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DDD4F9" w14:textId="77777777" w:rsidR="00BC1E15" w:rsidRPr="00D87DB4" w:rsidRDefault="001A5EB6" w:rsidP="00E97F09">
      <w:pPr>
        <w:pStyle w:val="Heading1"/>
      </w:pPr>
      <w:r w:rsidRPr="00D87DB4">
        <w:t xml:space="preserve">Chapter </w:t>
      </w:r>
      <w:r w:rsidR="00755269" w:rsidRPr="00D87DB4">
        <w:t>1A</w:t>
      </w:r>
      <w:r w:rsidRPr="00D87DB4">
        <w:t>:</w:t>
      </w:r>
      <w:r w:rsidR="00FA4946" w:rsidRPr="00D87DB4">
        <w:t xml:space="preserve"> </w:t>
      </w:r>
      <w:r w:rsidR="008F2FD3" w:rsidRPr="00D87DB4">
        <w:t>A</w:t>
      </w:r>
      <w:r w:rsidR="00BC1E15" w:rsidRPr="00D87DB4">
        <w:t xml:space="preserve">ssessment of </w:t>
      </w:r>
      <w:r w:rsidR="001E774F" w:rsidRPr="00D87DB4">
        <w:t xml:space="preserve">the </w:t>
      </w:r>
      <w:r w:rsidR="00F9647E" w:rsidRPr="00D87DB4">
        <w:t>p</w:t>
      </w:r>
      <w:r w:rsidR="00BC1E15" w:rsidRPr="00D87DB4">
        <w:t>ollock</w:t>
      </w:r>
      <w:r w:rsidR="001E774F" w:rsidRPr="00D87DB4">
        <w:t xml:space="preserve"> stock in the Aleutian Islands</w:t>
      </w:r>
      <w:r w:rsidR="00BC1E15" w:rsidRPr="00D87DB4">
        <w:t xml:space="preserve"> </w:t>
      </w:r>
    </w:p>
    <w:p w14:paraId="5E403A82" w14:textId="08B18AD2" w:rsidR="00BC1E15" w:rsidRDefault="00BC1E15" w:rsidP="00E97F09">
      <w:pPr>
        <w:jc w:val="center"/>
      </w:pPr>
      <w:r>
        <w:t xml:space="preserve">Steve Barbeaux, James </w:t>
      </w:r>
      <w:proofErr w:type="spellStart"/>
      <w:r>
        <w:t>Ianelli</w:t>
      </w:r>
      <w:proofErr w:type="spellEnd"/>
      <w:r>
        <w:t xml:space="preserve">, </w:t>
      </w:r>
      <w:proofErr w:type="spellStart"/>
      <w:r w:rsidR="0059681D">
        <w:t>Ivonne</w:t>
      </w:r>
      <w:proofErr w:type="spellEnd"/>
      <w:r w:rsidR="0059681D">
        <w:t xml:space="preserve"> Ortiz, </w:t>
      </w:r>
      <w:ins w:id="0" w:author="Steve Barbeaux" w:date="2022-09-27T13:43:00Z">
        <w:r w:rsidR="00EC414E">
          <w:t xml:space="preserve">and </w:t>
        </w:r>
      </w:ins>
      <w:del w:id="1" w:author="Steve Barbeaux" w:date="2022-09-27T13:43:00Z">
        <w:r w:rsidR="00D707CF" w:rsidDel="00EC414E">
          <w:delText>Wayne Palsson</w:delText>
        </w:r>
      </w:del>
      <w:ins w:id="2" w:author="Steve Barbeaux" w:date="2022-09-27T13:43:00Z">
        <w:r w:rsidR="00EC414E">
          <w:t xml:space="preserve">Ned </w:t>
        </w:r>
        <w:proofErr w:type="spellStart"/>
        <w:r w:rsidR="00EC414E">
          <w:t>Laman</w:t>
        </w:r>
      </w:ins>
      <w:proofErr w:type="spellEnd"/>
      <w:del w:id="3" w:author="Steve Barbeaux" w:date="2022-09-27T13:43:00Z">
        <w:r w:rsidR="00020844" w:rsidDel="00EC414E">
          <w:delText>, and Stephanie Zador</w:delText>
        </w:r>
      </w:del>
    </w:p>
    <w:p w14:paraId="61117633" w14:textId="77777777" w:rsidR="00BC1E15" w:rsidRPr="0043315F" w:rsidRDefault="00BC1E15" w:rsidP="00E97F09">
      <w:pPr>
        <w:jc w:val="center"/>
      </w:pPr>
      <w:r w:rsidRPr="0043315F">
        <w:t>Alaska Fisheries Science Center</w:t>
      </w:r>
    </w:p>
    <w:p w14:paraId="75F06EB9" w14:textId="7848532D" w:rsidR="00BC1E15" w:rsidRDefault="00FB5A0D" w:rsidP="00E97F09">
      <w:pPr>
        <w:jc w:val="center"/>
      </w:pPr>
      <w:r>
        <w:t>Nov</w:t>
      </w:r>
      <w:r w:rsidR="0040054A">
        <w:t xml:space="preserve">ember </w:t>
      </w:r>
      <w:del w:id="4" w:author="Steve Barbeaux" w:date="2022-09-27T13:43:00Z">
        <w:r w:rsidR="003A7BCA" w:rsidDel="00EC414E">
          <w:delText>2020</w:delText>
        </w:r>
      </w:del>
      <w:ins w:id="5" w:author="Steve Barbeaux" w:date="2022-09-27T13:43:00Z">
        <w:r w:rsidR="00EC414E">
          <w:t>2022</w:t>
        </w:r>
      </w:ins>
    </w:p>
    <w:p w14:paraId="23D49423" w14:textId="77777777" w:rsidR="00690BF4" w:rsidRPr="00690BF4" w:rsidRDefault="00690BF4" w:rsidP="00690BF4">
      <w:r>
        <w:rPr>
          <w:noProof/>
        </w:rPr>
        <w:drawing>
          <wp:inline distT="0" distB="0" distL="0" distR="0" wp14:anchorId="37F4F84B" wp14:editId="4BE614C9">
            <wp:extent cx="5943600" cy="2260092"/>
            <wp:effectExtent l="19050" t="0" r="0" b="0"/>
            <wp:docPr id="5" name="Picture 4" descr="Goode 1884 polloc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e 1884 pollock.tif"/>
                    <pic:cNvPicPr/>
                  </pic:nvPicPr>
                  <pic:blipFill>
                    <a:blip r:embed="rId11" cstate="print"/>
                    <a:stretch>
                      <a:fillRect/>
                    </a:stretch>
                  </pic:blipFill>
                  <pic:spPr>
                    <a:xfrm>
                      <a:off x="0" y="0"/>
                      <a:ext cx="5943600" cy="2260092"/>
                    </a:xfrm>
                    <a:prstGeom prst="rect">
                      <a:avLst/>
                    </a:prstGeom>
                  </pic:spPr>
                </pic:pic>
              </a:graphicData>
            </a:graphic>
          </wp:inline>
        </w:drawing>
      </w:r>
    </w:p>
    <w:p w14:paraId="2D43CFF8" w14:textId="77777777" w:rsidR="00BC1E15" w:rsidRPr="00E97F09" w:rsidRDefault="00BC1E15" w:rsidP="00E97F09">
      <w:pPr>
        <w:pStyle w:val="Heading1"/>
      </w:pPr>
      <w:r w:rsidRPr="00E97F09">
        <w:t>Executive Summary</w:t>
      </w:r>
    </w:p>
    <w:p w14:paraId="1D8E1AFD" w14:textId="3D0148EF" w:rsidR="00BC63CD" w:rsidRDefault="002F66AD" w:rsidP="00BC1E15">
      <w:r>
        <w:t>Model 1</w:t>
      </w:r>
      <w:r w:rsidR="00686AE2">
        <w:t>5.1</w:t>
      </w:r>
      <w:r w:rsidR="002F2DCA">
        <w:t xml:space="preserve"> (</w:t>
      </w:r>
      <w:r w:rsidR="00184D89">
        <w:t xml:space="preserve">same as </w:t>
      </w:r>
      <w:r>
        <w:t xml:space="preserve">the </w:t>
      </w:r>
      <w:r w:rsidR="009268C8">
        <w:t xml:space="preserve">2015 </w:t>
      </w:r>
      <w:r w:rsidR="004E251C">
        <w:t xml:space="preserve">accepted </w:t>
      </w:r>
      <w:r>
        <w:t>model</w:t>
      </w:r>
      <w:r w:rsidR="002F2DCA">
        <w:t xml:space="preserve">) </w:t>
      </w:r>
      <w:proofErr w:type="gramStart"/>
      <w:r w:rsidR="002F2DCA">
        <w:t>is presented</w:t>
      </w:r>
      <w:proofErr w:type="gramEnd"/>
      <w:r w:rsidR="002F2DCA">
        <w:t xml:space="preserve"> for ABC/OFL advice</w:t>
      </w:r>
      <w:r w:rsidR="00184D89">
        <w:t>.</w:t>
      </w:r>
      <w:r w:rsidR="00263179">
        <w:t xml:space="preserve"> </w:t>
      </w:r>
      <w:r w:rsidR="00627BB1">
        <w:t xml:space="preserve">The </w:t>
      </w:r>
      <w:ins w:id="6" w:author="Steve Barbeaux" w:date="2022-09-27T13:45:00Z">
        <w:r w:rsidR="00EC414E">
          <w:t xml:space="preserve">2021 Aleutian Islands bottom trawl survey index value, </w:t>
        </w:r>
      </w:ins>
      <w:del w:id="7" w:author="Steve Barbeaux" w:date="2022-09-27T13:44:00Z">
        <w:r w:rsidR="003A7BCA" w:rsidDel="00EC414E">
          <w:delText xml:space="preserve">2018 </w:delText>
        </w:r>
        <w:r w:rsidR="00686AE2" w:rsidDel="00EC414E">
          <w:delText xml:space="preserve">survey age composition data, </w:delText>
        </w:r>
      </w:del>
      <w:r w:rsidR="003A7BCA">
        <w:t>20</w:t>
      </w:r>
      <w:del w:id="8" w:author="Steve Barbeaux" w:date="2022-09-27T13:44:00Z">
        <w:r w:rsidR="003A7BCA" w:rsidDel="00EC414E">
          <w:delText>18</w:delText>
        </w:r>
      </w:del>
      <w:ins w:id="9" w:author="Steve Barbeaux" w:date="2022-09-27T13:44:00Z">
        <w:r w:rsidR="00EC414E">
          <w:t>20-2021</w:t>
        </w:r>
      </w:ins>
      <w:r w:rsidR="003A7BCA">
        <w:t xml:space="preserve"> fishery age composition, </w:t>
      </w:r>
      <w:r w:rsidR="002F2DCA">
        <w:t xml:space="preserve">and updated </w:t>
      </w:r>
      <w:r w:rsidR="0071127A">
        <w:t>20</w:t>
      </w:r>
      <w:del w:id="10" w:author="Steve Barbeaux" w:date="2022-09-27T13:44:00Z">
        <w:r w:rsidR="0071127A" w:rsidDel="00EC414E">
          <w:delText>1</w:delText>
        </w:r>
        <w:r w:rsidR="003A7BCA" w:rsidDel="00EC414E">
          <w:delText>9</w:delText>
        </w:r>
      </w:del>
      <w:ins w:id="11" w:author="Steve Barbeaux" w:date="2022-09-27T13:44:00Z">
        <w:r w:rsidR="00EC414E">
          <w:t>21</w:t>
        </w:r>
      </w:ins>
      <w:r w:rsidR="0071127A">
        <w:t xml:space="preserve"> </w:t>
      </w:r>
      <w:r w:rsidR="00713212">
        <w:t xml:space="preserve">and </w:t>
      </w:r>
      <w:r w:rsidR="0071127A">
        <w:t>20</w:t>
      </w:r>
      <w:r w:rsidR="003A7BCA">
        <w:t>2</w:t>
      </w:r>
      <w:del w:id="12" w:author="Steve Barbeaux" w:date="2022-09-27T13:44:00Z">
        <w:r w:rsidR="003A7BCA" w:rsidDel="00EC414E">
          <w:delText>0</w:delText>
        </w:r>
      </w:del>
      <w:proofErr w:type="gramStart"/>
      <w:ins w:id="13" w:author="Steve Barbeaux" w:date="2022-09-27T13:44:00Z">
        <w:r w:rsidR="00EC414E">
          <w:t>2</w:t>
        </w:r>
      </w:ins>
      <w:proofErr w:type="gramEnd"/>
      <w:r w:rsidR="0071127A">
        <w:t xml:space="preserve"> </w:t>
      </w:r>
      <w:r w:rsidR="00FE7D5A">
        <w:t xml:space="preserve">fishery </w:t>
      </w:r>
      <w:r w:rsidR="00627BB1">
        <w:t>catch estimate</w:t>
      </w:r>
      <w:r w:rsidR="002F2DCA">
        <w:t>s</w:t>
      </w:r>
      <w:r w:rsidR="00627BB1">
        <w:t xml:space="preserve"> </w:t>
      </w:r>
      <w:r w:rsidR="002F2DCA">
        <w:t xml:space="preserve">comprised the new data for </w:t>
      </w:r>
      <w:r w:rsidR="00627BB1">
        <w:t xml:space="preserve">this year’s assessment. </w:t>
      </w:r>
      <w:del w:id="14" w:author="Steve Barbeaux" w:date="2022-09-27T13:45:00Z">
        <w:r w:rsidR="003A7BCA" w:rsidDel="00EC414E">
          <w:delText xml:space="preserve">Due to COVID-19 precautions the 2020 </w:delText>
        </w:r>
        <w:r w:rsidR="00EE26F1" w:rsidDel="00EC414E">
          <w:delText>Aleutian Islands (</w:delText>
        </w:r>
        <w:r w:rsidR="003A7BCA" w:rsidDel="00EC414E">
          <w:delText>AI</w:delText>
        </w:r>
        <w:r w:rsidR="00EE26F1" w:rsidDel="00EC414E">
          <w:delText>)</w:delText>
        </w:r>
        <w:r w:rsidR="003A7BCA" w:rsidDel="00EC414E">
          <w:delText xml:space="preserve"> bottom trawl survey was not conducted. In 2019 and 2020 an E</w:delText>
        </w:r>
        <w:r w:rsidR="00EE26F1" w:rsidDel="00EC414E">
          <w:delText>xperimental Fishing Permit (</w:delText>
        </w:r>
        <w:r w:rsidR="003A7BCA" w:rsidDel="00EC414E">
          <w:delText>EFP</w:delText>
        </w:r>
        <w:r w:rsidR="00EE26F1" w:rsidDel="00EC414E">
          <w:delText>)</w:delText>
        </w:r>
        <w:r w:rsidR="003A7BCA" w:rsidDel="00EC414E">
          <w:delText xml:space="preserve"> was implemented which allowed for 500 t of Pacific ocean perch bycatch in the A-season </w:delText>
        </w:r>
        <w:r w:rsidR="00EE26F1" w:rsidDel="00EC414E">
          <w:delText>pollock</w:delText>
        </w:r>
        <w:r w:rsidR="003A7BCA" w:rsidDel="00EC414E">
          <w:delText xml:space="preserve"> fishery instead of</w:delText>
        </w:r>
        <w:r w:rsidR="00C43270" w:rsidRPr="00C43270" w:rsidDel="00EC414E">
          <w:rPr>
            <w:i/>
          </w:rPr>
          <w:delText xml:space="preserve"> </w:delText>
        </w:r>
        <w:r w:rsidR="00090530" w:rsidDel="00EC414E">
          <w:delText>the trip</w:delText>
        </w:r>
        <w:r w:rsidR="003A7BCA" w:rsidDel="00EC414E">
          <w:delText xml:space="preserve"> specific bycatch l</w:delText>
        </w:r>
        <w:r w:rsidR="00090530" w:rsidDel="00EC414E">
          <w:delText>imits</w:delText>
        </w:r>
        <w:r w:rsidR="003A7BCA" w:rsidDel="00EC414E">
          <w:delText>. This EFP provided more opportunities for a limited directed AI pollock fishery. In 2019 weather precluded a substantial fishery and t</w:delText>
        </w:r>
      </w:del>
      <w:ins w:id="15" w:author="Steve Barbeaux" w:date="2022-09-27T13:45:00Z">
        <w:r w:rsidR="00EC414E">
          <w:t>T</w:t>
        </w:r>
      </w:ins>
      <w:r w:rsidR="003A7BCA">
        <w:t xml:space="preserve">otal </w:t>
      </w:r>
      <w:ins w:id="16" w:author="Steve Barbeaux" w:date="2022-09-27T13:46:00Z">
        <w:r w:rsidR="00EC414E">
          <w:t xml:space="preserve">2021 </w:t>
        </w:r>
      </w:ins>
      <w:r w:rsidR="003A7BCA">
        <w:t xml:space="preserve">catch in the AI was </w:t>
      </w:r>
      <w:del w:id="17" w:author="Steve Barbeaux" w:date="2022-09-27T13:46:00Z">
        <w:r w:rsidR="003A7BCA" w:rsidDel="00EC414E">
          <w:delText xml:space="preserve">limited to </w:delText>
        </w:r>
      </w:del>
      <w:del w:id="18" w:author="Steve Barbeaux" w:date="2022-09-27T13:49:00Z">
        <w:r w:rsidR="003A7BCA" w:rsidDel="00EC414E">
          <w:delText>1,660</w:delText>
        </w:r>
      </w:del>
      <w:ins w:id="19" w:author="Steve Barbeaux" w:date="2022-09-27T13:49:00Z">
        <w:r w:rsidR="00EC414E">
          <w:t>1,839</w:t>
        </w:r>
      </w:ins>
      <w:r w:rsidR="003A7BCA">
        <w:t xml:space="preserve"> t</w:t>
      </w:r>
      <w:r w:rsidR="00EE26F1">
        <w:t>,</w:t>
      </w:r>
      <w:r w:rsidR="003A7BCA">
        <w:t xml:space="preserve"> and as of </w:t>
      </w:r>
      <w:del w:id="20" w:author="Steve Barbeaux" w:date="2022-09-27T13:46:00Z">
        <w:r w:rsidR="00333264" w:rsidDel="00EC414E">
          <w:delText>October 22</w:delText>
        </w:r>
      </w:del>
      <w:ins w:id="21" w:author="Steve Barbeaux" w:date="2022-09-27T13:46:00Z">
        <w:r w:rsidR="00EC414E">
          <w:t>September 27</w:t>
        </w:r>
      </w:ins>
      <w:r w:rsidR="003A7BCA">
        <w:t xml:space="preserve"> the 202</w:t>
      </w:r>
      <w:del w:id="22" w:author="Steve Barbeaux" w:date="2022-09-27T13:46:00Z">
        <w:r w:rsidR="003A7BCA" w:rsidDel="00EC414E">
          <w:delText>0</w:delText>
        </w:r>
      </w:del>
      <w:proofErr w:type="gramStart"/>
      <w:ins w:id="23" w:author="Steve Barbeaux" w:date="2022-09-27T13:46:00Z">
        <w:r w:rsidR="00EC414E">
          <w:t>2</w:t>
        </w:r>
      </w:ins>
      <w:proofErr w:type="gramEnd"/>
      <w:r w:rsidR="003A7BCA">
        <w:t xml:space="preserve"> catch </w:t>
      </w:r>
      <w:r w:rsidR="00062C38">
        <w:t>was at 2,</w:t>
      </w:r>
      <w:ins w:id="24" w:author="Steve Barbeaux" w:date="2022-09-27T13:49:00Z">
        <w:r w:rsidR="00EC414E">
          <w:t>709</w:t>
        </w:r>
      </w:ins>
      <w:del w:id="25" w:author="Steve Barbeaux" w:date="2022-09-27T13:49:00Z">
        <w:r w:rsidR="00333264" w:rsidDel="00EC414E">
          <w:delText>828</w:delText>
        </w:r>
      </w:del>
      <w:r w:rsidR="00333264">
        <w:t xml:space="preserve"> </w:t>
      </w:r>
      <w:r w:rsidR="003A7BCA">
        <w:t>t</w:t>
      </w:r>
      <w:r w:rsidR="004B17AF">
        <w:t>.</w:t>
      </w:r>
      <w:r w:rsidR="00C43270" w:rsidRPr="00C43270">
        <w:rPr>
          <w:i/>
        </w:rPr>
        <w:t xml:space="preserve"> </w:t>
      </w:r>
    </w:p>
    <w:p w14:paraId="6FAE10BB" w14:textId="4138D67F" w:rsidR="00346837" w:rsidRDefault="00D87DB4">
      <w:pPr>
        <w:pStyle w:val="Heading2"/>
      </w:pPr>
      <w:r>
        <w:t>Summary of Changes in Assessment Inputs</w:t>
      </w:r>
    </w:p>
    <w:p w14:paraId="05555C4F" w14:textId="77777777" w:rsidR="00CA233D" w:rsidRDefault="00CA233D" w:rsidP="00CA233D">
      <w:pPr>
        <w:jc w:val="both"/>
      </w:pPr>
      <w:r>
        <w:t xml:space="preserve">Relative to last year’s assessment, the following changes </w:t>
      </w:r>
      <w:proofErr w:type="gramStart"/>
      <w:r>
        <w:t>have been made</w:t>
      </w:r>
      <w:proofErr w:type="gramEnd"/>
      <w:r>
        <w:t xml:space="preserve"> in the current assessment:</w:t>
      </w:r>
    </w:p>
    <w:p w14:paraId="03C4D850" w14:textId="77777777" w:rsidR="00D87DB4" w:rsidRDefault="00D87DB4" w:rsidP="00E97F09">
      <w:pPr>
        <w:pStyle w:val="Heading3"/>
      </w:pPr>
      <w:r>
        <w:t>Summary of changes in assessment inputs</w:t>
      </w:r>
    </w:p>
    <w:p w14:paraId="1150C52F" w14:textId="01F58F23" w:rsidR="000B078C" w:rsidRPr="00090530" w:rsidRDefault="00D87DB4">
      <w:pPr>
        <w:numPr>
          <w:ilvl w:val="0"/>
          <w:numId w:val="29"/>
        </w:numPr>
        <w:rPr>
          <w:i/>
        </w:rPr>
      </w:pPr>
      <w:r>
        <w:t xml:space="preserve">Catches for 1978 to </w:t>
      </w:r>
      <w:del w:id="26" w:author="Steve Barbeaux" w:date="2022-09-27T13:50:00Z">
        <w:r w:rsidR="00097835" w:rsidDel="00EC414E">
          <w:delText>20</w:delText>
        </w:r>
        <w:r w:rsidR="003A7BCA" w:rsidDel="00EC414E">
          <w:delText>20</w:delText>
        </w:r>
        <w:r w:rsidR="00097835" w:rsidDel="00EC414E">
          <w:delText xml:space="preserve"> </w:delText>
        </w:r>
      </w:del>
      <w:ins w:id="27" w:author="Steve Barbeaux" w:date="2022-09-27T13:50:00Z">
        <w:r w:rsidR="00EC414E">
          <w:t xml:space="preserve">2022 </w:t>
        </w:r>
      </w:ins>
      <w:proofErr w:type="gramStart"/>
      <w:r>
        <w:t>were updated</w:t>
      </w:r>
      <w:proofErr w:type="gramEnd"/>
      <w:r>
        <w:t xml:space="preserve"> to latest estimates from the catch accounting system (CAS). There were no significant changes except the addition of the </w:t>
      </w:r>
      <w:del w:id="28" w:author="Steve Barbeaux" w:date="2022-09-27T13:50:00Z">
        <w:r w:rsidR="00097835" w:rsidDel="00EC414E">
          <w:delText>20</w:delText>
        </w:r>
        <w:r w:rsidR="003A7BCA" w:rsidDel="00EC414E">
          <w:delText>20</w:delText>
        </w:r>
        <w:r w:rsidR="00097835" w:rsidDel="00EC414E">
          <w:delText xml:space="preserve"> </w:delText>
        </w:r>
      </w:del>
      <w:ins w:id="29" w:author="Steve Barbeaux" w:date="2022-09-27T13:50:00Z">
        <w:r w:rsidR="00EC414E">
          <w:t xml:space="preserve">2022 </w:t>
        </w:r>
      </w:ins>
      <w:r>
        <w:t xml:space="preserve">estimate at </w:t>
      </w:r>
      <w:r w:rsidR="00333264">
        <w:t xml:space="preserve">3,000 </w:t>
      </w:r>
      <w:r>
        <w:t>t.</w:t>
      </w:r>
      <w:r w:rsidR="00C43270" w:rsidRPr="00C43270">
        <w:rPr>
          <w:i/>
        </w:rPr>
        <w:t xml:space="preserve"> </w:t>
      </w:r>
      <w:r w:rsidR="00EC038A">
        <w:t>20</w:t>
      </w:r>
      <w:ins w:id="30" w:author="Steve Barbeaux" w:date="2022-09-27T13:50:00Z">
        <w:r w:rsidR="00EC414E">
          <w:t>22</w:t>
        </w:r>
      </w:ins>
      <w:del w:id="31" w:author="Steve Barbeaux" w:date="2022-09-27T13:50:00Z">
        <w:r w:rsidR="00EC038A" w:rsidDel="00EC414E">
          <w:delText>1</w:delText>
        </w:r>
        <w:r w:rsidR="003C2610" w:rsidDel="00EC414E">
          <w:delText>8</w:delText>
        </w:r>
      </w:del>
      <w:r w:rsidR="00EC038A">
        <w:t xml:space="preserve"> AI bottom trawl survey </w:t>
      </w:r>
      <w:del w:id="32" w:author="Steve Barbeaux" w:date="2022-09-27T13:50:00Z">
        <w:r w:rsidR="00EC038A" w:rsidDel="00EC414E">
          <w:delText>age composition data were added</w:delText>
        </w:r>
      </w:del>
      <w:ins w:id="33" w:author="Steve Barbeaux" w:date="2022-09-27T13:50:00Z">
        <w:r w:rsidR="00EC414E">
          <w:t>index estimate was added</w:t>
        </w:r>
      </w:ins>
      <w:r w:rsidR="00EC038A">
        <w:t>.</w:t>
      </w:r>
    </w:p>
    <w:p w14:paraId="50F3C1A5" w14:textId="1BE69472" w:rsidR="003C2610" w:rsidRPr="003C2610" w:rsidRDefault="003C2610" w:rsidP="003C2610">
      <w:pPr>
        <w:numPr>
          <w:ilvl w:val="0"/>
          <w:numId w:val="29"/>
        </w:numPr>
        <w:rPr>
          <w:i/>
        </w:rPr>
      </w:pPr>
      <w:r>
        <w:t>20</w:t>
      </w:r>
      <w:del w:id="34" w:author="Steve Barbeaux" w:date="2022-09-27T13:50:00Z">
        <w:r w:rsidDel="00EC414E">
          <w:delText>18</w:delText>
        </w:r>
      </w:del>
      <w:ins w:id="35" w:author="Steve Barbeaux" w:date="2022-09-27T13:50:00Z">
        <w:r w:rsidR="00EC414E">
          <w:t>19 and 2020</w:t>
        </w:r>
      </w:ins>
      <w:r>
        <w:t xml:space="preserve"> </w:t>
      </w:r>
      <w:proofErr w:type="gramStart"/>
      <w:r>
        <w:t>fishery age composition data</w:t>
      </w:r>
      <w:proofErr w:type="gramEnd"/>
      <w:r>
        <w:t xml:space="preserve"> were added.</w:t>
      </w:r>
    </w:p>
    <w:p w14:paraId="0E8F8430" w14:textId="77777777" w:rsidR="00263179" w:rsidRDefault="00263179" w:rsidP="00E97F09">
      <w:pPr>
        <w:pStyle w:val="Heading3"/>
      </w:pPr>
      <w:r>
        <w:t>Summary changes in the assessment model</w:t>
      </w:r>
    </w:p>
    <w:p w14:paraId="44479BF9" w14:textId="4C007CCB" w:rsidR="00AD121B" w:rsidRDefault="002F2DCA">
      <w:pPr>
        <w:pStyle w:val="ListParagraph"/>
        <w:numPr>
          <w:ilvl w:val="0"/>
          <w:numId w:val="32"/>
        </w:numPr>
      </w:pPr>
      <w:r>
        <w:t xml:space="preserve">There were no changes to the recommended model for ABC/OFL advice. However, </w:t>
      </w:r>
      <w:r w:rsidR="004B1727">
        <w:t>for comparison</w:t>
      </w:r>
      <w:r>
        <w:t xml:space="preserve"> </w:t>
      </w:r>
      <w:r w:rsidR="00713212">
        <w:t xml:space="preserve">Model </w:t>
      </w:r>
      <w:r w:rsidR="00EC038A">
        <w:t xml:space="preserve">15.2 </w:t>
      </w:r>
      <w:r w:rsidR="00D56B52">
        <w:t xml:space="preserve">configuration </w:t>
      </w:r>
      <w:proofErr w:type="gramStart"/>
      <w:r w:rsidR="00053581">
        <w:t>wa</w:t>
      </w:r>
      <w:r w:rsidR="002F66AD">
        <w:t xml:space="preserve">s </w:t>
      </w:r>
      <w:r w:rsidR="00097835">
        <w:t>again presented</w:t>
      </w:r>
      <w:proofErr w:type="gramEnd"/>
      <w:r w:rsidR="000B078C">
        <w:t xml:space="preserve"> </w:t>
      </w:r>
      <w:r>
        <w:t xml:space="preserve">which allows for </w:t>
      </w:r>
      <w:r w:rsidR="00BB3232">
        <w:t xml:space="preserve">differential natural mortality </w:t>
      </w:r>
      <w:r w:rsidR="00EE26F1">
        <w:t>(</w:t>
      </w:r>
      <w:r w:rsidR="00EE26F1" w:rsidRPr="00FC0B66">
        <w:rPr>
          <w:i/>
        </w:rPr>
        <w:t>M</w:t>
      </w:r>
      <w:r w:rsidR="00EE26F1">
        <w:t xml:space="preserve">) </w:t>
      </w:r>
      <w:r>
        <w:t xml:space="preserve">with </w:t>
      </w:r>
      <w:r w:rsidR="00E52405">
        <w:t xml:space="preserve">age. </w:t>
      </w:r>
      <w:r>
        <w:t>In this configuration, n</w:t>
      </w:r>
      <w:r w:rsidR="00E52405">
        <w:t xml:space="preserve">atural mortality for </w:t>
      </w:r>
      <w:r w:rsidR="00164254">
        <w:t>a</w:t>
      </w:r>
      <w:r w:rsidR="00E52405">
        <w:t>ges 1, 2</w:t>
      </w:r>
      <w:r w:rsidR="00A0014B">
        <w:t>,</w:t>
      </w:r>
      <w:r w:rsidR="00E52405">
        <w:t xml:space="preserve"> and 15 </w:t>
      </w:r>
      <w:r>
        <w:t xml:space="preserve">were </w:t>
      </w:r>
      <w:r w:rsidR="00E52405">
        <w:t xml:space="preserve">modeled as deviations from the natural mortality for ages </w:t>
      </w:r>
      <w:r w:rsidR="00A0014B">
        <w:t>3</w:t>
      </w:r>
      <w:r w:rsidR="00E52405">
        <w:t>-1</w:t>
      </w:r>
      <w:r w:rsidR="00A0014B">
        <w:t>4</w:t>
      </w:r>
      <w:r w:rsidR="00E52405">
        <w:t xml:space="preserve"> fit with a log normal prior </w:t>
      </w:r>
      <w:r w:rsidR="00A0014B">
        <w:t xml:space="preserve">on </w:t>
      </w:r>
      <w:r w:rsidR="00200B7D" w:rsidRPr="00200B7D">
        <w:rPr>
          <w:i/>
        </w:rPr>
        <w:t>M</w:t>
      </w:r>
      <w:r w:rsidR="00A0014B">
        <w:t xml:space="preserve"> </w:t>
      </w:r>
      <w:r w:rsidR="00E52405">
        <w:t xml:space="preserve">with a mean of 0.2 and </w:t>
      </w:r>
      <w:r w:rsidR="00A0014B">
        <w:t>CV</w:t>
      </w:r>
      <w:r w:rsidR="00E52405">
        <w:t xml:space="preserve"> of 0.2.</w:t>
      </w:r>
      <w:r w:rsidR="00713212">
        <w:t xml:space="preserve"> </w:t>
      </w:r>
    </w:p>
    <w:p w14:paraId="0A377BB3" w14:textId="6CEF6D48" w:rsidR="00346837" w:rsidRDefault="002C655A">
      <w:pPr>
        <w:pStyle w:val="Heading2"/>
      </w:pPr>
      <w:r w:rsidRPr="002C655A">
        <w:lastRenderedPageBreak/>
        <w:t>Summary of Results</w:t>
      </w:r>
    </w:p>
    <w:tbl>
      <w:tblPr>
        <w:tblW w:w="5085" w:type="pct"/>
        <w:tblLayout w:type="fixed"/>
        <w:tblLook w:val="04A0" w:firstRow="1" w:lastRow="0" w:firstColumn="1" w:lastColumn="0" w:noHBand="0" w:noVBand="1"/>
      </w:tblPr>
      <w:tblGrid>
        <w:gridCol w:w="3258"/>
        <w:gridCol w:w="1393"/>
        <w:gridCol w:w="549"/>
        <w:gridCol w:w="1070"/>
        <w:gridCol w:w="1123"/>
        <w:gridCol w:w="87"/>
        <w:gridCol w:w="351"/>
        <w:gridCol w:w="492"/>
        <w:gridCol w:w="1176"/>
      </w:tblGrid>
      <w:tr w:rsidR="00C24CCB" w:rsidRPr="00346837" w14:paraId="31F73E00" w14:textId="77777777" w:rsidTr="00D35F4F">
        <w:trPr>
          <w:cantSplit/>
        </w:trPr>
        <w:tc>
          <w:tcPr>
            <w:tcW w:w="1715" w:type="pct"/>
            <w:tcBorders>
              <w:top w:val="single" w:sz="8" w:space="0" w:color="000000"/>
              <w:left w:val="single" w:sz="8" w:space="0" w:color="auto"/>
              <w:bottom w:val="nil"/>
              <w:right w:val="nil"/>
            </w:tcBorders>
            <w:vAlign w:val="bottom"/>
            <w:hideMark/>
          </w:tcPr>
          <w:p w14:paraId="0D06D58E" w14:textId="77777777" w:rsidR="00C24CCB" w:rsidRPr="00346837" w:rsidRDefault="00C24CCB">
            <w:pPr>
              <w:keepNext/>
              <w:tabs>
                <w:tab w:val="left" w:pos="360"/>
              </w:tabs>
              <w:spacing w:after="0"/>
              <w:rPr>
                <w:b/>
                <w:bCs/>
                <w:szCs w:val="22"/>
              </w:rPr>
            </w:pPr>
            <w:r w:rsidRPr="00346837">
              <w:rPr>
                <w:b/>
                <w:bCs/>
                <w:szCs w:val="22"/>
              </w:rPr>
              <w:t> </w:t>
            </w:r>
          </w:p>
        </w:tc>
        <w:tc>
          <w:tcPr>
            <w:tcW w:w="1585" w:type="pct"/>
            <w:gridSpan w:val="3"/>
            <w:tcBorders>
              <w:top w:val="single" w:sz="8" w:space="0" w:color="000000"/>
              <w:left w:val="nil"/>
              <w:bottom w:val="nil"/>
              <w:right w:val="nil"/>
            </w:tcBorders>
            <w:shd w:val="clear" w:color="auto" w:fill="D8D8D8"/>
            <w:vAlign w:val="bottom"/>
            <w:hideMark/>
          </w:tcPr>
          <w:p w14:paraId="5A3B6D5E" w14:textId="77777777" w:rsidR="00C24CCB" w:rsidRPr="00346837" w:rsidRDefault="00C24CCB">
            <w:pPr>
              <w:spacing w:after="0"/>
              <w:jc w:val="center"/>
              <w:rPr>
                <w:szCs w:val="22"/>
              </w:rPr>
            </w:pPr>
            <w:r w:rsidRPr="00346837">
              <w:rPr>
                <w:szCs w:val="22"/>
              </w:rPr>
              <w:t>As estimated or</w:t>
            </w:r>
          </w:p>
          <w:p w14:paraId="34DFA59C" w14:textId="77777777" w:rsidR="00C24CCB" w:rsidRPr="00346837" w:rsidRDefault="00C24CCB">
            <w:pPr>
              <w:keepNext/>
              <w:spacing w:after="0"/>
              <w:jc w:val="center"/>
              <w:rPr>
                <w:b/>
                <w:bCs/>
                <w:szCs w:val="22"/>
              </w:rPr>
            </w:pPr>
            <w:r w:rsidRPr="00346837">
              <w:rPr>
                <w:i/>
                <w:szCs w:val="22"/>
              </w:rPr>
              <w:t>specified last</w:t>
            </w:r>
            <w:r w:rsidRPr="00346837">
              <w:rPr>
                <w:szCs w:val="22"/>
              </w:rPr>
              <w:t xml:space="preserve"> year for:</w:t>
            </w:r>
          </w:p>
        </w:tc>
        <w:tc>
          <w:tcPr>
            <w:tcW w:w="1700" w:type="pct"/>
            <w:gridSpan w:val="5"/>
            <w:tcBorders>
              <w:top w:val="single" w:sz="8" w:space="0" w:color="000000"/>
              <w:left w:val="nil"/>
              <w:bottom w:val="nil"/>
              <w:right w:val="single" w:sz="8" w:space="0" w:color="000000"/>
            </w:tcBorders>
            <w:vAlign w:val="bottom"/>
            <w:hideMark/>
          </w:tcPr>
          <w:p w14:paraId="02E1322F" w14:textId="77777777" w:rsidR="00C24CCB" w:rsidRPr="00346837" w:rsidRDefault="00C24CCB">
            <w:pPr>
              <w:spacing w:after="0"/>
              <w:jc w:val="center"/>
              <w:rPr>
                <w:szCs w:val="22"/>
              </w:rPr>
            </w:pPr>
            <w:r w:rsidRPr="00346837">
              <w:rPr>
                <w:szCs w:val="22"/>
              </w:rPr>
              <w:t>As estimated or</w:t>
            </w:r>
          </w:p>
          <w:p w14:paraId="144EE6C1" w14:textId="77777777" w:rsidR="00C24CCB" w:rsidRPr="00346837" w:rsidRDefault="00C24CCB">
            <w:pPr>
              <w:keepNext/>
              <w:spacing w:after="0"/>
              <w:jc w:val="center"/>
              <w:rPr>
                <w:b/>
                <w:bCs/>
                <w:szCs w:val="22"/>
              </w:rPr>
            </w:pPr>
            <w:r w:rsidRPr="00346837">
              <w:rPr>
                <w:i/>
                <w:szCs w:val="22"/>
              </w:rPr>
              <w:t>recommended this</w:t>
            </w:r>
            <w:r w:rsidRPr="00346837">
              <w:rPr>
                <w:szCs w:val="22"/>
              </w:rPr>
              <w:t xml:space="preserve"> year for:</w:t>
            </w:r>
          </w:p>
        </w:tc>
      </w:tr>
      <w:tr w:rsidR="00C24CCB" w:rsidRPr="00346837" w14:paraId="06231A4D" w14:textId="77777777" w:rsidTr="00D35F4F">
        <w:trPr>
          <w:cantSplit/>
        </w:trPr>
        <w:tc>
          <w:tcPr>
            <w:tcW w:w="1715" w:type="pct"/>
            <w:tcBorders>
              <w:top w:val="nil"/>
              <w:left w:val="single" w:sz="8" w:space="0" w:color="auto"/>
              <w:bottom w:val="single" w:sz="8" w:space="0" w:color="000000"/>
              <w:right w:val="nil"/>
            </w:tcBorders>
            <w:vAlign w:val="bottom"/>
            <w:hideMark/>
          </w:tcPr>
          <w:p w14:paraId="75126634" w14:textId="77777777" w:rsidR="00C24CCB" w:rsidRPr="00346837" w:rsidRDefault="00C24CCB">
            <w:pPr>
              <w:keepNext/>
              <w:tabs>
                <w:tab w:val="left" w:pos="360"/>
              </w:tabs>
              <w:spacing w:after="0"/>
              <w:rPr>
                <w:b/>
                <w:bCs/>
                <w:szCs w:val="22"/>
              </w:rPr>
            </w:pPr>
            <w:r w:rsidRPr="00346837">
              <w:rPr>
                <w:b/>
                <w:bCs/>
                <w:szCs w:val="22"/>
              </w:rPr>
              <w:t>Quantity</w:t>
            </w:r>
          </w:p>
        </w:tc>
        <w:tc>
          <w:tcPr>
            <w:tcW w:w="1022" w:type="pct"/>
            <w:gridSpan w:val="2"/>
            <w:tcBorders>
              <w:top w:val="nil"/>
              <w:left w:val="nil"/>
              <w:bottom w:val="single" w:sz="8" w:space="0" w:color="000000"/>
              <w:right w:val="nil"/>
            </w:tcBorders>
            <w:shd w:val="clear" w:color="auto" w:fill="D8D8D8"/>
            <w:vAlign w:val="bottom"/>
            <w:hideMark/>
          </w:tcPr>
          <w:p w14:paraId="5DE7E1C8" w14:textId="131D8159" w:rsidR="00AD121B" w:rsidRDefault="00097835">
            <w:pPr>
              <w:keepNext/>
              <w:spacing w:after="0"/>
              <w:jc w:val="center"/>
              <w:rPr>
                <w:szCs w:val="22"/>
              </w:rPr>
            </w:pPr>
            <w:r w:rsidRPr="00346837">
              <w:rPr>
                <w:szCs w:val="22"/>
              </w:rPr>
              <w:t>20</w:t>
            </w:r>
            <w:r w:rsidR="006C0EC8">
              <w:rPr>
                <w:szCs w:val="22"/>
              </w:rPr>
              <w:t>2</w:t>
            </w:r>
            <w:del w:id="36" w:author="Steve Barbeaux" w:date="2022-09-27T13:51:00Z">
              <w:r w:rsidR="006C0EC8" w:rsidDel="00EC414E">
                <w:rPr>
                  <w:szCs w:val="22"/>
                </w:rPr>
                <w:delText>0</w:delText>
              </w:r>
            </w:del>
            <w:ins w:id="37" w:author="Steve Barbeaux" w:date="2022-09-27T13:51:00Z">
              <w:r w:rsidR="00EC414E">
                <w:rPr>
                  <w:szCs w:val="22"/>
                </w:rPr>
                <w:t>2</w:t>
              </w:r>
            </w:ins>
          </w:p>
        </w:tc>
        <w:tc>
          <w:tcPr>
            <w:tcW w:w="563" w:type="pct"/>
            <w:tcBorders>
              <w:top w:val="nil"/>
              <w:left w:val="nil"/>
              <w:bottom w:val="single" w:sz="8" w:space="0" w:color="000000"/>
              <w:right w:val="nil"/>
            </w:tcBorders>
            <w:shd w:val="clear" w:color="auto" w:fill="D8D8D8"/>
            <w:vAlign w:val="bottom"/>
            <w:hideMark/>
          </w:tcPr>
          <w:p w14:paraId="23CDB077" w14:textId="5BCE5451" w:rsidR="00AD121B" w:rsidRDefault="00097835">
            <w:pPr>
              <w:keepNext/>
              <w:spacing w:after="0"/>
              <w:jc w:val="center"/>
              <w:rPr>
                <w:szCs w:val="22"/>
              </w:rPr>
            </w:pPr>
            <w:r w:rsidRPr="00346837">
              <w:rPr>
                <w:szCs w:val="22"/>
              </w:rPr>
              <w:t>20</w:t>
            </w:r>
            <w:r w:rsidR="006C0EC8">
              <w:rPr>
                <w:szCs w:val="22"/>
              </w:rPr>
              <w:t>2</w:t>
            </w:r>
            <w:del w:id="38" w:author="Steve Barbeaux" w:date="2022-09-27T13:51:00Z">
              <w:r w:rsidR="006C0EC8" w:rsidDel="00EC414E">
                <w:rPr>
                  <w:szCs w:val="22"/>
                </w:rPr>
                <w:delText>1</w:delText>
              </w:r>
            </w:del>
            <w:ins w:id="39" w:author="Steve Barbeaux" w:date="2022-09-27T13:51:00Z">
              <w:r w:rsidR="00EC414E">
                <w:rPr>
                  <w:szCs w:val="22"/>
                </w:rPr>
                <w:t>3</w:t>
              </w:r>
            </w:ins>
          </w:p>
        </w:tc>
        <w:tc>
          <w:tcPr>
            <w:tcW w:w="1081" w:type="pct"/>
            <w:gridSpan w:val="4"/>
            <w:tcBorders>
              <w:top w:val="nil"/>
              <w:left w:val="nil"/>
              <w:bottom w:val="single" w:sz="8" w:space="0" w:color="000000"/>
              <w:right w:val="nil"/>
            </w:tcBorders>
            <w:vAlign w:val="bottom"/>
            <w:hideMark/>
          </w:tcPr>
          <w:p w14:paraId="24F793E8" w14:textId="3F214F57" w:rsidR="00FA4946" w:rsidRPr="00346837" w:rsidRDefault="004A5B3D">
            <w:pPr>
              <w:keepNext/>
              <w:spacing w:after="0"/>
              <w:jc w:val="center"/>
              <w:rPr>
                <w:szCs w:val="22"/>
              </w:rPr>
            </w:pPr>
            <w:r w:rsidRPr="00346837">
              <w:rPr>
                <w:szCs w:val="22"/>
              </w:rPr>
              <w:t>20</w:t>
            </w:r>
            <w:r>
              <w:rPr>
                <w:szCs w:val="22"/>
              </w:rPr>
              <w:t>2</w:t>
            </w:r>
            <w:del w:id="40" w:author="Steve Barbeaux" w:date="2022-09-27T13:51:00Z">
              <w:r w:rsidDel="00EC414E">
                <w:rPr>
                  <w:szCs w:val="22"/>
                </w:rPr>
                <w:delText>1</w:delText>
              </w:r>
            </w:del>
            <w:ins w:id="41" w:author="Steve Barbeaux" w:date="2022-09-27T13:51:00Z">
              <w:r w:rsidR="00EC414E">
                <w:rPr>
                  <w:szCs w:val="22"/>
                </w:rPr>
                <w:t>3</w:t>
              </w:r>
            </w:ins>
          </w:p>
        </w:tc>
        <w:tc>
          <w:tcPr>
            <w:tcW w:w="619" w:type="pct"/>
            <w:tcBorders>
              <w:top w:val="nil"/>
              <w:left w:val="nil"/>
              <w:bottom w:val="single" w:sz="8" w:space="0" w:color="000000"/>
              <w:right w:val="single" w:sz="8" w:space="0" w:color="auto"/>
            </w:tcBorders>
            <w:vAlign w:val="bottom"/>
            <w:hideMark/>
          </w:tcPr>
          <w:p w14:paraId="48F1FA7B" w14:textId="62C8BB12" w:rsidR="00AD121B" w:rsidRDefault="00097835">
            <w:pPr>
              <w:keepNext/>
              <w:spacing w:after="0"/>
              <w:jc w:val="center"/>
              <w:rPr>
                <w:szCs w:val="22"/>
              </w:rPr>
            </w:pPr>
            <w:r w:rsidRPr="00346837">
              <w:rPr>
                <w:szCs w:val="22"/>
              </w:rPr>
              <w:t>20</w:t>
            </w:r>
            <w:r>
              <w:rPr>
                <w:szCs w:val="22"/>
              </w:rPr>
              <w:t>2</w:t>
            </w:r>
            <w:del w:id="42" w:author="Steve Barbeaux" w:date="2022-09-27T13:51:00Z">
              <w:r w:rsidR="004A5B3D" w:rsidDel="00EC414E">
                <w:rPr>
                  <w:szCs w:val="22"/>
                </w:rPr>
                <w:delText>2</w:delText>
              </w:r>
            </w:del>
            <w:ins w:id="43" w:author="Steve Barbeaux" w:date="2022-09-27T13:51:00Z">
              <w:r w:rsidR="00EC414E">
                <w:rPr>
                  <w:szCs w:val="22"/>
                </w:rPr>
                <w:t>4</w:t>
              </w:r>
            </w:ins>
            <w:r w:rsidR="00C24CCB" w:rsidRPr="00346837">
              <w:rPr>
                <w:szCs w:val="22"/>
              </w:rPr>
              <w:t>*</w:t>
            </w:r>
          </w:p>
        </w:tc>
      </w:tr>
      <w:tr w:rsidR="00EC414E" w:rsidRPr="00346837" w14:paraId="528659FD" w14:textId="77777777" w:rsidTr="00E51198">
        <w:trPr>
          <w:cantSplit/>
        </w:trPr>
        <w:tc>
          <w:tcPr>
            <w:tcW w:w="1715" w:type="pct"/>
            <w:tcBorders>
              <w:top w:val="nil"/>
              <w:left w:val="single" w:sz="8" w:space="0" w:color="auto"/>
              <w:bottom w:val="nil"/>
              <w:right w:val="nil"/>
            </w:tcBorders>
            <w:vAlign w:val="bottom"/>
            <w:hideMark/>
          </w:tcPr>
          <w:p w14:paraId="0BB4B8BE" w14:textId="77777777" w:rsidR="00EC414E" w:rsidRPr="00346837" w:rsidRDefault="00EC414E" w:rsidP="00EC414E">
            <w:pPr>
              <w:keepNext/>
              <w:tabs>
                <w:tab w:val="left" w:pos="360"/>
              </w:tabs>
              <w:spacing w:after="0"/>
              <w:rPr>
                <w:i/>
                <w:iCs/>
              </w:rPr>
            </w:pPr>
            <w:r w:rsidRPr="00346837">
              <w:rPr>
                <w:i/>
                <w:iCs/>
                <w:szCs w:val="22"/>
              </w:rPr>
              <w:t>M</w:t>
            </w:r>
            <w:r w:rsidRPr="00346837">
              <w:rPr>
                <w:szCs w:val="22"/>
              </w:rPr>
              <w:t xml:space="preserve"> (natural mortality r</w:t>
            </w:r>
            <w:r w:rsidRPr="00346837">
              <w:rPr>
                <w:b/>
              </w:rPr>
              <w:t>a</w:t>
            </w:r>
            <w:r w:rsidRPr="00346837">
              <w:t>te)</w:t>
            </w:r>
          </w:p>
        </w:tc>
        <w:tc>
          <w:tcPr>
            <w:tcW w:w="1585" w:type="pct"/>
            <w:gridSpan w:val="3"/>
            <w:shd w:val="clear" w:color="auto" w:fill="D8D8D8"/>
            <w:vAlign w:val="bottom"/>
            <w:hideMark/>
          </w:tcPr>
          <w:p w14:paraId="2F20106A" w14:textId="50B0D195" w:rsidR="00EC414E" w:rsidRPr="00346837" w:rsidRDefault="00EC414E" w:rsidP="00EC414E">
            <w:pPr>
              <w:keepNext/>
              <w:spacing w:after="0"/>
              <w:jc w:val="center"/>
              <w:rPr>
                <w:szCs w:val="22"/>
              </w:rPr>
            </w:pPr>
            <w:ins w:id="44" w:author="Steve Barbeaux" w:date="2022-09-27T13:52:00Z">
              <w:r>
                <w:t>0.21</w:t>
              </w:r>
            </w:ins>
            <w:del w:id="45" w:author="Steve Barbeaux" w:date="2022-09-27T13:52:00Z">
              <w:r w:rsidRPr="00E56E42" w:rsidDel="009E2A39">
                <w:delText>0.</w:delText>
              </w:r>
              <w:r w:rsidDel="009E2A39">
                <w:delText>20</w:delText>
              </w:r>
            </w:del>
          </w:p>
        </w:tc>
        <w:tc>
          <w:tcPr>
            <w:tcW w:w="1700" w:type="pct"/>
            <w:gridSpan w:val="5"/>
            <w:tcBorders>
              <w:top w:val="single" w:sz="8" w:space="0" w:color="000000"/>
              <w:left w:val="nil"/>
              <w:bottom w:val="nil"/>
              <w:right w:val="single" w:sz="8" w:space="0" w:color="auto"/>
            </w:tcBorders>
            <w:shd w:val="clear" w:color="auto" w:fill="auto"/>
            <w:vAlign w:val="bottom"/>
          </w:tcPr>
          <w:p w14:paraId="7C227F9B" w14:textId="262D9B7B" w:rsidR="00EC414E" w:rsidRPr="00346837" w:rsidRDefault="00EC414E" w:rsidP="00EC414E">
            <w:pPr>
              <w:keepNext/>
              <w:spacing w:after="0"/>
              <w:jc w:val="center"/>
              <w:rPr>
                <w:szCs w:val="22"/>
              </w:rPr>
            </w:pPr>
            <w:r w:rsidRPr="00E56E42">
              <w:t>0.</w:t>
            </w:r>
            <w:r>
              <w:t>21</w:t>
            </w:r>
          </w:p>
        </w:tc>
      </w:tr>
      <w:tr w:rsidR="00EC414E" w:rsidRPr="00346837" w14:paraId="11FED14F" w14:textId="77777777" w:rsidTr="00E51198">
        <w:trPr>
          <w:cantSplit/>
        </w:trPr>
        <w:tc>
          <w:tcPr>
            <w:tcW w:w="1715" w:type="pct"/>
            <w:tcBorders>
              <w:top w:val="nil"/>
              <w:left w:val="single" w:sz="8" w:space="0" w:color="auto"/>
              <w:bottom w:val="single" w:sz="8" w:space="0" w:color="auto"/>
              <w:right w:val="nil"/>
            </w:tcBorders>
            <w:vAlign w:val="bottom"/>
            <w:hideMark/>
          </w:tcPr>
          <w:p w14:paraId="07372258" w14:textId="77777777" w:rsidR="00EC414E" w:rsidRPr="00346837" w:rsidRDefault="00EC414E" w:rsidP="00EC414E">
            <w:pPr>
              <w:keepNext/>
              <w:tabs>
                <w:tab w:val="left" w:pos="360"/>
              </w:tabs>
              <w:spacing w:after="0"/>
              <w:rPr>
                <w:szCs w:val="22"/>
              </w:rPr>
            </w:pPr>
            <w:r w:rsidRPr="00346837">
              <w:rPr>
                <w:szCs w:val="22"/>
              </w:rPr>
              <w:t>Tier</w:t>
            </w:r>
          </w:p>
        </w:tc>
        <w:tc>
          <w:tcPr>
            <w:tcW w:w="1585" w:type="pct"/>
            <w:gridSpan w:val="3"/>
            <w:tcBorders>
              <w:top w:val="nil"/>
              <w:left w:val="nil"/>
              <w:bottom w:val="single" w:sz="8" w:space="0" w:color="auto"/>
              <w:right w:val="nil"/>
            </w:tcBorders>
            <w:shd w:val="clear" w:color="auto" w:fill="D8D8D8"/>
            <w:vAlign w:val="bottom"/>
            <w:hideMark/>
          </w:tcPr>
          <w:p w14:paraId="692D3EDE" w14:textId="0D969F86" w:rsidR="00EC414E" w:rsidRPr="00346837" w:rsidRDefault="00EC414E" w:rsidP="00EC414E">
            <w:pPr>
              <w:keepNext/>
              <w:spacing w:after="0"/>
              <w:jc w:val="center"/>
              <w:rPr>
                <w:szCs w:val="22"/>
              </w:rPr>
            </w:pPr>
            <w:ins w:id="46" w:author="Steve Barbeaux" w:date="2022-09-27T13:52:00Z">
              <w:r w:rsidRPr="00E56E42">
                <w:t>3</w:t>
              </w:r>
              <w:r>
                <w:t>a</w:t>
              </w:r>
            </w:ins>
            <w:del w:id="47" w:author="Steve Barbeaux" w:date="2022-09-27T13:52:00Z">
              <w:r w:rsidRPr="00E56E42" w:rsidDel="009E2A39">
                <w:delText>3</w:delText>
              </w:r>
              <w:r w:rsidDel="009E2A39">
                <w:delText>a</w:delText>
              </w:r>
            </w:del>
          </w:p>
        </w:tc>
        <w:tc>
          <w:tcPr>
            <w:tcW w:w="1700" w:type="pct"/>
            <w:gridSpan w:val="5"/>
            <w:tcBorders>
              <w:top w:val="nil"/>
              <w:left w:val="nil"/>
              <w:bottom w:val="single" w:sz="8" w:space="0" w:color="auto"/>
              <w:right w:val="single" w:sz="8" w:space="0" w:color="auto"/>
            </w:tcBorders>
            <w:shd w:val="clear" w:color="auto" w:fill="auto"/>
            <w:vAlign w:val="bottom"/>
          </w:tcPr>
          <w:p w14:paraId="07D1ADA2" w14:textId="238BEFB6" w:rsidR="00EC414E" w:rsidRPr="00346837" w:rsidRDefault="00EC414E" w:rsidP="00EC414E">
            <w:pPr>
              <w:keepNext/>
              <w:spacing w:after="0"/>
              <w:jc w:val="center"/>
              <w:rPr>
                <w:szCs w:val="22"/>
              </w:rPr>
            </w:pPr>
            <w:r w:rsidRPr="00E56E42">
              <w:t>3</w:t>
            </w:r>
            <w:r>
              <w:t>a</w:t>
            </w:r>
          </w:p>
        </w:tc>
      </w:tr>
      <w:tr w:rsidR="00EC414E" w14:paraId="3F7647AF" w14:textId="77777777" w:rsidTr="00E51198">
        <w:trPr>
          <w:cantSplit/>
        </w:trPr>
        <w:tc>
          <w:tcPr>
            <w:tcW w:w="1715" w:type="pct"/>
            <w:tcBorders>
              <w:top w:val="nil"/>
              <w:left w:val="single" w:sz="8" w:space="0" w:color="auto"/>
              <w:bottom w:val="nil"/>
              <w:right w:val="nil"/>
            </w:tcBorders>
            <w:vAlign w:val="bottom"/>
            <w:hideMark/>
          </w:tcPr>
          <w:p w14:paraId="77B072AD" w14:textId="15D0B288" w:rsidR="00EC414E" w:rsidRDefault="00EC414E" w:rsidP="00EC414E">
            <w:pPr>
              <w:keepNext/>
              <w:tabs>
                <w:tab w:val="left" w:pos="360"/>
              </w:tabs>
              <w:spacing w:after="0"/>
              <w:rPr>
                <w:szCs w:val="22"/>
              </w:rPr>
            </w:pPr>
            <w:r>
              <w:rPr>
                <w:szCs w:val="22"/>
              </w:rPr>
              <w:t>T</w:t>
            </w:r>
            <w:r w:rsidRPr="00346837">
              <w:rPr>
                <w:szCs w:val="22"/>
              </w:rPr>
              <w:t>otal (age 1+) biomass (t</w:t>
            </w:r>
            <w:r w:rsidRPr="00346837">
              <w:rPr>
                <w:i/>
              </w:rPr>
              <w:t>)</w:t>
            </w:r>
          </w:p>
        </w:tc>
        <w:tc>
          <w:tcPr>
            <w:tcW w:w="733" w:type="pct"/>
            <w:shd w:val="clear" w:color="auto" w:fill="D8D8D8"/>
            <w:vAlign w:val="bottom"/>
            <w:hideMark/>
          </w:tcPr>
          <w:p w14:paraId="472C52C7" w14:textId="2D0486BF" w:rsidR="00EC414E" w:rsidRDefault="00EC414E" w:rsidP="00EC414E">
            <w:pPr>
              <w:keepNext/>
              <w:spacing w:after="0"/>
              <w:jc w:val="right"/>
            </w:pPr>
            <w:ins w:id="48" w:author="Steve Barbeaux" w:date="2022-09-27T13:52:00Z">
              <w:r>
                <w:t>308,525</w:t>
              </w:r>
            </w:ins>
            <w:del w:id="49" w:author="Steve Barbeaux" w:date="2022-09-27T13:52:00Z">
              <w:r w:rsidDel="004E6E9E">
                <w:delText>340,680</w:delText>
              </w:r>
            </w:del>
          </w:p>
        </w:tc>
        <w:tc>
          <w:tcPr>
            <w:tcW w:w="852" w:type="pct"/>
            <w:gridSpan w:val="2"/>
            <w:shd w:val="clear" w:color="auto" w:fill="D8D8D8"/>
            <w:vAlign w:val="bottom"/>
            <w:hideMark/>
          </w:tcPr>
          <w:p w14:paraId="0A7086EB" w14:textId="498C59C5" w:rsidR="00EC414E" w:rsidRDefault="00EC414E" w:rsidP="00EC414E">
            <w:pPr>
              <w:keepNext/>
              <w:spacing w:after="0"/>
              <w:jc w:val="right"/>
            </w:pPr>
            <w:ins w:id="50" w:author="Steve Barbeaux" w:date="2022-09-27T13:52:00Z">
              <w:r>
                <w:t>330,375</w:t>
              </w:r>
            </w:ins>
            <w:del w:id="51" w:author="Steve Barbeaux" w:date="2022-09-27T13:52:00Z">
              <w:r w:rsidDel="004E6E9E">
                <w:delText>367,017</w:delText>
              </w:r>
            </w:del>
          </w:p>
        </w:tc>
        <w:tc>
          <w:tcPr>
            <w:tcW w:w="637" w:type="pct"/>
            <w:gridSpan w:val="2"/>
            <w:shd w:val="clear" w:color="auto" w:fill="auto"/>
            <w:vAlign w:val="bottom"/>
          </w:tcPr>
          <w:p w14:paraId="19F4AB0F" w14:textId="06A2F95C" w:rsidR="00EC414E" w:rsidRDefault="00EC414E" w:rsidP="00EC414E">
            <w:pPr>
              <w:keepNext/>
              <w:spacing w:after="0"/>
              <w:jc w:val="right"/>
            </w:pPr>
            <w:del w:id="52" w:author="Steve Barbeaux" w:date="2022-09-27T13:52:00Z">
              <w:r w:rsidDel="00EC414E">
                <w:delText>292,967</w:delText>
              </w:r>
            </w:del>
          </w:p>
        </w:tc>
        <w:tc>
          <w:tcPr>
            <w:tcW w:w="1063" w:type="pct"/>
            <w:gridSpan w:val="3"/>
            <w:tcBorders>
              <w:top w:val="nil"/>
              <w:left w:val="nil"/>
              <w:bottom w:val="nil"/>
              <w:right w:val="single" w:sz="8" w:space="0" w:color="auto"/>
            </w:tcBorders>
            <w:shd w:val="clear" w:color="auto" w:fill="auto"/>
            <w:vAlign w:val="bottom"/>
          </w:tcPr>
          <w:p w14:paraId="5A530F14" w14:textId="49BD84F8" w:rsidR="00EC414E" w:rsidRDefault="00EC414E" w:rsidP="00EC414E">
            <w:pPr>
              <w:keepNext/>
              <w:spacing w:after="0"/>
              <w:jc w:val="right"/>
            </w:pPr>
            <w:del w:id="53" w:author="Steve Barbeaux" w:date="2022-09-27T13:52:00Z">
              <w:r w:rsidDel="00EC414E">
                <w:delText>308,671</w:delText>
              </w:r>
            </w:del>
          </w:p>
        </w:tc>
      </w:tr>
      <w:tr w:rsidR="00EC414E" w14:paraId="2403E629" w14:textId="77777777" w:rsidTr="00E51198">
        <w:trPr>
          <w:cantSplit/>
        </w:trPr>
        <w:tc>
          <w:tcPr>
            <w:tcW w:w="1715" w:type="pct"/>
            <w:tcBorders>
              <w:top w:val="nil"/>
              <w:left w:val="single" w:sz="8" w:space="0" w:color="auto"/>
              <w:bottom w:val="nil"/>
              <w:right w:val="nil"/>
            </w:tcBorders>
            <w:vAlign w:val="bottom"/>
            <w:hideMark/>
          </w:tcPr>
          <w:p w14:paraId="37A8E11D" w14:textId="54D8138F" w:rsidR="00EC414E" w:rsidRDefault="00EC414E" w:rsidP="00EC414E">
            <w:pPr>
              <w:keepNext/>
              <w:tabs>
                <w:tab w:val="left" w:pos="360"/>
              </w:tabs>
              <w:spacing w:after="0"/>
            </w:pPr>
            <w:r>
              <w:t>Female spawning biomass (t)</w:t>
            </w:r>
          </w:p>
          <w:p w14:paraId="64D0D586" w14:textId="77777777" w:rsidR="00EC414E" w:rsidRDefault="00EC414E" w:rsidP="00EC414E">
            <w:pPr>
              <w:keepNext/>
              <w:tabs>
                <w:tab w:val="left" w:pos="360"/>
              </w:tabs>
              <w:spacing w:after="0"/>
            </w:pPr>
            <w:r>
              <w:tab/>
              <w:t xml:space="preserve">Projected </w:t>
            </w:r>
          </w:p>
        </w:tc>
        <w:tc>
          <w:tcPr>
            <w:tcW w:w="733" w:type="pct"/>
            <w:shd w:val="clear" w:color="auto" w:fill="D8D8D8"/>
            <w:vAlign w:val="bottom"/>
            <w:hideMark/>
          </w:tcPr>
          <w:p w14:paraId="3A9C542A" w14:textId="5C606DBB" w:rsidR="00EC414E" w:rsidRDefault="00EC414E" w:rsidP="00EC414E">
            <w:pPr>
              <w:keepNext/>
              <w:spacing w:after="0"/>
              <w:jc w:val="right"/>
            </w:pPr>
            <w:ins w:id="54" w:author="Steve Barbeaux" w:date="2022-09-27T13:52:00Z">
              <w:r>
                <w:t>89,516</w:t>
              </w:r>
            </w:ins>
            <w:del w:id="55" w:author="Steve Barbeaux" w:date="2022-09-27T13:52:00Z">
              <w:r w:rsidRPr="000B078C" w:rsidDel="004E6E9E">
                <w:delText>98</w:delText>
              </w:r>
              <w:r w:rsidDel="004E6E9E">
                <w:delText>,172</w:delText>
              </w:r>
            </w:del>
          </w:p>
        </w:tc>
        <w:tc>
          <w:tcPr>
            <w:tcW w:w="852" w:type="pct"/>
            <w:gridSpan w:val="2"/>
            <w:shd w:val="clear" w:color="auto" w:fill="D8D8D8"/>
            <w:vAlign w:val="bottom"/>
            <w:hideMark/>
          </w:tcPr>
          <w:p w14:paraId="1A55AAF9" w14:textId="18B02E8C" w:rsidR="00EC414E" w:rsidRDefault="00EC414E" w:rsidP="00EC414E">
            <w:pPr>
              <w:keepNext/>
              <w:spacing w:after="0"/>
              <w:jc w:val="right"/>
            </w:pPr>
            <w:ins w:id="56" w:author="Steve Barbeaux" w:date="2022-09-27T13:52:00Z">
              <w:r>
                <w:t>87,650</w:t>
              </w:r>
            </w:ins>
            <w:del w:id="57" w:author="Steve Barbeaux" w:date="2022-09-27T13:52:00Z">
              <w:r w:rsidDel="004E6E9E">
                <w:delText>102,413</w:delText>
              </w:r>
            </w:del>
          </w:p>
        </w:tc>
        <w:tc>
          <w:tcPr>
            <w:tcW w:w="637" w:type="pct"/>
            <w:gridSpan w:val="2"/>
            <w:shd w:val="clear" w:color="auto" w:fill="auto"/>
            <w:vAlign w:val="bottom"/>
          </w:tcPr>
          <w:p w14:paraId="638CD285" w14:textId="7871DDD4" w:rsidR="00EC414E" w:rsidRDefault="00EC414E" w:rsidP="00EC414E">
            <w:pPr>
              <w:keepNext/>
              <w:spacing w:after="0"/>
              <w:jc w:val="right"/>
            </w:pPr>
            <w:del w:id="58" w:author="Steve Barbeaux" w:date="2022-09-27T13:52:00Z">
              <w:r w:rsidDel="00EC414E">
                <w:delText>89,906</w:delText>
              </w:r>
            </w:del>
          </w:p>
        </w:tc>
        <w:tc>
          <w:tcPr>
            <w:tcW w:w="1063" w:type="pct"/>
            <w:gridSpan w:val="3"/>
            <w:tcBorders>
              <w:top w:val="nil"/>
              <w:left w:val="nil"/>
              <w:bottom w:val="nil"/>
              <w:right w:val="single" w:sz="8" w:space="0" w:color="auto"/>
            </w:tcBorders>
            <w:shd w:val="clear" w:color="auto" w:fill="auto"/>
            <w:vAlign w:val="bottom"/>
          </w:tcPr>
          <w:p w14:paraId="2C751DC5" w14:textId="325F8673" w:rsidR="00EC414E" w:rsidRDefault="00EC414E" w:rsidP="00EC414E">
            <w:pPr>
              <w:keepNext/>
              <w:spacing w:after="0"/>
              <w:jc w:val="right"/>
            </w:pPr>
            <w:del w:id="59" w:author="Steve Barbeaux" w:date="2022-09-27T13:52:00Z">
              <w:r w:rsidDel="00EC414E">
                <w:delText>85,785</w:delText>
              </w:r>
            </w:del>
          </w:p>
        </w:tc>
      </w:tr>
      <w:tr w:rsidR="00EC414E" w14:paraId="542DA689" w14:textId="77777777" w:rsidTr="00E51198">
        <w:trPr>
          <w:cantSplit/>
        </w:trPr>
        <w:tc>
          <w:tcPr>
            <w:tcW w:w="1715" w:type="pct"/>
            <w:tcBorders>
              <w:top w:val="nil"/>
              <w:left w:val="single" w:sz="8" w:space="0" w:color="auto"/>
              <w:bottom w:val="nil"/>
              <w:right w:val="nil"/>
            </w:tcBorders>
            <w:vAlign w:val="bottom"/>
            <w:hideMark/>
          </w:tcPr>
          <w:p w14:paraId="44A17355" w14:textId="77777777" w:rsidR="00EC414E" w:rsidRDefault="00EC414E" w:rsidP="00EC414E">
            <w:pPr>
              <w:keepNext/>
              <w:tabs>
                <w:tab w:val="left" w:pos="360"/>
              </w:tabs>
              <w:spacing w:after="0"/>
              <w:rPr>
                <w:i/>
                <w:iCs/>
              </w:rPr>
            </w:pPr>
            <w:r>
              <w:rPr>
                <w:i/>
                <w:iCs/>
              </w:rPr>
              <w:tab/>
              <w:t>B</w:t>
            </w:r>
            <w:r>
              <w:rPr>
                <w:i/>
                <w:iCs/>
                <w:vertAlign w:val="subscript"/>
              </w:rPr>
              <w:t>100%</w:t>
            </w:r>
            <w:r>
              <w:t xml:space="preserve"> </w:t>
            </w:r>
          </w:p>
        </w:tc>
        <w:tc>
          <w:tcPr>
            <w:tcW w:w="1585" w:type="pct"/>
            <w:gridSpan w:val="3"/>
            <w:shd w:val="clear" w:color="auto" w:fill="D8D8D8"/>
            <w:hideMark/>
          </w:tcPr>
          <w:p w14:paraId="00D265D0" w14:textId="3F98E4B4" w:rsidR="00EC414E" w:rsidRDefault="00EC414E" w:rsidP="00EC414E">
            <w:pPr>
              <w:keepNext/>
              <w:spacing w:after="0"/>
              <w:jc w:val="center"/>
            </w:pPr>
            <w:ins w:id="60" w:author="Steve Barbeaux" w:date="2022-09-27T13:52:00Z">
              <w:r>
                <w:t>185,475</w:t>
              </w:r>
            </w:ins>
            <w:del w:id="61" w:author="Steve Barbeaux" w:date="2022-09-27T13:52:00Z">
              <w:r w:rsidDel="004E6E9E">
                <w:delText>203,279</w:delText>
              </w:r>
            </w:del>
          </w:p>
        </w:tc>
        <w:tc>
          <w:tcPr>
            <w:tcW w:w="1700" w:type="pct"/>
            <w:gridSpan w:val="5"/>
            <w:tcBorders>
              <w:top w:val="nil"/>
              <w:left w:val="nil"/>
              <w:bottom w:val="nil"/>
              <w:right w:val="single" w:sz="8" w:space="0" w:color="auto"/>
            </w:tcBorders>
            <w:shd w:val="clear" w:color="auto" w:fill="auto"/>
          </w:tcPr>
          <w:p w14:paraId="22989F8D" w14:textId="4357F87D" w:rsidR="00EC414E" w:rsidRDefault="00EC414E" w:rsidP="00EC414E">
            <w:pPr>
              <w:keepNext/>
              <w:spacing w:after="0"/>
              <w:jc w:val="center"/>
            </w:pPr>
            <w:del w:id="62" w:author="Steve Barbeaux" w:date="2022-09-27T13:52:00Z">
              <w:r w:rsidDel="00EC414E">
                <w:delText>185,475</w:delText>
              </w:r>
            </w:del>
          </w:p>
        </w:tc>
      </w:tr>
      <w:tr w:rsidR="00EC414E" w14:paraId="6D0161D0" w14:textId="77777777" w:rsidTr="00E51198">
        <w:trPr>
          <w:cantSplit/>
        </w:trPr>
        <w:tc>
          <w:tcPr>
            <w:tcW w:w="1715" w:type="pct"/>
            <w:tcBorders>
              <w:top w:val="nil"/>
              <w:left w:val="single" w:sz="8" w:space="0" w:color="auto"/>
              <w:bottom w:val="nil"/>
              <w:right w:val="nil"/>
            </w:tcBorders>
            <w:vAlign w:val="bottom"/>
            <w:hideMark/>
          </w:tcPr>
          <w:p w14:paraId="765AB197" w14:textId="77777777" w:rsidR="00EC414E" w:rsidRDefault="00EC414E" w:rsidP="00EC414E">
            <w:pPr>
              <w:keepNext/>
              <w:tabs>
                <w:tab w:val="left" w:pos="360"/>
              </w:tabs>
              <w:spacing w:after="0"/>
              <w:rPr>
                <w:i/>
                <w:iCs/>
              </w:rPr>
            </w:pPr>
            <w:r>
              <w:rPr>
                <w:i/>
                <w:iCs/>
              </w:rPr>
              <w:tab/>
              <w:t>B</w:t>
            </w:r>
            <w:r>
              <w:rPr>
                <w:i/>
                <w:iCs/>
                <w:vertAlign w:val="subscript"/>
              </w:rPr>
              <w:t>40%</w:t>
            </w:r>
            <w:r>
              <w:t xml:space="preserve"> </w:t>
            </w:r>
          </w:p>
        </w:tc>
        <w:tc>
          <w:tcPr>
            <w:tcW w:w="1585" w:type="pct"/>
            <w:gridSpan w:val="3"/>
            <w:shd w:val="clear" w:color="auto" w:fill="D8D8D8"/>
            <w:hideMark/>
          </w:tcPr>
          <w:p w14:paraId="105BF1E2" w14:textId="4CBA1A0E" w:rsidR="00EC414E" w:rsidRDefault="00EC414E" w:rsidP="00EC414E">
            <w:pPr>
              <w:keepNext/>
              <w:spacing w:after="0"/>
              <w:jc w:val="center"/>
            </w:pPr>
            <w:ins w:id="63" w:author="Steve Barbeaux" w:date="2022-09-27T13:52:00Z">
              <w:r>
                <w:t>74,190</w:t>
              </w:r>
            </w:ins>
            <w:del w:id="64" w:author="Steve Barbeaux" w:date="2022-09-27T13:52:00Z">
              <w:r w:rsidDel="004E6E9E">
                <w:delText>81,312</w:delText>
              </w:r>
            </w:del>
          </w:p>
        </w:tc>
        <w:tc>
          <w:tcPr>
            <w:tcW w:w="1700" w:type="pct"/>
            <w:gridSpan w:val="5"/>
            <w:tcBorders>
              <w:top w:val="nil"/>
              <w:left w:val="nil"/>
              <w:bottom w:val="nil"/>
              <w:right w:val="single" w:sz="8" w:space="0" w:color="auto"/>
            </w:tcBorders>
            <w:shd w:val="clear" w:color="auto" w:fill="auto"/>
          </w:tcPr>
          <w:p w14:paraId="325B20AD" w14:textId="20E4B199" w:rsidR="00EC414E" w:rsidRDefault="00EC414E" w:rsidP="00EC414E">
            <w:pPr>
              <w:keepNext/>
              <w:spacing w:after="0"/>
              <w:jc w:val="center"/>
            </w:pPr>
            <w:del w:id="65" w:author="Steve Barbeaux" w:date="2022-09-27T13:52:00Z">
              <w:r w:rsidDel="00EC414E">
                <w:delText>74,190</w:delText>
              </w:r>
            </w:del>
          </w:p>
        </w:tc>
      </w:tr>
      <w:tr w:rsidR="00EC414E" w14:paraId="1C39AF4C" w14:textId="77777777" w:rsidTr="00E51198">
        <w:trPr>
          <w:cantSplit/>
        </w:trPr>
        <w:tc>
          <w:tcPr>
            <w:tcW w:w="1715" w:type="pct"/>
            <w:tcBorders>
              <w:top w:val="nil"/>
              <w:left w:val="single" w:sz="8" w:space="0" w:color="auto"/>
              <w:bottom w:val="nil"/>
              <w:right w:val="nil"/>
            </w:tcBorders>
            <w:vAlign w:val="bottom"/>
            <w:hideMark/>
          </w:tcPr>
          <w:p w14:paraId="69126803" w14:textId="77777777" w:rsidR="00EC414E" w:rsidRDefault="00EC414E" w:rsidP="00EC414E">
            <w:pPr>
              <w:keepNext/>
              <w:tabs>
                <w:tab w:val="left" w:pos="360"/>
              </w:tabs>
              <w:spacing w:after="0"/>
              <w:rPr>
                <w:i/>
                <w:iCs/>
              </w:rPr>
            </w:pPr>
            <w:r>
              <w:rPr>
                <w:i/>
                <w:iCs/>
              </w:rPr>
              <w:tab/>
              <w:t>B</w:t>
            </w:r>
            <w:r>
              <w:rPr>
                <w:i/>
                <w:iCs/>
                <w:vertAlign w:val="subscript"/>
              </w:rPr>
              <w:t>35%</w:t>
            </w:r>
            <w:r>
              <w:t xml:space="preserve"> </w:t>
            </w:r>
          </w:p>
        </w:tc>
        <w:tc>
          <w:tcPr>
            <w:tcW w:w="1585" w:type="pct"/>
            <w:gridSpan w:val="3"/>
            <w:shd w:val="clear" w:color="auto" w:fill="D8D8D8"/>
            <w:hideMark/>
          </w:tcPr>
          <w:p w14:paraId="022D3A3F" w14:textId="30732E6D" w:rsidR="00EC414E" w:rsidRDefault="00EC414E" w:rsidP="00EC414E">
            <w:pPr>
              <w:keepNext/>
              <w:spacing w:after="0"/>
              <w:jc w:val="center"/>
            </w:pPr>
            <w:ins w:id="66" w:author="Steve Barbeaux" w:date="2022-09-27T13:52:00Z">
              <w:r>
                <w:t>64,916</w:t>
              </w:r>
            </w:ins>
            <w:del w:id="67" w:author="Steve Barbeaux" w:date="2022-09-27T13:52:00Z">
              <w:r w:rsidDel="004E6E9E">
                <w:delText>71,147</w:delText>
              </w:r>
            </w:del>
          </w:p>
        </w:tc>
        <w:tc>
          <w:tcPr>
            <w:tcW w:w="1700" w:type="pct"/>
            <w:gridSpan w:val="5"/>
            <w:tcBorders>
              <w:top w:val="nil"/>
              <w:left w:val="nil"/>
              <w:bottom w:val="nil"/>
              <w:right w:val="single" w:sz="8" w:space="0" w:color="auto"/>
            </w:tcBorders>
            <w:shd w:val="clear" w:color="auto" w:fill="auto"/>
          </w:tcPr>
          <w:p w14:paraId="1C203FBB" w14:textId="007DFA6D" w:rsidR="00EC414E" w:rsidRDefault="00EC414E" w:rsidP="00EC414E">
            <w:pPr>
              <w:keepNext/>
              <w:spacing w:after="0"/>
              <w:jc w:val="center"/>
            </w:pPr>
            <w:del w:id="68" w:author="Steve Barbeaux" w:date="2022-09-27T13:52:00Z">
              <w:r w:rsidDel="00EC414E">
                <w:delText>64,916</w:delText>
              </w:r>
            </w:del>
          </w:p>
        </w:tc>
      </w:tr>
      <w:tr w:rsidR="00EC414E" w14:paraId="262501C7" w14:textId="77777777" w:rsidTr="00E51198">
        <w:trPr>
          <w:cantSplit/>
          <w:trHeight w:val="45"/>
        </w:trPr>
        <w:tc>
          <w:tcPr>
            <w:tcW w:w="1715" w:type="pct"/>
            <w:tcBorders>
              <w:top w:val="nil"/>
              <w:left w:val="single" w:sz="8" w:space="0" w:color="auto"/>
              <w:bottom w:val="nil"/>
              <w:right w:val="nil"/>
            </w:tcBorders>
            <w:vAlign w:val="center"/>
            <w:hideMark/>
          </w:tcPr>
          <w:p w14:paraId="6C06B03A" w14:textId="77777777" w:rsidR="00EC414E" w:rsidRDefault="00EC414E" w:rsidP="00EC414E">
            <w:pPr>
              <w:keepNext/>
              <w:tabs>
                <w:tab w:val="left" w:pos="360"/>
              </w:tabs>
              <w:spacing w:after="0"/>
              <w:rPr>
                <w:i/>
                <w:iCs/>
              </w:rPr>
            </w:pPr>
            <w:r>
              <w:rPr>
                <w:i/>
                <w:iCs/>
                <w:color w:val="000000"/>
                <w:szCs w:val="22"/>
              </w:rPr>
              <w:t>F</w:t>
            </w:r>
            <w:r>
              <w:rPr>
                <w:i/>
                <w:iCs/>
                <w:color w:val="000000"/>
                <w:szCs w:val="22"/>
                <w:vertAlign w:val="subscript"/>
              </w:rPr>
              <w:t>OFL</w:t>
            </w:r>
          </w:p>
        </w:tc>
        <w:tc>
          <w:tcPr>
            <w:tcW w:w="733" w:type="pct"/>
            <w:shd w:val="clear" w:color="auto" w:fill="D8D8D8"/>
            <w:vAlign w:val="bottom"/>
            <w:hideMark/>
          </w:tcPr>
          <w:p w14:paraId="57A3950F" w14:textId="2E4214EE" w:rsidR="00EC414E" w:rsidRDefault="00EC414E" w:rsidP="00EC414E">
            <w:pPr>
              <w:keepNext/>
              <w:spacing w:after="0"/>
              <w:jc w:val="right"/>
            </w:pPr>
            <w:ins w:id="69" w:author="Steve Barbeaux" w:date="2022-09-27T13:52:00Z">
              <w:r>
                <w:t>0.390</w:t>
              </w:r>
            </w:ins>
            <w:del w:id="70" w:author="Steve Barbeaux" w:date="2022-09-27T13:52:00Z">
              <w:r w:rsidDel="004E6E9E">
                <w:delText>0.415</w:delText>
              </w:r>
            </w:del>
          </w:p>
        </w:tc>
        <w:tc>
          <w:tcPr>
            <w:tcW w:w="852" w:type="pct"/>
            <w:gridSpan w:val="2"/>
            <w:shd w:val="clear" w:color="auto" w:fill="D8D8D8"/>
            <w:vAlign w:val="bottom"/>
            <w:hideMark/>
          </w:tcPr>
          <w:p w14:paraId="399A412F" w14:textId="359A07C9" w:rsidR="00EC414E" w:rsidRDefault="00EC414E" w:rsidP="00EC414E">
            <w:pPr>
              <w:keepNext/>
              <w:spacing w:after="0"/>
              <w:jc w:val="right"/>
            </w:pPr>
            <w:ins w:id="71" w:author="Steve Barbeaux" w:date="2022-09-27T13:52:00Z">
              <w:r w:rsidRPr="00824695">
                <w:t>0.390</w:t>
              </w:r>
            </w:ins>
            <w:del w:id="72" w:author="Steve Barbeaux" w:date="2022-09-27T13:52:00Z">
              <w:r w:rsidDel="004E6E9E">
                <w:delText>0.415</w:delText>
              </w:r>
            </w:del>
          </w:p>
        </w:tc>
        <w:tc>
          <w:tcPr>
            <w:tcW w:w="591" w:type="pct"/>
            <w:shd w:val="clear" w:color="auto" w:fill="auto"/>
            <w:vAlign w:val="bottom"/>
          </w:tcPr>
          <w:p w14:paraId="6DC36EA7" w14:textId="2AB12DEA" w:rsidR="00EC414E" w:rsidRDefault="00EC414E" w:rsidP="00EC414E">
            <w:pPr>
              <w:keepNext/>
              <w:spacing w:after="0"/>
              <w:jc w:val="right"/>
            </w:pPr>
            <w:del w:id="73" w:author="Steve Barbeaux" w:date="2022-09-27T13:52:00Z">
              <w:r w:rsidDel="00EC414E">
                <w:delText>0.390</w:delText>
              </w:r>
            </w:del>
          </w:p>
        </w:tc>
        <w:tc>
          <w:tcPr>
            <w:tcW w:w="1109" w:type="pct"/>
            <w:gridSpan w:val="4"/>
            <w:tcBorders>
              <w:top w:val="nil"/>
              <w:left w:val="nil"/>
              <w:bottom w:val="nil"/>
              <w:right w:val="single" w:sz="8" w:space="0" w:color="auto"/>
            </w:tcBorders>
            <w:shd w:val="clear" w:color="auto" w:fill="auto"/>
            <w:vAlign w:val="bottom"/>
          </w:tcPr>
          <w:p w14:paraId="7D7900EA" w14:textId="2D08C99D" w:rsidR="00EC414E" w:rsidRDefault="00EC414E" w:rsidP="00EC414E">
            <w:pPr>
              <w:keepNext/>
              <w:spacing w:after="0"/>
              <w:jc w:val="right"/>
              <w:rPr>
                <w:i/>
                <w:szCs w:val="22"/>
              </w:rPr>
            </w:pPr>
            <w:del w:id="74" w:author="Steve Barbeaux" w:date="2022-09-27T13:52:00Z">
              <w:r w:rsidDel="00EC414E">
                <w:delText>0.390</w:delText>
              </w:r>
            </w:del>
          </w:p>
        </w:tc>
      </w:tr>
      <w:tr w:rsidR="00EC414E" w14:paraId="3A2F399C" w14:textId="77777777" w:rsidTr="00E51198">
        <w:trPr>
          <w:cantSplit/>
        </w:trPr>
        <w:tc>
          <w:tcPr>
            <w:tcW w:w="1715" w:type="pct"/>
            <w:tcBorders>
              <w:top w:val="nil"/>
              <w:left w:val="single" w:sz="8" w:space="0" w:color="auto"/>
              <w:bottom w:val="nil"/>
              <w:right w:val="nil"/>
            </w:tcBorders>
            <w:vAlign w:val="center"/>
            <w:hideMark/>
          </w:tcPr>
          <w:p w14:paraId="74C1F101" w14:textId="77777777" w:rsidR="00EC414E" w:rsidRDefault="00EC414E" w:rsidP="00EC414E">
            <w:pPr>
              <w:keepNext/>
              <w:tabs>
                <w:tab w:val="left" w:pos="360"/>
              </w:tabs>
              <w:spacing w:after="0"/>
              <w:rPr>
                <w:i/>
                <w:iCs/>
              </w:rPr>
            </w:pPr>
            <w:proofErr w:type="spellStart"/>
            <w:r>
              <w:rPr>
                <w:i/>
                <w:iCs/>
                <w:color w:val="000000"/>
                <w:szCs w:val="22"/>
              </w:rPr>
              <w:t>maxF</w:t>
            </w:r>
            <w:r>
              <w:rPr>
                <w:i/>
                <w:iCs/>
                <w:color w:val="000000"/>
                <w:szCs w:val="22"/>
                <w:vertAlign w:val="subscript"/>
              </w:rPr>
              <w:t>ABC</w:t>
            </w:r>
            <w:proofErr w:type="spellEnd"/>
          </w:p>
        </w:tc>
        <w:tc>
          <w:tcPr>
            <w:tcW w:w="733" w:type="pct"/>
            <w:shd w:val="clear" w:color="auto" w:fill="D8D8D8"/>
            <w:vAlign w:val="bottom"/>
            <w:hideMark/>
          </w:tcPr>
          <w:p w14:paraId="4F4798AA" w14:textId="5D67469D" w:rsidR="00EC414E" w:rsidRDefault="00EC414E" w:rsidP="00EC414E">
            <w:pPr>
              <w:keepNext/>
              <w:spacing w:after="0"/>
              <w:jc w:val="right"/>
            </w:pPr>
            <w:ins w:id="75" w:author="Steve Barbeaux" w:date="2022-09-27T13:52:00Z">
              <w:r>
                <w:t>0.313</w:t>
              </w:r>
            </w:ins>
            <w:del w:id="76" w:author="Steve Barbeaux" w:date="2022-09-27T13:52:00Z">
              <w:r w:rsidDel="004E6E9E">
                <w:delText>0.331</w:delText>
              </w:r>
            </w:del>
          </w:p>
        </w:tc>
        <w:tc>
          <w:tcPr>
            <w:tcW w:w="852" w:type="pct"/>
            <w:gridSpan w:val="2"/>
            <w:shd w:val="clear" w:color="auto" w:fill="D8D8D8"/>
            <w:vAlign w:val="bottom"/>
            <w:hideMark/>
          </w:tcPr>
          <w:p w14:paraId="08B8A1C8" w14:textId="2FB09349" w:rsidR="00EC414E" w:rsidRDefault="00EC414E" w:rsidP="00EC414E">
            <w:pPr>
              <w:keepNext/>
              <w:spacing w:after="0"/>
              <w:jc w:val="right"/>
            </w:pPr>
            <w:ins w:id="77" w:author="Steve Barbeaux" w:date="2022-09-27T13:52:00Z">
              <w:r>
                <w:t>0.313</w:t>
              </w:r>
            </w:ins>
            <w:del w:id="78" w:author="Steve Barbeaux" w:date="2022-09-27T13:52:00Z">
              <w:r w:rsidDel="004E6E9E">
                <w:delText>0.331</w:delText>
              </w:r>
            </w:del>
          </w:p>
        </w:tc>
        <w:tc>
          <w:tcPr>
            <w:tcW w:w="591" w:type="pct"/>
            <w:shd w:val="clear" w:color="auto" w:fill="auto"/>
            <w:vAlign w:val="bottom"/>
          </w:tcPr>
          <w:p w14:paraId="2E2317FA" w14:textId="0D1758C7" w:rsidR="00EC414E" w:rsidRDefault="00EC414E" w:rsidP="00EC414E">
            <w:pPr>
              <w:keepNext/>
              <w:spacing w:after="0"/>
              <w:jc w:val="right"/>
            </w:pPr>
            <w:del w:id="79" w:author="Steve Barbeaux" w:date="2022-09-27T13:52:00Z">
              <w:r w:rsidDel="00EC414E">
                <w:delText>0.313</w:delText>
              </w:r>
            </w:del>
          </w:p>
        </w:tc>
        <w:tc>
          <w:tcPr>
            <w:tcW w:w="1109" w:type="pct"/>
            <w:gridSpan w:val="4"/>
            <w:tcBorders>
              <w:top w:val="nil"/>
              <w:left w:val="nil"/>
              <w:bottom w:val="nil"/>
              <w:right w:val="single" w:sz="8" w:space="0" w:color="auto"/>
            </w:tcBorders>
            <w:shd w:val="clear" w:color="auto" w:fill="auto"/>
            <w:vAlign w:val="bottom"/>
          </w:tcPr>
          <w:p w14:paraId="135B8CA4" w14:textId="6A3B2F9D" w:rsidR="00EC414E" w:rsidRDefault="00EC414E" w:rsidP="00EC414E">
            <w:pPr>
              <w:keepNext/>
              <w:spacing w:after="0"/>
              <w:jc w:val="right"/>
            </w:pPr>
            <w:del w:id="80" w:author="Steve Barbeaux" w:date="2022-09-27T13:52:00Z">
              <w:r w:rsidDel="00EC414E">
                <w:delText>0.313</w:delText>
              </w:r>
            </w:del>
          </w:p>
        </w:tc>
      </w:tr>
      <w:tr w:rsidR="00EC414E" w14:paraId="3C94C31B" w14:textId="77777777" w:rsidTr="00E51198">
        <w:trPr>
          <w:cantSplit/>
        </w:trPr>
        <w:tc>
          <w:tcPr>
            <w:tcW w:w="1715" w:type="pct"/>
            <w:tcBorders>
              <w:top w:val="nil"/>
              <w:left w:val="single" w:sz="8" w:space="0" w:color="auto"/>
              <w:bottom w:val="nil"/>
              <w:right w:val="nil"/>
            </w:tcBorders>
            <w:vAlign w:val="center"/>
            <w:hideMark/>
          </w:tcPr>
          <w:p w14:paraId="40C1DAD5" w14:textId="77777777" w:rsidR="00EC414E" w:rsidRDefault="00EC414E" w:rsidP="00EC414E">
            <w:pPr>
              <w:keepNext/>
              <w:tabs>
                <w:tab w:val="left" w:pos="360"/>
              </w:tabs>
              <w:spacing w:after="0"/>
            </w:pPr>
            <w:r>
              <w:rPr>
                <w:i/>
                <w:iCs/>
                <w:color w:val="000000"/>
                <w:szCs w:val="22"/>
              </w:rPr>
              <w:t>F</w:t>
            </w:r>
            <w:r>
              <w:rPr>
                <w:i/>
                <w:iCs/>
                <w:color w:val="000000"/>
                <w:szCs w:val="22"/>
                <w:vertAlign w:val="subscript"/>
              </w:rPr>
              <w:t>ABC</w:t>
            </w:r>
          </w:p>
        </w:tc>
        <w:tc>
          <w:tcPr>
            <w:tcW w:w="733" w:type="pct"/>
            <w:shd w:val="clear" w:color="auto" w:fill="D8D8D8"/>
            <w:vAlign w:val="bottom"/>
            <w:hideMark/>
          </w:tcPr>
          <w:p w14:paraId="67F4E9F4" w14:textId="73B7C12E" w:rsidR="00EC414E" w:rsidRDefault="00EC414E" w:rsidP="00EC414E">
            <w:pPr>
              <w:keepNext/>
              <w:spacing w:after="0"/>
              <w:jc w:val="right"/>
            </w:pPr>
            <w:ins w:id="81" w:author="Steve Barbeaux" w:date="2022-09-27T13:52:00Z">
              <w:r>
                <w:t>0.313</w:t>
              </w:r>
            </w:ins>
            <w:del w:id="82" w:author="Steve Barbeaux" w:date="2022-09-27T13:52:00Z">
              <w:r w:rsidDel="004E6E9E">
                <w:delText>0.331</w:delText>
              </w:r>
            </w:del>
          </w:p>
        </w:tc>
        <w:tc>
          <w:tcPr>
            <w:tcW w:w="852" w:type="pct"/>
            <w:gridSpan w:val="2"/>
            <w:shd w:val="clear" w:color="auto" w:fill="D8D8D8"/>
            <w:vAlign w:val="bottom"/>
            <w:hideMark/>
          </w:tcPr>
          <w:p w14:paraId="39C027E8" w14:textId="68084B22" w:rsidR="00EC414E" w:rsidRDefault="00EC414E" w:rsidP="00EC414E">
            <w:pPr>
              <w:keepNext/>
              <w:spacing w:after="0"/>
              <w:jc w:val="right"/>
            </w:pPr>
            <w:ins w:id="83" w:author="Steve Barbeaux" w:date="2022-09-27T13:52:00Z">
              <w:r>
                <w:t>0.313</w:t>
              </w:r>
            </w:ins>
            <w:del w:id="84" w:author="Steve Barbeaux" w:date="2022-09-27T13:52:00Z">
              <w:r w:rsidDel="004E6E9E">
                <w:delText>0.331</w:delText>
              </w:r>
            </w:del>
          </w:p>
        </w:tc>
        <w:tc>
          <w:tcPr>
            <w:tcW w:w="591" w:type="pct"/>
            <w:shd w:val="clear" w:color="auto" w:fill="auto"/>
            <w:vAlign w:val="bottom"/>
          </w:tcPr>
          <w:p w14:paraId="1BC7C933" w14:textId="04F6FA0E" w:rsidR="00EC414E" w:rsidRDefault="00EC414E" w:rsidP="00EC414E">
            <w:pPr>
              <w:keepNext/>
              <w:spacing w:after="0"/>
              <w:jc w:val="right"/>
            </w:pPr>
            <w:del w:id="85" w:author="Steve Barbeaux" w:date="2022-09-27T13:52:00Z">
              <w:r w:rsidDel="00EC414E">
                <w:delText>0.313</w:delText>
              </w:r>
            </w:del>
          </w:p>
        </w:tc>
        <w:tc>
          <w:tcPr>
            <w:tcW w:w="1109" w:type="pct"/>
            <w:gridSpan w:val="4"/>
            <w:tcBorders>
              <w:top w:val="nil"/>
              <w:left w:val="nil"/>
              <w:bottom w:val="nil"/>
              <w:right w:val="single" w:sz="8" w:space="0" w:color="auto"/>
            </w:tcBorders>
            <w:shd w:val="clear" w:color="auto" w:fill="auto"/>
            <w:vAlign w:val="bottom"/>
          </w:tcPr>
          <w:p w14:paraId="5A7E5BCE" w14:textId="53B5802A" w:rsidR="00EC414E" w:rsidRDefault="00EC414E" w:rsidP="00EC414E">
            <w:pPr>
              <w:keepNext/>
              <w:spacing w:after="0"/>
              <w:jc w:val="right"/>
            </w:pPr>
            <w:del w:id="86" w:author="Steve Barbeaux" w:date="2022-09-27T13:52:00Z">
              <w:r w:rsidDel="00EC414E">
                <w:delText>0.313</w:delText>
              </w:r>
            </w:del>
          </w:p>
        </w:tc>
      </w:tr>
      <w:tr w:rsidR="00EC414E" w14:paraId="3D864EB8" w14:textId="77777777" w:rsidTr="00E51198">
        <w:trPr>
          <w:cantSplit/>
        </w:trPr>
        <w:tc>
          <w:tcPr>
            <w:tcW w:w="1715" w:type="pct"/>
            <w:tcBorders>
              <w:top w:val="nil"/>
              <w:left w:val="single" w:sz="8" w:space="0" w:color="auto"/>
              <w:bottom w:val="nil"/>
              <w:right w:val="nil"/>
            </w:tcBorders>
            <w:vAlign w:val="center"/>
            <w:hideMark/>
          </w:tcPr>
          <w:p w14:paraId="320DB169" w14:textId="77777777" w:rsidR="00EC414E" w:rsidRDefault="00EC414E" w:rsidP="00EC414E">
            <w:pPr>
              <w:keepNext/>
              <w:tabs>
                <w:tab w:val="left" w:pos="360"/>
              </w:tabs>
              <w:spacing w:after="0"/>
            </w:pPr>
            <w:r>
              <w:rPr>
                <w:color w:val="000000"/>
                <w:szCs w:val="22"/>
              </w:rPr>
              <w:t>OFL (t)</w:t>
            </w:r>
          </w:p>
        </w:tc>
        <w:tc>
          <w:tcPr>
            <w:tcW w:w="733" w:type="pct"/>
            <w:shd w:val="clear" w:color="auto" w:fill="D8D8D8"/>
            <w:vAlign w:val="bottom"/>
            <w:hideMark/>
          </w:tcPr>
          <w:p w14:paraId="525BD160" w14:textId="60FECD16" w:rsidR="00EC414E" w:rsidRPr="0037369E" w:rsidRDefault="00EC414E" w:rsidP="00EC414E">
            <w:pPr>
              <w:keepNext/>
              <w:spacing w:after="0"/>
              <w:jc w:val="right"/>
            </w:pPr>
            <w:ins w:id="87" w:author="Steve Barbeaux" w:date="2022-09-27T13:52:00Z">
              <w:r>
                <w:t>61,264</w:t>
              </w:r>
            </w:ins>
            <w:del w:id="88" w:author="Steve Barbeaux" w:date="2022-09-27T13:52:00Z">
              <w:r w:rsidRPr="00090530" w:rsidDel="004E6E9E">
                <w:delText>66,973</w:delText>
              </w:r>
            </w:del>
          </w:p>
        </w:tc>
        <w:tc>
          <w:tcPr>
            <w:tcW w:w="852" w:type="pct"/>
            <w:gridSpan w:val="2"/>
            <w:shd w:val="clear" w:color="auto" w:fill="D8D8D8"/>
            <w:vAlign w:val="bottom"/>
            <w:hideMark/>
          </w:tcPr>
          <w:p w14:paraId="277C2D9D" w14:textId="1176BA72" w:rsidR="00EC414E" w:rsidRPr="0037369E" w:rsidRDefault="00EC414E" w:rsidP="00EC414E">
            <w:pPr>
              <w:keepNext/>
              <w:spacing w:after="0"/>
              <w:jc w:val="right"/>
            </w:pPr>
            <w:ins w:id="89" w:author="Steve Barbeaux" w:date="2022-09-27T13:52:00Z">
              <w:r>
                <w:t>61,379</w:t>
              </w:r>
            </w:ins>
            <w:del w:id="90" w:author="Steve Barbeaux" w:date="2022-09-27T13:52:00Z">
              <w:r w:rsidDel="004E6E9E">
                <w:delText>70,970</w:delText>
              </w:r>
            </w:del>
          </w:p>
        </w:tc>
        <w:tc>
          <w:tcPr>
            <w:tcW w:w="591" w:type="pct"/>
            <w:shd w:val="clear" w:color="auto" w:fill="auto"/>
            <w:vAlign w:val="bottom"/>
          </w:tcPr>
          <w:p w14:paraId="61EE9C6D" w14:textId="07F9B5A2" w:rsidR="00EC414E" w:rsidRDefault="00EC414E" w:rsidP="00EC414E">
            <w:pPr>
              <w:keepNext/>
              <w:spacing w:after="0"/>
              <w:jc w:val="right"/>
            </w:pPr>
            <w:del w:id="91" w:author="Steve Barbeaux" w:date="2022-09-27T13:52:00Z">
              <w:r w:rsidDel="00EC414E">
                <w:delText>61,856</w:delText>
              </w:r>
            </w:del>
          </w:p>
        </w:tc>
        <w:tc>
          <w:tcPr>
            <w:tcW w:w="1109" w:type="pct"/>
            <w:gridSpan w:val="4"/>
            <w:tcBorders>
              <w:top w:val="nil"/>
              <w:left w:val="nil"/>
              <w:bottom w:val="nil"/>
              <w:right w:val="single" w:sz="8" w:space="0" w:color="auto"/>
            </w:tcBorders>
            <w:shd w:val="clear" w:color="auto" w:fill="auto"/>
            <w:vAlign w:val="bottom"/>
          </w:tcPr>
          <w:p w14:paraId="19F3EAE0" w14:textId="64580B35" w:rsidR="00EC414E" w:rsidRDefault="00EC414E" w:rsidP="00EC414E">
            <w:pPr>
              <w:keepNext/>
              <w:spacing w:after="0"/>
              <w:jc w:val="right"/>
            </w:pPr>
            <w:del w:id="92" w:author="Steve Barbeaux" w:date="2022-09-27T13:52:00Z">
              <w:r w:rsidDel="00EC414E">
                <w:delText>61,308</w:delText>
              </w:r>
            </w:del>
          </w:p>
        </w:tc>
      </w:tr>
      <w:tr w:rsidR="00EC414E" w14:paraId="4A45E3C1" w14:textId="77777777" w:rsidTr="00E51198">
        <w:trPr>
          <w:cantSplit/>
        </w:trPr>
        <w:tc>
          <w:tcPr>
            <w:tcW w:w="1715" w:type="pct"/>
            <w:tcBorders>
              <w:top w:val="nil"/>
              <w:left w:val="single" w:sz="8" w:space="0" w:color="auto"/>
              <w:bottom w:val="nil"/>
              <w:right w:val="nil"/>
            </w:tcBorders>
            <w:vAlign w:val="center"/>
            <w:hideMark/>
          </w:tcPr>
          <w:p w14:paraId="6486BD49" w14:textId="77777777" w:rsidR="00EC414E" w:rsidRDefault="00EC414E" w:rsidP="00EC414E">
            <w:pPr>
              <w:keepNext/>
              <w:tabs>
                <w:tab w:val="left" w:pos="360"/>
              </w:tabs>
              <w:spacing w:after="0"/>
            </w:pPr>
            <w:proofErr w:type="spellStart"/>
            <w:r>
              <w:rPr>
                <w:color w:val="000000"/>
                <w:szCs w:val="22"/>
              </w:rPr>
              <w:t>maxABC</w:t>
            </w:r>
            <w:proofErr w:type="spellEnd"/>
            <w:r>
              <w:rPr>
                <w:color w:val="000000"/>
                <w:szCs w:val="22"/>
              </w:rPr>
              <w:t xml:space="preserve"> (t)</w:t>
            </w:r>
          </w:p>
        </w:tc>
        <w:tc>
          <w:tcPr>
            <w:tcW w:w="733" w:type="pct"/>
            <w:shd w:val="clear" w:color="auto" w:fill="D8D8D8"/>
            <w:vAlign w:val="bottom"/>
            <w:hideMark/>
          </w:tcPr>
          <w:p w14:paraId="20188E8F" w14:textId="05B61D6F" w:rsidR="00EC414E" w:rsidRPr="00251C76" w:rsidRDefault="00EC414E" w:rsidP="00EC414E">
            <w:pPr>
              <w:keepNext/>
              <w:spacing w:after="0"/>
              <w:jc w:val="right"/>
            </w:pPr>
            <w:ins w:id="93" w:author="Steve Barbeaux" w:date="2022-09-27T13:52:00Z">
              <w:r>
                <w:t>50,752</w:t>
              </w:r>
            </w:ins>
            <w:del w:id="94" w:author="Steve Barbeaux" w:date="2022-09-27T13:52:00Z">
              <w:r w:rsidRPr="0037369E" w:rsidDel="004E6E9E">
                <w:delText>55,120</w:delText>
              </w:r>
            </w:del>
          </w:p>
        </w:tc>
        <w:tc>
          <w:tcPr>
            <w:tcW w:w="852" w:type="pct"/>
            <w:gridSpan w:val="2"/>
            <w:shd w:val="clear" w:color="auto" w:fill="D8D8D8"/>
            <w:vAlign w:val="bottom"/>
            <w:hideMark/>
          </w:tcPr>
          <w:p w14:paraId="6921D325" w14:textId="606A4B8B" w:rsidR="00EC414E" w:rsidRPr="00A57C43" w:rsidRDefault="00EC414E" w:rsidP="00EC414E">
            <w:pPr>
              <w:keepNext/>
              <w:spacing w:after="0"/>
              <w:jc w:val="right"/>
            </w:pPr>
            <w:ins w:id="95" w:author="Steve Barbeaux" w:date="2022-09-27T13:52:00Z">
              <w:r>
                <w:t>50,825</w:t>
              </w:r>
            </w:ins>
            <w:del w:id="96" w:author="Steve Barbeaux" w:date="2022-09-27T13:52:00Z">
              <w:r w:rsidRPr="00A57C43" w:rsidDel="004E6E9E">
                <w:delText>5</w:delText>
              </w:r>
              <w:r w:rsidDel="004E6E9E">
                <w:delText>8,384</w:delText>
              </w:r>
            </w:del>
          </w:p>
        </w:tc>
        <w:tc>
          <w:tcPr>
            <w:tcW w:w="591" w:type="pct"/>
            <w:shd w:val="clear" w:color="auto" w:fill="auto"/>
            <w:vAlign w:val="bottom"/>
          </w:tcPr>
          <w:p w14:paraId="51AE326B" w14:textId="29E8ACC2" w:rsidR="00EC414E" w:rsidRDefault="00EC414E" w:rsidP="00EC414E">
            <w:pPr>
              <w:keepNext/>
              <w:spacing w:after="0"/>
              <w:jc w:val="right"/>
            </w:pPr>
            <w:del w:id="97" w:author="Steve Barbeaux" w:date="2022-09-27T13:52:00Z">
              <w:r w:rsidDel="00EC414E">
                <w:delText>51,241</w:delText>
              </w:r>
            </w:del>
          </w:p>
        </w:tc>
        <w:tc>
          <w:tcPr>
            <w:tcW w:w="1109" w:type="pct"/>
            <w:gridSpan w:val="4"/>
            <w:tcBorders>
              <w:top w:val="nil"/>
              <w:left w:val="nil"/>
              <w:bottom w:val="nil"/>
              <w:right w:val="single" w:sz="8" w:space="0" w:color="auto"/>
            </w:tcBorders>
            <w:shd w:val="clear" w:color="auto" w:fill="auto"/>
            <w:vAlign w:val="bottom"/>
          </w:tcPr>
          <w:p w14:paraId="22D11601" w14:textId="1DCD11C2" w:rsidR="00EC414E" w:rsidRDefault="00EC414E" w:rsidP="00EC414E">
            <w:pPr>
              <w:keepNext/>
              <w:spacing w:after="0"/>
              <w:jc w:val="right"/>
            </w:pPr>
            <w:del w:id="98" w:author="Steve Barbeaux" w:date="2022-09-27T13:52:00Z">
              <w:r w:rsidDel="00EC414E">
                <w:delText>50,789</w:delText>
              </w:r>
            </w:del>
          </w:p>
        </w:tc>
      </w:tr>
      <w:tr w:rsidR="00EC414E" w14:paraId="02E08EB2" w14:textId="77777777" w:rsidTr="00E51198">
        <w:trPr>
          <w:cantSplit/>
        </w:trPr>
        <w:tc>
          <w:tcPr>
            <w:tcW w:w="1715" w:type="pct"/>
            <w:tcBorders>
              <w:top w:val="nil"/>
              <w:left w:val="single" w:sz="8" w:space="0" w:color="auto"/>
              <w:bottom w:val="single" w:sz="8" w:space="0" w:color="auto"/>
              <w:right w:val="nil"/>
            </w:tcBorders>
            <w:vAlign w:val="center"/>
            <w:hideMark/>
          </w:tcPr>
          <w:p w14:paraId="763F3036" w14:textId="77777777" w:rsidR="00EC414E" w:rsidRDefault="00EC414E" w:rsidP="00EC414E">
            <w:pPr>
              <w:keepNext/>
              <w:tabs>
                <w:tab w:val="left" w:pos="360"/>
              </w:tabs>
              <w:spacing w:after="0"/>
            </w:pPr>
            <w:r>
              <w:rPr>
                <w:color w:val="000000"/>
                <w:szCs w:val="22"/>
              </w:rPr>
              <w:t>ABC (t)</w:t>
            </w:r>
          </w:p>
        </w:tc>
        <w:tc>
          <w:tcPr>
            <w:tcW w:w="733" w:type="pct"/>
            <w:tcBorders>
              <w:top w:val="nil"/>
              <w:left w:val="nil"/>
              <w:bottom w:val="single" w:sz="8" w:space="0" w:color="auto"/>
              <w:right w:val="nil"/>
            </w:tcBorders>
            <w:shd w:val="clear" w:color="auto" w:fill="D8D8D8"/>
            <w:vAlign w:val="bottom"/>
            <w:hideMark/>
          </w:tcPr>
          <w:p w14:paraId="7129844C" w14:textId="1C3F3CE7" w:rsidR="00EC414E" w:rsidRPr="0037369E" w:rsidRDefault="00EC414E" w:rsidP="00EC414E">
            <w:pPr>
              <w:keepNext/>
              <w:spacing w:after="0"/>
              <w:jc w:val="right"/>
            </w:pPr>
            <w:ins w:id="99" w:author="Steve Barbeaux" w:date="2022-09-27T13:52:00Z">
              <w:r>
                <w:t>50,752</w:t>
              </w:r>
            </w:ins>
            <w:del w:id="100" w:author="Steve Barbeaux" w:date="2022-09-27T13:52:00Z">
              <w:r w:rsidRPr="00090530" w:rsidDel="004E6E9E">
                <w:delText>55,120</w:delText>
              </w:r>
            </w:del>
          </w:p>
        </w:tc>
        <w:tc>
          <w:tcPr>
            <w:tcW w:w="852" w:type="pct"/>
            <w:gridSpan w:val="2"/>
            <w:tcBorders>
              <w:top w:val="nil"/>
              <w:left w:val="nil"/>
              <w:bottom w:val="single" w:sz="8" w:space="0" w:color="auto"/>
              <w:right w:val="nil"/>
            </w:tcBorders>
            <w:shd w:val="clear" w:color="auto" w:fill="D8D8D8"/>
            <w:vAlign w:val="bottom"/>
            <w:hideMark/>
          </w:tcPr>
          <w:p w14:paraId="60C53B0A" w14:textId="755284C1" w:rsidR="00EC414E" w:rsidRPr="0037369E" w:rsidRDefault="00EC414E" w:rsidP="00EC414E">
            <w:pPr>
              <w:keepNext/>
              <w:spacing w:after="0"/>
              <w:jc w:val="right"/>
            </w:pPr>
            <w:ins w:id="101" w:author="Steve Barbeaux" w:date="2022-09-27T13:52:00Z">
              <w:r>
                <w:t>50,825</w:t>
              </w:r>
            </w:ins>
            <w:del w:id="102" w:author="Steve Barbeaux" w:date="2022-09-27T13:52:00Z">
              <w:r w:rsidRPr="00090530" w:rsidDel="004E6E9E">
                <w:delText>5</w:delText>
              </w:r>
              <w:r w:rsidDel="004E6E9E">
                <w:delText>8,384</w:delText>
              </w:r>
            </w:del>
          </w:p>
        </w:tc>
        <w:tc>
          <w:tcPr>
            <w:tcW w:w="591" w:type="pct"/>
            <w:tcBorders>
              <w:top w:val="nil"/>
              <w:left w:val="nil"/>
              <w:bottom w:val="single" w:sz="8" w:space="0" w:color="auto"/>
              <w:right w:val="nil"/>
            </w:tcBorders>
            <w:shd w:val="clear" w:color="auto" w:fill="auto"/>
            <w:vAlign w:val="bottom"/>
          </w:tcPr>
          <w:p w14:paraId="0976C9F9" w14:textId="155A27C4" w:rsidR="00EC414E" w:rsidRDefault="00EC414E" w:rsidP="00EC414E">
            <w:pPr>
              <w:keepNext/>
              <w:spacing w:after="0"/>
              <w:jc w:val="right"/>
            </w:pPr>
            <w:del w:id="103" w:author="Steve Barbeaux" w:date="2022-09-27T13:52:00Z">
              <w:r w:rsidDel="00EC414E">
                <w:delText>51,241</w:delText>
              </w:r>
            </w:del>
          </w:p>
        </w:tc>
        <w:tc>
          <w:tcPr>
            <w:tcW w:w="1109" w:type="pct"/>
            <w:gridSpan w:val="4"/>
            <w:tcBorders>
              <w:top w:val="nil"/>
              <w:left w:val="nil"/>
              <w:bottom w:val="single" w:sz="8" w:space="0" w:color="auto"/>
              <w:right w:val="single" w:sz="8" w:space="0" w:color="auto"/>
            </w:tcBorders>
            <w:shd w:val="clear" w:color="auto" w:fill="auto"/>
            <w:vAlign w:val="bottom"/>
          </w:tcPr>
          <w:p w14:paraId="2D2F190B" w14:textId="33BF0BD8" w:rsidR="00EC414E" w:rsidRDefault="00EC414E" w:rsidP="00EC414E">
            <w:pPr>
              <w:keepNext/>
              <w:spacing w:after="0"/>
              <w:jc w:val="right"/>
            </w:pPr>
            <w:del w:id="104" w:author="Steve Barbeaux" w:date="2022-09-27T13:52:00Z">
              <w:r w:rsidDel="00EC414E">
                <w:delText>50,789</w:delText>
              </w:r>
            </w:del>
          </w:p>
        </w:tc>
      </w:tr>
      <w:tr w:rsidR="006C0EC8" w14:paraId="4F3D6773" w14:textId="77777777" w:rsidTr="00E51198">
        <w:trPr>
          <w:cantSplit/>
        </w:trPr>
        <w:tc>
          <w:tcPr>
            <w:tcW w:w="1715" w:type="pct"/>
            <w:vMerge w:val="restart"/>
            <w:tcBorders>
              <w:top w:val="single" w:sz="8" w:space="0" w:color="auto"/>
              <w:left w:val="single" w:sz="8" w:space="0" w:color="auto"/>
              <w:bottom w:val="single" w:sz="8" w:space="0" w:color="auto"/>
              <w:right w:val="nil"/>
            </w:tcBorders>
            <w:vAlign w:val="bottom"/>
            <w:hideMark/>
          </w:tcPr>
          <w:p w14:paraId="7BCEF204" w14:textId="77777777" w:rsidR="006C0EC8" w:rsidRDefault="006C0EC8" w:rsidP="006C0EC8">
            <w:pPr>
              <w:keepNext/>
              <w:tabs>
                <w:tab w:val="left" w:pos="360"/>
              </w:tabs>
            </w:pPr>
            <w:r>
              <w:rPr>
                <w:b/>
              </w:rPr>
              <w:t>Status</w:t>
            </w:r>
          </w:p>
        </w:tc>
        <w:tc>
          <w:tcPr>
            <w:tcW w:w="1585" w:type="pct"/>
            <w:gridSpan w:val="3"/>
            <w:tcBorders>
              <w:top w:val="single" w:sz="8" w:space="0" w:color="auto"/>
              <w:left w:val="nil"/>
              <w:bottom w:val="nil"/>
              <w:right w:val="nil"/>
            </w:tcBorders>
            <w:shd w:val="clear" w:color="auto" w:fill="D8D8D8"/>
            <w:vAlign w:val="bottom"/>
            <w:hideMark/>
          </w:tcPr>
          <w:p w14:paraId="4D277BDD" w14:textId="558C4381" w:rsidR="006C0EC8" w:rsidRDefault="006C0EC8" w:rsidP="006C0EC8">
            <w:pPr>
              <w:keepNext/>
              <w:spacing w:after="0"/>
            </w:pPr>
            <w:r w:rsidRPr="00E56E42">
              <w:t xml:space="preserve">As determined </w:t>
            </w:r>
            <w:r w:rsidRPr="00E56E42">
              <w:rPr>
                <w:i/>
              </w:rPr>
              <w:t>this</w:t>
            </w:r>
            <w:r w:rsidRPr="00E56E42">
              <w:t xml:space="preserve"> year for:</w:t>
            </w:r>
          </w:p>
        </w:tc>
        <w:tc>
          <w:tcPr>
            <w:tcW w:w="1700" w:type="pct"/>
            <w:gridSpan w:val="5"/>
            <w:tcBorders>
              <w:top w:val="single" w:sz="8" w:space="0" w:color="auto"/>
              <w:left w:val="nil"/>
              <w:bottom w:val="nil"/>
              <w:right w:val="single" w:sz="8" w:space="0" w:color="auto"/>
            </w:tcBorders>
            <w:shd w:val="clear" w:color="auto" w:fill="auto"/>
            <w:vAlign w:val="bottom"/>
            <w:hideMark/>
          </w:tcPr>
          <w:p w14:paraId="7EC7BA27" w14:textId="01ACA93C" w:rsidR="006C0EC8" w:rsidRDefault="006C0EC8" w:rsidP="006C0EC8">
            <w:pPr>
              <w:keepNext/>
              <w:spacing w:after="0"/>
            </w:pPr>
            <w:r w:rsidRPr="00E56E42">
              <w:t xml:space="preserve">As determined </w:t>
            </w:r>
            <w:r w:rsidRPr="00E56E42">
              <w:rPr>
                <w:i/>
              </w:rPr>
              <w:t>this</w:t>
            </w:r>
            <w:r w:rsidRPr="00E56E42">
              <w:t xml:space="preserve"> year for:</w:t>
            </w:r>
          </w:p>
        </w:tc>
      </w:tr>
      <w:tr w:rsidR="006C0EC8" w14:paraId="44E531CE" w14:textId="77777777" w:rsidTr="00E51198">
        <w:trPr>
          <w:cantSplit/>
        </w:trPr>
        <w:tc>
          <w:tcPr>
            <w:tcW w:w="1715" w:type="pct"/>
            <w:vMerge/>
            <w:tcBorders>
              <w:top w:val="single" w:sz="8" w:space="0" w:color="auto"/>
              <w:left w:val="single" w:sz="8" w:space="0" w:color="auto"/>
              <w:bottom w:val="single" w:sz="8" w:space="0" w:color="auto"/>
              <w:right w:val="nil"/>
            </w:tcBorders>
            <w:vAlign w:val="center"/>
            <w:hideMark/>
          </w:tcPr>
          <w:p w14:paraId="01B6753B" w14:textId="77777777" w:rsidR="006C0EC8" w:rsidRDefault="006C0EC8" w:rsidP="006C0EC8">
            <w:pPr>
              <w:spacing w:after="0"/>
            </w:pPr>
          </w:p>
        </w:tc>
        <w:tc>
          <w:tcPr>
            <w:tcW w:w="733" w:type="pct"/>
            <w:tcBorders>
              <w:top w:val="nil"/>
              <w:left w:val="nil"/>
              <w:bottom w:val="single" w:sz="8" w:space="0" w:color="auto"/>
              <w:right w:val="nil"/>
            </w:tcBorders>
            <w:shd w:val="clear" w:color="auto" w:fill="D8D8D8"/>
            <w:vAlign w:val="bottom"/>
            <w:hideMark/>
          </w:tcPr>
          <w:p w14:paraId="4FBC12BA" w14:textId="187816A7" w:rsidR="006C0EC8" w:rsidRDefault="006C0EC8">
            <w:pPr>
              <w:keepNext/>
              <w:spacing w:after="0"/>
              <w:jc w:val="right"/>
            </w:pPr>
            <w:r w:rsidRPr="00E56E42">
              <w:t>20</w:t>
            </w:r>
            <w:del w:id="105" w:author="Steve Barbeaux" w:date="2022-09-27T13:52:00Z">
              <w:r w:rsidR="004A5B3D" w:rsidDel="00EC414E">
                <w:delText>18</w:delText>
              </w:r>
            </w:del>
            <w:ins w:id="106" w:author="Steve Barbeaux" w:date="2022-09-27T13:52:00Z">
              <w:r w:rsidR="00EC414E">
                <w:t>20</w:t>
              </w:r>
            </w:ins>
          </w:p>
        </w:tc>
        <w:tc>
          <w:tcPr>
            <w:tcW w:w="852" w:type="pct"/>
            <w:gridSpan w:val="2"/>
            <w:tcBorders>
              <w:top w:val="nil"/>
              <w:left w:val="nil"/>
              <w:bottom w:val="single" w:sz="8" w:space="0" w:color="auto"/>
              <w:right w:val="nil"/>
            </w:tcBorders>
            <w:shd w:val="clear" w:color="auto" w:fill="D8D8D8"/>
            <w:vAlign w:val="bottom"/>
            <w:hideMark/>
          </w:tcPr>
          <w:p w14:paraId="7D274F8C" w14:textId="59E14130" w:rsidR="006C0EC8" w:rsidRDefault="006C0EC8">
            <w:pPr>
              <w:keepNext/>
              <w:spacing w:after="0"/>
              <w:jc w:val="right"/>
            </w:pPr>
            <w:r w:rsidRPr="00E56E42">
              <w:t>20</w:t>
            </w:r>
            <w:del w:id="107" w:author="Steve Barbeaux" w:date="2022-09-27T13:52:00Z">
              <w:r w:rsidR="004A5B3D" w:rsidDel="00EC414E">
                <w:delText>19</w:delText>
              </w:r>
            </w:del>
            <w:ins w:id="108" w:author="Steve Barbeaux" w:date="2022-09-27T13:52:00Z">
              <w:r w:rsidR="00EC414E">
                <w:t>21</w:t>
              </w:r>
            </w:ins>
          </w:p>
        </w:tc>
        <w:tc>
          <w:tcPr>
            <w:tcW w:w="822" w:type="pct"/>
            <w:gridSpan w:val="3"/>
            <w:tcBorders>
              <w:top w:val="nil"/>
              <w:left w:val="nil"/>
              <w:bottom w:val="single" w:sz="8" w:space="0" w:color="auto"/>
              <w:right w:val="nil"/>
            </w:tcBorders>
            <w:shd w:val="clear" w:color="auto" w:fill="auto"/>
            <w:vAlign w:val="bottom"/>
            <w:hideMark/>
          </w:tcPr>
          <w:p w14:paraId="6823A6DE" w14:textId="70AB2C30" w:rsidR="006C0EC8" w:rsidRDefault="006C0EC8">
            <w:pPr>
              <w:keepNext/>
              <w:spacing w:after="0"/>
              <w:jc w:val="right"/>
            </w:pPr>
            <w:del w:id="109" w:author="Steve Barbeaux" w:date="2022-09-27T13:52:00Z">
              <w:r w:rsidDel="00EC414E">
                <w:delText>201</w:delText>
              </w:r>
              <w:r w:rsidR="004A5B3D" w:rsidDel="00EC414E">
                <w:delText>9</w:delText>
              </w:r>
            </w:del>
            <w:ins w:id="110" w:author="Steve Barbeaux" w:date="2022-09-27T13:52:00Z">
              <w:r w:rsidR="00EC414E">
                <w:t>2021</w:t>
              </w:r>
            </w:ins>
          </w:p>
        </w:tc>
        <w:tc>
          <w:tcPr>
            <w:tcW w:w="878" w:type="pct"/>
            <w:gridSpan w:val="2"/>
            <w:tcBorders>
              <w:top w:val="nil"/>
              <w:left w:val="nil"/>
              <w:bottom w:val="single" w:sz="8" w:space="0" w:color="auto"/>
              <w:right w:val="single" w:sz="8" w:space="0" w:color="auto"/>
            </w:tcBorders>
            <w:shd w:val="clear" w:color="auto" w:fill="auto"/>
            <w:vAlign w:val="bottom"/>
            <w:hideMark/>
          </w:tcPr>
          <w:p w14:paraId="3AC579FA" w14:textId="178F38B1" w:rsidR="006C0EC8" w:rsidRDefault="006C0EC8">
            <w:pPr>
              <w:keepNext/>
              <w:spacing w:after="0"/>
              <w:jc w:val="right"/>
            </w:pPr>
            <w:r>
              <w:t>20</w:t>
            </w:r>
            <w:r w:rsidR="004A5B3D">
              <w:t>2</w:t>
            </w:r>
            <w:del w:id="111" w:author="Steve Barbeaux" w:date="2022-09-27T13:52:00Z">
              <w:r w:rsidR="004A5B3D" w:rsidDel="00EC414E">
                <w:delText>0</w:delText>
              </w:r>
            </w:del>
            <w:ins w:id="112" w:author="Steve Barbeaux" w:date="2022-09-27T13:52:00Z">
              <w:r w:rsidR="00EC414E">
                <w:t>2</w:t>
              </w:r>
            </w:ins>
          </w:p>
        </w:tc>
      </w:tr>
      <w:tr w:rsidR="006C0EC8" w14:paraId="23223CD2" w14:textId="77777777" w:rsidTr="00E51198">
        <w:trPr>
          <w:cantSplit/>
        </w:trPr>
        <w:tc>
          <w:tcPr>
            <w:tcW w:w="1715" w:type="pct"/>
            <w:tcBorders>
              <w:top w:val="nil"/>
              <w:left w:val="single" w:sz="8" w:space="0" w:color="auto"/>
              <w:bottom w:val="nil"/>
              <w:right w:val="nil"/>
            </w:tcBorders>
            <w:vAlign w:val="center"/>
            <w:hideMark/>
          </w:tcPr>
          <w:p w14:paraId="27B47857" w14:textId="77777777" w:rsidR="006C0EC8" w:rsidRDefault="006C0EC8" w:rsidP="006C0EC8">
            <w:pPr>
              <w:keepNext/>
              <w:tabs>
                <w:tab w:val="left" w:pos="360"/>
              </w:tabs>
              <w:spacing w:after="0"/>
            </w:pPr>
            <w:r>
              <w:rPr>
                <w:color w:val="000000"/>
                <w:szCs w:val="22"/>
              </w:rPr>
              <w:t>Overfishing</w:t>
            </w:r>
          </w:p>
        </w:tc>
        <w:tc>
          <w:tcPr>
            <w:tcW w:w="733" w:type="pct"/>
            <w:shd w:val="clear" w:color="auto" w:fill="D8D8D8"/>
            <w:vAlign w:val="center"/>
            <w:hideMark/>
          </w:tcPr>
          <w:p w14:paraId="5179668A" w14:textId="153F1703" w:rsidR="006C0EC8" w:rsidRDefault="006C0EC8" w:rsidP="006C0EC8">
            <w:pPr>
              <w:keepNext/>
              <w:spacing w:after="0"/>
              <w:jc w:val="right"/>
            </w:pPr>
            <w:r w:rsidRPr="00E56E42">
              <w:t>no</w:t>
            </w:r>
          </w:p>
        </w:tc>
        <w:tc>
          <w:tcPr>
            <w:tcW w:w="852" w:type="pct"/>
            <w:gridSpan w:val="2"/>
            <w:shd w:val="clear" w:color="auto" w:fill="D8D8D8"/>
            <w:vAlign w:val="center"/>
            <w:hideMark/>
          </w:tcPr>
          <w:p w14:paraId="395F9A2B" w14:textId="306294F9" w:rsidR="006C0EC8" w:rsidRDefault="006C0EC8" w:rsidP="006C0EC8">
            <w:pPr>
              <w:keepNext/>
              <w:spacing w:after="0"/>
              <w:jc w:val="right"/>
            </w:pPr>
            <w:r w:rsidRPr="00E56E42">
              <w:t>no</w:t>
            </w:r>
          </w:p>
        </w:tc>
        <w:tc>
          <w:tcPr>
            <w:tcW w:w="822" w:type="pct"/>
            <w:gridSpan w:val="3"/>
            <w:shd w:val="clear" w:color="auto" w:fill="auto"/>
            <w:vAlign w:val="center"/>
            <w:hideMark/>
          </w:tcPr>
          <w:p w14:paraId="23AA3BE4" w14:textId="77777777" w:rsidR="006C0EC8" w:rsidRDefault="006C0EC8" w:rsidP="006C0EC8">
            <w:pPr>
              <w:keepNext/>
              <w:spacing w:after="0"/>
              <w:jc w:val="right"/>
            </w:pPr>
            <w:r>
              <w:t>no</w:t>
            </w:r>
          </w:p>
        </w:tc>
        <w:tc>
          <w:tcPr>
            <w:tcW w:w="878" w:type="pct"/>
            <w:gridSpan w:val="2"/>
            <w:tcBorders>
              <w:top w:val="nil"/>
              <w:left w:val="nil"/>
              <w:bottom w:val="nil"/>
              <w:right w:val="single" w:sz="8" w:space="0" w:color="auto"/>
            </w:tcBorders>
            <w:shd w:val="clear" w:color="auto" w:fill="auto"/>
            <w:vAlign w:val="center"/>
            <w:hideMark/>
          </w:tcPr>
          <w:p w14:paraId="54C84C41" w14:textId="77777777" w:rsidR="006C0EC8" w:rsidRDefault="006C0EC8" w:rsidP="006C0EC8">
            <w:pPr>
              <w:keepNext/>
              <w:spacing w:after="0"/>
              <w:jc w:val="right"/>
            </w:pPr>
            <w:r>
              <w:t>n/a</w:t>
            </w:r>
          </w:p>
        </w:tc>
      </w:tr>
      <w:tr w:rsidR="006C0EC8" w14:paraId="2EF6C24A" w14:textId="77777777" w:rsidTr="00E51198">
        <w:trPr>
          <w:cantSplit/>
        </w:trPr>
        <w:tc>
          <w:tcPr>
            <w:tcW w:w="1715" w:type="pct"/>
            <w:tcBorders>
              <w:top w:val="nil"/>
              <w:left w:val="single" w:sz="8" w:space="0" w:color="auto"/>
              <w:bottom w:val="nil"/>
              <w:right w:val="nil"/>
            </w:tcBorders>
            <w:vAlign w:val="center"/>
            <w:hideMark/>
          </w:tcPr>
          <w:p w14:paraId="73840AA5" w14:textId="77777777" w:rsidR="006C0EC8" w:rsidRDefault="006C0EC8" w:rsidP="006C0EC8">
            <w:pPr>
              <w:keepNext/>
              <w:tabs>
                <w:tab w:val="left" w:pos="360"/>
              </w:tabs>
              <w:spacing w:after="0"/>
            </w:pPr>
            <w:r>
              <w:rPr>
                <w:color w:val="000000"/>
                <w:szCs w:val="22"/>
              </w:rPr>
              <w:t>Overfished</w:t>
            </w:r>
          </w:p>
        </w:tc>
        <w:tc>
          <w:tcPr>
            <w:tcW w:w="733" w:type="pct"/>
            <w:shd w:val="clear" w:color="auto" w:fill="D8D8D8"/>
            <w:vAlign w:val="center"/>
            <w:hideMark/>
          </w:tcPr>
          <w:p w14:paraId="2B994B49" w14:textId="50F9E7DA" w:rsidR="006C0EC8" w:rsidRDefault="006C0EC8" w:rsidP="006C0EC8">
            <w:pPr>
              <w:keepNext/>
              <w:spacing w:after="0"/>
              <w:jc w:val="right"/>
            </w:pPr>
            <w:r w:rsidRPr="00E56E42">
              <w:t>n/a</w:t>
            </w:r>
          </w:p>
        </w:tc>
        <w:tc>
          <w:tcPr>
            <w:tcW w:w="852" w:type="pct"/>
            <w:gridSpan w:val="2"/>
            <w:shd w:val="clear" w:color="auto" w:fill="D8D8D8"/>
            <w:vAlign w:val="center"/>
            <w:hideMark/>
          </w:tcPr>
          <w:p w14:paraId="32EA065D" w14:textId="1E407668" w:rsidR="006C0EC8" w:rsidRDefault="006C0EC8" w:rsidP="006C0EC8">
            <w:pPr>
              <w:keepNext/>
              <w:spacing w:after="0"/>
              <w:jc w:val="right"/>
            </w:pPr>
            <w:r w:rsidRPr="00E56E42">
              <w:t>n/a</w:t>
            </w:r>
          </w:p>
        </w:tc>
        <w:tc>
          <w:tcPr>
            <w:tcW w:w="822" w:type="pct"/>
            <w:gridSpan w:val="3"/>
            <w:shd w:val="clear" w:color="auto" w:fill="auto"/>
            <w:vAlign w:val="center"/>
            <w:hideMark/>
          </w:tcPr>
          <w:p w14:paraId="5702E544" w14:textId="77777777" w:rsidR="006C0EC8" w:rsidRDefault="006C0EC8" w:rsidP="006C0EC8">
            <w:pPr>
              <w:keepNext/>
              <w:spacing w:after="0"/>
              <w:jc w:val="right"/>
              <w:rPr>
                <w:b/>
              </w:rPr>
            </w:pPr>
            <w:r>
              <w:t>n/a</w:t>
            </w:r>
          </w:p>
        </w:tc>
        <w:tc>
          <w:tcPr>
            <w:tcW w:w="878" w:type="pct"/>
            <w:gridSpan w:val="2"/>
            <w:tcBorders>
              <w:top w:val="nil"/>
              <w:left w:val="nil"/>
              <w:bottom w:val="nil"/>
              <w:right w:val="single" w:sz="8" w:space="0" w:color="auto"/>
            </w:tcBorders>
            <w:shd w:val="clear" w:color="auto" w:fill="auto"/>
            <w:vAlign w:val="center"/>
            <w:hideMark/>
          </w:tcPr>
          <w:p w14:paraId="2522467C" w14:textId="77777777" w:rsidR="006C0EC8" w:rsidRDefault="006C0EC8" w:rsidP="006C0EC8">
            <w:pPr>
              <w:keepNext/>
              <w:spacing w:after="0"/>
              <w:jc w:val="right"/>
            </w:pPr>
            <w:r>
              <w:t>no</w:t>
            </w:r>
          </w:p>
        </w:tc>
      </w:tr>
      <w:tr w:rsidR="006C0EC8" w14:paraId="4D8F93A8" w14:textId="77777777" w:rsidTr="00E51198">
        <w:trPr>
          <w:cantSplit/>
        </w:trPr>
        <w:tc>
          <w:tcPr>
            <w:tcW w:w="1715" w:type="pct"/>
            <w:tcBorders>
              <w:top w:val="nil"/>
              <w:left w:val="single" w:sz="8" w:space="0" w:color="auto"/>
              <w:bottom w:val="single" w:sz="8" w:space="0" w:color="auto"/>
              <w:right w:val="nil"/>
            </w:tcBorders>
            <w:vAlign w:val="center"/>
            <w:hideMark/>
          </w:tcPr>
          <w:p w14:paraId="4B88500C" w14:textId="77777777" w:rsidR="006C0EC8" w:rsidRDefault="006C0EC8" w:rsidP="006C0EC8">
            <w:pPr>
              <w:keepNext/>
              <w:tabs>
                <w:tab w:val="left" w:pos="360"/>
              </w:tabs>
              <w:spacing w:after="0"/>
            </w:pPr>
            <w:r>
              <w:rPr>
                <w:color w:val="000000"/>
                <w:szCs w:val="22"/>
              </w:rPr>
              <w:t>Approaching overfished</w:t>
            </w:r>
          </w:p>
        </w:tc>
        <w:tc>
          <w:tcPr>
            <w:tcW w:w="733" w:type="pct"/>
            <w:tcBorders>
              <w:top w:val="nil"/>
              <w:left w:val="nil"/>
              <w:bottom w:val="single" w:sz="8" w:space="0" w:color="auto"/>
              <w:right w:val="nil"/>
            </w:tcBorders>
            <w:shd w:val="clear" w:color="auto" w:fill="D8D8D8"/>
            <w:vAlign w:val="center"/>
            <w:hideMark/>
          </w:tcPr>
          <w:p w14:paraId="4773BAEB" w14:textId="2A0B2FF3" w:rsidR="006C0EC8" w:rsidRDefault="006C0EC8" w:rsidP="006C0EC8">
            <w:pPr>
              <w:keepNext/>
              <w:spacing w:after="0"/>
              <w:jc w:val="right"/>
            </w:pPr>
            <w:r w:rsidRPr="00E56E42">
              <w:t>n/a</w:t>
            </w:r>
          </w:p>
        </w:tc>
        <w:tc>
          <w:tcPr>
            <w:tcW w:w="852" w:type="pct"/>
            <w:gridSpan w:val="2"/>
            <w:tcBorders>
              <w:top w:val="nil"/>
              <w:left w:val="nil"/>
              <w:bottom w:val="single" w:sz="8" w:space="0" w:color="auto"/>
              <w:right w:val="nil"/>
            </w:tcBorders>
            <w:shd w:val="clear" w:color="auto" w:fill="D8D8D8"/>
            <w:vAlign w:val="center"/>
            <w:hideMark/>
          </w:tcPr>
          <w:p w14:paraId="3DD6AC0D" w14:textId="0A3B51A6" w:rsidR="006C0EC8" w:rsidRDefault="006C0EC8" w:rsidP="006C0EC8">
            <w:pPr>
              <w:keepNext/>
              <w:spacing w:after="0"/>
              <w:jc w:val="right"/>
            </w:pPr>
            <w:r w:rsidRPr="00E56E42">
              <w:t>n/a</w:t>
            </w:r>
          </w:p>
        </w:tc>
        <w:tc>
          <w:tcPr>
            <w:tcW w:w="822" w:type="pct"/>
            <w:gridSpan w:val="3"/>
            <w:tcBorders>
              <w:top w:val="nil"/>
              <w:left w:val="nil"/>
              <w:bottom w:val="single" w:sz="8" w:space="0" w:color="auto"/>
              <w:right w:val="nil"/>
            </w:tcBorders>
            <w:shd w:val="clear" w:color="auto" w:fill="auto"/>
            <w:vAlign w:val="center"/>
            <w:hideMark/>
          </w:tcPr>
          <w:p w14:paraId="6F935107" w14:textId="77777777" w:rsidR="006C0EC8" w:rsidRDefault="006C0EC8" w:rsidP="006C0EC8">
            <w:pPr>
              <w:keepNext/>
              <w:spacing w:after="0"/>
              <w:jc w:val="right"/>
              <w:rPr>
                <w:b/>
              </w:rPr>
            </w:pPr>
            <w:r>
              <w:t>n/a</w:t>
            </w:r>
          </w:p>
        </w:tc>
        <w:tc>
          <w:tcPr>
            <w:tcW w:w="878" w:type="pct"/>
            <w:gridSpan w:val="2"/>
            <w:tcBorders>
              <w:top w:val="nil"/>
              <w:left w:val="nil"/>
              <w:bottom w:val="single" w:sz="8" w:space="0" w:color="auto"/>
              <w:right w:val="single" w:sz="8" w:space="0" w:color="auto"/>
            </w:tcBorders>
            <w:shd w:val="clear" w:color="auto" w:fill="auto"/>
            <w:vAlign w:val="center"/>
            <w:hideMark/>
          </w:tcPr>
          <w:p w14:paraId="01985F60" w14:textId="77777777" w:rsidR="006C0EC8" w:rsidRDefault="006C0EC8" w:rsidP="006C0EC8">
            <w:pPr>
              <w:keepNext/>
              <w:spacing w:after="0"/>
              <w:jc w:val="right"/>
            </w:pPr>
            <w:r>
              <w:t>no</w:t>
            </w:r>
          </w:p>
        </w:tc>
      </w:tr>
    </w:tbl>
    <w:p w14:paraId="18206D33" w14:textId="69F00A91" w:rsidR="00C24CCB" w:rsidRDefault="00C24CCB" w:rsidP="00C24CCB">
      <w:pPr>
        <w:rPr>
          <w:sz w:val="20"/>
        </w:rPr>
      </w:pPr>
      <w:r>
        <w:t xml:space="preserve">* </w:t>
      </w:r>
      <w:r w:rsidR="00AA2B70">
        <w:rPr>
          <w:sz w:val="20"/>
        </w:rPr>
        <w:t>Projection based on estimated catches</w:t>
      </w:r>
      <w:r w:rsidR="00AA2B70" w:rsidRPr="003662D5">
        <w:rPr>
          <w:sz w:val="20"/>
        </w:rPr>
        <w:t xml:space="preserve"> </w:t>
      </w:r>
      <w:r w:rsidR="00AA2B70">
        <w:rPr>
          <w:sz w:val="20"/>
        </w:rPr>
        <w:t xml:space="preserve">of </w:t>
      </w:r>
      <w:r w:rsidR="00AF4A15">
        <w:rPr>
          <w:sz w:val="20"/>
        </w:rPr>
        <w:t>3,000</w:t>
      </w:r>
      <w:r w:rsidR="00F930EF">
        <w:rPr>
          <w:sz w:val="20"/>
        </w:rPr>
        <w:t xml:space="preserve"> </w:t>
      </w:r>
      <w:r w:rsidR="00AA2B70" w:rsidRPr="003662D5">
        <w:rPr>
          <w:sz w:val="20"/>
        </w:rPr>
        <w:t>t</w:t>
      </w:r>
      <w:r w:rsidR="00AA2B70">
        <w:rPr>
          <w:sz w:val="20"/>
        </w:rPr>
        <w:t xml:space="preserve"> </w:t>
      </w:r>
      <w:r w:rsidR="00A20B95" w:rsidRPr="003662D5">
        <w:rPr>
          <w:sz w:val="20"/>
        </w:rPr>
        <w:t xml:space="preserve">for </w:t>
      </w:r>
      <w:r w:rsidR="000B078C">
        <w:rPr>
          <w:sz w:val="20"/>
        </w:rPr>
        <w:t>20</w:t>
      </w:r>
      <w:r w:rsidR="004A5B3D">
        <w:rPr>
          <w:sz w:val="20"/>
        </w:rPr>
        <w:t>2</w:t>
      </w:r>
      <w:del w:id="113" w:author="Steve Barbeaux" w:date="2022-09-27T13:52:00Z">
        <w:r w:rsidR="004A5B3D" w:rsidDel="00EC414E">
          <w:rPr>
            <w:sz w:val="20"/>
          </w:rPr>
          <w:delText>0</w:delText>
        </w:r>
      </w:del>
      <w:ins w:id="114" w:author="Steve Barbeaux" w:date="2022-09-27T13:52:00Z">
        <w:r w:rsidR="00EC414E">
          <w:rPr>
            <w:sz w:val="20"/>
          </w:rPr>
          <w:t>2</w:t>
        </w:r>
      </w:ins>
      <w:r w:rsidR="000B078C">
        <w:rPr>
          <w:sz w:val="20"/>
        </w:rPr>
        <w:t xml:space="preserve"> </w:t>
      </w:r>
      <w:r w:rsidR="00AA2B70">
        <w:rPr>
          <w:sz w:val="20"/>
        </w:rPr>
        <w:t xml:space="preserve">and </w:t>
      </w:r>
      <w:proofErr w:type="spellStart"/>
      <w:ins w:id="115" w:author="Steve Barbeaux" w:date="2022-09-27T13:54:00Z">
        <w:r w:rsidR="00192125">
          <w:rPr>
            <w:sz w:val="20"/>
          </w:rPr>
          <w:t>xxxx</w:t>
        </w:r>
      </w:ins>
      <w:proofErr w:type="spellEnd"/>
      <w:del w:id="116" w:author="Steve Barbeaux" w:date="2022-09-27T13:53:00Z">
        <w:r w:rsidR="00346837" w:rsidDel="00192125">
          <w:rPr>
            <w:sz w:val="20"/>
          </w:rPr>
          <w:delText>1,</w:delText>
        </w:r>
        <w:r w:rsidR="000B078C" w:rsidDel="00192125">
          <w:rPr>
            <w:sz w:val="20"/>
          </w:rPr>
          <w:delText>6</w:delText>
        </w:r>
        <w:r w:rsidR="00A57C43" w:rsidDel="00192125">
          <w:rPr>
            <w:sz w:val="20"/>
          </w:rPr>
          <w:delText>7</w:delText>
        </w:r>
        <w:r w:rsidR="000B078C" w:rsidDel="00192125">
          <w:rPr>
            <w:sz w:val="20"/>
          </w:rPr>
          <w:delText>0</w:delText>
        </w:r>
      </w:del>
      <w:r w:rsidR="00AA2B70">
        <w:rPr>
          <w:sz w:val="20"/>
        </w:rPr>
        <w:t xml:space="preserve"> t</w:t>
      </w:r>
      <w:r w:rsidR="00A20B95">
        <w:rPr>
          <w:sz w:val="20"/>
        </w:rPr>
        <w:t xml:space="preserve"> for </w:t>
      </w:r>
      <w:r w:rsidR="000B078C">
        <w:rPr>
          <w:sz w:val="20"/>
        </w:rPr>
        <w:t>20</w:t>
      </w:r>
      <w:r w:rsidR="00A57C43">
        <w:rPr>
          <w:sz w:val="20"/>
        </w:rPr>
        <w:t>2</w:t>
      </w:r>
      <w:del w:id="117" w:author="Steve Barbeaux" w:date="2022-09-27T13:52:00Z">
        <w:r w:rsidR="00062C38" w:rsidDel="00EC414E">
          <w:rPr>
            <w:sz w:val="20"/>
          </w:rPr>
          <w:delText>1</w:delText>
        </w:r>
      </w:del>
      <w:ins w:id="118" w:author="Steve Barbeaux" w:date="2022-09-27T13:52:00Z">
        <w:r w:rsidR="00EC414E">
          <w:rPr>
            <w:sz w:val="20"/>
          </w:rPr>
          <w:t>3</w:t>
        </w:r>
      </w:ins>
      <w:r w:rsidR="00A20B95">
        <w:rPr>
          <w:sz w:val="20"/>
        </w:rPr>
        <w:t xml:space="preserve">, the five-year average </w:t>
      </w:r>
      <w:r w:rsidR="00200B7D" w:rsidRPr="00200B7D">
        <w:rPr>
          <w:i/>
          <w:sz w:val="20"/>
        </w:rPr>
        <w:t>F</w:t>
      </w:r>
      <w:r w:rsidR="00A20B95">
        <w:rPr>
          <w:sz w:val="20"/>
        </w:rPr>
        <w:t xml:space="preserve"> (20</w:t>
      </w:r>
      <w:r w:rsidR="00A57C43">
        <w:rPr>
          <w:sz w:val="20"/>
        </w:rPr>
        <w:t>15</w:t>
      </w:r>
      <w:r w:rsidR="00A20B95">
        <w:rPr>
          <w:sz w:val="20"/>
        </w:rPr>
        <w:t>-</w:t>
      </w:r>
      <w:r w:rsidR="00A57C43">
        <w:rPr>
          <w:sz w:val="20"/>
        </w:rPr>
        <w:t>2019</w:t>
      </w:r>
      <w:r w:rsidR="00A20B95">
        <w:rPr>
          <w:sz w:val="20"/>
        </w:rPr>
        <w:t xml:space="preserve">) of </w:t>
      </w:r>
      <w:r w:rsidR="00A20B95" w:rsidRPr="000B078C">
        <w:rPr>
          <w:sz w:val="20"/>
        </w:rPr>
        <w:t>0.0</w:t>
      </w:r>
      <w:r w:rsidR="00A57C43">
        <w:rPr>
          <w:sz w:val="20"/>
        </w:rPr>
        <w:t>21</w:t>
      </w:r>
      <w:r w:rsidR="00A20B95">
        <w:rPr>
          <w:sz w:val="20"/>
        </w:rPr>
        <w:t xml:space="preserve">, </w:t>
      </w:r>
      <w:r w:rsidR="00AA2B70" w:rsidRPr="003662D5">
        <w:rPr>
          <w:sz w:val="20"/>
        </w:rPr>
        <w:t xml:space="preserve">used in place of maximum permissible </w:t>
      </w:r>
      <w:proofErr w:type="gramStart"/>
      <w:r w:rsidR="00AA2B70" w:rsidRPr="003662D5">
        <w:rPr>
          <w:sz w:val="20"/>
        </w:rPr>
        <w:t>ABC</w:t>
      </w:r>
      <w:r w:rsidR="00A20B95">
        <w:rPr>
          <w:sz w:val="20"/>
        </w:rPr>
        <w:t xml:space="preserve"> </w:t>
      </w:r>
      <w:r w:rsidR="00346837">
        <w:rPr>
          <w:sz w:val="20"/>
        </w:rPr>
        <w:t>.</w:t>
      </w:r>
      <w:proofErr w:type="gramEnd"/>
    </w:p>
    <w:p w14:paraId="142BCC58" w14:textId="7C2F9AE6" w:rsidR="00AE174B" w:rsidRPr="00AA2B70" w:rsidRDefault="00AE174B" w:rsidP="00C24CCB">
      <w:r>
        <w:rPr>
          <w:sz w:val="20"/>
        </w:rPr>
        <w:t>**</w:t>
      </w:r>
      <w:r w:rsidRPr="00AE174B">
        <w:t xml:space="preserve"> </w:t>
      </w:r>
      <w:r>
        <w:t xml:space="preserve">Long-term equilibrium </w:t>
      </w:r>
      <w:r w:rsidRPr="0014559A">
        <w:rPr>
          <w:i/>
        </w:rPr>
        <w:t>F</w:t>
      </w:r>
      <w:r w:rsidRPr="00A5591B">
        <w:rPr>
          <w:vertAlign w:val="subscript"/>
        </w:rPr>
        <w:t>OFL</w:t>
      </w:r>
      <w:r>
        <w:t xml:space="preserve"> and </w:t>
      </w:r>
      <w:r w:rsidRPr="0014559A">
        <w:rPr>
          <w:i/>
        </w:rPr>
        <w:t>F</w:t>
      </w:r>
      <w:r w:rsidRPr="00A5591B">
        <w:rPr>
          <w:vertAlign w:val="subscript"/>
        </w:rPr>
        <w:t>ABC</w:t>
      </w:r>
      <w:r>
        <w:t xml:space="preserve"> were </w:t>
      </w:r>
      <w:r w:rsidRPr="000B078C">
        <w:t>0.</w:t>
      </w:r>
      <w:r w:rsidR="001746F4">
        <w:t>390</w:t>
      </w:r>
      <w:r w:rsidR="001746F4" w:rsidRPr="000B078C">
        <w:t xml:space="preserve"> </w:t>
      </w:r>
      <w:r w:rsidRPr="000B078C">
        <w:t>and 0.3</w:t>
      </w:r>
      <w:r w:rsidR="000B078C" w:rsidRPr="00094359">
        <w:t>1</w:t>
      </w:r>
      <w:r w:rsidR="001746F4">
        <w:t>3</w:t>
      </w:r>
      <w:r>
        <w:t>, respectively.</w:t>
      </w:r>
    </w:p>
    <w:p w14:paraId="0FF04DDE" w14:textId="785FF6B5" w:rsidR="0037369E" w:rsidRPr="00E56E42" w:rsidRDefault="0037369E" w:rsidP="0037369E">
      <w:pPr>
        <w:spacing w:before="120"/>
        <w:rPr>
          <w:sz w:val="20"/>
        </w:rPr>
      </w:pPr>
      <w:r w:rsidRPr="00E56E42">
        <w:t xml:space="preserve">The stock is not being subject to overfishing, is not currently overfished, nor is it approaching a condition of </w:t>
      </w:r>
      <w:proofErr w:type="gramStart"/>
      <w:r w:rsidRPr="00E56E42">
        <w:t>being overfished</w:t>
      </w:r>
      <w:proofErr w:type="gramEnd"/>
      <w:r w:rsidRPr="00E56E42">
        <w:t xml:space="preserve">. The tests for evaluating these three statements on status determination require examining the official total catch from the most recent complete year and the current model projections of spawning biomass relative to </w:t>
      </w:r>
      <w:proofErr w:type="gramStart"/>
      <w:r w:rsidRPr="00560FDD">
        <w:rPr>
          <w:i/>
        </w:rPr>
        <w:t>B</w:t>
      </w:r>
      <w:r w:rsidRPr="00E56E42">
        <w:rPr>
          <w:vertAlign w:val="subscript"/>
        </w:rPr>
        <w:t>35%</w:t>
      </w:r>
      <w:proofErr w:type="gramEnd"/>
      <w:r w:rsidRPr="00E56E42">
        <w:t xml:space="preserve"> for</w:t>
      </w:r>
      <w:r>
        <w:t xml:space="preserve"> 2019 and 2020</w:t>
      </w:r>
      <w:r w:rsidRPr="00E56E42">
        <w:t xml:space="preserve">. The official total </w:t>
      </w:r>
      <w:r>
        <w:t>catch for 2019</w:t>
      </w:r>
      <w:r w:rsidRPr="00E56E42">
        <w:t xml:space="preserve"> is </w:t>
      </w:r>
      <w:r>
        <w:t>1,66</w:t>
      </w:r>
      <w:r w:rsidR="002E5181">
        <w:t>3</w:t>
      </w:r>
      <w:r w:rsidRPr="00E56E42">
        <w:t xml:space="preserve"> </w:t>
      </w:r>
      <w:proofErr w:type="gramStart"/>
      <w:r w:rsidRPr="00E56E42">
        <w:t>t which</w:t>
      </w:r>
      <w:proofErr w:type="gramEnd"/>
      <w:r w:rsidRPr="00E56E42">
        <w:t xml:space="preserve"> is a small fraction of the 201</w:t>
      </w:r>
      <w:r>
        <w:t>9</w:t>
      </w:r>
      <w:r w:rsidRPr="00E56E42">
        <w:t xml:space="preserve"> OFL of </w:t>
      </w:r>
      <w:r>
        <w:t xml:space="preserve">66,973 </w:t>
      </w:r>
      <w:r w:rsidRPr="00E56E42">
        <w:t>t; therefore, the stock is not being subjected to overfishing. The estimates of spawning biomass for 20</w:t>
      </w:r>
      <w:r>
        <w:t>21</w:t>
      </w:r>
      <w:r w:rsidRPr="00E56E42">
        <w:t xml:space="preserve"> and 20</w:t>
      </w:r>
      <w:r>
        <w:t>22</w:t>
      </w:r>
      <w:r w:rsidRPr="00E56E42">
        <w:t xml:space="preserve"> from the current year (20</w:t>
      </w:r>
      <w:r>
        <w:t>20</w:t>
      </w:r>
      <w:r w:rsidRPr="00E56E42">
        <w:t xml:space="preserve">) projection model are </w:t>
      </w:r>
      <w:r>
        <w:t>8</w:t>
      </w:r>
      <w:r w:rsidR="0056038B">
        <w:t>9,906</w:t>
      </w:r>
      <w:r w:rsidRPr="00E56E42">
        <w:t xml:space="preserve"> t and </w:t>
      </w:r>
      <w:r>
        <w:t>8</w:t>
      </w:r>
      <w:r w:rsidR="0056038B">
        <w:t>5,785</w:t>
      </w:r>
      <w:r w:rsidRPr="00E56E42">
        <w:t xml:space="preserve"> t, respectively</w:t>
      </w:r>
      <w:r>
        <w:t>. The 2021</w:t>
      </w:r>
      <w:r w:rsidRPr="00E56E42">
        <w:t xml:space="preserve"> estimate is above </w:t>
      </w:r>
      <w:r w:rsidRPr="00560FDD">
        <w:rPr>
          <w:i/>
        </w:rPr>
        <w:t>B</w:t>
      </w:r>
      <w:r w:rsidRPr="00E56E42">
        <w:rPr>
          <w:vertAlign w:val="subscript"/>
        </w:rPr>
        <w:t>35%</w:t>
      </w:r>
      <w:r w:rsidRPr="00E56E42">
        <w:t xml:space="preserve"> at </w:t>
      </w:r>
      <w:r>
        <w:t>64,916</w:t>
      </w:r>
      <w:r w:rsidRPr="00E56E42">
        <w:t xml:space="preserve"> t and the 20</w:t>
      </w:r>
      <w:r>
        <w:t>22</w:t>
      </w:r>
      <w:r w:rsidRPr="00E56E42">
        <w:t xml:space="preserve"> estimate is above ½ </w:t>
      </w:r>
      <w:r w:rsidRPr="00560FDD">
        <w:rPr>
          <w:i/>
        </w:rPr>
        <w:t>B</w:t>
      </w:r>
      <w:r w:rsidRPr="00E56E42">
        <w:rPr>
          <w:vertAlign w:val="subscript"/>
        </w:rPr>
        <w:t xml:space="preserve">35% </w:t>
      </w:r>
      <w:r w:rsidRPr="00E56E42">
        <w:t xml:space="preserve">and the stock is expected to be above </w:t>
      </w:r>
      <w:r w:rsidRPr="00560FDD">
        <w:rPr>
          <w:i/>
        </w:rPr>
        <w:t>B</w:t>
      </w:r>
      <w:r w:rsidRPr="00E56E42">
        <w:rPr>
          <w:vertAlign w:val="subscript"/>
        </w:rPr>
        <w:t xml:space="preserve">35% </w:t>
      </w:r>
      <w:r w:rsidRPr="00E56E42">
        <w:t>in 20</w:t>
      </w:r>
      <w:r>
        <w:t>32</w:t>
      </w:r>
      <w:r w:rsidRPr="00E56E42">
        <w:t xml:space="preserve"> under projection Scenario 7, therefore, the stock is not currently overfished nor approaching an overfished condition.</w:t>
      </w:r>
    </w:p>
    <w:p w14:paraId="2E07872A" w14:textId="77777777" w:rsidR="00295DAB" w:rsidRPr="00E97F09" w:rsidRDefault="00295DAB" w:rsidP="00E97F09">
      <w:pPr>
        <w:pStyle w:val="Heading2"/>
      </w:pPr>
      <w:r w:rsidRPr="00E97F09">
        <w:t>Responses to SSC and Plan Team Comments on Assessments in General</w:t>
      </w:r>
    </w:p>
    <w:p w14:paraId="5BEC42B2" w14:textId="0F385612" w:rsidR="004F6932" w:rsidRPr="00801802" w:rsidRDefault="00801802" w:rsidP="00094359">
      <w:pPr>
        <w:pStyle w:val="ListParagraph"/>
        <w:numPr>
          <w:ilvl w:val="0"/>
          <w:numId w:val="32"/>
        </w:numPr>
        <w:rPr>
          <w:i/>
        </w:rPr>
      </w:pPr>
      <w:r>
        <w:t>There were no SSC or Plan Team comments on assessments in general relevant to this assessment.</w:t>
      </w:r>
    </w:p>
    <w:p w14:paraId="2F571776" w14:textId="77777777" w:rsidR="00346837" w:rsidRDefault="00C24CCB">
      <w:pPr>
        <w:pStyle w:val="Heading2"/>
      </w:pPr>
      <w:r>
        <w:t xml:space="preserve">Response to SSC </w:t>
      </w:r>
      <w:r w:rsidR="007623A9">
        <w:t>and Plan</w:t>
      </w:r>
      <w:r w:rsidR="00FA4946">
        <w:t xml:space="preserve"> </w:t>
      </w:r>
      <w:r w:rsidR="007623A9">
        <w:t>Team</w:t>
      </w:r>
      <w:r>
        <w:t xml:space="preserve"> </w:t>
      </w:r>
      <w:r w:rsidR="009618E6">
        <w:t>c</w:t>
      </w:r>
      <w:r>
        <w:t>omments</w:t>
      </w:r>
      <w:r w:rsidR="009618E6">
        <w:t xml:space="preserve"> s</w:t>
      </w:r>
      <w:r w:rsidR="00B06CA1">
        <w:t xml:space="preserve">pecific to this </w:t>
      </w:r>
      <w:r w:rsidR="009618E6">
        <w:t>a</w:t>
      </w:r>
      <w:r w:rsidR="00B06CA1">
        <w:t>ssessment</w:t>
      </w:r>
    </w:p>
    <w:p w14:paraId="3B2BCDD4" w14:textId="77583D9C" w:rsidR="00801802" w:rsidRDefault="00C24CCB" w:rsidP="00C24CCB">
      <w:pPr>
        <w:numPr>
          <w:ilvl w:val="0"/>
          <w:numId w:val="31"/>
        </w:numPr>
      </w:pPr>
      <w:r>
        <w:t xml:space="preserve">There were no SSC </w:t>
      </w:r>
      <w:r w:rsidR="002D0896">
        <w:t xml:space="preserve">or Plan Team </w:t>
      </w:r>
      <w:r>
        <w:t xml:space="preserve">comments specific to </w:t>
      </w:r>
      <w:r w:rsidR="00295DAB">
        <w:t xml:space="preserve">the </w:t>
      </w:r>
      <w:r>
        <w:t>AI pollock stock assessment.</w:t>
      </w:r>
      <w:r w:rsidR="00801802">
        <w:br w:type="page"/>
      </w:r>
    </w:p>
    <w:p w14:paraId="57212EEA" w14:textId="77777777" w:rsidR="00BC1E15" w:rsidRPr="0043315F" w:rsidRDefault="00BC1E15" w:rsidP="008D41D7">
      <w:pPr>
        <w:pStyle w:val="Heading1"/>
      </w:pPr>
      <w:r w:rsidRPr="0043315F">
        <w:lastRenderedPageBreak/>
        <w:t>Introduction</w:t>
      </w:r>
    </w:p>
    <w:p w14:paraId="2F119AEE" w14:textId="57D91595" w:rsidR="00EA1859" w:rsidRDefault="00BC1E15" w:rsidP="00121384">
      <w:r>
        <w:t>Walleye pollock (</w:t>
      </w:r>
      <w:proofErr w:type="spellStart"/>
      <w:r w:rsidR="00D23D35">
        <w:rPr>
          <w:i/>
          <w:iCs/>
        </w:rPr>
        <w:t>Gadus</w:t>
      </w:r>
      <w:proofErr w:type="spellEnd"/>
      <w:r>
        <w:rPr>
          <w:i/>
          <w:iCs/>
        </w:rPr>
        <w:t xml:space="preserve"> </w:t>
      </w:r>
      <w:proofErr w:type="spellStart"/>
      <w:r w:rsidR="00C26243">
        <w:rPr>
          <w:i/>
          <w:iCs/>
        </w:rPr>
        <w:t>chalcogrammus</w:t>
      </w:r>
      <w:proofErr w:type="spellEnd"/>
      <w:r w:rsidR="00C26243">
        <w:rPr>
          <w:i/>
          <w:iCs/>
        </w:rPr>
        <w:t>;</w:t>
      </w:r>
      <w:r w:rsidR="00693704" w:rsidRPr="00693704">
        <w:rPr>
          <w:color w:val="000000"/>
          <w:sz w:val="23"/>
          <w:szCs w:val="23"/>
          <w:shd w:val="clear" w:color="auto" w:fill="FFFFFF"/>
        </w:rPr>
        <w:t xml:space="preserve"> Coulson </w:t>
      </w:r>
      <w:r w:rsidR="00C43270" w:rsidRPr="00C43270">
        <w:rPr>
          <w:i/>
          <w:color w:val="000000"/>
          <w:sz w:val="23"/>
          <w:szCs w:val="23"/>
          <w:shd w:val="clear" w:color="auto" w:fill="FFFFFF"/>
        </w:rPr>
        <w:t>et al.</w:t>
      </w:r>
      <w:r w:rsidR="00693704" w:rsidRPr="00693704">
        <w:rPr>
          <w:color w:val="000000"/>
          <w:sz w:val="23"/>
          <w:szCs w:val="23"/>
          <w:shd w:val="clear" w:color="auto" w:fill="FFFFFF"/>
        </w:rPr>
        <w:t xml:space="preserve"> 2006; </w:t>
      </w:r>
      <w:proofErr w:type="spellStart"/>
      <w:r w:rsidR="00693704" w:rsidRPr="00693704">
        <w:rPr>
          <w:color w:val="000000"/>
          <w:sz w:val="23"/>
          <w:szCs w:val="23"/>
          <w:shd w:val="clear" w:color="auto" w:fill="FFFFFF"/>
        </w:rPr>
        <w:t>Carr</w:t>
      </w:r>
      <w:proofErr w:type="spellEnd"/>
      <w:r w:rsidR="00693704" w:rsidRPr="00693704">
        <w:rPr>
          <w:color w:val="000000"/>
          <w:sz w:val="23"/>
          <w:szCs w:val="23"/>
          <w:shd w:val="clear" w:color="auto" w:fill="FFFFFF"/>
        </w:rPr>
        <w:t xml:space="preserve"> and Marshall 2008</w:t>
      </w:r>
      <w:r w:rsidR="00CD0895">
        <w:rPr>
          <w:color w:val="000000"/>
          <w:sz w:val="23"/>
          <w:szCs w:val="23"/>
          <w:shd w:val="clear" w:color="auto" w:fill="FFFFFF"/>
        </w:rPr>
        <w:t>; here after pollock</w:t>
      </w:r>
      <w:r w:rsidR="00C26243">
        <w:t xml:space="preserve">) </w:t>
      </w:r>
      <w:proofErr w:type="gramStart"/>
      <w:r w:rsidR="00C26243">
        <w:t>are distributed</w:t>
      </w:r>
      <w:proofErr w:type="gramEnd"/>
      <w:r w:rsidR="00C26243">
        <w:t xml:space="preserve"> throughout the Aleutian Islands (AI) with concentrations in areas and depths dependent on diel and seasonal migration. The population of pollock in the AI </w:t>
      </w:r>
      <w:r w:rsidR="00587270">
        <w:t>decreased</w:t>
      </w:r>
      <w:r w:rsidR="00053581">
        <w:t xml:space="preserve"> </w:t>
      </w:r>
      <w:r w:rsidR="00C26243">
        <w:t xml:space="preserve">in abundance from the mid-1980s to the mid-1990s (1986 </w:t>
      </w:r>
      <w:proofErr w:type="gramStart"/>
      <w:r w:rsidR="00C26243">
        <w:t>bottom trawl survey estimate</w:t>
      </w:r>
      <w:proofErr w:type="gramEnd"/>
      <w:r w:rsidR="00C26243">
        <w:t xml:space="preserve"> of 444,000 t to a 1994 bottom trawl survey estimate of 78,000 t). Since </w:t>
      </w:r>
      <w:proofErr w:type="gramStart"/>
      <w:r w:rsidR="00C26243">
        <w:t>1994</w:t>
      </w:r>
      <w:proofErr w:type="gramEnd"/>
      <w:r w:rsidR="00C26243">
        <w:t xml:space="preserve"> the abundance point</w:t>
      </w:r>
      <w:r w:rsidR="00F41E75">
        <w:t xml:space="preserve"> estimate has been variable, but considering the variance of the survey estimates the trend appears relatively flat</w:t>
      </w:r>
      <w:r w:rsidR="00F36F49">
        <w:t xml:space="preserve"> </w:t>
      </w:r>
      <w:r w:rsidR="008D41D7">
        <w:t>(Fig 1A.1).</w:t>
      </w:r>
      <w:r w:rsidR="00F36F49">
        <w:t xml:space="preserve"> The 2012 survey abundance </w:t>
      </w:r>
      <w:r w:rsidR="007D33B4">
        <w:t>was a record low at 44,</w:t>
      </w:r>
      <w:r w:rsidR="00FE6096">
        <w:t>281 t.</w:t>
      </w:r>
      <w:r w:rsidR="00023BD2">
        <w:t xml:space="preserve"> </w:t>
      </w:r>
      <w:r w:rsidR="00631D4E">
        <w:t xml:space="preserve">The 2014 survey abundance estimate at 85,316 t nearly doubled the 2012 estimate. </w:t>
      </w:r>
      <w:r w:rsidR="00097835">
        <w:t>The 2016 biomass estimate was similar to 2014 at 83,070 t, but the 2018 survey biomass estimate was double that of the previous survey at 165,747 t.</w:t>
      </w:r>
      <w:r w:rsidR="00C43270" w:rsidRPr="00C43270">
        <w:rPr>
          <w:i/>
        </w:rPr>
        <w:t xml:space="preserve"> </w:t>
      </w:r>
      <w:r w:rsidR="00631D4E">
        <w:t xml:space="preserve">The low 2012 </w:t>
      </w:r>
      <w:r w:rsidR="009618E6">
        <w:t xml:space="preserve">estimate </w:t>
      </w:r>
      <w:proofErr w:type="gramStart"/>
      <w:r w:rsidR="009618E6">
        <w:t>is thought</w:t>
      </w:r>
      <w:proofErr w:type="gramEnd"/>
      <w:r w:rsidR="009618E6">
        <w:t xml:space="preserve"> to be anomalous due to the very low temperatures in the region affecting availability of the species to the bottom trawl survey.</w:t>
      </w:r>
      <w:r w:rsidR="00631D4E">
        <w:t xml:space="preserve"> </w:t>
      </w:r>
      <w:r w:rsidR="002F4E35">
        <w:t>The precipitous decline between 1986 and 1991 may be in part due to undocumented fishing by foreign vessels claiming catch from the Central Bering Sea</w:t>
      </w:r>
      <w:r w:rsidR="008D41D7">
        <w:t xml:space="preserve"> (CBS)</w:t>
      </w:r>
      <w:r w:rsidR="002C0A35">
        <w:t>,</w:t>
      </w:r>
      <w:r w:rsidR="002F4E35">
        <w:t xml:space="preserve"> as </w:t>
      </w:r>
      <w:r w:rsidR="008D41D7">
        <w:t xml:space="preserve">the </w:t>
      </w:r>
      <w:r w:rsidR="002F4E35">
        <w:t>documented fishing levels alone cannot account for the decline</w:t>
      </w:r>
      <w:r w:rsidR="00023BD2">
        <w:t xml:space="preserve"> (Table 1A.1)</w:t>
      </w:r>
      <w:r w:rsidR="002F4E35">
        <w:t xml:space="preserve">. A number of foreign fishing vessels were observed fishing in the </w:t>
      </w:r>
      <w:r w:rsidR="00023BD2">
        <w:t>AI</w:t>
      </w:r>
      <w:r w:rsidR="002F4E35">
        <w:t xml:space="preserve"> during this </w:t>
      </w:r>
      <w:proofErr w:type="gramStart"/>
      <w:r w:rsidR="002F4E35">
        <w:t>time period</w:t>
      </w:r>
      <w:proofErr w:type="gramEnd"/>
      <w:r w:rsidR="002F4E35">
        <w:t xml:space="preserve"> </w:t>
      </w:r>
      <w:r w:rsidR="002F4E35" w:rsidRPr="002D4635">
        <w:rPr>
          <w:szCs w:val="22"/>
        </w:rPr>
        <w:t>(</w:t>
      </w:r>
      <w:r w:rsidR="002D4635" w:rsidRPr="002D4635">
        <w:rPr>
          <w:szCs w:val="22"/>
        </w:rPr>
        <w:t>E</w:t>
      </w:r>
      <w:r w:rsidR="002D4635">
        <w:rPr>
          <w:szCs w:val="22"/>
        </w:rPr>
        <w:t xml:space="preserve">gan </w:t>
      </w:r>
      <w:r w:rsidR="002D4635" w:rsidRPr="002D4635">
        <w:rPr>
          <w:szCs w:val="22"/>
        </w:rPr>
        <w:t>1988</w:t>
      </w:r>
      <w:r w:rsidR="003000C7">
        <w:rPr>
          <w:szCs w:val="22"/>
        </w:rPr>
        <w:t>a</w:t>
      </w:r>
      <w:r w:rsidR="002D4635">
        <w:rPr>
          <w:szCs w:val="22"/>
        </w:rPr>
        <w:t>;</w:t>
      </w:r>
      <w:r w:rsidR="003000C7">
        <w:rPr>
          <w:szCs w:val="22"/>
        </w:rPr>
        <w:t xml:space="preserve"> Egan 1988b</w:t>
      </w:r>
      <w:r w:rsidR="008D41D7">
        <w:t xml:space="preserve">) while claiming catch </w:t>
      </w:r>
      <w:r w:rsidR="00023BD2">
        <w:t>from</w:t>
      </w:r>
      <w:r w:rsidR="008D41D7">
        <w:t xml:space="preserve"> the CBS. </w:t>
      </w:r>
      <w:r w:rsidR="00EB3D9A">
        <w:t xml:space="preserve">Since </w:t>
      </w:r>
      <w:proofErr w:type="gramStart"/>
      <w:r w:rsidR="00EB3D9A">
        <w:t>2004</w:t>
      </w:r>
      <w:proofErr w:type="gramEnd"/>
      <w:r w:rsidR="00C45B69">
        <w:t xml:space="preserve"> </w:t>
      </w:r>
      <w:r w:rsidR="00D9317B">
        <w:t xml:space="preserve">surveys show that </w:t>
      </w:r>
      <w:r w:rsidR="00121384">
        <w:t xml:space="preserve">the </w:t>
      </w:r>
      <w:r w:rsidR="00F743AC">
        <w:t xml:space="preserve">AI </w:t>
      </w:r>
      <w:r w:rsidR="00121384">
        <w:t xml:space="preserve">pollock population </w:t>
      </w:r>
      <w:r w:rsidR="00EB3D9A">
        <w:t>has been</w:t>
      </w:r>
      <w:r w:rsidR="00D9317B">
        <w:t xml:space="preserve"> </w:t>
      </w:r>
      <w:r w:rsidR="00121384">
        <w:t xml:space="preserve">predominantly </w:t>
      </w:r>
      <w:r w:rsidR="00D9317B">
        <w:t xml:space="preserve">concentrated </w:t>
      </w:r>
      <w:r w:rsidR="00121384">
        <w:t>in the eastern portion of the Aleutian Island chain</w:t>
      </w:r>
      <w:r w:rsidR="00D9317B">
        <w:t>,</w:t>
      </w:r>
      <w:r w:rsidR="00121384">
        <w:t xml:space="preserve"> closer to the Eastern Bering Sea shelf</w:t>
      </w:r>
      <w:r w:rsidR="00D9317B">
        <w:t>. Survey</w:t>
      </w:r>
      <w:r w:rsidR="0033091D">
        <w:t xml:space="preserve">s from the 1980’s and 1990’s </w:t>
      </w:r>
      <w:r w:rsidR="007B5378">
        <w:t>estimated</w:t>
      </w:r>
      <w:r w:rsidR="00D9317B">
        <w:t xml:space="preserve"> higher </w:t>
      </w:r>
      <w:r w:rsidR="0033091D">
        <w:t xml:space="preserve">proportions of </w:t>
      </w:r>
      <w:r w:rsidR="007B5378">
        <w:t xml:space="preserve">pollock </w:t>
      </w:r>
      <w:r w:rsidR="0033091D">
        <w:t xml:space="preserve">biomass </w:t>
      </w:r>
      <w:r w:rsidR="00D9317B">
        <w:t xml:space="preserve">in the </w:t>
      </w:r>
      <w:r w:rsidR="0033091D">
        <w:t xml:space="preserve">central and </w:t>
      </w:r>
      <w:r w:rsidR="00D9317B">
        <w:t>western Aleutians</w:t>
      </w:r>
      <w:r w:rsidR="00EA1859">
        <w:t xml:space="preserve"> (</w:t>
      </w:r>
      <w:r w:rsidR="0033091D">
        <w:t>Fig</w:t>
      </w:r>
      <w:r w:rsidR="00EA1859">
        <w:t xml:space="preserve"> 1</w:t>
      </w:r>
      <w:r w:rsidR="0026239F">
        <w:t>A.1</w:t>
      </w:r>
      <w:r w:rsidR="00EA1859">
        <w:t>)</w:t>
      </w:r>
      <w:r w:rsidR="00121384">
        <w:t>.</w:t>
      </w:r>
      <w:r w:rsidR="00FA4946">
        <w:t xml:space="preserve"> </w:t>
      </w:r>
      <w:proofErr w:type="gramStart"/>
      <w:r w:rsidR="00023BD2">
        <w:t>This</w:t>
      </w:r>
      <w:r w:rsidR="00121384">
        <w:t xml:space="preserve"> </w:t>
      </w:r>
      <w:r w:rsidR="00D9317B">
        <w:t xml:space="preserve">spatial </w:t>
      </w:r>
      <w:r w:rsidR="00346837">
        <w:t xml:space="preserve">change </w:t>
      </w:r>
      <w:r w:rsidR="00D9317B">
        <w:t xml:space="preserve">in population abundance </w:t>
      </w:r>
      <w:r w:rsidR="00121384">
        <w:t xml:space="preserve">may reflect </w:t>
      </w:r>
      <w:r w:rsidR="001259F5">
        <w:t xml:space="preserve">a </w:t>
      </w:r>
      <w:r w:rsidR="00D9317B">
        <w:t xml:space="preserve">spatial </w:t>
      </w:r>
      <w:r w:rsidR="001259F5">
        <w:t>contraction of the stock in the Eastern Bering Sea</w:t>
      </w:r>
      <w:r w:rsidR="00D9317B">
        <w:t xml:space="preserve"> </w:t>
      </w:r>
      <w:r w:rsidR="0033091D">
        <w:t xml:space="preserve">after </w:t>
      </w:r>
      <w:r w:rsidR="00D9317B">
        <w:t xml:space="preserve">the </w:t>
      </w:r>
      <w:r w:rsidR="001259F5">
        <w:t>collapse of the Central Bering Sea population</w:t>
      </w:r>
      <w:r w:rsidR="0033091D">
        <w:t xml:space="preserve"> in the early 1990’s</w:t>
      </w:r>
      <w:r w:rsidR="00D9317B">
        <w:t xml:space="preserve">, low </w:t>
      </w:r>
      <w:r w:rsidR="00F302D3">
        <w:t xml:space="preserve">AI pollock </w:t>
      </w:r>
      <w:r w:rsidR="00D9317B">
        <w:t xml:space="preserve">recruitments since the </w:t>
      </w:r>
      <w:r w:rsidR="0033091D">
        <w:t>mid</w:t>
      </w:r>
      <w:r w:rsidR="00D9317B">
        <w:t xml:space="preserve"> 1980’s</w:t>
      </w:r>
      <w:r w:rsidR="00023BD2">
        <w:t xml:space="preserve">, </w:t>
      </w:r>
      <w:r w:rsidR="008D41D7">
        <w:t xml:space="preserve">documented </w:t>
      </w:r>
      <w:r w:rsidR="00A73C38">
        <w:t>high</w:t>
      </w:r>
      <w:r w:rsidR="00BD3E0E">
        <w:t>er</w:t>
      </w:r>
      <w:r w:rsidR="00A73C38">
        <w:t xml:space="preserve"> exploitation rate of the AI pollock in the </w:t>
      </w:r>
      <w:r w:rsidR="0033091D">
        <w:t>mid</w:t>
      </w:r>
      <w:r w:rsidR="00411C56">
        <w:t>-</w:t>
      </w:r>
      <w:r w:rsidR="0033091D">
        <w:t xml:space="preserve"> to late </w:t>
      </w:r>
      <w:r w:rsidR="00A73C38">
        <w:t>1990’s</w:t>
      </w:r>
      <w:r w:rsidR="007B5378">
        <w:t>,</w:t>
      </w:r>
      <w:r w:rsidR="008D41D7">
        <w:t xml:space="preserve"> and possibly a high undocumented exploitation rate in the late 1980’s by foreign fishers</w:t>
      </w:r>
      <w:r w:rsidR="001259F5">
        <w:t>.</w:t>
      </w:r>
      <w:proofErr w:type="gramEnd"/>
      <w:r w:rsidR="00FA4946">
        <w:t xml:space="preserve"> </w:t>
      </w:r>
    </w:p>
    <w:p w14:paraId="4F7A6739" w14:textId="49C06148" w:rsidR="00E41469" w:rsidRDefault="00A73C38" w:rsidP="00121384">
      <w:r>
        <w:t xml:space="preserve">The </w:t>
      </w:r>
      <w:r w:rsidR="004F6932">
        <w:t xml:space="preserve">relationship between </w:t>
      </w:r>
      <w:r w:rsidR="00D9317B">
        <w:t xml:space="preserve">Aleutian Islands pollock </w:t>
      </w:r>
      <w:r w:rsidR="004F6932">
        <w:t xml:space="preserve">and </w:t>
      </w:r>
      <w:r w:rsidR="00D9317B">
        <w:t xml:space="preserve">pollock </w:t>
      </w:r>
      <w:r w:rsidR="004F6932">
        <w:t xml:space="preserve">from neighboring </w:t>
      </w:r>
      <w:r>
        <w:t xml:space="preserve">areas </w:t>
      </w:r>
      <w:proofErr w:type="gramStart"/>
      <w:r>
        <w:t xml:space="preserve">is </w:t>
      </w:r>
      <w:r w:rsidR="004F6932">
        <w:t>poorly</w:t>
      </w:r>
      <w:r>
        <w:t xml:space="preserve"> understood</w:t>
      </w:r>
      <w:proofErr w:type="gramEnd"/>
      <w:r w:rsidR="00F302D3">
        <w:t>.</w:t>
      </w:r>
      <w:r w:rsidR="00FA4946">
        <w:t xml:space="preserve"> </w:t>
      </w:r>
      <w:r w:rsidR="00A427F9">
        <w:t xml:space="preserve">Bailey </w:t>
      </w:r>
      <w:r w:rsidR="00C43270" w:rsidRPr="00C43270">
        <w:rPr>
          <w:i/>
        </w:rPr>
        <w:t>et al.</w:t>
      </w:r>
      <w:r w:rsidR="00A427F9">
        <w:t xml:space="preserve"> (1999) presented a review of the meta-population structure of pollock throughout the north Pacific region identifying possible meta-populations in the Eastern Bering Sea</w:t>
      </w:r>
      <w:r w:rsidR="004F6932">
        <w:t>.</w:t>
      </w:r>
      <w:r w:rsidR="00A427F9">
        <w:t xml:space="preserve"> </w:t>
      </w:r>
      <w:r w:rsidR="004F6932">
        <w:t>At the time of that study,</w:t>
      </w:r>
      <w:r w:rsidR="005D5C67">
        <w:t xml:space="preserve"> samples</w:t>
      </w:r>
      <w:r w:rsidR="00A427F9">
        <w:t xml:space="preserve"> from the Aleutian Islands region were </w:t>
      </w:r>
      <w:r w:rsidR="004F6932">
        <w:t>un</w:t>
      </w:r>
      <w:r w:rsidR="00A427F9">
        <w:t xml:space="preserve">available. </w:t>
      </w:r>
      <w:r w:rsidR="007B19C5">
        <w:t>Recent genetic studies</w:t>
      </w:r>
      <w:r w:rsidR="00F302D3">
        <w:t>, which include</w:t>
      </w:r>
      <w:r w:rsidR="004F6932">
        <w:t>s</w:t>
      </w:r>
      <w:r w:rsidR="00F302D3">
        <w:t xml:space="preserve"> </w:t>
      </w:r>
      <w:r w:rsidR="007B19C5">
        <w:t xml:space="preserve">samples from the Aleutian Islands </w:t>
      </w:r>
      <w:r w:rsidR="00F302D3">
        <w:t xml:space="preserve">near Adak Island, </w:t>
      </w:r>
      <w:r w:rsidR="007B19C5">
        <w:t xml:space="preserve">have shown a lack of genetic heterogeneity among Northeast Pacific and Bering Sea pollock </w:t>
      </w:r>
      <w:r w:rsidR="004F6932">
        <w:t xml:space="preserve">samples </w:t>
      </w:r>
      <w:r w:rsidR="007B19C5">
        <w:t>(</w:t>
      </w:r>
      <w:proofErr w:type="gramStart"/>
      <w:r w:rsidR="007B19C5">
        <w:t>Grant</w:t>
      </w:r>
      <w:r w:rsidR="00C43270" w:rsidRPr="00561DF6">
        <w:t xml:space="preserve"> </w:t>
      </w:r>
      <w:r w:rsidR="00C43270" w:rsidRPr="00C43270">
        <w:rPr>
          <w:i/>
        </w:rPr>
        <w:t xml:space="preserve"> et</w:t>
      </w:r>
      <w:proofErr w:type="gramEnd"/>
      <w:r w:rsidR="00C43270" w:rsidRPr="00C43270">
        <w:rPr>
          <w:i/>
        </w:rPr>
        <w:t xml:space="preserve"> al.</w:t>
      </w:r>
      <w:r w:rsidR="007B19C5">
        <w:t xml:space="preserve"> 2010).</w:t>
      </w:r>
      <w:r w:rsidR="00FA4946">
        <w:t xml:space="preserve"> </w:t>
      </w:r>
      <w:r w:rsidR="007B19C5">
        <w:t xml:space="preserve">Grant </w:t>
      </w:r>
      <w:r w:rsidR="00C43270" w:rsidRPr="00C43270">
        <w:rPr>
          <w:i/>
        </w:rPr>
        <w:t>et al.</w:t>
      </w:r>
      <w:r w:rsidR="007B19C5">
        <w:t xml:space="preserve"> (2006) found and later confirmed (Grant </w:t>
      </w:r>
      <w:r w:rsidR="00C43270" w:rsidRPr="00C43270">
        <w:rPr>
          <w:i/>
        </w:rPr>
        <w:t>et al.</w:t>
      </w:r>
      <w:r w:rsidR="00411C56">
        <w:t xml:space="preserve"> </w:t>
      </w:r>
      <w:r w:rsidR="007B19C5">
        <w:t>2010) the greatest gene</w:t>
      </w:r>
      <w:r w:rsidR="007B5378">
        <w:t>t</w:t>
      </w:r>
      <w:r w:rsidR="007B19C5">
        <w:t xml:space="preserve">ic differences occurred between samples from Asia and the Eastern North Pacific with mirror-image </w:t>
      </w:r>
      <w:proofErr w:type="spellStart"/>
      <w:r w:rsidR="007B19C5">
        <w:t>haplogroup</w:t>
      </w:r>
      <w:proofErr w:type="spellEnd"/>
      <w:r w:rsidR="007B19C5">
        <w:t xml:space="preserve"> clines between them.</w:t>
      </w:r>
      <w:r w:rsidR="00FA4946">
        <w:t xml:space="preserve"> </w:t>
      </w:r>
      <w:r w:rsidR="007B19C5">
        <w:t xml:space="preserve">Grant </w:t>
      </w:r>
      <w:r w:rsidR="00C43270" w:rsidRPr="00C43270">
        <w:rPr>
          <w:i/>
        </w:rPr>
        <w:t>et al.</w:t>
      </w:r>
      <w:r w:rsidR="007B19C5">
        <w:t xml:space="preserve"> (2010) interpreted that the genetic differences across the Pacific Ocean and </w:t>
      </w:r>
      <w:proofErr w:type="gramStart"/>
      <w:r w:rsidR="007B19C5">
        <w:t>mirror-image</w:t>
      </w:r>
      <w:proofErr w:type="gramEnd"/>
      <w:r w:rsidR="007B19C5">
        <w:t xml:space="preserve"> </w:t>
      </w:r>
      <w:proofErr w:type="spellStart"/>
      <w:r w:rsidR="007B19C5">
        <w:t>haplogroup</w:t>
      </w:r>
      <w:proofErr w:type="spellEnd"/>
      <w:r w:rsidR="007B19C5">
        <w:t xml:space="preserve"> clines likely reflect divergence during ice-age isolations and subsequent expansion into the central North Pacific on each side with gene flow across the contact zone.</w:t>
      </w:r>
      <w:r w:rsidR="00FA4946">
        <w:t xml:space="preserve"> </w:t>
      </w:r>
      <w:r w:rsidR="00EA1859">
        <w:t>The pollock in the AI ther</w:t>
      </w:r>
      <w:r w:rsidR="00845CA3">
        <w:t xml:space="preserve">efore are most likely a mixed population from both </w:t>
      </w:r>
      <w:r w:rsidR="00EA1859">
        <w:t>Asian and Nor</w:t>
      </w:r>
      <w:r w:rsidR="00845CA3">
        <w:t xml:space="preserve">th American </w:t>
      </w:r>
      <w:r w:rsidR="00EA1859">
        <w:t xml:space="preserve">and the result of re-colonization from both sides of the Pacific post </w:t>
      </w:r>
      <w:proofErr w:type="gramStart"/>
      <w:r w:rsidR="00EA1859">
        <w:t>ice-age</w:t>
      </w:r>
      <w:proofErr w:type="gramEnd"/>
      <w:r w:rsidR="00EA1859">
        <w:t>.</w:t>
      </w:r>
    </w:p>
    <w:p w14:paraId="517160B8" w14:textId="29653FA6" w:rsidR="001259F5" w:rsidRDefault="00E41469" w:rsidP="00121384">
      <w:r>
        <w:t xml:space="preserve">Although the genetics evidence points to a mixed population, other evidence suggests that the AI pollock are separated from the EBS stock at smaller temporal time scales than current genetic techniques can identify, including disparate size at age and asynchrony in high recruitment events. It appears that the AI pollock are much more similar to the Gulf of Alaska (GOA) pollock than the EBS pollock in size at age, with the GOA pollock being significantly larger than the EBS fish and AI pollock being significantly larger than the GOA pollock </w:t>
      </w:r>
      <w:r w:rsidR="00EB3D9A">
        <w:t xml:space="preserve">(Figure 1A.2 from Barbeaux </w:t>
      </w:r>
      <w:r w:rsidR="00EB3D9A" w:rsidRPr="00E97F09">
        <w:rPr>
          <w:i/>
        </w:rPr>
        <w:t>et al.</w:t>
      </w:r>
      <w:r w:rsidR="00EB3D9A">
        <w:t xml:space="preserve"> 2016)</w:t>
      </w:r>
      <w:r>
        <w:t>. This may be a latitudinal effect with the more southern AI pollock encountering a longer summer growing period. Similar latitudinal differences have been observed in both Pacific and Atlantic cod (</w:t>
      </w:r>
      <w:proofErr w:type="spellStart"/>
      <w:r>
        <w:t>Gadus</w:t>
      </w:r>
      <w:proofErr w:type="spellEnd"/>
      <w:r>
        <w:t xml:space="preserve"> </w:t>
      </w:r>
      <w:proofErr w:type="spellStart"/>
      <w:r w:rsidRPr="00C67C29">
        <w:rPr>
          <w:i/>
        </w:rPr>
        <w:t>macrocephalus</w:t>
      </w:r>
      <w:proofErr w:type="spellEnd"/>
      <w:r>
        <w:t xml:space="preserve"> and </w:t>
      </w:r>
      <w:proofErr w:type="spellStart"/>
      <w:r w:rsidRPr="00C67C29">
        <w:rPr>
          <w:i/>
        </w:rPr>
        <w:t>morhua</w:t>
      </w:r>
      <w:proofErr w:type="spellEnd"/>
      <w:r>
        <w:t xml:space="preserve">; </w:t>
      </w:r>
      <w:proofErr w:type="spellStart"/>
      <w:r>
        <w:t>Ormseth</w:t>
      </w:r>
      <w:proofErr w:type="spellEnd"/>
      <w:r>
        <w:t xml:space="preserve"> and Norcross 2009). Although the AI and EBS shared some larger-than-the-mean (normalized at post-1979) recruitment events (1977, 1978, 1982, 1989, 2000</w:t>
      </w:r>
      <w:r w:rsidR="00801802">
        <w:t>, and 201</w:t>
      </w:r>
      <w:r w:rsidR="00C8213E">
        <w:t>1</w:t>
      </w:r>
      <w:r w:rsidR="000B078C">
        <w:t>/2012</w:t>
      </w:r>
      <w:r>
        <w:t xml:space="preserve">) the AI shared more with the GOA (1976, 1977, 1978, 1985, 1989, </w:t>
      </w:r>
      <w:r w:rsidR="00801802">
        <w:t>2</w:t>
      </w:r>
      <w:r>
        <w:t>000</w:t>
      </w:r>
      <w:r w:rsidR="00801802">
        <w:t>, and 201</w:t>
      </w:r>
      <w:r w:rsidR="00C8213E">
        <w:t>1</w:t>
      </w:r>
      <w:r w:rsidR="000B078C">
        <w:t>/2012</w:t>
      </w:r>
      <w:r>
        <w:t>). All three regions shared f</w:t>
      </w:r>
      <w:r w:rsidR="00801802">
        <w:t>ive</w:t>
      </w:r>
      <w:r>
        <w:t xml:space="preserve"> of these higher recruitment events (1977, 1978, 1989, 2000</w:t>
      </w:r>
      <w:r w:rsidR="00C8213E">
        <w:t>, and 2011</w:t>
      </w:r>
      <w:r w:rsidR="000B078C">
        <w:t>/2012</w:t>
      </w:r>
      <w:r>
        <w:t xml:space="preserve">). In addition, the AI had unique high </w:t>
      </w:r>
      <w:r>
        <w:lastRenderedPageBreak/>
        <w:t xml:space="preserve">recruitment events in 1981, 1983, 1986, and 1987. Although the evidence is rather weak and not by any means conclusive, the size at age and asynchronous recruitments suggest some degree of separation between the EBS and the pollock of these three regions. </w:t>
      </w:r>
      <w:r w:rsidR="00832BB9">
        <w:t xml:space="preserve">In the stock </w:t>
      </w:r>
      <w:proofErr w:type="gramStart"/>
      <w:r w:rsidR="00832BB9">
        <w:t>structure</w:t>
      </w:r>
      <w:proofErr w:type="gramEnd"/>
      <w:r w:rsidR="00832BB9">
        <w:t xml:space="preserve"> presentation </w:t>
      </w:r>
      <w:r>
        <w:t xml:space="preserve">(Barbeaux et </w:t>
      </w:r>
      <w:r w:rsidRPr="00E97F09">
        <w:rPr>
          <w:i/>
        </w:rPr>
        <w:t>al.</w:t>
      </w:r>
      <w:r>
        <w:t xml:space="preserve"> 2014</w:t>
      </w:r>
      <w:r w:rsidR="00832BB9">
        <w:t>) to the Council on Aleutian Islands pollock the Plan Team determined that the current management practices were of “little concern”.</w:t>
      </w:r>
      <w:r w:rsidR="00F302D3">
        <w:t xml:space="preserve"> </w:t>
      </w:r>
    </w:p>
    <w:p w14:paraId="05985EE5" w14:textId="77777777" w:rsidR="00A427F9" w:rsidRDefault="00F302D3" w:rsidP="00121384">
      <w:r>
        <w:t xml:space="preserve">For management purposes, the pollock population in the Eastern Bering Sea and Aleutian Islands (BSAI) </w:t>
      </w:r>
      <w:proofErr w:type="gramStart"/>
      <w:r>
        <w:t>has been split</w:t>
      </w:r>
      <w:proofErr w:type="gramEnd"/>
      <w:r>
        <w:t xml:space="preserve"> into three stocks. These stocks </w:t>
      </w:r>
      <w:proofErr w:type="gramStart"/>
      <w:r>
        <w:t>are:</w:t>
      </w:r>
      <w:proofErr w:type="gramEnd"/>
      <w:r>
        <w:t xml:space="preserve"> E</w:t>
      </w:r>
      <w:r w:rsidR="001259F5">
        <w:t xml:space="preserve">astern Bering Sea </w:t>
      </w:r>
      <w:r w:rsidR="00A427F9">
        <w:t xml:space="preserve">(EBS) </w:t>
      </w:r>
      <w:r w:rsidR="001259F5">
        <w:t xml:space="preserve">pollock occupying the eastern Bering Sea shelf from Unimak Pass to </w:t>
      </w:r>
      <w:r>
        <w:t xml:space="preserve">the U.S.-Russia Convention line, </w:t>
      </w:r>
      <w:r w:rsidR="001259F5">
        <w:t>Aleutian Island</w:t>
      </w:r>
      <w:r>
        <w:t xml:space="preserve">s </w:t>
      </w:r>
      <w:r w:rsidR="00A427F9">
        <w:t xml:space="preserve">(AI) </w:t>
      </w:r>
      <w:r w:rsidR="001259F5">
        <w:t xml:space="preserve">pollock encompassing the </w:t>
      </w:r>
      <w:r>
        <w:t xml:space="preserve">pollock in the </w:t>
      </w:r>
      <w:r w:rsidR="001259F5">
        <w:t>Aleutian Islands shelf region from 170</w:t>
      </w:r>
      <w:r w:rsidR="001259F5">
        <w:rPr>
          <w:rFonts w:ascii="WP MathA" w:hAnsi="WP MathA"/>
        </w:rPr>
        <w:sym w:font="Symbol" w:char="F0B0"/>
      </w:r>
      <w:r w:rsidR="001259F5">
        <w:t>W to the U.S.-Russia Convention l</w:t>
      </w:r>
      <w:r w:rsidR="00D76263">
        <w:t>ine; and the Central Bering Sea-</w:t>
      </w:r>
      <w:proofErr w:type="spellStart"/>
      <w:r w:rsidR="001259F5">
        <w:t>Bogoslof</w:t>
      </w:r>
      <w:proofErr w:type="spellEnd"/>
      <w:r w:rsidR="001259F5">
        <w:t xml:space="preserve"> Island </w:t>
      </w:r>
      <w:r w:rsidR="00A427F9">
        <w:t xml:space="preserve">(CBS-BI) </w:t>
      </w:r>
      <w:r w:rsidR="001259F5">
        <w:t>pollock. These three management stocks probably have some degree of exchange. The C</w:t>
      </w:r>
      <w:r w:rsidR="00A427F9">
        <w:t>BS-BI</w:t>
      </w:r>
      <w:r w:rsidR="001259F5">
        <w:t xml:space="preserve"> stock is a group that forms a distinct spawning aggregation that has some connection with the </w:t>
      </w:r>
      <w:proofErr w:type="gramStart"/>
      <w:r w:rsidR="001259F5">
        <w:t>deep water</w:t>
      </w:r>
      <w:proofErr w:type="gramEnd"/>
      <w:r w:rsidR="001259F5">
        <w:t xml:space="preserve"> region of the Aleutian Basin</w:t>
      </w:r>
      <w:r>
        <w:t>.</w:t>
      </w:r>
      <w:r w:rsidR="00FA4946">
        <w:t xml:space="preserve"> </w:t>
      </w:r>
      <w:r>
        <w:t>This stock assessment concentrates on the pollock of the Aleutian Islands and assumes</w:t>
      </w:r>
      <w:r w:rsidR="00A427F9">
        <w:t xml:space="preserve"> that these fish are distinct </w:t>
      </w:r>
      <w:r>
        <w:t xml:space="preserve">enough from the </w:t>
      </w:r>
      <w:r w:rsidR="00F823F3">
        <w:t>CBS-BI and EBS</w:t>
      </w:r>
      <w:r>
        <w:t xml:space="preserve"> </w:t>
      </w:r>
      <w:r w:rsidR="00A427F9">
        <w:t>meta-</w:t>
      </w:r>
      <w:r>
        <w:t>population</w:t>
      </w:r>
      <w:r w:rsidR="003E22DD">
        <w:t>s</w:t>
      </w:r>
      <w:r>
        <w:t xml:space="preserve"> to model their dynamics separately.</w:t>
      </w:r>
      <w:r w:rsidR="00FA4946">
        <w:t xml:space="preserve"> </w:t>
      </w:r>
    </w:p>
    <w:p w14:paraId="796D78B4" w14:textId="57B38236" w:rsidR="0026239F" w:rsidRDefault="003A1BF5" w:rsidP="00121384">
      <w:r>
        <w:t xml:space="preserve">Previously, </w:t>
      </w:r>
      <w:proofErr w:type="spellStart"/>
      <w:r>
        <w:t>Ianelli</w:t>
      </w:r>
      <w:proofErr w:type="spellEnd"/>
      <w:r>
        <w:t xml:space="preserve"> </w:t>
      </w:r>
      <w:r w:rsidR="00C43270" w:rsidRPr="00C43270">
        <w:rPr>
          <w:i/>
        </w:rPr>
        <w:t>et al.</w:t>
      </w:r>
      <w:r>
        <w:t xml:space="preserve"> (1997) developed a model for Aleutian Islands pollock and concluded that the spatial overlap and the nature of the fisheries precluded a clearly defined “stock” since much of the catch </w:t>
      </w:r>
      <w:proofErr w:type="gramStart"/>
      <w:r>
        <w:t>was removed</w:t>
      </w:r>
      <w:proofErr w:type="gramEnd"/>
      <w:r>
        <w:t xml:space="preserve"> very close to the eastern edge of the region and appeared continuous with catch further to the east. In some years, a large portion of the pollock removed in the Aleutian Islands Region was from deep-water regions and appeared to </w:t>
      </w:r>
      <w:proofErr w:type="gramStart"/>
      <w:r>
        <w:t>be most aptly assigned</w:t>
      </w:r>
      <w:proofErr w:type="gramEnd"/>
      <w:r>
        <w:t xml:space="preserve"> as CBS-BI pollock. Since 2003 these deep-water catches have been excluded from the stock assessment data</w:t>
      </w:r>
      <w:r w:rsidR="006A51C9">
        <w:t xml:space="preserve"> and only the area designated as the Near-Rat-Andreanof Islands area</w:t>
      </w:r>
      <w:r w:rsidR="00FA4946">
        <w:t xml:space="preserve"> </w:t>
      </w:r>
      <w:r w:rsidR="0026239F">
        <w:t xml:space="preserve">(NRA) or the </w:t>
      </w:r>
      <w:r w:rsidR="006A51C9">
        <w:t>area closest to the Aleutian Islands have been used in the stock assessment</w:t>
      </w:r>
      <w:r w:rsidR="0026239F">
        <w:t xml:space="preserve"> (Fig 1A.</w:t>
      </w:r>
      <w:r w:rsidR="00EB3D9A">
        <w:t>2</w:t>
      </w:r>
      <w:r w:rsidR="0026239F">
        <w:t>)</w:t>
      </w:r>
      <w:r>
        <w:t>.</w:t>
      </w:r>
      <w:r w:rsidR="00FA4946">
        <w:t xml:space="preserve"> </w:t>
      </w:r>
      <w:r>
        <w:t>In 2003 through 2007</w:t>
      </w:r>
      <w:r w:rsidR="006A51C9">
        <w:t xml:space="preserve"> </w:t>
      </w:r>
      <w:r>
        <w:t>the</w:t>
      </w:r>
      <w:r w:rsidR="006F2C53">
        <w:t xml:space="preserve"> authors’ preferred </w:t>
      </w:r>
      <w:r>
        <w:t>stock assess</w:t>
      </w:r>
      <w:r w:rsidR="006A51C9">
        <w:t xml:space="preserve">ment model excluded the fishery dependent data from </w:t>
      </w:r>
      <w:r>
        <w:t>east of 174</w:t>
      </w:r>
      <w:r w:rsidR="006A51C9">
        <w:t>°W longitude</w:t>
      </w:r>
      <w:r w:rsidR="00D1211C">
        <w:t xml:space="preserve"> in the NRA</w:t>
      </w:r>
      <w:r w:rsidR="006A51C9">
        <w:t xml:space="preserve">. In </w:t>
      </w:r>
      <w:proofErr w:type="gramStart"/>
      <w:r w:rsidR="006A51C9">
        <w:t>2007</w:t>
      </w:r>
      <w:proofErr w:type="gramEnd"/>
      <w:r w:rsidR="006A51C9">
        <w:t xml:space="preserve"> a CIE re</w:t>
      </w:r>
      <w:r w:rsidR="0026239F">
        <w:t xml:space="preserve">view deemed the east-west data split as </w:t>
      </w:r>
      <w:r w:rsidR="006A51C9">
        <w:t xml:space="preserve">inappropriate and the </w:t>
      </w:r>
      <w:r w:rsidR="006F2C53">
        <w:t>authors’ preferred</w:t>
      </w:r>
      <w:r w:rsidR="006A51C9">
        <w:t xml:space="preserve"> model </w:t>
      </w:r>
      <w:r w:rsidR="0026239F">
        <w:t xml:space="preserve">has since </w:t>
      </w:r>
      <w:r w:rsidR="006A51C9">
        <w:t>included all</w:t>
      </w:r>
      <w:r w:rsidR="0026239F">
        <w:t xml:space="preserve"> fisheries dependent data from the </w:t>
      </w:r>
      <w:r w:rsidR="00FF310D">
        <w:t xml:space="preserve">entire </w:t>
      </w:r>
      <w:r w:rsidR="0026239F">
        <w:t>NRA region.</w:t>
      </w:r>
      <w:r w:rsidR="00FA4946">
        <w:t xml:space="preserve"> </w:t>
      </w:r>
    </w:p>
    <w:p w14:paraId="77BC944A" w14:textId="6FE9D8B2" w:rsidR="00346837" w:rsidRDefault="00BC1E15">
      <w:pPr>
        <w:pStyle w:val="Heading1"/>
      </w:pPr>
      <w:r w:rsidRPr="0043315F">
        <w:t>Fishery</w:t>
      </w:r>
    </w:p>
    <w:p w14:paraId="792B2430" w14:textId="6183C53A" w:rsidR="003D4763" w:rsidRPr="00090530" w:rsidRDefault="003D4763" w:rsidP="00090530">
      <w:pPr>
        <w:pStyle w:val="Heading2"/>
      </w:pPr>
      <w:r>
        <w:t>General description</w:t>
      </w:r>
    </w:p>
    <w:p w14:paraId="1891C150" w14:textId="7876CA8A" w:rsidR="00D95B47" w:rsidRDefault="00BC1E15" w:rsidP="00D95B47">
      <w:r>
        <w:t>The nature of the pollock fishery in the Aleutian Islands Region has varied considerably since 1977 due to changes in the fleet makeup and in regulations.</w:t>
      </w:r>
      <w:r w:rsidR="009C0ADB">
        <w:t xml:space="preserve"> </w:t>
      </w:r>
      <w:r>
        <w:t xml:space="preserve">During the late 1970s through the </w:t>
      </w:r>
      <w:proofErr w:type="gramStart"/>
      <w:r>
        <w:t>1980s</w:t>
      </w:r>
      <w:proofErr w:type="gramEnd"/>
      <w:r>
        <w:t xml:space="preserve"> the fishing fleet was primarily foreign</w:t>
      </w:r>
      <w:r w:rsidR="004C7CF8">
        <w:t xml:space="preserve"> and joint venture (JV) where US catcher vessels delivered to foreign motherships</w:t>
      </w:r>
      <w:r>
        <w:t>.</w:t>
      </w:r>
      <w:r w:rsidR="00CD3D5D">
        <w:t xml:space="preserve"> </w:t>
      </w:r>
      <w:r w:rsidR="00D95B47">
        <w:t xml:space="preserve">The last JV delivery </w:t>
      </w:r>
      <w:proofErr w:type="gramStart"/>
      <w:r w:rsidR="00D95B47">
        <w:t>was conducted</w:t>
      </w:r>
      <w:proofErr w:type="gramEnd"/>
      <w:r w:rsidR="00D95B47">
        <w:t xml:space="preserve"> in 1989 when the </w:t>
      </w:r>
      <w:r w:rsidR="004C7CF8">
        <w:t>domestic fleet began operating in earnest</w:t>
      </w:r>
      <w:r w:rsidR="00D95B47">
        <w:t xml:space="preserve">. </w:t>
      </w:r>
      <w:r w:rsidR="004C7CF8">
        <w:t>The distribution of observed catch differed between the foreign and JV fishery (1977-1989</w:t>
      </w:r>
      <w:r w:rsidR="00BD3E0E">
        <w:t>;</w:t>
      </w:r>
      <w:r w:rsidR="00EB3D9A">
        <w:t xml:space="preserve"> Fig. 1A.3</w:t>
      </w:r>
      <w:r w:rsidR="004C7CF8">
        <w:t>) and the domestic fishery (1989-200</w:t>
      </w:r>
      <w:r w:rsidR="005A305F">
        <w:t>9</w:t>
      </w:r>
      <w:r w:rsidR="004C7CF8">
        <w:t>). The JV</w:t>
      </w:r>
      <w:r w:rsidR="00D95B47">
        <w:t xml:space="preserve"> and forei</w:t>
      </w:r>
      <w:r w:rsidR="004C7CF8">
        <w:t>gn fishery operated in the deep basin area extending westward to Bowers Ridge and in the eastern most portions of the Aleutian Islands.</w:t>
      </w:r>
      <w:r w:rsidR="00CD3D5D">
        <w:t xml:space="preserve"> </w:t>
      </w:r>
      <w:r w:rsidR="004C7CF8">
        <w:t>Some operations took place out to the west but observer coverage was limited. In the early domestic period (</w:t>
      </w:r>
      <w:proofErr w:type="gramStart"/>
      <w:r w:rsidR="004C7CF8">
        <w:t>1991-1998)</w:t>
      </w:r>
      <w:proofErr w:type="gramEnd"/>
      <w:r w:rsidR="004C7CF8">
        <w:t xml:space="preserve"> the fishery was more dispersed along the Aleutian Islands chain with no observed catches along Bowers Ridge and fewer operations in the deep basin area.</w:t>
      </w:r>
      <w:r w:rsidR="00FA4946">
        <w:t xml:space="preserve"> </w:t>
      </w:r>
      <w:proofErr w:type="gramStart"/>
      <w:r w:rsidR="00D16F29">
        <w:t>T</w:t>
      </w:r>
      <w:r w:rsidR="00D95B47">
        <w:t>he majority of catch in the beginning</w:t>
      </w:r>
      <w:r w:rsidR="00D16F29">
        <w:t xml:space="preserve"> of the domestic fishery</w:t>
      </w:r>
      <w:r w:rsidR="00D95B47">
        <w:t xml:space="preserve"> came from the eastern areas along the 170</w:t>
      </w:r>
      <w:r w:rsidR="00D95B47" w:rsidRPr="00A741C8">
        <w:t>°W</w:t>
      </w:r>
      <w:r w:rsidR="00D95B47">
        <w:t xml:space="preserve"> longitude line, and around </w:t>
      </w:r>
      <w:proofErr w:type="spellStart"/>
      <w:r w:rsidR="00D95B47">
        <w:t>Seguam</w:t>
      </w:r>
      <w:proofErr w:type="spellEnd"/>
      <w:r w:rsidR="00D95B47">
        <w:t xml:space="preserve"> Island in both </w:t>
      </w:r>
      <w:proofErr w:type="spellStart"/>
      <w:r w:rsidR="00D95B47">
        <w:t>Seguam</w:t>
      </w:r>
      <w:proofErr w:type="spellEnd"/>
      <w:r w:rsidR="00D95B47">
        <w:t xml:space="preserve"> and </w:t>
      </w:r>
      <w:proofErr w:type="spellStart"/>
      <w:r w:rsidR="00D95B47">
        <w:t>Amukta</w:t>
      </w:r>
      <w:proofErr w:type="spellEnd"/>
      <w:r w:rsidR="00D95B47">
        <w:t xml:space="preserve"> passes</w:t>
      </w:r>
      <w:r w:rsidR="00BD3E0E">
        <w:t xml:space="preserve"> (Fig. 1A.</w:t>
      </w:r>
      <w:r w:rsidR="00EB3D9A">
        <w:t>3</w:t>
      </w:r>
      <w:r w:rsidR="00BD3E0E">
        <w:t>)</w:t>
      </w:r>
      <w:r w:rsidR="00D16F29">
        <w:t>.</w:t>
      </w:r>
      <w:proofErr w:type="gramEnd"/>
      <w:r w:rsidR="00CD3D5D">
        <w:t xml:space="preserve"> </w:t>
      </w:r>
      <w:r w:rsidR="00D16F29">
        <w:t>A</w:t>
      </w:r>
      <w:r w:rsidR="00D95B47">
        <w:t>s t</w:t>
      </w:r>
      <w:r w:rsidR="00D16F29">
        <w:t xml:space="preserve">he fishery </w:t>
      </w:r>
      <w:proofErr w:type="gramStart"/>
      <w:r w:rsidR="00D16F29">
        <w:t>progressed</w:t>
      </w:r>
      <w:proofErr w:type="gramEnd"/>
      <w:r w:rsidR="00D16F29">
        <w:t xml:space="preserve"> more pollock were</w:t>
      </w:r>
      <w:r w:rsidR="00D95B47">
        <w:t xml:space="preserve"> removed from </w:t>
      </w:r>
      <w:r w:rsidR="00D95B47" w:rsidRPr="00A741C8">
        <w:t>the north side of Atka Island around 174°W</w:t>
      </w:r>
      <w:r w:rsidR="00D95B47">
        <w:t xml:space="preserve"> and later </w:t>
      </w:r>
      <w:r w:rsidR="00D95B47" w:rsidRPr="00A741C8">
        <w:t>near 177°W northwest of Adak Island</w:t>
      </w:r>
      <w:r w:rsidR="00D95B47">
        <w:t xml:space="preserve"> inside </w:t>
      </w:r>
      <w:proofErr w:type="spellStart"/>
      <w:r w:rsidR="00D95B47">
        <w:t>Bobrof</w:t>
      </w:r>
      <w:proofErr w:type="spellEnd"/>
      <w:r w:rsidR="00D95B47">
        <w:t xml:space="preserve"> Island. </w:t>
      </w:r>
      <w:r w:rsidR="00D16F29">
        <w:t>While the overall catch level was relatively low, t</w:t>
      </w:r>
      <w:r w:rsidR="00D16F29" w:rsidRPr="00A741C8">
        <w:t xml:space="preserve">he </w:t>
      </w:r>
      <w:r w:rsidR="00D16F29">
        <w:t xml:space="preserve">domestic </w:t>
      </w:r>
      <w:r w:rsidR="00D16F29" w:rsidRPr="00A741C8">
        <w:t xml:space="preserve">fishery moved far to </w:t>
      </w:r>
      <w:r w:rsidR="00D16F29">
        <w:t xml:space="preserve">the west near </w:t>
      </w:r>
      <w:proofErr w:type="spellStart"/>
      <w:r w:rsidR="00D16F29">
        <w:t>Buldir</w:t>
      </w:r>
      <w:proofErr w:type="spellEnd"/>
      <w:r w:rsidR="00D16F29">
        <w:t xml:space="preserve"> Island in 1998</w:t>
      </w:r>
      <w:r w:rsidR="005C4947">
        <w:t xml:space="preserve"> (Table 1A.2</w:t>
      </w:r>
      <w:r w:rsidR="00BF2161">
        <w:t>).</w:t>
      </w:r>
      <w:r w:rsidR="00FA4946">
        <w:t xml:space="preserve"> </w:t>
      </w:r>
      <w:r w:rsidR="00BF2161">
        <w:t>I</w:t>
      </w:r>
      <w:r w:rsidR="00D16F29">
        <w:t xml:space="preserve">n </w:t>
      </w:r>
      <w:proofErr w:type="gramStart"/>
      <w:r w:rsidR="00D95B47">
        <w:t>199</w:t>
      </w:r>
      <w:r w:rsidR="00D16F29">
        <w:t>9</w:t>
      </w:r>
      <w:proofErr w:type="gramEnd"/>
      <w:r w:rsidR="00D95B47">
        <w:t xml:space="preserve"> the North Pacific Fishery Management Council (NPFMC) closed the Aleutian Islands region to directed pollock fishing due to concerns for Steller sea lion recovery. </w:t>
      </w:r>
    </w:p>
    <w:p w14:paraId="6548F16D" w14:textId="77777777" w:rsidR="003D4763" w:rsidRDefault="003D4763" w:rsidP="003D4763">
      <w:pPr>
        <w:pStyle w:val="Heading2"/>
      </w:pPr>
    </w:p>
    <w:p w14:paraId="70CAB071" w14:textId="2ADFC302" w:rsidR="003D4763" w:rsidRDefault="003D4763" w:rsidP="003D4763">
      <w:pPr>
        <w:pStyle w:val="Heading2"/>
      </w:pPr>
      <w:r>
        <w:t>Recent fishery performance</w:t>
      </w:r>
    </w:p>
    <w:p w14:paraId="2AB1D93B" w14:textId="77777777" w:rsidR="00F70CA6" w:rsidRDefault="0026239F" w:rsidP="006719AA">
      <w:r>
        <w:t xml:space="preserve">In </w:t>
      </w:r>
      <w:proofErr w:type="gramStart"/>
      <w:r>
        <w:t>2003</w:t>
      </w:r>
      <w:proofErr w:type="gramEnd"/>
      <w:r>
        <w:t xml:space="preserve"> the entire AI pollock quota was allocated to the Aleut Corporation and in 2005 the </w:t>
      </w:r>
      <w:r w:rsidR="00F70CA6">
        <w:t>directed fishery was reopened</w:t>
      </w:r>
      <w:r>
        <w:t>.</w:t>
      </w:r>
      <w:r w:rsidR="00FA4946">
        <w:t xml:space="preserve"> </w:t>
      </w:r>
      <w:r>
        <w:t>T</w:t>
      </w:r>
      <w:r w:rsidR="00F70CA6">
        <w:t xml:space="preserve">he </w:t>
      </w:r>
      <w:r>
        <w:t xml:space="preserve">fishery was still restricted to </w:t>
      </w:r>
      <w:r w:rsidR="00F70CA6">
        <w:t xml:space="preserve">areas </w:t>
      </w:r>
      <w:r>
        <w:t xml:space="preserve">outside of 20 nm of </w:t>
      </w:r>
      <w:r w:rsidR="00F70CA6">
        <w:t xml:space="preserve">Steller </w:t>
      </w:r>
      <w:r w:rsidR="00F2549D">
        <w:t>s</w:t>
      </w:r>
      <w:r w:rsidR="00F70CA6">
        <w:t xml:space="preserve">ea lion rookeries and </w:t>
      </w:r>
      <w:proofErr w:type="spellStart"/>
      <w:r w:rsidR="00F70CA6">
        <w:t>haulouts</w:t>
      </w:r>
      <w:proofErr w:type="spellEnd"/>
      <w:r w:rsidR="00D0561F">
        <w:t>,</w:t>
      </w:r>
      <w:r w:rsidR="00F70CA6">
        <w:t xml:space="preserve"> limiting fishing to two small areas </w:t>
      </w:r>
      <w:r w:rsidR="003C445C">
        <w:t xml:space="preserve">with commercial concentrations of pollock </w:t>
      </w:r>
      <w:r w:rsidR="00F70CA6">
        <w:t>within easy delivery distance to Adak Island.</w:t>
      </w:r>
      <w:r w:rsidR="00CD3D5D">
        <w:t xml:space="preserve"> </w:t>
      </w:r>
      <w:r w:rsidR="00F70CA6">
        <w:t xml:space="preserve">One </w:t>
      </w:r>
      <w:r w:rsidR="00F2549D">
        <w:t xml:space="preserve">area </w:t>
      </w:r>
      <w:r w:rsidR="00F70CA6">
        <w:t xml:space="preserve">is a </w:t>
      </w:r>
      <w:proofErr w:type="gramStart"/>
      <w:r w:rsidR="00F70CA6">
        <w:t>4 mile</w:t>
      </w:r>
      <w:proofErr w:type="gramEnd"/>
      <w:r w:rsidR="00F70CA6">
        <w:t xml:space="preserve"> stretch of shelf break located northwest of Atka Island between </w:t>
      </w:r>
      <w:proofErr w:type="spellStart"/>
      <w:r w:rsidR="00F70CA6">
        <w:t>Koniuji</w:t>
      </w:r>
      <w:proofErr w:type="spellEnd"/>
      <w:r w:rsidR="00F70CA6">
        <w:t xml:space="preserve"> Island and North Cape of Atka Island, the other is a 7 mile stretch located east of </w:t>
      </w:r>
      <w:proofErr w:type="spellStart"/>
      <w:r w:rsidR="00F70CA6">
        <w:t>Nazan</w:t>
      </w:r>
      <w:proofErr w:type="spellEnd"/>
      <w:r w:rsidR="00F70CA6">
        <w:t xml:space="preserve"> Bay in an area referred to as Atka flats.</w:t>
      </w:r>
      <w:r w:rsidR="00CD3D5D">
        <w:t xml:space="preserve"> </w:t>
      </w:r>
      <w:r w:rsidR="00F70CA6">
        <w:t xml:space="preserve">Bycatch of Pacific </w:t>
      </w:r>
      <w:r w:rsidR="002277F1">
        <w:t>o</w:t>
      </w:r>
      <w:r w:rsidR="00F70CA6">
        <w:t xml:space="preserve">cean </w:t>
      </w:r>
      <w:r w:rsidR="00247163">
        <w:t>p</w:t>
      </w:r>
      <w:r w:rsidR="00F70CA6">
        <w:t xml:space="preserve">erch </w:t>
      </w:r>
      <w:r w:rsidR="00D0561F">
        <w:t>(</w:t>
      </w:r>
      <w:r w:rsidR="00F70CA6">
        <w:t>POP</w:t>
      </w:r>
      <w:r w:rsidR="00D0561F">
        <w:t>)</w:t>
      </w:r>
      <w:r w:rsidR="00F70CA6">
        <w:t xml:space="preserve"> can be very high in both these areas and it appear</w:t>
      </w:r>
      <w:r w:rsidR="00D0561F">
        <w:t>s that pollock and POP share the</w:t>
      </w:r>
      <w:r w:rsidR="00F70CA6">
        <w:t>s</w:t>
      </w:r>
      <w:r w:rsidR="00D0561F">
        <w:t>e</w:t>
      </w:r>
      <w:r w:rsidR="00F70CA6">
        <w:t xml:space="preserve"> are</w:t>
      </w:r>
      <w:r w:rsidR="00D0561F">
        <w:t>as</w:t>
      </w:r>
      <w:r w:rsidR="00F70CA6">
        <w:t xml:space="preserve"> intermittently</w:t>
      </w:r>
      <w:proofErr w:type="gramStart"/>
      <w:r w:rsidR="00F70CA6">
        <w:t>;</w:t>
      </w:r>
      <w:proofErr w:type="gramEnd"/>
      <w:r w:rsidR="00F70CA6">
        <w:t xml:space="preserve"> depending on time of day, season, and tide.</w:t>
      </w:r>
      <w:r w:rsidR="00CD3D5D">
        <w:t xml:space="preserve"> </w:t>
      </w:r>
      <w:r w:rsidR="003C445C">
        <w:t xml:space="preserve">Although there may be other areas further </w:t>
      </w:r>
      <w:proofErr w:type="gramStart"/>
      <w:r w:rsidR="003C445C">
        <w:t>west</w:t>
      </w:r>
      <w:proofErr w:type="gramEnd"/>
      <w:r w:rsidR="003C445C">
        <w:t xml:space="preserve"> that may have commercial concentrations of pollock, to date there ha</w:t>
      </w:r>
      <w:r w:rsidR="00653C74">
        <w:t>ve</w:t>
      </w:r>
      <w:r w:rsidR="003C445C">
        <w:t xml:space="preserve"> been no attempts by the </w:t>
      </w:r>
      <w:r w:rsidR="00121B7A">
        <w:t xml:space="preserve">reopened directed </w:t>
      </w:r>
      <w:r w:rsidR="003C445C">
        <w:t>fishery to explore these area</w:t>
      </w:r>
      <w:r w:rsidR="00653C74">
        <w:t>s</w:t>
      </w:r>
      <w:r w:rsidR="003C445C">
        <w:t>.</w:t>
      </w:r>
      <w:r w:rsidR="00CD3D5D">
        <w:t xml:space="preserve"> </w:t>
      </w:r>
    </w:p>
    <w:p w14:paraId="03E764A2" w14:textId="77777777" w:rsidR="006719AA" w:rsidRDefault="00F70CA6" w:rsidP="006719AA">
      <w:r>
        <w:t xml:space="preserve">Two catcher processor vessels attempted directed fishing for pollock in </w:t>
      </w:r>
      <w:r w:rsidR="00BC1E15">
        <w:t xml:space="preserve">February 2005, but failed to find commercially harvestable quantities outside of Steller sea lion critical habitat closure </w:t>
      </w:r>
      <w:r w:rsidR="00516123">
        <w:t>areas and</w:t>
      </w:r>
      <w:r>
        <w:t xml:space="preserve"> </w:t>
      </w:r>
      <w:r w:rsidR="00D95B47">
        <w:t xml:space="preserve">in the end </w:t>
      </w:r>
      <w:r w:rsidR="00516123">
        <w:t xml:space="preserve">removed less than 200 </w:t>
      </w:r>
      <w:r w:rsidR="00BC1E15">
        <w:t>t of pollock.</w:t>
      </w:r>
      <w:r>
        <w:t xml:space="preserve"> </w:t>
      </w:r>
      <w:r w:rsidR="00BC1E15">
        <w:t xml:space="preserve">In addition, bycatch rates of Pacific </w:t>
      </w:r>
      <w:proofErr w:type="gramStart"/>
      <w:r w:rsidR="002277F1">
        <w:t>o</w:t>
      </w:r>
      <w:r w:rsidR="006361CB">
        <w:t>cean</w:t>
      </w:r>
      <w:proofErr w:type="gramEnd"/>
      <w:r w:rsidR="006361CB">
        <w:t xml:space="preserve"> </w:t>
      </w:r>
      <w:r w:rsidR="00BB6009">
        <w:t>perch were prohibitively high</w:t>
      </w:r>
      <w:r w:rsidR="00BC1E15">
        <w:t xml:space="preserve"> in areas where pollock aggregations were observed.</w:t>
      </w:r>
      <w:r w:rsidR="009C0ADB">
        <w:t xml:space="preserve"> </w:t>
      </w:r>
      <w:r w:rsidR="00BC1E15">
        <w:t xml:space="preserve">The 2005 fishery </w:t>
      </w:r>
      <w:proofErr w:type="gramStart"/>
      <w:r w:rsidR="00BC1E15">
        <w:t>is thought</w:t>
      </w:r>
      <w:proofErr w:type="gramEnd"/>
      <w:r w:rsidR="00BC1E15">
        <w:t xml:space="preserve"> to have resulted in a net loss of revenue for participating vessels.</w:t>
      </w:r>
      <w:r w:rsidR="009C0ADB">
        <w:t xml:space="preserve"> </w:t>
      </w:r>
      <w:r w:rsidR="00516123">
        <w:t xml:space="preserve">Data on specific bycatch and discard rates for the 2005 fishery </w:t>
      </w:r>
      <w:proofErr w:type="gramStart"/>
      <w:r w:rsidR="00516123">
        <w:t xml:space="preserve">are not </w:t>
      </w:r>
      <w:r w:rsidR="003C445C">
        <w:t>presented</w:t>
      </w:r>
      <w:proofErr w:type="gramEnd"/>
      <w:r w:rsidR="00516123">
        <w:t xml:space="preserve"> due to issues of data confidentiality.</w:t>
      </w:r>
      <w:r w:rsidR="009C0ADB">
        <w:t xml:space="preserve"> </w:t>
      </w:r>
    </w:p>
    <w:p w14:paraId="5F0C572B" w14:textId="4E48F93A" w:rsidR="006719AA" w:rsidRDefault="00516123" w:rsidP="006719AA">
      <w:proofErr w:type="gramStart"/>
      <w:r>
        <w:t xml:space="preserve">In 2006 </w:t>
      </w:r>
      <w:r w:rsidR="00B02B98">
        <w:t>a</w:t>
      </w:r>
      <w:r w:rsidR="0092113E">
        <w:t xml:space="preserve">nd </w:t>
      </w:r>
      <w:r w:rsidR="00B02B98">
        <w:t xml:space="preserve">2007 </w:t>
      </w:r>
      <w:r>
        <w:t>the Aleut Corporation, in partnership with the Alaska Fisheries Science Center</w:t>
      </w:r>
      <w:r w:rsidR="00355205">
        <w:t xml:space="preserve"> (AFSC)</w:t>
      </w:r>
      <w:r>
        <w:t xml:space="preserve">, Adak Fisheries LLC and the owners and operators of the F/V Muir </w:t>
      </w:r>
      <w:proofErr w:type="spellStart"/>
      <w:r>
        <w:t>Milach</w:t>
      </w:r>
      <w:proofErr w:type="spellEnd"/>
      <w:r>
        <w:t>, conducted the Aleutian Islands Cooperative Acoustic Survey Study (AICASS) to test the technical feasibility of conducting acoustic surveys of pollock in the Aleutian Islands using small (&lt;32 m) commercial fishing vessels (Barbeaux</w:t>
      </w:r>
      <w:r w:rsidR="0092113E">
        <w:t xml:space="preserve"> and Fraser 2009</w:t>
      </w:r>
      <w:r>
        <w:t>).</w:t>
      </w:r>
      <w:proofErr w:type="gramEnd"/>
      <w:r w:rsidR="009C0ADB">
        <w:t xml:space="preserve"> </w:t>
      </w:r>
      <w:r>
        <w:t xml:space="preserve">This work </w:t>
      </w:r>
      <w:proofErr w:type="gramStart"/>
      <w:r>
        <w:t>was supported</w:t>
      </w:r>
      <w:proofErr w:type="gramEnd"/>
      <w:r>
        <w:t xml:space="preserve"> under an exempted fishing permit that allowed directed pollock fishing within S</w:t>
      </w:r>
      <w:r w:rsidR="004D322F">
        <w:t>t</w:t>
      </w:r>
      <w:r>
        <w:t>eller sea lion critical habitat.</w:t>
      </w:r>
      <w:r w:rsidR="009C0ADB">
        <w:t xml:space="preserve"> </w:t>
      </w:r>
      <w:r>
        <w:t>A total of 93</w:t>
      </w:r>
      <w:r w:rsidR="0008225C">
        <w:t>2</w:t>
      </w:r>
      <w:r>
        <w:t xml:space="preserve"> t </w:t>
      </w:r>
      <w:r w:rsidR="00B02B98">
        <w:t xml:space="preserve">and 1,100 t </w:t>
      </w:r>
      <w:r>
        <w:t xml:space="preserve">of pollock </w:t>
      </w:r>
      <w:proofErr w:type="gramStart"/>
      <w:r>
        <w:t>w</w:t>
      </w:r>
      <w:r w:rsidR="0036318E">
        <w:t>ere h</w:t>
      </w:r>
      <w:r w:rsidR="00B02B98">
        <w:t>arvested</w:t>
      </w:r>
      <w:proofErr w:type="gramEnd"/>
      <w:r w:rsidR="00B02B98">
        <w:t xml:space="preserve"> during these studies in 2006 and 2007 respectively</w:t>
      </w:r>
      <w:r w:rsidR="00355205">
        <w:t>,</w:t>
      </w:r>
      <w:r w:rsidR="004D322F">
        <w:t xml:space="preserve"> and </w:t>
      </w:r>
      <w:r w:rsidR="0036318E">
        <w:t>biolo</w:t>
      </w:r>
      <w:r w:rsidR="00B02B98">
        <w:t>gical data collected during the</w:t>
      </w:r>
      <w:r w:rsidR="0036318E">
        <w:t xml:space="preserve"> </w:t>
      </w:r>
      <w:r w:rsidR="00B02B98">
        <w:t>stud</w:t>
      </w:r>
      <w:r w:rsidR="0092113E">
        <w:t>ies</w:t>
      </w:r>
      <w:r w:rsidR="00B02B98">
        <w:t xml:space="preserve"> were</w:t>
      </w:r>
      <w:r w:rsidR="0036318E">
        <w:t xml:space="preserve"> treated in the stock assessment as fishery data.</w:t>
      </w:r>
      <w:r w:rsidR="00CD3D5D">
        <w:t xml:space="preserve"> </w:t>
      </w:r>
      <w:r w:rsidR="006361CB">
        <w:t>In 2008</w:t>
      </w:r>
      <w:r w:rsidR="00F2549D">
        <w:t>,</w:t>
      </w:r>
      <w:r w:rsidR="006361CB">
        <w:t xml:space="preserve"> additional </w:t>
      </w:r>
      <w:r w:rsidR="00CF4778">
        <w:t xml:space="preserve">surveys of Aleutian Islands region pollock in the same area </w:t>
      </w:r>
      <w:proofErr w:type="gramStart"/>
      <w:r w:rsidR="006361CB">
        <w:t>w</w:t>
      </w:r>
      <w:r w:rsidR="00CF4778">
        <w:t>ere</w:t>
      </w:r>
      <w:r w:rsidR="006361CB">
        <w:t xml:space="preserve"> conducted</w:t>
      </w:r>
      <w:proofErr w:type="gramEnd"/>
      <w:r w:rsidR="006361CB">
        <w:t xml:space="preserve"> </w:t>
      </w:r>
      <w:r w:rsidR="00CF4778">
        <w:t xml:space="preserve">on board the R/V Oscar Dyson and </w:t>
      </w:r>
      <w:r w:rsidR="006361CB">
        <w:t>in cooperatio</w:t>
      </w:r>
      <w:r w:rsidR="00D0561F">
        <w:t xml:space="preserve">n with the F/V Muir </w:t>
      </w:r>
      <w:proofErr w:type="spellStart"/>
      <w:r w:rsidR="00D0561F">
        <w:t>Milach</w:t>
      </w:r>
      <w:proofErr w:type="spellEnd"/>
      <w:r w:rsidR="00D0561F">
        <w:t xml:space="preserve">; </w:t>
      </w:r>
      <w:r w:rsidR="006361CB">
        <w:t>the work was funded through a North Pacific Research Board grant</w:t>
      </w:r>
      <w:r w:rsidR="00F91057">
        <w:t xml:space="preserve"> and less than 10 t of </w:t>
      </w:r>
      <w:proofErr w:type="spellStart"/>
      <w:r w:rsidR="00F91057">
        <w:t>groundfish</w:t>
      </w:r>
      <w:proofErr w:type="spellEnd"/>
      <w:r w:rsidR="00F91057">
        <w:t xml:space="preserve"> were taken for the study</w:t>
      </w:r>
      <w:r w:rsidR="006361CB">
        <w:t>.</w:t>
      </w:r>
      <w:r w:rsidR="00CD3D5D">
        <w:t xml:space="preserve"> </w:t>
      </w:r>
      <w:r w:rsidR="00F70CA6">
        <w:t xml:space="preserve">In </w:t>
      </w:r>
      <w:proofErr w:type="gramStart"/>
      <w:r w:rsidR="00F70CA6">
        <w:t>200</w:t>
      </w:r>
      <w:r w:rsidR="00A12EC1">
        <w:t>9</w:t>
      </w:r>
      <w:proofErr w:type="gramEnd"/>
      <w:r w:rsidR="005A305F">
        <w:t xml:space="preserve"> </w:t>
      </w:r>
      <w:r w:rsidR="00F70CA6">
        <w:t>t</w:t>
      </w:r>
      <w:r w:rsidR="006361CB">
        <w:t>he directed pollock fishery in the Aleutian Islands region t</w:t>
      </w:r>
      <w:r w:rsidR="005A305F">
        <w:t>ook</w:t>
      </w:r>
      <w:r w:rsidR="006361CB">
        <w:t xml:space="preserve"> </w:t>
      </w:r>
      <w:r w:rsidR="00A12EC1">
        <w:t>403</w:t>
      </w:r>
      <w:r w:rsidR="006361CB">
        <w:t xml:space="preserve"> t</w:t>
      </w:r>
      <w:r w:rsidR="00F2549D">
        <w:t xml:space="preserve">, </w:t>
      </w:r>
      <w:r w:rsidR="006361CB">
        <w:t xml:space="preserve">and </w:t>
      </w:r>
      <w:r w:rsidR="00A12EC1">
        <w:t xml:space="preserve">1,326 </w:t>
      </w:r>
      <w:r w:rsidR="006361CB">
        <w:t xml:space="preserve">t </w:t>
      </w:r>
      <w:r w:rsidR="005A305F">
        <w:t>were</w:t>
      </w:r>
      <w:r w:rsidR="006361CB">
        <w:t xml:space="preserve"> taken as bycatch in other fisheries, predominantly the Pacific cod and rockfish fisheries.</w:t>
      </w:r>
      <w:r w:rsidR="00FA4946">
        <w:t xml:space="preserve"> </w:t>
      </w:r>
      <w:r w:rsidR="005A305F">
        <w:t xml:space="preserve">In </w:t>
      </w:r>
      <w:r w:rsidR="00A12EC1">
        <w:t xml:space="preserve">2010 </w:t>
      </w:r>
      <w:r w:rsidR="00411C56">
        <w:t>through 2012</w:t>
      </w:r>
      <w:r w:rsidR="002324E3">
        <w:t>,</w:t>
      </w:r>
      <w:r w:rsidR="0036479D">
        <w:t xml:space="preserve"> </w:t>
      </w:r>
      <w:r w:rsidR="00A12EC1">
        <w:t>financial problems with the Adak processing plant greatly hindered the directed fishery</w:t>
      </w:r>
      <w:r w:rsidR="00411C56">
        <w:t>.</w:t>
      </w:r>
      <w:r w:rsidR="00FA4946">
        <w:t xml:space="preserve"> </w:t>
      </w:r>
      <w:r w:rsidR="00411C56">
        <w:t>In 2010</w:t>
      </w:r>
      <w:r w:rsidR="00667E14">
        <w:t>,</w:t>
      </w:r>
      <w:r w:rsidR="00411C56">
        <w:t xml:space="preserve"> 2011</w:t>
      </w:r>
      <w:r w:rsidR="00667E14">
        <w:t>, 2012</w:t>
      </w:r>
      <w:r w:rsidR="004469B6">
        <w:t>,</w:t>
      </w:r>
      <w:r w:rsidR="000025B4">
        <w:t xml:space="preserve"> 2013</w:t>
      </w:r>
      <w:r w:rsidR="00D442DB">
        <w:t>, 2014</w:t>
      </w:r>
      <w:r w:rsidR="00801802">
        <w:t xml:space="preserve">, </w:t>
      </w:r>
      <w:r w:rsidR="00D442DB">
        <w:t>2015</w:t>
      </w:r>
      <w:r w:rsidR="00801802">
        <w:t>, 2016, 2017</w:t>
      </w:r>
      <w:r w:rsidR="00315D09">
        <w:t>,</w:t>
      </w:r>
      <w:r w:rsidR="00ED19EC">
        <w:t xml:space="preserve"> and </w:t>
      </w:r>
      <w:r w:rsidR="00315D09">
        <w:t>2018</w:t>
      </w:r>
      <w:r w:rsidR="00ED19EC">
        <w:t xml:space="preserve"> </w:t>
      </w:r>
      <w:r w:rsidR="004655EE">
        <w:t>catches of</w:t>
      </w:r>
      <w:r w:rsidR="00C43270" w:rsidRPr="00C43270">
        <w:rPr>
          <w:i/>
        </w:rPr>
        <w:t xml:space="preserve"> </w:t>
      </w:r>
      <w:r w:rsidR="00ED19EC">
        <w:t>295</w:t>
      </w:r>
      <w:r w:rsidR="00F2549D">
        <w:t xml:space="preserve"> </w:t>
      </w:r>
      <w:r w:rsidR="00411C56">
        <w:t>t</w:t>
      </w:r>
      <w:r w:rsidR="00667E14">
        <w:t>,</w:t>
      </w:r>
      <w:r w:rsidR="003F01BF">
        <w:t xml:space="preserve"> </w:t>
      </w:r>
      <w:r w:rsidR="00411C56">
        <w:t>0</w:t>
      </w:r>
      <w:r w:rsidR="00F2549D">
        <w:t xml:space="preserve"> </w:t>
      </w:r>
      <w:r w:rsidR="00411C56">
        <w:t>t</w:t>
      </w:r>
      <w:r w:rsidR="00667E14">
        <w:t>, 0 t</w:t>
      </w:r>
      <w:r w:rsidR="000025B4">
        <w:t xml:space="preserve">, </w:t>
      </w:r>
      <w:r w:rsidR="00ED19EC">
        <w:t xml:space="preserve">145 </w:t>
      </w:r>
      <w:r w:rsidR="000025B4">
        <w:t>t</w:t>
      </w:r>
      <w:r w:rsidR="00D442DB">
        <w:t xml:space="preserve">, </w:t>
      </w:r>
      <w:r w:rsidR="004655EE">
        <w:t>0 t,</w:t>
      </w:r>
      <w:r w:rsidR="00ED19EC">
        <w:t xml:space="preserve"> 54</w:t>
      </w:r>
      <w:r w:rsidR="00D442DB">
        <w:t xml:space="preserve"> t,</w:t>
      </w:r>
      <w:r w:rsidR="004655EE">
        <w:t xml:space="preserve"> </w:t>
      </w:r>
      <w:r w:rsidR="00ED19EC">
        <w:t>70</w:t>
      </w:r>
      <w:r w:rsidR="004655EE">
        <w:t xml:space="preserve"> t</w:t>
      </w:r>
      <w:r w:rsidR="00ED19EC">
        <w:t xml:space="preserve">, </w:t>
      </w:r>
      <w:r w:rsidR="004655EE">
        <w:t xml:space="preserve">0 </w:t>
      </w:r>
      <w:proofErr w:type="gramStart"/>
      <w:r w:rsidR="00D442DB">
        <w:t>t</w:t>
      </w:r>
      <w:r w:rsidR="00ED19EC">
        <w:t xml:space="preserve"> ,</w:t>
      </w:r>
      <w:proofErr w:type="gramEnd"/>
      <w:r w:rsidR="00ED19EC">
        <w:t xml:space="preserve"> and 235 t, </w:t>
      </w:r>
      <w:r w:rsidR="00411C56">
        <w:t xml:space="preserve">were harvested in the directed fishery. </w:t>
      </w:r>
      <w:r w:rsidR="00ED19EC">
        <w:t xml:space="preserve">In 2019 and </w:t>
      </w:r>
      <w:proofErr w:type="gramStart"/>
      <w:r w:rsidR="00ED19EC">
        <w:t>2020</w:t>
      </w:r>
      <w:proofErr w:type="gramEnd"/>
      <w:r w:rsidR="00ED19EC">
        <w:t xml:space="preserve"> an exempted fishing permit (EFP) allowed fishers to take up to 500 t of Pacific ocean perch for the entirety of the fishing season instead of a 5% maximum per delivery. This allowed additional flexibility in 2019 the fishery was hindered by weather and the directed fishery catch remained low at 70 t, but in 2020 the fishery was more successful and the a</w:t>
      </w:r>
      <w:r w:rsidR="00A12EC1">
        <w:t xml:space="preserve">s of </w:t>
      </w:r>
      <w:r w:rsidR="00ED19EC">
        <w:t>August 24</w:t>
      </w:r>
      <w:r w:rsidR="0036479D">
        <w:t>,</w:t>
      </w:r>
      <w:r w:rsidR="002277F1">
        <w:t xml:space="preserve"> </w:t>
      </w:r>
      <w:r w:rsidR="004655EE">
        <w:t>20</w:t>
      </w:r>
      <w:r w:rsidR="00ED19EC">
        <w:t>20</w:t>
      </w:r>
      <w:r w:rsidR="00F2549D">
        <w:t>,</w:t>
      </w:r>
      <w:r w:rsidR="00411C56">
        <w:t xml:space="preserve"> </w:t>
      </w:r>
      <w:r w:rsidR="00ED19EC">
        <w:t xml:space="preserve">711 </w:t>
      </w:r>
      <w:r w:rsidR="005A305F">
        <w:t xml:space="preserve">t </w:t>
      </w:r>
      <w:r w:rsidR="00A12EC1">
        <w:t>had been taken in the directed fishery</w:t>
      </w:r>
      <w:r w:rsidR="000025B4">
        <w:t xml:space="preserve"> for 20</w:t>
      </w:r>
      <w:r w:rsidR="00ED19EC">
        <w:t>20</w:t>
      </w:r>
      <w:r w:rsidR="00411C56">
        <w:t>.</w:t>
      </w:r>
      <w:r w:rsidR="00C43270" w:rsidRPr="00C43270">
        <w:rPr>
          <w:i/>
        </w:rPr>
        <w:t xml:space="preserve"> </w:t>
      </w:r>
      <w:r w:rsidR="00411C56">
        <w:t>In 2010</w:t>
      </w:r>
      <w:r w:rsidR="00667E14">
        <w:t>,</w:t>
      </w:r>
      <w:r w:rsidR="00411C56">
        <w:t xml:space="preserve"> </w:t>
      </w:r>
      <w:r w:rsidR="00667E14">
        <w:t xml:space="preserve">2011, </w:t>
      </w:r>
      <w:r w:rsidR="00411C56">
        <w:t>201</w:t>
      </w:r>
      <w:r w:rsidR="00667E14">
        <w:t>2</w:t>
      </w:r>
      <w:r w:rsidR="000025B4">
        <w:t>, 2013</w:t>
      </w:r>
      <w:r w:rsidR="0032309C">
        <w:t>, 2014</w:t>
      </w:r>
      <w:r w:rsidR="002324E3">
        <w:t>,</w:t>
      </w:r>
      <w:r w:rsidR="00D442DB">
        <w:t xml:space="preserve"> 2015</w:t>
      </w:r>
      <w:r w:rsidR="004655EE">
        <w:t>, 2016, 2017</w:t>
      </w:r>
      <w:proofErr w:type="gramStart"/>
      <w:r w:rsidR="00315D09">
        <w:t>,2018</w:t>
      </w:r>
      <w:proofErr w:type="gramEnd"/>
      <w:r w:rsidR="00315D09">
        <w:t>, and 2019</w:t>
      </w:r>
      <w:r w:rsidR="00C43270" w:rsidRPr="00C43270">
        <w:rPr>
          <w:i/>
        </w:rPr>
        <w:t xml:space="preserve"> </w:t>
      </w:r>
      <w:r w:rsidR="00917F3A">
        <w:t>993</w:t>
      </w:r>
      <w:r w:rsidR="002324E3">
        <w:t xml:space="preserve"> </w:t>
      </w:r>
      <w:r w:rsidR="0032309C">
        <w:t>t</w:t>
      </w:r>
      <w:r w:rsidR="00667E14">
        <w:t xml:space="preserve">, </w:t>
      </w:r>
      <w:r w:rsidR="00E0153D">
        <w:t>1,208 t</w:t>
      </w:r>
      <w:r w:rsidR="00667E14">
        <w:t xml:space="preserve">, </w:t>
      </w:r>
      <w:r w:rsidR="00C541A4">
        <w:t>975 t</w:t>
      </w:r>
      <w:r w:rsidR="000025B4">
        <w:t>, 2,</w:t>
      </w:r>
      <w:r w:rsidR="00917F3A">
        <w:t>819</w:t>
      </w:r>
      <w:r w:rsidR="000025B4">
        <w:t xml:space="preserve"> t</w:t>
      </w:r>
      <w:r w:rsidR="0032309C">
        <w:t>, 2,375 t</w:t>
      </w:r>
      <w:r w:rsidR="00D442DB">
        <w:t xml:space="preserve"> </w:t>
      </w:r>
      <w:r w:rsidR="004655EE">
        <w:t>,</w:t>
      </w:r>
      <w:r w:rsidR="00917F3A">
        <w:t>860</w:t>
      </w:r>
      <w:r w:rsidR="00D442DB">
        <w:t xml:space="preserve"> t</w:t>
      </w:r>
      <w:r w:rsidR="004655EE">
        <w:t>, 1,</w:t>
      </w:r>
      <w:r w:rsidR="00ED19EC">
        <w:t>186</w:t>
      </w:r>
      <w:r w:rsidR="004655EE">
        <w:t xml:space="preserve"> t, 1,507 t</w:t>
      </w:r>
      <w:r w:rsidR="00315D09">
        <w:t>, 1,</w:t>
      </w:r>
      <w:r w:rsidR="00ED19EC">
        <w:t>625</w:t>
      </w:r>
      <w:r w:rsidR="00315D09">
        <w:t>t and 1,</w:t>
      </w:r>
      <w:r w:rsidR="00ED19EC">
        <w:t>592 t</w:t>
      </w:r>
      <w:r w:rsidR="00E0153D">
        <w:t xml:space="preserve"> were harvested as bycatch in other fisheries.</w:t>
      </w:r>
      <w:r w:rsidR="00FA4946">
        <w:t xml:space="preserve"> </w:t>
      </w:r>
      <w:r w:rsidR="00E0153D">
        <w:t xml:space="preserve">In </w:t>
      </w:r>
      <w:r w:rsidR="00D442DB">
        <w:t>20</w:t>
      </w:r>
      <w:r w:rsidR="00315D09">
        <w:t>20</w:t>
      </w:r>
      <w:r w:rsidR="003D0B19">
        <w:t>,</w:t>
      </w:r>
      <w:r w:rsidR="00E0153D">
        <w:t xml:space="preserve"> </w:t>
      </w:r>
      <w:r w:rsidR="000025B4">
        <w:t xml:space="preserve">as of </w:t>
      </w:r>
      <w:r w:rsidR="00ED19EC">
        <w:t>August 24</w:t>
      </w:r>
      <w:r w:rsidR="000025B4">
        <w:t xml:space="preserve">, </w:t>
      </w:r>
      <w:r w:rsidR="00ED19EC">
        <w:t>1,774</w:t>
      </w:r>
      <w:r w:rsidR="0032309C">
        <w:t xml:space="preserve"> </w:t>
      </w:r>
      <w:r w:rsidR="005A305F">
        <w:t xml:space="preserve">t </w:t>
      </w:r>
      <w:proofErr w:type="gramStart"/>
      <w:r w:rsidR="00E0153D">
        <w:t>had been</w:t>
      </w:r>
      <w:r w:rsidR="005A305F">
        <w:t xml:space="preserve"> taken</w:t>
      </w:r>
      <w:proofErr w:type="gramEnd"/>
      <w:r w:rsidR="00A12EC1">
        <w:t xml:space="preserve"> </w:t>
      </w:r>
      <w:r w:rsidR="005A305F">
        <w:t>as bycatch</w:t>
      </w:r>
      <w:r w:rsidR="00E44800">
        <w:t xml:space="preserve"> in other fisheries</w:t>
      </w:r>
      <w:r w:rsidR="00A12EC1">
        <w:t>.</w:t>
      </w:r>
      <w:r w:rsidR="00C43270" w:rsidRPr="00C43270">
        <w:rPr>
          <w:i/>
        </w:rPr>
        <w:t xml:space="preserve"> </w:t>
      </w:r>
      <w:r w:rsidR="00C541A4">
        <w:t>Th</w:t>
      </w:r>
      <w:r w:rsidR="000025B4">
        <w:t>e</w:t>
      </w:r>
      <w:r w:rsidR="00C541A4">
        <w:t xml:space="preserve"> increase in catch </w:t>
      </w:r>
      <w:r w:rsidR="00D442DB">
        <w:t xml:space="preserve">in 2013 and </w:t>
      </w:r>
      <w:r w:rsidR="00FC77DF">
        <w:t>2</w:t>
      </w:r>
      <w:r w:rsidR="00D442DB">
        <w:t>014</w:t>
      </w:r>
      <w:r w:rsidR="00C541A4">
        <w:t xml:space="preserve"> </w:t>
      </w:r>
      <w:r w:rsidR="000025B4">
        <w:t>ha</w:t>
      </w:r>
      <w:r w:rsidR="00D442DB">
        <w:t>d</w:t>
      </w:r>
      <w:r w:rsidR="000025B4">
        <w:t xml:space="preserve"> been</w:t>
      </w:r>
      <w:r w:rsidR="00C541A4">
        <w:t xml:space="preserve"> primarily</w:t>
      </w:r>
      <w:r w:rsidR="0032309C">
        <w:t xml:space="preserve"> </w:t>
      </w:r>
      <w:r w:rsidR="00C541A4">
        <w:t xml:space="preserve">in the </w:t>
      </w:r>
      <w:proofErr w:type="spellStart"/>
      <w:r w:rsidR="00E254EA">
        <w:t>a</w:t>
      </w:r>
      <w:r w:rsidR="00C541A4">
        <w:t>r</w:t>
      </w:r>
      <w:r w:rsidR="00A37BB1">
        <w:t>r</w:t>
      </w:r>
      <w:r w:rsidR="00C541A4">
        <w:t>owtooth</w:t>
      </w:r>
      <w:proofErr w:type="spellEnd"/>
      <w:r w:rsidR="00C541A4">
        <w:t xml:space="preserve"> flounder fishery. This fishery changed fishing tactics to fish more shallow than in previous years to avoid Greenland </w:t>
      </w:r>
      <w:r w:rsidR="000025B4">
        <w:t>t</w:t>
      </w:r>
      <w:r w:rsidR="00C541A4">
        <w:t>urbot bycatch.</w:t>
      </w:r>
      <w:r w:rsidR="005A305F">
        <w:t xml:space="preserve"> </w:t>
      </w:r>
      <w:r w:rsidR="00F70CA6">
        <w:t>Table</w:t>
      </w:r>
      <w:r w:rsidR="00BF2161">
        <w:t xml:space="preserve"> </w:t>
      </w:r>
      <w:r w:rsidR="00755269">
        <w:t>1A</w:t>
      </w:r>
      <w:r w:rsidR="00F70CA6">
        <w:t>.</w:t>
      </w:r>
      <w:r w:rsidR="005C4947">
        <w:t>3</w:t>
      </w:r>
      <w:r w:rsidR="00BF2161">
        <w:t xml:space="preserve"> </w:t>
      </w:r>
      <w:r w:rsidR="00F70CA6">
        <w:t xml:space="preserve">provides a history of ABC, OFL, </w:t>
      </w:r>
      <w:r w:rsidR="00F2549D">
        <w:t xml:space="preserve">TAC, </w:t>
      </w:r>
      <w:r w:rsidR="00F70CA6">
        <w:t>and catch for Aleutian Islands pollock since 1991.</w:t>
      </w:r>
      <w:r w:rsidR="00FA4946">
        <w:t xml:space="preserve"> </w:t>
      </w:r>
      <w:r w:rsidR="00371BC5">
        <w:t xml:space="preserve">Since </w:t>
      </w:r>
      <w:proofErr w:type="gramStart"/>
      <w:r w:rsidR="00371BC5">
        <w:t>200</w:t>
      </w:r>
      <w:r w:rsidR="001B0496">
        <w:t>5</w:t>
      </w:r>
      <w:proofErr w:type="gramEnd"/>
      <w:r w:rsidR="001B0496">
        <w:t xml:space="preserve"> the TAC has been constrained to 19,000 t or the ABC, whichever is lower, by statute.</w:t>
      </w:r>
    </w:p>
    <w:p w14:paraId="79560F14" w14:textId="4380BD70" w:rsidR="008D1241" w:rsidRDefault="008D1241" w:rsidP="008D1241">
      <w:r>
        <w:t xml:space="preserve">Estimates of pollock discard levels have been available since 1990. During the years when directed fishing </w:t>
      </w:r>
      <w:proofErr w:type="gramStart"/>
      <w:r>
        <w:t>was allowed</w:t>
      </w:r>
      <w:proofErr w:type="gramEnd"/>
      <w:r>
        <w:t xml:space="preserve"> pollock discards represented a small fraction of the total catch (Table 1A.4). The majority of catch in the last 11 years has been as bycatch in other target fisheries (Table 1A.5).</w:t>
      </w:r>
    </w:p>
    <w:p w14:paraId="774B87ED" w14:textId="4B6DF13C" w:rsidR="008D1241" w:rsidRDefault="008D1241" w:rsidP="00E97F09">
      <w:pPr>
        <w:pStyle w:val="Heading2"/>
      </w:pPr>
      <w:r>
        <w:lastRenderedPageBreak/>
        <w:t>Fishery proportion at age</w:t>
      </w:r>
    </w:p>
    <w:p w14:paraId="56AE7245" w14:textId="007FCB7E" w:rsidR="008D1241" w:rsidRDefault="008D1241" w:rsidP="008D1241">
      <w:r>
        <w:t xml:space="preserve">From 1983 through </w:t>
      </w:r>
      <w:proofErr w:type="gramStart"/>
      <w:r>
        <w:t>1987</w:t>
      </w:r>
      <w:proofErr w:type="gramEnd"/>
      <w:r>
        <w:t xml:space="preserve"> the 1978 year class was predomina</w:t>
      </w:r>
      <w:r w:rsidR="00561DF6">
        <w:t>n</w:t>
      </w:r>
      <w:r>
        <w:t xml:space="preserve">t in the fishery (Fig. 1A.4). It </w:t>
      </w:r>
      <w:proofErr w:type="gramStart"/>
      <w:r>
        <w:t>wasn’t</w:t>
      </w:r>
      <w:proofErr w:type="gramEnd"/>
      <w:r>
        <w:t xml:space="preserve"> until 1990s that the 1989 year class made up a larger proportion of the fishery catch at age data than the 1978 year class.</w:t>
      </w:r>
      <w:r w:rsidR="00C43270" w:rsidRPr="00C43270">
        <w:rPr>
          <w:i/>
        </w:rPr>
        <w:t xml:space="preserve"> </w:t>
      </w:r>
      <w:r>
        <w:t xml:space="preserve">Although the 1981 and 1983 year classes were large in comparison to recent recruitments, they </w:t>
      </w:r>
      <w:proofErr w:type="gramStart"/>
      <w:r>
        <w:t>were dwarfed</w:t>
      </w:r>
      <w:proofErr w:type="gramEnd"/>
      <w:r>
        <w:t xml:space="preserve"> by the 1978 recruitment event. There were insufficient age data collected from the fishery between 1988 and 1993, 1997, and between 1999 and 2005, and from 2009 to 2017 to construct an age distribution.</w:t>
      </w:r>
    </w:p>
    <w:p w14:paraId="7D62AB9C" w14:textId="6C16818C" w:rsidR="008D1241" w:rsidRDefault="008D1241" w:rsidP="008D1241">
      <w:r>
        <w:t xml:space="preserve">The age data collected during the 2006-2008 AICASS (Barbeaux </w:t>
      </w:r>
      <w:r w:rsidRPr="00E97F09">
        <w:rPr>
          <w:i/>
        </w:rPr>
        <w:t>et. al.</w:t>
      </w:r>
      <w:r>
        <w:t xml:space="preserve"> 2011) revealed that the 1999 and 2000 year class made up a large portion of the adult population and were relatively large recruitment events for all three study years compared to more recent recruitments for this stock.</w:t>
      </w:r>
      <w:r w:rsidR="00C43270" w:rsidRPr="00C43270">
        <w:rPr>
          <w:i/>
        </w:rPr>
        <w:t xml:space="preserve"> </w:t>
      </w:r>
      <w:r>
        <w:t xml:space="preserve">In 2008, the </w:t>
      </w:r>
      <w:proofErr w:type="gramStart"/>
      <w:r>
        <w:t>1998 year</w:t>
      </w:r>
      <w:proofErr w:type="gramEnd"/>
      <w:r>
        <w:t xml:space="preserve"> class appeared to be larger than previous years, but this may be due to a high level of aging error as the agreement between age readers was only between 20.5% and 43.6% for this study.</w:t>
      </w:r>
      <w:r w:rsidR="00C43270" w:rsidRPr="00C43270">
        <w:rPr>
          <w:i/>
        </w:rPr>
        <w:t xml:space="preserve"> </w:t>
      </w:r>
      <w:r>
        <w:t xml:space="preserve">The low level of agreement between age readers compared to Bering Sea pollock was due to the high number of older fish in this stock and the low definition of the otolith annuli in the AI pollock. This has been a consistent problem for the AICASS data with aging agreement averaging less than 50% across all years of data. In </w:t>
      </w:r>
      <w:proofErr w:type="gramStart"/>
      <w:r>
        <w:t>2018</w:t>
      </w:r>
      <w:proofErr w:type="gramEnd"/>
      <w:r>
        <w:t xml:space="preserve"> there were 121 pollock otoliths collected and aged, this collection shows no substantially overly dominant year class, however the 2012 year class is the most prevalent cohort followed by the 2013 and 2009 cohorts (Fig. 1A.4A)</w:t>
      </w:r>
      <w:r w:rsidR="00C43270" w:rsidRPr="00C43270">
        <w:rPr>
          <w:i/>
        </w:rPr>
        <w:t xml:space="preserve"> </w:t>
      </w:r>
    </w:p>
    <w:p w14:paraId="64BB90C1" w14:textId="5894A0D9" w:rsidR="003D4763" w:rsidRDefault="003D4763" w:rsidP="00E97F09">
      <w:pPr>
        <w:pStyle w:val="Heading1"/>
      </w:pPr>
      <w:r>
        <w:t>Surveys</w:t>
      </w:r>
    </w:p>
    <w:p w14:paraId="5F4A486E" w14:textId="77777777" w:rsidR="003D4763" w:rsidRPr="001E60E3" w:rsidRDefault="003D4763" w:rsidP="00E97F09">
      <w:pPr>
        <w:pStyle w:val="Heading2"/>
      </w:pPr>
      <w:r>
        <w:t>Bottom trawl surveys</w:t>
      </w:r>
    </w:p>
    <w:p w14:paraId="3FC97B8D" w14:textId="3674B61F" w:rsidR="003D4763" w:rsidRDefault="003D4763" w:rsidP="003D4763">
      <w:r>
        <w:t>The National Marine Fisheries Service in conjunction with the Fisheries Agency of Japan conducted bottom trawl surveys in the Aleutian Islands region (from ~165</w:t>
      </w:r>
      <w:r>
        <w:sym w:font="Symbol" w:char="F0B0"/>
      </w:r>
      <w:r>
        <w:t>W to ~170</w:t>
      </w:r>
      <w:r>
        <w:sym w:font="Symbol" w:char="F0B0"/>
      </w:r>
      <w:r>
        <w:t xml:space="preserve">E) in 1980, 1983, and 1986. The Alaska Fisheries Science Center’s Resource Assessment and Conservation Engineering Division (RACE) conducted bottom trawl surveys in this region in 1991, 1994, 1997, 2000, 2002, 2004, 2006, 2010, 2012, 2014, and 2016. The Aleutian Islands bottom trawl survey planned for 2008 </w:t>
      </w:r>
      <w:proofErr w:type="gramStart"/>
      <w:r>
        <w:t>was canceled</w:t>
      </w:r>
      <w:proofErr w:type="gramEnd"/>
      <w:r>
        <w:t xml:space="preserve"> due to budgetary constraints.</w:t>
      </w:r>
      <w:r w:rsidR="00C43270" w:rsidRPr="00C43270">
        <w:rPr>
          <w:i/>
        </w:rPr>
        <w:t xml:space="preserve"> </w:t>
      </w:r>
      <w:r>
        <w:t xml:space="preserve">The earlier cooperative survey biomass estimates are not comparable with biomass estimates obtained from the RACE trawl surveys because of differences in the nets, fishing power of the vessels, and sampling design. In the early surveys, biomass estimates were computed using relative fishing power coefficients (RFPC) and </w:t>
      </w:r>
      <w:proofErr w:type="gramStart"/>
      <w:r>
        <w:t>were based</w:t>
      </w:r>
      <w:proofErr w:type="gramEnd"/>
      <w:r>
        <w:t xml:space="preserve"> on the most efficient trawl during each survey. Such methods result in pollock biomass estimates that are higher than those obtained using the standard methods employed in the RACE surveys. In the NRA area, the early survey (1980-1986) abundance ranged from 267 to 440 thousand tons and the later surveys (1991-2014) ranged from 44 to 175 thousand tons (Table 1A.</w:t>
      </w:r>
      <w:r w:rsidR="00C45B69">
        <w:t>4</w:t>
      </w:r>
      <w:r>
        <w:t xml:space="preserve">) with a peak in survey abundance in 2002. Plots of CPUE by tow show the relative distribution of pollock to be variable between years and areas (Fig. 1A.1 and Fig. 1A.5) but with an obvious decreasing trend in the Western and Central AI. </w:t>
      </w:r>
    </w:p>
    <w:p w14:paraId="2F95B707" w14:textId="367B8A38" w:rsidR="003D4763" w:rsidRDefault="003D4763" w:rsidP="003D4763">
      <w:r>
        <w:t xml:space="preserve">The RACE Aleutian Islands bottom trawl (AIBT) surveys prior to 2004 indicated that most of the pollock biomass </w:t>
      </w:r>
      <w:proofErr w:type="gramStart"/>
      <w:r>
        <w:t>was distributed</w:t>
      </w:r>
      <w:proofErr w:type="gramEnd"/>
      <w:r>
        <w:t xml:space="preserve"> roughly equally between the Eastern (541) and Central Aleutian Islands area (542). Since 2004 there has been a shifting of the center of abundance to the east (Barbeaux </w:t>
      </w:r>
      <w:r w:rsidRPr="00E97F09">
        <w:rPr>
          <w:i/>
        </w:rPr>
        <w:t>et al.</w:t>
      </w:r>
      <w:r>
        <w:t xml:space="preserve"> 2016) </w:t>
      </w:r>
      <w:proofErr w:type="gramStart"/>
      <w:r>
        <w:t>The</w:t>
      </w:r>
      <w:proofErr w:type="gramEnd"/>
      <w:r>
        <w:t xml:space="preserve"> 2012, 2014, 2016, and 2018 surveys again show little pollock in the NRA. The general trend for the 2002 through 2018 pollock distribution is a low level of pollock abundance in the Central and Western Aleutians with a more abundant, but patchy distribution of pollock in the Eastern Aleutians resulting in highly imprecise survey estimates. Although the largest proportion of the pollock biomass in the 2012, 2014, and 2016 surveys </w:t>
      </w:r>
      <w:proofErr w:type="gramStart"/>
      <w:r>
        <w:t>were observed</w:t>
      </w:r>
      <w:proofErr w:type="gramEnd"/>
      <w:r>
        <w:t xml:space="preserve"> in the Eastern Aleutians (Area 541), the surveys did not find large concentrations of pollock in the east as it had in the previous three surveys.</w:t>
      </w:r>
      <w:r w:rsidR="00C43270" w:rsidRPr="00C43270">
        <w:rPr>
          <w:i/>
        </w:rPr>
        <w:t xml:space="preserve"> </w:t>
      </w:r>
      <w:r>
        <w:t xml:space="preserve">The 2018 survey saw a more than doubling of pollock biomass in the Eastern Aleutians from 59,119 t in 2016 to 122,291 t in 2018. The central Aleutian Islands areas also saw a large increase from 9,404 t to 27,553 t from 2016 to 2018. </w:t>
      </w:r>
      <w:r>
        <w:lastRenderedPageBreak/>
        <w:t xml:space="preserve">The Western Aleutians also saw a slight increase from 14,787 t to 15,902 t. </w:t>
      </w:r>
      <w:r w:rsidRPr="00686AE2">
        <w:t>The</w:t>
      </w:r>
      <w:r>
        <w:t xml:space="preserve"> overall </w:t>
      </w:r>
      <w:proofErr w:type="gramStart"/>
      <w:r>
        <w:t>2018 survey</w:t>
      </w:r>
      <w:proofErr w:type="gramEnd"/>
      <w:r>
        <w:t xml:space="preserve"> estimate was 165,747 t, a 99.5% increase from 2016 </w:t>
      </w:r>
      <w:r w:rsidRPr="00686AE2">
        <w:t>(Fig. 1A.1).</w:t>
      </w:r>
      <w:r>
        <w:t xml:space="preserve"> The increase in biomass was not proportional for all areas with the central Aleutians showing the highest proportional increase in biomass a 193% increase. </w:t>
      </w:r>
    </w:p>
    <w:p w14:paraId="1D9B431D" w14:textId="0AF4DBD8" w:rsidR="003D4763" w:rsidRDefault="003D4763" w:rsidP="003D4763">
      <w:r>
        <w:t xml:space="preserve">Bottom temperatures increased from 2014 to 2016, with 2016 having the highest overall temperature in the time series. 2018 the temperature decreased, but remained warm for the time series and the second warmest on record, second only to 2016. The bottom temperature anomaly for AI bottom trawl survey 1980-2018 with temperatures weighted by size of AI survey strata </w:t>
      </w:r>
      <w:proofErr w:type="gramStart"/>
      <w:r>
        <w:t>are shown</w:t>
      </w:r>
      <w:proofErr w:type="gramEnd"/>
      <w:r>
        <w:t xml:space="preserve"> below. In this </w:t>
      </w:r>
      <w:proofErr w:type="gramStart"/>
      <w:r>
        <w:t>figure</w:t>
      </w:r>
      <w:proofErr w:type="gramEnd"/>
      <w:r>
        <w:t xml:space="preserve"> “warm” is greater than and</w:t>
      </w:r>
      <w:r w:rsidR="00C43270" w:rsidRPr="00C43270">
        <w:rPr>
          <w:i/>
        </w:rPr>
        <w:t xml:space="preserve"> </w:t>
      </w:r>
      <w:r>
        <w:t xml:space="preserve">“cold” is less than 1 standard deviation from the mean. The warming starting in 2014 peaking in 2016 and continuing to be warm through 2018 were consistent with a warmer Bering Sea and the appearance of “The Blob” of warm water in the Northeastern Pacific Ocean (Peterson </w:t>
      </w:r>
      <w:r w:rsidR="00C43270" w:rsidRPr="00C43270">
        <w:rPr>
          <w:i/>
        </w:rPr>
        <w:t>et al.</w:t>
      </w:r>
      <w:r>
        <w:t xml:space="preserve"> 2015). </w:t>
      </w:r>
    </w:p>
    <w:p w14:paraId="58EB8B42" w14:textId="74AC02B7" w:rsidR="003D4763" w:rsidRDefault="003D4763" w:rsidP="00090530">
      <w:r>
        <w:rPr>
          <w:noProof/>
        </w:rPr>
        <w:drawing>
          <wp:inline distT="0" distB="0" distL="0" distR="0" wp14:anchorId="56B840FD" wp14:editId="75A22098">
            <wp:extent cx="5943600" cy="2118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18360"/>
                    </a:xfrm>
                    <a:prstGeom prst="rect">
                      <a:avLst/>
                    </a:prstGeom>
                  </pic:spPr>
                </pic:pic>
              </a:graphicData>
            </a:graphic>
          </wp:inline>
        </w:drawing>
      </w:r>
    </w:p>
    <w:p w14:paraId="60BBA53E" w14:textId="77777777" w:rsidR="003D4763" w:rsidRDefault="003D4763" w:rsidP="00E97F09">
      <w:pPr>
        <w:pStyle w:val="Heading3"/>
      </w:pPr>
      <w:r>
        <w:t>Survey proportion at age and length frequencies</w:t>
      </w:r>
    </w:p>
    <w:p w14:paraId="19BF2028" w14:textId="322DA1BA" w:rsidR="003D4763" w:rsidRDefault="003D4763" w:rsidP="003D4763">
      <w:r>
        <w:t xml:space="preserve">The </w:t>
      </w:r>
      <w:proofErr w:type="gramStart"/>
      <w:r>
        <w:t>survey age composition data</w:t>
      </w:r>
      <w:proofErr w:type="gramEnd"/>
      <w:r>
        <w:t xml:space="preserve"> from 1991 through 1997 are inconsistent. The 1991 survey age data have high 1988 and </w:t>
      </w:r>
      <w:proofErr w:type="gramStart"/>
      <w:r>
        <w:t>1987 year</w:t>
      </w:r>
      <w:proofErr w:type="gramEnd"/>
      <w:r>
        <w:t xml:space="preserve"> classes, the 1994 and 1997 surveys however have a large 1989 year class. The 1993 year class is large in the 1994 and 1997 surveys,</w:t>
      </w:r>
      <w:r w:rsidR="00C43270" w:rsidRPr="00C43270">
        <w:rPr>
          <w:i/>
        </w:rPr>
        <w:t xml:space="preserve"> </w:t>
      </w:r>
      <w:r>
        <w:t>The 1997 through 2004 surveys don’t show any consistent dominant year class, while the 2006 through 2012 survey age data show the 1999 and 2000 year classes as dominant (Fig. 1A.4 and Table 1A.</w:t>
      </w:r>
      <w:r w:rsidR="00C45B69">
        <w:t>5</w:t>
      </w:r>
      <w:r>
        <w:t>). The 2010 survey had a large age-1 mode (</w:t>
      </w:r>
      <w:proofErr w:type="gramStart"/>
      <w:r>
        <w:t>2009 year</w:t>
      </w:r>
      <w:proofErr w:type="gramEnd"/>
      <w:r>
        <w:t xml:space="preserve"> class. The 2012 survey had a dominant age-1 mode (</w:t>
      </w:r>
      <w:proofErr w:type="gramStart"/>
      <w:r>
        <w:t>2011 year</w:t>
      </w:r>
      <w:proofErr w:type="gramEnd"/>
      <w:r>
        <w:t xml:space="preserve"> class) and a smaller age-6 mode (2006 year class). The age-1 mode continued into 2014 as a dominant age-3 mode, and the age-6 mode (2006 year class) appears to have split into a pair of high age-7 and age-8 modes (2006 and 2007 year class). This is likely due to aging error </w:t>
      </w:r>
      <w:proofErr w:type="gramStart"/>
      <w:r>
        <w:t>either with</w:t>
      </w:r>
      <w:proofErr w:type="gramEnd"/>
      <w:r>
        <w:t xml:space="preserve"> age-6s in 2012 or the 7 and 8s in 2014.</w:t>
      </w:r>
      <w:r w:rsidR="00C43270" w:rsidRPr="00C43270">
        <w:rPr>
          <w:i/>
        </w:rPr>
        <w:t xml:space="preserve"> </w:t>
      </w:r>
      <w:r>
        <w:t xml:space="preserve">The 2016 age composition data shows a large </w:t>
      </w:r>
      <w:proofErr w:type="gramStart"/>
      <w:r>
        <w:t>2012 year</w:t>
      </w:r>
      <w:proofErr w:type="gramEnd"/>
      <w:r>
        <w:t xml:space="preserve"> class, the 2015 year class at age-1 also appears to be large. In </w:t>
      </w:r>
      <w:proofErr w:type="gramStart"/>
      <w:r>
        <w:t>2018</w:t>
      </w:r>
      <w:proofErr w:type="gramEnd"/>
      <w:r>
        <w:t xml:space="preserve"> the 2012 cohort was dominant and matches that observed in the fishery. The AIBTS weight-at-age data </w:t>
      </w:r>
      <w:proofErr w:type="gramStart"/>
      <w:r>
        <w:t>are presented</w:t>
      </w:r>
      <w:proofErr w:type="gramEnd"/>
      <w:r>
        <w:t xml:space="preserve"> in Table 1A.</w:t>
      </w:r>
      <w:r w:rsidR="00C45B69">
        <w:t>6</w:t>
      </w:r>
      <w:r>
        <w:t xml:space="preserve">. The 1991 survey age data is questionable since most of the age data </w:t>
      </w:r>
      <w:proofErr w:type="gramStart"/>
      <w:r>
        <w:t>were collected</w:t>
      </w:r>
      <w:proofErr w:type="gramEnd"/>
      <w:r>
        <w:t xml:space="preserve"> in only a few survey hauls in the Western Aleutians area. For this </w:t>
      </w:r>
      <w:proofErr w:type="gramStart"/>
      <w:r>
        <w:t>reason</w:t>
      </w:r>
      <w:proofErr w:type="gramEnd"/>
      <w:r>
        <w:t xml:space="preserve"> the 1991 age composition data have been down-weighted in the stock assessment model.</w:t>
      </w:r>
      <w:r w:rsidR="00C43270" w:rsidRPr="00C43270">
        <w:rPr>
          <w:i/>
        </w:rPr>
        <w:t xml:space="preserve"> </w:t>
      </w:r>
    </w:p>
    <w:p w14:paraId="05F12D48" w14:textId="396A27AE" w:rsidR="003D4763" w:rsidRPr="00090530" w:rsidRDefault="003D4763" w:rsidP="00090530">
      <w:r>
        <w:t xml:space="preserve">The length data for the 1980 through 2018 surveys </w:t>
      </w:r>
      <w:proofErr w:type="gramStart"/>
      <w:r>
        <w:t>are shown</w:t>
      </w:r>
      <w:proofErr w:type="gramEnd"/>
      <w:r>
        <w:t xml:space="preserve"> in Figure 1A.6. The 2010, 2012, and 2016 size composition show a higher proportion of fish &lt; 20 cm than has been typical for the Aleutian Islands area. The 2014 survey had a very large mode between 20 and 40 cm which appears to correlate with a large </w:t>
      </w:r>
      <w:proofErr w:type="gramStart"/>
      <w:r>
        <w:t>2011 year</w:t>
      </w:r>
      <w:proofErr w:type="gramEnd"/>
      <w:r>
        <w:t xml:space="preserve"> class at age 3.</w:t>
      </w:r>
      <w:r w:rsidR="00C43270" w:rsidRPr="00C43270">
        <w:rPr>
          <w:i/>
        </w:rPr>
        <w:t xml:space="preserve"> </w:t>
      </w:r>
      <w:r>
        <w:t xml:space="preserve">This mode continues into the 2016 data, but at much lower proportion and now appears to be assigned to the </w:t>
      </w:r>
      <w:proofErr w:type="gramStart"/>
      <w:r>
        <w:t>2012 year</w:t>
      </w:r>
      <w:proofErr w:type="gramEnd"/>
      <w:r>
        <w:t xml:space="preserve"> class. The 2016 survey has four separate modes in the length data with the </w:t>
      </w:r>
      <w:proofErr w:type="gramStart"/>
      <w:r>
        <w:t>2006 year</w:t>
      </w:r>
      <w:proofErr w:type="gramEnd"/>
      <w:r>
        <w:t xml:space="preserve"> class as fish between 50 and 70 cm, a 2012 year class at between 40 and 50 cm, and another large model between 10 and 20 cm which would correlated with a 2015 year class. The 2018 </w:t>
      </w:r>
      <w:r>
        <w:lastRenderedPageBreak/>
        <w:t xml:space="preserve">survey length composition shows few fish less than 40cm, but with the main mode being at between 45 and 65 cm, indicative of the </w:t>
      </w:r>
      <w:proofErr w:type="gramStart"/>
      <w:r>
        <w:t>2012 year</w:t>
      </w:r>
      <w:proofErr w:type="gramEnd"/>
      <w:r>
        <w:t xml:space="preserve"> class also identified in the 2016 survey data and 2018 fishery data.</w:t>
      </w:r>
      <w:r w:rsidR="00C43270" w:rsidRPr="00C43270">
        <w:rPr>
          <w:i/>
        </w:rPr>
        <w:t xml:space="preserve"> </w:t>
      </w:r>
    </w:p>
    <w:p w14:paraId="1C8431AA" w14:textId="77777777" w:rsidR="003D4763" w:rsidRPr="00B32D2A" w:rsidRDefault="003D4763" w:rsidP="00E97F09">
      <w:pPr>
        <w:pStyle w:val="Heading2"/>
      </w:pPr>
      <w:r>
        <w:t xml:space="preserve">Other </w:t>
      </w:r>
      <w:r w:rsidRPr="00B32D2A">
        <w:t>Survey</w:t>
      </w:r>
      <w:r>
        <w:t>s</w:t>
      </w:r>
    </w:p>
    <w:p w14:paraId="16721A88" w14:textId="388106D1" w:rsidR="003D4763" w:rsidRDefault="003D4763" w:rsidP="003D4763">
      <w:r w:rsidRPr="000659BF">
        <w:t>In addition to the bottom</w:t>
      </w:r>
      <w:r>
        <w:t xml:space="preserve"> trawl survey there has been one</w:t>
      </w:r>
      <w:r w:rsidRPr="000659BF">
        <w:t xml:space="preserve"> echo integration-trawl survey in </w:t>
      </w:r>
      <w:r>
        <w:t xml:space="preserve">a portion of </w:t>
      </w:r>
      <w:r w:rsidRPr="000659BF">
        <w:t>the NRA.</w:t>
      </w:r>
      <w:r>
        <w:t xml:space="preserve"> </w:t>
      </w:r>
      <w:r w:rsidRPr="000659BF">
        <w:t xml:space="preserve">The R/V </w:t>
      </w:r>
      <w:proofErr w:type="spellStart"/>
      <w:r w:rsidRPr="000659BF">
        <w:t>Kaiyo</w:t>
      </w:r>
      <w:proofErr w:type="spellEnd"/>
      <w:r w:rsidRPr="000659BF">
        <w:t xml:space="preserve"> </w:t>
      </w:r>
      <w:proofErr w:type="spellStart"/>
      <w:r w:rsidRPr="000659BF">
        <w:t>Maru</w:t>
      </w:r>
      <w:proofErr w:type="spellEnd"/>
      <w:r w:rsidRPr="000659BF">
        <w:t xml:space="preserve"> conducted </w:t>
      </w:r>
      <w:r>
        <w:t xml:space="preserve">a </w:t>
      </w:r>
      <w:r w:rsidRPr="000659BF">
        <w:t>survey between 170</w:t>
      </w:r>
      <w:r w:rsidRPr="000659BF">
        <w:sym w:font="Symbol" w:char="F0B0"/>
      </w:r>
      <w:r w:rsidRPr="000659BF">
        <w:t>W and 178</w:t>
      </w:r>
      <w:r w:rsidRPr="000659BF">
        <w:sym w:font="Symbol" w:char="F0B0"/>
      </w:r>
      <w:r w:rsidRPr="000659BF">
        <w:t xml:space="preserve">W longitude in the winter of 2002 after completing a survey of the </w:t>
      </w:r>
      <w:proofErr w:type="spellStart"/>
      <w:r w:rsidRPr="000659BF">
        <w:t>Bogoslof</w:t>
      </w:r>
      <w:proofErr w:type="spellEnd"/>
      <w:r w:rsidRPr="000659BF">
        <w:t xml:space="preserve"> region</w:t>
      </w:r>
      <w:r>
        <w:t xml:space="preserve"> (Nishimura </w:t>
      </w:r>
      <w:r w:rsidR="00C43270" w:rsidRPr="00C43270">
        <w:rPr>
          <w:i/>
        </w:rPr>
        <w:t>et al.</w:t>
      </w:r>
      <w:r>
        <w:t xml:space="preserve"> 2002). </w:t>
      </w:r>
      <w:r w:rsidRPr="000659BF">
        <w:t>Due to difficulties in operating their large mid-water trawl on the steep slope area</w:t>
      </w:r>
      <w:r>
        <w:t>,</w:t>
      </w:r>
      <w:r w:rsidRPr="000659BF">
        <w:t xml:space="preserve"> they </w:t>
      </w:r>
      <w:r>
        <w:t xml:space="preserve">determined that </w:t>
      </w:r>
      <w:r w:rsidRPr="000659BF">
        <w:t xml:space="preserve">their </w:t>
      </w:r>
      <w:r>
        <w:t xml:space="preserve">biological sampling </w:t>
      </w:r>
      <w:r w:rsidRPr="000659BF">
        <w:t>in this area were insufficient for accurate species identification and biomass estimation.</w:t>
      </w:r>
      <w:r>
        <w:t xml:space="preserve"> </w:t>
      </w:r>
    </w:p>
    <w:p w14:paraId="327089BB" w14:textId="48EF5A24" w:rsidR="003D4763" w:rsidRDefault="003D4763" w:rsidP="003D4763">
      <w:r>
        <w:t xml:space="preserve">In 2006 and 2007, acoustic survey studies </w:t>
      </w:r>
      <w:proofErr w:type="gramStart"/>
      <w:r>
        <w:t>were completed</w:t>
      </w:r>
      <w:proofErr w:type="gramEnd"/>
      <w:r>
        <w:t xml:space="preserve"> in the central Aleutian Islands region aboard a 32m commercial trawler (F/V Muir </w:t>
      </w:r>
      <w:proofErr w:type="spellStart"/>
      <w:r>
        <w:t>Milach</w:t>
      </w:r>
      <w:proofErr w:type="spellEnd"/>
      <w:r>
        <w:t xml:space="preserve">) equipped with a 38 kHz SIMRAD ES-60 acoustic system. The Aleutian Islands Cooperative Acoustic Survey Study (AICASS) </w:t>
      </w:r>
      <w:proofErr w:type="gramStart"/>
      <w:r>
        <w:t>was conducted</w:t>
      </w:r>
      <w:proofErr w:type="gramEnd"/>
      <w:r>
        <w:t xml:space="preserve"> to assess the feasibility of using a small commercial fishing vessel to estimate the abundance of pollock</w:t>
      </w:r>
      <w:r w:rsidRPr="00451511">
        <w:t xml:space="preserve"> in waters off the central Aleutian Islands</w:t>
      </w:r>
      <w:r>
        <w:t xml:space="preserve">. In </w:t>
      </w:r>
      <w:proofErr w:type="gramStart"/>
      <w:r>
        <w:t>2008</w:t>
      </w:r>
      <w:proofErr w:type="gramEnd"/>
      <w:r>
        <w:t xml:space="preserve"> this survey was expanded to include the R/V Oscar Dyson to survey the same area as the F/V Muir </w:t>
      </w:r>
      <w:proofErr w:type="spellStart"/>
      <w:r>
        <w:t>Milach</w:t>
      </w:r>
      <w:proofErr w:type="spellEnd"/>
      <w:r>
        <w:t xml:space="preserve">. The results of the 2006 survey are presented in an AFSC Technical Memorandum (Barbeaux and Fraser 2009) and the 2007 survey results were described in the 2009 Aleutian Islands pollock stock assessment (Barbeaux </w:t>
      </w:r>
      <w:r w:rsidR="00C43270" w:rsidRPr="00C43270">
        <w:rPr>
          <w:i/>
        </w:rPr>
        <w:t>et al.</w:t>
      </w:r>
      <w:r>
        <w:t xml:space="preserve"> 2009). In summary, both surveys were able to conduct scientific quality acoustic surveys in the Aleutian Islands during the winter months using commercially available </w:t>
      </w:r>
      <w:proofErr w:type="spellStart"/>
      <w:r>
        <w:t>echosounders</w:t>
      </w:r>
      <w:proofErr w:type="spellEnd"/>
      <w:r>
        <w:t xml:space="preserve"> and a commercial fishing vessel. In </w:t>
      </w:r>
      <w:proofErr w:type="gramStart"/>
      <w:r>
        <w:t>2006</w:t>
      </w:r>
      <w:proofErr w:type="gramEnd"/>
      <w:r>
        <w:t xml:space="preserve"> there was a high degree of variability between surveys due to the small area being surveyed, pollock movement, and potential overlap with the fishery being conducted during the survey period. In </w:t>
      </w:r>
      <w:proofErr w:type="gramStart"/>
      <w:r>
        <w:t>2007</w:t>
      </w:r>
      <w:proofErr w:type="gramEnd"/>
      <w:r>
        <w:t xml:space="preserve"> t</w:t>
      </w:r>
      <w:r w:rsidRPr="00797C7C">
        <w:t xml:space="preserve">he spatial distribution </w:t>
      </w:r>
      <w:r>
        <w:t xml:space="preserve">of pollock </w:t>
      </w:r>
      <w:r w:rsidRPr="00797C7C">
        <w:t>varied between surveys</w:t>
      </w:r>
      <w:r>
        <w:t xml:space="preserve"> with pollock abundance decreasing in an area inside </w:t>
      </w:r>
      <w:proofErr w:type="spellStart"/>
      <w:r>
        <w:t>Boborof</w:t>
      </w:r>
      <w:proofErr w:type="spellEnd"/>
      <w:r>
        <w:t xml:space="preserve"> Island near Ship Rock and in an area north of Atka Island known as the Knoll and increasing elsewhere in the study area</w:t>
      </w:r>
      <w:r w:rsidRPr="00784E2F">
        <w:t>.</w:t>
      </w:r>
      <w:r>
        <w:t xml:space="preserve"> </w:t>
      </w:r>
    </w:p>
    <w:p w14:paraId="0D071BA0" w14:textId="2161E53B" w:rsidR="0059681D" w:rsidRDefault="003D4763" w:rsidP="003D4763">
      <w:r>
        <w:t xml:space="preserve">The 2008 AICASS </w:t>
      </w:r>
      <w:proofErr w:type="gramStart"/>
      <w:r>
        <w:t>was conducted</w:t>
      </w:r>
      <w:proofErr w:type="gramEnd"/>
      <w:r>
        <w:t xml:space="preserve"> to </w:t>
      </w:r>
      <w:r w:rsidRPr="00F227C9">
        <w:t>investigate whether cooperative biomass assessments and surveys c</w:t>
      </w:r>
      <w:r>
        <w:t>ould</w:t>
      </w:r>
      <w:r w:rsidRPr="00F227C9">
        <w:t xml:space="preserve"> be an effective way to manage fisheries at the local scales that are important to predators such as Steller sea lions</w:t>
      </w:r>
      <w:r>
        <w:t xml:space="preserve">. The study included two acoustic surveys one conducted by the R/V Oscar Dyson and the other by the F/V Muir </w:t>
      </w:r>
      <w:proofErr w:type="spellStart"/>
      <w:r>
        <w:t>Milach</w:t>
      </w:r>
      <w:proofErr w:type="spellEnd"/>
      <w:r>
        <w:t>. The first acoustic survey conducted 16-29 February by the R/V Oscar Dyson between 173° W and 178° W resulted in a pollock biomass estimate of 36,135 t for the surveyed area</w:t>
      </w:r>
      <w:r w:rsidRPr="00451511">
        <w:t>.</w:t>
      </w:r>
      <w:r>
        <w:t xml:space="preserve"> The second survey conducted 23-27 March between 174.17°W and 178° W resulted in a biomass estimate of 29,041 t. For the same area the R/V Oscar Dyson survey had a biomass estimate of 27,128 t, each of the estimates for the smaller area are within the margin of error of the other. The later F/V Muir </w:t>
      </w:r>
      <w:proofErr w:type="spellStart"/>
      <w:r>
        <w:t>Milach</w:t>
      </w:r>
      <w:proofErr w:type="spellEnd"/>
      <w:r>
        <w:t xml:space="preserve"> survey showed fewer pollock in the </w:t>
      </w:r>
      <w:proofErr w:type="spellStart"/>
      <w:r>
        <w:t>Tanaga</w:t>
      </w:r>
      <w:proofErr w:type="spellEnd"/>
      <w:r>
        <w:t xml:space="preserve"> area and more pollock in the Knoll area. The size of the pollock from the two 2008 surveys were consistent with each other with a mode between 60 and 65 cm, but were larger than the pollock observed in the 2006 and 2007 surveys (See Fig. 1A.9 in Barbeaux </w:t>
      </w:r>
      <w:r w:rsidR="00C43270" w:rsidRPr="00C43270">
        <w:rPr>
          <w:i/>
        </w:rPr>
        <w:t>et al.</w:t>
      </w:r>
      <w:r w:rsidRPr="00E97F09">
        <w:rPr>
          <w:i/>
        </w:rPr>
        <w:t xml:space="preserve"> </w:t>
      </w:r>
      <w:r>
        <w:t>2013).</w:t>
      </w:r>
      <w:r w:rsidR="0059681D">
        <w:br w:type="page"/>
      </w:r>
    </w:p>
    <w:p w14:paraId="1620B7DA" w14:textId="77777777" w:rsidR="003D4763" w:rsidRDefault="003D4763" w:rsidP="00090530">
      <w:pPr>
        <w:pStyle w:val="Heading1"/>
      </w:pPr>
      <w:r>
        <w:lastRenderedPageBreak/>
        <w:t>Data</w:t>
      </w:r>
    </w:p>
    <w:p w14:paraId="6AAD9834" w14:textId="20B4E3ED" w:rsidR="008D1241" w:rsidRDefault="003D4763" w:rsidP="008D1241">
      <w:pPr>
        <w:keepNext/>
        <w:jc w:val="both"/>
      </w:pPr>
      <w:r w:rsidRPr="0064269B">
        <w:t>This section describes data used in the current assessment.</w:t>
      </w:r>
      <w:r>
        <w:t xml:space="preserve"> </w:t>
      </w:r>
      <w:r w:rsidRPr="0064269B">
        <w:t xml:space="preserve">It does not attempt to summarize all available data pertaining to </w:t>
      </w:r>
      <w:r>
        <w:t>walleye pollock in the Aleutian Islands</w:t>
      </w:r>
      <w:r w:rsidRPr="0064269B">
        <w:t>.</w:t>
      </w:r>
      <w:r w:rsidR="008D1241" w:rsidRPr="008D1241">
        <w:t xml:space="preserve"> </w:t>
      </w:r>
      <w:r w:rsidR="008D1241">
        <w:t xml:space="preserve">Descriptions of the trends in these data </w:t>
      </w:r>
      <w:proofErr w:type="gramStart"/>
      <w:r w:rsidR="008D1241">
        <w:t>were provided</w:t>
      </w:r>
      <w:proofErr w:type="gramEnd"/>
      <w:r w:rsidR="008D1241">
        <w:t xml:space="preserve"> above in the pertinent sections.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38"/>
        <w:gridCol w:w="1890"/>
        <w:gridCol w:w="3870"/>
      </w:tblGrid>
      <w:tr w:rsidR="00821DCB" w14:paraId="0122AFA8" w14:textId="77777777" w:rsidTr="003E1674">
        <w:tc>
          <w:tcPr>
            <w:tcW w:w="3438" w:type="dxa"/>
            <w:tcBorders>
              <w:top w:val="single" w:sz="18" w:space="0" w:color="auto"/>
              <w:bottom w:val="single" w:sz="4" w:space="0" w:color="auto"/>
            </w:tcBorders>
          </w:tcPr>
          <w:p w14:paraId="07EBEDAD" w14:textId="77777777" w:rsidR="00821DCB" w:rsidRPr="00A0014B" w:rsidRDefault="00821DCB" w:rsidP="003E1674">
            <w:pPr>
              <w:rPr>
                <w:b/>
              </w:rPr>
            </w:pPr>
            <w:r w:rsidRPr="00A0014B">
              <w:rPr>
                <w:b/>
              </w:rPr>
              <w:t>Source</w:t>
            </w:r>
          </w:p>
        </w:tc>
        <w:tc>
          <w:tcPr>
            <w:tcW w:w="1890" w:type="dxa"/>
            <w:tcBorders>
              <w:top w:val="single" w:sz="18" w:space="0" w:color="auto"/>
              <w:bottom w:val="single" w:sz="4" w:space="0" w:color="auto"/>
            </w:tcBorders>
          </w:tcPr>
          <w:p w14:paraId="0109B6DB" w14:textId="77777777" w:rsidR="00821DCB" w:rsidRPr="00A0014B" w:rsidRDefault="00821DCB" w:rsidP="003E1674">
            <w:pPr>
              <w:rPr>
                <w:b/>
              </w:rPr>
            </w:pPr>
            <w:r w:rsidRPr="00A0014B">
              <w:rPr>
                <w:b/>
              </w:rPr>
              <w:t>Data</w:t>
            </w:r>
          </w:p>
        </w:tc>
        <w:tc>
          <w:tcPr>
            <w:tcW w:w="3870" w:type="dxa"/>
            <w:tcBorders>
              <w:top w:val="single" w:sz="18" w:space="0" w:color="auto"/>
              <w:bottom w:val="single" w:sz="4" w:space="0" w:color="auto"/>
            </w:tcBorders>
          </w:tcPr>
          <w:p w14:paraId="6CB89B17" w14:textId="77777777" w:rsidR="00821DCB" w:rsidRPr="00A0014B" w:rsidRDefault="00821DCB" w:rsidP="003E1674">
            <w:pPr>
              <w:rPr>
                <w:b/>
              </w:rPr>
            </w:pPr>
            <w:r w:rsidRPr="00A0014B">
              <w:rPr>
                <w:b/>
              </w:rPr>
              <w:t>Years</w:t>
            </w:r>
          </w:p>
        </w:tc>
      </w:tr>
      <w:tr w:rsidR="00821DCB" w14:paraId="386D47A1" w14:textId="77777777" w:rsidTr="003E1674">
        <w:tc>
          <w:tcPr>
            <w:tcW w:w="3438" w:type="dxa"/>
            <w:tcBorders>
              <w:top w:val="single" w:sz="4" w:space="0" w:color="auto"/>
            </w:tcBorders>
          </w:tcPr>
          <w:p w14:paraId="2AB96712" w14:textId="77777777" w:rsidR="00821DCB" w:rsidRDefault="00821DCB" w:rsidP="003E1674">
            <w:r>
              <w:t xml:space="preserve">NMFS AI Bottom Trawl Survey </w:t>
            </w:r>
            <w:r w:rsidRPr="00F4730C">
              <w:rPr>
                <w:sz w:val="16"/>
                <w:szCs w:val="16"/>
              </w:rPr>
              <w:t>(</w:t>
            </w:r>
            <w:r>
              <w:rPr>
                <w:sz w:val="16"/>
                <w:szCs w:val="16"/>
              </w:rPr>
              <w:t>AI.BIOMASS_INPFC</w:t>
            </w:r>
            <w:r w:rsidRPr="00F4730C">
              <w:rPr>
                <w:sz w:val="16"/>
                <w:szCs w:val="16"/>
              </w:rPr>
              <w:t>)</w:t>
            </w:r>
          </w:p>
        </w:tc>
        <w:tc>
          <w:tcPr>
            <w:tcW w:w="1890" w:type="dxa"/>
            <w:tcBorders>
              <w:top w:val="single" w:sz="4" w:space="0" w:color="auto"/>
            </w:tcBorders>
          </w:tcPr>
          <w:p w14:paraId="25B3E95F" w14:textId="77777777" w:rsidR="00821DCB" w:rsidRDefault="00821DCB" w:rsidP="003E1674">
            <w:r>
              <w:t>Survey Biomass</w:t>
            </w:r>
          </w:p>
        </w:tc>
        <w:tc>
          <w:tcPr>
            <w:tcW w:w="3870" w:type="dxa"/>
            <w:tcBorders>
              <w:top w:val="single" w:sz="4" w:space="0" w:color="auto"/>
            </w:tcBorders>
          </w:tcPr>
          <w:p w14:paraId="020C999A" w14:textId="7235C830" w:rsidR="00821DCB" w:rsidRDefault="00821DCB" w:rsidP="003E1674">
            <w:r>
              <w:t>1991, 1994, 1997, 2000, 2002, 2004, 2006, 2010, 2012, 2014</w:t>
            </w:r>
            <w:r w:rsidR="00FA7EF3">
              <w:t>,</w:t>
            </w:r>
            <w:r w:rsidR="004655EE">
              <w:t xml:space="preserve"> </w:t>
            </w:r>
            <w:r w:rsidR="00FA7EF3">
              <w:t>2016</w:t>
            </w:r>
            <w:r w:rsidR="004655EE">
              <w:t>, 2018</w:t>
            </w:r>
            <w:ins w:id="119" w:author="Steve Barbeaux" w:date="2022-10-09T11:47:00Z">
              <w:r w:rsidR="00075B59">
                <w:t>, 2022</w:t>
              </w:r>
            </w:ins>
          </w:p>
        </w:tc>
      </w:tr>
      <w:tr w:rsidR="00821DCB" w14:paraId="6D408976" w14:textId="77777777" w:rsidTr="003E1674">
        <w:tc>
          <w:tcPr>
            <w:tcW w:w="3438" w:type="dxa"/>
          </w:tcPr>
          <w:p w14:paraId="5361C0CC" w14:textId="77777777" w:rsidR="00821DCB" w:rsidRDefault="00821DCB" w:rsidP="003E1674">
            <w:r>
              <w:t xml:space="preserve">NMFS AI Bottom Trawl Survey </w:t>
            </w:r>
            <w:r w:rsidRPr="00F4730C">
              <w:rPr>
                <w:sz w:val="16"/>
                <w:szCs w:val="16"/>
              </w:rPr>
              <w:t>(</w:t>
            </w:r>
            <w:r>
              <w:rPr>
                <w:sz w:val="16"/>
                <w:szCs w:val="16"/>
              </w:rPr>
              <w:t>RACEBASE.SPECIMEN</w:t>
            </w:r>
            <w:r w:rsidRPr="00F4730C">
              <w:rPr>
                <w:sz w:val="16"/>
                <w:szCs w:val="16"/>
              </w:rPr>
              <w:t>)</w:t>
            </w:r>
          </w:p>
        </w:tc>
        <w:tc>
          <w:tcPr>
            <w:tcW w:w="1890" w:type="dxa"/>
          </w:tcPr>
          <w:p w14:paraId="682E27FA" w14:textId="77777777" w:rsidR="00821DCB" w:rsidRDefault="00821DCB" w:rsidP="003E1674">
            <w:r>
              <w:t>Survey Age Data</w:t>
            </w:r>
          </w:p>
        </w:tc>
        <w:tc>
          <w:tcPr>
            <w:tcW w:w="3870" w:type="dxa"/>
          </w:tcPr>
          <w:p w14:paraId="4DC081CE" w14:textId="144DC902" w:rsidR="00821DCB" w:rsidRDefault="00821DCB">
            <w:r>
              <w:t>1980, 1983, 1986, 1991, 1994, 1997, 2000, 2002, 2004, 2006, 2010, 2012</w:t>
            </w:r>
            <w:r w:rsidR="00D442DB">
              <w:t>,</w:t>
            </w:r>
            <w:r w:rsidR="004655EE">
              <w:t xml:space="preserve"> </w:t>
            </w:r>
            <w:r w:rsidR="00D442DB">
              <w:t>2014</w:t>
            </w:r>
            <w:r w:rsidR="004655EE">
              <w:t>, 2016</w:t>
            </w:r>
            <w:r w:rsidR="0037369E">
              <w:t>, 2018</w:t>
            </w:r>
            <w:ins w:id="120" w:author="Steve Barbeaux" w:date="2022-10-09T11:47:00Z">
              <w:r w:rsidR="00075B59">
                <w:t>,</w:t>
              </w:r>
            </w:ins>
          </w:p>
        </w:tc>
      </w:tr>
      <w:tr w:rsidR="00821DCB" w14:paraId="484464AE" w14:textId="77777777" w:rsidTr="003E1674">
        <w:tc>
          <w:tcPr>
            <w:tcW w:w="3438" w:type="dxa"/>
          </w:tcPr>
          <w:p w14:paraId="5FE65499" w14:textId="77777777" w:rsidR="00821DCB" w:rsidRDefault="00821DCB" w:rsidP="003E1674">
            <w:r>
              <w:t xml:space="preserve">AKFIN Domestic Blend </w:t>
            </w:r>
            <w:r w:rsidRPr="00F4730C">
              <w:rPr>
                <w:sz w:val="16"/>
                <w:szCs w:val="16"/>
              </w:rPr>
              <w:t>(COUNCIL.COMPREHENSIVE_BLEND_CA)</w:t>
            </w:r>
          </w:p>
        </w:tc>
        <w:tc>
          <w:tcPr>
            <w:tcW w:w="1890" w:type="dxa"/>
          </w:tcPr>
          <w:p w14:paraId="22485E9B" w14:textId="77777777" w:rsidR="00821DCB" w:rsidRDefault="00821DCB" w:rsidP="003E1674">
            <w:r>
              <w:t xml:space="preserve">Total Catch </w:t>
            </w:r>
          </w:p>
        </w:tc>
        <w:tc>
          <w:tcPr>
            <w:tcW w:w="3870" w:type="dxa"/>
          </w:tcPr>
          <w:p w14:paraId="4D621ECC" w14:textId="34F18EC9" w:rsidR="00821DCB" w:rsidRDefault="00821DCB" w:rsidP="00075B59">
            <w:pPr>
              <w:pPrChange w:id="121" w:author="Steve Barbeaux" w:date="2022-10-09T11:47:00Z">
                <w:pPr/>
              </w:pPrChange>
            </w:pPr>
            <w:r>
              <w:t>1991-</w:t>
            </w:r>
            <w:r w:rsidR="0037369E">
              <w:t>202</w:t>
            </w:r>
            <w:del w:id="122" w:author="Steve Barbeaux" w:date="2022-10-09T11:47:00Z">
              <w:r w:rsidR="0037369E" w:rsidDel="00075B59">
                <w:delText>0</w:delText>
              </w:r>
            </w:del>
            <w:ins w:id="123" w:author="Steve Barbeaux" w:date="2022-10-09T11:47:00Z">
              <w:r w:rsidR="00075B59">
                <w:t>2</w:t>
              </w:r>
            </w:ins>
          </w:p>
        </w:tc>
      </w:tr>
      <w:tr w:rsidR="00821DCB" w14:paraId="16066457" w14:textId="77777777" w:rsidTr="003E1674">
        <w:tc>
          <w:tcPr>
            <w:tcW w:w="3438" w:type="dxa"/>
          </w:tcPr>
          <w:p w14:paraId="02D7489F" w14:textId="43A3CD38" w:rsidR="00821DCB" w:rsidRDefault="00821DCB" w:rsidP="003E1674">
            <w:proofErr w:type="spellStart"/>
            <w:r>
              <w:t>Ianelli</w:t>
            </w:r>
            <w:proofErr w:type="spellEnd"/>
            <w:r>
              <w:t xml:space="preserve"> </w:t>
            </w:r>
            <w:r w:rsidR="00C43270" w:rsidRPr="00C43270">
              <w:rPr>
                <w:i/>
              </w:rPr>
              <w:t>et al.</w:t>
            </w:r>
            <w:r>
              <w:t xml:space="preserve"> 2001</w:t>
            </w:r>
          </w:p>
        </w:tc>
        <w:tc>
          <w:tcPr>
            <w:tcW w:w="1890" w:type="dxa"/>
          </w:tcPr>
          <w:p w14:paraId="1809B456" w14:textId="77777777" w:rsidR="00821DCB" w:rsidRDefault="00821DCB" w:rsidP="003E1674">
            <w:r>
              <w:t xml:space="preserve">Total Catch </w:t>
            </w:r>
          </w:p>
        </w:tc>
        <w:tc>
          <w:tcPr>
            <w:tcW w:w="3870" w:type="dxa"/>
          </w:tcPr>
          <w:p w14:paraId="4758000A" w14:textId="77777777" w:rsidR="00821DCB" w:rsidRDefault="00821DCB" w:rsidP="003E1674">
            <w:r>
              <w:t>1978-1990</w:t>
            </w:r>
          </w:p>
        </w:tc>
      </w:tr>
      <w:tr w:rsidR="00821DCB" w14:paraId="2E3D05FD" w14:textId="77777777" w:rsidTr="003E1674">
        <w:tc>
          <w:tcPr>
            <w:tcW w:w="3438" w:type="dxa"/>
          </w:tcPr>
          <w:p w14:paraId="0E4415E1" w14:textId="77777777" w:rsidR="00821DCB" w:rsidRDefault="00821DCB" w:rsidP="003E1674">
            <w:r>
              <w:t xml:space="preserve">Observer Program </w:t>
            </w:r>
            <w:r w:rsidRPr="00F4730C">
              <w:rPr>
                <w:sz w:val="16"/>
                <w:szCs w:val="16"/>
              </w:rPr>
              <w:t>(OBSINT</w:t>
            </w:r>
            <w:r>
              <w:rPr>
                <w:sz w:val="16"/>
                <w:szCs w:val="16"/>
              </w:rPr>
              <w:t>.DEBRIEFED_AGE</w:t>
            </w:r>
            <w:r w:rsidRPr="00F4730C">
              <w:rPr>
                <w:sz w:val="16"/>
                <w:szCs w:val="16"/>
              </w:rPr>
              <w:t>)</w:t>
            </w:r>
          </w:p>
        </w:tc>
        <w:tc>
          <w:tcPr>
            <w:tcW w:w="1890" w:type="dxa"/>
          </w:tcPr>
          <w:p w14:paraId="65081C06" w14:textId="77777777" w:rsidR="00821DCB" w:rsidRDefault="00821DCB" w:rsidP="003E1674">
            <w:r>
              <w:t>Fishery Age Data</w:t>
            </w:r>
          </w:p>
        </w:tc>
        <w:tc>
          <w:tcPr>
            <w:tcW w:w="3870" w:type="dxa"/>
          </w:tcPr>
          <w:p w14:paraId="0327F05E" w14:textId="13F1A061" w:rsidR="00821DCB" w:rsidRDefault="00821DCB" w:rsidP="003E1674">
            <w:r w:rsidRPr="00A0014B">
              <w:t>1978</w:t>
            </w:r>
            <w:r>
              <w:t>-1987,</w:t>
            </w:r>
            <w:r w:rsidRPr="00A0014B">
              <w:t xml:space="preserve"> 1994</w:t>
            </w:r>
            <w:r>
              <w:t>-</w:t>
            </w:r>
            <w:r w:rsidRPr="00A0014B">
              <w:t>1996</w:t>
            </w:r>
            <w:r>
              <w:t>,</w:t>
            </w:r>
            <w:r w:rsidRPr="00A0014B">
              <w:t xml:space="preserve"> 1998</w:t>
            </w:r>
            <w:r w:rsidR="0037369E">
              <w:t>, 2018</w:t>
            </w:r>
          </w:p>
        </w:tc>
      </w:tr>
      <w:tr w:rsidR="00821DCB" w14:paraId="70AA2682" w14:textId="77777777" w:rsidTr="003E1674">
        <w:tc>
          <w:tcPr>
            <w:tcW w:w="3438" w:type="dxa"/>
            <w:tcBorders>
              <w:bottom w:val="single" w:sz="2" w:space="0" w:color="auto"/>
            </w:tcBorders>
          </w:tcPr>
          <w:p w14:paraId="761B8B75" w14:textId="77777777" w:rsidR="00821DCB" w:rsidRDefault="00821DCB" w:rsidP="003E1674">
            <w:r>
              <w:t>AICASS</w:t>
            </w:r>
          </w:p>
        </w:tc>
        <w:tc>
          <w:tcPr>
            <w:tcW w:w="1890" w:type="dxa"/>
            <w:tcBorders>
              <w:bottom w:val="single" w:sz="2" w:space="0" w:color="auto"/>
            </w:tcBorders>
          </w:tcPr>
          <w:p w14:paraId="19C20277" w14:textId="77777777" w:rsidR="00821DCB" w:rsidRDefault="00821DCB" w:rsidP="003E1674">
            <w:r>
              <w:t>Fishery Age Data</w:t>
            </w:r>
          </w:p>
        </w:tc>
        <w:tc>
          <w:tcPr>
            <w:tcW w:w="3870" w:type="dxa"/>
            <w:tcBorders>
              <w:bottom w:val="single" w:sz="2" w:space="0" w:color="auto"/>
            </w:tcBorders>
          </w:tcPr>
          <w:p w14:paraId="42E5458E" w14:textId="77777777" w:rsidR="00821DCB" w:rsidRPr="00A0014B" w:rsidRDefault="00821DCB" w:rsidP="003E1674">
            <w:r>
              <w:t>2006 - 2008</w:t>
            </w:r>
          </w:p>
        </w:tc>
      </w:tr>
    </w:tbl>
    <w:p w14:paraId="4A9445D5" w14:textId="6A58585C" w:rsidR="00821DCB" w:rsidRDefault="00821DCB" w:rsidP="00821DCB"/>
    <w:p w14:paraId="5A42B4E3" w14:textId="77C9996D" w:rsidR="003D4763" w:rsidRDefault="003D4763" w:rsidP="00E97F09">
      <w:pPr>
        <w:pStyle w:val="Heading2"/>
      </w:pPr>
      <w:r>
        <w:t>Fishery</w:t>
      </w:r>
    </w:p>
    <w:p w14:paraId="3547D8EB" w14:textId="77777777" w:rsidR="00346837" w:rsidRDefault="00BC1E15" w:rsidP="00E97F09">
      <w:pPr>
        <w:pStyle w:val="Heading3"/>
      </w:pPr>
      <w:r w:rsidRPr="00B32D2A">
        <w:t>Catch estimates</w:t>
      </w:r>
    </w:p>
    <w:p w14:paraId="20596F5D" w14:textId="4F8DD42B" w:rsidR="00BC1E15" w:rsidRDefault="00BC1E15" w:rsidP="00BC1E15">
      <w:r>
        <w:t xml:space="preserve">Estimates of pollock catch in the Aleutian Islands Region </w:t>
      </w:r>
      <w:proofErr w:type="gramStart"/>
      <w:r>
        <w:t>are derived</w:t>
      </w:r>
      <w:proofErr w:type="gramEnd"/>
      <w:r>
        <w:t xml:space="preserve"> from a variety of data sources (</w:t>
      </w:r>
      <w:r w:rsidR="00494A10">
        <w:t xml:space="preserve">Table </w:t>
      </w:r>
      <w:r w:rsidR="00755269">
        <w:t>1A</w:t>
      </w:r>
      <w:r w:rsidR="00494A10">
        <w:t>.</w:t>
      </w:r>
      <w:r w:rsidR="00BF2161">
        <w:t>1</w:t>
      </w:r>
      <w:r>
        <w:t>).</w:t>
      </w:r>
      <w:r w:rsidR="009C0ADB">
        <w:t xml:space="preserve"> </w:t>
      </w:r>
      <w:r w:rsidR="00AE39FE">
        <w:t>T</w:t>
      </w:r>
      <w:r>
        <w:t xml:space="preserve">he foreign-reported database (held at AFSC) is the main source of information </w:t>
      </w:r>
      <w:r w:rsidR="00AE39FE">
        <w:t xml:space="preserve">for the early period catches, </w:t>
      </w:r>
      <w:r>
        <w:t xml:space="preserve">and was used to derive the official catch statistics until about 1980 when the observer data were introduced to provide </w:t>
      </w:r>
      <w:proofErr w:type="gramStart"/>
      <w:r>
        <w:t>more reliable estimates</w:t>
      </w:r>
      <w:proofErr w:type="gramEnd"/>
      <w:r>
        <w:t>.</w:t>
      </w:r>
      <w:r w:rsidR="009C0ADB">
        <w:t xml:space="preserve"> </w:t>
      </w:r>
      <w:r>
        <w:t xml:space="preserve">The foreign and </w:t>
      </w:r>
      <w:proofErr w:type="gramStart"/>
      <w:r>
        <w:t>joint-venture</w:t>
      </w:r>
      <w:proofErr w:type="gramEnd"/>
      <w:r>
        <w:t xml:space="preserve"> (JV) blend data take into account observer data and reported catches and form</w:t>
      </w:r>
      <w:r w:rsidR="00355205">
        <w:t>ed</w:t>
      </w:r>
      <w:r>
        <w:t xml:space="preserve"> the basis of the official catch statistics until 1990.</w:t>
      </w:r>
      <w:r w:rsidR="009C0ADB">
        <w:t xml:space="preserve"> </w:t>
      </w:r>
      <w:r>
        <w:t xml:space="preserve">The </w:t>
      </w:r>
      <w:r w:rsidR="00C261FB">
        <w:t xml:space="preserve">NMFS Observer data are the </w:t>
      </w:r>
      <w:r>
        <w:t>raw ob</w:t>
      </w:r>
      <w:r w:rsidR="00C261FB">
        <w:t xml:space="preserve">served catch estimates and </w:t>
      </w:r>
      <w:r>
        <w:t>provide an indication of the amount of catch observed relative to the current estimates fr</w:t>
      </w:r>
      <w:r w:rsidR="00B86C68">
        <w:t>om the blend data.</w:t>
      </w:r>
      <w:r w:rsidR="00CD3D5D">
        <w:t xml:space="preserve"> </w:t>
      </w:r>
      <w:r w:rsidR="00355205">
        <w:t>T</w:t>
      </w:r>
      <w:r>
        <w:t xml:space="preserve">he foreign reported catch database was used to partition catches </w:t>
      </w:r>
      <w:r w:rsidR="00355205">
        <w:t xml:space="preserve">among areas for the period 1977-1984, and the </w:t>
      </w:r>
      <w:r>
        <w:t>observer data were used</w:t>
      </w:r>
      <w:r w:rsidR="00355205">
        <w:t xml:space="preserve"> to apportion catches from 1985-</w:t>
      </w:r>
      <w:r w:rsidR="00821DCB">
        <w:t>1990</w:t>
      </w:r>
      <w:r w:rsidR="00821DCB" w:rsidRPr="00821DCB">
        <w:t xml:space="preserve"> </w:t>
      </w:r>
      <w:r w:rsidR="00821DCB">
        <w:t>These proportions were then expanded to match the total catch</w:t>
      </w:r>
      <w:r>
        <w:t>.</w:t>
      </w:r>
      <w:r w:rsidR="009C0ADB">
        <w:t xml:space="preserve"> </w:t>
      </w:r>
      <w:r w:rsidR="00812056">
        <w:t>The Alaska Fisheries Information Network (</w:t>
      </w:r>
      <w:r w:rsidR="00821DCB">
        <w:t>AKFIN</w:t>
      </w:r>
      <w:r w:rsidR="00812056">
        <w:t>)</w:t>
      </w:r>
      <w:r w:rsidR="00821DCB">
        <w:t xml:space="preserve"> provides the Domestic Blend data for 1991-</w:t>
      </w:r>
      <w:r w:rsidR="00917F3A">
        <w:t>2020</w:t>
      </w:r>
      <w:r w:rsidR="00821DCB">
        <w:t>.</w:t>
      </w:r>
      <w:r w:rsidR="00494A10">
        <w:t xml:space="preserve"> </w:t>
      </w:r>
      <w:r w:rsidR="004C7CF8">
        <w:t xml:space="preserve">Estimates of pollock discard levels have been available since 1990. During the years when directed fishing </w:t>
      </w:r>
      <w:proofErr w:type="gramStart"/>
      <w:r w:rsidR="004C7CF8">
        <w:t>was allowed</w:t>
      </w:r>
      <w:proofErr w:type="gramEnd"/>
      <w:r w:rsidR="004C7CF8">
        <w:t xml:space="preserve"> pollock discards represented a small fraction of the total catch (Table </w:t>
      </w:r>
      <w:r w:rsidR="00755269">
        <w:t>1A</w:t>
      </w:r>
      <w:r w:rsidR="004C7CF8">
        <w:t>.</w:t>
      </w:r>
      <w:r w:rsidR="00C45B69">
        <w:t>7</w:t>
      </w:r>
      <w:r w:rsidR="004C7CF8">
        <w:t>).</w:t>
      </w:r>
      <w:r w:rsidR="00E362F6">
        <w:t xml:space="preserve"> The majority of catch in the last </w:t>
      </w:r>
      <w:r w:rsidR="00917F3A">
        <w:t xml:space="preserve">11 </w:t>
      </w:r>
      <w:r w:rsidR="00E362F6">
        <w:t>years has been as bycatch in other target fisheries (Table 1A.</w:t>
      </w:r>
      <w:r w:rsidR="00C45B69">
        <w:t>8</w:t>
      </w:r>
      <w:r w:rsidR="00E362F6">
        <w:t>).</w:t>
      </w:r>
    </w:p>
    <w:p w14:paraId="2211FAE9" w14:textId="77777777" w:rsidR="00346837" w:rsidRDefault="00BC1E15" w:rsidP="00E97F09">
      <w:pPr>
        <w:pStyle w:val="Heading3"/>
      </w:pPr>
      <w:r w:rsidRPr="00B32D2A">
        <w:t>Fishery age composition</w:t>
      </w:r>
    </w:p>
    <w:p w14:paraId="26D371FF" w14:textId="147EA890" w:rsidR="00965D51" w:rsidRDefault="00D34032" w:rsidP="00965D51">
      <w:r>
        <w:t xml:space="preserve">Otoliths, weight, and length samples </w:t>
      </w:r>
      <w:proofErr w:type="gramStart"/>
      <w:r>
        <w:t>were collected</w:t>
      </w:r>
      <w:proofErr w:type="gramEnd"/>
      <w:r>
        <w:t xml:space="preserve"> through shore-side sampling and by at-sea observers. The number of age samples and length samples were highly variable (Table 1A.</w:t>
      </w:r>
      <w:r w:rsidR="00C45B69">
        <w:t xml:space="preserve">9 </w:t>
      </w:r>
      <w:r w:rsidR="005C4947">
        <w:t>and Table 1A.</w:t>
      </w:r>
      <w:r w:rsidR="00C45B69">
        <w:t>10</w:t>
      </w:r>
      <w:r>
        <w:t>)</w:t>
      </w:r>
      <w:r w:rsidR="00BF2161">
        <w:t xml:space="preserve"> and </w:t>
      </w:r>
      <w:r>
        <w:t>sampling effort in the directed fishery was very low after 1998</w:t>
      </w:r>
      <w:r w:rsidR="00251C76">
        <w:t xml:space="preserve"> through 2017</w:t>
      </w:r>
      <w:r>
        <w:t>.</w:t>
      </w:r>
      <w:r w:rsidR="00FA4946">
        <w:t xml:space="preserve"> </w:t>
      </w:r>
      <w:r>
        <w:t xml:space="preserve">The age composition data collected in the 2006, 2007, and 2008 AICASS </w:t>
      </w:r>
      <w:proofErr w:type="gramStart"/>
      <w:r>
        <w:t>were used</w:t>
      </w:r>
      <w:proofErr w:type="gramEnd"/>
      <w:r>
        <w:t xml:space="preserve"> as fishery data. Estimates of the catch-age compositions used in this assessment </w:t>
      </w:r>
      <w:proofErr w:type="gramStart"/>
      <w:r>
        <w:t>are shown</w:t>
      </w:r>
      <w:proofErr w:type="gramEnd"/>
      <w:r>
        <w:t xml:space="preserve"> in Table 1A.</w:t>
      </w:r>
      <w:r w:rsidR="00C80AFD">
        <w:t>11</w:t>
      </w:r>
      <w:r>
        <w:t xml:space="preserve">. </w:t>
      </w:r>
      <w:r w:rsidR="006C107F">
        <w:t xml:space="preserve">Fishery average weights-at-ages </w:t>
      </w:r>
      <w:proofErr w:type="gramStart"/>
      <w:r w:rsidR="006C107F">
        <w:t>are provided</w:t>
      </w:r>
      <w:proofErr w:type="gramEnd"/>
      <w:r w:rsidR="006C107F">
        <w:t xml:space="preserve"> in Table 1A.</w:t>
      </w:r>
      <w:r w:rsidR="00C80AFD">
        <w:t>12</w:t>
      </w:r>
      <w:r w:rsidR="006C107F">
        <w:t>.</w:t>
      </w:r>
      <w:r w:rsidR="00C43270" w:rsidRPr="00C43270">
        <w:rPr>
          <w:i/>
        </w:rPr>
        <w:t xml:space="preserve"> </w:t>
      </w:r>
    </w:p>
    <w:p w14:paraId="77E77946" w14:textId="5861255D" w:rsidR="00BC1E15" w:rsidRDefault="00BC1E15" w:rsidP="00BC1E15">
      <w:pPr>
        <w:pStyle w:val="Heading2"/>
      </w:pPr>
      <w:r w:rsidRPr="00B32D2A">
        <w:lastRenderedPageBreak/>
        <w:t>Survey</w:t>
      </w:r>
      <w:r w:rsidR="00CA233D">
        <w:t>s</w:t>
      </w:r>
    </w:p>
    <w:p w14:paraId="3B81EDA1" w14:textId="45419759" w:rsidR="008D1241" w:rsidRPr="001E2547" w:rsidRDefault="008D1241" w:rsidP="008D1241">
      <w:pPr>
        <w:pStyle w:val="Heading3"/>
        <w:numPr>
          <w:ilvl w:val="2"/>
          <w:numId w:val="34"/>
        </w:numPr>
        <w:jc w:val="both"/>
      </w:pPr>
      <w:r w:rsidRPr="001E2547">
        <w:t xml:space="preserve">NMFS </w:t>
      </w:r>
      <w:r>
        <w:t>Aleutian Islands</w:t>
      </w:r>
      <w:r w:rsidRPr="001E2547">
        <w:t xml:space="preserve"> Bottom Trawl Survey</w:t>
      </w:r>
    </w:p>
    <w:p w14:paraId="02861A99" w14:textId="77777777" w:rsidR="008D1241" w:rsidRPr="00A53F32" w:rsidRDefault="008D1241" w:rsidP="008D1241">
      <w:pPr>
        <w:pStyle w:val="Heading4"/>
      </w:pPr>
      <w:r w:rsidRPr="00A53F32">
        <w:t>Abundance Estimates</w:t>
      </w:r>
    </w:p>
    <w:p w14:paraId="6DB722A4" w14:textId="19A713A5" w:rsidR="008D1241" w:rsidRDefault="00C80AFD" w:rsidP="008D1241">
      <w:r>
        <w:t>Design-based, a</w:t>
      </w:r>
      <w:r w:rsidRPr="005F40D2">
        <w:t xml:space="preserve">rea-swept estimates of </w:t>
      </w:r>
      <w:r w:rsidR="008D1241" w:rsidRPr="0064269B">
        <w:t xml:space="preserve">total </w:t>
      </w:r>
      <w:r>
        <w:t>biomass (tons)</w:t>
      </w:r>
      <w:r w:rsidR="008D1241" w:rsidRPr="0064269B">
        <w:t xml:space="preserve"> </w:t>
      </w:r>
      <w:r w:rsidR="008D1241">
        <w:t>used in the assessment models examined this year</w:t>
      </w:r>
      <w:r w:rsidR="008D1241" w:rsidRPr="0064269B">
        <w:t xml:space="preserve"> are shown in </w:t>
      </w:r>
      <w:r w:rsidR="008D1241" w:rsidRPr="0003291E">
        <w:t xml:space="preserve">Table </w:t>
      </w:r>
      <w:r>
        <w:t>1A.4</w:t>
      </w:r>
      <w:r w:rsidR="008D1241">
        <w:rPr>
          <w:szCs w:val="22"/>
        </w:rPr>
        <w:t xml:space="preserve"> and Fig. 1A.1</w:t>
      </w:r>
      <w:r w:rsidR="008D1241">
        <w:t xml:space="preserve">, together with their respective coefficients of variation. </w:t>
      </w:r>
    </w:p>
    <w:p w14:paraId="1C77D53D" w14:textId="279393D2" w:rsidR="008D1241" w:rsidRDefault="008D1241" w:rsidP="008D1241">
      <w:pPr>
        <w:pStyle w:val="Heading4"/>
      </w:pPr>
      <w:r w:rsidRPr="00A53F32">
        <w:t>Age Composition</w:t>
      </w:r>
    </w:p>
    <w:p w14:paraId="322EA923" w14:textId="31B88946" w:rsidR="00931B74" w:rsidRDefault="00C80AFD" w:rsidP="00BC1E15">
      <w:pPr>
        <w:rPr>
          <w:rStyle w:val="CommentReference"/>
        </w:rPr>
      </w:pPr>
      <w:r>
        <w:t xml:space="preserve">Design-based estimates of the age </w:t>
      </w:r>
      <w:r w:rsidRPr="005F40D2">
        <w:t xml:space="preserve">compositions </w:t>
      </w:r>
      <w:r>
        <w:t>up to age 15+</w:t>
      </w:r>
      <w:r w:rsidRPr="005F40D2">
        <w:t xml:space="preserve"> from the bottom trawl surveys for the years 198</w:t>
      </w:r>
      <w:r>
        <w:t>3-2018</w:t>
      </w:r>
      <w:r w:rsidRPr="005F40D2">
        <w:t xml:space="preserve"> are shown in </w:t>
      </w:r>
      <w:r>
        <w:t xml:space="preserve">Table 1A.5. </w:t>
      </w:r>
    </w:p>
    <w:p w14:paraId="3AA65DAF" w14:textId="7E5DCD28" w:rsidR="00BC1E15" w:rsidRDefault="00C43270" w:rsidP="006A1824">
      <w:pPr>
        <w:pStyle w:val="Heading1"/>
      </w:pPr>
      <w:r w:rsidRPr="00C43270">
        <w:rPr>
          <w:i/>
        </w:rPr>
        <w:t xml:space="preserve"> </w:t>
      </w:r>
      <w:r w:rsidR="00BC1E15">
        <w:t>Analytic Approach</w:t>
      </w:r>
      <w:bookmarkStart w:id="124" w:name="_Toc430147387"/>
    </w:p>
    <w:p w14:paraId="1B64C689" w14:textId="31FF78AE" w:rsidR="00BC1E15" w:rsidRDefault="00BC1E15" w:rsidP="00BC1E15">
      <w:r>
        <w:t xml:space="preserve">The </w:t>
      </w:r>
      <w:r w:rsidR="00C85389">
        <w:t>202</w:t>
      </w:r>
      <w:ins w:id="125" w:author="Steve Barbeaux" w:date="2022-10-09T11:48:00Z">
        <w:r w:rsidR="00075B59">
          <w:t>2</w:t>
        </w:r>
      </w:ins>
      <w:del w:id="126" w:author="Steve Barbeaux" w:date="2022-10-09T11:48:00Z">
        <w:r w:rsidR="00C85389" w:rsidDel="00075B59">
          <w:delText>0</w:delText>
        </w:r>
      </w:del>
      <w:r w:rsidR="00C85389">
        <w:t xml:space="preserve"> </w:t>
      </w:r>
      <w:r>
        <w:t xml:space="preserve">Aleutian Islands </w:t>
      </w:r>
      <w:proofErr w:type="gramStart"/>
      <w:r>
        <w:t>walleye pollock stock assessment</w:t>
      </w:r>
      <w:proofErr w:type="gramEnd"/>
      <w:r>
        <w:t xml:space="preserve"> uses the same modeling approach </w:t>
      </w:r>
      <w:r w:rsidR="00C85389">
        <w:t>since 2015</w:t>
      </w:r>
      <w:r>
        <w:t xml:space="preserve">; </w:t>
      </w:r>
      <w:r w:rsidR="000B7131">
        <w:t xml:space="preserve">implemented </w:t>
      </w:r>
      <w:r>
        <w:t xml:space="preserve">through the </w:t>
      </w:r>
      <w:r w:rsidRPr="008C6041">
        <w:t>Assessment Model for Alaska</w:t>
      </w:r>
      <w:r>
        <w:t xml:space="preserve"> (here referred to as AMAK).</w:t>
      </w:r>
      <w:r w:rsidR="009C0ADB">
        <w:t xml:space="preserve"> </w:t>
      </w:r>
      <w:r>
        <w:t>AMAK is a vari</w:t>
      </w:r>
      <w:r w:rsidR="00AD75BF">
        <w:t xml:space="preserve">ation of the </w:t>
      </w:r>
      <w:r>
        <w:t xml:space="preserve">“Stock Assessment Toolbox” </w:t>
      </w:r>
      <w:r w:rsidR="00AD75BF">
        <w:t xml:space="preserve">model </w:t>
      </w:r>
      <w:r>
        <w:t xml:space="preserve">presented to the </w:t>
      </w:r>
      <w:r w:rsidR="008851DB">
        <w:t>P</w:t>
      </w:r>
      <w:r>
        <w:t xml:space="preserve">lan </w:t>
      </w:r>
      <w:r w:rsidR="008851DB">
        <w:t>T</w:t>
      </w:r>
      <w:r>
        <w:t>eam in the 2002 Atka mackerel stock assessment</w:t>
      </w:r>
      <w:r w:rsidR="00247163">
        <w:t xml:space="preserve"> (Lowe </w:t>
      </w:r>
      <w:r w:rsidR="00C43270" w:rsidRPr="00C43270">
        <w:rPr>
          <w:i/>
        </w:rPr>
        <w:t>et al.</w:t>
      </w:r>
      <w:r w:rsidR="00247163">
        <w:t xml:space="preserve"> 2002)</w:t>
      </w:r>
      <w:r>
        <w:t>, with some small adju</w:t>
      </w:r>
      <w:r w:rsidR="00AD75BF">
        <w:t>stments to the model and a user-</w:t>
      </w:r>
      <w:r>
        <w:t>friendly graphic interface.</w:t>
      </w:r>
      <w:r w:rsidR="009C0ADB">
        <w:t xml:space="preserve"> </w:t>
      </w:r>
    </w:p>
    <w:p w14:paraId="042145F2" w14:textId="2B4415C1" w:rsidR="00BC1E15" w:rsidRDefault="00BC1E15" w:rsidP="00BC1E15">
      <w:r>
        <w:t xml:space="preserve">The abundance, mortality, recruitment, and selectivity of the Aleutian Islands pollock </w:t>
      </w:r>
      <w:proofErr w:type="gramStart"/>
      <w:r>
        <w:t>were assessed</w:t>
      </w:r>
      <w:proofErr w:type="gramEnd"/>
      <w:r>
        <w:t xml:space="preserve"> with a stock assessment model constructed with AMAK as implemented using the ADMB software.</w:t>
      </w:r>
      <w:r w:rsidR="009C0ADB">
        <w:t xml:space="preserve"> </w:t>
      </w:r>
      <w:r>
        <w:t>The ADMB is a C++ software language extension and automatic differentiation library.</w:t>
      </w:r>
      <w:r w:rsidR="009C0ADB">
        <w:t xml:space="preserve"> </w:t>
      </w:r>
      <w:r>
        <w:t>It allows for estimation of large numbers of parameters in non-linear models using automatic differentiation software developed into C++ libraries (Fournier 1998).</w:t>
      </w:r>
      <w:r w:rsidR="009C0ADB">
        <w:t xml:space="preserve"> </w:t>
      </w:r>
      <w:r>
        <w:t xml:space="preserve">The optimizer in ADMB is a quasi-Newton routine (Press </w:t>
      </w:r>
      <w:r w:rsidR="00C43270" w:rsidRPr="00C43270">
        <w:rPr>
          <w:i/>
        </w:rPr>
        <w:t>et al.</w:t>
      </w:r>
      <w:r>
        <w:t xml:space="preserve"> 1992).</w:t>
      </w:r>
      <w:r w:rsidR="009C0ADB">
        <w:t xml:space="preserve"> </w:t>
      </w:r>
      <w:r>
        <w:t>The model is determined to have converged when the maximum parameter gradient is less than a small constant (set to 1 x 10</w:t>
      </w:r>
      <w:r>
        <w:rPr>
          <w:vertAlign w:val="superscript"/>
        </w:rPr>
        <w:t>-7</w:t>
      </w:r>
      <w:r>
        <w:t>).</w:t>
      </w:r>
      <w:r w:rsidR="009C0ADB">
        <w:t xml:space="preserve"> </w:t>
      </w:r>
      <w:r>
        <w:t>A feature of ADMB and AMAK is that it includes post-convergence routines to calculate standard errors (or likelihood profiles) for quantities of interest.</w:t>
      </w:r>
    </w:p>
    <w:p w14:paraId="0B851608" w14:textId="77777777" w:rsidR="00346837" w:rsidRDefault="00BC1E15">
      <w:pPr>
        <w:pStyle w:val="Heading2"/>
      </w:pPr>
      <w:r>
        <w:t>Model structure</w:t>
      </w:r>
      <w:bookmarkEnd w:id="124"/>
    </w:p>
    <w:p w14:paraId="0BAADE77" w14:textId="77F411F5" w:rsidR="00693F46" w:rsidRDefault="009E66CC" w:rsidP="00BC1E15">
      <w:r>
        <w:t>AMAK</w:t>
      </w:r>
      <w:r w:rsidR="00BC1E15">
        <w:t xml:space="preserve"> models catch-at-age with the standard </w:t>
      </w:r>
      <w:r w:rsidR="00AD75BF">
        <w:t xml:space="preserve">Baranov </w:t>
      </w:r>
      <w:r w:rsidR="00BC1E15">
        <w:t>catch equation.</w:t>
      </w:r>
      <w:r w:rsidR="009C0ADB">
        <w:t xml:space="preserve"> </w:t>
      </w:r>
      <w:r w:rsidR="00BC1E15">
        <w:t>The population dynamics follows numbers-at-age over the period of catch history with natural and age-specific fishing mortality occurring throughout the age</w:t>
      </w:r>
      <w:r w:rsidR="00187A07">
        <w:t xml:space="preserve"> </w:t>
      </w:r>
      <w:r w:rsidR="00BC1E15">
        <w:t xml:space="preserve">groups that are modeled (ages </w:t>
      </w:r>
      <w:r w:rsidR="00187A07">
        <w:t>1</w:t>
      </w:r>
      <w:r w:rsidR="00BC1E15">
        <w:t>-15+).</w:t>
      </w:r>
      <w:r w:rsidR="009C0ADB">
        <w:t xml:space="preserve"> </w:t>
      </w:r>
      <w:r w:rsidR="00187A07">
        <w:t>Age-</w:t>
      </w:r>
      <w:r w:rsidR="00471832">
        <w:t>1</w:t>
      </w:r>
      <w:r w:rsidR="00187A07">
        <w:t xml:space="preserve"> </w:t>
      </w:r>
      <w:r w:rsidR="00BC1E15">
        <w:t xml:space="preserve">recruitment in each year </w:t>
      </w:r>
      <w:proofErr w:type="gramStart"/>
      <w:r w:rsidR="00BC1E15">
        <w:t>is estimated</w:t>
      </w:r>
      <w:proofErr w:type="gramEnd"/>
      <w:r w:rsidR="00BC1E15">
        <w:t xml:space="preserve"> as deviations from a mean value expected from an underlyi</w:t>
      </w:r>
      <w:r w:rsidR="00AD75BF">
        <w:t>ng stock-recruitment curve</w:t>
      </w:r>
      <w:r w:rsidR="00BC1E15">
        <w:t>.</w:t>
      </w:r>
      <w:r w:rsidR="009C0ADB">
        <w:t xml:space="preserve"> </w:t>
      </w:r>
      <w:r w:rsidR="00643ACF">
        <w:t xml:space="preserve">Model </w:t>
      </w:r>
      <w:r w:rsidR="00EC038A">
        <w:t>15.1</w:t>
      </w:r>
      <w:r w:rsidR="00643ACF">
        <w:t xml:space="preserve"> estimate</w:t>
      </w:r>
      <w:r w:rsidR="0032309C">
        <w:t>s</w:t>
      </w:r>
      <w:r w:rsidR="00643ACF">
        <w:t xml:space="preserve"> natural mortality across all ages. Model </w:t>
      </w:r>
      <w:r w:rsidR="00EC038A">
        <w:t>15.</w:t>
      </w:r>
      <w:r w:rsidR="0032309C">
        <w:t>2</w:t>
      </w:r>
      <w:r w:rsidR="00643ACF">
        <w:t xml:space="preserve"> estimates natural mortality as a vector</w:t>
      </w:r>
      <w:r w:rsidR="004C1EAF">
        <w:t xml:space="preserve"> of deviations from the mean (see </w:t>
      </w:r>
      <w:r w:rsidR="004C1EAF" w:rsidRPr="004C1EAF">
        <w:rPr>
          <w:i/>
        </w:rPr>
        <w:t>Natural Mortality</w:t>
      </w:r>
      <w:r w:rsidR="004C1EAF">
        <w:t xml:space="preserve"> in the </w:t>
      </w:r>
      <w:r w:rsidR="00200B7D" w:rsidRPr="00200B7D">
        <w:t xml:space="preserve">Parameters Estimated </w:t>
      </w:r>
      <w:proofErr w:type="gramStart"/>
      <w:r w:rsidR="00200B7D" w:rsidRPr="00200B7D">
        <w:t>Inside</w:t>
      </w:r>
      <w:proofErr w:type="gramEnd"/>
      <w:r w:rsidR="00200B7D" w:rsidRPr="00200B7D">
        <w:t xml:space="preserve"> the Assessment Model</w:t>
      </w:r>
      <w:r w:rsidR="004C1EAF">
        <w:rPr>
          <w:b/>
        </w:rPr>
        <w:t xml:space="preserve"> </w:t>
      </w:r>
      <w:r w:rsidR="004C1EAF" w:rsidRPr="004C1EAF">
        <w:t>section</w:t>
      </w:r>
      <w:r w:rsidR="004C1EAF">
        <w:t xml:space="preserve"> below for more detail)</w:t>
      </w:r>
      <w:r w:rsidR="00643ACF">
        <w:t xml:space="preserve">. </w:t>
      </w:r>
      <w:r w:rsidR="004C1EAF">
        <w:t>For all models</w:t>
      </w:r>
      <w:r w:rsidR="00142C16">
        <w:t>,</w:t>
      </w:r>
      <w:r w:rsidR="004C1EAF">
        <w:t xml:space="preserve"> d</w:t>
      </w:r>
      <w:r w:rsidR="00BC1E15">
        <w:t xml:space="preserve">eviations between observations and expected values </w:t>
      </w:r>
      <w:proofErr w:type="gramStart"/>
      <w:r w:rsidR="00BC1E15">
        <w:t>are quantified with a spe</w:t>
      </w:r>
      <w:r w:rsidR="00BC1E15" w:rsidRPr="00AA1DD4">
        <w:t>cified error model and cast in terms of a penalized log-likelihood</w:t>
      </w:r>
      <w:proofErr w:type="gramEnd"/>
      <w:r w:rsidR="00BC1E15" w:rsidRPr="00AA1DD4">
        <w:t>.</w:t>
      </w:r>
      <w:r w:rsidR="009C0ADB">
        <w:t xml:space="preserve"> </w:t>
      </w:r>
      <w:r w:rsidR="00BC1E15" w:rsidRPr="00AA1DD4">
        <w:t>This overall log-like</w:t>
      </w:r>
      <w:r w:rsidR="00BC1E15">
        <w:t>li</w:t>
      </w:r>
      <w:r w:rsidR="00BC1E15" w:rsidRPr="00AA1DD4">
        <w:t>hood (</w:t>
      </w:r>
      <w:r w:rsidR="00BC1E15" w:rsidRPr="00AA1DD4">
        <w:rPr>
          <w:i/>
        </w:rPr>
        <w:t>L</w:t>
      </w:r>
      <w:r w:rsidR="00BC1E15" w:rsidRPr="00AA1DD4">
        <w:t>) is the weighted sum of the calculated log-likelihoods for each data component and model penalties.</w:t>
      </w:r>
      <w:r w:rsidR="009C0ADB">
        <w:t xml:space="preserve"> </w:t>
      </w:r>
      <w:r w:rsidR="00BC1E15" w:rsidRPr="00AA1DD4">
        <w:t>The component weights are inversely proportional to the specified (or in some cases, estimated) variances</w:t>
      </w:r>
      <w:r w:rsidR="00BC1E15">
        <w:t>.</w:t>
      </w:r>
      <w:r w:rsidR="009C0ADB">
        <w:t xml:space="preserve"> </w:t>
      </w:r>
      <w:r w:rsidR="008E7889" w:rsidRPr="00AA1DD4">
        <w:t xml:space="preserve">Appendix </w:t>
      </w:r>
      <w:proofErr w:type="gramStart"/>
      <w:r w:rsidR="004A76A0">
        <w:t>A</w:t>
      </w:r>
      <w:proofErr w:type="gramEnd"/>
      <w:r w:rsidR="004A76A0">
        <w:t xml:space="preserve"> </w:t>
      </w:r>
      <w:r w:rsidR="008E7889" w:rsidRPr="00AA1DD4">
        <w:t xml:space="preserve">Tables 1–3 </w:t>
      </w:r>
      <w:r w:rsidR="00BC1E15" w:rsidRPr="00AA1DD4">
        <w:t>provide a description of the</w:t>
      </w:r>
      <w:r w:rsidR="00BC1E15">
        <w:t xml:space="preserve"> variables used, and the basic equations describing the population dynamics of Aleutian Islands pollock and likelihood equations.</w:t>
      </w:r>
      <w:r w:rsidR="009C0ADB">
        <w:t xml:space="preserve"> </w:t>
      </w:r>
      <w:r w:rsidR="00BC1E15">
        <w:t>The model</w:t>
      </w:r>
      <w:r w:rsidR="00AB3A24">
        <w:t>s presented since 2007</w:t>
      </w:r>
      <w:r w:rsidR="00BC1E15">
        <w:t xml:space="preserve"> </w:t>
      </w:r>
      <w:proofErr w:type="gramStart"/>
      <w:r w:rsidR="00BC1E15">
        <w:t>w</w:t>
      </w:r>
      <w:r w:rsidR="00AB3A24">
        <w:t>ere</w:t>
      </w:r>
      <w:r w:rsidR="00BC1E15">
        <w:t xml:space="preserve"> modified</w:t>
      </w:r>
      <w:proofErr w:type="gramEnd"/>
      <w:r w:rsidR="00BC1E15">
        <w:t xml:space="preserve"> from that of Barbeaux </w:t>
      </w:r>
      <w:r w:rsidR="00C43270" w:rsidRPr="00C43270">
        <w:rPr>
          <w:i/>
        </w:rPr>
        <w:t>et al.</w:t>
      </w:r>
      <w:r w:rsidR="00BC1E15">
        <w:t xml:space="preserve"> (2003).</w:t>
      </w:r>
      <w:r w:rsidR="009C0ADB">
        <w:t xml:space="preserve"> </w:t>
      </w:r>
      <w:r w:rsidR="00BC1E15">
        <w:t>These modifications include</w:t>
      </w:r>
      <w:r w:rsidR="00693F46">
        <w:t>:</w:t>
      </w:r>
    </w:p>
    <w:p w14:paraId="35253F7E" w14:textId="77777777" w:rsidR="00693F46" w:rsidRDefault="00693F46" w:rsidP="00693F46">
      <w:pPr>
        <w:numPr>
          <w:ilvl w:val="0"/>
          <w:numId w:val="29"/>
        </w:numPr>
      </w:pPr>
      <w:r>
        <w:t>The addition of a</w:t>
      </w:r>
      <w:r w:rsidR="00BC1E15">
        <w:t xml:space="preserve"> feature that allows a user-specified age-range for which to apply the survey (or other abundance index) catchability.</w:t>
      </w:r>
      <w:r w:rsidR="009C0ADB">
        <w:t xml:space="preserve"> </w:t>
      </w:r>
      <w:r w:rsidR="00BC1E15">
        <w:t xml:space="preserve">For example, specifying the age-range of </w:t>
      </w:r>
      <w:r w:rsidR="00C5599D">
        <w:t>5</w:t>
      </w:r>
      <w:r w:rsidR="00BC1E15">
        <w:t>-1</w:t>
      </w:r>
      <w:r w:rsidR="00C5599D">
        <w:t>2</w:t>
      </w:r>
      <w:r w:rsidR="00BC1E15">
        <w:t xml:space="preserve"> (as </w:t>
      </w:r>
      <w:proofErr w:type="gramStart"/>
      <w:r w:rsidR="00BC1E15">
        <w:t>was done</w:t>
      </w:r>
      <w:proofErr w:type="gramEnd"/>
      <w:r w:rsidR="00BC1E15">
        <w:t xml:space="preserve"> for </w:t>
      </w:r>
      <w:r w:rsidR="00C5599D">
        <w:t>this assessment</w:t>
      </w:r>
      <w:r w:rsidR="00BC1E15">
        <w:t>) means that the average age-specific catchability of the survey is set to the parametric value (either specified as fixed</w:t>
      </w:r>
      <w:r w:rsidR="00012100">
        <w:t>,</w:t>
      </w:r>
      <w:r w:rsidR="00BC1E15">
        <w:t xml:space="preserve"> </w:t>
      </w:r>
      <w:r w:rsidR="00AD75BF">
        <w:t>as in this assessment</w:t>
      </w:r>
      <w:r w:rsidR="00012100">
        <w:t>,</w:t>
      </w:r>
      <w:r w:rsidR="00AD75BF">
        <w:t xml:space="preserve"> </w:t>
      </w:r>
      <w:r w:rsidR="00BC1E15">
        <w:t>or estimated).</w:t>
      </w:r>
    </w:p>
    <w:p w14:paraId="71018A74" w14:textId="77777777" w:rsidR="00BC1E15" w:rsidRDefault="00BC1E15" w:rsidP="00B23B6B">
      <w:r>
        <w:lastRenderedPageBreak/>
        <w:t>The quasi</w:t>
      </w:r>
      <w:r>
        <w:rPr>
          <w:rStyle w:val="FootnoteReference"/>
        </w:rPr>
        <w:footnoteReference w:id="2"/>
      </w:r>
      <w:r>
        <w:t xml:space="preserve"> likelihood components and the distribution assumption of the error structure </w:t>
      </w:r>
      <w:proofErr w:type="gramStart"/>
      <w:r>
        <w:t>are given</w:t>
      </w:r>
      <w:proofErr w:type="gramEnd"/>
      <w:r>
        <w:t xml:space="preserve"> below:</w:t>
      </w:r>
    </w:p>
    <w:tbl>
      <w:tblPr>
        <w:tblW w:w="5000" w:type="pct"/>
        <w:jc w:val="center"/>
        <w:tblCellMar>
          <w:left w:w="0" w:type="dxa"/>
          <w:right w:w="0" w:type="dxa"/>
        </w:tblCellMar>
        <w:tblLook w:val="0000" w:firstRow="0" w:lastRow="0" w:firstColumn="0" w:lastColumn="0" w:noHBand="0" w:noVBand="0"/>
      </w:tblPr>
      <w:tblGrid>
        <w:gridCol w:w="5416"/>
        <w:gridCol w:w="3944"/>
      </w:tblGrid>
      <w:tr w:rsidR="00BC1E15" w14:paraId="6F5995FE" w14:textId="77777777">
        <w:trPr>
          <w:jc w:val="center"/>
        </w:trPr>
        <w:tc>
          <w:tcPr>
            <w:tcW w:w="2893" w:type="pct"/>
            <w:tcBorders>
              <w:top w:val="double" w:sz="4" w:space="0" w:color="auto"/>
              <w:left w:val="nil"/>
              <w:bottom w:val="single" w:sz="4" w:space="0" w:color="auto"/>
              <w:right w:val="nil"/>
            </w:tcBorders>
            <w:vAlign w:val="bottom"/>
          </w:tcPr>
          <w:p w14:paraId="6329817E" w14:textId="77777777" w:rsidR="00BC1E15" w:rsidRDefault="00BC1E15" w:rsidP="00FE6631">
            <w:pPr>
              <w:pStyle w:val="tb"/>
              <w:rPr>
                <w:b/>
              </w:rPr>
            </w:pPr>
            <w:r>
              <w:rPr>
                <w:b/>
              </w:rPr>
              <w:t>Likelihood Component</w:t>
            </w:r>
          </w:p>
        </w:tc>
        <w:tc>
          <w:tcPr>
            <w:tcW w:w="2107" w:type="pct"/>
            <w:tcBorders>
              <w:top w:val="double" w:sz="4" w:space="0" w:color="auto"/>
              <w:left w:val="nil"/>
              <w:bottom w:val="single" w:sz="4" w:space="0" w:color="auto"/>
              <w:right w:val="nil"/>
            </w:tcBorders>
            <w:vAlign w:val="bottom"/>
          </w:tcPr>
          <w:p w14:paraId="4A59BAA1" w14:textId="77777777" w:rsidR="00BC1E15" w:rsidRDefault="00BC1E15" w:rsidP="00FE6631">
            <w:pPr>
              <w:pStyle w:val="tb"/>
              <w:rPr>
                <w:b/>
              </w:rPr>
            </w:pPr>
            <w:r>
              <w:rPr>
                <w:b/>
              </w:rPr>
              <w:t>Distribution Assumption</w:t>
            </w:r>
          </w:p>
        </w:tc>
      </w:tr>
      <w:tr w:rsidR="00BC1E15" w14:paraId="3B41E345" w14:textId="77777777">
        <w:trPr>
          <w:jc w:val="center"/>
        </w:trPr>
        <w:tc>
          <w:tcPr>
            <w:tcW w:w="2893" w:type="pct"/>
            <w:tcBorders>
              <w:top w:val="single" w:sz="4" w:space="0" w:color="auto"/>
              <w:left w:val="nil"/>
              <w:bottom w:val="nil"/>
              <w:right w:val="nil"/>
            </w:tcBorders>
            <w:vAlign w:val="bottom"/>
          </w:tcPr>
          <w:p w14:paraId="5ADC1381" w14:textId="77777777" w:rsidR="00BC1E15" w:rsidRDefault="00BC1E15" w:rsidP="00FE6631">
            <w:pPr>
              <w:pStyle w:val="tb"/>
            </w:pPr>
            <w:r>
              <w:t>Catch biomass</w:t>
            </w:r>
          </w:p>
        </w:tc>
        <w:tc>
          <w:tcPr>
            <w:tcW w:w="2107" w:type="pct"/>
            <w:tcBorders>
              <w:top w:val="single" w:sz="4" w:space="0" w:color="auto"/>
              <w:left w:val="nil"/>
              <w:bottom w:val="nil"/>
              <w:right w:val="nil"/>
            </w:tcBorders>
            <w:vAlign w:val="bottom"/>
          </w:tcPr>
          <w:p w14:paraId="47E51ACC" w14:textId="77777777" w:rsidR="00BC1E15" w:rsidRDefault="00BC1E15" w:rsidP="00FE6631">
            <w:pPr>
              <w:pStyle w:val="tb"/>
            </w:pPr>
            <w:r>
              <w:t>Lognormal</w:t>
            </w:r>
          </w:p>
        </w:tc>
      </w:tr>
      <w:tr w:rsidR="00BC1E15" w14:paraId="314FA7BE" w14:textId="77777777">
        <w:trPr>
          <w:jc w:val="center"/>
        </w:trPr>
        <w:tc>
          <w:tcPr>
            <w:tcW w:w="2893" w:type="pct"/>
            <w:tcBorders>
              <w:top w:val="nil"/>
              <w:left w:val="nil"/>
              <w:bottom w:val="nil"/>
              <w:right w:val="nil"/>
            </w:tcBorders>
            <w:vAlign w:val="bottom"/>
          </w:tcPr>
          <w:p w14:paraId="69B89BC4" w14:textId="77777777" w:rsidR="00BC1E15" w:rsidRDefault="00BC1E15" w:rsidP="00FE6631">
            <w:pPr>
              <w:pStyle w:val="tb"/>
            </w:pPr>
            <w:r>
              <w:t>Catch age composition</w:t>
            </w:r>
          </w:p>
        </w:tc>
        <w:tc>
          <w:tcPr>
            <w:tcW w:w="2107" w:type="pct"/>
            <w:tcBorders>
              <w:top w:val="nil"/>
              <w:left w:val="nil"/>
              <w:bottom w:val="nil"/>
              <w:right w:val="nil"/>
            </w:tcBorders>
            <w:vAlign w:val="bottom"/>
          </w:tcPr>
          <w:p w14:paraId="6A3C95E7" w14:textId="77777777" w:rsidR="00BC1E15" w:rsidRDefault="00BC1E15" w:rsidP="00FE6631">
            <w:pPr>
              <w:pStyle w:val="tb"/>
            </w:pPr>
            <w:r>
              <w:t>Multinomial</w:t>
            </w:r>
          </w:p>
        </w:tc>
      </w:tr>
      <w:tr w:rsidR="00BC1E15" w14:paraId="0F976FF2" w14:textId="77777777">
        <w:trPr>
          <w:jc w:val="center"/>
        </w:trPr>
        <w:tc>
          <w:tcPr>
            <w:tcW w:w="2893" w:type="pct"/>
            <w:tcBorders>
              <w:top w:val="nil"/>
              <w:left w:val="nil"/>
              <w:bottom w:val="nil"/>
              <w:right w:val="nil"/>
            </w:tcBorders>
            <w:vAlign w:val="bottom"/>
          </w:tcPr>
          <w:p w14:paraId="57E30248" w14:textId="77777777" w:rsidR="00BC1E15" w:rsidRDefault="00BC1E15" w:rsidP="00FE6631">
            <w:pPr>
              <w:pStyle w:val="tb"/>
            </w:pPr>
            <w:r>
              <w:t>Survey catch biomass</w:t>
            </w:r>
          </w:p>
        </w:tc>
        <w:tc>
          <w:tcPr>
            <w:tcW w:w="2107" w:type="pct"/>
            <w:tcBorders>
              <w:top w:val="nil"/>
              <w:left w:val="nil"/>
              <w:bottom w:val="nil"/>
              <w:right w:val="nil"/>
            </w:tcBorders>
            <w:vAlign w:val="bottom"/>
          </w:tcPr>
          <w:p w14:paraId="3ADB7154" w14:textId="77777777" w:rsidR="00BC1E15" w:rsidRDefault="00BC1E15" w:rsidP="00FE6631">
            <w:pPr>
              <w:pStyle w:val="tb"/>
            </w:pPr>
            <w:r>
              <w:t>Lognormal</w:t>
            </w:r>
          </w:p>
        </w:tc>
      </w:tr>
      <w:tr w:rsidR="00BC1E15" w14:paraId="45B6B215" w14:textId="77777777">
        <w:trPr>
          <w:jc w:val="center"/>
        </w:trPr>
        <w:tc>
          <w:tcPr>
            <w:tcW w:w="2893" w:type="pct"/>
            <w:tcBorders>
              <w:top w:val="nil"/>
              <w:left w:val="nil"/>
              <w:bottom w:val="nil"/>
              <w:right w:val="nil"/>
            </w:tcBorders>
            <w:vAlign w:val="bottom"/>
          </w:tcPr>
          <w:p w14:paraId="3FAE54E1" w14:textId="77777777" w:rsidR="00BC1E15" w:rsidRDefault="00BC1E15" w:rsidP="00FE6631">
            <w:pPr>
              <w:pStyle w:val="tb"/>
            </w:pPr>
            <w:r>
              <w:t xml:space="preserve">Survey catch age composition </w:t>
            </w:r>
          </w:p>
        </w:tc>
        <w:tc>
          <w:tcPr>
            <w:tcW w:w="2107" w:type="pct"/>
            <w:tcBorders>
              <w:top w:val="nil"/>
              <w:left w:val="nil"/>
              <w:bottom w:val="nil"/>
              <w:right w:val="nil"/>
            </w:tcBorders>
            <w:vAlign w:val="bottom"/>
          </w:tcPr>
          <w:p w14:paraId="1DFB1DE6" w14:textId="77777777" w:rsidR="00BC1E15" w:rsidRDefault="00BC1E15" w:rsidP="00FE6631">
            <w:pPr>
              <w:pStyle w:val="tb"/>
            </w:pPr>
            <w:r>
              <w:t>Multinomial</w:t>
            </w:r>
          </w:p>
        </w:tc>
      </w:tr>
      <w:tr w:rsidR="00BC1E15" w14:paraId="5C3CDA7C" w14:textId="77777777">
        <w:trPr>
          <w:jc w:val="center"/>
        </w:trPr>
        <w:tc>
          <w:tcPr>
            <w:tcW w:w="2893" w:type="pct"/>
            <w:tcBorders>
              <w:top w:val="nil"/>
              <w:left w:val="nil"/>
              <w:right w:val="nil"/>
            </w:tcBorders>
            <w:vAlign w:val="bottom"/>
          </w:tcPr>
          <w:p w14:paraId="0CDAABF2" w14:textId="77777777" w:rsidR="00BC1E15" w:rsidRDefault="00BC1E15" w:rsidP="00FE6631">
            <w:pPr>
              <w:pStyle w:val="tb"/>
            </w:pPr>
            <w:r>
              <w:t>Recruitment deviations</w:t>
            </w:r>
          </w:p>
        </w:tc>
        <w:tc>
          <w:tcPr>
            <w:tcW w:w="2107" w:type="pct"/>
            <w:tcBorders>
              <w:top w:val="nil"/>
              <w:left w:val="nil"/>
              <w:right w:val="nil"/>
            </w:tcBorders>
            <w:vAlign w:val="bottom"/>
          </w:tcPr>
          <w:p w14:paraId="3C030E00" w14:textId="77777777" w:rsidR="00BC1E15" w:rsidRDefault="00BC1E15" w:rsidP="00FE6631">
            <w:pPr>
              <w:pStyle w:val="tb"/>
            </w:pPr>
            <w:r>
              <w:t>Lognormal</w:t>
            </w:r>
          </w:p>
        </w:tc>
      </w:tr>
      <w:tr w:rsidR="00BC1E15" w14:paraId="54FD9903" w14:textId="77777777">
        <w:trPr>
          <w:jc w:val="center"/>
        </w:trPr>
        <w:tc>
          <w:tcPr>
            <w:tcW w:w="2893" w:type="pct"/>
            <w:tcBorders>
              <w:top w:val="nil"/>
              <w:left w:val="nil"/>
              <w:bottom w:val="nil"/>
              <w:right w:val="nil"/>
            </w:tcBorders>
            <w:vAlign w:val="bottom"/>
          </w:tcPr>
          <w:p w14:paraId="2596A1A3" w14:textId="77777777" w:rsidR="00BC1E15" w:rsidRDefault="00BC1E15" w:rsidP="00FE6631">
            <w:pPr>
              <w:pStyle w:val="tb"/>
            </w:pPr>
            <w:r>
              <w:t>Stock recruitment curve</w:t>
            </w:r>
          </w:p>
        </w:tc>
        <w:tc>
          <w:tcPr>
            <w:tcW w:w="2107" w:type="pct"/>
            <w:tcBorders>
              <w:top w:val="nil"/>
              <w:left w:val="nil"/>
              <w:bottom w:val="nil"/>
              <w:right w:val="nil"/>
            </w:tcBorders>
            <w:vAlign w:val="bottom"/>
          </w:tcPr>
          <w:p w14:paraId="1EC3B4D9" w14:textId="77777777" w:rsidR="00BC1E15" w:rsidRDefault="00BC1E15" w:rsidP="00FE6631">
            <w:pPr>
              <w:pStyle w:val="tb"/>
            </w:pPr>
            <w:r>
              <w:t>Lognormal</w:t>
            </w:r>
          </w:p>
        </w:tc>
      </w:tr>
      <w:tr w:rsidR="00BC1E15" w14:paraId="193E3839" w14:textId="77777777">
        <w:trPr>
          <w:jc w:val="center"/>
        </w:trPr>
        <w:tc>
          <w:tcPr>
            <w:tcW w:w="2893" w:type="pct"/>
            <w:tcBorders>
              <w:top w:val="nil"/>
              <w:left w:val="nil"/>
              <w:bottom w:val="nil"/>
              <w:right w:val="nil"/>
            </w:tcBorders>
            <w:vAlign w:val="bottom"/>
          </w:tcPr>
          <w:p w14:paraId="1FE3DA10" w14:textId="77777777" w:rsidR="00BC1E15" w:rsidRDefault="00BC1E15" w:rsidP="00FE6631">
            <w:pPr>
              <w:pStyle w:val="tb"/>
            </w:pPr>
            <w:r>
              <w:t>Selectivity smoothness (in age-coefficients, survey and fishery)</w:t>
            </w:r>
          </w:p>
        </w:tc>
        <w:tc>
          <w:tcPr>
            <w:tcW w:w="2107" w:type="pct"/>
            <w:tcBorders>
              <w:top w:val="nil"/>
              <w:left w:val="nil"/>
              <w:bottom w:val="nil"/>
              <w:right w:val="nil"/>
            </w:tcBorders>
            <w:vAlign w:val="bottom"/>
          </w:tcPr>
          <w:p w14:paraId="033166B7" w14:textId="77777777" w:rsidR="00BC1E15" w:rsidRDefault="00BC1E15" w:rsidP="00FE6631">
            <w:pPr>
              <w:pStyle w:val="tb"/>
            </w:pPr>
            <w:r>
              <w:t>Lognormal</w:t>
            </w:r>
          </w:p>
        </w:tc>
      </w:tr>
      <w:tr w:rsidR="00BC1E15" w14:paraId="0C83ED78" w14:textId="77777777">
        <w:trPr>
          <w:jc w:val="center"/>
        </w:trPr>
        <w:tc>
          <w:tcPr>
            <w:tcW w:w="2893" w:type="pct"/>
            <w:tcBorders>
              <w:top w:val="nil"/>
              <w:left w:val="nil"/>
              <w:right w:val="nil"/>
            </w:tcBorders>
            <w:vAlign w:val="bottom"/>
          </w:tcPr>
          <w:p w14:paraId="02FFAFF7" w14:textId="77777777" w:rsidR="00BC1E15" w:rsidRDefault="00BC1E15" w:rsidP="00FE6631">
            <w:pPr>
              <w:pStyle w:val="tb"/>
            </w:pPr>
            <w:r>
              <w:t>Selectivity change over time (fishery only)</w:t>
            </w:r>
          </w:p>
        </w:tc>
        <w:tc>
          <w:tcPr>
            <w:tcW w:w="2107" w:type="pct"/>
            <w:tcBorders>
              <w:top w:val="nil"/>
              <w:left w:val="nil"/>
              <w:right w:val="nil"/>
            </w:tcBorders>
            <w:vAlign w:val="bottom"/>
          </w:tcPr>
          <w:p w14:paraId="260E4543" w14:textId="77777777" w:rsidR="00BC1E15" w:rsidRDefault="00BC1E15" w:rsidP="00FE6631">
            <w:pPr>
              <w:pStyle w:val="tb"/>
            </w:pPr>
            <w:r>
              <w:t>Lognormal</w:t>
            </w:r>
          </w:p>
        </w:tc>
      </w:tr>
      <w:tr w:rsidR="00BC1E15" w14:paraId="53F3AD0C" w14:textId="77777777">
        <w:trPr>
          <w:jc w:val="center"/>
        </w:trPr>
        <w:tc>
          <w:tcPr>
            <w:tcW w:w="2893" w:type="pct"/>
            <w:tcBorders>
              <w:top w:val="nil"/>
              <w:left w:val="nil"/>
              <w:bottom w:val="single" w:sz="4" w:space="0" w:color="auto"/>
              <w:right w:val="nil"/>
            </w:tcBorders>
            <w:vAlign w:val="bottom"/>
          </w:tcPr>
          <w:p w14:paraId="3C39BBB5" w14:textId="77777777" w:rsidR="00BC1E15" w:rsidRDefault="00BC1E15" w:rsidP="00FE6631">
            <w:pPr>
              <w:pStyle w:val="tb"/>
            </w:pPr>
            <w:r>
              <w:t>Priors (where applicable)</w:t>
            </w:r>
          </w:p>
        </w:tc>
        <w:tc>
          <w:tcPr>
            <w:tcW w:w="2107" w:type="pct"/>
            <w:tcBorders>
              <w:top w:val="nil"/>
              <w:left w:val="nil"/>
              <w:bottom w:val="single" w:sz="4" w:space="0" w:color="auto"/>
              <w:right w:val="nil"/>
            </w:tcBorders>
            <w:vAlign w:val="bottom"/>
          </w:tcPr>
          <w:p w14:paraId="0DE2E18E" w14:textId="77777777" w:rsidR="00BC1E15" w:rsidRDefault="00BC1E15" w:rsidP="00FE6631">
            <w:pPr>
              <w:pStyle w:val="tb"/>
            </w:pPr>
            <w:r>
              <w:t>Lognormal</w:t>
            </w:r>
          </w:p>
        </w:tc>
      </w:tr>
    </w:tbl>
    <w:p w14:paraId="0CB576DD" w14:textId="77777777" w:rsidR="000C4B30" w:rsidRDefault="000C4B30" w:rsidP="00693F46">
      <w:pPr>
        <w:autoSpaceDE w:val="0"/>
        <w:autoSpaceDN w:val="0"/>
        <w:adjustRightInd w:val="0"/>
        <w:spacing w:after="0"/>
      </w:pPr>
    </w:p>
    <w:p w14:paraId="00951383" w14:textId="6999ACBA" w:rsidR="00C5599D" w:rsidRDefault="00BC1E15" w:rsidP="00693F46">
      <w:pPr>
        <w:autoSpaceDE w:val="0"/>
        <w:autoSpaceDN w:val="0"/>
        <w:adjustRightInd w:val="0"/>
        <w:spacing w:after="0"/>
      </w:pPr>
      <w:r>
        <w:t xml:space="preserve">The age-composition components </w:t>
      </w:r>
      <w:proofErr w:type="gramStart"/>
      <w:r>
        <w:t>are heavily influenced</w:t>
      </w:r>
      <w:proofErr w:type="gramEnd"/>
      <w:r>
        <w:t xml:space="preserve"> by the sample size assumptions specified for the multinomial likelihood</w:t>
      </w:r>
      <w:r w:rsidR="00114F9A">
        <w:t xml:space="preserve">. </w:t>
      </w:r>
      <w:r w:rsidR="000717C2">
        <w:t xml:space="preserve">In this year’s </w:t>
      </w:r>
      <w:proofErr w:type="gramStart"/>
      <w:r w:rsidR="000717C2">
        <w:t>model</w:t>
      </w:r>
      <w:proofErr w:type="gramEnd"/>
      <w:r w:rsidR="000717C2">
        <w:t xml:space="preserve"> the multinomial sample size</w:t>
      </w:r>
      <w:r w:rsidR="00114F9A">
        <w:t>s</w:t>
      </w:r>
      <w:r w:rsidR="000717C2">
        <w:t xml:space="preserve"> for the fishery w</w:t>
      </w:r>
      <w:r w:rsidR="00114F9A">
        <w:t>ere</w:t>
      </w:r>
      <w:r w:rsidR="000717C2">
        <w:t xml:space="preserve"> calculated as the minimum of the number of sampled hauls or 100 plus the number of sampled hauls divided by the mean number of sampled hauls.</w:t>
      </w:r>
      <w:r w:rsidR="00C43270" w:rsidRPr="00C43270">
        <w:rPr>
          <w:i/>
        </w:rPr>
        <w:t xml:space="preserve"> </w:t>
      </w:r>
      <w:r w:rsidR="00C5599D">
        <w:t xml:space="preserve">A value of </w:t>
      </w:r>
      <w:r w:rsidR="00E601C1">
        <w:t>1</w:t>
      </w:r>
      <w:r w:rsidR="00C5599D">
        <w:t xml:space="preserve">00 </w:t>
      </w:r>
      <w:proofErr w:type="gramStart"/>
      <w:r w:rsidR="00C5599D">
        <w:t>was s</w:t>
      </w:r>
      <w:r w:rsidR="000717C2">
        <w:t>pecified</w:t>
      </w:r>
      <w:proofErr w:type="gramEnd"/>
      <w:r w:rsidR="00C5599D">
        <w:t xml:space="preserve"> for survey catch-at-age data.</w:t>
      </w:r>
    </w:p>
    <w:p w14:paraId="27313B87" w14:textId="77777777" w:rsidR="000C4B30" w:rsidRDefault="000C4B30" w:rsidP="00693F46">
      <w:pPr>
        <w:autoSpaceDE w:val="0"/>
        <w:autoSpaceDN w:val="0"/>
        <w:adjustRightInd w:val="0"/>
        <w:spacing w:after="0"/>
      </w:pPr>
    </w:p>
    <w:tbl>
      <w:tblPr>
        <w:tblW w:w="5000" w:type="pct"/>
        <w:tblCellMar>
          <w:left w:w="0" w:type="dxa"/>
          <w:right w:w="0" w:type="dxa"/>
        </w:tblCellMar>
        <w:tblLook w:val="0000" w:firstRow="0" w:lastRow="0" w:firstColumn="0" w:lastColumn="0" w:noHBand="0" w:noVBand="0"/>
      </w:tblPr>
      <w:tblGrid>
        <w:gridCol w:w="1552"/>
        <w:gridCol w:w="504"/>
        <w:gridCol w:w="900"/>
        <w:gridCol w:w="829"/>
        <w:gridCol w:w="829"/>
        <w:gridCol w:w="829"/>
        <w:gridCol w:w="829"/>
        <w:gridCol w:w="829"/>
        <w:gridCol w:w="680"/>
        <w:gridCol w:w="680"/>
        <w:gridCol w:w="899"/>
      </w:tblGrid>
      <w:tr w:rsidR="00BC1E15" w:rsidRPr="00CB7751" w14:paraId="03EF1964" w14:textId="77777777" w:rsidTr="00094359">
        <w:trPr>
          <w:cantSplit/>
        </w:trPr>
        <w:tc>
          <w:tcPr>
            <w:tcW w:w="829" w:type="pct"/>
            <w:vMerge w:val="restart"/>
            <w:tcBorders>
              <w:top w:val="double" w:sz="4" w:space="0" w:color="auto"/>
              <w:left w:val="nil"/>
              <w:bottom w:val="single" w:sz="4" w:space="0" w:color="auto"/>
              <w:right w:val="nil"/>
            </w:tcBorders>
            <w:shd w:val="clear" w:color="auto" w:fill="auto"/>
          </w:tcPr>
          <w:p w14:paraId="75005884" w14:textId="77777777" w:rsidR="00BC1E15" w:rsidRPr="0003099C" w:rsidRDefault="00BC1E15" w:rsidP="00FE6631">
            <w:pPr>
              <w:keepNext/>
              <w:spacing w:after="0"/>
              <w:rPr>
                <w:b/>
              </w:rPr>
            </w:pPr>
            <w:r w:rsidRPr="0003099C">
              <w:rPr>
                <w:b/>
              </w:rPr>
              <w:t>Fishery data</w:t>
            </w:r>
            <w:r w:rsidR="00612DDF">
              <w:rPr>
                <w:b/>
              </w:rPr>
              <w:t>*</w:t>
            </w:r>
          </w:p>
        </w:tc>
        <w:tc>
          <w:tcPr>
            <w:tcW w:w="269" w:type="pct"/>
            <w:tcBorders>
              <w:top w:val="doub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2950BC1C" w14:textId="77777777" w:rsidR="00BC1E15" w:rsidRPr="00CB7751" w:rsidRDefault="00BC1E15" w:rsidP="00FE6631">
            <w:pPr>
              <w:keepNext/>
              <w:spacing w:after="0"/>
              <w:jc w:val="right"/>
            </w:pPr>
            <w:r>
              <w:t>Year</w:t>
            </w:r>
          </w:p>
        </w:tc>
        <w:tc>
          <w:tcPr>
            <w:tcW w:w="481" w:type="pct"/>
            <w:tcBorders>
              <w:top w:val="doub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194D5744" w14:textId="77777777" w:rsidR="00BC1E15" w:rsidRPr="00CB7751" w:rsidRDefault="00BC1E15" w:rsidP="00FE6631">
            <w:pPr>
              <w:keepNext/>
              <w:spacing w:after="0"/>
              <w:jc w:val="right"/>
            </w:pPr>
            <w:r w:rsidRPr="00CB7751">
              <w:t>1978</w:t>
            </w:r>
          </w:p>
        </w:tc>
        <w:tc>
          <w:tcPr>
            <w:tcW w:w="443" w:type="pct"/>
            <w:tcBorders>
              <w:top w:val="doub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47197E0E" w14:textId="77777777" w:rsidR="00BC1E15" w:rsidRPr="00CB7751" w:rsidRDefault="00BC1E15" w:rsidP="00FE6631">
            <w:pPr>
              <w:keepNext/>
              <w:spacing w:after="0"/>
              <w:jc w:val="right"/>
            </w:pPr>
            <w:r w:rsidRPr="00CB7751">
              <w:t>1979</w:t>
            </w:r>
          </w:p>
        </w:tc>
        <w:tc>
          <w:tcPr>
            <w:tcW w:w="443" w:type="pct"/>
            <w:tcBorders>
              <w:top w:val="doub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3805BB53" w14:textId="77777777" w:rsidR="00BC1E15" w:rsidRPr="00CB7751" w:rsidRDefault="00BC1E15" w:rsidP="00FE6631">
            <w:pPr>
              <w:keepNext/>
              <w:spacing w:after="0"/>
              <w:jc w:val="right"/>
            </w:pPr>
            <w:r w:rsidRPr="00CB7751">
              <w:t>1980</w:t>
            </w:r>
          </w:p>
        </w:tc>
        <w:tc>
          <w:tcPr>
            <w:tcW w:w="443" w:type="pct"/>
            <w:tcBorders>
              <w:top w:val="doub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4EF029A1" w14:textId="77777777" w:rsidR="00BC1E15" w:rsidRPr="00CB7751" w:rsidRDefault="00BC1E15" w:rsidP="00FE6631">
            <w:pPr>
              <w:keepNext/>
              <w:spacing w:after="0"/>
              <w:jc w:val="right"/>
            </w:pPr>
            <w:r w:rsidRPr="00CB7751">
              <w:t>1981</w:t>
            </w:r>
          </w:p>
        </w:tc>
        <w:tc>
          <w:tcPr>
            <w:tcW w:w="443" w:type="pct"/>
            <w:tcBorders>
              <w:top w:val="doub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6E79F474" w14:textId="77777777" w:rsidR="00BC1E15" w:rsidRPr="00CB7751" w:rsidRDefault="00BC1E15" w:rsidP="00FE6631">
            <w:pPr>
              <w:keepNext/>
              <w:spacing w:after="0"/>
              <w:jc w:val="right"/>
            </w:pPr>
            <w:r w:rsidRPr="00CB7751">
              <w:t>1982</w:t>
            </w:r>
          </w:p>
        </w:tc>
        <w:tc>
          <w:tcPr>
            <w:tcW w:w="443" w:type="pct"/>
            <w:tcBorders>
              <w:top w:val="doub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57A406B7" w14:textId="77777777" w:rsidR="00BC1E15" w:rsidRPr="00CB7751" w:rsidRDefault="00BC1E15" w:rsidP="00FE6631">
            <w:pPr>
              <w:keepNext/>
              <w:spacing w:after="0"/>
              <w:jc w:val="right"/>
            </w:pPr>
            <w:r w:rsidRPr="00CB7751">
              <w:t>1983</w:t>
            </w:r>
          </w:p>
        </w:tc>
        <w:tc>
          <w:tcPr>
            <w:tcW w:w="363" w:type="pct"/>
            <w:tcBorders>
              <w:top w:val="doub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4AA28EFE" w14:textId="77777777" w:rsidR="00BC1E15" w:rsidRPr="00CB7751" w:rsidRDefault="00BC1E15" w:rsidP="00FE6631">
            <w:pPr>
              <w:keepNext/>
              <w:spacing w:after="0"/>
              <w:jc w:val="right"/>
            </w:pPr>
            <w:r w:rsidRPr="00CB7751">
              <w:t>1984</w:t>
            </w:r>
          </w:p>
        </w:tc>
        <w:tc>
          <w:tcPr>
            <w:tcW w:w="363" w:type="pct"/>
            <w:tcBorders>
              <w:top w:val="doub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5954916B" w14:textId="77777777" w:rsidR="00BC1E15" w:rsidRPr="00CB7751" w:rsidRDefault="00BC1E15" w:rsidP="00FE6631">
            <w:pPr>
              <w:keepNext/>
              <w:spacing w:after="0"/>
              <w:jc w:val="right"/>
            </w:pPr>
            <w:r w:rsidRPr="00CB7751">
              <w:t>1985</w:t>
            </w:r>
          </w:p>
        </w:tc>
        <w:tc>
          <w:tcPr>
            <w:tcW w:w="480" w:type="pct"/>
            <w:tcBorders>
              <w:top w:val="doub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1C5BAC56" w14:textId="77777777" w:rsidR="00BC1E15" w:rsidRPr="00CB7751" w:rsidRDefault="00612DDF" w:rsidP="00FE6631">
            <w:pPr>
              <w:keepNext/>
              <w:spacing w:after="0"/>
              <w:jc w:val="right"/>
            </w:pPr>
            <w:r w:rsidRPr="00CB7751">
              <w:t>198</w:t>
            </w:r>
            <w:r>
              <w:t>6</w:t>
            </w:r>
          </w:p>
        </w:tc>
      </w:tr>
      <w:tr w:rsidR="00BC1E15" w:rsidRPr="00CB7751" w14:paraId="3CFDE6E1" w14:textId="77777777" w:rsidTr="00094359">
        <w:trPr>
          <w:cantSplit/>
        </w:trPr>
        <w:tc>
          <w:tcPr>
            <w:tcW w:w="829" w:type="pct"/>
            <w:vMerge/>
            <w:tcBorders>
              <w:top w:val="single" w:sz="4" w:space="0" w:color="auto"/>
              <w:left w:val="nil"/>
              <w:bottom w:val="single" w:sz="4" w:space="0" w:color="auto"/>
              <w:right w:val="nil"/>
            </w:tcBorders>
            <w:shd w:val="clear" w:color="auto" w:fill="auto"/>
          </w:tcPr>
          <w:p w14:paraId="06ADC302" w14:textId="77777777" w:rsidR="00BC1E15" w:rsidRDefault="00BC1E15" w:rsidP="00FE6631">
            <w:pPr>
              <w:keepNext/>
              <w:spacing w:after="0"/>
            </w:pPr>
          </w:p>
        </w:tc>
        <w:tc>
          <w:tcPr>
            <w:tcW w:w="269"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531EE79C" w14:textId="77777777" w:rsidR="00BC1E15" w:rsidRPr="00CB7751" w:rsidRDefault="00D85579" w:rsidP="00FE6631">
            <w:pPr>
              <w:keepNext/>
              <w:spacing w:after="0"/>
              <w:jc w:val="right"/>
            </w:pPr>
            <w:r>
              <w:rPr>
                <w:noProof/>
                <w:position w:val="-14"/>
              </w:rPr>
              <w:drawing>
                <wp:inline distT="0" distB="0" distL="0" distR="0" wp14:anchorId="54B83E0E" wp14:editId="3B319386">
                  <wp:extent cx="238760" cy="23876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481"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63A83B3D" w14:textId="77777777" w:rsidR="00BC1E15" w:rsidRPr="00CB7751" w:rsidRDefault="00FD7F0F" w:rsidP="00FE6631">
            <w:pPr>
              <w:keepNext/>
              <w:spacing w:after="0"/>
              <w:jc w:val="right"/>
            </w:pPr>
            <w:r>
              <w:t>100</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47F57EC2" w14:textId="77777777" w:rsidR="00BC1E15" w:rsidRPr="00CB7751" w:rsidRDefault="00FD7F0F" w:rsidP="00FE6631">
            <w:pPr>
              <w:keepNext/>
              <w:spacing w:after="0"/>
              <w:jc w:val="right"/>
            </w:pPr>
            <w:r>
              <w:t>33</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300CAC06" w14:textId="77777777" w:rsidR="00BC1E15" w:rsidRPr="00CB7751" w:rsidRDefault="00FD7F0F" w:rsidP="00FE6631">
            <w:pPr>
              <w:keepNext/>
              <w:spacing w:after="0"/>
              <w:jc w:val="right"/>
            </w:pPr>
            <w:r>
              <w:t>100</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713029F5" w14:textId="77777777" w:rsidR="00BC1E15" w:rsidRPr="00CB7751" w:rsidRDefault="00FD7F0F" w:rsidP="00FE6631">
            <w:pPr>
              <w:keepNext/>
              <w:spacing w:after="0"/>
              <w:jc w:val="right"/>
            </w:pPr>
            <w:r>
              <w:t>100</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5FC69CA7" w14:textId="77777777" w:rsidR="00BC1E15" w:rsidRPr="00CB7751" w:rsidRDefault="00FD7F0F" w:rsidP="00FE6631">
            <w:pPr>
              <w:keepNext/>
              <w:spacing w:after="0"/>
              <w:jc w:val="right"/>
            </w:pPr>
            <w:r>
              <w:t>101</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6174AE39" w14:textId="77777777" w:rsidR="00BC1E15" w:rsidRPr="00CB7751" w:rsidRDefault="00FD7F0F" w:rsidP="00FE6631">
            <w:pPr>
              <w:keepNext/>
              <w:spacing w:after="0"/>
              <w:jc w:val="right"/>
            </w:pPr>
            <w:r>
              <w:t>101</w:t>
            </w:r>
          </w:p>
        </w:tc>
        <w:tc>
          <w:tcPr>
            <w:tcW w:w="36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544CAEB3" w14:textId="77777777" w:rsidR="00BC1E15" w:rsidRPr="00CB7751" w:rsidRDefault="00FD7F0F" w:rsidP="00FE6631">
            <w:pPr>
              <w:keepNext/>
              <w:spacing w:after="0"/>
              <w:jc w:val="right"/>
            </w:pPr>
            <w:r>
              <w:t>104</w:t>
            </w:r>
          </w:p>
        </w:tc>
        <w:tc>
          <w:tcPr>
            <w:tcW w:w="36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1CD6FBBF" w14:textId="77777777" w:rsidR="00BC1E15" w:rsidRPr="00CB7751" w:rsidRDefault="00FD7F0F" w:rsidP="00FE6631">
            <w:pPr>
              <w:keepNext/>
              <w:spacing w:after="0"/>
              <w:jc w:val="right"/>
            </w:pPr>
            <w:r>
              <w:t>102</w:t>
            </w:r>
          </w:p>
        </w:tc>
        <w:tc>
          <w:tcPr>
            <w:tcW w:w="480"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7E848561" w14:textId="77777777" w:rsidR="00BC1E15" w:rsidRPr="00CB7751" w:rsidRDefault="00FD7F0F" w:rsidP="00FE6631">
            <w:pPr>
              <w:keepNext/>
              <w:spacing w:after="0"/>
              <w:jc w:val="right"/>
            </w:pPr>
            <w:r>
              <w:t>101</w:t>
            </w:r>
          </w:p>
        </w:tc>
      </w:tr>
      <w:tr w:rsidR="00BC1E15" w:rsidRPr="00CB7751" w14:paraId="5B1306A0" w14:textId="77777777" w:rsidTr="00094359">
        <w:trPr>
          <w:cantSplit/>
        </w:trPr>
        <w:tc>
          <w:tcPr>
            <w:tcW w:w="829" w:type="pct"/>
            <w:vMerge/>
            <w:tcBorders>
              <w:top w:val="single" w:sz="4" w:space="0" w:color="auto"/>
              <w:left w:val="nil"/>
              <w:bottom w:val="single" w:sz="4" w:space="0" w:color="auto"/>
              <w:right w:val="nil"/>
            </w:tcBorders>
            <w:shd w:val="clear" w:color="auto" w:fill="auto"/>
          </w:tcPr>
          <w:p w14:paraId="738F1D54" w14:textId="77777777" w:rsidR="00BC1E15" w:rsidRPr="00CB7751" w:rsidRDefault="00BC1E15" w:rsidP="00FE6631">
            <w:pPr>
              <w:keepNext/>
              <w:spacing w:after="0"/>
            </w:pPr>
          </w:p>
        </w:tc>
        <w:tc>
          <w:tcPr>
            <w:tcW w:w="269"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54650651" w14:textId="77777777" w:rsidR="00BC1E15" w:rsidRPr="00CB7751" w:rsidRDefault="00BC1E15" w:rsidP="00FE6631">
            <w:pPr>
              <w:keepNext/>
              <w:spacing w:after="0"/>
              <w:jc w:val="right"/>
            </w:pPr>
            <w:r>
              <w:t>Year</w:t>
            </w:r>
          </w:p>
        </w:tc>
        <w:tc>
          <w:tcPr>
            <w:tcW w:w="481"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42B0335B" w14:textId="77777777" w:rsidR="00BC1E15" w:rsidRPr="00CB7751" w:rsidRDefault="00612DDF" w:rsidP="00FE6631">
            <w:pPr>
              <w:keepNext/>
              <w:spacing w:after="0"/>
              <w:jc w:val="right"/>
            </w:pPr>
            <w:r w:rsidRPr="00CB7751">
              <w:t>19</w:t>
            </w:r>
            <w:r>
              <w:t>87</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7CAF1368" w14:textId="77777777" w:rsidR="00BC1E15" w:rsidRPr="00CB7751" w:rsidRDefault="00BC1E15" w:rsidP="00FE6631">
            <w:pPr>
              <w:keepNext/>
              <w:spacing w:after="0"/>
              <w:jc w:val="right"/>
            </w:pPr>
            <w:r w:rsidRPr="00CB7751">
              <w:t>19</w:t>
            </w:r>
            <w:r w:rsidR="00612DDF">
              <w:t>88</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63886574" w14:textId="77777777" w:rsidR="00BC1E15" w:rsidRPr="00CB7751" w:rsidRDefault="00BC1E15" w:rsidP="00FE6631">
            <w:pPr>
              <w:keepNext/>
              <w:spacing w:after="0"/>
              <w:jc w:val="right"/>
            </w:pPr>
            <w:r w:rsidRPr="00CB7751">
              <w:t>199</w:t>
            </w:r>
            <w:r w:rsidR="00612DDF">
              <w:t>1</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02A909E8" w14:textId="77777777" w:rsidR="00BC1E15" w:rsidRPr="00CB7751" w:rsidRDefault="00BC1E15" w:rsidP="00FE6631">
            <w:pPr>
              <w:keepNext/>
              <w:spacing w:after="0"/>
              <w:jc w:val="right"/>
            </w:pPr>
            <w:r w:rsidRPr="00CB7751">
              <w:t>199</w:t>
            </w:r>
            <w:r w:rsidR="00612DDF">
              <w:t>2</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29EDB8F0" w14:textId="77777777" w:rsidR="00BC1E15" w:rsidRPr="00CB7751" w:rsidRDefault="00BC1E15" w:rsidP="00FE6631">
            <w:pPr>
              <w:keepNext/>
              <w:spacing w:after="0"/>
              <w:jc w:val="right"/>
            </w:pPr>
            <w:r w:rsidRPr="00CB7751">
              <w:t>199</w:t>
            </w:r>
            <w:r w:rsidR="00612DDF">
              <w:t>3</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1FDC96C0" w14:textId="77777777" w:rsidR="00BC1E15" w:rsidRPr="00CB7751" w:rsidRDefault="00BC1E15" w:rsidP="00FE6631">
            <w:pPr>
              <w:keepNext/>
              <w:spacing w:after="0"/>
              <w:jc w:val="right"/>
            </w:pPr>
            <w:r w:rsidRPr="00CB7751">
              <w:t>199</w:t>
            </w:r>
            <w:r w:rsidR="00612DDF">
              <w:t>4</w:t>
            </w:r>
          </w:p>
        </w:tc>
        <w:tc>
          <w:tcPr>
            <w:tcW w:w="36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6C8FF9C5" w14:textId="77777777" w:rsidR="00BC1E15" w:rsidRPr="00CB7751" w:rsidRDefault="00BC1E15" w:rsidP="00FE6631">
            <w:pPr>
              <w:keepNext/>
              <w:spacing w:after="0"/>
              <w:jc w:val="right"/>
            </w:pPr>
            <w:r w:rsidRPr="00CB7751">
              <w:t>199</w:t>
            </w:r>
            <w:r w:rsidR="00612DDF">
              <w:t>5</w:t>
            </w:r>
          </w:p>
        </w:tc>
        <w:tc>
          <w:tcPr>
            <w:tcW w:w="36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6A6DF958" w14:textId="77777777" w:rsidR="00BC1E15" w:rsidRPr="00CB7751" w:rsidRDefault="00612DDF" w:rsidP="00FE6631">
            <w:pPr>
              <w:keepNext/>
              <w:spacing w:after="0"/>
              <w:jc w:val="right"/>
            </w:pPr>
            <w:r>
              <w:t>1996</w:t>
            </w:r>
          </w:p>
        </w:tc>
        <w:tc>
          <w:tcPr>
            <w:tcW w:w="480"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18038BB3" w14:textId="77777777" w:rsidR="00075B1D" w:rsidRDefault="00FD7F0F">
            <w:pPr>
              <w:keepNext/>
              <w:spacing w:after="0"/>
              <w:jc w:val="right"/>
            </w:pPr>
            <w:r>
              <w:t>1997</w:t>
            </w:r>
          </w:p>
        </w:tc>
      </w:tr>
      <w:tr w:rsidR="00A5027A" w:rsidRPr="00CB7751" w14:paraId="52589FF9" w14:textId="77777777" w:rsidTr="00094359">
        <w:trPr>
          <w:cantSplit/>
        </w:trPr>
        <w:tc>
          <w:tcPr>
            <w:tcW w:w="829" w:type="pct"/>
            <w:vMerge/>
            <w:tcBorders>
              <w:top w:val="single" w:sz="4" w:space="0" w:color="auto"/>
              <w:left w:val="nil"/>
              <w:bottom w:val="single" w:sz="4" w:space="0" w:color="auto"/>
              <w:right w:val="nil"/>
            </w:tcBorders>
            <w:shd w:val="clear" w:color="auto" w:fill="auto"/>
          </w:tcPr>
          <w:p w14:paraId="03F21599" w14:textId="77777777" w:rsidR="00A5027A" w:rsidRPr="00CB7751" w:rsidRDefault="00A5027A" w:rsidP="00FE6631">
            <w:pPr>
              <w:keepNext/>
              <w:spacing w:after="0"/>
            </w:pPr>
          </w:p>
        </w:tc>
        <w:tc>
          <w:tcPr>
            <w:tcW w:w="269"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79335084" w14:textId="77777777" w:rsidR="00A5027A" w:rsidRDefault="00D85579" w:rsidP="00FE6631">
            <w:pPr>
              <w:keepNext/>
              <w:spacing w:after="0"/>
              <w:jc w:val="right"/>
            </w:pPr>
            <w:r>
              <w:rPr>
                <w:noProof/>
                <w:position w:val="-14"/>
              </w:rPr>
              <w:drawing>
                <wp:inline distT="0" distB="0" distL="0" distR="0" wp14:anchorId="77F55FDB" wp14:editId="1B6B4F25">
                  <wp:extent cx="238760" cy="23876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481"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40A4D229" w14:textId="77777777" w:rsidR="00A5027A" w:rsidRPr="00CB7751" w:rsidRDefault="00FD7F0F" w:rsidP="00FE6631">
            <w:pPr>
              <w:keepNext/>
              <w:spacing w:after="0"/>
              <w:jc w:val="right"/>
            </w:pPr>
            <w:r>
              <w:t>101</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0E1F52A1" w14:textId="77777777" w:rsidR="00A5027A" w:rsidRPr="00CB7751" w:rsidRDefault="00FD7F0F" w:rsidP="00FE6631">
            <w:pPr>
              <w:keepNext/>
              <w:spacing w:after="0"/>
              <w:jc w:val="right"/>
            </w:pPr>
            <w:r>
              <w:t>101</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62B194E5" w14:textId="77777777" w:rsidR="00A5027A" w:rsidRPr="00CB7751" w:rsidRDefault="00FD7F0F" w:rsidP="00FE6631">
            <w:pPr>
              <w:keepNext/>
              <w:spacing w:after="0"/>
              <w:jc w:val="right"/>
            </w:pPr>
            <w:r>
              <w:t>101</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51AA0E0D" w14:textId="77777777" w:rsidR="00A5027A" w:rsidRPr="00CB7751" w:rsidRDefault="00FD7F0F" w:rsidP="00FE6631">
            <w:pPr>
              <w:keepNext/>
              <w:spacing w:after="0"/>
              <w:jc w:val="right"/>
            </w:pPr>
            <w:r>
              <w:t>103</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03E9E20B" w14:textId="77777777" w:rsidR="00A5027A" w:rsidRPr="00CB7751" w:rsidRDefault="00FD7F0F" w:rsidP="00FE6631">
            <w:pPr>
              <w:keepNext/>
              <w:spacing w:after="0"/>
              <w:jc w:val="right"/>
            </w:pPr>
            <w:r>
              <w:t>103</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3E9160E4" w14:textId="77777777" w:rsidR="00A5027A" w:rsidRPr="00CB7751" w:rsidRDefault="00FD7F0F" w:rsidP="00FE6631">
            <w:pPr>
              <w:keepNext/>
              <w:spacing w:after="0"/>
              <w:jc w:val="right"/>
            </w:pPr>
            <w:r>
              <w:t>103</w:t>
            </w:r>
          </w:p>
        </w:tc>
        <w:tc>
          <w:tcPr>
            <w:tcW w:w="36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6A3EDAB3" w14:textId="77777777" w:rsidR="00A5027A" w:rsidRPr="00CB7751" w:rsidRDefault="00FD7F0F" w:rsidP="00FE6631">
            <w:pPr>
              <w:keepNext/>
              <w:spacing w:after="0"/>
              <w:jc w:val="right"/>
            </w:pPr>
            <w:r>
              <w:t>103</w:t>
            </w:r>
          </w:p>
        </w:tc>
        <w:tc>
          <w:tcPr>
            <w:tcW w:w="36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0858F6FF" w14:textId="77777777" w:rsidR="00A5027A" w:rsidRDefault="00FD7F0F" w:rsidP="00FE6631">
            <w:pPr>
              <w:keepNext/>
              <w:spacing w:after="0"/>
              <w:jc w:val="right"/>
            </w:pPr>
            <w:r>
              <w:t>103</w:t>
            </w:r>
          </w:p>
        </w:tc>
        <w:tc>
          <w:tcPr>
            <w:tcW w:w="480"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580852AD" w14:textId="77777777" w:rsidR="00A5027A" w:rsidRDefault="00FD7F0F" w:rsidP="00187627">
            <w:pPr>
              <w:keepNext/>
              <w:spacing w:after="0"/>
              <w:jc w:val="right"/>
            </w:pPr>
            <w:r>
              <w:t>101</w:t>
            </w:r>
          </w:p>
        </w:tc>
      </w:tr>
      <w:tr w:rsidR="00A5027A" w:rsidRPr="00CB7751" w14:paraId="3B42BC4A" w14:textId="77777777" w:rsidTr="00094359">
        <w:trPr>
          <w:cantSplit/>
        </w:trPr>
        <w:tc>
          <w:tcPr>
            <w:tcW w:w="829" w:type="pct"/>
            <w:vMerge/>
            <w:tcBorders>
              <w:top w:val="single" w:sz="4" w:space="0" w:color="auto"/>
              <w:left w:val="nil"/>
              <w:bottom w:val="single" w:sz="4" w:space="0" w:color="auto"/>
              <w:right w:val="nil"/>
            </w:tcBorders>
            <w:shd w:val="clear" w:color="auto" w:fill="auto"/>
          </w:tcPr>
          <w:p w14:paraId="2CFDE73A" w14:textId="77777777" w:rsidR="00A5027A" w:rsidRPr="00CB7751" w:rsidRDefault="00A5027A" w:rsidP="00FE6631">
            <w:pPr>
              <w:keepNext/>
              <w:spacing w:after="0"/>
            </w:pPr>
          </w:p>
        </w:tc>
        <w:tc>
          <w:tcPr>
            <w:tcW w:w="269"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239C78C2" w14:textId="77777777" w:rsidR="00A5027A" w:rsidRDefault="00A5027A" w:rsidP="00FE6631">
            <w:pPr>
              <w:keepNext/>
              <w:spacing w:after="0"/>
              <w:jc w:val="right"/>
            </w:pPr>
            <w:r>
              <w:t>Year</w:t>
            </w:r>
          </w:p>
        </w:tc>
        <w:tc>
          <w:tcPr>
            <w:tcW w:w="481"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44D17867" w14:textId="77777777" w:rsidR="00A5027A" w:rsidRPr="00CB7751" w:rsidRDefault="00FD7F0F" w:rsidP="00FE6631">
            <w:pPr>
              <w:keepNext/>
              <w:spacing w:after="0"/>
              <w:jc w:val="right"/>
            </w:pPr>
            <w:r>
              <w:t>1998</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3304DDA9" w14:textId="77777777" w:rsidR="00075B1D" w:rsidRDefault="00FD7F0F">
            <w:pPr>
              <w:keepNext/>
              <w:spacing w:after="0"/>
              <w:jc w:val="right"/>
            </w:pPr>
            <w:r>
              <w:t>2006</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5CB878DB" w14:textId="77777777" w:rsidR="00075B1D" w:rsidRDefault="00A5027A">
            <w:pPr>
              <w:keepNext/>
              <w:spacing w:after="0"/>
              <w:jc w:val="right"/>
            </w:pPr>
            <w:r>
              <w:t>200</w:t>
            </w:r>
            <w:r w:rsidR="00FD7F0F">
              <w:t>7</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2C0148F2" w14:textId="77777777" w:rsidR="00A5027A" w:rsidRPr="00CB7751" w:rsidRDefault="00FD7F0F" w:rsidP="00FE6631">
            <w:pPr>
              <w:keepNext/>
              <w:spacing w:after="0"/>
              <w:jc w:val="right"/>
            </w:pPr>
            <w:r>
              <w:t>2008</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48582828" w14:textId="2616BFF9" w:rsidR="00A5027A" w:rsidRPr="00CB7751" w:rsidRDefault="00C85389" w:rsidP="00FE6631">
            <w:pPr>
              <w:keepNext/>
              <w:spacing w:after="0"/>
              <w:jc w:val="right"/>
            </w:pPr>
            <w:r>
              <w:t>2018</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790961DE" w14:textId="77777777" w:rsidR="00A5027A" w:rsidRPr="00CB7751" w:rsidRDefault="00A5027A" w:rsidP="00FE6631">
            <w:pPr>
              <w:keepNext/>
              <w:spacing w:after="0"/>
              <w:jc w:val="right"/>
            </w:pPr>
          </w:p>
        </w:tc>
        <w:tc>
          <w:tcPr>
            <w:tcW w:w="36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77FC6B98" w14:textId="77777777" w:rsidR="00A5027A" w:rsidRPr="00CB7751" w:rsidRDefault="00A5027A" w:rsidP="00FE6631">
            <w:pPr>
              <w:keepNext/>
              <w:spacing w:after="0"/>
              <w:jc w:val="right"/>
            </w:pPr>
          </w:p>
        </w:tc>
        <w:tc>
          <w:tcPr>
            <w:tcW w:w="36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29B8A06E" w14:textId="77777777" w:rsidR="00A5027A" w:rsidRDefault="00A5027A" w:rsidP="00FE6631">
            <w:pPr>
              <w:keepNext/>
              <w:spacing w:after="0"/>
              <w:jc w:val="right"/>
            </w:pPr>
          </w:p>
        </w:tc>
        <w:tc>
          <w:tcPr>
            <w:tcW w:w="480"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2AEF5954" w14:textId="77777777" w:rsidR="00A5027A" w:rsidRDefault="00A5027A" w:rsidP="00187627">
            <w:pPr>
              <w:keepNext/>
              <w:spacing w:after="0"/>
              <w:jc w:val="right"/>
            </w:pPr>
          </w:p>
        </w:tc>
      </w:tr>
      <w:tr w:rsidR="00A5027A" w:rsidRPr="00CB7751" w14:paraId="17002400" w14:textId="77777777" w:rsidTr="00094359">
        <w:trPr>
          <w:cantSplit/>
        </w:trPr>
        <w:tc>
          <w:tcPr>
            <w:tcW w:w="829" w:type="pct"/>
            <w:vMerge/>
            <w:tcBorders>
              <w:top w:val="single" w:sz="4" w:space="0" w:color="auto"/>
              <w:left w:val="nil"/>
              <w:bottom w:val="double" w:sz="4" w:space="0" w:color="auto"/>
              <w:right w:val="nil"/>
            </w:tcBorders>
            <w:shd w:val="clear" w:color="auto" w:fill="auto"/>
          </w:tcPr>
          <w:p w14:paraId="0A3E3562" w14:textId="77777777" w:rsidR="00A5027A" w:rsidRDefault="00A5027A" w:rsidP="00FE6631">
            <w:pPr>
              <w:keepNext/>
              <w:spacing w:after="0"/>
            </w:pPr>
          </w:p>
        </w:tc>
        <w:tc>
          <w:tcPr>
            <w:tcW w:w="269" w:type="pct"/>
            <w:tcBorders>
              <w:top w:val="single" w:sz="4" w:space="0" w:color="auto"/>
              <w:left w:val="nil"/>
              <w:bottom w:val="double" w:sz="4" w:space="0" w:color="auto"/>
              <w:right w:val="nil"/>
            </w:tcBorders>
            <w:shd w:val="clear" w:color="auto" w:fill="auto"/>
            <w:noWrap/>
            <w:tcMar>
              <w:top w:w="10" w:type="dxa"/>
              <w:left w:w="10" w:type="dxa"/>
              <w:bottom w:w="0" w:type="dxa"/>
              <w:right w:w="10" w:type="dxa"/>
            </w:tcMar>
            <w:vAlign w:val="bottom"/>
          </w:tcPr>
          <w:p w14:paraId="0F92A38E" w14:textId="77777777" w:rsidR="00A5027A" w:rsidRPr="00CB7751" w:rsidRDefault="00D85579" w:rsidP="00FE6631">
            <w:pPr>
              <w:keepNext/>
              <w:spacing w:after="0"/>
              <w:jc w:val="right"/>
            </w:pPr>
            <w:r>
              <w:rPr>
                <w:noProof/>
                <w:position w:val="-14"/>
              </w:rPr>
              <w:drawing>
                <wp:inline distT="0" distB="0" distL="0" distR="0" wp14:anchorId="7EC7F835" wp14:editId="588A0B2E">
                  <wp:extent cx="238760" cy="23876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481" w:type="pct"/>
            <w:tcBorders>
              <w:top w:val="single" w:sz="4" w:space="0" w:color="auto"/>
              <w:left w:val="nil"/>
              <w:bottom w:val="double" w:sz="4" w:space="0" w:color="auto"/>
              <w:right w:val="nil"/>
            </w:tcBorders>
            <w:shd w:val="clear" w:color="auto" w:fill="auto"/>
            <w:noWrap/>
            <w:tcMar>
              <w:top w:w="10" w:type="dxa"/>
              <w:left w:w="10" w:type="dxa"/>
              <w:bottom w:w="0" w:type="dxa"/>
              <w:right w:w="10" w:type="dxa"/>
            </w:tcMar>
            <w:vAlign w:val="bottom"/>
          </w:tcPr>
          <w:p w14:paraId="079945D9" w14:textId="77777777" w:rsidR="00A5027A" w:rsidRPr="00CB7751" w:rsidRDefault="00FD7F0F" w:rsidP="00FE6631">
            <w:pPr>
              <w:keepNext/>
              <w:spacing w:after="0"/>
              <w:jc w:val="right"/>
            </w:pPr>
            <w:r>
              <w:t>101</w:t>
            </w:r>
          </w:p>
        </w:tc>
        <w:tc>
          <w:tcPr>
            <w:tcW w:w="443" w:type="pct"/>
            <w:tcBorders>
              <w:top w:val="single" w:sz="4" w:space="0" w:color="auto"/>
              <w:left w:val="nil"/>
              <w:bottom w:val="double" w:sz="4" w:space="0" w:color="auto"/>
              <w:right w:val="nil"/>
            </w:tcBorders>
            <w:shd w:val="clear" w:color="auto" w:fill="auto"/>
            <w:noWrap/>
            <w:tcMar>
              <w:top w:w="10" w:type="dxa"/>
              <w:left w:w="10" w:type="dxa"/>
              <w:bottom w:w="0" w:type="dxa"/>
              <w:right w:w="10" w:type="dxa"/>
            </w:tcMar>
            <w:vAlign w:val="bottom"/>
          </w:tcPr>
          <w:p w14:paraId="1E193F58" w14:textId="77777777" w:rsidR="00A5027A" w:rsidRPr="00CB7751" w:rsidRDefault="00FD7F0F" w:rsidP="00FE6631">
            <w:pPr>
              <w:keepNext/>
              <w:spacing w:after="0"/>
              <w:jc w:val="right"/>
            </w:pPr>
            <w:r>
              <w:t>100</w:t>
            </w:r>
          </w:p>
        </w:tc>
        <w:tc>
          <w:tcPr>
            <w:tcW w:w="443" w:type="pct"/>
            <w:tcBorders>
              <w:top w:val="single" w:sz="4" w:space="0" w:color="auto"/>
              <w:left w:val="nil"/>
              <w:bottom w:val="double" w:sz="4" w:space="0" w:color="auto"/>
              <w:right w:val="nil"/>
            </w:tcBorders>
            <w:shd w:val="clear" w:color="auto" w:fill="auto"/>
            <w:noWrap/>
            <w:tcMar>
              <w:top w:w="10" w:type="dxa"/>
              <w:left w:w="10" w:type="dxa"/>
              <w:bottom w:w="0" w:type="dxa"/>
              <w:right w:w="10" w:type="dxa"/>
            </w:tcMar>
            <w:vAlign w:val="bottom"/>
          </w:tcPr>
          <w:p w14:paraId="499FDE92" w14:textId="77777777" w:rsidR="00A5027A" w:rsidRPr="00CB7751" w:rsidRDefault="00FD7F0F" w:rsidP="00FE6631">
            <w:pPr>
              <w:keepNext/>
              <w:spacing w:after="0"/>
              <w:jc w:val="right"/>
            </w:pPr>
            <w:r>
              <w:t>100</w:t>
            </w:r>
          </w:p>
        </w:tc>
        <w:tc>
          <w:tcPr>
            <w:tcW w:w="443" w:type="pct"/>
            <w:tcBorders>
              <w:top w:val="single" w:sz="4" w:space="0" w:color="auto"/>
              <w:left w:val="nil"/>
              <w:bottom w:val="double" w:sz="4" w:space="0" w:color="auto"/>
              <w:right w:val="nil"/>
            </w:tcBorders>
            <w:shd w:val="clear" w:color="auto" w:fill="auto"/>
            <w:noWrap/>
            <w:tcMar>
              <w:top w:w="10" w:type="dxa"/>
              <w:left w:w="10" w:type="dxa"/>
              <w:bottom w:w="0" w:type="dxa"/>
              <w:right w:w="10" w:type="dxa"/>
            </w:tcMar>
            <w:vAlign w:val="bottom"/>
          </w:tcPr>
          <w:p w14:paraId="152A6B72" w14:textId="77777777" w:rsidR="00A5027A" w:rsidRPr="00CB7751" w:rsidRDefault="00FD7F0F" w:rsidP="00FE6631">
            <w:pPr>
              <w:keepNext/>
              <w:spacing w:after="0"/>
              <w:jc w:val="right"/>
            </w:pPr>
            <w:r>
              <w:t>100</w:t>
            </w:r>
          </w:p>
        </w:tc>
        <w:tc>
          <w:tcPr>
            <w:tcW w:w="443" w:type="pct"/>
            <w:tcBorders>
              <w:top w:val="single" w:sz="4" w:space="0" w:color="auto"/>
              <w:left w:val="nil"/>
              <w:bottom w:val="double" w:sz="4" w:space="0" w:color="auto"/>
              <w:right w:val="nil"/>
            </w:tcBorders>
            <w:shd w:val="clear" w:color="auto" w:fill="auto"/>
            <w:noWrap/>
            <w:tcMar>
              <w:top w:w="10" w:type="dxa"/>
              <w:left w:w="10" w:type="dxa"/>
              <w:bottom w:w="0" w:type="dxa"/>
              <w:right w:w="10" w:type="dxa"/>
            </w:tcMar>
            <w:vAlign w:val="bottom"/>
          </w:tcPr>
          <w:p w14:paraId="1768B72E" w14:textId="5A870126" w:rsidR="00A5027A" w:rsidRPr="00CB7751" w:rsidRDefault="00C85389" w:rsidP="00FE6631">
            <w:pPr>
              <w:keepNext/>
              <w:spacing w:after="0"/>
              <w:jc w:val="right"/>
            </w:pPr>
            <w:r>
              <w:t>100</w:t>
            </w:r>
          </w:p>
        </w:tc>
        <w:tc>
          <w:tcPr>
            <w:tcW w:w="443" w:type="pct"/>
            <w:tcBorders>
              <w:top w:val="single" w:sz="4" w:space="0" w:color="auto"/>
              <w:left w:val="nil"/>
              <w:bottom w:val="double" w:sz="4" w:space="0" w:color="auto"/>
              <w:right w:val="nil"/>
            </w:tcBorders>
            <w:shd w:val="clear" w:color="auto" w:fill="auto"/>
            <w:noWrap/>
            <w:tcMar>
              <w:top w:w="10" w:type="dxa"/>
              <w:left w:w="10" w:type="dxa"/>
              <w:bottom w:w="0" w:type="dxa"/>
              <w:right w:w="10" w:type="dxa"/>
            </w:tcMar>
            <w:vAlign w:val="bottom"/>
          </w:tcPr>
          <w:p w14:paraId="27480D1F" w14:textId="77777777" w:rsidR="00A5027A" w:rsidRPr="00CB7751" w:rsidRDefault="00A5027A" w:rsidP="00FE6631">
            <w:pPr>
              <w:keepNext/>
              <w:spacing w:after="0"/>
              <w:jc w:val="right"/>
            </w:pPr>
          </w:p>
        </w:tc>
        <w:tc>
          <w:tcPr>
            <w:tcW w:w="363" w:type="pct"/>
            <w:tcBorders>
              <w:top w:val="single" w:sz="4" w:space="0" w:color="auto"/>
              <w:left w:val="nil"/>
              <w:bottom w:val="double" w:sz="4" w:space="0" w:color="auto"/>
              <w:right w:val="nil"/>
            </w:tcBorders>
            <w:shd w:val="clear" w:color="auto" w:fill="auto"/>
            <w:noWrap/>
            <w:tcMar>
              <w:top w:w="10" w:type="dxa"/>
              <w:left w:w="10" w:type="dxa"/>
              <w:bottom w:w="0" w:type="dxa"/>
              <w:right w:w="10" w:type="dxa"/>
            </w:tcMar>
            <w:vAlign w:val="bottom"/>
          </w:tcPr>
          <w:p w14:paraId="122C1496" w14:textId="77777777" w:rsidR="00A5027A" w:rsidRPr="00CB7751" w:rsidRDefault="00A5027A" w:rsidP="00FE6631">
            <w:pPr>
              <w:keepNext/>
              <w:spacing w:after="0"/>
              <w:jc w:val="right"/>
            </w:pPr>
          </w:p>
        </w:tc>
        <w:tc>
          <w:tcPr>
            <w:tcW w:w="363" w:type="pct"/>
            <w:tcBorders>
              <w:top w:val="single" w:sz="4" w:space="0" w:color="auto"/>
              <w:left w:val="nil"/>
              <w:bottom w:val="double" w:sz="4" w:space="0" w:color="auto"/>
              <w:right w:val="nil"/>
            </w:tcBorders>
            <w:shd w:val="clear" w:color="auto" w:fill="auto"/>
            <w:noWrap/>
            <w:tcMar>
              <w:top w:w="10" w:type="dxa"/>
              <w:left w:w="10" w:type="dxa"/>
              <w:bottom w:w="0" w:type="dxa"/>
              <w:right w:w="10" w:type="dxa"/>
            </w:tcMar>
            <w:vAlign w:val="bottom"/>
          </w:tcPr>
          <w:p w14:paraId="401E8C6B" w14:textId="77777777" w:rsidR="00A5027A" w:rsidRPr="00CB7751" w:rsidRDefault="00A5027A" w:rsidP="00FE6631">
            <w:pPr>
              <w:keepNext/>
              <w:spacing w:after="0"/>
              <w:jc w:val="right"/>
            </w:pPr>
          </w:p>
        </w:tc>
        <w:tc>
          <w:tcPr>
            <w:tcW w:w="480" w:type="pct"/>
            <w:tcBorders>
              <w:top w:val="single" w:sz="4" w:space="0" w:color="auto"/>
              <w:left w:val="nil"/>
              <w:bottom w:val="double" w:sz="4" w:space="0" w:color="auto"/>
              <w:right w:val="nil"/>
            </w:tcBorders>
            <w:shd w:val="clear" w:color="auto" w:fill="auto"/>
            <w:noWrap/>
            <w:tcMar>
              <w:top w:w="10" w:type="dxa"/>
              <w:left w:w="10" w:type="dxa"/>
              <w:bottom w:w="0" w:type="dxa"/>
              <w:right w:w="10" w:type="dxa"/>
            </w:tcMar>
            <w:vAlign w:val="bottom"/>
          </w:tcPr>
          <w:p w14:paraId="6EFDBB1C" w14:textId="77777777" w:rsidR="00A5027A" w:rsidRPr="00CB7751" w:rsidRDefault="00A5027A" w:rsidP="00E64BBE">
            <w:pPr>
              <w:keepNext/>
              <w:spacing w:after="0"/>
              <w:jc w:val="right"/>
            </w:pPr>
          </w:p>
        </w:tc>
      </w:tr>
      <w:tr w:rsidR="007214D3" w:rsidRPr="00CB7751" w14:paraId="5495D30C" w14:textId="77777777" w:rsidTr="00094359">
        <w:trPr>
          <w:cantSplit/>
        </w:trPr>
        <w:tc>
          <w:tcPr>
            <w:tcW w:w="829" w:type="pct"/>
            <w:vMerge w:val="restart"/>
            <w:tcBorders>
              <w:top w:val="double" w:sz="4" w:space="0" w:color="auto"/>
              <w:left w:val="nil"/>
              <w:bottom w:val="single" w:sz="4" w:space="0" w:color="auto"/>
              <w:right w:val="nil"/>
            </w:tcBorders>
            <w:shd w:val="clear" w:color="auto" w:fill="auto"/>
          </w:tcPr>
          <w:p w14:paraId="7B71CD2B" w14:textId="77777777" w:rsidR="007214D3" w:rsidRPr="0003099C" w:rsidRDefault="007214D3" w:rsidP="007214D3">
            <w:pPr>
              <w:keepNext/>
              <w:spacing w:after="0"/>
              <w:rPr>
                <w:b/>
              </w:rPr>
            </w:pPr>
            <w:r w:rsidRPr="0003099C">
              <w:rPr>
                <w:b/>
              </w:rPr>
              <w:t>Survey data</w:t>
            </w:r>
          </w:p>
        </w:tc>
        <w:tc>
          <w:tcPr>
            <w:tcW w:w="269" w:type="pct"/>
            <w:tcBorders>
              <w:top w:val="doub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57D8DB2A" w14:textId="77777777" w:rsidR="007214D3" w:rsidRPr="00CB7751" w:rsidRDefault="007214D3" w:rsidP="007214D3">
            <w:pPr>
              <w:keepNext/>
              <w:spacing w:after="0"/>
              <w:jc w:val="right"/>
            </w:pPr>
            <w:r>
              <w:t>Year</w:t>
            </w:r>
          </w:p>
        </w:tc>
        <w:tc>
          <w:tcPr>
            <w:tcW w:w="481" w:type="pct"/>
            <w:tcBorders>
              <w:top w:val="doub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355CAD81" w14:textId="77777777" w:rsidR="007214D3" w:rsidRDefault="007214D3">
            <w:pPr>
              <w:keepNext/>
              <w:spacing w:after="0"/>
              <w:jc w:val="right"/>
            </w:pPr>
            <w:r w:rsidRPr="00CB7751">
              <w:t>19</w:t>
            </w:r>
            <w:r>
              <w:t>83</w:t>
            </w:r>
          </w:p>
        </w:tc>
        <w:tc>
          <w:tcPr>
            <w:tcW w:w="443" w:type="pct"/>
            <w:tcBorders>
              <w:top w:val="doub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3F790023" w14:textId="77777777" w:rsidR="007214D3" w:rsidRDefault="007214D3">
            <w:pPr>
              <w:keepNext/>
              <w:spacing w:after="0"/>
              <w:jc w:val="right"/>
            </w:pPr>
            <w:r w:rsidRPr="00CB7751">
              <w:t>19</w:t>
            </w:r>
            <w:r>
              <w:t>86</w:t>
            </w:r>
          </w:p>
        </w:tc>
        <w:tc>
          <w:tcPr>
            <w:tcW w:w="443" w:type="pct"/>
            <w:tcBorders>
              <w:top w:val="doub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20070320" w14:textId="77777777" w:rsidR="007214D3" w:rsidRDefault="007214D3">
            <w:pPr>
              <w:keepNext/>
              <w:spacing w:after="0"/>
              <w:jc w:val="right"/>
            </w:pPr>
            <w:r>
              <w:t>1991</w:t>
            </w:r>
          </w:p>
        </w:tc>
        <w:tc>
          <w:tcPr>
            <w:tcW w:w="443" w:type="pct"/>
            <w:tcBorders>
              <w:top w:val="doub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480FB63F" w14:textId="2B970D05" w:rsidR="007214D3" w:rsidRDefault="007214D3">
            <w:pPr>
              <w:keepNext/>
              <w:spacing w:after="0"/>
              <w:jc w:val="right"/>
            </w:pPr>
            <w:r w:rsidRPr="00CB7751">
              <w:t>1994</w:t>
            </w:r>
          </w:p>
        </w:tc>
        <w:tc>
          <w:tcPr>
            <w:tcW w:w="443" w:type="pct"/>
            <w:tcBorders>
              <w:top w:val="doub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1DCF5DA4" w14:textId="5DEE1E48" w:rsidR="007214D3" w:rsidRPr="00CB7751" w:rsidRDefault="007214D3" w:rsidP="00094359">
            <w:pPr>
              <w:keepNext/>
              <w:spacing w:after="0"/>
              <w:jc w:val="right"/>
            </w:pPr>
            <w:r w:rsidRPr="00CB7751">
              <w:t>1997</w:t>
            </w:r>
          </w:p>
        </w:tc>
        <w:tc>
          <w:tcPr>
            <w:tcW w:w="443" w:type="pct"/>
            <w:tcBorders>
              <w:top w:val="doub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37480C62" w14:textId="4BD9D16D" w:rsidR="007214D3" w:rsidRPr="00CB7751" w:rsidRDefault="007214D3" w:rsidP="00094359">
            <w:pPr>
              <w:keepNext/>
              <w:spacing w:after="0"/>
              <w:jc w:val="right"/>
            </w:pPr>
            <w:r w:rsidRPr="00CB7751">
              <w:t>2000</w:t>
            </w:r>
          </w:p>
        </w:tc>
        <w:tc>
          <w:tcPr>
            <w:tcW w:w="363" w:type="pct"/>
            <w:tcBorders>
              <w:top w:val="doub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620FE118" w14:textId="7E44147E" w:rsidR="007214D3" w:rsidRPr="00CB7751" w:rsidRDefault="007214D3" w:rsidP="00094359">
            <w:pPr>
              <w:keepNext/>
              <w:spacing w:after="0"/>
              <w:jc w:val="right"/>
            </w:pPr>
            <w:r w:rsidRPr="00CB7751">
              <w:t>2002</w:t>
            </w:r>
          </w:p>
        </w:tc>
        <w:tc>
          <w:tcPr>
            <w:tcW w:w="363" w:type="pct"/>
            <w:tcBorders>
              <w:top w:val="doub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163B393A" w14:textId="77777777" w:rsidR="007214D3" w:rsidRPr="00CB7751" w:rsidRDefault="007214D3" w:rsidP="007214D3">
            <w:pPr>
              <w:keepNext/>
              <w:spacing w:after="0"/>
            </w:pPr>
          </w:p>
        </w:tc>
        <w:tc>
          <w:tcPr>
            <w:tcW w:w="480" w:type="pct"/>
            <w:tcBorders>
              <w:top w:val="doub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790F21EF" w14:textId="77777777" w:rsidR="007214D3" w:rsidRPr="00CB7751" w:rsidRDefault="007214D3" w:rsidP="007214D3">
            <w:pPr>
              <w:keepNext/>
              <w:spacing w:after="0"/>
            </w:pPr>
          </w:p>
        </w:tc>
      </w:tr>
      <w:tr w:rsidR="007214D3" w:rsidRPr="00CB7751" w14:paraId="5F6D2A14" w14:textId="77777777" w:rsidTr="00094359">
        <w:trPr>
          <w:cantSplit/>
        </w:trPr>
        <w:tc>
          <w:tcPr>
            <w:tcW w:w="829" w:type="pct"/>
            <w:vMerge/>
            <w:tcBorders>
              <w:top w:val="double" w:sz="4" w:space="0" w:color="auto"/>
              <w:left w:val="nil"/>
              <w:bottom w:val="single" w:sz="4" w:space="0" w:color="auto"/>
              <w:right w:val="nil"/>
            </w:tcBorders>
            <w:shd w:val="clear" w:color="auto" w:fill="auto"/>
          </w:tcPr>
          <w:p w14:paraId="12CE4BB4" w14:textId="77777777" w:rsidR="007214D3" w:rsidRPr="0003099C" w:rsidRDefault="007214D3" w:rsidP="007214D3">
            <w:pPr>
              <w:keepNext/>
              <w:spacing w:after="0"/>
              <w:rPr>
                <w:b/>
              </w:rPr>
            </w:pPr>
          </w:p>
        </w:tc>
        <w:tc>
          <w:tcPr>
            <w:tcW w:w="269"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0F3AF1CA" w14:textId="77777777" w:rsidR="007214D3" w:rsidRPr="00CB7751" w:rsidRDefault="007214D3" w:rsidP="007214D3">
            <w:pPr>
              <w:keepNext/>
              <w:spacing w:after="0"/>
              <w:jc w:val="right"/>
            </w:pPr>
            <w:r>
              <w:rPr>
                <w:noProof/>
                <w:position w:val="-14"/>
              </w:rPr>
              <w:drawing>
                <wp:inline distT="0" distB="0" distL="0" distR="0" wp14:anchorId="42DBBC5A" wp14:editId="02D59DF8">
                  <wp:extent cx="238760" cy="238760"/>
                  <wp:effectExtent l="0" t="0" r="889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481"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635A8B1A" w14:textId="77777777" w:rsidR="007214D3" w:rsidRDefault="007214D3">
            <w:pPr>
              <w:keepNext/>
              <w:spacing w:after="0"/>
              <w:jc w:val="right"/>
            </w:pPr>
            <w:r>
              <w:t>1**</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2397518B" w14:textId="77777777" w:rsidR="007214D3" w:rsidRDefault="007214D3">
            <w:pPr>
              <w:keepNext/>
              <w:spacing w:after="0"/>
              <w:jc w:val="right"/>
            </w:pPr>
            <w:r>
              <w:t>1**</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7F2006F3" w14:textId="77777777" w:rsidR="007214D3" w:rsidRDefault="007214D3">
            <w:pPr>
              <w:keepNext/>
              <w:spacing w:after="0"/>
              <w:jc w:val="right"/>
            </w:pPr>
            <w:r>
              <w:t>1**</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0AB7A718" w14:textId="5CDB477D" w:rsidR="007214D3" w:rsidRDefault="007214D3">
            <w:pPr>
              <w:keepNext/>
              <w:spacing w:after="0"/>
              <w:jc w:val="right"/>
            </w:pPr>
            <w:r>
              <w:t>100</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4291FF49" w14:textId="130C85BA" w:rsidR="007214D3" w:rsidRPr="00CB7751" w:rsidRDefault="007214D3" w:rsidP="00094359">
            <w:pPr>
              <w:keepNext/>
              <w:spacing w:after="0"/>
              <w:jc w:val="right"/>
            </w:pPr>
            <w:r>
              <w:t>100</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75FB7CDE" w14:textId="14D31412" w:rsidR="007214D3" w:rsidRPr="00CB7751" w:rsidRDefault="007214D3" w:rsidP="00094359">
            <w:pPr>
              <w:keepNext/>
              <w:spacing w:after="0"/>
              <w:jc w:val="right"/>
            </w:pPr>
            <w:r>
              <w:t>100</w:t>
            </w:r>
          </w:p>
        </w:tc>
        <w:tc>
          <w:tcPr>
            <w:tcW w:w="36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4BF23953" w14:textId="00B5B868" w:rsidR="007214D3" w:rsidRPr="00CB7751" w:rsidRDefault="007214D3" w:rsidP="00094359">
            <w:pPr>
              <w:keepNext/>
              <w:spacing w:after="0"/>
              <w:jc w:val="right"/>
            </w:pPr>
            <w:r>
              <w:t>100</w:t>
            </w:r>
          </w:p>
        </w:tc>
        <w:tc>
          <w:tcPr>
            <w:tcW w:w="36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268DF58D" w14:textId="77777777" w:rsidR="007214D3" w:rsidRPr="00CB7751" w:rsidRDefault="007214D3" w:rsidP="007214D3">
            <w:pPr>
              <w:keepNext/>
              <w:spacing w:after="0"/>
            </w:pPr>
          </w:p>
        </w:tc>
        <w:tc>
          <w:tcPr>
            <w:tcW w:w="480"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2F11F83E" w14:textId="77777777" w:rsidR="007214D3" w:rsidRPr="00CB7751" w:rsidRDefault="007214D3" w:rsidP="007214D3">
            <w:pPr>
              <w:keepNext/>
              <w:spacing w:after="0"/>
            </w:pPr>
          </w:p>
        </w:tc>
      </w:tr>
      <w:tr w:rsidR="007214D3" w:rsidRPr="00CB7751" w14:paraId="4FD938E1" w14:textId="77777777" w:rsidTr="00094359">
        <w:trPr>
          <w:cantSplit/>
        </w:trPr>
        <w:tc>
          <w:tcPr>
            <w:tcW w:w="829" w:type="pct"/>
            <w:vMerge/>
            <w:tcBorders>
              <w:top w:val="double" w:sz="4" w:space="0" w:color="auto"/>
              <w:left w:val="nil"/>
              <w:bottom w:val="single" w:sz="4" w:space="0" w:color="auto"/>
              <w:right w:val="nil"/>
            </w:tcBorders>
            <w:shd w:val="clear" w:color="auto" w:fill="auto"/>
          </w:tcPr>
          <w:p w14:paraId="79F42D02" w14:textId="77777777" w:rsidR="007214D3" w:rsidRPr="0003099C" w:rsidRDefault="007214D3" w:rsidP="007214D3">
            <w:pPr>
              <w:keepNext/>
              <w:spacing w:after="0"/>
              <w:rPr>
                <w:b/>
              </w:rPr>
            </w:pPr>
          </w:p>
        </w:tc>
        <w:tc>
          <w:tcPr>
            <w:tcW w:w="269"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276FAD93" w14:textId="77777777" w:rsidR="007214D3" w:rsidRPr="00CB7751" w:rsidRDefault="007214D3" w:rsidP="007214D3">
            <w:pPr>
              <w:keepNext/>
              <w:spacing w:after="0"/>
              <w:jc w:val="right"/>
            </w:pPr>
          </w:p>
        </w:tc>
        <w:tc>
          <w:tcPr>
            <w:tcW w:w="481"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0262A005" w14:textId="77777777" w:rsidR="007214D3" w:rsidRPr="00CB7751" w:rsidRDefault="007214D3" w:rsidP="00094359">
            <w:pPr>
              <w:keepNext/>
              <w:spacing w:after="0"/>
              <w:jc w:val="right"/>
            </w:pP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1CA19B76" w14:textId="77777777" w:rsidR="007214D3" w:rsidRPr="00CB7751" w:rsidRDefault="007214D3" w:rsidP="00094359">
            <w:pPr>
              <w:keepNext/>
              <w:spacing w:after="0"/>
              <w:jc w:val="right"/>
            </w:pP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7ED5C7D2" w14:textId="77777777" w:rsidR="007214D3" w:rsidRPr="00CB7751" w:rsidRDefault="007214D3" w:rsidP="00094359">
            <w:pPr>
              <w:keepNext/>
              <w:spacing w:after="0"/>
              <w:jc w:val="right"/>
            </w:pP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6A5FBED8" w14:textId="77777777" w:rsidR="007214D3" w:rsidRPr="00CB7751" w:rsidRDefault="007214D3" w:rsidP="00094359">
            <w:pPr>
              <w:keepNext/>
              <w:spacing w:after="0"/>
              <w:jc w:val="right"/>
            </w:pP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76295289" w14:textId="77777777" w:rsidR="007214D3" w:rsidRPr="00CB7751" w:rsidRDefault="007214D3" w:rsidP="00094359">
            <w:pPr>
              <w:keepNext/>
              <w:spacing w:after="0"/>
              <w:jc w:val="right"/>
            </w:pP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2A504B74" w14:textId="77777777" w:rsidR="007214D3" w:rsidRPr="00CB7751" w:rsidRDefault="007214D3" w:rsidP="00094359">
            <w:pPr>
              <w:keepNext/>
              <w:spacing w:after="0"/>
              <w:jc w:val="right"/>
            </w:pPr>
          </w:p>
        </w:tc>
        <w:tc>
          <w:tcPr>
            <w:tcW w:w="36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656B7A61" w14:textId="77777777" w:rsidR="007214D3" w:rsidRPr="00CB7751" w:rsidRDefault="007214D3" w:rsidP="00094359">
            <w:pPr>
              <w:keepNext/>
              <w:spacing w:after="0"/>
              <w:jc w:val="right"/>
            </w:pPr>
          </w:p>
        </w:tc>
        <w:tc>
          <w:tcPr>
            <w:tcW w:w="36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6742C1E3" w14:textId="77777777" w:rsidR="007214D3" w:rsidRPr="00CB7751" w:rsidRDefault="007214D3" w:rsidP="007214D3">
            <w:pPr>
              <w:keepNext/>
              <w:spacing w:after="0"/>
            </w:pPr>
          </w:p>
        </w:tc>
        <w:tc>
          <w:tcPr>
            <w:tcW w:w="480"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07151BD4" w14:textId="77777777" w:rsidR="007214D3" w:rsidRPr="00CB7751" w:rsidRDefault="007214D3" w:rsidP="007214D3">
            <w:pPr>
              <w:keepNext/>
              <w:spacing w:after="0"/>
            </w:pPr>
          </w:p>
        </w:tc>
      </w:tr>
      <w:tr w:rsidR="007214D3" w:rsidRPr="00CB7751" w14:paraId="00DB0964" w14:textId="77777777" w:rsidTr="00094359">
        <w:trPr>
          <w:cantSplit/>
        </w:trPr>
        <w:tc>
          <w:tcPr>
            <w:tcW w:w="829" w:type="pct"/>
            <w:vMerge/>
            <w:tcBorders>
              <w:top w:val="single" w:sz="4" w:space="0" w:color="auto"/>
              <w:left w:val="nil"/>
              <w:bottom w:val="single" w:sz="4" w:space="0" w:color="auto"/>
              <w:right w:val="nil"/>
            </w:tcBorders>
            <w:shd w:val="clear" w:color="auto" w:fill="auto"/>
          </w:tcPr>
          <w:p w14:paraId="5B67F7AA" w14:textId="77777777" w:rsidR="007214D3" w:rsidRPr="00CB7751" w:rsidRDefault="007214D3" w:rsidP="007214D3">
            <w:pPr>
              <w:keepNext/>
              <w:spacing w:after="0"/>
            </w:pPr>
          </w:p>
        </w:tc>
        <w:tc>
          <w:tcPr>
            <w:tcW w:w="269"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3E950C20" w14:textId="77777777" w:rsidR="007214D3" w:rsidRPr="00CB7751" w:rsidRDefault="007214D3" w:rsidP="007214D3">
            <w:pPr>
              <w:keepNext/>
              <w:spacing w:after="0"/>
              <w:jc w:val="right"/>
            </w:pPr>
            <w:r>
              <w:t>Year</w:t>
            </w:r>
          </w:p>
        </w:tc>
        <w:tc>
          <w:tcPr>
            <w:tcW w:w="481"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76FEF985" w14:textId="69F18853" w:rsidR="007214D3" w:rsidRDefault="007214D3">
            <w:pPr>
              <w:keepNext/>
              <w:spacing w:after="0"/>
              <w:jc w:val="right"/>
            </w:pPr>
            <w:r>
              <w:t>2004</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2EB7519D" w14:textId="7207BFB3" w:rsidR="007214D3" w:rsidRPr="00CB7751" w:rsidRDefault="007214D3">
            <w:pPr>
              <w:keepNext/>
              <w:spacing w:after="0"/>
              <w:jc w:val="right"/>
            </w:pPr>
            <w:r>
              <w:t>2006</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49C2B5E6" w14:textId="2E523748" w:rsidR="007214D3" w:rsidRPr="00CB7751" w:rsidRDefault="007214D3">
            <w:pPr>
              <w:keepNext/>
              <w:spacing w:after="0"/>
              <w:jc w:val="right"/>
            </w:pPr>
            <w:r>
              <w:t>2010</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4DC9056E" w14:textId="231F855F" w:rsidR="007214D3" w:rsidRPr="00CB7751" w:rsidRDefault="007214D3">
            <w:pPr>
              <w:keepNext/>
              <w:spacing w:after="0"/>
              <w:jc w:val="right"/>
            </w:pPr>
            <w:r>
              <w:t>2012</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33E234BD" w14:textId="0B4C5A8B" w:rsidR="007214D3" w:rsidRPr="00CB7751" w:rsidRDefault="007214D3">
            <w:pPr>
              <w:keepNext/>
              <w:spacing w:after="0"/>
              <w:jc w:val="right"/>
            </w:pPr>
            <w:r>
              <w:t>2014</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080E0018" w14:textId="0B3A2F7C" w:rsidR="007214D3" w:rsidRPr="00CB7751" w:rsidRDefault="007214D3">
            <w:pPr>
              <w:keepNext/>
              <w:spacing w:after="0"/>
              <w:jc w:val="right"/>
            </w:pPr>
            <w:r>
              <w:t>2016</w:t>
            </w:r>
          </w:p>
        </w:tc>
        <w:tc>
          <w:tcPr>
            <w:tcW w:w="36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1C264C7F" w14:textId="5C54BBCC" w:rsidR="007214D3" w:rsidRDefault="00C85389">
            <w:pPr>
              <w:keepNext/>
              <w:spacing w:after="0"/>
              <w:jc w:val="right"/>
            </w:pPr>
            <w:r>
              <w:t>2018</w:t>
            </w:r>
          </w:p>
        </w:tc>
        <w:tc>
          <w:tcPr>
            <w:tcW w:w="36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04516B53" w14:textId="729DFDAF" w:rsidR="007214D3" w:rsidRPr="00CB7751" w:rsidRDefault="007214D3" w:rsidP="007214D3">
            <w:pPr>
              <w:keepNext/>
              <w:spacing w:after="0"/>
              <w:jc w:val="right"/>
            </w:pPr>
          </w:p>
        </w:tc>
        <w:tc>
          <w:tcPr>
            <w:tcW w:w="480"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428EF1B2" w14:textId="321A0914" w:rsidR="007214D3" w:rsidRPr="00CB7751" w:rsidRDefault="007214D3" w:rsidP="007214D3">
            <w:pPr>
              <w:keepNext/>
              <w:spacing w:after="0"/>
              <w:jc w:val="right"/>
            </w:pPr>
          </w:p>
        </w:tc>
      </w:tr>
      <w:tr w:rsidR="007214D3" w:rsidRPr="00CB7751" w14:paraId="135F1D53" w14:textId="77777777" w:rsidTr="00094359">
        <w:trPr>
          <w:cantSplit/>
        </w:trPr>
        <w:tc>
          <w:tcPr>
            <w:tcW w:w="829" w:type="pct"/>
            <w:vMerge/>
            <w:tcBorders>
              <w:top w:val="single" w:sz="4" w:space="0" w:color="auto"/>
              <w:left w:val="nil"/>
              <w:bottom w:val="single" w:sz="4" w:space="0" w:color="auto"/>
              <w:right w:val="nil"/>
            </w:tcBorders>
            <w:shd w:val="clear" w:color="auto" w:fill="auto"/>
          </w:tcPr>
          <w:p w14:paraId="6E03FEFE" w14:textId="77777777" w:rsidR="007214D3" w:rsidRDefault="007214D3" w:rsidP="007214D3">
            <w:pPr>
              <w:keepNext/>
              <w:spacing w:after="0"/>
            </w:pPr>
          </w:p>
        </w:tc>
        <w:tc>
          <w:tcPr>
            <w:tcW w:w="269"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2A5A42EC" w14:textId="77777777" w:rsidR="007214D3" w:rsidRPr="00CB7751" w:rsidRDefault="007214D3" w:rsidP="007214D3">
            <w:pPr>
              <w:keepNext/>
              <w:spacing w:after="0"/>
              <w:jc w:val="right"/>
            </w:pPr>
            <w:r>
              <w:rPr>
                <w:noProof/>
                <w:position w:val="-14"/>
              </w:rPr>
              <w:drawing>
                <wp:inline distT="0" distB="0" distL="0" distR="0" wp14:anchorId="5819DB54" wp14:editId="7300141C">
                  <wp:extent cx="238760" cy="238760"/>
                  <wp:effectExtent l="0" t="0" r="889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481"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63C62549" w14:textId="2BDB0A53" w:rsidR="007214D3" w:rsidRPr="00CB7751" w:rsidRDefault="007214D3">
            <w:pPr>
              <w:keepNext/>
              <w:spacing w:after="0"/>
              <w:jc w:val="right"/>
            </w:pPr>
            <w:r>
              <w:t>100</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43913B49" w14:textId="0D27E5A0" w:rsidR="007214D3" w:rsidRPr="00CB7751" w:rsidRDefault="007214D3">
            <w:pPr>
              <w:keepNext/>
              <w:spacing w:after="0"/>
              <w:jc w:val="right"/>
            </w:pPr>
            <w:r>
              <w:t>100</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359C2A39" w14:textId="4EA0EBF0" w:rsidR="007214D3" w:rsidRPr="00CB7751" w:rsidRDefault="007214D3">
            <w:pPr>
              <w:keepNext/>
              <w:spacing w:after="0"/>
              <w:jc w:val="right"/>
            </w:pPr>
            <w:r>
              <w:t>100</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430CAA38" w14:textId="0E88349A" w:rsidR="007214D3" w:rsidRPr="00CB7751" w:rsidRDefault="007214D3">
            <w:pPr>
              <w:keepNext/>
              <w:spacing w:after="0"/>
              <w:jc w:val="right"/>
            </w:pPr>
            <w:r>
              <w:t>100</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57EAF431" w14:textId="1A56A654" w:rsidR="007214D3" w:rsidRPr="00CB7751" w:rsidRDefault="007214D3">
            <w:pPr>
              <w:keepNext/>
              <w:spacing w:after="0"/>
              <w:jc w:val="right"/>
            </w:pPr>
            <w:r>
              <w:t>100</w:t>
            </w:r>
          </w:p>
        </w:tc>
        <w:tc>
          <w:tcPr>
            <w:tcW w:w="44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6BA6F170" w14:textId="0937A8B4" w:rsidR="007214D3" w:rsidRPr="00CB7751" w:rsidRDefault="007214D3">
            <w:pPr>
              <w:keepNext/>
              <w:spacing w:after="0"/>
              <w:jc w:val="right"/>
            </w:pPr>
            <w:r>
              <w:t>100</w:t>
            </w:r>
          </w:p>
        </w:tc>
        <w:tc>
          <w:tcPr>
            <w:tcW w:w="36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7E893644" w14:textId="4663DA3E" w:rsidR="007214D3" w:rsidRDefault="00C85389">
            <w:pPr>
              <w:keepNext/>
              <w:spacing w:after="0"/>
              <w:jc w:val="right"/>
            </w:pPr>
            <w:r>
              <w:t>100</w:t>
            </w:r>
          </w:p>
        </w:tc>
        <w:tc>
          <w:tcPr>
            <w:tcW w:w="363"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70F3D426" w14:textId="0989A6ED" w:rsidR="007214D3" w:rsidRPr="00CB7751" w:rsidRDefault="007214D3" w:rsidP="007214D3">
            <w:pPr>
              <w:keepNext/>
              <w:spacing w:after="0"/>
              <w:jc w:val="right"/>
            </w:pPr>
          </w:p>
        </w:tc>
        <w:tc>
          <w:tcPr>
            <w:tcW w:w="480" w:type="pct"/>
            <w:tcBorders>
              <w:top w:val="single" w:sz="4" w:space="0" w:color="auto"/>
              <w:left w:val="nil"/>
              <w:bottom w:val="single" w:sz="4" w:space="0" w:color="auto"/>
              <w:right w:val="nil"/>
            </w:tcBorders>
            <w:shd w:val="clear" w:color="auto" w:fill="auto"/>
            <w:noWrap/>
            <w:tcMar>
              <w:top w:w="10" w:type="dxa"/>
              <w:left w:w="10" w:type="dxa"/>
              <w:bottom w:w="0" w:type="dxa"/>
              <w:right w:w="10" w:type="dxa"/>
            </w:tcMar>
            <w:vAlign w:val="bottom"/>
          </w:tcPr>
          <w:p w14:paraId="551EA2F9" w14:textId="00D580C8" w:rsidR="007214D3" w:rsidRPr="00CB7751" w:rsidRDefault="007214D3" w:rsidP="007214D3">
            <w:pPr>
              <w:keepNext/>
              <w:spacing w:after="0"/>
              <w:jc w:val="right"/>
            </w:pPr>
          </w:p>
        </w:tc>
      </w:tr>
    </w:tbl>
    <w:p w14:paraId="42F4BE16" w14:textId="77777777" w:rsidR="00612DDF" w:rsidRDefault="00BC1E15" w:rsidP="00BC1E15">
      <w:pPr>
        <w:rPr>
          <w:sz w:val="18"/>
          <w:szCs w:val="18"/>
        </w:rPr>
      </w:pPr>
      <w:r w:rsidRPr="006B7633">
        <w:rPr>
          <w:sz w:val="18"/>
          <w:szCs w:val="18"/>
        </w:rPr>
        <w:t>*</w:t>
      </w:r>
      <w:r w:rsidR="00A52546">
        <w:rPr>
          <w:sz w:val="18"/>
          <w:szCs w:val="18"/>
        </w:rPr>
        <w:t>2006</w:t>
      </w:r>
      <w:r w:rsidR="00A5027A">
        <w:rPr>
          <w:sz w:val="18"/>
          <w:szCs w:val="18"/>
        </w:rPr>
        <w:t>, 2007, and 2008</w:t>
      </w:r>
      <w:r w:rsidR="00A52546">
        <w:rPr>
          <w:sz w:val="18"/>
          <w:szCs w:val="18"/>
        </w:rPr>
        <w:t xml:space="preserve"> effective sample size</w:t>
      </w:r>
      <w:r w:rsidR="00A5027A">
        <w:rPr>
          <w:sz w:val="18"/>
          <w:szCs w:val="18"/>
        </w:rPr>
        <w:t>s</w:t>
      </w:r>
      <w:r w:rsidR="00A52546">
        <w:rPr>
          <w:sz w:val="18"/>
          <w:szCs w:val="18"/>
        </w:rPr>
        <w:t xml:space="preserve"> </w:t>
      </w:r>
      <w:r w:rsidR="00612DDF">
        <w:rPr>
          <w:sz w:val="18"/>
          <w:szCs w:val="18"/>
        </w:rPr>
        <w:t>w</w:t>
      </w:r>
      <w:r w:rsidR="00A5027A">
        <w:rPr>
          <w:sz w:val="18"/>
          <w:szCs w:val="18"/>
        </w:rPr>
        <w:t>ere</w:t>
      </w:r>
      <w:r w:rsidR="00612DDF">
        <w:rPr>
          <w:sz w:val="18"/>
          <w:szCs w:val="18"/>
        </w:rPr>
        <w:t xml:space="preserve"> set at 100 for this assessment</w:t>
      </w:r>
    </w:p>
    <w:p w14:paraId="422D3007" w14:textId="77777777" w:rsidR="00BC1E15" w:rsidRPr="00444638" w:rsidRDefault="00612DDF" w:rsidP="00BC1E15">
      <w:r>
        <w:rPr>
          <w:sz w:val="18"/>
          <w:szCs w:val="18"/>
        </w:rPr>
        <w:t>**</w:t>
      </w:r>
      <w:r w:rsidR="00BC1E15" w:rsidRPr="006B7633">
        <w:rPr>
          <w:sz w:val="18"/>
          <w:szCs w:val="18"/>
        </w:rPr>
        <w:t xml:space="preserve">The </w:t>
      </w:r>
      <w:r w:rsidR="003B7ABA">
        <w:rPr>
          <w:sz w:val="18"/>
          <w:szCs w:val="18"/>
        </w:rPr>
        <w:t>198</w:t>
      </w:r>
      <w:r w:rsidR="0032309C">
        <w:rPr>
          <w:sz w:val="18"/>
          <w:szCs w:val="18"/>
        </w:rPr>
        <w:t>3</w:t>
      </w:r>
      <w:r w:rsidR="003B7ABA">
        <w:rPr>
          <w:sz w:val="18"/>
          <w:szCs w:val="18"/>
        </w:rPr>
        <w:t>-</w:t>
      </w:r>
      <w:r w:rsidR="00BC1E15" w:rsidRPr="006B7633">
        <w:rPr>
          <w:sz w:val="18"/>
          <w:szCs w:val="18"/>
        </w:rPr>
        <w:t xml:space="preserve">1991 </w:t>
      </w:r>
      <w:r w:rsidR="00BC1E15">
        <w:rPr>
          <w:sz w:val="18"/>
          <w:szCs w:val="18"/>
        </w:rPr>
        <w:t>value</w:t>
      </w:r>
      <w:r w:rsidR="003B7ABA">
        <w:rPr>
          <w:sz w:val="18"/>
          <w:szCs w:val="18"/>
        </w:rPr>
        <w:t>s</w:t>
      </w:r>
      <w:r w:rsidR="00BC1E15">
        <w:rPr>
          <w:sz w:val="18"/>
          <w:szCs w:val="18"/>
        </w:rPr>
        <w:t xml:space="preserve"> </w:t>
      </w:r>
      <w:r w:rsidR="003B7ABA">
        <w:rPr>
          <w:sz w:val="18"/>
          <w:szCs w:val="18"/>
        </w:rPr>
        <w:t>were</w:t>
      </w:r>
      <w:r w:rsidR="00BC1E15">
        <w:rPr>
          <w:sz w:val="18"/>
          <w:szCs w:val="18"/>
        </w:rPr>
        <w:t xml:space="preserve"> down-weighted because the samples collected in th</w:t>
      </w:r>
      <w:r w:rsidR="003B7ABA">
        <w:rPr>
          <w:sz w:val="18"/>
          <w:szCs w:val="18"/>
        </w:rPr>
        <w:t>ese</w:t>
      </w:r>
      <w:r w:rsidR="00BC1E15">
        <w:rPr>
          <w:sz w:val="18"/>
          <w:szCs w:val="18"/>
        </w:rPr>
        <w:t xml:space="preserve"> year</w:t>
      </w:r>
      <w:r w:rsidR="003B7ABA">
        <w:rPr>
          <w:sz w:val="18"/>
          <w:szCs w:val="18"/>
        </w:rPr>
        <w:t>s</w:t>
      </w:r>
      <w:r w:rsidR="00BC1E15">
        <w:rPr>
          <w:sz w:val="18"/>
          <w:szCs w:val="18"/>
        </w:rPr>
        <w:t xml:space="preserve"> were not representative of the region considered.</w:t>
      </w:r>
    </w:p>
    <w:p w14:paraId="5A9854CF" w14:textId="77777777" w:rsidR="00BC1E15" w:rsidRDefault="00BC1E15" w:rsidP="00BC1E15">
      <w:pPr>
        <w:pStyle w:val="Heading2"/>
      </w:pPr>
      <w:bookmarkStart w:id="127" w:name="_Ref23854227"/>
      <w:r>
        <w:t>Parameters</w:t>
      </w:r>
      <w:bookmarkEnd w:id="127"/>
      <w:r w:rsidR="00630F2E">
        <w:t xml:space="preserve"> Estimated Outside the Assessment Model</w:t>
      </w:r>
    </w:p>
    <w:p w14:paraId="20FA61FE" w14:textId="77777777" w:rsidR="00BC1E15" w:rsidRPr="002757C9" w:rsidRDefault="00BC1E15" w:rsidP="00090530">
      <w:pPr>
        <w:pStyle w:val="Heading3"/>
      </w:pPr>
      <w:bookmarkStart w:id="128" w:name="_Toc430147390"/>
      <w:r w:rsidRPr="002757C9">
        <w:t>Weight</w:t>
      </w:r>
      <w:r w:rsidR="000A7ABA">
        <w:t>-</w:t>
      </w:r>
      <w:r w:rsidRPr="002757C9">
        <w:t>at</w:t>
      </w:r>
      <w:r w:rsidR="000A7ABA">
        <w:t>-a</w:t>
      </w:r>
      <w:r w:rsidRPr="002757C9">
        <w:t>ge</w:t>
      </w:r>
      <w:bookmarkEnd w:id="128"/>
    </w:p>
    <w:p w14:paraId="408E0A1E" w14:textId="54DF073C" w:rsidR="00BC1E15" w:rsidRDefault="00BC1E15" w:rsidP="00BC1E15">
      <w:r>
        <w:t>We</w:t>
      </w:r>
      <w:r w:rsidR="00EF36B0">
        <w:t xml:space="preserve"> estimated weight-at-</w:t>
      </w:r>
      <w:r>
        <w:t>age separately for the survey and fishery.</w:t>
      </w:r>
      <w:r w:rsidR="009C0ADB">
        <w:t xml:space="preserve"> </w:t>
      </w:r>
      <w:r>
        <w:t>We obtained survey estimates from AIBT surveys</w:t>
      </w:r>
      <w:r w:rsidR="00C43270" w:rsidRPr="00C43270">
        <w:rPr>
          <w:i/>
        </w:rPr>
        <w:t xml:space="preserve"> </w:t>
      </w:r>
      <w:r>
        <w:t>and computed fishery estimates from observer data</w:t>
      </w:r>
      <w:r w:rsidR="00187627">
        <w:t xml:space="preserve"> and the 2006</w:t>
      </w:r>
      <w:r w:rsidR="000442EE">
        <w:t>-</w:t>
      </w:r>
      <w:r w:rsidR="009E66CC">
        <w:t xml:space="preserve">2008 </w:t>
      </w:r>
      <w:r w:rsidR="00187627">
        <w:t>AICASS</w:t>
      </w:r>
      <w:r>
        <w:t>.</w:t>
      </w:r>
      <w:r w:rsidR="008204B1" w:rsidRPr="008204B1">
        <w:t xml:space="preserve"> </w:t>
      </w:r>
      <w:r w:rsidR="008204B1">
        <w:t xml:space="preserve">The fishery weight-at-age values from 1978 to </w:t>
      </w:r>
      <w:del w:id="129" w:author="Steve Barbeaux" w:date="2022-10-09T11:50:00Z">
        <w:r w:rsidR="00C85389" w:rsidDel="00075B59">
          <w:delText xml:space="preserve">2020 </w:delText>
        </w:r>
      </w:del>
      <w:ins w:id="130" w:author="Steve Barbeaux" w:date="2022-10-09T11:50:00Z">
        <w:r w:rsidR="00075B59">
          <w:t xml:space="preserve">2022 </w:t>
        </w:r>
      </w:ins>
      <w:proofErr w:type="gramStart"/>
      <w:r w:rsidR="008204B1">
        <w:t>are given</w:t>
      </w:r>
      <w:proofErr w:type="gramEnd"/>
      <w:r w:rsidR="008204B1">
        <w:t xml:space="preserve"> in Table 1A.</w:t>
      </w:r>
      <w:r w:rsidR="00E362F6">
        <w:t xml:space="preserve">9 </w:t>
      </w:r>
      <w:r w:rsidR="008204B1">
        <w:t>and the s</w:t>
      </w:r>
      <w:r w:rsidR="00252B35">
        <w:t>urvey w</w:t>
      </w:r>
      <w:r w:rsidR="004B1690">
        <w:t xml:space="preserve">eight-at-age values are given in </w:t>
      </w:r>
      <w:r w:rsidR="000A7ABA">
        <w:t xml:space="preserve">Table </w:t>
      </w:r>
      <w:r w:rsidR="00755269">
        <w:t>1A</w:t>
      </w:r>
      <w:r w:rsidR="000A7ABA">
        <w:t>.</w:t>
      </w:r>
      <w:r w:rsidR="00E362F6">
        <w:t xml:space="preserve">12 </w:t>
      </w:r>
      <w:r w:rsidR="00835634">
        <w:t>and Table 1A.</w:t>
      </w:r>
      <w:r w:rsidR="00E362F6">
        <w:t>13</w:t>
      </w:r>
      <w:r w:rsidR="00835634">
        <w:t xml:space="preserve">. </w:t>
      </w:r>
      <w:r w:rsidR="00227BAB">
        <w:t xml:space="preserve">All </w:t>
      </w:r>
      <w:r w:rsidR="00FD7F0F">
        <w:t>weight</w:t>
      </w:r>
      <w:r w:rsidR="00227BAB">
        <w:t>-at-</w:t>
      </w:r>
      <w:r w:rsidR="00FD7F0F">
        <w:t xml:space="preserve">age by year </w:t>
      </w:r>
      <w:r w:rsidR="00227BAB">
        <w:t xml:space="preserve">values </w:t>
      </w:r>
      <w:r w:rsidR="008204B1">
        <w:t xml:space="preserve">were </w:t>
      </w:r>
      <w:r w:rsidR="00227BAB">
        <w:t xml:space="preserve">estimated </w:t>
      </w:r>
      <w:r w:rsidR="008204B1">
        <w:t>using generalized additive model</w:t>
      </w:r>
      <w:r w:rsidR="00FD7F0F">
        <w:t>s</w:t>
      </w:r>
      <w:r w:rsidR="008204B1">
        <w:t xml:space="preserve"> with </w:t>
      </w:r>
      <w:r w:rsidR="00FD7F0F">
        <w:t xml:space="preserve">time </w:t>
      </w:r>
      <w:r w:rsidR="008204B1">
        <w:t>and age as the independent variables</w:t>
      </w:r>
      <w:r w:rsidR="000717C2">
        <w:t xml:space="preserve"> (Barbeaux </w:t>
      </w:r>
      <w:r w:rsidR="00C43270" w:rsidRPr="00C43270">
        <w:rPr>
          <w:i/>
        </w:rPr>
        <w:t>et al.</w:t>
      </w:r>
      <w:r w:rsidR="00FA4946">
        <w:t xml:space="preserve"> </w:t>
      </w:r>
      <w:r w:rsidR="000717C2">
        <w:t>2011)</w:t>
      </w:r>
      <w:r w:rsidR="008204B1">
        <w:t xml:space="preserve">. </w:t>
      </w:r>
      <w:r w:rsidR="00227BAB">
        <w:t>For the time component, five</w:t>
      </w:r>
      <w:r w:rsidR="008204B1">
        <w:t xml:space="preserve"> periods were defined</w:t>
      </w:r>
      <w:r w:rsidR="0025177B">
        <w:t xml:space="preserve"> </w:t>
      </w:r>
      <w:r w:rsidR="008204B1">
        <w:t>(F1 = 1978-1984, F2= 1985-1989, D1=1990-1994, D2=1995-1998, D3=1999-</w:t>
      </w:r>
      <w:r w:rsidR="00C85389">
        <w:t>202</w:t>
      </w:r>
      <w:ins w:id="131" w:author="Steve Barbeaux" w:date="2022-10-09T11:50:00Z">
        <w:r w:rsidR="00075B59">
          <w:t>2</w:t>
        </w:r>
      </w:ins>
      <w:del w:id="132" w:author="Steve Barbeaux" w:date="2022-10-09T11:50:00Z">
        <w:r w:rsidR="00C85389" w:rsidDel="00075B59">
          <w:delText>0</w:delText>
        </w:r>
      </w:del>
      <w:r w:rsidR="008204B1">
        <w:t>).</w:t>
      </w:r>
      <w:r w:rsidR="00FD7F0F">
        <w:t xml:space="preserve"> </w:t>
      </w:r>
      <w:r w:rsidR="00AB3A24">
        <w:t xml:space="preserve">These periods correspond to the </w:t>
      </w:r>
      <w:r w:rsidR="00227BAB">
        <w:t xml:space="preserve">following fisheries: </w:t>
      </w:r>
      <w:r w:rsidR="00AB3A24">
        <w:t>early foreign (</w:t>
      </w:r>
      <w:r w:rsidR="004B76A8">
        <w:t>F</w:t>
      </w:r>
      <w:r w:rsidR="00AB3A24">
        <w:t xml:space="preserve">1), late foreign and joint venture (F2), early domestic (D1) </w:t>
      </w:r>
      <w:r w:rsidR="00466A48">
        <w:t xml:space="preserve">late domestic (D2), and the </w:t>
      </w:r>
      <w:r w:rsidR="00227BAB">
        <w:t xml:space="preserve">recent </w:t>
      </w:r>
      <w:r w:rsidR="00466A48">
        <w:t xml:space="preserve">period of </w:t>
      </w:r>
      <w:r w:rsidR="00227BAB">
        <w:lastRenderedPageBreak/>
        <w:t xml:space="preserve">mainly pollock as bycatch </w:t>
      </w:r>
      <w:r w:rsidR="00466A48">
        <w:t xml:space="preserve">(D3). </w:t>
      </w:r>
      <w:r w:rsidR="00227BAB">
        <w:t>W</w:t>
      </w:r>
      <w:r w:rsidR="000020DB">
        <w:t xml:space="preserve">eight-at-age </w:t>
      </w:r>
      <w:r>
        <w:t xml:space="preserve">values are important </w:t>
      </w:r>
      <w:r w:rsidR="00227BAB">
        <w:t xml:space="preserve">since they </w:t>
      </w:r>
      <w:r>
        <w:t>convert model estimated catch-at-age (in numbers) to estimated total annual harvests (by weight)</w:t>
      </w:r>
      <w:r w:rsidR="00227BAB">
        <w:t xml:space="preserve"> and hence affect the measure of fishery impacts</w:t>
      </w:r>
      <w:r>
        <w:t>.</w:t>
      </w:r>
      <w:r w:rsidR="009C0ADB">
        <w:t xml:space="preserve"> </w:t>
      </w:r>
    </w:p>
    <w:p w14:paraId="2426E742" w14:textId="77777777" w:rsidR="00BC1E15" w:rsidRPr="002757C9" w:rsidRDefault="000020DB" w:rsidP="00090530">
      <w:pPr>
        <w:pStyle w:val="Heading3"/>
      </w:pPr>
      <w:bookmarkStart w:id="133" w:name="_Toc430147391"/>
      <w:r>
        <w:t>M</w:t>
      </w:r>
      <w:r w:rsidR="00BC1E15" w:rsidRPr="002757C9">
        <w:t>aturity at Age</w:t>
      </w:r>
    </w:p>
    <w:p w14:paraId="038297F6" w14:textId="60F369B7" w:rsidR="00BC1E15" w:rsidRDefault="00227BAB" w:rsidP="00BC1E15">
      <w:r>
        <w:t>Prior</w:t>
      </w:r>
      <w:r w:rsidR="00275A5E">
        <w:t xml:space="preserve"> </w:t>
      </w:r>
      <w:r w:rsidR="00E601C1">
        <w:t>to 2008</w:t>
      </w:r>
      <w:r w:rsidR="005663BC">
        <w:t>,</w:t>
      </w:r>
      <w:r w:rsidR="00E601C1">
        <w:t xml:space="preserve"> </w:t>
      </w:r>
      <w:r w:rsidR="00275A5E">
        <w:t>the maturity schedule developed for the Bering Sea</w:t>
      </w:r>
      <w:r w:rsidR="00275A5E" w:rsidRPr="00275A5E">
        <w:t xml:space="preserve"> </w:t>
      </w:r>
      <w:r w:rsidR="000A7ABA">
        <w:t xml:space="preserve">by </w:t>
      </w:r>
      <w:proofErr w:type="spellStart"/>
      <w:r w:rsidR="00275A5E">
        <w:t>Wespestad</w:t>
      </w:r>
      <w:proofErr w:type="spellEnd"/>
      <w:r w:rsidR="00275A5E">
        <w:t xml:space="preserve"> and Terry (1984; </w:t>
      </w:r>
      <w:r w:rsidR="000A7ABA">
        <w:t xml:space="preserve">Table </w:t>
      </w:r>
      <w:r w:rsidR="00755269">
        <w:t>1A</w:t>
      </w:r>
      <w:r w:rsidR="000A7ABA">
        <w:t>.</w:t>
      </w:r>
      <w:r w:rsidR="00E362F6">
        <w:t>14</w:t>
      </w:r>
      <w:r w:rsidR="00275A5E">
        <w:t>)</w:t>
      </w:r>
      <w:r>
        <w:t xml:space="preserve"> was used</w:t>
      </w:r>
      <w:r w:rsidR="00582E12">
        <w:t xml:space="preserve">. </w:t>
      </w:r>
      <w:r w:rsidR="00275A5E">
        <w:t>The CIE panel</w:t>
      </w:r>
      <w:r>
        <w:t xml:space="preserve"> (at the 20</w:t>
      </w:r>
      <w:r w:rsidR="00B23B6B">
        <w:t>07</w:t>
      </w:r>
      <w:r>
        <w:t xml:space="preserve"> Review)</w:t>
      </w:r>
      <w:r w:rsidR="00275A5E">
        <w:t xml:space="preserve"> commented that given the differences in size-at-age there </w:t>
      </w:r>
      <w:r w:rsidR="00F07E70">
        <w:t xml:space="preserve">likely </w:t>
      </w:r>
      <w:r w:rsidR="00275A5E">
        <w:t xml:space="preserve">is </w:t>
      </w:r>
      <w:r w:rsidR="000A7ABA">
        <w:t>a difference in maturity-at-</w:t>
      </w:r>
      <w:r w:rsidR="00275A5E">
        <w:t>age between the Bering Sea and Aleutian Islands</w:t>
      </w:r>
      <w:r w:rsidR="000A7ABA">
        <w:t>.</w:t>
      </w:r>
      <w:r w:rsidR="00CD3D5D">
        <w:t xml:space="preserve"> </w:t>
      </w:r>
      <w:r>
        <w:t xml:space="preserve">Since </w:t>
      </w:r>
      <w:r w:rsidR="00275A5E">
        <w:t xml:space="preserve">Aleutian Islands pollock size at age is more similar to that </w:t>
      </w:r>
      <w:r w:rsidR="000A7ABA">
        <w:t xml:space="preserve">observed in the </w:t>
      </w:r>
      <w:r w:rsidR="00275A5E">
        <w:t xml:space="preserve">Gulf of Alaska </w:t>
      </w:r>
      <w:r w:rsidR="000C14D7">
        <w:t xml:space="preserve">(GOA) </w:t>
      </w:r>
      <w:r w:rsidR="00275A5E">
        <w:t>th</w:t>
      </w:r>
      <w:r w:rsidR="000A7ABA">
        <w:t>a</w:t>
      </w:r>
      <w:r w:rsidR="00275A5E">
        <w:t xml:space="preserve">n </w:t>
      </w:r>
      <w:r w:rsidR="000A7ABA">
        <w:t xml:space="preserve">in </w:t>
      </w:r>
      <w:r w:rsidR="00275A5E">
        <w:t>the Bering Sea</w:t>
      </w:r>
      <w:r w:rsidR="00582E12">
        <w:t xml:space="preserve"> </w:t>
      </w:r>
      <w:r w:rsidR="000C14D7">
        <w:t>and</w:t>
      </w:r>
      <w:r w:rsidR="00C43270" w:rsidRPr="00C43270">
        <w:rPr>
          <w:i/>
        </w:rPr>
        <w:t xml:space="preserve"> </w:t>
      </w:r>
      <w:r w:rsidR="00275A5E">
        <w:t xml:space="preserve">population density </w:t>
      </w:r>
      <w:r w:rsidR="000C14D7">
        <w:t>shares characteristics between these areas (steep slope, relatively narrow shelf areas) the</w:t>
      </w:r>
      <w:r w:rsidR="0076321A">
        <w:t xml:space="preserve"> maturity </w:t>
      </w:r>
      <w:r w:rsidR="000C14D7">
        <w:t>schedule from</w:t>
      </w:r>
      <w:r w:rsidR="00C43270" w:rsidRPr="00C43270">
        <w:rPr>
          <w:i/>
        </w:rPr>
        <w:t xml:space="preserve"> </w:t>
      </w:r>
      <w:r w:rsidR="000C14D7">
        <w:t>the GOA was adopted</w:t>
      </w:r>
      <w:r w:rsidR="00085B1B">
        <w:t xml:space="preserve"> (Dorn </w:t>
      </w:r>
      <w:r w:rsidR="00C43270" w:rsidRPr="00C43270">
        <w:rPr>
          <w:i/>
        </w:rPr>
        <w:t>et al.</w:t>
      </w:r>
      <w:r w:rsidR="00085B1B">
        <w:t xml:space="preserve"> </w:t>
      </w:r>
      <w:r w:rsidR="00E815ED">
        <w:t>2013</w:t>
      </w:r>
      <w:r w:rsidR="00580A7E">
        <w:t>)</w:t>
      </w:r>
      <w:r w:rsidR="000A7ABA">
        <w:t>.</w:t>
      </w:r>
      <w:r w:rsidR="00CD3D5D">
        <w:t xml:space="preserve"> </w:t>
      </w:r>
      <w:r w:rsidR="000A7ABA">
        <w:t>The</w:t>
      </w:r>
      <w:r w:rsidR="00FA2F40">
        <w:t xml:space="preserve"> </w:t>
      </w:r>
      <w:r w:rsidR="000C14D7">
        <w:t>difference is that</w:t>
      </w:r>
      <w:r w:rsidR="00FA2F40">
        <w:t xml:space="preserve"> matur</w:t>
      </w:r>
      <w:r w:rsidR="000C14D7">
        <w:t xml:space="preserve">ation occurs at </w:t>
      </w:r>
      <w:r w:rsidR="00FA2F40">
        <w:t xml:space="preserve">slightly </w:t>
      </w:r>
      <w:r w:rsidR="000C14D7">
        <w:t>o</w:t>
      </w:r>
      <w:r w:rsidR="00DA00EA">
        <w:t>lder ages</w:t>
      </w:r>
      <w:r w:rsidR="000C14D7">
        <w:t xml:space="preserve"> </w:t>
      </w:r>
      <w:r w:rsidR="00FA2F40">
        <w:t>with 50% matur</w:t>
      </w:r>
      <w:r w:rsidR="00DA00EA">
        <w:t>ity</w:t>
      </w:r>
      <w:r w:rsidR="00FA2F40">
        <w:t xml:space="preserve"> at 4 </w:t>
      </w:r>
      <w:r w:rsidR="00DA00EA">
        <w:t xml:space="preserve">- </w:t>
      </w:r>
      <w:r w:rsidR="00FA2F40">
        <w:t xml:space="preserve">5 years while the </w:t>
      </w:r>
      <w:r w:rsidR="000A7ABA">
        <w:t>Bering Sea</w:t>
      </w:r>
      <w:r w:rsidR="00FA2F40">
        <w:t xml:space="preserve"> pollock</w:t>
      </w:r>
      <w:r w:rsidR="00CD3D5D">
        <w:t xml:space="preserve"> </w:t>
      </w:r>
      <w:r w:rsidR="00FA2F40">
        <w:t>reach 50% matur</w:t>
      </w:r>
      <w:r w:rsidR="00DA00EA">
        <w:t>ity</w:t>
      </w:r>
      <w:r w:rsidR="00FA2F40">
        <w:t xml:space="preserve"> at 3 </w:t>
      </w:r>
      <w:r w:rsidR="00DA00EA">
        <w:t xml:space="preserve">- </w:t>
      </w:r>
      <w:r w:rsidR="00FA2F40">
        <w:t>4 years (</w:t>
      </w:r>
      <w:r w:rsidR="00582E12">
        <w:t xml:space="preserve">Table </w:t>
      </w:r>
      <w:r w:rsidR="00755269">
        <w:t>1A</w:t>
      </w:r>
      <w:r w:rsidR="00582E12">
        <w:t>.</w:t>
      </w:r>
      <w:r w:rsidR="00E362F6">
        <w:t xml:space="preserve">15 </w:t>
      </w:r>
      <w:r w:rsidR="00FA2F40">
        <w:t xml:space="preserve">and Fig. </w:t>
      </w:r>
      <w:r w:rsidR="00755269">
        <w:t>1A</w:t>
      </w:r>
      <w:r w:rsidR="00FA2F40">
        <w:t>.</w:t>
      </w:r>
      <w:r w:rsidR="007F1F9B">
        <w:t>7</w:t>
      </w:r>
      <w:r w:rsidR="00FA2F40">
        <w:t>)</w:t>
      </w:r>
      <w:r w:rsidR="00275A5E">
        <w:t>.</w:t>
      </w:r>
      <w:r w:rsidR="00CD3D5D">
        <w:t xml:space="preserve"> </w:t>
      </w:r>
    </w:p>
    <w:p w14:paraId="440C68B2" w14:textId="77777777" w:rsidR="00F227C9" w:rsidRPr="002757C9" w:rsidRDefault="00F227C9" w:rsidP="00090530">
      <w:pPr>
        <w:pStyle w:val="Heading3"/>
      </w:pPr>
      <w:r w:rsidRPr="002757C9">
        <w:t>Recruitment</w:t>
      </w:r>
    </w:p>
    <w:p w14:paraId="2B195493" w14:textId="2F069D25" w:rsidR="00F227C9" w:rsidRPr="00C6762E" w:rsidRDefault="00F227C9" w:rsidP="00BC1E15">
      <w:r>
        <w:t>We used</w:t>
      </w:r>
      <w:r w:rsidR="00E44800">
        <w:t xml:space="preserve"> an</w:t>
      </w:r>
      <w:r>
        <w:t xml:space="preserve"> are</w:t>
      </w:r>
      <w:r w:rsidR="00E44800">
        <w:t>a</w:t>
      </w:r>
      <w:r>
        <w:t>-parameteri</w:t>
      </w:r>
      <w:r w:rsidRPr="00AA1DD4">
        <w:t xml:space="preserve">zed form of the </w:t>
      </w:r>
      <w:proofErr w:type="spellStart"/>
      <w:r w:rsidRPr="00AA1DD4">
        <w:t>Beverton</w:t>
      </w:r>
      <w:proofErr w:type="spellEnd"/>
      <w:r w:rsidRPr="00AA1DD4">
        <w:t>-Holt stock recruitment relationship based on F</w:t>
      </w:r>
      <w:r>
        <w:t>rancis (1992)</w:t>
      </w:r>
      <w:r w:rsidRPr="00AA1DD4">
        <w:t>.</w:t>
      </w:r>
      <w:r>
        <w:t xml:space="preserve"> </w:t>
      </w:r>
      <w:r w:rsidRPr="00AA1DD4">
        <w:t xml:space="preserve">Values for the stock recruitment function parameters </w:t>
      </w:r>
      <w:r w:rsidRPr="00AA1DD4">
        <w:rPr>
          <w:i/>
        </w:rPr>
        <w:sym w:font="Symbol" w:char="F061"/>
      </w:r>
      <w:r w:rsidRPr="00AA1DD4">
        <w:rPr>
          <w:i/>
        </w:rPr>
        <w:t xml:space="preserve"> </w:t>
      </w:r>
      <w:r w:rsidRPr="00AA1DD4">
        <w:t xml:space="preserve">and </w:t>
      </w:r>
      <w:r w:rsidRPr="00AA1DD4">
        <w:rPr>
          <w:i/>
        </w:rPr>
        <w:sym w:font="Symbol" w:char="F062"/>
      </w:r>
      <w:r w:rsidRPr="00AA1DD4">
        <w:rPr>
          <w:i/>
        </w:rPr>
        <w:t xml:space="preserve"> </w:t>
      </w:r>
      <w:r w:rsidRPr="00AA1DD4">
        <w:t xml:space="preserve">are calculated from the values of </w:t>
      </w:r>
      <w:r w:rsidRPr="00AA1DD4">
        <w:rPr>
          <w:i/>
        </w:rPr>
        <w:t>R</w:t>
      </w:r>
      <w:r w:rsidRPr="00AA1DD4">
        <w:rPr>
          <w:i/>
          <w:vertAlign w:val="subscript"/>
        </w:rPr>
        <w:t>0</w:t>
      </w:r>
      <w:r>
        <w:rPr>
          <w:i/>
          <w:vertAlign w:val="subscript"/>
        </w:rPr>
        <w:t xml:space="preserve"> </w:t>
      </w:r>
      <w:r w:rsidRPr="00AA1DD4">
        <w:t>(the number of 0-year-olds in the absence of exploitation and recruitment variability) and the “steepness”</w:t>
      </w:r>
      <w:r>
        <w:t xml:space="preserve"> (</w:t>
      </w:r>
      <w:r w:rsidRPr="00296129">
        <w:rPr>
          <w:i/>
        </w:rPr>
        <w:t>h</w:t>
      </w:r>
      <w:r>
        <w:t>)</w:t>
      </w:r>
      <w:r w:rsidRPr="00AA1DD4">
        <w:t xml:space="preserve"> of </w:t>
      </w:r>
      <w:r>
        <w:t>the stock-recruit relationship</w:t>
      </w:r>
      <w:r w:rsidRPr="00AA1DD4">
        <w:t>.</w:t>
      </w:r>
      <w:r>
        <w:t xml:space="preserve"> </w:t>
      </w:r>
      <w:r w:rsidRPr="00AA1DD4">
        <w:t xml:space="preserve">The “steepness” parameter is the fraction of </w:t>
      </w:r>
      <w:r w:rsidRPr="00AA1DD4">
        <w:rPr>
          <w:i/>
        </w:rPr>
        <w:t>R</w:t>
      </w:r>
      <w:r w:rsidRPr="00AA1DD4">
        <w:rPr>
          <w:i/>
          <w:vertAlign w:val="subscript"/>
        </w:rPr>
        <w:t xml:space="preserve">0 </w:t>
      </w:r>
      <w:r w:rsidRPr="00AA1DD4">
        <w:t>to be expected (in the absence of recruitment variability) when the mature biomass is reduced</w:t>
      </w:r>
      <w:r>
        <w:t xml:space="preserve"> to 20% of its pristine level (Francis 1992). As an example, a value of </w:t>
      </w:r>
      <w:r>
        <w:rPr>
          <w:i/>
        </w:rPr>
        <w:t>h</w:t>
      </w:r>
      <w:r>
        <w:t xml:space="preserve"> = 0.7 implies that at 20% of the unfished spawning stock size will result in an expected value of 70% of the unfished recruitment level. The steepness parameter (</w:t>
      </w:r>
      <w:r w:rsidRPr="00BC22C5">
        <w:rPr>
          <w:i/>
        </w:rPr>
        <w:t>h</w:t>
      </w:r>
      <w:r>
        <w:t xml:space="preserve">) was </w:t>
      </w:r>
      <w:r w:rsidR="00EE4458">
        <w:t>fixed</w:t>
      </w:r>
      <w:r>
        <w:t xml:space="preserve"> at 0.7 and </w:t>
      </w:r>
      <w:r w:rsidR="00EE4458">
        <w:t>the recruitment variance (</w:t>
      </w:r>
      <w:r w:rsidR="001151B1" w:rsidRPr="000D08B5">
        <w:rPr>
          <w:noProof/>
          <w:position w:val="-10"/>
        </w:rPr>
        <w:object w:dxaOrig="279" w:dyaOrig="320" w14:anchorId="65106A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1.8pt;height:18.35pt;mso-width-percent:0;mso-height-percent:0;mso-width-percent:0;mso-height-percent:0" o:ole="" fillcolor="window">
            <v:imagedata r:id="rId14" o:title=""/>
          </v:shape>
          <o:OLEObject Type="Embed" ProgID="Equation.DSMT4" ShapeID="_x0000_i1025" DrawAspect="Content" ObjectID="_1726933717" r:id="rId15"/>
        </w:object>
      </w:r>
      <w:r w:rsidR="00EE4458">
        <w:t xml:space="preserve"> )</w:t>
      </w:r>
      <w:r w:rsidR="00EE4458">
        <w:rPr>
          <w:position w:val="-10"/>
        </w:rPr>
        <w:t xml:space="preserve"> </w:t>
      </w:r>
      <w:r w:rsidR="00EE4458">
        <w:t xml:space="preserve">was fixed at a value of 0.6 </w:t>
      </w:r>
      <w:r>
        <w:t xml:space="preserve">for </w:t>
      </w:r>
      <w:r w:rsidR="00187A07">
        <w:t>both</w:t>
      </w:r>
      <w:r>
        <w:t xml:space="preserve"> model runs.</w:t>
      </w:r>
      <w:r w:rsidR="00CD3D5D">
        <w:t xml:space="preserve"> </w:t>
      </w:r>
      <w:r w:rsidR="000D004E">
        <w:t>Since recruitment estimates arise from available age composition data, alternative</w:t>
      </w:r>
      <w:r w:rsidR="00E601C1">
        <w:t xml:space="preserve"> </w:t>
      </w:r>
      <w:r w:rsidR="00D6435A">
        <w:t xml:space="preserve">values of </w:t>
      </w:r>
      <w:r w:rsidR="00D6435A" w:rsidRPr="00D6435A">
        <w:rPr>
          <w:i/>
        </w:rPr>
        <w:t>h</w:t>
      </w:r>
      <w:r w:rsidR="00D6435A">
        <w:t xml:space="preserve"> have little effect on </w:t>
      </w:r>
      <w:r w:rsidR="000D004E">
        <w:t>historical estimates</w:t>
      </w:r>
      <w:r w:rsidR="00D6435A">
        <w:t>.</w:t>
      </w:r>
    </w:p>
    <w:p w14:paraId="05CE5210" w14:textId="77777777" w:rsidR="00346837" w:rsidRDefault="00BC1E15">
      <w:pPr>
        <w:pStyle w:val="Heading2"/>
      </w:pPr>
      <w:r>
        <w:t xml:space="preserve">Parameters </w:t>
      </w:r>
      <w:r w:rsidR="00D05E67">
        <w:t>E</w:t>
      </w:r>
      <w:r>
        <w:t xml:space="preserve">stimated </w:t>
      </w:r>
      <w:r w:rsidR="00D05E67">
        <w:t>Inside the Assessment Model</w:t>
      </w:r>
      <w:bookmarkEnd w:id="133"/>
    </w:p>
    <w:p w14:paraId="572EEE4D" w14:textId="77777777" w:rsidR="00BC1E15" w:rsidRDefault="00BC1E15" w:rsidP="00BC1E15">
      <w:r>
        <w:t xml:space="preserve">Deviations between the observations and the expected values </w:t>
      </w:r>
      <w:proofErr w:type="gramStart"/>
      <w:r>
        <w:t>are quantified</w:t>
      </w:r>
      <w:proofErr w:type="gramEnd"/>
      <w:r>
        <w:t xml:space="preserve"> with a specified error structure.</w:t>
      </w:r>
      <w:r w:rsidR="009C0ADB">
        <w:t xml:space="preserve"> </w:t>
      </w:r>
      <w:r>
        <w:t xml:space="preserve">Lognormal error </w:t>
      </w:r>
      <w:proofErr w:type="gramStart"/>
      <w:r>
        <w:t>is assumed</w:t>
      </w:r>
      <w:proofErr w:type="gramEnd"/>
      <w:r>
        <w:t xml:space="preserve"> for estima</w:t>
      </w:r>
      <w:r w:rsidR="008D185A">
        <w:t>tes of survey and fishery catch,</w:t>
      </w:r>
      <w:r>
        <w:t xml:space="preserve"> and a multinomial error structure is assumed for analysis of the survey and fishery age compositions.</w:t>
      </w:r>
      <w:r w:rsidR="009C0ADB">
        <w:t xml:space="preserve"> </w:t>
      </w:r>
      <w:r>
        <w:t xml:space="preserve">These error structures </w:t>
      </w:r>
      <w:proofErr w:type="gramStart"/>
      <w:r>
        <w:t>are used</w:t>
      </w:r>
      <w:proofErr w:type="gramEnd"/>
      <w:r>
        <w:t xml:space="preserve"> to estimate the following parameters c</w:t>
      </w:r>
      <w:r w:rsidR="00EB4BF5">
        <w:t>onditionally within the model</w:t>
      </w:r>
      <w:r w:rsidR="00296129">
        <w:t>.</w:t>
      </w:r>
    </w:p>
    <w:p w14:paraId="3E78EC8B" w14:textId="77777777" w:rsidR="00BC1E15" w:rsidRPr="002757C9" w:rsidRDefault="00BC1E15" w:rsidP="00090530">
      <w:pPr>
        <w:pStyle w:val="Heading3"/>
      </w:pPr>
      <w:r w:rsidRPr="002757C9">
        <w:t>Fishing Mortality</w:t>
      </w:r>
    </w:p>
    <w:p w14:paraId="401771E7" w14:textId="36D53B67" w:rsidR="00BC1E15" w:rsidRDefault="00BC1E15" w:rsidP="00BC1E15">
      <w:r>
        <w:t xml:space="preserve">Fishing mortality in all models </w:t>
      </w:r>
      <w:proofErr w:type="gramStart"/>
      <w:r>
        <w:t>was parameterized</w:t>
      </w:r>
      <w:proofErr w:type="gramEnd"/>
      <w:r w:rsidR="00296129">
        <w:t xml:space="preserve"> to be separable with</w:t>
      </w:r>
      <w:r>
        <w:t xml:space="preserve"> both an age component (selectivity) and a year component.</w:t>
      </w:r>
      <w:r w:rsidR="009C0ADB">
        <w:t xml:space="preserve"> </w:t>
      </w:r>
      <w:r w:rsidRPr="00AA1DD4">
        <w:t xml:space="preserve">In </w:t>
      </w:r>
      <w:r>
        <w:t>all</w:t>
      </w:r>
      <w:r w:rsidRPr="00AA1DD4">
        <w:t xml:space="preserve"> </w:t>
      </w:r>
      <w:proofErr w:type="gramStart"/>
      <w:r w:rsidRPr="00AA1DD4">
        <w:t>mo</w:t>
      </w:r>
      <w:r>
        <w:t>dels</w:t>
      </w:r>
      <w:proofErr w:type="gramEnd"/>
      <w:r>
        <w:t xml:space="preserve"> selectivity is conditioned so that the mean value over all ages will be equal to one.</w:t>
      </w:r>
      <w:r w:rsidR="009C0ADB">
        <w:t xml:space="preserve"> </w:t>
      </w:r>
      <w:r>
        <w:t xml:space="preserve">To provide regularity in the age component, a </w:t>
      </w:r>
      <w:r w:rsidR="000D004E">
        <w:t xml:space="preserve">smoothness </w:t>
      </w:r>
      <w:r>
        <w:t xml:space="preserve">penalty </w:t>
      </w:r>
      <w:proofErr w:type="gramStart"/>
      <w:r>
        <w:t>was imposed</w:t>
      </w:r>
      <w:proofErr w:type="gramEnd"/>
      <w:r>
        <w:t xml:space="preserve"> on </w:t>
      </w:r>
      <w:r w:rsidR="000D004E">
        <w:t xml:space="preserve">abrupt changes </w:t>
      </w:r>
      <w:r>
        <w:t>in selectivity between ages using the sum of squared second differences.</w:t>
      </w:r>
      <w:r w:rsidR="009C0ADB">
        <w:t xml:space="preserve"> </w:t>
      </w:r>
      <w:r>
        <w:t>In addition, the age component parameters are assumed constant for the last</w:t>
      </w:r>
      <w:r w:rsidR="00F712F6">
        <w:t xml:space="preserve"> </w:t>
      </w:r>
      <w:proofErr w:type="gramStart"/>
      <w:r w:rsidR="00F712F6">
        <w:t>8</w:t>
      </w:r>
      <w:proofErr w:type="gramEnd"/>
      <w:r w:rsidR="00F712F6">
        <w:t xml:space="preserve"> </w:t>
      </w:r>
      <w:r>
        <w:t xml:space="preserve">age groups (ages </w:t>
      </w:r>
      <w:r w:rsidR="00F712F6">
        <w:t>8</w:t>
      </w:r>
      <w:r>
        <w:t>-1</w:t>
      </w:r>
      <w:r w:rsidR="007367FB">
        <w:t>5).</w:t>
      </w:r>
      <w:r w:rsidR="0080601C">
        <w:t xml:space="preserve"> Selectivity was allowed to change in temporal blocks for 1978-1989, 1990-1998, </w:t>
      </w:r>
      <w:r w:rsidR="00430A0F">
        <w:t xml:space="preserve">and </w:t>
      </w:r>
      <w:r w:rsidR="0080601C">
        <w:t>1999-</w:t>
      </w:r>
      <w:r w:rsidR="00430A0F">
        <w:t>20</w:t>
      </w:r>
      <w:r w:rsidR="00366614">
        <w:t>0</w:t>
      </w:r>
      <w:r w:rsidR="00B23B6B">
        <w:t>7</w:t>
      </w:r>
      <w:r w:rsidR="0080601C">
        <w:t xml:space="preserve">, and </w:t>
      </w:r>
      <w:r w:rsidR="00B23B6B">
        <w:t>2008</w:t>
      </w:r>
      <w:r w:rsidR="0080601C">
        <w:t>-</w:t>
      </w:r>
      <w:r w:rsidR="00C85389">
        <w:t>202</w:t>
      </w:r>
      <w:del w:id="134" w:author="Steve Barbeaux" w:date="2022-10-09T11:50:00Z">
        <w:r w:rsidR="00C85389" w:rsidDel="00075B59">
          <w:delText>0</w:delText>
        </w:r>
      </w:del>
      <w:proofErr w:type="gramStart"/>
      <w:ins w:id="135" w:author="Steve Barbeaux" w:date="2022-10-09T11:50:00Z">
        <w:r w:rsidR="00075B59">
          <w:t>2</w:t>
        </w:r>
      </w:ins>
      <w:proofErr w:type="gramEnd"/>
      <w:r w:rsidR="0080601C">
        <w:t xml:space="preserve">. The 1990 change was selected for the change from a foreign to a domestic fishery, in </w:t>
      </w:r>
      <w:proofErr w:type="gramStart"/>
      <w:r w:rsidR="0080601C">
        <w:t>1999</w:t>
      </w:r>
      <w:proofErr w:type="gramEnd"/>
      <w:r w:rsidR="0080601C">
        <w:t xml:space="preserve"> the directed fishery for pollock was closed, and in 200</w:t>
      </w:r>
      <w:r w:rsidR="00366614">
        <w:t>5</w:t>
      </w:r>
      <w:r w:rsidR="0080601C">
        <w:t xml:space="preserve"> </w:t>
      </w:r>
      <w:r w:rsidR="00366614">
        <w:t xml:space="preserve">the data were from the AICASS experimental fishery. Another change </w:t>
      </w:r>
      <w:proofErr w:type="gramStart"/>
      <w:r w:rsidR="000D004E">
        <w:t>was</w:t>
      </w:r>
      <w:r w:rsidR="00366614">
        <w:t xml:space="preserve"> implemented</w:t>
      </w:r>
      <w:proofErr w:type="gramEnd"/>
      <w:r w:rsidR="00366614">
        <w:t xml:space="preserve"> for 2008 when </w:t>
      </w:r>
      <w:r w:rsidR="0080601C">
        <w:t xml:space="preserve">the </w:t>
      </w:r>
      <w:proofErr w:type="spellStart"/>
      <w:r w:rsidR="0080601C">
        <w:t>arrowtooth</w:t>
      </w:r>
      <w:proofErr w:type="spellEnd"/>
      <w:r w:rsidR="0080601C">
        <w:t xml:space="preserve"> flounder fishery </w:t>
      </w:r>
      <w:r w:rsidR="000D004E">
        <w:t xml:space="preserve">increased and affected pollock </w:t>
      </w:r>
      <w:r w:rsidR="0080601C">
        <w:t>bycatch patterns</w:t>
      </w:r>
      <w:r w:rsidR="000D004E">
        <w:t>. However, a</w:t>
      </w:r>
      <w:r w:rsidR="00366614">
        <w:t xml:space="preserve">ge data are </w:t>
      </w:r>
      <w:r w:rsidR="000D004E">
        <w:t>un</w:t>
      </w:r>
      <w:r w:rsidR="00366614">
        <w:t>available for pollock from these fisheries</w:t>
      </w:r>
      <w:r w:rsidR="0080601C">
        <w:t>.</w:t>
      </w:r>
      <w:r w:rsidR="009C0ADB">
        <w:t xml:space="preserve"> </w:t>
      </w:r>
    </w:p>
    <w:p w14:paraId="5E7989DA" w14:textId="77777777" w:rsidR="00BC1E15" w:rsidRPr="002757C9" w:rsidRDefault="00BC1E15" w:rsidP="00090530">
      <w:pPr>
        <w:pStyle w:val="Heading3"/>
      </w:pPr>
      <w:r w:rsidRPr="002757C9">
        <w:t xml:space="preserve">Survey </w:t>
      </w:r>
      <w:r w:rsidR="00A9055A">
        <w:t xml:space="preserve">Selectivity and </w:t>
      </w:r>
      <w:r w:rsidRPr="002757C9">
        <w:t>Catchability</w:t>
      </w:r>
    </w:p>
    <w:p w14:paraId="77AA4F5A" w14:textId="3B5747AF" w:rsidR="00A01FE5" w:rsidRDefault="00697C9A">
      <w:r>
        <w:t xml:space="preserve">In </w:t>
      </w:r>
      <w:r w:rsidR="00E32B00">
        <w:t>both</w:t>
      </w:r>
      <w:r w:rsidR="00154963">
        <w:t xml:space="preserve"> </w:t>
      </w:r>
      <w:r>
        <w:t>models presented f</w:t>
      </w:r>
      <w:r w:rsidR="00BC1E15">
        <w:t xml:space="preserve">or the bottom trawl survey, survey </w:t>
      </w:r>
      <w:r w:rsidR="00A9055A">
        <w:t>selectivity</w:t>
      </w:r>
      <w:r w:rsidR="00BC1E15">
        <w:t>-at-age follows the parameterization similar to the fishery selectivity-at-age presented above</w:t>
      </w:r>
      <w:r w:rsidR="00CA0840">
        <w:t xml:space="preserve"> </w:t>
      </w:r>
      <w:r w:rsidR="000D004E">
        <w:t xml:space="preserve">but is </w:t>
      </w:r>
      <w:r w:rsidR="00CA0840">
        <w:t>time</w:t>
      </w:r>
      <w:r w:rsidR="000D004E">
        <w:t xml:space="preserve"> invariant</w:t>
      </w:r>
      <w:r w:rsidR="00BC1E15">
        <w:t>.</w:t>
      </w:r>
      <w:r w:rsidR="009C0ADB">
        <w:t xml:space="preserve"> </w:t>
      </w:r>
      <w:r w:rsidR="00BC1E15">
        <w:t xml:space="preserve">The </w:t>
      </w:r>
      <w:r w:rsidR="00A9055A">
        <w:t>selectivity</w:t>
      </w:r>
      <w:r w:rsidR="00BC1E15">
        <w:t>-at-age relationship is modeled with a smoothed non-parametric relationship that can take on any shape (with penalties controlling the degree of change and curvature specified by the user</w:t>
      </w:r>
      <w:r w:rsidR="00BC1E15" w:rsidRPr="00AA1DD4">
        <w:t>)</w:t>
      </w:r>
      <w:r w:rsidR="00B23B6B">
        <w:t xml:space="preserve"> </w:t>
      </w:r>
      <w:r w:rsidR="000D004E">
        <w:t xml:space="preserve">similar to </w:t>
      </w:r>
      <w:r w:rsidR="000D004E">
        <w:lastRenderedPageBreak/>
        <w:t>how the fishery selected is modeled</w:t>
      </w:r>
      <w:r w:rsidR="00BC1E15">
        <w:t>.</w:t>
      </w:r>
      <w:r w:rsidR="009C0ADB">
        <w:t xml:space="preserve"> </w:t>
      </w:r>
      <w:r w:rsidR="00BC1E15">
        <w:t>As noted above, the model allows specification of the age-range over which the catchability parameter is applied.</w:t>
      </w:r>
      <w:r w:rsidR="009C0ADB">
        <w:t xml:space="preserve"> </w:t>
      </w:r>
      <w:r w:rsidR="00BC1E15">
        <w:t xml:space="preserve">For Aleutian Islands pollock, ages </w:t>
      </w:r>
      <w:r w:rsidR="00F712F6">
        <w:t>5</w:t>
      </w:r>
      <w:r w:rsidR="00BC1E15">
        <w:t>-</w:t>
      </w:r>
      <w:r w:rsidR="00F712F6">
        <w:t>12</w:t>
      </w:r>
      <w:r w:rsidR="00BC1E15">
        <w:t xml:space="preserve"> </w:t>
      </w:r>
      <w:proofErr w:type="gramStart"/>
      <w:r w:rsidR="00BC1E15">
        <w:t>were selected</w:t>
      </w:r>
      <w:proofErr w:type="gramEnd"/>
      <w:r w:rsidR="00BC1E15">
        <w:t xml:space="preserve"> to have the average catchability (factoring selectivity components) equal to the catchability parameter value.</w:t>
      </w:r>
      <w:r w:rsidR="00FA4946">
        <w:t xml:space="preserve"> </w:t>
      </w:r>
    </w:p>
    <w:p w14:paraId="5BB323C2" w14:textId="3F3A188C" w:rsidR="00BC1E15" w:rsidRDefault="00BC1E15" w:rsidP="00BC1E15">
      <w:proofErr w:type="gramStart"/>
      <w:r>
        <w:t>In the 2004 Aleutian Islands pollock stock assessment</w:t>
      </w:r>
      <w:r w:rsidR="0023524A">
        <w:t>,</w:t>
      </w:r>
      <w:r>
        <w:t xml:space="preserve"> </w:t>
      </w:r>
      <w:r w:rsidRPr="009D6215">
        <w:t xml:space="preserve">the focus </w:t>
      </w:r>
      <w:r>
        <w:t>of our analysis was</w:t>
      </w:r>
      <w:r w:rsidRPr="009D6215">
        <w:t xml:space="preserve"> to evaluate a key model assumption: the extent to which the NMFS summer bottom trawl survey catchability should be estimated by the available data (resulting in very high stock sizes)</w:t>
      </w:r>
      <w:r w:rsidR="00C33083">
        <w:t>,</w:t>
      </w:r>
      <w:r w:rsidRPr="009D6215">
        <w:t xml:space="preserve"> or constrained to be close to a value of 1.0 (implying that the area-swept survey method during the summer months reasonably applies to a fishery that will likely occur during the winter).</w:t>
      </w:r>
      <w:proofErr w:type="gramEnd"/>
      <w:r w:rsidR="009C0ADB">
        <w:t xml:space="preserve"> </w:t>
      </w:r>
      <w:r w:rsidR="005D35AA">
        <w:t>Based on the dynamics and the lack of informative data to “anchor” the biomass estimates,</w:t>
      </w:r>
      <w:r w:rsidR="00C43270" w:rsidRPr="00C43270">
        <w:rPr>
          <w:i/>
        </w:rPr>
        <w:t xml:space="preserve"> </w:t>
      </w:r>
      <w:r w:rsidR="000D004E">
        <w:t>(i.e., there is relatively little “depletion” of recent cohorts to inform historical stock size)</w:t>
      </w:r>
      <w:r w:rsidR="005D35AA">
        <w:t xml:space="preserve"> the assumption of catchability equals 1.0 was retained</w:t>
      </w:r>
      <w:r w:rsidRPr="009D6215">
        <w:t>.</w:t>
      </w:r>
      <w:r w:rsidR="009C0ADB">
        <w:t xml:space="preserve"> </w:t>
      </w:r>
    </w:p>
    <w:p w14:paraId="026FB142" w14:textId="77777777" w:rsidR="00EC7228" w:rsidRPr="002757C9" w:rsidRDefault="00EC7228" w:rsidP="00090530">
      <w:pPr>
        <w:pStyle w:val="Heading3"/>
      </w:pPr>
      <w:r w:rsidRPr="002757C9">
        <w:t>Natural Mortality</w:t>
      </w:r>
    </w:p>
    <w:p w14:paraId="11EFD40C" w14:textId="3FC7487E" w:rsidR="00EC7228" w:rsidRDefault="00EC7228" w:rsidP="00EC7228">
      <w:r>
        <w:t xml:space="preserve">For </w:t>
      </w:r>
      <w:r w:rsidR="00697C9A">
        <w:t>M</w:t>
      </w:r>
      <w:r>
        <w:t xml:space="preserve">odel </w:t>
      </w:r>
      <w:r w:rsidR="00EC038A">
        <w:t>15.1</w:t>
      </w:r>
      <w:r w:rsidR="00697C9A">
        <w:t xml:space="preserve"> </w:t>
      </w:r>
      <w:r>
        <w:t xml:space="preserve">natural mortality </w:t>
      </w:r>
      <w:proofErr w:type="gramStart"/>
      <w:r>
        <w:t>was estimated</w:t>
      </w:r>
      <w:proofErr w:type="gramEnd"/>
      <w:r>
        <w:t xml:space="preserve"> using a prior </w:t>
      </w:r>
      <w:r w:rsidR="00D05E67">
        <w:t xml:space="preserve">with a mean </w:t>
      </w:r>
      <w:r>
        <w:t xml:space="preserve">of 0.2 with a </w:t>
      </w:r>
      <w:r w:rsidR="00254438" w:rsidRPr="00254438">
        <w:rPr>
          <w:i/>
        </w:rPr>
        <w:t>CV</w:t>
      </w:r>
      <w:r>
        <w:t xml:space="preserve"> of 0.2. </w:t>
      </w:r>
      <w:r w:rsidR="00034081">
        <w:t>Results of p</w:t>
      </w:r>
      <w:r>
        <w:t xml:space="preserve">revious assessments (Barbeaux </w:t>
      </w:r>
      <w:r w:rsidR="00C43270" w:rsidRPr="00C43270">
        <w:rPr>
          <w:i/>
        </w:rPr>
        <w:t>et al.</w:t>
      </w:r>
      <w:r>
        <w:t xml:space="preserve"> 2007) suggest</w:t>
      </w:r>
      <w:r w:rsidR="00034081">
        <w:t>ed</w:t>
      </w:r>
      <w:r>
        <w:t xml:space="preserve"> that Aleutian Islands pollock </w:t>
      </w:r>
      <w:r w:rsidR="00990EF8">
        <w:t xml:space="preserve">are </w:t>
      </w:r>
      <w:r>
        <w:t xml:space="preserve">less productive than the Eastern Bering Sea stock and model fits suggest that </w:t>
      </w:r>
      <w:r w:rsidR="00254438" w:rsidRPr="00254438">
        <w:rPr>
          <w:i/>
        </w:rPr>
        <w:t>M</w:t>
      </w:r>
      <w:r>
        <w:t xml:space="preserve"> should be closer to 0.2 than the </w:t>
      </w:r>
      <w:r w:rsidR="003B07ED">
        <w:t xml:space="preserve">value of </w:t>
      </w:r>
      <w:r>
        <w:t>0.3 used in the Eastern Bering Sea and Gulf of Alaska pollock assessments (</w:t>
      </w:r>
      <w:proofErr w:type="spellStart"/>
      <w:r>
        <w:t>Ianelli</w:t>
      </w:r>
      <w:proofErr w:type="spellEnd"/>
      <w:r>
        <w:t xml:space="preserve"> </w:t>
      </w:r>
      <w:r w:rsidR="00C43270" w:rsidRPr="00C43270">
        <w:rPr>
          <w:i/>
        </w:rPr>
        <w:t>et al.</w:t>
      </w:r>
      <w:r>
        <w:t xml:space="preserve"> 2009; Dorn </w:t>
      </w:r>
      <w:r w:rsidR="00C43270" w:rsidRPr="00C43270">
        <w:rPr>
          <w:i/>
        </w:rPr>
        <w:t>et al.</w:t>
      </w:r>
      <w:r>
        <w:t xml:space="preserve"> 2009). In </w:t>
      </w:r>
      <w:r w:rsidR="00E815ED">
        <w:t xml:space="preserve">Model </w:t>
      </w:r>
      <w:r w:rsidR="00EC038A">
        <w:t>15.</w:t>
      </w:r>
      <w:r w:rsidR="00E815ED">
        <w:t xml:space="preserve">1 </w:t>
      </w:r>
      <w:r>
        <w:t xml:space="preserve">we assume a prior value of </w:t>
      </w:r>
      <w:r>
        <w:rPr>
          <w:i/>
        </w:rPr>
        <w:t xml:space="preserve">M </w:t>
      </w:r>
      <w:r>
        <w:t xml:space="preserve">= 0.2 </w:t>
      </w:r>
      <w:r w:rsidRPr="00B25B48">
        <w:t>based on the</w:t>
      </w:r>
      <w:r>
        <w:rPr>
          <w:i/>
        </w:rPr>
        <w:t xml:space="preserve"> </w:t>
      </w:r>
      <w:r>
        <w:t xml:space="preserve">studies of </w:t>
      </w:r>
      <w:proofErr w:type="spellStart"/>
      <w:r>
        <w:t>Wespestad</w:t>
      </w:r>
      <w:proofErr w:type="spellEnd"/>
      <w:r>
        <w:t xml:space="preserve"> and Terry (1984) for the Central Bering Sea (Table 1A.</w:t>
      </w:r>
      <w:r w:rsidR="00E362F6">
        <w:t>14</w:t>
      </w:r>
      <w:r>
        <w:t>).</w:t>
      </w:r>
      <w:r w:rsidR="00FA4946">
        <w:t xml:space="preserve"> </w:t>
      </w:r>
      <w:r w:rsidR="00697C9A">
        <w:t>Natural mortality can be reasonably estimated using the AICASS age data because steepness (</w:t>
      </w:r>
      <w:r w:rsidR="00697C9A" w:rsidRPr="00254438">
        <w:rPr>
          <w:i/>
        </w:rPr>
        <w:t>h</w:t>
      </w:r>
      <w:r w:rsidR="00697C9A">
        <w:t>), the recruitment variance (</w:t>
      </w:r>
      <w:r w:rsidR="001151B1" w:rsidRPr="000D08B5">
        <w:rPr>
          <w:noProof/>
          <w:position w:val="-10"/>
        </w:rPr>
        <w:object w:dxaOrig="279" w:dyaOrig="320" w14:anchorId="41E2467C">
          <v:shape id="_x0000_i1026" type="#_x0000_t75" alt="" style="width:11.8pt;height:18.35pt;mso-width-percent:0;mso-height-percent:0;mso-width-percent:0;mso-height-percent:0" o:ole="" fillcolor="window">
            <v:imagedata r:id="rId14" o:title=""/>
          </v:shape>
          <o:OLEObject Type="Embed" ProgID="Equation.DSMT4" ShapeID="_x0000_i1026" DrawAspect="Content" ObjectID="_1726933718" r:id="rId16"/>
        </w:object>
      </w:r>
      <w:r w:rsidR="00697C9A">
        <w:t>), and survey catchability (</w:t>
      </w:r>
      <w:r w:rsidR="00697C9A" w:rsidRPr="003F01BF">
        <w:rPr>
          <w:i/>
        </w:rPr>
        <w:t>q</w:t>
      </w:r>
      <w:r w:rsidR="00697C9A">
        <w:t xml:space="preserve">) are assumed to be known. Model </w:t>
      </w:r>
      <w:r w:rsidR="00EC038A">
        <w:t>15.</w:t>
      </w:r>
      <w:r w:rsidR="007D79FB">
        <w:t>2</w:t>
      </w:r>
      <w:r w:rsidR="00697C9A">
        <w:t xml:space="preserve"> allows for </w:t>
      </w:r>
      <w:r>
        <w:t>age-specific natural mortality rates</w:t>
      </w:r>
      <w:r w:rsidR="00697C9A">
        <w:t>.</w:t>
      </w:r>
      <w:r>
        <w:t xml:space="preserve"> </w:t>
      </w:r>
      <w:r w:rsidR="00697C9A">
        <w:t xml:space="preserve">An age-specific natural mortality has been used by </w:t>
      </w:r>
      <w:proofErr w:type="spellStart"/>
      <w:r w:rsidR="00697C9A">
        <w:t>Ianelli</w:t>
      </w:r>
      <w:proofErr w:type="spellEnd"/>
      <w:r w:rsidR="00697C9A">
        <w:t xml:space="preserve"> </w:t>
      </w:r>
      <w:r w:rsidR="00C43270" w:rsidRPr="00C43270">
        <w:rPr>
          <w:i/>
        </w:rPr>
        <w:t>et al.</w:t>
      </w:r>
      <w:r w:rsidR="00697C9A">
        <w:t xml:space="preserve"> (2013) for the </w:t>
      </w:r>
      <w:r w:rsidR="00034081">
        <w:t xml:space="preserve">Eastern </w:t>
      </w:r>
      <w:r w:rsidR="00697C9A">
        <w:t xml:space="preserve">Bering Sea pollock with </w:t>
      </w:r>
      <w:r>
        <w:t xml:space="preserve">a higher natural mortality rate for age </w:t>
      </w:r>
      <w:r w:rsidR="0080601C">
        <w:t>1 and 2</w:t>
      </w:r>
      <w:r>
        <w:t>.</w:t>
      </w:r>
      <w:r w:rsidR="00C43270" w:rsidRPr="00C43270">
        <w:rPr>
          <w:i/>
        </w:rPr>
        <w:t xml:space="preserve"> </w:t>
      </w:r>
      <w:r w:rsidR="00942CA8">
        <w:t xml:space="preserve">In this model we allowed different natural mortality for ages 1, 2, and 15. These were fit as lognormal offsets from natural mortality for ages </w:t>
      </w:r>
      <w:proofErr w:type="gramStart"/>
      <w:r w:rsidR="00942CA8">
        <w:t>3</w:t>
      </w:r>
      <w:proofErr w:type="gramEnd"/>
      <w:r w:rsidR="00942CA8">
        <w:t xml:space="preserve"> through 14.</w:t>
      </w:r>
      <w:r w:rsidR="00C43270" w:rsidRPr="00C43270">
        <w:rPr>
          <w:i/>
        </w:rPr>
        <w:t xml:space="preserve"> </w:t>
      </w:r>
      <w:r w:rsidR="00942CA8">
        <w:t xml:space="preserve">In Model </w:t>
      </w:r>
      <w:proofErr w:type="gramStart"/>
      <w:r w:rsidR="00FB6F44">
        <w:t>15.2</w:t>
      </w:r>
      <w:proofErr w:type="gramEnd"/>
      <w:r w:rsidR="007D79FB">
        <w:t xml:space="preserve"> </w:t>
      </w:r>
      <w:r w:rsidR="00942CA8">
        <w:t>we fixed the shape of the natural mortality vector iteratively by running the model with different values for 1, 2, and 15, and evaluating the likelihood of each</w:t>
      </w:r>
      <w:r w:rsidR="004C1EAF">
        <w:t xml:space="preserve"> </w:t>
      </w:r>
      <w:r w:rsidR="00942CA8">
        <w:t>iteration</w:t>
      </w:r>
      <w:r>
        <w:t>.</w:t>
      </w:r>
      <w:r w:rsidR="00AD121B">
        <w:t xml:space="preserve"> </w:t>
      </w:r>
      <w:r w:rsidR="00942CA8">
        <w:t xml:space="preserve">The </w:t>
      </w:r>
      <w:proofErr w:type="gramStart"/>
      <w:r w:rsidR="00942CA8">
        <w:t>best fit</w:t>
      </w:r>
      <w:proofErr w:type="gramEnd"/>
      <w:r w:rsidR="00942CA8">
        <w:t xml:space="preserve"> model had the lowest –log</w:t>
      </w:r>
      <w:r w:rsidR="00C33083">
        <w:t xml:space="preserve"> </w:t>
      </w:r>
      <w:r w:rsidR="00942CA8">
        <w:t>likelihood.</w:t>
      </w:r>
      <w:r w:rsidR="00FA4946">
        <w:t xml:space="preserve"> </w:t>
      </w:r>
    </w:p>
    <w:p w14:paraId="38A68423" w14:textId="77777777" w:rsidR="00346837" w:rsidRDefault="0063750C">
      <w:pPr>
        <w:pStyle w:val="Heading1"/>
      </w:pPr>
      <w:r>
        <w:t>Results</w:t>
      </w:r>
    </w:p>
    <w:p w14:paraId="672810E6" w14:textId="77777777" w:rsidR="00346837" w:rsidRDefault="00BC1E15">
      <w:pPr>
        <w:pStyle w:val="Heading2"/>
      </w:pPr>
      <w:r>
        <w:t xml:space="preserve">Model </w:t>
      </w:r>
      <w:r w:rsidR="0063750C">
        <w:t>E</w:t>
      </w:r>
      <w:r>
        <w:t>valuation</w:t>
      </w:r>
    </w:p>
    <w:p w14:paraId="05713C07" w14:textId="6DE0A10D" w:rsidR="00E815ED" w:rsidRDefault="001E1565" w:rsidP="00732C3B">
      <w:r>
        <w:t xml:space="preserve">Model </w:t>
      </w:r>
      <w:r w:rsidR="00FB6F44">
        <w:t>15.</w:t>
      </w:r>
      <w:r w:rsidR="00471832">
        <w:t>1</w:t>
      </w:r>
      <w:r w:rsidR="00FC52E4">
        <w:t xml:space="preserve"> </w:t>
      </w:r>
      <w:r w:rsidR="00E601C1">
        <w:t>is</w:t>
      </w:r>
      <w:r w:rsidR="000717C2">
        <w:t xml:space="preserve"> </w:t>
      </w:r>
      <w:r w:rsidR="0040140B">
        <w:t xml:space="preserve">unchanged from </w:t>
      </w:r>
      <w:r w:rsidR="000717C2">
        <w:t xml:space="preserve">the </w:t>
      </w:r>
      <w:r w:rsidR="0040140B">
        <w:t xml:space="preserve">previous assessment and an alternative, </w:t>
      </w:r>
      <w:r w:rsidR="00697C9A">
        <w:t xml:space="preserve">Model </w:t>
      </w:r>
      <w:r w:rsidR="00FB6F44">
        <w:t>15.</w:t>
      </w:r>
      <w:r w:rsidR="007D79FB">
        <w:t>2</w:t>
      </w:r>
      <w:r w:rsidR="001F605B">
        <w:t>,</w:t>
      </w:r>
      <w:r w:rsidR="00697C9A">
        <w:t xml:space="preserve"> is </w:t>
      </w:r>
      <w:r w:rsidR="007D79FB">
        <w:t>the same</w:t>
      </w:r>
      <w:r w:rsidR="001F605B">
        <w:t xml:space="preserve"> except for</w:t>
      </w:r>
      <w:r w:rsidR="0040140B">
        <w:t xml:space="preserve"> </w:t>
      </w:r>
      <w:r w:rsidR="00942CA8">
        <w:t>age-</w:t>
      </w:r>
      <w:r w:rsidR="00E65189">
        <w:t>varying</w:t>
      </w:r>
      <w:r w:rsidR="00942CA8">
        <w:t xml:space="preserve"> </w:t>
      </w:r>
      <w:r w:rsidR="00697C9A">
        <w:t>natural mortality.</w:t>
      </w:r>
    </w:p>
    <w:p w14:paraId="64189622" w14:textId="5B34EDA7" w:rsidR="00A01FE5" w:rsidRDefault="007D79FB">
      <w:r>
        <w:t xml:space="preserve">Both </w:t>
      </w:r>
      <w:r w:rsidR="00942CA8">
        <w:t>m</w:t>
      </w:r>
      <w:r w:rsidR="00305382">
        <w:t>odel</w:t>
      </w:r>
      <w:r w:rsidR="00471832">
        <w:t>s</w:t>
      </w:r>
      <w:r w:rsidR="00305382">
        <w:t xml:space="preserve"> w</w:t>
      </w:r>
      <w:r w:rsidR="00471832">
        <w:t>ere</w:t>
      </w:r>
      <w:r w:rsidR="00305382">
        <w:t xml:space="preserve"> configured with a survey catchability of 1.0</w:t>
      </w:r>
      <w:r w:rsidR="00033340">
        <w:t xml:space="preserve"> for ages 5-12</w:t>
      </w:r>
      <w:r w:rsidR="00942CA8">
        <w:t xml:space="preserve">, </w:t>
      </w:r>
      <w:r w:rsidR="00305382">
        <w:t xml:space="preserve">a stock recruitment steepness parameter </w:t>
      </w:r>
      <w:r w:rsidR="00080903">
        <w:t>(</w:t>
      </w:r>
      <w:r w:rsidR="00254438" w:rsidRPr="00254438">
        <w:rPr>
          <w:i/>
        </w:rPr>
        <w:t>h</w:t>
      </w:r>
      <w:r w:rsidR="00080903">
        <w:t>)</w:t>
      </w:r>
      <w:r w:rsidR="004A4696">
        <w:t xml:space="preserve"> </w:t>
      </w:r>
      <w:r w:rsidR="00305382">
        <w:t xml:space="preserve">of 0.7 and </w:t>
      </w:r>
      <w:r w:rsidR="00EE4458">
        <w:t>recruitment variance (</w:t>
      </w:r>
      <w:r w:rsidR="001151B1" w:rsidRPr="000D08B5">
        <w:rPr>
          <w:noProof/>
          <w:position w:val="-10"/>
        </w:rPr>
        <w:object w:dxaOrig="279" w:dyaOrig="320" w14:anchorId="20B6D4B9">
          <v:shape id="_x0000_i1027" type="#_x0000_t75" alt="" style="width:11.8pt;height:18.35pt;mso-width-percent:0;mso-height-percent:0;mso-width-percent:0;mso-height-percent:0" o:ole="" fillcolor="window">
            <v:imagedata r:id="rId14" o:title=""/>
          </v:shape>
          <o:OLEObject Type="Embed" ProgID="Equation.DSMT4" ShapeID="_x0000_i1027" DrawAspect="Content" ObjectID="_1726933719" r:id="rId17"/>
        </w:object>
      </w:r>
      <w:r w:rsidR="00EE4458">
        <w:t xml:space="preserve"> ) </w:t>
      </w:r>
      <w:r w:rsidR="00305382">
        <w:t xml:space="preserve">of </w:t>
      </w:r>
      <w:r w:rsidR="00305382" w:rsidRPr="00652AC6">
        <w:t>0.</w:t>
      </w:r>
      <w:r w:rsidR="00305382">
        <w:t>6</w:t>
      </w:r>
      <w:r w:rsidR="00942CA8">
        <w:t xml:space="preserve">. </w:t>
      </w:r>
      <w:r w:rsidR="00305382">
        <w:t xml:space="preserve">Natural mortality for </w:t>
      </w:r>
      <w:r w:rsidR="00697C9A">
        <w:t xml:space="preserve">Model </w:t>
      </w:r>
      <w:r w:rsidR="00FB6F44">
        <w:t>15.</w:t>
      </w:r>
      <w:r w:rsidR="001C33D8">
        <w:t>1</w:t>
      </w:r>
      <w:r w:rsidR="00697C9A">
        <w:t xml:space="preserve"> </w:t>
      </w:r>
      <w:proofErr w:type="gramStart"/>
      <w:r w:rsidR="00697C9A">
        <w:t>was</w:t>
      </w:r>
      <w:r w:rsidR="00305382">
        <w:t xml:space="preserve"> estimated</w:t>
      </w:r>
      <w:proofErr w:type="gramEnd"/>
      <w:r w:rsidR="00AD121B">
        <w:t xml:space="preserve"> using</w:t>
      </w:r>
      <w:r w:rsidR="00305382">
        <w:t xml:space="preserve"> a prior </w:t>
      </w:r>
      <w:r w:rsidR="0063750C">
        <w:t xml:space="preserve">with a mean </w:t>
      </w:r>
      <w:r w:rsidR="00305382">
        <w:t xml:space="preserve">of 0.2 and </w:t>
      </w:r>
      <w:r w:rsidR="00254438" w:rsidRPr="00254438">
        <w:rPr>
          <w:i/>
        </w:rPr>
        <w:t>CV</w:t>
      </w:r>
      <w:r w:rsidR="00305382">
        <w:t xml:space="preserve"> of 0.2</w:t>
      </w:r>
      <w:r w:rsidR="00FC52E4">
        <w:t>.</w:t>
      </w:r>
      <w:r w:rsidR="00FC52E4" w:rsidRPr="00FC52E4">
        <w:t xml:space="preserve"> </w:t>
      </w:r>
      <w:r w:rsidR="00697C9A">
        <w:t xml:space="preserve">For Model </w:t>
      </w:r>
      <w:r w:rsidR="00FB6F44">
        <w:t>15.2</w:t>
      </w:r>
      <w:r w:rsidR="00697C9A">
        <w:t xml:space="preserve"> natural mortality was age-specific and fit for ages 1, 2, and 15 as deviations from the mean value fit for ages </w:t>
      </w:r>
      <w:r w:rsidR="00942CA8">
        <w:t>3</w:t>
      </w:r>
      <w:r w:rsidR="00697C9A">
        <w:t>-1</w:t>
      </w:r>
      <w:r w:rsidR="00942CA8">
        <w:t>4</w:t>
      </w:r>
      <w:r w:rsidR="00697C9A">
        <w:t xml:space="preserve">. For </w:t>
      </w:r>
      <w:r w:rsidR="00AD121B">
        <w:t>both</w:t>
      </w:r>
      <w:r w:rsidR="00697C9A">
        <w:t xml:space="preserve"> </w:t>
      </w:r>
      <w:proofErr w:type="gramStart"/>
      <w:r w:rsidR="00697C9A">
        <w:t>models</w:t>
      </w:r>
      <w:proofErr w:type="gramEnd"/>
      <w:r w:rsidR="00697C9A">
        <w:t xml:space="preserve"> t</w:t>
      </w:r>
      <w:r w:rsidR="00FC52E4">
        <w:t xml:space="preserve">he aging error component of the models was configured </w:t>
      </w:r>
      <w:r w:rsidR="00FC52E4" w:rsidRPr="004C026D">
        <w:t>as</w:t>
      </w:r>
      <w:r w:rsidR="00FC52E4">
        <w:rPr>
          <w:b/>
          <w:color w:val="FF0000"/>
        </w:rPr>
        <w:t xml:space="preserve"> </w:t>
      </w:r>
      <w:r w:rsidR="00FC52E4" w:rsidRPr="007B5378">
        <w:t xml:space="preserve">described by </w:t>
      </w:r>
      <w:proofErr w:type="spellStart"/>
      <w:r w:rsidR="00FC52E4" w:rsidRPr="007B5378">
        <w:t>Ianelli</w:t>
      </w:r>
      <w:proofErr w:type="spellEnd"/>
      <w:r w:rsidR="00FC52E4" w:rsidRPr="007B5378">
        <w:t xml:space="preserve"> </w:t>
      </w:r>
      <w:r w:rsidR="00C43270" w:rsidRPr="00C43270">
        <w:rPr>
          <w:i/>
        </w:rPr>
        <w:t>et al.</w:t>
      </w:r>
      <w:r w:rsidR="00FC52E4" w:rsidRPr="007B5378">
        <w:t xml:space="preserve"> (2003) in the 2003 Bering Sea pollock stock assessment</w:t>
      </w:r>
      <w:r w:rsidR="00FC52E4">
        <w:t xml:space="preserve"> (Table 1A.</w:t>
      </w:r>
      <w:r w:rsidR="00E362F6">
        <w:t>16</w:t>
      </w:r>
      <w:r w:rsidR="00FC52E4">
        <w:t>).</w:t>
      </w:r>
    </w:p>
    <w:p w14:paraId="1E447C08" w14:textId="13338C96" w:rsidR="008938D1" w:rsidRDefault="00471832" w:rsidP="0060796E">
      <w:r>
        <w:t>M</w:t>
      </w:r>
      <w:r w:rsidR="0060796E">
        <w:t>odel fit</w:t>
      </w:r>
      <w:r w:rsidR="00BB5987">
        <w:t xml:space="preserve"> criteria results</w:t>
      </w:r>
      <w:r w:rsidR="0060796E">
        <w:t xml:space="preserve"> </w:t>
      </w:r>
      <w:proofErr w:type="gramStart"/>
      <w:r w:rsidR="0060796E">
        <w:t>are shown</w:t>
      </w:r>
      <w:proofErr w:type="gramEnd"/>
      <w:r w:rsidR="0060796E">
        <w:t xml:space="preserve"> in </w:t>
      </w:r>
      <w:r w:rsidR="00494A10">
        <w:t xml:space="preserve">Table </w:t>
      </w:r>
      <w:r w:rsidR="00755269">
        <w:t>1A</w:t>
      </w:r>
      <w:r w:rsidR="00582E12">
        <w:t>.</w:t>
      </w:r>
      <w:r w:rsidR="00E362F6">
        <w:t xml:space="preserve">17 </w:t>
      </w:r>
      <w:r w:rsidR="0060796E">
        <w:t xml:space="preserve">and key results are presented in </w:t>
      </w:r>
      <w:r w:rsidR="00494A10">
        <w:t xml:space="preserve">Table </w:t>
      </w:r>
      <w:r w:rsidR="00755269">
        <w:t>1A</w:t>
      </w:r>
      <w:r w:rsidR="00F55FC8">
        <w:t>.</w:t>
      </w:r>
      <w:r w:rsidR="00E362F6">
        <w:t xml:space="preserve">18 </w:t>
      </w:r>
      <w:r w:rsidR="00FC52E4">
        <w:t>and Figure 1A.</w:t>
      </w:r>
      <w:r w:rsidR="00E624B5">
        <w:t>9, Figure 1A.10,</w:t>
      </w:r>
      <w:r w:rsidR="00E624B5" w:rsidRPr="00E624B5">
        <w:t xml:space="preserve"> </w:t>
      </w:r>
      <w:r w:rsidR="00E624B5">
        <w:t>Figure 1A.11, Figure 1A.12, Figure 1A.13, and Figure 1A.14</w:t>
      </w:r>
      <w:r w:rsidR="0060796E">
        <w:t>.</w:t>
      </w:r>
      <w:r w:rsidR="00FA4946">
        <w:t xml:space="preserve"> </w:t>
      </w:r>
      <w:r w:rsidR="008824A1">
        <w:t xml:space="preserve">Model </w:t>
      </w:r>
      <w:r w:rsidR="00FB6F44">
        <w:t>15.</w:t>
      </w:r>
      <w:r w:rsidR="007D79FB">
        <w:t>1</w:t>
      </w:r>
      <w:r w:rsidR="008824A1">
        <w:t xml:space="preserve"> and Model </w:t>
      </w:r>
      <w:r w:rsidR="00CE0125">
        <w:t>15.</w:t>
      </w:r>
      <w:r w:rsidR="007D79FB">
        <w:t>2</w:t>
      </w:r>
      <w:r w:rsidR="008824A1">
        <w:t xml:space="preserve"> </w:t>
      </w:r>
      <w:proofErr w:type="gramStart"/>
      <w:r w:rsidR="008824A1">
        <w:t>can be compared</w:t>
      </w:r>
      <w:proofErr w:type="gramEnd"/>
      <w:r w:rsidR="008824A1">
        <w:t xml:space="preserve"> directly using likelihood methods</w:t>
      </w:r>
      <w:r w:rsidR="00E624B5">
        <w:t xml:space="preserve"> (Table 1A.1</w:t>
      </w:r>
      <w:r w:rsidR="00E362F6">
        <w:t>7</w:t>
      </w:r>
      <w:r w:rsidR="00E624B5">
        <w:t xml:space="preserve"> and Table 1A.1</w:t>
      </w:r>
      <w:r w:rsidR="00E362F6">
        <w:t>8</w:t>
      </w:r>
      <w:r w:rsidR="00E624B5">
        <w:t>)</w:t>
      </w:r>
      <w:r w:rsidR="008824A1">
        <w:t xml:space="preserve">. Model </w:t>
      </w:r>
      <w:r w:rsidR="00FB6F44">
        <w:t>15.</w:t>
      </w:r>
      <w:r w:rsidR="007D79FB">
        <w:t>2</w:t>
      </w:r>
      <w:r w:rsidR="008824A1">
        <w:t xml:space="preserve"> </w:t>
      </w:r>
      <w:r w:rsidR="009E066B">
        <w:t xml:space="preserve">does not </w:t>
      </w:r>
      <w:r w:rsidR="008824A1">
        <w:t xml:space="preserve">provide </w:t>
      </w:r>
      <w:r w:rsidR="009E066B">
        <w:t>an</w:t>
      </w:r>
      <w:r w:rsidR="003801A8">
        <w:t xml:space="preserve"> </w:t>
      </w:r>
      <w:r w:rsidR="008824A1">
        <w:t>improvement in fit</w:t>
      </w:r>
      <w:r w:rsidR="009E066B">
        <w:t>, except a marginal improvement in recruitment.</w:t>
      </w:r>
      <w:r w:rsidR="003801A8">
        <w:t xml:space="preserve"> </w:t>
      </w:r>
      <w:r w:rsidR="00724A5F">
        <w:t>Similar to</w:t>
      </w:r>
      <w:r w:rsidR="00BB5987">
        <w:t xml:space="preserve"> previous years</w:t>
      </w:r>
      <w:r w:rsidR="00724A5F">
        <w:t>,</w:t>
      </w:r>
      <w:r w:rsidR="00BB5987">
        <w:t xml:space="preserve"> </w:t>
      </w:r>
      <w:r w:rsidR="00724A5F">
        <w:t xml:space="preserve">the </w:t>
      </w:r>
      <w:r w:rsidR="00BB5987">
        <w:t xml:space="preserve">model </w:t>
      </w:r>
      <w:r w:rsidR="0060796E">
        <w:t xml:space="preserve">fit to the survey </w:t>
      </w:r>
      <w:r w:rsidR="00E624B5">
        <w:t xml:space="preserve">index </w:t>
      </w:r>
      <w:r w:rsidR="00014A4E">
        <w:t>was</w:t>
      </w:r>
      <w:r w:rsidR="00AD172D">
        <w:t xml:space="preserve"> </w:t>
      </w:r>
      <w:r w:rsidR="0060796E">
        <w:t>poor</w:t>
      </w:r>
      <w:r w:rsidR="00BB5987">
        <w:t xml:space="preserve"> </w:t>
      </w:r>
      <w:r w:rsidR="00FF6CC7">
        <w:t>for all models</w:t>
      </w:r>
      <w:r w:rsidR="00E65189">
        <w:t xml:space="preserve"> </w:t>
      </w:r>
      <w:r w:rsidR="007E5718">
        <w:t>(</w:t>
      </w:r>
      <w:r w:rsidR="00FA2F40">
        <w:t xml:space="preserve">Fig. </w:t>
      </w:r>
      <w:r w:rsidR="00755269">
        <w:t>1A</w:t>
      </w:r>
      <w:r w:rsidR="00FA2F40">
        <w:t>.</w:t>
      </w:r>
      <w:r w:rsidR="007F1F9B">
        <w:t>9</w:t>
      </w:r>
      <w:r w:rsidR="007E5718">
        <w:t>)</w:t>
      </w:r>
      <w:r w:rsidR="001D2C5E">
        <w:t xml:space="preserve">, particularly for the </w:t>
      </w:r>
      <w:r>
        <w:t xml:space="preserve">1991, 1994, </w:t>
      </w:r>
      <w:r w:rsidR="004A4696">
        <w:t>2012</w:t>
      </w:r>
      <w:r>
        <w:t>, 2014</w:t>
      </w:r>
      <w:r w:rsidR="00C05CE5">
        <w:t>, and 2016</w:t>
      </w:r>
      <w:r w:rsidR="004A4696">
        <w:t xml:space="preserve"> </w:t>
      </w:r>
      <w:r w:rsidR="001D2C5E">
        <w:t xml:space="preserve">survey </w:t>
      </w:r>
      <w:r>
        <w:t>values</w:t>
      </w:r>
      <w:r w:rsidR="00AD172D">
        <w:t>.</w:t>
      </w:r>
      <w:r w:rsidR="00C05CE5">
        <w:t xml:space="preserve"> </w:t>
      </w:r>
      <w:r w:rsidR="00AD172D">
        <w:t>This is not surprising</w:t>
      </w:r>
      <w:r w:rsidR="0060796E">
        <w:t xml:space="preserve"> given the </w:t>
      </w:r>
      <w:r w:rsidR="00014A4E">
        <w:t xml:space="preserve">high level of </w:t>
      </w:r>
      <w:r w:rsidR="0060796E">
        <w:t xml:space="preserve">variance </w:t>
      </w:r>
      <w:r w:rsidR="00014A4E">
        <w:t xml:space="preserve">in the </w:t>
      </w:r>
      <w:r w:rsidR="0060796E">
        <w:t>survey point estimates</w:t>
      </w:r>
      <w:r w:rsidR="007E5718">
        <w:t xml:space="preserve">, </w:t>
      </w:r>
      <w:r w:rsidR="0060796E">
        <w:t>the high intra-annual variability of the estimates</w:t>
      </w:r>
      <w:r w:rsidR="007E5718">
        <w:t xml:space="preserve">, and </w:t>
      </w:r>
      <w:r w:rsidR="00014A4E">
        <w:t xml:space="preserve">the fact that </w:t>
      </w:r>
      <w:r w:rsidR="007E5718">
        <w:t xml:space="preserve">the survey estimates are from the summer while the fishery </w:t>
      </w:r>
      <w:proofErr w:type="gramStart"/>
      <w:r w:rsidR="007E5718">
        <w:t>is conducted</w:t>
      </w:r>
      <w:proofErr w:type="gramEnd"/>
      <w:r w:rsidR="007E5718">
        <w:t xml:space="preserve"> in the winter</w:t>
      </w:r>
      <w:r w:rsidR="0060796E">
        <w:t>.</w:t>
      </w:r>
      <w:r w:rsidR="00CD3D5D">
        <w:t xml:space="preserve"> </w:t>
      </w:r>
      <w:r w:rsidR="00531F03">
        <w:t>Both models fit the 2018 survey estimate well.</w:t>
      </w:r>
    </w:p>
    <w:p w14:paraId="4457050A" w14:textId="445DF02E" w:rsidR="00167F94" w:rsidRDefault="00BB5987" w:rsidP="0060796E">
      <w:r>
        <w:lastRenderedPageBreak/>
        <w:t>T</w:t>
      </w:r>
      <w:r w:rsidR="007937EE">
        <w:t xml:space="preserve">he fit to the survey age composition data was </w:t>
      </w:r>
      <w:r w:rsidR="00014A4E">
        <w:t>good</w:t>
      </w:r>
      <w:r w:rsidR="00034081">
        <w:t xml:space="preserve"> for both models</w:t>
      </w:r>
      <w:r w:rsidR="007937EE">
        <w:t xml:space="preserve">, except for the </w:t>
      </w:r>
      <w:r w:rsidR="00471832">
        <w:t xml:space="preserve">data prior to </w:t>
      </w:r>
      <w:proofErr w:type="gramStart"/>
      <w:r w:rsidR="00790B07">
        <w:t xml:space="preserve">1993 </w:t>
      </w:r>
      <w:r w:rsidR="007937EE">
        <w:t>which</w:t>
      </w:r>
      <w:proofErr w:type="gramEnd"/>
      <w:r w:rsidR="007937EE">
        <w:t>, for sampling reasons, w</w:t>
      </w:r>
      <w:r w:rsidR="00245AB9">
        <w:t>ere</w:t>
      </w:r>
      <w:r w:rsidR="007937EE">
        <w:t xml:space="preserve"> given less weight than </w:t>
      </w:r>
      <w:r w:rsidR="00FF6CC7">
        <w:t xml:space="preserve">the following </w:t>
      </w:r>
      <w:r w:rsidR="007937EE">
        <w:t>years (</w:t>
      </w:r>
      <w:r w:rsidR="00425E59">
        <w:t>Fig. 1A.</w:t>
      </w:r>
      <w:r w:rsidR="00E624B5">
        <w:t>11</w:t>
      </w:r>
      <w:r w:rsidR="007937EE">
        <w:t xml:space="preserve">). </w:t>
      </w:r>
      <w:r w:rsidR="00E624B5">
        <w:t>T</w:t>
      </w:r>
      <w:r w:rsidR="007937EE">
        <w:t xml:space="preserve">he fishery age-composition data (Fig. </w:t>
      </w:r>
      <w:r w:rsidR="00755269">
        <w:t>1A</w:t>
      </w:r>
      <w:r w:rsidR="007937EE">
        <w:t>.</w:t>
      </w:r>
      <w:r w:rsidR="00E624B5">
        <w:t>1</w:t>
      </w:r>
      <w:r w:rsidR="004C73E7">
        <w:t>1</w:t>
      </w:r>
      <w:r w:rsidR="00425E59">
        <w:t>)</w:t>
      </w:r>
      <w:r w:rsidR="00425E59" w:rsidDel="00425E59">
        <w:t xml:space="preserve"> </w:t>
      </w:r>
      <w:proofErr w:type="gramStart"/>
      <w:r w:rsidR="00E624B5">
        <w:t>were not fit</w:t>
      </w:r>
      <w:proofErr w:type="gramEnd"/>
      <w:r w:rsidR="00E624B5">
        <w:t xml:space="preserve"> as well as</w:t>
      </w:r>
      <w:r w:rsidR="007937EE">
        <w:t xml:space="preserve"> the </w:t>
      </w:r>
      <w:r w:rsidR="004B4BB0">
        <w:t xml:space="preserve">survey catch-at-age </w:t>
      </w:r>
      <w:r w:rsidR="00E624B5">
        <w:t>data</w:t>
      </w:r>
      <w:r w:rsidR="007937EE">
        <w:t xml:space="preserve">, but </w:t>
      </w:r>
      <w:r w:rsidR="00E624B5">
        <w:t xml:space="preserve">the fits were </w:t>
      </w:r>
      <w:r w:rsidR="007937EE">
        <w:t>still relatively good.</w:t>
      </w:r>
      <w:r w:rsidR="00CD3D5D">
        <w:t xml:space="preserve"> </w:t>
      </w:r>
      <w:r w:rsidR="003801A8">
        <w:t xml:space="preserve">Observed and model derived mean ages matched well for </w:t>
      </w:r>
      <w:r w:rsidR="00034081">
        <w:t>both</w:t>
      </w:r>
      <w:r w:rsidR="003801A8">
        <w:t xml:space="preserve"> models, except for the 1995 and </w:t>
      </w:r>
      <w:r w:rsidR="00790B07">
        <w:t xml:space="preserve">2006 </w:t>
      </w:r>
      <w:r w:rsidR="003801A8">
        <w:t xml:space="preserve">fishery data and 1994 survey data </w:t>
      </w:r>
      <w:r w:rsidR="007937EE">
        <w:t xml:space="preserve">(Fig. </w:t>
      </w:r>
      <w:r w:rsidR="00755269">
        <w:t>1A</w:t>
      </w:r>
      <w:r w:rsidR="007937EE">
        <w:t>.</w:t>
      </w:r>
      <w:r w:rsidR="009C76DE">
        <w:t>1</w:t>
      </w:r>
      <w:r w:rsidR="004C73E7">
        <w:t>2</w:t>
      </w:r>
      <w:r w:rsidR="007937EE">
        <w:t>).</w:t>
      </w:r>
      <w:r w:rsidR="00CD3D5D">
        <w:t xml:space="preserve"> </w:t>
      </w:r>
      <w:r w:rsidR="003801A8">
        <w:t>F</w:t>
      </w:r>
      <w:r w:rsidR="007937EE">
        <w:t xml:space="preserve">ishery age data </w:t>
      </w:r>
      <w:r w:rsidR="003801A8">
        <w:t>w</w:t>
      </w:r>
      <w:r w:rsidR="00790B07">
        <w:t>ere</w:t>
      </w:r>
      <w:r w:rsidR="003801A8">
        <w:t xml:space="preserve"> highly variable </w:t>
      </w:r>
      <w:r w:rsidR="007937EE">
        <w:t>which probably reflects the diversity in sampling locations for the fishery in different years.</w:t>
      </w:r>
      <w:r w:rsidR="00FA4946">
        <w:t xml:space="preserve"> </w:t>
      </w:r>
      <w:r w:rsidR="00835AC9">
        <w:t xml:space="preserve">There </w:t>
      </w:r>
      <w:proofErr w:type="gramStart"/>
      <w:r w:rsidR="00835AC9">
        <w:t>doesn’t</w:t>
      </w:r>
      <w:proofErr w:type="gramEnd"/>
      <w:r w:rsidR="00835AC9">
        <w:t xml:space="preserve"> appear to be any </w:t>
      </w:r>
      <w:r w:rsidR="00C96196">
        <w:t>obvious</w:t>
      </w:r>
      <w:r w:rsidR="00835AC9">
        <w:t xml:space="preserve"> or consistent patterns in the residuals for either the fishery or survey catch-at-age fits</w:t>
      </w:r>
      <w:r>
        <w:t xml:space="preserve"> </w:t>
      </w:r>
      <w:r w:rsidR="00835AC9">
        <w:t xml:space="preserve">(Fig. </w:t>
      </w:r>
      <w:r w:rsidR="00755269">
        <w:t>1A</w:t>
      </w:r>
      <w:r w:rsidR="00835AC9">
        <w:t>.1</w:t>
      </w:r>
      <w:r w:rsidR="004C73E7">
        <w:t>3</w:t>
      </w:r>
      <w:r w:rsidR="00835AC9">
        <w:t>)</w:t>
      </w:r>
      <w:r w:rsidR="007F0081">
        <w:t xml:space="preserve"> for any of the models explored</w:t>
      </w:r>
      <w:r w:rsidR="00835AC9">
        <w:t>.</w:t>
      </w:r>
      <w:r w:rsidR="00FA4946">
        <w:t xml:space="preserve"> </w:t>
      </w:r>
    </w:p>
    <w:p w14:paraId="59692B12" w14:textId="41AE511A" w:rsidR="007F0081" w:rsidRDefault="00434CED" w:rsidP="0060796E">
      <w:r>
        <w:t>Like previous years</w:t>
      </w:r>
      <w:r w:rsidR="002C489F">
        <w:t>,</w:t>
      </w:r>
      <w:r>
        <w:t xml:space="preserve"> </w:t>
      </w:r>
      <w:r w:rsidR="00057674">
        <w:t xml:space="preserve">recruitment variability was high </w:t>
      </w:r>
      <w:r w:rsidR="008E1833">
        <w:t xml:space="preserve">for </w:t>
      </w:r>
      <w:r w:rsidR="00F374CC">
        <w:t xml:space="preserve">both </w:t>
      </w:r>
      <w:r w:rsidR="007F0081">
        <w:t>models</w:t>
      </w:r>
      <w:r w:rsidR="00057674">
        <w:t xml:space="preserve"> </w:t>
      </w:r>
      <w:r w:rsidR="007F0081">
        <w:t>presented</w:t>
      </w:r>
      <w:r w:rsidR="004D3F4D">
        <w:t xml:space="preserve"> (0.91 for Model </w:t>
      </w:r>
      <w:r w:rsidR="00FB6F44">
        <w:t>15.</w:t>
      </w:r>
      <w:r w:rsidR="004D3F4D">
        <w:t xml:space="preserve">1 and 0.90 for Model </w:t>
      </w:r>
      <w:r w:rsidR="00FB6F44">
        <w:t>15.</w:t>
      </w:r>
      <w:r w:rsidR="004D3F4D">
        <w:t>2</w:t>
      </w:r>
      <w:r w:rsidR="00057674">
        <w:t>.</w:t>
      </w:r>
      <w:r w:rsidR="007F0081">
        <w:t xml:space="preserve"> The mean natural mortality across all ages was similar for </w:t>
      </w:r>
      <w:r w:rsidR="007D79FB">
        <w:t xml:space="preserve">both </w:t>
      </w:r>
      <w:r w:rsidR="007F0081">
        <w:t>models</w:t>
      </w:r>
      <w:proofErr w:type="gramStart"/>
      <w:r w:rsidR="007D79FB">
        <w:t>;</w:t>
      </w:r>
      <w:proofErr w:type="gramEnd"/>
      <w:r w:rsidR="007D79FB">
        <w:t xml:space="preserve"> </w:t>
      </w:r>
      <w:r w:rsidR="007F0081">
        <w:t>0.</w:t>
      </w:r>
      <w:r w:rsidR="00975C64">
        <w:t xml:space="preserve">21 </w:t>
      </w:r>
      <w:r w:rsidR="007F0081">
        <w:t xml:space="preserve">for Model </w:t>
      </w:r>
      <w:r w:rsidR="00FB6F44">
        <w:t>15.</w:t>
      </w:r>
      <w:r w:rsidR="007D79FB">
        <w:t>1</w:t>
      </w:r>
      <w:r w:rsidR="007F0081">
        <w:t xml:space="preserve"> and 0.</w:t>
      </w:r>
      <w:r w:rsidR="00120350">
        <w:t xml:space="preserve">235 </w:t>
      </w:r>
      <w:r w:rsidR="007F0081">
        <w:t xml:space="preserve">for Model </w:t>
      </w:r>
      <w:r w:rsidR="00FB6F44">
        <w:t>15.</w:t>
      </w:r>
      <w:r w:rsidR="007D79FB">
        <w:t>2</w:t>
      </w:r>
      <w:r w:rsidR="00057674">
        <w:t>.</w:t>
      </w:r>
      <w:r w:rsidR="007F0081">
        <w:t xml:space="preserve"> The iterative approach </w:t>
      </w:r>
      <w:r w:rsidR="004C1EAF">
        <w:t xml:space="preserve">used for Model </w:t>
      </w:r>
      <w:r w:rsidR="00FB6F44">
        <w:t>15.</w:t>
      </w:r>
      <w:r w:rsidR="007D79FB">
        <w:t>2</w:t>
      </w:r>
      <w:r w:rsidR="004C1EAF">
        <w:t xml:space="preserve"> </w:t>
      </w:r>
      <w:r w:rsidR="007F0081">
        <w:t xml:space="preserve">resulted in a U-shaped natural mortality </w:t>
      </w:r>
      <w:r w:rsidR="004C1EAF">
        <w:t xml:space="preserve">with higher values for the younger ages (1-3) and 15+ age group </w:t>
      </w:r>
      <w:r w:rsidR="007F0081">
        <w:t>(Table 1A.</w:t>
      </w:r>
      <w:r w:rsidR="00E362F6">
        <w:t>14</w:t>
      </w:r>
      <w:r w:rsidR="007F0081">
        <w:t>).</w:t>
      </w:r>
      <w:r w:rsidR="003B6CB2">
        <w:t xml:space="preserve"> </w:t>
      </w:r>
      <w:r w:rsidR="00CB76E0">
        <w:t>Sele</w:t>
      </w:r>
      <w:r w:rsidR="003B6CB2">
        <w:t xml:space="preserve">ctivity curves for </w:t>
      </w:r>
      <w:r w:rsidR="00982EBF">
        <w:t>both</w:t>
      </w:r>
      <w:r w:rsidR="003B6CB2">
        <w:t xml:space="preserve"> models (Fig. 1A.1</w:t>
      </w:r>
      <w:r w:rsidR="004C73E7">
        <w:t>4</w:t>
      </w:r>
      <w:r w:rsidR="003B6CB2">
        <w:t>) were</w:t>
      </w:r>
      <w:r w:rsidR="00CB76E0">
        <w:t xml:space="preserve"> similar for both the survey and the fishery. </w:t>
      </w:r>
      <w:r w:rsidR="00982EBF">
        <w:t>T</w:t>
      </w:r>
      <w:r w:rsidR="00CB76E0">
        <w:t>here is an apparent shift in</w:t>
      </w:r>
      <w:r w:rsidR="00982EBF">
        <w:t xml:space="preserve"> fishery</w:t>
      </w:r>
      <w:r w:rsidR="00CB76E0">
        <w:t xml:space="preserve"> selectivity </w:t>
      </w:r>
      <w:r w:rsidR="00790B07">
        <w:t>from</w:t>
      </w:r>
      <w:r w:rsidR="00CB76E0">
        <w:t xml:space="preserve"> Model </w:t>
      </w:r>
      <w:r w:rsidR="00FB6F44">
        <w:t>15.</w:t>
      </w:r>
      <w:r w:rsidR="007D79FB">
        <w:t>1</w:t>
      </w:r>
      <w:r w:rsidR="00CB76E0">
        <w:t xml:space="preserve"> </w:t>
      </w:r>
      <w:r w:rsidR="00790B07">
        <w:t>to</w:t>
      </w:r>
      <w:r w:rsidR="00CB76E0">
        <w:t xml:space="preserve"> Model </w:t>
      </w:r>
      <w:r w:rsidR="00FB6F44">
        <w:t>15.</w:t>
      </w:r>
      <w:r w:rsidR="007D79FB">
        <w:t>2</w:t>
      </w:r>
      <w:r w:rsidR="00CB76E0">
        <w:t xml:space="preserve"> </w:t>
      </w:r>
      <w:r w:rsidR="00790B07">
        <w:t>with</w:t>
      </w:r>
      <w:r w:rsidR="00CB76E0">
        <w:t xml:space="preserve"> higher selectivity for fish between ages </w:t>
      </w:r>
      <w:proofErr w:type="gramStart"/>
      <w:r w:rsidR="00CB76E0">
        <w:t>4</w:t>
      </w:r>
      <w:proofErr w:type="gramEnd"/>
      <w:r w:rsidR="00CB76E0">
        <w:t xml:space="preserve"> and 7. A shift in the </w:t>
      </w:r>
      <w:r w:rsidR="00A47A07">
        <w:t>s</w:t>
      </w:r>
      <w:r w:rsidR="00CB76E0">
        <w:t xml:space="preserve">urvey </w:t>
      </w:r>
      <w:r w:rsidR="00A47A07">
        <w:t>s</w:t>
      </w:r>
      <w:r w:rsidR="00CB76E0">
        <w:t xml:space="preserve">electivity is also apparent </w:t>
      </w:r>
      <w:r w:rsidR="00790B07">
        <w:t>from</w:t>
      </w:r>
      <w:r w:rsidR="00A36CF1">
        <w:t xml:space="preserve"> </w:t>
      </w:r>
      <w:r w:rsidR="00CB76E0">
        <w:t xml:space="preserve">Model </w:t>
      </w:r>
      <w:r w:rsidR="00FB6F44">
        <w:t>15.</w:t>
      </w:r>
      <w:r w:rsidR="007D79FB">
        <w:t>1</w:t>
      </w:r>
      <w:r w:rsidR="00CB76E0">
        <w:t xml:space="preserve"> </w:t>
      </w:r>
      <w:r w:rsidR="00790B07">
        <w:t xml:space="preserve">to </w:t>
      </w:r>
      <w:r w:rsidR="00CB76E0">
        <w:t xml:space="preserve">Model </w:t>
      </w:r>
      <w:r w:rsidR="00FB6F44">
        <w:t>15.2</w:t>
      </w:r>
      <w:r w:rsidR="00CB76E0">
        <w:t xml:space="preserve"> </w:t>
      </w:r>
      <w:r w:rsidR="00A36CF1">
        <w:t xml:space="preserve">with an increase in selectivity </w:t>
      </w:r>
      <w:r w:rsidR="00CB76E0">
        <w:t xml:space="preserve">for ages 3 to 8. The increase in </w:t>
      </w:r>
      <w:r w:rsidR="00A47A07">
        <w:t>a</w:t>
      </w:r>
      <w:r w:rsidR="00CB76E0">
        <w:t>ge 1, 2, and 15+ natural mortality and decrease in natural mortality for ages 3-</w:t>
      </w:r>
      <w:r w:rsidR="003B6CB2">
        <w:t>14</w:t>
      </w:r>
      <w:r w:rsidR="00CB76E0">
        <w:t xml:space="preserve"> would explain the model fitting high</w:t>
      </w:r>
      <w:r w:rsidR="003B6CB2">
        <w:t xml:space="preserve">er selectivity for the </w:t>
      </w:r>
      <w:r w:rsidR="00CB76E0">
        <w:t>age</w:t>
      </w:r>
      <w:r w:rsidR="003B6CB2">
        <w:t>-4 to age-7 pollock for both the fishery and survey</w:t>
      </w:r>
      <w:r w:rsidR="00CB76E0">
        <w:t>.</w:t>
      </w:r>
      <w:r w:rsidR="00C43270" w:rsidRPr="00C43270">
        <w:rPr>
          <w:i/>
        </w:rPr>
        <w:t xml:space="preserve"> </w:t>
      </w:r>
      <w:r w:rsidR="00CB76E0">
        <w:t xml:space="preserve"> </w:t>
      </w:r>
    </w:p>
    <w:p w14:paraId="32A63498" w14:textId="4506EC01" w:rsidR="00346837" w:rsidRDefault="009F2B15">
      <w:r>
        <w:t xml:space="preserve">Although Model </w:t>
      </w:r>
      <w:r w:rsidR="00FB6F44">
        <w:t>15.</w:t>
      </w:r>
      <w:r w:rsidR="007D79FB">
        <w:t>2</w:t>
      </w:r>
      <w:r>
        <w:t xml:space="preserve"> provides a marginally better fit to the data</w:t>
      </w:r>
      <w:r w:rsidR="00B76E41">
        <w:t xml:space="preserve"> and gives qualitatively similar results to Model 15.1</w:t>
      </w:r>
      <w:r w:rsidR="00790B07">
        <w:t xml:space="preserve">, </w:t>
      </w:r>
      <w:r>
        <w:t xml:space="preserve">Model </w:t>
      </w:r>
      <w:r w:rsidR="00FB6F44">
        <w:t>15.</w:t>
      </w:r>
      <w:r w:rsidR="007D79FB">
        <w:t>2</w:t>
      </w:r>
      <w:r>
        <w:t xml:space="preserve"> presents a substantial change</w:t>
      </w:r>
      <w:r w:rsidR="00DB49DA">
        <w:t xml:space="preserve"> </w:t>
      </w:r>
      <w:r w:rsidR="00B76E41">
        <w:t xml:space="preserve">in the approach to estimating </w:t>
      </w:r>
      <w:r>
        <w:t>natural mortality</w:t>
      </w:r>
      <w:r w:rsidR="001005D0">
        <w:t>.</w:t>
      </w:r>
      <w:r w:rsidR="00B76E41">
        <w:t xml:space="preserve"> </w:t>
      </w:r>
      <w:r w:rsidR="00DB49DA">
        <w:t xml:space="preserve">Model </w:t>
      </w:r>
      <w:r w:rsidR="00FB6F44">
        <w:t>15.1</w:t>
      </w:r>
      <w:r w:rsidR="00DB49DA">
        <w:t xml:space="preserve"> </w:t>
      </w:r>
      <w:proofErr w:type="gramStart"/>
      <w:r w:rsidR="00B76E41">
        <w:t>is recommended</w:t>
      </w:r>
      <w:proofErr w:type="gramEnd"/>
      <w:r w:rsidR="00B76E41">
        <w:t xml:space="preserve"> </w:t>
      </w:r>
      <w:r w:rsidR="00DB49DA">
        <w:t xml:space="preserve">for consistency </w:t>
      </w:r>
      <w:r w:rsidR="00B76E41">
        <w:t xml:space="preserve">and </w:t>
      </w:r>
      <w:r w:rsidR="00790B07">
        <w:t xml:space="preserve">will be </w:t>
      </w:r>
      <w:r w:rsidR="00B76E41">
        <w:t>used for evaluating stock status in the sections to follow.</w:t>
      </w:r>
    </w:p>
    <w:p w14:paraId="2D3C8A01" w14:textId="77777777" w:rsidR="00E27301" w:rsidRPr="00E27301" w:rsidRDefault="00E27301" w:rsidP="00BC1E15">
      <w:pPr>
        <w:pStyle w:val="Heading2"/>
      </w:pPr>
      <w:bookmarkStart w:id="136" w:name="_Toc430147394"/>
      <w:r w:rsidRPr="00E27301">
        <w:t>Time Series Results</w:t>
      </w:r>
    </w:p>
    <w:p w14:paraId="06871997" w14:textId="77777777" w:rsidR="00BC1E15" w:rsidRDefault="00BC1E15" w:rsidP="00090530">
      <w:pPr>
        <w:pStyle w:val="Heading3"/>
      </w:pPr>
      <w:r>
        <w:t>Abundance and exploitation trends</w:t>
      </w:r>
      <w:bookmarkEnd w:id="136"/>
    </w:p>
    <w:p w14:paraId="07ED6570" w14:textId="4F8FAB12" w:rsidR="007215AC" w:rsidRDefault="007367FB" w:rsidP="005A4CD8">
      <w:r>
        <w:t>As indicated</w:t>
      </w:r>
      <w:r w:rsidR="005A4CD8">
        <w:t xml:space="preserve"> in the 2004 stock assessment (Barbeaux </w:t>
      </w:r>
      <w:r w:rsidR="00C43270" w:rsidRPr="00C43270">
        <w:rPr>
          <w:i/>
        </w:rPr>
        <w:t>et al.</w:t>
      </w:r>
      <w:r w:rsidR="005A4CD8">
        <w:t xml:space="preserve"> 2004), the abundance trend is highly conditioned on the assumptions made about the area-swept survey trawl catchability.</w:t>
      </w:r>
      <w:r w:rsidR="009C0ADB">
        <w:t xml:space="preserve"> </w:t>
      </w:r>
      <w:r w:rsidR="005A4CD8">
        <w:t>Even with catchability fixed at 1.0, the uncertainty in the</w:t>
      </w:r>
      <w:r w:rsidR="002C489F">
        <w:t xml:space="preserve"> abundance</w:t>
      </w:r>
      <w:r w:rsidR="005A4CD8">
        <w:t xml:space="preserve"> </w:t>
      </w:r>
      <w:r w:rsidR="00FC04C8">
        <w:t>trend and level is very high.</w:t>
      </w:r>
      <w:r w:rsidR="00E624B5">
        <w:t xml:space="preserve"> </w:t>
      </w:r>
      <w:r w:rsidR="005A4CD8">
        <w:t xml:space="preserve">Bearing in mind the high degree of </w:t>
      </w:r>
      <w:r w:rsidR="00CD6671">
        <w:t>uncertainty,</w:t>
      </w:r>
      <w:r w:rsidR="00FA4946">
        <w:t xml:space="preserve"> </w:t>
      </w:r>
      <w:r w:rsidR="005A4CD8">
        <w:t>total biomass</w:t>
      </w:r>
      <w:r w:rsidR="00FA4946">
        <w:t xml:space="preserve"> </w:t>
      </w:r>
      <w:r w:rsidR="00E05CD9">
        <w:t xml:space="preserve">estimates </w:t>
      </w:r>
      <w:r w:rsidR="005A4CD8">
        <w:t>(</w:t>
      </w:r>
      <w:r w:rsidR="00494A10">
        <w:t>Table</w:t>
      </w:r>
      <w:r w:rsidR="00AD172D">
        <w:t xml:space="preserve"> </w:t>
      </w:r>
      <w:r w:rsidR="00755269">
        <w:t>1A</w:t>
      </w:r>
      <w:r w:rsidR="00494A10">
        <w:t>.</w:t>
      </w:r>
      <w:r w:rsidR="00E362F6">
        <w:t>19</w:t>
      </w:r>
      <w:r w:rsidR="00425E59">
        <w:t xml:space="preserve">, </w:t>
      </w:r>
      <w:r w:rsidR="00AB0EFC">
        <w:t>Fig.</w:t>
      </w:r>
      <w:r w:rsidR="00AD172D">
        <w:t xml:space="preserve"> </w:t>
      </w:r>
      <w:r w:rsidR="00755269">
        <w:t>1A</w:t>
      </w:r>
      <w:r w:rsidR="00AB0EFC">
        <w:t>.</w:t>
      </w:r>
      <w:r w:rsidR="00E624B5">
        <w:t>1</w:t>
      </w:r>
      <w:r w:rsidR="001005D0">
        <w:t>5</w:t>
      </w:r>
      <w:r w:rsidR="00AD172D">
        <w:t xml:space="preserve">, </w:t>
      </w:r>
      <w:r w:rsidR="00E624B5">
        <w:t xml:space="preserve">and </w:t>
      </w:r>
      <w:r w:rsidR="00AD172D">
        <w:t>Fig. 1A.</w:t>
      </w:r>
      <w:r w:rsidR="00E624B5">
        <w:t>1</w:t>
      </w:r>
      <w:r w:rsidR="001005D0">
        <w:t>6</w:t>
      </w:r>
      <w:r w:rsidR="007E60DF">
        <w:t>)</w:t>
      </w:r>
      <w:r w:rsidR="006F5BFC">
        <w:t xml:space="preserve"> </w:t>
      </w:r>
      <w:r w:rsidR="00E05CD9">
        <w:t xml:space="preserve">in the 1980’s for the Aleutian Islands area reached a peak of </w:t>
      </w:r>
      <w:r w:rsidR="00D371A9" w:rsidRPr="00D371A9">
        <w:t xml:space="preserve">1,012,610 </w:t>
      </w:r>
      <w:r w:rsidR="00E05CD9">
        <w:t>t in 198</w:t>
      </w:r>
      <w:r w:rsidR="00D371A9">
        <w:t>2</w:t>
      </w:r>
      <w:r w:rsidR="00E05CD9" w:rsidRPr="00E05CD9">
        <w:t xml:space="preserve"> </w:t>
      </w:r>
      <w:r w:rsidR="009F2B15">
        <w:t xml:space="preserve">primarily </w:t>
      </w:r>
      <w:r w:rsidR="00E05CD9">
        <w:t>due to the</w:t>
      </w:r>
      <w:r w:rsidR="00FA4946">
        <w:t xml:space="preserve"> </w:t>
      </w:r>
      <w:r w:rsidR="00E05CD9">
        <w:t>1978 year class which was well above average</w:t>
      </w:r>
      <w:r w:rsidR="004F2D3F">
        <w:t xml:space="preserve"> (</w:t>
      </w:r>
      <w:r w:rsidR="006C107F">
        <w:t>Table 1A.</w:t>
      </w:r>
      <w:r w:rsidR="00E362F6">
        <w:t>20 and Table 1A.21</w:t>
      </w:r>
      <w:r w:rsidR="006C107F">
        <w:t xml:space="preserve">, </w:t>
      </w:r>
      <w:r w:rsidR="004F2D3F">
        <w:t>Fig. 1A.</w:t>
      </w:r>
      <w:r w:rsidR="00E624B5">
        <w:t>1</w:t>
      </w:r>
      <w:r w:rsidR="001005D0">
        <w:t>8</w:t>
      </w:r>
      <w:r w:rsidR="004F2D3F">
        <w:t>,</w:t>
      </w:r>
      <w:r w:rsidR="00E624B5">
        <w:t xml:space="preserve"> </w:t>
      </w:r>
      <w:r w:rsidR="004F2D3F">
        <w:t>Fig. 1A.</w:t>
      </w:r>
      <w:r w:rsidR="001005D0">
        <w:t>19</w:t>
      </w:r>
      <w:r w:rsidR="00E624B5">
        <w:t>, Fig. 1A.2</w:t>
      </w:r>
      <w:r w:rsidR="001005D0">
        <w:t>0</w:t>
      </w:r>
      <w:r w:rsidR="004F2D3F">
        <w:t>)</w:t>
      </w:r>
      <w:r w:rsidR="00E05CD9">
        <w:t>.</w:t>
      </w:r>
      <w:r w:rsidR="00FA4946">
        <w:t xml:space="preserve"> </w:t>
      </w:r>
      <w:r w:rsidR="00E05CD9">
        <w:t xml:space="preserve">The model shows a large decline in the stock since its </w:t>
      </w:r>
      <w:r w:rsidR="00D371A9">
        <w:t xml:space="preserve">1982 </w:t>
      </w:r>
      <w:r w:rsidR="00E05CD9">
        <w:t xml:space="preserve">peak, hitting </w:t>
      </w:r>
      <w:r w:rsidR="00790B07">
        <w:t>a</w:t>
      </w:r>
      <w:r w:rsidR="00E05CD9">
        <w:t xml:space="preserve"> </w:t>
      </w:r>
      <w:r w:rsidR="009F2B15">
        <w:t>low</w:t>
      </w:r>
      <w:r w:rsidR="00E05CD9">
        <w:t xml:space="preserve"> biomass levels in 2000 at </w:t>
      </w:r>
      <w:r w:rsidR="00D371A9">
        <w:t>174,917</w:t>
      </w:r>
      <w:r w:rsidR="00A21F64">
        <w:t xml:space="preserve"> </w:t>
      </w:r>
      <w:r w:rsidR="00E05CD9">
        <w:t>t.</w:t>
      </w:r>
      <w:r w:rsidR="00FA4946">
        <w:t xml:space="preserve"> </w:t>
      </w:r>
      <w:r w:rsidR="00E05CD9">
        <w:t xml:space="preserve">Total age </w:t>
      </w:r>
      <w:r w:rsidR="009F2B15">
        <w:t>1</w:t>
      </w:r>
      <w:r w:rsidR="00E05CD9">
        <w:t xml:space="preserve">+ biomass </w:t>
      </w:r>
      <w:r w:rsidR="00CD6671">
        <w:t xml:space="preserve">increased </w:t>
      </w:r>
      <w:r w:rsidR="005A4CD8">
        <w:t xml:space="preserve">from </w:t>
      </w:r>
      <w:r w:rsidR="009F2B15">
        <w:t>2000</w:t>
      </w:r>
      <w:r w:rsidR="005A4CD8">
        <w:t xml:space="preserve"> to 200</w:t>
      </w:r>
      <w:r w:rsidR="009F2B15">
        <w:t>4</w:t>
      </w:r>
      <w:r w:rsidR="005A4CD8">
        <w:t xml:space="preserve"> after cessation of directed fishing in</w:t>
      </w:r>
      <w:r w:rsidR="00D46E6C">
        <w:t xml:space="preserve"> the area</w:t>
      </w:r>
      <w:r w:rsidR="002A5A3C">
        <w:t>.</w:t>
      </w:r>
      <w:r w:rsidR="006C107F">
        <w:t xml:space="preserve"> </w:t>
      </w:r>
      <w:r w:rsidR="002A5A3C">
        <w:t>The increasing trend leveled</w:t>
      </w:r>
      <w:r w:rsidR="00C97A12">
        <w:t xml:space="preserve"> </w:t>
      </w:r>
      <w:r w:rsidR="002A5A3C">
        <w:t xml:space="preserve">off </w:t>
      </w:r>
      <w:r w:rsidR="009F2B15">
        <w:t xml:space="preserve">after </w:t>
      </w:r>
      <w:r w:rsidR="00D46E6C">
        <w:t xml:space="preserve">2005 </w:t>
      </w:r>
      <w:r w:rsidR="009F2B15">
        <w:t xml:space="preserve">due </w:t>
      </w:r>
      <w:r w:rsidR="002A5A3C">
        <w:t xml:space="preserve">to poor </w:t>
      </w:r>
      <w:r w:rsidR="00910DFE">
        <w:t xml:space="preserve">recruitment </w:t>
      </w:r>
      <w:r w:rsidR="009F2B15">
        <w:t>after 2000</w:t>
      </w:r>
      <w:r w:rsidR="00E05CD9">
        <w:t>.</w:t>
      </w:r>
      <w:r w:rsidR="00FA4946">
        <w:t xml:space="preserve"> </w:t>
      </w:r>
      <w:r w:rsidR="00E06CE6">
        <w:t>Average r</w:t>
      </w:r>
      <w:r w:rsidR="00561FB1">
        <w:t>ecruitments for 1990-1999 (</w:t>
      </w:r>
      <w:r w:rsidR="00D371A9">
        <w:t xml:space="preserve">77 </w:t>
      </w:r>
      <w:r w:rsidR="00561FB1">
        <w:t>million) and 2000-2009 (</w:t>
      </w:r>
      <w:r w:rsidR="00A21F64">
        <w:t>4</w:t>
      </w:r>
      <w:r w:rsidR="00D371A9">
        <w:t>5</w:t>
      </w:r>
      <w:r w:rsidR="00DB49DA">
        <w:t xml:space="preserve"> </w:t>
      </w:r>
      <w:r w:rsidR="00561FB1">
        <w:t>million) were well below the average for 1978-1989 (</w:t>
      </w:r>
      <w:r w:rsidR="00D371A9">
        <w:t>323</w:t>
      </w:r>
      <w:r w:rsidR="00790B07">
        <w:t xml:space="preserve"> </w:t>
      </w:r>
      <w:r w:rsidR="00561FB1">
        <w:t>million).</w:t>
      </w:r>
      <w:r w:rsidR="00C43270" w:rsidRPr="00C43270">
        <w:rPr>
          <w:i/>
        </w:rPr>
        <w:t xml:space="preserve"> </w:t>
      </w:r>
      <w:r w:rsidR="00E05CD9">
        <w:t>B</w:t>
      </w:r>
      <w:r w:rsidR="002A5A3C">
        <w:t xml:space="preserve">iomass </w:t>
      </w:r>
      <w:r w:rsidR="00E05CD9">
        <w:t xml:space="preserve">increased </w:t>
      </w:r>
      <w:r w:rsidR="002A5A3C">
        <w:t>from 200</w:t>
      </w:r>
      <w:r w:rsidR="00561FB1">
        <w:t>7</w:t>
      </w:r>
      <w:r w:rsidR="002A5A3C">
        <w:t xml:space="preserve"> onward due to </w:t>
      </w:r>
      <w:r w:rsidR="00561FB1">
        <w:t xml:space="preserve">low fishing pressure and the more </w:t>
      </w:r>
      <w:r w:rsidR="002A5A3C">
        <w:t>prominent year class</w:t>
      </w:r>
      <w:r w:rsidR="00790B07">
        <w:t>es</w:t>
      </w:r>
      <w:r w:rsidR="002A5A3C">
        <w:t xml:space="preserve"> in the </w:t>
      </w:r>
      <w:r w:rsidR="00561FB1">
        <w:t xml:space="preserve">recent </w:t>
      </w:r>
      <w:r w:rsidR="002A5A3C">
        <w:t>survey</w:t>
      </w:r>
      <w:r w:rsidR="00E05CD9">
        <w:t xml:space="preserve"> age data</w:t>
      </w:r>
      <w:r w:rsidR="00790B07">
        <w:t xml:space="preserve"> with the 2007-</w:t>
      </w:r>
      <w:r w:rsidR="00D371A9">
        <w:t xml:space="preserve">2018 </w:t>
      </w:r>
      <w:r w:rsidR="00790B07">
        <w:t xml:space="preserve">average recruitment at </w:t>
      </w:r>
      <w:r w:rsidR="00D371A9">
        <w:t xml:space="preserve">72 </w:t>
      </w:r>
      <w:r w:rsidR="00790B07">
        <w:t>million age-1 fish</w:t>
      </w:r>
      <w:r w:rsidR="002A5A3C">
        <w:t>.</w:t>
      </w:r>
      <w:r w:rsidR="00C43270" w:rsidRPr="00C43270">
        <w:rPr>
          <w:i/>
        </w:rPr>
        <w:t xml:space="preserve"> </w:t>
      </w:r>
      <w:r w:rsidR="007215AC">
        <w:t xml:space="preserve">Estimated pollock </w:t>
      </w:r>
      <w:r w:rsidR="006C107F">
        <w:t>catch</w:t>
      </w:r>
      <w:r w:rsidR="007215AC">
        <w:t xml:space="preserve"> </w:t>
      </w:r>
      <w:r w:rsidR="00085BF4">
        <w:t xml:space="preserve">at </w:t>
      </w:r>
      <w:r w:rsidR="007215AC">
        <w:t xml:space="preserve">age </w:t>
      </w:r>
      <w:r w:rsidR="006C107F">
        <w:t xml:space="preserve">in numbers </w:t>
      </w:r>
      <w:r w:rsidR="007215AC">
        <w:t xml:space="preserve">from 1978 to </w:t>
      </w:r>
      <w:r w:rsidR="00A21F64">
        <w:t xml:space="preserve">2016 </w:t>
      </w:r>
      <w:proofErr w:type="gramStart"/>
      <w:r w:rsidR="007215AC">
        <w:t>are given</w:t>
      </w:r>
      <w:proofErr w:type="gramEnd"/>
      <w:r w:rsidR="007215AC">
        <w:t xml:space="preserve"> in Table </w:t>
      </w:r>
      <w:r w:rsidR="00755269">
        <w:t>1A</w:t>
      </w:r>
      <w:r w:rsidR="00F55FC8">
        <w:t>.</w:t>
      </w:r>
      <w:r w:rsidR="00D52425">
        <w:t>2</w:t>
      </w:r>
      <w:r w:rsidR="00E362F6">
        <w:t>2</w:t>
      </w:r>
      <w:r w:rsidR="007215AC">
        <w:t>.</w:t>
      </w:r>
      <w:r w:rsidR="00C43270" w:rsidRPr="00C43270">
        <w:rPr>
          <w:i/>
        </w:rPr>
        <w:t xml:space="preserve"> </w:t>
      </w:r>
    </w:p>
    <w:p w14:paraId="39593A47" w14:textId="09E06F38" w:rsidR="00085BF4" w:rsidRDefault="00E2496B" w:rsidP="005A4CD8">
      <w:r>
        <w:t xml:space="preserve">Female </w:t>
      </w:r>
      <w:r w:rsidR="00B27911">
        <w:t xml:space="preserve">Spawning </w:t>
      </w:r>
      <w:r>
        <w:t xml:space="preserve">Stock </w:t>
      </w:r>
      <w:r w:rsidR="004F6B83">
        <w:t>B</w:t>
      </w:r>
      <w:r w:rsidR="00B27911">
        <w:t>iomass</w:t>
      </w:r>
      <w:r>
        <w:t xml:space="preserve"> (SSB)</w:t>
      </w:r>
      <w:r w:rsidR="00B27911">
        <w:t xml:space="preserve"> </w:t>
      </w:r>
      <w:r w:rsidR="00F14B25">
        <w:t>rose to</w:t>
      </w:r>
      <w:r w:rsidR="00F962A2">
        <w:t xml:space="preserve"> a peak of</w:t>
      </w:r>
      <w:r w:rsidR="00F14B25">
        <w:t xml:space="preserve"> </w:t>
      </w:r>
      <w:r w:rsidR="00D371A9">
        <w:t>316,278</w:t>
      </w:r>
      <w:r w:rsidR="00F14B25">
        <w:t xml:space="preserve"> t in</w:t>
      </w:r>
      <w:r w:rsidR="00561FB1">
        <w:t xml:space="preserve"> </w:t>
      </w:r>
      <w:r w:rsidR="00D6100F">
        <w:t>1984</w:t>
      </w:r>
      <w:r w:rsidR="00F14B25">
        <w:t xml:space="preserve"> from </w:t>
      </w:r>
      <w:r w:rsidR="00D371A9">
        <w:t>161,198</w:t>
      </w:r>
      <w:r w:rsidR="00A21F64">
        <w:t xml:space="preserve"> </w:t>
      </w:r>
      <w:r w:rsidR="00F14B25">
        <w:t>t in 197</w:t>
      </w:r>
      <w:r w:rsidR="00D371A9">
        <w:t>8</w:t>
      </w:r>
      <w:r w:rsidR="00F14B25">
        <w:t xml:space="preserve"> due to the large </w:t>
      </w:r>
      <w:proofErr w:type="gramStart"/>
      <w:r w:rsidR="00D6100F">
        <w:t>1978 year</w:t>
      </w:r>
      <w:proofErr w:type="gramEnd"/>
      <w:r w:rsidR="00D6100F">
        <w:t xml:space="preserve"> class </w:t>
      </w:r>
      <w:r w:rsidR="005A4CD8">
        <w:t>(</w:t>
      </w:r>
      <w:r w:rsidR="004570F9">
        <w:t>Fig.</w:t>
      </w:r>
      <w:r w:rsidR="00755269">
        <w:t>1A</w:t>
      </w:r>
      <w:r w:rsidR="004570F9">
        <w:t>.</w:t>
      </w:r>
      <w:r w:rsidR="00FC2271">
        <w:t>1</w:t>
      </w:r>
      <w:r w:rsidR="001005D0">
        <w:t>5</w:t>
      </w:r>
      <w:r w:rsidR="006F5BFC">
        <w:t xml:space="preserve"> and Fig. 1A.</w:t>
      </w:r>
      <w:r w:rsidR="00FC2271">
        <w:t>1</w:t>
      </w:r>
      <w:r w:rsidR="001005D0">
        <w:t>6</w:t>
      </w:r>
      <w:r w:rsidR="005A4CD8">
        <w:t>)</w:t>
      </w:r>
      <w:r w:rsidR="00F14B25">
        <w:t xml:space="preserve">. SSB </w:t>
      </w:r>
      <w:r w:rsidR="00F962A2">
        <w:t>remained high in the late 1980’s</w:t>
      </w:r>
      <w:r w:rsidR="00F14B25">
        <w:t xml:space="preserve"> as the larger than average 1981, </w:t>
      </w:r>
      <w:r w:rsidR="00D371A9">
        <w:t xml:space="preserve">1983 </w:t>
      </w:r>
      <w:r w:rsidR="00F14B25">
        <w:t xml:space="preserve">and </w:t>
      </w:r>
      <w:proofErr w:type="gramStart"/>
      <w:r w:rsidR="00F14B25">
        <w:t>1987 year</w:t>
      </w:r>
      <w:proofErr w:type="gramEnd"/>
      <w:r w:rsidR="00F14B25">
        <w:t xml:space="preserve"> classes matured</w:t>
      </w:r>
      <w:r w:rsidR="00561FB1">
        <w:t>.</w:t>
      </w:r>
      <w:r w:rsidR="00D6100F">
        <w:t xml:space="preserve"> </w:t>
      </w:r>
      <w:r w:rsidR="00F14B25">
        <w:t xml:space="preserve">Even though there was </w:t>
      </w:r>
      <w:r w:rsidR="006C107F">
        <w:t xml:space="preserve">a </w:t>
      </w:r>
      <w:r w:rsidR="00F14B25">
        <w:t xml:space="preserve">higher than average 1989 year class the </w:t>
      </w:r>
      <w:r w:rsidR="00561FB1">
        <w:t>SSB</w:t>
      </w:r>
      <w:r w:rsidR="00F14B25">
        <w:t xml:space="preserve"> began to drop in the early 1990s in </w:t>
      </w:r>
      <w:r w:rsidR="00CA4E25">
        <w:t xml:space="preserve">response to </w:t>
      </w:r>
      <w:r w:rsidR="00F14B25">
        <w:t xml:space="preserve">heavy fishing pressure and </w:t>
      </w:r>
      <w:r w:rsidR="00D6100F">
        <w:t xml:space="preserve">dipped to </w:t>
      </w:r>
      <w:r w:rsidR="00D371A9">
        <w:t>60,753</w:t>
      </w:r>
      <w:r w:rsidR="00D6100F">
        <w:t xml:space="preserve"> t in </w:t>
      </w:r>
      <w:r w:rsidR="00D371A9">
        <w:t>2003</w:t>
      </w:r>
      <w:r w:rsidR="00FA4946">
        <w:t xml:space="preserve"> </w:t>
      </w:r>
      <w:r w:rsidR="00255DAC">
        <w:t>(</w:t>
      </w:r>
      <w:r w:rsidR="000C2931" w:rsidRPr="000C2931">
        <w:rPr>
          <w:i/>
        </w:rPr>
        <w:t>B</w:t>
      </w:r>
      <w:r w:rsidR="00A21F64">
        <w:rPr>
          <w:i/>
          <w:vertAlign w:val="subscript"/>
        </w:rPr>
        <w:t>3</w:t>
      </w:r>
      <w:r w:rsidR="00AE08B7">
        <w:rPr>
          <w:i/>
          <w:vertAlign w:val="subscript"/>
        </w:rPr>
        <w:t>3</w:t>
      </w:r>
      <w:r w:rsidR="000C2931" w:rsidRPr="000C2931">
        <w:rPr>
          <w:i/>
          <w:vertAlign w:val="subscript"/>
        </w:rPr>
        <w:t>%</w:t>
      </w:r>
      <w:r w:rsidR="00255DAC">
        <w:t xml:space="preserve"> or </w:t>
      </w:r>
      <w:r w:rsidR="00AE08B7">
        <w:t>20</w:t>
      </w:r>
      <w:r w:rsidR="00255DAC">
        <w:t>% of the 198</w:t>
      </w:r>
      <w:r w:rsidR="00F14B25">
        <w:t>8</w:t>
      </w:r>
      <w:r w:rsidR="00255DAC">
        <w:t xml:space="preserve"> value) </w:t>
      </w:r>
      <w:r w:rsidR="00D6100F">
        <w:t>after a decade of poor recruitments and high fishing pressure.</w:t>
      </w:r>
      <w:r w:rsidR="00FA4946">
        <w:t xml:space="preserve"> </w:t>
      </w:r>
      <w:r w:rsidR="00D6100F">
        <w:t>T</w:t>
      </w:r>
      <w:r w:rsidR="005A4CD8">
        <w:t xml:space="preserve">he highest </w:t>
      </w:r>
      <w:r w:rsidR="00D6100F">
        <w:t xml:space="preserve">full selection </w:t>
      </w:r>
      <w:r w:rsidR="005A4CD8">
        <w:t>fishing mort</w:t>
      </w:r>
      <w:r w:rsidR="006558CD">
        <w:t>ality occurred in 1995 (</w:t>
      </w:r>
      <w:proofErr w:type="spellStart"/>
      <w:r w:rsidR="006558CD" w:rsidRPr="00853162">
        <w:rPr>
          <w:i/>
        </w:rPr>
        <w:t>F</w:t>
      </w:r>
      <w:r w:rsidR="00693704" w:rsidRPr="00693704">
        <w:rPr>
          <w:i/>
          <w:vertAlign w:val="subscript"/>
        </w:rPr>
        <w:t>full</w:t>
      </w:r>
      <w:proofErr w:type="spellEnd"/>
      <w:r w:rsidR="006558CD">
        <w:t xml:space="preserve"> = </w:t>
      </w:r>
      <w:r w:rsidR="006D646F">
        <w:t>0.</w:t>
      </w:r>
      <w:r w:rsidR="00F962A2">
        <w:t>2</w:t>
      </w:r>
      <w:r w:rsidR="00AE08B7">
        <w:t>2</w:t>
      </w:r>
      <w:r w:rsidR="00F962A2">
        <w:t xml:space="preserve"> </w:t>
      </w:r>
      <w:r w:rsidR="009F1D5F">
        <w:t xml:space="preserve">and Catch/biomass = </w:t>
      </w:r>
      <w:r w:rsidR="00672BC5">
        <w:t>0.</w:t>
      </w:r>
      <w:r w:rsidR="00AE08B7">
        <w:t>32</w:t>
      </w:r>
      <w:r w:rsidR="009F1D5F">
        <w:t>) when</w:t>
      </w:r>
      <w:r w:rsidR="005A4CD8">
        <w:t xml:space="preserve"> the fishery </w:t>
      </w:r>
      <w:r w:rsidR="009F1D5F">
        <w:t>harvested</w:t>
      </w:r>
      <w:r w:rsidR="005A4CD8">
        <w:t xml:space="preserve"> more than </w:t>
      </w:r>
      <w:r w:rsidR="00293D57">
        <w:t>82</w:t>
      </w:r>
      <w:r w:rsidR="005A4CD8">
        <w:t>% of the 1994 survey biomass estimate (</w:t>
      </w:r>
      <w:r w:rsidR="006C107F">
        <w:t>F</w:t>
      </w:r>
      <w:r w:rsidR="003A2838">
        <w:t>ig. 1A.1</w:t>
      </w:r>
      <w:r w:rsidR="001005D0">
        <w:t>7</w:t>
      </w:r>
      <w:r w:rsidR="003A2838">
        <w:t xml:space="preserve"> and </w:t>
      </w:r>
      <w:r w:rsidR="00085BF4">
        <w:t>Fig.</w:t>
      </w:r>
      <w:r w:rsidR="00755269">
        <w:t>1A</w:t>
      </w:r>
      <w:r w:rsidR="00085BF4">
        <w:t>.</w:t>
      </w:r>
      <w:r w:rsidR="00965331">
        <w:t>1</w:t>
      </w:r>
      <w:r w:rsidR="001005D0">
        <w:t>8</w:t>
      </w:r>
      <w:r w:rsidR="004F2D3F">
        <w:t>)</w:t>
      </w:r>
      <w:r w:rsidR="005A4CD8">
        <w:t>.</w:t>
      </w:r>
      <w:r>
        <w:t xml:space="preserve"> </w:t>
      </w:r>
      <w:r w:rsidR="005A4CD8">
        <w:t xml:space="preserve">The </w:t>
      </w:r>
      <w:r w:rsidR="006F2C53">
        <w:t xml:space="preserve">authors’ preferred </w:t>
      </w:r>
      <w:r w:rsidR="00F14B25">
        <w:t>M</w:t>
      </w:r>
      <w:r w:rsidR="005A4CD8">
        <w:t xml:space="preserve">odel </w:t>
      </w:r>
      <w:r w:rsidR="00FB6F44">
        <w:t>15.</w:t>
      </w:r>
      <w:r w:rsidR="007D79FB">
        <w:t xml:space="preserve">1 </w:t>
      </w:r>
      <w:r w:rsidR="005047A7">
        <w:t>shows high</w:t>
      </w:r>
      <w:r w:rsidR="00033340">
        <w:t>er</w:t>
      </w:r>
      <w:r w:rsidR="005047A7">
        <w:t xml:space="preserve"> exploitation rates beginning in 1990 continuing through 1998 (</w:t>
      </w:r>
      <w:proofErr w:type="spellStart"/>
      <w:r w:rsidR="00472014" w:rsidRPr="00853162">
        <w:rPr>
          <w:i/>
        </w:rPr>
        <w:t>F</w:t>
      </w:r>
      <w:r w:rsidR="00472014" w:rsidRPr="00693704">
        <w:rPr>
          <w:i/>
          <w:vertAlign w:val="subscript"/>
        </w:rPr>
        <w:t>avg</w:t>
      </w:r>
      <w:proofErr w:type="spellEnd"/>
      <w:r w:rsidR="00472014">
        <w:t xml:space="preserve"> = 0.1</w:t>
      </w:r>
      <w:r w:rsidR="00F962A2">
        <w:t>6</w:t>
      </w:r>
      <w:r w:rsidR="00472014">
        <w:t xml:space="preserve">; </w:t>
      </w:r>
      <w:r w:rsidR="005047A7">
        <w:t xml:space="preserve">Table </w:t>
      </w:r>
      <w:r w:rsidR="00755269">
        <w:t>1A</w:t>
      </w:r>
      <w:r w:rsidR="005047A7">
        <w:t>.</w:t>
      </w:r>
      <w:r w:rsidR="00D52425">
        <w:t>2</w:t>
      </w:r>
      <w:r w:rsidR="00E362F6">
        <w:t>3</w:t>
      </w:r>
      <w:r w:rsidR="004F2D3F">
        <w:t>)</w:t>
      </w:r>
      <w:r w:rsidR="005047A7">
        <w:t>.</w:t>
      </w:r>
      <w:r w:rsidR="00FA4946">
        <w:t xml:space="preserve"> </w:t>
      </w:r>
      <w:r w:rsidR="00255DAC">
        <w:t>T</w:t>
      </w:r>
      <w:r w:rsidR="005047A7">
        <w:t>he early 1990s fishery appear</w:t>
      </w:r>
      <w:r w:rsidR="004F6B83">
        <w:t>ed</w:t>
      </w:r>
      <w:r w:rsidR="005047A7">
        <w:t xml:space="preserve"> to concentrat</w:t>
      </w:r>
      <w:r w:rsidR="004F6B83">
        <w:t>e</w:t>
      </w:r>
      <w:r w:rsidR="005047A7">
        <w:t xml:space="preserve"> on the older fish, particularly the </w:t>
      </w:r>
      <w:proofErr w:type="gramStart"/>
      <w:r w:rsidR="005047A7">
        <w:t>1978 year</w:t>
      </w:r>
      <w:proofErr w:type="gramEnd"/>
      <w:r w:rsidR="005047A7">
        <w:t xml:space="preserve"> class, this is consistent with a switch in the domestic fishery to </w:t>
      </w:r>
      <w:r w:rsidR="005047A7">
        <w:lastRenderedPageBreak/>
        <w:t xml:space="preserve">concentrating on </w:t>
      </w:r>
      <w:r w:rsidR="00070B63">
        <w:t>spawning aggregations for roe</w:t>
      </w:r>
      <w:r w:rsidR="004F2D3F" w:rsidRPr="004F2D3F">
        <w:t xml:space="preserve"> </w:t>
      </w:r>
      <w:r w:rsidR="004F2D3F">
        <w:t>(Fig. 1A.</w:t>
      </w:r>
      <w:r w:rsidR="00B249F0">
        <w:t>1</w:t>
      </w:r>
      <w:r w:rsidR="001005D0">
        <w:t>8</w:t>
      </w:r>
      <w:r w:rsidR="004F2D3F">
        <w:t>, and Fig. 1A.</w:t>
      </w:r>
      <w:r w:rsidR="001005D0">
        <w:t>19</w:t>
      </w:r>
      <w:r w:rsidR="004F2D3F">
        <w:t>)</w:t>
      </w:r>
      <w:r w:rsidR="00070B63">
        <w:t>.</w:t>
      </w:r>
      <w:r w:rsidR="00CD3D5D">
        <w:t xml:space="preserve"> </w:t>
      </w:r>
      <w:r w:rsidR="004F2D3F">
        <w:t xml:space="preserve">The status of AI pollock in </w:t>
      </w:r>
      <w:r w:rsidR="00AE08B7">
        <w:t xml:space="preserve">2019 </w:t>
      </w:r>
      <w:r w:rsidR="004F2D3F">
        <w:t xml:space="preserve">and </w:t>
      </w:r>
      <w:r w:rsidR="00AE08B7">
        <w:t xml:space="preserve">2020 </w:t>
      </w:r>
      <w:r w:rsidR="004F2D3F">
        <w:t xml:space="preserve">was assessed to be well above </w:t>
      </w:r>
      <w:proofErr w:type="gramStart"/>
      <w:r w:rsidR="004F2D3F" w:rsidRPr="00732C3B">
        <w:rPr>
          <w:i/>
        </w:rPr>
        <w:t>B</w:t>
      </w:r>
      <w:r w:rsidR="004F2D3F" w:rsidRPr="004F2D3F">
        <w:rPr>
          <w:vertAlign w:val="subscript"/>
        </w:rPr>
        <w:t>20%</w:t>
      </w:r>
      <w:proofErr w:type="gramEnd"/>
      <w:r w:rsidR="004F2D3F">
        <w:t xml:space="preserve"> and had low exploitation rates (Fig. 1A.2</w:t>
      </w:r>
      <w:r w:rsidR="001005D0">
        <w:t>1</w:t>
      </w:r>
      <w:r w:rsidR="004F2D3F">
        <w:t>).</w:t>
      </w:r>
    </w:p>
    <w:p w14:paraId="2F1D7F4D" w14:textId="5E7B440D" w:rsidR="005A4CD8" w:rsidRDefault="00255DAC" w:rsidP="005A4CD8">
      <w:r>
        <w:t>There</w:t>
      </w:r>
      <w:r w:rsidR="00617DF3">
        <w:t xml:space="preserve"> was a steep decline in pol</w:t>
      </w:r>
      <w:r w:rsidR="006C3696">
        <w:t>lock abundance in the Aleutian I</w:t>
      </w:r>
      <w:r w:rsidR="00617DF3">
        <w:t>slands</w:t>
      </w:r>
      <w:r w:rsidR="006C3696">
        <w:t xml:space="preserve"> </w:t>
      </w:r>
      <w:r w:rsidR="00B76E41">
        <w:t xml:space="preserve">as </w:t>
      </w:r>
      <w:r w:rsidR="00617DF3">
        <w:t xml:space="preserve">the </w:t>
      </w:r>
      <w:proofErr w:type="gramStart"/>
      <w:r w:rsidR="00617DF3">
        <w:t>1978 year</w:t>
      </w:r>
      <w:proofErr w:type="gramEnd"/>
      <w:r w:rsidR="00617DF3">
        <w:t xml:space="preserve"> class </w:t>
      </w:r>
      <w:r w:rsidR="00B76E41">
        <w:t xml:space="preserve">diminished with age and relatively </w:t>
      </w:r>
      <w:r w:rsidR="00A23AC3">
        <w:t>high fishery removals</w:t>
      </w:r>
      <w:r w:rsidR="00617DF3">
        <w:t>.</w:t>
      </w:r>
      <w:r w:rsidR="00CD3D5D">
        <w:t xml:space="preserve"> </w:t>
      </w:r>
      <w:r w:rsidR="00B76E41">
        <w:t xml:space="preserve">Estimates of </w:t>
      </w:r>
      <w:r w:rsidR="00571453">
        <w:t xml:space="preserve">exploitation rates </w:t>
      </w:r>
      <w:r w:rsidR="00B76E41">
        <w:t xml:space="preserve">suggest they were </w:t>
      </w:r>
      <w:r w:rsidR="00571453">
        <w:t xml:space="preserve">below </w:t>
      </w:r>
      <w:r w:rsidR="00585A0B" w:rsidRPr="00585A0B">
        <w:rPr>
          <w:i/>
        </w:rPr>
        <w:t>F</w:t>
      </w:r>
      <w:r w:rsidR="00585A0B" w:rsidRPr="00585A0B">
        <w:rPr>
          <w:i/>
          <w:vertAlign w:val="subscript"/>
        </w:rPr>
        <w:t>OFL</w:t>
      </w:r>
      <w:r w:rsidR="00571453">
        <w:t xml:space="preserve">, </w:t>
      </w:r>
      <w:r w:rsidR="00B76E41">
        <w:t xml:space="preserve">during this period. However, given poor recruitment, catches near </w:t>
      </w:r>
      <w:r w:rsidR="006C3696">
        <w:t xml:space="preserve">the 1990s </w:t>
      </w:r>
      <w:r w:rsidR="00B76E41">
        <w:t>level were unsustainable.</w:t>
      </w:r>
      <w:r w:rsidR="00CD3D5D">
        <w:t xml:space="preserve"> </w:t>
      </w:r>
      <w:r w:rsidR="00B76E41">
        <w:t xml:space="preserve">To examine the role of the </w:t>
      </w:r>
      <w:proofErr w:type="gramStart"/>
      <w:r w:rsidR="00B76E41">
        <w:t>1978 year</w:t>
      </w:r>
      <w:proofErr w:type="gramEnd"/>
      <w:r w:rsidR="00B76E41">
        <w:t xml:space="preserve"> class, estimated recruitment was projected forward from that year but in the absence of</w:t>
      </w:r>
      <w:r w:rsidR="00F80B69">
        <w:t xml:space="preserve"> fishing </w:t>
      </w:r>
      <w:r w:rsidR="00B76E41">
        <w:t>mortality</w:t>
      </w:r>
      <w:r w:rsidR="00C72CFD">
        <w:t xml:space="preserve"> (to estimate “dynamic </w:t>
      </w:r>
      <w:r w:rsidR="00C72CFD" w:rsidRPr="00732C3B">
        <w:rPr>
          <w:i/>
        </w:rPr>
        <w:t>B</w:t>
      </w:r>
      <w:r w:rsidR="00C72CFD" w:rsidRPr="00732C3B">
        <w:rPr>
          <w:i/>
          <w:vertAlign w:val="subscript"/>
        </w:rPr>
        <w:t>0</w:t>
      </w:r>
      <w:r w:rsidR="00C72CFD">
        <w:t>”</w:t>
      </w:r>
      <w:r w:rsidR="00CA4E25">
        <w:t>)</w:t>
      </w:r>
      <w:r w:rsidR="00B76E41">
        <w:t>.</w:t>
      </w:r>
      <w:r w:rsidR="00767B61">
        <w:t xml:space="preserve"> </w:t>
      </w:r>
      <w:r w:rsidR="00F80B69">
        <w:t xml:space="preserve">This </w:t>
      </w:r>
      <w:r w:rsidR="00B76E41">
        <w:t>showed that</w:t>
      </w:r>
      <w:r>
        <w:t xml:space="preserve"> </w:t>
      </w:r>
      <w:r w:rsidR="00F80B69">
        <w:t xml:space="preserve">a significant decline </w:t>
      </w:r>
      <w:r w:rsidR="00B76E41">
        <w:t>occurred simply due to changes in recruitment.</w:t>
      </w:r>
      <w:r w:rsidR="00C43270" w:rsidRPr="00C43270">
        <w:rPr>
          <w:i/>
        </w:rPr>
        <w:t xml:space="preserve"> </w:t>
      </w:r>
      <w:r w:rsidR="00E12CCE">
        <w:t xml:space="preserve">The </w:t>
      </w:r>
      <w:r w:rsidR="00C72CFD">
        <w:t xml:space="preserve">“no fishing” projection suggests that </w:t>
      </w:r>
      <w:r w:rsidR="00E12CCE">
        <w:t xml:space="preserve">the </w:t>
      </w:r>
      <w:r w:rsidR="00AE08B7">
        <w:t xml:space="preserve">2020 </w:t>
      </w:r>
      <w:r w:rsidR="00C93E4A">
        <w:t xml:space="preserve">female spawning </w:t>
      </w:r>
      <w:r w:rsidR="00E12CCE">
        <w:t xml:space="preserve">stock </w:t>
      </w:r>
      <w:r w:rsidR="00931541">
        <w:t xml:space="preserve">biomass </w:t>
      </w:r>
      <w:r w:rsidR="00C72CFD">
        <w:t xml:space="preserve">would </w:t>
      </w:r>
      <w:r w:rsidR="00E12CCE">
        <w:t xml:space="preserve">be at </w:t>
      </w:r>
      <w:r w:rsidR="00AE08B7">
        <w:t>92</w:t>
      </w:r>
      <w:r w:rsidR="00E12CCE">
        <w:t xml:space="preserve">% of what it would have been without fishing </w:t>
      </w:r>
      <w:r w:rsidR="00C72CFD">
        <w:t xml:space="preserve">(with a </w:t>
      </w:r>
      <w:r w:rsidR="00E12CCE">
        <w:t xml:space="preserve">low </w:t>
      </w:r>
      <w:r w:rsidR="00C72CFD">
        <w:t xml:space="preserve">point </w:t>
      </w:r>
      <w:r w:rsidR="00C93E4A">
        <w:t xml:space="preserve">in </w:t>
      </w:r>
      <w:r w:rsidR="00CF2E3E">
        <w:t xml:space="preserve">1997 </w:t>
      </w:r>
      <w:r w:rsidR="00866627">
        <w:t xml:space="preserve">at </w:t>
      </w:r>
      <w:r w:rsidR="00AE08B7">
        <w:t>30</w:t>
      </w:r>
      <w:r>
        <w:t>%</w:t>
      </w:r>
      <w:r w:rsidR="00E12CCE">
        <w:t xml:space="preserve"> of the unfished stock</w:t>
      </w:r>
      <w:r w:rsidR="00C72CFD">
        <w:t>)</w:t>
      </w:r>
      <w:r w:rsidR="00E12CCE">
        <w:t>.</w:t>
      </w:r>
      <w:r w:rsidR="00C72CFD" w:rsidRPr="00C72CFD">
        <w:t xml:space="preserve"> </w:t>
      </w:r>
      <w:r w:rsidR="00C72CFD">
        <w:t>Since the cessation of directed fishing in 1999 and very low removal levels since 2005, the stock has stabilized and increased (Fig.1A.2</w:t>
      </w:r>
      <w:r w:rsidR="001005D0">
        <w:t>2</w:t>
      </w:r>
      <w:r w:rsidR="00C72CFD">
        <w:t>).</w:t>
      </w:r>
    </w:p>
    <w:p w14:paraId="19A967B8" w14:textId="77777777" w:rsidR="00BC1E15" w:rsidRDefault="00BC1E15" w:rsidP="00090530">
      <w:pPr>
        <w:pStyle w:val="Heading3"/>
      </w:pPr>
      <w:r>
        <w:t>Recruitment</w:t>
      </w:r>
    </w:p>
    <w:p w14:paraId="12FCC0E8" w14:textId="3859848C" w:rsidR="00C827CC" w:rsidRDefault="00EE4458" w:rsidP="00BC1E15">
      <w:r>
        <w:t xml:space="preserve"> </w:t>
      </w:r>
      <w:r w:rsidR="00571453">
        <w:t>R</w:t>
      </w:r>
      <w:r>
        <w:t>ecruitment variance (</w:t>
      </w:r>
      <w:r w:rsidR="001151B1" w:rsidRPr="000D08B5">
        <w:rPr>
          <w:noProof/>
          <w:position w:val="-10"/>
        </w:rPr>
        <w:object w:dxaOrig="279" w:dyaOrig="320" w14:anchorId="210B703C">
          <v:shape id="_x0000_i1028" type="#_x0000_t75" alt="" style="width:11.8pt;height:18.35pt;mso-width-percent:0;mso-height-percent:0;mso-width-percent:0;mso-height-percent:0" o:ole="" fillcolor="window">
            <v:imagedata r:id="rId14" o:title=""/>
          </v:shape>
          <o:OLEObject Type="Embed" ProgID="Equation.DSMT4" ShapeID="_x0000_i1028" DrawAspect="Content" ObjectID="_1726933720" r:id="rId18"/>
        </w:object>
      </w:r>
      <w:r>
        <w:t xml:space="preserve"> )</w:t>
      </w:r>
      <w:r>
        <w:rPr>
          <w:position w:val="-10"/>
        </w:rPr>
        <w:t xml:space="preserve"> </w:t>
      </w:r>
      <w:r>
        <w:t xml:space="preserve">was </w:t>
      </w:r>
      <w:r w:rsidR="00C72CFD">
        <w:t>sp</w:t>
      </w:r>
      <w:r w:rsidR="00440802">
        <w:t>ecified</w:t>
      </w:r>
      <w:r w:rsidR="00C72CFD">
        <w:t xml:space="preserve"> </w:t>
      </w:r>
      <w:r w:rsidR="00440802">
        <w:t xml:space="preserve">to be </w:t>
      </w:r>
      <w:r w:rsidR="009A31CB">
        <w:t>0.6</w:t>
      </w:r>
      <w:r w:rsidR="00440802">
        <w:t xml:space="preserve"> yet the actual </w:t>
      </w:r>
      <w:r w:rsidR="009A31CB">
        <w:t xml:space="preserve">recruitment variability </w:t>
      </w:r>
      <w:r w:rsidR="00E21FA9">
        <w:t xml:space="preserve">was </w:t>
      </w:r>
      <w:r w:rsidR="00AE08B7">
        <w:t>1.00</w:t>
      </w:r>
      <w:r w:rsidR="00561DF6">
        <w:t>.</w:t>
      </w:r>
      <w:r w:rsidR="00440802">
        <w:t xml:space="preserve"> </w:t>
      </w:r>
      <w:r w:rsidR="00BC1E15">
        <w:t>The 1978 year-class is the largest</w:t>
      </w:r>
      <w:r w:rsidR="005122A4">
        <w:t xml:space="preserve"> (</w:t>
      </w:r>
      <w:r w:rsidR="00C97A12">
        <w:t>1</w:t>
      </w:r>
      <w:r w:rsidR="004828AF">
        <w:t>.</w:t>
      </w:r>
      <w:r w:rsidR="00AE08B7">
        <w:t xml:space="preserve">712 </w:t>
      </w:r>
      <w:r w:rsidR="00FF064E">
        <w:t>b</w:t>
      </w:r>
      <w:r w:rsidR="005122A4">
        <w:t>illion age</w:t>
      </w:r>
      <w:r w:rsidR="004828AF">
        <w:t xml:space="preserve">-1 </w:t>
      </w:r>
      <w:r w:rsidR="005122A4">
        <w:t>recruits</w:t>
      </w:r>
      <w:r w:rsidR="00571453">
        <w:t>;</w:t>
      </w:r>
      <w:r w:rsidR="00571453" w:rsidRPr="00571453">
        <w:t xml:space="preserve"> </w:t>
      </w:r>
      <w:r w:rsidR="00571453">
        <w:t>Table 1A.2</w:t>
      </w:r>
      <w:r w:rsidR="00E362F6">
        <w:t>4</w:t>
      </w:r>
      <w:r w:rsidR="00571453">
        <w:t xml:space="preserve"> and Fig. 1A.</w:t>
      </w:r>
      <w:r w:rsidR="00B249F0">
        <w:t>2</w:t>
      </w:r>
      <w:r w:rsidR="001005D0">
        <w:t>0</w:t>
      </w:r>
      <w:r w:rsidR="00571453">
        <w:t>)</w:t>
      </w:r>
      <w:r w:rsidR="00F33B0E">
        <w:t xml:space="preserve"> and is highly influential with a large part of the fishery removals being composed of this year class</w:t>
      </w:r>
      <w:r w:rsidR="00085BF4">
        <w:t xml:space="preserve"> (</w:t>
      </w:r>
      <w:r w:rsidR="00B249F0">
        <w:t>Fig. 1A.1</w:t>
      </w:r>
      <w:r w:rsidR="001005D0">
        <w:t>8</w:t>
      </w:r>
      <w:r w:rsidR="00B249F0">
        <w:t xml:space="preserve"> and </w:t>
      </w:r>
      <w:r w:rsidR="00085BF4">
        <w:t xml:space="preserve">Fig. </w:t>
      </w:r>
      <w:r w:rsidR="00755269">
        <w:t>1A</w:t>
      </w:r>
      <w:r w:rsidR="00085BF4">
        <w:t>.</w:t>
      </w:r>
      <w:r w:rsidR="001005D0">
        <w:t>19</w:t>
      </w:r>
      <w:r w:rsidR="007E7DB0">
        <w:t>)</w:t>
      </w:r>
      <w:r w:rsidR="005122A4">
        <w:t>.</w:t>
      </w:r>
      <w:r w:rsidR="009C0ADB">
        <w:t xml:space="preserve"> </w:t>
      </w:r>
      <w:r w:rsidR="00FF40D8">
        <w:t xml:space="preserve">The years </w:t>
      </w:r>
      <w:r w:rsidR="005047A7">
        <w:t>1976-1986 had several large year classes in comparison to more recent recruitment</w:t>
      </w:r>
      <w:r w:rsidR="00144591">
        <w:t>.</w:t>
      </w:r>
      <w:r w:rsidR="00CD3D5D">
        <w:t xml:space="preserve"> </w:t>
      </w:r>
      <w:r w:rsidR="00144591">
        <w:t>T</w:t>
      </w:r>
      <w:r w:rsidR="005047A7">
        <w:t xml:space="preserve">he mean recruitment </w:t>
      </w:r>
      <w:r w:rsidR="00F37E96">
        <w:t>of age</w:t>
      </w:r>
      <w:r w:rsidR="004828AF">
        <w:t>-1</w:t>
      </w:r>
      <w:r w:rsidR="00F37E96">
        <w:t xml:space="preserve"> pollock </w:t>
      </w:r>
      <w:r w:rsidR="005047A7">
        <w:t xml:space="preserve">for </w:t>
      </w:r>
      <w:r w:rsidR="00F37E96">
        <w:t>1978-198</w:t>
      </w:r>
      <w:r w:rsidR="004828AF">
        <w:t>9</w:t>
      </w:r>
      <w:r w:rsidR="005047A7">
        <w:t xml:space="preserve"> was </w:t>
      </w:r>
      <w:r w:rsidR="008366AD">
        <w:t xml:space="preserve">323 </w:t>
      </w:r>
      <w:r w:rsidR="005047A7">
        <w:t>million, while the mean recruitment at age</w:t>
      </w:r>
      <w:r w:rsidR="004828AF">
        <w:t>-1</w:t>
      </w:r>
      <w:r w:rsidR="005047A7">
        <w:t xml:space="preserve"> between </w:t>
      </w:r>
      <w:r w:rsidR="003A341D">
        <w:t xml:space="preserve">1998 </w:t>
      </w:r>
      <w:r w:rsidR="005047A7">
        <w:t xml:space="preserve">and </w:t>
      </w:r>
      <w:r w:rsidR="004C0108">
        <w:t>20</w:t>
      </w:r>
      <w:r w:rsidR="004828AF">
        <w:t>08</w:t>
      </w:r>
      <w:r w:rsidR="00CD03A1">
        <w:t xml:space="preserve"> </w:t>
      </w:r>
      <w:r w:rsidR="005047A7">
        <w:t xml:space="preserve">was </w:t>
      </w:r>
      <w:r w:rsidR="008366AD">
        <w:t xml:space="preserve">45 </w:t>
      </w:r>
      <w:r w:rsidR="00F37E96">
        <w:t>million fish</w:t>
      </w:r>
      <w:r w:rsidR="00FF40D8">
        <w:t>,</w:t>
      </w:r>
      <w:r w:rsidR="00F37E96">
        <w:t xml:space="preserve"> with no year classes </w:t>
      </w:r>
      <w:r w:rsidR="00FF40D8">
        <w:t xml:space="preserve">since the </w:t>
      </w:r>
      <w:proofErr w:type="gramStart"/>
      <w:r w:rsidR="00FF40D8">
        <w:t>1989 year</w:t>
      </w:r>
      <w:proofErr w:type="gramEnd"/>
      <w:r w:rsidR="00FF40D8">
        <w:t xml:space="preserve"> class </w:t>
      </w:r>
      <w:r w:rsidR="00F37E96">
        <w:t>exceeding the overall 1978-</w:t>
      </w:r>
      <w:r w:rsidR="00E21FA9">
        <w:t>20</w:t>
      </w:r>
      <w:r w:rsidR="004828AF">
        <w:t>08</w:t>
      </w:r>
      <w:r w:rsidR="00E21FA9">
        <w:t xml:space="preserve"> </w:t>
      </w:r>
      <w:r w:rsidR="00F37E96">
        <w:t xml:space="preserve">mean recruitment of </w:t>
      </w:r>
      <w:r w:rsidR="008366AD">
        <w:t xml:space="preserve">164 </w:t>
      </w:r>
      <w:r w:rsidR="00F37E96">
        <w:t>million age</w:t>
      </w:r>
      <w:r w:rsidR="004828AF">
        <w:t>-1</w:t>
      </w:r>
      <w:r w:rsidR="00F37E96">
        <w:t xml:space="preserve"> recruits.</w:t>
      </w:r>
      <w:r w:rsidR="00C827CC">
        <w:t xml:space="preserve"> </w:t>
      </w:r>
      <w:r w:rsidR="00F37E96">
        <w:t>Since the start of the domestic fishery in 1990</w:t>
      </w:r>
      <w:r w:rsidR="00FF40D8">
        <w:t>,</w:t>
      </w:r>
      <w:r w:rsidR="00F37E96">
        <w:t xml:space="preserve"> the t</w:t>
      </w:r>
      <w:r w:rsidR="002722B5">
        <w:t>hree</w:t>
      </w:r>
      <w:r w:rsidR="00F37E96">
        <w:t xml:space="preserve"> largest year classes have been the </w:t>
      </w:r>
      <w:proofErr w:type="gramStart"/>
      <w:r w:rsidR="00F37E96">
        <w:t>1989 year</w:t>
      </w:r>
      <w:proofErr w:type="gramEnd"/>
      <w:r w:rsidR="00F37E96">
        <w:t xml:space="preserve"> class at </w:t>
      </w:r>
      <w:r w:rsidR="008366AD">
        <w:t xml:space="preserve">270 </w:t>
      </w:r>
      <w:r w:rsidR="00F37E96">
        <w:t xml:space="preserve">million </w:t>
      </w:r>
      <w:r w:rsidR="00FF40D8">
        <w:t>age</w:t>
      </w:r>
      <w:r w:rsidR="004828AF">
        <w:t>-1</w:t>
      </w:r>
      <w:r w:rsidR="00FF40D8">
        <w:t xml:space="preserve"> </w:t>
      </w:r>
      <w:r w:rsidR="00F37E96">
        <w:t>recruits</w:t>
      </w:r>
      <w:r w:rsidR="00CF2E3E">
        <w:t xml:space="preserve">, the </w:t>
      </w:r>
      <w:r w:rsidR="008366AD">
        <w:t xml:space="preserve">1993 </w:t>
      </w:r>
      <w:r w:rsidR="00CF2E3E">
        <w:t>year class at 139 million age-1 recruits</w:t>
      </w:r>
      <w:r w:rsidR="00CA4E25">
        <w:t xml:space="preserve"> </w:t>
      </w:r>
      <w:r w:rsidR="00F37E96">
        <w:t xml:space="preserve">and the 2000 year class with </w:t>
      </w:r>
      <w:r w:rsidR="008366AD">
        <w:t xml:space="preserve">101 </w:t>
      </w:r>
      <w:r w:rsidR="00F37E96">
        <w:t xml:space="preserve">million </w:t>
      </w:r>
      <w:r w:rsidR="00FF40D8">
        <w:t>age</w:t>
      </w:r>
      <w:r w:rsidR="004828AF">
        <w:t>-1</w:t>
      </w:r>
      <w:r w:rsidR="00FF40D8">
        <w:t xml:space="preserve"> </w:t>
      </w:r>
      <w:r w:rsidR="00F37E96">
        <w:t>recruits</w:t>
      </w:r>
      <w:r w:rsidR="00144591">
        <w:t>.</w:t>
      </w:r>
      <w:r w:rsidR="00CD3D5D">
        <w:t xml:space="preserve"> </w:t>
      </w:r>
      <w:r w:rsidR="00430A0F">
        <w:t>The 2011</w:t>
      </w:r>
      <w:r w:rsidR="00CF2E3E">
        <w:t xml:space="preserve"> and </w:t>
      </w:r>
      <w:r w:rsidR="008366AD">
        <w:t xml:space="preserve">2012 </w:t>
      </w:r>
      <w:r w:rsidR="00430A0F">
        <w:t xml:space="preserve">year classes were </w:t>
      </w:r>
      <w:r w:rsidR="00CF2E3E">
        <w:t>also relatively large</w:t>
      </w:r>
      <w:r w:rsidR="00430A0F">
        <w:t xml:space="preserve"> at </w:t>
      </w:r>
      <w:r w:rsidR="008366AD">
        <w:t xml:space="preserve">104 </w:t>
      </w:r>
      <w:r w:rsidR="00CF2E3E">
        <w:t>and 14</w:t>
      </w:r>
      <w:r w:rsidR="008366AD">
        <w:t xml:space="preserve">1 </w:t>
      </w:r>
      <w:r w:rsidR="00430A0F">
        <w:t>million age-1 recruits.</w:t>
      </w:r>
      <w:r w:rsidR="00C43270" w:rsidRPr="00C43270">
        <w:rPr>
          <w:i/>
        </w:rPr>
        <w:t xml:space="preserve"> </w:t>
      </w:r>
      <w:r w:rsidR="00C827CC">
        <w:t>Given our</w:t>
      </w:r>
      <w:r w:rsidR="00144591">
        <w:t xml:space="preserve"> limited time </w:t>
      </w:r>
      <w:proofErr w:type="gramStart"/>
      <w:r w:rsidR="00144591">
        <w:t>series</w:t>
      </w:r>
      <w:proofErr w:type="gramEnd"/>
      <w:r w:rsidR="00144591">
        <w:t xml:space="preserve"> we are unable to </w:t>
      </w:r>
      <w:r w:rsidR="00C70224">
        <w:t xml:space="preserve">determine whether the </w:t>
      </w:r>
      <w:r w:rsidR="00C827CC">
        <w:t xml:space="preserve">larger year classes in the late 1970’s and early 1980’s were anomalous </w:t>
      </w:r>
      <w:r w:rsidR="00144591">
        <w:t>or whether they are part of a larger cycle.</w:t>
      </w:r>
      <w:r w:rsidR="00CD3D5D">
        <w:t xml:space="preserve"> </w:t>
      </w:r>
      <w:r w:rsidR="00144591">
        <w:t xml:space="preserve">The bottom line is that </w:t>
      </w:r>
      <w:r w:rsidR="00B37959">
        <w:t>pollock year class strength has been much lower</w:t>
      </w:r>
      <w:r w:rsidR="00144591">
        <w:t xml:space="preserve"> in the 1990’s and 2000’s than in the previous decade leading to lower abundance of pollock in the Aleutian Islands</w:t>
      </w:r>
      <w:r w:rsidR="00C70224">
        <w:t>,</w:t>
      </w:r>
      <w:r w:rsidR="00144591">
        <w:t xml:space="preserve"> even without substantial local fishing pressure</w:t>
      </w:r>
      <w:r w:rsidR="00C70224">
        <w:t xml:space="preserve"> over the previous </w:t>
      </w:r>
      <w:r w:rsidR="00144591">
        <w:t>nine years.</w:t>
      </w:r>
      <w:r w:rsidR="00FA4946">
        <w:t xml:space="preserve"> </w:t>
      </w:r>
    </w:p>
    <w:p w14:paraId="05814D91" w14:textId="11E46D41" w:rsidR="00BC1E15" w:rsidRDefault="00C827CC" w:rsidP="00BC1E15">
      <w:r>
        <w:t xml:space="preserve">The </w:t>
      </w:r>
      <w:proofErr w:type="gramStart"/>
      <w:r>
        <w:t>1978 year</w:t>
      </w:r>
      <w:proofErr w:type="gramEnd"/>
      <w:r>
        <w:t xml:space="preserve"> class </w:t>
      </w:r>
      <w:r w:rsidR="00C70224">
        <w:t xml:space="preserve">in particular </w:t>
      </w:r>
      <w:r w:rsidR="00440802">
        <w:t xml:space="preserve">was </w:t>
      </w:r>
      <w:r>
        <w:t>highly influential.</w:t>
      </w:r>
      <w:r w:rsidR="00CD3D5D">
        <w:t xml:space="preserve"> </w:t>
      </w:r>
      <w:r w:rsidR="004C0108">
        <w:t>T</w:t>
      </w:r>
      <w:r>
        <w:t>he mean recruitment for 197</w:t>
      </w:r>
      <w:r w:rsidR="004828AF">
        <w:t>8</w:t>
      </w:r>
      <w:r>
        <w:t xml:space="preserve"> - </w:t>
      </w:r>
      <w:r w:rsidR="003A341D">
        <w:t>20</w:t>
      </w:r>
      <w:r w:rsidR="004828AF">
        <w:t>08</w:t>
      </w:r>
      <w:r w:rsidR="003A341D">
        <w:t xml:space="preserve"> </w:t>
      </w:r>
      <w:r>
        <w:t xml:space="preserve">without the </w:t>
      </w:r>
      <w:proofErr w:type="gramStart"/>
      <w:r>
        <w:t>1978 year</w:t>
      </w:r>
      <w:proofErr w:type="gramEnd"/>
      <w:r>
        <w:t xml:space="preserve"> class was </w:t>
      </w:r>
      <w:r w:rsidR="001679CF">
        <w:t>6</w:t>
      </w:r>
      <w:r w:rsidR="008366AD">
        <w:t>7</w:t>
      </w:r>
      <w:r>
        <w:t>% (</w:t>
      </w:r>
      <w:r w:rsidR="008366AD">
        <w:t xml:space="preserve">111 </w:t>
      </w:r>
      <w:r>
        <w:t>million) o</w:t>
      </w:r>
      <w:r w:rsidR="00C70224">
        <w:t>f the mean recruitment with the 1978</w:t>
      </w:r>
      <w:r>
        <w:t xml:space="preserve"> year class (</w:t>
      </w:r>
      <w:r w:rsidR="001679CF">
        <w:t>1</w:t>
      </w:r>
      <w:r w:rsidR="008366AD">
        <w:t>64</w:t>
      </w:r>
      <w:r w:rsidR="001679CF">
        <w:t xml:space="preserve"> </w:t>
      </w:r>
      <w:r>
        <w:t>million).</w:t>
      </w:r>
      <w:r w:rsidR="00CD3D5D">
        <w:t xml:space="preserve"> </w:t>
      </w:r>
      <w:r w:rsidR="00C70224">
        <w:t xml:space="preserve">If the </w:t>
      </w:r>
      <w:proofErr w:type="gramStart"/>
      <w:r>
        <w:t>1978 year</w:t>
      </w:r>
      <w:proofErr w:type="gramEnd"/>
      <w:r>
        <w:t xml:space="preserve"> class</w:t>
      </w:r>
      <w:r w:rsidR="00C70224">
        <w:t xml:space="preserve"> is anomalous, it may be inflating the biological </w:t>
      </w:r>
      <w:r>
        <w:t>reference points</w:t>
      </w:r>
      <w:r w:rsidR="00C70224">
        <w:t xml:space="preserve"> </w:t>
      </w:r>
      <w:r>
        <w:t xml:space="preserve">and may </w:t>
      </w:r>
      <w:r w:rsidR="00C70224">
        <w:t xml:space="preserve">be causing an </w:t>
      </w:r>
      <w:r>
        <w:t>overestimat</w:t>
      </w:r>
      <w:r w:rsidR="00C70224">
        <w:t xml:space="preserve">ion of </w:t>
      </w:r>
      <w:r>
        <w:t xml:space="preserve">the </w:t>
      </w:r>
      <w:r w:rsidR="00C70224">
        <w:t xml:space="preserve">expected </w:t>
      </w:r>
      <w:r>
        <w:t xml:space="preserve">productivity of this system, particularly if the 1978 year class originated elsewhere. </w:t>
      </w:r>
      <w:r w:rsidR="00560FE2">
        <w:t>Whether AI pollock</w:t>
      </w:r>
      <w:r w:rsidR="00BC1E15">
        <w:t xml:space="preserve"> recruitment is synchronous with other areas </w:t>
      </w:r>
      <w:r w:rsidR="00560FE2">
        <w:t>is an open question (e.g., the 1978,</w:t>
      </w:r>
      <w:r w:rsidR="00B27911">
        <w:t xml:space="preserve"> </w:t>
      </w:r>
      <w:r w:rsidR="00560FE2">
        <w:t>1989, 2000</w:t>
      </w:r>
      <w:r w:rsidR="008366AD">
        <w:t>, and 2012</w:t>
      </w:r>
      <w:r w:rsidR="00BC1E15">
        <w:t xml:space="preserve"> year classes are also strong in the EBS region, </w:t>
      </w:r>
      <w:proofErr w:type="spellStart"/>
      <w:r w:rsidR="00BC1E15">
        <w:t>Ianelli</w:t>
      </w:r>
      <w:proofErr w:type="spellEnd"/>
      <w:r w:rsidR="00BC1E15">
        <w:t xml:space="preserve"> </w:t>
      </w:r>
      <w:r w:rsidR="00C43270" w:rsidRPr="00C43270">
        <w:rPr>
          <w:i/>
        </w:rPr>
        <w:t>et al.</w:t>
      </w:r>
      <w:r w:rsidR="00BC1E15">
        <w:t xml:space="preserve"> 200</w:t>
      </w:r>
      <w:r w:rsidR="00B172C0">
        <w:t>5</w:t>
      </w:r>
      <w:r w:rsidR="00BC1E15">
        <w:t>).</w:t>
      </w:r>
      <w:r w:rsidR="009C0ADB">
        <w:t xml:space="preserve"> </w:t>
      </w:r>
      <w:r w:rsidR="003F34CB">
        <w:t>The AI rec</w:t>
      </w:r>
      <w:r w:rsidR="00F43F9D">
        <w:t xml:space="preserve">ruitment appears to be </w:t>
      </w:r>
      <w:r w:rsidR="006F5BFC">
        <w:t xml:space="preserve">just as, or even </w:t>
      </w:r>
      <w:r w:rsidR="00F43F9D">
        <w:t>more</w:t>
      </w:r>
      <w:r w:rsidR="006F5BFC">
        <w:t>,</w:t>
      </w:r>
      <w:r w:rsidR="00F43F9D">
        <w:t xml:space="preserve"> </w:t>
      </w:r>
      <w:r w:rsidR="003F34CB">
        <w:t>correlated with the Gul</w:t>
      </w:r>
      <w:r w:rsidR="00C6627E">
        <w:t>f of Alaska</w:t>
      </w:r>
      <w:r w:rsidR="00760561">
        <w:t xml:space="preserve"> (GOA)</w:t>
      </w:r>
      <w:r w:rsidR="00C6627E">
        <w:t xml:space="preserve"> stock </w:t>
      </w:r>
      <w:r w:rsidR="003A341D">
        <w:t>(</w:t>
      </w:r>
      <w:r w:rsidR="006F5BFC">
        <w:t>Fig. 1A.3</w:t>
      </w:r>
      <w:r w:rsidR="001005D0">
        <w:t xml:space="preserve"> in</w:t>
      </w:r>
      <w:r w:rsidR="001365FF">
        <w:t xml:space="preserve"> </w:t>
      </w:r>
      <w:r w:rsidR="003A341D">
        <w:t xml:space="preserve">Barbeaux </w:t>
      </w:r>
      <w:r w:rsidR="00C43270" w:rsidRPr="00C43270">
        <w:rPr>
          <w:i/>
        </w:rPr>
        <w:t>et al.</w:t>
      </w:r>
      <w:r w:rsidR="003A341D">
        <w:t xml:space="preserve"> 2009) and t</w:t>
      </w:r>
      <w:r w:rsidR="00BC1E15">
        <w:t xml:space="preserve">he extent </w:t>
      </w:r>
      <w:r w:rsidR="00560FE2">
        <w:t>to which</w:t>
      </w:r>
      <w:r w:rsidR="00BC1E15">
        <w:t xml:space="preserve"> </w:t>
      </w:r>
      <w:r w:rsidR="00F43F9D">
        <w:t xml:space="preserve">these </w:t>
      </w:r>
      <w:r w:rsidR="00BC1E15">
        <w:t>adjacent stocks interact is an active area of research.</w:t>
      </w:r>
      <w:r w:rsidR="00DF4FA7">
        <w:t xml:space="preserve"> </w:t>
      </w:r>
    </w:p>
    <w:p w14:paraId="01DA81F9" w14:textId="5C01A910" w:rsidR="001679CF" w:rsidRDefault="001679CF" w:rsidP="00BC1E15">
      <w:r>
        <w:t xml:space="preserve">There is some conflict in the data </w:t>
      </w:r>
      <w:r w:rsidR="005A0695">
        <w:t xml:space="preserve">with respect to </w:t>
      </w:r>
      <w:r>
        <w:t xml:space="preserve">the 2011 and </w:t>
      </w:r>
      <w:proofErr w:type="gramStart"/>
      <w:r>
        <w:t>2012 year</w:t>
      </w:r>
      <w:proofErr w:type="gramEnd"/>
      <w:r>
        <w:t xml:space="preserve"> classes. Both the Gulf of Alaska and Bering Sea have observed a very high </w:t>
      </w:r>
      <w:proofErr w:type="gramStart"/>
      <w:r>
        <w:t>2012 year</w:t>
      </w:r>
      <w:proofErr w:type="gramEnd"/>
      <w:r>
        <w:t xml:space="preserve"> class, however the 2012 and 2014 survey age data indicate that the dominant year class was 2011. The 2016 AI bottom trawl survey age composition data indicate a high </w:t>
      </w:r>
      <w:proofErr w:type="gramStart"/>
      <w:r>
        <w:t>2012 year</w:t>
      </w:r>
      <w:proofErr w:type="gramEnd"/>
      <w:r>
        <w:t xml:space="preserve"> class, however due to the high uncertainty introduced through the aging error matrix, the model identifies these as 2011 year class fish as there are data from two previous surveys identifying this strong year class as 2011. Given the large </w:t>
      </w:r>
      <w:proofErr w:type="gramStart"/>
      <w:r>
        <w:t>2012 year</w:t>
      </w:r>
      <w:proofErr w:type="gramEnd"/>
      <w:r>
        <w:t xml:space="preserve"> class in surrounding areas, the model </w:t>
      </w:r>
      <w:r w:rsidR="008366AD">
        <w:t>could be</w:t>
      </w:r>
      <w:r>
        <w:t xml:space="preserve"> misidentifying this year class. Given the steep maturity schedule for this stock, this likely has little impact on current spawning stock biomass estimates.</w:t>
      </w:r>
    </w:p>
    <w:p w14:paraId="4C895984" w14:textId="77777777" w:rsidR="009123BD" w:rsidRDefault="009123BD" w:rsidP="00090530">
      <w:pPr>
        <w:pStyle w:val="Heading3"/>
      </w:pPr>
      <w:r>
        <w:lastRenderedPageBreak/>
        <w:t>Retrospective analysis</w:t>
      </w:r>
    </w:p>
    <w:p w14:paraId="4C3BEC60" w14:textId="34075DB9" w:rsidR="009123BD" w:rsidRDefault="009123BD" w:rsidP="009123BD">
      <w:r>
        <w:t xml:space="preserve">We systematically removed each year’s data from the model for 10 years to evaluate the retrospective pattern in the </w:t>
      </w:r>
      <w:r w:rsidR="00585347">
        <w:t xml:space="preserve">preferred </w:t>
      </w:r>
      <w:r>
        <w:t>model’s performance.</w:t>
      </w:r>
      <w:r w:rsidR="00D61DB8">
        <w:t xml:space="preserve"> For the</w:t>
      </w:r>
      <w:r w:rsidR="00F12027">
        <w:t xml:space="preserve"> past 20+ years </w:t>
      </w:r>
      <w:r w:rsidR="00D61DB8">
        <w:t xml:space="preserve">the estimates from the </w:t>
      </w:r>
      <w:proofErr w:type="gramStart"/>
      <w:r w:rsidR="00D61DB8">
        <w:t>data</w:t>
      </w:r>
      <w:proofErr w:type="gramEnd"/>
      <w:r w:rsidR="00D61DB8">
        <w:t xml:space="preserve"> limited models are not outside of the 95% confidence intervals. However there is a trend in the more recent </w:t>
      </w:r>
      <w:proofErr w:type="gramStart"/>
      <w:r w:rsidR="00D61DB8">
        <w:t xml:space="preserve">estimates </w:t>
      </w:r>
      <w:r w:rsidR="00D32B45">
        <w:t>which</w:t>
      </w:r>
      <w:proofErr w:type="gramEnd"/>
      <w:r w:rsidR="00D32B45">
        <w:t xml:space="preserve"> </w:t>
      </w:r>
      <w:r w:rsidR="00D61DB8">
        <w:t xml:space="preserve">are </w:t>
      </w:r>
      <w:r w:rsidR="00D32B45">
        <w:t>consistently</w:t>
      </w:r>
      <w:r w:rsidR="00D61DB8">
        <w:t xml:space="preserve"> </w:t>
      </w:r>
      <w:r w:rsidR="00F11B09">
        <w:t xml:space="preserve">lower </w:t>
      </w:r>
      <w:r w:rsidR="00D61DB8">
        <w:t>than the current model estimates (Fig. 1A.2</w:t>
      </w:r>
      <w:r w:rsidR="001005D0">
        <w:t>3</w:t>
      </w:r>
      <w:r w:rsidR="00D61DB8">
        <w:t>).</w:t>
      </w:r>
      <w:r w:rsidR="00F11B09">
        <w:t xml:space="preserve"> T</w:t>
      </w:r>
      <w:r>
        <w:t xml:space="preserve">he </w:t>
      </w:r>
      <w:r w:rsidR="00754359">
        <w:t xml:space="preserve">performance of the </w:t>
      </w:r>
      <w:r>
        <w:t xml:space="preserve">Aleutian Islands pollock </w:t>
      </w:r>
      <w:r w:rsidR="00D61DB8">
        <w:t xml:space="preserve">preferred model was reasonable given the unexpectedly low estimates of abundance in the bottom trawl survey estimates for 2012 </w:t>
      </w:r>
      <w:r w:rsidR="00072F45">
        <w:t>through 2016</w:t>
      </w:r>
      <w:r w:rsidR="00BE2044">
        <w:t xml:space="preserve"> and then quick increase in 2018</w:t>
      </w:r>
      <w:r>
        <w:t>.</w:t>
      </w:r>
      <w:r w:rsidR="003D3D18">
        <w:t xml:space="preserve"> </w:t>
      </w:r>
      <w:proofErr w:type="spellStart"/>
      <w:r w:rsidR="00D61DB8">
        <w:t>Mohn’</w:t>
      </w:r>
      <w:r w:rsidR="003D3D18">
        <w:t>s</w:t>
      </w:r>
      <w:proofErr w:type="spellEnd"/>
      <w:r w:rsidR="003D3D18">
        <w:t xml:space="preserve"> rho for the </w:t>
      </w:r>
      <w:r w:rsidR="00754359">
        <w:t>a</w:t>
      </w:r>
      <w:r w:rsidR="003D3D18">
        <w:t xml:space="preserve">uthors’ preferred Model </w:t>
      </w:r>
      <w:r w:rsidR="00FB6F44">
        <w:t>15.</w:t>
      </w:r>
      <w:r w:rsidR="007D79FB">
        <w:t xml:space="preserve">1 </w:t>
      </w:r>
      <w:r w:rsidR="00D61DB8">
        <w:t xml:space="preserve">was estimated at </w:t>
      </w:r>
      <w:r w:rsidR="00072F45">
        <w:t>0.</w:t>
      </w:r>
      <w:ins w:id="137" w:author="Steve Barbeaux" w:date="2022-10-10T18:41:00Z">
        <w:r w:rsidR="00BC7831">
          <w:t>1</w:t>
        </w:r>
      </w:ins>
      <w:ins w:id="138" w:author="Steve Barbeaux" w:date="2022-10-10T18:44:00Z">
        <w:r w:rsidR="00BC7831">
          <w:t>56</w:t>
        </w:r>
      </w:ins>
      <w:del w:id="139" w:author="Steve Barbeaux" w:date="2022-10-10T18:41:00Z">
        <w:r w:rsidR="00F11B09" w:rsidDel="00960D60">
          <w:delText>030</w:delText>
        </w:r>
      </w:del>
      <w:r w:rsidR="00072F45">
        <w:t xml:space="preserve">, Woods Hole rho was </w:t>
      </w:r>
      <w:ins w:id="140" w:author="Steve Barbeaux" w:date="2022-10-10T18:46:00Z">
        <w:r w:rsidR="00BC7831">
          <w:t>0.088</w:t>
        </w:r>
      </w:ins>
      <w:del w:id="141" w:author="Steve Barbeaux" w:date="2022-10-10T18:46:00Z">
        <w:r w:rsidR="00BE2044" w:rsidDel="00BC7831">
          <w:delText>-0.0</w:delText>
        </w:r>
      </w:del>
      <w:del w:id="142" w:author="Steve Barbeaux" w:date="2022-10-10T18:41:00Z">
        <w:r w:rsidR="00F11B09" w:rsidDel="00960D60">
          <w:delText>37</w:delText>
        </w:r>
      </w:del>
      <w:r w:rsidR="00072F45">
        <w:t xml:space="preserve">, and retrospective RMSE was </w:t>
      </w:r>
      <w:proofErr w:type="gramStart"/>
      <w:r w:rsidR="00072F45" w:rsidRPr="00072F45">
        <w:t>0</w:t>
      </w:r>
      <w:proofErr w:type="gramEnd"/>
      <w:r w:rsidR="00072F45" w:rsidRPr="00072F45">
        <w:t>.</w:t>
      </w:r>
      <w:del w:id="143" w:author="Steve Barbeaux" w:date="2022-10-10T18:41:00Z">
        <w:r w:rsidR="00072F45" w:rsidRPr="00072F45" w:rsidDel="00960D60">
          <w:delText>0</w:delText>
        </w:r>
        <w:r w:rsidR="00F11B09" w:rsidDel="00960D60">
          <w:delText>57</w:delText>
        </w:r>
      </w:del>
      <w:ins w:id="144" w:author="Steve Barbeaux" w:date="2022-10-10T18:47:00Z">
        <w:r w:rsidR="00BC7831">
          <w:t>118</w:t>
        </w:r>
      </w:ins>
      <w:bookmarkStart w:id="145" w:name="_GoBack"/>
      <w:bookmarkEnd w:id="145"/>
      <w:r w:rsidR="00284601">
        <w:t>.</w:t>
      </w:r>
    </w:p>
    <w:p w14:paraId="31E80D65" w14:textId="77777777" w:rsidR="00BC1E15" w:rsidRDefault="00BC1E15" w:rsidP="008D41D7">
      <w:pPr>
        <w:pStyle w:val="Heading1"/>
      </w:pPr>
      <w:r>
        <w:t>Projections and harvest alternatives</w:t>
      </w:r>
    </w:p>
    <w:p w14:paraId="2E56B276" w14:textId="6EF347C8" w:rsidR="00BC1E15" w:rsidRDefault="00BC1E15" w:rsidP="00BC1E15">
      <w:r>
        <w:t xml:space="preserve">For </w:t>
      </w:r>
      <w:r w:rsidR="000B2D2B">
        <w:t xml:space="preserve">management </w:t>
      </w:r>
      <w:proofErr w:type="gramStart"/>
      <w:r>
        <w:t>purposes</w:t>
      </w:r>
      <w:proofErr w:type="gramEnd"/>
      <w:r>
        <w:t xml:space="preserve"> we us</w:t>
      </w:r>
      <w:r w:rsidR="00560FE2">
        <w:t>e</w:t>
      </w:r>
      <w:r>
        <w:t xml:space="preserve"> the yiel</w:t>
      </w:r>
      <w:r w:rsidR="00DC2812">
        <w:t>d projections estimated f</w:t>
      </w:r>
      <w:r w:rsidR="00754359">
        <w:t>rom</w:t>
      </w:r>
      <w:r w:rsidR="00247949">
        <w:t xml:space="preserve"> the </w:t>
      </w:r>
      <w:del w:id="146" w:author="Steve Barbeaux" w:date="2022-10-09T11:52:00Z">
        <w:r w:rsidR="008F1F65" w:rsidDel="00075B59">
          <w:delText xml:space="preserve">2018 </w:delText>
        </w:r>
      </w:del>
      <w:ins w:id="147" w:author="Steve Barbeaux" w:date="2022-10-09T11:52:00Z">
        <w:r w:rsidR="00075B59">
          <w:t xml:space="preserve">2022 </w:t>
        </w:r>
      </w:ins>
      <w:r w:rsidR="00754359">
        <w:t>a</w:t>
      </w:r>
      <w:r w:rsidR="006F2C53">
        <w:t>uthors’ preferred</w:t>
      </w:r>
      <w:r w:rsidR="00247949">
        <w:t xml:space="preserve"> </w:t>
      </w:r>
      <w:r w:rsidR="003D3D18">
        <w:t xml:space="preserve">Model </w:t>
      </w:r>
      <w:r w:rsidR="00FB6F44">
        <w:t>15.</w:t>
      </w:r>
      <w:r w:rsidR="007D79FB">
        <w:t>1</w:t>
      </w:r>
      <w:r>
        <w:t>.</w:t>
      </w:r>
      <w:r w:rsidR="00CD3D5D">
        <w:t xml:space="preserve"> </w:t>
      </w:r>
      <w:r w:rsidR="000F023C">
        <w:t>W</w:t>
      </w:r>
      <w:r>
        <w:t>e used the</w:t>
      </w:r>
      <w:r w:rsidR="007D79FB">
        <w:t xml:space="preserve"> </w:t>
      </w:r>
      <w:r w:rsidR="00FD1069">
        <w:t xml:space="preserve">estimated </w:t>
      </w:r>
      <w:r w:rsidR="00754359">
        <w:t>terminal (</w:t>
      </w:r>
      <w:r w:rsidR="007D79FB">
        <w:t>20</w:t>
      </w:r>
      <w:ins w:id="148" w:author="Steve Barbeaux" w:date="2022-10-09T11:53:00Z">
        <w:r w:rsidR="00075B59">
          <w:t>08</w:t>
        </w:r>
      </w:ins>
      <w:del w:id="149" w:author="Steve Barbeaux" w:date="2022-10-09T11:53:00Z">
        <w:r w:rsidR="008F1F65" w:rsidDel="00075B59">
          <w:delText>08</w:delText>
        </w:r>
      </w:del>
      <w:r w:rsidR="00754359">
        <w:t>-</w:t>
      </w:r>
      <w:r w:rsidR="008F1F65">
        <w:t>20</w:t>
      </w:r>
      <w:del w:id="150" w:author="Steve Barbeaux" w:date="2022-10-09T11:53:00Z">
        <w:r w:rsidR="008F1F65" w:rsidDel="00075B59">
          <w:delText>18</w:delText>
        </w:r>
      </w:del>
      <w:ins w:id="151" w:author="Steve Barbeaux" w:date="2022-10-09T11:53:00Z">
        <w:r w:rsidR="00075B59">
          <w:t>22</w:t>
        </w:r>
      </w:ins>
      <w:r w:rsidR="00754359">
        <w:t xml:space="preserve">) </w:t>
      </w:r>
      <w:r w:rsidR="00767B61">
        <w:t xml:space="preserve">fishery </w:t>
      </w:r>
      <w:r w:rsidR="0023792D">
        <w:t>selectivity at age</w:t>
      </w:r>
      <w:r w:rsidR="00FD1069">
        <w:t xml:space="preserve"> </w:t>
      </w:r>
      <w:r w:rsidR="00616467">
        <w:t>(</w:t>
      </w:r>
      <w:r w:rsidR="00727647">
        <w:t xml:space="preserve">Table </w:t>
      </w:r>
      <w:r w:rsidR="00755269">
        <w:t>1A</w:t>
      </w:r>
      <w:r w:rsidR="00727647">
        <w:t>.</w:t>
      </w:r>
      <w:r w:rsidR="00E362F6">
        <w:t>20</w:t>
      </w:r>
      <w:r w:rsidR="00835634">
        <w:t xml:space="preserve"> </w:t>
      </w:r>
      <w:r w:rsidR="000B2D2B">
        <w:t>and Fig.</w:t>
      </w:r>
      <w:r w:rsidR="00267A12">
        <w:t xml:space="preserve"> </w:t>
      </w:r>
      <w:r w:rsidR="00755269">
        <w:t>1A</w:t>
      </w:r>
      <w:r w:rsidR="000B2D2B">
        <w:t>.</w:t>
      </w:r>
      <w:r w:rsidR="00FC2271">
        <w:t>1</w:t>
      </w:r>
      <w:r w:rsidR="001005D0">
        <w:t>4</w:t>
      </w:r>
      <w:r w:rsidR="00D51660">
        <w:t>)</w:t>
      </w:r>
      <w:r w:rsidR="000F023C">
        <w:t xml:space="preserve"> for all projections</w:t>
      </w:r>
      <w:r w:rsidR="00DC2812">
        <w:t>.</w:t>
      </w:r>
      <w:r w:rsidR="009C0ADB">
        <w:t xml:space="preserve"> </w:t>
      </w:r>
    </w:p>
    <w:p w14:paraId="4F091961" w14:textId="77777777" w:rsidR="00BC1E15" w:rsidRDefault="00BC1E15" w:rsidP="00BC1E15">
      <w:pPr>
        <w:pStyle w:val="Heading2"/>
      </w:pPr>
      <w:r>
        <w:t>Reference fishing mortality rates and yields</w:t>
      </w:r>
    </w:p>
    <w:p w14:paraId="2B1F8724" w14:textId="360A5727" w:rsidR="00B747B0" w:rsidRDefault="00BC1E15" w:rsidP="00BC1E15">
      <w:pPr>
        <w:spacing w:after="60"/>
      </w:pPr>
      <w:r>
        <w:t xml:space="preserve">Amendment 56 to the BSAI </w:t>
      </w:r>
      <w:proofErr w:type="spellStart"/>
      <w:r>
        <w:t>Groundfish</w:t>
      </w:r>
      <w:proofErr w:type="spellEnd"/>
      <w:r>
        <w:t xml:space="preserve"> Fishery Management Plan (FMP) defines “overfishing level” (OFL), the fishing mortality rate used to set OFL (</w:t>
      </w:r>
      <w:r>
        <w:rPr>
          <w:i/>
        </w:rPr>
        <w:t>F</w:t>
      </w:r>
      <w:r>
        <w:rPr>
          <w:i/>
          <w:vertAlign w:val="subscript"/>
        </w:rPr>
        <w:t>OFL</w:t>
      </w:r>
      <w:r>
        <w:t>), the maximum permissible ABC, and the fishing mortality rate used to set the maximum permissible ABC (</w:t>
      </w:r>
      <w:r>
        <w:rPr>
          <w:i/>
        </w:rPr>
        <w:t>max F</w:t>
      </w:r>
      <w:r>
        <w:rPr>
          <w:i/>
          <w:vertAlign w:val="subscript"/>
        </w:rPr>
        <w:t>ABC</w:t>
      </w:r>
      <w:r>
        <w:t>).</w:t>
      </w:r>
      <w:r w:rsidR="009C0ADB">
        <w:t xml:space="preserve"> </w:t>
      </w:r>
      <w:r>
        <w:t>The fishing mortality rate used to set ABC (</w:t>
      </w:r>
      <w:r>
        <w:rPr>
          <w:i/>
        </w:rPr>
        <w:t>F</w:t>
      </w:r>
      <w:r>
        <w:rPr>
          <w:i/>
          <w:sz w:val="16"/>
          <w:vertAlign w:val="subscript"/>
        </w:rPr>
        <w:t>ABC</w:t>
      </w:r>
      <w:r>
        <w:t>) may be less than or equal to this maximum permissible level.</w:t>
      </w:r>
      <w:r w:rsidR="009C0ADB">
        <w:t xml:space="preserve"> </w:t>
      </w:r>
      <w:r>
        <w:t>The overfishing and maximum allowable ABC fishing mortality rates are given in terms of percentages of unfished female spawning biomass (</w:t>
      </w:r>
      <w:r>
        <w:rPr>
          <w:i/>
        </w:rPr>
        <w:t>F</w:t>
      </w:r>
      <w:r>
        <w:rPr>
          <w:i/>
          <w:vertAlign w:val="subscript"/>
        </w:rPr>
        <w:t>SPR%</w:t>
      </w:r>
      <w:r>
        <w:t>), on fully selected age groups.</w:t>
      </w:r>
      <w:r w:rsidR="009C0ADB">
        <w:t xml:space="preserve"> </w:t>
      </w:r>
      <w:r>
        <w:t>The associated long-term average female spawn</w:t>
      </w:r>
      <w:r w:rsidR="005171DB">
        <w:t>ing</w:t>
      </w:r>
      <w:r>
        <w:t xml:space="preserve"> biomass that would be expected under average estimated recruitment from 19</w:t>
      </w:r>
      <w:r w:rsidR="00C24EDB">
        <w:t>78</w:t>
      </w:r>
      <w:r>
        <w:t>-</w:t>
      </w:r>
      <w:r w:rsidR="004909D8">
        <w:t>20</w:t>
      </w:r>
      <w:del w:id="152" w:author="Steve Barbeaux" w:date="2022-10-09T11:54:00Z">
        <w:r w:rsidR="006F3546" w:rsidDel="00075B59">
          <w:delText>08</w:delText>
        </w:r>
      </w:del>
      <w:ins w:id="153" w:author="Steve Barbeaux" w:date="2022-10-09T11:54:00Z">
        <w:r w:rsidR="00075B59">
          <w:t>20</w:t>
        </w:r>
      </w:ins>
      <w:r w:rsidR="004909D8">
        <w:t xml:space="preserve"> </w:t>
      </w:r>
      <w:r w:rsidR="00572835">
        <w:t xml:space="preserve">for </w:t>
      </w:r>
      <w:r w:rsidR="004909D8">
        <w:t xml:space="preserve">the </w:t>
      </w:r>
      <w:r w:rsidR="006F2C53">
        <w:t>authors’ preferred</w:t>
      </w:r>
      <w:r w:rsidR="004909D8">
        <w:t xml:space="preserve"> model </w:t>
      </w:r>
      <w:r w:rsidR="005171DB">
        <w:t>(</w:t>
      </w:r>
      <w:r w:rsidR="006F3546">
        <w:t>1</w:t>
      </w:r>
      <w:del w:id="154" w:author="Steve Barbeaux" w:date="2022-10-09T12:05:00Z">
        <w:r w:rsidR="006F3546" w:rsidDel="009E479A">
          <w:delText>30</w:delText>
        </w:r>
      </w:del>
      <w:ins w:id="155" w:author="Steve Barbeaux" w:date="2022-10-09T12:05:00Z">
        <w:r w:rsidR="00824ED0">
          <w:t>28.</w:t>
        </w:r>
      </w:ins>
      <w:ins w:id="156" w:author="Steve Barbeaux" w:date="2022-10-10T11:27:00Z">
        <w:r w:rsidR="00824ED0">
          <w:t>4</w:t>
        </w:r>
      </w:ins>
      <w:del w:id="157" w:author="Steve Barbeaux" w:date="2022-10-10T11:27:00Z">
        <w:r w:rsidR="006F3546" w:rsidDel="00824ED0">
          <w:delText>.</w:delText>
        </w:r>
      </w:del>
      <w:del w:id="158" w:author="Steve Barbeaux" w:date="2022-10-09T12:05:00Z">
        <w:r w:rsidR="006F3546" w:rsidDel="009E479A">
          <w:delText>6</w:delText>
        </w:r>
      </w:del>
      <w:r w:rsidR="006F3546">
        <w:t xml:space="preserve"> </w:t>
      </w:r>
      <w:r w:rsidR="00572835">
        <w:t xml:space="preserve">million age </w:t>
      </w:r>
      <w:r w:rsidR="006F3546">
        <w:t>1</w:t>
      </w:r>
      <w:r w:rsidR="00572835">
        <w:t xml:space="preserve"> fish</w:t>
      </w:r>
      <w:r w:rsidR="005171DB">
        <w:t>)</w:t>
      </w:r>
      <w:r w:rsidR="00572835">
        <w:t xml:space="preserve"> </w:t>
      </w:r>
      <w:r>
        <w:t xml:space="preserve">and </w:t>
      </w:r>
      <w:r>
        <w:rPr>
          <w:i/>
        </w:rPr>
        <w:t xml:space="preserve">F </w:t>
      </w:r>
      <w:r>
        <w:t xml:space="preserve">equal to </w:t>
      </w:r>
      <w:r>
        <w:rPr>
          <w:i/>
        </w:rPr>
        <w:t>F</w:t>
      </w:r>
      <w:r>
        <w:rPr>
          <w:i/>
          <w:vertAlign w:val="subscript"/>
        </w:rPr>
        <w:t>40%</w:t>
      </w:r>
      <w:r>
        <w:t xml:space="preserve"> and </w:t>
      </w:r>
      <w:r>
        <w:rPr>
          <w:i/>
        </w:rPr>
        <w:t>F</w:t>
      </w:r>
      <w:r>
        <w:rPr>
          <w:i/>
          <w:vertAlign w:val="subscript"/>
        </w:rPr>
        <w:t>35%</w:t>
      </w:r>
      <w:r>
        <w:t xml:space="preserve"> are denoted </w:t>
      </w:r>
      <w:r>
        <w:rPr>
          <w:i/>
        </w:rPr>
        <w:t>B</w:t>
      </w:r>
      <w:r>
        <w:rPr>
          <w:i/>
          <w:vertAlign w:val="subscript"/>
        </w:rPr>
        <w:t xml:space="preserve">40% </w:t>
      </w:r>
      <w:r>
        <w:t xml:space="preserve">and </w:t>
      </w:r>
      <w:r>
        <w:rPr>
          <w:i/>
        </w:rPr>
        <w:t>B</w:t>
      </w:r>
      <w:r>
        <w:rPr>
          <w:i/>
          <w:vertAlign w:val="subscript"/>
        </w:rPr>
        <w:t xml:space="preserve">35% </w:t>
      </w:r>
      <w:r>
        <w:t>, respectively.</w:t>
      </w:r>
      <w:r w:rsidR="009C0ADB">
        <w:t xml:space="preserve"> </w:t>
      </w:r>
      <w:r>
        <w:t>The Tiers require reference point estimates for biomass level determinations.</w:t>
      </w:r>
      <w:r w:rsidR="009C0ADB">
        <w:t xml:space="preserve"> </w:t>
      </w:r>
      <w:r>
        <w:t xml:space="preserve">We present the following reference points for NRA pollock for Tier 3 of Amendment 56. For our analyses, we </w:t>
      </w:r>
      <w:r w:rsidR="007367FB">
        <w:t>estimated</w:t>
      </w:r>
      <w:r>
        <w:t xml:space="preserve"> t</w:t>
      </w:r>
      <w:r w:rsidR="00572835">
        <w:t xml:space="preserve">he following values from </w:t>
      </w:r>
      <w:r w:rsidR="00B91644">
        <w:t>the</w:t>
      </w:r>
      <w:r w:rsidR="00FC2271">
        <w:t xml:space="preserve"> </w:t>
      </w:r>
      <w:r w:rsidR="006F2C53">
        <w:t>authors’ preferred</w:t>
      </w:r>
      <w:r w:rsidR="00FC2271">
        <w:t xml:space="preserve"> model</w:t>
      </w:r>
      <w:r>
        <w:t>:</w:t>
      </w:r>
    </w:p>
    <w:p w14:paraId="73902EF1" w14:textId="77777777" w:rsidR="00350F00" w:rsidRDefault="00350F00" w:rsidP="00BC1E15">
      <w:pPr>
        <w:spacing w:after="60"/>
      </w:pPr>
    </w:p>
    <w:tbl>
      <w:tblPr>
        <w:tblW w:w="0" w:type="auto"/>
        <w:jc w:val="center"/>
        <w:tblLook w:val="01E0" w:firstRow="1" w:lastRow="1" w:firstColumn="1" w:lastColumn="1" w:noHBand="0" w:noVBand="0"/>
      </w:tblPr>
      <w:tblGrid>
        <w:gridCol w:w="2736"/>
        <w:gridCol w:w="1674"/>
        <w:gridCol w:w="450"/>
      </w:tblGrid>
      <w:tr w:rsidR="00247949" w14:paraId="1F243C03" w14:textId="77777777" w:rsidTr="00400ACD">
        <w:trPr>
          <w:jc w:val="center"/>
        </w:trPr>
        <w:tc>
          <w:tcPr>
            <w:tcW w:w="2736" w:type="dxa"/>
          </w:tcPr>
          <w:p w14:paraId="7D65BC99" w14:textId="77777777" w:rsidR="00247949" w:rsidRDefault="00247949" w:rsidP="00FE6631">
            <w:pPr>
              <w:spacing w:after="60"/>
              <w:rPr>
                <w:i/>
              </w:rPr>
            </w:pPr>
            <w:r>
              <w:t>Female spawning biomass</w:t>
            </w:r>
          </w:p>
        </w:tc>
        <w:tc>
          <w:tcPr>
            <w:tcW w:w="2124" w:type="dxa"/>
            <w:gridSpan w:val="2"/>
          </w:tcPr>
          <w:p w14:paraId="43012CE6" w14:textId="7D8C1245" w:rsidR="00AD121B" w:rsidRDefault="00247949" w:rsidP="00FB6F44">
            <w:pPr>
              <w:spacing w:after="60"/>
              <w:jc w:val="center"/>
            </w:pPr>
            <w:r w:rsidRPr="00CA48A1">
              <w:t xml:space="preserve">Model </w:t>
            </w:r>
            <w:r w:rsidR="00FB6F44">
              <w:t>15.</w:t>
            </w:r>
            <w:r w:rsidR="007D79FB">
              <w:t>1</w:t>
            </w:r>
          </w:p>
        </w:tc>
      </w:tr>
      <w:tr w:rsidR="00247949" w14:paraId="576FF788" w14:textId="77777777" w:rsidTr="00E97F09">
        <w:trPr>
          <w:gridAfter w:val="1"/>
          <w:wAfter w:w="450" w:type="dxa"/>
          <w:jc w:val="center"/>
        </w:trPr>
        <w:tc>
          <w:tcPr>
            <w:tcW w:w="2736" w:type="dxa"/>
          </w:tcPr>
          <w:p w14:paraId="4C1F0B5E" w14:textId="77777777" w:rsidR="00247949" w:rsidRDefault="00247949" w:rsidP="00FE6631">
            <w:pPr>
              <w:spacing w:after="60"/>
              <w:rPr>
                <w:i/>
              </w:rPr>
            </w:pPr>
            <w:r>
              <w:rPr>
                <w:i/>
              </w:rPr>
              <w:t>B</w:t>
            </w:r>
            <w:r>
              <w:rPr>
                <w:i/>
                <w:vertAlign w:val="subscript"/>
              </w:rPr>
              <w:t>100%</w:t>
            </w:r>
          </w:p>
        </w:tc>
        <w:tc>
          <w:tcPr>
            <w:tcW w:w="1674" w:type="dxa"/>
          </w:tcPr>
          <w:p w14:paraId="5E03EB8A" w14:textId="0518BEF6" w:rsidR="0048186B" w:rsidRDefault="00824ED0" w:rsidP="00824ED0">
            <w:pPr>
              <w:spacing w:after="60"/>
              <w:jc w:val="right"/>
              <w:pPrChange w:id="159" w:author="Steve Barbeaux" w:date="2022-10-10T11:26:00Z">
                <w:pPr>
                  <w:spacing w:after="60"/>
                  <w:jc w:val="right"/>
                </w:pPr>
              </w:pPrChange>
            </w:pPr>
            <w:ins w:id="160" w:author="Steve Barbeaux" w:date="2022-10-10T11:26:00Z">
              <w:r>
                <w:t>174,218</w:t>
              </w:r>
            </w:ins>
            <w:del w:id="161" w:author="Steve Barbeaux" w:date="2022-10-10T11:26:00Z">
              <w:r w:rsidR="00F11B09" w:rsidDel="00824ED0">
                <w:delText>18</w:delText>
              </w:r>
            </w:del>
            <w:del w:id="162" w:author="Steve Barbeaux" w:date="2022-10-09T11:54:00Z">
              <w:r w:rsidR="00F11B09" w:rsidDel="00075B59">
                <w:delText>5,475</w:delText>
              </w:r>
            </w:del>
            <w:r w:rsidR="00247949">
              <w:t xml:space="preserve"> t</w:t>
            </w:r>
          </w:p>
        </w:tc>
      </w:tr>
      <w:tr w:rsidR="00247949" w14:paraId="5BEB836C" w14:textId="77777777" w:rsidTr="00E97F09">
        <w:trPr>
          <w:gridAfter w:val="1"/>
          <w:wAfter w:w="450" w:type="dxa"/>
          <w:jc w:val="center"/>
        </w:trPr>
        <w:tc>
          <w:tcPr>
            <w:tcW w:w="2736" w:type="dxa"/>
          </w:tcPr>
          <w:p w14:paraId="7D77F38B" w14:textId="77777777" w:rsidR="00247949" w:rsidRDefault="00247949" w:rsidP="00FE6631">
            <w:pPr>
              <w:spacing w:after="60"/>
              <w:rPr>
                <w:i/>
              </w:rPr>
            </w:pPr>
            <w:r>
              <w:rPr>
                <w:i/>
              </w:rPr>
              <w:t>B</w:t>
            </w:r>
            <w:r>
              <w:rPr>
                <w:i/>
                <w:vertAlign w:val="subscript"/>
              </w:rPr>
              <w:t>40%</w:t>
            </w:r>
            <w:r>
              <w:t xml:space="preserve"> </w:t>
            </w:r>
          </w:p>
        </w:tc>
        <w:tc>
          <w:tcPr>
            <w:tcW w:w="1674" w:type="dxa"/>
          </w:tcPr>
          <w:p w14:paraId="7DC72536" w14:textId="6F95C39E" w:rsidR="0048186B" w:rsidRDefault="00824ED0" w:rsidP="00E97F09">
            <w:pPr>
              <w:spacing w:after="60"/>
              <w:jc w:val="right"/>
            </w:pPr>
            <w:ins w:id="163" w:author="Steve Barbeaux" w:date="2022-10-10T11:26:00Z">
              <w:r>
                <w:t>69,687</w:t>
              </w:r>
            </w:ins>
            <w:del w:id="164" w:author="Steve Barbeaux" w:date="2022-10-10T11:26:00Z">
              <w:r w:rsidR="00F11B09" w:rsidDel="00824ED0">
                <w:delText>7</w:delText>
              </w:r>
            </w:del>
            <w:del w:id="165" w:author="Steve Barbeaux" w:date="2022-10-09T11:54:00Z">
              <w:r w:rsidR="00F11B09" w:rsidDel="00075B59">
                <w:delText>4,190</w:delText>
              </w:r>
            </w:del>
            <w:r w:rsidR="00247949">
              <w:t xml:space="preserve"> t</w:t>
            </w:r>
          </w:p>
        </w:tc>
      </w:tr>
      <w:tr w:rsidR="00247949" w14:paraId="4290D325" w14:textId="77777777" w:rsidTr="00E97F09">
        <w:trPr>
          <w:gridAfter w:val="1"/>
          <w:wAfter w:w="450" w:type="dxa"/>
          <w:jc w:val="center"/>
        </w:trPr>
        <w:tc>
          <w:tcPr>
            <w:tcW w:w="2736" w:type="dxa"/>
          </w:tcPr>
          <w:p w14:paraId="751DBB58" w14:textId="77777777" w:rsidR="00247949" w:rsidRDefault="00247949" w:rsidP="00FE6631">
            <w:pPr>
              <w:spacing w:after="60"/>
              <w:rPr>
                <w:i/>
              </w:rPr>
            </w:pPr>
            <w:r>
              <w:rPr>
                <w:i/>
              </w:rPr>
              <w:t>B</w:t>
            </w:r>
            <w:r>
              <w:rPr>
                <w:i/>
                <w:vertAlign w:val="subscript"/>
              </w:rPr>
              <w:t>35%</w:t>
            </w:r>
            <w:r>
              <w:rPr>
                <w:i/>
              </w:rPr>
              <w:t xml:space="preserve"> </w:t>
            </w:r>
          </w:p>
        </w:tc>
        <w:tc>
          <w:tcPr>
            <w:tcW w:w="1674" w:type="dxa"/>
          </w:tcPr>
          <w:p w14:paraId="10A91B81" w14:textId="7653D2D4" w:rsidR="0048186B" w:rsidRDefault="00F11B09" w:rsidP="00E97F09">
            <w:pPr>
              <w:spacing w:after="60"/>
              <w:jc w:val="right"/>
            </w:pPr>
            <w:r>
              <w:t>6</w:t>
            </w:r>
            <w:ins w:id="166" w:author="Steve Barbeaux" w:date="2022-10-09T11:54:00Z">
              <w:r w:rsidR="00824ED0">
                <w:t>0,976</w:t>
              </w:r>
            </w:ins>
            <w:del w:id="167" w:author="Steve Barbeaux" w:date="2022-10-09T11:54:00Z">
              <w:r w:rsidDel="00075B59">
                <w:delText>4,916</w:delText>
              </w:r>
            </w:del>
            <w:r w:rsidR="00247949">
              <w:t xml:space="preserve"> t</w:t>
            </w:r>
          </w:p>
        </w:tc>
      </w:tr>
      <w:tr w:rsidR="00247949" w14:paraId="2340DCF2" w14:textId="77777777" w:rsidTr="00E97F09">
        <w:trPr>
          <w:gridAfter w:val="1"/>
          <w:wAfter w:w="450" w:type="dxa"/>
          <w:jc w:val="center"/>
        </w:trPr>
        <w:tc>
          <w:tcPr>
            <w:tcW w:w="2736" w:type="dxa"/>
          </w:tcPr>
          <w:p w14:paraId="4900FD85" w14:textId="17B5A5FD" w:rsidR="00AD121B" w:rsidRDefault="00F11B09" w:rsidP="00824ED0">
            <w:pPr>
              <w:spacing w:after="60"/>
              <w:rPr>
                <w:i/>
              </w:rPr>
              <w:pPrChange w:id="168" w:author="Steve Barbeaux" w:date="2022-10-10T11:26:00Z">
                <w:pPr>
                  <w:spacing w:after="60"/>
                </w:pPr>
              </w:pPrChange>
            </w:pPr>
            <w:r>
              <w:rPr>
                <w:i/>
              </w:rPr>
              <w:t>B</w:t>
            </w:r>
            <w:r>
              <w:rPr>
                <w:i/>
                <w:vertAlign w:val="subscript"/>
              </w:rPr>
              <w:t>202</w:t>
            </w:r>
            <w:del w:id="169" w:author="Steve Barbeaux" w:date="2022-10-10T11:26:00Z">
              <w:r w:rsidDel="00824ED0">
                <w:rPr>
                  <w:i/>
                  <w:vertAlign w:val="subscript"/>
                </w:rPr>
                <w:delText>1</w:delText>
              </w:r>
            </w:del>
            <w:ins w:id="170" w:author="Steve Barbeaux" w:date="2022-10-10T11:26:00Z">
              <w:r w:rsidR="00824ED0">
                <w:rPr>
                  <w:i/>
                  <w:vertAlign w:val="subscript"/>
                </w:rPr>
                <w:t>2</w:t>
              </w:r>
            </w:ins>
          </w:p>
        </w:tc>
        <w:tc>
          <w:tcPr>
            <w:tcW w:w="1674" w:type="dxa"/>
          </w:tcPr>
          <w:p w14:paraId="460AB14E" w14:textId="24508FCB" w:rsidR="0048186B" w:rsidRDefault="00824ED0" w:rsidP="00075B59">
            <w:pPr>
              <w:spacing w:after="60"/>
              <w:jc w:val="right"/>
              <w:pPrChange w:id="171" w:author="Steve Barbeaux" w:date="2022-10-09T11:55:00Z">
                <w:pPr>
                  <w:spacing w:after="60"/>
                  <w:jc w:val="right"/>
                </w:pPr>
              </w:pPrChange>
            </w:pPr>
            <w:ins w:id="172" w:author="Steve Barbeaux" w:date="2022-10-10T11:26:00Z">
              <w:r>
                <w:t>82,810</w:t>
              </w:r>
            </w:ins>
            <w:del w:id="173" w:author="Steve Barbeaux" w:date="2022-10-09T11:55:00Z">
              <w:r w:rsidR="00F11B09" w:rsidDel="00075B59">
                <w:delText>8</w:delText>
              </w:r>
              <w:r w:rsidR="0056038B" w:rsidDel="00075B59">
                <w:delText>9,906</w:delText>
              </w:r>
            </w:del>
            <w:r w:rsidR="00526E71">
              <w:t xml:space="preserve"> </w:t>
            </w:r>
            <w:r w:rsidR="00247949">
              <w:t>t</w:t>
            </w:r>
          </w:p>
        </w:tc>
      </w:tr>
    </w:tbl>
    <w:p w14:paraId="0A690111" w14:textId="77777777" w:rsidR="00BC1E15" w:rsidRDefault="00BC1E15" w:rsidP="00090530">
      <w:pPr>
        <w:pStyle w:val="Heading3"/>
      </w:pPr>
      <w:r>
        <w:t>Specification of OFL and Maximum Permissible ABC</w:t>
      </w:r>
    </w:p>
    <w:p w14:paraId="795A91C9" w14:textId="6A9EF312" w:rsidR="00BC1E15" w:rsidRDefault="00EF0A50" w:rsidP="00BC1E15">
      <w:r>
        <w:t xml:space="preserve">For </w:t>
      </w:r>
      <w:r w:rsidR="00400ACD">
        <w:t xml:space="preserve">the </w:t>
      </w:r>
      <w:r w:rsidR="00956826">
        <w:t>a</w:t>
      </w:r>
      <w:r w:rsidR="006F2C53">
        <w:t>uthors’ preferred</w:t>
      </w:r>
      <w:r w:rsidR="00400ACD">
        <w:t xml:space="preserve"> </w:t>
      </w:r>
      <w:r w:rsidR="006F3546">
        <w:t>M</w:t>
      </w:r>
      <w:r w:rsidR="00400ACD">
        <w:t>odel</w:t>
      </w:r>
      <w:r w:rsidR="006F3546">
        <w:t xml:space="preserve"> </w:t>
      </w:r>
      <w:r w:rsidR="00FB6F44">
        <w:t>15.</w:t>
      </w:r>
      <w:r w:rsidR="007D79FB">
        <w:t>1</w:t>
      </w:r>
      <w:r w:rsidR="00BC1E15">
        <w:t xml:space="preserve">, the projected year </w:t>
      </w:r>
      <w:r w:rsidR="00F11B09">
        <w:t>202</w:t>
      </w:r>
      <w:del w:id="174" w:author="Steve Barbeaux" w:date="2022-10-09T11:57:00Z">
        <w:r w:rsidR="00F11B09" w:rsidDel="00075B59">
          <w:delText>1</w:delText>
        </w:r>
      </w:del>
      <w:proofErr w:type="gramStart"/>
      <w:ins w:id="175" w:author="Steve Barbeaux" w:date="2022-10-09T11:57:00Z">
        <w:r w:rsidR="00075B59">
          <w:t>3</w:t>
        </w:r>
      </w:ins>
      <w:proofErr w:type="gramEnd"/>
      <w:r w:rsidR="00F11B09">
        <w:t xml:space="preserve"> </w:t>
      </w:r>
      <w:r w:rsidR="00BC1E15">
        <w:t>female spawning biomass (</w:t>
      </w:r>
      <w:r w:rsidR="0024499D">
        <w:rPr>
          <w:i/>
        </w:rPr>
        <w:t>SB</w:t>
      </w:r>
      <w:r w:rsidR="00F11B09">
        <w:rPr>
          <w:i/>
          <w:vertAlign w:val="subscript"/>
        </w:rPr>
        <w:t>2</w:t>
      </w:r>
      <w:del w:id="176" w:author="Steve Barbeaux" w:date="2022-10-09T11:57:00Z">
        <w:r w:rsidR="00F11B09" w:rsidDel="00075B59">
          <w:rPr>
            <w:i/>
            <w:vertAlign w:val="subscript"/>
          </w:rPr>
          <w:delText>1</w:delText>
        </w:r>
      </w:del>
      <w:ins w:id="177" w:author="Steve Barbeaux" w:date="2022-10-09T11:57:00Z">
        <w:r w:rsidR="00075B59">
          <w:rPr>
            <w:i/>
            <w:vertAlign w:val="subscript"/>
          </w:rPr>
          <w:t>3</w:t>
        </w:r>
      </w:ins>
      <w:r w:rsidR="00BC1E15">
        <w:t xml:space="preserve">) is estimated to be </w:t>
      </w:r>
      <w:del w:id="178" w:author="Steve Barbeaux" w:date="2022-10-09T11:57:00Z">
        <w:r w:rsidR="00F11B09" w:rsidDel="00075B59">
          <w:delText>8</w:delText>
        </w:r>
        <w:r w:rsidR="0056038B" w:rsidDel="00075B59">
          <w:delText>9,906</w:delText>
        </w:r>
      </w:del>
      <w:ins w:id="179" w:author="Steve Barbeaux" w:date="2022-10-10T11:25:00Z">
        <w:r w:rsidR="00824ED0">
          <w:t>75,328</w:t>
        </w:r>
      </w:ins>
      <w:r w:rsidR="0056038B">
        <w:t xml:space="preserve"> </w:t>
      </w:r>
      <w:r w:rsidR="00212413">
        <w:t>t</w:t>
      </w:r>
      <w:r w:rsidR="00780AE7">
        <w:t>,</w:t>
      </w:r>
      <w:r w:rsidR="00BC1E15">
        <w:t xml:space="preserve"> </w:t>
      </w:r>
      <w:r w:rsidR="008F1F65">
        <w:t>above</w:t>
      </w:r>
      <w:r w:rsidR="00BC1E15">
        <w:t xml:space="preserve"> the </w:t>
      </w:r>
      <w:r w:rsidR="00BC1E15">
        <w:rPr>
          <w:i/>
        </w:rPr>
        <w:t>B</w:t>
      </w:r>
      <w:r w:rsidR="00400ACD">
        <w:rPr>
          <w:i/>
          <w:vertAlign w:val="subscript"/>
        </w:rPr>
        <w:t>40</w:t>
      </w:r>
      <w:r w:rsidR="00BC1E15">
        <w:rPr>
          <w:i/>
          <w:vertAlign w:val="subscript"/>
        </w:rPr>
        <w:t>%</w:t>
      </w:r>
      <w:r w:rsidR="00BC1E15">
        <w:t xml:space="preserve"> value of </w:t>
      </w:r>
      <w:del w:id="180" w:author="Steve Barbeaux" w:date="2022-10-10T11:26:00Z">
        <w:r w:rsidR="00F11B09" w:rsidDel="00824ED0">
          <w:delText>7</w:delText>
        </w:r>
      </w:del>
      <w:del w:id="181" w:author="Steve Barbeaux" w:date="2022-10-09T11:57:00Z">
        <w:r w:rsidR="00F11B09" w:rsidDel="009E479A">
          <w:delText>4,190</w:delText>
        </w:r>
      </w:del>
      <w:ins w:id="182" w:author="Steve Barbeaux" w:date="2022-10-10T11:26:00Z">
        <w:r w:rsidR="00824ED0">
          <w:t>69,687</w:t>
        </w:r>
      </w:ins>
      <w:r w:rsidR="00BC1E15">
        <w:t xml:space="preserve"> </w:t>
      </w:r>
      <w:r w:rsidR="00212413">
        <w:t>t</w:t>
      </w:r>
      <w:r w:rsidR="00572835">
        <w:t xml:space="preserve"> </w:t>
      </w:r>
      <w:r w:rsidR="00BC1E15">
        <w:t>placing NRA pollock in Tier 3</w:t>
      </w:r>
      <w:r w:rsidR="008F1F65">
        <w:t>a</w:t>
      </w:r>
      <w:r w:rsidR="00572835">
        <w:t>.</w:t>
      </w:r>
      <w:r w:rsidR="009C0ADB">
        <w:t xml:space="preserve"> </w:t>
      </w:r>
      <w:r w:rsidR="00BC1E15">
        <w:t xml:space="preserve">The maximum permissible ABC and OFL values under </w:t>
      </w:r>
      <w:r>
        <w:t>Tier 3</w:t>
      </w:r>
      <w:r w:rsidR="008F1F65">
        <w:t>a</w:t>
      </w:r>
      <w:r>
        <w:t xml:space="preserve"> </w:t>
      </w:r>
      <w:r w:rsidR="005C40A0">
        <w:t xml:space="preserve">for </w:t>
      </w:r>
      <w:r w:rsidR="006F3546">
        <w:t>20</w:t>
      </w:r>
      <w:r w:rsidR="00F11B09">
        <w:t>2</w:t>
      </w:r>
      <w:del w:id="183" w:author="Steve Barbeaux" w:date="2022-10-09T11:57:00Z">
        <w:r w:rsidR="00F11B09" w:rsidDel="00075B59">
          <w:delText>1</w:delText>
        </w:r>
      </w:del>
      <w:proofErr w:type="gramStart"/>
      <w:ins w:id="184" w:author="Steve Barbeaux" w:date="2022-10-09T11:58:00Z">
        <w:r w:rsidR="009E479A">
          <w:t>3</w:t>
        </w:r>
      </w:ins>
      <w:proofErr w:type="gramEnd"/>
      <w:r w:rsidR="006F3546">
        <w:t xml:space="preserve"> </w:t>
      </w:r>
      <w:r>
        <w:t>are</w:t>
      </w:r>
      <w:r w:rsidR="00BC1E15">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89"/>
        <w:gridCol w:w="914"/>
        <w:gridCol w:w="2221"/>
        <w:gridCol w:w="2300"/>
      </w:tblGrid>
      <w:tr w:rsidR="00BC1E15" w14:paraId="232C0A62" w14:textId="77777777">
        <w:trPr>
          <w:jc w:val="center"/>
        </w:trPr>
        <w:tc>
          <w:tcPr>
            <w:tcW w:w="0" w:type="auto"/>
            <w:tcBorders>
              <w:bottom w:val="single" w:sz="4" w:space="0" w:color="auto"/>
            </w:tcBorders>
          </w:tcPr>
          <w:p w14:paraId="2297B718" w14:textId="77777777" w:rsidR="00BC1E15" w:rsidRDefault="00BC1E15" w:rsidP="00FE6631">
            <w:pPr>
              <w:keepNext/>
              <w:keepLines/>
              <w:widowControl w:val="0"/>
              <w:spacing w:after="0"/>
              <w:jc w:val="center"/>
            </w:pPr>
            <w:r>
              <w:t>Harvest Strategy</w:t>
            </w:r>
          </w:p>
        </w:tc>
        <w:tc>
          <w:tcPr>
            <w:tcW w:w="0" w:type="auto"/>
            <w:tcBorders>
              <w:bottom w:val="single" w:sz="4" w:space="0" w:color="auto"/>
            </w:tcBorders>
          </w:tcPr>
          <w:p w14:paraId="3157DCED" w14:textId="77777777" w:rsidR="00BC1E15" w:rsidRDefault="00BC1E15" w:rsidP="00FE6631">
            <w:pPr>
              <w:keepNext/>
              <w:keepLines/>
              <w:widowControl w:val="0"/>
              <w:spacing w:after="0"/>
              <w:jc w:val="center"/>
            </w:pPr>
            <w:r>
              <w:t>FSPR%</w:t>
            </w:r>
          </w:p>
        </w:tc>
        <w:tc>
          <w:tcPr>
            <w:tcW w:w="0" w:type="auto"/>
            <w:tcBorders>
              <w:bottom w:val="single" w:sz="4" w:space="0" w:color="auto"/>
            </w:tcBorders>
          </w:tcPr>
          <w:p w14:paraId="12C33556" w14:textId="77777777" w:rsidR="00BC1E15" w:rsidRDefault="00BC1E15" w:rsidP="00FE6631">
            <w:pPr>
              <w:keepNext/>
              <w:keepLines/>
              <w:widowControl w:val="0"/>
              <w:spacing w:after="0"/>
              <w:jc w:val="center"/>
            </w:pPr>
            <w:r>
              <w:t>Fishing Mortality Rate</w:t>
            </w:r>
          </w:p>
        </w:tc>
        <w:tc>
          <w:tcPr>
            <w:tcW w:w="0" w:type="auto"/>
            <w:tcBorders>
              <w:bottom w:val="single" w:sz="4" w:space="0" w:color="auto"/>
            </w:tcBorders>
          </w:tcPr>
          <w:p w14:paraId="65E1D16C" w14:textId="3130D795" w:rsidR="00AD121B" w:rsidRDefault="00330F16">
            <w:pPr>
              <w:keepNext/>
              <w:keepLines/>
              <w:widowControl w:val="0"/>
              <w:spacing w:after="0"/>
              <w:jc w:val="center"/>
            </w:pPr>
            <w:r>
              <w:t>201</w:t>
            </w:r>
            <w:r w:rsidR="008F1F65">
              <w:t>9</w:t>
            </w:r>
            <w:r>
              <w:t xml:space="preserve"> </w:t>
            </w:r>
            <w:r w:rsidR="00BC1E15">
              <w:t>Projected yield (</w:t>
            </w:r>
            <w:r w:rsidR="00212413">
              <w:t>t</w:t>
            </w:r>
            <w:r w:rsidR="00BC1E15">
              <w:t>)</w:t>
            </w:r>
          </w:p>
        </w:tc>
      </w:tr>
      <w:tr w:rsidR="00BC1E15" w14:paraId="6DEF8C3D" w14:textId="77777777">
        <w:trPr>
          <w:jc w:val="center"/>
        </w:trPr>
        <w:tc>
          <w:tcPr>
            <w:tcW w:w="0" w:type="auto"/>
            <w:tcBorders>
              <w:top w:val="nil"/>
              <w:left w:val="single" w:sz="4" w:space="0" w:color="auto"/>
              <w:bottom w:val="nil"/>
              <w:right w:val="single" w:sz="4" w:space="0" w:color="auto"/>
            </w:tcBorders>
          </w:tcPr>
          <w:p w14:paraId="6B970586" w14:textId="77777777" w:rsidR="00BC1E15" w:rsidRDefault="00BC1E15" w:rsidP="00FE6631">
            <w:pPr>
              <w:keepNext/>
              <w:keepLines/>
              <w:widowControl w:val="0"/>
              <w:spacing w:after="0"/>
              <w:jc w:val="center"/>
              <w:rPr>
                <w:i/>
              </w:rPr>
            </w:pPr>
            <w:r>
              <w:rPr>
                <w:i/>
              </w:rPr>
              <w:t>max F</w:t>
            </w:r>
            <w:r>
              <w:rPr>
                <w:i/>
                <w:vertAlign w:val="subscript"/>
              </w:rPr>
              <w:t>ABC</w:t>
            </w:r>
          </w:p>
        </w:tc>
        <w:tc>
          <w:tcPr>
            <w:tcW w:w="0" w:type="auto"/>
            <w:tcBorders>
              <w:top w:val="nil"/>
              <w:left w:val="nil"/>
              <w:bottom w:val="nil"/>
              <w:right w:val="single" w:sz="4" w:space="0" w:color="auto"/>
            </w:tcBorders>
          </w:tcPr>
          <w:p w14:paraId="1BBBE12A" w14:textId="39CB4F7D" w:rsidR="00BC1E15" w:rsidRDefault="00BC1E15" w:rsidP="00FE6631">
            <w:pPr>
              <w:keepNext/>
              <w:keepLines/>
              <w:widowControl w:val="0"/>
              <w:spacing w:after="0"/>
              <w:jc w:val="center"/>
              <w:rPr>
                <w:i/>
              </w:rPr>
            </w:pPr>
            <w:r w:rsidRPr="00EF0A50">
              <w:rPr>
                <w:i/>
                <w:szCs w:val="22"/>
              </w:rPr>
              <w:t>F</w:t>
            </w:r>
            <w:r>
              <w:rPr>
                <w:i/>
                <w:vertAlign w:val="subscript"/>
              </w:rPr>
              <w:t xml:space="preserve">40% </w:t>
            </w:r>
          </w:p>
        </w:tc>
        <w:tc>
          <w:tcPr>
            <w:tcW w:w="0" w:type="auto"/>
            <w:tcBorders>
              <w:top w:val="nil"/>
              <w:left w:val="nil"/>
              <w:bottom w:val="nil"/>
              <w:right w:val="single" w:sz="4" w:space="0" w:color="auto"/>
            </w:tcBorders>
          </w:tcPr>
          <w:p w14:paraId="11B9C8ED" w14:textId="2CC87435" w:rsidR="0048186B" w:rsidRDefault="00400ACD" w:rsidP="00824ED0">
            <w:pPr>
              <w:keepNext/>
              <w:keepLines/>
              <w:widowControl w:val="0"/>
              <w:spacing w:after="0"/>
              <w:jc w:val="right"/>
              <w:pPrChange w:id="185" w:author="Steve Barbeaux" w:date="2022-10-10T11:19:00Z">
                <w:pPr>
                  <w:keepNext/>
                  <w:keepLines/>
                  <w:widowControl w:val="0"/>
                  <w:spacing w:after="0"/>
                  <w:jc w:val="right"/>
                </w:pPr>
              </w:pPrChange>
            </w:pPr>
            <w:r>
              <w:t>0.</w:t>
            </w:r>
            <w:r w:rsidR="00626693">
              <w:t>3</w:t>
            </w:r>
            <w:del w:id="186" w:author="Steve Barbeaux" w:date="2022-10-09T11:57:00Z">
              <w:r w:rsidR="00F11B09" w:rsidDel="00075B59">
                <w:delText>1</w:delText>
              </w:r>
            </w:del>
            <w:ins w:id="187" w:author="Steve Barbeaux" w:date="2022-10-10T11:19:00Z">
              <w:r w:rsidR="00824ED0">
                <w:t>1</w:t>
              </w:r>
            </w:ins>
          </w:p>
        </w:tc>
        <w:tc>
          <w:tcPr>
            <w:tcW w:w="0" w:type="auto"/>
            <w:tcBorders>
              <w:top w:val="nil"/>
              <w:left w:val="nil"/>
              <w:bottom w:val="nil"/>
              <w:right w:val="single" w:sz="4" w:space="0" w:color="auto"/>
            </w:tcBorders>
          </w:tcPr>
          <w:p w14:paraId="1F5DD636" w14:textId="3D729FAC" w:rsidR="00F07E70" w:rsidRDefault="00075B59" w:rsidP="00824ED0">
            <w:pPr>
              <w:pStyle w:val="fig"/>
              <w:keepLines/>
              <w:widowControl w:val="0"/>
              <w:jc w:val="right"/>
              <w:pPrChange w:id="188" w:author="Steve Barbeaux" w:date="2022-10-10T11:19:00Z">
                <w:pPr>
                  <w:pStyle w:val="fig"/>
                  <w:keepLines/>
                  <w:widowControl w:val="0"/>
                  <w:jc w:val="right"/>
                </w:pPr>
              </w:pPrChange>
            </w:pPr>
            <w:ins w:id="189" w:author="Steve Barbeaux" w:date="2022-10-09T11:55:00Z">
              <w:r>
                <w:t>4</w:t>
              </w:r>
            </w:ins>
            <w:ins w:id="190" w:author="Steve Barbeaux" w:date="2022-10-10T11:19:00Z">
              <w:r w:rsidR="00824ED0">
                <w:t>3,413</w:t>
              </w:r>
            </w:ins>
            <w:del w:id="191" w:author="Steve Barbeaux" w:date="2022-10-09T11:55:00Z">
              <w:r w:rsidR="008F1F65" w:rsidDel="00075B59">
                <w:delText>5</w:delText>
              </w:r>
              <w:r w:rsidR="001746F4" w:rsidDel="00075B59">
                <w:delText>1,</w:delText>
              </w:r>
              <w:r w:rsidR="0056038B" w:rsidDel="00075B59">
                <w:delText>241</w:delText>
              </w:r>
            </w:del>
            <w:r w:rsidR="00BC1E15">
              <w:t xml:space="preserve"> </w:t>
            </w:r>
            <w:r w:rsidR="00212413">
              <w:t>t</w:t>
            </w:r>
          </w:p>
        </w:tc>
      </w:tr>
      <w:tr w:rsidR="00BC1E15" w14:paraId="33E27A4C" w14:textId="77777777">
        <w:trPr>
          <w:jc w:val="center"/>
        </w:trPr>
        <w:tc>
          <w:tcPr>
            <w:tcW w:w="0" w:type="auto"/>
            <w:tcBorders>
              <w:top w:val="nil"/>
              <w:left w:val="single" w:sz="4" w:space="0" w:color="auto"/>
              <w:bottom w:val="single" w:sz="4" w:space="0" w:color="auto"/>
              <w:right w:val="single" w:sz="4" w:space="0" w:color="auto"/>
            </w:tcBorders>
          </w:tcPr>
          <w:p w14:paraId="19E3E9F6" w14:textId="77777777" w:rsidR="00BC1E15" w:rsidRDefault="00BC1E15" w:rsidP="00FE6631">
            <w:pPr>
              <w:keepNext/>
              <w:keepLines/>
              <w:widowControl w:val="0"/>
              <w:spacing w:after="0"/>
              <w:jc w:val="center"/>
              <w:rPr>
                <w:i/>
              </w:rPr>
            </w:pPr>
            <w:r>
              <w:rPr>
                <w:i/>
              </w:rPr>
              <w:t>F</w:t>
            </w:r>
            <w:r>
              <w:rPr>
                <w:i/>
                <w:vertAlign w:val="subscript"/>
              </w:rPr>
              <w:t>OFL</w:t>
            </w:r>
          </w:p>
        </w:tc>
        <w:tc>
          <w:tcPr>
            <w:tcW w:w="0" w:type="auto"/>
            <w:tcBorders>
              <w:top w:val="nil"/>
              <w:left w:val="nil"/>
              <w:bottom w:val="single" w:sz="4" w:space="0" w:color="auto"/>
              <w:right w:val="single" w:sz="4" w:space="0" w:color="auto"/>
            </w:tcBorders>
          </w:tcPr>
          <w:p w14:paraId="57934820" w14:textId="2B7EAA16" w:rsidR="00BC1E15" w:rsidRDefault="00BC1E15" w:rsidP="00FE6631">
            <w:pPr>
              <w:keepNext/>
              <w:keepLines/>
              <w:widowControl w:val="0"/>
              <w:spacing w:after="0"/>
              <w:jc w:val="center"/>
              <w:rPr>
                <w:i/>
              </w:rPr>
            </w:pPr>
            <w:r w:rsidRPr="00EF0A50">
              <w:rPr>
                <w:i/>
                <w:szCs w:val="22"/>
              </w:rPr>
              <w:t>F</w:t>
            </w:r>
            <w:r>
              <w:rPr>
                <w:i/>
                <w:vertAlign w:val="subscript"/>
              </w:rPr>
              <w:t>35%</w:t>
            </w:r>
          </w:p>
        </w:tc>
        <w:tc>
          <w:tcPr>
            <w:tcW w:w="0" w:type="auto"/>
            <w:tcBorders>
              <w:top w:val="nil"/>
              <w:left w:val="nil"/>
              <w:bottom w:val="single" w:sz="4" w:space="0" w:color="auto"/>
              <w:right w:val="single" w:sz="4" w:space="0" w:color="auto"/>
            </w:tcBorders>
          </w:tcPr>
          <w:p w14:paraId="4842D196" w14:textId="25AB3DD6" w:rsidR="00D87DB4" w:rsidRDefault="00400ACD" w:rsidP="00824ED0">
            <w:pPr>
              <w:keepNext/>
              <w:keepLines/>
              <w:widowControl w:val="0"/>
              <w:spacing w:after="0"/>
              <w:jc w:val="right"/>
              <w:pPrChange w:id="192" w:author="Steve Barbeaux" w:date="2022-10-10T11:24:00Z">
                <w:pPr>
                  <w:keepNext/>
                  <w:keepLines/>
                  <w:widowControl w:val="0"/>
                  <w:spacing w:after="0"/>
                  <w:jc w:val="right"/>
                </w:pPr>
              </w:pPrChange>
            </w:pPr>
            <w:r>
              <w:t>0.</w:t>
            </w:r>
            <w:del w:id="193" w:author="Steve Barbeaux" w:date="2022-10-09T11:56:00Z">
              <w:r w:rsidR="00F11B09" w:rsidDel="00075B59">
                <w:delText>39</w:delText>
              </w:r>
            </w:del>
            <w:ins w:id="194" w:author="Steve Barbeaux" w:date="2022-10-10T11:24:00Z">
              <w:r w:rsidR="00824ED0">
                <w:t>38</w:t>
              </w:r>
            </w:ins>
          </w:p>
        </w:tc>
        <w:tc>
          <w:tcPr>
            <w:tcW w:w="0" w:type="auto"/>
            <w:tcBorders>
              <w:top w:val="nil"/>
              <w:left w:val="nil"/>
              <w:bottom w:val="single" w:sz="4" w:space="0" w:color="auto"/>
            </w:tcBorders>
          </w:tcPr>
          <w:p w14:paraId="466F38CA" w14:textId="49F267F2" w:rsidR="00F07E70" w:rsidRDefault="00824ED0" w:rsidP="00824ED0">
            <w:pPr>
              <w:keepNext/>
              <w:keepLines/>
              <w:widowControl w:val="0"/>
              <w:spacing w:after="0"/>
              <w:jc w:val="right"/>
              <w:pPrChange w:id="195" w:author="Steve Barbeaux" w:date="2022-10-10T11:19:00Z">
                <w:pPr>
                  <w:keepNext/>
                  <w:keepLines/>
                  <w:widowControl w:val="0"/>
                  <w:spacing w:after="0"/>
                  <w:jc w:val="right"/>
                </w:pPr>
              </w:pPrChange>
            </w:pPr>
            <w:ins w:id="196" w:author="Steve Barbeaux" w:date="2022-10-10T11:24:00Z">
              <w:r>
                <w:t>52,384</w:t>
              </w:r>
            </w:ins>
            <w:del w:id="197" w:author="Steve Barbeaux" w:date="2022-10-09T11:56:00Z">
              <w:r w:rsidR="008F1F65" w:rsidDel="00075B59">
                <w:delText>6</w:delText>
              </w:r>
              <w:r w:rsidR="0056038B" w:rsidDel="00075B59">
                <w:delText>1</w:delText>
              </w:r>
            </w:del>
            <w:del w:id="198" w:author="Steve Barbeaux" w:date="2022-10-10T11:19:00Z">
              <w:r w:rsidR="0056038B" w:rsidDel="00824ED0">
                <w:delText>,</w:delText>
              </w:r>
            </w:del>
            <w:del w:id="199" w:author="Steve Barbeaux" w:date="2022-10-09T11:56:00Z">
              <w:r w:rsidR="0056038B" w:rsidDel="00075B59">
                <w:delText>856</w:delText>
              </w:r>
            </w:del>
            <w:r w:rsidR="00BC1E15">
              <w:t xml:space="preserve"> </w:t>
            </w:r>
            <w:r w:rsidR="00212413">
              <w:t>t</w:t>
            </w:r>
          </w:p>
        </w:tc>
      </w:tr>
    </w:tbl>
    <w:p w14:paraId="127A7214" w14:textId="77777777" w:rsidR="00780AE7" w:rsidRDefault="00780AE7" w:rsidP="00780AE7">
      <w:pPr>
        <w:rPr>
          <w:rFonts w:ascii="Times" w:hAnsi="Times"/>
          <w:szCs w:val="22"/>
        </w:rPr>
      </w:pPr>
    </w:p>
    <w:p w14:paraId="7E773324" w14:textId="742E0100" w:rsidR="00780AE7" w:rsidRDefault="005233E7" w:rsidP="00780AE7">
      <w:pPr>
        <w:rPr>
          <w:rFonts w:ascii="Times" w:hAnsi="Times"/>
          <w:szCs w:val="22"/>
        </w:rPr>
      </w:pPr>
      <w:proofErr w:type="gramStart"/>
      <w:r>
        <w:rPr>
          <w:rFonts w:ascii="Times" w:hAnsi="Times"/>
          <w:szCs w:val="22"/>
        </w:rPr>
        <w:t xml:space="preserve">If the estimates of </w:t>
      </w:r>
      <w:r>
        <w:rPr>
          <w:i/>
        </w:rPr>
        <w:t>B</w:t>
      </w:r>
      <w:r>
        <w:rPr>
          <w:i/>
          <w:vertAlign w:val="subscript"/>
        </w:rPr>
        <w:t xml:space="preserve">40%, </w:t>
      </w:r>
      <w:r w:rsidRPr="00EF0A50">
        <w:rPr>
          <w:i/>
          <w:szCs w:val="22"/>
        </w:rPr>
        <w:t>F</w:t>
      </w:r>
      <w:r>
        <w:rPr>
          <w:i/>
          <w:vertAlign w:val="subscript"/>
        </w:rPr>
        <w:t xml:space="preserve">40% , </w:t>
      </w:r>
      <w:r>
        <w:t xml:space="preserve">and </w:t>
      </w:r>
      <w:r w:rsidRPr="00EF0A50">
        <w:rPr>
          <w:i/>
          <w:szCs w:val="22"/>
        </w:rPr>
        <w:t>F</w:t>
      </w:r>
      <w:r>
        <w:rPr>
          <w:i/>
          <w:vertAlign w:val="subscript"/>
        </w:rPr>
        <w:t>35%</w:t>
      </w:r>
      <w:r w:rsidR="00CD3D5D">
        <w:rPr>
          <w:i/>
          <w:vertAlign w:val="subscript"/>
        </w:rPr>
        <w:t xml:space="preserve"> </w:t>
      </w:r>
      <w:r w:rsidR="001744DF">
        <w:t>were deemed</w:t>
      </w:r>
      <w:r>
        <w:t xml:space="preserve"> not reliable, then </w:t>
      </w:r>
      <w:r>
        <w:rPr>
          <w:rFonts w:ascii="Times" w:hAnsi="Times"/>
          <w:szCs w:val="22"/>
        </w:rPr>
        <w:t>u</w:t>
      </w:r>
      <w:r w:rsidR="00780AE7">
        <w:rPr>
          <w:rFonts w:ascii="Times" w:hAnsi="Times"/>
          <w:szCs w:val="22"/>
        </w:rPr>
        <w:t>nder Tier 5 with estimated natural mortality of 0.</w:t>
      </w:r>
      <w:r w:rsidR="008F1F65">
        <w:rPr>
          <w:rFonts w:ascii="Times" w:hAnsi="Times"/>
          <w:szCs w:val="22"/>
        </w:rPr>
        <w:t>20</w:t>
      </w:r>
      <w:r w:rsidR="00526E71">
        <w:rPr>
          <w:rFonts w:ascii="Times" w:hAnsi="Times"/>
          <w:szCs w:val="22"/>
        </w:rPr>
        <w:t xml:space="preserve"> </w:t>
      </w:r>
      <w:r w:rsidR="00F109E8">
        <w:rPr>
          <w:rFonts w:ascii="Times" w:hAnsi="Times"/>
          <w:szCs w:val="22"/>
        </w:rPr>
        <w:t xml:space="preserve">and the </w:t>
      </w:r>
      <w:r w:rsidR="00330F16">
        <w:rPr>
          <w:rFonts w:ascii="Times" w:hAnsi="Times"/>
          <w:szCs w:val="22"/>
        </w:rPr>
        <w:t>20</w:t>
      </w:r>
      <w:del w:id="200" w:author="Steve Barbeaux" w:date="2022-10-09T11:58:00Z">
        <w:r w:rsidR="00330F16" w:rsidDel="009E479A">
          <w:rPr>
            <w:rFonts w:ascii="Times" w:hAnsi="Times"/>
            <w:szCs w:val="22"/>
          </w:rPr>
          <w:delText>1</w:delText>
        </w:r>
        <w:r w:rsidR="008F1F65" w:rsidDel="009E479A">
          <w:rPr>
            <w:rFonts w:ascii="Times" w:hAnsi="Times"/>
            <w:szCs w:val="22"/>
          </w:rPr>
          <w:delText>8</w:delText>
        </w:r>
      </w:del>
      <w:ins w:id="201" w:author="Steve Barbeaux" w:date="2022-10-09T11:58:00Z">
        <w:r w:rsidR="009E479A">
          <w:rPr>
            <w:rFonts w:ascii="Times" w:hAnsi="Times"/>
            <w:szCs w:val="22"/>
          </w:rPr>
          <w:t>2</w:t>
        </w:r>
      </w:ins>
      <w:ins w:id="202" w:author="Steve Barbeaux" w:date="2022-10-09T12:00:00Z">
        <w:r w:rsidR="009E479A">
          <w:rPr>
            <w:rFonts w:ascii="Times" w:hAnsi="Times"/>
            <w:szCs w:val="22"/>
          </w:rPr>
          <w:t>3</w:t>
        </w:r>
      </w:ins>
      <w:r w:rsidR="00330F16">
        <w:rPr>
          <w:rFonts w:ascii="Times" w:hAnsi="Times"/>
          <w:szCs w:val="22"/>
        </w:rPr>
        <w:t xml:space="preserve"> </w:t>
      </w:r>
      <w:r w:rsidR="00F109E8">
        <w:rPr>
          <w:rFonts w:ascii="Times" w:hAnsi="Times"/>
          <w:szCs w:val="22"/>
        </w:rPr>
        <w:t>AIBT survey biomass</w:t>
      </w:r>
      <w:r>
        <w:rPr>
          <w:rFonts w:ascii="Times" w:hAnsi="Times"/>
          <w:szCs w:val="22"/>
        </w:rPr>
        <w:t>,</w:t>
      </w:r>
      <w:r w:rsidR="00780AE7">
        <w:rPr>
          <w:rFonts w:ascii="Times" w:hAnsi="Times"/>
          <w:szCs w:val="22"/>
        </w:rPr>
        <w:t xml:space="preserve"> the </w:t>
      </w:r>
      <w:r w:rsidR="002E5181">
        <w:rPr>
          <w:rFonts w:ascii="Times" w:hAnsi="Times"/>
          <w:szCs w:val="22"/>
        </w:rPr>
        <w:t>202</w:t>
      </w:r>
      <w:del w:id="203" w:author="Steve Barbeaux" w:date="2022-10-09T11:58:00Z">
        <w:r w:rsidR="002E5181" w:rsidDel="009E479A">
          <w:rPr>
            <w:rFonts w:ascii="Times" w:hAnsi="Times"/>
            <w:szCs w:val="22"/>
          </w:rPr>
          <w:delText>1</w:delText>
        </w:r>
      </w:del>
      <w:ins w:id="204" w:author="Steve Barbeaux" w:date="2022-10-09T11:58:00Z">
        <w:r w:rsidR="009E479A">
          <w:rPr>
            <w:rFonts w:ascii="Times" w:hAnsi="Times"/>
            <w:szCs w:val="22"/>
          </w:rPr>
          <w:t>3</w:t>
        </w:r>
      </w:ins>
      <w:r w:rsidR="0056038B">
        <w:rPr>
          <w:rFonts w:ascii="Times" w:hAnsi="Times"/>
          <w:szCs w:val="22"/>
        </w:rPr>
        <w:t xml:space="preserve"> </w:t>
      </w:r>
      <w:r w:rsidR="002E5181">
        <w:rPr>
          <w:rFonts w:ascii="Times" w:hAnsi="Times"/>
          <w:szCs w:val="22"/>
        </w:rPr>
        <w:t xml:space="preserve">ABC </w:t>
      </w:r>
      <w:r w:rsidR="00780AE7">
        <w:rPr>
          <w:rFonts w:ascii="Times" w:hAnsi="Times"/>
          <w:szCs w:val="22"/>
        </w:rPr>
        <w:t xml:space="preserve">would be </w:t>
      </w:r>
      <w:r w:rsidR="00526E71">
        <w:rPr>
          <w:rFonts w:ascii="Times" w:hAnsi="Times"/>
          <w:szCs w:val="22"/>
        </w:rPr>
        <w:t>1</w:t>
      </w:r>
      <w:del w:id="205" w:author="Steve Barbeaux" w:date="2022-10-09T12:00:00Z">
        <w:r w:rsidR="00526E71" w:rsidDel="009E479A">
          <w:rPr>
            <w:rFonts w:ascii="Times" w:hAnsi="Times"/>
            <w:szCs w:val="22"/>
          </w:rPr>
          <w:delText>2,081</w:delText>
        </w:r>
      </w:del>
      <w:ins w:id="206" w:author="Steve Barbeaux" w:date="2022-10-09T12:00:00Z">
        <w:r w:rsidR="009E479A">
          <w:rPr>
            <w:rFonts w:ascii="Times" w:hAnsi="Times"/>
            <w:szCs w:val="22"/>
          </w:rPr>
          <w:t>6,517</w:t>
        </w:r>
      </w:ins>
      <w:r w:rsidR="009149A5">
        <w:rPr>
          <w:rFonts w:ascii="Times" w:hAnsi="Times"/>
          <w:szCs w:val="22"/>
        </w:rPr>
        <w:t xml:space="preserve"> </w:t>
      </w:r>
      <w:r w:rsidR="00AF3CC1">
        <w:rPr>
          <w:rFonts w:ascii="Times" w:hAnsi="Times"/>
          <w:szCs w:val="22"/>
        </w:rPr>
        <w:t>t (</w:t>
      </w:r>
      <w:r w:rsidR="008F1F65">
        <w:t>1</w:t>
      </w:r>
      <w:ins w:id="207" w:author="Steve Barbeaux" w:date="2022-10-09T11:59:00Z">
        <w:r w:rsidR="009E479A">
          <w:t>10,110</w:t>
        </w:r>
      </w:ins>
      <w:del w:id="208" w:author="Steve Barbeaux" w:date="2022-10-09T11:59:00Z">
        <w:r w:rsidR="008F1F65" w:rsidDel="009E479A">
          <w:delText>65,747</w:delText>
        </w:r>
      </w:del>
      <w:r w:rsidR="006F3546">
        <w:t xml:space="preserve"> </w:t>
      </w:r>
      <w:r w:rsidR="00AF3CC1">
        <w:rPr>
          <w:rFonts w:ascii="Times" w:hAnsi="Times"/>
          <w:szCs w:val="22"/>
        </w:rPr>
        <w:t xml:space="preserve">t x 0.75 </w:t>
      </w:r>
      <w:r w:rsidR="00AF3CC1">
        <w:rPr>
          <w:rFonts w:ascii="Times" w:hAnsi="Times"/>
          <w:szCs w:val="22"/>
        </w:rPr>
        <w:lastRenderedPageBreak/>
        <w:t>x 0.</w:t>
      </w:r>
      <w:r w:rsidR="008F1F65">
        <w:rPr>
          <w:rFonts w:ascii="Times" w:hAnsi="Times"/>
          <w:szCs w:val="22"/>
        </w:rPr>
        <w:t>20</w:t>
      </w:r>
      <w:r w:rsidR="00526E71">
        <w:rPr>
          <w:rFonts w:ascii="Times" w:hAnsi="Times"/>
          <w:szCs w:val="22"/>
        </w:rPr>
        <w:t xml:space="preserve"> </w:t>
      </w:r>
      <w:r w:rsidR="00780AE7">
        <w:rPr>
          <w:rFonts w:ascii="Times" w:hAnsi="Times"/>
          <w:szCs w:val="22"/>
        </w:rPr>
        <w:t xml:space="preserve">= </w:t>
      </w:r>
      <w:ins w:id="209" w:author="Steve Barbeaux" w:date="2022-10-09T11:59:00Z">
        <w:r w:rsidR="009E479A">
          <w:rPr>
            <w:rFonts w:ascii="Times" w:hAnsi="Times"/>
            <w:szCs w:val="22"/>
          </w:rPr>
          <w:t>16</w:t>
        </w:r>
      </w:ins>
      <w:ins w:id="210" w:author="Steve Barbeaux" w:date="2022-10-09T12:00:00Z">
        <w:r w:rsidR="009E479A">
          <w:rPr>
            <w:rFonts w:ascii="Times" w:hAnsi="Times"/>
            <w:szCs w:val="22"/>
          </w:rPr>
          <w:t>,</w:t>
        </w:r>
      </w:ins>
      <w:ins w:id="211" w:author="Steve Barbeaux" w:date="2022-10-09T11:59:00Z">
        <w:r w:rsidR="009E479A">
          <w:rPr>
            <w:rFonts w:ascii="Times" w:hAnsi="Times"/>
            <w:szCs w:val="22"/>
          </w:rPr>
          <w:t>517</w:t>
        </w:r>
      </w:ins>
      <w:del w:id="212" w:author="Steve Barbeaux" w:date="2022-10-09T11:59:00Z">
        <w:r w:rsidR="008F1F65" w:rsidDel="009E479A">
          <w:rPr>
            <w:rFonts w:ascii="Times" w:hAnsi="Times"/>
            <w:szCs w:val="22"/>
          </w:rPr>
          <w:delText>24,862</w:delText>
        </w:r>
      </w:del>
      <w:r w:rsidR="009149A5">
        <w:rPr>
          <w:rFonts w:ascii="Times" w:hAnsi="Times"/>
          <w:szCs w:val="22"/>
        </w:rPr>
        <w:t xml:space="preserve"> </w:t>
      </w:r>
      <w:r w:rsidR="00780AE7">
        <w:rPr>
          <w:rFonts w:ascii="Times" w:hAnsi="Times"/>
          <w:szCs w:val="22"/>
        </w:rPr>
        <w:t xml:space="preserve">t) and under Tier 5 with an assumed natural mortality of 0.3 the </w:t>
      </w:r>
      <w:r w:rsidR="002E5181">
        <w:rPr>
          <w:rFonts w:ascii="Times" w:hAnsi="Times"/>
          <w:szCs w:val="22"/>
        </w:rPr>
        <w:t>202</w:t>
      </w:r>
      <w:del w:id="213" w:author="Steve Barbeaux" w:date="2022-10-09T11:59:00Z">
        <w:r w:rsidR="002E5181" w:rsidDel="009E479A">
          <w:rPr>
            <w:rFonts w:ascii="Times" w:hAnsi="Times"/>
            <w:szCs w:val="22"/>
          </w:rPr>
          <w:delText>1</w:delText>
        </w:r>
      </w:del>
      <w:ins w:id="214" w:author="Steve Barbeaux" w:date="2022-10-09T11:59:00Z">
        <w:r w:rsidR="009E479A">
          <w:rPr>
            <w:rFonts w:ascii="Times" w:hAnsi="Times"/>
            <w:szCs w:val="22"/>
          </w:rPr>
          <w:t>3</w:t>
        </w:r>
      </w:ins>
      <w:r w:rsidR="002E5181">
        <w:rPr>
          <w:rFonts w:ascii="Times" w:hAnsi="Times"/>
          <w:szCs w:val="22"/>
        </w:rPr>
        <w:t xml:space="preserve"> </w:t>
      </w:r>
      <w:r w:rsidR="00780AE7">
        <w:rPr>
          <w:rFonts w:ascii="Times" w:hAnsi="Times"/>
          <w:szCs w:val="22"/>
        </w:rPr>
        <w:t xml:space="preserve">ABC would be </w:t>
      </w:r>
      <w:ins w:id="215" w:author="Steve Barbeaux" w:date="2022-10-09T12:00:00Z">
        <w:r w:rsidR="009E479A">
          <w:rPr>
            <w:rFonts w:ascii="Times" w:hAnsi="Times"/>
            <w:szCs w:val="22"/>
          </w:rPr>
          <w:t>24,775</w:t>
        </w:r>
      </w:ins>
      <w:del w:id="216" w:author="Steve Barbeaux" w:date="2022-10-09T12:00:00Z">
        <w:r w:rsidR="008F1F65" w:rsidDel="009E479A">
          <w:rPr>
            <w:rFonts w:ascii="Times" w:hAnsi="Times"/>
            <w:szCs w:val="22"/>
          </w:rPr>
          <w:delText>37,293</w:delText>
        </w:r>
      </w:del>
      <w:r w:rsidR="00780AE7">
        <w:rPr>
          <w:rFonts w:ascii="Times" w:hAnsi="Times"/>
          <w:szCs w:val="22"/>
        </w:rPr>
        <w:t xml:space="preserve"> t.</w:t>
      </w:r>
      <w:proofErr w:type="gramEnd"/>
      <w:r w:rsidR="009C0ADB">
        <w:rPr>
          <w:rFonts w:ascii="Times" w:hAnsi="Times"/>
          <w:szCs w:val="22"/>
        </w:rPr>
        <w:t xml:space="preserve"> </w:t>
      </w:r>
    </w:p>
    <w:p w14:paraId="3DF1F007" w14:textId="77777777" w:rsidR="00BC1E15" w:rsidRDefault="00BC1E15" w:rsidP="00BC1E15">
      <w:pPr>
        <w:pStyle w:val="Heading2"/>
      </w:pPr>
      <w:r>
        <w:t>ABC Considerations and Recommendation</w:t>
      </w:r>
    </w:p>
    <w:p w14:paraId="05921171" w14:textId="77777777" w:rsidR="00BC1E15" w:rsidRPr="009D6215" w:rsidRDefault="00BC1E15" w:rsidP="00BC1E15">
      <w:pPr>
        <w:pStyle w:val="Heading3"/>
        <w:ind w:left="810" w:hanging="810"/>
        <w:rPr>
          <w:bCs w:val="0"/>
          <w:iCs/>
        </w:rPr>
      </w:pPr>
      <w:r w:rsidRPr="009D6215">
        <w:rPr>
          <w:iCs/>
        </w:rPr>
        <w:t>ABC Considerations</w:t>
      </w:r>
    </w:p>
    <w:p w14:paraId="4FB3C7CF" w14:textId="77777777" w:rsidR="00BC1E15" w:rsidRDefault="00BC1E15" w:rsidP="00732C3B">
      <w:r>
        <w:t>There remains considerable uncertainty in the Aleutian Islands pollock assessment.</w:t>
      </w:r>
      <w:r w:rsidR="009C0ADB">
        <w:t xml:space="preserve"> </w:t>
      </w:r>
      <w:proofErr w:type="gramStart"/>
      <w:r>
        <w:t>We’ve</w:t>
      </w:r>
      <w:proofErr w:type="gramEnd"/>
      <w:r>
        <w:t xml:space="preserve"> noted some concerns below:</w:t>
      </w:r>
    </w:p>
    <w:p w14:paraId="3F052D09" w14:textId="77777777" w:rsidR="00BC1E15" w:rsidRDefault="00BC1E15" w:rsidP="00BC1E15">
      <w:pPr>
        <w:numPr>
          <w:ilvl w:val="0"/>
          <w:numId w:val="19"/>
        </w:numPr>
      </w:pPr>
      <w:r>
        <w:t xml:space="preserve">The </w:t>
      </w:r>
      <w:r w:rsidR="00BE792A">
        <w:t>level</w:t>
      </w:r>
      <w:r>
        <w:t xml:space="preserve"> of interaction between the Aleutian stock and the Eastern Bering Sea stock is unknown.</w:t>
      </w:r>
      <w:r w:rsidR="009C0ADB">
        <w:t xml:space="preserve"> </w:t>
      </w:r>
      <w:r>
        <w:t>It is evident that some interaction does occur and that the abundance and composition of the eastern portion of the Aleutian Islands stock is highly confounded with that of the Eastern Bering Sea stock.</w:t>
      </w:r>
      <w:r w:rsidR="009C0ADB">
        <w:t xml:space="preserve"> </w:t>
      </w:r>
      <w:r>
        <w:t>Overestimation of the Aleutian Islands pollock stock productivity</w:t>
      </w:r>
      <w:r w:rsidR="00EF0A50">
        <w:t xml:space="preserve"> due to</w:t>
      </w:r>
      <w:r>
        <w:t xml:space="preserve"> </w:t>
      </w:r>
      <w:r w:rsidR="00EF0A50">
        <w:t>an</w:t>
      </w:r>
      <w:r>
        <w:t xml:space="preserve"> influx of Eastern Bering Sea stock is a significant risk.</w:t>
      </w:r>
    </w:p>
    <w:p w14:paraId="449D8E22" w14:textId="034004FF" w:rsidR="00BC1E15" w:rsidRDefault="00BC1E15" w:rsidP="00BC1E15">
      <w:pPr>
        <w:numPr>
          <w:ilvl w:val="0"/>
          <w:numId w:val="19"/>
        </w:numPr>
      </w:pPr>
      <w:r>
        <w:t xml:space="preserve">As </w:t>
      </w:r>
      <w:r w:rsidR="00E07F2F">
        <w:t>indicated</w:t>
      </w:r>
      <w:r>
        <w:t xml:space="preserve"> in the 2004 AI pollock stock assessment (Barbeaux </w:t>
      </w:r>
      <w:r w:rsidR="00C43270" w:rsidRPr="00C43270">
        <w:rPr>
          <w:i/>
        </w:rPr>
        <w:t>et al.</w:t>
      </w:r>
      <w:r>
        <w:t xml:space="preserve"> 2004)</w:t>
      </w:r>
      <w:r w:rsidR="00EF0A50">
        <w:t>,</w:t>
      </w:r>
      <w:r>
        <w:t xml:space="preserve"> AIBT survey catchability is probably less than 1.0, but we have no data </w:t>
      </w:r>
      <w:proofErr w:type="gramStart"/>
      <w:r>
        <w:t>to concretely anchor</w:t>
      </w:r>
      <w:proofErr w:type="gramEnd"/>
      <w:r>
        <w:t xml:space="preserve"> the value at anywhere less than 1.0.</w:t>
      </w:r>
      <w:r w:rsidR="009C0ADB">
        <w:t xml:space="preserve"> </w:t>
      </w:r>
      <w:r>
        <w:t>We therefore employ a default value for catchability of 1.00.</w:t>
      </w:r>
      <w:r w:rsidR="009C0ADB">
        <w:t xml:space="preserve"> </w:t>
      </w:r>
      <w:r>
        <w:t>This provides a conservative total biomass estimate.</w:t>
      </w:r>
    </w:p>
    <w:p w14:paraId="6B627C59" w14:textId="716BABAE" w:rsidR="006A19DA" w:rsidRDefault="00184CE3" w:rsidP="00BC1E15">
      <w:pPr>
        <w:numPr>
          <w:ilvl w:val="0"/>
          <w:numId w:val="19"/>
        </w:numPr>
      </w:pPr>
      <w:r>
        <w:t xml:space="preserve">Recent </w:t>
      </w:r>
      <w:r w:rsidR="00F22B93">
        <w:t xml:space="preserve">(1991 through </w:t>
      </w:r>
      <w:del w:id="217" w:author="Steve Barbeaux" w:date="2022-10-09T12:06:00Z">
        <w:r w:rsidR="00330F16" w:rsidDel="009E479A">
          <w:delText>201</w:delText>
        </w:r>
        <w:r w:rsidR="008F1F65" w:rsidDel="009E479A">
          <w:delText>8</w:delText>
        </w:r>
      </w:del>
      <w:ins w:id="218" w:author="Steve Barbeaux" w:date="2022-10-09T12:06:00Z">
        <w:r w:rsidR="009E479A">
          <w:t>2022</w:t>
        </w:r>
      </w:ins>
      <w:r w:rsidR="00F22B93">
        <w:t xml:space="preserve">) </w:t>
      </w:r>
      <w:r>
        <w:t xml:space="preserve">AI bottom trawl </w:t>
      </w:r>
      <w:r w:rsidR="006A19DA">
        <w:t xml:space="preserve">surveys </w:t>
      </w:r>
      <w:r w:rsidR="00572835">
        <w:t xml:space="preserve">are </w:t>
      </w:r>
      <w:r>
        <w:t xml:space="preserve">highly </w:t>
      </w:r>
      <w:r w:rsidR="00BC1E15">
        <w:t>uncertain with a</w:t>
      </w:r>
      <w:r w:rsidR="00572835">
        <w:t xml:space="preserve">n average </w:t>
      </w:r>
      <w:r w:rsidR="00254438" w:rsidRPr="00254438">
        <w:rPr>
          <w:i/>
        </w:rPr>
        <w:t>CV</w:t>
      </w:r>
      <w:r w:rsidR="00572835">
        <w:t xml:space="preserve"> of </w:t>
      </w:r>
      <w:r w:rsidR="00487131">
        <w:t>0.</w:t>
      </w:r>
      <w:r w:rsidR="008F1F65">
        <w:t>4375</w:t>
      </w:r>
      <w:r w:rsidR="00572835">
        <w:t>.</w:t>
      </w:r>
      <w:r w:rsidR="009C0ADB">
        <w:t xml:space="preserve"> </w:t>
      </w:r>
      <w:r w:rsidR="00572835">
        <w:t xml:space="preserve">The 2002, </w:t>
      </w:r>
      <w:r w:rsidR="00BC1E15">
        <w:t>2004</w:t>
      </w:r>
      <w:r w:rsidR="00572835">
        <w:t>, 2006</w:t>
      </w:r>
      <w:r>
        <w:t>, 2010</w:t>
      </w:r>
      <w:r w:rsidR="00F22B93">
        <w:t>,</w:t>
      </w:r>
      <w:r w:rsidR="00241D94">
        <w:t xml:space="preserve"> </w:t>
      </w:r>
      <w:r w:rsidR="00F22B93">
        <w:t>2012</w:t>
      </w:r>
      <w:r w:rsidR="00241D94">
        <w:t>, 2014</w:t>
      </w:r>
      <w:r w:rsidR="00330F16">
        <w:t>, 2016</w:t>
      </w:r>
      <w:del w:id="219" w:author="Steve Barbeaux" w:date="2022-10-09T12:06:00Z">
        <w:r w:rsidR="008F1F65" w:rsidDel="009E479A">
          <w:delText xml:space="preserve"> </w:delText>
        </w:r>
      </w:del>
      <w:ins w:id="220" w:author="Steve Barbeaux" w:date="2022-10-09T12:06:00Z">
        <w:r w:rsidR="009E479A">
          <w:t xml:space="preserve">, </w:t>
        </w:r>
      </w:ins>
      <w:del w:id="221" w:author="Steve Barbeaux" w:date="2022-10-09T12:06:00Z">
        <w:r w:rsidR="008F1F65" w:rsidDel="009E479A">
          <w:delText xml:space="preserve">and </w:delText>
        </w:r>
      </w:del>
      <w:r w:rsidR="008F1F65">
        <w:t>2018</w:t>
      </w:r>
      <w:ins w:id="222" w:author="Steve Barbeaux" w:date="2022-10-09T12:06:00Z">
        <w:r w:rsidR="009E479A">
          <w:t>, and 2022</w:t>
        </w:r>
      </w:ins>
      <w:r>
        <w:t xml:space="preserve"> </w:t>
      </w:r>
      <w:r w:rsidR="00BC1E15">
        <w:t xml:space="preserve">estimates </w:t>
      </w:r>
      <w:r w:rsidR="008144AB">
        <w:t xml:space="preserve">of </w:t>
      </w:r>
      <w:r w:rsidR="00254438" w:rsidRPr="00254438">
        <w:rPr>
          <w:i/>
        </w:rPr>
        <w:t>CV</w:t>
      </w:r>
      <w:r w:rsidR="008144AB">
        <w:t xml:space="preserve"> are </w:t>
      </w:r>
      <w:r w:rsidR="00572835">
        <w:t xml:space="preserve">0.38, </w:t>
      </w:r>
      <w:r w:rsidR="00BC1E15">
        <w:t>0.78</w:t>
      </w:r>
      <w:r w:rsidR="00572835">
        <w:t xml:space="preserve">, </w:t>
      </w:r>
      <w:r w:rsidR="007E369B">
        <w:t>0.48</w:t>
      </w:r>
      <w:r>
        <w:t xml:space="preserve">, </w:t>
      </w:r>
      <w:r w:rsidR="00487131">
        <w:t>0.33</w:t>
      </w:r>
      <w:r w:rsidR="00F22B93">
        <w:t xml:space="preserve">, </w:t>
      </w:r>
      <w:r w:rsidR="00241D94">
        <w:t>0</w:t>
      </w:r>
      <w:r w:rsidR="00F22B93">
        <w:t>.55</w:t>
      </w:r>
      <w:r w:rsidR="00241D94">
        <w:t>, 0.24</w:t>
      </w:r>
      <w:r w:rsidR="00330F16">
        <w:t>, 0.33</w:t>
      </w:r>
      <w:r w:rsidR="008F1F65">
        <w:t xml:space="preserve">, </w:t>
      </w:r>
      <w:del w:id="223" w:author="Steve Barbeaux" w:date="2022-10-09T12:06:00Z">
        <w:r w:rsidR="008F1F65" w:rsidDel="009E479A">
          <w:delText xml:space="preserve">and </w:delText>
        </w:r>
      </w:del>
      <w:r w:rsidR="008F1F65">
        <w:t>0.41</w:t>
      </w:r>
      <w:ins w:id="224" w:author="Steve Barbeaux" w:date="2022-10-09T12:06:00Z">
        <w:r w:rsidR="009E479A">
          <w:t>, and</w:t>
        </w:r>
      </w:ins>
      <w:r w:rsidR="007E369B">
        <w:t xml:space="preserve"> </w:t>
      </w:r>
      <w:ins w:id="225" w:author="Steve Barbeaux" w:date="2022-10-09T12:07:00Z">
        <w:r w:rsidR="009E479A">
          <w:t xml:space="preserve">0.47 </w:t>
        </w:r>
      </w:ins>
      <w:r w:rsidR="00BC1E15">
        <w:t>respectively.</w:t>
      </w:r>
      <w:r w:rsidR="009C0ADB">
        <w:t xml:space="preserve"> </w:t>
      </w:r>
      <w:r w:rsidR="00BC1E15">
        <w:t xml:space="preserve">This </w:t>
      </w:r>
      <w:r w:rsidR="00EF0A50">
        <w:t xml:space="preserve">results in considerable uncertainty in the </w:t>
      </w:r>
      <w:r w:rsidR="007E60DF">
        <w:t>model results.</w:t>
      </w:r>
    </w:p>
    <w:p w14:paraId="66D74D9F" w14:textId="77777777" w:rsidR="00E17375" w:rsidRDefault="00074C8D" w:rsidP="00E17375">
      <w:pPr>
        <w:numPr>
          <w:ilvl w:val="0"/>
          <w:numId w:val="19"/>
        </w:numPr>
      </w:pPr>
      <w:r>
        <w:t xml:space="preserve">Aging error is a significant concern for this stock with aging comparisons for the 2006 through 2008 age data at between 20% and 47% agreement. </w:t>
      </w:r>
    </w:p>
    <w:p w14:paraId="6CC9AC85" w14:textId="13003DD0" w:rsidR="008354AE" w:rsidRDefault="008354AE" w:rsidP="00E17375">
      <w:pPr>
        <w:numPr>
          <w:ilvl w:val="0"/>
          <w:numId w:val="19"/>
        </w:numPr>
      </w:pPr>
      <w:r>
        <w:t>I</w:t>
      </w:r>
      <w:r w:rsidR="00E17375">
        <w:t>f</w:t>
      </w:r>
      <w:r>
        <w:t xml:space="preserve"> the </w:t>
      </w:r>
      <w:proofErr w:type="gramStart"/>
      <w:r>
        <w:t>1978 year</w:t>
      </w:r>
      <w:proofErr w:type="gramEnd"/>
      <w:r>
        <w:t xml:space="preserve"> class is anomalous, it may be inflating the biological </w:t>
      </w:r>
      <w:r w:rsidR="006F2C53">
        <w:t xml:space="preserve">reference </w:t>
      </w:r>
      <w:r>
        <w:t>points</w:t>
      </w:r>
      <w:r w:rsidR="00BC05C3">
        <w:t>,</w:t>
      </w:r>
      <w:r>
        <w:t xml:space="preserve"> </w:t>
      </w:r>
      <w:r w:rsidR="00BC05C3">
        <w:t xml:space="preserve">and </w:t>
      </w:r>
      <w:r>
        <w:t xml:space="preserve">in </w:t>
      </w:r>
      <w:r w:rsidR="00BC05C3">
        <w:t>turn</w:t>
      </w:r>
      <w:r>
        <w:t xml:space="preserve"> may be causing an overestimation of the expected productivity of this system, particularly if the 1978 year class originated elsewhere.</w:t>
      </w:r>
    </w:p>
    <w:p w14:paraId="0FEC4967" w14:textId="5D3ECAB8" w:rsidR="00241D94" w:rsidRDefault="00241D94" w:rsidP="00E17375">
      <w:pPr>
        <w:numPr>
          <w:ilvl w:val="0"/>
          <w:numId w:val="19"/>
        </w:numPr>
      </w:pPr>
      <w:r>
        <w:t xml:space="preserve">The low 2012 </w:t>
      </w:r>
      <w:r w:rsidR="00330F16">
        <w:t xml:space="preserve">through 2016 </w:t>
      </w:r>
      <w:r>
        <w:t xml:space="preserve">bottom trawl survey estimates </w:t>
      </w:r>
      <w:proofErr w:type="gramStart"/>
      <w:r>
        <w:t>can’t</w:t>
      </w:r>
      <w:proofErr w:type="gramEnd"/>
      <w:r>
        <w:t xml:space="preserve"> be explained by estimated natural mortality or catch. The availability of pollock to the survey may not be static and therefore the index could be unreliable. Migration of pollock outside the survey area could also explain this decline.</w:t>
      </w:r>
      <w:r w:rsidR="00CB726D">
        <w:t xml:space="preserve"> The sudden increase in biomass in 2018 is com</w:t>
      </w:r>
      <w:r w:rsidR="002722B5">
        <w:t>mensurate</w:t>
      </w:r>
      <w:r w:rsidR="00CB726D">
        <w:t xml:space="preserve"> with a steep increase in temperature on the Be</w:t>
      </w:r>
      <w:r w:rsidR="001C4538">
        <w:t xml:space="preserve">ring Sea shelf, although </w:t>
      </w:r>
      <w:r w:rsidR="00CB726D">
        <w:t>this increase is now consistent with the model, there still appears to be an availability issue not addressed in this modeling framework.</w:t>
      </w:r>
    </w:p>
    <w:p w14:paraId="3BC03CBE" w14:textId="767E5B60" w:rsidR="002E5181" w:rsidRDefault="002E5181" w:rsidP="00E17375">
      <w:pPr>
        <w:numPr>
          <w:ilvl w:val="0"/>
          <w:numId w:val="19"/>
        </w:numPr>
        <w:rPr>
          <w:ins w:id="226" w:author="Steve Barbeaux" w:date="2022-10-09T12:07:00Z"/>
        </w:rPr>
      </w:pPr>
      <w:r>
        <w:t>Due to COVID 19 restrictions, there was no 2020 survey</w:t>
      </w:r>
      <w:del w:id="227" w:author="Steve Barbeaux" w:date="2022-10-09T12:07:00Z">
        <w:r w:rsidDel="0091521D">
          <w:delText xml:space="preserve"> and the next survey won’t be conducted until 2022, leaving four years between fishery independent surveys</w:delText>
        </w:r>
      </w:del>
      <w:r>
        <w:t>.</w:t>
      </w:r>
    </w:p>
    <w:p w14:paraId="68847359" w14:textId="38C24A6F" w:rsidR="0091521D" w:rsidRDefault="0091521D" w:rsidP="00E17375">
      <w:pPr>
        <w:numPr>
          <w:ilvl w:val="0"/>
          <w:numId w:val="19"/>
        </w:numPr>
      </w:pPr>
      <w:ins w:id="228" w:author="Steve Barbeaux" w:date="2022-10-09T12:07:00Z">
        <w:r>
          <w:t xml:space="preserve">With little fishing </w:t>
        </w:r>
      </w:ins>
      <w:ins w:id="229" w:author="Steve Barbeaux" w:date="2022-10-09T12:08:00Z">
        <w:r>
          <w:t>occurring</w:t>
        </w:r>
      </w:ins>
      <w:ins w:id="230" w:author="Steve Barbeaux" w:date="2022-10-09T12:07:00Z">
        <w:r>
          <w:t xml:space="preserve"> </w:t>
        </w:r>
      </w:ins>
      <w:ins w:id="231" w:author="Steve Barbeaux" w:date="2022-10-09T12:08:00Z">
        <w:r>
          <w:t>there are also little age composition data collected. This results in little information for the stock assessment. Future assessments should consider using length composition data to offset this limitation.</w:t>
        </w:r>
      </w:ins>
    </w:p>
    <w:p w14:paraId="76C8BB39" w14:textId="77777777" w:rsidR="00BC1E15" w:rsidRDefault="00BC1E15" w:rsidP="00090530">
      <w:pPr>
        <w:pStyle w:val="Heading3"/>
      </w:pPr>
      <w:r>
        <w:t>ABC Recommendations</w:t>
      </w:r>
    </w:p>
    <w:p w14:paraId="1D262878" w14:textId="2AA39687" w:rsidR="00BC1E15" w:rsidRDefault="00BC1E15" w:rsidP="00BC1E15">
      <w:pPr>
        <w:rPr>
          <w:rFonts w:ascii="Times" w:hAnsi="Times"/>
          <w:szCs w:val="22"/>
        </w:rPr>
      </w:pPr>
      <w:r>
        <w:t xml:space="preserve">The pollock </w:t>
      </w:r>
      <w:r w:rsidR="007E369B">
        <w:t xml:space="preserve">spawning stock </w:t>
      </w:r>
      <w:r>
        <w:t xml:space="preserve">biomass </w:t>
      </w:r>
      <w:r w:rsidR="00241D94">
        <w:t xml:space="preserve">and total age 1+ biomass </w:t>
      </w:r>
      <w:r>
        <w:t xml:space="preserve">in the NRA appears to </w:t>
      </w:r>
      <w:del w:id="232" w:author="Steve Barbeaux" w:date="2022-10-09T12:10:00Z">
        <w:r w:rsidR="002E5181" w:rsidDel="0091521D">
          <w:delText xml:space="preserve">be increasing slowly since its lowest values in the late </w:delText>
        </w:r>
      </w:del>
      <w:ins w:id="233" w:author="Steve Barbeaux" w:date="2022-10-09T12:10:00Z">
        <w:r w:rsidR="0091521D">
          <w:t xml:space="preserve">have reached an asymptote or slightly decreasing </w:t>
        </w:r>
      </w:ins>
      <w:del w:id="234" w:author="Steve Barbeaux" w:date="2022-10-09T12:10:00Z">
        <w:r w:rsidR="002E5181" w:rsidDel="0091521D">
          <w:delText>2000’</w:delText>
        </w:r>
      </w:del>
      <w:ins w:id="235" w:author="Steve Barbeaux" w:date="2022-10-09T12:10:00Z">
        <w:r w:rsidR="0091521D">
          <w:t>since 2018</w:t>
        </w:r>
      </w:ins>
      <w:del w:id="236" w:author="Steve Barbeaux" w:date="2022-10-09T12:10:00Z">
        <w:r w:rsidR="002E5181" w:rsidDel="0091521D">
          <w:delText>s</w:delText>
        </w:r>
      </w:del>
      <w:r w:rsidR="00735248">
        <w:t xml:space="preserve">. </w:t>
      </w:r>
      <w:r w:rsidR="00C51FC2">
        <w:t xml:space="preserve">The projected total age </w:t>
      </w:r>
      <w:r w:rsidR="003E1674">
        <w:t>1</w:t>
      </w:r>
      <w:r w:rsidR="00C51FC2">
        <w:t xml:space="preserve">+ biomass for </w:t>
      </w:r>
      <w:r w:rsidR="002E5181">
        <w:t>202</w:t>
      </w:r>
      <w:del w:id="237" w:author="Steve Barbeaux" w:date="2022-10-09T12:10:00Z">
        <w:r w:rsidR="002E5181" w:rsidDel="0091521D">
          <w:delText>1</w:delText>
        </w:r>
      </w:del>
      <w:proofErr w:type="gramStart"/>
      <w:ins w:id="238" w:author="Steve Barbeaux" w:date="2022-10-09T12:10:00Z">
        <w:r w:rsidR="0091521D">
          <w:t>3</w:t>
        </w:r>
      </w:ins>
      <w:proofErr w:type="gramEnd"/>
      <w:r w:rsidR="002E5181">
        <w:t xml:space="preserve"> </w:t>
      </w:r>
      <w:r w:rsidR="00C51FC2">
        <w:t xml:space="preserve">is </w:t>
      </w:r>
      <w:r w:rsidR="002E5181">
        <w:t>2</w:t>
      </w:r>
      <w:del w:id="239" w:author="Steve Barbeaux" w:date="2022-10-09T12:11:00Z">
        <w:r w:rsidR="0056038B" w:rsidDel="0091521D">
          <w:delText>92,967</w:delText>
        </w:r>
      </w:del>
      <w:ins w:id="240" w:author="Steve Barbeaux" w:date="2022-10-10T11:16:00Z">
        <w:r w:rsidR="00687166">
          <w:t>64</w:t>
        </w:r>
      </w:ins>
      <w:ins w:id="241" w:author="Steve Barbeaux" w:date="2022-10-09T12:11:00Z">
        <w:r w:rsidR="0091521D">
          <w:t>,</w:t>
        </w:r>
      </w:ins>
      <w:ins w:id="242" w:author="Steve Barbeaux" w:date="2022-10-10T11:16:00Z">
        <w:r w:rsidR="00687166">
          <w:t>173</w:t>
        </w:r>
      </w:ins>
      <w:r w:rsidR="00C51FC2">
        <w:t xml:space="preserve"> t.</w:t>
      </w:r>
      <w:r w:rsidR="00FA4946">
        <w:t xml:space="preserve"> </w:t>
      </w:r>
      <w:r w:rsidR="00C51FC2">
        <w:t xml:space="preserve">Assuming the five year average </w:t>
      </w:r>
      <w:r w:rsidR="00200B7D" w:rsidRPr="00200B7D">
        <w:rPr>
          <w:i/>
        </w:rPr>
        <w:t>F</w:t>
      </w:r>
      <w:r w:rsidR="00C51FC2">
        <w:t xml:space="preserve"> of </w:t>
      </w:r>
      <w:r w:rsidR="00626693" w:rsidRPr="00626693">
        <w:t>0.0</w:t>
      </w:r>
      <w:ins w:id="243" w:author="Steve Barbeaux" w:date="2022-10-09T12:12:00Z">
        <w:r w:rsidR="0091521D">
          <w:t>26</w:t>
        </w:r>
      </w:ins>
      <w:del w:id="244" w:author="Steve Barbeaux" w:date="2022-10-09T12:11:00Z">
        <w:r w:rsidR="00626693" w:rsidRPr="00626693" w:rsidDel="0091521D">
          <w:delText>0</w:delText>
        </w:r>
        <w:r w:rsidR="00626693" w:rsidDel="0091521D">
          <w:delText>9</w:delText>
        </w:r>
      </w:del>
      <w:r w:rsidR="00BC05C3">
        <w:t>,</w:t>
      </w:r>
      <w:r w:rsidR="006734CD">
        <w:t xml:space="preserve"> </w:t>
      </w:r>
      <w:r w:rsidR="00C51FC2">
        <w:t>t</w:t>
      </w:r>
      <w:r w:rsidR="007E369B">
        <w:t xml:space="preserve">he estimated female spawning biomass projected for </w:t>
      </w:r>
      <w:r w:rsidR="00CB726D">
        <w:t>20</w:t>
      </w:r>
      <w:r w:rsidR="002E5181">
        <w:t>2</w:t>
      </w:r>
      <w:del w:id="245" w:author="Steve Barbeaux" w:date="2022-10-09T12:12:00Z">
        <w:r w:rsidR="002E5181" w:rsidDel="0091521D">
          <w:delText>1</w:delText>
        </w:r>
      </w:del>
      <w:ins w:id="246" w:author="Steve Barbeaux" w:date="2022-10-09T12:12:00Z">
        <w:r w:rsidR="0091521D">
          <w:t>3</w:t>
        </w:r>
      </w:ins>
      <w:r w:rsidR="00CB726D">
        <w:t xml:space="preserve"> </w:t>
      </w:r>
      <w:r w:rsidR="007E369B">
        <w:t xml:space="preserve">is </w:t>
      </w:r>
      <w:ins w:id="247" w:author="Steve Barbeaux" w:date="2022-10-10T11:16:00Z">
        <w:r w:rsidR="00687166">
          <w:t xml:space="preserve">75,328 </w:t>
        </w:r>
      </w:ins>
      <w:del w:id="248" w:author="Steve Barbeaux" w:date="2022-10-09T12:13:00Z">
        <w:r w:rsidR="0056038B" w:rsidDel="0091521D">
          <w:delText>89,906</w:delText>
        </w:r>
        <w:r w:rsidR="00990EF8" w:rsidDel="0091521D">
          <w:delText xml:space="preserve"> </w:delText>
        </w:r>
      </w:del>
      <w:r w:rsidR="007E369B">
        <w:t>t.</w:t>
      </w:r>
      <w:r w:rsidR="00FA4946">
        <w:t xml:space="preserve"> </w:t>
      </w:r>
      <w:r w:rsidR="00C51FC2">
        <w:t>Under this scenario t</w:t>
      </w:r>
      <w:r>
        <w:rPr>
          <w:rFonts w:ascii="Times" w:hAnsi="Times"/>
          <w:szCs w:val="22"/>
        </w:rPr>
        <w:t xml:space="preserve">he maximum permissible </w:t>
      </w:r>
      <w:r w:rsidR="007D0993">
        <w:rPr>
          <w:rFonts w:ascii="Times" w:hAnsi="Times"/>
          <w:szCs w:val="22"/>
        </w:rPr>
        <w:t>Tier 3</w:t>
      </w:r>
      <w:r w:rsidR="0056038B">
        <w:rPr>
          <w:rFonts w:ascii="Times" w:hAnsi="Times"/>
          <w:szCs w:val="22"/>
        </w:rPr>
        <w:t>a</w:t>
      </w:r>
      <w:r w:rsidR="007D0993">
        <w:rPr>
          <w:rFonts w:ascii="Times" w:hAnsi="Times"/>
          <w:szCs w:val="22"/>
        </w:rPr>
        <w:t xml:space="preserve"> </w:t>
      </w:r>
      <w:r w:rsidR="002E5181">
        <w:rPr>
          <w:rFonts w:ascii="Times" w:hAnsi="Times"/>
          <w:szCs w:val="22"/>
        </w:rPr>
        <w:t>202</w:t>
      </w:r>
      <w:del w:id="249" w:author="Steve Barbeaux" w:date="2022-10-09T12:13:00Z">
        <w:r w:rsidR="002E5181" w:rsidDel="0091521D">
          <w:rPr>
            <w:rFonts w:ascii="Times" w:hAnsi="Times"/>
            <w:szCs w:val="22"/>
          </w:rPr>
          <w:delText>1</w:delText>
        </w:r>
      </w:del>
      <w:proofErr w:type="gramStart"/>
      <w:ins w:id="250" w:author="Steve Barbeaux" w:date="2022-10-09T12:13:00Z">
        <w:r w:rsidR="0091521D">
          <w:rPr>
            <w:rFonts w:ascii="Times" w:hAnsi="Times"/>
            <w:szCs w:val="22"/>
          </w:rPr>
          <w:t>3</w:t>
        </w:r>
      </w:ins>
      <w:proofErr w:type="gramEnd"/>
      <w:r w:rsidR="002E5181">
        <w:rPr>
          <w:rFonts w:ascii="Times" w:hAnsi="Times"/>
          <w:szCs w:val="22"/>
        </w:rPr>
        <w:t xml:space="preserve"> </w:t>
      </w:r>
      <w:r>
        <w:rPr>
          <w:rFonts w:ascii="Times" w:hAnsi="Times"/>
          <w:szCs w:val="22"/>
        </w:rPr>
        <w:t xml:space="preserve">ABC </w:t>
      </w:r>
      <w:r w:rsidR="00C51FC2">
        <w:rPr>
          <w:rFonts w:ascii="Times" w:hAnsi="Times"/>
          <w:szCs w:val="22"/>
        </w:rPr>
        <w:t>(</w:t>
      </w:r>
      <w:proofErr w:type="spellStart"/>
      <w:r w:rsidRPr="00732C3B">
        <w:rPr>
          <w:rFonts w:ascii="Times" w:hAnsi="Times"/>
          <w:i/>
        </w:rPr>
        <w:t>F</w:t>
      </w:r>
      <w:r w:rsidR="00184CE3">
        <w:rPr>
          <w:rFonts w:ascii="Times" w:hAnsi="Times"/>
          <w:i/>
          <w:szCs w:val="22"/>
          <w:vertAlign w:val="subscript"/>
        </w:rPr>
        <w:t>maxABC</w:t>
      </w:r>
      <w:proofErr w:type="spellEnd"/>
      <w:r w:rsidR="002A1864">
        <w:rPr>
          <w:rFonts w:ascii="Times" w:hAnsi="Times"/>
          <w:szCs w:val="22"/>
        </w:rPr>
        <w:t xml:space="preserve"> = </w:t>
      </w:r>
      <w:r w:rsidR="00074C8D">
        <w:rPr>
          <w:rFonts w:ascii="Times" w:hAnsi="Times"/>
          <w:szCs w:val="22"/>
        </w:rPr>
        <w:t>0.</w:t>
      </w:r>
      <w:del w:id="251" w:author="Steve Barbeaux" w:date="2022-10-10T11:17:00Z">
        <w:r w:rsidR="00CB726D" w:rsidDel="00824ED0">
          <w:rPr>
            <w:rFonts w:ascii="Times" w:hAnsi="Times"/>
            <w:szCs w:val="22"/>
          </w:rPr>
          <w:delText>3</w:delText>
        </w:r>
      </w:del>
      <w:del w:id="252" w:author="Steve Barbeaux" w:date="2022-10-09T12:13:00Z">
        <w:r w:rsidR="002E5181" w:rsidDel="0091521D">
          <w:rPr>
            <w:rFonts w:ascii="Times" w:hAnsi="Times"/>
            <w:szCs w:val="22"/>
          </w:rPr>
          <w:delText>13</w:delText>
        </w:r>
      </w:del>
      <w:ins w:id="253" w:author="Steve Barbeaux" w:date="2022-10-10T11:17:00Z">
        <w:r w:rsidR="00824ED0">
          <w:rPr>
            <w:rFonts w:ascii="Times" w:hAnsi="Times"/>
            <w:szCs w:val="22"/>
          </w:rPr>
          <w:t>305</w:t>
        </w:r>
      </w:ins>
      <w:r w:rsidR="00C51FC2">
        <w:rPr>
          <w:rFonts w:ascii="Times" w:hAnsi="Times"/>
          <w:szCs w:val="22"/>
        </w:rPr>
        <w:t>)</w:t>
      </w:r>
      <w:r w:rsidR="00EF0A50">
        <w:rPr>
          <w:rFonts w:ascii="Times" w:hAnsi="Times"/>
          <w:szCs w:val="22"/>
        </w:rPr>
        <w:t xml:space="preserve"> </w:t>
      </w:r>
      <w:r w:rsidR="007E369B">
        <w:rPr>
          <w:rFonts w:ascii="Times" w:hAnsi="Times"/>
          <w:szCs w:val="22"/>
        </w:rPr>
        <w:t xml:space="preserve">is </w:t>
      </w:r>
      <w:del w:id="254" w:author="Steve Barbeaux" w:date="2022-10-09T12:13:00Z">
        <w:r w:rsidR="00CB726D" w:rsidDel="0091521D">
          <w:rPr>
            <w:rFonts w:ascii="Times" w:hAnsi="Times"/>
            <w:szCs w:val="22"/>
          </w:rPr>
          <w:delText>5</w:delText>
        </w:r>
        <w:r w:rsidR="002E5181" w:rsidDel="0091521D">
          <w:rPr>
            <w:rFonts w:ascii="Times" w:hAnsi="Times"/>
            <w:szCs w:val="22"/>
          </w:rPr>
          <w:delText>1,</w:delText>
        </w:r>
        <w:r w:rsidR="005E622C" w:rsidDel="0091521D">
          <w:rPr>
            <w:rFonts w:ascii="Times" w:hAnsi="Times"/>
            <w:szCs w:val="22"/>
          </w:rPr>
          <w:delText>241</w:delText>
        </w:r>
      </w:del>
      <w:ins w:id="255" w:author="Steve Barbeaux" w:date="2022-10-10T11:17:00Z">
        <w:r w:rsidR="00824ED0">
          <w:rPr>
            <w:rFonts w:ascii="Times" w:hAnsi="Times"/>
            <w:szCs w:val="22"/>
          </w:rPr>
          <w:t>43,413</w:t>
        </w:r>
      </w:ins>
      <w:r>
        <w:rPr>
          <w:rFonts w:ascii="Times" w:hAnsi="Times"/>
          <w:szCs w:val="22"/>
        </w:rPr>
        <w:t xml:space="preserve"> </w:t>
      </w:r>
      <w:r w:rsidR="00212413">
        <w:rPr>
          <w:rFonts w:ascii="Times" w:hAnsi="Times"/>
          <w:szCs w:val="22"/>
        </w:rPr>
        <w:t>t</w:t>
      </w:r>
      <w:r w:rsidR="00EA03AC">
        <w:rPr>
          <w:rFonts w:ascii="Times" w:hAnsi="Times"/>
          <w:szCs w:val="22"/>
        </w:rPr>
        <w:t xml:space="preserve"> and OFL </w:t>
      </w:r>
      <w:r w:rsidR="00C51FC2">
        <w:rPr>
          <w:rFonts w:ascii="Times" w:hAnsi="Times"/>
          <w:szCs w:val="22"/>
        </w:rPr>
        <w:t>(</w:t>
      </w:r>
      <w:r w:rsidR="00EA03AC" w:rsidRPr="00732C3B">
        <w:rPr>
          <w:rFonts w:ascii="Times" w:hAnsi="Times"/>
          <w:i/>
        </w:rPr>
        <w:t>F</w:t>
      </w:r>
      <w:r w:rsidR="00184CE3">
        <w:rPr>
          <w:rFonts w:ascii="Times" w:hAnsi="Times"/>
          <w:i/>
          <w:szCs w:val="22"/>
          <w:vertAlign w:val="subscript"/>
        </w:rPr>
        <w:t>OFL</w:t>
      </w:r>
      <w:r w:rsidR="00EA03AC">
        <w:rPr>
          <w:rFonts w:ascii="Times" w:hAnsi="Times"/>
          <w:szCs w:val="22"/>
        </w:rPr>
        <w:t xml:space="preserve"> = </w:t>
      </w:r>
      <w:proofErr w:type="gramStart"/>
      <w:r w:rsidR="00EA03AC">
        <w:rPr>
          <w:rFonts w:ascii="Times" w:hAnsi="Times"/>
          <w:szCs w:val="22"/>
        </w:rPr>
        <w:t>0</w:t>
      </w:r>
      <w:proofErr w:type="gramEnd"/>
      <w:r w:rsidR="00EA03AC">
        <w:rPr>
          <w:rFonts w:ascii="Times" w:hAnsi="Times"/>
          <w:szCs w:val="22"/>
        </w:rPr>
        <w:t>.</w:t>
      </w:r>
      <w:del w:id="256" w:author="Steve Barbeaux" w:date="2022-10-09T12:13:00Z">
        <w:r w:rsidR="002E5181" w:rsidDel="0091521D">
          <w:rPr>
            <w:rFonts w:ascii="Times" w:hAnsi="Times"/>
            <w:szCs w:val="22"/>
          </w:rPr>
          <w:delText>390</w:delText>
        </w:r>
      </w:del>
      <w:ins w:id="257" w:author="Steve Barbeaux" w:date="2022-10-09T12:26:00Z">
        <w:r w:rsidR="004736F4">
          <w:rPr>
            <w:rFonts w:ascii="Times" w:hAnsi="Times"/>
            <w:szCs w:val="22"/>
          </w:rPr>
          <w:t>3</w:t>
        </w:r>
      </w:ins>
      <w:ins w:id="258" w:author="Steve Barbeaux" w:date="2022-10-10T11:20:00Z">
        <w:r w:rsidR="00824ED0">
          <w:rPr>
            <w:rFonts w:ascii="Times" w:hAnsi="Times"/>
            <w:szCs w:val="22"/>
          </w:rPr>
          <w:t>80</w:t>
        </w:r>
      </w:ins>
      <w:r w:rsidR="00C51FC2">
        <w:rPr>
          <w:rFonts w:ascii="Times" w:hAnsi="Times"/>
          <w:szCs w:val="22"/>
        </w:rPr>
        <w:t>)</w:t>
      </w:r>
      <w:r w:rsidR="00EA03AC">
        <w:rPr>
          <w:rFonts w:ascii="Times" w:hAnsi="Times"/>
          <w:szCs w:val="22"/>
        </w:rPr>
        <w:t xml:space="preserve"> is </w:t>
      </w:r>
      <w:ins w:id="259" w:author="Steve Barbeaux" w:date="2022-10-09T12:14:00Z">
        <w:r w:rsidR="00824ED0">
          <w:rPr>
            <w:rFonts w:ascii="Times" w:hAnsi="Times"/>
            <w:szCs w:val="22"/>
          </w:rPr>
          <w:t>52,384</w:t>
        </w:r>
      </w:ins>
      <w:del w:id="260" w:author="Steve Barbeaux" w:date="2022-10-09T12:14:00Z">
        <w:r w:rsidR="00CB726D" w:rsidDel="0091521D">
          <w:rPr>
            <w:rFonts w:ascii="Times" w:hAnsi="Times"/>
            <w:szCs w:val="22"/>
          </w:rPr>
          <w:delText>6</w:delText>
        </w:r>
        <w:r w:rsidR="005E622C" w:rsidDel="0091521D">
          <w:rPr>
            <w:rFonts w:ascii="Times" w:hAnsi="Times"/>
            <w:szCs w:val="22"/>
          </w:rPr>
          <w:delText>1,856</w:delText>
        </w:r>
      </w:del>
      <w:r w:rsidR="006734CD">
        <w:t xml:space="preserve"> </w:t>
      </w:r>
      <w:r w:rsidR="005B2561">
        <w:rPr>
          <w:rFonts w:ascii="Times" w:hAnsi="Times"/>
          <w:szCs w:val="22"/>
        </w:rPr>
        <w:t>t</w:t>
      </w:r>
      <w:r w:rsidR="00FA4946">
        <w:rPr>
          <w:rFonts w:ascii="Times" w:hAnsi="Times"/>
          <w:szCs w:val="22"/>
        </w:rPr>
        <w:t xml:space="preserve"> </w:t>
      </w:r>
      <w:r w:rsidR="00C51FC2">
        <w:rPr>
          <w:rFonts w:ascii="Times" w:hAnsi="Times"/>
          <w:szCs w:val="22"/>
        </w:rPr>
        <w:t xml:space="preserve">and the </w:t>
      </w:r>
      <w:r w:rsidR="00CB726D">
        <w:rPr>
          <w:rFonts w:ascii="Times" w:hAnsi="Times"/>
          <w:szCs w:val="22"/>
        </w:rPr>
        <w:t>202</w:t>
      </w:r>
      <w:del w:id="261" w:author="Steve Barbeaux" w:date="2022-10-09T12:14:00Z">
        <w:r w:rsidR="002E5181" w:rsidDel="0091521D">
          <w:rPr>
            <w:rFonts w:ascii="Times" w:hAnsi="Times"/>
            <w:szCs w:val="22"/>
          </w:rPr>
          <w:delText>2</w:delText>
        </w:r>
      </w:del>
      <w:proofErr w:type="gramStart"/>
      <w:ins w:id="262" w:author="Steve Barbeaux" w:date="2022-10-09T12:14:00Z">
        <w:r w:rsidR="0091521D">
          <w:rPr>
            <w:rFonts w:ascii="Times" w:hAnsi="Times"/>
            <w:szCs w:val="22"/>
          </w:rPr>
          <w:t>4</w:t>
        </w:r>
      </w:ins>
      <w:proofErr w:type="gramEnd"/>
      <w:r w:rsidR="00CB726D">
        <w:rPr>
          <w:rFonts w:ascii="Times" w:hAnsi="Times"/>
          <w:szCs w:val="22"/>
        </w:rPr>
        <w:t xml:space="preserve"> </w:t>
      </w:r>
      <w:r w:rsidR="00C51FC2">
        <w:rPr>
          <w:rFonts w:ascii="Times" w:hAnsi="Times"/>
          <w:szCs w:val="22"/>
        </w:rPr>
        <w:t>ABC (</w:t>
      </w:r>
      <w:proofErr w:type="spellStart"/>
      <w:r w:rsidR="00C51FC2" w:rsidRPr="00732C3B">
        <w:rPr>
          <w:rFonts w:ascii="Times" w:hAnsi="Times"/>
          <w:i/>
        </w:rPr>
        <w:t>F</w:t>
      </w:r>
      <w:r w:rsidR="00C51FC2">
        <w:rPr>
          <w:rFonts w:ascii="Times" w:hAnsi="Times"/>
          <w:i/>
          <w:szCs w:val="22"/>
          <w:vertAlign w:val="subscript"/>
        </w:rPr>
        <w:t>maxABC</w:t>
      </w:r>
      <w:proofErr w:type="spellEnd"/>
      <w:r w:rsidR="00C51FC2">
        <w:rPr>
          <w:rFonts w:ascii="Times" w:hAnsi="Times"/>
          <w:szCs w:val="22"/>
        </w:rPr>
        <w:t xml:space="preserve"> = 0.</w:t>
      </w:r>
      <w:r w:rsidR="00626693">
        <w:rPr>
          <w:rFonts w:ascii="Times" w:hAnsi="Times"/>
          <w:szCs w:val="22"/>
        </w:rPr>
        <w:t>3</w:t>
      </w:r>
      <w:del w:id="263" w:author="Steve Barbeaux" w:date="2022-10-10T11:21:00Z">
        <w:r w:rsidR="002E5181" w:rsidDel="00824ED0">
          <w:rPr>
            <w:rFonts w:ascii="Times" w:hAnsi="Times"/>
            <w:szCs w:val="22"/>
          </w:rPr>
          <w:delText>1</w:delText>
        </w:r>
        <w:r w:rsidR="00CB726D" w:rsidDel="00824ED0">
          <w:rPr>
            <w:rFonts w:ascii="Times" w:hAnsi="Times"/>
            <w:szCs w:val="22"/>
          </w:rPr>
          <w:delText>3</w:delText>
        </w:r>
      </w:del>
      <w:ins w:id="264" w:author="Steve Barbeaux" w:date="2022-10-10T11:21:00Z">
        <w:r w:rsidR="00824ED0">
          <w:rPr>
            <w:rFonts w:ascii="Times" w:hAnsi="Times"/>
            <w:szCs w:val="22"/>
          </w:rPr>
          <w:t>05</w:t>
        </w:r>
      </w:ins>
      <w:r w:rsidR="00C51FC2">
        <w:rPr>
          <w:rFonts w:ascii="Times" w:hAnsi="Times"/>
          <w:szCs w:val="22"/>
        </w:rPr>
        <w:t xml:space="preserve">) is </w:t>
      </w:r>
      <w:ins w:id="265" w:author="Steve Barbeaux" w:date="2022-10-09T12:16:00Z">
        <w:r w:rsidR="00824ED0">
          <w:rPr>
            <w:rFonts w:ascii="Times" w:hAnsi="Times"/>
            <w:szCs w:val="22"/>
          </w:rPr>
          <w:t>43</w:t>
        </w:r>
      </w:ins>
      <w:ins w:id="266" w:author="Steve Barbeaux" w:date="2022-10-10T11:21:00Z">
        <w:r w:rsidR="00824ED0">
          <w:rPr>
            <w:rFonts w:ascii="Times" w:hAnsi="Times"/>
            <w:szCs w:val="22"/>
          </w:rPr>
          <w:t>,</w:t>
        </w:r>
      </w:ins>
      <w:ins w:id="267" w:author="Steve Barbeaux" w:date="2022-10-09T12:16:00Z">
        <w:r w:rsidR="00824ED0">
          <w:rPr>
            <w:rFonts w:ascii="Times" w:hAnsi="Times"/>
            <w:szCs w:val="22"/>
          </w:rPr>
          <w:t>092</w:t>
        </w:r>
      </w:ins>
      <w:del w:id="268" w:author="Steve Barbeaux" w:date="2022-10-09T12:16:00Z">
        <w:r w:rsidR="00CB726D" w:rsidDel="0091521D">
          <w:rPr>
            <w:rFonts w:ascii="Times" w:hAnsi="Times"/>
            <w:szCs w:val="22"/>
          </w:rPr>
          <w:delText>5</w:delText>
        </w:r>
        <w:r w:rsidR="002E5181" w:rsidDel="0091521D">
          <w:rPr>
            <w:rFonts w:ascii="Times" w:hAnsi="Times"/>
            <w:szCs w:val="22"/>
          </w:rPr>
          <w:delText>0,</w:delText>
        </w:r>
        <w:r w:rsidR="005E622C" w:rsidDel="0091521D">
          <w:rPr>
            <w:rFonts w:ascii="Times" w:hAnsi="Times"/>
            <w:szCs w:val="22"/>
          </w:rPr>
          <w:delText>789</w:delText>
        </w:r>
      </w:del>
      <w:r w:rsidR="00C51FC2">
        <w:rPr>
          <w:rFonts w:ascii="Times" w:hAnsi="Times"/>
          <w:szCs w:val="22"/>
        </w:rPr>
        <w:t xml:space="preserve"> t and OFL (</w:t>
      </w:r>
      <w:r w:rsidR="00C51FC2" w:rsidRPr="00732C3B">
        <w:rPr>
          <w:rFonts w:ascii="Times" w:hAnsi="Times"/>
          <w:i/>
        </w:rPr>
        <w:t>F</w:t>
      </w:r>
      <w:r w:rsidR="00C51FC2">
        <w:rPr>
          <w:rFonts w:ascii="Times" w:hAnsi="Times"/>
          <w:i/>
          <w:szCs w:val="22"/>
          <w:vertAlign w:val="subscript"/>
        </w:rPr>
        <w:t>OFL</w:t>
      </w:r>
      <w:r w:rsidR="00C51FC2">
        <w:rPr>
          <w:rFonts w:ascii="Times" w:hAnsi="Times"/>
          <w:szCs w:val="22"/>
        </w:rPr>
        <w:t xml:space="preserve"> = 0.</w:t>
      </w:r>
      <w:r w:rsidR="002E5181">
        <w:rPr>
          <w:rFonts w:ascii="Times" w:hAnsi="Times"/>
          <w:szCs w:val="22"/>
        </w:rPr>
        <w:t>3</w:t>
      </w:r>
      <w:del w:id="269" w:author="Steve Barbeaux" w:date="2022-10-10T11:17:00Z">
        <w:r w:rsidR="002E5181" w:rsidDel="00824ED0">
          <w:rPr>
            <w:rFonts w:ascii="Times" w:hAnsi="Times"/>
            <w:szCs w:val="22"/>
          </w:rPr>
          <w:delText>9</w:delText>
        </w:r>
      </w:del>
      <w:del w:id="270" w:author="Steve Barbeaux" w:date="2022-10-09T12:26:00Z">
        <w:r w:rsidR="002E5181" w:rsidDel="004736F4">
          <w:rPr>
            <w:rFonts w:ascii="Times" w:hAnsi="Times"/>
            <w:szCs w:val="22"/>
          </w:rPr>
          <w:delText>0</w:delText>
        </w:r>
      </w:del>
      <w:ins w:id="271" w:author="Steve Barbeaux" w:date="2022-10-10T11:17:00Z">
        <w:r w:rsidR="00824ED0">
          <w:rPr>
            <w:rFonts w:ascii="Times" w:hAnsi="Times"/>
            <w:szCs w:val="22"/>
          </w:rPr>
          <w:t>80</w:t>
        </w:r>
      </w:ins>
      <w:r w:rsidR="00CB726D">
        <w:rPr>
          <w:rFonts w:ascii="Times" w:hAnsi="Times"/>
          <w:szCs w:val="22"/>
        </w:rPr>
        <w:t>)</w:t>
      </w:r>
      <w:r w:rsidR="00C51FC2">
        <w:rPr>
          <w:rFonts w:ascii="Times" w:hAnsi="Times"/>
          <w:szCs w:val="22"/>
        </w:rPr>
        <w:t xml:space="preserve"> is</w:t>
      </w:r>
      <w:del w:id="272" w:author="Steve Barbeaux" w:date="2022-10-09T12:26:00Z">
        <w:r w:rsidR="00FA4946" w:rsidDel="004736F4">
          <w:rPr>
            <w:rFonts w:ascii="Times" w:hAnsi="Times"/>
            <w:szCs w:val="22"/>
          </w:rPr>
          <w:delText xml:space="preserve"> </w:delText>
        </w:r>
        <w:r w:rsidR="00CB726D" w:rsidDel="004736F4">
          <w:rPr>
            <w:rFonts w:ascii="Times" w:hAnsi="Times"/>
            <w:szCs w:val="22"/>
          </w:rPr>
          <w:delText>6</w:delText>
        </w:r>
        <w:r w:rsidR="002E5181" w:rsidDel="004736F4">
          <w:rPr>
            <w:rFonts w:ascii="Times" w:hAnsi="Times"/>
            <w:szCs w:val="22"/>
          </w:rPr>
          <w:delText>1,</w:delText>
        </w:r>
        <w:r w:rsidR="005E622C" w:rsidDel="004736F4">
          <w:rPr>
            <w:rFonts w:ascii="Times" w:hAnsi="Times"/>
            <w:szCs w:val="22"/>
          </w:rPr>
          <w:delText>308</w:delText>
        </w:r>
      </w:del>
      <w:ins w:id="273" w:author="Steve Barbeaux" w:date="2022-10-09T12:26:00Z">
        <w:r w:rsidR="004736F4">
          <w:rPr>
            <w:rFonts w:ascii="Times" w:hAnsi="Times"/>
            <w:szCs w:val="22"/>
          </w:rPr>
          <w:t xml:space="preserve"> 5</w:t>
        </w:r>
      </w:ins>
      <w:ins w:id="274" w:author="Steve Barbeaux" w:date="2022-10-10T11:18:00Z">
        <w:r w:rsidR="00824ED0">
          <w:rPr>
            <w:rFonts w:ascii="Times" w:hAnsi="Times"/>
            <w:szCs w:val="22"/>
          </w:rPr>
          <w:t>2,</w:t>
        </w:r>
      </w:ins>
      <w:ins w:id="275" w:author="Steve Barbeaux" w:date="2022-10-10T11:24:00Z">
        <w:r w:rsidR="00824ED0">
          <w:rPr>
            <w:rFonts w:ascii="Times" w:hAnsi="Times"/>
            <w:szCs w:val="22"/>
          </w:rPr>
          <w:t>044</w:t>
        </w:r>
      </w:ins>
      <w:r w:rsidR="005B2561">
        <w:rPr>
          <w:rFonts w:ascii="Times" w:hAnsi="Times"/>
          <w:szCs w:val="22"/>
        </w:rPr>
        <w:t xml:space="preserve"> </w:t>
      </w:r>
      <w:r w:rsidR="00C51FC2">
        <w:rPr>
          <w:rFonts w:ascii="Times" w:hAnsi="Times"/>
          <w:szCs w:val="22"/>
        </w:rPr>
        <w:t xml:space="preserve">t </w:t>
      </w:r>
      <w:r w:rsidR="00EA03AC">
        <w:rPr>
          <w:rFonts w:ascii="Times" w:hAnsi="Times"/>
          <w:szCs w:val="22"/>
        </w:rPr>
        <w:t xml:space="preserve">which </w:t>
      </w:r>
      <w:r w:rsidR="00C51FC2">
        <w:rPr>
          <w:rFonts w:ascii="Times" w:hAnsi="Times"/>
          <w:szCs w:val="22"/>
        </w:rPr>
        <w:t xml:space="preserve">are </w:t>
      </w:r>
      <w:r w:rsidR="00EA03AC">
        <w:rPr>
          <w:rFonts w:ascii="Times" w:hAnsi="Times"/>
          <w:szCs w:val="22"/>
        </w:rPr>
        <w:t>the authors</w:t>
      </w:r>
      <w:r w:rsidR="009578E2">
        <w:rPr>
          <w:rFonts w:ascii="Times" w:hAnsi="Times"/>
          <w:szCs w:val="22"/>
        </w:rPr>
        <w:t>’</w:t>
      </w:r>
      <w:r w:rsidR="00EA03AC">
        <w:rPr>
          <w:rFonts w:ascii="Times" w:hAnsi="Times"/>
          <w:szCs w:val="22"/>
        </w:rPr>
        <w:t xml:space="preserve"> recommended ABC and OFLs.</w:t>
      </w:r>
    </w:p>
    <w:p w14:paraId="6EF3AE9A" w14:textId="77777777" w:rsidR="00CA233D" w:rsidRDefault="00CA233D" w:rsidP="00CA233D">
      <w:pPr>
        <w:pStyle w:val="Heading3"/>
        <w:numPr>
          <w:ilvl w:val="2"/>
          <w:numId w:val="34"/>
        </w:numPr>
      </w:pPr>
      <w:r>
        <w:lastRenderedPageBreak/>
        <w:t>Risk Table and ABC Recommendation</w:t>
      </w:r>
    </w:p>
    <w:p w14:paraId="157E4E7F" w14:textId="77777777" w:rsidR="00CA233D" w:rsidRDefault="00CA233D" w:rsidP="00CA233D">
      <w:pPr>
        <w:spacing w:after="240"/>
      </w:pPr>
      <w:r>
        <w:t xml:space="preserve">The following template </w:t>
      </w:r>
      <w:proofErr w:type="gramStart"/>
      <w:r>
        <w:t>is used</w:t>
      </w:r>
      <w:proofErr w:type="gramEnd"/>
      <w:r>
        <w:t xml:space="preserve"> to complete the risk table:</w:t>
      </w:r>
    </w:p>
    <w:tbl>
      <w:tblPr>
        <w:tblW w:w="9630" w:type="dxa"/>
        <w:tblBorders>
          <w:top w:val="nil"/>
          <w:left w:val="nil"/>
          <w:bottom w:val="nil"/>
          <w:right w:val="nil"/>
          <w:insideH w:val="nil"/>
          <w:insideV w:val="nil"/>
        </w:tblBorders>
        <w:tblLayout w:type="fixed"/>
        <w:tblLook w:val="0400" w:firstRow="0" w:lastRow="0" w:firstColumn="0" w:lastColumn="0" w:noHBand="0" w:noVBand="1"/>
      </w:tblPr>
      <w:tblGrid>
        <w:gridCol w:w="1440"/>
        <w:gridCol w:w="1890"/>
        <w:gridCol w:w="1980"/>
        <w:gridCol w:w="2520"/>
        <w:gridCol w:w="1800"/>
      </w:tblGrid>
      <w:tr w:rsidR="00CA233D" w14:paraId="48883B95" w14:textId="77777777" w:rsidTr="00CA233D">
        <w:tc>
          <w:tcPr>
            <w:tcW w:w="1440" w:type="dxa"/>
            <w:tcBorders>
              <w:top w:val="single" w:sz="4" w:space="0" w:color="000000"/>
              <w:bottom w:val="single" w:sz="4" w:space="0" w:color="000000"/>
            </w:tcBorders>
          </w:tcPr>
          <w:p w14:paraId="29961E0D" w14:textId="77777777" w:rsidR="00CA233D" w:rsidRDefault="00CA233D" w:rsidP="00CA233D">
            <w:pPr>
              <w:rPr>
                <w:i/>
              </w:rPr>
            </w:pPr>
          </w:p>
        </w:tc>
        <w:tc>
          <w:tcPr>
            <w:tcW w:w="1890" w:type="dxa"/>
            <w:tcBorders>
              <w:top w:val="single" w:sz="4" w:space="0" w:color="000000"/>
              <w:bottom w:val="single" w:sz="4" w:space="0" w:color="000000"/>
            </w:tcBorders>
          </w:tcPr>
          <w:p w14:paraId="7F0BB03C" w14:textId="77777777" w:rsidR="00CA233D" w:rsidRDefault="00CA233D" w:rsidP="00CA233D">
            <w:pPr>
              <w:rPr>
                <w:i/>
              </w:rPr>
            </w:pPr>
            <w:r>
              <w:rPr>
                <w:i/>
              </w:rPr>
              <w:t>Assessment-related considerations</w:t>
            </w:r>
          </w:p>
        </w:tc>
        <w:tc>
          <w:tcPr>
            <w:tcW w:w="1980" w:type="dxa"/>
            <w:tcBorders>
              <w:top w:val="single" w:sz="4" w:space="0" w:color="000000"/>
              <w:bottom w:val="single" w:sz="4" w:space="0" w:color="000000"/>
            </w:tcBorders>
          </w:tcPr>
          <w:p w14:paraId="7E74F3FD" w14:textId="77777777" w:rsidR="00CA233D" w:rsidRDefault="00CA233D" w:rsidP="00CA233D">
            <w:pPr>
              <w:rPr>
                <w:i/>
              </w:rPr>
            </w:pPr>
            <w:r>
              <w:rPr>
                <w:i/>
              </w:rPr>
              <w:t>Population dynamics considerations</w:t>
            </w:r>
          </w:p>
        </w:tc>
        <w:tc>
          <w:tcPr>
            <w:tcW w:w="2520" w:type="dxa"/>
            <w:tcBorders>
              <w:top w:val="single" w:sz="4" w:space="0" w:color="000000"/>
              <w:bottom w:val="single" w:sz="4" w:space="0" w:color="000000"/>
            </w:tcBorders>
          </w:tcPr>
          <w:p w14:paraId="67C13D66" w14:textId="77777777" w:rsidR="00CA233D" w:rsidRDefault="00CA233D" w:rsidP="00CA233D">
            <w:pPr>
              <w:rPr>
                <w:i/>
              </w:rPr>
            </w:pPr>
            <w:r>
              <w:rPr>
                <w:i/>
              </w:rPr>
              <w:t>Environmental/ecosystem considerations</w:t>
            </w:r>
          </w:p>
        </w:tc>
        <w:tc>
          <w:tcPr>
            <w:tcW w:w="1800" w:type="dxa"/>
            <w:tcBorders>
              <w:top w:val="single" w:sz="4" w:space="0" w:color="000000"/>
              <w:bottom w:val="single" w:sz="4" w:space="0" w:color="000000"/>
            </w:tcBorders>
          </w:tcPr>
          <w:p w14:paraId="7B5D6212" w14:textId="77777777" w:rsidR="00CA233D" w:rsidRDefault="00CA233D" w:rsidP="00CA233D">
            <w:pPr>
              <w:rPr>
                <w:i/>
              </w:rPr>
            </w:pPr>
            <w:r>
              <w:rPr>
                <w:i/>
              </w:rPr>
              <w:t>Fishery Performance</w:t>
            </w:r>
          </w:p>
        </w:tc>
      </w:tr>
      <w:tr w:rsidR="00CA233D" w14:paraId="3D6F893E" w14:textId="77777777" w:rsidTr="00CA233D">
        <w:tc>
          <w:tcPr>
            <w:tcW w:w="1440" w:type="dxa"/>
            <w:tcBorders>
              <w:top w:val="single" w:sz="4" w:space="0" w:color="000000"/>
              <w:bottom w:val="single" w:sz="4" w:space="0" w:color="000000"/>
            </w:tcBorders>
          </w:tcPr>
          <w:p w14:paraId="2D62A476" w14:textId="77777777" w:rsidR="00CA233D" w:rsidRDefault="00CA233D" w:rsidP="00CA233D">
            <w:r>
              <w:t>Level 1: Normal</w:t>
            </w:r>
          </w:p>
        </w:tc>
        <w:tc>
          <w:tcPr>
            <w:tcW w:w="1890" w:type="dxa"/>
            <w:tcBorders>
              <w:top w:val="single" w:sz="4" w:space="0" w:color="000000"/>
              <w:bottom w:val="single" w:sz="4" w:space="0" w:color="000000"/>
            </w:tcBorders>
          </w:tcPr>
          <w:p w14:paraId="3C4C1AD5" w14:textId="77777777" w:rsidR="00CA233D" w:rsidRDefault="00CA233D" w:rsidP="00CA233D">
            <w:r>
              <w:t>Typical to moderately increased uncertainty/minor unresolved issues in assessment.</w:t>
            </w:r>
          </w:p>
        </w:tc>
        <w:tc>
          <w:tcPr>
            <w:tcW w:w="1980" w:type="dxa"/>
            <w:tcBorders>
              <w:top w:val="single" w:sz="4" w:space="0" w:color="000000"/>
              <w:bottom w:val="single" w:sz="4" w:space="0" w:color="000000"/>
            </w:tcBorders>
          </w:tcPr>
          <w:p w14:paraId="4EAE40A9" w14:textId="77777777" w:rsidR="00CA233D" w:rsidRDefault="00CA233D" w:rsidP="00CA233D">
            <w:r>
              <w:t>Stock trends are typical for the stock; recent recruitment is within normal range.</w:t>
            </w:r>
          </w:p>
        </w:tc>
        <w:tc>
          <w:tcPr>
            <w:tcW w:w="2520" w:type="dxa"/>
            <w:tcBorders>
              <w:top w:val="single" w:sz="4" w:space="0" w:color="000000"/>
              <w:bottom w:val="single" w:sz="4" w:space="0" w:color="000000"/>
            </w:tcBorders>
          </w:tcPr>
          <w:p w14:paraId="0DF360B9" w14:textId="77777777" w:rsidR="00CA233D" w:rsidRDefault="00CA233D" w:rsidP="00CA233D">
            <w:r>
              <w:t>No apparent environmental/ecosystem concerns</w:t>
            </w:r>
          </w:p>
        </w:tc>
        <w:tc>
          <w:tcPr>
            <w:tcW w:w="1800" w:type="dxa"/>
            <w:tcBorders>
              <w:top w:val="single" w:sz="4" w:space="0" w:color="000000"/>
              <w:bottom w:val="single" w:sz="4" w:space="0" w:color="000000"/>
            </w:tcBorders>
          </w:tcPr>
          <w:p w14:paraId="4CD25E11" w14:textId="77777777" w:rsidR="00CA233D" w:rsidRDefault="00CA233D" w:rsidP="00CA233D">
            <w:r>
              <w:t>No apparent fishery/resource-use performance and/or behavior concerns</w:t>
            </w:r>
          </w:p>
        </w:tc>
      </w:tr>
      <w:tr w:rsidR="00CA233D" w14:paraId="718F2EEB" w14:textId="77777777" w:rsidTr="00CA233D">
        <w:tc>
          <w:tcPr>
            <w:tcW w:w="1440" w:type="dxa"/>
            <w:tcBorders>
              <w:top w:val="single" w:sz="4" w:space="0" w:color="000000"/>
              <w:bottom w:val="single" w:sz="4" w:space="0" w:color="000000"/>
            </w:tcBorders>
          </w:tcPr>
          <w:p w14:paraId="7AF0EBE8" w14:textId="77777777" w:rsidR="00CA233D" w:rsidRDefault="00CA233D" w:rsidP="00CA233D">
            <w:r>
              <w:t xml:space="preserve">Level 2: Substantially increased concerns </w:t>
            </w:r>
          </w:p>
        </w:tc>
        <w:tc>
          <w:tcPr>
            <w:tcW w:w="1890" w:type="dxa"/>
            <w:tcBorders>
              <w:top w:val="single" w:sz="4" w:space="0" w:color="000000"/>
              <w:bottom w:val="single" w:sz="4" w:space="0" w:color="000000"/>
            </w:tcBorders>
          </w:tcPr>
          <w:p w14:paraId="07972210" w14:textId="77777777" w:rsidR="00CA233D" w:rsidRDefault="00CA233D" w:rsidP="00CA233D">
            <w:r>
              <w:t>Substantially increased assessment uncertainty/ unresolved issues.</w:t>
            </w:r>
          </w:p>
        </w:tc>
        <w:tc>
          <w:tcPr>
            <w:tcW w:w="1980" w:type="dxa"/>
            <w:tcBorders>
              <w:top w:val="single" w:sz="4" w:space="0" w:color="000000"/>
              <w:bottom w:val="single" w:sz="4" w:space="0" w:color="000000"/>
            </w:tcBorders>
          </w:tcPr>
          <w:p w14:paraId="4C02802D" w14:textId="77777777" w:rsidR="00CA233D" w:rsidRDefault="00CA233D" w:rsidP="00CA233D">
            <w:r>
              <w:t xml:space="preserve">Stock trends are unusual; abundance increasing or decreasing faster than has been seen </w:t>
            </w:r>
            <w:proofErr w:type="gramStart"/>
            <w:r>
              <w:t>recently,</w:t>
            </w:r>
            <w:proofErr w:type="gramEnd"/>
            <w:r>
              <w:t xml:space="preserve"> or recruitment pattern is atypical. </w:t>
            </w:r>
          </w:p>
        </w:tc>
        <w:tc>
          <w:tcPr>
            <w:tcW w:w="2520" w:type="dxa"/>
            <w:tcBorders>
              <w:top w:val="single" w:sz="4" w:space="0" w:color="000000"/>
              <w:bottom w:val="single" w:sz="4" w:space="0" w:color="000000"/>
            </w:tcBorders>
          </w:tcPr>
          <w:p w14:paraId="16FC1950" w14:textId="4A0C6ED2" w:rsidR="00CA233D" w:rsidRDefault="00CA233D" w:rsidP="00CA233D">
            <w:r>
              <w:t>Some indicators showing</w:t>
            </w:r>
            <w:r w:rsidR="00C43270" w:rsidRPr="00C43270">
              <w:rPr>
                <w:i/>
              </w:rPr>
              <w:t xml:space="preserve"> </w:t>
            </w:r>
            <w:r>
              <w:t>adverse signals relevant to the stock but the pattern is not consistent across all indicators.</w:t>
            </w:r>
          </w:p>
        </w:tc>
        <w:tc>
          <w:tcPr>
            <w:tcW w:w="1800" w:type="dxa"/>
            <w:tcBorders>
              <w:top w:val="single" w:sz="4" w:space="0" w:color="000000"/>
              <w:bottom w:val="single" w:sz="4" w:space="0" w:color="000000"/>
            </w:tcBorders>
          </w:tcPr>
          <w:p w14:paraId="6063D92B" w14:textId="77777777" w:rsidR="00CA233D" w:rsidRDefault="00CA233D" w:rsidP="00CA233D">
            <w:r>
              <w:t>Some indicators showing adverse signals but the pattern is not consistent across all indicators</w:t>
            </w:r>
          </w:p>
        </w:tc>
      </w:tr>
      <w:tr w:rsidR="00CA233D" w14:paraId="43C0C8F3" w14:textId="77777777" w:rsidTr="00CA233D">
        <w:tc>
          <w:tcPr>
            <w:tcW w:w="1440" w:type="dxa"/>
            <w:tcBorders>
              <w:top w:val="single" w:sz="4" w:space="0" w:color="000000"/>
              <w:bottom w:val="single" w:sz="4" w:space="0" w:color="000000"/>
            </w:tcBorders>
          </w:tcPr>
          <w:p w14:paraId="1D07E795" w14:textId="77777777" w:rsidR="00CA233D" w:rsidRDefault="00CA233D" w:rsidP="00CA233D">
            <w:r>
              <w:t>Level 3: Major Concern</w:t>
            </w:r>
          </w:p>
        </w:tc>
        <w:tc>
          <w:tcPr>
            <w:tcW w:w="1890" w:type="dxa"/>
            <w:tcBorders>
              <w:top w:val="single" w:sz="4" w:space="0" w:color="000000"/>
              <w:bottom w:val="single" w:sz="4" w:space="0" w:color="000000"/>
            </w:tcBorders>
          </w:tcPr>
          <w:p w14:paraId="534BFC7F" w14:textId="77777777" w:rsidR="00CA233D" w:rsidRDefault="00CA233D" w:rsidP="00CA233D">
            <w:r>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252264E9" w14:textId="77777777" w:rsidR="00CA233D" w:rsidRDefault="00CA233D" w:rsidP="00CA233D">
            <w:r>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33861124" w14:textId="77777777" w:rsidR="00CA233D" w:rsidRDefault="00CA233D" w:rsidP="00CA233D">
            <w:r>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394C6B65" w14:textId="77777777" w:rsidR="00CA233D" w:rsidRDefault="00CA233D" w:rsidP="00CA233D">
            <w:r>
              <w:t>Multiple indicators showing consistent adverse signals a) across different sectors, and/or b) different gear types</w:t>
            </w:r>
          </w:p>
        </w:tc>
      </w:tr>
      <w:tr w:rsidR="00CA233D" w14:paraId="2D97B218" w14:textId="77777777" w:rsidTr="00CA233D">
        <w:tc>
          <w:tcPr>
            <w:tcW w:w="1440" w:type="dxa"/>
            <w:tcBorders>
              <w:top w:val="single" w:sz="4" w:space="0" w:color="000000"/>
              <w:bottom w:val="single" w:sz="4" w:space="0" w:color="000000"/>
            </w:tcBorders>
          </w:tcPr>
          <w:p w14:paraId="55E9E226" w14:textId="77777777" w:rsidR="00CA233D" w:rsidRDefault="00CA233D" w:rsidP="00CA233D">
            <w:r>
              <w:t>Level 4: Extreme concern</w:t>
            </w:r>
          </w:p>
        </w:tc>
        <w:tc>
          <w:tcPr>
            <w:tcW w:w="1890" w:type="dxa"/>
            <w:tcBorders>
              <w:top w:val="single" w:sz="4" w:space="0" w:color="000000"/>
              <w:bottom w:val="single" w:sz="4" w:space="0" w:color="000000"/>
            </w:tcBorders>
          </w:tcPr>
          <w:p w14:paraId="0895BDC6" w14:textId="77777777" w:rsidR="00CA233D" w:rsidRDefault="00CA233D" w:rsidP="00CA233D">
            <w:r>
              <w:t>Severe problems with the stock assessment; severe retrospective bias. Assessment considered unreliable.</w:t>
            </w:r>
          </w:p>
        </w:tc>
        <w:tc>
          <w:tcPr>
            <w:tcW w:w="1980" w:type="dxa"/>
            <w:tcBorders>
              <w:top w:val="single" w:sz="4" w:space="0" w:color="000000"/>
              <w:bottom w:val="single" w:sz="4" w:space="0" w:color="000000"/>
            </w:tcBorders>
          </w:tcPr>
          <w:p w14:paraId="739E12F8" w14:textId="77777777" w:rsidR="00CA233D" w:rsidRDefault="00CA233D" w:rsidP="00CA233D">
            <w:r>
              <w:t xml:space="preserve">Stock trends are unprecedented; More rapid changes in stock abundance than have ever been seen </w:t>
            </w:r>
            <w:proofErr w:type="gramStart"/>
            <w:r>
              <w:t>previously,</w:t>
            </w:r>
            <w:proofErr w:type="gramEnd"/>
            <w:r>
              <w:t xml:space="preserve"> or a very long stretch of poor recruitment compared to previous patterns.</w:t>
            </w:r>
          </w:p>
        </w:tc>
        <w:tc>
          <w:tcPr>
            <w:tcW w:w="2520" w:type="dxa"/>
            <w:tcBorders>
              <w:top w:val="single" w:sz="4" w:space="0" w:color="000000"/>
              <w:bottom w:val="single" w:sz="4" w:space="0" w:color="000000"/>
            </w:tcBorders>
          </w:tcPr>
          <w:p w14:paraId="124A9D39" w14:textId="77777777" w:rsidR="00CA233D" w:rsidRDefault="00CA233D" w:rsidP="00CA233D">
            <w:r>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537E4130" w14:textId="5A04535E" w:rsidR="00CA233D" w:rsidRDefault="00CA233D" w:rsidP="00CA233D">
            <w:r>
              <w:t>Extreme anomalies in multiple performance</w:t>
            </w:r>
            <w:r w:rsidR="00C43270" w:rsidRPr="00C43270">
              <w:rPr>
                <w:i/>
              </w:rPr>
              <w:t xml:space="preserve"> </w:t>
            </w:r>
            <w:r>
              <w:t>indicators that are highly likely to impact the stock</w:t>
            </w:r>
          </w:p>
        </w:tc>
      </w:tr>
    </w:tbl>
    <w:p w14:paraId="2F980C86" w14:textId="77777777" w:rsidR="00CA233D" w:rsidRDefault="00CA233D" w:rsidP="00CA233D"/>
    <w:p w14:paraId="7725474B" w14:textId="77777777" w:rsidR="00CA233D" w:rsidRPr="00F15428" w:rsidRDefault="00CA233D" w:rsidP="00CA233D">
      <w:r>
        <w:t xml:space="preserve">“The table is applied by evaluating the severity of four types of considerations that could </w:t>
      </w:r>
      <w:r w:rsidRPr="00F15428">
        <w:t xml:space="preserve">be </w:t>
      </w:r>
      <w:r>
        <w:t>used to support a scientific recommendation to reduce the ABC from</w:t>
      </w:r>
      <w:r w:rsidRPr="00F15428">
        <w:t xml:space="preserve"> the maximum permissible</w:t>
      </w:r>
      <w:r>
        <w:t xml:space="preserve">. These considerations are stock assessment considerations, population dynamics considerations, environmental/ecosystem considerations, and fishery performance. Examples of the types of concerns that might be relevant include the following: </w:t>
      </w:r>
    </w:p>
    <w:p w14:paraId="6C2D078C" w14:textId="77777777" w:rsidR="00CA233D" w:rsidRDefault="00CA233D" w:rsidP="00CA233D">
      <w:pPr>
        <w:numPr>
          <w:ilvl w:val="0"/>
          <w:numId w:val="37"/>
        </w:numPr>
        <w:pBdr>
          <w:top w:val="nil"/>
          <w:left w:val="nil"/>
          <w:bottom w:val="nil"/>
          <w:right w:val="nil"/>
          <w:between w:val="nil"/>
        </w:pBdr>
        <w:spacing w:after="240" w:line="259" w:lineRule="auto"/>
        <w:rPr>
          <w:color w:val="000000"/>
        </w:rPr>
      </w:pPr>
      <w:r>
        <w:rPr>
          <w:color w:val="000000"/>
          <w:szCs w:val="22"/>
        </w:rPr>
        <w:lastRenderedPageBreak/>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16877714" w14:textId="77777777" w:rsidR="00CA233D" w:rsidRDefault="00CA233D" w:rsidP="00CA233D">
      <w:pPr>
        <w:numPr>
          <w:ilvl w:val="0"/>
          <w:numId w:val="37"/>
        </w:numPr>
        <w:pBdr>
          <w:top w:val="nil"/>
          <w:left w:val="nil"/>
          <w:bottom w:val="nil"/>
          <w:right w:val="nil"/>
          <w:between w:val="nil"/>
        </w:pBdr>
        <w:spacing w:after="240" w:line="259" w:lineRule="auto"/>
        <w:rPr>
          <w:color w:val="000000"/>
        </w:rPr>
      </w:pPr>
      <w:r>
        <w:rPr>
          <w:color w:val="000000"/>
          <w:szCs w:val="22"/>
        </w:rPr>
        <w:t>“Population dynamics considerations—decreasing biomass trend, poor recent recruitment, inability of the stock to rebuild, abrupt increase or decrease in stock abundance.</w:t>
      </w:r>
    </w:p>
    <w:p w14:paraId="65EFFF6C" w14:textId="77777777" w:rsidR="00CA233D" w:rsidRDefault="00CA233D" w:rsidP="00CA233D">
      <w:pPr>
        <w:numPr>
          <w:ilvl w:val="0"/>
          <w:numId w:val="37"/>
        </w:numPr>
        <w:pBdr>
          <w:top w:val="nil"/>
          <w:left w:val="nil"/>
          <w:bottom w:val="nil"/>
          <w:right w:val="nil"/>
          <w:between w:val="nil"/>
        </w:pBdr>
        <w:spacing w:after="240" w:line="259" w:lineRule="auto"/>
        <w:rPr>
          <w:color w:val="000000"/>
        </w:rPr>
      </w:pPr>
      <w:r>
        <w:rPr>
          <w:color w:val="000000"/>
          <w:szCs w:val="22"/>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4326C52D" w14:textId="77777777" w:rsidR="00CA233D" w:rsidRDefault="00CA233D" w:rsidP="00CA233D">
      <w:pPr>
        <w:numPr>
          <w:ilvl w:val="0"/>
          <w:numId w:val="37"/>
        </w:numPr>
        <w:pBdr>
          <w:top w:val="nil"/>
          <w:left w:val="nil"/>
          <w:bottom w:val="nil"/>
          <w:right w:val="nil"/>
          <w:between w:val="nil"/>
        </w:pBdr>
        <w:spacing w:after="240" w:line="259" w:lineRule="auto"/>
        <w:rPr>
          <w:color w:val="000000"/>
        </w:rPr>
      </w:pPr>
      <w:r>
        <w:rPr>
          <w:color w:val="000000"/>
          <w:szCs w:val="22"/>
        </w:rPr>
        <w:t>“Fishery performance—fishery CPUE is showing a contrasting pattern from the stock biomass trend, unusual spatial pattern of fishing, changes in the percent of TAC taken, changes in the duration of fishery openings.”</w:t>
      </w:r>
    </w:p>
    <w:p w14:paraId="41671B40" w14:textId="5DCC6948" w:rsidR="00CA233D" w:rsidRPr="001E60E3" w:rsidRDefault="00CA233D" w:rsidP="00CA233D">
      <w:pPr>
        <w:shd w:val="clear" w:color="auto" w:fill="FFFFFF"/>
        <w:rPr>
          <w:color w:val="000000"/>
          <w:szCs w:val="22"/>
        </w:rPr>
      </w:pPr>
      <w:r w:rsidRPr="001E60E3">
        <w:rPr>
          <w:b/>
          <w:color w:val="000000"/>
          <w:szCs w:val="22"/>
        </w:rPr>
        <w:t>Assessment considerations.</w:t>
      </w:r>
      <w:r w:rsidR="00C43270" w:rsidRPr="00C43270">
        <w:rPr>
          <w:i/>
          <w:color w:val="000000"/>
          <w:szCs w:val="22"/>
        </w:rPr>
        <w:t xml:space="preserve"> </w:t>
      </w:r>
      <w:r w:rsidRPr="001E60E3">
        <w:rPr>
          <w:color w:val="000000"/>
          <w:szCs w:val="22"/>
        </w:rPr>
        <w:t xml:space="preserve">The </w:t>
      </w:r>
      <w:r w:rsidR="00E605AF">
        <w:rPr>
          <w:color w:val="000000"/>
          <w:szCs w:val="22"/>
        </w:rPr>
        <w:t>AI pollock</w:t>
      </w:r>
      <w:r w:rsidRPr="001E60E3">
        <w:rPr>
          <w:color w:val="000000"/>
          <w:szCs w:val="22"/>
        </w:rPr>
        <w:t xml:space="preserve"> assessment does not show a strong retrospective bias, and fits to the </w:t>
      </w:r>
      <w:r w:rsidR="00E605AF">
        <w:rPr>
          <w:color w:val="000000"/>
          <w:szCs w:val="22"/>
        </w:rPr>
        <w:t>age composition data well.</w:t>
      </w:r>
      <w:ins w:id="276" w:author="Steve Barbeaux" w:date="2022-10-09T12:27:00Z">
        <w:r w:rsidR="004736F4">
          <w:rPr>
            <w:color w:val="000000"/>
            <w:szCs w:val="22"/>
          </w:rPr>
          <w:t xml:space="preserve"> There is </w:t>
        </w:r>
        <w:proofErr w:type="gramStart"/>
        <w:r w:rsidR="004736F4">
          <w:rPr>
            <w:color w:val="000000"/>
            <w:szCs w:val="22"/>
          </w:rPr>
          <w:t>however</w:t>
        </w:r>
        <w:proofErr w:type="gramEnd"/>
        <w:r w:rsidR="004736F4">
          <w:rPr>
            <w:color w:val="000000"/>
            <w:szCs w:val="22"/>
          </w:rPr>
          <w:t xml:space="preserve"> a lack of recent fishery and survey age compositi</w:t>
        </w:r>
      </w:ins>
      <w:ins w:id="277" w:author="Steve Barbeaux" w:date="2022-10-09T12:28:00Z">
        <w:r w:rsidR="004736F4">
          <w:rPr>
            <w:color w:val="000000"/>
            <w:szCs w:val="22"/>
          </w:rPr>
          <w:t>o</w:t>
        </w:r>
      </w:ins>
      <w:ins w:id="278" w:author="Steve Barbeaux" w:date="2022-10-09T12:27:00Z">
        <w:r w:rsidR="004736F4">
          <w:rPr>
            <w:color w:val="000000"/>
            <w:szCs w:val="22"/>
          </w:rPr>
          <w:t>n</w:t>
        </w:r>
      </w:ins>
      <w:ins w:id="279" w:author="Steve Barbeaux" w:date="2022-10-09T12:28:00Z">
        <w:r w:rsidR="004736F4">
          <w:rPr>
            <w:color w:val="000000"/>
            <w:szCs w:val="22"/>
          </w:rPr>
          <w:t xml:space="preserve"> data in the model leading to a larger degree of uncertainty in the model performance.</w:t>
        </w:r>
      </w:ins>
      <w:r w:rsidR="00E605AF">
        <w:rPr>
          <w:color w:val="000000"/>
          <w:szCs w:val="22"/>
        </w:rPr>
        <w:t xml:space="preserve"> </w:t>
      </w:r>
      <w:del w:id="280" w:author="Steve Barbeaux" w:date="2022-10-09T12:27:00Z">
        <w:r w:rsidR="00E605AF" w:rsidDel="004736F4">
          <w:rPr>
            <w:color w:val="000000"/>
            <w:szCs w:val="22"/>
          </w:rPr>
          <w:delText>There</w:delText>
        </w:r>
        <w:r w:rsidR="00330C6D" w:rsidDel="004736F4">
          <w:rPr>
            <w:color w:val="000000"/>
            <w:szCs w:val="22"/>
          </w:rPr>
          <w:delText xml:space="preserve"> </w:delText>
        </w:r>
        <w:r w:rsidR="00E605AF" w:rsidDel="004736F4">
          <w:rPr>
            <w:color w:val="000000"/>
            <w:szCs w:val="22"/>
          </w:rPr>
          <w:delText>is a concern as the 2020 bottom trawl survey was not conducted due to COVID-19 restrictions, however the analysis conducted by Meaghan Bryan and presented in September does not reflect a need for increased concern</w:delText>
        </w:r>
        <w:r w:rsidR="00330C6D" w:rsidDel="004736F4">
          <w:rPr>
            <w:color w:val="000000"/>
            <w:szCs w:val="22"/>
          </w:rPr>
          <w:delText xml:space="preserve"> given the missing data</w:delText>
        </w:r>
        <w:r w:rsidR="00E605AF" w:rsidDel="004736F4">
          <w:rPr>
            <w:color w:val="000000"/>
            <w:szCs w:val="22"/>
          </w:rPr>
          <w:delText xml:space="preserve">. </w:delText>
        </w:r>
      </w:del>
    </w:p>
    <w:p w14:paraId="2B8D402A" w14:textId="60462974" w:rsidR="00CA233D" w:rsidRPr="001E60E3" w:rsidRDefault="00CA233D" w:rsidP="00CA233D">
      <w:pPr>
        <w:shd w:val="clear" w:color="auto" w:fill="FFFFFF"/>
        <w:rPr>
          <w:color w:val="000000"/>
          <w:szCs w:val="22"/>
        </w:rPr>
      </w:pPr>
      <w:r w:rsidRPr="001E60E3">
        <w:rPr>
          <w:b/>
          <w:color w:val="000000"/>
          <w:szCs w:val="22"/>
        </w:rPr>
        <w:t>Population dynamics considerations.</w:t>
      </w:r>
      <w:r w:rsidRPr="001E60E3">
        <w:rPr>
          <w:color w:val="000000"/>
          <w:szCs w:val="22"/>
        </w:rPr>
        <w:t xml:space="preserve"> Female spawning biomass is currently estimated to </w:t>
      </w:r>
      <w:r w:rsidR="00E605AF">
        <w:rPr>
          <w:color w:val="000000"/>
          <w:szCs w:val="22"/>
        </w:rPr>
        <w:t>be at B</w:t>
      </w:r>
      <w:r w:rsidR="00E605AF" w:rsidRPr="00090530">
        <w:rPr>
          <w:color w:val="000000"/>
          <w:szCs w:val="22"/>
          <w:vertAlign w:val="subscript"/>
        </w:rPr>
        <w:t>47%</w:t>
      </w:r>
      <w:r w:rsidR="00E605AF">
        <w:rPr>
          <w:color w:val="000000"/>
          <w:szCs w:val="22"/>
        </w:rPr>
        <w:t xml:space="preserve"> and given low exploitation e</w:t>
      </w:r>
      <w:r w:rsidR="00330C6D">
        <w:rPr>
          <w:color w:val="000000"/>
          <w:szCs w:val="22"/>
        </w:rPr>
        <w:t xml:space="preserve">xpected to continue to increase even at lower than average recruitment. The authors have no concerns with this stock concerning population dynamics. </w:t>
      </w:r>
    </w:p>
    <w:p w14:paraId="71297762" w14:textId="204FF0B9" w:rsidR="00A51A6C" w:rsidDel="006F2F6D" w:rsidRDefault="00CA233D" w:rsidP="006F2F6D">
      <w:pPr>
        <w:rPr>
          <w:del w:id="281" w:author="Steve Barbeaux" w:date="2022-10-09T12:30:00Z"/>
        </w:rPr>
        <w:pPrChange w:id="282" w:author="Steve Barbeaux" w:date="2022-10-09T12:30:00Z">
          <w:pPr/>
        </w:pPrChange>
      </w:pPr>
      <w:r w:rsidRPr="00E97F09">
        <w:rPr>
          <w:b/>
        </w:rPr>
        <w:t>Environmental/Ecosystem considerations.</w:t>
      </w:r>
      <w:del w:id="283" w:author="Steve Barbeaux" w:date="2022-10-09T12:30:00Z">
        <w:r w:rsidRPr="001E60E3" w:rsidDel="006F2F6D">
          <w:delText xml:space="preserve"> </w:delText>
        </w:r>
        <w:r w:rsidR="00A51A6C" w:rsidDel="006F2F6D">
          <w:delText>The few available 2019-202</w:delText>
        </w:r>
      </w:del>
      <w:del w:id="284" w:author="Steve Barbeaux" w:date="2022-10-09T12:29:00Z">
        <w:r w:rsidR="00A51A6C" w:rsidDel="006F2F6D">
          <w:delText>0</w:delText>
        </w:r>
      </w:del>
      <w:del w:id="285" w:author="Steve Barbeaux" w:date="2022-10-09T12:30:00Z">
        <w:r w:rsidR="00A51A6C" w:rsidDel="006F2F6D">
          <w:delText xml:space="preserve"> indicators for zooplanktivorous prey for pollock in the AI appear to be largely positive. Although we don’t have direct abundance estimates of copepods, which comprise 53% of juvenile (&lt;20cm) pollock diet, along with euphausiids and pelagic gelatinous filter feeders, we can infer that copepods experienced lower predation pressure based on the biannual cycle and record abundance of Kamchatka pink salmon during 2019. The biannual cycle and cascading effects of pink salmon predation on copepods has been documented before by Springer 2014, Batten et al 2018, and Matta et al 2020. Time-series of either young ages or total population do not show alternate years of high number of pollock. Based on the Kamchatka pink-salmon – copepods relationship, we assume that copepod prey availability to pollock in 2020 would be higher than in odd years when pink salmon abundance is high. Other inferences we can make about zooplankton prey availability are from the reproductive success of planktivorous auklets nesting on Buldir Island. While the colony was not surveyed in 2020, they had good reproductive success 2016-2019, suggesting that zooplankton were sufficiently abundant during these years to support successful production of chicks and possibly indicative of abundant zooplankton prey in that area.  Data from the Continuous Plankton Recorders that sample near the Aleutian chain show anomalously small copepod taxa from 2016-2018, but larger in 2019, which may indicate a recent increase in the quality of zooplankton prey available to pollock. </w:delText>
        </w:r>
      </w:del>
    </w:p>
    <w:p w14:paraId="4E505883" w14:textId="0CAAB875" w:rsidR="00A51A6C" w:rsidDel="006F2F6D" w:rsidRDefault="00A51A6C" w:rsidP="006F2F6D">
      <w:pPr>
        <w:rPr>
          <w:del w:id="286" w:author="Steve Barbeaux" w:date="2022-10-09T12:30:00Z"/>
        </w:rPr>
        <w:pPrChange w:id="287" w:author="Steve Barbeaux" w:date="2022-10-09T12:30:00Z">
          <w:pPr/>
        </w:pPrChange>
      </w:pPr>
      <w:del w:id="288" w:author="Steve Barbeaux" w:date="2022-10-09T12:30:00Z">
        <w:r w:rsidDel="006F2F6D">
          <w:delText xml:space="preserve">Recent condition indices (2014 onwards, even years) taken during surveys have been lower than the long-term survey mean, but due to lack of 2020 surveys, fish condition was not measured this year. The recent higher water temperatures increasing consumption, along with higher competition and increasing biomass of POP, may jointly explain the negative body condition observed in the past years in walleye pollock. </w:delText>
        </w:r>
      </w:del>
    </w:p>
    <w:p w14:paraId="3F726689" w14:textId="49E566C1" w:rsidR="00A51A6C" w:rsidDel="006F2F6D" w:rsidRDefault="00A51A6C" w:rsidP="006F2F6D">
      <w:pPr>
        <w:rPr>
          <w:del w:id="289" w:author="Steve Barbeaux" w:date="2022-10-09T12:30:00Z"/>
        </w:rPr>
        <w:pPrChange w:id="290" w:author="Steve Barbeaux" w:date="2022-10-09T12:30:00Z">
          <w:pPr/>
        </w:pPrChange>
      </w:pPr>
      <w:del w:id="291" w:author="Steve Barbeaux" w:date="2022-10-09T12:30:00Z">
        <w:r w:rsidDel="006F2F6D">
          <w:delText xml:space="preserve">Both Pacific ocean perch (particularly juvenile POP &lt;20 cm), Kamchatka pink salmon, and Atka mackerel are primary consumers of copepods, with the first two showing biannual signals in their abundance. Both the western and central Aleutians have shown decreased survey biomass estimates of pollock not observed in the eastern Aleutians. The increased consumption  of copepods by the increasing POP population and high abundance years of Kamchatka pink salmon might be limiting the availability of prey for pollock through competitive pressure. Some fishery-related evidence might be the increased bycatch of pollock in rockfish fisheries. </w:delText>
        </w:r>
      </w:del>
    </w:p>
    <w:p w14:paraId="4C6872B8" w14:textId="1176D479" w:rsidR="00A51A6C" w:rsidDel="006F2F6D" w:rsidRDefault="00A51A6C" w:rsidP="006F2F6D">
      <w:pPr>
        <w:rPr>
          <w:del w:id="292" w:author="Steve Barbeaux" w:date="2022-10-09T12:30:00Z"/>
        </w:rPr>
        <w:pPrChange w:id="293" w:author="Steve Barbeaux" w:date="2022-10-09T12:30:00Z">
          <w:pPr/>
        </w:pPrChange>
      </w:pPr>
      <w:del w:id="294" w:author="Steve Barbeaux" w:date="2022-10-09T12:30:00Z">
        <w:r w:rsidDel="006F2F6D">
          <w:delText>Walleye pollock are a key prey for Steller sea lions, Pacific cod, arrowtooth flounder, and Pacific Halibut (AFSC Groundfish Food Habits database).  Pacific cod has been consistently increasing after a steady decline from 2000 to 2012. Arrowtooth flounder biomass peaked in 2006 and has been decreasing since, as has Pacific halibut since 1997 based on AI survey biomass estimates. These trends suggest no large changes in predation pressure on AI pollock.</w:delText>
        </w:r>
      </w:del>
    </w:p>
    <w:p w14:paraId="34F8C4B9" w14:textId="73C9D396" w:rsidR="00A51A6C" w:rsidRPr="001E60E3" w:rsidRDefault="00A51A6C" w:rsidP="006F2F6D">
      <w:pPr>
        <w:pPrChange w:id="295" w:author="Steve Barbeaux" w:date="2022-10-09T12:30:00Z">
          <w:pPr/>
        </w:pPrChange>
      </w:pPr>
      <w:del w:id="296" w:author="Steve Barbeaux" w:date="2022-10-09T12:30:00Z">
        <w:r w:rsidDel="006F2F6D">
          <w:delText xml:space="preserve">Taken together, these indicators suggest that the current level of concern is level 1—no apparent environmental/ecosystem concerns. However, continued trends in poor fish condition as well as the potential for competition with the expanding Pacific </w:delText>
        </w:r>
        <w:r w:rsidR="004B1727" w:rsidDel="006F2F6D">
          <w:delText>o</w:delText>
        </w:r>
        <w:r w:rsidDel="006F2F6D">
          <w:delText>cean perch stock warrant further attention when more data are available</w:delText>
        </w:r>
      </w:del>
      <w:r>
        <w:t>.</w:t>
      </w:r>
    </w:p>
    <w:p w14:paraId="406FB9D9" w14:textId="71432F9E" w:rsidR="00CA233D" w:rsidRPr="00E605AF" w:rsidRDefault="00CA233D" w:rsidP="00E97F09">
      <w:r w:rsidRPr="001E60E3">
        <w:rPr>
          <w:b/>
        </w:rPr>
        <w:t xml:space="preserve">Fishery Performance. </w:t>
      </w:r>
      <w:r w:rsidR="00330C6D">
        <w:t xml:space="preserve">There </w:t>
      </w:r>
      <w:proofErr w:type="gramStart"/>
      <w:r w:rsidR="00330C6D">
        <w:t>hasn’t</w:t>
      </w:r>
      <w:proofErr w:type="gramEnd"/>
      <w:r w:rsidR="00330C6D">
        <w:t xml:space="preserve"> been a substantial pollock fishery in the Aleutian Islands since 1998. From 2005 to the present catch in the AI has been less than 3</w:t>
      </w:r>
      <w:proofErr w:type="gramStart"/>
      <w:r w:rsidR="00330C6D">
        <w:t>,</w:t>
      </w:r>
      <w:ins w:id="297" w:author="Steve Barbeaux" w:date="2022-10-09T12:30:00Z">
        <w:r w:rsidR="006F2F6D">
          <w:t>5</w:t>
        </w:r>
      </w:ins>
      <w:proofErr w:type="gramEnd"/>
      <w:del w:id="298" w:author="Steve Barbeaux" w:date="2022-10-09T12:30:00Z">
        <w:r w:rsidR="00330C6D" w:rsidDel="006F2F6D">
          <w:delText>0</w:delText>
        </w:r>
      </w:del>
      <w:r w:rsidR="00330C6D">
        <w:t>00 t. Although an experimental fishing permit was developed for the 2019 and 2020 fishery, the catch remained below 3</w:t>
      </w:r>
      <w:proofErr w:type="gramStart"/>
      <w:r w:rsidR="00330C6D">
        <w:t>,</w:t>
      </w:r>
      <w:proofErr w:type="gramEnd"/>
      <w:del w:id="299" w:author="Steve Barbeaux" w:date="2022-10-09T12:30:00Z">
        <w:r w:rsidR="00330C6D" w:rsidDel="006F2F6D">
          <w:delText>0</w:delText>
        </w:r>
      </w:del>
      <w:ins w:id="300" w:author="Steve Barbeaux" w:date="2022-10-09T12:30:00Z">
        <w:r w:rsidR="006F2F6D">
          <w:t>5</w:t>
        </w:r>
      </w:ins>
      <w:r w:rsidR="00330C6D">
        <w:t xml:space="preserve">00 t. There is no consistent metric </w:t>
      </w:r>
      <w:r w:rsidR="003E525D">
        <w:t xml:space="preserve">available </w:t>
      </w:r>
      <w:r w:rsidR="00330C6D">
        <w:t>to assess fishery performance for this fishery. The TAC for this stock is limited to 19,000 t, less than half of the annual ABC. We have no concerns about fishery performance that would suggest a drop in ABC would be required.</w:t>
      </w:r>
      <w:r w:rsidR="00C43270" w:rsidRPr="00C43270">
        <w:rPr>
          <w:i/>
        </w:rPr>
        <w:t xml:space="preserve"> </w:t>
      </w:r>
    </w:p>
    <w:p w14:paraId="19398849" w14:textId="7B134595" w:rsidR="00CA233D" w:rsidRPr="001E60E3" w:rsidRDefault="00CA233D" w:rsidP="00E97F09">
      <w:r w:rsidRPr="001E60E3">
        <w:t xml:space="preserve">We consider the concern level to be </w:t>
      </w:r>
      <w:proofErr w:type="gramStart"/>
      <w:r w:rsidRPr="001E60E3">
        <w:t>1</w:t>
      </w:r>
      <w:proofErr w:type="gramEnd"/>
      <w:r w:rsidRPr="001E60E3">
        <w:t xml:space="preserve"> –</w:t>
      </w:r>
      <w:r w:rsidR="00E605AF">
        <w:t xml:space="preserve"> </w:t>
      </w:r>
      <w:r w:rsidRPr="001E60E3">
        <w:t>normal.</w:t>
      </w:r>
      <w:r w:rsidR="00C43270" w:rsidRPr="00C43270">
        <w:rPr>
          <w:i/>
        </w:rPr>
        <w:t xml:space="preserve"> </w:t>
      </w:r>
    </w:p>
    <w:p w14:paraId="4F2E12D0" w14:textId="77777777" w:rsidR="00CA233D" w:rsidRPr="001E60E3" w:rsidRDefault="00CA233D" w:rsidP="00E97F09">
      <w:r w:rsidRPr="001E60E3">
        <w:t xml:space="preserve">These results </w:t>
      </w:r>
      <w:proofErr w:type="gramStart"/>
      <w:r w:rsidRPr="001E60E3">
        <w:t>are summarized</w:t>
      </w:r>
      <w:proofErr w:type="gramEnd"/>
      <w:r w:rsidRPr="001E60E3">
        <w:t xml:space="preserve"> in the table below:</w:t>
      </w:r>
    </w:p>
    <w:tbl>
      <w:tblPr>
        <w:tblW w:w="7484"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1871"/>
        <w:gridCol w:w="1871"/>
        <w:gridCol w:w="1871"/>
        <w:gridCol w:w="1871"/>
      </w:tblGrid>
      <w:tr w:rsidR="00CD5C21" w:rsidRPr="008D5F3E" w14:paraId="00ECB235" w14:textId="77777777" w:rsidTr="002722B5">
        <w:tc>
          <w:tcPr>
            <w:tcW w:w="1871" w:type="dxa"/>
            <w:shd w:val="clear" w:color="auto" w:fill="FFFFFF"/>
            <w:tcMar>
              <w:top w:w="0" w:type="dxa"/>
              <w:left w:w="108" w:type="dxa"/>
              <w:bottom w:w="0" w:type="dxa"/>
              <w:right w:w="108" w:type="dxa"/>
            </w:tcMar>
            <w:hideMark/>
          </w:tcPr>
          <w:p w14:paraId="35949B8A" w14:textId="77777777" w:rsidR="00CD5C21" w:rsidRPr="008D5F3E" w:rsidRDefault="00CD5C21" w:rsidP="00E97F09">
            <w:pPr>
              <w:rPr>
                <w:rFonts w:ascii="Calibri" w:hAnsi="Calibri"/>
                <w:color w:val="222222"/>
              </w:rPr>
            </w:pPr>
            <w:r w:rsidRPr="008D5F3E">
              <w:rPr>
                <w:color w:val="222222"/>
                <w:sz w:val="20"/>
              </w:rPr>
              <w:t>Assessment-related considerations</w:t>
            </w:r>
          </w:p>
        </w:tc>
        <w:tc>
          <w:tcPr>
            <w:tcW w:w="1871" w:type="dxa"/>
            <w:shd w:val="clear" w:color="auto" w:fill="FFFFFF"/>
            <w:tcMar>
              <w:top w:w="0" w:type="dxa"/>
              <w:left w:w="108" w:type="dxa"/>
              <w:bottom w:w="0" w:type="dxa"/>
              <w:right w:w="108" w:type="dxa"/>
            </w:tcMar>
            <w:hideMark/>
          </w:tcPr>
          <w:p w14:paraId="211FDF24" w14:textId="77777777" w:rsidR="00CD5C21" w:rsidRPr="008D5F3E" w:rsidRDefault="00CD5C21" w:rsidP="00E97F09">
            <w:pPr>
              <w:rPr>
                <w:rFonts w:ascii="Calibri" w:hAnsi="Calibri"/>
                <w:color w:val="222222"/>
              </w:rPr>
            </w:pPr>
            <w:r w:rsidRPr="008D5F3E">
              <w:rPr>
                <w:color w:val="222222"/>
                <w:sz w:val="20"/>
              </w:rPr>
              <w:t>Population dynamics considerations</w:t>
            </w:r>
          </w:p>
        </w:tc>
        <w:tc>
          <w:tcPr>
            <w:tcW w:w="1871" w:type="dxa"/>
            <w:shd w:val="clear" w:color="auto" w:fill="FFFFFF"/>
            <w:tcMar>
              <w:top w:w="0" w:type="dxa"/>
              <w:left w:w="108" w:type="dxa"/>
              <w:bottom w:w="0" w:type="dxa"/>
              <w:right w:w="108" w:type="dxa"/>
            </w:tcMar>
            <w:hideMark/>
          </w:tcPr>
          <w:p w14:paraId="5EC03208" w14:textId="77777777" w:rsidR="00CD5C21" w:rsidRPr="008D5F3E" w:rsidRDefault="00CD5C21" w:rsidP="00E97F09">
            <w:pPr>
              <w:rPr>
                <w:rFonts w:ascii="Calibri" w:hAnsi="Calibri"/>
                <w:color w:val="222222"/>
              </w:rPr>
            </w:pPr>
            <w:r w:rsidRPr="008D5F3E">
              <w:rPr>
                <w:color w:val="222222"/>
                <w:sz w:val="20"/>
              </w:rPr>
              <w:t>Environmental/ecosystem considerations</w:t>
            </w:r>
          </w:p>
        </w:tc>
        <w:tc>
          <w:tcPr>
            <w:tcW w:w="1871" w:type="dxa"/>
            <w:shd w:val="clear" w:color="auto" w:fill="FFFFFF"/>
          </w:tcPr>
          <w:p w14:paraId="0E4C4177" w14:textId="77777777" w:rsidR="00CD5C21" w:rsidRPr="008D5F3E" w:rsidRDefault="00CD5C21" w:rsidP="00E97F09">
            <w:pPr>
              <w:rPr>
                <w:color w:val="222222"/>
                <w:sz w:val="20"/>
              </w:rPr>
            </w:pPr>
            <w:r>
              <w:rPr>
                <w:color w:val="222222"/>
                <w:sz w:val="20"/>
              </w:rPr>
              <w:t>Fishery Performance</w:t>
            </w:r>
          </w:p>
        </w:tc>
      </w:tr>
      <w:tr w:rsidR="00CD5C21" w:rsidRPr="008D5F3E" w14:paraId="1D29FB2A" w14:textId="77777777" w:rsidTr="002722B5">
        <w:tc>
          <w:tcPr>
            <w:tcW w:w="1871" w:type="dxa"/>
            <w:shd w:val="clear" w:color="auto" w:fill="FFFFFF"/>
            <w:tcMar>
              <w:top w:w="0" w:type="dxa"/>
              <w:left w:w="108" w:type="dxa"/>
              <w:bottom w:w="0" w:type="dxa"/>
              <w:right w:w="108" w:type="dxa"/>
            </w:tcMar>
            <w:hideMark/>
          </w:tcPr>
          <w:p w14:paraId="137D5254" w14:textId="27F1647C" w:rsidR="00CD5C21" w:rsidRPr="008D5F3E" w:rsidRDefault="00CD5C21" w:rsidP="00E97F09">
            <w:pPr>
              <w:rPr>
                <w:rFonts w:ascii="Calibri" w:hAnsi="Calibri"/>
                <w:color w:val="222222"/>
              </w:rPr>
            </w:pPr>
            <w:r>
              <w:rPr>
                <w:color w:val="222222"/>
                <w:sz w:val="20"/>
              </w:rPr>
              <w:t>Level 1</w:t>
            </w:r>
            <w:r w:rsidRPr="008D5F3E">
              <w:rPr>
                <w:color w:val="222222"/>
                <w:sz w:val="20"/>
              </w:rPr>
              <w:t xml:space="preserve">: </w:t>
            </w:r>
            <w:r>
              <w:rPr>
                <w:color w:val="222222"/>
                <w:sz w:val="20"/>
              </w:rPr>
              <w:t>Normal</w:t>
            </w:r>
          </w:p>
        </w:tc>
        <w:tc>
          <w:tcPr>
            <w:tcW w:w="1871" w:type="dxa"/>
            <w:shd w:val="clear" w:color="auto" w:fill="FFFFFF"/>
            <w:tcMar>
              <w:top w:w="0" w:type="dxa"/>
              <w:left w:w="108" w:type="dxa"/>
              <w:bottom w:w="0" w:type="dxa"/>
              <w:right w:w="108" w:type="dxa"/>
            </w:tcMar>
            <w:hideMark/>
          </w:tcPr>
          <w:p w14:paraId="49CC2766" w14:textId="4C76E23E" w:rsidR="00CD5C21" w:rsidRPr="008D5F3E" w:rsidRDefault="00CD5C21" w:rsidP="00E97F09">
            <w:pPr>
              <w:rPr>
                <w:rFonts w:ascii="Calibri" w:hAnsi="Calibri"/>
                <w:color w:val="222222"/>
              </w:rPr>
            </w:pPr>
            <w:r>
              <w:rPr>
                <w:color w:val="222222"/>
                <w:sz w:val="20"/>
              </w:rPr>
              <w:t>Level 1</w:t>
            </w:r>
            <w:r w:rsidRPr="008D5F3E">
              <w:rPr>
                <w:color w:val="222222"/>
                <w:sz w:val="20"/>
              </w:rPr>
              <w:t xml:space="preserve">: </w:t>
            </w:r>
            <w:r>
              <w:rPr>
                <w:color w:val="222222"/>
                <w:sz w:val="20"/>
              </w:rPr>
              <w:t>Normal</w:t>
            </w:r>
          </w:p>
        </w:tc>
        <w:tc>
          <w:tcPr>
            <w:tcW w:w="1871" w:type="dxa"/>
            <w:shd w:val="clear" w:color="auto" w:fill="FFFFFF"/>
            <w:tcMar>
              <w:top w:w="0" w:type="dxa"/>
              <w:left w:w="108" w:type="dxa"/>
              <w:bottom w:w="0" w:type="dxa"/>
              <w:right w:w="108" w:type="dxa"/>
            </w:tcMar>
            <w:hideMark/>
          </w:tcPr>
          <w:p w14:paraId="381052F4" w14:textId="6C315DA3" w:rsidR="00CD5C21" w:rsidRPr="008D5F3E" w:rsidRDefault="00CD5C21" w:rsidP="00E97F09">
            <w:pPr>
              <w:rPr>
                <w:rFonts w:ascii="Calibri" w:hAnsi="Calibri"/>
                <w:color w:val="222222"/>
              </w:rPr>
            </w:pPr>
            <w:r w:rsidRPr="008D5F3E">
              <w:rPr>
                <w:color w:val="222222"/>
                <w:sz w:val="20"/>
              </w:rPr>
              <w:t xml:space="preserve">Level </w:t>
            </w:r>
            <w:r>
              <w:rPr>
                <w:color w:val="222222"/>
                <w:sz w:val="20"/>
              </w:rPr>
              <w:t>1</w:t>
            </w:r>
            <w:r w:rsidRPr="008D5F3E">
              <w:rPr>
                <w:color w:val="222222"/>
                <w:sz w:val="20"/>
              </w:rPr>
              <w:t xml:space="preserve">: </w:t>
            </w:r>
            <w:r>
              <w:rPr>
                <w:color w:val="222222"/>
                <w:sz w:val="20"/>
              </w:rPr>
              <w:t>Normal</w:t>
            </w:r>
          </w:p>
        </w:tc>
        <w:tc>
          <w:tcPr>
            <w:tcW w:w="1871" w:type="dxa"/>
            <w:shd w:val="clear" w:color="auto" w:fill="FFFFFF"/>
          </w:tcPr>
          <w:p w14:paraId="0E91223C" w14:textId="64A3FD2F" w:rsidR="00CD5C21" w:rsidRPr="008D5F3E" w:rsidRDefault="00CD5C21" w:rsidP="00E97F09">
            <w:pPr>
              <w:rPr>
                <w:color w:val="222222"/>
                <w:sz w:val="20"/>
              </w:rPr>
            </w:pPr>
            <w:r>
              <w:rPr>
                <w:color w:val="222222"/>
                <w:sz w:val="20"/>
              </w:rPr>
              <w:t>Level 1: Normal</w:t>
            </w:r>
          </w:p>
        </w:tc>
      </w:tr>
    </w:tbl>
    <w:p w14:paraId="0E708248" w14:textId="77777777" w:rsidR="00A51A6C" w:rsidRDefault="00A51A6C" w:rsidP="00E97F09"/>
    <w:p w14:paraId="70DC5F5B" w14:textId="66D222D4" w:rsidR="00CA233D" w:rsidRPr="008D5F3E" w:rsidRDefault="00CA233D" w:rsidP="00E97F09">
      <w:pPr>
        <w:rPr>
          <w:sz w:val="24"/>
          <w:szCs w:val="24"/>
        </w:rPr>
      </w:pPr>
      <w:r w:rsidRPr="008D5F3E">
        <w:t xml:space="preserve">The </w:t>
      </w:r>
      <w:r w:rsidR="00CD5C21">
        <w:t xml:space="preserve">authors </w:t>
      </w:r>
      <w:r w:rsidRPr="008D5F3E">
        <w:t xml:space="preserve">suggest that setting the ABC below the maximum permissible </w:t>
      </w:r>
      <w:proofErr w:type="gramStart"/>
      <w:r w:rsidRPr="008D5F3E">
        <w:t xml:space="preserve">is </w:t>
      </w:r>
      <w:r>
        <w:t xml:space="preserve">not </w:t>
      </w:r>
      <w:r w:rsidRPr="008D5F3E">
        <w:t>warranted</w:t>
      </w:r>
      <w:proofErr w:type="gramEnd"/>
      <w:r>
        <w:t xml:space="preserve"> at this time</w:t>
      </w:r>
      <w:r w:rsidRPr="008D5F3E">
        <w:t xml:space="preserve">. </w:t>
      </w:r>
    </w:p>
    <w:p w14:paraId="5BEB3F63" w14:textId="77777777" w:rsidR="00BC1E15" w:rsidRDefault="00BC1E15" w:rsidP="00BC1E15">
      <w:pPr>
        <w:pStyle w:val="Heading2"/>
      </w:pPr>
      <w:r>
        <w:t>Standard Harvest Scenarios and Projection Methodology</w:t>
      </w:r>
    </w:p>
    <w:p w14:paraId="6AEB90DA" w14:textId="77777777" w:rsidR="00BC1E15" w:rsidRPr="00A45BDC" w:rsidRDefault="00BC1E15" w:rsidP="00BC1E15">
      <w:pPr>
        <w:rPr>
          <w:szCs w:val="22"/>
        </w:rPr>
      </w:pPr>
      <w:r w:rsidRPr="00A45BDC">
        <w:rPr>
          <w:szCs w:val="22"/>
        </w:rPr>
        <w:t>A standard set of projections is required for each stock managed under Tiers 1, 2, or 3, of Amendment 56.</w:t>
      </w:r>
      <w:r w:rsidR="009C0ADB">
        <w:rPr>
          <w:szCs w:val="22"/>
        </w:rPr>
        <w:t xml:space="preserve"> </w:t>
      </w:r>
      <w:r w:rsidRPr="00A45BDC">
        <w:rPr>
          <w:szCs w:val="22"/>
        </w:rPr>
        <w:t xml:space="preserve">This set of projections encompasses </w:t>
      </w:r>
      <w:r w:rsidR="008C4C0E">
        <w:rPr>
          <w:szCs w:val="22"/>
        </w:rPr>
        <w:t>eight</w:t>
      </w:r>
      <w:r w:rsidR="008C4C0E" w:rsidRPr="00A45BDC">
        <w:rPr>
          <w:szCs w:val="22"/>
        </w:rPr>
        <w:t xml:space="preserve"> </w:t>
      </w:r>
      <w:r w:rsidRPr="00A45BDC">
        <w:rPr>
          <w:szCs w:val="22"/>
        </w:rPr>
        <w:t>harvest scenarios designed to satisfy the requirements of Amendment 56, the National Environmental Policy Act, and the Magnuson-Stevens Fishery Conservation and Management Act (MSFCMA).</w:t>
      </w:r>
    </w:p>
    <w:p w14:paraId="6A20FDDE" w14:textId="4F628513" w:rsidR="00BC1E15" w:rsidRPr="00071AC8" w:rsidRDefault="00BC1E15" w:rsidP="00BC1E15">
      <w:pPr>
        <w:rPr>
          <w:sz w:val="18"/>
          <w:szCs w:val="18"/>
        </w:rPr>
      </w:pPr>
      <w:r w:rsidRPr="00A45BDC">
        <w:rPr>
          <w:szCs w:val="22"/>
        </w:rPr>
        <w:lastRenderedPageBreak/>
        <w:t xml:space="preserve">For each scenario, the projections begin with the vector of </w:t>
      </w:r>
      <w:r w:rsidR="002E5181" w:rsidRPr="00A45BDC">
        <w:rPr>
          <w:szCs w:val="22"/>
        </w:rPr>
        <w:t>20</w:t>
      </w:r>
      <w:r w:rsidR="002E5181">
        <w:rPr>
          <w:szCs w:val="22"/>
        </w:rPr>
        <w:t>2</w:t>
      </w:r>
      <w:del w:id="301" w:author="Steve Barbeaux" w:date="2022-10-09T12:31:00Z">
        <w:r w:rsidR="002E5181" w:rsidDel="006F2F6D">
          <w:rPr>
            <w:szCs w:val="22"/>
          </w:rPr>
          <w:delText>0</w:delText>
        </w:r>
      </w:del>
      <w:proofErr w:type="gramStart"/>
      <w:ins w:id="302" w:author="Steve Barbeaux" w:date="2022-10-09T12:31:00Z">
        <w:r w:rsidR="006F2F6D">
          <w:rPr>
            <w:szCs w:val="22"/>
          </w:rPr>
          <w:t>2</w:t>
        </w:r>
      </w:ins>
      <w:proofErr w:type="gramEnd"/>
      <w:r w:rsidR="002E5181" w:rsidRPr="00A45BDC">
        <w:rPr>
          <w:szCs w:val="22"/>
        </w:rPr>
        <w:t xml:space="preserve"> </w:t>
      </w:r>
      <w:r w:rsidRPr="00A45BDC">
        <w:rPr>
          <w:szCs w:val="22"/>
        </w:rPr>
        <w:t>numbers at age estimated in the assessment.</w:t>
      </w:r>
      <w:r w:rsidR="009C0ADB">
        <w:rPr>
          <w:szCs w:val="22"/>
        </w:rPr>
        <w:t xml:space="preserve"> </w:t>
      </w:r>
      <w:r w:rsidRPr="00A45BDC">
        <w:rPr>
          <w:szCs w:val="22"/>
        </w:rPr>
        <w:t xml:space="preserve">This vector is then projected forward to the beginning of </w:t>
      </w:r>
      <w:r w:rsidR="001E0015" w:rsidRPr="00A45BDC">
        <w:rPr>
          <w:szCs w:val="22"/>
        </w:rPr>
        <w:t>20</w:t>
      </w:r>
      <w:r w:rsidR="001E0015">
        <w:rPr>
          <w:szCs w:val="22"/>
        </w:rPr>
        <w:t>2</w:t>
      </w:r>
      <w:del w:id="303" w:author="Steve Barbeaux" w:date="2022-10-09T12:31:00Z">
        <w:r w:rsidR="001E0015" w:rsidDel="006F2F6D">
          <w:rPr>
            <w:szCs w:val="22"/>
          </w:rPr>
          <w:delText>1</w:delText>
        </w:r>
      </w:del>
      <w:proofErr w:type="gramStart"/>
      <w:ins w:id="304" w:author="Steve Barbeaux" w:date="2022-10-09T12:31:00Z">
        <w:r w:rsidR="006F2F6D">
          <w:rPr>
            <w:szCs w:val="22"/>
          </w:rPr>
          <w:t>3</w:t>
        </w:r>
      </w:ins>
      <w:proofErr w:type="gramEnd"/>
      <w:r w:rsidR="001E0015" w:rsidRPr="00A45BDC">
        <w:rPr>
          <w:szCs w:val="22"/>
        </w:rPr>
        <w:t xml:space="preserve"> </w:t>
      </w:r>
      <w:r w:rsidRPr="00A45BDC">
        <w:rPr>
          <w:szCs w:val="22"/>
        </w:rPr>
        <w:t xml:space="preserve">using the schedules of natural mortality and selectivity described in the assessment and the best available estimate of total (year-end) catch for </w:t>
      </w:r>
      <w:r w:rsidR="001E0015" w:rsidRPr="00A45BDC">
        <w:rPr>
          <w:szCs w:val="22"/>
        </w:rPr>
        <w:t>20</w:t>
      </w:r>
      <w:r w:rsidR="001E0015">
        <w:rPr>
          <w:szCs w:val="22"/>
        </w:rPr>
        <w:t>2</w:t>
      </w:r>
      <w:del w:id="305" w:author="Steve Barbeaux" w:date="2022-10-09T12:31:00Z">
        <w:r w:rsidR="001E0015" w:rsidDel="006F2F6D">
          <w:rPr>
            <w:szCs w:val="22"/>
          </w:rPr>
          <w:delText>0</w:delText>
        </w:r>
      </w:del>
      <w:ins w:id="306" w:author="Steve Barbeaux" w:date="2022-10-09T12:31:00Z">
        <w:r w:rsidR="006F2F6D">
          <w:rPr>
            <w:szCs w:val="22"/>
          </w:rPr>
          <w:t>2</w:t>
        </w:r>
      </w:ins>
      <w:r w:rsidR="001E0015">
        <w:rPr>
          <w:szCs w:val="22"/>
        </w:rPr>
        <w:t xml:space="preserve"> </w:t>
      </w:r>
      <w:r w:rsidR="00835634">
        <w:rPr>
          <w:szCs w:val="22"/>
        </w:rPr>
        <w:t xml:space="preserve">of </w:t>
      </w:r>
      <w:del w:id="307" w:author="Steve Barbeaux" w:date="2022-10-09T12:32:00Z">
        <w:r w:rsidR="001E0015" w:rsidDel="006F2F6D">
          <w:rPr>
            <w:szCs w:val="22"/>
          </w:rPr>
          <w:delText>2,20</w:delText>
        </w:r>
      </w:del>
      <w:ins w:id="308" w:author="Steve Barbeaux" w:date="2022-10-09T12:32:00Z">
        <w:r w:rsidR="006F2F6D">
          <w:rPr>
            <w:szCs w:val="22"/>
          </w:rPr>
          <w:t>3,00</w:t>
        </w:r>
      </w:ins>
      <w:r w:rsidR="001E0015">
        <w:rPr>
          <w:szCs w:val="22"/>
        </w:rPr>
        <w:t>0</w:t>
      </w:r>
      <w:r w:rsidR="00835634">
        <w:rPr>
          <w:szCs w:val="22"/>
        </w:rPr>
        <w:t xml:space="preserve"> t</w:t>
      </w:r>
      <w:r w:rsidR="00C63F58">
        <w:rPr>
          <w:szCs w:val="22"/>
        </w:rPr>
        <w:t xml:space="preserve">. </w:t>
      </w:r>
      <w:r w:rsidR="00835634">
        <w:rPr>
          <w:szCs w:val="22"/>
        </w:rPr>
        <w:t xml:space="preserve">For </w:t>
      </w:r>
      <w:r w:rsidR="00CB726D">
        <w:rPr>
          <w:szCs w:val="22"/>
        </w:rPr>
        <w:t>20</w:t>
      </w:r>
      <w:r w:rsidR="001E0015">
        <w:rPr>
          <w:szCs w:val="22"/>
        </w:rPr>
        <w:t>2</w:t>
      </w:r>
      <w:del w:id="309" w:author="Steve Barbeaux" w:date="2022-10-09T12:32:00Z">
        <w:r w:rsidR="001E0015" w:rsidDel="006F2F6D">
          <w:rPr>
            <w:szCs w:val="22"/>
          </w:rPr>
          <w:delText>1</w:delText>
        </w:r>
      </w:del>
      <w:proofErr w:type="gramStart"/>
      <w:ins w:id="310" w:author="Steve Barbeaux" w:date="2022-10-09T12:32:00Z">
        <w:r w:rsidR="006F2F6D">
          <w:rPr>
            <w:szCs w:val="22"/>
          </w:rPr>
          <w:t>3</w:t>
        </w:r>
      </w:ins>
      <w:proofErr w:type="gramEnd"/>
      <w:r w:rsidR="00CB726D">
        <w:rPr>
          <w:szCs w:val="22"/>
        </w:rPr>
        <w:t xml:space="preserve"> </w:t>
      </w:r>
      <w:r w:rsidR="00835634" w:rsidRPr="00732C3B">
        <w:t xml:space="preserve">the five-year average </w:t>
      </w:r>
      <w:r w:rsidR="00835634" w:rsidRPr="00732C3B">
        <w:rPr>
          <w:i/>
        </w:rPr>
        <w:t>F</w:t>
      </w:r>
      <w:r w:rsidR="00835634" w:rsidRPr="00732C3B">
        <w:t xml:space="preserve"> (</w:t>
      </w:r>
      <w:r w:rsidR="00330F16" w:rsidRPr="00732C3B">
        <w:t>20</w:t>
      </w:r>
      <w:r w:rsidR="00CB726D">
        <w:t>1</w:t>
      </w:r>
      <w:del w:id="311" w:author="Steve Barbeaux" w:date="2022-10-09T12:32:00Z">
        <w:r w:rsidR="001E0015" w:rsidDel="006F2F6D">
          <w:delText>5</w:delText>
        </w:r>
      </w:del>
      <w:ins w:id="312" w:author="Steve Barbeaux" w:date="2022-10-09T12:32:00Z">
        <w:r w:rsidR="006F2F6D">
          <w:t>7</w:t>
        </w:r>
      </w:ins>
      <w:r w:rsidR="00835634" w:rsidRPr="00732C3B">
        <w:t>-</w:t>
      </w:r>
      <w:r w:rsidR="00330F16" w:rsidRPr="00732C3B">
        <w:t>20</w:t>
      </w:r>
      <w:del w:id="313" w:author="Steve Barbeaux" w:date="2022-10-09T12:32:00Z">
        <w:r w:rsidR="00330F16" w:rsidRPr="00732C3B" w:rsidDel="006F2F6D">
          <w:delText>1</w:delText>
        </w:r>
        <w:r w:rsidR="001E0015" w:rsidDel="006F2F6D">
          <w:delText>9</w:delText>
        </w:r>
      </w:del>
      <w:ins w:id="314" w:author="Steve Barbeaux" w:date="2022-10-09T12:32:00Z">
        <w:r w:rsidR="006F2F6D">
          <w:t>21</w:t>
        </w:r>
      </w:ins>
      <w:r w:rsidR="00835634" w:rsidRPr="00732C3B">
        <w:t xml:space="preserve">) of </w:t>
      </w:r>
      <w:r w:rsidR="001E4D79" w:rsidRPr="00732C3B">
        <w:t>0.0</w:t>
      </w:r>
      <w:r w:rsidR="001E0015">
        <w:t>2</w:t>
      </w:r>
      <w:del w:id="315" w:author="Steve Barbeaux" w:date="2022-10-09T12:32:00Z">
        <w:r w:rsidR="001E0015" w:rsidDel="006F2F6D">
          <w:delText>1</w:delText>
        </w:r>
      </w:del>
      <w:ins w:id="316" w:author="Steve Barbeaux" w:date="2022-10-09T12:33:00Z">
        <w:r w:rsidR="006F2F6D">
          <w:t>6</w:t>
        </w:r>
      </w:ins>
      <w:r w:rsidR="00835634" w:rsidRPr="00732C3B">
        <w:t xml:space="preserve">, used in place of maximum permissible ABC resulting in a catch estimate of </w:t>
      </w:r>
      <w:r w:rsidR="00BC6F63" w:rsidRPr="00732C3B">
        <w:t>1,</w:t>
      </w:r>
      <w:r w:rsidR="00CB726D">
        <w:t>6</w:t>
      </w:r>
      <w:r w:rsidR="001E0015">
        <w:t>7</w:t>
      </w:r>
      <w:r w:rsidR="00CB726D">
        <w:t>0</w:t>
      </w:r>
      <w:r w:rsidR="00BC6F63" w:rsidRPr="00732C3B">
        <w:t xml:space="preserve"> </w:t>
      </w:r>
      <w:r w:rsidR="00835634" w:rsidRPr="00732C3B">
        <w:t>t.</w:t>
      </w:r>
      <w:r w:rsidR="00C43270" w:rsidRPr="00C43270">
        <w:rPr>
          <w:i/>
          <w:szCs w:val="22"/>
        </w:rPr>
        <w:t xml:space="preserve"> </w:t>
      </w:r>
      <w:r w:rsidRPr="00A45BDC">
        <w:rPr>
          <w:szCs w:val="22"/>
        </w:rPr>
        <w:t xml:space="preserve">In each subsequent year, the fishing mortality rate is prescribed </w:t>
      </w:r>
      <w:proofErr w:type="gramStart"/>
      <w:r w:rsidRPr="00A45BDC">
        <w:rPr>
          <w:szCs w:val="22"/>
        </w:rPr>
        <w:t>on the basis of</w:t>
      </w:r>
      <w:proofErr w:type="gramEnd"/>
      <w:r w:rsidRPr="00A45BDC">
        <w:rPr>
          <w:szCs w:val="22"/>
        </w:rPr>
        <w:t xml:space="preserve"> the spawning biomass in that year and the respective harvest scenario.</w:t>
      </w:r>
      <w:r w:rsidR="009C0ADB">
        <w:rPr>
          <w:szCs w:val="22"/>
        </w:rPr>
        <w:t xml:space="preserve"> </w:t>
      </w:r>
      <w:r w:rsidRPr="00A45BDC">
        <w:rPr>
          <w:szCs w:val="22"/>
        </w:rPr>
        <w:t xml:space="preserve">In each year, recruitment </w:t>
      </w:r>
      <w:proofErr w:type="gramStart"/>
      <w:r w:rsidRPr="00A45BDC">
        <w:rPr>
          <w:szCs w:val="22"/>
        </w:rPr>
        <w:t>is drawn</w:t>
      </w:r>
      <w:proofErr w:type="gramEnd"/>
      <w:r w:rsidRPr="00A45BDC">
        <w:rPr>
          <w:szCs w:val="22"/>
        </w:rPr>
        <w:t xml:space="preserve"> from an inverse Gaussian distribution whose parameters consist of maximum likelihood estimates determined from recruitments estimated in the assessment.</w:t>
      </w:r>
      <w:r w:rsidR="009C0ADB">
        <w:rPr>
          <w:szCs w:val="22"/>
        </w:rPr>
        <w:t xml:space="preserve"> </w:t>
      </w:r>
      <w:r w:rsidRPr="00A45BDC">
        <w:rPr>
          <w:szCs w:val="22"/>
        </w:rPr>
        <w:t xml:space="preserve">Spawning biomass </w:t>
      </w:r>
      <w:proofErr w:type="gramStart"/>
      <w:r w:rsidRPr="00A45BDC">
        <w:rPr>
          <w:szCs w:val="22"/>
        </w:rPr>
        <w:t>is computed</w:t>
      </w:r>
      <w:proofErr w:type="gramEnd"/>
      <w:r w:rsidRPr="00A45BDC">
        <w:rPr>
          <w:szCs w:val="22"/>
        </w:rPr>
        <w:t xml:space="preserve"> in each year based on the time of peak spawning and the maturity and weight schedules described in the assessment.</w:t>
      </w:r>
      <w:r w:rsidR="009C0ADB">
        <w:rPr>
          <w:szCs w:val="22"/>
        </w:rPr>
        <w:t xml:space="preserve"> </w:t>
      </w:r>
      <w:r w:rsidRPr="00A45BDC">
        <w:rPr>
          <w:szCs w:val="22"/>
        </w:rPr>
        <w:t xml:space="preserve">Total catch </w:t>
      </w:r>
      <w:proofErr w:type="gramStart"/>
      <w:r w:rsidRPr="00A45BDC">
        <w:rPr>
          <w:szCs w:val="22"/>
        </w:rPr>
        <w:t>is assumed</w:t>
      </w:r>
      <w:proofErr w:type="gramEnd"/>
      <w:r w:rsidRPr="00A45BDC">
        <w:rPr>
          <w:szCs w:val="22"/>
        </w:rPr>
        <w:t xml:space="preserve"> to equal the catch associated with the respective harvest scenario in all years.</w:t>
      </w:r>
      <w:r w:rsidR="009C0ADB">
        <w:rPr>
          <w:szCs w:val="22"/>
        </w:rPr>
        <w:t xml:space="preserve"> </w:t>
      </w:r>
      <w:r w:rsidRPr="00A45BDC">
        <w:rPr>
          <w:szCs w:val="22"/>
        </w:rPr>
        <w:t>This projection scheme is run 1000 times to obtain distributions of possible future stock sizes, fishing mortality rates, and catches</w:t>
      </w:r>
      <w:r w:rsidRPr="00071AC8">
        <w:rPr>
          <w:sz w:val="18"/>
          <w:szCs w:val="18"/>
        </w:rPr>
        <w:t>.</w:t>
      </w:r>
    </w:p>
    <w:p w14:paraId="0EB82576" w14:textId="71CCD5D9" w:rsidR="00BC1E15" w:rsidRDefault="00166241" w:rsidP="00BC1E15">
      <w:pPr>
        <w:spacing w:after="80"/>
      </w:pPr>
      <w:r w:rsidRPr="00166241">
        <w:t xml:space="preserve">Five of the seven standard scenarios </w:t>
      </w:r>
      <w:proofErr w:type="gramStart"/>
      <w:r w:rsidRPr="00166241">
        <w:t>are sometimes used</w:t>
      </w:r>
      <w:proofErr w:type="gramEnd"/>
      <w:r w:rsidRPr="00166241">
        <w:t xml:space="preserve"> in an Environmental Assessment prepared in conjunction with the final SAFE. </w:t>
      </w:r>
      <w:r w:rsidR="00BC1E15">
        <w:t xml:space="preserve">These five scenarios, which are designed to provide a range of harvest alternatives </w:t>
      </w:r>
      <w:proofErr w:type="gramStart"/>
      <w:r w:rsidR="00BC1E15">
        <w:t>that</w:t>
      </w:r>
      <w:proofErr w:type="gramEnd"/>
      <w:r w:rsidR="00BC1E15">
        <w:t xml:space="preserve"> are likely to bracket the final TAC for </w:t>
      </w:r>
      <w:r w:rsidR="00CB726D">
        <w:t>20</w:t>
      </w:r>
      <w:r w:rsidR="001E0015">
        <w:t>2</w:t>
      </w:r>
      <w:del w:id="317" w:author="Steve Barbeaux" w:date="2022-10-09T12:33:00Z">
        <w:r w:rsidR="001E0015" w:rsidDel="006F2F6D">
          <w:delText>1</w:delText>
        </w:r>
      </w:del>
      <w:ins w:id="318" w:author="Steve Barbeaux" w:date="2022-10-09T12:33:00Z">
        <w:r w:rsidR="006F2F6D">
          <w:t>3</w:t>
        </w:r>
      </w:ins>
      <w:r w:rsidR="00CB726D">
        <w:t xml:space="preserve"> </w:t>
      </w:r>
      <w:r w:rsidR="004863EB">
        <w:t xml:space="preserve">and </w:t>
      </w:r>
      <w:r w:rsidR="00330F16">
        <w:t>20</w:t>
      </w:r>
      <w:r w:rsidR="00CB726D">
        <w:t>2</w:t>
      </w:r>
      <w:del w:id="319" w:author="Steve Barbeaux" w:date="2022-10-09T12:33:00Z">
        <w:r w:rsidR="001E0015" w:rsidDel="006F2F6D">
          <w:delText>2</w:delText>
        </w:r>
      </w:del>
      <w:ins w:id="320" w:author="Steve Barbeaux" w:date="2022-10-09T12:33:00Z">
        <w:r w:rsidR="006F2F6D">
          <w:t>4</w:t>
        </w:r>
      </w:ins>
      <w:r w:rsidR="00BC1E15">
        <w:t>, are as follow</w:t>
      </w:r>
      <w:r w:rsidR="00346CB8">
        <w:t>s</w:t>
      </w:r>
      <w:r w:rsidR="00BC1E15">
        <w:t xml:space="preserve"> (</w:t>
      </w:r>
      <w:r w:rsidR="00346CB8">
        <w:t>a</w:t>
      </w:r>
      <w:r w:rsidR="00BC1E15">
        <w:rPr>
          <w:rFonts w:ascii="WP TypographicSymbols" w:hAnsi="WP TypographicSymbols"/>
        </w:rPr>
        <w:t xml:space="preserve"> </w:t>
      </w:r>
      <w:r w:rsidR="00BC1E15">
        <w:t>“</w:t>
      </w:r>
      <w:r w:rsidR="00BC1E15">
        <w:rPr>
          <w:i/>
        </w:rPr>
        <w:t>max</w:t>
      </w:r>
      <w:r w:rsidR="00BC1E15">
        <w:t xml:space="preserve"> </w:t>
      </w:r>
      <w:r w:rsidR="00BC1E15">
        <w:rPr>
          <w:i/>
        </w:rPr>
        <w:t>F</w:t>
      </w:r>
      <w:r w:rsidR="00BC1E15">
        <w:rPr>
          <w:i/>
          <w:vertAlign w:val="subscript"/>
        </w:rPr>
        <w:t>ABC</w:t>
      </w:r>
      <w:r w:rsidR="00BC1E15">
        <w:t xml:space="preserve">” refers to the maximum permissible value of </w:t>
      </w:r>
      <w:r w:rsidR="00BC1E15">
        <w:rPr>
          <w:i/>
        </w:rPr>
        <w:t>F</w:t>
      </w:r>
      <w:r w:rsidR="00BC1E15">
        <w:rPr>
          <w:i/>
          <w:vertAlign w:val="subscript"/>
        </w:rPr>
        <w:t>ABC</w:t>
      </w:r>
      <w:r w:rsidR="00BC1E15">
        <w:t xml:space="preserve"> under Amendment 56):</w:t>
      </w:r>
    </w:p>
    <w:p w14:paraId="4981E45A" w14:textId="77777777" w:rsidR="00B71A6C" w:rsidRPr="00E244FE" w:rsidRDefault="00B71A6C" w:rsidP="00B71A6C">
      <w:pPr>
        <w:pStyle w:val="scenario"/>
        <w:spacing w:after="80"/>
        <w:rPr>
          <w:szCs w:val="22"/>
        </w:rPr>
      </w:pPr>
      <w:r w:rsidRPr="00E244FE">
        <w:rPr>
          <w:i/>
          <w:iCs/>
          <w:szCs w:val="22"/>
        </w:rPr>
        <w:t>Scenario 1</w:t>
      </w:r>
      <w:r w:rsidRPr="00E244FE">
        <w:rPr>
          <w:szCs w:val="22"/>
        </w:rPr>
        <w:t>:</w:t>
      </w:r>
      <w:r w:rsidRPr="00E244FE">
        <w:rPr>
          <w:szCs w:val="22"/>
        </w:rPr>
        <w:tab/>
        <w:t xml:space="preserve">In all future years, </w:t>
      </w:r>
      <w:r w:rsidRPr="00E244FE">
        <w:rPr>
          <w:i/>
          <w:iCs/>
          <w:szCs w:val="22"/>
        </w:rPr>
        <w:t>F</w:t>
      </w:r>
      <w:r w:rsidRPr="00E244FE">
        <w:rPr>
          <w:szCs w:val="22"/>
        </w:rPr>
        <w:t xml:space="preserve"> is set equal to </w:t>
      </w:r>
      <w:r w:rsidRPr="00E244FE">
        <w:rPr>
          <w:i/>
          <w:iCs/>
          <w:szCs w:val="22"/>
        </w:rPr>
        <w:t>max</w:t>
      </w:r>
      <w:r w:rsidRPr="00E244FE">
        <w:rPr>
          <w:szCs w:val="22"/>
        </w:rPr>
        <w:t xml:space="preserve"> </w:t>
      </w:r>
      <w:r w:rsidRPr="00E244FE">
        <w:rPr>
          <w:i/>
          <w:iCs/>
          <w:szCs w:val="22"/>
        </w:rPr>
        <w:t>F</w:t>
      </w:r>
      <w:r w:rsidRPr="00E244FE">
        <w:rPr>
          <w:i/>
          <w:iCs/>
          <w:szCs w:val="22"/>
          <w:vertAlign w:val="subscript"/>
        </w:rPr>
        <w:t>ABC</w:t>
      </w:r>
      <w:r w:rsidRPr="00E244FE">
        <w:rPr>
          <w:szCs w:val="22"/>
        </w:rPr>
        <w:t>.</w:t>
      </w:r>
      <w:r>
        <w:rPr>
          <w:szCs w:val="22"/>
        </w:rPr>
        <w:t xml:space="preserve"> </w:t>
      </w:r>
      <w:r w:rsidRPr="00E244FE">
        <w:rPr>
          <w:szCs w:val="22"/>
        </w:rPr>
        <w:t>(Rationale:</w:t>
      </w:r>
      <w:r>
        <w:rPr>
          <w:szCs w:val="22"/>
        </w:rPr>
        <w:t xml:space="preserve"> </w:t>
      </w:r>
      <w:r w:rsidRPr="00E244FE">
        <w:rPr>
          <w:szCs w:val="22"/>
        </w:rPr>
        <w:t>Historically, TAC has been constrained by ABC, so this scenario provides a likely upper limit on future TACs.)</w:t>
      </w:r>
    </w:p>
    <w:p w14:paraId="15F34667" w14:textId="5A7F7B02" w:rsidR="00166241" w:rsidRDefault="00B71A6C" w:rsidP="00166241">
      <w:pPr>
        <w:pStyle w:val="scenario"/>
        <w:rPr>
          <w:szCs w:val="22"/>
        </w:rPr>
      </w:pPr>
      <w:proofErr w:type="gramStart"/>
      <w:r w:rsidRPr="00E244FE">
        <w:rPr>
          <w:i/>
          <w:iCs/>
          <w:szCs w:val="22"/>
        </w:rPr>
        <w:t>Scenario 2</w:t>
      </w:r>
      <w:r w:rsidRPr="00E244FE">
        <w:rPr>
          <w:szCs w:val="22"/>
        </w:rPr>
        <w:t>:</w:t>
      </w:r>
      <w:r w:rsidRPr="00E244FE">
        <w:rPr>
          <w:szCs w:val="22"/>
        </w:rPr>
        <w:tab/>
      </w:r>
      <w:r w:rsidR="00166241" w:rsidRPr="00166241">
        <w:rPr>
          <w:szCs w:val="22"/>
        </w:rPr>
        <w:t>In all future years, F is set equal to a constant fraction (“author’s F”) of max F</w:t>
      </w:r>
      <w:r w:rsidR="00166241" w:rsidRPr="00090530">
        <w:rPr>
          <w:i/>
          <w:szCs w:val="22"/>
          <w:vertAlign w:val="subscript"/>
        </w:rPr>
        <w:t>ABC</w:t>
      </w:r>
      <w:r w:rsidR="00166241" w:rsidRPr="00166241">
        <w:rPr>
          <w:szCs w:val="22"/>
        </w:rPr>
        <w:t>, where this fraction is equal to the ratio of the F</w:t>
      </w:r>
      <w:r w:rsidR="00166241" w:rsidRPr="00090530">
        <w:rPr>
          <w:i/>
          <w:szCs w:val="22"/>
          <w:vertAlign w:val="subscript"/>
        </w:rPr>
        <w:t>ABC</w:t>
      </w:r>
      <w:r w:rsidR="00166241" w:rsidRPr="00166241">
        <w:rPr>
          <w:szCs w:val="22"/>
        </w:rPr>
        <w:t xml:space="preserve"> value for 202</w:t>
      </w:r>
      <w:del w:id="321" w:author="Steve Barbeaux" w:date="2022-10-09T12:33:00Z">
        <w:r w:rsidR="00166241" w:rsidDel="006F2F6D">
          <w:rPr>
            <w:szCs w:val="22"/>
          </w:rPr>
          <w:delText>1</w:delText>
        </w:r>
      </w:del>
      <w:ins w:id="322" w:author="Steve Barbeaux" w:date="2022-10-09T12:33:00Z">
        <w:r w:rsidR="006F2F6D">
          <w:rPr>
            <w:szCs w:val="22"/>
          </w:rPr>
          <w:t>3</w:t>
        </w:r>
      </w:ins>
      <w:r w:rsidR="00166241" w:rsidRPr="00166241">
        <w:rPr>
          <w:szCs w:val="22"/>
        </w:rPr>
        <w:t xml:space="preserve"> recommended in the ass</w:t>
      </w:r>
      <w:r w:rsidR="00166241">
        <w:rPr>
          <w:szCs w:val="22"/>
        </w:rPr>
        <w:t>essment to the max F</w:t>
      </w:r>
      <w:r w:rsidR="00166241" w:rsidRPr="00090530">
        <w:rPr>
          <w:i/>
          <w:szCs w:val="22"/>
          <w:vertAlign w:val="subscript"/>
        </w:rPr>
        <w:t>ABC</w:t>
      </w:r>
      <w:r w:rsidR="00166241">
        <w:rPr>
          <w:szCs w:val="22"/>
        </w:rPr>
        <w:t xml:space="preserve"> for 202</w:t>
      </w:r>
      <w:del w:id="323" w:author="Steve Barbeaux" w:date="2022-10-09T12:33:00Z">
        <w:r w:rsidR="00166241" w:rsidDel="006F2F6D">
          <w:rPr>
            <w:szCs w:val="22"/>
          </w:rPr>
          <w:delText>1</w:delText>
        </w:r>
      </w:del>
      <w:ins w:id="324" w:author="Steve Barbeaux" w:date="2022-10-09T12:33:00Z">
        <w:r w:rsidR="006F2F6D">
          <w:rPr>
            <w:szCs w:val="22"/>
          </w:rPr>
          <w:t>3</w:t>
        </w:r>
      </w:ins>
      <w:r w:rsidR="00166241" w:rsidRPr="00166241">
        <w:rPr>
          <w:szCs w:val="22"/>
        </w:rPr>
        <w:t>, and where catches for 202</w:t>
      </w:r>
      <w:del w:id="325" w:author="Steve Barbeaux" w:date="2022-10-09T12:33:00Z">
        <w:r w:rsidR="00166241" w:rsidDel="006F2F6D">
          <w:rPr>
            <w:szCs w:val="22"/>
          </w:rPr>
          <w:delText>1</w:delText>
        </w:r>
      </w:del>
      <w:ins w:id="326" w:author="Steve Barbeaux" w:date="2022-10-09T12:33:00Z">
        <w:r w:rsidR="006F2F6D">
          <w:rPr>
            <w:szCs w:val="22"/>
          </w:rPr>
          <w:t>3</w:t>
        </w:r>
      </w:ins>
      <w:r w:rsidR="00166241" w:rsidRPr="00166241">
        <w:rPr>
          <w:szCs w:val="22"/>
        </w:rPr>
        <w:t xml:space="preserve"> and </w:t>
      </w:r>
      <w:r w:rsidR="002722B5" w:rsidRPr="00166241">
        <w:rPr>
          <w:szCs w:val="22"/>
        </w:rPr>
        <w:t>202</w:t>
      </w:r>
      <w:del w:id="327" w:author="Steve Barbeaux" w:date="2022-10-09T12:34:00Z">
        <w:r w:rsidR="002722B5" w:rsidDel="006F2F6D">
          <w:rPr>
            <w:szCs w:val="22"/>
          </w:rPr>
          <w:delText>2</w:delText>
        </w:r>
      </w:del>
      <w:ins w:id="328" w:author="Steve Barbeaux" w:date="2022-10-09T12:34:00Z">
        <w:r w:rsidR="006F2F6D">
          <w:rPr>
            <w:szCs w:val="22"/>
          </w:rPr>
          <w:t>4</w:t>
        </w:r>
      </w:ins>
      <w:r w:rsidR="002722B5" w:rsidRPr="00166241">
        <w:rPr>
          <w:szCs w:val="22"/>
        </w:rPr>
        <w:t xml:space="preserve"> </w:t>
      </w:r>
      <w:r w:rsidR="00166241" w:rsidRPr="00166241">
        <w:rPr>
          <w:szCs w:val="22"/>
        </w:rPr>
        <w:t>are estimated at their most likely values given the 202</w:t>
      </w:r>
      <w:del w:id="329" w:author="Steve Barbeaux" w:date="2022-10-09T12:34:00Z">
        <w:r w:rsidR="00166241" w:rsidDel="006F2F6D">
          <w:rPr>
            <w:szCs w:val="22"/>
          </w:rPr>
          <w:delText>1</w:delText>
        </w:r>
      </w:del>
      <w:ins w:id="330" w:author="Steve Barbeaux" w:date="2022-10-09T12:34:00Z">
        <w:r w:rsidR="006F2F6D">
          <w:rPr>
            <w:szCs w:val="22"/>
          </w:rPr>
          <w:t>3</w:t>
        </w:r>
      </w:ins>
      <w:r w:rsidR="00166241" w:rsidRPr="00166241">
        <w:rPr>
          <w:szCs w:val="22"/>
        </w:rPr>
        <w:t xml:space="preserve"> and 202</w:t>
      </w:r>
      <w:del w:id="331" w:author="Steve Barbeaux" w:date="2022-10-09T12:34:00Z">
        <w:r w:rsidR="00166241" w:rsidDel="006F2F6D">
          <w:rPr>
            <w:szCs w:val="22"/>
          </w:rPr>
          <w:delText>2</w:delText>
        </w:r>
      </w:del>
      <w:ins w:id="332" w:author="Steve Barbeaux" w:date="2022-10-09T12:34:00Z">
        <w:r w:rsidR="006F2F6D">
          <w:rPr>
            <w:szCs w:val="22"/>
          </w:rPr>
          <w:t>4</w:t>
        </w:r>
      </w:ins>
      <w:r w:rsidR="00166241" w:rsidRPr="00166241">
        <w:rPr>
          <w:szCs w:val="22"/>
        </w:rPr>
        <w:t xml:space="preserve"> recommended ABCs under this scenario.</w:t>
      </w:r>
      <w:proofErr w:type="gramEnd"/>
      <w:r w:rsidR="00C43270" w:rsidRPr="00C43270">
        <w:rPr>
          <w:i/>
          <w:szCs w:val="22"/>
        </w:rPr>
        <w:t xml:space="preserve"> </w:t>
      </w:r>
      <w:r w:rsidR="00166241" w:rsidRPr="00166241">
        <w:rPr>
          <w:szCs w:val="22"/>
        </w:rPr>
        <w:t>(Rationale:</w:t>
      </w:r>
      <w:r w:rsidR="00C43270" w:rsidRPr="00C43270">
        <w:rPr>
          <w:i/>
          <w:szCs w:val="22"/>
        </w:rPr>
        <w:t xml:space="preserve"> </w:t>
      </w:r>
      <w:r w:rsidR="00166241" w:rsidRPr="00166241">
        <w:rPr>
          <w:szCs w:val="22"/>
        </w:rPr>
        <w:t>When F</w:t>
      </w:r>
      <w:r w:rsidR="00166241" w:rsidRPr="00090530">
        <w:rPr>
          <w:szCs w:val="22"/>
          <w:vertAlign w:val="subscript"/>
        </w:rPr>
        <w:t>ABC</w:t>
      </w:r>
      <w:r w:rsidR="00166241" w:rsidRPr="00166241">
        <w:rPr>
          <w:szCs w:val="22"/>
        </w:rPr>
        <w:t xml:space="preserve"> </w:t>
      </w:r>
      <w:proofErr w:type="gramStart"/>
      <w:r w:rsidR="00166241" w:rsidRPr="00166241">
        <w:rPr>
          <w:szCs w:val="22"/>
        </w:rPr>
        <w:t>is set</w:t>
      </w:r>
      <w:proofErr w:type="gramEnd"/>
      <w:r w:rsidR="00166241" w:rsidRPr="00166241">
        <w:rPr>
          <w:szCs w:val="22"/>
        </w:rPr>
        <w:t xml:space="preserve"> at a value below max F</w:t>
      </w:r>
      <w:r w:rsidR="00166241" w:rsidRPr="00090530">
        <w:rPr>
          <w:i/>
          <w:szCs w:val="22"/>
          <w:vertAlign w:val="subscript"/>
        </w:rPr>
        <w:t>ABC</w:t>
      </w:r>
      <w:r w:rsidR="00166241" w:rsidRPr="00166241">
        <w:rPr>
          <w:szCs w:val="22"/>
        </w:rPr>
        <w:t>, it is often set at the value recommended in the stock assessment; also, catch tends not to equal ABC exactly.)</w:t>
      </w:r>
    </w:p>
    <w:p w14:paraId="14E35A27" w14:textId="36F2768B" w:rsidR="00B71A6C" w:rsidRPr="00E244FE" w:rsidRDefault="00B71A6C" w:rsidP="00166241">
      <w:pPr>
        <w:pStyle w:val="scenario"/>
        <w:rPr>
          <w:szCs w:val="22"/>
        </w:rPr>
      </w:pPr>
      <w:r w:rsidRPr="00E244FE">
        <w:rPr>
          <w:i/>
          <w:szCs w:val="22"/>
        </w:rPr>
        <w:t>Scenario 3</w:t>
      </w:r>
      <w:r w:rsidRPr="00E244FE">
        <w:rPr>
          <w:szCs w:val="22"/>
        </w:rPr>
        <w:t>:</w:t>
      </w:r>
      <w:r w:rsidRPr="00E244FE">
        <w:rPr>
          <w:szCs w:val="22"/>
        </w:rPr>
        <w:tab/>
      </w:r>
      <w:r w:rsidR="00F572F2" w:rsidRPr="00E244FE">
        <w:rPr>
          <w:szCs w:val="22"/>
        </w:rPr>
        <w:t xml:space="preserve">In all future years, </w:t>
      </w:r>
      <w:r w:rsidR="00F572F2" w:rsidRPr="00E244FE">
        <w:rPr>
          <w:i/>
          <w:szCs w:val="22"/>
        </w:rPr>
        <w:t>F</w:t>
      </w:r>
      <w:r w:rsidR="00F572F2" w:rsidRPr="00E244FE">
        <w:rPr>
          <w:szCs w:val="22"/>
        </w:rPr>
        <w:t xml:space="preserve"> </w:t>
      </w:r>
      <w:proofErr w:type="gramStart"/>
      <w:r w:rsidR="00F572F2" w:rsidRPr="00E244FE">
        <w:rPr>
          <w:szCs w:val="22"/>
        </w:rPr>
        <w:t>is set</w:t>
      </w:r>
      <w:proofErr w:type="gramEnd"/>
      <w:r w:rsidR="00F572F2" w:rsidRPr="00E244FE">
        <w:rPr>
          <w:szCs w:val="22"/>
        </w:rPr>
        <w:t xml:space="preserve"> equal to the </w:t>
      </w:r>
      <w:r w:rsidR="00330F16" w:rsidRPr="00E244FE">
        <w:rPr>
          <w:szCs w:val="22"/>
        </w:rPr>
        <w:t>20</w:t>
      </w:r>
      <w:r w:rsidR="00330F16">
        <w:rPr>
          <w:szCs w:val="22"/>
        </w:rPr>
        <w:t>1</w:t>
      </w:r>
      <w:del w:id="333" w:author="Steve Barbeaux" w:date="2022-10-09T12:34:00Z">
        <w:r w:rsidR="001E0015" w:rsidDel="006F2F6D">
          <w:rPr>
            <w:szCs w:val="22"/>
          </w:rPr>
          <w:delText>5</w:delText>
        </w:r>
      </w:del>
      <w:ins w:id="334" w:author="Steve Barbeaux" w:date="2022-10-09T12:34:00Z">
        <w:r w:rsidR="006F2F6D">
          <w:rPr>
            <w:szCs w:val="22"/>
          </w:rPr>
          <w:t>7</w:t>
        </w:r>
      </w:ins>
      <w:r w:rsidR="00F572F2" w:rsidRPr="00E244FE">
        <w:rPr>
          <w:szCs w:val="22"/>
        </w:rPr>
        <w:t>-</w:t>
      </w:r>
      <w:r w:rsidR="00CB726D" w:rsidRPr="00E244FE">
        <w:rPr>
          <w:szCs w:val="22"/>
        </w:rPr>
        <w:t>20</w:t>
      </w:r>
      <w:del w:id="335" w:author="Steve Barbeaux" w:date="2022-10-09T12:34:00Z">
        <w:r w:rsidR="00CB726D" w:rsidDel="006F2F6D">
          <w:rPr>
            <w:szCs w:val="22"/>
          </w:rPr>
          <w:delText>1</w:delText>
        </w:r>
        <w:r w:rsidR="001E0015" w:rsidDel="006F2F6D">
          <w:rPr>
            <w:szCs w:val="22"/>
          </w:rPr>
          <w:delText>9</w:delText>
        </w:r>
      </w:del>
      <w:ins w:id="336" w:author="Steve Barbeaux" w:date="2022-10-09T12:34:00Z">
        <w:r w:rsidR="006F2F6D">
          <w:rPr>
            <w:szCs w:val="22"/>
          </w:rPr>
          <w:t>21</w:t>
        </w:r>
      </w:ins>
      <w:r w:rsidR="00CB726D" w:rsidRPr="00E244FE">
        <w:rPr>
          <w:szCs w:val="22"/>
        </w:rPr>
        <w:t xml:space="preserve"> </w:t>
      </w:r>
      <w:r w:rsidR="00F572F2" w:rsidRPr="00E244FE">
        <w:rPr>
          <w:szCs w:val="22"/>
        </w:rPr>
        <w:t xml:space="preserve">average </w:t>
      </w:r>
      <w:r w:rsidR="00F572F2" w:rsidRPr="00E244FE">
        <w:rPr>
          <w:i/>
          <w:szCs w:val="22"/>
        </w:rPr>
        <w:t>F</w:t>
      </w:r>
      <w:r w:rsidR="00F572F2" w:rsidRPr="00E244FE">
        <w:rPr>
          <w:szCs w:val="22"/>
        </w:rPr>
        <w:t>.</w:t>
      </w:r>
      <w:r w:rsidR="00F572F2">
        <w:rPr>
          <w:szCs w:val="22"/>
        </w:rPr>
        <w:t xml:space="preserve"> </w:t>
      </w:r>
      <w:r w:rsidR="00F572F2" w:rsidRPr="00E244FE">
        <w:rPr>
          <w:szCs w:val="22"/>
        </w:rPr>
        <w:t>(Rationale:</w:t>
      </w:r>
      <w:r w:rsidR="00F572F2">
        <w:rPr>
          <w:szCs w:val="22"/>
        </w:rPr>
        <w:t xml:space="preserve"> </w:t>
      </w:r>
      <w:r w:rsidR="00F572F2" w:rsidRPr="00E244FE">
        <w:rPr>
          <w:szCs w:val="22"/>
        </w:rPr>
        <w:t xml:space="preserve">For some stocks, TAC can be well below ABC, and recent average </w:t>
      </w:r>
      <w:r w:rsidR="00F572F2" w:rsidRPr="00E244FE">
        <w:rPr>
          <w:i/>
          <w:szCs w:val="22"/>
        </w:rPr>
        <w:t>F</w:t>
      </w:r>
      <w:r w:rsidR="00F572F2" w:rsidRPr="00E244FE">
        <w:rPr>
          <w:szCs w:val="22"/>
        </w:rPr>
        <w:t xml:space="preserve"> may provide a better indicator of </w:t>
      </w:r>
      <w:r w:rsidR="00F572F2" w:rsidRPr="00E244FE">
        <w:rPr>
          <w:i/>
          <w:szCs w:val="22"/>
        </w:rPr>
        <w:t>F</w:t>
      </w:r>
      <w:r w:rsidR="00F572F2" w:rsidRPr="00E244FE">
        <w:rPr>
          <w:i/>
          <w:szCs w:val="22"/>
          <w:vertAlign w:val="subscript"/>
        </w:rPr>
        <w:t>TAC</w:t>
      </w:r>
      <w:r w:rsidR="00F572F2" w:rsidRPr="00E244FE">
        <w:rPr>
          <w:szCs w:val="22"/>
        </w:rPr>
        <w:t xml:space="preserve"> than </w:t>
      </w:r>
      <w:r w:rsidR="00F572F2" w:rsidRPr="00E244FE">
        <w:rPr>
          <w:i/>
          <w:szCs w:val="22"/>
        </w:rPr>
        <w:t>F</w:t>
      </w:r>
      <w:r w:rsidR="00F572F2" w:rsidRPr="00E244FE">
        <w:rPr>
          <w:i/>
          <w:szCs w:val="22"/>
          <w:vertAlign w:val="subscript"/>
        </w:rPr>
        <w:t>ABC</w:t>
      </w:r>
      <w:r w:rsidR="00F572F2" w:rsidRPr="00E244FE">
        <w:rPr>
          <w:szCs w:val="22"/>
        </w:rPr>
        <w:t>.)</w:t>
      </w:r>
    </w:p>
    <w:p w14:paraId="71063A58" w14:textId="77777777" w:rsidR="00B71A6C" w:rsidRPr="00E244FE" w:rsidRDefault="00B71A6C" w:rsidP="00B71A6C">
      <w:pPr>
        <w:pStyle w:val="scenario"/>
        <w:spacing w:after="80"/>
        <w:rPr>
          <w:szCs w:val="22"/>
        </w:rPr>
      </w:pPr>
      <w:r w:rsidRPr="00E244FE">
        <w:rPr>
          <w:i/>
          <w:szCs w:val="22"/>
        </w:rPr>
        <w:t>Scenario 4</w:t>
      </w:r>
      <w:r w:rsidRPr="00E244FE">
        <w:rPr>
          <w:szCs w:val="22"/>
        </w:rPr>
        <w:t>:</w:t>
      </w:r>
      <w:r w:rsidRPr="00E244FE">
        <w:rPr>
          <w:szCs w:val="22"/>
        </w:rPr>
        <w:tab/>
      </w:r>
      <w:r w:rsidR="00F572F2" w:rsidRPr="00E244FE">
        <w:rPr>
          <w:szCs w:val="22"/>
        </w:rPr>
        <w:t xml:space="preserve">In all future years, </w:t>
      </w:r>
      <w:r w:rsidR="00F572F2" w:rsidRPr="00E244FE">
        <w:rPr>
          <w:i/>
          <w:szCs w:val="22"/>
        </w:rPr>
        <w:t>F</w:t>
      </w:r>
      <w:r w:rsidR="00F572F2">
        <w:rPr>
          <w:szCs w:val="22"/>
        </w:rPr>
        <w:t xml:space="preserve"> is set equal to </w:t>
      </w:r>
      <w:proofErr w:type="gramStart"/>
      <w:r w:rsidR="00F572F2" w:rsidRPr="00E244FE">
        <w:rPr>
          <w:i/>
          <w:szCs w:val="22"/>
        </w:rPr>
        <w:t>F</w:t>
      </w:r>
      <w:r w:rsidR="00F572F2">
        <w:rPr>
          <w:i/>
          <w:szCs w:val="22"/>
          <w:vertAlign w:val="subscript"/>
        </w:rPr>
        <w:t>75%</w:t>
      </w:r>
      <w:proofErr w:type="gramEnd"/>
      <w:r w:rsidR="00F572F2" w:rsidRPr="00E244FE">
        <w:rPr>
          <w:szCs w:val="22"/>
        </w:rPr>
        <w:t>.</w:t>
      </w:r>
      <w:r w:rsidR="00F572F2">
        <w:rPr>
          <w:szCs w:val="22"/>
        </w:rPr>
        <w:t xml:space="preserve"> </w:t>
      </w:r>
      <w:r w:rsidR="00F572F2" w:rsidRPr="00E244FE">
        <w:rPr>
          <w:szCs w:val="22"/>
        </w:rPr>
        <w:t>(Rationale:</w:t>
      </w:r>
      <w:r w:rsidR="00F572F2">
        <w:rPr>
          <w:szCs w:val="22"/>
        </w:rPr>
        <w:t xml:space="preserve"> </w:t>
      </w:r>
      <w:r w:rsidR="00F572F2" w:rsidRPr="00E244FE">
        <w:rPr>
          <w:szCs w:val="22"/>
        </w:rPr>
        <w:t xml:space="preserve">This scenario </w:t>
      </w:r>
      <w:r w:rsidR="00F572F2">
        <w:rPr>
          <w:szCs w:val="22"/>
        </w:rPr>
        <w:t xml:space="preserve">represents a very conservative harvest rate and </w:t>
      </w:r>
      <w:proofErr w:type="gramStart"/>
      <w:r w:rsidR="00F572F2">
        <w:rPr>
          <w:szCs w:val="22"/>
        </w:rPr>
        <w:t>was requested</w:t>
      </w:r>
      <w:proofErr w:type="gramEnd"/>
      <w:r w:rsidR="00F572F2">
        <w:rPr>
          <w:szCs w:val="22"/>
        </w:rPr>
        <w:t xml:space="preserve"> by the Alaska Regional Office based on public comment.)</w:t>
      </w:r>
      <w:r w:rsidR="00F572F2" w:rsidRPr="00E244FE">
        <w:rPr>
          <w:szCs w:val="22"/>
        </w:rPr>
        <w:t xml:space="preserve"> </w:t>
      </w:r>
    </w:p>
    <w:p w14:paraId="16F93A4E" w14:textId="77777777" w:rsidR="00B71A6C" w:rsidRPr="00E244FE" w:rsidRDefault="00B71A6C" w:rsidP="00B71A6C">
      <w:pPr>
        <w:pStyle w:val="scenario"/>
        <w:rPr>
          <w:szCs w:val="22"/>
        </w:rPr>
      </w:pPr>
      <w:r w:rsidRPr="00E244FE">
        <w:rPr>
          <w:i/>
          <w:szCs w:val="22"/>
        </w:rPr>
        <w:t>Scenario 5</w:t>
      </w:r>
      <w:r w:rsidRPr="00E244FE">
        <w:rPr>
          <w:szCs w:val="22"/>
        </w:rPr>
        <w:t>:</w:t>
      </w:r>
      <w:r w:rsidRPr="00E244FE">
        <w:rPr>
          <w:szCs w:val="22"/>
        </w:rPr>
        <w:tab/>
        <w:t xml:space="preserve">In all future years, </w:t>
      </w:r>
      <w:r w:rsidRPr="00E244FE">
        <w:rPr>
          <w:i/>
          <w:szCs w:val="22"/>
        </w:rPr>
        <w:t>F</w:t>
      </w:r>
      <w:r w:rsidRPr="00E244FE">
        <w:rPr>
          <w:szCs w:val="22"/>
        </w:rPr>
        <w:t xml:space="preserve"> </w:t>
      </w:r>
      <w:proofErr w:type="gramStart"/>
      <w:r w:rsidRPr="00E244FE">
        <w:rPr>
          <w:szCs w:val="22"/>
        </w:rPr>
        <w:t>is set</w:t>
      </w:r>
      <w:proofErr w:type="gramEnd"/>
      <w:r w:rsidRPr="00E244FE">
        <w:rPr>
          <w:szCs w:val="22"/>
        </w:rPr>
        <w:t xml:space="preserve"> equal to zero.</w:t>
      </w:r>
      <w:r>
        <w:rPr>
          <w:szCs w:val="22"/>
        </w:rPr>
        <w:t xml:space="preserve"> </w:t>
      </w:r>
      <w:r w:rsidRPr="00E244FE">
        <w:rPr>
          <w:szCs w:val="22"/>
        </w:rPr>
        <w:t>(Rationale:</w:t>
      </w:r>
      <w:r>
        <w:rPr>
          <w:szCs w:val="22"/>
        </w:rPr>
        <w:t xml:space="preserve"> </w:t>
      </w:r>
      <w:r w:rsidRPr="00E244FE">
        <w:rPr>
          <w:szCs w:val="22"/>
        </w:rPr>
        <w:t xml:space="preserve">In extreme cases, TAC </w:t>
      </w:r>
      <w:proofErr w:type="gramStart"/>
      <w:r w:rsidRPr="00E244FE">
        <w:rPr>
          <w:szCs w:val="22"/>
        </w:rPr>
        <w:t>may be set</w:t>
      </w:r>
      <w:proofErr w:type="gramEnd"/>
      <w:r w:rsidRPr="00E244FE">
        <w:rPr>
          <w:szCs w:val="22"/>
        </w:rPr>
        <w:t xml:space="preserve"> at a level close to zero.)</w:t>
      </w:r>
    </w:p>
    <w:p w14:paraId="723E9162" w14:textId="77777777" w:rsidR="00B71A6C" w:rsidRPr="00E244FE" w:rsidRDefault="00B71A6C" w:rsidP="00B71A6C">
      <w:pPr>
        <w:spacing w:after="80"/>
        <w:rPr>
          <w:szCs w:val="22"/>
        </w:rPr>
      </w:pPr>
      <w:r w:rsidRPr="00E244FE">
        <w:rPr>
          <w:szCs w:val="22"/>
        </w:rPr>
        <w:t xml:space="preserve">Two other scenarios </w:t>
      </w:r>
      <w:proofErr w:type="gramStart"/>
      <w:r w:rsidRPr="00E244FE">
        <w:rPr>
          <w:szCs w:val="22"/>
        </w:rPr>
        <w:t>are needed</w:t>
      </w:r>
      <w:proofErr w:type="gramEnd"/>
      <w:r w:rsidRPr="00E244FE">
        <w:rPr>
          <w:szCs w:val="22"/>
        </w:rPr>
        <w:t xml:space="preserve"> to satisfy the MSFCMA’s requirement to determine whether a stock is currently in an overfished condition or is approaching an overfished condition.</w:t>
      </w:r>
      <w:r>
        <w:rPr>
          <w:szCs w:val="22"/>
        </w:rPr>
        <w:t xml:space="preserve"> </w:t>
      </w:r>
      <w:r w:rsidRPr="00E244FE">
        <w:rPr>
          <w:szCs w:val="22"/>
        </w:rPr>
        <w:t xml:space="preserve">These two scenarios are as follow (for Tier 3 stocks, the MSY level is defined as </w:t>
      </w:r>
      <w:proofErr w:type="gramStart"/>
      <w:r w:rsidRPr="00E244FE">
        <w:rPr>
          <w:i/>
          <w:szCs w:val="22"/>
        </w:rPr>
        <w:t>B</w:t>
      </w:r>
      <w:r w:rsidRPr="00E244FE">
        <w:rPr>
          <w:i/>
          <w:szCs w:val="22"/>
          <w:vertAlign w:val="subscript"/>
        </w:rPr>
        <w:t>35%</w:t>
      </w:r>
      <w:proofErr w:type="gramEnd"/>
      <w:r w:rsidRPr="00E244FE">
        <w:rPr>
          <w:szCs w:val="22"/>
        </w:rPr>
        <w:t>):</w:t>
      </w:r>
    </w:p>
    <w:p w14:paraId="655C4EA4" w14:textId="57402ED0" w:rsidR="007471B4" w:rsidRDefault="00ED60C4" w:rsidP="00ED60C4">
      <w:pPr>
        <w:autoSpaceDE w:val="0"/>
        <w:autoSpaceDN w:val="0"/>
        <w:adjustRightInd w:val="0"/>
        <w:spacing w:after="0"/>
        <w:ind w:left="1440" w:hanging="1260"/>
        <w:rPr>
          <w:szCs w:val="22"/>
        </w:rPr>
      </w:pPr>
      <w:r>
        <w:rPr>
          <w:i/>
          <w:iCs/>
          <w:szCs w:val="22"/>
        </w:rPr>
        <w:t xml:space="preserve"> </w:t>
      </w:r>
      <w:r w:rsidR="007471B4">
        <w:rPr>
          <w:i/>
          <w:iCs/>
          <w:szCs w:val="22"/>
        </w:rPr>
        <w:t>Scenario 6</w:t>
      </w:r>
      <w:r w:rsidR="007471B4">
        <w:rPr>
          <w:szCs w:val="22"/>
        </w:rPr>
        <w:t>:</w:t>
      </w:r>
      <w:r w:rsidR="00C43270" w:rsidRPr="00C43270">
        <w:rPr>
          <w:i/>
          <w:szCs w:val="22"/>
        </w:rPr>
        <w:t xml:space="preserve"> </w:t>
      </w:r>
      <w:r w:rsidR="007471B4">
        <w:rPr>
          <w:szCs w:val="22"/>
        </w:rPr>
        <w:t xml:space="preserve">In all future years, </w:t>
      </w:r>
      <w:r w:rsidR="007471B4">
        <w:rPr>
          <w:i/>
          <w:iCs/>
          <w:szCs w:val="22"/>
        </w:rPr>
        <w:t xml:space="preserve">F </w:t>
      </w:r>
      <w:proofErr w:type="gramStart"/>
      <w:r w:rsidR="007471B4">
        <w:rPr>
          <w:szCs w:val="22"/>
        </w:rPr>
        <w:t>is set</w:t>
      </w:r>
      <w:proofErr w:type="gramEnd"/>
      <w:r w:rsidR="007471B4">
        <w:rPr>
          <w:szCs w:val="22"/>
        </w:rPr>
        <w:t xml:space="preserve"> equal to </w:t>
      </w:r>
      <w:r w:rsidR="007471B4">
        <w:rPr>
          <w:i/>
          <w:iCs/>
          <w:szCs w:val="22"/>
        </w:rPr>
        <w:t>F</w:t>
      </w:r>
      <w:r w:rsidR="007471B4">
        <w:rPr>
          <w:i/>
          <w:iCs/>
          <w:sz w:val="14"/>
          <w:szCs w:val="14"/>
        </w:rPr>
        <w:t>OFL</w:t>
      </w:r>
      <w:r w:rsidR="007471B4">
        <w:rPr>
          <w:szCs w:val="22"/>
        </w:rPr>
        <w:t xml:space="preserve">. (Rationale: This scenario determines whether a stock is overfished. If the stock is expected to be 1) above its MSY level in </w:t>
      </w:r>
      <w:r w:rsidR="00CB726D">
        <w:rPr>
          <w:szCs w:val="22"/>
        </w:rPr>
        <w:t>20</w:t>
      </w:r>
      <w:r w:rsidR="001E0015">
        <w:rPr>
          <w:szCs w:val="22"/>
        </w:rPr>
        <w:t>2</w:t>
      </w:r>
      <w:del w:id="337" w:author="Steve Barbeaux" w:date="2022-10-09T12:34:00Z">
        <w:r w:rsidR="001E0015" w:rsidDel="006F2F6D">
          <w:rPr>
            <w:szCs w:val="22"/>
          </w:rPr>
          <w:delText>0</w:delText>
        </w:r>
      </w:del>
      <w:ins w:id="338" w:author="Steve Barbeaux" w:date="2022-10-09T12:34:00Z">
        <w:r w:rsidR="006F2F6D">
          <w:rPr>
            <w:szCs w:val="22"/>
          </w:rPr>
          <w:t>2</w:t>
        </w:r>
      </w:ins>
      <w:r w:rsidR="00CB726D">
        <w:rPr>
          <w:szCs w:val="22"/>
        </w:rPr>
        <w:t xml:space="preserve"> </w:t>
      </w:r>
      <w:r w:rsidR="007471B4">
        <w:rPr>
          <w:szCs w:val="22"/>
        </w:rPr>
        <w:t xml:space="preserve">or 2) above 1/2 of its MSY level in </w:t>
      </w:r>
      <w:r w:rsidR="00CB726D">
        <w:rPr>
          <w:szCs w:val="22"/>
        </w:rPr>
        <w:t>20</w:t>
      </w:r>
      <w:r w:rsidR="001E0015">
        <w:rPr>
          <w:szCs w:val="22"/>
        </w:rPr>
        <w:t>2</w:t>
      </w:r>
      <w:del w:id="339" w:author="Steve Barbeaux" w:date="2022-10-09T12:34:00Z">
        <w:r w:rsidR="001E0015" w:rsidDel="006F2F6D">
          <w:rPr>
            <w:szCs w:val="22"/>
          </w:rPr>
          <w:delText>0</w:delText>
        </w:r>
      </w:del>
      <w:proofErr w:type="gramStart"/>
      <w:ins w:id="340" w:author="Steve Barbeaux" w:date="2022-10-09T12:34:00Z">
        <w:r w:rsidR="006F2F6D">
          <w:rPr>
            <w:szCs w:val="22"/>
          </w:rPr>
          <w:t>2</w:t>
        </w:r>
      </w:ins>
      <w:proofErr w:type="gramEnd"/>
      <w:r w:rsidR="00CB726D">
        <w:rPr>
          <w:szCs w:val="22"/>
        </w:rPr>
        <w:t xml:space="preserve"> </w:t>
      </w:r>
      <w:r w:rsidR="007471B4">
        <w:rPr>
          <w:szCs w:val="22"/>
        </w:rPr>
        <w:t xml:space="preserve">and above its MSY level in </w:t>
      </w:r>
      <w:r w:rsidR="00CB726D">
        <w:rPr>
          <w:szCs w:val="22"/>
        </w:rPr>
        <w:t>20</w:t>
      </w:r>
      <w:r w:rsidR="001E0015">
        <w:rPr>
          <w:szCs w:val="22"/>
        </w:rPr>
        <w:t>3</w:t>
      </w:r>
      <w:del w:id="341" w:author="Steve Barbeaux" w:date="2022-10-09T12:34:00Z">
        <w:r w:rsidR="001E0015" w:rsidDel="006F2F6D">
          <w:rPr>
            <w:szCs w:val="22"/>
          </w:rPr>
          <w:delText>0</w:delText>
        </w:r>
      </w:del>
      <w:ins w:id="342" w:author="Steve Barbeaux" w:date="2022-10-09T12:34:00Z">
        <w:r w:rsidR="006F2F6D">
          <w:rPr>
            <w:szCs w:val="22"/>
          </w:rPr>
          <w:t>2</w:t>
        </w:r>
      </w:ins>
      <w:r w:rsidR="00CB726D">
        <w:rPr>
          <w:szCs w:val="22"/>
        </w:rPr>
        <w:t xml:space="preserve"> </w:t>
      </w:r>
      <w:r w:rsidR="007471B4">
        <w:rPr>
          <w:szCs w:val="22"/>
        </w:rPr>
        <w:t>under this scenario, then the stock is not overfished.)</w:t>
      </w:r>
    </w:p>
    <w:p w14:paraId="2141D51A" w14:textId="77777777" w:rsidR="007471B4" w:rsidRDefault="007471B4" w:rsidP="007471B4">
      <w:pPr>
        <w:autoSpaceDE w:val="0"/>
        <w:autoSpaceDN w:val="0"/>
        <w:adjustRightInd w:val="0"/>
        <w:spacing w:after="0"/>
        <w:ind w:left="1440" w:hanging="1440"/>
        <w:rPr>
          <w:i/>
          <w:iCs/>
          <w:szCs w:val="22"/>
        </w:rPr>
      </w:pPr>
    </w:p>
    <w:p w14:paraId="75991305" w14:textId="01D9140D" w:rsidR="007471B4" w:rsidRDefault="007471B4" w:rsidP="00ED60C4">
      <w:pPr>
        <w:ind w:left="1440" w:hanging="1260"/>
      </w:pPr>
      <w:r>
        <w:rPr>
          <w:i/>
          <w:iCs/>
        </w:rPr>
        <w:t>Scenario 7</w:t>
      </w:r>
      <w:r>
        <w:t>:</w:t>
      </w:r>
      <w:r w:rsidR="00C43270" w:rsidRPr="00C43270">
        <w:rPr>
          <w:i/>
        </w:rPr>
        <w:t xml:space="preserve"> </w:t>
      </w:r>
      <w:r>
        <w:t xml:space="preserve"> In </w:t>
      </w:r>
      <w:r w:rsidR="00CB726D">
        <w:t>20</w:t>
      </w:r>
      <w:r w:rsidR="001E0015">
        <w:t>2</w:t>
      </w:r>
      <w:del w:id="343" w:author="Steve Barbeaux" w:date="2022-10-09T12:34:00Z">
        <w:r w:rsidR="001E0015" w:rsidDel="006F2F6D">
          <w:delText>1</w:delText>
        </w:r>
      </w:del>
      <w:ins w:id="344" w:author="Steve Barbeaux" w:date="2022-10-09T12:34:00Z">
        <w:r w:rsidR="006F2F6D">
          <w:t>3</w:t>
        </w:r>
      </w:ins>
      <w:r w:rsidR="00CB726D">
        <w:t xml:space="preserve"> </w:t>
      </w:r>
      <w:r>
        <w:t xml:space="preserve">and </w:t>
      </w:r>
      <w:r w:rsidR="00330F16">
        <w:t>20</w:t>
      </w:r>
      <w:r w:rsidR="00CB726D">
        <w:t>2</w:t>
      </w:r>
      <w:del w:id="345" w:author="Steve Barbeaux" w:date="2022-10-09T12:34:00Z">
        <w:r w:rsidR="001E0015" w:rsidDel="006F2F6D">
          <w:delText>2</w:delText>
        </w:r>
      </w:del>
      <w:proofErr w:type="gramStart"/>
      <w:ins w:id="346" w:author="Steve Barbeaux" w:date="2022-10-09T12:34:00Z">
        <w:r w:rsidR="006F2F6D">
          <w:t>4</w:t>
        </w:r>
      </w:ins>
      <w:proofErr w:type="gramEnd"/>
      <w:r>
        <w:t xml:space="preserve">, </w:t>
      </w:r>
      <w:r>
        <w:rPr>
          <w:i/>
          <w:iCs/>
        </w:rPr>
        <w:t xml:space="preserve">F </w:t>
      </w:r>
      <w:r>
        <w:t xml:space="preserve">is set equal to </w:t>
      </w:r>
      <w:r>
        <w:rPr>
          <w:i/>
          <w:iCs/>
        </w:rPr>
        <w:t>max F</w:t>
      </w:r>
      <w:r>
        <w:rPr>
          <w:i/>
          <w:iCs/>
          <w:sz w:val="14"/>
          <w:szCs w:val="14"/>
        </w:rPr>
        <w:t>ABC</w:t>
      </w:r>
      <w:r>
        <w:t xml:space="preserve">, and in all subsequent years, </w:t>
      </w:r>
      <w:r>
        <w:rPr>
          <w:i/>
          <w:iCs/>
        </w:rPr>
        <w:t xml:space="preserve">F </w:t>
      </w:r>
      <w:r>
        <w:t xml:space="preserve">is set equal to </w:t>
      </w:r>
      <w:r>
        <w:rPr>
          <w:i/>
          <w:iCs/>
        </w:rPr>
        <w:t>F</w:t>
      </w:r>
      <w:r>
        <w:rPr>
          <w:i/>
          <w:iCs/>
          <w:sz w:val="14"/>
          <w:szCs w:val="14"/>
        </w:rPr>
        <w:t>OFL</w:t>
      </w:r>
      <w:r>
        <w:t xml:space="preserve">. (Rationale: This scenario determines whether a stock is approaching an overfished condition. If the stock is expected to be above its MSY level in </w:t>
      </w:r>
      <w:r w:rsidR="00330F16">
        <w:t>20</w:t>
      </w:r>
      <w:r w:rsidR="00CB726D">
        <w:t>3</w:t>
      </w:r>
      <w:del w:id="347" w:author="Steve Barbeaux" w:date="2022-10-09T12:35:00Z">
        <w:r w:rsidR="00166241" w:rsidDel="006F2F6D">
          <w:delText>2</w:delText>
        </w:r>
      </w:del>
      <w:proofErr w:type="gramStart"/>
      <w:ins w:id="348" w:author="Steve Barbeaux" w:date="2022-10-09T12:35:00Z">
        <w:r w:rsidR="006F2F6D">
          <w:t>4</w:t>
        </w:r>
      </w:ins>
      <w:proofErr w:type="gramEnd"/>
      <w:r w:rsidR="00330F16">
        <w:t xml:space="preserve"> </w:t>
      </w:r>
      <w:r>
        <w:t>under this scenario, then the stock is not approaching an overfished condition.)</w:t>
      </w:r>
    </w:p>
    <w:p w14:paraId="0C7B9916" w14:textId="77777777" w:rsidR="00B71A6C" w:rsidRDefault="00B71A6C" w:rsidP="007471B4">
      <w:r w:rsidRPr="00E244FE">
        <w:t xml:space="preserve">The author included one more scenario in order to take into consideration </w:t>
      </w:r>
      <w:r w:rsidR="00C520BB">
        <w:t xml:space="preserve">the </w:t>
      </w:r>
      <w:r w:rsidR="00D4787A">
        <w:t>congressionally</w:t>
      </w:r>
      <w:r w:rsidR="00C520BB">
        <w:t xml:space="preserve"> mandated TAC cap on pollock harvest from the Aleutian Islands area.</w:t>
      </w:r>
      <w:r>
        <w:t xml:space="preserve"> </w:t>
      </w:r>
    </w:p>
    <w:p w14:paraId="7CAC949D" w14:textId="444BAB01" w:rsidR="00B71A6C" w:rsidRDefault="00B71A6C" w:rsidP="00B71A6C">
      <w:pPr>
        <w:pStyle w:val="scenario"/>
        <w:rPr>
          <w:szCs w:val="22"/>
        </w:rPr>
      </w:pPr>
      <w:r w:rsidRPr="00E244FE">
        <w:rPr>
          <w:i/>
          <w:szCs w:val="22"/>
        </w:rPr>
        <w:lastRenderedPageBreak/>
        <w:t xml:space="preserve">Scenario </w:t>
      </w:r>
      <w:r>
        <w:rPr>
          <w:i/>
          <w:szCs w:val="22"/>
        </w:rPr>
        <w:t>8</w:t>
      </w:r>
      <w:r w:rsidRPr="00E244FE">
        <w:rPr>
          <w:szCs w:val="22"/>
        </w:rPr>
        <w:t>:</w:t>
      </w:r>
      <w:r>
        <w:rPr>
          <w:szCs w:val="22"/>
        </w:rPr>
        <w:t xml:space="preserve"> </w:t>
      </w:r>
      <w:r w:rsidRPr="00E244FE">
        <w:rPr>
          <w:szCs w:val="22"/>
        </w:rPr>
        <w:tab/>
        <w:t xml:space="preserve">In </w:t>
      </w:r>
      <w:r w:rsidR="00CB726D" w:rsidRPr="00E244FE">
        <w:rPr>
          <w:szCs w:val="22"/>
        </w:rPr>
        <w:t>20</w:t>
      </w:r>
      <w:r w:rsidR="001E0015">
        <w:rPr>
          <w:szCs w:val="22"/>
        </w:rPr>
        <w:t>2</w:t>
      </w:r>
      <w:del w:id="349" w:author="Steve Barbeaux" w:date="2022-10-09T12:35:00Z">
        <w:r w:rsidR="001E0015" w:rsidDel="006F2F6D">
          <w:rPr>
            <w:szCs w:val="22"/>
          </w:rPr>
          <w:delText>1</w:delText>
        </w:r>
      </w:del>
      <w:proofErr w:type="gramStart"/>
      <w:ins w:id="350" w:author="Steve Barbeaux" w:date="2022-10-09T12:35:00Z">
        <w:r w:rsidR="006F2F6D">
          <w:rPr>
            <w:szCs w:val="22"/>
          </w:rPr>
          <w:t>3</w:t>
        </w:r>
      </w:ins>
      <w:proofErr w:type="gramEnd"/>
      <w:r w:rsidR="00CB726D">
        <w:rPr>
          <w:szCs w:val="22"/>
        </w:rPr>
        <w:t xml:space="preserve"> </w:t>
      </w:r>
      <w:r>
        <w:rPr>
          <w:szCs w:val="22"/>
        </w:rPr>
        <w:t xml:space="preserve">through </w:t>
      </w:r>
      <w:r w:rsidR="00330F16">
        <w:rPr>
          <w:szCs w:val="22"/>
        </w:rPr>
        <w:t>20</w:t>
      </w:r>
      <w:r w:rsidR="00CB726D">
        <w:rPr>
          <w:szCs w:val="22"/>
        </w:rPr>
        <w:t>3</w:t>
      </w:r>
      <w:del w:id="351" w:author="Steve Barbeaux" w:date="2022-10-09T12:35:00Z">
        <w:r w:rsidR="001E0015" w:rsidDel="006F2F6D">
          <w:rPr>
            <w:szCs w:val="22"/>
          </w:rPr>
          <w:delText>3</w:delText>
        </w:r>
      </w:del>
      <w:ins w:id="352" w:author="Steve Barbeaux" w:date="2022-10-09T12:35:00Z">
        <w:r w:rsidR="006F2F6D">
          <w:rPr>
            <w:szCs w:val="22"/>
          </w:rPr>
          <w:t>5</w:t>
        </w:r>
      </w:ins>
      <w:r w:rsidR="00330F16">
        <w:rPr>
          <w:szCs w:val="22"/>
        </w:rPr>
        <w:t xml:space="preserve"> </w:t>
      </w:r>
      <w:r>
        <w:rPr>
          <w:szCs w:val="22"/>
        </w:rPr>
        <w:t>the TAC is increased to 19,000 t</w:t>
      </w:r>
      <w:r w:rsidR="008B12B4">
        <w:rPr>
          <w:szCs w:val="22"/>
        </w:rPr>
        <w:t xml:space="preserve"> or </w:t>
      </w:r>
      <w:r w:rsidR="008B12B4" w:rsidRPr="00E244FE">
        <w:rPr>
          <w:i/>
          <w:iCs/>
          <w:szCs w:val="22"/>
        </w:rPr>
        <w:t>max</w:t>
      </w:r>
      <w:r w:rsidR="008B12B4" w:rsidRPr="00E244FE">
        <w:rPr>
          <w:szCs w:val="22"/>
        </w:rPr>
        <w:t xml:space="preserve"> </w:t>
      </w:r>
      <w:r w:rsidR="008B12B4" w:rsidRPr="00E244FE">
        <w:rPr>
          <w:i/>
          <w:iCs/>
          <w:szCs w:val="22"/>
        </w:rPr>
        <w:t>F</w:t>
      </w:r>
      <w:r w:rsidR="008B12B4" w:rsidRPr="00E244FE">
        <w:rPr>
          <w:i/>
          <w:iCs/>
          <w:szCs w:val="22"/>
          <w:vertAlign w:val="subscript"/>
        </w:rPr>
        <w:t>ABC</w:t>
      </w:r>
      <w:r w:rsidR="008B12B4">
        <w:rPr>
          <w:szCs w:val="22"/>
        </w:rPr>
        <w:t xml:space="preserve"> </w:t>
      </w:r>
      <w:r w:rsidR="00D16CF6">
        <w:rPr>
          <w:szCs w:val="22"/>
        </w:rPr>
        <w:t>w</w:t>
      </w:r>
      <w:r w:rsidR="008B12B4">
        <w:rPr>
          <w:szCs w:val="22"/>
        </w:rPr>
        <w:t>hichever</w:t>
      </w:r>
      <w:r w:rsidR="00D16CF6">
        <w:rPr>
          <w:szCs w:val="22"/>
        </w:rPr>
        <w:t xml:space="preserve"> is lower.</w:t>
      </w:r>
      <w:r w:rsidR="00CD3D5D">
        <w:rPr>
          <w:szCs w:val="22"/>
        </w:rPr>
        <w:t xml:space="preserve"> </w:t>
      </w:r>
      <w:r w:rsidRPr="00E244FE">
        <w:rPr>
          <w:szCs w:val="22"/>
        </w:rPr>
        <w:t>(Rationale:</w:t>
      </w:r>
      <w:r>
        <w:rPr>
          <w:szCs w:val="22"/>
        </w:rPr>
        <w:t xml:space="preserve"> 19,000 is the AI pollock cap set by Congressional mandate</w:t>
      </w:r>
      <w:r w:rsidRPr="00E244FE">
        <w:rPr>
          <w:szCs w:val="22"/>
        </w:rPr>
        <w:t>)</w:t>
      </w:r>
      <w:r>
        <w:rPr>
          <w:szCs w:val="22"/>
        </w:rPr>
        <w:t>.</w:t>
      </w:r>
    </w:p>
    <w:p w14:paraId="03CE5103" w14:textId="77777777" w:rsidR="00BC1E15" w:rsidRDefault="00BC1E15" w:rsidP="00BC1E15">
      <w:pPr>
        <w:pStyle w:val="Heading3"/>
        <w:numPr>
          <w:ilvl w:val="2"/>
          <w:numId w:val="0"/>
        </w:numPr>
        <w:tabs>
          <w:tab w:val="num" w:pos="810"/>
        </w:tabs>
        <w:ind w:left="810" w:hanging="810"/>
      </w:pPr>
      <w:r>
        <w:t>Projections and status determination</w:t>
      </w:r>
    </w:p>
    <w:p w14:paraId="1D068AE0" w14:textId="25EC1B75" w:rsidR="0068704A" w:rsidRDefault="0068704A" w:rsidP="0068704A">
      <w:pPr>
        <w:autoSpaceDE w:val="0"/>
        <w:autoSpaceDN w:val="0"/>
        <w:adjustRightInd w:val="0"/>
        <w:spacing w:after="0"/>
        <w:rPr>
          <w:szCs w:val="22"/>
        </w:rPr>
      </w:pPr>
      <w:proofErr w:type="gramStart"/>
      <w:r>
        <w:rPr>
          <w:i/>
          <w:iCs/>
          <w:szCs w:val="22"/>
        </w:rPr>
        <w:t>Is the stock currently overfished</w:t>
      </w:r>
      <w:proofErr w:type="gramEnd"/>
      <w:r>
        <w:rPr>
          <w:i/>
          <w:iCs/>
          <w:szCs w:val="22"/>
        </w:rPr>
        <w:t xml:space="preserve">? </w:t>
      </w:r>
      <w:r>
        <w:rPr>
          <w:szCs w:val="22"/>
        </w:rPr>
        <w:t xml:space="preserve">This depends on the stock’s estimated spawning biomass in </w:t>
      </w:r>
      <w:r w:rsidR="001E0015">
        <w:rPr>
          <w:szCs w:val="22"/>
        </w:rPr>
        <w:t>202</w:t>
      </w:r>
      <w:ins w:id="353" w:author="Steve Barbeaux" w:date="2022-10-09T12:35:00Z">
        <w:r w:rsidR="006F2F6D">
          <w:rPr>
            <w:szCs w:val="22"/>
          </w:rPr>
          <w:t>2</w:t>
        </w:r>
      </w:ins>
      <w:del w:id="354" w:author="Steve Barbeaux" w:date="2022-10-09T12:35:00Z">
        <w:r w:rsidR="001E0015" w:rsidDel="006F2F6D">
          <w:rPr>
            <w:szCs w:val="22"/>
          </w:rPr>
          <w:delText>0</w:delText>
        </w:r>
      </w:del>
      <w:r>
        <w:rPr>
          <w:szCs w:val="22"/>
        </w:rPr>
        <w:t>:</w:t>
      </w:r>
    </w:p>
    <w:p w14:paraId="1F0A825A" w14:textId="314DC22C" w:rsidR="0068704A" w:rsidRDefault="0068704A" w:rsidP="0068704A">
      <w:pPr>
        <w:autoSpaceDE w:val="0"/>
        <w:autoSpaceDN w:val="0"/>
        <w:adjustRightInd w:val="0"/>
        <w:spacing w:after="0"/>
        <w:ind w:left="900" w:hanging="180"/>
        <w:rPr>
          <w:szCs w:val="22"/>
        </w:rPr>
      </w:pPr>
      <w:r>
        <w:rPr>
          <w:szCs w:val="22"/>
        </w:rPr>
        <w:t xml:space="preserve">a. If spawning biomass for </w:t>
      </w:r>
      <w:r w:rsidR="001E0015">
        <w:rPr>
          <w:szCs w:val="22"/>
        </w:rPr>
        <w:t>202</w:t>
      </w:r>
      <w:del w:id="355" w:author="Steve Barbeaux" w:date="2022-10-09T12:35:00Z">
        <w:r w:rsidR="001E0015" w:rsidDel="006F2F6D">
          <w:rPr>
            <w:szCs w:val="22"/>
          </w:rPr>
          <w:delText>0</w:delText>
        </w:r>
      </w:del>
      <w:proofErr w:type="gramStart"/>
      <w:ins w:id="356" w:author="Steve Barbeaux" w:date="2022-10-09T12:35:00Z">
        <w:r w:rsidR="006F2F6D">
          <w:rPr>
            <w:szCs w:val="22"/>
          </w:rPr>
          <w:t>2</w:t>
        </w:r>
      </w:ins>
      <w:proofErr w:type="gramEnd"/>
      <w:r w:rsidR="001E0015">
        <w:rPr>
          <w:szCs w:val="22"/>
        </w:rPr>
        <w:t xml:space="preserve"> </w:t>
      </w:r>
      <w:r>
        <w:rPr>
          <w:szCs w:val="22"/>
        </w:rPr>
        <w:t xml:space="preserve">is estimated to be below ½ </w:t>
      </w:r>
      <w:r>
        <w:rPr>
          <w:i/>
          <w:iCs/>
          <w:szCs w:val="22"/>
        </w:rPr>
        <w:t>B</w:t>
      </w:r>
      <w:r>
        <w:rPr>
          <w:i/>
          <w:iCs/>
          <w:sz w:val="14"/>
          <w:szCs w:val="14"/>
        </w:rPr>
        <w:t>35%</w:t>
      </w:r>
      <w:r>
        <w:rPr>
          <w:szCs w:val="22"/>
        </w:rPr>
        <w:t>, the stock is below its MSST.</w:t>
      </w:r>
    </w:p>
    <w:p w14:paraId="71377B67" w14:textId="2BC08393" w:rsidR="0068704A" w:rsidRDefault="0068704A" w:rsidP="0068704A">
      <w:pPr>
        <w:autoSpaceDE w:val="0"/>
        <w:autoSpaceDN w:val="0"/>
        <w:adjustRightInd w:val="0"/>
        <w:spacing w:after="0"/>
        <w:ind w:left="900" w:hanging="180"/>
        <w:rPr>
          <w:szCs w:val="22"/>
        </w:rPr>
      </w:pPr>
      <w:r>
        <w:rPr>
          <w:szCs w:val="22"/>
        </w:rPr>
        <w:t xml:space="preserve">b. If spawning biomass for </w:t>
      </w:r>
      <w:r w:rsidR="00330F16">
        <w:rPr>
          <w:szCs w:val="22"/>
        </w:rPr>
        <w:t>20</w:t>
      </w:r>
      <w:r w:rsidR="001E0015">
        <w:rPr>
          <w:szCs w:val="22"/>
        </w:rPr>
        <w:t>2</w:t>
      </w:r>
      <w:del w:id="357" w:author="Steve Barbeaux" w:date="2022-10-09T12:35:00Z">
        <w:r w:rsidR="001E0015" w:rsidDel="006F2F6D">
          <w:rPr>
            <w:szCs w:val="22"/>
          </w:rPr>
          <w:delText>0</w:delText>
        </w:r>
      </w:del>
      <w:proofErr w:type="gramStart"/>
      <w:ins w:id="358" w:author="Steve Barbeaux" w:date="2022-10-09T12:35:00Z">
        <w:r w:rsidR="006F2F6D">
          <w:rPr>
            <w:szCs w:val="22"/>
          </w:rPr>
          <w:t>2</w:t>
        </w:r>
      </w:ins>
      <w:proofErr w:type="gramEnd"/>
      <w:r w:rsidR="00330F16">
        <w:rPr>
          <w:szCs w:val="22"/>
        </w:rPr>
        <w:t xml:space="preserve"> </w:t>
      </w:r>
      <w:r>
        <w:rPr>
          <w:szCs w:val="22"/>
        </w:rPr>
        <w:t xml:space="preserve">is estimated to be above </w:t>
      </w:r>
      <w:r>
        <w:rPr>
          <w:i/>
          <w:iCs/>
          <w:szCs w:val="22"/>
        </w:rPr>
        <w:t>B</w:t>
      </w:r>
      <w:r>
        <w:rPr>
          <w:i/>
          <w:iCs/>
          <w:sz w:val="14"/>
          <w:szCs w:val="14"/>
        </w:rPr>
        <w:t xml:space="preserve">35% </w:t>
      </w:r>
      <w:r>
        <w:rPr>
          <w:szCs w:val="22"/>
        </w:rPr>
        <w:t>the stock is above its MSST.</w:t>
      </w:r>
    </w:p>
    <w:p w14:paraId="78860DE8" w14:textId="2D33A525" w:rsidR="0068704A" w:rsidRDefault="0068704A" w:rsidP="0068704A">
      <w:pPr>
        <w:autoSpaceDE w:val="0"/>
        <w:autoSpaceDN w:val="0"/>
        <w:adjustRightInd w:val="0"/>
        <w:spacing w:after="0"/>
        <w:ind w:left="900" w:hanging="180"/>
        <w:rPr>
          <w:szCs w:val="22"/>
        </w:rPr>
      </w:pPr>
      <w:r>
        <w:rPr>
          <w:szCs w:val="22"/>
        </w:rPr>
        <w:t xml:space="preserve">c. If spawning biomass for </w:t>
      </w:r>
      <w:r w:rsidR="00330F16">
        <w:rPr>
          <w:szCs w:val="22"/>
        </w:rPr>
        <w:t>20</w:t>
      </w:r>
      <w:r w:rsidR="001E0015">
        <w:rPr>
          <w:szCs w:val="22"/>
        </w:rPr>
        <w:t>2</w:t>
      </w:r>
      <w:del w:id="359" w:author="Steve Barbeaux" w:date="2022-10-09T12:35:00Z">
        <w:r w:rsidR="001E0015" w:rsidDel="006F2F6D">
          <w:rPr>
            <w:szCs w:val="22"/>
          </w:rPr>
          <w:delText>0</w:delText>
        </w:r>
      </w:del>
      <w:proofErr w:type="gramStart"/>
      <w:ins w:id="360" w:author="Steve Barbeaux" w:date="2022-10-09T12:35:00Z">
        <w:r w:rsidR="006F2F6D">
          <w:rPr>
            <w:szCs w:val="22"/>
          </w:rPr>
          <w:t>2</w:t>
        </w:r>
      </w:ins>
      <w:proofErr w:type="gramEnd"/>
      <w:r w:rsidR="00330F16">
        <w:rPr>
          <w:szCs w:val="22"/>
        </w:rPr>
        <w:t xml:space="preserve"> </w:t>
      </w:r>
      <w:r>
        <w:rPr>
          <w:szCs w:val="22"/>
        </w:rPr>
        <w:t xml:space="preserve">is estimated to be above ½ </w:t>
      </w:r>
      <w:r>
        <w:rPr>
          <w:i/>
          <w:iCs/>
          <w:szCs w:val="22"/>
        </w:rPr>
        <w:t>B</w:t>
      </w:r>
      <w:r>
        <w:rPr>
          <w:i/>
          <w:iCs/>
          <w:sz w:val="14"/>
          <w:szCs w:val="14"/>
        </w:rPr>
        <w:t xml:space="preserve">35% </w:t>
      </w:r>
      <w:r>
        <w:rPr>
          <w:szCs w:val="22"/>
        </w:rPr>
        <w:t xml:space="preserve">but below </w:t>
      </w:r>
      <w:r>
        <w:rPr>
          <w:i/>
          <w:iCs/>
          <w:szCs w:val="22"/>
        </w:rPr>
        <w:t>B</w:t>
      </w:r>
      <w:r>
        <w:rPr>
          <w:i/>
          <w:iCs/>
          <w:sz w:val="14"/>
          <w:szCs w:val="14"/>
        </w:rPr>
        <w:t>35%</w:t>
      </w:r>
      <w:r>
        <w:rPr>
          <w:szCs w:val="22"/>
        </w:rPr>
        <w:t xml:space="preserve">, the stock’s status relative to MSST is determined by referring to harvest Scenario #6. If the mean spawning biomass for </w:t>
      </w:r>
      <w:r w:rsidR="001E0015">
        <w:rPr>
          <w:szCs w:val="22"/>
        </w:rPr>
        <w:t>203</w:t>
      </w:r>
      <w:del w:id="361" w:author="Steve Barbeaux" w:date="2022-10-09T12:35:00Z">
        <w:r w:rsidR="001E0015" w:rsidDel="006F2F6D">
          <w:rPr>
            <w:szCs w:val="22"/>
          </w:rPr>
          <w:delText>0</w:delText>
        </w:r>
      </w:del>
      <w:proofErr w:type="gramStart"/>
      <w:ins w:id="362" w:author="Steve Barbeaux" w:date="2022-10-09T12:35:00Z">
        <w:r w:rsidR="006F2F6D">
          <w:rPr>
            <w:szCs w:val="22"/>
          </w:rPr>
          <w:t>2</w:t>
        </w:r>
      </w:ins>
      <w:proofErr w:type="gramEnd"/>
      <w:r w:rsidR="001E0015">
        <w:rPr>
          <w:szCs w:val="22"/>
        </w:rPr>
        <w:t xml:space="preserve"> </w:t>
      </w:r>
      <w:r>
        <w:rPr>
          <w:szCs w:val="22"/>
        </w:rPr>
        <w:t xml:space="preserve">is below </w:t>
      </w:r>
      <w:r>
        <w:rPr>
          <w:i/>
          <w:iCs/>
          <w:szCs w:val="22"/>
        </w:rPr>
        <w:t>B</w:t>
      </w:r>
      <w:r>
        <w:rPr>
          <w:i/>
          <w:iCs/>
          <w:sz w:val="14"/>
          <w:szCs w:val="14"/>
        </w:rPr>
        <w:t>35%</w:t>
      </w:r>
      <w:r>
        <w:rPr>
          <w:szCs w:val="22"/>
        </w:rPr>
        <w:t>, the stock is below its MSST. Otherwise, the stock is above its MSST.</w:t>
      </w:r>
    </w:p>
    <w:p w14:paraId="49D08846" w14:textId="77777777" w:rsidR="0068704A" w:rsidRDefault="0068704A" w:rsidP="0068704A">
      <w:pPr>
        <w:autoSpaceDE w:val="0"/>
        <w:autoSpaceDN w:val="0"/>
        <w:adjustRightInd w:val="0"/>
        <w:spacing w:after="0"/>
        <w:rPr>
          <w:i/>
          <w:iCs/>
          <w:szCs w:val="22"/>
        </w:rPr>
      </w:pPr>
    </w:p>
    <w:p w14:paraId="6008BD2B" w14:textId="77777777" w:rsidR="0068704A" w:rsidRDefault="0068704A" w:rsidP="0068704A">
      <w:pPr>
        <w:autoSpaceDE w:val="0"/>
        <w:autoSpaceDN w:val="0"/>
        <w:adjustRightInd w:val="0"/>
        <w:spacing w:after="0"/>
        <w:rPr>
          <w:szCs w:val="22"/>
        </w:rPr>
      </w:pPr>
      <w:r>
        <w:rPr>
          <w:i/>
          <w:iCs/>
          <w:szCs w:val="22"/>
        </w:rPr>
        <w:t xml:space="preserve">Is the stock approaching an overfished condition? </w:t>
      </w:r>
      <w:r>
        <w:rPr>
          <w:szCs w:val="22"/>
        </w:rPr>
        <w:t>This is determined by referring to harvest Scenario #7:</w:t>
      </w:r>
    </w:p>
    <w:p w14:paraId="4A4E0F5C" w14:textId="6202BDC7" w:rsidR="0068704A" w:rsidRDefault="0068704A" w:rsidP="0068704A">
      <w:pPr>
        <w:autoSpaceDE w:val="0"/>
        <w:autoSpaceDN w:val="0"/>
        <w:adjustRightInd w:val="0"/>
        <w:spacing w:after="0"/>
        <w:ind w:left="900" w:hanging="180"/>
        <w:rPr>
          <w:szCs w:val="22"/>
        </w:rPr>
      </w:pPr>
      <w:r>
        <w:rPr>
          <w:szCs w:val="22"/>
        </w:rPr>
        <w:t xml:space="preserve">a. If the mean spawning biomass for </w:t>
      </w:r>
      <w:r w:rsidR="00330F16">
        <w:rPr>
          <w:szCs w:val="22"/>
        </w:rPr>
        <w:t>20</w:t>
      </w:r>
      <w:r w:rsidR="00CB726D">
        <w:rPr>
          <w:szCs w:val="22"/>
        </w:rPr>
        <w:t>2</w:t>
      </w:r>
      <w:del w:id="363" w:author="Steve Barbeaux" w:date="2022-10-09T12:35:00Z">
        <w:r w:rsidR="00CB726D" w:rsidDel="006F2F6D">
          <w:rPr>
            <w:szCs w:val="22"/>
          </w:rPr>
          <w:delText>0</w:delText>
        </w:r>
      </w:del>
      <w:proofErr w:type="gramStart"/>
      <w:ins w:id="364" w:author="Steve Barbeaux" w:date="2022-10-09T12:35:00Z">
        <w:r w:rsidR="006F2F6D">
          <w:rPr>
            <w:szCs w:val="22"/>
          </w:rPr>
          <w:t>2</w:t>
        </w:r>
      </w:ins>
      <w:proofErr w:type="gramEnd"/>
      <w:r w:rsidR="00330F16">
        <w:rPr>
          <w:szCs w:val="22"/>
        </w:rPr>
        <w:t xml:space="preserve"> </w:t>
      </w:r>
      <w:r>
        <w:rPr>
          <w:szCs w:val="22"/>
        </w:rPr>
        <w:t xml:space="preserve">is below 1/2 </w:t>
      </w:r>
      <w:r>
        <w:rPr>
          <w:i/>
          <w:iCs/>
          <w:szCs w:val="22"/>
        </w:rPr>
        <w:t>B</w:t>
      </w:r>
      <w:r>
        <w:rPr>
          <w:i/>
          <w:iCs/>
          <w:sz w:val="14"/>
          <w:szCs w:val="14"/>
        </w:rPr>
        <w:t>35%</w:t>
      </w:r>
      <w:r>
        <w:rPr>
          <w:szCs w:val="22"/>
        </w:rPr>
        <w:t>, the stock is approaching an overfished condition.</w:t>
      </w:r>
    </w:p>
    <w:p w14:paraId="2FB0161D" w14:textId="50AF12A3" w:rsidR="0068704A" w:rsidRDefault="0068704A" w:rsidP="00E04EB0">
      <w:pPr>
        <w:autoSpaceDE w:val="0"/>
        <w:autoSpaceDN w:val="0"/>
        <w:adjustRightInd w:val="0"/>
        <w:spacing w:after="0"/>
        <w:ind w:left="900" w:hanging="180"/>
        <w:rPr>
          <w:szCs w:val="22"/>
        </w:rPr>
      </w:pPr>
      <w:r>
        <w:rPr>
          <w:szCs w:val="22"/>
        </w:rPr>
        <w:t xml:space="preserve">b. If the mean spawning biomass for </w:t>
      </w:r>
      <w:r w:rsidR="00BC1302">
        <w:rPr>
          <w:szCs w:val="22"/>
        </w:rPr>
        <w:t>20</w:t>
      </w:r>
      <w:r w:rsidR="00CB726D">
        <w:rPr>
          <w:szCs w:val="22"/>
        </w:rPr>
        <w:t>2</w:t>
      </w:r>
      <w:del w:id="365" w:author="Steve Barbeaux" w:date="2022-10-09T12:35:00Z">
        <w:r w:rsidR="00CB726D" w:rsidDel="006F2F6D">
          <w:rPr>
            <w:szCs w:val="22"/>
          </w:rPr>
          <w:delText>0</w:delText>
        </w:r>
      </w:del>
      <w:proofErr w:type="gramStart"/>
      <w:ins w:id="366" w:author="Steve Barbeaux" w:date="2022-10-09T12:35:00Z">
        <w:r w:rsidR="006F2F6D">
          <w:rPr>
            <w:szCs w:val="22"/>
          </w:rPr>
          <w:t>2</w:t>
        </w:r>
      </w:ins>
      <w:proofErr w:type="gramEnd"/>
      <w:r w:rsidR="00BC1302">
        <w:rPr>
          <w:szCs w:val="22"/>
        </w:rPr>
        <w:t xml:space="preserve"> </w:t>
      </w:r>
      <w:r>
        <w:rPr>
          <w:szCs w:val="22"/>
        </w:rPr>
        <w:t xml:space="preserve">is above </w:t>
      </w:r>
      <w:r>
        <w:rPr>
          <w:i/>
          <w:iCs/>
          <w:szCs w:val="22"/>
        </w:rPr>
        <w:t>B</w:t>
      </w:r>
      <w:r>
        <w:rPr>
          <w:i/>
          <w:iCs/>
          <w:sz w:val="14"/>
          <w:szCs w:val="14"/>
        </w:rPr>
        <w:t>35%</w:t>
      </w:r>
      <w:r>
        <w:rPr>
          <w:szCs w:val="22"/>
        </w:rPr>
        <w:t xml:space="preserve">, </w:t>
      </w:r>
      <w:r w:rsidR="00E04EB0">
        <w:rPr>
          <w:szCs w:val="22"/>
        </w:rPr>
        <w:t xml:space="preserve">the stock is not approaching an </w:t>
      </w:r>
      <w:r>
        <w:rPr>
          <w:szCs w:val="22"/>
        </w:rPr>
        <w:t>overfished condition.</w:t>
      </w:r>
    </w:p>
    <w:p w14:paraId="114D1A46" w14:textId="417229AB" w:rsidR="0068704A" w:rsidRPr="00490F0A" w:rsidRDefault="0068704A" w:rsidP="0068704A">
      <w:pPr>
        <w:autoSpaceDE w:val="0"/>
        <w:autoSpaceDN w:val="0"/>
        <w:adjustRightInd w:val="0"/>
        <w:spacing w:after="0"/>
        <w:ind w:left="900" w:hanging="180"/>
        <w:rPr>
          <w:szCs w:val="22"/>
        </w:rPr>
      </w:pPr>
      <w:r>
        <w:t xml:space="preserve">c. If the mean spawning biomass for </w:t>
      </w:r>
      <w:r w:rsidR="00BC1302">
        <w:t>20</w:t>
      </w:r>
      <w:r w:rsidR="00CB726D">
        <w:t>2</w:t>
      </w:r>
      <w:del w:id="367" w:author="Steve Barbeaux" w:date="2022-10-09T12:35:00Z">
        <w:r w:rsidR="00CB726D" w:rsidDel="006F2F6D">
          <w:delText>0</w:delText>
        </w:r>
      </w:del>
      <w:proofErr w:type="gramStart"/>
      <w:ins w:id="368" w:author="Steve Barbeaux" w:date="2022-10-09T12:35:00Z">
        <w:r w:rsidR="006F2F6D">
          <w:t>2</w:t>
        </w:r>
      </w:ins>
      <w:proofErr w:type="gramEnd"/>
      <w:r w:rsidR="00BC1302">
        <w:t xml:space="preserve"> </w:t>
      </w:r>
      <w:r>
        <w:t xml:space="preserve">is above 1/2 </w:t>
      </w:r>
      <w:r>
        <w:rPr>
          <w:i/>
          <w:iCs/>
        </w:rPr>
        <w:t>B</w:t>
      </w:r>
      <w:r>
        <w:rPr>
          <w:i/>
          <w:iCs/>
          <w:sz w:val="14"/>
          <w:szCs w:val="14"/>
        </w:rPr>
        <w:t xml:space="preserve">35% </w:t>
      </w:r>
      <w:r>
        <w:t xml:space="preserve">but below </w:t>
      </w:r>
      <w:r>
        <w:rPr>
          <w:i/>
          <w:iCs/>
        </w:rPr>
        <w:t>B</w:t>
      </w:r>
      <w:r>
        <w:rPr>
          <w:i/>
          <w:iCs/>
          <w:sz w:val="14"/>
          <w:szCs w:val="14"/>
        </w:rPr>
        <w:t>35%</w:t>
      </w:r>
      <w:r>
        <w:t xml:space="preserve">, the determination depends on the mean spawning biomass for </w:t>
      </w:r>
      <w:r w:rsidR="001E0015">
        <w:t>203</w:t>
      </w:r>
      <w:del w:id="369" w:author="Steve Barbeaux" w:date="2022-10-09T12:35:00Z">
        <w:r w:rsidR="00166241" w:rsidDel="006F2F6D">
          <w:delText>2</w:delText>
        </w:r>
      </w:del>
      <w:ins w:id="370" w:author="Steve Barbeaux" w:date="2022-10-09T12:35:00Z">
        <w:r w:rsidR="006F2F6D">
          <w:t>4</w:t>
        </w:r>
      </w:ins>
      <w:r>
        <w:t xml:space="preserve">. If the mean spawning biomass for </w:t>
      </w:r>
      <w:r w:rsidR="001E0015">
        <w:t>203</w:t>
      </w:r>
      <w:del w:id="371" w:author="Steve Barbeaux" w:date="2022-10-09T12:36:00Z">
        <w:r w:rsidR="00166241" w:rsidDel="006F2F6D">
          <w:delText>2</w:delText>
        </w:r>
      </w:del>
      <w:proofErr w:type="gramStart"/>
      <w:ins w:id="372" w:author="Steve Barbeaux" w:date="2022-10-09T12:36:00Z">
        <w:r w:rsidR="006F2F6D">
          <w:t>4</w:t>
        </w:r>
      </w:ins>
      <w:proofErr w:type="gramEnd"/>
      <w:r w:rsidR="001E0015">
        <w:t xml:space="preserve"> </w:t>
      </w:r>
      <w:r>
        <w:t xml:space="preserve">is below </w:t>
      </w:r>
      <w:r>
        <w:rPr>
          <w:i/>
          <w:iCs/>
        </w:rPr>
        <w:t>B</w:t>
      </w:r>
      <w:r>
        <w:rPr>
          <w:i/>
          <w:iCs/>
          <w:sz w:val="14"/>
          <w:szCs w:val="14"/>
        </w:rPr>
        <w:t>35%</w:t>
      </w:r>
      <w:r>
        <w:t>, the stock is approaching an overfished condition. Otherwise, the stock is not approaching an overfished condition.</w:t>
      </w:r>
    </w:p>
    <w:p w14:paraId="55F5AAB2" w14:textId="77777777" w:rsidR="0068704A" w:rsidRDefault="0068704A" w:rsidP="00BC1E15"/>
    <w:p w14:paraId="4CA26281" w14:textId="78C73575" w:rsidR="00BC1E15" w:rsidRDefault="00BC1E15" w:rsidP="00BC1E15">
      <w:r>
        <w:t xml:space="preserve">The projected yields, female spawning biomass, and the associated fishing mortality rates for the </w:t>
      </w:r>
      <w:r w:rsidR="008C4C0E">
        <w:t>eight</w:t>
      </w:r>
      <w:r w:rsidR="002A2EE3">
        <w:t xml:space="preserve"> harvest strategies for the </w:t>
      </w:r>
      <w:r w:rsidR="006F2C53">
        <w:t>authors’ preferred</w:t>
      </w:r>
      <w:r w:rsidR="002A2EE3">
        <w:t xml:space="preserve"> model </w:t>
      </w:r>
      <w:proofErr w:type="gramStart"/>
      <w:r>
        <w:t>are shown</w:t>
      </w:r>
      <w:proofErr w:type="gramEnd"/>
      <w:r>
        <w:t xml:space="preserve"> in </w:t>
      </w:r>
      <w:r w:rsidR="00494A10">
        <w:t xml:space="preserve">Table </w:t>
      </w:r>
      <w:r w:rsidR="00755269">
        <w:t>1A</w:t>
      </w:r>
      <w:r w:rsidR="00494A10">
        <w:t>.</w:t>
      </w:r>
      <w:r w:rsidR="00D52425">
        <w:t>2</w:t>
      </w:r>
      <w:r w:rsidR="00E362F6">
        <w:t>5</w:t>
      </w:r>
      <w:r w:rsidR="002A2EE3">
        <w:t>.</w:t>
      </w:r>
      <w:r w:rsidR="009C0ADB">
        <w:t xml:space="preserve"> </w:t>
      </w:r>
      <w:r w:rsidR="00F139C0">
        <w:t>In</w:t>
      </w:r>
      <w:r w:rsidR="005D1F41">
        <w:t xml:space="preserve"> the </w:t>
      </w:r>
      <w:r w:rsidR="006F2C53">
        <w:t>authors’ preferred</w:t>
      </w:r>
      <w:r w:rsidR="005D1F41">
        <w:t xml:space="preserve"> model</w:t>
      </w:r>
      <w:r w:rsidR="00F139C0">
        <w:t xml:space="preserve"> u</w:t>
      </w:r>
      <w:r>
        <w:t xml:space="preserve">nder a </w:t>
      </w:r>
      <w:r w:rsidR="009578E2">
        <w:t xml:space="preserve">Tier </w:t>
      </w:r>
      <w:r w:rsidR="00976EDE">
        <w:t xml:space="preserve">3a </w:t>
      </w:r>
      <w:r>
        <w:t xml:space="preserve">harvest strategy of </w:t>
      </w:r>
      <w:r>
        <w:rPr>
          <w:i/>
        </w:rPr>
        <w:t>F</w:t>
      </w:r>
      <w:r>
        <w:rPr>
          <w:i/>
          <w:vertAlign w:val="subscript"/>
        </w:rPr>
        <w:t>40%</w:t>
      </w:r>
      <w:r>
        <w:t xml:space="preserve"> (Scenario 1), female spawning biomass is projected to be </w:t>
      </w:r>
      <w:r w:rsidR="00976EDE">
        <w:t>above</w:t>
      </w:r>
      <w:r>
        <w:t xml:space="preserve"> </w:t>
      </w:r>
      <w:r>
        <w:rPr>
          <w:i/>
        </w:rPr>
        <w:t>B</w:t>
      </w:r>
      <w:r w:rsidR="008C4C0E">
        <w:rPr>
          <w:i/>
          <w:vertAlign w:val="subscript"/>
        </w:rPr>
        <w:t>35</w:t>
      </w:r>
      <w:r>
        <w:rPr>
          <w:i/>
          <w:vertAlign w:val="subscript"/>
        </w:rPr>
        <w:t>%</w:t>
      </w:r>
      <w:r w:rsidR="00CD3D5D">
        <w:t xml:space="preserve"> </w:t>
      </w:r>
      <w:r w:rsidR="00111DA6">
        <w:t xml:space="preserve">through </w:t>
      </w:r>
      <w:r w:rsidR="0024499D">
        <w:t>20</w:t>
      </w:r>
      <w:r w:rsidR="00BD0D1F">
        <w:t>2</w:t>
      </w:r>
      <w:del w:id="373" w:author="Steve Barbeaux" w:date="2022-10-09T17:26:00Z">
        <w:r w:rsidR="001E0015" w:rsidDel="00F75A28">
          <w:delText>2</w:delText>
        </w:r>
      </w:del>
      <w:ins w:id="374" w:author="Steve Barbeaux" w:date="2022-10-09T17:28:00Z">
        <w:r w:rsidR="00F75A28">
          <w:t>4</w:t>
        </w:r>
      </w:ins>
      <w:r w:rsidR="008C4C0E">
        <w:t xml:space="preserve">, </w:t>
      </w:r>
      <w:r w:rsidR="008B12B4">
        <w:t xml:space="preserve">be </w:t>
      </w:r>
      <w:r w:rsidR="008C4C0E">
        <w:t>below</w:t>
      </w:r>
      <w:r w:rsidR="008B12B4">
        <w:t xml:space="preserve"> </w:t>
      </w:r>
      <w:r w:rsidR="008B12B4">
        <w:rPr>
          <w:i/>
        </w:rPr>
        <w:t>B</w:t>
      </w:r>
      <w:r w:rsidR="008B12B4">
        <w:rPr>
          <w:i/>
          <w:vertAlign w:val="subscript"/>
        </w:rPr>
        <w:t>40%</w:t>
      </w:r>
      <w:r w:rsidR="00BA5939">
        <w:t xml:space="preserve"> </w:t>
      </w:r>
      <w:r w:rsidR="00976EDE">
        <w:t>from 202</w:t>
      </w:r>
      <w:del w:id="375" w:author="Steve Barbeaux" w:date="2022-10-09T17:27:00Z">
        <w:r w:rsidR="001E0015" w:rsidDel="00F75A28">
          <w:delText>3</w:delText>
        </w:r>
      </w:del>
      <w:ins w:id="376" w:author="Steve Barbeaux" w:date="2022-10-09T17:29:00Z">
        <w:r w:rsidR="00F75A28">
          <w:t>5</w:t>
        </w:r>
      </w:ins>
      <w:r w:rsidR="00976EDE">
        <w:t xml:space="preserve"> through</w:t>
      </w:r>
      <w:r w:rsidR="008C4C0E">
        <w:t xml:space="preserve"> </w:t>
      </w:r>
      <w:r w:rsidR="00BD0D1F">
        <w:t>202</w:t>
      </w:r>
      <w:del w:id="377" w:author="Steve Barbeaux" w:date="2022-10-09T17:27:00Z">
        <w:r w:rsidR="001E0015" w:rsidDel="00F75A28">
          <w:delText>7</w:delText>
        </w:r>
      </w:del>
      <w:ins w:id="378" w:author="Steve Barbeaux" w:date="2022-10-10T11:12:00Z">
        <w:r w:rsidR="00687166">
          <w:t>8</w:t>
        </w:r>
      </w:ins>
      <w:r w:rsidR="008C4C0E">
        <w:t xml:space="preserve">, then be above </w:t>
      </w:r>
      <w:r w:rsidR="008C4C0E">
        <w:rPr>
          <w:i/>
        </w:rPr>
        <w:t>B</w:t>
      </w:r>
      <w:r w:rsidR="008C4C0E">
        <w:rPr>
          <w:i/>
          <w:vertAlign w:val="subscript"/>
        </w:rPr>
        <w:t>40%</w:t>
      </w:r>
      <w:r w:rsidR="00CD3D5D">
        <w:t xml:space="preserve"> </w:t>
      </w:r>
      <w:r w:rsidR="008B12B4">
        <w:t>for the r</w:t>
      </w:r>
      <w:r w:rsidR="00767B61">
        <w:t>e</w:t>
      </w:r>
      <w:r w:rsidR="008C4C0E">
        <w:t>mainder</w:t>
      </w:r>
      <w:r w:rsidR="008B12B4">
        <w:t xml:space="preserve"> of the projection</w:t>
      </w:r>
      <w:r w:rsidR="007202EA">
        <w:t xml:space="preserve"> </w:t>
      </w:r>
      <w:r w:rsidR="00A427A1">
        <w:t>(Fig.</w:t>
      </w:r>
      <w:r w:rsidR="00755269">
        <w:t>1A</w:t>
      </w:r>
      <w:r w:rsidR="00A427A1">
        <w:t>.</w:t>
      </w:r>
      <w:r w:rsidR="009C6B55">
        <w:t>2</w:t>
      </w:r>
      <w:r w:rsidR="001005D0">
        <w:t>4</w:t>
      </w:r>
      <w:r w:rsidR="009C6B55">
        <w:t xml:space="preserve"> </w:t>
      </w:r>
      <w:r w:rsidR="00727647">
        <w:t>and</w:t>
      </w:r>
      <w:r w:rsidR="00A427A1">
        <w:t xml:space="preserve"> Fig.</w:t>
      </w:r>
      <w:r w:rsidR="00755269">
        <w:t>1A</w:t>
      </w:r>
      <w:r w:rsidR="00A427A1">
        <w:t>.</w:t>
      </w:r>
      <w:r w:rsidR="00267A12">
        <w:t>2</w:t>
      </w:r>
      <w:r w:rsidR="001005D0">
        <w:t>5</w:t>
      </w:r>
      <w:r w:rsidR="00727647">
        <w:t>)</w:t>
      </w:r>
      <w:r w:rsidR="00F84725">
        <w:t>.</w:t>
      </w:r>
      <w:r w:rsidR="00CD3D5D">
        <w:t xml:space="preserve"> </w:t>
      </w:r>
      <w:r>
        <w:t xml:space="preserve">Female spawning biomass is projected </w:t>
      </w:r>
      <w:r w:rsidR="008C4C0E">
        <w:t>be</w:t>
      </w:r>
      <w:r>
        <w:t xml:space="preserve"> </w:t>
      </w:r>
      <w:r w:rsidR="005D1F41">
        <w:t>above</w:t>
      </w:r>
      <w:r w:rsidR="00976EDE">
        <w:t xml:space="preserve"> </w:t>
      </w:r>
      <w:proofErr w:type="gramStart"/>
      <w:r w:rsidR="005D1F41">
        <w:rPr>
          <w:i/>
        </w:rPr>
        <w:t>B</w:t>
      </w:r>
      <w:r w:rsidR="005D1F41">
        <w:rPr>
          <w:i/>
          <w:vertAlign w:val="subscript"/>
        </w:rPr>
        <w:t>35%</w:t>
      </w:r>
      <w:proofErr w:type="gramEnd"/>
      <w:r w:rsidR="00976EDE">
        <w:t xml:space="preserve"> except for </w:t>
      </w:r>
      <w:r w:rsidR="001E0015">
        <w:t>202</w:t>
      </w:r>
      <w:del w:id="379" w:author="Steve Barbeaux" w:date="2022-10-09T17:27:00Z">
        <w:r w:rsidR="001E0015" w:rsidDel="00F75A28">
          <w:delText>3</w:delText>
        </w:r>
      </w:del>
      <w:ins w:id="380" w:author="Steve Barbeaux" w:date="2022-10-10T11:13:00Z">
        <w:r w:rsidR="00687166">
          <w:t>5</w:t>
        </w:r>
      </w:ins>
      <w:r w:rsidR="001E0015">
        <w:t xml:space="preserve"> through 202</w:t>
      </w:r>
      <w:del w:id="381" w:author="Steve Barbeaux" w:date="2022-10-09T17:27:00Z">
        <w:r w:rsidR="001E0015" w:rsidDel="00F75A28">
          <w:delText>6</w:delText>
        </w:r>
      </w:del>
      <w:ins w:id="382" w:author="Steve Barbeaux" w:date="2022-10-10T11:13:00Z">
        <w:r w:rsidR="00687166">
          <w:t>7</w:t>
        </w:r>
      </w:ins>
      <w:r w:rsidR="001E0015">
        <w:t xml:space="preserve"> </w:t>
      </w:r>
      <w:r>
        <w:t xml:space="preserve">when fishing at </w:t>
      </w:r>
      <w:r>
        <w:rPr>
          <w:i/>
        </w:rPr>
        <w:t>F</w:t>
      </w:r>
      <w:r>
        <w:rPr>
          <w:i/>
          <w:vertAlign w:val="subscript"/>
        </w:rPr>
        <w:t>OFL</w:t>
      </w:r>
      <w:r w:rsidR="00B71A6C">
        <w:t xml:space="preserve"> (</w:t>
      </w:r>
      <w:r w:rsidR="00A427A1">
        <w:t>Fig.</w:t>
      </w:r>
      <w:r w:rsidR="00755269">
        <w:t>1A</w:t>
      </w:r>
      <w:r w:rsidR="00A427A1">
        <w:t>.</w:t>
      </w:r>
      <w:r w:rsidR="00267A12">
        <w:t>2</w:t>
      </w:r>
      <w:r w:rsidR="001005D0">
        <w:t>6</w:t>
      </w:r>
      <w:r>
        <w:t xml:space="preserve">) </w:t>
      </w:r>
      <w:r w:rsidR="005D1F41">
        <w:t xml:space="preserve">in </w:t>
      </w:r>
      <w:r w:rsidR="001C2813">
        <w:t>S</w:t>
      </w:r>
      <w:r w:rsidR="005D1F41">
        <w:t xml:space="preserve">cenario </w:t>
      </w:r>
      <w:r w:rsidR="001C2813">
        <w:t>7</w:t>
      </w:r>
      <w:r w:rsidR="005D1F41">
        <w:t>.</w:t>
      </w:r>
      <w:r w:rsidR="00FA4946">
        <w:t xml:space="preserve"> </w:t>
      </w:r>
      <w:r w:rsidR="005D1F41">
        <w:t xml:space="preserve">The female spawning biomass is projected to </w:t>
      </w:r>
      <w:r w:rsidR="00976EDE">
        <w:t>be</w:t>
      </w:r>
      <w:r w:rsidR="008C4C0E">
        <w:t xml:space="preserve"> </w:t>
      </w:r>
      <w:r w:rsidR="006C6AEE">
        <w:t xml:space="preserve">above </w:t>
      </w:r>
      <w:proofErr w:type="gramStart"/>
      <w:r w:rsidR="008C4C0E">
        <w:rPr>
          <w:i/>
        </w:rPr>
        <w:t>B</w:t>
      </w:r>
      <w:r w:rsidR="006C6AEE">
        <w:rPr>
          <w:i/>
          <w:vertAlign w:val="subscript"/>
        </w:rPr>
        <w:t>35</w:t>
      </w:r>
      <w:r w:rsidR="008C4C0E">
        <w:rPr>
          <w:i/>
          <w:vertAlign w:val="subscript"/>
        </w:rPr>
        <w:t>%</w:t>
      </w:r>
      <w:proofErr w:type="gramEnd"/>
      <w:r w:rsidR="00CD3D5D">
        <w:t xml:space="preserve"> </w:t>
      </w:r>
      <w:r w:rsidR="00976EDE">
        <w:t>from 20</w:t>
      </w:r>
      <w:r w:rsidR="006C6AEE">
        <w:t>2</w:t>
      </w:r>
      <w:del w:id="383" w:author="Steve Barbeaux" w:date="2022-10-09T17:30:00Z">
        <w:r w:rsidR="006C6AEE" w:rsidDel="00F75A28">
          <w:delText>7</w:delText>
        </w:r>
      </w:del>
      <w:ins w:id="384" w:author="Steve Barbeaux" w:date="2022-10-09T17:30:00Z">
        <w:r w:rsidR="00F75A28">
          <w:t>8</w:t>
        </w:r>
      </w:ins>
      <w:r w:rsidR="00976EDE">
        <w:t xml:space="preserve"> </w:t>
      </w:r>
      <w:r w:rsidR="008C4C0E">
        <w:t xml:space="preserve">through the end of the projection for </w:t>
      </w:r>
      <w:r w:rsidR="006C6AEE">
        <w:t xml:space="preserve">both </w:t>
      </w:r>
      <w:r w:rsidR="008C4C0E">
        <w:t>Scenario 6</w:t>
      </w:r>
      <w:r w:rsidR="006C6AEE">
        <w:t xml:space="preserve"> and Scenario 7</w:t>
      </w:r>
      <w:r>
        <w:t xml:space="preserve">. Please note again that the fishing mortality rates are prescribed </w:t>
      </w:r>
      <w:proofErr w:type="gramStart"/>
      <w:r>
        <w:t>on the basis of</w:t>
      </w:r>
      <w:proofErr w:type="gramEnd"/>
      <w:r>
        <w:t xml:space="preserve"> the harvest scenario and the spawning biomass in each year.</w:t>
      </w:r>
      <w:r w:rsidR="009C0ADB">
        <w:t xml:space="preserve"> </w:t>
      </w:r>
      <w:r>
        <w:t xml:space="preserve">Thus, fishing mortality rates may not be constant within the projection </w:t>
      </w:r>
      <w:r w:rsidR="008C4C0E">
        <w:t>if</w:t>
      </w:r>
      <w:r>
        <w:t xml:space="preserve"> spawning biomass drops below </w:t>
      </w:r>
      <w:proofErr w:type="gramStart"/>
      <w:r>
        <w:rPr>
          <w:i/>
        </w:rPr>
        <w:t>B</w:t>
      </w:r>
      <w:r>
        <w:rPr>
          <w:i/>
          <w:vertAlign w:val="subscript"/>
        </w:rPr>
        <w:t>40%</w:t>
      </w:r>
      <w:proofErr w:type="gramEnd"/>
      <w:r>
        <w:t xml:space="preserve"> in any run</w:t>
      </w:r>
      <w:r w:rsidR="00E17829">
        <w:t xml:space="preserve"> due to the harvest control rules</w:t>
      </w:r>
      <w:r>
        <w:t xml:space="preserve">. </w:t>
      </w:r>
    </w:p>
    <w:p w14:paraId="0CA9C1AA" w14:textId="59EF2A78" w:rsidR="00BC1E15" w:rsidRDefault="00BC1E15" w:rsidP="00BC1E15">
      <w:r>
        <w:t>The associated long-term average female spawn</w:t>
      </w:r>
      <w:r w:rsidR="008C4C0E">
        <w:t>ing</w:t>
      </w:r>
      <w:r>
        <w:t xml:space="preserve"> biomass that would be expected under average</w:t>
      </w:r>
      <w:r w:rsidR="00CB4DA3">
        <w:t xml:space="preserve"> estimated recruitment from 19</w:t>
      </w:r>
      <w:r w:rsidR="00D16CF6">
        <w:t>78</w:t>
      </w:r>
      <w:r>
        <w:t>-</w:t>
      </w:r>
      <w:del w:id="385" w:author="Steve Barbeaux" w:date="2022-10-09T17:30:00Z">
        <w:r w:rsidR="006C6AEE" w:rsidDel="00F75A28">
          <w:delText xml:space="preserve">2018 </w:delText>
        </w:r>
      </w:del>
      <w:ins w:id="386" w:author="Steve Barbeaux" w:date="2022-10-09T17:30:00Z">
        <w:r w:rsidR="00F75A28">
          <w:t xml:space="preserve">2020 </w:t>
        </w:r>
      </w:ins>
      <w:r>
        <w:t>(</w:t>
      </w:r>
      <w:r w:rsidR="006C6AEE">
        <w:t>1</w:t>
      </w:r>
      <w:del w:id="387" w:author="Steve Barbeaux" w:date="2022-10-10T11:09:00Z">
        <w:r w:rsidR="006C6AEE" w:rsidDel="00687166">
          <w:delText>4</w:delText>
        </w:r>
      </w:del>
      <w:ins w:id="388" w:author="Steve Barbeaux" w:date="2022-10-10T11:08:00Z">
        <w:r w:rsidR="00687166">
          <w:t>28.4</w:t>
        </w:r>
      </w:ins>
      <w:del w:id="389" w:author="Steve Barbeaux" w:date="2022-10-09T17:30:00Z">
        <w:r w:rsidR="006C6AEE" w:rsidDel="00F75A28">
          <w:delText>1</w:delText>
        </w:r>
      </w:del>
      <w:del w:id="390" w:author="Steve Barbeaux" w:date="2022-10-10T11:08:00Z">
        <w:r w:rsidR="006C6AEE" w:rsidDel="00687166">
          <w:delText>.</w:delText>
        </w:r>
      </w:del>
      <w:del w:id="391" w:author="Steve Barbeaux" w:date="2022-10-09T17:30:00Z">
        <w:r w:rsidR="006C6AEE" w:rsidDel="00F75A28">
          <w:delText>7</w:delText>
        </w:r>
      </w:del>
      <w:r w:rsidR="006C6AEE">
        <w:t xml:space="preserve"> </w:t>
      </w:r>
      <w:r w:rsidR="002A2EE3">
        <w:t xml:space="preserve">million age </w:t>
      </w:r>
      <w:r w:rsidR="00DC15C7">
        <w:t>1</w:t>
      </w:r>
      <w:r w:rsidR="002A2EE3">
        <w:t xml:space="preserve"> fish</w:t>
      </w:r>
      <w:r>
        <w:t xml:space="preserve">) and </w:t>
      </w:r>
      <w:r>
        <w:rPr>
          <w:i/>
        </w:rPr>
        <w:t>F</w:t>
      </w:r>
      <w:r>
        <w:t xml:space="preserve"> =</w:t>
      </w:r>
      <w:r>
        <w:rPr>
          <w:i/>
        </w:rPr>
        <w:t xml:space="preserve"> </w:t>
      </w:r>
      <w:proofErr w:type="gramStart"/>
      <w:r>
        <w:rPr>
          <w:i/>
        </w:rPr>
        <w:t>F</w:t>
      </w:r>
      <w:r>
        <w:rPr>
          <w:i/>
          <w:vertAlign w:val="subscript"/>
        </w:rPr>
        <w:t>35%</w:t>
      </w:r>
      <w:proofErr w:type="gramEnd"/>
      <w:r>
        <w:t xml:space="preserve">, denoted </w:t>
      </w:r>
      <w:r>
        <w:rPr>
          <w:i/>
        </w:rPr>
        <w:t>B</w:t>
      </w:r>
      <w:r>
        <w:rPr>
          <w:i/>
          <w:vertAlign w:val="subscript"/>
        </w:rPr>
        <w:t>35%</w:t>
      </w:r>
      <w:r>
        <w:t xml:space="preserve"> is estimated to be </w:t>
      </w:r>
      <w:ins w:id="392" w:author="Steve Barbeaux" w:date="2022-10-09T17:31:00Z">
        <w:r w:rsidR="00687166">
          <w:t>60,976</w:t>
        </w:r>
      </w:ins>
      <w:del w:id="393" w:author="Steve Barbeaux" w:date="2022-10-09T17:31:00Z">
        <w:r w:rsidR="006C6AEE" w:rsidDel="00F75A28">
          <w:delText>64,916</w:delText>
        </w:r>
      </w:del>
      <w:r>
        <w:t xml:space="preserve"> </w:t>
      </w:r>
      <w:r w:rsidR="00212413">
        <w:t>t</w:t>
      </w:r>
      <w:r>
        <w:t>.</w:t>
      </w:r>
      <w:r w:rsidR="009C0ADB">
        <w:t xml:space="preserve"> </w:t>
      </w:r>
      <w:r>
        <w:t>This value (</w:t>
      </w:r>
      <w:proofErr w:type="gramStart"/>
      <w:r>
        <w:rPr>
          <w:i/>
        </w:rPr>
        <w:t>B</w:t>
      </w:r>
      <w:r>
        <w:rPr>
          <w:i/>
          <w:vertAlign w:val="subscript"/>
        </w:rPr>
        <w:t>35%</w:t>
      </w:r>
      <w:proofErr w:type="gramEnd"/>
      <w:r>
        <w:t>), is used in the status determination criteria.</w:t>
      </w:r>
      <w:r w:rsidR="009C0ADB">
        <w:t xml:space="preserve"> </w:t>
      </w:r>
      <w:r>
        <w:t xml:space="preserve">Female spawning biomass for </w:t>
      </w:r>
      <w:r w:rsidR="00976EDE">
        <w:t>20</w:t>
      </w:r>
      <w:r w:rsidR="006C6AEE">
        <w:t>2</w:t>
      </w:r>
      <w:del w:id="394" w:author="Steve Barbeaux" w:date="2022-10-09T17:31:00Z">
        <w:r w:rsidR="006C6AEE" w:rsidDel="00F75A28">
          <w:delText>0</w:delText>
        </w:r>
      </w:del>
      <w:proofErr w:type="gramStart"/>
      <w:ins w:id="395" w:author="Steve Barbeaux" w:date="2022-10-09T17:31:00Z">
        <w:r w:rsidR="00F75A28">
          <w:t>2</w:t>
        </w:r>
      </w:ins>
      <w:proofErr w:type="gramEnd"/>
      <w:r w:rsidR="00976EDE">
        <w:t xml:space="preserve"> </w:t>
      </w:r>
      <w:r>
        <w:t>(</w:t>
      </w:r>
      <w:del w:id="396" w:author="Steve Barbeaux" w:date="2022-10-09T17:32:00Z">
        <w:r w:rsidR="006C6AEE" w:rsidDel="00F75A28">
          <w:delText>90,106</w:delText>
        </w:r>
      </w:del>
      <w:ins w:id="397" w:author="Steve Barbeaux" w:date="2022-10-10T11:11:00Z">
        <w:r w:rsidR="00687166">
          <w:t>82,810</w:t>
        </w:r>
      </w:ins>
      <w:r w:rsidR="001C2813">
        <w:t xml:space="preserve"> </w:t>
      </w:r>
      <w:r w:rsidR="00212413">
        <w:t>t</w:t>
      </w:r>
      <w:r>
        <w:t xml:space="preserve">) is projected to be </w:t>
      </w:r>
      <w:r w:rsidR="008C4C0E">
        <w:t xml:space="preserve">above 1/2 </w:t>
      </w:r>
      <w:r>
        <w:rPr>
          <w:i/>
        </w:rPr>
        <w:t>B</w:t>
      </w:r>
      <w:r>
        <w:rPr>
          <w:i/>
          <w:vertAlign w:val="subscript"/>
        </w:rPr>
        <w:t>35%</w:t>
      </w:r>
      <w:r w:rsidR="009C0ADB">
        <w:rPr>
          <w:i/>
          <w:vertAlign w:val="subscript"/>
        </w:rPr>
        <w:t xml:space="preserve"> </w:t>
      </w:r>
      <w:r>
        <w:t xml:space="preserve">thus, the NRA pollock stock </w:t>
      </w:r>
      <w:r w:rsidR="0010627E">
        <w:t>is</w:t>
      </w:r>
      <w:r>
        <w:t xml:space="preserve"> </w:t>
      </w:r>
      <w:r w:rsidRPr="00056013">
        <w:rPr>
          <w:i/>
        </w:rPr>
        <w:t>above</w:t>
      </w:r>
      <w:r>
        <w:t xml:space="preserve"> its minimum stock size threshold (MSST) and is </w:t>
      </w:r>
      <w:r>
        <w:rPr>
          <w:i/>
        </w:rPr>
        <w:t>not overfished</w:t>
      </w:r>
      <w:r>
        <w:t>.</w:t>
      </w:r>
      <w:r w:rsidR="009C0ADB">
        <w:t xml:space="preserve"> </w:t>
      </w:r>
      <w:r>
        <w:t xml:space="preserve">Female spawning biomass for </w:t>
      </w:r>
      <w:r w:rsidR="006C6AEE">
        <w:t>203</w:t>
      </w:r>
      <w:del w:id="398" w:author="Steve Barbeaux" w:date="2022-10-09T17:32:00Z">
        <w:r w:rsidR="006C6AEE" w:rsidDel="00F75A28">
          <w:delText>3</w:delText>
        </w:r>
      </w:del>
      <w:ins w:id="399" w:author="Steve Barbeaux" w:date="2022-10-09T17:32:00Z">
        <w:r w:rsidR="00F75A28">
          <w:t>5</w:t>
        </w:r>
      </w:ins>
      <w:r w:rsidR="006C6AEE">
        <w:t xml:space="preserve"> </w:t>
      </w:r>
      <w:r>
        <w:t xml:space="preserve">is projected to be </w:t>
      </w:r>
      <w:r w:rsidR="00855B70">
        <w:t>above</w:t>
      </w:r>
      <w:r>
        <w:t xml:space="preserve"> </w:t>
      </w:r>
      <w:r>
        <w:rPr>
          <w:i/>
        </w:rPr>
        <w:t>B</w:t>
      </w:r>
      <w:r>
        <w:rPr>
          <w:i/>
          <w:vertAlign w:val="subscript"/>
        </w:rPr>
        <w:t>35%</w:t>
      </w:r>
      <w:r>
        <w:t xml:space="preserve"> in </w:t>
      </w:r>
      <w:r w:rsidR="001C2813">
        <w:t xml:space="preserve">Scenario </w:t>
      </w:r>
      <w:r>
        <w:t xml:space="preserve">7, </w:t>
      </w:r>
      <w:r w:rsidR="009A06E0">
        <w:t xml:space="preserve">and is expected to be above </w:t>
      </w:r>
      <w:r w:rsidR="00855B70">
        <w:rPr>
          <w:i/>
        </w:rPr>
        <w:t>B</w:t>
      </w:r>
      <w:r w:rsidR="00855B70">
        <w:rPr>
          <w:i/>
          <w:vertAlign w:val="subscript"/>
        </w:rPr>
        <w:t>35%</w:t>
      </w:r>
      <w:r w:rsidR="00855B70">
        <w:t xml:space="preserve"> in </w:t>
      </w:r>
      <w:r w:rsidR="006C6AEE">
        <w:t>203</w:t>
      </w:r>
      <w:del w:id="400" w:author="Steve Barbeaux" w:date="2022-10-09T17:32:00Z">
        <w:r w:rsidR="006C6AEE" w:rsidDel="00F75A28">
          <w:delText>0</w:delText>
        </w:r>
      </w:del>
      <w:ins w:id="401" w:author="Steve Barbeaux" w:date="2022-10-09T17:32:00Z">
        <w:r w:rsidR="00F75A28">
          <w:t>2</w:t>
        </w:r>
      </w:ins>
      <w:r w:rsidR="006C6AEE">
        <w:t xml:space="preserve"> </w:t>
      </w:r>
      <w:r w:rsidR="00855B70">
        <w:t>in Scenario 6</w:t>
      </w:r>
      <w:r w:rsidR="008C4C0E">
        <w:t>, therefore</w:t>
      </w:r>
      <w:r>
        <w:t xml:space="preserve"> the NRA pollock stock is </w:t>
      </w:r>
      <w:r>
        <w:rPr>
          <w:i/>
        </w:rPr>
        <w:t>not</w:t>
      </w:r>
      <w:r>
        <w:t xml:space="preserve"> expected to fall below its MSST in two years and is </w:t>
      </w:r>
      <w:r>
        <w:rPr>
          <w:i/>
        </w:rPr>
        <w:t>not approaching an overfished condition</w:t>
      </w:r>
      <w:r>
        <w:t>.</w:t>
      </w:r>
    </w:p>
    <w:p w14:paraId="67773F38" w14:textId="202E52CE" w:rsidR="00D92F03" w:rsidRDefault="00F84725" w:rsidP="00BC1E15">
      <w:r>
        <w:t xml:space="preserve">Projections under </w:t>
      </w:r>
      <w:r w:rsidR="00A427A1">
        <w:t xml:space="preserve">Scenario </w:t>
      </w:r>
      <w:r w:rsidR="00BC1E15">
        <w:t>8 (</w:t>
      </w:r>
      <w:r w:rsidR="004570F9">
        <w:t>Fig.</w:t>
      </w:r>
      <w:r w:rsidR="00755269">
        <w:t>1A</w:t>
      </w:r>
      <w:r w:rsidR="004570F9">
        <w:t>.</w:t>
      </w:r>
      <w:r w:rsidR="00FC2271">
        <w:t>2</w:t>
      </w:r>
      <w:r w:rsidR="001005D0">
        <w:t>4</w:t>
      </w:r>
      <w:r w:rsidR="00BC1E15">
        <w:t xml:space="preserve">, </w:t>
      </w:r>
      <w:r w:rsidR="004570F9">
        <w:t>Fig.</w:t>
      </w:r>
      <w:r w:rsidR="00755269">
        <w:t>1A</w:t>
      </w:r>
      <w:r w:rsidR="004570F9">
        <w:t>.</w:t>
      </w:r>
      <w:r w:rsidR="00FC2271">
        <w:t>2</w:t>
      </w:r>
      <w:r w:rsidR="001005D0">
        <w:t>5</w:t>
      </w:r>
      <w:r w:rsidR="00BC1E15">
        <w:t xml:space="preserve">, and </w:t>
      </w:r>
      <w:r w:rsidR="00494A10">
        <w:t xml:space="preserve">Table </w:t>
      </w:r>
      <w:r w:rsidR="00755269">
        <w:t>1A</w:t>
      </w:r>
      <w:r w:rsidR="00494A10">
        <w:t>.</w:t>
      </w:r>
      <w:r w:rsidR="00D52425">
        <w:t>2</w:t>
      </w:r>
      <w:r w:rsidR="00E362F6">
        <w:t>5</w:t>
      </w:r>
      <w:r w:rsidR="002A2EE3">
        <w:t>)</w:t>
      </w:r>
      <w:r>
        <w:t>,</w:t>
      </w:r>
      <w:r w:rsidR="002A2EE3">
        <w:t xml:space="preserve"> show that </w:t>
      </w:r>
      <w:r w:rsidR="00751321">
        <w:t>the stock could</w:t>
      </w:r>
      <w:r w:rsidR="00CD3D5D">
        <w:t xml:space="preserve"> </w:t>
      </w:r>
      <w:r w:rsidR="00751321">
        <w:t xml:space="preserve">support a constant catch </w:t>
      </w:r>
      <w:r w:rsidR="00BC1E15">
        <w:t xml:space="preserve">of </w:t>
      </w:r>
      <w:r w:rsidR="00CB4DA3">
        <w:t>19</w:t>
      </w:r>
      <w:r w:rsidR="00BC1E15">
        <w:t xml:space="preserve">,000 </w:t>
      </w:r>
      <w:r w:rsidR="00212413">
        <w:t>t</w:t>
      </w:r>
      <w:r w:rsidR="009A06E0">
        <w:t>.</w:t>
      </w:r>
      <w:r w:rsidR="00CD3D5D">
        <w:t xml:space="preserve"> </w:t>
      </w:r>
      <w:r w:rsidR="00BC6F63">
        <w:t>T</w:t>
      </w:r>
      <w:r w:rsidR="009A06E0">
        <w:t>he stock is</w:t>
      </w:r>
      <w:r w:rsidR="00BC6F63">
        <w:t xml:space="preserve"> currently</w:t>
      </w:r>
      <w:r w:rsidR="009A06E0">
        <w:t xml:space="preserve"> at </w:t>
      </w:r>
      <w:r w:rsidR="00596BD6">
        <w:rPr>
          <w:i/>
        </w:rPr>
        <w:t>B</w:t>
      </w:r>
      <w:r w:rsidR="00976EDE" w:rsidRPr="00094359">
        <w:rPr>
          <w:i/>
          <w:vertAlign w:val="subscript"/>
        </w:rPr>
        <w:t>4</w:t>
      </w:r>
      <w:del w:id="402" w:author="Steve Barbeaux" w:date="2022-10-09T17:32:00Z">
        <w:r w:rsidR="006C6AEE" w:rsidDel="00F75A28">
          <w:rPr>
            <w:i/>
            <w:vertAlign w:val="subscript"/>
          </w:rPr>
          <w:delText>9</w:delText>
        </w:r>
      </w:del>
      <w:ins w:id="403" w:author="Steve Barbeaux" w:date="2022-10-09T17:32:00Z">
        <w:r w:rsidR="00F75A28">
          <w:rPr>
            <w:i/>
            <w:vertAlign w:val="subscript"/>
          </w:rPr>
          <w:t>7</w:t>
        </w:r>
      </w:ins>
      <w:r w:rsidR="009A06E0">
        <w:rPr>
          <w:i/>
          <w:vertAlign w:val="subscript"/>
        </w:rPr>
        <w:t>%</w:t>
      </w:r>
      <w:r w:rsidR="009A06E0">
        <w:t xml:space="preserve"> and the long-term expected yield at </w:t>
      </w:r>
      <w:proofErr w:type="gramStart"/>
      <w:r w:rsidR="009A06E0">
        <w:rPr>
          <w:i/>
        </w:rPr>
        <w:t>B</w:t>
      </w:r>
      <w:r w:rsidR="009A06E0">
        <w:rPr>
          <w:i/>
          <w:vertAlign w:val="subscript"/>
        </w:rPr>
        <w:t>40%</w:t>
      </w:r>
      <w:proofErr w:type="gramEnd"/>
      <w:r w:rsidR="009A06E0">
        <w:t xml:space="preserve"> is </w:t>
      </w:r>
      <w:r w:rsidR="00D267F3">
        <w:t>4</w:t>
      </w:r>
      <w:ins w:id="404" w:author="Steve Barbeaux" w:date="2022-10-09T17:33:00Z">
        <w:r w:rsidR="00F75A28">
          <w:t xml:space="preserve">0,465 </w:t>
        </w:r>
      </w:ins>
      <w:del w:id="405" w:author="Steve Barbeaux" w:date="2022-10-09T17:33:00Z">
        <w:r w:rsidR="006C6AEE" w:rsidDel="00F75A28">
          <w:delText>1,243</w:delText>
        </w:r>
      </w:del>
      <w:r w:rsidR="009827E0">
        <w:t xml:space="preserve">t </w:t>
      </w:r>
      <w:r w:rsidR="009A06E0">
        <w:t xml:space="preserve">and at </w:t>
      </w:r>
      <w:r w:rsidR="009A06E0">
        <w:rPr>
          <w:i/>
        </w:rPr>
        <w:t>B</w:t>
      </w:r>
      <w:r w:rsidR="009A06E0">
        <w:rPr>
          <w:i/>
          <w:vertAlign w:val="subscript"/>
        </w:rPr>
        <w:t>35%</w:t>
      </w:r>
      <w:r w:rsidR="005C11CB">
        <w:t>.</w:t>
      </w:r>
      <w:r w:rsidR="009A06E0">
        <w:t xml:space="preserve">is </w:t>
      </w:r>
      <w:r w:rsidR="004856D5">
        <w:t>4</w:t>
      </w:r>
      <w:del w:id="406" w:author="Steve Barbeaux" w:date="2022-10-09T17:33:00Z">
        <w:r w:rsidR="006C6AEE" w:rsidDel="00F75A28">
          <w:delText>3,605</w:delText>
        </w:r>
      </w:del>
      <w:ins w:id="407" w:author="Steve Barbeaux" w:date="2022-10-09T17:33:00Z">
        <w:r w:rsidR="00F75A28">
          <w:t>2,776</w:t>
        </w:r>
      </w:ins>
      <w:r w:rsidR="009A06E0">
        <w:t xml:space="preserve"> t</w:t>
      </w:r>
      <w:r w:rsidR="002C434B">
        <w:t>, well above</w:t>
      </w:r>
      <w:r w:rsidR="009A06E0">
        <w:t xml:space="preserve"> the 19,000</w:t>
      </w:r>
      <w:r w:rsidR="0010627E">
        <w:t xml:space="preserve"> </w:t>
      </w:r>
      <w:r w:rsidR="009A06E0">
        <w:t>t cap.</w:t>
      </w:r>
    </w:p>
    <w:p w14:paraId="20603821" w14:textId="77777777" w:rsidR="00AC23E1" w:rsidRDefault="00AC23E1" w:rsidP="00BC1E15"/>
    <w:tbl>
      <w:tblPr>
        <w:tblStyle w:val="TableGrid"/>
        <w:tblW w:w="0" w:type="auto"/>
        <w:tblLook w:val="04A0" w:firstRow="1" w:lastRow="0" w:firstColumn="1" w:lastColumn="0" w:noHBand="0" w:noVBand="1"/>
      </w:tblPr>
      <w:tblGrid>
        <w:gridCol w:w="9350"/>
      </w:tblGrid>
      <w:tr w:rsidR="00AC23E1" w14:paraId="5FED736A" w14:textId="77777777" w:rsidTr="00AC23E1">
        <w:tc>
          <w:tcPr>
            <w:tcW w:w="9350" w:type="dxa"/>
          </w:tcPr>
          <w:p w14:paraId="61BB0CF8" w14:textId="50930F20" w:rsidR="00AC23E1" w:rsidRDefault="00AC23E1" w:rsidP="00C4227A">
            <w:pPr>
              <w:pPrChange w:id="408" w:author="Steve Barbeaux" w:date="2022-10-10T10:56:00Z">
                <w:pPr/>
              </w:pPrChange>
            </w:pPr>
            <w:r>
              <w:t>The 202</w:t>
            </w:r>
            <w:del w:id="409" w:author="Steve Barbeaux" w:date="2022-10-09T17:33:00Z">
              <w:r w:rsidDel="00F75A28">
                <w:delText>0</w:delText>
              </w:r>
            </w:del>
            <w:ins w:id="410" w:author="Steve Barbeaux" w:date="2022-10-09T17:33:00Z">
              <w:r w:rsidR="00F75A28">
                <w:t>2</w:t>
              </w:r>
            </w:ins>
            <w:r>
              <w:t xml:space="preserve"> OFL given this year’s </w:t>
            </w:r>
            <w:r w:rsidR="00803C69">
              <w:t xml:space="preserve">model would have produced a sum of apical </w:t>
            </w:r>
            <w:r>
              <w:t xml:space="preserve">F </w:t>
            </w:r>
            <w:r w:rsidR="00803C69">
              <w:t xml:space="preserve">of </w:t>
            </w:r>
            <w:r>
              <w:t>0.4</w:t>
            </w:r>
            <w:ins w:id="411" w:author="Steve Barbeaux" w:date="2022-10-09T17:42:00Z">
              <w:r w:rsidR="00C4227A">
                <w:t>41</w:t>
              </w:r>
            </w:ins>
            <w:ins w:id="412" w:author="Steve Barbeaux" w:date="2022-10-10T10:56:00Z">
              <w:r w:rsidR="00C4227A">
                <w:t>6</w:t>
              </w:r>
            </w:ins>
            <w:del w:id="413" w:author="Steve Barbeaux" w:date="2022-10-09T17:42:00Z">
              <w:r w:rsidR="00803C69" w:rsidDel="00537A9A">
                <w:delText>434</w:delText>
              </w:r>
            </w:del>
            <w:r w:rsidR="00803C69">
              <w:t>.</w:t>
            </w:r>
          </w:p>
        </w:tc>
      </w:tr>
    </w:tbl>
    <w:p w14:paraId="7BE5271F" w14:textId="1C89E0C8" w:rsidR="00AC23E1" w:rsidRDefault="00AC23E1" w:rsidP="00BC1E15"/>
    <w:p w14:paraId="60A1540E" w14:textId="77777777" w:rsidR="005541C2" w:rsidRDefault="005541C2" w:rsidP="008D41D7">
      <w:pPr>
        <w:pStyle w:val="Heading1"/>
      </w:pPr>
      <w:r>
        <w:lastRenderedPageBreak/>
        <w:t>Ecosystem Considerations</w:t>
      </w:r>
    </w:p>
    <w:p w14:paraId="282280F8" w14:textId="3E5425F5" w:rsidR="005541C2" w:rsidRPr="001300CA" w:rsidRDefault="005541C2" w:rsidP="005541C2">
      <w:pPr>
        <w:rPr>
          <w:szCs w:val="24"/>
        </w:rPr>
      </w:pPr>
      <w:r>
        <w:t>Pollock</w:t>
      </w:r>
      <w:r w:rsidR="00780AE7">
        <w:t xml:space="preserve"> is</w:t>
      </w:r>
      <w:r>
        <w:t xml:space="preserve"> a commercially important species</w:t>
      </w:r>
      <w:r w:rsidR="008144AB">
        <w:t>.</w:t>
      </w:r>
      <w:r w:rsidR="00FA4946">
        <w:t xml:space="preserve"> </w:t>
      </w:r>
      <w:r w:rsidR="008144AB">
        <w:t>It</w:t>
      </w:r>
      <w:r>
        <w:t xml:space="preserve"> is also</w:t>
      </w:r>
      <w:r w:rsidR="008144AB">
        <w:t xml:space="preserve"> </w:t>
      </w:r>
      <w:r>
        <w:t xml:space="preserve">important as prey to other fish, birds, and marine mammals, </w:t>
      </w:r>
      <w:r w:rsidR="00780AE7">
        <w:t xml:space="preserve">and </w:t>
      </w:r>
      <w:r>
        <w:t xml:space="preserve">has been the focus </w:t>
      </w:r>
      <w:r w:rsidR="00780AE7">
        <w:t xml:space="preserve">of </w:t>
      </w:r>
      <w:r>
        <w:t xml:space="preserve">substantial research in Alaskan ecosystems, especially in the Gulf of Alaska (GOA; Hollowed </w:t>
      </w:r>
      <w:r w:rsidR="00C43270" w:rsidRPr="00C43270">
        <w:rPr>
          <w:i/>
        </w:rPr>
        <w:t>et al.</w:t>
      </w:r>
      <w:r>
        <w:t xml:space="preserve"> 2000).</w:t>
      </w:r>
      <w:r w:rsidR="009C0ADB">
        <w:t xml:space="preserve"> </w:t>
      </w:r>
      <w:r>
        <w:t>To determine the ecosystem relationships of juvenile and adult pollock in the Aleutian Islands (AI), we first examine</w:t>
      </w:r>
      <w:r w:rsidR="008144AB">
        <w:t>d</w:t>
      </w:r>
      <w:r>
        <w:t xml:space="preserve"> the diet data collected for pollock. Diet data </w:t>
      </w:r>
      <w:proofErr w:type="gramStart"/>
      <w:r>
        <w:t>are collected</w:t>
      </w:r>
      <w:proofErr w:type="gramEnd"/>
      <w:r>
        <w:t xml:space="preserve"> aboard NMFS bottom trawl surveys in the AI ecosy</w:t>
      </w:r>
      <w:r w:rsidR="00F84725">
        <w:t>s</w:t>
      </w:r>
      <w:r>
        <w:t xml:space="preserve">tem during the summer (May – August). In the AI, </w:t>
      </w:r>
      <w:proofErr w:type="gramStart"/>
      <w:r>
        <w:t>a total of 1</w:t>
      </w:r>
      <w:r w:rsidR="00EE3CE4">
        <w:t>,</w:t>
      </w:r>
      <w:r>
        <w:t>458</w:t>
      </w:r>
      <w:proofErr w:type="gramEnd"/>
      <w:r>
        <w:t xml:space="preserve"> pollock stomachs were collected </w:t>
      </w:r>
      <w:r w:rsidR="00745A93">
        <w:t xml:space="preserve">from </w:t>
      </w:r>
      <w:r>
        <w:t xml:space="preserve">the 1991 and 1994 bottom trawl surveys (n=688 and 770, respectively) and used in this analysis. The diet compositions reported here reflect the size and spatial distribution of pollock in each survey (see Appendix </w:t>
      </w:r>
      <w:proofErr w:type="gramStart"/>
      <w:r>
        <w:t>A</w:t>
      </w:r>
      <w:proofErr w:type="gramEnd"/>
      <w:r>
        <w:t>, “Diet calculations” for detailed methods</w:t>
      </w:r>
      <w:r w:rsidR="005D7D5B">
        <w:t xml:space="preserve"> from Barbeaux </w:t>
      </w:r>
      <w:r w:rsidR="00C43270" w:rsidRPr="00C43270">
        <w:rPr>
          <w:i/>
        </w:rPr>
        <w:t>et al.</w:t>
      </w:r>
      <w:r w:rsidR="005D7D5B">
        <w:t xml:space="preserve"> 2006</w:t>
      </w:r>
      <w:r>
        <w:t xml:space="preserve">). </w:t>
      </w:r>
      <w:r w:rsidRPr="001300CA">
        <w:rPr>
          <w:szCs w:val="24"/>
        </w:rPr>
        <w:t>Juvenile pollock were defined as fish less than 20 cm in length, which roughly corresponds to 0 and 1 year old fish</w:t>
      </w:r>
      <w:r>
        <w:rPr>
          <w:szCs w:val="24"/>
        </w:rPr>
        <w:t>, and adult pollock were defined as fish 20 cm in length or greater, roughly corresponding to age 2+ fish</w:t>
      </w:r>
      <w:r w:rsidRPr="001300CA">
        <w:rPr>
          <w:szCs w:val="24"/>
        </w:rPr>
        <w:t>.</w:t>
      </w:r>
    </w:p>
    <w:p w14:paraId="4EBA6270" w14:textId="2DC98A18" w:rsidR="005541C2" w:rsidRDefault="005541C2" w:rsidP="005541C2">
      <w:r>
        <w:t xml:space="preserve">In the AI, pollock diet data reflects a closer connection with open oceanic environments than in either the Eastern Bering Sea (EBS) or the GOA. Similar to the other ecosystems, </w:t>
      </w:r>
      <w:proofErr w:type="spellStart"/>
      <w:r>
        <w:t>euphausiids</w:t>
      </w:r>
      <w:proofErr w:type="spellEnd"/>
      <w:r>
        <w:t xml:space="preserve"> and copepods together make up the largest proportion of AI adult pollock diet (29% and 19%, respectively); however, it is only in the AI that adult pollock rely on mesopelagic forage fish in the family </w:t>
      </w:r>
      <w:proofErr w:type="spellStart"/>
      <w:r>
        <w:t>Myctophidae</w:t>
      </w:r>
      <w:proofErr w:type="spellEnd"/>
      <w:r>
        <w:t xml:space="preserve"> for 24% of their diet, and AI juvenile pollock have a lower proportion of </w:t>
      </w:r>
      <w:proofErr w:type="spellStart"/>
      <w:r>
        <w:t>euphausiids</w:t>
      </w:r>
      <w:proofErr w:type="spellEnd"/>
      <w:r>
        <w:t xml:space="preserve"> and a higher proportion of gelatinous filter feeders than in the GOA or EBS (</w:t>
      </w:r>
      <w:r w:rsidR="00150C26">
        <w:t>Fig.</w:t>
      </w:r>
      <w:r w:rsidR="00755269">
        <w:t>1A</w:t>
      </w:r>
      <w:r w:rsidR="00150C26">
        <w:t>.</w:t>
      </w:r>
      <w:r w:rsidR="00F3353F" w:rsidRPr="00F3353F">
        <w:t xml:space="preserve"> </w:t>
      </w:r>
      <w:r w:rsidR="00FC2271">
        <w:t>2</w:t>
      </w:r>
      <w:r w:rsidR="001005D0">
        <w:t>7</w:t>
      </w:r>
      <w:r>
        <w:t>, left panels).</w:t>
      </w:r>
      <w:r w:rsidR="009C0ADB">
        <w:t xml:space="preserve"> </w:t>
      </w:r>
      <w:proofErr w:type="gramStart"/>
      <w:r>
        <w:t xml:space="preserve">We </w:t>
      </w:r>
      <w:r w:rsidR="008144AB">
        <w:t>took</w:t>
      </w:r>
      <w:r>
        <w:t xml:space="preserve"> this diet composition information and convert it to broad ranges of tons consumed annually by pollock in the AI using the Sense routine (Aydin </w:t>
      </w:r>
      <w:r w:rsidR="00C43270" w:rsidRPr="00C43270">
        <w:rPr>
          <w:i/>
        </w:rPr>
        <w:t>et al.</w:t>
      </w:r>
      <w:r>
        <w:t xml:space="preserve"> </w:t>
      </w:r>
      <w:r w:rsidR="00D6656C">
        <w:t>1997</w:t>
      </w:r>
      <w:r>
        <w:t>), which incorporates information on pollock consumption derived from the stock assessment (see Appendix A</w:t>
      </w:r>
      <w:r w:rsidR="00FC2271">
        <w:t xml:space="preserve"> from Barbeaux </w:t>
      </w:r>
      <w:r w:rsidR="00C43270" w:rsidRPr="00C43270">
        <w:rPr>
          <w:i/>
        </w:rPr>
        <w:t>et al.</w:t>
      </w:r>
      <w:r w:rsidR="00FC2271">
        <w:t xml:space="preserve"> 2006</w:t>
      </w:r>
      <w:r>
        <w:t>, “ration calculations” for detailed methods), as well as uncertainty in all other food web model parameters.</w:t>
      </w:r>
      <w:proofErr w:type="gramEnd"/>
      <w:r>
        <w:t xml:space="preserve"> As estimated by the Sense routine, AI adult pollock consumed between 100 and 900 thousand metric tons of </w:t>
      </w:r>
      <w:proofErr w:type="spellStart"/>
      <w:r>
        <w:t>euphausiids</w:t>
      </w:r>
      <w:proofErr w:type="spellEnd"/>
      <w:r>
        <w:t xml:space="preserve"> annually during the early 1990s, with similar ranges of </w:t>
      </w:r>
      <w:proofErr w:type="spellStart"/>
      <w:r>
        <w:t>myctophid</w:t>
      </w:r>
      <w:proofErr w:type="spellEnd"/>
      <w:r>
        <w:t xml:space="preserve"> and copepod consumption. Juvenile AI pollock consumed an additional estimated 100 to 900 thousand tons of copepods per year (</w:t>
      </w:r>
      <w:r w:rsidR="00150C26">
        <w:t>Fig.</w:t>
      </w:r>
      <w:r w:rsidR="00755269">
        <w:t>1A</w:t>
      </w:r>
      <w:r w:rsidR="00150C26">
        <w:t>.</w:t>
      </w:r>
      <w:r w:rsidR="00FC2271">
        <w:t>2</w:t>
      </w:r>
      <w:r w:rsidR="001005D0">
        <w:t>7</w:t>
      </w:r>
      <w:r>
        <w:t xml:space="preserve">, right panels). </w:t>
      </w:r>
    </w:p>
    <w:p w14:paraId="5F5F534E" w14:textId="5EE2F438" w:rsidR="005541C2" w:rsidRDefault="005541C2" w:rsidP="005541C2">
      <w:r>
        <w:t>Using diet data for all predators of pollock and consumption estimates for those predators, as well as fishery catch data, we next estimate</w:t>
      </w:r>
      <w:r w:rsidR="008144AB">
        <w:t>d</w:t>
      </w:r>
      <w:r>
        <w:t xml:space="preserve"> the sources of pollock mortality in the AI. Sources of mortality </w:t>
      </w:r>
      <w:proofErr w:type="gramStart"/>
      <w:r w:rsidR="008144AB">
        <w:t>were</w:t>
      </w:r>
      <w:r>
        <w:t xml:space="preserve"> compared</w:t>
      </w:r>
      <w:proofErr w:type="gramEnd"/>
      <w:r>
        <w:t xml:space="preserve"> against the total production of pollock as estimated in the AI pollock stock assessment model.</w:t>
      </w:r>
      <w:r w:rsidR="009C0ADB">
        <w:t xml:space="preserve"> </w:t>
      </w:r>
      <w:r>
        <w:t xml:space="preserve">In the AI, integration of this single species information with predation within the food web model suggests that most adult pollock mortality was caused by the pollock trawl fishery during the early 1990s (48%; </w:t>
      </w:r>
      <w:r w:rsidR="00150C26">
        <w:t>Fig.</w:t>
      </w:r>
      <w:r w:rsidR="00755269">
        <w:t>1A</w:t>
      </w:r>
      <w:r w:rsidR="00150C26">
        <w:t>.</w:t>
      </w:r>
      <w:r w:rsidR="006C5265">
        <w:t>2</w:t>
      </w:r>
      <w:r w:rsidR="001005D0">
        <w:t>8</w:t>
      </w:r>
      <w:r>
        <w:t>, left panels). Fishery catch of pollock in the AI has subsequently declined to less than half the early 1990s catch by the late 1990s, and the directed fishery was closed in 1999 (</w:t>
      </w:r>
      <w:proofErr w:type="spellStart"/>
      <w:r>
        <w:t>Ianelli</w:t>
      </w:r>
      <w:proofErr w:type="spellEnd"/>
      <w:r>
        <w:t xml:space="preserve"> </w:t>
      </w:r>
      <w:r w:rsidR="00C43270" w:rsidRPr="00C43270">
        <w:rPr>
          <w:i/>
        </w:rPr>
        <w:t>et al.</w:t>
      </w:r>
      <w:r>
        <w:t xml:space="preserve"> 2005). Therefore, AI pollock likely now experience predation mortality exceeding fishing mortality as in the EBS and GOA ecosystems.) The major predators of AI adult pollock are Pacific cod, Steller sea lions, pollock themselves, halibut, and skates. In the AI, juvenile pollock have a very different set of predators from adult pollock; Atka mackerel cause most juvenile pollock mortality (71%). Estimates of the tonnage of adult pollock consumed by predators from the Sense routines (Aydin </w:t>
      </w:r>
      <w:r w:rsidR="00C43270" w:rsidRPr="00C43270">
        <w:rPr>
          <w:i/>
        </w:rPr>
        <w:t>et al.</w:t>
      </w:r>
      <w:r w:rsidR="00C9733A">
        <w:t>1997</w:t>
      </w:r>
      <w:r>
        <w:t xml:space="preserve">) ranged from 8 to 27 thousand tons consumed by </w:t>
      </w:r>
      <w:r w:rsidR="00295526">
        <w:t xml:space="preserve">Pacific </w:t>
      </w:r>
      <w:r>
        <w:t>cod annually during the early 1990s, while Atka mackerel were estimated to consume between 75 and 410 thousand tons of juvenile pollock annually in the AI ecosystem (</w:t>
      </w:r>
      <w:r w:rsidR="00150C26">
        <w:t>Fig.</w:t>
      </w:r>
      <w:r w:rsidR="00755269">
        <w:t>1A</w:t>
      </w:r>
      <w:r w:rsidR="00150C26">
        <w:t>.</w:t>
      </w:r>
      <w:r w:rsidR="00295526">
        <w:t>2</w:t>
      </w:r>
      <w:r w:rsidR="001005D0">
        <w:t>8</w:t>
      </w:r>
      <w:r>
        <w:t xml:space="preserve">, right panels). </w:t>
      </w:r>
    </w:p>
    <w:p w14:paraId="670BB166" w14:textId="68E51685" w:rsidR="005541C2" w:rsidRDefault="005541C2" w:rsidP="005541C2">
      <w:r>
        <w:t>After reviewing the diet compositions and mortality sources of pollock in the AI, we shift</w:t>
      </w:r>
      <w:r w:rsidR="00943457">
        <w:t>ed</w:t>
      </w:r>
      <w:r>
        <w:t xml:space="preserve"> focus slightly to view pollock and the pollock fishery within the context of the larger AI food web. When viewed within the AI food web, the pollock trawl fishery (in red;</w:t>
      </w:r>
      <w:r w:rsidRPr="00CC5313">
        <w:t xml:space="preserve"> </w:t>
      </w:r>
      <w:r w:rsidR="00150C26">
        <w:t>Fig.</w:t>
      </w:r>
      <w:r w:rsidR="00755269">
        <w:t>1A</w:t>
      </w:r>
      <w:r w:rsidR="00150C26">
        <w:t>.</w:t>
      </w:r>
      <w:r w:rsidR="001005D0">
        <w:t>29</w:t>
      </w:r>
      <w:r>
        <w:t xml:space="preserve">) is a relatively high </w:t>
      </w:r>
      <w:r w:rsidR="00780AE7">
        <w:t>trophic level (</w:t>
      </w:r>
      <w:r>
        <w:t>TL</w:t>
      </w:r>
      <w:r w:rsidR="00780AE7">
        <w:t>)</w:t>
      </w:r>
      <w:r>
        <w:t xml:space="preserve"> predator which interacts mostly with adult pollock</w:t>
      </w:r>
      <w:r w:rsidR="001005D0">
        <w:t xml:space="preserve"> (Fig. 1A.30)</w:t>
      </w:r>
      <w:r>
        <w:t xml:space="preserve">, but also with many other species (in green; </w:t>
      </w:r>
      <w:r w:rsidR="004570F9">
        <w:t xml:space="preserve">Fig. </w:t>
      </w:r>
      <w:r w:rsidR="00755269">
        <w:t>1A</w:t>
      </w:r>
      <w:r w:rsidR="004570F9">
        <w:t>.</w:t>
      </w:r>
      <w:r w:rsidR="00267A12">
        <w:t>3</w:t>
      </w:r>
      <w:r w:rsidR="001005D0">
        <w:t>1</w:t>
      </w:r>
      <w:r>
        <w:t>).</w:t>
      </w:r>
      <w:r w:rsidR="009C0ADB">
        <w:t xml:space="preserve"> </w:t>
      </w:r>
      <w:r>
        <w:t xml:space="preserve">The diverse pollock fishery bycatch ranges from high TL predators such as salmon sharks, sleeper sharks, and </w:t>
      </w:r>
      <w:proofErr w:type="spellStart"/>
      <w:r>
        <w:t>arrowtooth</w:t>
      </w:r>
      <w:proofErr w:type="spellEnd"/>
      <w:r>
        <w:t xml:space="preserve"> flounder, to mid TL pelagic forage fish and squid, to low TL benthic invertebrates such as crabs and shrimp, but all of these catches represent extremely small flows. </w:t>
      </w:r>
      <w:r>
        <w:lastRenderedPageBreak/>
        <w:t xml:space="preserve">Because the pollock trawl fishery contributes significant fishery offal and discards back into each ecosystem, these flows to fishery detritus groups </w:t>
      </w:r>
      <w:proofErr w:type="gramStart"/>
      <w:r>
        <w:t>are represented</w:t>
      </w:r>
      <w:proofErr w:type="gramEnd"/>
      <w:r>
        <w:t xml:space="preserve"> as the only “predator consumption” flows from the fishery; the biomass of retained catch represents a permanent removal from the system. </w:t>
      </w:r>
    </w:p>
    <w:p w14:paraId="46A17CA2" w14:textId="34438C03" w:rsidR="005541C2" w:rsidRDefault="005541C2" w:rsidP="005541C2">
      <w:r>
        <w:t xml:space="preserve">In the AI food web model, we included detailed information on bycatch for each fishery. This data </w:t>
      </w:r>
      <w:proofErr w:type="gramStart"/>
      <w:r>
        <w:t>was collected</w:t>
      </w:r>
      <w:proofErr w:type="gramEnd"/>
      <w:r>
        <w:t xml:space="preserve"> in the early 1990s when the AI pollock fishery was much larger than it is at present. During the early 1990’s, the pollock trawl fishery was extremely species-specific in the AI ecosystem, with pollock representing over 90% of its total catch by weight (</w:t>
      </w:r>
      <w:r w:rsidR="00150C26">
        <w:t>Fig.</w:t>
      </w:r>
      <w:r w:rsidR="00755269">
        <w:t>1A</w:t>
      </w:r>
      <w:r w:rsidR="00150C26">
        <w:t>.</w:t>
      </w:r>
      <w:r w:rsidR="00F3353F" w:rsidRPr="00F3353F">
        <w:t xml:space="preserve"> </w:t>
      </w:r>
      <w:r w:rsidR="00267A12">
        <w:t>3</w:t>
      </w:r>
      <w:r w:rsidR="001005D0">
        <w:t>0</w:t>
      </w:r>
      <w:r>
        <w:t>). No single bycatch species accounted for more than 1% of the catch. Although these catches are small in terms of percentage, the high volume pollock fisheries still account for the majority of bycatch of pelagic species in the BSAI management areas, including smelts, salmon sharks, and squids (</w:t>
      </w:r>
      <w:proofErr w:type="spellStart"/>
      <w:r>
        <w:t>Gaichas</w:t>
      </w:r>
      <w:proofErr w:type="spellEnd"/>
      <w:r>
        <w:t xml:space="preserve"> </w:t>
      </w:r>
      <w:r w:rsidR="00C43270" w:rsidRPr="00C43270">
        <w:rPr>
          <w:i/>
        </w:rPr>
        <w:t>et al.</w:t>
      </w:r>
      <w:r>
        <w:t xml:space="preserve"> 2004). </w:t>
      </w:r>
    </w:p>
    <w:p w14:paraId="3C371FE1" w14:textId="3E87D302" w:rsidR="005541C2" w:rsidRDefault="004D6C39" w:rsidP="005541C2">
      <w:r>
        <w:t xml:space="preserve">Pollock </w:t>
      </w:r>
      <w:r w:rsidR="005541C2">
        <w:t xml:space="preserve">is also a very important prey species in the wider AI food web. When both adult and juvenile pollock food web relationships are included, over two thirds of all species groups turn out to be directly linked to pollock </w:t>
      </w:r>
      <w:proofErr w:type="gramStart"/>
      <w:r w:rsidR="005541C2">
        <w:t>either as predators or prey</w:t>
      </w:r>
      <w:proofErr w:type="gramEnd"/>
      <w:r w:rsidR="005541C2">
        <w:t xml:space="preserve"> in the food web model (</w:t>
      </w:r>
      <w:r w:rsidR="00150C26">
        <w:t>Fig.</w:t>
      </w:r>
      <w:r w:rsidR="00755269">
        <w:t>1A</w:t>
      </w:r>
      <w:r w:rsidR="00150C26">
        <w:t>.</w:t>
      </w:r>
      <w:r w:rsidR="00267A12">
        <w:t>3</w:t>
      </w:r>
      <w:r w:rsidR="001365FF">
        <w:t>1</w:t>
      </w:r>
      <w:r w:rsidR="005541C2">
        <w:t xml:space="preserve">). In the AI, the significant predators of pollock (blue boxes joined by blue lines) include halibut, cod, Alaska skates, Steller sea lions, and the pollock trawl fishery. Significant prey of pollock (green boxes joined by green lines) are </w:t>
      </w:r>
      <w:proofErr w:type="spellStart"/>
      <w:r w:rsidR="005541C2">
        <w:t>myctophids</w:t>
      </w:r>
      <w:proofErr w:type="spellEnd"/>
      <w:r w:rsidR="005541C2">
        <w:t xml:space="preserve">, </w:t>
      </w:r>
      <w:proofErr w:type="spellStart"/>
      <w:r w:rsidR="005541C2">
        <w:t>euphausiids</w:t>
      </w:r>
      <w:proofErr w:type="spellEnd"/>
      <w:r w:rsidR="005541C2">
        <w:t xml:space="preserve">, copepods, benthic shrimps, and amphipods, with juveniles preying on the </w:t>
      </w:r>
      <w:proofErr w:type="spellStart"/>
      <w:r w:rsidR="005541C2">
        <w:t>euphausiids</w:t>
      </w:r>
      <w:proofErr w:type="spellEnd"/>
      <w:r w:rsidR="005541C2">
        <w:t xml:space="preserve"> and copepods. </w:t>
      </w:r>
    </w:p>
    <w:p w14:paraId="29CECA17" w14:textId="77777777" w:rsidR="005541C2" w:rsidRDefault="005541C2" w:rsidP="005541C2">
      <w:r>
        <w:t>We investigate</w:t>
      </w:r>
      <w:r w:rsidR="00943457">
        <w:t>d</w:t>
      </w:r>
      <w:r>
        <w:t xml:space="preserve"> w</w:t>
      </w:r>
      <w:r w:rsidR="00780AE7">
        <w:t xml:space="preserve">hether these differences in pollock </w:t>
      </w:r>
      <w:r>
        <w:t xml:space="preserve">diet, mortality, and relationships between the EBS and AI might suggest different ecosystem roles for </w:t>
      </w:r>
      <w:r w:rsidR="00780AE7">
        <w:t>pollock</w:t>
      </w:r>
      <w:r>
        <w:t xml:space="preserve"> in these areas. We use</w:t>
      </w:r>
      <w:r w:rsidR="00943457">
        <w:t>d</w:t>
      </w:r>
      <w:r>
        <w:t xml:space="preserve"> the diet and mortality results integrated with information on uncertainty in the food web using the Sense routines (Aydin et al in review) and a perturbation analysis with each model food web to explore the ecosystem relationships of pollock further. Two questions are important in determining the ecosystem role of pollock: which species groups are pollock important to, and which species groups are important to pollock? </w:t>
      </w:r>
    </w:p>
    <w:p w14:paraId="7D2B958A" w14:textId="41B62AC0" w:rsidR="005541C2" w:rsidRDefault="005541C2" w:rsidP="005541C2">
      <w:r>
        <w:t>First, the importance of pollock to other groups within the AI ecosystem was assessed using a model simulation analysis where pollock survival was decreased (mortality was increased) by a small amount, 10%, over 30 years to determine the potential effects on other living groups. This analysis also incorporated the uncertainty in model parameters using the Sense routines, resulting in ranges of possible outcomes</w:t>
      </w:r>
      <w:r w:rsidR="0073283B">
        <w:t>.</w:t>
      </w:r>
      <w:r w:rsidR="00CD3D5D">
        <w:t xml:space="preserve"> </w:t>
      </w:r>
      <w:r w:rsidR="004570F9">
        <w:t xml:space="preserve">Figure </w:t>
      </w:r>
      <w:r w:rsidR="00755269">
        <w:t>1A</w:t>
      </w:r>
      <w:r w:rsidR="00E952E9">
        <w:t>.</w:t>
      </w:r>
      <w:r w:rsidR="00267A12">
        <w:t>3</w:t>
      </w:r>
      <w:r w:rsidR="001365FF">
        <w:t>2</w:t>
      </w:r>
      <w:r w:rsidR="00267A12">
        <w:t xml:space="preserve"> </w:t>
      </w:r>
      <w:r w:rsidR="0073283B">
        <w:t xml:space="preserve">shows the resulting percent change in the biomass of each species after 30 </w:t>
      </w:r>
      <w:r w:rsidR="00295526">
        <w:t xml:space="preserve">years </w:t>
      </w:r>
      <w:r w:rsidR="0073283B">
        <w:t>for 50% of feasible ecosystems</w:t>
      </w:r>
      <w:r>
        <w:t xml:space="preserve"> </w:t>
      </w:r>
      <w:r w:rsidR="0073283B">
        <w:t>with</w:t>
      </w:r>
      <w:r>
        <w:t xml:space="preserve"> 95% confidence intervals (error bars in </w:t>
      </w:r>
      <w:r w:rsidR="00494A10">
        <w:t>Figure</w:t>
      </w:r>
      <w:r w:rsidR="00755269">
        <w:t>1A</w:t>
      </w:r>
      <w:r w:rsidR="004570F9">
        <w:t>.</w:t>
      </w:r>
      <w:r w:rsidR="00267A12">
        <w:t>3</w:t>
      </w:r>
      <w:r w:rsidR="001365FF">
        <w:t>2</w:t>
      </w:r>
      <w:r>
        <w:t xml:space="preserve">. Species showing the largest median changes from baseline conditions </w:t>
      </w:r>
      <w:proofErr w:type="gramStart"/>
      <w:r>
        <w:t>are presented</w:t>
      </w:r>
      <w:proofErr w:type="gramEnd"/>
      <w:r>
        <w:t xml:space="preserve"> in descending order from left to right. Therefore, the largest change resulting from a 10% decrease in pollock survival in both ecosystems is a decrease in adult pollock biomass, as might have been expected from such a perturbation. However, the decrease in pollock biomass resulting from the 10% survival reduction is uncertain in AI: the 50% intervals range from a 5-37% decrease in the AI (</w:t>
      </w:r>
      <w:r w:rsidR="004570F9">
        <w:t>Fig.</w:t>
      </w:r>
      <w:r w:rsidR="00755269">
        <w:t>1A</w:t>
      </w:r>
      <w:r w:rsidR="004570F9">
        <w:t>.</w:t>
      </w:r>
      <w:r w:rsidR="00493929">
        <w:t>3</w:t>
      </w:r>
      <w:r w:rsidR="001365FF">
        <w:t>2</w:t>
      </w:r>
      <w:r>
        <w:t xml:space="preserve">, upper panel). Along with the decrease in </w:t>
      </w:r>
      <w:proofErr w:type="gramStart"/>
      <w:r>
        <w:t>pollock</w:t>
      </w:r>
      <w:proofErr w:type="gramEnd"/>
      <w:r>
        <w:t xml:space="preserve"> biomass predicted in this simulation is a decrease in pollock fishery catch. The next largest median effect is on juvenile pollock, which </w:t>
      </w:r>
      <w:proofErr w:type="gramStart"/>
      <w:r>
        <w:t>are predicted</w:t>
      </w:r>
      <w:proofErr w:type="gramEnd"/>
      <w:r>
        <w:t xml:space="preserve"> to decrease in 50% of feasible ecosystems, but </w:t>
      </w:r>
      <w:r w:rsidR="00295526">
        <w:t>t</w:t>
      </w:r>
      <w:r>
        <w:t xml:space="preserve">he 95% interval includes zero, suggesting that the decrease is uncertain. The simulation further suggests the possibility that herring, Atka mackerel, and other miscellaneous </w:t>
      </w:r>
      <w:proofErr w:type="gramStart"/>
      <w:r>
        <w:t>deep</w:t>
      </w:r>
      <w:r w:rsidR="001365FF">
        <w:t xml:space="preserve"> </w:t>
      </w:r>
      <w:r>
        <w:t>water</w:t>
      </w:r>
      <w:proofErr w:type="gramEnd"/>
      <w:r>
        <w:t xml:space="preserve"> fish might increase slightly as a result of a decrease in pollock survival; however, for all of these species groups the 95% intervals cross zero, so the direction of change is uncertain. Therefore, this analysis suggests that in the AI ecosystem during the early 1990’s, pollock were most important to themselves, and to the pollock fishery.</w:t>
      </w:r>
      <w:r w:rsidR="009C0ADB">
        <w:t xml:space="preserve"> </w:t>
      </w:r>
    </w:p>
    <w:p w14:paraId="0C14D063" w14:textId="19D3A2CC" w:rsidR="005541C2" w:rsidRDefault="005541C2" w:rsidP="005541C2">
      <w:r>
        <w:t xml:space="preserve">To determine which groups were most important to pollock in each ecosystem, we conducted the inverse of the analysis presented above. In this simulation, each species group in the ecosystem had survival reduced by 10% and the system </w:t>
      </w:r>
      <w:proofErr w:type="gramStart"/>
      <w:r>
        <w:t>was allowed</w:t>
      </w:r>
      <w:proofErr w:type="gramEnd"/>
      <w:r>
        <w:t xml:space="preserve"> to adjust over 30 years. The strongest median effects on AI adult pollock </w:t>
      </w:r>
      <w:proofErr w:type="gramStart"/>
      <w:r>
        <w:t>are presented</w:t>
      </w:r>
      <w:proofErr w:type="gramEnd"/>
      <w:r>
        <w:t xml:space="preserve"> in </w:t>
      </w:r>
      <w:r w:rsidR="004570F9">
        <w:t xml:space="preserve">Fig. </w:t>
      </w:r>
      <w:r w:rsidR="00755269">
        <w:t>1A</w:t>
      </w:r>
      <w:r w:rsidR="004570F9">
        <w:t>.</w:t>
      </w:r>
      <w:r w:rsidR="00493929">
        <w:t>3</w:t>
      </w:r>
      <w:r w:rsidR="001365FF">
        <w:t>2</w:t>
      </w:r>
      <w:r w:rsidR="00F3353F">
        <w:t xml:space="preserve"> </w:t>
      </w:r>
      <w:r>
        <w:t xml:space="preserve">(lower panel). The largest effect on adult pollock was the reduction in biomass resulting from the reduced survival of juvenile pollock, although the 95% intervals include zero change, indicating considerable uncertainty in this result. (The same caution applies to the </w:t>
      </w:r>
      <w:r>
        <w:lastRenderedPageBreak/>
        <w:t>interpretation of all of the results of this simulation as all of the 95% intervals contain zero). It is interesting, however, that reduced survival of juvenile Atka mackerel had a larger median effect on adult pollock biomass than the direct effect of reduced adult pollock survival itself (</w:t>
      </w:r>
      <w:r w:rsidR="004570F9">
        <w:t xml:space="preserve">Fig. </w:t>
      </w:r>
      <w:r w:rsidR="00755269">
        <w:t>1A</w:t>
      </w:r>
      <w:r w:rsidR="004570F9">
        <w:t>.</w:t>
      </w:r>
      <w:r w:rsidR="00493929">
        <w:t>3</w:t>
      </w:r>
      <w:r w:rsidR="001365FF">
        <w:t>2</w:t>
      </w:r>
      <w:r>
        <w:t xml:space="preserve">, lower panel), and that the effect is positive. Adult Atka mackerel show the same pattern, which is likely explained by the amount of mortality caused by Atka mackerel on juvenile pollock in the AI food web model (see </w:t>
      </w:r>
      <w:r w:rsidR="00494A10">
        <w:t xml:space="preserve">Fig. </w:t>
      </w:r>
      <w:r w:rsidR="00755269">
        <w:t>1A</w:t>
      </w:r>
      <w:r w:rsidR="00494A10">
        <w:t>.</w:t>
      </w:r>
      <w:r w:rsidR="001365FF">
        <w:t>28</w:t>
      </w:r>
      <w:r>
        <w:t xml:space="preserve">, lower panels). Reduced survival of Atka mackerel adults or juveniles apparently relieves considerable mortality on juvenile pollock in this model, accounting for the increases in pollock biomass predicted (which is similar in magnitude to the increase predicted from reducing the pollock fishery catch by 10%). Although this result is uncertain, it does indicate an important interaction between two commercially important species in the AI </w:t>
      </w:r>
      <w:proofErr w:type="gramStart"/>
      <w:r>
        <w:t>ecosystem which</w:t>
      </w:r>
      <w:proofErr w:type="gramEnd"/>
      <w:r>
        <w:t xml:space="preserve"> might be further investigated. </w:t>
      </w:r>
    </w:p>
    <w:p w14:paraId="158B262E" w14:textId="77777777" w:rsidR="00BC1E15" w:rsidRDefault="00BC1E15" w:rsidP="00BC1E15">
      <w:pPr>
        <w:pStyle w:val="Heading2"/>
      </w:pPr>
      <w:r w:rsidRPr="00C00EB3">
        <w:t>Ecosystem effects on Aleutian Islands Walleye Pollock</w:t>
      </w:r>
    </w:p>
    <w:p w14:paraId="16447FBD" w14:textId="04B6A1E2" w:rsidR="0081059F" w:rsidRPr="0081059F" w:rsidRDefault="0081059F" w:rsidP="0081059F">
      <w:r>
        <w:t>The following ecosystem consideration</w:t>
      </w:r>
      <w:r w:rsidR="005541C2">
        <w:t>s</w:t>
      </w:r>
      <w:r>
        <w:t xml:space="preserve"> </w:t>
      </w:r>
      <w:proofErr w:type="gramStart"/>
      <w:r>
        <w:t>are summarized</w:t>
      </w:r>
      <w:proofErr w:type="gramEnd"/>
      <w:r>
        <w:t xml:space="preserve"> in </w:t>
      </w:r>
      <w:r w:rsidR="00494A10">
        <w:t xml:space="preserve">Table </w:t>
      </w:r>
      <w:r w:rsidR="00755269">
        <w:t>1A</w:t>
      </w:r>
      <w:r w:rsidR="00727647">
        <w:t>.</w:t>
      </w:r>
      <w:r w:rsidR="00D52425">
        <w:t>2</w:t>
      </w:r>
      <w:r w:rsidR="00E362F6">
        <w:t>6</w:t>
      </w:r>
      <w:r w:rsidR="00727647">
        <w:t>.</w:t>
      </w:r>
    </w:p>
    <w:p w14:paraId="5CE54502" w14:textId="77777777" w:rsidR="00346837" w:rsidRDefault="00BC1E15">
      <w:pPr>
        <w:pStyle w:val="Heading3"/>
      </w:pPr>
      <w:r w:rsidRPr="009D6215">
        <w:t xml:space="preserve">Prey availability/abundance trends </w:t>
      </w:r>
    </w:p>
    <w:p w14:paraId="62954547" w14:textId="671922CE" w:rsidR="00BC1E15" w:rsidRPr="00937D07" w:rsidRDefault="00BC1E15" w:rsidP="00BC1E15">
      <w:r>
        <w:t xml:space="preserve">Adult walleye pollock in the Aleutian Islands consume a variety of prey, primarily large zooplankton, copepods, and </w:t>
      </w:r>
      <w:proofErr w:type="spellStart"/>
      <w:r>
        <w:t>myctophids</w:t>
      </w:r>
      <w:proofErr w:type="spellEnd"/>
      <w:r>
        <w:t>.</w:t>
      </w:r>
      <w:r w:rsidR="009C0ADB">
        <w:t xml:space="preserve"> </w:t>
      </w:r>
      <w:r w:rsidR="004570F9">
        <w:t xml:space="preserve">Figure </w:t>
      </w:r>
      <w:r w:rsidR="00755269">
        <w:t>1A</w:t>
      </w:r>
      <w:r w:rsidR="004570F9">
        <w:t>.</w:t>
      </w:r>
      <w:r w:rsidR="009C6B55">
        <w:t>3</w:t>
      </w:r>
      <w:r w:rsidR="001365FF">
        <w:t>1</w:t>
      </w:r>
      <w:r w:rsidR="009C6B55">
        <w:t xml:space="preserve"> </w:t>
      </w:r>
      <w:r>
        <w:t xml:space="preserve">highlights the trophic level of pollock in relation to its prey and </w:t>
      </w:r>
      <w:r w:rsidR="002F2E48">
        <w:t>predators</w:t>
      </w:r>
      <w:r>
        <w:t>.</w:t>
      </w:r>
      <w:r w:rsidR="009C0ADB">
        <w:t xml:space="preserve"> </w:t>
      </w:r>
      <w:r>
        <w:t xml:space="preserve">No time series of information is available on Aleutian Islands for large zooplankton, copepod, or </w:t>
      </w:r>
      <w:proofErr w:type="spellStart"/>
      <w:r>
        <w:t>myctophid</w:t>
      </w:r>
      <w:proofErr w:type="spellEnd"/>
      <w:r>
        <w:t xml:space="preserve"> abundance.</w:t>
      </w:r>
    </w:p>
    <w:p w14:paraId="138F8FAF" w14:textId="77777777" w:rsidR="00346837" w:rsidRDefault="00BC1E15">
      <w:pPr>
        <w:pStyle w:val="Heading3"/>
      </w:pPr>
      <w:r>
        <w:t xml:space="preserve">Predator population trends </w:t>
      </w:r>
    </w:p>
    <w:p w14:paraId="0587ECB7" w14:textId="77777777" w:rsidR="00BC1E15" w:rsidRPr="00937D07" w:rsidRDefault="00BC1E15" w:rsidP="00BC1E15">
      <w:r>
        <w:t xml:space="preserve">The abundance trend of Aleutian Islands Pacific cod is decreasing, and the trend for Aleutian Islands </w:t>
      </w:r>
      <w:proofErr w:type="spellStart"/>
      <w:r>
        <w:t>arrowtooth</w:t>
      </w:r>
      <w:proofErr w:type="spellEnd"/>
      <w:r>
        <w:t xml:space="preserve"> flounder is relatively stable.</w:t>
      </w:r>
      <w:r w:rsidR="009C0ADB">
        <w:t xml:space="preserve"> </w:t>
      </w:r>
      <w:r>
        <w:t xml:space="preserve">Northern fur seals </w:t>
      </w:r>
      <w:r w:rsidR="00943457">
        <w:t>and Steller sea</w:t>
      </w:r>
      <w:r w:rsidR="00371BC5">
        <w:t xml:space="preserve"> lions west of 178°</w:t>
      </w:r>
      <w:r w:rsidR="00943457">
        <w:t xml:space="preserve">W longitude </w:t>
      </w:r>
      <w:r>
        <w:t xml:space="preserve">are showing declines, </w:t>
      </w:r>
      <w:r w:rsidR="00943457">
        <w:t>while Steller sea lions east of 178</w:t>
      </w:r>
      <w:r w:rsidR="00371BC5">
        <w:t>°</w:t>
      </w:r>
      <w:r w:rsidR="00943457">
        <w:t xml:space="preserve">W longitude </w:t>
      </w:r>
      <w:r>
        <w:t>have shown some slight increases.</w:t>
      </w:r>
      <w:r w:rsidR="009C0ADB">
        <w:t xml:space="preserve"> </w:t>
      </w:r>
      <w:r>
        <w:t>Declining trends in predator abundance could lead to possible decreases in walleye pollock mortality.</w:t>
      </w:r>
      <w:r w:rsidR="009C0ADB">
        <w:t xml:space="preserve"> </w:t>
      </w:r>
      <w:r>
        <w:t xml:space="preserve">The population trends of seabirds </w:t>
      </w:r>
      <w:proofErr w:type="gramStart"/>
      <w:r>
        <w:t>are mixed</w:t>
      </w:r>
      <w:proofErr w:type="gramEnd"/>
      <w:r>
        <w:t>, some increases, some decreases, and others stable.</w:t>
      </w:r>
      <w:r w:rsidR="009C0ADB">
        <w:t xml:space="preserve"> </w:t>
      </w:r>
      <w:r>
        <w:t>Seabird population trends could affect young-of-the-year mortality.</w:t>
      </w:r>
    </w:p>
    <w:p w14:paraId="4A90EE8A" w14:textId="77777777" w:rsidR="00346837" w:rsidRDefault="00BC1E15">
      <w:pPr>
        <w:pStyle w:val="Heading3"/>
      </w:pPr>
      <w:r>
        <w:t xml:space="preserve">Changes in habitat quality </w:t>
      </w:r>
    </w:p>
    <w:p w14:paraId="351BF79B" w14:textId="1E5F2BB4" w:rsidR="00BC1E15" w:rsidRDefault="00E10AAE" w:rsidP="00BC1E15">
      <w:r>
        <w:t>Water temperature in the Aleutian Islands is variable among survey years particularly for bottom depth at the preferred depth range of pollock (Fig. 1A.3</w:t>
      </w:r>
      <w:r w:rsidR="001365FF">
        <w:t xml:space="preserve">3 and </w:t>
      </w:r>
      <w:r>
        <w:t>Fig. 1A.3</w:t>
      </w:r>
      <w:r w:rsidR="001365FF">
        <w:t>4</w:t>
      </w:r>
      <w:r>
        <w:t xml:space="preserve">). </w:t>
      </w:r>
      <w:r w:rsidR="00BC1E15">
        <w:t xml:space="preserve">The </w:t>
      </w:r>
      <w:r w:rsidR="00596BD6">
        <w:t xml:space="preserve">2012 </w:t>
      </w:r>
      <w:r w:rsidR="00BC1E15">
        <w:t xml:space="preserve">Aleutian Islands summer bottom </w:t>
      </w:r>
      <w:r w:rsidR="000E5BD5">
        <w:t xml:space="preserve">temperatures indicated that water temperatures were </w:t>
      </w:r>
      <w:r>
        <w:t xml:space="preserve">substantially </w:t>
      </w:r>
      <w:r w:rsidR="000E5BD5">
        <w:t xml:space="preserve">cooler than </w:t>
      </w:r>
      <w:r w:rsidR="00596BD6">
        <w:t>the 200</w:t>
      </w:r>
      <w:r>
        <w:t>4</w:t>
      </w:r>
      <w:r w:rsidR="00596BD6">
        <w:t>-2010 surveys</w:t>
      </w:r>
      <w:r w:rsidR="00D35441">
        <w:t xml:space="preserve"> (</w:t>
      </w:r>
      <w:r w:rsidR="007742CF">
        <w:t xml:space="preserve">Lowe </w:t>
      </w:r>
      <w:r w:rsidR="007742CF" w:rsidRPr="00E97F09">
        <w:rPr>
          <w:i/>
        </w:rPr>
        <w:t>et al.</w:t>
      </w:r>
      <w:r w:rsidR="007742CF">
        <w:t xml:space="preserve"> 2012)</w:t>
      </w:r>
      <w:r w:rsidR="00BC1E15">
        <w:t>.</w:t>
      </w:r>
      <w:r w:rsidR="009C0ADB">
        <w:t xml:space="preserve"> </w:t>
      </w:r>
      <w:r w:rsidR="00BC1E15">
        <w:t>Bottom temperatures could possibly affect fish distribut</w:t>
      </w:r>
      <w:r>
        <w:t>ion</w:t>
      </w:r>
      <w:r w:rsidR="00BC1E15">
        <w:t>.</w:t>
      </w:r>
      <w:r w:rsidR="00A75B0F">
        <w:t xml:space="preserve"> The 2014</w:t>
      </w:r>
      <w:r w:rsidR="000001EE">
        <w:t xml:space="preserve"> </w:t>
      </w:r>
      <w:r w:rsidR="00CE6747">
        <w:t xml:space="preserve">through </w:t>
      </w:r>
      <w:r w:rsidR="000001EE">
        <w:t>201</w:t>
      </w:r>
      <w:r w:rsidR="00CE6747">
        <w:t>8</w:t>
      </w:r>
      <w:r w:rsidR="00A75B0F">
        <w:t xml:space="preserve"> AI bottom trawl survey</w:t>
      </w:r>
      <w:r w:rsidR="000001EE">
        <w:t>s</w:t>
      </w:r>
      <w:r w:rsidR="00A75B0F">
        <w:t xml:space="preserve"> show a swing of bottom and surface temperature values to above the means for the entire time series (1991</w:t>
      </w:r>
      <w:r>
        <w:t>-</w:t>
      </w:r>
      <w:r w:rsidR="00330F16">
        <w:t>201</w:t>
      </w:r>
      <w:r w:rsidR="00CE6747">
        <w:t>8</w:t>
      </w:r>
      <w:r>
        <w:t xml:space="preserve">) and </w:t>
      </w:r>
      <w:r w:rsidR="00CE6747">
        <w:t>higher than</w:t>
      </w:r>
      <w:r>
        <w:t xml:space="preserve"> the 2004-2010 bottom temperatures.</w:t>
      </w:r>
    </w:p>
    <w:p w14:paraId="0CF6B620" w14:textId="77777777" w:rsidR="00BC1E15" w:rsidRPr="00A52B85" w:rsidRDefault="00BC1E15" w:rsidP="00A52B85">
      <w:pPr>
        <w:pStyle w:val="Heading2"/>
      </w:pPr>
      <w:r w:rsidRPr="00A52B85">
        <w:t xml:space="preserve">AI </w:t>
      </w:r>
      <w:r w:rsidR="00585A0B">
        <w:t>pollock fishery effects on the ecosystem</w:t>
      </w:r>
    </w:p>
    <w:p w14:paraId="6FB5A1AB" w14:textId="77777777" w:rsidR="00BC1E15" w:rsidRPr="009D6215" w:rsidRDefault="00BC1E15" w:rsidP="00BC1E15">
      <w:pPr>
        <w:pStyle w:val="Heading3"/>
        <w:ind w:left="810" w:hanging="810"/>
        <w:rPr>
          <w:bCs w:val="0"/>
          <w:iCs/>
        </w:rPr>
      </w:pPr>
      <w:r w:rsidRPr="009D6215">
        <w:rPr>
          <w:iCs/>
        </w:rPr>
        <w:t xml:space="preserve">AI pollock fishery contribution to bycatch </w:t>
      </w:r>
    </w:p>
    <w:p w14:paraId="2608183B" w14:textId="7AE33D6A" w:rsidR="00BC1E15" w:rsidRDefault="00DD64B4" w:rsidP="00BC1E15">
      <w:r>
        <w:t xml:space="preserve">Prior to 1998, levels of bycatch in the pollock fishery of prohibited species, forage, HAPC biota, marine mammals and birds, and other sensitive non-target species was very low compared to other fisheries in the region. </w:t>
      </w:r>
      <w:r w:rsidR="00BC69BF">
        <w:t xml:space="preserve">The AI pollock fishery opening in 2005 was limited to only four hauls, within these four hauls the bycatch level of POP was very high (~50%). </w:t>
      </w:r>
      <w:r w:rsidR="00E650D7">
        <w:t>In addition to</w:t>
      </w:r>
      <w:r w:rsidR="00BC69BF">
        <w:t xml:space="preserve"> the lack of commercially harvestable levels of pollock, the high levels of POP bycatch convinced fishers to discontinue the fishery in 2005. </w:t>
      </w:r>
      <w:r w:rsidR="00B05454">
        <w:t xml:space="preserve">The </w:t>
      </w:r>
      <w:r w:rsidR="000E5BD5">
        <w:t>2006</w:t>
      </w:r>
      <w:r>
        <w:t xml:space="preserve"> and 2007</w:t>
      </w:r>
      <w:r w:rsidR="000E5BD5">
        <w:t xml:space="preserve"> AI pollock fisher</w:t>
      </w:r>
      <w:r>
        <w:t>ies</w:t>
      </w:r>
      <w:r w:rsidR="000E5BD5">
        <w:t xml:space="preserve"> w</w:t>
      </w:r>
      <w:r w:rsidR="00B05454">
        <w:t>ere</w:t>
      </w:r>
      <w:r w:rsidR="000E5BD5">
        <w:t xml:space="preserve"> conducted in conjunction wit</w:t>
      </w:r>
      <w:r w:rsidR="00B05454">
        <w:t xml:space="preserve">h the </w:t>
      </w:r>
      <w:proofErr w:type="gramStart"/>
      <w:r w:rsidR="000E5BD5">
        <w:t>AICASS,</w:t>
      </w:r>
      <w:proofErr w:type="gramEnd"/>
      <w:r w:rsidR="000E5BD5">
        <w:t xml:space="preserve"> Pacific </w:t>
      </w:r>
      <w:r w:rsidR="0024569C">
        <w:t>o</w:t>
      </w:r>
      <w:r w:rsidR="000E5BD5">
        <w:t>cean perch was the most substantial bycatch species and made up 3% of the catch</w:t>
      </w:r>
      <w:r w:rsidR="00B05454">
        <w:t xml:space="preserve"> in 2006 and </w:t>
      </w:r>
      <w:r w:rsidR="009D1897">
        <w:t>11</w:t>
      </w:r>
      <w:r w:rsidR="00236B78">
        <w:t>% in 2007</w:t>
      </w:r>
      <w:r w:rsidR="000E5BD5">
        <w:t>.</w:t>
      </w:r>
      <w:r w:rsidR="00A60D20">
        <w:t xml:space="preserve"> The 2008 directed pollock fishery had an observed bycatch rate of 1% with 97% of this being POP. In </w:t>
      </w:r>
      <w:proofErr w:type="gramStart"/>
      <w:r w:rsidR="00A60D20">
        <w:t>2009</w:t>
      </w:r>
      <w:proofErr w:type="gramEnd"/>
      <w:r w:rsidR="00A60D20">
        <w:t xml:space="preserve"> there was no observer coverage of the directed fishery and in 2010 there was less than 1% bycatch in the directed fishery which caught </w:t>
      </w:r>
      <w:r w:rsidR="007C3586">
        <w:t>less than</w:t>
      </w:r>
      <w:r w:rsidR="00A60D20">
        <w:t xml:space="preserve"> 50 tons of pollock.</w:t>
      </w:r>
      <w:r w:rsidR="00FA4946">
        <w:t xml:space="preserve"> </w:t>
      </w:r>
      <w:r w:rsidR="003C5DAE">
        <w:t>There was no directed pollock fishery in the Aleutians in 2011</w:t>
      </w:r>
      <w:r w:rsidR="00D35441">
        <w:t xml:space="preserve"> </w:t>
      </w:r>
      <w:r w:rsidR="0024499D">
        <w:t>through</w:t>
      </w:r>
      <w:r w:rsidR="00D35441">
        <w:t xml:space="preserve"> </w:t>
      </w:r>
      <w:r w:rsidR="00330F16">
        <w:t>2014, a limited fishery of 62 t in 2015, no directed fishery in 2016</w:t>
      </w:r>
      <w:r w:rsidR="00CE6747">
        <w:t xml:space="preserve"> and 2017</w:t>
      </w:r>
      <w:r w:rsidR="003C5DAE">
        <w:t>.</w:t>
      </w:r>
      <w:r w:rsidR="00CE6747">
        <w:t xml:space="preserve"> </w:t>
      </w:r>
      <w:r w:rsidR="00CE6747">
        <w:lastRenderedPageBreak/>
        <w:t>The directed fishery in 2018 was limited to 188 t from two hauls from a single vessel</w:t>
      </w:r>
      <w:r w:rsidR="006C6AEE">
        <w:t xml:space="preserve">. The 2019 and 2020 directed fishery was conducted under an experimental fishing permit that allowed up to 500 t of Pacific </w:t>
      </w:r>
      <w:proofErr w:type="gramStart"/>
      <w:r w:rsidR="006C6AEE">
        <w:t>ocean</w:t>
      </w:r>
      <w:proofErr w:type="gramEnd"/>
      <w:r w:rsidR="006C6AEE">
        <w:t xml:space="preserve"> perch bycatch. </w:t>
      </w:r>
      <w:r w:rsidR="00F261C9">
        <w:t xml:space="preserve">Bycatch in the </w:t>
      </w:r>
      <w:proofErr w:type="gramStart"/>
      <w:r w:rsidR="00F261C9">
        <w:t>2019 targeted</w:t>
      </w:r>
      <w:proofErr w:type="gramEnd"/>
      <w:r w:rsidR="00F261C9">
        <w:t xml:space="preserve"> AI pollock fishery resulted in 42 t of Pacific ocean perch bycatch with 70 t of pollock catch and the 2020 targeted AI pollock fishery</w:t>
      </w:r>
      <w:del w:id="414" w:author="Steve Barbeaux" w:date="2022-10-09T17:55:00Z">
        <w:r w:rsidR="00F261C9" w:rsidDel="00FC5BB2">
          <w:delText>, as of September 16</w:delText>
        </w:r>
      </w:del>
      <w:r w:rsidR="00F261C9">
        <w:t xml:space="preserve"> resulted in 78t of Pacific ocean perch bycatch with 712 t of pollock</w:t>
      </w:r>
      <w:ins w:id="415" w:author="Steve Barbeaux" w:date="2022-10-09T17:55:00Z">
        <w:r w:rsidR="00FC5BB2">
          <w:t xml:space="preserve">. In </w:t>
        </w:r>
        <w:proofErr w:type="gramStart"/>
        <w:r w:rsidR="00FC5BB2">
          <w:t>2021</w:t>
        </w:r>
        <w:proofErr w:type="gramEnd"/>
        <w:r w:rsidR="00FC5BB2">
          <w:t xml:space="preserve"> </w:t>
        </w:r>
      </w:ins>
      <w:ins w:id="416" w:author="Steve Barbeaux" w:date="2022-10-09T17:56:00Z">
        <w:r w:rsidR="00FC5BB2">
          <w:t>there was no directed pollock fishery in the AI and in 2022 there was 217 of pollock caught in a directed fishery with 22 t of POP bycatch</w:t>
        </w:r>
      </w:ins>
      <w:ins w:id="417" w:author="Steve Barbeaux" w:date="2022-10-09T17:57:00Z">
        <w:r w:rsidR="00FC5BB2">
          <w:t xml:space="preserve">, </w:t>
        </w:r>
      </w:ins>
      <w:del w:id="418" w:author="Steve Barbeaux" w:date="2022-10-09T17:56:00Z">
        <w:r w:rsidR="00F261C9" w:rsidDel="00FC5BB2">
          <w:delText xml:space="preserve"> catch</w:delText>
        </w:r>
      </w:del>
      <w:r w:rsidR="00172DBF">
        <w:t xml:space="preserve"> Table 1A.27</w:t>
      </w:r>
      <w:r w:rsidR="00F261C9">
        <w:t>.</w:t>
      </w:r>
      <w:r w:rsidR="00C43270" w:rsidRPr="00C43270">
        <w:rPr>
          <w:i/>
        </w:rPr>
        <w:t xml:space="preserve"> </w:t>
      </w:r>
      <w:r w:rsidR="009C0ADB">
        <w:t xml:space="preserve"> </w:t>
      </w:r>
    </w:p>
    <w:p w14:paraId="1F9653B2" w14:textId="77777777" w:rsidR="00BC1E15" w:rsidRPr="009D6215" w:rsidRDefault="00BC1E15" w:rsidP="00BC1E15">
      <w:pPr>
        <w:pStyle w:val="Heading3"/>
        <w:ind w:left="810" w:hanging="810"/>
        <w:rPr>
          <w:bCs w:val="0"/>
          <w:iCs/>
        </w:rPr>
      </w:pPr>
      <w:r w:rsidRPr="009D6215">
        <w:rPr>
          <w:iCs/>
        </w:rPr>
        <w:t>Concentration of AI pollock catches in time and space</w:t>
      </w:r>
    </w:p>
    <w:p w14:paraId="65159958" w14:textId="4AC15A6F" w:rsidR="00BC1E15" w:rsidRPr="002E37B2" w:rsidRDefault="00CE6747" w:rsidP="00BC1E15">
      <w:del w:id="419" w:author="Steve Barbeaux" w:date="2022-10-09T17:57:00Z">
        <w:r w:rsidDel="00FC5BB2">
          <w:delText xml:space="preserve">This is a proposed </w:delText>
        </w:r>
        <w:r w:rsidR="00B05454" w:rsidDel="00FC5BB2">
          <w:delText>EFP for</w:delText>
        </w:r>
        <w:r w:rsidDel="00FC5BB2">
          <w:delText xml:space="preserve"> a limited</w:delText>
        </w:r>
        <w:r w:rsidR="00B05454" w:rsidDel="00FC5BB2">
          <w:delText xml:space="preserve"> </w:delText>
        </w:r>
        <w:r w:rsidR="00D53324" w:rsidDel="00FC5BB2">
          <w:delText>201</w:delText>
        </w:r>
        <w:r w:rsidDel="00FC5BB2">
          <w:delText>9 fishery</w:delText>
        </w:r>
        <w:r w:rsidR="00B05454" w:rsidDel="00FC5BB2">
          <w:delText>.</w:delText>
        </w:r>
        <w:r w:rsidR="00CD3D5D" w:rsidDel="00FC5BB2">
          <w:delText xml:space="preserve"> </w:delText>
        </w:r>
        <w:r w:rsidDel="00FC5BB2">
          <w:delText>This fishery will be limited to a cap on POP bycatch and is expected to be an A-Season fishery only</w:delText>
        </w:r>
      </w:del>
      <w:ins w:id="420" w:author="Steve Barbeaux" w:date="2022-10-09T17:57:00Z">
        <w:r w:rsidR="00FC5BB2">
          <w:t xml:space="preserve">For 2023 </w:t>
        </w:r>
        <w:proofErr w:type="spellStart"/>
        <w:r w:rsidR="00FC5BB2">
          <w:t>amd</w:t>
        </w:r>
        <w:proofErr w:type="spellEnd"/>
        <w:r w:rsidR="00FC5BB2">
          <w:t xml:space="preserve"> 2024</w:t>
        </w:r>
      </w:ins>
      <w:del w:id="421" w:author="Steve Barbeaux" w:date="2022-10-09T17:57:00Z">
        <w:r w:rsidDel="00FC5BB2">
          <w:delText>. T</w:delText>
        </w:r>
      </w:del>
      <w:ins w:id="422" w:author="Steve Barbeaux" w:date="2022-10-09T17:57:00Z">
        <w:r w:rsidR="00FC5BB2">
          <w:t xml:space="preserve"> t</w:t>
        </w:r>
      </w:ins>
      <w:r>
        <w:t xml:space="preserve">he level of catch </w:t>
      </w:r>
      <w:ins w:id="423" w:author="Steve Barbeaux" w:date="2022-10-09T17:57:00Z">
        <w:r w:rsidR="00FC5BB2">
          <w:t xml:space="preserve">of pollock </w:t>
        </w:r>
      </w:ins>
      <w:proofErr w:type="gramStart"/>
      <w:r>
        <w:t>is not expected</w:t>
      </w:r>
      <w:proofErr w:type="gramEnd"/>
      <w:r>
        <w:t xml:space="preserve"> to be large and will be much lower than the 19,000 t cap, there is not expected to be a localized impact of this fishery.</w:t>
      </w:r>
    </w:p>
    <w:p w14:paraId="08A8C254" w14:textId="77777777" w:rsidR="00BC1E15" w:rsidRPr="009D6215" w:rsidRDefault="00BC1E15" w:rsidP="00BC1E15">
      <w:pPr>
        <w:pStyle w:val="Heading3"/>
        <w:ind w:left="810" w:hanging="810"/>
        <w:rPr>
          <w:bCs w:val="0"/>
          <w:iCs/>
        </w:rPr>
      </w:pPr>
      <w:r w:rsidRPr="009D6215">
        <w:rPr>
          <w:iCs/>
        </w:rPr>
        <w:t>AI pollock fishery effects on amount of large size walleye pollock</w:t>
      </w:r>
    </w:p>
    <w:p w14:paraId="4D33BF92" w14:textId="17359002" w:rsidR="00BC1E15" w:rsidRPr="002E37B2" w:rsidRDefault="00BC1E15" w:rsidP="00BC1E15">
      <w:r>
        <w:t xml:space="preserve">The AI pollock fishery in the Aleutian Islands </w:t>
      </w:r>
      <w:proofErr w:type="gramStart"/>
      <w:r>
        <w:t>was closed</w:t>
      </w:r>
      <w:proofErr w:type="gramEnd"/>
      <w:r>
        <w:t xml:space="preserve"> between 1999 and 2005. There was on</w:t>
      </w:r>
      <w:r w:rsidR="008805CD">
        <w:t xml:space="preserve">ly a very limited fishery </w:t>
      </w:r>
      <w:r>
        <w:t>in 2005</w:t>
      </w:r>
      <w:r w:rsidR="00B05454">
        <w:t xml:space="preserve"> </w:t>
      </w:r>
      <w:proofErr w:type="gramStart"/>
      <w:r w:rsidR="00B05454">
        <w:t>( &lt;</w:t>
      </w:r>
      <w:proofErr w:type="gramEnd"/>
      <w:r w:rsidR="00B05454">
        <w:t xml:space="preserve"> 200t), </w:t>
      </w:r>
      <w:r w:rsidR="008805CD">
        <w:t>2006 (932 t)</w:t>
      </w:r>
      <w:r w:rsidR="00B05454">
        <w:t>,</w:t>
      </w:r>
      <w:r w:rsidR="00CD3D5D">
        <w:t xml:space="preserve"> </w:t>
      </w:r>
      <w:r w:rsidR="00B05454">
        <w:t>2007 (1,300 t)</w:t>
      </w:r>
      <w:r w:rsidR="00D6435A">
        <w:t>, 2008 (382 t)</w:t>
      </w:r>
      <w:r w:rsidR="00504793">
        <w:t>,</w:t>
      </w:r>
      <w:r w:rsidR="00120835">
        <w:t xml:space="preserve"> </w:t>
      </w:r>
      <w:r w:rsidR="00504793">
        <w:t>2009 (400 t)</w:t>
      </w:r>
      <w:r w:rsidR="00120835">
        <w:t>, 2010 (50 t)</w:t>
      </w:r>
      <w:r w:rsidR="00B110C5">
        <w:t>, 2011 (0 t)</w:t>
      </w:r>
      <w:r w:rsidR="00D35441">
        <w:t>, 2012 (0 t)</w:t>
      </w:r>
      <w:r w:rsidR="0024499D">
        <w:t>, 2013 (0 t)</w:t>
      </w:r>
      <w:r w:rsidR="00E10AAE">
        <w:t>, 2014 (0 t)</w:t>
      </w:r>
      <w:r w:rsidR="00D53324">
        <w:t>, 2015 (</w:t>
      </w:r>
      <w:r w:rsidR="00330F16">
        <w:t xml:space="preserve">62 </w:t>
      </w:r>
      <w:r w:rsidR="00D53324">
        <w:t>t)</w:t>
      </w:r>
      <w:r w:rsidR="00330F16">
        <w:t>, 2016 (0 t)</w:t>
      </w:r>
      <w:r w:rsidR="00CE6747">
        <w:t>, 2017 (0 t)</w:t>
      </w:r>
      <w:ins w:id="424" w:author="Steve Barbeaux" w:date="2022-10-09T17:58:00Z">
        <w:r w:rsidR="00FC5BB2">
          <w:t xml:space="preserve"> and </w:t>
        </w:r>
      </w:ins>
      <w:del w:id="425" w:author="Steve Barbeaux" w:date="2022-10-09T17:58:00Z">
        <w:r w:rsidR="00CE6747" w:rsidDel="00FC5BB2">
          <w:delText xml:space="preserve"> and </w:delText>
        </w:r>
      </w:del>
      <w:r w:rsidR="00CE6747">
        <w:t>2018 (188 t)</w:t>
      </w:r>
      <w:r>
        <w:t>.</w:t>
      </w:r>
      <w:r w:rsidR="009C0ADB">
        <w:t xml:space="preserve"> </w:t>
      </w:r>
      <w:ins w:id="426" w:author="Steve Barbeaux" w:date="2022-10-09T17:58:00Z">
        <w:r w:rsidR="00FC5BB2">
          <w:t xml:space="preserve">In 2019 and 2020 there was an </w:t>
        </w:r>
        <w:proofErr w:type="gramStart"/>
        <w:r w:rsidR="00FC5BB2">
          <w:t>EFP which</w:t>
        </w:r>
        <w:proofErr w:type="gramEnd"/>
        <w:r w:rsidR="00FC5BB2">
          <w:t xml:space="preserve"> allowed up to 500t of POP bycatch, the directed fishery in 2019 and 2020 was 72</w:t>
        </w:r>
      </w:ins>
      <w:ins w:id="427" w:author="Steve Barbeaux" w:date="2022-10-09T17:59:00Z">
        <w:r w:rsidR="00FC5BB2">
          <w:t xml:space="preserve"> </w:t>
        </w:r>
      </w:ins>
      <w:ins w:id="428" w:author="Steve Barbeaux" w:date="2022-10-09T17:58:00Z">
        <w:r w:rsidR="00FC5BB2">
          <w:t>t in 2019 and 712</w:t>
        </w:r>
      </w:ins>
      <w:ins w:id="429" w:author="Steve Barbeaux" w:date="2022-10-09T17:59:00Z">
        <w:r w:rsidR="00FC5BB2">
          <w:t xml:space="preserve"> </w:t>
        </w:r>
      </w:ins>
      <w:ins w:id="430" w:author="Steve Barbeaux" w:date="2022-10-09T17:58:00Z">
        <w:r w:rsidR="00FC5BB2">
          <w:t>t in 2020</w:t>
        </w:r>
      </w:ins>
      <w:ins w:id="431" w:author="Steve Barbeaux" w:date="2022-10-09T18:00:00Z">
        <w:r w:rsidR="00FC5BB2">
          <w:t xml:space="preserve">, the most since the 2007 acoustic project EFP. In </w:t>
        </w:r>
        <w:proofErr w:type="gramStart"/>
        <w:r w:rsidR="00FC5BB2">
          <w:t>2021</w:t>
        </w:r>
        <w:proofErr w:type="gramEnd"/>
        <w:r w:rsidR="00FC5BB2">
          <w:t xml:space="preserve"> there were no directed fishery catch of pollock however in 2022 to date there has been 217t caugh</w:t>
        </w:r>
      </w:ins>
      <w:ins w:id="432" w:author="Steve Barbeaux" w:date="2022-10-09T18:01:00Z">
        <w:r w:rsidR="00FC5BB2">
          <w:t>t</w:t>
        </w:r>
      </w:ins>
      <w:ins w:id="433" w:author="Steve Barbeaux" w:date="2022-10-09T18:00:00Z">
        <w:r w:rsidR="00FC5BB2">
          <w:t xml:space="preserve"> as of October 9,</w:t>
        </w:r>
      </w:ins>
      <w:ins w:id="434" w:author="Steve Barbeaux" w:date="2022-10-09T18:01:00Z">
        <w:r w:rsidR="00FC5BB2">
          <w:t xml:space="preserve"> </w:t>
        </w:r>
      </w:ins>
      <w:ins w:id="435" w:author="Steve Barbeaux" w:date="2022-10-09T18:00:00Z">
        <w:r w:rsidR="00FC5BB2">
          <w:t>2022.</w:t>
        </w:r>
      </w:ins>
      <w:ins w:id="436" w:author="Steve Barbeaux" w:date="2022-10-09T17:58:00Z">
        <w:r w:rsidR="00FC5BB2">
          <w:t xml:space="preserve"> </w:t>
        </w:r>
      </w:ins>
      <w:r>
        <w:t xml:space="preserve">Year to year differences observed in the previous </w:t>
      </w:r>
      <w:r w:rsidR="00504793">
        <w:t>decade</w:t>
      </w:r>
      <w:r>
        <w:t xml:space="preserve"> </w:t>
      </w:r>
      <w:proofErr w:type="gramStart"/>
      <w:r>
        <w:t>cannot be attributed</w:t>
      </w:r>
      <w:proofErr w:type="gramEnd"/>
      <w:r>
        <w:t xml:space="preserve"> to the fishery and must be attributed to natural fluctuations in recruitment.</w:t>
      </w:r>
      <w:r w:rsidR="009C0ADB">
        <w:t xml:space="preserve"> </w:t>
      </w:r>
      <w:r>
        <w:t xml:space="preserve">Fishers have indicated that the larger pollock in the Aleutian Islands </w:t>
      </w:r>
      <w:proofErr w:type="gramStart"/>
      <w:r>
        <w:t>will be targeted</w:t>
      </w:r>
      <w:proofErr w:type="gramEnd"/>
      <w:r>
        <w:t>.</w:t>
      </w:r>
      <w:r w:rsidR="009C0ADB">
        <w:t xml:space="preserve"> </w:t>
      </w:r>
      <w:proofErr w:type="gramStart"/>
      <w:r>
        <w:t>But</w:t>
      </w:r>
      <w:proofErr w:type="gramEnd"/>
      <w:r>
        <w:t xml:space="preserve"> the low level of fishing mortality is not expected to greatly affect the size distribution of pollock in the AI.</w:t>
      </w:r>
    </w:p>
    <w:p w14:paraId="55492093" w14:textId="77777777" w:rsidR="00BC1E15" w:rsidRPr="009D6215" w:rsidRDefault="00BC1E15" w:rsidP="00BC1E15">
      <w:pPr>
        <w:pStyle w:val="Heading3"/>
        <w:ind w:left="810" w:hanging="810"/>
        <w:rPr>
          <w:bCs w:val="0"/>
          <w:iCs/>
        </w:rPr>
      </w:pPr>
      <w:r w:rsidRPr="009D6215">
        <w:rPr>
          <w:iCs/>
        </w:rPr>
        <w:t>AI pollock fishery contribution to discards and offal production</w:t>
      </w:r>
    </w:p>
    <w:p w14:paraId="71738DC0" w14:textId="1039BB0C" w:rsidR="00BC1E15" w:rsidRDefault="00BC1E15" w:rsidP="00BC1E15">
      <w:r>
        <w:t xml:space="preserve">The </w:t>
      </w:r>
      <w:r w:rsidR="00CE6747">
        <w:t>20</w:t>
      </w:r>
      <w:ins w:id="437" w:author="Steve Barbeaux" w:date="2022-10-09T18:01:00Z">
        <w:r w:rsidR="00FC5BB2">
          <w:t>23</w:t>
        </w:r>
      </w:ins>
      <w:del w:id="438" w:author="Steve Barbeaux" w:date="2022-10-09T18:01:00Z">
        <w:r w:rsidR="00CE6747" w:rsidDel="00FC5BB2">
          <w:delText>19</w:delText>
        </w:r>
      </w:del>
      <w:r w:rsidR="00CE6747">
        <w:t xml:space="preserve"> </w:t>
      </w:r>
      <w:r>
        <w:t xml:space="preserve">Aleutian Islands pollock fishery, if pursued, </w:t>
      </w:r>
      <w:proofErr w:type="gramStart"/>
      <w:r>
        <w:t>is expected to be conducted</w:t>
      </w:r>
      <w:proofErr w:type="gramEnd"/>
      <w:r>
        <w:t xml:space="preserve"> by </w:t>
      </w:r>
      <w:r w:rsidR="008805CD">
        <w:t>cat</w:t>
      </w:r>
      <w:r w:rsidR="00315B6C">
        <w:t>c</w:t>
      </w:r>
      <w:r w:rsidR="008805CD">
        <w:t xml:space="preserve">her vessels delivering unsorted catch to </w:t>
      </w:r>
      <w:del w:id="439" w:author="Steve Barbeaux" w:date="2022-10-09T18:01:00Z">
        <w:r w:rsidR="008805CD" w:rsidDel="00FC5BB2">
          <w:delText>the</w:delText>
        </w:r>
      </w:del>
      <w:ins w:id="440" w:author="Steve Barbeaux" w:date="2022-10-09T18:01:00Z">
        <w:r w:rsidR="00FC5BB2">
          <w:t>a</w:t>
        </w:r>
      </w:ins>
      <w:r w:rsidR="008805CD">
        <w:t xml:space="preserve"> </w:t>
      </w:r>
      <w:r w:rsidR="00A943DF">
        <w:t>processing plant</w:t>
      </w:r>
      <w:r w:rsidR="00504793">
        <w:t xml:space="preserve"> in Adak</w:t>
      </w:r>
      <w:r w:rsidR="00A943DF">
        <w:t xml:space="preserve">, </w:t>
      </w:r>
      <w:r>
        <w:t>and therefore very little discard or offal production is expected from this fishery.</w:t>
      </w:r>
      <w:r w:rsidR="009C0ADB">
        <w:t xml:space="preserve"> </w:t>
      </w:r>
    </w:p>
    <w:p w14:paraId="79120398" w14:textId="77777777" w:rsidR="00BC1E15" w:rsidRPr="009D6215" w:rsidRDefault="00BC1E15" w:rsidP="00BC1E15">
      <w:pPr>
        <w:pStyle w:val="Heading3"/>
        <w:ind w:left="810" w:hanging="810"/>
        <w:rPr>
          <w:bCs w:val="0"/>
          <w:iCs/>
        </w:rPr>
      </w:pPr>
      <w:r w:rsidRPr="009D6215">
        <w:rPr>
          <w:iCs/>
        </w:rPr>
        <w:t>AI Pollock fishery effects on AI pollock age-at-maturity and fecundity</w:t>
      </w:r>
    </w:p>
    <w:p w14:paraId="4320E05F" w14:textId="77777777" w:rsidR="00BC1E15" w:rsidRPr="00CA04A1" w:rsidRDefault="00BC1E15" w:rsidP="00BC1E15">
      <w:r>
        <w:t>The effects of the fishery on the age-at-maturity and fecundity of AI pollock are unknown.</w:t>
      </w:r>
      <w:r w:rsidR="009C0ADB">
        <w:t xml:space="preserve"> </w:t>
      </w:r>
      <w:r>
        <w:t xml:space="preserve">No studies on AI pollock age-at-maturity or fecundity </w:t>
      </w:r>
      <w:proofErr w:type="gramStart"/>
      <w:r>
        <w:t>have been conducted</w:t>
      </w:r>
      <w:proofErr w:type="gramEnd"/>
      <w:r>
        <w:t>.</w:t>
      </w:r>
      <w:r w:rsidR="009C0ADB">
        <w:t xml:space="preserve"> </w:t>
      </w:r>
      <w:r>
        <w:t xml:space="preserve">Studies </w:t>
      </w:r>
      <w:proofErr w:type="gramStart"/>
      <w:r>
        <w:t>are needed</w:t>
      </w:r>
      <w:proofErr w:type="gramEnd"/>
      <w:r>
        <w:t xml:space="preserve"> to determine if there have been changes over time and whether changes could be attributed to the fishery.</w:t>
      </w:r>
      <w:r w:rsidR="00FA4946">
        <w:t xml:space="preserve"> </w:t>
      </w:r>
      <w:r w:rsidR="00595423">
        <w:t xml:space="preserve">Little impact </w:t>
      </w:r>
      <w:proofErr w:type="gramStart"/>
      <w:r w:rsidR="00595423">
        <w:t>is expected</w:t>
      </w:r>
      <w:proofErr w:type="gramEnd"/>
      <w:r w:rsidR="00595423">
        <w:t xml:space="preserve"> if the fishery continues to be conducted in the limited capacity it has been over</w:t>
      </w:r>
      <w:r w:rsidR="00104481">
        <w:t xml:space="preserve"> recent years</w:t>
      </w:r>
      <w:r w:rsidR="00595423">
        <w:t>.</w:t>
      </w:r>
    </w:p>
    <w:p w14:paraId="5F4C639E" w14:textId="77777777" w:rsidR="00BC1E15" w:rsidRPr="00C00EB3" w:rsidRDefault="00BC1E15" w:rsidP="006A1824">
      <w:pPr>
        <w:pStyle w:val="Heading1"/>
      </w:pPr>
      <w:r w:rsidRPr="00C00EB3">
        <w:t>Data gaps and research priorities</w:t>
      </w:r>
    </w:p>
    <w:p w14:paraId="10968CB4" w14:textId="77777777" w:rsidR="009026B9" w:rsidRDefault="00BC1E15" w:rsidP="00595423">
      <w:r>
        <w:t xml:space="preserve">Very little </w:t>
      </w:r>
      <w:proofErr w:type="gramStart"/>
      <w:r>
        <w:t>is known</w:t>
      </w:r>
      <w:proofErr w:type="gramEnd"/>
      <w:r>
        <w:t xml:space="preserve"> about the AI pollock stock structure and their relation to Western Bering Sea, Eastern Bering Sea, Gulf of Alaska, </w:t>
      </w:r>
      <w:proofErr w:type="spellStart"/>
      <w:r>
        <w:t>Bogoslof</w:t>
      </w:r>
      <w:proofErr w:type="spellEnd"/>
      <w:r>
        <w:t xml:space="preserve"> and Central Bering Sea pollock.</w:t>
      </w:r>
      <w:r w:rsidR="009C0ADB">
        <w:t xml:space="preserve"> </w:t>
      </w:r>
      <w:r w:rsidR="00595423">
        <w:t>S</w:t>
      </w:r>
      <w:r>
        <w:t xml:space="preserve">tudies on the migration of pollock in the North Pacific </w:t>
      </w:r>
      <w:proofErr w:type="gramStart"/>
      <w:r>
        <w:t>should be explored</w:t>
      </w:r>
      <w:proofErr w:type="gramEnd"/>
      <w:r>
        <w:t xml:space="preserve"> in order to obtain an understanding of how the stocks relate spatially and temporally and how neighboring fisheries affect local abundances.</w:t>
      </w:r>
      <w:r w:rsidR="009C0ADB">
        <w:t xml:space="preserve"> </w:t>
      </w:r>
      <w:r>
        <w:t>Time series data sets on prey species abundance in the Aleutian Islands would be useful for a more clear understanding of ecosystem affects.</w:t>
      </w:r>
      <w:r w:rsidR="009C0ADB">
        <w:t xml:space="preserve"> </w:t>
      </w:r>
      <w:r>
        <w:t xml:space="preserve">Studies to determine the impacts of environmental indicators such as temperature regime on AI Aleutian pollock </w:t>
      </w:r>
      <w:proofErr w:type="gramStart"/>
      <w:r>
        <w:t>are needed</w:t>
      </w:r>
      <w:proofErr w:type="gramEnd"/>
      <w:r>
        <w:t>.</w:t>
      </w:r>
      <w:r w:rsidR="009C0ADB">
        <w:t xml:space="preserve"> </w:t>
      </w:r>
      <w:r>
        <w:t>Currently</w:t>
      </w:r>
      <w:r w:rsidR="00B747B0">
        <w:t>,</w:t>
      </w:r>
      <w:r>
        <w:t xml:space="preserve"> we rely on studies from the eastern Bering Sea</w:t>
      </w:r>
      <w:r w:rsidR="00595423">
        <w:t xml:space="preserve"> and Gulf of Alaska</w:t>
      </w:r>
      <w:r>
        <w:t xml:space="preserve"> for our estimates of life history parameters (e.g. maturity-at-age, fecundity, and natural mortality) for the NRA pollock.</w:t>
      </w:r>
      <w:r w:rsidR="009C0ADB">
        <w:t xml:space="preserve"> </w:t>
      </w:r>
      <w:r>
        <w:t xml:space="preserve">Studies specific to the NRA to determine whether there are any differences from the eastern Bering Sea </w:t>
      </w:r>
      <w:r w:rsidR="00595423">
        <w:t xml:space="preserve">and Gulf of Alaska </w:t>
      </w:r>
      <w:r>
        <w:t>stock</w:t>
      </w:r>
      <w:r w:rsidR="00595423">
        <w:t>s</w:t>
      </w:r>
      <w:r>
        <w:t xml:space="preserve"> and whether there have been any changes in life history parameters over time would be informative.</w:t>
      </w:r>
    </w:p>
    <w:p w14:paraId="7AA082DE" w14:textId="77777777" w:rsidR="00BC1E15" w:rsidRPr="00200C4C" w:rsidRDefault="00BC1E15" w:rsidP="006A1824">
      <w:pPr>
        <w:pStyle w:val="Heading1"/>
      </w:pPr>
      <w:r w:rsidRPr="00200C4C">
        <w:lastRenderedPageBreak/>
        <w:t>Acknowledgements</w:t>
      </w:r>
    </w:p>
    <w:p w14:paraId="7AC988AA" w14:textId="77777777" w:rsidR="00BC1E15" w:rsidRDefault="00BC1E15" w:rsidP="00BC1E15">
      <w:r>
        <w:t>We thank the AFSC survey personnel, observer program staff, and fisheries observers for the collection of data and providing biomass estimates.</w:t>
      </w:r>
      <w:r w:rsidR="009C0ADB">
        <w:t xml:space="preserve"> </w:t>
      </w:r>
      <w:r>
        <w:t>We also thank the staff of the AFSC Age and Growth Unit for the ageing of otoliths used to determine the age compositions in the assessment.</w:t>
      </w:r>
    </w:p>
    <w:p w14:paraId="208CD214" w14:textId="77777777" w:rsidR="00BC1E15" w:rsidRDefault="00BC1E15" w:rsidP="000001EE">
      <w:pPr>
        <w:pStyle w:val="Heading1"/>
      </w:pPr>
      <w:r>
        <w:t>Literature Cited</w:t>
      </w:r>
    </w:p>
    <w:p w14:paraId="55640788" w14:textId="77777777" w:rsidR="00C013B0" w:rsidRDefault="00C013B0" w:rsidP="00732C3B">
      <w:pPr>
        <w:pStyle w:val="lc"/>
        <w:keepNext/>
      </w:pPr>
    </w:p>
    <w:p w14:paraId="7981C412" w14:textId="77777777" w:rsidR="00D6656C" w:rsidRPr="00732C3B" w:rsidRDefault="00521D9B" w:rsidP="00732C3B">
      <w:pPr>
        <w:keepNext/>
        <w:autoSpaceDE w:val="0"/>
        <w:autoSpaceDN w:val="0"/>
        <w:adjustRightInd w:val="0"/>
        <w:spacing w:after="100" w:afterAutospacing="1"/>
        <w:ind w:left="720" w:hanging="720"/>
        <w:rPr>
          <w:rStyle w:val="Hyperlink"/>
        </w:rPr>
      </w:pPr>
      <w:r>
        <w:t>A</w:t>
      </w:r>
      <w:r w:rsidR="00D6656C">
        <w:t>ydin</w:t>
      </w:r>
      <w:r>
        <w:t xml:space="preserve">, K., S. </w:t>
      </w:r>
      <w:proofErr w:type="spellStart"/>
      <w:r>
        <w:t>G</w:t>
      </w:r>
      <w:r w:rsidR="00D6656C">
        <w:t>aichas</w:t>
      </w:r>
      <w:proofErr w:type="spellEnd"/>
      <w:r>
        <w:t>, I. O</w:t>
      </w:r>
      <w:r w:rsidR="00D6656C">
        <w:t>rtiz</w:t>
      </w:r>
      <w:r>
        <w:t xml:space="preserve">, D. </w:t>
      </w:r>
      <w:proofErr w:type="spellStart"/>
      <w:r>
        <w:t>K</w:t>
      </w:r>
      <w:r w:rsidR="00D6656C">
        <w:t>inzey</w:t>
      </w:r>
      <w:proofErr w:type="spellEnd"/>
      <w:r>
        <w:t>, and N. F</w:t>
      </w:r>
      <w:r w:rsidR="00D6656C">
        <w:t>riday</w:t>
      </w:r>
      <w:r>
        <w:t>.</w:t>
      </w:r>
      <w:r w:rsidR="00FA4946">
        <w:t xml:space="preserve"> </w:t>
      </w:r>
      <w:r>
        <w:t>2007. A comparison of the Bering Sea, Gulf of Alaska, and Aleutian Islands large marine ecosystems through food web modeling, 298 p. NTIS No. PB2008-107111.</w:t>
      </w:r>
      <w:r w:rsidR="00D6656C">
        <w:t xml:space="preserve"> At:</w:t>
      </w:r>
      <w:r w:rsidR="00D6656C" w:rsidRPr="00D6656C">
        <w:t xml:space="preserve"> </w:t>
      </w:r>
      <w:hyperlink r:id="rId19" w:history="1">
        <w:r w:rsidR="00D6656C" w:rsidRPr="00150B0B">
          <w:rPr>
            <w:rStyle w:val="Hyperlink"/>
          </w:rPr>
          <w:t>http://www.afsc.noaa.gov/Publications/AFSC-TM/NOAA-TM-AFSC-178.pdf</w:t>
        </w:r>
      </w:hyperlink>
    </w:p>
    <w:p w14:paraId="024BD450" w14:textId="77777777" w:rsidR="00E57EFC" w:rsidRDefault="00E57EFC" w:rsidP="00E57EFC">
      <w:pPr>
        <w:autoSpaceDE w:val="0"/>
        <w:autoSpaceDN w:val="0"/>
        <w:adjustRightInd w:val="0"/>
        <w:spacing w:after="100" w:afterAutospacing="1"/>
        <w:ind w:left="720" w:hanging="720"/>
      </w:pPr>
      <w:r w:rsidRPr="00E57EFC">
        <w:t xml:space="preserve">Bailey, K. M., </w:t>
      </w:r>
      <w:r w:rsidR="00D6656C">
        <w:t xml:space="preserve">T. J. </w:t>
      </w:r>
      <w:r w:rsidRPr="00E57EFC">
        <w:t xml:space="preserve">Quinn, </w:t>
      </w:r>
      <w:r w:rsidR="00D6656C">
        <w:t xml:space="preserve">P., </w:t>
      </w:r>
      <w:proofErr w:type="spellStart"/>
      <w:r w:rsidR="00D6656C">
        <w:t>Bentzen</w:t>
      </w:r>
      <w:proofErr w:type="spellEnd"/>
      <w:r w:rsidRPr="00E57EFC">
        <w:t xml:space="preserve">, </w:t>
      </w:r>
      <w:r w:rsidR="00D6656C">
        <w:t>and</w:t>
      </w:r>
      <w:r w:rsidRPr="00E57EFC">
        <w:t xml:space="preserve"> </w:t>
      </w:r>
      <w:r w:rsidR="00D6656C">
        <w:t xml:space="preserve">W.S. </w:t>
      </w:r>
      <w:r w:rsidRPr="00E57EFC">
        <w:t xml:space="preserve">Grant. 1999. Population structure and dynamics of walleye pollock, </w:t>
      </w:r>
      <w:proofErr w:type="spellStart"/>
      <w:r w:rsidRPr="00E57EFC">
        <w:t>Theragra</w:t>
      </w:r>
      <w:proofErr w:type="spellEnd"/>
      <w:r w:rsidRPr="00E57EFC">
        <w:t xml:space="preserve"> </w:t>
      </w:r>
      <w:proofErr w:type="spellStart"/>
      <w:r w:rsidRPr="00E57EFC">
        <w:t>chalcogramma</w:t>
      </w:r>
      <w:proofErr w:type="spellEnd"/>
      <w:r w:rsidRPr="00E57EFC">
        <w:t>. Advances in Marine Biology, 37, 179–255.</w:t>
      </w:r>
    </w:p>
    <w:p w14:paraId="321CB896" w14:textId="77777777" w:rsidR="00E57EFC" w:rsidRDefault="00E57EFC" w:rsidP="00E57EFC">
      <w:pPr>
        <w:autoSpaceDE w:val="0"/>
        <w:autoSpaceDN w:val="0"/>
        <w:adjustRightInd w:val="0"/>
        <w:spacing w:after="100" w:afterAutospacing="1"/>
        <w:ind w:left="720" w:hanging="720"/>
        <w:rPr>
          <w:color w:val="000000"/>
          <w:sz w:val="23"/>
          <w:szCs w:val="23"/>
        </w:rPr>
      </w:pPr>
      <w:r w:rsidRPr="00E57EFC">
        <w:t>Barbeaux, S. J., and D. Fraser. 2009. Aleutian Islands cooperative acoustic survey study for 2006. U.</w:t>
      </w:r>
      <w:r w:rsidRPr="00E57EFC">
        <w:rPr>
          <w:color w:val="000000"/>
          <w:sz w:val="23"/>
          <w:szCs w:val="23"/>
        </w:rPr>
        <w:t xml:space="preserve"> </w:t>
      </w:r>
      <w:r>
        <w:rPr>
          <w:color w:val="000000"/>
          <w:sz w:val="23"/>
          <w:szCs w:val="23"/>
        </w:rPr>
        <w:t xml:space="preserve">S. </w:t>
      </w:r>
      <w:r w:rsidRPr="00E57EFC">
        <w:rPr>
          <w:color w:val="000000"/>
          <w:sz w:val="23"/>
          <w:szCs w:val="23"/>
        </w:rPr>
        <w:t xml:space="preserve">Dep. </w:t>
      </w:r>
      <w:proofErr w:type="spellStart"/>
      <w:r w:rsidRPr="00E57EFC">
        <w:rPr>
          <w:color w:val="000000"/>
          <w:sz w:val="23"/>
          <w:szCs w:val="23"/>
        </w:rPr>
        <w:t>Commer</w:t>
      </w:r>
      <w:proofErr w:type="spellEnd"/>
      <w:r w:rsidRPr="00E57EFC">
        <w:rPr>
          <w:color w:val="000000"/>
          <w:sz w:val="23"/>
          <w:szCs w:val="23"/>
        </w:rPr>
        <w:t>., NOAA Tech. Memo. NMFS-AFSC-198, 91 p.</w:t>
      </w:r>
      <w:r w:rsidRPr="00E57EFC">
        <w:t xml:space="preserve"> </w:t>
      </w:r>
      <w:hyperlink r:id="rId20" w:history="1">
        <w:r w:rsidRPr="00150B0B">
          <w:rPr>
            <w:rStyle w:val="Hyperlink"/>
            <w:sz w:val="23"/>
            <w:szCs w:val="23"/>
          </w:rPr>
          <w:t>http://www.afsc.noaa.gov/Publications/AFSC-TM/NOAA-TM-AFSC-198.pdf</w:t>
        </w:r>
      </w:hyperlink>
    </w:p>
    <w:p w14:paraId="12E21CD4" w14:textId="77777777" w:rsidR="00E815ED" w:rsidRDefault="00E815ED" w:rsidP="00E815ED">
      <w:pPr>
        <w:pStyle w:val="CM23"/>
        <w:spacing w:after="100" w:afterAutospacing="1"/>
        <w:ind w:left="720" w:hanging="720"/>
        <w:rPr>
          <w:rFonts w:ascii="Times New Roman" w:hAnsi="Times New Roman"/>
          <w:sz w:val="22"/>
          <w:szCs w:val="22"/>
        </w:rPr>
      </w:pPr>
      <w:r w:rsidRPr="00F21629">
        <w:rPr>
          <w:rFonts w:ascii="Times New Roman" w:hAnsi="Times New Roman"/>
          <w:sz w:val="22"/>
          <w:szCs w:val="22"/>
        </w:rPr>
        <w:t xml:space="preserve">Barbeaux, S., J. </w:t>
      </w:r>
      <w:proofErr w:type="spellStart"/>
      <w:r w:rsidRPr="00F21629">
        <w:rPr>
          <w:rFonts w:ascii="Times New Roman" w:hAnsi="Times New Roman"/>
          <w:sz w:val="22"/>
          <w:szCs w:val="22"/>
        </w:rPr>
        <w:t>Ianelli</w:t>
      </w:r>
      <w:proofErr w:type="spellEnd"/>
      <w:r w:rsidRPr="00F21629">
        <w:rPr>
          <w:rFonts w:ascii="Times New Roman" w:hAnsi="Times New Roman"/>
          <w:sz w:val="22"/>
          <w:szCs w:val="22"/>
        </w:rPr>
        <w:t xml:space="preserve">, S. </w:t>
      </w:r>
      <w:proofErr w:type="spellStart"/>
      <w:r w:rsidRPr="00F21629">
        <w:rPr>
          <w:rFonts w:ascii="Times New Roman" w:hAnsi="Times New Roman"/>
          <w:sz w:val="22"/>
          <w:szCs w:val="22"/>
        </w:rPr>
        <w:t>Gaichas</w:t>
      </w:r>
      <w:proofErr w:type="spellEnd"/>
      <w:r w:rsidRPr="00F21629">
        <w:rPr>
          <w:rFonts w:ascii="Times New Roman" w:hAnsi="Times New Roman"/>
          <w:sz w:val="22"/>
          <w:szCs w:val="22"/>
        </w:rPr>
        <w:t>, and M. Wilkins. 20</w:t>
      </w:r>
      <w:r>
        <w:rPr>
          <w:rFonts w:ascii="Times New Roman" w:hAnsi="Times New Roman"/>
          <w:sz w:val="22"/>
          <w:szCs w:val="22"/>
        </w:rPr>
        <w:t>11</w:t>
      </w:r>
      <w:r w:rsidRPr="00F21629">
        <w:rPr>
          <w:rFonts w:ascii="Times New Roman" w:hAnsi="Times New Roman"/>
          <w:sz w:val="22"/>
          <w:szCs w:val="22"/>
        </w:rPr>
        <w:t xml:space="preserve">. Aleutian Islands walleye pollock SAFE. In: Stock assessment and fishery evaluation report for the </w:t>
      </w:r>
      <w:proofErr w:type="spellStart"/>
      <w:r w:rsidRPr="00F21629">
        <w:rPr>
          <w:rFonts w:ascii="Times New Roman" w:hAnsi="Times New Roman"/>
          <w:sz w:val="22"/>
          <w:szCs w:val="22"/>
        </w:rPr>
        <w:t>groundfish</w:t>
      </w:r>
      <w:proofErr w:type="spellEnd"/>
      <w:r w:rsidRPr="00F21629">
        <w:rPr>
          <w:rFonts w:ascii="Times New Roman" w:hAnsi="Times New Roman"/>
          <w:sz w:val="22"/>
          <w:szCs w:val="22"/>
        </w:rPr>
        <w:t xml:space="preserve"> resources of the Bering Sea/Aleutian Islands</w:t>
      </w:r>
      <w:r w:rsidRPr="00E57EFC">
        <w:rPr>
          <w:rFonts w:ascii="Times New Roman" w:hAnsi="Times New Roman"/>
        </w:rPr>
        <w:t xml:space="preserve"> </w:t>
      </w:r>
      <w:r w:rsidRPr="009161ED">
        <w:rPr>
          <w:rFonts w:ascii="Times New Roman" w:hAnsi="Times New Roman"/>
          <w:sz w:val="22"/>
          <w:szCs w:val="22"/>
        </w:rPr>
        <w:t xml:space="preserve">regions. North Pac. Fish. Mgmt. Council, P.O. Box 103136, Anchorage, AK </w:t>
      </w:r>
      <w:proofErr w:type="gramStart"/>
      <w:r w:rsidRPr="009161ED">
        <w:rPr>
          <w:rFonts w:ascii="Times New Roman" w:hAnsi="Times New Roman"/>
          <w:sz w:val="22"/>
          <w:szCs w:val="22"/>
        </w:rPr>
        <w:t>99510.,</w:t>
      </w:r>
      <w:proofErr w:type="gramEnd"/>
      <w:r w:rsidRPr="009161ED">
        <w:rPr>
          <w:rFonts w:ascii="Times New Roman" w:hAnsi="Times New Roman"/>
          <w:sz w:val="22"/>
          <w:szCs w:val="22"/>
        </w:rPr>
        <w:t xml:space="preserve"> Section 1A</w:t>
      </w:r>
    </w:p>
    <w:p w14:paraId="07789C54" w14:textId="77777777" w:rsidR="00D707CF" w:rsidRDefault="00D707CF" w:rsidP="00104481">
      <w:pPr>
        <w:pStyle w:val="CM23"/>
        <w:spacing w:after="100" w:afterAutospacing="1"/>
        <w:ind w:left="720" w:hanging="720"/>
        <w:rPr>
          <w:rFonts w:ascii="Times New Roman" w:hAnsi="Times New Roman"/>
          <w:sz w:val="22"/>
          <w:szCs w:val="22"/>
        </w:rPr>
      </w:pPr>
      <w:r w:rsidRPr="00F21629">
        <w:rPr>
          <w:rFonts w:ascii="Times New Roman" w:hAnsi="Times New Roman"/>
          <w:sz w:val="22"/>
          <w:szCs w:val="22"/>
        </w:rPr>
        <w:t xml:space="preserve">Barbeaux, S., J. </w:t>
      </w:r>
      <w:proofErr w:type="spellStart"/>
      <w:r w:rsidRPr="00F21629">
        <w:rPr>
          <w:rFonts w:ascii="Times New Roman" w:hAnsi="Times New Roman"/>
          <w:sz w:val="22"/>
          <w:szCs w:val="22"/>
        </w:rPr>
        <w:t>Ianelli</w:t>
      </w:r>
      <w:proofErr w:type="spellEnd"/>
      <w:r w:rsidRPr="00F21629">
        <w:rPr>
          <w:rFonts w:ascii="Times New Roman" w:hAnsi="Times New Roman"/>
          <w:sz w:val="22"/>
          <w:szCs w:val="22"/>
        </w:rPr>
        <w:t xml:space="preserve">, and </w:t>
      </w:r>
      <w:r w:rsidR="00E815ED">
        <w:rPr>
          <w:rFonts w:ascii="Times New Roman" w:hAnsi="Times New Roman"/>
          <w:sz w:val="22"/>
          <w:szCs w:val="22"/>
        </w:rPr>
        <w:t>W</w:t>
      </w:r>
      <w:r w:rsidRPr="00F21629">
        <w:rPr>
          <w:rFonts w:ascii="Times New Roman" w:hAnsi="Times New Roman"/>
          <w:sz w:val="22"/>
          <w:szCs w:val="22"/>
        </w:rPr>
        <w:t xml:space="preserve">. </w:t>
      </w:r>
      <w:r w:rsidR="00E815ED">
        <w:rPr>
          <w:rFonts w:ascii="Times New Roman" w:hAnsi="Times New Roman"/>
          <w:sz w:val="22"/>
          <w:szCs w:val="22"/>
        </w:rPr>
        <w:t>Paulson</w:t>
      </w:r>
      <w:r w:rsidRPr="00F21629">
        <w:rPr>
          <w:rFonts w:ascii="Times New Roman" w:hAnsi="Times New Roman"/>
          <w:sz w:val="22"/>
          <w:szCs w:val="22"/>
        </w:rPr>
        <w:t xml:space="preserve">. </w:t>
      </w:r>
      <w:r w:rsidR="00E815ED" w:rsidRPr="00F21629">
        <w:rPr>
          <w:rFonts w:ascii="Times New Roman" w:hAnsi="Times New Roman"/>
          <w:sz w:val="22"/>
          <w:szCs w:val="22"/>
        </w:rPr>
        <w:t>20</w:t>
      </w:r>
      <w:r w:rsidR="00E815ED">
        <w:rPr>
          <w:rFonts w:ascii="Times New Roman" w:hAnsi="Times New Roman"/>
          <w:sz w:val="22"/>
          <w:szCs w:val="22"/>
        </w:rPr>
        <w:t>14</w:t>
      </w:r>
      <w:r w:rsidRPr="00F21629">
        <w:rPr>
          <w:rFonts w:ascii="Times New Roman" w:hAnsi="Times New Roman"/>
          <w:sz w:val="22"/>
          <w:szCs w:val="22"/>
        </w:rPr>
        <w:t xml:space="preserve">. Aleutian Islands walleye pollock SAFE. In: Stock assessment and fishery evaluation report for the </w:t>
      </w:r>
      <w:proofErr w:type="spellStart"/>
      <w:r w:rsidRPr="00F21629">
        <w:rPr>
          <w:rFonts w:ascii="Times New Roman" w:hAnsi="Times New Roman"/>
          <w:sz w:val="22"/>
          <w:szCs w:val="22"/>
        </w:rPr>
        <w:t>groundfish</w:t>
      </w:r>
      <w:proofErr w:type="spellEnd"/>
      <w:r w:rsidRPr="00F21629">
        <w:rPr>
          <w:rFonts w:ascii="Times New Roman" w:hAnsi="Times New Roman"/>
          <w:sz w:val="22"/>
          <w:szCs w:val="22"/>
        </w:rPr>
        <w:t xml:space="preserve"> resources of the Bering Sea/Aleutian Islands</w:t>
      </w:r>
      <w:r w:rsidRPr="00E57EFC">
        <w:rPr>
          <w:rFonts w:ascii="Times New Roman" w:hAnsi="Times New Roman"/>
        </w:rPr>
        <w:t xml:space="preserve"> </w:t>
      </w:r>
      <w:r w:rsidRPr="009161ED">
        <w:rPr>
          <w:rFonts w:ascii="Times New Roman" w:hAnsi="Times New Roman"/>
          <w:sz w:val="22"/>
          <w:szCs w:val="22"/>
        </w:rPr>
        <w:t xml:space="preserve">regions. North Pac. Fish. Mgmt. Council, P.O. Box 103136, Anchorage, AK </w:t>
      </w:r>
      <w:proofErr w:type="gramStart"/>
      <w:r w:rsidRPr="009161ED">
        <w:rPr>
          <w:rFonts w:ascii="Times New Roman" w:hAnsi="Times New Roman"/>
          <w:sz w:val="22"/>
          <w:szCs w:val="22"/>
        </w:rPr>
        <w:t>99510.,</w:t>
      </w:r>
      <w:proofErr w:type="gramEnd"/>
      <w:r w:rsidRPr="009161ED">
        <w:rPr>
          <w:rFonts w:ascii="Times New Roman" w:hAnsi="Times New Roman"/>
          <w:sz w:val="22"/>
          <w:szCs w:val="22"/>
        </w:rPr>
        <w:t xml:space="preserve"> Section 1A</w:t>
      </w:r>
    </w:p>
    <w:p w14:paraId="3911F58B" w14:textId="77777777" w:rsidR="00FE33A9" w:rsidRPr="00E57EFC" w:rsidRDefault="00E57EFC" w:rsidP="00E57EFC">
      <w:pPr>
        <w:pStyle w:val="CM23"/>
        <w:spacing w:after="100" w:afterAutospacing="1"/>
        <w:ind w:left="720" w:hanging="720"/>
        <w:rPr>
          <w:rFonts w:ascii="Times New Roman" w:hAnsi="Times New Roman"/>
        </w:rPr>
      </w:pPr>
      <w:r w:rsidRPr="00F21629">
        <w:rPr>
          <w:rFonts w:ascii="Times New Roman" w:hAnsi="Times New Roman"/>
          <w:sz w:val="22"/>
          <w:szCs w:val="22"/>
        </w:rPr>
        <w:t>B</w:t>
      </w:r>
      <w:r w:rsidR="00FE33A9" w:rsidRPr="00F21629">
        <w:rPr>
          <w:rFonts w:ascii="Times New Roman" w:hAnsi="Times New Roman"/>
          <w:sz w:val="22"/>
          <w:szCs w:val="22"/>
        </w:rPr>
        <w:t xml:space="preserve">arbeaux, S., J. </w:t>
      </w:r>
      <w:proofErr w:type="spellStart"/>
      <w:r w:rsidR="00FE33A9" w:rsidRPr="00F21629">
        <w:rPr>
          <w:rFonts w:ascii="Times New Roman" w:hAnsi="Times New Roman"/>
          <w:sz w:val="22"/>
          <w:szCs w:val="22"/>
        </w:rPr>
        <w:t>Ianelli</w:t>
      </w:r>
      <w:proofErr w:type="spellEnd"/>
      <w:r w:rsidR="00FE33A9" w:rsidRPr="00F21629">
        <w:rPr>
          <w:rFonts w:ascii="Times New Roman" w:hAnsi="Times New Roman"/>
          <w:sz w:val="22"/>
          <w:szCs w:val="22"/>
        </w:rPr>
        <w:t xml:space="preserve">, S. </w:t>
      </w:r>
      <w:proofErr w:type="spellStart"/>
      <w:r w:rsidR="00FE33A9" w:rsidRPr="00F21629">
        <w:rPr>
          <w:rFonts w:ascii="Times New Roman" w:hAnsi="Times New Roman"/>
          <w:sz w:val="22"/>
          <w:szCs w:val="22"/>
        </w:rPr>
        <w:t>Gaichas</w:t>
      </w:r>
      <w:proofErr w:type="spellEnd"/>
      <w:r w:rsidR="00FE33A9" w:rsidRPr="00F21629">
        <w:rPr>
          <w:rFonts w:ascii="Times New Roman" w:hAnsi="Times New Roman"/>
          <w:sz w:val="22"/>
          <w:szCs w:val="22"/>
        </w:rPr>
        <w:t xml:space="preserve">, and M. Wilkins. 2009. Aleutian Islands walleye pollock SAFE. In: Stock assessment and fishery evaluation report for the </w:t>
      </w:r>
      <w:proofErr w:type="spellStart"/>
      <w:r w:rsidR="00FE33A9" w:rsidRPr="00F21629">
        <w:rPr>
          <w:rFonts w:ascii="Times New Roman" w:hAnsi="Times New Roman"/>
          <w:sz w:val="22"/>
          <w:szCs w:val="22"/>
        </w:rPr>
        <w:t>groundfish</w:t>
      </w:r>
      <w:proofErr w:type="spellEnd"/>
      <w:r w:rsidR="00FE33A9" w:rsidRPr="00F21629">
        <w:rPr>
          <w:rFonts w:ascii="Times New Roman" w:hAnsi="Times New Roman"/>
          <w:sz w:val="22"/>
          <w:szCs w:val="22"/>
        </w:rPr>
        <w:t xml:space="preserve"> resources of the Bering Sea/Aleutian Islands</w:t>
      </w:r>
      <w:r w:rsidR="00FE33A9" w:rsidRPr="00E57EFC">
        <w:rPr>
          <w:rFonts w:ascii="Times New Roman" w:hAnsi="Times New Roman"/>
        </w:rPr>
        <w:t xml:space="preserve"> </w:t>
      </w:r>
      <w:r w:rsidR="00FE33A9" w:rsidRPr="009161ED">
        <w:rPr>
          <w:rFonts w:ascii="Times New Roman" w:hAnsi="Times New Roman"/>
          <w:sz w:val="22"/>
          <w:szCs w:val="22"/>
        </w:rPr>
        <w:t xml:space="preserve">regions. </w:t>
      </w:r>
      <w:r w:rsidR="009161ED" w:rsidRPr="009161ED">
        <w:rPr>
          <w:rFonts w:ascii="Times New Roman" w:hAnsi="Times New Roman"/>
          <w:sz w:val="22"/>
          <w:szCs w:val="22"/>
        </w:rPr>
        <w:t xml:space="preserve">North Pac. Fish. Mgmt. Council, P.O. Box 103136, Anchorage, AK </w:t>
      </w:r>
      <w:proofErr w:type="gramStart"/>
      <w:r w:rsidR="009161ED" w:rsidRPr="009161ED">
        <w:rPr>
          <w:rFonts w:ascii="Times New Roman" w:hAnsi="Times New Roman"/>
          <w:sz w:val="22"/>
          <w:szCs w:val="22"/>
        </w:rPr>
        <w:t>99510.</w:t>
      </w:r>
      <w:r w:rsidR="00FE33A9" w:rsidRPr="009161ED">
        <w:rPr>
          <w:rFonts w:ascii="Times New Roman" w:hAnsi="Times New Roman"/>
          <w:sz w:val="22"/>
          <w:szCs w:val="22"/>
        </w:rPr>
        <w:t>,</w:t>
      </w:r>
      <w:proofErr w:type="gramEnd"/>
      <w:r w:rsidR="00FE33A9" w:rsidRPr="009161ED">
        <w:rPr>
          <w:rFonts w:ascii="Times New Roman" w:hAnsi="Times New Roman"/>
          <w:sz w:val="22"/>
          <w:szCs w:val="22"/>
        </w:rPr>
        <w:t xml:space="preserve"> Section 1A</w:t>
      </w:r>
    </w:p>
    <w:p w14:paraId="0105A3BA" w14:textId="77777777" w:rsidR="00D6435A" w:rsidRDefault="00D6435A" w:rsidP="00E57EFC">
      <w:pPr>
        <w:pStyle w:val="lc"/>
        <w:spacing w:after="100" w:afterAutospacing="1"/>
      </w:pPr>
      <w:r w:rsidRPr="006D3F3E">
        <w:t xml:space="preserve">Barbeaux, S., J. </w:t>
      </w:r>
      <w:proofErr w:type="spellStart"/>
      <w:r w:rsidRPr="006D3F3E">
        <w:t>Ianelli</w:t>
      </w:r>
      <w:proofErr w:type="spellEnd"/>
      <w:r w:rsidRPr="006D3F3E">
        <w:t xml:space="preserve">, </w:t>
      </w:r>
      <w:r w:rsidR="00FE33A9">
        <w:t>S</w:t>
      </w:r>
      <w:r>
        <w:t xml:space="preserve">. </w:t>
      </w:r>
      <w:proofErr w:type="spellStart"/>
      <w:r>
        <w:t>Gaichas</w:t>
      </w:r>
      <w:proofErr w:type="spellEnd"/>
      <w:r>
        <w:t xml:space="preserve">, and M. </w:t>
      </w:r>
      <w:proofErr w:type="spellStart"/>
      <w:r>
        <w:t>Wilkins</w:t>
      </w:r>
      <w:proofErr w:type="spellEnd"/>
      <w:r w:rsidRPr="006D3F3E">
        <w:t>.</w:t>
      </w:r>
      <w:r>
        <w:t xml:space="preserve"> </w:t>
      </w:r>
      <w:r w:rsidRPr="002C5A2D">
        <w:t>200</w:t>
      </w:r>
      <w:r>
        <w:t>6</w:t>
      </w:r>
      <w:r w:rsidRPr="002C5A2D">
        <w:t>.</w:t>
      </w:r>
      <w:r>
        <w:t xml:space="preserve"> Aleutian Islands walleye pollock SAFE. </w:t>
      </w:r>
      <w:r w:rsidRPr="00515137">
        <w:t xml:space="preserve">In: Stock assessment and fishery evaluation report for the </w:t>
      </w:r>
      <w:proofErr w:type="spellStart"/>
      <w:r w:rsidRPr="00515137">
        <w:t>groundfish</w:t>
      </w:r>
      <w:proofErr w:type="spellEnd"/>
      <w:r w:rsidRPr="00515137">
        <w:t xml:space="preserve"> resources of the Bering Sea/Aleutian Islands regions.</w:t>
      </w:r>
      <w:r>
        <w:t xml:space="preserve"> </w:t>
      </w:r>
      <w:r w:rsidR="009161ED" w:rsidRPr="00515137">
        <w:t xml:space="preserve">North Pac. Fish. Mgmt. Council, </w:t>
      </w:r>
      <w:r w:rsidR="009161ED" w:rsidRPr="009161ED">
        <w:rPr>
          <w:szCs w:val="22"/>
        </w:rPr>
        <w:t>P.O. Box 103136, Anchorage, AK 99510.</w:t>
      </w:r>
      <w:r w:rsidR="009161ED">
        <w:rPr>
          <w:szCs w:val="22"/>
        </w:rPr>
        <w:t xml:space="preserve"> </w:t>
      </w:r>
      <w:r>
        <w:t>S</w:t>
      </w:r>
      <w:r w:rsidRPr="00515137">
        <w:t>ec</w:t>
      </w:r>
      <w:r>
        <w:t xml:space="preserve">tion </w:t>
      </w:r>
      <w:r w:rsidR="00755269">
        <w:t>1A</w:t>
      </w:r>
    </w:p>
    <w:p w14:paraId="5066BBF5" w14:textId="77777777" w:rsidR="00BC1E15" w:rsidRPr="002C5A2D" w:rsidRDefault="00BC1E15" w:rsidP="00E57EFC">
      <w:pPr>
        <w:pStyle w:val="lc"/>
        <w:spacing w:after="100" w:afterAutospacing="1"/>
      </w:pPr>
      <w:r w:rsidRPr="006D3F3E">
        <w:t xml:space="preserve">Barbeaux, S., J. </w:t>
      </w:r>
      <w:proofErr w:type="spellStart"/>
      <w:r w:rsidRPr="006D3F3E">
        <w:t>Ianelli</w:t>
      </w:r>
      <w:proofErr w:type="spellEnd"/>
      <w:r w:rsidRPr="006D3F3E">
        <w:t>, E. Brown.</w:t>
      </w:r>
      <w:r w:rsidR="009C0ADB">
        <w:t xml:space="preserve"> </w:t>
      </w:r>
      <w:r w:rsidRPr="002C5A2D">
        <w:t>200</w:t>
      </w:r>
      <w:r>
        <w:t>4</w:t>
      </w:r>
      <w:r w:rsidRPr="002C5A2D">
        <w:t>.</w:t>
      </w:r>
      <w:r w:rsidR="009C0ADB">
        <w:t xml:space="preserve"> </w:t>
      </w:r>
      <w:r>
        <w:t>Aleutian Islands walleye pollock SAFE.</w:t>
      </w:r>
      <w:r w:rsidR="009C0ADB">
        <w:t xml:space="preserve"> </w:t>
      </w:r>
      <w:r w:rsidRPr="00515137">
        <w:t xml:space="preserve">In: Stock assessment and fishery evaluation report for the </w:t>
      </w:r>
      <w:proofErr w:type="spellStart"/>
      <w:r w:rsidRPr="00515137">
        <w:t>groundfish</w:t>
      </w:r>
      <w:proofErr w:type="spellEnd"/>
      <w:r w:rsidRPr="00515137">
        <w:t xml:space="preserve"> resources of the Bering Sea/Aleutian Islands regions.</w:t>
      </w:r>
      <w:r w:rsidR="009C0ADB">
        <w:t xml:space="preserve"> </w:t>
      </w:r>
      <w:r w:rsidR="009161ED" w:rsidRPr="00515137">
        <w:t xml:space="preserve">North Pac. Fish. Mgmt. Council, </w:t>
      </w:r>
      <w:r w:rsidR="009161ED" w:rsidRPr="009161ED">
        <w:rPr>
          <w:szCs w:val="22"/>
        </w:rPr>
        <w:t>P.O. Box 103136, Anchorage, AK 99510.</w:t>
      </w:r>
      <w:r w:rsidR="009161ED">
        <w:rPr>
          <w:szCs w:val="22"/>
        </w:rPr>
        <w:t xml:space="preserve"> </w:t>
      </w:r>
      <w:r>
        <w:t>S</w:t>
      </w:r>
      <w:r w:rsidRPr="00515137">
        <w:t>ec</w:t>
      </w:r>
      <w:r>
        <w:t xml:space="preserve">tion </w:t>
      </w:r>
      <w:r w:rsidR="00755269">
        <w:t>1A</w:t>
      </w:r>
      <w:r>
        <w:t>.</w:t>
      </w:r>
    </w:p>
    <w:p w14:paraId="10459859" w14:textId="6E4EECBB" w:rsidR="00BC1E15" w:rsidRDefault="00BC1E15" w:rsidP="00E57EFC">
      <w:pPr>
        <w:pStyle w:val="lc"/>
        <w:spacing w:after="100" w:afterAutospacing="1"/>
        <w:rPr>
          <w:szCs w:val="22"/>
        </w:rPr>
      </w:pPr>
      <w:r w:rsidRPr="006D3F3E">
        <w:t xml:space="preserve">Barbeaux, S., J. </w:t>
      </w:r>
      <w:proofErr w:type="spellStart"/>
      <w:r w:rsidRPr="006D3F3E">
        <w:t>Ianelli</w:t>
      </w:r>
      <w:proofErr w:type="spellEnd"/>
      <w:r w:rsidRPr="006D3F3E">
        <w:t>, E. Brown.</w:t>
      </w:r>
      <w:r w:rsidR="009C0ADB">
        <w:t xml:space="preserve"> </w:t>
      </w:r>
      <w:r w:rsidRPr="002C5A2D">
        <w:t>2003.</w:t>
      </w:r>
      <w:r w:rsidR="009C0ADB">
        <w:t xml:space="preserve"> </w:t>
      </w:r>
      <w:r>
        <w:t>Aleutian Islands walleye pollock SAFE.</w:t>
      </w:r>
      <w:r w:rsidR="009C0ADB">
        <w:t xml:space="preserve"> </w:t>
      </w:r>
      <w:r w:rsidRPr="00515137">
        <w:t xml:space="preserve">In: Stock assessment and fishery evaluation report for the </w:t>
      </w:r>
      <w:proofErr w:type="spellStart"/>
      <w:r w:rsidRPr="00515137">
        <w:t>groundfish</w:t>
      </w:r>
      <w:proofErr w:type="spellEnd"/>
      <w:r w:rsidRPr="00515137">
        <w:t xml:space="preserve"> resources of the Bering Sea/Aleutian Islands </w:t>
      </w:r>
      <w:r w:rsidRPr="00515137">
        <w:lastRenderedPageBreak/>
        <w:t>regions.</w:t>
      </w:r>
      <w:r w:rsidR="009C0ADB">
        <w:t xml:space="preserve"> </w:t>
      </w:r>
      <w:r w:rsidR="009161ED" w:rsidRPr="00515137">
        <w:t xml:space="preserve">North Pac. Fish. Mgmt. Council, </w:t>
      </w:r>
      <w:r w:rsidR="009161ED" w:rsidRPr="009161ED">
        <w:rPr>
          <w:szCs w:val="22"/>
        </w:rPr>
        <w:t>P.O. Box 103136, Anchorage, AK 99510.</w:t>
      </w:r>
      <w:r w:rsidR="009161ED">
        <w:rPr>
          <w:szCs w:val="22"/>
        </w:rPr>
        <w:t xml:space="preserve"> </w:t>
      </w:r>
      <w:r>
        <w:t>S</w:t>
      </w:r>
      <w:r w:rsidRPr="00515137">
        <w:t>ec</w:t>
      </w:r>
      <w:r>
        <w:t xml:space="preserve">tion </w:t>
      </w:r>
      <w:r w:rsidR="00C26243" w:rsidRPr="00C26243">
        <w:rPr>
          <w:szCs w:val="22"/>
        </w:rPr>
        <w:t>1A:839-888.</w:t>
      </w:r>
    </w:p>
    <w:p w14:paraId="64DCB9F8" w14:textId="05500C7A" w:rsidR="000B60C5" w:rsidRPr="00D23D35" w:rsidRDefault="000B60C5" w:rsidP="00E57EFC">
      <w:pPr>
        <w:pStyle w:val="lc"/>
        <w:spacing w:after="100" w:afterAutospacing="1"/>
        <w:rPr>
          <w:szCs w:val="22"/>
        </w:rPr>
      </w:pPr>
      <w:proofErr w:type="gramStart"/>
      <w:r w:rsidRPr="000B60C5">
        <w:rPr>
          <w:szCs w:val="22"/>
        </w:rPr>
        <w:t>Batten,</w:t>
      </w:r>
      <w:proofErr w:type="gramEnd"/>
      <w:r w:rsidRPr="000B60C5">
        <w:rPr>
          <w:szCs w:val="22"/>
        </w:rPr>
        <w:t xml:space="preserve"> S.D., </w:t>
      </w:r>
      <w:proofErr w:type="spellStart"/>
      <w:r w:rsidRPr="000B60C5">
        <w:rPr>
          <w:szCs w:val="22"/>
        </w:rPr>
        <w:t>Ruggerone</w:t>
      </w:r>
      <w:proofErr w:type="spellEnd"/>
      <w:r w:rsidRPr="000B60C5">
        <w:rPr>
          <w:szCs w:val="22"/>
        </w:rPr>
        <w:t>, G.T. and Ortiz, I., 2018. Pink salmon induce a trophic cascade in plankton populations in the southern Bering Sea and around the Aleutian Islands. Fisheries Oceanography, 27(6), pp.548-559.</w:t>
      </w:r>
    </w:p>
    <w:p w14:paraId="58F25450" w14:textId="77777777" w:rsidR="00D23D35" w:rsidRDefault="00693704" w:rsidP="00E57EFC">
      <w:pPr>
        <w:pStyle w:val="lc"/>
        <w:spacing w:after="100" w:afterAutospacing="1"/>
        <w:rPr>
          <w:szCs w:val="22"/>
          <w:shd w:val="clear" w:color="auto" w:fill="FFFFFF"/>
        </w:rPr>
      </w:pPr>
      <w:proofErr w:type="spellStart"/>
      <w:r w:rsidRPr="00693704">
        <w:rPr>
          <w:szCs w:val="22"/>
          <w:shd w:val="clear" w:color="auto" w:fill="FFFFFF"/>
        </w:rPr>
        <w:t>Carr</w:t>
      </w:r>
      <w:proofErr w:type="spellEnd"/>
      <w:r w:rsidRPr="00693704">
        <w:rPr>
          <w:szCs w:val="22"/>
          <w:shd w:val="clear" w:color="auto" w:fill="FFFFFF"/>
        </w:rPr>
        <w:t>, S. M., and H. Dawn Marshall.</w:t>
      </w:r>
      <w:r w:rsidR="00FA4946">
        <w:rPr>
          <w:szCs w:val="22"/>
          <w:shd w:val="clear" w:color="auto" w:fill="FFFFFF"/>
        </w:rPr>
        <w:t xml:space="preserve"> </w:t>
      </w:r>
      <w:r w:rsidRPr="00693704">
        <w:rPr>
          <w:szCs w:val="22"/>
          <w:shd w:val="clear" w:color="auto" w:fill="FFFFFF"/>
        </w:rPr>
        <w:t>2008.</w:t>
      </w:r>
      <w:r w:rsidR="00FA4946">
        <w:rPr>
          <w:szCs w:val="22"/>
          <w:shd w:val="clear" w:color="auto" w:fill="FFFFFF"/>
        </w:rPr>
        <w:t xml:space="preserve"> </w:t>
      </w:r>
      <w:proofErr w:type="spellStart"/>
      <w:r w:rsidRPr="00693704">
        <w:rPr>
          <w:szCs w:val="22"/>
          <w:shd w:val="clear" w:color="auto" w:fill="FFFFFF"/>
        </w:rPr>
        <w:t>Phylogeographic</w:t>
      </w:r>
      <w:proofErr w:type="spellEnd"/>
      <w:r w:rsidRPr="00693704">
        <w:rPr>
          <w:szCs w:val="22"/>
          <w:shd w:val="clear" w:color="auto" w:fill="FFFFFF"/>
        </w:rPr>
        <w:t xml:space="preserve"> analysis of complete </w:t>
      </w:r>
      <w:proofErr w:type="spellStart"/>
      <w:r w:rsidRPr="00693704">
        <w:rPr>
          <w:szCs w:val="22"/>
          <w:shd w:val="clear" w:color="auto" w:fill="FFFFFF"/>
        </w:rPr>
        <w:t>mtDNA</w:t>
      </w:r>
      <w:proofErr w:type="spellEnd"/>
      <w:r w:rsidRPr="00693704">
        <w:rPr>
          <w:szCs w:val="22"/>
          <w:shd w:val="clear" w:color="auto" w:fill="FFFFFF"/>
        </w:rPr>
        <w:t xml:space="preserve"> genomes from Walleye Pollock (</w:t>
      </w:r>
      <w:proofErr w:type="spellStart"/>
      <w:r w:rsidRPr="00693704">
        <w:rPr>
          <w:rStyle w:val="Emphasis"/>
          <w:szCs w:val="22"/>
          <w:shd w:val="clear" w:color="auto" w:fill="FFFFFF"/>
        </w:rPr>
        <w:t>Gadus</w:t>
      </w:r>
      <w:proofErr w:type="spellEnd"/>
      <w:r w:rsidRPr="00693704">
        <w:rPr>
          <w:rStyle w:val="Emphasis"/>
          <w:szCs w:val="22"/>
          <w:shd w:val="clear" w:color="auto" w:fill="FFFFFF"/>
        </w:rPr>
        <w:t xml:space="preserve"> </w:t>
      </w:r>
      <w:proofErr w:type="spellStart"/>
      <w:r w:rsidRPr="00693704">
        <w:rPr>
          <w:rStyle w:val="Emphasis"/>
          <w:szCs w:val="22"/>
          <w:shd w:val="clear" w:color="auto" w:fill="FFFFFF"/>
        </w:rPr>
        <w:t>chalcogrammus</w:t>
      </w:r>
      <w:proofErr w:type="spellEnd"/>
      <w:r w:rsidRPr="00693704">
        <w:rPr>
          <w:rStyle w:val="apple-converted-space"/>
          <w:szCs w:val="22"/>
          <w:shd w:val="clear" w:color="auto" w:fill="FFFFFF"/>
        </w:rPr>
        <w:t> </w:t>
      </w:r>
      <w:r w:rsidRPr="00693704">
        <w:rPr>
          <w:szCs w:val="22"/>
          <w:shd w:val="clear" w:color="auto" w:fill="FFFFFF"/>
        </w:rPr>
        <w:t>Pallas, 1811) shows an ancient origin of genetic biodiversity. Mitochondrial DNA 19:490-496.</w:t>
      </w:r>
    </w:p>
    <w:p w14:paraId="639973ED" w14:textId="77777777" w:rsidR="00D23D35" w:rsidRPr="00D23D35" w:rsidRDefault="00693704" w:rsidP="00E57EFC">
      <w:pPr>
        <w:pStyle w:val="lc"/>
        <w:spacing w:after="100" w:afterAutospacing="1"/>
        <w:rPr>
          <w:szCs w:val="22"/>
        </w:rPr>
      </w:pPr>
      <w:r w:rsidRPr="00693704">
        <w:rPr>
          <w:szCs w:val="22"/>
          <w:shd w:val="clear" w:color="auto" w:fill="FFFFFF"/>
        </w:rPr>
        <w:t xml:space="preserve">Coulson, M. W., H. D. Marshall, P. Pepin, and S. M. </w:t>
      </w:r>
      <w:proofErr w:type="spellStart"/>
      <w:r w:rsidRPr="00693704">
        <w:rPr>
          <w:szCs w:val="22"/>
          <w:shd w:val="clear" w:color="auto" w:fill="FFFFFF"/>
        </w:rPr>
        <w:t>Carr</w:t>
      </w:r>
      <w:proofErr w:type="spellEnd"/>
      <w:r w:rsidRPr="00693704">
        <w:rPr>
          <w:szCs w:val="22"/>
          <w:shd w:val="clear" w:color="auto" w:fill="FFFFFF"/>
        </w:rPr>
        <w:t>.</w:t>
      </w:r>
      <w:r w:rsidR="00FA4946">
        <w:rPr>
          <w:szCs w:val="22"/>
          <w:shd w:val="clear" w:color="auto" w:fill="FFFFFF"/>
        </w:rPr>
        <w:t xml:space="preserve"> </w:t>
      </w:r>
      <w:r w:rsidRPr="00693704">
        <w:rPr>
          <w:szCs w:val="22"/>
          <w:shd w:val="clear" w:color="auto" w:fill="FFFFFF"/>
        </w:rPr>
        <w:t>2006.</w:t>
      </w:r>
      <w:r w:rsidR="00FA4946">
        <w:rPr>
          <w:szCs w:val="22"/>
          <w:shd w:val="clear" w:color="auto" w:fill="FFFFFF"/>
        </w:rPr>
        <w:t xml:space="preserve"> </w:t>
      </w:r>
      <w:r w:rsidRPr="00693704">
        <w:rPr>
          <w:szCs w:val="22"/>
          <w:shd w:val="clear" w:color="auto" w:fill="FFFFFF"/>
        </w:rPr>
        <w:t xml:space="preserve">Mitochondrial genomics of </w:t>
      </w:r>
      <w:proofErr w:type="spellStart"/>
      <w:r w:rsidRPr="00693704">
        <w:rPr>
          <w:szCs w:val="22"/>
          <w:shd w:val="clear" w:color="auto" w:fill="FFFFFF"/>
        </w:rPr>
        <w:t>gadine</w:t>
      </w:r>
      <w:proofErr w:type="spellEnd"/>
      <w:r w:rsidRPr="00693704">
        <w:rPr>
          <w:szCs w:val="22"/>
          <w:shd w:val="clear" w:color="auto" w:fill="FFFFFF"/>
        </w:rPr>
        <w:t xml:space="preserve"> fishes: implications for taxonomy and biogeographic origins from whole-genome data sets. Genome 49:1115-1130.</w:t>
      </w:r>
    </w:p>
    <w:p w14:paraId="11013666" w14:textId="77777777" w:rsidR="00320B1D" w:rsidRPr="00F21629" w:rsidRDefault="00320B1D" w:rsidP="00320B1D">
      <w:pPr>
        <w:pStyle w:val="Default"/>
        <w:spacing w:after="100" w:afterAutospacing="1"/>
        <w:ind w:left="720" w:hanging="720"/>
        <w:rPr>
          <w:sz w:val="22"/>
          <w:szCs w:val="22"/>
        </w:rPr>
      </w:pPr>
      <w:r w:rsidRPr="009161ED">
        <w:rPr>
          <w:sz w:val="22"/>
          <w:szCs w:val="22"/>
        </w:rPr>
        <w:t xml:space="preserve">Dorn, M.W., </w:t>
      </w:r>
      <w:r w:rsidR="00F21629">
        <w:rPr>
          <w:sz w:val="22"/>
          <w:szCs w:val="22"/>
        </w:rPr>
        <w:t>K. Ayd</w:t>
      </w:r>
      <w:r w:rsidR="00AE2A94">
        <w:rPr>
          <w:sz w:val="22"/>
          <w:szCs w:val="22"/>
        </w:rPr>
        <w:t>i</w:t>
      </w:r>
      <w:r w:rsidR="00F21629">
        <w:rPr>
          <w:sz w:val="22"/>
          <w:szCs w:val="22"/>
        </w:rPr>
        <w:t xml:space="preserve">n, </w:t>
      </w:r>
      <w:r w:rsidRPr="009161ED">
        <w:rPr>
          <w:sz w:val="22"/>
          <w:szCs w:val="22"/>
        </w:rPr>
        <w:t xml:space="preserve">S. Barbeaux, M. </w:t>
      </w:r>
      <w:proofErr w:type="spellStart"/>
      <w:r w:rsidRPr="009161ED">
        <w:rPr>
          <w:sz w:val="22"/>
          <w:szCs w:val="22"/>
        </w:rPr>
        <w:t>Guttormsen</w:t>
      </w:r>
      <w:proofErr w:type="spellEnd"/>
      <w:r w:rsidRPr="009161ED">
        <w:rPr>
          <w:sz w:val="22"/>
          <w:szCs w:val="22"/>
        </w:rPr>
        <w:t xml:space="preserve">, B. </w:t>
      </w:r>
      <w:proofErr w:type="spellStart"/>
      <w:r w:rsidRPr="009161ED">
        <w:rPr>
          <w:sz w:val="22"/>
          <w:szCs w:val="22"/>
        </w:rPr>
        <w:t>Megrey</w:t>
      </w:r>
      <w:proofErr w:type="spellEnd"/>
      <w:r w:rsidRPr="009161ED">
        <w:rPr>
          <w:sz w:val="22"/>
          <w:szCs w:val="22"/>
        </w:rPr>
        <w:t>,</w:t>
      </w:r>
      <w:r w:rsidR="00F21629">
        <w:rPr>
          <w:sz w:val="22"/>
          <w:szCs w:val="22"/>
        </w:rPr>
        <w:t xml:space="preserve"> </w:t>
      </w:r>
      <w:r w:rsidRPr="009161ED">
        <w:rPr>
          <w:sz w:val="22"/>
          <w:szCs w:val="22"/>
        </w:rPr>
        <w:t xml:space="preserve">K. </w:t>
      </w:r>
      <w:proofErr w:type="spellStart"/>
      <w:r w:rsidRPr="009161ED">
        <w:rPr>
          <w:sz w:val="22"/>
          <w:szCs w:val="22"/>
        </w:rPr>
        <w:t>Spalinger</w:t>
      </w:r>
      <w:proofErr w:type="spellEnd"/>
      <w:r w:rsidR="00F21629">
        <w:rPr>
          <w:sz w:val="22"/>
          <w:szCs w:val="22"/>
        </w:rPr>
        <w:t>, and M. Wilkins</w:t>
      </w:r>
      <w:r w:rsidRPr="009161ED">
        <w:rPr>
          <w:sz w:val="22"/>
          <w:szCs w:val="22"/>
        </w:rPr>
        <w:t>. 200</w:t>
      </w:r>
      <w:r>
        <w:rPr>
          <w:sz w:val="22"/>
          <w:szCs w:val="22"/>
        </w:rPr>
        <w:t>9</w:t>
      </w:r>
      <w:r w:rsidRPr="009161ED">
        <w:rPr>
          <w:sz w:val="22"/>
          <w:szCs w:val="22"/>
        </w:rPr>
        <w:t xml:space="preserve">. Assessment of the walleye pollock stock in the Gulf of Alaska. </w:t>
      </w:r>
      <w:r w:rsidRPr="009161ED">
        <w:rPr>
          <w:i/>
          <w:iCs/>
          <w:sz w:val="22"/>
          <w:szCs w:val="22"/>
        </w:rPr>
        <w:t xml:space="preserve">In </w:t>
      </w:r>
      <w:r w:rsidRPr="009161ED">
        <w:rPr>
          <w:sz w:val="22"/>
          <w:szCs w:val="22"/>
        </w:rPr>
        <w:t xml:space="preserve">Stock Assessment and Fishery Evaluation Report for </w:t>
      </w:r>
      <w:proofErr w:type="spellStart"/>
      <w:r w:rsidRPr="009161ED">
        <w:rPr>
          <w:sz w:val="22"/>
          <w:szCs w:val="22"/>
        </w:rPr>
        <w:t>Groundfish</w:t>
      </w:r>
      <w:proofErr w:type="spellEnd"/>
      <w:r w:rsidRPr="009161ED">
        <w:rPr>
          <w:sz w:val="22"/>
          <w:szCs w:val="22"/>
        </w:rPr>
        <w:t xml:space="preserve"> Resources of the Gulf of </w:t>
      </w:r>
      <w:r w:rsidRPr="00F21629">
        <w:rPr>
          <w:sz w:val="22"/>
          <w:szCs w:val="22"/>
        </w:rPr>
        <w:t>Alaska. North Pac. Fish. Mgmt. Council, P.O. Box 103136, Anchorage, AK 99510. Section 1: 61-164</w:t>
      </w:r>
    </w:p>
    <w:p w14:paraId="76909EB9" w14:textId="77777777" w:rsidR="00080A67" w:rsidRDefault="009161ED" w:rsidP="00104481">
      <w:pPr>
        <w:pStyle w:val="Default"/>
        <w:spacing w:after="100" w:afterAutospacing="1"/>
        <w:ind w:left="720" w:hanging="720"/>
        <w:rPr>
          <w:sz w:val="22"/>
          <w:szCs w:val="22"/>
        </w:rPr>
      </w:pPr>
      <w:r w:rsidRPr="00F21629">
        <w:rPr>
          <w:sz w:val="22"/>
          <w:szCs w:val="22"/>
        </w:rPr>
        <w:t xml:space="preserve">Dorn, M.W., S. Barbeaux, B, M. </w:t>
      </w:r>
      <w:proofErr w:type="spellStart"/>
      <w:r w:rsidRPr="00F21629">
        <w:rPr>
          <w:sz w:val="22"/>
          <w:szCs w:val="22"/>
        </w:rPr>
        <w:t>Guttormsen</w:t>
      </w:r>
      <w:proofErr w:type="spellEnd"/>
      <w:r w:rsidRPr="00F21629">
        <w:rPr>
          <w:sz w:val="22"/>
          <w:szCs w:val="22"/>
        </w:rPr>
        <w:t xml:space="preserve">, B. </w:t>
      </w:r>
      <w:proofErr w:type="spellStart"/>
      <w:r w:rsidRPr="00F21629">
        <w:rPr>
          <w:sz w:val="22"/>
          <w:szCs w:val="22"/>
        </w:rPr>
        <w:t>Megrey</w:t>
      </w:r>
      <w:proofErr w:type="spellEnd"/>
      <w:r w:rsidRPr="00F21629">
        <w:rPr>
          <w:sz w:val="22"/>
          <w:szCs w:val="22"/>
        </w:rPr>
        <w:t xml:space="preserve">, A. Hollowed, M. Wilkins, and K. </w:t>
      </w:r>
      <w:proofErr w:type="spellStart"/>
      <w:r w:rsidRPr="00F21629">
        <w:rPr>
          <w:sz w:val="22"/>
          <w:szCs w:val="22"/>
        </w:rPr>
        <w:t>Spalinger</w:t>
      </w:r>
      <w:proofErr w:type="spellEnd"/>
      <w:r w:rsidRPr="00F21629">
        <w:rPr>
          <w:sz w:val="22"/>
          <w:szCs w:val="22"/>
        </w:rPr>
        <w:t xml:space="preserve">. 2003. Assessment of the walleye pollock stock in the Gulf of Alaska. </w:t>
      </w:r>
      <w:r w:rsidRPr="00F21629">
        <w:rPr>
          <w:i/>
          <w:iCs/>
          <w:sz w:val="22"/>
          <w:szCs w:val="22"/>
        </w:rPr>
        <w:t xml:space="preserve">In </w:t>
      </w:r>
      <w:r w:rsidRPr="00F21629">
        <w:rPr>
          <w:sz w:val="22"/>
          <w:szCs w:val="22"/>
        </w:rPr>
        <w:t xml:space="preserve">Stock Assessment and Fishery Evaluation Report for </w:t>
      </w:r>
      <w:proofErr w:type="spellStart"/>
      <w:r w:rsidRPr="00F21629">
        <w:rPr>
          <w:sz w:val="22"/>
          <w:szCs w:val="22"/>
        </w:rPr>
        <w:t>Groundfish</w:t>
      </w:r>
      <w:proofErr w:type="spellEnd"/>
      <w:r w:rsidRPr="00F21629">
        <w:rPr>
          <w:sz w:val="22"/>
          <w:szCs w:val="22"/>
        </w:rPr>
        <w:t xml:space="preserve"> Resources of the Gulf of Alaska. North Pac. Fish. Mgmt. Council, P.O. Box 103136, Anchorage, AK 99510. Section 1: 61-164</w:t>
      </w:r>
    </w:p>
    <w:p w14:paraId="25261DD6" w14:textId="77777777" w:rsidR="002D4635" w:rsidRDefault="002D4635" w:rsidP="009161ED">
      <w:pPr>
        <w:pStyle w:val="Default"/>
        <w:spacing w:after="100" w:afterAutospacing="1"/>
        <w:ind w:left="720" w:hanging="720"/>
        <w:rPr>
          <w:sz w:val="22"/>
          <w:szCs w:val="22"/>
        </w:rPr>
      </w:pPr>
      <w:r>
        <w:rPr>
          <w:sz w:val="22"/>
          <w:szCs w:val="22"/>
        </w:rPr>
        <w:t>Egan, T. 1988</w:t>
      </w:r>
      <w:r w:rsidR="003000C7">
        <w:rPr>
          <w:sz w:val="22"/>
          <w:szCs w:val="22"/>
        </w:rPr>
        <w:t>a</w:t>
      </w:r>
      <w:r>
        <w:rPr>
          <w:sz w:val="22"/>
          <w:szCs w:val="22"/>
        </w:rPr>
        <w:t xml:space="preserve">. </w:t>
      </w:r>
      <w:r w:rsidRPr="002D4635">
        <w:rPr>
          <w:sz w:val="22"/>
          <w:szCs w:val="22"/>
        </w:rPr>
        <w:t xml:space="preserve">Foreign </w:t>
      </w:r>
      <w:r>
        <w:rPr>
          <w:sz w:val="22"/>
          <w:szCs w:val="22"/>
        </w:rPr>
        <w:t>t</w:t>
      </w:r>
      <w:r w:rsidRPr="002D4635">
        <w:rPr>
          <w:sz w:val="22"/>
          <w:szCs w:val="22"/>
        </w:rPr>
        <w:t xml:space="preserve">rawlers </w:t>
      </w:r>
      <w:r>
        <w:rPr>
          <w:sz w:val="22"/>
          <w:szCs w:val="22"/>
        </w:rPr>
        <w:t>a</w:t>
      </w:r>
      <w:r w:rsidRPr="002D4635">
        <w:rPr>
          <w:sz w:val="22"/>
          <w:szCs w:val="22"/>
        </w:rPr>
        <w:t xml:space="preserve">ccused of </w:t>
      </w:r>
      <w:r>
        <w:rPr>
          <w:sz w:val="22"/>
          <w:szCs w:val="22"/>
        </w:rPr>
        <w:t>v</w:t>
      </w:r>
      <w:r w:rsidRPr="002D4635">
        <w:rPr>
          <w:sz w:val="22"/>
          <w:szCs w:val="22"/>
        </w:rPr>
        <w:t xml:space="preserve">iolating U.S. </w:t>
      </w:r>
      <w:r>
        <w:rPr>
          <w:sz w:val="22"/>
          <w:szCs w:val="22"/>
        </w:rPr>
        <w:t>z</w:t>
      </w:r>
      <w:r w:rsidRPr="002D4635">
        <w:rPr>
          <w:sz w:val="22"/>
          <w:szCs w:val="22"/>
        </w:rPr>
        <w:t>one</w:t>
      </w:r>
      <w:r>
        <w:rPr>
          <w:sz w:val="22"/>
          <w:szCs w:val="22"/>
        </w:rPr>
        <w:t xml:space="preserve">. New York Times. </w:t>
      </w:r>
      <w:r w:rsidRPr="002D4635">
        <w:rPr>
          <w:sz w:val="22"/>
          <w:szCs w:val="22"/>
        </w:rPr>
        <w:t>21</w:t>
      </w:r>
      <w:r w:rsidR="003000C7">
        <w:rPr>
          <w:sz w:val="22"/>
          <w:szCs w:val="22"/>
        </w:rPr>
        <w:t xml:space="preserve"> Jan</w:t>
      </w:r>
      <w:r w:rsidRPr="002D4635">
        <w:rPr>
          <w:sz w:val="22"/>
          <w:szCs w:val="22"/>
        </w:rPr>
        <w:t xml:space="preserve"> 1988</w:t>
      </w:r>
    </w:p>
    <w:p w14:paraId="425373AF" w14:textId="77777777" w:rsidR="003000C7" w:rsidRPr="00AE2A94" w:rsidRDefault="003000C7" w:rsidP="009161ED">
      <w:pPr>
        <w:pStyle w:val="Default"/>
        <w:spacing w:after="100" w:afterAutospacing="1"/>
        <w:ind w:left="720" w:hanging="720"/>
        <w:rPr>
          <w:sz w:val="22"/>
          <w:szCs w:val="22"/>
        </w:rPr>
      </w:pPr>
      <w:r w:rsidRPr="00AE2A94">
        <w:rPr>
          <w:sz w:val="22"/>
          <w:szCs w:val="22"/>
        </w:rPr>
        <w:t xml:space="preserve">Egan, T. 1988b. Japanese, Reacting to Allegations Of Illegal Fishing, Plan New Rules. New York Times. </w:t>
      </w:r>
      <w:proofErr w:type="gramStart"/>
      <w:r w:rsidRPr="00AE2A94">
        <w:rPr>
          <w:sz w:val="22"/>
          <w:szCs w:val="22"/>
        </w:rPr>
        <w:t>5</w:t>
      </w:r>
      <w:proofErr w:type="gramEnd"/>
      <w:r w:rsidRPr="00AE2A94">
        <w:rPr>
          <w:sz w:val="22"/>
          <w:szCs w:val="22"/>
        </w:rPr>
        <w:t xml:space="preserve"> Feb1988 </w:t>
      </w:r>
    </w:p>
    <w:p w14:paraId="1689CB5B" w14:textId="77777777" w:rsidR="004E5064" w:rsidRPr="004E5064" w:rsidRDefault="004E5064" w:rsidP="004E5064">
      <w:pPr>
        <w:autoSpaceDE w:val="0"/>
        <w:autoSpaceDN w:val="0"/>
        <w:adjustRightInd w:val="0"/>
        <w:spacing w:after="100" w:afterAutospacing="1"/>
        <w:ind w:left="720" w:hanging="720"/>
        <w:rPr>
          <w:rFonts w:ascii="TimesNewRoman" w:hAnsi="TimesNewRoman" w:cs="TimesNewRoman"/>
          <w:szCs w:val="22"/>
        </w:rPr>
      </w:pPr>
      <w:r w:rsidRPr="004E5064">
        <w:t>Fournier, D. 1998. An Introduction to AD model builder for use in nonlinear modeling and statistics.</w:t>
      </w:r>
      <w:r>
        <w:t xml:space="preserve"> </w:t>
      </w:r>
      <w:r w:rsidRPr="004E5064">
        <w:t>Otter Research Ltd. PO Box 2040, Sidney BC V8L3S3, Canada, 53p.</w:t>
      </w:r>
    </w:p>
    <w:p w14:paraId="3F4B202D" w14:textId="77777777" w:rsidR="009161ED" w:rsidRDefault="009161ED" w:rsidP="009161ED">
      <w:pPr>
        <w:autoSpaceDE w:val="0"/>
        <w:autoSpaceDN w:val="0"/>
        <w:adjustRightInd w:val="0"/>
        <w:spacing w:after="100" w:afterAutospacing="1"/>
        <w:ind w:left="720" w:hanging="720"/>
      </w:pPr>
      <w:r w:rsidRPr="00EC3DF3">
        <w:rPr>
          <w:lang w:val="pt-BR"/>
        </w:rPr>
        <w:t xml:space="preserve">Francis, R.I.C.C. 1992. </w:t>
      </w:r>
      <w:r w:rsidRPr="009161ED">
        <w:t>Use of risk analysis to assess fishery management strategies: a case study using</w:t>
      </w:r>
      <w:r>
        <w:t xml:space="preserve"> </w:t>
      </w:r>
      <w:r w:rsidRPr="009161ED">
        <w:t xml:space="preserve">orange </w:t>
      </w:r>
      <w:proofErr w:type="spellStart"/>
      <w:r w:rsidRPr="009161ED">
        <w:t>roughy</w:t>
      </w:r>
      <w:proofErr w:type="spellEnd"/>
      <w:r w:rsidRPr="009161ED">
        <w:t xml:space="preserve"> (</w:t>
      </w:r>
      <w:proofErr w:type="spellStart"/>
      <w:r w:rsidRPr="009161ED">
        <w:rPr>
          <w:i/>
          <w:iCs/>
        </w:rPr>
        <w:t>Hoplostethus</w:t>
      </w:r>
      <w:proofErr w:type="spellEnd"/>
      <w:r w:rsidRPr="009161ED">
        <w:rPr>
          <w:i/>
          <w:iCs/>
        </w:rPr>
        <w:t xml:space="preserve"> </w:t>
      </w:r>
      <w:proofErr w:type="spellStart"/>
      <w:r w:rsidRPr="009161ED">
        <w:rPr>
          <w:i/>
          <w:iCs/>
        </w:rPr>
        <w:t>atlanticus</w:t>
      </w:r>
      <w:proofErr w:type="spellEnd"/>
      <w:r w:rsidRPr="009161ED">
        <w:t>) on the Chatham Rise, New Zealand. Can. J. Fish.</w:t>
      </w:r>
      <w:r>
        <w:t xml:space="preserve"> </w:t>
      </w:r>
      <w:proofErr w:type="spellStart"/>
      <w:r w:rsidRPr="009161ED">
        <w:t>Aquat</w:t>
      </w:r>
      <w:proofErr w:type="spellEnd"/>
      <w:r w:rsidRPr="009161ED">
        <w:t>. Sci. 49: 922-930.</w:t>
      </w:r>
    </w:p>
    <w:p w14:paraId="401E2814" w14:textId="77777777" w:rsidR="00595FAA" w:rsidRDefault="00595FAA" w:rsidP="00FD02E4">
      <w:pPr>
        <w:autoSpaceDE w:val="0"/>
        <w:autoSpaceDN w:val="0"/>
        <w:adjustRightInd w:val="0"/>
        <w:spacing w:after="100" w:afterAutospacing="1"/>
        <w:ind w:left="720" w:hanging="720"/>
      </w:pPr>
      <w:proofErr w:type="spellStart"/>
      <w:r>
        <w:rPr>
          <w:szCs w:val="22"/>
        </w:rPr>
        <w:t>Gaichas</w:t>
      </w:r>
      <w:proofErr w:type="spellEnd"/>
      <w:r>
        <w:rPr>
          <w:szCs w:val="22"/>
        </w:rPr>
        <w:t>,</w:t>
      </w:r>
      <w:r w:rsidR="000A411E">
        <w:rPr>
          <w:szCs w:val="22"/>
        </w:rPr>
        <w:t xml:space="preserve"> </w:t>
      </w:r>
      <w:r>
        <w:rPr>
          <w:szCs w:val="22"/>
        </w:rPr>
        <w:t>S</w:t>
      </w:r>
      <w:r w:rsidRPr="00595FAA">
        <w:rPr>
          <w:szCs w:val="22"/>
        </w:rPr>
        <w:t xml:space="preserve">. D. Courtney, T. </w:t>
      </w:r>
      <w:proofErr w:type="spellStart"/>
      <w:r w:rsidRPr="00595FAA">
        <w:rPr>
          <w:szCs w:val="22"/>
        </w:rPr>
        <w:t>TenBrink</w:t>
      </w:r>
      <w:proofErr w:type="spellEnd"/>
      <w:r w:rsidRPr="00595FAA">
        <w:rPr>
          <w:szCs w:val="22"/>
        </w:rPr>
        <w:t xml:space="preserve">, M. Nelson1, S. Lowe, J. Hoff, B. Matta, and J. </w:t>
      </w:r>
      <w:proofErr w:type="spellStart"/>
      <w:r w:rsidRPr="00595FAA">
        <w:rPr>
          <w:szCs w:val="22"/>
        </w:rPr>
        <w:t>Boldt</w:t>
      </w:r>
      <w:proofErr w:type="spellEnd"/>
      <w:r w:rsidRPr="00595FAA">
        <w:rPr>
          <w:szCs w:val="22"/>
        </w:rPr>
        <w:t xml:space="preserve">. 2004. </w:t>
      </w:r>
      <w:r w:rsidRPr="00595FAA">
        <w:rPr>
          <w:bCs/>
          <w:szCs w:val="22"/>
        </w:rPr>
        <w:t>Bering Sea Aleutian Islands</w:t>
      </w:r>
      <w:r>
        <w:rPr>
          <w:bCs/>
          <w:szCs w:val="22"/>
        </w:rPr>
        <w:t xml:space="preserve"> </w:t>
      </w:r>
      <w:r w:rsidRPr="00595FAA">
        <w:rPr>
          <w:bCs/>
          <w:szCs w:val="22"/>
        </w:rPr>
        <w:t>Squid and Other Species Stock Assessment</w:t>
      </w:r>
      <w:r>
        <w:rPr>
          <w:bCs/>
          <w:szCs w:val="22"/>
        </w:rPr>
        <w:t>.</w:t>
      </w:r>
      <w:r w:rsidRPr="00595FAA">
        <w:t xml:space="preserve"> </w:t>
      </w:r>
      <w:r w:rsidRPr="00515137">
        <w:t xml:space="preserve">In: Stock assessment and fishery evaluation report for the </w:t>
      </w:r>
      <w:proofErr w:type="spellStart"/>
      <w:r w:rsidRPr="00515137">
        <w:t>groundfish</w:t>
      </w:r>
      <w:proofErr w:type="spellEnd"/>
      <w:r w:rsidRPr="00515137">
        <w:t xml:space="preserve"> resources of the Bering Sea/Aleutian Islands regions.</w:t>
      </w:r>
      <w:r>
        <w:t xml:space="preserve"> </w:t>
      </w:r>
      <w:r w:rsidRPr="00515137">
        <w:t xml:space="preserve">North Pac. Fish. Mgmt. Council, </w:t>
      </w:r>
      <w:r w:rsidRPr="009161ED">
        <w:rPr>
          <w:szCs w:val="22"/>
        </w:rPr>
        <w:t>P.O. Box 103136, Anchorage, AK 99510.</w:t>
      </w:r>
      <w:r>
        <w:rPr>
          <w:szCs w:val="22"/>
        </w:rPr>
        <w:t xml:space="preserve"> Section 16: 927-1008</w:t>
      </w:r>
    </w:p>
    <w:p w14:paraId="5FF456EA" w14:textId="77777777" w:rsidR="00FD02E4" w:rsidRPr="00FD02E4" w:rsidRDefault="00FD02E4" w:rsidP="00FD02E4">
      <w:pPr>
        <w:autoSpaceDE w:val="0"/>
        <w:autoSpaceDN w:val="0"/>
        <w:adjustRightInd w:val="0"/>
        <w:spacing w:after="100" w:afterAutospacing="1"/>
        <w:ind w:left="720" w:hanging="720"/>
      </w:pPr>
      <w:r w:rsidRPr="00FD02E4">
        <w:t xml:space="preserve">Grant, W. S., Spies, I. B., and </w:t>
      </w:r>
      <w:proofErr w:type="spellStart"/>
      <w:r w:rsidRPr="00FD02E4">
        <w:t>Canino</w:t>
      </w:r>
      <w:proofErr w:type="spellEnd"/>
      <w:r w:rsidRPr="00FD02E4">
        <w:t xml:space="preserve">, M. F. 2006. Biogeographic evidence for selection on mitochondrial DNA in North Pacific walleye pollock </w:t>
      </w:r>
      <w:proofErr w:type="spellStart"/>
      <w:r w:rsidRPr="00FD02E4">
        <w:t>Theragra</w:t>
      </w:r>
      <w:proofErr w:type="spellEnd"/>
      <w:r w:rsidRPr="00FD02E4">
        <w:t xml:space="preserve"> </w:t>
      </w:r>
      <w:proofErr w:type="spellStart"/>
      <w:r w:rsidRPr="00FD02E4">
        <w:t>chalcogramma</w:t>
      </w:r>
      <w:proofErr w:type="spellEnd"/>
      <w:r w:rsidRPr="00FD02E4">
        <w:t>. Journal of Heredity, 97: 571–580.</w:t>
      </w:r>
    </w:p>
    <w:p w14:paraId="3BB72C12" w14:textId="77777777" w:rsidR="00FD02E4" w:rsidRPr="00515137" w:rsidRDefault="00E57EFC" w:rsidP="00FD02E4">
      <w:pPr>
        <w:pStyle w:val="lc"/>
        <w:spacing w:after="100" w:afterAutospacing="1"/>
      </w:pPr>
      <w:r>
        <w:t xml:space="preserve">Grant, W. S., Spies, I., and </w:t>
      </w:r>
      <w:proofErr w:type="spellStart"/>
      <w:r>
        <w:t>Canino</w:t>
      </w:r>
      <w:proofErr w:type="spellEnd"/>
      <w:r>
        <w:t>, M. F. 2010. Shifting-balance stock structure in North Pacific walleye pollock (</w:t>
      </w:r>
      <w:proofErr w:type="spellStart"/>
      <w:r>
        <w:rPr>
          <w:rStyle w:val="Emphasis"/>
        </w:rPr>
        <w:t>Gadus</w:t>
      </w:r>
      <w:proofErr w:type="spellEnd"/>
      <w:r>
        <w:rPr>
          <w:rStyle w:val="Emphasis"/>
        </w:rPr>
        <w:t xml:space="preserve"> </w:t>
      </w:r>
      <w:proofErr w:type="spellStart"/>
      <w:r>
        <w:rPr>
          <w:rStyle w:val="Emphasis"/>
        </w:rPr>
        <w:t>chalcogrammus</w:t>
      </w:r>
      <w:proofErr w:type="spellEnd"/>
      <w:r>
        <w:t>). – ICES Journal of Marine Science, 67: 1687–1696.</w:t>
      </w:r>
      <w:r w:rsidR="00BC1E15" w:rsidRPr="00515137">
        <w:t xml:space="preserve">Harrison, R. </w:t>
      </w:r>
      <w:r w:rsidR="00BC1E15" w:rsidRPr="00515137">
        <w:lastRenderedPageBreak/>
        <w:t>C. 1993. Data Report: 1991 bottom trawl survey of the Aleutian Islands area.</w:t>
      </w:r>
      <w:r w:rsidR="009C0ADB">
        <w:t xml:space="preserve"> </w:t>
      </w:r>
      <w:r w:rsidR="00BC1E15" w:rsidRPr="00515137">
        <w:t>Natl. Oceanic Atmos. Admin., Natl. Mar. Fish. Serv., NOAA</w:t>
      </w:r>
      <w:r w:rsidR="009C0ADB">
        <w:t xml:space="preserve"> </w:t>
      </w:r>
      <w:r w:rsidR="00BC1E15" w:rsidRPr="00515137">
        <w:t>Tech. Memo. NMFS-AFSC</w:t>
      </w:r>
      <w:r w:rsidR="00BC1E15" w:rsidRPr="00515137">
        <w:noBreakHyphen/>
        <w:t>12.</w:t>
      </w:r>
    </w:p>
    <w:p w14:paraId="7D2278F0" w14:textId="24348FC1" w:rsidR="00521D9B" w:rsidRPr="00521D9B" w:rsidRDefault="00521D9B" w:rsidP="00521D9B">
      <w:pPr>
        <w:autoSpaceDE w:val="0"/>
        <w:autoSpaceDN w:val="0"/>
        <w:adjustRightInd w:val="0"/>
        <w:spacing w:after="100" w:afterAutospacing="1"/>
        <w:ind w:left="720" w:hanging="720"/>
      </w:pPr>
      <w:r w:rsidRPr="00521D9B">
        <w:t xml:space="preserve">Hollowed, A. B., </w:t>
      </w:r>
      <w:proofErr w:type="spellStart"/>
      <w:r w:rsidRPr="00521D9B">
        <w:t>Bax</w:t>
      </w:r>
      <w:proofErr w:type="spellEnd"/>
      <w:r w:rsidRPr="00521D9B">
        <w:t>, N., Beamish, R., Collie, J., Fogarty, M.,</w:t>
      </w:r>
      <w:r>
        <w:t xml:space="preserve"> </w:t>
      </w:r>
      <w:r w:rsidRPr="00521D9B">
        <w:t xml:space="preserve">Livingston, P., Pope, J., </w:t>
      </w:r>
      <w:r w:rsidR="00C43270" w:rsidRPr="00C43270">
        <w:rPr>
          <w:i/>
        </w:rPr>
        <w:t>et al.</w:t>
      </w:r>
      <w:r w:rsidRPr="00521D9B">
        <w:t xml:space="preserve"> 2000. Are multispecies models an</w:t>
      </w:r>
      <w:r>
        <w:t xml:space="preserve"> </w:t>
      </w:r>
      <w:r w:rsidRPr="00521D9B">
        <w:t>improvement on single-species models for measuring fishing</w:t>
      </w:r>
      <w:r>
        <w:t xml:space="preserve"> </w:t>
      </w:r>
      <w:proofErr w:type="gramStart"/>
      <w:r w:rsidRPr="00521D9B">
        <w:t>impacts</w:t>
      </w:r>
      <w:proofErr w:type="gramEnd"/>
      <w:r w:rsidRPr="00521D9B">
        <w:t xml:space="preserve"> on marine ecosystems? ICES Journal of Marine Science,</w:t>
      </w:r>
      <w:r>
        <w:t xml:space="preserve"> </w:t>
      </w:r>
      <w:r w:rsidRPr="00521D9B">
        <w:t>57: 707–719.</w:t>
      </w:r>
    </w:p>
    <w:p w14:paraId="2E869D8D" w14:textId="77777777" w:rsidR="00AE2A94" w:rsidRDefault="00AE2A94" w:rsidP="00AE2A94">
      <w:pPr>
        <w:pStyle w:val="lc"/>
        <w:spacing w:after="100" w:afterAutospacing="1"/>
      </w:pPr>
      <w:proofErr w:type="spellStart"/>
      <w:r w:rsidRPr="00515137">
        <w:t>Ianelli</w:t>
      </w:r>
      <w:proofErr w:type="spellEnd"/>
      <w:r w:rsidRPr="00515137">
        <w:t xml:space="preserve">, J.N., S. Barbeaux, T. </w:t>
      </w:r>
      <w:proofErr w:type="spellStart"/>
      <w:r w:rsidRPr="00515137">
        <w:t>Honkalehto</w:t>
      </w:r>
      <w:proofErr w:type="spellEnd"/>
      <w:r w:rsidRPr="00515137">
        <w:t xml:space="preserve">, </w:t>
      </w:r>
      <w:r>
        <w:t xml:space="preserve">S. </w:t>
      </w:r>
      <w:proofErr w:type="spellStart"/>
      <w:r>
        <w:t>Kotwicki</w:t>
      </w:r>
      <w:proofErr w:type="spellEnd"/>
      <w:r>
        <w:t xml:space="preserve">, K. Aydin, and </w:t>
      </w:r>
      <w:r w:rsidRPr="00515137">
        <w:t>N. Williamson.</w:t>
      </w:r>
      <w:r>
        <w:t xml:space="preserve"> </w:t>
      </w:r>
      <w:r w:rsidRPr="00515137">
        <w:t>200</w:t>
      </w:r>
      <w:r>
        <w:t>9</w:t>
      </w:r>
      <w:r w:rsidRPr="00515137">
        <w:t>. Bering Sea-Aleutian Islands Walleye Pollock Assessment for 200</w:t>
      </w:r>
      <w:r>
        <w:t>5</w:t>
      </w:r>
      <w:r w:rsidRPr="00515137">
        <w:t xml:space="preserve">. In: Stock assessment and fishery evaluation report for the </w:t>
      </w:r>
      <w:proofErr w:type="spellStart"/>
      <w:r w:rsidRPr="00515137">
        <w:t>groundfish</w:t>
      </w:r>
      <w:proofErr w:type="spellEnd"/>
      <w:r w:rsidRPr="00515137">
        <w:t xml:space="preserve"> resources of the Bering Sea/Aleutian Islands regions.</w:t>
      </w:r>
      <w:r>
        <w:t xml:space="preserve"> </w:t>
      </w:r>
      <w:r w:rsidRPr="00515137">
        <w:t>North Pac. Fish. Mgmt. Council, Anchorage, AK, section 1:</w:t>
      </w:r>
      <w:r>
        <w:t>49</w:t>
      </w:r>
      <w:r w:rsidRPr="00515137">
        <w:t>-1</w:t>
      </w:r>
      <w:r>
        <w:t>48</w:t>
      </w:r>
      <w:r w:rsidRPr="00515137">
        <w:t>.</w:t>
      </w:r>
    </w:p>
    <w:p w14:paraId="7D57088E" w14:textId="77777777" w:rsidR="00C2444B" w:rsidRDefault="00C2444B" w:rsidP="00E57EFC">
      <w:pPr>
        <w:pStyle w:val="lc"/>
        <w:spacing w:after="100" w:afterAutospacing="1"/>
      </w:pPr>
      <w:proofErr w:type="spellStart"/>
      <w:r w:rsidRPr="00515137">
        <w:t>Ianelli</w:t>
      </w:r>
      <w:proofErr w:type="spellEnd"/>
      <w:r w:rsidRPr="00515137">
        <w:t xml:space="preserve">, J.N., S. Barbeaux, T. </w:t>
      </w:r>
      <w:proofErr w:type="spellStart"/>
      <w:r w:rsidRPr="00515137">
        <w:t>Honkalehto</w:t>
      </w:r>
      <w:proofErr w:type="spellEnd"/>
      <w:r w:rsidRPr="00515137">
        <w:t>, N. Williamson and G. Walters.</w:t>
      </w:r>
      <w:r w:rsidR="009C0ADB">
        <w:t xml:space="preserve"> </w:t>
      </w:r>
      <w:r w:rsidRPr="00515137">
        <w:t>200</w:t>
      </w:r>
      <w:r>
        <w:t>5</w:t>
      </w:r>
      <w:r w:rsidRPr="00515137">
        <w:t>. Bering Sea-Aleutian Islands Walleye Pollock Assessment for 200</w:t>
      </w:r>
      <w:r>
        <w:t>5</w:t>
      </w:r>
      <w:r w:rsidRPr="00515137">
        <w:t xml:space="preserve">. In: Stock assessment and fishery evaluation report for the </w:t>
      </w:r>
      <w:proofErr w:type="spellStart"/>
      <w:r w:rsidRPr="00515137">
        <w:t>groundfish</w:t>
      </w:r>
      <w:proofErr w:type="spellEnd"/>
      <w:r w:rsidRPr="00515137">
        <w:t xml:space="preserve"> resources of the Bering Sea/Aleutian Islands regions.</w:t>
      </w:r>
      <w:r w:rsidR="009C0ADB">
        <w:t xml:space="preserve"> </w:t>
      </w:r>
      <w:r w:rsidRPr="00515137">
        <w:t>North Pac. Fish. Mgmt. Council, Anchorage, AK, section 1:</w:t>
      </w:r>
      <w:r>
        <w:t>32</w:t>
      </w:r>
      <w:r w:rsidRPr="00515137">
        <w:t>-12</w:t>
      </w:r>
      <w:r>
        <w:t>4</w:t>
      </w:r>
      <w:r w:rsidRPr="00515137">
        <w:t>.</w:t>
      </w:r>
    </w:p>
    <w:p w14:paraId="0EF023BA" w14:textId="77777777" w:rsidR="007B5378" w:rsidRDefault="007B5378" w:rsidP="007B5378">
      <w:pPr>
        <w:pStyle w:val="lc"/>
        <w:spacing w:after="100" w:afterAutospacing="1"/>
      </w:pPr>
      <w:proofErr w:type="spellStart"/>
      <w:r w:rsidRPr="00515137">
        <w:t>Ianelli</w:t>
      </w:r>
      <w:proofErr w:type="spellEnd"/>
      <w:r w:rsidRPr="00515137">
        <w:t>, J.</w:t>
      </w:r>
      <w:r>
        <w:t xml:space="preserve">N., S. Barbeaux, </w:t>
      </w:r>
      <w:r w:rsidRPr="00515137">
        <w:t>G. Walters</w:t>
      </w:r>
      <w:r>
        <w:t>, and N. Williamson</w:t>
      </w:r>
      <w:r w:rsidRPr="00515137">
        <w:t>.</w:t>
      </w:r>
      <w:r>
        <w:t xml:space="preserve"> </w:t>
      </w:r>
      <w:r w:rsidRPr="00515137">
        <w:t>200</w:t>
      </w:r>
      <w:r>
        <w:t>3</w:t>
      </w:r>
      <w:r w:rsidRPr="00515137">
        <w:t>. Bering Sea-Aleutian Islands Walleye Pollock Assessment for 200</w:t>
      </w:r>
      <w:r>
        <w:t>4</w:t>
      </w:r>
      <w:r w:rsidRPr="00515137">
        <w:t xml:space="preserve">. In: Stock assessment and fishery evaluation report for the </w:t>
      </w:r>
      <w:proofErr w:type="spellStart"/>
      <w:r w:rsidRPr="00515137">
        <w:t>groundfish</w:t>
      </w:r>
      <w:proofErr w:type="spellEnd"/>
      <w:r w:rsidRPr="00515137">
        <w:t xml:space="preserve"> resources of the Bering Sea/Aleutian Islands regions.</w:t>
      </w:r>
      <w:r>
        <w:t xml:space="preserve"> </w:t>
      </w:r>
      <w:r w:rsidRPr="00515137">
        <w:t>North Pac. Fish. Mgmt. Council, Anchorage, AK, section 1:</w:t>
      </w:r>
      <w:r>
        <w:t>39</w:t>
      </w:r>
      <w:r w:rsidRPr="00515137">
        <w:t>-12</w:t>
      </w:r>
      <w:r>
        <w:t>6</w:t>
      </w:r>
      <w:r w:rsidRPr="00515137">
        <w:t>.</w:t>
      </w:r>
    </w:p>
    <w:p w14:paraId="2D975F07" w14:textId="77777777" w:rsidR="00AB3A24" w:rsidRDefault="00FD02E4">
      <w:pPr>
        <w:autoSpaceDE w:val="0"/>
        <w:autoSpaceDN w:val="0"/>
        <w:adjustRightInd w:val="0"/>
        <w:spacing w:after="100" w:afterAutospacing="1"/>
        <w:ind w:left="720" w:hanging="720"/>
      </w:pPr>
      <w:proofErr w:type="spellStart"/>
      <w:r w:rsidRPr="00FD02E4">
        <w:t>Ianelli</w:t>
      </w:r>
      <w:proofErr w:type="spellEnd"/>
      <w:r w:rsidRPr="00FD02E4">
        <w:t xml:space="preserve">, J.N., L. Fritz, T. </w:t>
      </w:r>
      <w:proofErr w:type="spellStart"/>
      <w:r w:rsidRPr="00FD02E4">
        <w:t>Honkalehto</w:t>
      </w:r>
      <w:proofErr w:type="spellEnd"/>
      <w:r w:rsidRPr="00FD02E4">
        <w:t>, N. Williamson and G. Walters 199</w:t>
      </w:r>
      <w:r>
        <w:t>7</w:t>
      </w:r>
      <w:r w:rsidRPr="00FD02E4">
        <w:t>. Bering Sea-Aleutian Islands Walleye</w:t>
      </w:r>
      <w:r>
        <w:t xml:space="preserve"> </w:t>
      </w:r>
      <w:r w:rsidRPr="00FD02E4">
        <w:t>Pollock Assessment for 199</w:t>
      </w:r>
      <w:r>
        <w:t>8</w:t>
      </w:r>
      <w:r w:rsidRPr="00FD02E4">
        <w:t xml:space="preserve">. </w:t>
      </w:r>
      <w:r w:rsidRPr="00FD02E4">
        <w:rPr>
          <w:i/>
          <w:iCs/>
        </w:rPr>
        <w:t>In</w:t>
      </w:r>
      <w:r w:rsidRPr="00FD02E4">
        <w:t xml:space="preserve">: Stock assessment and fishery evaluation report for the </w:t>
      </w:r>
      <w:proofErr w:type="spellStart"/>
      <w:r w:rsidRPr="00FD02E4">
        <w:t>groundfish</w:t>
      </w:r>
      <w:proofErr w:type="spellEnd"/>
      <w:r>
        <w:t xml:space="preserve"> </w:t>
      </w:r>
      <w:r w:rsidRPr="00FD02E4">
        <w:t xml:space="preserve">resources of the Bering Sea/Aleutian Islands regions. </w:t>
      </w:r>
      <w:r w:rsidR="009161ED" w:rsidRPr="00515137">
        <w:t xml:space="preserve">North Pac. Fish. Mgmt. Council, </w:t>
      </w:r>
      <w:r w:rsidR="009161ED" w:rsidRPr="009161ED">
        <w:rPr>
          <w:szCs w:val="22"/>
        </w:rPr>
        <w:t>P.O. Box 103136, Anchorage, AK 99510.</w:t>
      </w:r>
      <w:r w:rsidR="009161ED">
        <w:rPr>
          <w:szCs w:val="22"/>
        </w:rPr>
        <w:t xml:space="preserve"> S</w:t>
      </w:r>
      <w:r w:rsidRPr="00FD02E4">
        <w:t>ection 1:1-79.</w:t>
      </w:r>
    </w:p>
    <w:p w14:paraId="23255BD2" w14:textId="77777777" w:rsidR="00BC1E15" w:rsidRDefault="00BC1E15" w:rsidP="00E57EFC">
      <w:pPr>
        <w:pStyle w:val="lc"/>
        <w:spacing w:after="100" w:afterAutospacing="1"/>
      </w:pPr>
      <w:r w:rsidRPr="00515137">
        <w:t>Kimura, D.K.</w:t>
      </w:r>
      <w:r w:rsidR="009C0ADB">
        <w:t xml:space="preserve"> </w:t>
      </w:r>
      <w:r w:rsidRPr="00515137">
        <w:t>1989.</w:t>
      </w:r>
      <w:r w:rsidR="009C0ADB">
        <w:t xml:space="preserve"> </w:t>
      </w:r>
      <w:r w:rsidRPr="00515137">
        <w:t>Variability in estimating catch-in-numbers-at-age and its impact on cohort analysis.</w:t>
      </w:r>
      <w:r w:rsidR="009C0ADB">
        <w:t xml:space="preserve"> </w:t>
      </w:r>
      <w:r w:rsidRPr="00515137">
        <w:t>In R.J. Beamish and G.A. McFarlane (eds.), Effects on ocean variability on recruitment and an evaluation of parameters used in stock assessment models.</w:t>
      </w:r>
      <w:r w:rsidR="009C0ADB">
        <w:t xml:space="preserve"> </w:t>
      </w:r>
      <w:r w:rsidRPr="00515137">
        <w:t>Can. Spec. Publ. Fish. Aq. Sci. 108:57-66.</w:t>
      </w:r>
    </w:p>
    <w:p w14:paraId="6B405DAE" w14:textId="77777777" w:rsidR="00247163" w:rsidRDefault="00247163" w:rsidP="00247163">
      <w:pPr>
        <w:pStyle w:val="lc"/>
        <w:spacing w:after="100" w:afterAutospacing="1"/>
      </w:pPr>
      <w:r>
        <w:rPr>
          <w:szCs w:val="22"/>
        </w:rPr>
        <w:t xml:space="preserve">Lowe, S., J.N. </w:t>
      </w:r>
      <w:proofErr w:type="spellStart"/>
      <w:r>
        <w:rPr>
          <w:szCs w:val="22"/>
        </w:rPr>
        <w:t>Ianelli</w:t>
      </w:r>
      <w:proofErr w:type="spellEnd"/>
      <w:r>
        <w:rPr>
          <w:szCs w:val="22"/>
        </w:rPr>
        <w:t xml:space="preserve">, H. Zenger, K. and R </w:t>
      </w:r>
      <w:proofErr w:type="spellStart"/>
      <w:r>
        <w:rPr>
          <w:szCs w:val="22"/>
        </w:rPr>
        <w:t>Rueter</w:t>
      </w:r>
      <w:proofErr w:type="spellEnd"/>
      <w:r>
        <w:rPr>
          <w:szCs w:val="22"/>
        </w:rPr>
        <w:t xml:space="preserve"> 2002.</w:t>
      </w:r>
      <w:r w:rsidRPr="00FD02E4">
        <w:t xml:space="preserve"> </w:t>
      </w:r>
      <w:r>
        <w:t>A</w:t>
      </w:r>
      <w:r w:rsidRPr="00515137">
        <w:t xml:space="preserve">ssessment of Aleutian Islands Atka </w:t>
      </w:r>
      <w:proofErr w:type="gramStart"/>
      <w:r w:rsidRPr="00515137">
        <w:t>Mackerel .</w:t>
      </w:r>
      <w:proofErr w:type="gramEnd"/>
      <w:r w:rsidRPr="00515137">
        <w:t xml:space="preserve"> In: Stock assessment and fishery evaluation report for the </w:t>
      </w:r>
      <w:proofErr w:type="spellStart"/>
      <w:r w:rsidRPr="00515137">
        <w:t>groundfish</w:t>
      </w:r>
      <w:proofErr w:type="spellEnd"/>
      <w:r w:rsidRPr="00515137">
        <w:t xml:space="preserve"> resources of the Bering Sea/Aleutian Islands regions.</w:t>
      </w:r>
      <w:r>
        <w:t xml:space="preserve"> </w:t>
      </w:r>
      <w:r w:rsidRPr="00515137">
        <w:t xml:space="preserve">North Pac. Fish. Mgmt. Council, </w:t>
      </w:r>
      <w:r w:rsidRPr="009161ED">
        <w:rPr>
          <w:szCs w:val="22"/>
        </w:rPr>
        <w:t>P.O. Box 103136, Anchorage, AK 99510.</w:t>
      </w:r>
      <w:r>
        <w:rPr>
          <w:szCs w:val="22"/>
        </w:rPr>
        <w:t xml:space="preserve"> S</w:t>
      </w:r>
      <w:r w:rsidRPr="00515137">
        <w:t>ection 1</w:t>
      </w:r>
      <w:r w:rsidR="001B41F8">
        <w:t>4</w:t>
      </w:r>
      <w:r w:rsidRPr="00515137">
        <w:t>:</w:t>
      </w:r>
      <w:r w:rsidR="001B41F8">
        <w:t>609</w:t>
      </w:r>
      <w:r>
        <w:t>-</w:t>
      </w:r>
      <w:r w:rsidR="001B41F8">
        <w:t>668</w:t>
      </w:r>
    </w:p>
    <w:p w14:paraId="1F56C69D" w14:textId="6AFB49B5" w:rsidR="00247163" w:rsidRDefault="00FD02E4" w:rsidP="00881D33">
      <w:pPr>
        <w:pStyle w:val="lc"/>
        <w:spacing w:after="100" w:afterAutospacing="1"/>
      </w:pPr>
      <w:r>
        <w:rPr>
          <w:szCs w:val="22"/>
        </w:rPr>
        <w:t>Lowe,</w:t>
      </w:r>
      <w:r w:rsidR="00247163">
        <w:rPr>
          <w:szCs w:val="22"/>
        </w:rPr>
        <w:t xml:space="preserve"> </w:t>
      </w:r>
      <w:r>
        <w:rPr>
          <w:szCs w:val="22"/>
        </w:rPr>
        <w:t xml:space="preserve">S., J.N. </w:t>
      </w:r>
      <w:proofErr w:type="spellStart"/>
      <w:r>
        <w:rPr>
          <w:szCs w:val="22"/>
        </w:rPr>
        <w:t>Ianelli</w:t>
      </w:r>
      <w:proofErr w:type="spellEnd"/>
      <w:r>
        <w:rPr>
          <w:szCs w:val="22"/>
        </w:rPr>
        <w:t xml:space="preserve">, M. </w:t>
      </w:r>
      <w:proofErr w:type="spellStart"/>
      <w:r>
        <w:rPr>
          <w:szCs w:val="22"/>
        </w:rPr>
        <w:t>Wilkins</w:t>
      </w:r>
      <w:proofErr w:type="spellEnd"/>
      <w:r>
        <w:rPr>
          <w:szCs w:val="22"/>
        </w:rPr>
        <w:t xml:space="preserve">, K. Aydin, R. </w:t>
      </w:r>
      <w:proofErr w:type="spellStart"/>
      <w:r>
        <w:rPr>
          <w:szCs w:val="22"/>
        </w:rPr>
        <w:t>Lauth</w:t>
      </w:r>
      <w:proofErr w:type="spellEnd"/>
      <w:r>
        <w:rPr>
          <w:szCs w:val="22"/>
        </w:rPr>
        <w:t>, and I. Spies. 2008.</w:t>
      </w:r>
      <w:r w:rsidRPr="00FD02E4">
        <w:t xml:space="preserve"> </w:t>
      </w:r>
      <w:r>
        <w:t>A</w:t>
      </w:r>
      <w:r w:rsidRPr="00515137">
        <w:t xml:space="preserve">ssessment of Aleutian Islands Atka </w:t>
      </w:r>
      <w:proofErr w:type="gramStart"/>
      <w:r w:rsidRPr="00515137">
        <w:t>Mackerel .</w:t>
      </w:r>
      <w:proofErr w:type="gramEnd"/>
      <w:r w:rsidRPr="00515137">
        <w:t xml:space="preserve"> In: Stock assessment and fishery evaluation report for the </w:t>
      </w:r>
      <w:proofErr w:type="spellStart"/>
      <w:r w:rsidRPr="00515137">
        <w:t>groundfish</w:t>
      </w:r>
      <w:proofErr w:type="spellEnd"/>
      <w:r w:rsidRPr="00515137">
        <w:t xml:space="preserve"> resources of the Bering Sea/Aleutian Islands regions.</w:t>
      </w:r>
      <w:r>
        <w:t xml:space="preserve"> </w:t>
      </w:r>
      <w:r w:rsidR="009161ED" w:rsidRPr="00515137">
        <w:t xml:space="preserve">North Pac. Fish. Mgmt. Council, </w:t>
      </w:r>
      <w:r w:rsidR="009161ED" w:rsidRPr="009161ED">
        <w:rPr>
          <w:szCs w:val="22"/>
        </w:rPr>
        <w:t>P.O. Box 103136, Anchorage, AK 99510.</w:t>
      </w:r>
      <w:r w:rsidR="009161ED">
        <w:rPr>
          <w:szCs w:val="22"/>
        </w:rPr>
        <w:t xml:space="preserve"> S</w:t>
      </w:r>
      <w:r w:rsidRPr="00515137">
        <w:t>ection 1</w:t>
      </w:r>
      <w:r>
        <w:t>6</w:t>
      </w:r>
      <w:r w:rsidRPr="00515137">
        <w:t>:</w:t>
      </w:r>
      <w:r>
        <w:t>979-1054</w:t>
      </w:r>
    </w:p>
    <w:p w14:paraId="45479718" w14:textId="2E355FF3" w:rsidR="000B60C5" w:rsidRDefault="000B60C5" w:rsidP="00881D33">
      <w:pPr>
        <w:pStyle w:val="lc"/>
        <w:spacing w:after="100" w:afterAutospacing="1"/>
      </w:pPr>
      <w:r w:rsidRPr="000B60C5">
        <w:t xml:space="preserve">Matta, M.E., Rand, K.M., Arrington, M.B. and Black, B.A., 2020. Competition-driven growth of Atka mackerel in the Aleutian Islands ecosystem revealed by an otolith </w:t>
      </w:r>
      <w:proofErr w:type="spellStart"/>
      <w:r w:rsidRPr="000B60C5">
        <w:t>biochronology</w:t>
      </w:r>
      <w:proofErr w:type="spellEnd"/>
      <w:r w:rsidRPr="000B60C5">
        <w:t>. Estuarine, Coastal and Shelf Science, p.106775.</w:t>
      </w:r>
    </w:p>
    <w:p w14:paraId="5F0E25D0" w14:textId="77777777" w:rsidR="00BC1E15" w:rsidRDefault="00BC1E15" w:rsidP="00E57EFC">
      <w:pPr>
        <w:pStyle w:val="lc"/>
        <w:spacing w:after="100" w:afterAutospacing="1"/>
      </w:pPr>
      <w:r w:rsidRPr="004540A5">
        <w:t xml:space="preserve">Nishimura, A., T. </w:t>
      </w:r>
      <w:proofErr w:type="spellStart"/>
      <w:r w:rsidRPr="004540A5">
        <w:t>Yanagimoto</w:t>
      </w:r>
      <w:proofErr w:type="spellEnd"/>
      <w:r w:rsidRPr="004540A5">
        <w:t xml:space="preserve">, Y. </w:t>
      </w:r>
      <w:proofErr w:type="spellStart"/>
      <w:r w:rsidRPr="004540A5">
        <w:t>Takoa</w:t>
      </w:r>
      <w:proofErr w:type="spellEnd"/>
      <w:r w:rsidRPr="004540A5">
        <w:t xml:space="preserve">. </w:t>
      </w:r>
      <w:r>
        <w:t>2002.</w:t>
      </w:r>
      <w:r w:rsidR="009C0ADB">
        <w:t xml:space="preserve"> </w:t>
      </w:r>
      <w:r>
        <w:t>Cruise results of the winter 2002 Bering Sea pollock survey (</w:t>
      </w:r>
      <w:proofErr w:type="spellStart"/>
      <w:r>
        <w:t>Kaiyo</w:t>
      </w:r>
      <w:proofErr w:type="spellEnd"/>
      <w:r>
        <w:t xml:space="preserve"> </w:t>
      </w:r>
      <w:proofErr w:type="spellStart"/>
      <w:r>
        <w:t>Maru</w:t>
      </w:r>
      <w:proofErr w:type="spellEnd"/>
      <w:r>
        <w:t>), Document for the 2002 statistical meeting, Central Bering Sea Convention, September 2002.</w:t>
      </w:r>
      <w:r w:rsidR="009C0ADB">
        <w:t xml:space="preserve"> </w:t>
      </w:r>
      <w:r>
        <w:t xml:space="preserve">Available: Hokkaido National Fisheries Research Institute, Hokkaido, </w:t>
      </w:r>
      <w:proofErr w:type="gramStart"/>
      <w:r>
        <w:t>Japan</w:t>
      </w:r>
      <w:proofErr w:type="gramEnd"/>
    </w:p>
    <w:p w14:paraId="3CCD7FEB" w14:textId="77777777" w:rsidR="00D6656C" w:rsidRDefault="00D6656C" w:rsidP="004E5064">
      <w:pPr>
        <w:autoSpaceDE w:val="0"/>
        <w:autoSpaceDN w:val="0"/>
        <w:adjustRightInd w:val="0"/>
        <w:spacing w:after="100" w:afterAutospacing="1"/>
        <w:ind w:left="720" w:hanging="720"/>
        <w:rPr>
          <w:szCs w:val="22"/>
        </w:rPr>
      </w:pPr>
      <w:proofErr w:type="spellStart"/>
      <w:r w:rsidRPr="00D6656C">
        <w:rPr>
          <w:szCs w:val="22"/>
        </w:rPr>
        <w:lastRenderedPageBreak/>
        <w:t>Ormseth</w:t>
      </w:r>
      <w:proofErr w:type="spellEnd"/>
      <w:r w:rsidRPr="00D6656C">
        <w:rPr>
          <w:szCs w:val="22"/>
        </w:rPr>
        <w:t>, O. A., and Norcross, B. L. 2009. Causes and consequences of life-history variation in North American stocks of Pacific cod. – ICES</w:t>
      </w:r>
      <w:r>
        <w:rPr>
          <w:szCs w:val="22"/>
        </w:rPr>
        <w:t xml:space="preserve"> </w:t>
      </w:r>
      <w:r w:rsidRPr="00D6656C">
        <w:rPr>
          <w:szCs w:val="22"/>
        </w:rPr>
        <w:t>Journal of Marine Science, 66: 349–357.</w:t>
      </w:r>
    </w:p>
    <w:p w14:paraId="512320DD" w14:textId="1DB37630" w:rsidR="00931B74" w:rsidRDefault="00931B74" w:rsidP="004E5064">
      <w:pPr>
        <w:autoSpaceDE w:val="0"/>
        <w:autoSpaceDN w:val="0"/>
        <w:adjustRightInd w:val="0"/>
        <w:spacing w:after="100" w:afterAutospacing="1"/>
        <w:ind w:left="720" w:hanging="720"/>
        <w:rPr>
          <w:szCs w:val="22"/>
        </w:rPr>
      </w:pPr>
      <w:r>
        <w:rPr>
          <w:szCs w:val="22"/>
        </w:rPr>
        <w:t>Peterson, W., M. Robert, and N. Bond. 2015. The warm blob – Conditions in the northeastern Pacific Ocean. PICES Press 23.1: 36-38.</w:t>
      </w:r>
    </w:p>
    <w:p w14:paraId="32B12EAB" w14:textId="50AEC937" w:rsidR="004E5064" w:rsidRDefault="004E5064" w:rsidP="004E5064">
      <w:pPr>
        <w:autoSpaceDE w:val="0"/>
        <w:autoSpaceDN w:val="0"/>
        <w:adjustRightInd w:val="0"/>
        <w:spacing w:after="100" w:afterAutospacing="1"/>
        <w:ind w:left="720" w:hanging="720"/>
        <w:rPr>
          <w:rFonts w:ascii="TimesNewRoman" w:hAnsi="TimesNewRoman" w:cs="TimesNewRoman"/>
          <w:szCs w:val="22"/>
        </w:rPr>
      </w:pPr>
      <w:r>
        <w:rPr>
          <w:rFonts w:ascii="TimesNewRoman" w:hAnsi="TimesNewRoman" w:cs="TimesNewRoman"/>
          <w:szCs w:val="22"/>
        </w:rPr>
        <w:t xml:space="preserve">Press, W.H., S.A. </w:t>
      </w:r>
      <w:proofErr w:type="spellStart"/>
      <w:r>
        <w:rPr>
          <w:rFonts w:ascii="TimesNewRoman" w:hAnsi="TimesNewRoman" w:cs="TimesNewRoman"/>
          <w:szCs w:val="22"/>
        </w:rPr>
        <w:t>Teukolsky</w:t>
      </w:r>
      <w:proofErr w:type="spellEnd"/>
      <w:r>
        <w:rPr>
          <w:rFonts w:ascii="TimesNewRoman" w:hAnsi="TimesNewRoman" w:cs="TimesNewRoman"/>
          <w:szCs w:val="22"/>
        </w:rPr>
        <w:t xml:space="preserve">, W.T. </w:t>
      </w:r>
      <w:proofErr w:type="spellStart"/>
      <w:r>
        <w:rPr>
          <w:rFonts w:ascii="TimesNewRoman" w:hAnsi="TimesNewRoman" w:cs="TimesNewRoman"/>
          <w:szCs w:val="22"/>
        </w:rPr>
        <w:t>Vetterling</w:t>
      </w:r>
      <w:proofErr w:type="spellEnd"/>
      <w:r>
        <w:rPr>
          <w:rFonts w:ascii="TimesNewRoman" w:hAnsi="TimesNewRoman" w:cs="TimesNewRoman"/>
          <w:szCs w:val="22"/>
        </w:rPr>
        <w:t>, and B.P. Flannery. 1992. Numerical recipes in C. Second ed. Cambridge University Press. 994p.</w:t>
      </w:r>
    </w:p>
    <w:p w14:paraId="5C6A17F3" w14:textId="5883BBB6" w:rsidR="000B60C5" w:rsidRDefault="000B60C5" w:rsidP="004E5064">
      <w:pPr>
        <w:autoSpaceDE w:val="0"/>
        <w:autoSpaceDN w:val="0"/>
        <w:adjustRightInd w:val="0"/>
        <w:spacing w:after="100" w:afterAutospacing="1"/>
        <w:ind w:left="720" w:hanging="720"/>
        <w:rPr>
          <w:szCs w:val="22"/>
        </w:rPr>
      </w:pPr>
      <w:r w:rsidRPr="000B60C5">
        <w:rPr>
          <w:szCs w:val="22"/>
        </w:rPr>
        <w:t xml:space="preserve">Springer, A.M. and van </w:t>
      </w:r>
      <w:proofErr w:type="spellStart"/>
      <w:r w:rsidRPr="000B60C5">
        <w:rPr>
          <w:szCs w:val="22"/>
        </w:rPr>
        <w:t>Vliet</w:t>
      </w:r>
      <w:proofErr w:type="spellEnd"/>
      <w:r w:rsidRPr="000B60C5">
        <w:rPr>
          <w:szCs w:val="22"/>
        </w:rPr>
        <w:t>, G.B., 2014. Climate change, pink salmon, and the nexus between bottom-up and top-down forcing in the subarctic Pacific Ocean and Bering Sea. Proceedings of the National Academy of Sciences, 111(18), pp.E1880-E1888.</w:t>
      </w:r>
    </w:p>
    <w:p w14:paraId="525816DC" w14:textId="77777777" w:rsidR="00BC1E15" w:rsidRPr="00D6656C" w:rsidRDefault="00BC1E15" w:rsidP="00D6656C">
      <w:pPr>
        <w:spacing w:after="100" w:afterAutospacing="1"/>
        <w:ind w:left="720" w:hanging="720"/>
        <w:rPr>
          <w:szCs w:val="22"/>
        </w:rPr>
      </w:pPr>
      <w:proofErr w:type="spellStart"/>
      <w:r w:rsidRPr="00D6656C">
        <w:rPr>
          <w:szCs w:val="22"/>
        </w:rPr>
        <w:t>Wespestad</w:t>
      </w:r>
      <w:proofErr w:type="spellEnd"/>
      <w:r w:rsidRPr="00D6656C">
        <w:rPr>
          <w:szCs w:val="22"/>
        </w:rPr>
        <w:t xml:space="preserve">, V. G. and J. M. Terry. 1984. Biological and economic yields for eastern Bering Sea walleye pollock under differing fishing regimes. N. Amer. J. Fish. </w:t>
      </w:r>
      <w:proofErr w:type="gramStart"/>
      <w:r w:rsidRPr="00D6656C">
        <w:rPr>
          <w:szCs w:val="22"/>
        </w:rPr>
        <w:t>Manage.,</w:t>
      </w:r>
      <w:proofErr w:type="gramEnd"/>
      <w:r w:rsidRPr="00D6656C">
        <w:rPr>
          <w:szCs w:val="22"/>
        </w:rPr>
        <w:t xml:space="preserve"> 4:204-215.</w:t>
      </w:r>
    </w:p>
    <w:p w14:paraId="60E041A6" w14:textId="5774380C" w:rsidR="005848AF" w:rsidRDefault="00BC1E15" w:rsidP="00732C3B">
      <w:pPr>
        <w:pStyle w:val="lc"/>
        <w:spacing w:after="100" w:afterAutospacing="1"/>
      </w:pPr>
      <w:proofErr w:type="spellStart"/>
      <w:r w:rsidRPr="00515137">
        <w:t>Wespestad</w:t>
      </w:r>
      <w:proofErr w:type="spellEnd"/>
      <w:r w:rsidRPr="00515137">
        <w:t xml:space="preserve">, V. G., J. </w:t>
      </w:r>
      <w:proofErr w:type="spellStart"/>
      <w:r w:rsidRPr="00515137">
        <w:t>Ianelli</w:t>
      </w:r>
      <w:proofErr w:type="spellEnd"/>
      <w:r w:rsidRPr="00515137">
        <w:t xml:space="preserve">, L. Fritz, T. </w:t>
      </w:r>
      <w:proofErr w:type="spellStart"/>
      <w:r w:rsidRPr="00515137">
        <w:t>Honkalehto</w:t>
      </w:r>
      <w:proofErr w:type="spellEnd"/>
      <w:r w:rsidRPr="00515137">
        <w:t>, G. Walters.</w:t>
      </w:r>
      <w:r w:rsidR="009C0ADB">
        <w:t xml:space="preserve"> </w:t>
      </w:r>
      <w:r w:rsidRPr="00515137">
        <w:t xml:space="preserve">1996. Bering Sea-Aleutian Islands Walleye Pollock Assessment for 1997. In: Stock assessment and fishery evaluation report for the </w:t>
      </w:r>
      <w:proofErr w:type="spellStart"/>
      <w:r w:rsidRPr="00515137">
        <w:t>groundfish</w:t>
      </w:r>
      <w:proofErr w:type="spellEnd"/>
      <w:r w:rsidRPr="00515137">
        <w:t xml:space="preserve"> resources of the Bering Sea/Aleutian Islands regions.</w:t>
      </w:r>
      <w:r w:rsidR="009C0ADB">
        <w:t xml:space="preserve"> </w:t>
      </w:r>
      <w:r w:rsidR="00D6656C" w:rsidRPr="00515137">
        <w:t xml:space="preserve">North Pac. Fish. Mgmt. Council, </w:t>
      </w:r>
      <w:r w:rsidR="00D6656C" w:rsidRPr="009161ED">
        <w:rPr>
          <w:szCs w:val="22"/>
        </w:rPr>
        <w:t>P.O. Box 103136, Anchorage, AK 99510.</w:t>
      </w:r>
      <w:r w:rsidR="00D6656C">
        <w:t>S</w:t>
      </w:r>
      <w:r w:rsidRPr="00515137">
        <w:t>ection 1:1-73.</w:t>
      </w:r>
    </w:p>
    <w:p w14:paraId="1643677B" w14:textId="77777777" w:rsidR="00727647" w:rsidRDefault="00640695" w:rsidP="00E57EFC">
      <w:pPr>
        <w:pStyle w:val="Heading1"/>
        <w:spacing w:after="100" w:afterAutospacing="1"/>
      </w:pPr>
      <w:r>
        <w:br w:type="page"/>
      </w:r>
      <w:r w:rsidR="00727647">
        <w:lastRenderedPageBreak/>
        <w:t>Tables</w:t>
      </w:r>
    </w:p>
    <w:p w14:paraId="32E59BEC" w14:textId="295AE095" w:rsidR="00023BD2" w:rsidRDefault="00023BD2" w:rsidP="00090530">
      <w:pPr>
        <w:pStyle w:val="Caption"/>
      </w:pPr>
      <w:r>
        <w:t>Table 1A.</w:t>
      </w:r>
      <w:r w:rsidR="00200B7D">
        <w:fldChar w:fldCharType="begin"/>
      </w:r>
      <w:r w:rsidR="00EE18B3">
        <w:instrText xml:space="preserve"> seq tab </w:instrText>
      </w:r>
      <w:r w:rsidR="00200B7D">
        <w:fldChar w:fldCharType="separate"/>
      </w:r>
      <w:r w:rsidR="00E66CA0">
        <w:rPr>
          <w:noProof/>
        </w:rPr>
        <w:t>1</w:t>
      </w:r>
      <w:r w:rsidR="00200B7D">
        <w:fldChar w:fldCharType="end"/>
      </w:r>
      <w:r w:rsidRPr="00853558">
        <w:t>.</w:t>
      </w:r>
      <w:r>
        <w:t xml:space="preserve"> </w:t>
      </w:r>
      <w:r>
        <w:tab/>
        <w:t>Estimates of walleye pollock catches from the entire Aleutian Islands Region</w:t>
      </w:r>
      <w:r w:rsidRPr="00853558">
        <w:t xml:space="preserve"> </w:t>
      </w:r>
      <w:r>
        <w:t>by source, 1977-</w:t>
      </w:r>
      <w:r w:rsidR="00612D58">
        <w:t>20</w:t>
      </w:r>
      <w:del w:id="441" w:author="Steve Barbeaux" w:date="2022-10-09T18:03:00Z">
        <w:r w:rsidR="00612D58" w:rsidDel="005F126C">
          <w:delText>1</w:delText>
        </w:r>
        <w:r w:rsidR="002C3700" w:rsidDel="005F126C">
          <w:delText>8</w:delText>
        </w:r>
      </w:del>
      <w:ins w:id="442" w:author="Steve Barbeaux" w:date="2022-10-09T18:03:00Z">
        <w:r w:rsidR="005F126C">
          <w:t>22</w:t>
        </w:r>
      </w:ins>
      <w:r>
        <w:t xml:space="preserve">. Units are in metric tons. </w:t>
      </w:r>
    </w:p>
    <w:tbl>
      <w:tblPr>
        <w:tblW w:w="0" w:type="auto"/>
        <w:jc w:val="center"/>
        <w:tblLook w:val="0000" w:firstRow="0" w:lastRow="0" w:firstColumn="0" w:lastColumn="0" w:noHBand="0" w:noVBand="0"/>
      </w:tblPr>
      <w:tblGrid>
        <w:gridCol w:w="1152"/>
        <w:gridCol w:w="1152"/>
        <w:gridCol w:w="1152"/>
        <w:gridCol w:w="1152"/>
        <w:gridCol w:w="1152"/>
        <w:gridCol w:w="1426"/>
        <w:tblGridChange w:id="443">
          <w:tblGrid>
            <w:gridCol w:w="1152"/>
            <w:gridCol w:w="1152"/>
            <w:gridCol w:w="1152"/>
            <w:gridCol w:w="1152"/>
            <w:gridCol w:w="1152"/>
            <w:gridCol w:w="1426"/>
          </w:tblGrid>
        </w:tblGridChange>
      </w:tblGrid>
      <w:tr w:rsidR="00023BD2" w:rsidRPr="001E159B" w14:paraId="6BA399DC" w14:textId="77777777" w:rsidTr="000B26C9">
        <w:trPr>
          <w:cantSplit/>
          <w:jc w:val="center"/>
        </w:trPr>
        <w:tc>
          <w:tcPr>
            <w:tcW w:w="1152" w:type="dxa"/>
            <w:tcBorders>
              <w:top w:val="double" w:sz="4" w:space="0" w:color="auto"/>
              <w:bottom w:val="single" w:sz="4" w:space="0" w:color="auto"/>
            </w:tcBorders>
            <w:shd w:val="clear" w:color="auto" w:fill="auto"/>
            <w:noWrap/>
            <w:vAlign w:val="bottom"/>
          </w:tcPr>
          <w:p w14:paraId="2D9B7617" w14:textId="77777777" w:rsidR="00023BD2" w:rsidRPr="001E159B" w:rsidRDefault="00023BD2" w:rsidP="005D1FFC">
            <w:pPr>
              <w:keepNext/>
              <w:spacing w:after="0"/>
              <w:jc w:val="right"/>
              <w:rPr>
                <w:szCs w:val="22"/>
              </w:rPr>
            </w:pPr>
            <w:r w:rsidRPr="001E159B">
              <w:rPr>
                <w:szCs w:val="22"/>
              </w:rPr>
              <w:t>Year</w:t>
            </w:r>
          </w:p>
          <w:p w14:paraId="400E2387" w14:textId="77777777" w:rsidR="00023BD2" w:rsidRPr="001E159B" w:rsidRDefault="00023BD2" w:rsidP="005D1FFC">
            <w:pPr>
              <w:keepNext/>
              <w:spacing w:after="0"/>
              <w:jc w:val="right"/>
              <w:rPr>
                <w:szCs w:val="22"/>
              </w:rPr>
            </w:pPr>
          </w:p>
        </w:tc>
        <w:tc>
          <w:tcPr>
            <w:tcW w:w="1152" w:type="dxa"/>
            <w:tcBorders>
              <w:top w:val="double" w:sz="4" w:space="0" w:color="auto"/>
              <w:bottom w:val="single" w:sz="4" w:space="0" w:color="auto"/>
            </w:tcBorders>
            <w:shd w:val="clear" w:color="auto" w:fill="auto"/>
            <w:vAlign w:val="bottom"/>
          </w:tcPr>
          <w:p w14:paraId="7975BD58" w14:textId="77777777" w:rsidR="00023BD2" w:rsidRPr="001E159B" w:rsidRDefault="00023BD2" w:rsidP="005D1FFC">
            <w:pPr>
              <w:keepNext/>
              <w:spacing w:after="0"/>
              <w:jc w:val="center"/>
              <w:rPr>
                <w:szCs w:val="22"/>
              </w:rPr>
            </w:pPr>
            <w:r w:rsidRPr="001E159B">
              <w:rPr>
                <w:szCs w:val="22"/>
              </w:rPr>
              <w:t>Official</w:t>
            </w:r>
            <w:r w:rsidRPr="001E159B">
              <w:rPr>
                <w:szCs w:val="22"/>
              </w:rPr>
              <w:br/>
              <w:t>Foreign &amp;</w:t>
            </w:r>
            <w:r w:rsidRPr="001E159B">
              <w:rPr>
                <w:szCs w:val="22"/>
              </w:rPr>
              <w:br/>
              <w:t xml:space="preserve"> JV Blend</w:t>
            </w:r>
          </w:p>
        </w:tc>
        <w:tc>
          <w:tcPr>
            <w:tcW w:w="1152" w:type="dxa"/>
            <w:tcBorders>
              <w:top w:val="double" w:sz="4" w:space="0" w:color="auto"/>
              <w:bottom w:val="single" w:sz="4" w:space="0" w:color="auto"/>
            </w:tcBorders>
            <w:shd w:val="clear" w:color="auto" w:fill="auto"/>
            <w:vAlign w:val="bottom"/>
          </w:tcPr>
          <w:p w14:paraId="34EDC7DD" w14:textId="77777777" w:rsidR="00023BD2" w:rsidRPr="001E159B" w:rsidRDefault="00023BD2" w:rsidP="005D1FFC">
            <w:pPr>
              <w:keepNext/>
              <w:spacing w:after="0"/>
              <w:jc w:val="center"/>
              <w:rPr>
                <w:szCs w:val="22"/>
              </w:rPr>
            </w:pPr>
            <w:r w:rsidRPr="001E159B">
              <w:rPr>
                <w:szCs w:val="22"/>
              </w:rPr>
              <w:t>Domestic</w:t>
            </w:r>
            <w:r w:rsidRPr="001E159B">
              <w:rPr>
                <w:szCs w:val="22"/>
              </w:rPr>
              <w:br/>
              <w:t xml:space="preserve"> Blend</w:t>
            </w:r>
          </w:p>
        </w:tc>
        <w:tc>
          <w:tcPr>
            <w:tcW w:w="1152" w:type="dxa"/>
            <w:tcBorders>
              <w:top w:val="double" w:sz="4" w:space="0" w:color="auto"/>
              <w:bottom w:val="single" w:sz="4" w:space="0" w:color="auto"/>
            </w:tcBorders>
            <w:shd w:val="clear" w:color="auto" w:fill="auto"/>
            <w:vAlign w:val="bottom"/>
          </w:tcPr>
          <w:p w14:paraId="21193C88" w14:textId="77777777" w:rsidR="00023BD2" w:rsidRPr="001E159B" w:rsidRDefault="00023BD2" w:rsidP="005D1FFC">
            <w:pPr>
              <w:keepNext/>
              <w:spacing w:after="0"/>
              <w:jc w:val="center"/>
              <w:rPr>
                <w:szCs w:val="22"/>
              </w:rPr>
            </w:pPr>
            <w:r w:rsidRPr="001E159B">
              <w:rPr>
                <w:szCs w:val="22"/>
              </w:rPr>
              <w:t xml:space="preserve">Foreign </w:t>
            </w:r>
            <w:r w:rsidRPr="001E159B">
              <w:rPr>
                <w:szCs w:val="22"/>
              </w:rPr>
              <w:br/>
              <w:t>Reported</w:t>
            </w:r>
          </w:p>
        </w:tc>
        <w:tc>
          <w:tcPr>
            <w:tcW w:w="1152" w:type="dxa"/>
            <w:tcBorders>
              <w:top w:val="double" w:sz="4" w:space="0" w:color="auto"/>
              <w:bottom w:val="single" w:sz="4" w:space="0" w:color="auto"/>
            </w:tcBorders>
            <w:shd w:val="clear" w:color="auto" w:fill="auto"/>
            <w:vAlign w:val="bottom"/>
          </w:tcPr>
          <w:p w14:paraId="6033FFAD" w14:textId="77777777" w:rsidR="00023BD2" w:rsidRPr="001E159B" w:rsidRDefault="00023BD2" w:rsidP="005D1FFC">
            <w:pPr>
              <w:keepNext/>
              <w:spacing w:after="0"/>
              <w:jc w:val="center"/>
              <w:rPr>
                <w:szCs w:val="22"/>
              </w:rPr>
            </w:pPr>
            <w:r w:rsidRPr="001E159B">
              <w:rPr>
                <w:szCs w:val="22"/>
              </w:rPr>
              <w:t>NMFS</w:t>
            </w:r>
          </w:p>
          <w:p w14:paraId="45E47A9F" w14:textId="77777777" w:rsidR="00023BD2" w:rsidRPr="001E159B" w:rsidRDefault="00023BD2" w:rsidP="005D1FFC">
            <w:pPr>
              <w:keepNext/>
              <w:spacing w:after="0"/>
              <w:jc w:val="center"/>
              <w:rPr>
                <w:szCs w:val="22"/>
              </w:rPr>
            </w:pPr>
            <w:r w:rsidRPr="001E159B">
              <w:rPr>
                <w:szCs w:val="22"/>
              </w:rPr>
              <w:t>Observed</w:t>
            </w:r>
          </w:p>
          <w:p w14:paraId="6940F961" w14:textId="77777777" w:rsidR="00023BD2" w:rsidRPr="001E159B" w:rsidRDefault="00023BD2" w:rsidP="005D1FFC">
            <w:pPr>
              <w:keepNext/>
              <w:spacing w:after="0"/>
              <w:jc w:val="center"/>
              <w:rPr>
                <w:szCs w:val="22"/>
              </w:rPr>
            </w:pPr>
            <w:r w:rsidRPr="001E159B">
              <w:rPr>
                <w:szCs w:val="22"/>
              </w:rPr>
              <w:t>Catch*</w:t>
            </w:r>
          </w:p>
        </w:tc>
        <w:tc>
          <w:tcPr>
            <w:tcW w:w="1426" w:type="dxa"/>
            <w:tcBorders>
              <w:top w:val="double" w:sz="4" w:space="0" w:color="auto"/>
              <w:bottom w:val="single" w:sz="4" w:space="0" w:color="auto"/>
            </w:tcBorders>
          </w:tcPr>
          <w:p w14:paraId="7CABF359" w14:textId="77777777" w:rsidR="00023BD2" w:rsidRPr="001E159B" w:rsidRDefault="00023BD2" w:rsidP="005D1FFC">
            <w:pPr>
              <w:keepNext/>
              <w:spacing w:after="0"/>
              <w:jc w:val="center"/>
              <w:rPr>
                <w:szCs w:val="22"/>
              </w:rPr>
            </w:pPr>
            <w:r w:rsidRPr="001E159B">
              <w:rPr>
                <w:szCs w:val="22"/>
              </w:rPr>
              <w:t>Total Best</w:t>
            </w:r>
            <w:r w:rsidR="00FA4946">
              <w:rPr>
                <w:szCs w:val="22"/>
              </w:rPr>
              <w:t xml:space="preserve"> </w:t>
            </w:r>
            <w:r w:rsidRPr="001E159B">
              <w:rPr>
                <w:szCs w:val="22"/>
              </w:rPr>
              <w:t>Estimates</w:t>
            </w:r>
          </w:p>
        </w:tc>
      </w:tr>
      <w:tr w:rsidR="00023BD2" w:rsidRPr="001E159B" w14:paraId="48A9E1FF" w14:textId="77777777" w:rsidTr="000B26C9">
        <w:trPr>
          <w:cantSplit/>
          <w:jc w:val="center"/>
        </w:trPr>
        <w:tc>
          <w:tcPr>
            <w:tcW w:w="1152" w:type="dxa"/>
            <w:tcBorders>
              <w:top w:val="single" w:sz="4" w:space="0" w:color="auto"/>
            </w:tcBorders>
            <w:shd w:val="clear" w:color="auto" w:fill="auto"/>
            <w:noWrap/>
            <w:vAlign w:val="bottom"/>
          </w:tcPr>
          <w:p w14:paraId="7E5288ED" w14:textId="77777777" w:rsidR="00023BD2" w:rsidRPr="00094359" w:rsidRDefault="00023BD2" w:rsidP="005D1FFC">
            <w:pPr>
              <w:keepNext/>
              <w:spacing w:after="0"/>
              <w:jc w:val="right"/>
              <w:rPr>
                <w:sz w:val="20"/>
              </w:rPr>
            </w:pPr>
            <w:r w:rsidRPr="00094359">
              <w:rPr>
                <w:sz w:val="20"/>
              </w:rPr>
              <w:t>1977</w:t>
            </w:r>
          </w:p>
        </w:tc>
        <w:tc>
          <w:tcPr>
            <w:tcW w:w="1152" w:type="dxa"/>
            <w:tcBorders>
              <w:top w:val="single" w:sz="4" w:space="0" w:color="auto"/>
            </w:tcBorders>
            <w:shd w:val="clear" w:color="auto" w:fill="auto"/>
            <w:vAlign w:val="bottom"/>
          </w:tcPr>
          <w:p w14:paraId="3F5BDD9D" w14:textId="77777777" w:rsidR="00023BD2" w:rsidRPr="00094359" w:rsidRDefault="00023BD2" w:rsidP="005D1FFC">
            <w:pPr>
              <w:keepNext/>
              <w:spacing w:after="0"/>
              <w:jc w:val="right"/>
              <w:rPr>
                <w:sz w:val="20"/>
              </w:rPr>
            </w:pPr>
            <w:r w:rsidRPr="00094359">
              <w:rPr>
                <w:sz w:val="20"/>
              </w:rPr>
              <w:t>7,367</w:t>
            </w:r>
          </w:p>
        </w:tc>
        <w:tc>
          <w:tcPr>
            <w:tcW w:w="1152" w:type="dxa"/>
            <w:tcBorders>
              <w:top w:val="single" w:sz="4" w:space="0" w:color="auto"/>
            </w:tcBorders>
            <w:shd w:val="clear" w:color="auto" w:fill="auto"/>
            <w:vAlign w:val="bottom"/>
          </w:tcPr>
          <w:p w14:paraId="4251B111" w14:textId="77777777" w:rsidR="00023BD2" w:rsidRPr="00094359" w:rsidRDefault="00023BD2" w:rsidP="005D1FFC">
            <w:pPr>
              <w:keepNext/>
              <w:spacing w:after="0"/>
              <w:jc w:val="right"/>
              <w:rPr>
                <w:sz w:val="20"/>
              </w:rPr>
            </w:pPr>
          </w:p>
        </w:tc>
        <w:tc>
          <w:tcPr>
            <w:tcW w:w="1152" w:type="dxa"/>
            <w:tcBorders>
              <w:top w:val="single" w:sz="4" w:space="0" w:color="auto"/>
            </w:tcBorders>
            <w:shd w:val="clear" w:color="auto" w:fill="auto"/>
            <w:vAlign w:val="bottom"/>
          </w:tcPr>
          <w:p w14:paraId="5302BBA1" w14:textId="77777777" w:rsidR="00023BD2" w:rsidRPr="00094359" w:rsidRDefault="00023BD2" w:rsidP="005D1FFC">
            <w:pPr>
              <w:keepNext/>
              <w:spacing w:after="0"/>
              <w:jc w:val="right"/>
              <w:rPr>
                <w:sz w:val="20"/>
              </w:rPr>
            </w:pPr>
            <w:r w:rsidRPr="00094359">
              <w:rPr>
                <w:sz w:val="20"/>
              </w:rPr>
              <w:t>7,827</w:t>
            </w:r>
          </w:p>
        </w:tc>
        <w:tc>
          <w:tcPr>
            <w:tcW w:w="1152" w:type="dxa"/>
            <w:tcBorders>
              <w:top w:val="single" w:sz="4" w:space="0" w:color="auto"/>
            </w:tcBorders>
            <w:shd w:val="clear" w:color="auto" w:fill="auto"/>
            <w:vAlign w:val="bottom"/>
          </w:tcPr>
          <w:p w14:paraId="2AE50341" w14:textId="77777777" w:rsidR="00023BD2" w:rsidRPr="00094359" w:rsidRDefault="00023BD2" w:rsidP="005D1FFC">
            <w:pPr>
              <w:keepNext/>
              <w:spacing w:after="0"/>
              <w:jc w:val="right"/>
              <w:rPr>
                <w:sz w:val="20"/>
              </w:rPr>
            </w:pPr>
            <w:r w:rsidRPr="00094359">
              <w:rPr>
                <w:sz w:val="20"/>
              </w:rPr>
              <w:t>5</w:t>
            </w:r>
          </w:p>
        </w:tc>
        <w:tc>
          <w:tcPr>
            <w:tcW w:w="1426" w:type="dxa"/>
            <w:tcBorders>
              <w:top w:val="single" w:sz="4" w:space="0" w:color="auto"/>
            </w:tcBorders>
            <w:vAlign w:val="bottom"/>
          </w:tcPr>
          <w:p w14:paraId="2EBAA071" w14:textId="77777777" w:rsidR="00023BD2" w:rsidRPr="00094359" w:rsidRDefault="00023BD2" w:rsidP="005D1FFC">
            <w:pPr>
              <w:keepNext/>
              <w:spacing w:after="0"/>
              <w:jc w:val="right"/>
              <w:rPr>
                <w:sz w:val="20"/>
              </w:rPr>
            </w:pPr>
            <w:r w:rsidRPr="00094359">
              <w:rPr>
                <w:sz w:val="20"/>
              </w:rPr>
              <w:t>7,367</w:t>
            </w:r>
          </w:p>
        </w:tc>
      </w:tr>
      <w:tr w:rsidR="00B110C5" w:rsidRPr="001E159B" w14:paraId="2962E913" w14:textId="77777777" w:rsidTr="000B26C9">
        <w:trPr>
          <w:cantSplit/>
          <w:jc w:val="center"/>
        </w:trPr>
        <w:tc>
          <w:tcPr>
            <w:tcW w:w="1152" w:type="dxa"/>
            <w:shd w:val="clear" w:color="auto" w:fill="auto"/>
            <w:noWrap/>
            <w:vAlign w:val="bottom"/>
          </w:tcPr>
          <w:p w14:paraId="384FD066" w14:textId="77777777" w:rsidR="00B110C5" w:rsidRPr="00094359" w:rsidRDefault="00B110C5" w:rsidP="005D1FFC">
            <w:pPr>
              <w:keepNext/>
              <w:spacing w:after="0"/>
              <w:jc w:val="right"/>
              <w:rPr>
                <w:sz w:val="20"/>
              </w:rPr>
            </w:pPr>
            <w:r w:rsidRPr="00094359">
              <w:rPr>
                <w:sz w:val="20"/>
              </w:rPr>
              <w:t>1978</w:t>
            </w:r>
          </w:p>
        </w:tc>
        <w:tc>
          <w:tcPr>
            <w:tcW w:w="1152" w:type="dxa"/>
            <w:shd w:val="clear" w:color="auto" w:fill="auto"/>
            <w:vAlign w:val="bottom"/>
          </w:tcPr>
          <w:p w14:paraId="68FAADF2" w14:textId="77777777" w:rsidR="00B110C5" w:rsidRPr="00094359" w:rsidRDefault="00B110C5" w:rsidP="005D1FFC">
            <w:pPr>
              <w:keepNext/>
              <w:spacing w:after="0"/>
              <w:jc w:val="right"/>
              <w:rPr>
                <w:sz w:val="20"/>
              </w:rPr>
            </w:pPr>
            <w:r w:rsidRPr="00094359">
              <w:rPr>
                <w:sz w:val="20"/>
              </w:rPr>
              <w:t>6,283</w:t>
            </w:r>
          </w:p>
        </w:tc>
        <w:tc>
          <w:tcPr>
            <w:tcW w:w="1152" w:type="dxa"/>
            <w:shd w:val="clear" w:color="auto" w:fill="auto"/>
            <w:vAlign w:val="bottom"/>
          </w:tcPr>
          <w:p w14:paraId="73F01565" w14:textId="77777777" w:rsidR="00B110C5" w:rsidRPr="00094359" w:rsidRDefault="00B110C5" w:rsidP="005D1FFC">
            <w:pPr>
              <w:keepNext/>
              <w:spacing w:after="0"/>
              <w:jc w:val="right"/>
              <w:rPr>
                <w:sz w:val="20"/>
              </w:rPr>
            </w:pPr>
          </w:p>
        </w:tc>
        <w:tc>
          <w:tcPr>
            <w:tcW w:w="1152" w:type="dxa"/>
            <w:shd w:val="clear" w:color="auto" w:fill="auto"/>
            <w:vAlign w:val="bottom"/>
          </w:tcPr>
          <w:p w14:paraId="5C71C6E4" w14:textId="77777777" w:rsidR="00B110C5" w:rsidRPr="00094359" w:rsidRDefault="00B110C5" w:rsidP="005D1FFC">
            <w:pPr>
              <w:keepNext/>
              <w:spacing w:after="0"/>
              <w:jc w:val="right"/>
              <w:rPr>
                <w:sz w:val="20"/>
              </w:rPr>
            </w:pPr>
            <w:r w:rsidRPr="00094359">
              <w:rPr>
                <w:sz w:val="20"/>
              </w:rPr>
              <w:t>6,283</w:t>
            </w:r>
          </w:p>
        </w:tc>
        <w:tc>
          <w:tcPr>
            <w:tcW w:w="1152" w:type="dxa"/>
            <w:shd w:val="clear" w:color="auto" w:fill="auto"/>
            <w:vAlign w:val="bottom"/>
          </w:tcPr>
          <w:p w14:paraId="13E7F4C5" w14:textId="77777777" w:rsidR="00B110C5" w:rsidRPr="00094359" w:rsidRDefault="00B110C5" w:rsidP="005D1FFC">
            <w:pPr>
              <w:keepNext/>
              <w:spacing w:after="0"/>
              <w:jc w:val="right"/>
              <w:rPr>
                <w:sz w:val="20"/>
              </w:rPr>
            </w:pPr>
            <w:r w:rsidRPr="00094359">
              <w:rPr>
                <w:sz w:val="20"/>
              </w:rPr>
              <w:t>234</w:t>
            </w:r>
          </w:p>
        </w:tc>
        <w:tc>
          <w:tcPr>
            <w:tcW w:w="1426" w:type="dxa"/>
            <w:vAlign w:val="bottom"/>
          </w:tcPr>
          <w:p w14:paraId="44A5D82C" w14:textId="77777777" w:rsidR="00B110C5" w:rsidRPr="00094359" w:rsidRDefault="003D6E51" w:rsidP="005D1FFC">
            <w:pPr>
              <w:keepNext/>
              <w:spacing w:after="0"/>
              <w:jc w:val="right"/>
              <w:rPr>
                <w:sz w:val="20"/>
              </w:rPr>
            </w:pPr>
            <w:r w:rsidRPr="00094359">
              <w:rPr>
                <w:sz w:val="20"/>
              </w:rPr>
              <w:t>6,283</w:t>
            </w:r>
          </w:p>
        </w:tc>
      </w:tr>
      <w:tr w:rsidR="00B110C5" w:rsidRPr="001E159B" w14:paraId="0B18B790" w14:textId="77777777" w:rsidTr="000B26C9">
        <w:trPr>
          <w:cantSplit/>
          <w:jc w:val="center"/>
        </w:trPr>
        <w:tc>
          <w:tcPr>
            <w:tcW w:w="1152" w:type="dxa"/>
            <w:shd w:val="clear" w:color="auto" w:fill="auto"/>
            <w:noWrap/>
            <w:vAlign w:val="bottom"/>
          </w:tcPr>
          <w:p w14:paraId="5294569E" w14:textId="77777777" w:rsidR="00B110C5" w:rsidRPr="00094359" w:rsidRDefault="00B110C5" w:rsidP="005D1FFC">
            <w:pPr>
              <w:keepNext/>
              <w:spacing w:after="0"/>
              <w:jc w:val="right"/>
              <w:rPr>
                <w:sz w:val="20"/>
              </w:rPr>
            </w:pPr>
            <w:r w:rsidRPr="00094359">
              <w:rPr>
                <w:sz w:val="20"/>
              </w:rPr>
              <w:t>1979</w:t>
            </w:r>
          </w:p>
        </w:tc>
        <w:tc>
          <w:tcPr>
            <w:tcW w:w="1152" w:type="dxa"/>
            <w:shd w:val="clear" w:color="auto" w:fill="auto"/>
            <w:vAlign w:val="bottom"/>
          </w:tcPr>
          <w:p w14:paraId="1FCBC7A3" w14:textId="77777777" w:rsidR="00B110C5" w:rsidRPr="00094359" w:rsidRDefault="00B110C5" w:rsidP="005D1FFC">
            <w:pPr>
              <w:keepNext/>
              <w:spacing w:after="0"/>
              <w:jc w:val="right"/>
              <w:rPr>
                <w:sz w:val="20"/>
              </w:rPr>
            </w:pPr>
            <w:r w:rsidRPr="00094359">
              <w:rPr>
                <w:sz w:val="20"/>
              </w:rPr>
              <w:t>9,446</w:t>
            </w:r>
          </w:p>
        </w:tc>
        <w:tc>
          <w:tcPr>
            <w:tcW w:w="1152" w:type="dxa"/>
            <w:shd w:val="clear" w:color="auto" w:fill="auto"/>
            <w:vAlign w:val="bottom"/>
          </w:tcPr>
          <w:p w14:paraId="67B682B1" w14:textId="77777777" w:rsidR="00B110C5" w:rsidRPr="00094359" w:rsidRDefault="00B110C5" w:rsidP="005D1FFC">
            <w:pPr>
              <w:keepNext/>
              <w:spacing w:after="0"/>
              <w:jc w:val="right"/>
              <w:rPr>
                <w:sz w:val="20"/>
              </w:rPr>
            </w:pPr>
          </w:p>
        </w:tc>
        <w:tc>
          <w:tcPr>
            <w:tcW w:w="1152" w:type="dxa"/>
            <w:shd w:val="clear" w:color="auto" w:fill="auto"/>
            <w:vAlign w:val="bottom"/>
          </w:tcPr>
          <w:p w14:paraId="5FC0AF45" w14:textId="77777777" w:rsidR="00B110C5" w:rsidRPr="00094359" w:rsidRDefault="00B110C5" w:rsidP="005D1FFC">
            <w:pPr>
              <w:keepNext/>
              <w:spacing w:after="0"/>
              <w:jc w:val="right"/>
              <w:rPr>
                <w:sz w:val="20"/>
              </w:rPr>
            </w:pPr>
            <w:r w:rsidRPr="00094359">
              <w:rPr>
                <w:sz w:val="20"/>
              </w:rPr>
              <w:t>9,505</w:t>
            </w:r>
          </w:p>
        </w:tc>
        <w:tc>
          <w:tcPr>
            <w:tcW w:w="1152" w:type="dxa"/>
            <w:shd w:val="clear" w:color="auto" w:fill="auto"/>
            <w:vAlign w:val="bottom"/>
          </w:tcPr>
          <w:p w14:paraId="7E10C447" w14:textId="77777777" w:rsidR="00B110C5" w:rsidRPr="00094359" w:rsidRDefault="00B110C5" w:rsidP="005D1FFC">
            <w:pPr>
              <w:keepNext/>
              <w:spacing w:after="0"/>
              <w:jc w:val="right"/>
              <w:rPr>
                <w:sz w:val="20"/>
              </w:rPr>
            </w:pPr>
            <w:r w:rsidRPr="00094359">
              <w:rPr>
                <w:sz w:val="20"/>
              </w:rPr>
              <w:t>58</w:t>
            </w:r>
          </w:p>
        </w:tc>
        <w:tc>
          <w:tcPr>
            <w:tcW w:w="1426" w:type="dxa"/>
            <w:vAlign w:val="bottom"/>
          </w:tcPr>
          <w:p w14:paraId="6446CC4E" w14:textId="77777777" w:rsidR="00B110C5" w:rsidRPr="00094359" w:rsidRDefault="003D6E51" w:rsidP="005D1FFC">
            <w:pPr>
              <w:keepNext/>
              <w:spacing w:after="0"/>
              <w:jc w:val="right"/>
              <w:rPr>
                <w:sz w:val="20"/>
              </w:rPr>
            </w:pPr>
            <w:r w:rsidRPr="00094359">
              <w:rPr>
                <w:sz w:val="20"/>
              </w:rPr>
              <w:t>9,446</w:t>
            </w:r>
          </w:p>
        </w:tc>
      </w:tr>
      <w:tr w:rsidR="00B110C5" w:rsidRPr="001E159B" w14:paraId="2FF26842" w14:textId="77777777" w:rsidTr="000B26C9">
        <w:trPr>
          <w:cantSplit/>
          <w:jc w:val="center"/>
        </w:trPr>
        <w:tc>
          <w:tcPr>
            <w:tcW w:w="1152" w:type="dxa"/>
            <w:shd w:val="clear" w:color="auto" w:fill="auto"/>
            <w:noWrap/>
            <w:vAlign w:val="bottom"/>
          </w:tcPr>
          <w:p w14:paraId="4E46C004" w14:textId="77777777" w:rsidR="00B110C5" w:rsidRPr="00094359" w:rsidRDefault="00B110C5" w:rsidP="005D1FFC">
            <w:pPr>
              <w:keepNext/>
              <w:spacing w:after="0"/>
              <w:jc w:val="right"/>
              <w:rPr>
                <w:sz w:val="20"/>
              </w:rPr>
            </w:pPr>
            <w:r w:rsidRPr="00094359">
              <w:rPr>
                <w:sz w:val="20"/>
              </w:rPr>
              <w:t>1980</w:t>
            </w:r>
          </w:p>
        </w:tc>
        <w:tc>
          <w:tcPr>
            <w:tcW w:w="1152" w:type="dxa"/>
            <w:shd w:val="clear" w:color="auto" w:fill="auto"/>
            <w:vAlign w:val="bottom"/>
          </w:tcPr>
          <w:p w14:paraId="0B4135D8" w14:textId="77777777" w:rsidR="00B110C5" w:rsidRPr="00094359" w:rsidRDefault="00B110C5" w:rsidP="005D1FFC">
            <w:pPr>
              <w:keepNext/>
              <w:spacing w:after="0"/>
              <w:jc w:val="right"/>
              <w:rPr>
                <w:sz w:val="20"/>
              </w:rPr>
            </w:pPr>
            <w:r w:rsidRPr="00094359">
              <w:rPr>
                <w:sz w:val="20"/>
              </w:rPr>
              <w:t>58,157</w:t>
            </w:r>
          </w:p>
        </w:tc>
        <w:tc>
          <w:tcPr>
            <w:tcW w:w="1152" w:type="dxa"/>
            <w:shd w:val="clear" w:color="auto" w:fill="auto"/>
            <w:vAlign w:val="bottom"/>
          </w:tcPr>
          <w:p w14:paraId="5FBB5185" w14:textId="77777777" w:rsidR="00B110C5" w:rsidRPr="00094359" w:rsidRDefault="00B110C5" w:rsidP="005D1FFC">
            <w:pPr>
              <w:keepNext/>
              <w:spacing w:after="0"/>
              <w:jc w:val="right"/>
              <w:rPr>
                <w:sz w:val="20"/>
              </w:rPr>
            </w:pPr>
          </w:p>
        </w:tc>
        <w:tc>
          <w:tcPr>
            <w:tcW w:w="1152" w:type="dxa"/>
            <w:shd w:val="clear" w:color="auto" w:fill="auto"/>
            <w:vAlign w:val="bottom"/>
          </w:tcPr>
          <w:p w14:paraId="3033420B" w14:textId="77777777" w:rsidR="00B110C5" w:rsidRPr="00094359" w:rsidRDefault="00B110C5" w:rsidP="005D1FFC">
            <w:pPr>
              <w:keepNext/>
              <w:spacing w:after="0"/>
              <w:jc w:val="right"/>
              <w:rPr>
                <w:sz w:val="20"/>
              </w:rPr>
            </w:pPr>
            <w:r w:rsidRPr="00094359">
              <w:rPr>
                <w:sz w:val="20"/>
              </w:rPr>
              <w:t>58,477</w:t>
            </w:r>
          </w:p>
        </w:tc>
        <w:tc>
          <w:tcPr>
            <w:tcW w:w="1152" w:type="dxa"/>
            <w:shd w:val="clear" w:color="auto" w:fill="auto"/>
            <w:vAlign w:val="bottom"/>
          </w:tcPr>
          <w:p w14:paraId="39797AF6" w14:textId="77777777" w:rsidR="00B110C5" w:rsidRPr="00094359" w:rsidRDefault="00B110C5" w:rsidP="005D1FFC">
            <w:pPr>
              <w:keepNext/>
              <w:spacing w:after="0"/>
              <w:jc w:val="right"/>
              <w:rPr>
                <w:sz w:val="20"/>
              </w:rPr>
            </w:pPr>
            <w:r w:rsidRPr="00094359">
              <w:rPr>
                <w:sz w:val="20"/>
              </w:rPr>
              <w:t>883</w:t>
            </w:r>
          </w:p>
        </w:tc>
        <w:tc>
          <w:tcPr>
            <w:tcW w:w="1426" w:type="dxa"/>
            <w:vAlign w:val="bottom"/>
          </w:tcPr>
          <w:p w14:paraId="046EF67A" w14:textId="77777777" w:rsidR="00B110C5" w:rsidRPr="00094359" w:rsidRDefault="003D6E51" w:rsidP="005D1FFC">
            <w:pPr>
              <w:keepNext/>
              <w:spacing w:after="0"/>
              <w:jc w:val="right"/>
              <w:rPr>
                <w:sz w:val="20"/>
              </w:rPr>
            </w:pPr>
            <w:r w:rsidRPr="00094359">
              <w:rPr>
                <w:sz w:val="20"/>
              </w:rPr>
              <w:t>58,157</w:t>
            </w:r>
          </w:p>
        </w:tc>
      </w:tr>
      <w:tr w:rsidR="00B110C5" w:rsidRPr="001E159B" w14:paraId="78B8FB8E" w14:textId="77777777" w:rsidTr="000B26C9">
        <w:trPr>
          <w:cantSplit/>
          <w:jc w:val="center"/>
        </w:trPr>
        <w:tc>
          <w:tcPr>
            <w:tcW w:w="1152" w:type="dxa"/>
            <w:shd w:val="clear" w:color="auto" w:fill="auto"/>
            <w:noWrap/>
            <w:vAlign w:val="bottom"/>
          </w:tcPr>
          <w:p w14:paraId="01967FD3" w14:textId="77777777" w:rsidR="00B110C5" w:rsidRPr="00094359" w:rsidRDefault="00B110C5" w:rsidP="005D1FFC">
            <w:pPr>
              <w:keepNext/>
              <w:spacing w:after="0"/>
              <w:jc w:val="right"/>
              <w:rPr>
                <w:sz w:val="20"/>
              </w:rPr>
            </w:pPr>
            <w:r w:rsidRPr="00094359">
              <w:rPr>
                <w:sz w:val="20"/>
              </w:rPr>
              <w:t>1981</w:t>
            </w:r>
          </w:p>
        </w:tc>
        <w:tc>
          <w:tcPr>
            <w:tcW w:w="1152" w:type="dxa"/>
            <w:shd w:val="clear" w:color="auto" w:fill="auto"/>
            <w:vAlign w:val="bottom"/>
          </w:tcPr>
          <w:p w14:paraId="05B27EF3" w14:textId="77777777" w:rsidR="00B110C5" w:rsidRPr="00094359" w:rsidRDefault="00B110C5" w:rsidP="005D1FFC">
            <w:pPr>
              <w:keepNext/>
              <w:spacing w:after="0"/>
              <w:jc w:val="right"/>
              <w:rPr>
                <w:sz w:val="20"/>
              </w:rPr>
            </w:pPr>
            <w:r w:rsidRPr="00094359">
              <w:rPr>
                <w:sz w:val="20"/>
              </w:rPr>
              <w:t>55,517</w:t>
            </w:r>
          </w:p>
        </w:tc>
        <w:tc>
          <w:tcPr>
            <w:tcW w:w="1152" w:type="dxa"/>
            <w:shd w:val="clear" w:color="auto" w:fill="auto"/>
            <w:vAlign w:val="bottom"/>
          </w:tcPr>
          <w:p w14:paraId="2BBCD3B9" w14:textId="77777777" w:rsidR="00B110C5" w:rsidRPr="00094359" w:rsidRDefault="00B110C5" w:rsidP="005D1FFC">
            <w:pPr>
              <w:keepNext/>
              <w:spacing w:after="0"/>
              <w:jc w:val="right"/>
              <w:rPr>
                <w:sz w:val="20"/>
              </w:rPr>
            </w:pPr>
          </w:p>
        </w:tc>
        <w:tc>
          <w:tcPr>
            <w:tcW w:w="1152" w:type="dxa"/>
            <w:shd w:val="clear" w:color="auto" w:fill="auto"/>
            <w:vAlign w:val="bottom"/>
          </w:tcPr>
          <w:p w14:paraId="06131BF6" w14:textId="77777777" w:rsidR="00B110C5" w:rsidRPr="00094359" w:rsidRDefault="00B110C5" w:rsidP="005D1FFC">
            <w:pPr>
              <w:keepNext/>
              <w:spacing w:after="0"/>
              <w:jc w:val="right"/>
              <w:rPr>
                <w:sz w:val="20"/>
              </w:rPr>
            </w:pPr>
            <w:r w:rsidRPr="00094359">
              <w:rPr>
                <w:sz w:val="20"/>
              </w:rPr>
              <w:t>57,056</w:t>
            </w:r>
          </w:p>
        </w:tc>
        <w:tc>
          <w:tcPr>
            <w:tcW w:w="1152" w:type="dxa"/>
            <w:shd w:val="clear" w:color="auto" w:fill="auto"/>
            <w:vAlign w:val="bottom"/>
          </w:tcPr>
          <w:p w14:paraId="262465F4" w14:textId="77777777" w:rsidR="00B110C5" w:rsidRPr="00094359" w:rsidRDefault="00B110C5" w:rsidP="005D1FFC">
            <w:pPr>
              <w:keepNext/>
              <w:spacing w:after="0"/>
              <w:jc w:val="right"/>
              <w:rPr>
                <w:sz w:val="20"/>
              </w:rPr>
            </w:pPr>
            <w:r w:rsidRPr="00094359">
              <w:rPr>
                <w:sz w:val="20"/>
              </w:rPr>
              <w:t>2,679</w:t>
            </w:r>
          </w:p>
        </w:tc>
        <w:tc>
          <w:tcPr>
            <w:tcW w:w="1426" w:type="dxa"/>
            <w:vAlign w:val="bottom"/>
          </w:tcPr>
          <w:p w14:paraId="5D67F899" w14:textId="77777777" w:rsidR="00B110C5" w:rsidRPr="00094359" w:rsidRDefault="003D6E51" w:rsidP="005D1FFC">
            <w:pPr>
              <w:keepNext/>
              <w:spacing w:after="0"/>
              <w:jc w:val="right"/>
              <w:rPr>
                <w:sz w:val="20"/>
              </w:rPr>
            </w:pPr>
            <w:r w:rsidRPr="00094359">
              <w:rPr>
                <w:sz w:val="20"/>
              </w:rPr>
              <w:t>31,258</w:t>
            </w:r>
          </w:p>
        </w:tc>
      </w:tr>
      <w:tr w:rsidR="00B110C5" w:rsidRPr="001E159B" w14:paraId="6DB63156" w14:textId="77777777" w:rsidTr="000B26C9">
        <w:trPr>
          <w:cantSplit/>
          <w:jc w:val="center"/>
        </w:trPr>
        <w:tc>
          <w:tcPr>
            <w:tcW w:w="1152" w:type="dxa"/>
            <w:shd w:val="clear" w:color="auto" w:fill="auto"/>
            <w:noWrap/>
            <w:vAlign w:val="bottom"/>
          </w:tcPr>
          <w:p w14:paraId="6B976361" w14:textId="77777777" w:rsidR="00B110C5" w:rsidRPr="00094359" w:rsidRDefault="00B110C5" w:rsidP="005D1FFC">
            <w:pPr>
              <w:keepNext/>
              <w:spacing w:after="0"/>
              <w:jc w:val="right"/>
              <w:rPr>
                <w:sz w:val="20"/>
              </w:rPr>
            </w:pPr>
            <w:r w:rsidRPr="00094359">
              <w:rPr>
                <w:sz w:val="20"/>
              </w:rPr>
              <w:t>1982</w:t>
            </w:r>
          </w:p>
        </w:tc>
        <w:tc>
          <w:tcPr>
            <w:tcW w:w="1152" w:type="dxa"/>
            <w:shd w:val="clear" w:color="auto" w:fill="auto"/>
            <w:vAlign w:val="bottom"/>
          </w:tcPr>
          <w:p w14:paraId="29CC768D" w14:textId="77777777" w:rsidR="00B110C5" w:rsidRPr="00094359" w:rsidRDefault="00B110C5" w:rsidP="005D1FFC">
            <w:pPr>
              <w:keepNext/>
              <w:spacing w:after="0"/>
              <w:jc w:val="right"/>
              <w:rPr>
                <w:sz w:val="20"/>
              </w:rPr>
            </w:pPr>
            <w:r w:rsidRPr="00094359">
              <w:rPr>
                <w:sz w:val="20"/>
              </w:rPr>
              <w:t>57,753</w:t>
            </w:r>
          </w:p>
        </w:tc>
        <w:tc>
          <w:tcPr>
            <w:tcW w:w="1152" w:type="dxa"/>
            <w:shd w:val="clear" w:color="auto" w:fill="auto"/>
            <w:vAlign w:val="bottom"/>
          </w:tcPr>
          <w:p w14:paraId="23ECD1DF" w14:textId="77777777" w:rsidR="00B110C5" w:rsidRPr="00094359" w:rsidRDefault="00B110C5" w:rsidP="005D1FFC">
            <w:pPr>
              <w:keepNext/>
              <w:spacing w:after="0"/>
              <w:jc w:val="right"/>
              <w:rPr>
                <w:sz w:val="20"/>
              </w:rPr>
            </w:pPr>
          </w:p>
        </w:tc>
        <w:tc>
          <w:tcPr>
            <w:tcW w:w="1152" w:type="dxa"/>
            <w:shd w:val="clear" w:color="auto" w:fill="auto"/>
            <w:vAlign w:val="bottom"/>
          </w:tcPr>
          <w:p w14:paraId="4F3C18E6" w14:textId="77777777" w:rsidR="00B110C5" w:rsidRPr="00094359" w:rsidRDefault="00B110C5" w:rsidP="005D1FFC">
            <w:pPr>
              <w:keepNext/>
              <w:spacing w:after="0"/>
              <w:jc w:val="right"/>
              <w:rPr>
                <w:sz w:val="20"/>
              </w:rPr>
            </w:pPr>
            <w:r w:rsidRPr="00094359">
              <w:rPr>
                <w:sz w:val="20"/>
              </w:rPr>
              <w:t>62,624</w:t>
            </w:r>
          </w:p>
        </w:tc>
        <w:tc>
          <w:tcPr>
            <w:tcW w:w="1152" w:type="dxa"/>
            <w:shd w:val="clear" w:color="auto" w:fill="auto"/>
            <w:vAlign w:val="bottom"/>
          </w:tcPr>
          <w:p w14:paraId="4F9414EF" w14:textId="77777777" w:rsidR="00B110C5" w:rsidRPr="00094359" w:rsidRDefault="00B110C5" w:rsidP="005D1FFC">
            <w:pPr>
              <w:keepNext/>
              <w:spacing w:after="0"/>
              <w:jc w:val="right"/>
              <w:rPr>
                <w:sz w:val="20"/>
              </w:rPr>
            </w:pPr>
            <w:r w:rsidRPr="00094359">
              <w:rPr>
                <w:sz w:val="20"/>
              </w:rPr>
              <w:t>11,847</w:t>
            </w:r>
          </w:p>
        </w:tc>
        <w:tc>
          <w:tcPr>
            <w:tcW w:w="1426" w:type="dxa"/>
            <w:vAlign w:val="bottom"/>
          </w:tcPr>
          <w:p w14:paraId="7EF3E572" w14:textId="77777777" w:rsidR="00B110C5" w:rsidRPr="00094359" w:rsidRDefault="003D6E51" w:rsidP="005D1FFC">
            <w:pPr>
              <w:keepNext/>
              <w:spacing w:after="0"/>
              <w:jc w:val="right"/>
              <w:rPr>
                <w:sz w:val="20"/>
              </w:rPr>
            </w:pPr>
            <w:r w:rsidRPr="00094359">
              <w:rPr>
                <w:sz w:val="20"/>
              </w:rPr>
              <w:t>50,322</w:t>
            </w:r>
          </w:p>
        </w:tc>
      </w:tr>
      <w:tr w:rsidR="00B110C5" w:rsidRPr="001E159B" w14:paraId="30AE267E" w14:textId="77777777" w:rsidTr="000B26C9">
        <w:trPr>
          <w:cantSplit/>
          <w:jc w:val="center"/>
        </w:trPr>
        <w:tc>
          <w:tcPr>
            <w:tcW w:w="1152" w:type="dxa"/>
            <w:shd w:val="clear" w:color="auto" w:fill="auto"/>
            <w:noWrap/>
            <w:vAlign w:val="bottom"/>
          </w:tcPr>
          <w:p w14:paraId="018F91E1" w14:textId="77777777" w:rsidR="00B110C5" w:rsidRPr="00094359" w:rsidRDefault="00B110C5" w:rsidP="005D1FFC">
            <w:pPr>
              <w:keepNext/>
              <w:spacing w:after="0"/>
              <w:jc w:val="right"/>
              <w:rPr>
                <w:sz w:val="20"/>
              </w:rPr>
            </w:pPr>
            <w:r w:rsidRPr="00094359">
              <w:rPr>
                <w:sz w:val="20"/>
              </w:rPr>
              <w:t>1983</w:t>
            </w:r>
          </w:p>
        </w:tc>
        <w:tc>
          <w:tcPr>
            <w:tcW w:w="1152" w:type="dxa"/>
            <w:shd w:val="clear" w:color="auto" w:fill="auto"/>
            <w:vAlign w:val="bottom"/>
          </w:tcPr>
          <w:p w14:paraId="7BDC0BEC" w14:textId="77777777" w:rsidR="00B110C5" w:rsidRPr="00094359" w:rsidRDefault="00B110C5" w:rsidP="005D1FFC">
            <w:pPr>
              <w:keepNext/>
              <w:spacing w:after="0"/>
              <w:jc w:val="right"/>
              <w:rPr>
                <w:sz w:val="20"/>
              </w:rPr>
            </w:pPr>
            <w:r w:rsidRPr="00094359">
              <w:rPr>
                <w:sz w:val="20"/>
              </w:rPr>
              <w:t>59,021</w:t>
            </w:r>
          </w:p>
        </w:tc>
        <w:tc>
          <w:tcPr>
            <w:tcW w:w="1152" w:type="dxa"/>
            <w:shd w:val="clear" w:color="auto" w:fill="auto"/>
            <w:vAlign w:val="bottom"/>
          </w:tcPr>
          <w:p w14:paraId="43C25CDD" w14:textId="77777777" w:rsidR="00B110C5" w:rsidRPr="00094359" w:rsidRDefault="00B110C5" w:rsidP="005D1FFC">
            <w:pPr>
              <w:keepNext/>
              <w:spacing w:after="0"/>
              <w:jc w:val="right"/>
              <w:rPr>
                <w:sz w:val="20"/>
              </w:rPr>
            </w:pPr>
          </w:p>
        </w:tc>
        <w:tc>
          <w:tcPr>
            <w:tcW w:w="1152" w:type="dxa"/>
            <w:shd w:val="clear" w:color="auto" w:fill="auto"/>
            <w:vAlign w:val="bottom"/>
          </w:tcPr>
          <w:p w14:paraId="12716088" w14:textId="77777777" w:rsidR="00B110C5" w:rsidRPr="00094359" w:rsidRDefault="00B110C5" w:rsidP="005D1FFC">
            <w:pPr>
              <w:keepNext/>
              <w:spacing w:after="0"/>
              <w:jc w:val="right"/>
              <w:rPr>
                <w:sz w:val="20"/>
              </w:rPr>
            </w:pPr>
            <w:r w:rsidRPr="00094359">
              <w:rPr>
                <w:sz w:val="20"/>
              </w:rPr>
              <w:t>44,544</w:t>
            </w:r>
          </w:p>
        </w:tc>
        <w:tc>
          <w:tcPr>
            <w:tcW w:w="1152" w:type="dxa"/>
            <w:shd w:val="clear" w:color="auto" w:fill="auto"/>
            <w:vAlign w:val="bottom"/>
          </w:tcPr>
          <w:p w14:paraId="2290F782" w14:textId="77777777" w:rsidR="00B110C5" w:rsidRPr="00094359" w:rsidRDefault="00B110C5" w:rsidP="005D1FFC">
            <w:pPr>
              <w:keepNext/>
              <w:spacing w:after="0"/>
              <w:jc w:val="right"/>
              <w:rPr>
                <w:sz w:val="20"/>
              </w:rPr>
            </w:pPr>
            <w:r w:rsidRPr="00094359">
              <w:rPr>
                <w:sz w:val="20"/>
              </w:rPr>
              <w:t>12,429</w:t>
            </w:r>
          </w:p>
        </w:tc>
        <w:tc>
          <w:tcPr>
            <w:tcW w:w="1426" w:type="dxa"/>
            <w:vAlign w:val="bottom"/>
          </w:tcPr>
          <w:p w14:paraId="2E73EF40" w14:textId="77777777" w:rsidR="00B110C5" w:rsidRPr="00094359" w:rsidRDefault="003D6E51" w:rsidP="005D1FFC">
            <w:pPr>
              <w:keepNext/>
              <w:spacing w:after="0"/>
              <w:jc w:val="right"/>
              <w:rPr>
                <w:sz w:val="20"/>
              </w:rPr>
            </w:pPr>
            <w:r w:rsidRPr="00094359">
              <w:rPr>
                <w:sz w:val="20"/>
              </w:rPr>
              <w:t>44,442</w:t>
            </w:r>
          </w:p>
        </w:tc>
      </w:tr>
      <w:tr w:rsidR="00B110C5" w:rsidRPr="001E159B" w14:paraId="0891EB8B" w14:textId="77777777" w:rsidTr="000B26C9">
        <w:trPr>
          <w:cantSplit/>
          <w:jc w:val="center"/>
        </w:trPr>
        <w:tc>
          <w:tcPr>
            <w:tcW w:w="1152" w:type="dxa"/>
            <w:shd w:val="clear" w:color="auto" w:fill="auto"/>
            <w:noWrap/>
            <w:vAlign w:val="bottom"/>
          </w:tcPr>
          <w:p w14:paraId="24078B1D" w14:textId="77777777" w:rsidR="00B110C5" w:rsidRPr="00094359" w:rsidRDefault="00B110C5" w:rsidP="005D1FFC">
            <w:pPr>
              <w:keepNext/>
              <w:spacing w:after="0"/>
              <w:jc w:val="right"/>
              <w:rPr>
                <w:sz w:val="20"/>
              </w:rPr>
            </w:pPr>
            <w:r w:rsidRPr="00094359">
              <w:rPr>
                <w:sz w:val="20"/>
              </w:rPr>
              <w:t>1984</w:t>
            </w:r>
          </w:p>
        </w:tc>
        <w:tc>
          <w:tcPr>
            <w:tcW w:w="1152" w:type="dxa"/>
            <w:shd w:val="clear" w:color="auto" w:fill="auto"/>
            <w:vAlign w:val="bottom"/>
          </w:tcPr>
          <w:p w14:paraId="50709B1F" w14:textId="77777777" w:rsidR="00B110C5" w:rsidRPr="00094359" w:rsidRDefault="00B110C5" w:rsidP="005D1FFC">
            <w:pPr>
              <w:keepNext/>
              <w:spacing w:after="0"/>
              <w:jc w:val="right"/>
              <w:rPr>
                <w:sz w:val="20"/>
              </w:rPr>
            </w:pPr>
            <w:r w:rsidRPr="00094359">
              <w:rPr>
                <w:sz w:val="20"/>
              </w:rPr>
              <w:t>77,595</w:t>
            </w:r>
          </w:p>
        </w:tc>
        <w:tc>
          <w:tcPr>
            <w:tcW w:w="1152" w:type="dxa"/>
            <w:shd w:val="clear" w:color="auto" w:fill="auto"/>
            <w:vAlign w:val="bottom"/>
          </w:tcPr>
          <w:p w14:paraId="0AFBC7F6" w14:textId="77777777" w:rsidR="00B110C5" w:rsidRPr="00094359" w:rsidRDefault="00B110C5" w:rsidP="005D1FFC">
            <w:pPr>
              <w:keepNext/>
              <w:spacing w:after="0"/>
              <w:jc w:val="right"/>
              <w:rPr>
                <w:sz w:val="20"/>
              </w:rPr>
            </w:pPr>
          </w:p>
        </w:tc>
        <w:tc>
          <w:tcPr>
            <w:tcW w:w="1152" w:type="dxa"/>
            <w:shd w:val="clear" w:color="auto" w:fill="auto"/>
            <w:vAlign w:val="bottom"/>
          </w:tcPr>
          <w:p w14:paraId="7832D7B8" w14:textId="77777777" w:rsidR="00B110C5" w:rsidRPr="00094359" w:rsidRDefault="00B110C5" w:rsidP="005D1FFC">
            <w:pPr>
              <w:keepNext/>
              <w:spacing w:after="0"/>
              <w:jc w:val="right"/>
              <w:rPr>
                <w:sz w:val="20"/>
              </w:rPr>
            </w:pPr>
            <w:r w:rsidRPr="00094359">
              <w:rPr>
                <w:sz w:val="20"/>
              </w:rPr>
              <w:t>67,103</w:t>
            </w:r>
          </w:p>
        </w:tc>
        <w:tc>
          <w:tcPr>
            <w:tcW w:w="1152" w:type="dxa"/>
            <w:shd w:val="clear" w:color="auto" w:fill="auto"/>
            <w:vAlign w:val="bottom"/>
          </w:tcPr>
          <w:p w14:paraId="518AA641" w14:textId="77777777" w:rsidR="00B110C5" w:rsidRPr="00094359" w:rsidRDefault="00B110C5" w:rsidP="005D1FFC">
            <w:pPr>
              <w:keepNext/>
              <w:spacing w:after="0"/>
              <w:jc w:val="right"/>
              <w:rPr>
                <w:sz w:val="20"/>
              </w:rPr>
            </w:pPr>
            <w:r w:rsidRPr="00094359">
              <w:rPr>
                <w:sz w:val="20"/>
              </w:rPr>
              <w:t>48,538</w:t>
            </w:r>
          </w:p>
        </w:tc>
        <w:tc>
          <w:tcPr>
            <w:tcW w:w="1426" w:type="dxa"/>
            <w:vAlign w:val="bottom"/>
          </w:tcPr>
          <w:p w14:paraId="4F18E18E" w14:textId="77777777" w:rsidR="00B110C5" w:rsidRPr="00094359" w:rsidRDefault="003D6E51" w:rsidP="005D1FFC">
            <w:pPr>
              <w:keepNext/>
              <w:spacing w:after="0"/>
              <w:jc w:val="right"/>
              <w:rPr>
                <w:sz w:val="20"/>
              </w:rPr>
            </w:pPr>
            <w:r w:rsidRPr="00094359">
              <w:rPr>
                <w:sz w:val="20"/>
              </w:rPr>
              <w:t>42,901</w:t>
            </w:r>
          </w:p>
        </w:tc>
      </w:tr>
      <w:tr w:rsidR="00B110C5" w:rsidRPr="001E159B" w14:paraId="0CC244E5" w14:textId="77777777" w:rsidTr="000B26C9">
        <w:trPr>
          <w:cantSplit/>
          <w:jc w:val="center"/>
        </w:trPr>
        <w:tc>
          <w:tcPr>
            <w:tcW w:w="1152" w:type="dxa"/>
            <w:shd w:val="clear" w:color="auto" w:fill="auto"/>
            <w:noWrap/>
            <w:vAlign w:val="bottom"/>
          </w:tcPr>
          <w:p w14:paraId="6105D6A3" w14:textId="77777777" w:rsidR="00B110C5" w:rsidRPr="00094359" w:rsidRDefault="00B110C5" w:rsidP="005D1FFC">
            <w:pPr>
              <w:keepNext/>
              <w:spacing w:after="0"/>
              <w:jc w:val="right"/>
              <w:rPr>
                <w:sz w:val="20"/>
              </w:rPr>
            </w:pPr>
            <w:r w:rsidRPr="00094359">
              <w:rPr>
                <w:sz w:val="20"/>
              </w:rPr>
              <w:t>1985</w:t>
            </w:r>
          </w:p>
        </w:tc>
        <w:tc>
          <w:tcPr>
            <w:tcW w:w="1152" w:type="dxa"/>
            <w:shd w:val="clear" w:color="auto" w:fill="auto"/>
            <w:vAlign w:val="bottom"/>
          </w:tcPr>
          <w:p w14:paraId="38080C53" w14:textId="77777777" w:rsidR="00B110C5" w:rsidRPr="00094359" w:rsidRDefault="00B110C5" w:rsidP="005D1FFC">
            <w:pPr>
              <w:keepNext/>
              <w:spacing w:after="0"/>
              <w:jc w:val="right"/>
              <w:rPr>
                <w:sz w:val="20"/>
              </w:rPr>
            </w:pPr>
            <w:r w:rsidRPr="00094359">
              <w:rPr>
                <w:sz w:val="20"/>
              </w:rPr>
              <w:t>58,147</w:t>
            </w:r>
          </w:p>
        </w:tc>
        <w:tc>
          <w:tcPr>
            <w:tcW w:w="1152" w:type="dxa"/>
            <w:shd w:val="clear" w:color="auto" w:fill="auto"/>
            <w:vAlign w:val="bottom"/>
          </w:tcPr>
          <w:p w14:paraId="27CD8F37" w14:textId="77777777" w:rsidR="00B110C5" w:rsidRPr="00094359" w:rsidRDefault="00B110C5" w:rsidP="005D1FFC">
            <w:pPr>
              <w:keepNext/>
              <w:spacing w:after="0"/>
              <w:jc w:val="right"/>
              <w:rPr>
                <w:sz w:val="20"/>
              </w:rPr>
            </w:pPr>
          </w:p>
        </w:tc>
        <w:tc>
          <w:tcPr>
            <w:tcW w:w="1152" w:type="dxa"/>
            <w:shd w:val="clear" w:color="auto" w:fill="auto"/>
            <w:vAlign w:val="bottom"/>
          </w:tcPr>
          <w:p w14:paraId="13FBFA43" w14:textId="77777777" w:rsidR="00B110C5" w:rsidRPr="00094359" w:rsidRDefault="00B110C5" w:rsidP="005D1FFC">
            <w:pPr>
              <w:keepNext/>
              <w:spacing w:after="0"/>
              <w:jc w:val="right"/>
              <w:rPr>
                <w:sz w:val="20"/>
              </w:rPr>
            </w:pPr>
            <w:r w:rsidRPr="00094359">
              <w:rPr>
                <w:sz w:val="20"/>
              </w:rPr>
              <w:t>48,733</w:t>
            </w:r>
          </w:p>
        </w:tc>
        <w:tc>
          <w:tcPr>
            <w:tcW w:w="1152" w:type="dxa"/>
            <w:shd w:val="clear" w:color="auto" w:fill="auto"/>
            <w:vAlign w:val="bottom"/>
          </w:tcPr>
          <w:p w14:paraId="44BCA88B" w14:textId="77777777" w:rsidR="00B110C5" w:rsidRPr="00094359" w:rsidRDefault="00B110C5" w:rsidP="005D1FFC">
            <w:pPr>
              <w:keepNext/>
              <w:spacing w:after="0"/>
              <w:jc w:val="right"/>
              <w:rPr>
                <w:sz w:val="20"/>
              </w:rPr>
            </w:pPr>
            <w:r w:rsidRPr="00094359">
              <w:rPr>
                <w:sz w:val="20"/>
              </w:rPr>
              <w:t>43,844</w:t>
            </w:r>
          </w:p>
        </w:tc>
        <w:tc>
          <w:tcPr>
            <w:tcW w:w="1426" w:type="dxa"/>
            <w:vAlign w:val="bottom"/>
          </w:tcPr>
          <w:p w14:paraId="149AABEC" w14:textId="77777777" w:rsidR="00B110C5" w:rsidRPr="00094359" w:rsidRDefault="003D6E51" w:rsidP="005D1FFC">
            <w:pPr>
              <w:keepNext/>
              <w:spacing w:after="0"/>
              <w:jc w:val="right"/>
              <w:rPr>
                <w:sz w:val="20"/>
              </w:rPr>
            </w:pPr>
            <w:r w:rsidRPr="00094359">
              <w:rPr>
                <w:sz w:val="20"/>
              </w:rPr>
              <w:t>47,070</w:t>
            </w:r>
          </w:p>
        </w:tc>
      </w:tr>
      <w:tr w:rsidR="00B110C5" w:rsidRPr="001E159B" w14:paraId="00A53A9E" w14:textId="77777777" w:rsidTr="000B26C9">
        <w:trPr>
          <w:cantSplit/>
          <w:jc w:val="center"/>
        </w:trPr>
        <w:tc>
          <w:tcPr>
            <w:tcW w:w="1152" w:type="dxa"/>
            <w:shd w:val="clear" w:color="auto" w:fill="auto"/>
            <w:noWrap/>
            <w:vAlign w:val="bottom"/>
          </w:tcPr>
          <w:p w14:paraId="13D9B599" w14:textId="77777777" w:rsidR="00B110C5" w:rsidRPr="00094359" w:rsidRDefault="00B110C5" w:rsidP="005D1FFC">
            <w:pPr>
              <w:keepNext/>
              <w:spacing w:after="0"/>
              <w:jc w:val="right"/>
              <w:rPr>
                <w:sz w:val="20"/>
              </w:rPr>
            </w:pPr>
            <w:r w:rsidRPr="00094359">
              <w:rPr>
                <w:sz w:val="20"/>
              </w:rPr>
              <w:t>1986</w:t>
            </w:r>
          </w:p>
        </w:tc>
        <w:tc>
          <w:tcPr>
            <w:tcW w:w="1152" w:type="dxa"/>
            <w:shd w:val="clear" w:color="auto" w:fill="auto"/>
            <w:vAlign w:val="bottom"/>
          </w:tcPr>
          <w:p w14:paraId="22186F19" w14:textId="77777777" w:rsidR="00B110C5" w:rsidRPr="00094359" w:rsidRDefault="00B110C5" w:rsidP="005D1FFC">
            <w:pPr>
              <w:keepNext/>
              <w:spacing w:after="0"/>
              <w:jc w:val="right"/>
              <w:rPr>
                <w:sz w:val="20"/>
              </w:rPr>
            </w:pPr>
            <w:r w:rsidRPr="00094359">
              <w:rPr>
                <w:sz w:val="20"/>
              </w:rPr>
              <w:t>45,439</w:t>
            </w:r>
          </w:p>
        </w:tc>
        <w:tc>
          <w:tcPr>
            <w:tcW w:w="1152" w:type="dxa"/>
            <w:shd w:val="clear" w:color="auto" w:fill="auto"/>
            <w:vAlign w:val="bottom"/>
          </w:tcPr>
          <w:p w14:paraId="1E6AD49F" w14:textId="77777777" w:rsidR="00B110C5" w:rsidRPr="00094359" w:rsidRDefault="00B110C5" w:rsidP="005D1FFC">
            <w:pPr>
              <w:keepNext/>
              <w:spacing w:after="0"/>
              <w:jc w:val="right"/>
              <w:rPr>
                <w:sz w:val="20"/>
              </w:rPr>
            </w:pPr>
          </w:p>
        </w:tc>
        <w:tc>
          <w:tcPr>
            <w:tcW w:w="1152" w:type="dxa"/>
            <w:shd w:val="clear" w:color="auto" w:fill="auto"/>
            <w:vAlign w:val="bottom"/>
          </w:tcPr>
          <w:p w14:paraId="036B96A1" w14:textId="77777777" w:rsidR="00B110C5" w:rsidRPr="00094359" w:rsidRDefault="00B110C5" w:rsidP="005D1FFC">
            <w:pPr>
              <w:keepNext/>
              <w:spacing w:after="0"/>
              <w:jc w:val="right"/>
              <w:rPr>
                <w:sz w:val="20"/>
              </w:rPr>
            </w:pPr>
            <w:r w:rsidRPr="00094359">
              <w:rPr>
                <w:sz w:val="20"/>
              </w:rPr>
              <w:t>14,392</w:t>
            </w:r>
          </w:p>
        </w:tc>
        <w:tc>
          <w:tcPr>
            <w:tcW w:w="1152" w:type="dxa"/>
            <w:shd w:val="clear" w:color="auto" w:fill="auto"/>
            <w:vAlign w:val="bottom"/>
          </w:tcPr>
          <w:p w14:paraId="517E612C" w14:textId="77777777" w:rsidR="00B110C5" w:rsidRPr="00094359" w:rsidRDefault="00B110C5" w:rsidP="005D1FFC">
            <w:pPr>
              <w:keepNext/>
              <w:spacing w:after="0"/>
              <w:jc w:val="right"/>
              <w:rPr>
                <w:sz w:val="20"/>
              </w:rPr>
            </w:pPr>
            <w:r w:rsidRPr="00094359">
              <w:rPr>
                <w:sz w:val="20"/>
              </w:rPr>
              <w:t>29,464</w:t>
            </w:r>
          </w:p>
        </w:tc>
        <w:tc>
          <w:tcPr>
            <w:tcW w:w="1426" w:type="dxa"/>
            <w:vAlign w:val="bottom"/>
          </w:tcPr>
          <w:p w14:paraId="7862C825" w14:textId="77777777" w:rsidR="00B110C5" w:rsidRPr="00094359" w:rsidRDefault="003D6E51" w:rsidP="005D1FFC">
            <w:pPr>
              <w:keepNext/>
              <w:spacing w:after="0"/>
              <w:jc w:val="right"/>
              <w:rPr>
                <w:sz w:val="20"/>
              </w:rPr>
            </w:pPr>
            <w:r w:rsidRPr="00094359">
              <w:rPr>
                <w:sz w:val="20"/>
              </w:rPr>
              <w:t>23,810</w:t>
            </w:r>
          </w:p>
        </w:tc>
      </w:tr>
      <w:tr w:rsidR="00B110C5" w:rsidRPr="001E159B" w14:paraId="5CBFDE52" w14:textId="77777777" w:rsidTr="000B26C9">
        <w:trPr>
          <w:cantSplit/>
          <w:jc w:val="center"/>
        </w:trPr>
        <w:tc>
          <w:tcPr>
            <w:tcW w:w="1152" w:type="dxa"/>
            <w:shd w:val="clear" w:color="auto" w:fill="auto"/>
            <w:noWrap/>
            <w:vAlign w:val="bottom"/>
          </w:tcPr>
          <w:p w14:paraId="5DC66696" w14:textId="77777777" w:rsidR="00B110C5" w:rsidRPr="00094359" w:rsidRDefault="00B110C5" w:rsidP="005D1FFC">
            <w:pPr>
              <w:keepNext/>
              <w:spacing w:after="0"/>
              <w:jc w:val="right"/>
              <w:rPr>
                <w:sz w:val="20"/>
              </w:rPr>
            </w:pPr>
            <w:r w:rsidRPr="00094359">
              <w:rPr>
                <w:sz w:val="20"/>
              </w:rPr>
              <w:t>1987</w:t>
            </w:r>
          </w:p>
        </w:tc>
        <w:tc>
          <w:tcPr>
            <w:tcW w:w="1152" w:type="dxa"/>
            <w:shd w:val="clear" w:color="auto" w:fill="auto"/>
            <w:vAlign w:val="bottom"/>
          </w:tcPr>
          <w:p w14:paraId="1F5A6243" w14:textId="77777777" w:rsidR="00B110C5" w:rsidRPr="00094359" w:rsidRDefault="00B110C5" w:rsidP="005D1FFC">
            <w:pPr>
              <w:keepNext/>
              <w:spacing w:after="0"/>
              <w:jc w:val="right"/>
              <w:rPr>
                <w:sz w:val="20"/>
              </w:rPr>
            </w:pPr>
            <w:r w:rsidRPr="00094359">
              <w:rPr>
                <w:sz w:val="20"/>
              </w:rPr>
              <w:t>28,471</w:t>
            </w:r>
          </w:p>
        </w:tc>
        <w:tc>
          <w:tcPr>
            <w:tcW w:w="1152" w:type="dxa"/>
            <w:shd w:val="clear" w:color="auto" w:fill="auto"/>
            <w:vAlign w:val="bottom"/>
          </w:tcPr>
          <w:p w14:paraId="69785424" w14:textId="77777777" w:rsidR="00B110C5" w:rsidRPr="00094359" w:rsidRDefault="00B110C5" w:rsidP="005D1FFC">
            <w:pPr>
              <w:keepNext/>
              <w:spacing w:after="0"/>
              <w:jc w:val="right"/>
              <w:rPr>
                <w:sz w:val="20"/>
              </w:rPr>
            </w:pPr>
          </w:p>
        </w:tc>
        <w:tc>
          <w:tcPr>
            <w:tcW w:w="1152" w:type="dxa"/>
            <w:shd w:val="clear" w:color="auto" w:fill="auto"/>
            <w:vAlign w:val="bottom"/>
          </w:tcPr>
          <w:p w14:paraId="4840E4EF" w14:textId="77777777" w:rsidR="00B110C5" w:rsidRPr="00094359" w:rsidRDefault="00B110C5" w:rsidP="005D1FFC">
            <w:pPr>
              <w:keepNext/>
              <w:spacing w:after="0"/>
              <w:jc w:val="right"/>
              <w:rPr>
                <w:sz w:val="20"/>
              </w:rPr>
            </w:pPr>
          </w:p>
        </w:tc>
        <w:tc>
          <w:tcPr>
            <w:tcW w:w="1152" w:type="dxa"/>
            <w:shd w:val="clear" w:color="auto" w:fill="auto"/>
            <w:vAlign w:val="bottom"/>
          </w:tcPr>
          <w:p w14:paraId="7C9B8853" w14:textId="77777777" w:rsidR="00B110C5" w:rsidRPr="00094359" w:rsidRDefault="00B110C5" w:rsidP="005D1FFC">
            <w:pPr>
              <w:keepNext/>
              <w:spacing w:after="0"/>
              <w:jc w:val="right"/>
              <w:rPr>
                <w:sz w:val="20"/>
              </w:rPr>
            </w:pPr>
            <w:r w:rsidRPr="00094359">
              <w:rPr>
                <w:sz w:val="20"/>
              </w:rPr>
              <w:t>17,944</w:t>
            </w:r>
          </w:p>
        </w:tc>
        <w:tc>
          <w:tcPr>
            <w:tcW w:w="1426" w:type="dxa"/>
            <w:vAlign w:val="bottom"/>
          </w:tcPr>
          <w:p w14:paraId="75C9E0BE" w14:textId="77777777" w:rsidR="00B110C5" w:rsidRPr="00094359" w:rsidRDefault="003D6E51" w:rsidP="005D1FFC">
            <w:pPr>
              <w:keepNext/>
              <w:spacing w:after="0"/>
              <w:jc w:val="right"/>
              <w:rPr>
                <w:sz w:val="20"/>
              </w:rPr>
            </w:pPr>
            <w:r w:rsidRPr="00094359">
              <w:rPr>
                <w:sz w:val="20"/>
              </w:rPr>
              <w:t>26,257</w:t>
            </w:r>
          </w:p>
        </w:tc>
      </w:tr>
      <w:tr w:rsidR="00B110C5" w:rsidRPr="001E159B" w14:paraId="7BF49416" w14:textId="77777777" w:rsidTr="000B26C9">
        <w:trPr>
          <w:cantSplit/>
          <w:jc w:val="center"/>
        </w:trPr>
        <w:tc>
          <w:tcPr>
            <w:tcW w:w="1152" w:type="dxa"/>
            <w:shd w:val="clear" w:color="auto" w:fill="auto"/>
            <w:noWrap/>
            <w:vAlign w:val="bottom"/>
          </w:tcPr>
          <w:p w14:paraId="47C0CF06" w14:textId="77777777" w:rsidR="00B110C5" w:rsidRPr="00094359" w:rsidRDefault="00B110C5" w:rsidP="005D1FFC">
            <w:pPr>
              <w:keepNext/>
              <w:spacing w:after="0"/>
              <w:jc w:val="right"/>
              <w:rPr>
                <w:sz w:val="20"/>
              </w:rPr>
            </w:pPr>
            <w:r w:rsidRPr="00094359">
              <w:rPr>
                <w:sz w:val="20"/>
              </w:rPr>
              <w:t>1988</w:t>
            </w:r>
          </w:p>
        </w:tc>
        <w:tc>
          <w:tcPr>
            <w:tcW w:w="1152" w:type="dxa"/>
            <w:shd w:val="clear" w:color="auto" w:fill="auto"/>
            <w:vAlign w:val="bottom"/>
          </w:tcPr>
          <w:p w14:paraId="4AD2EDD9" w14:textId="77777777" w:rsidR="00B110C5" w:rsidRPr="00094359" w:rsidRDefault="00B110C5" w:rsidP="005D1FFC">
            <w:pPr>
              <w:keepNext/>
              <w:spacing w:after="0"/>
              <w:jc w:val="right"/>
              <w:rPr>
                <w:sz w:val="20"/>
              </w:rPr>
            </w:pPr>
            <w:r w:rsidRPr="00094359">
              <w:rPr>
                <w:sz w:val="20"/>
              </w:rPr>
              <w:t>41,203</w:t>
            </w:r>
          </w:p>
        </w:tc>
        <w:tc>
          <w:tcPr>
            <w:tcW w:w="1152" w:type="dxa"/>
            <w:shd w:val="clear" w:color="auto" w:fill="auto"/>
            <w:vAlign w:val="bottom"/>
          </w:tcPr>
          <w:p w14:paraId="18FB816A" w14:textId="77777777" w:rsidR="00B110C5" w:rsidRPr="00094359" w:rsidRDefault="00B110C5" w:rsidP="005D1FFC">
            <w:pPr>
              <w:keepNext/>
              <w:spacing w:after="0"/>
              <w:jc w:val="right"/>
              <w:rPr>
                <w:sz w:val="20"/>
              </w:rPr>
            </w:pPr>
          </w:p>
        </w:tc>
        <w:tc>
          <w:tcPr>
            <w:tcW w:w="1152" w:type="dxa"/>
            <w:shd w:val="clear" w:color="auto" w:fill="auto"/>
            <w:vAlign w:val="bottom"/>
          </w:tcPr>
          <w:p w14:paraId="03A08259" w14:textId="77777777" w:rsidR="00B110C5" w:rsidRPr="00094359" w:rsidRDefault="00B110C5" w:rsidP="005D1FFC">
            <w:pPr>
              <w:keepNext/>
              <w:spacing w:after="0"/>
              <w:jc w:val="right"/>
              <w:rPr>
                <w:sz w:val="20"/>
              </w:rPr>
            </w:pPr>
          </w:p>
        </w:tc>
        <w:tc>
          <w:tcPr>
            <w:tcW w:w="1152" w:type="dxa"/>
            <w:shd w:val="clear" w:color="auto" w:fill="auto"/>
            <w:vAlign w:val="bottom"/>
          </w:tcPr>
          <w:p w14:paraId="3FB544B5" w14:textId="77777777" w:rsidR="00B110C5" w:rsidRPr="00094359" w:rsidRDefault="00B110C5" w:rsidP="005D1FFC">
            <w:pPr>
              <w:keepNext/>
              <w:spacing w:after="0"/>
              <w:jc w:val="right"/>
              <w:rPr>
                <w:sz w:val="20"/>
              </w:rPr>
            </w:pPr>
            <w:r w:rsidRPr="00094359">
              <w:rPr>
                <w:sz w:val="20"/>
              </w:rPr>
              <w:t>21,987</w:t>
            </w:r>
          </w:p>
        </w:tc>
        <w:tc>
          <w:tcPr>
            <w:tcW w:w="1426" w:type="dxa"/>
            <w:vAlign w:val="bottom"/>
          </w:tcPr>
          <w:p w14:paraId="2819AC52" w14:textId="77777777" w:rsidR="00B110C5" w:rsidRPr="00094359" w:rsidRDefault="003D6E51" w:rsidP="005D1FFC">
            <w:pPr>
              <w:keepNext/>
              <w:spacing w:after="0"/>
              <w:jc w:val="right"/>
              <w:rPr>
                <w:sz w:val="20"/>
              </w:rPr>
            </w:pPr>
            <w:r w:rsidRPr="00094359">
              <w:rPr>
                <w:sz w:val="20"/>
              </w:rPr>
              <w:t>36,864</w:t>
            </w:r>
          </w:p>
        </w:tc>
      </w:tr>
      <w:tr w:rsidR="00B110C5" w:rsidRPr="001E159B" w14:paraId="7CB001F8" w14:textId="77777777" w:rsidTr="000B26C9">
        <w:trPr>
          <w:cantSplit/>
          <w:jc w:val="center"/>
        </w:trPr>
        <w:tc>
          <w:tcPr>
            <w:tcW w:w="1152" w:type="dxa"/>
            <w:shd w:val="clear" w:color="auto" w:fill="auto"/>
            <w:noWrap/>
            <w:vAlign w:val="bottom"/>
          </w:tcPr>
          <w:p w14:paraId="70E20913" w14:textId="77777777" w:rsidR="00B110C5" w:rsidRPr="00094359" w:rsidRDefault="00B110C5" w:rsidP="005D1FFC">
            <w:pPr>
              <w:keepNext/>
              <w:spacing w:after="0"/>
              <w:jc w:val="right"/>
              <w:rPr>
                <w:sz w:val="20"/>
              </w:rPr>
            </w:pPr>
            <w:r w:rsidRPr="00094359">
              <w:rPr>
                <w:sz w:val="20"/>
              </w:rPr>
              <w:t>1989</w:t>
            </w:r>
          </w:p>
        </w:tc>
        <w:tc>
          <w:tcPr>
            <w:tcW w:w="1152" w:type="dxa"/>
            <w:shd w:val="clear" w:color="auto" w:fill="auto"/>
            <w:vAlign w:val="bottom"/>
          </w:tcPr>
          <w:p w14:paraId="2A830C20" w14:textId="77777777" w:rsidR="00B110C5" w:rsidRPr="00094359" w:rsidRDefault="00B110C5" w:rsidP="005D1FFC">
            <w:pPr>
              <w:keepNext/>
              <w:spacing w:after="0"/>
              <w:jc w:val="right"/>
              <w:rPr>
                <w:sz w:val="20"/>
              </w:rPr>
            </w:pPr>
            <w:r w:rsidRPr="00094359">
              <w:rPr>
                <w:sz w:val="20"/>
              </w:rPr>
              <w:t>10,569</w:t>
            </w:r>
          </w:p>
        </w:tc>
        <w:tc>
          <w:tcPr>
            <w:tcW w:w="1152" w:type="dxa"/>
            <w:shd w:val="clear" w:color="auto" w:fill="auto"/>
            <w:vAlign w:val="bottom"/>
          </w:tcPr>
          <w:p w14:paraId="0074E299" w14:textId="77777777" w:rsidR="00B110C5" w:rsidRPr="00094359" w:rsidRDefault="00B110C5" w:rsidP="005D1FFC">
            <w:pPr>
              <w:keepNext/>
              <w:spacing w:after="0"/>
              <w:jc w:val="right"/>
              <w:rPr>
                <w:sz w:val="20"/>
              </w:rPr>
            </w:pPr>
          </w:p>
        </w:tc>
        <w:tc>
          <w:tcPr>
            <w:tcW w:w="1152" w:type="dxa"/>
            <w:shd w:val="clear" w:color="auto" w:fill="auto"/>
            <w:vAlign w:val="bottom"/>
          </w:tcPr>
          <w:p w14:paraId="1F25B930" w14:textId="77777777" w:rsidR="00B110C5" w:rsidRPr="00094359" w:rsidRDefault="00B110C5" w:rsidP="005D1FFC">
            <w:pPr>
              <w:keepNext/>
              <w:spacing w:after="0"/>
              <w:jc w:val="right"/>
              <w:rPr>
                <w:sz w:val="20"/>
              </w:rPr>
            </w:pPr>
          </w:p>
        </w:tc>
        <w:tc>
          <w:tcPr>
            <w:tcW w:w="1152" w:type="dxa"/>
            <w:shd w:val="clear" w:color="auto" w:fill="auto"/>
            <w:vAlign w:val="bottom"/>
          </w:tcPr>
          <w:p w14:paraId="053E235C" w14:textId="77777777" w:rsidR="00B110C5" w:rsidRPr="00094359" w:rsidRDefault="00B110C5" w:rsidP="005D1FFC">
            <w:pPr>
              <w:keepNext/>
              <w:spacing w:after="0"/>
              <w:jc w:val="right"/>
              <w:rPr>
                <w:sz w:val="20"/>
              </w:rPr>
            </w:pPr>
            <w:r w:rsidRPr="00094359">
              <w:rPr>
                <w:sz w:val="20"/>
              </w:rPr>
              <w:t>5,316</w:t>
            </w:r>
          </w:p>
        </w:tc>
        <w:tc>
          <w:tcPr>
            <w:tcW w:w="1426" w:type="dxa"/>
            <w:vAlign w:val="bottom"/>
          </w:tcPr>
          <w:p w14:paraId="3BDF32E3" w14:textId="77777777" w:rsidR="00B110C5" w:rsidRPr="00094359" w:rsidRDefault="003D6E51" w:rsidP="005D1FFC">
            <w:pPr>
              <w:keepNext/>
              <w:spacing w:after="0"/>
              <w:jc w:val="right"/>
              <w:rPr>
                <w:sz w:val="20"/>
              </w:rPr>
            </w:pPr>
            <w:r w:rsidRPr="00094359">
              <w:rPr>
                <w:sz w:val="20"/>
              </w:rPr>
              <w:t>10,569</w:t>
            </w:r>
          </w:p>
        </w:tc>
      </w:tr>
      <w:tr w:rsidR="00B110C5" w:rsidRPr="001E159B" w14:paraId="42CEB9E1" w14:textId="77777777" w:rsidTr="000B26C9">
        <w:trPr>
          <w:cantSplit/>
          <w:jc w:val="center"/>
        </w:trPr>
        <w:tc>
          <w:tcPr>
            <w:tcW w:w="1152" w:type="dxa"/>
            <w:shd w:val="clear" w:color="auto" w:fill="auto"/>
            <w:noWrap/>
            <w:vAlign w:val="bottom"/>
          </w:tcPr>
          <w:p w14:paraId="074884FA" w14:textId="77777777" w:rsidR="00B110C5" w:rsidRPr="00094359" w:rsidRDefault="00B110C5" w:rsidP="005D1FFC">
            <w:pPr>
              <w:keepNext/>
              <w:spacing w:after="0"/>
              <w:jc w:val="right"/>
              <w:rPr>
                <w:sz w:val="20"/>
              </w:rPr>
            </w:pPr>
            <w:r w:rsidRPr="00094359">
              <w:rPr>
                <w:sz w:val="20"/>
              </w:rPr>
              <w:t>1990</w:t>
            </w:r>
          </w:p>
        </w:tc>
        <w:tc>
          <w:tcPr>
            <w:tcW w:w="1152" w:type="dxa"/>
            <w:shd w:val="clear" w:color="auto" w:fill="auto"/>
            <w:vAlign w:val="bottom"/>
          </w:tcPr>
          <w:p w14:paraId="0422244B" w14:textId="77777777" w:rsidR="00B110C5" w:rsidRPr="00094359" w:rsidRDefault="00B110C5" w:rsidP="001E159B">
            <w:pPr>
              <w:keepNext/>
              <w:spacing w:after="0"/>
              <w:rPr>
                <w:sz w:val="20"/>
              </w:rPr>
            </w:pPr>
          </w:p>
        </w:tc>
        <w:tc>
          <w:tcPr>
            <w:tcW w:w="1152" w:type="dxa"/>
            <w:shd w:val="clear" w:color="auto" w:fill="auto"/>
            <w:vAlign w:val="bottom"/>
          </w:tcPr>
          <w:p w14:paraId="2CD710F0" w14:textId="77777777" w:rsidR="00B110C5" w:rsidRPr="00094359" w:rsidRDefault="00B110C5" w:rsidP="005D1FFC">
            <w:pPr>
              <w:keepNext/>
              <w:spacing w:after="0"/>
              <w:jc w:val="right"/>
              <w:rPr>
                <w:sz w:val="20"/>
              </w:rPr>
            </w:pPr>
            <w:r w:rsidRPr="00094359">
              <w:rPr>
                <w:sz w:val="20"/>
              </w:rPr>
              <w:t>79,025</w:t>
            </w:r>
          </w:p>
        </w:tc>
        <w:tc>
          <w:tcPr>
            <w:tcW w:w="1152" w:type="dxa"/>
            <w:shd w:val="clear" w:color="auto" w:fill="auto"/>
            <w:vAlign w:val="bottom"/>
          </w:tcPr>
          <w:p w14:paraId="51B189CC" w14:textId="77777777" w:rsidR="00B110C5" w:rsidRPr="00094359" w:rsidRDefault="00B110C5" w:rsidP="001E159B">
            <w:pPr>
              <w:keepNext/>
              <w:spacing w:after="0"/>
              <w:rPr>
                <w:sz w:val="20"/>
              </w:rPr>
            </w:pPr>
          </w:p>
        </w:tc>
        <w:tc>
          <w:tcPr>
            <w:tcW w:w="1152" w:type="dxa"/>
            <w:shd w:val="clear" w:color="auto" w:fill="auto"/>
            <w:vAlign w:val="bottom"/>
          </w:tcPr>
          <w:p w14:paraId="2300434F" w14:textId="77777777" w:rsidR="00B110C5" w:rsidRPr="00094359" w:rsidRDefault="00B110C5" w:rsidP="0028432C">
            <w:pPr>
              <w:keepNext/>
              <w:spacing w:after="0"/>
              <w:jc w:val="right"/>
              <w:rPr>
                <w:sz w:val="20"/>
              </w:rPr>
            </w:pPr>
            <w:r w:rsidRPr="00094359">
              <w:rPr>
                <w:sz w:val="20"/>
              </w:rPr>
              <w:t>59,935</w:t>
            </w:r>
          </w:p>
        </w:tc>
        <w:tc>
          <w:tcPr>
            <w:tcW w:w="1426" w:type="dxa"/>
            <w:vAlign w:val="bottom"/>
          </w:tcPr>
          <w:p w14:paraId="5C22EC43" w14:textId="77777777" w:rsidR="00B110C5" w:rsidRPr="00094359" w:rsidRDefault="003D6E51" w:rsidP="005D1FFC">
            <w:pPr>
              <w:keepNext/>
              <w:spacing w:after="0"/>
              <w:jc w:val="right"/>
              <w:rPr>
                <w:sz w:val="20"/>
              </w:rPr>
            </w:pPr>
            <w:r w:rsidRPr="00094359">
              <w:rPr>
                <w:sz w:val="20"/>
              </w:rPr>
              <w:t>79,025</w:t>
            </w:r>
          </w:p>
        </w:tc>
      </w:tr>
      <w:tr w:rsidR="00B110C5" w:rsidRPr="001E159B" w14:paraId="229E8403" w14:textId="77777777" w:rsidTr="000B26C9">
        <w:trPr>
          <w:cantSplit/>
          <w:jc w:val="center"/>
        </w:trPr>
        <w:tc>
          <w:tcPr>
            <w:tcW w:w="1152" w:type="dxa"/>
            <w:shd w:val="clear" w:color="auto" w:fill="auto"/>
            <w:noWrap/>
            <w:vAlign w:val="bottom"/>
          </w:tcPr>
          <w:p w14:paraId="0FBDCA07" w14:textId="77777777" w:rsidR="00B110C5" w:rsidRPr="00094359" w:rsidRDefault="00B110C5" w:rsidP="005D1FFC">
            <w:pPr>
              <w:keepNext/>
              <w:spacing w:after="0"/>
              <w:jc w:val="right"/>
              <w:rPr>
                <w:sz w:val="20"/>
              </w:rPr>
            </w:pPr>
            <w:r w:rsidRPr="00094359">
              <w:rPr>
                <w:sz w:val="20"/>
              </w:rPr>
              <w:t>1991</w:t>
            </w:r>
          </w:p>
        </w:tc>
        <w:tc>
          <w:tcPr>
            <w:tcW w:w="1152" w:type="dxa"/>
            <w:shd w:val="clear" w:color="auto" w:fill="auto"/>
            <w:vAlign w:val="bottom"/>
          </w:tcPr>
          <w:p w14:paraId="7EFC277C" w14:textId="77777777" w:rsidR="00B110C5" w:rsidRPr="00094359" w:rsidRDefault="00B110C5" w:rsidP="005D1FFC">
            <w:pPr>
              <w:keepNext/>
              <w:spacing w:after="0"/>
              <w:jc w:val="right"/>
              <w:rPr>
                <w:sz w:val="20"/>
              </w:rPr>
            </w:pPr>
          </w:p>
        </w:tc>
        <w:tc>
          <w:tcPr>
            <w:tcW w:w="1152" w:type="dxa"/>
            <w:shd w:val="clear" w:color="auto" w:fill="auto"/>
            <w:vAlign w:val="bottom"/>
          </w:tcPr>
          <w:p w14:paraId="2A83C20D" w14:textId="77777777" w:rsidR="00B110C5" w:rsidRPr="00094359" w:rsidRDefault="00B110C5" w:rsidP="005D1FFC">
            <w:pPr>
              <w:keepNext/>
              <w:spacing w:after="0"/>
              <w:jc w:val="right"/>
              <w:rPr>
                <w:sz w:val="20"/>
              </w:rPr>
            </w:pPr>
            <w:r w:rsidRPr="00094359">
              <w:rPr>
                <w:sz w:val="20"/>
              </w:rPr>
              <w:t>98,604</w:t>
            </w:r>
          </w:p>
        </w:tc>
        <w:tc>
          <w:tcPr>
            <w:tcW w:w="1152" w:type="dxa"/>
            <w:shd w:val="clear" w:color="auto" w:fill="auto"/>
            <w:vAlign w:val="bottom"/>
          </w:tcPr>
          <w:p w14:paraId="1BB825E5" w14:textId="77777777" w:rsidR="00B110C5" w:rsidRPr="00094359" w:rsidRDefault="00B110C5" w:rsidP="005D1FFC">
            <w:pPr>
              <w:keepNext/>
              <w:spacing w:after="0"/>
              <w:jc w:val="right"/>
              <w:rPr>
                <w:sz w:val="20"/>
              </w:rPr>
            </w:pPr>
          </w:p>
        </w:tc>
        <w:tc>
          <w:tcPr>
            <w:tcW w:w="1152" w:type="dxa"/>
            <w:shd w:val="clear" w:color="auto" w:fill="auto"/>
            <w:vAlign w:val="bottom"/>
          </w:tcPr>
          <w:p w14:paraId="02928C60" w14:textId="0F7B9BA9" w:rsidR="000C05BC" w:rsidRPr="00094359" w:rsidRDefault="00C43270">
            <w:pPr>
              <w:keepNext/>
              <w:spacing w:after="0"/>
              <w:jc w:val="right"/>
              <w:rPr>
                <w:sz w:val="20"/>
              </w:rPr>
            </w:pPr>
            <w:r w:rsidRPr="00C43270">
              <w:rPr>
                <w:i/>
                <w:sz w:val="20"/>
              </w:rPr>
              <w:t xml:space="preserve"> </w:t>
            </w:r>
            <w:r w:rsidR="00B110C5" w:rsidRPr="00094359">
              <w:rPr>
                <w:sz w:val="20"/>
              </w:rPr>
              <w:t>53,</w:t>
            </w:r>
            <w:r w:rsidR="00BA785F" w:rsidRPr="00094359">
              <w:rPr>
                <w:sz w:val="20"/>
              </w:rPr>
              <w:t xml:space="preserve">647 </w:t>
            </w:r>
          </w:p>
        </w:tc>
        <w:tc>
          <w:tcPr>
            <w:tcW w:w="1426" w:type="dxa"/>
            <w:vAlign w:val="bottom"/>
          </w:tcPr>
          <w:p w14:paraId="4B1FEB9B" w14:textId="77777777" w:rsidR="00B110C5" w:rsidRPr="00094359" w:rsidRDefault="003D6E51" w:rsidP="005D1FFC">
            <w:pPr>
              <w:keepNext/>
              <w:spacing w:after="0"/>
              <w:jc w:val="right"/>
              <w:rPr>
                <w:sz w:val="20"/>
              </w:rPr>
            </w:pPr>
            <w:r w:rsidRPr="00094359">
              <w:rPr>
                <w:sz w:val="20"/>
              </w:rPr>
              <w:t>98,604</w:t>
            </w:r>
          </w:p>
        </w:tc>
      </w:tr>
      <w:tr w:rsidR="00B110C5" w:rsidRPr="001E159B" w14:paraId="52278461" w14:textId="77777777" w:rsidTr="000B26C9">
        <w:trPr>
          <w:cantSplit/>
          <w:jc w:val="center"/>
        </w:trPr>
        <w:tc>
          <w:tcPr>
            <w:tcW w:w="1152" w:type="dxa"/>
            <w:shd w:val="clear" w:color="auto" w:fill="auto"/>
            <w:noWrap/>
            <w:vAlign w:val="bottom"/>
          </w:tcPr>
          <w:p w14:paraId="363B2462" w14:textId="77777777" w:rsidR="00B110C5" w:rsidRPr="00094359" w:rsidRDefault="00B110C5" w:rsidP="005D1FFC">
            <w:pPr>
              <w:keepNext/>
              <w:spacing w:after="0"/>
              <w:jc w:val="right"/>
              <w:rPr>
                <w:sz w:val="20"/>
              </w:rPr>
            </w:pPr>
            <w:r w:rsidRPr="00094359">
              <w:rPr>
                <w:sz w:val="20"/>
              </w:rPr>
              <w:t>1992</w:t>
            </w:r>
          </w:p>
        </w:tc>
        <w:tc>
          <w:tcPr>
            <w:tcW w:w="1152" w:type="dxa"/>
            <w:shd w:val="clear" w:color="auto" w:fill="auto"/>
            <w:vAlign w:val="bottom"/>
          </w:tcPr>
          <w:p w14:paraId="15EF8D69" w14:textId="77777777" w:rsidR="00B110C5" w:rsidRPr="00094359" w:rsidRDefault="00B110C5" w:rsidP="005D1FFC">
            <w:pPr>
              <w:keepNext/>
              <w:spacing w:after="0"/>
              <w:jc w:val="right"/>
              <w:rPr>
                <w:sz w:val="20"/>
              </w:rPr>
            </w:pPr>
          </w:p>
        </w:tc>
        <w:tc>
          <w:tcPr>
            <w:tcW w:w="1152" w:type="dxa"/>
            <w:shd w:val="clear" w:color="auto" w:fill="auto"/>
            <w:vAlign w:val="bottom"/>
          </w:tcPr>
          <w:p w14:paraId="2210A567" w14:textId="77777777" w:rsidR="00B110C5" w:rsidRPr="00094359" w:rsidRDefault="00B110C5" w:rsidP="005D1FFC">
            <w:pPr>
              <w:keepNext/>
              <w:spacing w:after="0"/>
              <w:jc w:val="right"/>
              <w:rPr>
                <w:sz w:val="20"/>
              </w:rPr>
            </w:pPr>
            <w:r w:rsidRPr="00094359">
              <w:rPr>
                <w:sz w:val="20"/>
              </w:rPr>
              <w:t>52,352</w:t>
            </w:r>
          </w:p>
        </w:tc>
        <w:tc>
          <w:tcPr>
            <w:tcW w:w="1152" w:type="dxa"/>
            <w:shd w:val="clear" w:color="auto" w:fill="auto"/>
            <w:vAlign w:val="bottom"/>
          </w:tcPr>
          <w:p w14:paraId="73A612FE" w14:textId="77777777" w:rsidR="00B110C5" w:rsidRPr="00094359" w:rsidRDefault="00B110C5" w:rsidP="005D1FFC">
            <w:pPr>
              <w:keepNext/>
              <w:spacing w:after="0"/>
              <w:jc w:val="right"/>
              <w:rPr>
                <w:sz w:val="20"/>
              </w:rPr>
            </w:pPr>
          </w:p>
        </w:tc>
        <w:tc>
          <w:tcPr>
            <w:tcW w:w="1152" w:type="dxa"/>
            <w:shd w:val="clear" w:color="auto" w:fill="auto"/>
            <w:vAlign w:val="bottom"/>
          </w:tcPr>
          <w:p w14:paraId="45338B6A" w14:textId="140F4CE2" w:rsidR="00B110C5" w:rsidRPr="00094359" w:rsidRDefault="00C43270" w:rsidP="005D1FFC">
            <w:pPr>
              <w:keepNext/>
              <w:spacing w:after="0"/>
              <w:jc w:val="right"/>
              <w:rPr>
                <w:sz w:val="20"/>
              </w:rPr>
            </w:pPr>
            <w:r w:rsidRPr="00C43270">
              <w:rPr>
                <w:i/>
                <w:sz w:val="20"/>
              </w:rPr>
              <w:t xml:space="preserve"> </w:t>
            </w:r>
            <w:r w:rsidR="00B110C5" w:rsidRPr="00094359">
              <w:rPr>
                <w:sz w:val="20"/>
              </w:rPr>
              <w:t xml:space="preserve">36,581 </w:t>
            </w:r>
          </w:p>
        </w:tc>
        <w:tc>
          <w:tcPr>
            <w:tcW w:w="1426" w:type="dxa"/>
            <w:vAlign w:val="bottom"/>
          </w:tcPr>
          <w:p w14:paraId="65784622" w14:textId="77777777" w:rsidR="00B110C5" w:rsidRPr="00094359" w:rsidRDefault="003D6E51" w:rsidP="005D1FFC">
            <w:pPr>
              <w:keepNext/>
              <w:spacing w:after="0"/>
              <w:jc w:val="right"/>
              <w:rPr>
                <w:sz w:val="20"/>
              </w:rPr>
            </w:pPr>
            <w:r w:rsidRPr="00094359">
              <w:rPr>
                <w:sz w:val="20"/>
              </w:rPr>
              <w:t>52,352</w:t>
            </w:r>
          </w:p>
        </w:tc>
      </w:tr>
      <w:tr w:rsidR="00B110C5" w:rsidRPr="001E159B" w14:paraId="4FA53E7F" w14:textId="77777777" w:rsidTr="000B26C9">
        <w:trPr>
          <w:cantSplit/>
          <w:jc w:val="center"/>
        </w:trPr>
        <w:tc>
          <w:tcPr>
            <w:tcW w:w="1152" w:type="dxa"/>
            <w:shd w:val="clear" w:color="auto" w:fill="auto"/>
            <w:noWrap/>
            <w:vAlign w:val="bottom"/>
          </w:tcPr>
          <w:p w14:paraId="510E6B02" w14:textId="77777777" w:rsidR="00B110C5" w:rsidRPr="00094359" w:rsidRDefault="00B110C5" w:rsidP="005D1FFC">
            <w:pPr>
              <w:keepNext/>
              <w:spacing w:after="0"/>
              <w:jc w:val="right"/>
              <w:rPr>
                <w:sz w:val="20"/>
              </w:rPr>
            </w:pPr>
            <w:r w:rsidRPr="00094359">
              <w:rPr>
                <w:sz w:val="20"/>
              </w:rPr>
              <w:t>1993</w:t>
            </w:r>
          </w:p>
        </w:tc>
        <w:tc>
          <w:tcPr>
            <w:tcW w:w="1152" w:type="dxa"/>
            <w:shd w:val="clear" w:color="auto" w:fill="auto"/>
            <w:vAlign w:val="bottom"/>
          </w:tcPr>
          <w:p w14:paraId="312C098A" w14:textId="77777777" w:rsidR="00B110C5" w:rsidRPr="00094359" w:rsidRDefault="00B110C5" w:rsidP="005D1FFC">
            <w:pPr>
              <w:keepNext/>
              <w:spacing w:after="0"/>
              <w:jc w:val="right"/>
              <w:rPr>
                <w:sz w:val="20"/>
              </w:rPr>
            </w:pPr>
          </w:p>
        </w:tc>
        <w:tc>
          <w:tcPr>
            <w:tcW w:w="1152" w:type="dxa"/>
            <w:shd w:val="clear" w:color="auto" w:fill="auto"/>
            <w:vAlign w:val="bottom"/>
          </w:tcPr>
          <w:p w14:paraId="0176B67F" w14:textId="77777777" w:rsidR="00B110C5" w:rsidRPr="00094359" w:rsidRDefault="00B110C5" w:rsidP="005D1FFC">
            <w:pPr>
              <w:keepNext/>
              <w:spacing w:after="0"/>
              <w:jc w:val="right"/>
              <w:rPr>
                <w:sz w:val="20"/>
              </w:rPr>
            </w:pPr>
            <w:r w:rsidRPr="00094359">
              <w:rPr>
                <w:sz w:val="20"/>
              </w:rPr>
              <w:t>57,132</w:t>
            </w:r>
          </w:p>
        </w:tc>
        <w:tc>
          <w:tcPr>
            <w:tcW w:w="1152" w:type="dxa"/>
            <w:shd w:val="clear" w:color="auto" w:fill="auto"/>
            <w:vAlign w:val="bottom"/>
          </w:tcPr>
          <w:p w14:paraId="4243E4ED" w14:textId="77777777" w:rsidR="00B110C5" w:rsidRPr="00094359" w:rsidRDefault="00B110C5" w:rsidP="005D1FFC">
            <w:pPr>
              <w:keepNext/>
              <w:spacing w:after="0"/>
              <w:jc w:val="right"/>
              <w:rPr>
                <w:sz w:val="20"/>
              </w:rPr>
            </w:pPr>
          </w:p>
        </w:tc>
        <w:tc>
          <w:tcPr>
            <w:tcW w:w="1152" w:type="dxa"/>
            <w:shd w:val="clear" w:color="auto" w:fill="auto"/>
            <w:vAlign w:val="bottom"/>
          </w:tcPr>
          <w:p w14:paraId="41B23A2E" w14:textId="2A052D34" w:rsidR="00B110C5" w:rsidRPr="00094359" w:rsidRDefault="00C43270" w:rsidP="005D1FFC">
            <w:pPr>
              <w:keepNext/>
              <w:spacing w:after="0"/>
              <w:jc w:val="right"/>
              <w:rPr>
                <w:sz w:val="20"/>
              </w:rPr>
            </w:pPr>
            <w:r w:rsidRPr="00C43270">
              <w:rPr>
                <w:i/>
                <w:sz w:val="20"/>
              </w:rPr>
              <w:t xml:space="preserve"> </w:t>
            </w:r>
            <w:r w:rsidR="00B110C5" w:rsidRPr="00094359">
              <w:rPr>
                <w:sz w:val="20"/>
              </w:rPr>
              <w:t xml:space="preserve">44,552 </w:t>
            </w:r>
          </w:p>
        </w:tc>
        <w:tc>
          <w:tcPr>
            <w:tcW w:w="1426" w:type="dxa"/>
            <w:vAlign w:val="bottom"/>
          </w:tcPr>
          <w:p w14:paraId="6D6ED318" w14:textId="77777777" w:rsidR="00B110C5" w:rsidRPr="00094359" w:rsidRDefault="003D6E51" w:rsidP="005D1FFC">
            <w:pPr>
              <w:keepNext/>
              <w:spacing w:after="0"/>
              <w:jc w:val="right"/>
              <w:rPr>
                <w:sz w:val="20"/>
              </w:rPr>
            </w:pPr>
            <w:r w:rsidRPr="00094359">
              <w:rPr>
                <w:sz w:val="20"/>
              </w:rPr>
              <w:t>57,132</w:t>
            </w:r>
          </w:p>
        </w:tc>
      </w:tr>
      <w:tr w:rsidR="00B110C5" w:rsidRPr="001E159B" w14:paraId="02A12453" w14:textId="77777777" w:rsidTr="000B26C9">
        <w:trPr>
          <w:cantSplit/>
          <w:jc w:val="center"/>
        </w:trPr>
        <w:tc>
          <w:tcPr>
            <w:tcW w:w="1152" w:type="dxa"/>
            <w:shd w:val="clear" w:color="auto" w:fill="auto"/>
            <w:noWrap/>
            <w:vAlign w:val="bottom"/>
          </w:tcPr>
          <w:p w14:paraId="115B74DE" w14:textId="77777777" w:rsidR="00B110C5" w:rsidRPr="00094359" w:rsidRDefault="00B110C5" w:rsidP="005D1FFC">
            <w:pPr>
              <w:keepNext/>
              <w:spacing w:after="0"/>
              <w:jc w:val="right"/>
              <w:rPr>
                <w:sz w:val="20"/>
              </w:rPr>
            </w:pPr>
            <w:r w:rsidRPr="00094359">
              <w:rPr>
                <w:sz w:val="20"/>
              </w:rPr>
              <w:t>1994</w:t>
            </w:r>
          </w:p>
        </w:tc>
        <w:tc>
          <w:tcPr>
            <w:tcW w:w="1152" w:type="dxa"/>
            <w:shd w:val="clear" w:color="auto" w:fill="auto"/>
            <w:vAlign w:val="bottom"/>
          </w:tcPr>
          <w:p w14:paraId="7C9F1D3F" w14:textId="77777777" w:rsidR="00B110C5" w:rsidRPr="00094359" w:rsidRDefault="00B110C5" w:rsidP="005D1FFC">
            <w:pPr>
              <w:keepNext/>
              <w:spacing w:after="0"/>
              <w:jc w:val="right"/>
              <w:rPr>
                <w:sz w:val="20"/>
              </w:rPr>
            </w:pPr>
          </w:p>
        </w:tc>
        <w:tc>
          <w:tcPr>
            <w:tcW w:w="1152" w:type="dxa"/>
            <w:shd w:val="clear" w:color="auto" w:fill="auto"/>
            <w:vAlign w:val="bottom"/>
          </w:tcPr>
          <w:p w14:paraId="7F31E75A" w14:textId="77777777" w:rsidR="00B110C5" w:rsidRPr="00094359" w:rsidRDefault="00B110C5" w:rsidP="005D1FFC">
            <w:pPr>
              <w:keepNext/>
              <w:spacing w:after="0"/>
              <w:jc w:val="right"/>
              <w:rPr>
                <w:sz w:val="20"/>
              </w:rPr>
            </w:pPr>
            <w:r w:rsidRPr="00094359">
              <w:rPr>
                <w:sz w:val="20"/>
              </w:rPr>
              <w:t>58,659</w:t>
            </w:r>
          </w:p>
        </w:tc>
        <w:tc>
          <w:tcPr>
            <w:tcW w:w="1152" w:type="dxa"/>
            <w:shd w:val="clear" w:color="auto" w:fill="auto"/>
            <w:vAlign w:val="bottom"/>
          </w:tcPr>
          <w:p w14:paraId="3885766F" w14:textId="77777777" w:rsidR="00B110C5" w:rsidRPr="00094359" w:rsidRDefault="00B110C5" w:rsidP="005D1FFC">
            <w:pPr>
              <w:keepNext/>
              <w:spacing w:after="0"/>
              <w:jc w:val="right"/>
              <w:rPr>
                <w:sz w:val="20"/>
              </w:rPr>
            </w:pPr>
          </w:p>
        </w:tc>
        <w:tc>
          <w:tcPr>
            <w:tcW w:w="1152" w:type="dxa"/>
            <w:shd w:val="clear" w:color="auto" w:fill="auto"/>
            <w:vAlign w:val="bottom"/>
          </w:tcPr>
          <w:p w14:paraId="731D5B36" w14:textId="23A3F916" w:rsidR="00B110C5" w:rsidRPr="00094359" w:rsidRDefault="00C43270" w:rsidP="005D1FFC">
            <w:pPr>
              <w:keepNext/>
              <w:spacing w:after="0"/>
              <w:jc w:val="right"/>
              <w:rPr>
                <w:sz w:val="20"/>
              </w:rPr>
            </w:pPr>
            <w:r w:rsidRPr="00C43270">
              <w:rPr>
                <w:i/>
                <w:sz w:val="20"/>
              </w:rPr>
              <w:t xml:space="preserve"> </w:t>
            </w:r>
            <w:r w:rsidR="00B110C5" w:rsidRPr="00094359">
              <w:rPr>
                <w:sz w:val="20"/>
              </w:rPr>
              <w:t xml:space="preserve">43,430 </w:t>
            </w:r>
          </w:p>
        </w:tc>
        <w:tc>
          <w:tcPr>
            <w:tcW w:w="1426" w:type="dxa"/>
            <w:vAlign w:val="bottom"/>
          </w:tcPr>
          <w:p w14:paraId="48410D1E" w14:textId="77777777" w:rsidR="00B110C5" w:rsidRPr="00094359" w:rsidRDefault="003D6E51" w:rsidP="005D1FFC">
            <w:pPr>
              <w:keepNext/>
              <w:spacing w:after="0"/>
              <w:jc w:val="right"/>
              <w:rPr>
                <w:sz w:val="20"/>
              </w:rPr>
            </w:pPr>
            <w:r w:rsidRPr="00094359">
              <w:rPr>
                <w:sz w:val="20"/>
              </w:rPr>
              <w:t>58,659</w:t>
            </w:r>
          </w:p>
        </w:tc>
      </w:tr>
      <w:tr w:rsidR="00B110C5" w:rsidRPr="001E159B" w14:paraId="1331C020" w14:textId="77777777" w:rsidTr="000B26C9">
        <w:trPr>
          <w:cantSplit/>
          <w:jc w:val="center"/>
        </w:trPr>
        <w:tc>
          <w:tcPr>
            <w:tcW w:w="1152" w:type="dxa"/>
            <w:shd w:val="clear" w:color="auto" w:fill="auto"/>
            <w:noWrap/>
            <w:vAlign w:val="bottom"/>
          </w:tcPr>
          <w:p w14:paraId="7AFB3142" w14:textId="77777777" w:rsidR="00B110C5" w:rsidRPr="00094359" w:rsidRDefault="00B110C5" w:rsidP="005D1FFC">
            <w:pPr>
              <w:keepNext/>
              <w:spacing w:after="0"/>
              <w:jc w:val="right"/>
              <w:rPr>
                <w:sz w:val="20"/>
              </w:rPr>
            </w:pPr>
            <w:r w:rsidRPr="00094359">
              <w:rPr>
                <w:sz w:val="20"/>
              </w:rPr>
              <w:t>1995</w:t>
            </w:r>
          </w:p>
        </w:tc>
        <w:tc>
          <w:tcPr>
            <w:tcW w:w="1152" w:type="dxa"/>
            <w:shd w:val="clear" w:color="auto" w:fill="auto"/>
            <w:vAlign w:val="bottom"/>
          </w:tcPr>
          <w:p w14:paraId="119D9829" w14:textId="77777777" w:rsidR="00B110C5" w:rsidRPr="00094359" w:rsidRDefault="00B110C5" w:rsidP="005D1FFC">
            <w:pPr>
              <w:keepNext/>
              <w:spacing w:after="0"/>
              <w:jc w:val="right"/>
              <w:rPr>
                <w:sz w:val="20"/>
              </w:rPr>
            </w:pPr>
          </w:p>
        </w:tc>
        <w:tc>
          <w:tcPr>
            <w:tcW w:w="1152" w:type="dxa"/>
            <w:shd w:val="clear" w:color="auto" w:fill="auto"/>
            <w:vAlign w:val="bottom"/>
          </w:tcPr>
          <w:p w14:paraId="65E30594" w14:textId="77777777" w:rsidR="00B110C5" w:rsidRPr="00094359" w:rsidRDefault="00B110C5" w:rsidP="005D1FFC">
            <w:pPr>
              <w:keepNext/>
              <w:spacing w:after="0"/>
              <w:jc w:val="right"/>
              <w:rPr>
                <w:sz w:val="20"/>
              </w:rPr>
            </w:pPr>
            <w:r w:rsidRPr="00094359">
              <w:rPr>
                <w:sz w:val="20"/>
              </w:rPr>
              <w:t>64,925</w:t>
            </w:r>
          </w:p>
        </w:tc>
        <w:tc>
          <w:tcPr>
            <w:tcW w:w="1152" w:type="dxa"/>
            <w:shd w:val="clear" w:color="auto" w:fill="auto"/>
            <w:vAlign w:val="bottom"/>
          </w:tcPr>
          <w:p w14:paraId="5159F0CE" w14:textId="77777777" w:rsidR="00B110C5" w:rsidRPr="00094359" w:rsidRDefault="00B110C5" w:rsidP="005D1FFC">
            <w:pPr>
              <w:keepNext/>
              <w:spacing w:after="0"/>
              <w:jc w:val="right"/>
              <w:rPr>
                <w:sz w:val="20"/>
              </w:rPr>
            </w:pPr>
          </w:p>
        </w:tc>
        <w:tc>
          <w:tcPr>
            <w:tcW w:w="1152" w:type="dxa"/>
            <w:shd w:val="clear" w:color="auto" w:fill="auto"/>
            <w:vAlign w:val="bottom"/>
          </w:tcPr>
          <w:p w14:paraId="0277FA36" w14:textId="6497889F" w:rsidR="00B110C5" w:rsidRPr="00094359" w:rsidRDefault="00C43270" w:rsidP="005D1FFC">
            <w:pPr>
              <w:keepNext/>
              <w:spacing w:after="0"/>
              <w:jc w:val="right"/>
              <w:rPr>
                <w:sz w:val="20"/>
              </w:rPr>
            </w:pPr>
            <w:r w:rsidRPr="00C43270">
              <w:rPr>
                <w:i/>
                <w:sz w:val="20"/>
              </w:rPr>
              <w:t xml:space="preserve"> </w:t>
            </w:r>
            <w:r w:rsidR="00B110C5" w:rsidRPr="00094359">
              <w:rPr>
                <w:sz w:val="20"/>
              </w:rPr>
              <w:t xml:space="preserve">53,647 </w:t>
            </w:r>
          </w:p>
        </w:tc>
        <w:tc>
          <w:tcPr>
            <w:tcW w:w="1426" w:type="dxa"/>
            <w:vAlign w:val="bottom"/>
          </w:tcPr>
          <w:p w14:paraId="4FC6A842" w14:textId="77777777" w:rsidR="00B110C5" w:rsidRPr="00094359" w:rsidRDefault="003D6E51" w:rsidP="005D1FFC">
            <w:pPr>
              <w:keepNext/>
              <w:spacing w:after="0"/>
              <w:jc w:val="right"/>
              <w:rPr>
                <w:sz w:val="20"/>
              </w:rPr>
            </w:pPr>
            <w:r w:rsidRPr="00094359">
              <w:rPr>
                <w:sz w:val="20"/>
              </w:rPr>
              <w:t>64,925</w:t>
            </w:r>
          </w:p>
        </w:tc>
      </w:tr>
      <w:tr w:rsidR="00B110C5" w:rsidRPr="001E159B" w14:paraId="7BCBFFCF" w14:textId="77777777" w:rsidTr="000B26C9">
        <w:trPr>
          <w:cantSplit/>
          <w:jc w:val="center"/>
        </w:trPr>
        <w:tc>
          <w:tcPr>
            <w:tcW w:w="1152" w:type="dxa"/>
            <w:shd w:val="clear" w:color="auto" w:fill="auto"/>
            <w:noWrap/>
            <w:vAlign w:val="bottom"/>
          </w:tcPr>
          <w:p w14:paraId="76A4556D" w14:textId="77777777" w:rsidR="00B110C5" w:rsidRPr="00094359" w:rsidRDefault="00B110C5" w:rsidP="005D1FFC">
            <w:pPr>
              <w:keepNext/>
              <w:spacing w:after="0"/>
              <w:jc w:val="right"/>
              <w:rPr>
                <w:sz w:val="20"/>
              </w:rPr>
            </w:pPr>
            <w:r w:rsidRPr="00094359">
              <w:rPr>
                <w:sz w:val="20"/>
              </w:rPr>
              <w:t>1996</w:t>
            </w:r>
          </w:p>
        </w:tc>
        <w:tc>
          <w:tcPr>
            <w:tcW w:w="1152" w:type="dxa"/>
            <w:shd w:val="clear" w:color="auto" w:fill="auto"/>
            <w:vAlign w:val="bottom"/>
          </w:tcPr>
          <w:p w14:paraId="196E3395" w14:textId="77777777" w:rsidR="00B110C5" w:rsidRPr="00094359" w:rsidRDefault="00B110C5" w:rsidP="005D1FFC">
            <w:pPr>
              <w:keepNext/>
              <w:spacing w:after="0"/>
              <w:jc w:val="right"/>
              <w:rPr>
                <w:sz w:val="20"/>
              </w:rPr>
            </w:pPr>
          </w:p>
        </w:tc>
        <w:tc>
          <w:tcPr>
            <w:tcW w:w="1152" w:type="dxa"/>
            <w:shd w:val="clear" w:color="auto" w:fill="auto"/>
            <w:vAlign w:val="bottom"/>
          </w:tcPr>
          <w:p w14:paraId="33BD8DB5" w14:textId="77777777" w:rsidR="00B110C5" w:rsidRPr="00094359" w:rsidRDefault="00B110C5" w:rsidP="005D1FFC">
            <w:pPr>
              <w:keepNext/>
              <w:spacing w:after="0"/>
              <w:jc w:val="right"/>
              <w:rPr>
                <w:sz w:val="20"/>
              </w:rPr>
            </w:pPr>
            <w:r w:rsidRPr="00094359">
              <w:rPr>
                <w:sz w:val="20"/>
              </w:rPr>
              <w:t>29,062</w:t>
            </w:r>
          </w:p>
        </w:tc>
        <w:tc>
          <w:tcPr>
            <w:tcW w:w="1152" w:type="dxa"/>
            <w:shd w:val="clear" w:color="auto" w:fill="auto"/>
            <w:vAlign w:val="bottom"/>
          </w:tcPr>
          <w:p w14:paraId="09F22389" w14:textId="77777777" w:rsidR="00B110C5" w:rsidRPr="00094359" w:rsidRDefault="00B110C5" w:rsidP="005D1FFC">
            <w:pPr>
              <w:keepNext/>
              <w:spacing w:after="0"/>
              <w:jc w:val="right"/>
              <w:rPr>
                <w:sz w:val="20"/>
              </w:rPr>
            </w:pPr>
          </w:p>
        </w:tc>
        <w:tc>
          <w:tcPr>
            <w:tcW w:w="1152" w:type="dxa"/>
            <w:shd w:val="clear" w:color="auto" w:fill="auto"/>
            <w:vAlign w:val="bottom"/>
          </w:tcPr>
          <w:p w14:paraId="2949FCE3" w14:textId="24612E7B" w:rsidR="00B110C5" w:rsidRPr="00094359" w:rsidRDefault="00C43270" w:rsidP="005D1FFC">
            <w:pPr>
              <w:keepNext/>
              <w:spacing w:after="0"/>
              <w:jc w:val="right"/>
              <w:rPr>
                <w:sz w:val="20"/>
              </w:rPr>
            </w:pPr>
            <w:r w:rsidRPr="00C43270">
              <w:rPr>
                <w:i/>
                <w:sz w:val="20"/>
              </w:rPr>
              <w:t xml:space="preserve"> </w:t>
            </w:r>
            <w:r w:rsidR="00B110C5" w:rsidRPr="00094359">
              <w:rPr>
                <w:sz w:val="20"/>
              </w:rPr>
              <w:t xml:space="preserve">23,482 </w:t>
            </w:r>
          </w:p>
        </w:tc>
        <w:tc>
          <w:tcPr>
            <w:tcW w:w="1426" w:type="dxa"/>
            <w:vAlign w:val="bottom"/>
          </w:tcPr>
          <w:p w14:paraId="16775A32" w14:textId="77777777" w:rsidR="00B110C5" w:rsidRPr="00094359" w:rsidRDefault="003D6E51" w:rsidP="005D1FFC">
            <w:pPr>
              <w:keepNext/>
              <w:spacing w:after="0"/>
              <w:jc w:val="right"/>
              <w:rPr>
                <w:sz w:val="20"/>
              </w:rPr>
            </w:pPr>
            <w:r w:rsidRPr="00094359">
              <w:rPr>
                <w:sz w:val="20"/>
              </w:rPr>
              <w:t>29,062</w:t>
            </w:r>
          </w:p>
        </w:tc>
      </w:tr>
      <w:tr w:rsidR="00B110C5" w:rsidRPr="001E159B" w14:paraId="52BBF6D5" w14:textId="77777777" w:rsidTr="000B26C9">
        <w:trPr>
          <w:cantSplit/>
          <w:jc w:val="center"/>
        </w:trPr>
        <w:tc>
          <w:tcPr>
            <w:tcW w:w="1152" w:type="dxa"/>
            <w:shd w:val="clear" w:color="auto" w:fill="auto"/>
            <w:noWrap/>
            <w:vAlign w:val="bottom"/>
          </w:tcPr>
          <w:p w14:paraId="5C21AB9F" w14:textId="77777777" w:rsidR="00B110C5" w:rsidRPr="00094359" w:rsidRDefault="00B110C5" w:rsidP="005D1FFC">
            <w:pPr>
              <w:keepNext/>
              <w:spacing w:after="0"/>
              <w:jc w:val="right"/>
              <w:rPr>
                <w:sz w:val="20"/>
              </w:rPr>
            </w:pPr>
            <w:r w:rsidRPr="00094359">
              <w:rPr>
                <w:sz w:val="20"/>
              </w:rPr>
              <w:t>1997</w:t>
            </w:r>
          </w:p>
        </w:tc>
        <w:tc>
          <w:tcPr>
            <w:tcW w:w="1152" w:type="dxa"/>
            <w:shd w:val="clear" w:color="auto" w:fill="auto"/>
            <w:vAlign w:val="bottom"/>
          </w:tcPr>
          <w:p w14:paraId="12C1E3AF" w14:textId="77777777" w:rsidR="00B110C5" w:rsidRPr="00094359" w:rsidRDefault="00B110C5" w:rsidP="005D1FFC">
            <w:pPr>
              <w:keepNext/>
              <w:spacing w:after="0"/>
              <w:jc w:val="right"/>
              <w:rPr>
                <w:sz w:val="20"/>
              </w:rPr>
            </w:pPr>
          </w:p>
        </w:tc>
        <w:tc>
          <w:tcPr>
            <w:tcW w:w="1152" w:type="dxa"/>
            <w:shd w:val="clear" w:color="auto" w:fill="auto"/>
            <w:vAlign w:val="bottom"/>
          </w:tcPr>
          <w:p w14:paraId="334859C9" w14:textId="77777777" w:rsidR="00B110C5" w:rsidRPr="00094359" w:rsidRDefault="00B110C5" w:rsidP="005D1FFC">
            <w:pPr>
              <w:keepNext/>
              <w:spacing w:after="0"/>
              <w:jc w:val="right"/>
              <w:rPr>
                <w:sz w:val="20"/>
              </w:rPr>
            </w:pPr>
            <w:r w:rsidRPr="00094359">
              <w:rPr>
                <w:sz w:val="20"/>
              </w:rPr>
              <w:t>25,940</w:t>
            </w:r>
          </w:p>
        </w:tc>
        <w:tc>
          <w:tcPr>
            <w:tcW w:w="1152" w:type="dxa"/>
            <w:shd w:val="clear" w:color="auto" w:fill="auto"/>
            <w:vAlign w:val="bottom"/>
          </w:tcPr>
          <w:p w14:paraId="79A94A1C" w14:textId="77777777" w:rsidR="00B110C5" w:rsidRPr="00094359" w:rsidRDefault="00B110C5" w:rsidP="005D1FFC">
            <w:pPr>
              <w:keepNext/>
              <w:spacing w:after="0"/>
              <w:jc w:val="right"/>
              <w:rPr>
                <w:sz w:val="20"/>
              </w:rPr>
            </w:pPr>
          </w:p>
        </w:tc>
        <w:tc>
          <w:tcPr>
            <w:tcW w:w="1152" w:type="dxa"/>
            <w:shd w:val="clear" w:color="auto" w:fill="auto"/>
            <w:vAlign w:val="bottom"/>
          </w:tcPr>
          <w:p w14:paraId="6E8D090F" w14:textId="3F40DBAE" w:rsidR="00B110C5" w:rsidRPr="00094359" w:rsidRDefault="00C43270" w:rsidP="005D1FFC">
            <w:pPr>
              <w:keepNext/>
              <w:spacing w:after="0"/>
              <w:jc w:val="right"/>
              <w:rPr>
                <w:sz w:val="20"/>
              </w:rPr>
            </w:pPr>
            <w:r w:rsidRPr="00C43270">
              <w:rPr>
                <w:i/>
                <w:sz w:val="20"/>
              </w:rPr>
              <w:t xml:space="preserve"> </w:t>
            </w:r>
            <w:r w:rsidR="00B110C5" w:rsidRPr="00094359">
              <w:rPr>
                <w:sz w:val="20"/>
              </w:rPr>
              <w:t xml:space="preserve">19,623 </w:t>
            </w:r>
          </w:p>
        </w:tc>
        <w:tc>
          <w:tcPr>
            <w:tcW w:w="1426" w:type="dxa"/>
            <w:vAlign w:val="bottom"/>
          </w:tcPr>
          <w:p w14:paraId="33A16C13" w14:textId="77777777" w:rsidR="00B110C5" w:rsidRPr="00094359" w:rsidRDefault="003D6E51" w:rsidP="005D1FFC">
            <w:pPr>
              <w:keepNext/>
              <w:spacing w:after="0"/>
              <w:jc w:val="right"/>
              <w:rPr>
                <w:sz w:val="20"/>
              </w:rPr>
            </w:pPr>
            <w:r w:rsidRPr="00094359">
              <w:rPr>
                <w:sz w:val="20"/>
              </w:rPr>
              <w:t>25,940</w:t>
            </w:r>
          </w:p>
        </w:tc>
      </w:tr>
      <w:tr w:rsidR="000B26C9" w:rsidRPr="001E159B" w14:paraId="19A458B1" w14:textId="77777777" w:rsidTr="000B26C9">
        <w:trPr>
          <w:cantSplit/>
          <w:jc w:val="center"/>
        </w:trPr>
        <w:tc>
          <w:tcPr>
            <w:tcW w:w="1152" w:type="dxa"/>
            <w:shd w:val="clear" w:color="auto" w:fill="auto"/>
            <w:noWrap/>
            <w:vAlign w:val="bottom"/>
          </w:tcPr>
          <w:p w14:paraId="0FF932BB" w14:textId="77777777" w:rsidR="000B26C9" w:rsidRPr="00094359" w:rsidRDefault="000B26C9" w:rsidP="005D1FFC">
            <w:pPr>
              <w:keepNext/>
              <w:spacing w:after="0"/>
              <w:jc w:val="right"/>
              <w:rPr>
                <w:sz w:val="20"/>
              </w:rPr>
            </w:pPr>
            <w:r w:rsidRPr="00094359">
              <w:rPr>
                <w:sz w:val="20"/>
              </w:rPr>
              <w:t>1998</w:t>
            </w:r>
          </w:p>
        </w:tc>
        <w:tc>
          <w:tcPr>
            <w:tcW w:w="1152" w:type="dxa"/>
            <w:shd w:val="clear" w:color="auto" w:fill="auto"/>
            <w:vAlign w:val="bottom"/>
          </w:tcPr>
          <w:p w14:paraId="661BF23E" w14:textId="77777777" w:rsidR="000B26C9" w:rsidRPr="00094359" w:rsidRDefault="000B26C9" w:rsidP="005D1FFC">
            <w:pPr>
              <w:keepNext/>
              <w:spacing w:after="0"/>
              <w:jc w:val="right"/>
              <w:rPr>
                <w:sz w:val="20"/>
              </w:rPr>
            </w:pPr>
          </w:p>
        </w:tc>
        <w:tc>
          <w:tcPr>
            <w:tcW w:w="1152" w:type="dxa"/>
            <w:shd w:val="clear" w:color="auto" w:fill="auto"/>
            <w:vAlign w:val="center"/>
          </w:tcPr>
          <w:p w14:paraId="59292B35" w14:textId="77777777" w:rsidR="00182498" w:rsidRPr="00094359" w:rsidRDefault="000B26C9">
            <w:pPr>
              <w:keepNext/>
              <w:spacing w:after="0"/>
              <w:jc w:val="right"/>
              <w:rPr>
                <w:sz w:val="20"/>
              </w:rPr>
            </w:pPr>
            <w:r w:rsidRPr="00094359">
              <w:rPr>
                <w:sz w:val="20"/>
              </w:rPr>
              <w:t>2</w:t>
            </w:r>
            <w:r w:rsidR="009F3B63" w:rsidRPr="00094359">
              <w:rPr>
                <w:sz w:val="20"/>
              </w:rPr>
              <w:t>3,798</w:t>
            </w:r>
          </w:p>
        </w:tc>
        <w:tc>
          <w:tcPr>
            <w:tcW w:w="1152" w:type="dxa"/>
            <w:shd w:val="clear" w:color="auto" w:fill="auto"/>
            <w:vAlign w:val="bottom"/>
          </w:tcPr>
          <w:p w14:paraId="1B6B85AB" w14:textId="77777777" w:rsidR="000B26C9" w:rsidRPr="00094359" w:rsidRDefault="000B26C9" w:rsidP="005D1FFC">
            <w:pPr>
              <w:keepNext/>
              <w:spacing w:after="0"/>
              <w:jc w:val="right"/>
              <w:rPr>
                <w:sz w:val="20"/>
              </w:rPr>
            </w:pPr>
          </w:p>
        </w:tc>
        <w:tc>
          <w:tcPr>
            <w:tcW w:w="1152" w:type="dxa"/>
            <w:shd w:val="clear" w:color="auto" w:fill="auto"/>
            <w:vAlign w:val="bottom"/>
          </w:tcPr>
          <w:p w14:paraId="06F3BCCD" w14:textId="3638887D" w:rsidR="000B26C9" w:rsidRPr="00094359" w:rsidRDefault="00C43270" w:rsidP="005D1FFC">
            <w:pPr>
              <w:keepNext/>
              <w:spacing w:after="0"/>
              <w:jc w:val="right"/>
              <w:rPr>
                <w:sz w:val="20"/>
              </w:rPr>
            </w:pPr>
            <w:r w:rsidRPr="00C43270">
              <w:rPr>
                <w:i/>
                <w:sz w:val="20"/>
              </w:rPr>
              <w:t xml:space="preserve"> </w:t>
            </w:r>
            <w:r w:rsidR="000B26C9" w:rsidRPr="00094359">
              <w:rPr>
                <w:sz w:val="20"/>
              </w:rPr>
              <w:t xml:space="preserve">21,032 </w:t>
            </w:r>
          </w:p>
        </w:tc>
        <w:tc>
          <w:tcPr>
            <w:tcW w:w="1426" w:type="dxa"/>
            <w:vAlign w:val="center"/>
          </w:tcPr>
          <w:p w14:paraId="4F9EC97B" w14:textId="77777777" w:rsidR="00182498" w:rsidRPr="00094359" w:rsidRDefault="000B26C9">
            <w:pPr>
              <w:keepNext/>
              <w:spacing w:after="0"/>
              <w:jc w:val="right"/>
              <w:rPr>
                <w:sz w:val="20"/>
              </w:rPr>
            </w:pPr>
            <w:r w:rsidRPr="00094359">
              <w:rPr>
                <w:sz w:val="20"/>
              </w:rPr>
              <w:t>2</w:t>
            </w:r>
            <w:r w:rsidR="009F3B63" w:rsidRPr="00094359">
              <w:rPr>
                <w:sz w:val="20"/>
              </w:rPr>
              <w:t>3,798</w:t>
            </w:r>
          </w:p>
        </w:tc>
      </w:tr>
      <w:tr w:rsidR="000B26C9" w:rsidRPr="001E159B" w14:paraId="117688F2" w14:textId="77777777" w:rsidTr="000B26C9">
        <w:trPr>
          <w:cantSplit/>
          <w:jc w:val="center"/>
        </w:trPr>
        <w:tc>
          <w:tcPr>
            <w:tcW w:w="1152" w:type="dxa"/>
            <w:shd w:val="clear" w:color="auto" w:fill="auto"/>
            <w:noWrap/>
            <w:vAlign w:val="bottom"/>
          </w:tcPr>
          <w:p w14:paraId="50EB2C15" w14:textId="77777777" w:rsidR="000B26C9" w:rsidRPr="00094359" w:rsidRDefault="000B26C9" w:rsidP="005D1FFC">
            <w:pPr>
              <w:keepNext/>
              <w:spacing w:after="0"/>
              <w:jc w:val="right"/>
              <w:rPr>
                <w:sz w:val="20"/>
              </w:rPr>
            </w:pPr>
            <w:r w:rsidRPr="00094359">
              <w:rPr>
                <w:sz w:val="20"/>
              </w:rPr>
              <w:t>1999</w:t>
            </w:r>
          </w:p>
        </w:tc>
        <w:tc>
          <w:tcPr>
            <w:tcW w:w="1152" w:type="dxa"/>
            <w:shd w:val="clear" w:color="auto" w:fill="auto"/>
            <w:vAlign w:val="bottom"/>
          </w:tcPr>
          <w:p w14:paraId="6906FACB" w14:textId="77777777" w:rsidR="000B26C9" w:rsidRPr="00094359" w:rsidRDefault="000B26C9" w:rsidP="005D1FFC">
            <w:pPr>
              <w:keepNext/>
              <w:spacing w:after="0"/>
              <w:jc w:val="right"/>
              <w:rPr>
                <w:sz w:val="20"/>
              </w:rPr>
            </w:pPr>
          </w:p>
        </w:tc>
        <w:tc>
          <w:tcPr>
            <w:tcW w:w="1152" w:type="dxa"/>
            <w:shd w:val="clear" w:color="auto" w:fill="auto"/>
            <w:vAlign w:val="center"/>
          </w:tcPr>
          <w:p w14:paraId="4BD01D6E" w14:textId="77777777" w:rsidR="000B26C9" w:rsidRPr="00094359" w:rsidRDefault="000B26C9" w:rsidP="005D1FFC">
            <w:pPr>
              <w:keepNext/>
              <w:spacing w:after="0"/>
              <w:jc w:val="right"/>
              <w:rPr>
                <w:sz w:val="20"/>
              </w:rPr>
            </w:pPr>
            <w:r w:rsidRPr="00094359">
              <w:rPr>
                <w:sz w:val="20"/>
              </w:rPr>
              <w:t>1,010</w:t>
            </w:r>
          </w:p>
        </w:tc>
        <w:tc>
          <w:tcPr>
            <w:tcW w:w="1152" w:type="dxa"/>
            <w:shd w:val="clear" w:color="auto" w:fill="auto"/>
            <w:vAlign w:val="bottom"/>
          </w:tcPr>
          <w:p w14:paraId="0A05DD15" w14:textId="77777777" w:rsidR="000B26C9" w:rsidRPr="00094359" w:rsidRDefault="000B26C9" w:rsidP="005D1FFC">
            <w:pPr>
              <w:keepNext/>
              <w:spacing w:after="0"/>
              <w:jc w:val="right"/>
              <w:rPr>
                <w:sz w:val="20"/>
              </w:rPr>
            </w:pPr>
          </w:p>
        </w:tc>
        <w:tc>
          <w:tcPr>
            <w:tcW w:w="1152" w:type="dxa"/>
            <w:shd w:val="clear" w:color="auto" w:fill="auto"/>
            <w:vAlign w:val="bottom"/>
          </w:tcPr>
          <w:p w14:paraId="1DFF131F" w14:textId="6C1F35EE" w:rsidR="000B26C9" w:rsidRPr="00094359" w:rsidRDefault="00C43270" w:rsidP="005D1FFC">
            <w:pPr>
              <w:keepNext/>
              <w:spacing w:after="0"/>
              <w:jc w:val="right"/>
              <w:rPr>
                <w:sz w:val="20"/>
              </w:rPr>
            </w:pPr>
            <w:r w:rsidRPr="00C43270">
              <w:rPr>
                <w:i/>
                <w:sz w:val="20"/>
              </w:rPr>
              <w:t xml:space="preserve">  </w:t>
            </w:r>
            <w:r w:rsidR="000B26C9" w:rsidRPr="00094359">
              <w:rPr>
                <w:sz w:val="20"/>
              </w:rPr>
              <w:t xml:space="preserve"> 492 </w:t>
            </w:r>
          </w:p>
        </w:tc>
        <w:tc>
          <w:tcPr>
            <w:tcW w:w="1426" w:type="dxa"/>
            <w:vAlign w:val="center"/>
          </w:tcPr>
          <w:p w14:paraId="5D8D5158" w14:textId="77777777" w:rsidR="000B26C9" w:rsidRPr="00094359" w:rsidRDefault="000B26C9" w:rsidP="005D1FFC">
            <w:pPr>
              <w:keepNext/>
              <w:spacing w:after="0"/>
              <w:jc w:val="right"/>
              <w:rPr>
                <w:sz w:val="20"/>
              </w:rPr>
            </w:pPr>
            <w:r w:rsidRPr="00094359">
              <w:rPr>
                <w:sz w:val="20"/>
              </w:rPr>
              <w:t>1,010</w:t>
            </w:r>
          </w:p>
        </w:tc>
      </w:tr>
      <w:tr w:rsidR="000B26C9" w:rsidRPr="001E159B" w14:paraId="4F852EF2" w14:textId="77777777" w:rsidTr="000B26C9">
        <w:trPr>
          <w:cantSplit/>
          <w:jc w:val="center"/>
        </w:trPr>
        <w:tc>
          <w:tcPr>
            <w:tcW w:w="1152" w:type="dxa"/>
            <w:shd w:val="clear" w:color="auto" w:fill="auto"/>
            <w:noWrap/>
            <w:vAlign w:val="bottom"/>
          </w:tcPr>
          <w:p w14:paraId="0B705594" w14:textId="77777777" w:rsidR="000B26C9" w:rsidRPr="00094359" w:rsidRDefault="000B26C9" w:rsidP="005D1FFC">
            <w:pPr>
              <w:keepNext/>
              <w:spacing w:after="0"/>
              <w:jc w:val="right"/>
              <w:rPr>
                <w:sz w:val="20"/>
              </w:rPr>
            </w:pPr>
            <w:r w:rsidRPr="00094359">
              <w:rPr>
                <w:sz w:val="20"/>
              </w:rPr>
              <w:t>2000</w:t>
            </w:r>
          </w:p>
        </w:tc>
        <w:tc>
          <w:tcPr>
            <w:tcW w:w="1152" w:type="dxa"/>
            <w:shd w:val="clear" w:color="auto" w:fill="auto"/>
            <w:vAlign w:val="bottom"/>
          </w:tcPr>
          <w:p w14:paraId="6F8FC1F0" w14:textId="77777777" w:rsidR="000B26C9" w:rsidRPr="00094359" w:rsidRDefault="000B26C9" w:rsidP="005D1FFC">
            <w:pPr>
              <w:keepNext/>
              <w:spacing w:after="0"/>
              <w:jc w:val="right"/>
              <w:rPr>
                <w:sz w:val="20"/>
              </w:rPr>
            </w:pPr>
          </w:p>
        </w:tc>
        <w:tc>
          <w:tcPr>
            <w:tcW w:w="1152" w:type="dxa"/>
            <w:shd w:val="clear" w:color="auto" w:fill="auto"/>
            <w:vAlign w:val="center"/>
          </w:tcPr>
          <w:p w14:paraId="791016B6" w14:textId="77777777" w:rsidR="000B26C9" w:rsidRPr="00094359" w:rsidRDefault="000B26C9" w:rsidP="005D1FFC">
            <w:pPr>
              <w:keepNext/>
              <w:spacing w:after="0"/>
              <w:jc w:val="right"/>
              <w:rPr>
                <w:sz w:val="20"/>
              </w:rPr>
            </w:pPr>
            <w:r w:rsidRPr="00094359">
              <w:rPr>
                <w:sz w:val="20"/>
              </w:rPr>
              <w:t>1,244</w:t>
            </w:r>
          </w:p>
        </w:tc>
        <w:tc>
          <w:tcPr>
            <w:tcW w:w="1152" w:type="dxa"/>
            <w:shd w:val="clear" w:color="auto" w:fill="auto"/>
            <w:vAlign w:val="bottom"/>
          </w:tcPr>
          <w:p w14:paraId="79442E23" w14:textId="77777777" w:rsidR="000B26C9" w:rsidRPr="00094359" w:rsidRDefault="000B26C9" w:rsidP="005D1FFC">
            <w:pPr>
              <w:keepNext/>
              <w:spacing w:after="0"/>
              <w:jc w:val="right"/>
              <w:rPr>
                <w:sz w:val="20"/>
              </w:rPr>
            </w:pPr>
          </w:p>
        </w:tc>
        <w:tc>
          <w:tcPr>
            <w:tcW w:w="1152" w:type="dxa"/>
            <w:shd w:val="clear" w:color="auto" w:fill="auto"/>
            <w:vAlign w:val="bottom"/>
          </w:tcPr>
          <w:p w14:paraId="47AAF5D1" w14:textId="2AC677B7" w:rsidR="000B26C9" w:rsidRPr="00094359" w:rsidRDefault="00C43270" w:rsidP="005D1FFC">
            <w:pPr>
              <w:keepNext/>
              <w:spacing w:after="0"/>
              <w:jc w:val="right"/>
              <w:rPr>
                <w:sz w:val="20"/>
              </w:rPr>
            </w:pPr>
            <w:r w:rsidRPr="00C43270">
              <w:rPr>
                <w:i/>
                <w:sz w:val="20"/>
              </w:rPr>
              <w:t xml:space="preserve">  </w:t>
            </w:r>
            <w:r w:rsidR="000B26C9" w:rsidRPr="00094359">
              <w:rPr>
                <w:sz w:val="20"/>
              </w:rPr>
              <w:t xml:space="preserve"> 573 </w:t>
            </w:r>
          </w:p>
        </w:tc>
        <w:tc>
          <w:tcPr>
            <w:tcW w:w="1426" w:type="dxa"/>
            <w:vAlign w:val="center"/>
          </w:tcPr>
          <w:p w14:paraId="04A52B92" w14:textId="77777777" w:rsidR="000B26C9" w:rsidRPr="00094359" w:rsidRDefault="000B26C9" w:rsidP="005D1FFC">
            <w:pPr>
              <w:keepNext/>
              <w:spacing w:after="0"/>
              <w:jc w:val="right"/>
              <w:rPr>
                <w:sz w:val="20"/>
              </w:rPr>
            </w:pPr>
            <w:r w:rsidRPr="00094359">
              <w:rPr>
                <w:sz w:val="20"/>
              </w:rPr>
              <w:t>1,244</w:t>
            </w:r>
          </w:p>
        </w:tc>
      </w:tr>
      <w:tr w:rsidR="000B26C9" w:rsidRPr="001E159B" w14:paraId="7E06EEEC" w14:textId="77777777" w:rsidTr="000B26C9">
        <w:trPr>
          <w:cantSplit/>
          <w:jc w:val="center"/>
        </w:trPr>
        <w:tc>
          <w:tcPr>
            <w:tcW w:w="1152" w:type="dxa"/>
            <w:shd w:val="clear" w:color="auto" w:fill="auto"/>
            <w:noWrap/>
            <w:vAlign w:val="bottom"/>
          </w:tcPr>
          <w:p w14:paraId="4366C884" w14:textId="77777777" w:rsidR="000B26C9" w:rsidRPr="00094359" w:rsidRDefault="000B26C9" w:rsidP="005D1FFC">
            <w:pPr>
              <w:keepNext/>
              <w:spacing w:after="0"/>
              <w:jc w:val="right"/>
              <w:rPr>
                <w:sz w:val="20"/>
              </w:rPr>
            </w:pPr>
            <w:r w:rsidRPr="00094359">
              <w:rPr>
                <w:sz w:val="20"/>
              </w:rPr>
              <w:t>2001</w:t>
            </w:r>
          </w:p>
        </w:tc>
        <w:tc>
          <w:tcPr>
            <w:tcW w:w="1152" w:type="dxa"/>
            <w:shd w:val="clear" w:color="auto" w:fill="auto"/>
            <w:vAlign w:val="bottom"/>
          </w:tcPr>
          <w:p w14:paraId="5927382F" w14:textId="77777777" w:rsidR="000B26C9" w:rsidRPr="00094359" w:rsidRDefault="000B26C9" w:rsidP="005D1FFC">
            <w:pPr>
              <w:keepNext/>
              <w:spacing w:after="0"/>
              <w:jc w:val="right"/>
              <w:rPr>
                <w:sz w:val="20"/>
              </w:rPr>
            </w:pPr>
          </w:p>
        </w:tc>
        <w:tc>
          <w:tcPr>
            <w:tcW w:w="1152" w:type="dxa"/>
            <w:shd w:val="clear" w:color="auto" w:fill="auto"/>
            <w:vAlign w:val="center"/>
          </w:tcPr>
          <w:p w14:paraId="50A340CF" w14:textId="77777777" w:rsidR="000B26C9" w:rsidRPr="00094359" w:rsidRDefault="000B26C9" w:rsidP="005D1FFC">
            <w:pPr>
              <w:keepNext/>
              <w:spacing w:after="0"/>
              <w:jc w:val="right"/>
              <w:rPr>
                <w:sz w:val="20"/>
              </w:rPr>
            </w:pPr>
            <w:r w:rsidRPr="00094359">
              <w:rPr>
                <w:sz w:val="20"/>
              </w:rPr>
              <w:t>1,010</w:t>
            </w:r>
          </w:p>
        </w:tc>
        <w:tc>
          <w:tcPr>
            <w:tcW w:w="1152" w:type="dxa"/>
            <w:shd w:val="clear" w:color="auto" w:fill="auto"/>
            <w:vAlign w:val="bottom"/>
          </w:tcPr>
          <w:p w14:paraId="21FA27F5" w14:textId="77777777" w:rsidR="000B26C9" w:rsidRPr="00094359" w:rsidRDefault="000B26C9" w:rsidP="005D1FFC">
            <w:pPr>
              <w:keepNext/>
              <w:spacing w:after="0"/>
              <w:jc w:val="right"/>
              <w:rPr>
                <w:sz w:val="20"/>
              </w:rPr>
            </w:pPr>
          </w:p>
        </w:tc>
        <w:tc>
          <w:tcPr>
            <w:tcW w:w="1152" w:type="dxa"/>
            <w:shd w:val="clear" w:color="auto" w:fill="auto"/>
            <w:vAlign w:val="bottom"/>
          </w:tcPr>
          <w:p w14:paraId="14DBA4EB" w14:textId="56E422EF" w:rsidR="000B26C9" w:rsidRPr="00094359" w:rsidRDefault="00C43270" w:rsidP="005D1FFC">
            <w:pPr>
              <w:keepNext/>
              <w:spacing w:after="0"/>
              <w:jc w:val="right"/>
              <w:rPr>
                <w:sz w:val="20"/>
              </w:rPr>
            </w:pPr>
            <w:r w:rsidRPr="00C43270">
              <w:rPr>
                <w:i/>
                <w:sz w:val="20"/>
              </w:rPr>
              <w:t xml:space="preserve">  </w:t>
            </w:r>
            <w:r w:rsidR="000B26C9" w:rsidRPr="00094359">
              <w:rPr>
                <w:sz w:val="20"/>
              </w:rPr>
              <w:t xml:space="preserve"> 477 </w:t>
            </w:r>
          </w:p>
        </w:tc>
        <w:tc>
          <w:tcPr>
            <w:tcW w:w="1426" w:type="dxa"/>
            <w:vAlign w:val="center"/>
          </w:tcPr>
          <w:p w14:paraId="495286B7" w14:textId="77777777" w:rsidR="000B26C9" w:rsidRPr="00094359" w:rsidRDefault="000B26C9" w:rsidP="005D1FFC">
            <w:pPr>
              <w:keepNext/>
              <w:spacing w:after="0"/>
              <w:jc w:val="right"/>
              <w:rPr>
                <w:sz w:val="20"/>
              </w:rPr>
            </w:pPr>
            <w:r w:rsidRPr="00094359">
              <w:rPr>
                <w:sz w:val="20"/>
              </w:rPr>
              <w:t>1,010</w:t>
            </w:r>
          </w:p>
        </w:tc>
      </w:tr>
      <w:tr w:rsidR="000B26C9" w:rsidRPr="001E159B" w14:paraId="1BEC40DA" w14:textId="77777777" w:rsidTr="000B26C9">
        <w:trPr>
          <w:cantSplit/>
          <w:jc w:val="center"/>
        </w:trPr>
        <w:tc>
          <w:tcPr>
            <w:tcW w:w="1152" w:type="dxa"/>
            <w:shd w:val="clear" w:color="auto" w:fill="auto"/>
            <w:noWrap/>
            <w:vAlign w:val="bottom"/>
          </w:tcPr>
          <w:p w14:paraId="6B08C8C5" w14:textId="77777777" w:rsidR="000B26C9" w:rsidRPr="00094359" w:rsidRDefault="000B26C9" w:rsidP="005D1FFC">
            <w:pPr>
              <w:keepNext/>
              <w:spacing w:after="0"/>
              <w:jc w:val="right"/>
              <w:rPr>
                <w:sz w:val="20"/>
              </w:rPr>
            </w:pPr>
            <w:r w:rsidRPr="00094359">
              <w:rPr>
                <w:sz w:val="20"/>
              </w:rPr>
              <w:t>2002</w:t>
            </w:r>
          </w:p>
        </w:tc>
        <w:tc>
          <w:tcPr>
            <w:tcW w:w="1152" w:type="dxa"/>
            <w:shd w:val="clear" w:color="auto" w:fill="auto"/>
            <w:vAlign w:val="bottom"/>
          </w:tcPr>
          <w:p w14:paraId="4B0B2347" w14:textId="77777777" w:rsidR="000B26C9" w:rsidRPr="00094359" w:rsidRDefault="000B26C9" w:rsidP="005D1FFC">
            <w:pPr>
              <w:keepNext/>
              <w:spacing w:after="0"/>
              <w:jc w:val="right"/>
              <w:rPr>
                <w:sz w:val="20"/>
              </w:rPr>
            </w:pPr>
          </w:p>
        </w:tc>
        <w:tc>
          <w:tcPr>
            <w:tcW w:w="1152" w:type="dxa"/>
            <w:shd w:val="clear" w:color="auto" w:fill="auto"/>
            <w:vAlign w:val="center"/>
          </w:tcPr>
          <w:p w14:paraId="0555426C" w14:textId="77777777" w:rsidR="000B26C9" w:rsidRPr="00094359" w:rsidRDefault="000B26C9" w:rsidP="005D1FFC">
            <w:pPr>
              <w:keepNext/>
              <w:spacing w:after="0"/>
              <w:jc w:val="right"/>
              <w:rPr>
                <w:sz w:val="20"/>
              </w:rPr>
            </w:pPr>
            <w:r w:rsidRPr="00094359">
              <w:rPr>
                <w:sz w:val="20"/>
              </w:rPr>
              <w:t>1,177</w:t>
            </w:r>
          </w:p>
        </w:tc>
        <w:tc>
          <w:tcPr>
            <w:tcW w:w="1152" w:type="dxa"/>
            <w:shd w:val="clear" w:color="auto" w:fill="auto"/>
            <w:vAlign w:val="bottom"/>
          </w:tcPr>
          <w:p w14:paraId="32E1E4BB" w14:textId="77777777" w:rsidR="000B26C9" w:rsidRPr="00094359" w:rsidRDefault="000B26C9" w:rsidP="005D1FFC">
            <w:pPr>
              <w:keepNext/>
              <w:spacing w:after="0"/>
              <w:jc w:val="right"/>
              <w:rPr>
                <w:sz w:val="20"/>
              </w:rPr>
            </w:pPr>
          </w:p>
        </w:tc>
        <w:tc>
          <w:tcPr>
            <w:tcW w:w="1152" w:type="dxa"/>
            <w:shd w:val="clear" w:color="auto" w:fill="auto"/>
            <w:vAlign w:val="bottom"/>
          </w:tcPr>
          <w:p w14:paraId="1F1095F4" w14:textId="3D3F71C7" w:rsidR="000B26C9" w:rsidRPr="00094359" w:rsidRDefault="00C43270" w:rsidP="005D1FFC">
            <w:pPr>
              <w:keepNext/>
              <w:spacing w:after="0"/>
              <w:jc w:val="right"/>
              <w:rPr>
                <w:sz w:val="20"/>
              </w:rPr>
            </w:pPr>
            <w:r w:rsidRPr="00C43270">
              <w:rPr>
                <w:i/>
                <w:sz w:val="20"/>
              </w:rPr>
              <w:t xml:space="preserve">  </w:t>
            </w:r>
            <w:r w:rsidR="000B26C9" w:rsidRPr="00094359">
              <w:rPr>
                <w:sz w:val="20"/>
              </w:rPr>
              <w:t xml:space="preserve"> 519 </w:t>
            </w:r>
          </w:p>
        </w:tc>
        <w:tc>
          <w:tcPr>
            <w:tcW w:w="1426" w:type="dxa"/>
            <w:vAlign w:val="center"/>
          </w:tcPr>
          <w:p w14:paraId="5A557812" w14:textId="77777777" w:rsidR="000B26C9" w:rsidRPr="00094359" w:rsidRDefault="000B26C9" w:rsidP="005D1FFC">
            <w:pPr>
              <w:keepNext/>
              <w:spacing w:after="0"/>
              <w:jc w:val="right"/>
              <w:rPr>
                <w:sz w:val="20"/>
              </w:rPr>
            </w:pPr>
            <w:r w:rsidRPr="00094359">
              <w:rPr>
                <w:sz w:val="20"/>
              </w:rPr>
              <w:t>1,177</w:t>
            </w:r>
          </w:p>
        </w:tc>
      </w:tr>
      <w:tr w:rsidR="000B26C9" w:rsidRPr="001E159B" w14:paraId="284DC738" w14:textId="77777777" w:rsidTr="000B26C9">
        <w:trPr>
          <w:cantSplit/>
          <w:jc w:val="center"/>
        </w:trPr>
        <w:tc>
          <w:tcPr>
            <w:tcW w:w="1152" w:type="dxa"/>
            <w:shd w:val="clear" w:color="auto" w:fill="auto"/>
            <w:noWrap/>
            <w:vAlign w:val="bottom"/>
          </w:tcPr>
          <w:p w14:paraId="5180BDC4" w14:textId="77777777" w:rsidR="000B26C9" w:rsidRPr="00094359" w:rsidRDefault="000B26C9" w:rsidP="005D1FFC">
            <w:pPr>
              <w:keepNext/>
              <w:spacing w:after="0"/>
              <w:jc w:val="right"/>
              <w:rPr>
                <w:sz w:val="20"/>
              </w:rPr>
            </w:pPr>
            <w:r w:rsidRPr="00094359">
              <w:rPr>
                <w:sz w:val="20"/>
              </w:rPr>
              <w:t>2003</w:t>
            </w:r>
          </w:p>
        </w:tc>
        <w:tc>
          <w:tcPr>
            <w:tcW w:w="1152" w:type="dxa"/>
            <w:shd w:val="clear" w:color="auto" w:fill="auto"/>
            <w:vAlign w:val="bottom"/>
          </w:tcPr>
          <w:p w14:paraId="52FCE87C" w14:textId="77777777" w:rsidR="000B26C9" w:rsidRPr="00094359" w:rsidRDefault="000B26C9" w:rsidP="005D1FFC">
            <w:pPr>
              <w:keepNext/>
              <w:spacing w:after="0"/>
              <w:jc w:val="right"/>
              <w:rPr>
                <w:sz w:val="20"/>
              </w:rPr>
            </w:pPr>
          </w:p>
        </w:tc>
        <w:tc>
          <w:tcPr>
            <w:tcW w:w="1152" w:type="dxa"/>
            <w:shd w:val="clear" w:color="auto" w:fill="auto"/>
          </w:tcPr>
          <w:p w14:paraId="4B6FC68C" w14:textId="77777777" w:rsidR="000B26C9" w:rsidRPr="00094359" w:rsidRDefault="000B26C9" w:rsidP="005D1FFC">
            <w:pPr>
              <w:keepNext/>
              <w:spacing w:after="0"/>
              <w:jc w:val="right"/>
              <w:rPr>
                <w:sz w:val="20"/>
              </w:rPr>
            </w:pPr>
            <w:r w:rsidRPr="00094359">
              <w:rPr>
                <w:sz w:val="20"/>
              </w:rPr>
              <w:t xml:space="preserve"> 1,649 </w:t>
            </w:r>
          </w:p>
        </w:tc>
        <w:tc>
          <w:tcPr>
            <w:tcW w:w="1152" w:type="dxa"/>
            <w:shd w:val="clear" w:color="auto" w:fill="auto"/>
            <w:vAlign w:val="bottom"/>
          </w:tcPr>
          <w:p w14:paraId="1A20B91C" w14:textId="77777777" w:rsidR="000B26C9" w:rsidRPr="00094359" w:rsidRDefault="000B26C9" w:rsidP="005D1FFC">
            <w:pPr>
              <w:keepNext/>
              <w:spacing w:after="0"/>
              <w:jc w:val="right"/>
              <w:rPr>
                <w:sz w:val="20"/>
              </w:rPr>
            </w:pPr>
          </w:p>
        </w:tc>
        <w:tc>
          <w:tcPr>
            <w:tcW w:w="1152" w:type="dxa"/>
            <w:shd w:val="clear" w:color="auto" w:fill="auto"/>
            <w:vAlign w:val="bottom"/>
          </w:tcPr>
          <w:p w14:paraId="746A2F40" w14:textId="45FCBBC1" w:rsidR="000B26C9" w:rsidRPr="00094359" w:rsidRDefault="00C43270" w:rsidP="005D1FFC">
            <w:pPr>
              <w:keepNext/>
              <w:spacing w:after="0"/>
              <w:jc w:val="right"/>
              <w:rPr>
                <w:sz w:val="20"/>
              </w:rPr>
            </w:pPr>
            <w:r w:rsidRPr="00C43270">
              <w:rPr>
                <w:i/>
                <w:sz w:val="20"/>
              </w:rPr>
              <w:t xml:space="preserve"> </w:t>
            </w:r>
            <w:r w:rsidR="000B26C9" w:rsidRPr="00094359">
              <w:rPr>
                <w:sz w:val="20"/>
              </w:rPr>
              <w:t xml:space="preserve"> 1,562 </w:t>
            </w:r>
          </w:p>
        </w:tc>
        <w:tc>
          <w:tcPr>
            <w:tcW w:w="1426" w:type="dxa"/>
          </w:tcPr>
          <w:p w14:paraId="28A3A06A" w14:textId="77777777" w:rsidR="000B26C9" w:rsidRPr="00094359" w:rsidRDefault="000B26C9">
            <w:pPr>
              <w:keepNext/>
              <w:spacing w:after="0"/>
              <w:jc w:val="right"/>
              <w:rPr>
                <w:rFonts w:ascii="Arial" w:hAnsi="Arial"/>
                <w:kern w:val="28"/>
                <w:sz w:val="20"/>
              </w:rPr>
            </w:pPr>
            <w:r w:rsidRPr="00094359">
              <w:rPr>
                <w:sz w:val="20"/>
              </w:rPr>
              <w:t xml:space="preserve"> 1,649 </w:t>
            </w:r>
          </w:p>
        </w:tc>
      </w:tr>
      <w:tr w:rsidR="000B26C9" w:rsidRPr="001E159B" w14:paraId="6D8E3B77" w14:textId="77777777" w:rsidTr="000B26C9">
        <w:trPr>
          <w:cantSplit/>
          <w:jc w:val="center"/>
        </w:trPr>
        <w:tc>
          <w:tcPr>
            <w:tcW w:w="1152" w:type="dxa"/>
            <w:shd w:val="clear" w:color="auto" w:fill="auto"/>
            <w:noWrap/>
            <w:vAlign w:val="bottom"/>
          </w:tcPr>
          <w:p w14:paraId="4AE07879" w14:textId="77777777" w:rsidR="000B26C9" w:rsidRPr="00094359" w:rsidRDefault="000B26C9" w:rsidP="005D1FFC">
            <w:pPr>
              <w:keepNext/>
              <w:spacing w:after="0"/>
              <w:jc w:val="right"/>
              <w:rPr>
                <w:sz w:val="20"/>
              </w:rPr>
            </w:pPr>
            <w:r w:rsidRPr="00094359">
              <w:rPr>
                <w:sz w:val="20"/>
              </w:rPr>
              <w:t>2004</w:t>
            </w:r>
          </w:p>
        </w:tc>
        <w:tc>
          <w:tcPr>
            <w:tcW w:w="1152" w:type="dxa"/>
            <w:shd w:val="clear" w:color="auto" w:fill="auto"/>
            <w:vAlign w:val="bottom"/>
          </w:tcPr>
          <w:p w14:paraId="207A9E97" w14:textId="77777777" w:rsidR="000B26C9" w:rsidRPr="00094359" w:rsidRDefault="000B26C9" w:rsidP="005D1FFC">
            <w:pPr>
              <w:keepNext/>
              <w:spacing w:after="0"/>
              <w:jc w:val="right"/>
              <w:rPr>
                <w:sz w:val="20"/>
              </w:rPr>
            </w:pPr>
          </w:p>
        </w:tc>
        <w:tc>
          <w:tcPr>
            <w:tcW w:w="1152" w:type="dxa"/>
            <w:shd w:val="clear" w:color="auto" w:fill="auto"/>
          </w:tcPr>
          <w:p w14:paraId="1B22B829" w14:textId="77777777" w:rsidR="000B26C9" w:rsidRPr="00094359" w:rsidRDefault="000B26C9" w:rsidP="005D1FFC">
            <w:pPr>
              <w:keepNext/>
              <w:spacing w:after="0"/>
              <w:jc w:val="right"/>
              <w:rPr>
                <w:sz w:val="20"/>
              </w:rPr>
            </w:pPr>
            <w:r w:rsidRPr="00094359">
              <w:rPr>
                <w:sz w:val="20"/>
              </w:rPr>
              <w:t xml:space="preserve"> 1,158 </w:t>
            </w:r>
          </w:p>
        </w:tc>
        <w:tc>
          <w:tcPr>
            <w:tcW w:w="1152" w:type="dxa"/>
            <w:shd w:val="clear" w:color="auto" w:fill="auto"/>
            <w:vAlign w:val="bottom"/>
          </w:tcPr>
          <w:p w14:paraId="1DFFC44E" w14:textId="77777777" w:rsidR="000B26C9" w:rsidRPr="00094359" w:rsidRDefault="000B26C9" w:rsidP="005D1FFC">
            <w:pPr>
              <w:keepNext/>
              <w:spacing w:after="0"/>
              <w:jc w:val="right"/>
              <w:rPr>
                <w:sz w:val="20"/>
              </w:rPr>
            </w:pPr>
          </w:p>
        </w:tc>
        <w:tc>
          <w:tcPr>
            <w:tcW w:w="1152" w:type="dxa"/>
            <w:shd w:val="clear" w:color="auto" w:fill="auto"/>
            <w:vAlign w:val="bottom"/>
          </w:tcPr>
          <w:p w14:paraId="781A9BC8" w14:textId="0BBBBA80" w:rsidR="000B26C9" w:rsidRPr="00094359" w:rsidRDefault="00C43270" w:rsidP="005D1FFC">
            <w:pPr>
              <w:keepNext/>
              <w:spacing w:after="0"/>
              <w:jc w:val="right"/>
              <w:rPr>
                <w:sz w:val="20"/>
              </w:rPr>
            </w:pPr>
            <w:r w:rsidRPr="00C43270">
              <w:rPr>
                <w:i/>
                <w:sz w:val="20"/>
              </w:rPr>
              <w:t xml:space="preserve"> </w:t>
            </w:r>
            <w:r w:rsidR="000B26C9" w:rsidRPr="00094359">
              <w:rPr>
                <w:sz w:val="20"/>
              </w:rPr>
              <w:t xml:space="preserve"> 1,074 </w:t>
            </w:r>
          </w:p>
        </w:tc>
        <w:tc>
          <w:tcPr>
            <w:tcW w:w="1426" w:type="dxa"/>
          </w:tcPr>
          <w:p w14:paraId="2FD73162" w14:textId="77777777" w:rsidR="000B26C9" w:rsidRPr="00094359" w:rsidRDefault="000B26C9">
            <w:pPr>
              <w:keepNext/>
              <w:spacing w:after="0"/>
              <w:jc w:val="right"/>
              <w:rPr>
                <w:rFonts w:ascii="Arial" w:hAnsi="Arial"/>
                <w:kern w:val="28"/>
                <w:sz w:val="20"/>
              </w:rPr>
            </w:pPr>
            <w:r w:rsidRPr="00094359">
              <w:rPr>
                <w:sz w:val="20"/>
              </w:rPr>
              <w:t xml:space="preserve"> 1,158 </w:t>
            </w:r>
          </w:p>
        </w:tc>
      </w:tr>
      <w:tr w:rsidR="000B26C9" w:rsidRPr="001E159B" w14:paraId="178B7D40" w14:textId="77777777" w:rsidTr="000B26C9">
        <w:trPr>
          <w:cantSplit/>
          <w:jc w:val="center"/>
        </w:trPr>
        <w:tc>
          <w:tcPr>
            <w:tcW w:w="1152" w:type="dxa"/>
            <w:shd w:val="clear" w:color="auto" w:fill="auto"/>
            <w:noWrap/>
            <w:vAlign w:val="bottom"/>
          </w:tcPr>
          <w:p w14:paraId="048C2D49" w14:textId="77777777" w:rsidR="000B26C9" w:rsidRPr="00094359" w:rsidRDefault="000B26C9" w:rsidP="005D1FFC">
            <w:pPr>
              <w:keepNext/>
              <w:spacing w:after="0"/>
              <w:jc w:val="right"/>
              <w:rPr>
                <w:sz w:val="20"/>
              </w:rPr>
            </w:pPr>
            <w:r w:rsidRPr="00094359">
              <w:rPr>
                <w:sz w:val="20"/>
              </w:rPr>
              <w:t>2005</w:t>
            </w:r>
          </w:p>
        </w:tc>
        <w:tc>
          <w:tcPr>
            <w:tcW w:w="1152" w:type="dxa"/>
            <w:shd w:val="clear" w:color="auto" w:fill="auto"/>
            <w:vAlign w:val="bottom"/>
          </w:tcPr>
          <w:p w14:paraId="10B1F01C" w14:textId="77777777" w:rsidR="000B26C9" w:rsidRPr="00094359" w:rsidRDefault="000B26C9" w:rsidP="005D1FFC">
            <w:pPr>
              <w:keepNext/>
              <w:spacing w:after="0"/>
              <w:jc w:val="right"/>
              <w:rPr>
                <w:sz w:val="20"/>
              </w:rPr>
            </w:pPr>
          </w:p>
        </w:tc>
        <w:tc>
          <w:tcPr>
            <w:tcW w:w="1152" w:type="dxa"/>
            <w:shd w:val="clear" w:color="auto" w:fill="auto"/>
          </w:tcPr>
          <w:p w14:paraId="15552A8E" w14:textId="77777777" w:rsidR="000B26C9" w:rsidRPr="00094359" w:rsidRDefault="000B26C9" w:rsidP="005D1FFC">
            <w:pPr>
              <w:keepNext/>
              <w:spacing w:after="0"/>
              <w:jc w:val="right"/>
              <w:rPr>
                <w:sz w:val="20"/>
              </w:rPr>
            </w:pPr>
            <w:r w:rsidRPr="00094359">
              <w:rPr>
                <w:sz w:val="20"/>
              </w:rPr>
              <w:t xml:space="preserve"> 1,621 </w:t>
            </w:r>
          </w:p>
        </w:tc>
        <w:tc>
          <w:tcPr>
            <w:tcW w:w="1152" w:type="dxa"/>
            <w:shd w:val="clear" w:color="auto" w:fill="auto"/>
            <w:vAlign w:val="bottom"/>
          </w:tcPr>
          <w:p w14:paraId="7F4E4EE4" w14:textId="77777777" w:rsidR="000B26C9" w:rsidRPr="00094359" w:rsidRDefault="000B26C9" w:rsidP="005D1FFC">
            <w:pPr>
              <w:keepNext/>
              <w:spacing w:after="0"/>
              <w:jc w:val="right"/>
              <w:rPr>
                <w:sz w:val="20"/>
              </w:rPr>
            </w:pPr>
          </w:p>
        </w:tc>
        <w:tc>
          <w:tcPr>
            <w:tcW w:w="1152" w:type="dxa"/>
            <w:shd w:val="clear" w:color="auto" w:fill="auto"/>
            <w:vAlign w:val="bottom"/>
          </w:tcPr>
          <w:p w14:paraId="7A3581B4" w14:textId="3BEE7CBE" w:rsidR="000B26C9" w:rsidRPr="00094359" w:rsidRDefault="00C43270" w:rsidP="005D1FFC">
            <w:pPr>
              <w:keepNext/>
              <w:spacing w:after="0"/>
              <w:jc w:val="right"/>
              <w:rPr>
                <w:sz w:val="20"/>
              </w:rPr>
            </w:pPr>
            <w:r w:rsidRPr="00C43270">
              <w:rPr>
                <w:i/>
                <w:sz w:val="20"/>
              </w:rPr>
              <w:t xml:space="preserve"> </w:t>
            </w:r>
            <w:r w:rsidR="000B26C9" w:rsidRPr="00094359">
              <w:rPr>
                <w:sz w:val="20"/>
              </w:rPr>
              <w:t xml:space="preserve"> 1,359 </w:t>
            </w:r>
          </w:p>
        </w:tc>
        <w:tc>
          <w:tcPr>
            <w:tcW w:w="1426" w:type="dxa"/>
          </w:tcPr>
          <w:p w14:paraId="71BDC069" w14:textId="77777777" w:rsidR="000B26C9" w:rsidRPr="00094359" w:rsidRDefault="000B26C9">
            <w:pPr>
              <w:keepNext/>
              <w:spacing w:after="0"/>
              <w:jc w:val="right"/>
              <w:rPr>
                <w:rFonts w:ascii="Arial" w:hAnsi="Arial"/>
                <w:kern w:val="28"/>
                <w:sz w:val="20"/>
              </w:rPr>
            </w:pPr>
            <w:r w:rsidRPr="00094359">
              <w:rPr>
                <w:sz w:val="20"/>
              </w:rPr>
              <w:t xml:space="preserve"> 1,621 </w:t>
            </w:r>
          </w:p>
        </w:tc>
      </w:tr>
      <w:tr w:rsidR="000B26C9" w:rsidRPr="001E159B" w14:paraId="445E0324" w14:textId="77777777" w:rsidTr="000B26C9">
        <w:trPr>
          <w:cantSplit/>
          <w:jc w:val="center"/>
        </w:trPr>
        <w:tc>
          <w:tcPr>
            <w:tcW w:w="1152" w:type="dxa"/>
            <w:shd w:val="clear" w:color="auto" w:fill="auto"/>
            <w:noWrap/>
            <w:vAlign w:val="bottom"/>
          </w:tcPr>
          <w:p w14:paraId="5D50B287" w14:textId="77777777" w:rsidR="000B26C9" w:rsidRPr="00094359" w:rsidRDefault="000B26C9" w:rsidP="005D1FFC">
            <w:pPr>
              <w:keepNext/>
              <w:spacing w:after="0"/>
              <w:jc w:val="right"/>
              <w:rPr>
                <w:sz w:val="20"/>
              </w:rPr>
            </w:pPr>
            <w:r w:rsidRPr="00094359">
              <w:rPr>
                <w:sz w:val="20"/>
              </w:rPr>
              <w:t>2006</w:t>
            </w:r>
          </w:p>
        </w:tc>
        <w:tc>
          <w:tcPr>
            <w:tcW w:w="1152" w:type="dxa"/>
            <w:shd w:val="clear" w:color="auto" w:fill="auto"/>
            <w:vAlign w:val="bottom"/>
          </w:tcPr>
          <w:p w14:paraId="7BDDBA4F" w14:textId="77777777" w:rsidR="000B26C9" w:rsidRPr="00094359" w:rsidRDefault="000B26C9" w:rsidP="005D1FFC">
            <w:pPr>
              <w:keepNext/>
              <w:spacing w:after="0"/>
              <w:jc w:val="right"/>
              <w:rPr>
                <w:sz w:val="20"/>
              </w:rPr>
            </w:pPr>
          </w:p>
        </w:tc>
        <w:tc>
          <w:tcPr>
            <w:tcW w:w="1152" w:type="dxa"/>
            <w:shd w:val="clear" w:color="auto" w:fill="auto"/>
          </w:tcPr>
          <w:p w14:paraId="04415DAB" w14:textId="77777777" w:rsidR="000B26C9" w:rsidRPr="00094359" w:rsidRDefault="000B26C9" w:rsidP="005D1FFC">
            <w:pPr>
              <w:keepNext/>
              <w:spacing w:after="0"/>
              <w:jc w:val="right"/>
              <w:rPr>
                <w:sz w:val="20"/>
              </w:rPr>
            </w:pPr>
            <w:r w:rsidRPr="00094359">
              <w:rPr>
                <w:sz w:val="20"/>
              </w:rPr>
              <w:t xml:space="preserve"> 1,745 </w:t>
            </w:r>
          </w:p>
        </w:tc>
        <w:tc>
          <w:tcPr>
            <w:tcW w:w="1152" w:type="dxa"/>
            <w:shd w:val="clear" w:color="auto" w:fill="auto"/>
            <w:vAlign w:val="bottom"/>
          </w:tcPr>
          <w:p w14:paraId="5AB30B10" w14:textId="77777777" w:rsidR="000B26C9" w:rsidRPr="00094359" w:rsidRDefault="000B26C9" w:rsidP="005D1FFC">
            <w:pPr>
              <w:keepNext/>
              <w:spacing w:after="0"/>
              <w:jc w:val="right"/>
              <w:rPr>
                <w:sz w:val="20"/>
              </w:rPr>
            </w:pPr>
          </w:p>
        </w:tc>
        <w:tc>
          <w:tcPr>
            <w:tcW w:w="1152" w:type="dxa"/>
            <w:shd w:val="clear" w:color="auto" w:fill="auto"/>
            <w:vAlign w:val="bottom"/>
          </w:tcPr>
          <w:p w14:paraId="21BC4985" w14:textId="3F61935F" w:rsidR="000B26C9" w:rsidRPr="00094359" w:rsidRDefault="00C43270" w:rsidP="005D1FFC">
            <w:pPr>
              <w:keepNext/>
              <w:spacing w:after="0"/>
              <w:jc w:val="right"/>
              <w:rPr>
                <w:sz w:val="20"/>
              </w:rPr>
            </w:pPr>
            <w:r w:rsidRPr="00C43270">
              <w:rPr>
                <w:i/>
                <w:sz w:val="20"/>
              </w:rPr>
              <w:t xml:space="preserve">  </w:t>
            </w:r>
            <w:r w:rsidR="000B26C9" w:rsidRPr="00094359">
              <w:rPr>
                <w:sz w:val="20"/>
              </w:rPr>
              <w:t xml:space="preserve"> 540 </w:t>
            </w:r>
          </w:p>
        </w:tc>
        <w:tc>
          <w:tcPr>
            <w:tcW w:w="1426" w:type="dxa"/>
          </w:tcPr>
          <w:p w14:paraId="4F5D2B96" w14:textId="77777777" w:rsidR="000B26C9" w:rsidRPr="00094359" w:rsidRDefault="000B26C9">
            <w:pPr>
              <w:keepNext/>
              <w:spacing w:after="0"/>
              <w:jc w:val="right"/>
              <w:rPr>
                <w:rFonts w:ascii="Arial" w:hAnsi="Arial"/>
                <w:kern w:val="28"/>
                <w:sz w:val="20"/>
              </w:rPr>
            </w:pPr>
            <w:r w:rsidRPr="00094359">
              <w:rPr>
                <w:sz w:val="20"/>
              </w:rPr>
              <w:t xml:space="preserve"> 1,745 </w:t>
            </w:r>
          </w:p>
        </w:tc>
      </w:tr>
      <w:tr w:rsidR="000B26C9" w:rsidRPr="001E159B" w14:paraId="1C74355C" w14:textId="77777777" w:rsidTr="000B26C9">
        <w:trPr>
          <w:cantSplit/>
          <w:jc w:val="center"/>
        </w:trPr>
        <w:tc>
          <w:tcPr>
            <w:tcW w:w="1152" w:type="dxa"/>
            <w:shd w:val="clear" w:color="auto" w:fill="auto"/>
            <w:noWrap/>
            <w:vAlign w:val="bottom"/>
          </w:tcPr>
          <w:p w14:paraId="65AB5A43" w14:textId="77777777" w:rsidR="000B26C9" w:rsidRPr="00094359" w:rsidRDefault="000B26C9" w:rsidP="005D1FFC">
            <w:pPr>
              <w:keepNext/>
              <w:spacing w:after="0"/>
              <w:jc w:val="right"/>
              <w:rPr>
                <w:sz w:val="20"/>
              </w:rPr>
            </w:pPr>
            <w:r w:rsidRPr="00094359">
              <w:rPr>
                <w:sz w:val="20"/>
              </w:rPr>
              <w:t>2007</w:t>
            </w:r>
          </w:p>
        </w:tc>
        <w:tc>
          <w:tcPr>
            <w:tcW w:w="1152" w:type="dxa"/>
            <w:shd w:val="clear" w:color="auto" w:fill="auto"/>
            <w:vAlign w:val="bottom"/>
          </w:tcPr>
          <w:p w14:paraId="79B2A28A" w14:textId="77777777" w:rsidR="000B26C9" w:rsidRPr="00094359" w:rsidRDefault="000B26C9" w:rsidP="005D1FFC">
            <w:pPr>
              <w:keepNext/>
              <w:spacing w:after="0"/>
              <w:jc w:val="right"/>
              <w:rPr>
                <w:sz w:val="20"/>
              </w:rPr>
            </w:pPr>
          </w:p>
        </w:tc>
        <w:tc>
          <w:tcPr>
            <w:tcW w:w="1152" w:type="dxa"/>
            <w:shd w:val="clear" w:color="auto" w:fill="auto"/>
          </w:tcPr>
          <w:p w14:paraId="55127F0B" w14:textId="77777777" w:rsidR="000B26C9" w:rsidRPr="00094359" w:rsidRDefault="000B26C9" w:rsidP="005D1FFC">
            <w:pPr>
              <w:keepNext/>
              <w:spacing w:after="0"/>
              <w:jc w:val="right"/>
              <w:rPr>
                <w:sz w:val="20"/>
              </w:rPr>
            </w:pPr>
            <w:r w:rsidRPr="00094359">
              <w:rPr>
                <w:sz w:val="20"/>
              </w:rPr>
              <w:t xml:space="preserve"> 2,519 </w:t>
            </w:r>
          </w:p>
        </w:tc>
        <w:tc>
          <w:tcPr>
            <w:tcW w:w="1152" w:type="dxa"/>
            <w:shd w:val="clear" w:color="auto" w:fill="auto"/>
            <w:vAlign w:val="bottom"/>
          </w:tcPr>
          <w:p w14:paraId="41A0AD07" w14:textId="77777777" w:rsidR="000B26C9" w:rsidRPr="00094359" w:rsidRDefault="000B26C9" w:rsidP="005D1FFC">
            <w:pPr>
              <w:keepNext/>
              <w:spacing w:after="0"/>
              <w:jc w:val="right"/>
              <w:rPr>
                <w:sz w:val="20"/>
              </w:rPr>
            </w:pPr>
          </w:p>
        </w:tc>
        <w:tc>
          <w:tcPr>
            <w:tcW w:w="1152" w:type="dxa"/>
            <w:shd w:val="clear" w:color="auto" w:fill="auto"/>
            <w:vAlign w:val="bottom"/>
          </w:tcPr>
          <w:p w14:paraId="4C1AABD3" w14:textId="1D5F7736" w:rsidR="000B26C9" w:rsidRPr="00094359" w:rsidRDefault="00C43270" w:rsidP="005D1FFC">
            <w:pPr>
              <w:keepNext/>
              <w:spacing w:after="0"/>
              <w:jc w:val="right"/>
              <w:rPr>
                <w:sz w:val="20"/>
              </w:rPr>
            </w:pPr>
            <w:r w:rsidRPr="00C43270">
              <w:rPr>
                <w:i/>
                <w:sz w:val="20"/>
              </w:rPr>
              <w:t xml:space="preserve"> </w:t>
            </w:r>
            <w:r w:rsidR="000B26C9" w:rsidRPr="00094359">
              <w:rPr>
                <w:sz w:val="20"/>
              </w:rPr>
              <w:t xml:space="preserve"> 1,182 </w:t>
            </w:r>
          </w:p>
        </w:tc>
        <w:tc>
          <w:tcPr>
            <w:tcW w:w="1426" w:type="dxa"/>
          </w:tcPr>
          <w:p w14:paraId="363EA607" w14:textId="77777777" w:rsidR="000B26C9" w:rsidRPr="00094359" w:rsidRDefault="000B26C9">
            <w:pPr>
              <w:keepNext/>
              <w:spacing w:after="0"/>
              <w:jc w:val="right"/>
              <w:rPr>
                <w:rFonts w:ascii="Arial" w:hAnsi="Arial"/>
                <w:kern w:val="28"/>
                <w:sz w:val="20"/>
              </w:rPr>
            </w:pPr>
            <w:r w:rsidRPr="00094359">
              <w:rPr>
                <w:sz w:val="20"/>
              </w:rPr>
              <w:t xml:space="preserve"> 2,519 </w:t>
            </w:r>
          </w:p>
        </w:tc>
      </w:tr>
      <w:tr w:rsidR="000B26C9" w:rsidRPr="001E159B" w14:paraId="3E6E7F72" w14:textId="77777777" w:rsidTr="000B26C9">
        <w:trPr>
          <w:cantSplit/>
          <w:jc w:val="center"/>
        </w:trPr>
        <w:tc>
          <w:tcPr>
            <w:tcW w:w="1152" w:type="dxa"/>
            <w:shd w:val="clear" w:color="auto" w:fill="auto"/>
            <w:noWrap/>
            <w:vAlign w:val="bottom"/>
          </w:tcPr>
          <w:p w14:paraId="312FC398" w14:textId="77777777" w:rsidR="000B26C9" w:rsidRPr="00094359" w:rsidRDefault="000B26C9" w:rsidP="005D1FFC">
            <w:pPr>
              <w:keepNext/>
              <w:spacing w:after="0"/>
              <w:jc w:val="right"/>
              <w:rPr>
                <w:sz w:val="20"/>
              </w:rPr>
            </w:pPr>
            <w:r w:rsidRPr="00094359">
              <w:rPr>
                <w:sz w:val="20"/>
              </w:rPr>
              <w:t>2008</w:t>
            </w:r>
          </w:p>
        </w:tc>
        <w:tc>
          <w:tcPr>
            <w:tcW w:w="1152" w:type="dxa"/>
            <w:shd w:val="clear" w:color="auto" w:fill="auto"/>
            <w:vAlign w:val="bottom"/>
          </w:tcPr>
          <w:p w14:paraId="106F6867" w14:textId="77777777" w:rsidR="000B26C9" w:rsidRPr="00094359" w:rsidRDefault="000B26C9" w:rsidP="005D1FFC">
            <w:pPr>
              <w:keepNext/>
              <w:spacing w:after="0"/>
              <w:jc w:val="right"/>
              <w:rPr>
                <w:sz w:val="20"/>
              </w:rPr>
            </w:pPr>
          </w:p>
        </w:tc>
        <w:tc>
          <w:tcPr>
            <w:tcW w:w="1152" w:type="dxa"/>
            <w:shd w:val="clear" w:color="auto" w:fill="auto"/>
          </w:tcPr>
          <w:p w14:paraId="1D04E427" w14:textId="77777777" w:rsidR="000B26C9" w:rsidRPr="00094359" w:rsidRDefault="000B26C9" w:rsidP="005D1FFC">
            <w:pPr>
              <w:keepNext/>
              <w:spacing w:after="0"/>
              <w:jc w:val="right"/>
              <w:rPr>
                <w:sz w:val="20"/>
              </w:rPr>
            </w:pPr>
            <w:r w:rsidRPr="00094359">
              <w:rPr>
                <w:sz w:val="20"/>
              </w:rPr>
              <w:t xml:space="preserve"> 1,278 </w:t>
            </w:r>
          </w:p>
        </w:tc>
        <w:tc>
          <w:tcPr>
            <w:tcW w:w="1152" w:type="dxa"/>
            <w:shd w:val="clear" w:color="auto" w:fill="auto"/>
            <w:vAlign w:val="bottom"/>
          </w:tcPr>
          <w:p w14:paraId="5FB17080" w14:textId="77777777" w:rsidR="000B26C9" w:rsidRPr="00094359" w:rsidRDefault="000B26C9" w:rsidP="005D1FFC">
            <w:pPr>
              <w:keepNext/>
              <w:spacing w:after="0"/>
              <w:jc w:val="right"/>
              <w:rPr>
                <w:sz w:val="20"/>
              </w:rPr>
            </w:pPr>
          </w:p>
        </w:tc>
        <w:tc>
          <w:tcPr>
            <w:tcW w:w="1152" w:type="dxa"/>
            <w:shd w:val="clear" w:color="auto" w:fill="auto"/>
            <w:vAlign w:val="bottom"/>
          </w:tcPr>
          <w:p w14:paraId="3535D184" w14:textId="5AF17F81" w:rsidR="000C05BC" w:rsidRPr="00094359" w:rsidRDefault="00C43270">
            <w:pPr>
              <w:keepNext/>
              <w:spacing w:after="0"/>
              <w:jc w:val="right"/>
              <w:rPr>
                <w:sz w:val="20"/>
              </w:rPr>
            </w:pPr>
            <w:r w:rsidRPr="00C43270">
              <w:rPr>
                <w:i/>
                <w:sz w:val="20"/>
              </w:rPr>
              <w:t xml:space="preserve">  </w:t>
            </w:r>
            <w:r w:rsidR="000B26C9" w:rsidRPr="00094359">
              <w:rPr>
                <w:sz w:val="20"/>
              </w:rPr>
              <w:t xml:space="preserve"> 996 </w:t>
            </w:r>
          </w:p>
        </w:tc>
        <w:tc>
          <w:tcPr>
            <w:tcW w:w="1426" w:type="dxa"/>
          </w:tcPr>
          <w:p w14:paraId="6CB387D2" w14:textId="77777777" w:rsidR="000B26C9" w:rsidRPr="00094359" w:rsidRDefault="000B26C9">
            <w:pPr>
              <w:keepNext/>
              <w:spacing w:after="0"/>
              <w:jc w:val="right"/>
              <w:rPr>
                <w:rFonts w:ascii="Arial" w:hAnsi="Arial"/>
                <w:kern w:val="28"/>
                <w:sz w:val="20"/>
              </w:rPr>
            </w:pPr>
            <w:r w:rsidRPr="00094359">
              <w:rPr>
                <w:sz w:val="20"/>
              </w:rPr>
              <w:t xml:space="preserve"> 1,278 </w:t>
            </w:r>
          </w:p>
        </w:tc>
      </w:tr>
      <w:tr w:rsidR="000B26C9" w:rsidRPr="001E159B" w14:paraId="265B1F0D" w14:textId="77777777" w:rsidTr="000B26C9">
        <w:trPr>
          <w:cantSplit/>
          <w:jc w:val="center"/>
        </w:trPr>
        <w:tc>
          <w:tcPr>
            <w:tcW w:w="1152" w:type="dxa"/>
            <w:shd w:val="clear" w:color="auto" w:fill="auto"/>
            <w:noWrap/>
            <w:vAlign w:val="bottom"/>
          </w:tcPr>
          <w:p w14:paraId="301C1181" w14:textId="77777777" w:rsidR="000B26C9" w:rsidRPr="00094359" w:rsidRDefault="000B26C9" w:rsidP="005D1FFC">
            <w:pPr>
              <w:keepNext/>
              <w:spacing w:after="0"/>
              <w:jc w:val="right"/>
              <w:rPr>
                <w:sz w:val="20"/>
              </w:rPr>
            </w:pPr>
            <w:r w:rsidRPr="00094359">
              <w:rPr>
                <w:sz w:val="20"/>
              </w:rPr>
              <w:t>2009</w:t>
            </w:r>
          </w:p>
        </w:tc>
        <w:tc>
          <w:tcPr>
            <w:tcW w:w="1152" w:type="dxa"/>
            <w:shd w:val="clear" w:color="auto" w:fill="auto"/>
            <w:vAlign w:val="bottom"/>
          </w:tcPr>
          <w:p w14:paraId="3FD85A94" w14:textId="77777777" w:rsidR="000B26C9" w:rsidRPr="00094359" w:rsidRDefault="000B26C9" w:rsidP="005D1FFC">
            <w:pPr>
              <w:keepNext/>
              <w:spacing w:after="0"/>
              <w:jc w:val="right"/>
              <w:rPr>
                <w:sz w:val="20"/>
              </w:rPr>
            </w:pPr>
          </w:p>
        </w:tc>
        <w:tc>
          <w:tcPr>
            <w:tcW w:w="1152" w:type="dxa"/>
            <w:shd w:val="clear" w:color="auto" w:fill="auto"/>
          </w:tcPr>
          <w:p w14:paraId="6A17BC00" w14:textId="77777777" w:rsidR="000B26C9" w:rsidRPr="00094359" w:rsidRDefault="000B26C9" w:rsidP="005D1FFC">
            <w:pPr>
              <w:keepNext/>
              <w:spacing w:after="0"/>
              <w:jc w:val="right"/>
              <w:rPr>
                <w:sz w:val="20"/>
              </w:rPr>
            </w:pPr>
            <w:r w:rsidRPr="00094359">
              <w:rPr>
                <w:sz w:val="20"/>
              </w:rPr>
              <w:t xml:space="preserve"> 1,662 </w:t>
            </w:r>
          </w:p>
        </w:tc>
        <w:tc>
          <w:tcPr>
            <w:tcW w:w="1152" w:type="dxa"/>
            <w:shd w:val="clear" w:color="auto" w:fill="auto"/>
            <w:vAlign w:val="bottom"/>
          </w:tcPr>
          <w:p w14:paraId="2B943CD8" w14:textId="77777777" w:rsidR="000B26C9" w:rsidRPr="00094359" w:rsidRDefault="000B26C9" w:rsidP="005D1FFC">
            <w:pPr>
              <w:keepNext/>
              <w:spacing w:after="0"/>
              <w:jc w:val="right"/>
              <w:rPr>
                <w:sz w:val="20"/>
              </w:rPr>
            </w:pPr>
          </w:p>
        </w:tc>
        <w:tc>
          <w:tcPr>
            <w:tcW w:w="1152" w:type="dxa"/>
            <w:shd w:val="clear" w:color="auto" w:fill="auto"/>
            <w:vAlign w:val="bottom"/>
          </w:tcPr>
          <w:p w14:paraId="70EEF312" w14:textId="7DB54DCD" w:rsidR="000B26C9" w:rsidRPr="00094359" w:rsidRDefault="00C43270">
            <w:pPr>
              <w:keepNext/>
              <w:spacing w:after="0"/>
              <w:jc w:val="right"/>
              <w:rPr>
                <w:sz w:val="20"/>
              </w:rPr>
            </w:pPr>
            <w:r w:rsidRPr="00C43270">
              <w:rPr>
                <w:i/>
                <w:sz w:val="20"/>
              </w:rPr>
              <w:t xml:space="preserve"> </w:t>
            </w:r>
            <w:r w:rsidR="000B26C9" w:rsidRPr="00094359">
              <w:rPr>
                <w:sz w:val="20"/>
              </w:rPr>
              <w:t xml:space="preserve"> 1,409 </w:t>
            </w:r>
          </w:p>
        </w:tc>
        <w:tc>
          <w:tcPr>
            <w:tcW w:w="1426" w:type="dxa"/>
          </w:tcPr>
          <w:p w14:paraId="19EFFA1E" w14:textId="77777777" w:rsidR="000B26C9" w:rsidRPr="00094359" w:rsidRDefault="000B26C9">
            <w:pPr>
              <w:keepNext/>
              <w:spacing w:after="0"/>
              <w:jc w:val="right"/>
              <w:rPr>
                <w:rFonts w:ascii="Arial" w:hAnsi="Arial"/>
                <w:kern w:val="28"/>
                <w:sz w:val="20"/>
              </w:rPr>
            </w:pPr>
            <w:r w:rsidRPr="00094359">
              <w:rPr>
                <w:sz w:val="20"/>
              </w:rPr>
              <w:t xml:space="preserve"> 1,662 </w:t>
            </w:r>
          </w:p>
        </w:tc>
      </w:tr>
      <w:tr w:rsidR="000B26C9" w:rsidRPr="001E159B" w14:paraId="078DB8EA" w14:textId="77777777" w:rsidTr="000B26C9">
        <w:trPr>
          <w:cantSplit/>
          <w:jc w:val="center"/>
        </w:trPr>
        <w:tc>
          <w:tcPr>
            <w:tcW w:w="1152" w:type="dxa"/>
            <w:shd w:val="clear" w:color="auto" w:fill="auto"/>
            <w:noWrap/>
            <w:vAlign w:val="bottom"/>
          </w:tcPr>
          <w:p w14:paraId="10C2FA83" w14:textId="77777777" w:rsidR="000B26C9" w:rsidRPr="00094359" w:rsidRDefault="000B26C9" w:rsidP="005D1FFC">
            <w:pPr>
              <w:keepNext/>
              <w:spacing w:after="0"/>
              <w:jc w:val="right"/>
              <w:rPr>
                <w:sz w:val="20"/>
              </w:rPr>
            </w:pPr>
            <w:r w:rsidRPr="00094359">
              <w:rPr>
                <w:sz w:val="20"/>
              </w:rPr>
              <w:t>2010</w:t>
            </w:r>
          </w:p>
        </w:tc>
        <w:tc>
          <w:tcPr>
            <w:tcW w:w="1152" w:type="dxa"/>
            <w:shd w:val="clear" w:color="auto" w:fill="auto"/>
            <w:vAlign w:val="bottom"/>
          </w:tcPr>
          <w:p w14:paraId="23111D54" w14:textId="77777777" w:rsidR="000B26C9" w:rsidRPr="00094359" w:rsidRDefault="000B26C9" w:rsidP="005D1FFC">
            <w:pPr>
              <w:keepNext/>
              <w:spacing w:after="0"/>
              <w:jc w:val="right"/>
              <w:rPr>
                <w:sz w:val="20"/>
              </w:rPr>
            </w:pPr>
          </w:p>
        </w:tc>
        <w:tc>
          <w:tcPr>
            <w:tcW w:w="1152" w:type="dxa"/>
            <w:shd w:val="clear" w:color="auto" w:fill="auto"/>
          </w:tcPr>
          <w:p w14:paraId="629ED9A8" w14:textId="77777777" w:rsidR="000B26C9" w:rsidRPr="00094359" w:rsidRDefault="000B26C9" w:rsidP="005D1FFC">
            <w:pPr>
              <w:keepNext/>
              <w:spacing w:after="0"/>
              <w:jc w:val="right"/>
              <w:rPr>
                <w:sz w:val="20"/>
              </w:rPr>
            </w:pPr>
            <w:r w:rsidRPr="00094359">
              <w:rPr>
                <w:sz w:val="20"/>
              </w:rPr>
              <w:t xml:space="preserve"> 1,285 </w:t>
            </w:r>
          </w:p>
        </w:tc>
        <w:tc>
          <w:tcPr>
            <w:tcW w:w="1152" w:type="dxa"/>
            <w:shd w:val="clear" w:color="auto" w:fill="auto"/>
            <w:vAlign w:val="bottom"/>
          </w:tcPr>
          <w:p w14:paraId="03110070" w14:textId="77777777" w:rsidR="000B26C9" w:rsidRPr="00094359" w:rsidRDefault="000B26C9" w:rsidP="005D1FFC">
            <w:pPr>
              <w:keepNext/>
              <w:spacing w:after="0"/>
              <w:jc w:val="right"/>
              <w:rPr>
                <w:sz w:val="20"/>
              </w:rPr>
            </w:pPr>
          </w:p>
        </w:tc>
        <w:tc>
          <w:tcPr>
            <w:tcW w:w="1152" w:type="dxa"/>
            <w:shd w:val="clear" w:color="auto" w:fill="auto"/>
            <w:vAlign w:val="bottom"/>
          </w:tcPr>
          <w:p w14:paraId="3E4A8C93" w14:textId="77777777" w:rsidR="000B26C9" w:rsidRPr="00094359" w:rsidRDefault="000B26C9">
            <w:pPr>
              <w:keepNext/>
              <w:spacing w:after="0"/>
              <w:jc w:val="right"/>
              <w:rPr>
                <w:sz w:val="20"/>
              </w:rPr>
            </w:pPr>
            <w:r w:rsidRPr="00094359">
              <w:rPr>
                <w:sz w:val="20"/>
              </w:rPr>
              <w:t>1,261</w:t>
            </w:r>
          </w:p>
        </w:tc>
        <w:tc>
          <w:tcPr>
            <w:tcW w:w="1426" w:type="dxa"/>
          </w:tcPr>
          <w:p w14:paraId="4CFFAC9C" w14:textId="77777777" w:rsidR="000B26C9" w:rsidRPr="00094359" w:rsidRDefault="000B26C9">
            <w:pPr>
              <w:keepNext/>
              <w:spacing w:after="0"/>
              <w:jc w:val="right"/>
              <w:rPr>
                <w:rFonts w:ascii="Arial" w:hAnsi="Arial"/>
                <w:kern w:val="28"/>
                <w:sz w:val="20"/>
              </w:rPr>
            </w:pPr>
            <w:r w:rsidRPr="00094359">
              <w:rPr>
                <w:sz w:val="20"/>
              </w:rPr>
              <w:t xml:space="preserve"> 1,285 </w:t>
            </w:r>
          </w:p>
        </w:tc>
      </w:tr>
      <w:tr w:rsidR="000B26C9" w:rsidRPr="001E159B" w14:paraId="525DF06F" w14:textId="77777777" w:rsidTr="000B26C9">
        <w:trPr>
          <w:cantSplit/>
          <w:jc w:val="center"/>
        </w:trPr>
        <w:tc>
          <w:tcPr>
            <w:tcW w:w="1152" w:type="dxa"/>
            <w:shd w:val="clear" w:color="auto" w:fill="auto"/>
            <w:noWrap/>
            <w:vAlign w:val="bottom"/>
          </w:tcPr>
          <w:p w14:paraId="62FB8D1F" w14:textId="77777777" w:rsidR="000B26C9" w:rsidRPr="00094359" w:rsidRDefault="000B26C9" w:rsidP="005D1FFC">
            <w:pPr>
              <w:keepNext/>
              <w:spacing w:after="0"/>
              <w:jc w:val="right"/>
              <w:rPr>
                <w:sz w:val="20"/>
              </w:rPr>
            </w:pPr>
            <w:r w:rsidRPr="00094359">
              <w:rPr>
                <w:sz w:val="20"/>
              </w:rPr>
              <w:t>2011</w:t>
            </w:r>
          </w:p>
        </w:tc>
        <w:tc>
          <w:tcPr>
            <w:tcW w:w="1152" w:type="dxa"/>
            <w:shd w:val="clear" w:color="auto" w:fill="auto"/>
            <w:vAlign w:val="bottom"/>
          </w:tcPr>
          <w:p w14:paraId="6761CD3A" w14:textId="77777777" w:rsidR="000B26C9" w:rsidRPr="00094359" w:rsidRDefault="000B26C9" w:rsidP="005D1FFC">
            <w:pPr>
              <w:keepNext/>
              <w:spacing w:after="0"/>
              <w:jc w:val="right"/>
              <w:rPr>
                <w:sz w:val="20"/>
              </w:rPr>
            </w:pPr>
          </w:p>
        </w:tc>
        <w:tc>
          <w:tcPr>
            <w:tcW w:w="1152" w:type="dxa"/>
            <w:shd w:val="clear" w:color="auto" w:fill="auto"/>
          </w:tcPr>
          <w:p w14:paraId="2E0B2AA6" w14:textId="77777777" w:rsidR="000B26C9" w:rsidRPr="00094359" w:rsidRDefault="000B26C9" w:rsidP="005D1FFC">
            <w:pPr>
              <w:keepNext/>
              <w:spacing w:after="0"/>
              <w:jc w:val="right"/>
              <w:rPr>
                <w:sz w:val="20"/>
              </w:rPr>
            </w:pPr>
            <w:r w:rsidRPr="00094359">
              <w:rPr>
                <w:sz w:val="20"/>
              </w:rPr>
              <w:t xml:space="preserve"> 1,208 </w:t>
            </w:r>
          </w:p>
        </w:tc>
        <w:tc>
          <w:tcPr>
            <w:tcW w:w="1152" w:type="dxa"/>
            <w:shd w:val="clear" w:color="auto" w:fill="auto"/>
            <w:vAlign w:val="bottom"/>
          </w:tcPr>
          <w:p w14:paraId="7D6FF074" w14:textId="77777777" w:rsidR="000B26C9" w:rsidRPr="00094359" w:rsidRDefault="000B26C9" w:rsidP="005D1FFC">
            <w:pPr>
              <w:keepNext/>
              <w:spacing w:after="0"/>
              <w:jc w:val="right"/>
              <w:rPr>
                <w:sz w:val="20"/>
              </w:rPr>
            </w:pPr>
          </w:p>
        </w:tc>
        <w:tc>
          <w:tcPr>
            <w:tcW w:w="1152" w:type="dxa"/>
            <w:shd w:val="clear" w:color="auto" w:fill="auto"/>
            <w:vAlign w:val="bottom"/>
          </w:tcPr>
          <w:p w14:paraId="4A687D4A" w14:textId="77777777" w:rsidR="000B26C9" w:rsidRPr="00094359" w:rsidRDefault="000B26C9" w:rsidP="005D1FFC">
            <w:pPr>
              <w:keepNext/>
              <w:spacing w:after="0"/>
              <w:jc w:val="right"/>
              <w:rPr>
                <w:sz w:val="20"/>
              </w:rPr>
            </w:pPr>
            <w:r w:rsidRPr="00094359">
              <w:rPr>
                <w:sz w:val="20"/>
              </w:rPr>
              <w:t>1,198</w:t>
            </w:r>
          </w:p>
        </w:tc>
        <w:tc>
          <w:tcPr>
            <w:tcW w:w="1426" w:type="dxa"/>
          </w:tcPr>
          <w:p w14:paraId="259B5022" w14:textId="77777777" w:rsidR="000B26C9" w:rsidRPr="00094359" w:rsidRDefault="000B26C9" w:rsidP="005D1FFC">
            <w:pPr>
              <w:keepNext/>
              <w:spacing w:after="0"/>
              <w:jc w:val="right"/>
              <w:rPr>
                <w:sz w:val="20"/>
              </w:rPr>
            </w:pPr>
            <w:r w:rsidRPr="00094359">
              <w:rPr>
                <w:sz w:val="20"/>
              </w:rPr>
              <w:t xml:space="preserve"> 1,208 </w:t>
            </w:r>
          </w:p>
        </w:tc>
      </w:tr>
      <w:tr w:rsidR="000B26C9" w:rsidRPr="001E159B" w14:paraId="6EDD376E" w14:textId="77777777" w:rsidTr="000B26C9">
        <w:trPr>
          <w:cantSplit/>
          <w:jc w:val="center"/>
        </w:trPr>
        <w:tc>
          <w:tcPr>
            <w:tcW w:w="1152" w:type="dxa"/>
            <w:shd w:val="clear" w:color="auto" w:fill="auto"/>
            <w:noWrap/>
            <w:vAlign w:val="bottom"/>
          </w:tcPr>
          <w:p w14:paraId="78DDA21F" w14:textId="77777777" w:rsidR="000B26C9" w:rsidRPr="00094359" w:rsidRDefault="000B26C9" w:rsidP="005D1FFC">
            <w:pPr>
              <w:keepNext/>
              <w:spacing w:after="0"/>
              <w:jc w:val="right"/>
              <w:rPr>
                <w:sz w:val="20"/>
              </w:rPr>
            </w:pPr>
            <w:r w:rsidRPr="00094359">
              <w:rPr>
                <w:sz w:val="20"/>
              </w:rPr>
              <w:t>2012</w:t>
            </w:r>
          </w:p>
        </w:tc>
        <w:tc>
          <w:tcPr>
            <w:tcW w:w="1152" w:type="dxa"/>
            <w:shd w:val="clear" w:color="auto" w:fill="auto"/>
            <w:vAlign w:val="bottom"/>
          </w:tcPr>
          <w:p w14:paraId="69A16A42" w14:textId="77777777" w:rsidR="000B26C9" w:rsidRPr="00094359" w:rsidRDefault="000B26C9" w:rsidP="005D1FFC">
            <w:pPr>
              <w:keepNext/>
              <w:spacing w:after="0"/>
              <w:jc w:val="right"/>
              <w:rPr>
                <w:sz w:val="20"/>
              </w:rPr>
            </w:pPr>
          </w:p>
        </w:tc>
        <w:tc>
          <w:tcPr>
            <w:tcW w:w="1152" w:type="dxa"/>
            <w:shd w:val="clear" w:color="auto" w:fill="auto"/>
          </w:tcPr>
          <w:p w14:paraId="70764E80" w14:textId="1062F692" w:rsidR="000B26C9" w:rsidRPr="00094359" w:rsidRDefault="000B26C9" w:rsidP="005D1FFC">
            <w:pPr>
              <w:keepNext/>
              <w:spacing w:after="0"/>
              <w:jc w:val="right"/>
              <w:rPr>
                <w:sz w:val="20"/>
              </w:rPr>
            </w:pPr>
            <w:r w:rsidRPr="00094359">
              <w:rPr>
                <w:sz w:val="20"/>
              </w:rPr>
              <w:t xml:space="preserve"> 975 </w:t>
            </w:r>
          </w:p>
        </w:tc>
        <w:tc>
          <w:tcPr>
            <w:tcW w:w="1152" w:type="dxa"/>
            <w:shd w:val="clear" w:color="auto" w:fill="auto"/>
            <w:vAlign w:val="bottom"/>
          </w:tcPr>
          <w:p w14:paraId="05AE6D41" w14:textId="77777777" w:rsidR="000B26C9" w:rsidRPr="00094359" w:rsidRDefault="000B26C9" w:rsidP="005D1FFC">
            <w:pPr>
              <w:keepNext/>
              <w:spacing w:after="0"/>
              <w:jc w:val="right"/>
              <w:rPr>
                <w:sz w:val="20"/>
              </w:rPr>
            </w:pPr>
          </w:p>
        </w:tc>
        <w:tc>
          <w:tcPr>
            <w:tcW w:w="1152" w:type="dxa"/>
            <w:shd w:val="clear" w:color="auto" w:fill="auto"/>
            <w:vAlign w:val="bottom"/>
          </w:tcPr>
          <w:p w14:paraId="0FA207B2" w14:textId="77777777" w:rsidR="000B26C9" w:rsidRPr="00094359" w:rsidRDefault="000B26C9" w:rsidP="005D1FFC">
            <w:pPr>
              <w:keepNext/>
              <w:spacing w:after="0"/>
              <w:jc w:val="right"/>
              <w:rPr>
                <w:sz w:val="20"/>
              </w:rPr>
            </w:pPr>
            <w:r w:rsidRPr="00094359">
              <w:rPr>
                <w:sz w:val="20"/>
              </w:rPr>
              <w:t>927</w:t>
            </w:r>
          </w:p>
        </w:tc>
        <w:tc>
          <w:tcPr>
            <w:tcW w:w="1426" w:type="dxa"/>
          </w:tcPr>
          <w:p w14:paraId="560DEA2A" w14:textId="77777777" w:rsidR="000B26C9" w:rsidRPr="00094359" w:rsidRDefault="000B26C9" w:rsidP="005D1FFC">
            <w:pPr>
              <w:keepNext/>
              <w:spacing w:after="0"/>
              <w:jc w:val="right"/>
              <w:rPr>
                <w:sz w:val="20"/>
              </w:rPr>
            </w:pPr>
            <w:r w:rsidRPr="00094359">
              <w:rPr>
                <w:sz w:val="20"/>
              </w:rPr>
              <w:t xml:space="preserve"> 975 </w:t>
            </w:r>
          </w:p>
        </w:tc>
      </w:tr>
      <w:tr w:rsidR="000B26C9" w:rsidRPr="001E159B" w14:paraId="1844C496" w14:textId="77777777" w:rsidTr="000B26C9">
        <w:trPr>
          <w:cantSplit/>
          <w:jc w:val="center"/>
        </w:trPr>
        <w:tc>
          <w:tcPr>
            <w:tcW w:w="1152" w:type="dxa"/>
            <w:shd w:val="clear" w:color="auto" w:fill="auto"/>
            <w:noWrap/>
            <w:vAlign w:val="bottom"/>
          </w:tcPr>
          <w:p w14:paraId="37A45F90" w14:textId="77777777" w:rsidR="000C05BC" w:rsidRPr="00094359" w:rsidRDefault="000B26C9">
            <w:pPr>
              <w:keepNext/>
              <w:spacing w:after="0"/>
              <w:jc w:val="right"/>
              <w:rPr>
                <w:sz w:val="20"/>
              </w:rPr>
            </w:pPr>
            <w:r w:rsidRPr="00094359">
              <w:rPr>
                <w:sz w:val="20"/>
              </w:rPr>
              <w:t>2013</w:t>
            </w:r>
          </w:p>
        </w:tc>
        <w:tc>
          <w:tcPr>
            <w:tcW w:w="1152" w:type="dxa"/>
            <w:shd w:val="clear" w:color="auto" w:fill="auto"/>
            <w:vAlign w:val="bottom"/>
          </w:tcPr>
          <w:p w14:paraId="37F2E0AB" w14:textId="77777777" w:rsidR="000B26C9" w:rsidRPr="00094359" w:rsidRDefault="000B26C9" w:rsidP="005D1FFC">
            <w:pPr>
              <w:keepNext/>
              <w:spacing w:after="0"/>
              <w:jc w:val="right"/>
              <w:rPr>
                <w:sz w:val="20"/>
              </w:rPr>
            </w:pPr>
          </w:p>
        </w:tc>
        <w:tc>
          <w:tcPr>
            <w:tcW w:w="1152" w:type="dxa"/>
            <w:shd w:val="clear" w:color="auto" w:fill="auto"/>
          </w:tcPr>
          <w:p w14:paraId="7BA1D34A" w14:textId="1FA6F094" w:rsidR="000C05BC" w:rsidRPr="00094359" w:rsidRDefault="000B26C9">
            <w:pPr>
              <w:keepNext/>
              <w:spacing w:after="0"/>
              <w:jc w:val="right"/>
              <w:rPr>
                <w:sz w:val="20"/>
              </w:rPr>
            </w:pPr>
            <w:r w:rsidRPr="00094359">
              <w:rPr>
                <w:sz w:val="20"/>
              </w:rPr>
              <w:t xml:space="preserve"> 2,964 </w:t>
            </w:r>
          </w:p>
        </w:tc>
        <w:tc>
          <w:tcPr>
            <w:tcW w:w="1152" w:type="dxa"/>
            <w:shd w:val="clear" w:color="auto" w:fill="auto"/>
            <w:vAlign w:val="bottom"/>
          </w:tcPr>
          <w:p w14:paraId="0A33AF8D" w14:textId="77777777" w:rsidR="000B26C9" w:rsidRPr="00094359" w:rsidRDefault="000B26C9" w:rsidP="005D1FFC">
            <w:pPr>
              <w:keepNext/>
              <w:spacing w:after="0"/>
              <w:jc w:val="right"/>
              <w:rPr>
                <w:sz w:val="20"/>
              </w:rPr>
            </w:pPr>
          </w:p>
        </w:tc>
        <w:tc>
          <w:tcPr>
            <w:tcW w:w="1152" w:type="dxa"/>
            <w:shd w:val="clear" w:color="auto" w:fill="auto"/>
            <w:vAlign w:val="bottom"/>
          </w:tcPr>
          <w:p w14:paraId="7BE27CD3" w14:textId="77777777" w:rsidR="000B26C9" w:rsidRPr="00094359" w:rsidRDefault="000B26C9" w:rsidP="005D1FFC">
            <w:pPr>
              <w:keepNext/>
              <w:spacing w:after="0"/>
              <w:jc w:val="right"/>
              <w:rPr>
                <w:sz w:val="20"/>
              </w:rPr>
            </w:pPr>
            <w:r w:rsidRPr="00094359">
              <w:rPr>
                <w:sz w:val="20"/>
              </w:rPr>
              <w:t>2,953</w:t>
            </w:r>
          </w:p>
        </w:tc>
        <w:tc>
          <w:tcPr>
            <w:tcW w:w="1426" w:type="dxa"/>
          </w:tcPr>
          <w:p w14:paraId="3ADBAB3B" w14:textId="77777777" w:rsidR="000C05BC" w:rsidRPr="00094359" w:rsidRDefault="000B26C9">
            <w:pPr>
              <w:keepNext/>
              <w:spacing w:after="0"/>
              <w:jc w:val="right"/>
              <w:rPr>
                <w:sz w:val="20"/>
              </w:rPr>
            </w:pPr>
            <w:r w:rsidRPr="00094359">
              <w:rPr>
                <w:sz w:val="20"/>
              </w:rPr>
              <w:t xml:space="preserve"> 2,964 </w:t>
            </w:r>
          </w:p>
        </w:tc>
      </w:tr>
      <w:tr w:rsidR="000B26C9" w:rsidRPr="001E159B" w14:paraId="3105495C" w14:textId="77777777" w:rsidTr="00D53324">
        <w:trPr>
          <w:cantSplit/>
          <w:jc w:val="center"/>
        </w:trPr>
        <w:tc>
          <w:tcPr>
            <w:tcW w:w="1152" w:type="dxa"/>
            <w:shd w:val="clear" w:color="auto" w:fill="auto"/>
            <w:noWrap/>
            <w:vAlign w:val="bottom"/>
          </w:tcPr>
          <w:p w14:paraId="21367347" w14:textId="77777777" w:rsidR="000B26C9" w:rsidRPr="00094359" w:rsidRDefault="000B26C9" w:rsidP="00670380">
            <w:pPr>
              <w:keepNext/>
              <w:spacing w:after="0"/>
              <w:jc w:val="right"/>
              <w:rPr>
                <w:sz w:val="20"/>
              </w:rPr>
            </w:pPr>
            <w:r w:rsidRPr="00094359">
              <w:rPr>
                <w:sz w:val="20"/>
              </w:rPr>
              <w:t>2014</w:t>
            </w:r>
          </w:p>
        </w:tc>
        <w:tc>
          <w:tcPr>
            <w:tcW w:w="1152" w:type="dxa"/>
            <w:shd w:val="clear" w:color="auto" w:fill="auto"/>
            <w:vAlign w:val="bottom"/>
          </w:tcPr>
          <w:p w14:paraId="40F13AE4" w14:textId="77777777" w:rsidR="000B26C9" w:rsidRPr="00094359" w:rsidRDefault="000B26C9" w:rsidP="005D1FFC">
            <w:pPr>
              <w:keepNext/>
              <w:spacing w:after="0"/>
              <w:jc w:val="right"/>
              <w:rPr>
                <w:sz w:val="20"/>
              </w:rPr>
            </w:pPr>
          </w:p>
        </w:tc>
        <w:tc>
          <w:tcPr>
            <w:tcW w:w="1152" w:type="dxa"/>
            <w:shd w:val="clear" w:color="auto" w:fill="auto"/>
          </w:tcPr>
          <w:p w14:paraId="016D1D57" w14:textId="43F6B689" w:rsidR="0048186B" w:rsidRPr="00094359" w:rsidRDefault="000B26C9">
            <w:pPr>
              <w:keepNext/>
              <w:spacing w:after="0"/>
              <w:jc w:val="right"/>
              <w:rPr>
                <w:rFonts w:ascii="Arial" w:hAnsi="Arial"/>
                <w:b/>
                <w:color w:val="000000"/>
                <w:kern w:val="28"/>
                <w:sz w:val="20"/>
              </w:rPr>
            </w:pPr>
            <w:r w:rsidRPr="00094359">
              <w:rPr>
                <w:sz w:val="20"/>
              </w:rPr>
              <w:t xml:space="preserve"> 2,</w:t>
            </w:r>
            <w:r w:rsidR="00D53324" w:rsidRPr="00094359">
              <w:rPr>
                <w:sz w:val="20"/>
              </w:rPr>
              <w:t xml:space="preserve">375 </w:t>
            </w:r>
          </w:p>
        </w:tc>
        <w:tc>
          <w:tcPr>
            <w:tcW w:w="1152" w:type="dxa"/>
            <w:shd w:val="clear" w:color="auto" w:fill="auto"/>
            <w:vAlign w:val="bottom"/>
          </w:tcPr>
          <w:p w14:paraId="520B4448" w14:textId="77777777" w:rsidR="000B26C9" w:rsidRPr="00094359" w:rsidRDefault="000B26C9" w:rsidP="005D1FFC">
            <w:pPr>
              <w:keepNext/>
              <w:spacing w:after="0"/>
              <w:jc w:val="right"/>
              <w:rPr>
                <w:sz w:val="20"/>
              </w:rPr>
            </w:pPr>
          </w:p>
        </w:tc>
        <w:tc>
          <w:tcPr>
            <w:tcW w:w="1152" w:type="dxa"/>
            <w:shd w:val="clear" w:color="auto" w:fill="auto"/>
            <w:vAlign w:val="bottom"/>
          </w:tcPr>
          <w:p w14:paraId="15476869" w14:textId="05935C9E" w:rsidR="00AD121B" w:rsidRPr="00094359" w:rsidRDefault="00612D58" w:rsidP="00686AE2">
            <w:pPr>
              <w:keepNext/>
              <w:spacing w:after="0"/>
              <w:jc w:val="right"/>
              <w:rPr>
                <w:sz w:val="20"/>
              </w:rPr>
            </w:pPr>
            <w:r w:rsidRPr="00094359">
              <w:rPr>
                <w:sz w:val="20"/>
              </w:rPr>
              <w:t>2,369</w:t>
            </w:r>
          </w:p>
        </w:tc>
        <w:tc>
          <w:tcPr>
            <w:tcW w:w="1426" w:type="dxa"/>
          </w:tcPr>
          <w:p w14:paraId="6F7D3273" w14:textId="77777777" w:rsidR="00AD121B" w:rsidRPr="00094359" w:rsidRDefault="000B26C9">
            <w:pPr>
              <w:keepNext/>
              <w:spacing w:after="0"/>
              <w:jc w:val="right"/>
              <w:rPr>
                <w:sz w:val="20"/>
              </w:rPr>
            </w:pPr>
            <w:r w:rsidRPr="00094359">
              <w:rPr>
                <w:sz w:val="20"/>
              </w:rPr>
              <w:t xml:space="preserve"> 2,3</w:t>
            </w:r>
            <w:r w:rsidR="00D53324" w:rsidRPr="00094359">
              <w:rPr>
                <w:sz w:val="20"/>
              </w:rPr>
              <w:t>75</w:t>
            </w:r>
            <w:r w:rsidRPr="00094359">
              <w:rPr>
                <w:sz w:val="20"/>
              </w:rPr>
              <w:t xml:space="preserve"> </w:t>
            </w:r>
          </w:p>
        </w:tc>
      </w:tr>
      <w:tr w:rsidR="00D53324" w:rsidRPr="001E159B" w14:paraId="340AB787" w14:textId="77777777" w:rsidTr="00686AE2">
        <w:trPr>
          <w:cantSplit/>
          <w:jc w:val="center"/>
        </w:trPr>
        <w:tc>
          <w:tcPr>
            <w:tcW w:w="1152" w:type="dxa"/>
            <w:shd w:val="clear" w:color="auto" w:fill="auto"/>
            <w:noWrap/>
            <w:vAlign w:val="bottom"/>
          </w:tcPr>
          <w:p w14:paraId="32DC1155" w14:textId="77777777" w:rsidR="00D53324" w:rsidRPr="00094359" w:rsidRDefault="00D53324" w:rsidP="00670380">
            <w:pPr>
              <w:keepNext/>
              <w:spacing w:after="0"/>
              <w:jc w:val="right"/>
              <w:rPr>
                <w:sz w:val="20"/>
              </w:rPr>
            </w:pPr>
            <w:r w:rsidRPr="00094359">
              <w:rPr>
                <w:sz w:val="20"/>
              </w:rPr>
              <w:t>2015</w:t>
            </w:r>
          </w:p>
        </w:tc>
        <w:tc>
          <w:tcPr>
            <w:tcW w:w="1152" w:type="dxa"/>
            <w:shd w:val="clear" w:color="auto" w:fill="auto"/>
            <w:vAlign w:val="bottom"/>
          </w:tcPr>
          <w:p w14:paraId="3F91CB96" w14:textId="77777777" w:rsidR="00D53324" w:rsidRPr="00094359" w:rsidRDefault="00D53324" w:rsidP="005D1FFC">
            <w:pPr>
              <w:keepNext/>
              <w:spacing w:after="0"/>
              <w:jc w:val="right"/>
              <w:rPr>
                <w:sz w:val="20"/>
              </w:rPr>
            </w:pPr>
          </w:p>
        </w:tc>
        <w:tc>
          <w:tcPr>
            <w:tcW w:w="1152" w:type="dxa"/>
            <w:shd w:val="clear" w:color="auto" w:fill="auto"/>
          </w:tcPr>
          <w:p w14:paraId="573C0DEF" w14:textId="33292BA9" w:rsidR="00D53324" w:rsidRPr="00094359" w:rsidRDefault="00347D6B">
            <w:pPr>
              <w:keepNext/>
              <w:spacing w:after="0"/>
              <w:jc w:val="right"/>
              <w:rPr>
                <w:sz w:val="20"/>
              </w:rPr>
            </w:pPr>
            <w:r w:rsidRPr="00094359">
              <w:rPr>
                <w:sz w:val="20"/>
              </w:rPr>
              <w:t>91</w:t>
            </w:r>
            <w:r w:rsidR="00D54F6E">
              <w:rPr>
                <w:sz w:val="20"/>
              </w:rPr>
              <w:t>5</w:t>
            </w:r>
          </w:p>
        </w:tc>
        <w:tc>
          <w:tcPr>
            <w:tcW w:w="1152" w:type="dxa"/>
            <w:shd w:val="clear" w:color="auto" w:fill="auto"/>
            <w:vAlign w:val="bottom"/>
          </w:tcPr>
          <w:p w14:paraId="35EF7EDD" w14:textId="77777777" w:rsidR="00D53324" w:rsidRPr="00094359" w:rsidRDefault="00D53324" w:rsidP="005D1FFC">
            <w:pPr>
              <w:keepNext/>
              <w:spacing w:after="0"/>
              <w:jc w:val="right"/>
              <w:rPr>
                <w:sz w:val="20"/>
              </w:rPr>
            </w:pPr>
          </w:p>
        </w:tc>
        <w:tc>
          <w:tcPr>
            <w:tcW w:w="1152" w:type="dxa"/>
            <w:shd w:val="clear" w:color="auto" w:fill="auto"/>
            <w:vAlign w:val="bottom"/>
          </w:tcPr>
          <w:p w14:paraId="3FE2B37C" w14:textId="0154D652" w:rsidR="00D53324" w:rsidRPr="00094359" w:rsidRDefault="00612D58" w:rsidP="005D1FFC">
            <w:pPr>
              <w:keepNext/>
              <w:spacing w:after="0"/>
              <w:jc w:val="right"/>
              <w:rPr>
                <w:sz w:val="20"/>
              </w:rPr>
            </w:pPr>
            <w:r w:rsidRPr="00094359">
              <w:rPr>
                <w:sz w:val="20"/>
              </w:rPr>
              <w:t>914</w:t>
            </w:r>
          </w:p>
        </w:tc>
        <w:tc>
          <w:tcPr>
            <w:tcW w:w="1426" w:type="dxa"/>
          </w:tcPr>
          <w:p w14:paraId="770C75A8" w14:textId="41BCE247" w:rsidR="00D53324" w:rsidRPr="00094359" w:rsidRDefault="00347D6B">
            <w:pPr>
              <w:keepNext/>
              <w:spacing w:after="0"/>
              <w:jc w:val="right"/>
              <w:rPr>
                <w:sz w:val="20"/>
              </w:rPr>
            </w:pPr>
            <w:r w:rsidRPr="00094359">
              <w:rPr>
                <w:sz w:val="20"/>
              </w:rPr>
              <w:t>91</w:t>
            </w:r>
            <w:r w:rsidR="00D54F6E">
              <w:rPr>
                <w:sz w:val="20"/>
              </w:rPr>
              <w:t>5</w:t>
            </w:r>
          </w:p>
        </w:tc>
      </w:tr>
      <w:tr w:rsidR="00330F16" w:rsidRPr="001E159B" w14:paraId="17F4C45C" w14:textId="77777777" w:rsidTr="00094359">
        <w:trPr>
          <w:cantSplit/>
          <w:jc w:val="center"/>
        </w:trPr>
        <w:tc>
          <w:tcPr>
            <w:tcW w:w="1152" w:type="dxa"/>
            <w:shd w:val="clear" w:color="auto" w:fill="auto"/>
            <w:noWrap/>
            <w:vAlign w:val="bottom"/>
          </w:tcPr>
          <w:p w14:paraId="4E6CDF3D" w14:textId="06418B33" w:rsidR="00330F16" w:rsidRPr="00094359" w:rsidRDefault="00330F16">
            <w:pPr>
              <w:keepNext/>
              <w:spacing w:after="0"/>
              <w:jc w:val="right"/>
              <w:rPr>
                <w:sz w:val="20"/>
              </w:rPr>
            </w:pPr>
            <w:r w:rsidRPr="00094359">
              <w:rPr>
                <w:sz w:val="20"/>
              </w:rPr>
              <w:t>2016</w:t>
            </w:r>
          </w:p>
        </w:tc>
        <w:tc>
          <w:tcPr>
            <w:tcW w:w="1152" w:type="dxa"/>
            <w:shd w:val="clear" w:color="auto" w:fill="auto"/>
            <w:vAlign w:val="bottom"/>
          </w:tcPr>
          <w:p w14:paraId="41BD10BC" w14:textId="77777777" w:rsidR="00330F16" w:rsidRPr="00094359" w:rsidRDefault="00330F16" w:rsidP="005D1FFC">
            <w:pPr>
              <w:keepNext/>
              <w:spacing w:after="0"/>
              <w:jc w:val="right"/>
              <w:rPr>
                <w:sz w:val="20"/>
              </w:rPr>
            </w:pPr>
          </w:p>
        </w:tc>
        <w:tc>
          <w:tcPr>
            <w:tcW w:w="1152" w:type="dxa"/>
            <w:shd w:val="clear" w:color="auto" w:fill="auto"/>
          </w:tcPr>
          <w:p w14:paraId="0D37D384" w14:textId="0991FCCC" w:rsidR="00330F16" w:rsidRPr="00094359" w:rsidRDefault="00347D6B">
            <w:pPr>
              <w:keepNext/>
              <w:spacing w:after="0"/>
              <w:jc w:val="right"/>
              <w:rPr>
                <w:sz w:val="20"/>
              </w:rPr>
            </w:pPr>
            <w:r w:rsidRPr="00094359">
              <w:rPr>
                <w:sz w:val="20"/>
              </w:rPr>
              <w:t>1,2</w:t>
            </w:r>
            <w:r w:rsidR="00D54F6E">
              <w:rPr>
                <w:sz w:val="20"/>
              </w:rPr>
              <w:t>57</w:t>
            </w:r>
          </w:p>
        </w:tc>
        <w:tc>
          <w:tcPr>
            <w:tcW w:w="1152" w:type="dxa"/>
            <w:shd w:val="clear" w:color="auto" w:fill="auto"/>
            <w:vAlign w:val="bottom"/>
          </w:tcPr>
          <w:p w14:paraId="31BA32EA" w14:textId="77777777" w:rsidR="00330F16" w:rsidRPr="00094359" w:rsidRDefault="00330F16" w:rsidP="005D1FFC">
            <w:pPr>
              <w:keepNext/>
              <w:spacing w:after="0"/>
              <w:jc w:val="right"/>
              <w:rPr>
                <w:sz w:val="20"/>
              </w:rPr>
            </w:pPr>
          </w:p>
        </w:tc>
        <w:tc>
          <w:tcPr>
            <w:tcW w:w="1152" w:type="dxa"/>
            <w:shd w:val="clear" w:color="auto" w:fill="auto"/>
            <w:vAlign w:val="bottom"/>
          </w:tcPr>
          <w:p w14:paraId="4F400B2E" w14:textId="767C8B37" w:rsidR="00330F16" w:rsidRPr="00094359" w:rsidRDefault="008E7571">
            <w:pPr>
              <w:keepNext/>
              <w:spacing w:after="0"/>
              <w:jc w:val="right"/>
              <w:rPr>
                <w:sz w:val="20"/>
              </w:rPr>
            </w:pPr>
            <w:r>
              <w:rPr>
                <w:sz w:val="20"/>
              </w:rPr>
              <w:t>1,251</w:t>
            </w:r>
          </w:p>
        </w:tc>
        <w:tc>
          <w:tcPr>
            <w:tcW w:w="1426" w:type="dxa"/>
          </w:tcPr>
          <w:p w14:paraId="66F9CB2F" w14:textId="22F5C01B" w:rsidR="00330F16" w:rsidRPr="00094359" w:rsidRDefault="00347D6B">
            <w:pPr>
              <w:keepNext/>
              <w:spacing w:after="0"/>
              <w:jc w:val="right"/>
              <w:rPr>
                <w:sz w:val="20"/>
              </w:rPr>
            </w:pPr>
            <w:r w:rsidRPr="00094359">
              <w:rPr>
                <w:sz w:val="20"/>
              </w:rPr>
              <w:t>1,</w:t>
            </w:r>
            <w:r w:rsidR="00D54F6E" w:rsidRPr="00094359">
              <w:rPr>
                <w:sz w:val="20"/>
              </w:rPr>
              <w:t>2</w:t>
            </w:r>
            <w:r w:rsidR="00D54F6E">
              <w:rPr>
                <w:sz w:val="20"/>
              </w:rPr>
              <w:t>57</w:t>
            </w:r>
          </w:p>
        </w:tc>
      </w:tr>
      <w:tr w:rsidR="002C3700" w:rsidRPr="001E159B" w14:paraId="487F94BD" w14:textId="77777777" w:rsidTr="00094359">
        <w:trPr>
          <w:cantSplit/>
          <w:jc w:val="center"/>
        </w:trPr>
        <w:tc>
          <w:tcPr>
            <w:tcW w:w="1152" w:type="dxa"/>
            <w:shd w:val="clear" w:color="auto" w:fill="auto"/>
            <w:noWrap/>
            <w:vAlign w:val="bottom"/>
          </w:tcPr>
          <w:p w14:paraId="1D647A09" w14:textId="24C19816" w:rsidR="002C3700" w:rsidRPr="00094359" w:rsidRDefault="002C3700" w:rsidP="00670380">
            <w:pPr>
              <w:keepNext/>
              <w:spacing w:after="0"/>
              <w:jc w:val="right"/>
              <w:rPr>
                <w:sz w:val="20"/>
              </w:rPr>
            </w:pPr>
            <w:r w:rsidRPr="00094359">
              <w:rPr>
                <w:sz w:val="20"/>
              </w:rPr>
              <w:t>2017</w:t>
            </w:r>
          </w:p>
        </w:tc>
        <w:tc>
          <w:tcPr>
            <w:tcW w:w="1152" w:type="dxa"/>
            <w:shd w:val="clear" w:color="auto" w:fill="auto"/>
            <w:vAlign w:val="bottom"/>
          </w:tcPr>
          <w:p w14:paraId="32AA7872" w14:textId="77777777" w:rsidR="002C3700" w:rsidRPr="00094359" w:rsidRDefault="002C3700" w:rsidP="005D1FFC">
            <w:pPr>
              <w:keepNext/>
              <w:spacing w:after="0"/>
              <w:jc w:val="right"/>
              <w:rPr>
                <w:sz w:val="20"/>
              </w:rPr>
            </w:pPr>
          </w:p>
        </w:tc>
        <w:tc>
          <w:tcPr>
            <w:tcW w:w="1152" w:type="dxa"/>
            <w:shd w:val="clear" w:color="auto" w:fill="auto"/>
          </w:tcPr>
          <w:p w14:paraId="50DB8AB3" w14:textId="473F2B9E" w:rsidR="002C3700" w:rsidRPr="00094359" w:rsidRDefault="00D54F6E">
            <w:pPr>
              <w:keepNext/>
              <w:spacing w:after="0"/>
              <w:jc w:val="right"/>
              <w:rPr>
                <w:sz w:val="20"/>
              </w:rPr>
            </w:pPr>
            <w:r>
              <w:rPr>
                <w:sz w:val="20"/>
              </w:rPr>
              <w:t>1,507</w:t>
            </w:r>
          </w:p>
        </w:tc>
        <w:tc>
          <w:tcPr>
            <w:tcW w:w="1152" w:type="dxa"/>
            <w:shd w:val="clear" w:color="auto" w:fill="auto"/>
            <w:vAlign w:val="bottom"/>
          </w:tcPr>
          <w:p w14:paraId="1164D457" w14:textId="77777777" w:rsidR="002C3700" w:rsidRPr="00094359" w:rsidRDefault="002C3700" w:rsidP="005D1FFC">
            <w:pPr>
              <w:keepNext/>
              <w:spacing w:after="0"/>
              <w:jc w:val="right"/>
              <w:rPr>
                <w:sz w:val="20"/>
              </w:rPr>
            </w:pPr>
          </w:p>
        </w:tc>
        <w:tc>
          <w:tcPr>
            <w:tcW w:w="1152" w:type="dxa"/>
            <w:shd w:val="clear" w:color="auto" w:fill="auto"/>
            <w:vAlign w:val="bottom"/>
          </w:tcPr>
          <w:p w14:paraId="6432C2E1" w14:textId="30C34045" w:rsidR="002C3700" w:rsidRPr="00094359" w:rsidRDefault="008E7571" w:rsidP="005D1FFC">
            <w:pPr>
              <w:keepNext/>
              <w:spacing w:after="0"/>
              <w:jc w:val="right"/>
              <w:rPr>
                <w:sz w:val="20"/>
              </w:rPr>
            </w:pPr>
            <w:r>
              <w:rPr>
                <w:sz w:val="20"/>
              </w:rPr>
              <w:t>1,505</w:t>
            </w:r>
          </w:p>
        </w:tc>
        <w:tc>
          <w:tcPr>
            <w:tcW w:w="1426" w:type="dxa"/>
          </w:tcPr>
          <w:p w14:paraId="0A6B1133" w14:textId="30716368" w:rsidR="002C3700" w:rsidRPr="00094359" w:rsidRDefault="00D54F6E" w:rsidP="0029378C">
            <w:pPr>
              <w:keepNext/>
              <w:spacing w:after="0"/>
              <w:jc w:val="right"/>
              <w:rPr>
                <w:sz w:val="20"/>
              </w:rPr>
            </w:pPr>
            <w:r>
              <w:rPr>
                <w:sz w:val="20"/>
              </w:rPr>
              <w:t>1,507</w:t>
            </w:r>
          </w:p>
        </w:tc>
      </w:tr>
      <w:tr w:rsidR="002C3700" w:rsidRPr="001E159B" w14:paraId="65EA35D7" w14:textId="77777777" w:rsidTr="00090530">
        <w:trPr>
          <w:cantSplit/>
          <w:jc w:val="center"/>
        </w:trPr>
        <w:tc>
          <w:tcPr>
            <w:tcW w:w="1152" w:type="dxa"/>
            <w:shd w:val="clear" w:color="auto" w:fill="auto"/>
            <w:noWrap/>
            <w:vAlign w:val="bottom"/>
          </w:tcPr>
          <w:p w14:paraId="62CD3F56" w14:textId="31F4548B" w:rsidR="002C3700" w:rsidRPr="00094359" w:rsidRDefault="002C3700" w:rsidP="00670380">
            <w:pPr>
              <w:keepNext/>
              <w:spacing w:after="0"/>
              <w:jc w:val="right"/>
              <w:rPr>
                <w:sz w:val="20"/>
              </w:rPr>
            </w:pPr>
            <w:r w:rsidRPr="00094359">
              <w:rPr>
                <w:sz w:val="20"/>
              </w:rPr>
              <w:t>2018</w:t>
            </w:r>
          </w:p>
        </w:tc>
        <w:tc>
          <w:tcPr>
            <w:tcW w:w="1152" w:type="dxa"/>
            <w:shd w:val="clear" w:color="auto" w:fill="auto"/>
            <w:vAlign w:val="bottom"/>
          </w:tcPr>
          <w:p w14:paraId="7703C398" w14:textId="77777777" w:rsidR="002C3700" w:rsidRPr="00094359" w:rsidRDefault="002C3700" w:rsidP="005D1FFC">
            <w:pPr>
              <w:keepNext/>
              <w:spacing w:after="0"/>
              <w:jc w:val="right"/>
              <w:rPr>
                <w:sz w:val="20"/>
              </w:rPr>
            </w:pPr>
          </w:p>
        </w:tc>
        <w:tc>
          <w:tcPr>
            <w:tcW w:w="1152" w:type="dxa"/>
            <w:shd w:val="clear" w:color="auto" w:fill="auto"/>
          </w:tcPr>
          <w:p w14:paraId="66739A00" w14:textId="2C5921E8" w:rsidR="002C3700" w:rsidRPr="00094359" w:rsidRDefault="00D54F6E" w:rsidP="00251C76">
            <w:pPr>
              <w:keepNext/>
              <w:spacing w:after="0"/>
              <w:jc w:val="right"/>
              <w:rPr>
                <w:sz w:val="20"/>
              </w:rPr>
            </w:pPr>
            <w:r>
              <w:rPr>
                <w:sz w:val="20"/>
              </w:rPr>
              <w:t>1,</w:t>
            </w:r>
            <w:r w:rsidR="0050702B">
              <w:rPr>
                <w:sz w:val="20"/>
              </w:rPr>
              <w:t>860</w:t>
            </w:r>
          </w:p>
        </w:tc>
        <w:tc>
          <w:tcPr>
            <w:tcW w:w="1152" w:type="dxa"/>
            <w:shd w:val="clear" w:color="auto" w:fill="auto"/>
            <w:vAlign w:val="bottom"/>
          </w:tcPr>
          <w:p w14:paraId="7BE7CE88" w14:textId="77777777" w:rsidR="002C3700" w:rsidRPr="00094359" w:rsidRDefault="002C3700" w:rsidP="005D1FFC">
            <w:pPr>
              <w:keepNext/>
              <w:spacing w:after="0"/>
              <w:jc w:val="right"/>
              <w:rPr>
                <w:sz w:val="20"/>
              </w:rPr>
            </w:pPr>
          </w:p>
        </w:tc>
        <w:tc>
          <w:tcPr>
            <w:tcW w:w="1152" w:type="dxa"/>
            <w:shd w:val="clear" w:color="auto" w:fill="auto"/>
            <w:vAlign w:val="bottom"/>
          </w:tcPr>
          <w:p w14:paraId="06EB4420" w14:textId="727687DC" w:rsidR="002C3700" w:rsidRPr="00094359" w:rsidRDefault="008E7571" w:rsidP="00251C76">
            <w:pPr>
              <w:keepNext/>
              <w:spacing w:after="0"/>
              <w:jc w:val="right"/>
              <w:rPr>
                <w:sz w:val="20"/>
              </w:rPr>
            </w:pPr>
            <w:r>
              <w:rPr>
                <w:sz w:val="20"/>
              </w:rPr>
              <w:t>1,</w:t>
            </w:r>
            <w:r w:rsidR="0050702B">
              <w:rPr>
                <w:sz w:val="20"/>
              </w:rPr>
              <w:t>827</w:t>
            </w:r>
          </w:p>
        </w:tc>
        <w:tc>
          <w:tcPr>
            <w:tcW w:w="1426" w:type="dxa"/>
          </w:tcPr>
          <w:p w14:paraId="0AA137E6" w14:textId="4847072C" w:rsidR="002C3700" w:rsidRPr="00094359" w:rsidRDefault="00D54F6E">
            <w:pPr>
              <w:keepNext/>
              <w:spacing w:after="0"/>
              <w:jc w:val="right"/>
              <w:rPr>
                <w:sz w:val="20"/>
              </w:rPr>
            </w:pPr>
            <w:r>
              <w:rPr>
                <w:sz w:val="20"/>
              </w:rPr>
              <w:t>1,8</w:t>
            </w:r>
            <w:r w:rsidR="0050702B">
              <w:rPr>
                <w:sz w:val="20"/>
              </w:rPr>
              <w:t>60</w:t>
            </w:r>
          </w:p>
        </w:tc>
      </w:tr>
      <w:tr w:rsidR="009853EF" w:rsidRPr="001E159B" w14:paraId="0E376E59" w14:textId="77777777" w:rsidTr="00090530">
        <w:trPr>
          <w:cantSplit/>
          <w:jc w:val="center"/>
        </w:trPr>
        <w:tc>
          <w:tcPr>
            <w:tcW w:w="1152" w:type="dxa"/>
            <w:shd w:val="clear" w:color="auto" w:fill="auto"/>
            <w:noWrap/>
            <w:vAlign w:val="bottom"/>
          </w:tcPr>
          <w:p w14:paraId="6D7B07C9" w14:textId="1A14E6D6" w:rsidR="009853EF" w:rsidRPr="00094359" w:rsidRDefault="009853EF" w:rsidP="00670380">
            <w:pPr>
              <w:keepNext/>
              <w:spacing w:after="0"/>
              <w:jc w:val="right"/>
              <w:rPr>
                <w:sz w:val="20"/>
              </w:rPr>
            </w:pPr>
            <w:r>
              <w:rPr>
                <w:sz w:val="20"/>
              </w:rPr>
              <w:t>2019</w:t>
            </w:r>
          </w:p>
        </w:tc>
        <w:tc>
          <w:tcPr>
            <w:tcW w:w="1152" w:type="dxa"/>
            <w:shd w:val="clear" w:color="auto" w:fill="auto"/>
            <w:vAlign w:val="bottom"/>
          </w:tcPr>
          <w:p w14:paraId="23E697A4" w14:textId="77777777" w:rsidR="009853EF" w:rsidRPr="00094359" w:rsidRDefault="009853EF" w:rsidP="005D1FFC">
            <w:pPr>
              <w:keepNext/>
              <w:spacing w:after="0"/>
              <w:jc w:val="right"/>
              <w:rPr>
                <w:sz w:val="20"/>
              </w:rPr>
            </w:pPr>
          </w:p>
        </w:tc>
        <w:tc>
          <w:tcPr>
            <w:tcW w:w="1152" w:type="dxa"/>
            <w:shd w:val="clear" w:color="auto" w:fill="auto"/>
          </w:tcPr>
          <w:p w14:paraId="60543E86" w14:textId="3851A19E" w:rsidR="009853EF" w:rsidRDefault="0050702B">
            <w:pPr>
              <w:keepNext/>
              <w:spacing w:after="0"/>
              <w:jc w:val="right"/>
              <w:rPr>
                <w:sz w:val="20"/>
              </w:rPr>
            </w:pPr>
            <w:r>
              <w:rPr>
                <w:sz w:val="20"/>
              </w:rPr>
              <w:t>1,663</w:t>
            </w:r>
          </w:p>
        </w:tc>
        <w:tc>
          <w:tcPr>
            <w:tcW w:w="1152" w:type="dxa"/>
            <w:shd w:val="clear" w:color="auto" w:fill="auto"/>
            <w:vAlign w:val="bottom"/>
          </w:tcPr>
          <w:p w14:paraId="1AEF939E" w14:textId="77777777" w:rsidR="009853EF" w:rsidRPr="00094359" w:rsidRDefault="009853EF" w:rsidP="005D1FFC">
            <w:pPr>
              <w:keepNext/>
              <w:spacing w:after="0"/>
              <w:jc w:val="right"/>
              <w:rPr>
                <w:sz w:val="20"/>
              </w:rPr>
            </w:pPr>
          </w:p>
        </w:tc>
        <w:tc>
          <w:tcPr>
            <w:tcW w:w="1152" w:type="dxa"/>
            <w:shd w:val="clear" w:color="auto" w:fill="auto"/>
            <w:vAlign w:val="bottom"/>
          </w:tcPr>
          <w:p w14:paraId="73FECE51" w14:textId="411FBE25" w:rsidR="009853EF" w:rsidRDefault="0050702B" w:rsidP="005D1FFC">
            <w:pPr>
              <w:keepNext/>
              <w:spacing w:after="0"/>
              <w:jc w:val="right"/>
              <w:rPr>
                <w:sz w:val="20"/>
              </w:rPr>
            </w:pPr>
            <w:r>
              <w:rPr>
                <w:sz w:val="20"/>
              </w:rPr>
              <w:t>1,660</w:t>
            </w:r>
          </w:p>
        </w:tc>
        <w:tc>
          <w:tcPr>
            <w:tcW w:w="1426" w:type="dxa"/>
          </w:tcPr>
          <w:p w14:paraId="113DE2EE" w14:textId="7A85FB06" w:rsidR="009853EF" w:rsidRDefault="0050702B" w:rsidP="00251C76">
            <w:pPr>
              <w:keepNext/>
              <w:spacing w:after="0"/>
              <w:jc w:val="right"/>
              <w:rPr>
                <w:sz w:val="20"/>
              </w:rPr>
            </w:pPr>
            <w:r>
              <w:rPr>
                <w:sz w:val="20"/>
              </w:rPr>
              <w:t>1,663</w:t>
            </w:r>
          </w:p>
        </w:tc>
      </w:tr>
      <w:tr w:rsidR="009853EF" w:rsidRPr="001E159B" w14:paraId="1C94C057" w14:textId="77777777" w:rsidTr="005F126C">
        <w:tblPrEx>
          <w:tblW w:w="0" w:type="auto"/>
          <w:jc w:val="center"/>
          <w:tblLook w:val="0000" w:firstRow="0" w:lastRow="0" w:firstColumn="0" w:lastColumn="0" w:noHBand="0" w:noVBand="0"/>
          <w:tblPrExChange w:id="444" w:author="Steve Barbeaux" w:date="2022-10-09T18:02:00Z">
            <w:tblPrEx>
              <w:tblW w:w="0" w:type="auto"/>
              <w:jc w:val="center"/>
              <w:tblLook w:val="0000" w:firstRow="0" w:lastRow="0" w:firstColumn="0" w:lastColumn="0" w:noHBand="0" w:noVBand="0"/>
            </w:tblPrEx>
          </w:tblPrExChange>
        </w:tblPrEx>
        <w:trPr>
          <w:cantSplit/>
          <w:jc w:val="center"/>
          <w:trPrChange w:id="445" w:author="Steve Barbeaux" w:date="2022-10-09T18:02:00Z">
            <w:trPr>
              <w:cantSplit/>
              <w:jc w:val="center"/>
            </w:trPr>
          </w:trPrChange>
        </w:trPr>
        <w:tc>
          <w:tcPr>
            <w:tcW w:w="1152" w:type="dxa"/>
            <w:shd w:val="clear" w:color="auto" w:fill="auto"/>
            <w:noWrap/>
            <w:vAlign w:val="bottom"/>
            <w:tcPrChange w:id="446" w:author="Steve Barbeaux" w:date="2022-10-09T18:02:00Z">
              <w:tcPr>
                <w:tcW w:w="1152" w:type="dxa"/>
                <w:tcBorders>
                  <w:bottom w:val="single" w:sz="4" w:space="0" w:color="auto"/>
                </w:tcBorders>
                <w:shd w:val="clear" w:color="auto" w:fill="auto"/>
                <w:noWrap/>
                <w:vAlign w:val="bottom"/>
              </w:tcPr>
            </w:tcPrChange>
          </w:tcPr>
          <w:p w14:paraId="0C96C596" w14:textId="4E4C4FA3" w:rsidR="009853EF" w:rsidRPr="00094359" w:rsidRDefault="009853EF" w:rsidP="00670380">
            <w:pPr>
              <w:keepNext/>
              <w:spacing w:after="0"/>
              <w:jc w:val="right"/>
              <w:rPr>
                <w:sz w:val="20"/>
              </w:rPr>
            </w:pPr>
            <w:r>
              <w:rPr>
                <w:sz w:val="20"/>
              </w:rPr>
              <w:t>2020</w:t>
            </w:r>
          </w:p>
        </w:tc>
        <w:tc>
          <w:tcPr>
            <w:tcW w:w="1152" w:type="dxa"/>
            <w:shd w:val="clear" w:color="auto" w:fill="auto"/>
            <w:vAlign w:val="bottom"/>
            <w:tcPrChange w:id="447" w:author="Steve Barbeaux" w:date="2022-10-09T18:02:00Z">
              <w:tcPr>
                <w:tcW w:w="1152" w:type="dxa"/>
                <w:tcBorders>
                  <w:bottom w:val="single" w:sz="4" w:space="0" w:color="auto"/>
                </w:tcBorders>
                <w:shd w:val="clear" w:color="auto" w:fill="auto"/>
                <w:vAlign w:val="bottom"/>
              </w:tcPr>
            </w:tcPrChange>
          </w:tcPr>
          <w:p w14:paraId="0F26C664" w14:textId="77777777" w:rsidR="009853EF" w:rsidRPr="00094359" w:rsidRDefault="009853EF" w:rsidP="005D1FFC">
            <w:pPr>
              <w:keepNext/>
              <w:spacing w:after="0"/>
              <w:jc w:val="right"/>
              <w:rPr>
                <w:sz w:val="20"/>
              </w:rPr>
            </w:pPr>
          </w:p>
        </w:tc>
        <w:tc>
          <w:tcPr>
            <w:tcW w:w="1152" w:type="dxa"/>
            <w:shd w:val="clear" w:color="auto" w:fill="auto"/>
            <w:tcPrChange w:id="448" w:author="Steve Barbeaux" w:date="2022-10-09T18:02:00Z">
              <w:tcPr>
                <w:tcW w:w="1152" w:type="dxa"/>
                <w:tcBorders>
                  <w:bottom w:val="single" w:sz="4" w:space="0" w:color="auto"/>
                </w:tcBorders>
                <w:shd w:val="clear" w:color="auto" w:fill="auto"/>
              </w:tcPr>
            </w:tcPrChange>
          </w:tcPr>
          <w:p w14:paraId="5D9594F6" w14:textId="55417AAE" w:rsidR="009853EF" w:rsidRDefault="0050702B" w:rsidP="004170D2">
            <w:pPr>
              <w:keepNext/>
              <w:spacing w:after="0"/>
              <w:jc w:val="right"/>
              <w:rPr>
                <w:sz w:val="20"/>
              </w:rPr>
              <w:pPrChange w:id="449" w:author="Steve Barbeaux" w:date="2022-10-09T18:05:00Z">
                <w:pPr>
                  <w:keepNext/>
                  <w:spacing w:after="0"/>
                  <w:jc w:val="right"/>
                </w:pPr>
              </w:pPrChange>
            </w:pPr>
            <w:del w:id="450" w:author="Steve Barbeaux" w:date="2022-10-09T18:05:00Z">
              <w:r w:rsidDel="004170D2">
                <w:rPr>
                  <w:sz w:val="20"/>
                </w:rPr>
                <w:delText>2,486</w:delText>
              </w:r>
            </w:del>
            <w:ins w:id="451" w:author="Steve Barbeaux" w:date="2022-10-09T18:05:00Z">
              <w:r w:rsidR="004170D2">
                <w:rPr>
                  <w:sz w:val="20"/>
                </w:rPr>
                <w:t>3,202</w:t>
              </w:r>
            </w:ins>
          </w:p>
        </w:tc>
        <w:tc>
          <w:tcPr>
            <w:tcW w:w="1152" w:type="dxa"/>
            <w:shd w:val="clear" w:color="auto" w:fill="auto"/>
            <w:vAlign w:val="bottom"/>
            <w:tcPrChange w:id="452" w:author="Steve Barbeaux" w:date="2022-10-09T18:02:00Z">
              <w:tcPr>
                <w:tcW w:w="1152" w:type="dxa"/>
                <w:tcBorders>
                  <w:bottom w:val="single" w:sz="4" w:space="0" w:color="auto"/>
                </w:tcBorders>
                <w:shd w:val="clear" w:color="auto" w:fill="auto"/>
                <w:vAlign w:val="bottom"/>
              </w:tcPr>
            </w:tcPrChange>
          </w:tcPr>
          <w:p w14:paraId="4E8088C5" w14:textId="77777777" w:rsidR="009853EF" w:rsidRPr="00094359" w:rsidRDefault="009853EF" w:rsidP="005D1FFC">
            <w:pPr>
              <w:keepNext/>
              <w:spacing w:after="0"/>
              <w:jc w:val="right"/>
              <w:rPr>
                <w:sz w:val="20"/>
              </w:rPr>
            </w:pPr>
          </w:p>
        </w:tc>
        <w:tc>
          <w:tcPr>
            <w:tcW w:w="1152" w:type="dxa"/>
            <w:shd w:val="clear" w:color="auto" w:fill="auto"/>
            <w:vAlign w:val="bottom"/>
            <w:tcPrChange w:id="453" w:author="Steve Barbeaux" w:date="2022-10-09T18:02:00Z">
              <w:tcPr>
                <w:tcW w:w="1152" w:type="dxa"/>
                <w:tcBorders>
                  <w:bottom w:val="single" w:sz="4" w:space="0" w:color="auto"/>
                </w:tcBorders>
                <w:shd w:val="clear" w:color="auto" w:fill="auto"/>
                <w:vAlign w:val="bottom"/>
              </w:tcPr>
            </w:tcPrChange>
          </w:tcPr>
          <w:p w14:paraId="340BBA85" w14:textId="39D63808" w:rsidR="009853EF" w:rsidRDefault="006E6D81" w:rsidP="004170D2">
            <w:pPr>
              <w:keepNext/>
              <w:spacing w:after="0"/>
              <w:jc w:val="right"/>
              <w:rPr>
                <w:sz w:val="20"/>
              </w:rPr>
              <w:pPrChange w:id="454" w:author="Steve Barbeaux" w:date="2022-10-09T18:06:00Z">
                <w:pPr>
                  <w:keepNext/>
                  <w:spacing w:after="0"/>
                  <w:jc w:val="right"/>
                </w:pPr>
              </w:pPrChange>
            </w:pPr>
            <w:ins w:id="455" w:author="Steve Barbeaux" w:date="2022-10-09T18:32:00Z">
              <w:r>
                <w:rPr>
                  <w:sz w:val="20"/>
                </w:rPr>
                <w:t>3,080</w:t>
              </w:r>
            </w:ins>
            <w:del w:id="456" w:author="Steve Barbeaux" w:date="2022-10-09T18:06:00Z">
              <w:r w:rsidR="0050702B" w:rsidDel="004170D2">
                <w:rPr>
                  <w:sz w:val="20"/>
                </w:rPr>
                <w:delText>1,681</w:delText>
              </w:r>
            </w:del>
          </w:p>
        </w:tc>
        <w:tc>
          <w:tcPr>
            <w:tcW w:w="1426" w:type="dxa"/>
            <w:tcPrChange w:id="457" w:author="Steve Barbeaux" w:date="2022-10-09T18:02:00Z">
              <w:tcPr>
                <w:tcW w:w="1426" w:type="dxa"/>
                <w:tcBorders>
                  <w:bottom w:val="single" w:sz="4" w:space="0" w:color="auto"/>
                </w:tcBorders>
              </w:tcPr>
            </w:tcPrChange>
          </w:tcPr>
          <w:p w14:paraId="40FF48B3" w14:textId="6C5A0E56" w:rsidR="009853EF" w:rsidRDefault="004170D2" w:rsidP="0029378C">
            <w:pPr>
              <w:keepNext/>
              <w:spacing w:after="0"/>
              <w:jc w:val="right"/>
              <w:rPr>
                <w:sz w:val="20"/>
              </w:rPr>
            </w:pPr>
            <w:ins w:id="458" w:author="Steve Barbeaux" w:date="2022-10-09T18:06:00Z">
              <w:r>
                <w:rPr>
                  <w:sz w:val="20"/>
                </w:rPr>
                <w:t>3,202</w:t>
              </w:r>
            </w:ins>
            <w:del w:id="459" w:author="Steve Barbeaux" w:date="2022-10-09T18:06:00Z">
              <w:r w:rsidR="0050702B" w:rsidDel="004170D2">
                <w:rPr>
                  <w:sz w:val="20"/>
                </w:rPr>
                <w:delText>2,486</w:delText>
              </w:r>
            </w:del>
          </w:p>
        </w:tc>
      </w:tr>
      <w:tr w:rsidR="005F126C" w:rsidRPr="001E159B" w14:paraId="483B674B" w14:textId="77777777" w:rsidTr="005F126C">
        <w:tblPrEx>
          <w:tblW w:w="0" w:type="auto"/>
          <w:jc w:val="center"/>
          <w:tblLook w:val="0000" w:firstRow="0" w:lastRow="0" w:firstColumn="0" w:lastColumn="0" w:noHBand="0" w:noVBand="0"/>
          <w:tblPrExChange w:id="460" w:author="Steve Barbeaux" w:date="2022-10-09T18:02:00Z">
            <w:tblPrEx>
              <w:tblW w:w="0" w:type="auto"/>
              <w:jc w:val="center"/>
              <w:tblLook w:val="0000" w:firstRow="0" w:lastRow="0" w:firstColumn="0" w:lastColumn="0" w:noHBand="0" w:noVBand="0"/>
            </w:tblPrEx>
          </w:tblPrExChange>
        </w:tblPrEx>
        <w:trPr>
          <w:cantSplit/>
          <w:jc w:val="center"/>
          <w:ins w:id="461" w:author="Steve Barbeaux" w:date="2022-10-09T18:02:00Z"/>
          <w:trPrChange w:id="462" w:author="Steve Barbeaux" w:date="2022-10-09T18:02:00Z">
            <w:trPr>
              <w:cantSplit/>
              <w:jc w:val="center"/>
            </w:trPr>
          </w:trPrChange>
        </w:trPr>
        <w:tc>
          <w:tcPr>
            <w:tcW w:w="1152" w:type="dxa"/>
            <w:shd w:val="clear" w:color="auto" w:fill="auto"/>
            <w:noWrap/>
            <w:vAlign w:val="bottom"/>
            <w:tcPrChange w:id="463" w:author="Steve Barbeaux" w:date="2022-10-09T18:02:00Z">
              <w:tcPr>
                <w:tcW w:w="1152" w:type="dxa"/>
                <w:tcBorders>
                  <w:bottom w:val="single" w:sz="4" w:space="0" w:color="auto"/>
                </w:tcBorders>
                <w:shd w:val="clear" w:color="auto" w:fill="auto"/>
                <w:noWrap/>
                <w:vAlign w:val="bottom"/>
              </w:tcPr>
            </w:tcPrChange>
          </w:tcPr>
          <w:p w14:paraId="023A6E83" w14:textId="68C33937" w:rsidR="005F126C" w:rsidRDefault="005F126C" w:rsidP="00670380">
            <w:pPr>
              <w:keepNext/>
              <w:spacing w:after="0"/>
              <w:jc w:val="right"/>
              <w:rPr>
                <w:ins w:id="464" w:author="Steve Barbeaux" w:date="2022-10-09T18:02:00Z"/>
                <w:sz w:val="20"/>
              </w:rPr>
            </w:pPr>
            <w:ins w:id="465" w:author="Steve Barbeaux" w:date="2022-10-09T18:02:00Z">
              <w:r>
                <w:rPr>
                  <w:sz w:val="20"/>
                </w:rPr>
                <w:t>2021</w:t>
              </w:r>
            </w:ins>
          </w:p>
        </w:tc>
        <w:tc>
          <w:tcPr>
            <w:tcW w:w="1152" w:type="dxa"/>
            <w:shd w:val="clear" w:color="auto" w:fill="auto"/>
            <w:vAlign w:val="bottom"/>
            <w:tcPrChange w:id="466" w:author="Steve Barbeaux" w:date="2022-10-09T18:02:00Z">
              <w:tcPr>
                <w:tcW w:w="1152" w:type="dxa"/>
                <w:tcBorders>
                  <w:bottom w:val="single" w:sz="4" w:space="0" w:color="auto"/>
                </w:tcBorders>
                <w:shd w:val="clear" w:color="auto" w:fill="auto"/>
                <w:vAlign w:val="bottom"/>
              </w:tcPr>
            </w:tcPrChange>
          </w:tcPr>
          <w:p w14:paraId="16AE3ACF" w14:textId="77777777" w:rsidR="005F126C" w:rsidRPr="00094359" w:rsidRDefault="005F126C" w:rsidP="005D1FFC">
            <w:pPr>
              <w:keepNext/>
              <w:spacing w:after="0"/>
              <w:jc w:val="right"/>
              <w:rPr>
                <w:ins w:id="467" w:author="Steve Barbeaux" w:date="2022-10-09T18:02:00Z"/>
                <w:sz w:val="20"/>
              </w:rPr>
            </w:pPr>
          </w:p>
        </w:tc>
        <w:tc>
          <w:tcPr>
            <w:tcW w:w="1152" w:type="dxa"/>
            <w:shd w:val="clear" w:color="auto" w:fill="auto"/>
            <w:tcPrChange w:id="468" w:author="Steve Barbeaux" w:date="2022-10-09T18:02:00Z">
              <w:tcPr>
                <w:tcW w:w="1152" w:type="dxa"/>
                <w:tcBorders>
                  <w:bottom w:val="single" w:sz="4" w:space="0" w:color="auto"/>
                </w:tcBorders>
                <w:shd w:val="clear" w:color="auto" w:fill="auto"/>
              </w:tcPr>
            </w:tcPrChange>
          </w:tcPr>
          <w:p w14:paraId="3512D8EA" w14:textId="06AFF4CD" w:rsidR="005F126C" w:rsidRDefault="004170D2">
            <w:pPr>
              <w:keepNext/>
              <w:spacing w:after="0"/>
              <w:jc w:val="right"/>
              <w:rPr>
                <w:ins w:id="469" w:author="Steve Barbeaux" w:date="2022-10-09T18:02:00Z"/>
                <w:sz w:val="20"/>
              </w:rPr>
            </w:pPr>
            <w:ins w:id="470" w:author="Steve Barbeaux" w:date="2022-10-09T18:05:00Z">
              <w:r>
                <w:rPr>
                  <w:sz w:val="20"/>
                </w:rPr>
                <w:t>1,840</w:t>
              </w:r>
            </w:ins>
          </w:p>
        </w:tc>
        <w:tc>
          <w:tcPr>
            <w:tcW w:w="1152" w:type="dxa"/>
            <w:shd w:val="clear" w:color="auto" w:fill="auto"/>
            <w:vAlign w:val="bottom"/>
            <w:tcPrChange w:id="471" w:author="Steve Barbeaux" w:date="2022-10-09T18:02:00Z">
              <w:tcPr>
                <w:tcW w:w="1152" w:type="dxa"/>
                <w:tcBorders>
                  <w:bottom w:val="single" w:sz="4" w:space="0" w:color="auto"/>
                </w:tcBorders>
                <w:shd w:val="clear" w:color="auto" w:fill="auto"/>
                <w:vAlign w:val="bottom"/>
              </w:tcPr>
            </w:tcPrChange>
          </w:tcPr>
          <w:p w14:paraId="2F185EF4" w14:textId="77777777" w:rsidR="005F126C" w:rsidRPr="00094359" w:rsidRDefault="005F126C" w:rsidP="005D1FFC">
            <w:pPr>
              <w:keepNext/>
              <w:spacing w:after="0"/>
              <w:jc w:val="right"/>
              <w:rPr>
                <w:ins w:id="472" w:author="Steve Barbeaux" w:date="2022-10-09T18:02:00Z"/>
                <w:sz w:val="20"/>
              </w:rPr>
            </w:pPr>
          </w:p>
        </w:tc>
        <w:tc>
          <w:tcPr>
            <w:tcW w:w="1152" w:type="dxa"/>
            <w:shd w:val="clear" w:color="auto" w:fill="auto"/>
            <w:vAlign w:val="bottom"/>
            <w:tcPrChange w:id="473" w:author="Steve Barbeaux" w:date="2022-10-09T18:02:00Z">
              <w:tcPr>
                <w:tcW w:w="1152" w:type="dxa"/>
                <w:tcBorders>
                  <w:bottom w:val="single" w:sz="4" w:space="0" w:color="auto"/>
                </w:tcBorders>
                <w:shd w:val="clear" w:color="auto" w:fill="auto"/>
                <w:vAlign w:val="bottom"/>
              </w:tcPr>
            </w:tcPrChange>
          </w:tcPr>
          <w:p w14:paraId="54FF773A" w14:textId="7EBBEA3D" w:rsidR="005F126C" w:rsidRDefault="006E6D81" w:rsidP="005D1FFC">
            <w:pPr>
              <w:keepNext/>
              <w:spacing w:after="0"/>
              <w:jc w:val="right"/>
              <w:rPr>
                <w:ins w:id="474" w:author="Steve Barbeaux" w:date="2022-10-09T18:02:00Z"/>
                <w:sz w:val="20"/>
              </w:rPr>
            </w:pPr>
            <w:ins w:id="475" w:author="Steve Barbeaux" w:date="2022-10-09T18:32:00Z">
              <w:r>
                <w:rPr>
                  <w:sz w:val="20"/>
                </w:rPr>
                <w:t>1,762</w:t>
              </w:r>
            </w:ins>
          </w:p>
        </w:tc>
        <w:tc>
          <w:tcPr>
            <w:tcW w:w="1426" w:type="dxa"/>
            <w:tcPrChange w:id="476" w:author="Steve Barbeaux" w:date="2022-10-09T18:02:00Z">
              <w:tcPr>
                <w:tcW w:w="1426" w:type="dxa"/>
                <w:tcBorders>
                  <w:bottom w:val="single" w:sz="4" w:space="0" w:color="auto"/>
                </w:tcBorders>
              </w:tcPr>
            </w:tcPrChange>
          </w:tcPr>
          <w:p w14:paraId="678DDBF0" w14:textId="233AC998" w:rsidR="005F126C" w:rsidRDefault="004170D2" w:rsidP="004170D2">
            <w:pPr>
              <w:keepNext/>
              <w:spacing w:after="0"/>
              <w:jc w:val="right"/>
              <w:rPr>
                <w:ins w:id="477" w:author="Steve Barbeaux" w:date="2022-10-09T18:02:00Z"/>
                <w:sz w:val="20"/>
              </w:rPr>
              <w:pPrChange w:id="478" w:author="Steve Barbeaux" w:date="2022-10-09T18:06:00Z">
                <w:pPr>
                  <w:keepNext/>
                  <w:spacing w:after="0"/>
                  <w:jc w:val="right"/>
                </w:pPr>
              </w:pPrChange>
            </w:pPr>
            <w:ins w:id="479" w:author="Steve Barbeaux" w:date="2022-10-09T18:06:00Z">
              <w:r>
                <w:rPr>
                  <w:sz w:val="20"/>
                </w:rPr>
                <w:t>1,840</w:t>
              </w:r>
            </w:ins>
          </w:p>
        </w:tc>
      </w:tr>
      <w:tr w:rsidR="005F126C" w:rsidRPr="001E159B" w14:paraId="6EEB9DF2" w14:textId="77777777" w:rsidTr="000B26C9">
        <w:trPr>
          <w:cantSplit/>
          <w:jc w:val="center"/>
          <w:ins w:id="480" w:author="Steve Barbeaux" w:date="2022-10-09T18:02:00Z"/>
        </w:trPr>
        <w:tc>
          <w:tcPr>
            <w:tcW w:w="1152" w:type="dxa"/>
            <w:tcBorders>
              <w:bottom w:val="single" w:sz="4" w:space="0" w:color="auto"/>
            </w:tcBorders>
            <w:shd w:val="clear" w:color="auto" w:fill="auto"/>
            <w:noWrap/>
            <w:vAlign w:val="bottom"/>
          </w:tcPr>
          <w:p w14:paraId="302E0CBA" w14:textId="3ED36A00" w:rsidR="005F126C" w:rsidRDefault="005F126C" w:rsidP="00670380">
            <w:pPr>
              <w:keepNext/>
              <w:spacing w:after="0"/>
              <w:jc w:val="right"/>
              <w:rPr>
                <w:ins w:id="481" w:author="Steve Barbeaux" w:date="2022-10-09T18:02:00Z"/>
                <w:sz w:val="20"/>
              </w:rPr>
            </w:pPr>
            <w:ins w:id="482" w:author="Steve Barbeaux" w:date="2022-10-09T18:02:00Z">
              <w:r>
                <w:rPr>
                  <w:sz w:val="20"/>
                </w:rPr>
                <w:t>2022</w:t>
              </w:r>
            </w:ins>
            <w:ins w:id="483" w:author="Steve Barbeaux" w:date="2022-10-09T18:03:00Z">
              <w:r>
                <w:rPr>
                  <w:sz w:val="20"/>
                </w:rPr>
                <w:t>**</w:t>
              </w:r>
            </w:ins>
          </w:p>
        </w:tc>
        <w:tc>
          <w:tcPr>
            <w:tcW w:w="1152" w:type="dxa"/>
            <w:tcBorders>
              <w:bottom w:val="single" w:sz="4" w:space="0" w:color="auto"/>
            </w:tcBorders>
            <w:shd w:val="clear" w:color="auto" w:fill="auto"/>
            <w:vAlign w:val="bottom"/>
          </w:tcPr>
          <w:p w14:paraId="71AAFA95" w14:textId="77777777" w:rsidR="005F126C" w:rsidRPr="00094359" w:rsidRDefault="005F126C" w:rsidP="005D1FFC">
            <w:pPr>
              <w:keepNext/>
              <w:spacing w:after="0"/>
              <w:jc w:val="right"/>
              <w:rPr>
                <w:ins w:id="484" w:author="Steve Barbeaux" w:date="2022-10-09T18:02:00Z"/>
                <w:sz w:val="20"/>
              </w:rPr>
            </w:pPr>
          </w:p>
        </w:tc>
        <w:tc>
          <w:tcPr>
            <w:tcW w:w="1152" w:type="dxa"/>
            <w:tcBorders>
              <w:bottom w:val="single" w:sz="4" w:space="0" w:color="auto"/>
            </w:tcBorders>
            <w:shd w:val="clear" w:color="auto" w:fill="auto"/>
          </w:tcPr>
          <w:p w14:paraId="475C289E" w14:textId="6F3CFBAE" w:rsidR="005F126C" w:rsidRDefault="004170D2">
            <w:pPr>
              <w:keepNext/>
              <w:spacing w:after="0"/>
              <w:jc w:val="right"/>
              <w:rPr>
                <w:ins w:id="485" w:author="Steve Barbeaux" w:date="2022-10-09T18:02:00Z"/>
                <w:sz w:val="20"/>
              </w:rPr>
            </w:pPr>
            <w:ins w:id="486" w:author="Steve Barbeaux" w:date="2022-10-09T18:05:00Z">
              <w:r>
                <w:rPr>
                  <w:sz w:val="20"/>
                </w:rPr>
                <w:t>2,726</w:t>
              </w:r>
            </w:ins>
          </w:p>
        </w:tc>
        <w:tc>
          <w:tcPr>
            <w:tcW w:w="1152" w:type="dxa"/>
            <w:tcBorders>
              <w:bottom w:val="single" w:sz="4" w:space="0" w:color="auto"/>
            </w:tcBorders>
            <w:shd w:val="clear" w:color="auto" w:fill="auto"/>
            <w:vAlign w:val="bottom"/>
          </w:tcPr>
          <w:p w14:paraId="358F08A5" w14:textId="77777777" w:rsidR="005F126C" w:rsidRPr="00094359" w:rsidRDefault="005F126C" w:rsidP="005D1FFC">
            <w:pPr>
              <w:keepNext/>
              <w:spacing w:after="0"/>
              <w:jc w:val="right"/>
              <w:rPr>
                <w:ins w:id="487" w:author="Steve Barbeaux" w:date="2022-10-09T18:02:00Z"/>
                <w:sz w:val="20"/>
              </w:rPr>
            </w:pPr>
          </w:p>
        </w:tc>
        <w:tc>
          <w:tcPr>
            <w:tcW w:w="1152" w:type="dxa"/>
            <w:tcBorders>
              <w:bottom w:val="single" w:sz="4" w:space="0" w:color="auto"/>
            </w:tcBorders>
            <w:shd w:val="clear" w:color="auto" w:fill="auto"/>
            <w:vAlign w:val="bottom"/>
          </w:tcPr>
          <w:p w14:paraId="4B4B7436" w14:textId="6FB0C4B4" w:rsidR="005F126C" w:rsidRDefault="006E6D81" w:rsidP="005D1FFC">
            <w:pPr>
              <w:keepNext/>
              <w:spacing w:after="0"/>
              <w:jc w:val="right"/>
              <w:rPr>
                <w:ins w:id="488" w:author="Steve Barbeaux" w:date="2022-10-09T18:02:00Z"/>
                <w:sz w:val="20"/>
              </w:rPr>
            </w:pPr>
            <w:ins w:id="489" w:author="Steve Barbeaux" w:date="2022-10-09T18:33:00Z">
              <w:r>
                <w:rPr>
                  <w:sz w:val="20"/>
                </w:rPr>
                <w:t>1,960</w:t>
              </w:r>
            </w:ins>
          </w:p>
        </w:tc>
        <w:tc>
          <w:tcPr>
            <w:tcW w:w="1426" w:type="dxa"/>
            <w:tcBorders>
              <w:bottom w:val="single" w:sz="4" w:space="0" w:color="auto"/>
            </w:tcBorders>
          </w:tcPr>
          <w:p w14:paraId="28B62664" w14:textId="6C6DEA63" w:rsidR="005F126C" w:rsidRDefault="004170D2" w:rsidP="0029378C">
            <w:pPr>
              <w:keepNext/>
              <w:spacing w:after="0"/>
              <w:jc w:val="right"/>
              <w:rPr>
                <w:ins w:id="490" w:author="Steve Barbeaux" w:date="2022-10-09T18:02:00Z"/>
                <w:sz w:val="20"/>
              </w:rPr>
            </w:pPr>
            <w:ins w:id="491" w:author="Steve Barbeaux" w:date="2022-10-09T18:05:00Z">
              <w:r>
                <w:rPr>
                  <w:sz w:val="20"/>
                </w:rPr>
                <w:t>2,726</w:t>
              </w:r>
            </w:ins>
          </w:p>
        </w:tc>
      </w:tr>
    </w:tbl>
    <w:p w14:paraId="5B0E868E" w14:textId="3ABB2361" w:rsidR="005F126C" w:rsidDel="005F126C" w:rsidRDefault="000B26C9" w:rsidP="00090530">
      <w:pPr>
        <w:spacing w:after="0"/>
        <w:rPr>
          <w:del w:id="492" w:author="Steve Barbeaux" w:date="2022-10-09T18:03:00Z"/>
          <w:sz w:val="20"/>
        </w:rPr>
      </w:pPr>
      <w:r>
        <w:tab/>
      </w:r>
      <w:r w:rsidR="00023BD2" w:rsidRPr="00090530">
        <w:rPr>
          <w:sz w:val="20"/>
        </w:rPr>
        <w:t>*Extrapolated catch from observed fishing not a total catch estimate</w:t>
      </w:r>
      <w:r w:rsidR="008D1241">
        <w:rPr>
          <w:sz w:val="20"/>
        </w:rPr>
        <w:t xml:space="preserve">. </w:t>
      </w:r>
    </w:p>
    <w:p w14:paraId="29BBD04C" w14:textId="4F7363C3" w:rsidR="00F07E70" w:rsidRPr="00090530" w:rsidRDefault="008D1241" w:rsidP="00090530">
      <w:pPr>
        <w:spacing w:after="0"/>
        <w:rPr>
          <w:sz w:val="20"/>
        </w:rPr>
      </w:pPr>
      <w:del w:id="493" w:author="Steve Barbeaux" w:date="2022-10-09T18:03:00Z">
        <w:r w:rsidDel="005F126C">
          <w:rPr>
            <w:sz w:val="20"/>
          </w:rPr>
          <w:tab/>
        </w:r>
      </w:del>
      <w:r w:rsidR="00E87A2F" w:rsidRPr="00090530">
        <w:rPr>
          <w:sz w:val="20"/>
        </w:rPr>
        <w:t xml:space="preserve">** </w:t>
      </w:r>
      <w:proofErr w:type="gramStart"/>
      <w:r w:rsidR="00E87A2F" w:rsidRPr="00090530">
        <w:rPr>
          <w:sz w:val="20"/>
        </w:rPr>
        <w:t>as</w:t>
      </w:r>
      <w:proofErr w:type="gramEnd"/>
      <w:r w:rsidR="00E87A2F" w:rsidRPr="00090530">
        <w:rPr>
          <w:sz w:val="20"/>
        </w:rPr>
        <w:t xml:space="preserve"> of </w:t>
      </w:r>
      <w:r w:rsidR="00D710F9" w:rsidRPr="00090530">
        <w:rPr>
          <w:sz w:val="20"/>
        </w:rPr>
        <w:t xml:space="preserve">October </w:t>
      </w:r>
      <w:ins w:id="494" w:author="Steve Barbeaux" w:date="2022-10-09T18:03:00Z">
        <w:r w:rsidR="005F126C">
          <w:rPr>
            <w:sz w:val="20"/>
          </w:rPr>
          <w:t>9</w:t>
        </w:r>
      </w:ins>
      <w:del w:id="495" w:author="Steve Barbeaux" w:date="2022-10-09T18:03:00Z">
        <w:r w:rsidR="00612D58" w:rsidRPr="00090530" w:rsidDel="005F126C">
          <w:rPr>
            <w:sz w:val="20"/>
          </w:rPr>
          <w:delText>3</w:delText>
        </w:r>
      </w:del>
      <w:r w:rsidR="00E87A2F" w:rsidRPr="00090530">
        <w:rPr>
          <w:sz w:val="20"/>
        </w:rPr>
        <w:t>,</w:t>
      </w:r>
      <w:r w:rsidR="00D67517" w:rsidRPr="00090530">
        <w:rPr>
          <w:sz w:val="20"/>
        </w:rPr>
        <w:t xml:space="preserve"> </w:t>
      </w:r>
      <w:del w:id="496" w:author="Steve Barbeaux" w:date="2022-10-09T18:03:00Z">
        <w:r w:rsidRPr="00090530" w:rsidDel="005F126C">
          <w:rPr>
            <w:sz w:val="20"/>
          </w:rPr>
          <w:delText>20</w:delText>
        </w:r>
        <w:r w:rsidDel="005F126C">
          <w:rPr>
            <w:sz w:val="20"/>
          </w:rPr>
          <w:delText>20</w:delText>
        </w:r>
      </w:del>
      <w:ins w:id="497" w:author="Steve Barbeaux" w:date="2022-10-09T18:03:00Z">
        <w:r w:rsidR="005F126C" w:rsidRPr="00090530">
          <w:rPr>
            <w:sz w:val="20"/>
          </w:rPr>
          <w:t>20</w:t>
        </w:r>
        <w:r w:rsidR="005F126C">
          <w:rPr>
            <w:sz w:val="20"/>
          </w:rPr>
          <w:t>22</w:t>
        </w:r>
      </w:ins>
    </w:p>
    <w:p w14:paraId="27DB53A4" w14:textId="77777777" w:rsidR="00023BD2" w:rsidRDefault="00023BD2" w:rsidP="00023BD2"/>
    <w:p w14:paraId="24249252" w14:textId="77777777" w:rsidR="001B470E" w:rsidRDefault="001B470E" w:rsidP="00090530">
      <w:pPr>
        <w:pStyle w:val="Caption"/>
      </w:pPr>
      <w:r>
        <w:t>Table 1A.</w:t>
      </w:r>
      <w:r w:rsidR="00200B7D">
        <w:fldChar w:fldCharType="begin"/>
      </w:r>
      <w:r w:rsidR="00EE18B3">
        <w:instrText xml:space="preserve"> seq tab </w:instrText>
      </w:r>
      <w:r w:rsidR="00200B7D">
        <w:fldChar w:fldCharType="separate"/>
      </w:r>
      <w:r w:rsidR="00E66CA0">
        <w:rPr>
          <w:noProof/>
        </w:rPr>
        <w:t>2</w:t>
      </w:r>
      <w:r w:rsidR="00200B7D">
        <w:fldChar w:fldCharType="end"/>
      </w:r>
      <w:r w:rsidRPr="00853558">
        <w:t>.</w:t>
      </w:r>
      <w:r>
        <w:t xml:space="preserve"> </w:t>
      </w:r>
      <w:r>
        <w:tab/>
        <w:t xml:space="preserve">Estimates of Aleutian Islands Region </w:t>
      </w:r>
      <w:r w:rsidRPr="00853558">
        <w:t xml:space="preserve">walleye pollock catch </w:t>
      </w:r>
      <w:r>
        <w:t>by the three management sub-areas. Units are in metric tons.</w:t>
      </w:r>
    </w:p>
    <w:tbl>
      <w:tblPr>
        <w:tblW w:w="8719" w:type="dxa"/>
        <w:jc w:val="center"/>
        <w:tblLayout w:type="fixed"/>
        <w:tblLook w:val="0000" w:firstRow="0" w:lastRow="0" w:firstColumn="0" w:lastColumn="0" w:noHBand="0" w:noVBand="0"/>
      </w:tblPr>
      <w:tblGrid>
        <w:gridCol w:w="871"/>
        <w:gridCol w:w="872"/>
        <w:gridCol w:w="872"/>
        <w:gridCol w:w="125"/>
        <w:gridCol w:w="747"/>
        <w:gridCol w:w="872"/>
        <w:gridCol w:w="872"/>
        <w:gridCol w:w="872"/>
        <w:gridCol w:w="872"/>
        <w:gridCol w:w="85"/>
        <w:gridCol w:w="787"/>
        <w:gridCol w:w="872"/>
        <w:tblGridChange w:id="498">
          <w:tblGrid>
            <w:gridCol w:w="871"/>
            <w:gridCol w:w="872"/>
            <w:gridCol w:w="872"/>
            <w:gridCol w:w="125"/>
            <w:gridCol w:w="747"/>
            <w:gridCol w:w="872"/>
            <w:gridCol w:w="872"/>
            <w:gridCol w:w="872"/>
            <w:gridCol w:w="872"/>
            <w:gridCol w:w="85"/>
            <w:gridCol w:w="787"/>
            <w:gridCol w:w="872"/>
          </w:tblGrid>
        </w:tblGridChange>
      </w:tblGrid>
      <w:tr w:rsidR="00FA2F18" w:rsidRPr="006630E9" w14:paraId="637828BE" w14:textId="77777777" w:rsidTr="00A52B85">
        <w:trPr>
          <w:trHeight w:val="20"/>
          <w:jc w:val="center"/>
        </w:trPr>
        <w:tc>
          <w:tcPr>
            <w:tcW w:w="871" w:type="dxa"/>
            <w:vMerge w:val="restart"/>
            <w:tcBorders>
              <w:top w:val="single" w:sz="4" w:space="0" w:color="auto"/>
              <w:left w:val="nil"/>
              <w:right w:val="nil"/>
            </w:tcBorders>
            <w:shd w:val="clear" w:color="auto" w:fill="auto"/>
            <w:vAlign w:val="center"/>
          </w:tcPr>
          <w:p w14:paraId="2A0E222A" w14:textId="77777777" w:rsidR="00FA2F18" w:rsidRPr="001E159B" w:rsidRDefault="00FA2F18" w:rsidP="001B470E">
            <w:pPr>
              <w:spacing w:after="0"/>
              <w:rPr>
                <w:b/>
                <w:szCs w:val="22"/>
              </w:rPr>
            </w:pPr>
            <w:r w:rsidRPr="001E159B">
              <w:rPr>
                <w:b/>
                <w:szCs w:val="22"/>
              </w:rPr>
              <w:t>Year</w:t>
            </w:r>
          </w:p>
        </w:tc>
        <w:tc>
          <w:tcPr>
            <w:tcW w:w="872" w:type="dxa"/>
            <w:tcBorders>
              <w:top w:val="single" w:sz="4" w:space="0" w:color="auto"/>
              <w:left w:val="nil"/>
              <w:right w:val="nil"/>
            </w:tcBorders>
            <w:shd w:val="clear" w:color="auto" w:fill="auto"/>
            <w:vAlign w:val="center"/>
          </w:tcPr>
          <w:p w14:paraId="7B417EF2" w14:textId="77777777" w:rsidR="00FA2F18" w:rsidRPr="001E159B" w:rsidRDefault="00FA2F18" w:rsidP="001B470E">
            <w:pPr>
              <w:spacing w:after="0"/>
              <w:jc w:val="center"/>
              <w:rPr>
                <w:b/>
                <w:szCs w:val="22"/>
              </w:rPr>
            </w:pPr>
            <w:r w:rsidRPr="001E159B">
              <w:rPr>
                <w:b/>
                <w:szCs w:val="22"/>
              </w:rPr>
              <w:t>East</w:t>
            </w:r>
          </w:p>
        </w:tc>
        <w:tc>
          <w:tcPr>
            <w:tcW w:w="997" w:type="dxa"/>
            <w:gridSpan w:val="2"/>
            <w:tcBorders>
              <w:top w:val="single" w:sz="4" w:space="0" w:color="auto"/>
              <w:left w:val="nil"/>
              <w:right w:val="nil"/>
            </w:tcBorders>
            <w:shd w:val="clear" w:color="auto" w:fill="auto"/>
            <w:noWrap/>
            <w:vAlign w:val="center"/>
          </w:tcPr>
          <w:p w14:paraId="1AAFF404" w14:textId="77777777" w:rsidR="00FA2F18" w:rsidRPr="001E159B" w:rsidRDefault="00FA2F18" w:rsidP="001B470E">
            <w:pPr>
              <w:spacing w:after="0"/>
              <w:jc w:val="center"/>
              <w:rPr>
                <w:b/>
                <w:szCs w:val="22"/>
              </w:rPr>
            </w:pPr>
            <w:r w:rsidRPr="001E159B">
              <w:rPr>
                <w:b/>
                <w:szCs w:val="22"/>
              </w:rPr>
              <w:t>Central</w:t>
            </w:r>
          </w:p>
        </w:tc>
        <w:tc>
          <w:tcPr>
            <w:tcW w:w="747" w:type="dxa"/>
            <w:tcBorders>
              <w:top w:val="single" w:sz="4" w:space="0" w:color="auto"/>
              <w:left w:val="nil"/>
              <w:right w:val="nil"/>
            </w:tcBorders>
            <w:shd w:val="clear" w:color="auto" w:fill="auto"/>
            <w:noWrap/>
            <w:vAlign w:val="center"/>
          </w:tcPr>
          <w:p w14:paraId="6B30F8B8" w14:textId="77777777" w:rsidR="00FA2F18" w:rsidRPr="001E159B" w:rsidRDefault="00FA2F18" w:rsidP="001B470E">
            <w:pPr>
              <w:spacing w:after="0"/>
              <w:jc w:val="center"/>
              <w:rPr>
                <w:b/>
                <w:szCs w:val="22"/>
              </w:rPr>
            </w:pPr>
            <w:r w:rsidRPr="001E159B">
              <w:rPr>
                <w:b/>
                <w:szCs w:val="22"/>
              </w:rPr>
              <w:t>West</w:t>
            </w:r>
          </w:p>
        </w:tc>
        <w:tc>
          <w:tcPr>
            <w:tcW w:w="872" w:type="dxa"/>
            <w:vMerge w:val="restart"/>
            <w:tcBorders>
              <w:top w:val="single" w:sz="4" w:space="0" w:color="auto"/>
              <w:left w:val="nil"/>
              <w:right w:val="triple" w:sz="4" w:space="0" w:color="auto"/>
            </w:tcBorders>
            <w:vAlign w:val="center"/>
          </w:tcPr>
          <w:p w14:paraId="50C29EAF" w14:textId="77777777" w:rsidR="00FA2F18" w:rsidRPr="001E159B" w:rsidRDefault="00FA2F18" w:rsidP="001B470E">
            <w:pPr>
              <w:spacing w:after="0"/>
              <w:jc w:val="center"/>
              <w:rPr>
                <w:b/>
                <w:szCs w:val="22"/>
              </w:rPr>
            </w:pPr>
            <w:r w:rsidRPr="001E159B">
              <w:rPr>
                <w:b/>
                <w:szCs w:val="22"/>
              </w:rPr>
              <w:t>Total</w:t>
            </w:r>
          </w:p>
        </w:tc>
        <w:tc>
          <w:tcPr>
            <w:tcW w:w="872" w:type="dxa"/>
            <w:vMerge w:val="restart"/>
            <w:tcBorders>
              <w:top w:val="single" w:sz="4" w:space="0" w:color="auto"/>
              <w:left w:val="triple" w:sz="4" w:space="0" w:color="auto"/>
              <w:bottom w:val="double" w:sz="4" w:space="0" w:color="auto"/>
              <w:right w:val="nil"/>
            </w:tcBorders>
            <w:vAlign w:val="center"/>
          </w:tcPr>
          <w:p w14:paraId="554E7285" w14:textId="77777777" w:rsidR="00FA2F18" w:rsidRPr="001E159B" w:rsidRDefault="00FA2F18" w:rsidP="001B470E">
            <w:pPr>
              <w:spacing w:after="0"/>
              <w:jc w:val="center"/>
              <w:rPr>
                <w:b/>
                <w:szCs w:val="22"/>
              </w:rPr>
            </w:pPr>
            <w:r w:rsidRPr="001E159B">
              <w:rPr>
                <w:b/>
                <w:szCs w:val="22"/>
              </w:rPr>
              <w:t>Year</w:t>
            </w:r>
          </w:p>
        </w:tc>
        <w:tc>
          <w:tcPr>
            <w:tcW w:w="872" w:type="dxa"/>
            <w:tcBorders>
              <w:top w:val="single" w:sz="4" w:space="0" w:color="auto"/>
              <w:left w:val="nil"/>
              <w:right w:val="nil"/>
            </w:tcBorders>
          </w:tcPr>
          <w:p w14:paraId="3D8C3514" w14:textId="77777777" w:rsidR="00FA2F18" w:rsidRPr="001E159B" w:rsidRDefault="00FA2F18" w:rsidP="001B470E">
            <w:pPr>
              <w:spacing w:after="0"/>
              <w:jc w:val="center"/>
              <w:rPr>
                <w:b/>
                <w:szCs w:val="22"/>
              </w:rPr>
            </w:pPr>
            <w:r w:rsidRPr="001E159B">
              <w:rPr>
                <w:b/>
                <w:szCs w:val="22"/>
              </w:rPr>
              <w:t>East</w:t>
            </w:r>
          </w:p>
        </w:tc>
        <w:tc>
          <w:tcPr>
            <w:tcW w:w="957" w:type="dxa"/>
            <w:gridSpan w:val="2"/>
            <w:tcBorders>
              <w:top w:val="single" w:sz="4" w:space="0" w:color="auto"/>
              <w:left w:val="nil"/>
              <w:right w:val="nil"/>
            </w:tcBorders>
          </w:tcPr>
          <w:p w14:paraId="46DD1529" w14:textId="77777777" w:rsidR="00FA2F18" w:rsidRPr="001E159B" w:rsidRDefault="00FA2F18" w:rsidP="001B470E">
            <w:pPr>
              <w:spacing w:after="0"/>
              <w:jc w:val="center"/>
              <w:rPr>
                <w:b/>
                <w:szCs w:val="22"/>
              </w:rPr>
            </w:pPr>
            <w:r w:rsidRPr="001E159B">
              <w:rPr>
                <w:b/>
                <w:szCs w:val="22"/>
              </w:rPr>
              <w:t>Central</w:t>
            </w:r>
          </w:p>
        </w:tc>
        <w:tc>
          <w:tcPr>
            <w:tcW w:w="787" w:type="dxa"/>
            <w:tcBorders>
              <w:top w:val="single" w:sz="4" w:space="0" w:color="auto"/>
              <w:left w:val="nil"/>
              <w:right w:val="nil"/>
            </w:tcBorders>
          </w:tcPr>
          <w:p w14:paraId="2A819804" w14:textId="77777777" w:rsidR="00FA2F18" w:rsidRPr="001E159B" w:rsidRDefault="00FA2F18" w:rsidP="001B470E">
            <w:pPr>
              <w:spacing w:after="0"/>
              <w:jc w:val="center"/>
              <w:rPr>
                <w:b/>
                <w:szCs w:val="22"/>
              </w:rPr>
            </w:pPr>
            <w:r w:rsidRPr="001E159B">
              <w:rPr>
                <w:b/>
                <w:szCs w:val="22"/>
              </w:rPr>
              <w:t>West</w:t>
            </w:r>
          </w:p>
        </w:tc>
        <w:tc>
          <w:tcPr>
            <w:tcW w:w="872" w:type="dxa"/>
            <w:vMerge w:val="restart"/>
            <w:tcBorders>
              <w:top w:val="single" w:sz="4" w:space="0" w:color="auto"/>
              <w:left w:val="nil"/>
              <w:right w:val="nil"/>
            </w:tcBorders>
            <w:shd w:val="clear" w:color="auto" w:fill="auto"/>
            <w:vAlign w:val="center"/>
          </w:tcPr>
          <w:p w14:paraId="48B1AE4A" w14:textId="77777777" w:rsidR="00FA2F18" w:rsidRPr="001E159B" w:rsidRDefault="00FA2F18" w:rsidP="001B470E">
            <w:pPr>
              <w:spacing w:after="0"/>
              <w:jc w:val="center"/>
              <w:rPr>
                <w:b/>
                <w:szCs w:val="22"/>
              </w:rPr>
            </w:pPr>
            <w:r w:rsidRPr="001E159B">
              <w:rPr>
                <w:b/>
                <w:szCs w:val="22"/>
              </w:rPr>
              <w:t>Total</w:t>
            </w:r>
          </w:p>
        </w:tc>
      </w:tr>
      <w:tr w:rsidR="00FA2F18" w:rsidRPr="006630E9" w14:paraId="6CF99773" w14:textId="77777777" w:rsidTr="00A52B85">
        <w:trPr>
          <w:trHeight w:val="20"/>
          <w:jc w:val="center"/>
        </w:trPr>
        <w:tc>
          <w:tcPr>
            <w:tcW w:w="871" w:type="dxa"/>
            <w:vMerge/>
            <w:tcBorders>
              <w:left w:val="nil"/>
              <w:bottom w:val="double" w:sz="4" w:space="0" w:color="auto"/>
              <w:right w:val="nil"/>
            </w:tcBorders>
            <w:shd w:val="clear" w:color="auto" w:fill="auto"/>
            <w:vAlign w:val="center"/>
          </w:tcPr>
          <w:p w14:paraId="13BFF564" w14:textId="77777777" w:rsidR="00FA2F18" w:rsidRPr="001E159B" w:rsidRDefault="00FA2F18" w:rsidP="001B470E">
            <w:pPr>
              <w:spacing w:after="0"/>
              <w:rPr>
                <w:b/>
                <w:szCs w:val="22"/>
              </w:rPr>
            </w:pPr>
          </w:p>
        </w:tc>
        <w:tc>
          <w:tcPr>
            <w:tcW w:w="872" w:type="dxa"/>
            <w:tcBorders>
              <w:left w:val="nil"/>
              <w:bottom w:val="double" w:sz="4" w:space="0" w:color="auto"/>
              <w:right w:val="nil"/>
            </w:tcBorders>
            <w:shd w:val="clear" w:color="auto" w:fill="auto"/>
            <w:vAlign w:val="center"/>
          </w:tcPr>
          <w:p w14:paraId="4635B42D" w14:textId="77777777" w:rsidR="00FA2F18" w:rsidRPr="001E159B" w:rsidRDefault="00FA2F18" w:rsidP="001B470E">
            <w:pPr>
              <w:spacing w:after="0"/>
              <w:jc w:val="center"/>
              <w:rPr>
                <w:b/>
                <w:szCs w:val="22"/>
              </w:rPr>
            </w:pPr>
            <w:r w:rsidRPr="001E159B">
              <w:rPr>
                <w:b/>
                <w:szCs w:val="22"/>
              </w:rPr>
              <w:t>541</w:t>
            </w:r>
          </w:p>
        </w:tc>
        <w:tc>
          <w:tcPr>
            <w:tcW w:w="997" w:type="dxa"/>
            <w:gridSpan w:val="2"/>
            <w:tcBorders>
              <w:left w:val="nil"/>
              <w:bottom w:val="double" w:sz="4" w:space="0" w:color="auto"/>
              <w:right w:val="nil"/>
            </w:tcBorders>
            <w:shd w:val="clear" w:color="auto" w:fill="auto"/>
            <w:noWrap/>
            <w:vAlign w:val="center"/>
          </w:tcPr>
          <w:p w14:paraId="154DFAB1" w14:textId="77777777" w:rsidR="00FA2F18" w:rsidRPr="001E159B" w:rsidRDefault="00FA2F18" w:rsidP="001B470E">
            <w:pPr>
              <w:spacing w:after="0"/>
              <w:jc w:val="center"/>
              <w:rPr>
                <w:b/>
                <w:szCs w:val="22"/>
              </w:rPr>
            </w:pPr>
            <w:r w:rsidRPr="001E159B">
              <w:rPr>
                <w:b/>
                <w:szCs w:val="22"/>
              </w:rPr>
              <w:t>542</w:t>
            </w:r>
          </w:p>
        </w:tc>
        <w:tc>
          <w:tcPr>
            <w:tcW w:w="747" w:type="dxa"/>
            <w:tcBorders>
              <w:left w:val="nil"/>
              <w:bottom w:val="double" w:sz="4" w:space="0" w:color="auto"/>
              <w:right w:val="nil"/>
            </w:tcBorders>
            <w:shd w:val="clear" w:color="auto" w:fill="auto"/>
            <w:noWrap/>
            <w:vAlign w:val="center"/>
          </w:tcPr>
          <w:p w14:paraId="6B9711B2" w14:textId="77777777" w:rsidR="00FA2F18" w:rsidRPr="001E159B" w:rsidRDefault="00FA2F18" w:rsidP="001B470E">
            <w:pPr>
              <w:spacing w:after="0"/>
              <w:jc w:val="center"/>
              <w:rPr>
                <w:b/>
                <w:szCs w:val="22"/>
              </w:rPr>
            </w:pPr>
            <w:r w:rsidRPr="001E159B">
              <w:rPr>
                <w:b/>
                <w:szCs w:val="22"/>
              </w:rPr>
              <w:t>543</w:t>
            </w:r>
          </w:p>
        </w:tc>
        <w:tc>
          <w:tcPr>
            <w:tcW w:w="872" w:type="dxa"/>
            <w:vMerge/>
            <w:tcBorders>
              <w:left w:val="nil"/>
              <w:bottom w:val="double" w:sz="4" w:space="0" w:color="auto"/>
              <w:right w:val="triple" w:sz="4" w:space="0" w:color="auto"/>
            </w:tcBorders>
          </w:tcPr>
          <w:p w14:paraId="1D8EB8C0" w14:textId="77777777" w:rsidR="00FA2F18" w:rsidRPr="001E159B" w:rsidRDefault="00FA2F18" w:rsidP="001B470E">
            <w:pPr>
              <w:spacing w:after="0"/>
              <w:jc w:val="center"/>
              <w:rPr>
                <w:b/>
                <w:szCs w:val="22"/>
              </w:rPr>
            </w:pPr>
          </w:p>
        </w:tc>
        <w:tc>
          <w:tcPr>
            <w:tcW w:w="872" w:type="dxa"/>
            <w:vMerge/>
            <w:tcBorders>
              <w:left w:val="triple" w:sz="4" w:space="0" w:color="auto"/>
              <w:bottom w:val="double" w:sz="4" w:space="0" w:color="auto"/>
              <w:right w:val="nil"/>
            </w:tcBorders>
          </w:tcPr>
          <w:p w14:paraId="07526490" w14:textId="77777777" w:rsidR="00FA2F18" w:rsidRPr="001E159B" w:rsidRDefault="00FA2F18" w:rsidP="001B470E">
            <w:pPr>
              <w:spacing w:after="0"/>
              <w:jc w:val="center"/>
              <w:rPr>
                <w:b/>
                <w:szCs w:val="22"/>
              </w:rPr>
            </w:pPr>
          </w:p>
        </w:tc>
        <w:tc>
          <w:tcPr>
            <w:tcW w:w="872" w:type="dxa"/>
            <w:tcBorders>
              <w:left w:val="nil"/>
              <w:bottom w:val="double" w:sz="4" w:space="0" w:color="auto"/>
              <w:right w:val="nil"/>
            </w:tcBorders>
          </w:tcPr>
          <w:p w14:paraId="7EE88E5F" w14:textId="77777777" w:rsidR="00FA2F18" w:rsidRPr="001E159B" w:rsidRDefault="00FA2F18" w:rsidP="001B470E">
            <w:pPr>
              <w:spacing w:after="0"/>
              <w:jc w:val="center"/>
              <w:rPr>
                <w:b/>
                <w:szCs w:val="22"/>
              </w:rPr>
            </w:pPr>
            <w:r w:rsidRPr="001E159B">
              <w:rPr>
                <w:b/>
                <w:szCs w:val="22"/>
              </w:rPr>
              <w:t>541</w:t>
            </w:r>
          </w:p>
        </w:tc>
        <w:tc>
          <w:tcPr>
            <w:tcW w:w="957" w:type="dxa"/>
            <w:gridSpan w:val="2"/>
            <w:tcBorders>
              <w:left w:val="nil"/>
              <w:bottom w:val="double" w:sz="4" w:space="0" w:color="auto"/>
              <w:right w:val="nil"/>
            </w:tcBorders>
          </w:tcPr>
          <w:p w14:paraId="3AAADD34" w14:textId="77777777" w:rsidR="00FA2F18" w:rsidRPr="001E159B" w:rsidRDefault="00FA2F18" w:rsidP="001B470E">
            <w:pPr>
              <w:spacing w:after="0"/>
              <w:jc w:val="center"/>
              <w:rPr>
                <w:b/>
                <w:szCs w:val="22"/>
              </w:rPr>
            </w:pPr>
            <w:r w:rsidRPr="001E159B">
              <w:rPr>
                <w:b/>
                <w:szCs w:val="22"/>
              </w:rPr>
              <w:t>542</w:t>
            </w:r>
          </w:p>
        </w:tc>
        <w:tc>
          <w:tcPr>
            <w:tcW w:w="787" w:type="dxa"/>
            <w:tcBorders>
              <w:left w:val="nil"/>
              <w:bottom w:val="double" w:sz="4" w:space="0" w:color="auto"/>
              <w:right w:val="nil"/>
            </w:tcBorders>
          </w:tcPr>
          <w:p w14:paraId="47F4F61F" w14:textId="77777777" w:rsidR="00FA2F18" w:rsidRPr="001E159B" w:rsidRDefault="00FA2F18" w:rsidP="001B470E">
            <w:pPr>
              <w:spacing w:after="0"/>
              <w:jc w:val="center"/>
              <w:rPr>
                <w:b/>
                <w:szCs w:val="22"/>
              </w:rPr>
            </w:pPr>
            <w:r w:rsidRPr="001E159B">
              <w:rPr>
                <w:b/>
                <w:szCs w:val="22"/>
              </w:rPr>
              <w:t>543</w:t>
            </w:r>
          </w:p>
        </w:tc>
        <w:tc>
          <w:tcPr>
            <w:tcW w:w="872" w:type="dxa"/>
            <w:vMerge/>
            <w:tcBorders>
              <w:left w:val="nil"/>
              <w:bottom w:val="double" w:sz="4" w:space="0" w:color="auto"/>
              <w:right w:val="nil"/>
            </w:tcBorders>
            <w:shd w:val="clear" w:color="auto" w:fill="auto"/>
            <w:vAlign w:val="center"/>
          </w:tcPr>
          <w:p w14:paraId="1B92E220" w14:textId="77777777" w:rsidR="00FA2F18" w:rsidRPr="001E159B" w:rsidRDefault="00FA2F18" w:rsidP="001B470E">
            <w:pPr>
              <w:spacing w:after="0"/>
              <w:jc w:val="center"/>
              <w:rPr>
                <w:b/>
                <w:szCs w:val="22"/>
              </w:rPr>
            </w:pPr>
          </w:p>
        </w:tc>
      </w:tr>
      <w:tr w:rsidR="006E6D81" w:rsidRPr="006630E9" w14:paraId="1E22F659" w14:textId="77777777" w:rsidTr="00A52B85">
        <w:trPr>
          <w:trHeight w:val="20"/>
          <w:jc w:val="center"/>
        </w:trPr>
        <w:tc>
          <w:tcPr>
            <w:tcW w:w="871" w:type="dxa"/>
            <w:tcBorders>
              <w:top w:val="double" w:sz="4" w:space="0" w:color="auto"/>
              <w:left w:val="nil"/>
              <w:right w:val="nil"/>
            </w:tcBorders>
            <w:shd w:val="clear" w:color="auto" w:fill="auto"/>
            <w:vAlign w:val="center"/>
          </w:tcPr>
          <w:p w14:paraId="3E340EF6" w14:textId="77777777" w:rsidR="006E6D81" w:rsidRPr="001E159B" w:rsidRDefault="006E6D81" w:rsidP="006E6D81">
            <w:pPr>
              <w:rPr>
                <w:szCs w:val="22"/>
              </w:rPr>
            </w:pPr>
            <w:r w:rsidRPr="001E159B">
              <w:rPr>
                <w:szCs w:val="22"/>
              </w:rPr>
              <w:t>1977</w:t>
            </w:r>
          </w:p>
        </w:tc>
        <w:tc>
          <w:tcPr>
            <w:tcW w:w="872" w:type="dxa"/>
            <w:tcBorders>
              <w:top w:val="double" w:sz="4" w:space="0" w:color="auto"/>
              <w:left w:val="nil"/>
              <w:right w:val="nil"/>
            </w:tcBorders>
            <w:shd w:val="clear" w:color="auto" w:fill="auto"/>
            <w:vAlign w:val="center"/>
          </w:tcPr>
          <w:p w14:paraId="6E2EDAB1" w14:textId="77777777" w:rsidR="006E6D81" w:rsidRDefault="006E6D81" w:rsidP="006E6D81">
            <w:pPr>
              <w:jc w:val="right"/>
              <w:rPr>
                <w:szCs w:val="22"/>
              </w:rPr>
            </w:pPr>
            <w:r w:rsidRPr="001E159B">
              <w:rPr>
                <w:szCs w:val="22"/>
              </w:rPr>
              <w:t>4,402</w:t>
            </w:r>
          </w:p>
        </w:tc>
        <w:tc>
          <w:tcPr>
            <w:tcW w:w="997" w:type="dxa"/>
            <w:gridSpan w:val="2"/>
            <w:tcBorders>
              <w:top w:val="double" w:sz="4" w:space="0" w:color="auto"/>
              <w:left w:val="nil"/>
              <w:right w:val="nil"/>
            </w:tcBorders>
            <w:shd w:val="clear" w:color="auto" w:fill="auto"/>
            <w:noWrap/>
            <w:vAlign w:val="center"/>
          </w:tcPr>
          <w:p w14:paraId="1688A4A6" w14:textId="77777777" w:rsidR="006E6D81" w:rsidRDefault="006E6D81" w:rsidP="006E6D81">
            <w:pPr>
              <w:jc w:val="right"/>
              <w:rPr>
                <w:szCs w:val="22"/>
              </w:rPr>
            </w:pPr>
            <w:r w:rsidRPr="001E159B">
              <w:rPr>
                <w:szCs w:val="22"/>
              </w:rPr>
              <w:t>0</w:t>
            </w:r>
          </w:p>
        </w:tc>
        <w:tc>
          <w:tcPr>
            <w:tcW w:w="747" w:type="dxa"/>
            <w:tcBorders>
              <w:top w:val="double" w:sz="4" w:space="0" w:color="auto"/>
              <w:left w:val="nil"/>
              <w:right w:val="nil"/>
            </w:tcBorders>
            <w:shd w:val="clear" w:color="auto" w:fill="auto"/>
            <w:noWrap/>
            <w:vAlign w:val="center"/>
          </w:tcPr>
          <w:p w14:paraId="132140F6" w14:textId="77777777" w:rsidR="006E6D81" w:rsidRDefault="006E6D81" w:rsidP="006E6D81">
            <w:pPr>
              <w:jc w:val="right"/>
              <w:rPr>
                <w:szCs w:val="22"/>
              </w:rPr>
            </w:pPr>
            <w:r w:rsidRPr="001E159B">
              <w:rPr>
                <w:szCs w:val="22"/>
              </w:rPr>
              <w:t>2,965</w:t>
            </w:r>
          </w:p>
        </w:tc>
        <w:tc>
          <w:tcPr>
            <w:tcW w:w="872" w:type="dxa"/>
            <w:tcBorders>
              <w:top w:val="double" w:sz="4" w:space="0" w:color="auto"/>
              <w:left w:val="nil"/>
              <w:right w:val="triple" w:sz="4" w:space="0" w:color="auto"/>
            </w:tcBorders>
            <w:vAlign w:val="center"/>
          </w:tcPr>
          <w:p w14:paraId="7DC5C9DF" w14:textId="77777777" w:rsidR="006E6D81" w:rsidRDefault="006E6D81" w:rsidP="006E6D81">
            <w:pPr>
              <w:jc w:val="right"/>
              <w:rPr>
                <w:szCs w:val="22"/>
              </w:rPr>
            </w:pPr>
            <w:r w:rsidRPr="001E159B">
              <w:rPr>
                <w:szCs w:val="22"/>
              </w:rPr>
              <w:t>7,367</w:t>
            </w:r>
          </w:p>
        </w:tc>
        <w:tc>
          <w:tcPr>
            <w:tcW w:w="872" w:type="dxa"/>
            <w:tcBorders>
              <w:top w:val="double" w:sz="4" w:space="0" w:color="auto"/>
              <w:left w:val="triple" w:sz="4" w:space="0" w:color="auto"/>
              <w:right w:val="nil"/>
            </w:tcBorders>
            <w:vAlign w:val="center"/>
          </w:tcPr>
          <w:p w14:paraId="27DE6C2B" w14:textId="1CA6ED86" w:rsidR="006E6D81" w:rsidRPr="001E159B" w:rsidRDefault="006E6D81" w:rsidP="006E6D81">
            <w:pPr>
              <w:rPr>
                <w:szCs w:val="22"/>
              </w:rPr>
            </w:pPr>
            <w:ins w:id="499" w:author="Steve Barbeaux" w:date="2022-10-09T18:33:00Z">
              <w:r w:rsidRPr="001E159B">
                <w:rPr>
                  <w:szCs w:val="22"/>
                </w:rPr>
                <w:t>2000</w:t>
              </w:r>
            </w:ins>
            <w:del w:id="500" w:author="Steve Barbeaux" w:date="2022-10-09T18:33:00Z">
              <w:r w:rsidRPr="001E159B" w:rsidDel="006E6D81">
                <w:rPr>
                  <w:szCs w:val="22"/>
                </w:rPr>
                <w:delText>1999</w:delText>
              </w:r>
            </w:del>
          </w:p>
        </w:tc>
        <w:tc>
          <w:tcPr>
            <w:tcW w:w="872" w:type="dxa"/>
            <w:tcBorders>
              <w:top w:val="double" w:sz="4" w:space="0" w:color="auto"/>
              <w:left w:val="nil"/>
              <w:right w:val="nil"/>
            </w:tcBorders>
            <w:vAlign w:val="center"/>
          </w:tcPr>
          <w:p w14:paraId="1AE886B7" w14:textId="4AF2EFC5" w:rsidR="006E6D81" w:rsidRDefault="006E6D81" w:rsidP="006E6D81">
            <w:pPr>
              <w:jc w:val="right"/>
              <w:rPr>
                <w:szCs w:val="22"/>
              </w:rPr>
            </w:pPr>
            <w:ins w:id="501" w:author="Steve Barbeaux" w:date="2022-10-09T18:33:00Z">
              <w:r w:rsidRPr="001E159B">
                <w:rPr>
                  <w:szCs w:val="22"/>
                </w:rPr>
                <w:t>615</w:t>
              </w:r>
            </w:ins>
            <w:del w:id="502" w:author="Steve Barbeaux" w:date="2022-10-09T18:33:00Z">
              <w:r w:rsidRPr="001E159B" w:rsidDel="006E6D81">
                <w:rPr>
                  <w:szCs w:val="22"/>
                </w:rPr>
                <w:delText>484</w:delText>
              </w:r>
            </w:del>
          </w:p>
        </w:tc>
        <w:tc>
          <w:tcPr>
            <w:tcW w:w="957" w:type="dxa"/>
            <w:gridSpan w:val="2"/>
            <w:tcBorders>
              <w:top w:val="double" w:sz="4" w:space="0" w:color="auto"/>
              <w:left w:val="nil"/>
              <w:right w:val="nil"/>
            </w:tcBorders>
            <w:vAlign w:val="center"/>
          </w:tcPr>
          <w:p w14:paraId="6584CCD5" w14:textId="64E52AFC" w:rsidR="006E6D81" w:rsidRDefault="006E6D81" w:rsidP="006E6D81">
            <w:pPr>
              <w:jc w:val="right"/>
              <w:rPr>
                <w:szCs w:val="22"/>
              </w:rPr>
            </w:pPr>
            <w:ins w:id="503" w:author="Steve Barbeaux" w:date="2022-10-09T18:33:00Z">
              <w:r w:rsidRPr="001E159B">
                <w:rPr>
                  <w:szCs w:val="22"/>
                </w:rPr>
                <w:t>461</w:t>
              </w:r>
            </w:ins>
            <w:del w:id="504" w:author="Steve Barbeaux" w:date="2022-10-09T18:33:00Z">
              <w:r w:rsidRPr="001E159B" w:rsidDel="006E6D81">
                <w:rPr>
                  <w:szCs w:val="22"/>
                </w:rPr>
                <w:delText>420</w:delText>
              </w:r>
            </w:del>
          </w:p>
        </w:tc>
        <w:tc>
          <w:tcPr>
            <w:tcW w:w="787" w:type="dxa"/>
            <w:tcBorders>
              <w:top w:val="double" w:sz="4" w:space="0" w:color="auto"/>
              <w:left w:val="nil"/>
              <w:right w:val="nil"/>
            </w:tcBorders>
            <w:vAlign w:val="center"/>
          </w:tcPr>
          <w:p w14:paraId="32B2E39E" w14:textId="46AEFE42" w:rsidR="006E6D81" w:rsidRDefault="006E6D81" w:rsidP="006E6D81">
            <w:pPr>
              <w:jc w:val="right"/>
              <w:rPr>
                <w:szCs w:val="22"/>
              </w:rPr>
            </w:pPr>
            <w:ins w:id="505" w:author="Steve Barbeaux" w:date="2022-10-09T18:33:00Z">
              <w:r w:rsidRPr="001E159B">
                <w:rPr>
                  <w:szCs w:val="22"/>
                </w:rPr>
                <w:t>169</w:t>
              </w:r>
            </w:ins>
            <w:del w:id="506" w:author="Steve Barbeaux" w:date="2022-10-09T18:33:00Z">
              <w:r w:rsidRPr="001E159B" w:rsidDel="006E6D81">
                <w:rPr>
                  <w:szCs w:val="22"/>
                </w:rPr>
                <w:delText>105</w:delText>
              </w:r>
            </w:del>
          </w:p>
        </w:tc>
        <w:tc>
          <w:tcPr>
            <w:tcW w:w="872" w:type="dxa"/>
            <w:tcBorders>
              <w:top w:val="double" w:sz="4" w:space="0" w:color="auto"/>
              <w:left w:val="nil"/>
              <w:right w:val="nil"/>
            </w:tcBorders>
            <w:shd w:val="clear" w:color="auto" w:fill="auto"/>
            <w:vAlign w:val="center"/>
          </w:tcPr>
          <w:p w14:paraId="13D2EEE1" w14:textId="425CF55B" w:rsidR="006E6D81" w:rsidRDefault="006E6D81" w:rsidP="006E6D81">
            <w:pPr>
              <w:jc w:val="right"/>
              <w:rPr>
                <w:szCs w:val="22"/>
              </w:rPr>
            </w:pPr>
            <w:ins w:id="507" w:author="Steve Barbeaux" w:date="2022-10-09T18:33:00Z">
              <w:r w:rsidRPr="001E159B">
                <w:rPr>
                  <w:szCs w:val="22"/>
                </w:rPr>
                <w:t>1,244</w:t>
              </w:r>
            </w:ins>
            <w:del w:id="508" w:author="Steve Barbeaux" w:date="2022-10-09T18:33:00Z">
              <w:r w:rsidRPr="001E159B" w:rsidDel="006E6D81">
                <w:rPr>
                  <w:szCs w:val="22"/>
                </w:rPr>
                <w:delText>1,010</w:delText>
              </w:r>
            </w:del>
          </w:p>
        </w:tc>
      </w:tr>
      <w:tr w:rsidR="006E6D81" w:rsidRPr="006630E9" w14:paraId="2C8197F4" w14:textId="77777777" w:rsidTr="00FA2F18">
        <w:trPr>
          <w:trHeight w:val="20"/>
          <w:jc w:val="center"/>
        </w:trPr>
        <w:tc>
          <w:tcPr>
            <w:tcW w:w="871" w:type="dxa"/>
            <w:tcBorders>
              <w:left w:val="nil"/>
              <w:right w:val="nil"/>
            </w:tcBorders>
            <w:shd w:val="clear" w:color="auto" w:fill="auto"/>
            <w:vAlign w:val="center"/>
          </w:tcPr>
          <w:p w14:paraId="3E51682F" w14:textId="77777777" w:rsidR="006E6D81" w:rsidRPr="001E159B" w:rsidRDefault="006E6D81" w:rsidP="006E6D81">
            <w:pPr>
              <w:rPr>
                <w:szCs w:val="22"/>
              </w:rPr>
            </w:pPr>
            <w:r w:rsidRPr="001E159B">
              <w:rPr>
                <w:szCs w:val="22"/>
              </w:rPr>
              <w:t>1978</w:t>
            </w:r>
          </w:p>
        </w:tc>
        <w:tc>
          <w:tcPr>
            <w:tcW w:w="872" w:type="dxa"/>
            <w:tcBorders>
              <w:left w:val="nil"/>
              <w:right w:val="nil"/>
            </w:tcBorders>
            <w:shd w:val="clear" w:color="auto" w:fill="auto"/>
            <w:vAlign w:val="center"/>
          </w:tcPr>
          <w:p w14:paraId="5416A139" w14:textId="77777777" w:rsidR="006E6D81" w:rsidRDefault="006E6D81" w:rsidP="006E6D81">
            <w:pPr>
              <w:jc w:val="right"/>
              <w:rPr>
                <w:szCs w:val="22"/>
              </w:rPr>
            </w:pPr>
            <w:r w:rsidRPr="001E159B">
              <w:rPr>
                <w:szCs w:val="22"/>
              </w:rPr>
              <w:t>5,267</w:t>
            </w:r>
          </w:p>
        </w:tc>
        <w:tc>
          <w:tcPr>
            <w:tcW w:w="872" w:type="dxa"/>
            <w:tcBorders>
              <w:left w:val="nil"/>
              <w:right w:val="nil"/>
            </w:tcBorders>
            <w:shd w:val="clear" w:color="auto" w:fill="auto"/>
            <w:noWrap/>
            <w:vAlign w:val="center"/>
          </w:tcPr>
          <w:p w14:paraId="0333F2DC" w14:textId="77777777" w:rsidR="006E6D81" w:rsidRDefault="006E6D81" w:rsidP="006E6D81">
            <w:pPr>
              <w:jc w:val="right"/>
              <w:rPr>
                <w:szCs w:val="22"/>
              </w:rPr>
            </w:pPr>
            <w:r w:rsidRPr="001E159B">
              <w:rPr>
                <w:szCs w:val="22"/>
              </w:rPr>
              <w:t>712</w:t>
            </w:r>
          </w:p>
        </w:tc>
        <w:tc>
          <w:tcPr>
            <w:tcW w:w="872" w:type="dxa"/>
            <w:gridSpan w:val="2"/>
            <w:tcBorders>
              <w:left w:val="nil"/>
              <w:right w:val="nil"/>
            </w:tcBorders>
            <w:shd w:val="clear" w:color="auto" w:fill="auto"/>
            <w:noWrap/>
            <w:vAlign w:val="center"/>
          </w:tcPr>
          <w:p w14:paraId="7AF88BA7" w14:textId="77777777" w:rsidR="006E6D81" w:rsidRDefault="006E6D81" w:rsidP="006E6D81">
            <w:pPr>
              <w:jc w:val="right"/>
              <w:rPr>
                <w:szCs w:val="22"/>
              </w:rPr>
            </w:pPr>
            <w:r w:rsidRPr="001E159B">
              <w:rPr>
                <w:szCs w:val="22"/>
              </w:rPr>
              <w:t>305</w:t>
            </w:r>
          </w:p>
        </w:tc>
        <w:tc>
          <w:tcPr>
            <w:tcW w:w="872" w:type="dxa"/>
            <w:tcBorders>
              <w:left w:val="nil"/>
              <w:right w:val="triple" w:sz="4" w:space="0" w:color="auto"/>
            </w:tcBorders>
            <w:vAlign w:val="center"/>
          </w:tcPr>
          <w:p w14:paraId="2C128C8B" w14:textId="77777777" w:rsidR="006E6D81" w:rsidRDefault="006E6D81" w:rsidP="006E6D81">
            <w:pPr>
              <w:jc w:val="right"/>
              <w:rPr>
                <w:szCs w:val="22"/>
              </w:rPr>
            </w:pPr>
            <w:r w:rsidRPr="001E159B">
              <w:rPr>
                <w:szCs w:val="22"/>
              </w:rPr>
              <w:t>6,283</w:t>
            </w:r>
          </w:p>
        </w:tc>
        <w:tc>
          <w:tcPr>
            <w:tcW w:w="872" w:type="dxa"/>
            <w:tcBorders>
              <w:left w:val="triple" w:sz="4" w:space="0" w:color="auto"/>
              <w:right w:val="nil"/>
            </w:tcBorders>
            <w:vAlign w:val="center"/>
          </w:tcPr>
          <w:p w14:paraId="5EA67940" w14:textId="033D7390" w:rsidR="006E6D81" w:rsidRPr="001E159B" w:rsidRDefault="006E6D81" w:rsidP="006E6D81">
            <w:pPr>
              <w:rPr>
                <w:szCs w:val="22"/>
              </w:rPr>
            </w:pPr>
            <w:ins w:id="509" w:author="Steve Barbeaux" w:date="2022-10-09T18:33:00Z">
              <w:r w:rsidRPr="001E159B">
                <w:rPr>
                  <w:szCs w:val="22"/>
                </w:rPr>
                <w:t>2001</w:t>
              </w:r>
            </w:ins>
            <w:del w:id="510" w:author="Steve Barbeaux" w:date="2022-10-09T18:33:00Z">
              <w:r w:rsidRPr="001E159B" w:rsidDel="006E6D81">
                <w:rPr>
                  <w:szCs w:val="22"/>
                </w:rPr>
                <w:delText>2000</w:delText>
              </w:r>
            </w:del>
          </w:p>
        </w:tc>
        <w:tc>
          <w:tcPr>
            <w:tcW w:w="872" w:type="dxa"/>
            <w:tcBorders>
              <w:left w:val="nil"/>
              <w:right w:val="nil"/>
            </w:tcBorders>
            <w:vAlign w:val="center"/>
          </w:tcPr>
          <w:p w14:paraId="33867467" w14:textId="67870412" w:rsidR="006E6D81" w:rsidRDefault="006E6D81" w:rsidP="006E6D81">
            <w:pPr>
              <w:jc w:val="right"/>
              <w:rPr>
                <w:szCs w:val="22"/>
              </w:rPr>
            </w:pPr>
            <w:ins w:id="511" w:author="Steve Barbeaux" w:date="2022-10-09T18:33:00Z">
              <w:r w:rsidRPr="001E159B">
                <w:rPr>
                  <w:szCs w:val="22"/>
                </w:rPr>
                <w:t>33</w:t>
              </w:r>
              <w:r>
                <w:rPr>
                  <w:szCs w:val="22"/>
                </w:rPr>
                <w:t>3</w:t>
              </w:r>
            </w:ins>
            <w:del w:id="512" w:author="Steve Barbeaux" w:date="2022-10-09T18:33:00Z">
              <w:r w:rsidRPr="001E159B" w:rsidDel="006E6D81">
                <w:rPr>
                  <w:szCs w:val="22"/>
                </w:rPr>
                <w:delText>615</w:delText>
              </w:r>
            </w:del>
          </w:p>
        </w:tc>
        <w:tc>
          <w:tcPr>
            <w:tcW w:w="872" w:type="dxa"/>
            <w:tcBorders>
              <w:left w:val="nil"/>
              <w:right w:val="nil"/>
            </w:tcBorders>
            <w:vAlign w:val="center"/>
          </w:tcPr>
          <w:p w14:paraId="482C5953" w14:textId="41B41F8D" w:rsidR="006E6D81" w:rsidRDefault="006E6D81" w:rsidP="006E6D81">
            <w:pPr>
              <w:jc w:val="right"/>
              <w:rPr>
                <w:szCs w:val="22"/>
              </w:rPr>
            </w:pPr>
            <w:ins w:id="513" w:author="Steve Barbeaux" w:date="2022-10-09T18:33:00Z">
              <w:r w:rsidRPr="001E159B">
                <w:rPr>
                  <w:szCs w:val="22"/>
                </w:rPr>
                <w:t>38</w:t>
              </w:r>
              <w:r>
                <w:rPr>
                  <w:szCs w:val="22"/>
                </w:rPr>
                <w:t>7</w:t>
              </w:r>
            </w:ins>
            <w:del w:id="514" w:author="Steve Barbeaux" w:date="2022-10-09T18:33:00Z">
              <w:r w:rsidRPr="001E159B" w:rsidDel="006E6D81">
                <w:rPr>
                  <w:szCs w:val="22"/>
                </w:rPr>
                <w:delText>461</w:delText>
              </w:r>
            </w:del>
          </w:p>
        </w:tc>
        <w:tc>
          <w:tcPr>
            <w:tcW w:w="872" w:type="dxa"/>
            <w:gridSpan w:val="2"/>
            <w:tcBorders>
              <w:left w:val="nil"/>
              <w:right w:val="nil"/>
            </w:tcBorders>
            <w:vAlign w:val="center"/>
          </w:tcPr>
          <w:p w14:paraId="686BB10C" w14:textId="362B3C1D" w:rsidR="006E6D81" w:rsidRDefault="006E6D81" w:rsidP="006E6D81">
            <w:pPr>
              <w:jc w:val="right"/>
              <w:rPr>
                <w:szCs w:val="22"/>
              </w:rPr>
            </w:pPr>
            <w:ins w:id="515" w:author="Steve Barbeaux" w:date="2022-10-09T18:33:00Z">
              <w:r w:rsidRPr="001E159B">
                <w:rPr>
                  <w:szCs w:val="22"/>
                </w:rPr>
                <w:t>105</w:t>
              </w:r>
            </w:ins>
            <w:del w:id="516" w:author="Steve Barbeaux" w:date="2022-10-09T18:33:00Z">
              <w:r w:rsidRPr="001E159B" w:rsidDel="006E6D81">
                <w:rPr>
                  <w:szCs w:val="22"/>
                </w:rPr>
                <w:delText>169</w:delText>
              </w:r>
            </w:del>
          </w:p>
        </w:tc>
        <w:tc>
          <w:tcPr>
            <w:tcW w:w="872" w:type="dxa"/>
            <w:tcBorders>
              <w:left w:val="nil"/>
              <w:right w:val="nil"/>
            </w:tcBorders>
            <w:shd w:val="clear" w:color="auto" w:fill="auto"/>
            <w:vAlign w:val="center"/>
          </w:tcPr>
          <w:p w14:paraId="067408C8" w14:textId="33AE00D9" w:rsidR="006E6D81" w:rsidRDefault="006E6D81" w:rsidP="006E6D81">
            <w:pPr>
              <w:jc w:val="right"/>
              <w:rPr>
                <w:szCs w:val="22"/>
              </w:rPr>
            </w:pPr>
            <w:ins w:id="517" w:author="Steve Barbeaux" w:date="2022-10-09T18:33:00Z">
              <w:r>
                <w:rPr>
                  <w:szCs w:val="22"/>
                </w:rPr>
                <w:t>1,010</w:t>
              </w:r>
            </w:ins>
            <w:del w:id="518" w:author="Steve Barbeaux" w:date="2022-10-09T18:33:00Z">
              <w:r w:rsidRPr="001E159B" w:rsidDel="006E6D81">
                <w:rPr>
                  <w:szCs w:val="22"/>
                </w:rPr>
                <w:delText>1,244</w:delText>
              </w:r>
            </w:del>
          </w:p>
        </w:tc>
      </w:tr>
      <w:tr w:rsidR="006E6D81" w:rsidRPr="006630E9" w14:paraId="0926CC36" w14:textId="77777777" w:rsidTr="00FA2F18">
        <w:trPr>
          <w:trHeight w:val="20"/>
          <w:jc w:val="center"/>
        </w:trPr>
        <w:tc>
          <w:tcPr>
            <w:tcW w:w="871" w:type="dxa"/>
            <w:tcBorders>
              <w:left w:val="nil"/>
              <w:right w:val="nil"/>
            </w:tcBorders>
            <w:shd w:val="clear" w:color="auto" w:fill="auto"/>
            <w:vAlign w:val="center"/>
          </w:tcPr>
          <w:p w14:paraId="02AF476F" w14:textId="77777777" w:rsidR="006E6D81" w:rsidRPr="001E159B" w:rsidRDefault="006E6D81" w:rsidP="006E6D81">
            <w:pPr>
              <w:rPr>
                <w:szCs w:val="22"/>
              </w:rPr>
            </w:pPr>
            <w:r w:rsidRPr="001E159B">
              <w:rPr>
                <w:szCs w:val="22"/>
              </w:rPr>
              <w:t>1979</w:t>
            </w:r>
          </w:p>
        </w:tc>
        <w:tc>
          <w:tcPr>
            <w:tcW w:w="872" w:type="dxa"/>
            <w:tcBorders>
              <w:left w:val="nil"/>
              <w:right w:val="nil"/>
            </w:tcBorders>
            <w:shd w:val="clear" w:color="auto" w:fill="auto"/>
            <w:vAlign w:val="center"/>
          </w:tcPr>
          <w:p w14:paraId="19540DFF" w14:textId="77777777" w:rsidR="006E6D81" w:rsidRDefault="006E6D81" w:rsidP="006E6D81">
            <w:pPr>
              <w:jc w:val="right"/>
              <w:rPr>
                <w:szCs w:val="22"/>
              </w:rPr>
            </w:pPr>
            <w:r w:rsidRPr="001E159B">
              <w:rPr>
                <w:szCs w:val="22"/>
              </w:rPr>
              <w:t>1,488</w:t>
            </w:r>
          </w:p>
        </w:tc>
        <w:tc>
          <w:tcPr>
            <w:tcW w:w="872" w:type="dxa"/>
            <w:tcBorders>
              <w:left w:val="nil"/>
              <w:right w:val="nil"/>
            </w:tcBorders>
            <w:shd w:val="clear" w:color="auto" w:fill="auto"/>
            <w:noWrap/>
            <w:vAlign w:val="center"/>
          </w:tcPr>
          <w:p w14:paraId="48A9AA9C" w14:textId="77777777" w:rsidR="006E6D81" w:rsidRDefault="006E6D81" w:rsidP="006E6D81">
            <w:pPr>
              <w:jc w:val="right"/>
              <w:rPr>
                <w:szCs w:val="22"/>
              </w:rPr>
            </w:pPr>
            <w:r w:rsidRPr="001E159B">
              <w:rPr>
                <w:szCs w:val="22"/>
              </w:rPr>
              <w:t>1,756</w:t>
            </w:r>
          </w:p>
        </w:tc>
        <w:tc>
          <w:tcPr>
            <w:tcW w:w="872" w:type="dxa"/>
            <w:gridSpan w:val="2"/>
            <w:tcBorders>
              <w:left w:val="nil"/>
              <w:right w:val="nil"/>
            </w:tcBorders>
            <w:shd w:val="clear" w:color="auto" w:fill="auto"/>
            <w:noWrap/>
            <w:vAlign w:val="center"/>
          </w:tcPr>
          <w:p w14:paraId="3002EB47" w14:textId="77777777" w:rsidR="006E6D81" w:rsidRDefault="006E6D81" w:rsidP="006E6D81">
            <w:pPr>
              <w:jc w:val="right"/>
              <w:rPr>
                <w:szCs w:val="22"/>
              </w:rPr>
            </w:pPr>
            <w:r w:rsidRPr="001E159B">
              <w:rPr>
                <w:szCs w:val="22"/>
              </w:rPr>
              <w:t>6,203</w:t>
            </w:r>
          </w:p>
        </w:tc>
        <w:tc>
          <w:tcPr>
            <w:tcW w:w="872" w:type="dxa"/>
            <w:tcBorders>
              <w:left w:val="nil"/>
              <w:right w:val="triple" w:sz="4" w:space="0" w:color="auto"/>
            </w:tcBorders>
            <w:vAlign w:val="center"/>
          </w:tcPr>
          <w:p w14:paraId="7B08DD01" w14:textId="77777777" w:rsidR="006E6D81" w:rsidRDefault="006E6D81" w:rsidP="006E6D81">
            <w:pPr>
              <w:jc w:val="right"/>
              <w:rPr>
                <w:szCs w:val="22"/>
              </w:rPr>
            </w:pPr>
            <w:r w:rsidRPr="001E159B">
              <w:rPr>
                <w:szCs w:val="22"/>
              </w:rPr>
              <w:t>9,446</w:t>
            </w:r>
          </w:p>
        </w:tc>
        <w:tc>
          <w:tcPr>
            <w:tcW w:w="872" w:type="dxa"/>
            <w:tcBorders>
              <w:left w:val="triple" w:sz="4" w:space="0" w:color="auto"/>
              <w:right w:val="nil"/>
            </w:tcBorders>
            <w:vAlign w:val="center"/>
          </w:tcPr>
          <w:p w14:paraId="1E1363E1" w14:textId="35635648" w:rsidR="006E6D81" w:rsidRPr="001E159B" w:rsidRDefault="006E6D81" w:rsidP="006E6D81">
            <w:pPr>
              <w:rPr>
                <w:szCs w:val="22"/>
              </w:rPr>
            </w:pPr>
            <w:ins w:id="519" w:author="Steve Barbeaux" w:date="2022-10-09T18:33:00Z">
              <w:r w:rsidRPr="001E159B">
                <w:rPr>
                  <w:szCs w:val="22"/>
                </w:rPr>
                <w:t>2002</w:t>
              </w:r>
            </w:ins>
            <w:del w:id="520" w:author="Steve Barbeaux" w:date="2022-10-09T18:33:00Z">
              <w:r w:rsidRPr="001E159B" w:rsidDel="006E6D81">
                <w:rPr>
                  <w:szCs w:val="22"/>
                </w:rPr>
                <w:delText>2001</w:delText>
              </w:r>
            </w:del>
          </w:p>
        </w:tc>
        <w:tc>
          <w:tcPr>
            <w:tcW w:w="872" w:type="dxa"/>
            <w:tcBorders>
              <w:left w:val="nil"/>
              <w:right w:val="nil"/>
            </w:tcBorders>
            <w:vAlign w:val="center"/>
          </w:tcPr>
          <w:p w14:paraId="68EB7398" w14:textId="3EF1CCA4" w:rsidR="006E6D81" w:rsidRDefault="006E6D81" w:rsidP="006E6D81">
            <w:pPr>
              <w:jc w:val="right"/>
              <w:rPr>
                <w:szCs w:val="22"/>
              </w:rPr>
            </w:pPr>
            <w:ins w:id="521" w:author="Steve Barbeaux" w:date="2022-10-09T18:33:00Z">
              <w:r w:rsidRPr="001E159B">
                <w:rPr>
                  <w:szCs w:val="22"/>
                </w:rPr>
                <w:t>8</w:t>
              </w:r>
              <w:r>
                <w:rPr>
                  <w:szCs w:val="22"/>
                </w:rPr>
                <w:t>62</w:t>
              </w:r>
            </w:ins>
            <w:del w:id="522" w:author="Steve Barbeaux" w:date="2022-10-09T18:33:00Z">
              <w:r w:rsidRPr="001E159B" w:rsidDel="006E6D81">
                <w:rPr>
                  <w:szCs w:val="22"/>
                </w:rPr>
                <w:delText>33</w:delText>
              </w:r>
              <w:r w:rsidDel="006E6D81">
                <w:rPr>
                  <w:szCs w:val="22"/>
                </w:rPr>
                <w:delText>3</w:delText>
              </w:r>
            </w:del>
          </w:p>
        </w:tc>
        <w:tc>
          <w:tcPr>
            <w:tcW w:w="872" w:type="dxa"/>
            <w:tcBorders>
              <w:left w:val="nil"/>
              <w:right w:val="nil"/>
            </w:tcBorders>
            <w:vAlign w:val="center"/>
          </w:tcPr>
          <w:p w14:paraId="2BBE8BA6" w14:textId="5D448A2A" w:rsidR="006E6D81" w:rsidRDefault="006E6D81" w:rsidP="006E6D81">
            <w:pPr>
              <w:jc w:val="right"/>
              <w:rPr>
                <w:szCs w:val="22"/>
              </w:rPr>
            </w:pPr>
            <w:ins w:id="523" w:author="Steve Barbeaux" w:date="2022-10-09T18:33:00Z">
              <w:r w:rsidRPr="001E159B">
                <w:rPr>
                  <w:szCs w:val="22"/>
                </w:rPr>
                <w:t>18</w:t>
              </w:r>
              <w:r>
                <w:rPr>
                  <w:szCs w:val="22"/>
                </w:rPr>
                <w:t>2</w:t>
              </w:r>
            </w:ins>
            <w:del w:id="524" w:author="Steve Barbeaux" w:date="2022-10-09T18:33:00Z">
              <w:r w:rsidRPr="001E159B" w:rsidDel="006E6D81">
                <w:rPr>
                  <w:szCs w:val="22"/>
                </w:rPr>
                <w:delText>38</w:delText>
              </w:r>
              <w:r w:rsidDel="006E6D81">
                <w:rPr>
                  <w:szCs w:val="22"/>
                </w:rPr>
                <w:delText>7</w:delText>
              </w:r>
            </w:del>
          </w:p>
        </w:tc>
        <w:tc>
          <w:tcPr>
            <w:tcW w:w="872" w:type="dxa"/>
            <w:gridSpan w:val="2"/>
            <w:tcBorders>
              <w:left w:val="nil"/>
              <w:right w:val="nil"/>
            </w:tcBorders>
            <w:vAlign w:val="center"/>
          </w:tcPr>
          <w:p w14:paraId="48003BB1" w14:textId="29755E40" w:rsidR="006E6D81" w:rsidRDefault="006E6D81" w:rsidP="006E6D81">
            <w:pPr>
              <w:jc w:val="right"/>
              <w:rPr>
                <w:szCs w:val="22"/>
              </w:rPr>
            </w:pPr>
            <w:ins w:id="525" w:author="Steve Barbeaux" w:date="2022-10-09T18:33:00Z">
              <w:r w:rsidRPr="001E159B">
                <w:rPr>
                  <w:szCs w:val="22"/>
                </w:rPr>
                <w:t>133</w:t>
              </w:r>
            </w:ins>
            <w:del w:id="526" w:author="Steve Barbeaux" w:date="2022-10-09T18:33:00Z">
              <w:r w:rsidRPr="001E159B" w:rsidDel="006E6D81">
                <w:rPr>
                  <w:szCs w:val="22"/>
                </w:rPr>
                <w:delText>105</w:delText>
              </w:r>
            </w:del>
          </w:p>
        </w:tc>
        <w:tc>
          <w:tcPr>
            <w:tcW w:w="872" w:type="dxa"/>
            <w:tcBorders>
              <w:left w:val="nil"/>
              <w:right w:val="nil"/>
            </w:tcBorders>
            <w:shd w:val="clear" w:color="auto" w:fill="auto"/>
            <w:vAlign w:val="center"/>
          </w:tcPr>
          <w:p w14:paraId="4BFECDB7" w14:textId="16AD93CC" w:rsidR="006E6D81" w:rsidRDefault="006E6D81" w:rsidP="006E6D81">
            <w:pPr>
              <w:jc w:val="right"/>
              <w:rPr>
                <w:szCs w:val="22"/>
              </w:rPr>
            </w:pPr>
            <w:ins w:id="527" w:author="Steve Barbeaux" w:date="2022-10-09T18:33:00Z">
              <w:r>
                <w:rPr>
                  <w:szCs w:val="22"/>
                </w:rPr>
                <w:t>1,177</w:t>
              </w:r>
            </w:ins>
            <w:del w:id="528" w:author="Steve Barbeaux" w:date="2022-10-09T18:33:00Z">
              <w:r w:rsidDel="006E6D81">
                <w:rPr>
                  <w:szCs w:val="22"/>
                </w:rPr>
                <w:delText>1,010</w:delText>
              </w:r>
            </w:del>
          </w:p>
        </w:tc>
      </w:tr>
      <w:tr w:rsidR="006E6D81" w:rsidRPr="006630E9" w14:paraId="5E3412C5" w14:textId="77777777" w:rsidTr="00350F25">
        <w:tblPrEx>
          <w:tblW w:w="8719" w:type="dxa"/>
          <w:jc w:val="center"/>
          <w:tblLayout w:type="fixed"/>
          <w:tblLook w:val="0000" w:firstRow="0" w:lastRow="0" w:firstColumn="0" w:lastColumn="0" w:noHBand="0" w:noVBand="0"/>
          <w:tblPrExChange w:id="529" w:author="Steve Barbeaux" w:date="2022-10-09T18:33:00Z">
            <w:tblPrEx>
              <w:tblW w:w="8719" w:type="dxa"/>
              <w:jc w:val="center"/>
              <w:tblLayout w:type="fixed"/>
              <w:tblLook w:val="0000" w:firstRow="0" w:lastRow="0" w:firstColumn="0" w:lastColumn="0" w:noHBand="0" w:noVBand="0"/>
            </w:tblPrEx>
          </w:tblPrExChange>
        </w:tblPrEx>
        <w:trPr>
          <w:trHeight w:val="20"/>
          <w:jc w:val="center"/>
          <w:trPrChange w:id="530" w:author="Steve Barbeaux" w:date="2022-10-09T18:33:00Z">
            <w:trPr>
              <w:trHeight w:val="20"/>
              <w:jc w:val="center"/>
            </w:trPr>
          </w:trPrChange>
        </w:trPr>
        <w:tc>
          <w:tcPr>
            <w:tcW w:w="871" w:type="dxa"/>
            <w:tcBorders>
              <w:left w:val="nil"/>
              <w:right w:val="nil"/>
            </w:tcBorders>
            <w:shd w:val="clear" w:color="auto" w:fill="auto"/>
            <w:vAlign w:val="center"/>
            <w:tcPrChange w:id="531" w:author="Steve Barbeaux" w:date="2022-10-09T18:33:00Z">
              <w:tcPr>
                <w:tcW w:w="871" w:type="dxa"/>
                <w:tcBorders>
                  <w:left w:val="nil"/>
                  <w:right w:val="nil"/>
                </w:tcBorders>
                <w:shd w:val="clear" w:color="auto" w:fill="auto"/>
                <w:vAlign w:val="center"/>
              </w:tcPr>
            </w:tcPrChange>
          </w:tcPr>
          <w:p w14:paraId="3074E838" w14:textId="77777777" w:rsidR="006E6D81" w:rsidRPr="001E159B" w:rsidRDefault="006E6D81" w:rsidP="006E6D81">
            <w:pPr>
              <w:rPr>
                <w:szCs w:val="22"/>
              </w:rPr>
            </w:pPr>
            <w:r w:rsidRPr="001E159B">
              <w:rPr>
                <w:szCs w:val="22"/>
              </w:rPr>
              <w:t>1980</w:t>
            </w:r>
          </w:p>
        </w:tc>
        <w:tc>
          <w:tcPr>
            <w:tcW w:w="872" w:type="dxa"/>
            <w:tcBorders>
              <w:left w:val="nil"/>
              <w:right w:val="nil"/>
            </w:tcBorders>
            <w:shd w:val="clear" w:color="auto" w:fill="auto"/>
            <w:vAlign w:val="center"/>
            <w:tcPrChange w:id="532" w:author="Steve Barbeaux" w:date="2022-10-09T18:33:00Z">
              <w:tcPr>
                <w:tcW w:w="872" w:type="dxa"/>
                <w:tcBorders>
                  <w:left w:val="nil"/>
                  <w:right w:val="nil"/>
                </w:tcBorders>
                <w:shd w:val="clear" w:color="auto" w:fill="auto"/>
                <w:vAlign w:val="center"/>
              </w:tcPr>
            </w:tcPrChange>
          </w:tcPr>
          <w:p w14:paraId="0FFD7374" w14:textId="77777777" w:rsidR="006E6D81" w:rsidRDefault="006E6D81" w:rsidP="006E6D81">
            <w:pPr>
              <w:jc w:val="right"/>
              <w:rPr>
                <w:szCs w:val="22"/>
              </w:rPr>
            </w:pPr>
            <w:r w:rsidRPr="001E159B">
              <w:rPr>
                <w:szCs w:val="22"/>
              </w:rPr>
              <w:t>28,284</w:t>
            </w:r>
          </w:p>
        </w:tc>
        <w:tc>
          <w:tcPr>
            <w:tcW w:w="872" w:type="dxa"/>
            <w:tcBorders>
              <w:left w:val="nil"/>
              <w:right w:val="nil"/>
            </w:tcBorders>
            <w:shd w:val="clear" w:color="auto" w:fill="auto"/>
            <w:noWrap/>
            <w:vAlign w:val="center"/>
            <w:tcPrChange w:id="533" w:author="Steve Barbeaux" w:date="2022-10-09T18:33:00Z">
              <w:tcPr>
                <w:tcW w:w="872" w:type="dxa"/>
                <w:tcBorders>
                  <w:left w:val="nil"/>
                  <w:right w:val="nil"/>
                </w:tcBorders>
                <w:shd w:val="clear" w:color="auto" w:fill="auto"/>
                <w:noWrap/>
                <w:vAlign w:val="center"/>
              </w:tcPr>
            </w:tcPrChange>
          </w:tcPr>
          <w:p w14:paraId="0942EB15" w14:textId="77777777" w:rsidR="006E6D81" w:rsidRDefault="006E6D81" w:rsidP="006E6D81">
            <w:pPr>
              <w:jc w:val="right"/>
              <w:rPr>
                <w:szCs w:val="22"/>
              </w:rPr>
            </w:pPr>
            <w:r w:rsidRPr="001E159B">
              <w:rPr>
                <w:szCs w:val="22"/>
              </w:rPr>
              <w:t>7,097</w:t>
            </w:r>
          </w:p>
        </w:tc>
        <w:tc>
          <w:tcPr>
            <w:tcW w:w="872" w:type="dxa"/>
            <w:gridSpan w:val="2"/>
            <w:tcBorders>
              <w:left w:val="nil"/>
              <w:right w:val="nil"/>
            </w:tcBorders>
            <w:shd w:val="clear" w:color="auto" w:fill="auto"/>
            <w:noWrap/>
            <w:vAlign w:val="center"/>
            <w:tcPrChange w:id="534" w:author="Steve Barbeaux" w:date="2022-10-09T18:33:00Z">
              <w:tcPr>
                <w:tcW w:w="872" w:type="dxa"/>
                <w:gridSpan w:val="2"/>
                <w:tcBorders>
                  <w:left w:val="nil"/>
                  <w:right w:val="nil"/>
                </w:tcBorders>
                <w:shd w:val="clear" w:color="auto" w:fill="auto"/>
                <w:noWrap/>
                <w:vAlign w:val="center"/>
              </w:tcPr>
            </w:tcPrChange>
          </w:tcPr>
          <w:p w14:paraId="6741321C" w14:textId="77777777" w:rsidR="006E6D81" w:rsidRDefault="006E6D81" w:rsidP="006E6D81">
            <w:pPr>
              <w:jc w:val="right"/>
              <w:rPr>
                <w:szCs w:val="22"/>
              </w:rPr>
            </w:pPr>
            <w:r w:rsidRPr="001E159B">
              <w:rPr>
                <w:szCs w:val="22"/>
              </w:rPr>
              <w:t>22,775</w:t>
            </w:r>
          </w:p>
        </w:tc>
        <w:tc>
          <w:tcPr>
            <w:tcW w:w="872" w:type="dxa"/>
            <w:tcBorders>
              <w:left w:val="nil"/>
              <w:right w:val="triple" w:sz="4" w:space="0" w:color="auto"/>
            </w:tcBorders>
            <w:vAlign w:val="center"/>
            <w:tcPrChange w:id="535" w:author="Steve Barbeaux" w:date="2022-10-09T18:33:00Z">
              <w:tcPr>
                <w:tcW w:w="872" w:type="dxa"/>
                <w:tcBorders>
                  <w:left w:val="nil"/>
                  <w:right w:val="triple" w:sz="4" w:space="0" w:color="auto"/>
                </w:tcBorders>
                <w:vAlign w:val="center"/>
              </w:tcPr>
            </w:tcPrChange>
          </w:tcPr>
          <w:p w14:paraId="4B2C3FD3" w14:textId="77777777" w:rsidR="006E6D81" w:rsidRDefault="006E6D81" w:rsidP="006E6D81">
            <w:pPr>
              <w:jc w:val="right"/>
              <w:rPr>
                <w:szCs w:val="22"/>
              </w:rPr>
            </w:pPr>
            <w:r w:rsidRPr="001E159B">
              <w:rPr>
                <w:szCs w:val="22"/>
              </w:rPr>
              <w:t>58,157</w:t>
            </w:r>
          </w:p>
        </w:tc>
        <w:tc>
          <w:tcPr>
            <w:tcW w:w="872" w:type="dxa"/>
            <w:tcBorders>
              <w:left w:val="triple" w:sz="4" w:space="0" w:color="auto"/>
              <w:right w:val="nil"/>
            </w:tcBorders>
            <w:vAlign w:val="center"/>
            <w:tcPrChange w:id="536" w:author="Steve Barbeaux" w:date="2022-10-09T18:33:00Z">
              <w:tcPr>
                <w:tcW w:w="872" w:type="dxa"/>
                <w:tcBorders>
                  <w:left w:val="triple" w:sz="4" w:space="0" w:color="auto"/>
                  <w:right w:val="nil"/>
                </w:tcBorders>
                <w:vAlign w:val="center"/>
              </w:tcPr>
            </w:tcPrChange>
          </w:tcPr>
          <w:p w14:paraId="7B9971D1" w14:textId="1C0BA4B8" w:rsidR="006E6D81" w:rsidRPr="001E159B" w:rsidRDefault="006E6D81" w:rsidP="006E6D81">
            <w:pPr>
              <w:rPr>
                <w:szCs w:val="22"/>
              </w:rPr>
            </w:pPr>
            <w:ins w:id="537" w:author="Steve Barbeaux" w:date="2022-10-09T18:33:00Z">
              <w:r w:rsidRPr="001E159B">
                <w:rPr>
                  <w:szCs w:val="22"/>
                </w:rPr>
                <w:t>2003</w:t>
              </w:r>
            </w:ins>
            <w:del w:id="538" w:author="Steve Barbeaux" w:date="2022-10-09T18:33:00Z">
              <w:r w:rsidRPr="001E159B" w:rsidDel="006E6D81">
                <w:rPr>
                  <w:szCs w:val="22"/>
                </w:rPr>
                <w:delText>2002</w:delText>
              </w:r>
            </w:del>
          </w:p>
        </w:tc>
        <w:tc>
          <w:tcPr>
            <w:tcW w:w="872" w:type="dxa"/>
            <w:tcBorders>
              <w:left w:val="nil"/>
              <w:right w:val="nil"/>
            </w:tcBorders>
            <w:tcPrChange w:id="539" w:author="Steve Barbeaux" w:date="2022-10-09T18:33:00Z">
              <w:tcPr>
                <w:tcW w:w="872" w:type="dxa"/>
                <w:tcBorders>
                  <w:left w:val="nil"/>
                  <w:right w:val="nil"/>
                </w:tcBorders>
                <w:vAlign w:val="center"/>
              </w:tcPr>
            </w:tcPrChange>
          </w:tcPr>
          <w:p w14:paraId="48B05BE8" w14:textId="05BAF5BF" w:rsidR="006E6D81" w:rsidRDefault="006E6D81" w:rsidP="006E6D81">
            <w:pPr>
              <w:jc w:val="right"/>
              <w:rPr>
                <w:szCs w:val="22"/>
              </w:rPr>
            </w:pPr>
            <w:ins w:id="540" w:author="Steve Barbeaux" w:date="2022-10-09T18:33:00Z">
              <w:r w:rsidRPr="00E1768B">
                <w:t xml:space="preserve"> 565 </w:t>
              </w:r>
            </w:ins>
            <w:del w:id="541" w:author="Steve Barbeaux" w:date="2022-10-09T18:33:00Z">
              <w:r w:rsidRPr="001E159B" w:rsidDel="006E6D81">
                <w:rPr>
                  <w:szCs w:val="22"/>
                </w:rPr>
                <w:delText>8</w:delText>
              </w:r>
              <w:r w:rsidDel="006E6D81">
                <w:rPr>
                  <w:szCs w:val="22"/>
                </w:rPr>
                <w:delText>62</w:delText>
              </w:r>
            </w:del>
          </w:p>
        </w:tc>
        <w:tc>
          <w:tcPr>
            <w:tcW w:w="872" w:type="dxa"/>
            <w:tcBorders>
              <w:left w:val="nil"/>
              <w:right w:val="nil"/>
            </w:tcBorders>
            <w:tcPrChange w:id="542" w:author="Steve Barbeaux" w:date="2022-10-09T18:33:00Z">
              <w:tcPr>
                <w:tcW w:w="872" w:type="dxa"/>
                <w:tcBorders>
                  <w:left w:val="nil"/>
                  <w:right w:val="nil"/>
                </w:tcBorders>
                <w:vAlign w:val="center"/>
              </w:tcPr>
            </w:tcPrChange>
          </w:tcPr>
          <w:p w14:paraId="30C2AC39" w14:textId="70725E20" w:rsidR="006E6D81" w:rsidRDefault="006E6D81" w:rsidP="006E6D81">
            <w:pPr>
              <w:jc w:val="right"/>
              <w:rPr>
                <w:szCs w:val="22"/>
              </w:rPr>
            </w:pPr>
            <w:ins w:id="543" w:author="Steve Barbeaux" w:date="2022-10-09T18:33:00Z">
              <w:r w:rsidRPr="00E1768B">
                <w:t xml:space="preserve"> 758 </w:t>
              </w:r>
            </w:ins>
            <w:del w:id="544" w:author="Steve Barbeaux" w:date="2022-10-09T18:33:00Z">
              <w:r w:rsidRPr="001E159B" w:rsidDel="006E6D81">
                <w:rPr>
                  <w:szCs w:val="22"/>
                </w:rPr>
                <w:delText>18</w:delText>
              </w:r>
              <w:r w:rsidDel="006E6D81">
                <w:rPr>
                  <w:szCs w:val="22"/>
                </w:rPr>
                <w:delText>2</w:delText>
              </w:r>
            </w:del>
          </w:p>
        </w:tc>
        <w:tc>
          <w:tcPr>
            <w:tcW w:w="872" w:type="dxa"/>
            <w:gridSpan w:val="2"/>
            <w:tcBorders>
              <w:left w:val="nil"/>
              <w:right w:val="nil"/>
            </w:tcBorders>
            <w:tcPrChange w:id="545" w:author="Steve Barbeaux" w:date="2022-10-09T18:33:00Z">
              <w:tcPr>
                <w:tcW w:w="872" w:type="dxa"/>
                <w:gridSpan w:val="2"/>
                <w:tcBorders>
                  <w:left w:val="nil"/>
                  <w:right w:val="nil"/>
                </w:tcBorders>
                <w:vAlign w:val="center"/>
              </w:tcPr>
            </w:tcPrChange>
          </w:tcPr>
          <w:p w14:paraId="3755D17C" w14:textId="6E91E53D" w:rsidR="006E6D81" w:rsidRDefault="006E6D81" w:rsidP="006E6D81">
            <w:pPr>
              <w:jc w:val="right"/>
              <w:rPr>
                <w:szCs w:val="22"/>
              </w:rPr>
            </w:pPr>
            <w:ins w:id="546" w:author="Steve Barbeaux" w:date="2022-10-09T18:33:00Z">
              <w:r w:rsidRPr="00E1768B">
                <w:t xml:space="preserve"> 326 </w:t>
              </w:r>
            </w:ins>
            <w:del w:id="547" w:author="Steve Barbeaux" w:date="2022-10-09T18:33:00Z">
              <w:r w:rsidRPr="001E159B" w:rsidDel="006E6D81">
                <w:rPr>
                  <w:szCs w:val="22"/>
                </w:rPr>
                <w:delText>133</w:delText>
              </w:r>
            </w:del>
          </w:p>
        </w:tc>
        <w:tc>
          <w:tcPr>
            <w:tcW w:w="872" w:type="dxa"/>
            <w:tcBorders>
              <w:left w:val="nil"/>
              <w:right w:val="nil"/>
            </w:tcBorders>
            <w:shd w:val="clear" w:color="auto" w:fill="auto"/>
            <w:tcPrChange w:id="548" w:author="Steve Barbeaux" w:date="2022-10-09T18:33:00Z">
              <w:tcPr>
                <w:tcW w:w="872" w:type="dxa"/>
                <w:tcBorders>
                  <w:left w:val="nil"/>
                  <w:right w:val="nil"/>
                </w:tcBorders>
                <w:shd w:val="clear" w:color="auto" w:fill="auto"/>
                <w:vAlign w:val="center"/>
              </w:tcPr>
            </w:tcPrChange>
          </w:tcPr>
          <w:p w14:paraId="72526686" w14:textId="6E14397D" w:rsidR="006E6D81" w:rsidRDefault="006E6D81" w:rsidP="006E6D81">
            <w:pPr>
              <w:jc w:val="right"/>
              <w:rPr>
                <w:szCs w:val="22"/>
              </w:rPr>
            </w:pPr>
            <w:ins w:id="549" w:author="Steve Barbeaux" w:date="2022-10-09T18:33:00Z">
              <w:r w:rsidRPr="00E1768B">
                <w:t xml:space="preserve"> 1,649 </w:t>
              </w:r>
            </w:ins>
            <w:del w:id="550" w:author="Steve Barbeaux" w:date="2022-10-09T18:33:00Z">
              <w:r w:rsidDel="006E6D81">
                <w:rPr>
                  <w:szCs w:val="22"/>
                </w:rPr>
                <w:delText>1,177</w:delText>
              </w:r>
            </w:del>
          </w:p>
        </w:tc>
      </w:tr>
      <w:tr w:rsidR="006E6D81" w:rsidRPr="006630E9" w14:paraId="50E1BBB6" w14:textId="77777777" w:rsidTr="00094359">
        <w:trPr>
          <w:trHeight w:val="20"/>
          <w:jc w:val="center"/>
        </w:trPr>
        <w:tc>
          <w:tcPr>
            <w:tcW w:w="871" w:type="dxa"/>
            <w:tcBorders>
              <w:left w:val="nil"/>
              <w:right w:val="nil"/>
            </w:tcBorders>
            <w:shd w:val="clear" w:color="auto" w:fill="auto"/>
            <w:vAlign w:val="center"/>
          </w:tcPr>
          <w:p w14:paraId="0EC10595" w14:textId="77777777" w:rsidR="006E6D81" w:rsidRPr="001E159B" w:rsidRDefault="006E6D81" w:rsidP="006E6D81">
            <w:pPr>
              <w:rPr>
                <w:szCs w:val="22"/>
              </w:rPr>
            </w:pPr>
            <w:r w:rsidRPr="001E159B">
              <w:rPr>
                <w:szCs w:val="22"/>
              </w:rPr>
              <w:t>1981</w:t>
            </w:r>
          </w:p>
        </w:tc>
        <w:tc>
          <w:tcPr>
            <w:tcW w:w="872" w:type="dxa"/>
            <w:tcBorders>
              <w:left w:val="nil"/>
              <w:right w:val="nil"/>
            </w:tcBorders>
            <w:shd w:val="clear" w:color="auto" w:fill="auto"/>
            <w:vAlign w:val="center"/>
          </w:tcPr>
          <w:p w14:paraId="1DFFDBD4" w14:textId="77777777" w:rsidR="006E6D81" w:rsidRDefault="006E6D81" w:rsidP="006E6D81">
            <w:pPr>
              <w:jc w:val="right"/>
              <w:rPr>
                <w:szCs w:val="22"/>
              </w:rPr>
            </w:pPr>
            <w:r w:rsidRPr="001E159B">
              <w:rPr>
                <w:szCs w:val="22"/>
              </w:rPr>
              <w:t>43,461</w:t>
            </w:r>
          </w:p>
        </w:tc>
        <w:tc>
          <w:tcPr>
            <w:tcW w:w="872" w:type="dxa"/>
            <w:tcBorders>
              <w:left w:val="nil"/>
              <w:right w:val="nil"/>
            </w:tcBorders>
            <w:shd w:val="clear" w:color="auto" w:fill="auto"/>
            <w:noWrap/>
            <w:vAlign w:val="center"/>
          </w:tcPr>
          <w:p w14:paraId="7BA11E6B" w14:textId="77777777" w:rsidR="006E6D81" w:rsidRDefault="006E6D81" w:rsidP="006E6D81">
            <w:pPr>
              <w:jc w:val="right"/>
              <w:rPr>
                <w:szCs w:val="22"/>
              </w:rPr>
            </w:pPr>
            <w:r w:rsidRPr="001E159B">
              <w:rPr>
                <w:szCs w:val="22"/>
              </w:rPr>
              <w:t>10,074</w:t>
            </w:r>
          </w:p>
        </w:tc>
        <w:tc>
          <w:tcPr>
            <w:tcW w:w="872" w:type="dxa"/>
            <w:gridSpan w:val="2"/>
            <w:tcBorders>
              <w:left w:val="nil"/>
              <w:right w:val="nil"/>
            </w:tcBorders>
            <w:shd w:val="clear" w:color="auto" w:fill="auto"/>
            <w:noWrap/>
            <w:vAlign w:val="center"/>
          </w:tcPr>
          <w:p w14:paraId="6F18D6DE" w14:textId="77777777" w:rsidR="006E6D81" w:rsidRDefault="006E6D81" w:rsidP="006E6D81">
            <w:pPr>
              <w:jc w:val="right"/>
              <w:rPr>
                <w:szCs w:val="22"/>
              </w:rPr>
            </w:pPr>
            <w:r w:rsidRPr="001E159B">
              <w:rPr>
                <w:szCs w:val="22"/>
              </w:rPr>
              <w:t>1,982</w:t>
            </w:r>
          </w:p>
        </w:tc>
        <w:tc>
          <w:tcPr>
            <w:tcW w:w="872" w:type="dxa"/>
            <w:tcBorders>
              <w:left w:val="nil"/>
              <w:right w:val="triple" w:sz="4" w:space="0" w:color="auto"/>
            </w:tcBorders>
            <w:vAlign w:val="center"/>
          </w:tcPr>
          <w:p w14:paraId="26F80759" w14:textId="77777777" w:rsidR="006E6D81" w:rsidRDefault="006E6D81" w:rsidP="006E6D81">
            <w:pPr>
              <w:jc w:val="right"/>
              <w:rPr>
                <w:szCs w:val="22"/>
              </w:rPr>
            </w:pPr>
            <w:r w:rsidRPr="001E159B">
              <w:rPr>
                <w:szCs w:val="22"/>
              </w:rPr>
              <w:t>55,517</w:t>
            </w:r>
          </w:p>
        </w:tc>
        <w:tc>
          <w:tcPr>
            <w:tcW w:w="872" w:type="dxa"/>
            <w:tcBorders>
              <w:left w:val="triple" w:sz="4" w:space="0" w:color="auto"/>
              <w:right w:val="nil"/>
            </w:tcBorders>
            <w:vAlign w:val="center"/>
          </w:tcPr>
          <w:p w14:paraId="143EAF2F" w14:textId="18EE52A5" w:rsidR="006E6D81" w:rsidRPr="001E159B" w:rsidRDefault="006E6D81" w:rsidP="006E6D81">
            <w:pPr>
              <w:rPr>
                <w:szCs w:val="22"/>
              </w:rPr>
            </w:pPr>
            <w:ins w:id="551" w:author="Steve Barbeaux" w:date="2022-10-09T18:33:00Z">
              <w:r w:rsidRPr="001E159B">
                <w:rPr>
                  <w:szCs w:val="22"/>
                </w:rPr>
                <w:t>2004</w:t>
              </w:r>
            </w:ins>
            <w:del w:id="552" w:author="Steve Barbeaux" w:date="2022-10-09T18:33:00Z">
              <w:r w:rsidRPr="001E159B" w:rsidDel="006E6D81">
                <w:rPr>
                  <w:szCs w:val="22"/>
                </w:rPr>
                <w:delText>2003</w:delText>
              </w:r>
            </w:del>
          </w:p>
        </w:tc>
        <w:tc>
          <w:tcPr>
            <w:tcW w:w="872" w:type="dxa"/>
            <w:tcBorders>
              <w:left w:val="nil"/>
              <w:right w:val="nil"/>
            </w:tcBorders>
          </w:tcPr>
          <w:p w14:paraId="43D36D59" w14:textId="09E53C84" w:rsidR="006E6D81" w:rsidRDefault="006E6D81" w:rsidP="006E6D81">
            <w:pPr>
              <w:jc w:val="right"/>
              <w:rPr>
                <w:szCs w:val="22"/>
              </w:rPr>
            </w:pPr>
            <w:ins w:id="553" w:author="Steve Barbeaux" w:date="2022-10-09T18:33:00Z">
              <w:r w:rsidRPr="00E1768B">
                <w:t xml:space="preserve"> 397 </w:t>
              </w:r>
            </w:ins>
            <w:del w:id="554" w:author="Steve Barbeaux" w:date="2022-10-09T18:33:00Z">
              <w:r w:rsidRPr="00E1768B" w:rsidDel="006E6D81">
                <w:delText xml:space="preserve"> 565 </w:delText>
              </w:r>
            </w:del>
          </w:p>
        </w:tc>
        <w:tc>
          <w:tcPr>
            <w:tcW w:w="872" w:type="dxa"/>
            <w:tcBorders>
              <w:left w:val="nil"/>
              <w:right w:val="nil"/>
            </w:tcBorders>
          </w:tcPr>
          <w:p w14:paraId="2116CFEB" w14:textId="3A4F4CC0" w:rsidR="006E6D81" w:rsidRDefault="006E6D81" w:rsidP="006E6D81">
            <w:pPr>
              <w:jc w:val="right"/>
              <w:rPr>
                <w:szCs w:val="22"/>
              </w:rPr>
            </w:pPr>
            <w:ins w:id="555" w:author="Steve Barbeaux" w:date="2022-10-09T18:33:00Z">
              <w:r w:rsidRPr="00E1768B">
                <w:t xml:space="preserve"> 513 </w:t>
              </w:r>
            </w:ins>
            <w:del w:id="556" w:author="Steve Barbeaux" w:date="2022-10-09T18:33:00Z">
              <w:r w:rsidRPr="00E1768B" w:rsidDel="006E6D81">
                <w:delText xml:space="preserve"> 758 </w:delText>
              </w:r>
            </w:del>
          </w:p>
        </w:tc>
        <w:tc>
          <w:tcPr>
            <w:tcW w:w="872" w:type="dxa"/>
            <w:gridSpan w:val="2"/>
            <w:tcBorders>
              <w:left w:val="nil"/>
              <w:right w:val="nil"/>
            </w:tcBorders>
          </w:tcPr>
          <w:p w14:paraId="03332305" w14:textId="0F402F74" w:rsidR="006E6D81" w:rsidRDefault="006E6D81" w:rsidP="006E6D81">
            <w:pPr>
              <w:jc w:val="right"/>
              <w:rPr>
                <w:szCs w:val="22"/>
              </w:rPr>
            </w:pPr>
            <w:ins w:id="557" w:author="Steve Barbeaux" w:date="2022-10-09T18:33:00Z">
              <w:r w:rsidRPr="00E1768B">
                <w:t xml:space="preserve"> 248 </w:t>
              </w:r>
            </w:ins>
            <w:del w:id="558" w:author="Steve Barbeaux" w:date="2022-10-09T18:33:00Z">
              <w:r w:rsidRPr="00E1768B" w:rsidDel="006E6D81">
                <w:delText xml:space="preserve"> 326 </w:delText>
              </w:r>
            </w:del>
          </w:p>
        </w:tc>
        <w:tc>
          <w:tcPr>
            <w:tcW w:w="872" w:type="dxa"/>
            <w:tcBorders>
              <w:left w:val="nil"/>
              <w:right w:val="nil"/>
            </w:tcBorders>
            <w:shd w:val="clear" w:color="auto" w:fill="auto"/>
          </w:tcPr>
          <w:p w14:paraId="5BD33694" w14:textId="2C69367B" w:rsidR="006E6D81" w:rsidRDefault="006E6D81" w:rsidP="006E6D81">
            <w:pPr>
              <w:jc w:val="right"/>
              <w:rPr>
                <w:szCs w:val="22"/>
              </w:rPr>
            </w:pPr>
            <w:ins w:id="559" w:author="Steve Barbeaux" w:date="2022-10-09T18:33:00Z">
              <w:r w:rsidRPr="00E1768B">
                <w:t xml:space="preserve"> 1,158 </w:t>
              </w:r>
            </w:ins>
            <w:del w:id="560" w:author="Steve Barbeaux" w:date="2022-10-09T18:33:00Z">
              <w:r w:rsidRPr="00E1768B" w:rsidDel="006E6D81">
                <w:delText xml:space="preserve"> 1,649 </w:delText>
              </w:r>
            </w:del>
          </w:p>
        </w:tc>
      </w:tr>
      <w:tr w:rsidR="006E6D81" w:rsidRPr="006630E9" w14:paraId="2DB3E762" w14:textId="77777777" w:rsidTr="00094359">
        <w:trPr>
          <w:trHeight w:val="20"/>
          <w:jc w:val="center"/>
        </w:trPr>
        <w:tc>
          <w:tcPr>
            <w:tcW w:w="871" w:type="dxa"/>
            <w:tcBorders>
              <w:left w:val="nil"/>
              <w:right w:val="nil"/>
            </w:tcBorders>
            <w:shd w:val="clear" w:color="auto" w:fill="auto"/>
            <w:vAlign w:val="center"/>
          </w:tcPr>
          <w:p w14:paraId="7EEB0DD4" w14:textId="77777777" w:rsidR="006E6D81" w:rsidRPr="001E159B" w:rsidRDefault="006E6D81" w:rsidP="006E6D81">
            <w:pPr>
              <w:rPr>
                <w:szCs w:val="22"/>
              </w:rPr>
            </w:pPr>
            <w:r w:rsidRPr="001E159B">
              <w:rPr>
                <w:szCs w:val="22"/>
              </w:rPr>
              <w:t>1982</w:t>
            </w:r>
          </w:p>
        </w:tc>
        <w:tc>
          <w:tcPr>
            <w:tcW w:w="872" w:type="dxa"/>
            <w:tcBorders>
              <w:left w:val="nil"/>
              <w:right w:val="nil"/>
            </w:tcBorders>
            <w:shd w:val="clear" w:color="auto" w:fill="auto"/>
            <w:vAlign w:val="center"/>
          </w:tcPr>
          <w:p w14:paraId="1A7E809E" w14:textId="77777777" w:rsidR="006E6D81" w:rsidRDefault="006E6D81" w:rsidP="006E6D81">
            <w:pPr>
              <w:jc w:val="right"/>
              <w:rPr>
                <w:szCs w:val="22"/>
              </w:rPr>
            </w:pPr>
            <w:r w:rsidRPr="001E159B">
              <w:rPr>
                <w:szCs w:val="22"/>
              </w:rPr>
              <w:t>54,173</w:t>
            </w:r>
          </w:p>
        </w:tc>
        <w:tc>
          <w:tcPr>
            <w:tcW w:w="872" w:type="dxa"/>
            <w:tcBorders>
              <w:left w:val="nil"/>
              <w:right w:val="nil"/>
            </w:tcBorders>
            <w:shd w:val="clear" w:color="auto" w:fill="auto"/>
            <w:noWrap/>
            <w:vAlign w:val="center"/>
          </w:tcPr>
          <w:p w14:paraId="0218F7F5" w14:textId="77777777" w:rsidR="006E6D81" w:rsidRDefault="006E6D81" w:rsidP="006E6D81">
            <w:pPr>
              <w:jc w:val="right"/>
              <w:rPr>
                <w:szCs w:val="22"/>
              </w:rPr>
            </w:pPr>
            <w:r w:rsidRPr="001E159B">
              <w:rPr>
                <w:szCs w:val="22"/>
              </w:rPr>
              <w:t>1,205</w:t>
            </w:r>
          </w:p>
        </w:tc>
        <w:tc>
          <w:tcPr>
            <w:tcW w:w="872" w:type="dxa"/>
            <w:gridSpan w:val="2"/>
            <w:tcBorders>
              <w:left w:val="nil"/>
              <w:right w:val="nil"/>
            </w:tcBorders>
            <w:shd w:val="clear" w:color="auto" w:fill="auto"/>
            <w:noWrap/>
            <w:vAlign w:val="center"/>
          </w:tcPr>
          <w:p w14:paraId="12ED1B38" w14:textId="77777777" w:rsidR="006E6D81" w:rsidRDefault="006E6D81" w:rsidP="006E6D81">
            <w:pPr>
              <w:jc w:val="right"/>
              <w:rPr>
                <w:szCs w:val="22"/>
              </w:rPr>
            </w:pPr>
            <w:r w:rsidRPr="001E159B">
              <w:rPr>
                <w:szCs w:val="22"/>
              </w:rPr>
              <w:t>2,376</w:t>
            </w:r>
          </w:p>
        </w:tc>
        <w:tc>
          <w:tcPr>
            <w:tcW w:w="872" w:type="dxa"/>
            <w:tcBorders>
              <w:left w:val="nil"/>
              <w:right w:val="triple" w:sz="4" w:space="0" w:color="auto"/>
            </w:tcBorders>
            <w:vAlign w:val="center"/>
          </w:tcPr>
          <w:p w14:paraId="2D39E314" w14:textId="77777777" w:rsidR="006E6D81" w:rsidRDefault="006E6D81" w:rsidP="006E6D81">
            <w:pPr>
              <w:jc w:val="right"/>
              <w:rPr>
                <w:szCs w:val="22"/>
              </w:rPr>
            </w:pPr>
            <w:r w:rsidRPr="001E159B">
              <w:rPr>
                <w:szCs w:val="22"/>
              </w:rPr>
              <w:t>57,753</w:t>
            </w:r>
          </w:p>
        </w:tc>
        <w:tc>
          <w:tcPr>
            <w:tcW w:w="872" w:type="dxa"/>
            <w:tcBorders>
              <w:left w:val="triple" w:sz="4" w:space="0" w:color="auto"/>
              <w:right w:val="nil"/>
            </w:tcBorders>
            <w:vAlign w:val="center"/>
          </w:tcPr>
          <w:p w14:paraId="20C9356F" w14:textId="5B5BCF25" w:rsidR="006E6D81" w:rsidRPr="001E159B" w:rsidRDefault="006E6D81" w:rsidP="006E6D81">
            <w:pPr>
              <w:rPr>
                <w:szCs w:val="22"/>
              </w:rPr>
            </w:pPr>
            <w:ins w:id="561" w:author="Steve Barbeaux" w:date="2022-10-09T18:33:00Z">
              <w:r w:rsidRPr="001E159B">
                <w:rPr>
                  <w:szCs w:val="22"/>
                </w:rPr>
                <w:t>2005</w:t>
              </w:r>
            </w:ins>
            <w:del w:id="562" w:author="Steve Barbeaux" w:date="2022-10-09T18:33:00Z">
              <w:r w:rsidRPr="001E159B" w:rsidDel="006E6D81">
                <w:rPr>
                  <w:szCs w:val="22"/>
                </w:rPr>
                <w:delText>2004</w:delText>
              </w:r>
            </w:del>
          </w:p>
        </w:tc>
        <w:tc>
          <w:tcPr>
            <w:tcW w:w="872" w:type="dxa"/>
            <w:tcBorders>
              <w:left w:val="nil"/>
              <w:right w:val="nil"/>
            </w:tcBorders>
          </w:tcPr>
          <w:p w14:paraId="62139B85" w14:textId="6C269CB3" w:rsidR="006E6D81" w:rsidRDefault="006E6D81" w:rsidP="006E6D81">
            <w:pPr>
              <w:jc w:val="right"/>
              <w:rPr>
                <w:szCs w:val="22"/>
              </w:rPr>
            </w:pPr>
            <w:ins w:id="563" w:author="Steve Barbeaux" w:date="2022-10-09T18:33:00Z">
              <w:r w:rsidRPr="00E1768B">
                <w:t xml:space="preserve"> 689 </w:t>
              </w:r>
            </w:ins>
            <w:del w:id="564" w:author="Steve Barbeaux" w:date="2022-10-09T18:33:00Z">
              <w:r w:rsidRPr="00E1768B" w:rsidDel="006E6D81">
                <w:delText xml:space="preserve"> 397 </w:delText>
              </w:r>
            </w:del>
          </w:p>
        </w:tc>
        <w:tc>
          <w:tcPr>
            <w:tcW w:w="872" w:type="dxa"/>
            <w:tcBorders>
              <w:left w:val="nil"/>
              <w:right w:val="nil"/>
            </w:tcBorders>
          </w:tcPr>
          <w:p w14:paraId="25422000" w14:textId="20566C33" w:rsidR="006E6D81" w:rsidRDefault="006E6D81" w:rsidP="006E6D81">
            <w:pPr>
              <w:jc w:val="right"/>
              <w:rPr>
                <w:szCs w:val="22"/>
              </w:rPr>
            </w:pPr>
            <w:ins w:id="565" w:author="Steve Barbeaux" w:date="2022-10-09T18:33:00Z">
              <w:r w:rsidRPr="00E1768B">
                <w:t xml:space="preserve"> 415 </w:t>
              </w:r>
            </w:ins>
            <w:del w:id="566" w:author="Steve Barbeaux" w:date="2022-10-09T18:33:00Z">
              <w:r w:rsidRPr="00E1768B" w:rsidDel="006E6D81">
                <w:delText xml:space="preserve"> 513 </w:delText>
              </w:r>
            </w:del>
          </w:p>
        </w:tc>
        <w:tc>
          <w:tcPr>
            <w:tcW w:w="872" w:type="dxa"/>
            <w:gridSpan w:val="2"/>
            <w:tcBorders>
              <w:left w:val="nil"/>
              <w:right w:val="nil"/>
            </w:tcBorders>
          </w:tcPr>
          <w:p w14:paraId="74D25BF1" w14:textId="2E81AD08" w:rsidR="006E6D81" w:rsidRDefault="006E6D81" w:rsidP="006E6D81">
            <w:pPr>
              <w:jc w:val="right"/>
              <w:rPr>
                <w:szCs w:val="22"/>
              </w:rPr>
            </w:pPr>
            <w:ins w:id="567" w:author="Steve Barbeaux" w:date="2022-10-09T18:33:00Z">
              <w:r w:rsidRPr="00E1768B">
                <w:t xml:space="preserve"> 517 </w:t>
              </w:r>
            </w:ins>
            <w:del w:id="568" w:author="Steve Barbeaux" w:date="2022-10-09T18:33:00Z">
              <w:r w:rsidRPr="00E1768B" w:rsidDel="006E6D81">
                <w:delText xml:space="preserve"> 248 </w:delText>
              </w:r>
            </w:del>
          </w:p>
        </w:tc>
        <w:tc>
          <w:tcPr>
            <w:tcW w:w="872" w:type="dxa"/>
            <w:tcBorders>
              <w:left w:val="nil"/>
              <w:right w:val="nil"/>
            </w:tcBorders>
            <w:shd w:val="clear" w:color="auto" w:fill="auto"/>
          </w:tcPr>
          <w:p w14:paraId="451E1261" w14:textId="3FD7D0D7" w:rsidR="006E6D81" w:rsidRDefault="006E6D81" w:rsidP="006E6D81">
            <w:pPr>
              <w:jc w:val="right"/>
              <w:rPr>
                <w:szCs w:val="22"/>
              </w:rPr>
            </w:pPr>
            <w:ins w:id="569" w:author="Steve Barbeaux" w:date="2022-10-09T18:33:00Z">
              <w:r w:rsidRPr="00E1768B">
                <w:t xml:space="preserve"> 1,621 </w:t>
              </w:r>
            </w:ins>
            <w:del w:id="570" w:author="Steve Barbeaux" w:date="2022-10-09T18:33:00Z">
              <w:r w:rsidRPr="00E1768B" w:rsidDel="006E6D81">
                <w:delText xml:space="preserve"> 1,158 </w:delText>
              </w:r>
            </w:del>
          </w:p>
        </w:tc>
      </w:tr>
      <w:tr w:rsidR="006E6D81" w:rsidRPr="006630E9" w14:paraId="74642F20" w14:textId="77777777" w:rsidTr="004223A3">
        <w:trPr>
          <w:trHeight w:val="20"/>
          <w:jc w:val="center"/>
        </w:trPr>
        <w:tc>
          <w:tcPr>
            <w:tcW w:w="871" w:type="dxa"/>
            <w:tcBorders>
              <w:left w:val="nil"/>
              <w:right w:val="nil"/>
            </w:tcBorders>
            <w:shd w:val="clear" w:color="auto" w:fill="auto"/>
            <w:vAlign w:val="center"/>
          </w:tcPr>
          <w:p w14:paraId="69C073C4" w14:textId="77777777" w:rsidR="006E6D81" w:rsidRPr="001E159B" w:rsidRDefault="006E6D81" w:rsidP="006E6D81">
            <w:pPr>
              <w:rPr>
                <w:szCs w:val="22"/>
              </w:rPr>
            </w:pPr>
            <w:r w:rsidRPr="001E159B">
              <w:rPr>
                <w:szCs w:val="22"/>
              </w:rPr>
              <w:t>1983</w:t>
            </w:r>
          </w:p>
        </w:tc>
        <w:tc>
          <w:tcPr>
            <w:tcW w:w="872" w:type="dxa"/>
            <w:tcBorders>
              <w:left w:val="nil"/>
              <w:right w:val="nil"/>
            </w:tcBorders>
            <w:shd w:val="clear" w:color="auto" w:fill="auto"/>
            <w:vAlign w:val="center"/>
          </w:tcPr>
          <w:p w14:paraId="172605E4" w14:textId="77777777" w:rsidR="006E6D81" w:rsidRDefault="006E6D81" w:rsidP="006E6D81">
            <w:pPr>
              <w:jc w:val="right"/>
              <w:rPr>
                <w:szCs w:val="22"/>
              </w:rPr>
            </w:pPr>
            <w:r w:rsidRPr="001E159B">
              <w:rPr>
                <w:szCs w:val="22"/>
              </w:rPr>
              <w:t>56,577</w:t>
            </w:r>
          </w:p>
        </w:tc>
        <w:tc>
          <w:tcPr>
            <w:tcW w:w="872" w:type="dxa"/>
            <w:tcBorders>
              <w:left w:val="nil"/>
              <w:right w:val="nil"/>
            </w:tcBorders>
            <w:shd w:val="clear" w:color="auto" w:fill="auto"/>
            <w:noWrap/>
            <w:vAlign w:val="center"/>
          </w:tcPr>
          <w:p w14:paraId="28BCAD95" w14:textId="77777777" w:rsidR="006E6D81" w:rsidRDefault="006E6D81" w:rsidP="006E6D81">
            <w:pPr>
              <w:jc w:val="right"/>
              <w:rPr>
                <w:szCs w:val="22"/>
              </w:rPr>
            </w:pPr>
            <w:r w:rsidRPr="001E159B">
              <w:rPr>
                <w:szCs w:val="22"/>
              </w:rPr>
              <w:t>1,250</w:t>
            </w:r>
          </w:p>
        </w:tc>
        <w:tc>
          <w:tcPr>
            <w:tcW w:w="872" w:type="dxa"/>
            <w:gridSpan w:val="2"/>
            <w:tcBorders>
              <w:left w:val="nil"/>
              <w:right w:val="nil"/>
            </w:tcBorders>
            <w:shd w:val="clear" w:color="auto" w:fill="auto"/>
            <w:noWrap/>
            <w:vAlign w:val="center"/>
          </w:tcPr>
          <w:p w14:paraId="695BF7FB" w14:textId="77777777" w:rsidR="006E6D81" w:rsidRDefault="006E6D81" w:rsidP="006E6D81">
            <w:pPr>
              <w:jc w:val="right"/>
              <w:rPr>
                <w:szCs w:val="22"/>
              </w:rPr>
            </w:pPr>
            <w:r w:rsidRPr="001E159B">
              <w:rPr>
                <w:szCs w:val="22"/>
              </w:rPr>
              <w:t>1,194</w:t>
            </w:r>
          </w:p>
        </w:tc>
        <w:tc>
          <w:tcPr>
            <w:tcW w:w="872" w:type="dxa"/>
            <w:tcBorders>
              <w:left w:val="nil"/>
              <w:right w:val="triple" w:sz="4" w:space="0" w:color="auto"/>
            </w:tcBorders>
            <w:vAlign w:val="center"/>
          </w:tcPr>
          <w:p w14:paraId="084543A2" w14:textId="77777777" w:rsidR="006E6D81" w:rsidRDefault="006E6D81" w:rsidP="006E6D81">
            <w:pPr>
              <w:jc w:val="right"/>
              <w:rPr>
                <w:szCs w:val="22"/>
              </w:rPr>
            </w:pPr>
            <w:r w:rsidRPr="001E159B">
              <w:rPr>
                <w:szCs w:val="22"/>
              </w:rPr>
              <w:t>59,021</w:t>
            </w:r>
          </w:p>
        </w:tc>
        <w:tc>
          <w:tcPr>
            <w:tcW w:w="872" w:type="dxa"/>
            <w:tcBorders>
              <w:left w:val="triple" w:sz="4" w:space="0" w:color="auto"/>
              <w:right w:val="nil"/>
            </w:tcBorders>
            <w:vAlign w:val="center"/>
          </w:tcPr>
          <w:p w14:paraId="64406375" w14:textId="5573A624" w:rsidR="006E6D81" w:rsidRPr="001E159B" w:rsidRDefault="006E6D81" w:rsidP="006E6D81">
            <w:pPr>
              <w:rPr>
                <w:szCs w:val="22"/>
              </w:rPr>
            </w:pPr>
            <w:ins w:id="571" w:author="Steve Barbeaux" w:date="2022-10-09T18:33:00Z">
              <w:r w:rsidRPr="001E159B">
                <w:rPr>
                  <w:szCs w:val="22"/>
                </w:rPr>
                <w:t>2006</w:t>
              </w:r>
            </w:ins>
            <w:del w:id="572" w:author="Steve Barbeaux" w:date="2022-10-09T18:33:00Z">
              <w:r w:rsidRPr="001E159B" w:rsidDel="006E6D81">
                <w:rPr>
                  <w:szCs w:val="22"/>
                </w:rPr>
                <w:delText>2005</w:delText>
              </w:r>
            </w:del>
          </w:p>
        </w:tc>
        <w:tc>
          <w:tcPr>
            <w:tcW w:w="872" w:type="dxa"/>
            <w:tcBorders>
              <w:left w:val="nil"/>
              <w:right w:val="nil"/>
            </w:tcBorders>
          </w:tcPr>
          <w:p w14:paraId="153475E5" w14:textId="50B98B58" w:rsidR="006E6D81" w:rsidRDefault="006E6D81" w:rsidP="006E6D81">
            <w:pPr>
              <w:jc w:val="right"/>
              <w:rPr>
                <w:szCs w:val="22"/>
              </w:rPr>
            </w:pPr>
            <w:ins w:id="573" w:author="Steve Barbeaux" w:date="2022-10-09T18:33:00Z">
              <w:r w:rsidRPr="00E1768B">
                <w:t xml:space="preserve"> 1,036 </w:t>
              </w:r>
            </w:ins>
            <w:del w:id="574" w:author="Steve Barbeaux" w:date="2022-10-09T18:33:00Z">
              <w:r w:rsidRPr="00E1768B" w:rsidDel="006E6D81">
                <w:delText xml:space="preserve"> 689 </w:delText>
              </w:r>
            </w:del>
          </w:p>
        </w:tc>
        <w:tc>
          <w:tcPr>
            <w:tcW w:w="872" w:type="dxa"/>
            <w:tcBorders>
              <w:left w:val="nil"/>
              <w:right w:val="nil"/>
            </w:tcBorders>
          </w:tcPr>
          <w:p w14:paraId="189B855F" w14:textId="792387C1" w:rsidR="006E6D81" w:rsidRDefault="006E6D81" w:rsidP="006E6D81">
            <w:pPr>
              <w:jc w:val="right"/>
              <w:rPr>
                <w:szCs w:val="22"/>
              </w:rPr>
            </w:pPr>
            <w:ins w:id="575" w:author="Steve Barbeaux" w:date="2022-10-09T18:33:00Z">
              <w:r w:rsidRPr="00E1768B">
                <w:t xml:space="preserve"> 488 </w:t>
              </w:r>
            </w:ins>
            <w:del w:id="576" w:author="Steve Barbeaux" w:date="2022-10-09T18:33:00Z">
              <w:r w:rsidRPr="00E1768B" w:rsidDel="006E6D81">
                <w:delText xml:space="preserve"> 415 </w:delText>
              </w:r>
            </w:del>
          </w:p>
        </w:tc>
        <w:tc>
          <w:tcPr>
            <w:tcW w:w="872" w:type="dxa"/>
            <w:gridSpan w:val="2"/>
            <w:tcBorders>
              <w:left w:val="nil"/>
              <w:right w:val="nil"/>
            </w:tcBorders>
          </w:tcPr>
          <w:p w14:paraId="21584350" w14:textId="631C00AE" w:rsidR="006E6D81" w:rsidRDefault="006E6D81" w:rsidP="006E6D81">
            <w:pPr>
              <w:jc w:val="right"/>
              <w:rPr>
                <w:szCs w:val="22"/>
              </w:rPr>
            </w:pPr>
            <w:ins w:id="577" w:author="Steve Barbeaux" w:date="2022-10-09T18:33:00Z">
              <w:r w:rsidRPr="00E1768B">
                <w:t xml:space="preserve"> 220 </w:t>
              </w:r>
            </w:ins>
            <w:del w:id="578" w:author="Steve Barbeaux" w:date="2022-10-09T18:33:00Z">
              <w:r w:rsidRPr="00E1768B" w:rsidDel="006E6D81">
                <w:delText xml:space="preserve"> 517 </w:delText>
              </w:r>
            </w:del>
          </w:p>
        </w:tc>
        <w:tc>
          <w:tcPr>
            <w:tcW w:w="872" w:type="dxa"/>
            <w:tcBorders>
              <w:left w:val="nil"/>
              <w:right w:val="nil"/>
            </w:tcBorders>
            <w:shd w:val="clear" w:color="auto" w:fill="auto"/>
          </w:tcPr>
          <w:p w14:paraId="521B1792" w14:textId="4452FFEF" w:rsidR="006E6D81" w:rsidRDefault="006E6D81" w:rsidP="006E6D81">
            <w:pPr>
              <w:jc w:val="right"/>
              <w:rPr>
                <w:szCs w:val="22"/>
              </w:rPr>
            </w:pPr>
            <w:ins w:id="579" w:author="Steve Barbeaux" w:date="2022-10-09T18:33:00Z">
              <w:r w:rsidRPr="00E1768B">
                <w:t xml:space="preserve"> 1,745 </w:t>
              </w:r>
            </w:ins>
            <w:del w:id="580" w:author="Steve Barbeaux" w:date="2022-10-09T18:33:00Z">
              <w:r w:rsidRPr="00E1768B" w:rsidDel="006E6D81">
                <w:delText xml:space="preserve"> 1,621 </w:delText>
              </w:r>
            </w:del>
          </w:p>
        </w:tc>
      </w:tr>
      <w:tr w:rsidR="006E6D81" w:rsidRPr="006630E9" w14:paraId="5E3A39AE" w14:textId="77777777" w:rsidTr="00670380">
        <w:trPr>
          <w:trHeight w:val="20"/>
          <w:jc w:val="center"/>
        </w:trPr>
        <w:tc>
          <w:tcPr>
            <w:tcW w:w="871" w:type="dxa"/>
            <w:tcBorders>
              <w:left w:val="nil"/>
              <w:right w:val="nil"/>
            </w:tcBorders>
            <w:shd w:val="clear" w:color="auto" w:fill="auto"/>
            <w:vAlign w:val="center"/>
          </w:tcPr>
          <w:p w14:paraId="4270DED4" w14:textId="77777777" w:rsidR="006E6D81" w:rsidRPr="001E159B" w:rsidRDefault="006E6D81" w:rsidP="006E6D81">
            <w:pPr>
              <w:rPr>
                <w:szCs w:val="22"/>
              </w:rPr>
            </w:pPr>
            <w:r w:rsidRPr="001E159B">
              <w:rPr>
                <w:szCs w:val="22"/>
              </w:rPr>
              <w:t>1984</w:t>
            </w:r>
          </w:p>
        </w:tc>
        <w:tc>
          <w:tcPr>
            <w:tcW w:w="872" w:type="dxa"/>
            <w:tcBorders>
              <w:left w:val="nil"/>
              <w:right w:val="nil"/>
            </w:tcBorders>
            <w:shd w:val="clear" w:color="auto" w:fill="auto"/>
            <w:vAlign w:val="center"/>
          </w:tcPr>
          <w:p w14:paraId="7F213CC2" w14:textId="77777777" w:rsidR="006E6D81" w:rsidRDefault="006E6D81" w:rsidP="006E6D81">
            <w:pPr>
              <w:jc w:val="right"/>
              <w:rPr>
                <w:szCs w:val="22"/>
              </w:rPr>
            </w:pPr>
            <w:r w:rsidRPr="001E159B">
              <w:rPr>
                <w:szCs w:val="22"/>
              </w:rPr>
              <w:t>64,172</w:t>
            </w:r>
          </w:p>
        </w:tc>
        <w:tc>
          <w:tcPr>
            <w:tcW w:w="872" w:type="dxa"/>
            <w:tcBorders>
              <w:left w:val="nil"/>
              <w:right w:val="nil"/>
            </w:tcBorders>
            <w:shd w:val="clear" w:color="auto" w:fill="auto"/>
            <w:noWrap/>
            <w:vAlign w:val="center"/>
          </w:tcPr>
          <w:p w14:paraId="3924E533" w14:textId="77777777" w:rsidR="006E6D81" w:rsidRDefault="006E6D81" w:rsidP="006E6D81">
            <w:pPr>
              <w:jc w:val="right"/>
              <w:rPr>
                <w:szCs w:val="22"/>
              </w:rPr>
            </w:pPr>
            <w:r w:rsidRPr="001E159B">
              <w:rPr>
                <w:szCs w:val="22"/>
              </w:rPr>
              <w:t>5,760</w:t>
            </w:r>
          </w:p>
        </w:tc>
        <w:tc>
          <w:tcPr>
            <w:tcW w:w="872" w:type="dxa"/>
            <w:gridSpan w:val="2"/>
            <w:tcBorders>
              <w:left w:val="nil"/>
              <w:right w:val="nil"/>
            </w:tcBorders>
            <w:shd w:val="clear" w:color="auto" w:fill="auto"/>
            <w:noWrap/>
            <w:vAlign w:val="center"/>
          </w:tcPr>
          <w:p w14:paraId="57799FC8" w14:textId="77777777" w:rsidR="006E6D81" w:rsidRDefault="006E6D81" w:rsidP="006E6D81">
            <w:pPr>
              <w:jc w:val="right"/>
              <w:rPr>
                <w:szCs w:val="22"/>
              </w:rPr>
            </w:pPr>
            <w:r w:rsidRPr="001E159B">
              <w:rPr>
                <w:szCs w:val="22"/>
              </w:rPr>
              <w:t>7,663</w:t>
            </w:r>
          </w:p>
        </w:tc>
        <w:tc>
          <w:tcPr>
            <w:tcW w:w="872" w:type="dxa"/>
            <w:tcBorders>
              <w:left w:val="nil"/>
              <w:right w:val="triple" w:sz="4" w:space="0" w:color="auto"/>
            </w:tcBorders>
            <w:vAlign w:val="center"/>
          </w:tcPr>
          <w:p w14:paraId="6FF395B8" w14:textId="77777777" w:rsidR="006E6D81" w:rsidRDefault="006E6D81" w:rsidP="006E6D81">
            <w:pPr>
              <w:jc w:val="right"/>
              <w:rPr>
                <w:szCs w:val="22"/>
              </w:rPr>
            </w:pPr>
            <w:r w:rsidRPr="001E159B">
              <w:rPr>
                <w:szCs w:val="22"/>
              </w:rPr>
              <w:t>77,595</w:t>
            </w:r>
          </w:p>
        </w:tc>
        <w:tc>
          <w:tcPr>
            <w:tcW w:w="872" w:type="dxa"/>
            <w:tcBorders>
              <w:left w:val="triple" w:sz="4" w:space="0" w:color="auto"/>
              <w:right w:val="nil"/>
            </w:tcBorders>
            <w:vAlign w:val="center"/>
          </w:tcPr>
          <w:p w14:paraId="6EC39A6B" w14:textId="3F313CCE" w:rsidR="006E6D81" w:rsidRPr="001E159B" w:rsidRDefault="006E6D81" w:rsidP="006E6D81">
            <w:pPr>
              <w:rPr>
                <w:szCs w:val="22"/>
              </w:rPr>
            </w:pPr>
            <w:ins w:id="581" w:author="Steve Barbeaux" w:date="2022-10-09T18:33:00Z">
              <w:r w:rsidRPr="001E159B">
                <w:rPr>
                  <w:szCs w:val="22"/>
                </w:rPr>
                <w:t>2007</w:t>
              </w:r>
            </w:ins>
            <w:del w:id="582" w:author="Steve Barbeaux" w:date="2022-10-09T18:33:00Z">
              <w:r w:rsidRPr="001E159B" w:rsidDel="006E6D81">
                <w:rPr>
                  <w:szCs w:val="22"/>
                </w:rPr>
                <w:delText>2006</w:delText>
              </w:r>
            </w:del>
          </w:p>
        </w:tc>
        <w:tc>
          <w:tcPr>
            <w:tcW w:w="872" w:type="dxa"/>
            <w:tcBorders>
              <w:left w:val="nil"/>
              <w:right w:val="nil"/>
            </w:tcBorders>
          </w:tcPr>
          <w:p w14:paraId="6107EE55" w14:textId="5EF68187" w:rsidR="006E6D81" w:rsidRDefault="006E6D81" w:rsidP="006E6D81">
            <w:pPr>
              <w:jc w:val="right"/>
              <w:rPr>
                <w:szCs w:val="22"/>
              </w:rPr>
            </w:pPr>
            <w:ins w:id="583" w:author="Steve Barbeaux" w:date="2022-10-09T18:33:00Z">
              <w:r w:rsidRPr="00E1768B">
                <w:t xml:space="preserve"> 1,919 </w:t>
              </w:r>
            </w:ins>
            <w:del w:id="584" w:author="Steve Barbeaux" w:date="2022-10-09T18:33:00Z">
              <w:r w:rsidRPr="00E1768B" w:rsidDel="006E6D81">
                <w:delText xml:space="preserve"> 1,036 </w:delText>
              </w:r>
            </w:del>
          </w:p>
        </w:tc>
        <w:tc>
          <w:tcPr>
            <w:tcW w:w="872" w:type="dxa"/>
            <w:tcBorders>
              <w:left w:val="nil"/>
              <w:right w:val="nil"/>
            </w:tcBorders>
          </w:tcPr>
          <w:p w14:paraId="084F2FA3" w14:textId="31D3F7F4" w:rsidR="006E6D81" w:rsidRDefault="006E6D81" w:rsidP="006E6D81">
            <w:pPr>
              <w:jc w:val="right"/>
              <w:rPr>
                <w:szCs w:val="22"/>
              </w:rPr>
            </w:pPr>
            <w:ins w:id="585" w:author="Steve Barbeaux" w:date="2022-10-09T18:33:00Z">
              <w:r w:rsidRPr="00E1768B">
                <w:t xml:space="preserve"> 476 </w:t>
              </w:r>
            </w:ins>
            <w:del w:id="586" w:author="Steve Barbeaux" w:date="2022-10-09T18:33:00Z">
              <w:r w:rsidRPr="00E1768B" w:rsidDel="006E6D81">
                <w:delText xml:space="preserve"> 488 </w:delText>
              </w:r>
            </w:del>
          </w:p>
        </w:tc>
        <w:tc>
          <w:tcPr>
            <w:tcW w:w="872" w:type="dxa"/>
            <w:gridSpan w:val="2"/>
            <w:tcBorders>
              <w:left w:val="nil"/>
              <w:right w:val="nil"/>
            </w:tcBorders>
          </w:tcPr>
          <w:p w14:paraId="60E34440" w14:textId="2BDC124D" w:rsidR="006E6D81" w:rsidRDefault="006E6D81" w:rsidP="006E6D81">
            <w:pPr>
              <w:jc w:val="right"/>
              <w:rPr>
                <w:szCs w:val="22"/>
              </w:rPr>
            </w:pPr>
            <w:ins w:id="587" w:author="Steve Barbeaux" w:date="2022-10-09T18:33:00Z">
              <w:r w:rsidRPr="00E1768B">
                <w:t xml:space="preserve"> 124 </w:t>
              </w:r>
            </w:ins>
            <w:del w:id="588" w:author="Steve Barbeaux" w:date="2022-10-09T18:33:00Z">
              <w:r w:rsidRPr="00E1768B" w:rsidDel="006E6D81">
                <w:delText xml:space="preserve"> 220 </w:delText>
              </w:r>
            </w:del>
          </w:p>
        </w:tc>
        <w:tc>
          <w:tcPr>
            <w:tcW w:w="872" w:type="dxa"/>
            <w:tcBorders>
              <w:left w:val="nil"/>
              <w:right w:val="nil"/>
            </w:tcBorders>
            <w:shd w:val="clear" w:color="auto" w:fill="auto"/>
          </w:tcPr>
          <w:p w14:paraId="09BE2265" w14:textId="34B6D277" w:rsidR="006E6D81" w:rsidRDefault="006E6D81" w:rsidP="006E6D81">
            <w:pPr>
              <w:jc w:val="right"/>
              <w:rPr>
                <w:szCs w:val="22"/>
              </w:rPr>
            </w:pPr>
            <w:ins w:id="589" w:author="Steve Barbeaux" w:date="2022-10-09T18:33:00Z">
              <w:r w:rsidRPr="00E1768B">
                <w:t xml:space="preserve"> 2,519 </w:t>
              </w:r>
            </w:ins>
            <w:del w:id="590" w:author="Steve Barbeaux" w:date="2022-10-09T18:33:00Z">
              <w:r w:rsidRPr="00E1768B" w:rsidDel="006E6D81">
                <w:delText xml:space="preserve"> 1,745 </w:delText>
              </w:r>
            </w:del>
          </w:p>
        </w:tc>
      </w:tr>
      <w:tr w:rsidR="006E6D81" w:rsidRPr="006630E9" w14:paraId="293E4D2D" w14:textId="77777777" w:rsidTr="00670380">
        <w:trPr>
          <w:trHeight w:val="20"/>
          <w:jc w:val="center"/>
        </w:trPr>
        <w:tc>
          <w:tcPr>
            <w:tcW w:w="871" w:type="dxa"/>
            <w:tcBorders>
              <w:left w:val="nil"/>
              <w:right w:val="nil"/>
            </w:tcBorders>
            <w:shd w:val="clear" w:color="auto" w:fill="auto"/>
            <w:vAlign w:val="center"/>
          </w:tcPr>
          <w:p w14:paraId="7AC3C2DE" w14:textId="77777777" w:rsidR="006E6D81" w:rsidRPr="001E159B" w:rsidRDefault="006E6D81" w:rsidP="006E6D81">
            <w:pPr>
              <w:rPr>
                <w:szCs w:val="22"/>
              </w:rPr>
            </w:pPr>
            <w:r w:rsidRPr="001E159B">
              <w:rPr>
                <w:szCs w:val="22"/>
              </w:rPr>
              <w:t>1985</w:t>
            </w:r>
          </w:p>
        </w:tc>
        <w:tc>
          <w:tcPr>
            <w:tcW w:w="872" w:type="dxa"/>
            <w:tcBorders>
              <w:left w:val="nil"/>
              <w:right w:val="nil"/>
            </w:tcBorders>
            <w:shd w:val="clear" w:color="auto" w:fill="auto"/>
            <w:vAlign w:val="center"/>
          </w:tcPr>
          <w:p w14:paraId="4317A5C0" w14:textId="77777777" w:rsidR="006E6D81" w:rsidRDefault="006E6D81" w:rsidP="006E6D81">
            <w:pPr>
              <w:jc w:val="right"/>
              <w:rPr>
                <w:szCs w:val="22"/>
              </w:rPr>
            </w:pPr>
            <w:r w:rsidRPr="001E159B">
              <w:rPr>
                <w:szCs w:val="22"/>
              </w:rPr>
              <w:t>19,885</w:t>
            </w:r>
          </w:p>
        </w:tc>
        <w:tc>
          <w:tcPr>
            <w:tcW w:w="872" w:type="dxa"/>
            <w:tcBorders>
              <w:left w:val="nil"/>
              <w:right w:val="nil"/>
            </w:tcBorders>
            <w:shd w:val="clear" w:color="auto" w:fill="auto"/>
            <w:noWrap/>
            <w:vAlign w:val="center"/>
          </w:tcPr>
          <w:p w14:paraId="7D3E8E30" w14:textId="77777777" w:rsidR="006E6D81" w:rsidRDefault="006E6D81" w:rsidP="006E6D81">
            <w:pPr>
              <w:jc w:val="right"/>
              <w:rPr>
                <w:szCs w:val="22"/>
              </w:rPr>
            </w:pPr>
            <w:r w:rsidRPr="001E159B">
              <w:rPr>
                <w:szCs w:val="22"/>
              </w:rPr>
              <w:t>38,163</w:t>
            </w:r>
          </w:p>
        </w:tc>
        <w:tc>
          <w:tcPr>
            <w:tcW w:w="872" w:type="dxa"/>
            <w:gridSpan w:val="2"/>
            <w:tcBorders>
              <w:left w:val="nil"/>
              <w:right w:val="nil"/>
            </w:tcBorders>
            <w:shd w:val="clear" w:color="auto" w:fill="auto"/>
            <w:noWrap/>
            <w:vAlign w:val="center"/>
          </w:tcPr>
          <w:p w14:paraId="63E1C6AA" w14:textId="77777777" w:rsidR="006E6D81" w:rsidRDefault="006E6D81" w:rsidP="006E6D81">
            <w:pPr>
              <w:jc w:val="right"/>
              <w:rPr>
                <w:szCs w:val="22"/>
              </w:rPr>
            </w:pPr>
            <w:r w:rsidRPr="001E159B">
              <w:rPr>
                <w:szCs w:val="22"/>
              </w:rPr>
              <w:t>100</w:t>
            </w:r>
          </w:p>
        </w:tc>
        <w:tc>
          <w:tcPr>
            <w:tcW w:w="872" w:type="dxa"/>
            <w:tcBorders>
              <w:left w:val="nil"/>
              <w:right w:val="triple" w:sz="4" w:space="0" w:color="auto"/>
            </w:tcBorders>
            <w:vAlign w:val="center"/>
          </w:tcPr>
          <w:p w14:paraId="678F5214" w14:textId="77777777" w:rsidR="006E6D81" w:rsidRDefault="006E6D81" w:rsidP="006E6D81">
            <w:pPr>
              <w:jc w:val="right"/>
              <w:rPr>
                <w:szCs w:val="22"/>
              </w:rPr>
            </w:pPr>
            <w:r w:rsidRPr="001E159B">
              <w:rPr>
                <w:szCs w:val="22"/>
              </w:rPr>
              <w:t>58,147</w:t>
            </w:r>
          </w:p>
        </w:tc>
        <w:tc>
          <w:tcPr>
            <w:tcW w:w="872" w:type="dxa"/>
            <w:tcBorders>
              <w:left w:val="triple" w:sz="4" w:space="0" w:color="auto"/>
              <w:right w:val="nil"/>
            </w:tcBorders>
            <w:vAlign w:val="center"/>
          </w:tcPr>
          <w:p w14:paraId="004CBFCE" w14:textId="64B4E570" w:rsidR="006E6D81" w:rsidRPr="001E159B" w:rsidRDefault="006E6D81" w:rsidP="006E6D81">
            <w:pPr>
              <w:rPr>
                <w:szCs w:val="22"/>
              </w:rPr>
            </w:pPr>
            <w:ins w:id="591" w:author="Steve Barbeaux" w:date="2022-10-09T18:33:00Z">
              <w:r w:rsidRPr="001E159B">
                <w:rPr>
                  <w:szCs w:val="22"/>
                </w:rPr>
                <w:t>2008</w:t>
              </w:r>
            </w:ins>
            <w:del w:id="592" w:author="Steve Barbeaux" w:date="2022-10-09T18:33:00Z">
              <w:r w:rsidRPr="001E159B" w:rsidDel="006E6D81">
                <w:rPr>
                  <w:szCs w:val="22"/>
                </w:rPr>
                <w:delText>2007</w:delText>
              </w:r>
            </w:del>
          </w:p>
        </w:tc>
        <w:tc>
          <w:tcPr>
            <w:tcW w:w="872" w:type="dxa"/>
            <w:tcBorders>
              <w:left w:val="nil"/>
              <w:right w:val="nil"/>
            </w:tcBorders>
          </w:tcPr>
          <w:p w14:paraId="1B6702F4" w14:textId="0AD2DB19" w:rsidR="006E6D81" w:rsidRDefault="006E6D81" w:rsidP="006E6D81">
            <w:pPr>
              <w:jc w:val="right"/>
              <w:rPr>
                <w:szCs w:val="22"/>
              </w:rPr>
            </w:pPr>
            <w:ins w:id="593" w:author="Steve Barbeaux" w:date="2022-10-09T18:33:00Z">
              <w:r w:rsidRPr="00E1768B">
                <w:t xml:space="preserve"> 872 </w:t>
              </w:r>
            </w:ins>
            <w:del w:id="594" w:author="Steve Barbeaux" w:date="2022-10-09T18:33:00Z">
              <w:r w:rsidRPr="00E1768B" w:rsidDel="006E6D81">
                <w:delText xml:space="preserve"> 1,919 </w:delText>
              </w:r>
            </w:del>
          </w:p>
        </w:tc>
        <w:tc>
          <w:tcPr>
            <w:tcW w:w="872" w:type="dxa"/>
            <w:tcBorders>
              <w:left w:val="nil"/>
              <w:right w:val="nil"/>
            </w:tcBorders>
          </w:tcPr>
          <w:p w14:paraId="59E8F832" w14:textId="562C06A7" w:rsidR="006E6D81" w:rsidRDefault="006E6D81" w:rsidP="006E6D81">
            <w:pPr>
              <w:jc w:val="right"/>
              <w:rPr>
                <w:szCs w:val="22"/>
              </w:rPr>
            </w:pPr>
            <w:ins w:id="595" w:author="Steve Barbeaux" w:date="2022-10-09T18:33:00Z">
              <w:r w:rsidRPr="00E1768B">
                <w:t xml:space="preserve"> 293 </w:t>
              </w:r>
            </w:ins>
            <w:del w:id="596" w:author="Steve Barbeaux" w:date="2022-10-09T18:33:00Z">
              <w:r w:rsidRPr="00E1768B" w:rsidDel="006E6D81">
                <w:delText xml:space="preserve"> 476 </w:delText>
              </w:r>
            </w:del>
          </w:p>
        </w:tc>
        <w:tc>
          <w:tcPr>
            <w:tcW w:w="872" w:type="dxa"/>
            <w:gridSpan w:val="2"/>
            <w:tcBorders>
              <w:left w:val="nil"/>
              <w:right w:val="nil"/>
            </w:tcBorders>
          </w:tcPr>
          <w:p w14:paraId="59868F2C" w14:textId="720813D3" w:rsidR="006E6D81" w:rsidRDefault="006E6D81" w:rsidP="006E6D81">
            <w:pPr>
              <w:jc w:val="right"/>
              <w:rPr>
                <w:szCs w:val="22"/>
              </w:rPr>
            </w:pPr>
            <w:ins w:id="597" w:author="Steve Barbeaux" w:date="2022-10-09T18:33:00Z">
              <w:r w:rsidRPr="00E1768B">
                <w:t xml:space="preserve"> 112 </w:t>
              </w:r>
            </w:ins>
            <w:del w:id="598" w:author="Steve Barbeaux" w:date="2022-10-09T18:33:00Z">
              <w:r w:rsidRPr="00E1768B" w:rsidDel="006E6D81">
                <w:delText xml:space="preserve"> 124 </w:delText>
              </w:r>
            </w:del>
          </w:p>
        </w:tc>
        <w:tc>
          <w:tcPr>
            <w:tcW w:w="872" w:type="dxa"/>
            <w:tcBorders>
              <w:left w:val="nil"/>
              <w:right w:val="nil"/>
            </w:tcBorders>
            <w:shd w:val="clear" w:color="auto" w:fill="auto"/>
          </w:tcPr>
          <w:p w14:paraId="1A2F723D" w14:textId="3AED79B8" w:rsidR="006E6D81" w:rsidRDefault="006E6D81" w:rsidP="006E6D81">
            <w:pPr>
              <w:jc w:val="right"/>
              <w:rPr>
                <w:szCs w:val="22"/>
              </w:rPr>
            </w:pPr>
            <w:ins w:id="599" w:author="Steve Barbeaux" w:date="2022-10-09T18:33:00Z">
              <w:r w:rsidRPr="00E1768B">
                <w:t xml:space="preserve"> 1,278 </w:t>
              </w:r>
            </w:ins>
            <w:del w:id="600" w:author="Steve Barbeaux" w:date="2022-10-09T18:33:00Z">
              <w:r w:rsidRPr="00E1768B" w:rsidDel="006E6D81">
                <w:delText xml:space="preserve"> 2,519 </w:delText>
              </w:r>
            </w:del>
          </w:p>
        </w:tc>
      </w:tr>
      <w:tr w:rsidR="006E6D81" w:rsidRPr="006630E9" w14:paraId="0F802D98" w14:textId="77777777" w:rsidTr="00670380">
        <w:trPr>
          <w:trHeight w:val="20"/>
          <w:jc w:val="center"/>
        </w:trPr>
        <w:tc>
          <w:tcPr>
            <w:tcW w:w="871" w:type="dxa"/>
            <w:tcBorders>
              <w:left w:val="nil"/>
              <w:right w:val="nil"/>
            </w:tcBorders>
            <w:shd w:val="clear" w:color="auto" w:fill="auto"/>
            <w:vAlign w:val="center"/>
          </w:tcPr>
          <w:p w14:paraId="562387F8" w14:textId="77777777" w:rsidR="006E6D81" w:rsidRPr="001E159B" w:rsidRDefault="006E6D81" w:rsidP="006E6D81">
            <w:pPr>
              <w:rPr>
                <w:szCs w:val="22"/>
              </w:rPr>
            </w:pPr>
            <w:r w:rsidRPr="001E159B">
              <w:rPr>
                <w:szCs w:val="22"/>
              </w:rPr>
              <w:t>1986</w:t>
            </w:r>
          </w:p>
        </w:tc>
        <w:tc>
          <w:tcPr>
            <w:tcW w:w="872" w:type="dxa"/>
            <w:tcBorders>
              <w:left w:val="nil"/>
              <w:right w:val="nil"/>
            </w:tcBorders>
            <w:shd w:val="clear" w:color="auto" w:fill="auto"/>
            <w:vAlign w:val="center"/>
          </w:tcPr>
          <w:p w14:paraId="2C242005" w14:textId="77777777" w:rsidR="006E6D81" w:rsidRDefault="006E6D81" w:rsidP="006E6D81">
            <w:pPr>
              <w:jc w:val="right"/>
              <w:rPr>
                <w:szCs w:val="22"/>
              </w:rPr>
            </w:pPr>
            <w:r w:rsidRPr="001E159B">
              <w:rPr>
                <w:szCs w:val="22"/>
              </w:rPr>
              <w:t>38,361</w:t>
            </w:r>
          </w:p>
        </w:tc>
        <w:tc>
          <w:tcPr>
            <w:tcW w:w="872" w:type="dxa"/>
            <w:tcBorders>
              <w:left w:val="nil"/>
              <w:right w:val="nil"/>
            </w:tcBorders>
            <w:shd w:val="clear" w:color="auto" w:fill="auto"/>
            <w:noWrap/>
            <w:vAlign w:val="center"/>
          </w:tcPr>
          <w:p w14:paraId="00ED1B04" w14:textId="77777777" w:rsidR="006E6D81" w:rsidRDefault="006E6D81" w:rsidP="006E6D81">
            <w:pPr>
              <w:jc w:val="right"/>
              <w:rPr>
                <w:szCs w:val="22"/>
              </w:rPr>
            </w:pPr>
            <w:r w:rsidRPr="001E159B">
              <w:rPr>
                <w:szCs w:val="22"/>
              </w:rPr>
              <w:t>7,078</w:t>
            </w:r>
          </w:p>
        </w:tc>
        <w:tc>
          <w:tcPr>
            <w:tcW w:w="872" w:type="dxa"/>
            <w:gridSpan w:val="2"/>
            <w:tcBorders>
              <w:left w:val="nil"/>
              <w:right w:val="nil"/>
            </w:tcBorders>
            <w:shd w:val="clear" w:color="auto" w:fill="auto"/>
            <w:noWrap/>
            <w:vAlign w:val="center"/>
          </w:tcPr>
          <w:p w14:paraId="23320899" w14:textId="77777777" w:rsidR="006E6D81" w:rsidRDefault="006E6D81" w:rsidP="006E6D81">
            <w:pPr>
              <w:jc w:val="right"/>
              <w:rPr>
                <w:szCs w:val="22"/>
              </w:rPr>
            </w:pPr>
            <w:r w:rsidRPr="001E159B">
              <w:rPr>
                <w:szCs w:val="22"/>
              </w:rPr>
              <w:t>0</w:t>
            </w:r>
          </w:p>
        </w:tc>
        <w:tc>
          <w:tcPr>
            <w:tcW w:w="872" w:type="dxa"/>
            <w:tcBorders>
              <w:left w:val="nil"/>
              <w:right w:val="triple" w:sz="4" w:space="0" w:color="auto"/>
            </w:tcBorders>
            <w:vAlign w:val="center"/>
          </w:tcPr>
          <w:p w14:paraId="5180AC80" w14:textId="77777777" w:rsidR="006E6D81" w:rsidRDefault="006E6D81" w:rsidP="006E6D81">
            <w:pPr>
              <w:jc w:val="right"/>
              <w:rPr>
                <w:szCs w:val="22"/>
              </w:rPr>
            </w:pPr>
            <w:r w:rsidRPr="001E159B">
              <w:rPr>
                <w:szCs w:val="22"/>
              </w:rPr>
              <w:t>45,439</w:t>
            </w:r>
          </w:p>
        </w:tc>
        <w:tc>
          <w:tcPr>
            <w:tcW w:w="872" w:type="dxa"/>
            <w:tcBorders>
              <w:left w:val="triple" w:sz="4" w:space="0" w:color="auto"/>
              <w:right w:val="nil"/>
            </w:tcBorders>
            <w:vAlign w:val="center"/>
          </w:tcPr>
          <w:p w14:paraId="50668473" w14:textId="43634942" w:rsidR="006E6D81" w:rsidRPr="001E159B" w:rsidRDefault="006E6D81" w:rsidP="006E6D81">
            <w:pPr>
              <w:rPr>
                <w:szCs w:val="22"/>
              </w:rPr>
            </w:pPr>
            <w:ins w:id="601" w:author="Steve Barbeaux" w:date="2022-10-09T18:33:00Z">
              <w:r w:rsidRPr="001E159B">
                <w:rPr>
                  <w:szCs w:val="22"/>
                </w:rPr>
                <w:t>2009</w:t>
              </w:r>
            </w:ins>
            <w:del w:id="602" w:author="Steve Barbeaux" w:date="2022-10-09T18:33:00Z">
              <w:r w:rsidRPr="001E159B" w:rsidDel="006E6D81">
                <w:rPr>
                  <w:szCs w:val="22"/>
                </w:rPr>
                <w:delText>2008</w:delText>
              </w:r>
            </w:del>
          </w:p>
        </w:tc>
        <w:tc>
          <w:tcPr>
            <w:tcW w:w="872" w:type="dxa"/>
            <w:tcBorders>
              <w:left w:val="nil"/>
              <w:right w:val="nil"/>
            </w:tcBorders>
          </w:tcPr>
          <w:p w14:paraId="07F41F20" w14:textId="52FE3268" w:rsidR="006E6D81" w:rsidRDefault="006E6D81" w:rsidP="006E6D81">
            <w:pPr>
              <w:jc w:val="right"/>
              <w:rPr>
                <w:szCs w:val="22"/>
              </w:rPr>
            </w:pPr>
            <w:ins w:id="603" w:author="Steve Barbeaux" w:date="2022-10-09T18:33:00Z">
              <w:r w:rsidRPr="00E1768B">
                <w:t xml:space="preserve"> 1,020 </w:t>
              </w:r>
            </w:ins>
            <w:del w:id="604" w:author="Steve Barbeaux" w:date="2022-10-09T18:33:00Z">
              <w:r w:rsidRPr="00E1768B" w:rsidDel="006E6D81">
                <w:delText xml:space="preserve"> 872 </w:delText>
              </w:r>
            </w:del>
          </w:p>
        </w:tc>
        <w:tc>
          <w:tcPr>
            <w:tcW w:w="872" w:type="dxa"/>
            <w:tcBorders>
              <w:left w:val="nil"/>
              <w:right w:val="nil"/>
            </w:tcBorders>
          </w:tcPr>
          <w:p w14:paraId="3B5ABEF4" w14:textId="7CE099EB" w:rsidR="006E6D81" w:rsidRDefault="006E6D81" w:rsidP="006E6D81">
            <w:pPr>
              <w:jc w:val="right"/>
              <w:rPr>
                <w:szCs w:val="22"/>
              </w:rPr>
            </w:pPr>
            <w:ins w:id="605" w:author="Steve Barbeaux" w:date="2022-10-09T18:33:00Z">
              <w:r w:rsidRPr="00E1768B">
                <w:t xml:space="preserve"> 400 </w:t>
              </w:r>
            </w:ins>
            <w:del w:id="606" w:author="Steve Barbeaux" w:date="2022-10-09T18:33:00Z">
              <w:r w:rsidRPr="00E1768B" w:rsidDel="006E6D81">
                <w:delText xml:space="preserve"> 293 </w:delText>
              </w:r>
            </w:del>
          </w:p>
        </w:tc>
        <w:tc>
          <w:tcPr>
            <w:tcW w:w="872" w:type="dxa"/>
            <w:gridSpan w:val="2"/>
            <w:tcBorders>
              <w:left w:val="nil"/>
              <w:right w:val="nil"/>
            </w:tcBorders>
          </w:tcPr>
          <w:p w14:paraId="235C768D" w14:textId="4F7DB9EA" w:rsidR="006E6D81" w:rsidRDefault="006E6D81" w:rsidP="006E6D81">
            <w:pPr>
              <w:jc w:val="right"/>
              <w:rPr>
                <w:szCs w:val="22"/>
              </w:rPr>
            </w:pPr>
            <w:ins w:id="607" w:author="Steve Barbeaux" w:date="2022-10-09T18:33:00Z">
              <w:r w:rsidRPr="00E1768B">
                <w:t xml:space="preserve"> 243 </w:t>
              </w:r>
            </w:ins>
            <w:del w:id="608" w:author="Steve Barbeaux" w:date="2022-10-09T18:33:00Z">
              <w:r w:rsidRPr="00E1768B" w:rsidDel="006E6D81">
                <w:delText xml:space="preserve"> 112 </w:delText>
              </w:r>
            </w:del>
          </w:p>
        </w:tc>
        <w:tc>
          <w:tcPr>
            <w:tcW w:w="872" w:type="dxa"/>
            <w:tcBorders>
              <w:left w:val="nil"/>
              <w:right w:val="nil"/>
            </w:tcBorders>
            <w:shd w:val="clear" w:color="auto" w:fill="auto"/>
          </w:tcPr>
          <w:p w14:paraId="2D3CC5E2" w14:textId="2552356E" w:rsidR="006E6D81" w:rsidRDefault="006E6D81" w:rsidP="006E6D81">
            <w:pPr>
              <w:jc w:val="right"/>
              <w:rPr>
                <w:szCs w:val="22"/>
              </w:rPr>
            </w:pPr>
            <w:ins w:id="609" w:author="Steve Barbeaux" w:date="2022-10-09T18:33:00Z">
              <w:r w:rsidRPr="00E1768B">
                <w:t xml:space="preserve"> 1,662 </w:t>
              </w:r>
            </w:ins>
            <w:del w:id="610" w:author="Steve Barbeaux" w:date="2022-10-09T18:33:00Z">
              <w:r w:rsidRPr="00E1768B" w:rsidDel="006E6D81">
                <w:delText xml:space="preserve"> 1,278 </w:delText>
              </w:r>
            </w:del>
          </w:p>
        </w:tc>
      </w:tr>
      <w:tr w:rsidR="006E6D81" w:rsidRPr="006630E9" w14:paraId="138A0062" w14:textId="77777777" w:rsidTr="00670380">
        <w:trPr>
          <w:trHeight w:val="20"/>
          <w:jc w:val="center"/>
        </w:trPr>
        <w:tc>
          <w:tcPr>
            <w:tcW w:w="871" w:type="dxa"/>
            <w:tcBorders>
              <w:left w:val="nil"/>
              <w:right w:val="nil"/>
            </w:tcBorders>
            <w:shd w:val="clear" w:color="auto" w:fill="auto"/>
            <w:vAlign w:val="center"/>
          </w:tcPr>
          <w:p w14:paraId="4361E66D" w14:textId="77777777" w:rsidR="006E6D81" w:rsidRPr="001E159B" w:rsidRDefault="006E6D81" w:rsidP="006E6D81">
            <w:pPr>
              <w:rPr>
                <w:szCs w:val="22"/>
              </w:rPr>
            </w:pPr>
            <w:r w:rsidRPr="001E159B">
              <w:rPr>
                <w:szCs w:val="22"/>
              </w:rPr>
              <w:t>1987</w:t>
            </w:r>
          </w:p>
        </w:tc>
        <w:tc>
          <w:tcPr>
            <w:tcW w:w="872" w:type="dxa"/>
            <w:tcBorders>
              <w:left w:val="nil"/>
              <w:right w:val="nil"/>
            </w:tcBorders>
            <w:shd w:val="clear" w:color="auto" w:fill="auto"/>
            <w:vAlign w:val="center"/>
          </w:tcPr>
          <w:p w14:paraId="1DD1C502" w14:textId="77777777" w:rsidR="006E6D81" w:rsidRDefault="006E6D81" w:rsidP="006E6D81">
            <w:pPr>
              <w:jc w:val="right"/>
              <w:rPr>
                <w:szCs w:val="22"/>
              </w:rPr>
            </w:pPr>
            <w:r w:rsidRPr="001E159B">
              <w:rPr>
                <w:szCs w:val="22"/>
              </w:rPr>
              <w:t>28,086</w:t>
            </w:r>
          </w:p>
        </w:tc>
        <w:tc>
          <w:tcPr>
            <w:tcW w:w="872" w:type="dxa"/>
            <w:tcBorders>
              <w:left w:val="nil"/>
              <w:right w:val="nil"/>
            </w:tcBorders>
            <w:shd w:val="clear" w:color="auto" w:fill="auto"/>
            <w:noWrap/>
            <w:vAlign w:val="center"/>
          </w:tcPr>
          <w:p w14:paraId="137F964D" w14:textId="77777777" w:rsidR="006E6D81" w:rsidRDefault="006E6D81" w:rsidP="006E6D81">
            <w:pPr>
              <w:jc w:val="right"/>
              <w:rPr>
                <w:szCs w:val="22"/>
              </w:rPr>
            </w:pPr>
            <w:r w:rsidRPr="001E159B">
              <w:rPr>
                <w:szCs w:val="22"/>
              </w:rPr>
              <w:t>386</w:t>
            </w:r>
          </w:p>
        </w:tc>
        <w:tc>
          <w:tcPr>
            <w:tcW w:w="872" w:type="dxa"/>
            <w:gridSpan w:val="2"/>
            <w:tcBorders>
              <w:left w:val="nil"/>
              <w:right w:val="nil"/>
            </w:tcBorders>
            <w:shd w:val="clear" w:color="auto" w:fill="auto"/>
            <w:noWrap/>
            <w:vAlign w:val="center"/>
          </w:tcPr>
          <w:p w14:paraId="20B5C0C5" w14:textId="77777777" w:rsidR="006E6D81" w:rsidRDefault="006E6D81" w:rsidP="006E6D81">
            <w:pPr>
              <w:jc w:val="right"/>
              <w:rPr>
                <w:szCs w:val="22"/>
              </w:rPr>
            </w:pPr>
            <w:r w:rsidRPr="001E159B">
              <w:rPr>
                <w:szCs w:val="22"/>
              </w:rPr>
              <w:t>0</w:t>
            </w:r>
          </w:p>
        </w:tc>
        <w:tc>
          <w:tcPr>
            <w:tcW w:w="872" w:type="dxa"/>
            <w:tcBorders>
              <w:left w:val="nil"/>
              <w:right w:val="triple" w:sz="4" w:space="0" w:color="auto"/>
            </w:tcBorders>
            <w:vAlign w:val="center"/>
          </w:tcPr>
          <w:p w14:paraId="77B11344" w14:textId="77777777" w:rsidR="006E6D81" w:rsidRDefault="006E6D81" w:rsidP="006E6D81">
            <w:pPr>
              <w:jc w:val="right"/>
              <w:rPr>
                <w:szCs w:val="22"/>
              </w:rPr>
            </w:pPr>
            <w:r w:rsidRPr="001E159B">
              <w:rPr>
                <w:szCs w:val="22"/>
              </w:rPr>
              <w:t>28,471</w:t>
            </w:r>
          </w:p>
        </w:tc>
        <w:tc>
          <w:tcPr>
            <w:tcW w:w="872" w:type="dxa"/>
            <w:tcBorders>
              <w:left w:val="triple" w:sz="4" w:space="0" w:color="auto"/>
              <w:right w:val="nil"/>
            </w:tcBorders>
            <w:vAlign w:val="center"/>
          </w:tcPr>
          <w:p w14:paraId="5F3CFF67" w14:textId="5DD87442" w:rsidR="006E6D81" w:rsidRPr="001E159B" w:rsidRDefault="006E6D81" w:rsidP="006E6D81">
            <w:pPr>
              <w:rPr>
                <w:szCs w:val="22"/>
              </w:rPr>
            </w:pPr>
            <w:ins w:id="611" w:author="Steve Barbeaux" w:date="2022-10-09T18:33:00Z">
              <w:r w:rsidRPr="001E159B">
                <w:rPr>
                  <w:szCs w:val="22"/>
                </w:rPr>
                <w:t>2010</w:t>
              </w:r>
            </w:ins>
            <w:del w:id="612" w:author="Steve Barbeaux" w:date="2022-10-09T18:33:00Z">
              <w:r w:rsidRPr="001E159B" w:rsidDel="006E6D81">
                <w:rPr>
                  <w:szCs w:val="22"/>
                </w:rPr>
                <w:delText>2009</w:delText>
              </w:r>
            </w:del>
          </w:p>
        </w:tc>
        <w:tc>
          <w:tcPr>
            <w:tcW w:w="872" w:type="dxa"/>
            <w:tcBorders>
              <w:left w:val="nil"/>
              <w:right w:val="nil"/>
            </w:tcBorders>
          </w:tcPr>
          <w:p w14:paraId="421EFB3E" w14:textId="53F0E3C3" w:rsidR="006E6D81" w:rsidRDefault="006E6D81" w:rsidP="006E6D81">
            <w:pPr>
              <w:jc w:val="right"/>
              <w:rPr>
                <w:szCs w:val="22"/>
              </w:rPr>
            </w:pPr>
            <w:ins w:id="613" w:author="Steve Barbeaux" w:date="2022-10-09T18:33:00Z">
              <w:r w:rsidRPr="00E1768B">
                <w:t xml:space="preserve"> 754 </w:t>
              </w:r>
            </w:ins>
            <w:del w:id="614" w:author="Steve Barbeaux" w:date="2022-10-09T18:33:00Z">
              <w:r w:rsidRPr="00E1768B" w:rsidDel="006E6D81">
                <w:delText xml:space="preserve"> 1,020 </w:delText>
              </w:r>
            </w:del>
          </w:p>
        </w:tc>
        <w:tc>
          <w:tcPr>
            <w:tcW w:w="872" w:type="dxa"/>
            <w:tcBorders>
              <w:left w:val="nil"/>
              <w:right w:val="nil"/>
            </w:tcBorders>
          </w:tcPr>
          <w:p w14:paraId="399957C9" w14:textId="5B5E9D3C" w:rsidR="006E6D81" w:rsidRDefault="006E6D81" w:rsidP="006E6D81">
            <w:pPr>
              <w:jc w:val="right"/>
              <w:rPr>
                <w:szCs w:val="22"/>
              </w:rPr>
            </w:pPr>
            <w:ins w:id="615" w:author="Steve Barbeaux" w:date="2022-10-09T18:33:00Z">
              <w:r w:rsidRPr="00E1768B">
                <w:t xml:space="preserve"> 382 </w:t>
              </w:r>
            </w:ins>
            <w:del w:id="616" w:author="Steve Barbeaux" w:date="2022-10-09T18:33:00Z">
              <w:r w:rsidRPr="00E1768B" w:rsidDel="006E6D81">
                <w:delText xml:space="preserve"> 400 </w:delText>
              </w:r>
            </w:del>
          </w:p>
        </w:tc>
        <w:tc>
          <w:tcPr>
            <w:tcW w:w="872" w:type="dxa"/>
            <w:gridSpan w:val="2"/>
            <w:tcBorders>
              <w:left w:val="nil"/>
              <w:right w:val="nil"/>
            </w:tcBorders>
          </w:tcPr>
          <w:p w14:paraId="4AC980D4" w14:textId="57C2E821" w:rsidR="006E6D81" w:rsidRDefault="006E6D81" w:rsidP="006E6D81">
            <w:pPr>
              <w:jc w:val="right"/>
              <w:rPr>
                <w:szCs w:val="22"/>
              </w:rPr>
            </w:pPr>
            <w:ins w:id="617" w:author="Steve Barbeaux" w:date="2022-10-09T18:33:00Z">
              <w:r w:rsidRPr="00E1768B">
                <w:t xml:space="preserve"> 150 </w:t>
              </w:r>
            </w:ins>
            <w:del w:id="618" w:author="Steve Barbeaux" w:date="2022-10-09T18:33:00Z">
              <w:r w:rsidRPr="00E1768B" w:rsidDel="006E6D81">
                <w:delText xml:space="preserve"> 243 </w:delText>
              </w:r>
            </w:del>
          </w:p>
        </w:tc>
        <w:tc>
          <w:tcPr>
            <w:tcW w:w="872" w:type="dxa"/>
            <w:tcBorders>
              <w:left w:val="nil"/>
              <w:right w:val="nil"/>
            </w:tcBorders>
            <w:shd w:val="clear" w:color="auto" w:fill="auto"/>
          </w:tcPr>
          <w:p w14:paraId="2F601172" w14:textId="6B5011F4" w:rsidR="006E6D81" w:rsidRDefault="006E6D81" w:rsidP="006E6D81">
            <w:pPr>
              <w:jc w:val="right"/>
              <w:rPr>
                <w:szCs w:val="22"/>
              </w:rPr>
            </w:pPr>
            <w:ins w:id="619" w:author="Steve Barbeaux" w:date="2022-10-09T18:33:00Z">
              <w:r w:rsidRPr="00E1768B">
                <w:t xml:space="preserve"> 1,285 </w:t>
              </w:r>
            </w:ins>
            <w:del w:id="620" w:author="Steve Barbeaux" w:date="2022-10-09T18:33:00Z">
              <w:r w:rsidRPr="00E1768B" w:rsidDel="006E6D81">
                <w:delText xml:space="preserve"> 1,662 </w:delText>
              </w:r>
            </w:del>
          </w:p>
        </w:tc>
      </w:tr>
      <w:tr w:rsidR="006E6D81" w:rsidRPr="006630E9" w14:paraId="0A0081CD" w14:textId="77777777" w:rsidTr="00670380">
        <w:trPr>
          <w:trHeight w:val="20"/>
          <w:jc w:val="center"/>
        </w:trPr>
        <w:tc>
          <w:tcPr>
            <w:tcW w:w="871" w:type="dxa"/>
            <w:tcBorders>
              <w:left w:val="nil"/>
              <w:right w:val="nil"/>
            </w:tcBorders>
            <w:shd w:val="clear" w:color="auto" w:fill="auto"/>
            <w:vAlign w:val="center"/>
          </w:tcPr>
          <w:p w14:paraId="303D6B65" w14:textId="77777777" w:rsidR="006E6D81" w:rsidRPr="001E159B" w:rsidRDefault="006E6D81" w:rsidP="006E6D81">
            <w:pPr>
              <w:rPr>
                <w:szCs w:val="22"/>
              </w:rPr>
            </w:pPr>
            <w:r w:rsidRPr="001E159B">
              <w:rPr>
                <w:szCs w:val="22"/>
              </w:rPr>
              <w:t>1988</w:t>
            </w:r>
          </w:p>
        </w:tc>
        <w:tc>
          <w:tcPr>
            <w:tcW w:w="872" w:type="dxa"/>
            <w:tcBorders>
              <w:left w:val="nil"/>
              <w:right w:val="nil"/>
            </w:tcBorders>
            <w:shd w:val="clear" w:color="auto" w:fill="auto"/>
            <w:vAlign w:val="center"/>
          </w:tcPr>
          <w:p w14:paraId="3F4DD995" w14:textId="77777777" w:rsidR="006E6D81" w:rsidRDefault="006E6D81" w:rsidP="006E6D81">
            <w:pPr>
              <w:jc w:val="right"/>
              <w:rPr>
                <w:szCs w:val="22"/>
              </w:rPr>
            </w:pPr>
            <w:r w:rsidRPr="001E159B">
              <w:rPr>
                <w:szCs w:val="22"/>
              </w:rPr>
              <w:t>40,685</w:t>
            </w:r>
          </w:p>
        </w:tc>
        <w:tc>
          <w:tcPr>
            <w:tcW w:w="872" w:type="dxa"/>
            <w:tcBorders>
              <w:left w:val="nil"/>
              <w:right w:val="nil"/>
            </w:tcBorders>
            <w:shd w:val="clear" w:color="auto" w:fill="auto"/>
            <w:noWrap/>
            <w:vAlign w:val="center"/>
          </w:tcPr>
          <w:p w14:paraId="28A10571" w14:textId="77777777" w:rsidR="006E6D81" w:rsidRDefault="006E6D81" w:rsidP="006E6D81">
            <w:pPr>
              <w:jc w:val="right"/>
              <w:rPr>
                <w:szCs w:val="22"/>
              </w:rPr>
            </w:pPr>
            <w:r w:rsidRPr="001E159B">
              <w:rPr>
                <w:szCs w:val="22"/>
              </w:rPr>
              <w:t>517</w:t>
            </w:r>
          </w:p>
        </w:tc>
        <w:tc>
          <w:tcPr>
            <w:tcW w:w="872" w:type="dxa"/>
            <w:gridSpan w:val="2"/>
            <w:tcBorders>
              <w:left w:val="nil"/>
              <w:right w:val="nil"/>
            </w:tcBorders>
            <w:shd w:val="clear" w:color="auto" w:fill="auto"/>
            <w:noWrap/>
            <w:vAlign w:val="center"/>
          </w:tcPr>
          <w:p w14:paraId="445A917F" w14:textId="77777777" w:rsidR="006E6D81" w:rsidRDefault="006E6D81" w:rsidP="006E6D81">
            <w:pPr>
              <w:jc w:val="right"/>
              <w:rPr>
                <w:szCs w:val="22"/>
              </w:rPr>
            </w:pPr>
            <w:r w:rsidRPr="001E159B">
              <w:rPr>
                <w:szCs w:val="22"/>
              </w:rPr>
              <w:t>0</w:t>
            </w:r>
          </w:p>
        </w:tc>
        <w:tc>
          <w:tcPr>
            <w:tcW w:w="872" w:type="dxa"/>
            <w:tcBorders>
              <w:left w:val="nil"/>
              <w:right w:val="triple" w:sz="4" w:space="0" w:color="auto"/>
            </w:tcBorders>
            <w:vAlign w:val="center"/>
          </w:tcPr>
          <w:p w14:paraId="618C9FFC" w14:textId="77777777" w:rsidR="006E6D81" w:rsidRDefault="006E6D81" w:rsidP="006E6D81">
            <w:pPr>
              <w:jc w:val="right"/>
              <w:rPr>
                <w:szCs w:val="22"/>
              </w:rPr>
            </w:pPr>
            <w:r w:rsidRPr="001E159B">
              <w:rPr>
                <w:szCs w:val="22"/>
              </w:rPr>
              <w:t>41,203</w:t>
            </w:r>
          </w:p>
        </w:tc>
        <w:tc>
          <w:tcPr>
            <w:tcW w:w="872" w:type="dxa"/>
            <w:tcBorders>
              <w:left w:val="triple" w:sz="4" w:space="0" w:color="auto"/>
              <w:right w:val="nil"/>
            </w:tcBorders>
            <w:vAlign w:val="center"/>
          </w:tcPr>
          <w:p w14:paraId="6AE26122" w14:textId="79CDA0EB" w:rsidR="006E6D81" w:rsidRPr="001E159B" w:rsidRDefault="006E6D81" w:rsidP="006E6D81">
            <w:pPr>
              <w:rPr>
                <w:szCs w:val="22"/>
              </w:rPr>
            </w:pPr>
            <w:ins w:id="621" w:author="Steve Barbeaux" w:date="2022-10-09T18:33:00Z">
              <w:r>
                <w:rPr>
                  <w:szCs w:val="22"/>
                </w:rPr>
                <w:t>2011</w:t>
              </w:r>
            </w:ins>
            <w:del w:id="622" w:author="Steve Barbeaux" w:date="2022-10-09T18:33:00Z">
              <w:r w:rsidRPr="001E159B" w:rsidDel="006E6D81">
                <w:rPr>
                  <w:szCs w:val="22"/>
                </w:rPr>
                <w:delText>2010</w:delText>
              </w:r>
            </w:del>
          </w:p>
        </w:tc>
        <w:tc>
          <w:tcPr>
            <w:tcW w:w="872" w:type="dxa"/>
            <w:tcBorders>
              <w:left w:val="nil"/>
              <w:right w:val="nil"/>
            </w:tcBorders>
          </w:tcPr>
          <w:p w14:paraId="09B54659" w14:textId="60A34B22" w:rsidR="006E6D81" w:rsidRDefault="006E6D81" w:rsidP="006E6D81">
            <w:pPr>
              <w:jc w:val="right"/>
              <w:rPr>
                <w:szCs w:val="22"/>
              </w:rPr>
            </w:pPr>
            <w:ins w:id="623" w:author="Steve Barbeaux" w:date="2022-10-09T18:33:00Z">
              <w:r w:rsidRPr="00E1768B">
                <w:t xml:space="preserve"> 695 </w:t>
              </w:r>
            </w:ins>
            <w:del w:id="624" w:author="Steve Barbeaux" w:date="2022-10-09T18:33:00Z">
              <w:r w:rsidRPr="00E1768B" w:rsidDel="006E6D81">
                <w:delText xml:space="preserve"> 754 </w:delText>
              </w:r>
            </w:del>
          </w:p>
        </w:tc>
        <w:tc>
          <w:tcPr>
            <w:tcW w:w="872" w:type="dxa"/>
            <w:tcBorders>
              <w:left w:val="nil"/>
              <w:right w:val="nil"/>
            </w:tcBorders>
          </w:tcPr>
          <w:p w14:paraId="0A587484" w14:textId="7386499D" w:rsidR="006E6D81" w:rsidRDefault="006E6D81" w:rsidP="006E6D81">
            <w:pPr>
              <w:jc w:val="right"/>
              <w:rPr>
                <w:szCs w:val="22"/>
              </w:rPr>
            </w:pPr>
            <w:ins w:id="625" w:author="Steve Barbeaux" w:date="2022-10-09T18:33:00Z">
              <w:r w:rsidRPr="00E1768B">
                <w:t xml:space="preserve"> 447 </w:t>
              </w:r>
            </w:ins>
            <w:del w:id="626" w:author="Steve Barbeaux" w:date="2022-10-09T18:33:00Z">
              <w:r w:rsidRPr="00E1768B" w:rsidDel="006E6D81">
                <w:delText xml:space="preserve"> 382 </w:delText>
              </w:r>
            </w:del>
          </w:p>
        </w:tc>
        <w:tc>
          <w:tcPr>
            <w:tcW w:w="872" w:type="dxa"/>
            <w:gridSpan w:val="2"/>
            <w:tcBorders>
              <w:left w:val="nil"/>
              <w:right w:val="nil"/>
            </w:tcBorders>
          </w:tcPr>
          <w:p w14:paraId="7E7A978F" w14:textId="01C30C51" w:rsidR="006E6D81" w:rsidRDefault="006E6D81" w:rsidP="006E6D81">
            <w:pPr>
              <w:jc w:val="right"/>
              <w:rPr>
                <w:szCs w:val="22"/>
              </w:rPr>
            </w:pPr>
            <w:ins w:id="627" w:author="Steve Barbeaux" w:date="2022-10-09T18:33:00Z">
              <w:r w:rsidRPr="00E1768B">
                <w:t xml:space="preserve"> 66 </w:t>
              </w:r>
            </w:ins>
            <w:del w:id="628" w:author="Steve Barbeaux" w:date="2022-10-09T18:33:00Z">
              <w:r w:rsidRPr="00E1768B" w:rsidDel="006E6D81">
                <w:delText xml:space="preserve"> 150 </w:delText>
              </w:r>
            </w:del>
          </w:p>
        </w:tc>
        <w:tc>
          <w:tcPr>
            <w:tcW w:w="872" w:type="dxa"/>
            <w:tcBorders>
              <w:left w:val="nil"/>
              <w:right w:val="nil"/>
            </w:tcBorders>
            <w:shd w:val="clear" w:color="auto" w:fill="auto"/>
          </w:tcPr>
          <w:p w14:paraId="40153E36" w14:textId="32BC31B4" w:rsidR="006E6D81" w:rsidRDefault="006E6D81" w:rsidP="006E6D81">
            <w:pPr>
              <w:jc w:val="right"/>
              <w:rPr>
                <w:szCs w:val="22"/>
              </w:rPr>
            </w:pPr>
            <w:ins w:id="629" w:author="Steve Barbeaux" w:date="2022-10-09T18:33:00Z">
              <w:r w:rsidRPr="00E1768B">
                <w:t xml:space="preserve"> 1,208 </w:t>
              </w:r>
            </w:ins>
            <w:del w:id="630" w:author="Steve Barbeaux" w:date="2022-10-09T18:33:00Z">
              <w:r w:rsidRPr="00E1768B" w:rsidDel="006E6D81">
                <w:delText xml:space="preserve"> 1,285 </w:delText>
              </w:r>
            </w:del>
          </w:p>
        </w:tc>
      </w:tr>
      <w:tr w:rsidR="006E6D81" w:rsidRPr="006630E9" w14:paraId="2FBCCC1F" w14:textId="77777777" w:rsidTr="00670380">
        <w:trPr>
          <w:trHeight w:val="20"/>
          <w:jc w:val="center"/>
        </w:trPr>
        <w:tc>
          <w:tcPr>
            <w:tcW w:w="871" w:type="dxa"/>
            <w:tcBorders>
              <w:left w:val="nil"/>
              <w:right w:val="nil"/>
            </w:tcBorders>
            <w:shd w:val="clear" w:color="auto" w:fill="auto"/>
            <w:vAlign w:val="center"/>
          </w:tcPr>
          <w:p w14:paraId="50804354" w14:textId="77777777" w:rsidR="006E6D81" w:rsidRPr="001E159B" w:rsidRDefault="006E6D81" w:rsidP="006E6D81">
            <w:pPr>
              <w:rPr>
                <w:szCs w:val="22"/>
              </w:rPr>
            </w:pPr>
            <w:r w:rsidRPr="001E159B">
              <w:rPr>
                <w:szCs w:val="22"/>
              </w:rPr>
              <w:t>1989</w:t>
            </w:r>
          </w:p>
        </w:tc>
        <w:tc>
          <w:tcPr>
            <w:tcW w:w="872" w:type="dxa"/>
            <w:tcBorders>
              <w:left w:val="nil"/>
              <w:right w:val="nil"/>
            </w:tcBorders>
            <w:shd w:val="clear" w:color="auto" w:fill="auto"/>
            <w:vAlign w:val="center"/>
          </w:tcPr>
          <w:p w14:paraId="63A3CDA6" w14:textId="77777777" w:rsidR="006E6D81" w:rsidRDefault="006E6D81" w:rsidP="006E6D81">
            <w:pPr>
              <w:jc w:val="right"/>
              <w:rPr>
                <w:szCs w:val="22"/>
              </w:rPr>
            </w:pPr>
            <w:r w:rsidRPr="001E159B">
              <w:rPr>
                <w:szCs w:val="22"/>
              </w:rPr>
              <w:t>10,569</w:t>
            </w:r>
          </w:p>
        </w:tc>
        <w:tc>
          <w:tcPr>
            <w:tcW w:w="872" w:type="dxa"/>
            <w:tcBorders>
              <w:left w:val="nil"/>
              <w:right w:val="nil"/>
            </w:tcBorders>
            <w:shd w:val="clear" w:color="auto" w:fill="auto"/>
            <w:noWrap/>
            <w:vAlign w:val="center"/>
          </w:tcPr>
          <w:p w14:paraId="1E1534DF" w14:textId="77777777" w:rsidR="006E6D81" w:rsidRDefault="006E6D81" w:rsidP="006E6D81">
            <w:pPr>
              <w:jc w:val="right"/>
              <w:rPr>
                <w:szCs w:val="22"/>
              </w:rPr>
            </w:pPr>
            <w:r w:rsidRPr="001E159B">
              <w:rPr>
                <w:szCs w:val="22"/>
              </w:rPr>
              <w:t>0</w:t>
            </w:r>
          </w:p>
        </w:tc>
        <w:tc>
          <w:tcPr>
            <w:tcW w:w="872" w:type="dxa"/>
            <w:gridSpan w:val="2"/>
            <w:tcBorders>
              <w:left w:val="nil"/>
              <w:right w:val="nil"/>
            </w:tcBorders>
            <w:shd w:val="clear" w:color="auto" w:fill="auto"/>
            <w:noWrap/>
            <w:vAlign w:val="center"/>
          </w:tcPr>
          <w:p w14:paraId="2E9A0124" w14:textId="77777777" w:rsidR="006E6D81" w:rsidRDefault="006E6D81" w:rsidP="006E6D81">
            <w:pPr>
              <w:jc w:val="right"/>
              <w:rPr>
                <w:szCs w:val="22"/>
              </w:rPr>
            </w:pPr>
            <w:r w:rsidRPr="001E159B">
              <w:rPr>
                <w:szCs w:val="22"/>
              </w:rPr>
              <w:t>0</w:t>
            </w:r>
          </w:p>
        </w:tc>
        <w:tc>
          <w:tcPr>
            <w:tcW w:w="872" w:type="dxa"/>
            <w:tcBorders>
              <w:left w:val="nil"/>
              <w:right w:val="triple" w:sz="4" w:space="0" w:color="auto"/>
            </w:tcBorders>
            <w:vAlign w:val="center"/>
          </w:tcPr>
          <w:p w14:paraId="652A8968" w14:textId="77777777" w:rsidR="006E6D81" w:rsidRDefault="006E6D81" w:rsidP="006E6D81">
            <w:pPr>
              <w:jc w:val="right"/>
              <w:rPr>
                <w:szCs w:val="22"/>
              </w:rPr>
            </w:pPr>
            <w:r w:rsidRPr="001E159B">
              <w:rPr>
                <w:szCs w:val="22"/>
              </w:rPr>
              <w:t>10,569</w:t>
            </w:r>
          </w:p>
        </w:tc>
        <w:tc>
          <w:tcPr>
            <w:tcW w:w="872" w:type="dxa"/>
            <w:tcBorders>
              <w:left w:val="triple" w:sz="4" w:space="0" w:color="auto"/>
              <w:right w:val="nil"/>
            </w:tcBorders>
            <w:vAlign w:val="center"/>
          </w:tcPr>
          <w:p w14:paraId="2BE657FD" w14:textId="78CB9BA9" w:rsidR="006E6D81" w:rsidRPr="001E159B" w:rsidRDefault="006E6D81" w:rsidP="006E6D81">
            <w:pPr>
              <w:rPr>
                <w:szCs w:val="22"/>
              </w:rPr>
            </w:pPr>
            <w:ins w:id="631" w:author="Steve Barbeaux" w:date="2022-10-09T18:33:00Z">
              <w:r>
                <w:rPr>
                  <w:szCs w:val="22"/>
                </w:rPr>
                <w:t>2012</w:t>
              </w:r>
            </w:ins>
            <w:del w:id="632" w:author="Steve Barbeaux" w:date="2022-10-09T18:33:00Z">
              <w:r w:rsidDel="006E6D81">
                <w:rPr>
                  <w:szCs w:val="22"/>
                </w:rPr>
                <w:delText>2011</w:delText>
              </w:r>
            </w:del>
          </w:p>
        </w:tc>
        <w:tc>
          <w:tcPr>
            <w:tcW w:w="872" w:type="dxa"/>
            <w:tcBorders>
              <w:left w:val="nil"/>
              <w:right w:val="nil"/>
            </w:tcBorders>
          </w:tcPr>
          <w:p w14:paraId="3ECA4C64" w14:textId="361F8800" w:rsidR="006E6D81" w:rsidRDefault="006E6D81" w:rsidP="006E6D81">
            <w:pPr>
              <w:jc w:val="right"/>
              <w:rPr>
                <w:szCs w:val="22"/>
              </w:rPr>
            </w:pPr>
            <w:ins w:id="633" w:author="Steve Barbeaux" w:date="2022-10-09T18:33:00Z">
              <w:r w:rsidRPr="00E1768B">
                <w:t xml:space="preserve"> 503 </w:t>
              </w:r>
            </w:ins>
            <w:del w:id="634" w:author="Steve Barbeaux" w:date="2022-10-09T18:33:00Z">
              <w:r w:rsidRPr="00E1768B" w:rsidDel="006E6D81">
                <w:delText xml:space="preserve"> 695 </w:delText>
              </w:r>
            </w:del>
          </w:p>
        </w:tc>
        <w:tc>
          <w:tcPr>
            <w:tcW w:w="872" w:type="dxa"/>
            <w:tcBorders>
              <w:left w:val="nil"/>
              <w:right w:val="nil"/>
            </w:tcBorders>
          </w:tcPr>
          <w:p w14:paraId="71E17D1B" w14:textId="72B12729" w:rsidR="006E6D81" w:rsidRDefault="006E6D81" w:rsidP="006E6D81">
            <w:pPr>
              <w:jc w:val="right"/>
              <w:rPr>
                <w:szCs w:val="22"/>
              </w:rPr>
            </w:pPr>
            <w:ins w:id="635" w:author="Steve Barbeaux" w:date="2022-10-09T18:33:00Z">
              <w:r w:rsidRPr="00E1768B">
                <w:t xml:space="preserve"> 427 </w:t>
              </w:r>
            </w:ins>
            <w:del w:id="636" w:author="Steve Barbeaux" w:date="2022-10-09T18:33:00Z">
              <w:r w:rsidRPr="00E1768B" w:rsidDel="006E6D81">
                <w:delText xml:space="preserve"> 447 </w:delText>
              </w:r>
            </w:del>
          </w:p>
        </w:tc>
        <w:tc>
          <w:tcPr>
            <w:tcW w:w="872" w:type="dxa"/>
            <w:gridSpan w:val="2"/>
            <w:tcBorders>
              <w:left w:val="nil"/>
              <w:right w:val="nil"/>
            </w:tcBorders>
          </w:tcPr>
          <w:p w14:paraId="72895A69" w14:textId="113854D2" w:rsidR="006E6D81" w:rsidRDefault="006E6D81" w:rsidP="006E6D81">
            <w:pPr>
              <w:jc w:val="right"/>
              <w:rPr>
                <w:szCs w:val="22"/>
              </w:rPr>
            </w:pPr>
            <w:ins w:id="637" w:author="Steve Barbeaux" w:date="2022-10-09T18:33:00Z">
              <w:r w:rsidRPr="00E1768B">
                <w:t xml:space="preserve"> 45 </w:t>
              </w:r>
            </w:ins>
            <w:del w:id="638" w:author="Steve Barbeaux" w:date="2022-10-09T18:33:00Z">
              <w:r w:rsidRPr="00E1768B" w:rsidDel="006E6D81">
                <w:delText xml:space="preserve"> 66 </w:delText>
              </w:r>
            </w:del>
          </w:p>
        </w:tc>
        <w:tc>
          <w:tcPr>
            <w:tcW w:w="872" w:type="dxa"/>
            <w:tcBorders>
              <w:left w:val="nil"/>
              <w:right w:val="nil"/>
            </w:tcBorders>
            <w:shd w:val="clear" w:color="auto" w:fill="auto"/>
          </w:tcPr>
          <w:p w14:paraId="1A5E53AD" w14:textId="391AB8C2" w:rsidR="006E6D81" w:rsidRDefault="006E6D81" w:rsidP="006E6D81">
            <w:pPr>
              <w:jc w:val="right"/>
              <w:rPr>
                <w:szCs w:val="22"/>
              </w:rPr>
            </w:pPr>
            <w:ins w:id="639" w:author="Steve Barbeaux" w:date="2022-10-09T18:33:00Z">
              <w:r w:rsidRPr="00E1768B">
                <w:t xml:space="preserve"> 975 </w:t>
              </w:r>
            </w:ins>
            <w:del w:id="640" w:author="Steve Barbeaux" w:date="2022-10-09T18:33:00Z">
              <w:r w:rsidRPr="00E1768B" w:rsidDel="006E6D81">
                <w:delText xml:space="preserve"> 1,208 </w:delText>
              </w:r>
            </w:del>
          </w:p>
        </w:tc>
      </w:tr>
      <w:tr w:rsidR="006E6D81" w:rsidRPr="006630E9" w14:paraId="1593B553" w14:textId="77777777" w:rsidTr="00670380">
        <w:trPr>
          <w:trHeight w:val="20"/>
          <w:jc w:val="center"/>
        </w:trPr>
        <w:tc>
          <w:tcPr>
            <w:tcW w:w="871" w:type="dxa"/>
            <w:tcBorders>
              <w:left w:val="nil"/>
              <w:right w:val="nil"/>
            </w:tcBorders>
            <w:shd w:val="clear" w:color="auto" w:fill="auto"/>
            <w:vAlign w:val="center"/>
          </w:tcPr>
          <w:p w14:paraId="78EF848B" w14:textId="77777777" w:rsidR="006E6D81" w:rsidRPr="001E159B" w:rsidRDefault="006E6D81" w:rsidP="006E6D81">
            <w:pPr>
              <w:rPr>
                <w:szCs w:val="22"/>
              </w:rPr>
            </w:pPr>
            <w:r w:rsidRPr="001E159B">
              <w:rPr>
                <w:szCs w:val="22"/>
              </w:rPr>
              <w:t>1990</w:t>
            </w:r>
          </w:p>
        </w:tc>
        <w:tc>
          <w:tcPr>
            <w:tcW w:w="872" w:type="dxa"/>
            <w:tcBorders>
              <w:left w:val="nil"/>
              <w:right w:val="nil"/>
            </w:tcBorders>
            <w:shd w:val="clear" w:color="auto" w:fill="auto"/>
            <w:vAlign w:val="center"/>
          </w:tcPr>
          <w:p w14:paraId="17BCCD0C" w14:textId="77777777" w:rsidR="006E6D81" w:rsidRDefault="006E6D81" w:rsidP="006E6D81">
            <w:pPr>
              <w:jc w:val="right"/>
              <w:rPr>
                <w:szCs w:val="22"/>
              </w:rPr>
            </w:pPr>
            <w:r w:rsidRPr="001E159B">
              <w:rPr>
                <w:szCs w:val="22"/>
              </w:rPr>
              <w:t>69,170</w:t>
            </w:r>
          </w:p>
        </w:tc>
        <w:tc>
          <w:tcPr>
            <w:tcW w:w="872" w:type="dxa"/>
            <w:tcBorders>
              <w:left w:val="nil"/>
              <w:right w:val="nil"/>
            </w:tcBorders>
            <w:shd w:val="clear" w:color="auto" w:fill="auto"/>
            <w:noWrap/>
            <w:vAlign w:val="center"/>
          </w:tcPr>
          <w:p w14:paraId="41130546" w14:textId="77777777" w:rsidR="006E6D81" w:rsidRDefault="006E6D81" w:rsidP="006E6D81">
            <w:pPr>
              <w:jc w:val="right"/>
              <w:rPr>
                <w:szCs w:val="22"/>
              </w:rPr>
            </w:pPr>
            <w:r w:rsidRPr="001E159B">
              <w:rPr>
                <w:szCs w:val="22"/>
              </w:rPr>
              <w:t>9,425</w:t>
            </w:r>
          </w:p>
        </w:tc>
        <w:tc>
          <w:tcPr>
            <w:tcW w:w="872" w:type="dxa"/>
            <w:gridSpan w:val="2"/>
            <w:tcBorders>
              <w:left w:val="nil"/>
              <w:right w:val="nil"/>
            </w:tcBorders>
            <w:shd w:val="clear" w:color="auto" w:fill="auto"/>
            <w:noWrap/>
            <w:vAlign w:val="center"/>
          </w:tcPr>
          <w:p w14:paraId="11BE25F3" w14:textId="77777777" w:rsidR="006E6D81" w:rsidRDefault="006E6D81" w:rsidP="006E6D81">
            <w:pPr>
              <w:jc w:val="right"/>
              <w:rPr>
                <w:szCs w:val="22"/>
              </w:rPr>
            </w:pPr>
            <w:r w:rsidRPr="001E159B">
              <w:rPr>
                <w:szCs w:val="22"/>
              </w:rPr>
              <w:t>430</w:t>
            </w:r>
          </w:p>
        </w:tc>
        <w:tc>
          <w:tcPr>
            <w:tcW w:w="872" w:type="dxa"/>
            <w:tcBorders>
              <w:left w:val="nil"/>
              <w:right w:val="triple" w:sz="4" w:space="0" w:color="auto"/>
            </w:tcBorders>
            <w:vAlign w:val="center"/>
          </w:tcPr>
          <w:p w14:paraId="46C294BF" w14:textId="77777777" w:rsidR="006E6D81" w:rsidRDefault="006E6D81" w:rsidP="006E6D81">
            <w:pPr>
              <w:jc w:val="right"/>
              <w:rPr>
                <w:szCs w:val="22"/>
              </w:rPr>
            </w:pPr>
            <w:r w:rsidRPr="001E159B">
              <w:rPr>
                <w:szCs w:val="22"/>
              </w:rPr>
              <w:t>79,025</w:t>
            </w:r>
          </w:p>
        </w:tc>
        <w:tc>
          <w:tcPr>
            <w:tcW w:w="872" w:type="dxa"/>
            <w:tcBorders>
              <w:left w:val="triple" w:sz="4" w:space="0" w:color="auto"/>
              <w:right w:val="nil"/>
            </w:tcBorders>
            <w:vAlign w:val="center"/>
          </w:tcPr>
          <w:p w14:paraId="31D14971" w14:textId="512EB45B" w:rsidR="006E6D81" w:rsidRPr="001E159B" w:rsidRDefault="006E6D81" w:rsidP="006E6D81">
            <w:pPr>
              <w:rPr>
                <w:szCs w:val="22"/>
              </w:rPr>
            </w:pPr>
            <w:ins w:id="641" w:author="Steve Barbeaux" w:date="2022-10-09T18:33:00Z">
              <w:r>
                <w:rPr>
                  <w:szCs w:val="22"/>
                </w:rPr>
                <w:t>2013</w:t>
              </w:r>
            </w:ins>
            <w:del w:id="642" w:author="Steve Barbeaux" w:date="2022-10-09T18:33:00Z">
              <w:r w:rsidDel="006E6D81">
                <w:rPr>
                  <w:szCs w:val="22"/>
                </w:rPr>
                <w:delText>2012</w:delText>
              </w:r>
            </w:del>
          </w:p>
        </w:tc>
        <w:tc>
          <w:tcPr>
            <w:tcW w:w="872" w:type="dxa"/>
            <w:tcBorders>
              <w:left w:val="nil"/>
              <w:right w:val="nil"/>
            </w:tcBorders>
          </w:tcPr>
          <w:p w14:paraId="44FB36A9" w14:textId="07C9E4A6" w:rsidR="006E6D81" w:rsidRDefault="006E6D81" w:rsidP="006E6D81">
            <w:pPr>
              <w:jc w:val="right"/>
              <w:rPr>
                <w:szCs w:val="22"/>
              </w:rPr>
            </w:pPr>
            <w:ins w:id="643" w:author="Steve Barbeaux" w:date="2022-10-09T18:33:00Z">
              <w:r w:rsidRPr="00E1768B">
                <w:t xml:space="preserve"> 2,342 </w:t>
              </w:r>
            </w:ins>
            <w:del w:id="644" w:author="Steve Barbeaux" w:date="2022-10-09T18:33:00Z">
              <w:r w:rsidRPr="00E1768B" w:rsidDel="006E6D81">
                <w:delText xml:space="preserve"> 503 </w:delText>
              </w:r>
            </w:del>
          </w:p>
        </w:tc>
        <w:tc>
          <w:tcPr>
            <w:tcW w:w="872" w:type="dxa"/>
            <w:tcBorders>
              <w:left w:val="nil"/>
              <w:right w:val="nil"/>
            </w:tcBorders>
          </w:tcPr>
          <w:p w14:paraId="746CDD97" w14:textId="675562C2" w:rsidR="006E6D81" w:rsidRDefault="006E6D81" w:rsidP="006E6D81">
            <w:pPr>
              <w:jc w:val="right"/>
              <w:rPr>
                <w:szCs w:val="22"/>
              </w:rPr>
            </w:pPr>
            <w:ins w:id="645" w:author="Steve Barbeaux" w:date="2022-10-09T18:33:00Z">
              <w:r w:rsidRPr="00E1768B">
                <w:t xml:space="preserve"> 309 </w:t>
              </w:r>
            </w:ins>
            <w:del w:id="646" w:author="Steve Barbeaux" w:date="2022-10-09T18:33:00Z">
              <w:r w:rsidRPr="00E1768B" w:rsidDel="006E6D81">
                <w:delText xml:space="preserve"> 427 </w:delText>
              </w:r>
            </w:del>
          </w:p>
        </w:tc>
        <w:tc>
          <w:tcPr>
            <w:tcW w:w="872" w:type="dxa"/>
            <w:gridSpan w:val="2"/>
            <w:tcBorders>
              <w:left w:val="nil"/>
              <w:right w:val="nil"/>
            </w:tcBorders>
          </w:tcPr>
          <w:p w14:paraId="0F7DCECA" w14:textId="51BA9DFE" w:rsidR="006E6D81" w:rsidRDefault="006E6D81" w:rsidP="006E6D81">
            <w:pPr>
              <w:jc w:val="right"/>
              <w:rPr>
                <w:szCs w:val="22"/>
              </w:rPr>
            </w:pPr>
            <w:ins w:id="647" w:author="Steve Barbeaux" w:date="2022-10-09T18:33:00Z">
              <w:r w:rsidRPr="00E1768B">
                <w:t xml:space="preserve"> 313 </w:t>
              </w:r>
            </w:ins>
            <w:del w:id="648" w:author="Steve Barbeaux" w:date="2022-10-09T18:33:00Z">
              <w:r w:rsidRPr="00E1768B" w:rsidDel="006E6D81">
                <w:delText xml:space="preserve"> 45 </w:delText>
              </w:r>
            </w:del>
          </w:p>
        </w:tc>
        <w:tc>
          <w:tcPr>
            <w:tcW w:w="872" w:type="dxa"/>
            <w:tcBorders>
              <w:left w:val="nil"/>
              <w:right w:val="nil"/>
            </w:tcBorders>
            <w:shd w:val="clear" w:color="auto" w:fill="auto"/>
          </w:tcPr>
          <w:p w14:paraId="6872C245" w14:textId="7F4BFA3A" w:rsidR="006E6D81" w:rsidRDefault="006E6D81" w:rsidP="006E6D81">
            <w:pPr>
              <w:jc w:val="right"/>
              <w:rPr>
                <w:szCs w:val="22"/>
              </w:rPr>
            </w:pPr>
            <w:ins w:id="649" w:author="Steve Barbeaux" w:date="2022-10-09T18:33:00Z">
              <w:r w:rsidRPr="00E1768B">
                <w:t xml:space="preserve"> 2,964 </w:t>
              </w:r>
            </w:ins>
            <w:del w:id="650" w:author="Steve Barbeaux" w:date="2022-10-09T18:33:00Z">
              <w:r w:rsidRPr="00E1768B" w:rsidDel="006E6D81">
                <w:delText xml:space="preserve"> 975 </w:delText>
              </w:r>
            </w:del>
          </w:p>
        </w:tc>
      </w:tr>
      <w:tr w:rsidR="006E6D81" w:rsidRPr="006630E9" w14:paraId="0A7125FC" w14:textId="77777777" w:rsidTr="00670380">
        <w:trPr>
          <w:trHeight w:val="20"/>
          <w:jc w:val="center"/>
        </w:trPr>
        <w:tc>
          <w:tcPr>
            <w:tcW w:w="871" w:type="dxa"/>
            <w:tcBorders>
              <w:left w:val="nil"/>
              <w:right w:val="nil"/>
            </w:tcBorders>
            <w:shd w:val="clear" w:color="auto" w:fill="auto"/>
            <w:vAlign w:val="center"/>
          </w:tcPr>
          <w:p w14:paraId="5E9FE5FA" w14:textId="77777777" w:rsidR="006E6D81" w:rsidRPr="001E159B" w:rsidRDefault="006E6D81" w:rsidP="006E6D81">
            <w:pPr>
              <w:rPr>
                <w:szCs w:val="22"/>
              </w:rPr>
            </w:pPr>
            <w:r w:rsidRPr="001E159B">
              <w:rPr>
                <w:szCs w:val="22"/>
              </w:rPr>
              <w:t>1991</w:t>
            </w:r>
          </w:p>
        </w:tc>
        <w:tc>
          <w:tcPr>
            <w:tcW w:w="872" w:type="dxa"/>
            <w:tcBorders>
              <w:left w:val="nil"/>
              <w:right w:val="nil"/>
            </w:tcBorders>
            <w:shd w:val="clear" w:color="auto" w:fill="auto"/>
            <w:vAlign w:val="center"/>
          </w:tcPr>
          <w:p w14:paraId="374683D5" w14:textId="77777777" w:rsidR="006E6D81" w:rsidRDefault="006E6D81" w:rsidP="006E6D81">
            <w:pPr>
              <w:jc w:val="right"/>
              <w:rPr>
                <w:szCs w:val="22"/>
              </w:rPr>
            </w:pPr>
            <w:r w:rsidRPr="001E159B">
              <w:rPr>
                <w:szCs w:val="22"/>
              </w:rPr>
              <w:t>98,032</w:t>
            </w:r>
          </w:p>
        </w:tc>
        <w:tc>
          <w:tcPr>
            <w:tcW w:w="872" w:type="dxa"/>
            <w:tcBorders>
              <w:left w:val="nil"/>
              <w:right w:val="nil"/>
            </w:tcBorders>
            <w:shd w:val="clear" w:color="auto" w:fill="auto"/>
            <w:noWrap/>
            <w:vAlign w:val="center"/>
          </w:tcPr>
          <w:p w14:paraId="273C5E51" w14:textId="77777777" w:rsidR="006E6D81" w:rsidRDefault="006E6D81" w:rsidP="006E6D81">
            <w:pPr>
              <w:jc w:val="right"/>
              <w:rPr>
                <w:szCs w:val="22"/>
              </w:rPr>
            </w:pPr>
            <w:r w:rsidRPr="001E159B">
              <w:rPr>
                <w:szCs w:val="22"/>
              </w:rPr>
              <w:t>561</w:t>
            </w:r>
          </w:p>
        </w:tc>
        <w:tc>
          <w:tcPr>
            <w:tcW w:w="872" w:type="dxa"/>
            <w:gridSpan w:val="2"/>
            <w:tcBorders>
              <w:left w:val="nil"/>
              <w:right w:val="nil"/>
            </w:tcBorders>
            <w:shd w:val="clear" w:color="auto" w:fill="auto"/>
            <w:noWrap/>
            <w:vAlign w:val="center"/>
          </w:tcPr>
          <w:p w14:paraId="51FB1E65" w14:textId="77777777" w:rsidR="006E6D81" w:rsidRDefault="006E6D81" w:rsidP="006E6D81">
            <w:pPr>
              <w:jc w:val="right"/>
              <w:rPr>
                <w:szCs w:val="22"/>
              </w:rPr>
            </w:pPr>
            <w:r w:rsidRPr="001E159B">
              <w:rPr>
                <w:szCs w:val="22"/>
              </w:rPr>
              <w:t>11</w:t>
            </w:r>
          </w:p>
        </w:tc>
        <w:tc>
          <w:tcPr>
            <w:tcW w:w="872" w:type="dxa"/>
            <w:tcBorders>
              <w:left w:val="nil"/>
              <w:right w:val="triple" w:sz="4" w:space="0" w:color="auto"/>
            </w:tcBorders>
            <w:vAlign w:val="center"/>
          </w:tcPr>
          <w:p w14:paraId="29C9E1C8" w14:textId="77777777" w:rsidR="006E6D81" w:rsidRDefault="006E6D81" w:rsidP="006E6D81">
            <w:pPr>
              <w:jc w:val="right"/>
              <w:rPr>
                <w:szCs w:val="22"/>
              </w:rPr>
            </w:pPr>
            <w:r w:rsidRPr="001E159B">
              <w:rPr>
                <w:szCs w:val="22"/>
              </w:rPr>
              <w:t>98,604</w:t>
            </w:r>
          </w:p>
        </w:tc>
        <w:tc>
          <w:tcPr>
            <w:tcW w:w="872" w:type="dxa"/>
            <w:tcBorders>
              <w:left w:val="triple" w:sz="4" w:space="0" w:color="auto"/>
              <w:right w:val="nil"/>
            </w:tcBorders>
            <w:vAlign w:val="center"/>
          </w:tcPr>
          <w:p w14:paraId="40E78E5F" w14:textId="20CB84EC" w:rsidR="006E6D81" w:rsidRPr="001E159B" w:rsidRDefault="006E6D81" w:rsidP="006E6D81">
            <w:pPr>
              <w:rPr>
                <w:szCs w:val="22"/>
              </w:rPr>
            </w:pPr>
            <w:ins w:id="651" w:author="Steve Barbeaux" w:date="2022-10-09T18:33:00Z">
              <w:r>
                <w:rPr>
                  <w:szCs w:val="22"/>
                </w:rPr>
                <w:t>2014</w:t>
              </w:r>
            </w:ins>
            <w:del w:id="652" w:author="Steve Barbeaux" w:date="2022-10-09T18:33:00Z">
              <w:r w:rsidDel="006E6D81">
                <w:rPr>
                  <w:szCs w:val="22"/>
                </w:rPr>
                <w:delText>2013</w:delText>
              </w:r>
            </w:del>
          </w:p>
        </w:tc>
        <w:tc>
          <w:tcPr>
            <w:tcW w:w="872" w:type="dxa"/>
            <w:tcBorders>
              <w:left w:val="nil"/>
              <w:right w:val="nil"/>
            </w:tcBorders>
          </w:tcPr>
          <w:p w14:paraId="0E4DAEC0" w14:textId="3AB72355" w:rsidR="006E6D81" w:rsidRDefault="006E6D81" w:rsidP="006E6D81">
            <w:pPr>
              <w:jc w:val="right"/>
              <w:rPr>
                <w:szCs w:val="22"/>
              </w:rPr>
            </w:pPr>
            <w:ins w:id="653" w:author="Steve Barbeaux" w:date="2022-10-09T18:33:00Z">
              <w:r>
                <w:t>2,088</w:t>
              </w:r>
            </w:ins>
            <w:del w:id="654" w:author="Steve Barbeaux" w:date="2022-10-09T18:33:00Z">
              <w:r w:rsidRPr="00E1768B" w:rsidDel="006E6D81">
                <w:delText xml:space="preserve"> 2,342 </w:delText>
              </w:r>
            </w:del>
          </w:p>
        </w:tc>
        <w:tc>
          <w:tcPr>
            <w:tcW w:w="872" w:type="dxa"/>
            <w:tcBorders>
              <w:left w:val="nil"/>
              <w:right w:val="nil"/>
            </w:tcBorders>
          </w:tcPr>
          <w:p w14:paraId="5535C63A" w14:textId="1ED3464D" w:rsidR="006E6D81" w:rsidRDefault="006E6D81" w:rsidP="006E6D81">
            <w:pPr>
              <w:jc w:val="right"/>
              <w:rPr>
                <w:szCs w:val="22"/>
              </w:rPr>
            </w:pPr>
            <w:ins w:id="655" w:author="Steve Barbeaux" w:date="2022-10-09T18:33:00Z">
              <w:r>
                <w:t>176</w:t>
              </w:r>
            </w:ins>
            <w:del w:id="656" w:author="Steve Barbeaux" w:date="2022-10-09T18:33:00Z">
              <w:r w:rsidRPr="00E1768B" w:rsidDel="006E6D81">
                <w:delText xml:space="preserve"> 309 </w:delText>
              </w:r>
            </w:del>
          </w:p>
        </w:tc>
        <w:tc>
          <w:tcPr>
            <w:tcW w:w="872" w:type="dxa"/>
            <w:gridSpan w:val="2"/>
            <w:tcBorders>
              <w:left w:val="nil"/>
              <w:right w:val="nil"/>
            </w:tcBorders>
          </w:tcPr>
          <w:p w14:paraId="0B028E0B" w14:textId="2A3CCA52" w:rsidR="006E6D81" w:rsidRDefault="006E6D81" w:rsidP="006E6D81">
            <w:pPr>
              <w:jc w:val="right"/>
              <w:rPr>
                <w:szCs w:val="22"/>
              </w:rPr>
            </w:pPr>
            <w:ins w:id="657" w:author="Steve Barbeaux" w:date="2022-10-09T18:33:00Z">
              <w:r>
                <w:t>111</w:t>
              </w:r>
            </w:ins>
            <w:del w:id="658" w:author="Steve Barbeaux" w:date="2022-10-09T18:33:00Z">
              <w:r w:rsidRPr="00E1768B" w:rsidDel="006E6D81">
                <w:delText xml:space="preserve"> 313 </w:delText>
              </w:r>
            </w:del>
          </w:p>
        </w:tc>
        <w:tc>
          <w:tcPr>
            <w:tcW w:w="872" w:type="dxa"/>
            <w:tcBorders>
              <w:left w:val="nil"/>
              <w:right w:val="nil"/>
            </w:tcBorders>
            <w:shd w:val="clear" w:color="auto" w:fill="auto"/>
          </w:tcPr>
          <w:p w14:paraId="7C0FEFD8" w14:textId="792A772A" w:rsidR="006E6D81" w:rsidRDefault="006E6D81" w:rsidP="006E6D81">
            <w:pPr>
              <w:jc w:val="right"/>
              <w:rPr>
                <w:szCs w:val="22"/>
              </w:rPr>
            </w:pPr>
            <w:ins w:id="659" w:author="Steve Barbeaux" w:date="2022-10-09T18:33:00Z">
              <w:r w:rsidRPr="00E1768B">
                <w:t>2,3</w:t>
              </w:r>
              <w:r>
                <w:t>75</w:t>
              </w:r>
              <w:r w:rsidRPr="00E1768B">
                <w:t xml:space="preserve"> </w:t>
              </w:r>
            </w:ins>
            <w:del w:id="660" w:author="Steve Barbeaux" w:date="2022-10-09T18:33:00Z">
              <w:r w:rsidRPr="00E1768B" w:rsidDel="006E6D81">
                <w:delText xml:space="preserve"> 2,964 </w:delText>
              </w:r>
            </w:del>
          </w:p>
        </w:tc>
      </w:tr>
      <w:tr w:rsidR="006E6D81" w:rsidRPr="006630E9" w14:paraId="04747F77" w14:textId="77777777" w:rsidTr="00670380">
        <w:trPr>
          <w:trHeight w:val="20"/>
          <w:jc w:val="center"/>
        </w:trPr>
        <w:tc>
          <w:tcPr>
            <w:tcW w:w="871" w:type="dxa"/>
            <w:tcBorders>
              <w:left w:val="nil"/>
              <w:right w:val="nil"/>
            </w:tcBorders>
            <w:shd w:val="clear" w:color="auto" w:fill="auto"/>
            <w:vAlign w:val="center"/>
          </w:tcPr>
          <w:p w14:paraId="31CAF968" w14:textId="77777777" w:rsidR="006E6D81" w:rsidRPr="001E159B" w:rsidRDefault="006E6D81" w:rsidP="006E6D81">
            <w:pPr>
              <w:rPr>
                <w:szCs w:val="22"/>
              </w:rPr>
            </w:pPr>
            <w:r w:rsidRPr="001E159B">
              <w:rPr>
                <w:szCs w:val="22"/>
              </w:rPr>
              <w:t>1992</w:t>
            </w:r>
          </w:p>
        </w:tc>
        <w:tc>
          <w:tcPr>
            <w:tcW w:w="872" w:type="dxa"/>
            <w:tcBorders>
              <w:left w:val="nil"/>
              <w:right w:val="nil"/>
            </w:tcBorders>
            <w:shd w:val="clear" w:color="auto" w:fill="auto"/>
            <w:vAlign w:val="center"/>
          </w:tcPr>
          <w:p w14:paraId="52CEE1D9" w14:textId="77777777" w:rsidR="006E6D81" w:rsidRDefault="006E6D81" w:rsidP="006E6D81">
            <w:pPr>
              <w:jc w:val="right"/>
              <w:rPr>
                <w:szCs w:val="22"/>
              </w:rPr>
            </w:pPr>
            <w:r w:rsidRPr="001E159B">
              <w:rPr>
                <w:szCs w:val="22"/>
              </w:rPr>
              <w:t>52,140</w:t>
            </w:r>
          </w:p>
        </w:tc>
        <w:tc>
          <w:tcPr>
            <w:tcW w:w="872" w:type="dxa"/>
            <w:tcBorders>
              <w:left w:val="nil"/>
              <w:right w:val="nil"/>
            </w:tcBorders>
            <w:shd w:val="clear" w:color="auto" w:fill="auto"/>
            <w:noWrap/>
            <w:vAlign w:val="center"/>
          </w:tcPr>
          <w:p w14:paraId="65BB1E37" w14:textId="77777777" w:rsidR="006E6D81" w:rsidRDefault="006E6D81" w:rsidP="006E6D81">
            <w:pPr>
              <w:jc w:val="right"/>
              <w:rPr>
                <w:szCs w:val="22"/>
              </w:rPr>
            </w:pPr>
            <w:r w:rsidRPr="001E159B">
              <w:rPr>
                <w:szCs w:val="22"/>
              </w:rPr>
              <w:t>206</w:t>
            </w:r>
          </w:p>
        </w:tc>
        <w:tc>
          <w:tcPr>
            <w:tcW w:w="872" w:type="dxa"/>
            <w:gridSpan w:val="2"/>
            <w:tcBorders>
              <w:left w:val="nil"/>
              <w:right w:val="nil"/>
            </w:tcBorders>
            <w:shd w:val="clear" w:color="auto" w:fill="auto"/>
            <w:noWrap/>
            <w:vAlign w:val="center"/>
          </w:tcPr>
          <w:p w14:paraId="568322C2" w14:textId="77777777" w:rsidR="006E6D81" w:rsidRDefault="006E6D81" w:rsidP="006E6D81">
            <w:pPr>
              <w:jc w:val="right"/>
              <w:rPr>
                <w:szCs w:val="22"/>
              </w:rPr>
            </w:pPr>
            <w:r w:rsidRPr="001E159B">
              <w:rPr>
                <w:szCs w:val="22"/>
              </w:rPr>
              <w:t>6</w:t>
            </w:r>
          </w:p>
        </w:tc>
        <w:tc>
          <w:tcPr>
            <w:tcW w:w="872" w:type="dxa"/>
            <w:tcBorders>
              <w:left w:val="nil"/>
              <w:right w:val="triple" w:sz="4" w:space="0" w:color="auto"/>
            </w:tcBorders>
            <w:vAlign w:val="center"/>
          </w:tcPr>
          <w:p w14:paraId="7FD95333" w14:textId="77777777" w:rsidR="006E6D81" w:rsidRDefault="006E6D81" w:rsidP="006E6D81">
            <w:pPr>
              <w:jc w:val="right"/>
              <w:rPr>
                <w:szCs w:val="22"/>
              </w:rPr>
            </w:pPr>
            <w:r w:rsidRPr="001E159B">
              <w:rPr>
                <w:szCs w:val="22"/>
              </w:rPr>
              <w:t>52,352</w:t>
            </w:r>
          </w:p>
        </w:tc>
        <w:tc>
          <w:tcPr>
            <w:tcW w:w="872" w:type="dxa"/>
            <w:tcBorders>
              <w:left w:val="triple" w:sz="4" w:space="0" w:color="auto"/>
              <w:right w:val="nil"/>
            </w:tcBorders>
            <w:vAlign w:val="center"/>
          </w:tcPr>
          <w:p w14:paraId="4F59CCDA" w14:textId="6D2A7C1E" w:rsidR="006E6D81" w:rsidRPr="001E159B" w:rsidRDefault="006E6D81" w:rsidP="006E6D81">
            <w:pPr>
              <w:rPr>
                <w:szCs w:val="22"/>
              </w:rPr>
            </w:pPr>
            <w:ins w:id="661" w:author="Steve Barbeaux" w:date="2022-10-09T18:33:00Z">
              <w:r>
                <w:rPr>
                  <w:szCs w:val="22"/>
                </w:rPr>
                <w:t>2015</w:t>
              </w:r>
            </w:ins>
            <w:del w:id="662" w:author="Steve Barbeaux" w:date="2022-10-09T18:33:00Z">
              <w:r w:rsidDel="006E6D81">
                <w:rPr>
                  <w:szCs w:val="22"/>
                </w:rPr>
                <w:delText>2014</w:delText>
              </w:r>
            </w:del>
          </w:p>
        </w:tc>
        <w:tc>
          <w:tcPr>
            <w:tcW w:w="872" w:type="dxa"/>
            <w:tcBorders>
              <w:left w:val="nil"/>
              <w:right w:val="nil"/>
            </w:tcBorders>
            <w:shd w:val="clear" w:color="auto" w:fill="auto"/>
          </w:tcPr>
          <w:p w14:paraId="4314B4D1" w14:textId="11E88077" w:rsidR="006E6D81" w:rsidRDefault="006E6D81" w:rsidP="006E6D81">
            <w:pPr>
              <w:jc w:val="right"/>
              <w:rPr>
                <w:szCs w:val="22"/>
              </w:rPr>
            </w:pPr>
            <w:ins w:id="663" w:author="Steve Barbeaux" w:date="2022-10-09T18:33:00Z">
              <w:r>
                <w:t>565</w:t>
              </w:r>
            </w:ins>
            <w:del w:id="664" w:author="Steve Barbeaux" w:date="2022-10-09T18:33:00Z">
              <w:r w:rsidDel="006E6D81">
                <w:delText>2,088</w:delText>
              </w:r>
            </w:del>
          </w:p>
        </w:tc>
        <w:tc>
          <w:tcPr>
            <w:tcW w:w="872" w:type="dxa"/>
            <w:tcBorders>
              <w:left w:val="nil"/>
              <w:right w:val="nil"/>
            </w:tcBorders>
            <w:shd w:val="clear" w:color="auto" w:fill="auto"/>
          </w:tcPr>
          <w:p w14:paraId="0C6985CE" w14:textId="1F95088F" w:rsidR="006E6D81" w:rsidRDefault="006E6D81" w:rsidP="006E6D81">
            <w:pPr>
              <w:jc w:val="right"/>
              <w:rPr>
                <w:szCs w:val="22"/>
              </w:rPr>
            </w:pPr>
            <w:ins w:id="665" w:author="Steve Barbeaux" w:date="2022-10-09T18:33:00Z">
              <w:r>
                <w:t>264</w:t>
              </w:r>
            </w:ins>
            <w:del w:id="666" w:author="Steve Barbeaux" w:date="2022-10-09T18:33:00Z">
              <w:r w:rsidDel="006E6D81">
                <w:delText>176</w:delText>
              </w:r>
            </w:del>
          </w:p>
        </w:tc>
        <w:tc>
          <w:tcPr>
            <w:tcW w:w="872" w:type="dxa"/>
            <w:gridSpan w:val="2"/>
            <w:tcBorders>
              <w:left w:val="nil"/>
              <w:right w:val="nil"/>
            </w:tcBorders>
            <w:shd w:val="clear" w:color="auto" w:fill="auto"/>
          </w:tcPr>
          <w:p w14:paraId="473ED513" w14:textId="337619AF" w:rsidR="006E6D81" w:rsidRDefault="006E6D81" w:rsidP="006E6D81">
            <w:pPr>
              <w:jc w:val="right"/>
              <w:rPr>
                <w:szCs w:val="22"/>
              </w:rPr>
            </w:pPr>
            <w:ins w:id="667" w:author="Steve Barbeaux" w:date="2022-10-09T18:33:00Z">
              <w:r>
                <w:t>87</w:t>
              </w:r>
            </w:ins>
            <w:del w:id="668" w:author="Steve Barbeaux" w:date="2022-10-09T18:33:00Z">
              <w:r w:rsidDel="006E6D81">
                <w:delText>111</w:delText>
              </w:r>
            </w:del>
          </w:p>
        </w:tc>
        <w:tc>
          <w:tcPr>
            <w:tcW w:w="872" w:type="dxa"/>
            <w:tcBorders>
              <w:left w:val="nil"/>
              <w:right w:val="nil"/>
            </w:tcBorders>
            <w:shd w:val="clear" w:color="auto" w:fill="auto"/>
          </w:tcPr>
          <w:p w14:paraId="50811E4E" w14:textId="54C43034" w:rsidR="006E6D81" w:rsidRDefault="006E6D81" w:rsidP="006E6D81">
            <w:pPr>
              <w:jc w:val="right"/>
              <w:rPr>
                <w:szCs w:val="22"/>
              </w:rPr>
            </w:pPr>
            <w:ins w:id="669" w:author="Steve Barbeaux" w:date="2022-10-09T18:33:00Z">
              <w:r>
                <w:t>916</w:t>
              </w:r>
            </w:ins>
            <w:del w:id="670" w:author="Steve Barbeaux" w:date="2022-10-09T18:33:00Z">
              <w:r w:rsidRPr="00E1768B" w:rsidDel="006E6D81">
                <w:delText>2,3</w:delText>
              </w:r>
              <w:r w:rsidDel="006E6D81">
                <w:delText>75</w:delText>
              </w:r>
              <w:r w:rsidRPr="00E1768B" w:rsidDel="006E6D81">
                <w:delText xml:space="preserve"> </w:delText>
              </w:r>
            </w:del>
          </w:p>
        </w:tc>
      </w:tr>
      <w:tr w:rsidR="006E6D81" w:rsidRPr="006630E9" w14:paraId="6F795D93" w14:textId="77777777" w:rsidTr="00670380">
        <w:trPr>
          <w:trHeight w:val="20"/>
          <w:jc w:val="center"/>
        </w:trPr>
        <w:tc>
          <w:tcPr>
            <w:tcW w:w="871" w:type="dxa"/>
            <w:tcBorders>
              <w:left w:val="nil"/>
              <w:right w:val="nil"/>
            </w:tcBorders>
            <w:shd w:val="clear" w:color="auto" w:fill="auto"/>
            <w:vAlign w:val="center"/>
          </w:tcPr>
          <w:p w14:paraId="044AA5A4" w14:textId="77777777" w:rsidR="006E6D81" w:rsidRPr="001E159B" w:rsidRDefault="006E6D81" w:rsidP="006E6D81">
            <w:pPr>
              <w:rPr>
                <w:szCs w:val="22"/>
              </w:rPr>
            </w:pPr>
            <w:r w:rsidRPr="001E159B">
              <w:rPr>
                <w:szCs w:val="22"/>
              </w:rPr>
              <w:t>1993</w:t>
            </w:r>
          </w:p>
        </w:tc>
        <w:tc>
          <w:tcPr>
            <w:tcW w:w="872" w:type="dxa"/>
            <w:tcBorders>
              <w:left w:val="nil"/>
              <w:right w:val="nil"/>
            </w:tcBorders>
            <w:shd w:val="clear" w:color="auto" w:fill="auto"/>
            <w:vAlign w:val="center"/>
          </w:tcPr>
          <w:p w14:paraId="3EC13AE7" w14:textId="77777777" w:rsidR="006E6D81" w:rsidRDefault="006E6D81" w:rsidP="006E6D81">
            <w:pPr>
              <w:jc w:val="right"/>
              <w:rPr>
                <w:szCs w:val="22"/>
              </w:rPr>
            </w:pPr>
            <w:r w:rsidRPr="001E159B">
              <w:rPr>
                <w:szCs w:val="22"/>
              </w:rPr>
              <w:t>54,512</w:t>
            </w:r>
          </w:p>
        </w:tc>
        <w:tc>
          <w:tcPr>
            <w:tcW w:w="872" w:type="dxa"/>
            <w:tcBorders>
              <w:left w:val="nil"/>
              <w:right w:val="nil"/>
            </w:tcBorders>
            <w:shd w:val="clear" w:color="auto" w:fill="auto"/>
            <w:noWrap/>
            <w:vAlign w:val="center"/>
          </w:tcPr>
          <w:p w14:paraId="15FD7DD9" w14:textId="77777777" w:rsidR="006E6D81" w:rsidRDefault="006E6D81" w:rsidP="006E6D81">
            <w:pPr>
              <w:jc w:val="right"/>
              <w:rPr>
                <w:szCs w:val="22"/>
              </w:rPr>
            </w:pPr>
            <w:r w:rsidRPr="001E159B">
              <w:rPr>
                <w:szCs w:val="22"/>
              </w:rPr>
              <w:t>2,536</w:t>
            </w:r>
          </w:p>
        </w:tc>
        <w:tc>
          <w:tcPr>
            <w:tcW w:w="872" w:type="dxa"/>
            <w:gridSpan w:val="2"/>
            <w:tcBorders>
              <w:left w:val="nil"/>
              <w:right w:val="nil"/>
            </w:tcBorders>
            <w:shd w:val="clear" w:color="auto" w:fill="auto"/>
            <w:noWrap/>
            <w:vAlign w:val="center"/>
          </w:tcPr>
          <w:p w14:paraId="38D19DB6" w14:textId="77777777" w:rsidR="006E6D81" w:rsidRDefault="006E6D81" w:rsidP="006E6D81">
            <w:pPr>
              <w:jc w:val="right"/>
              <w:rPr>
                <w:szCs w:val="22"/>
              </w:rPr>
            </w:pPr>
            <w:r w:rsidRPr="001E159B">
              <w:rPr>
                <w:szCs w:val="22"/>
              </w:rPr>
              <w:t>83</w:t>
            </w:r>
          </w:p>
        </w:tc>
        <w:tc>
          <w:tcPr>
            <w:tcW w:w="872" w:type="dxa"/>
            <w:tcBorders>
              <w:left w:val="nil"/>
              <w:right w:val="triple" w:sz="4" w:space="0" w:color="auto"/>
            </w:tcBorders>
            <w:vAlign w:val="center"/>
          </w:tcPr>
          <w:p w14:paraId="5C9C2B94" w14:textId="77777777" w:rsidR="006E6D81" w:rsidRDefault="006E6D81" w:rsidP="006E6D81">
            <w:pPr>
              <w:jc w:val="right"/>
              <w:rPr>
                <w:szCs w:val="22"/>
              </w:rPr>
            </w:pPr>
            <w:r w:rsidRPr="001E159B">
              <w:rPr>
                <w:szCs w:val="22"/>
              </w:rPr>
              <w:t>57,132</w:t>
            </w:r>
          </w:p>
        </w:tc>
        <w:tc>
          <w:tcPr>
            <w:tcW w:w="872" w:type="dxa"/>
            <w:tcBorders>
              <w:left w:val="triple" w:sz="4" w:space="0" w:color="auto"/>
              <w:right w:val="nil"/>
            </w:tcBorders>
            <w:vAlign w:val="center"/>
          </w:tcPr>
          <w:p w14:paraId="6E40AC26" w14:textId="057A2EBC" w:rsidR="006E6D81" w:rsidRPr="001E159B" w:rsidRDefault="006E6D81" w:rsidP="006E6D81">
            <w:pPr>
              <w:rPr>
                <w:szCs w:val="22"/>
              </w:rPr>
            </w:pPr>
            <w:ins w:id="671" w:author="Steve Barbeaux" w:date="2022-10-09T18:33:00Z">
              <w:r>
                <w:rPr>
                  <w:szCs w:val="22"/>
                </w:rPr>
                <w:t>2016</w:t>
              </w:r>
            </w:ins>
            <w:del w:id="672" w:author="Steve Barbeaux" w:date="2022-10-09T18:33:00Z">
              <w:r w:rsidDel="006E6D81">
                <w:rPr>
                  <w:szCs w:val="22"/>
                </w:rPr>
                <w:delText>2015</w:delText>
              </w:r>
            </w:del>
          </w:p>
        </w:tc>
        <w:tc>
          <w:tcPr>
            <w:tcW w:w="872" w:type="dxa"/>
            <w:tcBorders>
              <w:left w:val="nil"/>
              <w:right w:val="nil"/>
            </w:tcBorders>
          </w:tcPr>
          <w:p w14:paraId="42191069" w14:textId="3B5F8EBB" w:rsidR="006E6D81" w:rsidRDefault="006E6D81" w:rsidP="006E6D81">
            <w:pPr>
              <w:jc w:val="right"/>
              <w:rPr>
                <w:szCs w:val="22"/>
              </w:rPr>
            </w:pPr>
            <w:ins w:id="673" w:author="Steve Barbeaux" w:date="2022-10-09T18:33:00Z">
              <w:r>
                <w:t>899</w:t>
              </w:r>
            </w:ins>
            <w:del w:id="674" w:author="Steve Barbeaux" w:date="2022-10-09T18:33:00Z">
              <w:r w:rsidDel="006E6D81">
                <w:delText>565</w:delText>
              </w:r>
            </w:del>
          </w:p>
        </w:tc>
        <w:tc>
          <w:tcPr>
            <w:tcW w:w="872" w:type="dxa"/>
            <w:tcBorders>
              <w:left w:val="nil"/>
              <w:right w:val="nil"/>
            </w:tcBorders>
          </w:tcPr>
          <w:p w14:paraId="5697677B" w14:textId="5BF36AC2" w:rsidR="006E6D81" w:rsidRDefault="006E6D81" w:rsidP="006E6D81">
            <w:pPr>
              <w:jc w:val="right"/>
              <w:rPr>
                <w:szCs w:val="22"/>
              </w:rPr>
            </w:pPr>
            <w:ins w:id="675" w:author="Steve Barbeaux" w:date="2022-10-09T18:33:00Z">
              <w:r>
                <w:t>195</w:t>
              </w:r>
            </w:ins>
            <w:del w:id="676" w:author="Steve Barbeaux" w:date="2022-10-09T18:33:00Z">
              <w:r w:rsidDel="006E6D81">
                <w:delText>264</w:delText>
              </w:r>
            </w:del>
          </w:p>
        </w:tc>
        <w:tc>
          <w:tcPr>
            <w:tcW w:w="872" w:type="dxa"/>
            <w:gridSpan w:val="2"/>
            <w:tcBorders>
              <w:left w:val="nil"/>
              <w:right w:val="nil"/>
            </w:tcBorders>
          </w:tcPr>
          <w:p w14:paraId="0969C3A3" w14:textId="2453719D" w:rsidR="006E6D81" w:rsidRDefault="006E6D81" w:rsidP="006E6D81">
            <w:pPr>
              <w:jc w:val="right"/>
              <w:rPr>
                <w:szCs w:val="22"/>
              </w:rPr>
            </w:pPr>
            <w:ins w:id="677" w:author="Steve Barbeaux" w:date="2022-10-09T18:33:00Z">
              <w:r>
                <w:t>162</w:t>
              </w:r>
            </w:ins>
            <w:del w:id="678" w:author="Steve Barbeaux" w:date="2022-10-09T18:33:00Z">
              <w:r w:rsidDel="006E6D81">
                <w:delText>87</w:delText>
              </w:r>
            </w:del>
          </w:p>
        </w:tc>
        <w:tc>
          <w:tcPr>
            <w:tcW w:w="872" w:type="dxa"/>
            <w:tcBorders>
              <w:left w:val="nil"/>
              <w:right w:val="nil"/>
            </w:tcBorders>
            <w:shd w:val="clear" w:color="auto" w:fill="auto"/>
          </w:tcPr>
          <w:p w14:paraId="3982F18C" w14:textId="303A6569" w:rsidR="006E6D81" w:rsidRDefault="006E6D81" w:rsidP="006E6D81">
            <w:pPr>
              <w:jc w:val="right"/>
              <w:rPr>
                <w:szCs w:val="22"/>
              </w:rPr>
            </w:pPr>
            <w:ins w:id="679" w:author="Steve Barbeaux" w:date="2022-10-09T18:33:00Z">
              <w:r>
                <w:t>1,257</w:t>
              </w:r>
            </w:ins>
            <w:del w:id="680" w:author="Steve Barbeaux" w:date="2022-10-09T18:33:00Z">
              <w:r w:rsidDel="006E6D81">
                <w:delText>916</w:delText>
              </w:r>
            </w:del>
          </w:p>
        </w:tc>
      </w:tr>
      <w:tr w:rsidR="006E6D81" w:rsidRPr="006630E9" w14:paraId="78E29F3F" w14:textId="77777777" w:rsidTr="00670380">
        <w:trPr>
          <w:trHeight w:val="20"/>
          <w:jc w:val="center"/>
        </w:trPr>
        <w:tc>
          <w:tcPr>
            <w:tcW w:w="871" w:type="dxa"/>
            <w:tcBorders>
              <w:left w:val="nil"/>
              <w:right w:val="nil"/>
            </w:tcBorders>
            <w:shd w:val="clear" w:color="auto" w:fill="auto"/>
            <w:vAlign w:val="center"/>
          </w:tcPr>
          <w:p w14:paraId="1E07C8D1" w14:textId="77777777" w:rsidR="006E6D81" w:rsidRPr="001E159B" w:rsidRDefault="006E6D81" w:rsidP="006E6D81">
            <w:pPr>
              <w:rPr>
                <w:szCs w:val="22"/>
              </w:rPr>
            </w:pPr>
            <w:r w:rsidRPr="001E159B">
              <w:rPr>
                <w:szCs w:val="22"/>
              </w:rPr>
              <w:t>1994</w:t>
            </w:r>
          </w:p>
        </w:tc>
        <w:tc>
          <w:tcPr>
            <w:tcW w:w="872" w:type="dxa"/>
            <w:tcBorders>
              <w:left w:val="nil"/>
              <w:right w:val="nil"/>
            </w:tcBorders>
            <w:shd w:val="clear" w:color="auto" w:fill="auto"/>
            <w:vAlign w:val="center"/>
          </w:tcPr>
          <w:p w14:paraId="2BAFA982" w14:textId="77777777" w:rsidR="006E6D81" w:rsidRDefault="006E6D81" w:rsidP="006E6D81">
            <w:pPr>
              <w:jc w:val="right"/>
              <w:rPr>
                <w:szCs w:val="22"/>
              </w:rPr>
            </w:pPr>
            <w:r w:rsidRPr="001E159B">
              <w:rPr>
                <w:szCs w:val="22"/>
              </w:rPr>
              <w:t>58,091</w:t>
            </w:r>
          </w:p>
        </w:tc>
        <w:tc>
          <w:tcPr>
            <w:tcW w:w="872" w:type="dxa"/>
            <w:tcBorders>
              <w:left w:val="nil"/>
              <w:right w:val="nil"/>
            </w:tcBorders>
            <w:shd w:val="clear" w:color="auto" w:fill="auto"/>
            <w:noWrap/>
            <w:vAlign w:val="center"/>
          </w:tcPr>
          <w:p w14:paraId="0D06A0D1" w14:textId="77777777" w:rsidR="006E6D81" w:rsidRDefault="006E6D81" w:rsidP="006E6D81">
            <w:pPr>
              <w:jc w:val="right"/>
              <w:rPr>
                <w:szCs w:val="22"/>
              </w:rPr>
            </w:pPr>
            <w:r w:rsidRPr="001E159B">
              <w:rPr>
                <w:szCs w:val="22"/>
              </w:rPr>
              <w:t>554</w:t>
            </w:r>
          </w:p>
        </w:tc>
        <w:tc>
          <w:tcPr>
            <w:tcW w:w="872" w:type="dxa"/>
            <w:gridSpan w:val="2"/>
            <w:tcBorders>
              <w:left w:val="nil"/>
              <w:right w:val="nil"/>
            </w:tcBorders>
            <w:shd w:val="clear" w:color="auto" w:fill="auto"/>
            <w:noWrap/>
            <w:vAlign w:val="center"/>
          </w:tcPr>
          <w:p w14:paraId="52543B6E" w14:textId="77777777" w:rsidR="006E6D81" w:rsidRDefault="006E6D81" w:rsidP="006E6D81">
            <w:pPr>
              <w:jc w:val="right"/>
              <w:rPr>
                <w:szCs w:val="22"/>
              </w:rPr>
            </w:pPr>
            <w:r w:rsidRPr="001E159B">
              <w:rPr>
                <w:szCs w:val="22"/>
              </w:rPr>
              <w:t>15</w:t>
            </w:r>
          </w:p>
        </w:tc>
        <w:tc>
          <w:tcPr>
            <w:tcW w:w="872" w:type="dxa"/>
            <w:tcBorders>
              <w:left w:val="nil"/>
              <w:right w:val="triple" w:sz="4" w:space="0" w:color="auto"/>
            </w:tcBorders>
            <w:vAlign w:val="center"/>
          </w:tcPr>
          <w:p w14:paraId="0478CC12" w14:textId="77777777" w:rsidR="006E6D81" w:rsidRDefault="006E6D81" w:rsidP="006E6D81">
            <w:pPr>
              <w:jc w:val="right"/>
              <w:rPr>
                <w:szCs w:val="22"/>
              </w:rPr>
            </w:pPr>
            <w:r w:rsidRPr="001E159B">
              <w:rPr>
                <w:szCs w:val="22"/>
              </w:rPr>
              <w:t>58,659</w:t>
            </w:r>
          </w:p>
        </w:tc>
        <w:tc>
          <w:tcPr>
            <w:tcW w:w="872" w:type="dxa"/>
            <w:tcBorders>
              <w:left w:val="triple" w:sz="4" w:space="0" w:color="auto"/>
              <w:right w:val="nil"/>
            </w:tcBorders>
            <w:vAlign w:val="center"/>
          </w:tcPr>
          <w:p w14:paraId="2939919A" w14:textId="4B512AA9" w:rsidR="006E6D81" w:rsidRDefault="006E6D81" w:rsidP="006E6D81">
            <w:pPr>
              <w:rPr>
                <w:rFonts w:ascii="Arial" w:hAnsi="Arial"/>
                <w:kern w:val="28"/>
                <w:szCs w:val="22"/>
              </w:rPr>
            </w:pPr>
            <w:ins w:id="681" w:author="Steve Barbeaux" w:date="2022-10-09T18:33:00Z">
              <w:r>
                <w:rPr>
                  <w:szCs w:val="22"/>
                </w:rPr>
                <w:t>2017</w:t>
              </w:r>
            </w:ins>
            <w:del w:id="682" w:author="Steve Barbeaux" w:date="2022-10-09T18:33:00Z">
              <w:r w:rsidDel="006E6D81">
                <w:rPr>
                  <w:szCs w:val="22"/>
                </w:rPr>
                <w:delText>2016</w:delText>
              </w:r>
            </w:del>
          </w:p>
        </w:tc>
        <w:tc>
          <w:tcPr>
            <w:tcW w:w="872" w:type="dxa"/>
            <w:tcBorders>
              <w:left w:val="nil"/>
              <w:right w:val="nil"/>
            </w:tcBorders>
          </w:tcPr>
          <w:p w14:paraId="20938A3A" w14:textId="03DE741C" w:rsidR="006E6D81" w:rsidRDefault="006E6D81" w:rsidP="006E6D81">
            <w:pPr>
              <w:jc w:val="right"/>
              <w:rPr>
                <w:szCs w:val="22"/>
              </w:rPr>
            </w:pPr>
            <w:ins w:id="683" w:author="Steve Barbeaux" w:date="2022-10-09T18:33:00Z">
              <w:r>
                <w:t>688</w:t>
              </w:r>
            </w:ins>
            <w:del w:id="684" w:author="Steve Barbeaux" w:date="2022-10-09T18:33:00Z">
              <w:r w:rsidDel="006E6D81">
                <w:delText>899</w:delText>
              </w:r>
            </w:del>
          </w:p>
        </w:tc>
        <w:tc>
          <w:tcPr>
            <w:tcW w:w="872" w:type="dxa"/>
            <w:tcBorders>
              <w:left w:val="nil"/>
              <w:right w:val="nil"/>
            </w:tcBorders>
          </w:tcPr>
          <w:p w14:paraId="572A9F45" w14:textId="0818FA11" w:rsidR="006E6D81" w:rsidRDefault="006E6D81" w:rsidP="006E6D81">
            <w:pPr>
              <w:jc w:val="right"/>
              <w:rPr>
                <w:szCs w:val="22"/>
              </w:rPr>
            </w:pPr>
            <w:ins w:id="685" w:author="Steve Barbeaux" w:date="2022-10-09T18:33:00Z">
              <w:r>
                <w:t>517</w:t>
              </w:r>
            </w:ins>
            <w:del w:id="686" w:author="Steve Barbeaux" w:date="2022-10-09T18:33:00Z">
              <w:r w:rsidDel="006E6D81">
                <w:delText>195</w:delText>
              </w:r>
            </w:del>
          </w:p>
        </w:tc>
        <w:tc>
          <w:tcPr>
            <w:tcW w:w="872" w:type="dxa"/>
            <w:gridSpan w:val="2"/>
            <w:tcBorders>
              <w:left w:val="nil"/>
              <w:right w:val="nil"/>
            </w:tcBorders>
          </w:tcPr>
          <w:p w14:paraId="192D0FDB" w14:textId="413E11E0" w:rsidR="006E6D81" w:rsidRDefault="006E6D81" w:rsidP="006E6D81">
            <w:pPr>
              <w:jc w:val="right"/>
              <w:rPr>
                <w:szCs w:val="22"/>
              </w:rPr>
            </w:pPr>
            <w:ins w:id="687" w:author="Steve Barbeaux" w:date="2022-10-09T18:33:00Z">
              <w:r>
                <w:t>302</w:t>
              </w:r>
            </w:ins>
            <w:del w:id="688" w:author="Steve Barbeaux" w:date="2022-10-09T18:33:00Z">
              <w:r w:rsidDel="006E6D81">
                <w:delText>162</w:delText>
              </w:r>
            </w:del>
          </w:p>
        </w:tc>
        <w:tc>
          <w:tcPr>
            <w:tcW w:w="872" w:type="dxa"/>
            <w:tcBorders>
              <w:left w:val="nil"/>
              <w:right w:val="nil"/>
            </w:tcBorders>
            <w:shd w:val="clear" w:color="auto" w:fill="auto"/>
          </w:tcPr>
          <w:p w14:paraId="70C60CB6" w14:textId="0540A4F5" w:rsidR="006E6D81" w:rsidRDefault="006E6D81" w:rsidP="006E6D81">
            <w:pPr>
              <w:jc w:val="right"/>
              <w:rPr>
                <w:szCs w:val="22"/>
              </w:rPr>
            </w:pPr>
            <w:ins w:id="689" w:author="Steve Barbeaux" w:date="2022-10-09T18:33:00Z">
              <w:r>
                <w:t>1,507</w:t>
              </w:r>
            </w:ins>
            <w:del w:id="690" w:author="Steve Barbeaux" w:date="2022-10-09T18:33:00Z">
              <w:r w:rsidDel="006E6D81">
                <w:delText>1,257</w:delText>
              </w:r>
            </w:del>
          </w:p>
        </w:tc>
      </w:tr>
      <w:tr w:rsidR="006E6D81" w:rsidRPr="006630E9" w14:paraId="3BED77C2" w14:textId="77777777" w:rsidTr="00D53324">
        <w:trPr>
          <w:trHeight w:val="20"/>
          <w:jc w:val="center"/>
        </w:trPr>
        <w:tc>
          <w:tcPr>
            <w:tcW w:w="871" w:type="dxa"/>
            <w:tcBorders>
              <w:left w:val="nil"/>
              <w:right w:val="nil"/>
            </w:tcBorders>
            <w:shd w:val="clear" w:color="auto" w:fill="auto"/>
            <w:vAlign w:val="center"/>
          </w:tcPr>
          <w:p w14:paraId="29041AEA" w14:textId="77777777" w:rsidR="006E6D81" w:rsidRPr="001E159B" w:rsidRDefault="006E6D81" w:rsidP="006E6D81">
            <w:pPr>
              <w:rPr>
                <w:szCs w:val="22"/>
              </w:rPr>
            </w:pPr>
            <w:r w:rsidRPr="001E159B">
              <w:rPr>
                <w:szCs w:val="22"/>
              </w:rPr>
              <w:t>1995</w:t>
            </w:r>
          </w:p>
        </w:tc>
        <w:tc>
          <w:tcPr>
            <w:tcW w:w="872" w:type="dxa"/>
            <w:tcBorders>
              <w:left w:val="nil"/>
              <w:right w:val="nil"/>
            </w:tcBorders>
            <w:shd w:val="clear" w:color="auto" w:fill="auto"/>
            <w:vAlign w:val="center"/>
          </w:tcPr>
          <w:p w14:paraId="1D89538F" w14:textId="77777777" w:rsidR="006E6D81" w:rsidRPr="001E159B" w:rsidRDefault="006E6D81" w:rsidP="006E6D81">
            <w:pPr>
              <w:jc w:val="right"/>
              <w:rPr>
                <w:szCs w:val="22"/>
              </w:rPr>
            </w:pPr>
            <w:r w:rsidRPr="001E159B">
              <w:rPr>
                <w:szCs w:val="22"/>
              </w:rPr>
              <w:t>28,109</w:t>
            </w:r>
          </w:p>
        </w:tc>
        <w:tc>
          <w:tcPr>
            <w:tcW w:w="872" w:type="dxa"/>
            <w:tcBorders>
              <w:left w:val="nil"/>
              <w:right w:val="nil"/>
            </w:tcBorders>
            <w:shd w:val="clear" w:color="auto" w:fill="auto"/>
            <w:noWrap/>
            <w:vAlign w:val="center"/>
          </w:tcPr>
          <w:p w14:paraId="3857528B" w14:textId="77777777" w:rsidR="006E6D81" w:rsidRPr="001E159B" w:rsidRDefault="006E6D81" w:rsidP="006E6D81">
            <w:pPr>
              <w:jc w:val="right"/>
              <w:rPr>
                <w:szCs w:val="22"/>
              </w:rPr>
            </w:pPr>
            <w:r w:rsidRPr="001E159B">
              <w:rPr>
                <w:szCs w:val="22"/>
              </w:rPr>
              <w:t>36,714</w:t>
            </w:r>
          </w:p>
        </w:tc>
        <w:tc>
          <w:tcPr>
            <w:tcW w:w="872" w:type="dxa"/>
            <w:gridSpan w:val="2"/>
            <w:tcBorders>
              <w:left w:val="nil"/>
              <w:right w:val="nil"/>
            </w:tcBorders>
            <w:shd w:val="clear" w:color="auto" w:fill="auto"/>
            <w:noWrap/>
            <w:vAlign w:val="center"/>
          </w:tcPr>
          <w:p w14:paraId="09065DD0" w14:textId="77777777" w:rsidR="006E6D81" w:rsidRPr="001E159B" w:rsidRDefault="006E6D81" w:rsidP="006E6D81">
            <w:pPr>
              <w:jc w:val="right"/>
              <w:rPr>
                <w:szCs w:val="22"/>
              </w:rPr>
            </w:pPr>
            <w:r w:rsidRPr="001E159B">
              <w:rPr>
                <w:szCs w:val="22"/>
              </w:rPr>
              <w:t>102</w:t>
            </w:r>
          </w:p>
        </w:tc>
        <w:tc>
          <w:tcPr>
            <w:tcW w:w="872" w:type="dxa"/>
            <w:tcBorders>
              <w:left w:val="nil"/>
              <w:right w:val="triple" w:sz="4" w:space="0" w:color="auto"/>
            </w:tcBorders>
            <w:vAlign w:val="center"/>
          </w:tcPr>
          <w:p w14:paraId="5449BAB2" w14:textId="77777777" w:rsidR="006E6D81" w:rsidRPr="001E159B" w:rsidRDefault="006E6D81" w:rsidP="006E6D81">
            <w:pPr>
              <w:jc w:val="right"/>
              <w:rPr>
                <w:szCs w:val="22"/>
              </w:rPr>
            </w:pPr>
            <w:r w:rsidRPr="001E159B">
              <w:rPr>
                <w:szCs w:val="22"/>
              </w:rPr>
              <w:t>64,925</w:t>
            </w:r>
          </w:p>
        </w:tc>
        <w:tc>
          <w:tcPr>
            <w:tcW w:w="872" w:type="dxa"/>
            <w:tcBorders>
              <w:left w:val="triple" w:sz="4" w:space="0" w:color="auto"/>
              <w:right w:val="nil"/>
            </w:tcBorders>
            <w:vAlign w:val="center"/>
          </w:tcPr>
          <w:p w14:paraId="2B8C191B" w14:textId="1C04F1AB" w:rsidR="006E6D81" w:rsidRDefault="006E6D81" w:rsidP="006E6D81">
            <w:pPr>
              <w:rPr>
                <w:szCs w:val="22"/>
              </w:rPr>
            </w:pPr>
            <w:ins w:id="691" w:author="Steve Barbeaux" w:date="2022-10-09T18:33:00Z">
              <w:r>
                <w:rPr>
                  <w:szCs w:val="22"/>
                </w:rPr>
                <w:t>2018</w:t>
              </w:r>
            </w:ins>
            <w:del w:id="692" w:author="Steve Barbeaux" w:date="2022-10-09T18:33:00Z">
              <w:r w:rsidDel="006E6D81">
                <w:rPr>
                  <w:szCs w:val="22"/>
                </w:rPr>
                <w:delText>2017</w:delText>
              </w:r>
            </w:del>
          </w:p>
        </w:tc>
        <w:tc>
          <w:tcPr>
            <w:tcW w:w="872" w:type="dxa"/>
            <w:tcBorders>
              <w:left w:val="nil"/>
              <w:right w:val="nil"/>
            </w:tcBorders>
          </w:tcPr>
          <w:p w14:paraId="38ABDD80" w14:textId="04B7FC79" w:rsidR="006E6D81" w:rsidRDefault="006E6D81" w:rsidP="006E6D81">
            <w:pPr>
              <w:jc w:val="right"/>
              <w:rPr>
                <w:szCs w:val="22"/>
              </w:rPr>
            </w:pPr>
            <w:ins w:id="693" w:author="Steve Barbeaux" w:date="2022-10-09T18:33:00Z">
              <w:r>
                <w:t>1,060</w:t>
              </w:r>
            </w:ins>
            <w:del w:id="694" w:author="Steve Barbeaux" w:date="2022-10-09T18:33:00Z">
              <w:r w:rsidDel="006E6D81">
                <w:delText>688</w:delText>
              </w:r>
            </w:del>
          </w:p>
        </w:tc>
        <w:tc>
          <w:tcPr>
            <w:tcW w:w="872" w:type="dxa"/>
            <w:tcBorders>
              <w:left w:val="nil"/>
              <w:right w:val="nil"/>
            </w:tcBorders>
          </w:tcPr>
          <w:p w14:paraId="345D5649" w14:textId="215D6F26" w:rsidR="006E6D81" w:rsidRDefault="006E6D81" w:rsidP="006E6D81">
            <w:pPr>
              <w:jc w:val="right"/>
              <w:rPr>
                <w:szCs w:val="22"/>
              </w:rPr>
            </w:pPr>
            <w:ins w:id="695" w:author="Steve Barbeaux" w:date="2022-10-09T18:33:00Z">
              <w:r>
                <w:t>546</w:t>
              </w:r>
            </w:ins>
            <w:del w:id="696" w:author="Steve Barbeaux" w:date="2022-10-09T18:33:00Z">
              <w:r w:rsidDel="006E6D81">
                <w:delText>517</w:delText>
              </w:r>
            </w:del>
          </w:p>
        </w:tc>
        <w:tc>
          <w:tcPr>
            <w:tcW w:w="872" w:type="dxa"/>
            <w:gridSpan w:val="2"/>
            <w:tcBorders>
              <w:left w:val="nil"/>
              <w:right w:val="nil"/>
            </w:tcBorders>
          </w:tcPr>
          <w:p w14:paraId="7BC3FFBD" w14:textId="187DB955" w:rsidR="006E6D81" w:rsidRDefault="006E6D81" w:rsidP="006E6D81">
            <w:pPr>
              <w:jc w:val="right"/>
              <w:rPr>
                <w:szCs w:val="22"/>
              </w:rPr>
            </w:pPr>
            <w:ins w:id="697" w:author="Steve Barbeaux" w:date="2022-10-09T18:33:00Z">
              <w:r>
                <w:t>254</w:t>
              </w:r>
            </w:ins>
            <w:del w:id="698" w:author="Steve Barbeaux" w:date="2022-10-09T18:33:00Z">
              <w:r w:rsidDel="006E6D81">
                <w:delText>302</w:delText>
              </w:r>
            </w:del>
          </w:p>
        </w:tc>
        <w:tc>
          <w:tcPr>
            <w:tcW w:w="872" w:type="dxa"/>
            <w:tcBorders>
              <w:left w:val="nil"/>
              <w:right w:val="nil"/>
            </w:tcBorders>
            <w:shd w:val="clear" w:color="auto" w:fill="auto"/>
          </w:tcPr>
          <w:p w14:paraId="2936F1F8" w14:textId="2A3BB205" w:rsidR="006E6D81" w:rsidRDefault="006E6D81" w:rsidP="006E6D81">
            <w:pPr>
              <w:jc w:val="right"/>
              <w:rPr>
                <w:szCs w:val="22"/>
              </w:rPr>
            </w:pPr>
            <w:ins w:id="699" w:author="Steve Barbeaux" w:date="2022-10-09T18:33:00Z">
              <w:r>
                <w:t>1,860</w:t>
              </w:r>
            </w:ins>
            <w:del w:id="700" w:author="Steve Barbeaux" w:date="2022-10-09T18:33:00Z">
              <w:r w:rsidDel="006E6D81">
                <w:delText>1,507</w:delText>
              </w:r>
            </w:del>
          </w:p>
        </w:tc>
      </w:tr>
      <w:tr w:rsidR="006E6D81" w:rsidRPr="006630E9" w14:paraId="58FEB2B8" w14:textId="77777777" w:rsidTr="00094359">
        <w:trPr>
          <w:trHeight w:val="20"/>
          <w:jc w:val="center"/>
        </w:trPr>
        <w:tc>
          <w:tcPr>
            <w:tcW w:w="871" w:type="dxa"/>
            <w:tcBorders>
              <w:left w:val="nil"/>
              <w:right w:val="nil"/>
            </w:tcBorders>
            <w:shd w:val="clear" w:color="auto" w:fill="auto"/>
            <w:vAlign w:val="center"/>
          </w:tcPr>
          <w:p w14:paraId="20181DF4" w14:textId="77777777" w:rsidR="006E6D81" w:rsidRPr="001E159B" w:rsidRDefault="006E6D81" w:rsidP="006E6D81">
            <w:pPr>
              <w:rPr>
                <w:szCs w:val="22"/>
              </w:rPr>
            </w:pPr>
            <w:r w:rsidRPr="001E159B">
              <w:rPr>
                <w:szCs w:val="22"/>
              </w:rPr>
              <w:t>1996</w:t>
            </w:r>
          </w:p>
        </w:tc>
        <w:tc>
          <w:tcPr>
            <w:tcW w:w="872" w:type="dxa"/>
            <w:tcBorders>
              <w:left w:val="nil"/>
              <w:right w:val="nil"/>
            </w:tcBorders>
            <w:shd w:val="clear" w:color="auto" w:fill="auto"/>
            <w:vAlign w:val="center"/>
          </w:tcPr>
          <w:p w14:paraId="5841D043" w14:textId="77777777" w:rsidR="006E6D81" w:rsidRPr="001E159B" w:rsidRDefault="006E6D81" w:rsidP="006E6D81">
            <w:pPr>
              <w:jc w:val="right"/>
              <w:rPr>
                <w:szCs w:val="22"/>
              </w:rPr>
            </w:pPr>
            <w:r w:rsidRPr="001E159B">
              <w:rPr>
                <w:szCs w:val="22"/>
              </w:rPr>
              <w:t>9,226</w:t>
            </w:r>
          </w:p>
        </w:tc>
        <w:tc>
          <w:tcPr>
            <w:tcW w:w="872" w:type="dxa"/>
            <w:tcBorders>
              <w:left w:val="nil"/>
              <w:right w:val="nil"/>
            </w:tcBorders>
            <w:shd w:val="clear" w:color="auto" w:fill="auto"/>
            <w:noWrap/>
            <w:vAlign w:val="center"/>
          </w:tcPr>
          <w:p w14:paraId="6FDF8423" w14:textId="77777777" w:rsidR="006E6D81" w:rsidRPr="001E159B" w:rsidRDefault="006E6D81" w:rsidP="006E6D81">
            <w:pPr>
              <w:jc w:val="right"/>
              <w:rPr>
                <w:szCs w:val="22"/>
              </w:rPr>
            </w:pPr>
            <w:r w:rsidRPr="001E159B">
              <w:rPr>
                <w:szCs w:val="22"/>
              </w:rPr>
              <w:t>19,574</w:t>
            </w:r>
          </w:p>
        </w:tc>
        <w:tc>
          <w:tcPr>
            <w:tcW w:w="872" w:type="dxa"/>
            <w:gridSpan w:val="2"/>
            <w:tcBorders>
              <w:left w:val="nil"/>
              <w:right w:val="nil"/>
            </w:tcBorders>
            <w:shd w:val="clear" w:color="auto" w:fill="auto"/>
            <w:noWrap/>
            <w:vAlign w:val="center"/>
          </w:tcPr>
          <w:p w14:paraId="6CDD1ED5" w14:textId="77777777" w:rsidR="006E6D81" w:rsidRPr="001E159B" w:rsidRDefault="006E6D81" w:rsidP="006E6D81">
            <w:pPr>
              <w:jc w:val="right"/>
              <w:rPr>
                <w:szCs w:val="22"/>
              </w:rPr>
            </w:pPr>
            <w:r w:rsidRPr="001E159B">
              <w:rPr>
                <w:szCs w:val="22"/>
              </w:rPr>
              <w:t>261</w:t>
            </w:r>
          </w:p>
        </w:tc>
        <w:tc>
          <w:tcPr>
            <w:tcW w:w="872" w:type="dxa"/>
            <w:tcBorders>
              <w:left w:val="nil"/>
              <w:right w:val="triple" w:sz="4" w:space="0" w:color="auto"/>
            </w:tcBorders>
            <w:vAlign w:val="center"/>
          </w:tcPr>
          <w:p w14:paraId="79F4D5C6" w14:textId="77777777" w:rsidR="006E6D81" w:rsidRPr="001E159B" w:rsidRDefault="006E6D81" w:rsidP="006E6D81">
            <w:pPr>
              <w:jc w:val="right"/>
              <w:rPr>
                <w:szCs w:val="22"/>
              </w:rPr>
            </w:pPr>
            <w:r w:rsidRPr="001E159B">
              <w:rPr>
                <w:szCs w:val="22"/>
              </w:rPr>
              <w:t>29,062</w:t>
            </w:r>
          </w:p>
        </w:tc>
        <w:tc>
          <w:tcPr>
            <w:tcW w:w="872" w:type="dxa"/>
            <w:tcBorders>
              <w:left w:val="triple" w:sz="4" w:space="0" w:color="auto"/>
              <w:right w:val="nil"/>
            </w:tcBorders>
            <w:vAlign w:val="center"/>
          </w:tcPr>
          <w:p w14:paraId="40BA0BA2" w14:textId="4F292FE0" w:rsidR="006E6D81" w:rsidRDefault="006E6D81" w:rsidP="006E6D81">
            <w:pPr>
              <w:rPr>
                <w:szCs w:val="22"/>
              </w:rPr>
            </w:pPr>
            <w:ins w:id="701" w:author="Steve Barbeaux" w:date="2022-10-09T18:33:00Z">
              <w:r>
                <w:rPr>
                  <w:szCs w:val="22"/>
                </w:rPr>
                <w:t>2019</w:t>
              </w:r>
            </w:ins>
            <w:del w:id="702" w:author="Steve Barbeaux" w:date="2022-10-09T18:33:00Z">
              <w:r w:rsidDel="006E6D81">
                <w:rPr>
                  <w:szCs w:val="22"/>
                </w:rPr>
                <w:delText>2018</w:delText>
              </w:r>
            </w:del>
          </w:p>
        </w:tc>
        <w:tc>
          <w:tcPr>
            <w:tcW w:w="872" w:type="dxa"/>
            <w:tcBorders>
              <w:left w:val="nil"/>
              <w:right w:val="nil"/>
            </w:tcBorders>
          </w:tcPr>
          <w:p w14:paraId="3C5D25AF" w14:textId="7A1E77D8" w:rsidR="006E6D81" w:rsidRPr="00E1768B" w:rsidRDefault="006E6D81" w:rsidP="006E6D81">
            <w:pPr>
              <w:jc w:val="right"/>
            </w:pPr>
            <w:ins w:id="703" w:author="Steve Barbeaux" w:date="2022-10-09T18:33:00Z">
              <w:r>
                <w:t>1,000</w:t>
              </w:r>
            </w:ins>
            <w:del w:id="704" w:author="Steve Barbeaux" w:date="2022-10-09T18:33:00Z">
              <w:r w:rsidDel="006E6D81">
                <w:delText>1,060</w:delText>
              </w:r>
            </w:del>
          </w:p>
        </w:tc>
        <w:tc>
          <w:tcPr>
            <w:tcW w:w="872" w:type="dxa"/>
            <w:tcBorders>
              <w:left w:val="nil"/>
              <w:right w:val="nil"/>
            </w:tcBorders>
          </w:tcPr>
          <w:p w14:paraId="5C7B90A0" w14:textId="7DE880A4" w:rsidR="006E6D81" w:rsidRPr="00E1768B" w:rsidRDefault="006E6D81" w:rsidP="006E6D81">
            <w:pPr>
              <w:jc w:val="right"/>
            </w:pPr>
            <w:ins w:id="705" w:author="Steve Barbeaux" w:date="2022-10-09T18:33:00Z">
              <w:r>
                <w:t>415</w:t>
              </w:r>
            </w:ins>
            <w:del w:id="706" w:author="Steve Barbeaux" w:date="2022-10-09T18:33:00Z">
              <w:r w:rsidDel="006E6D81">
                <w:delText>546</w:delText>
              </w:r>
            </w:del>
          </w:p>
        </w:tc>
        <w:tc>
          <w:tcPr>
            <w:tcW w:w="872" w:type="dxa"/>
            <w:gridSpan w:val="2"/>
            <w:tcBorders>
              <w:left w:val="nil"/>
              <w:right w:val="nil"/>
            </w:tcBorders>
          </w:tcPr>
          <w:p w14:paraId="0B68331A" w14:textId="5B9C186D" w:rsidR="006E6D81" w:rsidRPr="00E1768B" w:rsidRDefault="006E6D81" w:rsidP="006E6D81">
            <w:pPr>
              <w:jc w:val="right"/>
            </w:pPr>
            <w:ins w:id="707" w:author="Steve Barbeaux" w:date="2022-10-09T18:33:00Z">
              <w:r>
                <w:t>248</w:t>
              </w:r>
            </w:ins>
            <w:del w:id="708" w:author="Steve Barbeaux" w:date="2022-10-09T18:33:00Z">
              <w:r w:rsidDel="006E6D81">
                <w:delText>254</w:delText>
              </w:r>
            </w:del>
          </w:p>
        </w:tc>
        <w:tc>
          <w:tcPr>
            <w:tcW w:w="872" w:type="dxa"/>
            <w:tcBorders>
              <w:left w:val="nil"/>
              <w:right w:val="nil"/>
            </w:tcBorders>
            <w:shd w:val="clear" w:color="auto" w:fill="auto"/>
          </w:tcPr>
          <w:p w14:paraId="377D3248" w14:textId="0E61E963" w:rsidR="006E6D81" w:rsidRPr="00E1768B" w:rsidRDefault="006E6D81" w:rsidP="006E6D81">
            <w:pPr>
              <w:jc w:val="right"/>
            </w:pPr>
            <w:ins w:id="709" w:author="Steve Barbeaux" w:date="2022-10-09T18:33:00Z">
              <w:r>
                <w:t>1,663</w:t>
              </w:r>
            </w:ins>
            <w:del w:id="710" w:author="Steve Barbeaux" w:date="2022-10-09T18:33:00Z">
              <w:r w:rsidDel="006E6D81">
                <w:delText>1,860</w:delText>
              </w:r>
            </w:del>
          </w:p>
        </w:tc>
      </w:tr>
      <w:tr w:rsidR="006E6D81" w:rsidRPr="006630E9" w14:paraId="26356796" w14:textId="77777777" w:rsidTr="00094359">
        <w:trPr>
          <w:trHeight w:val="20"/>
          <w:jc w:val="center"/>
        </w:trPr>
        <w:tc>
          <w:tcPr>
            <w:tcW w:w="871" w:type="dxa"/>
            <w:tcBorders>
              <w:left w:val="nil"/>
              <w:right w:val="nil"/>
            </w:tcBorders>
            <w:shd w:val="clear" w:color="auto" w:fill="auto"/>
            <w:vAlign w:val="center"/>
          </w:tcPr>
          <w:p w14:paraId="49249239" w14:textId="15A926BC" w:rsidR="006E6D81" w:rsidRPr="001E159B" w:rsidRDefault="006E6D81" w:rsidP="006E6D81">
            <w:pPr>
              <w:rPr>
                <w:szCs w:val="22"/>
              </w:rPr>
            </w:pPr>
            <w:r w:rsidRPr="001E159B">
              <w:rPr>
                <w:szCs w:val="22"/>
              </w:rPr>
              <w:t>1997</w:t>
            </w:r>
          </w:p>
        </w:tc>
        <w:tc>
          <w:tcPr>
            <w:tcW w:w="872" w:type="dxa"/>
            <w:tcBorders>
              <w:left w:val="nil"/>
              <w:right w:val="nil"/>
            </w:tcBorders>
            <w:shd w:val="clear" w:color="auto" w:fill="auto"/>
            <w:vAlign w:val="center"/>
          </w:tcPr>
          <w:p w14:paraId="1B0A6D5A" w14:textId="153FC4EE" w:rsidR="006E6D81" w:rsidRPr="001E159B" w:rsidRDefault="006E6D81" w:rsidP="006E6D81">
            <w:pPr>
              <w:jc w:val="right"/>
              <w:rPr>
                <w:szCs w:val="22"/>
              </w:rPr>
            </w:pPr>
            <w:r w:rsidRPr="001E159B">
              <w:rPr>
                <w:szCs w:val="22"/>
              </w:rPr>
              <w:t>8,110</w:t>
            </w:r>
          </w:p>
        </w:tc>
        <w:tc>
          <w:tcPr>
            <w:tcW w:w="872" w:type="dxa"/>
            <w:tcBorders>
              <w:left w:val="nil"/>
              <w:right w:val="nil"/>
            </w:tcBorders>
            <w:shd w:val="clear" w:color="auto" w:fill="auto"/>
            <w:noWrap/>
            <w:vAlign w:val="center"/>
          </w:tcPr>
          <w:p w14:paraId="7A11C499" w14:textId="4A728EA4" w:rsidR="006E6D81" w:rsidRPr="001E159B" w:rsidRDefault="006E6D81" w:rsidP="006E6D81">
            <w:pPr>
              <w:jc w:val="right"/>
              <w:rPr>
                <w:szCs w:val="22"/>
              </w:rPr>
            </w:pPr>
            <w:r w:rsidRPr="001E159B">
              <w:rPr>
                <w:szCs w:val="22"/>
              </w:rPr>
              <w:t>16,799</w:t>
            </w:r>
          </w:p>
        </w:tc>
        <w:tc>
          <w:tcPr>
            <w:tcW w:w="872" w:type="dxa"/>
            <w:gridSpan w:val="2"/>
            <w:tcBorders>
              <w:left w:val="nil"/>
              <w:right w:val="nil"/>
            </w:tcBorders>
            <w:shd w:val="clear" w:color="auto" w:fill="auto"/>
            <w:noWrap/>
            <w:vAlign w:val="center"/>
          </w:tcPr>
          <w:p w14:paraId="16B0168C" w14:textId="27D6FB8D" w:rsidR="006E6D81" w:rsidRPr="001E159B" w:rsidRDefault="006E6D81" w:rsidP="006E6D81">
            <w:pPr>
              <w:jc w:val="right"/>
              <w:rPr>
                <w:szCs w:val="22"/>
              </w:rPr>
            </w:pPr>
            <w:r w:rsidRPr="001E159B">
              <w:rPr>
                <w:szCs w:val="22"/>
              </w:rPr>
              <w:t>1,031</w:t>
            </w:r>
          </w:p>
        </w:tc>
        <w:tc>
          <w:tcPr>
            <w:tcW w:w="872" w:type="dxa"/>
            <w:tcBorders>
              <w:left w:val="nil"/>
              <w:right w:val="triple" w:sz="4" w:space="0" w:color="auto"/>
            </w:tcBorders>
            <w:vAlign w:val="center"/>
          </w:tcPr>
          <w:p w14:paraId="7C5DC129" w14:textId="7D7D1F1E" w:rsidR="006E6D81" w:rsidRPr="001E159B" w:rsidRDefault="006E6D81" w:rsidP="006E6D81">
            <w:pPr>
              <w:jc w:val="right"/>
              <w:rPr>
                <w:szCs w:val="22"/>
              </w:rPr>
            </w:pPr>
            <w:r w:rsidRPr="001E159B">
              <w:rPr>
                <w:szCs w:val="22"/>
              </w:rPr>
              <w:t>25,940</w:t>
            </w:r>
          </w:p>
        </w:tc>
        <w:tc>
          <w:tcPr>
            <w:tcW w:w="872" w:type="dxa"/>
            <w:tcBorders>
              <w:left w:val="triple" w:sz="4" w:space="0" w:color="auto"/>
              <w:right w:val="nil"/>
            </w:tcBorders>
            <w:vAlign w:val="center"/>
          </w:tcPr>
          <w:p w14:paraId="33C84CF6" w14:textId="24C2FAE5" w:rsidR="006E6D81" w:rsidRDefault="006E6D81" w:rsidP="006E6D81">
            <w:pPr>
              <w:rPr>
                <w:szCs w:val="22"/>
              </w:rPr>
              <w:pPrChange w:id="711" w:author="Steve Barbeaux" w:date="2022-10-09T18:34:00Z">
                <w:pPr/>
              </w:pPrChange>
            </w:pPr>
            <w:ins w:id="712" w:author="Steve Barbeaux" w:date="2022-10-09T18:33:00Z">
              <w:r>
                <w:rPr>
                  <w:szCs w:val="22"/>
                </w:rPr>
                <w:t>2020</w:t>
              </w:r>
            </w:ins>
            <w:del w:id="713" w:author="Steve Barbeaux" w:date="2022-10-09T18:33:00Z">
              <w:r w:rsidDel="006E6D81">
                <w:rPr>
                  <w:szCs w:val="22"/>
                </w:rPr>
                <w:delText>2019</w:delText>
              </w:r>
            </w:del>
          </w:p>
        </w:tc>
        <w:tc>
          <w:tcPr>
            <w:tcW w:w="872" w:type="dxa"/>
            <w:tcBorders>
              <w:left w:val="nil"/>
              <w:right w:val="nil"/>
            </w:tcBorders>
          </w:tcPr>
          <w:p w14:paraId="263D5801" w14:textId="55939162" w:rsidR="006E6D81" w:rsidRDefault="00350F25" w:rsidP="00350F25">
            <w:pPr>
              <w:jc w:val="right"/>
              <w:pPrChange w:id="714" w:author="Steve Barbeaux" w:date="2022-10-09T18:37:00Z">
                <w:pPr>
                  <w:jc w:val="right"/>
                </w:pPr>
              </w:pPrChange>
            </w:pPr>
            <w:ins w:id="715" w:author="Steve Barbeaux" w:date="2022-10-09T18:35:00Z">
              <w:r>
                <w:t>2</w:t>
              </w:r>
            </w:ins>
            <w:ins w:id="716" w:author="Steve Barbeaux" w:date="2022-10-09T18:36:00Z">
              <w:r>
                <w:t>,</w:t>
              </w:r>
            </w:ins>
            <w:ins w:id="717" w:author="Steve Barbeaux" w:date="2022-10-09T18:35:00Z">
              <w:r>
                <w:t>16</w:t>
              </w:r>
            </w:ins>
            <w:ins w:id="718" w:author="Steve Barbeaux" w:date="2022-10-09T18:37:00Z">
              <w:r>
                <w:t>6</w:t>
              </w:r>
            </w:ins>
            <w:del w:id="719" w:author="Steve Barbeaux" w:date="2022-10-09T18:33:00Z">
              <w:r w:rsidR="006E6D81" w:rsidDel="006E6D81">
                <w:delText>1,000</w:delText>
              </w:r>
            </w:del>
          </w:p>
        </w:tc>
        <w:tc>
          <w:tcPr>
            <w:tcW w:w="872" w:type="dxa"/>
            <w:tcBorders>
              <w:left w:val="nil"/>
              <w:right w:val="nil"/>
            </w:tcBorders>
          </w:tcPr>
          <w:p w14:paraId="1A65E1A7" w14:textId="193D4FFF" w:rsidR="006E6D81" w:rsidRDefault="00350F25" w:rsidP="00350F25">
            <w:pPr>
              <w:jc w:val="right"/>
              <w:pPrChange w:id="720" w:author="Steve Barbeaux" w:date="2022-10-09T18:37:00Z">
                <w:pPr>
                  <w:jc w:val="right"/>
                </w:pPr>
              </w:pPrChange>
            </w:pPr>
            <w:ins w:id="721" w:author="Steve Barbeaux" w:date="2022-10-09T18:36:00Z">
              <w:r>
                <w:t>67</w:t>
              </w:r>
            </w:ins>
            <w:ins w:id="722" w:author="Steve Barbeaux" w:date="2022-10-09T18:37:00Z">
              <w:r>
                <w:t>1</w:t>
              </w:r>
            </w:ins>
            <w:del w:id="723" w:author="Steve Barbeaux" w:date="2022-10-09T18:33:00Z">
              <w:r w:rsidR="006E6D81" w:rsidDel="006E6D81">
                <w:delText>415</w:delText>
              </w:r>
            </w:del>
          </w:p>
        </w:tc>
        <w:tc>
          <w:tcPr>
            <w:tcW w:w="872" w:type="dxa"/>
            <w:gridSpan w:val="2"/>
            <w:tcBorders>
              <w:left w:val="nil"/>
              <w:right w:val="nil"/>
            </w:tcBorders>
          </w:tcPr>
          <w:p w14:paraId="518E7B7D" w14:textId="30F24D2A" w:rsidR="006E6D81" w:rsidRDefault="00350F25" w:rsidP="006E6D81">
            <w:pPr>
              <w:jc w:val="right"/>
            </w:pPr>
            <w:ins w:id="724" w:author="Steve Barbeaux" w:date="2022-10-09T18:36:00Z">
              <w:r>
                <w:t>365</w:t>
              </w:r>
            </w:ins>
            <w:del w:id="725" w:author="Steve Barbeaux" w:date="2022-10-09T18:33:00Z">
              <w:r w:rsidR="006E6D81" w:rsidDel="006E6D81">
                <w:delText>248</w:delText>
              </w:r>
            </w:del>
          </w:p>
        </w:tc>
        <w:tc>
          <w:tcPr>
            <w:tcW w:w="872" w:type="dxa"/>
            <w:tcBorders>
              <w:left w:val="nil"/>
              <w:right w:val="nil"/>
            </w:tcBorders>
            <w:shd w:val="clear" w:color="auto" w:fill="auto"/>
          </w:tcPr>
          <w:p w14:paraId="6224509C" w14:textId="3F79C4FE" w:rsidR="006E6D81" w:rsidRDefault="00350F25" w:rsidP="006E6D81">
            <w:pPr>
              <w:jc w:val="right"/>
            </w:pPr>
            <w:ins w:id="726" w:author="Steve Barbeaux" w:date="2022-10-09T18:36:00Z">
              <w:r>
                <w:t>3,202</w:t>
              </w:r>
            </w:ins>
            <w:del w:id="727" w:author="Steve Barbeaux" w:date="2022-10-09T18:33:00Z">
              <w:r w:rsidR="006E6D81" w:rsidDel="006E6D81">
                <w:delText>1,663</w:delText>
              </w:r>
            </w:del>
          </w:p>
        </w:tc>
      </w:tr>
      <w:tr w:rsidR="006E6D81" w:rsidRPr="006630E9" w14:paraId="4E827077" w14:textId="77777777" w:rsidTr="006E6D81">
        <w:tblPrEx>
          <w:tblW w:w="8719" w:type="dxa"/>
          <w:jc w:val="center"/>
          <w:tblLayout w:type="fixed"/>
          <w:tblLook w:val="0000" w:firstRow="0" w:lastRow="0" w:firstColumn="0" w:lastColumn="0" w:noHBand="0" w:noVBand="0"/>
          <w:tblPrExChange w:id="728" w:author="Steve Barbeaux" w:date="2022-10-09T18:33:00Z">
            <w:tblPrEx>
              <w:tblW w:w="8719" w:type="dxa"/>
              <w:jc w:val="center"/>
              <w:tblLayout w:type="fixed"/>
              <w:tblLook w:val="0000" w:firstRow="0" w:lastRow="0" w:firstColumn="0" w:lastColumn="0" w:noHBand="0" w:noVBand="0"/>
            </w:tblPrEx>
          </w:tblPrExChange>
        </w:tblPrEx>
        <w:trPr>
          <w:trHeight w:val="20"/>
          <w:jc w:val="center"/>
          <w:trPrChange w:id="729" w:author="Steve Barbeaux" w:date="2022-10-09T18:33:00Z">
            <w:trPr>
              <w:trHeight w:val="20"/>
              <w:jc w:val="center"/>
            </w:trPr>
          </w:trPrChange>
        </w:trPr>
        <w:tc>
          <w:tcPr>
            <w:tcW w:w="871" w:type="dxa"/>
            <w:tcBorders>
              <w:left w:val="nil"/>
              <w:right w:val="nil"/>
            </w:tcBorders>
            <w:shd w:val="clear" w:color="auto" w:fill="auto"/>
            <w:vAlign w:val="center"/>
            <w:tcPrChange w:id="730" w:author="Steve Barbeaux" w:date="2022-10-09T18:33:00Z">
              <w:tcPr>
                <w:tcW w:w="871" w:type="dxa"/>
                <w:tcBorders>
                  <w:left w:val="nil"/>
                  <w:bottom w:val="single" w:sz="4" w:space="0" w:color="auto"/>
                  <w:right w:val="nil"/>
                </w:tcBorders>
                <w:shd w:val="clear" w:color="auto" w:fill="auto"/>
                <w:vAlign w:val="center"/>
              </w:tcPr>
            </w:tcPrChange>
          </w:tcPr>
          <w:p w14:paraId="3705626A" w14:textId="441FCC5E" w:rsidR="006E6D81" w:rsidRPr="001E159B" w:rsidRDefault="006E6D81" w:rsidP="006E6D81">
            <w:pPr>
              <w:rPr>
                <w:szCs w:val="22"/>
              </w:rPr>
            </w:pPr>
            <w:r w:rsidRPr="001E159B">
              <w:rPr>
                <w:szCs w:val="22"/>
              </w:rPr>
              <w:t>1998</w:t>
            </w:r>
          </w:p>
        </w:tc>
        <w:tc>
          <w:tcPr>
            <w:tcW w:w="872" w:type="dxa"/>
            <w:tcBorders>
              <w:left w:val="nil"/>
              <w:right w:val="nil"/>
            </w:tcBorders>
            <w:shd w:val="clear" w:color="auto" w:fill="auto"/>
            <w:vAlign w:val="center"/>
            <w:tcPrChange w:id="731" w:author="Steve Barbeaux" w:date="2022-10-09T18:33:00Z">
              <w:tcPr>
                <w:tcW w:w="872" w:type="dxa"/>
                <w:tcBorders>
                  <w:left w:val="nil"/>
                  <w:bottom w:val="single" w:sz="4" w:space="0" w:color="auto"/>
                  <w:right w:val="nil"/>
                </w:tcBorders>
                <w:shd w:val="clear" w:color="auto" w:fill="auto"/>
                <w:vAlign w:val="center"/>
              </w:tcPr>
            </w:tcPrChange>
          </w:tcPr>
          <w:p w14:paraId="649D5FB6" w14:textId="12EFFF67" w:rsidR="006E6D81" w:rsidRPr="001E159B" w:rsidRDefault="006E6D81" w:rsidP="006E6D81">
            <w:pPr>
              <w:jc w:val="right"/>
              <w:rPr>
                <w:szCs w:val="22"/>
              </w:rPr>
            </w:pPr>
            <w:r w:rsidRPr="001E159B">
              <w:rPr>
                <w:szCs w:val="22"/>
              </w:rPr>
              <w:t>1,</w:t>
            </w:r>
            <w:r>
              <w:rPr>
                <w:szCs w:val="22"/>
              </w:rPr>
              <w:t>374</w:t>
            </w:r>
          </w:p>
        </w:tc>
        <w:tc>
          <w:tcPr>
            <w:tcW w:w="872" w:type="dxa"/>
            <w:tcBorders>
              <w:left w:val="nil"/>
              <w:right w:val="nil"/>
            </w:tcBorders>
            <w:shd w:val="clear" w:color="auto" w:fill="auto"/>
            <w:noWrap/>
            <w:vAlign w:val="center"/>
            <w:tcPrChange w:id="732" w:author="Steve Barbeaux" w:date="2022-10-09T18:33:00Z">
              <w:tcPr>
                <w:tcW w:w="872" w:type="dxa"/>
                <w:tcBorders>
                  <w:left w:val="nil"/>
                  <w:bottom w:val="single" w:sz="4" w:space="0" w:color="auto"/>
                  <w:right w:val="nil"/>
                </w:tcBorders>
                <w:shd w:val="clear" w:color="auto" w:fill="auto"/>
                <w:noWrap/>
                <w:vAlign w:val="center"/>
              </w:tcPr>
            </w:tcPrChange>
          </w:tcPr>
          <w:p w14:paraId="046DB5D8" w14:textId="1C25D050" w:rsidR="006E6D81" w:rsidRPr="001E159B" w:rsidRDefault="006E6D81" w:rsidP="006E6D81">
            <w:pPr>
              <w:jc w:val="right"/>
              <w:rPr>
                <w:szCs w:val="22"/>
              </w:rPr>
            </w:pPr>
            <w:r>
              <w:rPr>
                <w:szCs w:val="22"/>
              </w:rPr>
              <w:t>2,603</w:t>
            </w:r>
          </w:p>
        </w:tc>
        <w:tc>
          <w:tcPr>
            <w:tcW w:w="872" w:type="dxa"/>
            <w:gridSpan w:val="2"/>
            <w:tcBorders>
              <w:left w:val="nil"/>
              <w:right w:val="nil"/>
            </w:tcBorders>
            <w:shd w:val="clear" w:color="auto" w:fill="auto"/>
            <w:noWrap/>
            <w:vAlign w:val="center"/>
            <w:tcPrChange w:id="733" w:author="Steve Barbeaux" w:date="2022-10-09T18:33:00Z">
              <w:tcPr>
                <w:tcW w:w="872" w:type="dxa"/>
                <w:gridSpan w:val="2"/>
                <w:tcBorders>
                  <w:left w:val="nil"/>
                  <w:bottom w:val="single" w:sz="4" w:space="0" w:color="auto"/>
                  <w:right w:val="nil"/>
                </w:tcBorders>
                <w:shd w:val="clear" w:color="auto" w:fill="auto"/>
                <w:noWrap/>
                <w:vAlign w:val="center"/>
              </w:tcPr>
            </w:tcPrChange>
          </w:tcPr>
          <w:p w14:paraId="7FE5C215" w14:textId="71B541E2" w:rsidR="006E6D81" w:rsidRPr="001E159B" w:rsidRDefault="006E6D81" w:rsidP="006E6D81">
            <w:pPr>
              <w:jc w:val="right"/>
              <w:rPr>
                <w:szCs w:val="22"/>
              </w:rPr>
            </w:pPr>
            <w:r>
              <w:rPr>
                <w:szCs w:val="22"/>
              </w:rPr>
              <w:t>19,821</w:t>
            </w:r>
          </w:p>
        </w:tc>
        <w:tc>
          <w:tcPr>
            <w:tcW w:w="872" w:type="dxa"/>
            <w:tcBorders>
              <w:left w:val="nil"/>
              <w:right w:val="triple" w:sz="4" w:space="0" w:color="auto"/>
            </w:tcBorders>
            <w:vAlign w:val="center"/>
            <w:tcPrChange w:id="734" w:author="Steve Barbeaux" w:date="2022-10-09T18:33:00Z">
              <w:tcPr>
                <w:tcW w:w="872" w:type="dxa"/>
                <w:tcBorders>
                  <w:left w:val="nil"/>
                  <w:bottom w:val="single" w:sz="4" w:space="0" w:color="auto"/>
                  <w:right w:val="triple" w:sz="4" w:space="0" w:color="auto"/>
                </w:tcBorders>
                <w:vAlign w:val="center"/>
              </w:tcPr>
            </w:tcPrChange>
          </w:tcPr>
          <w:p w14:paraId="2C539CB0" w14:textId="51AD7D7A" w:rsidR="006E6D81" w:rsidRPr="001E159B" w:rsidRDefault="006E6D81" w:rsidP="006E6D81">
            <w:pPr>
              <w:jc w:val="right"/>
              <w:rPr>
                <w:szCs w:val="22"/>
              </w:rPr>
            </w:pPr>
            <w:r>
              <w:rPr>
                <w:szCs w:val="22"/>
              </w:rPr>
              <w:t>23,798</w:t>
            </w:r>
          </w:p>
        </w:tc>
        <w:tc>
          <w:tcPr>
            <w:tcW w:w="872" w:type="dxa"/>
            <w:tcBorders>
              <w:left w:val="triple" w:sz="4" w:space="0" w:color="auto"/>
              <w:right w:val="nil"/>
            </w:tcBorders>
            <w:vAlign w:val="center"/>
            <w:tcPrChange w:id="735" w:author="Steve Barbeaux" w:date="2022-10-09T18:33:00Z">
              <w:tcPr>
                <w:tcW w:w="872" w:type="dxa"/>
                <w:tcBorders>
                  <w:left w:val="triple" w:sz="4" w:space="0" w:color="auto"/>
                  <w:bottom w:val="single" w:sz="4" w:space="0" w:color="auto"/>
                  <w:right w:val="nil"/>
                </w:tcBorders>
                <w:vAlign w:val="center"/>
              </w:tcPr>
            </w:tcPrChange>
          </w:tcPr>
          <w:p w14:paraId="1EAEC58F" w14:textId="06E9D7DB" w:rsidR="006E6D81" w:rsidRDefault="006E6D81" w:rsidP="006E6D81">
            <w:pPr>
              <w:rPr>
                <w:szCs w:val="22"/>
              </w:rPr>
            </w:pPr>
            <w:ins w:id="736" w:author="Steve Barbeaux" w:date="2022-10-09T18:33:00Z">
              <w:r>
                <w:rPr>
                  <w:szCs w:val="22"/>
                </w:rPr>
                <w:t>2021</w:t>
              </w:r>
            </w:ins>
            <w:del w:id="737" w:author="Steve Barbeaux" w:date="2022-10-09T18:33:00Z">
              <w:r w:rsidDel="006E6D81">
                <w:rPr>
                  <w:szCs w:val="22"/>
                </w:rPr>
                <w:delText>2020*</w:delText>
              </w:r>
            </w:del>
          </w:p>
        </w:tc>
        <w:tc>
          <w:tcPr>
            <w:tcW w:w="872" w:type="dxa"/>
            <w:tcBorders>
              <w:left w:val="nil"/>
              <w:right w:val="nil"/>
            </w:tcBorders>
            <w:tcPrChange w:id="738" w:author="Steve Barbeaux" w:date="2022-10-09T18:33:00Z">
              <w:tcPr>
                <w:tcW w:w="872" w:type="dxa"/>
                <w:tcBorders>
                  <w:left w:val="nil"/>
                  <w:bottom w:val="single" w:sz="4" w:space="0" w:color="auto"/>
                  <w:right w:val="nil"/>
                </w:tcBorders>
              </w:tcPr>
            </w:tcPrChange>
          </w:tcPr>
          <w:p w14:paraId="31DDCC93" w14:textId="6BD33BAA" w:rsidR="006E6D81" w:rsidRDefault="00350F25" w:rsidP="00350F25">
            <w:pPr>
              <w:jc w:val="right"/>
              <w:pPrChange w:id="739" w:author="Steve Barbeaux" w:date="2022-10-09T18:38:00Z">
                <w:pPr>
                  <w:jc w:val="right"/>
                </w:pPr>
              </w:pPrChange>
            </w:pPr>
            <w:ins w:id="740" w:author="Steve Barbeaux" w:date="2022-10-09T18:37:00Z">
              <w:r>
                <w:t>1,32</w:t>
              </w:r>
            </w:ins>
            <w:ins w:id="741" w:author="Steve Barbeaux" w:date="2022-10-09T18:38:00Z">
              <w:r>
                <w:t>2</w:t>
              </w:r>
            </w:ins>
            <w:del w:id="742" w:author="Steve Barbeaux" w:date="2022-10-09T18:33:00Z">
              <w:r w:rsidR="006E6D81" w:rsidDel="006E6D81">
                <w:delText>1,724</w:delText>
              </w:r>
            </w:del>
          </w:p>
        </w:tc>
        <w:tc>
          <w:tcPr>
            <w:tcW w:w="872" w:type="dxa"/>
            <w:tcBorders>
              <w:left w:val="nil"/>
              <w:right w:val="nil"/>
            </w:tcBorders>
            <w:tcPrChange w:id="743" w:author="Steve Barbeaux" w:date="2022-10-09T18:33:00Z">
              <w:tcPr>
                <w:tcW w:w="872" w:type="dxa"/>
                <w:tcBorders>
                  <w:left w:val="nil"/>
                  <w:bottom w:val="single" w:sz="4" w:space="0" w:color="auto"/>
                  <w:right w:val="nil"/>
                </w:tcBorders>
              </w:tcPr>
            </w:tcPrChange>
          </w:tcPr>
          <w:p w14:paraId="24FE0423" w14:textId="5FDECBEF" w:rsidR="006E6D81" w:rsidRDefault="00350F25" w:rsidP="006E6D81">
            <w:pPr>
              <w:jc w:val="right"/>
            </w:pPr>
            <w:ins w:id="744" w:author="Steve Barbeaux" w:date="2022-10-09T18:37:00Z">
              <w:r>
                <w:t>273</w:t>
              </w:r>
            </w:ins>
            <w:del w:id="745" w:author="Steve Barbeaux" w:date="2022-10-09T18:33:00Z">
              <w:r w:rsidR="006E6D81" w:rsidDel="006E6D81">
                <w:delText>556</w:delText>
              </w:r>
            </w:del>
          </w:p>
        </w:tc>
        <w:tc>
          <w:tcPr>
            <w:tcW w:w="872" w:type="dxa"/>
            <w:gridSpan w:val="2"/>
            <w:tcBorders>
              <w:left w:val="nil"/>
              <w:right w:val="nil"/>
            </w:tcBorders>
            <w:tcPrChange w:id="746" w:author="Steve Barbeaux" w:date="2022-10-09T18:33:00Z">
              <w:tcPr>
                <w:tcW w:w="872" w:type="dxa"/>
                <w:gridSpan w:val="2"/>
                <w:tcBorders>
                  <w:left w:val="nil"/>
                  <w:bottom w:val="single" w:sz="4" w:space="0" w:color="auto"/>
                  <w:right w:val="nil"/>
                </w:tcBorders>
              </w:tcPr>
            </w:tcPrChange>
          </w:tcPr>
          <w:p w14:paraId="3FF1794C" w14:textId="64F46837" w:rsidR="006E6D81" w:rsidRDefault="00350F25" w:rsidP="006E6D81">
            <w:pPr>
              <w:jc w:val="right"/>
            </w:pPr>
            <w:ins w:id="747" w:author="Steve Barbeaux" w:date="2022-10-09T18:37:00Z">
              <w:r>
                <w:t>245</w:t>
              </w:r>
            </w:ins>
            <w:del w:id="748" w:author="Steve Barbeaux" w:date="2022-10-09T18:33:00Z">
              <w:r w:rsidR="006E6D81" w:rsidDel="006E6D81">
                <w:delText>206</w:delText>
              </w:r>
            </w:del>
          </w:p>
        </w:tc>
        <w:tc>
          <w:tcPr>
            <w:tcW w:w="872" w:type="dxa"/>
            <w:tcBorders>
              <w:left w:val="nil"/>
              <w:right w:val="nil"/>
            </w:tcBorders>
            <w:shd w:val="clear" w:color="auto" w:fill="auto"/>
            <w:tcPrChange w:id="749" w:author="Steve Barbeaux" w:date="2022-10-09T18:33:00Z">
              <w:tcPr>
                <w:tcW w:w="872" w:type="dxa"/>
                <w:tcBorders>
                  <w:left w:val="nil"/>
                  <w:bottom w:val="single" w:sz="4" w:space="0" w:color="auto"/>
                  <w:right w:val="nil"/>
                </w:tcBorders>
                <w:shd w:val="clear" w:color="auto" w:fill="auto"/>
              </w:tcPr>
            </w:tcPrChange>
          </w:tcPr>
          <w:p w14:paraId="2DC7367F" w14:textId="4E7712B8" w:rsidR="006E6D81" w:rsidRDefault="00350F25" w:rsidP="006E6D81">
            <w:pPr>
              <w:jc w:val="right"/>
            </w:pPr>
            <w:ins w:id="750" w:author="Steve Barbeaux" w:date="2022-10-09T18:37:00Z">
              <w:r>
                <w:t>1,840</w:t>
              </w:r>
            </w:ins>
            <w:del w:id="751" w:author="Steve Barbeaux" w:date="2022-10-09T18:33:00Z">
              <w:r w:rsidR="006E6D81" w:rsidDel="006E6D81">
                <w:delText>2,486</w:delText>
              </w:r>
            </w:del>
          </w:p>
        </w:tc>
      </w:tr>
      <w:tr w:rsidR="006E6D81" w:rsidRPr="006630E9" w14:paraId="72105D7D" w14:textId="77777777" w:rsidTr="00670380">
        <w:trPr>
          <w:trHeight w:val="20"/>
          <w:jc w:val="center"/>
          <w:ins w:id="752" w:author="Steve Barbeaux" w:date="2022-10-09T18:33:00Z"/>
        </w:trPr>
        <w:tc>
          <w:tcPr>
            <w:tcW w:w="871" w:type="dxa"/>
            <w:tcBorders>
              <w:left w:val="nil"/>
              <w:bottom w:val="single" w:sz="4" w:space="0" w:color="auto"/>
              <w:right w:val="nil"/>
            </w:tcBorders>
            <w:shd w:val="clear" w:color="auto" w:fill="auto"/>
            <w:vAlign w:val="center"/>
          </w:tcPr>
          <w:p w14:paraId="1A398DDA" w14:textId="314989FB" w:rsidR="006E6D81" w:rsidRPr="001E159B" w:rsidRDefault="006E6D81" w:rsidP="006E6D81">
            <w:pPr>
              <w:rPr>
                <w:ins w:id="753" w:author="Steve Barbeaux" w:date="2022-10-09T18:33:00Z"/>
                <w:szCs w:val="22"/>
              </w:rPr>
            </w:pPr>
            <w:ins w:id="754" w:author="Steve Barbeaux" w:date="2022-10-09T18:33:00Z">
              <w:r w:rsidRPr="001E159B">
                <w:rPr>
                  <w:szCs w:val="22"/>
                </w:rPr>
                <w:t>1999</w:t>
              </w:r>
            </w:ins>
          </w:p>
        </w:tc>
        <w:tc>
          <w:tcPr>
            <w:tcW w:w="872" w:type="dxa"/>
            <w:tcBorders>
              <w:left w:val="nil"/>
              <w:bottom w:val="single" w:sz="4" w:space="0" w:color="auto"/>
              <w:right w:val="nil"/>
            </w:tcBorders>
            <w:shd w:val="clear" w:color="auto" w:fill="auto"/>
            <w:vAlign w:val="center"/>
          </w:tcPr>
          <w:p w14:paraId="2D03A948" w14:textId="6D3F32BB" w:rsidR="006E6D81" w:rsidRPr="001E159B" w:rsidRDefault="006E6D81" w:rsidP="006E6D81">
            <w:pPr>
              <w:jc w:val="right"/>
              <w:rPr>
                <w:ins w:id="755" w:author="Steve Barbeaux" w:date="2022-10-09T18:33:00Z"/>
                <w:szCs w:val="22"/>
              </w:rPr>
            </w:pPr>
            <w:ins w:id="756" w:author="Steve Barbeaux" w:date="2022-10-09T18:33:00Z">
              <w:r w:rsidRPr="001E159B">
                <w:rPr>
                  <w:szCs w:val="22"/>
                </w:rPr>
                <w:t>484</w:t>
              </w:r>
            </w:ins>
          </w:p>
        </w:tc>
        <w:tc>
          <w:tcPr>
            <w:tcW w:w="872" w:type="dxa"/>
            <w:tcBorders>
              <w:left w:val="nil"/>
              <w:bottom w:val="single" w:sz="4" w:space="0" w:color="auto"/>
              <w:right w:val="nil"/>
            </w:tcBorders>
            <w:shd w:val="clear" w:color="auto" w:fill="auto"/>
            <w:noWrap/>
            <w:vAlign w:val="center"/>
          </w:tcPr>
          <w:p w14:paraId="0081F4C5" w14:textId="2C8A13E4" w:rsidR="006E6D81" w:rsidRDefault="006E6D81" w:rsidP="006E6D81">
            <w:pPr>
              <w:jc w:val="right"/>
              <w:rPr>
                <w:ins w:id="757" w:author="Steve Barbeaux" w:date="2022-10-09T18:33:00Z"/>
                <w:szCs w:val="22"/>
              </w:rPr>
            </w:pPr>
            <w:ins w:id="758" w:author="Steve Barbeaux" w:date="2022-10-09T18:33:00Z">
              <w:r w:rsidRPr="001E159B">
                <w:rPr>
                  <w:szCs w:val="22"/>
                </w:rPr>
                <w:t>420</w:t>
              </w:r>
            </w:ins>
          </w:p>
        </w:tc>
        <w:tc>
          <w:tcPr>
            <w:tcW w:w="872" w:type="dxa"/>
            <w:gridSpan w:val="2"/>
            <w:tcBorders>
              <w:left w:val="nil"/>
              <w:bottom w:val="single" w:sz="4" w:space="0" w:color="auto"/>
              <w:right w:val="nil"/>
            </w:tcBorders>
            <w:shd w:val="clear" w:color="auto" w:fill="auto"/>
            <w:noWrap/>
            <w:vAlign w:val="center"/>
          </w:tcPr>
          <w:p w14:paraId="1497D33B" w14:textId="4829D14B" w:rsidR="006E6D81" w:rsidRDefault="006E6D81" w:rsidP="006E6D81">
            <w:pPr>
              <w:jc w:val="right"/>
              <w:rPr>
                <w:ins w:id="759" w:author="Steve Barbeaux" w:date="2022-10-09T18:33:00Z"/>
                <w:szCs w:val="22"/>
              </w:rPr>
            </w:pPr>
            <w:ins w:id="760" w:author="Steve Barbeaux" w:date="2022-10-09T18:33:00Z">
              <w:r w:rsidRPr="001E159B">
                <w:rPr>
                  <w:szCs w:val="22"/>
                </w:rPr>
                <w:t>105</w:t>
              </w:r>
            </w:ins>
          </w:p>
        </w:tc>
        <w:tc>
          <w:tcPr>
            <w:tcW w:w="872" w:type="dxa"/>
            <w:tcBorders>
              <w:left w:val="nil"/>
              <w:bottom w:val="single" w:sz="4" w:space="0" w:color="auto"/>
              <w:right w:val="triple" w:sz="4" w:space="0" w:color="auto"/>
            </w:tcBorders>
            <w:vAlign w:val="center"/>
          </w:tcPr>
          <w:p w14:paraId="1F8F319D" w14:textId="074EFE52" w:rsidR="006E6D81" w:rsidRDefault="006E6D81" w:rsidP="006E6D81">
            <w:pPr>
              <w:jc w:val="right"/>
              <w:rPr>
                <w:ins w:id="761" w:author="Steve Barbeaux" w:date="2022-10-09T18:33:00Z"/>
                <w:szCs w:val="22"/>
              </w:rPr>
            </w:pPr>
            <w:ins w:id="762" w:author="Steve Barbeaux" w:date="2022-10-09T18:33:00Z">
              <w:r w:rsidRPr="001E159B">
                <w:rPr>
                  <w:szCs w:val="22"/>
                </w:rPr>
                <w:t>1,010</w:t>
              </w:r>
            </w:ins>
          </w:p>
        </w:tc>
        <w:tc>
          <w:tcPr>
            <w:tcW w:w="872" w:type="dxa"/>
            <w:tcBorders>
              <w:left w:val="triple" w:sz="4" w:space="0" w:color="auto"/>
              <w:bottom w:val="single" w:sz="4" w:space="0" w:color="auto"/>
              <w:right w:val="nil"/>
            </w:tcBorders>
            <w:vAlign w:val="center"/>
          </w:tcPr>
          <w:p w14:paraId="536F1556" w14:textId="671FDC5C" w:rsidR="006E6D81" w:rsidRDefault="006E6D81" w:rsidP="006E6D81">
            <w:pPr>
              <w:rPr>
                <w:ins w:id="763" w:author="Steve Barbeaux" w:date="2022-10-09T18:33:00Z"/>
                <w:szCs w:val="22"/>
              </w:rPr>
            </w:pPr>
            <w:ins w:id="764" w:author="Steve Barbeaux" w:date="2022-10-09T18:33:00Z">
              <w:r>
                <w:rPr>
                  <w:szCs w:val="22"/>
                </w:rPr>
                <w:t>2022</w:t>
              </w:r>
            </w:ins>
            <w:ins w:id="765" w:author="Steve Barbeaux" w:date="2022-10-09T18:34:00Z">
              <w:r>
                <w:rPr>
                  <w:szCs w:val="22"/>
                </w:rPr>
                <w:t>*</w:t>
              </w:r>
            </w:ins>
          </w:p>
        </w:tc>
        <w:tc>
          <w:tcPr>
            <w:tcW w:w="872" w:type="dxa"/>
            <w:tcBorders>
              <w:left w:val="nil"/>
              <w:bottom w:val="single" w:sz="4" w:space="0" w:color="auto"/>
              <w:right w:val="nil"/>
            </w:tcBorders>
          </w:tcPr>
          <w:p w14:paraId="67925666" w14:textId="466CC009" w:rsidR="006E6D81" w:rsidRDefault="00350F25" w:rsidP="006E6D81">
            <w:pPr>
              <w:jc w:val="right"/>
              <w:rPr>
                <w:ins w:id="766" w:author="Steve Barbeaux" w:date="2022-10-09T18:33:00Z"/>
              </w:rPr>
            </w:pPr>
            <w:ins w:id="767" w:author="Steve Barbeaux" w:date="2022-10-09T18:38:00Z">
              <w:r>
                <w:t>1,899</w:t>
              </w:r>
            </w:ins>
          </w:p>
        </w:tc>
        <w:tc>
          <w:tcPr>
            <w:tcW w:w="872" w:type="dxa"/>
            <w:tcBorders>
              <w:left w:val="nil"/>
              <w:bottom w:val="single" w:sz="4" w:space="0" w:color="auto"/>
              <w:right w:val="nil"/>
            </w:tcBorders>
          </w:tcPr>
          <w:p w14:paraId="74097A97" w14:textId="1D0F1B8F" w:rsidR="006E6D81" w:rsidRDefault="00350F25" w:rsidP="00350F25">
            <w:pPr>
              <w:jc w:val="right"/>
              <w:rPr>
                <w:ins w:id="768" w:author="Steve Barbeaux" w:date="2022-10-09T18:33:00Z"/>
              </w:rPr>
              <w:pPrChange w:id="769" w:author="Steve Barbeaux" w:date="2022-10-09T18:38:00Z">
                <w:pPr>
                  <w:jc w:val="right"/>
                </w:pPr>
              </w:pPrChange>
            </w:pPr>
            <w:ins w:id="770" w:author="Steve Barbeaux" w:date="2022-10-09T18:38:00Z">
              <w:r>
                <w:t>317</w:t>
              </w:r>
            </w:ins>
          </w:p>
        </w:tc>
        <w:tc>
          <w:tcPr>
            <w:tcW w:w="872" w:type="dxa"/>
            <w:gridSpan w:val="2"/>
            <w:tcBorders>
              <w:left w:val="nil"/>
              <w:bottom w:val="single" w:sz="4" w:space="0" w:color="auto"/>
              <w:right w:val="nil"/>
            </w:tcBorders>
          </w:tcPr>
          <w:p w14:paraId="2AB0F682" w14:textId="5061E4ED" w:rsidR="006E6D81" w:rsidRDefault="00350F25" w:rsidP="006E6D81">
            <w:pPr>
              <w:jc w:val="right"/>
              <w:rPr>
                <w:ins w:id="771" w:author="Steve Barbeaux" w:date="2022-10-09T18:33:00Z"/>
              </w:rPr>
            </w:pPr>
            <w:ins w:id="772" w:author="Steve Barbeaux" w:date="2022-10-09T18:38:00Z">
              <w:r>
                <w:t>510</w:t>
              </w:r>
            </w:ins>
          </w:p>
        </w:tc>
        <w:tc>
          <w:tcPr>
            <w:tcW w:w="872" w:type="dxa"/>
            <w:tcBorders>
              <w:left w:val="nil"/>
              <w:bottom w:val="single" w:sz="4" w:space="0" w:color="auto"/>
              <w:right w:val="nil"/>
            </w:tcBorders>
            <w:shd w:val="clear" w:color="auto" w:fill="auto"/>
          </w:tcPr>
          <w:p w14:paraId="61ED923F" w14:textId="11452146" w:rsidR="006E6D81" w:rsidRDefault="00350F25" w:rsidP="006E6D81">
            <w:pPr>
              <w:jc w:val="right"/>
              <w:rPr>
                <w:ins w:id="773" w:author="Steve Barbeaux" w:date="2022-10-09T18:33:00Z"/>
              </w:rPr>
            </w:pPr>
            <w:ins w:id="774" w:author="Steve Barbeaux" w:date="2022-10-09T18:38:00Z">
              <w:r>
                <w:t>2,726</w:t>
              </w:r>
            </w:ins>
          </w:p>
        </w:tc>
      </w:tr>
    </w:tbl>
    <w:p w14:paraId="3E1B3062" w14:textId="3291F724" w:rsidR="00075B1D" w:rsidRDefault="00112456">
      <w:r>
        <w:t xml:space="preserve">*as of </w:t>
      </w:r>
      <w:ins w:id="775" w:author="Steve Barbeaux" w:date="2022-10-09T18:34:00Z">
        <w:r w:rsidR="006E6D81">
          <w:t>October</w:t>
        </w:r>
      </w:ins>
      <w:del w:id="776" w:author="Steve Barbeaux" w:date="2022-10-09T18:34:00Z">
        <w:r w:rsidR="00CA6859" w:rsidDel="006E6D81">
          <w:delText>A</w:delText>
        </w:r>
      </w:del>
      <w:del w:id="777" w:author="Steve Barbeaux" w:date="2022-10-09T18:33:00Z">
        <w:r w:rsidR="00CA6859" w:rsidDel="006E6D81">
          <w:delText>ugust</w:delText>
        </w:r>
      </w:del>
      <w:r w:rsidR="00CA6859">
        <w:t xml:space="preserve"> </w:t>
      </w:r>
      <w:ins w:id="778" w:author="Steve Barbeaux" w:date="2022-10-09T18:33:00Z">
        <w:r w:rsidR="006E6D81">
          <w:t>9</w:t>
        </w:r>
      </w:ins>
      <w:del w:id="779" w:author="Steve Barbeaux" w:date="2022-10-09T18:33:00Z">
        <w:r w:rsidR="00CA6859" w:rsidDel="006E6D81">
          <w:delText>25</w:delText>
        </w:r>
      </w:del>
      <w:r>
        <w:t xml:space="preserve">, </w:t>
      </w:r>
      <w:r w:rsidR="00D53324">
        <w:t>20</w:t>
      </w:r>
      <w:r w:rsidR="00CA6859">
        <w:t>2</w:t>
      </w:r>
      <w:del w:id="780" w:author="Steve Barbeaux" w:date="2022-10-09T18:33:00Z">
        <w:r w:rsidR="00CA6859" w:rsidDel="006E6D81">
          <w:delText>0</w:delText>
        </w:r>
      </w:del>
      <w:ins w:id="781" w:author="Steve Barbeaux" w:date="2022-10-09T18:33:00Z">
        <w:r w:rsidR="006E6D81">
          <w:t>2</w:t>
        </w:r>
      </w:ins>
    </w:p>
    <w:p w14:paraId="341BFCE3" w14:textId="77777777" w:rsidR="001B470E" w:rsidRDefault="001B470E" w:rsidP="00023BD2"/>
    <w:p w14:paraId="30C16FC6" w14:textId="77777777" w:rsidR="001B470E" w:rsidRDefault="001B470E" w:rsidP="00023BD2"/>
    <w:p w14:paraId="07E9DA92" w14:textId="77777777" w:rsidR="001B470E" w:rsidRDefault="001B470E" w:rsidP="00023BD2"/>
    <w:p w14:paraId="3172CC23" w14:textId="67A0EBA1" w:rsidR="001B470E" w:rsidDel="00350F25" w:rsidRDefault="001B470E" w:rsidP="00023BD2">
      <w:pPr>
        <w:rPr>
          <w:del w:id="782" w:author="Steve Barbeaux" w:date="2022-10-09T18:39:00Z"/>
        </w:rPr>
      </w:pPr>
    </w:p>
    <w:p w14:paraId="1C0E1DEE" w14:textId="237C5F8C" w:rsidR="001B470E" w:rsidDel="00350F25" w:rsidRDefault="001B470E" w:rsidP="00023BD2">
      <w:pPr>
        <w:rPr>
          <w:del w:id="783" w:author="Steve Barbeaux" w:date="2022-10-09T18:39:00Z"/>
        </w:rPr>
      </w:pPr>
    </w:p>
    <w:p w14:paraId="01D45048" w14:textId="0D540902" w:rsidR="00727647" w:rsidRDefault="00727647" w:rsidP="00090530">
      <w:pPr>
        <w:pStyle w:val="Caption"/>
      </w:pPr>
      <w:r>
        <w:t xml:space="preserve">Table </w:t>
      </w:r>
      <w:r w:rsidR="00755269">
        <w:t>1A</w:t>
      </w:r>
      <w:r>
        <w:t>.</w:t>
      </w:r>
      <w:r w:rsidR="00200B7D">
        <w:fldChar w:fldCharType="begin"/>
      </w:r>
      <w:r w:rsidR="00EE18B3">
        <w:instrText xml:space="preserve"> seq tab </w:instrText>
      </w:r>
      <w:r w:rsidR="00200B7D">
        <w:fldChar w:fldCharType="separate"/>
      </w:r>
      <w:r w:rsidR="00E66CA0">
        <w:rPr>
          <w:noProof/>
        </w:rPr>
        <w:t>3</w:t>
      </w:r>
      <w:r w:rsidR="00200B7D">
        <w:fldChar w:fldCharType="end"/>
      </w:r>
      <w:r w:rsidRPr="00853558">
        <w:t>.</w:t>
      </w:r>
      <w:r>
        <w:t xml:space="preserve"> </w:t>
      </w:r>
      <w:r>
        <w:tab/>
        <w:t xml:space="preserve">Time series of ABC, TAC, </w:t>
      </w:r>
      <w:r w:rsidR="00104481">
        <w:t xml:space="preserve">OFL, </w:t>
      </w:r>
      <w:r>
        <w:t>and total catch for Aleutian Islands Region walleye pollock fisheries 199</w:t>
      </w:r>
      <w:ins w:id="784" w:author="Steve Barbeaux" w:date="2022-10-09T18:39:00Z">
        <w:r w:rsidR="00350F25">
          <w:t>4</w:t>
        </w:r>
      </w:ins>
      <w:del w:id="785" w:author="Steve Barbeaux" w:date="2022-10-09T18:39:00Z">
        <w:r w:rsidDel="00350F25">
          <w:delText>1</w:delText>
        </w:r>
      </w:del>
      <w:r>
        <w:t>-</w:t>
      </w:r>
      <w:r w:rsidR="00612D58">
        <w:t>20</w:t>
      </w:r>
      <w:del w:id="786" w:author="Steve Barbeaux" w:date="2022-10-09T18:39:00Z">
        <w:r w:rsidR="00612D58" w:rsidDel="00350F25">
          <w:delText>16</w:delText>
        </w:r>
      </w:del>
      <w:ins w:id="787" w:author="Steve Barbeaux" w:date="2022-10-09T18:39:00Z">
        <w:r w:rsidR="00350F25">
          <w:t>22</w:t>
        </w:r>
      </w:ins>
      <w:r>
        <w:t xml:space="preserve">. Units are in metric tons. </w:t>
      </w:r>
    </w:p>
    <w:tbl>
      <w:tblPr>
        <w:tblW w:w="9360" w:type="dxa"/>
        <w:jc w:val="center"/>
        <w:tblLook w:val="0000" w:firstRow="0" w:lastRow="0" w:firstColumn="0" w:lastColumn="0" w:noHBand="0" w:noVBand="0"/>
        <w:tblPrChange w:id="788" w:author="Steve Barbeaux" w:date="2022-10-09T18:39:00Z">
          <w:tblPr>
            <w:tblW w:w="9360" w:type="dxa"/>
            <w:jc w:val="center"/>
            <w:tblLook w:val="0000" w:firstRow="0" w:lastRow="0" w:firstColumn="0" w:lastColumn="0" w:noHBand="0" w:noVBand="0"/>
          </w:tblPr>
        </w:tblPrChange>
      </w:tblPr>
      <w:tblGrid>
        <w:gridCol w:w="801"/>
        <w:gridCol w:w="864"/>
        <w:gridCol w:w="864"/>
        <w:gridCol w:w="864"/>
        <w:gridCol w:w="2787"/>
        <w:gridCol w:w="3180"/>
        <w:tblGridChange w:id="789">
          <w:tblGrid>
            <w:gridCol w:w="869"/>
            <w:gridCol w:w="168"/>
            <w:gridCol w:w="771"/>
            <w:gridCol w:w="349"/>
            <w:gridCol w:w="590"/>
            <w:gridCol w:w="530"/>
            <w:gridCol w:w="409"/>
            <w:gridCol w:w="711"/>
            <w:gridCol w:w="1939"/>
            <w:gridCol w:w="379"/>
            <w:gridCol w:w="2645"/>
          </w:tblGrid>
        </w:tblGridChange>
      </w:tblGrid>
      <w:tr w:rsidR="00727647" w:rsidRPr="0054003C" w14:paraId="1D443D7B" w14:textId="77777777" w:rsidTr="00350F25">
        <w:trPr>
          <w:trHeight w:val="276"/>
          <w:jc w:val="center"/>
          <w:trPrChange w:id="790" w:author="Steve Barbeaux" w:date="2022-10-09T18:39:00Z">
            <w:trPr>
              <w:trHeight w:val="276"/>
              <w:jc w:val="center"/>
            </w:trPr>
          </w:trPrChange>
        </w:trPr>
        <w:tc>
          <w:tcPr>
            <w:tcW w:w="0" w:type="auto"/>
            <w:tcBorders>
              <w:top w:val="nil"/>
              <w:left w:val="nil"/>
              <w:bottom w:val="single" w:sz="4" w:space="0" w:color="auto"/>
              <w:right w:val="nil"/>
            </w:tcBorders>
            <w:shd w:val="clear" w:color="auto" w:fill="auto"/>
            <w:noWrap/>
            <w:vAlign w:val="bottom"/>
            <w:tcPrChange w:id="791" w:author="Steve Barbeaux" w:date="2022-10-09T18:39:00Z">
              <w:tcPr>
                <w:tcW w:w="0" w:type="auto"/>
                <w:gridSpan w:val="2"/>
                <w:tcBorders>
                  <w:top w:val="nil"/>
                  <w:left w:val="nil"/>
                  <w:bottom w:val="double" w:sz="6" w:space="0" w:color="auto"/>
                  <w:right w:val="nil"/>
                </w:tcBorders>
                <w:shd w:val="clear" w:color="auto" w:fill="auto"/>
                <w:noWrap/>
                <w:vAlign w:val="bottom"/>
              </w:tcPr>
            </w:tcPrChange>
          </w:tcPr>
          <w:p w14:paraId="49188AC9" w14:textId="77777777" w:rsidR="00727647" w:rsidRPr="0054003C" w:rsidRDefault="00727647" w:rsidP="00727647">
            <w:pPr>
              <w:spacing w:after="0"/>
              <w:rPr>
                <w:sz w:val="20"/>
              </w:rPr>
            </w:pPr>
            <w:r w:rsidRPr="0054003C">
              <w:rPr>
                <w:sz w:val="20"/>
              </w:rPr>
              <w:t>YEAR</w:t>
            </w:r>
          </w:p>
        </w:tc>
        <w:tc>
          <w:tcPr>
            <w:tcW w:w="0" w:type="auto"/>
            <w:tcBorders>
              <w:top w:val="nil"/>
              <w:left w:val="nil"/>
              <w:bottom w:val="single" w:sz="4" w:space="0" w:color="auto"/>
              <w:right w:val="nil"/>
            </w:tcBorders>
            <w:shd w:val="clear" w:color="auto" w:fill="auto"/>
            <w:noWrap/>
            <w:vAlign w:val="bottom"/>
            <w:tcPrChange w:id="792" w:author="Steve Barbeaux" w:date="2022-10-09T18:39:00Z">
              <w:tcPr>
                <w:tcW w:w="0" w:type="auto"/>
                <w:gridSpan w:val="2"/>
                <w:tcBorders>
                  <w:top w:val="nil"/>
                  <w:left w:val="nil"/>
                  <w:bottom w:val="double" w:sz="6" w:space="0" w:color="auto"/>
                  <w:right w:val="nil"/>
                </w:tcBorders>
                <w:shd w:val="clear" w:color="auto" w:fill="auto"/>
                <w:noWrap/>
                <w:vAlign w:val="bottom"/>
              </w:tcPr>
            </w:tcPrChange>
          </w:tcPr>
          <w:p w14:paraId="4D911671" w14:textId="77777777" w:rsidR="00727647" w:rsidRPr="0054003C" w:rsidRDefault="00727647" w:rsidP="00727647">
            <w:pPr>
              <w:spacing w:after="0"/>
              <w:rPr>
                <w:sz w:val="20"/>
              </w:rPr>
            </w:pPr>
            <w:r w:rsidRPr="0054003C">
              <w:rPr>
                <w:sz w:val="20"/>
              </w:rPr>
              <w:t xml:space="preserve"> ABC </w:t>
            </w:r>
          </w:p>
        </w:tc>
        <w:tc>
          <w:tcPr>
            <w:tcW w:w="0" w:type="auto"/>
            <w:tcBorders>
              <w:top w:val="nil"/>
              <w:left w:val="nil"/>
              <w:bottom w:val="single" w:sz="4" w:space="0" w:color="auto"/>
              <w:right w:val="nil"/>
            </w:tcBorders>
            <w:shd w:val="clear" w:color="auto" w:fill="auto"/>
            <w:noWrap/>
            <w:vAlign w:val="bottom"/>
            <w:tcPrChange w:id="793" w:author="Steve Barbeaux" w:date="2022-10-09T18:39:00Z">
              <w:tcPr>
                <w:tcW w:w="0" w:type="auto"/>
                <w:gridSpan w:val="2"/>
                <w:tcBorders>
                  <w:top w:val="nil"/>
                  <w:left w:val="nil"/>
                  <w:bottom w:val="double" w:sz="6" w:space="0" w:color="auto"/>
                  <w:right w:val="nil"/>
                </w:tcBorders>
                <w:shd w:val="clear" w:color="auto" w:fill="auto"/>
                <w:noWrap/>
                <w:vAlign w:val="bottom"/>
              </w:tcPr>
            </w:tcPrChange>
          </w:tcPr>
          <w:p w14:paraId="5216BA3A" w14:textId="77777777" w:rsidR="00727647" w:rsidRPr="0054003C" w:rsidRDefault="00727647" w:rsidP="00727647">
            <w:pPr>
              <w:spacing w:after="0"/>
              <w:rPr>
                <w:sz w:val="20"/>
              </w:rPr>
            </w:pPr>
            <w:r w:rsidRPr="0054003C">
              <w:rPr>
                <w:sz w:val="20"/>
              </w:rPr>
              <w:t xml:space="preserve"> TAC </w:t>
            </w:r>
          </w:p>
        </w:tc>
        <w:tc>
          <w:tcPr>
            <w:tcW w:w="0" w:type="auto"/>
            <w:tcBorders>
              <w:top w:val="nil"/>
              <w:left w:val="nil"/>
              <w:bottom w:val="single" w:sz="4" w:space="0" w:color="auto"/>
              <w:right w:val="nil"/>
            </w:tcBorders>
            <w:shd w:val="clear" w:color="auto" w:fill="auto"/>
            <w:noWrap/>
            <w:vAlign w:val="bottom"/>
            <w:tcPrChange w:id="794" w:author="Steve Barbeaux" w:date="2022-10-09T18:39:00Z">
              <w:tcPr>
                <w:tcW w:w="0" w:type="auto"/>
                <w:gridSpan w:val="2"/>
                <w:tcBorders>
                  <w:top w:val="nil"/>
                  <w:left w:val="nil"/>
                  <w:bottom w:val="double" w:sz="6" w:space="0" w:color="auto"/>
                  <w:right w:val="nil"/>
                </w:tcBorders>
                <w:shd w:val="clear" w:color="auto" w:fill="auto"/>
                <w:noWrap/>
                <w:vAlign w:val="bottom"/>
              </w:tcPr>
            </w:tcPrChange>
          </w:tcPr>
          <w:p w14:paraId="4CF3205B" w14:textId="77777777" w:rsidR="00727647" w:rsidRPr="0054003C" w:rsidRDefault="00727647" w:rsidP="00727647">
            <w:pPr>
              <w:spacing w:after="0"/>
              <w:rPr>
                <w:sz w:val="20"/>
              </w:rPr>
            </w:pPr>
            <w:r w:rsidRPr="0054003C">
              <w:rPr>
                <w:sz w:val="20"/>
              </w:rPr>
              <w:t xml:space="preserve"> OFL </w:t>
            </w:r>
          </w:p>
        </w:tc>
        <w:tc>
          <w:tcPr>
            <w:tcW w:w="2650" w:type="dxa"/>
            <w:tcBorders>
              <w:top w:val="nil"/>
              <w:left w:val="nil"/>
              <w:bottom w:val="single" w:sz="4" w:space="0" w:color="auto"/>
              <w:right w:val="nil"/>
            </w:tcBorders>
            <w:shd w:val="clear" w:color="auto" w:fill="auto"/>
            <w:noWrap/>
            <w:vAlign w:val="bottom"/>
            <w:tcPrChange w:id="795" w:author="Steve Barbeaux" w:date="2022-10-09T18:39:00Z">
              <w:tcPr>
                <w:tcW w:w="1700" w:type="dxa"/>
                <w:gridSpan w:val="2"/>
                <w:tcBorders>
                  <w:top w:val="nil"/>
                  <w:left w:val="nil"/>
                  <w:bottom w:val="double" w:sz="6" w:space="0" w:color="auto"/>
                  <w:right w:val="nil"/>
                </w:tcBorders>
                <w:shd w:val="clear" w:color="auto" w:fill="auto"/>
                <w:noWrap/>
                <w:vAlign w:val="bottom"/>
              </w:tcPr>
            </w:tcPrChange>
          </w:tcPr>
          <w:p w14:paraId="262D225F" w14:textId="77777777" w:rsidR="00727647" w:rsidRPr="0054003C" w:rsidRDefault="00727647" w:rsidP="00727647">
            <w:pPr>
              <w:spacing w:after="0"/>
              <w:rPr>
                <w:sz w:val="20"/>
              </w:rPr>
            </w:pPr>
            <w:r w:rsidRPr="0054003C">
              <w:rPr>
                <w:sz w:val="20"/>
              </w:rPr>
              <w:t xml:space="preserve"> CATCH </w:t>
            </w:r>
          </w:p>
        </w:tc>
        <w:tc>
          <w:tcPr>
            <w:tcW w:w="3024" w:type="dxa"/>
            <w:tcBorders>
              <w:top w:val="nil"/>
              <w:left w:val="nil"/>
              <w:bottom w:val="single" w:sz="4" w:space="0" w:color="auto"/>
              <w:right w:val="nil"/>
            </w:tcBorders>
            <w:shd w:val="clear" w:color="auto" w:fill="auto"/>
            <w:noWrap/>
            <w:vAlign w:val="bottom"/>
            <w:tcPrChange w:id="796" w:author="Steve Barbeaux" w:date="2022-10-09T18:39:00Z">
              <w:tcPr>
                <w:tcW w:w="1940" w:type="dxa"/>
                <w:tcBorders>
                  <w:top w:val="nil"/>
                  <w:left w:val="nil"/>
                  <w:bottom w:val="double" w:sz="6" w:space="0" w:color="auto"/>
                  <w:right w:val="nil"/>
                </w:tcBorders>
                <w:shd w:val="clear" w:color="auto" w:fill="auto"/>
                <w:noWrap/>
                <w:vAlign w:val="bottom"/>
              </w:tcPr>
            </w:tcPrChange>
          </w:tcPr>
          <w:p w14:paraId="2C8C4BCA" w14:textId="77777777" w:rsidR="00727647" w:rsidRPr="0054003C" w:rsidRDefault="00727647" w:rsidP="00727647">
            <w:pPr>
              <w:spacing w:after="0"/>
              <w:rPr>
                <w:sz w:val="20"/>
              </w:rPr>
            </w:pPr>
            <w:r w:rsidRPr="0054003C">
              <w:rPr>
                <w:sz w:val="20"/>
              </w:rPr>
              <w:t xml:space="preserve"> CATCH/TAC </w:t>
            </w:r>
          </w:p>
        </w:tc>
      </w:tr>
      <w:tr w:rsidR="00CA6859" w:rsidRPr="0054003C" w:rsidDel="00350F25" w14:paraId="78AF5FA0" w14:textId="6EE5B092" w:rsidTr="00350F25">
        <w:trPr>
          <w:trHeight w:val="288"/>
          <w:jc w:val="center"/>
          <w:del w:id="797" w:author="Steve Barbeaux" w:date="2022-10-09T18:39:00Z"/>
          <w:trPrChange w:id="798" w:author="Steve Barbeaux" w:date="2022-10-09T18:39:00Z">
            <w:trPr>
              <w:trHeight w:val="288"/>
              <w:jc w:val="center"/>
            </w:trPr>
          </w:trPrChange>
        </w:trPr>
        <w:tc>
          <w:tcPr>
            <w:tcW w:w="0" w:type="auto"/>
            <w:tcBorders>
              <w:top w:val="single" w:sz="4" w:space="0" w:color="auto"/>
              <w:left w:val="nil"/>
              <w:bottom w:val="single" w:sz="4" w:space="0" w:color="auto"/>
              <w:right w:val="nil"/>
            </w:tcBorders>
            <w:shd w:val="clear" w:color="auto" w:fill="auto"/>
            <w:noWrap/>
            <w:vAlign w:val="bottom"/>
            <w:tcPrChange w:id="799" w:author="Steve Barbeaux" w:date="2022-10-09T18:39:00Z">
              <w:tcPr>
                <w:tcW w:w="0" w:type="auto"/>
                <w:gridSpan w:val="2"/>
                <w:tcBorders>
                  <w:top w:val="nil"/>
                  <w:left w:val="nil"/>
                  <w:bottom w:val="nil"/>
                  <w:right w:val="nil"/>
                </w:tcBorders>
                <w:shd w:val="clear" w:color="auto" w:fill="auto"/>
                <w:noWrap/>
                <w:vAlign w:val="bottom"/>
              </w:tcPr>
            </w:tcPrChange>
          </w:tcPr>
          <w:p w14:paraId="5DF75AE5" w14:textId="6BEA4E57" w:rsidR="00CA6859" w:rsidRPr="001E159B" w:rsidDel="00350F25" w:rsidRDefault="00CA6859" w:rsidP="00727647">
            <w:pPr>
              <w:rPr>
                <w:del w:id="800" w:author="Steve Barbeaux" w:date="2022-10-09T18:39:00Z"/>
                <w:szCs w:val="22"/>
              </w:rPr>
            </w:pPr>
            <w:del w:id="801" w:author="Steve Barbeaux" w:date="2022-10-09T18:39:00Z">
              <w:r w:rsidRPr="001E159B" w:rsidDel="00350F25">
                <w:rPr>
                  <w:szCs w:val="22"/>
                </w:rPr>
                <w:delText>1993</w:delText>
              </w:r>
            </w:del>
          </w:p>
        </w:tc>
        <w:tc>
          <w:tcPr>
            <w:tcW w:w="0" w:type="auto"/>
            <w:tcBorders>
              <w:top w:val="single" w:sz="4" w:space="0" w:color="auto"/>
              <w:left w:val="nil"/>
              <w:bottom w:val="single" w:sz="4" w:space="0" w:color="auto"/>
              <w:right w:val="nil"/>
            </w:tcBorders>
            <w:shd w:val="clear" w:color="auto" w:fill="auto"/>
            <w:noWrap/>
            <w:vAlign w:val="bottom"/>
            <w:tcPrChange w:id="802" w:author="Steve Barbeaux" w:date="2022-10-09T18:39:00Z">
              <w:tcPr>
                <w:tcW w:w="0" w:type="auto"/>
                <w:gridSpan w:val="2"/>
                <w:tcBorders>
                  <w:top w:val="nil"/>
                  <w:left w:val="nil"/>
                  <w:bottom w:val="nil"/>
                  <w:right w:val="nil"/>
                </w:tcBorders>
                <w:shd w:val="clear" w:color="auto" w:fill="auto"/>
                <w:noWrap/>
                <w:vAlign w:val="bottom"/>
              </w:tcPr>
            </w:tcPrChange>
          </w:tcPr>
          <w:p w14:paraId="7566DA68" w14:textId="040B6E5B" w:rsidR="00CA6859" w:rsidRPr="001E159B" w:rsidDel="00350F25" w:rsidRDefault="00CA6859" w:rsidP="00727647">
            <w:pPr>
              <w:jc w:val="right"/>
              <w:rPr>
                <w:del w:id="803" w:author="Steve Barbeaux" w:date="2022-10-09T18:39:00Z"/>
                <w:szCs w:val="22"/>
              </w:rPr>
            </w:pPr>
            <w:del w:id="804" w:author="Steve Barbeaux" w:date="2022-10-09T18:39:00Z">
              <w:r w:rsidDel="00350F25">
                <w:rPr>
                  <w:szCs w:val="22"/>
                </w:rPr>
                <w:delText>58,700</w:delText>
              </w:r>
            </w:del>
          </w:p>
        </w:tc>
        <w:tc>
          <w:tcPr>
            <w:tcW w:w="0" w:type="auto"/>
            <w:tcBorders>
              <w:top w:val="single" w:sz="4" w:space="0" w:color="auto"/>
              <w:left w:val="nil"/>
              <w:bottom w:val="single" w:sz="4" w:space="0" w:color="auto"/>
              <w:right w:val="nil"/>
            </w:tcBorders>
            <w:shd w:val="clear" w:color="auto" w:fill="auto"/>
            <w:noWrap/>
            <w:vAlign w:val="bottom"/>
            <w:tcPrChange w:id="805" w:author="Steve Barbeaux" w:date="2022-10-09T18:39:00Z">
              <w:tcPr>
                <w:tcW w:w="0" w:type="auto"/>
                <w:gridSpan w:val="2"/>
                <w:tcBorders>
                  <w:top w:val="nil"/>
                  <w:left w:val="nil"/>
                  <w:bottom w:val="nil"/>
                  <w:right w:val="nil"/>
                </w:tcBorders>
                <w:shd w:val="clear" w:color="auto" w:fill="auto"/>
                <w:noWrap/>
                <w:vAlign w:val="bottom"/>
              </w:tcPr>
            </w:tcPrChange>
          </w:tcPr>
          <w:p w14:paraId="05D5B21C" w14:textId="0E2418BC" w:rsidR="00CA6859" w:rsidRPr="001E159B" w:rsidDel="00350F25" w:rsidRDefault="00CA6859" w:rsidP="00727647">
            <w:pPr>
              <w:jc w:val="right"/>
              <w:rPr>
                <w:del w:id="806" w:author="Steve Barbeaux" w:date="2022-10-09T18:39:00Z"/>
                <w:szCs w:val="22"/>
              </w:rPr>
            </w:pPr>
            <w:del w:id="807" w:author="Steve Barbeaux" w:date="2022-10-09T18:39:00Z">
              <w:r w:rsidDel="00350F25">
                <w:rPr>
                  <w:szCs w:val="22"/>
                </w:rPr>
                <w:delText>51,600</w:delText>
              </w:r>
            </w:del>
          </w:p>
        </w:tc>
        <w:tc>
          <w:tcPr>
            <w:tcW w:w="0" w:type="auto"/>
            <w:tcBorders>
              <w:top w:val="single" w:sz="4" w:space="0" w:color="auto"/>
              <w:left w:val="nil"/>
              <w:bottom w:val="single" w:sz="4" w:space="0" w:color="auto"/>
              <w:right w:val="nil"/>
            </w:tcBorders>
            <w:shd w:val="clear" w:color="auto" w:fill="auto"/>
            <w:noWrap/>
            <w:vAlign w:val="bottom"/>
            <w:tcPrChange w:id="808" w:author="Steve Barbeaux" w:date="2022-10-09T18:39:00Z">
              <w:tcPr>
                <w:tcW w:w="0" w:type="auto"/>
                <w:gridSpan w:val="2"/>
                <w:tcBorders>
                  <w:top w:val="nil"/>
                  <w:left w:val="nil"/>
                  <w:bottom w:val="nil"/>
                  <w:right w:val="nil"/>
                </w:tcBorders>
                <w:shd w:val="clear" w:color="auto" w:fill="auto"/>
                <w:noWrap/>
                <w:vAlign w:val="bottom"/>
              </w:tcPr>
            </w:tcPrChange>
          </w:tcPr>
          <w:p w14:paraId="721E860E" w14:textId="32FB4F4B" w:rsidR="00CA6859" w:rsidRPr="001E159B" w:rsidDel="00350F25" w:rsidRDefault="00CA6859" w:rsidP="00727647">
            <w:pPr>
              <w:jc w:val="right"/>
              <w:rPr>
                <w:del w:id="809" w:author="Steve Barbeaux" w:date="2022-10-09T18:39:00Z"/>
                <w:szCs w:val="22"/>
              </w:rPr>
            </w:pPr>
            <w:del w:id="810" w:author="Steve Barbeaux" w:date="2022-10-09T18:39:00Z">
              <w:r w:rsidDel="00350F25">
                <w:rPr>
                  <w:szCs w:val="22"/>
                </w:rPr>
                <w:delText>NA</w:delText>
              </w:r>
            </w:del>
          </w:p>
        </w:tc>
        <w:tc>
          <w:tcPr>
            <w:tcW w:w="2650" w:type="dxa"/>
            <w:tcBorders>
              <w:top w:val="single" w:sz="4" w:space="0" w:color="auto"/>
              <w:left w:val="nil"/>
              <w:bottom w:val="single" w:sz="4" w:space="0" w:color="auto"/>
              <w:right w:val="nil"/>
            </w:tcBorders>
            <w:shd w:val="clear" w:color="auto" w:fill="auto"/>
            <w:noWrap/>
            <w:vAlign w:val="bottom"/>
            <w:tcPrChange w:id="811" w:author="Steve Barbeaux" w:date="2022-10-09T18:39:00Z">
              <w:tcPr>
                <w:tcW w:w="1700" w:type="dxa"/>
                <w:gridSpan w:val="2"/>
                <w:tcBorders>
                  <w:top w:val="nil"/>
                  <w:left w:val="nil"/>
                  <w:bottom w:val="nil"/>
                  <w:right w:val="nil"/>
                </w:tcBorders>
                <w:shd w:val="clear" w:color="auto" w:fill="auto"/>
                <w:noWrap/>
                <w:vAlign w:val="bottom"/>
              </w:tcPr>
            </w:tcPrChange>
          </w:tcPr>
          <w:p w14:paraId="1809B588" w14:textId="6E1DAD76" w:rsidR="00CA6859" w:rsidRPr="001E159B" w:rsidDel="00350F25" w:rsidRDefault="00CA6859" w:rsidP="00727647">
            <w:pPr>
              <w:jc w:val="right"/>
              <w:rPr>
                <w:del w:id="812" w:author="Steve Barbeaux" w:date="2022-10-09T18:39:00Z"/>
                <w:szCs w:val="22"/>
              </w:rPr>
            </w:pPr>
            <w:del w:id="813" w:author="Steve Barbeaux" w:date="2022-10-09T18:39:00Z">
              <w:r w:rsidRPr="001E159B" w:rsidDel="00350F25">
                <w:rPr>
                  <w:szCs w:val="22"/>
                </w:rPr>
                <w:delText xml:space="preserve">57,132 </w:delText>
              </w:r>
            </w:del>
          </w:p>
        </w:tc>
        <w:tc>
          <w:tcPr>
            <w:tcW w:w="3024" w:type="dxa"/>
            <w:tcBorders>
              <w:top w:val="single" w:sz="4" w:space="0" w:color="auto"/>
              <w:left w:val="nil"/>
              <w:bottom w:val="single" w:sz="4" w:space="0" w:color="auto"/>
              <w:right w:val="nil"/>
            </w:tcBorders>
            <w:shd w:val="clear" w:color="auto" w:fill="auto"/>
            <w:noWrap/>
            <w:vAlign w:val="bottom"/>
            <w:tcPrChange w:id="814" w:author="Steve Barbeaux" w:date="2022-10-09T18:39:00Z">
              <w:tcPr>
                <w:tcW w:w="1940" w:type="dxa"/>
                <w:tcBorders>
                  <w:top w:val="nil"/>
                  <w:left w:val="nil"/>
                  <w:bottom w:val="nil"/>
                  <w:right w:val="nil"/>
                </w:tcBorders>
                <w:shd w:val="clear" w:color="auto" w:fill="auto"/>
                <w:noWrap/>
                <w:vAlign w:val="bottom"/>
              </w:tcPr>
            </w:tcPrChange>
          </w:tcPr>
          <w:p w14:paraId="4785F25B" w14:textId="70C273E9" w:rsidR="00CA6859" w:rsidRPr="001E159B" w:rsidDel="00350F25" w:rsidRDefault="00CA6859" w:rsidP="00727647">
            <w:pPr>
              <w:jc w:val="right"/>
              <w:rPr>
                <w:del w:id="815" w:author="Steve Barbeaux" w:date="2022-10-09T18:39:00Z"/>
                <w:szCs w:val="22"/>
              </w:rPr>
            </w:pPr>
            <w:del w:id="816" w:author="Steve Barbeaux" w:date="2022-10-09T18:39:00Z">
              <w:r w:rsidDel="00350F25">
                <w:rPr>
                  <w:szCs w:val="22"/>
                </w:rPr>
                <w:delText>111%</w:delText>
              </w:r>
            </w:del>
          </w:p>
        </w:tc>
      </w:tr>
      <w:tr w:rsidR="00CA6859" w:rsidRPr="0054003C" w14:paraId="14B2DCE6" w14:textId="77777777" w:rsidTr="00350F25">
        <w:trPr>
          <w:trHeight w:val="276"/>
          <w:jc w:val="center"/>
          <w:trPrChange w:id="817" w:author="Steve Barbeaux" w:date="2022-10-09T18:39:00Z">
            <w:trPr>
              <w:trHeight w:val="276"/>
              <w:jc w:val="center"/>
            </w:trPr>
          </w:trPrChange>
        </w:trPr>
        <w:tc>
          <w:tcPr>
            <w:tcW w:w="0" w:type="auto"/>
            <w:tcBorders>
              <w:top w:val="nil"/>
              <w:left w:val="nil"/>
              <w:bottom w:val="nil"/>
              <w:right w:val="nil"/>
            </w:tcBorders>
            <w:shd w:val="clear" w:color="auto" w:fill="auto"/>
            <w:noWrap/>
            <w:vAlign w:val="bottom"/>
            <w:tcPrChange w:id="818" w:author="Steve Barbeaux" w:date="2022-10-09T18:39:00Z">
              <w:tcPr>
                <w:tcW w:w="0" w:type="auto"/>
                <w:gridSpan w:val="2"/>
                <w:tcBorders>
                  <w:top w:val="nil"/>
                  <w:left w:val="nil"/>
                  <w:bottom w:val="nil"/>
                  <w:right w:val="nil"/>
                </w:tcBorders>
                <w:shd w:val="clear" w:color="auto" w:fill="auto"/>
                <w:noWrap/>
                <w:vAlign w:val="bottom"/>
              </w:tcPr>
            </w:tcPrChange>
          </w:tcPr>
          <w:p w14:paraId="7B6A7BBE" w14:textId="0A7C1002" w:rsidR="00CA6859" w:rsidRPr="001E159B" w:rsidRDefault="00CA6859" w:rsidP="00727647">
            <w:pPr>
              <w:rPr>
                <w:szCs w:val="22"/>
              </w:rPr>
            </w:pPr>
            <w:r w:rsidRPr="001E159B">
              <w:rPr>
                <w:szCs w:val="22"/>
              </w:rPr>
              <w:t>1995</w:t>
            </w:r>
          </w:p>
        </w:tc>
        <w:tc>
          <w:tcPr>
            <w:tcW w:w="0" w:type="auto"/>
            <w:tcBorders>
              <w:top w:val="nil"/>
              <w:left w:val="nil"/>
              <w:bottom w:val="nil"/>
              <w:right w:val="nil"/>
            </w:tcBorders>
            <w:shd w:val="clear" w:color="auto" w:fill="auto"/>
            <w:noWrap/>
            <w:vAlign w:val="bottom"/>
            <w:tcPrChange w:id="819" w:author="Steve Barbeaux" w:date="2022-10-09T18:39:00Z">
              <w:tcPr>
                <w:tcW w:w="0" w:type="auto"/>
                <w:gridSpan w:val="2"/>
                <w:tcBorders>
                  <w:top w:val="nil"/>
                  <w:left w:val="nil"/>
                  <w:bottom w:val="nil"/>
                  <w:right w:val="nil"/>
                </w:tcBorders>
                <w:shd w:val="clear" w:color="auto" w:fill="auto"/>
                <w:noWrap/>
                <w:vAlign w:val="bottom"/>
              </w:tcPr>
            </w:tcPrChange>
          </w:tcPr>
          <w:p w14:paraId="3F1A15F2" w14:textId="547EC064" w:rsidR="00CA6859" w:rsidRPr="001E159B" w:rsidRDefault="00CA6859" w:rsidP="00727647">
            <w:pPr>
              <w:jc w:val="right"/>
              <w:rPr>
                <w:szCs w:val="22"/>
              </w:rPr>
            </w:pPr>
            <w:r w:rsidRPr="001E159B">
              <w:rPr>
                <w:szCs w:val="22"/>
              </w:rPr>
              <w:t xml:space="preserve">56,600 </w:t>
            </w:r>
          </w:p>
        </w:tc>
        <w:tc>
          <w:tcPr>
            <w:tcW w:w="0" w:type="auto"/>
            <w:tcBorders>
              <w:top w:val="nil"/>
              <w:left w:val="nil"/>
              <w:bottom w:val="nil"/>
              <w:right w:val="nil"/>
            </w:tcBorders>
            <w:shd w:val="clear" w:color="auto" w:fill="auto"/>
            <w:noWrap/>
            <w:vAlign w:val="bottom"/>
            <w:tcPrChange w:id="820" w:author="Steve Barbeaux" w:date="2022-10-09T18:39:00Z">
              <w:tcPr>
                <w:tcW w:w="0" w:type="auto"/>
                <w:gridSpan w:val="2"/>
                <w:tcBorders>
                  <w:top w:val="nil"/>
                  <w:left w:val="nil"/>
                  <w:bottom w:val="nil"/>
                  <w:right w:val="nil"/>
                </w:tcBorders>
                <w:shd w:val="clear" w:color="auto" w:fill="auto"/>
                <w:noWrap/>
                <w:vAlign w:val="bottom"/>
              </w:tcPr>
            </w:tcPrChange>
          </w:tcPr>
          <w:p w14:paraId="66C8AA5F" w14:textId="1DA7A7DA" w:rsidR="00CA6859" w:rsidRPr="001E159B" w:rsidRDefault="00CA6859" w:rsidP="00727647">
            <w:pPr>
              <w:jc w:val="right"/>
              <w:rPr>
                <w:szCs w:val="22"/>
              </w:rPr>
            </w:pPr>
            <w:r w:rsidRPr="001E159B">
              <w:rPr>
                <w:szCs w:val="22"/>
              </w:rPr>
              <w:t xml:space="preserve">56,600 </w:t>
            </w:r>
          </w:p>
        </w:tc>
        <w:tc>
          <w:tcPr>
            <w:tcW w:w="0" w:type="auto"/>
            <w:tcBorders>
              <w:top w:val="nil"/>
              <w:left w:val="nil"/>
              <w:bottom w:val="nil"/>
              <w:right w:val="nil"/>
            </w:tcBorders>
            <w:shd w:val="clear" w:color="auto" w:fill="auto"/>
            <w:noWrap/>
            <w:vAlign w:val="bottom"/>
            <w:tcPrChange w:id="821" w:author="Steve Barbeaux" w:date="2022-10-09T18:39:00Z">
              <w:tcPr>
                <w:tcW w:w="0" w:type="auto"/>
                <w:gridSpan w:val="2"/>
                <w:tcBorders>
                  <w:top w:val="nil"/>
                  <w:left w:val="nil"/>
                  <w:bottom w:val="nil"/>
                  <w:right w:val="nil"/>
                </w:tcBorders>
                <w:shd w:val="clear" w:color="auto" w:fill="auto"/>
                <w:noWrap/>
                <w:vAlign w:val="bottom"/>
              </w:tcPr>
            </w:tcPrChange>
          </w:tcPr>
          <w:p w14:paraId="3B3CE6F6" w14:textId="43DF22C6" w:rsidR="00CA6859" w:rsidRPr="001E159B" w:rsidRDefault="00CA6859" w:rsidP="00727647">
            <w:pPr>
              <w:jc w:val="right"/>
              <w:rPr>
                <w:szCs w:val="22"/>
              </w:rPr>
            </w:pPr>
            <w:r w:rsidRPr="001E159B">
              <w:rPr>
                <w:szCs w:val="22"/>
              </w:rPr>
              <w:t xml:space="preserve">60,400 </w:t>
            </w:r>
          </w:p>
        </w:tc>
        <w:tc>
          <w:tcPr>
            <w:tcW w:w="2650" w:type="dxa"/>
            <w:tcBorders>
              <w:top w:val="nil"/>
              <w:left w:val="nil"/>
              <w:bottom w:val="nil"/>
              <w:right w:val="nil"/>
            </w:tcBorders>
            <w:shd w:val="clear" w:color="auto" w:fill="auto"/>
            <w:noWrap/>
            <w:vAlign w:val="bottom"/>
            <w:tcPrChange w:id="822" w:author="Steve Barbeaux" w:date="2022-10-09T18:39:00Z">
              <w:tcPr>
                <w:tcW w:w="1700" w:type="dxa"/>
                <w:gridSpan w:val="2"/>
                <w:tcBorders>
                  <w:top w:val="nil"/>
                  <w:left w:val="nil"/>
                  <w:bottom w:val="nil"/>
                  <w:right w:val="nil"/>
                </w:tcBorders>
                <w:shd w:val="clear" w:color="auto" w:fill="auto"/>
                <w:noWrap/>
                <w:vAlign w:val="bottom"/>
              </w:tcPr>
            </w:tcPrChange>
          </w:tcPr>
          <w:p w14:paraId="2A754D26" w14:textId="6245D1D5" w:rsidR="00CA6859" w:rsidRPr="001E159B" w:rsidRDefault="00CA6859" w:rsidP="00727647">
            <w:pPr>
              <w:jc w:val="right"/>
              <w:rPr>
                <w:szCs w:val="22"/>
              </w:rPr>
            </w:pPr>
            <w:r w:rsidRPr="001E159B">
              <w:rPr>
                <w:szCs w:val="22"/>
              </w:rPr>
              <w:t xml:space="preserve">64,925 </w:t>
            </w:r>
          </w:p>
        </w:tc>
        <w:tc>
          <w:tcPr>
            <w:tcW w:w="3024" w:type="dxa"/>
            <w:tcBorders>
              <w:top w:val="nil"/>
              <w:left w:val="nil"/>
              <w:bottom w:val="nil"/>
              <w:right w:val="nil"/>
            </w:tcBorders>
            <w:shd w:val="clear" w:color="auto" w:fill="auto"/>
            <w:noWrap/>
            <w:vAlign w:val="bottom"/>
            <w:tcPrChange w:id="823" w:author="Steve Barbeaux" w:date="2022-10-09T18:39:00Z">
              <w:tcPr>
                <w:tcW w:w="1940" w:type="dxa"/>
                <w:tcBorders>
                  <w:top w:val="nil"/>
                  <w:left w:val="nil"/>
                  <w:bottom w:val="nil"/>
                  <w:right w:val="nil"/>
                </w:tcBorders>
                <w:shd w:val="clear" w:color="auto" w:fill="auto"/>
                <w:noWrap/>
                <w:vAlign w:val="bottom"/>
              </w:tcPr>
            </w:tcPrChange>
          </w:tcPr>
          <w:p w14:paraId="711D8637" w14:textId="2B8FB24B" w:rsidR="00CA6859" w:rsidRPr="001E159B" w:rsidRDefault="00CA6859" w:rsidP="00727647">
            <w:pPr>
              <w:jc w:val="right"/>
              <w:rPr>
                <w:szCs w:val="22"/>
              </w:rPr>
            </w:pPr>
            <w:r w:rsidRPr="001E159B">
              <w:rPr>
                <w:szCs w:val="22"/>
              </w:rPr>
              <w:t>115%</w:t>
            </w:r>
          </w:p>
        </w:tc>
      </w:tr>
      <w:tr w:rsidR="00CA6859" w:rsidRPr="0054003C" w14:paraId="0FE3524F" w14:textId="77777777" w:rsidTr="00350F25">
        <w:trPr>
          <w:trHeight w:val="276"/>
          <w:jc w:val="center"/>
          <w:trPrChange w:id="824" w:author="Steve Barbeaux" w:date="2022-10-09T18:39:00Z">
            <w:trPr>
              <w:trHeight w:val="276"/>
              <w:jc w:val="center"/>
            </w:trPr>
          </w:trPrChange>
        </w:trPr>
        <w:tc>
          <w:tcPr>
            <w:tcW w:w="0" w:type="auto"/>
            <w:tcBorders>
              <w:top w:val="nil"/>
              <w:left w:val="nil"/>
              <w:bottom w:val="nil"/>
              <w:right w:val="nil"/>
            </w:tcBorders>
            <w:shd w:val="clear" w:color="auto" w:fill="auto"/>
            <w:noWrap/>
            <w:vAlign w:val="bottom"/>
            <w:tcPrChange w:id="825" w:author="Steve Barbeaux" w:date="2022-10-09T18:39:00Z">
              <w:tcPr>
                <w:tcW w:w="0" w:type="auto"/>
                <w:gridSpan w:val="2"/>
                <w:tcBorders>
                  <w:top w:val="nil"/>
                  <w:left w:val="nil"/>
                  <w:bottom w:val="nil"/>
                  <w:right w:val="nil"/>
                </w:tcBorders>
                <w:shd w:val="clear" w:color="auto" w:fill="auto"/>
                <w:noWrap/>
                <w:vAlign w:val="bottom"/>
              </w:tcPr>
            </w:tcPrChange>
          </w:tcPr>
          <w:p w14:paraId="2CD13334" w14:textId="42B7BFE3" w:rsidR="00CA6859" w:rsidRPr="001E159B" w:rsidRDefault="00CA6859" w:rsidP="00727647">
            <w:pPr>
              <w:rPr>
                <w:szCs w:val="22"/>
              </w:rPr>
            </w:pPr>
            <w:r w:rsidRPr="001E159B">
              <w:rPr>
                <w:szCs w:val="22"/>
              </w:rPr>
              <w:t>1996</w:t>
            </w:r>
          </w:p>
        </w:tc>
        <w:tc>
          <w:tcPr>
            <w:tcW w:w="0" w:type="auto"/>
            <w:tcBorders>
              <w:top w:val="nil"/>
              <w:left w:val="nil"/>
              <w:bottom w:val="nil"/>
              <w:right w:val="nil"/>
            </w:tcBorders>
            <w:shd w:val="clear" w:color="auto" w:fill="auto"/>
            <w:noWrap/>
            <w:vAlign w:val="bottom"/>
            <w:tcPrChange w:id="826" w:author="Steve Barbeaux" w:date="2022-10-09T18:39:00Z">
              <w:tcPr>
                <w:tcW w:w="0" w:type="auto"/>
                <w:gridSpan w:val="2"/>
                <w:tcBorders>
                  <w:top w:val="nil"/>
                  <w:left w:val="nil"/>
                  <w:bottom w:val="nil"/>
                  <w:right w:val="nil"/>
                </w:tcBorders>
                <w:shd w:val="clear" w:color="auto" w:fill="auto"/>
                <w:noWrap/>
                <w:vAlign w:val="bottom"/>
              </w:tcPr>
            </w:tcPrChange>
          </w:tcPr>
          <w:p w14:paraId="70A62EF3" w14:textId="1E493CBC" w:rsidR="00CA6859" w:rsidRPr="001E159B" w:rsidRDefault="00CA6859" w:rsidP="00727647">
            <w:pPr>
              <w:jc w:val="right"/>
              <w:rPr>
                <w:szCs w:val="22"/>
              </w:rPr>
            </w:pPr>
            <w:r w:rsidRPr="001E159B">
              <w:rPr>
                <w:szCs w:val="22"/>
              </w:rPr>
              <w:t xml:space="preserve">35,600 </w:t>
            </w:r>
          </w:p>
        </w:tc>
        <w:tc>
          <w:tcPr>
            <w:tcW w:w="0" w:type="auto"/>
            <w:tcBorders>
              <w:top w:val="nil"/>
              <w:left w:val="nil"/>
              <w:bottom w:val="nil"/>
              <w:right w:val="nil"/>
            </w:tcBorders>
            <w:shd w:val="clear" w:color="auto" w:fill="auto"/>
            <w:noWrap/>
            <w:vAlign w:val="bottom"/>
            <w:tcPrChange w:id="827" w:author="Steve Barbeaux" w:date="2022-10-09T18:39:00Z">
              <w:tcPr>
                <w:tcW w:w="0" w:type="auto"/>
                <w:gridSpan w:val="2"/>
                <w:tcBorders>
                  <w:top w:val="nil"/>
                  <w:left w:val="nil"/>
                  <w:bottom w:val="nil"/>
                  <w:right w:val="nil"/>
                </w:tcBorders>
                <w:shd w:val="clear" w:color="auto" w:fill="auto"/>
                <w:noWrap/>
                <w:vAlign w:val="bottom"/>
              </w:tcPr>
            </w:tcPrChange>
          </w:tcPr>
          <w:p w14:paraId="3264110C" w14:textId="7AABC6E5" w:rsidR="00CA6859" w:rsidRPr="001E159B" w:rsidRDefault="00CA6859" w:rsidP="00727647">
            <w:pPr>
              <w:jc w:val="right"/>
              <w:rPr>
                <w:szCs w:val="22"/>
              </w:rPr>
            </w:pPr>
            <w:r w:rsidRPr="001E159B">
              <w:rPr>
                <w:szCs w:val="22"/>
              </w:rPr>
              <w:t xml:space="preserve">35,600 </w:t>
            </w:r>
          </w:p>
        </w:tc>
        <w:tc>
          <w:tcPr>
            <w:tcW w:w="0" w:type="auto"/>
            <w:tcBorders>
              <w:top w:val="nil"/>
              <w:left w:val="nil"/>
              <w:bottom w:val="nil"/>
              <w:right w:val="nil"/>
            </w:tcBorders>
            <w:shd w:val="clear" w:color="auto" w:fill="auto"/>
            <w:noWrap/>
            <w:vAlign w:val="bottom"/>
            <w:tcPrChange w:id="828" w:author="Steve Barbeaux" w:date="2022-10-09T18:39:00Z">
              <w:tcPr>
                <w:tcW w:w="0" w:type="auto"/>
                <w:gridSpan w:val="2"/>
                <w:tcBorders>
                  <w:top w:val="nil"/>
                  <w:left w:val="nil"/>
                  <w:bottom w:val="nil"/>
                  <w:right w:val="nil"/>
                </w:tcBorders>
                <w:shd w:val="clear" w:color="auto" w:fill="auto"/>
                <w:noWrap/>
                <w:vAlign w:val="bottom"/>
              </w:tcPr>
            </w:tcPrChange>
          </w:tcPr>
          <w:p w14:paraId="43EEBB12" w14:textId="2AFA2DCA" w:rsidR="00CA6859" w:rsidRPr="001E159B" w:rsidRDefault="00CA6859" w:rsidP="00727647">
            <w:pPr>
              <w:jc w:val="right"/>
              <w:rPr>
                <w:szCs w:val="22"/>
              </w:rPr>
            </w:pPr>
            <w:r w:rsidRPr="001E159B">
              <w:rPr>
                <w:szCs w:val="22"/>
              </w:rPr>
              <w:t xml:space="preserve">47,000 </w:t>
            </w:r>
          </w:p>
        </w:tc>
        <w:tc>
          <w:tcPr>
            <w:tcW w:w="2650" w:type="dxa"/>
            <w:tcBorders>
              <w:top w:val="nil"/>
              <w:left w:val="nil"/>
              <w:bottom w:val="nil"/>
              <w:right w:val="nil"/>
            </w:tcBorders>
            <w:shd w:val="clear" w:color="auto" w:fill="auto"/>
            <w:noWrap/>
            <w:vAlign w:val="bottom"/>
            <w:tcPrChange w:id="829" w:author="Steve Barbeaux" w:date="2022-10-09T18:39:00Z">
              <w:tcPr>
                <w:tcW w:w="1700" w:type="dxa"/>
                <w:gridSpan w:val="2"/>
                <w:tcBorders>
                  <w:top w:val="nil"/>
                  <w:left w:val="nil"/>
                  <w:bottom w:val="nil"/>
                  <w:right w:val="nil"/>
                </w:tcBorders>
                <w:shd w:val="clear" w:color="auto" w:fill="auto"/>
                <w:noWrap/>
                <w:vAlign w:val="bottom"/>
              </w:tcPr>
            </w:tcPrChange>
          </w:tcPr>
          <w:p w14:paraId="388B86D8" w14:textId="5ABB55C1" w:rsidR="00CA6859" w:rsidRPr="001E159B" w:rsidRDefault="00CA6859" w:rsidP="00727647">
            <w:pPr>
              <w:jc w:val="right"/>
              <w:rPr>
                <w:szCs w:val="22"/>
              </w:rPr>
            </w:pPr>
            <w:r w:rsidRPr="001E159B">
              <w:rPr>
                <w:szCs w:val="22"/>
              </w:rPr>
              <w:t xml:space="preserve">29,062 </w:t>
            </w:r>
          </w:p>
        </w:tc>
        <w:tc>
          <w:tcPr>
            <w:tcW w:w="3024" w:type="dxa"/>
            <w:tcBorders>
              <w:top w:val="nil"/>
              <w:left w:val="nil"/>
              <w:bottom w:val="nil"/>
              <w:right w:val="nil"/>
            </w:tcBorders>
            <w:shd w:val="clear" w:color="auto" w:fill="auto"/>
            <w:noWrap/>
            <w:vAlign w:val="bottom"/>
            <w:tcPrChange w:id="830" w:author="Steve Barbeaux" w:date="2022-10-09T18:39:00Z">
              <w:tcPr>
                <w:tcW w:w="1940" w:type="dxa"/>
                <w:tcBorders>
                  <w:top w:val="nil"/>
                  <w:left w:val="nil"/>
                  <w:bottom w:val="nil"/>
                  <w:right w:val="nil"/>
                </w:tcBorders>
                <w:shd w:val="clear" w:color="auto" w:fill="auto"/>
                <w:noWrap/>
                <w:vAlign w:val="bottom"/>
              </w:tcPr>
            </w:tcPrChange>
          </w:tcPr>
          <w:p w14:paraId="5BC0D61F" w14:textId="5FD5AFDE" w:rsidR="00CA6859" w:rsidRPr="001E159B" w:rsidRDefault="00CA6859" w:rsidP="00727647">
            <w:pPr>
              <w:jc w:val="right"/>
              <w:rPr>
                <w:szCs w:val="22"/>
              </w:rPr>
            </w:pPr>
            <w:r w:rsidRPr="001E159B">
              <w:rPr>
                <w:szCs w:val="22"/>
              </w:rPr>
              <w:t>82%</w:t>
            </w:r>
          </w:p>
        </w:tc>
      </w:tr>
      <w:tr w:rsidR="00CA6859" w:rsidRPr="0054003C" w14:paraId="78C63FA5" w14:textId="77777777" w:rsidTr="00350F25">
        <w:trPr>
          <w:trHeight w:val="276"/>
          <w:jc w:val="center"/>
          <w:trPrChange w:id="831" w:author="Steve Barbeaux" w:date="2022-10-09T18:39:00Z">
            <w:trPr>
              <w:trHeight w:val="276"/>
              <w:jc w:val="center"/>
            </w:trPr>
          </w:trPrChange>
        </w:trPr>
        <w:tc>
          <w:tcPr>
            <w:tcW w:w="0" w:type="auto"/>
            <w:tcBorders>
              <w:top w:val="nil"/>
              <w:left w:val="nil"/>
              <w:bottom w:val="nil"/>
              <w:right w:val="nil"/>
            </w:tcBorders>
            <w:shd w:val="clear" w:color="auto" w:fill="auto"/>
            <w:noWrap/>
            <w:vAlign w:val="bottom"/>
            <w:tcPrChange w:id="832" w:author="Steve Barbeaux" w:date="2022-10-09T18:39:00Z">
              <w:tcPr>
                <w:tcW w:w="0" w:type="auto"/>
                <w:gridSpan w:val="2"/>
                <w:tcBorders>
                  <w:top w:val="nil"/>
                  <w:left w:val="nil"/>
                  <w:bottom w:val="nil"/>
                  <w:right w:val="nil"/>
                </w:tcBorders>
                <w:shd w:val="clear" w:color="auto" w:fill="auto"/>
                <w:noWrap/>
                <w:vAlign w:val="bottom"/>
              </w:tcPr>
            </w:tcPrChange>
          </w:tcPr>
          <w:p w14:paraId="1ED95B85" w14:textId="23C8C0ED" w:rsidR="00CA6859" w:rsidRPr="001E159B" w:rsidRDefault="00CA6859" w:rsidP="00727647">
            <w:pPr>
              <w:rPr>
                <w:szCs w:val="22"/>
              </w:rPr>
            </w:pPr>
            <w:r w:rsidRPr="001E159B">
              <w:rPr>
                <w:szCs w:val="22"/>
              </w:rPr>
              <w:t>1997</w:t>
            </w:r>
          </w:p>
        </w:tc>
        <w:tc>
          <w:tcPr>
            <w:tcW w:w="0" w:type="auto"/>
            <w:tcBorders>
              <w:top w:val="nil"/>
              <w:left w:val="nil"/>
              <w:bottom w:val="nil"/>
              <w:right w:val="nil"/>
            </w:tcBorders>
            <w:shd w:val="clear" w:color="auto" w:fill="auto"/>
            <w:noWrap/>
            <w:vAlign w:val="bottom"/>
            <w:tcPrChange w:id="833" w:author="Steve Barbeaux" w:date="2022-10-09T18:39:00Z">
              <w:tcPr>
                <w:tcW w:w="0" w:type="auto"/>
                <w:gridSpan w:val="2"/>
                <w:tcBorders>
                  <w:top w:val="nil"/>
                  <w:left w:val="nil"/>
                  <w:bottom w:val="nil"/>
                  <w:right w:val="nil"/>
                </w:tcBorders>
                <w:shd w:val="clear" w:color="auto" w:fill="auto"/>
                <w:noWrap/>
                <w:vAlign w:val="bottom"/>
              </w:tcPr>
            </w:tcPrChange>
          </w:tcPr>
          <w:p w14:paraId="1398C759" w14:textId="679DFF70" w:rsidR="00CA6859" w:rsidRPr="001E159B" w:rsidRDefault="00CA6859" w:rsidP="00727647">
            <w:pPr>
              <w:jc w:val="right"/>
              <w:rPr>
                <w:szCs w:val="22"/>
              </w:rPr>
            </w:pPr>
            <w:r w:rsidRPr="001E159B">
              <w:rPr>
                <w:szCs w:val="22"/>
              </w:rPr>
              <w:t xml:space="preserve">28,000 </w:t>
            </w:r>
          </w:p>
        </w:tc>
        <w:tc>
          <w:tcPr>
            <w:tcW w:w="0" w:type="auto"/>
            <w:tcBorders>
              <w:top w:val="nil"/>
              <w:left w:val="nil"/>
              <w:bottom w:val="nil"/>
              <w:right w:val="nil"/>
            </w:tcBorders>
            <w:shd w:val="clear" w:color="auto" w:fill="auto"/>
            <w:noWrap/>
            <w:vAlign w:val="bottom"/>
            <w:tcPrChange w:id="834" w:author="Steve Barbeaux" w:date="2022-10-09T18:39:00Z">
              <w:tcPr>
                <w:tcW w:w="0" w:type="auto"/>
                <w:gridSpan w:val="2"/>
                <w:tcBorders>
                  <w:top w:val="nil"/>
                  <w:left w:val="nil"/>
                  <w:bottom w:val="nil"/>
                  <w:right w:val="nil"/>
                </w:tcBorders>
                <w:shd w:val="clear" w:color="auto" w:fill="auto"/>
                <w:noWrap/>
                <w:vAlign w:val="bottom"/>
              </w:tcPr>
            </w:tcPrChange>
          </w:tcPr>
          <w:p w14:paraId="6724667D" w14:textId="335D667F" w:rsidR="00CA6859" w:rsidRPr="001E159B" w:rsidRDefault="00CA6859" w:rsidP="00727647">
            <w:pPr>
              <w:jc w:val="right"/>
              <w:rPr>
                <w:szCs w:val="22"/>
              </w:rPr>
            </w:pPr>
            <w:r w:rsidRPr="001E159B">
              <w:rPr>
                <w:szCs w:val="22"/>
              </w:rPr>
              <w:t xml:space="preserve">28,000 </w:t>
            </w:r>
          </w:p>
        </w:tc>
        <w:tc>
          <w:tcPr>
            <w:tcW w:w="0" w:type="auto"/>
            <w:tcBorders>
              <w:top w:val="nil"/>
              <w:left w:val="nil"/>
              <w:bottom w:val="nil"/>
              <w:right w:val="nil"/>
            </w:tcBorders>
            <w:shd w:val="clear" w:color="auto" w:fill="auto"/>
            <w:noWrap/>
            <w:vAlign w:val="bottom"/>
            <w:tcPrChange w:id="835" w:author="Steve Barbeaux" w:date="2022-10-09T18:39:00Z">
              <w:tcPr>
                <w:tcW w:w="0" w:type="auto"/>
                <w:gridSpan w:val="2"/>
                <w:tcBorders>
                  <w:top w:val="nil"/>
                  <w:left w:val="nil"/>
                  <w:bottom w:val="nil"/>
                  <w:right w:val="nil"/>
                </w:tcBorders>
                <w:shd w:val="clear" w:color="auto" w:fill="auto"/>
                <w:noWrap/>
                <w:vAlign w:val="bottom"/>
              </w:tcPr>
            </w:tcPrChange>
          </w:tcPr>
          <w:p w14:paraId="7A7CBC59" w14:textId="2131E4D0" w:rsidR="00CA6859" w:rsidRPr="001E159B" w:rsidRDefault="00CA6859" w:rsidP="00727647">
            <w:pPr>
              <w:jc w:val="right"/>
              <w:rPr>
                <w:szCs w:val="22"/>
              </w:rPr>
            </w:pPr>
            <w:r w:rsidRPr="001E159B">
              <w:rPr>
                <w:szCs w:val="22"/>
              </w:rPr>
              <w:t xml:space="preserve">38,000 </w:t>
            </w:r>
          </w:p>
        </w:tc>
        <w:tc>
          <w:tcPr>
            <w:tcW w:w="2650" w:type="dxa"/>
            <w:tcBorders>
              <w:top w:val="nil"/>
              <w:left w:val="nil"/>
              <w:bottom w:val="nil"/>
              <w:right w:val="nil"/>
            </w:tcBorders>
            <w:shd w:val="clear" w:color="auto" w:fill="auto"/>
            <w:noWrap/>
            <w:vAlign w:val="bottom"/>
            <w:tcPrChange w:id="836" w:author="Steve Barbeaux" w:date="2022-10-09T18:39:00Z">
              <w:tcPr>
                <w:tcW w:w="1700" w:type="dxa"/>
                <w:gridSpan w:val="2"/>
                <w:tcBorders>
                  <w:top w:val="nil"/>
                  <w:left w:val="nil"/>
                  <w:bottom w:val="nil"/>
                  <w:right w:val="nil"/>
                </w:tcBorders>
                <w:shd w:val="clear" w:color="auto" w:fill="auto"/>
                <w:noWrap/>
                <w:vAlign w:val="bottom"/>
              </w:tcPr>
            </w:tcPrChange>
          </w:tcPr>
          <w:p w14:paraId="1E52949A" w14:textId="1223CEC4" w:rsidR="00CA6859" w:rsidRPr="001E159B" w:rsidRDefault="00CA6859" w:rsidP="00727647">
            <w:pPr>
              <w:jc w:val="right"/>
              <w:rPr>
                <w:szCs w:val="22"/>
              </w:rPr>
            </w:pPr>
            <w:r w:rsidRPr="001E159B">
              <w:rPr>
                <w:szCs w:val="22"/>
              </w:rPr>
              <w:t xml:space="preserve">25,940 </w:t>
            </w:r>
          </w:p>
        </w:tc>
        <w:tc>
          <w:tcPr>
            <w:tcW w:w="3024" w:type="dxa"/>
            <w:tcBorders>
              <w:top w:val="nil"/>
              <w:left w:val="nil"/>
              <w:bottom w:val="nil"/>
              <w:right w:val="nil"/>
            </w:tcBorders>
            <w:shd w:val="clear" w:color="auto" w:fill="auto"/>
            <w:noWrap/>
            <w:vAlign w:val="bottom"/>
            <w:tcPrChange w:id="837" w:author="Steve Barbeaux" w:date="2022-10-09T18:39:00Z">
              <w:tcPr>
                <w:tcW w:w="1940" w:type="dxa"/>
                <w:tcBorders>
                  <w:top w:val="nil"/>
                  <w:left w:val="nil"/>
                  <w:bottom w:val="nil"/>
                  <w:right w:val="nil"/>
                </w:tcBorders>
                <w:shd w:val="clear" w:color="auto" w:fill="auto"/>
                <w:noWrap/>
                <w:vAlign w:val="bottom"/>
              </w:tcPr>
            </w:tcPrChange>
          </w:tcPr>
          <w:p w14:paraId="611B8B92" w14:textId="02BFE875" w:rsidR="00CA6859" w:rsidRPr="001E159B" w:rsidRDefault="00CA6859" w:rsidP="00727647">
            <w:pPr>
              <w:jc w:val="right"/>
              <w:rPr>
                <w:szCs w:val="22"/>
              </w:rPr>
            </w:pPr>
            <w:r w:rsidRPr="001E159B">
              <w:rPr>
                <w:szCs w:val="22"/>
              </w:rPr>
              <w:t>93%</w:t>
            </w:r>
          </w:p>
        </w:tc>
      </w:tr>
      <w:tr w:rsidR="00CA6859" w:rsidRPr="0054003C" w14:paraId="43ACA1D9" w14:textId="77777777" w:rsidTr="00350F25">
        <w:trPr>
          <w:trHeight w:val="276"/>
          <w:jc w:val="center"/>
          <w:trPrChange w:id="838" w:author="Steve Barbeaux" w:date="2022-10-09T18:39:00Z">
            <w:trPr>
              <w:trHeight w:val="276"/>
              <w:jc w:val="center"/>
            </w:trPr>
          </w:trPrChange>
        </w:trPr>
        <w:tc>
          <w:tcPr>
            <w:tcW w:w="0" w:type="auto"/>
            <w:tcBorders>
              <w:top w:val="nil"/>
              <w:left w:val="nil"/>
              <w:bottom w:val="nil"/>
              <w:right w:val="nil"/>
            </w:tcBorders>
            <w:shd w:val="clear" w:color="auto" w:fill="auto"/>
            <w:noWrap/>
            <w:vAlign w:val="bottom"/>
            <w:tcPrChange w:id="839" w:author="Steve Barbeaux" w:date="2022-10-09T18:39:00Z">
              <w:tcPr>
                <w:tcW w:w="0" w:type="auto"/>
                <w:gridSpan w:val="2"/>
                <w:tcBorders>
                  <w:top w:val="nil"/>
                  <w:left w:val="nil"/>
                  <w:bottom w:val="nil"/>
                  <w:right w:val="nil"/>
                </w:tcBorders>
                <w:shd w:val="clear" w:color="auto" w:fill="auto"/>
                <w:noWrap/>
                <w:vAlign w:val="bottom"/>
              </w:tcPr>
            </w:tcPrChange>
          </w:tcPr>
          <w:p w14:paraId="68849473" w14:textId="17458D46" w:rsidR="00CA6859" w:rsidRPr="001E159B" w:rsidRDefault="00CA6859" w:rsidP="00727647">
            <w:pPr>
              <w:rPr>
                <w:szCs w:val="22"/>
              </w:rPr>
            </w:pPr>
            <w:r w:rsidRPr="001E159B">
              <w:rPr>
                <w:szCs w:val="22"/>
              </w:rPr>
              <w:t>1998</w:t>
            </w:r>
          </w:p>
        </w:tc>
        <w:tc>
          <w:tcPr>
            <w:tcW w:w="0" w:type="auto"/>
            <w:tcBorders>
              <w:top w:val="nil"/>
              <w:left w:val="nil"/>
              <w:bottom w:val="nil"/>
              <w:right w:val="nil"/>
            </w:tcBorders>
            <w:shd w:val="clear" w:color="auto" w:fill="auto"/>
            <w:noWrap/>
            <w:vAlign w:val="bottom"/>
            <w:tcPrChange w:id="840" w:author="Steve Barbeaux" w:date="2022-10-09T18:39:00Z">
              <w:tcPr>
                <w:tcW w:w="0" w:type="auto"/>
                <w:gridSpan w:val="2"/>
                <w:tcBorders>
                  <w:top w:val="nil"/>
                  <w:left w:val="nil"/>
                  <w:bottom w:val="nil"/>
                  <w:right w:val="nil"/>
                </w:tcBorders>
                <w:shd w:val="clear" w:color="auto" w:fill="auto"/>
                <w:noWrap/>
                <w:vAlign w:val="bottom"/>
              </w:tcPr>
            </w:tcPrChange>
          </w:tcPr>
          <w:p w14:paraId="413FF531" w14:textId="624975D2" w:rsidR="00CA6859" w:rsidRPr="001E159B" w:rsidRDefault="00CA6859" w:rsidP="00727647">
            <w:pPr>
              <w:jc w:val="right"/>
              <w:rPr>
                <w:szCs w:val="22"/>
              </w:rPr>
            </w:pPr>
            <w:r w:rsidRPr="001E159B">
              <w:rPr>
                <w:szCs w:val="22"/>
              </w:rPr>
              <w:t xml:space="preserve">23,800 </w:t>
            </w:r>
          </w:p>
        </w:tc>
        <w:tc>
          <w:tcPr>
            <w:tcW w:w="0" w:type="auto"/>
            <w:tcBorders>
              <w:top w:val="nil"/>
              <w:left w:val="nil"/>
              <w:bottom w:val="nil"/>
              <w:right w:val="nil"/>
            </w:tcBorders>
            <w:shd w:val="clear" w:color="auto" w:fill="auto"/>
            <w:noWrap/>
            <w:vAlign w:val="bottom"/>
            <w:tcPrChange w:id="841" w:author="Steve Barbeaux" w:date="2022-10-09T18:39:00Z">
              <w:tcPr>
                <w:tcW w:w="0" w:type="auto"/>
                <w:gridSpan w:val="2"/>
                <w:tcBorders>
                  <w:top w:val="nil"/>
                  <w:left w:val="nil"/>
                  <w:bottom w:val="nil"/>
                  <w:right w:val="nil"/>
                </w:tcBorders>
                <w:shd w:val="clear" w:color="auto" w:fill="auto"/>
                <w:noWrap/>
                <w:vAlign w:val="bottom"/>
              </w:tcPr>
            </w:tcPrChange>
          </w:tcPr>
          <w:p w14:paraId="4DAE247A" w14:textId="3739DD65" w:rsidR="00CA6859" w:rsidRPr="001E159B" w:rsidRDefault="00CA6859" w:rsidP="00727647">
            <w:pPr>
              <w:jc w:val="right"/>
              <w:rPr>
                <w:szCs w:val="22"/>
              </w:rPr>
            </w:pPr>
            <w:r w:rsidRPr="001E159B">
              <w:rPr>
                <w:szCs w:val="22"/>
              </w:rPr>
              <w:t xml:space="preserve">23,800 </w:t>
            </w:r>
          </w:p>
        </w:tc>
        <w:tc>
          <w:tcPr>
            <w:tcW w:w="0" w:type="auto"/>
            <w:tcBorders>
              <w:top w:val="nil"/>
              <w:left w:val="nil"/>
              <w:bottom w:val="nil"/>
              <w:right w:val="nil"/>
            </w:tcBorders>
            <w:shd w:val="clear" w:color="auto" w:fill="auto"/>
            <w:noWrap/>
            <w:vAlign w:val="bottom"/>
            <w:tcPrChange w:id="842" w:author="Steve Barbeaux" w:date="2022-10-09T18:39:00Z">
              <w:tcPr>
                <w:tcW w:w="0" w:type="auto"/>
                <w:gridSpan w:val="2"/>
                <w:tcBorders>
                  <w:top w:val="nil"/>
                  <w:left w:val="nil"/>
                  <w:bottom w:val="nil"/>
                  <w:right w:val="nil"/>
                </w:tcBorders>
                <w:shd w:val="clear" w:color="auto" w:fill="auto"/>
                <w:noWrap/>
                <w:vAlign w:val="bottom"/>
              </w:tcPr>
            </w:tcPrChange>
          </w:tcPr>
          <w:p w14:paraId="2CBA47B2" w14:textId="41EF38F1" w:rsidR="00CA6859" w:rsidRPr="001E159B" w:rsidRDefault="00CA6859" w:rsidP="00727647">
            <w:pPr>
              <w:jc w:val="right"/>
              <w:rPr>
                <w:szCs w:val="22"/>
              </w:rPr>
            </w:pPr>
            <w:r w:rsidRPr="001E159B">
              <w:rPr>
                <w:szCs w:val="22"/>
              </w:rPr>
              <w:t xml:space="preserve">31,700 </w:t>
            </w:r>
          </w:p>
        </w:tc>
        <w:tc>
          <w:tcPr>
            <w:tcW w:w="2650" w:type="dxa"/>
            <w:tcBorders>
              <w:top w:val="nil"/>
              <w:left w:val="nil"/>
              <w:bottom w:val="nil"/>
              <w:right w:val="nil"/>
            </w:tcBorders>
            <w:shd w:val="clear" w:color="auto" w:fill="auto"/>
            <w:noWrap/>
            <w:vAlign w:val="bottom"/>
            <w:tcPrChange w:id="843" w:author="Steve Barbeaux" w:date="2022-10-09T18:39:00Z">
              <w:tcPr>
                <w:tcW w:w="1700" w:type="dxa"/>
                <w:gridSpan w:val="2"/>
                <w:tcBorders>
                  <w:top w:val="nil"/>
                  <w:left w:val="nil"/>
                  <w:bottom w:val="nil"/>
                  <w:right w:val="nil"/>
                </w:tcBorders>
                <w:shd w:val="clear" w:color="auto" w:fill="auto"/>
                <w:noWrap/>
                <w:vAlign w:val="bottom"/>
              </w:tcPr>
            </w:tcPrChange>
          </w:tcPr>
          <w:p w14:paraId="015D364F" w14:textId="116859CF" w:rsidR="00CA6859" w:rsidRPr="001E159B" w:rsidRDefault="00CA6859" w:rsidP="00727647">
            <w:pPr>
              <w:jc w:val="right"/>
              <w:rPr>
                <w:szCs w:val="22"/>
              </w:rPr>
            </w:pPr>
            <w:r w:rsidRPr="001E159B">
              <w:rPr>
                <w:szCs w:val="22"/>
              </w:rPr>
              <w:t>23,</w:t>
            </w:r>
            <w:r>
              <w:rPr>
                <w:szCs w:val="22"/>
              </w:rPr>
              <w:t>798</w:t>
            </w:r>
            <w:r w:rsidRPr="001E159B">
              <w:rPr>
                <w:szCs w:val="22"/>
              </w:rPr>
              <w:t xml:space="preserve"> </w:t>
            </w:r>
          </w:p>
        </w:tc>
        <w:tc>
          <w:tcPr>
            <w:tcW w:w="3024" w:type="dxa"/>
            <w:tcBorders>
              <w:top w:val="nil"/>
              <w:left w:val="nil"/>
              <w:bottom w:val="nil"/>
              <w:right w:val="nil"/>
            </w:tcBorders>
            <w:shd w:val="clear" w:color="auto" w:fill="auto"/>
            <w:noWrap/>
            <w:vAlign w:val="bottom"/>
            <w:tcPrChange w:id="844" w:author="Steve Barbeaux" w:date="2022-10-09T18:39:00Z">
              <w:tcPr>
                <w:tcW w:w="1940" w:type="dxa"/>
                <w:tcBorders>
                  <w:top w:val="nil"/>
                  <w:left w:val="nil"/>
                  <w:bottom w:val="nil"/>
                  <w:right w:val="nil"/>
                </w:tcBorders>
                <w:shd w:val="clear" w:color="auto" w:fill="auto"/>
                <w:noWrap/>
                <w:vAlign w:val="bottom"/>
              </w:tcPr>
            </w:tcPrChange>
          </w:tcPr>
          <w:p w14:paraId="6FF9227A" w14:textId="6B4A0F05" w:rsidR="00CA6859" w:rsidRPr="001E159B" w:rsidRDefault="00CA6859" w:rsidP="00727647">
            <w:pPr>
              <w:jc w:val="right"/>
              <w:rPr>
                <w:szCs w:val="22"/>
              </w:rPr>
            </w:pPr>
            <w:r w:rsidRPr="001E159B">
              <w:rPr>
                <w:szCs w:val="22"/>
              </w:rPr>
              <w:t>100%</w:t>
            </w:r>
          </w:p>
        </w:tc>
      </w:tr>
      <w:tr w:rsidR="00CA6859" w:rsidRPr="0054003C" w14:paraId="3EC219F8" w14:textId="77777777" w:rsidTr="00350F25">
        <w:trPr>
          <w:trHeight w:val="276"/>
          <w:jc w:val="center"/>
          <w:trPrChange w:id="845" w:author="Steve Barbeaux" w:date="2022-10-09T18:39:00Z">
            <w:trPr>
              <w:trHeight w:val="276"/>
              <w:jc w:val="center"/>
            </w:trPr>
          </w:trPrChange>
        </w:trPr>
        <w:tc>
          <w:tcPr>
            <w:tcW w:w="0" w:type="auto"/>
            <w:tcBorders>
              <w:top w:val="nil"/>
              <w:left w:val="nil"/>
              <w:bottom w:val="nil"/>
              <w:right w:val="nil"/>
            </w:tcBorders>
            <w:shd w:val="clear" w:color="auto" w:fill="auto"/>
            <w:noWrap/>
            <w:vAlign w:val="bottom"/>
            <w:tcPrChange w:id="846" w:author="Steve Barbeaux" w:date="2022-10-09T18:39:00Z">
              <w:tcPr>
                <w:tcW w:w="0" w:type="auto"/>
                <w:gridSpan w:val="2"/>
                <w:tcBorders>
                  <w:top w:val="nil"/>
                  <w:left w:val="nil"/>
                  <w:bottom w:val="nil"/>
                  <w:right w:val="nil"/>
                </w:tcBorders>
                <w:shd w:val="clear" w:color="auto" w:fill="auto"/>
                <w:noWrap/>
                <w:vAlign w:val="bottom"/>
              </w:tcPr>
            </w:tcPrChange>
          </w:tcPr>
          <w:p w14:paraId="50C9ED0E" w14:textId="132F3532" w:rsidR="00CA6859" w:rsidRPr="001E159B" w:rsidRDefault="00CA6859" w:rsidP="00727647">
            <w:pPr>
              <w:rPr>
                <w:szCs w:val="22"/>
              </w:rPr>
            </w:pPr>
            <w:r w:rsidRPr="001E159B">
              <w:rPr>
                <w:szCs w:val="22"/>
              </w:rPr>
              <w:t>1999</w:t>
            </w:r>
          </w:p>
        </w:tc>
        <w:tc>
          <w:tcPr>
            <w:tcW w:w="0" w:type="auto"/>
            <w:tcBorders>
              <w:top w:val="nil"/>
              <w:left w:val="nil"/>
              <w:bottom w:val="nil"/>
              <w:right w:val="nil"/>
            </w:tcBorders>
            <w:shd w:val="clear" w:color="auto" w:fill="auto"/>
            <w:noWrap/>
            <w:vAlign w:val="bottom"/>
            <w:tcPrChange w:id="847" w:author="Steve Barbeaux" w:date="2022-10-09T18:39:00Z">
              <w:tcPr>
                <w:tcW w:w="0" w:type="auto"/>
                <w:gridSpan w:val="2"/>
                <w:tcBorders>
                  <w:top w:val="nil"/>
                  <w:left w:val="nil"/>
                  <w:bottom w:val="nil"/>
                  <w:right w:val="nil"/>
                </w:tcBorders>
                <w:shd w:val="clear" w:color="auto" w:fill="auto"/>
                <w:noWrap/>
                <w:vAlign w:val="bottom"/>
              </w:tcPr>
            </w:tcPrChange>
          </w:tcPr>
          <w:p w14:paraId="6D980926" w14:textId="151874BE" w:rsidR="00CA6859" w:rsidRPr="001E159B" w:rsidRDefault="00CA6859" w:rsidP="00727647">
            <w:pPr>
              <w:jc w:val="right"/>
              <w:rPr>
                <w:szCs w:val="22"/>
              </w:rPr>
            </w:pPr>
            <w:r w:rsidRPr="001E159B">
              <w:rPr>
                <w:szCs w:val="22"/>
              </w:rPr>
              <w:t xml:space="preserve">23,800 </w:t>
            </w:r>
          </w:p>
        </w:tc>
        <w:tc>
          <w:tcPr>
            <w:tcW w:w="0" w:type="auto"/>
            <w:tcBorders>
              <w:top w:val="nil"/>
              <w:left w:val="nil"/>
              <w:bottom w:val="nil"/>
              <w:right w:val="nil"/>
            </w:tcBorders>
            <w:shd w:val="clear" w:color="auto" w:fill="auto"/>
            <w:noWrap/>
            <w:vAlign w:val="bottom"/>
            <w:tcPrChange w:id="848" w:author="Steve Barbeaux" w:date="2022-10-09T18:39:00Z">
              <w:tcPr>
                <w:tcW w:w="0" w:type="auto"/>
                <w:gridSpan w:val="2"/>
                <w:tcBorders>
                  <w:top w:val="nil"/>
                  <w:left w:val="nil"/>
                  <w:bottom w:val="nil"/>
                  <w:right w:val="nil"/>
                </w:tcBorders>
                <w:shd w:val="clear" w:color="auto" w:fill="auto"/>
                <w:noWrap/>
                <w:vAlign w:val="bottom"/>
              </w:tcPr>
            </w:tcPrChange>
          </w:tcPr>
          <w:p w14:paraId="7CA3F98D" w14:textId="66434BA0" w:rsidR="00CA6859" w:rsidRPr="001E159B" w:rsidRDefault="00CA6859" w:rsidP="00727647">
            <w:pPr>
              <w:jc w:val="right"/>
              <w:rPr>
                <w:szCs w:val="22"/>
              </w:rPr>
            </w:pPr>
            <w:r w:rsidRPr="001E159B">
              <w:rPr>
                <w:szCs w:val="22"/>
              </w:rPr>
              <w:t xml:space="preserve">2,000 </w:t>
            </w:r>
          </w:p>
        </w:tc>
        <w:tc>
          <w:tcPr>
            <w:tcW w:w="0" w:type="auto"/>
            <w:tcBorders>
              <w:top w:val="nil"/>
              <w:left w:val="nil"/>
              <w:bottom w:val="nil"/>
              <w:right w:val="nil"/>
            </w:tcBorders>
            <w:shd w:val="clear" w:color="auto" w:fill="auto"/>
            <w:noWrap/>
            <w:vAlign w:val="bottom"/>
            <w:tcPrChange w:id="849" w:author="Steve Barbeaux" w:date="2022-10-09T18:39:00Z">
              <w:tcPr>
                <w:tcW w:w="0" w:type="auto"/>
                <w:gridSpan w:val="2"/>
                <w:tcBorders>
                  <w:top w:val="nil"/>
                  <w:left w:val="nil"/>
                  <w:bottom w:val="nil"/>
                  <w:right w:val="nil"/>
                </w:tcBorders>
                <w:shd w:val="clear" w:color="auto" w:fill="auto"/>
                <w:noWrap/>
                <w:vAlign w:val="bottom"/>
              </w:tcPr>
            </w:tcPrChange>
          </w:tcPr>
          <w:p w14:paraId="39A99514" w14:textId="3EB93894" w:rsidR="00CA6859" w:rsidRPr="001E159B" w:rsidRDefault="00CA6859" w:rsidP="00727647">
            <w:pPr>
              <w:jc w:val="right"/>
              <w:rPr>
                <w:szCs w:val="22"/>
              </w:rPr>
            </w:pPr>
            <w:r w:rsidRPr="001E159B">
              <w:rPr>
                <w:szCs w:val="22"/>
              </w:rPr>
              <w:t xml:space="preserve">31,700 </w:t>
            </w:r>
          </w:p>
        </w:tc>
        <w:tc>
          <w:tcPr>
            <w:tcW w:w="2650" w:type="dxa"/>
            <w:tcBorders>
              <w:top w:val="nil"/>
              <w:left w:val="nil"/>
              <w:bottom w:val="nil"/>
              <w:right w:val="nil"/>
            </w:tcBorders>
            <w:shd w:val="clear" w:color="auto" w:fill="auto"/>
            <w:noWrap/>
            <w:vAlign w:val="bottom"/>
            <w:tcPrChange w:id="850" w:author="Steve Barbeaux" w:date="2022-10-09T18:39:00Z">
              <w:tcPr>
                <w:tcW w:w="1700" w:type="dxa"/>
                <w:gridSpan w:val="2"/>
                <w:tcBorders>
                  <w:top w:val="nil"/>
                  <w:left w:val="nil"/>
                  <w:bottom w:val="nil"/>
                  <w:right w:val="nil"/>
                </w:tcBorders>
                <w:shd w:val="clear" w:color="auto" w:fill="auto"/>
                <w:noWrap/>
                <w:vAlign w:val="bottom"/>
              </w:tcPr>
            </w:tcPrChange>
          </w:tcPr>
          <w:p w14:paraId="39C8E7AC" w14:textId="62BC5E7B" w:rsidR="00CA6859" w:rsidRPr="001E159B" w:rsidRDefault="00CA6859" w:rsidP="00727647">
            <w:pPr>
              <w:jc w:val="right"/>
              <w:rPr>
                <w:szCs w:val="22"/>
              </w:rPr>
            </w:pPr>
            <w:r w:rsidRPr="001E159B">
              <w:rPr>
                <w:szCs w:val="22"/>
              </w:rPr>
              <w:t xml:space="preserve">1,010 </w:t>
            </w:r>
          </w:p>
        </w:tc>
        <w:tc>
          <w:tcPr>
            <w:tcW w:w="3024" w:type="dxa"/>
            <w:tcBorders>
              <w:top w:val="nil"/>
              <w:left w:val="nil"/>
              <w:bottom w:val="nil"/>
              <w:right w:val="nil"/>
            </w:tcBorders>
            <w:shd w:val="clear" w:color="auto" w:fill="auto"/>
            <w:noWrap/>
            <w:vAlign w:val="bottom"/>
            <w:tcPrChange w:id="851" w:author="Steve Barbeaux" w:date="2022-10-09T18:39:00Z">
              <w:tcPr>
                <w:tcW w:w="1940" w:type="dxa"/>
                <w:tcBorders>
                  <w:top w:val="nil"/>
                  <w:left w:val="nil"/>
                  <w:bottom w:val="nil"/>
                  <w:right w:val="nil"/>
                </w:tcBorders>
                <w:shd w:val="clear" w:color="auto" w:fill="auto"/>
                <w:noWrap/>
                <w:vAlign w:val="bottom"/>
              </w:tcPr>
            </w:tcPrChange>
          </w:tcPr>
          <w:p w14:paraId="6B6C8F4B" w14:textId="6F8170EB" w:rsidR="00CA6859" w:rsidRPr="001E159B" w:rsidRDefault="00CA6859" w:rsidP="00727647">
            <w:pPr>
              <w:jc w:val="right"/>
              <w:rPr>
                <w:szCs w:val="22"/>
              </w:rPr>
            </w:pPr>
            <w:r w:rsidRPr="001E159B">
              <w:rPr>
                <w:szCs w:val="22"/>
              </w:rPr>
              <w:t>51%</w:t>
            </w:r>
          </w:p>
        </w:tc>
      </w:tr>
      <w:tr w:rsidR="00CA6859" w:rsidRPr="0054003C" w14:paraId="1607BF11" w14:textId="77777777" w:rsidTr="00350F25">
        <w:trPr>
          <w:trHeight w:val="276"/>
          <w:jc w:val="center"/>
          <w:trPrChange w:id="852" w:author="Steve Barbeaux" w:date="2022-10-09T18:39:00Z">
            <w:trPr>
              <w:trHeight w:val="276"/>
              <w:jc w:val="center"/>
            </w:trPr>
          </w:trPrChange>
        </w:trPr>
        <w:tc>
          <w:tcPr>
            <w:tcW w:w="0" w:type="auto"/>
            <w:tcBorders>
              <w:top w:val="nil"/>
              <w:left w:val="nil"/>
              <w:bottom w:val="nil"/>
              <w:right w:val="nil"/>
            </w:tcBorders>
            <w:shd w:val="clear" w:color="auto" w:fill="auto"/>
            <w:noWrap/>
            <w:vAlign w:val="bottom"/>
            <w:tcPrChange w:id="853" w:author="Steve Barbeaux" w:date="2022-10-09T18:39:00Z">
              <w:tcPr>
                <w:tcW w:w="0" w:type="auto"/>
                <w:gridSpan w:val="2"/>
                <w:tcBorders>
                  <w:top w:val="nil"/>
                  <w:left w:val="nil"/>
                  <w:bottom w:val="nil"/>
                  <w:right w:val="nil"/>
                </w:tcBorders>
                <w:shd w:val="clear" w:color="auto" w:fill="auto"/>
                <w:noWrap/>
                <w:vAlign w:val="bottom"/>
              </w:tcPr>
            </w:tcPrChange>
          </w:tcPr>
          <w:p w14:paraId="376B2453" w14:textId="53D5D836" w:rsidR="00CA6859" w:rsidRPr="001E159B" w:rsidRDefault="00CA6859" w:rsidP="00727647">
            <w:pPr>
              <w:rPr>
                <w:szCs w:val="22"/>
              </w:rPr>
            </w:pPr>
            <w:r w:rsidRPr="001E159B">
              <w:rPr>
                <w:szCs w:val="22"/>
              </w:rPr>
              <w:t>2000</w:t>
            </w:r>
          </w:p>
        </w:tc>
        <w:tc>
          <w:tcPr>
            <w:tcW w:w="0" w:type="auto"/>
            <w:tcBorders>
              <w:top w:val="nil"/>
              <w:left w:val="nil"/>
              <w:bottom w:val="nil"/>
              <w:right w:val="nil"/>
            </w:tcBorders>
            <w:shd w:val="clear" w:color="auto" w:fill="auto"/>
            <w:noWrap/>
            <w:vAlign w:val="bottom"/>
            <w:tcPrChange w:id="854" w:author="Steve Barbeaux" w:date="2022-10-09T18:39:00Z">
              <w:tcPr>
                <w:tcW w:w="0" w:type="auto"/>
                <w:gridSpan w:val="2"/>
                <w:tcBorders>
                  <w:top w:val="nil"/>
                  <w:left w:val="nil"/>
                  <w:bottom w:val="nil"/>
                  <w:right w:val="nil"/>
                </w:tcBorders>
                <w:shd w:val="clear" w:color="auto" w:fill="auto"/>
                <w:noWrap/>
                <w:vAlign w:val="bottom"/>
              </w:tcPr>
            </w:tcPrChange>
          </w:tcPr>
          <w:p w14:paraId="245D46D7" w14:textId="4DD47EBC" w:rsidR="00CA6859" w:rsidRPr="001E159B" w:rsidRDefault="00CA6859" w:rsidP="00727647">
            <w:pPr>
              <w:jc w:val="right"/>
              <w:rPr>
                <w:szCs w:val="22"/>
              </w:rPr>
            </w:pPr>
            <w:r w:rsidRPr="001E159B">
              <w:rPr>
                <w:szCs w:val="22"/>
              </w:rPr>
              <w:t xml:space="preserve">23,800 </w:t>
            </w:r>
          </w:p>
        </w:tc>
        <w:tc>
          <w:tcPr>
            <w:tcW w:w="0" w:type="auto"/>
            <w:tcBorders>
              <w:top w:val="nil"/>
              <w:left w:val="nil"/>
              <w:bottom w:val="nil"/>
              <w:right w:val="nil"/>
            </w:tcBorders>
            <w:shd w:val="clear" w:color="auto" w:fill="auto"/>
            <w:noWrap/>
            <w:vAlign w:val="bottom"/>
            <w:tcPrChange w:id="855" w:author="Steve Barbeaux" w:date="2022-10-09T18:39:00Z">
              <w:tcPr>
                <w:tcW w:w="0" w:type="auto"/>
                <w:gridSpan w:val="2"/>
                <w:tcBorders>
                  <w:top w:val="nil"/>
                  <w:left w:val="nil"/>
                  <w:bottom w:val="nil"/>
                  <w:right w:val="nil"/>
                </w:tcBorders>
                <w:shd w:val="clear" w:color="auto" w:fill="auto"/>
                <w:noWrap/>
                <w:vAlign w:val="bottom"/>
              </w:tcPr>
            </w:tcPrChange>
          </w:tcPr>
          <w:p w14:paraId="297372E9" w14:textId="6C0EDA72" w:rsidR="00CA6859" w:rsidRPr="001E159B" w:rsidRDefault="00CA6859" w:rsidP="00727647">
            <w:pPr>
              <w:jc w:val="right"/>
              <w:rPr>
                <w:szCs w:val="22"/>
              </w:rPr>
            </w:pPr>
            <w:r w:rsidRPr="001E159B">
              <w:rPr>
                <w:szCs w:val="22"/>
              </w:rPr>
              <w:t xml:space="preserve">2,000 </w:t>
            </w:r>
          </w:p>
        </w:tc>
        <w:tc>
          <w:tcPr>
            <w:tcW w:w="0" w:type="auto"/>
            <w:tcBorders>
              <w:top w:val="nil"/>
              <w:left w:val="nil"/>
              <w:bottom w:val="nil"/>
              <w:right w:val="nil"/>
            </w:tcBorders>
            <w:shd w:val="clear" w:color="auto" w:fill="auto"/>
            <w:noWrap/>
            <w:vAlign w:val="bottom"/>
            <w:tcPrChange w:id="856" w:author="Steve Barbeaux" w:date="2022-10-09T18:39:00Z">
              <w:tcPr>
                <w:tcW w:w="0" w:type="auto"/>
                <w:gridSpan w:val="2"/>
                <w:tcBorders>
                  <w:top w:val="nil"/>
                  <w:left w:val="nil"/>
                  <w:bottom w:val="nil"/>
                  <w:right w:val="nil"/>
                </w:tcBorders>
                <w:shd w:val="clear" w:color="auto" w:fill="auto"/>
                <w:noWrap/>
                <w:vAlign w:val="bottom"/>
              </w:tcPr>
            </w:tcPrChange>
          </w:tcPr>
          <w:p w14:paraId="4D0C0F17" w14:textId="10DF33B0" w:rsidR="00CA6859" w:rsidRPr="001E159B" w:rsidRDefault="00CA6859" w:rsidP="00727647">
            <w:pPr>
              <w:jc w:val="right"/>
              <w:rPr>
                <w:szCs w:val="22"/>
              </w:rPr>
            </w:pPr>
            <w:r w:rsidRPr="001E159B">
              <w:rPr>
                <w:szCs w:val="22"/>
              </w:rPr>
              <w:t xml:space="preserve">31,700 </w:t>
            </w:r>
          </w:p>
        </w:tc>
        <w:tc>
          <w:tcPr>
            <w:tcW w:w="2650" w:type="dxa"/>
            <w:tcBorders>
              <w:top w:val="nil"/>
              <w:left w:val="nil"/>
              <w:bottom w:val="nil"/>
              <w:right w:val="nil"/>
            </w:tcBorders>
            <w:shd w:val="clear" w:color="auto" w:fill="auto"/>
            <w:noWrap/>
            <w:vAlign w:val="bottom"/>
            <w:tcPrChange w:id="857" w:author="Steve Barbeaux" w:date="2022-10-09T18:39:00Z">
              <w:tcPr>
                <w:tcW w:w="1700" w:type="dxa"/>
                <w:gridSpan w:val="2"/>
                <w:tcBorders>
                  <w:top w:val="nil"/>
                  <w:left w:val="nil"/>
                  <w:bottom w:val="nil"/>
                  <w:right w:val="nil"/>
                </w:tcBorders>
                <w:shd w:val="clear" w:color="auto" w:fill="auto"/>
                <w:noWrap/>
                <w:vAlign w:val="bottom"/>
              </w:tcPr>
            </w:tcPrChange>
          </w:tcPr>
          <w:p w14:paraId="62ABB2E8" w14:textId="0AB225A5" w:rsidR="00CA6859" w:rsidRDefault="00CA6859">
            <w:pPr>
              <w:jc w:val="right"/>
              <w:rPr>
                <w:rFonts w:ascii="Arial" w:hAnsi="Arial"/>
                <w:kern w:val="28"/>
                <w:szCs w:val="22"/>
              </w:rPr>
            </w:pPr>
            <w:r w:rsidRPr="001E159B">
              <w:rPr>
                <w:szCs w:val="22"/>
              </w:rPr>
              <w:t xml:space="preserve">1,244 </w:t>
            </w:r>
          </w:p>
        </w:tc>
        <w:tc>
          <w:tcPr>
            <w:tcW w:w="3024" w:type="dxa"/>
            <w:tcBorders>
              <w:top w:val="nil"/>
              <w:left w:val="nil"/>
              <w:bottom w:val="nil"/>
              <w:right w:val="nil"/>
            </w:tcBorders>
            <w:shd w:val="clear" w:color="auto" w:fill="auto"/>
            <w:noWrap/>
            <w:vAlign w:val="bottom"/>
            <w:tcPrChange w:id="858" w:author="Steve Barbeaux" w:date="2022-10-09T18:39:00Z">
              <w:tcPr>
                <w:tcW w:w="1940" w:type="dxa"/>
                <w:tcBorders>
                  <w:top w:val="nil"/>
                  <w:left w:val="nil"/>
                  <w:bottom w:val="nil"/>
                  <w:right w:val="nil"/>
                </w:tcBorders>
                <w:shd w:val="clear" w:color="auto" w:fill="auto"/>
                <w:noWrap/>
                <w:vAlign w:val="bottom"/>
              </w:tcPr>
            </w:tcPrChange>
          </w:tcPr>
          <w:p w14:paraId="6FFB480B" w14:textId="6F5AE0BD" w:rsidR="00CA6859" w:rsidRPr="001E159B" w:rsidRDefault="00CA6859" w:rsidP="00727647">
            <w:pPr>
              <w:jc w:val="right"/>
              <w:rPr>
                <w:szCs w:val="22"/>
              </w:rPr>
            </w:pPr>
            <w:r w:rsidRPr="001E159B">
              <w:rPr>
                <w:szCs w:val="22"/>
              </w:rPr>
              <w:t>62%</w:t>
            </w:r>
          </w:p>
        </w:tc>
      </w:tr>
      <w:tr w:rsidR="00CA6859" w:rsidRPr="0054003C" w14:paraId="166C2248" w14:textId="77777777" w:rsidTr="00350F25">
        <w:trPr>
          <w:trHeight w:val="276"/>
          <w:jc w:val="center"/>
          <w:trPrChange w:id="859" w:author="Steve Barbeaux" w:date="2022-10-09T18:39:00Z">
            <w:trPr>
              <w:trHeight w:val="276"/>
              <w:jc w:val="center"/>
            </w:trPr>
          </w:trPrChange>
        </w:trPr>
        <w:tc>
          <w:tcPr>
            <w:tcW w:w="0" w:type="auto"/>
            <w:tcBorders>
              <w:top w:val="nil"/>
              <w:left w:val="nil"/>
              <w:bottom w:val="nil"/>
              <w:right w:val="nil"/>
            </w:tcBorders>
            <w:shd w:val="clear" w:color="auto" w:fill="auto"/>
            <w:noWrap/>
            <w:vAlign w:val="bottom"/>
            <w:tcPrChange w:id="860" w:author="Steve Barbeaux" w:date="2022-10-09T18:39:00Z">
              <w:tcPr>
                <w:tcW w:w="0" w:type="auto"/>
                <w:gridSpan w:val="2"/>
                <w:tcBorders>
                  <w:top w:val="nil"/>
                  <w:left w:val="nil"/>
                  <w:bottom w:val="nil"/>
                  <w:right w:val="nil"/>
                </w:tcBorders>
                <w:shd w:val="clear" w:color="auto" w:fill="auto"/>
                <w:noWrap/>
                <w:vAlign w:val="bottom"/>
              </w:tcPr>
            </w:tcPrChange>
          </w:tcPr>
          <w:p w14:paraId="4239A666" w14:textId="0C6C9C8A" w:rsidR="00CA6859" w:rsidRPr="001E159B" w:rsidRDefault="00CA6859" w:rsidP="00727647">
            <w:pPr>
              <w:rPr>
                <w:szCs w:val="22"/>
              </w:rPr>
            </w:pPr>
            <w:r w:rsidRPr="001E159B">
              <w:rPr>
                <w:szCs w:val="22"/>
              </w:rPr>
              <w:t>2001</w:t>
            </w:r>
          </w:p>
        </w:tc>
        <w:tc>
          <w:tcPr>
            <w:tcW w:w="0" w:type="auto"/>
            <w:tcBorders>
              <w:top w:val="nil"/>
              <w:left w:val="nil"/>
              <w:bottom w:val="nil"/>
              <w:right w:val="nil"/>
            </w:tcBorders>
            <w:shd w:val="clear" w:color="auto" w:fill="auto"/>
            <w:noWrap/>
            <w:vAlign w:val="bottom"/>
            <w:tcPrChange w:id="861" w:author="Steve Barbeaux" w:date="2022-10-09T18:39:00Z">
              <w:tcPr>
                <w:tcW w:w="0" w:type="auto"/>
                <w:gridSpan w:val="2"/>
                <w:tcBorders>
                  <w:top w:val="nil"/>
                  <w:left w:val="nil"/>
                  <w:bottom w:val="nil"/>
                  <w:right w:val="nil"/>
                </w:tcBorders>
                <w:shd w:val="clear" w:color="auto" w:fill="auto"/>
                <w:noWrap/>
                <w:vAlign w:val="bottom"/>
              </w:tcPr>
            </w:tcPrChange>
          </w:tcPr>
          <w:p w14:paraId="38B16BE0" w14:textId="3DBE0092" w:rsidR="00CA6859" w:rsidRPr="001E159B" w:rsidRDefault="00CA6859" w:rsidP="00727647">
            <w:pPr>
              <w:jc w:val="right"/>
              <w:rPr>
                <w:szCs w:val="22"/>
              </w:rPr>
            </w:pPr>
            <w:r w:rsidRPr="001E159B">
              <w:rPr>
                <w:szCs w:val="22"/>
              </w:rPr>
              <w:t xml:space="preserve">23,800 </w:t>
            </w:r>
          </w:p>
        </w:tc>
        <w:tc>
          <w:tcPr>
            <w:tcW w:w="0" w:type="auto"/>
            <w:tcBorders>
              <w:top w:val="nil"/>
              <w:left w:val="nil"/>
              <w:bottom w:val="nil"/>
              <w:right w:val="nil"/>
            </w:tcBorders>
            <w:shd w:val="clear" w:color="auto" w:fill="auto"/>
            <w:noWrap/>
            <w:vAlign w:val="bottom"/>
            <w:tcPrChange w:id="862" w:author="Steve Barbeaux" w:date="2022-10-09T18:39:00Z">
              <w:tcPr>
                <w:tcW w:w="0" w:type="auto"/>
                <w:gridSpan w:val="2"/>
                <w:tcBorders>
                  <w:top w:val="nil"/>
                  <w:left w:val="nil"/>
                  <w:bottom w:val="nil"/>
                  <w:right w:val="nil"/>
                </w:tcBorders>
                <w:shd w:val="clear" w:color="auto" w:fill="auto"/>
                <w:noWrap/>
                <w:vAlign w:val="bottom"/>
              </w:tcPr>
            </w:tcPrChange>
          </w:tcPr>
          <w:p w14:paraId="09843B88" w14:textId="3D28C1D9" w:rsidR="00CA6859" w:rsidRPr="001E159B" w:rsidRDefault="00CA6859" w:rsidP="00727647">
            <w:pPr>
              <w:jc w:val="right"/>
              <w:rPr>
                <w:szCs w:val="22"/>
              </w:rPr>
            </w:pPr>
            <w:r w:rsidRPr="001E159B">
              <w:rPr>
                <w:szCs w:val="22"/>
              </w:rPr>
              <w:t xml:space="preserve">2,000 </w:t>
            </w:r>
          </w:p>
        </w:tc>
        <w:tc>
          <w:tcPr>
            <w:tcW w:w="0" w:type="auto"/>
            <w:tcBorders>
              <w:top w:val="nil"/>
              <w:left w:val="nil"/>
              <w:bottom w:val="nil"/>
              <w:right w:val="nil"/>
            </w:tcBorders>
            <w:shd w:val="clear" w:color="auto" w:fill="auto"/>
            <w:noWrap/>
            <w:vAlign w:val="bottom"/>
            <w:tcPrChange w:id="863" w:author="Steve Barbeaux" w:date="2022-10-09T18:39:00Z">
              <w:tcPr>
                <w:tcW w:w="0" w:type="auto"/>
                <w:gridSpan w:val="2"/>
                <w:tcBorders>
                  <w:top w:val="nil"/>
                  <w:left w:val="nil"/>
                  <w:bottom w:val="nil"/>
                  <w:right w:val="nil"/>
                </w:tcBorders>
                <w:shd w:val="clear" w:color="auto" w:fill="auto"/>
                <w:noWrap/>
                <w:vAlign w:val="bottom"/>
              </w:tcPr>
            </w:tcPrChange>
          </w:tcPr>
          <w:p w14:paraId="30EC8B00" w14:textId="5FA16F62" w:rsidR="00CA6859" w:rsidRPr="001E159B" w:rsidRDefault="00CA6859" w:rsidP="00727647">
            <w:pPr>
              <w:jc w:val="right"/>
              <w:rPr>
                <w:szCs w:val="22"/>
              </w:rPr>
            </w:pPr>
            <w:r w:rsidRPr="001E159B">
              <w:rPr>
                <w:szCs w:val="22"/>
              </w:rPr>
              <w:t xml:space="preserve">31,700 </w:t>
            </w:r>
          </w:p>
        </w:tc>
        <w:tc>
          <w:tcPr>
            <w:tcW w:w="2650" w:type="dxa"/>
            <w:tcBorders>
              <w:top w:val="nil"/>
              <w:left w:val="nil"/>
              <w:bottom w:val="nil"/>
              <w:right w:val="nil"/>
            </w:tcBorders>
            <w:shd w:val="clear" w:color="auto" w:fill="auto"/>
            <w:noWrap/>
            <w:vAlign w:val="bottom"/>
            <w:tcPrChange w:id="864" w:author="Steve Barbeaux" w:date="2022-10-09T18:39:00Z">
              <w:tcPr>
                <w:tcW w:w="1700" w:type="dxa"/>
                <w:gridSpan w:val="2"/>
                <w:tcBorders>
                  <w:top w:val="nil"/>
                  <w:left w:val="nil"/>
                  <w:bottom w:val="nil"/>
                  <w:right w:val="nil"/>
                </w:tcBorders>
                <w:shd w:val="clear" w:color="auto" w:fill="auto"/>
                <w:noWrap/>
                <w:vAlign w:val="bottom"/>
              </w:tcPr>
            </w:tcPrChange>
          </w:tcPr>
          <w:p w14:paraId="7D9D5A7C" w14:textId="4F3ADC5D" w:rsidR="00CA6859" w:rsidRPr="001E159B" w:rsidRDefault="00CA6859" w:rsidP="00727647">
            <w:pPr>
              <w:jc w:val="right"/>
              <w:rPr>
                <w:szCs w:val="22"/>
              </w:rPr>
            </w:pPr>
            <w:r w:rsidRPr="001E159B">
              <w:rPr>
                <w:szCs w:val="22"/>
              </w:rPr>
              <w:t>82</w:t>
            </w:r>
            <w:r>
              <w:rPr>
                <w:szCs w:val="22"/>
              </w:rPr>
              <w:t>5</w:t>
            </w:r>
            <w:r w:rsidRPr="001E159B">
              <w:rPr>
                <w:szCs w:val="22"/>
              </w:rPr>
              <w:t xml:space="preserve"> </w:t>
            </w:r>
          </w:p>
        </w:tc>
        <w:tc>
          <w:tcPr>
            <w:tcW w:w="3024" w:type="dxa"/>
            <w:tcBorders>
              <w:top w:val="nil"/>
              <w:left w:val="nil"/>
              <w:bottom w:val="nil"/>
              <w:right w:val="nil"/>
            </w:tcBorders>
            <w:shd w:val="clear" w:color="auto" w:fill="auto"/>
            <w:noWrap/>
            <w:vAlign w:val="bottom"/>
            <w:tcPrChange w:id="865" w:author="Steve Barbeaux" w:date="2022-10-09T18:39:00Z">
              <w:tcPr>
                <w:tcW w:w="1940" w:type="dxa"/>
                <w:tcBorders>
                  <w:top w:val="nil"/>
                  <w:left w:val="nil"/>
                  <w:bottom w:val="nil"/>
                  <w:right w:val="nil"/>
                </w:tcBorders>
                <w:shd w:val="clear" w:color="auto" w:fill="auto"/>
                <w:noWrap/>
                <w:vAlign w:val="bottom"/>
              </w:tcPr>
            </w:tcPrChange>
          </w:tcPr>
          <w:p w14:paraId="18A53EEF" w14:textId="2024CCDB" w:rsidR="00CA6859" w:rsidRPr="001E159B" w:rsidRDefault="00CA6859" w:rsidP="00727647">
            <w:pPr>
              <w:jc w:val="right"/>
              <w:rPr>
                <w:szCs w:val="22"/>
              </w:rPr>
            </w:pPr>
            <w:r w:rsidRPr="001E159B">
              <w:rPr>
                <w:szCs w:val="22"/>
              </w:rPr>
              <w:t>41%</w:t>
            </w:r>
          </w:p>
        </w:tc>
      </w:tr>
      <w:tr w:rsidR="00CA6859" w:rsidRPr="0054003C" w14:paraId="5712F01D" w14:textId="77777777" w:rsidTr="00350F25">
        <w:trPr>
          <w:trHeight w:val="276"/>
          <w:jc w:val="center"/>
          <w:trPrChange w:id="866" w:author="Steve Barbeaux" w:date="2022-10-09T18:39:00Z">
            <w:trPr>
              <w:trHeight w:val="276"/>
              <w:jc w:val="center"/>
            </w:trPr>
          </w:trPrChange>
        </w:trPr>
        <w:tc>
          <w:tcPr>
            <w:tcW w:w="0" w:type="auto"/>
            <w:tcBorders>
              <w:top w:val="nil"/>
              <w:left w:val="nil"/>
              <w:bottom w:val="nil"/>
              <w:right w:val="nil"/>
            </w:tcBorders>
            <w:shd w:val="clear" w:color="auto" w:fill="auto"/>
            <w:noWrap/>
            <w:vAlign w:val="bottom"/>
            <w:tcPrChange w:id="867" w:author="Steve Barbeaux" w:date="2022-10-09T18:39:00Z">
              <w:tcPr>
                <w:tcW w:w="0" w:type="auto"/>
                <w:gridSpan w:val="2"/>
                <w:tcBorders>
                  <w:top w:val="nil"/>
                  <w:left w:val="nil"/>
                  <w:bottom w:val="nil"/>
                  <w:right w:val="nil"/>
                </w:tcBorders>
                <w:shd w:val="clear" w:color="auto" w:fill="auto"/>
                <w:noWrap/>
                <w:vAlign w:val="bottom"/>
              </w:tcPr>
            </w:tcPrChange>
          </w:tcPr>
          <w:p w14:paraId="4D6BD442" w14:textId="3ED3A4B5" w:rsidR="00CA6859" w:rsidRPr="001E159B" w:rsidRDefault="00CA6859" w:rsidP="00727647">
            <w:pPr>
              <w:rPr>
                <w:szCs w:val="22"/>
              </w:rPr>
            </w:pPr>
            <w:r w:rsidRPr="001E159B">
              <w:rPr>
                <w:szCs w:val="22"/>
              </w:rPr>
              <w:t>2002</w:t>
            </w:r>
          </w:p>
        </w:tc>
        <w:tc>
          <w:tcPr>
            <w:tcW w:w="0" w:type="auto"/>
            <w:tcBorders>
              <w:top w:val="nil"/>
              <w:left w:val="nil"/>
              <w:bottom w:val="nil"/>
              <w:right w:val="nil"/>
            </w:tcBorders>
            <w:shd w:val="clear" w:color="auto" w:fill="auto"/>
            <w:noWrap/>
            <w:vAlign w:val="bottom"/>
            <w:tcPrChange w:id="868" w:author="Steve Barbeaux" w:date="2022-10-09T18:39:00Z">
              <w:tcPr>
                <w:tcW w:w="0" w:type="auto"/>
                <w:gridSpan w:val="2"/>
                <w:tcBorders>
                  <w:top w:val="nil"/>
                  <w:left w:val="nil"/>
                  <w:bottom w:val="nil"/>
                  <w:right w:val="nil"/>
                </w:tcBorders>
                <w:shd w:val="clear" w:color="auto" w:fill="auto"/>
                <w:noWrap/>
                <w:vAlign w:val="bottom"/>
              </w:tcPr>
            </w:tcPrChange>
          </w:tcPr>
          <w:p w14:paraId="3CBAD958" w14:textId="5862819A" w:rsidR="00CA6859" w:rsidRPr="001E159B" w:rsidRDefault="00CA6859" w:rsidP="00727647">
            <w:pPr>
              <w:jc w:val="right"/>
              <w:rPr>
                <w:szCs w:val="22"/>
              </w:rPr>
            </w:pPr>
            <w:r w:rsidRPr="001E159B">
              <w:rPr>
                <w:szCs w:val="22"/>
              </w:rPr>
              <w:t xml:space="preserve">23,800 </w:t>
            </w:r>
          </w:p>
        </w:tc>
        <w:tc>
          <w:tcPr>
            <w:tcW w:w="0" w:type="auto"/>
            <w:tcBorders>
              <w:top w:val="nil"/>
              <w:left w:val="nil"/>
              <w:bottom w:val="nil"/>
              <w:right w:val="nil"/>
            </w:tcBorders>
            <w:shd w:val="clear" w:color="auto" w:fill="auto"/>
            <w:noWrap/>
            <w:vAlign w:val="bottom"/>
            <w:tcPrChange w:id="869" w:author="Steve Barbeaux" w:date="2022-10-09T18:39:00Z">
              <w:tcPr>
                <w:tcW w:w="0" w:type="auto"/>
                <w:gridSpan w:val="2"/>
                <w:tcBorders>
                  <w:top w:val="nil"/>
                  <w:left w:val="nil"/>
                  <w:bottom w:val="nil"/>
                  <w:right w:val="nil"/>
                </w:tcBorders>
                <w:shd w:val="clear" w:color="auto" w:fill="auto"/>
                <w:noWrap/>
                <w:vAlign w:val="bottom"/>
              </w:tcPr>
            </w:tcPrChange>
          </w:tcPr>
          <w:p w14:paraId="6730D7FD" w14:textId="5612E695" w:rsidR="00CA6859" w:rsidRPr="001E159B" w:rsidRDefault="00CA6859" w:rsidP="00727647">
            <w:pPr>
              <w:jc w:val="right"/>
              <w:rPr>
                <w:szCs w:val="22"/>
              </w:rPr>
            </w:pPr>
            <w:r w:rsidRPr="001E159B">
              <w:rPr>
                <w:szCs w:val="22"/>
              </w:rPr>
              <w:t xml:space="preserve">1,000 </w:t>
            </w:r>
          </w:p>
        </w:tc>
        <w:tc>
          <w:tcPr>
            <w:tcW w:w="0" w:type="auto"/>
            <w:tcBorders>
              <w:top w:val="nil"/>
              <w:left w:val="nil"/>
              <w:bottom w:val="nil"/>
              <w:right w:val="nil"/>
            </w:tcBorders>
            <w:shd w:val="clear" w:color="auto" w:fill="auto"/>
            <w:noWrap/>
            <w:vAlign w:val="bottom"/>
            <w:tcPrChange w:id="870" w:author="Steve Barbeaux" w:date="2022-10-09T18:39:00Z">
              <w:tcPr>
                <w:tcW w:w="0" w:type="auto"/>
                <w:gridSpan w:val="2"/>
                <w:tcBorders>
                  <w:top w:val="nil"/>
                  <w:left w:val="nil"/>
                  <w:bottom w:val="nil"/>
                  <w:right w:val="nil"/>
                </w:tcBorders>
                <w:shd w:val="clear" w:color="auto" w:fill="auto"/>
                <w:noWrap/>
                <w:vAlign w:val="bottom"/>
              </w:tcPr>
            </w:tcPrChange>
          </w:tcPr>
          <w:p w14:paraId="57DAE8A3" w14:textId="2E24C2B6" w:rsidR="00CA6859" w:rsidRPr="001E159B" w:rsidRDefault="00CA6859" w:rsidP="00727647">
            <w:pPr>
              <w:jc w:val="right"/>
              <w:rPr>
                <w:szCs w:val="22"/>
              </w:rPr>
            </w:pPr>
            <w:r w:rsidRPr="001E159B">
              <w:rPr>
                <w:szCs w:val="22"/>
              </w:rPr>
              <w:t xml:space="preserve">31,700 </w:t>
            </w:r>
          </w:p>
        </w:tc>
        <w:tc>
          <w:tcPr>
            <w:tcW w:w="2650" w:type="dxa"/>
            <w:tcBorders>
              <w:top w:val="nil"/>
              <w:left w:val="nil"/>
              <w:bottom w:val="nil"/>
              <w:right w:val="nil"/>
            </w:tcBorders>
            <w:shd w:val="clear" w:color="auto" w:fill="auto"/>
            <w:noWrap/>
            <w:vAlign w:val="bottom"/>
            <w:tcPrChange w:id="871" w:author="Steve Barbeaux" w:date="2022-10-09T18:39:00Z">
              <w:tcPr>
                <w:tcW w:w="1700" w:type="dxa"/>
                <w:gridSpan w:val="2"/>
                <w:tcBorders>
                  <w:top w:val="nil"/>
                  <w:left w:val="nil"/>
                  <w:bottom w:val="nil"/>
                  <w:right w:val="nil"/>
                </w:tcBorders>
                <w:shd w:val="clear" w:color="auto" w:fill="auto"/>
                <w:noWrap/>
                <w:vAlign w:val="bottom"/>
              </w:tcPr>
            </w:tcPrChange>
          </w:tcPr>
          <w:p w14:paraId="041BAC5B" w14:textId="534E9F20" w:rsidR="00CA6859" w:rsidRPr="001E159B" w:rsidRDefault="00CA6859" w:rsidP="00727647">
            <w:pPr>
              <w:jc w:val="right"/>
              <w:rPr>
                <w:szCs w:val="22"/>
              </w:rPr>
            </w:pPr>
            <w:r w:rsidRPr="001E159B">
              <w:rPr>
                <w:szCs w:val="22"/>
              </w:rPr>
              <w:t>1,1</w:t>
            </w:r>
            <w:r>
              <w:rPr>
                <w:szCs w:val="22"/>
              </w:rPr>
              <w:t>77</w:t>
            </w:r>
            <w:r w:rsidRPr="001E159B">
              <w:rPr>
                <w:szCs w:val="22"/>
              </w:rPr>
              <w:t xml:space="preserve"> </w:t>
            </w:r>
          </w:p>
        </w:tc>
        <w:tc>
          <w:tcPr>
            <w:tcW w:w="3024" w:type="dxa"/>
            <w:tcBorders>
              <w:top w:val="nil"/>
              <w:left w:val="nil"/>
              <w:bottom w:val="nil"/>
              <w:right w:val="nil"/>
            </w:tcBorders>
            <w:shd w:val="clear" w:color="auto" w:fill="auto"/>
            <w:noWrap/>
            <w:vAlign w:val="bottom"/>
            <w:tcPrChange w:id="872" w:author="Steve Barbeaux" w:date="2022-10-09T18:39:00Z">
              <w:tcPr>
                <w:tcW w:w="1940" w:type="dxa"/>
                <w:tcBorders>
                  <w:top w:val="nil"/>
                  <w:left w:val="nil"/>
                  <w:bottom w:val="nil"/>
                  <w:right w:val="nil"/>
                </w:tcBorders>
                <w:shd w:val="clear" w:color="auto" w:fill="auto"/>
                <w:noWrap/>
                <w:vAlign w:val="bottom"/>
              </w:tcPr>
            </w:tcPrChange>
          </w:tcPr>
          <w:p w14:paraId="34AFCB31" w14:textId="0A3B74C2" w:rsidR="00CA6859" w:rsidRPr="001E159B" w:rsidRDefault="00CA6859" w:rsidP="00727647">
            <w:pPr>
              <w:jc w:val="right"/>
              <w:rPr>
                <w:szCs w:val="22"/>
              </w:rPr>
            </w:pPr>
            <w:r w:rsidRPr="001E159B">
              <w:rPr>
                <w:szCs w:val="22"/>
              </w:rPr>
              <w:t>116%</w:t>
            </w:r>
          </w:p>
        </w:tc>
      </w:tr>
      <w:tr w:rsidR="00CA6859" w:rsidRPr="0054003C" w14:paraId="5F55AC44" w14:textId="77777777" w:rsidTr="00350F25">
        <w:trPr>
          <w:trHeight w:val="276"/>
          <w:jc w:val="center"/>
          <w:trPrChange w:id="873" w:author="Steve Barbeaux" w:date="2022-10-09T18:39:00Z">
            <w:trPr>
              <w:trHeight w:val="276"/>
              <w:jc w:val="center"/>
            </w:trPr>
          </w:trPrChange>
        </w:trPr>
        <w:tc>
          <w:tcPr>
            <w:tcW w:w="0" w:type="auto"/>
            <w:tcBorders>
              <w:top w:val="nil"/>
              <w:left w:val="nil"/>
              <w:bottom w:val="nil"/>
              <w:right w:val="nil"/>
            </w:tcBorders>
            <w:shd w:val="clear" w:color="auto" w:fill="auto"/>
            <w:noWrap/>
            <w:vAlign w:val="bottom"/>
            <w:tcPrChange w:id="874" w:author="Steve Barbeaux" w:date="2022-10-09T18:39:00Z">
              <w:tcPr>
                <w:tcW w:w="0" w:type="auto"/>
                <w:gridSpan w:val="2"/>
                <w:tcBorders>
                  <w:top w:val="nil"/>
                  <w:left w:val="nil"/>
                  <w:bottom w:val="nil"/>
                  <w:right w:val="nil"/>
                </w:tcBorders>
                <w:shd w:val="clear" w:color="auto" w:fill="auto"/>
                <w:noWrap/>
                <w:vAlign w:val="bottom"/>
              </w:tcPr>
            </w:tcPrChange>
          </w:tcPr>
          <w:p w14:paraId="0C927629" w14:textId="25FAD9B2" w:rsidR="00CA6859" w:rsidRPr="001E159B" w:rsidRDefault="00CA6859" w:rsidP="00727647">
            <w:pPr>
              <w:rPr>
                <w:szCs w:val="22"/>
              </w:rPr>
            </w:pPr>
            <w:r w:rsidRPr="001E159B">
              <w:rPr>
                <w:szCs w:val="22"/>
              </w:rPr>
              <w:t>2003</w:t>
            </w:r>
          </w:p>
        </w:tc>
        <w:tc>
          <w:tcPr>
            <w:tcW w:w="0" w:type="auto"/>
            <w:tcBorders>
              <w:top w:val="nil"/>
              <w:left w:val="nil"/>
              <w:bottom w:val="nil"/>
              <w:right w:val="nil"/>
            </w:tcBorders>
            <w:shd w:val="clear" w:color="auto" w:fill="auto"/>
            <w:noWrap/>
            <w:vAlign w:val="bottom"/>
            <w:tcPrChange w:id="875" w:author="Steve Barbeaux" w:date="2022-10-09T18:39:00Z">
              <w:tcPr>
                <w:tcW w:w="0" w:type="auto"/>
                <w:gridSpan w:val="2"/>
                <w:tcBorders>
                  <w:top w:val="nil"/>
                  <w:left w:val="nil"/>
                  <w:bottom w:val="nil"/>
                  <w:right w:val="nil"/>
                </w:tcBorders>
                <w:shd w:val="clear" w:color="auto" w:fill="auto"/>
                <w:noWrap/>
                <w:vAlign w:val="bottom"/>
              </w:tcPr>
            </w:tcPrChange>
          </w:tcPr>
          <w:p w14:paraId="69CBAC67" w14:textId="237E4361" w:rsidR="00CA6859" w:rsidRPr="001E159B" w:rsidRDefault="00CA6859" w:rsidP="00727647">
            <w:pPr>
              <w:jc w:val="right"/>
              <w:rPr>
                <w:szCs w:val="22"/>
              </w:rPr>
            </w:pPr>
            <w:r w:rsidRPr="001E159B">
              <w:rPr>
                <w:szCs w:val="22"/>
              </w:rPr>
              <w:t xml:space="preserve">39,400 </w:t>
            </w:r>
          </w:p>
        </w:tc>
        <w:tc>
          <w:tcPr>
            <w:tcW w:w="0" w:type="auto"/>
            <w:tcBorders>
              <w:top w:val="nil"/>
              <w:left w:val="nil"/>
              <w:bottom w:val="nil"/>
              <w:right w:val="nil"/>
            </w:tcBorders>
            <w:shd w:val="clear" w:color="auto" w:fill="auto"/>
            <w:noWrap/>
            <w:vAlign w:val="bottom"/>
            <w:tcPrChange w:id="876" w:author="Steve Barbeaux" w:date="2022-10-09T18:39:00Z">
              <w:tcPr>
                <w:tcW w:w="0" w:type="auto"/>
                <w:gridSpan w:val="2"/>
                <w:tcBorders>
                  <w:top w:val="nil"/>
                  <w:left w:val="nil"/>
                  <w:bottom w:val="nil"/>
                  <w:right w:val="nil"/>
                </w:tcBorders>
                <w:shd w:val="clear" w:color="auto" w:fill="auto"/>
                <w:noWrap/>
                <w:vAlign w:val="bottom"/>
              </w:tcPr>
            </w:tcPrChange>
          </w:tcPr>
          <w:p w14:paraId="45A1DD62" w14:textId="3DEB9F2E" w:rsidR="00CA6859" w:rsidRPr="001E159B" w:rsidRDefault="00CA6859" w:rsidP="00727647">
            <w:pPr>
              <w:jc w:val="right"/>
              <w:rPr>
                <w:szCs w:val="22"/>
              </w:rPr>
            </w:pPr>
            <w:r w:rsidRPr="001E159B">
              <w:rPr>
                <w:szCs w:val="22"/>
              </w:rPr>
              <w:t xml:space="preserve">1,000 </w:t>
            </w:r>
          </w:p>
        </w:tc>
        <w:tc>
          <w:tcPr>
            <w:tcW w:w="0" w:type="auto"/>
            <w:tcBorders>
              <w:top w:val="nil"/>
              <w:left w:val="nil"/>
              <w:bottom w:val="nil"/>
              <w:right w:val="nil"/>
            </w:tcBorders>
            <w:shd w:val="clear" w:color="auto" w:fill="auto"/>
            <w:noWrap/>
            <w:vAlign w:val="bottom"/>
            <w:tcPrChange w:id="877" w:author="Steve Barbeaux" w:date="2022-10-09T18:39:00Z">
              <w:tcPr>
                <w:tcW w:w="0" w:type="auto"/>
                <w:gridSpan w:val="2"/>
                <w:tcBorders>
                  <w:top w:val="nil"/>
                  <w:left w:val="nil"/>
                  <w:bottom w:val="nil"/>
                  <w:right w:val="nil"/>
                </w:tcBorders>
                <w:shd w:val="clear" w:color="auto" w:fill="auto"/>
                <w:noWrap/>
                <w:vAlign w:val="bottom"/>
              </w:tcPr>
            </w:tcPrChange>
          </w:tcPr>
          <w:p w14:paraId="6DB6DD01" w14:textId="1346715E" w:rsidR="00CA6859" w:rsidRPr="001E159B" w:rsidRDefault="00CA6859" w:rsidP="00727647">
            <w:pPr>
              <w:jc w:val="right"/>
              <w:rPr>
                <w:szCs w:val="22"/>
              </w:rPr>
            </w:pPr>
            <w:r w:rsidRPr="001E159B">
              <w:rPr>
                <w:szCs w:val="22"/>
              </w:rPr>
              <w:t xml:space="preserve">52,600 </w:t>
            </w:r>
          </w:p>
        </w:tc>
        <w:tc>
          <w:tcPr>
            <w:tcW w:w="2650" w:type="dxa"/>
            <w:tcBorders>
              <w:top w:val="nil"/>
              <w:left w:val="nil"/>
              <w:bottom w:val="nil"/>
              <w:right w:val="nil"/>
            </w:tcBorders>
            <w:shd w:val="clear" w:color="auto" w:fill="auto"/>
            <w:noWrap/>
            <w:vAlign w:val="bottom"/>
            <w:tcPrChange w:id="878" w:author="Steve Barbeaux" w:date="2022-10-09T18:39:00Z">
              <w:tcPr>
                <w:tcW w:w="1700" w:type="dxa"/>
                <w:gridSpan w:val="2"/>
                <w:tcBorders>
                  <w:top w:val="nil"/>
                  <w:left w:val="nil"/>
                  <w:bottom w:val="nil"/>
                  <w:right w:val="nil"/>
                </w:tcBorders>
                <w:shd w:val="clear" w:color="auto" w:fill="auto"/>
                <w:noWrap/>
                <w:vAlign w:val="bottom"/>
              </w:tcPr>
            </w:tcPrChange>
          </w:tcPr>
          <w:p w14:paraId="1B49587E" w14:textId="66973F8E" w:rsidR="00CA6859" w:rsidRPr="001E159B" w:rsidRDefault="00CA6859" w:rsidP="00727647">
            <w:pPr>
              <w:jc w:val="right"/>
              <w:rPr>
                <w:szCs w:val="22"/>
              </w:rPr>
            </w:pPr>
            <w:r w:rsidRPr="001E159B">
              <w:rPr>
                <w:szCs w:val="22"/>
              </w:rPr>
              <w:t>1,6</w:t>
            </w:r>
            <w:r>
              <w:rPr>
                <w:szCs w:val="22"/>
              </w:rPr>
              <w:t>49</w:t>
            </w:r>
            <w:r w:rsidRPr="001E159B">
              <w:rPr>
                <w:szCs w:val="22"/>
              </w:rPr>
              <w:t xml:space="preserve"> </w:t>
            </w:r>
          </w:p>
        </w:tc>
        <w:tc>
          <w:tcPr>
            <w:tcW w:w="3024" w:type="dxa"/>
            <w:tcBorders>
              <w:top w:val="nil"/>
              <w:left w:val="nil"/>
              <w:bottom w:val="nil"/>
              <w:right w:val="nil"/>
            </w:tcBorders>
            <w:shd w:val="clear" w:color="auto" w:fill="auto"/>
            <w:noWrap/>
            <w:vAlign w:val="bottom"/>
            <w:tcPrChange w:id="879" w:author="Steve Barbeaux" w:date="2022-10-09T18:39:00Z">
              <w:tcPr>
                <w:tcW w:w="1940" w:type="dxa"/>
                <w:tcBorders>
                  <w:top w:val="nil"/>
                  <w:left w:val="nil"/>
                  <w:bottom w:val="nil"/>
                  <w:right w:val="nil"/>
                </w:tcBorders>
                <w:shd w:val="clear" w:color="auto" w:fill="auto"/>
                <w:noWrap/>
                <w:vAlign w:val="bottom"/>
              </w:tcPr>
            </w:tcPrChange>
          </w:tcPr>
          <w:p w14:paraId="67D48741" w14:textId="536E161B" w:rsidR="00CA6859" w:rsidRPr="001E159B" w:rsidRDefault="00CA6859" w:rsidP="00727647">
            <w:pPr>
              <w:jc w:val="right"/>
              <w:rPr>
                <w:szCs w:val="22"/>
              </w:rPr>
            </w:pPr>
            <w:r w:rsidRPr="001E159B">
              <w:rPr>
                <w:szCs w:val="22"/>
              </w:rPr>
              <w:t>167%</w:t>
            </w:r>
          </w:p>
        </w:tc>
      </w:tr>
      <w:tr w:rsidR="00CA6859" w:rsidRPr="0054003C" w14:paraId="501DC9D9" w14:textId="77777777" w:rsidTr="00350F25">
        <w:trPr>
          <w:trHeight w:val="276"/>
          <w:jc w:val="center"/>
          <w:trPrChange w:id="880" w:author="Steve Barbeaux" w:date="2022-10-09T18:39:00Z">
            <w:trPr>
              <w:trHeight w:val="276"/>
              <w:jc w:val="center"/>
            </w:trPr>
          </w:trPrChange>
        </w:trPr>
        <w:tc>
          <w:tcPr>
            <w:tcW w:w="0" w:type="auto"/>
            <w:tcBorders>
              <w:top w:val="nil"/>
              <w:left w:val="nil"/>
              <w:right w:val="nil"/>
            </w:tcBorders>
            <w:shd w:val="clear" w:color="auto" w:fill="auto"/>
            <w:noWrap/>
            <w:vAlign w:val="bottom"/>
            <w:tcPrChange w:id="881" w:author="Steve Barbeaux" w:date="2022-10-09T18:39:00Z">
              <w:tcPr>
                <w:tcW w:w="0" w:type="auto"/>
                <w:gridSpan w:val="2"/>
                <w:tcBorders>
                  <w:top w:val="nil"/>
                  <w:left w:val="nil"/>
                  <w:right w:val="nil"/>
                </w:tcBorders>
                <w:shd w:val="clear" w:color="auto" w:fill="auto"/>
                <w:noWrap/>
                <w:vAlign w:val="bottom"/>
              </w:tcPr>
            </w:tcPrChange>
          </w:tcPr>
          <w:p w14:paraId="74BE9CDE" w14:textId="4152FCC0" w:rsidR="00CA6859" w:rsidRPr="001E159B" w:rsidRDefault="00CA6859" w:rsidP="00727647">
            <w:pPr>
              <w:rPr>
                <w:szCs w:val="22"/>
              </w:rPr>
            </w:pPr>
            <w:r w:rsidRPr="001E159B">
              <w:rPr>
                <w:szCs w:val="22"/>
              </w:rPr>
              <w:t>2004</w:t>
            </w:r>
          </w:p>
        </w:tc>
        <w:tc>
          <w:tcPr>
            <w:tcW w:w="0" w:type="auto"/>
            <w:tcBorders>
              <w:top w:val="nil"/>
              <w:left w:val="nil"/>
              <w:right w:val="nil"/>
            </w:tcBorders>
            <w:shd w:val="clear" w:color="auto" w:fill="auto"/>
            <w:noWrap/>
            <w:vAlign w:val="bottom"/>
            <w:tcPrChange w:id="882" w:author="Steve Barbeaux" w:date="2022-10-09T18:39:00Z">
              <w:tcPr>
                <w:tcW w:w="0" w:type="auto"/>
                <w:gridSpan w:val="2"/>
                <w:tcBorders>
                  <w:top w:val="nil"/>
                  <w:left w:val="nil"/>
                  <w:right w:val="nil"/>
                </w:tcBorders>
                <w:shd w:val="clear" w:color="auto" w:fill="auto"/>
                <w:noWrap/>
                <w:vAlign w:val="bottom"/>
              </w:tcPr>
            </w:tcPrChange>
          </w:tcPr>
          <w:p w14:paraId="4F94EDA1" w14:textId="27B71DA7" w:rsidR="00CA6859" w:rsidRPr="001E159B" w:rsidRDefault="00CA6859" w:rsidP="00727647">
            <w:pPr>
              <w:jc w:val="right"/>
              <w:rPr>
                <w:szCs w:val="22"/>
              </w:rPr>
            </w:pPr>
            <w:r w:rsidRPr="001E159B">
              <w:rPr>
                <w:szCs w:val="22"/>
              </w:rPr>
              <w:t xml:space="preserve">39,400 </w:t>
            </w:r>
          </w:p>
        </w:tc>
        <w:tc>
          <w:tcPr>
            <w:tcW w:w="0" w:type="auto"/>
            <w:tcBorders>
              <w:top w:val="nil"/>
              <w:left w:val="nil"/>
              <w:right w:val="nil"/>
            </w:tcBorders>
            <w:shd w:val="clear" w:color="auto" w:fill="auto"/>
            <w:noWrap/>
            <w:vAlign w:val="bottom"/>
            <w:tcPrChange w:id="883" w:author="Steve Barbeaux" w:date="2022-10-09T18:39:00Z">
              <w:tcPr>
                <w:tcW w:w="0" w:type="auto"/>
                <w:gridSpan w:val="2"/>
                <w:tcBorders>
                  <w:top w:val="nil"/>
                  <w:left w:val="nil"/>
                  <w:right w:val="nil"/>
                </w:tcBorders>
                <w:shd w:val="clear" w:color="auto" w:fill="auto"/>
                <w:noWrap/>
                <w:vAlign w:val="bottom"/>
              </w:tcPr>
            </w:tcPrChange>
          </w:tcPr>
          <w:p w14:paraId="1F6D126E" w14:textId="36F96995" w:rsidR="00CA6859" w:rsidRPr="001E159B" w:rsidRDefault="00CA6859" w:rsidP="00727647">
            <w:pPr>
              <w:jc w:val="right"/>
              <w:rPr>
                <w:szCs w:val="22"/>
              </w:rPr>
            </w:pPr>
            <w:r w:rsidRPr="001E159B">
              <w:rPr>
                <w:szCs w:val="22"/>
              </w:rPr>
              <w:t xml:space="preserve">1,000 </w:t>
            </w:r>
          </w:p>
        </w:tc>
        <w:tc>
          <w:tcPr>
            <w:tcW w:w="0" w:type="auto"/>
            <w:tcBorders>
              <w:top w:val="nil"/>
              <w:left w:val="nil"/>
              <w:right w:val="nil"/>
            </w:tcBorders>
            <w:shd w:val="clear" w:color="auto" w:fill="auto"/>
            <w:noWrap/>
            <w:vAlign w:val="bottom"/>
            <w:tcPrChange w:id="884" w:author="Steve Barbeaux" w:date="2022-10-09T18:39:00Z">
              <w:tcPr>
                <w:tcW w:w="0" w:type="auto"/>
                <w:gridSpan w:val="2"/>
                <w:tcBorders>
                  <w:top w:val="nil"/>
                  <w:left w:val="nil"/>
                  <w:right w:val="nil"/>
                </w:tcBorders>
                <w:shd w:val="clear" w:color="auto" w:fill="auto"/>
                <w:noWrap/>
                <w:vAlign w:val="bottom"/>
              </w:tcPr>
            </w:tcPrChange>
          </w:tcPr>
          <w:p w14:paraId="3668D0BE" w14:textId="195451C6" w:rsidR="00CA6859" w:rsidRPr="001E159B" w:rsidRDefault="00CA6859" w:rsidP="00727647">
            <w:pPr>
              <w:jc w:val="right"/>
              <w:rPr>
                <w:szCs w:val="22"/>
              </w:rPr>
            </w:pPr>
            <w:r w:rsidRPr="001E159B">
              <w:rPr>
                <w:szCs w:val="22"/>
              </w:rPr>
              <w:t xml:space="preserve">52,600 </w:t>
            </w:r>
          </w:p>
        </w:tc>
        <w:tc>
          <w:tcPr>
            <w:tcW w:w="2650" w:type="dxa"/>
            <w:tcBorders>
              <w:top w:val="nil"/>
              <w:left w:val="nil"/>
              <w:right w:val="nil"/>
            </w:tcBorders>
            <w:shd w:val="clear" w:color="auto" w:fill="auto"/>
            <w:noWrap/>
            <w:vAlign w:val="bottom"/>
            <w:tcPrChange w:id="885" w:author="Steve Barbeaux" w:date="2022-10-09T18:39:00Z">
              <w:tcPr>
                <w:tcW w:w="1700" w:type="dxa"/>
                <w:gridSpan w:val="2"/>
                <w:tcBorders>
                  <w:top w:val="nil"/>
                  <w:left w:val="nil"/>
                  <w:right w:val="nil"/>
                </w:tcBorders>
                <w:shd w:val="clear" w:color="auto" w:fill="auto"/>
                <w:noWrap/>
                <w:vAlign w:val="bottom"/>
              </w:tcPr>
            </w:tcPrChange>
          </w:tcPr>
          <w:p w14:paraId="6E1CC723" w14:textId="03479734" w:rsidR="00CA6859" w:rsidRDefault="00CA6859">
            <w:pPr>
              <w:jc w:val="right"/>
              <w:rPr>
                <w:rFonts w:ascii="Arial" w:hAnsi="Arial"/>
                <w:kern w:val="28"/>
                <w:szCs w:val="22"/>
              </w:rPr>
            </w:pPr>
            <w:r w:rsidRPr="001E159B">
              <w:rPr>
                <w:szCs w:val="22"/>
              </w:rPr>
              <w:t xml:space="preserve">1,158 </w:t>
            </w:r>
          </w:p>
        </w:tc>
        <w:tc>
          <w:tcPr>
            <w:tcW w:w="3024" w:type="dxa"/>
            <w:tcBorders>
              <w:top w:val="nil"/>
              <w:left w:val="nil"/>
              <w:right w:val="nil"/>
            </w:tcBorders>
            <w:shd w:val="clear" w:color="auto" w:fill="auto"/>
            <w:noWrap/>
            <w:vAlign w:val="bottom"/>
            <w:tcPrChange w:id="886" w:author="Steve Barbeaux" w:date="2022-10-09T18:39:00Z">
              <w:tcPr>
                <w:tcW w:w="1940" w:type="dxa"/>
                <w:tcBorders>
                  <w:top w:val="nil"/>
                  <w:left w:val="nil"/>
                  <w:right w:val="nil"/>
                </w:tcBorders>
                <w:shd w:val="clear" w:color="auto" w:fill="auto"/>
                <w:noWrap/>
                <w:vAlign w:val="bottom"/>
              </w:tcPr>
            </w:tcPrChange>
          </w:tcPr>
          <w:p w14:paraId="611079CE" w14:textId="6C805D43" w:rsidR="00CA6859" w:rsidRPr="001E159B" w:rsidRDefault="00CA6859" w:rsidP="00727647">
            <w:pPr>
              <w:jc w:val="right"/>
              <w:rPr>
                <w:szCs w:val="22"/>
              </w:rPr>
            </w:pPr>
            <w:r w:rsidRPr="001E159B">
              <w:rPr>
                <w:szCs w:val="22"/>
              </w:rPr>
              <w:t>116%</w:t>
            </w:r>
          </w:p>
        </w:tc>
      </w:tr>
      <w:tr w:rsidR="00CA6859" w:rsidRPr="0054003C" w14:paraId="5F838A6D" w14:textId="77777777" w:rsidTr="00350F25">
        <w:trPr>
          <w:trHeight w:val="276"/>
          <w:jc w:val="center"/>
          <w:trPrChange w:id="887" w:author="Steve Barbeaux" w:date="2022-10-09T18:39:00Z">
            <w:trPr>
              <w:trHeight w:val="276"/>
              <w:jc w:val="center"/>
            </w:trPr>
          </w:trPrChange>
        </w:trPr>
        <w:tc>
          <w:tcPr>
            <w:tcW w:w="0" w:type="auto"/>
            <w:tcBorders>
              <w:top w:val="nil"/>
              <w:left w:val="nil"/>
              <w:bottom w:val="nil"/>
              <w:right w:val="nil"/>
            </w:tcBorders>
            <w:shd w:val="clear" w:color="auto" w:fill="auto"/>
            <w:noWrap/>
            <w:vAlign w:val="bottom"/>
            <w:tcPrChange w:id="888" w:author="Steve Barbeaux" w:date="2022-10-09T18:39:00Z">
              <w:tcPr>
                <w:tcW w:w="0" w:type="auto"/>
                <w:gridSpan w:val="2"/>
                <w:tcBorders>
                  <w:top w:val="nil"/>
                  <w:left w:val="nil"/>
                  <w:bottom w:val="nil"/>
                  <w:right w:val="nil"/>
                </w:tcBorders>
                <w:shd w:val="clear" w:color="auto" w:fill="auto"/>
                <w:noWrap/>
                <w:vAlign w:val="bottom"/>
              </w:tcPr>
            </w:tcPrChange>
          </w:tcPr>
          <w:p w14:paraId="21D566E5" w14:textId="1386B61A" w:rsidR="00CA6859" w:rsidRPr="001E159B" w:rsidRDefault="00CA6859" w:rsidP="00727647">
            <w:pPr>
              <w:rPr>
                <w:szCs w:val="22"/>
              </w:rPr>
            </w:pPr>
            <w:r w:rsidRPr="001E159B">
              <w:rPr>
                <w:szCs w:val="22"/>
              </w:rPr>
              <w:t>2005</w:t>
            </w:r>
          </w:p>
        </w:tc>
        <w:tc>
          <w:tcPr>
            <w:tcW w:w="0" w:type="auto"/>
            <w:tcBorders>
              <w:top w:val="nil"/>
              <w:left w:val="nil"/>
              <w:bottom w:val="nil"/>
              <w:right w:val="nil"/>
            </w:tcBorders>
            <w:shd w:val="clear" w:color="auto" w:fill="auto"/>
            <w:noWrap/>
            <w:vAlign w:val="bottom"/>
            <w:tcPrChange w:id="889" w:author="Steve Barbeaux" w:date="2022-10-09T18:39:00Z">
              <w:tcPr>
                <w:tcW w:w="0" w:type="auto"/>
                <w:gridSpan w:val="2"/>
                <w:tcBorders>
                  <w:top w:val="nil"/>
                  <w:left w:val="nil"/>
                  <w:bottom w:val="nil"/>
                  <w:right w:val="nil"/>
                </w:tcBorders>
                <w:shd w:val="clear" w:color="auto" w:fill="auto"/>
                <w:noWrap/>
                <w:vAlign w:val="bottom"/>
              </w:tcPr>
            </w:tcPrChange>
          </w:tcPr>
          <w:p w14:paraId="12D92999" w14:textId="3204B712" w:rsidR="00CA6859" w:rsidRPr="001E159B" w:rsidRDefault="00CA6859" w:rsidP="00727647">
            <w:pPr>
              <w:jc w:val="right"/>
              <w:rPr>
                <w:szCs w:val="22"/>
              </w:rPr>
            </w:pPr>
            <w:r w:rsidRPr="001E159B">
              <w:rPr>
                <w:szCs w:val="22"/>
              </w:rPr>
              <w:t xml:space="preserve">29,400 </w:t>
            </w:r>
          </w:p>
        </w:tc>
        <w:tc>
          <w:tcPr>
            <w:tcW w:w="0" w:type="auto"/>
            <w:tcBorders>
              <w:top w:val="nil"/>
              <w:left w:val="nil"/>
              <w:bottom w:val="nil"/>
              <w:right w:val="nil"/>
            </w:tcBorders>
            <w:shd w:val="clear" w:color="auto" w:fill="auto"/>
            <w:noWrap/>
            <w:vAlign w:val="bottom"/>
            <w:tcPrChange w:id="890" w:author="Steve Barbeaux" w:date="2022-10-09T18:39:00Z">
              <w:tcPr>
                <w:tcW w:w="0" w:type="auto"/>
                <w:gridSpan w:val="2"/>
                <w:tcBorders>
                  <w:top w:val="nil"/>
                  <w:left w:val="nil"/>
                  <w:bottom w:val="nil"/>
                  <w:right w:val="nil"/>
                </w:tcBorders>
                <w:shd w:val="clear" w:color="auto" w:fill="auto"/>
                <w:noWrap/>
                <w:vAlign w:val="bottom"/>
              </w:tcPr>
            </w:tcPrChange>
          </w:tcPr>
          <w:p w14:paraId="301D9438" w14:textId="79F00D25" w:rsidR="00CA6859" w:rsidRPr="001E159B" w:rsidRDefault="00CA6859" w:rsidP="00727647">
            <w:pPr>
              <w:jc w:val="right"/>
              <w:rPr>
                <w:szCs w:val="22"/>
              </w:rPr>
            </w:pPr>
            <w:r w:rsidRPr="001E159B">
              <w:rPr>
                <w:szCs w:val="22"/>
              </w:rPr>
              <w:t xml:space="preserve">19,000 </w:t>
            </w:r>
          </w:p>
        </w:tc>
        <w:tc>
          <w:tcPr>
            <w:tcW w:w="0" w:type="auto"/>
            <w:tcBorders>
              <w:top w:val="nil"/>
              <w:left w:val="nil"/>
              <w:bottom w:val="nil"/>
              <w:right w:val="nil"/>
            </w:tcBorders>
            <w:shd w:val="clear" w:color="auto" w:fill="auto"/>
            <w:noWrap/>
            <w:vAlign w:val="bottom"/>
            <w:tcPrChange w:id="891" w:author="Steve Barbeaux" w:date="2022-10-09T18:39:00Z">
              <w:tcPr>
                <w:tcW w:w="0" w:type="auto"/>
                <w:gridSpan w:val="2"/>
                <w:tcBorders>
                  <w:top w:val="nil"/>
                  <w:left w:val="nil"/>
                  <w:bottom w:val="nil"/>
                  <w:right w:val="nil"/>
                </w:tcBorders>
                <w:shd w:val="clear" w:color="auto" w:fill="auto"/>
                <w:noWrap/>
                <w:vAlign w:val="bottom"/>
              </w:tcPr>
            </w:tcPrChange>
          </w:tcPr>
          <w:p w14:paraId="79CC06AD" w14:textId="09353BF5" w:rsidR="00CA6859" w:rsidRPr="001E159B" w:rsidRDefault="00CA6859" w:rsidP="00727647">
            <w:pPr>
              <w:jc w:val="right"/>
              <w:rPr>
                <w:szCs w:val="22"/>
              </w:rPr>
            </w:pPr>
            <w:r w:rsidRPr="001E159B">
              <w:rPr>
                <w:szCs w:val="22"/>
              </w:rPr>
              <w:t xml:space="preserve">39,100 </w:t>
            </w:r>
          </w:p>
        </w:tc>
        <w:tc>
          <w:tcPr>
            <w:tcW w:w="2650" w:type="dxa"/>
            <w:tcBorders>
              <w:top w:val="nil"/>
              <w:left w:val="nil"/>
              <w:bottom w:val="nil"/>
              <w:right w:val="nil"/>
            </w:tcBorders>
            <w:shd w:val="clear" w:color="auto" w:fill="auto"/>
            <w:noWrap/>
            <w:vAlign w:val="bottom"/>
            <w:tcPrChange w:id="892" w:author="Steve Barbeaux" w:date="2022-10-09T18:39:00Z">
              <w:tcPr>
                <w:tcW w:w="1700" w:type="dxa"/>
                <w:gridSpan w:val="2"/>
                <w:tcBorders>
                  <w:top w:val="nil"/>
                  <w:left w:val="nil"/>
                  <w:bottom w:val="nil"/>
                  <w:right w:val="nil"/>
                </w:tcBorders>
                <w:shd w:val="clear" w:color="auto" w:fill="auto"/>
                <w:noWrap/>
                <w:vAlign w:val="bottom"/>
              </w:tcPr>
            </w:tcPrChange>
          </w:tcPr>
          <w:p w14:paraId="23290EFD" w14:textId="61898D31" w:rsidR="00CA6859" w:rsidRDefault="00CA6859">
            <w:pPr>
              <w:jc w:val="right"/>
              <w:rPr>
                <w:rFonts w:ascii="Arial" w:hAnsi="Arial"/>
                <w:kern w:val="28"/>
                <w:szCs w:val="22"/>
              </w:rPr>
            </w:pPr>
            <w:r w:rsidRPr="001E159B">
              <w:rPr>
                <w:szCs w:val="22"/>
              </w:rPr>
              <w:t xml:space="preserve">1,621 </w:t>
            </w:r>
          </w:p>
        </w:tc>
        <w:tc>
          <w:tcPr>
            <w:tcW w:w="3024" w:type="dxa"/>
            <w:tcBorders>
              <w:top w:val="nil"/>
              <w:left w:val="nil"/>
              <w:bottom w:val="nil"/>
              <w:right w:val="nil"/>
            </w:tcBorders>
            <w:shd w:val="clear" w:color="auto" w:fill="auto"/>
            <w:noWrap/>
            <w:vAlign w:val="bottom"/>
            <w:tcPrChange w:id="893" w:author="Steve Barbeaux" w:date="2022-10-09T18:39:00Z">
              <w:tcPr>
                <w:tcW w:w="1940" w:type="dxa"/>
                <w:tcBorders>
                  <w:top w:val="nil"/>
                  <w:left w:val="nil"/>
                  <w:bottom w:val="nil"/>
                  <w:right w:val="nil"/>
                </w:tcBorders>
                <w:shd w:val="clear" w:color="auto" w:fill="auto"/>
                <w:noWrap/>
                <w:vAlign w:val="bottom"/>
              </w:tcPr>
            </w:tcPrChange>
          </w:tcPr>
          <w:p w14:paraId="7930C85D" w14:textId="74FA75CD" w:rsidR="00CA6859" w:rsidRPr="001E159B" w:rsidRDefault="00CA6859" w:rsidP="00727647">
            <w:pPr>
              <w:jc w:val="right"/>
              <w:rPr>
                <w:szCs w:val="22"/>
              </w:rPr>
            </w:pPr>
            <w:r w:rsidRPr="001E159B">
              <w:rPr>
                <w:szCs w:val="22"/>
              </w:rPr>
              <w:t>9%</w:t>
            </w:r>
          </w:p>
        </w:tc>
      </w:tr>
      <w:tr w:rsidR="00CA6859" w:rsidRPr="0054003C" w14:paraId="3336F563" w14:textId="77777777" w:rsidTr="00350F25">
        <w:trPr>
          <w:trHeight w:val="276"/>
          <w:jc w:val="center"/>
          <w:trPrChange w:id="894" w:author="Steve Barbeaux" w:date="2022-10-09T18:39:00Z">
            <w:trPr>
              <w:trHeight w:val="276"/>
              <w:jc w:val="center"/>
            </w:trPr>
          </w:trPrChange>
        </w:trPr>
        <w:tc>
          <w:tcPr>
            <w:tcW w:w="0" w:type="auto"/>
            <w:tcBorders>
              <w:top w:val="nil"/>
              <w:left w:val="nil"/>
              <w:bottom w:val="nil"/>
              <w:right w:val="nil"/>
            </w:tcBorders>
            <w:shd w:val="clear" w:color="auto" w:fill="auto"/>
            <w:noWrap/>
            <w:vAlign w:val="bottom"/>
            <w:tcPrChange w:id="895" w:author="Steve Barbeaux" w:date="2022-10-09T18:39:00Z">
              <w:tcPr>
                <w:tcW w:w="0" w:type="auto"/>
                <w:gridSpan w:val="2"/>
                <w:tcBorders>
                  <w:top w:val="nil"/>
                  <w:left w:val="nil"/>
                  <w:bottom w:val="nil"/>
                  <w:right w:val="nil"/>
                </w:tcBorders>
                <w:shd w:val="clear" w:color="auto" w:fill="auto"/>
                <w:noWrap/>
                <w:vAlign w:val="bottom"/>
              </w:tcPr>
            </w:tcPrChange>
          </w:tcPr>
          <w:p w14:paraId="54624E24" w14:textId="478633FB" w:rsidR="00CA6859" w:rsidRPr="001E159B" w:rsidRDefault="00CA6859" w:rsidP="00727647">
            <w:pPr>
              <w:rPr>
                <w:szCs w:val="22"/>
              </w:rPr>
            </w:pPr>
            <w:r w:rsidRPr="001E159B">
              <w:rPr>
                <w:szCs w:val="22"/>
              </w:rPr>
              <w:t>2006</w:t>
            </w:r>
          </w:p>
        </w:tc>
        <w:tc>
          <w:tcPr>
            <w:tcW w:w="0" w:type="auto"/>
            <w:tcBorders>
              <w:top w:val="nil"/>
              <w:left w:val="nil"/>
              <w:bottom w:val="nil"/>
              <w:right w:val="nil"/>
            </w:tcBorders>
            <w:shd w:val="clear" w:color="auto" w:fill="auto"/>
            <w:noWrap/>
            <w:vAlign w:val="bottom"/>
            <w:tcPrChange w:id="896" w:author="Steve Barbeaux" w:date="2022-10-09T18:39:00Z">
              <w:tcPr>
                <w:tcW w:w="0" w:type="auto"/>
                <w:gridSpan w:val="2"/>
                <w:tcBorders>
                  <w:top w:val="nil"/>
                  <w:left w:val="nil"/>
                  <w:bottom w:val="nil"/>
                  <w:right w:val="nil"/>
                </w:tcBorders>
                <w:shd w:val="clear" w:color="auto" w:fill="auto"/>
                <w:noWrap/>
                <w:vAlign w:val="bottom"/>
              </w:tcPr>
            </w:tcPrChange>
          </w:tcPr>
          <w:p w14:paraId="5A5C8D0C" w14:textId="0284FD6D" w:rsidR="00CA6859" w:rsidRPr="001E159B" w:rsidRDefault="00CA6859" w:rsidP="00727647">
            <w:pPr>
              <w:jc w:val="right"/>
              <w:rPr>
                <w:szCs w:val="22"/>
              </w:rPr>
            </w:pPr>
            <w:r w:rsidRPr="001E159B">
              <w:rPr>
                <w:szCs w:val="22"/>
              </w:rPr>
              <w:t>29,400</w:t>
            </w:r>
          </w:p>
        </w:tc>
        <w:tc>
          <w:tcPr>
            <w:tcW w:w="0" w:type="auto"/>
            <w:tcBorders>
              <w:top w:val="nil"/>
              <w:left w:val="nil"/>
              <w:bottom w:val="nil"/>
              <w:right w:val="nil"/>
            </w:tcBorders>
            <w:shd w:val="clear" w:color="auto" w:fill="auto"/>
            <w:noWrap/>
            <w:vAlign w:val="bottom"/>
            <w:tcPrChange w:id="897" w:author="Steve Barbeaux" w:date="2022-10-09T18:39:00Z">
              <w:tcPr>
                <w:tcW w:w="0" w:type="auto"/>
                <w:gridSpan w:val="2"/>
                <w:tcBorders>
                  <w:top w:val="nil"/>
                  <w:left w:val="nil"/>
                  <w:bottom w:val="nil"/>
                  <w:right w:val="nil"/>
                </w:tcBorders>
                <w:shd w:val="clear" w:color="auto" w:fill="auto"/>
                <w:noWrap/>
                <w:vAlign w:val="bottom"/>
              </w:tcPr>
            </w:tcPrChange>
          </w:tcPr>
          <w:p w14:paraId="2B9BFAA0" w14:textId="42FAFEE3" w:rsidR="00CA6859" w:rsidRPr="001E159B" w:rsidRDefault="00CA6859" w:rsidP="00727647">
            <w:pPr>
              <w:jc w:val="right"/>
              <w:rPr>
                <w:szCs w:val="22"/>
              </w:rPr>
            </w:pPr>
            <w:r w:rsidRPr="001E159B">
              <w:rPr>
                <w:szCs w:val="22"/>
              </w:rPr>
              <w:t>19,000</w:t>
            </w:r>
          </w:p>
        </w:tc>
        <w:tc>
          <w:tcPr>
            <w:tcW w:w="0" w:type="auto"/>
            <w:tcBorders>
              <w:top w:val="nil"/>
              <w:left w:val="nil"/>
              <w:bottom w:val="nil"/>
              <w:right w:val="nil"/>
            </w:tcBorders>
            <w:shd w:val="clear" w:color="auto" w:fill="auto"/>
            <w:noWrap/>
            <w:vAlign w:val="bottom"/>
            <w:tcPrChange w:id="898" w:author="Steve Barbeaux" w:date="2022-10-09T18:39:00Z">
              <w:tcPr>
                <w:tcW w:w="0" w:type="auto"/>
                <w:gridSpan w:val="2"/>
                <w:tcBorders>
                  <w:top w:val="nil"/>
                  <w:left w:val="nil"/>
                  <w:bottom w:val="nil"/>
                  <w:right w:val="nil"/>
                </w:tcBorders>
                <w:shd w:val="clear" w:color="auto" w:fill="auto"/>
                <w:noWrap/>
                <w:vAlign w:val="bottom"/>
              </w:tcPr>
            </w:tcPrChange>
          </w:tcPr>
          <w:p w14:paraId="19EA89DE" w14:textId="32111E77" w:rsidR="00CA6859" w:rsidRPr="001E159B" w:rsidRDefault="00CA6859" w:rsidP="00727647">
            <w:pPr>
              <w:jc w:val="right"/>
              <w:rPr>
                <w:szCs w:val="22"/>
              </w:rPr>
            </w:pPr>
            <w:r w:rsidRPr="001E159B">
              <w:rPr>
                <w:szCs w:val="22"/>
              </w:rPr>
              <w:t>39,100</w:t>
            </w:r>
          </w:p>
        </w:tc>
        <w:tc>
          <w:tcPr>
            <w:tcW w:w="2650" w:type="dxa"/>
            <w:tcBorders>
              <w:top w:val="nil"/>
              <w:left w:val="nil"/>
              <w:bottom w:val="nil"/>
              <w:right w:val="nil"/>
            </w:tcBorders>
            <w:shd w:val="clear" w:color="auto" w:fill="auto"/>
            <w:noWrap/>
            <w:vAlign w:val="bottom"/>
            <w:tcPrChange w:id="899" w:author="Steve Barbeaux" w:date="2022-10-09T18:39:00Z">
              <w:tcPr>
                <w:tcW w:w="1700" w:type="dxa"/>
                <w:gridSpan w:val="2"/>
                <w:tcBorders>
                  <w:top w:val="nil"/>
                  <w:left w:val="nil"/>
                  <w:bottom w:val="nil"/>
                  <w:right w:val="nil"/>
                </w:tcBorders>
                <w:shd w:val="clear" w:color="auto" w:fill="auto"/>
                <w:noWrap/>
                <w:vAlign w:val="bottom"/>
              </w:tcPr>
            </w:tcPrChange>
          </w:tcPr>
          <w:p w14:paraId="55B7D6E6" w14:textId="55CA7719" w:rsidR="00CA6859" w:rsidRPr="001E159B" w:rsidRDefault="00CA6859" w:rsidP="00727647">
            <w:pPr>
              <w:jc w:val="right"/>
              <w:rPr>
                <w:szCs w:val="22"/>
              </w:rPr>
            </w:pPr>
            <w:r w:rsidRPr="001E159B">
              <w:rPr>
                <w:szCs w:val="22"/>
              </w:rPr>
              <w:t>1,745</w:t>
            </w:r>
          </w:p>
        </w:tc>
        <w:tc>
          <w:tcPr>
            <w:tcW w:w="3024" w:type="dxa"/>
            <w:tcBorders>
              <w:top w:val="nil"/>
              <w:left w:val="nil"/>
              <w:bottom w:val="nil"/>
              <w:right w:val="nil"/>
            </w:tcBorders>
            <w:shd w:val="clear" w:color="auto" w:fill="auto"/>
            <w:noWrap/>
            <w:vAlign w:val="bottom"/>
            <w:tcPrChange w:id="900" w:author="Steve Barbeaux" w:date="2022-10-09T18:39:00Z">
              <w:tcPr>
                <w:tcW w:w="1940" w:type="dxa"/>
                <w:tcBorders>
                  <w:top w:val="nil"/>
                  <w:left w:val="nil"/>
                  <w:bottom w:val="nil"/>
                  <w:right w:val="nil"/>
                </w:tcBorders>
                <w:shd w:val="clear" w:color="auto" w:fill="auto"/>
                <w:noWrap/>
                <w:vAlign w:val="bottom"/>
              </w:tcPr>
            </w:tcPrChange>
          </w:tcPr>
          <w:p w14:paraId="08BC19D0" w14:textId="5347D8F1" w:rsidR="00CA6859" w:rsidRPr="001E159B" w:rsidRDefault="00CA6859" w:rsidP="00727647">
            <w:pPr>
              <w:jc w:val="right"/>
              <w:rPr>
                <w:szCs w:val="22"/>
              </w:rPr>
            </w:pPr>
            <w:r w:rsidRPr="001E159B">
              <w:rPr>
                <w:szCs w:val="22"/>
              </w:rPr>
              <w:t>9%</w:t>
            </w:r>
          </w:p>
        </w:tc>
      </w:tr>
      <w:tr w:rsidR="00CA6859" w:rsidRPr="0054003C" w14:paraId="68DB70D7" w14:textId="77777777" w:rsidTr="00350F25">
        <w:trPr>
          <w:trHeight w:val="276"/>
          <w:jc w:val="center"/>
          <w:trPrChange w:id="901" w:author="Steve Barbeaux" w:date="2022-10-09T18:39:00Z">
            <w:trPr>
              <w:trHeight w:val="276"/>
              <w:jc w:val="center"/>
            </w:trPr>
          </w:trPrChange>
        </w:trPr>
        <w:tc>
          <w:tcPr>
            <w:tcW w:w="0" w:type="auto"/>
            <w:tcBorders>
              <w:top w:val="nil"/>
              <w:left w:val="nil"/>
              <w:bottom w:val="nil"/>
              <w:right w:val="nil"/>
            </w:tcBorders>
            <w:shd w:val="clear" w:color="auto" w:fill="auto"/>
            <w:noWrap/>
            <w:vAlign w:val="bottom"/>
            <w:tcPrChange w:id="902" w:author="Steve Barbeaux" w:date="2022-10-09T18:39:00Z">
              <w:tcPr>
                <w:tcW w:w="0" w:type="auto"/>
                <w:gridSpan w:val="2"/>
                <w:tcBorders>
                  <w:top w:val="nil"/>
                  <w:left w:val="nil"/>
                  <w:bottom w:val="nil"/>
                  <w:right w:val="nil"/>
                </w:tcBorders>
                <w:shd w:val="clear" w:color="auto" w:fill="auto"/>
                <w:noWrap/>
                <w:vAlign w:val="bottom"/>
              </w:tcPr>
            </w:tcPrChange>
          </w:tcPr>
          <w:p w14:paraId="5E70B2FA" w14:textId="065A6DBF" w:rsidR="00CA6859" w:rsidRPr="001E159B" w:rsidRDefault="00CA6859" w:rsidP="00727647">
            <w:pPr>
              <w:rPr>
                <w:szCs w:val="22"/>
              </w:rPr>
            </w:pPr>
            <w:r w:rsidRPr="001E159B">
              <w:rPr>
                <w:szCs w:val="22"/>
              </w:rPr>
              <w:t>2007</w:t>
            </w:r>
          </w:p>
        </w:tc>
        <w:tc>
          <w:tcPr>
            <w:tcW w:w="0" w:type="auto"/>
            <w:tcBorders>
              <w:top w:val="nil"/>
              <w:left w:val="nil"/>
              <w:bottom w:val="nil"/>
              <w:right w:val="nil"/>
            </w:tcBorders>
            <w:shd w:val="clear" w:color="auto" w:fill="auto"/>
            <w:noWrap/>
            <w:vAlign w:val="bottom"/>
            <w:tcPrChange w:id="903" w:author="Steve Barbeaux" w:date="2022-10-09T18:39:00Z">
              <w:tcPr>
                <w:tcW w:w="0" w:type="auto"/>
                <w:gridSpan w:val="2"/>
                <w:tcBorders>
                  <w:top w:val="nil"/>
                  <w:left w:val="nil"/>
                  <w:bottom w:val="nil"/>
                  <w:right w:val="nil"/>
                </w:tcBorders>
                <w:shd w:val="clear" w:color="auto" w:fill="auto"/>
                <w:noWrap/>
                <w:vAlign w:val="bottom"/>
              </w:tcPr>
            </w:tcPrChange>
          </w:tcPr>
          <w:p w14:paraId="248EFCC2" w14:textId="5630E3D8" w:rsidR="00CA6859" w:rsidRPr="001E159B" w:rsidRDefault="00CA6859" w:rsidP="00727647">
            <w:pPr>
              <w:jc w:val="right"/>
              <w:rPr>
                <w:szCs w:val="22"/>
              </w:rPr>
            </w:pPr>
            <w:r w:rsidRPr="001E159B">
              <w:rPr>
                <w:szCs w:val="22"/>
              </w:rPr>
              <w:t>44,500</w:t>
            </w:r>
          </w:p>
        </w:tc>
        <w:tc>
          <w:tcPr>
            <w:tcW w:w="0" w:type="auto"/>
            <w:tcBorders>
              <w:top w:val="nil"/>
              <w:left w:val="nil"/>
              <w:bottom w:val="nil"/>
              <w:right w:val="nil"/>
            </w:tcBorders>
            <w:shd w:val="clear" w:color="auto" w:fill="auto"/>
            <w:noWrap/>
            <w:vAlign w:val="bottom"/>
            <w:tcPrChange w:id="904" w:author="Steve Barbeaux" w:date="2022-10-09T18:39:00Z">
              <w:tcPr>
                <w:tcW w:w="0" w:type="auto"/>
                <w:gridSpan w:val="2"/>
                <w:tcBorders>
                  <w:top w:val="nil"/>
                  <w:left w:val="nil"/>
                  <w:bottom w:val="nil"/>
                  <w:right w:val="nil"/>
                </w:tcBorders>
                <w:shd w:val="clear" w:color="auto" w:fill="auto"/>
                <w:noWrap/>
                <w:vAlign w:val="bottom"/>
              </w:tcPr>
            </w:tcPrChange>
          </w:tcPr>
          <w:p w14:paraId="1C837373" w14:textId="2CA1BCCC" w:rsidR="00CA6859" w:rsidRPr="001E159B" w:rsidRDefault="00CA6859" w:rsidP="00727647">
            <w:pPr>
              <w:jc w:val="right"/>
              <w:rPr>
                <w:szCs w:val="22"/>
              </w:rPr>
            </w:pPr>
            <w:r w:rsidRPr="001E159B">
              <w:rPr>
                <w:szCs w:val="22"/>
              </w:rPr>
              <w:t>19,000</w:t>
            </w:r>
          </w:p>
        </w:tc>
        <w:tc>
          <w:tcPr>
            <w:tcW w:w="0" w:type="auto"/>
            <w:tcBorders>
              <w:top w:val="nil"/>
              <w:left w:val="nil"/>
              <w:bottom w:val="nil"/>
              <w:right w:val="nil"/>
            </w:tcBorders>
            <w:shd w:val="clear" w:color="auto" w:fill="auto"/>
            <w:noWrap/>
            <w:vAlign w:val="bottom"/>
            <w:tcPrChange w:id="905" w:author="Steve Barbeaux" w:date="2022-10-09T18:39:00Z">
              <w:tcPr>
                <w:tcW w:w="0" w:type="auto"/>
                <w:gridSpan w:val="2"/>
                <w:tcBorders>
                  <w:top w:val="nil"/>
                  <w:left w:val="nil"/>
                  <w:bottom w:val="nil"/>
                  <w:right w:val="nil"/>
                </w:tcBorders>
                <w:shd w:val="clear" w:color="auto" w:fill="auto"/>
                <w:noWrap/>
                <w:vAlign w:val="bottom"/>
              </w:tcPr>
            </w:tcPrChange>
          </w:tcPr>
          <w:p w14:paraId="79F0B580" w14:textId="53D4A417" w:rsidR="00CA6859" w:rsidRPr="001E159B" w:rsidRDefault="00CA6859" w:rsidP="00727647">
            <w:pPr>
              <w:jc w:val="right"/>
              <w:rPr>
                <w:szCs w:val="22"/>
              </w:rPr>
            </w:pPr>
            <w:r w:rsidRPr="001E159B">
              <w:rPr>
                <w:szCs w:val="22"/>
              </w:rPr>
              <w:t>54,500</w:t>
            </w:r>
          </w:p>
        </w:tc>
        <w:tc>
          <w:tcPr>
            <w:tcW w:w="2650" w:type="dxa"/>
            <w:tcBorders>
              <w:top w:val="nil"/>
              <w:left w:val="nil"/>
              <w:bottom w:val="nil"/>
              <w:right w:val="nil"/>
            </w:tcBorders>
            <w:shd w:val="clear" w:color="auto" w:fill="auto"/>
            <w:noWrap/>
            <w:vAlign w:val="bottom"/>
            <w:tcPrChange w:id="906" w:author="Steve Barbeaux" w:date="2022-10-09T18:39:00Z">
              <w:tcPr>
                <w:tcW w:w="1700" w:type="dxa"/>
                <w:gridSpan w:val="2"/>
                <w:tcBorders>
                  <w:top w:val="nil"/>
                  <w:left w:val="nil"/>
                  <w:bottom w:val="nil"/>
                  <w:right w:val="nil"/>
                </w:tcBorders>
                <w:shd w:val="clear" w:color="auto" w:fill="auto"/>
                <w:noWrap/>
                <w:vAlign w:val="bottom"/>
              </w:tcPr>
            </w:tcPrChange>
          </w:tcPr>
          <w:p w14:paraId="226FEE95" w14:textId="1FA7F939" w:rsidR="00CA6859" w:rsidRPr="001E159B" w:rsidRDefault="00CA6859" w:rsidP="00727647">
            <w:pPr>
              <w:jc w:val="right"/>
              <w:rPr>
                <w:szCs w:val="22"/>
              </w:rPr>
            </w:pPr>
            <w:r w:rsidRPr="001E159B">
              <w:rPr>
                <w:szCs w:val="22"/>
              </w:rPr>
              <w:t>2,519</w:t>
            </w:r>
          </w:p>
        </w:tc>
        <w:tc>
          <w:tcPr>
            <w:tcW w:w="3024" w:type="dxa"/>
            <w:tcBorders>
              <w:top w:val="nil"/>
              <w:left w:val="nil"/>
              <w:bottom w:val="nil"/>
              <w:right w:val="nil"/>
            </w:tcBorders>
            <w:shd w:val="clear" w:color="auto" w:fill="auto"/>
            <w:noWrap/>
            <w:vAlign w:val="bottom"/>
            <w:tcPrChange w:id="907" w:author="Steve Barbeaux" w:date="2022-10-09T18:39:00Z">
              <w:tcPr>
                <w:tcW w:w="1940" w:type="dxa"/>
                <w:tcBorders>
                  <w:top w:val="nil"/>
                  <w:left w:val="nil"/>
                  <w:bottom w:val="nil"/>
                  <w:right w:val="nil"/>
                </w:tcBorders>
                <w:shd w:val="clear" w:color="auto" w:fill="auto"/>
                <w:noWrap/>
                <w:vAlign w:val="bottom"/>
              </w:tcPr>
            </w:tcPrChange>
          </w:tcPr>
          <w:p w14:paraId="3B208001" w14:textId="0A10C4A5" w:rsidR="00CA6859" w:rsidRPr="001E159B" w:rsidRDefault="00CA6859" w:rsidP="00727647">
            <w:pPr>
              <w:jc w:val="right"/>
              <w:rPr>
                <w:szCs w:val="22"/>
              </w:rPr>
            </w:pPr>
            <w:r w:rsidRPr="001E159B">
              <w:rPr>
                <w:szCs w:val="22"/>
              </w:rPr>
              <w:t>13%</w:t>
            </w:r>
          </w:p>
        </w:tc>
      </w:tr>
      <w:tr w:rsidR="00CA6859" w:rsidRPr="0054003C" w14:paraId="02F44471" w14:textId="77777777" w:rsidTr="00350F25">
        <w:trPr>
          <w:trHeight w:val="276"/>
          <w:jc w:val="center"/>
          <w:trPrChange w:id="908" w:author="Steve Barbeaux" w:date="2022-10-09T18:39:00Z">
            <w:trPr>
              <w:trHeight w:val="276"/>
              <w:jc w:val="center"/>
            </w:trPr>
          </w:trPrChange>
        </w:trPr>
        <w:tc>
          <w:tcPr>
            <w:tcW w:w="0" w:type="auto"/>
            <w:tcBorders>
              <w:top w:val="nil"/>
              <w:left w:val="nil"/>
              <w:bottom w:val="nil"/>
              <w:right w:val="nil"/>
            </w:tcBorders>
            <w:shd w:val="clear" w:color="auto" w:fill="auto"/>
            <w:noWrap/>
            <w:vAlign w:val="bottom"/>
            <w:tcPrChange w:id="909" w:author="Steve Barbeaux" w:date="2022-10-09T18:39:00Z">
              <w:tcPr>
                <w:tcW w:w="0" w:type="auto"/>
                <w:gridSpan w:val="2"/>
                <w:tcBorders>
                  <w:top w:val="nil"/>
                  <w:left w:val="nil"/>
                  <w:bottom w:val="nil"/>
                  <w:right w:val="nil"/>
                </w:tcBorders>
                <w:shd w:val="clear" w:color="auto" w:fill="auto"/>
                <w:noWrap/>
                <w:vAlign w:val="bottom"/>
              </w:tcPr>
            </w:tcPrChange>
          </w:tcPr>
          <w:p w14:paraId="4584D713" w14:textId="4054A59D" w:rsidR="00CA6859" w:rsidRPr="001E159B" w:rsidRDefault="00CA6859" w:rsidP="00727647">
            <w:pPr>
              <w:rPr>
                <w:szCs w:val="22"/>
              </w:rPr>
            </w:pPr>
            <w:r w:rsidRPr="001E159B">
              <w:rPr>
                <w:szCs w:val="22"/>
              </w:rPr>
              <w:t>2008</w:t>
            </w:r>
          </w:p>
        </w:tc>
        <w:tc>
          <w:tcPr>
            <w:tcW w:w="0" w:type="auto"/>
            <w:tcBorders>
              <w:top w:val="nil"/>
              <w:left w:val="nil"/>
              <w:bottom w:val="nil"/>
              <w:right w:val="nil"/>
            </w:tcBorders>
            <w:shd w:val="clear" w:color="auto" w:fill="auto"/>
            <w:noWrap/>
            <w:vAlign w:val="bottom"/>
            <w:tcPrChange w:id="910" w:author="Steve Barbeaux" w:date="2022-10-09T18:39:00Z">
              <w:tcPr>
                <w:tcW w:w="0" w:type="auto"/>
                <w:gridSpan w:val="2"/>
                <w:tcBorders>
                  <w:top w:val="nil"/>
                  <w:left w:val="nil"/>
                  <w:bottom w:val="nil"/>
                  <w:right w:val="nil"/>
                </w:tcBorders>
                <w:shd w:val="clear" w:color="auto" w:fill="auto"/>
                <w:noWrap/>
                <w:vAlign w:val="bottom"/>
              </w:tcPr>
            </w:tcPrChange>
          </w:tcPr>
          <w:p w14:paraId="143BCE1E" w14:textId="0A62504E" w:rsidR="00CA6859" w:rsidRPr="001E159B" w:rsidRDefault="00CA6859" w:rsidP="00727647">
            <w:pPr>
              <w:jc w:val="right"/>
              <w:rPr>
                <w:szCs w:val="22"/>
              </w:rPr>
            </w:pPr>
            <w:r w:rsidRPr="001E159B">
              <w:rPr>
                <w:szCs w:val="22"/>
              </w:rPr>
              <w:t>28,160</w:t>
            </w:r>
          </w:p>
        </w:tc>
        <w:tc>
          <w:tcPr>
            <w:tcW w:w="0" w:type="auto"/>
            <w:tcBorders>
              <w:top w:val="nil"/>
              <w:left w:val="nil"/>
              <w:bottom w:val="nil"/>
              <w:right w:val="nil"/>
            </w:tcBorders>
            <w:shd w:val="clear" w:color="auto" w:fill="auto"/>
            <w:noWrap/>
            <w:vAlign w:val="bottom"/>
            <w:tcPrChange w:id="911" w:author="Steve Barbeaux" w:date="2022-10-09T18:39:00Z">
              <w:tcPr>
                <w:tcW w:w="0" w:type="auto"/>
                <w:gridSpan w:val="2"/>
                <w:tcBorders>
                  <w:top w:val="nil"/>
                  <w:left w:val="nil"/>
                  <w:bottom w:val="nil"/>
                  <w:right w:val="nil"/>
                </w:tcBorders>
                <w:shd w:val="clear" w:color="auto" w:fill="auto"/>
                <w:noWrap/>
                <w:vAlign w:val="bottom"/>
              </w:tcPr>
            </w:tcPrChange>
          </w:tcPr>
          <w:p w14:paraId="555F230C" w14:textId="78AF72C2" w:rsidR="00CA6859" w:rsidRPr="001E159B" w:rsidRDefault="00CA6859" w:rsidP="00727647">
            <w:pPr>
              <w:jc w:val="right"/>
              <w:rPr>
                <w:szCs w:val="22"/>
              </w:rPr>
            </w:pPr>
            <w:r w:rsidRPr="001E159B">
              <w:rPr>
                <w:szCs w:val="22"/>
              </w:rPr>
              <w:t>19,000</w:t>
            </w:r>
          </w:p>
        </w:tc>
        <w:tc>
          <w:tcPr>
            <w:tcW w:w="0" w:type="auto"/>
            <w:tcBorders>
              <w:top w:val="nil"/>
              <w:left w:val="nil"/>
              <w:bottom w:val="nil"/>
              <w:right w:val="nil"/>
            </w:tcBorders>
            <w:shd w:val="clear" w:color="auto" w:fill="auto"/>
            <w:noWrap/>
            <w:vAlign w:val="bottom"/>
            <w:tcPrChange w:id="912" w:author="Steve Barbeaux" w:date="2022-10-09T18:39:00Z">
              <w:tcPr>
                <w:tcW w:w="0" w:type="auto"/>
                <w:gridSpan w:val="2"/>
                <w:tcBorders>
                  <w:top w:val="nil"/>
                  <w:left w:val="nil"/>
                  <w:bottom w:val="nil"/>
                  <w:right w:val="nil"/>
                </w:tcBorders>
                <w:shd w:val="clear" w:color="auto" w:fill="auto"/>
                <w:noWrap/>
                <w:vAlign w:val="bottom"/>
              </w:tcPr>
            </w:tcPrChange>
          </w:tcPr>
          <w:p w14:paraId="3DD06E82" w14:textId="7DD2860B" w:rsidR="00CA6859" w:rsidRPr="001E159B" w:rsidRDefault="00CA6859" w:rsidP="00727647">
            <w:pPr>
              <w:jc w:val="right"/>
              <w:rPr>
                <w:szCs w:val="22"/>
              </w:rPr>
            </w:pPr>
            <w:r w:rsidRPr="001E159B">
              <w:rPr>
                <w:szCs w:val="22"/>
              </w:rPr>
              <w:t>34,040</w:t>
            </w:r>
          </w:p>
        </w:tc>
        <w:tc>
          <w:tcPr>
            <w:tcW w:w="2650" w:type="dxa"/>
            <w:tcBorders>
              <w:top w:val="nil"/>
              <w:left w:val="nil"/>
              <w:bottom w:val="nil"/>
              <w:right w:val="nil"/>
            </w:tcBorders>
            <w:shd w:val="clear" w:color="auto" w:fill="auto"/>
            <w:noWrap/>
            <w:vAlign w:val="bottom"/>
            <w:tcPrChange w:id="913" w:author="Steve Barbeaux" w:date="2022-10-09T18:39:00Z">
              <w:tcPr>
                <w:tcW w:w="1700" w:type="dxa"/>
                <w:gridSpan w:val="2"/>
                <w:tcBorders>
                  <w:top w:val="nil"/>
                  <w:left w:val="nil"/>
                  <w:bottom w:val="nil"/>
                  <w:right w:val="nil"/>
                </w:tcBorders>
                <w:shd w:val="clear" w:color="auto" w:fill="auto"/>
                <w:noWrap/>
                <w:vAlign w:val="bottom"/>
              </w:tcPr>
            </w:tcPrChange>
          </w:tcPr>
          <w:p w14:paraId="002C4154" w14:textId="106D40B8" w:rsidR="00CA6859" w:rsidRPr="001E159B" w:rsidRDefault="00CA6859" w:rsidP="00727647">
            <w:pPr>
              <w:jc w:val="right"/>
              <w:rPr>
                <w:szCs w:val="22"/>
              </w:rPr>
            </w:pPr>
            <w:r w:rsidRPr="001E159B">
              <w:rPr>
                <w:szCs w:val="22"/>
              </w:rPr>
              <w:t>1,278</w:t>
            </w:r>
          </w:p>
        </w:tc>
        <w:tc>
          <w:tcPr>
            <w:tcW w:w="3024" w:type="dxa"/>
            <w:tcBorders>
              <w:top w:val="nil"/>
              <w:left w:val="nil"/>
              <w:bottom w:val="nil"/>
              <w:right w:val="nil"/>
            </w:tcBorders>
            <w:shd w:val="clear" w:color="auto" w:fill="auto"/>
            <w:noWrap/>
            <w:vAlign w:val="bottom"/>
            <w:tcPrChange w:id="914" w:author="Steve Barbeaux" w:date="2022-10-09T18:39:00Z">
              <w:tcPr>
                <w:tcW w:w="1940" w:type="dxa"/>
                <w:tcBorders>
                  <w:top w:val="nil"/>
                  <w:left w:val="nil"/>
                  <w:bottom w:val="nil"/>
                  <w:right w:val="nil"/>
                </w:tcBorders>
                <w:shd w:val="clear" w:color="auto" w:fill="auto"/>
                <w:noWrap/>
                <w:vAlign w:val="bottom"/>
              </w:tcPr>
            </w:tcPrChange>
          </w:tcPr>
          <w:p w14:paraId="3CD2EDA9" w14:textId="4A589BE6" w:rsidR="00CA6859" w:rsidRPr="001E159B" w:rsidRDefault="00CA6859" w:rsidP="00727647">
            <w:pPr>
              <w:jc w:val="right"/>
              <w:rPr>
                <w:szCs w:val="22"/>
              </w:rPr>
            </w:pPr>
            <w:r w:rsidRPr="001E159B">
              <w:rPr>
                <w:szCs w:val="22"/>
              </w:rPr>
              <w:t>7%</w:t>
            </w:r>
          </w:p>
        </w:tc>
      </w:tr>
      <w:tr w:rsidR="00CA6859" w:rsidRPr="0054003C" w14:paraId="6CA0A21C" w14:textId="77777777" w:rsidTr="00350F25">
        <w:trPr>
          <w:trHeight w:val="276"/>
          <w:jc w:val="center"/>
          <w:trPrChange w:id="915" w:author="Steve Barbeaux" w:date="2022-10-09T18:39:00Z">
            <w:trPr>
              <w:trHeight w:val="276"/>
              <w:jc w:val="center"/>
            </w:trPr>
          </w:trPrChange>
        </w:trPr>
        <w:tc>
          <w:tcPr>
            <w:tcW w:w="0" w:type="auto"/>
            <w:tcBorders>
              <w:top w:val="nil"/>
              <w:left w:val="nil"/>
              <w:bottom w:val="nil"/>
              <w:right w:val="nil"/>
            </w:tcBorders>
            <w:shd w:val="clear" w:color="auto" w:fill="auto"/>
            <w:noWrap/>
            <w:vAlign w:val="bottom"/>
            <w:tcPrChange w:id="916" w:author="Steve Barbeaux" w:date="2022-10-09T18:39:00Z">
              <w:tcPr>
                <w:tcW w:w="0" w:type="auto"/>
                <w:gridSpan w:val="2"/>
                <w:tcBorders>
                  <w:top w:val="nil"/>
                  <w:left w:val="nil"/>
                  <w:bottom w:val="nil"/>
                  <w:right w:val="nil"/>
                </w:tcBorders>
                <w:shd w:val="clear" w:color="auto" w:fill="auto"/>
                <w:noWrap/>
                <w:vAlign w:val="bottom"/>
              </w:tcPr>
            </w:tcPrChange>
          </w:tcPr>
          <w:p w14:paraId="6FF24EF5" w14:textId="4461A437" w:rsidR="00CA6859" w:rsidRPr="001E159B" w:rsidRDefault="00CA6859" w:rsidP="00727647">
            <w:pPr>
              <w:rPr>
                <w:szCs w:val="22"/>
              </w:rPr>
            </w:pPr>
            <w:r w:rsidRPr="001E159B">
              <w:rPr>
                <w:szCs w:val="22"/>
              </w:rPr>
              <w:t>2009</w:t>
            </w:r>
          </w:p>
        </w:tc>
        <w:tc>
          <w:tcPr>
            <w:tcW w:w="0" w:type="auto"/>
            <w:tcBorders>
              <w:top w:val="nil"/>
              <w:left w:val="nil"/>
              <w:bottom w:val="nil"/>
              <w:right w:val="nil"/>
            </w:tcBorders>
            <w:shd w:val="clear" w:color="auto" w:fill="auto"/>
            <w:noWrap/>
            <w:vAlign w:val="bottom"/>
            <w:tcPrChange w:id="917" w:author="Steve Barbeaux" w:date="2022-10-09T18:39:00Z">
              <w:tcPr>
                <w:tcW w:w="0" w:type="auto"/>
                <w:gridSpan w:val="2"/>
                <w:tcBorders>
                  <w:top w:val="nil"/>
                  <w:left w:val="nil"/>
                  <w:bottom w:val="nil"/>
                  <w:right w:val="nil"/>
                </w:tcBorders>
                <w:shd w:val="clear" w:color="auto" w:fill="auto"/>
                <w:noWrap/>
                <w:vAlign w:val="bottom"/>
              </w:tcPr>
            </w:tcPrChange>
          </w:tcPr>
          <w:p w14:paraId="3DCBF7C8" w14:textId="70E5ADC4" w:rsidR="00CA6859" w:rsidRPr="001E159B" w:rsidRDefault="00CA6859" w:rsidP="00727647">
            <w:pPr>
              <w:jc w:val="right"/>
              <w:rPr>
                <w:szCs w:val="22"/>
              </w:rPr>
            </w:pPr>
            <w:r w:rsidRPr="001E159B">
              <w:rPr>
                <w:szCs w:val="22"/>
              </w:rPr>
              <w:t>26,873</w:t>
            </w:r>
          </w:p>
        </w:tc>
        <w:tc>
          <w:tcPr>
            <w:tcW w:w="0" w:type="auto"/>
            <w:tcBorders>
              <w:top w:val="nil"/>
              <w:left w:val="nil"/>
              <w:bottom w:val="nil"/>
              <w:right w:val="nil"/>
            </w:tcBorders>
            <w:shd w:val="clear" w:color="auto" w:fill="auto"/>
            <w:noWrap/>
            <w:vAlign w:val="bottom"/>
            <w:tcPrChange w:id="918" w:author="Steve Barbeaux" w:date="2022-10-09T18:39:00Z">
              <w:tcPr>
                <w:tcW w:w="0" w:type="auto"/>
                <w:gridSpan w:val="2"/>
                <w:tcBorders>
                  <w:top w:val="nil"/>
                  <w:left w:val="nil"/>
                  <w:bottom w:val="nil"/>
                  <w:right w:val="nil"/>
                </w:tcBorders>
                <w:shd w:val="clear" w:color="auto" w:fill="auto"/>
                <w:noWrap/>
                <w:vAlign w:val="bottom"/>
              </w:tcPr>
            </w:tcPrChange>
          </w:tcPr>
          <w:p w14:paraId="54ED77EA" w14:textId="36482599" w:rsidR="00CA6859" w:rsidRPr="001E159B" w:rsidRDefault="00CA6859" w:rsidP="00727647">
            <w:pPr>
              <w:jc w:val="right"/>
              <w:rPr>
                <w:szCs w:val="22"/>
              </w:rPr>
            </w:pPr>
            <w:r w:rsidRPr="001E159B">
              <w:rPr>
                <w:szCs w:val="22"/>
              </w:rPr>
              <w:t>19,000</w:t>
            </w:r>
          </w:p>
        </w:tc>
        <w:tc>
          <w:tcPr>
            <w:tcW w:w="0" w:type="auto"/>
            <w:tcBorders>
              <w:top w:val="nil"/>
              <w:left w:val="nil"/>
              <w:bottom w:val="nil"/>
              <w:right w:val="nil"/>
            </w:tcBorders>
            <w:shd w:val="clear" w:color="auto" w:fill="auto"/>
            <w:noWrap/>
            <w:vAlign w:val="bottom"/>
            <w:tcPrChange w:id="919" w:author="Steve Barbeaux" w:date="2022-10-09T18:39:00Z">
              <w:tcPr>
                <w:tcW w:w="0" w:type="auto"/>
                <w:gridSpan w:val="2"/>
                <w:tcBorders>
                  <w:top w:val="nil"/>
                  <w:left w:val="nil"/>
                  <w:bottom w:val="nil"/>
                  <w:right w:val="nil"/>
                </w:tcBorders>
                <w:shd w:val="clear" w:color="auto" w:fill="auto"/>
                <w:noWrap/>
                <w:vAlign w:val="bottom"/>
              </w:tcPr>
            </w:tcPrChange>
          </w:tcPr>
          <w:p w14:paraId="351E380E" w14:textId="08D73FEB" w:rsidR="00CA6859" w:rsidRPr="001E159B" w:rsidRDefault="00CA6859" w:rsidP="00727647">
            <w:pPr>
              <w:jc w:val="right"/>
              <w:rPr>
                <w:szCs w:val="22"/>
              </w:rPr>
            </w:pPr>
            <w:r w:rsidRPr="001E159B">
              <w:rPr>
                <w:szCs w:val="22"/>
              </w:rPr>
              <w:t>32,553</w:t>
            </w:r>
          </w:p>
        </w:tc>
        <w:tc>
          <w:tcPr>
            <w:tcW w:w="2650" w:type="dxa"/>
            <w:tcBorders>
              <w:top w:val="nil"/>
              <w:left w:val="nil"/>
              <w:bottom w:val="nil"/>
              <w:right w:val="nil"/>
            </w:tcBorders>
            <w:shd w:val="clear" w:color="auto" w:fill="auto"/>
            <w:noWrap/>
            <w:vAlign w:val="bottom"/>
            <w:tcPrChange w:id="920" w:author="Steve Barbeaux" w:date="2022-10-09T18:39:00Z">
              <w:tcPr>
                <w:tcW w:w="1700" w:type="dxa"/>
                <w:gridSpan w:val="2"/>
                <w:tcBorders>
                  <w:top w:val="nil"/>
                  <w:left w:val="nil"/>
                  <w:bottom w:val="nil"/>
                  <w:right w:val="nil"/>
                </w:tcBorders>
                <w:shd w:val="clear" w:color="auto" w:fill="auto"/>
                <w:noWrap/>
                <w:vAlign w:val="bottom"/>
              </w:tcPr>
            </w:tcPrChange>
          </w:tcPr>
          <w:p w14:paraId="63594813" w14:textId="44BBCBF9" w:rsidR="00CA6859" w:rsidRPr="001E159B" w:rsidRDefault="00CA6859" w:rsidP="00727647">
            <w:pPr>
              <w:jc w:val="right"/>
              <w:rPr>
                <w:szCs w:val="22"/>
              </w:rPr>
            </w:pPr>
            <w:r w:rsidRPr="001E159B">
              <w:rPr>
                <w:szCs w:val="22"/>
              </w:rPr>
              <w:t>1,</w:t>
            </w:r>
            <w:r>
              <w:rPr>
                <w:szCs w:val="22"/>
              </w:rPr>
              <w:t>662</w:t>
            </w:r>
          </w:p>
        </w:tc>
        <w:tc>
          <w:tcPr>
            <w:tcW w:w="3024" w:type="dxa"/>
            <w:tcBorders>
              <w:top w:val="nil"/>
              <w:left w:val="nil"/>
              <w:bottom w:val="nil"/>
              <w:right w:val="nil"/>
            </w:tcBorders>
            <w:shd w:val="clear" w:color="auto" w:fill="auto"/>
            <w:noWrap/>
            <w:vAlign w:val="bottom"/>
            <w:tcPrChange w:id="921" w:author="Steve Barbeaux" w:date="2022-10-09T18:39:00Z">
              <w:tcPr>
                <w:tcW w:w="1940" w:type="dxa"/>
                <w:tcBorders>
                  <w:top w:val="nil"/>
                  <w:left w:val="nil"/>
                  <w:bottom w:val="nil"/>
                  <w:right w:val="nil"/>
                </w:tcBorders>
                <w:shd w:val="clear" w:color="auto" w:fill="auto"/>
                <w:noWrap/>
                <w:vAlign w:val="bottom"/>
              </w:tcPr>
            </w:tcPrChange>
          </w:tcPr>
          <w:p w14:paraId="732EFCAE" w14:textId="738CF2BC" w:rsidR="00CA6859" w:rsidRPr="001E159B" w:rsidRDefault="00CA6859" w:rsidP="00727647">
            <w:pPr>
              <w:jc w:val="right"/>
              <w:rPr>
                <w:szCs w:val="22"/>
              </w:rPr>
            </w:pPr>
            <w:r w:rsidRPr="001E159B">
              <w:rPr>
                <w:szCs w:val="22"/>
              </w:rPr>
              <w:t>9%</w:t>
            </w:r>
          </w:p>
        </w:tc>
      </w:tr>
      <w:tr w:rsidR="00CA6859" w:rsidRPr="0054003C" w14:paraId="54FE4B65" w14:textId="77777777" w:rsidTr="00350F25">
        <w:trPr>
          <w:trHeight w:val="276"/>
          <w:jc w:val="center"/>
          <w:trPrChange w:id="922" w:author="Steve Barbeaux" w:date="2022-10-09T18:39:00Z">
            <w:trPr>
              <w:trHeight w:val="276"/>
              <w:jc w:val="center"/>
            </w:trPr>
          </w:trPrChange>
        </w:trPr>
        <w:tc>
          <w:tcPr>
            <w:tcW w:w="0" w:type="auto"/>
            <w:tcBorders>
              <w:top w:val="nil"/>
              <w:left w:val="nil"/>
              <w:bottom w:val="nil"/>
              <w:right w:val="nil"/>
            </w:tcBorders>
            <w:shd w:val="clear" w:color="auto" w:fill="auto"/>
            <w:noWrap/>
            <w:vAlign w:val="bottom"/>
            <w:tcPrChange w:id="923" w:author="Steve Barbeaux" w:date="2022-10-09T18:39:00Z">
              <w:tcPr>
                <w:tcW w:w="0" w:type="auto"/>
                <w:gridSpan w:val="2"/>
                <w:tcBorders>
                  <w:top w:val="nil"/>
                  <w:left w:val="nil"/>
                  <w:bottom w:val="nil"/>
                  <w:right w:val="nil"/>
                </w:tcBorders>
                <w:shd w:val="clear" w:color="auto" w:fill="auto"/>
                <w:noWrap/>
                <w:vAlign w:val="bottom"/>
              </w:tcPr>
            </w:tcPrChange>
          </w:tcPr>
          <w:p w14:paraId="6977F299" w14:textId="014909FE" w:rsidR="00CA6859" w:rsidRPr="001E159B" w:rsidRDefault="00CA6859" w:rsidP="00727647">
            <w:pPr>
              <w:rPr>
                <w:szCs w:val="22"/>
              </w:rPr>
            </w:pPr>
            <w:r w:rsidRPr="001E159B">
              <w:rPr>
                <w:szCs w:val="22"/>
              </w:rPr>
              <w:t>2010</w:t>
            </w:r>
          </w:p>
        </w:tc>
        <w:tc>
          <w:tcPr>
            <w:tcW w:w="0" w:type="auto"/>
            <w:tcBorders>
              <w:top w:val="nil"/>
              <w:left w:val="nil"/>
              <w:bottom w:val="nil"/>
              <w:right w:val="nil"/>
            </w:tcBorders>
            <w:shd w:val="clear" w:color="auto" w:fill="auto"/>
            <w:noWrap/>
            <w:vAlign w:val="bottom"/>
            <w:tcPrChange w:id="924" w:author="Steve Barbeaux" w:date="2022-10-09T18:39:00Z">
              <w:tcPr>
                <w:tcW w:w="0" w:type="auto"/>
                <w:gridSpan w:val="2"/>
                <w:tcBorders>
                  <w:top w:val="nil"/>
                  <w:left w:val="nil"/>
                  <w:bottom w:val="nil"/>
                  <w:right w:val="nil"/>
                </w:tcBorders>
                <w:shd w:val="clear" w:color="auto" w:fill="auto"/>
                <w:noWrap/>
                <w:vAlign w:val="bottom"/>
              </w:tcPr>
            </w:tcPrChange>
          </w:tcPr>
          <w:p w14:paraId="39A2BD1C" w14:textId="6A10F3C4" w:rsidR="00CA6859" w:rsidRPr="001E159B" w:rsidRDefault="00CA6859" w:rsidP="00727647">
            <w:pPr>
              <w:jc w:val="right"/>
              <w:rPr>
                <w:szCs w:val="22"/>
              </w:rPr>
            </w:pPr>
            <w:r w:rsidRPr="001E159B">
              <w:rPr>
                <w:szCs w:val="22"/>
              </w:rPr>
              <w:t>33,100</w:t>
            </w:r>
          </w:p>
        </w:tc>
        <w:tc>
          <w:tcPr>
            <w:tcW w:w="0" w:type="auto"/>
            <w:tcBorders>
              <w:top w:val="nil"/>
              <w:left w:val="nil"/>
              <w:bottom w:val="nil"/>
              <w:right w:val="nil"/>
            </w:tcBorders>
            <w:shd w:val="clear" w:color="auto" w:fill="auto"/>
            <w:noWrap/>
            <w:vAlign w:val="bottom"/>
            <w:tcPrChange w:id="925" w:author="Steve Barbeaux" w:date="2022-10-09T18:39:00Z">
              <w:tcPr>
                <w:tcW w:w="0" w:type="auto"/>
                <w:gridSpan w:val="2"/>
                <w:tcBorders>
                  <w:top w:val="nil"/>
                  <w:left w:val="nil"/>
                  <w:bottom w:val="nil"/>
                  <w:right w:val="nil"/>
                </w:tcBorders>
                <w:shd w:val="clear" w:color="auto" w:fill="auto"/>
                <w:noWrap/>
                <w:vAlign w:val="bottom"/>
              </w:tcPr>
            </w:tcPrChange>
          </w:tcPr>
          <w:p w14:paraId="333DB9BC" w14:textId="2764A3A3" w:rsidR="00CA6859" w:rsidRPr="001E159B" w:rsidRDefault="00CA6859" w:rsidP="00727647">
            <w:pPr>
              <w:jc w:val="right"/>
              <w:rPr>
                <w:szCs w:val="22"/>
              </w:rPr>
            </w:pPr>
            <w:r w:rsidRPr="001E159B">
              <w:rPr>
                <w:szCs w:val="22"/>
              </w:rPr>
              <w:t>19,000</w:t>
            </w:r>
          </w:p>
        </w:tc>
        <w:tc>
          <w:tcPr>
            <w:tcW w:w="0" w:type="auto"/>
            <w:tcBorders>
              <w:top w:val="nil"/>
              <w:left w:val="nil"/>
              <w:bottom w:val="nil"/>
              <w:right w:val="nil"/>
            </w:tcBorders>
            <w:shd w:val="clear" w:color="auto" w:fill="auto"/>
            <w:noWrap/>
            <w:vAlign w:val="bottom"/>
            <w:tcPrChange w:id="926" w:author="Steve Barbeaux" w:date="2022-10-09T18:39:00Z">
              <w:tcPr>
                <w:tcW w:w="0" w:type="auto"/>
                <w:gridSpan w:val="2"/>
                <w:tcBorders>
                  <w:top w:val="nil"/>
                  <w:left w:val="nil"/>
                  <w:bottom w:val="nil"/>
                  <w:right w:val="nil"/>
                </w:tcBorders>
                <w:shd w:val="clear" w:color="auto" w:fill="auto"/>
                <w:noWrap/>
                <w:vAlign w:val="bottom"/>
              </w:tcPr>
            </w:tcPrChange>
          </w:tcPr>
          <w:p w14:paraId="620B1D9D" w14:textId="5AE665B3" w:rsidR="00CA6859" w:rsidRPr="001E159B" w:rsidRDefault="00CA6859" w:rsidP="00727647">
            <w:pPr>
              <w:jc w:val="right"/>
              <w:rPr>
                <w:szCs w:val="22"/>
              </w:rPr>
            </w:pPr>
            <w:r w:rsidRPr="001E159B">
              <w:rPr>
                <w:szCs w:val="22"/>
              </w:rPr>
              <w:t>40,000</w:t>
            </w:r>
          </w:p>
        </w:tc>
        <w:tc>
          <w:tcPr>
            <w:tcW w:w="2650" w:type="dxa"/>
            <w:tcBorders>
              <w:top w:val="nil"/>
              <w:left w:val="nil"/>
              <w:bottom w:val="nil"/>
              <w:right w:val="nil"/>
            </w:tcBorders>
            <w:shd w:val="clear" w:color="auto" w:fill="auto"/>
            <w:noWrap/>
            <w:vAlign w:val="bottom"/>
            <w:tcPrChange w:id="927" w:author="Steve Barbeaux" w:date="2022-10-09T18:39:00Z">
              <w:tcPr>
                <w:tcW w:w="1700" w:type="dxa"/>
                <w:gridSpan w:val="2"/>
                <w:tcBorders>
                  <w:top w:val="nil"/>
                  <w:left w:val="nil"/>
                  <w:bottom w:val="nil"/>
                  <w:right w:val="nil"/>
                </w:tcBorders>
                <w:shd w:val="clear" w:color="auto" w:fill="auto"/>
                <w:noWrap/>
                <w:vAlign w:val="bottom"/>
              </w:tcPr>
            </w:tcPrChange>
          </w:tcPr>
          <w:p w14:paraId="5F7BF257" w14:textId="53D87ACA" w:rsidR="00CA6859" w:rsidRPr="001E159B" w:rsidRDefault="00CA6859" w:rsidP="00727647">
            <w:pPr>
              <w:jc w:val="right"/>
              <w:rPr>
                <w:szCs w:val="22"/>
              </w:rPr>
            </w:pPr>
            <w:r w:rsidRPr="001E159B">
              <w:rPr>
                <w:szCs w:val="22"/>
              </w:rPr>
              <w:t>1,</w:t>
            </w:r>
            <w:r>
              <w:rPr>
                <w:szCs w:val="22"/>
              </w:rPr>
              <w:t>285</w:t>
            </w:r>
          </w:p>
        </w:tc>
        <w:tc>
          <w:tcPr>
            <w:tcW w:w="3024" w:type="dxa"/>
            <w:tcBorders>
              <w:top w:val="nil"/>
              <w:left w:val="nil"/>
              <w:bottom w:val="nil"/>
              <w:right w:val="nil"/>
            </w:tcBorders>
            <w:shd w:val="clear" w:color="auto" w:fill="auto"/>
            <w:noWrap/>
            <w:vAlign w:val="bottom"/>
            <w:tcPrChange w:id="928" w:author="Steve Barbeaux" w:date="2022-10-09T18:39:00Z">
              <w:tcPr>
                <w:tcW w:w="1940" w:type="dxa"/>
                <w:tcBorders>
                  <w:top w:val="nil"/>
                  <w:left w:val="nil"/>
                  <w:bottom w:val="nil"/>
                  <w:right w:val="nil"/>
                </w:tcBorders>
                <w:shd w:val="clear" w:color="auto" w:fill="auto"/>
                <w:noWrap/>
                <w:vAlign w:val="bottom"/>
              </w:tcPr>
            </w:tcPrChange>
          </w:tcPr>
          <w:p w14:paraId="310CD96F" w14:textId="32EB6D67" w:rsidR="00CA6859" w:rsidRPr="001E159B" w:rsidRDefault="00CA6859" w:rsidP="00727647">
            <w:pPr>
              <w:jc w:val="right"/>
              <w:rPr>
                <w:szCs w:val="22"/>
              </w:rPr>
            </w:pPr>
            <w:r>
              <w:rPr>
                <w:szCs w:val="22"/>
              </w:rPr>
              <w:t>7</w:t>
            </w:r>
            <w:r w:rsidRPr="001E159B">
              <w:rPr>
                <w:szCs w:val="22"/>
              </w:rPr>
              <w:t>%</w:t>
            </w:r>
          </w:p>
        </w:tc>
      </w:tr>
      <w:tr w:rsidR="00CA6859" w:rsidRPr="0054003C" w14:paraId="0921DFC7" w14:textId="77777777" w:rsidTr="00350F25">
        <w:trPr>
          <w:trHeight w:val="276"/>
          <w:jc w:val="center"/>
          <w:trPrChange w:id="929" w:author="Steve Barbeaux" w:date="2022-10-09T18:39:00Z">
            <w:trPr>
              <w:trHeight w:val="276"/>
              <w:jc w:val="center"/>
            </w:trPr>
          </w:trPrChange>
        </w:trPr>
        <w:tc>
          <w:tcPr>
            <w:tcW w:w="0" w:type="auto"/>
            <w:tcBorders>
              <w:top w:val="nil"/>
              <w:left w:val="nil"/>
              <w:right w:val="nil"/>
            </w:tcBorders>
            <w:shd w:val="clear" w:color="auto" w:fill="auto"/>
            <w:noWrap/>
            <w:vAlign w:val="bottom"/>
            <w:tcPrChange w:id="930" w:author="Steve Barbeaux" w:date="2022-10-09T18:39:00Z">
              <w:tcPr>
                <w:tcW w:w="0" w:type="auto"/>
                <w:gridSpan w:val="2"/>
                <w:tcBorders>
                  <w:top w:val="nil"/>
                  <w:left w:val="nil"/>
                  <w:right w:val="nil"/>
                </w:tcBorders>
                <w:shd w:val="clear" w:color="auto" w:fill="auto"/>
                <w:noWrap/>
                <w:vAlign w:val="bottom"/>
              </w:tcPr>
            </w:tcPrChange>
          </w:tcPr>
          <w:p w14:paraId="3A9F33E3" w14:textId="0CD0CFFA" w:rsidR="00CA6859" w:rsidRPr="001E159B" w:rsidRDefault="00CA6859" w:rsidP="00727647">
            <w:pPr>
              <w:rPr>
                <w:szCs w:val="22"/>
              </w:rPr>
            </w:pPr>
            <w:r>
              <w:rPr>
                <w:szCs w:val="22"/>
              </w:rPr>
              <w:t>2011</w:t>
            </w:r>
          </w:p>
        </w:tc>
        <w:tc>
          <w:tcPr>
            <w:tcW w:w="0" w:type="auto"/>
            <w:tcBorders>
              <w:top w:val="nil"/>
              <w:left w:val="nil"/>
              <w:right w:val="nil"/>
            </w:tcBorders>
            <w:shd w:val="clear" w:color="auto" w:fill="auto"/>
            <w:noWrap/>
            <w:vAlign w:val="bottom"/>
            <w:tcPrChange w:id="931" w:author="Steve Barbeaux" w:date="2022-10-09T18:39:00Z">
              <w:tcPr>
                <w:tcW w:w="0" w:type="auto"/>
                <w:gridSpan w:val="2"/>
                <w:tcBorders>
                  <w:top w:val="nil"/>
                  <w:left w:val="nil"/>
                  <w:right w:val="nil"/>
                </w:tcBorders>
                <w:shd w:val="clear" w:color="auto" w:fill="auto"/>
                <w:noWrap/>
                <w:vAlign w:val="bottom"/>
              </w:tcPr>
            </w:tcPrChange>
          </w:tcPr>
          <w:p w14:paraId="08966F46" w14:textId="41C76F34" w:rsidR="00CA6859" w:rsidRPr="001E159B" w:rsidRDefault="00CA6859" w:rsidP="00727647">
            <w:pPr>
              <w:jc w:val="right"/>
              <w:rPr>
                <w:szCs w:val="22"/>
              </w:rPr>
            </w:pPr>
            <w:r>
              <w:rPr>
                <w:szCs w:val="22"/>
              </w:rPr>
              <w:t>36,700</w:t>
            </w:r>
          </w:p>
        </w:tc>
        <w:tc>
          <w:tcPr>
            <w:tcW w:w="0" w:type="auto"/>
            <w:tcBorders>
              <w:top w:val="nil"/>
              <w:left w:val="nil"/>
              <w:right w:val="nil"/>
            </w:tcBorders>
            <w:shd w:val="clear" w:color="auto" w:fill="auto"/>
            <w:noWrap/>
            <w:vAlign w:val="bottom"/>
            <w:tcPrChange w:id="932" w:author="Steve Barbeaux" w:date="2022-10-09T18:39:00Z">
              <w:tcPr>
                <w:tcW w:w="0" w:type="auto"/>
                <w:gridSpan w:val="2"/>
                <w:tcBorders>
                  <w:top w:val="nil"/>
                  <w:left w:val="nil"/>
                  <w:right w:val="nil"/>
                </w:tcBorders>
                <w:shd w:val="clear" w:color="auto" w:fill="auto"/>
                <w:noWrap/>
                <w:vAlign w:val="bottom"/>
              </w:tcPr>
            </w:tcPrChange>
          </w:tcPr>
          <w:p w14:paraId="0E3781D0" w14:textId="1B01FF60" w:rsidR="00CA6859" w:rsidRPr="001E159B" w:rsidRDefault="00CA6859" w:rsidP="00727647">
            <w:pPr>
              <w:jc w:val="right"/>
              <w:rPr>
                <w:szCs w:val="22"/>
              </w:rPr>
            </w:pPr>
            <w:r>
              <w:rPr>
                <w:szCs w:val="22"/>
              </w:rPr>
              <w:t>19,000</w:t>
            </w:r>
          </w:p>
        </w:tc>
        <w:tc>
          <w:tcPr>
            <w:tcW w:w="0" w:type="auto"/>
            <w:tcBorders>
              <w:top w:val="nil"/>
              <w:left w:val="nil"/>
              <w:right w:val="nil"/>
            </w:tcBorders>
            <w:shd w:val="clear" w:color="auto" w:fill="auto"/>
            <w:noWrap/>
            <w:vAlign w:val="bottom"/>
            <w:tcPrChange w:id="933" w:author="Steve Barbeaux" w:date="2022-10-09T18:39:00Z">
              <w:tcPr>
                <w:tcW w:w="0" w:type="auto"/>
                <w:gridSpan w:val="2"/>
                <w:tcBorders>
                  <w:top w:val="nil"/>
                  <w:left w:val="nil"/>
                  <w:right w:val="nil"/>
                </w:tcBorders>
                <w:shd w:val="clear" w:color="auto" w:fill="auto"/>
                <w:noWrap/>
                <w:vAlign w:val="bottom"/>
              </w:tcPr>
            </w:tcPrChange>
          </w:tcPr>
          <w:p w14:paraId="027BB094" w14:textId="36AEC56A" w:rsidR="00CA6859" w:rsidRPr="001E159B" w:rsidRDefault="00CA6859" w:rsidP="00727647">
            <w:pPr>
              <w:jc w:val="right"/>
              <w:rPr>
                <w:szCs w:val="22"/>
              </w:rPr>
            </w:pPr>
            <w:r>
              <w:rPr>
                <w:szCs w:val="22"/>
              </w:rPr>
              <w:t>44,500</w:t>
            </w:r>
          </w:p>
        </w:tc>
        <w:tc>
          <w:tcPr>
            <w:tcW w:w="2650" w:type="dxa"/>
            <w:tcBorders>
              <w:top w:val="nil"/>
              <w:left w:val="nil"/>
              <w:right w:val="nil"/>
            </w:tcBorders>
            <w:shd w:val="clear" w:color="auto" w:fill="auto"/>
            <w:noWrap/>
            <w:vAlign w:val="bottom"/>
            <w:tcPrChange w:id="934" w:author="Steve Barbeaux" w:date="2022-10-09T18:39:00Z">
              <w:tcPr>
                <w:tcW w:w="1700" w:type="dxa"/>
                <w:gridSpan w:val="2"/>
                <w:tcBorders>
                  <w:top w:val="nil"/>
                  <w:left w:val="nil"/>
                  <w:right w:val="nil"/>
                </w:tcBorders>
                <w:shd w:val="clear" w:color="auto" w:fill="auto"/>
                <w:noWrap/>
                <w:vAlign w:val="bottom"/>
              </w:tcPr>
            </w:tcPrChange>
          </w:tcPr>
          <w:p w14:paraId="5E31D117" w14:textId="2A4A1EF0" w:rsidR="00CA6859" w:rsidRDefault="00CA6859">
            <w:pPr>
              <w:jc w:val="right"/>
              <w:rPr>
                <w:rFonts w:ascii="Arial" w:hAnsi="Arial"/>
                <w:kern w:val="28"/>
                <w:szCs w:val="22"/>
              </w:rPr>
            </w:pPr>
            <w:r>
              <w:rPr>
                <w:szCs w:val="22"/>
              </w:rPr>
              <w:t>1,208</w:t>
            </w:r>
          </w:p>
        </w:tc>
        <w:tc>
          <w:tcPr>
            <w:tcW w:w="3024" w:type="dxa"/>
            <w:tcBorders>
              <w:top w:val="nil"/>
              <w:left w:val="nil"/>
              <w:right w:val="nil"/>
            </w:tcBorders>
            <w:shd w:val="clear" w:color="auto" w:fill="auto"/>
            <w:noWrap/>
            <w:vAlign w:val="bottom"/>
            <w:tcPrChange w:id="935" w:author="Steve Barbeaux" w:date="2022-10-09T18:39:00Z">
              <w:tcPr>
                <w:tcW w:w="1940" w:type="dxa"/>
                <w:tcBorders>
                  <w:top w:val="nil"/>
                  <w:left w:val="nil"/>
                  <w:right w:val="nil"/>
                </w:tcBorders>
                <w:shd w:val="clear" w:color="auto" w:fill="auto"/>
                <w:noWrap/>
                <w:vAlign w:val="bottom"/>
              </w:tcPr>
            </w:tcPrChange>
          </w:tcPr>
          <w:p w14:paraId="382F4975" w14:textId="78919B00" w:rsidR="00CA6859" w:rsidRPr="001E159B" w:rsidRDefault="00CA6859" w:rsidP="00727647">
            <w:pPr>
              <w:jc w:val="right"/>
              <w:rPr>
                <w:szCs w:val="22"/>
              </w:rPr>
            </w:pPr>
            <w:r>
              <w:rPr>
                <w:szCs w:val="22"/>
              </w:rPr>
              <w:t>6%</w:t>
            </w:r>
          </w:p>
        </w:tc>
      </w:tr>
      <w:tr w:rsidR="00CA6859" w:rsidRPr="0054003C" w14:paraId="38AAA259" w14:textId="77777777" w:rsidTr="00350F25">
        <w:trPr>
          <w:trHeight w:val="276"/>
          <w:jc w:val="center"/>
          <w:trPrChange w:id="936" w:author="Steve Barbeaux" w:date="2022-10-09T18:39:00Z">
            <w:trPr>
              <w:trHeight w:val="276"/>
              <w:jc w:val="center"/>
            </w:trPr>
          </w:trPrChange>
        </w:trPr>
        <w:tc>
          <w:tcPr>
            <w:tcW w:w="0" w:type="auto"/>
            <w:tcBorders>
              <w:top w:val="nil"/>
              <w:left w:val="nil"/>
              <w:right w:val="nil"/>
            </w:tcBorders>
            <w:shd w:val="clear" w:color="auto" w:fill="auto"/>
            <w:noWrap/>
            <w:vAlign w:val="bottom"/>
            <w:tcPrChange w:id="937" w:author="Steve Barbeaux" w:date="2022-10-09T18:39:00Z">
              <w:tcPr>
                <w:tcW w:w="0" w:type="auto"/>
                <w:gridSpan w:val="2"/>
                <w:tcBorders>
                  <w:top w:val="nil"/>
                  <w:left w:val="nil"/>
                  <w:right w:val="nil"/>
                </w:tcBorders>
                <w:shd w:val="clear" w:color="auto" w:fill="auto"/>
                <w:noWrap/>
                <w:vAlign w:val="bottom"/>
              </w:tcPr>
            </w:tcPrChange>
          </w:tcPr>
          <w:p w14:paraId="739299B3" w14:textId="04F44996" w:rsidR="00CA6859" w:rsidRPr="001E159B" w:rsidRDefault="00CA6859" w:rsidP="00727647">
            <w:pPr>
              <w:rPr>
                <w:szCs w:val="22"/>
              </w:rPr>
            </w:pPr>
            <w:r>
              <w:rPr>
                <w:szCs w:val="22"/>
              </w:rPr>
              <w:t>2012</w:t>
            </w:r>
          </w:p>
        </w:tc>
        <w:tc>
          <w:tcPr>
            <w:tcW w:w="0" w:type="auto"/>
            <w:tcBorders>
              <w:top w:val="nil"/>
              <w:left w:val="nil"/>
              <w:right w:val="nil"/>
            </w:tcBorders>
            <w:shd w:val="clear" w:color="auto" w:fill="auto"/>
            <w:noWrap/>
            <w:vAlign w:val="bottom"/>
            <w:tcPrChange w:id="938" w:author="Steve Barbeaux" w:date="2022-10-09T18:39:00Z">
              <w:tcPr>
                <w:tcW w:w="0" w:type="auto"/>
                <w:gridSpan w:val="2"/>
                <w:tcBorders>
                  <w:top w:val="nil"/>
                  <w:left w:val="nil"/>
                  <w:right w:val="nil"/>
                </w:tcBorders>
                <w:shd w:val="clear" w:color="auto" w:fill="auto"/>
                <w:noWrap/>
                <w:vAlign w:val="bottom"/>
              </w:tcPr>
            </w:tcPrChange>
          </w:tcPr>
          <w:p w14:paraId="5A1F6202" w14:textId="2AB7B943" w:rsidR="00CA6859" w:rsidRPr="001E159B" w:rsidRDefault="00CA6859" w:rsidP="00727647">
            <w:pPr>
              <w:jc w:val="right"/>
              <w:rPr>
                <w:szCs w:val="22"/>
              </w:rPr>
            </w:pPr>
            <w:r>
              <w:rPr>
                <w:szCs w:val="22"/>
              </w:rPr>
              <w:t>32,500</w:t>
            </w:r>
          </w:p>
        </w:tc>
        <w:tc>
          <w:tcPr>
            <w:tcW w:w="0" w:type="auto"/>
            <w:tcBorders>
              <w:top w:val="nil"/>
              <w:left w:val="nil"/>
              <w:right w:val="nil"/>
            </w:tcBorders>
            <w:shd w:val="clear" w:color="auto" w:fill="auto"/>
            <w:noWrap/>
            <w:vAlign w:val="bottom"/>
            <w:tcPrChange w:id="939" w:author="Steve Barbeaux" w:date="2022-10-09T18:39:00Z">
              <w:tcPr>
                <w:tcW w:w="0" w:type="auto"/>
                <w:gridSpan w:val="2"/>
                <w:tcBorders>
                  <w:top w:val="nil"/>
                  <w:left w:val="nil"/>
                  <w:right w:val="nil"/>
                </w:tcBorders>
                <w:shd w:val="clear" w:color="auto" w:fill="auto"/>
                <w:noWrap/>
                <w:vAlign w:val="bottom"/>
              </w:tcPr>
            </w:tcPrChange>
          </w:tcPr>
          <w:p w14:paraId="00FFDBD8" w14:textId="654B1AE6" w:rsidR="00CA6859" w:rsidRPr="001E159B" w:rsidRDefault="00CA6859" w:rsidP="00727647">
            <w:pPr>
              <w:jc w:val="right"/>
              <w:rPr>
                <w:szCs w:val="22"/>
              </w:rPr>
            </w:pPr>
            <w:r>
              <w:rPr>
                <w:szCs w:val="22"/>
              </w:rPr>
              <w:t>19,000</w:t>
            </w:r>
          </w:p>
        </w:tc>
        <w:tc>
          <w:tcPr>
            <w:tcW w:w="0" w:type="auto"/>
            <w:tcBorders>
              <w:top w:val="nil"/>
              <w:left w:val="nil"/>
              <w:right w:val="nil"/>
            </w:tcBorders>
            <w:shd w:val="clear" w:color="auto" w:fill="auto"/>
            <w:noWrap/>
            <w:vAlign w:val="bottom"/>
            <w:tcPrChange w:id="940" w:author="Steve Barbeaux" w:date="2022-10-09T18:39:00Z">
              <w:tcPr>
                <w:tcW w:w="0" w:type="auto"/>
                <w:gridSpan w:val="2"/>
                <w:tcBorders>
                  <w:top w:val="nil"/>
                  <w:left w:val="nil"/>
                  <w:right w:val="nil"/>
                </w:tcBorders>
                <w:shd w:val="clear" w:color="auto" w:fill="auto"/>
                <w:noWrap/>
                <w:vAlign w:val="bottom"/>
              </w:tcPr>
            </w:tcPrChange>
          </w:tcPr>
          <w:p w14:paraId="72A19D45" w14:textId="0D53E869" w:rsidR="00CA6859" w:rsidRPr="001E159B" w:rsidRDefault="00CA6859" w:rsidP="00727647">
            <w:pPr>
              <w:jc w:val="right"/>
              <w:rPr>
                <w:szCs w:val="22"/>
              </w:rPr>
            </w:pPr>
            <w:r>
              <w:rPr>
                <w:szCs w:val="22"/>
              </w:rPr>
              <w:t>39,600</w:t>
            </w:r>
          </w:p>
        </w:tc>
        <w:tc>
          <w:tcPr>
            <w:tcW w:w="2650" w:type="dxa"/>
            <w:tcBorders>
              <w:top w:val="nil"/>
              <w:left w:val="nil"/>
              <w:right w:val="nil"/>
            </w:tcBorders>
            <w:shd w:val="clear" w:color="auto" w:fill="auto"/>
            <w:noWrap/>
            <w:vAlign w:val="bottom"/>
            <w:tcPrChange w:id="941" w:author="Steve Barbeaux" w:date="2022-10-09T18:39:00Z">
              <w:tcPr>
                <w:tcW w:w="1700" w:type="dxa"/>
                <w:gridSpan w:val="2"/>
                <w:tcBorders>
                  <w:top w:val="nil"/>
                  <w:left w:val="nil"/>
                  <w:right w:val="nil"/>
                </w:tcBorders>
                <w:shd w:val="clear" w:color="auto" w:fill="auto"/>
                <w:noWrap/>
                <w:vAlign w:val="bottom"/>
              </w:tcPr>
            </w:tcPrChange>
          </w:tcPr>
          <w:p w14:paraId="3D1B5BED" w14:textId="3115DE2A" w:rsidR="00CA6859" w:rsidRDefault="00CA6859">
            <w:pPr>
              <w:jc w:val="right"/>
              <w:rPr>
                <w:rFonts w:ascii="Arial" w:hAnsi="Arial"/>
                <w:kern w:val="28"/>
                <w:szCs w:val="22"/>
              </w:rPr>
            </w:pPr>
            <w:r>
              <w:rPr>
                <w:szCs w:val="22"/>
              </w:rPr>
              <w:t>975</w:t>
            </w:r>
          </w:p>
        </w:tc>
        <w:tc>
          <w:tcPr>
            <w:tcW w:w="3024" w:type="dxa"/>
            <w:tcBorders>
              <w:top w:val="nil"/>
              <w:left w:val="nil"/>
              <w:right w:val="nil"/>
            </w:tcBorders>
            <w:shd w:val="clear" w:color="auto" w:fill="auto"/>
            <w:noWrap/>
            <w:vAlign w:val="bottom"/>
            <w:tcPrChange w:id="942" w:author="Steve Barbeaux" w:date="2022-10-09T18:39:00Z">
              <w:tcPr>
                <w:tcW w:w="1940" w:type="dxa"/>
                <w:tcBorders>
                  <w:top w:val="nil"/>
                  <w:left w:val="nil"/>
                  <w:right w:val="nil"/>
                </w:tcBorders>
                <w:shd w:val="clear" w:color="auto" w:fill="auto"/>
                <w:noWrap/>
                <w:vAlign w:val="bottom"/>
              </w:tcPr>
            </w:tcPrChange>
          </w:tcPr>
          <w:p w14:paraId="5DA25BDA" w14:textId="16D40F71" w:rsidR="00CA6859" w:rsidRPr="001E159B" w:rsidRDefault="00CA6859" w:rsidP="00727647">
            <w:pPr>
              <w:jc w:val="right"/>
              <w:rPr>
                <w:szCs w:val="22"/>
              </w:rPr>
            </w:pPr>
            <w:r>
              <w:rPr>
                <w:szCs w:val="22"/>
              </w:rPr>
              <w:t>5%</w:t>
            </w:r>
          </w:p>
        </w:tc>
      </w:tr>
      <w:tr w:rsidR="00CA6859" w:rsidRPr="0054003C" w14:paraId="19CF1D76" w14:textId="77777777" w:rsidTr="00350F25">
        <w:trPr>
          <w:trHeight w:val="276"/>
          <w:jc w:val="center"/>
          <w:trPrChange w:id="943" w:author="Steve Barbeaux" w:date="2022-10-09T18:39:00Z">
            <w:trPr>
              <w:trHeight w:val="276"/>
              <w:jc w:val="center"/>
            </w:trPr>
          </w:trPrChange>
        </w:trPr>
        <w:tc>
          <w:tcPr>
            <w:tcW w:w="0" w:type="auto"/>
            <w:tcBorders>
              <w:left w:val="nil"/>
              <w:right w:val="nil"/>
            </w:tcBorders>
            <w:shd w:val="clear" w:color="auto" w:fill="auto"/>
            <w:noWrap/>
            <w:vAlign w:val="bottom"/>
            <w:tcPrChange w:id="944" w:author="Steve Barbeaux" w:date="2022-10-09T18:39:00Z">
              <w:tcPr>
                <w:tcW w:w="0" w:type="auto"/>
                <w:gridSpan w:val="2"/>
                <w:tcBorders>
                  <w:left w:val="nil"/>
                  <w:right w:val="nil"/>
                </w:tcBorders>
                <w:shd w:val="clear" w:color="auto" w:fill="auto"/>
                <w:noWrap/>
                <w:vAlign w:val="bottom"/>
              </w:tcPr>
            </w:tcPrChange>
          </w:tcPr>
          <w:p w14:paraId="0522F63E" w14:textId="6061214A" w:rsidR="00CA6859" w:rsidRPr="001E159B" w:rsidRDefault="00CA6859" w:rsidP="00727647">
            <w:pPr>
              <w:rPr>
                <w:szCs w:val="22"/>
              </w:rPr>
            </w:pPr>
            <w:r>
              <w:rPr>
                <w:szCs w:val="22"/>
              </w:rPr>
              <w:t>2013</w:t>
            </w:r>
          </w:p>
        </w:tc>
        <w:tc>
          <w:tcPr>
            <w:tcW w:w="0" w:type="auto"/>
            <w:tcBorders>
              <w:left w:val="nil"/>
              <w:right w:val="nil"/>
            </w:tcBorders>
            <w:shd w:val="clear" w:color="auto" w:fill="auto"/>
            <w:noWrap/>
            <w:vAlign w:val="bottom"/>
            <w:tcPrChange w:id="945" w:author="Steve Barbeaux" w:date="2022-10-09T18:39:00Z">
              <w:tcPr>
                <w:tcW w:w="0" w:type="auto"/>
                <w:gridSpan w:val="2"/>
                <w:tcBorders>
                  <w:left w:val="nil"/>
                  <w:right w:val="nil"/>
                </w:tcBorders>
                <w:shd w:val="clear" w:color="auto" w:fill="auto"/>
                <w:noWrap/>
                <w:vAlign w:val="bottom"/>
              </w:tcPr>
            </w:tcPrChange>
          </w:tcPr>
          <w:p w14:paraId="294D6E0F" w14:textId="0946F96A" w:rsidR="00CA6859" w:rsidRPr="001E159B" w:rsidRDefault="00CA6859" w:rsidP="00727647">
            <w:pPr>
              <w:jc w:val="right"/>
              <w:rPr>
                <w:szCs w:val="22"/>
              </w:rPr>
            </w:pPr>
            <w:r>
              <w:rPr>
                <w:szCs w:val="22"/>
              </w:rPr>
              <w:t>37,300</w:t>
            </w:r>
          </w:p>
        </w:tc>
        <w:tc>
          <w:tcPr>
            <w:tcW w:w="0" w:type="auto"/>
            <w:tcBorders>
              <w:left w:val="nil"/>
              <w:right w:val="nil"/>
            </w:tcBorders>
            <w:shd w:val="clear" w:color="auto" w:fill="auto"/>
            <w:noWrap/>
            <w:vAlign w:val="bottom"/>
            <w:tcPrChange w:id="946" w:author="Steve Barbeaux" w:date="2022-10-09T18:39:00Z">
              <w:tcPr>
                <w:tcW w:w="0" w:type="auto"/>
                <w:gridSpan w:val="2"/>
                <w:tcBorders>
                  <w:left w:val="nil"/>
                  <w:right w:val="nil"/>
                </w:tcBorders>
                <w:shd w:val="clear" w:color="auto" w:fill="auto"/>
                <w:noWrap/>
                <w:vAlign w:val="bottom"/>
              </w:tcPr>
            </w:tcPrChange>
          </w:tcPr>
          <w:p w14:paraId="1A83FE82" w14:textId="02DB0FB5" w:rsidR="00CA6859" w:rsidRPr="001E159B" w:rsidRDefault="00CA6859" w:rsidP="00727647">
            <w:pPr>
              <w:jc w:val="right"/>
              <w:rPr>
                <w:szCs w:val="22"/>
              </w:rPr>
            </w:pPr>
            <w:r>
              <w:rPr>
                <w:szCs w:val="22"/>
              </w:rPr>
              <w:t>19,000</w:t>
            </w:r>
          </w:p>
        </w:tc>
        <w:tc>
          <w:tcPr>
            <w:tcW w:w="0" w:type="auto"/>
            <w:tcBorders>
              <w:left w:val="nil"/>
              <w:right w:val="nil"/>
            </w:tcBorders>
            <w:shd w:val="clear" w:color="auto" w:fill="auto"/>
            <w:noWrap/>
            <w:vAlign w:val="bottom"/>
            <w:tcPrChange w:id="947" w:author="Steve Barbeaux" w:date="2022-10-09T18:39:00Z">
              <w:tcPr>
                <w:tcW w:w="0" w:type="auto"/>
                <w:gridSpan w:val="2"/>
                <w:tcBorders>
                  <w:left w:val="nil"/>
                  <w:right w:val="nil"/>
                </w:tcBorders>
                <w:shd w:val="clear" w:color="auto" w:fill="auto"/>
                <w:noWrap/>
                <w:vAlign w:val="bottom"/>
              </w:tcPr>
            </w:tcPrChange>
          </w:tcPr>
          <w:p w14:paraId="54C77886" w14:textId="28F64F13" w:rsidR="00CA6859" w:rsidRPr="001E159B" w:rsidRDefault="00CA6859" w:rsidP="00727647">
            <w:pPr>
              <w:jc w:val="right"/>
              <w:rPr>
                <w:szCs w:val="22"/>
              </w:rPr>
            </w:pPr>
            <w:r>
              <w:rPr>
                <w:szCs w:val="22"/>
              </w:rPr>
              <w:t>45,600</w:t>
            </w:r>
          </w:p>
        </w:tc>
        <w:tc>
          <w:tcPr>
            <w:tcW w:w="2650" w:type="dxa"/>
            <w:tcBorders>
              <w:left w:val="nil"/>
              <w:right w:val="nil"/>
            </w:tcBorders>
            <w:shd w:val="clear" w:color="auto" w:fill="auto"/>
            <w:noWrap/>
            <w:vAlign w:val="bottom"/>
            <w:tcPrChange w:id="948" w:author="Steve Barbeaux" w:date="2022-10-09T18:39:00Z">
              <w:tcPr>
                <w:tcW w:w="1700" w:type="dxa"/>
                <w:gridSpan w:val="2"/>
                <w:tcBorders>
                  <w:left w:val="nil"/>
                  <w:right w:val="nil"/>
                </w:tcBorders>
                <w:shd w:val="clear" w:color="auto" w:fill="auto"/>
                <w:noWrap/>
                <w:vAlign w:val="bottom"/>
              </w:tcPr>
            </w:tcPrChange>
          </w:tcPr>
          <w:p w14:paraId="03678879" w14:textId="0C4447DA" w:rsidR="00CA6859" w:rsidRDefault="00CA6859">
            <w:pPr>
              <w:jc w:val="right"/>
              <w:rPr>
                <w:rFonts w:ascii="Arial" w:hAnsi="Arial"/>
                <w:color w:val="000000"/>
                <w:kern w:val="28"/>
                <w:szCs w:val="22"/>
              </w:rPr>
            </w:pPr>
            <w:r>
              <w:rPr>
                <w:szCs w:val="22"/>
              </w:rPr>
              <w:t>2,964</w:t>
            </w:r>
          </w:p>
        </w:tc>
        <w:tc>
          <w:tcPr>
            <w:tcW w:w="3024" w:type="dxa"/>
            <w:tcBorders>
              <w:left w:val="nil"/>
              <w:right w:val="nil"/>
            </w:tcBorders>
            <w:shd w:val="clear" w:color="auto" w:fill="auto"/>
            <w:noWrap/>
            <w:vAlign w:val="bottom"/>
            <w:tcPrChange w:id="949" w:author="Steve Barbeaux" w:date="2022-10-09T18:39:00Z">
              <w:tcPr>
                <w:tcW w:w="1940" w:type="dxa"/>
                <w:tcBorders>
                  <w:left w:val="nil"/>
                  <w:right w:val="nil"/>
                </w:tcBorders>
                <w:shd w:val="clear" w:color="auto" w:fill="auto"/>
                <w:noWrap/>
                <w:vAlign w:val="bottom"/>
              </w:tcPr>
            </w:tcPrChange>
          </w:tcPr>
          <w:p w14:paraId="35EB2AA0" w14:textId="3285264D" w:rsidR="00CA6859" w:rsidRDefault="00CA6859" w:rsidP="00727647">
            <w:pPr>
              <w:jc w:val="right"/>
              <w:rPr>
                <w:szCs w:val="22"/>
              </w:rPr>
            </w:pPr>
            <w:r>
              <w:rPr>
                <w:szCs w:val="22"/>
              </w:rPr>
              <w:t>16%</w:t>
            </w:r>
          </w:p>
        </w:tc>
      </w:tr>
      <w:tr w:rsidR="00CA6859" w:rsidRPr="0054003C" w14:paraId="3C597FB8" w14:textId="77777777" w:rsidTr="00350F25">
        <w:trPr>
          <w:trHeight w:val="276"/>
          <w:jc w:val="center"/>
          <w:trPrChange w:id="950" w:author="Steve Barbeaux" w:date="2022-10-09T18:39:00Z">
            <w:trPr>
              <w:trHeight w:val="276"/>
              <w:jc w:val="center"/>
            </w:trPr>
          </w:trPrChange>
        </w:trPr>
        <w:tc>
          <w:tcPr>
            <w:tcW w:w="0" w:type="auto"/>
            <w:tcBorders>
              <w:left w:val="nil"/>
              <w:right w:val="nil"/>
            </w:tcBorders>
            <w:shd w:val="clear" w:color="auto" w:fill="auto"/>
            <w:noWrap/>
            <w:vAlign w:val="bottom"/>
            <w:tcPrChange w:id="951" w:author="Steve Barbeaux" w:date="2022-10-09T18:39:00Z">
              <w:tcPr>
                <w:tcW w:w="0" w:type="auto"/>
                <w:gridSpan w:val="2"/>
                <w:tcBorders>
                  <w:left w:val="nil"/>
                  <w:right w:val="nil"/>
                </w:tcBorders>
                <w:shd w:val="clear" w:color="auto" w:fill="auto"/>
                <w:noWrap/>
                <w:vAlign w:val="bottom"/>
              </w:tcPr>
            </w:tcPrChange>
          </w:tcPr>
          <w:p w14:paraId="39A9E978" w14:textId="391B22FA" w:rsidR="00CA6859" w:rsidRDefault="00CA6859" w:rsidP="00727647">
            <w:pPr>
              <w:rPr>
                <w:szCs w:val="22"/>
              </w:rPr>
            </w:pPr>
            <w:r>
              <w:rPr>
                <w:szCs w:val="22"/>
              </w:rPr>
              <w:t>2014</w:t>
            </w:r>
          </w:p>
        </w:tc>
        <w:tc>
          <w:tcPr>
            <w:tcW w:w="0" w:type="auto"/>
            <w:tcBorders>
              <w:left w:val="nil"/>
              <w:right w:val="nil"/>
            </w:tcBorders>
            <w:shd w:val="clear" w:color="auto" w:fill="auto"/>
            <w:noWrap/>
            <w:vAlign w:val="bottom"/>
            <w:tcPrChange w:id="952" w:author="Steve Barbeaux" w:date="2022-10-09T18:39:00Z">
              <w:tcPr>
                <w:tcW w:w="0" w:type="auto"/>
                <w:gridSpan w:val="2"/>
                <w:tcBorders>
                  <w:left w:val="nil"/>
                  <w:right w:val="nil"/>
                </w:tcBorders>
                <w:shd w:val="clear" w:color="auto" w:fill="auto"/>
                <w:noWrap/>
                <w:vAlign w:val="bottom"/>
              </w:tcPr>
            </w:tcPrChange>
          </w:tcPr>
          <w:p w14:paraId="466E83E0" w14:textId="6119A3D7" w:rsidR="00CA6859" w:rsidRDefault="00CA6859">
            <w:pPr>
              <w:jc w:val="right"/>
              <w:rPr>
                <w:szCs w:val="22"/>
              </w:rPr>
            </w:pPr>
            <w:r>
              <w:rPr>
                <w:szCs w:val="22"/>
              </w:rPr>
              <w:t>35,048</w:t>
            </w:r>
          </w:p>
        </w:tc>
        <w:tc>
          <w:tcPr>
            <w:tcW w:w="0" w:type="auto"/>
            <w:tcBorders>
              <w:left w:val="nil"/>
              <w:right w:val="nil"/>
            </w:tcBorders>
            <w:shd w:val="clear" w:color="auto" w:fill="auto"/>
            <w:noWrap/>
            <w:vAlign w:val="bottom"/>
            <w:tcPrChange w:id="953" w:author="Steve Barbeaux" w:date="2022-10-09T18:39:00Z">
              <w:tcPr>
                <w:tcW w:w="0" w:type="auto"/>
                <w:gridSpan w:val="2"/>
                <w:tcBorders>
                  <w:left w:val="nil"/>
                  <w:right w:val="nil"/>
                </w:tcBorders>
                <w:shd w:val="clear" w:color="auto" w:fill="auto"/>
                <w:noWrap/>
                <w:vAlign w:val="bottom"/>
              </w:tcPr>
            </w:tcPrChange>
          </w:tcPr>
          <w:p w14:paraId="18C5F5B4" w14:textId="2FAF52D6" w:rsidR="00CA6859" w:rsidRDefault="00CA6859" w:rsidP="00727647">
            <w:pPr>
              <w:jc w:val="right"/>
              <w:rPr>
                <w:szCs w:val="22"/>
              </w:rPr>
            </w:pPr>
            <w:r>
              <w:rPr>
                <w:szCs w:val="22"/>
              </w:rPr>
              <w:t>19,000</w:t>
            </w:r>
          </w:p>
        </w:tc>
        <w:tc>
          <w:tcPr>
            <w:tcW w:w="0" w:type="auto"/>
            <w:tcBorders>
              <w:left w:val="nil"/>
              <w:right w:val="nil"/>
            </w:tcBorders>
            <w:shd w:val="clear" w:color="auto" w:fill="auto"/>
            <w:noWrap/>
            <w:vAlign w:val="bottom"/>
            <w:tcPrChange w:id="954" w:author="Steve Barbeaux" w:date="2022-10-09T18:39:00Z">
              <w:tcPr>
                <w:tcW w:w="0" w:type="auto"/>
                <w:gridSpan w:val="2"/>
                <w:tcBorders>
                  <w:left w:val="nil"/>
                  <w:right w:val="nil"/>
                </w:tcBorders>
                <w:shd w:val="clear" w:color="auto" w:fill="auto"/>
                <w:noWrap/>
                <w:vAlign w:val="bottom"/>
              </w:tcPr>
            </w:tcPrChange>
          </w:tcPr>
          <w:p w14:paraId="7D6FBF3F" w14:textId="7409AC83" w:rsidR="00CA6859" w:rsidRDefault="00CA6859">
            <w:pPr>
              <w:jc w:val="right"/>
              <w:rPr>
                <w:szCs w:val="22"/>
              </w:rPr>
            </w:pPr>
            <w:r>
              <w:rPr>
                <w:szCs w:val="22"/>
              </w:rPr>
              <w:t>42,811</w:t>
            </w:r>
          </w:p>
        </w:tc>
        <w:tc>
          <w:tcPr>
            <w:tcW w:w="2650" w:type="dxa"/>
            <w:tcBorders>
              <w:left w:val="nil"/>
              <w:right w:val="nil"/>
            </w:tcBorders>
            <w:shd w:val="clear" w:color="auto" w:fill="auto"/>
            <w:noWrap/>
            <w:vAlign w:val="bottom"/>
            <w:tcPrChange w:id="955" w:author="Steve Barbeaux" w:date="2022-10-09T18:39:00Z">
              <w:tcPr>
                <w:tcW w:w="1700" w:type="dxa"/>
                <w:gridSpan w:val="2"/>
                <w:tcBorders>
                  <w:left w:val="nil"/>
                  <w:right w:val="nil"/>
                </w:tcBorders>
                <w:shd w:val="clear" w:color="auto" w:fill="auto"/>
                <w:noWrap/>
                <w:vAlign w:val="bottom"/>
              </w:tcPr>
            </w:tcPrChange>
          </w:tcPr>
          <w:p w14:paraId="4308D151" w14:textId="322C1673" w:rsidR="00CA6859" w:rsidRDefault="00CA6859" w:rsidP="00727647">
            <w:pPr>
              <w:jc w:val="right"/>
              <w:rPr>
                <w:szCs w:val="22"/>
              </w:rPr>
            </w:pPr>
            <w:r>
              <w:rPr>
                <w:szCs w:val="22"/>
              </w:rPr>
              <w:t>2,375</w:t>
            </w:r>
          </w:p>
        </w:tc>
        <w:tc>
          <w:tcPr>
            <w:tcW w:w="3024" w:type="dxa"/>
            <w:tcBorders>
              <w:left w:val="nil"/>
              <w:right w:val="nil"/>
            </w:tcBorders>
            <w:shd w:val="clear" w:color="auto" w:fill="auto"/>
            <w:noWrap/>
            <w:vAlign w:val="bottom"/>
            <w:tcPrChange w:id="956" w:author="Steve Barbeaux" w:date="2022-10-09T18:39:00Z">
              <w:tcPr>
                <w:tcW w:w="1940" w:type="dxa"/>
                <w:tcBorders>
                  <w:left w:val="nil"/>
                  <w:right w:val="nil"/>
                </w:tcBorders>
                <w:shd w:val="clear" w:color="auto" w:fill="auto"/>
                <w:noWrap/>
                <w:vAlign w:val="bottom"/>
              </w:tcPr>
            </w:tcPrChange>
          </w:tcPr>
          <w:p w14:paraId="4452ECF6" w14:textId="6066132A" w:rsidR="00CA6859" w:rsidRDefault="00CA6859">
            <w:pPr>
              <w:jc w:val="right"/>
              <w:rPr>
                <w:szCs w:val="22"/>
              </w:rPr>
            </w:pPr>
            <w:r>
              <w:rPr>
                <w:szCs w:val="22"/>
              </w:rPr>
              <w:t>13%</w:t>
            </w:r>
          </w:p>
        </w:tc>
      </w:tr>
      <w:tr w:rsidR="00CA6859" w:rsidRPr="0054003C" w14:paraId="531A9DB1" w14:textId="77777777" w:rsidTr="00350F25">
        <w:trPr>
          <w:trHeight w:val="276"/>
          <w:jc w:val="center"/>
          <w:trPrChange w:id="957" w:author="Steve Barbeaux" w:date="2022-10-09T18:39:00Z">
            <w:trPr>
              <w:trHeight w:val="276"/>
              <w:jc w:val="center"/>
            </w:trPr>
          </w:trPrChange>
        </w:trPr>
        <w:tc>
          <w:tcPr>
            <w:tcW w:w="0" w:type="auto"/>
            <w:tcBorders>
              <w:left w:val="nil"/>
              <w:right w:val="nil"/>
            </w:tcBorders>
            <w:shd w:val="clear" w:color="auto" w:fill="auto"/>
            <w:noWrap/>
            <w:vAlign w:val="bottom"/>
            <w:tcPrChange w:id="958" w:author="Steve Barbeaux" w:date="2022-10-09T18:39:00Z">
              <w:tcPr>
                <w:tcW w:w="0" w:type="auto"/>
                <w:gridSpan w:val="2"/>
                <w:tcBorders>
                  <w:left w:val="nil"/>
                  <w:right w:val="nil"/>
                </w:tcBorders>
                <w:shd w:val="clear" w:color="auto" w:fill="auto"/>
                <w:noWrap/>
                <w:vAlign w:val="bottom"/>
              </w:tcPr>
            </w:tcPrChange>
          </w:tcPr>
          <w:p w14:paraId="50859454" w14:textId="46FA26D9" w:rsidR="00CA6859" w:rsidRDefault="00CA6859" w:rsidP="00727647">
            <w:pPr>
              <w:rPr>
                <w:szCs w:val="22"/>
              </w:rPr>
            </w:pPr>
            <w:r>
              <w:rPr>
                <w:szCs w:val="22"/>
              </w:rPr>
              <w:t>2015</w:t>
            </w:r>
          </w:p>
        </w:tc>
        <w:tc>
          <w:tcPr>
            <w:tcW w:w="0" w:type="auto"/>
            <w:tcBorders>
              <w:left w:val="nil"/>
              <w:right w:val="nil"/>
            </w:tcBorders>
            <w:shd w:val="clear" w:color="auto" w:fill="auto"/>
            <w:noWrap/>
            <w:vAlign w:val="bottom"/>
            <w:tcPrChange w:id="959" w:author="Steve Barbeaux" w:date="2022-10-09T18:39:00Z">
              <w:tcPr>
                <w:tcW w:w="0" w:type="auto"/>
                <w:gridSpan w:val="2"/>
                <w:tcBorders>
                  <w:left w:val="nil"/>
                  <w:right w:val="nil"/>
                </w:tcBorders>
                <w:shd w:val="clear" w:color="auto" w:fill="auto"/>
                <w:noWrap/>
                <w:vAlign w:val="bottom"/>
              </w:tcPr>
            </w:tcPrChange>
          </w:tcPr>
          <w:p w14:paraId="2F98363B" w14:textId="05B11E97" w:rsidR="00CA6859" w:rsidRDefault="00CA6859" w:rsidP="00727647">
            <w:pPr>
              <w:jc w:val="right"/>
              <w:rPr>
                <w:szCs w:val="22"/>
              </w:rPr>
            </w:pPr>
            <w:r>
              <w:rPr>
                <w:szCs w:val="22"/>
              </w:rPr>
              <w:t>29,659</w:t>
            </w:r>
          </w:p>
        </w:tc>
        <w:tc>
          <w:tcPr>
            <w:tcW w:w="0" w:type="auto"/>
            <w:tcBorders>
              <w:left w:val="nil"/>
              <w:right w:val="nil"/>
            </w:tcBorders>
            <w:shd w:val="clear" w:color="auto" w:fill="auto"/>
            <w:noWrap/>
            <w:vAlign w:val="bottom"/>
            <w:tcPrChange w:id="960" w:author="Steve Barbeaux" w:date="2022-10-09T18:39:00Z">
              <w:tcPr>
                <w:tcW w:w="0" w:type="auto"/>
                <w:gridSpan w:val="2"/>
                <w:tcBorders>
                  <w:left w:val="nil"/>
                  <w:right w:val="nil"/>
                </w:tcBorders>
                <w:shd w:val="clear" w:color="auto" w:fill="auto"/>
                <w:noWrap/>
                <w:vAlign w:val="bottom"/>
              </w:tcPr>
            </w:tcPrChange>
          </w:tcPr>
          <w:p w14:paraId="7D65357E" w14:textId="76EF2C77" w:rsidR="00CA6859" w:rsidRDefault="00CA6859" w:rsidP="00727647">
            <w:pPr>
              <w:jc w:val="right"/>
              <w:rPr>
                <w:szCs w:val="22"/>
              </w:rPr>
            </w:pPr>
            <w:r>
              <w:rPr>
                <w:szCs w:val="22"/>
              </w:rPr>
              <w:t>19,000</w:t>
            </w:r>
          </w:p>
        </w:tc>
        <w:tc>
          <w:tcPr>
            <w:tcW w:w="0" w:type="auto"/>
            <w:tcBorders>
              <w:left w:val="nil"/>
              <w:right w:val="nil"/>
            </w:tcBorders>
            <w:shd w:val="clear" w:color="auto" w:fill="auto"/>
            <w:noWrap/>
            <w:vAlign w:val="bottom"/>
            <w:tcPrChange w:id="961" w:author="Steve Barbeaux" w:date="2022-10-09T18:39:00Z">
              <w:tcPr>
                <w:tcW w:w="0" w:type="auto"/>
                <w:gridSpan w:val="2"/>
                <w:tcBorders>
                  <w:left w:val="nil"/>
                  <w:right w:val="nil"/>
                </w:tcBorders>
                <w:shd w:val="clear" w:color="auto" w:fill="auto"/>
                <w:noWrap/>
                <w:vAlign w:val="bottom"/>
              </w:tcPr>
            </w:tcPrChange>
          </w:tcPr>
          <w:p w14:paraId="2EC22E97" w14:textId="5089D87A" w:rsidR="00CA6859" w:rsidRDefault="00CA6859" w:rsidP="00727647">
            <w:pPr>
              <w:jc w:val="right"/>
              <w:rPr>
                <w:szCs w:val="22"/>
              </w:rPr>
            </w:pPr>
            <w:r>
              <w:rPr>
                <w:szCs w:val="22"/>
              </w:rPr>
              <w:t>36,005</w:t>
            </w:r>
          </w:p>
        </w:tc>
        <w:tc>
          <w:tcPr>
            <w:tcW w:w="2650" w:type="dxa"/>
            <w:tcBorders>
              <w:left w:val="nil"/>
              <w:right w:val="nil"/>
            </w:tcBorders>
            <w:shd w:val="clear" w:color="auto" w:fill="auto"/>
            <w:noWrap/>
            <w:vAlign w:val="bottom"/>
            <w:tcPrChange w:id="962" w:author="Steve Barbeaux" w:date="2022-10-09T18:39:00Z">
              <w:tcPr>
                <w:tcW w:w="1700" w:type="dxa"/>
                <w:gridSpan w:val="2"/>
                <w:tcBorders>
                  <w:left w:val="nil"/>
                  <w:right w:val="nil"/>
                </w:tcBorders>
                <w:shd w:val="clear" w:color="auto" w:fill="auto"/>
                <w:noWrap/>
                <w:vAlign w:val="bottom"/>
              </w:tcPr>
            </w:tcPrChange>
          </w:tcPr>
          <w:p w14:paraId="6A822E98" w14:textId="534294EA" w:rsidR="00CA6859" w:rsidRDefault="00CA6859">
            <w:pPr>
              <w:jc w:val="right"/>
              <w:rPr>
                <w:szCs w:val="22"/>
              </w:rPr>
            </w:pPr>
            <w:r>
              <w:rPr>
                <w:szCs w:val="22"/>
              </w:rPr>
              <w:t>915</w:t>
            </w:r>
          </w:p>
        </w:tc>
        <w:tc>
          <w:tcPr>
            <w:tcW w:w="3024" w:type="dxa"/>
            <w:tcBorders>
              <w:left w:val="nil"/>
              <w:right w:val="nil"/>
            </w:tcBorders>
            <w:shd w:val="clear" w:color="auto" w:fill="auto"/>
            <w:noWrap/>
            <w:vAlign w:val="bottom"/>
            <w:tcPrChange w:id="963" w:author="Steve Barbeaux" w:date="2022-10-09T18:39:00Z">
              <w:tcPr>
                <w:tcW w:w="1940" w:type="dxa"/>
                <w:tcBorders>
                  <w:left w:val="nil"/>
                  <w:right w:val="nil"/>
                </w:tcBorders>
                <w:shd w:val="clear" w:color="auto" w:fill="auto"/>
                <w:noWrap/>
                <w:vAlign w:val="bottom"/>
              </w:tcPr>
            </w:tcPrChange>
          </w:tcPr>
          <w:p w14:paraId="1F4271F6" w14:textId="3C57B19F" w:rsidR="00CA6859" w:rsidRDefault="00CA6859" w:rsidP="00727647">
            <w:pPr>
              <w:jc w:val="right"/>
              <w:rPr>
                <w:szCs w:val="22"/>
              </w:rPr>
            </w:pPr>
            <w:r>
              <w:rPr>
                <w:szCs w:val="22"/>
              </w:rPr>
              <w:t>5%</w:t>
            </w:r>
          </w:p>
        </w:tc>
      </w:tr>
      <w:tr w:rsidR="00CA6859" w:rsidRPr="0054003C" w14:paraId="3DFBD82B" w14:textId="77777777" w:rsidTr="00350F25">
        <w:trPr>
          <w:trHeight w:val="276"/>
          <w:jc w:val="center"/>
          <w:trPrChange w:id="964" w:author="Steve Barbeaux" w:date="2022-10-09T18:39:00Z">
            <w:trPr>
              <w:trHeight w:val="276"/>
              <w:jc w:val="center"/>
            </w:trPr>
          </w:trPrChange>
        </w:trPr>
        <w:tc>
          <w:tcPr>
            <w:tcW w:w="0" w:type="auto"/>
            <w:tcBorders>
              <w:left w:val="nil"/>
              <w:right w:val="nil"/>
            </w:tcBorders>
            <w:shd w:val="clear" w:color="auto" w:fill="auto"/>
            <w:noWrap/>
            <w:vAlign w:val="bottom"/>
            <w:tcPrChange w:id="965" w:author="Steve Barbeaux" w:date="2022-10-09T18:39:00Z">
              <w:tcPr>
                <w:tcW w:w="0" w:type="auto"/>
                <w:gridSpan w:val="2"/>
                <w:tcBorders>
                  <w:left w:val="nil"/>
                  <w:right w:val="nil"/>
                </w:tcBorders>
                <w:shd w:val="clear" w:color="auto" w:fill="auto"/>
                <w:noWrap/>
                <w:vAlign w:val="bottom"/>
              </w:tcPr>
            </w:tcPrChange>
          </w:tcPr>
          <w:p w14:paraId="3F207966" w14:textId="0B45E7B9" w:rsidR="00CA6859" w:rsidRDefault="00CA6859" w:rsidP="00727647">
            <w:pPr>
              <w:rPr>
                <w:szCs w:val="22"/>
              </w:rPr>
            </w:pPr>
            <w:r>
              <w:rPr>
                <w:szCs w:val="22"/>
              </w:rPr>
              <w:t>2016</w:t>
            </w:r>
          </w:p>
        </w:tc>
        <w:tc>
          <w:tcPr>
            <w:tcW w:w="0" w:type="auto"/>
            <w:tcBorders>
              <w:left w:val="nil"/>
              <w:right w:val="nil"/>
            </w:tcBorders>
            <w:shd w:val="clear" w:color="auto" w:fill="auto"/>
            <w:noWrap/>
            <w:vAlign w:val="bottom"/>
            <w:tcPrChange w:id="966" w:author="Steve Barbeaux" w:date="2022-10-09T18:39:00Z">
              <w:tcPr>
                <w:tcW w:w="0" w:type="auto"/>
                <w:gridSpan w:val="2"/>
                <w:tcBorders>
                  <w:left w:val="nil"/>
                  <w:right w:val="nil"/>
                </w:tcBorders>
                <w:shd w:val="clear" w:color="auto" w:fill="auto"/>
                <w:noWrap/>
                <w:vAlign w:val="bottom"/>
              </w:tcPr>
            </w:tcPrChange>
          </w:tcPr>
          <w:p w14:paraId="5BDE1FAF" w14:textId="13D75836" w:rsidR="00CA6859" w:rsidRDefault="00CA6859" w:rsidP="00727647">
            <w:pPr>
              <w:jc w:val="right"/>
              <w:rPr>
                <w:szCs w:val="22"/>
              </w:rPr>
            </w:pPr>
            <w:r>
              <w:rPr>
                <w:szCs w:val="22"/>
              </w:rPr>
              <w:t>32,227</w:t>
            </w:r>
          </w:p>
        </w:tc>
        <w:tc>
          <w:tcPr>
            <w:tcW w:w="0" w:type="auto"/>
            <w:tcBorders>
              <w:left w:val="nil"/>
              <w:right w:val="nil"/>
            </w:tcBorders>
            <w:shd w:val="clear" w:color="auto" w:fill="auto"/>
            <w:noWrap/>
            <w:vAlign w:val="bottom"/>
            <w:tcPrChange w:id="967" w:author="Steve Barbeaux" w:date="2022-10-09T18:39:00Z">
              <w:tcPr>
                <w:tcW w:w="0" w:type="auto"/>
                <w:gridSpan w:val="2"/>
                <w:tcBorders>
                  <w:left w:val="nil"/>
                  <w:right w:val="nil"/>
                </w:tcBorders>
                <w:shd w:val="clear" w:color="auto" w:fill="auto"/>
                <w:noWrap/>
                <w:vAlign w:val="bottom"/>
              </w:tcPr>
            </w:tcPrChange>
          </w:tcPr>
          <w:p w14:paraId="73727069" w14:textId="475FC557" w:rsidR="00CA6859" w:rsidRDefault="00CA6859" w:rsidP="00727647">
            <w:pPr>
              <w:jc w:val="right"/>
              <w:rPr>
                <w:szCs w:val="22"/>
              </w:rPr>
            </w:pPr>
            <w:r>
              <w:rPr>
                <w:szCs w:val="22"/>
              </w:rPr>
              <w:t>19,000</w:t>
            </w:r>
          </w:p>
        </w:tc>
        <w:tc>
          <w:tcPr>
            <w:tcW w:w="0" w:type="auto"/>
            <w:tcBorders>
              <w:left w:val="nil"/>
              <w:right w:val="nil"/>
            </w:tcBorders>
            <w:shd w:val="clear" w:color="auto" w:fill="auto"/>
            <w:noWrap/>
            <w:vAlign w:val="bottom"/>
            <w:tcPrChange w:id="968" w:author="Steve Barbeaux" w:date="2022-10-09T18:39:00Z">
              <w:tcPr>
                <w:tcW w:w="0" w:type="auto"/>
                <w:gridSpan w:val="2"/>
                <w:tcBorders>
                  <w:left w:val="nil"/>
                  <w:right w:val="nil"/>
                </w:tcBorders>
                <w:shd w:val="clear" w:color="auto" w:fill="auto"/>
                <w:noWrap/>
                <w:vAlign w:val="bottom"/>
              </w:tcPr>
            </w:tcPrChange>
          </w:tcPr>
          <w:p w14:paraId="084F654F" w14:textId="40227D83" w:rsidR="00CA6859" w:rsidRDefault="00CA6859" w:rsidP="00727647">
            <w:pPr>
              <w:jc w:val="right"/>
              <w:rPr>
                <w:szCs w:val="22"/>
              </w:rPr>
            </w:pPr>
            <w:r>
              <w:rPr>
                <w:szCs w:val="22"/>
              </w:rPr>
              <w:t>39,075</w:t>
            </w:r>
          </w:p>
        </w:tc>
        <w:tc>
          <w:tcPr>
            <w:tcW w:w="2650" w:type="dxa"/>
            <w:tcBorders>
              <w:left w:val="nil"/>
              <w:right w:val="nil"/>
            </w:tcBorders>
            <w:shd w:val="clear" w:color="auto" w:fill="auto"/>
            <w:noWrap/>
            <w:vAlign w:val="bottom"/>
            <w:tcPrChange w:id="969" w:author="Steve Barbeaux" w:date="2022-10-09T18:39:00Z">
              <w:tcPr>
                <w:tcW w:w="1700" w:type="dxa"/>
                <w:gridSpan w:val="2"/>
                <w:tcBorders>
                  <w:left w:val="nil"/>
                  <w:right w:val="nil"/>
                </w:tcBorders>
                <w:shd w:val="clear" w:color="auto" w:fill="auto"/>
                <w:noWrap/>
                <w:vAlign w:val="bottom"/>
              </w:tcPr>
            </w:tcPrChange>
          </w:tcPr>
          <w:p w14:paraId="68EE303C" w14:textId="0635DB71" w:rsidR="00CA6859" w:rsidRDefault="00CA6859">
            <w:pPr>
              <w:jc w:val="right"/>
              <w:rPr>
                <w:szCs w:val="22"/>
              </w:rPr>
            </w:pPr>
            <w:r>
              <w:rPr>
                <w:szCs w:val="22"/>
              </w:rPr>
              <w:t>1,257</w:t>
            </w:r>
          </w:p>
        </w:tc>
        <w:tc>
          <w:tcPr>
            <w:tcW w:w="3024" w:type="dxa"/>
            <w:tcBorders>
              <w:left w:val="nil"/>
              <w:right w:val="nil"/>
            </w:tcBorders>
            <w:shd w:val="clear" w:color="auto" w:fill="auto"/>
            <w:noWrap/>
            <w:vAlign w:val="bottom"/>
            <w:tcPrChange w:id="970" w:author="Steve Barbeaux" w:date="2022-10-09T18:39:00Z">
              <w:tcPr>
                <w:tcW w:w="1940" w:type="dxa"/>
                <w:tcBorders>
                  <w:left w:val="nil"/>
                  <w:right w:val="nil"/>
                </w:tcBorders>
                <w:shd w:val="clear" w:color="auto" w:fill="auto"/>
                <w:noWrap/>
                <w:vAlign w:val="bottom"/>
              </w:tcPr>
            </w:tcPrChange>
          </w:tcPr>
          <w:p w14:paraId="14BD51E7" w14:textId="5B303127" w:rsidR="00CA6859" w:rsidRDefault="00CA6859">
            <w:pPr>
              <w:jc w:val="right"/>
              <w:rPr>
                <w:szCs w:val="22"/>
              </w:rPr>
            </w:pPr>
            <w:r>
              <w:rPr>
                <w:szCs w:val="22"/>
              </w:rPr>
              <w:t>7%</w:t>
            </w:r>
          </w:p>
        </w:tc>
      </w:tr>
      <w:tr w:rsidR="00CA6859" w:rsidRPr="0054003C" w14:paraId="4D4DA062" w14:textId="77777777" w:rsidTr="00350F25">
        <w:trPr>
          <w:trHeight w:val="276"/>
          <w:jc w:val="center"/>
          <w:trPrChange w:id="971" w:author="Steve Barbeaux" w:date="2022-10-09T18:39:00Z">
            <w:trPr>
              <w:trHeight w:val="276"/>
              <w:jc w:val="center"/>
            </w:trPr>
          </w:trPrChange>
        </w:trPr>
        <w:tc>
          <w:tcPr>
            <w:tcW w:w="0" w:type="auto"/>
            <w:tcBorders>
              <w:left w:val="nil"/>
              <w:right w:val="nil"/>
            </w:tcBorders>
            <w:shd w:val="clear" w:color="auto" w:fill="auto"/>
            <w:noWrap/>
            <w:vAlign w:val="bottom"/>
            <w:tcPrChange w:id="972" w:author="Steve Barbeaux" w:date="2022-10-09T18:39:00Z">
              <w:tcPr>
                <w:tcW w:w="0" w:type="auto"/>
                <w:gridSpan w:val="2"/>
                <w:tcBorders>
                  <w:left w:val="nil"/>
                  <w:right w:val="nil"/>
                </w:tcBorders>
                <w:shd w:val="clear" w:color="auto" w:fill="auto"/>
                <w:noWrap/>
                <w:vAlign w:val="bottom"/>
              </w:tcPr>
            </w:tcPrChange>
          </w:tcPr>
          <w:p w14:paraId="01A0CDE1" w14:textId="62DA7A5C" w:rsidR="00CA6859" w:rsidRDefault="00CA6859" w:rsidP="00D710F9">
            <w:pPr>
              <w:rPr>
                <w:szCs w:val="22"/>
              </w:rPr>
            </w:pPr>
            <w:r>
              <w:rPr>
                <w:szCs w:val="22"/>
              </w:rPr>
              <w:t>2017</w:t>
            </w:r>
          </w:p>
        </w:tc>
        <w:tc>
          <w:tcPr>
            <w:tcW w:w="0" w:type="auto"/>
            <w:tcBorders>
              <w:left w:val="nil"/>
              <w:right w:val="nil"/>
            </w:tcBorders>
            <w:shd w:val="clear" w:color="auto" w:fill="auto"/>
            <w:noWrap/>
            <w:vAlign w:val="bottom"/>
            <w:tcPrChange w:id="973" w:author="Steve Barbeaux" w:date="2022-10-09T18:39:00Z">
              <w:tcPr>
                <w:tcW w:w="0" w:type="auto"/>
                <w:gridSpan w:val="2"/>
                <w:tcBorders>
                  <w:left w:val="nil"/>
                  <w:right w:val="nil"/>
                </w:tcBorders>
                <w:shd w:val="clear" w:color="auto" w:fill="auto"/>
                <w:noWrap/>
                <w:vAlign w:val="bottom"/>
              </w:tcPr>
            </w:tcPrChange>
          </w:tcPr>
          <w:p w14:paraId="1106E591" w14:textId="7295096A" w:rsidR="00CA6859" w:rsidRDefault="00CA6859" w:rsidP="00686AE2">
            <w:pPr>
              <w:jc w:val="right"/>
              <w:rPr>
                <w:szCs w:val="22"/>
              </w:rPr>
            </w:pPr>
            <w:r>
              <w:rPr>
                <w:szCs w:val="22"/>
              </w:rPr>
              <w:t>36,061</w:t>
            </w:r>
          </w:p>
        </w:tc>
        <w:tc>
          <w:tcPr>
            <w:tcW w:w="0" w:type="auto"/>
            <w:tcBorders>
              <w:left w:val="nil"/>
              <w:right w:val="nil"/>
            </w:tcBorders>
            <w:shd w:val="clear" w:color="auto" w:fill="auto"/>
            <w:noWrap/>
            <w:vAlign w:val="bottom"/>
            <w:tcPrChange w:id="974" w:author="Steve Barbeaux" w:date="2022-10-09T18:39:00Z">
              <w:tcPr>
                <w:tcW w:w="0" w:type="auto"/>
                <w:gridSpan w:val="2"/>
                <w:tcBorders>
                  <w:left w:val="nil"/>
                  <w:right w:val="nil"/>
                </w:tcBorders>
                <w:shd w:val="clear" w:color="auto" w:fill="auto"/>
                <w:noWrap/>
                <w:vAlign w:val="bottom"/>
              </w:tcPr>
            </w:tcPrChange>
          </w:tcPr>
          <w:p w14:paraId="50A1A153" w14:textId="5A971A39" w:rsidR="00CA6859" w:rsidRDefault="00CA6859" w:rsidP="00727647">
            <w:pPr>
              <w:jc w:val="right"/>
              <w:rPr>
                <w:szCs w:val="22"/>
              </w:rPr>
            </w:pPr>
            <w:r>
              <w:rPr>
                <w:szCs w:val="22"/>
              </w:rPr>
              <w:t>19,000</w:t>
            </w:r>
          </w:p>
        </w:tc>
        <w:tc>
          <w:tcPr>
            <w:tcW w:w="0" w:type="auto"/>
            <w:tcBorders>
              <w:left w:val="nil"/>
              <w:right w:val="nil"/>
            </w:tcBorders>
            <w:shd w:val="clear" w:color="auto" w:fill="auto"/>
            <w:noWrap/>
            <w:vAlign w:val="bottom"/>
            <w:tcPrChange w:id="975" w:author="Steve Barbeaux" w:date="2022-10-09T18:39:00Z">
              <w:tcPr>
                <w:tcW w:w="0" w:type="auto"/>
                <w:gridSpan w:val="2"/>
                <w:tcBorders>
                  <w:left w:val="nil"/>
                  <w:right w:val="nil"/>
                </w:tcBorders>
                <w:shd w:val="clear" w:color="auto" w:fill="auto"/>
                <w:noWrap/>
                <w:vAlign w:val="bottom"/>
              </w:tcPr>
            </w:tcPrChange>
          </w:tcPr>
          <w:p w14:paraId="63B6D497" w14:textId="71D5DA24" w:rsidR="00CA6859" w:rsidRDefault="00CA6859" w:rsidP="00686AE2">
            <w:pPr>
              <w:jc w:val="right"/>
              <w:rPr>
                <w:szCs w:val="22"/>
              </w:rPr>
            </w:pPr>
            <w:r>
              <w:rPr>
                <w:szCs w:val="22"/>
              </w:rPr>
              <w:t>43,650</w:t>
            </w:r>
          </w:p>
        </w:tc>
        <w:tc>
          <w:tcPr>
            <w:tcW w:w="2650" w:type="dxa"/>
            <w:tcBorders>
              <w:left w:val="nil"/>
              <w:right w:val="nil"/>
            </w:tcBorders>
            <w:shd w:val="clear" w:color="auto" w:fill="auto"/>
            <w:noWrap/>
            <w:vAlign w:val="bottom"/>
            <w:tcPrChange w:id="976" w:author="Steve Barbeaux" w:date="2022-10-09T18:39:00Z">
              <w:tcPr>
                <w:tcW w:w="1700" w:type="dxa"/>
                <w:gridSpan w:val="2"/>
                <w:tcBorders>
                  <w:left w:val="nil"/>
                  <w:right w:val="nil"/>
                </w:tcBorders>
                <w:shd w:val="clear" w:color="auto" w:fill="auto"/>
                <w:noWrap/>
                <w:vAlign w:val="bottom"/>
              </w:tcPr>
            </w:tcPrChange>
          </w:tcPr>
          <w:p w14:paraId="78068882" w14:textId="341E8453" w:rsidR="00CA6859" w:rsidRDefault="00CA6859">
            <w:pPr>
              <w:jc w:val="right"/>
              <w:rPr>
                <w:szCs w:val="22"/>
              </w:rPr>
            </w:pPr>
            <w:r>
              <w:rPr>
                <w:szCs w:val="22"/>
              </w:rPr>
              <w:t>1,507</w:t>
            </w:r>
          </w:p>
        </w:tc>
        <w:tc>
          <w:tcPr>
            <w:tcW w:w="3024" w:type="dxa"/>
            <w:tcBorders>
              <w:left w:val="nil"/>
              <w:right w:val="nil"/>
            </w:tcBorders>
            <w:shd w:val="clear" w:color="auto" w:fill="auto"/>
            <w:noWrap/>
            <w:vAlign w:val="bottom"/>
            <w:tcPrChange w:id="977" w:author="Steve Barbeaux" w:date="2022-10-09T18:39:00Z">
              <w:tcPr>
                <w:tcW w:w="1940" w:type="dxa"/>
                <w:tcBorders>
                  <w:left w:val="nil"/>
                  <w:right w:val="nil"/>
                </w:tcBorders>
                <w:shd w:val="clear" w:color="auto" w:fill="auto"/>
                <w:noWrap/>
                <w:vAlign w:val="bottom"/>
              </w:tcPr>
            </w:tcPrChange>
          </w:tcPr>
          <w:p w14:paraId="2DAFD365" w14:textId="11C737B3" w:rsidR="00CA6859" w:rsidRDefault="00CA6859" w:rsidP="00686AE2">
            <w:pPr>
              <w:jc w:val="right"/>
              <w:rPr>
                <w:szCs w:val="22"/>
              </w:rPr>
            </w:pPr>
            <w:r>
              <w:rPr>
                <w:szCs w:val="22"/>
              </w:rPr>
              <w:t>8%</w:t>
            </w:r>
          </w:p>
        </w:tc>
      </w:tr>
      <w:tr w:rsidR="00CA6859" w:rsidRPr="0054003C" w14:paraId="3CC959C5" w14:textId="77777777" w:rsidTr="00350F25">
        <w:trPr>
          <w:trHeight w:val="276"/>
          <w:jc w:val="center"/>
          <w:trPrChange w:id="978" w:author="Steve Barbeaux" w:date="2022-10-09T18:39:00Z">
            <w:trPr>
              <w:trHeight w:val="276"/>
              <w:jc w:val="center"/>
            </w:trPr>
          </w:trPrChange>
        </w:trPr>
        <w:tc>
          <w:tcPr>
            <w:tcW w:w="0" w:type="auto"/>
            <w:tcBorders>
              <w:left w:val="nil"/>
              <w:right w:val="nil"/>
            </w:tcBorders>
            <w:shd w:val="clear" w:color="auto" w:fill="auto"/>
            <w:noWrap/>
            <w:vAlign w:val="bottom"/>
            <w:tcPrChange w:id="979" w:author="Steve Barbeaux" w:date="2022-10-09T18:39:00Z">
              <w:tcPr>
                <w:tcW w:w="0" w:type="auto"/>
                <w:gridSpan w:val="2"/>
                <w:tcBorders>
                  <w:left w:val="nil"/>
                  <w:right w:val="nil"/>
                </w:tcBorders>
                <w:shd w:val="clear" w:color="auto" w:fill="auto"/>
                <w:noWrap/>
                <w:vAlign w:val="bottom"/>
              </w:tcPr>
            </w:tcPrChange>
          </w:tcPr>
          <w:p w14:paraId="76EEED1C" w14:textId="22B095D0" w:rsidR="00CA6859" w:rsidRDefault="00CA6859" w:rsidP="002C3700">
            <w:pPr>
              <w:rPr>
                <w:szCs w:val="22"/>
              </w:rPr>
            </w:pPr>
            <w:r>
              <w:rPr>
                <w:szCs w:val="22"/>
              </w:rPr>
              <w:t>2018</w:t>
            </w:r>
          </w:p>
        </w:tc>
        <w:tc>
          <w:tcPr>
            <w:tcW w:w="0" w:type="auto"/>
            <w:tcBorders>
              <w:left w:val="nil"/>
              <w:right w:val="nil"/>
            </w:tcBorders>
            <w:shd w:val="clear" w:color="auto" w:fill="auto"/>
            <w:noWrap/>
            <w:vAlign w:val="bottom"/>
            <w:tcPrChange w:id="980" w:author="Steve Barbeaux" w:date="2022-10-09T18:39:00Z">
              <w:tcPr>
                <w:tcW w:w="0" w:type="auto"/>
                <w:gridSpan w:val="2"/>
                <w:tcBorders>
                  <w:left w:val="nil"/>
                  <w:right w:val="nil"/>
                </w:tcBorders>
                <w:shd w:val="clear" w:color="auto" w:fill="auto"/>
                <w:noWrap/>
                <w:vAlign w:val="bottom"/>
              </w:tcPr>
            </w:tcPrChange>
          </w:tcPr>
          <w:p w14:paraId="470B53C4" w14:textId="6B70007C" w:rsidR="00CA6859" w:rsidRDefault="00CA6859" w:rsidP="002C3700">
            <w:pPr>
              <w:jc w:val="right"/>
              <w:rPr>
                <w:szCs w:val="22"/>
              </w:rPr>
            </w:pPr>
            <w:r>
              <w:rPr>
                <w:szCs w:val="22"/>
              </w:rPr>
              <w:t>40,788</w:t>
            </w:r>
          </w:p>
        </w:tc>
        <w:tc>
          <w:tcPr>
            <w:tcW w:w="0" w:type="auto"/>
            <w:tcBorders>
              <w:left w:val="nil"/>
              <w:right w:val="nil"/>
            </w:tcBorders>
            <w:shd w:val="clear" w:color="auto" w:fill="auto"/>
            <w:noWrap/>
            <w:vAlign w:val="bottom"/>
            <w:tcPrChange w:id="981" w:author="Steve Barbeaux" w:date="2022-10-09T18:39:00Z">
              <w:tcPr>
                <w:tcW w:w="0" w:type="auto"/>
                <w:gridSpan w:val="2"/>
                <w:tcBorders>
                  <w:left w:val="nil"/>
                  <w:right w:val="nil"/>
                </w:tcBorders>
                <w:shd w:val="clear" w:color="auto" w:fill="auto"/>
                <w:noWrap/>
                <w:vAlign w:val="bottom"/>
              </w:tcPr>
            </w:tcPrChange>
          </w:tcPr>
          <w:p w14:paraId="18996524" w14:textId="42CF9087" w:rsidR="00CA6859" w:rsidRDefault="00CA6859" w:rsidP="002C3700">
            <w:pPr>
              <w:jc w:val="right"/>
              <w:rPr>
                <w:szCs w:val="22"/>
              </w:rPr>
            </w:pPr>
            <w:r>
              <w:rPr>
                <w:szCs w:val="22"/>
              </w:rPr>
              <w:t>19,000</w:t>
            </w:r>
          </w:p>
        </w:tc>
        <w:tc>
          <w:tcPr>
            <w:tcW w:w="0" w:type="auto"/>
            <w:tcBorders>
              <w:left w:val="nil"/>
              <w:right w:val="nil"/>
            </w:tcBorders>
            <w:shd w:val="clear" w:color="auto" w:fill="auto"/>
            <w:noWrap/>
            <w:vAlign w:val="bottom"/>
            <w:tcPrChange w:id="982" w:author="Steve Barbeaux" w:date="2022-10-09T18:39:00Z">
              <w:tcPr>
                <w:tcW w:w="0" w:type="auto"/>
                <w:gridSpan w:val="2"/>
                <w:tcBorders>
                  <w:left w:val="nil"/>
                  <w:right w:val="nil"/>
                </w:tcBorders>
                <w:shd w:val="clear" w:color="auto" w:fill="auto"/>
                <w:noWrap/>
                <w:vAlign w:val="bottom"/>
              </w:tcPr>
            </w:tcPrChange>
          </w:tcPr>
          <w:p w14:paraId="4FC9CEE0" w14:textId="2FE87212" w:rsidR="00CA6859" w:rsidRDefault="00CA6859" w:rsidP="002C3700">
            <w:pPr>
              <w:jc w:val="right"/>
              <w:rPr>
                <w:szCs w:val="22"/>
              </w:rPr>
            </w:pPr>
            <w:r>
              <w:rPr>
                <w:szCs w:val="22"/>
              </w:rPr>
              <w:t>49,289</w:t>
            </w:r>
          </w:p>
        </w:tc>
        <w:tc>
          <w:tcPr>
            <w:tcW w:w="2650" w:type="dxa"/>
            <w:tcBorders>
              <w:left w:val="nil"/>
              <w:right w:val="nil"/>
            </w:tcBorders>
            <w:shd w:val="clear" w:color="auto" w:fill="auto"/>
            <w:noWrap/>
            <w:vAlign w:val="bottom"/>
            <w:tcPrChange w:id="983" w:author="Steve Barbeaux" w:date="2022-10-09T18:39:00Z">
              <w:tcPr>
                <w:tcW w:w="1700" w:type="dxa"/>
                <w:gridSpan w:val="2"/>
                <w:tcBorders>
                  <w:left w:val="nil"/>
                  <w:right w:val="nil"/>
                </w:tcBorders>
                <w:shd w:val="clear" w:color="auto" w:fill="auto"/>
                <w:noWrap/>
                <w:vAlign w:val="bottom"/>
              </w:tcPr>
            </w:tcPrChange>
          </w:tcPr>
          <w:p w14:paraId="0C123514" w14:textId="036CED04" w:rsidR="00CA6859" w:rsidRDefault="00CA6859">
            <w:pPr>
              <w:jc w:val="right"/>
              <w:rPr>
                <w:szCs w:val="22"/>
              </w:rPr>
            </w:pPr>
            <w:r>
              <w:rPr>
                <w:szCs w:val="22"/>
              </w:rPr>
              <w:t>1,860</w:t>
            </w:r>
          </w:p>
        </w:tc>
        <w:tc>
          <w:tcPr>
            <w:tcW w:w="3024" w:type="dxa"/>
            <w:tcBorders>
              <w:left w:val="nil"/>
              <w:right w:val="nil"/>
            </w:tcBorders>
            <w:shd w:val="clear" w:color="auto" w:fill="auto"/>
            <w:noWrap/>
            <w:vAlign w:val="bottom"/>
            <w:tcPrChange w:id="984" w:author="Steve Barbeaux" w:date="2022-10-09T18:39:00Z">
              <w:tcPr>
                <w:tcW w:w="1940" w:type="dxa"/>
                <w:tcBorders>
                  <w:left w:val="nil"/>
                  <w:right w:val="nil"/>
                </w:tcBorders>
                <w:shd w:val="clear" w:color="auto" w:fill="auto"/>
                <w:noWrap/>
                <w:vAlign w:val="bottom"/>
              </w:tcPr>
            </w:tcPrChange>
          </w:tcPr>
          <w:p w14:paraId="318B019B" w14:textId="04CD6914" w:rsidR="00CA6859" w:rsidRDefault="00CA6859" w:rsidP="002C3700">
            <w:pPr>
              <w:jc w:val="right"/>
              <w:rPr>
                <w:szCs w:val="22"/>
              </w:rPr>
            </w:pPr>
            <w:r>
              <w:rPr>
                <w:szCs w:val="22"/>
              </w:rPr>
              <w:t>10%</w:t>
            </w:r>
          </w:p>
        </w:tc>
      </w:tr>
      <w:tr w:rsidR="00CA6859" w:rsidRPr="0054003C" w14:paraId="597420D8" w14:textId="77777777" w:rsidTr="00350F25">
        <w:trPr>
          <w:trHeight w:val="276"/>
          <w:jc w:val="center"/>
          <w:trPrChange w:id="985" w:author="Steve Barbeaux" w:date="2022-10-09T18:39:00Z">
            <w:trPr>
              <w:trHeight w:val="276"/>
              <w:jc w:val="center"/>
            </w:trPr>
          </w:trPrChange>
        </w:trPr>
        <w:tc>
          <w:tcPr>
            <w:tcW w:w="0" w:type="auto"/>
            <w:tcBorders>
              <w:left w:val="nil"/>
              <w:right w:val="nil"/>
            </w:tcBorders>
            <w:shd w:val="clear" w:color="auto" w:fill="auto"/>
            <w:noWrap/>
            <w:vAlign w:val="bottom"/>
            <w:tcPrChange w:id="986" w:author="Steve Barbeaux" w:date="2022-10-09T18:39:00Z">
              <w:tcPr>
                <w:tcW w:w="0" w:type="auto"/>
                <w:gridSpan w:val="2"/>
                <w:tcBorders>
                  <w:left w:val="nil"/>
                  <w:right w:val="nil"/>
                </w:tcBorders>
                <w:shd w:val="clear" w:color="auto" w:fill="auto"/>
                <w:noWrap/>
                <w:vAlign w:val="bottom"/>
              </w:tcPr>
            </w:tcPrChange>
          </w:tcPr>
          <w:p w14:paraId="1C8CE4DF" w14:textId="5744E7B3" w:rsidR="00CA6859" w:rsidRDefault="00CA6859" w:rsidP="002C3700">
            <w:pPr>
              <w:rPr>
                <w:szCs w:val="22"/>
              </w:rPr>
            </w:pPr>
            <w:r>
              <w:rPr>
                <w:szCs w:val="22"/>
              </w:rPr>
              <w:t>2019</w:t>
            </w:r>
          </w:p>
        </w:tc>
        <w:tc>
          <w:tcPr>
            <w:tcW w:w="0" w:type="auto"/>
            <w:tcBorders>
              <w:left w:val="nil"/>
              <w:right w:val="nil"/>
            </w:tcBorders>
            <w:shd w:val="clear" w:color="auto" w:fill="auto"/>
            <w:noWrap/>
            <w:vAlign w:val="bottom"/>
            <w:tcPrChange w:id="987" w:author="Steve Barbeaux" w:date="2022-10-09T18:39:00Z">
              <w:tcPr>
                <w:tcW w:w="0" w:type="auto"/>
                <w:gridSpan w:val="2"/>
                <w:tcBorders>
                  <w:left w:val="nil"/>
                  <w:right w:val="nil"/>
                </w:tcBorders>
                <w:shd w:val="clear" w:color="auto" w:fill="auto"/>
                <w:noWrap/>
                <w:vAlign w:val="bottom"/>
              </w:tcPr>
            </w:tcPrChange>
          </w:tcPr>
          <w:p w14:paraId="643508D0" w14:textId="0979AA27" w:rsidR="00CA6859" w:rsidRDefault="00CA6859" w:rsidP="002C3700">
            <w:pPr>
              <w:jc w:val="right"/>
              <w:rPr>
                <w:szCs w:val="22"/>
              </w:rPr>
            </w:pPr>
            <w:r>
              <w:rPr>
                <w:szCs w:val="22"/>
              </w:rPr>
              <w:t>52,887</w:t>
            </w:r>
          </w:p>
        </w:tc>
        <w:tc>
          <w:tcPr>
            <w:tcW w:w="0" w:type="auto"/>
            <w:tcBorders>
              <w:left w:val="nil"/>
              <w:right w:val="nil"/>
            </w:tcBorders>
            <w:shd w:val="clear" w:color="auto" w:fill="auto"/>
            <w:noWrap/>
            <w:vAlign w:val="bottom"/>
            <w:tcPrChange w:id="988" w:author="Steve Barbeaux" w:date="2022-10-09T18:39:00Z">
              <w:tcPr>
                <w:tcW w:w="0" w:type="auto"/>
                <w:gridSpan w:val="2"/>
                <w:tcBorders>
                  <w:left w:val="nil"/>
                  <w:right w:val="nil"/>
                </w:tcBorders>
                <w:shd w:val="clear" w:color="auto" w:fill="auto"/>
                <w:noWrap/>
                <w:vAlign w:val="bottom"/>
              </w:tcPr>
            </w:tcPrChange>
          </w:tcPr>
          <w:p w14:paraId="61A0108B" w14:textId="1B8151C4" w:rsidR="00CA6859" w:rsidRDefault="00CA6859" w:rsidP="002C3700">
            <w:pPr>
              <w:jc w:val="right"/>
              <w:rPr>
                <w:szCs w:val="22"/>
              </w:rPr>
            </w:pPr>
            <w:r>
              <w:rPr>
                <w:szCs w:val="22"/>
              </w:rPr>
              <w:t>19,000</w:t>
            </w:r>
          </w:p>
        </w:tc>
        <w:tc>
          <w:tcPr>
            <w:tcW w:w="0" w:type="auto"/>
            <w:tcBorders>
              <w:left w:val="nil"/>
              <w:right w:val="nil"/>
            </w:tcBorders>
            <w:shd w:val="clear" w:color="auto" w:fill="auto"/>
            <w:noWrap/>
            <w:vAlign w:val="bottom"/>
            <w:tcPrChange w:id="989" w:author="Steve Barbeaux" w:date="2022-10-09T18:39:00Z">
              <w:tcPr>
                <w:tcW w:w="0" w:type="auto"/>
                <w:gridSpan w:val="2"/>
                <w:tcBorders>
                  <w:left w:val="nil"/>
                  <w:right w:val="nil"/>
                </w:tcBorders>
                <w:shd w:val="clear" w:color="auto" w:fill="auto"/>
                <w:noWrap/>
                <w:vAlign w:val="bottom"/>
              </w:tcPr>
            </w:tcPrChange>
          </w:tcPr>
          <w:p w14:paraId="54A77D6F" w14:textId="4B2A9D80" w:rsidR="00CA6859" w:rsidRDefault="00CA6859" w:rsidP="002C3700">
            <w:pPr>
              <w:jc w:val="right"/>
              <w:rPr>
                <w:szCs w:val="22"/>
              </w:rPr>
            </w:pPr>
            <w:r>
              <w:rPr>
                <w:szCs w:val="22"/>
              </w:rPr>
              <w:t>64,240</w:t>
            </w:r>
          </w:p>
        </w:tc>
        <w:tc>
          <w:tcPr>
            <w:tcW w:w="2650" w:type="dxa"/>
            <w:tcBorders>
              <w:left w:val="nil"/>
              <w:right w:val="nil"/>
            </w:tcBorders>
            <w:shd w:val="clear" w:color="auto" w:fill="auto"/>
            <w:noWrap/>
            <w:vAlign w:val="bottom"/>
            <w:tcPrChange w:id="990" w:author="Steve Barbeaux" w:date="2022-10-09T18:39:00Z">
              <w:tcPr>
                <w:tcW w:w="1700" w:type="dxa"/>
                <w:gridSpan w:val="2"/>
                <w:tcBorders>
                  <w:left w:val="nil"/>
                  <w:right w:val="nil"/>
                </w:tcBorders>
                <w:shd w:val="clear" w:color="auto" w:fill="auto"/>
                <w:noWrap/>
                <w:vAlign w:val="bottom"/>
              </w:tcPr>
            </w:tcPrChange>
          </w:tcPr>
          <w:p w14:paraId="3883FC77" w14:textId="3CE91469" w:rsidR="00CA6859" w:rsidRDefault="00CA6859">
            <w:pPr>
              <w:jc w:val="right"/>
              <w:rPr>
                <w:szCs w:val="22"/>
              </w:rPr>
            </w:pPr>
            <w:r>
              <w:rPr>
                <w:szCs w:val="22"/>
              </w:rPr>
              <w:t>1,663</w:t>
            </w:r>
          </w:p>
        </w:tc>
        <w:tc>
          <w:tcPr>
            <w:tcW w:w="3024" w:type="dxa"/>
            <w:tcBorders>
              <w:left w:val="nil"/>
              <w:right w:val="nil"/>
            </w:tcBorders>
            <w:shd w:val="clear" w:color="auto" w:fill="auto"/>
            <w:noWrap/>
            <w:vAlign w:val="bottom"/>
            <w:tcPrChange w:id="991" w:author="Steve Barbeaux" w:date="2022-10-09T18:39:00Z">
              <w:tcPr>
                <w:tcW w:w="1940" w:type="dxa"/>
                <w:tcBorders>
                  <w:left w:val="nil"/>
                  <w:right w:val="nil"/>
                </w:tcBorders>
                <w:shd w:val="clear" w:color="auto" w:fill="auto"/>
                <w:noWrap/>
                <w:vAlign w:val="bottom"/>
              </w:tcPr>
            </w:tcPrChange>
          </w:tcPr>
          <w:p w14:paraId="3A7945B6" w14:textId="54C0E2F9" w:rsidR="00CA6859" w:rsidRDefault="00CA6859" w:rsidP="002C3700">
            <w:pPr>
              <w:jc w:val="right"/>
              <w:rPr>
                <w:szCs w:val="22"/>
              </w:rPr>
            </w:pPr>
            <w:r>
              <w:rPr>
                <w:szCs w:val="22"/>
              </w:rPr>
              <w:t>9%</w:t>
            </w:r>
          </w:p>
        </w:tc>
      </w:tr>
      <w:tr w:rsidR="00CA6859" w:rsidRPr="0054003C" w14:paraId="604F124F" w14:textId="77777777" w:rsidTr="00350F25">
        <w:trPr>
          <w:trHeight w:val="276"/>
          <w:jc w:val="center"/>
          <w:trPrChange w:id="992" w:author="Steve Barbeaux" w:date="2022-10-09T18:40:00Z">
            <w:trPr>
              <w:trHeight w:val="276"/>
              <w:jc w:val="center"/>
            </w:trPr>
          </w:trPrChange>
        </w:trPr>
        <w:tc>
          <w:tcPr>
            <w:tcW w:w="0" w:type="auto"/>
            <w:tcBorders>
              <w:left w:val="nil"/>
              <w:right w:val="nil"/>
            </w:tcBorders>
            <w:shd w:val="clear" w:color="auto" w:fill="auto"/>
            <w:noWrap/>
            <w:vAlign w:val="bottom"/>
            <w:tcPrChange w:id="993" w:author="Steve Barbeaux" w:date="2022-10-09T18:40:00Z">
              <w:tcPr>
                <w:tcW w:w="0" w:type="auto"/>
                <w:gridSpan w:val="2"/>
                <w:tcBorders>
                  <w:left w:val="nil"/>
                  <w:bottom w:val="single" w:sz="4" w:space="0" w:color="auto"/>
                  <w:right w:val="nil"/>
                </w:tcBorders>
                <w:shd w:val="clear" w:color="auto" w:fill="auto"/>
                <w:noWrap/>
                <w:vAlign w:val="bottom"/>
              </w:tcPr>
            </w:tcPrChange>
          </w:tcPr>
          <w:p w14:paraId="10F48726" w14:textId="40E1FC52" w:rsidR="00CA6859" w:rsidRDefault="00CA6859" w:rsidP="00CA6859">
            <w:pPr>
              <w:rPr>
                <w:szCs w:val="22"/>
              </w:rPr>
            </w:pPr>
            <w:r>
              <w:rPr>
                <w:szCs w:val="22"/>
              </w:rPr>
              <w:t>2020</w:t>
            </w:r>
          </w:p>
        </w:tc>
        <w:tc>
          <w:tcPr>
            <w:tcW w:w="0" w:type="auto"/>
            <w:tcBorders>
              <w:left w:val="nil"/>
              <w:right w:val="nil"/>
            </w:tcBorders>
            <w:shd w:val="clear" w:color="auto" w:fill="auto"/>
            <w:noWrap/>
            <w:vAlign w:val="bottom"/>
            <w:tcPrChange w:id="994" w:author="Steve Barbeaux" w:date="2022-10-09T18:40:00Z">
              <w:tcPr>
                <w:tcW w:w="0" w:type="auto"/>
                <w:gridSpan w:val="2"/>
                <w:tcBorders>
                  <w:left w:val="nil"/>
                  <w:bottom w:val="single" w:sz="4" w:space="0" w:color="auto"/>
                  <w:right w:val="nil"/>
                </w:tcBorders>
                <w:shd w:val="clear" w:color="auto" w:fill="auto"/>
                <w:noWrap/>
                <w:vAlign w:val="bottom"/>
              </w:tcPr>
            </w:tcPrChange>
          </w:tcPr>
          <w:p w14:paraId="0FF1887C" w14:textId="6697D5C4" w:rsidR="00CA6859" w:rsidRDefault="00CA6859" w:rsidP="00251C76">
            <w:pPr>
              <w:jc w:val="right"/>
              <w:rPr>
                <w:szCs w:val="22"/>
              </w:rPr>
            </w:pPr>
            <w:r>
              <w:rPr>
                <w:szCs w:val="22"/>
              </w:rPr>
              <w:t>55,120</w:t>
            </w:r>
          </w:p>
        </w:tc>
        <w:tc>
          <w:tcPr>
            <w:tcW w:w="0" w:type="auto"/>
            <w:tcBorders>
              <w:left w:val="nil"/>
              <w:right w:val="nil"/>
            </w:tcBorders>
            <w:shd w:val="clear" w:color="auto" w:fill="auto"/>
            <w:noWrap/>
            <w:vAlign w:val="bottom"/>
            <w:tcPrChange w:id="995" w:author="Steve Barbeaux" w:date="2022-10-09T18:40:00Z">
              <w:tcPr>
                <w:tcW w:w="0" w:type="auto"/>
                <w:gridSpan w:val="2"/>
                <w:tcBorders>
                  <w:left w:val="nil"/>
                  <w:bottom w:val="single" w:sz="4" w:space="0" w:color="auto"/>
                  <w:right w:val="nil"/>
                </w:tcBorders>
                <w:shd w:val="clear" w:color="auto" w:fill="auto"/>
                <w:noWrap/>
                <w:vAlign w:val="bottom"/>
              </w:tcPr>
            </w:tcPrChange>
          </w:tcPr>
          <w:p w14:paraId="400DC20E" w14:textId="21E4A80A" w:rsidR="00CA6859" w:rsidRDefault="00CA6859">
            <w:pPr>
              <w:jc w:val="right"/>
              <w:rPr>
                <w:szCs w:val="22"/>
              </w:rPr>
            </w:pPr>
            <w:r>
              <w:rPr>
                <w:szCs w:val="22"/>
              </w:rPr>
              <w:t>19,000</w:t>
            </w:r>
          </w:p>
        </w:tc>
        <w:tc>
          <w:tcPr>
            <w:tcW w:w="0" w:type="auto"/>
            <w:tcBorders>
              <w:left w:val="nil"/>
              <w:right w:val="nil"/>
            </w:tcBorders>
            <w:shd w:val="clear" w:color="auto" w:fill="auto"/>
            <w:noWrap/>
            <w:vAlign w:val="bottom"/>
            <w:tcPrChange w:id="996" w:author="Steve Barbeaux" w:date="2022-10-09T18:40:00Z">
              <w:tcPr>
                <w:tcW w:w="0" w:type="auto"/>
                <w:gridSpan w:val="2"/>
                <w:tcBorders>
                  <w:left w:val="nil"/>
                  <w:bottom w:val="single" w:sz="4" w:space="0" w:color="auto"/>
                  <w:right w:val="nil"/>
                </w:tcBorders>
                <w:shd w:val="clear" w:color="auto" w:fill="auto"/>
                <w:noWrap/>
                <w:vAlign w:val="bottom"/>
              </w:tcPr>
            </w:tcPrChange>
          </w:tcPr>
          <w:p w14:paraId="6ADA7816" w14:textId="769D463C" w:rsidR="00CA6859" w:rsidRDefault="00CA6859">
            <w:pPr>
              <w:jc w:val="right"/>
              <w:rPr>
                <w:szCs w:val="22"/>
              </w:rPr>
            </w:pPr>
            <w:r>
              <w:rPr>
                <w:szCs w:val="22"/>
              </w:rPr>
              <w:t>66,973</w:t>
            </w:r>
          </w:p>
        </w:tc>
        <w:tc>
          <w:tcPr>
            <w:tcW w:w="2650" w:type="dxa"/>
            <w:tcBorders>
              <w:left w:val="nil"/>
              <w:right w:val="nil"/>
            </w:tcBorders>
            <w:shd w:val="clear" w:color="auto" w:fill="auto"/>
            <w:noWrap/>
            <w:vAlign w:val="bottom"/>
            <w:tcPrChange w:id="997" w:author="Steve Barbeaux" w:date="2022-10-09T18:40:00Z">
              <w:tcPr>
                <w:tcW w:w="1700" w:type="dxa"/>
                <w:gridSpan w:val="2"/>
                <w:tcBorders>
                  <w:left w:val="nil"/>
                  <w:bottom w:val="single" w:sz="4" w:space="0" w:color="auto"/>
                  <w:right w:val="nil"/>
                </w:tcBorders>
                <w:shd w:val="clear" w:color="auto" w:fill="auto"/>
                <w:noWrap/>
                <w:vAlign w:val="bottom"/>
              </w:tcPr>
            </w:tcPrChange>
          </w:tcPr>
          <w:p w14:paraId="5A3DDE80" w14:textId="19C76607" w:rsidR="00CA6859" w:rsidRDefault="00CA6859">
            <w:pPr>
              <w:jc w:val="right"/>
              <w:rPr>
                <w:szCs w:val="22"/>
              </w:rPr>
            </w:pPr>
            <w:del w:id="998" w:author="Steve Barbeaux" w:date="2022-10-09T18:44:00Z">
              <w:r w:rsidDel="00350F25">
                <w:rPr>
                  <w:szCs w:val="22"/>
                </w:rPr>
                <w:delText>2,486</w:delText>
              </w:r>
              <w:r w:rsidR="00AA480F" w:rsidDel="00350F25">
                <w:rPr>
                  <w:szCs w:val="22"/>
                </w:rPr>
                <w:delText>*</w:delText>
              </w:r>
            </w:del>
            <w:ins w:id="999" w:author="Steve Barbeaux" w:date="2022-10-09T18:44:00Z">
              <w:r w:rsidR="00350F25">
                <w:rPr>
                  <w:szCs w:val="22"/>
                </w:rPr>
                <w:t>3,202</w:t>
              </w:r>
            </w:ins>
          </w:p>
        </w:tc>
        <w:tc>
          <w:tcPr>
            <w:tcW w:w="3024" w:type="dxa"/>
            <w:tcBorders>
              <w:left w:val="nil"/>
              <w:right w:val="nil"/>
            </w:tcBorders>
            <w:shd w:val="clear" w:color="auto" w:fill="auto"/>
            <w:noWrap/>
            <w:vAlign w:val="bottom"/>
            <w:tcPrChange w:id="1000" w:author="Steve Barbeaux" w:date="2022-10-09T18:40:00Z">
              <w:tcPr>
                <w:tcW w:w="1940" w:type="dxa"/>
                <w:tcBorders>
                  <w:left w:val="nil"/>
                  <w:bottom w:val="double" w:sz="4" w:space="0" w:color="auto"/>
                  <w:right w:val="nil"/>
                </w:tcBorders>
                <w:shd w:val="clear" w:color="auto" w:fill="auto"/>
                <w:noWrap/>
                <w:vAlign w:val="bottom"/>
              </w:tcPr>
            </w:tcPrChange>
          </w:tcPr>
          <w:p w14:paraId="128DADBE" w14:textId="0B7E0FA8" w:rsidR="00CA6859" w:rsidRDefault="00295FA6" w:rsidP="00350F25">
            <w:pPr>
              <w:jc w:val="right"/>
              <w:rPr>
                <w:szCs w:val="22"/>
              </w:rPr>
              <w:pPrChange w:id="1001" w:author="Steve Barbeaux" w:date="2022-10-09T18:44:00Z">
                <w:pPr>
                  <w:jc w:val="right"/>
                </w:pPr>
              </w:pPrChange>
            </w:pPr>
            <w:ins w:id="1002" w:author="Steve Barbeaux" w:date="2022-10-09T18:46:00Z">
              <w:r>
                <w:rPr>
                  <w:szCs w:val="22"/>
                </w:rPr>
                <w:t>17</w:t>
              </w:r>
            </w:ins>
            <w:del w:id="1003" w:author="Steve Barbeaux" w:date="2022-10-09T18:44:00Z">
              <w:r w:rsidR="00CA6859" w:rsidDel="00350F25">
                <w:rPr>
                  <w:szCs w:val="22"/>
                </w:rPr>
                <w:delText>13</w:delText>
              </w:r>
            </w:del>
            <w:r w:rsidR="00CA6859">
              <w:rPr>
                <w:szCs w:val="22"/>
              </w:rPr>
              <w:t>%</w:t>
            </w:r>
          </w:p>
        </w:tc>
      </w:tr>
      <w:tr w:rsidR="00350F25" w:rsidRPr="0054003C" w14:paraId="1E47FECF" w14:textId="77777777" w:rsidTr="00350F25">
        <w:trPr>
          <w:trHeight w:val="276"/>
          <w:jc w:val="center"/>
          <w:ins w:id="1004" w:author="Steve Barbeaux" w:date="2022-10-09T18:40:00Z"/>
          <w:trPrChange w:id="1005" w:author="Steve Barbeaux" w:date="2022-10-09T18:40:00Z">
            <w:trPr>
              <w:trHeight w:val="276"/>
              <w:jc w:val="center"/>
            </w:trPr>
          </w:trPrChange>
        </w:trPr>
        <w:tc>
          <w:tcPr>
            <w:tcW w:w="0" w:type="auto"/>
            <w:tcBorders>
              <w:left w:val="nil"/>
              <w:right w:val="nil"/>
            </w:tcBorders>
            <w:shd w:val="clear" w:color="auto" w:fill="auto"/>
            <w:noWrap/>
            <w:vAlign w:val="bottom"/>
            <w:tcPrChange w:id="1006" w:author="Steve Barbeaux" w:date="2022-10-09T18:40:00Z">
              <w:tcPr>
                <w:tcW w:w="0" w:type="auto"/>
                <w:tcBorders>
                  <w:left w:val="nil"/>
                  <w:bottom w:val="single" w:sz="4" w:space="0" w:color="auto"/>
                  <w:right w:val="nil"/>
                </w:tcBorders>
                <w:shd w:val="clear" w:color="auto" w:fill="auto"/>
                <w:noWrap/>
                <w:vAlign w:val="bottom"/>
              </w:tcPr>
            </w:tcPrChange>
          </w:tcPr>
          <w:p w14:paraId="6E4155F3" w14:textId="40CAE234" w:rsidR="00350F25" w:rsidRDefault="00350F25" w:rsidP="00CA6859">
            <w:pPr>
              <w:rPr>
                <w:ins w:id="1007" w:author="Steve Barbeaux" w:date="2022-10-09T18:40:00Z"/>
                <w:szCs w:val="22"/>
              </w:rPr>
            </w:pPr>
            <w:ins w:id="1008" w:author="Steve Barbeaux" w:date="2022-10-09T18:40:00Z">
              <w:r>
                <w:rPr>
                  <w:szCs w:val="22"/>
                </w:rPr>
                <w:t>2021</w:t>
              </w:r>
            </w:ins>
          </w:p>
        </w:tc>
        <w:tc>
          <w:tcPr>
            <w:tcW w:w="0" w:type="auto"/>
            <w:tcBorders>
              <w:left w:val="nil"/>
              <w:right w:val="nil"/>
            </w:tcBorders>
            <w:shd w:val="clear" w:color="auto" w:fill="auto"/>
            <w:noWrap/>
            <w:vAlign w:val="bottom"/>
            <w:tcPrChange w:id="1009" w:author="Steve Barbeaux" w:date="2022-10-09T18:40:00Z">
              <w:tcPr>
                <w:tcW w:w="0" w:type="auto"/>
                <w:gridSpan w:val="2"/>
                <w:tcBorders>
                  <w:left w:val="nil"/>
                  <w:bottom w:val="single" w:sz="4" w:space="0" w:color="auto"/>
                  <w:right w:val="nil"/>
                </w:tcBorders>
                <w:shd w:val="clear" w:color="auto" w:fill="auto"/>
                <w:noWrap/>
                <w:vAlign w:val="bottom"/>
              </w:tcPr>
            </w:tcPrChange>
          </w:tcPr>
          <w:p w14:paraId="5B8B40EA" w14:textId="2E888C53" w:rsidR="00350F25" w:rsidRDefault="00350F25" w:rsidP="00251C76">
            <w:pPr>
              <w:jc w:val="right"/>
              <w:rPr>
                <w:ins w:id="1010" w:author="Steve Barbeaux" w:date="2022-10-09T18:40:00Z"/>
                <w:szCs w:val="22"/>
              </w:rPr>
            </w:pPr>
            <w:ins w:id="1011" w:author="Steve Barbeaux" w:date="2022-10-09T18:45:00Z">
              <w:r>
                <w:rPr>
                  <w:szCs w:val="22"/>
                </w:rPr>
                <w:t>51,241</w:t>
              </w:r>
            </w:ins>
          </w:p>
        </w:tc>
        <w:tc>
          <w:tcPr>
            <w:tcW w:w="0" w:type="auto"/>
            <w:tcBorders>
              <w:left w:val="nil"/>
              <w:right w:val="nil"/>
            </w:tcBorders>
            <w:shd w:val="clear" w:color="auto" w:fill="auto"/>
            <w:noWrap/>
            <w:vAlign w:val="bottom"/>
            <w:tcPrChange w:id="1012" w:author="Steve Barbeaux" w:date="2022-10-09T18:40:00Z">
              <w:tcPr>
                <w:tcW w:w="0" w:type="auto"/>
                <w:gridSpan w:val="2"/>
                <w:tcBorders>
                  <w:left w:val="nil"/>
                  <w:bottom w:val="single" w:sz="4" w:space="0" w:color="auto"/>
                  <w:right w:val="nil"/>
                </w:tcBorders>
                <w:shd w:val="clear" w:color="auto" w:fill="auto"/>
                <w:noWrap/>
                <w:vAlign w:val="bottom"/>
              </w:tcPr>
            </w:tcPrChange>
          </w:tcPr>
          <w:p w14:paraId="084631BE" w14:textId="3995B4C1" w:rsidR="00350F25" w:rsidRDefault="00350F25">
            <w:pPr>
              <w:jc w:val="right"/>
              <w:rPr>
                <w:ins w:id="1013" w:author="Steve Barbeaux" w:date="2022-10-09T18:40:00Z"/>
                <w:szCs w:val="22"/>
              </w:rPr>
            </w:pPr>
            <w:ins w:id="1014" w:author="Steve Barbeaux" w:date="2022-10-09T18:40:00Z">
              <w:r>
                <w:rPr>
                  <w:szCs w:val="22"/>
                </w:rPr>
                <w:t>19,000</w:t>
              </w:r>
            </w:ins>
          </w:p>
        </w:tc>
        <w:tc>
          <w:tcPr>
            <w:tcW w:w="0" w:type="auto"/>
            <w:tcBorders>
              <w:left w:val="nil"/>
              <w:right w:val="nil"/>
            </w:tcBorders>
            <w:shd w:val="clear" w:color="auto" w:fill="auto"/>
            <w:noWrap/>
            <w:vAlign w:val="bottom"/>
            <w:tcPrChange w:id="1015" w:author="Steve Barbeaux" w:date="2022-10-09T18:40:00Z">
              <w:tcPr>
                <w:tcW w:w="0" w:type="auto"/>
                <w:gridSpan w:val="2"/>
                <w:tcBorders>
                  <w:left w:val="nil"/>
                  <w:bottom w:val="single" w:sz="4" w:space="0" w:color="auto"/>
                  <w:right w:val="nil"/>
                </w:tcBorders>
                <w:shd w:val="clear" w:color="auto" w:fill="auto"/>
                <w:noWrap/>
                <w:vAlign w:val="bottom"/>
              </w:tcPr>
            </w:tcPrChange>
          </w:tcPr>
          <w:p w14:paraId="07EF0C9C" w14:textId="32382D14" w:rsidR="00350F25" w:rsidRDefault="00350F25">
            <w:pPr>
              <w:jc w:val="right"/>
              <w:rPr>
                <w:ins w:id="1016" w:author="Steve Barbeaux" w:date="2022-10-09T18:40:00Z"/>
                <w:szCs w:val="22"/>
              </w:rPr>
            </w:pPr>
            <w:ins w:id="1017" w:author="Steve Barbeaux" w:date="2022-10-09T18:45:00Z">
              <w:r>
                <w:rPr>
                  <w:szCs w:val="22"/>
                </w:rPr>
                <w:t>61,856</w:t>
              </w:r>
            </w:ins>
          </w:p>
        </w:tc>
        <w:tc>
          <w:tcPr>
            <w:tcW w:w="2650" w:type="dxa"/>
            <w:tcBorders>
              <w:left w:val="nil"/>
              <w:right w:val="nil"/>
            </w:tcBorders>
            <w:shd w:val="clear" w:color="auto" w:fill="auto"/>
            <w:noWrap/>
            <w:vAlign w:val="bottom"/>
            <w:tcPrChange w:id="1018" w:author="Steve Barbeaux" w:date="2022-10-09T18:40:00Z">
              <w:tcPr>
                <w:tcW w:w="2318" w:type="dxa"/>
                <w:gridSpan w:val="2"/>
                <w:tcBorders>
                  <w:left w:val="nil"/>
                  <w:bottom w:val="single" w:sz="4" w:space="0" w:color="auto"/>
                  <w:right w:val="nil"/>
                </w:tcBorders>
                <w:shd w:val="clear" w:color="auto" w:fill="auto"/>
                <w:noWrap/>
                <w:vAlign w:val="bottom"/>
              </w:tcPr>
            </w:tcPrChange>
          </w:tcPr>
          <w:p w14:paraId="78C37431" w14:textId="7955DDC7" w:rsidR="00350F25" w:rsidRDefault="00350F25">
            <w:pPr>
              <w:jc w:val="right"/>
              <w:rPr>
                <w:ins w:id="1019" w:author="Steve Barbeaux" w:date="2022-10-09T18:40:00Z"/>
                <w:szCs w:val="22"/>
              </w:rPr>
            </w:pPr>
            <w:ins w:id="1020" w:author="Steve Barbeaux" w:date="2022-10-09T18:45:00Z">
              <w:r>
                <w:rPr>
                  <w:szCs w:val="22"/>
                </w:rPr>
                <w:t>1,840</w:t>
              </w:r>
            </w:ins>
          </w:p>
        </w:tc>
        <w:tc>
          <w:tcPr>
            <w:tcW w:w="3024" w:type="dxa"/>
            <w:tcBorders>
              <w:left w:val="nil"/>
              <w:right w:val="nil"/>
            </w:tcBorders>
            <w:shd w:val="clear" w:color="auto" w:fill="auto"/>
            <w:noWrap/>
            <w:vAlign w:val="bottom"/>
            <w:tcPrChange w:id="1021" w:author="Steve Barbeaux" w:date="2022-10-09T18:40:00Z">
              <w:tcPr>
                <w:tcW w:w="2645" w:type="dxa"/>
                <w:gridSpan w:val="2"/>
                <w:tcBorders>
                  <w:left w:val="nil"/>
                  <w:bottom w:val="double" w:sz="4" w:space="0" w:color="auto"/>
                  <w:right w:val="nil"/>
                </w:tcBorders>
                <w:shd w:val="clear" w:color="auto" w:fill="auto"/>
                <w:noWrap/>
                <w:vAlign w:val="bottom"/>
              </w:tcPr>
            </w:tcPrChange>
          </w:tcPr>
          <w:p w14:paraId="7D4D6C7D" w14:textId="6046475A" w:rsidR="00350F25" w:rsidRDefault="00295FA6">
            <w:pPr>
              <w:jc w:val="right"/>
              <w:rPr>
                <w:ins w:id="1022" w:author="Steve Barbeaux" w:date="2022-10-09T18:40:00Z"/>
                <w:szCs w:val="22"/>
              </w:rPr>
            </w:pPr>
            <w:ins w:id="1023" w:author="Steve Barbeaux" w:date="2022-10-09T18:46:00Z">
              <w:r>
                <w:rPr>
                  <w:szCs w:val="22"/>
                </w:rPr>
                <w:t>10</w:t>
              </w:r>
            </w:ins>
            <w:ins w:id="1024" w:author="Steve Barbeaux" w:date="2022-10-09T18:44:00Z">
              <w:r w:rsidR="00350F25">
                <w:rPr>
                  <w:szCs w:val="22"/>
                </w:rPr>
                <w:t>%</w:t>
              </w:r>
            </w:ins>
          </w:p>
        </w:tc>
      </w:tr>
      <w:tr w:rsidR="00350F25" w:rsidRPr="0054003C" w14:paraId="6A7320C1" w14:textId="77777777" w:rsidTr="00350F25">
        <w:trPr>
          <w:trHeight w:val="276"/>
          <w:jc w:val="center"/>
          <w:ins w:id="1025" w:author="Steve Barbeaux" w:date="2022-10-09T18:40:00Z"/>
          <w:trPrChange w:id="1026" w:author="Steve Barbeaux" w:date="2022-10-09T18:40:00Z">
            <w:trPr>
              <w:trHeight w:val="276"/>
              <w:jc w:val="center"/>
            </w:trPr>
          </w:trPrChange>
        </w:trPr>
        <w:tc>
          <w:tcPr>
            <w:tcW w:w="0" w:type="auto"/>
            <w:tcBorders>
              <w:left w:val="nil"/>
              <w:bottom w:val="single" w:sz="4" w:space="0" w:color="auto"/>
              <w:right w:val="nil"/>
            </w:tcBorders>
            <w:shd w:val="clear" w:color="auto" w:fill="auto"/>
            <w:noWrap/>
            <w:vAlign w:val="bottom"/>
            <w:tcPrChange w:id="1027" w:author="Steve Barbeaux" w:date="2022-10-09T18:40:00Z">
              <w:tcPr>
                <w:tcW w:w="0" w:type="auto"/>
                <w:tcBorders>
                  <w:left w:val="nil"/>
                  <w:bottom w:val="single" w:sz="4" w:space="0" w:color="auto"/>
                  <w:right w:val="nil"/>
                </w:tcBorders>
                <w:shd w:val="clear" w:color="auto" w:fill="auto"/>
                <w:noWrap/>
                <w:vAlign w:val="bottom"/>
              </w:tcPr>
            </w:tcPrChange>
          </w:tcPr>
          <w:p w14:paraId="1FB6890F" w14:textId="2AB09B06" w:rsidR="00350F25" w:rsidRDefault="00350F25" w:rsidP="00CA6859">
            <w:pPr>
              <w:rPr>
                <w:ins w:id="1028" w:author="Steve Barbeaux" w:date="2022-10-09T18:40:00Z"/>
                <w:szCs w:val="22"/>
              </w:rPr>
            </w:pPr>
            <w:ins w:id="1029" w:author="Steve Barbeaux" w:date="2022-10-09T18:40:00Z">
              <w:r>
                <w:rPr>
                  <w:szCs w:val="22"/>
                </w:rPr>
                <w:t>2022</w:t>
              </w:r>
            </w:ins>
          </w:p>
        </w:tc>
        <w:tc>
          <w:tcPr>
            <w:tcW w:w="0" w:type="auto"/>
            <w:tcBorders>
              <w:left w:val="nil"/>
              <w:bottom w:val="single" w:sz="4" w:space="0" w:color="auto"/>
              <w:right w:val="nil"/>
            </w:tcBorders>
            <w:shd w:val="clear" w:color="auto" w:fill="auto"/>
            <w:noWrap/>
            <w:vAlign w:val="bottom"/>
            <w:tcPrChange w:id="1030" w:author="Steve Barbeaux" w:date="2022-10-09T18:40:00Z">
              <w:tcPr>
                <w:tcW w:w="0" w:type="auto"/>
                <w:gridSpan w:val="2"/>
                <w:tcBorders>
                  <w:left w:val="nil"/>
                  <w:bottom w:val="single" w:sz="4" w:space="0" w:color="auto"/>
                  <w:right w:val="nil"/>
                </w:tcBorders>
                <w:shd w:val="clear" w:color="auto" w:fill="auto"/>
                <w:noWrap/>
                <w:vAlign w:val="bottom"/>
              </w:tcPr>
            </w:tcPrChange>
          </w:tcPr>
          <w:p w14:paraId="38B4CFAE" w14:textId="20856D21" w:rsidR="00350F25" w:rsidRDefault="00350F25" w:rsidP="00251C76">
            <w:pPr>
              <w:jc w:val="right"/>
              <w:rPr>
                <w:ins w:id="1031" w:author="Steve Barbeaux" w:date="2022-10-09T18:40:00Z"/>
                <w:szCs w:val="22"/>
              </w:rPr>
            </w:pPr>
            <w:ins w:id="1032" w:author="Steve Barbeaux" w:date="2022-10-09T18:44:00Z">
              <w:r>
                <w:rPr>
                  <w:szCs w:val="22"/>
                </w:rPr>
                <w:t>50,752</w:t>
              </w:r>
            </w:ins>
          </w:p>
        </w:tc>
        <w:tc>
          <w:tcPr>
            <w:tcW w:w="0" w:type="auto"/>
            <w:tcBorders>
              <w:left w:val="nil"/>
              <w:bottom w:val="single" w:sz="4" w:space="0" w:color="auto"/>
              <w:right w:val="nil"/>
            </w:tcBorders>
            <w:shd w:val="clear" w:color="auto" w:fill="auto"/>
            <w:noWrap/>
            <w:vAlign w:val="bottom"/>
            <w:tcPrChange w:id="1033" w:author="Steve Barbeaux" w:date="2022-10-09T18:40:00Z">
              <w:tcPr>
                <w:tcW w:w="0" w:type="auto"/>
                <w:gridSpan w:val="2"/>
                <w:tcBorders>
                  <w:left w:val="nil"/>
                  <w:bottom w:val="single" w:sz="4" w:space="0" w:color="auto"/>
                  <w:right w:val="nil"/>
                </w:tcBorders>
                <w:shd w:val="clear" w:color="auto" w:fill="auto"/>
                <w:noWrap/>
                <w:vAlign w:val="bottom"/>
              </w:tcPr>
            </w:tcPrChange>
          </w:tcPr>
          <w:p w14:paraId="0B9007C7" w14:textId="60D92D29" w:rsidR="00350F25" w:rsidRDefault="00350F25">
            <w:pPr>
              <w:jc w:val="right"/>
              <w:rPr>
                <w:ins w:id="1034" w:author="Steve Barbeaux" w:date="2022-10-09T18:40:00Z"/>
                <w:szCs w:val="22"/>
              </w:rPr>
            </w:pPr>
            <w:ins w:id="1035" w:author="Steve Barbeaux" w:date="2022-10-09T18:40:00Z">
              <w:r>
                <w:rPr>
                  <w:szCs w:val="22"/>
                </w:rPr>
                <w:t>19,000</w:t>
              </w:r>
            </w:ins>
          </w:p>
        </w:tc>
        <w:tc>
          <w:tcPr>
            <w:tcW w:w="0" w:type="auto"/>
            <w:tcBorders>
              <w:left w:val="nil"/>
              <w:bottom w:val="single" w:sz="4" w:space="0" w:color="auto"/>
              <w:right w:val="nil"/>
            </w:tcBorders>
            <w:shd w:val="clear" w:color="auto" w:fill="auto"/>
            <w:noWrap/>
            <w:vAlign w:val="bottom"/>
            <w:tcPrChange w:id="1036" w:author="Steve Barbeaux" w:date="2022-10-09T18:40:00Z">
              <w:tcPr>
                <w:tcW w:w="0" w:type="auto"/>
                <w:gridSpan w:val="2"/>
                <w:tcBorders>
                  <w:left w:val="nil"/>
                  <w:bottom w:val="single" w:sz="4" w:space="0" w:color="auto"/>
                  <w:right w:val="nil"/>
                </w:tcBorders>
                <w:shd w:val="clear" w:color="auto" w:fill="auto"/>
                <w:noWrap/>
                <w:vAlign w:val="bottom"/>
              </w:tcPr>
            </w:tcPrChange>
          </w:tcPr>
          <w:p w14:paraId="2F870E4C" w14:textId="40B9172F" w:rsidR="00350F25" w:rsidRDefault="00350F25">
            <w:pPr>
              <w:jc w:val="right"/>
              <w:rPr>
                <w:ins w:id="1037" w:author="Steve Barbeaux" w:date="2022-10-09T18:40:00Z"/>
                <w:szCs w:val="22"/>
              </w:rPr>
            </w:pPr>
            <w:ins w:id="1038" w:author="Steve Barbeaux" w:date="2022-10-09T18:44:00Z">
              <w:r>
                <w:rPr>
                  <w:szCs w:val="22"/>
                </w:rPr>
                <w:t>61,264</w:t>
              </w:r>
            </w:ins>
          </w:p>
        </w:tc>
        <w:tc>
          <w:tcPr>
            <w:tcW w:w="2650" w:type="dxa"/>
            <w:tcBorders>
              <w:left w:val="nil"/>
              <w:bottom w:val="single" w:sz="4" w:space="0" w:color="auto"/>
              <w:right w:val="nil"/>
            </w:tcBorders>
            <w:shd w:val="clear" w:color="auto" w:fill="auto"/>
            <w:noWrap/>
            <w:vAlign w:val="bottom"/>
            <w:tcPrChange w:id="1039" w:author="Steve Barbeaux" w:date="2022-10-09T18:40:00Z">
              <w:tcPr>
                <w:tcW w:w="2318" w:type="dxa"/>
                <w:gridSpan w:val="2"/>
                <w:tcBorders>
                  <w:left w:val="nil"/>
                  <w:bottom w:val="single" w:sz="4" w:space="0" w:color="auto"/>
                  <w:right w:val="nil"/>
                </w:tcBorders>
                <w:shd w:val="clear" w:color="auto" w:fill="auto"/>
                <w:noWrap/>
                <w:vAlign w:val="bottom"/>
              </w:tcPr>
            </w:tcPrChange>
          </w:tcPr>
          <w:p w14:paraId="6B3C4B81" w14:textId="5CA677FC" w:rsidR="00350F25" w:rsidRDefault="00350F25">
            <w:pPr>
              <w:jc w:val="right"/>
              <w:rPr>
                <w:ins w:id="1040" w:author="Steve Barbeaux" w:date="2022-10-09T18:40:00Z"/>
                <w:szCs w:val="22"/>
              </w:rPr>
            </w:pPr>
            <w:ins w:id="1041" w:author="Steve Barbeaux" w:date="2022-10-09T18:45:00Z">
              <w:r>
                <w:rPr>
                  <w:szCs w:val="22"/>
                </w:rPr>
                <w:t>2,726</w:t>
              </w:r>
            </w:ins>
          </w:p>
        </w:tc>
        <w:tc>
          <w:tcPr>
            <w:tcW w:w="3024" w:type="dxa"/>
            <w:tcBorders>
              <w:left w:val="nil"/>
              <w:bottom w:val="double" w:sz="4" w:space="0" w:color="auto"/>
              <w:right w:val="nil"/>
            </w:tcBorders>
            <w:shd w:val="clear" w:color="auto" w:fill="auto"/>
            <w:noWrap/>
            <w:vAlign w:val="bottom"/>
            <w:tcPrChange w:id="1042" w:author="Steve Barbeaux" w:date="2022-10-09T18:40:00Z">
              <w:tcPr>
                <w:tcW w:w="2645" w:type="dxa"/>
                <w:gridSpan w:val="2"/>
                <w:tcBorders>
                  <w:left w:val="nil"/>
                  <w:bottom w:val="double" w:sz="4" w:space="0" w:color="auto"/>
                  <w:right w:val="nil"/>
                </w:tcBorders>
                <w:shd w:val="clear" w:color="auto" w:fill="auto"/>
                <w:noWrap/>
                <w:vAlign w:val="bottom"/>
              </w:tcPr>
            </w:tcPrChange>
          </w:tcPr>
          <w:p w14:paraId="03298229" w14:textId="5256B0AD" w:rsidR="00350F25" w:rsidRDefault="00295FA6">
            <w:pPr>
              <w:jc w:val="right"/>
              <w:rPr>
                <w:ins w:id="1043" w:author="Steve Barbeaux" w:date="2022-10-09T18:40:00Z"/>
                <w:szCs w:val="22"/>
              </w:rPr>
            </w:pPr>
            <w:ins w:id="1044" w:author="Steve Barbeaux" w:date="2022-10-09T18:46:00Z">
              <w:r>
                <w:rPr>
                  <w:szCs w:val="22"/>
                </w:rPr>
                <w:t>14</w:t>
              </w:r>
            </w:ins>
            <w:ins w:id="1045" w:author="Steve Barbeaux" w:date="2022-10-09T18:44:00Z">
              <w:r w:rsidR="00350F25">
                <w:rPr>
                  <w:szCs w:val="22"/>
                </w:rPr>
                <w:t>%</w:t>
              </w:r>
            </w:ins>
          </w:p>
        </w:tc>
      </w:tr>
      <w:tr w:rsidR="00AA480F" w:rsidRPr="0054003C" w14:paraId="41FFD32E" w14:textId="77777777" w:rsidTr="00090530">
        <w:trPr>
          <w:trHeight w:val="269"/>
          <w:jc w:val="center"/>
        </w:trPr>
        <w:tc>
          <w:tcPr>
            <w:tcW w:w="9360" w:type="dxa"/>
            <w:gridSpan w:val="6"/>
            <w:tcBorders>
              <w:top w:val="single" w:sz="4" w:space="0" w:color="auto"/>
              <w:left w:val="nil"/>
            </w:tcBorders>
            <w:shd w:val="clear" w:color="auto" w:fill="auto"/>
            <w:noWrap/>
            <w:vAlign w:val="bottom"/>
          </w:tcPr>
          <w:p w14:paraId="4FFD42FD" w14:textId="09324715" w:rsidR="00AA480F" w:rsidRDefault="00AA480F" w:rsidP="00090530">
            <w:pPr>
              <w:rPr>
                <w:szCs w:val="22"/>
              </w:rPr>
            </w:pPr>
            <w:r>
              <w:rPr>
                <w:szCs w:val="22"/>
              </w:rPr>
              <w:t>* as of August 25, 2020</w:t>
            </w:r>
          </w:p>
        </w:tc>
      </w:tr>
    </w:tbl>
    <w:p w14:paraId="0015803F" w14:textId="77777777" w:rsidR="00B178AB" w:rsidRDefault="00B178AB" w:rsidP="00B178AB">
      <w:pPr>
        <w:pStyle w:val="Caption"/>
        <w:rPr>
          <w:szCs w:val="22"/>
        </w:rPr>
        <w:sectPr w:rsidR="00B178AB" w:rsidSect="00090530">
          <w:headerReference w:type="default" r:id="rId21"/>
          <w:footerReference w:type="default" r:id="rId22"/>
          <w:pgSz w:w="12240" w:h="15840" w:code="1"/>
          <w:pgMar w:top="1440" w:right="1440" w:bottom="1440" w:left="1440" w:header="720" w:footer="720" w:gutter="0"/>
          <w:cols w:space="720"/>
          <w:docGrid w:linePitch="360"/>
        </w:sectPr>
      </w:pPr>
    </w:p>
    <w:p w14:paraId="2A518E0F" w14:textId="2A6101F9" w:rsidR="00B178AB" w:rsidRDefault="00B178AB" w:rsidP="00B178AB">
      <w:pPr>
        <w:pStyle w:val="Caption"/>
      </w:pPr>
      <w:r>
        <w:lastRenderedPageBreak/>
        <w:t>Table 1A.</w:t>
      </w:r>
      <w:r w:rsidR="00075B59">
        <w:fldChar w:fldCharType="begin"/>
      </w:r>
      <w:r w:rsidR="00075B59">
        <w:instrText xml:space="preserve"> seq tab </w:instrText>
      </w:r>
      <w:r w:rsidR="00075B59">
        <w:fldChar w:fldCharType="separate"/>
      </w:r>
      <w:r>
        <w:rPr>
          <w:noProof/>
        </w:rPr>
        <w:t>4</w:t>
      </w:r>
      <w:r w:rsidR="00075B59">
        <w:rPr>
          <w:noProof/>
        </w:rPr>
        <w:fldChar w:fldCharType="end"/>
      </w:r>
      <w:r>
        <w:t>.</w:t>
      </w:r>
      <w:r>
        <w:tab/>
        <w:t xml:space="preserve">Pollock biomass estimates (t) from the Aleutian Islands </w:t>
      </w:r>
      <w:proofErr w:type="spellStart"/>
      <w:r>
        <w:t>Groundfish</w:t>
      </w:r>
      <w:proofErr w:type="spellEnd"/>
      <w:r>
        <w:t xml:space="preserve"> Survey, 1980-2018.</w:t>
      </w:r>
    </w:p>
    <w:tbl>
      <w:tblPr>
        <w:tblW w:w="4786" w:type="pct"/>
        <w:jc w:val="center"/>
        <w:tblCellMar>
          <w:left w:w="120" w:type="dxa"/>
          <w:right w:w="120" w:type="dxa"/>
        </w:tblCellMar>
        <w:tblLook w:val="0000" w:firstRow="0" w:lastRow="0" w:firstColumn="0" w:lastColumn="0" w:noHBand="0" w:noVBand="0"/>
      </w:tblPr>
      <w:tblGrid>
        <w:gridCol w:w="1119"/>
        <w:gridCol w:w="1774"/>
        <w:gridCol w:w="1779"/>
        <w:gridCol w:w="1781"/>
        <w:gridCol w:w="2235"/>
        <w:gridCol w:w="1975"/>
        <w:gridCol w:w="1742"/>
        <w:tblGridChange w:id="1046">
          <w:tblGrid>
            <w:gridCol w:w="1119"/>
            <w:gridCol w:w="1774"/>
            <w:gridCol w:w="1779"/>
            <w:gridCol w:w="1781"/>
            <w:gridCol w:w="2235"/>
            <w:gridCol w:w="1975"/>
            <w:gridCol w:w="1742"/>
          </w:tblGrid>
        </w:tblGridChange>
      </w:tblGrid>
      <w:tr w:rsidR="00B178AB" w14:paraId="4C068DE4" w14:textId="77777777" w:rsidTr="001C3C4D">
        <w:trPr>
          <w:cantSplit/>
          <w:jc w:val="center"/>
        </w:trPr>
        <w:tc>
          <w:tcPr>
            <w:tcW w:w="451" w:type="pct"/>
          </w:tcPr>
          <w:p w14:paraId="15C39059" w14:textId="77777777" w:rsidR="00B178AB" w:rsidRDefault="00B178AB" w:rsidP="001C3C4D">
            <w:pPr>
              <w:keepNext/>
              <w:widowControl w:val="0"/>
              <w:tabs>
                <w:tab w:val="left" w:pos="-1440"/>
                <w:tab w:val="left" w:pos="-720"/>
                <w:tab w:val="left" w:pos="720"/>
                <w:tab w:val="left" w:pos="1440"/>
                <w:tab w:val="left" w:pos="2160"/>
              </w:tabs>
              <w:spacing w:after="0"/>
              <w:jc w:val="center"/>
              <w:rPr>
                <w:color w:val="000000"/>
              </w:rPr>
            </w:pPr>
          </w:p>
        </w:tc>
        <w:tc>
          <w:tcPr>
            <w:tcW w:w="715" w:type="pct"/>
            <w:vMerge w:val="restart"/>
          </w:tcPr>
          <w:p w14:paraId="0A8550F8" w14:textId="77777777" w:rsidR="00B178AB" w:rsidRDefault="00B178AB" w:rsidP="001C3C4D">
            <w:pPr>
              <w:keepNext/>
              <w:widowControl w:val="0"/>
              <w:tabs>
                <w:tab w:val="left" w:pos="-1440"/>
                <w:tab w:val="left" w:pos="-720"/>
                <w:tab w:val="left" w:pos="720"/>
                <w:tab w:val="left" w:pos="1440"/>
                <w:tab w:val="left" w:pos="2160"/>
              </w:tabs>
              <w:spacing w:after="0"/>
              <w:jc w:val="center"/>
              <w:rPr>
                <w:color w:val="000000"/>
              </w:rPr>
            </w:pPr>
            <w:r>
              <w:rPr>
                <w:color w:val="000000"/>
              </w:rPr>
              <w:t>Eastern</w:t>
            </w:r>
          </w:p>
          <w:p w14:paraId="377FFB22" w14:textId="77777777" w:rsidR="00B178AB" w:rsidRDefault="00B178AB" w:rsidP="001C3C4D">
            <w:pPr>
              <w:keepNext/>
              <w:widowControl w:val="0"/>
              <w:tabs>
                <w:tab w:val="left" w:pos="-1440"/>
                <w:tab w:val="left" w:pos="-720"/>
                <w:tab w:val="left" w:pos="720"/>
                <w:tab w:val="left" w:pos="1440"/>
                <w:tab w:val="left" w:pos="2160"/>
              </w:tabs>
              <w:jc w:val="center"/>
              <w:rPr>
                <w:color w:val="000000"/>
              </w:rPr>
            </w:pPr>
            <w:r>
              <w:rPr>
                <w:color w:val="000000"/>
              </w:rPr>
              <w:t>Area 541</w:t>
            </w:r>
          </w:p>
        </w:tc>
        <w:tc>
          <w:tcPr>
            <w:tcW w:w="717" w:type="pct"/>
            <w:vMerge w:val="restart"/>
          </w:tcPr>
          <w:p w14:paraId="43D2144E" w14:textId="77777777" w:rsidR="00B178AB" w:rsidRDefault="00B178AB" w:rsidP="001C3C4D">
            <w:pPr>
              <w:keepNext/>
              <w:widowControl w:val="0"/>
              <w:tabs>
                <w:tab w:val="left" w:pos="-1440"/>
                <w:tab w:val="left" w:pos="-720"/>
                <w:tab w:val="left" w:pos="720"/>
                <w:tab w:val="left" w:pos="1440"/>
                <w:tab w:val="left" w:pos="2160"/>
              </w:tabs>
              <w:spacing w:after="0"/>
              <w:jc w:val="center"/>
              <w:rPr>
                <w:color w:val="000000"/>
              </w:rPr>
            </w:pPr>
            <w:r>
              <w:rPr>
                <w:color w:val="000000"/>
              </w:rPr>
              <w:t>Central</w:t>
            </w:r>
          </w:p>
          <w:p w14:paraId="6D61BCB7" w14:textId="77777777" w:rsidR="00B178AB" w:rsidRDefault="00B178AB" w:rsidP="001C3C4D">
            <w:pPr>
              <w:keepNext/>
              <w:widowControl w:val="0"/>
              <w:tabs>
                <w:tab w:val="left" w:pos="-1440"/>
                <w:tab w:val="left" w:pos="-720"/>
                <w:tab w:val="left" w:pos="720"/>
                <w:tab w:val="left" w:pos="1440"/>
                <w:tab w:val="left" w:pos="2160"/>
              </w:tabs>
              <w:jc w:val="center"/>
              <w:rPr>
                <w:color w:val="000000"/>
              </w:rPr>
            </w:pPr>
            <w:r>
              <w:rPr>
                <w:color w:val="000000"/>
              </w:rPr>
              <w:t>Area 542</w:t>
            </w:r>
          </w:p>
        </w:tc>
        <w:tc>
          <w:tcPr>
            <w:tcW w:w="718" w:type="pct"/>
            <w:vMerge w:val="restart"/>
          </w:tcPr>
          <w:p w14:paraId="5991A427" w14:textId="77777777" w:rsidR="00B178AB" w:rsidRDefault="00B178AB" w:rsidP="001C3C4D">
            <w:pPr>
              <w:keepNext/>
              <w:widowControl w:val="0"/>
              <w:tabs>
                <w:tab w:val="left" w:pos="-1440"/>
                <w:tab w:val="left" w:pos="-720"/>
                <w:tab w:val="left" w:pos="720"/>
                <w:tab w:val="left" w:pos="1440"/>
                <w:tab w:val="left" w:pos="2160"/>
              </w:tabs>
              <w:spacing w:after="0"/>
              <w:jc w:val="center"/>
              <w:rPr>
                <w:color w:val="000000"/>
              </w:rPr>
            </w:pPr>
            <w:r>
              <w:rPr>
                <w:color w:val="000000"/>
              </w:rPr>
              <w:t>Western</w:t>
            </w:r>
          </w:p>
          <w:p w14:paraId="435346C2" w14:textId="77777777" w:rsidR="00B178AB" w:rsidRDefault="00B178AB" w:rsidP="001C3C4D">
            <w:pPr>
              <w:keepNext/>
              <w:widowControl w:val="0"/>
              <w:tabs>
                <w:tab w:val="left" w:pos="-1440"/>
                <w:tab w:val="left" w:pos="-720"/>
                <w:tab w:val="left" w:pos="720"/>
                <w:tab w:val="left" w:pos="1440"/>
                <w:tab w:val="left" w:pos="2160"/>
              </w:tabs>
              <w:jc w:val="center"/>
              <w:rPr>
                <w:color w:val="000000"/>
              </w:rPr>
            </w:pPr>
            <w:r>
              <w:rPr>
                <w:color w:val="000000"/>
              </w:rPr>
              <w:t>Area 543</w:t>
            </w:r>
          </w:p>
        </w:tc>
        <w:tc>
          <w:tcPr>
            <w:tcW w:w="901" w:type="pct"/>
            <w:vMerge w:val="restart"/>
          </w:tcPr>
          <w:p w14:paraId="6CCE4B1A" w14:textId="77777777" w:rsidR="00B178AB" w:rsidRDefault="00B178AB" w:rsidP="001C3C4D">
            <w:pPr>
              <w:keepNext/>
              <w:widowControl w:val="0"/>
              <w:tabs>
                <w:tab w:val="left" w:pos="-1440"/>
                <w:tab w:val="left" w:pos="-720"/>
                <w:tab w:val="left" w:pos="720"/>
                <w:tab w:val="left" w:pos="1440"/>
                <w:tab w:val="left" w:pos="2160"/>
              </w:tabs>
              <w:jc w:val="center"/>
              <w:rPr>
                <w:color w:val="000000"/>
              </w:rPr>
            </w:pPr>
            <w:r>
              <w:rPr>
                <w:color w:val="000000"/>
              </w:rPr>
              <w:t>Unalaska-Umnak Area (~165W</w:t>
            </w:r>
            <w:r>
              <w:rPr>
                <w:color w:val="000000"/>
              </w:rPr>
              <w:noBreakHyphen/>
              <w:t>170W)</w:t>
            </w:r>
          </w:p>
        </w:tc>
        <w:tc>
          <w:tcPr>
            <w:tcW w:w="1499" w:type="pct"/>
            <w:gridSpan w:val="2"/>
          </w:tcPr>
          <w:p w14:paraId="4124215A" w14:textId="77777777" w:rsidR="00B178AB" w:rsidRDefault="00B178AB" w:rsidP="001C3C4D">
            <w:pPr>
              <w:keepNext/>
              <w:widowControl w:val="0"/>
              <w:tabs>
                <w:tab w:val="left" w:pos="-1440"/>
                <w:tab w:val="left" w:pos="-720"/>
                <w:tab w:val="left" w:pos="720"/>
                <w:tab w:val="left" w:pos="1440"/>
                <w:tab w:val="left" w:pos="2160"/>
              </w:tabs>
              <w:spacing w:after="0"/>
              <w:jc w:val="center"/>
              <w:rPr>
                <w:color w:val="000000"/>
              </w:rPr>
            </w:pPr>
            <w:r>
              <w:rPr>
                <w:color w:val="000000"/>
              </w:rPr>
              <w:t xml:space="preserve">NRA </w:t>
            </w:r>
          </w:p>
          <w:p w14:paraId="22204BBE" w14:textId="77777777" w:rsidR="00B178AB" w:rsidRDefault="00B178AB" w:rsidP="001C3C4D">
            <w:pPr>
              <w:keepNext/>
              <w:widowControl w:val="0"/>
              <w:tabs>
                <w:tab w:val="left" w:pos="-1440"/>
                <w:tab w:val="left" w:pos="-720"/>
                <w:tab w:val="left" w:pos="720"/>
                <w:tab w:val="left" w:pos="1440"/>
                <w:tab w:val="left" w:pos="2160"/>
              </w:tabs>
              <w:spacing w:after="0"/>
              <w:jc w:val="center"/>
              <w:rPr>
                <w:color w:val="000000"/>
              </w:rPr>
            </w:pPr>
            <w:r>
              <w:rPr>
                <w:color w:val="000000"/>
              </w:rPr>
              <w:t>170W - 170E</w:t>
            </w:r>
          </w:p>
        </w:tc>
      </w:tr>
      <w:tr w:rsidR="00B178AB" w14:paraId="36D86521" w14:textId="77777777" w:rsidTr="001C3C4D">
        <w:trPr>
          <w:cantSplit/>
          <w:jc w:val="center"/>
        </w:trPr>
        <w:tc>
          <w:tcPr>
            <w:tcW w:w="451" w:type="pct"/>
            <w:tcBorders>
              <w:bottom w:val="double" w:sz="4" w:space="0" w:color="auto"/>
            </w:tcBorders>
          </w:tcPr>
          <w:p w14:paraId="327E43D0" w14:textId="77777777" w:rsidR="00B178AB" w:rsidRDefault="00B178AB" w:rsidP="001C3C4D">
            <w:pPr>
              <w:keepNext/>
              <w:widowControl w:val="0"/>
              <w:tabs>
                <w:tab w:val="left" w:pos="-1440"/>
                <w:tab w:val="left" w:pos="-720"/>
                <w:tab w:val="left" w:pos="720"/>
                <w:tab w:val="left" w:pos="1440"/>
                <w:tab w:val="left" w:pos="2160"/>
              </w:tabs>
              <w:spacing w:after="0"/>
              <w:jc w:val="center"/>
              <w:rPr>
                <w:color w:val="000000"/>
              </w:rPr>
            </w:pPr>
          </w:p>
        </w:tc>
        <w:tc>
          <w:tcPr>
            <w:tcW w:w="715" w:type="pct"/>
            <w:vMerge/>
            <w:tcBorders>
              <w:bottom w:val="double" w:sz="4" w:space="0" w:color="auto"/>
            </w:tcBorders>
          </w:tcPr>
          <w:p w14:paraId="30FC5031" w14:textId="77777777" w:rsidR="00B178AB" w:rsidRDefault="00B178AB" w:rsidP="001C3C4D">
            <w:pPr>
              <w:keepNext/>
              <w:widowControl w:val="0"/>
              <w:tabs>
                <w:tab w:val="left" w:pos="-1440"/>
                <w:tab w:val="left" w:pos="-720"/>
                <w:tab w:val="left" w:pos="720"/>
                <w:tab w:val="left" w:pos="1440"/>
                <w:tab w:val="left" w:pos="2160"/>
              </w:tabs>
              <w:spacing w:after="0"/>
              <w:jc w:val="center"/>
              <w:rPr>
                <w:color w:val="000000"/>
              </w:rPr>
            </w:pPr>
          </w:p>
        </w:tc>
        <w:tc>
          <w:tcPr>
            <w:tcW w:w="717" w:type="pct"/>
            <w:vMerge/>
            <w:tcBorders>
              <w:bottom w:val="double" w:sz="4" w:space="0" w:color="auto"/>
            </w:tcBorders>
          </w:tcPr>
          <w:p w14:paraId="5A9D222B" w14:textId="77777777" w:rsidR="00B178AB" w:rsidRDefault="00B178AB" w:rsidP="001C3C4D">
            <w:pPr>
              <w:keepNext/>
              <w:widowControl w:val="0"/>
              <w:tabs>
                <w:tab w:val="left" w:pos="-1440"/>
                <w:tab w:val="left" w:pos="-720"/>
                <w:tab w:val="left" w:pos="720"/>
                <w:tab w:val="left" w:pos="1440"/>
                <w:tab w:val="left" w:pos="2160"/>
              </w:tabs>
              <w:spacing w:after="0"/>
              <w:jc w:val="center"/>
              <w:rPr>
                <w:color w:val="000000"/>
              </w:rPr>
            </w:pPr>
          </w:p>
        </w:tc>
        <w:tc>
          <w:tcPr>
            <w:tcW w:w="718" w:type="pct"/>
            <w:vMerge/>
            <w:tcBorders>
              <w:bottom w:val="double" w:sz="4" w:space="0" w:color="auto"/>
            </w:tcBorders>
          </w:tcPr>
          <w:p w14:paraId="5934B891" w14:textId="77777777" w:rsidR="00B178AB" w:rsidRDefault="00B178AB" w:rsidP="001C3C4D">
            <w:pPr>
              <w:keepNext/>
              <w:widowControl w:val="0"/>
              <w:tabs>
                <w:tab w:val="left" w:pos="-1440"/>
                <w:tab w:val="left" w:pos="-720"/>
                <w:tab w:val="left" w:pos="720"/>
                <w:tab w:val="left" w:pos="1440"/>
                <w:tab w:val="left" w:pos="2160"/>
              </w:tabs>
              <w:spacing w:after="0"/>
              <w:jc w:val="center"/>
              <w:rPr>
                <w:color w:val="000000"/>
              </w:rPr>
            </w:pPr>
          </w:p>
        </w:tc>
        <w:tc>
          <w:tcPr>
            <w:tcW w:w="901" w:type="pct"/>
            <w:vMerge/>
            <w:tcBorders>
              <w:bottom w:val="double" w:sz="4" w:space="0" w:color="auto"/>
            </w:tcBorders>
          </w:tcPr>
          <w:p w14:paraId="5699708F" w14:textId="77777777" w:rsidR="00B178AB" w:rsidRDefault="00B178AB" w:rsidP="001C3C4D">
            <w:pPr>
              <w:keepNext/>
              <w:widowControl w:val="0"/>
              <w:tabs>
                <w:tab w:val="left" w:pos="-1440"/>
                <w:tab w:val="left" w:pos="-720"/>
                <w:tab w:val="left" w:pos="720"/>
                <w:tab w:val="left" w:pos="1440"/>
                <w:tab w:val="left" w:pos="2160"/>
              </w:tabs>
              <w:spacing w:after="0"/>
              <w:jc w:val="center"/>
              <w:rPr>
                <w:color w:val="000000"/>
              </w:rPr>
            </w:pPr>
          </w:p>
        </w:tc>
        <w:tc>
          <w:tcPr>
            <w:tcW w:w="796" w:type="pct"/>
            <w:tcBorders>
              <w:bottom w:val="double" w:sz="4" w:space="0" w:color="auto"/>
            </w:tcBorders>
          </w:tcPr>
          <w:p w14:paraId="57800EA4" w14:textId="77777777" w:rsidR="00B178AB" w:rsidRDefault="00B178AB" w:rsidP="001C3C4D">
            <w:pPr>
              <w:keepNext/>
              <w:widowControl w:val="0"/>
              <w:tabs>
                <w:tab w:val="left" w:pos="-1440"/>
                <w:tab w:val="left" w:pos="-720"/>
                <w:tab w:val="left" w:pos="720"/>
                <w:tab w:val="left" w:pos="1440"/>
                <w:tab w:val="left" w:pos="2160"/>
              </w:tabs>
              <w:spacing w:after="0"/>
              <w:jc w:val="center"/>
              <w:rPr>
                <w:color w:val="000000"/>
              </w:rPr>
            </w:pPr>
            <w:r>
              <w:rPr>
                <w:color w:val="000000"/>
              </w:rPr>
              <w:t>Biomass</w:t>
            </w:r>
          </w:p>
        </w:tc>
        <w:tc>
          <w:tcPr>
            <w:tcW w:w="702" w:type="pct"/>
            <w:tcBorders>
              <w:bottom w:val="double" w:sz="4" w:space="0" w:color="auto"/>
            </w:tcBorders>
          </w:tcPr>
          <w:p w14:paraId="66BE8A9C" w14:textId="77777777" w:rsidR="00B178AB" w:rsidRDefault="00B178AB" w:rsidP="001C3C4D">
            <w:pPr>
              <w:keepNext/>
              <w:widowControl w:val="0"/>
              <w:tabs>
                <w:tab w:val="left" w:pos="-1440"/>
                <w:tab w:val="left" w:pos="-720"/>
                <w:tab w:val="left" w:pos="720"/>
                <w:tab w:val="left" w:pos="1440"/>
                <w:tab w:val="left" w:pos="2160"/>
              </w:tabs>
              <w:spacing w:after="0"/>
              <w:jc w:val="center"/>
              <w:rPr>
                <w:color w:val="000000"/>
              </w:rPr>
            </w:pPr>
            <w:r>
              <w:rPr>
                <w:color w:val="000000"/>
              </w:rPr>
              <w:t>CV</w:t>
            </w:r>
          </w:p>
        </w:tc>
      </w:tr>
      <w:tr w:rsidR="00B178AB" w14:paraId="7271B58F" w14:textId="77777777" w:rsidTr="001C3C4D">
        <w:trPr>
          <w:cantSplit/>
          <w:jc w:val="center"/>
        </w:trPr>
        <w:tc>
          <w:tcPr>
            <w:tcW w:w="451" w:type="pct"/>
            <w:tcBorders>
              <w:top w:val="double" w:sz="4" w:space="0" w:color="auto"/>
            </w:tcBorders>
          </w:tcPr>
          <w:p w14:paraId="26AC7064" w14:textId="77777777" w:rsidR="00B178AB" w:rsidRDefault="00B178AB" w:rsidP="001C3C4D">
            <w:pPr>
              <w:keepNext/>
              <w:widowControl w:val="0"/>
              <w:tabs>
                <w:tab w:val="left" w:pos="-1440"/>
                <w:tab w:val="left" w:pos="-720"/>
                <w:tab w:val="left" w:pos="720"/>
                <w:tab w:val="left" w:pos="1440"/>
                <w:tab w:val="left" w:pos="2160"/>
              </w:tabs>
              <w:spacing w:after="0"/>
              <w:jc w:val="center"/>
              <w:rPr>
                <w:b/>
                <w:bCs/>
                <w:color w:val="000000"/>
              </w:rPr>
            </w:pPr>
            <w:r>
              <w:rPr>
                <w:b/>
                <w:bCs/>
                <w:color w:val="000000"/>
              </w:rPr>
              <w:t>1980</w:t>
            </w:r>
          </w:p>
        </w:tc>
        <w:tc>
          <w:tcPr>
            <w:tcW w:w="715" w:type="pct"/>
            <w:tcBorders>
              <w:top w:val="double" w:sz="4" w:space="0" w:color="auto"/>
            </w:tcBorders>
          </w:tcPr>
          <w:p w14:paraId="40607828" w14:textId="77777777" w:rsidR="00B178AB" w:rsidRDefault="00B178AB" w:rsidP="001C3C4D">
            <w:pPr>
              <w:pStyle w:val="fig"/>
              <w:keepNext w:val="0"/>
            </w:pPr>
            <w:r>
              <w:t>80,242</w:t>
            </w:r>
          </w:p>
        </w:tc>
        <w:tc>
          <w:tcPr>
            <w:tcW w:w="717" w:type="pct"/>
            <w:tcBorders>
              <w:top w:val="double" w:sz="4" w:space="0" w:color="auto"/>
            </w:tcBorders>
          </w:tcPr>
          <w:p w14:paraId="4FEE697A" w14:textId="77777777" w:rsidR="00B178AB" w:rsidRDefault="00B178AB" w:rsidP="001C3C4D">
            <w:pPr>
              <w:pStyle w:val="fig"/>
              <w:keepNext w:val="0"/>
            </w:pPr>
            <w:r>
              <w:t>180,227</w:t>
            </w:r>
          </w:p>
        </w:tc>
        <w:tc>
          <w:tcPr>
            <w:tcW w:w="718" w:type="pct"/>
            <w:tcBorders>
              <w:top w:val="double" w:sz="4" w:space="0" w:color="auto"/>
            </w:tcBorders>
            <w:vAlign w:val="bottom"/>
          </w:tcPr>
          <w:p w14:paraId="08514A16" w14:textId="77777777" w:rsidR="00B178AB" w:rsidRDefault="00B178AB" w:rsidP="001C3C4D">
            <w:pPr>
              <w:pStyle w:val="fig"/>
              <w:keepNext w:val="0"/>
            </w:pPr>
            <w:r>
              <w:t>6,884</w:t>
            </w:r>
          </w:p>
        </w:tc>
        <w:tc>
          <w:tcPr>
            <w:tcW w:w="901" w:type="pct"/>
            <w:tcBorders>
              <w:top w:val="double" w:sz="4" w:space="0" w:color="auto"/>
            </w:tcBorders>
            <w:vAlign w:val="bottom"/>
          </w:tcPr>
          <w:p w14:paraId="3193DC86" w14:textId="77777777" w:rsidR="00B178AB" w:rsidRDefault="00B178AB" w:rsidP="001C3C4D">
            <w:pPr>
              <w:pStyle w:val="fig"/>
              <w:keepNext w:val="0"/>
            </w:pPr>
            <w:r>
              <w:rPr>
                <w:bCs/>
              </w:rPr>
              <w:t>6,770</w:t>
            </w:r>
          </w:p>
        </w:tc>
        <w:tc>
          <w:tcPr>
            <w:tcW w:w="796" w:type="pct"/>
            <w:tcBorders>
              <w:top w:val="double" w:sz="4" w:space="0" w:color="auto"/>
            </w:tcBorders>
          </w:tcPr>
          <w:p w14:paraId="107FD2CE" w14:textId="77777777" w:rsidR="00B178AB" w:rsidRDefault="00B178AB" w:rsidP="001C3C4D">
            <w:pPr>
              <w:pStyle w:val="fig"/>
              <w:keepNext w:val="0"/>
              <w:rPr>
                <w:bCs/>
              </w:rPr>
            </w:pPr>
            <w:r>
              <w:t>267,353</w:t>
            </w:r>
          </w:p>
        </w:tc>
        <w:tc>
          <w:tcPr>
            <w:tcW w:w="702" w:type="pct"/>
            <w:tcBorders>
              <w:top w:val="double" w:sz="4" w:space="0" w:color="auto"/>
            </w:tcBorders>
          </w:tcPr>
          <w:p w14:paraId="12C6DF50" w14:textId="77777777" w:rsidR="00B178AB" w:rsidRDefault="00B178AB" w:rsidP="001C3C4D">
            <w:pPr>
              <w:pStyle w:val="fig"/>
              <w:keepNext w:val="0"/>
            </w:pPr>
            <w:r>
              <w:t>0.34</w:t>
            </w:r>
          </w:p>
        </w:tc>
      </w:tr>
      <w:tr w:rsidR="00B178AB" w14:paraId="04E41AEA" w14:textId="77777777" w:rsidTr="001C3C4D">
        <w:trPr>
          <w:cantSplit/>
          <w:jc w:val="center"/>
        </w:trPr>
        <w:tc>
          <w:tcPr>
            <w:tcW w:w="451" w:type="pct"/>
          </w:tcPr>
          <w:p w14:paraId="0F4F2351" w14:textId="77777777" w:rsidR="00B178AB" w:rsidRDefault="00B178AB" w:rsidP="001C3C4D">
            <w:pPr>
              <w:keepNext/>
              <w:widowControl w:val="0"/>
              <w:tabs>
                <w:tab w:val="left" w:pos="-1440"/>
                <w:tab w:val="left" w:pos="-720"/>
                <w:tab w:val="left" w:pos="720"/>
                <w:tab w:val="left" w:pos="1440"/>
                <w:tab w:val="left" w:pos="2160"/>
              </w:tabs>
              <w:spacing w:after="0"/>
              <w:jc w:val="center"/>
              <w:rPr>
                <w:b/>
                <w:bCs/>
                <w:color w:val="000000"/>
              </w:rPr>
            </w:pPr>
            <w:r>
              <w:rPr>
                <w:b/>
                <w:bCs/>
                <w:color w:val="000000"/>
              </w:rPr>
              <w:t>1983</w:t>
            </w:r>
          </w:p>
        </w:tc>
        <w:tc>
          <w:tcPr>
            <w:tcW w:w="715" w:type="pct"/>
          </w:tcPr>
          <w:p w14:paraId="6A0A9159" w14:textId="77777777" w:rsidR="00B178AB" w:rsidRDefault="00B178AB" w:rsidP="001C3C4D">
            <w:pPr>
              <w:pStyle w:val="fig"/>
              <w:keepNext w:val="0"/>
            </w:pPr>
            <w:r>
              <w:t>164,286</w:t>
            </w:r>
          </w:p>
        </w:tc>
        <w:tc>
          <w:tcPr>
            <w:tcW w:w="717" w:type="pct"/>
          </w:tcPr>
          <w:p w14:paraId="3276E2A4" w14:textId="77777777" w:rsidR="00B178AB" w:rsidRDefault="00B178AB" w:rsidP="001C3C4D">
            <w:pPr>
              <w:pStyle w:val="fig"/>
              <w:keepNext w:val="0"/>
            </w:pPr>
            <w:r>
              <w:t>183,542</w:t>
            </w:r>
          </w:p>
        </w:tc>
        <w:tc>
          <w:tcPr>
            <w:tcW w:w="718" w:type="pct"/>
            <w:vAlign w:val="bottom"/>
          </w:tcPr>
          <w:p w14:paraId="15E18938" w14:textId="77777777" w:rsidR="00B178AB" w:rsidRDefault="00B178AB" w:rsidP="001C3C4D">
            <w:pPr>
              <w:pStyle w:val="fig"/>
              <w:keepNext w:val="0"/>
            </w:pPr>
            <w:r>
              <w:t>118,234</w:t>
            </w:r>
          </w:p>
        </w:tc>
        <w:tc>
          <w:tcPr>
            <w:tcW w:w="901" w:type="pct"/>
            <w:vAlign w:val="bottom"/>
          </w:tcPr>
          <w:p w14:paraId="0859E271" w14:textId="77777777" w:rsidR="00B178AB" w:rsidRDefault="00B178AB" w:rsidP="001C3C4D">
            <w:pPr>
              <w:pStyle w:val="fig"/>
              <w:keepNext w:val="0"/>
            </w:pPr>
            <w:r>
              <w:rPr>
                <w:bCs/>
              </w:rPr>
              <w:t>104,515</w:t>
            </w:r>
          </w:p>
        </w:tc>
        <w:tc>
          <w:tcPr>
            <w:tcW w:w="796" w:type="pct"/>
          </w:tcPr>
          <w:p w14:paraId="7B50CC42" w14:textId="77777777" w:rsidR="00B178AB" w:rsidRDefault="00B178AB" w:rsidP="001C3C4D">
            <w:pPr>
              <w:pStyle w:val="fig"/>
              <w:keepNext w:val="0"/>
              <w:rPr>
                <w:bCs/>
              </w:rPr>
            </w:pPr>
            <w:r>
              <w:t>466,063</w:t>
            </w:r>
          </w:p>
        </w:tc>
        <w:tc>
          <w:tcPr>
            <w:tcW w:w="702" w:type="pct"/>
          </w:tcPr>
          <w:p w14:paraId="65B8FD8E" w14:textId="77777777" w:rsidR="00B178AB" w:rsidRDefault="00B178AB" w:rsidP="001C3C4D">
            <w:pPr>
              <w:pStyle w:val="fig"/>
              <w:keepNext w:val="0"/>
            </w:pPr>
            <w:r>
              <w:t>0.17</w:t>
            </w:r>
          </w:p>
        </w:tc>
      </w:tr>
      <w:tr w:rsidR="00B178AB" w14:paraId="2CFBC680" w14:textId="77777777" w:rsidTr="001C3C4D">
        <w:trPr>
          <w:cantSplit/>
          <w:jc w:val="center"/>
        </w:trPr>
        <w:tc>
          <w:tcPr>
            <w:tcW w:w="451" w:type="pct"/>
          </w:tcPr>
          <w:p w14:paraId="3DE92CD1" w14:textId="77777777" w:rsidR="00B178AB" w:rsidRDefault="00B178AB" w:rsidP="001C3C4D">
            <w:pPr>
              <w:keepNext/>
              <w:widowControl w:val="0"/>
              <w:tabs>
                <w:tab w:val="left" w:pos="-1440"/>
                <w:tab w:val="left" w:pos="-720"/>
                <w:tab w:val="left" w:pos="720"/>
                <w:tab w:val="left" w:pos="1440"/>
                <w:tab w:val="left" w:pos="2160"/>
              </w:tabs>
              <w:spacing w:after="0"/>
              <w:jc w:val="center"/>
              <w:rPr>
                <w:b/>
                <w:bCs/>
                <w:color w:val="000000"/>
              </w:rPr>
            </w:pPr>
            <w:r>
              <w:rPr>
                <w:b/>
                <w:bCs/>
                <w:color w:val="000000"/>
              </w:rPr>
              <w:t>1986</w:t>
            </w:r>
          </w:p>
        </w:tc>
        <w:tc>
          <w:tcPr>
            <w:tcW w:w="715" w:type="pct"/>
          </w:tcPr>
          <w:p w14:paraId="35693567" w14:textId="77777777" w:rsidR="00B178AB" w:rsidRDefault="00B178AB" w:rsidP="001C3C4D">
            <w:pPr>
              <w:pStyle w:val="fig"/>
              <w:keepNext w:val="0"/>
            </w:pPr>
            <w:r>
              <w:t>211,589</w:t>
            </w:r>
          </w:p>
        </w:tc>
        <w:tc>
          <w:tcPr>
            <w:tcW w:w="717" w:type="pct"/>
          </w:tcPr>
          <w:p w14:paraId="20328457" w14:textId="77777777" w:rsidR="00B178AB" w:rsidRDefault="00B178AB" w:rsidP="001C3C4D">
            <w:pPr>
              <w:pStyle w:val="fig"/>
              <w:keepNext w:val="0"/>
            </w:pPr>
            <w:r>
              <w:t>175,886</w:t>
            </w:r>
          </w:p>
        </w:tc>
        <w:tc>
          <w:tcPr>
            <w:tcW w:w="718" w:type="pct"/>
            <w:vAlign w:val="bottom"/>
          </w:tcPr>
          <w:p w14:paraId="4D0BC1DD" w14:textId="77777777" w:rsidR="00B178AB" w:rsidRDefault="00B178AB" w:rsidP="001C3C4D">
            <w:pPr>
              <w:pStyle w:val="fig"/>
              <w:keepNext w:val="0"/>
            </w:pPr>
            <w:r>
              <w:t>55,732</w:t>
            </w:r>
          </w:p>
        </w:tc>
        <w:tc>
          <w:tcPr>
            <w:tcW w:w="901" w:type="pct"/>
            <w:vAlign w:val="bottom"/>
          </w:tcPr>
          <w:p w14:paraId="57192755" w14:textId="77777777" w:rsidR="00B178AB" w:rsidRDefault="00B178AB" w:rsidP="001C3C4D">
            <w:pPr>
              <w:pStyle w:val="fig"/>
              <w:keepNext w:val="0"/>
            </w:pPr>
            <w:r>
              <w:rPr>
                <w:bCs/>
              </w:rPr>
              <w:t>40,059</w:t>
            </w:r>
          </w:p>
        </w:tc>
        <w:tc>
          <w:tcPr>
            <w:tcW w:w="796" w:type="pct"/>
          </w:tcPr>
          <w:p w14:paraId="7B06BEDE" w14:textId="77777777" w:rsidR="00B178AB" w:rsidRDefault="00B178AB" w:rsidP="001C3C4D">
            <w:pPr>
              <w:pStyle w:val="fig"/>
              <w:keepNext w:val="0"/>
              <w:rPr>
                <w:bCs/>
              </w:rPr>
            </w:pPr>
            <w:r>
              <w:t>443,208</w:t>
            </w:r>
          </w:p>
        </w:tc>
        <w:tc>
          <w:tcPr>
            <w:tcW w:w="702" w:type="pct"/>
          </w:tcPr>
          <w:p w14:paraId="4CD5466E" w14:textId="77777777" w:rsidR="00B178AB" w:rsidRDefault="00B178AB" w:rsidP="001C3C4D">
            <w:pPr>
              <w:pStyle w:val="fig"/>
              <w:keepNext w:val="0"/>
            </w:pPr>
            <w:r>
              <w:t>0.23</w:t>
            </w:r>
          </w:p>
        </w:tc>
      </w:tr>
      <w:tr w:rsidR="00B178AB" w14:paraId="77EB3112" w14:textId="77777777" w:rsidTr="001C3C4D">
        <w:trPr>
          <w:cantSplit/>
          <w:jc w:val="center"/>
        </w:trPr>
        <w:tc>
          <w:tcPr>
            <w:tcW w:w="451" w:type="pct"/>
            <w:shd w:val="clear" w:color="auto" w:fill="CCCCCC"/>
          </w:tcPr>
          <w:p w14:paraId="51FADC7D" w14:textId="77777777" w:rsidR="00B178AB" w:rsidRDefault="00B178AB" w:rsidP="001C3C4D">
            <w:pPr>
              <w:keepNext/>
              <w:widowControl w:val="0"/>
              <w:tabs>
                <w:tab w:val="left" w:pos="-1440"/>
                <w:tab w:val="left" w:pos="-720"/>
                <w:tab w:val="left" w:pos="720"/>
                <w:tab w:val="left" w:pos="1440"/>
                <w:tab w:val="left" w:pos="2160"/>
              </w:tabs>
              <w:spacing w:after="0"/>
              <w:jc w:val="center"/>
              <w:rPr>
                <w:b/>
                <w:bCs/>
                <w:color w:val="000000"/>
              </w:rPr>
            </w:pPr>
          </w:p>
        </w:tc>
        <w:tc>
          <w:tcPr>
            <w:tcW w:w="715" w:type="pct"/>
            <w:shd w:val="clear" w:color="auto" w:fill="CCCCCC"/>
          </w:tcPr>
          <w:p w14:paraId="1FE985E6" w14:textId="77777777" w:rsidR="00B178AB" w:rsidRDefault="00B178AB" w:rsidP="001C3C4D">
            <w:pPr>
              <w:pStyle w:val="fig"/>
              <w:keepNext w:val="0"/>
              <w:rPr>
                <w:bCs/>
              </w:rPr>
            </w:pPr>
          </w:p>
        </w:tc>
        <w:tc>
          <w:tcPr>
            <w:tcW w:w="717" w:type="pct"/>
            <w:shd w:val="clear" w:color="auto" w:fill="CCCCCC"/>
          </w:tcPr>
          <w:p w14:paraId="5CC27DE7" w14:textId="77777777" w:rsidR="00B178AB" w:rsidRDefault="00B178AB" w:rsidP="001C3C4D">
            <w:pPr>
              <w:pStyle w:val="fig"/>
              <w:keepNext w:val="0"/>
              <w:rPr>
                <w:bCs/>
              </w:rPr>
            </w:pPr>
          </w:p>
        </w:tc>
        <w:tc>
          <w:tcPr>
            <w:tcW w:w="718" w:type="pct"/>
            <w:shd w:val="clear" w:color="auto" w:fill="CCCCCC"/>
            <w:vAlign w:val="bottom"/>
          </w:tcPr>
          <w:p w14:paraId="2C64ED59" w14:textId="77777777" w:rsidR="00B178AB" w:rsidRDefault="00B178AB" w:rsidP="001C3C4D">
            <w:pPr>
              <w:pStyle w:val="fig"/>
              <w:keepNext w:val="0"/>
              <w:rPr>
                <w:bCs/>
              </w:rPr>
            </w:pPr>
          </w:p>
        </w:tc>
        <w:tc>
          <w:tcPr>
            <w:tcW w:w="901" w:type="pct"/>
            <w:shd w:val="clear" w:color="auto" w:fill="CCCCCC"/>
            <w:vAlign w:val="bottom"/>
          </w:tcPr>
          <w:p w14:paraId="36F22E6C" w14:textId="77777777" w:rsidR="00B178AB" w:rsidRDefault="00B178AB" w:rsidP="001C3C4D">
            <w:pPr>
              <w:pStyle w:val="fig"/>
              <w:keepNext w:val="0"/>
              <w:rPr>
                <w:bCs/>
              </w:rPr>
            </w:pPr>
          </w:p>
        </w:tc>
        <w:tc>
          <w:tcPr>
            <w:tcW w:w="796" w:type="pct"/>
            <w:shd w:val="clear" w:color="auto" w:fill="CCCCCC"/>
          </w:tcPr>
          <w:p w14:paraId="03EBBCD4" w14:textId="77777777" w:rsidR="00B178AB" w:rsidRDefault="00B178AB" w:rsidP="001C3C4D">
            <w:pPr>
              <w:pStyle w:val="fig"/>
              <w:keepNext w:val="0"/>
              <w:rPr>
                <w:bCs/>
              </w:rPr>
            </w:pPr>
          </w:p>
        </w:tc>
        <w:tc>
          <w:tcPr>
            <w:tcW w:w="702" w:type="pct"/>
            <w:shd w:val="clear" w:color="auto" w:fill="CCCCCC"/>
          </w:tcPr>
          <w:p w14:paraId="05B7D175" w14:textId="77777777" w:rsidR="00B178AB" w:rsidRDefault="00B178AB" w:rsidP="001C3C4D">
            <w:pPr>
              <w:pStyle w:val="fig"/>
              <w:keepNext w:val="0"/>
              <w:rPr>
                <w:bCs/>
              </w:rPr>
            </w:pPr>
          </w:p>
        </w:tc>
      </w:tr>
      <w:tr w:rsidR="00B178AB" w14:paraId="2520C4C2" w14:textId="77777777" w:rsidTr="001C3C4D">
        <w:trPr>
          <w:cantSplit/>
          <w:jc w:val="center"/>
        </w:trPr>
        <w:tc>
          <w:tcPr>
            <w:tcW w:w="451" w:type="pct"/>
          </w:tcPr>
          <w:p w14:paraId="14C668E4" w14:textId="77777777" w:rsidR="00B178AB" w:rsidRDefault="00B178AB" w:rsidP="001C3C4D">
            <w:pPr>
              <w:keepNext/>
              <w:widowControl w:val="0"/>
              <w:tabs>
                <w:tab w:val="left" w:pos="-1440"/>
                <w:tab w:val="left" w:pos="-720"/>
                <w:tab w:val="left" w:pos="720"/>
                <w:tab w:val="left" w:pos="1440"/>
                <w:tab w:val="left" w:pos="2160"/>
              </w:tabs>
              <w:spacing w:after="0"/>
              <w:jc w:val="center"/>
              <w:rPr>
                <w:b/>
                <w:bCs/>
                <w:color w:val="000000"/>
              </w:rPr>
            </w:pPr>
            <w:r>
              <w:rPr>
                <w:b/>
                <w:bCs/>
                <w:color w:val="000000"/>
              </w:rPr>
              <w:t>1991</w:t>
            </w:r>
          </w:p>
        </w:tc>
        <w:tc>
          <w:tcPr>
            <w:tcW w:w="715" w:type="pct"/>
          </w:tcPr>
          <w:p w14:paraId="1AB2B54B" w14:textId="77777777" w:rsidR="00B178AB" w:rsidRDefault="00B178AB" w:rsidP="001C3C4D">
            <w:pPr>
              <w:pStyle w:val="fig"/>
              <w:keepNext w:val="0"/>
              <w:rPr>
                <w:bCs/>
              </w:rPr>
            </w:pPr>
            <w:r>
              <w:rPr>
                <w:bCs/>
              </w:rPr>
              <w:t>60,932</w:t>
            </w:r>
          </w:p>
        </w:tc>
        <w:tc>
          <w:tcPr>
            <w:tcW w:w="717" w:type="pct"/>
          </w:tcPr>
          <w:p w14:paraId="54E1B624" w14:textId="77777777" w:rsidR="00B178AB" w:rsidRDefault="00B178AB" w:rsidP="001C3C4D">
            <w:pPr>
              <w:pStyle w:val="fig"/>
              <w:keepNext w:val="0"/>
              <w:rPr>
                <w:bCs/>
              </w:rPr>
            </w:pPr>
            <w:r>
              <w:rPr>
                <w:bCs/>
              </w:rPr>
              <w:t>50,259</w:t>
            </w:r>
          </w:p>
        </w:tc>
        <w:tc>
          <w:tcPr>
            <w:tcW w:w="718" w:type="pct"/>
            <w:vAlign w:val="bottom"/>
          </w:tcPr>
          <w:p w14:paraId="7215703F" w14:textId="77777777" w:rsidR="00B178AB" w:rsidRDefault="00B178AB" w:rsidP="001C3C4D">
            <w:pPr>
              <w:pStyle w:val="fig"/>
              <w:keepNext w:val="0"/>
              <w:rPr>
                <w:bCs/>
              </w:rPr>
            </w:pPr>
            <w:r>
              <w:rPr>
                <w:bCs/>
              </w:rPr>
              <w:t>26,701</w:t>
            </w:r>
          </w:p>
        </w:tc>
        <w:tc>
          <w:tcPr>
            <w:tcW w:w="901" w:type="pct"/>
            <w:vAlign w:val="bottom"/>
          </w:tcPr>
          <w:p w14:paraId="3B8013AD" w14:textId="77777777" w:rsidR="00B178AB" w:rsidRDefault="00B178AB" w:rsidP="001C3C4D">
            <w:pPr>
              <w:pStyle w:val="fig"/>
              <w:keepNext w:val="0"/>
              <w:rPr>
                <w:bCs/>
              </w:rPr>
            </w:pPr>
            <w:r>
              <w:rPr>
                <w:bCs/>
              </w:rPr>
              <w:t>51,644</w:t>
            </w:r>
          </w:p>
        </w:tc>
        <w:tc>
          <w:tcPr>
            <w:tcW w:w="796" w:type="pct"/>
          </w:tcPr>
          <w:p w14:paraId="3B7FB82D" w14:textId="77777777" w:rsidR="00B178AB" w:rsidRDefault="00B178AB" w:rsidP="001C3C4D">
            <w:pPr>
              <w:pStyle w:val="fig"/>
              <w:keepNext w:val="0"/>
              <w:rPr>
                <w:bCs/>
              </w:rPr>
            </w:pPr>
            <w:r>
              <w:rPr>
                <w:bCs/>
              </w:rPr>
              <w:t>137,891</w:t>
            </w:r>
          </w:p>
        </w:tc>
        <w:tc>
          <w:tcPr>
            <w:tcW w:w="702" w:type="pct"/>
          </w:tcPr>
          <w:p w14:paraId="2DC97881" w14:textId="77777777" w:rsidR="00B178AB" w:rsidRDefault="00B178AB" w:rsidP="001C3C4D">
            <w:pPr>
              <w:pStyle w:val="fig"/>
              <w:keepNext w:val="0"/>
              <w:rPr>
                <w:bCs/>
              </w:rPr>
            </w:pPr>
            <w:r>
              <w:rPr>
                <w:bCs/>
              </w:rPr>
              <w:t>0.19</w:t>
            </w:r>
          </w:p>
        </w:tc>
      </w:tr>
      <w:tr w:rsidR="00B178AB" w14:paraId="1EDA87CB" w14:textId="77777777" w:rsidTr="001C3C4D">
        <w:trPr>
          <w:cantSplit/>
          <w:jc w:val="center"/>
        </w:trPr>
        <w:tc>
          <w:tcPr>
            <w:tcW w:w="451" w:type="pct"/>
          </w:tcPr>
          <w:p w14:paraId="7528FC6C" w14:textId="77777777" w:rsidR="00B178AB" w:rsidRDefault="00B178AB" w:rsidP="001C3C4D">
            <w:pPr>
              <w:keepNext/>
              <w:widowControl w:val="0"/>
              <w:tabs>
                <w:tab w:val="left" w:pos="-1440"/>
                <w:tab w:val="left" w:pos="-720"/>
                <w:tab w:val="left" w:pos="720"/>
                <w:tab w:val="left" w:pos="1440"/>
                <w:tab w:val="left" w:pos="2160"/>
              </w:tabs>
              <w:spacing w:after="0"/>
              <w:jc w:val="center"/>
              <w:rPr>
                <w:b/>
                <w:bCs/>
                <w:color w:val="000000"/>
              </w:rPr>
            </w:pPr>
            <w:r>
              <w:rPr>
                <w:b/>
                <w:bCs/>
                <w:color w:val="000000"/>
              </w:rPr>
              <w:t>1994</w:t>
            </w:r>
          </w:p>
        </w:tc>
        <w:tc>
          <w:tcPr>
            <w:tcW w:w="715" w:type="pct"/>
          </w:tcPr>
          <w:p w14:paraId="4068B30C" w14:textId="77777777" w:rsidR="00B178AB" w:rsidRDefault="00B178AB" w:rsidP="001C3C4D">
            <w:pPr>
              <w:spacing w:after="0"/>
              <w:jc w:val="center"/>
              <w:rPr>
                <w:bCs/>
              </w:rPr>
            </w:pPr>
            <w:r>
              <w:rPr>
                <w:bCs/>
              </w:rPr>
              <w:t>37,355</w:t>
            </w:r>
          </w:p>
        </w:tc>
        <w:tc>
          <w:tcPr>
            <w:tcW w:w="717" w:type="pct"/>
          </w:tcPr>
          <w:p w14:paraId="0BA997EC" w14:textId="77777777" w:rsidR="00B178AB" w:rsidRDefault="00B178AB" w:rsidP="001C3C4D">
            <w:pPr>
              <w:spacing w:after="0"/>
              <w:jc w:val="center"/>
              <w:rPr>
                <w:bCs/>
              </w:rPr>
            </w:pPr>
            <w:r>
              <w:rPr>
                <w:bCs/>
              </w:rPr>
              <w:t>27,174</w:t>
            </w:r>
          </w:p>
        </w:tc>
        <w:tc>
          <w:tcPr>
            <w:tcW w:w="718" w:type="pct"/>
            <w:vAlign w:val="bottom"/>
          </w:tcPr>
          <w:p w14:paraId="0435F3EF" w14:textId="77777777" w:rsidR="00B178AB" w:rsidRDefault="00B178AB" w:rsidP="001C3C4D">
            <w:pPr>
              <w:spacing w:after="0"/>
              <w:jc w:val="center"/>
              <w:rPr>
                <w:bCs/>
              </w:rPr>
            </w:pPr>
            <w:r>
              <w:rPr>
                <w:bCs/>
              </w:rPr>
              <w:t>14,213</w:t>
            </w:r>
          </w:p>
        </w:tc>
        <w:tc>
          <w:tcPr>
            <w:tcW w:w="901" w:type="pct"/>
            <w:vAlign w:val="bottom"/>
          </w:tcPr>
          <w:p w14:paraId="24DBB7F8" w14:textId="77777777" w:rsidR="00B178AB" w:rsidRDefault="00B178AB" w:rsidP="001C3C4D">
            <w:pPr>
              <w:spacing w:after="0"/>
              <w:jc w:val="center"/>
              <w:rPr>
                <w:bCs/>
              </w:rPr>
            </w:pPr>
            <w:r>
              <w:rPr>
                <w:bCs/>
              </w:rPr>
              <w:t>39,696</w:t>
            </w:r>
          </w:p>
        </w:tc>
        <w:tc>
          <w:tcPr>
            <w:tcW w:w="796" w:type="pct"/>
          </w:tcPr>
          <w:p w14:paraId="1C2D7C03" w14:textId="77777777" w:rsidR="00B178AB" w:rsidRDefault="00B178AB" w:rsidP="001C3C4D">
            <w:pPr>
              <w:spacing w:after="0"/>
              <w:jc w:val="center"/>
              <w:rPr>
                <w:bCs/>
              </w:rPr>
            </w:pPr>
            <w:r>
              <w:rPr>
                <w:bCs/>
              </w:rPr>
              <w:t>78,741</w:t>
            </w:r>
          </w:p>
        </w:tc>
        <w:tc>
          <w:tcPr>
            <w:tcW w:w="702" w:type="pct"/>
          </w:tcPr>
          <w:p w14:paraId="17FB4D8B" w14:textId="77777777" w:rsidR="00B178AB" w:rsidRDefault="00B178AB" w:rsidP="001C3C4D">
            <w:pPr>
              <w:spacing w:after="0"/>
              <w:jc w:val="center"/>
              <w:rPr>
                <w:bCs/>
              </w:rPr>
            </w:pPr>
            <w:r>
              <w:rPr>
                <w:bCs/>
              </w:rPr>
              <w:t>0.19</w:t>
            </w:r>
          </w:p>
        </w:tc>
      </w:tr>
      <w:tr w:rsidR="00B178AB" w14:paraId="58DEBFA0" w14:textId="77777777" w:rsidTr="001C3C4D">
        <w:trPr>
          <w:cantSplit/>
          <w:jc w:val="center"/>
        </w:trPr>
        <w:tc>
          <w:tcPr>
            <w:tcW w:w="451" w:type="pct"/>
          </w:tcPr>
          <w:p w14:paraId="4098365C" w14:textId="77777777" w:rsidR="00B178AB" w:rsidRDefault="00B178AB" w:rsidP="001C3C4D">
            <w:pPr>
              <w:keepNext/>
              <w:widowControl w:val="0"/>
              <w:tabs>
                <w:tab w:val="left" w:pos="-1440"/>
                <w:tab w:val="left" w:pos="-720"/>
                <w:tab w:val="left" w:pos="720"/>
                <w:tab w:val="left" w:pos="1440"/>
                <w:tab w:val="left" w:pos="2160"/>
              </w:tabs>
              <w:spacing w:after="0"/>
              <w:jc w:val="center"/>
              <w:rPr>
                <w:b/>
                <w:bCs/>
                <w:color w:val="000000"/>
              </w:rPr>
            </w:pPr>
            <w:r>
              <w:rPr>
                <w:b/>
                <w:bCs/>
                <w:color w:val="000000"/>
              </w:rPr>
              <w:t>1997</w:t>
            </w:r>
          </w:p>
        </w:tc>
        <w:tc>
          <w:tcPr>
            <w:tcW w:w="715" w:type="pct"/>
          </w:tcPr>
          <w:p w14:paraId="2A6A496E" w14:textId="77777777" w:rsidR="00B178AB" w:rsidRDefault="00B178AB" w:rsidP="001C3C4D">
            <w:pPr>
              <w:spacing w:after="0"/>
              <w:jc w:val="center"/>
              <w:rPr>
                <w:bCs/>
              </w:rPr>
            </w:pPr>
            <w:r>
              <w:rPr>
                <w:bCs/>
              </w:rPr>
              <w:t>38,541</w:t>
            </w:r>
          </w:p>
        </w:tc>
        <w:tc>
          <w:tcPr>
            <w:tcW w:w="717" w:type="pct"/>
          </w:tcPr>
          <w:p w14:paraId="4A8FCAEA" w14:textId="77777777" w:rsidR="00B178AB" w:rsidRDefault="00B178AB" w:rsidP="001C3C4D">
            <w:pPr>
              <w:spacing w:after="0"/>
              <w:jc w:val="center"/>
              <w:rPr>
                <w:bCs/>
              </w:rPr>
            </w:pPr>
            <w:r>
              <w:rPr>
                <w:bCs/>
              </w:rPr>
              <w:t>36,764</w:t>
            </w:r>
          </w:p>
        </w:tc>
        <w:tc>
          <w:tcPr>
            <w:tcW w:w="718" w:type="pct"/>
            <w:vAlign w:val="bottom"/>
          </w:tcPr>
          <w:p w14:paraId="09685791" w14:textId="77777777" w:rsidR="00B178AB" w:rsidRDefault="00B178AB" w:rsidP="001C3C4D">
            <w:pPr>
              <w:spacing w:after="0"/>
              <w:jc w:val="center"/>
              <w:rPr>
                <w:bCs/>
              </w:rPr>
            </w:pPr>
            <w:r>
              <w:rPr>
                <w:bCs/>
              </w:rPr>
              <w:t>18,115</w:t>
            </w:r>
          </w:p>
        </w:tc>
        <w:tc>
          <w:tcPr>
            <w:tcW w:w="901" w:type="pct"/>
            <w:vAlign w:val="bottom"/>
          </w:tcPr>
          <w:p w14:paraId="02F40004" w14:textId="77777777" w:rsidR="00B178AB" w:rsidRDefault="00B178AB" w:rsidP="001C3C4D">
            <w:pPr>
              <w:spacing w:after="0"/>
              <w:jc w:val="center"/>
              <w:rPr>
                <w:bCs/>
              </w:rPr>
            </w:pPr>
            <w:r>
              <w:rPr>
                <w:bCs/>
              </w:rPr>
              <w:t>65,400</w:t>
            </w:r>
          </w:p>
        </w:tc>
        <w:tc>
          <w:tcPr>
            <w:tcW w:w="796" w:type="pct"/>
          </w:tcPr>
          <w:p w14:paraId="65B13E9E" w14:textId="77777777" w:rsidR="00B178AB" w:rsidRDefault="00B178AB" w:rsidP="001C3C4D">
            <w:pPr>
              <w:spacing w:after="0"/>
              <w:jc w:val="center"/>
              <w:rPr>
                <w:bCs/>
              </w:rPr>
            </w:pPr>
            <w:r>
              <w:rPr>
                <w:bCs/>
              </w:rPr>
              <w:t>93,420</w:t>
            </w:r>
          </w:p>
        </w:tc>
        <w:tc>
          <w:tcPr>
            <w:tcW w:w="702" w:type="pct"/>
          </w:tcPr>
          <w:p w14:paraId="5BBC10D6" w14:textId="77777777" w:rsidR="00B178AB" w:rsidRDefault="00B178AB" w:rsidP="001C3C4D">
            <w:pPr>
              <w:spacing w:after="0"/>
              <w:jc w:val="center"/>
              <w:rPr>
                <w:bCs/>
              </w:rPr>
            </w:pPr>
            <w:r>
              <w:rPr>
                <w:bCs/>
              </w:rPr>
              <w:t>0.22</w:t>
            </w:r>
          </w:p>
        </w:tc>
      </w:tr>
      <w:tr w:rsidR="00B178AB" w14:paraId="6E303131" w14:textId="77777777" w:rsidTr="001C3C4D">
        <w:trPr>
          <w:cantSplit/>
          <w:jc w:val="center"/>
        </w:trPr>
        <w:tc>
          <w:tcPr>
            <w:tcW w:w="451" w:type="pct"/>
          </w:tcPr>
          <w:p w14:paraId="746A4DD0" w14:textId="77777777" w:rsidR="00B178AB" w:rsidRDefault="00B178AB" w:rsidP="001C3C4D">
            <w:pPr>
              <w:keepNext/>
              <w:widowControl w:val="0"/>
              <w:tabs>
                <w:tab w:val="left" w:pos="-1440"/>
                <w:tab w:val="left" w:pos="-720"/>
                <w:tab w:val="left" w:pos="720"/>
                <w:tab w:val="left" w:pos="1440"/>
                <w:tab w:val="left" w:pos="2160"/>
              </w:tabs>
              <w:spacing w:after="0"/>
              <w:jc w:val="center"/>
              <w:rPr>
                <w:b/>
                <w:bCs/>
                <w:color w:val="000000"/>
              </w:rPr>
            </w:pPr>
            <w:r>
              <w:rPr>
                <w:b/>
                <w:bCs/>
                <w:color w:val="000000"/>
              </w:rPr>
              <w:t>2000</w:t>
            </w:r>
          </w:p>
        </w:tc>
        <w:tc>
          <w:tcPr>
            <w:tcW w:w="715" w:type="pct"/>
          </w:tcPr>
          <w:p w14:paraId="2D382BF6" w14:textId="77777777" w:rsidR="00B178AB" w:rsidRDefault="00B178AB" w:rsidP="001C3C4D">
            <w:pPr>
              <w:tabs>
                <w:tab w:val="left" w:pos="251"/>
              </w:tabs>
              <w:spacing w:after="0"/>
              <w:jc w:val="center"/>
              <w:rPr>
                <w:bCs/>
              </w:rPr>
            </w:pPr>
            <w:r>
              <w:rPr>
                <w:bCs/>
              </w:rPr>
              <w:t>56,084</w:t>
            </w:r>
          </w:p>
        </w:tc>
        <w:tc>
          <w:tcPr>
            <w:tcW w:w="717" w:type="pct"/>
          </w:tcPr>
          <w:p w14:paraId="5EFB3888" w14:textId="77777777" w:rsidR="00B178AB" w:rsidRDefault="00B178AB" w:rsidP="001C3C4D">
            <w:pPr>
              <w:tabs>
                <w:tab w:val="left" w:pos="251"/>
              </w:tabs>
              <w:spacing w:after="0"/>
              <w:jc w:val="center"/>
              <w:rPr>
                <w:bCs/>
              </w:rPr>
            </w:pPr>
            <w:r>
              <w:rPr>
                <w:bCs/>
              </w:rPr>
              <w:t>42,969</w:t>
            </w:r>
          </w:p>
        </w:tc>
        <w:tc>
          <w:tcPr>
            <w:tcW w:w="718" w:type="pct"/>
            <w:vAlign w:val="bottom"/>
          </w:tcPr>
          <w:p w14:paraId="66B4B423" w14:textId="77777777" w:rsidR="00B178AB" w:rsidRDefault="00B178AB" w:rsidP="001C3C4D">
            <w:pPr>
              <w:tabs>
                <w:tab w:val="left" w:pos="251"/>
              </w:tabs>
              <w:spacing w:after="0"/>
              <w:jc w:val="center"/>
              <w:rPr>
                <w:bCs/>
              </w:rPr>
            </w:pPr>
            <w:r>
              <w:rPr>
                <w:bCs/>
              </w:rPr>
              <w:t>6,870</w:t>
            </w:r>
          </w:p>
        </w:tc>
        <w:tc>
          <w:tcPr>
            <w:tcW w:w="901" w:type="pct"/>
            <w:vAlign w:val="bottom"/>
          </w:tcPr>
          <w:p w14:paraId="3D6F90C9" w14:textId="77777777" w:rsidR="00B178AB" w:rsidRDefault="00B178AB" w:rsidP="001C3C4D">
            <w:pPr>
              <w:tabs>
                <w:tab w:val="left" w:pos="251"/>
              </w:tabs>
              <w:spacing w:after="0"/>
              <w:jc w:val="center"/>
              <w:rPr>
                <w:bCs/>
              </w:rPr>
            </w:pPr>
            <w:r>
              <w:rPr>
                <w:bCs/>
              </w:rPr>
              <w:t>22,462</w:t>
            </w:r>
          </w:p>
        </w:tc>
        <w:tc>
          <w:tcPr>
            <w:tcW w:w="796" w:type="pct"/>
          </w:tcPr>
          <w:p w14:paraId="7C124256" w14:textId="77777777" w:rsidR="00B178AB" w:rsidRDefault="00B178AB" w:rsidP="001C3C4D">
            <w:pPr>
              <w:tabs>
                <w:tab w:val="left" w:pos="251"/>
              </w:tabs>
              <w:spacing w:after="0"/>
              <w:jc w:val="center"/>
              <w:rPr>
                <w:bCs/>
              </w:rPr>
            </w:pPr>
            <w:r>
              <w:rPr>
                <w:bCs/>
              </w:rPr>
              <w:t>105,922</w:t>
            </w:r>
          </w:p>
        </w:tc>
        <w:tc>
          <w:tcPr>
            <w:tcW w:w="702" w:type="pct"/>
          </w:tcPr>
          <w:p w14:paraId="6387DCD8" w14:textId="77777777" w:rsidR="00B178AB" w:rsidRDefault="00B178AB" w:rsidP="001C3C4D">
            <w:pPr>
              <w:tabs>
                <w:tab w:val="left" w:pos="251"/>
              </w:tabs>
              <w:spacing w:after="0"/>
              <w:jc w:val="center"/>
              <w:rPr>
                <w:bCs/>
              </w:rPr>
            </w:pPr>
            <w:r>
              <w:rPr>
                <w:bCs/>
              </w:rPr>
              <w:t>0.28</w:t>
            </w:r>
          </w:p>
        </w:tc>
      </w:tr>
      <w:tr w:rsidR="00B178AB" w14:paraId="614B77D8" w14:textId="77777777" w:rsidTr="001C3C4D">
        <w:trPr>
          <w:cantSplit/>
          <w:jc w:val="center"/>
        </w:trPr>
        <w:tc>
          <w:tcPr>
            <w:tcW w:w="451" w:type="pct"/>
          </w:tcPr>
          <w:p w14:paraId="49DC2620" w14:textId="77777777" w:rsidR="00B178AB" w:rsidRDefault="00B178AB" w:rsidP="001C3C4D">
            <w:pPr>
              <w:keepNext/>
              <w:widowControl w:val="0"/>
              <w:tabs>
                <w:tab w:val="left" w:pos="-1440"/>
                <w:tab w:val="left" w:pos="-720"/>
                <w:tab w:val="left" w:pos="720"/>
                <w:tab w:val="left" w:pos="1440"/>
                <w:tab w:val="left" w:pos="2160"/>
              </w:tabs>
              <w:spacing w:after="0"/>
              <w:jc w:val="center"/>
              <w:rPr>
                <w:b/>
                <w:bCs/>
                <w:color w:val="000000"/>
              </w:rPr>
            </w:pPr>
            <w:r>
              <w:rPr>
                <w:b/>
                <w:bCs/>
                <w:color w:val="000000"/>
              </w:rPr>
              <w:t>2002</w:t>
            </w:r>
          </w:p>
        </w:tc>
        <w:tc>
          <w:tcPr>
            <w:tcW w:w="715" w:type="pct"/>
          </w:tcPr>
          <w:p w14:paraId="1DAF873F" w14:textId="77777777" w:rsidR="00B178AB" w:rsidRDefault="00B178AB" w:rsidP="001C3C4D">
            <w:pPr>
              <w:spacing w:after="0"/>
              <w:jc w:val="center"/>
            </w:pPr>
            <w:r>
              <w:t>54,634</w:t>
            </w:r>
          </w:p>
        </w:tc>
        <w:tc>
          <w:tcPr>
            <w:tcW w:w="717" w:type="pct"/>
          </w:tcPr>
          <w:p w14:paraId="71E44BC2" w14:textId="77777777" w:rsidR="00B178AB" w:rsidRDefault="00B178AB" w:rsidP="001C3C4D">
            <w:pPr>
              <w:spacing w:after="0"/>
              <w:jc w:val="center"/>
            </w:pPr>
            <w:r>
              <w:t>108,179</w:t>
            </w:r>
          </w:p>
        </w:tc>
        <w:tc>
          <w:tcPr>
            <w:tcW w:w="718" w:type="pct"/>
            <w:vAlign w:val="bottom"/>
          </w:tcPr>
          <w:p w14:paraId="5E3B4371" w14:textId="77777777" w:rsidR="00B178AB" w:rsidRDefault="00B178AB" w:rsidP="001C3C4D">
            <w:pPr>
              <w:spacing w:after="0"/>
              <w:jc w:val="center"/>
            </w:pPr>
            <w:r>
              <w:t>13,140</w:t>
            </w:r>
          </w:p>
        </w:tc>
        <w:tc>
          <w:tcPr>
            <w:tcW w:w="901" w:type="pct"/>
            <w:vAlign w:val="bottom"/>
          </w:tcPr>
          <w:p w14:paraId="22972A88" w14:textId="77777777" w:rsidR="00B178AB" w:rsidRDefault="00B178AB" w:rsidP="001C3C4D">
            <w:pPr>
              <w:spacing w:after="0"/>
              <w:jc w:val="center"/>
            </w:pPr>
            <w:r>
              <w:t>181,334</w:t>
            </w:r>
          </w:p>
        </w:tc>
        <w:tc>
          <w:tcPr>
            <w:tcW w:w="796" w:type="pct"/>
          </w:tcPr>
          <w:p w14:paraId="1C476D23" w14:textId="77777777" w:rsidR="00B178AB" w:rsidRDefault="00B178AB" w:rsidP="001C3C4D">
            <w:pPr>
              <w:spacing w:after="0"/>
              <w:jc w:val="center"/>
            </w:pPr>
            <w:r>
              <w:t>175,953</w:t>
            </w:r>
          </w:p>
        </w:tc>
        <w:tc>
          <w:tcPr>
            <w:tcW w:w="702" w:type="pct"/>
          </w:tcPr>
          <w:p w14:paraId="7B32A75C" w14:textId="77777777" w:rsidR="00B178AB" w:rsidRDefault="00B178AB" w:rsidP="001C3C4D">
            <w:pPr>
              <w:spacing w:after="0"/>
              <w:jc w:val="center"/>
            </w:pPr>
            <w:r>
              <w:rPr>
                <w:bCs/>
              </w:rPr>
              <w:t>0.38</w:t>
            </w:r>
          </w:p>
        </w:tc>
      </w:tr>
      <w:tr w:rsidR="00B178AB" w14:paraId="508959F6" w14:textId="77777777" w:rsidTr="001C3C4D">
        <w:trPr>
          <w:cantSplit/>
          <w:jc w:val="center"/>
        </w:trPr>
        <w:tc>
          <w:tcPr>
            <w:tcW w:w="451" w:type="pct"/>
          </w:tcPr>
          <w:p w14:paraId="27418A63" w14:textId="77777777" w:rsidR="00B178AB" w:rsidRDefault="00B178AB" w:rsidP="001C3C4D">
            <w:pPr>
              <w:keepNext/>
              <w:widowControl w:val="0"/>
              <w:tabs>
                <w:tab w:val="left" w:pos="-1440"/>
                <w:tab w:val="left" w:pos="-720"/>
                <w:tab w:val="left" w:pos="720"/>
                <w:tab w:val="left" w:pos="1440"/>
                <w:tab w:val="left" w:pos="2160"/>
              </w:tabs>
              <w:spacing w:after="0"/>
              <w:jc w:val="center"/>
              <w:rPr>
                <w:b/>
                <w:bCs/>
                <w:color w:val="000000"/>
              </w:rPr>
            </w:pPr>
            <w:r>
              <w:rPr>
                <w:b/>
                <w:bCs/>
                <w:color w:val="000000"/>
              </w:rPr>
              <w:t>2004</w:t>
            </w:r>
          </w:p>
        </w:tc>
        <w:tc>
          <w:tcPr>
            <w:tcW w:w="715" w:type="pct"/>
          </w:tcPr>
          <w:p w14:paraId="1866C78B" w14:textId="77777777" w:rsidR="00B178AB" w:rsidRDefault="00B178AB" w:rsidP="001C3C4D">
            <w:pPr>
              <w:spacing w:after="0"/>
              <w:jc w:val="center"/>
            </w:pPr>
            <w:r>
              <w:t>112,040</w:t>
            </w:r>
          </w:p>
        </w:tc>
        <w:tc>
          <w:tcPr>
            <w:tcW w:w="717" w:type="pct"/>
          </w:tcPr>
          <w:p w14:paraId="3A01CF3A" w14:textId="77777777" w:rsidR="00B178AB" w:rsidRDefault="00B178AB" w:rsidP="001C3C4D">
            <w:pPr>
              <w:spacing w:after="0"/>
              <w:jc w:val="center"/>
            </w:pPr>
            <w:r>
              <w:t>11,763</w:t>
            </w:r>
          </w:p>
        </w:tc>
        <w:tc>
          <w:tcPr>
            <w:tcW w:w="718" w:type="pct"/>
            <w:vAlign w:val="bottom"/>
          </w:tcPr>
          <w:p w14:paraId="7277B298" w14:textId="77777777" w:rsidR="00B178AB" w:rsidRDefault="00B178AB" w:rsidP="001C3C4D">
            <w:pPr>
              <w:spacing w:after="0"/>
              <w:jc w:val="center"/>
            </w:pPr>
            <w:r>
              <w:t>6,605</w:t>
            </w:r>
          </w:p>
        </w:tc>
        <w:tc>
          <w:tcPr>
            <w:tcW w:w="901" w:type="pct"/>
            <w:vAlign w:val="bottom"/>
          </w:tcPr>
          <w:p w14:paraId="750B58D7" w14:textId="77777777" w:rsidR="00B178AB" w:rsidRDefault="00B178AB" w:rsidP="001C3C4D">
            <w:pPr>
              <w:spacing w:after="0"/>
              <w:jc w:val="center"/>
            </w:pPr>
            <w:r>
              <w:t>235,658</w:t>
            </w:r>
          </w:p>
        </w:tc>
        <w:tc>
          <w:tcPr>
            <w:tcW w:w="796" w:type="pct"/>
          </w:tcPr>
          <w:p w14:paraId="4F5C3866" w14:textId="77777777" w:rsidR="00B178AB" w:rsidRDefault="00B178AB" w:rsidP="001C3C4D">
            <w:pPr>
              <w:spacing w:after="0"/>
              <w:jc w:val="center"/>
            </w:pPr>
            <w:r>
              <w:t>130,408</w:t>
            </w:r>
          </w:p>
        </w:tc>
        <w:tc>
          <w:tcPr>
            <w:tcW w:w="702" w:type="pct"/>
          </w:tcPr>
          <w:p w14:paraId="1FEC8A7B" w14:textId="77777777" w:rsidR="00B178AB" w:rsidRDefault="00B178AB" w:rsidP="001C3C4D">
            <w:pPr>
              <w:spacing w:after="0"/>
              <w:jc w:val="center"/>
            </w:pPr>
            <w:r>
              <w:t>0.78</w:t>
            </w:r>
          </w:p>
        </w:tc>
      </w:tr>
      <w:tr w:rsidR="00B178AB" w14:paraId="475411C8" w14:textId="77777777" w:rsidTr="001C3C4D">
        <w:trPr>
          <w:cantSplit/>
          <w:jc w:val="center"/>
        </w:trPr>
        <w:tc>
          <w:tcPr>
            <w:tcW w:w="451" w:type="pct"/>
          </w:tcPr>
          <w:p w14:paraId="404D24EF" w14:textId="77777777" w:rsidR="00B178AB" w:rsidRDefault="00B178AB" w:rsidP="001C3C4D">
            <w:pPr>
              <w:keepNext/>
              <w:widowControl w:val="0"/>
              <w:tabs>
                <w:tab w:val="left" w:pos="-1440"/>
                <w:tab w:val="left" w:pos="-720"/>
                <w:tab w:val="left" w:pos="720"/>
                <w:tab w:val="left" w:pos="1440"/>
                <w:tab w:val="left" w:pos="2160"/>
              </w:tabs>
              <w:spacing w:after="0"/>
              <w:jc w:val="center"/>
              <w:rPr>
                <w:b/>
                <w:bCs/>
                <w:color w:val="000000"/>
              </w:rPr>
            </w:pPr>
            <w:r>
              <w:rPr>
                <w:b/>
                <w:bCs/>
                <w:color w:val="000000"/>
              </w:rPr>
              <w:t>2006</w:t>
            </w:r>
          </w:p>
        </w:tc>
        <w:tc>
          <w:tcPr>
            <w:tcW w:w="715" w:type="pct"/>
          </w:tcPr>
          <w:p w14:paraId="6A8EB43F" w14:textId="77777777" w:rsidR="00B178AB" w:rsidRDefault="00B178AB" w:rsidP="001C3C4D">
            <w:pPr>
              <w:spacing w:after="0"/>
              <w:jc w:val="center"/>
            </w:pPr>
            <w:r>
              <w:t>69,996</w:t>
            </w:r>
          </w:p>
        </w:tc>
        <w:tc>
          <w:tcPr>
            <w:tcW w:w="717" w:type="pct"/>
          </w:tcPr>
          <w:p w14:paraId="7FA5C367" w14:textId="77777777" w:rsidR="00B178AB" w:rsidRDefault="00B178AB" w:rsidP="001C3C4D">
            <w:pPr>
              <w:spacing w:after="0"/>
              <w:jc w:val="center"/>
            </w:pPr>
            <w:r>
              <w:t>18,002</w:t>
            </w:r>
          </w:p>
        </w:tc>
        <w:tc>
          <w:tcPr>
            <w:tcW w:w="718" w:type="pct"/>
            <w:vAlign w:val="bottom"/>
          </w:tcPr>
          <w:p w14:paraId="1546438D" w14:textId="77777777" w:rsidR="00B178AB" w:rsidRDefault="00B178AB" w:rsidP="001C3C4D">
            <w:pPr>
              <w:spacing w:after="0"/>
              <w:jc w:val="center"/>
            </w:pPr>
            <w:r>
              <w:t>6,514</w:t>
            </w:r>
          </w:p>
        </w:tc>
        <w:tc>
          <w:tcPr>
            <w:tcW w:w="901" w:type="pct"/>
            <w:vAlign w:val="bottom"/>
          </w:tcPr>
          <w:p w14:paraId="439A38E3" w14:textId="77777777" w:rsidR="00B178AB" w:rsidRDefault="00B178AB" w:rsidP="001C3C4D">
            <w:pPr>
              <w:spacing w:after="0"/>
              <w:jc w:val="center"/>
            </w:pPr>
            <w:r>
              <w:t>18,006</w:t>
            </w:r>
          </w:p>
        </w:tc>
        <w:tc>
          <w:tcPr>
            <w:tcW w:w="796" w:type="pct"/>
          </w:tcPr>
          <w:p w14:paraId="0E852CF1" w14:textId="77777777" w:rsidR="00B178AB" w:rsidRDefault="00B178AB" w:rsidP="001C3C4D">
            <w:pPr>
              <w:spacing w:after="0"/>
              <w:jc w:val="center"/>
            </w:pPr>
            <w:r>
              <w:t>94,512</w:t>
            </w:r>
          </w:p>
        </w:tc>
        <w:tc>
          <w:tcPr>
            <w:tcW w:w="702" w:type="pct"/>
          </w:tcPr>
          <w:p w14:paraId="2619D02D" w14:textId="77777777" w:rsidR="00B178AB" w:rsidRDefault="00B178AB" w:rsidP="001C3C4D">
            <w:pPr>
              <w:spacing w:after="0"/>
              <w:jc w:val="center"/>
            </w:pPr>
            <w:r>
              <w:t>0.48</w:t>
            </w:r>
          </w:p>
        </w:tc>
      </w:tr>
      <w:tr w:rsidR="00B178AB" w14:paraId="377556BF" w14:textId="77777777" w:rsidTr="001C3C4D">
        <w:trPr>
          <w:cantSplit/>
          <w:jc w:val="center"/>
        </w:trPr>
        <w:tc>
          <w:tcPr>
            <w:tcW w:w="451" w:type="pct"/>
          </w:tcPr>
          <w:p w14:paraId="7F3B11C6" w14:textId="77777777" w:rsidR="00B178AB" w:rsidRDefault="00B178AB" w:rsidP="001C3C4D">
            <w:pPr>
              <w:keepNext/>
              <w:widowControl w:val="0"/>
              <w:tabs>
                <w:tab w:val="left" w:pos="-1440"/>
                <w:tab w:val="left" w:pos="-720"/>
                <w:tab w:val="left" w:pos="720"/>
                <w:tab w:val="left" w:pos="1440"/>
                <w:tab w:val="left" w:pos="2160"/>
              </w:tabs>
              <w:spacing w:after="0"/>
              <w:jc w:val="center"/>
              <w:rPr>
                <w:b/>
                <w:bCs/>
                <w:color w:val="000000"/>
              </w:rPr>
            </w:pPr>
            <w:r>
              <w:rPr>
                <w:b/>
                <w:bCs/>
                <w:color w:val="000000"/>
              </w:rPr>
              <w:t>2010</w:t>
            </w:r>
          </w:p>
        </w:tc>
        <w:tc>
          <w:tcPr>
            <w:tcW w:w="715" w:type="pct"/>
          </w:tcPr>
          <w:p w14:paraId="1825DD41" w14:textId="77777777" w:rsidR="00B178AB" w:rsidRDefault="00B178AB" w:rsidP="001C3C4D">
            <w:pPr>
              <w:spacing w:after="0"/>
              <w:jc w:val="center"/>
            </w:pPr>
            <w:r>
              <w:t>104,320</w:t>
            </w:r>
          </w:p>
        </w:tc>
        <w:tc>
          <w:tcPr>
            <w:tcW w:w="717" w:type="pct"/>
          </w:tcPr>
          <w:p w14:paraId="7FA5D80F" w14:textId="77777777" w:rsidR="00B178AB" w:rsidRDefault="00B178AB" w:rsidP="001C3C4D">
            <w:pPr>
              <w:spacing w:after="0"/>
              <w:jc w:val="center"/>
            </w:pPr>
            <w:r>
              <w:t>28,675</w:t>
            </w:r>
          </w:p>
        </w:tc>
        <w:tc>
          <w:tcPr>
            <w:tcW w:w="718" w:type="pct"/>
            <w:vAlign w:val="bottom"/>
          </w:tcPr>
          <w:p w14:paraId="185EA24D" w14:textId="77777777" w:rsidR="00B178AB" w:rsidRDefault="00B178AB" w:rsidP="001C3C4D">
            <w:pPr>
              <w:spacing w:after="0"/>
              <w:jc w:val="center"/>
            </w:pPr>
            <w:r>
              <w:t>7,938</w:t>
            </w:r>
          </w:p>
        </w:tc>
        <w:tc>
          <w:tcPr>
            <w:tcW w:w="901" w:type="pct"/>
            <w:vAlign w:val="bottom"/>
          </w:tcPr>
          <w:p w14:paraId="0185185A" w14:textId="77777777" w:rsidR="00B178AB" w:rsidRDefault="00B178AB" w:rsidP="001C3C4D">
            <w:pPr>
              <w:spacing w:after="0"/>
              <w:jc w:val="center"/>
            </w:pPr>
            <w:r>
              <w:t>110,986</w:t>
            </w:r>
          </w:p>
        </w:tc>
        <w:tc>
          <w:tcPr>
            <w:tcW w:w="796" w:type="pct"/>
          </w:tcPr>
          <w:p w14:paraId="6A03E6E5" w14:textId="77777777" w:rsidR="00B178AB" w:rsidRDefault="00B178AB" w:rsidP="001C3C4D">
            <w:pPr>
              <w:spacing w:after="0"/>
              <w:jc w:val="center"/>
            </w:pPr>
            <w:r>
              <w:t>140,932</w:t>
            </w:r>
          </w:p>
        </w:tc>
        <w:tc>
          <w:tcPr>
            <w:tcW w:w="702" w:type="pct"/>
          </w:tcPr>
          <w:p w14:paraId="32BDD3DB" w14:textId="77777777" w:rsidR="00B178AB" w:rsidRDefault="00B178AB" w:rsidP="001C3C4D">
            <w:pPr>
              <w:spacing w:after="0"/>
              <w:jc w:val="center"/>
            </w:pPr>
            <w:r>
              <w:t>0.33</w:t>
            </w:r>
          </w:p>
        </w:tc>
      </w:tr>
      <w:tr w:rsidR="00B178AB" w14:paraId="5E1D6595" w14:textId="77777777" w:rsidTr="001C3C4D">
        <w:trPr>
          <w:cantSplit/>
          <w:jc w:val="center"/>
        </w:trPr>
        <w:tc>
          <w:tcPr>
            <w:tcW w:w="451" w:type="pct"/>
          </w:tcPr>
          <w:p w14:paraId="2B8D9D3A" w14:textId="77777777" w:rsidR="00B178AB" w:rsidRDefault="00B178AB" w:rsidP="001C3C4D">
            <w:pPr>
              <w:keepNext/>
              <w:widowControl w:val="0"/>
              <w:tabs>
                <w:tab w:val="left" w:pos="-1440"/>
                <w:tab w:val="left" w:pos="-720"/>
                <w:tab w:val="left" w:pos="720"/>
                <w:tab w:val="left" w:pos="1440"/>
                <w:tab w:val="left" w:pos="2160"/>
              </w:tabs>
              <w:spacing w:after="0"/>
              <w:jc w:val="center"/>
              <w:rPr>
                <w:b/>
                <w:bCs/>
                <w:color w:val="000000"/>
              </w:rPr>
            </w:pPr>
            <w:r>
              <w:rPr>
                <w:b/>
                <w:bCs/>
                <w:color w:val="000000"/>
              </w:rPr>
              <w:t>2012</w:t>
            </w:r>
          </w:p>
        </w:tc>
        <w:tc>
          <w:tcPr>
            <w:tcW w:w="715" w:type="pct"/>
          </w:tcPr>
          <w:p w14:paraId="72D58A9E" w14:textId="77777777" w:rsidR="00B178AB" w:rsidRDefault="00B178AB" w:rsidP="001C3C4D">
            <w:pPr>
              <w:spacing w:after="0"/>
              <w:jc w:val="center"/>
            </w:pPr>
            <w:r>
              <w:t>31,488</w:t>
            </w:r>
          </w:p>
        </w:tc>
        <w:tc>
          <w:tcPr>
            <w:tcW w:w="717" w:type="pct"/>
          </w:tcPr>
          <w:p w14:paraId="0533B35B" w14:textId="77777777" w:rsidR="00B178AB" w:rsidRDefault="00B178AB" w:rsidP="001C3C4D">
            <w:pPr>
              <w:spacing w:after="0"/>
              <w:jc w:val="center"/>
            </w:pPr>
            <w:r>
              <w:t>7,433</w:t>
            </w:r>
          </w:p>
        </w:tc>
        <w:tc>
          <w:tcPr>
            <w:tcW w:w="718" w:type="pct"/>
            <w:vAlign w:val="bottom"/>
          </w:tcPr>
          <w:p w14:paraId="2B746986" w14:textId="77777777" w:rsidR="00B178AB" w:rsidRDefault="00B178AB" w:rsidP="001C3C4D">
            <w:pPr>
              <w:spacing w:after="0"/>
              <w:jc w:val="center"/>
            </w:pPr>
            <w:r>
              <w:t>5,360</w:t>
            </w:r>
          </w:p>
        </w:tc>
        <w:tc>
          <w:tcPr>
            <w:tcW w:w="901" w:type="pct"/>
            <w:vAlign w:val="bottom"/>
          </w:tcPr>
          <w:p w14:paraId="2C010DC0" w14:textId="77777777" w:rsidR="00B178AB" w:rsidRDefault="00B178AB" w:rsidP="001C3C4D">
            <w:pPr>
              <w:spacing w:after="0"/>
              <w:jc w:val="center"/>
            </w:pPr>
            <w:r>
              <w:t>13,237</w:t>
            </w:r>
          </w:p>
        </w:tc>
        <w:tc>
          <w:tcPr>
            <w:tcW w:w="796" w:type="pct"/>
          </w:tcPr>
          <w:p w14:paraId="3F7950F2" w14:textId="77777777" w:rsidR="00B178AB" w:rsidRDefault="00B178AB" w:rsidP="001C3C4D">
            <w:pPr>
              <w:spacing w:after="0"/>
              <w:jc w:val="center"/>
            </w:pPr>
            <w:r>
              <w:t>44,281</w:t>
            </w:r>
          </w:p>
        </w:tc>
        <w:tc>
          <w:tcPr>
            <w:tcW w:w="702" w:type="pct"/>
          </w:tcPr>
          <w:p w14:paraId="2C2337B8" w14:textId="77777777" w:rsidR="00B178AB" w:rsidRDefault="00B178AB" w:rsidP="001C3C4D">
            <w:pPr>
              <w:spacing w:after="0"/>
              <w:jc w:val="center"/>
            </w:pPr>
            <w:r>
              <w:t>0.55</w:t>
            </w:r>
          </w:p>
        </w:tc>
      </w:tr>
      <w:tr w:rsidR="00B178AB" w14:paraId="03FECF5A" w14:textId="77777777" w:rsidTr="001C3C4D">
        <w:trPr>
          <w:cantSplit/>
          <w:jc w:val="center"/>
        </w:trPr>
        <w:tc>
          <w:tcPr>
            <w:tcW w:w="451" w:type="pct"/>
          </w:tcPr>
          <w:p w14:paraId="28CEF9DE" w14:textId="77777777" w:rsidR="00B178AB" w:rsidRDefault="00B178AB" w:rsidP="001C3C4D">
            <w:pPr>
              <w:keepNext/>
              <w:widowControl w:val="0"/>
              <w:tabs>
                <w:tab w:val="left" w:pos="-1440"/>
                <w:tab w:val="left" w:pos="-720"/>
                <w:tab w:val="left" w:pos="720"/>
                <w:tab w:val="left" w:pos="1440"/>
                <w:tab w:val="left" w:pos="2160"/>
              </w:tabs>
              <w:spacing w:after="0"/>
              <w:jc w:val="center"/>
              <w:rPr>
                <w:b/>
                <w:bCs/>
                <w:color w:val="000000"/>
              </w:rPr>
            </w:pPr>
            <w:r>
              <w:rPr>
                <w:b/>
                <w:bCs/>
                <w:color w:val="000000"/>
              </w:rPr>
              <w:t>2014</w:t>
            </w:r>
          </w:p>
        </w:tc>
        <w:tc>
          <w:tcPr>
            <w:tcW w:w="715" w:type="pct"/>
          </w:tcPr>
          <w:p w14:paraId="27549357" w14:textId="77777777" w:rsidR="00B178AB" w:rsidRDefault="00B178AB" w:rsidP="001C3C4D">
            <w:pPr>
              <w:spacing w:after="0"/>
              <w:jc w:val="center"/>
            </w:pPr>
            <w:r>
              <w:t>63,723</w:t>
            </w:r>
          </w:p>
        </w:tc>
        <w:tc>
          <w:tcPr>
            <w:tcW w:w="717" w:type="pct"/>
          </w:tcPr>
          <w:p w14:paraId="72A53456" w14:textId="77777777" w:rsidR="00B178AB" w:rsidRDefault="00B178AB" w:rsidP="001C3C4D">
            <w:pPr>
              <w:spacing w:after="0"/>
              <w:jc w:val="center"/>
            </w:pPr>
            <w:r>
              <w:t>6,807</w:t>
            </w:r>
          </w:p>
        </w:tc>
        <w:tc>
          <w:tcPr>
            <w:tcW w:w="718" w:type="pct"/>
            <w:vAlign w:val="bottom"/>
          </w:tcPr>
          <w:p w14:paraId="46D5CF3D" w14:textId="77777777" w:rsidR="00B178AB" w:rsidRDefault="00B178AB" w:rsidP="001C3C4D">
            <w:pPr>
              <w:spacing w:after="0"/>
              <w:jc w:val="center"/>
            </w:pPr>
            <w:r>
              <w:t>14,787</w:t>
            </w:r>
          </w:p>
        </w:tc>
        <w:tc>
          <w:tcPr>
            <w:tcW w:w="901" w:type="pct"/>
            <w:vAlign w:val="bottom"/>
          </w:tcPr>
          <w:p w14:paraId="137C24B7" w14:textId="77777777" w:rsidR="00B178AB" w:rsidRDefault="00B178AB" w:rsidP="001C3C4D">
            <w:pPr>
              <w:spacing w:after="0"/>
              <w:jc w:val="center"/>
            </w:pPr>
            <w:r>
              <w:t>69,168</w:t>
            </w:r>
          </w:p>
        </w:tc>
        <w:tc>
          <w:tcPr>
            <w:tcW w:w="796" w:type="pct"/>
          </w:tcPr>
          <w:p w14:paraId="1C9933E2" w14:textId="77777777" w:rsidR="00B178AB" w:rsidRDefault="00B178AB" w:rsidP="001C3C4D">
            <w:pPr>
              <w:spacing w:after="0"/>
              <w:jc w:val="center"/>
            </w:pPr>
            <w:r>
              <w:t>85,316</w:t>
            </w:r>
          </w:p>
        </w:tc>
        <w:tc>
          <w:tcPr>
            <w:tcW w:w="702" w:type="pct"/>
          </w:tcPr>
          <w:p w14:paraId="3C682FCE" w14:textId="77777777" w:rsidR="00B178AB" w:rsidRDefault="00B178AB" w:rsidP="001C3C4D">
            <w:pPr>
              <w:spacing w:after="0"/>
              <w:jc w:val="center"/>
            </w:pPr>
            <w:r>
              <w:t>0.24</w:t>
            </w:r>
          </w:p>
        </w:tc>
      </w:tr>
      <w:tr w:rsidR="00B178AB" w14:paraId="590FD051" w14:textId="77777777" w:rsidTr="001C3C4D">
        <w:trPr>
          <w:cantSplit/>
          <w:jc w:val="center"/>
        </w:trPr>
        <w:tc>
          <w:tcPr>
            <w:tcW w:w="451" w:type="pct"/>
          </w:tcPr>
          <w:p w14:paraId="6165572E" w14:textId="77777777" w:rsidR="00B178AB" w:rsidRDefault="00B178AB" w:rsidP="001C3C4D">
            <w:pPr>
              <w:keepNext/>
              <w:widowControl w:val="0"/>
              <w:tabs>
                <w:tab w:val="left" w:pos="-1440"/>
                <w:tab w:val="left" w:pos="-720"/>
                <w:tab w:val="left" w:pos="720"/>
                <w:tab w:val="left" w:pos="1440"/>
                <w:tab w:val="left" w:pos="2160"/>
              </w:tabs>
              <w:spacing w:after="0"/>
              <w:jc w:val="center"/>
              <w:rPr>
                <w:b/>
                <w:bCs/>
                <w:color w:val="000000"/>
              </w:rPr>
            </w:pPr>
            <w:r>
              <w:rPr>
                <w:b/>
                <w:bCs/>
                <w:color w:val="000000"/>
              </w:rPr>
              <w:t>2016</w:t>
            </w:r>
          </w:p>
        </w:tc>
        <w:tc>
          <w:tcPr>
            <w:tcW w:w="715" w:type="pct"/>
          </w:tcPr>
          <w:p w14:paraId="07CE755A" w14:textId="77777777" w:rsidR="00B178AB" w:rsidRDefault="00B178AB" w:rsidP="001C3C4D">
            <w:pPr>
              <w:spacing w:after="0"/>
              <w:jc w:val="center"/>
            </w:pPr>
            <w:r>
              <w:t>59,119</w:t>
            </w:r>
          </w:p>
        </w:tc>
        <w:tc>
          <w:tcPr>
            <w:tcW w:w="717" w:type="pct"/>
          </w:tcPr>
          <w:p w14:paraId="1678B7EB" w14:textId="77777777" w:rsidR="00B178AB" w:rsidRDefault="00B178AB" w:rsidP="001C3C4D">
            <w:pPr>
              <w:spacing w:after="0"/>
              <w:jc w:val="center"/>
            </w:pPr>
            <w:r>
              <w:t>9,404</w:t>
            </w:r>
          </w:p>
        </w:tc>
        <w:tc>
          <w:tcPr>
            <w:tcW w:w="718" w:type="pct"/>
            <w:vAlign w:val="bottom"/>
          </w:tcPr>
          <w:p w14:paraId="30346B05" w14:textId="77777777" w:rsidR="00B178AB" w:rsidRDefault="00B178AB" w:rsidP="001C3C4D">
            <w:pPr>
              <w:spacing w:after="0"/>
              <w:jc w:val="center"/>
            </w:pPr>
            <w:r>
              <w:t>14,547</w:t>
            </w:r>
          </w:p>
        </w:tc>
        <w:tc>
          <w:tcPr>
            <w:tcW w:w="901" w:type="pct"/>
            <w:vAlign w:val="bottom"/>
          </w:tcPr>
          <w:p w14:paraId="65FA5E94" w14:textId="77777777" w:rsidR="00B178AB" w:rsidRDefault="00B178AB" w:rsidP="001C3C4D">
            <w:pPr>
              <w:spacing w:after="0"/>
              <w:jc w:val="center"/>
            </w:pPr>
            <w:r>
              <w:t>10,047</w:t>
            </w:r>
          </w:p>
        </w:tc>
        <w:tc>
          <w:tcPr>
            <w:tcW w:w="796" w:type="pct"/>
          </w:tcPr>
          <w:p w14:paraId="510B43B5" w14:textId="77777777" w:rsidR="00B178AB" w:rsidRDefault="00B178AB" w:rsidP="001C3C4D">
            <w:pPr>
              <w:spacing w:after="0"/>
              <w:jc w:val="center"/>
            </w:pPr>
            <w:r>
              <w:t>83,070</w:t>
            </w:r>
          </w:p>
        </w:tc>
        <w:tc>
          <w:tcPr>
            <w:tcW w:w="702" w:type="pct"/>
          </w:tcPr>
          <w:p w14:paraId="38315ED5" w14:textId="77777777" w:rsidR="00B178AB" w:rsidRDefault="00B178AB" w:rsidP="001C3C4D">
            <w:pPr>
              <w:spacing w:after="0"/>
              <w:jc w:val="center"/>
            </w:pPr>
            <w:r>
              <w:t>0.33</w:t>
            </w:r>
          </w:p>
        </w:tc>
      </w:tr>
      <w:tr w:rsidR="00B178AB" w14:paraId="4A5788BE" w14:textId="77777777" w:rsidTr="00295FA6">
        <w:tblPrEx>
          <w:tblW w:w="4786" w:type="pct"/>
          <w:jc w:val="center"/>
          <w:tblCellMar>
            <w:left w:w="120" w:type="dxa"/>
            <w:right w:w="120" w:type="dxa"/>
          </w:tblCellMar>
          <w:tblLook w:val="0000" w:firstRow="0" w:lastRow="0" w:firstColumn="0" w:lastColumn="0" w:noHBand="0" w:noVBand="0"/>
          <w:tblPrExChange w:id="1047" w:author="Steve Barbeaux" w:date="2022-10-09T18:47:00Z">
            <w:tblPrEx>
              <w:tblW w:w="4786" w:type="pct"/>
              <w:jc w:val="center"/>
              <w:tblCellMar>
                <w:left w:w="120" w:type="dxa"/>
                <w:right w:w="120" w:type="dxa"/>
              </w:tblCellMar>
              <w:tblLook w:val="0000" w:firstRow="0" w:lastRow="0" w:firstColumn="0" w:lastColumn="0" w:noHBand="0" w:noVBand="0"/>
            </w:tblPrEx>
          </w:tblPrExChange>
        </w:tblPrEx>
        <w:trPr>
          <w:cantSplit/>
          <w:jc w:val="center"/>
          <w:trPrChange w:id="1048" w:author="Steve Barbeaux" w:date="2022-10-09T18:47:00Z">
            <w:trPr>
              <w:cantSplit/>
              <w:jc w:val="center"/>
            </w:trPr>
          </w:trPrChange>
        </w:trPr>
        <w:tc>
          <w:tcPr>
            <w:tcW w:w="451" w:type="pct"/>
            <w:tcPrChange w:id="1049" w:author="Steve Barbeaux" w:date="2022-10-09T18:47:00Z">
              <w:tcPr>
                <w:tcW w:w="451" w:type="pct"/>
                <w:tcBorders>
                  <w:bottom w:val="single" w:sz="4" w:space="0" w:color="auto"/>
                </w:tcBorders>
              </w:tcPr>
            </w:tcPrChange>
          </w:tcPr>
          <w:p w14:paraId="4EB7A371" w14:textId="77777777" w:rsidR="00B178AB" w:rsidRDefault="00B178AB" w:rsidP="001C3C4D">
            <w:pPr>
              <w:keepNext/>
              <w:widowControl w:val="0"/>
              <w:tabs>
                <w:tab w:val="left" w:pos="-1440"/>
                <w:tab w:val="left" w:pos="-720"/>
                <w:tab w:val="left" w:pos="720"/>
                <w:tab w:val="left" w:pos="1440"/>
                <w:tab w:val="left" w:pos="2160"/>
              </w:tabs>
              <w:spacing w:after="0"/>
              <w:jc w:val="center"/>
              <w:rPr>
                <w:b/>
                <w:bCs/>
                <w:color w:val="000000"/>
              </w:rPr>
            </w:pPr>
            <w:r>
              <w:rPr>
                <w:b/>
                <w:bCs/>
                <w:color w:val="000000"/>
              </w:rPr>
              <w:t>2018</w:t>
            </w:r>
          </w:p>
        </w:tc>
        <w:tc>
          <w:tcPr>
            <w:tcW w:w="715" w:type="pct"/>
            <w:tcPrChange w:id="1050" w:author="Steve Barbeaux" w:date="2022-10-09T18:47:00Z">
              <w:tcPr>
                <w:tcW w:w="715" w:type="pct"/>
                <w:tcBorders>
                  <w:bottom w:val="single" w:sz="4" w:space="0" w:color="auto"/>
                </w:tcBorders>
              </w:tcPr>
            </w:tcPrChange>
          </w:tcPr>
          <w:p w14:paraId="76061517" w14:textId="77777777" w:rsidR="00B178AB" w:rsidRDefault="00B178AB" w:rsidP="001C3C4D">
            <w:pPr>
              <w:spacing w:after="0"/>
              <w:jc w:val="center"/>
            </w:pPr>
            <w:r>
              <w:t>122,291</w:t>
            </w:r>
          </w:p>
        </w:tc>
        <w:tc>
          <w:tcPr>
            <w:tcW w:w="717" w:type="pct"/>
            <w:tcPrChange w:id="1051" w:author="Steve Barbeaux" w:date="2022-10-09T18:47:00Z">
              <w:tcPr>
                <w:tcW w:w="717" w:type="pct"/>
                <w:tcBorders>
                  <w:bottom w:val="single" w:sz="4" w:space="0" w:color="auto"/>
                </w:tcBorders>
              </w:tcPr>
            </w:tcPrChange>
          </w:tcPr>
          <w:p w14:paraId="62641AE6" w14:textId="77777777" w:rsidR="00B178AB" w:rsidRDefault="00B178AB" w:rsidP="001C3C4D">
            <w:pPr>
              <w:spacing w:after="0"/>
              <w:jc w:val="center"/>
            </w:pPr>
            <w:r>
              <w:t>27,553</w:t>
            </w:r>
          </w:p>
        </w:tc>
        <w:tc>
          <w:tcPr>
            <w:tcW w:w="718" w:type="pct"/>
            <w:vAlign w:val="bottom"/>
            <w:tcPrChange w:id="1052" w:author="Steve Barbeaux" w:date="2022-10-09T18:47:00Z">
              <w:tcPr>
                <w:tcW w:w="718" w:type="pct"/>
                <w:tcBorders>
                  <w:bottom w:val="single" w:sz="4" w:space="0" w:color="auto"/>
                </w:tcBorders>
                <w:vAlign w:val="bottom"/>
              </w:tcPr>
            </w:tcPrChange>
          </w:tcPr>
          <w:p w14:paraId="3568DA06" w14:textId="77777777" w:rsidR="00B178AB" w:rsidRDefault="00B178AB" w:rsidP="001C3C4D">
            <w:pPr>
              <w:spacing w:after="0"/>
              <w:jc w:val="center"/>
            </w:pPr>
            <w:r>
              <w:t>15,902</w:t>
            </w:r>
          </w:p>
        </w:tc>
        <w:tc>
          <w:tcPr>
            <w:tcW w:w="901" w:type="pct"/>
            <w:vAlign w:val="bottom"/>
            <w:tcPrChange w:id="1053" w:author="Steve Barbeaux" w:date="2022-10-09T18:47:00Z">
              <w:tcPr>
                <w:tcW w:w="901" w:type="pct"/>
                <w:tcBorders>
                  <w:bottom w:val="single" w:sz="4" w:space="0" w:color="auto"/>
                </w:tcBorders>
                <w:vAlign w:val="bottom"/>
              </w:tcPr>
            </w:tcPrChange>
          </w:tcPr>
          <w:p w14:paraId="1280E44F" w14:textId="77777777" w:rsidR="00B178AB" w:rsidRDefault="00B178AB" w:rsidP="001C3C4D">
            <w:pPr>
              <w:spacing w:after="0"/>
              <w:jc w:val="center"/>
            </w:pPr>
            <w:r>
              <w:t>31,435</w:t>
            </w:r>
          </w:p>
        </w:tc>
        <w:tc>
          <w:tcPr>
            <w:tcW w:w="796" w:type="pct"/>
            <w:tcPrChange w:id="1054" w:author="Steve Barbeaux" w:date="2022-10-09T18:47:00Z">
              <w:tcPr>
                <w:tcW w:w="796" w:type="pct"/>
                <w:tcBorders>
                  <w:bottom w:val="single" w:sz="4" w:space="0" w:color="auto"/>
                </w:tcBorders>
              </w:tcPr>
            </w:tcPrChange>
          </w:tcPr>
          <w:p w14:paraId="75C37327" w14:textId="77777777" w:rsidR="00B178AB" w:rsidRDefault="00B178AB" w:rsidP="001C3C4D">
            <w:pPr>
              <w:spacing w:after="0"/>
              <w:jc w:val="center"/>
            </w:pPr>
            <w:r>
              <w:t>165,747</w:t>
            </w:r>
          </w:p>
        </w:tc>
        <w:tc>
          <w:tcPr>
            <w:tcW w:w="702" w:type="pct"/>
            <w:tcPrChange w:id="1055" w:author="Steve Barbeaux" w:date="2022-10-09T18:47:00Z">
              <w:tcPr>
                <w:tcW w:w="702" w:type="pct"/>
                <w:tcBorders>
                  <w:bottom w:val="single" w:sz="4" w:space="0" w:color="auto"/>
                </w:tcBorders>
              </w:tcPr>
            </w:tcPrChange>
          </w:tcPr>
          <w:p w14:paraId="662591CE" w14:textId="77777777" w:rsidR="00B178AB" w:rsidRDefault="00B178AB" w:rsidP="001C3C4D">
            <w:pPr>
              <w:spacing w:after="0"/>
              <w:jc w:val="center"/>
            </w:pPr>
            <w:r>
              <w:t>0.41</w:t>
            </w:r>
          </w:p>
        </w:tc>
      </w:tr>
      <w:tr w:rsidR="00295FA6" w14:paraId="3032021E" w14:textId="77777777" w:rsidTr="001C3C4D">
        <w:trPr>
          <w:cantSplit/>
          <w:jc w:val="center"/>
          <w:ins w:id="1056" w:author="Steve Barbeaux" w:date="2022-10-09T18:47:00Z"/>
        </w:trPr>
        <w:tc>
          <w:tcPr>
            <w:tcW w:w="451" w:type="pct"/>
            <w:tcBorders>
              <w:bottom w:val="single" w:sz="4" w:space="0" w:color="auto"/>
            </w:tcBorders>
          </w:tcPr>
          <w:p w14:paraId="07CEB6D0" w14:textId="2240414B" w:rsidR="00295FA6" w:rsidRDefault="00295FA6" w:rsidP="001C3C4D">
            <w:pPr>
              <w:keepNext/>
              <w:widowControl w:val="0"/>
              <w:tabs>
                <w:tab w:val="left" w:pos="-1440"/>
                <w:tab w:val="left" w:pos="-720"/>
                <w:tab w:val="left" w:pos="720"/>
                <w:tab w:val="left" w:pos="1440"/>
                <w:tab w:val="left" w:pos="2160"/>
              </w:tabs>
              <w:spacing w:after="0"/>
              <w:jc w:val="center"/>
              <w:rPr>
                <w:ins w:id="1057" w:author="Steve Barbeaux" w:date="2022-10-09T18:47:00Z"/>
                <w:b/>
                <w:bCs/>
                <w:color w:val="000000"/>
              </w:rPr>
            </w:pPr>
            <w:ins w:id="1058" w:author="Steve Barbeaux" w:date="2022-10-09T18:47:00Z">
              <w:r>
                <w:rPr>
                  <w:b/>
                  <w:bCs/>
                  <w:color w:val="000000"/>
                </w:rPr>
                <w:t>2020</w:t>
              </w:r>
            </w:ins>
          </w:p>
        </w:tc>
        <w:tc>
          <w:tcPr>
            <w:tcW w:w="715" w:type="pct"/>
            <w:tcBorders>
              <w:bottom w:val="single" w:sz="4" w:space="0" w:color="auto"/>
            </w:tcBorders>
          </w:tcPr>
          <w:p w14:paraId="204807B7" w14:textId="49B91C63" w:rsidR="00295FA6" w:rsidRDefault="00295FA6" w:rsidP="001C3C4D">
            <w:pPr>
              <w:spacing w:after="0"/>
              <w:jc w:val="center"/>
              <w:rPr>
                <w:ins w:id="1059" w:author="Steve Barbeaux" w:date="2022-10-09T18:47:00Z"/>
              </w:rPr>
            </w:pPr>
            <w:ins w:id="1060" w:author="Steve Barbeaux" w:date="2022-10-09T18:55:00Z">
              <w:r>
                <w:t>90,473</w:t>
              </w:r>
            </w:ins>
          </w:p>
        </w:tc>
        <w:tc>
          <w:tcPr>
            <w:tcW w:w="717" w:type="pct"/>
            <w:tcBorders>
              <w:bottom w:val="single" w:sz="4" w:space="0" w:color="auto"/>
            </w:tcBorders>
          </w:tcPr>
          <w:p w14:paraId="065CA9E4" w14:textId="50D4590A" w:rsidR="00295FA6" w:rsidRDefault="00295FA6" w:rsidP="001C3C4D">
            <w:pPr>
              <w:spacing w:after="0"/>
              <w:jc w:val="center"/>
              <w:rPr>
                <w:ins w:id="1061" w:author="Steve Barbeaux" w:date="2022-10-09T18:47:00Z"/>
              </w:rPr>
            </w:pPr>
            <w:ins w:id="1062" w:author="Steve Barbeaux" w:date="2022-10-09T18:55:00Z">
              <w:r>
                <w:t>13,753</w:t>
              </w:r>
            </w:ins>
          </w:p>
        </w:tc>
        <w:tc>
          <w:tcPr>
            <w:tcW w:w="718" w:type="pct"/>
            <w:tcBorders>
              <w:bottom w:val="single" w:sz="4" w:space="0" w:color="auto"/>
            </w:tcBorders>
            <w:vAlign w:val="bottom"/>
          </w:tcPr>
          <w:p w14:paraId="2BEE548A" w14:textId="706308FB" w:rsidR="00295FA6" w:rsidRDefault="00295FA6" w:rsidP="001C3C4D">
            <w:pPr>
              <w:spacing w:after="0"/>
              <w:jc w:val="center"/>
              <w:rPr>
                <w:ins w:id="1063" w:author="Steve Barbeaux" w:date="2022-10-09T18:47:00Z"/>
              </w:rPr>
            </w:pPr>
            <w:ins w:id="1064" w:author="Steve Barbeaux" w:date="2022-10-09T18:55:00Z">
              <w:r>
                <w:t>5,885</w:t>
              </w:r>
            </w:ins>
          </w:p>
        </w:tc>
        <w:tc>
          <w:tcPr>
            <w:tcW w:w="901" w:type="pct"/>
            <w:tcBorders>
              <w:bottom w:val="single" w:sz="4" w:space="0" w:color="auto"/>
            </w:tcBorders>
            <w:vAlign w:val="bottom"/>
          </w:tcPr>
          <w:p w14:paraId="712DFB43" w14:textId="60920C06" w:rsidR="00295FA6" w:rsidRDefault="00295FA6" w:rsidP="001C3C4D">
            <w:pPr>
              <w:spacing w:after="0"/>
              <w:jc w:val="center"/>
              <w:rPr>
                <w:ins w:id="1065" w:author="Steve Barbeaux" w:date="2022-10-09T18:47:00Z"/>
              </w:rPr>
            </w:pPr>
            <w:ins w:id="1066" w:author="Steve Barbeaux" w:date="2022-10-09T18:56:00Z">
              <w:r>
                <w:t>53,696</w:t>
              </w:r>
            </w:ins>
          </w:p>
        </w:tc>
        <w:tc>
          <w:tcPr>
            <w:tcW w:w="796" w:type="pct"/>
            <w:tcBorders>
              <w:bottom w:val="single" w:sz="4" w:space="0" w:color="auto"/>
            </w:tcBorders>
          </w:tcPr>
          <w:p w14:paraId="0C0D1DF9" w14:textId="6B9BD602" w:rsidR="00295FA6" w:rsidRDefault="006D5607" w:rsidP="001C3C4D">
            <w:pPr>
              <w:spacing w:after="0"/>
              <w:jc w:val="center"/>
              <w:rPr>
                <w:ins w:id="1067" w:author="Steve Barbeaux" w:date="2022-10-09T18:47:00Z"/>
              </w:rPr>
            </w:pPr>
            <w:ins w:id="1068" w:author="Steve Barbeaux" w:date="2022-10-09T18:58:00Z">
              <w:r>
                <w:t>110,110</w:t>
              </w:r>
            </w:ins>
          </w:p>
        </w:tc>
        <w:tc>
          <w:tcPr>
            <w:tcW w:w="702" w:type="pct"/>
            <w:tcBorders>
              <w:bottom w:val="single" w:sz="4" w:space="0" w:color="auto"/>
            </w:tcBorders>
          </w:tcPr>
          <w:p w14:paraId="6E438AD5" w14:textId="02C8A3A1" w:rsidR="00295FA6" w:rsidRDefault="006D5607" w:rsidP="001C3C4D">
            <w:pPr>
              <w:spacing w:after="0"/>
              <w:jc w:val="center"/>
              <w:rPr>
                <w:ins w:id="1069" w:author="Steve Barbeaux" w:date="2022-10-09T18:47:00Z"/>
              </w:rPr>
            </w:pPr>
            <w:ins w:id="1070" w:author="Steve Barbeaux" w:date="2022-10-09T19:03:00Z">
              <w:r>
                <w:t>0.47</w:t>
              </w:r>
            </w:ins>
          </w:p>
        </w:tc>
      </w:tr>
    </w:tbl>
    <w:p w14:paraId="1B25B2FF" w14:textId="77777777" w:rsidR="00B178AB" w:rsidRDefault="00B178AB" w:rsidP="00B178AB">
      <w:pPr>
        <w:spacing w:after="0"/>
      </w:pPr>
      <w:r>
        <w:br w:type="page"/>
      </w:r>
    </w:p>
    <w:p w14:paraId="1050AF8A" w14:textId="0CAA3945" w:rsidR="00B178AB" w:rsidRDefault="00B178AB" w:rsidP="00B178AB">
      <w:pPr>
        <w:pStyle w:val="Caption"/>
      </w:pPr>
      <w:r>
        <w:lastRenderedPageBreak/>
        <w:t>Table 1A.</w:t>
      </w:r>
      <w:r w:rsidR="00075B59">
        <w:fldChar w:fldCharType="begin"/>
      </w:r>
      <w:r w:rsidR="00075B59">
        <w:instrText xml:space="preserve"> seq tab </w:instrText>
      </w:r>
      <w:r w:rsidR="00075B59">
        <w:fldChar w:fldCharType="separate"/>
      </w:r>
      <w:r>
        <w:rPr>
          <w:noProof/>
        </w:rPr>
        <w:t>5</w:t>
      </w:r>
      <w:r w:rsidR="00075B59">
        <w:rPr>
          <w:noProof/>
        </w:rPr>
        <w:fldChar w:fldCharType="end"/>
      </w:r>
      <w:r>
        <w:t>.</w:t>
      </w:r>
      <w:r>
        <w:tab/>
        <w:t>Aleutian Islands bottom trawl survey p</w:t>
      </w:r>
      <w:r w:rsidRPr="000F248E">
        <w:t xml:space="preserve">ollock </w:t>
      </w:r>
      <w:r>
        <w:t>proportion-</w:t>
      </w:r>
      <w:r w:rsidRPr="000F248E">
        <w:t>at</w:t>
      </w:r>
      <w:r>
        <w:t>-</w:t>
      </w:r>
      <w:r w:rsidRPr="000F248E">
        <w:t xml:space="preserve">age </w:t>
      </w:r>
      <w:r>
        <w:t>used in authors’ preferred model (top panel). Shaded cells are the highest proportion for the year. Aleutian Islands bottom trawl survey p</w:t>
      </w:r>
      <w:r w:rsidRPr="000F248E">
        <w:t xml:space="preserve">ollock </w:t>
      </w:r>
      <w:r>
        <w:t>proportion-</w:t>
      </w:r>
      <w:r w:rsidRPr="000F248E">
        <w:t>at</w:t>
      </w:r>
      <w:r>
        <w:t>-</w:t>
      </w:r>
      <w:r w:rsidRPr="000F248E">
        <w:t>age</w:t>
      </w:r>
      <w:r>
        <w:t xml:space="preserve"> sample sizes (bottom panel).</w:t>
      </w:r>
    </w:p>
    <w:tbl>
      <w:tblPr>
        <w:tblW w:w="5000" w:type="pct"/>
        <w:tblLayout w:type="fixed"/>
        <w:tblCellMar>
          <w:left w:w="60" w:type="dxa"/>
          <w:right w:w="60" w:type="dxa"/>
        </w:tblCellMar>
        <w:tblLook w:val="0000" w:firstRow="0" w:lastRow="0" w:firstColumn="0" w:lastColumn="0" w:noHBand="0" w:noVBand="0"/>
      </w:tblPr>
      <w:tblGrid>
        <w:gridCol w:w="809"/>
        <w:gridCol w:w="811"/>
        <w:gridCol w:w="809"/>
        <w:gridCol w:w="811"/>
        <w:gridCol w:w="809"/>
        <w:gridCol w:w="811"/>
        <w:gridCol w:w="809"/>
        <w:gridCol w:w="811"/>
        <w:gridCol w:w="809"/>
        <w:gridCol w:w="811"/>
        <w:gridCol w:w="809"/>
        <w:gridCol w:w="811"/>
        <w:gridCol w:w="809"/>
        <w:gridCol w:w="811"/>
        <w:gridCol w:w="809"/>
        <w:gridCol w:w="811"/>
      </w:tblGrid>
      <w:tr w:rsidR="00B178AB" w:rsidRPr="00B21B8D" w14:paraId="5C324ADC" w14:textId="77777777" w:rsidTr="001C3C4D">
        <w:trPr>
          <w:trHeight w:val="270"/>
        </w:trPr>
        <w:tc>
          <w:tcPr>
            <w:tcW w:w="312" w:type="pct"/>
            <w:tcBorders>
              <w:top w:val="double" w:sz="6" w:space="0" w:color="auto"/>
              <w:left w:val="nil"/>
              <w:bottom w:val="single" w:sz="4" w:space="0" w:color="auto"/>
              <w:right w:val="nil"/>
            </w:tcBorders>
            <w:shd w:val="clear" w:color="auto" w:fill="auto"/>
            <w:noWrap/>
            <w:vAlign w:val="bottom"/>
          </w:tcPr>
          <w:p w14:paraId="026AFEE1" w14:textId="77777777" w:rsidR="00B178AB" w:rsidRPr="00B21B8D" w:rsidRDefault="00B178AB" w:rsidP="001C3C4D">
            <w:pPr>
              <w:spacing w:after="0"/>
              <w:rPr>
                <w:sz w:val="20"/>
              </w:rPr>
            </w:pPr>
            <w:r w:rsidRPr="00B21B8D">
              <w:rPr>
                <w:sz w:val="20"/>
              </w:rPr>
              <w:t>Year</w:t>
            </w:r>
          </w:p>
        </w:tc>
        <w:tc>
          <w:tcPr>
            <w:tcW w:w="313" w:type="pct"/>
            <w:tcBorders>
              <w:top w:val="double" w:sz="6" w:space="0" w:color="auto"/>
              <w:left w:val="nil"/>
              <w:bottom w:val="single" w:sz="4" w:space="0" w:color="auto"/>
              <w:right w:val="nil"/>
            </w:tcBorders>
            <w:vAlign w:val="bottom"/>
          </w:tcPr>
          <w:p w14:paraId="5DC0A4A0" w14:textId="77777777" w:rsidR="00B178AB" w:rsidRDefault="00B178AB" w:rsidP="001C3C4D">
            <w:pPr>
              <w:spacing w:after="0"/>
              <w:jc w:val="right"/>
              <w:rPr>
                <w:sz w:val="20"/>
              </w:rPr>
            </w:pPr>
            <w:r>
              <w:rPr>
                <w:sz w:val="20"/>
              </w:rPr>
              <w:t>1</w:t>
            </w:r>
          </w:p>
        </w:tc>
        <w:tc>
          <w:tcPr>
            <w:tcW w:w="312" w:type="pct"/>
            <w:tcBorders>
              <w:top w:val="double" w:sz="6" w:space="0" w:color="auto"/>
              <w:left w:val="nil"/>
              <w:bottom w:val="single" w:sz="4" w:space="0" w:color="auto"/>
              <w:right w:val="nil"/>
            </w:tcBorders>
            <w:shd w:val="clear" w:color="auto" w:fill="auto"/>
            <w:noWrap/>
            <w:vAlign w:val="bottom"/>
          </w:tcPr>
          <w:p w14:paraId="42787262" w14:textId="77777777" w:rsidR="00B178AB" w:rsidRDefault="00B178AB" w:rsidP="001C3C4D">
            <w:pPr>
              <w:spacing w:after="0"/>
              <w:jc w:val="right"/>
              <w:rPr>
                <w:sz w:val="20"/>
              </w:rPr>
            </w:pPr>
            <w:r w:rsidRPr="00B21B8D">
              <w:rPr>
                <w:sz w:val="20"/>
              </w:rPr>
              <w:t>2</w:t>
            </w:r>
          </w:p>
        </w:tc>
        <w:tc>
          <w:tcPr>
            <w:tcW w:w="313" w:type="pct"/>
            <w:tcBorders>
              <w:top w:val="double" w:sz="6" w:space="0" w:color="auto"/>
              <w:left w:val="nil"/>
              <w:bottom w:val="single" w:sz="4" w:space="0" w:color="auto"/>
              <w:right w:val="nil"/>
            </w:tcBorders>
            <w:shd w:val="clear" w:color="auto" w:fill="auto"/>
            <w:noWrap/>
            <w:vAlign w:val="bottom"/>
          </w:tcPr>
          <w:p w14:paraId="21C8E56E" w14:textId="77777777" w:rsidR="00B178AB" w:rsidRPr="00B21B8D" w:rsidRDefault="00B178AB" w:rsidP="001C3C4D">
            <w:pPr>
              <w:spacing w:after="0"/>
              <w:jc w:val="right"/>
              <w:rPr>
                <w:sz w:val="20"/>
              </w:rPr>
            </w:pPr>
            <w:r w:rsidRPr="00B21B8D">
              <w:rPr>
                <w:sz w:val="20"/>
              </w:rPr>
              <w:t>3</w:t>
            </w:r>
          </w:p>
        </w:tc>
        <w:tc>
          <w:tcPr>
            <w:tcW w:w="312" w:type="pct"/>
            <w:tcBorders>
              <w:top w:val="double" w:sz="6" w:space="0" w:color="auto"/>
              <w:left w:val="nil"/>
              <w:bottom w:val="single" w:sz="4" w:space="0" w:color="auto"/>
              <w:right w:val="nil"/>
            </w:tcBorders>
            <w:shd w:val="clear" w:color="auto" w:fill="auto"/>
            <w:noWrap/>
            <w:vAlign w:val="bottom"/>
          </w:tcPr>
          <w:p w14:paraId="33167FE8" w14:textId="77777777" w:rsidR="00B178AB" w:rsidRPr="00B21B8D" w:rsidRDefault="00B178AB" w:rsidP="001C3C4D">
            <w:pPr>
              <w:spacing w:after="0"/>
              <w:jc w:val="right"/>
              <w:rPr>
                <w:sz w:val="20"/>
              </w:rPr>
            </w:pPr>
            <w:r w:rsidRPr="00B21B8D">
              <w:rPr>
                <w:sz w:val="20"/>
              </w:rPr>
              <w:t>4</w:t>
            </w:r>
          </w:p>
        </w:tc>
        <w:tc>
          <w:tcPr>
            <w:tcW w:w="313" w:type="pct"/>
            <w:tcBorders>
              <w:top w:val="double" w:sz="6" w:space="0" w:color="auto"/>
              <w:left w:val="nil"/>
              <w:bottom w:val="single" w:sz="4" w:space="0" w:color="auto"/>
              <w:right w:val="nil"/>
            </w:tcBorders>
            <w:shd w:val="clear" w:color="auto" w:fill="auto"/>
            <w:noWrap/>
            <w:vAlign w:val="bottom"/>
          </w:tcPr>
          <w:p w14:paraId="0135C40C" w14:textId="77777777" w:rsidR="00B178AB" w:rsidRPr="00B21B8D" w:rsidRDefault="00B178AB" w:rsidP="001C3C4D">
            <w:pPr>
              <w:spacing w:after="0"/>
              <w:jc w:val="right"/>
              <w:rPr>
                <w:sz w:val="20"/>
              </w:rPr>
            </w:pPr>
            <w:r w:rsidRPr="00B21B8D">
              <w:rPr>
                <w:sz w:val="20"/>
              </w:rPr>
              <w:t>5</w:t>
            </w:r>
          </w:p>
        </w:tc>
        <w:tc>
          <w:tcPr>
            <w:tcW w:w="312" w:type="pct"/>
            <w:tcBorders>
              <w:top w:val="double" w:sz="6" w:space="0" w:color="auto"/>
              <w:left w:val="nil"/>
              <w:bottom w:val="single" w:sz="4" w:space="0" w:color="auto"/>
              <w:right w:val="nil"/>
            </w:tcBorders>
            <w:shd w:val="clear" w:color="auto" w:fill="auto"/>
            <w:noWrap/>
            <w:vAlign w:val="bottom"/>
          </w:tcPr>
          <w:p w14:paraId="06AEAEE5" w14:textId="77777777" w:rsidR="00B178AB" w:rsidRPr="00B21B8D" w:rsidRDefault="00B178AB" w:rsidP="001C3C4D">
            <w:pPr>
              <w:spacing w:after="0"/>
              <w:jc w:val="right"/>
              <w:rPr>
                <w:sz w:val="20"/>
              </w:rPr>
            </w:pPr>
            <w:r w:rsidRPr="00B21B8D">
              <w:rPr>
                <w:sz w:val="20"/>
              </w:rPr>
              <w:t>6</w:t>
            </w:r>
          </w:p>
        </w:tc>
        <w:tc>
          <w:tcPr>
            <w:tcW w:w="313" w:type="pct"/>
            <w:tcBorders>
              <w:top w:val="double" w:sz="6" w:space="0" w:color="auto"/>
              <w:left w:val="nil"/>
              <w:bottom w:val="single" w:sz="4" w:space="0" w:color="auto"/>
              <w:right w:val="nil"/>
            </w:tcBorders>
            <w:shd w:val="clear" w:color="auto" w:fill="auto"/>
            <w:noWrap/>
            <w:vAlign w:val="bottom"/>
          </w:tcPr>
          <w:p w14:paraId="767832F3" w14:textId="77777777" w:rsidR="00B178AB" w:rsidRPr="00B21B8D" w:rsidRDefault="00B178AB" w:rsidP="001C3C4D">
            <w:pPr>
              <w:spacing w:after="0"/>
              <w:jc w:val="right"/>
              <w:rPr>
                <w:sz w:val="20"/>
              </w:rPr>
            </w:pPr>
            <w:r w:rsidRPr="00B21B8D">
              <w:rPr>
                <w:sz w:val="20"/>
              </w:rPr>
              <w:t>7</w:t>
            </w:r>
          </w:p>
        </w:tc>
        <w:tc>
          <w:tcPr>
            <w:tcW w:w="312" w:type="pct"/>
            <w:tcBorders>
              <w:top w:val="double" w:sz="6" w:space="0" w:color="auto"/>
              <w:left w:val="nil"/>
              <w:bottom w:val="single" w:sz="4" w:space="0" w:color="auto"/>
              <w:right w:val="nil"/>
            </w:tcBorders>
            <w:shd w:val="clear" w:color="auto" w:fill="auto"/>
            <w:noWrap/>
            <w:vAlign w:val="bottom"/>
          </w:tcPr>
          <w:p w14:paraId="7C477C9D" w14:textId="77777777" w:rsidR="00B178AB" w:rsidRPr="00B21B8D" w:rsidRDefault="00B178AB" w:rsidP="001C3C4D">
            <w:pPr>
              <w:spacing w:after="0"/>
              <w:jc w:val="right"/>
              <w:rPr>
                <w:sz w:val="20"/>
              </w:rPr>
            </w:pPr>
            <w:r w:rsidRPr="00B21B8D">
              <w:rPr>
                <w:sz w:val="20"/>
              </w:rPr>
              <w:t>8</w:t>
            </w:r>
          </w:p>
        </w:tc>
        <w:tc>
          <w:tcPr>
            <w:tcW w:w="313" w:type="pct"/>
            <w:tcBorders>
              <w:top w:val="double" w:sz="6" w:space="0" w:color="auto"/>
              <w:left w:val="nil"/>
              <w:bottom w:val="single" w:sz="4" w:space="0" w:color="auto"/>
              <w:right w:val="nil"/>
            </w:tcBorders>
            <w:shd w:val="clear" w:color="auto" w:fill="auto"/>
            <w:noWrap/>
            <w:vAlign w:val="bottom"/>
          </w:tcPr>
          <w:p w14:paraId="5D847DA8" w14:textId="77777777" w:rsidR="00B178AB" w:rsidRPr="00B21B8D" w:rsidRDefault="00B178AB" w:rsidP="001C3C4D">
            <w:pPr>
              <w:spacing w:after="0"/>
              <w:jc w:val="right"/>
              <w:rPr>
                <w:sz w:val="20"/>
              </w:rPr>
            </w:pPr>
            <w:r w:rsidRPr="00B21B8D">
              <w:rPr>
                <w:sz w:val="20"/>
              </w:rPr>
              <w:t>9</w:t>
            </w:r>
          </w:p>
        </w:tc>
        <w:tc>
          <w:tcPr>
            <w:tcW w:w="312" w:type="pct"/>
            <w:tcBorders>
              <w:top w:val="double" w:sz="6" w:space="0" w:color="auto"/>
              <w:left w:val="nil"/>
              <w:bottom w:val="single" w:sz="4" w:space="0" w:color="auto"/>
              <w:right w:val="nil"/>
            </w:tcBorders>
            <w:shd w:val="clear" w:color="auto" w:fill="auto"/>
            <w:noWrap/>
            <w:vAlign w:val="bottom"/>
          </w:tcPr>
          <w:p w14:paraId="3ED58227" w14:textId="77777777" w:rsidR="00B178AB" w:rsidRPr="00B21B8D" w:rsidRDefault="00B178AB" w:rsidP="001C3C4D">
            <w:pPr>
              <w:spacing w:after="0"/>
              <w:jc w:val="right"/>
              <w:rPr>
                <w:sz w:val="20"/>
              </w:rPr>
            </w:pPr>
            <w:r w:rsidRPr="00B21B8D">
              <w:rPr>
                <w:sz w:val="20"/>
              </w:rPr>
              <w:t>10</w:t>
            </w:r>
          </w:p>
        </w:tc>
        <w:tc>
          <w:tcPr>
            <w:tcW w:w="313" w:type="pct"/>
            <w:tcBorders>
              <w:top w:val="double" w:sz="6" w:space="0" w:color="auto"/>
              <w:left w:val="nil"/>
              <w:bottom w:val="single" w:sz="4" w:space="0" w:color="auto"/>
              <w:right w:val="nil"/>
            </w:tcBorders>
            <w:shd w:val="clear" w:color="auto" w:fill="auto"/>
            <w:noWrap/>
            <w:vAlign w:val="bottom"/>
          </w:tcPr>
          <w:p w14:paraId="1FEEF021" w14:textId="77777777" w:rsidR="00B178AB" w:rsidRPr="00B21B8D" w:rsidRDefault="00B178AB" w:rsidP="001C3C4D">
            <w:pPr>
              <w:spacing w:after="0"/>
              <w:jc w:val="right"/>
              <w:rPr>
                <w:sz w:val="20"/>
              </w:rPr>
            </w:pPr>
            <w:r w:rsidRPr="00B21B8D">
              <w:rPr>
                <w:sz w:val="20"/>
              </w:rPr>
              <w:t>11</w:t>
            </w:r>
          </w:p>
        </w:tc>
        <w:tc>
          <w:tcPr>
            <w:tcW w:w="312" w:type="pct"/>
            <w:tcBorders>
              <w:top w:val="double" w:sz="6" w:space="0" w:color="auto"/>
              <w:left w:val="nil"/>
              <w:bottom w:val="single" w:sz="4" w:space="0" w:color="auto"/>
              <w:right w:val="nil"/>
            </w:tcBorders>
            <w:shd w:val="clear" w:color="auto" w:fill="auto"/>
            <w:noWrap/>
            <w:vAlign w:val="bottom"/>
          </w:tcPr>
          <w:p w14:paraId="2C7EF349" w14:textId="77777777" w:rsidR="00B178AB" w:rsidRPr="00B21B8D" w:rsidRDefault="00B178AB" w:rsidP="001C3C4D">
            <w:pPr>
              <w:spacing w:after="0"/>
              <w:jc w:val="right"/>
              <w:rPr>
                <w:sz w:val="20"/>
              </w:rPr>
            </w:pPr>
            <w:r w:rsidRPr="00B21B8D">
              <w:rPr>
                <w:sz w:val="20"/>
              </w:rPr>
              <w:t>12</w:t>
            </w:r>
          </w:p>
        </w:tc>
        <w:tc>
          <w:tcPr>
            <w:tcW w:w="313" w:type="pct"/>
            <w:tcBorders>
              <w:top w:val="double" w:sz="6" w:space="0" w:color="auto"/>
              <w:left w:val="nil"/>
              <w:bottom w:val="single" w:sz="4" w:space="0" w:color="auto"/>
              <w:right w:val="nil"/>
            </w:tcBorders>
            <w:shd w:val="clear" w:color="auto" w:fill="auto"/>
            <w:noWrap/>
            <w:vAlign w:val="bottom"/>
          </w:tcPr>
          <w:p w14:paraId="1D48146F" w14:textId="77777777" w:rsidR="00B178AB" w:rsidRPr="00B21B8D" w:rsidRDefault="00B178AB" w:rsidP="001C3C4D">
            <w:pPr>
              <w:spacing w:after="0"/>
              <w:jc w:val="right"/>
              <w:rPr>
                <w:sz w:val="20"/>
              </w:rPr>
            </w:pPr>
            <w:r w:rsidRPr="00B21B8D">
              <w:rPr>
                <w:sz w:val="20"/>
              </w:rPr>
              <w:t>13</w:t>
            </w:r>
          </w:p>
        </w:tc>
        <w:tc>
          <w:tcPr>
            <w:tcW w:w="312" w:type="pct"/>
            <w:tcBorders>
              <w:top w:val="double" w:sz="6" w:space="0" w:color="auto"/>
              <w:left w:val="nil"/>
              <w:bottom w:val="single" w:sz="4" w:space="0" w:color="auto"/>
              <w:right w:val="nil"/>
            </w:tcBorders>
            <w:shd w:val="clear" w:color="auto" w:fill="auto"/>
            <w:noWrap/>
            <w:vAlign w:val="bottom"/>
          </w:tcPr>
          <w:p w14:paraId="7144A2CA" w14:textId="77777777" w:rsidR="00B178AB" w:rsidRPr="00B21B8D" w:rsidRDefault="00B178AB" w:rsidP="001C3C4D">
            <w:pPr>
              <w:spacing w:after="0"/>
              <w:jc w:val="right"/>
              <w:rPr>
                <w:sz w:val="20"/>
              </w:rPr>
            </w:pPr>
            <w:r w:rsidRPr="00B21B8D">
              <w:rPr>
                <w:sz w:val="20"/>
              </w:rPr>
              <w:t>14</w:t>
            </w:r>
          </w:p>
        </w:tc>
        <w:tc>
          <w:tcPr>
            <w:tcW w:w="313" w:type="pct"/>
            <w:tcBorders>
              <w:top w:val="double" w:sz="6" w:space="0" w:color="auto"/>
              <w:left w:val="nil"/>
              <w:bottom w:val="single" w:sz="4" w:space="0" w:color="auto"/>
              <w:right w:val="nil"/>
            </w:tcBorders>
            <w:shd w:val="clear" w:color="auto" w:fill="auto"/>
            <w:noWrap/>
            <w:vAlign w:val="bottom"/>
          </w:tcPr>
          <w:p w14:paraId="71260F9F" w14:textId="77777777" w:rsidR="00B178AB" w:rsidRPr="00B21B8D" w:rsidRDefault="00B178AB" w:rsidP="001C3C4D">
            <w:pPr>
              <w:spacing w:after="0"/>
              <w:jc w:val="right"/>
              <w:rPr>
                <w:sz w:val="20"/>
              </w:rPr>
            </w:pPr>
            <w:r w:rsidRPr="00B21B8D">
              <w:rPr>
                <w:sz w:val="20"/>
              </w:rPr>
              <w:t>15+</w:t>
            </w:r>
          </w:p>
        </w:tc>
      </w:tr>
      <w:tr w:rsidR="00B178AB" w:rsidRPr="00B21B8D" w14:paraId="2B40F8D7" w14:textId="77777777" w:rsidTr="001C3C4D">
        <w:trPr>
          <w:trHeight w:val="255"/>
        </w:trPr>
        <w:tc>
          <w:tcPr>
            <w:tcW w:w="312" w:type="pct"/>
            <w:tcBorders>
              <w:top w:val="nil"/>
              <w:left w:val="nil"/>
              <w:bottom w:val="nil"/>
              <w:right w:val="nil"/>
            </w:tcBorders>
            <w:shd w:val="clear" w:color="auto" w:fill="auto"/>
            <w:noWrap/>
            <w:vAlign w:val="bottom"/>
          </w:tcPr>
          <w:p w14:paraId="106EBCC1" w14:textId="77777777" w:rsidR="00B178AB" w:rsidRPr="00F04F7F" w:rsidRDefault="00B178AB" w:rsidP="001C3C4D">
            <w:pPr>
              <w:spacing w:after="0"/>
              <w:jc w:val="right"/>
              <w:rPr>
                <w:sz w:val="20"/>
              </w:rPr>
            </w:pPr>
            <w:r w:rsidRPr="001E7C39">
              <w:rPr>
                <w:sz w:val="20"/>
              </w:rPr>
              <w:t>1983</w:t>
            </w:r>
          </w:p>
        </w:tc>
        <w:tc>
          <w:tcPr>
            <w:tcW w:w="313" w:type="pct"/>
            <w:tcBorders>
              <w:top w:val="nil"/>
              <w:left w:val="nil"/>
              <w:bottom w:val="nil"/>
              <w:right w:val="nil"/>
            </w:tcBorders>
          </w:tcPr>
          <w:p w14:paraId="034C01FF" w14:textId="77777777" w:rsidR="00B178AB" w:rsidRPr="00CE6DAB" w:rsidRDefault="00B178AB" w:rsidP="001C3C4D">
            <w:pPr>
              <w:spacing w:after="0"/>
              <w:jc w:val="right"/>
              <w:rPr>
                <w:sz w:val="20"/>
              </w:rPr>
            </w:pPr>
            <w:r w:rsidRPr="00D77794">
              <w:t>0</w:t>
            </w:r>
          </w:p>
        </w:tc>
        <w:tc>
          <w:tcPr>
            <w:tcW w:w="312" w:type="pct"/>
            <w:tcBorders>
              <w:top w:val="nil"/>
              <w:left w:val="nil"/>
              <w:bottom w:val="nil"/>
              <w:right w:val="nil"/>
            </w:tcBorders>
            <w:shd w:val="clear" w:color="auto" w:fill="auto"/>
            <w:noWrap/>
          </w:tcPr>
          <w:p w14:paraId="15F54ADD" w14:textId="77777777" w:rsidR="00B178AB" w:rsidRPr="00CE6DAB" w:rsidRDefault="00B178AB" w:rsidP="001C3C4D">
            <w:pPr>
              <w:spacing w:after="0"/>
              <w:jc w:val="right"/>
              <w:rPr>
                <w:sz w:val="20"/>
              </w:rPr>
            </w:pPr>
            <w:r w:rsidRPr="00D77794">
              <w:t>0.064</w:t>
            </w:r>
          </w:p>
        </w:tc>
        <w:tc>
          <w:tcPr>
            <w:tcW w:w="313" w:type="pct"/>
            <w:tcBorders>
              <w:top w:val="single" w:sz="4" w:space="0" w:color="auto"/>
              <w:left w:val="nil"/>
              <w:bottom w:val="nil"/>
              <w:right w:val="nil"/>
            </w:tcBorders>
            <w:shd w:val="clear" w:color="auto" w:fill="auto"/>
            <w:noWrap/>
          </w:tcPr>
          <w:p w14:paraId="7E45AEBD" w14:textId="77777777" w:rsidR="00B178AB" w:rsidRPr="00CE6DAB" w:rsidRDefault="00B178AB" w:rsidP="001C3C4D">
            <w:pPr>
              <w:spacing w:after="0"/>
              <w:jc w:val="right"/>
              <w:rPr>
                <w:sz w:val="20"/>
              </w:rPr>
            </w:pPr>
            <w:r w:rsidRPr="00D77794">
              <w:t>0.033</w:t>
            </w:r>
          </w:p>
        </w:tc>
        <w:tc>
          <w:tcPr>
            <w:tcW w:w="312" w:type="pct"/>
            <w:tcBorders>
              <w:top w:val="nil"/>
              <w:left w:val="nil"/>
              <w:bottom w:val="nil"/>
              <w:right w:val="nil"/>
            </w:tcBorders>
            <w:shd w:val="clear" w:color="auto" w:fill="auto"/>
            <w:noWrap/>
          </w:tcPr>
          <w:p w14:paraId="524D912E" w14:textId="77777777" w:rsidR="00B178AB" w:rsidRPr="00CE6DAB" w:rsidRDefault="00B178AB" w:rsidP="001C3C4D">
            <w:pPr>
              <w:spacing w:after="0"/>
              <w:jc w:val="right"/>
              <w:rPr>
                <w:sz w:val="20"/>
              </w:rPr>
            </w:pPr>
            <w:r w:rsidRPr="00D77794">
              <w:t>0.022</w:t>
            </w:r>
          </w:p>
        </w:tc>
        <w:tc>
          <w:tcPr>
            <w:tcW w:w="313" w:type="pct"/>
            <w:tcBorders>
              <w:top w:val="single" w:sz="4" w:space="0" w:color="auto"/>
              <w:left w:val="nil"/>
              <w:right w:val="nil"/>
            </w:tcBorders>
            <w:shd w:val="clear" w:color="auto" w:fill="BFBFBF" w:themeFill="background1" w:themeFillShade="BF"/>
            <w:noWrap/>
          </w:tcPr>
          <w:p w14:paraId="04C769C1" w14:textId="77777777" w:rsidR="00B178AB" w:rsidRPr="00CE6DAB" w:rsidRDefault="00B178AB" w:rsidP="001C3C4D">
            <w:pPr>
              <w:spacing w:after="0"/>
              <w:jc w:val="right"/>
              <w:rPr>
                <w:sz w:val="20"/>
              </w:rPr>
            </w:pPr>
            <w:r w:rsidRPr="00D77794">
              <w:t>0.482</w:t>
            </w:r>
          </w:p>
        </w:tc>
        <w:tc>
          <w:tcPr>
            <w:tcW w:w="312" w:type="pct"/>
            <w:tcBorders>
              <w:top w:val="nil"/>
              <w:left w:val="nil"/>
              <w:right w:val="nil"/>
            </w:tcBorders>
            <w:shd w:val="clear" w:color="auto" w:fill="auto"/>
            <w:noWrap/>
          </w:tcPr>
          <w:p w14:paraId="7130D4FF" w14:textId="77777777" w:rsidR="00B178AB" w:rsidRPr="00CE6DAB" w:rsidRDefault="00B178AB" w:rsidP="001C3C4D">
            <w:pPr>
              <w:spacing w:after="0"/>
              <w:jc w:val="right"/>
              <w:rPr>
                <w:sz w:val="20"/>
              </w:rPr>
            </w:pPr>
            <w:r w:rsidRPr="00D77794">
              <w:t>0.178</w:t>
            </w:r>
          </w:p>
        </w:tc>
        <w:tc>
          <w:tcPr>
            <w:tcW w:w="313" w:type="pct"/>
            <w:tcBorders>
              <w:top w:val="nil"/>
              <w:left w:val="nil"/>
              <w:bottom w:val="nil"/>
              <w:right w:val="nil"/>
            </w:tcBorders>
            <w:shd w:val="clear" w:color="auto" w:fill="auto"/>
            <w:noWrap/>
          </w:tcPr>
          <w:p w14:paraId="79682A34" w14:textId="77777777" w:rsidR="00B178AB" w:rsidRPr="00CE6DAB" w:rsidRDefault="00B178AB" w:rsidP="001C3C4D">
            <w:pPr>
              <w:spacing w:after="0"/>
              <w:jc w:val="right"/>
              <w:rPr>
                <w:sz w:val="20"/>
              </w:rPr>
            </w:pPr>
            <w:r w:rsidRPr="00D77794">
              <w:t>0.065</w:t>
            </w:r>
          </w:p>
        </w:tc>
        <w:tc>
          <w:tcPr>
            <w:tcW w:w="312" w:type="pct"/>
            <w:tcBorders>
              <w:top w:val="single" w:sz="4" w:space="0" w:color="auto"/>
              <w:left w:val="nil"/>
              <w:right w:val="nil"/>
            </w:tcBorders>
            <w:shd w:val="clear" w:color="auto" w:fill="auto"/>
            <w:noWrap/>
          </w:tcPr>
          <w:p w14:paraId="2C27F890" w14:textId="77777777" w:rsidR="00B178AB" w:rsidRPr="00CE6DAB" w:rsidRDefault="00B178AB" w:rsidP="001C3C4D">
            <w:pPr>
              <w:spacing w:after="0"/>
              <w:jc w:val="right"/>
              <w:rPr>
                <w:sz w:val="20"/>
              </w:rPr>
            </w:pPr>
            <w:r w:rsidRPr="00D77794">
              <w:t>0.062</w:t>
            </w:r>
          </w:p>
        </w:tc>
        <w:tc>
          <w:tcPr>
            <w:tcW w:w="313" w:type="pct"/>
            <w:tcBorders>
              <w:top w:val="nil"/>
              <w:left w:val="nil"/>
              <w:bottom w:val="nil"/>
              <w:right w:val="nil"/>
            </w:tcBorders>
            <w:shd w:val="clear" w:color="auto" w:fill="auto"/>
            <w:noWrap/>
          </w:tcPr>
          <w:p w14:paraId="147786E7" w14:textId="77777777" w:rsidR="00B178AB" w:rsidRPr="00CE6DAB" w:rsidRDefault="00B178AB" w:rsidP="001C3C4D">
            <w:pPr>
              <w:spacing w:after="0"/>
              <w:jc w:val="right"/>
              <w:rPr>
                <w:sz w:val="20"/>
              </w:rPr>
            </w:pPr>
            <w:r w:rsidRPr="00D77794">
              <w:t>0.051</w:t>
            </w:r>
          </w:p>
        </w:tc>
        <w:tc>
          <w:tcPr>
            <w:tcW w:w="312" w:type="pct"/>
            <w:tcBorders>
              <w:top w:val="nil"/>
              <w:left w:val="nil"/>
              <w:bottom w:val="nil"/>
              <w:right w:val="nil"/>
            </w:tcBorders>
            <w:shd w:val="clear" w:color="auto" w:fill="auto"/>
            <w:noWrap/>
          </w:tcPr>
          <w:p w14:paraId="487F168C" w14:textId="77777777" w:rsidR="00B178AB" w:rsidRPr="00CE6DAB" w:rsidRDefault="00B178AB" w:rsidP="001C3C4D">
            <w:pPr>
              <w:spacing w:after="0"/>
              <w:jc w:val="right"/>
              <w:rPr>
                <w:sz w:val="20"/>
              </w:rPr>
            </w:pPr>
            <w:r w:rsidRPr="00D77794">
              <w:t>0.026</w:t>
            </w:r>
          </w:p>
        </w:tc>
        <w:tc>
          <w:tcPr>
            <w:tcW w:w="313" w:type="pct"/>
            <w:tcBorders>
              <w:top w:val="nil"/>
              <w:left w:val="nil"/>
              <w:bottom w:val="nil"/>
              <w:right w:val="nil"/>
            </w:tcBorders>
            <w:shd w:val="clear" w:color="auto" w:fill="auto"/>
            <w:noWrap/>
          </w:tcPr>
          <w:p w14:paraId="4E90CF67" w14:textId="77777777" w:rsidR="00B178AB" w:rsidRPr="00CE6DAB" w:rsidRDefault="00B178AB" w:rsidP="001C3C4D">
            <w:pPr>
              <w:spacing w:after="0"/>
              <w:jc w:val="right"/>
              <w:rPr>
                <w:sz w:val="20"/>
              </w:rPr>
            </w:pPr>
            <w:r w:rsidRPr="00D77794">
              <w:t>0.009</w:t>
            </w:r>
          </w:p>
        </w:tc>
        <w:tc>
          <w:tcPr>
            <w:tcW w:w="312" w:type="pct"/>
            <w:tcBorders>
              <w:top w:val="nil"/>
              <w:left w:val="nil"/>
              <w:bottom w:val="nil"/>
              <w:right w:val="nil"/>
            </w:tcBorders>
            <w:shd w:val="clear" w:color="auto" w:fill="auto"/>
            <w:noWrap/>
          </w:tcPr>
          <w:p w14:paraId="24717464" w14:textId="77777777" w:rsidR="00B178AB" w:rsidRPr="00CE6DAB" w:rsidRDefault="00B178AB" w:rsidP="001C3C4D">
            <w:pPr>
              <w:spacing w:after="0"/>
              <w:jc w:val="right"/>
              <w:rPr>
                <w:sz w:val="20"/>
              </w:rPr>
            </w:pPr>
            <w:r w:rsidRPr="00D77794">
              <w:t>0.005</w:t>
            </w:r>
          </w:p>
        </w:tc>
        <w:tc>
          <w:tcPr>
            <w:tcW w:w="313" w:type="pct"/>
            <w:tcBorders>
              <w:top w:val="nil"/>
              <w:left w:val="nil"/>
              <w:bottom w:val="nil"/>
              <w:right w:val="nil"/>
            </w:tcBorders>
            <w:shd w:val="clear" w:color="auto" w:fill="auto"/>
            <w:noWrap/>
          </w:tcPr>
          <w:p w14:paraId="2F8AEF3B" w14:textId="77777777" w:rsidR="00B178AB" w:rsidRPr="00CE6DAB" w:rsidRDefault="00B178AB" w:rsidP="001C3C4D">
            <w:pPr>
              <w:spacing w:after="0"/>
              <w:jc w:val="right"/>
              <w:rPr>
                <w:sz w:val="20"/>
              </w:rPr>
            </w:pPr>
            <w:r w:rsidRPr="00D77794">
              <w:t>0.001</w:t>
            </w:r>
          </w:p>
        </w:tc>
        <w:tc>
          <w:tcPr>
            <w:tcW w:w="312" w:type="pct"/>
            <w:tcBorders>
              <w:top w:val="nil"/>
              <w:left w:val="nil"/>
              <w:bottom w:val="nil"/>
              <w:right w:val="nil"/>
            </w:tcBorders>
            <w:shd w:val="clear" w:color="auto" w:fill="auto"/>
            <w:noWrap/>
          </w:tcPr>
          <w:p w14:paraId="0008682E" w14:textId="77777777" w:rsidR="00B178AB" w:rsidRPr="00CE6DAB" w:rsidRDefault="00B178AB" w:rsidP="001C3C4D">
            <w:pPr>
              <w:spacing w:after="0"/>
              <w:jc w:val="right"/>
              <w:rPr>
                <w:sz w:val="20"/>
              </w:rPr>
            </w:pPr>
            <w:r w:rsidRPr="00D77794">
              <w:t>0</w:t>
            </w:r>
          </w:p>
        </w:tc>
        <w:tc>
          <w:tcPr>
            <w:tcW w:w="313" w:type="pct"/>
            <w:tcBorders>
              <w:top w:val="nil"/>
              <w:left w:val="nil"/>
              <w:bottom w:val="nil"/>
              <w:right w:val="nil"/>
            </w:tcBorders>
            <w:shd w:val="clear" w:color="auto" w:fill="auto"/>
            <w:noWrap/>
          </w:tcPr>
          <w:p w14:paraId="5D915399" w14:textId="77777777" w:rsidR="00B178AB" w:rsidRPr="00CE6DAB" w:rsidRDefault="00B178AB" w:rsidP="001C3C4D">
            <w:pPr>
              <w:spacing w:after="0"/>
              <w:jc w:val="right"/>
              <w:rPr>
                <w:sz w:val="20"/>
              </w:rPr>
            </w:pPr>
            <w:r w:rsidRPr="00D77794">
              <w:t>0</w:t>
            </w:r>
          </w:p>
        </w:tc>
      </w:tr>
      <w:tr w:rsidR="00B178AB" w:rsidRPr="00B21B8D" w14:paraId="60B0D6FC" w14:textId="77777777" w:rsidTr="001C3C4D">
        <w:trPr>
          <w:trHeight w:val="255"/>
        </w:trPr>
        <w:tc>
          <w:tcPr>
            <w:tcW w:w="312" w:type="pct"/>
            <w:tcBorders>
              <w:top w:val="nil"/>
              <w:left w:val="nil"/>
              <w:bottom w:val="nil"/>
              <w:right w:val="nil"/>
            </w:tcBorders>
            <w:shd w:val="clear" w:color="auto" w:fill="auto"/>
            <w:noWrap/>
            <w:vAlign w:val="bottom"/>
          </w:tcPr>
          <w:p w14:paraId="76971290" w14:textId="77777777" w:rsidR="00B178AB" w:rsidRPr="00F04F7F" w:rsidRDefault="00B178AB" w:rsidP="001C3C4D">
            <w:pPr>
              <w:spacing w:after="0"/>
              <w:jc w:val="right"/>
              <w:rPr>
                <w:sz w:val="20"/>
              </w:rPr>
            </w:pPr>
            <w:r w:rsidRPr="001E7C39">
              <w:rPr>
                <w:sz w:val="20"/>
              </w:rPr>
              <w:t>1986</w:t>
            </w:r>
          </w:p>
        </w:tc>
        <w:tc>
          <w:tcPr>
            <w:tcW w:w="313" w:type="pct"/>
            <w:tcBorders>
              <w:top w:val="nil"/>
              <w:left w:val="nil"/>
              <w:bottom w:val="nil"/>
              <w:right w:val="nil"/>
            </w:tcBorders>
          </w:tcPr>
          <w:p w14:paraId="1CB022F0" w14:textId="77777777" w:rsidR="00B178AB" w:rsidRPr="00CE6DAB" w:rsidRDefault="00B178AB" w:rsidP="001C3C4D">
            <w:pPr>
              <w:spacing w:after="0"/>
              <w:jc w:val="right"/>
              <w:rPr>
                <w:sz w:val="20"/>
              </w:rPr>
            </w:pPr>
            <w:r w:rsidRPr="00D77794">
              <w:t>0</w:t>
            </w:r>
          </w:p>
        </w:tc>
        <w:tc>
          <w:tcPr>
            <w:tcW w:w="312" w:type="pct"/>
            <w:tcBorders>
              <w:top w:val="nil"/>
              <w:left w:val="nil"/>
              <w:bottom w:val="nil"/>
              <w:right w:val="nil"/>
            </w:tcBorders>
            <w:shd w:val="clear" w:color="auto" w:fill="auto"/>
            <w:noWrap/>
          </w:tcPr>
          <w:p w14:paraId="2C391825" w14:textId="77777777" w:rsidR="00B178AB" w:rsidRPr="00CE6DAB" w:rsidRDefault="00B178AB" w:rsidP="001C3C4D">
            <w:pPr>
              <w:spacing w:after="0"/>
              <w:jc w:val="right"/>
              <w:rPr>
                <w:sz w:val="20"/>
              </w:rPr>
            </w:pPr>
            <w:r w:rsidRPr="00D77794">
              <w:t>0.088</w:t>
            </w:r>
          </w:p>
        </w:tc>
        <w:tc>
          <w:tcPr>
            <w:tcW w:w="313" w:type="pct"/>
            <w:tcBorders>
              <w:top w:val="nil"/>
              <w:left w:val="nil"/>
              <w:right w:val="nil"/>
            </w:tcBorders>
            <w:shd w:val="clear" w:color="auto" w:fill="auto"/>
            <w:noWrap/>
          </w:tcPr>
          <w:p w14:paraId="25601DCF" w14:textId="77777777" w:rsidR="00B178AB" w:rsidRPr="00CE6DAB" w:rsidRDefault="00B178AB" w:rsidP="001C3C4D">
            <w:pPr>
              <w:spacing w:after="0"/>
              <w:jc w:val="right"/>
              <w:rPr>
                <w:sz w:val="20"/>
              </w:rPr>
            </w:pPr>
            <w:r w:rsidRPr="001E60E3">
              <w:rPr>
                <w:shd w:val="clear" w:color="auto" w:fill="D9D9D9" w:themeFill="background1" w:themeFillShade="D9"/>
              </w:rPr>
              <w:t>0.418</w:t>
            </w:r>
          </w:p>
        </w:tc>
        <w:tc>
          <w:tcPr>
            <w:tcW w:w="312" w:type="pct"/>
            <w:tcBorders>
              <w:top w:val="nil"/>
              <w:left w:val="nil"/>
              <w:bottom w:val="nil"/>
              <w:right w:val="nil"/>
            </w:tcBorders>
            <w:shd w:val="clear" w:color="auto" w:fill="auto"/>
            <w:noWrap/>
          </w:tcPr>
          <w:p w14:paraId="736443EC" w14:textId="77777777" w:rsidR="00B178AB" w:rsidRPr="00CE6DAB" w:rsidRDefault="00B178AB" w:rsidP="001C3C4D">
            <w:pPr>
              <w:spacing w:after="0"/>
              <w:jc w:val="right"/>
              <w:rPr>
                <w:sz w:val="20"/>
              </w:rPr>
            </w:pPr>
            <w:r w:rsidRPr="00D77794">
              <w:t>0.027</w:t>
            </w:r>
          </w:p>
        </w:tc>
        <w:tc>
          <w:tcPr>
            <w:tcW w:w="313" w:type="pct"/>
            <w:tcBorders>
              <w:top w:val="nil"/>
              <w:left w:val="nil"/>
              <w:bottom w:val="nil"/>
              <w:right w:val="nil"/>
            </w:tcBorders>
            <w:shd w:val="clear" w:color="auto" w:fill="auto"/>
            <w:noWrap/>
          </w:tcPr>
          <w:p w14:paraId="688E97A3" w14:textId="77777777" w:rsidR="00B178AB" w:rsidRPr="00CE6DAB" w:rsidRDefault="00B178AB" w:rsidP="001C3C4D">
            <w:pPr>
              <w:spacing w:after="0"/>
              <w:jc w:val="right"/>
              <w:rPr>
                <w:sz w:val="20"/>
              </w:rPr>
            </w:pPr>
            <w:r w:rsidRPr="00D77794">
              <w:t>0.115</w:t>
            </w:r>
          </w:p>
        </w:tc>
        <w:tc>
          <w:tcPr>
            <w:tcW w:w="312" w:type="pct"/>
            <w:tcBorders>
              <w:top w:val="nil"/>
              <w:left w:val="nil"/>
              <w:bottom w:val="nil"/>
              <w:right w:val="nil"/>
            </w:tcBorders>
            <w:shd w:val="clear" w:color="auto" w:fill="auto"/>
            <w:noWrap/>
          </w:tcPr>
          <w:p w14:paraId="415C3F6D" w14:textId="77777777" w:rsidR="00B178AB" w:rsidRPr="00CE6DAB" w:rsidRDefault="00B178AB" w:rsidP="001C3C4D">
            <w:pPr>
              <w:spacing w:after="0"/>
              <w:jc w:val="right"/>
              <w:rPr>
                <w:sz w:val="20"/>
              </w:rPr>
            </w:pPr>
            <w:r w:rsidRPr="00D77794">
              <w:t>0.048</w:t>
            </w:r>
          </w:p>
        </w:tc>
        <w:tc>
          <w:tcPr>
            <w:tcW w:w="313" w:type="pct"/>
            <w:tcBorders>
              <w:top w:val="nil"/>
              <w:left w:val="nil"/>
              <w:bottom w:val="nil"/>
              <w:right w:val="nil"/>
            </w:tcBorders>
            <w:shd w:val="clear" w:color="auto" w:fill="auto"/>
            <w:noWrap/>
          </w:tcPr>
          <w:p w14:paraId="0AFA1211" w14:textId="77777777" w:rsidR="00B178AB" w:rsidRPr="00CE6DAB" w:rsidRDefault="00B178AB" w:rsidP="001C3C4D">
            <w:pPr>
              <w:spacing w:after="0"/>
              <w:jc w:val="right"/>
              <w:rPr>
                <w:sz w:val="20"/>
              </w:rPr>
            </w:pPr>
            <w:r w:rsidRPr="00D77794">
              <w:t>0.06</w:t>
            </w:r>
          </w:p>
        </w:tc>
        <w:tc>
          <w:tcPr>
            <w:tcW w:w="312" w:type="pct"/>
            <w:tcBorders>
              <w:left w:val="nil"/>
              <w:bottom w:val="nil"/>
              <w:right w:val="nil"/>
            </w:tcBorders>
            <w:shd w:val="clear" w:color="auto" w:fill="auto"/>
            <w:noWrap/>
          </w:tcPr>
          <w:p w14:paraId="3693C502" w14:textId="77777777" w:rsidR="00B178AB" w:rsidRPr="00CE6DAB" w:rsidRDefault="00B178AB" w:rsidP="001C3C4D">
            <w:pPr>
              <w:spacing w:after="0"/>
              <w:jc w:val="right"/>
              <w:rPr>
                <w:sz w:val="20"/>
              </w:rPr>
            </w:pPr>
            <w:r w:rsidRPr="00D77794">
              <w:t>0.126</w:t>
            </w:r>
          </w:p>
        </w:tc>
        <w:tc>
          <w:tcPr>
            <w:tcW w:w="313" w:type="pct"/>
            <w:tcBorders>
              <w:top w:val="nil"/>
              <w:left w:val="nil"/>
              <w:bottom w:val="nil"/>
              <w:right w:val="nil"/>
            </w:tcBorders>
            <w:shd w:val="clear" w:color="auto" w:fill="auto"/>
            <w:noWrap/>
          </w:tcPr>
          <w:p w14:paraId="5DF9A55B" w14:textId="77777777" w:rsidR="00B178AB" w:rsidRPr="00CE6DAB" w:rsidRDefault="00B178AB" w:rsidP="001C3C4D">
            <w:pPr>
              <w:spacing w:after="0"/>
              <w:jc w:val="right"/>
              <w:rPr>
                <w:sz w:val="20"/>
              </w:rPr>
            </w:pPr>
            <w:r w:rsidRPr="00D77794">
              <w:t>0.077</w:t>
            </w:r>
          </w:p>
        </w:tc>
        <w:tc>
          <w:tcPr>
            <w:tcW w:w="312" w:type="pct"/>
            <w:tcBorders>
              <w:top w:val="nil"/>
              <w:left w:val="nil"/>
              <w:bottom w:val="nil"/>
              <w:right w:val="nil"/>
            </w:tcBorders>
            <w:shd w:val="clear" w:color="auto" w:fill="auto"/>
            <w:noWrap/>
          </w:tcPr>
          <w:p w14:paraId="4D4986C6" w14:textId="77777777" w:rsidR="00B178AB" w:rsidRPr="00CE6DAB" w:rsidRDefault="00B178AB" w:rsidP="001C3C4D">
            <w:pPr>
              <w:spacing w:after="0"/>
              <w:jc w:val="right"/>
              <w:rPr>
                <w:sz w:val="20"/>
              </w:rPr>
            </w:pPr>
            <w:r w:rsidRPr="00D77794">
              <w:t>0.017</w:t>
            </w:r>
          </w:p>
        </w:tc>
        <w:tc>
          <w:tcPr>
            <w:tcW w:w="313" w:type="pct"/>
            <w:tcBorders>
              <w:top w:val="nil"/>
              <w:left w:val="nil"/>
              <w:bottom w:val="nil"/>
              <w:right w:val="nil"/>
            </w:tcBorders>
            <w:shd w:val="clear" w:color="auto" w:fill="auto"/>
            <w:noWrap/>
          </w:tcPr>
          <w:p w14:paraId="18C4374B" w14:textId="77777777" w:rsidR="00B178AB" w:rsidRPr="00CE6DAB" w:rsidRDefault="00B178AB" w:rsidP="001C3C4D">
            <w:pPr>
              <w:spacing w:after="0"/>
              <w:jc w:val="right"/>
              <w:rPr>
                <w:sz w:val="20"/>
              </w:rPr>
            </w:pPr>
            <w:r w:rsidRPr="00D77794">
              <w:t>0.013</w:t>
            </w:r>
          </w:p>
        </w:tc>
        <w:tc>
          <w:tcPr>
            <w:tcW w:w="312" w:type="pct"/>
            <w:tcBorders>
              <w:top w:val="nil"/>
              <w:left w:val="nil"/>
              <w:bottom w:val="nil"/>
              <w:right w:val="nil"/>
            </w:tcBorders>
            <w:shd w:val="clear" w:color="auto" w:fill="auto"/>
            <w:noWrap/>
          </w:tcPr>
          <w:p w14:paraId="3A89F829" w14:textId="77777777" w:rsidR="00B178AB" w:rsidRPr="00CE6DAB" w:rsidRDefault="00B178AB" w:rsidP="001C3C4D">
            <w:pPr>
              <w:spacing w:after="0"/>
              <w:jc w:val="right"/>
              <w:rPr>
                <w:sz w:val="20"/>
              </w:rPr>
            </w:pPr>
            <w:r w:rsidRPr="00D77794">
              <w:t>0.009</w:t>
            </w:r>
          </w:p>
        </w:tc>
        <w:tc>
          <w:tcPr>
            <w:tcW w:w="313" w:type="pct"/>
            <w:tcBorders>
              <w:top w:val="nil"/>
              <w:left w:val="nil"/>
              <w:bottom w:val="nil"/>
              <w:right w:val="nil"/>
            </w:tcBorders>
            <w:shd w:val="clear" w:color="auto" w:fill="auto"/>
            <w:noWrap/>
          </w:tcPr>
          <w:p w14:paraId="5A021469" w14:textId="77777777" w:rsidR="00B178AB" w:rsidRPr="00CE6DAB" w:rsidRDefault="00B178AB" w:rsidP="001C3C4D">
            <w:pPr>
              <w:spacing w:after="0"/>
              <w:jc w:val="right"/>
              <w:rPr>
                <w:sz w:val="20"/>
              </w:rPr>
            </w:pPr>
            <w:r w:rsidRPr="00D77794">
              <w:t>0.001</w:t>
            </w:r>
          </w:p>
        </w:tc>
        <w:tc>
          <w:tcPr>
            <w:tcW w:w="312" w:type="pct"/>
            <w:tcBorders>
              <w:top w:val="nil"/>
              <w:left w:val="nil"/>
              <w:bottom w:val="nil"/>
              <w:right w:val="nil"/>
            </w:tcBorders>
            <w:shd w:val="clear" w:color="auto" w:fill="auto"/>
            <w:noWrap/>
          </w:tcPr>
          <w:p w14:paraId="1CD5DFFB" w14:textId="77777777" w:rsidR="00B178AB" w:rsidRPr="00CE6DAB" w:rsidRDefault="00B178AB" w:rsidP="001C3C4D">
            <w:pPr>
              <w:spacing w:after="0"/>
              <w:jc w:val="right"/>
              <w:rPr>
                <w:sz w:val="20"/>
              </w:rPr>
            </w:pPr>
            <w:r w:rsidRPr="00D77794">
              <w:t>0</w:t>
            </w:r>
          </w:p>
        </w:tc>
        <w:tc>
          <w:tcPr>
            <w:tcW w:w="313" w:type="pct"/>
            <w:tcBorders>
              <w:top w:val="nil"/>
              <w:left w:val="nil"/>
              <w:bottom w:val="nil"/>
              <w:right w:val="nil"/>
            </w:tcBorders>
            <w:shd w:val="clear" w:color="auto" w:fill="auto"/>
            <w:noWrap/>
          </w:tcPr>
          <w:p w14:paraId="53FE5FDF" w14:textId="77777777" w:rsidR="00B178AB" w:rsidRPr="00CE6DAB" w:rsidRDefault="00B178AB" w:rsidP="001C3C4D">
            <w:pPr>
              <w:spacing w:after="0"/>
              <w:jc w:val="right"/>
              <w:rPr>
                <w:sz w:val="20"/>
              </w:rPr>
            </w:pPr>
            <w:r w:rsidRPr="00D77794">
              <w:t>0</w:t>
            </w:r>
          </w:p>
        </w:tc>
      </w:tr>
      <w:tr w:rsidR="00B178AB" w:rsidRPr="00B21B8D" w14:paraId="0BF7C410" w14:textId="77777777" w:rsidTr="001C3C4D">
        <w:trPr>
          <w:trHeight w:val="255"/>
        </w:trPr>
        <w:tc>
          <w:tcPr>
            <w:tcW w:w="312" w:type="pct"/>
            <w:tcBorders>
              <w:top w:val="nil"/>
              <w:left w:val="nil"/>
              <w:bottom w:val="nil"/>
              <w:right w:val="nil"/>
            </w:tcBorders>
            <w:shd w:val="clear" w:color="auto" w:fill="auto"/>
            <w:noWrap/>
            <w:vAlign w:val="bottom"/>
          </w:tcPr>
          <w:p w14:paraId="7B346DBD" w14:textId="77777777" w:rsidR="00B178AB" w:rsidRPr="00F04F7F" w:rsidRDefault="00B178AB" w:rsidP="001C3C4D">
            <w:pPr>
              <w:spacing w:after="0"/>
              <w:jc w:val="right"/>
              <w:rPr>
                <w:sz w:val="20"/>
              </w:rPr>
            </w:pPr>
            <w:r w:rsidRPr="001E7C39">
              <w:rPr>
                <w:sz w:val="20"/>
              </w:rPr>
              <w:t>1991</w:t>
            </w:r>
          </w:p>
        </w:tc>
        <w:tc>
          <w:tcPr>
            <w:tcW w:w="313" w:type="pct"/>
            <w:tcBorders>
              <w:top w:val="nil"/>
              <w:left w:val="nil"/>
              <w:bottom w:val="nil"/>
              <w:right w:val="nil"/>
            </w:tcBorders>
          </w:tcPr>
          <w:p w14:paraId="2562F6F4" w14:textId="77777777" w:rsidR="00B178AB" w:rsidRPr="00CE6DAB" w:rsidRDefault="00B178AB" w:rsidP="001C3C4D">
            <w:pPr>
              <w:spacing w:after="0"/>
              <w:jc w:val="right"/>
              <w:rPr>
                <w:sz w:val="20"/>
              </w:rPr>
            </w:pPr>
            <w:r w:rsidRPr="00D77794">
              <w:t>0.058</w:t>
            </w:r>
          </w:p>
        </w:tc>
        <w:tc>
          <w:tcPr>
            <w:tcW w:w="312" w:type="pct"/>
            <w:tcBorders>
              <w:top w:val="nil"/>
              <w:left w:val="nil"/>
              <w:bottom w:val="nil"/>
              <w:right w:val="nil"/>
            </w:tcBorders>
            <w:shd w:val="clear" w:color="auto" w:fill="auto"/>
            <w:noWrap/>
          </w:tcPr>
          <w:p w14:paraId="60A8BBE4" w14:textId="77777777" w:rsidR="00B178AB" w:rsidRPr="00CE6DAB" w:rsidRDefault="00B178AB" w:rsidP="001C3C4D">
            <w:pPr>
              <w:spacing w:after="0"/>
              <w:jc w:val="right"/>
              <w:rPr>
                <w:sz w:val="20"/>
              </w:rPr>
            </w:pPr>
            <w:r w:rsidRPr="00D77794">
              <w:t>0.044</w:t>
            </w:r>
          </w:p>
        </w:tc>
        <w:tc>
          <w:tcPr>
            <w:tcW w:w="313" w:type="pct"/>
            <w:tcBorders>
              <w:top w:val="nil"/>
              <w:left w:val="nil"/>
              <w:bottom w:val="nil"/>
              <w:right w:val="nil"/>
            </w:tcBorders>
            <w:shd w:val="clear" w:color="auto" w:fill="auto"/>
            <w:noWrap/>
          </w:tcPr>
          <w:p w14:paraId="443CFE15" w14:textId="77777777" w:rsidR="00B178AB" w:rsidRPr="00CE6DAB" w:rsidRDefault="00B178AB" w:rsidP="001C3C4D">
            <w:pPr>
              <w:spacing w:after="0"/>
              <w:jc w:val="right"/>
              <w:rPr>
                <w:sz w:val="20"/>
              </w:rPr>
            </w:pPr>
            <w:r w:rsidRPr="00D77794">
              <w:t>0.101</w:t>
            </w:r>
          </w:p>
        </w:tc>
        <w:tc>
          <w:tcPr>
            <w:tcW w:w="312" w:type="pct"/>
            <w:tcBorders>
              <w:top w:val="nil"/>
              <w:left w:val="nil"/>
              <w:right w:val="nil"/>
            </w:tcBorders>
            <w:shd w:val="clear" w:color="auto" w:fill="D9D9D9" w:themeFill="background1" w:themeFillShade="D9"/>
            <w:noWrap/>
          </w:tcPr>
          <w:p w14:paraId="72EC46D0" w14:textId="77777777" w:rsidR="00B178AB" w:rsidRPr="00CE6DAB" w:rsidRDefault="00B178AB" w:rsidP="001C3C4D">
            <w:pPr>
              <w:spacing w:after="0"/>
              <w:jc w:val="right"/>
              <w:rPr>
                <w:sz w:val="20"/>
                <w:highlight w:val="lightGray"/>
              </w:rPr>
            </w:pPr>
            <w:r w:rsidRPr="00D77794">
              <w:t>0.262</w:t>
            </w:r>
          </w:p>
        </w:tc>
        <w:tc>
          <w:tcPr>
            <w:tcW w:w="313" w:type="pct"/>
            <w:tcBorders>
              <w:top w:val="nil"/>
              <w:left w:val="nil"/>
              <w:bottom w:val="nil"/>
              <w:right w:val="nil"/>
            </w:tcBorders>
            <w:shd w:val="clear" w:color="auto" w:fill="auto"/>
            <w:noWrap/>
          </w:tcPr>
          <w:p w14:paraId="6D659BEF" w14:textId="77777777" w:rsidR="00B178AB" w:rsidRPr="00CE6DAB" w:rsidRDefault="00B178AB" w:rsidP="001C3C4D">
            <w:pPr>
              <w:spacing w:after="0"/>
              <w:jc w:val="right"/>
              <w:rPr>
                <w:sz w:val="20"/>
              </w:rPr>
            </w:pPr>
            <w:r w:rsidRPr="00D77794">
              <w:t>0.125</w:t>
            </w:r>
          </w:p>
        </w:tc>
        <w:tc>
          <w:tcPr>
            <w:tcW w:w="312" w:type="pct"/>
            <w:tcBorders>
              <w:top w:val="nil"/>
              <w:left w:val="nil"/>
              <w:bottom w:val="nil"/>
              <w:right w:val="nil"/>
            </w:tcBorders>
            <w:shd w:val="clear" w:color="auto" w:fill="auto"/>
            <w:noWrap/>
          </w:tcPr>
          <w:p w14:paraId="6E1C221F" w14:textId="77777777" w:rsidR="00B178AB" w:rsidRPr="00CE6DAB" w:rsidRDefault="00B178AB" w:rsidP="001C3C4D">
            <w:pPr>
              <w:spacing w:after="0"/>
              <w:jc w:val="right"/>
              <w:rPr>
                <w:sz w:val="20"/>
              </w:rPr>
            </w:pPr>
            <w:r w:rsidRPr="00D77794">
              <w:t>0.03</w:t>
            </w:r>
          </w:p>
        </w:tc>
        <w:tc>
          <w:tcPr>
            <w:tcW w:w="313" w:type="pct"/>
            <w:tcBorders>
              <w:top w:val="nil"/>
              <w:left w:val="nil"/>
              <w:bottom w:val="nil"/>
              <w:right w:val="nil"/>
            </w:tcBorders>
            <w:shd w:val="clear" w:color="auto" w:fill="auto"/>
            <w:noWrap/>
          </w:tcPr>
          <w:p w14:paraId="4855FAAB" w14:textId="77777777" w:rsidR="00B178AB" w:rsidRPr="00CE6DAB" w:rsidRDefault="00B178AB" w:rsidP="001C3C4D">
            <w:pPr>
              <w:spacing w:after="0"/>
              <w:jc w:val="right"/>
              <w:rPr>
                <w:sz w:val="20"/>
              </w:rPr>
            </w:pPr>
            <w:r w:rsidRPr="00D77794">
              <w:t>0.035</w:t>
            </w:r>
          </w:p>
        </w:tc>
        <w:tc>
          <w:tcPr>
            <w:tcW w:w="312" w:type="pct"/>
            <w:tcBorders>
              <w:top w:val="nil"/>
              <w:left w:val="nil"/>
              <w:bottom w:val="nil"/>
              <w:right w:val="nil"/>
            </w:tcBorders>
            <w:shd w:val="clear" w:color="auto" w:fill="auto"/>
            <w:noWrap/>
          </w:tcPr>
          <w:p w14:paraId="257E5242" w14:textId="77777777" w:rsidR="00B178AB" w:rsidRPr="00CE6DAB" w:rsidRDefault="00B178AB" w:rsidP="001C3C4D">
            <w:pPr>
              <w:spacing w:after="0"/>
              <w:jc w:val="right"/>
              <w:rPr>
                <w:sz w:val="20"/>
              </w:rPr>
            </w:pPr>
            <w:r w:rsidRPr="00D77794">
              <w:t>0.023</w:t>
            </w:r>
          </w:p>
        </w:tc>
        <w:tc>
          <w:tcPr>
            <w:tcW w:w="313" w:type="pct"/>
            <w:tcBorders>
              <w:top w:val="nil"/>
              <w:left w:val="nil"/>
              <w:bottom w:val="nil"/>
              <w:right w:val="nil"/>
            </w:tcBorders>
            <w:shd w:val="clear" w:color="auto" w:fill="auto"/>
            <w:noWrap/>
          </w:tcPr>
          <w:p w14:paraId="7A26632C" w14:textId="77777777" w:rsidR="00B178AB" w:rsidRPr="00CE6DAB" w:rsidRDefault="00B178AB" w:rsidP="001C3C4D">
            <w:pPr>
              <w:spacing w:after="0"/>
              <w:jc w:val="right"/>
              <w:rPr>
                <w:sz w:val="20"/>
              </w:rPr>
            </w:pPr>
            <w:r w:rsidRPr="00D77794">
              <w:t>0.069</w:t>
            </w:r>
          </w:p>
        </w:tc>
        <w:tc>
          <w:tcPr>
            <w:tcW w:w="312" w:type="pct"/>
            <w:tcBorders>
              <w:top w:val="nil"/>
              <w:left w:val="nil"/>
              <w:bottom w:val="nil"/>
              <w:right w:val="nil"/>
            </w:tcBorders>
            <w:shd w:val="clear" w:color="auto" w:fill="auto"/>
            <w:noWrap/>
          </w:tcPr>
          <w:p w14:paraId="2DB78DD7" w14:textId="77777777" w:rsidR="00B178AB" w:rsidRPr="00CE6DAB" w:rsidRDefault="00B178AB" w:rsidP="001C3C4D">
            <w:pPr>
              <w:spacing w:after="0"/>
              <w:jc w:val="right"/>
              <w:rPr>
                <w:sz w:val="20"/>
              </w:rPr>
            </w:pPr>
            <w:r w:rsidRPr="00D77794">
              <w:t>0.036</w:t>
            </w:r>
          </w:p>
        </w:tc>
        <w:tc>
          <w:tcPr>
            <w:tcW w:w="313" w:type="pct"/>
            <w:tcBorders>
              <w:top w:val="nil"/>
              <w:left w:val="nil"/>
              <w:bottom w:val="nil"/>
              <w:right w:val="nil"/>
            </w:tcBorders>
            <w:shd w:val="clear" w:color="auto" w:fill="auto"/>
            <w:noWrap/>
          </w:tcPr>
          <w:p w14:paraId="75C93882" w14:textId="77777777" w:rsidR="00B178AB" w:rsidRPr="00CE6DAB" w:rsidRDefault="00B178AB" w:rsidP="001C3C4D">
            <w:pPr>
              <w:spacing w:after="0"/>
              <w:jc w:val="right"/>
              <w:rPr>
                <w:sz w:val="20"/>
              </w:rPr>
            </w:pPr>
            <w:r w:rsidRPr="00D77794">
              <w:t>0.066</w:t>
            </w:r>
          </w:p>
        </w:tc>
        <w:tc>
          <w:tcPr>
            <w:tcW w:w="312" w:type="pct"/>
            <w:tcBorders>
              <w:top w:val="nil"/>
              <w:left w:val="nil"/>
              <w:bottom w:val="nil"/>
              <w:right w:val="nil"/>
            </w:tcBorders>
            <w:shd w:val="clear" w:color="auto" w:fill="auto"/>
            <w:noWrap/>
          </w:tcPr>
          <w:p w14:paraId="4389D766" w14:textId="77777777" w:rsidR="00B178AB" w:rsidRPr="00CE6DAB" w:rsidRDefault="00B178AB" w:rsidP="001C3C4D">
            <w:pPr>
              <w:spacing w:after="0"/>
              <w:jc w:val="right"/>
              <w:rPr>
                <w:sz w:val="20"/>
              </w:rPr>
            </w:pPr>
            <w:r w:rsidRPr="00D77794">
              <w:t>0.027</w:t>
            </w:r>
          </w:p>
        </w:tc>
        <w:tc>
          <w:tcPr>
            <w:tcW w:w="313" w:type="pct"/>
            <w:tcBorders>
              <w:top w:val="nil"/>
              <w:left w:val="nil"/>
              <w:bottom w:val="nil"/>
              <w:right w:val="nil"/>
            </w:tcBorders>
            <w:shd w:val="clear" w:color="auto" w:fill="auto"/>
            <w:noWrap/>
          </w:tcPr>
          <w:p w14:paraId="1A194DC8" w14:textId="77777777" w:rsidR="00B178AB" w:rsidRPr="00CE6DAB" w:rsidRDefault="00B178AB" w:rsidP="001C3C4D">
            <w:pPr>
              <w:spacing w:after="0"/>
              <w:jc w:val="right"/>
              <w:rPr>
                <w:sz w:val="20"/>
              </w:rPr>
            </w:pPr>
            <w:r w:rsidRPr="00D77794">
              <w:t>0.054</w:t>
            </w:r>
          </w:p>
        </w:tc>
        <w:tc>
          <w:tcPr>
            <w:tcW w:w="312" w:type="pct"/>
            <w:tcBorders>
              <w:top w:val="nil"/>
              <w:left w:val="nil"/>
              <w:bottom w:val="nil"/>
              <w:right w:val="nil"/>
            </w:tcBorders>
            <w:shd w:val="clear" w:color="auto" w:fill="auto"/>
            <w:noWrap/>
          </w:tcPr>
          <w:p w14:paraId="57C9B072" w14:textId="77777777" w:rsidR="00B178AB" w:rsidRPr="00CE6DAB" w:rsidRDefault="00B178AB" w:rsidP="001C3C4D">
            <w:pPr>
              <w:spacing w:after="0"/>
              <w:jc w:val="right"/>
              <w:rPr>
                <w:sz w:val="20"/>
              </w:rPr>
            </w:pPr>
            <w:r w:rsidRPr="00D77794">
              <w:t>0.039</w:t>
            </w:r>
          </w:p>
        </w:tc>
        <w:tc>
          <w:tcPr>
            <w:tcW w:w="313" w:type="pct"/>
            <w:tcBorders>
              <w:top w:val="nil"/>
              <w:left w:val="nil"/>
              <w:bottom w:val="nil"/>
              <w:right w:val="nil"/>
            </w:tcBorders>
            <w:shd w:val="clear" w:color="auto" w:fill="auto"/>
            <w:noWrap/>
          </w:tcPr>
          <w:p w14:paraId="6F82E77E" w14:textId="77777777" w:rsidR="00B178AB" w:rsidRPr="00CE6DAB" w:rsidRDefault="00B178AB" w:rsidP="001C3C4D">
            <w:pPr>
              <w:spacing w:after="0"/>
              <w:jc w:val="right"/>
              <w:rPr>
                <w:sz w:val="20"/>
              </w:rPr>
            </w:pPr>
            <w:r w:rsidRPr="00D77794">
              <w:t>0.032</w:t>
            </w:r>
          </w:p>
        </w:tc>
      </w:tr>
      <w:tr w:rsidR="00B178AB" w:rsidRPr="00B21B8D" w14:paraId="4E5CA1CB" w14:textId="77777777" w:rsidTr="001C3C4D">
        <w:trPr>
          <w:trHeight w:val="255"/>
        </w:trPr>
        <w:tc>
          <w:tcPr>
            <w:tcW w:w="312" w:type="pct"/>
            <w:tcBorders>
              <w:top w:val="nil"/>
              <w:left w:val="nil"/>
              <w:bottom w:val="nil"/>
              <w:right w:val="nil"/>
            </w:tcBorders>
            <w:shd w:val="clear" w:color="auto" w:fill="auto"/>
            <w:noWrap/>
            <w:vAlign w:val="bottom"/>
          </w:tcPr>
          <w:p w14:paraId="3B2953E2" w14:textId="77777777" w:rsidR="00B178AB" w:rsidRPr="00F04F7F" w:rsidRDefault="00B178AB" w:rsidP="001C3C4D">
            <w:pPr>
              <w:spacing w:after="0"/>
              <w:jc w:val="right"/>
              <w:rPr>
                <w:sz w:val="20"/>
              </w:rPr>
            </w:pPr>
            <w:r w:rsidRPr="001E7C39">
              <w:rPr>
                <w:sz w:val="20"/>
              </w:rPr>
              <w:t>1994</w:t>
            </w:r>
          </w:p>
        </w:tc>
        <w:tc>
          <w:tcPr>
            <w:tcW w:w="313" w:type="pct"/>
            <w:tcBorders>
              <w:top w:val="nil"/>
              <w:left w:val="nil"/>
              <w:bottom w:val="nil"/>
              <w:right w:val="nil"/>
            </w:tcBorders>
            <w:shd w:val="clear" w:color="auto" w:fill="D9D9D9" w:themeFill="background1" w:themeFillShade="D9"/>
          </w:tcPr>
          <w:p w14:paraId="3B83D62D" w14:textId="77777777" w:rsidR="00B178AB" w:rsidRPr="00CE6DAB" w:rsidRDefault="00B178AB" w:rsidP="001C3C4D">
            <w:pPr>
              <w:spacing w:after="0"/>
              <w:jc w:val="right"/>
              <w:rPr>
                <w:sz w:val="20"/>
              </w:rPr>
            </w:pPr>
            <w:r w:rsidRPr="00D77794">
              <w:t>0.411</w:t>
            </w:r>
          </w:p>
        </w:tc>
        <w:tc>
          <w:tcPr>
            <w:tcW w:w="312" w:type="pct"/>
            <w:tcBorders>
              <w:top w:val="nil"/>
              <w:left w:val="nil"/>
              <w:bottom w:val="nil"/>
              <w:right w:val="nil"/>
            </w:tcBorders>
            <w:shd w:val="clear" w:color="auto" w:fill="auto"/>
            <w:noWrap/>
          </w:tcPr>
          <w:p w14:paraId="4BBC445A" w14:textId="77777777" w:rsidR="00B178AB" w:rsidRPr="00CE6DAB" w:rsidRDefault="00B178AB" w:rsidP="001C3C4D">
            <w:pPr>
              <w:spacing w:after="0"/>
              <w:jc w:val="right"/>
              <w:rPr>
                <w:sz w:val="20"/>
              </w:rPr>
            </w:pPr>
            <w:r w:rsidRPr="00D77794">
              <w:t>0.025</w:t>
            </w:r>
          </w:p>
        </w:tc>
        <w:tc>
          <w:tcPr>
            <w:tcW w:w="313" w:type="pct"/>
            <w:tcBorders>
              <w:top w:val="nil"/>
              <w:left w:val="nil"/>
              <w:bottom w:val="nil"/>
              <w:right w:val="nil"/>
            </w:tcBorders>
            <w:shd w:val="clear" w:color="auto" w:fill="auto"/>
            <w:noWrap/>
          </w:tcPr>
          <w:p w14:paraId="10971FE4" w14:textId="77777777" w:rsidR="00B178AB" w:rsidRPr="00CE6DAB" w:rsidRDefault="00B178AB" w:rsidP="001C3C4D">
            <w:pPr>
              <w:spacing w:after="0"/>
              <w:jc w:val="right"/>
              <w:rPr>
                <w:sz w:val="20"/>
              </w:rPr>
            </w:pPr>
            <w:r w:rsidRPr="00D77794">
              <w:t>0.045</w:t>
            </w:r>
          </w:p>
        </w:tc>
        <w:tc>
          <w:tcPr>
            <w:tcW w:w="312" w:type="pct"/>
            <w:tcBorders>
              <w:top w:val="nil"/>
              <w:left w:val="nil"/>
              <w:bottom w:val="nil"/>
              <w:right w:val="nil"/>
            </w:tcBorders>
            <w:shd w:val="clear" w:color="auto" w:fill="auto"/>
            <w:noWrap/>
          </w:tcPr>
          <w:p w14:paraId="10AF3696" w14:textId="77777777" w:rsidR="00B178AB" w:rsidRPr="00CE6DAB" w:rsidRDefault="00B178AB" w:rsidP="001C3C4D">
            <w:pPr>
              <w:spacing w:after="0"/>
              <w:jc w:val="right"/>
              <w:rPr>
                <w:sz w:val="20"/>
              </w:rPr>
            </w:pPr>
            <w:r w:rsidRPr="00D77794">
              <w:t>0.086</w:t>
            </w:r>
          </w:p>
        </w:tc>
        <w:tc>
          <w:tcPr>
            <w:tcW w:w="313" w:type="pct"/>
            <w:tcBorders>
              <w:top w:val="nil"/>
              <w:left w:val="nil"/>
              <w:right w:val="nil"/>
            </w:tcBorders>
            <w:shd w:val="clear" w:color="auto" w:fill="auto"/>
            <w:noWrap/>
          </w:tcPr>
          <w:p w14:paraId="2CCDDA48" w14:textId="77777777" w:rsidR="00B178AB" w:rsidRPr="00CE6DAB" w:rsidRDefault="00B178AB" w:rsidP="001C3C4D">
            <w:pPr>
              <w:spacing w:after="0"/>
              <w:jc w:val="right"/>
              <w:rPr>
                <w:sz w:val="20"/>
                <w:highlight w:val="lightGray"/>
              </w:rPr>
            </w:pPr>
            <w:r w:rsidRPr="00D77794">
              <w:t>0.123</w:t>
            </w:r>
          </w:p>
        </w:tc>
        <w:tc>
          <w:tcPr>
            <w:tcW w:w="312" w:type="pct"/>
            <w:tcBorders>
              <w:top w:val="nil"/>
              <w:left w:val="nil"/>
              <w:bottom w:val="nil"/>
              <w:right w:val="nil"/>
            </w:tcBorders>
            <w:shd w:val="clear" w:color="auto" w:fill="auto"/>
            <w:noWrap/>
          </w:tcPr>
          <w:p w14:paraId="703BC210" w14:textId="77777777" w:rsidR="00B178AB" w:rsidRPr="00CE6DAB" w:rsidRDefault="00B178AB" w:rsidP="001C3C4D">
            <w:pPr>
              <w:spacing w:after="0"/>
              <w:jc w:val="right"/>
              <w:rPr>
                <w:sz w:val="20"/>
              </w:rPr>
            </w:pPr>
            <w:r w:rsidRPr="00D77794">
              <w:t>0.061</w:t>
            </w:r>
          </w:p>
        </w:tc>
        <w:tc>
          <w:tcPr>
            <w:tcW w:w="313" w:type="pct"/>
            <w:tcBorders>
              <w:top w:val="nil"/>
              <w:left w:val="nil"/>
              <w:bottom w:val="nil"/>
              <w:right w:val="nil"/>
            </w:tcBorders>
            <w:shd w:val="clear" w:color="auto" w:fill="auto"/>
            <w:noWrap/>
          </w:tcPr>
          <w:p w14:paraId="3F90CBB6" w14:textId="77777777" w:rsidR="00B178AB" w:rsidRPr="00CE6DAB" w:rsidRDefault="00B178AB" w:rsidP="001C3C4D">
            <w:pPr>
              <w:spacing w:after="0"/>
              <w:jc w:val="right"/>
              <w:rPr>
                <w:sz w:val="20"/>
              </w:rPr>
            </w:pPr>
            <w:r w:rsidRPr="00D77794">
              <w:t>0.034</w:t>
            </w:r>
          </w:p>
        </w:tc>
        <w:tc>
          <w:tcPr>
            <w:tcW w:w="312" w:type="pct"/>
            <w:tcBorders>
              <w:top w:val="nil"/>
              <w:left w:val="nil"/>
              <w:bottom w:val="nil"/>
              <w:right w:val="nil"/>
            </w:tcBorders>
            <w:shd w:val="clear" w:color="auto" w:fill="auto"/>
            <w:noWrap/>
          </w:tcPr>
          <w:p w14:paraId="30E3CE2C" w14:textId="77777777" w:rsidR="00B178AB" w:rsidRPr="00CE6DAB" w:rsidRDefault="00B178AB" w:rsidP="001C3C4D">
            <w:pPr>
              <w:spacing w:after="0"/>
              <w:jc w:val="right"/>
              <w:rPr>
                <w:sz w:val="20"/>
              </w:rPr>
            </w:pPr>
            <w:r w:rsidRPr="00D77794">
              <w:t>0.038</w:t>
            </w:r>
          </w:p>
        </w:tc>
        <w:tc>
          <w:tcPr>
            <w:tcW w:w="313" w:type="pct"/>
            <w:tcBorders>
              <w:top w:val="nil"/>
              <w:left w:val="nil"/>
              <w:bottom w:val="nil"/>
              <w:right w:val="nil"/>
            </w:tcBorders>
            <w:shd w:val="clear" w:color="auto" w:fill="auto"/>
            <w:noWrap/>
          </w:tcPr>
          <w:p w14:paraId="2E694BA5" w14:textId="77777777" w:rsidR="00B178AB" w:rsidRPr="00CE6DAB" w:rsidRDefault="00B178AB" w:rsidP="001C3C4D">
            <w:pPr>
              <w:spacing w:after="0"/>
              <w:jc w:val="right"/>
              <w:rPr>
                <w:sz w:val="20"/>
              </w:rPr>
            </w:pPr>
            <w:r w:rsidRPr="00D77794">
              <w:t>0.022</w:t>
            </w:r>
          </w:p>
        </w:tc>
        <w:tc>
          <w:tcPr>
            <w:tcW w:w="312" w:type="pct"/>
            <w:tcBorders>
              <w:top w:val="nil"/>
              <w:left w:val="nil"/>
              <w:bottom w:val="nil"/>
              <w:right w:val="nil"/>
            </w:tcBorders>
            <w:shd w:val="clear" w:color="auto" w:fill="auto"/>
            <w:noWrap/>
          </w:tcPr>
          <w:p w14:paraId="1887D4BB" w14:textId="77777777" w:rsidR="00B178AB" w:rsidRPr="00CE6DAB" w:rsidRDefault="00B178AB" w:rsidP="001C3C4D">
            <w:pPr>
              <w:spacing w:after="0"/>
              <w:jc w:val="right"/>
              <w:rPr>
                <w:sz w:val="20"/>
              </w:rPr>
            </w:pPr>
            <w:r w:rsidRPr="00D77794">
              <w:t>0.047</w:t>
            </w:r>
          </w:p>
        </w:tc>
        <w:tc>
          <w:tcPr>
            <w:tcW w:w="313" w:type="pct"/>
            <w:tcBorders>
              <w:top w:val="nil"/>
              <w:left w:val="nil"/>
              <w:bottom w:val="nil"/>
              <w:right w:val="nil"/>
            </w:tcBorders>
            <w:shd w:val="clear" w:color="auto" w:fill="auto"/>
            <w:noWrap/>
          </w:tcPr>
          <w:p w14:paraId="2DF8D0F8" w14:textId="77777777" w:rsidR="00B178AB" w:rsidRPr="00CE6DAB" w:rsidRDefault="00B178AB" w:rsidP="001C3C4D">
            <w:pPr>
              <w:spacing w:after="0"/>
              <w:jc w:val="right"/>
              <w:rPr>
                <w:sz w:val="20"/>
              </w:rPr>
            </w:pPr>
            <w:r w:rsidRPr="00D77794">
              <w:t>0.047</w:t>
            </w:r>
          </w:p>
        </w:tc>
        <w:tc>
          <w:tcPr>
            <w:tcW w:w="312" w:type="pct"/>
            <w:tcBorders>
              <w:top w:val="nil"/>
              <w:left w:val="nil"/>
              <w:bottom w:val="nil"/>
              <w:right w:val="nil"/>
            </w:tcBorders>
            <w:shd w:val="clear" w:color="auto" w:fill="auto"/>
            <w:noWrap/>
          </w:tcPr>
          <w:p w14:paraId="3D757510" w14:textId="77777777" w:rsidR="00B178AB" w:rsidRPr="00CE6DAB" w:rsidRDefault="00B178AB" w:rsidP="001C3C4D">
            <w:pPr>
              <w:spacing w:after="0"/>
              <w:jc w:val="right"/>
              <w:rPr>
                <w:sz w:val="20"/>
              </w:rPr>
            </w:pPr>
            <w:r w:rsidRPr="00D77794">
              <w:t>0.029</w:t>
            </w:r>
          </w:p>
        </w:tc>
        <w:tc>
          <w:tcPr>
            <w:tcW w:w="313" w:type="pct"/>
            <w:tcBorders>
              <w:top w:val="nil"/>
              <w:left w:val="nil"/>
              <w:bottom w:val="nil"/>
              <w:right w:val="nil"/>
            </w:tcBorders>
            <w:shd w:val="clear" w:color="auto" w:fill="auto"/>
            <w:noWrap/>
          </w:tcPr>
          <w:p w14:paraId="5E18BEC7" w14:textId="77777777" w:rsidR="00B178AB" w:rsidRPr="00CE6DAB" w:rsidRDefault="00B178AB" w:rsidP="001C3C4D">
            <w:pPr>
              <w:spacing w:after="0"/>
              <w:jc w:val="right"/>
              <w:rPr>
                <w:sz w:val="20"/>
              </w:rPr>
            </w:pPr>
            <w:r w:rsidRPr="00D77794">
              <w:t>0.008</w:t>
            </w:r>
          </w:p>
        </w:tc>
        <w:tc>
          <w:tcPr>
            <w:tcW w:w="312" w:type="pct"/>
            <w:tcBorders>
              <w:top w:val="nil"/>
              <w:left w:val="nil"/>
              <w:bottom w:val="nil"/>
              <w:right w:val="nil"/>
            </w:tcBorders>
            <w:shd w:val="clear" w:color="auto" w:fill="auto"/>
            <w:noWrap/>
          </w:tcPr>
          <w:p w14:paraId="765BBB92" w14:textId="77777777" w:rsidR="00B178AB" w:rsidRPr="00CE6DAB" w:rsidRDefault="00B178AB" w:rsidP="001C3C4D">
            <w:pPr>
              <w:spacing w:after="0"/>
              <w:jc w:val="right"/>
              <w:rPr>
                <w:sz w:val="20"/>
              </w:rPr>
            </w:pPr>
            <w:r w:rsidRPr="00D77794">
              <w:t>0.006</w:t>
            </w:r>
          </w:p>
        </w:tc>
        <w:tc>
          <w:tcPr>
            <w:tcW w:w="313" w:type="pct"/>
            <w:tcBorders>
              <w:top w:val="nil"/>
              <w:left w:val="nil"/>
              <w:bottom w:val="nil"/>
              <w:right w:val="nil"/>
            </w:tcBorders>
            <w:shd w:val="clear" w:color="auto" w:fill="auto"/>
            <w:noWrap/>
          </w:tcPr>
          <w:p w14:paraId="3837C3BB" w14:textId="77777777" w:rsidR="00B178AB" w:rsidRPr="00CE6DAB" w:rsidRDefault="00B178AB" w:rsidP="001C3C4D">
            <w:pPr>
              <w:spacing w:after="0"/>
              <w:jc w:val="right"/>
              <w:rPr>
                <w:sz w:val="20"/>
              </w:rPr>
            </w:pPr>
            <w:r w:rsidRPr="00D77794">
              <w:t>0.02</w:t>
            </w:r>
          </w:p>
        </w:tc>
      </w:tr>
      <w:tr w:rsidR="00B178AB" w:rsidRPr="00B21B8D" w14:paraId="13226EDF" w14:textId="77777777" w:rsidTr="001C3C4D">
        <w:trPr>
          <w:trHeight w:val="255"/>
        </w:trPr>
        <w:tc>
          <w:tcPr>
            <w:tcW w:w="312" w:type="pct"/>
            <w:tcBorders>
              <w:top w:val="nil"/>
              <w:left w:val="nil"/>
              <w:bottom w:val="nil"/>
              <w:right w:val="nil"/>
            </w:tcBorders>
            <w:shd w:val="clear" w:color="auto" w:fill="auto"/>
            <w:noWrap/>
            <w:vAlign w:val="bottom"/>
          </w:tcPr>
          <w:p w14:paraId="52B7BFD0" w14:textId="77777777" w:rsidR="00B178AB" w:rsidRPr="00F04F7F" w:rsidRDefault="00B178AB" w:rsidP="001C3C4D">
            <w:pPr>
              <w:spacing w:after="0"/>
              <w:jc w:val="right"/>
              <w:rPr>
                <w:sz w:val="20"/>
              </w:rPr>
            </w:pPr>
            <w:r w:rsidRPr="001E7C39">
              <w:rPr>
                <w:sz w:val="20"/>
              </w:rPr>
              <w:t>1997</w:t>
            </w:r>
          </w:p>
        </w:tc>
        <w:tc>
          <w:tcPr>
            <w:tcW w:w="313" w:type="pct"/>
            <w:tcBorders>
              <w:top w:val="nil"/>
              <w:left w:val="nil"/>
              <w:bottom w:val="nil"/>
              <w:right w:val="nil"/>
            </w:tcBorders>
          </w:tcPr>
          <w:p w14:paraId="6E466AF2" w14:textId="77777777" w:rsidR="00B178AB" w:rsidRPr="00CE6DAB" w:rsidRDefault="00B178AB" w:rsidP="001C3C4D">
            <w:pPr>
              <w:spacing w:after="0"/>
              <w:jc w:val="right"/>
              <w:rPr>
                <w:sz w:val="20"/>
              </w:rPr>
            </w:pPr>
            <w:r w:rsidRPr="00D77794">
              <w:t>0.033</w:t>
            </w:r>
          </w:p>
        </w:tc>
        <w:tc>
          <w:tcPr>
            <w:tcW w:w="312" w:type="pct"/>
            <w:tcBorders>
              <w:top w:val="nil"/>
              <w:left w:val="nil"/>
              <w:bottom w:val="nil"/>
              <w:right w:val="nil"/>
            </w:tcBorders>
            <w:shd w:val="clear" w:color="auto" w:fill="auto"/>
            <w:noWrap/>
          </w:tcPr>
          <w:p w14:paraId="1E81C4B2" w14:textId="77777777" w:rsidR="00B178AB" w:rsidRPr="00CE6DAB" w:rsidRDefault="00B178AB" w:rsidP="001C3C4D">
            <w:pPr>
              <w:spacing w:after="0"/>
              <w:jc w:val="right"/>
              <w:rPr>
                <w:sz w:val="20"/>
              </w:rPr>
            </w:pPr>
            <w:r w:rsidRPr="00D77794">
              <w:t>0.035</w:t>
            </w:r>
          </w:p>
        </w:tc>
        <w:tc>
          <w:tcPr>
            <w:tcW w:w="313" w:type="pct"/>
            <w:tcBorders>
              <w:top w:val="nil"/>
              <w:left w:val="nil"/>
              <w:bottom w:val="nil"/>
              <w:right w:val="nil"/>
            </w:tcBorders>
            <w:shd w:val="clear" w:color="auto" w:fill="auto"/>
            <w:noWrap/>
          </w:tcPr>
          <w:p w14:paraId="7363A106" w14:textId="77777777" w:rsidR="00B178AB" w:rsidRPr="00CE6DAB" w:rsidRDefault="00B178AB" w:rsidP="001C3C4D">
            <w:pPr>
              <w:spacing w:after="0"/>
              <w:jc w:val="right"/>
              <w:rPr>
                <w:sz w:val="20"/>
              </w:rPr>
            </w:pPr>
            <w:r w:rsidRPr="00D77794">
              <w:t>0.041</w:t>
            </w:r>
          </w:p>
        </w:tc>
        <w:tc>
          <w:tcPr>
            <w:tcW w:w="312" w:type="pct"/>
            <w:tcBorders>
              <w:top w:val="nil"/>
              <w:left w:val="nil"/>
              <w:bottom w:val="nil"/>
              <w:right w:val="nil"/>
            </w:tcBorders>
            <w:shd w:val="clear" w:color="auto" w:fill="auto"/>
            <w:noWrap/>
          </w:tcPr>
          <w:p w14:paraId="50256481" w14:textId="77777777" w:rsidR="00B178AB" w:rsidRPr="00CE6DAB" w:rsidRDefault="00B178AB" w:rsidP="001C3C4D">
            <w:pPr>
              <w:spacing w:after="0"/>
              <w:jc w:val="right"/>
              <w:rPr>
                <w:sz w:val="20"/>
              </w:rPr>
            </w:pPr>
            <w:r w:rsidRPr="00D77794">
              <w:t>0.115</w:t>
            </w:r>
          </w:p>
        </w:tc>
        <w:tc>
          <w:tcPr>
            <w:tcW w:w="313" w:type="pct"/>
            <w:tcBorders>
              <w:top w:val="nil"/>
              <w:left w:val="nil"/>
              <w:bottom w:val="nil"/>
              <w:right w:val="nil"/>
            </w:tcBorders>
            <w:shd w:val="clear" w:color="auto" w:fill="D9D9D9" w:themeFill="background1" w:themeFillShade="D9"/>
            <w:noWrap/>
          </w:tcPr>
          <w:p w14:paraId="458D967C" w14:textId="77777777" w:rsidR="00B178AB" w:rsidRPr="00CE6DAB" w:rsidRDefault="00B178AB" w:rsidP="001C3C4D">
            <w:pPr>
              <w:spacing w:after="0"/>
              <w:jc w:val="right"/>
              <w:rPr>
                <w:sz w:val="20"/>
              </w:rPr>
            </w:pPr>
            <w:r w:rsidRPr="00D77794">
              <w:t>0.127</w:t>
            </w:r>
          </w:p>
        </w:tc>
        <w:tc>
          <w:tcPr>
            <w:tcW w:w="312" w:type="pct"/>
            <w:tcBorders>
              <w:top w:val="nil"/>
              <w:left w:val="nil"/>
              <w:bottom w:val="nil"/>
              <w:right w:val="nil"/>
            </w:tcBorders>
            <w:shd w:val="clear" w:color="auto" w:fill="auto"/>
            <w:noWrap/>
          </w:tcPr>
          <w:p w14:paraId="63D2E2EB" w14:textId="77777777" w:rsidR="00B178AB" w:rsidRPr="00CE6DAB" w:rsidRDefault="00B178AB" w:rsidP="001C3C4D">
            <w:pPr>
              <w:spacing w:after="0"/>
              <w:jc w:val="right"/>
              <w:rPr>
                <w:sz w:val="20"/>
              </w:rPr>
            </w:pPr>
            <w:r w:rsidRPr="00D77794">
              <w:t>0.08</w:t>
            </w:r>
          </w:p>
        </w:tc>
        <w:tc>
          <w:tcPr>
            <w:tcW w:w="313" w:type="pct"/>
            <w:tcBorders>
              <w:top w:val="nil"/>
              <w:left w:val="nil"/>
              <w:bottom w:val="nil"/>
              <w:right w:val="nil"/>
            </w:tcBorders>
            <w:shd w:val="clear" w:color="auto" w:fill="auto"/>
            <w:noWrap/>
          </w:tcPr>
          <w:p w14:paraId="2C584357" w14:textId="77777777" w:rsidR="00B178AB" w:rsidRPr="00CE6DAB" w:rsidRDefault="00B178AB" w:rsidP="001C3C4D">
            <w:pPr>
              <w:spacing w:after="0"/>
              <w:jc w:val="right"/>
              <w:rPr>
                <w:sz w:val="20"/>
              </w:rPr>
            </w:pPr>
            <w:r w:rsidRPr="00D77794">
              <w:t>0.06</w:t>
            </w:r>
          </w:p>
        </w:tc>
        <w:tc>
          <w:tcPr>
            <w:tcW w:w="312" w:type="pct"/>
            <w:tcBorders>
              <w:top w:val="nil"/>
              <w:left w:val="nil"/>
              <w:right w:val="nil"/>
            </w:tcBorders>
            <w:shd w:val="clear" w:color="auto" w:fill="auto"/>
            <w:noWrap/>
          </w:tcPr>
          <w:p w14:paraId="511C1EA5" w14:textId="77777777" w:rsidR="00B178AB" w:rsidRPr="00CE6DAB" w:rsidRDefault="00B178AB" w:rsidP="001C3C4D">
            <w:pPr>
              <w:spacing w:after="0"/>
              <w:jc w:val="right"/>
              <w:rPr>
                <w:sz w:val="20"/>
                <w:highlight w:val="lightGray"/>
              </w:rPr>
            </w:pPr>
            <w:r w:rsidRPr="00D77794">
              <w:t>0.111</w:t>
            </w:r>
          </w:p>
        </w:tc>
        <w:tc>
          <w:tcPr>
            <w:tcW w:w="313" w:type="pct"/>
            <w:tcBorders>
              <w:top w:val="nil"/>
              <w:left w:val="nil"/>
              <w:bottom w:val="nil"/>
              <w:right w:val="nil"/>
            </w:tcBorders>
            <w:shd w:val="clear" w:color="auto" w:fill="auto"/>
            <w:noWrap/>
          </w:tcPr>
          <w:p w14:paraId="3ED08911" w14:textId="77777777" w:rsidR="00B178AB" w:rsidRPr="00CE6DAB" w:rsidRDefault="00B178AB" w:rsidP="001C3C4D">
            <w:pPr>
              <w:spacing w:after="0"/>
              <w:jc w:val="right"/>
              <w:rPr>
                <w:sz w:val="20"/>
              </w:rPr>
            </w:pPr>
            <w:r w:rsidRPr="00D77794">
              <w:t>0.083</w:t>
            </w:r>
          </w:p>
        </w:tc>
        <w:tc>
          <w:tcPr>
            <w:tcW w:w="312" w:type="pct"/>
            <w:tcBorders>
              <w:top w:val="nil"/>
              <w:left w:val="nil"/>
              <w:bottom w:val="nil"/>
              <w:right w:val="nil"/>
            </w:tcBorders>
            <w:shd w:val="clear" w:color="auto" w:fill="auto"/>
            <w:noWrap/>
          </w:tcPr>
          <w:p w14:paraId="612724F2" w14:textId="77777777" w:rsidR="00B178AB" w:rsidRPr="00CE6DAB" w:rsidRDefault="00B178AB" w:rsidP="001C3C4D">
            <w:pPr>
              <w:spacing w:after="0"/>
              <w:jc w:val="right"/>
              <w:rPr>
                <w:sz w:val="20"/>
              </w:rPr>
            </w:pPr>
            <w:r w:rsidRPr="00D77794">
              <w:t>0.041</w:t>
            </w:r>
          </w:p>
        </w:tc>
        <w:tc>
          <w:tcPr>
            <w:tcW w:w="313" w:type="pct"/>
            <w:tcBorders>
              <w:top w:val="nil"/>
              <w:left w:val="nil"/>
              <w:bottom w:val="nil"/>
              <w:right w:val="nil"/>
            </w:tcBorders>
            <w:shd w:val="clear" w:color="auto" w:fill="auto"/>
            <w:noWrap/>
          </w:tcPr>
          <w:p w14:paraId="35C1349A" w14:textId="77777777" w:rsidR="00B178AB" w:rsidRPr="00CE6DAB" w:rsidRDefault="00B178AB" w:rsidP="001C3C4D">
            <w:pPr>
              <w:spacing w:after="0"/>
              <w:jc w:val="right"/>
              <w:rPr>
                <w:sz w:val="20"/>
              </w:rPr>
            </w:pPr>
            <w:r w:rsidRPr="00D77794">
              <w:t>0.075</w:t>
            </w:r>
          </w:p>
        </w:tc>
        <w:tc>
          <w:tcPr>
            <w:tcW w:w="312" w:type="pct"/>
            <w:tcBorders>
              <w:top w:val="nil"/>
              <w:left w:val="nil"/>
              <w:bottom w:val="nil"/>
              <w:right w:val="nil"/>
            </w:tcBorders>
            <w:shd w:val="clear" w:color="auto" w:fill="auto"/>
            <w:noWrap/>
          </w:tcPr>
          <w:p w14:paraId="500BC5DF" w14:textId="77777777" w:rsidR="00B178AB" w:rsidRPr="00CE6DAB" w:rsidRDefault="00B178AB" w:rsidP="001C3C4D">
            <w:pPr>
              <w:spacing w:after="0"/>
              <w:jc w:val="right"/>
              <w:rPr>
                <w:sz w:val="20"/>
              </w:rPr>
            </w:pPr>
            <w:r w:rsidRPr="00D77794">
              <w:t>0.049</w:t>
            </w:r>
          </w:p>
        </w:tc>
        <w:tc>
          <w:tcPr>
            <w:tcW w:w="313" w:type="pct"/>
            <w:tcBorders>
              <w:top w:val="nil"/>
              <w:left w:val="nil"/>
              <w:bottom w:val="nil"/>
              <w:right w:val="nil"/>
            </w:tcBorders>
            <w:shd w:val="clear" w:color="auto" w:fill="auto"/>
            <w:noWrap/>
          </w:tcPr>
          <w:p w14:paraId="6EB2D240" w14:textId="77777777" w:rsidR="00B178AB" w:rsidRPr="00CE6DAB" w:rsidRDefault="00B178AB" w:rsidP="001C3C4D">
            <w:pPr>
              <w:spacing w:after="0"/>
              <w:jc w:val="right"/>
              <w:rPr>
                <w:sz w:val="20"/>
              </w:rPr>
            </w:pPr>
            <w:r w:rsidRPr="00D77794">
              <w:t>0.056</w:t>
            </w:r>
          </w:p>
        </w:tc>
        <w:tc>
          <w:tcPr>
            <w:tcW w:w="312" w:type="pct"/>
            <w:tcBorders>
              <w:top w:val="nil"/>
              <w:left w:val="nil"/>
              <w:bottom w:val="nil"/>
              <w:right w:val="nil"/>
            </w:tcBorders>
            <w:shd w:val="clear" w:color="auto" w:fill="auto"/>
            <w:noWrap/>
          </w:tcPr>
          <w:p w14:paraId="5D38E413" w14:textId="77777777" w:rsidR="00B178AB" w:rsidRPr="00CE6DAB" w:rsidRDefault="00B178AB" w:rsidP="001C3C4D">
            <w:pPr>
              <w:spacing w:after="0"/>
              <w:jc w:val="right"/>
              <w:rPr>
                <w:sz w:val="20"/>
              </w:rPr>
            </w:pPr>
            <w:r w:rsidRPr="00D77794">
              <w:t>0.04</w:t>
            </w:r>
          </w:p>
        </w:tc>
        <w:tc>
          <w:tcPr>
            <w:tcW w:w="313" w:type="pct"/>
            <w:tcBorders>
              <w:top w:val="nil"/>
              <w:left w:val="nil"/>
              <w:bottom w:val="nil"/>
              <w:right w:val="nil"/>
            </w:tcBorders>
            <w:shd w:val="clear" w:color="auto" w:fill="auto"/>
            <w:noWrap/>
          </w:tcPr>
          <w:p w14:paraId="6A928C6F" w14:textId="77777777" w:rsidR="00B178AB" w:rsidRPr="00CE6DAB" w:rsidRDefault="00B178AB" w:rsidP="001C3C4D">
            <w:pPr>
              <w:spacing w:after="0"/>
              <w:jc w:val="right"/>
              <w:rPr>
                <w:sz w:val="20"/>
              </w:rPr>
            </w:pPr>
            <w:r w:rsidRPr="00D77794">
              <w:t>0.055</w:t>
            </w:r>
          </w:p>
        </w:tc>
      </w:tr>
      <w:tr w:rsidR="00B178AB" w:rsidRPr="00B21B8D" w14:paraId="403DEA72" w14:textId="77777777" w:rsidTr="001C3C4D">
        <w:trPr>
          <w:trHeight w:val="255"/>
        </w:trPr>
        <w:tc>
          <w:tcPr>
            <w:tcW w:w="312" w:type="pct"/>
            <w:tcBorders>
              <w:top w:val="nil"/>
              <w:left w:val="nil"/>
              <w:bottom w:val="nil"/>
              <w:right w:val="nil"/>
            </w:tcBorders>
            <w:shd w:val="clear" w:color="auto" w:fill="auto"/>
            <w:noWrap/>
            <w:vAlign w:val="bottom"/>
          </w:tcPr>
          <w:p w14:paraId="2B040DBF" w14:textId="77777777" w:rsidR="00B178AB" w:rsidRPr="00F04F7F" w:rsidRDefault="00B178AB" w:rsidP="001C3C4D">
            <w:pPr>
              <w:spacing w:after="0"/>
              <w:jc w:val="right"/>
              <w:rPr>
                <w:sz w:val="20"/>
              </w:rPr>
            </w:pPr>
            <w:r w:rsidRPr="001E7C39">
              <w:rPr>
                <w:sz w:val="20"/>
              </w:rPr>
              <w:t>2000</w:t>
            </w:r>
          </w:p>
        </w:tc>
        <w:tc>
          <w:tcPr>
            <w:tcW w:w="313" w:type="pct"/>
            <w:tcBorders>
              <w:top w:val="nil"/>
              <w:left w:val="nil"/>
              <w:bottom w:val="nil"/>
              <w:right w:val="nil"/>
            </w:tcBorders>
            <w:shd w:val="clear" w:color="auto" w:fill="D9D9D9" w:themeFill="background1" w:themeFillShade="D9"/>
          </w:tcPr>
          <w:p w14:paraId="55901CB8" w14:textId="77777777" w:rsidR="00B178AB" w:rsidRPr="00CE6DAB" w:rsidRDefault="00B178AB" w:rsidP="001C3C4D">
            <w:pPr>
              <w:spacing w:after="0"/>
              <w:jc w:val="right"/>
              <w:rPr>
                <w:sz w:val="20"/>
              </w:rPr>
            </w:pPr>
            <w:r w:rsidRPr="00D77794">
              <w:t>0.192</w:t>
            </w:r>
          </w:p>
        </w:tc>
        <w:tc>
          <w:tcPr>
            <w:tcW w:w="312" w:type="pct"/>
            <w:tcBorders>
              <w:top w:val="nil"/>
              <w:left w:val="nil"/>
              <w:bottom w:val="nil"/>
              <w:right w:val="nil"/>
            </w:tcBorders>
            <w:shd w:val="clear" w:color="auto" w:fill="auto"/>
            <w:noWrap/>
          </w:tcPr>
          <w:p w14:paraId="14AAB1DD" w14:textId="77777777" w:rsidR="00B178AB" w:rsidRPr="00CE6DAB" w:rsidRDefault="00B178AB" w:rsidP="001C3C4D">
            <w:pPr>
              <w:spacing w:after="0"/>
              <w:jc w:val="right"/>
              <w:rPr>
                <w:sz w:val="20"/>
              </w:rPr>
            </w:pPr>
            <w:r w:rsidRPr="00D77794">
              <w:t>0.012</w:t>
            </w:r>
          </w:p>
        </w:tc>
        <w:tc>
          <w:tcPr>
            <w:tcW w:w="313" w:type="pct"/>
            <w:tcBorders>
              <w:top w:val="nil"/>
              <w:left w:val="nil"/>
              <w:bottom w:val="nil"/>
              <w:right w:val="nil"/>
            </w:tcBorders>
            <w:shd w:val="clear" w:color="auto" w:fill="auto"/>
            <w:noWrap/>
          </w:tcPr>
          <w:p w14:paraId="737617CA" w14:textId="77777777" w:rsidR="00B178AB" w:rsidRPr="00CE6DAB" w:rsidRDefault="00B178AB" w:rsidP="001C3C4D">
            <w:pPr>
              <w:spacing w:after="0"/>
              <w:jc w:val="right"/>
              <w:rPr>
                <w:sz w:val="20"/>
              </w:rPr>
            </w:pPr>
            <w:r w:rsidRPr="00D77794">
              <w:t>0.034</w:t>
            </w:r>
          </w:p>
        </w:tc>
        <w:tc>
          <w:tcPr>
            <w:tcW w:w="312" w:type="pct"/>
            <w:tcBorders>
              <w:top w:val="nil"/>
              <w:left w:val="nil"/>
              <w:bottom w:val="nil"/>
              <w:right w:val="nil"/>
            </w:tcBorders>
            <w:shd w:val="clear" w:color="auto" w:fill="auto"/>
            <w:noWrap/>
          </w:tcPr>
          <w:p w14:paraId="147B9C8B" w14:textId="77777777" w:rsidR="00B178AB" w:rsidRPr="00CE6DAB" w:rsidRDefault="00B178AB" w:rsidP="001C3C4D">
            <w:pPr>
              <w:spacing w:after="0"/>
              <w:jc w:val="right"/>
              <w:rPr>
                <w:sz w:val="20"/>
              </w:rPr>
            </w:pPr>
            <w:r w:rsidRPr="00D77794">
              <w:t>0.096</w:t>
            </w:r>
          </w:p>
        </w:tc>
        <w:tc>
          <w:tcPr>
            <w:tcW w:w="313" w:type="pct"/>
            <w:tcBorders>
              <w:top w:val="nil"/>
              <w:left w:val="nil"/>
              <w:right w:val="nil"/>
            </w:tcBorders>
            <w:shd w:val="clear" w:color="auto" w:fill="auto"/>
            <w:noWrap/>
          </w:tcPr>
          <w:p w14:paraId="65313338" w14:textId="77777777" w:rsidR="00B178AB" w:rsidRPr="00CE6DAB" w:rsidRDefault="00B178AB" w:rsidP="001C3C4D">
            <w:pPr>
              <w:spacing w:after="0"/>
              <w:jc w:val="right"/>
              <w:rPr>
                <w:sz w:val="20"/>
                <w:highlight w:val="lightGray"/>
              </w:rPr>
            </w:pPr>
            <w:r w:rsidRPr="00D77794">
              <w:t>0.122</w:t>
            </w:r>
          </w:p>
        </w:tc>
        <w:tc>
          <w:tcPr>
            <w:tcW w:w="312" w:type="pct"/>
            <w:tcBorders>
              <w:top w:val="nil"/>
              <w:left w:val="nil"/>
              <w:bottom w:val="nil"/>
              <w:right w:val="nil"/>
            </w:tcBorders>
            <w:shd w:val="clear" w:color="auto" w:fill="auto"/>
            <w:noWrap/>
          </w:tcPr>
          <w:p w14:paraId="2B86EA6C" w14:textId="77777777" w:rsidR="00B178AB" w:rsidRPr="00CE6DAB" w:rsidRDefault="00B178AB" w:rsidP="001C3C4D">
            <w:pPr>
              <w:spacing w:after="0"/>
              <w:jc w:val="right"/>
              <w:rPr>
                <w:sz w:val="20"/>
              </w:rPr>
            </w:pPr>
            <w:r w:rsidRPr="00D77794">
              <w:t>0.1</w:t>
            </w:r>
          </w:p>
        </w:tc>
        <w:tc>
          <w:tcPr>
            <w:tcW w:w="313" w:type="pct"/>
            <w:tcBorders>
              <w:top w:val="nil"/>
              <w:left w:val="nil"/>
              <w:bottom w:val="nil"/>
              <w:right w:val="nil"/>
            </w:tcBorders>
            <w:shd w:val="clear" w:color="auto" w:fill="auto"/>
            <w:noWrap/>
          </w:tcPr>
          <w:p w14:paraId="71DC0D78" w14:textId="77777777" w:rsidR="00B178AB" w:rsidRPr="00CE6DAB" w:rsidRDefault="00B178AB" w:rsidP="001C3C4D">
            <w:pPr>
              <w:spacing w:after="0"/>
              <w:jc w:val="right"/>
              <w:rPr>
                <w:sz w:val="20"/>
              </w:rPr>
            </w:pPr>
            <w:r w:rsidRPr="00D77794">
              <w:t>0.091</w:t>
            </w:r>
          </w:p>
        </w:tc>
        <w:tc>
          <w:tcPr>
            <w:tcW w:w="312" w:type="pct"/>
            <w:tcBorders>
              <w:top w:val="nil"/>
              <w:left w:val="nil"/>
              <w:bottom w:val="nil"/>
              <w:right w:val="nil"/>
            </w:tcBorders>
            <w:shd w:val="clear" w:color="auto" w:fill="auto"/>
            <w:noWrap/>
          </w:tcPr>
          <w:p w14:paraId="21FDA570" w14:textId="77777777" w:rsidR="00B178AB" w:rsidRPr="00CE6DAB" w:rsidRDefault="00B178AB" w:rsidP="001C3C4D">
            <w:pPr>
              <w:spacing w:after="0"/>
              <w:jc w:val="right"/>
              <w:rPr>
                <w:sz w:val="20"/>
              </w:rPr>
            </w:pPr>
            <w:r w:rsidRPr="00D77794">
              <w:t>0.072</w:t>
            </w:r>
          </w:p>
        </w:tc>
        <w:tc>
          <w:tcPr>
            <w:tcW w:w="313" w:type="pct"/>
            <w:tcBorders>
              <w:top w:val="nil"/>
              <w:left w:val="nil"/>
              <w:bottom w:val="nil"/>
              <w:right w:val="nil"/>
            </w:tcBorders>
            <w:shd w:val="clear" w:color="auto" w:fill="auto"/>
            <w:noWrap/>
          </w:tcPr>
          <w:p w14:paraId="1AC08272" w14:textId="77777777" w:rsidR="00B178AB" w:rsidRPr="00CE6DAB" w:rsidRDefault="00B178AB" w:rsidP="001C3C4D">
            <w:pPr>
              <w:spacing w:after="0"/>
              <w:jc w:val="right"/>
              <w:rPr>
                <w:sz w:val="20"/>
              </w:rPr>
            </w:pPr>
            <w:r w:rsidRPr="00D77794">
              <w:t>0.03</w:t>
            </w:r>
          </w:p>
        </w:tc>
        <w:tc>
          <w:tcPr>
            <w:tcW w:w="312" w:type="pct"/>
            <w:tcBorders>
              <w:top w:val="nil"/>
              <w:left w:val="nil"/>
              <w:bottom w:val="nil"/>
              <w:right w:val="nil"/>
            </w:tcBorders>
            <w:shd w:val="clear" w:color="auto" w:fill="auto"/>
            <w:noWrap/>
          </w:tcPr>
          <w:p w14:paraId="66591133" w14:textId="77777777" w:rsidR="00B178AB" w:rsidRPr="00CE6DAB" w:rsidRDefault="00B178AB" w:rsidP="001C3C4D">
            <w:pPr>
              <w:spacing w:after="0"/>
              <w:jc w:val="right"/>
              <w:rPr>
                <w:sz w:val="20"/>
              </w:rPr>
            </w:pPr>
            <w:r w:rsidRPr="00D77794">
              <w:t>0.033</w:t>
            </w:r>
          </w:p>
        </w:tc>
        <w:tc>
          <w:tcPr>
            <w:tcW w:w="313" w:type="pct"/>
            <w:tcBorders>
              <w:top w:val="nil"/>
              <w:left w:val="nil"/>
              <w:bottom w:val="nil"/>
              <w:right w:val="nil"/>
            </w:tcBorders>
            <w:shd w:val="clear" w:color="auto" w:fill="auto"/>
            <w:noWrap/>
          </w:tcPr>
          <w:p w14:paraId="01F5BDCE" w14:textId="77777777" w:rsidR="00B178AB" w:rsidRPr="00CE6DAB" w:rsidRDefault="00B178AB" w:rsidP="001C3C4D">
            <w:pPr>
              <w:spacing w:after="0"/>
              <w:jc w:val="right"/>
              <w:rPr>
                <w:sz w:val="20"/>
              </w:rPr>
            </w:pPr>
            <w:r w:rsidRPr="00D77794">
              <w:t>0.066</w:t>
            </w:r>
          </w:p>
        </w:tc>
        <w:tc>
          <w:tcPr>
            <w:tcW w:w="312" w:type="pct"/>
            <w:tcBorders>
              <w:top w:val="nil"/>
              <w:left w:val="nil"/>
              <w:bottom w:val="nil"/>
              <w:right w:val="nil"/>
            </w:tcBorders>
            <w:shd w:val="clear" w:color="auto" w:fill="auto"/>
            <w:noWrap/>
          </w:tcPr>
          <w:p w14:paraId="4B7F2701" w14:textId="77777777" w:rsidR="00B178AB" w:rsidRPr="00CE6DAB" w:rsidRDefault="00B178AB" w:rsidP="001C3C4D">
            <w:pPr>
              <w:spacing w:after="0"/>
              <w:jc w:val="right"/>
              <w:rPr>
                <w:sz w:val="20"/>
              </w:rPr>
            </w:pPr>
            <w:r w:rsidRPr="00D77794">
              <w:t>0.042</w:t>
            </w:r>
          </w:p>
        </w:tc>
        <w:tc>
          <w:tcPr>
            <w:tcW w:w="313" w:type="pct"/>
            <w:tcBorders>
              <w:top w:val="nil"/>
              <w:left w:val="nil"/>
              <w:bottom w:val="nil"/>
              <w:right w:val="nil"/>
            </w:tcBorders>
            <w:shd w:val="clear" w:color="auto" w:fill="auto"/>
            <w:noWrap/>
          </w:tcPr>
          <w:p w14:paraId="680840C8" w14:textId="77777777" w:rsidR="00B178AB" w:rsidRPr="00CE6DAB" w:rsidRDefault="00B178AB" w:rsidP="001C3C4D">
            <w:pPr>
              <w:spacing w:after="0"/>
              <w:jc w:val="right"/>
              <w:rPr>
                <w:sz w:val="20"/>
              </w:rPr>
            </w:pPr>
            <w:r w:rsidRPr="00D77794">
              <w:t>0.037</w:t>
            </w:r>
          </w:p>
        </w:tc>
        <w:tc>
          <w:tcPr>
            <w:tcW w:w="312" w:type="pct"/>
            <w:tcBorders>
              <w:top w:val="nil"/>
              <w:left w:val="nil"/>
              <w:bottom w:val="nil"/>
              <w:right w:val="nil"/>
            </w:tcBorders>
            <w:shd w:val="clear" w:color="auto" w:fill="auto"/>
            <w:noWrap/>
          </w:tcPr>
          <w:p w14:paraId="1FAA2D52" w14:textId="77777777" w:rsidR="00B178AB" w:rsidRPr="00CE6DAB" w:rsidRDefault="00B178AB" w:rsidP="001C3C4D">
            <w:pPr>
              <w:spacing w:after="0"/>
              <w:jc w:val="right"/>
              <w:rPr>
                <w:sz w:val="20"/>
              </w:rPr>
            </w:pPr>
            <w:r w:rsidRPr="00D77794">
              <w:t>0.058</w:t>
            </w:r>
          </w:p>
        </w:tc>
        <w:tc>
          <w:tcPr>
            <w:tcW w:w="313" w:type="pct"/>
            <w:tcBorders>
              <w:top w:val="nil"/>
              <w:left w:val="nil"/>
              <w:bottom w:val="nil"/>
              <w:right w:val="nil"/>
            </w:tcBorders>
            <w:shd w:val="clear" w:color="auto" w:fill="auto"/>
            <w:noWrap/>
          </w:tcPr>
          <w:p w14:paraId="5E997582" w14:textId="77777777" w:rsidR="00B178AB" w:rsidRPr="00CE6DAB" w:rsidRDefault="00B178AB" w:rsidP="001C3C4D">
            <w:pPr>
              <w:spacing w:after="0"/>
              <w:jc w:val="right"/>
              <w:rPr>
                <w:sz w:val="20"/>
              </w:rPr>
            </w:pPr>
            <w:r w:rsidRPr="00D77794">
              <w:t>0.016</w:t>
            </w:r>
          </w:p>
        </w:tc>
      </w:tr>
      <w:tr w:rsidR="00B178AB" w:rsidRPr="00B21B8D" w14:paraId="3455C30C" w14:textId="77777777" w:rsidTr="001C3C4D">
        <w:trPr>
          <w:trHeight w:val="255"/>
        </w:trPr>
        <w:tc>
          <w:tcPr>
            <w:tcW w:w="312" w:type="pct"/>
            <w:tcBorders>
              <w:top w:val="nil"/>
              <w:left w:val="nil"/>
              <w:bottom w:val="nil"/>
              <w:right w:val="nil"/>
            </w:tcBorders>
            <w:shd w:val="clear" w:color="auto" w:fill="auto"/>
            <w:noWrap/>
            <w:vAlign w:val="bottom"/>
          </w:tcPr>
          <w:p w14:paraId="2257F8AC" w14:textId="77777777" w:rsidR="00B178AB" w:rsidRPr="00F04F7F" w:rsidRDefault="00B178AB" w:rsidP="001C3C4D">
            <w:pPr>
              <w:spacing w:after="0"/>
              <w:jc w:val="right"/>
              <w:rPr>
                <w:sz w:val="20"/>
              </w:rPr>
            </w:pPr>
            <w:r w:rsidRPr="001E7C39">
              <w:rPr>
                <w:sz w:val="20"/>
              </w:rPr>
              <w:t>2002</w:t>
            </w:r>
          </w:p>
        </w:tc>
        <w:tc>
          <w:tcPr>
            <w:tcW w:w="313" w:type="pct"/>
            <w:tcBorders>
              <w:top w:val="nil"/>
              <w:left w:val="nil"/>
              <w:bottom w:val="nil"/>
              <w:right w:val="nil"/>
            </w:tcBorders>
          </w:tcPr>
          <w:p w14:paraId="23EBAF7C" w14:textId="77777777" w:rsidR="00B178AB" w:rsidRPr="00CE6DAB" w:rsidRDefault="00B178AB" w:rsidP="001C3C4D">
            <w:pPr>
              <w:spacing w:after="0"/>
              <w:jc w:val="right"/>
              <w:rPr>
                <w:sz w:val="20"/>
              </w:rPr>
            </w:pPr>
            <w:r w:rsidRPr="00D77794">
              <w:t>0.022</w:t>
            </w:r>
          </w:p>
        </w:tc>
        <w:tc>
          <w:tcPr>
            <w:tcW w:w="312" w:type="pct"/>
            <w:tcBorders>
              <w:top w:val="nil"/>
              <w:left w:val="nil"/>
              <w:bottom w:val="nil"/>
              <w:right w:val="nil"/>
            </w:tcBorders>
            <w:shd w:val="clear" w:color="auto" w:fill="auto"/>
            <w:noWrap/>
          </w:tcPr>
          <w:p w14:paraId="23B7E916" w14:textId="77777777" w:rsidR="00B178AB" w:rsidRPr="00CE6DAB" w:rsidRDefault="00B178AB" w:rsidP="001C3C4D">
            <w:pPr>
              <w:spacing w:after="0"/>
              <w:jc w:val="right"/>
              <w:rPr>
                <w:sz w:val="20"/>
              </w:rPr>
            </w:pPr>
            <w:r w:rsidRPr="00D77794">
              <w:t>0.021</w:t>
            </w:r>
          </w:p>
        </w:tc>
        <w:tc>
          <w:tcPr>
            <w:tcW w:w="313" w:type="pct"/>
            <w:tcBorders>
              <w:top w:val="nil"/>
              <w:left w:val="nil"/>
              <w:bottom w:val="nil"/>
              <w:right w:val="nil"/>
            </w:tcBorders>
            <w:shd w:val="clear" w:color="auto" w:fill="auto"/>
            <w:noWrap/>
          </w:tcPr>
          <w:p w14:paraId="6175BDF1" w14:textId="77777777" w:rsidR="00B178AB" w:rsidRPr="00CE6DAB" w:rsidRDefault="00B178AB" w:rsidP="001C3C4D">
            <w:pPr>
              <w:spacing w:after="0"/>
              <w:jc w:val="right"/>
              <w:rPr>
                <w:sz w:val="20"/>
              </w:rPr>
            </w:pPr>
            <w:r w:rsidRPr="00D77794">
              <w:t>0.045</w:t>
            </w:r>
          </w:p>
        </w:tc>
        <w:tc>
          <w:tcPr>
            <w:tcW w:w="312" w:type="pct"/>
            <w:tcBorders>
              <w:top w:val="nil"/>
              <w:left w:val="nil"/>
              <w:bottom w:val="nil"/>
              <w:right w:val="nil"/>
            </w:tcBorders>
            <w:shd w:val="clear" w:color="auto" w:fill="auto"/>
            <w:noWrap/>
          </w:tcPr>
          <w:p w14:paraId="7D04B54B" w14:textId="77777777" w:rsidR="00B178AB" w:rsidRPr="00CE6DAB" w:rsidRDefault="00B178AB" w:rsidP="001C3C4D">
            <w:pPr>
              <w:spacing w:after="0"/>
              <w:jc w:val="right"/>
              <w:rPr>
                <w:sz w:val="20"/>
              </w:rPr>
            </w:pPr>
            <w:r w:rsidRPr="00D77794">
              <w:t>0.058</w:t>
            </w:r>
          </w:p>
        </w:tc>
        <w:tc>
          <w:tcPr>
            <w:tcW w:w="313" w:type="pct"/>
            <w:tcBorders>
              <w:top w:val="nil"/>
              <w:left w:val="nil"/>
              <w:bottom w:val="nil"/>
              <w:right w:val="nil"/>
            </w:tcBorders>
            <w:shd w:val="clear" w:color="auto" w:fill="auto"/>
            <w:noWrap/>
          </w:tcPr>
          <w:p w14:paraId="38ABE9EB" w14:textId="77777777" w:rsidR="00B178AB" w:rsidRPr="00CE6DAB" w:rsidRDefault="00B178AB" w:rsidP="001C3C4D">
            <w:pPr>
              <w:spacing w:after="0"/>
              <w:jc w:val="right"/>
              <w:rPr>
                <w:sz w:val="20"/>
              </w:rPr>
            </w:pPr>
            <w:r w:rsidRPr="00D77794">
              <w:t>0.059</w:t>
            </w:r>
          </w:p>
        </w:tc>
        <w:tc>
          <w:tcPr>
            <w:tcW w:w="312" w:type="pct"/>
            <w:tcBorders>
              <w:top w:val="nil"/>
              <w:left w:val="nil"/>
              <w:bottom w:val="nil"/>
              <w:right w:val="nil"/>
            </w:tcBorders>
            <w:shd w:val="clear" w:color="auto" w:fill="auto"/>
            <w:noWrap/>
          </w:tcPr>
          <w:p w14:paraId="3639B6F6" w14:textId="77777777" w:rsidR="00B178AB" w:rsidRPr="00CE6DAB" w:rsidRDefault="00B178AB" w:rsidP="001C3C4D">
            <w:pPr>
              <w:spacing w:after="0"/>
              <w:jc w:val="right"/>
              <w:rPr>
                <w:sz w:val="20"/>
              </w:rPr>
            </w:pPr>
            <w:r w:rsidRPr="00D77794">
              <w:t>0.075</w:t>
            </w:r>
          </w:p>
        </w:tc>
        <w:tc>
          <w:tcPr>
            <w:tcW w:w="313" w:type="pct"/>
            <w:tcBorders>
              <w:top w:val="nil"/>
              <w:left w:val="nil"/>
              <w:bottom w:val="nil"/>
              <w:right w:val="nil"/>
            </w:tcBorders>
            <w:shd w:val="clear" w:color="auto" w:fill="D9D9D9" w:themeFill="background1" w:themeFillShade="D9"/>
            <w:noWrap/>
          </w:tcPr>
          <w:p w14:paraId="5F2CC5FF" w14:textId="77777777" w:rsidR="00B178AB" w:rsidRPr="00CE6DAB" w:rsidRDefault="00B178AB" w:rsidP="001C3C4D">
            <w:pPr>
              <w:spacing w:after="0"/>
              <w:jc w:val="right"/>
              <w:rPr>
                <w:sz w:val="20"/>
                <w:highlight w:val="lightGray"/>
              </w:rPr>
            </w:pPr>
            <w:r w:rsidRPr="00D77794">
              <w:t>0.101</w:t>
            </w:r>
          </w:p>
        </w:tc>
        <w:tc>
          <w:tcPr>
            <w:tcW w:w="312" w:type="pct"/>
            <w:tcBorders>
              <w:top w:val="nil"/>
              <w:left w:val="nil"/>
              <w:bottom w:val="nil"/>
              <w:right w:val="nil"/>
            </w:tcBorders>
            <w:shd w:val="clear" w:color="auto" w:fill="auto"/>
            <w:noWrap/>
          </w:tcPr>
          <w:p w14:paraId="53B49E2E" w14:textId="77777777" w:rsidR="00B178AB" w:rsidRPr="00CE6DAB" w:rsidRDefault="00B178AB" w:rsidP="001C3C4D">
            <w:pPr>
              <w:spacing w:after="0"/>
              <w:jc w:val="right"/>
              <w:rPr>
                <w:sz w:val="20"/>
              </w:rPr>
            </w:pPr>
            <w:r w:rsidRPr="00D77794">
              <w:t>0.071</w:t>
            </w:r>
          </w:p>
        </w:tc>
        <w:tc>
          <w:tcPr>
            <w:tcW w:w="313" w:type="pct"/>
            <w:tcBorders>
              <w:top w:val="nil"/>
              <w:left w:val="nil"/>
              <w:bottom w:val="nil"/>
              <w:right w:val="nil"/>
            </w:tcBorders>
            <w:shd w:val="clear" w:color="auto" w:fill="auto"/>
            <w:noWrap/>
          </w:tcPr>
          <w:p w14:paraId="53251CAF" w14:textId="77777777" w:rsidR="00B178AB" w:rsidRPr="00CE6DAB" w:rsidRDefault="00B178AB" w:rsidP="001C3C4D">
            <w:pPr>
              <w:spacing w:after="0"/>
              <w:jc w:val="right"/>
              <w:rPr>
                <w:sz w:val="20"/>
              </w:rPr>
            </w:pPr>
            <w:r w:rsidRPr="00D77794">
              <w:t>0.077</w:t>
            </w:r>
          </w:p>
        </w:tc>
        <w:tc>
          <w:tcPr>
            <w:tcW w:w="312" w:type="pct"/>
            <w:tcBorders>
              <w:top w:val="nil"/>
              <w:left w:val="nil"/>
              <w:bottom w:val="nil"/>
              <w:right w:val="nil"/>
            </w:tcBorders>
            <w:shd w:val="clear" w:color="auto" w:fill="auto"/>
            <w:noWrap/>
          </w:tcPr>
          <w:p w14:paraId="51CA3479" w14:textId="77777777" w:rsidR="00B178AB" w:rsidRPr="00CE6DAB" w:rsidRDefault="00B178AB" w:rsidP="001C3C4D">
            <w:pPr>
              <w:spacing w:after="0"/>
              <w:jc w:val="right"/>
              <w:rPr>
                <w:sz w:val="20"/>
              </w:rPr>
            </w:pPr>
            <w:r w:rsidRPr="00D77794">
              <w:t>0.093</w:t>
            </w:r>
          </w:p>
        </w:tc>
        <w:tc>
          <w:tcPr>
            <w:tcW w:w="313" w:type="pct"/>
            <w:tcBorders>
              <w:top w:val="nil"/>
              <w:left w:val="nil"/>
              <w:bottom w:val="nil"/>
              <w:right w:val="nil"/>
            </w:tcBorders>
            <w:shd w:val="clear" w:color="auto" w:fill="auto"/>
            <w:noWrap/>
          </w:tcPr>
          <w:p w14:paraId="554BEA0F" w14:textId="77777777" w:rsidR="00B178AB" w:rsidRPr="00CE6DAB" w:rsidRDefault="00B178AB" w:rsidP="001C3C4D">
            <w:pPr>
              <w:spacing w:after="0"/>
              <w:jc w:val="right"/>
              <w:rPr>
                <w:sz w:val="20"/>
              </w:rPr>
            </w:pPr>
            <w:r w:rsidRPr="00D77794">
              <w:t>0.073</w:t>
            </w:r>
          </w:p>
        </w:tc>
        <w:tc>
          <w:tcPr>
            <w:tcW w:w="312" w:type="pct"/>
            <w:tcBorders>
              <w:top w:val="nil"/>
              <w:left w:val="nil"/>
              <w:bottom w:val="nil"/>
              <w:right w:val="nil"/>
            </w:tcBorders>
            <w:shd w:val="clear" w:color="auto" w:fill="auto"/>
            <w:noWrap/>
          </w:tcPr>
          <w:p w14:paraId="5C5F3510" w14:textId="77777777" w:rsidR="00B178AB" w:rsidRPr="00CE6DAB" w:rsidRDefault="00B178AB" w:rsidP="001C3C4D">
            <w:pPr>
              <w:spacing w:after="0"/>
              <w:jc w:val="right"/>
              <w:rPr>
                <w:sz w:val="20"/>
              </w:rPr>
            </w:pPr>
            <w:r w:rsidRPr="00D77794">
              <w:t>0.079</w:t>
            </w:r>
          </w:p>
        </w:tc>
        <w:tc>
          <w:tcPr>
            <w:tcW w:w="313" w:type="pct"/>
            <w:tcBorders>
              <w:top w:val="nil"/>
              <w:left w:val="nil"/>
              <w:bottom w:val="nil"/>
              <w:right w:val="nil"/>
            </w:tcBorders>
            <w:shd w:val="clear" w:color="auto" w:fill="auto"/>
            <w:noWrap/>
          </w:tcPr>
          <w:p w14:paraId="4B838B11" w14:textId="77777777" w:rsidR="00B178AB" w:rsidRPr="00CE6DAB" w:rsidRDefault="00B178AB" w:rsidP="001C3C4D">
            <w:pPr>
              <w:spacing w:after="0"/>
              <w:jc w:val="right"/>
              <w:rPr>
                <w:sz w:val="20"/>
              </w:rPr>
            </w:pPr>
            <w:r w:rsidRPr="00D77794">
              <w:t>0.065</w:t>
            </w:r>
          </w:p>
        </w:tc>
        <w:tc>
          <w:tcPr>
            <w:tcW w:w="312" w:type="pct"/>
            <w:tcBorders>
              <w:top w:val="nil"/>
              <w:left w:val="nil"/>
              <w:bottom w:val="nil"/>
              <w:right w:val="nil"/>
            </w:tcBorders>
            <w:shd w:val="clear" w:color="auto" w:fill="auto"/>
            <w:noWrap/>
          </w:tcPr>
          <w:p w14:paraId="107AE65E" w14:textId="77777777" w:rsidR="00B178AB" w:rsidRPr="00CE6DAB" w:rsidRDefault="00B178AB" w:rsidP="001C3C4D">
            <w:pPr>
              <w:spacing w:after="0"/>
              <w:jc w:val="right"/>
              <w:rPr>
                <w:sz w:val="20"/>
              </w:rPr>
            </w:pPr>
            <w:r w:rsidRPr="00D77794">
              <w:t>0.061</w:t>
            </w:r>
          </w:p>
        </w:tc>
        <w:tc>
          <w:tcPr>
            <w:tcW w:w="313" w:type="pct"/>
            <w:tcBorders>
              <w:top w:val="nil"/>
              <w:left w:val="nil"/>
              <w:bottom w:val="nil"/>
              <w:right w:val="nil"/>
            </w:tcBorders>
            <w:shd w:val="clear" w:color="auto" w:fill="D9D9D9" w:themeFill="background1" w:themeFillShade="D9"/>
            <w:noWrap/>
          </w:tcPr>
          <w:p w14:paraId="55E459CC" w14:textId="77777777" w:rsidR="00B178AB" w:rsidRPr="00CE6DAB" w:rsidRDefault="00B178AB" w:rsidP="001C3C4D">
            <w:pPr>
              <w:spacing w:after="0"/>
              <w:jc w:val="right"/>
              <w:rPr>
                <w:sz w:val="20"/>
              </w:rPr>
            </w:pPr>
            <w:r w:rsidRPr="00D77794">
              <w:t>0.101</w:t>
            </w:r>
          </w:p>
        </w:tc>
      </w:tr>
      <w:tr w:rsidR="00B178AB" w:rsidRPr="00B21B8D" w14:paraId="0FC6E1DE" w14:textId="77777777" w:rsidTr="001C3C4D">
        <w:trPr>
          <w:trHeight w:val="255"/>
        </w:trPr>
        <w:tc>
          <w:tcPr>
            <w:tcW w:w="312" w:type="pct"/>
            <w:tcBorders>
              <w:top w:val="nil"/>
              <w:left w:val="nil"/>
              <w:bottom w:val="nil"/>
              <w:right w:val="nil"/>
            </w:tcBorders>
            <w:shd w:val="clear" w:color="auto" w:fill="auto"/>
            <w:noWrap/>
            <w:vAlign w:val="bottom"/>
          </w:tcPr>
          <w:p w14:paraId="59287854" w14:textId="77777777" w:rsidR="00B178AB" w:rsidRPr="00F04F7F" w:rsidRDefault="00B178AB" w:rsidP="001C3C4D">
            <w:pPr>
              <w:spacing w:after="0"/>
              <w:jc w:val="right"/>
              <w:rPr>
                <w:color w:val="000000"/>
                <w:sz w:val="20"/>
              </w:rPr>
            </w:pPr>
            <w:r w:rsidRPr="001E7C39">
              <w:rPr>
                <w:sz w:val="20"/>
              </w:rPr>
              <w:t>2004</w:t>
            </w:r>
          </w:p>
        </w:tc>
        <w:tc>
          <w:tcPr>
            <w:tcW w:w="313" w:type="pct"/>
            <w:tcBorders>
              <w:top w:val="nil"/>
              <w:left w:val="nil"/>
              <w:bottom w:val="nil"/>
              <w:right w:val="nil"/>
            </w:tcBorders>
          </w:tcPr>
          <w:p w14:paraId="009D079C" w14:textId="77777777" w:rsidR="00B178AB" w:rsidRPr="00CE6DAB" w:rsidRDefault="00B178AB" w:rsidP="001C3C4D">
            <w:pPr>
              <w:spacing w:after="0"/>
              <w:jc w:val="right"/>
              <w:rPr>
                <w:sz w:val="20"/>
              </w:rPr>
            </w:pPr>
            <w:r w:rsidRPr="00D77794">
              <w:t>0.058</w:t>
            </w:r>
          </w:p>
        </w:tc>
        <w:tc>
          <w:tcPr>
            <w:tcW w:w="312" w:type="pct"/>
            <w:tcBorders>
              <w:top w:val="nil"/>
              <w:left w:val="nil"/>
              <w:bottom w:val="nil"/>
              <w:right w:val="nil"/>
            </w:tcBorders>
            <w:shd w:val="clear" w:color="auto" w:fill="auto"/>
            <w:noWrap/>
          </w:tcPr>
          <w:p w14:paraId="23399E07" w14:textId="77777777" w:rsidR="00B178AB" w:rsidRPr="00CE6DAB" w:rsidRDefault="00B178AB" w:rsidP="001C3C4D">
            <w:pPr>
              <w:spacing w:after="0"/>
              <w:jc w:val="right"/>
              <w:rPr>
                <w:color w:val="000000"/>
                <w:sz w:val="20"/>
              </w:rPr>
            </w:pPr>
            <w:r w:rsidRPr="00D77794">
              <w:t>0.004</w:t>
            </w:r>
          </w:p>
        </w:tc>
        <w:tc>
          <w:tcPr>
            <w:tcW w:w="313" w:type="pct"/>
            <w:tcBorders>
              <w:top w:val="nil"/>
              <w:left w:val="nil"/>
              <w:bottom w:val="nil"/>
              <w:right w:val="nil"/>
            </w:tcBorders>
            <w:shd w:val="clear" w:color="auto" w:fill="auto"/>
            <w:noWrap/>
          </w:tcPr>
          <w:p w14:paraId="7470286A" w14:textId="77777777" w:rsidR="00B178AB" w:rsidRPr="00CE6DAB" w:rsidRDefault="00B178AB" w:rsidP="001C3C4D">
            <w:pPr>
              <w:spacing w:after="0"/>
              <w:jc w:val="right"/>
              <w:rPr>
                <w:color w:val="000000"/>
                <w:sz w:val="20"/>
              </w:rPr>
            </w:pPr>
            <w:r w:rsidRPr="00D77794">
              <w:t>0.03</w:t>
            </w:r>
          </w:p>
        </w:tc>
        <w:tc>
          <w:tcPr>
            <w:tcW w:w="312" w:type="pct"/>
            <w:tcBorders>
              <w:top w:val="nil"/>
              <w:left w:val="nil"/>
              <w:bottom w:val="nil"/>
              <w:right w:val="nil"/>
            </w:tcBorders>
            <w:shd w:val="clear" w:color="auto" w:fill="auto"/>
            <w:noWrap/>
          </w:tcPr>
          <w:p w14:paraId="0DCB66DB" w14:textId="77777777" w:rsidR="00B178AB" w:rsidRPr="00CE6DAB" w:rsidRDefault="00B178AB" w:rsidP="001C3C4D">
            <w:pPr>
              <w:spacing w:after="0"/>
              <w:jc w:val="right"/>
              <w:rPr>
                <w:color w:val="000000"/>
                <w:sz w:val="20"/>
                <w:highlight w:val="lightGray"/>
              </w:rPr>
            </w:pPr>
            <w:r w:rsidRPr="00D77794">
              <w:t>0.091</w:t>
            </w:r>
          </w:p>
        </w:tc>
        <w:tc>
          <w:tcPr>
            <w:tcW w:w="313" w:type="pct"/>
            <w:tcBorders>
              <w:top w:val="nil"/>
              <w:left w:val="nil"/>
              <w:bottom w:val="nil"/>
              <w:right w:val="nil"/>
            </w:tcBorders>
            <w:shd w:val="clear" w:color="auto" w:fill="auto"/>
            <w:noWrap/>
          </w:tcPr>
          <w:p w14:paraId="4F35907C" w14:textId="77777777" w:rsidR="00B178AB" w:rsidRPr="00CE6DAB" w:rsidRDefault="00B178AB" w:rsidP="001C3C4D">
            <w:pPr>
              <w:spacing w:after="0"/>
              <w:jc w:val="right"/>
              <w:rPr>
                <w:color w:val="000000"/>
                <w:sz w:val="20"/>
              </w:rPr>
            </w:pPr>
            <w:r w:rsidRPr="001E60E3">
              <w:rPr>
                <w:shd w:val="clear" w:color="auto" w:fill="D9D9D9" w:themeFill="background1" w:themeFillShade="D9"/>
              </w:rPr>
              <w:t>0.103</w:t>
            </w:r>
          </w:p>
        </w:tc>
        <w:tc>
          <w:tcPr>
            <w:tcW w:w="312" w:type="pct"/>
            <w:tcBorders>
              <w:top w:val="nil"/>
              <w:left w:val="nil"/>
              <w:bottom w:val="nil"/>
              <w:right w:val="nil"/>
            </w:tcBorders>
            <w:shd w:val="clear" w:color="auto" w:fill="auto"/>
            <w:noWrap/>
          </w:tcPr>
          <w:p w14:paraId="54F4D656" w14:textId="77777777" w:rsidR="00B178AB" w:rsidRPr="00CE6DAB" w:rsidRDefault="00B178AB" w:rsidP="001C3C4D">
            <w:pPr>
              <w:spacing w:after="0"/>
              <w:jc w:val="right"/>
              <w:rPr>
                <w:color w:val="000000"/>
                <w:sz w:val="20"/>
              </w:rPr>
            </w:pPr>
            <w:r w:rsidRPr="00D77794">
              <w:t>0.094</w:t>
            </w:r>
          </w:p>
        </w:tc>
        <w:tc>
          <w:tcPr>
            <w:tcW w:w="313" w:type="pct"/>
            <w:tcBorders>
              <w:top w:val="nil"/>
              <w:left w:val="nil"/>
              <w:bottom w:val="nil"/>
              <w:right w:val="nil"/>
            </w:tcBorders>
            <w:shd w:val="clear" w:color="auto" w:fill="auto"/>
            <w:noWrap/>
          </w:tcPr>
          <w:p w14:paraId="4FCF93A8" w14:textId="77777777" w:rsidR="00B178AB" w:rsidRPr="00CE6DAB" w:rsidRDefault="00B178AB" w:rsidP="001C3C4D">
            <w:pPr>
              <w:spacing w:after="0"/>
              <w:jc w:val="right"/>
              <w:rPr>
                <w:color w:val="000000"/>
                <w:sz w:val="20"/>
              </w:rPr>
            </w:pPr>
            <w:r w:rsidRPr="00D77794">
              <w:t>0.071</w:t>
            </w:r>
          </w:p>
        </w:tc>
        <w:tc>
          <w:tcPr>
            <w:tcW w:w="312" w:type="pct"/>
            <w:tcBorders>
              <w:top w:val="nil"/>
              <w:left w:val="nil"/>
              <w:bottom w:val="nil"/>
              <w:right w:val="nil"/>
            </w:tcBorders>
            <w:shd w:val="clear" w:color="auto" w:fill="auto"/>
            <w:noWrap/>
          </w:tcPr>
          <w:p w14:paraId="69607BE1" w14:textId="77777777" w:rsidR="00B178AB" w:rsidRPr="00CE6DAB" w:rsidRDefault="00B178AB" w:rsidP="001C3C4D">
            <w:pPr>
              <w:spacing w:after="0"/>
              <w:jc w:val="right"/>
              <w:rPr>
                <w:color w:val="000000"/>
                <w:sz w:val="20"/>
              </w:rPr>
            </w:pPr>
            <w:r w:rsidRPr="00D77794">
              <w:t>0.062</w:t>
            </w:r>
          </w:p>
        </w:tc>
        <w:tc>
          <w:tcPr>
            <w:tcW w:w="313" w:type="pct"/>
            <w:tcBorders>
              <w:top w:val="nil"/>
              <w:left w:val="nil"/>
              <w:bottom w:val="nil"/>
              <w:right w:val="nil"/>
            </w:tcBorders>
            <w:shd w:val="clear" w:color="auto" w:fill="auto"/>
            <w:noWrap/>
          </w:tcPr>
          <w:p w14:paraId="357D5D80" w14:textId="77777777" w:rsidR="00B178AB" w:rsidRPr="00CE6DAB" w:rsidRDefault="00B178AB" w:rsidP="001C3C4D">
            <w:pPr>
              <w:spacing w:after="0"/>
              <w:jc w:val="right"/>
              <w:rPr>
                <w:color w:val="000000"/>
                <w:sz w:val="20"/>
              </w:rPr>
            </w:pPr>
            <w:r w:rsidRPr="00D77794">
              <w:t>0.074</w:t>
            </w:r>
          </w:p>
        </w:tc>
        <w:tc>
          <w:tcPr>
            <w:tcW w:w="312" w:type="pct"/>
            <w:tcBorders>
              <w:top w:val="nil"/>
              <w:left w:val="nil"/>
              <w:bottom w:val="nil"/>
              <w:right w:val="nil"/>
            </w:tcBorders>
            <w:shd w:val="clear" w:color="auto" w:fill="auto"/>
            <w:noWrap/>
          </w:tcPr>
          <w:p w14:paraId="2578CD85" w14:textId="77777777" w:rsidR="00B178AB" w:rsidRPr="00CE6DAB" w:rsidRDefault="00B178AB" w:rsidP="001C3C4D">
            <w:pPr>
              <w:spacing w:after="0"/>
              <w:jc w:val="right"/>
              <w:rPr>
                <w:color w:val="000000"/>
                <w:sz w:val="20"/>
              </w:rPr>
            </w:pPr>
            <w:r w:rsidRPr="00D77794">
              <w:t>0.039</w:t>
            </w:r>
          </w:p>
        </w:tc>
        <w:tc>
          <w:tcPr>
            <w:tcW w:w="313" w:type="pct"/>
            <w:tcBorders>
              <w:top w:val="nil"/>
              <w:left w:val="nil"/>
              <w:bottom w:val="nil"/>
              <w:right w:val="nil"/>
            </w:tcBorders>
            <w:shd w:val="clear" w:color="auto" w:fill="auto"/>
            <w:noWrap/>
          </w:tcPr>
          <w:p w14:paraId="26712EE0" w14:textId="77777777" w:rsidR="00B178AB" w:rsidRPr="00CE6DAB" w:rsidRDefault="00B178AB" w:rsidP="001C3C4D">
            <w:pPr>
              <w:spacing w:after="0"/>
              <w:jc w:val="right"/>
              <w:rPr>
                <w:color w:val="000000"/>
                <w:sz w:val="20"/>
              </w:rPr>
            </w:pPr>
            <w:r w:rsidRPr="00D77794">
              <w:t>0.079</w:t>
            </w:r>
          </w:p>
        </w:tc>
        <w:tc>
          <w:tcPr>
            <w:tcW w:w="312" w:type="pct"/>
            <w:tcBorders>
              <w:top w:val="nil"/>
              <w:left w:val="nil"/>
              <w:bottom w:val="nil"/>
              <w:right w:val="nil"/>
            </w:tcBorders>
            <w:shd w:val="clear" w:color="auto" w:fill="auto"/>
            <w:noWrap/>
          </w:tcPr>
          <w:p w14:paraId="5F200CC2" w14:textId="77777777" w:rsidR="00B178AB" w:rsidRPr="00CE6DAB" w:rsidRDefault="00B178AB" w:rsidP="001C3C4D">
            <w:pPr>
              <w:spacing w:after="0"/>
              <w:jc w:val="right"/>
              <w:rPr>
                <w:color w:val="000000"/>
                <w:sz w:val="20"/>
              </w:rPr>
            </w:pPr>
            <w:r w:rsidRPr="00D77794">
              <w:t>0.073</w:t>
            </w:r>
          </w:p>
        </w:tc>
        <w:tc>
          <w:tcPr>
            <w:tcW w:w="313" w:type="pct"/>
            <w:tcBorders>
              <w:top w:val="nil"/>
              <w:left w:val="nil"/>
              <w:bottom w:val="nil"/>
              <w:right w:val="nil"/>
            </w:tcBorders>
            <w:shd w:val="clear" w:color="auto" w:fill="auto"/>
            <w:noWrap/>
          </w:tcPr>
          <w:p w14:paraId="6B964FF5" w14:textId="77777777" w:rsidR="00B178AB" w:rsidRPr="00CE6DAB" w:rsidRDefault="00B178AB" w:rsidP="001C3C4D">
            <w:pPr>
              <w:spacing w:after="0"/>
              <w:jc w:val="right"/>
              <w:rPr>
                <w:color w:val="000000"/>
                <w:sz w:val="20"/>
              </w:rPr>
            </w:pPr>
            <w:r w:rsidRPr="00D77794">
              <w:t>0.083</w:t>
            </w:r>
          </w:p>
        </w:tc>
        <w:tc>
          <w:tcPr>
            <w:tcW w:w="312" w:type="pct"/>
            <w:tcBorders>
              <w:top w:val="nil"/>
              <w:left w:val="nil"/>
              <w:bottom w:val="nil"/>
              <w:right w:val="nil"/>
            </w:tcBorders>
            <w:shd w:val="clear" w:color="auto" w:fill="auto"/>
            <w:noWrap/>
          </w:tcPr>
          <w:p w14:paraId="00864FE9" w14:textId="77777777" w:rsidR="00B178AB" w:rsidRPr="00CE6DAB" w:rsidRDefault="00B178AB" w:rsidP="001C3C4D">
            <w:pPr>
              <w:spacing w:after="0"/>
              <w:jc w:val="right"/>
              <w:rPr>
                <w:color w:val="000000"/>
                <w:sz w:val="20"/>
              </w:rPr>
            </w:pPr>
            <w:r w:rsidRPr="00D77794">
              <w:t>0.064</w:t>
            </w:r>
          </w:p>
        </w:tc>
        <w:tc>
          <w:tcPr>
            <w:tcW w:w="313" w:type="pct"/>
            <w:tcBorders>
              <w:top w:val="nil"/>
              <w:left w:val="nil"/>
              <w:bottom w:val="nil"/>
              <w:right w:val="nil"/>
            </w:tcBorders>
            <w:shd w:val="clear" w:color="auto" w:fill="auto"/>
            <w:noWrap/>
          </w:tcPr>
          <w:p w14:paraId="3BB45252" w14:textId="77777777" w:rsidR="00B178AB" w:rsidRPr="00CE6DAB" w:rsidRDefault="00B178AB" w:rsidP="001C3C4D">
            <w:pPr>
              <w:spacing w:after="0"/>
              <w:jc w:val="right"/>
              <w:rPr>
                <w:color w:val="000000"/>
                <w:sz w:val="20"/>
              </w:rPr>
            </w:pPr>
            <w:r w:rsidRPr="00D77794">
              <w:t>0.074</w:t>
            </w:r>
          </w:p>
        </w:tc>
      </w:tr>
      <w:tr w:rsidR="00B178AB" w:rsidRPr="00B21B8D" w14:paraId="51C30D67" w14:textId="77777777" w:rsidTr="001C3C4D">
        <w:trPr>
          <w:trHeight w:val="255"/>
        </w:trPr>
        <w:tc>
          <w:tcPr>
            <w:tcW w:w="312" w:type="pct"/>
            <w:tcBorders>
              <w:top w:val="nil"/>
              <w:left w:val="nil"/>
              <w:right w:val="nil"/>
            </w:tcBorders>
            <w:shd w:val="clear" w:color="auto" w:fill="auto"/>
            <w:noWrap/>
            <w:vAlign w:val="bottom"/>
          </w:tcPr>
          <w:p w14:paraId="5BD3CAED" w14:textId="77777777" w:rsidR="00B178AB" w:rsidRPr="00F04F7F" w:rsidRDefault="00B178AB" w:rsidP="001C3C4D">
            <w:pPr>
              <w:spacing w:after="0"/>
              <w:jc w:val="right"/>
              <w:rPr>
                <w:color w:val="000000"/>
                <w:sz w:val="20"/>
              </w:rPr>
            </w:pPr>
            <w:r w:rsidRPr="001E7C39">
              <w:rPr>
                <w:sz w:val="20"/>
              </w:rPr>
              <w:t>2006</w:t>
            </w:r>
          </w:p>
        </w:tc>
        <w:tc>
          <w:tcPr>
            <w:tcW w:w="313" w:type="pct"/>
            <w:tcBorders>
              <w:top w:val="nil"/>
              <w:left w:val="nil"/>
              <w:right w:val="nil"/>
            </w:tcBorders>
          </w:tcPr>
          <w:p w14:paraId="671CD8A9" w14:textId="77777777" w:rsidR="00B178AB" w:rsidRPr="00CE6DAB" w:rsidRDefault="00B178AB" w:rsidP="001C3C4D">
            <w:pPr>
              <w:spacing w:after="0"/>
              <w:jc w:val="right"/>
              <w:rPr>
                <w:sz w:val="20"/>
              </w:rPr>
            </w:pPr>
            <w:r w:rsidRPr="00D77794">
              <w:t>0.024</w:t>
            </w:r>
          </w:p>
        </w:tc>
        <w:tc>
          <w:tcPr>
            <w:tcW w:w="312" w:type="pct"/>
            <w:tcBorders>
              <w:top w:val="nil"/>
              <w:left w:val="nil"/>
              <w:right w:val="nil"/>
            </w:tcBorders>
            <w:shd w:val="clear" w:color="auto" w:fill="auto"/>
            <w:noWrap/>
          </w:tcPr>
          <w:p w14:paraId="58B0C12E" w14:textId="77777777" w:rsidR="00B178AB" w:rsidRPr="00CE6DAB" w:rsidRDefault="00B178AB" w:rsidP="001C3C4D">
            <w:pPr>
              <w:spacing w:after="0"/>
              <w:jc w:val="right"/>
              <w:rPr>
                <w:color w:val="000000"/>
                <w:sz w:val="20"/>
              </w:rPr>
            </w:pPr>
            <w:r w:rsidRPr="00D77794">
              <w:t>0.001</w:t>
            </w:r>
          </w:p>
        </w:tc>
        <w:tc>
          <w:tcPr>
            <w:tcW w:w="313" w:type="pct"/>
            <w:tcBorders>
              <w:top w:val="nil"/>
              <w:left w:val="nil"/>
              <w:right w:val="nil"/>
            </w:tcBorders>
            <w:shd w:val="clear" w:color="auto" w:fill="auto"/>
            <w:noWrap/>
          </w:tcPr>
          <w:p w14:paraId="0FEFF03C" w14:textId="77777777" w:rsidR="00B178AB" w:rsidRPr="00CE6DAB" w:rsidRDefault="00B178AB" w:rsidP="001C3C4D">
            <w:pPr>
              <w:spacing w:after="0"/>
              <w:jc w:val="right"/>
              <w:rPr>
                <w:color w:val="000000"/>
                <w:sz w:val="20"/>
              </w:rPr>
            </w:pPr>
            <w:r w:rsidRPr="00D77794">
              <w:t>0.043</w:t>
            </w:r>
          </w:p>
        </w:tc>
        <w:tc>
          <w:tcPr>
            <w:tcW w:w="312" w:type="pct"/>
            <w:tcBorders>
              <w:top w:val="nil"/>
              <w:left w:val="nil"/>
              <w:right w:val="nil"/>
            </w:tcBorders>
            <w:shd w:val="clear" w:color="auto" w:fill="auto"/>
            <w:noWrap/>
          </w:tcPr>
          <w:p w14:paraId="02DFDE34" w14:textId="77777777" w:rsidR="00B178AB" w:rsidRPr="00CE6DAB" w:rsidRDefault="00B178AB" w:rsidP="001C3C4D">
            <w:pPr>
              <w:spacing w:after="0"/>
              <w:jc w:val="right"/>
              <w:rPr>
                <w:color w:val="000000"/>
                <w:sz w:val="20"/>
              </w:rPr>
            </w:pPr>
            <w:r w:rsidRPr="00D77794">
              <w:t>0.057</w:t>
            </w:r>
          </w:p>
        </w:tc>
        <w:tc>
          <w:tcPr>
            <w:tcW w:w="313" w:type="pct"/>
            <w:tcBorders>
              <w:top w:val="nil"/>
              <w:left w:val="nil"/>
              <w:right w:val="nil"/>
            </w:tcBorders>
            <w:shd w:val="clear" w:color="auto" w:fill="auto"/>
            <w:noWrap/>
          </w:tcPr>
          <w:p w14:paraId="615C3167" w14:textId="77777777" w:rsidR="00B178AB" w:rsidRPr="00CE6DAB" w:rsidRDefault="00B178AB" w:rsidP="001C3C4D">
            <w:pPr>
              <w:spacing w:after="0"/>
              <w:jc w:val="right"/>
              <w:rPr>
                <w:color w:val="000000"/>
                <w:sz w:val="20"/>
              </w:rPr>
            </w:pPr>
            <w:r w:rsidRPr="00D77794">
              <w:t>0.079</w:t>
            </w:r>
          </w:p>
        </w:tc>
        <w:tc>
          <w:tcPr>
            <w:tcW w:w="312" w:type="pct"/>
            <w:tcBorders>
              <w:top w:val="nil"/>
              <w:left w:val="nil"/>
              <w:right w:val="nil"/>
            </w:tcBorders>
            <w:shd w:val="clear" w:color="auto" w:fill="auto"/>
            <w:noWrap/>
          </w:tcPr>
          <w:p w14:paraId="28E02552" w14:textId="77777777" w:rsidR="00B178AB" w:rsidRPr="00CE6DAB" w:rsidRDefault="00B178AB" w:rsidP="001C3C4D">
            <w:pPr>
              <w:spacing w:after="0"/>
              <w:jc w:val="right"/>
              <w:rPr>
                <w:color w:val="000000"/>
                <w:sz w:val="20"/>
                <w:highlight w:val="lightGray"/>
              </w:rPr>
            </w:pPr>
            <w:r w:rsidRPr="001E60E3">
              <w:rPr>
                <w:shd w:val="clear" w:color="auto" w:fill="D9D9D9" w:themeFill="background1" w:themeFillShade="D9"/>
              </w:rPr>
              <w:t>0.193</w:t>
            </w:r>
          </w:p>
        </w:tc>
        <w:tc>
          <w:tcPr>
            <w:tcW w:w="313" w:type="pct"/>
            <w:tcBorders>
              <w:top w:val="nil"/>
              <w:left w:val="nil"/>
              <w:right w:val="nil"/>
            </w:tcBorders>
            <w:shd w:val="clear" w:color="auto" w:fill="auto"/>
            <w:noWrap/>
          </w:tcPr>
          <w:p w14:paraId="3A0490A8" w14:textId="77777777" w:rsidR="00B178AB" w:rsidRPr="00CE6DAB" w:rsidRDefault="00B178AB" w:rsidP="001C3C4D">
            <w:pPr>
              <w:spacing w:after="0"/>
              <w:jc w:val="right"/>
              <w:rPr>
                <w:color w:val="000000"/>
                <w:sz w:val="20"/>
              </w:rPr>
            </w:pPr>
            <w:r w:rsidRPr="00D77794">
              <w:t>0.133</w:t>
            </w:r>
          </w:p>
        </w:tc>
        <w:tc>
          <w:tcPr>
            <w:tcW w:w="312" w:type="pct"/>
            <w:tcBorders>
              <w:top w:val="nil"/>
              <w:left w:val="nil"/>
              <w:right w:val="nil"/>
            </w:tcBorders>
            <w:shd w:val="clear" w:color="auto" w:fill="auto"/>
            <w:noWrap/>
          </w:tcPr>
          <w:p w14:paraId="5C2E5D03" w14:textId="77777777" w:rsidR="00B178AB" w:rsidRPr="00CE6DAB" w:rsidRDefault="00B178AB" w:rsidP="001C3C4D">
            <w:pPr>
              <w:spacing w:after="0"/>
              <w:jc w:val="right"/>
              <w:rPr>
                <w:color w:val="000000"/>
                <w:sz w:val="20"/>
              </w:rPr>
            </w:pPr>
            <w:r w:rsidRPr="00D77794">
              <w:t>0.091</w:t>
            </w:r>
          </w:p>
        </w:tc>
        <w:tc>
          <w:tcPr>
            <w:tcW w:w="313" w:type="pct"/>
            <w:tcBorders>
              <w:top w:val="nil"/>
              <w:left w:val="nil"/>
              <w:right w:val="nil"/>
            </w:tcBorders>
            <w:shd w:val="clear" w:color="auto" w:fill="auto"/>
            <w:noWrap/>
          </w:tcPr>
          <w:p w14:paraId="79B33013" w14:textId="77777777" w:rsidR="00B178AB" w:rsidRPr="00CE6DAB" w:rsidRDefault="00B178AB" w:rsidP="001C3C4D">
            <w:pPr>
              <w:spacing w:after="0"/>
              <w:jc w:val="right"/>
              <w:rPr>
                <w:color w:val="000000"/>
                <w:sz w:val="20"/>
              </w:rPr>
            </w:pPr>
            <w:r w:rsidRPr="00D77794">
              <w:t>0.036</w:t>
            </w:r>
          </w:p>
        </w:tc>
        <w:tc>
          <w:tcPr>
            <w:tcW w:w="312" w:type="pct"/>
            <w:tcBorders>
              <w:top w:val="nil"/>
              <w:left w:val="nil"/>
              <w:right w:val="nil"/>
            </w:tcBorders>
            <w:shd w:val="clear" w:color="auto" w:fill="auto"/>
            <w:noWrap/>
          </w:tcPr>
          <w:p w14:paraId="6A484FFF" w14:textId="77777777" w:rsidR="00B178AB" w:rsidRPr="00CE6DAB" w:rsidRDefault="00B178AB" w:rsidP="001C3C4D">
            <w:pPr>
              <w:spacing w:after="0"/>
              <w:jc w:val="right"/>
              <w:rPr>
                <w:color w:val="000000"/>
                <w:sz w:val="20"/>
              </w:rPr>
            </w:pPr>
            <w:r w:rsidRPr="00D77794">
              <w:t>0.045</w:t>
            </w:r>
          </w:p>
        </w:tc>
        <w:tc>
          <w:tcPr>
            <w:tcW w:w="313" w:type="pct"/>
            <w:tcBorders>
              <w:top w:val="nil"/>
              <w:left w:val="nil"/>
              <w:right w:val="nil"/>
            </w:tcBorders>
            <w:shd w:val="clear" w:color="auto" w:fill="auto"/>
            <w:noWrap/>
          </w:tcPr>
          <w:p w14:paraId="7331D6A8" w14:textId="77777777" w:rsidR="00B178AB" w:rsidRPr="00CE6DAB" w:rsidRDefault="00B178AB" w:rsidP="001C3C4D">
            <w:pPr>
              <w:spacing w:after="0"/>
              <w:jc w:val="right"/>
              <w:rPr>
                <w:color w:val="000000"/>
                <w:sz w:val="20"/>
              </w:rPr>
            </w:pPr>
            <w:r w:rsidRPr="00D77794">
              <w:t>0.048</w:t>
            </w:r>
          </w:p>
        </w:tc>
        <w:tc>
          <w:tcPr>
            <w:tcW w:w="312" w:type="pct"/>
            <w:tcBorders>
              <w:top w:val="nil"/>
              <w:left w:val="nil"/>
              <w:right w:val="nil"/>
            </w:tcBorders>
            <w:shd w:val="clear" w:color="auto" w:fill="auto"/>
            <w:noWrap/>
          </w:tcPr>
          <w:p w14:paraId="5A04CFE2" w14:textId="77777777" w:rsidR="00B178AB" w:rsidRPr="00CE6DAB" w:rsidRDefault="00B178AB" w:rsidP="001C3C4D">
            <w:pPr>
              <w:spacing w:after="0"/>
              <w:jc w:val="right"/>
              <w:rPr>
                <w:color w:val="000000"/>
                <w:sz w:val="20"/>
              </w:rPr>
            </w:pPr>
            <w:r w:rsidRPr="00D77794">
              <w:t>0.045</w:t>
            </w:r>
          </w:p>
        </w:tc>
        <w:tc>
          <w:tcPr>
            <w:tcW w:w="313" w:type="pct"/>
            <w:tcBorders>
              <w:top w:val="nil"/>
              <w:left w:val="nil"/>
              <w:right w:val="nil"/>
            </w:tcBorders>
            <w:shd w:val="clear" w:color="auto" w:fill="auto"/>
            <w:noWrap/>
          </w:tcPr>
          <w:p w14:paraId="05A7FDD4" w14:textId="77777777" w:rsidR="00B178AB" w:rsidRPr="00CE6DAB" w:rsidRDefault="00B178AB" w:rsidP="001C3C4D">
            <w:pPr>
              <w:spacing w:after="0"/>
              <w:jc w:val="right"/>
              <w:rPr>
                <w:color w:val="000000"/>
                <w:sz w:val="20"/>
              </w:rPr>
            </w:pPr>
            <w:r w:rsidRPr="00D77794">
              <w:t>0.044</w:t>
            </w:r>
          </w:p>
        </w:tc>
        <w:tc>
          <w:tcPr>
            <w:tcW w:w="312" w:type="pct"/>
            <w:tcBorders>
              <w:top w:val="nil"/>
              <w:left w:val="nil"/>
              <w:right w:val="nil"/>
            </w:tcBorders>
            <w:shd w:val="clear" w:color="auto" w:fill="auto"/>
            <w:noWrap/>
          </w:tcPr>
          <w:p w14:paraId="18C150A3" w14:textId="77777777" w:rsidR="00B178AB" w:rsidRPr="00CE6DAB" w:rsidRDefault="00B178AB" w:rsidP="001C3C4D">
            <w:pPr>
              <w:spacing w:after="0"/>
              <w:jc w:val="right"/>
              <w:rPr>
                <w:color w:val="000000"/>
                <w:sz w:val="20"/>
              </w:rPr>
            </w:pPr>
            <w:r w:rsidRPr="00D77794">
              <w:t>0.074</w:t>
            </w:r>
          </w:p>
        </w:tc>
        <w:tc>
          <w:tcPr>
            <w:tcW w:w="313" w:type="pct"/>
            <w:tcBorders>
              <w:top w:val="nil"/>
              <w:left w:val="nil"/>
              <w:right w:val="nil"/>
            </w:tcBorders>
            <w:shd w:val="clear" w:color="auto" w:fill="auto"/>
            <w:noWrap/>
          </w:tcPr>
          <w:p w14:paraId="4B3F2D8B" w14:textId="77777777" w:rsidR="00B178AB" w:rsidRPr="00CE6DAB" w:rsidRDefault="00B178AB" w:rsidP="001C3C4D">
            <w:pPr>
              <w:spacing w:after="0"/>
              <w:jc w:val="right"/>
              <w:rPr>
                <w:color w:val="000000"/>
                <w:sz w:val="20"/>
              </w:rPr>
            </w:pPr>
            <w:r w:rsidRPr="00D77794">
              <w:t>0.086</w:t>
            </w:r>
          </w:p>
        </w:tc>
      </w:tr>
      <w:tr w:rsidR="00B178AB" w:rsidRPr="00B21B8D" w14:paraId="37540246" w14:textId="77777777" w:rsidTr="001C3C4D">
        <w:trPr>
          <w:trHeight w:val="255"/>
        </w:trPr>
        <w:tc>
          <w:tcPr>
            <w:tcW w:w="312" w:type="pct"/>
            <w:tcBorders>
              <w:top w:val="nil"/>
              <w:left w:val="nil"/>
              <w:bottom w:val="nil"/>
              <w:right w:val="nil"/>
            </w:tcBorders>
            <w:shd w:val="clear" w:color="auto" w:fill="auto"/>
            <w:noWrap/>
            <w:vAlign w:val="bottom"/>
          </w:tcPr>
          <w:p w14:paraId="42E61570" w14:textId="77777777" w:rsidR="00B178AB" w:rsidRPr="00F04F7F" w:rsidRDefault="00B178AB" w:rsidP="001C3C4D">
            <w:pPr>
              <w:spacing w:after="0"/>
              <w:jc w:val="right"/>
              <w:rPr>
                <w:color w:val="000000"/>
                <w:sz w:val="20"/>
              </w:rPr>
            </w:pPr>
            <w:r w:rsidRPr="001E7C39">
              <w:rPr>
                <w:sz w:val="20"/>
              </w:rPr>
              <w:t>2010</w:t>
            </w:r>
          </w:p>
        </w:tc>
        <w:tc>
          <w:tcPr>
            <w:tcW w:w="313" w:type="pct"/>
            <w:tcBorders>
              <w:top w:val="nil"/>
              <w:left w:val="nil"/>
              <w:bottom w:val="nil"/>
              <w:right w:val="nil"/>
            </w:tcBorders>
            <w:shd w:val="clear" w:color="auto" w:fill="D9D9D9" w:themeFill="background1" w:themeFillShade="D9"/>
          </w:tcPr>
          <w:p w14:paraId="0FD14E8B" w14:textId="77777777" w:rsidR="00B178AB" w:rsidRPr="00CE6DAB" w:rsidRDefault="00B178AB" w:rsidP="001C3C4D">
            <w:pPr>
              <w:spacing w:after="0"/>
              <w:jc w:val="right"/>
              <w:rPr>
                <w:sz w:val="20"/>
              </w:rPr>
            </w:pPr>
            <w:r w:rsidRPr="00D77794">
              <w:t>0.289</w:t>
            </w:r>
          </w:p>
        </w:tc>
        <w:tc>
          <w:tcPr>
            <w:tcW w:w="312" w:type="pct"/>
            <w:tcBorders>
              <w:top w:val="nil"/>
              <w:left w:val="nil"/>
              <w:bottom w:val="nil"/>
              <w:right w:val="nil"/>
            </w:tcBorders>
            <w:shd w:val="clear" w:color="auto" w:fill="auto"/>
            <w:noWrap/>
          </w:tcPr>
          <w:p w14:paraId="6BBEF0B4" w14:textId="77777777" w:rsidR="00B178AB" w:rsidRPr="00CE6DAB" w:rsidRDefault="00B178AB" w:rsidP="001C3C4D">
            <w:pPr>
              <w:spacing w:after="0"/>
              <w:jc w:val="right"/>
              <w:rPr>
                <w:color w:val="000000"/>
                <w:sz w:val="20"/>
              </w:rPr>
            </w:pPr>
            <w:r w:rsidRPr="00D77794">
              <w:t>0.001</w:t>
            </w:r>
          </w:p>
        </w:tc>
        <w:tc>
          <w:tcPr>
            <w:tcW w:w="313" w:type="pct"/>
            <w:tcBorders>
              <w:top w:val="nil"/>
              <w:left w:val="nil"/>
              <w:bottom w:val="nil"/>
              <w:right w:val="nil"/>
            </w:tcBorders>
            <w:shd w:val="clear" w:color="auto" w:fill="auto"/>
            <w:noWrap/>
          </w:tcPr>
          <w:p w14:paraId="17250ACD" w14:textId="77777777" w:rsidR="00B178AB" w:rsidRPr="00CE6DAB" w:rsidRDefault="00B178AB" w:rsidP="001C3C4D">
            <w:pPr>
              <w:spacing w:after="0"/>
              <w:jc w:val="right"/>
              <w:rPr>
                <w:color w:val="000000"/>
                <w:sz w:val="20"/>
              </w:rPr>
            </w:pPr>
            <w:r w:rsidRPr="00D77794">
              <w:t>0.023</w:t>
            </w:r>
          </w:p>
        </w:tc>
        <w:tc>
          <w:tcPr>
            <w:tcW w:w="312" w:type="pct"/>
            <w:tcBorders>
              <w:top w:val="nil"/>
              <w:left w:val="nil"/>
              <w:bottom w:val="nil"/>
              <w:right w:val="nil"/>
            </w:tcBorders>
            <w:shd w:val="clear" w:color="auto" w:fill="auto"/>
            <w:noWrap/>
          </w:tcPr>
          <w:p w14:paraId="031C130C" w14:textId="77777777" w:rsidR="00B178AB" w:rsidRPr="00CE6DAB" w:rsidRDefault="00B178AB" w:rsidP="001C3C4D">
            <w:pPr>
              <w:spacing w:after="0"/>
              <w:jc w:val="right"/>
              <w:rPr>
                <w:color w:val="000000"/>
                <w:sz w:val="20"/>
                <w:highlight w:val="lightGray"/>
              </w:rPr>
            </w:pPr>
            <w:r w:rsidRPr="00D77794">
              <w:t>0.08</w:t>
            </w:r>
          </w:p>
        </w:tc>
        <w:tc>
          <w:tcPr>
            <w:tcW w:w="313" w:type="pct"/>
            <w:tcBorders>
              <w:top w:val="nil"/>
              <w:left w:val="nil"/>
              <w:bottom w:val="nil"/>
              <w:right w:val="nil"/>
            </w:tcBorders>
            <w:shd w:val="clear" w:color="auto" w:fill="auto"/>
            <w:noWrap/>
          </w:tcPr>
          <w:p w14:paraId="67136C27" w14:textId="77777777" w:rsidR="00B178AB" w:rsidRPr="00CE6DAB" w:rsidRDefault="00B178AB" w:rsidP="001C3C4D">
            <w:pPr>
              <w:spacing w:after="0"/>
              <w:jc w:val="right"/>
              <w:rPr>
                <w:color w:val="000000"/>
                <w:sz w:val="20"/>
              </w:rPr>
            </w:pPr>
            <w:r w:rsidRPr="00D77794">
              <w:t>0.086</w:t>
            </w:r>
          </w:p>
        </w:tc>
        <w:tc>
          <w:tcPr>
            <w:tcW w:w="312" w:type="pct"/>
            <w:tcBorders>
              <w:top w:val="nil"/>
              <w:left w:val="nil"/>
              <w:bottom w:val="nil"/>
              <w:right w:val="nil"/>
            </w:tcBorders>
            <w:shd w:val="clear" w:color="auto" w:fill="auto"/>
            <w:noWrap/>
          </w:tcPr>
          <w:p w14:paraId="6F29083B" w14:textId="77777777" w:rsidR="00B178AB" w:rsidRPr="00CE6DAB" w:rsidRDefault="00B178AB" w:rsidP="001C3C4D">
            <w:pPr>
              <w:spacing w:after="0"/>
              <w:jc w:val="right"/>
              <w:rPr>
                <w:color w:val="000000"/>
                <w:sz w:val="20"/>
              </w:rPr>
            </w:pPr>
            <w:r w:rsidRPr="00D77794">
              <w:t>0.028</w:t>
            </w:r>
          </w:p>
        </w:tc>
        <w:tc>
          <w:tcPr>
            <w:tcW w:w="313" w:type="pct"/>
            <w:tcBorders>
              <w:top w:val="nil"/>
              <w:left w:val="nil"/>
              <w:bottom w:val="nil"/>
              <w:right w:val="nil"/>
            </w:tcBorders>
            <w:shd w:val="clear" w:color="auto" w:fill="auto"/>
            <w:noWrap/>
          </w:tcPr>
          <w:p w14:paraId="142DBE24" w14:textId="77777777" w:rsidR="00B178AB" w:rsidRPr="00CE6DAB" w:rsidRDefault="00B178AB" w:rsidP="001C3C4D">
            <w:pPr>
              <w:spacing w:after="0"/>
              <w:jc w:val="right"/>
              <w:rPr>
                <w:color w:val="000000"/>
                <w:sz w:val="20"/>
              </w:rPr>
            </w:pPr>
            <w:r w:rsidRPr="00D77794">
              <w:t>0.028</w:t>
            </w:r>
          </w:p>
        </w:tc>
        <w:tc>
          <w:tcPr>
            <w:tcW w:w="312" w:type="pct"/>
            <w:tcBorders>
              <w:top w:val="nil"/>
              <w:left w:val="nil"/>
              <w:bottom w:val="nil"/>
              <w:right w:val="nil"/>
            </w:tcBorders>
            <w:shd w:val="clear" w:color="auto" w:fill="auto"/>
            <w:noWrap/>
          </w:tcPr>
          <w:p w14:paraId="39E4248C" w14:textId="77777777" w:rsidR="00B178AB" w:rsidRPr="00CE6DAB" w:rsidRDefault="00B178AB" w:rsidP="001C3C4D">
            <w:pPr>
              <w:spacing w:after="0"/>
              <w:jc w:val="right"/>
              <w:rPr>
                <w:color w:val="000000"/>
                <w:sz w:val="20"/>
              </w:rPr>
            </w:pPr>
            <w:r w:rsidRPr="00D77794">
              <w:t>0.049</w:t>
            </w:r>
          </w:p>
        </w:tc>
        <w:tc>
          <w:tcPr>
            <w:tcW w:w="313" w:type="pct"/>
            <w:tcBorders>
              <w:top w:val="nil"/>
              <w:left w:val="nil"/>
              <w:bottom w:val="nil"/>
              <w:right w:val="nil"/>
            </w:tcBorders>
            <w:shd w:val="clear" w:color="auto" w:fill="auto"/>
            <w:noWrap/>
          </w:tcPr>
          <w:p w14:paraId="005AF4EA" w14:textId="77777777" w:rsidR="00B178AB" w:rsidRPr="00CE6DAB" w:rsidRDefault="00B178AB" w:rsidP="001C3C4D">
            <w:pPr>
              <w:spacing w:after="0"/>
              <w:jc w:val="right"/>
              <w:rPr>
                <w:color w:val="000000"/>
                <w:sz w:val="20"/>
              </w:rPr>
            </w:pPr>
            <w:r w:rsidRPr="00D77794">
              <w:t>0.071</w:t>
            </w:r>
          </w:p>
        </w:tc>
        <w:tc>
          <w:tcPr>
            <w:tcW w:w="312" w:type="pct"/>
            <w:tcBorders>
              <w:top w:val="nil"/>
              <w:left w:val="nil"/>
              <w:bottom w:val="nil"/>
              <w:right w:val="nil"/>
            </w:tcBorders>
            <w:shd w:val="clear" w:color="auto" w:fill="auto"/>
            <w:noWrap/>
          </w:tcPr>
          <w:p w14:paraId="3C72779F" w14:textId="77777777" w:rsidR="00B178AB" w:rsidRPr="00CE6DAB" w:rsidRDefault="00B178AB" w:rsidP="001C3C4D">
            <w:pPr>
              <w:spacing w:after="0"/>
              <w:jc w:val="right"/>
              <w:rPr>
                <w:color w:val="000000"/>
                <w:sz w:val="20"/>
              </w:rPr>
            </w:pPr>
            <w:r w:rsidRPr="00D77794">
              <w:t>0.075</w:t>
            </w:r>
          </w:p>
        </w:tc>
        <w:tc>
          <w:tcPr>
            <w:tcW w:w="313" w:type="pct"/>
            <w:tcBorders>
              <w:top w:val="nil"/>
              <w:left w:val="nil"/>
              <w:bottom w:val="nil"/>
              <w:right w:val="nil"/>
            </w:tcBorders>
            <w:shd w:val="clear" w:color="auto" w:fill="auto"/>
            <w:noWrap/>
          </w:tcPr>
          <w:p w14:paraId="0E63D49A" w14:textId="77777777" w:rsidR="00B178AB" w:rsidRPr="00CE6DAB" w:rsidRDefault="00B178AB" w:rsidP="001C3C4D">
            <w:pPr>
              <w:spacing w:after="0"/>
              <w:jc w:val="right"/>
              <w:rPr>
                <w:color w:val="000000"/>
                <w:sz w:val="20"/>
              </w:rPr>
            </w:pPr>
            <w:r w:rsidRPr="00D77794">
              <w:t>0.116</w:t>
            </w:r>
          </w:p>
        </w:tc>
        <w:tc>
          <w:tcPr>
            <w:tcW w:w="312" w:type="pct"/>
            <w:tcBorders>
              <w:top w:val="nil"/>
              <w:left w:val="nil"/>
              <w:bottom w:val="nil"/>
              <w:right w:val="nil"/>
            </w:tcBorders>
            <w:shd w:val="clear" w:color="auto" w:fill="auto"/>
            <w:noWrap/>
          </w:tcPr>
          <w:p w14:paraId="26DFBE89" w14:textId="77777777" w:rsidR="00B178AB" w:rsidRPr="00CE6DAB" w:rsidRDefault="00B178AB" w:rsidP="001C3C4D">
            <w:pPr>
              <w:spacing w:after="0"/>
              <w:jc w:val="right"/>
              <w:rPr>
                <w:color w:val="000000"/>
                <w:sz w:val="20"/>
              </w:rPr>
            </w:pPr>
            <w:r w:rsidRPr="00D77794">
              <w:t>0.051</w:t>
            </w:r>
          </w:p>
        </w:tc>
        <w:tc>
          <w:tcPr>
            <w:tcW w:w="313" w:type="pct"/>
            <w:tcBorders>
              <w:top w:val="nil"/>
              <w:left w:val="nil"/>
              <w:bottom w:val="nil"/>
              <w:right w:val="nil"/>
            </w:tcBorders>
            <w:shd w:val="clear" w:color="auto" w:fill="auto"/>
            <w:noWrap/>
          </w:tcPr>
          <w:p w14:paraId="709D5626" w14:textId="77777777" w:rsidR="00B178AB" w:rsidRPr="00CE6DAB" w:rsidRDefault="00B178AB" w:rsidP="001C3C4D">
            <w:pPr>
              <w:spacing w:after="0"/>
              <w:jc w:val="right"/>
              <w:rPr>
                <w:color w:val="000000"/>
                <w:sz w:val="20"/>
              </w:rPr>
            </w:pPr>
            <w:r w:rsidRPr="00D77794">
              <w:t>0.04</w:t>
            </w:r>
          </w:p>
        </w:tc>
        <w:tc>
          <w:tcPr>
            <w:tcW w:w="312" w:type="pct"/>
            <w:tcBorders>
              <w:top w:val="nil"/>
              <w:left w:val="nil"/>
              <w:bottom w:val="nil"/>
              <w:right w:val="nil"/>
            </w:tcBorders>
            <w:shd w:val="clear" w:color="auto" w:fill="auto"/>
            <w:noWrap/>
          </w:tcPr>
          <w:p w14:paraId="5EFEDB7A" w14:textId="77777777" w:rsidR="00B178AB" w:rsidRPr="00CE6DAB" w:rsidRDefault="00B178AB" w:rsidP="001C3C4D">
            <w:pPr>
              <w:spacing w:after="0"/>
              <w:jc w:val="right"/>
              <w:rPr>
                <w:color w:val="000000"/>
                <w:sz w:val="20"/>
              </w:rPr>
            </w:pPr>
            <w:r w:rsidRPr="00D77794">
              <w:t>0.005</w:t>
            </w:r>
          </w:p>
        </w:tc>
        <w:tc>
          <w:tcPr>
            <w:tcW w:w="313" w:type="pct"/>
            <w:tcBorders>
              <w:top w:val="nil"/>
              <w:left w:val="nil"/>
              <w:bottom w:val="nil"/>
              <w:right w:val="nil"/>
            </w:tcBorders>
            <w:shd w:val="clear" w:color="auto" w:fill="auto"/>
            <w:noWrap/>
          </w:tcPr>
          <w:p w14:paraId="7236B1E8" w14:textId="77777777" w:rsidR="00B178AB" w:rsidRPr="00CE6DAB" w:rsidRDefault="00B178AB" w:rsidP="001C3C4D">
            <w:pPr>
              <w:spacing w:after="0"/>
              <w:jc w:val="right"/>
              <w:rPr>
                <w:color w:val="000000"/>
                <w:sz w:val="20"/>
              </w:rPr>
            </w:pPr>
            <w:r w:rsidRPr="00D77794">
              <w:t>0.057</w:t>
            </w:r>
          </w:p>
        </w:tc>
      </w:tr>
      <w:tr w:rsidR="00B178AB" w:rsidRPr="00B21B8D" w14:paraId="52DEA230" w14:textId="77777777" w:rsidTr="001C3C4D">
        <w:trPr>
          <w:trHeight w:val="255"/>
        </w:trPr>
        <w:tc>
          <w:tcPr>
            <w:tcW w:w="312" w:type="pct"/>
            <w:tcBorders>
              <w:top w:val="nil"/>
              <w:left w:val="nil"/>
              <w:bottom w:val="nil"/>
              <w:right w:val="nil"/>
            </w:tcBorders>
            <w:shd w:val="clear" w:color="auto" w:fill="auto"/>
            <w:noWrap/>
            <w:vAlign w:val="bottom"/>
          </w:tcPr>
          <w:p w14:paraId="2CE80DF9" w14:textId="77777777" w:rsidR="00B178AB" w:rsidRPr="001E7C39" w:rsidRDefault="00B178AB" w:rsidP="001C3C4D">
            <w:pPr>
              <w:spacing w:after="0"/>
              <w:jc w:val="right"/>
              <w:rPr>
                <w:sz w:val="20"/>
              </w:rPr>
            </w:pPr>
            <w:r>
              <w:rPr>
                <w:sz w:val="20"/>
              </w:rPr>
              <w:t>2012</w:t>
            </w:r>
          </w:p>
        </w:tc>
        <w:tc>
          <w:tcPr>
            <w:tcW w:w="313" w:type="pct"/>
            <w:tcBorders>
              <w:top w:val="nil"/>
              <w:left w:val="nil"/>
              <w:bottom w:val="nil"/>
              <w:right w:val="nil"/>
            </w:tcBorders>
            <w:shd w:val="clear" w:color="auto" w:fill="D9D9D9" w:themeFill="background1" w:themeFillShade="D9"/>
          </w:tcPr>
          <w:p w14:paraId="5D6CDB6D" w14:textId="77777777" w:rsidR="00B178AB" w:rsidRPr="00CE6DAB" w:rsidRDefault="00B178AB" w:rsidP="001C3C4D">
            <w:pPr>
              <w:spacing w:after="0"/>
              <w:jc w:val="right"/>
              <w:rPr>
                <w:sz w:val="20"/>
              </w:rPr>
            </w:pPr>
            <w:r w:rsidRPr="00D77794">
              <w:t>0.26</w:t>
            </w:r>
          </w:p>
        </w:tc>
        <w:tc>
          <w:tcPr>
            <w:tcW w:w="312" w:type="pct"/>
            <w:tcBorders>
              <w:top w:val="nil"/>
              <w:left w:val="nil"/>
              <w:bottom w:val="nil"/>
              <w:right w:val="nil"/>
            </w:tcBorders>
            <w:shd w:val="clear" w:color="auto" w:fill="auto"/>
            <w:noWrap/>
          </w:tcPr>
          <w:p w14:paraId="342AD9DD" w14:textId="77777777" w:rsidR="00B178AB" w:rsidRPr="00CE6DAB" w:rsidRDefault="00B178AB" w:rsidP="001C3C4D">
            <w:pPr>
              <w:spacing w:after="0"/>
              <w:jc w:val="right"/>
              <w:rPr>
                <w:sz w:val="20"/>
              </w:rPr>
            </w:pPr>
            <w:r w:rsidRPr="00D77794">
              <w:t>0.014</w:t>
            </w:r>
          </w:p>
        </w:tc>
        <w:tc>
          <w:tcPr>
            <w:tcW w:w="313" w:type="pct"/>
            <w:tcBorders>
              <w:top w:val="nil"/>
              <w:left w:val="nil"/>
              <w:bottom w:val="nil"/>
              <w:right w:val="nil"/>
            </w:tcBorders>
            <w:shd w:val="clear" w:color="auto" w:fill="auto"/>
            <w:noWrap/>
          </w:tcPr>
          <w:p w14:paraId="6AF4B106" w14:textId="77777777" w:rsidR="00B178AB" w:rsidRPr="00CE6DAB" w:rsidRDefault="00B178AB" w:rsidP="001C3C4D">
            <w:pPr>
              <w:spacing w:after="0"/>
              <w:jc w:val="right"/>
              <w:rPr>
                <w:sz w:val="20"/>
              </w:rPr>
            </w:pPr>
            <w:r w:rsidRPr="00D77794">
              <w:t>0.035</w:t>
            </w:r>
          </w:p>
        </w:tc>
        <w:tc>
          <w:tcPr>
            <w:tcW w:w="312" w:type="pct"/>
            <w:tcBorders>
              <w:top w:val="nil"/>
              <w:left w:val="nil"/>
              <w:bottom w:val="nil"/>
              <w:right w:val="nil"/>
            </w:tcBorders>
            <w:shd w:val="clear" w:color="auto" w:fill="auto"/>
            <w:noWrap/>
          </w:tcPr>
          <w:p w14:paraId="483826CB" w14:textId="77777777" w:rsidR="00B178AB" w:rsidRPr="00CE6DAB" w:rsidRDefault="00B178AB" w:rsidP="001C3C4D">
            <w:pPr>
              <w:spacing w:after="0"/>
              <w:jc w:val="right"/>
              <w:rPr>
                <w:sz w:val="20"/>
                <w:shd w:val="clear" w:color="auto" w:fill="BFBFBF" w:themeFill="background1" w:themeFillShade="BF"/>
              </w:rPr>
            </w:pPr>
            <w:r w:rsidRPr="00D77794">
              <w:t>0.01</w:t>
            </w:r>
          </w:p>
        </w:tc>
        <w:tc>
          <w:tcPr>
            <w:tcW w:w="313" w:type="pct"/>
            <w:tcBorders>
              <w:top w:val="nil"/>
              <w:left w:val="nil"/>
              <w:bottom w:val="nil"/>
              <w:right w:val="nil"/>
            </w:tcBorders>
            <w:shd w:val="clear" w:color="auto" w:fill="auto"/>
            <w:noWrap/>
          </w:tcPr>
          <w:p w14:paraId="2D351E14" w14:textId="77777777" w:rsidR="00B178AB" w:rsidRPr="00CE6DAB" w:rsidRDefault="00B178AB" w:rsidP="001C3C4D">
            <w:pPr>
              <w:spacing w:after="0"/>
              <w:jc w:val="right"/>
              <w:rPr>
                <w:sz w:val="20"/>
              </w:rPr>
            </w:pPr>
            <w:r w:rsidRPr="00D77794">
              <w:t>0.043</w:t>
            </w:r>
          </w:p>
        </w:tc>
        <w:tc>
          <w:tcPr>
            <w:tcW w:w="312" w:type="pct"/>
            <w:tcBorders>
              <w:top w:val="nil"/>
              <w:left w:val="nil"/>
              <w:bottom w:val="nil"/>
              <w:right w:val="nil"/>
            </w:tcBorders>
            <w:shd w:val="clear" w:color="auto" w:fill="auto"/>
            <w:noWrap/>
          </w:tcPr>
          <w:p w14:paraId="69CFA10E" w14:textId="77777777" w:rsidR="00B178AB" w:rsidRPr="00CE6DAB" w:rsidRDefault="00B178AB" w:rsidP="001C3C4D">
            <w:pPr>
              <w:spacing w:after="0"/>
              <w:jc w:val="right"/>
              <w:rPr>
                <w:sz w:val="20"/>
                <w:highlight w:val="lightGray"/>
              </w:rPr>
            </w:pPr>
            <w:r w:rsidRPr="00D77794">
              <w:t>0.159</w:t>
            </w:r>
          </w:p>
        </w:tc>
        <w:tc>
          <w:tcPr>
            <w:tcW w:w="313" w:type="pct"/>
            <w:tcBorders>
              <w:top w:val="nil"/>
              <w:left w:val="nil"/>
              <w:bottom w:val="nil"/>
              <w:right w:val="nil"/>
            </w:tcBorders>
            <w:shd w:val="clear" w:color="auto" w:fill="auto"/>
            <w:noWrap/>
          </w:tcPr>
          <w:p w14:paraId="5D629457" w14:textId="77777777" w:rsidR="00B178AB" w:rsidRPr="00CE6DAB" w:rsidRDefault="00B178AB" w:rsidP="001C3C4D">
            <w:pPr>
              <w:spacing w:after="0"/>
              <w:jc w:val="right"/>
              <w:rPr>
                <w:sz w:val="20"/>
              </w:rPr>
            </w:pPr>
            <w:r w:rsidRPr="00D77794">
              <w:t>0.076</w:t>
            </w:r>
          </w:p>
        </w:tc>
        <w:tc>
          <w:tcPr>
            <w:tcW w:w="312" w:type="pct"/>
            <w:tcBorders>
              <w:top w:val="nil"/>
              <w:left w:val="nil"/>
              <w:bottom w:val="nil"/>
              <w:right w:val="nil"/>
            </w:tcBorders>
            <w:shd w:val="clear" w:color="auto" w:fill="auto"/>
            <w:noWrap/>
          </w:tcPr>
          <w:p w14:paraId="29E1A9EB" w14:textId="77777777" w:rsidR="00B178AB" w:rsidRPr="00CE6DAB" w:rsidRDefault="00B178AB" w:rsidP="001C3C4D">
            <w:pPr>
              <w:spacing w:after="0"/>
              <w:jc w:val="right"/>
              <w:rPr>
                <w:sz w:val="20"/>
              </w:rPr>
            </w:pPr>
            <w:r w:rsidRPr="00D77794">
              <w:t>0.024</w:t>
            </w:r>
          </w:p>
        </w:tc>
        <w:tc>
          <w:tcPr>
            <w:tcW w:w="313" w:type="pct"/>
            <w:tcBorders>
              <w:top w:val="nil"/>
              <w:left w:val="nil"/>
              <w:bottom w:val="nil"/>
              <w:right w:val="nil"/>
            </w:tcBorders>
            <w:shd w:val="clear" w:color="auto" w:fill="auto"/>
            <w:noWrap/>
          </w:tcPr>
          <w:p w14:paraId="51406DD1" w14:textId="77777777" w:rsidR="00B178AB" w:rsidRPr="00CE6DAB" w:rsidRDefault="00B178AB" w:rsidP="001C3C4D">
            <w:pPr>
              <w:spacing w:after="0"/>
              <w:jc w:val="right"/>
              <w:rPr>
                <w:sz w:val="20"/>
              </w:rPr>
            </w:pPr>
            <w:r w:rsidRPr="00D77794">
              <w:t>0.013</w:t>
            </w:r>
          </w:p>
        </w:tc>
        <w:tc>
          <w:tcPr>
            <w:tcW w:w="312" w:type="pct"/>
            <w:tcBorders>
              <w:top w:val="nil"/>
              <w:left w:val="nil"/>
              <w:bottom w:val="nil"/>
              <w:right w:val="nil"/>
            </w:tcBorders>
            <w:shd w:val="clear" w:color="auto" w:fill="auto"/>
            <w:noWrap/>
          </w:tcPr>
          <w:p w14:paraId="2FC1D5C6" w14:textId="77777777" w:rsidR="00B178AB" w:rsidRPr="00CE6DAB" w:rsidRDefault="00B178AB" w:rsidP="001C3C4D">
            <w:pPr>
              <w:spacing w:after="0"/>
              <w:jc w:val="right"/>
              <w:rPr>
                <w:sz w:val="20"/>
              </w:rPr>
            </w:pPr>
            <w:r w:rsidRPr="00D77794">
              <w:t>0.038</w:t>
            </w:r>
          </w:p>
        </w:tc>
        <w:tc>
          <w:tcPr>
            <w:tcW w:w="313" w:type="pct"/>
            <w:tcBorders>
              <w:top w:val="nil"/>
              <w:left w:val="nil"/>
              <w:bottom w:val="nil"/>
              <w:right w:val="nil"/>
            </w:tcBorders>
            <w:shd w:val="clear" w:color="auto" w:fill="auto"/>
            <w:noWrap/>
          </w:tcPr>
          <w:p w14:paraId="3A32E785" w14:textId="77777777" w:rsidR="00B178AB" w:rsidRPr="00CE6DAB" w:rsidRDefault="00B178AB" w:rsidP="001C3C4D">
            <w:pPr>
              <w:spacing w:after="0"/>
              <w:jc w:val="right"/>
              <w:rPr>
                <w:sz w:val="20"/>
              </w:rPr>
            </w:pPr>
            <w:r w:rsidRPr="00D77794">
              <w:t>0.048</w:t>
            </w:r>
          </w:p>
        </w:tc>
        <w:tc>
          <w:tcPr>
            <w:tcW w:w="312" w:type="pct"/>
            <w:tcBorders>
              <w:top w:val="nil"/>
              <w:left w:val="nil"/>
              <w:bottom w:val="nil"/>
              <w:right w:val="nil"/>
            </w:tcBorders>
            <w:shd w:val="clear" w:color="auto" w:fill="auto"/>
            <w:noWrap/>
          </w:tcPr>
          <w:p w14:paraId="4DE8A3F2" w14:textId="77777777" w:rsidR="00B178AB" w:rsidRPr="00CE6DAB" w:rsidRDefault="00B178AB" w:rsidP="001C3C4D">
            <w:pPr>
              <w:spacing w:after="0"/>
              <w:jc w:val="right"/>
              <w:rPr>
                <w:sz w:val="20"/>
              </w:rPr>
            </w:pPr>
            <w:r w:rsidRPr="00D77794">
              <w:t>0.13</w:t>
            </w:r>
          </w:p>
        </w:tc>
        <w:tc>
          <w:tcPr>
            <w:tcW w:w="313" w:type="pct"/>
            <w:tcBorders>
              <w:top w:val="nil"/>
              <w:left w:val="nil"/>
              <w:bottom w:val="nil"/>
              <w:right w:val="nil"/>
            </w:tcBorders>
            <w:shd w:val="clear" w:color="auto" w:fill="auto"/>
            <w:noWrap/>
          </w:tcPr>
          <w:p w14:paraId="70E65174" w14:textId="77777777" w:rsidR="00B178AB" w:rsidRPr="00CE6DAB" w:rsidRDefault="00B178AB" w:rsidP="001C3C4D">
            <w:pPr>
              <w:spacing w:after="0"/>
              <w:jc w:val="right"/>
              <w:rPr>
                <w:sz w:val="20"/>
              </w:rPr>
            </w:pPr>
            <w:r w:rsidRPr="00D77794">
              <w:t>0.079</w:t>
            </w:r>
          </w:p>
        </w:tc>
        <w:tc>
          <w:tcPr>
            <w:tcW w:w="312" w:type="pct"/>
            <w:tcBorders>
              <w:top w:val="nil"/>
              <w:left w:val="nil"/>
              <w:bottom w:val="nil"/>
              <w:right w:val="nil"/>
            </w:tcBorders>
            <w:shd w:val="clear" w:color="auto" w:fill="auto"/>
            <w:noWrap/>
          </w:tcPr>
          <w:p w14:paraId="4ECFC77A" w14:textId="77777777" w:rsidR="00B178AB" w:rsidRPr="00CE6DAB" w:rsidRDefault="00B178AB" w:rsidP="001C3C4D">
            <w:pPr>
              <w:spacing w:after="0"/>
              <w:jc w:val="right"/>
              <w:rPr>
                <w:sz w:val="20"/>
              </w:rPr>
            </w:pPr>
            <w:r w:rsidRPr="00D77794">
              <w:t>0.052</w:t>
            </w:r>
          </w:p>
        </w:tc>
        <w:tc>
          <w:tcPr>
            <w:tcW w:w="313" w:type="pct"/>
            <w:tcBorders>
              <w:top w:val="nil"/>
              <w:left w:val="nil"/>
              <w:bottom w:val="nil"/>
              <w:right w:val="nil"/>
            </w:tcBorders>
            <w:shd w:val="clear" w:color="auto" w:fill="auto"/>
            <w:noWrap/>
          </w:tcPr>
          <w:p w14:paraId="1424625F" w14:textId="77777777" w:rsidR="00B178AB" w:rsidRPr="00CE6DAB" w:rsidRDefault="00B178AB" w:rsidP="001C3C4D">
            <w:pPr>
              <w:spacing w:after="0"/>
              <w:jc w:val="right"/>
              <w:rPr>
                <w:sz w:val="20"/>
              </w:rPr>
            </w:pPr>
            <w:r w:rsidRPr="00D77794">
              <w:t>0.02</w:t>
            </w:r>
          </w:p>
        </w:tc>
      </w:tr>
      <w:tr w:rsidR="00B178AB" w:rsidRPr="00B21B8D" w14:paraId="62451214" w14:textId="77777777" w:rsidTr="001C3C4D">
        <w:trPr>
          <w:trHeight w:val="255"/>
        </w:trPr>
        <w:tc>
          <w:tcPr>
            <w:tcW w:w="312" w:type="pct"/>
            <w:tcBorders>
              <w:top w:val="nil"/>
              <w:left w:val="nil"/>
              <w:bottom w:val="nil"/>
              <w:right w:val="nil"/>
            </w:tcBorders>
            <w:shd w:val="clear" w:color="auto" w:fill="auto"/>
            <w:noWrap/>
            <w:vAlign w:val="bottom"/>
          </w:tcPr>
          <w:p w14:paraId="4200F6CF" w14:textId="77777777" w:rsidR="00B178AB" w:rsidRDefault="00B178AB" w:rsidP="001C3C4D">
            <w:pPr>
              <w:spacing w:after="0"/>
              <w:jc w:val="right"/>
              <w:rPr>
                <w:sz w:val="20"/>
              </w:rPr>
            </w:pPr>
            <w:r>
              <w:rPr>
                <w:sz w:val="20"/>
              </w:rPr>
              <w:t>2014</w:t>
            </w:r>
          </w:p>
        </w:tc>
        <w:tc>
          <w:tcPr>
            <w:tcW w:w="313" w:type="pct"/>
            <w:tcBorders>
              <w:top w:val="nil"/>
              <w:left w:val="nil"/>
              <w:bottom w:val="nil"/>
              <w:right w:val="nil"/>
            </w:tcBorders>
          </w:tcPr>
          <w:p w14:paraId="3A094834" w14:textId="77777777" w:rsidR="00B178AB" w:rsidRPr="00693704" w:rsidRDefault="00B178AB" w:rsidP="001C3C4D">
            <w:pPr>
              <w:spacing w:after="0"/>
              <w:jc w:val="right"/>
              <w:rPr>
                <w:sz w:val="20"/>
              </w:rPr>
            </w:pPr>
            <w:r w:rsidRPr="00D77794">
              <w:t>0.089</w:t>
            </w:r>
          </w:p>
        </w:tc>
        <w:tc>
          <w:tcPr>
            <w:tcW w:w="312" w:type="pct"/>
            <w:tcBorders>
              <w:top w:val="nil"/>
              <w:left w:val="nil"/>
              <w:bottom w:val="nil"/>
              <w:right w:val="nil"/>
            </w:tcBorders>
            <w:shd w:val="clear" w:color="auto" w:fill="auto"/>
            <w:noWrap/>
          </w:tcPr>
          <w:p w14:paraId="1123C70A" w14:textId="77777777" w:rsidR="00B178AB" w:rsidRPr="00693704" w:rsidRDefault="00B178AB" w:rsidP="001C3C4D">
            <w:pPr>
              <w:spacing w:after="0"/>
              <w:jc w:val="right"/>
              <w:rPr>
                <w:sz w:val="20"/>
              </w:rPr>
            </w:pPr>
            <w:r w:rsidRPr="00D77794">
              <w:t>0.077</w:t>
            </w:r>
          </w:p>
        </w:tc>
        <w:tc>
          <w:tcPr>
            <w:tcW w:w="313" w:type="pct"/>
            <w:tcBorders>
              <w:top w:val="nil"/>
              <w:left w:val="nil"/>
              <w:bottom w:val="nil"/>
              <w:right w:val="nil"/>
            </w:tcBorders>
            <w:shd w:val="clear" w:color="auto" w:fill="D9D9D9" w:themeFill="background1" w:themeFillShade="D9"/>
            <w:noWrap/>
          </w:tcPr>
          <w:p w14:paraId="24977D70" w14:textId="77777777" w:rsidR="00B178AB" w:rsidRPr="00693704" w:rsidRDefault="00B178AB" w:rsidP="001C3C4D">
            <w:pPr>
              <w:spacing w:after="0"/>
              <w:jc w:val="right"/>
              <w:rPr>
                <w:sz w:val="20"/>
              </w:rPr>
            </w:pPr>
            <w:r w:rsidRPr="00D77794">
              <w:t>0.182</w:t>
            </w:r>
          </w:p>
        </w:tc>
        <w:tc>
          <w:tcPr>
            <w:tcW w:w="312" w:type="pct"/>
            <w:tcBorders>
              <w:top w:val="nil"/>
              <w:left w:val="nil"/>
              <w:bottom w:val="nil"/>
              <w:right w:val="nil"/>
            </w:tcBorders>
            <w:shd w:val="clear" w:color="auto" w:fill="auto"/>
            <w:noWrap/>
          </w:tcPr>
          <w:p w14:paraId="62B3EB01" w14:textId="77777777" w:rsidR="00B178AB" w:rsidRPr="00693704" w:rsidRDefault="00B178AB" w:rsidP="001C3C4D">
            <w:pPr>
              <w:spacing w:after="0"/>
              <w:jc w:val="right"/>
              <w:rPr>
                <w:sz w:val="20"/>
              </w:rPr>
            </w:pPr>
            <w:r w:rsidRPr="00D77794">
              <w:t>0.027</w:t>
            </w:r>
          </w:p>
        </w:tc>
        <w:tc>
          <w:tcPr>
            <w:tcW w:w="313" w:type="pct"/>
            <w:tcBorders>
              <w:top w:val="nil"/>
              <w:left w:val="nil"/>
              <w:bottom w:val="nil"/>
              <w:right w:val="nil"/>
            </w:tcBorders>
            <w:shd w:val="clear" w:color="auto" w:fill="auto"/>
            <w:noWrap/>
          </w:tcPr>
          <w:p w14:paraId="2B4B83D8" w14:textId="77777777" w:rsidR="00B178AB" w:rsidRPr="00693704" w:rsidRDefault="00B178AB" w:rsidP="001C3C4D">
            <w:pPr>
              <w:spacing w:after="0"/>
              <w:jc w:val="right"/>
              <w:rPr>
                <w:sz w:val="20"/>
              </w:rPr>
            </w:pPr>
            <w:r w:rsidRPr="00D77794">
              <w:t>0.069</w:t>
            </w:r>
          </w:p>
        </w:tc>
        <w:tc>
          <w:tcPr>
            <w:tcW w:w="312" w:type="pct"/>
            <w:tcBorders>
              <w:top w:val="nil"/>
              <w:left w:val="nil"/>
              <w:bottom w:val="nil"/>
              <w:right w:val="nil"/>
            </w:tcBorders>
            <w:shd w:val="clear" w:color="auto" w:fill="auto"/>
            <w:noWrap/>
          </w:tcPr>
          <w:p w14:paraId="0B0DC053" w14:textId="77777777" w:rsidR="00B178AB" w:rsidRPr="00693704" w:rsidRDefault="00B178AB" w:rsidP="001C3C4D">
            <w:pPr>
              <w:spacing w:after="0"/>
              <w:jc w:val="right"/>
              <w:rPr>
                <w:sz w:val="20"/>
                <w:highlight w:val="lightGray"/>
              </w:rPr>
            </w:pPr>
            <w:r w:rsidRPr="00D77794">
              <w:t>0.015</w:t>
            </w:r>
          </w:p>
        </w:tc>
        <w:tc>
          <w:tcPr>
            <w:tcW w:w="313" w:type="pct"/>
            <w:tcBorders>
              <w:top w:val="nil"/>
              <w:left w:val="nil"/>
              <w:bottom w:val="nil"/>
              <w:right w:val="nil"/>
            </w:tcBorders>
            <w:shd w:val="clear" w:color="auto" w:fill="auto"/>
            <w:noWrap/>
          </w:tcPr>
          <w:p w14:paraId="2997F53D" w14:textId="77777777" w:rsidR="00B178AB" w:rsidRPr="00693704" w:rsidRDefault="00B178AB" w:rsidP="001C3C4D">
            <w:pPr>
              <w:spacing w:after="0"/>
              <w:jc w:val="right"/>
              <w:rPr>
                <w:sz w:val="20"/>
              </w:rPr>
            </w:pPr>
            <w:r w:rsidRPr="00D77794">
              <w:t>0.159</w:t>
            </w:r>
          </w:p>
        </w:tc>
        <w:tc>
          <w:tcPr>
            <w:tcW w:w="312" w:type="pct"/>
            <w:tcBorders>
              <w:top w:val="nil"/>
              <w:left w:val="nil"/>
              <w:bottom w:val="nil"/>
              <w:right w:val="nil"/>
            </w:tcBorders>
            <w:shd w:val="clear" w:color="auto" w:fill="auto"/>
            <w:noWrap/>
          </w:tcPr>
          <w:p w14:paraId="45A7EAC5" w14:textId="77777777" w:rsidR="00B178AB" w:rsidRPr="00693704" w:rsidRDefault="00B178AB" w:rsidP="001C3C4D">
            <w:pPr>
              <w:spacing w:after="0"/>
              <w:jc w:val="right"/>
              <w:rPr>
                <w:sz w:val="20"/>
              </w:rPr>
            </w:pPr>
            <w:r w:rsidRPr="00D77794">
              <w:t>0.157</w:t>
            </w:r>
          </w:p>
        </w:tc>
        <w:tc>
          <w:tcPr>
            <w:tcW w:w="313" w:type="pct"/>
            <w:tcBorders>
              <w:top w:val="nil"/>
              <w:left w:val="nil"/>
              <w:bottom w:val="nil"/>
              <w:right w:val="nil"/>
            </w:tcBorders>
            <w:shd w:val="clear" w:color="auto" w:fill="auto"/>
            <w:noWrap/>
          </w:tcPr>
          <w:p w14:paraId="55E65797" w14:textId="77777777" w:rsidR="00B178AB" w:rsidRPr="00693704" w:rsidRDefault="00B178AB" w:rsidP="001C3C4D">
            <w:pPr>
              <w:spacing w:after="0"/>
              <w:jc w:val="right"/>
              <w:rPr>
                <w:sz w:val="20"/>
              </w:rPr>
            </w:pPr>
            <w:r w:rsidRPr="00D77794">
              <w:t>0.057</w:t>
            </w:r>
          </w:p>
        </w:tc>
        <w:tc>
          <w:tcPr>
            <w:tcW w:w="312" w:type="pct"/>
            <w:tcBorders>
              <w:top w:val="nil"/>
              <w:left w:val="nil"/>
              <w:bottom w:val="nil"/>
              <w:right w:val="nil"/>
            </w:tcBorders>
            <w:shd w:val="clear" w:color="auto" w:fill="auto"/>
            <w:noWrap/>
          </w:tcPr>
          <w:p w14:paraId="00BB1566" w14:textId="77777777" w:rsidR="00B178AB" w:rsidRPr="00693704" w:rsidRDefault="00B178AB" w:rsidP="001C3C4D">
            <w:pPr>
              <w:spacing w:after="0"/>
              <w:jc w:val="right"/>
              <w:rPr>
                <w:sz w:val="20"/>
              </w:rPr>
            </w:pPr>
            <w:r w:rsidRPr="00D77794">
              <w:t>0.017</w:t>
            </w:r>
          </w:p>
        </w:tc>
        <w:tc>
          <w:tcPr>
            <w:tcW w:w="313" w:type="pct"/>
            <w:tcBorders>
              <w:top w:val="nil"/>
              <w:left w:val="nil"/>
              <w:bottom w:val="nil"/>
              <w:right w:val="nil"/>
            </w:tcBorders>
            <w:shd w:val="clear" w:color="auto" w:fill="auto"/>
            <w:noWrap/>
          </w:tcPr>
          <w:p w14:paraId="24309FDB" w14:textId="77777777" w:rsidR="00B178AB" w:rsidRPr="00693704" w:rsidRDefault="00B178AB" w:rsidP="001C3C4D">
            <w:pPr>
              <w:spacing w:after="0"/>
              <w:jc w:val="right"/>
              <w:rPr>
                <w:sz w:val="20"/>
              </w:rPr>
            </w:pPr>
            <w:r w:rsidRPr="00D77794">
              <w:t>0.002</w:t>
            </w:r>
          </w:p>
        </w:tc>
        <w:tc>
          <w:tcPr>
            <w:tcW w:w="312" w:type="pct"/>
            <w:tcBorders>
              <w:top w:val="nil"/>
              <w:left w:val="nil"/>
              <w:bottom w:val="nil"/>
              <w:right w:val="nil"/>
            </w:tcBorders>
            <w:shd w:val="clear" w:color="auto" w:fill="auto"/>
            <w:noWrap/>
          </w:tcPr>
          <w:p w14:paraId="78715811" w14:textId="77777777" w:rsidR="00B178AB" w:rsidRPr="00693704" w:rsidRDefault="00B178AB" w:rsidP="001C3C4D">
            <w:pPr>
              <w:spacing w:after="0"/>
              <w:jc w:val="right"/>
              <w:rPr>
                <w:sz w:val="20"/>
              </w:rPr>
            </w:pPr>
            <w:r w:rsidRPr="00D77794">
              <w:t>0.007</w:t>
            </w:r>
          </w:p>
        </w:tc>
        <w:tc>
          <w:tcPr>
            <w:tcW w:w="313" w:type="pct"/>
            <w:tcBorders>
              <w:top w:val="nil"/>
              <w:left w:val="nil"/>
              <w:bottom w:val="nil"/>
              <w:right w:val="nil"/>
            </w:tcBorders>
            <w:shd w:val="clear" w:color="auto" w:fill="auto"/>
            <w:noWrap/>
          </w:tcPr>
          <w:p w14:paraId="2F4C82C5" w14:textId="77777777" w:rsidR="00B178AB" w:rsidRPr="00693704" w:rsidRDefault="00B178AB" w:rsidP="001C3C4D">
            <w:pPr>
              <w:spacing w:after="0"/>
              <w:jc w:val="right"/>
              <w:rPr>
                <w:sz w:val="20"/>
              </w:rPr>
            </w:pPr>
            <w:r w:rsidRPr="00D77794">
              <w:t>0.024</w:t>
            </w:r>
          </w:p>
        </w:tc>
        <w:tc>
          <w:tcPr>
            <w:tcW w:w="312" w:type="pct"/>
            <w:tcBorders>
              <w:top w:val="nil"/>
              <w:left w:val="nil"/>
              <w:bottom w:val="nil"/>
              <w:right w:val="nil"/>
            </w:tcBorders>
            <w:shd w:val="clear" w:color="auto" w:fill="auto"/>
            <w:noWrap/>
          </w:tcPr>
          <w:p w14:paraId="254181BB" w14:textId="77777777" w:rsidR="00B178AB" w:rsidRPr="00693704" w:rsidRDefault="00B178AB" w:rsidP="001C3C4D">
            <w:pPr>
              <w:spacing w:after="0"/>
              <w:jc w:val="right"/>
              <w:rPr>
                <w:sz w:val="20"/>
              </w:rPr>
            </w:pPr>
            <w:r w:rsidRPr="00D77794">
              <w:t>0.04</w:t>
            </w:r>
          </w:p>
        </w:tc>
        <w:tc>
          <w:tcPr>
            <w:tcW w:w="313" w:type="pct"/>
            <w:tcBorders>
              <w:top w:val="nil"/>
              <w:left w:val="nil"/>
              <w:bottom w:val="nil"/>
              <w:right w:val="nil"/>
            </w:tcBorders>
            <w:shd w:val="clear" w:color="auto" w:fill="auto"/>
            <w:noWrap/>
          </w:tcPr>
          <w:p w14:paraId="5D1AA552" w14:textId="77777777" w:rsidR="00B178AB" w:rsidRPr="00693704" w:rsidRDefault="00B178AB" w:rsidP="001C3C4D">
            <w:pPr>
              <w:spacing w:after="0"/>
              <w:jc w:val="right"/>
              <w:rPr>
                <w:sz w:val="20"/>
              </w:rPr>
            </w:pPr>
            <w:r w:rsidRPr="00D77794">
              <w:t>0.08</w:t>
            </w:r>
          </w:p>
        </w:tc>
      </w:tr>
      <w:tr w:rsidR="00B178AB" w:rsidRPr="00B21B8D" w14:paraId="7FAE95F0" w14:textId="77777777" w:rsidTr="001C3C4D">
        <w:trPr>
          <w:trHeight w:val="255"/>
        </w:trPr>
        <w:tc>
          <w:tcPr>
            <w:tcW w:w="312" w:type="pct"/>
            <w:tcBorders>
              <w:top w:val="nil"/>
              <w:left w:val="nil"/>
              <w:bottom w:val="nil"/>
              <w:right w:val="nil"/>
            </w:tcBorders>
            <w:shd w:val="clear" w:color="auto" w:fill="auto"/>
            <w:noWrap/>
            <w:vAlign w:val="bottom"/>
          </w:tcPr>
          <w:p w14:paraId="0ED37A8F" w14:textId="77777777" w:rsidR="00B178AB" w:rsidRDefault="00B178AB" w:rsidP="001C3C4D">
            <w:pPr>
              <w:spacing w:after="0"/>
              <w:jc w:val="right"/>
              <w:rPr>
                <w:sz w:val="20"/>
              </w:rPr>
            </w:pPr>
            <w:r>
              <w:rPr>
                <w:sz w:val="20"/>
              </w:rPr>
              <w:t>2016</w:t>
            </w:r>
          </w:p>
        </w:tc>
        <w:tc>
          <w:tcPr>
            <w:tcW w:w="313" w:type="pct"/>
            <w:tcBorders>
              <w:top w:val="nil"/>
              <w:left w:val="nil"/>
              <w:bottom w:val="nil"/>
              <w:right w:val="nil"/>
            </w:tcBorders>
            <w:shd w:val="clear" w:color="auto" w:fill="D9D9D9" w:themeFill="background1" w:themeFillShade="D9"/>
          </w:tcPr>
          <w:p w14:paraId="62118C00" w14:textId="77777777" w:rsidR="00B178AB" w:rsidRDefault="00B178AB" w:rsidP="001C3C4D">
            <w:pPr>
              <w:spacing w:after="0"/>
              <w:jc w:val="right"/>
              <w:rPr>
                <w:sz w:val="20"/>
              </w:rPr>
            </w:pPr>
            <w:r w:rsidRPr="00D77794">
              <w:t>0.237</w:t>
            </w:r>
          </w:p>
        </w:tc>
        <w:tc>
          <w:tcPr>
            <w:tcW w:w="312" w:type="pct"/>
            <w:tcBorders>
              <w:top w:val="nil"/>
              <w:left w:val="nil"/>
              <w:bottom w:val="nil"/>
              <w:right w:val="nil"/>
            </w:tcBorders>
            <w:shd w:val="clear" w:color="auto" w:fill="auto"/>
            <w:noWrap/>
          </w:tcPr>
          <w:p w14:paraId="5634C3D9" w14:textId="77777777" w:rsidR="00B178AB" w:rsidRDefault="00B178AB" w:rsidP="001C3C4D">
            <w:pPr>
              <w:spacing w:after="0"/>
              <w:jc w:val="right"/>
              <w:rPr>
                <w:sz w:val="20"/>
              </w:rPr>
            </w:pPr>
            <w:r w:rsidRPr="00D77794">
              <w:t>0.056</w:t>
            </w:r>
          </w:p>
        </w:tc>
        <w:tc>
          <w:tcPr>
            <w:tcW w:w="313" w:type="pct"/>
            <w:tcBorders>
              <w:top w:val="nil"/>
              <w:left w:val="nil"/>
              <w:bottom w:val="nil"/>
              <w:right w:val="nil"/>
            </w:tcBorders>
            <w:shd w:val="clear" w:color="auto" w:fill="auto"/>
            <w:noWrap/>
          </w:tcPr>
          <w:p w14:paraId="414A5298" w14:textId="77777777" w:rsidR="00B178AB" w:rsidRDefault="00B178AB" w:rsidP="001C3C4D">
            <w:pPr>
              <w:spacing w:after="0"/>
              <w:jc w:val="right"/>
              <w:rPr>
                <w:sz w:val="20"/>
              </w:rPr>
            </w:pPr>
            <w:r w:rsidRPr="00D77794">
              <w:t>0.081</w:t>
            </w:r>
          </w:p>
        </w:tc>
        <w:tc>
          <w:tcPr>
            <w:tcW w:w="312" w:type="pct"/>
            <w:tcBorders>
              <w:top w:val="nil"/>
              <w:left w:val="nil"/>
              <w:bottom w:val="nil"/>
              <w:right w:val="nil"/>
            </w:tcBorders>
            <w:shd w:val="clear" w:color="auto" w:fill="auto"/>
            <w:noWrap/>
          </w:tcPr>
          <w:p w14:paraId="5B4F673C" w14:textId="77777777" w:rsidR="00B178AB" w:rsidRDefault="00B178AB" w:rsidP="001C3C4D">
            <w:pPr>
              <w:spacing w:after="0"/>
              <w:jc w:val="right"/>
              <w:rPr>
                <w:sz w:val="20"/>
              </w:rPr>
            </w:pPr>
            <w:r w:rsidRPr="00D77794">
              <w:t>0.115</w:t>
            </w:r>
          </w:p>
        </w:tc>
        <w:tc>
          <w:tcPr>
            <w:tcW w:w="313" w:type="pct"/>
            <w:tcBorders>
              <w:top w:val="nil"/>
              <w:left w:val="nil"/>
              <w:bottom w:val="nil"/>
              <w:right w:val="nil"/>
            </w:tcBorders>
            <w:shd w:val="clear" w:color="auto" w:fill="auto"/>
            <w:noWrap/>
          </w:tcPr>
          <w:p w14:paraId="103856B8" w14:textId="77777777" w:rsidR="00B178AB" w:rsidRDefault="00B178AB" w:rsidP="001C3C4D">
            <w:pPr>
              <w:spacing w:after="0"/>
              <w:jc w:val="right"/>
              <w:rPr>
                <w:sz w:val="20"/>
              </w:rPr>
            </w:pPr>
            <w:r w:rsidRPr="00D77794">
              <w:t>0.091</w:t>
            </w:r>
          </w:p>
        </w:tc>
        <w:tc>
          <w:tcPr>
            <w:tcW w:w="312" w:type="pct"/>
            <w:tcBorders>
              <w:top w:val="nil"/>
              <w:left w:val="nil"/>
              <w:bottom w:val="nil"/>
              <w:right w:val="nil"/>
            </w:tcBorders>
            <w:shd w:val="clear" w:color="auto" w:fill="auto"/>
            <w:noWrap/>
          </w:tcPr>
          <w:p w14:paraId="5C63963A" w14:textId="77777777" w:rsidR="00B178AB" w:rsidRDefault="00B178AB" w:rsidP="001C3C4D">
            <w:pPr>
              <w:spacing w:after="0"/>
              <w:jc w:val="right"/>
              <w:rPr>
                <w:sz w:val="20"/>
              </w:rPr>
            </w:pPr>
            <w:r w:rsidRPr="00D77794">
              <w:t>0.064</w:t>
            </w:r>
          </w:p>
        </w:tc>
        <w:tc>
          <w:tcPr>
            <w:tcW w:w="313" w:type="pct"/>
            <w:tcBorders>
              <w:top w:val="nil"/>
              <w:left w:val="nil"/>
              <w:bottom w:val="nil"/>
              <w:right w:val="nil"/>
            </w:tcBorders>
            <w:shd w:val="clear" w:color="auto" w:fill="auto"/>
            <w:noWrap/>
          </w:tcPr>
          <w:p w14:paraId="7387108D" w14:textId="77777777" w:rsidR="00B178AB" w:rsidRDefault="00B178AB" w:rsidP="001C3C4D">
            <w:pPr>
              <w:spacing w:after="0"/>
              <w:jc w:val="right"/>
              <w:rPr>
                <w:sz w:val="20"/>
              </w:rPr>
            </w:pPr>
            <w:r w:rsidRPr="00D77794">
              <w:t>0.083</w:t>
            </w:r>
          </w:p>
        </w:tc>
        <w:tc>
          <w:tcPr>
            <w:tcW w:w="312" w:type="pct"/>
            <w:tcBorders>
              <w:top w:val="nil"/>
              <w:left w:val="nil"/>
              <w:bottom w:val="nil"/>
              <w:right w:val="nil"/>
            </w:tcBorders>
            <w:shd w:val="clear" w:color="auto" w:fill="auto"/>
            <w:noWrap/>
          </w:tcPr>
          <w:p w14:paraId="1F92D721" w14:textId="77777777" w:rsidR="00B178AB" w:rsidRDefault="00B178AB" w:rsidP="001C3C4D">
            <w:pPr>
              <w:spacing w:after="0"/>
              <w:jc w:val="right"/>
              <w:rPr>
                <w:sz w:val="20"/>
              </w:rPr>
            </w:pPr>
            <w:r w:rsidRPr="00D77794">
              <w:t>0.044</w:t>
            </w:r>
          </w:p>
        </w:tc>
        <w:tc>
          <w:tcPr>
            <w:tcW w:w="313" w:type="pct"/>
            <w:tcBorders>
              <w:top w:val="nil"/>
              <w:left w:val="nil"/>
              <w:bottom w:val="nil"/>
              <w:right w:val="nil"/>
            </w:tcBorders>
            <w:shd w:val="clear" w:color="auto" w:fill="auto"/>
            <w:noWrap/>
          </w:tcPr>
          <w:p w14:paraId="5F53C1A9" w14:textId="77777777" w:rsidR="00B178AB" w:rsidRDefault="00B178AB" w:rsidP="001C3C4D">
            <w:pPr>
              <w:spacing w:after="0"/>
              <w:jc w:val="right"/>
              <w:rPr>
                <w:sz w:val="20"/>
              </w:rPr>
            </w:pPr>
            <w:r w:rsidRPr="00D77794">
              <w:t>0.07</w:t>
            </w:r>
          </w:p>
        </w:tc>
        <w:tc>
          <w:tcPr>
            <w:tcW w:w="312" w:type="pct"/>
            <w:tcBorders>
              <w:top w:val="nil"/>
              <w:left w:val="nil"/>
              <w:bottom w:val="nil"/>
              <w:right w:val="nil"/>
            </w:tcBorders>
            <w:shd w:val="clear" w:color="auto" w:fill="auto"/>
            <w:noWrap/>
          </w:tcPr>
          <w:p w14:paraId="2B3964D6" w14:textId="77777777" w:rsidR="00B178AB" w:rsidRDefault="00B178AB" w:rsidP="001C3C4D">
            <w:pPr>
              <w:spacing w:after="0"/>
              <w:jc w:val="right"/>
              <w:rPr>
                <w:sz w:val="20"/>
              </w:rPr>
            </w:pPr>
            <w:r w:rsidRPr="00D77794">
              <w:t>0.073</w:t>
            </w:r>
          </w:p>
        </w:tc>
        <w:tc>
          <w:tcPr>
            <w:tcW w:w="313" w:type="pct"/>
            <w:tcBorders>
              <w:top w:val="nil"/>
              <w:left w:val="nil"/>
              <w:bottom w:val="nil"/>
              <w:right w:val="nil"/>
            </w:tcBorders>
            <w:shd w:val="clear" w:color="auto" w:fill="auto"/>
            <w:noWrap/>
          </w:tcPr>
          <w:p w14:paraId="53DE238F" w14:textId="77777777" w:rsidR="00B178AB" w:rsidRDefault="00B178AB" w:rsidP="001C3C4D">
            <w:pPr>
              <w:spacing w:after="0"/>
              <w:jc w:val="right"/>
              <w:rPr>
                <w:sz w:val="20"/>
              </w:rPr>
            </w:pPr>
            <w:r w:rsidRPr="00D77794">
              <w:t>0.043</w:t>
            </w:r>
          </w:p>
        </w:tc>
        <w:tc>
          <w:tcPr>
            <w:tcW w:w="312" w:type="pct"/>
            <w:tcBorders>
              <w:top w:val="nil"/>
              <w:left w:val="nil"/>
              <w:bottom w:val="nil"/>
              <w:right w:val="nil"/>
            </w:tcBorders>
            <w:shd w:val="clear" w:color="auto" w:fill="auto"/>
            <w:noWrap/>
          </w:tcPr>
          <w:p w14:paraId="0C06F92C" w14:textId="77777777" w:rsidR="00B178AB" w:rsidRDefault="00B178AB" w:rsidP="001C3C4D">
            <w:pPr>
              <w:spacing w:after="0"/>
              <w:jc w:val="right"/>
              <w:rPr>
                <w:sz w:val="20"/>
              </w:rPr>
            </w:pPr>
            <w:r w:rsidRPr="00D77794">
              <w:t>0.017</w:t>
            </w:r>
          </w:p>
        </w:tc>
        <w:tc>
          <w:tcPr>
            <w:tcW w:w="313" w:type="pct"/>
            <w:tcBorders>
              <w:top w:val="nil"/>
              <w:left w:val="nil"/>
              <w:bottom w:val="nil"/>
              <w:right w:val="nil"/>
            </w:tcBorders>
            <w:shd w:val="clear" w:color="auto" w:fill="auto"/>
            <w:noWrap/>
          </w:tcPr>
          <w:p w14:paraId="0291C6C2" w14:textId="77777777" w:rsidR="00B178AB" w:rsidRDefault="00B178AB" w:rsidP="001C3C4D">
            <w:pPr>
              <w:spacing w:after="0"/>
              <w:jc w:val="right"/>
              <w:rPr>
                <w:sz w:val="20"/>
              </w:rPr>
            </w:pPr>
            <w:r w:rsidRPr="00D77794">
              <w:t>0.006</w:t>
            </w:r>
          </w:p>
        </w:tc>
        <w:tc>
          <w:tcPr>
            <w:tcW w:w="312" w:type="pct"/>
            <w:tcBorders>
              <w:top w:val="nil"/>
              <w:left w:val="nil"/>
              <w:bottom w:val="nil"/>
              <w:right w:val="nil"/>
            </w:tcBorders>
            <w:shd w:val="clear" w:color="auto" w:fill="auto"/>
            <w:noWrap/>
          </w:tcPr>
          <w:p w14:paraId="2D82B5AD" w14:textId="77777777" w:rsidR="00B178AB" w:rsidRDefault="00B178AB" w:rsidP="001C3C4D">
            <w:pPr>
              <w:spacing w:after="0"/>
              <w:jc w:val="right"/>
              <w:rPr>
                <w:sz w:val="20"/>
              </w:rPr>
            </w:pPr>
            <w:r w:rsidRPr="00D77794">
              <w:t>0.004</w:t>
            </w:r>
          </w:p>
        </w:tc>
        <w:tc>
          <w:tcPr>
            <w:tcW w:w="313" w:type="pct"/>
            <w:tcBorders>
              <w:top w:val="nil"/>
              <w:left w:val="nil"/>
              <w:bottom w:val="nil"/>
              <w:right w:val="nil"/>
            </w:tcBorders>
            <w:shd w:val="clear" w:color="auto" w:fill="auto"/>
            <w:noWrap/>
          </w:tcPr>
          <w:p w14:paraId="0A808658" w14:textId="77777777" w:rsidR="00B178AB" w:rsidRDefault="00B178AB" w:rsidP="001C3C4D">
            <w:pPr>
              <w:spacing w:after="0"/>
              <w:jc w:val="right"/>
              <w:rPr>
                <w:sz w:val="20"/>
              </w:rPr>
            </w:pPr>
            <w:r w:rsidRPr="00D77794">
              <w:t>0.018</w:t>
            </w:r>
          </w:p>
        </w:tc>
      </w:tr>
      <w:tr w:rsidR="00B178AB" w:rsidRPr="00B21B8D" w14:paraId="7F4138B4" w14:textId="77777777" w:rsidTr="001C3C4D">
        <w:trPr>
          <w:trHeight w:val="255"/>
        </w:trPr>
        <w:tc>
          <w:tcPr>
            <w:tcW w:w="312" w:type="pct"/>
            <w:tcBorders>
              <w:top w:val="nil"/>
              <w:left w:val="nil"/>
              <w:bottom w:val="single" w:sz="4" w:space="0" w:color="auto"/>
              <w:right w:val="nil"/>
            </w:tcBorders>
            <w:shd w:val="clear" w:color="auto" w:fill="auto"/>
            <w:noWrap/>
            <w:vAlign w:val="bottom"/>
          </w:tcPr>
          <w:p w14:paraId="67BB0C53" w14:textId="77777777" w:rsidR="00B178AB" w:rsidRDefault="00B178AB" w:rsidP="001C3C4D">
            <w:pPr>
              <w:spacing w:after="0"/>
              <w:jc w:val="right"/>
              <w:rPr>
                <w:sz w:val="20"/>
              </w:rPr>
            </w:pPr>
            <w:r>
              <w:rPr>
                <w:sz w:val="20"/>
              </w:rPr>
              <w:t>2018</w:t>
            </w:r>
          </w:p>
        </w:tc>
        <w:tc>
          <w:tcPr>
            <w:tcW w:w="313" w:type="pct"/>
            <w:tcBorders>
              <w:top w:val="nil"/>
              <w:left w:val="nil"/>
              <w:bottom w:val="single" w:sz="4" w:space="0" w:color="auto"/>
              <w:right w:val="nil"/>
            </w:tcBorders>
            <w:shd w:val="clear" w:color="auto" w:fill="auto"/>
          </w:tcPr>
          <w:p w14:paraId="0DD4BAFA" w14:textId="77777777" w:rsidR="00B178AB" w:rsidRPr="00C0733A" w:rsidRDefault="00B178AB" w:rsidP="001C3C4D">
            <w:pPr>
              <w:spacing w:after="0"/>
              <w:jc w:val="right"/>
            </w:pPr>
            <w:r w:rsidRPr="00251C76">
              <w:t>0.021</w:t>
            </w:r>
          </w:p>
        </w:tc>
        <w:tc>
          <w:tcPr>
            <w:tcW w:w="312" w:type="pct"/>
            <w:tcBorders>
              <w:top w:val="nil"/>
              <w:left w:val="nil"/>
              <w:bottom w:val="single" w:sz="4" w:space="0" w:color="auto"/>
              <w:right w:val="nil"/>
            </w:tcBorders>
            <w:shd w:val="clear" w:color="auto" w:fill="auto"/>
            <w:noWrap/>
          </w:tcPr>
          <w:p w14:paraId="3515AEBC" w14:textId="77777777" w:rsidR="00B178AB" w:rsidRPr="00C0733A" w:rsidRDefault="00B178AB" w:rsidP="001C3C4D">
            <w:pPr>
              <w:spacing w:after="0"/>
              <w:jc w:val="right"/>
            </w:pPr>
            <w:r w:rsidRPr="00D77794">
              <w:t>0.057</w:t>
            </w:r>
          </w:p>
        </w:tc>
        <w:tc>
          <w:tcPr>
            <w:tcW w:w="313" w:type="pct"/>
            <w:tcBorders>
              <w:top w:val="nil"/>
              <w:left w:val="nil"/>
              <w:bottom w:val="single" w:sz="4" w:space="0" w:color="auto"/>
              <w:right w:val="nil"/>
            </w:tcBorders>
            <w:shd w:val="clear" w:color="auto" w:fill="auto"/>
            <w:noWrap/>
          </w:tcPr>
          <w:p w14:paraId="1BDD38B1" w14:textId="77777777" w:rsidR="00B178AB" w:rsidRPr="00C0733A" w:rsidRDefault="00B178AB" w:rsidP="001C3C4D">
            <w:pPr>
              <w:spacing w:after="0"/>
              <w:jc w:val="right"/>
            </w:pPr>
            <w:r w:rsidRPr="00D77794">
              <w:t>0.009</w:t>
            </w:r>
          </w:p>
        </w:tc>
        <w:tc>
          <w:tcPr>
            <w:tcW w:w="312" w:type="pct"/>
            <w:tcBorders>
              <w:top w:val="nil"/>
              <w:left w:val="nil"/>
              <w:bottom w:val="single" w:sz="4" w:space="0" w:color="auto"/>
              <w:right w:val="nil"/>
            </w:tcBorders>
            <w:shd w:val="clear" w:color="auto" w:fill="auto"/>
            <w:noWrap/>
          </w:tcPr>
          <w:p w14:paraId="10D4A257" w14:textId="77777777" w:rsidR="00B178AB" w:rsidRPr="00C0733A" w:rsidRDefault="00B178AB" w:rsidP="001C3C4D">
            <w:pPr>
              <w:spacing w:after="0"/>
              <w:jc w:val="right"/>
            </w:pPr>
            <w:r w:rsidRPr="00D77794">
              <w:t>0.028</w:t>
            </w:r>
          </w:p>
        </w:tc>
        <w:tc>
          <w:tcPr>
            <w:tcW w:w="313" w:type="pct"/>
            <w:tcBorders>
              <w:top w:val="nil"/>
              <w:left w:val="nil"/>
              <w:bottom w:val="single" w:sz="4" w:space="0" w:color="auto"/>
              <w:right w:val="nil"/>
            </w:tcBorders>
            <w:shd w:val="clear" w:color="auto" w:fill="auto"/>
            <w:noWrap/>
          </w:tcPr>
          <w:p w14:paraId="48649462" w14:textId="77777777" w:rsidR="00B178AB" w:rsidRPr="00C0733A" w:rsidRDefault="00B178AB" w:rsidP="001C3C4D">
            <w:pPr>
              <w:spacing w:after="0"/>
              <w:jc w:val="right"/>
            </w:pPr>
            <w:r w:rsidRPr="00D77794">
              <w:t>0.083</w:t>
            </w:r>
          </w:p>
        </w:tc>
        <w:tc>
          <w:tcPr>
            <w:tcW w:w="312" w:type="pct"/>
            <w:tcBorders>
              <w:top w:val="nil"/>
              <w:left w:val="nil"/>
              <w:bottom w:val="single" w:sz="4" w:space="0" w:color="auto"/>
              <w:right w:val="nil"/>
            </w:tcBorders>
            <w:shd w:val="clear" w:color="auto" w:fill="D9D9D9" w:themeFill="background1" w:themeFillShade="D9"/>
            <w:noWrap/>
          </w:tcPr>
          <w:p w14:paraId="559D56F5" w14:textId="77777777" w:rsidR="00B178AB" w:rsidRPr="00304CE8" w:rsidRDefault="00B178AB" w:rsidP="001C3C4D">
            <w:pPr>
              <w:spacing w:after="0"/>
              <w:jc w:val="right"/>
            </w:pPr>
            <w:r w:rsidRPr="00251C76">
              <w:t>0.257</w:t>
            </w:r>
          </w:p>
        </w:tc>
        <w:tc>
          <w:tcPr>
            <w:tcW w:w="313" w:type="pct"/>
            <w:tcBorders>
              <w:top w:val="nil"/>
              <w:left w:val="nil"/>
              <w:bottom w:val="single" w:sz="4" w:space="0" w:color="auto"/>
              <w:right w:val="nil"/>
            </w:tcBorders>
            <w:shd w:val="clear" w:color="auto" w:fill="auto"/>
            <w:noWrap/>
          </w:tcPr>
          <w:p w14:paraId="101DC94D" w14:textId="77777777" w:rsidR="00B178AB" w:rsidRPr="00304CE8" w:rsidRDefault="00B178AB" w:rsidP="001C3C4D">
            <w:pPr>
              <w:spacing w:after="0"/>
              <w:jc w:val="right"/>
            </w:pPr>
            <w:r w:rsidRPr="00304CE8">
              <w:t>0.125</w:t>
            </w:r>
          </w:p>
        </w:tc>
        <w:tc>
          <w:tcPr>
            <w:tcW w:w="312" w:type="pct"/>
            <w:tcBorders>
              <w:top w:val="nil"/>
              <w:left w:val="nil"/>
              <w:bottom w:val="single" w:sz="4" w:space="0" w:color="auto"/>
              <w:right w:val="nil"/>
            </w:tcBorders>
            <w:shd w:val="clear" w:color="auto" w:fill="auto"/>
            <w:noWrap/>
          </w:tcPr>
          <w:p w14:paraId="61C04FB5" w14:textId="77777777" w:rsidR="00B178AB" w:rsidRPr="00C0733A" w:rsidRDefault="00B178AB" w:rsidP="001C3C4D">
            <w:pPr>
              <w:spacing w:after="0"/>
              <w:jc w:val="right"/>
            </w:pPr>
            <w:r w:rsidRPr="00D77794">
              <w:t>0.092</w:t>
            </w:r>
          </w:p>
        </w:tc>
        <w:tc>
          <w:tcPr>
            <w:tcW w:w="313" w:type="pct"/>
            <w:tcBorders>
              <w:top w:val="nil"/>
              <w:left w:val="nil"/>
              <w:bottom w:val="single" w:sz="4" w:space="0" w:color="auto"/>
              <w:right w:val="nil"/>
            </w:tcBorders>
            <w:shd w:val="clear" w:color="auto" w:fill="auto"/>
            <w:noWrap/>
          </w:tcPr>
          <w:p w14:paraId="29BED08F" w14:textId="77777777" w:rsidR="00B178AB" w:rsidRPr="00C0733A" w:rsidRDefault="00B178AB" w:rsidP="001C3C4D">
            <w:pPr>
              <w:spacing w:after="0"/>
              <w:jc w:val="right"/>
            </w:pPr>
            <w:r w:rsidRPr="00D77794">
              <w:t>0.085</w:t>
            </w:r>
          </w:p>
        </w:tc>
        <w:tc>
          <w:tcPr>
            <w:tcW w:w="312" w:type="pct"/>
            <w:tcBorders>
              <w:top w:val="nil"/>
              <w:left w:val="nil"/>
              <w:bottom w:val="single" w:sz="4" w:space="0" w:color="auto"/>
              <w:right w:val="nil"/>
            </w:tcBorders>
            <w:shd w:val="clear" w:color="auto" w:fill="auto"/>
            <w:noWrap/>
          </w:tcPr>
          <w:p w14:paraId="1853D6D1" w14:textId="77777777" w:rsidR="00B178AB" w:rsidRPr="00C0733A" w:rsidRDefault="00B178AB" w:rsidP="001C3C4D">
            <w:pPr>
              <w:spacing w:after="0"/>
              <w:jc w:val="right"/>
            </w:pPr>
            <w:r w:rsidRPr="00D77794">
              <w:t>0.035</w:t>
            </w:r>
          </w:p>
        </w:tc>
        <w:tc>
          <w:tcPr>
            <w:tcW w:w="313" w:type="pct"/>
            <w:tcBorders>
              <w:top w:val="nil"/>
              <w:left w:val="nil"/>
              <w:bottom w:val="single" w:sz="4" w:space="0" w:color="auto"/>
              <w:right w:val="nil"/>
            </w:tcBorders>
            <w:shd w:val="clear" w:color="auto" w:fill="auto"/>
            <w:noWrap/>
          </w:tcPr>
          <w:p w14:paraId="6364D3BC" w14:textId="77777777" w:rsidR="00B178AB" w:rsidRPr="00C0733A" w:rsidRDefault="00B178AB" w:rsidP="001C3C4D">
            <w:pPr>
              <w:spacing w:after="0"/>
              <w:jc w:val="right"/>
            </w:pPr>
            <w:r w:rsidRPr="00D77794">
              <w:t>0.051</w:t>
            </w:r>
          </w:p>
        </w:tc>
        <w:tc>
          <w:tcPr>
            <w:tcW w:w="312" w:type="pct"/>
            <w:tcBorders>
              <w:top w:val="nil"/>
              <w:left w:val="nil"/>
              <w:bottom w:val="single" w:sz="4" w:space="0" w:color="auto"/>
              <w:right w:val="nil"/>
            </w:tcBorders>
            <w:shd w:val="clear" w:color="auto" w:fill="auto"/>
            <w:noWrap/>
          </w:tcPr>
          <w:p w14:paraId="2E1BBBE6" w14:textId="77777777" w:rsidR="00B178AB" w:rsidRPr="00C0733A" w:rsidRDefault="00B178AB" w:rsidP="001C3C4D">
            <w:pPr>
              <w:spacing w:after="0"/>
              <w:jc w:val="right"/>
            </w:pPr>
            <w:r w:rsidRPr="00D77794">
              <w:t>0.088</w:t>
            </w:r>
          </w:p>
        </w:tc>
        <w:tc>
          <w:tcPr>
            <w:tcW w:w="313" w:type="pct"/>
            <w:tcBorders>
              <w:top w:val="nil"/>
              <w:left w:val="nil"/>
              <w:bottom w:val="single" w:sz="4" w:space="0" w:color="auto"/>
              <w:right w:val="nil"/>
            </w:tcBorders>
            <w:shd w:val="clear" w:color="auto" w:fill="auto"/>
            <w:noWrap/>
          </w:tcPr>
          <w:p w14:paraId="79042FE8" w14:textId="77777777" w:rsidR="00B178AB" w:rsidRPr="00C0733A" w:rsidRDefault="00B178AB" w:rsidP="001C3C4D">
            <w:pPr>
              <w:spacing w:after="0"/>
              <w:jc w:val="right"/>
            </w:pPr>
            <w:r w:rsidRPr="00D77794">
              <w:t>0.033</w:t>
            </w:r>
          </w:p>
        </w:tc>
        <w:tc>
          <w:tcPr>
            <w:tcW w:w="312" w:type="pct"/>
            <w:tcBorders>
              <w:top w:val="nil"/>
              <w:left w:val="nil"/>
              <w:bottom w:val="single" w:sz="4" w:space="0" w:color="auto"/>
              <w:right w:val="nil"/>
            </w:tcBorders>
            <w:shd w:val="clear" w:color="auto" w:fill="auto"/>
            <w:noWrap/>
          </w:tcPr>
          <w:p w14:paraId="30AED0D1" w14:textId="77777777" w:rsidR="00B178AB" w:rsidRPr="00C0733A" w:rsidRDefault="00B178AB" w:rsidP="001C3C4D">
            <w:pPr>
              <w:spacing w:after="0"/>
              <w:jc w:val="right"/>
            </w:pPr>
            <w:r w:rsidRPr="00D77794">
              <w:t>0.009</w:t>
            </w:r>
          </w:p>
        </w:tc>
        <w:tc>
          <w:tcPr>
            <w:tcW w:w="313" w:type="pct"/>
            <w:tcBorders>
              <w:top w:val="nil"/>
              <w:left w:val="nil"/>
              <w:bottom w:val="single" w:sz="4" w:space="0" w:color="auto"/>
              <w:right w:val="nil"/>
            </w:tcBorders>
            <w:shd w:val="clear" w:color="auto" w:fill="auto"/>
            <w:noWrap/>
          </w:tcPr>
          <w:p w14:paraId="3D8DAD61" w14:textId="77777777" w:rsidR="00B178AB" w:rsidRPr="00C0733A" w:rsidRDefault="00B178AB" w:rsidP="001C3C4D">
            <w:pPr>
              <w:spacing w:after="0"/>
              <w:jc w:val="right"/>
            </w:pPr>
            <w:r w:rsidRPr="00D77794">
              <w:t>0.026</w:t>
            </w:r>
          </w:p>
        </w:tc>
      </w:tr>
    </w:tbl>
    <w:p w14:paraId="042942C3" w14:textId="77777777" w:rsidR="00B178AB" w:rsidRDefault="00B178AB" w:rsidP="00B178AB"/>
    <w:tbl>
      <w:tblPr>
        <w:tblW w:w="5000" w:type="pct"/>
        <w:tblLayout w:type="fixed"/>
        <w:tblCellMar>
          <w:left w:w="60" w:type="dxa"/>
          <w:right w:w="60" w:type="dxa"/>
        </w:tblCellMar>
        <w:tblLook w:val="0000" w:firstRow="0" w:lastRow="0" w:firstColumn="0" w:lastColumn="0" w:noHBand="0" w:noVBand="0"/>
      </w:tblPr>
      <w:tblGrid>
        <w:gridCol w:w="809"/>
        <w:gridCol w:w="811"/>
        <w:gridCol w:w="809"/>
        <w:gridCol w:w="811"/>
        <w:gridCol w:w="809"/>
        <w:gridCol w:w="811"/>
        <w:gridCol w:w="809"/>
        <w:gridCol w:w="811"/>
        <w:gridCol w:w="809"/>
        <w:gridCol w:w="811"/>
        <w:gridCol w:w="809"/>
        <w:gridCol w:w="811"/>
        <w:gridCol w:w="809"/>
        <w:gridCol w:w="811"/>
        <w:gridCol w:w="809"/>
        <w:gridCol w:w="811"/>
      </w:tblGrid>
      <w:tr w:rsidR="00B178AB" w:rsidRPr="00B21B8D" w14:paraId="31715F77" w14:textId="77777777" w:rsidTr="001C3C4D">
        <w:trPr>
          <w:trHeight w:val="270"/>
        </w:trPr>
        <w:tc>
          <w:tcPr>
            <w:tcW w:w="312" w:type="pct"/>
            <w:tcBorders>
              <w:top w:val="double" w:sz="6" w:space="0" w:color="auto"/>
              <w:left w:val="nil"/>
              <w:bottom w:val="single" w:sz="4" w:space="0" w:color="auto"/>
              <w:right w:val="nil"/>
            </w:tcBorders>
            <w:shd w:val="clear" w:color="auto" w:fill="auto"/>
            <w:noWrap/>
            <w:vAlign w:val="bottom"/>
          </w:tcPr>
          <w:p w14:paraId="3DF2DF93" w14:textId="77777777" w:rsidR="00B178AB" w:rsidRPr="00B21B8D" w:rsidRDefault="00B178AB" w:rsidP="001C3C4D">
            <w:pPr>
              <w:spacing w:after="0"/>
              <w:rPr>
                <w:sz w:val="20"/>
              </w:rPr>
            </w:pPr>
            <w:r w:rsidRPr="00B21B8D">
              <w:rPr>
                <w:sz w:val="20"/>
              </w:rPr>
              <w:t>Year</w:t>
            </w:r>
          </w:p>
        </w:tc>
        <w:tc>
          <w:tcPr>
            <w:tcW w:w="313" w:type="pct"/>
            <w:tcBorders>
              <w:top w:val="double" w:sz="6" w:space="0" w:color="auto"/>
              <w:left w:val="nil"/>
              <w:bottom w:val="single" w:sz="4" w:space="0" w:color="auto"/>
              <w:right w:val="nil"/>
            </w:tcBorders>
            <w:vAlign w:val="bottom"/>
          </w:tcPr>
          <w:p w14:paraId="2977CEBD" w14:textId="77777777" w:rsidR="00B178AB" w:rsidRDefault="00B178AB" w:rsidP="001C3C4D">
            <w:pPr>
              <w:spacing w:after="0"/>
              <w:jc w:val="right"/>
              <w:rPr>
                <w:sz w:val="20"/>
              </w:rPr>
            </w:pPr>
            <w:r>
              <w:rPr>
                <w:sz w:val="20"/>
              </w:rPr>
              <w:t>1</w:t>
            </w:r>
          </w:p>
        </w:tc>
        <w:tc>
          <w:tcPr>
            <w:tcW w:w="312" w:type="pct"/>
            <w:tcBorders>
              <w:top w:val="double" w:sz="6" w:space="0" w:color="auto"/>
              <w:left w:val="nil"/>
              <w:bottom w:val="single" w:sz="4" w:space="0" w:color="auto"/>
              <w:right w:val="nil"/>
            </w:tcBorders>
            <w:shd w:val="clear" w:color="auto" w:fill="auto"/>
            <w:noWrap/>
            <w:vAlign w:val="bottom"/>
          </w:tcPr>
          <w:p w14:paraId="7442F54F" w14:textId="77777777" w:rsidR="00B178AB" w:rsidRDefault="00B178AB" w:rsidP="001C3C4D">
            <w:pPr>
              <w:spacing w:after="0"/>
              <w:jc w:val="right"/>
              <w:rPr>
                <w:sz w:val="20"/>
              </w:rPr>
            </w:pPr>
            <w:r w:rsidRPr="00B21B8D">
              <w:rPr>
                <w:sz w:val="20"/>
              </w:rPr>
              <w:t>2</w:t>
            </w:r>
          </w:p>
        </w:tc>
        <w:tc>
          <w:tcPr>
            <w:tcW w:w="313" w:type="pct"/>
            <w:tcBorders>
              <w:top w:val="double" w:sz="6" w:space="0" w:color="auto"/>
              <w:left w:val="nil"/>
              <w:bottom w:val="single" w:sz="4" w:space="0" w:color="auto"/>
              <w:right w:val="nil"/>
            </w:tcBorders>
            <w:shd w:val="clear" w:color="auto" w:fill="auto"/>
            <w:noWrap/>
            <w:vAlign w:val="bottom"/>
          </w:tcPr>
          <w:p w14:paraId="47C9D0EF" w14:textId="77777777" w:rsidR="00B178AB" w:rsidRPr="00B21B8D" w:rsidRDefault="00B178AB" w:rsidP="001C3C4D">
            <w:pPr>
              <w:spacing w:after="0"/>
              <w:jc w:val="right"/>
              <w:rPr>
                <w:sz w:val="20"/>
              </w:rPr>
            </w:pPr>
            <w:r w:rsidRPr="00B21B8D">
              <w:rPr>
                <w:sz w:val="20"/>
              </w:rPr>
              <w:t>3</w:t>
            </w:r>
          </w:p>
        </w:tc>
        <w:tc>
          <w:tcPr>
            <w:tcW w:w="312" w:type="pct"/>
            <w:tcBorders>
              <w:top w:val="double" w:sz="6" w:space="0" w:color="auto"/>
              <w:left w:val="nil"/>
              <w:bottom w:val="single" w:sz="4" w:space="0" w:color="auto"/>
              <w:right w:val="nil"/>
            </w:tcBorders>
            <w:shd w:val="clear" w:color="auto" w:fill="auto"/>
            <w:noWrap/>
            <w:vAlign w:val="bottom"/>
          </w:tcPr>
          <w:p w14:paraId="246136C5" w14:textId="77777777" w:rsidR="00B178AB" w:rsidRPr="00B21B8D" w:rsidRDefault="00B178AB" w:rsidP="001C3C4D">
            <w:pPr>
              <w:spacing w:after="0"/>
              <w:jc w:val="right"/>
              <w:rPr>
                <w:sz w:val="20"/>
              </w:rPr>
            </w:pPr>
            <w:r w:rsidRPr="00B21B8D">
              <w:rPr>
                <w:sz w:val="20"/>
              </w:rPr>
              <w:t>4</w:t>
            </w:r>
          </w:p>
        </w:tc>
        <w:tc>
          <w:tcPr>
            <w:tcW w:w="313" w:type="pct"/>
            <w:tcBorders>
              <w:top w:val="double" w:sz="6" w:space="0" w:color="auto"/>
              <w:left w:val="nil"/>
              <w:bottom w:val="single" w:sz="4" w:space="0" w:color="auto"/>
              <w:right w:val="nil"/>
            </w:tcBorders>
            <w:shd w:val="clear" w:color="auto" w:fill="auto"/>
            <w:noWrap/>
            <w:vAlign w:val="bottom"/>
          </w:tcPr>
          <w:p w14:paraId="407EE428" w14:textId="77777777" w:rsidR="00B178AB" w:rsidRPr="00B21B8D" w:rsidRDefault="00B178AB" w:rsidP="001C3C4D">
            <w:pPr>
              <w:spacing w:after="0"/>
              <w:jc w:val="right"/>
              <w:rPr>
                <w:sz w:val="20"/>
              </w:rPr>
            </w:pPr>
            <w:r w:rsidRPr="00B21B8D">
              <w:rPr>
                <w:sz w:val="20"/>
              </w:rPr>
              <w:t>5</w:t>
            </w:r>
          </w:p>
        </w:tc>
        <w:tc>
          <w:tcPr>
            <w:tcW w:w="312" w:type="pct"/>
            <w:tcBorders>
              <w:top w:val="double" w:sz="6" w:space="0" w:color="auto"/>
              <w:left w:val="nil"/>
              <w:bottom w:val="single" w:sz="4" w:space="0" w:color="auto"/>
              <w:right w:val="nil"/>
            </w:tcBorders>
            <w:shd w:val="clear" w:color="auto" w:fill="auto"/>
            <w:noWrap/>
            <w:vAlign w:val="bottom"/>
          </w:tcPr>
          <w:p w14:paraId="5F039C09" w14:textId="77777777" w:rsidR="00B178AB" w:rsidRPr="00B21B8D" w:rsidRDefault="00B178AB" w:rsidP="001C3C4D">
            <w:pPr>
              <w:spacing w:after="0"/>
              <w:jc w:val="right"/>
              <w:rPr>
                <w:sz w:val="20"/>
              </w:rPr>
            </w:pPr>
            <w:r w:rsidRPr="00B21B8D">
              <w:rPr>
                <w:sz w:val="20"/>
              </w:rPr>
              <w:t>6</w:t>
            </w:r>
          </w:p>
        </w:tc>
        <w:tc>
          <w:tcPr>
            <w:tcW w:w="313" w:type="pct"/>
            <w:tcBorders>
              <w:top w:val="double" w:sz="6" w:space="0" w:color="auto"/>
              <w:left w:val="nil"/>
              <w:bottom w:val="single" w:sz="4" w:space="0" w:color="auto"/>
              <w:right w:val="nil"/>
            </w:tcBorders>
            <w:shd w:val="clear" w:color="auto" w:fill="auto"/>
            <w:noWrap/>
            <w:vAlign w:val="bottom"/>
          </w:tcPr>
          <w:p w14:paraId="2885E661" w14:textId="77777777" w:rsidR="00B178AB" w:rsidRPr="00B21B8D" w:rsidRDefault="00B178AB" w:rsidP="001C3C4D">
            <w:pPr>
              <w:spacing w:after="0"/>
              <w:jc w:val="right"/>
              <w:rPr>
                <w:sz w:val="20"/>
              </w:rPr>
            </w:pPr>
            <w:r w:rsidRPr="00B21B8D">
              <w:rPr>
                <w:sz w:val="20"/>
              </w:rPr>
              <w:t>7</w:t>
            </w:r>
          </w:p>
        </w:tc>
        <w:tc>
          <w:tcPr>
            <w:tcW w:w="312" w:type="pct"/>
            <w:tcBorders>
              <w:top w:val="double" w:sz="6" w:space="0" w:color="auto"/>
              <w:left w:val="nil"/>
              <w:bottom w:val="single" w:sz="4" w:space="0" w:color="auto"/>
              <w:right w:val="nil"/>
            </w:tcBorders>
            <w:shd w:val="clear" w:color="auto" w:fill="auto"/>
            <w:noWrap/>
            <w:vAlign w:val="bottom"/>
          </w:tcPr>
          <w:p w14:paraId="33E3DA4D" w14:textId="77777777" w:rsidR="00B178AB" w:rsidRPr="00B21B8D" w:rsidRDefault="00B178AB" w:rsidP="001C3C4D">
            <w:pPr>
              <w:spacing w:after="0"/>
              <w:jc w:val="right"/>
              <w:rPr>
                <w:sz w:val="20"/>
              </w:rPr>
            </w:pPr>
            <w:r w:rsidRPr="00B21B8D">
              <w:rPr>
                <w:sz w:val="20"/>
              </w:rPr>
              <w:t>8</w:t>
            </w:r>
          </w:p>
        </w:tc>
        <w:tc>
          <w:tcPr>
            <w:tcW w:w="313" w:type="pct"/>
            <w:tcBorders>
              <w:top w:val="double" w:sz="6" w:space="0" w:color="auto"/>
              <w:left w:val="nil"/>
              <w:bottom w:val="single" w:sz="4" w:space="0" w:color="auto"/>
              <w:right w:val="nil"/>
            </w:tcBorders>
            <w:shd w:val="clear" w:color="auto" w:fill="auto"/>
            <w:noWrap/>
            <w:vAlign w:val="bottom"/>
          </w:tcPr>
          <w:p w14:paraId="473A8541" w14:textId="77777777" w:rsidR="00B178AB" w:rsidRPr="00B21B8D" w:rsidRDefault="00B178AB" w:rsidP="001C3C4D">
            <w:pPr>
              <w:spacing w:after="0"/>
              <w:jc w:val="right"/>
              <w:rPr>
                <w:sz w:val="20"/>
              </w:rPr>
            </w:pPr>
            <w:r w:rsidRPr="00B21B8D">
              <w:rPr>
                <w:sz w:val="20"/>
              </w:rPr>
              <w:t>9</w:t>
            </w:r>
          </w:p>
        </w:tc>
        <w:tc>
          <w:tcPr>
            <w:tcW w:w="312" w:type="pct"/>
            <w:tcBorders>
              <w:top w:val="double" w:sz="6" w:space="0" w:color="auto"/>
              <w:left w:val="nil"/>
              <w:bottom w:val="single" w:sz="4" w:space="0" w:color="auto"/>
              <w:right w:val="nil"/>
            </w:tcBorders>
            <w:shd w:val="clear" w:color="auto" w:fill="auto"/>
            <w:noWrap/>
            <w:vAlign w:val="bottom"/>
          </w:tcPr>
          <w:p w14:paraId="2B16DAD1" w14:textId="77777777" w:rsidR="00B178AB" w:rsidRPr="00B21B8D" w:rsidRDefault="00B178AB" w:rsidP="001C3C4D">
            <w:pPr>
              <w:spacing w:after="0"/>
              <w:jc w:val="right"/>
              <w:rPr>
                <w:sz w:val="20"/>
              </w:rPr>
            </w:pPr>
            <w:r w:rsidRPr="00B21B8D">
              <w:rPr>
                <w:sz w:val="20"/>
              </w:rPr>
              <w:t>10</w:t>
            </w:r>
          </w:p>
        </w:tc>
        <w:tc>
          <w:tcPr>
            <w:tcW w:w="313" w:type="pct"/>
            <w:tcBorders>
              <w:top w:val="double" w:sz="6" w:space="0" w:color="auto"/>
              <w:left w:val="nil"/>
              <w:bottom w:val="single" w:sz="4" w:space="0" w:color="auto"/>
              <w:right w:val="nil"/>
            </w:tcBorders>
            <w:shd w:val="clear" w:color="auto" w:fill="auto"/>
            <w:noWrap/>
            <w:vAlign w:val="bottom"/>
          </w:tcPr>
          <w:p w14:paraId="26D5535A" w14:textId="77777777" w:rsidR="00B178AB" w:rsidRPr="00B21B8D" w:rsidRDefault="00B178AB" w:rsidP="001C3C4D">
            <w:pPr>
              <w:spacing w:after="0"/>
              <w:jc w:val="right"/>
              <w:rPr>
                <w:sz w:val="20"/>
              </w:rPr>
            </w:pPr>
            <w:r w:rsidRPr="00B21B8D">
              <w:rPr>
                <w:sz w:val="20"/>
              </w:rPr>
              <w:t>11</w:t>
            </w:r>
          </w:p>
        </w:tc>
        <w:tc>
          <w:tcPr>
            <w:tcW w:w="312" w:type="pct"/>
            <w:tcBorders>
              <w:top w:val="double" w:sz="6" w:space="0" w:color="auto"/>
              <w:left w:val="nil"/>
              <w:bottom w:val="single" w:sz="4" w:space="0" w:color="auto"/>
              <w:right w:val="nil"/>
            </w:tcBorders>
            <w:shd w:val="clear" w:color="auto" w:fill="auto"/>
            <w:noWrap/>
            <w:vAlign w:val="bottom"/>
          </w:tcPr>
          <w:p w14:paraId="60EB6BD9" w14:textId="77777777" w:rsidR="00B178AB" w:rsidRPr="00B21B8D" w:rsidRDefault="00B178AB" w:rsidP="001C3C4D">
            <w:pPr>
              <w:spacing w:after="0"/>
              <w:jc w:val="right"/>
              <w:rPr>
                <w:sz w:val="20"/>
              </w:rPr>
            </w:pPr>
            <w:r w:rsidRPr="00B21B8D">
              <w:rPr>
                <w:sz w:val="20"/>
              </w:rPr>
              <w:t>12</w:t>
            </w:r>
          </w:p>
        </w:tc>
        <w:tc>
          <w:tcPr>
            <w:tcW w:w="313" w:type="pct"/>
            <w:tcBorders>
              <w:top w:val="double" w:sz="6" w:space="0" w:color="auto"/>
              <w:left w:val="nil"/>
              <w:bottom w:val="single" w:sz="4" w:space="0" w:color="auto"/>
              <w:right w:val="nil"/>
            </w:tcBorders>
            <w:shd w:val="clear" w:color="auto" w:fill="auto"/>
            <w:noWrap/>
            <w:vAlign w:val="bottom"/>
          </w:tcPr>
          <w:p w14:paraId="429560F6" w14:textId="77777777" w:rsidR="00B178AB" w:rsidRPr="00B21B8D" w:rsidRDefault="00B178AB" w:rsidP="001C3C4D">
            <w:pPr>
              <w:spacing w:after="0"/>
              <w:jc w:val="right"/>
              <w:rPr>
                <w:sz w:val="20"/>
              </w:rPr>
            </w:pPr>
            <w:r w:rsidRPr="00B21B8D">
              <w:rPr>
                <w:sz w:val="20"/>
              </w:rPr>
              <w:t>13</w:t>
            </w:r>
          </w:p>
        </w:tc>
        <w:tc>
          <w:tcPr>
            <w:tcW w:w="312" w:type="pct"/>
            <w:tcBorders>
              <w:top w:val="double" w:sz="6" w:space="0" w:color="auto"/>
              <w:left w:val="nil"/>
              <w:bottom w:val="single" w:sz="4" w:space="0" w:color="auto"/>
              <w:right w:val="nil"/>
            </w:tcBorders>
            <w:shd w:val="clear" w:color="auto" w:fill="auto"/>
            <w:noWrap/>
            <w:vAlign w:val="bottom"/>
          </w:tcPr>
          <w:p w14:paraId="77B5A43E" w14:textId="77777777" w:rsidR="00B178AB" w:rsidRPr="00B21B8D" w:rsidRDefault="00B178AB" w:rsidP="001C3C4D">
            <w:pPr>
              <w:spacing w:after="0"/>
              <w:jc w:val="right"/>
              <w:rPr>
                <w:sz w:val="20"/>
              </w:rPr>
            </w:pPr>
            <w:r w:rsidRPr="00B21B8D">
              <w:rPr>
                <w:sz w:val="20"/>
              </w:rPr>
              <w:t>14</w:t>
            </w:r>
          </w:p>
        </w:tc>
        <w:tc>
          <w:tcPr>
            <w:tcW w:w="313" w:type="pct"/>
            <w:tcBorders>
              <w:top w:val="double" w:sz="6" w:space="0" w:color="auto"/>
              <w:left w:val="nil"/>
              <w:bottom w:val="single" w:sz="4" w:space="0" w:color="auto"/>
              <w:right w:val="nil"/>
            </w:tcBorders>
            <w:shd w:val="clear" w:color="auto" w:fill="auto"/>
            <w:noWrap/>
            <w:vAlign w:val="bottom"/>
          </w:tcPr>
          <w:p w14:paraId="0E6AC76D" w14:textId="77777777" w:rsidR="00B178AB" w:rsidRPr="00B21B8D" w:rsidRDefault="00B178AB" w:rsidP="001C3C4D">
            <w:pPr>
              <w:spacing w:after="0"/>
              <w:jc w:val="right"/>
              <w:rPr>
                <w:sz w:val="20"/>
              </w:rPr>
            </w:pPr>
            <w:r w:rsidRPr="00B21B8D">
              <w:rPr>
                <w:sz w:val="20"/>
              </w:rPr>
              <w:t>15+</w:t>
            </w:r>
          </w:p>
        </w:tc>
      </w:tr>
      <w:tr w:rsidR="00B178AB" w:rsidRPr="00CE6DAB" w14:paraId="453D97E1" w14:textId="77777777" w:rsidTr="001C3C4D">
        <w:trPr>
          <w:trHeight w:val="255"/>
        </w:trPr>
        <w:tc>
          <w:tcPr>
            <w:tcW w:w="312" w:type="pct"/>
            <w:tcBorders>
              <w:top w:val="nil"/>
              <w:left w:val="nil"/>
              <w:bottom w:val="nil"/>
              <w:right w:val="nil"/>
            </w:tcBorders>
            <w:shd w:val="clear" w:color="auto" w:fill="auto"/>
            <w:noWrap/>
            <w:vAlign w:val="bottom"/>
          </w:tcPr>
          <w:p w14:paraId="65681AEA" w14:textId="77777777" w:rsidR="00B178AB" w:rsidRPr="00F04F7F" w:rsidRDefault="00B178AB" w:rsidP="001C3C4D">
            <w:pPr>
              <w:spacing w:after="0"/>
              <w:jc w:val="right"/>
              <w:rPr>
                <w:sz w:val="20"/>
              </w:rPr>
            </w:pPr>
            <w:r w:rsidRPr="001E7C39">
              <w:rPr>
                <w:sz w:val="20"/>
              </w:rPr>
              <w:t>1983</w:t>
            </w:r>
          </w:p>
        </w:tc>
        <w:tc>
          <w:tcPr>
            <w:tcW w:w="313" w:type="pct"/>
            <w:tcBorders>
              <w:top w:val="nil"/>
              <w:left w:val="nil"/>
              <w:bottom w:val="nil"/>
              <w:right w:val="nil"/>
            </w:tcBorders>
            <w:vAlign w:val="bottom"/>
          </w:tcPr>
          <w:p w14:paraId="65DD762C" w14:textId="77777777" w:rsidR="00B178AB" w:rsidRPr="00CE6DAB" w:rsidRDefault="00B178AB" w:rsidP="001C3C4D">
            <w:pPr>
              <w:spacing w:after="0"/>
              <w:jc w:val="right"/>
              <w:rPr>
                <w:sz w:val="20"/>
              </w:rPr>
            </w:pPr>
            <w:r>
              <w:rPr>
                <w:rFonts w:ascii="Calibri" w:hAnsi="Calibri"/>
                <w:color w:val="000000"/>
                <w:szCs w:val="22"/>
              </w:rPr>
              <w:t>11</w:t>
            </w:r>
          </w:p>
        </w:tc>
        <w:tc>
          <w:tcPr>
            <w:tcW w:w="312" w:type="pct"/>
            <w:tcBorders>
              <w:top w:val="nil"/>
              <w:left w:val="nil"/>
              <w:bottom w:val="nil"/>
              <w:right w:val="nil"/>
            </w:tcBorders>
            <w:shd w:val="clear" w:color="auto" w:fill="auto"/>
            <w:noWrap/>
            <w:vAlign w:val="bottom"/>
          </w:tcPr>
          <w:p w14:paraId="7C0B56CA" w14:textId="77777777" w:rsidR="00B178AB" w:rsidRPr="00CE6DAB" w:rsidRDefault="00B178AB" w:rsidP="001C3C4D">
            <w:pPr>
              <w:spacing w:after="0"/>
              <w:jc w:val="right"/>
              <w:rPr>
                <w:sz w:val="20"/>
              </w:rPr>
            </w:pPr>
            <w:r>
              <w:rPr>
                <w:rFonts w:ascii="Calibri" w:hAnsi="Calibri"/>
                <w:color w:val="000000"/>
                <w:szCs w:val="22"/>
              </w:rPr>
              <w:t>663</w:t>
            </w:r>
          </w:p>
        </w:tc>
        <w:tc>
          <w:tcPr>
            <w:tcW w:w="313" w:type="pct"/>
            <w:tcBorders>
              <w:top w:val="single" w:sz="4" w:space="0" w:color="auto"/>
              <w:left w:val="nil"/>
              <w:bottom w:val="nil"/>
              <w:right w:val="nil"/>
            </w:tcBorders>
            <w:shd w:val="clear" w:color="auto" w:fill="auto"/>
            <w:noWrap/>
            <w:vAlign w:val="bottom"/>
          </w:tcPr>
          <w:p w14:paraId="5A0D774C" w14:textId="77777777" w:rsidR="00B178AB" w:rsidRPr="00CE6DAB" w:rsidRDefault="00B178AB" w:rsidP="001C3C4D">
            <w:pPr>
              <w:spacing w:after="0"/>
              <w:jc w:val="right"/>
              <w:rPr>
                <w:sz w:val="20"/>
              </w:rPr>
            </w:pPr>
            <w:r>
              <w:rPr>
                <w:rFonts w:ascii="Calibri" w:hAnsi="Calibri"/>
                <w:color w:val="000000"/>
                <w:szCs w:val="22"/>
              </w:rPr>
              <w:t>173</w:t>
            </w:r>
          </w:p>
        </w:tc>
        <w:tc>
          <w:tcPr>
            <w:tcW w:w="312" w:type="pct"/>
            <w:tcBorders>
              <w:top w:val="nil"/>
              <w:left w:val="nil"/>
              <w:bottom w:val="nil"/>
              <w:right w:val="nil"/>
            </w:tcBorders>
            <w:shd w:val="clear" w:color="auto" w:fill="auto"/>
            <w:noWrap/>
            <w:vAlign w:val="bottom"/>
          </w:tcPr>
          <w:p w14:paraId="51A67873" w14:textId="77777777" w:rsidR="00B178AB" w:rsidRPr="00CE6DAB" w:rsidRDefault="00B178AB" w:rsidP="001C3C4D">
            <w:pPr>
              <w:spacing w:after="0"/>
              <w:jc w:val="right"/>
              <w:rPr>
                <w:sz w:val="20"/>
              </w:rPr>
            </w:pPr>
            <w:r>
              <w:rPr>
                <w:rFonts w:ascii="Calibri" w:hAnsi="Calibri"/>
                <w:color w:val="000000"/>
                <w:szCs w:val="22"/>
              </w:rPr>
              <w:t>668</w:t>
            </w:r>
          </w:p>
        </w:tc>
        <w:tc>
          <w:tcPr>
            <w:tcW w:w="313" w:type="pct"/>
            <w:tcBorders>
              <w:top w:val="single" w:sz="4" w:space="0" w:color="auto"/>
              <w:left w:val="nil"/>
              <w:right w:val="nil"/>
            </w:tcBorders>
            <w:shd w:val="clear" w:color="auto" w:fill="auto"/>
            <w:noWrap/>
            <w:vAlign w:val="bottom"/>
          </w:tcPr>
          <w:p w14:paraId="7A67A572" w14:textId="77777777" w:rsidR="00B178AB" w:rsidRPr="00CE6DAB" w:rsidRDefault="00B178AB" w:rsidP="001C3C4D">
            <w:pPr>
              <w:spacing w:after="0"/>
              <w:jc w:val="right"/>
              <w:rPr>
                <w:sz w:val="20"/>
              </w:rPr>
            </w:pPr>
            <w:r>
              <w:rPr>
                <w:rFonts w:ascii="Calibri" w:hAnsi="Calibri"/>
                <w:color w:val="000000"/>
                <w:szCs w:val="22"/>
              </w:rPr>
              <w:t>2892</w:t>
            </w:r>
          </w:p>
        </w:tc>
        <w:tc>
          <w:tcPr>
            <w:tcW w:w="312" w:type="pct"/>
            <w:tcBorders>
              <w:top w:val="nil"/>
              <w:left w:val="nil"/>
              <w:right w:val="nil"/>
            </w:tcBorders>
            <w:shd w:val="clear" w:color="auto" w:fill="auto"/>
            <w:noWrap/>
            <w:vAlign w:val="bottom"/>
          </w:tcPr>
          <w:p w14:paraId="7543062A" w14:textId="77777777" w:rsidR="00B178AB" w:rsidRPr="00CE6DAB" w:rsidRDefault="00B178AB" w:rsidP="001C3C4D">
            <w:pPr>
              <w:spacing w:after="0"/>
              <w:jc w:val="right"/>
              <w:rPr>
                <w:sz w:val="20"/>
              </w:rPr>
            </w:pPr>
            <w:r>
              <w:rPr>
                <w:rFonts w:ascii="Calibri" w:hAnsi="Calibri"/>
                <w:color w:val="000000"/>
                <w:szCs w:val="22"/>
              </w:rPr>
              <w:t>1107</w:t>
            </w:r>
          </w:p>
        </w:tc>
        <w:tc>
          <w:tcPr>
            <w:tcW w:w="313" w:type="pct"/>
            <w:tcBorders>
              <w:top w:val="nil"/>
              <w:left w:val="nil"/>
              <w:bottom w:val="nil"/>
              <w:right w:val="nil"/>
            </w:tcBorders>
            <w:shd w:val="clear" w:color="auto" w:fill="auto"/>
            <w:noWrap/>
            <w:vAlign w:val="bottom"/>
          </w:tcPr>
          <w:p w14:paraId="27506DEC" w14:textId="77777777" w:rsidR="00B178AB" w:rsidRPr="00CE6DAB" w:rsidRDefault="00B178AB" w:rsidP="001C3C4D">
            <w:pPr>
              <w:spacing w:after="0"/>
              <w:jc w:val="right"/>
              <w:rPr>
                <w:sz w:val="20"/>
              </w:rPr>
            </w:pPr>
            <w:r>
              <w:rPr>
                <w:rFonts w:ascii="Calibri" w:hAnsi="Calibri"/>
                <w:color w:val="000000"/>
                <w:szCs w:val="22"/>
              </w:rPr>
              <w:t>345</w:t>
            </w:r>
          </w:p>
        </w:tc>
        <w:tc>
          <w:tcPr>
            <w:tcW w:w="312" w:type="pct"/>
            <w:tcBorders>
              <w:top w:val="single" w:sz="4" w:space="0" w:color="auto"/>
              <w:left w:val="nil"/>
              <w:right w:val="nil"/>
            </w:tcBorders>
            <w:shd w:val="clear" w:color="auto" w:fill="auto"/>
            <w:noWrap/>
            <w:vAlign w:val="bottom"/>
          </w:tcPr>
          <w:p w14:paraId="5395C987" w14:textId="77777777" w:rsidR="00B178AB" w:rsidRPr="00CE6DAB" w:rsidRDefault="00B178AB" w:rsidP="001C3C4D">
            <w:pPr>
              <w:spacing w:after="0"/>
              <w:jc w:val="right"/>
              <w:rPr>
                <w:sz w:val="20"/>
              </w:rPr>
            </w:pPr>
            <w:r>
              <w:rPr>
                <w:rFonts w:ascii="Calibri" w:hAnsi="Calibri"/>
                <w:color w:val="000000"/>
                <w:szCs w:val="22"/>
              </w:rPr>
              <w:t>228</w:t>
            </w:r>
          </w:p>
        </w:tc>
        <w:tc>
          <w:tcPr>
            <w:tcW w:w="313" w:type="pct"/>
            <w:tcBorders>
              <w:top w:val="nil"/>
              <w:left w:val="nil"/>
              <w:bottom w:val="nil"/>
              <w:right w:val="nil"/>
            </w:tcBorders>
            <w:shd w:val="clear" w:color="auto" w:fill="auto"/>
            <w:noWrap/>
            <w:vAlign w:val="bottom"/>
          </w:tcPr>
          <w:p w14:paraId="3461353B" w14:textId="77777777" w:rsidR="00B178AB" w:rsidRPr="00CE6DAB" w:rsidRDefault="00B178AB" w:rsidP="001C3C4D">
            <w:pPr>
              <w:spacing w:after="0"/>
              <w:jc w:val="right"/>
              <w:rPr>
                <w:sz w:val="20"/>
              </w:rPr>
            </w:pPr>
            <w:r>
              <w:rPr>
                <w:rFonts w:ascii="Calibri" w:hAnsi="Calibri"/>
                <w:color w:val="000000"/>
                <w:szCs w:val="22"/>
              </w:rPr>
              <w:t>171</w:t>
            </w:r>
          </w:p>
        </w:tc>
        <w:tc>
          <w:tcPr>
            <w:tcW w:w="312" w:type="pct"/>
            <w:tcBorders>
              <w:top w:val="nil"/>
              <w:left w:val="nil"/>
              <w:bottom w:val="nil"/>
              <w:right w:val="nil"/>
            </w:tcBorders>
            <w:shd w:val="clear" w:color="auto" w:fill="auto"/>
            <w:noWrap/>
            <w:vAlign w:val="bottom"/>
          </w:tcPr>
          <w:p w14:paraId="1043F593" w14:textId="77777777" w:rsidR="00B178AB" w:rsidRPr="00CE6DAB" w:rsidRDefault="00B178AB" w:rsidP="001C3C4D">
            <w:pPr>
              <w:spacing w:after="0"/>
              <w:jc w:val="right"/>
              <w:rPr>
                <w:sz w:val="20"/>
              </w:rPr>
            </w:pPr>
            <w:r>
              <w:rPr>
                <w:rFonts w:ascii="Calibri" w:hAnsi="Calibri"/>
                <w:color w:val="000000"/>
                <w:szCs w:val="22"/>
              </w:rPr>
              <w:t>78</w:t>
            </w:r>
          </w:p>
        </w:tc>
        <w:tc>
          <w:tcPr>
            <w:tcW w:w="313" w:type="pct"/>
            <w:tcBorders>
              <w:top w:val="nil"/>
              <w:left w:val="nil"/>
              <w:bottom w:val="nil"/>
              <w:right w:val="nil"/>
            </w:tcBorders>
            <w:shd w:val="clear" w:color="auto" w:fill="auto"/>
            <w:noWrap/>
            <w:vAlign w:val="bottom"/>
          </w:tcPr>
          <w:p w14:paraId="1A30B36A" w14:textId="77777777" w:rsidR="00B178AB" w:rsidRPr="00CE6DAB" w:rsidRDefault="00B178AB" w:rsidP="001C3C4D">
            <w:pPr>
              <w:spacing w:after="0"/>
              <w:jc w:val="right"/>
              <w:rPr>
                <w:sz w:val="20"/>
              </w:rPr>
            </w:pPr>
            <w:r>
              <w:rPr>
                <w:rFonts w:ascii="Calibri" w:hAnsi="Calibri"/>
                <w:color w:val="000000"/>
                <w:szCs w:val="22"/>
              </w:rPr>
              <w:t>36</w:t>
            </w:r>
          </w:p>
        </w:tc>
        <w:tc>
          <w:tcPr>
            <w:tcW w:w="312" w:type="pct"/>
            <w:tcBorders>
              <w:top w:val="nil"/>
              <w:left w:val="nil"/>
              <w:bottom w:val="nil"/>
              <w:right w:val="nil"/>
            </w:tcBorders>
            <w:shd w:val="clear" w:color="auto" w:fill="auto"/>
            <w:noWrap/>
            <w:vAlign w:val="bottom"/>
          </w:tcPr>
          <w:p w14:paraId="595FA706" w14:textId="77777777" w:rsidR="00B178AB" w:rsidRPr="00CE6DAB" w:rsidRDefault="00B178AB" w:rsidP="001C3C4D">
            <w:pPr>
              <w:spacing w:after="0"/>
              <w:jc w:val="right"/>
              <w:rPr>
                <w:sz w:val="20"/>
              </w:rPr>
            </w:pPr>
            <w:r>
              <w:rPr>
                <w:rFonts w:ascii="Calibri" w:hAnsi="Calibri"/>
                <w:color w:val="000000"/>
                <w:szCs w:val="22"/>
              </w:rPr>
              <w:t>16</w:t>
            </w:r>
          </w:p>
        </w:tc>
        <w:tc>
          <w:tcPr>
            <w:tcW w:w="313" w:type="pct"/>
            <w:tcBorders>
              <w:top w:val="nil"/>
              <w:left w:val="nil"/>
              <w:bottom w:val="nil"/>
              <w:right w:val="nil"/>
            </w:tcBorders>
            <w:shd w:val="clear" w:color="auto" w:fill="auto"/>
            <w:noWrap/>
            <w:vAlign w:val="bottom"/>
          </w:tcPr>
          <w:p w14:paraId="45976FE4" w14:textId="77777777" w:rsidR="00B178AB" w:rsidRPr="00CE6DAB" w:rsidRDefault="00B178AB" w:rsidP="001C3C4D">
            <w:pPr>
              <w:spacing w:after="0"/>
              <w:jc w:val="right"/>
              <w:rPr>
                <w:sz w:val="20"/>
              </w:rPr>
            </w:pPr>
            <w:r>
              <w:rPr>
                <w:rFonts w:ascii="Calibri" w:hAnsi="Calibri"/>
                <w:color w:val="000000"/>
                <w:szCs w:val="22"/>
              </w:rPr>
              <w:t>4</w:t>
            </w:r>
          </w:p>
        </w:tc>
        <w:tc>
          <w:tcPr>
            <w:tcW w:w="312" w:type="pct"/>
            <w:tcBorders>
              <w:top w:val="nil"/>
              <w:left w:val="nil"/>
              <w:bottom w:val="nil"/>
              <w:right w:val="nil"/>
            </w:tcBorders>
            <w:shd w:val="clear" w:color="auto" w:fill="auto"/>
            <w:noWrap/>
            <w:vAlign w:val="bottom"/>
          </w:tcPr>
          <w:p w14:paraId="5DAC4815" w14:textId="77777777" w:rsidR="00B178AB" w:rsidRPr="00CE6DAB" w:rsidRDefault="00B178AB" w:rsidP="001C3C4D">
            <w:pPr>
              <w:spacing w:after="0"/>
              <w:jc w:val="right"/>
              <w:rPr>
                <w:sz w:val="20"/>
              </w:rPr>
            </w:pPr>
            <w:r>
              <w:rPr>
                <w:rFonts w:ascii="Calibri" w:hAnsi="Calibri"/>
                <w:color w:val="000000"/>
                <w:szCs w:val="22"/>
              </w:rPr>
              <w:t>1</w:t>
            </w:r>
          </w:p>
        </w:tc>
        <w:tc>
          <w:tcPr>
            <w:tcW w:w="313" w:type="pct"/>
            <w:tcBorders>
              <w:top w:val="nil"/>
              <w:left w:val="nil"/>
              <w:bottom w:val="nil"/>
              <w:right w:val="nil"/>
            </w:tcBorders>
            <w:shd w:val="clear" w:color="auto" w:fill="auto"/>
            <w:noWrap/>
            <w:vAlign w:val="bottom"/>
          </w:tcPr>
          <w:p w14:paraId="355627B2" w14:textId="77777777" w:rsidR="00B178AB" w:rsidRPr="00CE6DAB" w:rsidRDefault="00B178AB" w:rsidP="001C3C4D">
            <w:pPr>
              <w:spacing w:after="0"/>
              <w:jc w:val="right"/>
              <w:rPr>
                <w:sz w:val="20"/>
              </w:rPr>
            </w:pPr>
            <w:r>
              <w:rPr>
                <w:rFonts w:ascii="Calibri" w:hAnsi="Calibri"/>
                <w:color w:val="000000"/>
                <w:szCs w:val="22"/>
              </w:rPr>
              <w:t>0</w:t>
            </w:r>
          </w:p>
        </w:tc>
      </w:tr>
      <w:tr w:rsidR="00B178AB" w:rsidRPr="00CE6DAB" w14:paraId="70AD46AE" w14:textId="77777777" w:rsidTr="001C3C4D">
        <w:trPr>
          <w:trHeight w:val="255"/>
        </w:trPr>
        <w:tc>
          <w:tcPr>
            <w:tcW w:w="312" w:type="pct"/>
            <w:tcBorders>
              <w:top w:val="nil"/>
              <w:left w:val="nil"/>
              <w:bottom w:val="nil"/>
              <w:right w:val="nil"/>
            </w:tcBorders>
            <w:shd w:val="clear" w:color="auto" w:fill="auto"/>
            <w:noWrap/>
            <w:vAlign w:val="bottom"/>
          </w:tcPr>
          <w:p w14:paraId="66F85FC3" w14:textId="77777777" w:rsidR="00B178AB" w:rsidRPr="00F04F7F" w:rsidRDefault="00B178AB" w:rsidP="001C3C4D">
            <w:pPr>
              <w:spacing w:after="0"/>
              <w:jc w:val="right"/>
              <w:rPr>
                <w:sz w:val="20"/>
              </w:rPr>
            </w:pPr>
            <w:r w:rsidRPr="001E7C39">
              <w:rPr>
                <w:sz w:val="20"/>
              </w:rPr>
              <w:t>1986</w:t>
            </w:r>
          </w:p>
        </w:tc>
        <w:tc>
          <w:tcPr>
            <w:tcW w:w="313" w:type="pct"/>
            <w:tcBorders>
              <w:top w:val="nil"/>
              <w:left w:val="nil"/>
              <w:bottom w:val="nil"/>
              <w:right w:val="nil"/>
            </w:tcBorders>
            <w:vAlign w:val="bottom"/>
          </w:tcPr>
          <w:p w14:paraId="617EB18D" w14:textId="77777777" w:rsidR="00B178AB" w:rsidRPr="00CE6DAB" w:rsidRDefault="00B178AB" w:rsidP="001C3C4D">
            <w:pPr>
              <w:spacing w:after="0"/>
              <w:jc w:val="right"/>
              <w:rPr>
                <w:sz w:val="20"/>
              </w:rPr>
            </w:pPr>
            <w:r>
              <w:rPr>
                <w:rFonts w:ascii="Calibri" w:hAnsi="Calibri"/>
                <w:color w:val="000000"/>
                <w:szCs w:val="22"/>
              </w:rPr>
              <w:t>31</w:t>
            </w:r>
          </w:p>
        </w:tc>
        <w:tc>
          <w:tcPr>
            <w:tcW w:w="312" w:type="pct"/>
            <w:tcBorders>
              <w:top w:val="nil"/>
              <w:left w:val="nil"/>
              <w:bottom w:val="nil"/>
              <w:right w:val="nil"/>
            </w:tcBorders>
            <w:shd w:val="clear" w:color="auto" w:fill="auto"/>
            <w:noWrap/>
            <w:vAlign w:val="bottom"/>
          </w:tcPr>
          <w:p w14:paraId="546E55C6" w14:textId="77777777" w:rsidR="00B178AB" w:rsidRPr="00CE6DAB" w:rsidRDefault="00B178AB" w:rsidP="001C3C4D">
            <w:pPr>
              <w:spacing w:after="0"/>
              <w:jc w:val="right"/>
              <w:rPr>
                <w:sz w:val="20"/>
              </w:rPr>
            </w:pPr>
            <w:r>
              <w:rPr>
                <w:rFonts w:ascii="Calibri" w:hAnsi="Calibri"/>
                <w:color w:val="000000"/>
                <w:szCs w:val="22"/>
              </w:rPr>
              <w:t>130</w:t>
            </w:r>
          </w:p>
        </w:tc>
        <w:tc>
          <w:tcPr>
            <w:tcW w:w="313" w:type="pct"/>
            <w:tcBorders>
              <w:top w:val="nil"/>
              <w:left w:val="nil"/>
              <w:right w:val="nil"/>
            </w:tcBorders>
            <w:shd w:val="clear" w:color="auto" w:fill="auto"/>
            <w:noWrap/>
            <w:vAlign w:val="bottom"/>
          </w:tcPr>
          <w:p w14:paraId="27DD67D2" w14:textId="77777777" w:rsidR="00B178AB" w:rsidRPr="00CE6DAB" w:rsidRDefault="00B178AB" w:rsidP="001C3C4D">
            <w:pPr>
              <w:spacing w:after="0"/>
              <w:jc w:val="right"/>
              <w:rPr>
                <w:sz w:val="20"/>
              </w:rPr>
            </w:pPr>
            <w:r>
              <w:rPr>
                <w:rFonts w:ascii="Calibri" w:hAnsi="Calibri"/>
                <w:color w:val="000000"/>
                <w:szCs w:val="22"/>
              </w:rPr>
              <w:t>729</w:t>
            </w:r>
          </w:p>
        </w:tc>
        <w:tc>
          <w:tcPr>
            <w:tcW w:w="312" w:type="pct"/>
            <w:tcBorders>
              <w:top w:val="nil"/>
              <w:left w:val="nil"/>
              <w:bottom w:val="nil"/>
              <w:right w:val="nil"/>
            </w:tcBorders>
            <w:shd w:val="clear" w:color="auto" w:fill="auto"/>
            <w:noWrap/>
            <w:vAlign w:val="bottom"/>
          </w:tcPr>
          <w:p w14:paraId="73E4A36D" w14:textId="77777777" w:rsidR="00B178AB" w:rsidRPr="00CE6DAB" w:rsidRDefault="00B178AB" w:rsidP="001C3C4D">
            <w:pPr>
              <w:spacing w:after="0"/>
              <w:jc w:val="right"/>
              <w:rPr>
                <w:sz w:val="20"/>
              </w:rPr>
            </w:pPr>
            <w:r>
              <w:rPr>
                <w:rFonts w:ascii="Calibri" w:hAnsi="Calibri"/>
                <w:color w:val="000000"/>
                <w:szCs w:val="22"/>
              </w:rPr>
              <w:t>88</w:t>
            </w:r>
          </w:p>
        </w:tc>
        <w:tc>
          <w:tcPr>
            <w:tcW w:w="313" w:type="pct"/>
            <w:tcBorders>
              <w:top w:val="nil"/>
              <w:left w:val="nil"/>
              <w:bottom w:val="nil"/>
              <w:right w:val="nil"/>
            </w:tcBorders>
            <w:shd w:val="clear" w:color="auto" w:fill="auto"/>
            <w:noWrap/>
            <w:vAlign w:val="bottom"/>
          </w:tcPr>
          <w:p w14:paraId="255E7905" w14:textId="77777777" w:rsidR="00B178AB" w:rsidRPr="00CE6DAB" w:rsidRDefault="00B178AB" w:rsidP="001C3C4D">
            <w:pPr>
              <w:spacing w:after="0"/>
              <w:jc w:val="right"/>
              <w:rPr>
                <w:sz w:val="20"/>
              </w:rPr>
            </w:pPr>
            <w:r>
              <w:rPr>
                <w:rFonts w:ascii="Calibri" w:hAnsi="Calibri"/>
                <w:color w:val="000000"/>
                <w:szCs w:val="22"/>
              </w:rPr>
              <w:t>344</w:t>
            </w:r>
          </w:p>
        </w:tc>
        <w:tc>
          <w:tcPr>
            <w:tcW w:w="312" w:type="pct"/>
            <w:tcBorders>
              <w:top w:val="nil"/>
              <w:left w:val="nil"/>
              <w:bottom w:val="nil"/>
              <w:right w:val="nil"/>
            </w:tcBorders>
            <w:shd w:val="clear" w:color="auto" w:fill="auto"/>
            <w:noWrap/>
            <w:vAlign w:val="bottom"/>
          </w:tcPr>
          <w:p w14:paraId="3455885D" w14:textId="77777777" w:rsidR="00B178AB" w:rsidRPr="00CE6DAB" w:rsidRDefault="00B178AB" w:rsidP="001C3C4D">
            <w:pPr>
              <w:spacing w:after="0"/>
              <w:jc w:val="right"/>
              <w:rPr>
                <w:sz w:val="20"/>
              </w:rPr>
            </w:pPr>
            <w:r>
              <w:rPr>
                <w:rFonts w:ascii="Calibri" w:hAnsi="Calibri"/>
                <w:color w:val="000000"/>
                <w:szCs w:val="22"/>
              </w:rPr>
              <w:t>152</w:t>
            </w:r>
          </w:p>
        </w:tc>
        <w:tc>
          <w:tcPr>
            <w:tcW w:w="313" w:type="pct"/>
            <w:tcBorders>
              <w:top w:val="nil"/>
              <w:left w:val="nil"/>
              <w:bottom w:val="nil"/>
              <w:right w:val="nil"/>
            </w:tcBorders>
            <w:shd w:val="clear" w:color="auto" w:fill="auto"/>
            <w:noWrap/>
            <w:vAlign w:val="bottom"/>
          </w:tcPr>
          <w:p w14:paraId="505D1F91" w14:textId="77777777" w:rsidR="00B178AB" w:rsidRPr="00CE6DAB" w:rsidRDefault="00B178AB" w:rsidP="001C3C4D">
            <w:pPr>
              <w:spacing w:after="0"/>
              <w:jc w:val="right"/>
              <w:rPr>
                <w:sz w:val="20"/>
              </w:rPr>
            </w:pPr>
            <w:r>
              <w:rPr>
                <w:rFonts w:ascii="Calibri" w:hAnsi="Calibri"/>
                <w:color w:val="000000"/>
                <w:szCs w:val="22"/>
              </w:rPr>
              <w:t>185</w:t>
            </w:r>
          </w:p>
        </w:tc>
        <w:tc>
          <w:tcPr>
            <w:tcW w:w="312" w:type="pct"/>
            <w:tcBorders>
              <w:left w:val="nil"/>
              <w:bottom w:val="nil"/>
              <w:right w:val="nil"/>
            </w:tcBorders>
            <w:shd w:val="clear" w:color="auto" w:fill="auto"/>
            <w:noWrap/>
            <w:vAlign w:val="bottom"/>
          </w:tcPr>
          <w:p w14:paraId="1F90D7F7" w14:textId="77777777" w:rsidR="00B178AB" w:rsidRPr="00CE6DAB" w:rsidRDefault="00B178AB" w:rsidP="001C3C4D">
            <w:pPr>
              <w:spacing w:after="0"/>
              <w:jc w:val="right"/>
              <w:rPr>
                <w:sz w:val="20"/>
              </w:rPr>
            </w:pPr>
            <w:r>
              <w:rPr>
                <w:rFonts w:ascii="Calibri" w:hAnsi="Calibri"/>
                <w:color w:val="000000"/>
                <w:szCs w:val="22"/>
              </w:rPr>
              <w:t>376</w:t>
            </w:r>
          </w:p>
        </w:tc>
        <w:tc>
          <w:tcPr>
            <w:tcW w:w="313" w:type="pct"/>
            <w:tcBorders>
              <w:top w:val="nil"/>
              <w:left w:val="nil"/>
              <w:bottom w:val="nil"/>
              <w:right w:val="nil"/>
            </w:tcBorders>
            <w:shd w:val="clear" w:color="auto" w:fill="auto"/>
            <w:noWrap/>
            <w:vAlign w:val="bottom"/>
          </w:tcPr>
          <w:p w14:paraId="12B9F3DA" w14:textId="77777777" w:rsidR="00B178AB" w:rsidRPr="00CE6DAB" w:rsidRDefault="00B178AB" w:rsidP="001C3C4D">
            <w:pPr>
              <w:spacing w:after="0"/>
              <w:jc w:val="right"/>
              <w:rPr>
                <w:sz w:val="20"/>
              </w:rPr>
            </w:pPr>
            <w:r>
              <w:rPr>
                <w:rFonts w:ascii="Calibri" w:hAnsi="Calibri"/>
                <w:color w:val="000000"/>
                <w:szCs w:val="22"/>
              </w:rPr>
              <w:t>194</w:t>
            </w:r>
          </w:p>
        </w:tc>
        <w:tc>
          <w:tcPr>
            <w:tcW w:w="312" w:type="pct"/>
            <w:tcBorders>
              <w:top w:val="nil"/>
              <w:left w:val="nil"/>
              <w:bottom w:val="nil"/>
              <w:right w:val="nil"/>
            </w:tcBorders>
            <w:shd w:val="clear" w:color="auto" w:fill="auto"/>
            <w:noWrap/>
            <w:vAlign w:val="bottom"/>
          </w:tcPr>
          <w:p w14:paraId="02CCB2DD" w14:textId="77777777" w:rsidR="00B178AB" w:rsidRPr="00CE6DAB" w:rsidRDefault="00B178AB" w:rsidP="001C3C4D">
            <w:pPr>
              <w:spacing w:after="0"/>
              <w:jc w:val="right"/>
              <w:rPr>
                <w:sz w:val="20"/>
              </w:rPr>
            </w:pPr>
            <w:r>
              <w:rPr>
                <w:rFonts w:ascii="Calibri" w:hAnsi="Calibri"/>
                <w:color w:val="000000"/>
                <w:szCs w:val="22"/>
              </w:rPr>
              <w:t>50</w:t>
            </w:r>
          </w:p>
        </w:tc>
        <w:tc>
          <w:tcPr>
            <w:tcW w:w="313" w:type="pct"/>
            <w:tcBorders>
              <w:top w:val="nil"/>
              <w:left w:val="nil"/>
              <w:bottom w:val="nil"/>
              <w:right w:val="nil"/>
            </w:tcBorders>
            <w:shd w:val="clear" w:color="auto" w:fill="auto"/>
            <w:noWrap/>
            <w:vAlign w:val="bottom"/>
          </w:tcPr>
          <w:p w14:paraId="01F67266" w14:textId="77777777" w:rsidR="00B178AB" w:rsidRPr="00CE6DAB" w:rsidRDefault="00B178AB" w:rsidP="001C3C4D">
            <w:pPr>
              <w:spacing w:after="0"/>
              <w:jc w:val="right"/>
              <w:rPr>
                <w:sz w:val="20"/>
              </w:rPr>
            </w:pPr>
            <w:r>
              <w:rPr>
                <w:rFonts w:ascii="Calibri" w:hAnsi="Calibri"/>
                <w:color w:val="000000"/>
                <w:szCs w:val="22"/>
              </w:rPr>
              <w:t>14</w:t>
            </w:r>
          </w:p>
        </w:tc>
        <w:tc>
          <w:tcPr>
            <w:tcW w:w="312" w:type="pct"/>
            <w:tcBorders>
              <w:top w:val="nil"/>
              <w:left w:val="nil"/>
              <w:bottom w:val="nil"/>
              <w:right w:val="nil"/>
            </w:tcBorders>
            <w:shd w:val="clear" w:color="auto" w:fill="auto"/>
            <w:noWrap/>
            <w:vAlign w:val="bottom"/>
          </w:tcPr>
          <w:p w14:paraId="668F69AD" w14:textId="77777777" w:rsidR="00B178AB" w:rsidRPr="00CE6DAB" w:rsidRDefault="00B178AB" w:rsidP="001C3C4D">
            <w:pPr>
              <w:spacing w:after="0"/>
              <w:jc w:val="right"/>
              <w:rPr>
                <w:sz w:val="20"/>
              </w:rPr>
            </w:pPr>
            <w:r>
              <w:rPr>
                <w:rFonts w:ascii="Calibri" w:hAnsi="Calibri"/>
                <w:color w:val="000000"/>
                <w:szCs w:val="22"/>
              </w:rPr>
              <w:t>16</w:t>
            </w:r>
          </w:p>
        </w:tc>
        <w:tc>
          <w:tcPr>
            <w:tcW w:w="313" w:type="pct"/>
            <w:tcBorders>
              <w:top w:val="nil"/>
              <w:left w:val="nil"/>
              <w:bottom w:val="nil"/>
              <w:right w:val="nil"/>
            </w:tcBorders>
            <w:shd w:val="clear" w:color="auto" w:fill="auto"/>
            <w:noWrap/>
            <w:vAlign w:val="bottom"/>
          </w:tcPr>
          <w:p w14:paraId="26D612A6" w14:textId="77777777" w:rsidR="00B178AB" w:rsidRPr="00CE6DAB" w:rsidRDefault="00B178AB" w:rsidP="001C3C4D">
            <w:pPr>
              <w:spacing w:after="0"/>
              <w:jc w:val="right"/>
              <w:rPr>
                <w:sz w:val="20"/>
              </w:rPr>
            </w:pPr>
            <w:r>
              <w:rPr>
                <w:rFonts w:ascii="Calibri" w:hAnsi="Calibri"/>
                <w:color w:val="000000"/>
                <w:szCs w:val="22"/>
              </w:rPr>
              <w:t>6</w:t>
            </w:r>
          </w:p>
        </w:tc>
        <w:tc>
          <w:tcPr>
            <w:tcW w:w="312" w:type="pct"/>
            <w:tcBorders>
              <w:top w:val="nil"/>
              <w:left w:val="nil"/>
              <w:bottom w:val="nil"/>
              <w:right w:val="nil"/>
            </w:tcBorders>
            <w:shd w:val="clear" w:color="auto" w:fill="auto"/>
            <w:noWrap/>
            <w:vAlign w:val="bottom"/>
          </w:tcPr>
          <w:p w14:paraId="7D961F5A" w14:textId="77777777" w:rsidR="00B178AB" w:rsidRPr="00CE6DAB" w:rsidRDefault="00B178AB" w:rsidP="001C3C4D">
            <w:pPr>
              <w:spacing w:after="0"/>
              <w:jc w:val="right"/>
              <w:rPr>
                <w:sz w:val="20"/>
              </w:rPr>
            </w:pPr>
            <w:r>
              <w:rPr>
                <w:rFonts w:ascii="Calibri" w:hAnsi="Calibri"/>
                <w:color w:val="000000"/>
                <w:szCs w:val="22"/>
              </w:rPr>
              <w:t>0</w:t>
            </w:r>
          </w:p>
        </w:tc>
        <w:tc>
          <w:tcPr>
            <w:tcW w:w="313" w:type="pct"/>
            <w:tcBorders>
              <w:top w:val="nil"/>
              <w:left w:val="nil"/>
              <w:bottom w:val="nil"/>
              <w:right w:val="nil"/>
            </w:tcBorders>
            <w:shd w:val="clear" w:color="auto" w:fill="auto"/>
            <w:noWrap/>
            <w:vAlign w:val="bottom"/>
          </w:tcPr>
          <w:p w14:paraId="033DB09E" w14:textId="77777777" w:rsidR="00B178AB" w:rsidRPr="00CE6DAB" w:rsidRDefault="00B178AB" w:rsidP="001C3C4D">
            <w:pPr>
              <w:spacing w:after="0"/>
              <w:jc w:val="right"/>
              <w:rPr>
                <w:sz w:val="20"/>
              </w:rPr>
            </w:pPr>
            <w:r>
              <w:rPr>
                <w:rFonts w:ascii="Calibri" w:hAnsi="Calibri"/>
                <w:color w:val="000000"/>
                <w:szCs w:val="22"/>
              </w:rPr>
              <w:t>0</w:t>
            </w:r>
          </w:p>
        </w:tc>
      </w:tr>
      <w:tr w:rsidR="00B178AB" w:rsidRPr="00CE6DAB" w14:paraId="02769BE4" w14:textId="77777777" w:rsidTr="001C3C4D">
        <w:trPr>
          <w:trHeight w:val="255"/>
        </w:trPr>
        <w:tc>
          <w:tcPr>
            <w:tcW w:w="312" w:type="pct"/>
            <w:tcBorders>
              <w:top w:val="nil"/>
              <w:left w:val="nil"/>
              <w:bottom w:val="nil"/>
              <w:right w:val="nil"/>
            </w:tcBorders>
            <w:shd w:val="clear" w:color="auto" w:fill="auto"/>
            <w:noWrap/>
            <w:vAlign w:val="bottom"/>
          </w:tcPr>
          <w:p w14:paraId="427D84A3" w14:textId="77777777" w:rsidR="00B178AB" w:rsidRPr="00F04F7F" w:rsidRDefault="00B178AB" w:rsidP="001C3C4D">
            <w:pPr>
              <w:spacing w:after="0"/>
              <w:jc w:val="right"/>
              <w:rPr>
                <w:sz w:val="20"/>
              </w:rPr>
            </w:pPr>
            <w:r w:rsidRPr="001E7C39">
              <w:rPr>
                <w:sz w:val="20"/>
              </w:rPr>
              <w:t>1991</w:t>
            </w:r>
          </w:p>
        </w:tc>
        <w:tc>
          <w:tcPr>
            <w:tcW w:w="313" w:type="pct"/>
            <w:tcBorders>
              <w:top w:val="nil"/>
              <w:left w:val="nil"/>
              <w:bottom w:val="nil"/>
              <w:right w:val="nil"/>
            </w:tcBorders>
            <w:vAlign w:val="bottom"/>
          </w:tcPr>
          <w:p w14:paraId="645642B2" w14:textId="77777777" w:rsidR="00B178AB" w:rsidRPr="00CE6DAB" w:rsidRDefault="00B178AB" w:rsidP="001C3C4D">
            <w:pPr>
              <w:spacing w:after="0"/>
              <w:jc w:val="right"/>
              <w:rPr>
                <w:sz w:val="20"/>
              </w:rPr>
            </w:pPr>
            <w:r>
              <w:rPr>
                <w:rFonts w:ascii="Calibri" w:hAnsi="Calibri"/>
                <w:color w:val="000000"/>
                <w:szCs w:val="22"/>
              </w:rPr>
              <w:t>0</w:t>
            </w:r>
          </w:p>
        </w:tc>
        <w:tc>
          <w:tcPr>
            <w:tcW w:w="312" w:type="pct"/>
            <w:tcBorders>
              <w:top w:val="nil"/>
              <w:left w:val="nil"/>
              <w:bottom w:val="nil"/>
              <w:right w:val="nil"/>
            </w:tcBorders>
            <w:shd w:val="clear" w:color="auto" w:fill="auto"/>
            <w:noWrap/>
            <w:vAlign w:val="bottom"/>
          </w:tcPr>
          <w:p w14:paraId="5C498C91" w14:textId="77777777" w:rsidR="00B178AB" w:rsidRPr="00CE6DAB" w:rsidRDefault="00B178AB" w:rsidP="001C3C4D">
            <w:pPr>
              <w:spacing w:after="0"/>
              <w:jc w:val="right"/>
              <w:rPr>
                <w:sz w:val="20"/>
              </w:rPr>
            </w:pPr>
            <w:r>
              <w:rPr>
                <w:rFonts w:ascii="Calibri" w:hAnsi="Calibri"/>
                <w:color w:val="000000"/>
                <w:szCs w:val="22"/>
              </w:rPr>
              <w:t>25</w:t>
            </w:r>
          </w:p>
        </w:tc>
        <w:tc>
          <w:tcPr>
            <w:tcW w:w="313" w:type="pct"/>
            <w:tcBorders>
              <w:top w:val="nil"/>
              <w:left w:val="nil"/>
              <w:bottom w:val="nil"/>
              <w:right w:val="nil"/>
            </w:tcBorders>
            <w:shd w:val="clear" w:color="auto" w:fill="auto"/>
            <w:noWrap/>
            <w:vAlign w:val="bottom"/>
          </w:tcPr>
          <w:p w14:paraId="0CA271B8" w14:textId="77777777" w:rsidR="00B178AB" w:rsidRPr="00CE6DAB" w:rsidRDefault="00B178AB" w:rsidP="001C3C4D">
            <w:pPr>
              <w:spacing w:after="0"/>
              <w:jc w:val="right"/>
              <w:rPr>
                <w:sz w:val="20"/>
              </w:rPr>
            </w:pPr>
            <w:r>
              <w:rPr>
                <w:rFonts w:ascii="Calibri" w:hAnsi="Calibri"/>
                <w:color w:val="000000"/>
                <w:szCs w:val="22"/>
              </w:rPr>
              <w:t>60</w:t>
            </w:r>
          </w:p>
        </w:tc>
        <w:tc>
          <w:tcPr>
            <w:tcW w:w="312" w:type="pct"/>
            <w:tcBorders>
              <w:top w:val="nil"/>
              <w:left w:val="nil"/>
              <w:right w:val="nil"/>
            </w:tcBorders>
            <w:shd w:val="clear" w:color="auto" w:fill="auto"/>
            <w:noWrap/>
            <w:vAlign w:val="bottom"/>
          </w:tcPr>
          <w:p w14:paraId="4EF1478E" w14:textId="77777777" w:rsidR="00B178AB" w:rsidRPr="00CE6DAB" w:rsidRDefault="00B178AB" w:rsidP="001C3C4D">
            <w:pPr>
              <w:spacing w:after="0"/>
              <w:jc w:val="right"/>
              <w:rPr>
                <w:sz w:val="20"/>
                <w:highlight w:val="lightGray"/>
              </w:rPr>
            </w:pPr>
            <w:r>
              <w:rPr>
                <w:rFonts w:ascii="Calibri" w:hAnsi="Calibri"/>
                <w:color w:val="000000"/>
                <w:szCs w:val="22"/>
              </w:rPr>
              <w:t>198</w:t>
            </w:r>
          </w:p>
        </w:tc>
        <w:tc>
          <w:tcPr>
            <w:tcW w:w="313" w:type="pct"/>
            <w:tcBorders>
              <w:top w:val="nil"/>
              <w:left w:val="nil"/>
              <w:bottom w:val="nil"/>
              <w:right w:val="nil"/>
            </w:tcBorders>
            <w:shd w:val="clear" w:color="auto" w:fill="auto"/>
            <w:noWrap/>
            <w:vAlign w:val="bottom"/>
          </w:tcPr>
          <w:p w14:paraId="1952F6C5" w14:textId="77777777" w:rsidR="00B178AB" w:rsidRPr="00CE6DAB" w:rsidRDefault="00B178AB" w:rsidP="001C3C4D">
            <w:pPr>
              <w:spacing w:after="0"/>
              <w:jc w:val="right"/>
              <w:rPr>
                <w:sz w:val="20"/>
              </w:rPr>
            </w:pPr>
            <w:r>
              <w:rPr>
                <w:rFonts w:ascii="Calibri" w:hAnsi="Calibri"/>
                <w:color w:val="000000"/>
                <w:szCs w:val="22"/>
              </w:rPr>
              <w:t>93</w:t>
            </w:r>
          </w:p>
        </w:tc>
        <w:tc>
          <w:tcPr>
            <w:tcW w:w="312" w:type="pct"/>
            <w:tcBorders>
              <w:top w:val="nil"/>
              <w:left w:val="nil"/>
              <w:bottom w:val="nil"/>
              <w:right w:val="nil"/>
            </w:tcBorders>
            <w:shd w:val="clear" w:color="auto" w:fill="auto"/>
            <w:noWrap/>
            <w:vAlign w:val="bottom"/>
          </w:tcPr>
          <w:p w14:paraId="1ED1916D" w14:textId="77777777" w:rsidR="00B178AB" w:rsidRPr="00CE6DAB" w:rsidRDefault="00B178AB" w:rsidP="001C3C4D">
            <w:pPr>
              <w:spacing w:after="0"/>
              <w:jc w:val="right"/>
              <w:rPr>
                <w:sz w:val="20"/>
              </w:rPr>
            </w:pPr>
            <w:r>
              <w:rPr>
                <w:rFonts w:ascii="Calibri" w:hAnsi="Calibri"/>
                <w:color w:val="000000"/>
                <w:szCs w:val="22"/>
              </w:rPr>
              <w:t>26</w:t>
            </w:r>
          </w:p>
        </w:tc>
        <w:tc>
          <w:tcPr>
            <w:tcW w:w="313" w:type="pct"/>
            <w:tcBorders>
              <w:top w:val="nil"/>
              <w:left w:val="nil"/>
              <w:bottom w:val="nil"/>
              <w:right w:val="nil"/>
            </w:tcBorders>
            <w:shd w:val="clear" w:color="auto" w:fill="auto"/>
            <w:noWrap/>
            <w:vAlign w:val="bottom"/>
          </w:tcPr>
          <w:p w14:paraId="68C4BC5D" w14:textId="77777777" w:rsidR="00B178AB" w:rsidRPr="00CE6DAB" w:rsidRDefault="00B178AB" w:rsidP="001C3C4D">
            <w:pPr>
              <w:spacing w:after="0"/>
              <w:jc w:val="right"/>
              <w:rPr>
                <w:sz w:val="20"/>
              </w:rPr>
            </w:pPr>
            <w:r>
              <w:rPr>
                <w:rFonts w:ascii="Calibri" w:hAnsi="Calibri"/>
                <w:color w:val="000000"/>
                <w:szCs w:val="22"/>
              </w:rPr>
              <w:t>38</w:t>
            </w:r>
          </w:p>
        </w:tc>
        <w:tc>
          <w:tcPr>
            <w:tcW w:w="312" w:type="pct"/>
            <w:tcBorders>
              <w:top w:val="nil"/>
              <w:left w:val="nil"/>
              <w:bottom w:val="nil"/>
              <w:right w:val="nil"/>
            </w:tcBorders>
            <w:shd w:val="clear" w:color="auto" w:fill="auto"/>
            <w:noWrap/>
            <w:vAlign w:val="bottom"/>
          </w:tcPr>
          <w:p w14:paraId="5E7B3DB6" w14:textId="77777777" w:rsidR="00B178AB" w:rsidRPr="00CE6DAB" w:rsidRDefault="00B178AB" w:rsidP="001C3C4D">
            <w:pPr>
              <w:spacing w:after="0"/>
              <w:jc w:val="right"/>
              <w:rPr>
                <w:sz w:val="20"/>
              </w:rPr>
            </w:pPr>
            <w:r>
              <w:rPr>
                <w:rFonts w:ascii="Calibri" w:hAnsi="Calibri"/>
                <w:color w:val="000000"/>
                <w:szCs w:val="22"/>
              </w:rPr>
              <w:t>23</w:t>
            </w:r>
          </w:p>
        </w:tc>
        <w:tc>
          <w:tcPr>
            <w:tcW w:w="313" w:type="pct"/>
            <w:tcBorders>
              <w:top w:val="nil"/>
              <w:left w:val="nil"/>
              <w:bottom w:val="nil"/>
              <w:right w:val="nil"/>
            </w:tcBorders>
            <w:shd w:val="clear" w:color="auto" w:fill="auto"/>
            <w:noWrap/>
            <w:vAlign w:val="bottom"/>
          </w:tcPr>
          <w:p w14:paraId="38FB479C" w14:textId="77777777" w:rsidR="00B178AB" w:rsidRPr="00CE6DAB" w:rsidRDefault="00B178AB" w:rsidP="001C3C4D">
            <w:pPr>
              <w:spacing w:after="0"/>
              <w:jc w:val="right"/>
              <w:rPr>
                <w:sz w:val="20"/>
              </w:rPr>
            </w:pPr>
            <w:r>
              <w:rPr>
                <w:rFonts w:ascii="Calibri" w:hAnsi="Calibri"/>
                <w:color w:val="000000"/>
                <w:szCs w:val="22"/>
              </w:rPr>
              <w:t>60</w:t>
            </w:r>
          </w:p>
        </w:tc>
        <w:tc>
          <w:tcPr>
            <w:tcW w:w="312" w:type="pct"/>
            <w:tcBorders>
              <w:top w:val="nil"/>
              <w:left w:val="nil"/>
              <w:bottom w:val="nil"/>
              <w:right w:val="nil"/>
            </w:tcBorders>
            <w:shd w:val="clear" w:color="auto" w:fill="auto"/>
            <w:noWrap/>
            <w:vAlign w:val="bottom"/>
          </w:tcPr>
          <w:p w14:paraId="1AF6F302" w14:textId="77777777" w:rsidR="00B178AB" w:rsidRPr="00CE6DAB" w:rsidRDefault="00B178AB" w:rsidP="001C3C4D">
            <w:pPr>
              <w:spacing w:after="0"/>
              <w:jc w:val="right"/>
              <w:rPr>
                <w:sz w:val="20"/>
              </w:rPr>
            </w:pPr>
            <w:r>
              <w:rPr>
                <w:rFonts w:ascii="Calibri" w:hAnsi="Calibri"/>
                <w:color w:val="000000"/>
                <w:szCs w:val="22"/>
              </w:rPr>
              <w:t>28</w:t>
            </w:r>
          </w:p>
        </w:tc>
        <w:tc>
          <w:tcPr>
            <w:tcW w:w="313" w:type="pct"/>
            <w:tcBorders>
              <w:top w:val="nil"/>
              <w:left w:val="nil"/>
              <w:bottom w:val="nil"/>
              <w:right w:val="nil"/>
            </w:tcBorders>
            <w:shd w:val="clear" w:color="auto" w:fill="auto"/>
            <w:noWrap/>
            <w:vAlign w:val="bottom"/>
          </w:tcPr>
          <w:p w14:paraId="0ED54435" w14:textId="77777777" w:rsidR="00B178AB" w:rsidRPr="00CE6DAB" w:rsidRDefault="00B178AB" w:rsidP="001C3C4D">
            <w:pPr>
              <w:spacing w:after="0"/>
              <w:jc w:val="right"/>
              <w:rPr>
                <w:sz w:val="20"/>
              </w:rPr>
            </w:pPr>
            <w:r>
              <w:rPr>
                <w:rFonts w:ascii="Calibri" w:hAnsi="Calibri"/>
                <w:color w:val="000000"/>
                <w:szCs w:val="22"/>
              </w:rPr>
              <w:t>41</w:t>
            </w:r>
          </w:p>
        </w:tc>
        <w:tc>
          <w:tcPr>
            <w:tcW w:w="312" w:type="pct"/>
            <w:tcBorders>
              <w:top w:val="nil"/>
              <w:left w:val="nil"/>
              <w:bottom w:val="nil"/>
              <w:right w:val="nil"/>
            </w:tcBorders>
            <w:shd w:val="clear" w:color="auto" w:fill="auto"/>
            <w:noWrap/>
            <w:vAlign w:val="bottom"/>
          </w:tcPr>
          <w:p w14:paraId="26A66CBD" w14:textId="77777777" w:rsidR="00B178AB" w:rsidRPr="00CE6DAB" w:rsidRDefault="00B178AB" w:rsidP="001C3C4D">
            <w:pPr>
              <w:spacing w:after="0"/>
              <w:jc w:val="right"/>
              <w:rPr>
                <w:sz w:val="20"/>
              </w:rPr>
            </w:pPr>
            <w:r>
              <w:rPr>
                <w:rFonts w:ascii="Calibri" w:hAnsi="Calibri"/>
                <w:color w:val="000000"/>
                <w:szCs w:val="22"/>
              </w:rPr>
              <w:t>15</w:t>
            </w:r>
          </w:p>
        </w:tc>
        <w:tc>
          <w:tcPr>
            <w:tcW w:w="313" w:type="pct"/>
            <w:tcBorders>
              <w:top w:val="nil"/>
              <w:left w:val="nil"/>
              <w:bottom w:val="nil"/>
              <w:right w:val="nil"/>
            </w:tcBorders>
            <w:shd w:val="clear" w:color="auto" w:fill="auto"/>
            <w:noWrap/>
            <w:vAlign w:val="bottom"/>
          </w:tcPr>
          <w:p w14:paraId="59A64D13" w14:textId="77777777" w:rsidR="00B178AB" w:rsidRPr="00CE6DAB" w:rsidRDefault="00B178AB" w:rsidP="001C3C4D">
            <w:pPr>
              <w:spacing w:after="0"/>
              <w:jc w:val="right"/>
              <w:rPr>
                <w:sz w:val="20"/>
              </w:rPr>
            </w:pPr>
            <w:r>
              <w:rPr>
                <w:rFonts w:ascii="Calibri" w:hAnsi="Calibri"/>
                <w:color w:val="000000"/>
                <w:szCs w:val="22"/>
              </w:rPr>
              <w:t>52</w:t>
            </w:r>
          </w:p>
        </w:tc>
        <w:tc>
          <w:tcPr>
            <w:tcW w:w="312" w:type="pct"/>
            <w:tcBorders>
              <w:top w:val="nil"/>
              <w:left w:val="nil"/>
              <w:bottom w:val="nil"/>
              <w:right w:val="nil"/>
            </w:tcBorders>
            <w:shd w:val="clear" w:color="auto" w:fill="auto"/>
            <w:noWrap/>
            <w:vAlign w:val="bottom"/>
          </w:tcPr>
          <w:p w14:paraId="5BE7B781" w14:textId="77777777" w:rsidR="00B178AB" w:rsidRPr="00CE6DAB" w:rsidRDefault="00B178AB" w:rsidP="001C3C4D">
            <w:pPr>
              <w:spacing w:after="0"/>
              <w:jc w:val="right"/>
              <w:rPr>
                <w:sz w:val="20"/>
              </w:rPr>
            </w:pPr>
            <w:r>
              <w:rPr>
                <w:rFonts w:ascii="Calibri" w:hAnsi="Calibri"/>
                <w:color w:val="000000"/>
                <w:szCs w:val="22"/>
              </w:rPr>
              <w:t>34</w:t>
            </w:r>
          </w:p>
        </w:tc>
        <w:tc>
          <w:tcPr>
            <w:tcW w:w="313" w:type="pct"/>
            <w:tcBorders>
              <w:top w:val="nil"/>
              <w:left w:val="nil"/>
              <w:bottom w:val="nil"/>
              <w:right w:val="nil"/>
            </w:tcBorders>
            <w:shd w:val="clear" w:color="auto" w:fill="auto"/>
            <w:noWrap/>
            <w:vAlign w:val="bottom"/>
          </w:tcPr>
          <w:p w14:paraId="6377B564" w14:textId="77777777" w:rsidR="00B178AB" w:rsidRPr="00CE6DAB" w:rsidRDefault="00B178AB" w:rsidP="001C3C4D">
            <w:pPr>
              <w:spacing w:after="0"/>
              <w:jc w:val="right"/>
              <w:rPr>
                <w:sz w:val="20"/>
              </w:rPr>
            </w:pPr>
            <w:r>
              <w:rPr>
                <w:rFonts w:ascii="Calibri" w:hAnsi="Calibri"/>
                <w:color w:val="000000"/>
                <w:szCs w:val="22"/>
              </w:rPr>
              <w:t>14</w:t>
            </w:r>
          </w:p>
        </w:tc>
      </w:tr>
      <w:tr w:rsidR="00B178AB" w:rsidRPr="00CE6DAB" w14:paraId="7E26F747" w14:textId="77777777" w:rsidTr="001C3C4D">
        <w:trPr>
          <w:trHeight w:val="255"/>
        </w:trPr>
        <w:tc>
          <w:tcPr>
            <w:tcW w:w="312" w:type="pct"/>
            <w:tcBorders>
              <w:top w:val="nil"/>
              <w:left w:val="nil"/>
              <w:bottom w:val="nil"/>
              <w:right w:val="nil"/>
            </w:tcBorders>
            <w:shd w:val="clear" w:color="auto" w:fill="auto"/>
            <w:noWrap/>
            <w:vAlign w:val="bottom"/>
          </w:tcPr>
          <w:p w14:paraId="1B473626" w14:textId="77777777" w:rsidR="00B178AB" w:rsidRPr="00F04F7F" w:rsidRDefault="00B178AB" w:rsidP="001C3C4D">
            <w:pPr>
              <w:spacing w:after="0"/>
              <w:jc w:val="right"/>
              <w:rPr>
                <w:sz w:val="20"/>
              </w:rPr>
            </w:pPr>
            <w:r w:rsidRPr="001E7C39">
              <w:rPr>
                <w:sz w:val="20"/>
              </w:rPr>
              <w:t>1994</w:t>
            </w:r>
          </w:p>
        </w:tc>
        <w:tc>
          <w:tcPr>
            <w:tcW w:w="313" w:type="pct"/>
            <w:tcBorders>
              <w:top w:val="nil"/>
              <w:left w:val="nil"/>
              <w:bottom w:val="nil"/>
              <w:right w:val="nil"/>
            </w:tcBorders>
            <w:vAlign w:val="bottom"/>
          </w:tcPr>
          <w:p w14:paraId="15F50BC1" w14:textId="77777777" w:rsidR="00B178AB" w:rsidRPr="00CE6DAB" w:rsidRDefault="00B178AB" w:rsidP="001C3C4D">
            <w:pPr>
              <w:spacing w:after="0"/>
              <w:jc w:val="right"/>
              <w:rPr>
                <w:sz w:val="20"/>
              </w:rPr>
            </w:pPr>
            <w:r>
              <w:rPr>
                <w:rFonts w:ascii="Calibri" w:hAnsi="Calibri"/>
                <w:color w:val="000000"/>
                <w:szCs w:val="22"/>
              </w:rPr>
              <w:t>162</w:t>
            </w:r>
          </w:p>
        </w:tc>
        <w:tc>
          <w:tcPr>
            <w:tcW w:w="312" w:type="pct"/>
            <w:tcBorders>
              <w:top w:val="nil"/>
              <w:left w:val="nil"/>
              <w:bottom w:val="nil"/>
              <w:right w:val="nil"/>
            </w:tcBorders>
            <w:shd w:val="clear" w:color="auto" w:fill="auto"/>
            <w:noWrap/>
            <w:vAlign w:val="bottom"/>
          </w:tcPr>
          <w:p w14:paraId="74D09B37" w14:textId="77777777" w:rsidR="00B178AB" w:rsidRPr="00CE6DAB" w:rsidRDefault="00B178AB" w:rsidP="001C3C4D">
            <w:pPr>
              <w:spacing w:after="0"/>
              <w:jc w:val="right"/>
              <w:rPr>
                <w:sz w:val="20"/>
              </w:rPr>
            </w:pPr>
            <w:r>
              <w:rPr>
                <w:rFonts w:ascii="Calibri" w:hAnsi="Calibri"/>
                <w:color w:val="000000"/>
                <w:szCs w:val="22"/>
              </w:rPr>
              <w:t>112</w:t>
            </w:r>
          </w:p>
        </w:tc>
        <w:tc>
          <w:tcPr>
            <w:tcW w:w="313" w:type="pct"/>
            <w:tcBorders>
              <w:top w:val="nil"/>
              <w:left w:val="nil"/>
              <w:bottom w:val="nil"/>
              <w:right w:val="nil"/>
            </w:tcBorders>
            <w:shd w:val="clear" w:color="auto" w:fill="auto"/>
            <w:noWrap/>
            <w:vAlign w:val="bottom"/>
          </w:tcPr>
          <w:p w14:paraId="01DF7E5A" w14:textId="77777777" w:rsidR="00B178AB" w:rsidRPr="00CE6DAB" w:rsidRDefault="00B178AB" w:rsidP="001C3C4D">
            <w:pPr>
              <w:spacing w:after="0"/>
              <w:jc w:val="right"/>
              <w:rPr>
                <w:sz w:val="20"/>
              </w:rPr>
            </w:pPr>
            <w:r>
              <w:rPr>
                <w:rFonts w:ascii="Calibri" w:hAnsi="Calibri"/>
                <w:color w:val="000000"/>
                <w:szCs w:val="22"/>
              </w:rPr>
              <w:t>125</w:t>
            </w:r>
          </w:p>
        </w:tc>
        <w:tc>
          <w:tcPr>
            <w:tcW w:w="312" w:type="pct"/>
            <w:tcBorders>
              <w:top w:val="nil"/>
              <w:left w:val="nil"/>
              <w:bottom w:val="nil"/>
              <w:right w:val="nil"/>
            </w:tcBorders>
            <w:shd w:val="clear" w:color="auto" w:fill="auto"/>
            <w:noWrap/>
            <w:vAlign w:val="bottom"/>
          </w:tcPr>
          <w:p w14:paraId="75FEEF6D" w14:textId="77777777" w:rsidR="00B178AB" w:rsidRPr="00CE6DAB" w:rsidRDefault="00B178AB" w:rsidP="001C3C4D">
            <w:pPr>
              <w:spacing w:after="0"/>
              <w:jc w:val="right"/>
              <w:rPr>
                <w:sz w:val="20"/>
              </w:rPr>
            </w:pPr>
            <w:r>
              <w:rPr>
                <w:rFonts w:ascii="Calibri" w:hAnsi="Calibri"/>
                <w:color w:val="000000"/>
                <w:szCs w:val="22"/>
              </w:rPr>
              <w:t>91</w:t>
            </w:r>
          </w:p>
        </w:tc>
        <w:tc>
          <w:tcPr>
            <w:tcW w:w="313" w:type="pct"/>
            <w:tcBorders>
              <w:top w:val="nil"/>
              <w:left w:val="nil"/>
              <w:right w:val="nil"/>
            </w:tcBorders>
            <w:shd w:val="clear" w:color="auto" w:fill="auto"/>
            <w:noWrap/>
            <w:vAlign w:val="bottom"/>
          </w:tcPr>
          <w:p w14:paraId="5034134C" w14:textId="77777777" w:rsidR="00B178AB" w:rsidRPr="00CE6DAB" w:rsidRDefault="00B178AB" w:rsidP="001C3C4D">
            <w:pPr>
              <w:spacing w:after="0"/>
              <w:jc w:val="right"/>
              <w:rPr>
                <w:sz w:val="20"/>
                <w:highlight w:val="lightGray"/>
              </w:rPr>
            </w:pPr>
            <w:r>
              <w:rPr>
                <w:rFonts w:ascii="Calibri" w:hAnsi="Calibri"/>
                <w:color w:val="000000"/>
                <w:szCs w:val="22"/>
              </w:rPr>
              <w:t>127</w:t>
            </w:r>
          </w:p>
        </w:tc>
        <w:tc>
          <w:tcPr>
            <w:tcW w:w="312" w:type="pct"/>
            <w:tcBorders>
              <w:top w:val="nil"/>
              <w:left w:val="nil"/>
              <w:bottom w:val="nil"/>
              <w:right w:val="nil"/>
            </w:tcBorders>
            <w:shd w:val="clear" w:color="auto" w:fill="auto"/>
            <w:noWrap/>
            <w:vAlign w:val="bottom"/>
          </w:tcPr>
          <w:p w14:paraId="78D52E56" w14:textId="77777777" w:rsidR="00B178AB" w:rsidRPr="00CE6DAB" w:rsidRDefault="00B178AB" w:rsidP="001C3C4D">
            <w:pPr>
              <w:spacing w:after="0"/>
              <w:jc w:val="right"/>
              <w:rPr>
                <w:sz w:val="20"/>
              </w:rPr>
            </w:pPr>
            <w:r>
              <w:rPr>
                <w:rFonts w:ascii="Calibri" w:hAnsi="Calibri"/>
                <w:color w:val="000000"/>
                <w:szCs w:val="22"/>
              </w:rPr>
              <w:t>62</w:t>
            </w:r>
          </w:p>
        </w:tc>
        <w:tc>
          <w:tcPr>
            <w:tcW w:w="313" w:type="pct"/>
            <w:tcBorders>
              <w:top w:val="nil"/>
              <w:left w:val="nil"/>
              <w:bottom w:val="nil"/>
              <w:right w:val="nil"/>
            </w:tcBorders>
            <w:shd w:val="clear" w:color="auto" w:fill="auto"/>
            <w:noWrap/>
            <w:vAlign w:val="bottom"/>
          </w:tcPr>
          <w:p w14:paraId="255F9061" w14:textId="77777777" w:rsidR="00B178AB" w:rsidRPr="00CE6DAB" w:rsidRDefault="00B178AB" w:rsidP="001C3C4D">
            <w:pPr>
              <w:spacing w:after="0"/>
              <w:jc w:val="right"/>
              <w:rPr>
                <w:sz w:val="20"/>
              </w:rPr>
            </w:pPr>
            <w:r>
              <w:rPr>
                <w:rFonts w:ascii="Calibri" w:hAnsi="Calibri"/>
                <w:color w:val="000000"/>
                <w:szCs w:val="22"/>
              </w:rPr>
              <w:t>50</w:t>
            </w:r>
          </w:p>
        </w:tc>
        <w:tc>
          <w:tcPr>
            <w:tcW w:w="312" w:type="pct"/>
            <w:tcBorders>
              <w:top w:val="nil"/>
              <w:left w:val="nil"/>
              <w:bottom w:val="nil"/>
              <w:right w:val="nil"/>
            </w:tcBorders>
            <w:shd w:val="clear" w:color="auto" w:fill="auto"/>
            <w:noWrap/>
            <w:vAlign w:val="bottom"/>
          </w:tcPr>
          <w:p w14:paraId="5E32ABE2" w14:textId="77777777" w:rsidR="00B178AB" w:rsidRPr="00CE6DAB" w:rsidRDefault="00B178AB" w:rsidP="001C3C4D">
            <w:pPr>
              <w:spacing w:after="0"/>
              <w:jc w:val="right"/>
              <w:rPr>
                <w:sz w:val="20"/>
              </w:rPr>
            </w:pPr>
            <w:r>
              <w:rPr>
                <w:rFonts w:ascii="Calibri" w:hAnsi="Calibri"/>
                <w:color w:val="000000"/>
                <w:szCs w:val="22"/>
              </w:rPr>
              <w:t>41</w:t>
            </w:r>
          </w:p>
        </w:tc>
        <w:tc>
          <w:tcPr>
            <w:tcW w:w="313" w:type="pct"/>
            <w:tcBorders>
              <w:top w:val="nil"/>
              <w:left w:val="nil"/>
              <w:bottom w:val="nil"/>
              <w:right w:val="nil"/>
            </w:tcBorders>
            <w:shd w:val="clear" w:color="auto" w:fill="auto"/>
            <w:noWrap/>
            <w:vAlign w:val="bottom"/>
          </w:tcPr>
          <w:p w14:paraId="58F8E45A" w14:textId="77777777" w:rsidR="00B178AB" w:rsidRPr="00CE6DAB" w:rsidRDefault="00B178AB" w:rsidP="001C3C4D">
            <w:pPr>
              <w:spacing w:after="0"/>
              <w:jc w:val="right"/>
              <w:rPr>
                <w:sz w:val="20"/>
              </w:rPr>
            </w:pPr>
            <w:r>
              <w:rPr>
                <w:rFonts w:ascii="Calibri" w:hAnsi="Calibri"/>
                <w:color w:val="000000"/>
                <w:szCs w:val="22"/>
              </w:rPr>
              <w:t>25</w:t>
            </w:r>
          </w:p>
        </w:tc>
        <w:tc>
          <w:tcPr>
            <w:tcW w:w="312" w:type="pct"/>
            <w:tcBorders>
              <w:top w:val="nil"/>
              <w:left w:val="nil"/>
              <w:bottom w:val="nil"/>
              <w:right w:val="nil"/>
            </w:tcBorders>
            <w:shd w:val="clear" w:color="auto" w:fill="auto"/>
            <w:noWrap/>
            <w:vAlign w:val="bottom"/>
          </w:tcPr>
          <w:p w14:paraId="5F5D3612" w14:textId="77777777" w:rsidR="00B178AB" w:rsidRPr="00CE6DAB" w:rsidRDefault="00B178AB" w:rsidP="001C3C4D">
            <w:pPr>
              <w:spacing w:after="0"/>
              <w:jc w:val="right"/>
              <w:rPr>
                <w:sz w:val="20"/>
              </w:rPr>
            </w:pPr>
            <w:r>
              <w:rPr>
                <w:rFonts w:ascii="Calibri" w:hAnsi="Calibri"/>
                <w:color w:val="000000"/>
                <w:szCs w:val="22"/>
              </w:rPr>
              <w:t>61</w:t>
            </w:r>
          </w:p>
        </w:tc>
        <w:tc>
          <w:tcPr>
            <w:tcW w:w="313" w:type="pct"/>
            <w:tcBorders>
              <w:top w:val="nil"/>
              <w:left w:val="nil"/>
              <w:bottom w:val="nil"/>
              <w:right w:val="nil"/>
            </w:tcBorders>
            <w:shd w:val="clear" w:color="auto" w:fill="auto"/>
            <w:noWrap/>
            <w:vAlign w:val="bottom"/>
          </w:tcPr>
          <w:p w14:paraId="15F04787" w14:textId="77777777" w:rsidR="00B178AB" w:rsidRPr="00CE6DAB" w:rsidRDefault="00B178AB" w:rsidP="001C3C4D">
            <w:pPr>
              <w:spacing w:after="0"/>
              <w:jc w:val="right"/>
              <w:rPr>
                <w:sz w:val="20"/>
              </w:rPr>
            </w:pPr>
            <w:r>
              <w:rPr>
                <w:rFonts w:ascii="Calibri" w:hAnsi="Calibri"/>
                <w:color w:val="000000"/>
                <w:szCs w:val="22"/>
              </w:rPr>
              <w:t>51</w:t>
            </w:r>
          </w:p>
        </w:tc>
        <w:tc>
          <w:tcPr>
            <w:tcW w:w="312" w:type="pct"/>
            <w:tcBorders>
              <w:top w:val="nil"/>
              <w:left w:val="nil"/>
              <w:bottom w:val="nil"/>
              <w:right w:val="nil"/>
            </w:tcBorders>
            <w:shd w:val="clear" w:color="auto" w:fill="auto"/>
            <w:noWrap/>
            <w:vAlign w:val="bottom"/>
          </w:tcPr>
          <w:p w14:paraId="3DF4CA9A" w14:textId="77777777" w:rsidR="00B178AB" w:rsidRPr="00CE6DAB" w:rsidRDefault="00B178AB" w:rsidP="001C3C4D">
            <w:pPr>
              <w:spacing w:after="0"/>
              <w:jc w:val="right"/>
              <w:rPr>
                <w:sz w:val="20"/>
              </w:rPr>
            </w:pPr>
            <w:r>
              <w:rPr>
                <w:rFonts w:ascii="Calibri" w:hAnsi="Calibri"/>
                <w:color w:val="000000"/>
                <w:szCs w:val="22"/>
              </w:rPr>
              <w:t>33</w:t>
            </w:r>
          </w:p>
        </w:tc>
        <w:tc>
          <w:tcPr>
            <w:tcW w:w="313" w:type="pct"/>
            <w:tcBorders>
              <w:top w:val="nil"/>
              <w:left w:val="nil"/>
              <w:bottom w:val="nil"/>
              <w:right w:val="nil"/>
            </w:tcBorders>
            <w:shd w:val="clear" w:color="auto" w:fill="auto"/>
            <w:noWrap/>
            <w:vAlign w:val="bottom"/>
          </w:tcPr>
          <w:p w14:paraId="730D5780" w14:textId="77777777" w:rsidR="00B178AB" w:rsidRPr="00CE6DAB" w:rsidRDefault="00B178AB" w:rsidP="001C3C4D">
            <w:pPr>
              <w:spacing w:after="0"/>
              <w:jc w:val="right"/>
              <w:rPr>
                <w:sz w:val="20"/>
              </w:rPr>
            </w:pPr>
            <w:r>
              <w:rPr>
                <w:rFonts w:ascii="Calibri" w:hAnsi="Calibri"/>
                <w:color w:val="000000"/>
                <w:szCs w:val="22"/>
              </w:rPr>
              <w:t>17</w:t>
            </w:r>
          </w:p>
        </w:tc>
        <w:tc>
          <w:tcPr>
            <w:tcW w:w="312" w:type="pct"/>
            <w:tcBorders>
              <w:top w:val="nil"/>
              <w:left w:val="nil"/>
              <w:bottom w:val="nil"/>
              <w:right w:val="nil"/>
            </w:tcBorders>
            <w:shd w:val="clear" w:color="auto" w:fill="auto"/>
            <w:noWrap/>
            <w:vAlign w:val="bottom"/>
          </w:tcPr>
          <w:p w14:paraId="61E2B65E" w14:textId="77777777" w:rsidR="00B178AB" w:rsidRPr="00CE6DAB" w:rsidRDefault="00B178AB" w:rsidP="001C3C4D">
            <w:pPr>
              <w:spacing w:after="0"/>
              <w:jc w:val="right"/>
              <w:rPr>
                <w:sz w:val="20"/>
              </w:rPr>
            </w:pPr>
            <w:r>
              <w:rPr>
                <w:rFonts w:ascii="Calibri" w:hAnsi="Calibri"/>
                <w:color w:val="000000"/>
                <w:szCs w:val="22"/>
              </w:rPr>
              <w:t>10</w:t>
            </w:r>
          </w:p>
        </w:tc>
        <w:tc>
          <w:tcPr>
            <w:tcW w:w="313" w:type="pct"/>
            <w:tcBorders>
              <w:top w:val="nil"/>
              <w:left w:val="nil"/>
              <w:bottom w:val="nil"/>
              <w:right w:val="nil"/>
            </w:tcBorders>
            <w:shd w:val="clear" w:color="auto" w:fill="auto"/>
            <w:noWrap/>
            <w:vAlign w:val="bottom"/>
          </w:tcPr>
          <w:p w14:paraId="517B3181" w14:textId="77777777" w:rsidR="00B178AB" w:rsidRPr="00CE6DAB" w:rsidRDefault="00B178AB" w:rsidP="001C3C4D">
            <w:pPr>
              <w:spacing w:after="0"/>
              <w:jc w:val="right"/>
              <w:rPr>
                <w:sz w:val="20"/>
              </w:rPr>
            </w:pPr>
            <w:r>
              <w:rPr>
                <w:rFonts w:ascii="Calibri" w:hAnsi="Calibri"/>
                <w:color w:val="000000"/>
                <w:szCs w:val="22"/>
              </w:rPr>
              <w:t>7</w:t>
            </w:r>
          </w:p>
        </w:tc>
      </w:tr>
      <w:tr w:rsidR="00B178AB" w:rsidRPr="00CE6DAB" w14:paraId="6595672E" w14:textId="77777777" w:rsidTr="001C3C4D">
        <w:trPr>
          <w:trHeight w:val="255"/>
        </w:trPr>
        <w:tc>
          <w:tcPr>
            <w:tcW w:w="312" w:type="pct"/>
            <w:tcBorders>
              <w:top w:val="nil"/>
              <w:left w:val="nil"/>
              <w:bottom w:val="nil"/>
              <w:right w:val="nil"/>
            </w:tcBorders>
            <w:shd w:val="clear" w:color="auto" w:fill="auto"/>
            <w:noWrap/>
            <w:vAlign w:val="bottom"/>
          </w:tcPr>
          <w:p w14:paraId="37E961B2" w14:textId="77777777" w:rsidR="00B178AB" w:rsidRPr="00F04F7F" w:rsidRDefault="00B178AB" w:rsidP="001C3C4D">
            <w:pPr>
              <w:spacing w:after="0"/>
              <w:jc w:val="right"/>
              <w:rPr>
                <w:sz w:val="20"/>
              </w:rPr>
            </w:pPr>
            <w:r w:rsidRPr="001E7C39">
              <w:rPr>
                <w:sz w:val="20"/>
              </w:rPr>
              <w:t>1997</w:t>
            </w:r>
          </w:p>
        </w:tc>
        <w:tc>
          <w:tcPr>
            <w:tcW w:w="313" w:type="pct"/>
            <w:tcBorders>
              <w:top w:val="nil"/>
              <w:left w:val="nil"/>
              <w:bottom w:val="nil"/>
              <w:right w:val="nil"/>
            </w:tcBorders>
            <w:vAlign w:val="bottom"/>
          </w:tcPr>
          <w:p w14:paraId="0F55A9BB" w14:textId="77777777" w:rsidR="00B178AB" w:rsidRPr="00CE6DAB" w:rsidRDefault="00B178AB" w:rsidP="001C3C4D">
            <w:pPr>
              <w:spacing w:after="0"/>
              <w:jc w:val="right"/>
              <w:rPr>
                <w:sz w:val="20"/>
              </w:rPr>
            </w:pPr>
            <w:r>
              <w:rPr>
                <w:rFonts w:ascii="Calibri" w:hAnsi="Calibri"/>
                <w:color w:val="000000"/>
                <w:szCs w:val="22"/>
              </w:rPr>
              <w:t>97</w:t>
            </w:r>
          </w:p>
        </w:tc>
        <w:tc>
          <w:tcPr>
            <w:tcW w:w="312" w:type="pct"/>
            <w:tcBorders>
              <w:top w:val="nil"/>
              <w:left w:val="nil"/>
              <w:bottom w:val="nil"/>
              <w:right w:val="nil"/>
            </w:tcBorders>
            <w:shd w:val="clear" w:color="auto" w:fill="auto"/>
            <w:noWrap/>
            <w:vAlign w:val="bottom"/>
          </w:tcPr>
          <w:p w14:paraId="645D2A05" w14:textId="77777777" w:rsidR="00B178AB" w:rsidRPr="00CE6DAB" w:rsidRDefault="00B178AB" w:rsidP="001C3C4D">
            <w:pPr>
              <w:spacing w:after="0"/>
              <w:jc w:val="right"/>
              <w:rPr>
                <w:sz w:val="20"/>
              </w:rPr>
            </w:pPr>
            <w:r>
              <w:rPr>
                <w:rFonts w:ascii="Calibri" w:hAnsi="Calibri"/>
                <w:color w:val="000000"/>
                <w:szCs w:val="22"/>
              </w:rPr>
              <w:t>106</w:t>
            </w:r>
          </w:p>
        </w:tc>
        <w:tc>
          <w:tcPr>
            <w:tcW w:w="313" w:type="pct"/>
            <w:tcBorders>
              <w:top w:val="nil"/>
              <w:left w:val="nil"/>
              <w:bottom w:val="nil"/>
              <w:right w:val="nil"/>
            </w:tcBorders>
            <w:shd w:val="clear" w:color="auto" w:fill="auto"/>
            <w:noWrap/>
            <w:vAlign w:val="bottom"/>
          </w:tcPr>
          <w:p w14:paraId="6521FFC5" w14:textId="77777777" w:rsidR="00B178AB" w:rsidRPr="00CE6DAB" w:rsidRDefault="00B178AB" w:rsidP="001C3C4D">
            <w:pPr>
              <w:spacing w:after="0"/>
              <w:jc w:val="right"/>
              <w:rPr>
                <w:sz w:val="20"/>
              </w:rPr>
            </w:pPr>
            <w:r>
              <w:rPr>
                <w:rFonts w:ascii="Calibri" w:hAnsi="Calibri"/>
                <w:color w:val="000000"/>
                <w:szCs w:val="22"/>
              </w:rPr>
              <w:t>114</w:t>
            </w:r>
          </w:p>
        </w:tc>
        <w:tc>
          <w:tcPr>
            <w:tcW w:w="312" w:type="pct"/>
            <w:tcBorders>
              <w:top w:val="nil"/>
              <w:left w:val="nil"/>
              <w:bottom w:val="nil"/>
              <w:right w:val="nil"/>
            </w:tcBorders>
            <w:shd w:val="clear" w:color="auto" w:fill="auto"/>
            <w:noWrap/>
            <w:vAlign w:val="bottom"/>
          </w:tcPr>
          <w:p w14:paraId="645E0F5E" w14:textId="77777777" w:rsidR="00B178AB" w:rsidRPr="00CE6DAB" w:rsidRDefault="00B178AB" w:rsidP="001C3C4D">
            <w:pPr>
              <w:spacing w:after="0"/>
              <w:jc w:val="right"/>
              <w:rPr>
                <w:sz w:val="20"/>
              </w:rPr>
            </w:pPr>
            <w:r>
              <w:rPr>
                <w:rFonts w:ascii="Calibri" w:hAnsi="Calibri"/>
                <w:color w:val="000000"/>
                <w:szCs w:val="22"/>
              </w:rPr>
              <w:t>118</w:t>
            </w:r>
          </w:p>
        </w:tc>
        <w:tc>
          <w:tcPr>
            <w:tcW w:w="313" w:type="pct"/>
            <w:tcBorders>
              <w:top w:val="nil"/>
              <w:left w:val="nil"/>
              <w:bottom w:val="nil"/>
              <w:right w:val="nil"/>
            </w:tcBorders>
            <w:shd w:val="clear" w:color="auto" w:fill="auto"/>
            <w:noWrap/>
            <w:vAlign w:val="bottom"/>
          </w:tcPr>
          <w:p w14:paraId="07806B15" w14:textId="77777777" w:rsidR="00B178AB" w:rsidRPr="00CE6DAB" w:rsidRDefault="00B178AB" w:rsidP="001C3C4D">
            <w:pPr>
              <w:spacing w:after="0"/>
              <w:jc w:val="right"/>
              <w:rPr>
                <w:sz w:val="20"/>
              </w:rPr>
            </w:pPr>
            <w:r>
              <w:rPr>
                <w:rFonts w:ascii="Calibri" w:hAnsi="Calibri"/>
                <w:color w:val="000000"/>
                <w:szCs w:val="22"/>
              </w:rPr>
              <w:t>105</w:t>
            </w:r>
          </w:p>
        </w:tc>
        <w:tc>
          <w:tcPr>
            <w:tcW w:w="312" w:type="pct"/>
            <w:tcBorders>
              <w:top w:val="nil"/>
              <w:left w:val="nil"/>
              <w:bottom w:val="nil"/>
              <w:right w:val="nil"/>
            </w:tcBorders>
            <w:shd w:val="clear" w:color="auto" w:fill="auto"/>
            <w:noWrap/>
            <w:vAlign w:val="bottom"/>
          </w:tcPr>
          <w:p w14:paraId="6498C79D" w14:textId="77777777" w:rsidR="00B178AB" w:rsidRPr="00CE6DAB" w:rsidRDefault="00B178AB" w:rsidP="001C3C4D">
            <w:pPr>
              <w:spacing w:after="0"/>
              <w:jc w:val="right"/>
              <w:rPr>
                <w:sz w:val="20"/>
              </w:rPr>
            </w:pPr>
            <w:r>
              <w:rPr>
                <w:rFonts w:ascii="Calibri" w:hAnsi="Calibri"/>
                <w:color w:val="000000"/>
                <w:szCs w:val="22"/>
              </w:rPr>
              <w:t>75</w:t>
            </w:r>
          </w:p>
        </w:tc>
        <w:tc>
          <w:tcPr>
            <w:tcW w:w="313" w:type="pct"/>
            <w:tcBorders>
              <w:top w:val="nil"/>
              <w:left w:val="nil"/>
              <w:bottom w:val="nil"/>
              <w:right w:val="nil"/>
            </w:tcBorders>
            <w:shd w:val="clear" w:color="auto" w:fill="auto"/>
            <w:noWrap/>
            <w:vAlign w:val="bottom"/>
          </w:tcPr>
          <w:p w14:paraId="542EBAB6" w14:textId="77777777" w:rsidR="00B178AB" w:rsidRPr="00CE6DAB" w:rsidRDefault="00B178AB" w:rsidP="001C3C4D">
            <w:pPr>
              <w:spacing w:after="0"/>
              <w:jc w:val="right"/>
              <w:rPr>
                <w:sz w:val="20"/>
              </w:rPr>
            </w:pPr>
            <w:r>
              <w:rPr>
                <w:rFonts w:ascii="Calibri" w:hAnsi="Calibri"/>
                <w:color w:val="000000"/>
                <w:szCs w:val="22"/>
              </w:rPr>
              <w:t>58</w:t>
            </w:r>
          </w:p>
        </w:tc>
        <w:tc>
          <w:tcPr>
            <w:tcW w:w="312" w:type="pct"/>
            <w:tcBorders>
              <w:top w:val="nil"/>
              <w:left w:val="nil"/>
              <w:right w:val="nil"/>
            </w:tcBorders>
            <w:shd w:val="clear" w:color="auto" w:fill="auto"/>
            <w:noWrap/>
            <w:vAlign w:val="bottom"/>
          </w:tcPr>
          <w:p w14:paraId="1FBDA871" w14:textId="77777777" w:rsidR="00B178AB" w:rsidRPr="00CE6DAB" w:rsidRDefault="00B178AB" w:rsidP="001C3C4D">
            <w:pPr>
              <w:spacing w:after="0"/>
              <w:jc w:val="right"/>
              <w:rPr>
                <w:sz w:val="20"/>
                <w:highlight w:val="lightGray"/>
              </w:rPr>
            </w:pPr>
            <w:r>
              <w:rPr>
                <w:rFonts w:ascii="Calibri" w:hAnsi="Calibri"/>
                <w:color w:val="000000"/>
                <w:szCs w:val="22"/>
              </w:rPr>
              <w:t>112</w:t>
            </w:r>
          </w:p>
        </w:tc>
        <w:tc>
          <w:tcPr>
            <w:tcW w:w="313" w:type="pct"/>
            <w:tcBorders>
              <w:top w:val="nil"/>
              <w:left w:val="nil"/>
              <w:bottom w:val="nil"/>
              <w:right w:val="nil"/>
            </w:tcBorders>
            <w:shd w:val="clear" w:color="auto" w:fill="auto"/>
            <w:noWrap/>
            <w:vAlign w:val="bottom"/>
          </w:tcPr>
          <w:p w14:paraId="49F3C61A" w14:textId="77777777" w:rsidR="00B178AB" w:rsidRPr="00CE6DAB" w:rsidRDefault="00B178AB" w:rsidP="001C3C4D">
            <w:pPr>
              <w:spacing w:after="0"/>
              <w:jc w:val="right"/>
              <w:rPr>
                <w:sz w:val="20"/>
              </w:rPr>
            </w:pPr>
            <w:r>
              <w:rPr>
                <w:rFonts w:ascii="Calibri" w:hAnsi="Calibri"/>
                <w:color w:val="000000"/>
                <w:szCs w:val="22"/>
              </w:rPr>
              <w:t>69</w:t>
            </w:r>
          </w:p>
        </w:tc>
        <w:tc>
          <w:tcPr>
            <w:tcW w:w="312" w:type="pct"/>
            <w:tcBorders>
              <w:top w:val="nil"/>
              <w:left w:val="nil"/>
              <w:bottom w:val="nil"/>
              <w:right w:val="nil"/>
            </w:tcBorders>
            <w:shd w:val="clear" w:color="auto" w:fill="auto"/>
            <w:noWrap/>
            <w:vAlign w:val="bottom"/>
          </w:tcPr>
          <w:p w14:paraId="28039F20" w14:textId="77777777" w:rsidR="00B178AB" w:rsidRPr="00CE6DAB" w:rsidRDefault="00B178AB" w:rsidP="001C3C4D">
            <w:pPr>
              <w:spacing w:after="0"/>
              <w:jc w:val="right"/>
              <w:rPr>
                <w:sz w:val="20"/>
              </w:rPr>
            </w:pPr>
            <w:r>
              <w:rPr>
                <w:rFonts w:ascii="Calibri" w:hAnsi="Calibri"/>
                <w:color w:val="000000"/>
                <w:szCs w:val="22"/>
              </w:rPr>
              <w:t>39</w:t>
            </w:r>
          </w:p>
        </w:tc>
        <w:tc>
          <w:tcPr>
            <w:tcW w:w="313" w:type="pct"/>
            <w:tcBorders>
              <w:top w:val="nil"/>
              <w:left w:val="nil"/>
              <w:bottom w:val="nil"/>
              <w:right w:val="nil"/>
            </w:tcBorders>
            <w:shd w:val="clear" w:color="auto" w:fill="auto"/>
            <w:noWrap/>
            <w:vAlign w:val="bottom"/>
          </w:tcPr>
          <w:p w14:paraId="2DFC53A3" w14:textId="77777777" w:rsidR="00B178AB" w:rsidRPr="00CE6DAB" w:rsidRDefault="00B178AB" w:rsidP="001C3C4D">
            <w:pPr>
              <w:spacing w:after="0"/>
              <w:jc w:val="right"/>
              <w:rPr>
                <w:sz w:val="20"/>
              </w:rPr>
            </w:pPr>
            <w:r>
              <w:rPr>
                <w:rFonts w:ascii="Calibri" w:hAnsi="Calibri"/>
                <w:color w:val="000000"/>
                <w:szCs w:val="22"/>
              </w:rPr>
              <w:t>49</w:t>
            </w:r>
          </w:p>
        </w:tc>
        <w:tc>
          <w:tcPr>
            <w:tcW w:w="312" w:type="pct"/>
            <w:tcBorders>
              <w:top w:val="nil"/>
              <w:left w:val="nil"/>
              <w:bottom w:val="nil"/>
              <w:right w:val="nil"/>
            </w:tcBorders>
            <w:shd w:val="clear" w:color="auto" w:fill="auto"/>
            <w:noWrap/>
            <w:vAlign w:val="bottom"/>
          </w:tcPr>
          <w:p w14:paraId="442152DB" w14:textId="77777777" w:rsidR="00B178AB" w:rsidRPr="00CE6DAB" w:rsidRDefault="00B178AB" w:rsidP="001C3C4D">
            <w:pPr>
              <w:spacing w:after="0"/>
              <w:jc w:val="right"/>
              <w:rPr>
                <w:sz w:val="20"/>
              </w:rPr>
            </w:pPr>
            <w:r>
              <w:rPr>
                <w:rFonts w:ascii="Calibri" w:hAnsi="Calibri"/>
                <w:color w:val="000000"/>
                <w:szCs w:val="22"/>
              </w:rPr>
              <w:t>38</w:t>
            </w:r>
          </w:p>
        </w:tc>
        <w:tc>
          <w:tcPr>
            <w:tcW w:w="313" w:type="pct"/>
            <w:tcBorders>
              <w:top w:val="nil"/>
              <w:left w:val="nil"/>
              <w:bottom w:val="nil"/>
              <w:right w:val="nil"/>
            </w:tcBorders>
            <w:shd w:val="clear" w:color="auto" w:fill="auto"/>
            <w:noWrap/>
            <w:vAlign w:val="bottom"/>
          </w:tcPr>
          <w:p w14:paraId="4D746FB4" w14:textId="77777777" w:rsidR="00B178AB" w:rsidRPr="00CE6DAB" w:rsidRDefault="00B178AB" w:rsidP="001C3C4D">
            <w:pPr>
              <w:spacing w:after="0"/>
              <w:jc w:val="right"/>
              <w:rPr>
                <w:sz w:val="20"/>
              </w:rPr>
            </w:pPr>
            <w:r>
              <w:rPr>
                <w:rFonts w:ascii="Calibri" w:hAnsi="Calibri"/>
                <w:color w:val="000000"/>
                <w:szCs w:val="22"/>
              </w:rPr>
              <w:t>33</w:t>
            </w:r>
          </w:p>
        </w:tc>
        <w:tc>
          <w:tcPr>
            <w:tcW w:w="312" w:type="pct"/>
            <w:tcBorders>
              <w:top w:val="nil"/>
              <w:left w:val="nil"/>
              <w:bottom w:val="nil"/>
              <w:right w:val="nil"/>
            </w:tcBorders>
            <w:shd w:val="clear" w:color="auto" w:fill="auto"/>
            <w:noWrap/>
            <w:vAlign w:val="bottom"/>
          </w:tcPr>
          <w:p w14:paraId="06EE258F" w14:textId="77777777" w:rsidR="00B178AB" w:rsidRPr="00CE6DAB" w:rsidRDefault="00B178AB" w:rsidP="001C3C4D">
            <w:pPr>
              <w:spacing w:after="0"/>
              <w:jc w:val="right"/>
              <w:rPr>
                <w:sz w:val="20"/>
              </w:rPr>
            </w:pPr>
            <w:r>
              <w:rPr>
                <w:rFonts w:ascii="Calibri" w:hAnsi="Calibri"/>
                <w:color w:val="000000"/>
                <w:szCs w:val="22"/>
              </w:rPr>
              <w:t>23</w:t>
            </w:r>
          </w:p>
        </w:tc>
        <w:tc>
          <w:tcPr>
            <w:tcW w:w="313" w:type="pct"/>
            <w:tcBorders>
              <w:top w:val="nil"/>
              <w:left w:val="nil"/>
              <w:bottom w:val="nil"/>
              <w:right w:val="nil"/>
            </w:tcBorders>
            <w:shd w:val="clear" w:color="auto" w:fill="auto"/>
            <w:noWrap/>
            <w:vAlign w:val="bottom"/>
          </w:tcPr>
          <w:p w14:paraId="79239844" w14:textId="77777777" w:rsidR="00B178AB" w:rsidRPr="00CE6DAB" w:rsidRDefault="00B178AB" w:rsidP="001C3C4D">
            <w:pPr>
              <w:spacing w:after="0"/>
              <w:jc w:val="right"/>
              <w:rPr>
                <w:sz w:val="20"/>
              </w:rPr>
            </w:pPr>
            <w:r>
              <w:rPr>
                <w:rFonts w:ascii="Calibri" w:hAnsi="Calibri"/>
                <w:color w:val="000000"/>
                <w:szCs w:val="22"/>
              </w:rPr>
              <w:t>22</w:t>
            </w:r>
          </w:p>
        </w:tc>
      </w:tr>
      <w:tr w:rsidR="00B178AB" w:rsidRPr="00CE6DAB" w14:paraId="547F419F" w14:textId="77777777" w:rsidTr="001C3C4D">
        <w:trPr>
          <w:trHeight w:val="255"/>
        </w:trPr>
        <w:tc>
          <w:tcPr>
            <w:tcW w:w="312" w:type="pct"/>
            <w:tcBorders>
              <w:top w:val="nil"/>
              <w:left w:val="nil"/>
              <w:bottom w:val="nil"/>
              <w:right w:val="nil"/>
            </w:tcBorders>
            <w:shd w:val="clear" w:color="auto" w:fill="auto"/>
            <w:noWrap/>
            <w:vAlign w:val="bottom"/>
          </w:tcPr>
          <w:p w14:paraId="2FA440EE" w14:textId="77777777" w:rsidR="00B178AB" w:rsidRPr="00F04F7F" w:rsidRDefault="00B178AB" w:rsidP="001C3C4D">
            <w:pPr>
              <w:spacing w:after="0"/>
              <w:jc w:val="right"/>
              <w:rPr>
                <w:sz w:val="20"/>
              </w:rPr>
            </w:pPr>
            <w:r w:rsidRPr="001E7C39">
              <w:rPr>
                <w:sz w:val="20"/>
              </w:rPr>
              <w:t>2000</w:t>
            </w:r>
          </w:p>
        </w:tc>
        <w:tc>
          <w:tcPr>
            <w:tcW w:w="313" w:type="pct"/>
            <w:tcBorders>
              <w:top w:val="nil"/>
              <w:left w:val="nil"/>
              <w:bottom w:val="nil"/>
              <w:right w:val="nil"/>
            </w:tcBorders>
            <w:vAlign w:val="bottom"/>
          </w:tcPr>
          <w:p w14:paraId="4B5BAF8B" w14:textId="77777777" w:rsidR="00B178AB" w:rsidRPr="00CE6DAB" w:rsidRDefault="00B178AB" w:rsidP="001C3C4D">
            <w:pPr>
              <w:spacing w:after="0"/>
              <w:jc w:val="right"/>
              <w:rPr>
                <w:sz w:val="20"/>
              </w:rPr>
            </w:pPr>
            <w:r>
              <w:rPr>
                <w:rFonts w:ascii="Calibri" w:hAnsi="Calibri"/>
                <w:color w:val="000000"/>
                <w:szCs w:val="22"/>
              </w:rPr>
              <w:t>107</w:t>
            </w:r>
          </w:p>
        </w:tc>
        <w:tc>
          <w:tcPr>
            <w:tcW w:w="312" w:type="pct"/>
            <w:tcBorders>
              <w:top w:val="nil"/>
              <w:left w:val="nil"/>
              <w:bottom w:val="nil"/>
              <w:right w:val="nil"/>
            </w:tcBorders>
            <w:shd w:val="clear" w:color="auto" w:fill="auto"/>
            <w:noWrap/>
            <w:vAlign w:val="bottom"/>
          </w:tcPr>
          <w:p w14:paraId="176A5378" w14:textId="77777777" w:rsidR="00B178AB" w:rsidRPr="00CE6DAB" w:rsidRDefault="00B178AB" w:rsidP="001C3C4D">
            <w:pPr>
              <w:spacing w:after="0"/>
              <w:jc w:val="right"/>
              <w:rPr>
                <w:sz w:val="20"/>
              </w:rPr>
            </w:pPr>
            <w:r>
              <w:rPr>
                <w:rFonts w:ascii="Calibri" w:hAnsi="Calibri"/>
                <w:color w:val="000000"/>
                <w:szCs w:val="22"/>
              </w:rPr>
              <w:t>59</w:t>
            </w:r>
          </w:p>
        </w:tc>
        <w:tc>
          <w:tcPr>
            <w:tcW w:w="313" w:type="pct"/>
            <w:tcBorders>
              <w:top w:val="nil"/>
              <w:left w:val="nil"/>
              <w:bottom w:val="nil"/>
              <w:right w:val="nil"/>
            </w:tcBorders>
            <w:shd w:val="clear" w:color="auto" w:fill="auto"/>
            <w:noWrap/>
            <w:vAlign w:val="bottom"/>
          </w:tcPr>
          <w:p w14:paraId="6510F29D" w14:textId="77777777" w:rsidR="00B178AB" w:rsidRPr="00CE6DAB" w:rsidRDefault="00B178AB" w:rsidP="001C3C4D">
            <w:pPr>
              <w:spacing w:after="0"/>
              <w:jc w:val="right"/>
              <w:rPr>
                <w:sz w:val="20"/>
              </w:rPr>
            </w:pPr>
            <w:r>
              <w:rPr>
                <w:rFonts w:ascii="Calibri" w:hAnsi="Calibri"/>
                <w:color w:val="000000"/>
                <w:szCs w:val="22"/>
              </w:rPr>
              <w:t>60</w:t>
            </w:r>
          </w:p>
        </w:tc>
        <w:tc>
          <w:tcPr>
            <w:tcW w:w="312" w:type="pct"/>
            <w:tcBorders>
              <w:top w:val="nil"/>
              <w:left w:val="nil"/>
              <w:bottom w:val="nil"/>
              <w:right w:val="nil"/>
            </w:tcBorders>
            <w:shd w:val="clear" w:color="auto" w:fill="auto"/>
            <w:noWrap/>
            <w:vAlign w:val="bottom"/>
          </w:tcPr>
          <w:p w14:paraId="563870F0" w14:textId="77777777" w:rsidR="00B178AB" w:rsidRPr="00CE6DAB" w:rsidRDefault="00B178AB" w:rsidP="001C3C4D">
            <w:pPr>
              <w:spacing w:after="0"/>
              <w:jc w:val="right"/>
              <w:rPr>
                <w:sz w:val="20"/>
              </w:rPr>
            </w:pPr>
            <w:r>
              <w:rPr>
                <w:rFonts w:ascii="Calibri" w:hAnsi="Calibri"/>
                <w:color w:val="000000"/>
                <w:szCs w:val="22"/>
              </w:rPr>
              <w:t>84</w:t>
            </w:r>
          </w:p>
        </w:tc>
        <w:tc>
          <w:tcPr>
            <w:tcW w:w="313" w:type="pct"/>
            <w:tcBorders>
              <w:top w:val="nil"/>
              <w:left w:val="nil"/>
              <w:right w:val="nil"/>
            </w:tcBorders>
            <w:shd w:val="clear" w:color="auto" w:fill="auto"/>
            <w:noWrap/>
            <w:vAlign w:val="bottom"/>
          </w:tcPr>
          <w:p w14:paraId="4E518359" w14:textId="77777777" w:rsidR="00B178AB" w:rsidRPr="00CE6DAB" w:rsidRDefault="00B178AB" w:rsidP="001C3C4D">
            <w:pPr>
              <w:spacing w:after="0"/>
              <w:jc w:val="right"/>
              <w:rPr>
                <w:sz w:val="20"/>
                <w:highlight w:val="lightGray"/>
              </w:rPr>
            </w:pPr>
            <w:r>
              <w:rPr>
                <w:rFonts w:ascii="Calibri" w:hAnsi="Calibri"/>
                <w:color w:val="000000"/>
                <w:szCs w:val="22"/>
              </w:rPr>
              <w:t>88</w:t>
            </w:r>
          </w:p>
        </w:tc>
        <w:tc>
          <w:tcPr>
            <w:tcW w:w="312" w:type="pct"/>
            <w:tcBorders>
              <w:top w:val="nil"/>
              <w:left w:val="nil"/>
              <w:bottom w:val="nil"/>
              <w:right w:val="nil"/>
            </w:tcBorders>
            <w:shd w:val="clear" w:color="auto" w:fill="auto"/>
            <w:noWrap/>
            <w:vAlign w:val="bottom"/>
          </w:tcPr>
          <w:p w14:paraId="2828D735" w14:textId="77777777" w:rsidR="00B178AB" w:rsidRPr="00CE6DAB" w:rsidRDefault="00B178AB" w:rsidP="001C3C4D">
            <w:pPr>
              <w:spacing w:after="0"/>
              <w:jc w:val="right"/>
              <w:rPr>
                <w:sz w:val="20"/>
              </w:rPr>
            </w:pPr>
            <w:r>
              <w:rPr>
                <w:rFonts w:ascii="Calibri" w:hAnsi="Calibri"/>
                <w:color w:val="000000"/>
                <w:szCs w:val="22"/>
              </w:rPr>
              <w:t>78</w:t>
            </w:r>
          </w:p>
        </w:tc>
        <w:tc>
          <w:tcPr>
            <w:tcW w:w="313" w:type="pct"/>
            <w:tcBorders>
              <w:top w:val="nil"/>
              <w:left w:val="nil"/>
              <w:bottom w:val="nil"/>
              <w:right w:val="nil"/>
            </w:tcBorders>
            <w:shd w:val="clear" w:color="auto" w:fill="auto"/>
            <w:noWrap/>
            <w:vAlign w:val="bottom"/>
          </w:tcPr>
          <w:p w14:paraId="41D4D8FB" w14:textId="77777777" w:rsidR="00B178AB" w:rsidRPr="00CE6DAB" w:rsidRDefault="00B178AB" w:rsidP="001C3C4D">
            <w:pPr>
              <w:spacing w:after="0"/>
              <w:jc w:val="right"/>
              <w:rPr>
                <w:sz w:val="20"/>
              </w:rPr>
            </w:pPr>
            <w:r>
              <w:rPr>
                <w:rFonts w:ascii="Calibri" w:hAnsi="Calibri"/>
                <w:color w:val="000000"/>
                <w:szCs w:val="22"/>
              </w:rPr>
              <w:t>77</w:t>
            </w:r>
          </w:p>
        </w:tc>
        <w:tc>
          <w:tcPr>
            <w:tcW w:w="312" w:type="pct"/>
            <w:tcBorders>
              <w:top w:val="nil"/>
              <w:left w:val="nil"/>
              <w:bottom w:val="nil"/>
              <w:right w:val="nil"/>
            </w:tcBorders>
            <w:shd w:val="clear" w:color="auto" w:fill="auto"/>
            <w:noWrap/>
            <w:vAlign w:val="bottom"/>
          </w:tcPr>
          <w:p w14:paraId="1D94EF06" w14:textId="77777777" w:rsidR="00B178AB" w:rsidRPr="00CE6DAB" w:rsidRDefault="00B178AB" w:rsidP="001C3C4D">
            <w:pPr>
              <w:spacing w:after="0"/>
              <w:jc w:val="right"/>
              <w:rPr>
                <w:sz w:val="20"/>
              </w:rPr>
            </w:pPr>
            <w:r>
              <w:rPr>
                <w:rFonts w:ascii="Calibri" w:hAnsi="Calibri"/>
                <w:color w:val="000000"/>
                <w:szCs w:val="22"/>
              </w:rPr>
              <w:t>58</w:t>
            </w:r>
          </w:p>
        </w:tc>
        <w:tc>
          <w:tcPr>
            <w:tcW w:w="313" w:type="pct"/>
            <w:tcBorders>
              <w:top w:val="nil"/>
              <w:left w:val="nil"/>
              <w:bottom w:val="nil"/>
              <w:right w:val="nil"/>
            </w:tcBorders>
            <w:shd w:val="clear" w:color="auto" w:fill="auto"/>
            <w:noWrap/>
            <w:vAlign w:val="bottom"/>
          </w:tcPr>
          <w:p w14:paraId="75A28AD9" w14:textId="77777777" w:rsidR="00B178AB" w:rsidRPr="00CE6DAB" w:rsidRDefault="00B178AB" w:rsidP="001C3C4D">
            <w:pPr>
              <w:spacing w:after="0"/>
              <w:jc w:val="right"/>
              <w:rPr>
                <w:sz w:val="20"/>
              </w:rPr>
            </w:pPr>
            <w:r>
              <w:rPr>
                <w:rFonts w:ascii="Calibri" w:hAnsi="Calibri"/>
                <w:color w:val="000000"/>
                <w:szCs w:val="22"/>
              </w:rPr>
              <w:t>29</w:t>
            </w:r>
          </w:p>
        </w:tc>
        <w:tc>
          <w:tcPr>
            <w:tcW w:w="312" w:type="pct"/>
            <w:tcBorders>
              <w:top w:val="nil"/>
              <w:left w:val="nil"/>
              <w:bottom w:val="nil"/>
              <w:right w:val="nil"/>
            </w:tcBorders>
            <w:shd w:val="clear" w:color="auto" w:fill="auto"/>
            <w:noWrap/>
            <w:vAlign w:val="bottom"/>
          </w:tcPr>
          <w:p w14:paraId="77B5A695" w14:textId="77777777" w:rsidR="00B178AB" w:rsidRPr="00CE6DAB" w:rsidRDefault="00B178AB" w:rsidP="001C3C4D">
            <w:pPr>
              <w:spacing w:after="0"/>
              <w:jc w:val="right"/>
              <w:rPr>
                <w:sz w:val="20"/>
              </w:rPr>
            </w:pPr>
            <w:r>
              <w:rPr>
                <w:rFonts w:ascii="Calibri" w:hAnsi="Calibri"/>
                <w:color w:val="000000"/>
                <w:szCs w:val="22"/>
              </w:rPr>
              <w:t>37</w:t>
            </w:r>
          </w:p>
        </w:tc>
        <w:tc>
          <w:tcPr>
            <w:tcW w:w="313" w:type="pct"/>
            <w:tcBorders>
              <w:top w:val="nil"/>
              <w:left w:val="nil"/>
              <w:bottom w:val="nil"/>
              <w:right w:val="nil"/>
            </w:tcBorders>
            <w:shd w:val="clear" w:color="auto" w:fill="auto"/>
            <w:noWrap/>
            <w:vAlign w:val="bottom"/>
          </w:tcPr>
          <w:p w14:paraId="0EC496CC" w14:textId="77777777" w:rsidR="00B178AB" w:rsidRPr="00CE6DAB" w:rsidRDefault="00B178AB" w:rsidP="001C3C4D">
            <w:pPr>
              <w:spacing w:after="0"/>
              <w:jc w:val="right"/>
              <w:rPr>
                <w:sz w:val="20"/>
              </w:rPr>
            </w:pPr>
            <w:r>
              <w:rPr>
                <w:rFonts w:ascii="Calibri" w:hAnsi="Calibri"/>
                <w:color w:val="000000"/>
                <w:szCs w:val="22"/>
              </w:rPr>
              <w:t>70</w:t>
            </w:r>
          </w:p>
        </w:tc>
        <w:tc>
          <w:tcPr>
            <w:tcW w:w="312" w:type="pct"/>
            <w:tcBorders>
              <w:top w:val="nil"/>
              <w:left w:val="nil"/>
              <w:bottom w:val="nil"/>
              <w:right w:val="nil"/>
            </w:tcBorders>
            <w:shd w:val="clear" w:color="auto" w:fill="auto"/>
            <w:noWrap/>
            <w:vAlign w:val="bottom"/>
          </w:tcPr>
          <w:p w14:paraId="26D9BC8B" w14:textId="77777777" w:rsidR="00B178AB" w:rsidRPr="00CE6DAB" w:rsidRDefault="00B178AB" w:rsidP="001C3C4D">
            <w:pPr>
              <w:spacing w:after="0"/>
              <w:jc w:val="right"/>
              <w:rPr>
                <w:sz w:val="20"/>
              </w:rPr>
            </w:pPr>
            <w:r>
              <w:rPr>
                <w:rFonts w:ascii="Calibri" w:hAnsi="Calibri"/>
                <w:color w:val="000000"/>
                <w:szCs w:val="22"/>
              </w:rPr>
              <w:t>39</w:t>
            </w:r>
          </w:p>
        </w:tc>
        <w:tc>
          <w:tcPr>
            <w:tcW w:w="313" w:type="pct"/>
            <w:tcBorders>
              <w:top w:val="nil"/>
              <w:left w:val="nil"/>
              <w:bottom w:val="nil"/>
              <w:right w:val="nil"/>
            </w:tcBorders>
            <w:shd w:val="clear" w:color="auto" w:fill="auto"/>
            <w:noWrap/>
            <w:vAlign w:val="bottom"/>
          </w:tcPr>
          <w:p w14:paraId="0A22EF53" w14:textId="77777777" w:rsidR="00B178AB" w:rsidRPr="00CE6DAB" w:rsidRDefault="00B178AB" w:rsidP="001C3C4D">
            <w:pPr>
              <w:spacing w:after="0"/>
              <w:jc w:val="right"/>
              <w:rPr>
                <w:sz w:val="20"/>
              </w:rPr>
            </w:pPr>
            <w:r>
              <w:rPr>
                <w:rFonts w:ascii="Calibri" w:hAnsi="Calibri"/>
                <w:color w:val="000000"/>
                <w:szCs w:val="22"/>
              </w:rPr>
              <w:t>33</w:t>
            </w:r>
          </w:p>
        </w:tc>
        <w:tc>
          <w:tcPr>
            <w:tcW w:w="312" w:type="pct"/>
            <w:tcBorders>
              <w:top w:val="nil"/>
              <w:left w:val="nil"/>
              <w:bottom w:val="nil"/>
              <w:right w:val="nil"/>
            </w:tcBorders>
            <w:shd w:val="clear" w:color="auto" w:fill="auto"/>
            <w:noWrap/>
            <w:vAlign w:val="bottom"/>
          </w:tcPr>
          <w:p w14:paraId="7943F9EC" w14:textId="77777777" w:rsidR="00B178AB" w:rsidRPr="00CE6DAB" w:rsidRDefault="00B178AB" w:rsidP="001C3C4D">
            <w:pPr>
              <w:spacing w:after="0"/>
              <w:jc w:val="right"/>
              <w:rPr>
                <w:sz w:val="20"/>
              </w:rPr>
            </w:pPr>
            <w:r>
              <w:rPr>
                <w:rFonts w:ascii="Calibri" w:hAnsi="Calibri"/>
                <w:color w:val="000000"/>
                <w:szCs w:val="22"/>
              </w:rPr>
              <w:t>29</w:t>
            </w:r>
          </w:p>
        </w:tc>
        <w:tc>
          <w:tcPr>
            <w:tcW w:w="313" w:type="pct"/>
            <w:tcBorders>
              <w:top w:val="nil"/>
              <w:left w:val="nil"/>
              <w:bottom w:val="nil"/>
              <w:right w:val="nil"/>
            </w:tcBorders>
            <w:shd w:val="clear" w:color="auto" w:fill="auto"/>
            <w:noWrap/>
            <w:vAlign w:val="bottom"/>
          </w:tcPr>
          <w:p w14:paraId="3FD7CA78" w14:textId="77777777" w:rsidR="00B178AB" w:rsidRPr="00CE6DAB" w:rsidRDefault="00B178AB" w:rsidP="001C3C4D">
            <w:pPr>
              <w:spacing w:after="0"/>
              <w:jc w:val="right"/>
              <w:rPr>
                <w:sz w:val="20"/>
              </w:rPr>
            </w:pPr>
            <w:r>
              <w:rPr>
                <w:rFonts w:ascii="Calibri" w:hAnsi="Calibri"/>
                <w:color w:val="000000"/>
                <w:szCs w:val="22"/>
              </w:rPr>
              <w:t>9</w:t>
            </w:r>
          </w:p>
        </w:tc>
      </w:tr>
      <w:tr w:rsidR="00B178AB" w:rsidRPr="00CE6DAB" w14:paraId="41B7B906" w14:textId="77777777" w:rsidTr="001C3C4D">
        <w:trPr>
          <w:trHeight w:val="255"/>
        </w:trPr>
        <w:tc>
          <w:tcPr>
            <w:tcW w:w="312" w:type="pct"/>
            <w:tcBorders>
              <w:top w:val="nil"/>
              <w:left w:val="nil"/>
              <w:bottom w:val="nil"/>
              <w:right w:val="nil"/>
            </w:tcBorders>
            <w:shd w:val="clear" w:color="auto" w:fill="auto"/>
            <w:noWrap/>
            <w:vAlign w:val="bottom"/>
          </w:tcPr>
          <w:p w14:paraId="31055D69" w14:textId="77777777" w:rsidR="00B178AB" w:rsidRPr="00F04F7F" w:rsidRDefault="00B178AB" w:rsidP="001C3C4D">
            <w:pPr>
              <w:spacing w:after="0"/>
              <w:jc w:val="right"/>
              <w:rPr>
                <w:sz w:val="20"/>
              </w:rPr>
            </w:pPr>
            <w:r w:rsidRPr="001E7C39">
              <w:rPr>
                <w:sz w:val="20"/>
              </w:rPr>
              <w:t>2002</w:t>
            </w:r>
          </w:p>
        </w:tc>
        <w:tc>
          <w:tcPr>
            <w:tcW w:w="313" w:type="pct"/>
            <w:tcBorders>
              <w:top w:val="nil"/>
              <w:left w:val="nil"/>
              <w:bottom w:val="nil"/>
              <w:right w:val="nil"/>
            </w:tcBorders>
            <w:vAlign w:val="bottom"/>
          </w:tcPr>
          <w:p w14:paraId="35DD4728" w14:textId="77777777" w:rsidR="00B178AB" w:rsidRPr="00CE6DAB" w:rsidRDefault="00B178AB" w:rsidP="001C3C4D">
            <w:pPr>
              <w:spacing w:after="0"/>
              <w:jc w:val="right"/>
              <w:rPr>
                <w:sz w:val="20"/>
              </w:rPr>
            </w:pPr>
            <w:r>
              <w:rPr>
                <w:rFonts w:ascii="Calibri" w:hAnsi="Calibri"/>
                <w:color w:val="000000"/>
                <w:szCs w:val="22"/>
              </w:rPr>
              <w:t>119</w:t>
            </w:r>
          </w:p>
        </w:tc>
        <w:tc>
          <w:tcPr>
            <w:tcW w:w="312" w:type="pct"/>
            <w:tcBorders>
              <w:top w:val="nil"/>
              <w:left w:val="nil"/>
              <w:bottom w:val="nil"/>
              <w:right w:val="nil"/>
            </w:tcBorders>
            <w:shd w:val="clear" w:color="auto" w:fill="auto"/>
            <w:noWrap/>
            <w:vAlign w:val="bottom"/>
          </w:tcPr>
          <w:p w14:paraId="04FFA459" w14:textId="77777777" w:rsidR="00B178AB" w:rsidRPr="00CE6DAB" w:rsidRDefault="00B178AB" w:rsidP="001C3C4D">
            <w:pPr>
              <w:spacing w:after="0"/>
              <w:jc w:val="right"/>
              <w:rPr>
                <w:sz w:val="20"/>
              </w:rPr>
            </w:pPr>
            <w:r>
              <w:rPr>
                <w:rFonts w:ascii="Calibri" w:hAnsi="Calibri"/>
                <w:color w:val="000000"/>
                <w:szCs w:val="22"/>
              </w:rPr>
              <w:t>116</w:t>
            </w:r>
          </w:p>
        </w:tc>
        <w:tc>
          <w:tcPr>
            <w:tcW w:w="313" w:type="pct"/>
            <w:tcBorders>
              <w:top w:val="nil"/>
              <w:left w:val="nil"/>
              <w:bottom w:val="nil"/>
              <w:right w:val="nil"/>
            </w:tcBorders>
            <w:shd w:val="clear" w:color="auto" w:fill="auto"/>
            <w:noWrap/>
            <w:vAlign w:val="bottom"/>
          </w:tcPr>
          <w:p w14:paraId="5E50A380" w14:textId="77777777" w:rsidR="00B178AB" w:rsidRPr="00CE6DAB" w:rsidRDefault="00B178AB" w:rsidP="001C3C4D">
            <w:pPr>
              <w:spacing w:after="0"/>
              <w:jc w:val="right"/>
              <w:rPr>
                <w:sz w:val="20"/>
              </w:rPr>
            </w:pPr>
            <w:r>
              <w:rPr>
                <w:rFonts w:ascii="Calibri" w:hAnsi="Calibri"/>
                <w:color w:val="000000"/>
                <w:szCs w:val="22"/>
              </w:rPr>
              <w:t>183</w:t>
            </w:r>
          </w:p>
        </w:tc>
        <w:tc>
          <w:tcPr>
            <w:tcW w:w="312" w:type="pct"/>
            <w:tcBorders>
              <w:top w:val="nil"/>
              <w:left w:val="nil"/>
              <w:bottom w:val="nil"/>
              <w:right w:val="nil"/>
            </w:tcBorders>
            <w:shd w:val="clear" w:color="auto" w:fill="auto"/>
            <w:noWrap/>
            <w:vAlign w:val="bottom"/>
          </w:tcPr>
          <w:p w14:paraId="569D560B" w14:textId="77777777" w:rsidR="00B178AB" w:rsidRPr="00CE6DAB" w:rsidRDefault="00B178AB" w:rsidP="001C3C4D">
            <w:pPr>
              <w:spacing w:after="0"/>
              <w:jc w:val="right"/>
              <w:rPr>
                <w:sz w:val="20"/>
              </w:rPr>
            </w:pPr>
            <w:r>
              <w:rPr>
                <w:rFonts w:ascii="Calibri" w:hAnsi="Calibri"/>
                <w:color w:val="000000"/>
                <w:szCs w:val="22"/>
              </w:rPr>
              <w:t>122</w:t>
            </w:r>
          </w:p>
        </w:tc>
        <w:tc>
          <w:tcPr>
            <w:tcW w:w="313" w:type="pct"/>
            <w:tcBorders>
              <w:top w:val="nil"/>
              <w:left w:val="nil"/>
              <w:bottom w:val="nil"/>
              <w:right w:val="nil"/>
            </w:tcBorders>
            <w:shd w:val="clear" w:color="auto" w:fill="auto"/>
            <w:noWrap/>
            <w:vAlign w:val="bottom"/>
          </w:tcPr>
          <w:p w14:paraId="6CFAB717" w14:textId="77777777" w:rsidR="00B178AB" w:rsidRPr="00CE6DAB" w:rsidRDefault="00B178AB" w:rsidP="001C3C4D">
            <w:pPr>
              <w:spacing w:after="0"/>
              <w:jc w:val="right"/>
              <w:rPr>
                <w:sz w:val="20"/>
              </w:rPr>
            </w:pPr>
            <w:r>
              <w:rPr>
                <w:rFonts w:ascii="Calibri" w:hAnsi="Calibri"/>
                <w:color w:val="000000"/>
                <w:szCs w:val="22"/>
              </w:rPr>
              <w:t>75</w:t>
            </w:r>
          </w:p>
        </w:tc>
        <w:tc>
          <w:tcPr>
            <w:tcW w:w="312" w:type="pct"/>
            <w:tcBorders>
              <w:top w:val="nil"/>
              <w:left w:val="nil"/>
              <w:bottom w:val="nil"/>
              <w:right w:val="nil"/>
            </w:tcBorders>
            <w:shd w:val="clear" w:color="auto" w:fill="auto"/>
            <w:noWrap/>
            <w:vAlign w:val="bottom"/>
          </w:tcPr>
          <w:p w14:paraId="694ED80D" w14:textId="77777777" w:rsidR="00B178AB" w:rsidRPr="00CE6DAB" w:rsidRDefault="00B178AB" w:rsidP="001C3C4D">
            <w:pPr>
              <w:spacing w:after="0"/>
              <w:jc w:val="right"/>
              <w:rPr>
                <w:sz w:val="20"/>
              </w:rPr>
            </w:pPr>
            <w:r>
              <w:rPr>
                <w:rFonts w:ascii="Calibri" w:hAnsi="Calibri"/>
                <w:color w:val="000000"/>
                <w:szCs w:val="22"/>
              </w:rPr>
              <w:t>104</w:t>
            </w:r>
          </w:p>
        </w:tc>
        <w:tc>
          <w:tcPr>
            <w:tcW w:w="313" w:type="pct"/>
            <w:tcBorders>
              <w:top w:val="nil"/>
              <w:left w:val="nil"/>
              <w:bottom w:val="nil"/>
              <w:right w:val="nil"/>
            </w:tcBorders>
            <w:shd w:val="clear" w:color="auto" w:fill="auto"/>
            <w:noWrap/>
            <w:vAlign w:val="bottom"/>
          </w:tcPr>
          <w:p w14:paraId="10C35DBE" w14:textId="77777777" w:rsidR="00B178AB" w:rsidRPr="00CE6DAB" w:rsidRDefault="00B178AB" w:rsidP="001C3C4D">
            <w:pPr>
              <w:spacing w:after="0"/>
              <w:jc w:val="right"/>
              <w:rPr>
                <w:sz w:val="20"/>
                <w:highlight w:val="lightGray"/>
              </w:rPr>
            </w:pPr>
            <w:r>
              <w:rPr>
                <w:rFonts w:ascii="Calibri" w:hAnsi="Calibri"/>
                <w:color w:val="000000"/>
                <w:szCs w:val="22"/>
              </w:rPr>
              <w:t>103</w:t>
            </w:r>
          </w:p>
        </w:tc>
        <w:tc>
          <w:tcPr>
            <w:tcW w:w="312" w:type="pct"/>
            <w:tcBorders>
              <w:top w:val="nil"/>
              <w:left w:val="nil"/>
              <w:bottom w:val="nil"/>
              <w:right w:val="nil"/>
            </w:tcBorders>
            <w:shd w:val="clear" w:color="auto" w:fill="auto"/>
            <w:noWrap/>
            <w:vAlign w:val="bottom"/>
          </w:tcPr>
          <w:p w14:paraId="31EFEE88" w14:textId="77777777" w:rsidR="00B178AB" w:rsidRPr="00CE6DAB" w:rsidRDefault="00B178AB" w:rsidP="001C3C4D">
            <w:pPr>
              <w:spacing w:after="0"/>
              <w:jc w:val="right"/>
              <w:rPr>
                <w:sz w:val="20"/>
              </w:rPr>
            </w:pPr>
            <w:r>
              <w:rPr>
                <w:rFonts w:ascii="Calibri" w:hAnsi="Calibri"/>
                <w:color w:val="000000"/>
                <w:szCs w:val="22"/>
              </w:rPr>
              <w:t>77</w:t>
            </w:r>
          </w:p>
        </w:tc>
        <w:tc>
          <w:tcPr>
            <w:tcW w:w="313" w:type="pct"/>
            <w:tcBorders>
              <w:top w:val="nil"/>
              <w:left w:val="nil"/>
              <w:bottom w:val="nil"/>
              <w:right w:val="nil"/>
            </w:tcBorders>
            <w:shd w:val="clear" w:color="auto" w:fill="auto"/>
            <w:noWrap/>
            <w:vAlign w:val="bottom"/>
          </w:tcPr>
          <w:p w14:paraId="5C9EAD33" w14:textId="77777777" w:rsidR="00B178AB" w:rsidRPr="00CE6DAB" w:rsidRDefault="00B178AB" w:rsidP="001C3C4D">
            <w:pPr>
              <w:spacing w:after="0"/>
              <w:jc w:val="right"/>
              <w:rPr>
                <w:sz w:val="20"/>
              </w:rPr>
            </w:pPr>
            <w:r>
              <w:rPr>
                <w:rFonts w:ascii="Calibri" w:hAnsi="Calibri"/>
                <w:color w:val="000000"/>
                <w:szCs w:val="22"/>
              </w:rPr>
              <w:t>81</w:t>
            </w:r>
          </w:p>
        </w:tc>
        <w:tc>
          <w:tcPr>
            <w:tcW w:w="312" w:type="pct"/>
            <w:tcBorders>
              <w:top w:val="nil"/>
              <w:left w:val="nil"/>
              <w:bottom w:val="nil"/>
              <w:right w:val="nil"/>
            </w:tcBorders>
            <w:shd w:val="clear" w:color="auto" w:fill="auto"/>
            <w:noWrap/>
            <w:vAlign w:val="bottom"/>
          </w:tcPr>
          <w:p w14:paraId="4E67568B" w14:textId="77777777" w:rsidR="00B178AB" w:rsidRPr="00CE6DAB" w:rsidRDefault="00B178AB" w:rsidP="001C3C4D">
            <w:pPr>
              <w:spacing w:after="0"/>
              <w:jc w:val="right"/>
              <w:rPr>
                <w:sz w:val="20"/>
              </w:rPr>
            </w:pPr>
            <w:r>
              <w:rPr>
                <w:rFonts w:ascii="Calibri" w:hAnsi="Calibri"/>
                <w:color w:val="000000"/>
                <w:szCs w:val="22"/>
              </w:rPr>
              <w:t>74</w:t>
            </w:r>
          </w:p>
        </w:tc>
        <w:tc>
          <w:tcPr>
            <w:tcW w:w="313" w:type="pct"/>
            <w:tcBorders>
              <w:top w:val="nil"/>
              <w:left w:val="nil"/>
              <w:bottom w:val="nil"/>
              <w:right w:val="nil"/>
            </w:tcBorders>
            <w:shd w:val="clear" w:color="auto" w:fill="auto"/>
            <w:noWrap/>
            <w:vAlign w:val="bottom"/>
          </w:tcPr>
          <w:p w14:paraId="6D6FE43E" w14:textId="77777777" w:rsidR="00B178AB" w:rsidRPr="00CE6DAB" w:rsidRDefault="00B178AB" w:rsidP="001C3C4D">
            <w:pPr>
              <w:spacing w:after="0"/>
              <w:jc w:val="right"/>
              <w:rPr>
                <w:sz w:val="20"/>
              </w:rPr>
            </w:pPr>
            <w:r>
              <w:rPr>
                <w:rFonts w:ascii="Calibri" w:hAnsi="Calibri"/>
                <w:color w:val="000000"/>
                <w:szCs w:val="22"/>
              </w:rPr>
              <w:t>61</w:t>
            </w:r>
          </w:p>
        </w:tc>
        <w:tc>
          <w:tcPr>
            <w:tcW w:w="312" w:type="pct"/>
            <w:tcBorders>
              <w:top w:val="nil"/>
              <w:left w:val="nil"/>
              <w:bottom w:val="nil"/>
              <w:right w:val="nil"/>
            </w:tcBorders>
            <w:shd w:val="clear" w:color="auto" w:fill="auto"/>
            <w:noWrap/>
            <w:vAlign w:val="bottom"/>
          </w:tcPr>
          <w:p w14:paraId="7893FEE1" w14:textId="77777777" w:rsidR="00B178AB" w:rsidRPr="00CE6DAB" w:rsidRDefault="00B178AB" w:rsidP="001C3C4D">
            <w:pPr>
              <w:spacing w:after="0"/>
              <w:jc w:val="right"/>
              <w:rPr>
                <w:sz w:val="20"/>
              </w:rPr>
            </w:pPr>
            <w:r>
              <w:rPr>
                <w:rFonts w:ascii="Calibri" w:hAnsi="Calibri"/>
                <w:color w:val="000000"/>
                <w:szCs w:val="22"/>
              </w:rPr>
              <w:t>54</w:t>
            </w:r>
          </w:p>
        </w:tc>
        <w:tc>
          <w:tcPr>
            <w:tcW w:w="313" w:type="pct"/>
            <w:tcBorders>
              <w:top w:val="nil"/>
              <w:left w:val="nil"/>
              <w:bottom w:val="nil"/>
              <w:right w:val="nil"/>
            </w:tcBorders>
            <w:shd w:val="clear" w:color="auto" w:fill="auto"/>
            <w:noWrap/>
            <w:vAlign w:val="bottom"/>
          </w:tcPr>
          <w:p w14:paraId="60A5EE5B" w14:textId="77777777" w:rsidR="00B178AB" w:rsidRPr="00CE6DAB" w:rsidRDefault="00B178AB" w:rsidP="001C3C4D">
            <w:pPr>
              <w:spacing w:after="0"/>
              <w:jc w:val="right"/>
              <w:rPr>
                <w:sz w:val="20"/>
              </w:rPr>
            </w:pPr>
            <w:r>
              <w:rPr>
                <w:rFonts w:ascii="Calibri" w:hAnsi="Calibri"/>
                <w:color w:val="000000"/>
                <w:szCs w:val="22"/>
              </w:rPr>
              <w:t>75</w:t>
            </w:r>
          </w:p>
        </w:tc>
        <w:tc>
          <w:tcPr>
            <w:tcW w:w="312" w:type="pct"/>
            <w:tcBorders>
              <w:top w:val="nil"/>
              <w:left w:val="nil"/>
              <w:bottom w:val="nil"/>
              <w:right w:val="nil"/>
            </w:tcBorders>
            <w:shd w:val="clear" w:color="auto" w:fill="auto"/>
            <w:noWrap/>
            <w:vAlign w:val="bottom"/>
          </w:tcPr>
          <w:p w14:paraId="58B5F332" w14:textId="77777777" w:rsidR="00B178AB" w:rsidRPr="00CE6DAB" w:rsidRDefault="00B178AB" w:rsidP="001C3C4D">
            <w:pPr>
              <w:spacing w:after="0"/>
              <w:jc w:val="right"/>
              <w:rPr>
                <w:sz w:val="20"/>
              </w:rPr>
            </w:pPr>
            <w:r>
              <w:rPr>
                <w:rFonts w:ascii="Calibri" w:hAnsi="Calibri"/>
                <w:color w:val="000000"/>
                <w:szCs w:val="22"/>
              </w:rPr>
              <w:t>34</w:t>
            </w:r>
          </w:p>
        </w:tc>
        <w:tc>
          <w:tcPr>
            <w:tcW w:w="313" w:type="pct"/>
            <w:tcBorders>
              <w:top w:val="nil"/>
              <w:left w:val="nil"/>
              <w:bottom w:val="nil"/>
              <w:right w:val="nil"/>
            </w:tcBorders>
            <w:shd w:val="clear" w:color="auto" w:fill="auto"/>
            <w:noWrap/>
            <w:vAlign w:val="bottom"/>
          </w:tcPr>
          <w:p w14:paraId="573FB2B5" w14:textId="77777777" w:rsidR="00B178AB" w:rsidRPr="00CE6DAB" w:rsidRDefault="00B178AB" w:rsidP="001C3C4D">
            <w:pPr>
              <w:spacing w:after="0"/>
              <w:jc w:val="right"/>
              <w:rPr>
                <w:sz w:val="20"/>
              </w:rPr>
            </w:pPr>
            <w:r>
              <w:rPr>
                <w:rFonts w:ascii="Calibri" w:hAnsi="Calibri"/>
                <w:color w:val="000000"/>
                <w:szCs w:val="22"/>
              </w:rPr>
              <w:t>24</w:t>
            </w:r>
          </w:p>
        </w:tc>
      </w:tr>
      <w:tr w:rsidR="00B178AB" w:rsidRPr="00CE6DAB" w14:paraId="260233E0" w14:textId="77777777" w:rsidTr="001C3C4D">
        <w:trPr>
          <w:trHeight w:val="255"/>
        </w:trPr>
        <w:tc>
          <w:tcPr>
            <w:tcW w:w="312" w:type="pct"/>
            <w:tcBorders>
              <w:top w:val="nil"/>
              <w:left w:val="nil"/>
              <w:bottom w:val="nil"/>
              <w:right w:val="nil"/>
            </w:tcBorders>
            <w:shd w:val="clear" w:color="auto" w:fill="auto"/>
            <w:noWrap/>
            <w:vAlign w:val="bottom"/>
          </w:tcPr>
          <w:p w14:paraId="4041EAE7" w14:textId="77777777" w:rsidR="00B178AB" w:rsidRPr="00F04F7F" w:rsidRDefault="00B178AB" w:rsidP="001C3C4D">
            <w:pPr>
              <w:spacing w:after="0"/>
              <w:jc w:val="right"/>
              <w:rPr>
                <w:color w:val="000000"/>
                <w:sz w:val="20"/>
              </w:rPr>
            </w:pPr>
            <w:r w:rsidRPr="001E7C39">
              <w:rPr>
                <w:sz w:val="20"/>
              </w:rPr>
              <w:t>2004</w:t>
            </w:r>
          </w:p>
        </w:tc>
        <w:tc>
          <w:tcPr>
            <w:tcW w:w="313" w:type="pct"/>
            <w:tcBorders>
              <w:top w:val="nil"/>
              <w:left w:val="nil"/>
              <w:bottom w:val="nil"/>
              <w:right w:val="nil"/>
            </w:tcBorders>
            <w:vAlign w:val="bottom"/>
          </w:tcPr>
          <w:p w14:paraId="3BDD83F3" w14:textId="77777777" w:rsidR="00B178AB" w:rsidRPr="00CE6DAB" w:rsidRDefault="00B178AB" w:rsidP="001C3C4D">
            <w:pPr>
              <w:spacing w:after="0"/>
              <w:jc w:val="right"/>
              <w:rPr>
                <w:sz w:val="20"/>
              </w:rPr>
            </w:pPr>
            <w:r>
              <w:rPr>
                <w:rFonts w:ascii="Calibri" w:hAnsi="Calibri"/>
                <w:color w:val="000000"/>
                <w:szCs w:val="22"/>
              </w:rPr>
              <w:t>43</w:t>
            </w:r>
          </w:p>
        </w:tc>
        <w:tc>
          <w:tcPr>
            <w:tcW w:w="312" w:type="pct"/>
            <w:tcBorders>
              <w:top w:val="nil"/>
              <w:left w:val="nil"/>
              <w:bottom w:val="nil"/>
              <w:right w:val="nil"/>
            </w:tcBorders>
            <w:shd w:val="clear" w:color="auto" w:fill="auto"/>
            <w:noWrap/>
            <w:vAlign w:val="bottom"/>
          </w:tcPr>
          <w:p w14:paraId="3C1BC790" w14:textId="77777777" w:rsidR="00B178AB" w:rsidRPr="00CE6DAB" w:rsidRDefault="00B178AB" w:rsidP="001C3C4D">
            <w:pPr>
              <w:spacing w:after="0"/>
              <w:jc w:val="right"/>
              <w:rPr>
                <w:color w:val="000000"/>
                <w:sz w:val="20"/>
              </w:rPr>
            </w:pPr>
            <w:r>
              <w:rPr>
                <w:rFonts w:ascii="Calibri" w:hAnsi="Calibri"/>
                <w:color w:val="000000"/>
                <w:szCs w:val="22"/>
              </w:rPr>
              <w:t>7</w:t>
            </w:r>
          </w:p>
        </w:tc>
        <w:tc>
          <w:tcPr>
            <w:tcW w:w="313" w:type="pct"/>
            <w:tcBorders>
              <w:top w:val="nil"/>
              <w:left w:val="nil"/>
              <w:bottom w:val="nil"/>
              <w:right w:val="nil"/>
            </w:tcBorders>
            <w:shd w:val="clear" w:color="auto" w:fill="auto"/>
            <w:noWrap/>
            <w:vAlign w:val="bottom"/>
          </w:tcPr>
          <w:p w14:paraId="10C3A154" w14:textId="77777777" w:rsidR="00B178AB" w:rsidRPr="00CE6DAB" w:rsidRDefault="00B178AB" w:rsidP="001C3C4D">
            <w:pPr>
              <w:spacing w:after="0"/>
              <w:jc w:val="right"/>
              <w:rPr>
                <w:color w:val="000000"/>
                <w:sz w:val="20"/>
              </w:rPr>
            </w:pPr>
            <w:r>
              <w:rPr>
                <w:rFonts w:ascii="Calibri" w:hAnsi="Calibri"/>
                <w:color w:val="000000"/>
                <w:szCs w:val="22"/>
              </w:rPr>
              <w:t>26</w:t>
            </w:r>
          </w:p>
        </w:tc>
        <w:tc>
          <w:tcPr>
            <w:tcW w:w="312" w:type="pct"/>
            <w:tcBorders>
              <w:top w:val="nil"/>
              <w:left w:val="nil"/>
              <w:bottom w:val="nil"/>
              <w:right w:val="nil"/>
            </w:tcBorders>
            <w:shd w:val="clear" w:color="auto" w:fill="auto"/>
            <w:noWrap/>
            <w:vAlign w:val="bottom"/>
          </w:tcPr>
          <w:p w14:paraId="3C10C7F7" w14:textId="77777777" w:rsidR="00B178AB" w:rsidRPr="00CE6DAB" w:rsidRDefault="00B178AB" w:rsidP="001C3C4D">
            <w:pPr>
              <w:spacing w:after="0"/>
              <w:jc w:val="right"/>
              <w:rPr>
                <w:color w:val="000000"/>
                <w:sz w:val="20"/>
                <w:highlight w:val="lightGray"/>
              </w:rPr>
            </w:pPr>
            <w:r>
              <w:rPr>
                <w:rFonts w:ascii="Calibri" w:hAnsi="Calibri"/>
                <w:color w:val="000000"/>
                <w:szCs w:val="22"/>
              </w:rPr>
              <w:t>134</w:t>
            </w:r>
          </w:p>
        </w:tc>
        <w:tc>
          <w:tcPr>
            <w:tcW w:w="313" w:type="pct"/>
            <w:tcBorders>
              <w:top w:val="nil"/>
              <w:left w:val="nil"/>
              <w:bottom w:val="nil"/>
              <w:right w:val="nil"/>
            </w:tcBorders>
            <w:shd w:val="clear" w:color="auto" w:fill="auto"/>
            <w:noWrap/>
            <w:vAlign w:val="bottom"/>
          </w:tcPr>
          <w:p w14:paraId="6AD42E43" w14:textId="77777777" w:rsidR="00B178AB" w:rsidRPr="00CE6DAB" w:rsidRDefault="00B178AB" w:rsidP="001C3C4D">
            <w:pPr>
              <w:spacing w:after="0"/>
              <w:jc w:val="right"/>
              <w:rPr>
                <w:color w:val="000000"/>
                <w:sz w:val="20"/>
              </w:rPr>
            </w:pPr>
            <w:r>
              <w:rPr>
                <w:rFonts w:ascii="Calibri" w:hAnsi="Calibri"/>
                <w:color w:val="000000"/>
                <w:szCs w:val="22"/>
              </w:rPr>
              <w:t>65</w:t>
            </w:r>
          </w:p>
        </w:tc>
        <w:tc>
          <w:tcPr>
            <w:tcW w:w="312" w:type="pct"/>
            <w:tcBorders>
              <w:top w:val="nil"/>
              <w:left w:val="nil"/>
              <w:bottom w:val="nil"/>
              <w:right w:val="nil"/>
            </w:tcBorders>
            <w:shd w:val="clear" w:color="auto" w:fill="auto"/>
            <w:noWrap/>
            <w:vAlign w:val="bottom"/>
          </w:tcPr>
          <w:p w14:paraId="68FFB0E1" w14:textId="77777777" w:rsidR="00B178AB" w:rsidRPr="00CE6DAB" w:rsidRDefault="00B178AB" w:rsidP="001C3C4D">
            <w:pPr>
              <w:spacing w:after="0"/>
              <w:jc w:val="right"/>
              <w:rPr>
                <w:color w:val="000000"/>
                <w:sz w:val="20"/>
              </w:rPr>
            </w:pPr>
            <w:r>
              <w:rPr>
                <w:rFonts w:ascii="Calibri" w:hAnsi="Calibri"/>
                <w:color w:val="000000"/>
                <w:szCs w:val="22"/>
              </w:rPr>
              <w:t>51</w:t>
            </w:r>
          </w:p>
        </w:tc>
        <w:tc>
          <w:tcPr>
            <w:tcW w:w="313" w:type="pct"/>
            <w:tcBorders>
              <w:top w:val="nil"/>
              <w:left w:val="nil"/>
              <w:bottom w:val="nil"/>
              <w:right w:val="nil"/>
            </w:tcBorders>
            <w:shd w:val="clear" w:color="auto" w:fill="auto"/>
            <w:noWrap/>
            <w:vAlign w:val="bottom"/>
          </w:tcPr>
          <w:p w14:paraId="3431A159" w14:textId="77777777" w:rsidR="00B178AB" w:rsidRPr="00CE6DAB" w:rsidRDefault="00B178AB" w:rsidP="001C3C4D">
            <w:pPr>
              <w:spacing w:after="0"/>
              <w:jc w:val="right"/>
              <w:rPr>
                <w:color w:val="000000"/>
                <w:sz w:val="20"/>
              </w:rPr>
            </w:pPr>
            <w:r>
              <w:rPr>
                <w:rFonts w:ascii="Calibri" w:hAnsi="Calibri"/>
                <w:color w:val="000000"/>
                <w:szCs w:val="22"/>
              </w:rPr>
              <w:t>29</w:t>
            </w:r>
          </w:p>
        </w:tc>
        <w:tc>
          <w:tcPr>
            <w:tcW w:w="312" w:type="pct"/>
            <w:tcBorders>
              <w:top w:val="nil"/>
              <w:left w:val="nil"/>
              <w:bottom w:val="nil"/>
              <w:right w:val="nil"/>
            </w:tcBorders>
            <w:shd w:val="clear" w:color="auto" w:fill="auto"/>
            <w:noWrap/>
            <w:vAlign w:val="bottom"/>
          </w:tcPr>
          <w:p w14:paraId="6F07A59A" w14:textId="77777777" w:rsidR="00B178AB" w:rsidRPr="00CE6DAB" w:rsidRDefault="00B178AB" w:rsidP="001C3C4D">
            <w:pPr>
              <w:spacing w:after="0"/>
              <w:jc w:val="right"/>
              <w:rPr>
                <w:color w:val="000000"/>
                <w:sz w:val="20"/>
              </w:rPr>
            </w:pPr>
            <w:r>
              <w:rPr>
                <w:rFonts w:ascii="Calibri" w:hAnsi="Calibri"/>
                <w:color w:val="000000"/>
                <w:szCs w:val="22"/>
              </w:rPr>
              <w:t>42</w:t>
            </w:r>
          </w:p>
        </w:tc>
        <w:tc>
          <w:tcPr>
            <w:tcW w:w="313" w:type="pct"/>
            <w:tcBorders>
              <w:top w:val="nil"/>
              <w:left w:val="nil"/>
              <w:bottom w:val="nil"/>
              <w:right w:val="nil"/>
            </w:tcBorders>
            <w:shd w:val="clear" w:color="auto" w:fill="auto"/>
            <w:noWrap/>
            <w:vAlign w:val="bottom"/>
          </w:tcPr>
          <w:p w14:paraId="1368EFB9" w14:textId="77777777" w:rsidR="00B178AB" w:rsidRPr="00CE6DAB" w:rsidRDefault="00B178AB" w:rsidP="001C3C4D">
            <w:pPr>
              <w:spacing w:after="0"/>
              <w:jc w:val="right"/>
              <w:rPr>
                <w:color w:val="000000"/>
                <w:sz w:val="20"/>
              </w:rPr>
            </w:pPr>
            <w:r>
              <w:rPr>
                <w:rFonts w:ascii="Calibri" w:hAnsi="Calibri"/>
                <w:color w:val="000000"/>
                <w:szCs w:val="22"/>
              </w:rPr>
              <w:t>32</w:t>
            </w:r>
          </w:p>
        </w:tc>
        <w:tc>
          <w:tcPr>
            <w:tcW w:w="312" w:type="pct"/>
            <w:tcBorders>
              <w:top w:val="nil"/>
              <w:left w:val="nil"/>
              <w:bottom w:val="nil"/>
              <w:right w:val="nil"/>
            </w:tcBorders>
            <w:shd w:val="clear" w:color="auto" w:fill="auto"/>
            <w:noWrap/>
            <w:vAlign w:val="bottom"/>
          </w:tcPr>
          <w:p w14:paraId="3BC1398A" w14:textId="77777777" w:rsidR="00B178AB" w:rsidRPr="00CE6DAB" w:rsidRDefault="00B178AB" w:rsidP="001C3C4D">
            <w:pPr>
              <w:spacing w:after="0"/>
              <w:jc w:val="right"/>
              <w:rPr>
                <w:color w:val="000000"/>
                <w:sz w:val="20"/>
              </w:rPr>
            </w:pPr>
            <w:r>
              <w:rPr>
                <w:rFonts w:ascii="Calibri" w:hAnsi="Calibri"/>
                <w:color w:val="000000"/>
                <w:szCs w:val="22"/>
              </w:rPr>
              <w:t>21</w:t>
            </w:r>
          </w:p>
        </w:tc>
        <w:tc>
          <w:tcPr>
            <w:tcW w:w="313" w:type="pct"/>
            <w:tcBorders>
              <w:top w:val="nil"/>
              <w:left w:val="nil"/>
              <w:bottom w:val="nil"/>
              <w:right w:val="nil"/>
            </w:tcBorders>
            <w:shd w:val="clear" w:color="auto" w:fill="auto"/>
            <w:noWrap/>
            <w:vAlign w:val="bottom"/>
          </w:tcPr>
          <w:p w14:paraId="7EC938D9" w14:textId="77777777" w:rsidR="00B178AB" w:rsidRPr="00CE6DAB" w:rsidRDefault="00B178AB" w:rsidP="001C3C4D">
            <w:pPr>
              <w:spacing w:after="0"/>
              <w:jc w:val="right"/>
              <w:rPr>
                <w:color w:val="000000"/>
                <w:sz w:val="20"/>
              </w:rPr>
            </w:pPr>
            <w:r>
              <w:rPr>
                <w:rFonts w:ascii="Calibri" w:hAnsi="Calibri"/>
                <w:color w:val="000000"/>
                <w:szCs w:val="22"/>
              </w:rPr>
              <w:t>29</w:t>
            </w:r>
          </w:p>
        </w:tc>
        <w:tc>
          <w:tcPr>
            <w:tcW w:w="312" w:type="pct"/>
            <w:tcBorders>
              <w:top w:val="nil"/>
              <w:left w:val="nil"/>
              <w:bottom w:val="nil"/>
              <w:right w:val="nil"/>
            </w:tcBorders>
            <w:shd w:val="clear" w:color="auto" w:fill="auto"/>
            <w:noWrap/>
            <w:vAlign w:val="bottom"/>
          </w:tcPr>
          <w:p w14:paraId="0896D53F" w14:textId="77777777" w:rsidR="00B178AB" w:rsidRPr="00CE6DAB" w:rsidRDefault="00B178AB" w:rsidP="001C3C4D">
            <w:pPr>
              <w:spacing w:after="0"/>
              <w:jc w:val="right"/>
              <w:rPr>
                <w:color w:val="000000"/>
                <w:sz w:val="20"/>
              </w:rPr>
            </w:pPr>
            <w:r>
              <w:rPr>
                <w:rFonts w:ascii="Calibri" w:hAnsi="Calibri"/>
                <w:color w:val="000000"/>
                <w:szCs w:val="22"/>
              </w:rPr>
              <w:t>39</w:t>
            </w:r>
          </w:p>
        </w:tc>
        <w:tc>
          <w:tcPr>
            <w:tcW w:w="313" w:type="pct"/>
            <w:tcBorders>
              <w:top w:val="nil"/>
              <w:left w:val="nil"/>
              <w:bottom w:val="nil"/>
              <w:right w:val="nil"/>
            </w:tcBorders>
            <w:shd w:val="clear" w:color="auto" w:fill="auto"/>
            <w:noWrap/>
            <w:vAlign w:val="bottom"/>
          </w:tcPr>
          <w:p w14:paraId="1D7F8178" w14:textId="77777777" w:rsidR="00B178AB" w:rsidRPr="00CE6DAB" w:rsidRDefault="00B178AB" w:rsidP="001C3C4D">
            <w:pPr>
              <w:spacing w:after="0"/>
              <w:jc w:val="right"/>
              <w:rPr>
                <w:color w:val="000000"/>
                <w:sz w:val="20"/>
              </w:rPr>
            </w:pPr>
            <w:r>
              <w:rPr>
                <w:rFonts w:ascii="Calibri" w:hAnsi="Calibri"/>
                <w:color w:val="000000"/>
                <w:szCs w:val="22"/>
              </w:rPr>
              <w:t>19</w:t>
            </w:r>
          </w:p>
        </w:tc>
        <w:tc>
          <w:tcPr>
            <w:tcW w:w="312" w:type="pct"/>
            <w:tcBorders>
              <w:top w:val="nil"/>
              <w:left w:val="nil"/>
              <w:bottom w:val="nil"/>
              <w:right w:val="nil"/>
            </w:tcBorders>
            <w:shd w:val="clear" w:color="auto" w:fill="auto"/>
            <w:noWrap/>
            <w:vAlign w:val="bottom"/>
          </w:tcPr>
          <w:p w14:paraId="3F96992F" w14:textId="77777777" w:rsidR="00B178AB" w:rsidRPr="00CE6DAB" w:rsidRDefault="00B178AB" w:rsidP="001C3C4D">
            <w:pPr>
              <w:spacing w:after="0"/>
              <w:jc w:val="right"/>
              <w:rPr>
                <w:color w:val="000000"/>
                <w:sz w:val="20"/>
              </w:rPr>
            </w:pPr>
            <w:r>
              <w:rPr>
                <w:rFonts w:ascii="Calibri" w:hAnsi="Calibri"/>
                <w:color w:val="000000"/>
                <w:szCs w:val="22"/>
              </w:rPr>
              <w:t>22</w:t>
            </w:r>
          </w:p>
        </w:tc>
        <w:tc>
          <w:tcPr>
            <w:tcW w:w="313" w:type="pct"/>
            <w:tcBorders>
              <w:top w:val="nil"/>
              <w:left w:val="nil"/>
              <w:bottom w:val="nil"/>
              <w:right w:val="nil"/>
            </w:tcBorders>
            <w:shd w:val="clear" w:color="auto" w:fill="auto"/>
            <w:noWrap/>
            <w:vAlign w:val="bottom"/>
          </w:tcPr>
          <w:p w14:paraId="0F7F6995" w14:textId="77777777" w:rsidR="00B178AB" w:rsidRPr="00CE6DAB" w:rsidRDefault="00B178AB" w:rsidP="001C3C4D">
            <w:pPr>
              <w:spacing w:after="0"/>
              <w:jc w:val="right"/>
              <w:rPr>
                <w:color w:val="000000"/>
                <w:sz w:val="20"/>
              </w:rPr>
            </w:pPr>
            <w:r>
              <w:rPr>
                <w:rFonts w:ascii="Calibri" w:hAnsi="Calibri"/>
                <w:color w:val="000000"/>
                <w:szCs w:val="22"/>
              </w:rPr>
              <w:t>10</w:t>
            </w:r>
          </w:p>
        </w:tc>
      </w:tr>
      <w:tr w:rsidR="00B178AB" w:rsidRPr="00CE6DAB" w14:paraId="0AB993F4" w14:textId="77777777" w:rsidTr="001C3C4D">
        <w:trPr>
          <w:trHeight w:val="255"/>
        </w:trPr>
        <w:tc>
          <w:tcPr>
            <w:tcW w:w="312" w:type="pct"/>
            <w:tcBorders>
              <w:top w:val="nil"/>
              <w:left w:val="nil"/>
              <w:right w:val="nil"/>
            </w:tcBorders>
            <w:shd w:val="clear" w:color="auto" w:fill="auto"/>
            <w:noWrap/>
            <w:vAlign w:val="bottom"/>
          </w:tcPr>
          <w:p w14:paraId="3D8CDB70" w14:textId="77777777" w:rsidR="00B178AB" w:rsidRPr="00F04F7F" w:rsidRDefault="00B178AB" w:rsidP="001C3C4D">
            <w:pPr>
              <w:spacing w:after="0"/>
              <w:jc w:val="right"/>
              <w:rPr>
                <w:color w:val="000000"/>
                <w:sz w:val="20"/>
              </w:rPr>
            </w:pPr>
            <w:r w:rsidRPr="001E7C39">
              <w:rPr>
                <w:sz w:val="20"/>
              </w:rPr>
              <w:t>2006</w:t>
            </w:r>
          </w:p>
        </w:tc>
        <w:tc>
          <w:tcPr>
            <w:tcW w:w="313" w:type="pct"/>
            <w:tcBorders>
              <w:top w:val="nil"/>
              <w:left w:val="nil"/>
              <w:right w:val="nil"/>
            </w:tcBorders>
            <w:vAlign w:val="bottom"/>
          </w:tcPr>
          <w:p w14:paraId="5FCB20F7" w14:textId="77777777" w:rsidR="00B178AB" w:rsidRPr="00CE6DAB" w:rsidRDefault="00B178AB" w:rsidP="001C3C4D">
            <w:pPr>
              <w:spacing w:after="0"/>
              <w:jc w:val="right"/>
              <w:rPr>
                <w:sz w:val="20"/>
              </w:rPr>
            </w:pPr>
            <w:r>
              <w:rPr>
                <w:rFonts w:ascii="Calibri" w:hAnsi="Calibri"/>
                <w:color w:val="000000"/>
                <w:szCs w:val="22"/>
              </w:rPr>
              <w:t>41</w:t>
            </w:r>
          </w:p>
        </w:tc>
        <w:tc>
          <w:tcPr>
            <w:tcW w:w="312" w:type="pct"/>
            <w:tcBorders>
              <w:top w:val="nil"/>
              <w:left w:val="nil"/>
              <w:right w:val="nil"/>
            </w:tcBorders>
            <w:shd w:val="clear" w:color="auto" w:fill="auto"/>
            <w:noWrap/>
            <w:vAlign w:val="bottom"/>
          </w:tcPr>
          <w:p w14:paraId="0EBC964D" w14:textId="77777777" w:rsidR="00B178AB" w:rsidRPr="00CE6DAB" w:rsidRDefault="00B178AB" w:rsidP="001C3C4D">
            <w:pPr>
              <w:spacing w:after="0"/>
              <w:jc w:val="right"/>
              <w:rPr>
                <w:color w:val="000000"/>
                <w:sz w:val="20"/>
              </w:rPr>
            </w:pPr>
            <w:r>
              <w:rPr>
                <w:rFonts w:ascii="Calibri" w:hAnsi="Calibri"/>
                <w:color w:val="000000"/>
                <w:szCs w:val="22"/>
              </w:rPr>
              <w:t>4</w:t>
            </w:r>
          </w:p>
        </w:tc>
        <w:tc>
          <w:tcPr>
            <w:tcW w:w="313" w:type="pct"/>
            <w:tcBorders>
              <w:top w:val="nil"/>
              <w:left w:val="nil"/>
              <w:right w:val="nil"/>
            </w:tcBorders>
            <w:shd w:val="clear" w:color="auto" w:fill="auto"/>
            <w:noWrap/>
            <w:vAlign w:val="bottom"/>
          </w:tcPr>
          <w:p w14:paraId="73DEB108" w14:textId="77777777" w:rsidR="00B178AB" w:rsidRPr="00CE6DAB" w:rsidRDefault="00B178AB" w:rsidP="001C3C4D">
            <w:pPr>
              <w:spacing w:after="0"/>
              <w:jc w:val="right"/>
              <w:rPr>
                <w:color w:val="000000"/>
                <w:sz w:val="20"/>
              </w:rPr>
            </w:pPr>
            <w:r>
              <w:rPr>
                <w:rFonts w:ascii="Calibri" w:hAnsi="Calibri"/>
                <w:color w:val="000000"/>
                <w:szCs w:val="22"/>
              </w:rPr>
              <w:t>26</w:t>
            </w:r>
          </w:p>
        </w:tc>
        <w:tc>
          <w:tcPr>
            <w:tcW w:w="312" w:type="pct"/>
            <w:tcBorders>
              <w:top w:val="nil"/>
              <w:left w:val="nil"/>
              <w:right w:val="nil"/>
            </w:tcBorders>
            <w:shd w:val="clear" w:color="auto" w:fill="auto"/>
            <w:noWrap/>
            <w:vAlign w:val="bottom"/>
          </w:tcPr>
          <w:p w14:paraId="413A6E6D" w14:textId="77777777" w:rsidR="00B178AB" w:rsidRPr="00CE6DAB" w:rsidRDefault="00B178AB" w:rsidP="001C3C4D">
            <w:pPr>
              <w:spacing w:after="0"/>
              <w:jc w:val="right"/>
              <w:rPr>
                <w:color w:val="000000"/>
                <w:sz w:val="20"/>
              </w:rPr>
            </w:pPr>
            <w:r>
              <w:rPr>
                <w:rFonts w:ascii="Calibri" w:hAnsi="Calibri"/>
                <w:color w:val="000000"/>
                <w:szCs w:val="22"/>
              </w:rPr>
              <w:t>33</w:t>
            </w:r>
          </w:p>
        </w:tc>
        <w:tc>
          <w:tcPr>
            <w:tcW w:w="313" w:type="pct"/>
            <w:tcBorders>
              <w:top w:val="nil"/>
              <w:left w:val="nil"/>
              <w:right w:val="nil"/>
            </w:tcBorders>
            <w:shd w:val="clear" w:color="auto" w:fill="auto"/>
            <w:noWrap/>
            <w:vAlign w:val="bottom"/>
          </w:tcPr>
          <w:p w14:paraId="79AB2270" w14:textId="77777777" w:rsidR="00B178AB" w:rsidRPr="00CE6DAB" w:rsidRDefault="00B178AB" w:rsidP="001C3C4D">
            <w:pPr>
              <w:spacing w:after="0"/>
              <w:jc w:val="right"/>
              <w:rPr>
                <w:color w:val="000000"/>
                <w:sz w:val="20"/>
              </w:rPr>
            </w:pPr>
            <w:r>
              <w:rPr>
                <w:rFonts w:ascii="Calibri" w:hAnsi="Calibri"/>
                <w:color w:val="000000"/>
                <w:szCs w:val="22"/>
              </w:rPr>
              <w:t>48</w:t>
            </w:r>
          </w:p>
        </w:tc>
        <w:tc>
          <w:tcPr>
            <w:tcW w:w="312" w:type="pct"/>
            <w:tcBorders>
              <w:top w:val="nil"/>
              <w:left w:val="nil"/>
              <w:right w:val="nil"/>
            </w:tcBorders>
            <w:shd w:val="clear" w:color="auto" w:fill="auto"/>
            <w:noWrap/>
            <w:vAlign w:val="bottom"/>
          </w:tcPr>
          <w:p w14:paraId="35551089" w14:textId="77777777" w:rsidR="00B178AB" w:rsidRPr="00CE6DAB" w:rsidRDefault="00B178AB" w:rsidP="001C3C4D">
            <w:pPr>
              <w:spacing w:after="0"/>
              <w:jc w:val="right"/>
              <w:rPr>
                <w:color w:val="000000"/>
                <w:sz w:val="20"/>
                <w:highlight w:val="lightGray"/>
              </w:rPr>
            </w:pPr>
            <w:r>
              <w:rPr>
                <w:rFonts w:ascii="Calibri" w:hAnsi="Calibri"/>
                <w:color w:val="000000"/>
                <w:szCs w:val="22"/>
              </w:rPr>
              <w:t>121</w:t>
            </w:r>
          </w:p>
        </w:tc>
        <w:tc>
          <w:tcPr>
            <w:tcW w:w="313" w:type="pct"/>
            <w:tcBorders>
              <w:top w:val="nil"/>
              <w:left w:val="nil"/>
              <w:right w:val="nil"/>
            </w:tcBorders>
            <w:shd w:val="clear" w:color="auto" w:fill="auto"/>
            <w:noWrap/>
            <w:vAlign w:val="bottom"/>
          </w:tcPr>
          <w:p w14:paraId="1B681656" w14:textId="77777777" w:rsidR="00B178AB" w:rsidRPr="00CE6DAB" w:rsidRDefault="00B178AB" w:rsidP="001C3C4D">
            <w:pPr>
              <w:spacing w:after="0"/>
              <w:jc w:val="right"/>
              <w:rPr>
                <w:color w:val="000000"/>
                <w:sz w:val="20"/>
              </w:rPr>
            </w:pPr>
            <w:r>
              <w:rPr>
                <w:rFonts w:ascii="Calibri" w:hAnsi="Calibri"/>
                <w:color w:val="000000"/>
                <w:szCs w:val="22"/>
              </w:rPr>
              <w:t>72</w:t>
            </w:r>
          </w:p>
        </w:tc>
        <w:tc>
          <w:tcPr>
            <w:tcW w:w="312" w:type="pct"/>
            <w:tcBorders>
              <w:top w:val="nil"/>
              <w:left w:val="nil"/>
              <w:right w:val="nil"/>
            </w:tcBorders>
            <w:shd w:val="clear" w:color="auto" w:fill="auto"/>
            <w:noWrap/>
            <w:vAlign w:val="bottom"/>
          </w:tcPr>
          <w:p w14:paraId="032DAE6C" w14:textId="77777777" w:rsidR="00B178AB" w:rsidRPr="00CE6DAB" w:rsidRDefault="00B178AB" w:rsidP="001C3C4D">
            <w:pPr>
              <w:spacing w:after="0"/>
              <w:jc w:val="right"/>
              <w:rPr>
                <w:color w:val="000000"/>
                <w:sz w:val="20"/>
              </w:rPr>
            </w:pPr>
            <w:r>
              <w:rPr>
                <w:rFonts w:ascii="Calibri" w:hAnsi="Calibri"/>
                <w:color w:val="000000"/>
                <w:szCs w:val="22"/>
              </w:rPr>
              <w:t>45</w:t>
            </w:r>
          </w:p>
        </w:tc>
        <w:tc>
          <w:tcPr>
            <w:tcW w:w="313" w:type="pct"/>
            <w:tcBorders>
              <w:top w:val="nil"/>
              <w:left w:val="nil"/>
              <w:right w:val="nil"/>
            </w:tcBorders>
            <w:shd w:val="clear" w:color="auto" w:fill="auto"/>
            <w:noWrap/>
            <w:vAlign w:val="bottom"/>
          </w:tcPr>
          <w:p w14:paraId="0A891C29" w14:textId="77777777" w:rsidR="00B178AB" w:rsidRPr="00CE6DAB" w:rsidRDefault="00B178AB" w:rsidP="001C3C4D">
            <w:pPr>
              <w:spacing w:after="0"/>
              <w:jc w:val="right"/>
              <w:rPr>
                <w:color w:val="000000"/>
                <w:sz w:val="20"/>
              </w:rPr>
            </w:pPr>
            <w:r>
              <w:rPr>
                <w:rFonts w:ascii="Calibri" w:hAnsi="Calibri"/>
                <w:color w:val="000000"/>
                <w:szCs w:val="22"/>
              </w:rPr>
              <w:t>17</w:t>
            </w:r>
          </w:p>
        </w:tc>
        <w:tc>
          <w:tcPr>
            <w:tcW w:w="312" w:type="pct"/>
            <w:tcBorders>
              <w:top w:val="nil"/>
              <w:left w:val="nil"/>
              <w:right w:val="nil"/>
            </w:tcBorders>
            <w:shd w:val="clear" w:color="auto" w:fill="auto"/>
            <w:noWrap/>
            <w:vAlign w:val="bottom"/>
          </w:tcPr>
          <w:p w14:paraId="490A09D8" w14:textId="77777777" w:rsidR="00B178AB" w:rsidRPr="00CE6DAB" w:rsidRDefault="00B178AB" w:rsidP="001C3C4D">
            <w:pPr>
              <w:spacing w:after="0"/>
              <w:jc w:val="right"/>
              <w:rPr>
                <w:color w:val="000000"/>
                <w:sz w:val="20"/>
              </w:rPr>
            </w:pPr>
            <w:r>
              <w:rPr>
                <w:rFonts w:ascii="Calibri" w:hAnsi="Calibri"/>
                <w:color w:val="000000"/>
                <w:szCs w:val="22"/>
              </w:rPr>
              <w:t>29</w:t>
            </w:r>
          </w:p>
        </w:tc>
        <w:tc>
          <w:tcPr>
            <w:tcW w:w="313" w:type="pct"/>
            <w:tcBorders>
              <w:top w:val="nil"/>
              <w:left w:val="nil"/>
              <w:right w:val="nil"/>
            </w:tcBorders>
            <w:shd w:val="clear" w:color="auto" w:fill="auto"/>
            <w:noWrap/>
            <w:vAlign w:val="bottom"/>
          </w:tcPr>
          <w:p w14:paraId="21286FBD" w14:textId="77777777" w:rsidR="00B178AB" w:rsidRPr="00CE6DAB" w:rsidRDefault="00B178AB" w:rsidP="001C3C4D">
            <w:pPr>
              <w:spacing w:after="0"/>
              <w:jc w:val="right"/>
              <w:rPr>
                <w:color w:val="000000"/>
                <w:sz w:val="20"/>
              </w:rPr>
            </w:pPr>
            <w:r>
              <w:rPr>
                <w:rFonts w:ascii="Calibri" w:hAnsi="Calibri"/>
                <w:color w:val="000000"/>
                <w:szCs w:val="22"/>
              </w:rPr>
              <w:t>27</w:t>
            </w:r>
          </w:p>
        </w:tc>
        <w:tc>
          <w:tcPr>
            <w:tcW w:w="312" w:type="pct"/>
            <w:tcBorders>
              <w:top w:val="nil"/>
              <w:left w:val="nil"/>
              <w:right w:val="nil"/>
            </w:tcBorders>
            <w:shd w:val="clear" w:color="auto" w:fill="auto"/>
            <w:noWrap/>
            <w:vAlign w:val="bottom"/>
          </w:tcPr>
          <w:p w14:paraId="27536CC5" w14:textId="77777777" w:rsidR="00B178AB" w:rsidRPr="00CE6DAB" w:rsidRDefault="00B178AB" w:rsidP="001C3C4D">
            <w:pPr>
              <w:spacing w:after="0"/>
              <w:jc w:val="right"/>
              <w:rPr>
                <w:color w:val="000000"/>
                <w:sz w:val="20"/>
              </w:rPr>
            </w:pPr>
            <w:r>
              <w:rPr>
                <w:rFonts w:ascii="Calibri" w:hAnsi="Calibri"/>
                <w:color w:val="000000"/>
                <w:szCs w:val="22"/>
              </w:rPr>
              <w:t>22</w:t>
            </w:r>
          </w:p>
        </w:tc>
        <w:tc>
          <w:tcPr>
            <w:tcW w:w="313" w:type="pct"/>
            <w:tcBorders>
              <w:top w:val="nil"/>
              <w:left w:val="nil"/>
              <w:right w:val="nil"/>
            </w:tcBorders>
            <w:shd w:val="clear" w:color="auto" w:fill="auto"/>
            <w:noWrap/>
            <w:vAlign w:val="bottom"/>
          </w:tcPr>
          <w:p w14:paraId="46808381" w14:textId="77777777" w:rsidR="00B178AB" w:rsidRPr="00CE6DAB" w:rsidRDefault="00B178AB" w:rsidP="001C3C4D">
            <w:pPr>
              <w:spacing w:after="0"/>
              <w:jc w:val="right"/>
              <w:rPr>
                <w:color w:val="000000"/>
                <w:sz w:val="20"/>
              </w:rPr>
            </w:pPr>
            <w:r>
              <w:rPr>
                <w:rFonts w:ascii="Calibri" w:hAnsi="Calibri"/>
                <w:color w:val="000000"/>
                <w:szCs w:val="22"/>
              </w:rPr>
              <w:t>23</w:t>
            </w:r>
          </w:p>
        </w:tc>
        <w:tc>
          <w:tcPr>
            <w:tcW w:w="312" w:type="pct"/>
            <w:tcBorders>
              <w:top w:val="nil"/>
              <w:left w:val="nil"/>
              <w:right w:val="nil"/>
            </w:tcBorders>
            <w:shd w:val="clear" w:color="auto" w:fill="auto"/>
            <w:noWrap/>
            <w:vAlign w:val="bottom"/>
          </w:tcPr>
          <w:p w14:paraId="4B41BFB5" w14:textId="77777777" w:rsidR="00B178AB" w:rsidRPr="00CE6DAB" w:rsidRDefault="00B178AB" w:rsidP="001C3C4D">
            <w:pPr>
              <w:spacing w:after="0"/>
              <w:jc w:val="right"/>
              <w:rPr>
                <w:color w:val="000000"/>
                <w:sz w:val="20"/>
              </w:rPr>
            </w:pPr>
            <w:r>
              <w:rPr>
                <w:rFonts w:ascii="Calibri" w:hAnsi="Calibri"/>
                <w:color w:val="000000"/>
                <w:szCs w:val="22"/>
              </w:rPr>
              <w:t>34</w:t>
            </w:r>
          </w:p>
        </w:tc>
        <w:tc>
          <w:tcPr>
            <w:tcW w:w="313" w:type="pct"/>
            <w:tcBorders>
              <w:top w:val="nil"/>
              <w:left w:val="nil"/>
              <w:right w:val="nil"/>
            </w:tcBorders>
            <w:shd w:val="clear" w:color="auto" w:fill="auto"/>
            <w:noWrap/>
            <w:vAlign w:val="bottom"/>
          </w:tcPr>
          <w:p w14:paraId="34646669" w14:textId="77777777" w:rsidR="00B178AB" w:rsidRPr="00CE6DAB" w:rsidRDefault="00B178AB" w:rsidP="001C3C4D">
            <w:pPr>
              <w:spacing w:after="0"/>
              <w:jc w:val="right"/>
              <w:rPr>
                <w:color w:val="000000"/>
                <w:sz w:val="20"/>
              </w:rPr>
            </w:pPr>
            <w:r>
              <w:rPr>
                <w:rFonts w:ascii="Calibri" w:hAnsi="Calibri"/>
                <w:color w:val="000000"/>
                <w:szCs w:val="22"/>
              </w:rPr>
              <w:t>20</w:t>
            </w:r>
          </w:p>
        </w:tc>
      </w:tr>
      <w:tr w:rsidR="00B178AB" w:rsidRPr="00CE6DAB" w14:paraId="565C42E9" w14:textId="77777777" w:rsidTr="001C3C4D">
        <w:trPr>
          <w:trHeight w:val="255"/>
        </w:trPr>
        <w:tc>
          <w:tcPr>
            <w:tcW w:w="312" w:type="pct"/>
            <w:tcBorders>
              <w:top w:val="nil"/>
              <w:left w:val="nil"/>
              <w:bottom w:val="nil"/>
              <w:right w:val="nil"/>
            </w:tcBorders>
            <w:shd w:val="clear" w:color="auto" w:fill="auto"/>
            <w:noWrap/>
            <w:vAlign w:val="bottom"/>
          </w:tcPr>
          <w:p w14:paraId="0C6DA7E6" w14:textId="77777777" w:rsidR="00B178AB" w:rsidRPr="00F04F7F" w:rsidRDefault="00B178AB" w:rsidP="001C3C4D">
            <w:pPr>
              <w:spacing w:after="0"/>
              <w:jc w:val="right"/>
              <w:rPr>
                <w:color w:val="000000"/>
                <w:sz w:val="20"/>
              </w:rPr>
            </w:pPr>
            <w:r w:rsidRPr="001E7C39">
              <w:rPr>
                <w:sz w:val="20"/>
              </w:rPr>
              <w:t>2010</w:t>
            </w:r>
          </w:p>
        </w:tc>
        <w:tc>
          <w:tcPr>
            <w:tcW w:w="313" w:type="pct"/>
            <w:tcBorders>
              <w:top w:val="nil"/>
              <w:left w:val="nil"/>
              <w:bottom w:val="nil"/>
              <w:right w:val="nil"/>
            </w:tcBorders>
            <w:vAlign w:val="bottom"/>
          </w:tcPr>
          <w:p w14:paraId="65CED521" w14:textId="77777777" w:rsidR="00B178AB" w:rsidRPr="00CE6DAB" w:rsidRDefault="00B178AB" w:rsidP="001C3C4D">
            <w:pPr>
              <w:spacing w:after="0"/>
              <w:jc w:val="right"/>
              <w:rPr>
                <w:sz w:val="20"/>
              </w:rPr>
            </w:pPr>
            <w:r>
              <w:rPr>
                <w:rFonts w:ascii="Calibri" w:hAnsi="Calibri"/>
                <w:color w:val="000000"/>
                <w:szCs w:val="22"/>
              </w:rPr>
              <w:t>39</w:t>
            </w:r>
          </w:p>
        </w:tc>
        <w:tc>
          <w:tcPr>
            <w:tcW w:w="312" w:type="pct"/>
            <w:tcBorders>
              <w:top w:val="nil"/>
              <w:left w:val="nil"/>
              <w:bottom w:val="nil"/>
              <w:right w:val="nil"/>
            </w:tcBorders>
            <w:shd w:val="clear" w:color="auto" w:fill="auto"/>
            <w:noWrap/>
            <w:vAlign w:val="bottom"/>
          </w:tcPr>
          <w:p w14:paraId="4AD34421" w14:textId="77777777" w:rsidR="00B178AB" w:rsidRPr="00CE6DAB" w:rsidRDefault="00B178AB" w:rsidP="001C3C4D">
            <w:pPr>
              <w:spacing w:after="0"/>
              <w:jc w:val="right"/>
              <w:rPr>
                <w:color w:val="000000"/>
                <w:sz w:val="20"/>
              </w:rPr>
            </w:pPr>
            <w:r>
              <w:rPr>
                <w:rFonts w:ascii="Calibri" w:hAnsi="Calibri"/>
                <w:color w:val="000000"/>
                <w:szCs w:val="22"/>
              </w:rPr>
              <w:t>5</w:t>
            </w:r>
          </w:p>
        </w:tc>
        <w:tc>
          <w:tcPr>
            <w:tcW w:w="313" w:type="pct"/>
            <w:tcBorders>
              <w:top w:val="nil"/>
              <w:left w:val="nil"/>
              <w:bottom w:val="nil"/>
              <w:right w:val="nil"/>
            </w:tcBorders>
            <w:shd w:val="clear" w:color="auto" w:fill="auto"/>
            <w:noWrap/>
            <w:vAlign w:val="bottom"/>
          </w:tcPr>
          <w:p w14:paraId="25E98A78" w14:textId="77777777" w:rsidR="00B178AB" w:rsidRPr="00CE6DAB" w:rsidRDefault="00B178AB" w:rsidP="001C3C4D">
            <w:pPr>
              <w:spacing w:after="0"/>
              <w:jc w:val="right"/>
              <w:rPr>
                <w:color w:val="000000"/>
                <w:sz w:val="20"/>
              </w:rPr>
            </w:pPr>
            <w:r>
              <w:rPr>
                <w:rFonts w:ascii="Calibri" w:hAnsi="Calibri"/>
                <w:color w:val="000000"/>
                <w:szCs w:val="22"/>
              </w:rPr>
              <w:t>37</w:t>
            </w:r>
          </w:p>
        </w:tc>
        <w:tc>
          <w:tcPr>
            <w:tcW w:w="312" w:type="pct"/>
            <w:tcBorders>
              <w:top w:val="nil"/>
              <w:left w:val="nil"/>
              <w:bottom w:val="nil"/>
              <w:right w:val="nil"/>
            </w:tcBorders>
            <w:shd w:val="clear" w:color="auto" w:fill="auto"/>
            <w:noWrap/>
            <w:vAlign w:val="bottom"/>
          </w:tcPr>
          <w:p w14:paraId="0B71E754" w14:textId="77777777" w:rsidR="00B178AB" w:rsidRPr="00CE6DAB" w:rsidRDefault="00B178AB" w:rsidP="001C3C4D">
            <w:pPr>
              <w:spacing w:after="0"/>
              <w:jc w:val="right"/>
              <w:rPr>
                <w:color w:val="000000"/>
                <w:sz w:val="20"/>
                <w:highlight w:val="lightGray"/>
              </w:rPr>
            </w:pPr>
            <w:r>
              <w:rPr>
                <w:rFonts w:ascii="Calibri" w:hAnsi="Calibri"/>
                <w:color w:val="000000"/>
                <w:szCs w:val="22"/>
              </w:rPr>
              <w:t>80</w:t>
            </w:r>
          </w:p>
        </w:tc>
        <w:tc>
          <w:tcPr>
            <w:tcW w:w="313" w:type="pct"/>
            <w:tcBorders>
              <w:top w:val="nil"/>
              <w:left w:val="nil"/>
              <w:bottom w:val="nil"/>
              <w:right w:val="nil"/>
            </w:tcBorders>
            <w:shd w:val="clear" w:color="auto" w:fill="auto"/>
            <w:noWrap/>
            <w:vAlign w:val="bottom"/>
          </w:tcPr>
          <w:p w14:paraId="2BC42ACD" w14:textId="77777777" w:rsidR="00B178AB" w:rsidRPr="00CE6DAB" w:rsidRDefault="00B178AB" w:rsidP="001C3C4D">
            <w:pPr>
              <w:spacing w:after="0"/>
              <w:jc w:val="right"/>
              <w:rPr>
                <w:color w:val="000000"/>
                <w:sz w:val="20"/>
              </w:rPr>
            </w:pPr>
            <w:r>
              <w:rPr>
                <w:rFonts w:ascii="Calibri" w:hAnsi="Calibri"/>
                <w:color w:val="000000"/>
                <w:szCs w:val="22"/>
              </w:rPr>
              <w:t>66</w:t>
            </w:r>
          </w:p>
        </w:tc>
        <w:tc>
          <w:tcPr>
            <w:tcW w:w="312" w:type="pct"/>
            <w:tcBorders>
              <w:top w:val="nil"/>
              <w:left w:val="nil"/>
              <w:bottom w:val="nil"/>
              <w:right w:val="nil"/>
            </w:tcBorders>
            <w:shd w:val="clear" w:color="auto" w:fill="auto"/>
            <w:noWrap/>
            <w:vAlign w:val="bottom"/>
          </w:tcPr>
          <w:p w14:paraId="1FAAD789" w14:textId="77777777" w:rsidR="00B178AB" w:rsidRPr="00CE6DAB" w:rsidRDefault="00B178AB" w:rsidP="001C3C4D">
            <w:pPr>
              <w:spacing w:after="0"/>
              <w:jc w:val="right"/>
              <w:rPr>
                <w:color w:val="000000"/>
                <w:sz w:val="20"/>
              </w:rPr>
            </w:pPr>
            <w:r>
              <w:rPr>
                <w:rFonts w:ascii="Calibri" w:hAnsi="Calibri"/>
                <w:color w:val="000000"/>
                <w:szCs w:val="22"/>
              </w:rPr>
              <w:t>20</w:t>
            </w:r>
          </w:p>
        </w:tc>
        <w:tc>
          <w:tcPr>
            <w:tcW w:w="313" w:type="pct"/>
            <w:tcBorders>
              <w:top w:val="nil"/>
              <w:left w:val="nil"/>
              <w:bottom w:val="nil"/>
              <w:right w:val="nil"/>
            </w:tcBorders>
            <w:shd w:val="clear" w:color="auto" w:fill="auto"/>
            <w:noWrap/>
            <w:vAlign w:val="bottom"/>
          </w:tcPr>
          <w:p w14:paraId="781B6D2C" w14:textId="77777777" w:rsidR="00B178AB" w:rsidRPr="00CE6DAB" w:rsidRDefault="00B178AB" w:rsidP="001C3C4D">
            <w:pPr>
              <w:spacing w:after="0"/>
              <w:jc w:val="right"/>
              <w:rPr>
                <w:color w:val="000000"/>
                <w:sz w:val="20"/>
              </w:rPr>
            </w:pPr>
            <w:r>
              <w:rPr>
                <w:rFonts w:ascii="Calibri" w:hAnsi="Calibri"/>
                <w:color w:val="000000"/>
                <w:szCs w:val="22"/>
              </w:rPr>
              <w:t>8</w:t>
            </w:r>
          </w:p>
        </w:tc>
        <w:tc>
          <w:tcPr>
            <w:tcW w:w="312" w:type="pct"/>
            <w:tcBorders>
              <w:top w:val="nil"/>
              <w:left w:val="nil"/>
              <w:bottom w:val="nil"/>
              <w:right w:val="nil"/>
            </w:tcBorders>
            <w:shd w:val="clear" w:color="auto" w:fill="auto"/>
            <w:noWrap/>
            <w:vAlign w:val="bottom"/>
          </w:tcPr>
          <w:p w14:paraId="4F3818FC" w14:textId="77777777" w:rsidR="00B178AB" w:rsidRPr="00CE6DAB" w:rsidRDefault="00B178AB" w:rsidP="001C3C4D">
            <w:pPr>
              <w:spacing w:after="0"/>
              <w:jc w:val="right"/>
              <w:rPr>
                <w:color w:val="000000"/>
                <w:sz w:val="20"/>
              </w:rPr>
            </w:pPr>
            <w:r>
              <w:rPr>
                <w:rFonts w:ascii="Calibri" w:hAnsi="Calibri"/>
                <w:color w:val="000000"/>
                <w:szCs w:val="22"/>
              </w:rPr>
              <w:t>20</w:t>
            </w:r>
          </w:p>
        </w:tc>
        <w:tc>
          <w:tcPr>
            <w:tcW w:w="313" w:type="pct"/>
            <w:tcBorders>
              <w:top w:val="nil"/>
              <w:left w:val="nil"/>
              <w:bottom w:val="nil"/>
              <w:right w:val="nil"/>
            </w:tcBorders>
            <w:shd w:val="clear" w:color="auto" w:fill="auto"/>
            <w:noWrap/>
            <w:vAlign w:val="bottom"/>
          </w:tcPr>
          <w:p w14:paraId="362359E2" w14:textId="77777777" w:rsidR="00B178AB" w:rsidRPr="00CE6DAB" w:rsidRDefault="00B178AB" w:rsidP="001C3C4D">
            <w:pPr>
              <w:spacing w:after="0"/>
              <w:jc w:val="right"/>
              <w:rPr>
                <w:color w:val="000000"/>
                <w:sz w:val="20"/>
              </w:rPr>
            </w:pPr>
            <w:r>
              <w:rPr>
                <w:rFonts w:ascii="Calibri" w:hAnsi="Calibri"/>
                <w:color w:val="000000"/>
                <w:szCs w:val="22"/>
              </w:rPr>
              <w:t>27</w:t>
            </w:r>
          </w:p>
        </w:tc>
        <w:tc>
          <w:tcPr>
            <w:tcW w:w="312" w:type="pct"/>
            <w:tcBorders>
              <w:top w:val="nil"/>
              <w:left w:val="nil"/>
              <w:bottom w:val="nil"/>
              <w:right w:val="nil"/>
            </w:tcBorders>
            <w:shd w:val="clear" w:color="auto" w:fill="auto"/>
            <w:noWrap/>
            <w:vAlign w:val="bottom"/>
          </w:tcPr>
          <w:p w14:paraId="053C00E2" w14:textId="77777777" w:rsidR="00B178AB" w:rsidRPr="00CE6DAB" w:rsidRDefault="00B178AB" w:rsidP="001C3C4D">
            <w:pPr>
              <w:spacing w:after="0"/>
              <w:jc w:val="right"/>
              <w:rPr>
                <w:color w:val="000000"/>
                <w:sz w:val="20"/>
              </w:rPr>
            </w:pPr>
            <w:r>
              <w:rPr>
                <w:rFonts w:ascii="Calibri" w:hAnsi="Calibri"/>
                <w:color w:val="000000"/>
                <w:szCs w:val="22"/>
              </w:rPr>
              <w:t>39</w:t>
            </w:r>
          </w:p>
        </w:tc>
        <w:tc>
          <w:tcPr>
            <w:tcW w:w="313" w:type="pct"/>
            <w:tcBorders>
              <w:top w:val="nil"/>
              <w:left w:val="nil"/>
              <w:bottom w:val="nil"/>
              <w:right w:val="nil"/>
            </w:tcBorders>
            <w:shd w:val="clear" w:color="auto" w:fill="auto"/>
            <w:noWrap/>
            <w:vAlign w:val="bottom"/>
          </w:tcPr>
          <w:p w14:paraId="69FA800B" w14:textId="77777777" w:rsidR="00B178AB" w:rsidRPr="00CE6DAB" w:rsidRDefault="00B178AB" w:rsidP="001C3C4D">
            <w:pPr>
              <w:spacing w:after="0"/>
              <w:jc w:val="right"/>
              <w:rPr>
                <w:color w:val="000000"/>
                <w:sz w:val="20"/>
              </w:rPr>
            </w:pPr>
            <w:r>
              <w:rPr>
                <w:rFonts w:ascii="Calibri" w:hAnsi="Calibri"/>
                <w:color w:val="000000"/>
                <w:szCs w:val="22"/>
              </w:rPr>
              <w:t>38</w:t>
            </w:r>
          </w:p>
        </w:tc>
        <w:tc>
          <w:tcPr>
            <w:tcW w:w="312" w:type="pct"/>
            <w:tcBorders>
              <w:top w:val="nil"/>
              <w:left w:val="nil"/>
              <w:bottom w:val="nil"/>
              <w:right w:val="nil"/>
            </w:tcBorders>
            <w:shd w:val="clear" w:color="auto" w:fill="auto"/>
            <w:noWrap/>
            <w:vAlign w:val="bottom"/>
          </w:tcPr>
          <w:p w14:paraId="4A0F0AB3" w14:textId="77777777" w:rsidR="00B178AB" w:rsidRPr="00CE6DAB" w:rsidRDefault="00B178AB" w:rsidP="001C3C4D">
            <w:pPr>
              <w:spacing w:after="0"/>
              <w:jc w:val="right"/>
              <w:rPr>
                <w:color w:val="000000"/>
                <w:sz w:val="20"/>
              </w:rPr>
            </w:pPr>
            <w:r>
              <w:rPr>
                <w:rFonts w:ascii="Calibri" w:hAnsi="Calibri"/>
                <w:color w:val="000000"/>
                <w:szCs w:val="22"/>
              </w:rPr>
              <w:t>18</w:t>
            </w:r>
          </w:p>
        </w:tc>
        <w:tc>
          <w:tcPr>
            <w:tcW w:w="313" w:type="pct"/>
            <w:tcBorders>
              <w:top w:val="nil"/>
              <w:left w:val="nil"/>
              <w:bottom w:val="nil"/>
              <w:right w:val="nil"/>
            </w:tcBorders>
            <w:shd w:val="clear" w:color="auto" w:fill="auto"/>
            <w:noWrap/>
            <w:vAlign w:val="bottom"/>
          </w:tcPr>
          <w:p w14:paraId="3E1A53AA" w14:textId="77777777" w:rsidR="00B178AB" w:rsidRPr="00CE6DAB" w:rsidRDefault="00B178AB" w:rsidP="001C3C4D">
            <w:pPr>
              <w:spacing w:after="0"/>
              <w:jc w:val="right"/>
              <w:rPr>
                <w:color w:val="000000"/>
                <w:sz w:val="20"/>
              </w:rPr>
            </w:pPr>
            <w:r>
              <w:rPr>
                <w:rFonts w:ascii="Calibri" w:hAnsi="Calibri"/>
                <w:color w:val="000000"/>
                <w:szCs w:val="22"/>
              </w:rPr>
              <w:t>13</w:t>
            </w:r>
          </w:p>
        </w:tc>
        <w:tc>
          <w:tcPr>
            <w:tcW w:w="312" w:type="pct"/>
            <w:tcBorders>
              <w:top w:val="nil"/>
              <w:left w:val="nil"/>
              <w:bottom w:val="nil"/>
              <w:right w:val="nil"/>
            </w:tcBorders>
            <w:shd w:val="clear" w:color="auto" w:fill="auto"/>
            <w:noWrap/>
            <w:vAlign w:val="bottom"/>
          </w:tcPr>
          <w:p w14:paraId="1308640C" w14:textId="77777777" w:rsidR="00B178AB" w:rsidRPr="00CE6DAB" w:rsidRDefault="00B178AB" w:rsidP="001C3C4D">
            <w:pPr>
              <w:spacing w:after="0"/>
              <w:jc w:val="right"/>
              <w:rPr>
                <w:color w:val="000000"/>
                <w:sz w:val="20"/>
              </w:rPr>
            </w:pPr>
            <w:r>
              <w:rPr>
                <w:rFonts w:ascii="Calibri" w:hAnsi="Calibri"/>
                <w:color w:val="000000"/>
                <w:szCs w:val="22"/>
              </w:rPr>
              <w:t>2</w:t>
            </w:r>
          </w:p>
        </w:tc>
        <w:tc>
          <w:tcPr>
            <w:tcW w:w="313" w:type="pct"/>
            <w:tcBorders>
              <w:top w:val="nil"/>
              <w:left w:val="nil"/>
              <w:bottom w:val="nil"/>
              <w:right w:val="nil"/>
            </w:tcBorders>
            <w:shd w:val="clear" w:color="auto" w:fill="auto"/>
            <w:noWrap/>
            <w:vAlign w:val="bottom"/>
          </w:tcPr>
          <w:p w14:paraId="43F2D82E" w14:textId="77777777" w:rsidR="00B178AB" w:rsidRPr="00CE6DAB" w:rsidRDefault="00B178AB" w:rsidP="001C3C4D">
            <w:pPr>
              <w:spacing w:after="0"/>
              <w:jc w:val="right"/>
              <w:rPr>
                <w:color w:val="000000"/>
                <w:sz w:val="20"/>
              </w:rPr>
            </w:pPr>
            <w:r>
              <w:rPr>
                <w:rFonts w:ascii="Calibri" w:hAnsi="Calibri"/>
                <w:color w:val="000000"/>
                <w:szCs w:val="22"/>
              </w:rPr>
              <w:t>8</w:t>
            </w:r>
          </w:p>
        </w:tc>
      </w:tr>
      <w:tr w:rsidR="00B178AB" w:rsidRPr="00CE6DAB" w14:paraId="18C4B6EE" w14:textId="77777777" w:rsidTr="001C3C4D">
        <w:trPr>
          <w:trHeight w:val="255"/>
        </w:trPr>
        <w:tc>
          <w:tcPr>
            <w:tcW w:w="312" w:type="pct"/>
            <w:tcBorders>
              <w:top w:val="nil"/>
              <w:left w:val="nil"/>
              <w:bottom w:val="nil"/>
              <w:right w:val="nil"/>
            </w:tcBorders>
            <w:shd w:val="clear" w:color="auto" w:fill="auto"/>
            <w:noWrap/>
            <w:vAlign w:val="bottom"/>
          </w:tcPr>
          <w:p w14:paraId="2C7FDB8F" w14:textId="77777777" w:rsidR="00B178AB" w:rsidRPr="001E7C39" w:rsidRDefault="00B178AB" w:rsidP="001C3C4D">
            <w:pPr>
              <w:spacing w:after="0"/>
              <w:jc w:val="right"/>
              <w:rPr>
                <w:sz w:val="20"/>
              </w:rPr>
            </w:pPr>
            <w:r>
              <w:rPr>
                <w:sz w:val="20"/>
              </w:rPr>
              <w:t>2012</w:t>
            </w:r>
          </w:p>
        </w:tc>
        <w:tc>
          <w:tcPr>
            <w:tcW w:w="313" w:type="pct"/>
            <w:tcBorders>
              <w:top w:val="nil"/>
              <w:left w:val="nil"/>
              <w:bottom w:val="nil"/>
              <w:right w:val="nil"/>
            </w:tcBorders>
            <w:vAlign w:val="bottom"/>
          </w:tcPr>
          <w:p w14:paraId="4016BA8A" w14:textId="77777777" w:rsidR="00B178AB" w:rsidRPr="00CE6DAB" w:rsidRDefault="00B178AB" w:rsidP="001C3C4D">
            <w:pPr>
              <w:spacing w:after="0"/>
              <w:jc w:val="right"/>
              <w:rPr>
                <w:sz w:val="20"/>
              </w:rPr>
            </w:pPr>
            <w:r>
              <w:rPr>
                <w:rFonts w:ascii="Calibri" w:hAnsi="Calibri"/>
                <w:color w:val="000000"/>
                <w:szCs w:val="22"/>
              </w:rPr>
              <w:t>82</w:t>
            </w:r>
          </w:p>
        </w:tc>
        <w:tc>
          <w:tcPr>
            <w:tcW w:w="312" w:type="pct"/>
            <w:tcBorders>
              <w:top w:val="nil"/>
              <w:left w:val="nil"/>
              <w:bottom w:val="nil"/>
              <w:right w:val="nil"/>
            </w:tcBorders>
            <w:shd w:val="clear" w:color="auto" w:fill="auto"/>
            <w:noWrap/>
            <w:vAlign w:val="bottom"/>
          </w:tcPr>
          <w:p w14:paraId="42FF25D0" w14:textId="77777777" w:rsidR="00B178AB" w:rsidRPr="00CE6DAB" w:rsidRDefault="00B178AB" w:rsidP="001C3C4D">
            <w:pPr>
              <w:spacing w:after="0"/>
              <w:jc w:val="right"/>
              <w:rPr>
                <w:sz w:val="20"/>
              </w:rPr>
            </w:pPr>
            <w:r>
              <w:rPr>
                <w:rFonts w:ascii="Calibri" w:hAnsi="Calibri"/>
                <w:color w:val="000000"/>
                <w:szCs w:val="22"/>
              </w:rPr>
              <w:t>8</w:t>
            </w:r>
          </w:p>
        </w:tc>
        <w:tc>
          <w:tcPr>
            <w:tcW w:w="313" w:type="pct"/>
            <w:tcBorders>
              <w:top w:val="nil"/>
              <w:left w:val="nil"/>
              <w:bottom w:val="nil"/>
              <w:right w:val="nil"/>
            </w:tcBorders>
            <w:shd w:val="clear" w:color="auto" w:fill="auto"/>
            <w:noWrap/>
            <w:vAlign w:val="bottom"/>
          </w:tcPr>
          <w:p w14:paraId="515A62B2" w14:textId="77777777" w:rsidR="00B178AB" w:rsidRPr="00CE6DAB" w:rsidRDefault="00B178AB" w:rsidP="001C3C4D">
            <w:pPr>
              <w:spacing w:after="0"/>
              <w:jc w:val="right"/>
              <w:rPr>
                <w:sz w:val="20"/>
              </w:rPr>
            </w:pPr>
            <w:r>
              <w:rPr>
                <w:rFonts w:ascii="Calibri" w:hAnsi="Calibri"/>
                <w:color w:val="000000"/>
                <w:szCs w:val="22"/>
              </w:rPr>
              <w:t>13</w:t>
            </w:r>
          </w:p>
        </w:tc>
        <w:tc>
          <w:tcPr>
            <w:tcW w:w="312" w:type="pct"/>
            <w:tcBorders>
              <w:top w:val="nil"/>
              <w:left w:val="nil"/>
              <w:bottom w:val="nil"/>
              <w:right w:val="nil"/>
            </w:tcBorders>
            <w:shd w:val="clear" w:color="auto" w:fill="auto"/>
            <w:noWrap/>
            <w:vAlign w:val="bottom"/>
          </w:tcPr>
          <w:p w14:paraId="1389211B" w14:textId="77777777" w:rsidR="00B178AB" w:rsidRPr="00CE6DAB" w:rsidRDefault="00B178AB" w:rsidP="001C3C4D">
            <w:pPr>
              <w:spacing w:after="0"/>
              <w:jc w:val="right"/>
              <w:rPr>
                <w:sz w:val="20"/>
                <w:shd w:val="clear" w:color="auto" w:fill="BFBFBF" w:themeFill="background1" w:themeFillShade="BF"/>
              </w:rPr>
            </w:pPr>
            <w:r>
              <w:rPr>
                <w:rFonts w:ascii="Calibri" w:hAnsi="Calibri"/>
                <w:color w:val="000000"/>
                <w:szCs w:val="22"/>
              </w:rPr>
              <w:t>16</w:t>
            </w:r>
          </w:p>
        </w:tc>
        <w:tc>
          <w:tcPr>
            <w:tcW w:w="313" w:type="pct"/>
            <w:tcBorders>
              <w:top w:val="nil"/>
              <w:left w:val="nil"/>
              <w:bottom w:val="nil"/>
              <w:right w:val="nil"/>
            </w:tcBorders>
            <w:shd w:val="clear" w:color="auto" w:fill="auto"/>
            <w:noWrap/>
            <w:vAlign w:val="bottom"/>
          </w:tcPr>
          <w:p w14:paraId="0EC7C581" w14:textId="77777777" w:rsidR="00B178AB" w:rsidRPr="00CE6DAB" w:rsidRDefault="00B178AB" w:rsidP="001C3C4D">
            <w:pPr>
              <w:spacing w:after="0"/>
              <w:jc w:val="right"/>
              <w:rPr>
                <w:sz w:val="20"/>
              </w:rPr>
            </w:pPr>
            <w:r>
              <w:rPr>
                <w:rFonts w:ascii="Calibri" w:hAnsi="Calibri"/>
                <w:color w:val="000000"/>
                <w:szCs w:val="22"/>
              </w:rPr>
              <w:t>42</w:t>
            </w:r>
          </w:p>
        </w:tc>
        <w:tc>
          <w:tcPr>
            <w:tcW w:w="312" w:type="pct"/>
            <w:tcBorders>
              <w:top w:val="nil"/>
              <w:left w:val="nil"/>
              <w:bottom w:val="nil"/>
              <w:right w:val="nil"/>
            </w:tcBorders>
            <w:shd w:val="clear" w:color="auto" w:fill="auto"/>
            <w:noWrap/>
            <w:vAlign w:val="bottom"/>
          </w:tcPr>
          <w:p w14:paraId="20F09E49" w14:textId="77777777" w:rsidR="00B178AB" w:rsidRPr="00CE6DAB" w:rsidRDefault="00B178AB" w:rsidP="001C3C4D">
            <w:pPr>
              <w:spacing w:after="0"/>
              <w:jc w:val="right"/>
              <w:rPr>
                <w:sz w:val="20"/>
                <w:highlight w:val="lightGray"/>
              </w:rPr>
            </w:pPr>
            <w:r>
              <w:rPr>
                <w:rFonts w:ascii="Calibri" w:hAnsi="Calibri"/>
                <w:color w:val="000000"/>
                <w:szCs w:val="22"/>
              </w:rPr>
              <w:t>138</w:t>
            </w:r>
          </w:p>
        </w:tc>
        <w:tc>
          <w:tcPr>
            <w:tcW w:w="313" w:type="pct"/>
            <w:tcBorders>
              <w:top w:val="nil"/>
              <w:left w:val="nil"/>
              <w:bottom w:val="nil"/>
              <w:right w:val="nil"/>
            </w:tcBorders>
            <w:shd w:val="clear" w:color="auto" w:fill="auto"/>
            <w:noWrap/>
            <w:vAlign w:val="bottom"/>
          </w:tcPr>
          <w:p w14:paraId="49F527BE" w14:textId="77777777" w:rsidR="00B178AB" w:rsidRPr="00CE6DAB" w:rsidRDefault="00B178AB" w:rsidP="001C3C4D">
            <w:pPr>
              <w:spacing w:after="0"/>
              <w:jc w:val="right"/>
              <w:rPr>
                <w:sz w:val="20"/>
              </w:rPr>
            </w:pPr>
            <w:r>
              <w:rPr>
                <w:rFonts w:ascii="Calibri" w:hAnsi="Calibri"/>
                <w:color w:val="000000"/>
                <w:szCs w:val="22"/>
              </w:rPr>
              <w:t>58</w:t>
            </w:r>
          </w:p>
        </w:tc>
        <w:tc>
          <w:tcPr>
            <w:tcW w:w="312" w:type="pct"/>
            <w:tcBorders>
              <w:top w:val="nil"/>
              <w:left w:val="nil"/>
              <w:bottom w:val="nil"/>
              <w:right w:val="nil"/>
            </w:tcBorders>
            <w:shd w:val="clear" w:color="auto" w:fill="auto"/>
            <w:noWrap/>
            <w:vAlign w:val="bottom"/>
          </w:tcPr>
          <w:p w14:paraId="5D0279F7" w14:textId="77777777" w:rsidR="00B178AB" w:rsidRPr="00CE6DAB" w:rsidRDefault="00B178AB" w:rsidP="001C3C4D">
            <w:pPr>
              <w:spacing w:after="0"/>
              <w:jc w:val="right"/>
              <w:rPr>
                <w:sz w:val="20"/>
              </w:rPr>
            </w:pPr>
            <w:r>
              <w:rPr>
                <w:rFonts w:ascii="Calibri" w:hAnsi="Calibri"/>
                <w:color w:val="000000"/>
                <w:szCs w:val="22"/>
              </w:rPr>
              <w:t>14</w:t>
            </w:r>
          </w:p>
        </w:tc>
        <w:tc>
          <w:tcPr>
            <w:tcW w:w="313" w:type="pct"/>
            <w:tcBorders>
              <w:top w:val="nil"/>
              <w:left w:val="nil"/>
              <w:bottom w:val="nil"/>
              <w:right w:val="nil"/>
            </w:tcBorders>
            <w:shd w:val="clear" w:color="auto" w:fill="auto"/>
            <w:noWrap/>
            <w:vAlign w:val="bottom"/>
          </w:tcPr>
          <w:p w14:paraId="430DDFAF" w14:textId="77777777" w:rsidR="00B178AB" w:rsidRPr="00CE6DAB" w:rsidRDefault="00B178AB" w:rsidP="001C3C4D">
            <w:pPr>
              <w:spacing w:after="0"/>
              <w:jc w:val="right"/>
              <w:rPr>
                <w:sz w:val="20"/>
              </w:rPr>
            </w:pPr>
            <w:r>
              <w:rPr>
                <w:rFonts w:ascii="Calibri" w:hAnsi="Calibri"/>
                <w:color w:val="000000"/>
                <w:szCs w:val="22"/>
              </w:rPr>
              <w:t>11</w:t>
            </w:r>
          </w:p>
        </w:tc>
        <w:tc>
          <w:tcPr>
            <w:tcW w:w="312" w:type="pct"/>
            <w:tcBorders>
              <w:top w:val="nil"/>
              <w:left w:val="nil"/>
              <w:bottom w:val="nil"/>
              <w:right w:val="nil"/>
            </w:tcBorders>
            <w:shd w:val="clear" w:color="auto" w:fill="auto"/>
            <w:noWrap/>
            <w:vAlign w:val="bottom"/>
          </w:tcPr>
          <w:p w14:paraId="064B0615" w14:textId="77777777" w:rsidR="00B178AB" w:rsidRPr="00CE6DAB" w:rsidRDefault="00B178AB" w:rsidP="001C3C4D">
            <w:pPr>
              <w:spacing w:after="0"/>
              <w:jc w:val="right"/>
              <w:rPr>
                <w:sz w:val="20"/>
              </w:rPr>
            </w:pPr>
            <w:r>
              <w:rPr>
                <w:rFonts w:ascii="Calibri" w:hAnsi="Calibri"/>
                <w:color w:val="000000"/>
                <w:szCs w:val="22"/>
              </w:rPr>
              <w:t>31</w:t>
            </w:r>
          </w:p>
        </w:tc>
        <w:tc>
          <w:tcPr>
            <w:tcW w:w="313" w:type="pct"/>
            <w:tcBorders>
              <w:top w:val="nil"/>
              <w:left w:val="nil"/>
              <w:bottom w:val="nil"/>
              <w:right w:val="nil"/>
            </w:tcBorders>
            <w:shd w:val="clear" w:color="auto" w:fill="auto"/>
            <w:noWrap/>
            <w:vAlign w:val="bottom"/>
          </w:tcPr>
          <w:p w14:paraId="07350E60" w14:textId="77777777" w:rsidR="00B178AB" w:rsidRPr="00CE6DAB" w:rsidRDefault="00B178AB" w:rsidP="001C3C4D">
            <w:pPr>
              <w:spacing w:after="0"/>
              <w:jc w:val="right"/>
              <w:rPr>
                <w:sz w:val="20"/>
              </w:rPr>
            </w:pPr>
            <w:r>
              <w:rPr>
                <w:rFonts w:ascii="Calibri" w:hAnsi="Calibri"/>
                <w:color w:val="000000"/>
                <w:szCs w:val="22"/>
              </w:rPr>
              <w:t>29</w:t>
            </w:r>
          </w:p>
        </w:tc>
        <w:tc>
          <w:tcPr>
            <w:tcW w:w="312" w:type="pct"/>
            <w:tcBorders>
              <w:top w:val="nil"/>
              <w:left w:val="nil"/>
              <w:bottom w:val="nil"/>
              <w:right w:val="nil"/>
            </w:tcBorders>
            <w:shd w:val="clear" w:color="auto" w:fill="auto"/>
            <w:noWrap/>
            <w:vAlign w:val="bottom"/>
          </w:tcPr>
          <w:p w14:paraId="19753BF0" w14:textId="77777777" w:rsidR="00B178AB" w:rsidRPr="00CE6DAB" w:rsidRDefault="00B178AB" w:rsidP="001C3C4D">
            <w:pPr>
              <w:spacing w:after="0"/>
              <w:jc w:val="right"/>
              <w:rPr>
                <w:sz w:val="20"/>
              </w:rPr>
            </w:pPr>
            <w:r>
              <w:rPr>
                <w:rFonts w:ascii="Calibri" w:hAnsi="Calibri"/>
                <w:color w:val="000000"/>
                <w:szCs w:val="22"/>
              </w:rPr>
              <w:t>53</w:t>
            </w:r>
          </w:p>
        </w:tc>
        <w:tc>
          <w:tcPr>
            <w:tcW w:w="313" w:type="pct"/>
            <w:tcBorders>
              <w:top w:val="nil"/>
              <w:left w:val="nil"/>
              <w:bottom w:val="nil"/>
              <w:right w:val="nil"/>
            </w:tcBorders>
            <w:shd w:val="clear" w:color="auto" w:fill="auto"/>
            <w:noWrap/>
            <w:vAlign w:val="bottom"/>
          </w:tcPr>
          <w:p w14:paraId="41892F78" w14:textId="77777777" w:rsidR="00B178AB" w:rsidRPr="00CE6DAB" w:rsidRDefault="00B178AB" w:rsidP="001C3C4D">
            <w:pPr>
              <w:spacing w:after="0"/>
              <w:jc w:val="right"/>
              <w:rPr>
                <w:sz w:val="20"/>
              </w:rPr>
            </w:pPr>
            <w:r>
              <w:rPr>
                <w:rFonts w:ascii="Calibri" w:hAnsi="Calibri"/>
                <w:color w:val="000000"/>
                <w:szCs w:val="22"/>
              </w:rPr>
              <w:t>34</w:t>
            </w:r>
          </w:p>
        </w:tc>
        <w:tc>
          <w:tcPr>
            <w:tcW w:w="312" w:type="pct"/>
            <w:tcBorders>
              <w:top w:val="nil"/>
              <w:left w:val="nil"/>
              <w:bottom w:val="nil"/>
              <w:right w:val="nil"/>
            </w:tcBorders>
            <w:shd w:val="clear" w:color="auto" w:fill="auto"/>
            <w:noWrap/>
            <w:vAlign w:val="bottom"/>
          </w:tcPr>
          <w:p w14:paraId="46EEDACC" w14:textId="77777777" w:rsidR="00B178AB" w:rsidRPr="00CE6DAB" w:rsidRDefault="00B178AB" w:rsidP="001C3C4D">
            <w:pPr>
              <w:spacing w:after="0"/>
              <w:jc w:val="right"/>
              <w:rPr>
                <w:sz w:val="20"/>
              </w:rPr>
            </w:pPr>
            <w:r>
              <w:rPr>
                <w:rFonts w:ascii="Calibri" w:hAnsi="Calibri"/>
                <w:color w:val="000000"/>
                <w:szCs w:val="22"/>
              </w:rPr>
              <w:t>19</w:t>
            </w:r>
          </w:p>
        </w:tc>
        <w:tc>
          <w:tcPr>
            <w:tcW w:w="313" w:type="pct"/>
            <w:tcBorders>
              <w:top w:val="nil"/>
              <w:left w:val="nil"/>
              <w:bottom w:val="nil"/>
              <w:right w:val="nil"/>
            </w:tcBorders>
            <w:shd w:val="clear" w:color="auto" w:fill="auto"/>
            <w:noWrap/>
            <w:vAlign w:val="bottom"/>
          </w:tcPr>
          <w:p w14:paraId="544C9388" w14:textId="77777777" w:rsidR="00B178AB" w:rsidRPr="00CE6DAB" w:rsidRDefault="00B178AB" w:rsidP="001C3C4D">
            <w:pPr>
              <w:spacing w:after="0"/>
              <w:jc w:val="right"/>
              <w:rPr>
                <w:sz w:val="20"/>
              </w:rPr>
            </w:pPr>
            <w:r>
              <w:rPr>
                <w:rFonts w:ascii="Calibri" w:hAnsi="Calibri"/>
                <w:color w:val="000000"/>
                <w:szCs w:val="22"/>
              </w:rPr>
              <w:t>5</w:t>
            </w:r>
          </w:p>
        </w:tc>
      </w:tr>
      <w:tr w:rsidR="00B178AB" w:rsidRPr="00CE6DAB" w14:paraId="1A36A59C" w14:textId="77777777" w:rsidTr="001C3C4D">
        <w:trPr>
          <w:trHeight w:val="255"/>
        </w:trPr>
        <w:tc>
          <w:tcPr>
            <w:tcW w:w="312" w:type="pct"/>
            <w:tcBorders>
              <w:top w:val="nil"/>
              <w:left w:val="nil"/>
              <w:bottom w:val="nil"/>
              <w:right w:val="nil"/>
            </w:tcBorders>
            <w:shd w:val="clear" w:color="auto" w:fill="auto"/>
            <w:noWrap/>
            <w:vAlign w:val="bottom"/>
          </w:tcPr>
          <w:p w14:paraId="4DAA78DD" w14:textId="77777777" w:rsidR="00B178AB" w:rsidRDefault="00B178AB" w:rsidP="001C3C4D">
            <w:pPr>
              <w:spacing w:after="0"/>
              <w:jc w:val="right"/>
              <w:rPr>
                <w:sz w:val="20"/>
              </w:rPr>
            </w:pPr>
            <w:r>
              <w:rPr>
                <w:sz w:val="20"/>
              </w:rPr>
              <w:t>2014</w:t>
            </w:r>
          </w:p>
        </w:tc>
        <w:tc>
          <w:tcPr>
            <w:tcW w:w="313" w:type="pct"/>
            <w:tcBorders>
              <w:top w:val="nil"/>
              <w:left w:val="nil"/>
              <w:bottom w:val="nil"/>
              <w:right w:val="nil"/>
            </w:tcBorders>
            <w:vAlign w:val="bottom"/>
          </w:tcPr>
          <w:p w14:paraId="1FEB9D2A" w14:textId="77777777" w:rsidR="00B178AB" w:rsidRDefault="00B178AB" w:rsidP="001C3C4D">
            <w:pPr>
              <w:spacing w:after="0"/>
              <w:jc w:val="right"/>
              <w:rPr>
                <w:rFonts w:ascii="Calibri" w:hAnsi="Calibri"/>
                <w:color w:val="000000"/>
                <w:szCs w:val="22"/>
              </w:rPr>
            </w:pPr>
            <w:r>
              <w:rPr>
                <w:rFonts w:ascii="Calibri" w:hAnsi="Calibri"/>
                <w:color w:val="000000"/>
                <w:szCs w:val="22"/>
              </w:rPr>
              <w:t>85</w:t>
            </w:r>
          </w:p>
        </w:tc>
        <w:tc>
          <w:tcPr>
            <w:tcW w:w="312" w:type="pct"/>
            <w:tcBorders>
              <w:top w:val="nil"/>
              <w:left w:val="nil"/>
              <w:bottom w:val="nil"/>
              <w:right w:val="nil"/>
            </w:tcBorders>
            <w:shd w:val="clear" w:color="auto" w:fill="auto"/>
            <w:noWrap/>
            <w:vAlign w:val="bottom"/>
          </w:tcPr>
          <w:p w14:paraId="2CF916CC" w14:textId="77777777" w:rsidR="00B178AB" w:rsidRDefault="00B178AB" w:rsidP="001C3C4D">
            <w:pPr>
              <w:spacing w:after="0"/>
              <w:jc w:val="right"/>
              <w:rPr>
                <w:rFonts w:ascii="Calibri" w:hAnsi="Calibri"/>
                <w:color w:val="000000"/>
                <w:szCs w:val="22"/>
              </w:rPr>
            </w:pPr>
            <w:r>
              <w:rPr>
                <w:rFonts w:ascii="Calibri" w:hAnsi="Calibri"/>
                <w:color w:val="000000"/>
                <w:szCs w:val="22"/>
              </w:rPr>
              <w:t>100</w:t>
            </w:r>
          </w:p>
        </w:tc>
        <w:tc>
          <w:tcPr>
            <w:tcW w:w="313" w:type="pct"/>
            <w:tcBorders>
              <w:top w:val="nil"/>
              <w:left w:val="nil"/>
              <w:bottom w:val="nil"/>
              <w:right w:val="nil"/>
            </w:tcBorders>
            <w:shd w:val="clear" w:color="auto" w:fill="auto"/>
            <w:noWrap/>
            <w:vAlign w:val="bottom"/>
          </w:tcPr>
          <w:p w14:paraId="6AEC4EF9" w14:textId="77777777" w:rsidR="00B178AB" w:rsidRDefault="00B178AB" w:rsidP="001C3C4D">
            <w:pPr>
              <w:spacing w:after="0"/>
              <w:jc w:val="right"/>
              <w:rPr>
                <w:rFonts w:ascii="Calibri" w:hAnsi="Calibri"/>
                <w:color w:val="000000"/>
                <w:szCs w:val="22"/>
              </w:rPr>
            </w:pPr>
            <w:r>
              <w:rPr>
                <w:rFonts w:ascii="Calibri" w:hAnsi="Calibri"/>
                <w:color w:val="000000"/>
                <w:szCs w:val="22"/>
              </w:rPr>
              <w:t>94</w:t>
            </w:r>
          </w:p>
        </w:tc>
        <w:tc>
          <w:tcPr>
            <w:tcW w:w="312" w:type="pct"/>
            <w:tcBorders>
              <w:top w:val="nil"/>
              <w:left w:val="nil"/>
              <w:bottom w:val="nil"/>
              <w:right w:val="nil"/>
            </w:tcBorders>
            <w:shd w:val="clear" w:color="auto" w:fill="auto"/>
            <w:noWrap/>
            <w:vAlign w:val="bottom"/>
          </w:tcPr>
          <w:p w14:paraId="069E8F83" w14:textId="77777777" w:rsidR="00B178AB" w:rsidRDefault="00B178AB" w:rsidP="001C3C4D">
            <w:pPr>
              <w:spacing w:after="0"/>
              <w:jc w:val="right"/>
              <w:rPr>
                <w:rFonts w:ascii="Calibri" w:hAnsi="Calibri"/>
                <w:color w:val="000000"/>
                <w:szCs w:val="22"/>
              </w:rPr>
            </w:pPr>
            <w:r>
              <w:rPr>
                <w:rFonts w:ascii="Calibri" w:hAnsi="Calibri"/>
                <w:color w:val="000000"/>
                <w:szCs w:val="22"/>
              </w:rPr>
              <w:t>14</w:t>
            </w:r>
          </w:p>
        </w:tc>
        <w:tc>
          <w:tcPr>
            <w:tcW w:w="313" w:type="pct"/>
            <w:tcBorders>
              <w:top w:val="nil"/>
              <w:left w:val="nil"/>
              <w:bottom w:val="nil"/>
              <w:right w:val="nil"/>
            </w:tcBorders>
            <w:shd w:val="clear" w:color="auto" w:fill="auto"/>
            <w:noWrap/>
            <w:vAlign w:val="bottom"/>
          </w:tcPr>
          <w:p w14:paraId="0BF43B2E" w14:textId="77777777" w:rsidR="00B178AB" w:rsidRDefault="00B178AB" w:rsidP="001C3C4D">
            <w:pPr>
              <w:spacing w:after="0"/>
              <w:jc w:val="right"/>
              <w:rPr>
                <w:rFonts w:ascii="Calibri" w:hAnsi="Calibri"/>
                <w:color w:val="000000"/>
                <w:szCs w:val="22"/>
              </w:rPr>
            </w:pPr>
            <w:r>
              <w:rPr>
                <w:rFonts w:ascii="Calibri" w:hAnsi="Calibri"/>
                <w:color w:val="000000"/>
                <w:szCs w:val="22"/>
              </w:rPr>
              <w:t>42</w:t>
            </w:r>
          </w:p>
        </w:tc>
        <w:tc>
          <w:tcPr>
            <w:tcW w:w="312" w:type="pct"/>
            <w:tcBorders>
              <w:top w:val="nil"/>
              <w:left w:val="nil"/>
              <w:bottom w:val="nil"/>
              <w:right w:val="nil"/>
            </w:tcBorders>
            <w:shd w:val="clear" w:color="auto" w:fill="auto"/>
            <w:noWrap/>
            <w:vAlign w:val="bottom"/>
          </w:tcPr>
          <w:p w14:paraId="338F1C18" w14:textId="77777777" w:rsidR="00B178AB" w:rsidRDefault="00B178AB" w:rsidP="001C3C4D">
            <w:pPr>
              <w:spacing w:after="0"/>
              <w:jc w:val="right"/>
              <w:rPr>
                <w:rFonts w:ascii="Calibri" w:hAnsi="Calibri"/>
                <w:color w:val="000000"/>
                <w:szCs w:val="22"/>
              </w:rPr>
            </w:pPr>
            <w:r>
              <w:rPr>
                <w:rFonts w:ascii="Calibri" w:hAnsi="Calibri"/>
                <w:color w:val="000000"/>
                <w:szCs w:val="22"/>
              </w:rPr>
              <w:t>33</w:t>
            </w:r>
          </w:p>
        </w:tc>
        <w:tc>
          <w:tcPr>
            <w:tcW w:w="313" w:type="pct"/>
            <w:tcBorders>
              <w:top w:val="nil"/>
              <w:left w:val="nil"/>
              <w:bottom w:val="nil"/>
              <w:right w:val="nil"/>
            </w:tcBorders>
            <w:shd w:val="clear" w:color="auto" w:fill="auto"/>
            <w:noWrap/>
            <w:vAlign w:val="bottom"/>
          </w:tcPr>
          <w:p w14:paraId="14358A08" w14:textId="77777777" w:rsidR="00B178AB" w:rsidRDefault="00B178AB" w:rsidP="001C3C4D">
            <w:pPr>
              <w:spacing w:after="0"/>
              <w:jc w:val="right"/>
              <w:rPr>
                <w:rFonts w:ascii="Calibri" w:hAnsi="Calibri"/>
                <w:color w:val="000000"/>
                <w:szCs w:val="22"/>
              </w:rPr>
            </w:pPr>
            <w:r>
              <w:rPr>
                <w:rFonts w:ascii="Calibri" w:hAnsi="Calibri"/>
                <w:color w:val="000000"/>
                <w:szCs w:val="22"/>
              </w:rPr>
              <w:t>93</w:t>
            </w:r>
          </w:p>
        </w:tc>
        <w:tc>
          <w:tcPr>
            <w:tcW w:w="312" w:type="pct"/>
            <w:tcBorders>
              <w:top w:val="nil"/>
              <w:left w:val="nil"/>
              <w:bottom w:val="nil"/>
              <w:right w:val="nil"/>
            </w:tcBorders>
            <w:shd w:val="clear" w:color="auto" w:fill="auto"/>
            <w:noWrap/>
            <w:vAlign w:val="bottom"/>
          </w:tcPr>
          <w:p w14:paraId="64FD090E" w14:textId="77777777" w:rsidR="00B178AB" w:rsidRDefault="00B178AB" w:rsidP="001C3C4D">
            <w:pPr>
              <w:spacing w:after="0"/>
              <w:jc w:val="right"/>
              <w:rPr>
                <w:rFonts w:ascii="Calibri" w:hAnsi="Calibri"/>
                <w:color w:val="000000"/>
                <w:szCs w:val="22"/>
              </w:rPr>
            </w:pPr>
            <w:r>
              <w:rPr>
                <w:rFonts w:ascii="Calibri" w:hAnsi="Calibri"/>
                <w:color w:val="000000"/>
                <w:szCs w:val="22"/>
              </w:rPr>
              <w:t>115</w:t>
            </w:r>
          </w:p>
        </w:tc>
        <w:tc>
          <w:tcPr>
            <w:tcW w:w="313" w:type="pct"/>
            <w:tcBorders>
              <w:top w:val="nil"/>
              <w:left w:val="nil"/>
              <w:bottom w:val="nil"/>
              <w:right w:val="nil"/>
            </w:tcBorders>
            <w:shd w:val="clear" w:color="auto" w:fill="auto"/>
            <w:noWrap/>
            <w:vAlign w:val="bottom"/>
          </w:tcPr>
          <w:p w14:paraId="5A51481C" w14:textId="77777777" w:rsidR="00B178AB" w:rsidRDefault="00B178AB" w:rsidP="001C3C4D">
            <w:pPr>
              <w:spacing w:after="0"/>
              <w:jc w:val="right"/>
              <w:rPr>
                <w:rFonts w:ascii="Calibri" w:hAnsi="Calibri"/>
                <w:color w:val="000000"/>
                <w:szCs w:val="22"/>
              </w:rPr>
            </w:pPr>
            <w:r>
              <w:rPr>
                <w:rFonts w:ascii="Calibri" w:hAnsi="Calibri"/>
                <w:color w:val="000000"/>
                <w:szCs w:val="22"/>
              </w:rPr>
              <w:t>52</w:t>
            </w:r>
          </w:p>
        </w:tc>
        <w:tc>
          <w:tcPr>
            <w:tcW w:w="312" w:type="pct"/>
            <w:tcBorders>
              <w:top w:val="nil"/>
              <w:left w:val="nil"/>
              <w:bottom w:val="nil"/>
              <w:right w:val="nil"/>
            </w:tcBorders>
            <w:shd w:val="clear" w:color="auto" w:fill="auto"/>
            <w:noWrap/>
            <w:vAlign w:val="bottom"/>
          </w:tcPr>
          <w:p w14:paraId="7B4834D5" w14:textId="77777777" w:rsidR="00B178AB" w:rsidRDefault="00B178AB" w:rsidP="001C3C4D">
            <w:pPr>
              <w:spacing w:after="0"/>
              <w:jc w:val="right"/>
              <w:rPr>
                <w:rFonts w:ascii="Calibri" w:hAnsi="Calibri"/>
                <w:color w:val="000000"/>
                <w:szCs w:val="22"/>
              </w:rPr>
            </w:pPr>
            <w:r>
              <w:rPr>
                <w:rFonts w:ascii="Calibri" w:hAnsi="Calibri"/>
                <w:color w:val="000000"/>
                <w:szCs w:val="22"/>
              </w:rPr>
              <w:t>16</w:t>
            </w:r>
          </w:p>
        </w:tc>
        <w:tc>
          <w:tcPr>
            <w:tcW w:w="313" w:type="pct"/>
            <w:tcBorders>
              <w:top w:val="nil"/>
              <w:left w:val="nil"/>
              <w:bottom w:val="nil"/>
              <w:right w:val="nil"/>
            </w:tcBorders>
            <w:shd w:val="clear" w:color="auto" w:fill="auto"/>
            <w:noWrap/>
            <w:vAlign w:val="bottom"/>
          </w:tcPr>
          <w:p w14:paraId="1C1FC757" w14:textId="77777777" w:rsidR="00B178AB" w:rsidRDefault="00B178AB" w:rsidP="001C3C4D">
            <w:pPr>
              <w:spacing w:after="0"/>
              <w:jc w:val="right"/>
              <w:rPr>
                <w:rFonts w:ascii="Calibri" w:hAnsi="Calibri"/>
                <w:color w:val="000000"/>
                <w:szCs w:val="22"/>
              </w:rPr>
            </w:pPr>
            <w:r>
              <w:rPr>
                <w:rFonts w:ascii="Calibri" w:hAnsi="Calibri"/>
                <w:color w:val="000000"/>
                <w:szCs w:val="22"/>
              </w:rPr>
              <w:t>2</w:t>
            </w:r>
          </w:p>
        </w:tc>
        <w:tc>
          <w:tcPr>
            <w:tcW w:w="312" w:type="pct"/>
            <w:tcBorders>
              <w:top w:val="nil"/>
              <w:left w:val="nil"/>
              <w:bottom w:val="nil"/>
              <w:right w:val="nil"/>
            </w:tcBorders>
            <w:shd w:val="clear" w:color="auto" w:fill="auto"/>
            <w:noWrap/>
            <w:vAlign w:val="bottom"/>
          </w:tcPr>
          <w:p w14:paraId="0A2F271B" w14:textId="77777777" w:rsidR="00B178AB" w:rsidRDefault="00B178AB" w:rsidP="001C3C4D">
            <w:pPr>
              <w:spacing w:after="0"/>
              <w:jc w:val="right"/>
              <w:rPr>
                <w:rFonts w:ascii="Calibri" w:hAnsi="Calibri"/>
                <w:color w:val="000000"/>
                <w:szCs w:val="22"/>
              </w:rPr>
            </w:pPr>
            <w:r>
              <w:rPr>
                <w:rFonts w:ascii="Calibri" w:hAnsi="Calibri"/>
                <w:color w:val="000000"/>
                <w:szCs w:val="22"/>
              </w:rPr>
              <w:t>8</w:t>
            </w:r>
          </w:p>
        </w:tc>
        <w:tc>
          <w:tcPr>
            <w:tcW w:w="313" w:type="pct"/>
            <w:tcBorders>
              <w:top w:val="nil"/>
              <w:left w:val="nil"/>
              <w:bottom w:val="nil"/>
              <w:right w:val="nil"/>
            </w:tcBorders>
            <w:shd w:val="clear" w:color="auto" w:fill="auto"/>
            <w:noWrap/>
            <w:vAlign w:val="bottom"/>
          </w:tcPr>
          <w:p w14:paraId="4DFBE9C2" w14:textId="77777777" w:rsidR="00B178AB" w:rsidRDefault="00B178AB" w:rsidP="001C3C4D">
            <w:pPr>
              <w:spacing w:after="0"/>
              <w:jc w:val="right"/>
              <w:rPr>
                <w:rFonts w:ascii="Calibri" w:hAnsi="Calibri"/>
                <w:color w:val="000000"/>
                <w:szCs w:val="22"/>
              </w:rPr>
            </w:pPr>
            <w:r>
              <w:rPr>
                <w:rFonts w:ascii="Calibri" w:hAnsi="Calibri"/>
                <w:color w:val="000000"/>
                <w:szCs w:val="22"/>
              </w:rPr>
              <w:t>14</w:t>
            </w:r>
          </w:p>
        </w:tc>
        <w:tc>
          <w:tcPr>
            <w:tcW w:w="312" w:type="pct"/>
            <w:tcBorders>
              <w:top w:val="nil"/>
              <w:left w:val="nil"/>
              <w:bottom w:val="nil"/>
              <w:right w:val="nil"/>
            </w:tcBorders>
            <w:shd w:val="clear" w:color="auto" w:fill="auto"/>
            <w:noWrap/>
            <w:vAlign w:val="bottom"/>
          </w:tcPr>
          <w:p w14:paraId="5443A519" w14:textId="77777777" w:rsidR="00B178AB" w:rsidRDefault="00B178AB" w:rsidP="001C3C4D">
            <w:pPr>
              <w:spacing w:after="0"/>
              <w:jc w:val="right"/>
              <w:rPr>
                <w:rFonts w:ascii="Calibri" w:hAnsi="Calibri"/>
                <w:color w:val="000000"/>
                <w:szCs w:val="22"/>
              </w:rPr>
            </w:pPr>
            <w:r>
              <w:rPr>
                <w:rFonts w:ascii="Calibri" w:hAnsi="Calibri"/>
                <w:color w:val="000000"/>
                <w:szCs w:val="22"/>
              </w:rPr>
              <w:t>21</w:t>
            </w:r>
          </w:p>
        </w:tc>
        <w:tc>
          <w:tcPr>
            <w:tcW w:w="313" w:type="pct"/>
            <w:tcBorders>
              <w:top w:val="nil"/>
              <w:left w:val="nil"/>
              <w:bottom w:val="nil"/>
              <w:right w:val="nil"/>
            </w:tcBorders>
            <w:shd w:val="clear" w:color="auto" w:fill="auto"/>
            <w:noWrap/>
            <w:vAlign w:val="bottom"/>
          </w:tcPr>
          <w:p w14:paraId="42217FF5" w14:textId="77777777" w:rsidR="00B178AB" w:rsidRDefault="00B178AB" w:rsidP="001C3C4D">
            <w:pPr>
              <w:spacing w:after="0"/>
              <w:jc w:val="right"/>
              <w:rPr>
                <w:rFonts w:ascii="Calibri" w:hAnsi="Calibri"/>
                <w:color w:val="000000"/>
                <w:szCs w:val="22"/>
              </w:rPr>
            </w:pPr>
            <w:r>
              <w:rPr>
                <w:rFonts w:ascii="Calibri" w:hAnsi="Calibri"/>
                <w:color w:val="000000"/>
                <w:szCs w:val="22"/>
              </w:rPr>
              <w:t>28</w:t>
            </w:r>
          </w:p>
        </w:tc>
      </w:tr>
      <w:tr w:rsidR="00B178AB" w:rsidRPr="00CE6DAB" w14:paraId="7C0537EE" w14:textId="77777777" w:rsidTr="001C3C4D">
        <w:trPr>
          <w:trHeight w:val="255"/>
        </w:trPr>
        <w:tc>
          <w:tcPr>
            <w:tcW w:w="312" w:type="pct"/>
            <w:tcBorders>
              <w:top w:val="nil"/>
              <w:left w:val="nil"/>
              <w:bottom w:val="nil"/>
              <w:right w:val="nil"/>
            </w:tcBorders>
            <w:shd w:val="clear" w:color="auto" w:fill="auto"/>
            <w:noWrap/>
            <w:vAlign w:val="bottom"/>
          </w:tcPr>
          <w:p w14:paraId="3D7C0FB7" w14:textId="77777777" w:rsidR="00B178AB" w:rsidRDefault="00B178AB" w:rsidP="001C3C4D">
            <w:pPr>
              <w:spacing w:after="0"/>
              <w:jc w:val="right"/>
              <w:rPr>
                <w:sz w:val="20"/>
              </w:rPr>
            </w:pPr>
            <w:r>
              <w:rPr>
                <w:sz w:val="20"/>
              </w:rPr>
              <w:t>2016</w:t>
            </w:r>
          </w:p>
        </w:tc>
        <w:tc>
          <w:tcPr>
            <w:tcW w:w="313" w:type="pct"/>
            <w:tcBorders>
              <w:top w:val="nil"/>
              <w:left w:val="nil"/>
              <w:bottom w:val="nil"/>
              <w:right w:val="nil"/>
            </w:tcBorders>
            <w:vAlign w:val="bottom"/>
          </w:tcPr>
          <w:p w14:paraId="5B73A23D" w14:textId="77777777" w:rsidR="00B178AB" w:rsidRDefault="00B178AB" w:rsidP="001C3C4D">
            <w:pPr>
              <w:spacing w:after="0"/>
              <w:jc w:val="right"/>
              <w:rPr>
                <w:rFonts w:ascii="Calibri" w:hAnsi="Calibri"/>
                <w:color w:val="000000"/>
                <w:szCs w:val="22"/>
              </w:rPr>
            </w:pPr>
            <w:r>
              <w:rPr>
                <w:rFonts w:ascii="Calibri" w:hAnsi="Calibri"/>
                <w:color w:val="000000"/>
                <w:szCs w:val="22"/>
              </w:rPr>
              <w:t>48</w:t>
            </w:r>
          </w:p>
        </w:tc>
        <w:tc>
          <w:tcPr>
            <w:tcW w:w="312" w:type="pct"/>
            <w:tcBorders>
              <w:top w:val="nil"/>
              <w:left w:val="nil"/>
              <w:bottom w:val="nil"/>
              <w:right w:val="nil"/>
            </w:tcBorders>
            <w:shd w:val="clear" w:color="auto" w:fill="auto"/>
            <w:noWrap/>
            <w:vAlign w:val="bottom"/>
          </w:tcPr>
          <w:p w14:paraId="7E23F84A" w14:textId="77777777" w:rsidR="00B178AB" w:rsidRDefault="00B178AB" w:rsidP="001C3C4D">
            <w:pPr>
              <w:spacing w:after="0"/>
              <w:jc w:val="right"/>
              <w:rPr>
                <w:rFonts w:ascii="Calibri" w:hAnsi="Calibri"/>
                <w:color w:val="000000"/>
                <w:szCs w:val="22"/>
              </w:rPr>
            </w:pPr>
            <w:r>
              <w:rPr>
                <w:rFonts w:ascii="Calibri" w:hAnsi="Calibri"/>
                <w:color w:val="000000"/>
                <w:szCs w:val="22"/>
              </w:rPr>
              <w:t>51</w:t>
            </w:r>
          </w:p>
        </w:tc>
        <w:tc>
          <w:tcPr>
            <w:tcW w:w="313" w:type="pct"/>
            <w:tcBorders>
              <w:top w:val="nil"/>
              <w:left w:val="nil"/>
              <w:bottom w:val="nil"/>
              <w:right w:val="nil"/>
            </w:tcBorders>
            <w:shd w:val="clear" w:color="auto" w:fill="auto"/>
            <w:noWrap/>
            <w:vAlign w:val="bottom"/>
          </w:tcPr>
          <w:p w14:paraId="44F931EF" w14:textId="77777777" w:rsidR="00B178AB" w:rsidRDefault="00B178AB" w:rsidP="001C3C4D">
            <w:pPr>
              <w:spacing w:after="0"/>
              <w:jc w:val="right"/>
              <w:rPr>
                <w:rFonts w:ascii="Calibri" w:hAnsi="Calibri"/>
                <w:color w:val="000000"/>
                <w:szCs w:val="22"/>
              </w:rPr>
            </w:pPr>
            <w:r>
              <w:rPr>
                <w:rFonts w:ascii="Calibri" w:hAnsi="Calibri"/>
                <w:color w:val="000000"/>
                <w:szCs w:val="22"/>
              </w:rPr>
              <w:t>71</w:t>
            </w:r>
          </w:p>
        </w:tc>
        <w:tc>
          <w:tcPr>
            <w:tcW w:w="312" w:type="pct"/>
            <w:tcBorders>
              <w:top w:val="nil"/>
              <w:left w:val="nil"/>
              <w:bottom w:val="nil"/>
              <w:right w:val="nil"/>
            </w:tcBorders>
            <w:shd w:val="clear" w:color="auto" w:fill="auto"/>
            <w:noWrap/>
            <w:vAlign w:val="bottom"/>
          </w:tcPr>
          <w:p w14:paraId="26FD6BD4" w14:textId="77777777" w:rsidR="00B178AB" w:rsidRDefault="00B178AB" w:rsidP="001C3C4D">
            <w:pPr>
              <w:spacing w:after="0"/>
              <w:jc w:val="right"/>
              <w:rPr>
                <w:rFonts w:ascii="Calibri" w:hAnsi="Calibri"/>
                <w:color w:val="000000"/>
                <w:szCs w:val="22"/>
              </w:rPr>
            </w:pPr>
            <w:r>
              <w:rPr>
                <w:rFonts w:ascii="Calibri" w:hAnsi="Calibri"/>
                <w:color w:val="000000"/>
                <w:szCs w:val="22"/>
              </w:rPr>
              <w:t>110</w:t>
            </w:r>
          </w:p>
        </w:tc>
        <w:tc>
          <w:tcPr>
            <w:tcW w:w="313" w:type="pct"/>
            <w:tcBorders>
              <w:top w:val="nil"/>
              <w:left w:val="nil"/>
              <w:bottom w:val="nil"/>
              <w:right w:val="nil"/>
            </w:tcBorders>
            <w:shd w:val="clear" w:color="auto" w:fill="auto"/>
            <w:noWrap/>
            <w:vAlign w:val="bottom"/>
          </w:tcPr>
          <w:p w14:paraId="631E5ADC" w14:textId="77777777" w:rsidR="00B178AB" w:rsidRDefault="00B178AB" w:rsidP="001C3C4D">
            <w:pPr>
              <w:spacing w:after="0"/>
              <w:jc w:val="right"/>
              <w:rPr>
                <w:rFonts w:ascii="Calibri" w:hAnsi="Calibri"/>
                <w:color w:val="000000"/>
                <w:szCs w:val="22"/>
              </w:rPr>
            </w:pPr>
            <w:r>
              <w:rPr>
                <w:rFonts w:ascii="Calibri" w:hAnsi="Calibri"/>
                <w:color w:val="000000"/>
                <w:szCs w:val="22"/>
              </w:rPr>
              <w:t>69</w:t>
            </w:r>
          </w:p>
        </w:tc>
        <w:tc>
          <w:tcPr>
            <w:tcW w:w="312" w:type="pct"/>
            <w:tcBorders>
              <w:top w:val="nil"/>
              <w:left w:val="nil"/>
              <w:bottom w:val="nil"/>
              <w:right w:val="nil"/>
            </w:tcBorders>
            <w:shd w:val="clear" w:color="auto" w:fill="auto"/>
            <w:noWrap/>
            <w:vAlign w:val="bottom"/>
          </w:tcPr>
          <w:p w14:paraId="1E90A8A1" w14:textId="77777777" w:rsidR="00B178AB" w:rsidRDefault="00B178AB" w:rsidP="001C3C4D">
            <w:pPr>
              <w:spacing w:after="0"/>
              <w:jc w:val="right"/>
              <w:rPr>
                <w:rFonts w:ascii="Calibri" w:hAnsi="Calibri"/>
                <w:color w:val="000000"/>
                <w:szCs w:val="22"/>
              </w:rPr>
            </w:pPr>
            <w:r>
              <w:rPr>
                <w:rFonts w:ascii="Calibri" w:hAnsi="Calibri"/>
                <w:color w:val="000000"/>
                <w:szCs w:val="22"/>
              </w:rPr>
              <w:t>50</w:t>
            </w:r>
          </w:p>
        </w:tc>
        <w:tc>
          <w:tcPr>
            <w:tcW w:w="313" w:type="pct"/>
            <w:tcBorders>
              <w:top w:val="nil"/>
              <w:left w:val="nil"/>
              <w:bottom w:val="nil"/>
              <w:right w:val="nil"/>
            </w:tcBorders>
            <w:shd w:val="clear" w:color="auto" w:fill="auto"/>
            <w:noWrap/>
            <w:vAlign w:val="bottom"/>
          </w:tcPr>
          <w:p w14:paraId="2EA1E1E2" w14:textId="77777777" w:rsidR="00B178AB" w:rsidRDefault="00B178AB" w:rsidP="001C3C4D">
            <w:pPr>
              <w:spacing w:after="0"/>
              <w:jc w:val="right"/>
              <w:rPr>
                <w:rFonts w:ascii="Calibri" w:hAnsi="Calibri"/>
                <w:color w:val="000000"/>
                <w:szCs w:val="22"/>
              </w:rPr>
            </w:pPr>
            <w:r>
              <w:rPr>
                <w:rFonts w:ascii="Calibri" w:hAnsi="Calibri"/>
                <w:color w:val="000000"/>
                <w:szCs w:val="22"/>
              </w:rPr>
              <w:t>82</w:t>
            </w:r>
          </w:p>
        </w:tc>
        <w:tc>
          <w:tcPr>
            <w:tcW w:w="312" w:type="pct"/>
            <w:tcBorders>
              <w:top w:val="nil"/>
              <w:left w:val="nil"/>
              <w:bottom w:val="nil"/>
              <w:right w:val="nil"/>
            </w:tcBorders>
            <w:shd w:val="clear" w:color="auto" w:fill="auto"/>
            <w:noWrap/>
            <w:vAlign w:val="bottom"/>
          </w:tcPr>
          <w:p w14:paraId="13637A30" w14:textId="77777777" w:rsidR="00B178AB" w:rsidRDefault="00B178AB" w:rsidP="001C3C4D">
            <w:pPr>
              <w:spacing w:after="0"/>
              <w:jc w:val="right"/>
              <w:rPr>
                <w:rFonts w:ascii="Calibri" w:hAnsi="Calibri"/>
                <w:color w:val="000000"/>
                <w:szCs w:val="22"/>
              </w:rPr>
            </w:pPr>
            <w:r>
              <w:rPr>
                <w:rFonts w:ascii="Calibri" w:hAnsi="Calibri"/>
                <w:color w:val="000000"/>
                <w:szCs w:val="22"/>
              </w:rPr>
              <w:t>50</w:t>
            </w:r>
          </w:p>
        </w:tc>
        <w:tc>
          <w:tcPr>
            <w:tcW w:w="313" w:type="pct"/>
            <w:tcBorders>
              <w:top w:val="nil"/>
              <w:left w:val="nil"/>
              <w:bottom w:val="nil"/>
              <w:right w:val="nil"/>
            </w:tcBorders>
            <w:shd w:val="clear" w:color="auto" w:fill="auto"/>
            <w:noWrap/>
            <w:vAlign w:val="bottom"/>
          </w:tcPr>
          <w:p w14:paraId="6A534A2B" w14:textId="77777777" w:rsidR="00B178AB" w:rsidRDefault="00B178AB" w:rsidP="001C3C4D">
            <w:pPr>
              <w:spacing w:after="0"/>
              <w:jc w:val="right"/>
              <w:rPr>
                <w:rFonts w:ascii="Calibri" w:hAnsi="Calibri"/>
                <w:color w:val="000000"/>
                <w:szCs w:val="22"/>
              </w:rPr>
            </w:pPr>
            <w:r>
              <w:rPr>
                <w:rFonts w:ascii="Calibri" w:hAnsi="Calibri"/>
                <w:color w:val="000000"/>
                <w:szCs w:val="22"/>
              </w:rPr>
              <w:t>57</w:t>
            </w:r>
          </w:p>
        </w:tc>
        <w:tc>
          <w:tcPr>
            <w:tcW w:w="312" w:type="pct"/>
            <w:tcBorders>
              <w:top w:val="nil"/>
              <w:left w:val="nil"/>
              <w:bottom w:val="nil"/>
              <w:right w:val="nil"/>
            </w:tcBorders>
            <w:shd w:val="clear" w:color="auto" w:fill="auto"/>
            <w:noWrap/>
            <w:vAlign w:val="bottom"/>
          </w:tcPr>
          <w:p w14:paraId="18513F72" w14:textId="77777777" w:rsidR="00B178AB" w:rsidRDefault="00B178AB" w:rsidP="001C3C4D">
            <w:pPr>
              <w:spacing w:after="0"/>
              <w:jc w:val="right"/>
              <w:rPr>
                <w:rFonts w:ascii="Calibri" w:hAnsi="Calibri"/>
                <w:color w:val="000000"/>
                <w:szCs w:val="22"/>
              </w:rPr>
            </w:pPr>
            <w:r>
              <w:rPr>
                <w:rFonts w:ascii="Calibri" w:hAnsi="Calibri"/>
                <w:color w:val="000000"/>
                <w:szCs w:val="22"/>
              </w:rPr>
              <w:t>84</w:t>
            </w:r>
          </w:p>
        </w:tc>
        <w:tc>
          <w:tcPr>
            <w:tcW w:w="313" w:type="pct"/>
            <w:tcBorders>
              <w:top w:val="nil"/>
              <w:left w:val="nil"/>
              <w:bottom w:val="nil"/>
              <w:right w:val="nil"/>
            </w:tcBorders>
            <w:shd w:val="clear" w:color="auto" w:fill="auto"/>
            <w:noWrap/>
            <w:vAlign w:val="bottom"/>
          </w:tcPr>
          <w:p w14:paraId="7FFBBA7F" w14:textId="77777777" w:rsidR="00B178AB" w:rsidRDefault="00B178AB" w:rsidP="001C3C4D">
            <w:pPr>
              <w:spacing w:after="0"/>
              <w:jc w:val="right"/>
              <w:rPr>
                <w:rFonts w:ascii="Calibri" w:hAnsi="Calibri"/>
                <w:color w:val="000000"/>
                <w:szCs w:val="22"/>
              </w:rPr>
            </w:pPr>
            <w:r>
              <w:rPr>
                <w:rFonts w:ascii="Calibri" w:hAnsi="Calibri"/>
                <w:color w:val="000000"/>
                <w:szCs w:val="22"/>
              </w:rPr>
              <w:t>36</w:t>
            </w:r>
          </w:p>
        </w:tc>
        <w:tc>
          <w:tcPr>
            <w:tcW w:w="312" w:type="pct"/>
            <w:tcBorders>
              <w:top w:val="nil"/>
              <w:left w:val="nil"/>
              <w:bottom w:val="nil"/>
              <w:right w:val="nil"/>
            </w:tcBorders>
            <w:shd w:val="clear" w:color="auto" w:fill="auto"/>
            <w:noWrap/>
            <w:vAlign w:val="bottom"/>
          </w:tcPr>
          <w:p w14:paraId="772EA247" w14:textId="77777777" w:rsidR="00B178AB" w:rsidRDefault="00B178AB" w:rsidP="001C3C4D">
            <w:pPr>
              <w:spacing w:after="0"/>
              <w:jc w:val="right"/>
              <w:rPr>
                <w:rFonts w:ascii="Calibri" w:hAnsi="Calibri"/>
                <w:color w:val="000000"/>
                <w:szCs w:val="22"/>
              </w:rPr>
            </w:pPr>
            <w:r>
              <w:rPr>
                <w:rFonts w:ascii="Calibri" w:hAnsi="Calibri"/>
                <w:color w:val="000000"/>
                <w:szCs w:val="22"/>
              </w:rPr>
              <w:t>14</w:t>
            </w:r>
          </w:p>
        </w:tc>
        <w:tc>
          <w:tcPr>
            <w:tcW w:w="313" w:type="pct"/>
            <w:tcBorders>
              <w:top w:val="nil"/>
              <w:left w:val="nil"/>
              <w:bottom w:val="nil"/>
              <w:right w:val="nil"/>
            </w:tcBorders>
            <w:shd w:val="clear" w:color="auto" w:fill="auto"/>
            <w:noWrap/>
            <w:vAlign w:val="bottom"/>
          </w:tcPr>
          <w:p w14:paraId="53147FA5" w14:textId="77777777" w:rsidR="00B178AB" w:rsidRDefault="00B178AB" w:rsidP="001C3C4D">
            <w:pPr>
              <w:spacing w:after="0"/>
              <w:jc w:val="right"/>
              <w:rPr>
                <w:rFonts w:ascii="Calibri" w:hAnsi="Calibri"/>
                <w:color w:val="000000"/>
                <w:szCs w:val="22"/>
              </w:rPr>
            </w:pPr>
            <w:r>
              <w:rPr>
                <w:rFonts w:ascii="Calibri" w:hAnsi="Calibri"/>
                <w:color w:val="000000"/>
                <w:szCs w:val="22"/>
              </w:rPr>
              <w:t>9</w:t>
            </w:r>
          </w:p>
        </w:tc>
        <w:tc>
          <w:tcPr>
            <w:tcW w:w="312" w:type="pct"/>
            <w:tcBorders>
              <w:top w:val="nil"/>
              <w:left w:val="nil"/>
              <w:bottom w:val="nil"/>
              <w:right w:val="nil"/>
            </w:tcBorders>
            <w:shd w:val="clear" w:color="auto" w:fill="auto"/>
            <w:noWrap/>
            <w:vAlign w:val="bottom"/>
          </w:tcPr>
          <w:p w14:paraId="5471AE8A" w14:textId="77777777" w:rsidR="00B178AB" w:rsidRDefault="00B178AB" w:rsidP="001C3C4D">
            <w:pPr>
              <w:spacing w:after="0"/>
              <w:jc w:val="right"/>
              <w:rPr>
                <w:rFonts w:ascii="Calibri" w:hAnsi="Calibri"/>
                <w:color w:val="000000"/>
                <w:szCs w:val="22"/>
              </w:rPr>
            </w:pPr>
            <w:r>
              <w:rPr>
                <w:rFonts w:ascii="Calibri" w:hAnsi="Calibri"/>
                <w:color w:val="000000"/>
                <w:szCs w:val="22"/>
              </w:rPr>
              <w:t>7</w:t>
            </w:r>
          </w:p>
        </w:tc>
        <w:tc>
          <w:tcPr>
            <w:tcW w:w="313" w:type="pct"/>
            <w:tcBorders>
              <w:top w:val="nil"/>
              <w:left w:val="nil"/>
              <w:bottom w:val="nil"/>
              <w:right w:val="nil"/>
            </w:tcBorders>
            <w:shd w:val="clear" w:color="auto" w:fill="auto"/>
            <w:noWrap/>
            <w:vAlign w:val="bottom"/>
          </w:tcPr>
          <w:p w14:paraId="2841B68E" w14:textId="77777777" w:rsidR="00B178AB" w:rsidRDefault="00B178AB" w:rsidP="001C3C4D">
            <w:pPr>
              <w:spacing w:after="0"/>
              <w:jc w:val="right"/>
              <w:rPr>
                <w:rFonts w:ascii="Calibri" w:hAnsi="Calibri"/>
                <w:color w:val="000000"/>
                <w:szCs w:val="22"/>
              </w:rPr>
            </w:pPr>
            <w:r>
              <w:rPr>
                <w:rFonts w:ascii="Calibri" w:hAnsi="Calibri"/>
                <w:color w:val="000000"/>
                <w:szCs w:val="22"/>
              </w:rPr>
              <w:t>18</w:t>
            </w:r>
          </w:p>
        </w:tc>
      </w:tr>
      <w:tr w:rsidR="00B178AB" w:rsidRPr="00CE6DAB" w14:paraId="39624CAE" w14:textId="77777777" w:rsidTr="001C3C4D">
        <w:trPr>
          <w:trHeight w:val="255"/>
        </w:trPr>
        <w:tc>
          <w:tcPr>
            <w:tcW w:w="312" w:type="pct"/>
            <w:tcBorders>
              <w:top w:val="nil"/>
              <w:left w:val="nil"/>
              <w:bottom w:val="single" w:sz="4" w:space="0" w:color="auto"/>
              <w:right w:val="nil"/>
            </w:tcBorders>
            <w:shd w:val="clear" w:color="auto" w:fill="auto"/>
            <w:noWrap/>
            <w:vAlign w:val="bottom"/>
          </w:tcPr>
          <w:p w14:paraId="6F3F9733" w14:textId="77777777" w:rsidR="00B178AB" w:rsidRDefault="00B178AB" w:rsidP="001C3C4D">
            <w:pPr>
              <w:spacing w:after="0"/>
              <w:jc w:val="right"/>
              <w:rPr>
                <w:sz w:val="20"/>
              </w:rPr>
            </w:pPr>
            <w:r>
              <w:rPr>
                <w:sz w:val="20"/>
              </w:rPr>
              <w:t>2018</w:t>
            </w:r>
          </w:p>
        </w:tc>
        <w:tc>
          <w:tcPr>
            <w:tcW w:w="313" w:type="pct"/>
            <w:tcBorders>
              <w:top w:val="nil"/>
              <w:left w:val="nil"/>
              <w:bottom w:val="single" w:sz="4" w:space="0" w:color="auto"/>
              <w:right w:val="nil"/>
            </w:tcBorders>
            <w:vAlign w:val="bottom"/>
          </w:tcPr>
          <w:p w14:paraId="75987589" w14:textId="77777777" w:rsidR="00B178AB" w:rsidRDefault="00B178AB" w:rsidP="001C3C4D">
            <w:pPr>
              <w:spacing w:after="0"/>
              <w:jc w:val="right"/>
              <w:rPr>
                <w:rFonts w:ascii="Calibri" w:hAnsi="Calibri"/>
                <w:color w:val="000000"/>
                <w:szCs w:val="22"/>
              </w:rPr>
            </w:pPr>
            <w:r>
              <w:rPr>
                <w:rFonts w:ascii="Calibri" w:hAnsi="Calibri"/>
                <w:color w:val="000000"/>
                <w:szCs w:val="22"/>
              </w:rPr>
              <w:t>54</w:t>
            </w:r>
          </w:p>
        </w:tc>
        <w:tc>
          <w:tcPr>
            <w:tcW w:w="312" w:type="pct"/>
            <w:tcBorders>
              <w:top w:val="nil"/>
              <w:left w:val="nil"/>
              <w:bottom w:val="single" w:sz="4" w:space="0" w:color="auto"/>
              <w:right w:val="nil"/>
            </w:tcBorders>
            <w:shd w:val="clear" w:color="auto" w:fill="auto"/>
            <w:noWrap/>
            <w:vAlign w:val="bottom"/>
          </w:tcPr>
          <w:p w14:paraId="74E20C44" w14:textId="77777777" w:rsidR="00B178AB" w:rsidRDefault="00B178AB" w:rsidP="001C3C4D">
            <w:pPr>
              <w:spacing w:after="0"/>
              <w:jc w:val="right"/>
              <w:rPr>
                <w:rFonts w:ascii="Calibri" w:hAnsi="Calibri"/>
                <w:color w:val="000000"/>
                <w:szCs w:val="22"/>
              </w:rPr>
            </w:pPr>
            <w:r>
              <w:rPr>
                <w:rFonts w:ascii="Calibri" w:hAnsi="Calibri"/>
                <w:color w:val="000000"/>
                <w:szCs w:val="22"/>
              </w:rPr>
              <w:t>108</w:t>
            </w:r>
          </w:p>
        </w:tc>
        <w:tc>
          <w:tcPr>
            <w:tcW w:w="313" w:type="pct"/>
            <w:tcBorders>
              <w:top w:val="nil"/>
              <w:left w:val="nil"/>
              <w:bottom w:val="single" w:sz="4" w:space="0" w:color="auto"/>
              <w:right w:val="nil"/>
            </w:tcBorders>
            <w:shd w:val="clear" w:color="auto" w:fill="auto"/>
            <w:noWrap/>
            <w:vAlign w:val="bottom"/>
          </w:tcPr>
          <w:p w14:paraId="1EFD8484" w14:textId="77777777" w:rsidR="00B178AB" w:rsidRDefault="00B178AB" w:rsidP="001C3C4D">
            <w:pPr>
              <w:spacing w:after="0"/>
              <w:jc w:val="right"/>
              <w:rPr>
                <w:rFonts w:ascii="Calibri" w:hAnsi="Calibri"/>
                <w:color w:val="000000"/>
                <w:szCs w:val="22"/>
              </w:rPr>
            </w:pPr>
            <w:r>
              <w:rPr>
                <w:rFonts w:ascii="Calibri" w:hAnsi="Calibri"/>
                <w:color w:val="000000"/>
                <w:szCs w:val="22"/>
              </w:rPr>
              <w:t>14</w:t>
            </w:r>
          </w:p>
        </w:tc>
        <w:tc>
          <w:tcPr>
            <w:tcW w:w="312" w:type="pct"/>
            <w:tcBorders>
              <w:top w:val="nil"/>
              <w:left w:val="nil"/>
              <w:bottom w:val="single" w:sz="4" w:space="0" w:color="auto"/>
              <w:right w:val="nil"/>
            </w:tcBorders>
            <w:shd w:val="clear" w:color="auto" w:fill="auto"/>
            <w:noWrap/>
            <w:vAlign w:val="bottom"/>
          </w:tcPr>
          <w:p w14:paraId="7ED18082" w14:textId="77777777" w:rsidR="00B178AB" w:rsidRDefault="00B178AB" w:rsidP="001C3C4D">
            <w:pPr>
              <w:spacing w:after="0"/>
              <w:jc w:val="right"/>
              <w:rPr>
                <w:rFonts w:ascii="Calibri" w:hAnsi="Calibri"/>
                <w:color w:val="000000"/>
                <w:szCs w:val="22"/>
              </w:rPr>
            </w:pPr>
            <w:r>
              <w:rPr>
                <w:rFonts w:ascii="Calibri" w:hAnsi="Calibri"/>
                <w:color w:val="000000"/>
                <w:szCs w:val="22"/>
              </w:rPr>
              <w:t>22</w:t>
            </w:r>
          </w:p>
        </w:tc>
        <w:tc>
          <w:tcPr>
            <w:tcW w:w="313" w:type="pct"/>
            <w:tcBorders>
              <w:top w:val="nil"/>
              <w:left w:val="nil"/>
              <w:bottom w:val="single" w:sz="4" w:space="0" w:color="auto"/>
              <w:right w:val="nil"/>
            </w:tcBorders>
            <w:shd w:val="clear" w:color="auto" w:fill="auto"/>
            <w:noWrap/>
            <w:vAlign w:val="bottom"/>
          </w:tcPr>
          <w:p w14:paraId="463C0325" w14:textId="77777777" w:rsidR="00B178AB" w:rsidRDefault="00B178AB" w:rsidP="001C3C4D">
            <w:pPr>
              <w:spacing w:after="0"/>
              <w:jc w:val="right"/>
              <w:rPr>
                <w:rFonts w:ascii="Calibri" w:hAnsi="Calibri"/>
                <w:color w:val="000000"/>
                <w:szCs w:val="22"/>
              </w:rPr>
            </w:pPr>
            <w:r>
              <w:rPr>
                <w:rFonts w:ascii="Calibri" w:hAnsi="Calibri"/>
                <w:color w:val="000000"/>
                <w:szCs w:val="22"/>
              </w:rPr>
              <w:t>72</w:t>
            </w:r>
          </w:p>
        </w:tc>
        <w:tc>
          <w:tcPr>
            <w:tcW w:w="312" w:type="pct"/>
            <w:tcBorders>
              <w:top w:val="nil"/>
              <w:left w:val="nil"/>
              <w:bottom w:val="single" w:sz="4" w:space="0" w:color="auto"/>
              <w:right w:val="nil"/>
            </w:tcBorders>
            <w:shd w:val="clear" w:color="auto" w:fill="auto"/>
            <w:noWrap/>
            <w:vAlign w:val="bottom"/>
          </w:tcPr>
          <w:p w14:paraId="07518F77" w14:textId="77777777" w:rsidR="00B178AB" w:rsidRDefault="00B178AB" w:rsidP="001C3C4D">
            <w:pPr>
              <w:spacing w:after="0"/>
              <w:jc w:val="right"/>
              <w:rPr>
                <w:rFonts w:ascii="Calibri" w:hAnsi="Calibri"/>
                <w:color w:val="000000"/>
                <w:szCs w:val="22"/>
              </w:rPr>
            </w:pPr>
            <w:r>
              <w:rPr>
                <w:rFonts w:ascii="Calibri" w:hAnsi="Calibri"/>
                <w:color w:val="000000"/>
                <w:szCs w:val="22"/>
              </w:rPr>
              <w:t>341</w:t>
            </w:r>
          </w:p>
        </w:tc>
        <w:tc>
          <w:tcPr>
            <w:tcW w:w="313" w:type="pct"/>
            <w:tcBorders>
              <w:top w:val="nil"/>
              <w:left w:val="nil"/>
              <w:bottom w:val="single" w:sz="4" w:space="0" w:color="auto"/>
              <w:right w:val="nil"/>
            </w:tcBorders>
            <w:shd w:val="clear" w:color="auto" w:fill="auto"/>
            <w:noWrap/>
            <w:vAlign w:val="bottom"/>
          </w:tcPr>
          <w:p w14:paraId="5EF986B8" w14:textId="77777777" w:rsidR="00B178AB" w:rsidRDefault="00B178AB" w:rsidP="001C3C4D">
            <w:pPr>
              <w:spacing w:after="0"/>
              <w:jc w:val="right"/>
              <w:rPr>
                <w:rFonts w:ascii="Calibri" w:hAnsi="Calibri"/>
                <w:color w:val="000000"/>
                <w:szCs w:val="22"/>
              </w:rPr>
            </w:pPr>
            <w:r>
              <w:rPr>
                <w:rFonts w:ascii="Calibri" w:hAnsi="Calibri"/>
                <w:color w:val="000000"/>
                <w:szCs w:val="22"/>
              </w:rPr>
              <w:t>84</w:t>
            </w:r>
          </w:p>
        </w:tc>
        <w:tc>
          <w:tcPr>
            <w:tcW w:w="312" w:type="pct"/>
            <w:tcBorders>
              <w:top w:val="nil"/>
              <w:left w:val="nil"/>
              <w:bottom w:val="single" w:sz="4" w:space="0" w:color="auto"/>
              <w:right w:val="nil"/>
            </w:tcBorders>
            <w:shd w:val="clear" w:color="auto" w:fill="auto"/>
            <w:noWrap/>
            <w:vAlign w:val="bottom"/>
          </w:tcPr>
          <w:p w14:paraId="25B22D6B" w14:textId="77777777" w:rsidR="00B178AB" w:rsidRDefault="00B178AB" w:rsidP="001C3C4D">
            <w:pPr>
              <w:spacing w:after="0"/>
              <w:jc w:val="right"/>
              <w:rPr>
                <w:rFonts w:ascii="Calibri" w:hAnsi="Calibri"/>
                <w:color w:val="000000"/>
                <w:szCs w:val="22"/>
              </w:rPr>
            </w:pPr>
            <w:r>
              <w:rPr>
                <w:rFonts w:ascii="Calibri" w:hAnsi="Calibri"/>
                <w:color w:val="000000"/>
                <w:szCs w:val="22"/>
              </w:rPr>
              <w:t>60</w:t>
            </w:r>
          </w:p>
        </w:tc>
        <w:tc>
          <w:tcPr>
            <w:tcW w:w="313" w:type="pct"/>
            <w:tcBorders>
              <w:top w:val="nil"/>
              <w:left w:val="nil"/>
              <w:bottom w:val="single" w:sz="4" w:space="0" w:color="auto"/>
              <w:right w:val="nil"/>
            </w:tcBorders>
            <w:shd w:val="clear" w:color="auto" w:fill="auto"/>
            <w:noWrap/>
            <w:vAlign w:val="bottom"/>
          </w:tcPr>
          <w:p w14:paraId="3F851CEA" w14:textId="77777777" w:rsidR="00B178AB" w:rsidRDefault="00B178AB" w:rsidP="001C3C4D">
            <w:pPr>
              <w:spacing w:after="0"/>
              <w:jc w:val="right"/>
              <w:rPr>
                <w:rFonts w:ascii="Calibri" w:hAnsi="Calibri"/>
                <w:color w:val="000000"/>
                <w:szCs w:val="22"/>
              </w:rPr>
            </w:pPr>
            <w:r>
              <w:rPr>
                <w:rFonts w:ascii="Calibri" w:hAnsi="Calibri"/>
                <w:color w:val="000000"/>
                <w:szCs w:val="22"/>
              </w:rPr>
              <w:t>51</w:t>
            </w:r>
          </w:p>
        </w:tc>
        <w:tc>
          <w:tcPr>
            <w:tcW w:w="312" w:type="pct"/>
            <w:tcBorders>
              <w:top w:val="nil"/>
              <w:left w:val="nil"/>
              <w:bottom w:val="single" w:sz="4" w:space="0" w:color="auto"/>
              <w:right w:val="nil"/>
            </w:tcBorders>
            <w:shd w:val="clear" w:color="auto" w:fill="auto"/>
            <w:noWrap/>
            <w:vAlign w:val="bottom"/>
          </w:tcPr>
          <w:p w14:paraId="70B31BF0" w14:textId="77777777" w:rsidR="00B178AB" w:rsidRDefault="00B178AB" w:rsidP="001C3C4D">
            <w:pPr>
              <w:spacing w:after="0"/>
              <w:jc w:val="right"/>
              <w:rPr>
                <w:rFonts w:ascii="Calibri" w:hAnsi="Calibri"/>
                <w:color w:val="000000"/>
                <w:szCs w:val="22"/>
              </w:rPr>
            </w:pPr>
            <w:r>
              <w:rPr>
                <w:rFonts w:ascii="Calibri" w:hAnsi="Calibri"/>
                <w:color w:val="000000"/>
                <w:szCs w:val="22"/>
              </w:rPr>
              <w:t>23</w:t>
            </w:r>
          </w:p>
        </w:tc>
        <w:tc>
          <w:tcPr>
            <w:tcW w:w="313" w:type="pct"/>
            <w:tcBorders>
              <w:top w:val="nil"/>
              <w:left w:val="nil"/>
              <w:bottom w:val="single" w:sz="4" w:space="0" w:color="auto"/>
              <w:right w:val="nil"/>
            </w:tcBorders>
            <w:shd w:val="clear" w:color="auto" w:fill="auto"/>
            <w:noWrap/>
            <w:vAlign w:val="bottom"/>
          </w:tcPr>
          <w:p w14:paraId="2243CBB6" w14:textId="77777777" w:rsidR="00B178AB" w:rsidRDefault="00B178AB" w:rsidP="001C3C4D">
            <w:pPr>
              <w:spacing w:after="0"/>
              <w:jc w:val="right"/>
              <w:rPr>
                <w:rFonts w:ascii="Calibri" w:hAnsi="Calibri"/>
                <w:color w:val="000000"/>
                <w:szCs w:val="22"/>
              </w:rPr>
            </w:pPr>
            <w:r>
              <w:rPr>
                <w:rFonts w:ascii="Calibri" w:hAnsi="Calibri"/>
                <w:color w:val="000000"/>
                <w:szCs w:val="22"/>
              </w:rPr>
              <w:t>20</w:t>
            </w:r>
          </w:p>
        </w:tc>
        <w:tc>
          <w:tcPr>
            <w:tcW w:w="312" w:type="pct"/>
            <w:tcBorders>
              <w:top w:val="nil"/>
              <w:left w:val="nil"/>
              <w:bottom w:val="single" w:sz="4" w:space="0" w:color="auto"/>
              <w:right w:val="nil"/>
            </w:tcBorders>
            <w:shd w:val="clear" w:color="auto" w:fill="auto"/>
            <w:noWrap/>
            <w:vAlign w:val="bottom"/>
          </w:tcPr>
          <w:p w14:paraId="1DEAD2F8" w14:textId="77777777" w:rsidR="00B178AB" w:rsidRDefault="00B178AB" w:rsidP="001C3C4D">
            <w:pPr>
              <w:spacing w:after="0"/>
              <w:jc w:val="right"/>
              <w:rPr>
                <w:rFonts w:ascii="Calibri" w:hAnsi="Calibri"/>
                <w:color w:val="000000"/>
                <w:szCs w:val="22"/>
              </w:rPr>
            </w:pPr>
            <w:r>
              <w:rPr>
                <w:rFonts w:ascii="Calibri" w:hAnsi="Calibri"/>
                <w:color w:val="000000"/>
                <w:szCs w:val="22"/>
              </w:rPr>
              <w:t>29</w:t>
            </w:r>
          </w:p>
        </w:tc>
        <w:tc>
          <w:tcPr>
            <w:tcW w:w="313" w:type="pct"/>
            <w:tcBorders>
              <w:top w:val="nil"/>
              <w:left w:val="nil"/>
              <w:bottom w:val="single" w:sz="4" w:space="0" w:color="auto"/>
              <w:right w:val="nil"/>
            </w:tcBorders>
            <w:shd w:val="clear" w:color="auto" w:fill="auto"/>
            <w:noWrap/>
            <w:vAlign w:val="bottom"/>
          </w:tcPr>
          <w:p w14:paraId="54AC435E" w14:textId="77777777" w:rsidR="00B178AB" w:rsidRDefault="00B178AB" w:rsidP="001C3C4D">
            <w:pPr>
              <w:spacing w:after="0"/>
              <w:jc w:val="right"/>
              <w:rPr>
                <w:rFonts w:ascii="Calibri" w:hAnsi="Calibri"/>
                <w:color w:val="000000"/>
                <w:szCs w:val="22"/>
              </w:rPr>
            </w:pPr>
            <w:r>
              <w:rPr>
                <w:rFonts w:ascii="Calibri" w:hAnsi="Calibri"/>
                <w:color w:val="000000"/>
                <w:szCs w:val="22"/>
              </w:rPr>
              <w:t>13</w:t>
            </w:r>
          </w:p>
        </w:tc>
        <w:tc>
          <w:tcPr>
            <w:tcW w:w="312" w:type="pct"/>
            <w:tcBorders>
              <w:top w:val="nil"/>
              <w:left w:val="nil"/>
              <w:bottom w:val="single" w:sz="4" w:space="0" w:color="auto"/>
              <w:right w:val="nil"/>
            </w:tcBorders>
            <w:shd w:val="clear" w:color="auto" w:fill="auto"/>
            <w:noWrap/>
            <w:vAlign w:val="bottom"/>
          </w:tcPr>
          <w:p w14:paraId="6FA14DBA" w14:textId="77777777" w:rsidR="00B178AB" w:rsidRDefault="00B178AB" w:rsidP="001C3C4D">
            <w:pPr>
              <w:spacing w:after="0"/>
              <w:jc w:val="right"/>
              <w:rPr>
                <w:rFonts w:ascii="Calibri" w:hAnsi="Calibri"/>
                <w:color w:val="000000"/>
                <w:szCs w:val="22"/>
              </w:rPr>
            </w:pPr>
            <w:r>
              <w:rPr>
                <w:rFonts w:ascii="Calibri" w:hAnsi="Calibri"/>
                <w:color w:val="000000"/>
                <w:szCs w:val="22"/>
              </w:rPr>
              <w:t>5</w:t>
            </w:r>
          </w:p>
        </w:tc>
        <w:tc>
          <w:tcPr>
            <w:tcW w:w="313" w:type="pct"/>
            <w:tcBorders>
              <w:top w:val="nil"/>
              <w:left w:val="nil"/>
              <w:bottom w:val="single" w:sz="4" w:space="0" w:color="auto"/>
              <w:right w:val="nil"/>
            </w:tcBorders>
            <w:shd w:val="clear" w:color="auto" w:fill="auto"/>
            <w:noWrap/>
            <w:vAlign w:val="bottom"/>
          </w:tcPr>
          <w:p w14:paraId="1A2FDDF2" w14:textId="77777777" w:rsidR="00B178AB" w:rsidRDefault="00B178AB" w:rsidP="001C3C4D">
            <w:pPr>
              <w:spacing w:after="0"/>
              <w:jc w:val="right"/>
              <w:rPr>
                <w:rFonts w:ascii="Calibri" w:hAnsi="Calibri"/>
                <w:color w:val="000000"/>
                <w:szCs w:val="22"/>
              </w:rPr>
            </w:pPr>
            <w:r>
              <w:rPr>
                <w:rFonts w:ascii="Calibri" w:hAnsi="Calibri"/>
                <w:color w:val="000000"/>
                <w:szCs w:val="22"/>
              </w:rPr>
              <w:t>8</w:t>
            </w:r>
          </w:p>
        </w:tc>
      </w:tr>
    </w:tbl>
    <w:p w14:paraId="0B2478CB" w14:textId="77777777" w:rsidR="00B178AB" w:rsidRDefault="00B178AB" w:rsidP="00B178AB">
      <w:pPr>
        <w:pStyle w:val="Heading5"/>
        <w:sectPr w:rsidR="00B178AB" w:rsidSect="00B178AB">
          <w:pgSz w:w="15840" w:h="12240" w:orient="landscape" w:code="1"/>
          <w:pgMar w:top="1440" w:right="1440" w:bottom="1440" w:left="1440" w:header="720" w:footer="720" w:gutter="0"/>
          <w:cols w:space="720"/>
          <w:docGrid w:linePitch="360"/>
        </w:sectPr>
      </w:pPr>
    </w:p>
    <w:p w14:paraId="113AC576" w14:textId="02FFE5F0" w:rsidR="00B178AB" w:rsidRDefault="00B178AB" w:rsidP="00B178AB">
      <w:pPr>
        <w:pStyle w:val="Caption"/>
      </w:pPr>
      <w:r>
        <w:lastRenderedPageBreak/>
        <w:t>Table 1A.</w:t>
      </w:r>
      <w:r w:rsidR="00075B59">
        <w:fldChar w:fldCharType="begin"/>
      </w:r>
      <w:r w:rsidR="00075B59">
        <w:instrText xml:space="preserve"> seq tab </w:instrText>
      </w:r>
      <w:r w:rsidR="00075B59">
        <w:fldChar w:fldCharType="separate"/>
      </w:r>
      <w:r>
        <w:rPr>
          <w:noProof/>
        </w:rPr>
        <w:t>6</w:t>
      </w:r>
      <w:r w:rsidR="00075B59">
        <w:rPr>
          <w:noProof/>
        </w:rPr>
        <w:fldChar w:fldCharType="end"/>
      </w:r>
      <w:r>
        <w:t>.</w:t>
      </w:r>
      <w:r>
        <w:tab/>
        <w:t>Aleutian Islands bottom trawl survey p</w:t>
      </w:r>
      <w:r w:rsidRPr="000F248E">
        <w:t xml:space="preserve">ollock </w:t>
      </w:r>
      <w:r>
        <w:t>average weight-</w:t>
      </w:r>
      <w:r w:rsidRPr="000F248E">
        <w:t>at</w:t>
      </w:r>
      <w:r>
        <w:t>-</w:t>
      </w:r>
      <w:r w:rsidRPr="000F248E">
        <w:t>age in kilograms</w:t>
      </w:r>
      <w:r>
        <w:t xml:space="preserve"> used in authors’ preferred model. </w:t>
      </w:r>
    </w:p>
    <w:tbl>
      <w:tblPr>
        <w:tblW w:w="9576" w:type="dxa"/>
        <w:tblLayout w:type="fixed"/>
        <w:tblLook w:val="0000" w:firstRow="0" w:lastRow="0" w:firstColumn="0" w:lastColumn="0" w:noHBand="0" w:noVBand="0"/>
      </w:tblPr>
      <w:tblGrid>
        <w:gridCol w:w="598"/>
        <w:gridCol w:w="599"/>
        <w:gridCol w:w="598"/>
        <w:gridCol w:w="599"/>
        <w:gridCol w:w="598"/>
        <w:gridCol w:w="599"/>
        <w:gridCol w:w="598"/>
        <w:gridCol w:w="599"/>
        <w:gridCol w:w="598"/>
        <w:gridCol w:w="599"/>
        <w:gridCol w:w="598"/>
        <w:gridCol w:w="599"/>
        <w:gridCol w:w="598"/>
        <w:gridCol w:w="599"/>
        <w:gridCol w:w="598"/>
        <w:gridCol w:w="599"/>
        <w:tblGridChange w:id="1071">
          <w:tblGrid>
            <w:gridCol w:w="598"/>
            <w:gridCol w:w="599"/>
            <w:gridCol w:w="598"/>
            <w:gridCol w:w="599"/>
            <w:gridCol w:w="598"/>
            <w:gridCol w:w="599"/>
            <w:gridCol w:w="598"/>
            <w:gridCol w:w="599"/>
            <w:gridCol w:w="598"/>
            <w:gridCol w:w="599"/>
            <w:gridCol w:w="598"/>
            <w:gridCol w:w="599"/>
            <w:gridCol w:w="598"/>
            <w:gridCol w:w="599"/>
            <w:gridCol w:w="598"/>
            <w:gridCol w:w="599"/>
          </w:tblGrid>
        </w:tblGridChange>
      </w:tblGrid>
      <w:tr w:rsidR="00B178AB" w:rsidRPr="001A273C" w14:paraId="383CF1AD" w14:textId="77777777" w:rsidTr="001C3C4D">
        <w:trPr>
          <w:trHeight w:val="270"/>
        </w:trPr>
        <w:tc>
          <w:tcPr>
            <w:tcW w:w="598" w:type="dxa"/>
            <w:tcBorders>
              <w:top w:val="double" w:sz="6" w:space="0" w:color="auto"/>
              <w:left w:val="nil"/>
              <w:bottom w:val="single" w:sz="4" w:space="0" w:color="auto"/>
              <w:right w:val="nil"/>
            </w:tcBorders>
            <w:shd w:val="clear" w:color="auto" w:fill="auto"/>
            <w:noWrap/>
            <w:vAlign w:val="bottom"/>
          </w:tcPr>
          <w:p w14:paraId="16B5FECF" w14:textId="77777777" w:rsidR="00B178AB" w:rsidRPr="001A273C" w:rsidRDefault="00B178AB" w:rsidP="001C3C4D">
            <w:pPr>
              <w:spacing w:after="0"/>
              <w:rPr>
                <w:rFonts w:cs="Arial"/>
                <w:sz w:val="16"/>
              </w:rPr>
            </w:pPr>
            <w:r w:rsidRPr="001A273C">
              <w:rPr>
                <w:rFonts w:cs="Arial"/>
                <w:sz w:val="16"/>
              </w:rPr>
              <w:t>Year</w:t>
            </w:r>
          </w:p>
        </w:tc>
        <w:tc>
          <w:tcPr>
            <w:tcW w:w="599" w:type="dxa"/>
            <w:tcBorders>
              <w:top w:val="double" w:sz="6" w:space="0" w:color="auto"/>
              <w:left w:val="nil"/>
              <w:bottom w:val="single" w:sz="4" w:space="0" w:color="auto"/>
              <w:right w:val="nil"/>
            </w:tcBorders>
            <w:vAlign w:val="bottom"/>
          </w:tcPr>
          <w:p w14:paraId="5EFD14DA" w14:textId="77777777" w:rsidR="00B178AB" w:rsidRDefault="00B178AB" w:rsidP="001C3C4D">
            <w:pPr>
              <w:spacing w:after="0"/>
              <w:jc w:val="right"/>
              <w:rPr>
                <w:rFonts w:cs="Arial"/>
                <w:sz w:val="16"/>
              </w:rPr>
            </w:pPr>
            <w:r>
              <w:rPr>
                <w:rFonts w:cs="Arial"/>
                <w:sz w:val="16"/>
              </w:rPr>
              <w:t>1</w:t>
            </w:r>
          </w:p>
        </w:tc>
        <w:tc>
          <w:tcPr>
            <w:tcW w:w="598" w:type="dxa"/>
            <w:tcBorders>
              <w:top w:val="double" w:sz="6" w:space="0" w:color="auto"/>
              <w:left w:val="nil"/>
              <w:bottom w:val="single" w:sz="4" w:space="0" w:color="auto"/>
              <w:right w:val="nil"/>
            </w:tcBorders>
            <w:shd w:val="clear" w:color="auto" w:fill="auto"/>
            <w:noWrap/>
            <w:vAlign w:val="bottom"/>
          </w:tcPr>
          <w:p w14:paraId="2E15DE3E" w14:textId="77777777" w:rsidR="00B178AB" w:rsidRDefault="00B178AB" w:rsidP="001C3C4D">
            <w:pPr>
              <w:spacing w:after="0"/>
              <w:jc w:val="right"/>
              <w:rPr>
                <w:rFonts w:cs="Arial"/>
                <w:sz w:val="16"/>
              </w:rPr>
            </w:pPr>
            <w:r w:rsidRPr="001A273C">
              <w:rPr>
                <w:rFonts w:cs="Arial"/>
                <w:sz w:val="16"/>
              </w:rPr>
              <w:t>2</w:t>
            </w:r>
          </w:p>
        </w:tc>
        <w:tc>
          <w:tcPr>
            <w:tcW w:w="599" w:type="dxa"/>
            <w:tcBorders>
              <w:top w:val="double" w:sz="6" w:space="0" w:color="auto"/>
              <w:left w:val="nil"/>
              <w:bottom w:val="single" w:sz="4" w:space="0" w:color="auto"/>
              <w:right w:val="nil"/>
            </w:tcBorders>
            <w:shd w:val="clear" w:color="auto" w:fill="auto"/>
            <w:noWrap/>
            <w:vAlign w:val="bottom"/>
          </w:tcPr>
          <w:p w14:paraId="17FBAB58" w14:textId="77777777" w:rsidR="00B178AB" w:rsidRPr="001A273C" w:rsidRDefault="00B178AB" w:rsidP="001C3C4D">
            <w:pPr>
              <w:spacing w:after="0"/>
              <w:jc w:val="right"/>
              <w:rPr>
                <w:rFonts w:cs="Arial"/>
                <w:sz w:val="16"/>
              </w:rPr>
            </w:pPr>
            <w:r w:rsidRPr="001A273C">
              <w:rPr>
                <w:rFonts w:cs="Arial"/>
                <w:sz w:val="16"/>
              </w:rPr>
              <w:t>3</w:t>
            </w:r>
          </w:p>
        </w:tc>
        <w:tc>
          <w:tcPr>
            <w:tcW w:w="598" w:type="dxa"/>
            <w:tcBorders>
              <w:top w:val="double" w:sz="6" w:space="0" w:color="auto"/>
              <w:left w:val="nil"/>
              <w:bottom w:val="single" w:sz="4" w:space="0" w:color="auto"/>
              <w:right w:val="nil"/>
            </w:tcBorders>
            <w:shd w:val="clear" w:color="auto" w:fill="auto"/>
            <w:noWrap/>
            <w:vAlign w:val="bottom"/>
          </w:tcPr>
          <w:p w14:paraId="2CE91900" w14:textId="77777777" w:rsidR="00B178AB" w:rsidRPr="001A273C" w:rsidRDefault="00B178AB" w:rsidP="001C3C4D">
            <w:pPr>
              <w:spacing w:after="0"/>
              <w:jc w:val="right"/>
              <w:rPr>
                <w:rFonts w:cs="Arial"/>
                <w:sz w:val="16"/>
              </w:rPr>
            </w:pPr>
            <w:r w:rsidRPr="001A273C">
              <w:rPr>
                <w:rFonts w:cs="Arial"/>
                <w:sz w:val="16"/>
              </w:rPr>
              <w:t>4</w:t>
            </w:r>
          </w:p>
        </w:tc>
        <w:tc>
          <w:tcPr>
            <w:tcW w:w="599" w:type="dxa"/>
            <w:tcBorders>
              <w:top w:val="double" w:sz="6" w:space="0" w:color="auto"/>
              <w:left w:val="nil"/>
              <w:bottom w:val="single" w:sz="4" w:space="0" w:color="auto"/>
              <w:right w:val="nil"/>
            </w:tcBorders>
            <w:shd w:val="clear" w:color="auto" w:fill="auto"/>
            <w:noWrap/>
            <w:vAlign w:val="bottom"/>
          </w:tcPr>
          <w:p w14:paraId="0570DA2A" w14:textId="77777777" w:rsidR="00B178AB" w:rsidRPr="001A273C" w:rsidRDefault="00B178AB" w:rsidP="001C3C4D">
            <w:pPr>
              <w:spacing w:after="0"/>
              <w:jc w:val="right"/>
              <w:rPr>
                <w:rFonts w:cs="Arial"/>
                <w:sz w:val="16"/>
              </w:rPr>
            </w:pPr>
            <w:r w:rsidRPr="001A273C">
              <w:rPr>
                <w:rFonts w:cs="Arial"/>
                <w:sz w:val="16"/>
              </w:rPr>
              <w:t>5</w:t>
            </w:r>
          </w:p>
        </w:tc>
        <w:tc>
          <w:tcPr>
            <w:tcW w:w="598" w:type="dxa"/>
            <w:tcBorders>
              <w:top w:val="double" w:sz="6" w:space="0" w:color="auto"/>
              <w:left w:val="nil"/>
              <w:bottom w:val="single" w:sz="4" w:space="0" w:color="auto"/>
              <w:right w:val="nil"/>
            </w:tcBorders>
            <w:shd w:val="clear" w:color="auto" w:fill="auto"/>
            <w:noWrap/>
            <w:vAlign w:val="bottom"/>
          </w:tcPr>
          <w:p w14:paraId="556E2378" w14:textId="77777777" w:rsidR="00B178AB" w:rsidRPr="001A273C" w:rsidRDefault="00B178AB" w:rsidP="001C3C4D">
            <w:pPr>
              <w:spacing w:after="0"/>
              <w:jc w:val="right"/>
              <w:rPr>
                <w:rFonts w:cs="Arial"/>
                <w:sz w:val="16"/>
              </w:rPr>
            </w:pPr>
            <w:r w:rsidRPr="001A273C">
              <w:rPr>
                <w:rFonts w:cs="Arial"/>
                <w:sz w:val="16"/>
              </w:rPr>
              <w:t>6</w:t>
            </w:r>
          </w:p>
        </w:tc>
        <w:tc>
          <w:tcPr>
            <w:tcW w:w="599" w:type="dxa"/>
            <w:tcBorders>
              <w:top w:val="double" w:sz="6" w:space="0" w:color="auto"/>
              <w:left w:val="nil"/>
              <w:bottom w:val="single" w:sz="4" w:space="0" w:color="auto"/>
              <w:right w:val="nil"/>
            </w:tcBorders>
            <w:shd w:val="clear" w:color="auto" w:fill="auto"/>
            <w:noWrap/>
            <w:vAlign w:val="bottom"/>
          </w:tcPr>
          <w:p w14:paraId="7D53A4DB" w14:textId="77777777" w:rsidR="00B178AB" w:rsidRPr="001A273C" w:rsidRDefault="00B178AB" w:rsidP="001C3C4D">
            <w:pPr>
              <w:spacing w:after="0"/>
              <w:jc w:val="right"/>
              <w:rPr>
                <w:rFonts w:cs="Arial"/>
                <w:sz w:val="16"/>
              </w:rPr>
            </w:pPr>
            <w:r w:rsidRPr="001A273C">
              <w:rPr>
                <w:rFonts w:cs="Arial"/>
                <w:sz w:val="16"/>
              </w:rPr>
              <w:t>7</w:t>
            </w:r>
          </w:p>
        </w:tc>
        <w:tc>
          <w:tcPr>
            <w:tcW w:w="598" w:type="dxa"/>
            <w:tcBorders>
              <w:top w:val="double" w:sz="6" w:space="0" w:color="auto"/>
              <w:left w:val="nil"/>
              <w:bottom w:val="single" w:sz="4" w:space="0" w:color="auto"/>
              <w:right w:val="nil"/>
            </w:tcBorders>
            <w:shd w:val="clear" w:color="auto" w:fill="auto"/>
            <w:noWrap/>
            <w:vAlign w:val="bottom"/>
          </w:tcPr>
          <w:p w14:paraId="0CE865D7" w14:textId="77777777" w:rsidR="00B178AB" w:rsidRPr="001A273C" w:rsidRDefault="00B178AB" w:rsidP="001C3C4D">
            <w:pPr>
              <w:spacing w:after="0"/>
              <w:jc w:val="right"/>
              <w:rPr>
                <w:rFonts w:cs="Arial"/>
                <w:sz w:val="16"/>
              </w:rPr>
            </w:pPr>
            <w:r w:rsidRPr="001A273C">
              <w:rPr>
                <w:rFonts w:cs="Arial"/>
                <w:sz w:val="16"/>
              </w:rPr>
              <w:t>8</w:t>
            </w:r>
          </w:p>
        </w:tc>
        <w:tc>
          <w:tcPr>
            <w:tcW w:w="599" w:type="dxa"/>
            <w:tcBorders>
              <w:top w:val="double" w:sz="6" w:space="0" w:color="auto"/>
              <w:left w:val="nil"/>
              <w:bottom w:val="single" w:sz="4" w:space="0" w:color="auto"/>
              <w:right w:val="nil"/>
            </w:tcBorders>
            <w:shd w:val="clear" w:color="auto" w:fill="auto"/>
            <w:noWrap/>
            <w:vAlign w:val="bottom"/>
          </w:tcPr>
          <w:p w14:paraId="4A979B62" w14:textId="77777777" w:rsidR="00B178AB" w:rsidRPr="001A273C" w:rsidRDefault="00B178AB" w:rsidP="001C3C4D">
            <w:pPr>
              <w:spacing w:after="0"/>
              <w:jc w:val="right"/>
              <w:rPr>
                <w:rFonts w:cs="Arial"/>
                <w:sz w:val="16"/>
              </w:rPr>
            </w:pPr>
            <w:r w:rsidRPr="001A273C">
              <w:rPr>
                <w:rFonts w:cs="Arial"/>
                <w:sz w:val="16"/>
              </w:rPr>
              <w:t>9</w:t>
            </w:r>
          </w:p>
        </w:tc>
        <w:tc>
          <w:tcPr>
            <w:tcW w:w="598" w:type="dxa"/>
            <w:tcBorders>
              <w:top w:val="double" w:sz="6" w:space="0" w:color="auto"/>
              <w:left w:val="nil"/>
              <w:bottom w:val="single" w:sz="4" w:space="0" w:color="auto"/>
              <w:right w:val="nil"/>
            </w:tcBorders>
            <w:shd w:val="clear" w:color="auto" w:fill="auto"/>
            <w:noWrap/>
            <w:vAlign w:val="bottom"/>
          </w:tcPr>
          <w:p w14:paraId="3530D3DF" w14:textId="77777777" w:rsidR="00B178AB" w:rsidRPr="001A273C" w:rsidRDefault="00B178AB" w:rsidP="001C3C4D">
            <w:pPr>
              <w:spacing w:after="0"/>
              <w:jc w:val="right"/>
              <w:rPr>
                <w:rFonts w:cs="Arial"/>
                <w:sz w:val="16"/>
              </w:rPr>
            </w:pPr>
            <w:r w:rsidRPr="001A273C">
              <w:rPr>
                <w:rFonts w:cs="Arial"/>
                <w:sz w:val="16"/>
              </w:rPr>
              <w:t>10</w:t>
            </w:r>
          </w:p>
        </w:tc>
        <w:tc>
          <w:tcPr>
            <w:tcW w:w="599" w:type="dxa"/>
            <w:tcBorders>
              <w:top w:val="double" w:sz="6" w:space="0" w:color="auto"/>
              <w:left w:val="nil"/>
              <w:bottom w:val="single" w:sz="4" w:space="0" w:color="auto"/>
              <w:right w:val="nil"/>
            </w:tcBorders>
            <w:shd w:val="clear" w:color="auto" w:fill="auto"/>
            <w:noWrap/>
            <w:vAlign w:val="bottom"/>
          </w:tcPr>
          <w:p w14:paraId="2D3CE09D" w14:textId="77777777" w:rsidR="00B178AB" w:rsidRPr="001A273C" w:rsidRDefault="00B178AB" w:rsidP="001C3C4D">
            <w:pPr>
              <w:spacing w:after="0"/>
              <w:jc w:val="right"/>
              <w:rPr>
                <w:rFonts w:cs="Arial"/>
                <w:sz w:val="16"/>
              </w:rPr>
            </w:pPr>
            <w:r w:rsidRPr="001A273C">
              <w:rPr>
                <w:rFonts w:cs="Arial"/>
                <w:sz w:val="16"/>
              </w:rPr>
              <w:t>11</w:t>
            </w:r>
          </w:p>
        </w:tc>
        <w:tc>
          <w:tcPr>
            <w:tcW w:w="598" w:type="dxa"/>
            <w:tcBorders>
              <w:top w:val="double" w:sz="6" w:space="0" w:color="auto"/>
              <w:left w:val="nil"/>
              <w:bottom w:val="single" w:sz="4" w:space="0" w:color="auto"/>
              <w:right w:val="nil"/>
            </w:tcBorders>
            <w:shd w:val="clear" w:color="auto" w:fill="auto"/>
            <w:noWrap/>
            <w:vAlign w:val="bottom"/>
          </w:tcPr>
          <w:p w14:paraId="1381AF45" w14:textId="77777777" w:rsidR="00B178AB" w:rsidRPr="001A273C" w:rsidRDefault="00B178AB" w:rsidP="001C3C4D">
            <w:pPr>
              <w:spacing w:after="0"/>
              <w:jc w:val="right"/>
              <w:rPr>
                <w:rFonts w:cs="Arial"/>
                <w:sz w:val="16"/>
              </w:rPr>
            </w:pPr>
            <w:r w:rsidRPr="001A273C">
              <w:rPr>
                <w:rFonts w:cs="Arial"/>
                <w:sz w:val="16"/>
              </w:rPr>
              <w:t>12</w:t>
            </w:r>
          </w:p>
        </w:tc>
        <w:tc>
          <w:tcPr>
            <w:tcW w:w="599" w:type="dxa"/>
            <w:tcBorders>
              <w:top w:val="double" w:sz="6" w:space="0" w:color="auto"/>
              <w:left w:val="nil"/>
              <w:bottom w:val="single" w:sz="4" w:space="0" w:color="auto"/>
              <w:right w:val="nil"/>
            </w:tcBorders>
            <w:shd w:val="clear" w:color="auto" w:fill="auto"/>
            <w:noWrap/>
            <w:vAlign w:val="bottom"/>
          </w:tcPr>
          <w:p w14:paraId="712DA170" w14:textId="77777777" w:rsidR="00B178AB" w:rsidRPr="001A273C" w:rsidRDefault="00B178AB" w:rsidP="001C3C4D">
            <w:pPr>
              <w:spacing w:after="0"/>
              <w:jc w:val="right"/>
              <w:rPr>
                <w:rFonts w:cs="Arial"/>
                <w:sz w:val="16"/>
              </w:rPr>
            </w:pPr>
            <w:r w:rsidRPr="001A273C">
              <w:rPr>
                <w:rFonts w:cs="Arial"/>
                <w:sz w:val="16"/>
              </w:rPr>
              <w:t>13</w:t>
            </w:r>
          </w:p>
        </w:tc>
        <w:tc>
          <w:tcPr>
            <w:tcW w:w="598" w:type="dxa"/>
            <w:tcBorders>
              <w:top w:val="double" w:sz="6" w:space="0" w:color="auto"/>
              <w:left w:val="nil"/>
              <w:bottom w:val="single" w:sz="4" w:space="0" w:color="auto"/>
              <w:right w:val="nil"/>
            </w:tcBorders>
            <w:shd w:val="clear" w:color="auto" w:fill="auto"/>
            <w:noWrap/>
            <w:vAlign w:val="bottom"/>
          </w:tcPr>
          <w:p w14:paraId="7E972871" w14:textId="77777777" w:rsidR="00B178AB" w:rsidRPr="001A273C" w:rsidRDefault="00B178AB" w:rsidP="001C3C4D">
            <w:pPr>
              <w:spacing w:after="0"/>
              <w:jc w:val="right"/>
              <w:rPr>
                <w:rFonts w:cs="Arial"/>
                <w:sz w:val="16"/>
              </w:rPr>
            </w:pPr>
            <w:r w:rsidRPr="001A273C">
              <w:rPr>
                <w:rFonts w:cs="Arial"/>
                <w:sz w:val="16"/>
              </w:rPr>
              <w:t>14</w:t>
            </w:r>
          </w:p>
        </w:tc>
        <w:tc>
          <w:tcPr>
            <w:tcW w:w="599" w:type="dxa"/>
            <w:tcBorders>
              <w:top w:val="double" w:sz="6" w:space="0" w:color="auto"/>
              <w:left w:val="nil"/>
              <w:bottom w:val="single" w:sz="4" w:space="0" w:color="auto"/>
              <w:right w:val="nil"/>
            </w:tcBorders>
            <w:shd w:val="clear" w:color="auto" w:fill="auto"/>
            <w:noWrap/>
            <w:vAlign w:val="bottom"/>
          </w:tcPr>
          <w:p w14:paraId="07F7607B" w14:textId="77777777" w:rsidR="00B178AB" w:rsidRPr="001A273C" w:rsidRDefault="00B178AB" w:rsidP="001C3C4D">
            <w:pPr>
              <w:spacing w:after="0"/>
              <w:jc w:val="right"/>
              <w:rPr>
                <w:rFonts w:cs="Arial"/>
                <w:sz w:val="16"/>
              </w:rPr>
            </w:pPr>
            <w:r w:rsidRPr="001A273C">
              <w:rPr>
                <w:rFonts w:cs="Arial"/>
                <w:sz w:val="16"/>
              </w:rPr>
              <w:t>15+</w:t>
            </w:r>
          </w:p>
        </w:tc>
      </w:tr>
      <w:tr w:rsidR="00B178AB" w:rsidRPr="001A273C" w14:paraId="4A352B60" w14:textId="77777777" w:rsidTr="001C3C4D">
        <w:trPr>
          <w:trHeight w:val="255"/>
        </w:trPr>
        <w:tc>
          <w:tcPr>
            <w:tcW w:w="598" w:type="dxa"/>
            <w:tcBorders>
              <w:top w:val="single" w:sz="4" w:space="0" w:color="auto"/>
              <w:left w:val="nil"/>
              <w:right w:val="nil"/>
            </w:tcBorders>
            <w:shd w:val="clear" w:color="auto" w:fill="auto"/>
            <w:noWrap/>
          </w:tcPr>
          <w:p w14:paraId="15104D05" w14:textId="77777777" w:rsidR="00B178AB" w:rsidRPr="00F04F7F" w:rsidRDefault="00B178AB" w:rsidP="001C3C4D">
            <w:pPr>
              <w:spacing w:after="0"/>
              <w:jc w:val="right"/>
              <w:rPr>
                <w:sz w:val="16"/>
                <w:szCs w:val="16"/>
              </w:rPr>
            </w:pPr>
            <w:r w:rsidRPr="001E7C39">
              <w:rPr>
                <w:sz w:val="16"/>
                <w:szCs w:val="16"/>
              </w:rPr>
              <w:t>1978</w:t>
            </w:r>
          </w:p>
        </w:tc>
        <w:tc>
          <w:tcPr>
            <w:tcW w:w="599" w:type="dxa"/>
            <w:tcBorders>
              <w:top w:val="single" w:sz="4" w:space="0" w:color="auto"/>
              <w:left w:val="nil"/>
              <w:right w:val="nil"/>
            </w:tcBorders>
          </w:tcPr>
          <w:p w14:paraId="2D67841F" w14:textId="77777777" w:rsidR="00B178AB" w:rsidRPr="0092743E" w:rsidRDefault="00B178AB" w:rsidP="001C3C4D">
            <w:pPr>
              <w:spacing w:after="0"/>
              <w:jc w:val="right"/>
              <w:rPr>
                <w:sz w:val="16"/>
                <w:szCs w:val="16"/>
              </w:rPr>
            </w:pPr>
            <w:r w:rsidRPr="001E60E3">
              <w:rPr>
                <w:sz w:val="16"/>
                <w:szCs w:val="16"/>
              </w:rPr>
              <w:t>0.064</w:t>
            </w:r>
          </w:p>
        </w:tc>
        <w:tc>
          <w:tcPr>
            <w:tcW w:w="598" w:type="dxa"/>
            <w:tcBorders>
              <w:top w:val="single" w:sz="4" w:space="0" w:color="auto"/>
              <w:left w:val="nil"/>
              <w:bottom w:val="nil"/>
              <w:right w:val="nil"/>
            </w:tcBorders>
            <w:shd w:val="clear" w:color="auto" w:fill="auto"/>
            <w:noWrap/>
          </w:tcPr>
          <w:p w14:paraId="774461CA" w14:textId="77777777" w:rsidR="00B178AB" w:rsidRPr="0092743E" w:rsidRDefault="00B178AB" w:rsidP="001C3C4D">
            <w:pPr>
              <w:spacing w:after="0"/>
              <w:jc w:val="right"/>
              <w:rPr>
                <w:sz w:val="16"/>
                <w:szCs w:val="16"/>
              </w:rPr>
            </w:pPr>
            <w:r w:rsidRPr="001E60E3">
              <w:rPr>
                <w:sz w:val="16"/>
                <w:szCs w:val="16"/>
              </w:rPr>
              <w:t>0.168</w:t>
            </w:r>
          </w:p>
        </w:tc>
        <w:tc>
          <w:tcPr>
            <w:tcW w:w="599" w:type="dxa"/>
            <w:tcBorders>
              <w:top w:val="single" w:sz="4" w:space="0" w:color="auto"/>
              <w:left w:val="nil"/>
              <w:bottom w:val="nil"/>
              <w:right w:val="nil"/>
            </w:tcBorders>
            <w:shd w:val="clear" w:color="auto" w:fill="auto"/>
            <w:noWrap/>
          </w:tcPr>
          <w:p w14:paraId="15687BFF" w14:textId="77777777" w:rsidR="00B178AB" w:rsidRPr="0092743E" w:rsidRDefault="00B178AB" w:rsidP="001C3C4D">
            <w:pPr>
              <w:spacing w:after="0"/>
              <w:jc w:val="right"/>
              <w:rPr>
                <w:sz w:val="16"/>
                <w:szCs w:val="16"/>
              </w:rPr>
            </w:pPr>
            <w:r w:rsidRPr="001E60E3">
              <w:rPr>
                <w:sz w:val="16"/>
                <w:szCs w:val="16"/>
              </w:rPr>
              <w:t>0.42</w:t>
            </w:r>
          </w:p>
        </w:tc>
        <w:tc>
          <w:tcPr>
            <w:tcW w:w="598" w:type="dxa"/>
            <w:tcBorders>
              <w:top w:val="single" w:sz="4" w:space="0" w:color="auto"/>
              <w:left w:val="nil"/>
              <w:bottom w:val="nil"/>
              <w:right w:val="nil"/>
            </w:tcBorders>
            <w:shd w:val="clear" w:color="auto" w:fill="auto"/>
            <w:noWrap/>
          </w:tcPr>
          <w:p w14:paraId="6469919E" w14:textId="77777777" w:rsidR="00B178AB" w:rsidRPr="0092743E" w:rsidRDefault="00B178AB" w:rsidP="001C3C4D">
            <w:pPr>
              <w:spacing w:after="0"/>
              <w:jc w:val="right"/>
              <w:rPr>
                <w:sz w:val="16"/>
                <w:szCs w:val="16"/>
              </w:rPr>
            </w:pPr>
            <w:r w:rsidRPr="001E60E3">
              <w:rPr>
                <w:sz w:val="16"/>
                <w:szCs w:val="16"/>
              </w:rPr>
              <w:t>0.671</w:t>
            </w:r>
          </w:p>
        </w:tc>
        <w:tc>
          <w:tcPr>
            <w:tcW w:w="599" w:type="dxa"/>
            <w:tcBorders>
              <w:top w:val="single" w:sz="4" w:space="0" w:color="auto"/>
              <w:left w:val="nil"/>
              <w:bottom w:val="nil"/>
              <w:right w:val="nil"/>
            </w:tcBorders>
            <w:shd w:val="clear" w:color="auto" w:fill="auto"/>
            <w:noWrap/>
          </w:tcPr>
          <w:p w14:paraId="41044C24" w14:textId="77777777" w:rsidR="00B178AB" w:rsidRPr="0092743E" w:rsidRDefault="00B178AB" w:rsidP="001C3C4D">
            <w:pPr>
              <w:spacing w:after="0"/>
              <w:jc w:val="right"/>
              <w:rPr>
                <w:sz w:val="16"/>
                <w:szCs w:val="16"/>
              </w:rPr>
            </w:pPr>
            <w:r w:rsidRPr="001E60E3">
              <w:rPr>
                <w:sz w:val="16"/>
                <w:szCs w:val="16"/>
              </w:rPr>
              <w:t>0.703</w:t>
            </w:r>
          </w:p>
        </w:tc>
        <w:tc>
          <w:tcPr>
            <w:tcW w:w="598" w:type="dxa"/>
            <w:tcBorders>
              <w:top w:val="single" w:sz="4" w:space="0" w:color="auto"/>
              <w:left w:val="nil"/>
              <w:bottom w:val="nil"/>
              <w:right w:val="nil"/>
            </w:tcBorders>
            <w:shd w:val="clear" w:color="auto" w:fill="auto"/>
            <w:noWrap/>
          </w:tcPr>
          <w:p w14:paraId="5CE9D093" w14:textId="77777777" w:rsidR="00B178AB" w:rsidRPr="0092743E" w:rsidRDefault="00B178AB" w:rsidP="001C3C4D">
            <w:pPr>
              <w:spacing w:after="0"/>
              <w:jc w:val="right"/>
              <w:rPr>
                <w:sz w:val="16"/>
                <w:szCs w:val="16"/>
              </w:rPr>
            </w:pPr>
            <w:r w:rsidRPr="001E60E3">
              <w:rPr>
                <w:sz w:val="16"/>
                <w:szCs w:val="16"/>
              </w:rPr>
              <w:t>0.786</w:t>
            </w:r>
          </w:p>
        </w:tc>
        <w:tc>
          <w:tcPr>
            <w:tcW w:w="599" w:type="dxa"/>
            <w:tcBorders>
              <w:top w:val="single" w:sz="4" w:space="0" w:color="auto"/>
              <w:left w:val="nil"/>
              <w:bottom w:val="nil"/>
              <w:right w:val="nil"/>
            </w:tcBorders>
            <w:shd w:val="clear" w:color="auto" w:fill="auto"/>
            <w:noWrap/>
          </w:tcPr>
          <w:p w14:paraId="10F38CE5" w14:textId="77777777" w:rsidR="00B178AB" w:rsidRPr="0092743E" w:rsidRDefault="00B178AB" w:rsidP="001C3C4D">
            <w:pPr>
              <w:spacing w:after="0"/>
              <w:jc w:val="right"/>
              <w:rPr>
                <w:sz w:val="16"/>
                <w:szCs w:val="16"/>
              </w:rPr>
            </w:pPr>
            <w:r w:rsidRPr="001E60E3">
              <w:rPr>
                <w:sz w:val="16"/>
                <w:szCs w:val="16"/>
              </w:rPr>
              <w:t>0.926</w:t>
            </w:r>
          </w:p>
        </w:tc>
        <w:tc>
          <w:tcPr>
            <w:tcW w:w="598" w:type="dxa"/>
            <w:tcBorders>
              <w:top w:val="single" w:sz="4" w:space="0" w:color="auto"/>
              <w:left w:val="nil"/>
              <w:bottom w:val="nil"/>
              <w:right w:val="nil"/>
            </w:tcBorders>
            <w:shd w:val="clear" w:color="auto" w:fill="auto"/>
            <w:noWrap/>
          </w:tcPr>
          <w:p w14:paraId="6A70D979" w14:textId="77777777" w:rsidR="00B178AB" w:rsidRPr="0092743E" w:rsidRDefault="00B178AB" w:rsidP="001C3C4D">
            <w:pPr>
              <w:spacing w:after="0"/>
              <w:jc w:val="right"/>
              <w:rPr>
                <w:sz w:val="16"/>
                <w:szCs w:val="16"/>
              </w:rPr>
            </w:pPr>
            <w:r w:rsidRPr="001E60E3">
              <w:rPr>
                <w:sz w:val="16"/>
                <w:szCs w:val="16"/>
              </w:rPr>
              <w:t>0.903</w:t>
            </w:r>
          </w:p>
        </w:tc>
        <w:tc>
          <w:tcPr>
            <w:tcW w:w="599" w:type="dxa"/>
            <w:tcBorders>
              <w:top w:val="single" w:sz="4" w:space="0" w:color="auto"/>
              <w:left w:val="nil"/>
              <w:bottom w:val="nil"/>
              <w:right w:val="nil"/>
            </w:tcBorders>
            <w:shd w:val="clear" w:color="auto" w:fill="auto"/>
            <w:noWrap/>
          </w:tcPr>
          <w:p w14:paraId="0653DE36" w14:textId="77777777" w:rsidR="00B178AB" w:rsidRPr="0092743E" w:rsidRDefault="00B178AB" w:rsidP="001C3C4D">
            <w:pPr>
              <w:spacing w:after="0"/>
              <w:jc w:val="right"/>
              <w:rPr>
                <w:sz w:val="16"/>
                <w:szCs w:val="16"/>
              </w:rPr>
            </w:pPr>
            <w:r w:rsidRPr="001E60E3">
              <w:rPr>
                <w:sz w:val="16"/>
                <w:szCs w:val="16"/>
              </w:rPr>
              <w:t>0.944</w:t>
            </w:r>
          </w:p>
        </w:tc>
        <w:tc>
          <w:tcPr>
            <w:tcW w:w="598" w:type="dxa"/>
            <w:tcBorders>
              <w:top w:val="single" w:sz="4" w:space="0" w:color="auto"/>
              <w:left w:val="nil"/>
              <w:bottom w:val="nil"/>
              <w:right w:val="nil"/>
            </w:tcBorders>
            <w:shd w:val="clear" w:color="auto" w:fill="auto"/>
            <w:noWrap/>
          </w:tcPr>
          <w:p w14:paraId="5A807CA1" w14:textId="77777777" w:rsidR="00B178AB" w:rsidRPr="0092743E" w:rsidRDefault="00B178AB" w:rsidP="001C3C4D">
            <w:pPr>
              <w:spacing w:after="0"/>
              <w:jc w:val="right"/>
              <w:rPr>
                <w:sz w:val="16"/>
                <w:szCs w:val="16"/>
              </w:rPr>
            </w:pPr>
            <w:r w:rsidRPr="001E60E3">
              <w:rPr>
                <w:sz w:val="16"/>
                <w:szCs w:val="16"/>
              </w:rPr>
              <w:t>1.125</w:t>
            </w:r>
          </w:p>
        </w:tc>
        <w:tc>
          <w:tcPr>
            <w:tcW w:w="599" w:type="dxa"/>
            <w:tcBorders>
              <w:top w:val="single" w:sz="4" w:space="0" w:color="auto"/>
              <w:left w:val="nil"/>
              <w:bottom w:val="nil"/>
              <w:right w:val="nil"/>
            </w:tcBorders>
            <w:shd w:val="clear" w:color="auto" w:fill="auto"/>
            <w:noWrap/>
          </w:tcPr>
          <w:p w14:paraId="0E3A237A" w14:textId="77777777" w:rsidR="00B178AB" w:rsidRPr="0092743E" w:rsidRDefault="00B178AB" w:rsidP="001C3C4D">
            <w:pPr>
              <w:spacing w:after="0"/>
              <w:jc w:val="right"/>
              <w:rPr>
                <w:sz w:val="16"/>
                <w:szCs w:val="16"/>
              </w:rPr>
            </w:pPr>
            <w:r w:rsidRPr="001E60E3">
              <w:rPr>
                <w:sz w:val="16"/>
                <w:szCs w:val="16"/>
              </w:rPr>
              <w:t>1.058</w:t>
            </w:r>
          </w:p>
        </w:tc>
        <w:tc>
          <w:tcPr>
            <w:tcW w:w="598" w:type="dxa"/>
            <w:tcBorders>
              <w:top w:val="single" w:sz="4" w:space="0" w:color="auto"/>
              <w:left w:val="nil"/>
              <w:bottom w:val="nil"/>
              <w:right w:val="nil"/>
            </w:tcBorders>
            <w:shd w:val="clear" w:color="auto" w:fill="auto"/>
            <w:noWrap/>
          </w:tcPr>
          <w:p w14:paraId="676FC3E1" w14:textId="77777777" w:rsidR="00B178AB" w:rsidRPr="0092743E" w:rsidRDefault="00B178AB" w:rsidP="001C3C4D">
            <w:pPr>
              <w:spacing w:after="0"/>
              <w:jc w:val="right"/>
              <w:rPr>
                <w:sz w:val="16"/>
                <w:szCs w:val="16"/>
              </w:rPr>
            </w:pPr>
            <w:r w:rsidRPr="001E60E3">
              <w:rPr>
                <w:sz w:val="16"/>
                <w:szCs w:val="16"/>
              </w:rPr>
              <w:t>0.996</w:t>
            </w:r>
          </w:p>
        </w:tc>
        <w:tc>
          <w:tcPr>
            <w:tcW w:w="599" w:type="dxa"/>
            <w:tcBorders>
              <w:top w:val="single" w:sz="4" w:space="0" w:color="auto"/>
              <w:left w:val="nil"/>
              <w:bottom w:val="nil"/>
              <w:right w:val="nil"/>
            </w:tcBorders>
            <w:shd w:val="clear" w:color="auto" w:fill="auto"/>
            <w:noWrap/>
          </w:tcPr>
          <w:p w14:paraId="45BA704B" w14:textId="77777777" w:rsidR="00B178AB" w:rsidRPr="0092743E" w:rsidRDefault="00B178AB" w:rsidP="001C3C4D">
            <w:pPr>
              <w:spacing w:after="0"/>
              <w:jc w:val="right"/>
              <w:rPr>
                <w:sz w:val="16"/>
                <w:szCs w:val="16"/>
              </w:rPr>
            </w:pPr>
            <w:r w:rsidRPr="001E60E3">
              <w:rPr>
                <w:sz w:val="16"/>
                <w:szCs w:val="16"/>
              </w:rPr>
              <w:t>1.51</w:t>
            </w:r>
          </w:p>
        </w:tc>
        <w:tc>
          <w:tcPr>
            <w:tcW w:w="598" w:type="dxa"/>
            <w:tcBorders>
              <w:top w:val="single" w:sz="4" w:space="0" w:color="auto"/>
              <w:left w:val="nil"/>
              <w:bottom w:val="nil"/>
              <w:right w:val="nil"/>
            </w:tcBorders>
            <w:shd w:val="clear" w:color="auto" w:fill="auto"/>
            <w:noWrap/>
          </w:tcPr>
          <w:p w14:paraId="1C72DA1F" w14:textId="77777777" w:rsidR="00B178AB" w:rsidRPr="0092743E" w:rsidRDefault="00B178AB" w:rsidP="001C3C4D">
            <w:pPr>
              <w:spacing w:after="0"/>
              <w:jc w:val="right"/>
              <w:rPr>
                <w:sz w:val="16"/>
                <w:szCs w:val="16"/>
              </w:rPr>
            </w:pPr>
            <w:r w:rsidRPr="001E60E3">
              <w:rPr>
                <w:sz w:val="16"/>
                <w:szCs w:val="16"/>
              </w:rPr>
              <w:t>2.149</w:t>
            </w:r>
          </w:p>
        </w:tc>
        <w:tc>
          <w:tcPr>
            <w:tcW w:w="599" w:type="dxa"/>
            <w:tcBorders>
              <w:top w:val="single" w:sz="4" w:space="0" w:color="auto"/>
              <w:left w:val="nil"/>
              <w:bottom w:val="nil"/>
              <w:right w:val="nil"/>
            </w:tcBorders>
            <w:shd w:val="clear" w:color="auto" w:fill="auto"/>
            <w:noWrap/>
          </w:tcPr>
          <w:p w14:paraId="7D2687D0" w14:textId="77777777" w:rsidR="00B178AB" w:rsidRPr="0092743E" w:rsidRDefault="00B178AB" w:rsidP="001C3C4D">
            <w:pPr>
              <w:spacing w:after="0"/>
              <w:jc w:val="right"/>
              <w:rPr>
                <w:sz w:val="16"/>
                <w:szCs w:val="16"/>
              </w:rPr>
            </w:pPr>
            <w:r w:rsidRPr="001E60E3">
              <w:rPr>
                <w:sz w:val="16"/>
                <w:szCs w:val="16"/>
              </w:rPr>
              <w:t>1.593</w:t>
            </w:r>
          </w:p>
        </w:tc>
      </w:tr>
      <w:tr w:rsidR="00B178AB" w:rsidRPr="001A273C" w14:paraId="76E3C7A9" w14:textId="77777777" w:rsidTr="001C3C4D">
        <w:trPr>
          <w:trHeight w:val="255"/>
        </w:trPr>
        <w:tc>
          <w:tcPr>
            <w:tcW w:w="598" w:type="dxa"/>
            <w:tcBorders>
              <w:top w:val="nil"/>
              <w:left w:val="nil"/>
              <w:right w:val="nil"/>
            </w:tcBorders>
            <w:shd w:val="clear" w:color="auto" w:fill="auto"/>
            <w:noWrap/>
          </w:tcPr>
          <w:p w14:paraId="74CDE29B" w14:textId="77777777" w:rsidR="00B178AB" w:rsidRPr="00F04F7F" w:rsidRDefault="00B178AB" w:rsidP="001C3C4D">
            <w:pPr>
              <w:spacing w:after="0"/>
              <w:jc w:val="right"/>
              <w:rPr>
                <w:sz w:val="16"/>
                <w:szCs w:val="16"/>
              </w:rPr>
            </w:pPr>
            <w:r w:rsidRPr="001E7C39">
              <w:rPr>
                <w:sz w:val="16"/>
                <w:szCs w:val="16"/>
              </w:rPr>
              <w:t>1979</w:t>
            </w:r>
          </w:p>
        </w:tc>
        <w:tc>
          <w:tcPr>
            <w:tcW w:w="599" w:type="dxa"/>
            <w:tcBorders>
              <w:top w:val="nil"/>
              <w:left w:val="nil"/>
              <w:right w:val="nil"/>
            </w:tcBorders>
          </w:tcPr>
          <w:p w14:paraId="197B4142" w14:textId="77777777" w:rsidR="00B178AB" w:rsidRPr="0092743E" w:rsidRDefault="00B178AB" w:rsidP="001C3C4D">
            <w:pPr>
              <w:spacing w:after="0"/>
              <w:jc w:val="right"/>
              <w:rPr>
                <w:sz w:val="16"/>
                <w:szCs w:val="16"/>
              </w:rPr>
            </w:pPr>
            <w:r w:rsidRPr="001E60E3">
              <w:rPr>
                <w:sz w:val="16"/>
                <w:szCs w:val="16"/>
              </w:rPr>
              <w:t>0.064</w:t>
            </w:r>
          </w:p>
        </w:tc>
        <w:tc>
          <w:tcPr>
            <w:tcW w:w="598" w:type="dxa"/>
            <w:tcBorders>
              <w:top w:val="nil"/>
              <w:left w:val="nil"/>
              <w:right w:val="nil"/>
            </w:tcBorders>
            <w:shd w:val="clear" w:color="auto" w:fill="auto"/>
            <w:noWrap/>
          </w:tcPr>
          <w:p w14:paraId="288338A6" w14:textId="77777777" w:rsidR="00B178AB" w:rsidRPr="0092743E" w:rsidRDefault="00B178AB" w:rsidP="001C3C4D">
            <w:pPr>
              <w:spacing w:after="0"/>
              <w:jc w:val="right"/>
              <w:rPr>
                <w:sz w:val="16"/>
                <w:szCs w:val="16"/>
              </w:rPr>
            </w:pPr>
            <w:r w:rsidRPr="001E60E3">
              <w:rPr>
                <w:sz w:val="16"/>
                <w:szCs w:val="16"/>
              </w:rPr>
              <w:t>0.168</w:t>
            </w:r>
          </w:p>
        </w:tc>
        <w:tc>
          <w:tcPr>
            <w:tcW w:w="599" w:type="dxa"/>
            <w:tcBorders>
              <w:top w:val="nil"/>
              <w:left w:val="nil"/>
              <w:right w:val="nil"/>
            </w:tcBorders>
            <w:shd w:val="clear" w:color="auto" w:fill="auto"/>
            <w:noWrap/>
          </w:tcPr>
          <w:p w14:paraId="4D211092" w14:textId="77777777" w:rsidR="00B178AB" w:rsidRPr="0092743E" w:rsidRDefault="00B178AB" w:rsidP="001C3C4D">
            <w:pPr>
              <w:spacing w:after="0"/>
              <w:jc w:val="right"/>
              <w:rPr>
                <w:sz w:val="16"/>
                <w:szCs w:val="16"/>
              </w:rPr>
            </w:pPr>
            <w:r w:rsidRPr="001E60E3">
              <w:rPr>
                <w:sz w:val="16"/>
                <w:szCs w:val="16"/>
              </w:rPr>
              <w:t>0.42</w:t>
            </w:r>
          </w:p>
        </w:tc>
        <w:tc>
          <w:tcPr>
            <w:tcW w:w="598" w:type="dxa"/>
            <w:tcBorders>
              <w:top w:val="nil"/>
              <w:left w:val="nil"/>
              <w:right w:val="nil"/>
            </w:tcBorders>
            <w:shd w:val="clear" w:color="auto" w:fill="auto"/>
            <w:noWrap/>
          </w:tcPr>
          <w:p w14:paraId="088589D5" w14:textId="77777777" w:rsidR="00B178AB" w:rsidRPr="0092743E" w:rsidRDefault="00B178AB" w:rsidP="001C3C4D">
            <w:pPr>
              <w:spacing w:after="0"/>
              <w:jc w:val="right"/>
              <w:rPr>
                <w:sz w:val="16"/>
                <w:szCs w:val="16"/>
              </w:rPr>
            </w:pPr>
            <w:r w:rsidRPr="001E60E3">
              <w:rPr>
                <w:sz w:val="16"/>
                <w:szCs w:val="16"/>
              </w:rPr>
              <w:t>0.671</w:t>
            </w:r>
          </w:p>
        </w:tc>
        <w:tc>
          <w:tcPr>
            <w:tcW w:w="599" w:type="dxa"/>
            <w:tcBorders>
              <w:top w:val="nil"/>
              <w:left w:val="nil"/>
              <w:right w:val="nil"/>
            </w:tcBorders>
            <w:shd w:val="clear" w:color="auto" w:fill="auto"/>
            <w:noWrap/>
          </w:tcPr>
          <w:p w14:paraId="06056D39" w14:textId="77777777" w:rsidR="00B178AB" w:rsidRPr="0092743E" w:rsidRDefault="00B178AB" w:rsidP="001C3C4D">
            <w:pPr>
              <w:spacing w:after="0"/>
              <w:jc w:val="right"/>
              <w:rPr>
                <w:sz w:val="16"/>
                <w:szCs w:val="16"/>
              </w:rPr>
            </w:pPr>
            <w:r w:rsidRPr="001E60E3">
              <w:rPr>
                <w:sz w:val="16"/>
                <w:szCs w:val="16"/>
              </w:rPr>
              <w:t>0.703</w:t>
            </w:r>
          </w:p>
        </w:tc>
        <w:tc>
          <w:tcPr>
            <w:tcW w:w="598" w:type="dxa"/>
            <w:tcBorders>
              <w:top w:val="nil"/>
              <w:left w:val="nil"/>
              <w:right w:val="nil"/>
            </w:tcBorders>
            <w:shd w:val="clear" w:color="auto" w:fill="auto"/>
            <w:noWrap/>
          </w:tcPr>
          <w:p w14:paraId="193BEA11" w14:textId="77777777" w:rsidR="00B178AB" w:rsidRPr="0092743E" w:rsidRDefault="00B178AB" w:rsidP="001C3C4D">
            <w:pPr>
              <w:spacing w:after="0"/>
              <w:jc w:val="right"/>
              <w:rPr>
                <w:sz w:val="16"/>
                <w:szCs w:val="16"/>
              </w:rPr>
            </w:pPr>
            <w:r w:rsidRPr="001E60E3">
              <w:rPr>
                <w:sz w:val="16"/>
                <w:szCs w:val="16"/>
              </w:rPr>
              <w:t>0.786</w:t>
            </w:r>
          </w:p>
        </w:tc>
        <w:tc>
          <w:tcPr>
            <w:tcW w:w="599" w:type="dxa"/>
            <w:tcBorders>
              <w:top w:val="nil"/>
              <w:left w:val="nil"/>
              <w:right w:val="nil"/>
            </w:tcBorders>
            <w:shd w:val="clear" w:color="auto" w:fill="auto"/>
            <w:noWrap/>
          </w:tcPr>
          <w:p w14:paraId="2A8F5728" w14:textId="77777777" w:rsidR="00B178AB" w:rsidRPr="0092743E" w:rsidRDefault="00B178AB" w:rsidP="001C3C4D">
            <w:pPr>
              <w:spacing w:after="0"/>
              <w:jc w:val="right"/>
              <w:rPr>
                <w:sz w:val="16"/>
                <w:szCs w:val="16"/>
              </w:rPr>
            </w:pPr>
            <w:r w:rsidRPr="001E60E3">
              <w:rPr>
                <w:sz w:val="16"/>
                <w:szCs w:val="16"/>
              </w:rPr>
              <w:t>0.926</w:t>
            </w:r>
          </w:p>
        </w:tc>
        <w:tc>
          <w:tcPr>
            <w:tcW w:w="598" w:type="dxa"/>
            <w:tcBorders>
              <w:top w:val="nil"/>
              <w:left w:val="nil"/>
              <w:right w:val="nil"/>
            </w:tcBorders>
            <w:shd w:val="clear" w:color="auto" w:fill="auto"/>
            <w:noWrap/>
          </w:tcPr>
          <w:p w14:paraId="580F7039" w14:textId="77777777" w:rsidR="00B178AB" w:rsidRPr="0092743E" w:rsidRDefault="00B178AB" w:rsidP="001C3C4D">
            <w:pPr>
              <w:spacing w:after="0"/>
              <w:jc w:val="right"/>
              <w:rPr>
                <w:sz w:val="16"/>
                <w:szCs w:val="16"/>
              </w:rPr>
            </w:pPr>
            <w:r w:rsidRPr="001E60E3">
              <w:rPr>
                <w:sz w:val="16"/>
                <w:szCs w:val="16"/>
              </w:rPr>
              <w:t>0.903</w:t>
            </w:r>
          </w:p>
        </w:tc>
        <w:tc>
          <w:tcPr>
            <w:tcW w:w="599" w:type="dxa"/>
            <w:tcBorders>
              <w:top w:val="nil"/>
              <w:left w:val="nil"/>
              <w:right w:val="nil"/>
            </w:tcBorders>
            <w:shd w:val="clear" w:color="auto" w:fill="auto"/>
            <w:noWrap/>
          </w:tcPr>
          <w:p w14:paraId="63511A9D" w14:textId="77777777" w:rsidR="00B178AB" w:rsidRPr="0092743E" w:rsidRDefault="00B178AB" w:rsidP="001C3C4D">
            <w:pPr>
              <w:spacing w:after="0"/>
              <w:jc w:val="right"/>
              <w:rPr>
                <w:sz w:val="16"/>
                <w:szCs w:val="16"/>
              </w:rPr>
            </w:pPr>
            <w:r w:rsidRPr="001E60E3">
              <w:rPr>
                <w:sz w:val="16"/>
                <w:szCs w:val="16"/>
              </w:rPr>
              <w:t>0.944</w:t>
            </w:r>
          </w:p>
        </w:tc>
        <w:tc>
          <w:tcPr>
            <w:tcW w:w="598" w:type="dxa"/>
            <w:tcBorders>
              <w:top w:val="nil"/>
              <w:left w:val="nil"/>
              <w:right w:val="nil"/>
            </w:tcBorders>
            <w:shd w:val="clear" w:color="auto" w:fill="auto"/>
            <w:noWrap/>
          </w:tcPr>
          <w:p w14:paraId="3976E60E" w14:textId="77777777" w:rsidR="00B178AB" w:rsidRPr="0092743E" w:rsidRDefault="00B178AB" w:rsidP="001C3C4D">
            <w:pPr>
              <w:spacing w:after="0"/>
              <w:jc w:val="right"/>
              <w:rPr>
                <w:sz w:val="16"/>
                <w:szCs w:val="16"/>
              </w:rPr>
            </w:pPr>
            <w:r w:rsidRPr="001E60E3">
              <w:rPr>
                <w:sz w:val="16"/>
                <w:szCs w:val="16"/>
              </w:rPr>
              <w:t>1.125</w:t>
            </w:r>
          </w:p>
        </w:tc>
        <w:tc>
          <w:tcPr>
            <w:tcW w:w="599" w:type="dxa"/>
            <w:tcBorders>
              <w:top w:val="nil"/>
              <w:left w:val="nil"/>
              <w:right w:val="nil"/>
            </w:tcBorders>
            <w:shd w:val="clear" w:color="auto" w:fill="auto"/>
            <w:noWrap/>
          </w:tcPr>
          <w:p w14:paraId="21648BF1" w14:textId="77777777" w:rsidR="00B178AB" w:rsidRPr="0092743E" w:rsidRDefault="00B178AB" w:rsidP="001C3C4D">
            <w:pPr>
              <w:spacing w:after="0"/>
              <w:jc w:val="right"/>
              <w:rPr>
                <w:sz w:val="16"/>
                <w:szCs w:val="16"/>
              </w:rPr>
            </w:pPr>
            <w:r w:rsidRPr="001E60E3">
              <w:rPr>
                <w:sz w:val="16"/>
                <w:szCs w:val="16"/>
              </w:rPr>
              <w:t>1.058</w:t>
            </w:r>
          </w:p>
        </w:tc>
        <w:tc>
          <w:tcPr>
            <w:tcW w:w="598" w:type="dxa"/>
            <w:tcBorders>
              <w:top w:val="nil"/>
              <w:left w:val="nil"/>
              <w:right w:val="nil"/>
            </w:tcBorders>
            <w:shd w:val="clear" w:color="auto" w:fill="auto"/>
            <w:noWrap/>
          </w:tcPr>
          <w:p w14:paraId="295962C3" w14:textId="77777777" w:rsidR="00B178AB" w:rsidRPr="0092743E" w:rsidRDefault="00B178AB" w:rsidP="001C3C4D">
            <w:pPr>
              <w:spacing w:after="0"/>
              <w:jc w:val="right"/>
              <w:rPr>
                <w:sz w:val="16"/>
                <w:szCs w:val="16"/>
              </w:rPr>
            </w:pPr>
            <w:r w:rsidRPr="001E60E3">
              <w:rPr>
                <w:sz w:val="16"/>
                <w:szCs w:val="16"/>
              </w:rPr>
              <w:t>0.996</w:t>
            </w:r>
          </w:p>
        </w:tc>
        <w:tc>
          <w:tcPr>
            <w:tcW w:w="599" w:type="dxa"/>
            <w:tcBorders>
              <w:top w:val="nil"/>
              <w:left w:val="nil"/>
              <w:right w:val="nil"/>
            </w:tcBorders>
            <w:shd w:val="clear" w:color="auto" w:fill="auto"/>
            <w:noWrap/>
          </w:tcPr>
          <w:p w14:paraId="652E8DE2" w14:textId="77777777" w:rsidR="00B178AB" w:rsidRPr="0092743E" w:rsidRDefault="00B178AB" w:rsidP="001C3C4D">
            <w:pPr>
              <w:spacing w:after="0"/>
              <w:jc w:val="right"/>
              <w:rPr>
                <w:sz w:val="16"/>
                <w:szCs w:val="16"/>
              </w:rPr>
            </w:pPr>
            <w:r w:rsidRPr="001E60E3">
              <w:rPr>
                <w:sz w:val="16"/>
                <w:szCs w:val="16"/>
              </w:rPr>
              <w:t>1.51</w:t>
            </w:r>
          </w:p>
        </w:tc>
        <w:tc>
          <w:tcPr>
            <w:tcW w:w="598" w:type="dxa"/>
            <w:tcBorders>
              <w:top w:val="nil"/>
              <w:left w:val="nil"/>
              <w:right w:val="nil"/>
            </w:tcBorders>
            <w:shd w:val="clear" w:color="auto" w:fill="auto"/>
            <w:noWrap/>
          </w:tcPr>
          <w:p w14:paraId="4605F609" w14:textId="77777777" w:rsidR="00B178AB" w:rsidRPr="0092743E" w:rsidRDefault="00B178AB" w:rsidP="001C3C4D">
            <w:pPr>
              <w:spacing w:after="0"/>
              <w:jc w:val="right"/>
              <w:rPr>
                <w:sz w:val="16"/>
                <w:szCs w:val="16"/>
              </w:rPr>
            </w:pPr>
            <w:r w:rsidRPr="001E60E3">
              <w:rPr>
                <w:sz w:val="16"/>
                <w:szCs w:val="16"/>
              </w:rPr>
              <w:t>2.149</w:t>
            </w:r>
          </w:p>
        </w:tc>
        <w:tc>
          <w:tcPr>
            <w:tcW w:w="599" w:type="dxa"/>
            <w:tcBorders>
              <w:top w:val="nil"/>
              <w:left w:val="nil"/>
              <w:right w:val="nil"/>
            </w:tcBorders>
            <w:shd w:val="clear" w:color="auto" w:fill="auto"/>
            <w:noWrap/>
          </w:tcPr>
          <w:p w14:paraId="6DBC966D" w14:textId="77777777" w:rsidR="00B178AB" w:rsidRPr="0092743E" w:rsidRDefault="00B178AB" w:rsidP="001C3C4D">
            <w:pPr>
              <w:spacing w:after="0"/>
              <w:jc w:val="right"/>
              <w:rPr>
                <w:sz w:val="16"/>
                <w:szCs w:val="16"/>
              </w:rPr>
            </w:pPr>
            <w:r w:rsidRPr="001E60E3">
              <w:rPr>
                <w:sz w:val="16"/>
                <w:szCs w:val="16"/>
              </w:rPr>
              <w:t>1.593</w:t>
            </w:r>
          </w:p>
        </w:tc>
      </w:tr>
      <w:tr w:rsidR="00B178AB" w:rsidRPr="001A273C" w14:paraId="66454865" w14:textId="77777777" w:rsidTr="001C3C4D">
        <w:trPr>
          <w:trHeight w:val="255"/>
        </w:trPr>
        <w:tc>
          <w:tcPr>
            <w:tcW w:w="598" w:type="dxa"/>
            <w:tcBorders>
              <w:left w:val="nil"/>
              <w:right w:val="nil"/>
            </w:tcBorders>
            <w:shd w:val="clear" w:color="auto" w:fill="auto"/>
            <w:noWrap/>
          </w:tcPr>
          <w:p w14:paraId="1B6F862C" w14:textId="77777777" w:rsidR="00B178AB" w:rsidRPr="00F04F7F" w:rsidRDefault="00B178AB" w:rsidP="001C3C4D">
            <w:pPr>
              <w:spacing w:after="0"/>
              <w:jc w:val="right"/>
              <w:rPr>
                <w:sz w:val="16"/>
                <w:szCs w:val="16"/>
              </w:rPr>
            </w:pPr>
            <w:r w:rsidRPr="001E7C39">
              <w:rPr>
                <w:sz w:val="16"/>
                <w:szCs w:val="16"/>
              </w:rPr>
              <w:t>1980</w:t>
            </w:r>
          </w:p>
        </w:tc>
        <w:tc>
          <w:tcPr>
            <w:tcW w:w="599" w:type="dxa"/>
            <w:tcBorders>
              <w:left w:val="nil"/>
              <w:right w:val="nil"/>
            </w:tcBorders>
          </w:tcPr>
          <w:p w14:paraId="207B0F7E" w14:textId="77777777" w:rsidR="00B178AB" w:rsidRPr="0092743E" w:rsidRDefault="00B178AB" w:rsidP="001C3C4D">
            <w:pPr>
              <w:spacing w:after="0"/>
              <w:jc w:val="right"/>
              <w:rPr>
                <w:sz w:val="16"/>
                <w:szCs w:val="16"/>
              </w:rPr>
            </w:pPr>
            <w:r w:rsidRPr="001E60E3">
              <w:rPr>
                <w:sz w:val="16"/>
                <w:szCs w:val="16"/>
              </w:rPr>
              <w:t>0.064</w:t>
            </w:r>
          </w:p>
        </w:tc>
        <w:tc>
          <w:tcPr>
            <w:tcW w:w="598" w:type="dxa"/>
            <w:tcBorders>
              <w:left w:val="nil"/>
              <w:right w:val="nil"/>
            </w:tcBorders>
            <w:shd w:val="clear" w:color="auto" w:fill="auto"/>
            <w:noWrap/>
          </w:tcPr>
          <w:p w14:paraId="2C0E0F85" w14:textId="77777777" w:rsidR="00B178AB" w:rsidRPr="0092743E" w:rsidRDefault="00B178AB" w:rsidP="001C3C4D">
            <w:pPr>
              <w:spacing w:after="0"/>
              <w:jc w:val="right"/>
              <w:rPr>
                <w:sz w:val="16"/>
                <w:szCs w:val="16"/>
              </w:rPr>
            </w:pPr>
            <w:r w:rsidRPr="001E60E3">
              <w:rPr>
                <w:sz w:val="16"/>
                <w:szCs w:val="16"/>
              </w:rPr>
              <w:t>0.168</w:t>
            </w:r>
          </w:p>
        </w:tc>
        <w:tc>
          <w:tcPr>
            <w:tcW w:w="599" w:type="dxa"/>
            <w:tcBorders>
              <w:left w:val="nil"/>
              <w:right w:val="nil"/>
            </w:tcBorders>
            <w:shd w:val="clear" w:color="auto" w:fill="auto"/>
            <w:noWrap/>
          </w:tcPr>
          <w:p w14:paraId="32762461" w14:textId="77777777" w:rsidR="00B178AB" w:rsidRPr="0092743E" w:rsidRDefault="00B178AB" w:rsidP="001C3C4D">
            <w:pPr>
              <w:spacing w:after="0"/>
              <w:jc w:val="right"/>
              <w:rPr>
                <w:sz w:val="16"/>
                <w:szCs w:val="16"/>
              </w:rPr>
            </w:pPr>
            <w:r w:rsidRPr="001E60E3">
              <w:rPr>
                <w:sz w:val="16"/>
                <w:szCs w:val="16"/>
              </w:rPr>
              <w:t>0.42</w:t>
            </w:r>
          </w:p>
        </w:tc>
        <w:tc>
          <w:tcPr>
            <w:tcW w:w="598" w:type="dxa"/>
            <w:tcBorders>
              <w:left w:val="nil"/>
              <w:right w:val="nil"/>
            </w:tcBorders>
            <w:shd w:val="clear" w:color="auto" w:fill="auto"/>
            <w:noWrap/>
          </w:tcPr>
          <w:p w14:paraId="795E6684" w14:textId="77777777" w:rsidR="00B178AB" w:rsidRPr="0092743E" w:rsidRDefault="00B178AB" w:rsidP="001C3C4D">
            <w:pPr>
              <w:spacing w:after="0"/>
              <w:jc w:val="right"/>
              <w:rPr>
                <w:sz w:val="16"/>
                <w:szCs w:val="16"/>
              </w:rPr>
            </w:pPr>
            <w:r w:rsidRPr="001E60E3">
              <w:rPr>
                <w:sz w:val="16"/>
                <w:szCs w:val="16"/>
              </w:rPr>
              <w:t>0.671</w:t>
            </w:r>
          </w:p>
        </w:tc>
        <w:tc>
          <w:tcPr>
            <w:tcW w:w="599" w:type="dxa"/>
            <w:tcBorders>
              <w:left w:val="nil"/>
              <w:right w:val="nil"/>
            </w:tcBorders>
            <w:shd w:val="clear" w:color="auto" w:fill="auto"/>
            <w:noWrap/>
          </w:tcPr>
          <w:p w14:paraId="358FC885" w14:textId="77777777" w:rsidR="00B178AB" w:rsidRPr="0092743E" w:rsidRDefault="00B178AB" w:rsidP="001C3C4D">
            <w:pPr>
              <w:spacing w:after="0"/>
              <w:jc w:val="right"/>
              <w:rPr>
                <w:sz w:val="16"/>
                <w:szCs w:val="16"/>
              </w:rPr>
            </w:pPr>
            <w:r w:rsidRPr="001E60E3">
              <w:rPr>
                <w:sz w:val="16"/>
                <w:szCs w:val="16"/>
              </w:rPr>
              <w:t>0.703</w:t>
            </w:r>
          </w:p>
        </w:tc>
        <w:tc>
          <w:tcPr>
            <w:tcW w:w="598" w:type="dxa"/>
            <w:tcBorders>
              <w:left w:val="nil"/>
              <w:right w:val="nil"/>
            </w:tcBorders>
            <w:shd w:val="clear" w:color="auto" w:fill="auto"/>
            <w:noWrap/>
          </w:tcPr>
          <w:p w14:paraId="680C65D0" w14:textId="77777777" w:rsidR="00B178AB" w:rsidRPr="0092743E" w:rsidRDefault="00B178AB" w:rsidP="001C3C4D">
            <w:pPr>
              <w:spacing w:after="0"/>
              <w:jc w:val="right"/>
              <w:rPr>
                <w:sz w:val="16"/>
                <w:szCs w:val="16"/>
              </w:rPr>
            </w:pPr>
            <w:r w:rsidRPr="001E60E3">
              <w:rPr>
                <w:sz w:val="16"/>
                <w:szCs w:val="16"/>
              </w:rPr>
              <w:t>0.786</w:t>
            </w:r>
          </w:p>
        </w:tc>
        <w:tc>
          <w:tcPr>
            <w:tcW w:w="599" w:type="dxa"/>
            <w:tcBorders>
              <w:left w:val="nil"/>
              <w:right w:val="nil"/>
            </w:tcBorders>
            <w:shd w:val="clear" w:color="auto" w:fill="auto"/>
            <w:noWrap/>
          </w:tcPr>
          <w:p w14:paraId="3EAAD20D" w14:textId="77777777" w:rsidR="00B178AB" w:rsidRPr="0092743E" w:rsidRDefault="00B178AB" w:rsidP="001C3C4D">
            <w:pPr>
              <w:spacing w:after="0"/>
              <w:jc w:val="right"/>
              <w:rPr>
                <w:sz w:val="16"/>
                <w:szCs w:val="16"/>
              </w:rPr>
            </w:pPr>
            <w:r w:rsidRPr="001E60E3">
              <w:rPr>
                <w:sz w:val="16"/>
                <w:szCs w:val="16"/>
              </w:rPr>
              <w:t>0.926</w:t>
            </w:r>
          </w:p>
        </w:tc>
        <w:tc>
          <w:tcPr>
            <w:tcW w:w="598" w:type="dxa"/>
            <w:tcBorders>
              <w:left w:val="nil"/>
              <w:right w:val="nil"/>
            </w:tcBorders>
            <w:shd w:val="clear" w:color="auto" w:fill="auto"/>
            <w:noWrap/>
          </w:tcPr>
          <w:p w14:paraId="3A490F5F" w14:textId="77777777" w:rsidR="00B178AB" w:rsidRPr="0092743E" w:rsidRDefault="00B178AB" w:rsidP="001C3C4D">
            <w:pPr>
              <w:spacing w:after="0"/>
              <w:jc w:val="right"/>
              <w:rPr>
                <w:sz w:val="16"/>
                <w:szCs w:val="16"/>
              </w:rPr>
            </w:pPr>
            <w:r w:rsidRPr="001E60E3">
              <w:rPr>
                <w:sz w:val="16"/>
                <w:szCs w:val="16"/>
              </w:rPr>
              <w:t>0.903</w:t>
            </w:r>
          </w:p>
        </w:tc>
        <w:tc>
          <w:tcPr>
            <w:tcW w:w="599" w:type="dxa"/>
            <w:tcBorders>
              <w:left w:val="nil"/>
              <w:right w:val="nil"/>
            </w:tcBorders>
            <w:shd w:val="clear" w:color="auto" w:fill="auto"/>
            <w:noWrap/>
          </w:tcPr>
          <w:p w14:paraId="1FDF7067" w14:textId="77777777" w:rsidR="00B178AB" w:rsidRPr="0092743E" w:rsidRDefault="00B178AB" w:rsidP="001C3C4D">
            <w:pPr>
              <w:spacing w:after="0"/>
              <w:jc w:val="right"/>
              <w:rPr>
                <w:sz w:val="16"/>
                <w:szCs w:val="16"/>
              </w:rPr>
            </w:pPr>
            <w:r w:rsidRPr="001E60E3">
              <w:rPr>
                <w:sz w:val="16"/>
                <w:szCs w:val="16"/>
              </w:rPr>
              <w:t>0.944</w:t>
            </w:r>
          </w:p>
        </w:tc>
        <w:tc>
          <w:tcPr>
            <w:tcW w:w="598" w:type="dxa"/>
            <w:tcBorders>
              <w:left w:val="nil"/>
              <w:right w:val="nil"/>
            </w:tcBorders>
            <w:shd w:val="clear" w:color="auto" w:fill="auto"/>
            <w:noWrap/>
          </w:tcPr>
          <w:p w14:paraId="59E7DE6E" w14:textId="77777777" w:rsidR="00B178AB" w:rsidRPr="0092743E" w:rsidRDefault="00B178AB" w:rsidP="001C3C4D">
            <w:pPr>
              <w:spacing w:after="0"/>
              <w:jc w:val="right"/>
              <w:rPr>
                <w:sz w:val="16"/>
                <w:szCs w:val="16"/>
              </w:rPr>
            </w:pPr>
            <w:r w:rsidRPr="001E60E3">
              <w:rPr>
                <w:sz w:val="16"/>
                <w:szCs w:val="16"/>
              </w:rPr>
              <w:t>1.125</w:t>
            </w:r>
          </w:p>
        </w:tc>
        <w:tc>
          <w:tcPr>
            <w:tcW w:w="599" w:type="dxa"/>
            <w:tcBorders>
              <w:left w:val="nil"/>
              <w:right w:val="nil"/>
            </w:tcBorders>
            <w:shd w:val="clear" w:color="auto" w:fill="auto"/>
            <w:noWrap/>
          </w:tcPr>
          <w:p w14:paraId="2F4D18F3" w14:textId="77777777" w:rsidR="00B178AB" w:rsidRPr="0092743E" w:rsidRDefault="00B178AB" w:rsidP="001C3C4D">
            <w:pPr>
              <w:spacing w:after="0"/>
              <w:jc w:val="right"/>
              <w:rPr>
                <w:sz w:val="16"/>
                <w:szCs w:val="16"/>
              </w:rPr>
            </w:pPr>
            <w:r w:rsidRPr="001E60E3">
              <w:rPr>
                <w:sz w:val="16"/>
                <w:szCs w:val="16"/>
              </w:rPr>
              <w:t>1.058</w:t>
            </w:r>
          </w:p>
        </w:tc>
        <w:tc>
          <w:tcPr>
            <w:tcW w:w="598" w:type="dxa"/>
            <w:tcBorders>
              <w:left w:val="nil"/>
              <w:right w:val="nil"/>
            </w:tcBorders>
            <w:shd w:val="clear" w:color="auto" w:fill="auto"/>
            <w:noWrap/>
          </w:tcPr>
          <w:p w14:paraId="3BC2E6D6" w14:textId="77777777" w:rsidR="00B178AB" w:rsidRPr="0092743E" w:rsidRDefault="00B178AB" w:rsidP="001C3C4D">
            <w:pPr>
              <w:spacing w:after="0"/>
              <w:jc w:val="right"/>
              <w:rPr>
                <w:sz w:val="16"/>
                <w:szCs w:val="16"/>
              </w:rPr>
            </w:pPr>
            <w:r w:rsidRPr="001E60E3">
              <w:rPr>
                <w:sz w:val="16"/>
                <w:szCs w:val="16"/>
              </w:rPr>
              <w:t>0.996</w:t>
            </w:r>
          </w:p>
        </w:tc>
        <w:tc>
          <w:tcPr>
            <w:tcW w:w="599" w:type="dxa"/>
            <w:tcBorders>
              <w:left w:val="nil"/>
              <w:right w:val="nil"/>
            </w:tcBorders>
            <w:shd w:val="clear" w:color="auto" w:fill="auto"/>
            <w:noWrap/>
          </w:tcPr>
          <w:p w14:paraId="3F1E814D" w14:textId="77777777" w:rsidR="00B178AB" w:rsidRPr="0092743E" w:rsidRDefault="00B178AB" w:rsidP="001C3C4D">
            <w:pPr>
              <w:spacing w:after="0"/>
              <w:jc w:val="right"/>
              <w:rPr>
                <w:sz w:val="16"/>
                <w:szCs w:val="16"/>
              </w:rPr>
            </w:pPr>
            <w:r w:rsidRPr="001E60E3">
              <w:rPr>
                <w:sz w:val="16"/>
                <w:szCs w:val="16"/>
              </w:rPr>
              <w:t>1.51</w:t>
            </w:r>
          </w:p>
        </w:tc>
        <w:tc>
          <w:tcPr>
            <w:tcW w:w="598" w:type="dxa"/>
            <w:tcBorders>
              <w:left w:val="nil"/>
              <w:right w:val="nil"/>
            </w:tcBorders>
            <w:shd w:val="clear" w:color="auto" w:fill="auto"/>
            <w:noWrap/>
          </w:tcPr>
          <w:p w14:paraId="10532D7C" w14:textId="77777777" w:rsidR="00B178AB" w:rsidRPr="0092743E" w:rsidRDefault="00B178AB" w:rsidP="001C3C4D">
            <w:pPr>
              <w:spacing w:after="0"/>
              <w:jc w:val="right"/>
              <w:rPr>
                <w:sz w:val="16"/>
                <w:szCs w:val="16"/>
              </w:rPr>
            </w:pPr>
            <w:r w:rsidRPr="001E60E3">
              <w:rPr>
                <w:sz w:val="16"/>
                <w:szCs w:val="16"/>
              </w:rPr>
              <w:t>2.149</w:t>
            </w:r>
          </w:p>
        </w:tc>
        <w:tc>
          <w:tcPr>
            <w:tcW w:w="599" w:type="dxa"/>
            <w:tcBorders>
              <w:left w:val="nil"/>
              <w:right w:val="nil"/>
            </w:tcBorders>
            <w:shd w:val="clear" w:color="auto" w:fill="auto"/>
            <w:noWrap/>
          </w:tcPr>
          <w:p w14:paraId="62049E99" w14:textId="77777777" w:rsidR="00B178AB" w:rsidRPr="0092743E" w:rsidRDefault="00B178AB" w:rsidP="001C3C4D">
            <w:pPr>
              <w:spacing w:after="0"/>
              <w:jc w:val="right"/>
              <w:rPr>
                <w:sz w:val="16"/>
                <w:szCs w:val="16"/>
              </w:rPr>
            </w:pPr>
            <w:r w:rsidRPr="001E60E3">
              <w:rPr>
                <w:sz w:val="16"/>
                <w:szCs w:val="16"/>
              </w:rPr>
              <w:t>1.593</w:t>
            </w:r>
          </w:p>
        </w:tc>
      </w:tr>
      <w:tr w:rsidR="00B178AB" w:rsidRPr="001A273C" w14:paraId="64B0C960" w14:textId="77777777" w:rsidTr="001C3C4D">
        <w:trPr>
          <w:trHeight w:val="255"/>
        </w:trPr>
        <w:tc>
          <w:tcPr>
            <w:tcW w:w="598" w:type="dxa"/>
            <w:tcBorders>
              <w:left w:val="nil"/>
              <w:bottom w:val="nil"/>
              <w:right w:val="nil"/>
            </w:tcBorders>
            <w:shd w:val="clear" w:color="auto" w:fill="auto"/>
            <w:noWrap/>
          </w:tcPr>
          <w:p w14:paraId="0AF72B5A" w14:textId="77777777" w:rsidR="00B178AB" w:rsidRPr="00F04F7F" w:rsidRDefault="00B178AB" w:rsidP="001C3C4D">
            <w:pPr>
              <w:spacing w:after="0"/>
              <w:jc w:val="right"/>
              <w:rPr>
                <w:sz w:val="16"/>
                <w:szCs w:val="16"/>
              </w:rPr>
            </w:pPr>
            <w:r w:rsidRPr="001E7C39">
              <w:rPr>
                <w:sz w:val="16"/>
                <w:szCs w:val="16"/>
              </w:rPr>
              <w:t>1981</w:t>
            </w:r>
          </w:p>
        </w:tc>
        <w:tc>
          <w:tcPr>
            <w:tcW w:w="599" w:type="dxa"/>
            <w:tcBorders>
              <w:left w:val="nil"/>
              <w:bottom w:val="nil"/>
              <w:right w:val="nil"/>
            </w:tcBorders>
          </w:tcPr>
          <w:p w14:paraId="4746DB4F" w14:textId="77777777" w:rsidR="00B178AB" w:rsidRPr="0092743E" w:rsidRDefault="00B178AB" w:rsidP="001C3C4D">
            <w:pPr>
              <w:spacing w:after="0"/>
              <w:jc w:val="right"/>
              <w:rPr>
                <w:sz w:val="16"/>
                <w:szCs w:val="16"/>
              </w:rPr>
            </w:pPr>
            <w:r w:rsidRPr="001E60E3">
              <w:rPr>
                <w:sz w:val="16"/>
                <w:szCs w:val="16"/>
              </w:rPr>
              <w:t>0.064</w:t>
            </w:r>
          </w:p>
        </w:tc>
        <w:tc>
          <w:tcPr>
            <w:tcW w:w="598" w:type="dxa"/>
            <w:tcBorders>
              <w:top w:val="nil"/>
              <w:left w:val="nil"/>
              <w:bottom w:val="nil"/>
              <w:right w:val="nil"/>
            </w:tcBorders>
            <w:shd w:val="clear" w:color="auto" w:fill="auto"/>
            <w:noWrap/>
          </w:tcPr>
          <w:p w14:paraId="045847B6" w14:textId="77777777" w:rsidR="00B178AB" w:rsidRPr="0092743E" w:rsidRDefault="00B178AB" w:rsidP="001C3C4D">
            <w:pPr>
              <w:spacing w:after="0"/>
              <w:jc w:val="right"/>
              <w:rPr>
                <w:sz w:val="16"/>
                <w:szCs w:val="16"/>
              </w:rPr>
            </w:pPr>
            <w:r w:rsidRPr="001E60E3">
              <w:rPr>
                <w:sz w:val="16"/>
                <w:szCs w:val="16"/>
              </w:rPr>
              <w:t>0.168</w:t>
            </w:r>
          </w:p>
        </w:tc>
        <w:tc>
          <w:tcPr>
            <w:tcW w:w="599" w:type="dxa"/>
            <w:tcBorders>
              <w:top w:val="nil"/>
              <w:left w:val="nil"/>
              <w:bottom w:val="nil"/>
              <w:right w:val="nil"/>
            </w:tcBorders>
            <w:shd w:val="clear" w:color="auto" w:fill="auto"/>
            <w:noWrap/>
          </w:tcPr>
          <w:p w14:paraId="49C3B4B5" w14:textId="77777777" w:rsidR="00B178AB" w:rsidRPr="0092743E" w:rsidRDefault="00B178AB" w:rsidP="001C3C4D">
            <w:pPr>
              <w:spacing w:after="0"/>
              <w:jc w:val="right"/>
              <w:rPr>
                <w:sz w:val="16"/>
                <w:szCs w:val="16"/>
              </w:rPr>
            </w:pPr>
            <w:r w:rsidRPr="001E60E3">
              <w:rPr>
                <w:sz w:val="16"/>
                <w:szCs w:val="16"/>
              </w:rPr>
              <w:t>0.42</w:t>
            </w:r>
          </w:p>
        </w:tc>
        <w:tc>
          <w:tcPr>
            <w:tcW w:w="598" w:type="dxa"/>
            <w:tcBorders>
              <w:top w:val="nil"/>
              <w:left w:val="nil"/>
              <w:bottom w:val="nil"/>
              <w:right w:val="nil"/>
            </w:tcBorders>
            <w:shd w:val="clear" w:color="auto" w:fill="auto"/>
            <w:noWrap/>
          </w:tcPr>
          <w:p w14:paraId="73F8684E" w14:textId="77777777" w:rsidR="00B178AB" w:rsidRPr="0092743E" w:rsidRDefault="00B178AB" w:rsidP="001C3C4D">
            <w:pPr>
              <w:spacing w:after="0"/>
              <w:jc w:val="right"/>
              <w:rPr>
                <w:sz w:val="16"/>
                <w:szCs w:val="16"/>
              </w:rPr>
            </w:pPr>
            <w:r w:rsidRPr="001E60E3">
              <w:rPr>
                <w:sz w:val="16"/>
                <w:szCs w:val="16"/>
              </w:rPr>
              <w:t>0.671</w:t>
            </w:r>
          </w:p>
        </w:tc>
        <w:tc>
          <w:tcPr>
            <w:tcW w:w="599" w:type="dxa"/>
            <w:tcBorders>
              <w:top w:val="nil"/>
              <w:left w:val="nil"/>
              <w:bottom w:val="nil"/>
              <w:right w:val="nil"/>
            </w:tcBorders>
            <w:shd w:val="clear" w:color="auto" w:fill="auto"/>
            <w:noWrap/>
          </w:tcPr>
          <w:p w14:paraId="1BC66F66" w14:textId="77777777" w:rsidR="00B178AB" w:rsidRPr="0092743E" w:rsidRDefault="00B178AB" w:rsidP="001C3C4D">
            <w:pPr>
              <w:spacing w:after="0"/>
              <w:jc w:val="right"/>
              <w:rPr>
                <w:sz w:val="16"/>
                <w:szCs w:val="16"/>
              </w:rPr>
            </w:pPr>
            <w:r w:rsidRPr="001E60E3">
              <w:rPr>
                <w:sz w:val="16"/>
                <w:szCs w:val="16"/>
              </w:rPr>
              <w:t>0.703</w:t>
            </w:r>
          </w:p>
        </w:tc>
        <w:tc>
          <w:tcPr>
            <w:tcW w:w="598" w:type="dxa"/>
            <w:tcBorders>
              <w:top w:val="nil"/>
              <w:left w:val="nil"/>
              <w:bottom w:val="nil"/>
              <w:right w:val="nil"/>
            </w:tcBorders>
            <w:shd w:val="clear" w:color="auto" w:fill="auto"/>
            <w:noWrap/>
          </w:tcPr>
          <w:p w14:paraId="26AC67A9" w14:textId="77777777" w:rsidR="00B178AB" w:rsidRPr="0092743E" w:rsidRDefault="00B178AB" w:rsidP="001C3C4D">
            <w:pPr>
              <w:spacing w:after="0"/>
              <w:jc w:val="right"/>
              <w:rPr>
                <w:sz w:val="16"/>
                <w:szCs w:val="16"/>
              </w:rPr>
            </w:pPr>
            <w:r w:rsidRPr="001E60E3">
              <w:rPr>
                <w:sz w:val="16"/>
                <w:szCs w:val="16"/>
              </w:rPr>
              <w:t>0.786</w:t>
            </w:r>
          </w:p>
        </w:tc>
        <w:tc>
          <w:tcPr>
            <w:tcW w:w="599" w:type="dxa"/>
            <w:tcBorders>
              <w:top w:val="nil"/>
              <w:left w:val="nil"/>
              <w:bottom w:val="nil"/>
              <w:right w:val="nil"/>
            </w:tcBorders>
            <w:shd w:val="clear" w:color="auto" w:fill="auto"/>
            <w:noWrap/>
          </w:tcPr>
          <w:p w14:paraId="3F117C6F" w14:textId="77777777" w:rsidR="00B178AB" w:rsidRPr="0092743E" w:rsidRDefault="00B178AB" w:rsidP="001C3C4D">
            <w:pPr>
              <w:spacing w:after="0"/>
              <w:jc w:val="right"/>
              <w:rPr>
                <w:sz w:val="16"/>
                <w:szCs w:val="16"/>
              </w:rPr>
            </w:pPr>
            <w:r w:rsidRPr="001E60E3">
              <w:rPr>
                <w:sz w:val="16"/>
                <w:szCs w:val="16"/>
              </w:rPr>
              <w:t>0.926</w:t>
            </w:r>
          </w:p>
        </w:tc>
        <w:tc>
          <w:tcPr>
            <w:tcW w:w="598" w:type="dxa"/>
            <w:tcBorders>
              <w:top w:val="nil"/>
              <w:left w:val="nil"/>
              <w:bottom w:val="nil"/>
              <w:right w:val="nil"/>
            </w:tcBorders>
            <w:shd w:val="clear" w:color="auto" w:fill="auto"/>
            <w:noWrap/>
          </w:tcPr>
          <w:p w14:paraId="1CDF9773" w14:textId="77777777" w:rsidR="00B178AB" w:rsidRPr="0092743E" w:rsidRDefault="00B178AB" w:rsidP="001C3C4D">
            <w:pPr>
              <w:spacing w:after="0"/>
              <w:jc w:val="right"/>
              <w:rPr>
                <w:sz w:val="16"/>
                <w:szCs w:val="16"/>
              </w:rPr>
            </w:pPr>
            <w:r w:rsidRPr="001E60E3">
              <w:rPr>
                <w:sz w:val="16"/>
                <w:szCs w:val="16"/>
              </w:rPr>
              <w:t>0.903</w:t>
            </w:r>
          </w:p>
        </w:tc>
        <w:tc>
          <w:tcPr>
            <w:tcW w:w="599" w:type="dxa"/>
            <w:tcBorders>
              <w:top w:val="nil"/>
              <w:left w:val="nil"/>
              <w:bottom w:val="nil"/>
              <w:right w:val="nil"/>
            </w:tcBorders>
            <w:shd w:val="clear" w:color="auto" w:fill="auto"/>
            <w:noWrap/>
          </w:tcPr>
          <w:p w14:paraId="48C1EA8C" w14:textId="77777777" w:rsidR="00B178AB" w:rsidRPr="0092743E" w:rsidRDefault="00B178AB" w:rsidP="001C3C4D">
            <w:pPr>
              <w:spacing w:after="0"/>
              <w:jc w:val="right"/>
              <w:rPr>
                <w:sz w:val="16"/>
                <w:szCs w:val="16"/>
              </w:rPr>
            </w:pPr>
            <w:r w:rsidRPr="001E60E3">
              <w:rPr>
                <w:sz w:val="16"/>
                <w:szCs w:val="16"/>
              </w:rPr>
              <w:t>0.944</w:t>
            </w:r>
          </w:p>
        </w:tc>
        <w:tc>
          <w:tcPr>
            <w:tcW w:w="598" w:type="dxa"/>
            <w:tcBorders>
              <w:top w:val="nil"/>
              <w:left w:val="nil"/>
              <w:bottom w:val="nil"/>
              <w:right w:val="nil"/>
            </w:tcBorders>
            <w:shd w:val="clear" w:color="auto" w:fill="auto"/>
            <w:noWrap/>
          </w:tcPr>
          <w:p w14:paraId="524FD98B" w14:textId="77777777" w:rsidR="00B178AB" w:rsidRPr="0092743E" w:rsidRDefault="00B178AB" w:rsidP="001C3C4D">
            <w:pPr>
              <w:spacing w:after="0"/>
              <w:jc w:val="right"/>
              <w:rPr>
                <w:sz w:val="16"/>
                <w:szCs w:val="16"/>
              </w:rPr>
            </w:pPr>
            <w:r w:rsidRPr="001E60E3">
              <w:rPr>
                <w:sz w:val="16"/>
                <w:szCs w:val="16"/>
              </w:rPr>
              <w:t>1.125</w:t>
            </w:r>
          </w:p>
        </w:tc>
        <w:tc>
          <w:tcPr>
            <w:tcW w:w="599" w:type="dxa"/>
            <w:tcBorders>
              <w:top w:val="nil"/>
              <w:left w:val="nil"/>
              <w:bottom w:val="nil"/>
              <w:right w:val="nil"/>
            </w:tcBorders>
            <w:shd w:val="clear" w:color="auto" w:fill="auto"/>
            <w:noWrap/>
          </w:tcPr>
          <w:p w14:paraId="5C599DC9" w14:textId="77777777" w:rsidR="00B178AB" w:rsidRPr="0092743E" w:rsidRDefault="00B178AB" w:rsidP="001C3C4D">
            <w:pPr>
              <w:spacing w:after="0"/>
              <w:jc w:val="right"/>
              <w:rPr>
                <w:sz w:val="16"/>
                <w:szCs w:val="16"/>
              </w:rPr>
            </w:pPr>
            <w:r w:rsidRPr="001E60E3">
              <w:rPr>
                <w:sz w:val="16"/>
                <w:szCs w:val="16"/>
              </w:rPr>
              <w:t>1.058</w:t>
            </w:r>
          </w:p>
        </w:tc>
        <w:tc>
          <w:tcPr>
            <w:tcW w:w="598" w:type="dxa"/>
            <w:tcBorders>
              <w:top w:val="nil"/>
              <w:left w:val="nil"/>
              <w:bottom w:val="nil"/>
              <w:right w:val="nil"/>
            </w:tcBorders>
            <w:shd w:val="clear" w:color="auto" w:fill="auto"/>
            <w:noWrap/>
          </w:tcPr>
          <w:p w14:paraId="7506FE42" w14:textId="77777777" w:rsidR="00B178AB" w:rsidRPr="0092743E" w:rsidRDefault="00B178AB" w:rsidP="001C3C4D">
            <w:pPr>
              <w:spacing w:after="0"/>
              <w:jc w:val="right"/>
              <w:rPr>
                <w:sz w:val="16"/>
                <w:szCs w:val="16"/>
              </w:rPr>
            </w:pPr>
            <w:r w:rsidRPr="001E60E3">
              <w:rPr>
                <w:sz w:val="16"/>
                <w:szCs w:val="16"/>
              </w:rPr>
              <w:t>0.996</w:t>
            </w:r>
          </w:p>
        </w:tc>
        <w:tc>
          <w:tcPr>
            <w:tcW w:w="599" w:type="dxa"/>
            <w:tcBorders>
              <w:top w:val="nil"/>
              <w:left w:val="nil"/>
              <w:bottom w:val="nil"/>
              <w:right w:val="nil"/>
            </w:tcBorders>
            <w:shd w:val="clear" w:color="auto" w:fill="auto"/>
            <w:noWrap/>
          </w:tcPr>
          <w:p w14:paraId="28552CCE" w14:textId="77777777" w:rsidR="00B178AB" w:rsidRPr="0092743E" w:rsidRDefault="00B178AB" w:rsidP="001C3C4D">
            <w:pPr>
              <w:spacing w:after="0"/>
              <w:jc w:val="right"/>
              <w:rPr>
                <w:sz w:val="16"/>
                <w:szCs w:val="16"/>
              </w:rPr>
            </w:pPr>
            <w:r w:rsidRPr="001E60E3">
              <w:rPr>
                <w:sz w:val="16"/>
                <w:szCs w:val="16"/>
              </w:rPr>
              <w:t>1.51</w:t>
            </w:r>
          </w:p>
        </w:tc>
        <w:tc>
          <w:tcPr>
            <w:tcW w:w="598" w:type="dxa"/>
            <w:tcBorders>
              <w:top w:val="nil"/>
              <w:left w:val="nil"/>
              <w:bottom w:val="nil"/>
              <w:right w:val="nil"/>
            </w:tcBorders>
            <w:shd w:val="clear" w:color="auto" w:fill="auto"/>
            <w:noWrap/>
          </w:tcPr>
          <w:p w14:paraId="66A49401" w14:textId="77777777" w:rsidR="00B178AB" w:rsidRPr="0092743E" w:rsidRDefault="00B178AB" w:rsidP="001C3C4D">
            <w:pPr>
              <w:spacing w:after="0"/>
              <w:jc w:val="right"/>
              <w:rPr>
                <w:sz w:val="16"/>
                <w:szCs w:val="16"/>
              </w:rPr>
            </w:pPr>
            <w:r w:rsidRPr="001E60E3">
              <w:rPr>
                <w:sz w:val="16"/>
                <w:szCs w:val="16"/>
              </w:rPr>
              <w:t>2.149</w:t>
            </w:r>
          </w:p>
        </w:tc>
        <w:tc>
          <w:tcPr>
            <w:tcW w:w="599" w:type="dxa"/>
            <w:tcBorders>
              <w:top w:val="nil"/>
              <w:left w:val="nil"/>
              <w:bottom w:val="nil"/>
              <w:right w:val="nil"/>
            </w:tcBorders>
            <w:shd w:val="clear" w:color="auto" w:fill="auto"/>
            <w:noWrap/>
          </w:tcPr>
          <w:p w14:paraId="52CEDAE8" w14:textId="77777777" w:rsidR="00B178AB" w:rsidRPr="0092743E" w:rsidRDefault="00B178AB" w:rsidP="001C3C4D">
            <w:pPr>
              <w:spacing w:after="0"/>
              <w:jc w:val="right"/>
              <w:rPr>
                <w:sz w:val="16"/>
                <w:szCs w:val="16"/>
              </w:rPr>
            </w:pPr>
            <w:r w:rsidRPr="001E60E3">
              <w:rPr>
                <w:sz w:val="16"/>
                <w:szCs w:val="16"/>
              </w:rPr>
              <w:t>1.593</w:t>
            </w:r>
          </w:p>
        </w:tc>
      </w:tr>
      <w:tr w:rsidR="00B178AB" w:rsidRPr="001A273C" w14:paraId="6E839082" w14:textId="77777777" w:rsidTr="001C3C4D">
        <w:trPr>
          <w:trHeight w:val="255"/>
        </w:trPr>
        <w:tc>
          <w:tcPr>
            <w:tcW w:w="598" w:type="dxa"/>
            <w:tcBorders>
              <w:top w:val="nil"/>
              <w:left w:val="nil"/>
              <w:right w:val="nil"/>
            </w:tcBorders>
            <w:shd w:val="clear" w:color="auto" w:fill="auto"/>
            <w:noWrap/>
          </w:tcPr>
          <w:p w14:paraId="6D2A5292" w14:textId="77777777" w:rsidR="00B178AB" w:rsidRPr="00F04F7F" w:rsidRDefault="00B178AB" w:rsidP="001C3C4D">
            <w:pPr>
              <w:spacing w:after="0"/>
              <w:jc w:val="right"/>
              <w:rPr>
                <w:sz w:val="16"/>
                <w:szCs w:val="16"/>
              </w:rPr>
            </w:pPr>
            <w:r w:rsidRPr="001E7C39">
              <w:rPr>
                <w:sz w:val="16"/>
                <w:szCs w:val="16"/>
              </w:rPr>
              <w:t>1982</w:t>
            </w:r>
          </w:p>
        </w:tc>
        <w:tc>
          <w:tcPr>
            <w:tcW w:w="599" w:type="dxa"/>
            <w:tcBorders>
              <w:top w:val="nil"/>
              <w:left w:val="nil"/>
              <w:right w:val="nil"/>
            </w:tcBorders>
          </w:tcPr>
          <w:p w14:paraId="0BAE9E0F" w14:textId="77777777" w:rsidR="00B178AB" w:rsidRPr="0092743E" w:rsidRDefault="00B178AB" w:rsidP="001C3C4D">
            <w:pPr>
              <w:spacing w:after="0"/>
              <w:jc w:val="right"/>
              <w:rPr>
                <w:sz w:val="16"/>
                <w:szCs w:val="16"/>
              </w:rPr>
            </w:pPr>
            <w:r w:rsidRPr="001E60E3">
              <w:rPr>
                <w:sz w:val="16"/>
                <w:szCs w:val="16"/>
              </w:rPr>
              <w:t>0.064</w:t>
            </w:r>
          </w:p>
        </w:tc>
        <w:tc>
          <w:tcPr>
            <w:tcW w:w="598" w:type="dxa"/>
            <w:tcBorders>
              <w:top w:val="nil"/>
              <w:left w:val="nil"/>
              <w:right w:val="nil"/>
            </w:tcBorders>
            <w:shd w:val="clear" w:color="auto" w:fill="auto"/>
            <w:noWrap/>
          </w:tcPr>
          <w:p w14:paraId="44F25208" w14:textId="77777777" w:rsidR="00B178AB" w:rsidRPr="0092743E" w:rsidRDefault="00B178AB" w:rsidP="001C3C4D">
            <w:pPr>
              <w:spacing w:after="0"/>
              <w:jc w:val="right"/>
              <w:rPr>
                <w:sz w:val="16"/>
                <w:szCs w:val="16"/>
              </w:rPr>
            </w:pPr>
            <w:r w:rsidRPr="001E60E3">
              <w:rPr>
                <w:sz w:val="16"/>
                <w:szCs w:val="16"/>
              </w:rPr>
              <w:t>0.168</w:t>
            </w:r>
          </w:p>
        </w:tc>
        <w:tc>
          <w:tcPr>
            <w:tcW w:w="599" w:type="dxa"/>
            <w:tcBorders>
              <w:top w:val="nil"/>
              <w:left w:val="nil"/>
              <w:right w:val="nil"/>
            </w:tcBorders>
            <w:shd w:val="clear" w:color="auto" w:fill="auto"/>
            <w:noWrap/>
          </w:tcPr>
          <w:p w14:paraId="1F41D9AB" w14:textId="77777777" w:rsidR="00B178AB" w:rsidRPr="0092743E" w:rsidRDefault="00B178AB" w:rsidP="001C3C4D">
            <w:pPr>
              <w:spacing w:after="0"/>
              <w:jc w:val="right"/>
              <w:rPr>
                <w:sz w:val="16"/>
                <w:szCs w:val="16"/>
              </w:rPr>
            </w:pPr>
            <w:r w:rsidRPr="001E60E3">
              <w:rPr>
                <w:sz w:val="16"/>
                <w:szCs w:val="16"/>
              </w:rPr>
              <w:t>0.42</w:t>
            </w:r>
          </w:p>
        </w:tc>
        <w:tc>
          <w:tcPr>
            <w:tcW w:w="598" w:type="dxa"/>
            <w:tcBorders>
              <w:top w:val="nil"/>
              <w:left w:val="nil"/>
              <w:right w:val="nil"/>
            </w:tcBorders>
            <w:shd w:val="clear" w:color="auto" w:fill="auto"/>
            <w:noWrap/>
          </w:tcPr>
          <w:p w14:paraId="3C484A04" w14:textId="77777777" w:rsidR="00B178AB" w:rsidRPr="0092743E" w:rsidRDefault="00B178AB" w:rsidP="001C3C4D">
            <w:pPr>
              <w:spacing w:after="0"/>
              <w:jc w:val="right"/>
              <w:rPr>
                <w:sz w:val="16"/>
                <w:szCs w:val="16"/>
              </w:rPr>
            </w:pPr>
            <w:r w:rsidRPr="001E60E3">
              <w:rPr>
                <w:sz w:val="16"/>
                <w:szCs w:val="16"/>
              </w:rPr>
              <w:t>0.671</w:t>
            </w:r>
          </w:p>
        </w:tc>
        <w:tc>
          <w:tcPr>
            <w:tcW w:w="599" w:type="dxa"/>
            <w:tcBorders>
              <w:top w:val="nil"/>
              <w:left w:val="nil"/>
              <w:right w:val="nil"/>
            </w:tcBorders>
            <w:shd w:val="clear" w:color="auto" w:fill="auto"/>
            <w:noWrap/>
          </w:tcPr>
          <w:p w14:paraId="3C4C4D93" w14:textId="77777777" w:rsidR="00B178AB" w:rsidRPr="0092743E" w:rsidRDefault="00B178AB" w:rsidP="001C3C4D">
            <w:pPr>
              <w:spacing w:after="0"/>
              <w:jc w:val="right"/>
              <w:rPr>
                <w:sz w:val="16"/>
                <w:szCs w:val="16"/>
              </w:rPr>
            </w:pPr>
            <w:r w:rsidRPr="001E60E3">
              <w:rPr>
                <w:sz w:val="16"/>
                <w:szCs w:val="16"/>
              </w:rPr>
              <w:t>0.703</w:t>
            </w:r>
          </w:p>
        </w:tc>
        <w:tc>
          <w:tcPr>
            <w:tcW w:w="598" w:type="dxa"/>
            <w:tcBorders>
              <w:top w:val="nil"/>
              <w:left w:val="nil"/>
              <w:right w:val="nil"/>
            </w:tcBorders>
            <w:shd w:val="clear" w:color="auto" w:fill="auto"/>
            <w:noWrap/>
          </w:tcPr>
          <w:p w14:paraId="5648DD3D" w14:textId="77777777" w:rsidR="00B178AB" w:rsidRPr="0092743E" w:rsidRDefault="00B178AB" w:rsidP="001C3C4D">
            <w:pPr>
              <w:spacing w:after="0"/>
              <w:jc w:val="right"/>
              <w:rPr>
                <w:sz w:val="16"/>
                <w:szCs w:val="16"/>
              </w:rPr>
            </w:pPr>
            <w:r w:rsidRPr="001E60E3">
              <w:rPr>
                <w:sz w:val="16"/>
                <w:szCs w:val="16"/>
              </w:rPr>
              <w:t>0.786</w:t>
            </w:r>
          </w:p>
        </w:tc>
        <w:tc>
          <w:tcPr>
            <w:tcW w:w="599" w:type="dxa"/>
            <w:tcBorders>
              <w:top w:val="nil"/>
              <w:left w:val="nil"/>
              <w:right w:val="nil"/>
            </w:tcBorders>
            <w:shd w:val="clear" w:color="auto" w:fill="auto"/>
            <w:noWrap/>
          </w:tcPr>
          <w:p w14:paraId="445C4906" w14:textId="77777777" w:rsidR="00B178AB" w:rsidRPr="0092743E" w:rsidRDefault="00B178AB" w:rsidP="001C3C4D">
            <w:pPr>
              <w:spacing w:after="0"/>
              <w:jc w:val="right"/>
              <w:rPr>
                <w:sz w:val="16"/>
                <w:szCs w:val="16"/>
              </w:rPr>
            </w:pPr>
            <w:r w:rsidRPr="001E60E3">
              <w:rPr>
                <w:sz w:val="16"/>
                <w:szCs w:val="16"/>
              </w:rPr>
              <w:t>0.926</w:t>
            </w:r>
          </w:p>
        </w:tc>
        <w:tc>
          <w:tcPr>
            <w:tcW w:w="598" w:type="dxa"/>
            <w:tcBorders>
              <w:top w:val="nil"/>
              <w:left w:val="nil"/>
              <w:right w:val="nil"/>
            </w:tcBorders>
            <w:shd w:val="clear" w:color="auto" w:fill="auto"/>
            <w:noWrap/>
          </w:tcPr>
          <w:p w14:paraId="236A392F" w14:textId="77777777" w:rsidR="00B178AB" w:rsidRPr="0092743E" w:rsidRDefault="00B178AB" w:rsidP="001C3C4D">
            <w:pPr>
              <w:spacing w:after="0"/>
              <w:jc w:val="right"/>
              <w:rPr>
                <w:sz w:val="16"/>
                <w:szCs w:val="16"/>
              </w:rPr>
            </w:pPr>
            <w:r w:rsidRPr="001E60E3">
              <w:rPr>
                <w:sz w:val="16"/>
                <w:szCs w:val="16"/>
              </w:rPr>
              <w:t>0.903</w:t>
            </w:r>
          </w:p>
        </w:tc>
        <w:tc>
          <w:tcPr>
            <w:tcW w:w="599" w:type="dxa"/>
            <w:tcBorders>
              <w:top w:val="nil"/>
              <w:left w:val="nil"/>
              <w:right w:val="nil"/>
            </w:tcBorders>
            <w:shd w:val="clear" w:color="auto" w:fill="auto"/>
            <w:noWrap/>
          </w:tcPr>
          <w:p w14:paraId="3D2076EC" w14:textId="77777777" w:rsidR="00B178AB" w:rsidRPr="0092743E" w:rsidRDefault="00B178AB" w:rsidP="001C3C4D">
            <w:pPr>
              <w:spacing w:after="0"/>
              <w:jc w:val="right"/>
              <w:rPr>
                <w:sz w:val="16"/>
                <w:szCs w:val="16"/>
              </w:rPr>
            </w:pPr>
            <w:r w:rsidRPr="001E60E3">
              <w:rPr>
                <w:sz w:val="16"/>
                <w:szCs w:val="16"/>
              </w:rPr>
              <w:t>0.944</w:t>
            </w:r>
          </w:p>
        </w:tc>
        <w:tc>
          <w:tcPr>
            <w:tcW w:w="598" w:type="dxa"/>
            <w:tcBorders>
              <w:top w:val="nil"/>
              <w:left w:val="nil"/>
              <w:right w:val="nil"/>
            </w:tcBorders>
            <w:shd w:val="clear" w:color="auto" w:fill="auto"/>
            <w:noWrap/>
          </w:tcPr>
          <w:p w14:paraId="217F1414" w14:textId="77777777" w:rsidR="00B178AB" w:rsidRPr="0092743E" w:rsidRDefault="00B178AB" w:rsidP="001C3C4D">
            <w:pPr>
              <w:spacing w:after="0"/>
              <w:jc w:val="right"/>
              <w:rPr>
                <w:sz w:val="16"/>
                <w:szCs w:val="16"/>
              </w:rPr>
            </w:pPr>
            <w:r w:rsidRPr="001E60E3">
              <w:rPr>
                <w:sz w:val="16"/>
                <w:szCs w:val="16"/>
              </w:rPr>
              <w:t>1.125</w:t>
            </w:r>
          </w:p>
        </w:tc>
        <w:tc>
          <w:tcPr>
            <w:tcW w:w="599" w:type="dxa"/>
            <w:tcBorders>
              <w:top w:val="nil"/>
              <w:left w:val="nil"/>
              <w:right w:val="nil"/>
            </w:tcBorders>
            <w:shd w:val="clear" w:color="auto" w:fill="auto"/>
            <w:noWrap/>
          </w:tcPr>
          <w:p w14:paraId="2331FCAA" w14:textId="77777777" w:rsidR="00B178AB" w:rsidRPr="0092743E" w:rsidRDefault="00B178AB" w:rsidP="001C3C4D">
            <w:pPr>
              <w:spacing w:after="0"/>
              <w:jc w:val="right"/>
              <w:rPr>
                <w:sz w:val="16"/>
                <w:szCs w:val="16"/>
              </w:rPr>
            </w:pPr>
            <w:r w:rsidRPr="001E60E3">
              <w:rPr>
                <w:sz w:val="16"/>
                <w:szCs w:val="16"/>
              </w:rPr>
              <w:t>1.058</w:t>
            </w:r>
          </w:p>
        </w:tc>
        <w:tc>
          <w:tcPr>
            <w:tcW w:w="598" w:type="dxa"/>
            <w:tcBorders>
              <w:top w:val="nil"/>
              <w:left w:val="nil"/>
              <w:right w:val="nil"/>
            </w:tcBorders>
            <w:shd w:val="clear" w:color="auto" w:fill="auto"/>
            <w:noWrap/>
          </w:tcPr>
          <w:p w14:paraId="4FB6BE7A" w14:textId="77777777" w:rsidR="00B178AB" w:rsidRPr="0092743E" w:rsidRDefault="00B178AB" w:rsidP="001C3C4D">
            <w:pPr>
              <w:spacing w:after="0"/>
              <w:jc w:val="right"/>
              <w:rPr>
                <w:sz w:val="16"/>
                <w:szCs w:val="16"/>
              </w:rPr>
            </w:pPr>
            <w:r w:rsidRPr="001E60E3">
              <w:rPr>
                <w:sz w:val="16"/>
                <w:szCs w:val="16"/>
              </w:rPr>
              <w:t>0.996</w:t>
            </w:r>
          </w:p>
        </w:tc>
        <w:tc>
          <w:tcPr>
            <w:tcW w:w="599" w:type="dxa"/>
            <w:tcBorders>
              <w:top w:val="nil"/>
              <w:left w:val="nil"/>
              <w:right w:val="nil"/>
            </w:tcBorders>
            <w:shd w:val="clear" w:color="auto" w:fill="auto"/>
            <w:noWrap/>
          </w:tcPr>
          <w:p w14:paraId="30B63B6B" w14:textId="77777777" w:rsidR="00B178AB" w:rsidRPr="0092743E" w:rsidRDefault="00B178AB" w:rsidP="001C3C4D">
            <w:pPr>
              <w:spacing w:after="0"/>
              <w:jc w:val="right"/>
              <w:rPr>
                <w:sz w:val="16"/>
                <w:szCs w:val="16"/>
              </w:rPr>
            </w:pPr>
            <w:r w:rsidRPr="001E60E3">
              <w:rPr>
                <w:sz w:val="16"/>
                <w:szCs w:val="16"/>
              </w:rPr>
              <w:t>1.51</w:t>
            </w:r>
          </w:p>
        </w:tc>
        <w:tc>
          <w:tcPr>
            <w:tcW w:w="598" w:type="dxa"/>
            <w:tcBorders>
              <w:top w:val="nil"/>
              <w:left w:val="nil"/>
              <w:right w:val="nil"/>
            </w:tcBorders>
            <w:shd w:val="clear" w:color="auto" w:fill="auto"/>
            <w:noWrap/>
          </w:tcPr>
          <w:p w14:paraId="5A123D54" w14:textId="77777777" w:rsidR="00B178AB" w:rsidRPr="0092743E" w:rsidRDefault="00B178AB" w:rsidP="001C3C4D">
            <w:pPr>
              <w:spacing w:after="0"/>
              <w:jc w:val="right"/>
              <w:rPr>
                <w:sz w:val="16"/>
                <w:szCs w:val="16"/>
              </w:rPr>
            </w:pPr>
            <w:r w:rsidRPr="001E60E3">
              <w:rPr>
                <w:sz w:val="16"/>
                <w:szCs w:val="16"/>
              </w:rPr>
              <w:t>2.149</w:t>
            </w:r>
          </w:p>
        </w:tc>
        <w:tc>
          <w:tcPr>
            <w:tcW w:w="599" w:type="dxa"/>
            <w:tcBorders>
              <w:top w:val="nil"/>
              <w:left w:val="nil"/>
              <w:right w:val="nil"/>
            </w:tcBorders>
            <w:shd w:val="clear" w:color="auto" w:fill="auto"/>
            <w:noWrap/>
          </w:tcPr>
          <w:p w14:paraId="08C7A7F8" w14:textId="77777777" w:rsidR="00B178AB" w:rsidRPr="0092743E" w:rsidRDefault="00B178AB" w:rsidP="001C3C4D">
            <w:pPr>
              <w:spacing w:after="0"/>
              <w:jc w:val="right"/>
              <w:rPr>
                <w:sz w:val="16"/>
                <w:szCs w:val="16"/>
              </w:rPr>
            </w:pPr>
            <w:r w:rsidRPr="001E60E3">
              <w:rPr>
                <w:sz w:val="16"/>
                <w:szCs w:val="16"/>
              </w:rPr>
              <w:t>1.593</w:t>
            </w:r>
          </w:p>
        </w:tc>
      </w:tr>
      <w:tr w:rsidR="00B178AB" w:rsidRPr="001A273C" w14:paraId="600E330D" w14:textId="77777777" w:rsidTr="001C3C4D">
        <w:trPr>
          <w:trHeight w:val="255"/>
        </w:trPr>
        <w:tc>
          <w:tcPr>
            <w:tcW w:w="598" w:type="dxa"/>
            <w:tcBorders>
              <w:left w:val="nil"/>
              <w:right w:val="nil"/>
            </w:tcBorders>
            <w:shd w:val="clear" w:color="auto" w:fill="auto"/>
            <w:noWrap/>
          </w:tcPr>
          <w:p w14:paraId="484BCD01" w14:textId="77777777" w:rsidR="00B178AB" w:rsidRPr="00F04F7F" w:rsidRDefault="00B178AB" w:rsidP="001C3C4D">
            <w:pPr>
              <w:spacing w:after="0"/>
              <w:jc w:val="right"/>
              <w:rPr>
                <w:sz w:val="16"/>
                <w:szCs w:val="16"/>
              </w:rPr>
            </w:pPr>
            <w:r w:rsidRPr="001E7C39">
              <w:rPr>
                <w:sz w:val="16"/>
                <w:szCs w:val="16"/>
              </w:rPr>
              <w:t>1983</w:t>
            </w:r>
          </w:p>
        </w:tc>
        <w:tc>
          <w:tcPr>
            <w:tcW w:w="599" w:type="dxa"/>
            <w:tcBorders>
              <w:left w:val="nil"/>
              <w:right w:val="nil"/>
            </w:tcBorders>
          </w:tcPr>
          <w:p w14:paraId="1F0469EB" w14:textId="77777777" w:rsidR="00B178AB" w:rsidRPr="0092743E" w:rsidRDefault="00B178AB" w:rsidP="001C3C4D">
            <w:pPr>
              <w:spacing w:after="0"/>
              <w:jc w:val="right"/>
              <w:rPr>
                <w:sz w:val="16"/>
                <w:szCs w:val="16"/>
              </w:rPr>
            </w:pPr>
            <w:r w:rsidRPr="001E60E3">
              <w:rPr>
                <w:sz w:val="16"/>
                <w:szCs w:val="16"/>
              </w:rPr>
              <w:t>0.064</w:t>
            </w:r>
          </w:p>
        </w:tc>
        <w:tc>
          <w:tcPr>
            <w:tcW w:w="598" w:type="dxa"/>
            <w:tcBorders>
              <w:left w:val="nil"/>
              <w:right w:val="nil"/>
            </w:tcBorders>
            <w:shd w:val="clear" w:color="auto" w:fill="auto"/>
            <w:noWrap/>
          </w:tcPr>
          <w:p w14:paraId="07602BF3" w14:textId="77777777" w:rsidR="00B178AB" w:rsidRPr="0092743E" w:rsidRDefault="00B178AB" w:rsidP="001C3C4D">
            <w:pPr>
              <w:spacing w:after="0"/>
              <w:jc w:val="right"/>
              <w:rPr>
                <w:sz w:val="16"/>
                <w:szCs w:val="16"/>
              </w:rPr>
            </w:pPr>
            <w:r w:rsidRPr="001E60E3">
              <w:rPr>
                <w:sz w:val="16"/>
                <w:szCs w:val="16"/>
              </w:rPr>
              <w:t>0.163</w:t>
            </w:r>
          </w:p>
        </w:tc>
        <w:tc>
          <w:tcPr>
            <w:tcW w:w="599" w:type="dxa"/>
            <w:tcBorders>
              <w:left w:val="nil"/>
              <w:right w:val="nil"/>
            </w:tcBorders>
            <w:shd w:val="clear" w:color="auto" w:fill="auto"/>
            <w:noWrap/>
          </w:tcPr>
          <w:p w14:paraId="0F82B903" w14:textId="77777777" w:rsidR="00B178AB" w:rsidRPr="0092743E" w:rsidRDefault="00B178AB" w:rsidP="001C3C4D">
            <w:pPr>
              <w:spacing w:after="0"/>
              <w:jc w:val="right"/>
              <w:rPr>
                <w:sz w:val="16"/>
                <w:szCs w:val="16"/>
              </w:rPr>
            </w:pPr>
            <w:r w:rsidRPr="001E60E3">
              <w:rPr>
                <w:sz w:val="16"/>
                <w:szCs w:val="16"/>
              </w:rPr>
              <w:t>0.448</w:t>
            </w:r>
          </w:p>
        </w:tc>
        <w:tc>
          <w:tcPr>
            <w:tcW w:w="598" w:type="dxa"/>
            <w:tcBorders>
              <w:left w:val="nil"/>
              <w:right w:val="nil"/>
            </w:tcBorders>
            <w:shd w:val="clear" w:color="auto" w:fill="auto"/>
            <w:noWrap/>
          </w:tcPr>
          <w:p w14:paraId="25005041" w14:textId="77777777" w:rsidR="00B178AB" w:rsidRPr="0092743E" w:rsidRDefault="00B178AB" w:rsidP="001C3C4D">
            <w:pPr>
              <w:spacing w:after="0"/>
              <w:jc w:val="right"/>
              <w:rPr>
                <w:sz w:val="16"/>
                <w:szCs w:val="16"/>
              </w:rPr>
            </w:pPr>
            <w:r w:rsidRPr="001E60E3">
              <w:rPr>
                <w:sz w:val="16"/>
                <w:szCs w:val="16"/>
              </w:rPr>
              <w:t>0.649</w:t>
            </w:r>
          </w:p>
        </w:tc>
        <w:tc>
          <w:tcPr>
            <w:tcW w:w="599" w:type="dxa"/>
            <w:tcBorders>
              <w:left w:val="nil"/>
              <w:right w:val="nil"/>
            </w:tcBorders>
            <w:shd w:val="clear" w:color="auto" w:fill="auto"/>
            <w:noWrap/>
          </w:tcPr>
          <w:p w14:paraId="18138EE1" w14:textId="77777777" w:rsidR="00B178AB" w:rsidRPr="0092743E" w:rsidRDefault="00B178AB" w:rsidP="001C3C4D">
            <w:pPr>
              <w:spacing w:after="0"/>
              <w:jc w:val="right"/>
              <w:rPr>
                <w:sz w:val="16"/>
                <w:szCs w:val="16"/>
              </w:rPr>
            </w:pPr>
            <w:r w:rsidRPr="001E60E3">
              <w:rPr>
                <w:sz w:val="16"/>
                <w:szCs w:val="16"/>
              </w:rPr>
              <w:t>0.709</w:t>
            </w:r>
          </w:p>
        </w:tc>
        <w:tc>
          <w:tcPr>
            <w:tcW w:w="598" w:type="dxa"/>
            <w:tcBorders>
              <w:left w:val="nil"/>
              <w:right w:val="nil"/>
            </w:tcBorders>
            <w:shd w:val="clear" w:color="auto" w:fill="auto"/>
            <w:noWrap/>
          </w:tcPr>
          <w:p w14:paraId="415D093B" w14:textId="77777777" w:rsidR="00B178AB" w:rsidRPr="0092743E" w:rsidRDefault="00B178AB" w:rsidP="001C3C4D">
            <w:pPr>
              <w:spacing w:after="0"/>
              <w:jc w:val="right"/>
              <w:rPr>
                <w:sz w:val="16"/>
                <w:szCs w:val="16"/>
              </w:rPr>
            </w:pPr>
            <w:r w:rsidRPr="001E60E3">
              <w:rPr>
                <w:sz w:val="16"/>
                <w:szCs w:val="16"/>
              </w:rPr>
              <w:t>0.803</w:t>
            </w:r>
          </w:p>
        </w:tc>
        <w:tc>
          <w:tcPr>
            <w:tcW w:w="599" w:type="dxa"/>
            <w:tcBorders>
              <w:left w:val="nil"/>
              <w:right w:val="nil"/>
            </w:tcBorders>
            <w:shd w:val="clear" w:color="auto" w:fill="auto"/>
            <w:noWrap/>
          </w:tcPr>
          <w:p w14:paraId="2937FED1" w14:textId="77777777" w:rsidR="00B178AB" w:rsidRPr="0092743E" w:rsidRDefault="00B178AB" w:rsidP="001C3C4D">
            <w:pPr>
              <w:spacing w:after="0"/>
              <w:jc w:val="right"/>
              <w:rPr>
                <w:sz w:val="16"/>
                <w:szCs w:val="16"/>
              </w:rPr>
            </w:pPr>
            <w:r w:rsidRPr="001E60E3">
              <w:rPr>
                <w:sz w:val="16"/>
                <w:szCs w:val="16"/>
              </w:rPr>
              <w:t>0.857</w:t>
            </w:r>
          </w:p>
        </w:tc>
        <w:tc>
          <w:tcPr>
            <w:tcW w:w="598" w:type="dxa"/>
            <w:tcBorders>
              <w:left w:val="nil"/>
              <w:right w:val="nil"/>
            </w:tcBorders>
            <w:shd w:val="clear" w:color="auto" w:fill="auto"/>
            <w:noWrap/>
          </w:tcPr>
          <w:p w14:paraId="64375E5B" w14:textId="77777777" w:rsidR="00B178AB" w:rsidRPr="0092743E" w:rsidRDefault="00B178AB" w:rsidP="001C3C4D">
            <w:pPr>
              <w:spacing w:after="0"/>
              <w:jc w:val="right"/>
              <w:rPr>
                <w:sz w:val="16"/>
                <w:szCs w:val="16"/>
              </w:rPr>
            </w:pPr>
            <w:r w:rsidRPr="001E60E3">
              <w:rPr>
                <w:sz w:val="16"/>
                <w:szCs w:val="16"/>
              </w:rPr>
              <w:t>0.988</w:t>
            </w:r>
          </w:p>
        </w:tc>
        <w:tc>
          <w:tcPr>
            <w:tcW w:w="599" w:type="dxa"/>
            <w:tcBorders>
              <w:left w:val="nil"/>
              <w:right w:val="nil"/>
            </w:tcBorders>
            <w:shd w:val="clear" w:color="auto" w:fill="auto"/>
            <w:noWrap/>
          </w:tcPr>
          <w:p w14:paraId="3B2BBF5F" w14:textId="77777777" w:rsidR="00B178AB" w:rsidRPr="0092743E" w:rsidRDefault="00B178AB" w:rsidP="001C3C4D">
            <w:pPr>
              <w:spacing w:after="0"/>
              <w:jc w:val="right"/>
              <w:rPr>
                <w:sz w:val="16"/>
                <w:szCs w:val="16"/>
              </w:rPr>
            </w:pPr>
            <w:r w:rsidRPr="001E60E3">
              <w:rPr>
                <w:sz w:val="16"/>
                <w:szCs w:val="16"/>
              </w:rPr>
              <w:t>0.923</w:t>
            </w:r>
          </w:p>
        </w:tc>
        <w:tc>
          <w:tcPr>
            <w:tcW w:w="598" w:type="dxa"/>
            <w:tcBorders>
              <w:left w:val="nil"/>
              <w:right w:val="nil"/>
            </w:tcBorders>
            <w:shd w:val="clear" w:color="auto" w:fill="auto"/>
            <w:noWrap/>
          </w:tcPr>
          <w:p w14:paraId="18597216" w14:textId="77777777" w:rsidR="00B178AB" w:rsidRPr="0092743E" w:rsidRDefault="00B178AB" w:rsidP="001C3C4D">
            <w:pPr>
              <w:spacing w:after="0"/>
              <w:jc w:val="right"/>
              <w:rPr>
                <w:sz w:val="16"/>
                <w:szCs w:val="16"/>
              </w:rPr>
            </w:pPr>
            <w:r w:rsidRPr="001E60E3">
              <w:rPr>
                <w:sz w:val="16"/>
                <w:szCs w:val="16"/>
              </w:rPr>
              <w:t>1.034</w:t>
            </w:r>
          </w:p>
        </w:tc>
        <w:tc>
          <w:tcPr>
            <w:tcW w:w="599" w:type="dxa"/>
            <w:tcBorders>
              <w:left w:val="nil"/>
              <w:right w:val="nil"/>
            </w:tcBorders>
            <w:shd w:val="clear" w:color="auto" w:fill="auto"/>
            <w:noWrap/>
          </w:tcPr>
          <w:p w14:paraId="3A7A6FEA" w14:textId="77777777" w:rsidR="00B178AB" w:rsidRPr="0092743E" w:rsidRDefault="00B178AB" w:rsidP="001C3C4D">
            <w:pPr>
              <w:spacing w:after="0"/>
              <w:jc w:val="right"/>
              <w:rPr>
                <w:sz w:val="16"/>
                <w:szCs w:val="16"/>
              </w:rPr>
            </w:pPr>
            <w:r w:rsidRPr="001E60E3">
              <w:rPr>
                <w:sz w:val="16"/>
                <w:szCs w:val="16"/>
              </w:rPr>
              <w:t>1.225</w:t>
            </w:r>
          </w:p>
        </w:tc>
        <w:tc>
          <w:tcPr>
            <w:tcW w:w="598" w:type="dxa"/>
            <w:tcBorders>
              <w:left w:val="nil"/>
              <w:right w:val="nil"/>
            </w:tcBorders>
            <w:shd w:val="clear" w:color="auto" w:fill="auto"/>
            <w:noWrap/>
          </w:tcPr>
          <w:p w14:paraId="06242726" w14:textId="77777777" w:rsidR="00B178AB" w:rsidRPr="0092743E" w:rsidRDefault="00B178AB" w:rsidP="001C3C4D">
            <w:pPr>
              <w:spacing w:after="0"/>
              <w:jc w:val="right"/>
              <w:rPr>
                <w:sz w:val="16"/>
                <w:szCs w:val="16"/>
              </w:rPr>
            </w:pPr>
            <w:r w:rsidRPr="001E60E3">
              <w:rPr>
                <w:sz w:val="16"/>
                <w:szCs w:val="16"/>
              </w:rPr>
              <w:t>0.937</w:t>
            </w:r>
          </w:p>
        </w:tc>
        <w:tc>
          <w:tcPr>
            <w:tcW w:w="599" w:type="dxa"/>
            <w:tcBorders>
              <w:left w:val="nil"/>
              <w:right w:val="nil"/>
            </w:tcBorders>
            <w:shd w:val="clear" w:color="auto" w:fill="auto"/>
            <w:noWrap/>
          </w:tcPr>
          <w:p w14:paraId="33FE86B1" w14:textId="77777777" w:rsidR="00B178AB" w:rsidRPr="0092743E" w:rsidRDefault="00B178AB" w:rsidP="001C3C4D">
            <w:pPr>
              <w:spacing w:after="0"/>
              <w:jc w:val="right"/>
              <w:rPr>
                <w:sz w:val="16"/>
                <w:szCs w:val="16"/>
              </w:rPr>
            </w:pPr>
            <w:r w:rsidRPr="001E60E3">
              <w:rPr>
                <w:sz w:val="16"/>
                <w:szCs w:val="16"/>
              </w:rPr>
              <w:t>1.284</w:t>
            </w:r>
          </w:p>
        </w:tc>
        <w:tc>
          <w:tcPr>
            <w:tcW w:w="598" w:type="dxa"/>
            <w:tcBorders>
              <w:left w:val="nil"/>
              <w:right w:val="nil"/>
            </w:tcBorders>
            <w:shd w:val="clear" w:color="auto" w:fill="auto"/>
            <w:noWrap/>
          </w:tcPr>
          <w:p w14:paraId="4681FC62" w14:textId="77777777" w:rsidR="00B178AB" w:rsidRPr="0092743E" w:rsidRDefault="00B178AB" w:rsidP="001C3C4D">
            <w:pPr>
              <w:spacing w:after="0"/>
              <w:jc w:val="right"/>
              <w:rPr>
                <w:sz w:val="16"/>
                <w:szCs w:val="16"/>
              </w:rPr>
            </w:pPr>
            <w:r w:rsidRPr="001E60E3">
              <w:rPr>
                <w:sz w:val="16"/>
                <w:szCs w:val="16"/>
              </w:rPr>
              <w:t>2.744</w:t>
            </w:r>
          </w:p>
        </w:tc>
        <w:tc>
          <w:tcPr>
            <w:tcW w:w="599" w:type="dxa"/>
            <w:tcBorders>
              <w:left w:val="nil"/>
              <w:right w:val="nil"/>
            </w:tcBorders>
            <w:shd w:val="clear" w:color="auto" w:fill="auto"/>
            <w:noWrap/>
          </w:tcPr>
          <w:p w14:paraId="03BC0B67" w14:textId="77777777" w:rsidR="00B178AB" w:rsidRPr="0092743E" w:rsidRDefault="00B178AB" w:rsidP="001C3C4D">
            <w:pPr>
              <w:spacing w:after="0"/>
              <w:jc w:val="right"/>
              <w:rPr>
                <w:sz w:val="16"/>
                <w:szCs w:val="16"/>
              </w:rPr>
            </w:pPr>
            <w:r w:rsidRPr="001E60E3">
              <w:rPr>
                <w:sz w:val="16"/>
                <w:szCs w:val="16"/>
              </w:rPr>
              <w:t>1.444</w:t>
            </w:r>
          </w:p>
        </w:tc>
      </w:tr>
      <w:tr w:rsidR="00B178AB" w:rsidRPr="001A273C" w14:paraId="4F1301BA" w14:textId="77777777" w:rsidTr="001C3C4D">
        <w:trPr>
          <w:trHeight w:val="255"/>
        </w:trPr>
        <w:tc>
          <w:tcPr>
            <w:tcW w:w="598" w:type="dxa"/>
            <w:tcBorders>
              <w:left w:val="nil"/>
              <w:bottom w:val="nil"/>
              <w:right w:val="nil"/>
            </w:tcBorders>
            <w:shd w:val="clear" w:color="auto" w:fill="auto"/>
            <w:noWrap/>
          </w:tcPr>
          <w:p w14:paraId="1BC96240" w14:textId="77777777" w:rsidR="00B178AB" w:rsidRPr="00F04F7F" w:rsidRDefault="00B178AB" w:rsidP="001C3C4D">
            <w:pPr>
              <w:spacing w:after="0"/>
              <w:jc w:val="right"/>
              <w:rPr>
                <w:sz w:val="16"/>
                <w:szCs w:val="16"/>
              </w:rPr>
            </w:pPr>
            <w:r w:rsidRPr="001E7C39">
              <w:rPr>
                <w:sz w:val="16"/>
                <w:szCs w:val="16"/>
              </w:rPr>
              <w:t>1984</w:t>
            </w:r>
          </w:p>
        </w:tc>
        <w:tc>
          <w:tcPr>
            <w:tcW w:w="599" w:type="dxa"/>
            <w:tcBorders>
              <w:left w:val="nil"/>
              <w:bottom w:val="nil"/>
              <w:right w:val="nil"/>
            </w:tcBorders>
          </w:tcPr>
          <w:p w14:paraId="17CAF3A4" w14:textId="77777777" w:rsidR="00B178AB" w:rsidRPr="0092743E" w:rsidRDefault="00B178AB" w:rsidP="001C3C4D">
            <w:pPr>
              <w:spacing w:after="0"/>
              <w:jc w:val="right"/>
              <w:rPr>
                <w:sz w:val="16"/>
                <w:szCs w:val="16"/>
              </w:rPr>
            </w:pPr>
            <w:r w:rsidRPr="001E60E3">
              <w:rPr>
                <w:sz w:val="16"/>
                <w:szCs w:val="16"/>
              </w:rPr>
              <w:t>0.064</w:t>
            </w:r>
          </w:p>
        </w:tc>
        <w:tc>
          <w:tcPr>
            <w:tcW w:w="598" w:type="dxa"/>
            <w:tcBorders>
              <w:left w:val="nil"/>
              <w:bottom w:val="nil"/>
              <w:right w:val="nil"/>
            </w:tcBorders>
            <w:shd w:val="clear" w:color="auto" w:fill="auto"/>
            <w:noWrap/>
          </w:tcPr>
          <w:p w14:paraId="5FF18B81" w14:textId="77777777" w:rsidR="00B178AB" w:rsidRPr="0092743E" w:rsidRDefault="00B178AB" w:rsidP="001C3C4D">
            <w:pPr>
              <w:spacing w:after="0"/>
              <w:jc w:val="right"/>
              <w:rPr>
                <w:sz w:val="16"/>
                <w:szCs w:val="16"/>
              </w:rPr>
            </w:pPr>
            <w:r w:rsidRPr="001E60E3">
              <w:rPr>
                <w:sz w:val="16"/>
                <w:szCs w:val="16"/>
              </w:rPr>
              <w:t>0.168</w:t>
            </w:r>
          </w:p>
        </w:tc>
        <w:tc>
          <w:tcPr>
            <w:tcW w:w="599" w:type="dxa"/>
            <w:tcBorders>
              <w:top w:val="nil"/>
              <w:left w:val="nil"/>
              <w:bottom w:val="nil"/>
              <w:right w:val="nil"/>
            </w:tcBorders>
            <w:shd w:val="clear" w:color="auto" w:fill="auto"/>
            <w:noWrap/>
          </w:tcPr>
          <w:p w14:paraId="5081C527" w14:textId="77777777" w:rsidR="00B178AB" w:rsidRPr="0092743E" w:rsidRDefault="00B178AB" w:rsidP="001C3C4D">
            <w:pPr>
              <w:spacing w:after="0"/>
              <w:jc w:val="right"/>
              <w:rPr>
                <w:sz w:val="16"/>
                <w:szCs w:val="16"/>
              </w:rPr>
            </w:pPr>
            <w:r w:rsidRPr="001E60E3">
              <w:rPr>
                <w:sz w:val="16"/>
                <w:szCs w:val="16"/>
              </w:rPr>
              <w:t>0.42</w:t>
            </w:r>
          </w:p>
        </w:tc>
        <w:tc>
          <w:tcPr>
            <w:tcW w:w="598" w:type="dxa"/>
            <w:tcBorders>
              <w:top w:val="nil"/>
              <w:left w:val="nil"/>
              <w:bottom w:val="nil"/>
              <w:right w:val="nil"/>
            </w:tcBorders>
            <w:shd w:val="clear" w:color="auto" w:fill="auto"/>
            <w:noWrap/>
          </w:tcPr>
          <w:p w14:paraId="1D755B96" w14:textId="77777777" w:rsidR="00B178AB" w:rsidRPr="0092743E" w:rsidRDefault="00B178AB" w:rsidP="001C3C4D">
            <w:pPr>
              <w:spacing w:after="0"/>
              <w:jc w:val="right"/>
              <w:rPr>
                <w:sz w:val="16"/>
                <w:szCs w:val="16"/>
              </w:rPr>
            </w:pPr>
            <w:r w:rsidRPr="001E60E3">
              <w:rPr>
                <w:sz w:val="16"/>
                <w:szCs w:val="16"/>
              </w:rPr>
              <w:t>0.671</w:t>
            </w:r>
          </w:p>
        </w:tc>
        <w:tc>
          <w:tcPr>
            <w:tcW w:w="599" w:type="dxa"/>
            <w:tcBorders>
              <w:top w:val="nil"/>
              <w:left w:val="nil"/>
              <w:bottom w:val="nil"/>
              <w:right w:val="nil"/>
            </w:tcBorders>
            <w:shd w:val="clear" w:color="auto" w:fill="auto"/>
            <w:noWrap/>
          </w:tcPr>
          <w:p w14:paraId="3A474AFB" w14:textId="77777777" w:rsidR="00B178AB" w:rsidRPr="0092743E" w:rsidRDefault="00B178AB" w:rsidP="001C3C4D">
            <w:pPr>
              <w:spacing w:after="0"/>
              <w:jc w:val="right"/>
              <w:rPr>
                <w:sz w:val="16"/>
                <w:szCs w:val="16"/>
              </w:rPr>
            </w:pPr>
            <w:r w:rsidRPr="001E60E3">
              <w:rPr>
                <w:sz w:val="16"/>
                <w:szCs w:val="16"/>
              </w:rPr>
              <w:t>0.703</w:t>
            </w:r>
          </w:p>
        </w:tc>
        <w:tc>
          <w:tcPr>
            <w:tcW w:w="598" w:type="dxa"/>
            <w:tcBorders>
              <w:top w:val="nil"/>
              <w:left w:val="nil"/>
              <w:bottom w:val="nil"/>
              <w:right w:val="nil"/>
            </w:tcBorders>
            <w:shd w:val="clear" w:color="auto" w:fill="auto"/>
            <w:noWrap/>
          </w:tcPr>
          <w:p w14:paraId="5C144F95" w14:textId="77777777" w:rsidR="00B178AB" w:rsidRPr="0092743E" w:rsidRDefault="00B178AB" w:rsidP="001C3C4D">
            <w:pPr>
              <w:spacing w:after="0"/>
              <w:jc w:val="right"/>
              <w:rPr>
                <w:sz w:val="16"/>
                <w:szCs w:val="16"/>
              </w:rPr>
            </w:pPr>
            <w:r w:rsidRPr="001E60E3">
              <w:rPr>
                <w:sz w:val="16"/>
                <w:szCs w:val="16"/>
              </w:rPr>
              <w:t>0.786</w:t>
            </w:r>
          </w:p>
        </w:tc>
        <w:tc>
          <w:tcPr>
            <w:tcW w:w="599" w:type="dxa"/>
            <w:tcBorders>
              <w:top w:val="nil"/>
              <w:left w:val="nil"/>
              <w:bottom w:val="nil"/>
              <w:right w:val="nil"/>
            </w:tcBorders>
            <w:shd w:val="clear" w:color="auto" w:fill="auto"/>
            <w:noWrap/>
          </w:tcPr>
          <w:p w14:paraId="123DDD26" w14:textId="77777777" w:rsidR="00B178AB" w:rsidRPr="0092743E" w:rsidRDefault="00B178AB" w:rsidP="001C3C4D">
            <w:pPr>
              <w:spacing w:after="0"/>
              <w:jc w:val="right"/>
              <w:rPr>
                <w:sz w:val="16"/>
                <w:szCs w:val="16"/>
              </w:rPr>
            </w:pPr>
            <w:r w:rsidRPr="001E60E3">
              <w:rPr>
                <w:sz w:val="16"/>
                <w:szCs w:val="16"/>
              </w:rPr>
              <w:t>0.926</w:t>
            </w:r>
          </w:p>
        </w:tc>
        <w:tc>
          <w:tcPr>
            <w:tcW w:w="598" w:type="dxa"/>
            <w:tcBorders>
              <w:top w:val="nil"/>
              <w:left w:val="nil"/>
              <w:bottom w:val="nil"/>
              <w:right w:val="nil"/>
            </w:tcBorders>
            <w:shd w:val="clear" w:color="auto" w:fill="auto"/>
            <w:noWrap/>
          </w:tcPr>
          <w:p w14:paraId="6A59C25C" w14:textId="77777777" w:rsidR="00B178AB" w:rsidRPr="0092743E" w:rsidRDefault="00B178AB" w:rsidP="001C3C4D">
            <w:pPr>
              <w:spacing w:after="0"/>
              <w:jc w:val="right"/>
              <w:rPr>
                <w:sz w:val="16"/>
                <w:szCs w:val="16"/>
              </w:rPr>
            </w:pPr>
            <w:r w:rsidRPr="001E60E3">
              <w:rPr>
                <w:sz w:val="16"/>
                <w:szCs w:val="16"/>
              </w:rPr>
              <w:t>0.903</w:t>
            </w:r>
          </w:p>
        </w:tc>
        <w:tc>
          <w:tcPr>
            <w:tcW w:w="599" w:type="dxa"/>
            <w:tcBorders>
              <w:top w:val="nil"/>
              <w:left w:val="nil"/>
              <w:bottom w:val="nil"/>
              <w:right w:val="nil"/>
            </w:tcBorders>
            <w:shd w:val="clear" w:color="auto" w:fill="auto"/>
            <w:noWrap/>
          </w:tcPr>
          <w:p w14:paraId="10822F2C" w14:textId="77777777" w:rsidR="00B178AB" w:rsidRPr="0092743E" w:rsidRDefault="00B178AB" w:rsidP="001C3C4D">
            <w:pPr>
              <w:spacing w:after="0"/>
              <w:jc w:val="right"/>
              <w:rPr>
                <w:sz w:val="16"/>
                <w:szCs w:val="16"/>
              </w:rPr>
            </w:pPr>
            <w:r w:rsidRPr="001E60E3">
              <w:rPr>
                <w:sz w:val="16"/>
                <w:szCs w:val="16"/>
              </w:rPr>
              <w:t>0.944</w:t>
            </w:r>
          </w:p>
        </w:tc>
        <w:tc>
          <w:tcPr>
            <w:tcW w:w="598" w:type="dxa"/>
            <w:tcBorders>
              <w:top w:val="nil"/>
              <w:left w:val="nil"/>
              <w:bottom w:val="nil"/>
              <w:right w:val="nil"/>
            </w:tcBorders>
            <w:shd w:val="clear" w:color="auto" w:fill="auto"/>
            <w:noWrap/>
          </w:tcPr>
          <w:p w14:paraId="6D58661A" w14:textId="77777777" w:rsidR="00B178AB" w:rsidRPr="0092743E" w:rsidRDefault="00B178AB" w:rsidP="001C3C4D">
            <w:pPr>
              <w:spacing w:after="0"/>
              <w:jc w:val="right"/>
              <w:rPr>
                <w:sz w:val="16"/>
                <w:szCs w:val="16"/>
              </w:rPr>
            </w:pPr>
            <w:r w:rsidRPr="001E60E3">
              <w:rPr>
                <w:sz w:val="16"/>
                <w:szCs w:val="16"/>
              </w:rPr>
              <w:t>1.125</w:t>
            </w:r>
          </w:p>
        </w:tc>
        <w:tc>
          <w:tcPr>
            <w:tcW w:w="599" w:type="dxa"/>
            <w:tcBorders>
              <w:top w:val="nil"/>
              <w:left w:val="nil"/>
              <w:bottom w:val="nil"/>
            </w:tcBorders>
            <w:shd w:val="clear" w:color="auto" w:fill="auto"/>
            <w:noWrap/>
          </w:tcPr>
          <w:p w14:paraId="7351D958" w14:textId="77777777" w:rsidR="00B178AB" w:rsidRPr="0092743E" w:rsidRDefault="00B178AB" w:rsidP="001C3C4D">
            <w:pPr>
              <w:spacing w:after="0"/>
              <w:jc w:val="right"/>
              <w:rPr>
                <w:sz w:val="16"/>
                <w:szCs w:val="16"/>
              </w:rPr>
            </w:pPr>
            <w:r w:rsidRPr="001E60E3">
              <w:rPr>
                <w:sz w:val="16"/>
                <w:szCs w:val="16"/>
              </w:rPr>
              <w:t>1.058</w:t>
            </w:r>
          </w:p>
        </w:tc>
        <w:tc>
          <w:tcPr>
            <w:tcW w:w="598" w:type="dxa"/>
            <w:shd w:val="clear" w:color="auto" w:fill="auto"/>
            <w:noWrap/>
          </w:tcPr>
          <w:p w14:paraId="260C065F" w14:textId="77777777" w:rsidR="00B178AB" w:rsidRPr="0092743E" w:rsidRDefault="00B178AB" w:rsidP="001C3C4D">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ind w:right="-864"/>
              <w:rPr>
                <w:color w:val="000000" w:themeColor="text1"/>
                <w:sz w:val="16"/>
                <w:szCs w:val="16"/>
              </w:rPr>
            </w:pPr>
            <w:r w:rsidRPr="001E60E3">
              <w:rPr>
                <w:sz w:val="16"/>
                <w:szCs w:val="16"/>
              </w:rPr>
              <w:t>0.996</w:t>
            </w:r>
          </w:p>
        </w:tc>
        <w:tc>
          <w:tcPr>
            <w:tcW w:w="599" w:type="dxa"/>
            <w:shd w:val="clear" w:color="auto" w:fill="auto"/>
            <w:noWrap/>
          </w:tcPr>
          <w:p w14:paraId="365D38AA" w14:textId="77777777" w:rsidR="00B178AB" w:rsidRPr="0092743E" w:rsidRDefault="00B178AB" w:rsidP="001C3C4D">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ind w:right="-864"/>
              <w:rPr>
                <w:color w:val="000000" w:themeColor="text1"/>
                <w:sz w:val="16"/>
                <w:szCs w:val="16"/>
              </w:rPr>
            </w:pPr>
            <w:r w:rsidRPr="001E60E3">
              <w:rPr>
                <w:sz w:val="16"/>
                <w:szCs w:val="16"/>
              </w:rPr>
              <w:t>1.51</w:t>
            </w:r>
          </w:p>
        </w:tc>
        <w:tc>
          <w:tcPr>
            <w:tcW w:w="598" w:type="dxa"/>
            <w:shd w:val="clear" w:color="auto" w:fill="auto"/>
            <w:noWrap/>
          </w:tcPr>
          <w:p w14:paraId="3153968B" w14:textId="77777777" w:rsidR="00B178AB" w:rsidRPr="0092743E" w:rsidRDefault="00B178AB" w:rsidP="001C3C4D">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ind w:right="-864"/>
              <w:rPr>
                <w:color w:val="000000" w:themeColor="text1"/>
                <w:sz w:val="16"/>
                <w:szCs w:val="16"/>
              </w:rPr>
            </w:pPr>
            <w:r w:rsidRPr="001E60E3">
              <w:rPr>
                <w:sz w:val="16"/>
                <w:szCs w:val="16"/>
              </w:rPr>
              <w:t>2.149</w:t>
            </w:r>
          </w:p>
        </w:tc>
        <w:tc>
          <w:tcPr>
            <w:tcW w:w="599" w:type="dxa"/>
            <w:shd w:val="clear" w:color="auto" w:fill="auto"/>
            <w:noWrap/>
          </w:tcPr>
          <w:p w14:paraId="6EC32298" w14:textId="77777777" w:rsidR="00B178AB" w:rsidRPr="0092743E" w:rsidRDefault="00B178AB" w:rsidP="001C3C4D">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ind w:right="-864"/>
              <w:rPr>
                <w:color w:val="000000" w:themeColor="text1"/>
                <w:sz w:val="16"/>
                <w:szCs w:val="16"/>
              </w:rPr>
            </w:pPr>
            <w:r w:rsidRPr="001E60E3">
              <w:rPr>
                <w:sz w:val="16"/>
                <w:szCs w:val="16"/>
              </w:rPr>
              <w:t>1.593</w:t>
            </w:r>
          </w:p>
        </w:tc>
      </w:tr>
      <w:tr w:rsidR="00B178AB" w:rsidRPr="001A273C" w14:paraId="4AFA1B64" w14:textId="77777777" w:rsidTr="001C3C4D">
        <w:trPr>
          <w:trHeight w:val="255"/>
        </w:trPr>
        <w:tc>
          <w:tcPr>
            <w:tcW w:w="598" w:type="dxa"/>
            <w:tcBorders>
              <w:top w:val="nil"/>
              <w:left w:val="nil"/>
              <w:right w:val="nil"/>
            </w:tcBorders>
            <w:shd w:val="clear" w:color="auto" w:fill="auto"/>
            <w:noWrap/>
          </w:tcPr>
          <w:p w14:paraId="2736149D" w14:textId="77777777" w:rsidR="00B178AB" w:rsidRPr="00F04F7F" w:rsidRDefault="00B178AB" w:rsidP="001C3C4D">
            <w:pPr>
              <w:spacing w:after="0"/>
              <w:jc w:val="right"/>
              <w:rPr>
                <w:sz w:val="16"/>
                <w:szCs w:val="16"/>
              </w:rPr>
            </w:pPr>
            <w:r w:rsidRPr="001E7C39">
              <w:rPr>
                <w:sz w:val="16"/>
                <w:szCs w:val="16"/>
              </w:rPr>
              <w:t>1985</w:t>
            </w:r>
          </w:p>
        </w:tc>
        <w:tc>
          <w:tcPr>
            <w:tcW w:w="599" w:type="dxa"/>
            <w:tcBorders>
              <w:top w:val="nil"/>
              <w:left w:val="nil"/>
              <w:right w:val="nil"/>
            </w:tcBorders>
          </w:tcPr>
          <w:p w14:paraId="60C18EEB" w14:textId="77777777" w:rsidR="00B178AB" w:rsidRPr="0092743E" w:rsidRDefault="00B178AB" w:rsidP="001C3C4D">
            <w:pPr>
              <w:spacing w:after="0"/>
              <w:jc w:val="right"/>
              <w:rPr>
                <w:sz w:val="16"/>
                <w:szCs w:val="16"/>
              </w:rPr>
            </w:pPr>
            <w:r w:rsidRPr="001E60E3">
              <w:rPr>
                <w:sz w:val="16"/>
                <w:szCs w:val="16"/>
              </w:rPr>
              <w:t>0.064</w:t>
            </w:r>
          </w:p>
        </w:tc>
        <w:tc>
          <w:tcPr>
            <w:tcW w:w="598" w:type="dxa"/>
            <w:tcBorders>
              <w:top w:val="nil"/>
              <w:left w:val="nil"/>
              <w:right w:val="nil"/>
            </w:tcBorders>
            <w:shd w:val="clear" w:color="auto" w:fill="auto"/>
            <w:noWrap/>
          </w:tcPr>
          <w:p w14:paraId="7C94BCF0" w14:textId="77777777" w:rsidR="00B178AB" w:rsidRPr="0092743E" w:rsidRDefault="00B178AB" w:rsidP="001C3C4D">
            <w:pPr>
              <w:spacing w:after="0"/>
              <w:jc w:val="right"/>
              <w:rPr>
                <w:sz w:val="16"/>
                <w:szCs w:val="16"/>
              </w:rPr>
            </w:pPr>
            <w:r w:rsidRPr="001E60E3">
              <w:rPr>
                <w:sz w:val="16"/>
                <w:szCs w:val="16"/>
              </w:rPr>
              <w:t>0.168</w:t>
            </w:r>
          </w:p>
        </w:tc>
        <w:tc>
          <w:tcPr>
            <w:tcW w:w="599" w:type="dxa"/>
            <w:tcBorders>
              <w:top w:val="nil"/>
              <w:left w:val="nil"/>
              <w:right w:val="nil"/>
            </w:tcBorders>
            <w:shd w:val="clear" w:color="auto" w:fill="auto"/>
            <w:noWrap/>
          </w:tcPr>
          <w:p w14:paraId="71212EC8" w14:textId="77777777" w:rsidR="00B178AB" w:rsidRPr="0092743E" w:rsidRDefault="00B178AB" w:rsidP="001C3C4D">
            <w:pPr>
              <w:spacing w:after="0"/>
              <w:jc w:val="right"/>
              <w:rPr>
                <w:sz w:val="16"/>
                <w:szCs w:val="16"/>
              </w:rPr>
            </w:pPr>
            <w:r w:rsidRPr="001E60E3">
              <w:rPr>
                <w:sz w:val="16"/>
                <w:szCs w:val="16"/>
              </w:rPr>
              <w:t>0.42</w:t>
            </w:r>
          </w:p>
        </w:tc>
        <w:tc>
          <w:tcPr>
            <w:tcW w:w="598" w:type="dxa"/>
            <w:tcBorders>
              <w:top w:val="nil"/>
              <w:left w:val="nil"/>
              <w:right w:val="nil"/>
            </w:tcBorders>
            <w:shd w:val="clear" w:color="auto" w:fill="auto"/>
            <w:noWrap/>
          </w:tcPr>
          <w:p w14:paraId="210CA891" w14:textId="77777777" w:rsidR="00B178AB" w:rsidRPr="0092743E" w:rsidRDefault="00B178AB" w:rsidP="001C3C4D">
            <w:pPr>
              <w:spacing w:after="0"/>
              <w:jc w:val="right"/>
              <w:rPr>
                <w:sz w:val="16"/>
                <w:szCs w:val="16"/>
              </w:rPr>
            </w:pPr>
            <w:r w:rsidRPr="001E60E3">
              <w:rPr>
                <w:sz w:val="16"/>
                <w:szCs w:val="16"/>
              </w:rPr>
              <w:t>0.671</w:t>
            </w:r>
          </w:p>
        </w:tc>
        <w:tc>
          <w:tcPr>
            <w:tcW w:w="599" w:type="dxa"/>
            <w:tcBorders>
              <w:top w:val="nil"/>
              <w:left w:val="nil"/>
              <w:right w:val="nil"/>
            </w:tcBorders>
            <w:shd w:val="clear" w:color="auto" w:fill="auto"/>
            <w:noWrap/>
          </w:tcPr>
          <w:p w14:paraId="7DAB8A87" w14:textId="77777777" w:rsidR="00B178AB" w:rsidRPr="0092743E" w:rsidRDefault="00B178AB" w:rsidP="001C3C4D">
            <w:pPr>
              <w:spacing w:after="0"/>
              <w:jc w:val="right"/>
              <w:rPr>
                <w:sz w:val="16"/>
                <w:szCs w:val="16"/>
              </w:rPr>
            </w:pPr>
            <w:r w:rsidRPr="001E60E3">
              <w:rPr>
                <w:sz w:val="16"/>
                <w:szCs w:val="16"/>
              </w:rPr>
              <w:t>0.703</w:t>
            </w:r>
          </w:p>
        </w:tc>
        <w:tc>
          <w:tcPr>
            <w:tcW w:w="598" w:type="dxa"/>
            <w:tcBorders>
              <w:top w:val="nil"/>
              <w:left w:val="nil"/>
              <w:right w:val="nil"/>
            </w:tcBorders>
            <w:shd w:val="clear" w:color="auto" w:fill="auto"/>
            <w:noWrap/>
          </w:tcPr>
          <w:p w14:paraId="38EE64AA" w14:textId="77777777" w:rsidR="00B178AB" w:rsidRPr="0092743E" w:rsidRDefault="00B178AB" w:rsidP="001C3C4D">
            <w:pPr>
              <w:spacing w:after="0"/>
              <w:jc w:val="right"/>
              <w:rPr>
                <w:sz w:val="16"/>
                <w:szCs w:val="16"/>
              </w:rPr>
            </w:pPr>
            <w:r w:rsidRPr="001E60E3">
              <w:rPr>
                <w:sz w:val="16"/>
                <w:szCs w:val="16"/>
              </w:rPr>
              <w:t>0.786</w:t>
            </w:r>
          </w:p>
        </w:tc>
        <w:tc>
          <w:tcPr>
            <w:tcW w:w="599" w:type="dxa"/>
            <w:tcBorders>
              <w:top w:val="nil"/>
              <w:left w:val="nil"/>
              <w:right w:val="nil"/>
            </w:tcBorders>
            <w:shd w:val="clear" w:color="auto" w:fill="auto"/>
            <w:noWrap/>
          </w:tcPr>
          <w:p w14:paraId="2C989EE8" w14:textId="77777777" w:rsidR="00B178AB" w:rsidRPr="0092743E" w:rsidRDefault="00B178AB" w:rsidP="001C3C4D">
            <w:pPr>
              <w:spacing w:after="0"/>
              <w:jc w:val="right"/>
              <w:rPr>
                <w:sz w:val="16"/>
                <w:szCs w:val="16"/>
              </w:rPr>
            </w:pPr>
            <w:r w:rsidRPr="001E60E3">
              <w:rPr>
                <w:sz w:val="16"/>
                <w:szCs w:val="16"/>
              </w:rPr>
              <w:t>0.926</w:t>
            </w:r>
          </w:p>
        </w:tc>
        <w:tc>
          <w:tcPr>
            <w:tcW w:w="598" w:type="dxa"/>
            <w:tcBorders>
              <w:top w:val="nil"/>
              <w:left w:val="nil"/>
              <w:right w:val="nil"/>
            </w:tcBorders>
            <w:shd w:val="clear" w:color="auto" w:fill="auto"/>
            <w:noWrap/>
          </w:tcPr>
          <w:p w14:paraId="7614F941" w14:textId="77777777" w:rsidR="00B178AB" w:rsidRPr="0092743E" w:rsidRDefault="00B178AB" w:rsidP="001C3C4D">
            <w:pPr>
              <w:spacing w:after="0"/>
              <w:jc w:val="right"/>
              <w:rPr>
                <w:sz w:val="16"/>
                <w:szCs w:val="16"/>
              </w:rPr>
            </w:pPr>
            <w:r w:rsidRPr="001E60E3">
              <w:rPr>
                <w:sz w:val="16"/>
                <w:szCs w:val="16"/>
              </w:rPr>
              <w:t>0.903</w:t>
            </w:r>
          </w:p>
        </w:tc>
        <w:tc>
          <w:tcPr>
            <w:tcW w:w="599" w:type="dxa"/>
            <w:tcBorders>
              <w:top w:val="nil"/>
              <w:left w:val="nil"/>
              <w:right w:val="nil"/>
            </w:tcBorders>
            <w:shd w:val="clear" w:color="auto" w:fill="auto"/>
            <w:noWrap/>
          </w:tcPr>
          <w:p w14:paraId="1DAB1DB0" w14:textId="77777777" w:rsidR="00B178AB" w:rsidRPr="0092743E" w:rsidRDefault="00B178AB" w:rsidP="001C3C4D">
            <w:pPr>
              <w:spacing w:after="0"/>
              <w:jc w:val="right"/>
              <w:rPr>
                <w:sz w:val="16"/>
                <w:szCs w:val="16"/>
              </w:rPr>
            </w:pPr>
            <w:r w:rsidRPr="001E60E3">
              <w:rPr>
                <w:sz w:val="16"/>
                <w:szCs w:val="16"/>
              </w:rPr>
              <w:t>0.944</w:t>
            </w:r>
          </w:p>
        </w:tc>
        <w:tc>
          <w:tcPr>
            <w:tcW w:w="598" w:type="dxa"/>
            <w:tcBorders>
              <w:top w:val="nil"/>
              <w:left w:val="nil"/>
              <w:right w:val="nil"/>
            </w:tcBorders>
            <w:shd w:val="clear" w:color="auto" w:fill="auto"/>
            <w:noWrap/>
          </w:tcPr>
          <w:p w14:paraId="489EB224" w14:textId="77777777" w:rsidR="00B178AB" w:rsidRPr="0092743E" w:rsidRDefault="00B178AB" w:rsidP="001C3C4D">
            <w:pPr>
              <w:spacing w:after="0"/>
              <w:jc w:val="right"/>
              <w:rPr>
                <w:sz w:val="16"/>
                <w:szCs w:val="16"/>
              </w:rPr>
            </w:pPr>
            <w:r w:rsidRPr="001E60E3">
              <w:rPr>
                <w:sz w:val="16"/>
                <w:szCs w:val="16"/>
              </w:rPr>
              <w:t>1.125</w:t>
            </w:r>
          </w:p>
        </w:tc>
        <w:tc>
          <w:tcPr>
            <w:tcW w:w="599" w:type="dxa"/>
            <w:tcBorders>
              <w:top w:val="nil"/>
              <w:left w:val="nil"/>
              <w:right w:val="nil"/>
            </w:tcBorders>
            <w:shd w:val="clear" w:color="auto" w:fill="auto"/>
            <w:noWrap/>
          </w:tcPr>
          <w:p w14:paraId="0B24FAAE" w14:textId="77777777" w:rsidR="00B178AB" w:rsidRPr="0092743E" w:rsidRDefault="00B178AB" w:rsidP="001C3C4D">
            <w:pPr>
              <w:spacing w:after="0"/>
              <w:jc w:val="right"/>
              <w:rPr>
                <w:sz w:val="16"/>
                <w:szCs w:val="16"/>
              </w:rPr>
            </w:pPr>
            <w:r w:rsidRPr="001E60E3">
              <w:rPr>
                <w:sz w:val="16"/>
                <w:szCs w:val="16"/>
              </w:rPr>
              <w:t>1.058</w:t>
            </w:r>
          </w:p>
        </w:tc>
        <w:tc>
          <w:tcPr>
            <w:tcW w:w="598" w:type="dxa"/>
            <w:tcBorders>
              <w:left w:val="nil"/>
              <w:right w:val="nil"/>
            </w:tcBorders>
            <w:shd w:val="clear" w:color="auto" w:fill="auto"/>
            <w:noWrap/>
          </w:tcPr>
          <w:p w14:paraId="24B19265" w14:textId="77777777" w:rsidR="00B178AB" w:rsidRPr="0092743E" w:rsidRDefault="00B178AB" w:rsidP="001C3C4D">
            <w:pPr>
              <w:spacing w:after="0"/>
              <w:jc w:val="right"/>
              <w:rPr>
                <w:sz w:val="16"/>
                <w:szCs w:val="16"/>
              </w:rPr>
            </w:pPr>
            <w:r w:rsidRPr="001E60E3">
              <w:rPr>
                <w:sz w:val="16"/>
                <w:szCs w:val="16"/>
              </w:rPr>
              <w:t>0.996</w:t>
            </w:r>
          </w:p>
        </w:tc>
        <w:tc>
          <w:tcPr>
            <w:tcW w:w="599" w:type="dxa"/>
            <w:tcBorders>
              <w:left w:val="nil"/>
              <w:right w:val="nil"/>
            </w:tcBorders>
            <w:shd w:val="clear" w:color="auto" w:fill="auto"/>
            <w:noWrap/>
          </w:tcPr>
          <w:p w14:paraId="4B49F479" w14:textId="77777777" w:rsidR="00B178AB" w:rsidRPr="0092743E" w:rsidRDefault="00B178AB" w:rsidP="001C3C4D">
            <w:pPr>
              <w:spacing w:after="0"/>
              <w:jc w:val="right"/>
              <w:rPr>
                <w:sz w:val="16"/>
                <w:szCs w:val="16"/>
              </w:rPr>
            </w:pPr>
            <w:r w:rsidRPr="001E60E3">
              <w:rPr>
                <w:sz w:val="16"/>
                <w:szCs w:val="16"/>
              </w:rPr>
              <w:t>1.51</w:t>
            </w:r>
          </w:p>
        </w:tc>
        <w:tc>
          <w:tcPr>
            <w:tcW w:w="598" w:type="dxa"/>
            <w:tcBorders>
              <w:left w:val="nil"/>
              <w:right w:val="nil"/>
            </w:tcBorders>
            <w:shd w:val="clear" w:color="auto" w:fill="auto"/>
            <w:noWrap/>
          </w:tcPr>
          <w:p w14:paraId="6F34A03E" w14:textId="77777777" w:rsidR="00B178AB" w:rsidRPr="0092743E" w:rsidRDefault="00B178AB" w:rsidP="001C3C4D">
            <w:pPr>
              <w:spacing w:after="0"/>
              <w:jc w:val="right"/>
              <w:rPr>
                <w:sz w:val="16"/>
                <w:szCs w:val="16"/>
              </w:rPr>
            </w:pPr>
            <w:r w:rsidRPr="001E60E3">
              <w:rPr>
                <w:sz w:val="16"/>
                <w:szCs w:val="16"/>
              </w:rPr>
              <w:t>2.149</w:t>
            </w:r>
          </w:p>
        </w:tc>
        <w:tc>
          <w:tcPr>
            <w:tcW w:w="599" w:type="dxa"/>
            <w:tcBorders>
              <w:left w:val="nil"/>
              <w:right w:val="nil"/>
            </w:tcBorders>
            <w:shd w:val="clear" w:color="auto" w:fill="auto"/>
            <w:noWrap/>
          </w:tcPr>
          <w:p w14:paraId="50F46601" w14:textId="77777777" w:rsidR="00B178AB" w:rsidRPr="0092743E" w:rsidRDefault="00B178AB" w:rsidP="001C3C4D">
            <w:pPr>
              <w:spacing w:after="0"/>
              <w:jc w:val="right"/>
              <w:rPr>
                <w:sz w:val="16"/>
                <w:szCs w:val="16"/>
              </w:rPr>
            </w:pPr>
            <w:r w:rsidRPr="001E60E3">
              <w:rPr>
                <w:sz w:val="16"/>
                <w:szCs w:val="16"/>
              </w:rPr>
              <w:t>1.593</w:t>
            </w:r>
          </w:p>
        </w:tc>
      </w:tr>
      <w:tr w:rsidR="00B178AB" w:rsidRPr="001A273C" w14:paraId="12CEBF4E" w14:textId="77777777" w:rsidTr="001C3C4D">
        <w:trPr>
          <w:trHeight w:val="255"/>
        </w:trPr>
        <w:tc>
          <w:tcPr>
            <w:tcW w:w="598" w:type="dxa"/>
            <w:tcBorders>
              <w:left w:val="nil"/>
              <w:right w:val="nil"/>
            </w:tcBorders>
            <w:shd w:val="clear" w:color="auto" w:fill="auto"/>
            <w:noWrap/>
          </w:tcPr>
          <w:p w14:paraId="77F99BCC" w14:textId="77777777" w:rsidR="00B178AB" w:rsidRPr="00F04F7F" w:rsidRDefault="00B178AB" w:rsidP="001C3C4D">
            <w:pPr>
              <w:spacing w:after="0"/>
              <w:jc w:val="right"/>
              <w:rPr>
                <w:sz w:val="16"/>
                <w:szCs w:val="16"/>
              </w:rPr>
            </w:pPr>
            <w:r w:rsidRPr="001E7C39">
              <w:rPr>
                <w:sz w:val="16"/>
                <w:szCs w:val="16"/>
              </w:rPr>
              <w:t>1986</w:t>
            </w:r>
          </w:p>
        </w:tc>
        <w:tc>
          <w:tcPr>
            <w:tcW w:w="599" w:type="dxa"/>
            <w:tcBorders>
              <w:left w:val="nil"/>
              <w:right w:val="nil"/>
            </w:tcBorders>
          </w:tcPr>
          <w:p w14:paraId="3DDAE476" w14:textId="77777777" w:rsidR="00B178AB" w:rsidRPr="0092743E" w:rsidRDefault="00B178AB" w:rsidP="001C3C4D">
            <w:pPr>
              <w:spacing w:after="0"/>
              <w:jc w:val="right"/>
              <w:rPr>
                <w:sz w:val="16"/>
                <w:szCs w:val="16"/>
              </w:rPr>
            </w:pPr>
            <w:r w:rsidRPr="001E60E3">
              <w:rPr>
                <w:sz w:val="16"/>
                <w:szCs w:val="16"/>
              </w:rPr>
              <w:t>0.055</w:t>
            </w:r>
          </w:p>
        </w:tc>
        <w:tc>
          <w:tcPr>
            <w:tcW w:w="598" w:type="dxa"/>
            <w:tcBorders>
              <w:left w:val="nil"/>
              <w:right w:val="nil"/>
            </w:tcBorders>
            <w:shd w:val="clear" w:color="auto" w:fill="auto"/>
            <w:noWrap/>
          </w:tcPr>
          <w:p w14:paraId="117B4661" w14:textId="77777777" w:rsidR="00B178AB" w:rsidRPr="0092743E" w:rsidRDefault="00B178AB" w:rsidP="001C3C4D">
            <w:pPr>
              <w:spacing w:after="0"/>
              <w:jc w:val="right"/>
              <w:rPr>
                <w:sz w:val="16"/>
                <w:szCs w:val="16"/>
              </w:rPr>
            </w:pPr>
            <w:r w:rsidRPr="001E60E3">
              <w:rPr>
                <w:sz w:val="16"/>
                <w:szCs w:val="16"/>
              </w:rPr>
              <w:t>0.197</w:t>
            </w:r>
          </w:p>
        </w:tc>
        <w:tc>
          <w:tcPr>
            <w:tcW w:w="599" w:type="dxa"/>
            <w:tcBorders>
              <w:left w:val="nil"/>
              <w:right w:val="nil"/>
            </w:tcBorders>
            <w:shd w:val="clear" w:color="auto" w:fill="auto"/>
            <w:noWrap/>
          </w:tcPr>
          <w:p w14:paraId="4147C3F7" w14:textId="77777777" w:rsidR="00B178AB" w:rsidRPr="0092743E" w:rsidRDefault="00B178AB" w:rsidP="001C3C4D">
            <w:pPr>
              <w:spacing w:after="0"/>
              <w:jc w:val="right"/>
              <w:rPr>
                <w:sz w:val="16"/>
                <w:szCs w:val="16"/>
              </w:rPr>
            </w:pPr>
            <w:r w:rsidRPr="001E60E3">
              <w:rPr>
                <w:sz w:val="16"/>
                <w:szCs w:val="16"/>
              </w:rPr>
              <w:t>0.458</w:t>
            </w:r>
          </w:p>
        </w:tc>
        <w:tc>
          <w:tcPr>
            <w:tcW w:w="598" w:type="dxa"/>
            <w:tcBorders>
              <w:left w:val="nil"/>
              <w:right w:val="nil"/>
            </w:tcBorders>
            <w:shd w:val="clear" w:color="auto" w:fill="auto"/>
            <w:noWrap/>
          </w:tcPr>
          <w:p w14:paraId="7935B491" w14:textId="77777777" w:rsidR="00B178AB" w:rsidRPr="0092743E" w:rsidRDefault="00B178AB" w:rsidP="001C3C4D">
            <w:pPr>
              <w:spacing w:after="0"/>
              <w:jc w:val="right"/>
              <w:rPr>
                <w:sz w:val="16"/>
                <w:szCs w:val="16"/>
              </w:rPr>
            </w:pPr>
            <w:r w:rsidRPr="001E60E3">
              <w:rPr>
                <w:sz w:val="16"/>
                <w:szCs w:val="16"/>
              </w:rPr>
              <w:t>0.587</w:t>
            </w:r>
          </w:p>
        </w:tc>
        <w:tc>
          <w:tcPr>
            <w:tcW w:w="599" w:type="dxa"/>
            <w:tcBorders>
              <w:left w:val="nil"/>
              <w:right w:val="nil"/>
            </w:tcBorders>
            <w:shd w:val="clear" w:color="auto" w:fill="auto"/>
            <w:noWrap/>
          </w:tcPr>
          <w:p w14:paraId="1C5D16B7" w14:textId="77777777" w:rsidR="00B178AB" w:rsidRPr="0092743E" w:rsidRDefault="00B178AB" w:rsidP="001C3C4D">
            <w:pPr>
              <w:spacing w:after="0"/>
              <w:jc w:val="right"/>
              <w:rPr>
                <w:sz w:val="16"/>
                <w:szCs w:val="16"/>
              </w:rPr>
            </w:pPr>
            <w:r w:rsidRPr="001E60E3">
              <w:rPr>
                <w:sz w:val="16"/>
                <w:szCs w:val="16"/>
              </w:rPr>
              <w:t>0.705</w:t>
            </w:r>
          </w:p>
        </w:tc>
        <w:tc>
          <w:tcPr>
            <w:tcW w:w="598" w:type="dxa"/>
            <w:tcBorders>
              <w:left w:val="nil"/>
              <w:right w:val="nil"/>
            </w:tcBorders>
            <w:shd w:val="clear" w:color="auto" w:fill="auto"/>
            <w:noWrap/>
          </w:tcPr>
          <w:p w14:paraId="3A3D1DA8" w14:textId="77777777" w:rsidR="00B178AB" w:rsidRPr="0092743E" w:rsidRDefault="00B178AB" w:rsidP="001C3C4D">
            <w:pPr>
              <w:spacing w:after="0"/>
              <w:jc w:val="right"/>
              <w:rPr>
                <w:sz w:val="16"/>
                <w:szCs w:val="16"/>
              </w:rPr>
            </w:pPr>
            <w:r w:rsidRPr="001E60E3">
              <w:rPr>
                <w:sz w:val="16"/>
                <w:szCs w:val="16"/>
              </w:rPr>
              <w:t>0.771</w:t>
            </w:r>
          </w:p>
        </w:tc>
        <w:tc>
          <w:tcPr>
            <w:tcW w:w="599" w:type="dxa"/>
            <w:tcBorders>
              <w:left w:val="nil"/>
              <w:right w:val="nil"/>
            </w:tcBorders>
            <w:shd w:val="clear" w:color="auto" w:fill="auto"/>
            <w:noWrap/>
          </w:tcPr>
          <w:p w14:paraId="55A79231" w14:textId="77777777" w:rsidR="00B178AB" w:rsidRPr="0092743E" w:rsidRDefault="00B178AB" w:rsidP="001C3C4D">
            <w:pPr>
              <w:spacing w:after="0"/>
              <w:jc w:val="right"/>
              <w:rPr>
                <w:sz w:val="16"/>
                <w:szCs w:val="16"/>
              </w:rPr>
            </w:pPr>
            <w:r w:rsidRPr="001E60E3">
              <w:rPr>
                <w:sz w:val="16"/>
                <w:szCs w:val="16"/>
              </w:rPr>
              <w:t>0.836</w:t>
            </w:r>
          </w:p>
        </w:tc>
        <w:tc>
          <w:tcPr>
            <w:tcW w:w="598" w:type="dxa"/>
            <w:tcBorders>
              <w:left w:val="nil"/>
              <w:right w:val="nil"/>
            </w:tcBorders>
            <w:shd w:val="clear" w:color="auto" w:fill="auto"/>
            <w:noWrap/>
          </w:tcPr>
          <w:p w14:paraId="18A04BAD" w14:textId="77777777" w:rsidR="00B178AB" w:rsidRPr="0092743E" w:rsidRDefault="00B178AB" w:rsidP="001C3C4D">
            <w:pPr>
              <w:spacing w:after="0"/>
              <w:jc w:val="right"/>
              <w:rPr>
                <w:sz w:val="16"/>
                <w:szCs w:val="16"/>
              </w:rPr>
            </w:pPr>
            <w:r w:rsidRPr="001E60E3">
              <w:rPr>
                <w:sz w:val="16"/>
                <w:szCs w:val="16"/>
              </w:rPr>
              <w:t>0.911</w:t>
            </w:r>
          </w:p>
        </w:tc>
        <w:tc>
          <w:tcPr>
            <w:tcW w:w="599" w:type="dxa"/>
            <w:tcBorders>
              <w:left w:val="nil"/>
              <w:right w:val="nil"/>
            </w:tcBorders>
            <w:shd w:val="clear" w:color="auto" w:fill="auto"/>
            <w:noWrap/>
          </w:tcPr>
          <w:p w14:paraId="5883F893" w14:textId="77777777" w:rsidR="00B178AB" w:rsidRPr="0092743E" w:rsidRDefault="00B178AB" w:rsidP="001C3C4D">
            <w:pPr>
              <w:spacing w:after="0"/>
              <w:jc w:val="right"/>
              <w:rPr>
                <w:sz w:val="16"/>
                <w:szCs w:val="16"/>
              </w:rPr>
            </w:pPr>
            <w:r w:rsidRPr="001E60E3">
              <w:rPr>
                <w:sz w:val="16"/>
                <w:szCs w:val="16"/>
              </w:rPr>
              <w:t>0.981</w:t>
            </w:r>
          </w:p>
        </w:tc>
        <w:tc>
          <w:tcPr>
            <w:tcW w:w="598" w:type="dxa"/>
            <w:tcBorders>
              <w:left w:val="nil"/>
              <w:right w:val="nil"/>
            </w:tcBorders>
            <w:shd w:val="clear" w:color="auto" w:fill="auto"/>
            <w:noWrap/>
          </w:tcPr>
          <w:p w14:paraId="59E3F93D" w14:textId="77777777" w:rsidR="00B178AB" w:rsidRPr="0092743E" w:rsidRDefault="00B178AB" w:rsidP="001C3C4D">
            <w:pPr>
              <w:spacing w:after="0"/>
              <w:jc w:val="right"/>
              <w:rPr>
                <w:sz w:val="16"/>
                <w:szCs w:val="16"/>
              </w:rPr>
            </w:pPr>
            <w:r w:rsidRPr="001E60E3">
              <w:rPr>
                <w:sz w:val="16"/>
                <w:szCs w:val="16"/>
              </w:rPr>
              <w:t>1.041</w:t>
            </w:r>
          </w:p>
        </w:tc>
        <w:tc>
          <w:tcPr>
            <w:tcW w:w="599" w:type="dxa"/>
            <w:tcBorders>
              <w:left w:val="nil"/>
              <w:right w:val="nil"/>
            </w:tcBorders>
            <w:shd w:val="clear" w:color="auto" w:fill="auto"/>
            <w:noWrap/>
          </w:tcPr>
          <w:p w14:paraId="19DD9133" w14:textId="77777777" w:rsidR="00B178AB" w:rsidRPr="0092743E" w:rsidRDefault="00B178AB" w:rsidP="001C3C4D">
            <w:pPr>
              <w:spacing w:after="0"/>
              <w:jc w:val="right"/>
              <w:rPr>
                <w:sz w:val="16"/>
                <w:szCs w:val="16"/>
              </w:rPr>
            </w:pPr>
            <w:r w:rsidRPr="001E60E3">
              <w:rPr>
                <w:sz w:val="16"/>
                <w:szCs w:val="16"/>
              </w:rPr>
              <w:t>1.032</w:t>
            </w:r>
          </w:p>
        </w:tc>
        <w:tc>
          <w:tcPr>
            <w:tcW w:w="598" w:type="dxa"/>
            <w:tcBorders>
              <w:left w:val="nil"/>
              <w:right w:val="nil"/>
            </w:tcBorders>
            <w:shd w:val="clear" w:color="auto" w:fill="auto"/>
            <w:noWrap/>
          </w:tcPr>
          <w:p w14:paraId="6418048D" w14:textId="77777777" w:rsidR="00B178AB" w:rsidRPr="0092743E" w:rsidRDefault="00B178AB" w:rsidP="001C3C4D">
            <w:pPr>
              <w:spacing w:after="0"/>
              <w:jc w:val="right"/>
              <w:rPr>
                <w:sz w:val="16"/>
                <w:szCs w:val="16"/>
              </w:rPr>
            </w:pPr>
            <w:r w:rsidRPr="001E60E3">
              <w:rPr>
                <w:sz w:val="16"/>
                <w:szCs w:val="16"/>
              </w:rPr>
              <w:t>0.927</w:t>
            </w:r>
          </w:p>
        </w:tc>
        <w:tc>
          <w:tcPr>
            <w:tcW w:w="599" w:type="dxa"/>
            <w:tcBorders>
              <w:left w:val="nil"/>
              <w:right w:val="nil"/>
            </w:tcBorders>
            <w:shd w:val="clear" w:color="auto" w:fill="auto"/>
            <w:noWrap/>
          </w:tcPr>
          <w:p w14:paraId="087389D1" w14:textId="77777777" w:rsidR="00B178AB" w:rsidRPr="0092743E" w:rsidRDefault="00B178AB" w:rsidP="001C3C4D">
            <w:pPr>
              <w:spacing w:after="0"/>
              <w:jc w:val="right"/>
              <w:rPr>
                <w:sz w:val="16"/>
                <w:szCs w:val="16"/>
              </w:rPr>
            </w:pPr>
            <w:r w:rsidRPr="001E60E3">
              <w:rPr>
                <w:sz w:val="16"/>
                <w:szCs w:val="16"/>
              </w:rPr>
              <w:t>1.102</w:t>
            </w:r>
          </w:p>
        </w:tc>
        <w:tc>
          <w:tcPr>
            <w:tcW w:w="598" w:type="dxa"/>
            <w:tcBorders>
              <w:left w:val="nil"/>
              <w:right w:val="nil"/>
            </w:tcBorders>
            <w:shd w:val="clear" w:color="auto" w:fill="auto"/>
            <w:noWrap/>
          </w:tcPr>
          <w:p w14:paraId="537ABC50" w14:textId="77777777" w:rsidR="00B178AB" w:rsidRPr="0092743E" w:rsidRDefault="00B178AB" w:rsidP="001C3C4D">
            <w:pPr>
              <w:spacing w:after="0"/>
              <w:jc w:val="right"/>
              <w:rPr>
                <w:sz w:val="16"/>
                <w:szCs w:val="16"/>
              </w:rPr>
            </w:pPr>
            <w:r w:rsidRPr="001E60E3">
              <w:rPr>
                <w:sz w:val="16"/>
                <w:szCs w:val="16"/>
              </w:rPr>
              <w:t>1.186</w:t>
            </w:r>
          </w:p>
        </w:tc>
        <w:tc>
          <w:tcPr>
            <w:tcW w:w="599" w:type="dxa"/>
            <w:tcBorders>
              <w:left w:val="nil"/>
              <w:right w:val="nil"/>
            </w:tcBorders>
            <w:shd w:val="clear" w:color="auto" w:fill="auto"/>
            <w:noWrap/>
          </w:tcPr>
          <w:p w14:paraId="26973B68" w14:textId="77777777" w:rsidR="00B178AB" w:rsidRPr="0092743E" w:rsidRDefault="00B178AB" w:rsidP="001C3C4D">
            <w:pPr>
              <w:spacing w:after="0"/>
              <w:jc w:val="right"/>
              <w:rPr>
                <w:sz w:val="16"/>
                <w:szCs w:val="16"/>
              </w:rPr>
            </w:pPr>
            <w:r w:rsidRPr="001E60E3">
              <w:rPr>
                <w:sz w:val="16"/>
                <w:szCs w:val="16"/>
              </w:rPr>
              <w:t>1.273</w:t>
            </w:r>
          </w:p>
        </w:tc>
      </w:tr>
      <w:tr w:rsidR="00B178AB" w:rsidRPr="001A273C" w14:paraId="13BCF835" w14:textId="77777777" w:rsidTr="001C3C4D">
        <w:trPr>
          <w:trHeight w:val="255"/>
        </w:trPr>
        <w:tc>
          <w:tcPr>
            <w:tcW w:w="598" w:type="dxa"/>
            <w:tcBorders>
              <w:left w:val="nil"/>
              <w:bottom w:val="nil"/>
              <w:right w:val="nil"/>
            </w:tcBorders>
            <w:shd w:val="clear" w:color="auto" w:fill="auto"/>
            <w:noWrap/>
          </w:tcPr>
          <w:p w14:paraId="208DC17E" w14:textId="77777777" w:rsidR="00B178AB" w:rsidRPr="00F04F7F" w:rsidRDefault="00B178AB" w:rsidP="001C3C4D">
            <w:pPr>
              <w:spacing w:after="0"/>
              <w:jc w:val="right"/>
              <w:rPr>
                <w:sz w:val="16"/>
                <w:szCs w:val="16"/>
              </w:rPr>
            </w:pPr>
            <w:r w:rsidRPr="001E7C39">
              <w:rPr>
                <w:sz w:val="16"/>
                <w:szCs w:val="16"/>
              </w:rPr>
              <w:t>1987</w:t>
            </w:r>
          </w:p>
        </w:tc>
        <w:tc>
          <w:tcPr>
            <w:tcW w:w="599" w:type="dxa"/>
            <w:tcBorders>
              <w:left w:val="nil"/>
              <w:bottom w:val="nil"/>
              <w:right w:val="nil"/>
            </w:tcBorders>
          </w:tcPr>
          <w:p w14:paraId="7944D46A" w14:textId="77777777" w:rsidR="00B178AB" w:rsidRPr="0092743E" w:rsidRDefault="00B178AB" w:rsidP="001C3C4D">
            <w:pPr>
              <w:spacing w:after="0"/>
              <w:jc w:val="right"/>
              <w:rPr>
                <w:sz w:val="16"/>
                <w:szCs w:val="16"/>
              </w:rPr>
            </w:pPr>
            <w:r w:rsidRPr="001E60E3">
              <w:rPr>
                <w:sz w:val="16"/>
                <w:szCs w:val="16"/>
              </w:rPr>
              <w:t>0.065</w:t>
            </w:r>
          </w:p>
        </w:tc>
        <w:tc>
          <w:tcPr>
            <w:tcW w:w="598" w:type="dxa"/>
            <w:tcBorders>
              <w:left w:val="nil"/>
              <w:bottom w:val="nil"/>
              <w:right w:val="nil"/>
            </w:tcBorders>
            <w:shd w:val="clear" w:color="auto" w:fill="auto"/>
            <w:noWrap/>
          </w:tcPr>
          <w:p w14:paraId="6095D7F3" w14:textId="77777777" w:rsidR="00B178AB" w:rsidRPr="0092743E" w:rsidRDefault="00B178AB" w:rsidP="001C3C4D">
            <w:pPr>
              <w:spacing w:after="0"/>
              <w:jc w:val="right"/>
              <w:rPr>
                <w:sz w:val="16"/>
                <w:szCs w:val="16"/>
              </w:rPr>
            </w:pPr>
            <w:r w:rsidRPr="001E60E3">
              <w:rPr>
                <w:sz w:val="16"/>
                <w:szCs w:val="16"/>
              </w:rPr>
              <w:t>0.18</w:t>
            </w:r>
          </w:p>
        </w:tc>
        <w:tc>
          <w:tcPr>
            <w:tcW w:w="599" w:type="dxa"/>
            <w:tcBorders>
              <w:top w:val="nil"/>
              <w:left w:val="nil"/>
              <w:bottom w:val="nil"/>
              <w:right w:val="nil"/>
            </w:tcBorders>
            <w:shd w:val="clear" w:color="auto" w:fill="auto"/>
            <w:noWrap/>
          </w:tcPr>
          <w:p w14:paraId="6F8A5F6A" w14:textId="77777777" w:rsidR="00B178AB" w:rsidRPr="0092743E" w:rsidRDefault="00B178AB" w:rsidP="001C3C4D">
            <w:pPr>
              <w:spacing w:after="0"/>
              <w:jc w:val="right"/>
              <w:rPr>
                <w:sz w:val="16"/>
                <w:szCs w:val="16"/>
              </w:rPr>
            </w:pPr>
            <w:r w:rsidRPr="001E60E3">
              <w:rPr>
                <w:sz w:val="16"/>
                <w:szCs w:val="16"/>
              </w:rPr>
              <w:t>0.39</w:t>
            </w:r>
          </w:p>
        </w:tc>
        <w:tc>
          <w:tcPr>
            <w:tcW w:w="598" w:type="dxa"/>
            <w:tcBorders>
              <w:top w:val="nil"/>
              <w:left w:val="nil"/>
              <w:bottom w:val="nil"/>
              <w:right w:val="nil"/>
            </w:tcBorders>
            <w:shd w:val="clear" w:color="auto" w:fill="auto"/>
            <w:noWrap/>
          </w:tcPr>
          <w:p w14:paraId="2A7B530E" w14:textId="77777777" w:rsidR="00B178AB" w:rsidRPr="0092743E" w:rsidRDefault="00B178AB" w:rsidP="001C3C4D">
            <w:pPr>
              <w:spacing w:after="0"/>
              <w:jc w:val="right"/>
              <w:rPr>
                <w:sz w:val="16"/>
                <w:szCs w:val="16"/>
              </w:rPr>
            </w:pPr>
            <w:r w:rsidRPr="001E60E3">
              <w:rPr>
                <w:sz w:val="16"/>
                <w:szCs w:val="16"/>
              </w:rPr>
              <w:t>0.599</w:t>
            </w:r>
          </w:p>
        </w:tc>
        <w:tc>
          <w:tcPr>
            <w:tcW w:w="599" w:type="dxa"/>
            <w:tcBorders>
              <w:top w:val="nil"/>
              <w:left w:val="nil"/>
              <w:bottom w:val="nil"/>
              <w:right w:val="nil"/>
            </w:tcBorders>
            <w:shd w:val="clear" w:color="auto" w:fill="auto"/>
            <w:noWrap/>
          </w:tcPr>
          <w:p w14:paraId="582E0924" w14:textId="77777777" w:rsidR="00B178AB" w:rsidRPr="0092743E" w:rsidRDefault="00B178AB" w:rsidP="001C3C4D">
            <w:pPr>
              <w:spacing w:after="0"/>
              <w:jc w:val="right"/>
              <w:rPr>
                <w:sz w:val="16"/>
                <w:szCs w:val="16"/>
              </w:rPr>
            </w:pPr>
            <w:r w:rsidRPr="001E60E3">
              <w:rPr>
                <w:sz w:val="16"/>
                <w:szCs w:val="16"/>
              </w:rPr>
              <w:t>0.726</w:t>
            </w:r>
          </w:p>
        </w:tc>
        <w:tc>
          <w:tcPr>
            <w:tcW w:w="598" w:type="dxa"/>
            <w:tcBorders>
              <w:top w:val="nil"/>
              <w:left w:val="nil"/>
              <w:bottom w:val="nil"/>
              <w:right w:val="nil"/>
            </w:tcBorders>
            <w:shd w:val="clear" w:color="auto" w:fill="auto"/>
            <w:noWrap/>
          </w:tcPr>
          <w:p w14:paraId="792187BC" w14:textId="77777777" w:rsidR="00B178AB" w:rsidRPr="0092743E" w:rsidRDefault="00B178AB" w:rsidP="001C3C4D">
            <w:pPr>
              <w:spacing w:after="0"/>
              <w:jc w:val="right"/>
              <w:rPr>
                <w:sz w:val="16"/>
                <w:szCs w:val="16"/>
              </w:rPr>
            </w:pPr>
            <w:r w:rsidRPr="001E60E3">
              <w:rPr>
                <w:sz w:val="16"/>
                <w:szCs w:val="16"/>
              </w:rPr>
              <w:t>0.797</w:t>
            </w:r>
          </w:p>
        </w:tc>
        <w:tc>
          <w:tcPr>
            <w:tcW w:w="599" w:type="dxa"/>
            <w:tcBorders>
              <w:top w:val="nil"/>
              <w:left w:val="nil"/>
              <w:bottom w:val="nil"/>
              <w:right w:val="nil"/>
            </w:tcBorders>
            <w:shd w:val="clear" w:color="auto" w:fill="auto"/>
            <w:noWrap/>
          </w:tcPr>
          <w:p w14:paraId="16613973" w14:textId="77777777" w:rsidR="00B178AB" w:rsidRPr="0092743E" w:rsidRDefault="00B178AB" w:rsidP="001C3C4D">
            <w:pPr>
              <w:spacing w:after="0"/>
              <w:jc w:val="right"/>
              <w:rPr>
                <w:sz w:val="16"/>
                <w:szCs w:val="16"/>
              </w:rPr>
            </w:pPr>
            <w:r w:rsidRPr="001E60E3">
              <w:rPr>
                <w:sz w:val="16"/>
                <w:szCs w:val="16"/>
              </w:rPr>
              <w:t>0.854</w:t>
            </w:r>
          </w:p>
        </w:tc>
        <w:tc>
          <w:tcPr>
            <w:tcW w:w="598" w:type="dxa"/>
            <w:tcBorders>
              <w:top w:val="nil"/>
              <w:left w:val="nil"/>
              <w:bottom w:val="nil"/>
              <w:right w:val="nil"/>
            </w:tcBorders>
            <w:shd w:val="clear" w:color="auto" w:fill="auto"/>
            <w:noWrap/>
          </w:tcPr>
          <w:p w14:paraId="2AE5B7E3" w14:textId="77777777" w:rsidR="00B178AB" w:rsidRPr="0092743E" w:rsidRDefault="00B178AB" w:rsidP="001C3C4D">
            <w:pPr>
              <w:spacing w:after="0"/>
              <w:jc w:val="right"/>
              <w:rPr>
                <w:sz w:val="16"/>
                <w:szCs w:val="16"/>
              </w:rPr>
            </w:pPr>
            <w:r w:rsidRPr="001E60E3">
              <w:rPr>
                <w:sz w:val="16"/>
                <w:szCs w:val="16"/>
              </w:rPr>
              <w:t>0.915</w:t>
            </w:r>
          </w:p>
        </w:tc>
        <w:tc>
          <w:tcPr>
            <w:tcW w:w="599" w:type="dxa"/>
            <w:tcBorders>
              <w:top w:val="nil"/>
              <w:left w:val="nil"/>
              <w:bottom w:val="nil"/>
              <w:right w:val="nil"/>
            </w:tcBorders>
            <w:shd w:val="clear" w:color="auto" w:fill="auto"/>
            <w:noWrap/>
          </w:tcPr>
          <w:p w14:paraId="49CC4167" w14:textId="77777777" w:rsidR="00B178AB" w:rsidRPr="0092743E" w:rsidRDefault="00B178AB" w:rsidP="001C3C4D">
            <w:pPr>
              <w:spacing w:after="0"/>
              <w:jc w:val="right"/>
              <w:rPr>
                <w:sz w:val="16"/>
                <w:szCs w:val="16"/>
              </w:rPr>
            </w:pPr>
            <w:r w:rsidRPr="001E60E3">
              <w:rPr>
                <w:sz w:val="16"/>
                <w:szCs w:val="16"/>
              </w:rPr>
              <w:t>0.976</w:t>
            </w:r>
          </w:p>
        </w:tc>
        <w:tc>
          <w:tcPr>
            <w:tcW w:w="598" w:type="dxa"/>
            <w:tcBorders>
              <w:top w:val="nil"/>
              <w:left w:val="nil"/>
              <w:bottom w:val="nil"/>
              <w:right w:val="nil"/>
            </w:tcBorders>
            <w:shd w:val="clear" w:color="auto" w:fill="auto"/>
            <w:noWrap/>
          </w:tcPr>
          <w:p w14:paraId="3BF5E043" w14:textId="77777777" w:rsidR="00B178AB" w:rsidRPr="0092743E" w:rsidRDefault="00B178AB" w:rsidP="001C3C4D">
            <w:pPr>
              <w:spacing w:after="0"/>
              <w:jc w:val="right"/>
              <w:rPr>
                <w:sz w:val="16"/>
                <w:szCs w:val="16"/>
              </w:rPr>
            </w:pPr>
            <w:r w:rsidRPr="001E60E3">
              <w:rPr>
                <w:sz w:val="16"/>
                <w:szCs w:val="16"/>
              </w:rPr>
              <w:t>1.009</w:t>
            </w:r>
          </w:p>
        </w:tc>
        <w:tc>
          <w:tcPr>
            <w:tcW w:w="599" w:type="dxa"/>
            <w:tcBorders>
              <w:top w:val="nil"/>
              <w:left w:val="nil"/>
              <w:bottom w:val="nil"/>
              <w:right w:val="nil"/>
            </w:tcBorders>
            <w:shd w:val="clear" w:color="auto" w:fill="auto"/>
            <w:noWrap/>
          </w:tcPr>
          <w:p w14:paraId="62A94DFE" w14:textId="77777777" w:rsidR="00B178AB" w:rsidRPr="0092743E" w:rsidRDefault="00B178AB" w:rsidP="001C3C4D">
            <w:pPr>
              <w:spacing w:after="0"/>
              <w:jc w:val="right"/>
              <w:rPr>
                <w:sz w:val="16"/>
                <w:szCs w:val="16"/>
              </w:rPr>
            </w:pPr>
            <w:r w:rsidRPr="001E60E3">
              <w:rPr>
                <w:sz w:val="16"/>
                <w:szCs w:val="16"/>
              </w:rPr>
              <w:t>1.006</w:t>
            </w:r>
          </w:p>
        </w:tc>
        <w:tc>
          <w:tcPr>
            <w:tcW w:w="598" w:type="dxa"/>
            <w:tcBorders>
              <w:top w:val="nil"/>
              <w:left w:val="nil"/>
              <w:bottom w:val="nil"/>
              <w:right w:val="nil"/>
            </w:tcBorders>
            <w:shd w:val="clear" w:color="auto" w:fill="auto"/>
            <w:noWrap/>
          </w:tcPr>
          <w:p w14:paraId="1421F972" w14:textId="77777777" w:rsidR="00B178AB" w:rsidRPr="0092743E" w:rsidRDefault="00B178AB" w:rsidP="001C3C4D">
            <w:pPr>
              <w:spacing w:after="0"/>
              <w:jc w:val="right"/>
              <w:rPr>
                <w:sz w:val="16"/>
                <w:szCs w:val="16"/>
              </w:rPr>
            </w:pPr>
            <w:r w:rsidRPr="001E60E3">
              <w:rPr>
                <w:sz w:val="16"/>
                <w:szCs w:val="16"/>
              </w:rPr>
              <w:t>1.012</w:t>
            </w:r>
          </w:p>
        </w:tc>
        <w:tc>
          <w:tcPr>
            <w:tcW w:w="599" w:type="dxa"/>
            <w:tcBorders>
              <w:top w:val="nil"/>
              <w:left w:val="nil"/>
              <w:bottom w:val="nil"/>
              <w:right w:val="nil"/>
            </w:tcBorders>
            <w:shd w:val="clear" w:color="auto" w:fill="auto"/>
            <w:noWrap/>
          </w:tcPr>
          <w:p w14:paraId="766B3AAA" w14:textId="77777777" w:rsidR="00B178AB" w:rsidRPr="0092743E" w:rsidRDefault="00B178AB" w:rsidP="001C3C4D">
            <w:pPr>
              <w:spacing w:after="0"/>
              <w:jc w:val="right"/>
              <w:rPr>
                <w:sz w:val="16"/>
                <w:szCs w:val="16"/>
              </w:rPr>
            </w:pPr>
            <w:r w:rsidRPr="001E60E3">
              <w:rPr>
                <w:sz w:val="16"/>
                <w:szCs w:val="16"/>
              </w:rPr>
              <w:t>1.072</w:t>
            </w:r>
          </w:p>
        </w:tc>
        <w:tc>
          <w:tcPr>
            <w:tcW w:w="598" w:type="dxa"/>
            <w:tcBorders>
              <w:top w:val="nil"/>
              <w:left w:val="nil"/>
              <w:bottom w:val="nil"/>
              <w:right w:val="nil"/>
            </w:tcBorders>
            <w:shd w:val="clear" w:color="auto" w:fill="auto"/>
            <w:noWrap/>
          </w:tcPr>
          <w:p w14:paraId="0AB68B11" w14:textId="77777777" w:rsidR="00B178AB" w:rsidRPr="0092743E" w:rsidRDefault="00B178AB" w:rsidP="001C3C4D">
            <w:pPr>
              <w:spacing w:after="0"/>
              <w:jc w:val="right"/>
              <w:rPr>
                <w:sz w:val="16"/>
                <w:szCs w:val="16"/>
              </w:rPr>
            </w:pPr>
            <w:r w:rsidRPr="001E60E3">
              <w:rPr>
                <w:sz w:val="16"/>
                <w:szCs w:val="16"/>
              </w:rPr>
              <w:t>1.171</w:t>
            </w:r>
          </w:p>
        </w:tc>
        <w:tc>
          <w:tcPr>
            <w:tcW w:w="599" w:type="dxa"/>
            <w:tcBorders>
              <w:top w:val="nil"/>
              <w:left w:val="nil"/>
              <w:bottom w:val="nil"/>
              <w:right w:val="nil"/>
            </w:tcBorders>
            <w:shd w:val="clear" w:color="auto" w:fill="auto"/>
            <w:noWrap/>
          </w:tcPr>
          <w:p w14:paraId="1801AFAB" w14:textId="77777777" w:rsidR="00B178AB" w:rsidRPr="0092743E" w:rsidRDefault="00B178AB" w:rsidP="001C3C4D">
            <w:pPr>
              <w:spacing w:after="0"/>
              <w:jc w:val="right"/>
              <w:rPr>
                <w:sz w:val="16"/>
                <w:szCs w:val="16"/>
              </w:rPr>
            </w:pPr>
            <w:r w:rsidRPr="001E60E3">
              <w:rPr>
                <w:sz w:val="16"/>
                <w:szCs w:val="16"/>
              </w:rPr>
              <w:t>1.275</w:t>
            </w:r>
          </w:p>
        </w:tc>
      </w:tr>
      <w:tr w:rsidR="00B178AB" w:rsidRPr="001A273C" w14:paraId="0B4E6F8B" w14:textId="77777777" w:rsidTr="001C3C4D">
        <w:trPr>
          <w:trHeight w:val="255"/>
        </w:trPr>
        <w:tc>
          <w:tcPr>
            <w:tcW w:w="598" w:type="dxa"/>
            <w:tcBorders>
              <w:top w:val="nil"/>
              <w:left w:val="nil"/>
              <w:bottom w:val="nil"/>
              <w:right w:val="nil"/>
            </w:tcBorders>
            <w:shd w:val="clear" w:color="auto" w:fill="auto"/>
            <w:noWrap/>
          </w:tcPr>
          <w:p w14:paraId="538ACEDD" w14:textId="77777777" w:rsidR="00B178AB" w:rsidRPr="00F04F7F" w:rsidRDefault="00B178AB" w:rsidP="001C3C4D">
            <w:pPr>
              <w:spacing w:after="0"/>
              <w:jc w:val="right"/>
              <w:rPr>
                <w:sz w:val="16"/>
                <w:szCs w:val="16"/>
              </w:rPr>
            </w:pPr>
            <w:r w:rsidRPr="001E7C39">
              <w:rPr>
                <w:sz w:val="16"/>
                <w:szCs w:val="16"/>
              </w:rPr>
              <w:t>1988</w:t>
            </w:r>
          </w:p>
        </w:tc>
        <w:tc>
          <w:tcPr>
            <w:tcW w:w="599" w:type="dxa"/>
            <w:tcBorders>
              <w:top w:val="nil"/>
              <w:left w:val="nil"/>
              <w:bottom w:val="nil"/>
              <w:right w:val="nil"/>
            </w:tcBorders>
          </w:tcPr>
          <w:p w14:paraId="0F2EC450" w14:textId="77777777" w:rsidR="00B178AB" w:rsidRPr="0092743E" w:rsidRDefault="00B178AB" w:rsidP="001C3C4D">
            <w:pPr>
              <w:spacing w:after="0"/>
              <w:jc w:val="right"/>
              <w:rPr>
                <w:sz w:val="16"/>
                <w:szCs w:val="16"/>
              </w:rPr>
            </w:pPr>
            <w:r w:rsidRPr="001E60E3">
              <w:rPr>
                <w:sz w:val="16"/>
                <w:szCs w:val="16"/>
              </w:rPr>
              <w:t>0.065</w:t>
            </w:r>
          </w:p>
        </w:tc>
        <w:tc>
          <w:tcPr>
            <w:tcW w:w="598" w:type="dxa"/>
            <w:tcBorders>
              <w:top w:val="nil"/>
              <w:left w:val="nil"/>
              <w:bottom w:val="nil"/>
              <w:right w:val="nil"/>
            </w:tcBorders>
            <w:shd w:val="clear" w:color="auto" w:fill="auto"/>
            <w:noWrap/>
          </w:tcPr>
          <w:p w14:paraId="102DE43E" w14:textId="77777777" w:rsidR="00B178AB" w:rsidRPr="0092743E" w:rsidRDefault="00B178AB" w:rsidP="001C3C4D">
            <w:pPr>
              <w:spacing w:after="0"/>
              <w:jc w:val="right"/>
              <w:rPr>
                <w:sz w:val="16"/>
                <w:szCs w:val="16"/>
              </w:rPr>
            </w:pPr>
            <w:r w:rsidRPr="001E60E3">
              <w:rPr>
                <w:sz w:val="16"/>
                <w:szCs w:val="16"/>
              </w:rPr>
              <w:t>0.18</w:t>
            </w:r>
          </w:p>
        </w:tc>
        <w:tc>
          <w:tcPr>
            <w:tcW w:w="599" w:type="dxa"/>
            <w:tcBorders>
              <w:top w:val="nil"/>
              <w:left w:val="nil"/>
              <w:bottom w:val="nil"/>
              <w:right w:val="nil"/>
            </w:tcBorders>
            <w:shd w:val="clear" w:color="auto" w:fill="auto"/>
            <w:noWrap/>
          </w:tcPr>
          <w:p w14:paraId="4B99D452" w14:textId="77777777" w:rsidR="00B178AB" w:rsidRPr="0092743E" w:rsidRDefault="00B178AB" w:rsidP="001C3C4D">
            <w:pPr>
              <w:spacing w:after="0"/>
              <w:jc w:val="right"/>
              <w:rPr>
                <w:sz w:val="16"/>
                <w:szCs w:val="16"/>
              </w:rPr>
            </w:pPr>
            <w:r w:rsidRPr="001E60E3">
              <w:rPr>
                <w:sz w:val="16"/>
                <w:szCs w:val="16"/>
              </w:rPr>
              <w:t>0.39</w:t>
            </w:r>
          </w:p>
        </w:tc>
        <w:tc>
          <w:tcPr>
            <w:tcW w:w="598" w:type="dxa"/>
            <w:tcBorders>
              <w:top w:val="nil"/>
              <w:left w:val="nil"/>
              <w:bottom w:val="nil"/>
              <w:right w:val="nil"/>
            </w:tcBorders>
            <w:shd w:val="clear" w:color="auto" w:fill="auto"/>
            <w:noWrap/>
          </w:tcPr>
          <w:p w14:paraId="677337A9" w14:textId="77777777" w:rsidR="00B178AB" w:rsidRPr="0092743E" w:rsidRDefault="00B178AB" w:rsidP="001C3C4D">
            <w:pPr>
              <w:spacing w:after="0"/>
              <w:jc w:val="right"/>
              <w:rPr>
                <w:sz w:val="16"/>
                <w:szCs w:val="16"/>
              </w:rPr>
            </w:pPr>
            <w:r w:rsidRPr="001E60E3">
              <w:rPr>
                <w:sz w:val="16"/>
                <w:szCs w:val="16"/>
              </w:rPr>
              <w:t>0.599</w:t>
            </w:r>
          </w:p>
        </w:tc>
        <w:tc>
          <w:tcPr>
            <w:tcW w:w="599" w:type="dxa"/>
            <w:tcBorders>
              <w:top w:val="nil"/>
              <w:left w:val="nil"/>
              <w:bottom w:val="nil"/>
              <w:right w:val="nil"/>
            </w:tcBorders>
            <w:shd w:val="clear" w:color="auto" w:fill="auto"/>
            <w:noWrap/>
          </w:tcPr>
          <w:p w14:paraId="4A2B417C" w14:textId="77777777" w:rsidR="00B178AB" w:rsidRPr="0092743E" w:rsidRDefault="00B178AB" w:rsidP="001C3C4D">
            <w:pPr>
              <w:spacing w:after="0"/>
              <w:jc w:val="right"/>
              <w:rPr>
                <w:sz w:val="16"/>
                <w:szCs w:val="16"/>
              </w:rPr>
            </w:pPr>
            <w:r w:rsidRPr="001E60E3">
              <w:rPr>
                <w:sz w:val="16"/>
                <w:szCs w:val="16"/>
              </w:rPr>
              <w:t>0.726</w:t>
            </w:r>
          </w:p>
        </w:tc>
        <w:tc>
          <w:tcPr>
            <w:tcW w:w="598" w:type="dxa"/>
            <w:tcBorders>
              <w:top w:val="nil"/>
              <w:left w:val="nil"/>
              <w:bottom w:val="nil"/>
              <w:right w:val="nil"/>
            </w:tcBorders>
            <w:shd w:val="clear" w:color="auto" w:fill="auto"/>
            <w:noWrap/>
          </w:tcPr>
          <w:p w14:paraId="787C0BE2" w14:textId="77777777" w:rsidR="00B178AB" w:rsidRPr="0092743E" w:rsidRDefault="00B178AB" w:rsidP="001C3C4D">
            <w:pPr>
              <w:spacing w:after="0"/>
              <w:jc w:val="right"/>
              <w:rPr>
                <w:sz w:val="16"/>
                <w:szCs w:val="16"/>
              </w:rPr>
            </w:pPr>
            <w:r w:rsidRPr="001E60E3">
              <w:rPr>
                <w:sz w:val="16"/>
                <w:szCs w:val="16"/>
              </w:rPr>
              <w:t>0.797</w:t>
            </w:r>
          </w:p>
        </w:tc>
        <w:tc>
          <w:tcPr>
            <w:tcW w:w="599" w:type="dxa"/>
            <w:tcBorders>
              <w:top w:val="nil"/>
              <w:left w:val="nil"/>
              <w:bottom w:val="nil"/>
              <w:right w:val="nil"/>
            </w:tcBorders>
            <w:shd w:val="clear" w:color="auto" w:fill="auto"/>
            <w:noWrap/>
          </w:tcPr>
          <w:p w14:paraId="49E0D523" w14:textId="77777777" w:rsidR="00B178AB" w:rsidRPr="0092743E" w:rsidRDefault="00B178AB" w:rsidP="001C3C4D">
            <w:pPr>
              <w:spacing w:after="0"/>
              <w:jc w:val="right"/>
              <w:rPr>
                <w:sz w:val="16"/>
                <w:szCs w:val="16"/>
              </w:rPr>
            </w:pPr>
            <w:r w:rsidRPr="001E60E3">
              <w:rPr>
                <w:sz w:val="16"/>
                <w:szCs w:val="16"/>
              </w:rPr>
              <w:t>0.854</w:t>
            </w:r>
          </w:p>
        </w:tc>
        <w:tc>
          <w:tcPr>
            <w:tcW w:w="598" w:type="dxa"/>
            <w:tcBorders>
              <w:top w:val="nil"/>
              <w:left w:val="nil"/>
              <w:bottom w:val="nil"/>
              <w:right w:val="nil"/>
            </w:tcBorders>
            <w:shd w:val="clear" w:color="auto" w:fill="auto"/>
            <w:noWrap/>
          </w:tcPr>
          <w:p w14:paraId="515D7941" w14:textId="77777777" w:rsidR="00B178AB" w:rsidRPr="0092743E" w:rsidRDefault="00B178AB" w:rsidP="001C3C4D">
            <w:pPr>
              <w:spacing w:after="0"/>
              <w:jc w:val="right"/>
              <w:rPr>
                <w:sz w:val="16"/>
                <w:szCs w:val="16"/>
              </w:rPr>
            </w:pPr>
            <w:r w:rsidRPr="001E60E3">
              <w:rPr>
                <w:sz w:val="16"/>
                <w:szCs w:val="16"/>
              </w:rPr>
              <w:t>0.915</w:t>
            </w:r>
          </w:p>
        </w:tc>
        <w:tc>
          <w:tcPr>
            <w:tcW w:w="599" w:type="dxa"/>
            <w:tcBorders>
              <w:top w:val="nil"/>
              <w:left w:val="nil"/>
              <w:bottom w:val="nil"/>
              <w:right w:val="nil"/>
            </w:tcBorders>
            <w:shd w:val="clear" w:color="auto" w:fill="auto"/>
            <w:noWrap/>
          </w:tcPr>
          <w:p w14:paraId="0A018EC7" w14:textId="77777777" w:rsidR="00B178AB" w:rsidRPr="0092743E" w:rsidRDefault="00B178AB" w:rsidP="001C3C4D">
            <w:pPr>
              <w:spacing w:after="0"/>
              <w:jc w:val="right"/>
              <w:rPr>
                <w:sz w:val="16"/>
                <w:szCs w:val="16"/>
              </w:rPr>
            </w:pPr>
            <w:r w:rsidRPr="001E60E3">
              <w:rPr>
                <w:sz w:val="16"/>
                <w:szCs w:val="16"/>
              </w:rPr>
              <w:t>0.976</w:t>
            </w:r>
          </w:p>
        </w:tc>
        <w:tc>
          <w:tcPr>
            <w:tcW w:w="598" w:type="dxa"/>
            <w:tcBorders>
              <w:top w:val="nil"/>
              <w:left w:val="nil"/>
              <w:bottom w:val="nil"/>
              <w:right w:val="nil"/>
            </w:tcBorders>
            <w:shd w:val="clear" w:color="auto" w:fill="auto"/>
            <w:noWrap/>
          </w:tcPr>
          <w:p w14:paraId="78CF2BCD" w14:textId="77777777" w:rsidR="00B178AB" w:rsidRPr="0092743E" w:rsidRDefault="00B178AB" w:rsidP="001C3C4D">
            <w:pPr>
              <w:spacing w:after="0"/>
              <w:jc w:val="right"/>
              <w:rPr>
                <w:sz w:val="16"/>
                <w:szCs w:val="16"/>
              </w:rPr>
            </w:pPr>
            <w:r w:rsidRPr="001E60E3">
              <w:rPr>
                <w:sz w:val="16"/>
                <w:szCs w:val="16"/>
              </w:rPr>
              <w:t>1.009</w:t>
            </w:r>
          </w:p>
        </w:tc>
        <w:tc>
          <w:tcPr>
            <w:tcW w:w="599" w:type="dxa"/>
            <w:tcBorders>
              <w:top w:val="nil"/>
              <w:left w:val="nil"/>
              <w:bottom w:val="nil"/>
              <w:right w:val="nil"/>
            </w:tcBorders>
            <w:shd w:val="clear" w:color="auto" w:fill="auto"/>
            <w:noWrap/>
          </w:tcPr>
          <w:p w14:paraId="3ED04A90" w14:textId="77777777" w:rsidR="00B178AB" w:rsidRPr="0092743E" w:rsidRDefault="00B178AB" w:rsidP="001C3C4D">
            <w:pPr>
              <w:spacing w:after="0"/>
              <w:jc w:val="right"/>
              <w:rPr>
                <w:sz w:val="16"/>
                <w:szCs w:val="16"/>
              </w:rPr>
            </w:pPr>
            <w:r w:rsidRPr="001E60E3">
              <w:rPr>
                <w:sz w:val="16"/>
                <w:szCs w:val="16"/>
              </w:rPr>
              <w:t>1.006</w:t>
            </w:r>
          </w:p>
        </w:tc>
        <w:tc>
          <w:tcPr>
            <w:tcW w:w="598" w:type="dxa"/>
            <w:tcBorders>
              <w:top w:val="nil"/>
              <w:left w:val="nil"/>
              <w:bottom w:val="nil"/>
              <w:right w:val="nil"/>
            </w:tcBorders>
            <w:shd w:val="clear" w:color="auto" w:fill="auto"/>
            <w:noWrap/>
          </w:tcPr>
          <w:p w14:paraId="57C95027" w14:textId="77777777" w:rsidR="00B178AB" w:rsidRPr="0092743E" w:rsidRDefault="00B178AB" w:rsidP="001C3C4D">
            <w:pPr>
              <w:spacing w:after="0"/>
              <w:jc w:val="right"/>
              <w:rPr>
                <w:sz w:val="16"/>
                <w:szCs w:val="16"/>
              </w:rPr>
            </w:pPr>
            <w:r w:rsidRPr="001E60E3">
              <w:rPr>
                <w:sz w:val="16"/>
                <w:szCs w:val="16"/>
              </w:rPr>
              <w:t>1.012</w:t>
            </w:r>
          </w:p>
        </w:tc>
        <w:tc>
          <w:tcPr>
            <w:tcW w:w="599" w:type="dxa"/>
            <w:tcBorders>
              <w:top w:val="nil"/>
              <w:left w:val="nil"/>
              <w:bottom w:val="nil"/>
              <w:right w:val="nil"/>
            </w:tcBorders>
            <w:shd w:val="clear" w:color="auto" w:fill="auto"/>
            <w:noWrap/>
          </w:tcPr>
          <w:p w14:paraId="6114B9D7" w14:textId="77777777" w:rsidR="00B178AB" w:rsidRPr="0092743E" w:rsidRDefault="00B178AB" w:rsidP="001C3C4D">
            <w:pPr>
              <w:spacing w:after="0"/>
              <w:jc w:val="right"/>
              <w:rPr>
                <w:sz w:val="16"/>
                <w:szCs w:val="16"/>
              </w:rPr>
            </w:pPr>
            <w:r w:rsidRPr="001E60E3">
              <w:rPr>
                <w:sz w:val="16"/>
                <w:szCs w:val="16"/>
              </w:rPr>
              <w:t>1.072</w:t>
            </w:r>
          </w:p>
        </w:tc>
        <w:tc>
          <w:tcPr>
            <w:tcW w:w="598" w:type="dxa"/>
            <w:tcBorders>
              <w:top w:val="nil"/>
              <w:left w:val="nil"/>
              <w:bottom w:val="nil"/>
              <w:right w:val="nil"/>
            </w:tcBorders>
            <w:shd w:val="clear" w:color="auto" w:fill="auto"/>
            <w:noWrap/>
          </w:tcPr>
          <w:p w14:paraId="732A467E" w14:textId="77777777" w:rsidR="00B178AB" w:rsidRPr="0092743E" w:rsidRDefault="00B178AB" w:rsidP="001C3C4D">
            <w:pPr>
              <w:spacing w:after="0"/>
              <w:jc w:val="right"/>
              <w:rPr>
                <w:sz w:val="16"/>
                <w:szCs w:val="16"/>
              </w:rPr>
            </w:pPr>
            <w:r w:rsidRPr="001E60E3">
              <w:rPr>
                <w:sz w:val="16"/>
                <w:szCs w:val="16"/>
              </w:rPr>
              <w:t>1.171</w:t>
            </w:r>
          </w:p>
        </w:tc>
        <w:tc>
          <w:tcPr>
            <w:tcW w:w="599" w:type="dxa"/>
            <w:tcBorders>
              <w:top w:val="nil"/>
              <w:left w:val="nil"/>
              <w:bottom w:val="nil"/>
              <w:right w:val="nil"/>
            </w:tcBorders>
            <w:shd w:val="clear" w:color="auto" w:fill="auto"/>
            <w:noWrap/>
          </w:tcPr>
          <w:p w14:paraId="37DF445D" w14:textId="77777777" w:rsidR="00B178AB" w:rsidRPr="0092743E" w:rsidRDefault="00B178AB" w:rsidP="001C3C4D">
            <w:pPr>
              <w:spacing w:after="0"/>
              <w:jc w:val="right"/>
              <w:rPr>
                <w:sz w:val="16"/>
                <w:szCs w:val="16"/>
              </w:rPr>
            </w:pPr>
            <w:r w:rsidRPr="001E60E3">
              <w:rPr>
                <w:sz w:val="16"/>
                <w:szCs w:val="16"/>
              </w:rPr>
              <w:t>1.275</w:t>
            </w:r>
          </w:p>
        </w:tc>
      </w:tr>
      <w:tr w:rsidR="00B178AB" w:rsidRPr="001A273C" w14:paraId="0D806405" w14:textId="77777777" w:rsidTr="001C3C4D">
        <w:trPr>
          <w:trHeight w:val="255"/>
        </w:trPr>
        <w:tc>
          <w:tcPr>
            <w:tcW w:w="598" w:type="dxa"/>
            <w:tcBorders>
              <w:top w:val="nil"/>
              <w:left w:val="nil"/>
              <w:right w:val="nil"/>
            </w:tcBorders>
            <w:shd w:val="clear" w:color="auto" w:fill="auto"/>
            <w:noWrap/>
          </w:tcPr>
          <w:p w14:paraId="5B19CD1C" w14:textId="77777777" w:rsidR="00B178AB" w:rsidRPr="00F04F7F" w:rsidRDefault="00B178AB" w:rsidP="001C3C4D">
            <w:pPr>
              <w:spacing w:after="0"/>
              <w:jc w:val="right"/>
              <w:rPr>
                <w:sz w:val="16"/>
                <w:szCs w:val="16"/>
              </w:rPr>
            </w:pPr>
            <w:r w:rsidRPr="001E7C39">
              <w:rPr>
                <w:sz w:val="16"/>
                <w:szCs w:val="16"/>
              </w:rPr>
              <w:t>1989</w:t>
            </w:r>
          </w:p>
        </w:tc>
        <w:tc>
          <w:tcPr>
            <w:tcW w:w="599" w:type="dxa"/>
            <w:tcBorders>
              <w:top w:val="nil"/>
              <w:left w:val="nil"/>
              <w:right w:val="nil"/>
            </w:tcBorders>
          </w:tcPr>
          <w:p w14:paraId="07DE8C0F" w14:textId="77777777" w:rsidR="00B178AB" w:rsidRPr="0092743E" w:rsidRDefault="00B178AB" w:rsidP="001C3C4D">
            <w:pPr>
              <w:spacing w:after="0"/>
              <w:jc w:val="right"/>
              <w:rPr>
                <w:sz w:val="16"/>
                <w:szCs w:val="16"/>
              </w:rPr>
            </w:pPr>
            <w:r w:rsidRPr="001E60E3">
              <w:rPr>
                <w:sz w:val="16"/>
                <w:szCs w:val="16"/>
              </w:rPr>
              <w:t>0.065</w:t>
            </w:r>
          </w:p>
        </w:tc>
        <w:tc>
          <w:tcPr>
            <w:tcW w:w="598" w:type="dxa"/>
            <w:tcBorders>
              <w:top w:val="nil"/>
              <w:left w:val="nil"/>
              <w:right w:val="nil"/>
            </w:tcBorders>
            <w:shd w:val="clear" w:color="auto" w:fill="auto"/>
            <w:noWrap/>
          </w:tcPr>
          <w:p w14:paraId="7FAFC99A" w14:textId="77777777" w:rsidR="00B178AB" w:rsidRPr="0092743E" w:rsidRDefault="00B178AB" w:rsidP="001C3C4D">
            <w:pPr>
              <w:spacing w:after="0"/>
              <w:jc w:val="right"/>
              <w:rPr>
                <w:sz w:val="16"/>
                <w:szCs w:val="16"/>
              </w:rPr>
            </w:pPr>
            <w:r w:rsidRPr="001E60E3">
              <w:rPr>
                <w:sz w:val="16"/>
                <w:szCs w:val="16"/>
              </w:rPr>
              <w:t>0.18</w:t>
            </w:r>
          </w:p>
        </w:tc>
        <w:tc>
          <w:tcPr>
            <w:tcW w:w="599" w:type="dxa"/>
            <w:tcBorders>
              <w:top w:val="nil"/>
              <w:left w:val="nil"/>
              <w:bottom w:val="nil"/>
              <w:right w:val="nil"/>
            </w:tcBorders>
            <w:shd w:val="clear" w:color="auto" w:fill="auto"/>
            <w:noWrap/>
          </w:tcPr>
          <w:p w14:paraId="15D614F4" w14:textId="77777777" w:rsidR="00B178AB" w:rsidRPr="0092743E" w:rsidRDefault="00B178AB" w:rsidP="001C3C4D">
            <w:pPr>
              <w:spacing w:after="0"/>
              <w:jc w:val="right"/>
              <w:rPr>
                <w:sz w:val="16"/>
                <w:szCs w:val="16"/>
              </w:rPr>
            </w:pPr>
            <w:r w:rsidRPr="001E60E3">
              <w:rPr>
                <w:sz w:val="16"/>
                <w:szCs w:val="16"/>
              </w:rPr>
              <w:t>0.39</w:t>
            </w:r>
          </w:p>
        </w:tc>
        <w:tc>
          <w:tcPr>
            <w:tcW w:w="598" w:type="dxa"/>
            <w:tcBorders>
              <w:top w:val="nil"/>
              <w:left w:val="nil"/>
              <w:bottom w:val="nil"/>
              <w:right w:val="nil"/>
            </w:tcBorders>
            <w:shd w:val="clear" w:color="auto" w:fill="auto"/>
            <w:noWrap/>
          </w:tcPr>
          <w:p w14:paraId="50EE9FCB" w14:textId="77777777" w:rsidR="00B178AB" w:rsidRPr="0092743E" w:rsidRDefault="00B178AB" w:rsidP="001C3C4D">
            <w:pPr>
              <w:spacing w:after="0"/>
              <w:jc w:val="right"/>
              <w:rPr>
                <w:sz w:val="16"/>
                <w:szCs w:val="16"/>
              </w:rPr>
            </w:pPr>
            <w:r w:rsidRPr="001E60E3">
              <w:rPr>
                <w:sz w:val="16"/>
                <w:szCs w:val="16"/>
              </w:rPr>
              <w:t>0.599</w:t>
            </w:r>
          </w:p>
        </w:tc>
        <w:tc>
          <w:tcPr>
            <w:tcW w:w="599" w:type="dxa"/>
            <w:tcBorders>
              <w:top w:val="nil"/>
              <w:left w:val="nil"/>
              <w:bottom w:val="nil"/>
              <w:right w:val="nil"/>
            </w:tcBorders>
            <w:shd w:val="clear" w:color="auto" w:fill="auto"/>
            <w:noWrap/>
          </w:tcPr>
          <w:p w14:paraId="6D750FB3" w14:textId="77777777" w:rsidR="00B178AB" w:rsidRPr="0092743E" w:rsidRDefault="00B178AB" w:rsidP="001C3C4D">
            <w:pPr>
              <w:spacing w:after="0"/>
              <w:jc w:val="right"/>
              <w:rPr>
                <w:sz w:val="16"/>
                <w:szCs w:val="16"/>
              </w:rPr>
            </w:pPr>
            <w:r w:rsidRPr="001E60E3">
              <w:rPr>
                <w:sz w:val="16"/>
                <w:szCs w:val="16"/>
              </w:rPr>
              <w:t>0.726</w:t>
            </w:r>
          </w:p>
        </w:tc>
        <w:tc>
          <w:tcPr>
            <w:tcW w:w="598" w:type="dxa"/>
            <w:tcBorders>
              <w:top w:val="nil"/>
              <w:left w:val="nil"/>
              <w:bottom w:val="nil"/>
              <w:right w:val="nil"/>
            </w:tcBorders>
            <w:shd w:val="clear" w:color="auto" w:fill="auto"/>
            <w:noWrap/>
          </w:tcPr>
          <w:p w14:paraId="3EE847E1" w14:textId="77777777" w:rsidR="00B178AB" w:rsidRPr="0092743E" w:rsidRDefault="00B178AB" w:rsidP="001C3C4D">
            <w:pPr>
              <w:spacing w:after="0"/>
              <w:jc w:val="right"/>
              <w:rPr>
                <w:sz w:val="16"/>
                <w:szCs w:val="16"/>
              </w:rPr>
            </w:pPr>
            <w:r w:rsidRPr="001E60E3">
              <w:rPr>
                <w:sz w:val="16"/>
                <w:szCs w:val="16"/>
              </w:rPr>
              <w:t>0.797</w:t>
            </w:r>
          </w:p>
        </w:tc>
        <w:tc>
          <w:tcPr>
            <w:tcW w:w="599" w:type="dxa"/>
            <w:tcBorders>
              <w:top w:val="nil"/>
              <w:left w:val="nil"/>
              <w:bottom w:val="nil"/>
              <w:right w:val="nil"/>
            </w:tcBorders>
            <w:shd w:val="clear" w:color="auto" w:fill="auto"/>
            <w:noWrap/>
          </w:tcPr>
          <w:p w14:paraId="701A5455" w14:textId="77777777" w:rsidR="00B178AB" w:rsidRPr="0092743E" w:rsidRDefault="00B178AB" w:rsidP="001C3C4D">
            <w:pPr>
              <w:spacing w:after="0"/>
              <w:jc w:val="right"/>
              <w:rPr>
                <w:sz w:val="16"/>
                <w:szCs w:val="16"/>
              </w:rPr>
            </w:pPr>
            <w:r w:rsidRPr="001E60E3">
              <w:rPr>
                <w:sz w:val="16"/>
                <w:szCs w:val="16"/>
              </w:rPr>
              <w:t>0.854</w:t>
            </w:r>
          </w:p>
        </w:tc>
        <w:tc>
          <w:tcPr>
            <w:tcW w:w="598" w:type="dxa"/>
            <w:tcBorders>
              <w:top w:val="nil"/>
              <w:left w:val="nil"/>
              <w:bottom w:val="nil"/>
              <w:right w:val="nil"/>
            </w:tcBorders>
            <w:shd w:val="clear" w:color="auto" w:fill="auto"/>
            <w:noWrap/>
          </w:tcPr>
          <w:p w14:paraId="3D2239AA" w14:textId="77777777" w:rsidR="00B178AB" w:rsidRPr="0092743E" w:rsidRDefault="00B178AB" w:rsidP="001C3C4D">
            <w:pPr>
              <w:spacing w:after="0"/>
              <w:jc w:val="right"/>
              <w:rPr>
                <w:sz w:val="16"/>
                <w:szCs w:val="16"/>
              </w:rPr>
            </w:pPr>
            <w:r w:rsidRPr="001E60E3">
              <w:rPr>
                <w:sz w:val="16"/>
                <w:szCs w:val="16"/>
              </w:rPr>
              <w:t>0.915</w:t>
            </w:r>
          </w:p>
        </w:tc>
        <w:tc>
          <w:tcPr>
            <w:tcW w:w="599" w:type="dxa"/>
            <w:tcBorders>
              <w:top w:val="nil"/>
              <w:left w:val="nil"/>
              <w:bottom w:val="nil"/>
              <w:right w:val="nil"/>
            </w:tcBorders>
            <w:shd w:val="clear" w:color="auto" w:fill="auto"/>
            <w:noWrap/>
          </w:tcPr>
          <w:p w14:paraId="650B011A" w14:textId="77777777" w:rsidR="00B178AB" w:rsidRPr="0092743E" w:rsidRDefault="00B178AB" w:rsidP="001C3C4D">
            <w:pPr>
              <w:spacing w:after="0"/>
              <w:jc w:val="right"/>
              <w:rPr>
                <w:sz w:val="16"/>
                <w:szCs w:val="16"/>
              </w:rPr>
            </w:pPr>
            <w:r w:rsidRPr="001E60E3">
              <w:rPr>
                <w:sz w:val="16"/>
                <w:szCs w:val="16"/>
              </w:rPr>
              <w:t>0.976</w:t>
            </w:r>
          </w:p>
        </w:tc>
        <w:tc>
          <w:tcPr>
            <w:tcW w:w="598" w:type="dxa"/>
            <w:tcBorders>
              <w:top w:val="nil"/>
              <w:left w:val="nil"/>
              <w:bottom w:val="nil"/>
              <w:right w:val="nil"/>
            </w:tcBorders>
            <w:shd w:val="clear" w:color="auto" w:fill="auto"/>
            <w:noWrap/>
          </w:tcPr>
          <w:p w14:paraId="7236342F" w14:textId="77777777" w:rsidR="00B178AB" w:rsidRPr="0092743E" w:rsidRDefault="00B178AB" w:rsidP="001C3C4D">
            <w:pPr>
              <w:spacing w:after="0"/>
              <w:jc w:val="right"/>
              <w:rPr>
                <w:sz w:val="16"/>
                <w:szCs w:val="16"/>
              </w:rPr>
            </w:pPr>
            <w:r w:rsidRPr="001E60E3">
              <w:rPr>
                <w:sz w:val="16"/>
                <w:szCs w:val="16"/>
              </w:rPr>
              <w:t>1.009</w:t>
            </w:r>
          </w:p>
        </w:tc>
        <w:tc>
          <w:tcPr>
            <w:tcW w:w="599" w:type="dxa"/>
            <w:tcBorders>
              <w:top w:val="nil"/>
              <w:left w:val="nil"/>
              <w:bottom w:val="nil"/>
              <w:right w:val="nil"/>
            </w:tcBorders>
            <w:shd w:val="clear" w:color="auto" w:fill="auto"/>
            <w:noWrap/>
          </w:tcPr>
          <w:p w14:paraId="247CE4F0" w14:textId="77777777" w:rsidR="00B178AB" w:rsidRPr="0092743E" w:rsidRDefault="00B178AB" w:rsidP="001C3C4D">
            <w:pPr>
              <w:spacing w:after="0"/>
              <w:jc w:val="right"/>
              <w:rPr>
                <w:sz w:val="16"/>
                <w:szCs w:val="16"/>
              </w:rPr>
            </w:pPr>
            <w:r w:rsidRPr="001E60E3">
              <w:rPr>
                <w:sz w:val="16"/>
                <w:szCs w:val="16"/>
              </w:rPr>
              <w:t>1.006</w:t>
            </w:r>
          </w:p>
        </w:tc>
        <w:tc>
          <w:tcPr>
            <w:tcW w:w="598" w:type="dxa"/>
            <w:tcBorders>
              <w:top w:val="nil"/>
              <w:left w:val="nil"/>
              <w:bottom w:val="nil"/>
              <w:right w:val="nil"/>
            </w:tcBorders>
            <w:shd w:val="clear" w:color="auto" w:fill="auto"/>
            <w:noWrap/>
          </w:tcPr>
          <w:p w14:paraId="66679A62" w14:textId="77777777" w:rsidR="00B178AB" w:rsidRPr="0092743E" w:rsidRDefault="00B178AB" w:rsidP="001C3C4D">
            <w:pPr>
              <w:spacing w:after="0"/>
              <w:jc w:val="right"/>
              <w:rPr>
                <w:sz w:val="16"/>
                <w:szCs w:val="16"/>
              </w:rPr>
            </w:pPr>
            <w:r w:rsidRPr="001E60E3">
              <w:rPr>
                <w:sz w:val="16"/>
                <w:szCs w:val="16"/>
              </w:rPr>
              <w:t>1.012</w:t>
            </w:r>
          </w:p>
        </w:tc>
        <w:tc>
          <w:tcPr>
            <w:tcW w:w="599" w:type="dxa"/>
            <w:tcBorders>
              <w:top w:val="nil"/>
              <w:left w:val="nil"/>
              <w:bottom w:val="nil"/>
              <w:right w:val="nil"/>
            </w:tcBorders>
            <w:shd w:val="clear" w:color="auto" w:fill="auto"/>
            <w:noWrap/>
          </w:tcPr>
          <w:p w14:paraId="2F9AA195" w14:textId="77777777" w:rsidR="00B178AB" w:rsidRPr="0092743E" w:rsidRDefault="00B178AB" w:rsidP="001C3C4D">
            <w:pPr>
              <w:spacing w:after="0"/>
              <w:jc w:val="right"/>
              <w:rPr>
                <w:sz w:val="16"/>
                <w:szCs w:val="16"/>
              </w:rPr>
            </w:pPr>
            <w:r w:rsidRPr="001E60E3">
              <w:rPr>
                <w:sz w:val="16"/>
                <w:szCs w:val="16"/>
              </w:rPr>
              <w:t>1.072</w:t>
            </w:r>
          </w:p>
        </w:tc>
        <w:tc>
          <w:tcPr>
            <w:tcW w:w="598" w:type="dxa"/>
            <w:tcBorders>
              <w:top w:val="nil"/>
              <w:left w:val="nil"/>
              <w:bottom w:val="nil"/>
              <w:right w:val="nil"/>
            </w:tcBorders>
            <w:shd w:val="clear" w:color="auto" w:fill="auto"/>
            <w:noWrap/>
          </w:tcPr>
          <w:p w14:paraId="5A358DE5" w14:textId="77777777" w:rsidR="00B178AB" w:rsidRPr="0092743E" w:rsidRDefault="00B178AB" w:rsidP="001C3C4D">
            <w:pPr>
              <w:spacing w:after="0"/>
              <w:jc w:val="right"/>
              <w:rPr>
                <w:sz w:val="16"/>
                <w:szCs w:val="16"/>
              </w:rPr>
            </w:pPr>
            <w:r w:rsidRPr="001E60E3">
              <w:rPr>
                <w:sz w:val="16"/>
                <w:szCs w:val="16"/>
              </w:rPr>
              <w:t>1.171</w:t>
            </w:r>
          </w:p>
        </w:tc>
        <w:tc>
          <w:tcPr>
            <w:tcW w:w="599" w:type="dxa"/>
            <w:tcBorders>
              <w:top w:val="nil"/>
              <w:left w:val="nil"/>
              <w:bottom w:val="nil"/>
              <w:right w:val="nil"/>
            </w:tcBorders>
            <w:shd w:val="clear" w:color="auto" w:fill="auto"/>
            <w:noWrap/>
          </w:tcPr>
          <w:p w14:paraId="53916FF1" w14:textId="77777777" w:rsidR="00B178AB" w:rsidRPr="0092743E" w:rsidRDefault="00B178AB" w:rsidP="001C3C4D">
            <w:pPr>
              <w:spacing w:after="0"/>
              <w:jc w:val="right"/>
              <w:rPr>
                <w:sz w:val="16"/>
                <w:szCs w:val="16"/>
              </w:rPr>
            </w:pPr>
            <w:r w:rsidRPr="001E60E3">
              <w:rPr>
                <w:sz w:val="16"/>
                <w:szCs w:val="16"/>
              </w:rPr>
              <w:t>1.275</w:t>
            </w:r>
          </w:p>
        </w:tc>
      </w:tr>
      <w:tr w:rsidR="00B178AB" w:rsidRPr="001A273C" w14:paraId="137B66D8" w14:textId="77777777" w:rsidTr="001C3C4D">
        <w:trPr>
          <w:trHeight w:val="255"/>
        </w:trPr>
        <w:tc>
          <w:tcPr>
            <w:tcW w:w="598" w:type="dxa"/>
            <w:tcBorders>
              <w:top w:val="nil"/>
              <w:left w:val="nil"/>
              <w:right w:val="nil"/>
            </w:tcBorders>
            <w:shd w:val="clear" w:color="auto" w:fill="auto"/>
            <w:noWrap/>
          </w:tcPr>
          <w:p w14:paraId="1189C3C6" w14:textId="77777777" w:rsidR="00B178AB" w:rsidRPr="00F04F7F" w:rsidRDefault="00B178AB" w:rsidP="001C3C4D">
            <w:pPr>
              <w:spacing w:after="0"/>
              <w:jc w:val="right"/>
              <w:rPr>
                <w:sz w:val="16"/>
                <w:szCs w:val="16"/>
              </w:rPr>
            </w:pPr>
            <w:r w:rsidRPr="001E7C39">
              <w:rPr>
                <w:sz w:val="16"/>
                <w:szCs w:val="16"/>
              </w:rPr>
              <w:t>1990</w:t>
            </w:r>
          </w:p>
        </w:tc>
        <w:tc>
          <w:tcPr>
            <w:tcW w:w="599" w:type="dxa"/>
            <w:tcBorders>
              <w:top w:val="nil"/>
              <w:left w:val="nil"/>
              <w:right w:val="nil"/>
            </w:tcBorders>
          </w:tcPr>
          <w:p w14:paraId="6D283FFE" w14:textId="77777777" w:rsidR="00B178AB" w:rsidRPr="0092743E" w:rsidRDefault="00B178AB" w:rsidP="001C3C4D">
            <w:pPr>
              <w:spacing w:after="0"/>
              <w:jc w:val="right"/>
              <w:rPr>
                <w:sz w:val="16"/>
                <w:szCs w:val="16"/>
              </w:rPr>
            </w:pPr>
            <w:r w:rsidRPr="001E60E3">
              <w:rPr>
                <w:sz w:val="16"/>
                <w:szCs w:val="16"/>
              </w:rPr>
              <w:t>0.065</w:t>
            </w:r>
          </w:p>
        </w:tc>
        <w:tc>
          <w:tcPr>
            <w:tcW w:w="598" w:type="dxa"/>
            <w:tcBorders>
              <w:top w:val="nil"/>
              <w:left w:val="nil"/>
              <w:right w:val="nil"/>
            </w:tcBorders>
            <w:shd w:val="clear" w:color="auto" w:fill="auto"/>
            <w:noWrap/>
          </w:tcPr>
          <w:p w14:paraId="3C2BF4E6" w14:textId="77777777" w:rsidR="00B178AB" w:rsidRPr="0092743E" w:rsidRDefault="00B178AB" w:rsidP="001C3C4D">
            <w:pPr>
              <w:spacing w:after="0"/>
              <w:jc w:val="right"/>
              <w:rPr>
                <w:sz w:val="16"/>
                <w:szCs w:val="16"/>
              </w:rPr>
            </w:pPr>
            <w:r w:rsidRPr="001E60E3">
              <w:rPr>
                <w:sz w:val="16"/>
                <w:szCs w:val="16"/>
              </w:rPr>
              <w:t>0.18</w:t>
            </w:r>
          </w:p>
        </w:tc>
        <w:tc>
          <w:tcPr>
            <w:tcW w:w="599" w:type="dxa"/>
            <w:tcBorders>
              <w:top w:val="nil"/>
              <w:left w:val="nil"/>
              <w:right w:val="nil"/>
            </w:tcBorders>
            <w:shd w:val="clear" w:color="auto" w:fill="auto"/>
            <w:noWrap/>
          </w:tcPr>
          <w:p w14:paraId="7D5EFEAE" w14:textId="77777777" w:rsidR="00B178AB" w:rsidRPr="0092743E" w:rsidRDefault="00B178AB" w:rsidP="001C3C4D">
            <w:pPr>
              <w:spacing w:after="0"/>
              <w:jc w:val="right"/>
              <w:rPr>
                <w:sz w:val="16"/>
                <w:szCs w:val="16"/>
              </w:rPr>
            </w:pPr>
            <w:r w:rsidRPr="001E60E3">
              <w:rPr>
                <w:sz w:val="16"/>
                <w:szCs w:val="16"/>
              </w:rPr>
              <w:t>0.39</w:t>
            </w:r>
          </w:p>
        </w:tc>
        <w:tc>
          <w:tcPr>
            <w:tcW w:w="598" w:type="dxa"/>
            <w:tcBorders>
              <w:top w:val="nil"/>
              <w:left w:val="nil"/>
              <w:right w:val="nil"/>
            </w:tcBorders>
            <w:shd w:val="clear" w:color="auto" w:fill="auto"/>
            <w:noWrap/>
          </w:tcPr>
          <w:p w14:paraId="405D6554" w14:textId="77777777" w:rsidR="00B178AB" w:rsidRPr="0092743E" w:rsidRDefault="00B178AB" w:rsidP="001C3C4D">
            <w:pPr>
              <w:spacing w:after="0"/>
              <w:jc w:val="right"/>
              <w:rPr>
                <w:sz w:val="16"/>
                <w:szCs w:val="16"/>
              </w:rPr>
            </w:pPr>
            <w:r w:rsidRPr="001E60E3">
              <w:rPr>
                <w:sz w:val="16"/>
                <w:szCs w:val="16"/>
              </w:rPr>
              <w:t>0.599</w:t>
            </w:r>
          </w:p>
        </w:tc>
        <w:tc>
          <w:tcPr>
            <w:tcW w:w="599" w:type="dxa"/>
            <w:tcBorders>
              <w:top w:val="nil"/>
              <w:left w:val="nil"/>
              <w:right w:val="nil"/>
            </w:tcBorders>
            <w:shd w:val="clear" w:color="auto" w:fill="auto"/>
            <w:noWrap/>
          </w:tcPr>
          <w:p w14:paraId="5A0514C4" w14:textId="77777777" w:rsidR="00B178AB" w:rsidRPr="0092743E" w:rsidRDefault="00B178AB" w:rsidP="001C3C4D">
            <w:pPr>
              <w:spacing w:after="0"/>
              <w:jc w:val="right"/>
              <w:rPr>
                <w:sz w:val="16"/>
                <w:szCs w:val="16"/>
              </w:rPr>
            </w:pPr>
            <w:r w:rsidRPr="001E60E3">
              <w:rPr>
                <w:sz w:val="16"/>
                <w:szCs w:val="16"/>
              </w:rPr>
              <w:t>0.726</w:t>
            </w:r>
          </w:p>
        </w:tc>
        <w:tc>
          <w:tcPr>
            <w:tcW w:w="598" w:type="dxa"/>
            <w:tcBorders>
              <w:top w:val="nil"/>
              <w:left w:val="nil"/>
              <w:right w:val="nil"/>
            </w:tcBorders>
            <w:shd w:val="clear" w:color="auto" w:fill="auto"/>
            <w:noWrap/>
          </w:tcPr>
          <w:p w14:paraId="0FFA8776" w14:textId="77777777" w:rsidR="00B178AB" w:rsidRPr="0092743E" w:rsidRDefault="00B178AB" w:rsidP="001C3C4D">
            <w:pPr>
              <w:spacing w:after="0"/>
              <w:jc w:val="right"/>
              <w:rPr>
                <w:sz w:val="16"/>
                <w:szCs w:val="16"/>
              </w:rPr>
            </w:pPr>
            <w:r w:rsidRPr="001E60E3">
              <w:rPr>
                <w:sz w:val="16"/>
                <w:szCs w:val="16"/>
              </w:rPr>
              <w:t>0.797</w:t>
            </w:r>
          </w:p>
        </w:tc>
        <w:tc>
          <w:tcPr>
            <w:tcW w:w="599" w:type="dxa"/>
            <w:tcBorders>
              <w:top w:val="nil"/>
              <w:left w:val="nil"/>
              <w:right w:val="nil"/>
            </w:tcBorders>
            <w:shd w:val="clear" w:color="auto" w:fill="auto"/>
            <w:noWrap/>
          </w:tcPr>
          <w:p w14:paraId="192B6EB2" w14:textId="77777777" w:rsidR="00B178AB" w:rsidRPr="0092743E" w:rsidRDefault="00B178AB" w:rsidP="001C3C4D">
            <w:pPr>
              <w:spacing w:after="0"/>
              <w:jc w:val="right"/>
              <w:rPr>
                <w:sz w:val="16"/>
                <w:szCs w:val="16"/>
              </w:rPr>
            </w:pPr>
            <w:r w:rsidRPr="001E60E3">
              <w:rPr>
                <w:sz w:val="16"/>
                <w:szCs w:val="16"/>
              </w:rPr>
              <w:t>0.854</w:t>
            </w:r>
          </w:p>
        </w:tc>
        <w:tc>
          <w:tcPr>
            <w:tcW w:w="598" w:type="dxa"/>
            <w:tcBorders>
              <w:top w:val="nil"/>
              <w:left w:val="nil"/>
              <w:right w:val="nil"/>
            </w:tcBorders>
            <w:shd w:val="clear" w:color="auto" w:fill="auto"/>
            <w:noWrap/>
          </w:tcPr>
          <w:p w14:paraId="32425850" w14:textId="77777777" w:rsidR="00B178AB" w:rsidRPr="0092743E" w:rsidRDefault="00B178AB" w:rsidP="001C3C4D">
            <w:pPr>
              <w:spacing w:after="0"/>
              <w:jc w:val="right"/>
              <w:rPr>
                <w:sz w:val="16"/>
                <w:szCs w:val="16"/>
              </w:rPr>
            </w:pPr>
            <w:r w:rsidRPr="001E60E3">
              <w:rPr>
                <w:sz w:val="16"/>
                <w:szCs w:val="16"/>
              </w:rPr>
              <w:t>0.915</w:t>
            </w:r>
          </w:p>
        </w:tc>
        <w:tc>
          <w:tcPr>
            <w:tcW w:w="599" w:type="dxa"/>
            <w:tcBorders>
              <w:top w:val="nil"/>
              <w:left w:val="nil"/>
              <w:right w:val="nil"/>
            </w:tcBorders>
            <w:shd w:val="clear" w:color="auto" w:fill="auto"/>
            <w:noWrap/>
          </w:tcPr>
          <w:p w14:paraId="3642D100" w14:textId="77777777" w:rsidR="00B178AB" w:rsidRPr="0092743E" w:rsidRDefault="00B178AB" w:rsidP="001C3C4D">
            <w:pPr>
              <w:spacing w:after="0"/>
              <w:jc w:val="right"/>
              <w:rPr>
                <w:sz w:val="16"/>
                <w:szCs w:val="16"/>
              </w:rPr>
            </w:pPr>
            <w:r w:rsidRPr="001E60E3">
              <w:rPr>
                <w:sz w:val="16"/>
                <w:szCs w:val="16"/>
              </w:rPr>
              <w:t>0.976</w:t>
            </w:r>
          </w:p>
        </w:tc>
        <w:tc>
          <w:tcPr>
            <w:tcW w:w="598" w:type="dxa"/>
            <w:tcBorders>
              <w:top w:val="nil"/>
              <w:left w:val="nil"/>
              <w:right w:val="nil"/>
            </w:tcBorders>
            <w:shd w:val="clear" w:color="auto" w:fill="auto"/>
            <w:noWrap/>
          </w:tcPr>
          <w:p w14:paraId="3C58C1F8" w14:textId="77777777" w:rsidR="00B178AB" w:rsidRPr="0092743E" w:rsidRDefault="00B178AB" w:rsidP="001C3C4D">
            <w:pPr>
              <w:spacing w:after="0"/>
              <w:jc w:val="right"/>
              <w:rPr>
                <w:sz w:val="16"/>
                <w:szCs w:val="16"/>
              </w:rPr>
            </w:pPr>
            <w:r w:rsidRPr="001E60E3">
              <w:rPr>
                <w:sz w:val="16"/>
                <w:szCs w:val="16"/>
              </w:rPr>
              <w:t>1.009</w:t>
            </w:r>
          </w:p>
        </w:tc>
        <w:tc>
          <w:tcPr>
            <w:tcW w:w="599" w:type="dxa"/>
            <w:tcBorders>
              <w:top w:val="nil"/>
              <w:left w:val="nil"/>
              <w:right w:val="nil"/>
            </w:tcBorders>
            <w:shd w:val="clear" w:color="auto" w:fill="auto"/>
            <w:noWrap/>
          </w:tcPr>
          <w:p w14:paraId="3416202F" w14:textId="77777777" w:rsidR="00B178AB" w:rsidRPr="0092743E" w:rsidRDefault="00B178AB" w:rsidP="001C3C4D">
            <w:pPr>
              <w:spacing w:after="0"/>
              <w:jc w:val="right"/>
              <w:rPr>
                <w:sz w:val="16"/>
                <w:szCs w:val="16"/>
              </w:rPr>
            </w:pPr>
            <w:r w:rsidRPr="001E60E3">
              <w:rPr>
                <w:sz w:val="16"/>
                <w:szCs w:val="16"/>
              </w:rPr>
              <w:t>1.006</w:t>
            </w:r>
          </w:p>
        </w:tc>
        <w:tc>
          <w:tcPr>
            <w:tcW w:w="598" w:type="dxa"/>
            <w:tcBorders>
              <w:top w:val="nil"/>
              <w:left w:val="nil"/>
              <w:right w:val="nil"/>
            </w:tcBorders>
            <w:shd w:val="clear" w:color="auto" w:fill="auto"/>
            <w:noWrap/>
          </w:tcPr>
          <w:p w14:paraId="4FDD83CA" w14:textId="77777777" w:rsidR="00B178AB" w:rsidRPr="0092743E" w:rsidRDefault="00B178AB" w:rsidP="001C3C4D">
            <w:pPr>
              <w:spacing w:after="0"/>
              <w:jc w:val="right"/>
              <w:rPr>
                <w:sz w:val="16"/>
                <w:szCs w:val="16"/>
              </w:rPr>
            </w:pPr>
            <w:r w:rsidRPr="001E60E3">
              <w:rPr>
                <w:sz w:val="16"/>
                <w:szCs w:val="16"/>
              </w:rPr>
              <w:t>1.012</w:t>
            </w:r>
          </w:p>
        </w:tc>
        <w:tc>
          <w:tcPr>
            <w:tcW w:w="599" w:type="dxa"/>
            <w:tcBorders>
              <w:top w:val="nil"/>
              <w:left w:val="nil"/>
              <w:right w:val="nil"/>
            </w:tcBorders>
            <w:shd w:val="clear" w:color="auto" w:fill="auto"/>
            <w:noWrap/>
          </w:tcPr>
          <w:p w14:paraId="0015B8A0" w14:textId="77777777" w:rsidR="00B178AB" w:rsidRPr="0092743E" w:rsidRDefault="00B178AB" w:rsidP="001C3C4D">
            <w:pPr>
              <w:spacing w:after="0"/>
              <w:jc w:val="right"/>
              <w:rPr>
                <w:sz w:val="16"/>
                <w:szCs w:val="16"/>
              </w:rPr>
            </w:pPr>
            <w:r w:rsidRPr="001E60E3">
              <w:rPr>
                <w:sz w:val="16"/>
                <w:szCs w:val="16"/>
              </w:rPr>
              <w:t>1.072</w:t>
            </w:r>
          </w:p>
        </w:tc>
        <w:tc>
          <w:tcPr>
            <w:tcW w:w="598" w:type="dxa"/>
            <w:tcBorders>
              <w:top w:val="nil"/>
              <w:left w:val="nil"/>
              <w:right w:val="nil"/>
            </w:tcBorders>
            <w:shd w:val="clear" w:color="auto" w:fill="auto"/>
            <w:noWrap/>
          </w:tcPr>
          <w:p w14:paraId="5C58763D" w14:textId="77777777" w:rsidR="00B178AB" w:rsidRPr="0092743E" w:rsidRDefault="00B178AB" w:rsidP="001C3C4D">
            <w:pPr>
              <w:spacing w:after="0"/>
              <w:jc w:val="right"/>
              <w:rPr>
                <w:sz w:val="16"/>
                <w:szCs w:val="16"/>
              </w:rPr>
            </w:pPr>
            <w:r w:rsidRPr="001E60E3">
              <w:rPr>
                <w:sz w:val="16"/>
                <w:szCs w:val="16"/>
              </w:rPr>
              <w:t>1.171</w:t>
            </w:r>
          </w:p>
        </w:tc>
        <w:tc>
          <w:tcPr>
            <w:tcW w:w="599" w:type="dxa"/>
            <w:tcBorders>
              <w:top w:val="nil"/>
              <w:left w:val="nil"/>
              <w:right w:val="nil"/>
            </w:tcBorders>
            <w:shd w:val="clear" w:color="auto" w:fill="auto"/>
            <w:noWrap/>
          </w:tcPr>
          <w:p w14:paraId="48BCF121" w14:textId="77777777" w:rsidR="00B178AB" w:rsidRPr="0092743E" w:rsidRDefault="00B178AB" w:rsidP="001C3C4D">
            <w:pPr>
              <w:spacing w:after="0"/>
              <w:jc w:val="right"/>
              <w:rPr>
                <w:sz w:val="16"/>
                <w:szCs w:val="16"/>
              </w:rPr>
            </w:pPr>
            <w:r w:rsidRPr="001E60E3">
              <w:rPr>
                <w:sz w:val="16"/>
                <w:szCs w:val="16"/>
              </w:rPr>
              <w:t>1.275</w:t>
            </w:r>
          </w:p>
        </w:tc>
      </w:tr>
      <w:tr w:rsidR="00B178AB" w:rsidRPr="001A273C" w14:paraId="21E0B0E4" w14:textId="77777777" w:rsidTr="001C3C4D">
        <w:trPr>
          <w:trHeight w:val="255"/>
        </w:trPr>
        <w:tc>
          <w:tcPr>
            <w:tcW w:w="598" w:type="dxa"/>
            <w:tcBorders>
              <w:left w:val="nil"/>
              <w:right w:val="nil"/>
            </w:tcBorders>
            <w:shd w:val="clear" w:color="auto" w:fill="auto"/>
            <w:noWrap/>
          </w:tcPr>
          <w:p w14:paraId="00251682" w14:textId="77777777" w:rsidR="00B178AB" w:rsidRPr="00F04F7F" w:rsidRDefault="00B178AB" w:rsidP="001C3C4D">
            <w:pPr>
              <w:spacing w:after="0"/>
              <w:jc w:val="right"/>
              <w:rPr>
                <w:sz w:val="16"/>
                <w:szCs w:val="16"/>
              </w:rPr>
            </w:pPr>
            <w:r w:rsidRPr="001E7C39">
              <w:rPr>
                <w:sz w:val="16"/>
                <w:szCs w:val="16"/>
              </w:rPr>
              <w:t>1991</w:t>
            </w:r>
          </w:p>
        </w:tc>
        <w:tc>
          <w:tcPr>
            <w:tcW w:w="599" w:type="dxa"/>
            <w:tcBorders>
              <w:left w:val="nil"/>
              <w:right w:val="nil"/>
            </w:tcBorders>
          </w:tcPr>
          <w:p w14:paraId="29DD28E2" w14:textId="77777777" w:rsidR="00B178AB" w:rsidRPr="0092743E" w:rsidRDefault="00B178AB" w:rsidP="001C3C4D">
            <w:pPr>
              <w:spacing w:after="0"/>
              <w:jc w:val="right"/>
              <w:rPr>
                <w:sz w:val="16"/>
                <w:szCs w:val="16"/>
              </w:rPr>
            </w:pPr>
            <w:r w:rsidRPr="001E60E3">
              <w:rPr>
                <w:sz w:val="16"/>
                <w:szCs w:val="16"/>
              </w:rPr>
              <w:t>0.112</w:t>
            </w:r>
          </w:p>
        </w:tc>
        <w:tc>
          <w:tcPr>
            <w:tcW w:w="598" w:type="dxa"/>
            <w:tcBorders>
              <w:left w:val="nil"/>
              <w:right w:val="nil"/>
            </w:tcBorders>
            <w:shd w:val="clear" w:color="auto" w:fill="auto"/>
            <w:noWrap/>
          </w:tcPr>
          <w:p w14:paraId="24762DA9" w14:textId="77777777" w:rsidR="00B178AB" w:rsidRPr="0092743E" w:rsidRDefault="00B178AB" w:rsidP="001C3C4D">
            <w:pPr>
              <w:spacing w:after="0"/>
              <w:jc w:val="right"/>
              <w:rPr>
                <w:sz w:val="16"/>
                <w:szCs w:val="16"/>
              </w:rPr>
            </w:pPr>
            <w:r w:rsidRPr="001E60E3">
              <w:rPr>
                <w:sz w:val="16"/>
                <w:szCs w:val="16"/>
              </w:rPr>
              <w:t>0.2</w:t>
            </w:r>
          </w:p>
        </w:tc>
        <w:tc>
          <w:tcPr>
            <w:tcW w:w="599" w:type="dxa"/>
            <w:tcBorders>
              <w:left w:val="nil"/>
              <w:right w:val="nil"/>
            </w:tcBorders>
            <w:shd w:val="clear" w:color="auto" w:fill="auto"/>
            <w:noWrap/>
          </w:tcPr>
          <w:p w14:paraId="64C2802A" w14:textId="77777777" w:rsidR="00B178AB" w:rsidRPr="0092743E" w:rsidRDefault="00B178AB" w:rsidP="001C3C4D">
            <w:pPr>
              <w:spacing w:after="0"/>
              <w:jc w:val="right"/>
              <w:rPr>
                <w:sz w:val="16"/>
                <w:szCs w:val="16"/>
              </w:rPr>
            </w:pPr>
            <w:r w:rsidRPr="001E60E3">
              <w:rPr>
                <w:sz w:val="16"/>
                <w:szCs w:val="16"/>
              </w:rPr>
              <w:t>0.527</w:t>
            </w:r>
          </w:p>
        </w:tc>
        <w:tc>
          <w:tcPr>
            <w:tcW w:w="598" w:type="dxa"/>
            <w:tcBorders>
              <w:left w:val="nil"/>
              <w:right w:val="nil"/>
            </w:tcBorders>
            <w:shd w:val="clear" w:color="auto" w:fill="auto"/>
            <w:noWrap/>
          </w:tcPr>
          <w:p w14:paraId="14BBA7F2" w14:textId="77777777" w:rsidR="00B178AB" w:rsidRPr="0092743E" w:rsidRDefault="00B178AB" w:rsidP="001C3C4D">
            <w:pPr>
              <w:spacing w:after="0"/>
              <w:jc w:val="right"/>
              <w:rPr>
                <w:sz w:val="16"/>
                <w:szCs w:val="16"/>
              </w:rPr>
            </w:pPr>
            <w:r w:rsidRPr="001E60E3">
              <w:rPr>
                <w:sz w:val="16"/>
                <w:szCs w:val="16"/>
              </w:rPr>
              <w:t>0.756</w:t>
            </w:r>
          </w:p>
        </w:tc>
        <w:tc>
          <w:tcPr>
            <w:tcW w:w="599" w:type="dxa"/>
            <w:tcBorders>
              <w:left w:val="nil"/>
              <w:right w:val="nil"/>
            </w:tcBorders>
            <w:shd w:val="clear" w:color="auto" w:fill="auto"/>
            <w:noWrap/>
          </w:tcPr>
          <w:p w14:paraId="7E26BCD6" w14:textId="77777777" w:rsidR="00B178AB" w:rsidRPr="0092743E" w:rsidRDefault="00B178AB" w:rsidP="001C3C4D">
            <w:pPr>
              <w:spacing w:after="0"/>
              <w:jc w:val="right"/>
              <w:rPr>
                <w:sz w:val="16"/>
                <w:szCs w:val="16"/>
              </w:rPr>
            </w:pPr>
            <w:r w:rsidRPr="001E60E3">
              <w:rPr>
                <w:sz w:val="16"/>
                <w:szCs w:val="16"/>
              </w:rPr>
              <w:t>0.833</w:t>
            </w:r>
          </w:p>
        </w:tc>
        <w:tc>
          <w:tcPr>
            <w:tcW w:w="598" w:type="dxa"/>
            <w:tcBorders>
              <w:left w:val="nil"/>
              <w:right w:val="nil"/>
            </w:tcBorders>
            <w:shd w:val="clear" w:color="auto" w:fill="auto"/>
            <w:noWrap/>
          </w:tcPr>
          <w:p w14:paraId="2F275A59" w14:textId="77777777" w:rsidR="00B178AB" w:rsidRPr="0092743E" w:rsidRDefault="00B178AB" w:rsidP="001C3C4D">
            <w:pPr>
              <w:spacing w:after="0"/>
              <w:jc w:val="right"/>
              <w:rPr>
                <w:sz w:val="16"/>
                <w:szCs w:val="16"/>
              </w:rPr>
            </w:pPr>
            <w:r w:rsidRPr="001E60E3">
              <w:rPr>
                <w:sz w:val="16"/>
                <w:szCs w:val="16"/>
              </w:rPr>
              <w:t>0.963</w:t>
            </w:r>
          </w:p>
        </w:tc>
        <w:tc>
          <w:tcPr>
            <w:tcW w:w="599" w:type="dxa"/>
            <w:tcBorders>
              <w:left w:val="nil"/>
              <w:right w:val="nil"/>
            </w:tcBorders>
            <w:shd w:val="clear" w:color="auto" w:fill="auto"/>
            <w:noWrap/>
          </w:tcPr>
          <w:p w14:paraId="13C1E4DF" w14:textId="77777777" w:rsidR="00B178AB" w:rsidRPr="0092743E" w:rsidRDefault="00B178AB" w:rsidP="001C3C4D">
            <w:pPr>
              <w:spacing w:after="0"/>
              <w:jc w:val="right"/>
              <w:rPr>
                <w:sz w:val="16"/>
                <w:szCs w:val="16"/>
              </w:rPr>
            </w:pPr>
            <w:r w:rsidRPr="001E60E3">
              <w:rPr>
                <w:sz w:val="16"/>
                <w:szCs w:val="16"/>
              </w:rPr>
              <w:t>1.049</w:t>
            </w:r>
          </w:p>
        </w:tc>
        <w:tc>
          <w:tcPr>
            <w:tcW w:w="598" w:type="dxa"/>
            <w:tcBorders>
              <w:left w:val="nil"/>
              <w:right w:val="nil"/>
            </w:tcBorders>
            <w:shd w:val="clear" w:color="auto" w:fill="auto"/>
            <w:noWrap/>
          </w:tcPr>
          <w:p w14:paraId="1075FF01" w14:textId="77777777" w:rsidR="00B178AB" w:rsidRPr="0092743E" w:rsidRDefault="00B178AB" w:rsidP="001C3C4D">
            <w:pPr>
              <w:spacing w:after="0"/>
              <w:jc w:val="right"/>
              <w:rPr>
                <w:sz w:val="16"/>
                <w:szCs w:val="16"/>
              </w:rPr>
            </w:pPr>
            <w:r w:rsidRPr="001E60E3">
              <w:rPr>
                <w:sz w:val="16"/>
                <w:szCs w:val="16"/>
              </w:rPr>
              <w:t>1.147</w:t>
            </w:r>
          </w:p>
        </w:tc>
        <w:tc>
          <w:tcPr>
            <w:tcW w:w="599" w:type="dxa"/>
            <w:tcBorders>
              <w:left w:val="nil"/>
              <w:right w:val="nil"/>
            </w:tcBorders>
            <w:shd w:val="clear" w:color="auto" w:fill="auto"/>
            <w:noWrap/>
          </w:tcPr>
          <w:p w14:paraId="19C4817D" w14:textId="77777777" w:rsidR="00B178AB" w:rsidRPr="0092743E" w:rsidRDefault="00B178AB" w:rsidP="001C3C4D">
            <w:pPr>
              <w:spacing w:after="0"/>
              <w:jc w:val="right"/>
              <w:rPr>
                <w:sz w:val="16"/>
                <w:szCs w:val="16"/>
              </w:rPr>
            </w:pPr>
            <w:r w:rsidRPr="001E60E3">
              <w:rPr>
                <w:sz w:val="16"/>
                <w:szCs w:val="16"/>
              </w:rPr>
              <w:t>1.169</w:t>
            </w:r>
          </w:p>
        </w:tc>
        <w:tc>
          <w:tcPr>
            <w:tcW w:w="598" w:type="dxa"/>
            <w:tcBorders>
              <w:left w:val="nil"/>
              <w:right w:val="nil"/>
            </w:tcBorders>
            <w:shd w:val="clear" w:color="auto" w:fill="auto"/>
            <w:noWrap/>
          </w:tcPr>
          <w:p w14:paraId="22A84DC3" w14:textId="77777777" w:rsidR="00B178AB" w:rsidRPr="0092743E" w:rsidRDefault="00B178AB" w:rsidP="001C3C4D">
            <w:pPr>
              <w:spacing w:after="0"/>
              <w:jc w:val="right"/>
              <w:rPr>
                <w:sz w:val="16"/>
                <w:szCs w:val="16"/>
              </w:rPr>
            </w:pPr>
            <w:r w:rsidRPr="001E60E3">
              <w:rPr>
                <w:sz w:val="16"/>
                <w:szCs w:val="16"/>
              </w:rPr>
              <w:t>1.129</w:t>
            </w:r>
          </w:p>
        </w:tc>
        <w:tc>
          <w:tcPr>
            <w:tcW w:w="599" w:type="dxa"/>
            <w:tcBorders>
              <w:left w:val="nil"/>
              <w:right w:val="nil"/>
            </w:tcBorders>
            <w:shd w:val="clear" w:color="auto" w:fill="auto"/>
            <w:noWrap/>
          </w:tcPr>
          <w:p w14:paraId="2DBBF1E8" w14:textId="77777777" w:rsidR="00B178AB" w:rsidRPr="0092743E" w:rsidRDefault="00B178AB" w:rsidP="001C3C4D">
            <w:pPr>
              <w:spacing w:after="0"/>
              <w:jc w:val="right"/>
              <w:rPr>
                <w:sz w:val="16"/>
                <w:szCs w:val="16"/>
              </w:rPr>
            </w:pPr>
            <w:r w:rsidRPr="001E60E3">
              <w:rPr>
                <w:sz w:val="16"/>
                <w:szCs w:val="16"/>
              </w:rPr>
              <w:t>1.162</w:t>
            </w:r>
          </w:p>
        </w:tc>
        <w:tc>
          <w:tcPr>
            <w:tcW w:w="598" w:type="dxa"/>
            <w:tcBorders>
              <w:left w:val="nil"/>
              <w:right w:val="nil"/>
            </w:tcBorders>
            <w:shd w:val="clear" w:color="auto" w:fill="auto"/>
            <w:noWrap/>
          </w:tcPr>
          <w:p w14:paraId="1E3C1060" w14:textId="77777777" w:rsidR="00B178AB" w:rsidRPr="0092743E" w:rsidRDefault="00B178AB" w:rsidP="001C3C4D">
            <w:pPr>
              <w:spacing w:after="0"/>
              <w:jc w:val="right"/>
              <w:rPr>
                <w:sz w:val="16"/>
                <w:szCs w:val="16"/>
              </w:rPr>
            </w:pPr>
            <w:r w:rsidRPr="001E60E3">
              <w:rPr>
                <w:sz w:val="16"/>
                <w:szCs w:val="16"/>
              </w:rPr>
              <w:t>0.981</w:t>
            </w:r>
          </w:p>
        </w:tc>
        <w:tc>
          <w:tcPr>
            <w:tcW w:w="599" w:type="dxa"/>
            <w:tcBorders>
              <w:left w:val="nil"/>
              <w:right w:val="nil"/>
            </w:tcBorders>
            <w:shd w:val="clear" w:color="auto" w:fill="auto"/>
            <w:noWrap/>
          </w:tcPr>
          <w:p w14:paraId="014CE41B" w14:textId="77777777" w:rsidR="00B178AB" w:rsidRPr="0092743E" w:rsidRDefault="00B178AB" w:rsidP="001C3C4D">
            <w:pPr>
              <w:spacing w:after="0"/>
              <w:jc w:val="right"/>
              <w:rPr>
                <w:sz w:val="16"/>
                <w:szCs w:val="16"/>
              </w:rPr>
            </w:pPr>
            <w:r w:rsidRPr="001E60E3">
              <w:rPr>
                <w:sz w:val="16"/>
                <w:szCs w:val="16"/>
              </w:rPr>
              <w:t>1.238</w:t>
            </w:r>
          </w:p>
        </w:tc>
        <w:tc>
          <w:tcPr>
            <w:tcW w:w="598" w:type="dxa"/>
            <w:tcBorders>
              <w:left w:val="nil"/>
              <w:right w:val="nil"/>
            </w:tcBorders>
            <w:shd w:val="clear" w:color="auto" w:fill="auto"/>
            <w:noWrap/>
          </w:tcPr>
          <w:p w14:paraId="7DD7A03E" w14:textId="77777777" w:rsidR="00B178AB" w:rsidRPr="0092743E" w:rsidRDefault="00B178AB" w:rsidP="001C3C4D">
            <w:pPr>
              <w:spacing w:after="0"/>
              <w:jc w:val="right"/>
              <w:rPr>
                <w:sz w:val="16"/>
                <w:szCs w:val="16"/>
              </w:rPr>
            </w:pPr>
            <w:r w:rsidRPr="001E60E3">
              <w:rPr>
                <w:sz w:val="16"/>
                <w:szCs w:val="16"/>
              </w:rPr>
              <w:t>1.085</w:t>
            </w:r>
          </w:p>
        </w:tc>
        <w:tc>
          <w:tcPr>
            <w:tcW w:w="599" w:type="dxa"/>
            <w:tcBorders>
              <w:left w:val="nil"/>
              <w:right w:val="nil"/>
            </w:tcBorders>
            <w:shd w:val="clear" w:color="auto" w:fill="auto"/>
            <w:noWrap/>
          </w:tcPr>
          <w:p w14:paraId="542B72D1" w14:textId="77777777" w:rsidR="00B178AB" w:rsidRPr="0092743E" w:rsidRDefault="00B178AB" w:rsidP="001C3C4D">
            <w:pPr>
              <w:spacing w:after="0"/>
              <w:jc w:val="right"/>
              <w:rPr>
                <w:sz w:val="16"/>
                <w:szCs w:val="16"/>
              </w:rPr>
            </w:pPr>
            <w:r w:rsidRPr="001E60E3">
              <w:rPr>
                <w:sz w:val="16"/>
                <w:szCs w:val="16"/>
              </w:rPr>
              <w:t>1.007</w:t>
            </w:r>
          </w:p>
        </w:tc>
      </w:tr>
      <w:tr w:rsidR="00B178AB" w:rsidRPr="001A273C" w14:paraId="0359F009" w14:textId="77777777" w:rsidTr="001C3C4D">
        <w:trPr>
          <w:trHeight w:val="255"/>
        </w:trPr>
        <w:tc>
          <w:tcPr>
            <w:tcW w:w="598" w:type="dxa"/>
            <w:tcBorders>
              <w:top w:val="nil"/>
              <w:left w:val="nil"/>
              <w:bottom w:val="nil"/>
              <w:right w:val="nil"/>
            </w:tcBorders>
            <w:shd w:val="clear" w:color="auto" w:fill="auto"/>
            <w:noWrap/>
          </w:tcPr>
          <w:p w14:paraId="43EEE30F" w14:textId="77777777" w:rsidR="00B178AB" w:rsidRPr="00F04F7F" w:rsidRDefault="00B178AB" w:rsidP="001C3C4D">
            <w:pPr>
              <w:spacing w:after="0"/>
              <w:jc w:val="right"/>
              <w:rPr>
                <w:sz w:val="16"/>
                <w:szCs w:val="16"/>
              </w:rPr>
            </w:pPr>
            <w:r w:rsidRPr="001E7C39">
              <w:rPr>
                <w:sz w:val="16"/>
                <w:szCs w:val="16"/>
              </w:rPr>
              <w:t>1992</w:t>
            </w:r>
          </w:p>
        </w:tc>
        <w:tc>
          <w:tcPr>
            <w:tcW w:w="599" w:type="dxa"/>
            <w:tcBorders>
              <w:top w:val="nil"/>
              <w:left w:val="nil"/>
              <w:bottom w:val="nil"/>
              <w:right w:val="nil"/>
            </w:tcBorders>
          </w:tcPr>
          <w:p w14:paraId="3E89942F" w14:textId="77777777" w:rsidR="00B178AB" w:rsidRPr="0092743E" w:rsidRDefault="00B178AB" w:rsidP="001C3C4D">
            <w:pPr>
              <w:spacing w:after="0"/>
              <w:jc w:val="right"/>
              <w:rPr>
                <w:sz w:val="16"/>
                <w:szCs w:val="16"/>
              </w:rPr>
            </w:pPr>
            <w:r w:rsidRPr="001E60E3">
              <w:rPr>
                <w:sz w:val="16"/>
                <w:szCs w:val="16"/>
              </w:rPr>
              <w:t>0.079</w:t>
            </w:r>
          </w:p>
        </w:tc>
        <w:tc>
          <w:tcPr>
            <w:tcW w:w="598" w:type="dxa"/>
            <w:tcBorders>
              <w:top w:val="nil"/>
              <w:left w:val="nil"/>
              <w:bottom w:val="nil"/>
              <w:right w:val="nil"/>
            </w:tcBorders>
            <w:shd w:val="clear" w:color="auto" w:fill="auto"/>
            <w:noWrap/>
          </w:tcPr>
          <w:p w14:paraId="3F06B1D5" w14:textId="77777777" w:rsidR="00B178AB" w:rsidRPr="0092743E" w:rsidRDefault="00B178AB" w:rsidP="001C3C4D">
            <w:pPr>
              <w:spacing w:after="0"/>
              <w:jc w:val="right"/>
              <w:rPr>
                <w:sz w:val="16"/>
                <w:szCs w:val="16"/>
              </w:rPr>
            </w:pPr>
            <w:r w:rsidRPr="001E60E3">
              <w:rPr>
                <w:sz w:val="16"/>
                <w:szCs w:val="16"/>
              </w:rPr>
              <w:t>0.205</w:t>
            </w:r>
          </w:p>
        </w:tc>
        <w:tc>
          <w:tcPr>
            <w:tcW w:w="599" w:type="dxa"/>
            <w:tcBorders>
              <w:top w:val="nil"/>
              <w:left w:val="nil"/>
              <w:bottom w:val="nil"/>
              <w:right w:val="nil"/>
            </w:tcBorders>
            <w:shd w:val="clear" w:color="auto" w:fill="auto"/>
            <w:noWrap/>
          </w:tcPr>
          <w:p w14:paraId="7EE0FB49" w14:textId="77777777" w:rsidR="00B178AB" w:rsidRPr="0092743E" w:rsidRDefault="00B178AB" w:rsidP="001C3C4D">
            <w:pPr>
              <w:spacing w:after="0"/>
              <w:jc w:val="right"/>
              <w:rPr>
                <w:sz w:val="16"/>
                <w:szCs w:val="16"/>
              </w:rPr>
            </w:pPr>
            <w:r w:rsidRPr="001E60E3">
              <w:rPr>
                <w:sz w:val="16"/>
                <w:szCs w:val="16"/>
              </w:rPr>
              <w:t>0.446</w:t>
            </w:r>
          </w:p>
        </w:tc>
        <w:tc>
          <w:tcPr>
            <w:tcW w:w="598" w:type="dxa"/>
            <w:tcBorders>
              <w:top w:val="nil"/>
              <w:left w:val="nil"/>
              <w:bottom w:val="nil"/>
              <w:right w:val="nil"/>
            </w:tcBorders>
            <w:shd w:val="clear" w:color="auto" w:fill="auto"/>
            <w:noWrap/>
          </w:tcPr>
          <w:p w14:paraId="18152798" w14:textId="77777777" w:rsidR="00B178AB" w:rsidRPr="0092743E" w:rsidRDefault="00B178AB" w:rsidP="001C3C4D">
            <w:pPr>
              <w:spacing w:after="0"/>
              <w:jc w:val="right"/>
              <w:rPr>
                <w:sz w:val="16"/>
                <w:szCs w:val="16"/>
              </w:rPr>
            </w:pPr>
            <w:r w:rsidRPr="001E60E3">
              <w:rPr>
                <w:sz w:val="16"/>
                <w:szCs w:val="16"/>
              </w:rPr>
              <w:t>0.736</w:t>
            </w:r>
          </w:p>
        </w:tc>
        <w:tc>
          <w:tcPr>
            <w:tcW w:w="599" w:type="dxa"/>
            <w:tcBorders>
              <w:top w:val="nil"/>
              <w:left w:val="nil"/>
              <w:bottom w:val="nil"/>
              <w:right w:val="nil"/>
            </w:tcBorders>
            <w:shd w:val="clear" w:color="auto" w:fill="auto"/>
            <w:noWrap/>
          </w:tcPr>
          <w:p w14:paraId="7E9CA04C" w14:textId="77777777" w:rsidR="00B178AB" w:rsidRPr="0092743E" w:rsidRDefault="00B178AB" w:rsidP="001C3C4D">
            <w:pPr>
              <w:spacing w:after="0"/>
              <w:jc w:val="right"/>
              <w:rPr>
                <w:sz w:val="16"/>
                <w:szCs w:val="16"/>
              </w:rPr>
            </w:pPr>
            <w:r w:rsidRPr="001E60E3">
              <w:rPr>
                <w:sz w:val="16"/>
                <w:szCs w:val="16"/>
              </w:rPr>
              <w:t>0.945</w:t>
            </w:r>
          </w:p>
        </w:tc>
        <w:tc>
          <w:tcPr>
            <w:tcW w:w="598" w:type="dxa"/>
            <w:tcBorders>
              <w:top w:val="nil"/>
              <w:left w:val="nil"/>
              <w:bottom w:val="nil"/>
              <w:right w:val="nil"/>
            </w:tcBorders>
            <w:shd w:val="clear" w:color="auto" w:fill="auto"/>
            <w:noWrap/>
          </w:tcPr>
          <w:p w14:paraId="59BE78A5" w14:textId="77777777" w:rsidR="00B178AB" w:rsidRPr="0092743E" w:rsidRDefault="00B178AB" w:rsidP="001C3C4D">
            <w:pPr>
              <w:spacing w:after="0"/>
              <w:jc w:val="right"/>
              <w:rPr>
                <w:sz w:val="16"/>
                <w:szCs w:val="16"/>
              </w:rPr>
            </w:pPr>
            <w:r w:rsidRPr="001E60E3">
              <w:rPr>
                <w:sz w:val="16"/>
                <w:szCs w:val="16"/>
              </w:rPr>
              <w:t>1.061</w:t>
            </w:r>
          </w:p>
        </w:tc>
        <w:tc>
          <w:tcPr>
            <w:tcW w:w="599" w:type="dxa"/>
            <w:tcBorders>
              <w:top w:val="nil"/>
              <w:left w:val="nil"/>
              <w:bottom w:val="nil"/>
              <w:right w:val="nil"/>
            </w:tcBorders>
            <w:shd w:val="clear" w:color="auto" w:fill="auto"/>
            <w:noWrap/>
          </w:tcPr>
          <w:p w14:paraId="7B2747A7" w14:textId="77777777" w:rsidR="00B178AB" w:rsidRPr="0092743E" w:rsidRDefault="00B178AB" w:rsidP="001C3C4D">
            <w:pPr>
              <w:spacing w:after="0"/>
              <w:jc w:val="right"/>
              <w:rPr>
                <w:sz w:val="16"/>
                <w:szCs w:val="16"/>
              </w:rPr>
            </w:pPr>
            <w:r w:rsidRPr="001E60E3">
              <w:rPr>
                <w:sz w:val="16"/>
                <w:szCs w:val="16"/>
              </w:rPr>
              <w:t>1.155</w:t>
            </w:r>
          </w:p>
        </w:tc>
        <w:tc>
          <w:tcPr>
            <w:tcW w:w="598" w:type="dxa"/>
            <w:tcBorders>
              <w:top w:val="nil"/>
              <w:left w:val="nil"/>
              <w:bottom w:val="nil"/>
              <w:right w:val="nil"/>
            </w:tcBorders>
            <w:shd w:val="clear" w:color="auto" w:fill="auto"/>
            <w:noWrap/>
          </w:tcPr>
          <w:p w14:paraId="2CF4B938" w14:textId="77777777" w:rsidR="00B178AB" w:rsidRPr="0092743E" w:rsidRDefault="00B178AB" w:rsidP="001C3C4D">
            <w:pPr>
              <w:spacing w:after="0"/>
              <w:jc w:val="right"/>
              <w:rPr>
                <w:sz w:val="16"/>
                <w:szCs w:val="16"/>
              </w:rPr>
            </w:pPr>
            <w:r w:rsidRPr="001E60E3">
              <w:rPr>
                <w:sz w:val="16"/>
                <w:szCs w:val="16"/>
              </w:rPr>
              <w:t>1.243</w:t>
            </w:r>
          </w:p>
        </w:tc>
        <w:tc>
          <w:tcPr>
            <w:tcW w:w="599" w:type="dxa"/>
            <w:tcBorders>
              <w:top w:val="nil"/>
              <w:left w:val="nil"/>
              <w:bottom w:val="nil"/>
              <w:right w:val="nil"/>
            </w:tcBorders>
            <w:shd w:val="clear" w:color="auto" w:fill="auto"/>
            <w:noWrap/>
          </w:tcPr>
          <w:p w14:paraId="43727462" w14:textId="77777777" w:rsidR="00B178AB" w:rsidRPr="0092743E" w:rsidRDefault="00B178AB" w:rsidP="001C3C4D">
            <w:pPr>
              <w:spacing w:after="0"/>
              <w:jc w:val="right"/>
              <w:rPr>
                <w:sz w:val="16"/>
                <w:szCs w:val="16"/>
              </w:rPr>
            </w:pPr>
            <w:r w:rsidRPr="001E60E3">
              <w:rPr>
                <w:sz w:val="16"/>
                <w:szCs w:val="16"/>
              </w:rPr>
              <w:t>1.285</w:t>
            </w:r>
          </w:p>
        </w:tc>
        <w:tc>
          <w:tcPr>
            <w:tcW w:w="598" w:type="dxa"/>
            <w:tcBorders>
              <w:top w:val="nil"/>
              <w:left w:val="nil"/>
              <w:bottom w:val="nil"/>
              <w:right w:val="nil"/>
            </w:tcBorders>
            <w:shd w:val="clear" w:color="auto" w:fill="auto"/>
            <w:noWrap/>
          </w:tcPr>
          <w:p w14:paraId="18E7A1AE" w14:textId="77777777" w:rsidR="00B178AB" w:rsidRPr="0092743E" w:rsidRDefault="00B178AB" w:rsidP="001C3C4D">
            <w:pPr>
              <w:spacing w:after="0"/>
              <w:jc w:val="right"/>
              <w:rPr>
                <w:sz w:val="16"/>
                <w:szCs w:val="16"/>
              </w:rPr>
            </w:pPr>
            <w:r w:rsidRPr="001E60E3">
              <w:rPr>
                <w:sz w:val="16"/>
                <w:szCs w:val="16"/>
              </w:rPr>
              <w:t>1.278</w:t>
            </w:r>
          </w:p>
        </w:tc>
        <w:tc>
          <w:tcPr>
            <w:tcW w:w="599" w:type="dxa"/>
            <w:tcBorders>
              <w:top w:val="nil"/>
              <w:left w:val="nil"/>
              <w:bottom w:val="nil"/>
              <w:right w:val="nil"/>
            </w:tcBorders>
            <w:shd w:val="clear" w:color="auto" w:fill="auto"/>
            <w:noWrap/>
          </w:tcPr>
          <w:p w14:paraId="09324E08" w14:textId="77777777" w:rsidR="00B178AB" w:rsidRPr="0092743E" w:rsidRDefault="00B178AB" w:rsidP="001C3C4D">
            <w:pPr>
              <w:spacing w:after="0"/>
              <w:jc w:val="right"/>
              <w:rPr>
                <w:sz w:val="16"/>
                <w:szCs w:val="16"/>
              </w:rPr>
            </w:pPr>
            <w:r w:rsidRPr="001E60E3">
              <w:rPr>
                <w:sz w:val="16"/>
                <w:szCs w:val="16"/>
              </w:rPr>
              <w:t>1.282</w:t>
            </w:r>
          </w:p>
        </w:tc>
        <w:tc>
          <w:tcPr>
            <w:tcW w:w="598" w:type="dxa"/>
            <w:tcBorders>
              <w:top w:val="nil"/>
              <w:left w:val="nil"/>
              <w:bottom w:val="nil"/>
              <w:right w:val="nil"/>
            </w:tcBorders>
            <w:shd w:val="clear" w:color="auto" w:fill="auto"/>
            <w:noWrap/>
          </w:tcPr>
          <w:p w14:paraId="69E836C3" w14:textId="77777777" w:rsidR="00B178AB" w:rsidRPr="0092743E" w:rsidRDefault="00B178AB" w:rsidP="001C3C4D">
            <w:pPr>
              <w:spacing w:after="0"/>
              <w:jc w:val="right"/>
              <w:rPr>
                <w:sz w:val="16"/>
                <w:szCs w:val="16"/>
              </w:rPr>
            </w:pPr>
            <w:r w:rsidRPr="001E60E3">
              <w:rPr>
                <w:sz w:val="16"/>
                <w:szCs w:val="16"/>
              </w:rPr>
              <w:t>1.338</w:t>
            </w:r>
          </w:p>
        </w:tc>
        <w:tc>
          <w:tcPr>
            <w:tcW w:w="599" w:type="dxa"/>
            <w:tcBorders>
              <w:top w:val="nil"/>
              <w:left w:val="nil"/>
              <w:bottom w:val="nil"/>
              <w:right w:val="nil"/>
            </w:tcBorders>
            <w:shd w:val="clear" w:color="auto" w:fill="auto"/>
            <w:noWrap/>
          </w:tcPr>
          <w:p w14:paraId="0C89B6FA" w14:textId="77777777" w:rsidR="00B178AB" w:rsidRPr="0092743E" w:rsidRDefault="00B178AB" w:rsidP="001C3C4D">
            <w:pPr>
              <w:spacing w:after="0"/>
              <w:jc w:val="right"/>
              <w:rPr>
                <w:sz w:val="16"/>
                <w:szCs w:val="16"/>
              </w:rPr>
            </w:pPr>
            <w:r w:rsidRPr="001E60E3">
              <w:rPr>
                <w:sz w:val="16"/>
                <w:szCs w:val="16"/>
              </w:rPr>
              <w:t>1.393</w:t>
            </w:r>
          </w:p>
        </w:tc>
        <w:tc>
          <w:tcPr>
            <w:tcW w:w="598" w:type="dxa"/>
            <w:tcBorders>
              <w:top w:val="nil"/>
              <w:left w:val="nil"/>
              <w:bottom w:val="nil"/>
              <w:right w:val="nil"/>
            </w:tcBorders>
            <w:shd w:val="clear" w:color="auto" w:fill="auto"/>
            <w:noWrap/>
          </w:tcPr>
          <w:p w14:paraId="1A3D4A06" w14:textId="77777777" w:rsidR="00B178AB" w:rsidRPr="0092743E" w:rsidRDefault="00B178AB" w:rsidP="001C3C4D">
            <w:pPr>
              <w:spacing w:after="0"/>
              <w:jc w:val="right"/>
              <w:rPr>
                <w:sz w:val="16"/>
                <w:szCs w:val="16"/>
              </w:rPr>
            </w:pPr>
            <w:r w:rsidRPr="001E60E3">
              <w:rPr>
                <w:sz w:val="16"/>
                <w:szCs w:val="16"/>
              </w:rPr>
              <w:t>1.35</w:t>
            </w:r>
          </w:p>
        </w:tc>
        <w:tc>
          <w:tcPr>
            <w:tcW w:w="599" w:type="dxa"/>
            <w:tcBorders>
              <w:top w:val="nil"/>
              <w:left w:val="nil"/>
              <w:bottom w:val="nil"/>
              <w:right w:val="nil"/>
            </w:tcBorders>
            <w:shd w:val="clear" w:color="auto" w:fill="auto"/>
            <w:noWrap/>
          </w:tcPr>
          <w:p w14:paraId="3C4D7A4F" w14:textId="77777777" w:rsidR="00B178AB" w:rsidRPr="0092743E" w:rsidRDefault="00B178AB" w:rsidP="001C3C4D">
            <w:pPr>
              <w:spacing w:after="0"/>
              <w:jc w:val="right"/>
              <w:rPr>
                <w:sz w:val="16"/>
                <w:szCs w:val="16"/>
              </w:rPr>
            </w:pPr>
            <w:r w:rsidRPr="001E60E3">
              <w:rPr>
                <w:sz w:val="16"/>
                <w:szCs w:val="16"/>
              </w:rPr>
              <w:t>1.211</w:t>
            </w:r>
          </w:p>
        </w:tc>
      </w:tr>
      <w:tr w:rsidR="00B178AB" w:rsidRPr="001A273C" w14:paraId="00F461DD" w14:textId="77777777" w:rsidTr="001C3C4D">
        <w:trPr>
          <w:trHeight w:val="255"/>
        </w:trPr>
        <w:tc>
          <w:tcPr>
            <w:tcW w:w="598" w:type="dxa"/>
            <w:tcBorders>
              <w:top w:val="nil"/>
              <w:left w:val="nil"/>
              <w:right w:val="nil"/>
            </w:tcBorders>
            <w:shd w:val="clear" w:color="auto" w:fill="auto"/>
            <w:noWrap/>
          </w:tcPr>
          <w:p w14:paraId="2C5A39C0" w14:textId="77777777" w:rsidR="00B178AB" w:rsidRPr="00F04F7F" w:rsidRDefault="00B178AB" w:rsidP="001C3C4D">
            <w:pPr>
              <w:spacing w:after="0"/>
              <w:jc w:val="right"/>
              <w:rPr>
                <w:sz w:val="16"/>
                <w:szCs w:val="16"/>
              </w:rPr>
            </w:pPr>
            <w:r w:rsidRPr="001E7C39">
              <w:rPr>
                <w:sz w:val="16"/>
                <w:szCs w:val="16"/>
              </w:rPr>
              <w:t>1993</w:t>
            </w:r>
          </w:p>
        </w:tc>
        <w:tc>
          <w:tcPr>
            <w:tcW w:w="599" w:type="dxa"/>
            <w:tcBorders>
              <w:top w:val="nil"/>
              <w:left w:val="nil"/>
              <w:right w:val="nil"/>
            </w:tcBorders>
          </w:tcPr>
          <w:p w14:paraId="1C66423C" w14:textId="77777777" w:rsidR="00B178AB" w:rsidRPr="0092743E" w:rsidRDefault="00B178AB" w:rsidP="001C3C4D">
            <w:pPr>
              <w:spacing w:after="0"/>
              <w:jc w:val="right"/>
              <w:rPr>
                <w:sz w:val="16"/>
                <w:szCs w:val="16"/>
              </w:rPr>
            </w:pPr>
            <w:r w:rsidRPr="001E60E3">
              <w:rPr>
                <w:sz w:val="16"/>
                <w:szCs w:val="16"/>
              </w:rPr>
              <w:t>0.079</w:t>
            </w:r>
          </w:p>
        </w:tc>
        <w:tc>
          <w:tcPr>
            <w:tcW w:w="598" w:type="dxa"/>
            <w:tcBorders>
              <w:top w:val="nil"/>
              <w:left w:val="nil"/>
              <w:right w:val="nil"/>
            </w:tcBorders>
            <w:shd w:val="clear" w:color="auto" w:fill="auto"/>
            <w:noWrap/>
          </w:tcPr>
          <w:p w14:paraId="1A07B637" w14:textId="77777777" w:rsidR="00B178AB" w:rsidRPr="0092743E" w:rsidRDefault="00B178AB" w:rsidP="001C3C4D">
            <w:pPr>
              <w:spacing w:after="0"/>
              <w:jc w:val="right"/>
              <w:rPr>
                <w:sz w:val="16"/>
                <w:szCs w:val="16"/>
              </w:rPr>
            </w:pPr>
            <w:r w:rsidRPr="001E60E3">
              <w:rPr>
                <w:sz w:val="16"/>
                <w:szCs w:val="16"/>
              </w:rPr>
              <w:t>0.205</w:t>
            </w:r>
          </w:p>
        </w:tc>
        <w:tc>
          <w:tcPr>
            <w:tcW w:w="599" w:type="dxa"/>
            <w:tcBorders>
              <w:top w:val="nil"/>
              <w:left w:val="nil"/>
              <w:right w:val="nil"/>
            </w:tcBorders>
            <w:shd w:val="clear" w:color="auto" w:fill="auto"/>
            <w:noWrap/>
          </w:tcPr>
          <w:p w14:paraId="34E61B39" w14:textId="77777777" w:rsidR="00B178AB" w:rsidRPr="0092743E" w:rsidRDefault="00B178AB" w:rsidP="001C3C4D">
            <w:pPr>
              <w:spacing w:after="0"/>
              <w:jc w:val="right"/>
              <w:rPr>
                <w:sz w:val="16"/>
                <w:szCs w:val="16"/>
              </w:rPr>
            </w:pPr>
            <w:r w:rsidRPr="001E60E3">
              <w:rPr>
                <w:sz w:val="16"/>
                <w:szCs w:val="16"/>
              </w:rPr>
              <w:t>0.446</w:t>
            </w:r>
          </w:p>
        </w:tc>
        <w:tc>
          <w:tcPr>
            <w:tcW w:w="598" w:type="dxa"/>
            <w:tcBorders>
              <w:top w:val="nil"/>
              <w:left w:val="nil"/>
              <w:right w:val="nil"/>
            </w:tcBorders>
            <w:shd w:val="clear" w:color="auto" w:fill="auto"/>
            <w:noWrap/>
          </w:tcPr>
          <w:p w14:paraId="7AAF18DE" w14:textId="77777777" w:rsidR="00B178AB" w:rsidRPr="0092743E" w:rsidRDefault="00B178AB" w:rsidP="001C3C4D">
            <w:pPr>
              <w:spacing w:after="0"/>
              <w:jc w:val="right"/>
              <w:rPr>
                <w:sz w:val="16"/>
                <w:szCs w:val="16"/>
              </w:rPr>
            </w:pPr>
            <w:r w:rsidRPr="001E60E3">
              <w:rPr>
                <w:sz w:val="16"/>
                <w:szCs w:val="16"/>
              </w:rPr>
              <w:t>0.736</w:t>
            </w:r>
          </w:p>
        </w:tc>
        <w:tc>
          <w:tcPr>
            <w:tcW w:w="599" w:type="dxa"/>
            <w:tcBorders>
              <w:top w:val="nil"/>
              <w:left w:val="nil"/>
              <w:right w:val="nil"/>
            </w:tcBorders>
            <w:shd w:val="clear" w:color="auto" w:fill="auto"/>
            <w:noWrap/>
          </w:tcPr>
          <w:p w14:paraId="2A5A0193" w14:textId="77777777" w:rsidR="00B178AB" w:rsidRPr="0092743E" w:rsidRDefault="00B178AB" w:rsidP="001C3C4D">
            <w:pPr>
              <w:spacing w:after="0"/>
              <w:jc w:val="right"/>
              <w:rPr>
                <w:sz w:val="16"/>
                <w:szCs w:val="16"/>
              </w:rPr>
            </w:pPr>
            <w:r w:rsidRPr="001E60E3">
              <w:rPr>
                <w:sz w:val="16"/>
                <w:szCs w:val="16"/>
              </w:rPr>
              <w:t>0.945</w:t>
            </w:r>
          </w:p>
        </w:tc>
        <w:tc>
          <w:tcPr>
            <w:tcW w:w="598" w:type="dxa"/>
            <w:tcBorders>
              <w:top w:val="nil"/>
              <w:left w:val="nil"/>
              <w:right w:val="nil"/>
            </w:tcBorders>
            <w:shd w:val="clear" w:color="auto" w:fill="auto"/>
            <w:noWrap/>
          </w:tcPr>
          <w:p w14:paraId="59FB20DE" w14:textId="77777777" w:rsidR="00B178AB" w:rsidRPr="0092743E" w:rsidRDefault="00B178AB" w:rsidP="001C3C4D">
            <w:pPr>
              <w:spacing w:after="0"/>
              <w:jc w:val="right"/>
              <w:rPr>
                <w:sz w:val="16"/>
                <w:szCs w:val="16"/>
              </w:rPr>
            </w:pPr>
            <w:r w:rsidRPr="001E60E3">
              <w:rPr>
                <w:sz w:val="16"/>
                <w:szCs w:val="16"/>
              </w:rPr>
              <w:t>1.061</w:t>
            </w:r>
          </w:p>
        </w:tc>
        <w:tc>
          <w:tcPr>
            <w:tcW w:w="599" w:type="dxa"/>
            <w:tcBorders>
              <w:top w:val="nil"/>
              <w:left w:val="nil"/>
              <w:right w:val="nil"/>
            </w:tcBorders>
            <w:shd w:val="clear" w:color="auto" w:fill="auto"/>
            <w:noWrap/>
          </w:tcPr>
          <w:p w14:paraId="1228D4E5" w14:textId="77777777" w:rsidR="00B178AB" w:rsidRPr="0092743E" w:rsidRDefault="00B178AB" w:rsidP="001C3C4D">
            <w:pPr>
              <w:spacing w:after="0"/>
              <w:jc w:val="right"/>
              <w:rPr>
                <w:sz w:val="16"/>
                <w:szCs w:val="16"/>
              </w:rPr>
            </w:pPr>
            <w:r w:rsidRPr="001E60E3">
              <w:rPr>
                <w:sz w:val="16"/>
                <w:szCs w:val="16"/>
              </w:rPr>
              <w:t>1.155</w:t>
            </w:r>
          </w:p>
        </w:tc>
        <w:tc>
          <w:tcPr>
            <w:tcW w:w="598" w:type="dxa"/>
            <w:tcBorders>
              <w:top w:val="nil"/>
              <w:left w:val="nil"/>
              <w:right w:val="nil"/>
            </w:tcBorders>
            <w:shd w:val="clear" w:color="auto" w:fill="auto"/>
            <w:noWrap/>
          </w:tcPr>
          <w:p w14:paraId="437C0C6A" w14:textId="77777777" w:rsidR="00B178AB" w:rsidRPr="0092743E" w:rsidRDefault="00B178AB" w:rsidP="001C3C4D">
            <w:pPr>
              <w:spacing w:after="0"/>
              <w:jc w:val="right"/>
              <w:rPr>
                <w:sz w:val="16"/>
                <w:szCs w:val="16"/>
              </w:rPr>
            </w:pPr>
            <w:r w:rsidRPr="001E60E3">
              <w:rPr>
                <w:sz w:val="16"/>
                <w:szCs w:val="16"/>
              </w:rPr>
              <w:t>1.243</w:t>
            </w:r>
          </w:p>
        </w:tc>
        <w:tc>
          <w:tcPr>
            <w:tcW w:w="599" w:type="dxa"/>
            <w:tcBorders>
              <w:top w:val="nil"/>
              <w:left w:val="nil"/>
              <w:right w:val="nil"/>
            </w:tcBorders>
            <w:shd w:val="clear" w:color="auto" w:fill="auto"/>
            <w:noWrap/>
          </w:tcPr>
          <w:p w14:paraId="08F51355" w14:textId="77777777" w:rsidR="00B178AB" w:rsidRPr="0092743E" w:rsidRDefault="00B178AB" w:rsidP="001C3C4D">
            <w:pPr>
              <w:spacing w:after="0"/>
              <w:jc w:val="right"/>
              <w:rPr>
                <w:sz w:val="16"/>
                <w:szCs w:val="16"/>
              </w:rPr>
            </w:pPr>
            <w:r w:rsidRPr="001E60E3">
              <w:rPr>
                <w:sz w:val="16"/>
                <w:szCs w:val="16"/>
              </w:rPr>
              <w:t>1.285</w:t>
            </w:r>
          </w:p>
        </w:tc>
        <w:tc>
          <w:tcPr>
            <w:tcW w:w="598" w:type="dxa"/>
            <w:tcBorders>
              <w:top w:val="nil"/>
              <w:left w:val="nil"/>
              <w:right w:val="nil"/>
            </w:tcBorders>
            <w:shd w:val="clear" w:color="auto" w:fill="auto"/>
            <w:noWrap/>
          </w:tcPr>
          <w:p w14:paraId="3CF348AB" w14:textId="77777777" w:rsidR="00B178AB" w:rsidRPr="0092743E" w:rsidRDefault="00B178AB" w:rsidP="001C3C4D">
            <w:pPr>
              <w:spacing w:after="0"/>
              <w:jc w:val="right"/>
              <w:rPr>
                <w:sz w:val="16"/>
                <w:szCs w:val="16"/>
              </w:rPr>
            </w:pPr>
            <w:r w:rsidRPr="001E60E3">
              <w:rPr>
                <w:sz w:val="16"/>
                <w:szCs w:val="16"/>
              </w:rPr>
              <w:t>1.278</w:t>
            </w:r>
          </w:p>
        </w:tc>
        <w:tc>
          <w:tcPr>
            <w:tcW w:w="599" w:type="dxa"/>
            <w:tcBorders>
              <w:top w:val="nil"/>
              <w:left w:val="nil"/>
              <w:right w:val="nil"/>
            </w:tcBorders>
            <w:shd w:val="clear" w:color="auto" w:fill="auto"/>
            <w:noWrap/>
          </w:tcPr>
          <w:p w14:paraId="5C37A914" w14:textId="77777777" w:rsidR="00B178AB" w:rsidRPr="0092743E" w:rsidRDefault="00B178AB" w:rsidP="001C3C4D">
            <w:pPr>
              <w:spacing w:after="0"/>
              <w:jc w:val="right"/>
              <w:rPr>
                <w:sz w:val="16"/>
                <w:szCs w:val="16"/>
              </w:rPr>
            </w:pPr>
            <w:r w:rsidRPr="001E60E3">
              <w:rPr>
                <w:sz w:val="16"/>
                <w:szCs w:val="16"/>
              </w:rPr>
              <w:t>1.282</w:t>
            </w:r>
          </w:p>
        </w:tc>
        <w:tc>
          <w:tcPr>
            <w:tcW w:w="598" w:type="dxa"/>
            <w:tcBorders>
              <w:top w:val="nil"/>
              <w:left w:val="nil"/>
              <w:right w:val="nil"/>
            </w:tcBorders>
            <w:shd w:val="clear" w:color="auto" w:fill="auto"/>
            <w:noWrap/>
          </w:tcPr>
          <w:p w14:paraId="5E5E3FC0" w14:textId="77777777" w:rsidR="00B178AB" w:rsidRPr="0092743E" w:rsidRDefault="00B178AB" w:rsidP="001C3C4D">
            <w:pPr>
              <w:spacing w:after="0"/>
              <w:jc w:val="right"/>
              <w:rPr>
                <w:sz w:val="16"/>
                <w:szCs w:val="16"/>
              </w:rPr>
            </w:pPr>
            <w:r w:rsidRPr="001E60E3">
              <w:rPr>
                <w:sz w:val="16"/>
                <w:szCs w:val="16"/>
              </w:rPr>
              <w:t>1.338</w:t>
            </w:r>
          </w:p>
        </w:tc>
        <w:tc>
          <w:tcPr>
            <w:tcW w:w="599" w:type="dxa"/>
            <w:tcBorders>
              <w:top w:val="nil"/>
              <w:left w:val="nil"/>
              <w:right w:val="nil"/>
            </w:tcBorders>
            <w:shd w:val="clear" w:color="auto" w:fill="auto"/>
            <w:noWrap/>
          </w:tcPr>
          <w:p w14:paraId="60C0A0A2" w14:textId="77777777" w:rsidR="00B178AB" w:rsidRPr="0092743E" w:rsidRDefault="00B178AB" w:rsidP="001C3C4D">
            <w:pPr>
              <w:spacing w:after="0"/>
              <w:jc w:val="right"/>
              <w:rPr>
                <w:sz w:val="16"/>
                <w:szCs w:val="16"/>
              </w:rPr>
            </w:pPr>
            <w:r w:rsidRPr="001E60E3">
              <w:rPr>
                <w:sz w:val="16"/>
                <w:szCs w:val="16"/>
              </w:rPr>
              <w:t>1.393</w:t>
            </w:r>
          </w:p>
        </w:tc>
        <w:tc>
          <w:tcPr>
            <w:tcW w:w="598" w:type="dxa"/>
            <w:tcBorders>
              <w:top w:val="nil"/>
              <w:left w:val="nil"/>
              <w:right w:val="nil"/>
            </w:tcBorders>
            <w:shd w:val="clear" w:color="auto" w:fill="auto"/>
            <w:noWrap/>
          </w:tcPr>
          <w:p w14:paraId="58DF58AB" w14:textId="77777777" w:rsidR="00B178AB" w:rsidRPr="0092743E" w:rsidRDefault="00B178AB" w:rsidP="001C3C4D">
            <w:pPr>
              <w:spacing w:after="0"/>
              <w:jc w:val="right"/>
              <w:rPr>
                <w:sz w:val="16"/>
                <w:szCs w:val="16"/>
              </w:rPr>
            </w:pPr>
            <w:r w:rsidRPr="001E60E3">
              <w:rPr>
                <w:sz w:val="16"/>
                <w:szCs w:val="16"/>
              </w:rPr>
              <w:t>1.35</w:t>
            </w:r>
          </w:p>
        </w:tc>
        <w:tc>
          <w:tcPr>
            <w:tcW w:w="599" w:type="dxa"/>
            <w:tcBorders>
              <w:top w:val="nil"/>
              <w:left w:val="nil"/>
              <w:right w:val="nil"/>
            </w:tcBorders>
            <w:shd w:val="clear" w:color="auto" w:fill="auto"/>
            <w:noWrap/>
          </w:tcPr>
          <w:p w14:paraId="0B596E98" w14:textId="77777777" w:rsidR="00B178AB" w:rsidRPr="0092743E" w:rsidRDefault="00B178AB" w:rsidP="001C3C4D">
            <w:pPr>
              <w:spacing w:after="0"/>
              <w:jc w:val="right"/>
              <w:rPr>
                <w:sz w:val="16"/>
                <w:szCs w:val="16"/>
              </w:rPr>
            </w:pPr>
            <w:r w:rsidRPr="001E60E3">
              <w:rPr>
                <w:sz w:val="16"/>
                <w:szCs w:val="16"/>
              </w:rPr>
              <w:t>1.211</w:t>
            </w:r>
          </w:p>
        </w:tc>
      </w:tr>
      <w:tr w:rsidR="00B178AB" w:rsidRPr="001A273C" w14:paraId="34BC457D" w14:textId="77777777" w:rsidTr="001C3C4D">
        <w:trPr>
          <w:trHeight w:val="255"/>
        </w:trPr>
        <w:tc>
          <w:tcPr>
            <w:tcW w:w="598" w:type="dxa"/>
            <w:tcBorders>
              <w:left w:val="nil"/>
              <w:right w:val="nil"/>
            </w:tcBorders>
            <w:shd w:val="clear" w:color="auto" w:fill="auto"/>
            <w:noWrap/>
          </w:tcPr>
          <w:p w14:paraId="3A5B07F1" w14:textId="77777777" w:rsidR="00B178AB" w:rsidRPr="00F04F7F" w:rsidRDefault="00B178AB" w:rsidP="001C3C4D">
            <w:pPr>
              <w:spacing w:after="0"/>
              <w:jc w:val="right"/>
              <w:rPr>
                <w:sz w:val="16"/>
                <w:szCs w:val="16"/>
              </w:rPr>
            </w:pPr>
            <w:r w:rsidRPr="001E7C39">
              <w:rPr>
                <w:sz w:val="16"/>
                <w:szCs w:val="16"/>
              </w:rPr>
              <w:t>1994</w:t>
            </w:r>
          </w:p>
        </w:tc>
        <w:tc>
          <w:tcPr>
            <w:tcW w:w="599" w:type="dxa"/>
            <w:tcBorders>
              <w:left w:val="nil"/>
              <w:right w:val="nil"/>
            </w:tcBorders>
          </w:tcPr>
          <w:p w14:paraId="514C8C48" w14:textId="77777777" w:rsidR="00B178AB" w:rsidRPr="0092743E" w:rsidRDefault="00B178AB" w:rsidP="001C3C4D">
            <w:pPr>
              <w:spacing w:after="0"/>
              <w:jc w:val="right"/>
              <w:rPr>
                <w:sz w:val="16"/>
                <w:szCs w:val="16"/>
              </w:rPr>
            </w:pPr>
            <w:r w:rsidRPr="001E60E3">
              <w:rPr>
                <w:sz w:val="16"/>
                <w:szCs w:val="16"/>
              </w:rPr>
              <w:t>0.049</w:t>
            </w:r>
          </w:p>
        </w:tc>
        <w:tc>
          <w:tcPr>
            <w:tcW w:w="598" w:type="dxa"/>
            <w:tcBorders>
              <w:left w:val="nil"/>
              <w:right w:val="nil"/>
            </w:tcBorders>
            <w:shd w:val="clear" w:color="auto" w:fill="auto"/>
            <w:noWrap/>
          </w:tcPr>
          <w:p w14:paraId="00AE8266" w14:textId="77777777" w:rsidR="00B178AB" w:rsidRPr="0092743E" w:rsidRDefault="00B178AB" w:rsidP="001C3C4D">
            <w:pPr>
              <w:spacing w:after="0"/>
              <w:jc w:val="right"/>
              <w:rPr>
                <w:sz w:val="16"/>
                <w:szCs w:val="16"/>
              </w:rPr>
            </w:pPr>
            <w:r w:rsidRPr="001E60E3">
              <w:rPr>
                <w:sz w:val="16"/>
                <w:szCs w:val="16"/>
              </w:rPr>
              <w:t>0.204</w:t>
            </w:r>
          </w:p>
        </w:tc>
        <w:tc>
          <w:tcPr>
            <w:tcW w:w="599" w:type="dxa"/>
            <w:tcBorders>
              <w:left w:val="nil"/>
              <w:right w:val="nil"/>
            </w:tcBorders>
            <w:shd w:val="clear" w:color="auto" w:fill="auto"/>
            <w:noWrap/>
          </w:tcPr>
          <w:p w14:paraId="41CD272C" w14:textId="77777777" w:rsidR="00B178AB" w:rsidRPr="0092743E" w:rsidRDefault="00B178AB" w:rsidP="001C3C4D">
            <w:pPr>
              <w:spacing w:after="0"/>
              <w:jc w:val="right"/>
              <w:rPr>
                <w:sz w:val="16"/>
                <w:szCs w:val="16"/>
              </w:rPr>
            </w:pPr>
            <w:r w:rsidRPr="001E60E3">
              <w:rPr>
                <w:sz w:val="16"/>
                <w:szCs w:val="16"/>
              </w:rPr>
              <w:t>0.462</w:t>
            </w:r>
          </w:p>
        </w:tc>
        <w:tc>
          <w:tcPr>
            <w:tcW w:w="598" w:type="dxa"/>
            <w:tcBorders>
              <w:left w:val="nil"/>
              <w:right w:val="nil"/>
            </w:tcBorders>
            <w:shd w:val="clear" w:color="auto" w:fill="auto"/>
            <w:noWrap/>
          </w:tcPr>
          <w:p w14:paraId="76648B97" w14:textId="77777777" w:rsidR="00B178AB" w:rsidRPr="0092743E" w:rsidRDefault="00B178AB" w:rsidP="001C3C4D">
            <w:pPr>
              <w:spacing w:after="0"/>
              <w:jc w:val="right"/>
              <w:rPr>
                <w:sz w:val="16"/>
                <w:szCs w:val="16"/>
              </w:rPr>
            </w:pPr>
            <w:r w:rsidRPr="001E60E3">
              <w:rPr>
                <w:sz w:val="16"/>
                <w:szCs w:val="16"/>
              </w:rPr>
              <w:t>0.821</w:t>
            </w:r>
          </w:p>
        </w:tc>
        <w:tc>
          <w:tcPr>
            <w:tcW w:w="599" w:type="dxa"/>
            <w:tcBorders>
              <w:left w:val="nil"/>
              <w:right w:val="nil"/>
            </w:tcBorders>
            <w:shd w:val="clear" w:color="auto" w:fill="auto"/>
            <w:noWrap/>
          </w:tcPr>
          <w:p w14:paraId="0A4C0589" w14:textId="77777777" w:rsidR="00B178AB" w:rsidRPr="0092743E" w:rsidRDefault="00B178AB" w:rsidP="001C3C4D">
            <w:pPr>
              <w:spacing w:after="0"/>
              <w:jc w:val="right"/>
              <w:rPr>
                <w:sz w:val="16"/>
                <w:szCs w:val="16"/>
              </w:rPr>
            </w:pPr>
            <w:r w:rsidRPr="001E60E3">
              <w:rPr>
                <w:sz w:val="16"/>
                <w:szCs w:val="16"/>
              </w:rPr>
              <w:t>0.954</w:t>
            </w:r>
          </w:p>
        </w:tc>
        <w:tc>
          <w:tcPr>
            <w:tcW w:w="598" w:type="dxa"/>
            <w:tcBorders>
              <w:left w:val="nil"/>
              <w:right w:val="nil"/>
            </w:tcBorders>
            <w:shd w:val="clear" w:color="auto" w:fill="auto"/>
            <w:noWrap/>
          </w:tcPr>
          <w:p w14:paraId="217D1EFB" w14:textId="77777777" w:rsidR="00B178AB" w:rsidRPr="0092743E" w:rsidRDefault="00B178AB" w:rsidP="001C3C4D">
            <w:pPr>
              <w:spacing w:after="0"/>
              <w:jc w:val="right"/>
              <w:rPr>
                <w:sz w:val="16"/>
                <w:szCs w:val="16"/>
              </w:rPr>
            </w:pPr>
            <w:r w:rsidRPr="001E60E3">
              <w:rPr>
                <w:sz w:val="16"/>
                <w:szCs w:val="16"/>
              </w:rPr>
              <w:t>1.116</w:t>
            </w:r>
          </w:p>
        </w:tc>
        <w:tc>
          <w:tcPr>
            <w:tcW w:w="599" w:type="dxa"/>
            <w:tcBorders>
              <w:left w:val="nil"/>
              <w:right w:val="nil"/>
            </w:tcBorders>
            <w:shd w:val="clear" w:color="auto" w:fill="auto"/>
            <w:noWrap/>
          </w:tcPr>
          <w:p w14:paraId="581A3E3A" w14:textId="77777777" w:rsidR="00B178AB" w:rsidRPr="0092743E" w:rsidRDefault="00B178AB" w:rsidP="001C3C4D">
            <w:pPr>
              <w:spacing w:after="0"/>
              <w:jc w:val="right"/>
              <w:rPr>
                <w:sz w:val="16"/>
                <w:szCs w:val="16"/>
              </w:rPr>
            </w:pPr>
            <w:r w:rsidRPr="001E60E3">
              <w:rPr>
                <w:sz w:val="16"/>
                <w:szCs w:val="16"/>
              </w:rPr>
              <w:t>1.267</w:t>
            </w:r>
          </w:p>
        </w:tc>
        <w:tc>
          <w:tcPr>
            <w:tcW w:w="598" w:type="dxa"/>
            <w:tcBorders>
              <w:left w:val="nil"/>
              <w:right w:val="nil"/>
            </w:tcBorders>
            <w:shd w:val="clear" w:color="auto" w:fill="auto"/>
            <w:noWrap/>
          </w:tcPr>
          <w:p w14:paraId="01D21602" w14:textId="77777777" w:rsidR="00B178AB" w:rsidRPr="0092743E" w:rsidRDefault="00B178AB" w:rsidP="001C3C4D">
            <w:pPr>
              <w:spacing w:after="0"/>
              <w:jc w:val="right"/>
              <w:rPr>
                <w:sz w:val="16"/>
                <w:szCs w:val="16"/>
              </w:rPr>
            </w:pPr>
            <w:r w:rsidRPr="001E60E3">
              <w:rPr>
                <w:sz w:val="16"/>
                <w:szCs w:val="16"/>
              </w:rPr>
              <w:t>1.278</w:t>
            </w:r>
          </w:p>
        </w:tc>
        <w:tc>
          <w:tcPr>
            <w:tcW w:w="599" w:type="dxa"/>
            <w:tcBorders>
              <w:left w:val="nil"/>
              <w:right w:val="nil"/>
            </w:tcBorders>
            <w:shd w:val="clear" w:color="auto" w:fill="auto"/>
            <w:noWrap/>
          </w:tcPr>
          <w:p w14:paraId="73A30385" w14:textId="77777777" w:rsidR="00B178AB" w:rsidRPr="0092743E" w:rsidRDefault="00B178AB" w:rsidP="001C3C4D">
            <w:pPr>
              <w:spacing w:after="0"/>
              <w:jc w:val="right"/>
              <w:rPr>
                <w:sz w:val="16"/>
                <w:szCs w:val="16"/>
              </w:rPr>
            </w:pPr>
            <w:r w:rsidRPr="001E60E3">
              <w:rPr>
                <w:sz w:val="16"/>
                <w:szCs w:val="16"/>
              </w:rPr>
              <w:t>1.559</w:t>
            </w:r>
          </w:p>
        </w:tc>
        <w:tc>
          <w:tcPr>
            <w:tcW w:w="598" w:type="dxa"/>
            <w:tcBorders>
              <w:left w:val="nil"/>
              <w:right w:val="nil"/>
            </w:tcBorders>
            <w:shd w:val="clear" w:color="auto" w:fill="auto"/>
            <w:noWrap/>
          </w:tcPr>
          <w:p w14:paraId="4FCAF962" w14:textId="77777777" w:rsidR="00B178AB" w:rsidRPr="0092743E" w:rsidRDefault="00B178AB" w:rsidP="001C3C4D">
            <w:pPr>
              <w:spacing w:after="0"/>
              <w:jc w:val="right"/>
              <w:rPr>
                <w:sz w:val="16"/>
                <w:szCs w:val="16"/>
              </w:rPr>
            </w:pPr>
            <w:r w:rsidRPr="001E60E3">
              <w:rPr>
                <w:sz w:val="16"/>
                <w:szCs w:val="16"/>
              </w:rPr>
              <w:t>1.443</w:t>
            </w:r>
          </w:p>
        </w:tc>
        <w:tc>
          <w:tcPr>
            <w:tcW w:w="599" w:type="dxa"/>
            <w:tcBorders>
              <w:left w:val="nil"/>
              <w:right w:val="nil"/>
            </w:tcBorders>
            <w:shd w:val="clear" w:color="auto" w:fill="auto"/>
            <w:noWrap/>
          </w:tcPr>
          <w:p w14:paraId="38CDFCF1" w14:textId="77777777" w:rsidR="00B178AB" w:rsidRPr="0092743E" w:rsidRDefault="00B178AB" w:rsidP="001C3C4D">
            <w:pPr>
              <w:spacing w:after="0"/>
              <w:jc w:val="right"/>
              <w:rPr>
                <w:sz w:val="16"/>
                <w:szCs w:val="16"/>
              </w:rPr>
            </w:pPr>
            <w:r w:rsidRPr="001E60E3">
              <w:rPr>
                <w:sz w:val="16"/>
                <w:szCs w:val="16"/>
              </w:rPr>
              <w:t>1.367</w:t>
            </w:r>
          </w:p>
        </w:tc>
        <w:tc>
          <w:tcPr>
            <w:tcW w:w="598" w:type="dxa"/>
            <w:tcBorders>
              <w:left w:val="nil"/>
              <w:right w:val="nil"/>
            </w:tcBorders>
            <w:shd w:val="clear" w:color="auto" w:fill="auto"/>
            <w:noWrap/>
          </w:tcPr>
          <w:p w14:paraId="516D894F" w14:textId="77777777" w:rsidR="00B178AB" w:rsidRPr="0092743E" w:rsidRDefault="00B178AB" w:rsidP="001C3C4D">
            <w:pPr>
              <w:spacing w:after="0"/>
              <w:jc w:val="right"/>
              <w:rPr>
                <w:sz w:val="16"/>
                <w:szCs w:val="16"/>
              </w:rPr>
            </w:pPr>
            <w:r w:rsidRPr="001E60E3">
              <w:rPr>
                <w:sz w:val="16"/>
                <w:szCs w:val="16"/>
              </w:rPr>
              <w:t>1.385</w:t>
            </w:r>
          </w:p>
        </w:tc>
        <w:tc>
          <w:tcPr>
            <w:tcW w:w="599" w:type="dxa"/>
            <w:tcBorders>
              <w:left w:val="nil"/>
              <w:right w:val="nil"/>
            </w:tcBorders>
            <w:shd w:val="clear" w:color="auto" w:fill="auto"/>
            <w:noWrap/>
          </w:tcPr>
          <w:p w14:paraId="72397AC8" w14:textId="77777777" w:rsidR="00B178AB" w:rsidRPr="0092743E" w:rsidRDefault="00B178AB" w:rsidP="001C3C4D">
            <w:pPr>
              <w:spacing w:after="0"/>
              <w:jc w:val="right"/>
              <w:rPr>
                <w:sz w:val="16"/>
                <w:szCs w:val="16"/>
              </w:rPr>
            </w:pPr>
            <w:r w:rsidRPr="001E60E3">
              <w:rPr>
                <w:sz w:val="16"/>
                <w:szCs w:val="16"/>
              </w:rPr>
              <w:t>2.463</w:t>
            </w:r>
          </w:p>
        </w:tc>
        <w:tc>
          <w:tcPr>
            <w:tcW w:w="598" w:type="dxa"/>
            <w:tcBorders>
              <w:left w:val="nil"/>
              <w:right w:val="nil"/>
            </w:tcBorders>
            <w:shd w:val="clear" w:color="auto" w:fill="auto"/>
            <w:noWrap/>
          </w:tcPr>
          <w:p w14:paraId="222837C1" w14:textId="77777777" w:rsidR="00B178AB" w:rsidRPr="0092743E" w:rsidRDefault="00B178AB" w:rsidP="001C3C4D">
            <w:pPr>
              <w:spacing w:after="0"/>
              <w:jc w:val="right"/>
              <w:rPr>
                <w:sz w:val="16"/>
                <w:szCs w:val="16"/>
              </w:rPr>
            </w:pPr>
            <w:r w:rsidRPr="001E60E3">
              <w:rPr>
                <w:sz w:val="16"/>
                <w:szCs w:val="16"/>
              </w:rPr>
              <w:t>1.377</w:t>
            </w:r>
          </w:p>
        </w:tc>
        <w:tc>
          <w:tcPr>
            <w:tcW w:w="599" w:type="dxa"/>
            <w:tcBorders>
              <w:left w:val="nil"/>
              <w:right w:val="nil"/>
            </w:tcBorders>
            <w:shd w:val="clear" w:color="auto" w:fill="auto"/>
            <w:noWrap/>
          </w:tcPr>
          <w:p w14:paraId="7BEFAC92" w14:textId="77777777" w:rsidR="00B178AB" w:rsidRPr="0092743E" w:rsidRDefault="00B178AB" w:rsidP="001C3C4D">
            <w:pPr>
              <w:spacing w:after="0"/>
              <w:jc w:val="right"/>
              <w:rPr>
                <w:sz w:val="16"/>
                <w:szCs w:val="16"/>
              </w:rPr>
            </w:pPr>
            <w:r w:rsidRPr="001E60E3">
              <w:rPr>
                <w:sz w:val="16"/>
                <w:szCs w:val="16"/>
              </w:rPr>
              <w:t>1.462</w:t>
            </w:r>
          </w:p>
        </w:tc>
      </w:tr>
      <w:tr w:rsidR="00B178AB" w:rsidRPr="001A273C" w14:paraId="1AD603F4" w14:textId="77777777" w:rsidTr="001C3C4D">
        <w:trPr>
          <w:trHeight w:val="255"/>
        </w:trPr>
        <w:tc>
          <w:tcPr>
            <w:tcW w:w="598" w:type="dxa"/>
            <w:tcBorders>
              <w:top w:val="nil"/>
              <w:left w:val="nil"/>
              <w:bottom w:val="nil"/>
              <w:right w:val="nil"/>
            </w:tcBorders>
            <w:shd w:val="clear" w:color="auto" w:fill="auto"/>
            <w:noWrap/>
          </w:tcPr>
          <w:p w14:paraId="35C2AE58" w14:textId="77777777" w:rsidR="00B178AB" w:rsidRPr="00F04F7F" w:rsidRDefault="00B178AB" w:rsidP="001C3C4D">
            <w:pPr>
              <w:spacing w:after="0"/>
              <w:jc w:val="right"/>
              <w:rPr>
                <w:sz w:val="16"/>
                <w:szCs w:val="16"/>
              </w:rPr>
            </w:pPr>
            <w:r w:rsidRPr="001E7C39">
              <w:rPr>
                <w:sz w:val="16"/>
                <w:szCs w:val="16"/>
              </w:rPr>
              <w:t>1995</w:t>
            </w:r>
          </w:p>
        </w:tc>
        <w:tc>
          <w:tcPr>
            <w:tcW w:w="599" w:type="dxa"/>
            <w:tcBorders>
              <w:top w:val="nil"/>
              <w:left w:val="nil"/>
              <w:bottom w:val="nil"/>
              <w:right w:val="nil"/>
            </w:tcBorders>
          </w:tcPr>
          <w:p w14:paraId="08A728F5" w14:textId="77777777" w:rsidR="00B178AB" w:rsidRPr="0092743E" w:rsidRDefault="00B178AB" w:rsidP="001C3C4D">
            <w:pPr>
              <w:spacing w:after="0"/>
              <w:jc w:val="right"/>
              <w:rPr>
                <w:sz w:val="16"/>
                <w:szCs w:val="16"/>
              </w:rPr>
            </w:pPr>
            <w:r w:rsidRPr="001E60E3">
              <w:rPr>
                <w:sz w:val="16"/>
                <w:szCs w:val="16"/>
              </w:rPr>
              <w:t>0.079</w:t>
            </w:r>
          </w:p>
        </w:tc>
        <w:tc>
          <w:tcPr>
            <w:tcW w:w="598" w:type="dxa"/>
            <w:tcBorders>
              <w:top w:val="nil"/>
              <w:left w:val="nil"/>
              <w:bottom w:val="nil"/>
              <w:right w:val="nil"/>
            </w:tcBorders>
            <w:shd w:val="clear" w:color="auto" w:fill="auto"/>
            <w:noWrap/>
          </w:tcPr>
          <w:p w14:paraId="0FDB0152" w14:textId="77777777" w:rsidR="00B178AB" w:rsidRPr="0092743E" w:rsidRDefault="00B178AB" w:rsidP="001C3C4D">
            <w:pPr>
              <w:spacing w:after="0"/>
              <w:jc w:val="right"/>
              <w:rPr>
                <w:sz w:val="16"/>
                <w:szCs w:val="16"/>
              </w:rPr>
            </w:pPr>
            <w:r w:rsidRPr="001E60E3">
              <w:rPr>
                <w:sz w:val="16"/>
                <w:szCs w:val="16"/>
              </w:rPr>
              <w:t>0.205</w:t>
            </w:r>
          </w:p>
        </w:tc>
        <w:tc>
          <w:tcPr>
            <w:tcW w:w="599" w:type="dxa"/>
            <w:tcBorders>
              <w:top w:val="nil"/>
              <w:left w:val="nil"/>
              <w:bottom w:val="nil"/>
              <w:right w:val="nil"/>
            </w:tcBorders>
            <w:shd w:val="clear" w:color="auto" w:fill="auto"/>
            <w:noWrap/>
          </w:tcPr>
          <w:p w14:paraId="5FCE50BF" w14:textId="77777777" w:rsidR="00B178AB" w:rsidRPr="0092743E" w:rsidRDefault="00B178AB" w:rsidP="001C3C4D">
            <w:pPr>
              <w:spacing w:after="0"/>
              <w:jc w:val="right"/>
              <w:rPr>
                <w:sz w:val="16"/>
                <w:szCs w:val="16"/>
              </w:rPr>
            </w:pPr>
            <w:r w:rsidRPr="001E60E3">
              <w:rPr>
                <w:sz w:val="16"/>
                <w:szCs w:val="16"/>
              </w:rPr>
              <w:t>0.446</w:t>
            </w:r>
          </w:p>
        </w:tc>
        <w:tc>
          <w:tcPr>
            <w:tcW w:w="598" w:type="dxa"/>
            <w:tcBorders>
              <w:top w:val="nil"/>
              <w:left w:val="nil"/>
              <w:bottom w:val="nil"/>
              <w:right w:val="nil"/>
            </w:tcBorders>
            <w:shd w:val="clear" w:color="auto" w:fill="auto"/>
            <w:noWrap/>
          </w:tcPr>
          <w:p w14:paraId="08FCA4CE" w14:textId="77777777" w:rsidR="00B178AB" w:rsidRPr="0092743E" w:rsidRDefault="00B178AB" w:rsidP="001C3C4D">
            <w:pPr>
              <w:spacing w:after="0"/>
              <w:jc w:val="right"/>
              <w:rPr>
                <w:sz w:val="16"/>
                <w:szCs w:val="16"/>
              </w:rPr>
            </w:pPr>
            <w:r w:rsidRPr="001E60E3">
              <w:rPr>
                <w:sz w:val="16"/>
                <w:szCs w:val="16"/>
              </w:rPr>
              <w:t>0.736</w:t>
            </w:r>
          </w:p>
        </w:tc>
        <w:tc>
          <w:tcPr>
            <w:tcW w:w="599" w:type="dxa"/>
            <w:tcBorders>
              <w:top w:val="nil"/>
              <w:left w:val="nil"/>
              <w:bottom w:val="nil"/>
              <w:right w:val="nil"/>
            </w:tcBorders>
            <w:shd w:val="clear" w:color="auto" w:fill="auto"/>
            <w:noWrap/>
          </w:tcPr>
          <w:p w14:paraId="5F4B1826" w14:textId="77777777" w:rsidR="00B178AB" w:rsidRPr="0092743E" w:rsidRDefault="00B178AB" w:rsidP="001C3C4D">
            <w:pPr>
              <w:spacing w:after="0"/>
              <w:jc w:val="right"/>
              <w:rPr>
                <w:sz w:val="16"/>
                <w:szCs w:val="16"/>
              </w:rPr>
            </w:pPr>
            <w:r w:rsidRPr="001E60E3">
              <w:rPr>
                <w:sz w:val="16"/>
                <w:szCs w:val="16"/>
              </w:rPr>
              <w:t>0.945</w:t>
            </w:r>
          </w:p>
        </w:tc>
        <w:tc>
          <w:tcPr>
            <w:tcW w:w="598" w:type="dxa"/>
            <w:tcBorders>
              <w:top w:val="nil"/>
              <w:left w:val="nil"/>
              <w:bottom w:val="nil"/>
              <w:right w:val="nil"/>
            </w:tcBorders>
            <w:shd w:val="clear" w:color="auto" w:fill="auto"/>
            <w:noWrap/>
          </w:tcPr>
          <w:p w14:paraId="5EEA552D" w14:textId="77777777" w:rsidR="00B178AB" w:rsidRPr="0092743E" w:rsidRDefault="00B178AB" w:rsidP="001C3C4D">
            <w:pPr>
              <w:spacing w:after="0"/>
              <w:jc w:val="right"/>
              <w:rPr>
                <w:sz w:val="16"/>
                <w:szCs w:val="16"/>
              </w:rPr>
            </w:pPr>
            <w:r w:rsidRPr="001E60E3">
              <w:rPr>
                <w:sz w:val="16"/>
                <w:szCs w:val="16"/>
              </w:rPr>
              <w:t>1.061</w:t>
            </w:r>
          </w:p>
        </w:tc>
        <w:tc>
          <w:tcPr>
            <w:tcW w:w="599" w:type="dxa"/>
            <w:tcBorders>
              <w:top w:val="nil"/>
              <w:left w:val="nil"/>
              <w:bottom w:val="nil"/>
              <w:right w:val="nil"/>
            </w:tcBorders>
            <w:shd w:val="clear" w:color="auto" w:fill="auto"/>
            <w:noWrap/>
          </w:tcPr>
          <w:p w14:paraId="5ED28459" w14:textId="77777777" w:rsidR="00B178AB" w:rsidRPr="0092743E" w:rsidRDefault="00B178AB" w:rsidP="001C3C4D">
            <w:pPr>
              <w:spacing w:after="0"/>
              <w:jc w:val="right"/>
              <w:rPr>
                <w:sz w:val="16"/>
                <w:szCs w:val="16"/>
              </w:rPr>
            </w:pPr>
            <w:r w:rsidRPr="001E60E3">
              <w:rPr>
                <w:sz w:val="16"/>
                <w:szCs w:val="16"/>
              </w:rPr>
              <w:t>1.155</w:t>
            </w:r>
          </w:p>
        </w:tc>
        <w:tc>
          <w:tcPr>
            <w:tcW w:w="598" w:type="dxa"/>
            <w:tcBorders>
              <w:top w:val="nil"/>
              <w:left w:val="nil"/>
              <w:bottom w:val="nil"/>
              <w:right w:val="nil"/>
            </w:tcBorders>
            <w:shd w:val="clear" w:color="auto" w:fill="auto"/>
            <w:noWrap/>
          </w:tcPr>
          <w:p w14:paraId="4D2C44D7" w14:textId="77777777" w:rsidR="00B178AB" w:rsidRPr="0092743E" w:rsidRDefault="00B178AB" w:rsidP="001C3C4D">
            <w:pPr>
              <w:spacing w:after="0"/>
              <w:jc w:val="right"/>
              <w:rPr>
                <w:sz w:val="16"/>
                <w:szCs w:val="16"/>
              </w:rPr>
            </w:pPr>
            <w:r w:rsidRPr="001E60E3">
              <w:rPr>
                <w:sz w:val="16"/>
                <w:szCs w:val="16"/>
              </w:rPr>
              <w:t>1.243</w:t>
            </w:r>
          </w:p>
        </w:tc>
        <w:tc>
          <w:tcPr>
            <w:tcW w:w="599" w:type="dxa"/>
            <w:tcBorders>
              <w:top w:val="nil"/>
              <w:left w:val="nil"/>
              <w:bottom w:val="nil"/>
              <w:right w:val="nil"/>
            </w:tcBorders>
            <w:shd w:val="clear" w:color="auto" w:fill="auto"/>
            <w:noWrap/>
          </w:tcPr>
          <w:p w14:paraId="3659C545" w14:textId="77777777" w:rsidR="00B178AB" w:rsidRPr="0092743E" w:rsidRDefault="00B178AB" w:rsidP="001C3C4D">
            <w:pPr>
              <w:spacing w:after="0"/>
              <w:jc w:val="right"/>
              <w:rPr>
                <w:sz w:val="16"/>
                <w:szCs w:val="16"/>
              </w:rPr>
            </w:pPr>
            <w:r w:rsidRPr="001E60E3">
              <w:rPr>
                <w:sz w:val="16"/>
                <w:szCs w:val="16"/>
              </w:rPr>
              <w:t>1.285</w:t>
            </w:r>
          </w:p>
        </w:tc>
        <w:tc>
          <w:tcPr>
            <w:tcW w:w="598" w:type="dxa"/>
            <w:tcBorders>
              <w:top w:val="nil"/>
              <w:left w:val="nil"/>
              <w:bottom w:val="nil"/>
              <w:right w:val="nil"/>
            </w:tcBorders>
            <w:shd w:val="clear" w:color="auto" w:fill="auto"/>
            <w:noWrap/>
          </w:tcPr>
          <w:p w14:paraId="2CF1C7C0" w14:textId="77777777" w:rsidR="00B178AB" w:rsidRPr="0092743E" w:rsidRDefault="00B178AB" w:rsidP="001C3C4D">
            <w:pPr>
              <w:spacing w:after="0"/>
              <w:jc w:val="right"/>
              <w:rPr>
                <w:sz w:val="16"/>
                <w:szCs w:val="16"/>
              </w:rPr>
            </w:pPr>
            <w:r w:rsidRPr="001E60E3">
              <w:rPr>
                <w:sz w:val="16"/>
                <w:szCs w:val="16"/>
              </w:rPr>
              <w:t>1.278</w:t>
            </w:r>
          </w:p>
        </w:tc>
        <w:tc>
          <w:tcPr>
            <w:tcW w:w="599" w:type="dxa"/>
            <w:tcBorders>
              <w:top w:val="nil"/>
              <w:left w:val="nil"/>
              <w:bottom w:val="nil"/>
              <w:right w:val="nil"/>
            </w:tcBorders>
            <w:shd w:val="clear" w:color="auto" w:fill="auto"/>
            <w:noWrap/>
          </w:tcPr>
          <w:p w14:paraId="5288E8DD" w14:textId="77777777" w:rsidR="00B178AB" w:rsidRPr="0092743E" w:rsidRDefault="00B178AB" w:rsidP="001C3C4D">
            <w:pPr>
              <w:spacing w:after="0"/>
              <w:jc w:val="right"/>
              <w:rPr>
                <w:sz w:val="16"/>
                <w:szCs w:val="16"/>
              </w:rPr>
            </w:pPr>
            <w:r w:rsidRPr="001E60E3">
              <w:rPr>
                <w:sz w:val="16"/>
                <w:szCs w:val="16"/>
              </w:rPr>
              <w:t>1.282</w:t>
            </w:r>
          </w:p>
        </w:tc>
        <w:tc>
          <w:tcPr>
            <w:tcW w:w="598" w:type="dxa"/>
            <w:tcBorders>
              <w:top w:val="nil"/>
              <w:left w:val="nil"/>
              <w:bottom w:val="nil"/>
              <w:right w:val="nil"/>
            </w:tcBorders>
            <w:shd w:val="clear" w:color="auto" w:fill="auto"/>
            <w:noWrap/>
          </w:tcPr>
          <w:p w14:paraId="695A5780" w14:textId="77777777" w:rsidR="00B178AB" w:rsidRPr="0092743E" w:rsidRDefault="00B178AB" w:rsidP="001C3C4D">
            <w:pPr>
              <w:spacing w:after="0"/>
              <w:jc w:val="right"/>
              <w:rPr>
                <w:sz w:val="16"/>
                <w:szCs w:val="16"/>
              </w:rPr>
            </w:pPr>
            <w:r w:rsidRPr="001E60E3">
              <w:rPr>
                <w:sz w:val="16"/>
                <w:szCs w:val="16"/>
              </w:rPr>
              <w:t>1.338</w:t>
            </w:r>
          </w:p>
        </w:tc>
        <w:tc>
          <w:tcPr>
            <w:tcW w:w="599" w:type="dxa"/>
            <w:tcBorders>
              <w:top w:val="nil"/>
              <w:left w:val="nil"/>
              <w:bottom w:val="nil"/>
              <w:right w:val="nil"/>
            </w:tcBorders>
            <w:shd w:val="clear" w:color="auto" w:fill="auto"/>
            <w:noWrap/>
          </w:tcPr>
          <w:p w14:paraId="49DBB4F2" w14:textId="77777777" w:rsidR="00B178AB" w:rsidRPr="0092743E" w:rsidRDefault="00B178AB" w:rsidP="001C3C4D">
            <w:pPr>
              <w:spacing w:after="0"/>
              <w:jc w:val="right"/>
              <w:rPr>
                <w:sz w:val="16"/>
                <w:szCs w:val="16"/>
              </w:rPr>
            </w:pPr>
            <w:r w:rsidRPr="001E60E3">
              <w:rPr>
                <w:sz w:val="16"/>
                <w:szCs w:val="16"/>
              </w:rPr>
              <w:t>1.393</w:t>
            </w:r>
          </w:p>
        </w:tc>
        <w:tc>
          <w:tcPr>
            <w:tcW w:w="598" w:type="dxa"/>
            <w:tcBorders>
              <w:top w:val="nil"/>
              <w:left w:val="nil"/>
              <w:bottom w:val="nil"/>
              <w:right w:val="nil"/>
            </w:tcBorders>
            <w:shd w:val="clear" w:color="auto" w:fill="auto"/>
            <w:noWrap/>
          </w:tcPr>
          <w:p w14:paraId="0CB993E4" w14:textId="77777777" w:rsidR="00B178AB" w:rsidRPr="0092743E" w:rsidRDefault="00B178AB" w:rsidP="001C3C4D">
            <w:pPr>
              <w:spacing w:after="0"/>
              <w:jc w:val="right"/>
              <w:rPr>
                <w:sz w:val="16"/>
                <w:szCs w:val="16"/>
              </w:rPr>
            </w:pPr>
            <w:r w:rsidRPr="001E60E3">
              <w:rPr>
                <w:sz w:val="16"/>
                <w:szCs w:val="16"/>
              </w:rPr>
              <w:t>1.35</w:t>
            </w:r>
          </w:p>
        </w:tc>
        <w:tc>
          <w:tcPr>
            <w:tcW w:w="599" w:type="dxa"/>
            <w:tcBorders>
              <w:top w:val="nil"/>
              <w:left w:val="nil"/>
              <w:bottom w:val="nil"/>
              <w:right w:val="nil"/>
            </w:tcBorders>
            <w:shd w:val="clear" w:color="auto" w:fill="auto"/>
            <w:noWrap/>
          </w:tcPr>
          <w:p w14:paraId="466B3B7D" w14:textId="77777777" w:rsidR="00B178AB" w:rsidRPr="0092743E" w:rsidRDefault="00B178AB" w:rsidP="001C3C4D">
            <w:pPr>
              <w:spacing w:after="0"/>
              <w:jc w:val="right"/>
              <w:rPr>
                <w:sz w:val="16"/>
                <w:szCs w:val="16"/>
              </w:rPr>
            </w:pPr>
            <w:r w:rsidRPr="001E60E3">
              <w:rPr>
                <w:sz w:val="16"/>
                <w:szCs w:val="16"/>
              </w:rPr>
              <w:t>1.211</w:t>
            </w:r>
          </w:p>
        </w:tc>
      </w:tr>
      <w:tr w:rsidR="00B178AB" w:rsidRPr="001A273C" w14:paraId="54D1C25A" w14:textId="77777777" w:rsidTr="001C3C4D">
        <w:trPr>
          <w:trHeight w:val="255"/>
        </w:trPr>
        <w:tc>
          <w:tcPr>
            <w:tcW w:w="598" w:type="dxa"/>
            <w:tcBorders>
              <w:top w:val="nil"/>
              <w:left w:val="nil"/>
              <w:right w:val="nil"/>
            </w:tcBorders>
            <w:shd w:val="clear" w:color="auto" w:fill="auto"/>
            <w:noWrap/>
          </w:tcPr>
          <w:p w14:paraId="1F625D71" w14:textId="77777777" w:rsidR="00B178AB" w:rsidRPr="00F04F7F" w:rsidRDefault="00B178AB" w:rsidP="001C3C4D">
            <w:pPr>
              <w:spacing w:after="0"/>
              <w:jc w:val="right"/>
              <w:rPr>
                <w:sz w:val="16"/>
                <w:szCs w:val="16"/>
              </w:rPr>
            </w:pPr>
            <w:r w:rsidRPr="001E7C39">
              <w:rPr>
                <w:sz w:val="16"/>
                <w:szCs w:val="16"/>
              </w:rPr>
              <w:t>1996</w:t>
            </w:r>
          </w:p>
        </w:tc>
        <w:tc>
          <w:tcPr>
            <w:tcW w:w="599" w:type="dxa"/>
            <w:tcBorders>
              <w:top w:val="nil"/>
              <w:left w:val="nil"/>
              <w:right w:val="nil"/>
            </w:tcBorders>
          </w:tcPr>
          <w:p w14:paraId="1BA77B90" w14:textId="77777777" w:rsidR="00B178AB" w:rsidRPr="0092743E" w:rsidRDefault="00B178AB" w:rsidP="001C3C4D">
            <w:pPr>
              <w:spacing w:after="0"/>
              <w:jc w:val="right"/>
              <w:rPr>
                <w:sz w:val="16"/>
                <w:szCs w:val="16"/>
              </w:rPr>
            </w:pPr>
            <w:r w:rsidRPr="001E60E3">
              <w:rPr>
                <w:sz w:val="16"/>
                <w:szCs w:val="16"/>
              </w:rPr>
              <w:t>0.044</w:t>
            </w:r>
          </w:p>
        </w:tc>
        <w:tc>
          <w:tcPr>
            <w:tcW w:w="598" w:type="dxa"/>
            <w:tcBorders>
              <w:top w:val="nil"/>
              <w:left w:val="nil"/>
              <w:right w:val="nil"/>
            </w:tcBorders>
            <w:shd w:val="clear" w:color="auto" w:fill="auto"/>
            <w:noWrap/>
          </w:tcPr>
          <w:p w14:paraId="033C100B" w14:textId="77777777" w:rsidR="00B178AB" w:rsidRPr="0092743E" w:rsidRDefault="00B178AB" w:rsidP="001C3C4D">
            <w:pPr>
              <w:spacing w:after="0"/>
              <w:jc w:val="right"/>
              <w:rPr>
                <w:sz w:val="16"/>
                <w:szCs w:val="16"/>
              </w:rPr>
            </w:pPr>
            <w:r w:rsidRPr="001E60E3">
              <w:rPr>
                <w:sz w:val="16"/>
                <w:szCs w:val="16"/>
              </w:rPr>
              <w:t>0.161</w:t>
            </w:r>
          </w:p>
        </w:tc>
        <w:tc>
          <w:tcPr>
            <w:tcW w:w="599" w:type="dxa"/>
            <w:tcBorders>
              <w:top w:val="nil"/>
              <w:left w:val="nil"/>
              <w:right w:val="nil"/>
            </w:tcBorders>
            <w:shd w:val="clear" w:color="auto" w:fill="auto"/>
            <w:noWrap/>
          </w:tcPr>
          <w:p w14:paraId="32402979" w14:textId="77777777" w:rsidR="00B178AB" w:rsidRPr="0092743E" w:rsidRDefault="00B178AB" w:rsidP="001C3C4D">
            <w:pPr>
              <w:spacing w:after="0"/>
              <w:jc w:val="right"/>
              <w:rPr>
                <w:sz w:val="16"/>
                <w:szCs w:val="16"/>
              </w:rPr>
            </w:pPr>
            <w:r w:rsidRPr="001E60E3">
              <w:rPr>
                <w:sz w:val="16"/>
                <w:szCs w:val="16"/>
              </w:rPr>
              <w:t>0.417</w:t>
            </w:r>
          </w:p>
        </w:tc>
        <w:tc>
          <w:tcPr>
            <w:tcW w:w="598" w:type="dxa"/>
            <w:tcBorders>
              <w:top w:val="nil"/>
              <w:left w:val="nil"/>
              <w:right w:val="nil"/>
            </w:tcBorders>
            <w:shd w:val="clear" w:color="auto" w:fill="auto"/>
            <w:noWrap/>
          </w:tcPr>
          <w:p w14:paraId="6283D8A1" w14:textId="77777777" w:rsidR="00B178AB" w:rsidRPr="0092743E" w:rsidRDefault="00B178AB" w:rsidP="001C3C4D">
            <w:pPr>
              <w:spacing w:after="0"/>
              <w:jc w:val="right"/>
              <w:rPr>
                <w:sz w:val="16"/>
                <w:szCs w:val="16"/>
              </w:rPr>
            </w:pPr>
            <w:r w:rsidRPr="001E60E3">
              <w:rPr>
                <w:sz w:val="16"/>
                <w:szCs w:val="16"/>
              </w:rPr>
              <w:t>0.704</w:t>
            </w:r>
          </w:p>
        </w:tc>
        <w:tc>
          <w:tcPr>
            <w:tcW w:w="599" w:type="dxa"/>
            <w:tcBorders>
              <w:top w:val="nil"/>
              <w:left w:val="nil"/>
              <w:right w:val="nil"/>
            </w:tcBorders>
            <w:shd w:val="clear" w:color="auto" w:fill="auto"/>
            <w:noWrap/>
          </w:tcPr>
          <w:p w14:paraId="771A88E1" w14:textId="77777777" w:rsidR="00B178AB" w:rsidRPr="0092743E" w:rsidRDefault="00B178AB" w:rsidP="001C3C4D">
            <w:pPr>
              <w:spacing w:after="0"/>
              <w:jc w:val="right"/>
              <w:rPr>
                <w:sz w:val="16"/>
                <w:szCs w:val="16"/>
              </w:rPr>
            </w:pPr>
            <w:r w:rsidRPr="001E60E3">
              <w:rPr>
                <w:sz w:val="16"/>
                <w:szCs w:val="16"/>
              </w:rPr>
              <w:t>0.906</w:t>
            </w:r>
          </w:p>
        </w:tc>
        <w:tc>
          <w:tcPr>
            <w:tcW w:w="598" w:type="dxa"/>
            <w:tcBorders>
              <w:top w:val="nil"/>
              <w:left w:val="nil"/>
              <w:right w:val="nil"/>
            </w:tcBorders>
            <w:shd w:val="clear" w:color="auto" w:fill="auto"/>
            <w:noWrap/>
          </w:tcPr>
          <w:p w14:paraId="50020B42" w14:textId="77777777" w:rsidR="00B178AB" w:rsidRPr="0092743E" w:rsidRDefault="00B178AB" w:rsidP="001C3C4D">
            <w:pPr>
              <w:spacing w:after="0"/>
              <w:jc w:val="right"/>
              <w:rPr>
                <w:sz w:val="16"/>
                <w:szCs w:val="16"/>
              </w:rPr>
            </w:pPr>
            <w:r w:rsidRPr="001E60E3">
              <w:rPr>
                <w:sz w:val="16"/>
                <w:szCs w:val="16"/>
              </w:rPr>
              <w:t>1.045</w:t>
            </w:r>
          </w:p>
        </w:tc>
        <w:tc>
          <w:tcPr>
            <w:tcW w:w="599" w:type="dxa"/>
            <w:tcBorders>
              <w:top w:val="nil"/>
              <w:left w:val="nil"/>
              <w:right w:val="nil"/>
            </w:tcBorders>
            <w:shd w:val="clear" w:color="auto" w:fill="auto"/>
            <w:noWrap/>
          </w:tcPr>
          <w:p w14:paraId="7976D5FD" w14:textId="77777777" w:rsidR="00B178AB" w:rsidRPr="0092743E" w:rsidRDefault="00B178AB" w:rsidP="001C3C4D">
            <w:pPr>
              <w:spacing w:after="0"/>
              <w:jc w:val="right"/>
              <w:rPr>
                <w:sz w:val="16"/>
                <w:szCs w:val="16"/>
              </w:rPr>
            </w:pPr>
            <w:r w:rsidRPr="001E60E3">
              <w:rPr>
                <w:sz w:val="16"/>
                <w:szCs w:val="16"/>
              </w:rPr>
              <w:t>1.161</w:t>
            </w:r>
          </w:p>
        </w:tc>
        <w:tc>
          <w:tcPr>
            <w:tcW w:w="598" w:type="dxa"/>
            <w:tcBorders>
              <w:top w:val="nil"/>
              <w:left w:val="nil"/>
              <w:right w:val="nil"/>
            </w:tcBorders>
            <w:shd w:val="clear" w:color="auto" w:fill="auto"/>
            <w:noWrap/>
          </w:tcPr>
          <w:p w14:paraId="5EFC4425" w14:textId="77777777" w:rsidR="00B178AB" w:rsidRPr="0092743E" w:rsidRDefault="00B178AB" w:rsidP="001C3C4D">
            <w:pPr>
              <w:spacing w:after="0"/>
              <w:jc w:val="right"/>
              <w:rPr>
                <w:sz w:val="16"/>
                <w:szCs w:val="16"/>
              </w:rPr>
            </w:pPr>
            <w:r w:rsidRPr="001E60E3">
              <w:rPr>
                <w:sz w:val="16"/>
                <w:szCs w:val="16"/>
              </w:rPr>
              <w:t>1.261</w:t>
            </w:r>
          </w:p>
        </w:tc>
        <w:tc>
          <w:tcPr>
            <w:tcW w:w="599" w:type="dxa"/>
            <w:tcBorders>
              <w:top w:val="nil"/>
              <w:left w:val="nil"/>
              <w:right w:val="nil"/>
            </w:tcBorders>
            <w:shd w:val="clear" w:color="auto" w:fill="auto"/>
            <w:noWrap/>
          </w:tcPr>
          <w:p w14:paraId="0ECF1563" w14:textId="77777777" w:rsidR="00B178AB" w:rsidRPr="0092743E" w:rsidRDefault="00B178AB" w:rsidP="001C3C4D">
            <w:pPr>
              <w:spacing w:after="0"/>
              <w:jc w:val="right"/>
              <w:rPr>
                <w:sz w:val="16"/>
                <w:szCs w:val="16"/>
              </w:rPr>
            </w:pPr>
            <w:r w:rsidRPr="001E60E3">
              <w:rPr>
                <w:sz w:val="16"/>
                <w:szCs w:val="16"/>
              </w:rPr>
              <w:t>1.321</w:t>
            </w:r>
          </w:p>
        </w:tc>
        <w:tc>
          <w:tcPr>
            <w:tcW w:w="598" w:type="dxa"/>
            <w:tcBorders>
              <w:top w:val="nil"/>
              <w:left w:val="nil"/>
              <w:right w:val="nil"/>
            </w:tcBorders>
            <w:shd w:val="clear" w:color="auto" w:fill="auto"/>
            <w:noWrap/>
          </w:tcPr>
          <w:p w14:paraId="3974378E" w14:textId="77777777" w:rsidR="00B178AB" w:rsidRPr="0092743E" w:rsidRDefault="00B178AB" w:rsidP="001C3C4D">
            <w:pPr>
              <w:spacing w:after="0"/>
              <w:jc w:val="right"/>
              <w:rPr>
                <w:sz w:val="16"/>
                <w:szCs w:val="16"/>
              </w:rPr>
            </w:pPr>
            <w:r w:rsidRPr="001E60E3">
              <w:rPr>
                <w:sz w:val="16"/>
                <w:szCs w:val="16"/>
              </w:rPr>
              <w:t>1.351</w:t>
            </w:r>
          </w:p>
        </w:tc>
        <w:tc>
          <w:tcPr>
            <w:tcW w:w="599" w:type="dxa"/>
            <w:tcBorders>
              <w:top w:val="nil"/>
              <w:left w:val="nil"/>
              <w:right w:val="nil"/>
            </w:tcBorders>
            <w:shd w:val="clear" w:color="auto" w:fill="auto"/>
            <w:noWrap/>
          </w:tcPr>
          <w:p w14:paraId="3A840C17" w14:textId="77777777" w:rsidR="00B178AB" w:rsidRPr="0092743E" w:rsidRDefault="00B178AB" w:rsidP="001C3C4D">
            <w:pPr>
              <w:spacing w:after="0"/>
              <w:jc w:val="right"/>
              <w:rPr>
                <w:sz w:val="16"/>
                <w:szCs w:val="16"/>
              </w:rPr>
            </w:pPr>
            <w:r w:rsidRPr="001E60E3">
              <w:rPr>
                <w:sz w:val="16"/>
                <w:szCs w:val="16"/>
              </w:rPr>
              <w:t>1.383</w:t>
            </w:r>
          </w:p>
        </w:tc>
        <w:tc>
          <w:tcPr>
            <w:tcW w:w="598" w:type="dxa"/>
            <w:tcBorders>
              <w:top w:val="nil"/>
              <w:left w:val="nil"/>
              <w:right w:val="nil"/>
            </w:tcBorders>
            <w:shd w:val="clear" w:color="auto" w:fill="auto"/>
            <w:noWrap/>
          </w:tcPr>
          <w:p w14:paraId="76D0AF76" w14:textId="77777777" w:rsidR="00B178AB" w:rsidRPr="0092743E" w:rsidRDefault="00B178AB" w:rsidP="001C3C4D">
            <w:pPr>
              <w:spacing w:after="0"/>
              <w:jc w:val="right"/>
              <w:rPr>
                <w:sz w:val="16"/>
                <w:szCs w:val="16"/>
              </w:rPr>
            </w:pPr>
            <w:r w:rsidRPr="001E60E3">
              <w:rPr>
                <w:sz w:val="16"/>
                <w:szCs w:val="16"/>
              </w:rPr>
              <w:t>1.398</w:t>
            </w:r>
          </w:p>
        </w:tc>
        <w:tc>
          <w:tcPr>
            <w:tcW w:w="599" w:type="dxa"/>
            <w:tcBorders>
              <w:top w:val="nil"/>
              <w:left w:val="nil"/>
              <w:right w:val="nil"/>
            </w:tcBorders>
            <w:shd w:val="clear" w:color="auto" w:fill="auto"/>
            <w:noWrap/>
          </w:tcPr>
          <w:p w14:paraId="3EE82B4B" w14:textId="77777777" w:rsidR="00B178AB" w:rsidRPr="0092743E" w:rsidRDefault="00B178AB" w:rsidP="001C3C4D">
            <w:pPr>
              <w:spacing w:after="0"/>
              <w:jc w:val="right"/>
              <w:rPr>
                <w:sz w:val="16"/>
                <w:szCs w:val="16"/>
              </w:rPr>
            </w:pPr>
            <w:r w:rsidRPr="001E60E3">
              <w:rPr>
                <w:sz w:val="16"/>
                <w:szCs w:val="16"/>
              </w:rPr>
              <w:t>1.372</w:t>
            </w:r>
          </w:p>
        </w:tc>
        <w:tc>
          <w:tcPr>
            <w:tcW w:w="598" w:type="dxa"/>
            <w:tcBorders>
              <w:top w:val="nil"/>
              <w:left w:val="nil"/>
              <w:right w:val="nil"/>
            </w:tcBorders>
            <w:shd w:val="clear" w:color="auto" w:fill="auto"/>
            <w:noWrap/>
          </w:tcPr>
          <w:p w14:paraId="6BD1A599" w14:textId="77777777" w:rsidR="00B178AB" w:rsidRPr="0092743E" w:rsidRDefault="00B178AB" w:rsidP="001C3C4D">
            <w:pPr>
              <w:spacing w:after="0"/>
              <w:jc w:val="right"/>
              <w:rPr>
                <w:sz w:val="16"/>
                <w:szCs w:val="16"/>
              </w:rPr>
            </w:pPr>
            <w:r w:rsidRPr="001E60E3">
              <w:rPr>
                <w:sz w:val="16"/>
                <w:szCs w:val="16"/>
              </w:rPr>
              <w:t>1.373</w:t>
            </w:r>
          </w:p>
        </w:tc>
        <w:tc>
          <w:tcPr>
            <w:tcW w:w="599" w:type="dxa"/>
            <w:tcBorders>
              <w:top w:val="nil"/>
              <w:left w:val="nil"/>
              <w:right w:val="nil"/>
            </w:tcBorders>
            <w:shd w:val="clear" w:color="auto" w:fill="auto"/>
            <w:noWrap/>
          </w:tcPr>
          <w:p w14:paraId="64CAD81D" w14:textId="77777777" w:rsidR="00B178AB" w:rsidRPr="0092743E" w:rsidRDefault="00B178AB" w:rsidP="001C3C4D">
            <w:pPr>
              <w:spacing w:after="0"/>
              <w:jc w:val="right"/>
              <w:rPr>
                <w:sz w:val="16"/>
                <w:szCs w:val="16"/>
              </w:rPr>
            </w:pPr>
            <w:r w:rsidRPr="001E60E3">
              <w:rPr>
                <w:sz w:val="16"/>
                <w:szCs w:val="16"/>
              </w:rPr>
              <w:t>1.451</w:t>
            </w:r>
          </w:p>
        </w:tc>
      </w:tr>
      <w:tr w:rsidR="00B178AB" w:rsidRPr="001A273C" w14:paraId="41212751" w14:textId="77777777" w:rsidTr="001C3C4D">
        <w:trPr>
          <w:trHeight w:val="255"/>
        </w:trPr>
        <w:tc>
          <w:tcPr>
            <w:tcW w:w="598" w:type="dxa"/>
            <w:tcBorders>
              <w:left w:val="nil"/>
              <w:right w:val="nil"/>
            </w:tcBorders>
            <w:shd w:val="clear" w:color="auto" w:fill="auto"/>
            <w:noWrap/>
          </w:tcPr>
          <w:p w14:paraId="0E19CD2A" w14:textId="77777777" w:rsidR="00B178AB" w:rsidRPr="00F04F7F" w:rsidRDefault="00B178AB" w:rsidP="001C3C4D">
            <w:pPr>
              <w:spacing w:after="0"/>
              <w:jc w:val="right"/>
              <w:rPr>
                <w:sz w:val="16"/>
                <w:szCs w:val="16"/>
              </w:rPr>
            </w:pPr>
            <w:r w:rsidRPr="001E7C39">
              <w:rPr>
                <w:sz w:val="16"/>
                <w:szCs w:val="16"/>
              </w:rPr>
              <w:t>1997</w:t>
            </w:r>
          </w:p>
        </w:tc>
        <w:tc>
          <w:tcPr>
            <w:tcW w:w="599" w:type="dxa"/>
            <w:tcBorders>
              <w:left w:val="nil"/>
              <w:right w:val="nil"/>
            </w:tcBorders>
          </w:tcPr>
          <w:p w14:paraId="0EE08F44" w14:textId="77777777" w:rsidR="00B178AB" w:rsidRPr="0092743E" w:rsidRDefault="00B178AB" w:rsidP="001C3C4D">
            <w:pPr>
              <w:spacing w:after="0"/>
              <w:jc w:val="right"/>
              <w:rPr>
                <w:sz w:val="16"/>
                <w:szCs w:val="16"/>
              </w:rPr>
            </w:pPr>
            <w:r w:rsidRPr="001E60E3">
              <w:rPr>
                <w:sz w:val="16"/>
                <w:szCs w:val="16"/>
              </w:rPr>
              <w:t>0.051</w:t>
            </w:r>
          </w:p>
        </w:tc>
        <w:tc>
          <w:tcPr>
            <w:tcW w:w="598" w:type="dxa"/>
            <w:tcBorders>
              <w:left w:val="nil"/>
              <w:right w:val="nil"/>
            </w:tcBorders>
            <w:shd w:val="clear" w:color="auto" w:fill="auto"/>
            <w:noWrap/>
          </w:tcPr>
          <w:p w14:paraId="57E4D05C" w14:textId="77777777" w:rsidR="00B178AB" w:rsidRPr="0092743E" w:rsidRDefault="00B178AB" w:rsidP="001C3C4D">
            <w:pPr>
              <w:spacing w:after="0"/>
              <w:jc w:val="right"/>
              <w:rPr>
                <w:sz w:val="16"/>
                <w:szCs w:val="16"/>
              </w:rPr>
            </w:pPr>
            <w:r w:rsidRPr="001E60E3">
              <w:rPr>
                <w:sz w:val="16"/>
                <w:szCs w:val="16"/>
              </w:rPr>
              <w:t>0.211</w:t>
            </w:r>
          </w:p>
        </w:tc>
        <w:tc>
          <w:tcPr>
            <w:tcW w:w="599" w:type="dxa"/>
            <w:tcBorders>
              <w:left w:val="nil"/>
              <w:right w:val="nil"/>
            </w:tcBorders>
            <w:shd w:val="clear" w:color="auto" w:fill="auto"/>
            <w:noWrap/>
          </w:tcPr>
          <w:p w14:paraId="001A3D28" w14:textId="77777777" w:rsidR="00B178AB" w:rsidRPr="0092743E" w:rsidRDefault="00B178AB" w:rsidP="001C3C4D">
            <w:pPr>
              <w:spacing w:after="0"/>
              <w:jc w:val="right"/>
              <w:rPr>
                <w:sz w:val="16"/>
                <w:szCs w:val="16"/>
              </w:rPr>
            </w:pPr>
            <w:r w:rsidRPr="001E60E3">
              <w:rPr>
                <w:sz w:val="16"/>
                <w:szCs w:val="16"/>
              </w:rPr>
              <w:t>0.382</w:t>
            </w:r>
          </w:p>
        </w:tc>
        <w:tc>
          <w:tcPr>
            <w:tcW w:w="598" w:type="dxa"/>
            <w:tcBorders>
              <w:left w:val="nil"/>
              <w:right w:val="nil"/>
            </w:tcBorders>
            <w:shd w:val="clear" w:color="auto" w:fill="auto"/>
            <w:noWrap/>
          </w:tcPr>
          <w:p w14:paraId="09A8D1F2" w14:textId="77777777" w:rsidR="00B178AB" w:rsidRPr="0092743E" w:rsidRDefault="00B178AB" w:rsidP="001C3C4D">
            <w:pPr>
              <w:spacing w:after="0"/>
              <w:jc w:val="right"/>
              <w:rPr>
                <w:sz w:val="16"/>
                <w:szCs w:val="16"/>
              </w:rPr>
            </w:pPr>
            <w:r w:rsidRPr="001E60E3">
              <w:rPr>
                <w:sz w:val="16"/>
                <w:szCs w:val="16"/>
              </w:rPr>
              <w:t>0.709</w:t>
            </w:r>
          </w:p>
        </w:tc>
        <w:tc>
          <w:tcPr>
            <w:tcW w:w="599" w:type="dxa"/>
            <w:tcBorders>
              <w:left w:val="nil"/>
              <w:right w:val="nil"/>
            </w:tcBorders>
            <w:shd w:val="clear" w:color="auto" w:fill="auto"/>
            <w:noWrap/>
          </w:tcPr>
          <w:p w14:paraId="2C8ADD0D" w14:textId="77777777" w:rsidR="00B178AB" w:rsidRPr="0092743E" w:rsidRDefault="00B178AB" w:rsidP="001C3C4D">
            <w:pPr>
              <w:spacing w:after="0"/>
              <w:jc w:val="right"/>
              <w:rPr>
                <w:sz w:val="16"/>
                <w:szCs w:val="16"/>
              </w:rPr>
            </w:pPr>
            <w:r w:rsidRPr="001E60E3">
              <w:rPr>
                <w:sz w:val="16"/>
                <w:szCs w:val="16"/>
              </w:rPr>
              <w:t>0.897</w:t>
            </w:r>
          </w:p>
        </w:tc>
        <w:tc>
          <w:tcPr>
            <w:tcW w:w="598" w:type="dxa"/>
            <w:tcBorders>
              <w:left w:val="nil"/>
              <w:right w:val="nil"/>
            </w:tcBorders>
            <w:shd w:val="clear" w:color="auto" w:fill="auto"/>
            <w:noWrap/>
          </w:tcPr>
          <w:p w14:paraId="664EFD0C" w14:textId="77777777" w:rsidR="00B178AB" w:rsidRPr="0092743E" w:rsidRDefault="00B178AB" w:rsidP="001C3C4D">
            <w:pPr>
              <w:spacing w:after="0"/>
              <w:jc w:val="right"/>
              <w:rPr>
                <w:sz w:val="16"/>
                <w:szCs w:val="16"/>
              </w:rPr>
            </w:pPr>
            <w:r w:rsidRPr="001E60E3">
              <w:rPr>
                <w:sz w:val="16"/>
                <w:szCs w:val="16"/>
              </w:rPr>
              <w:t>0.999</w:t>
            </w:r>
          </w:p>
        </w:tc>
        <w:tc>
          <w:tcPr>
            <w:tcW w:w="599" w:type="dxa"/>
            <w:tcBorders>
              <w:left w:val="nil"/>
              <w:right w:val="nil"/>
            </w:tcBorders>
            <w:shd w:val="clear" w:color="auto" w:fill="auto"/>
            <w:noWrap/>
          </w:tcPr>
          <w:p w14:paraId="7F4EB54C" w14:textId="77777777" w:rsidR="00B178AB" w:rsidRPr="0092743E" w:rsidRDefault="00B178AB" w:rsidP="001C3C4D">
            <w:pPr>
              <w:spacing w:after="0"/>
              <w:jc w:val="right"/>
              <w:rPr>
                <w:sz w:val="16"/>
                <w:szCs w:val="16"/>
              </w:rPr>
            </w:pPr>
            <w:r w:rsidRPr="001E60E3">
              <w:rPr>
                <w:sz w:val="16"/>
                <w:szCs w:val="16"/>
              </w:rPr>
              <w:t>1.144</w:t>
            </w:r>
          </w:p>
        </w:tc>
        <w:tc>
          <w:tcPr>
            <w:tcW w:w="598" w:type="dxa"/>
            <w:tcBorders>
              <w:left w:val="nil"/>
              <w:right w:val="nil"/>
            </w:tcBorders>
            <w:shd w:val="clear" w:color="auto" w:fill="auto"/>
            <w:noWrap/>
          </w:tcPr>
          <w:p w14:paraId="098E1767" w14:textId="77777777" w:rsidR="00B178AB" w:rsidRPr="0092743E" w:rsidRDefault="00B178AB" w:rsidP="001C3C4D">
            <w:pPr>
              <w:spacing w:after="0"/>
              <w:jc w:val="right"/>
              <w:rPr>
                <w:sz w:val="16"/>
                <w:szCs w:val="16"/>
              </w:rPr>
            </w:pPr>
            <w:r w:rsidRPr="001E60E3">
              <w:rPr>
                <w:sz w:val="16"/>
                <w:szCs w:val="16"/>
              </w:rPr>
              <w:t>1.253</w:t>
            </w:r>
          </w:p>
        </w:tc>
        <w:tc>
          <w:tcPr>
            <w:tcW w:w="599" w:type="dxa"/>
            <w:tcBorders>
              <w:left w:val="nil"/>
              <w:right w:val="nil"/>
            </w:tcBorders>
            <w:shd w:val="clear" w:color="auto" w:fill="auto"/>
            <w:noWrap/>
          </w:tcPr>
          <w:p w14:paraId="2B248863" w14:textId="77777777" w:rsidR="00B178AB" w:rsidRPr="0092743E" w:rsidRDefault="00B178AB" w:rsidP="001C3C4D">
            <w:pPr>
              <w:spacing w:after="0"/>
              <w:jc w:val="right"/>
              <w:rPr>
                <w:sz w:val="16"/>
                <w:szCs w:val="16"/>
              </w:rPr>
            </w:pPr>
            <w:r w:rsidRPr="001E60E3">
              <w:rPr>
                <w:sz w:val="16"/>
                <w:szCs w:val="16"/>
              </w:rPr>
              <w:t>1.25</w:t>
            </w:r>
          </w:p>
        </w:tc>
        <w:tc>
          <w:tcPr>
            <w:tcW w:w="598" w:type="dxa"/>
            <w:tcBorders>
              <w:left w:val="nil"/>
              <w:right w:val="nil"/>
            </w:tcBorders>
            <w:shd w:val="clear" w:color="auto" w:fill="auto"/>
            <w:noWrap/>
          </w:tcPr>
          <w:p w14:paraId="3390F9C2" w14:textId="77777777" w:rsidR="00B178AB" w:rsidRPr="0092743E" w:rsidRDefault="00B178AB" w:rsidP="001C3C4D">
            <w:pPr>
              <w:spacing w:after="0"/>
              <w:jc w:val="right"/>
              <w:rPr>
                <w:sz w:val="16"/>
                <w:szCs w:val="16"/>
              </w:rPr>
            </w:pPr>
            <w:r w:rsidRPr="001E60E3">
              <w:rPr>
                <w:sz w:val="16"/>
                <w:szCs w:val="16"/>
              </w:rPr>
              <w:t>1.315</w:t>
            </w:r>
          </w:p>
        </w:tc>
        <w:tc>
          <w:tcPr>
            <w:tcW w:w="599" w:type="dxa"/>
            <w:tcBorders>
              <w:left w:val="nil"/>
              <w:right w:val="nil"/>
            </w:tcBorders>
            <w:shd w:val="clear" w:color="auto" w:fill="auto"/>
            <w:noWrap/>
          </w:tcPr>
          <w:p w14:paraId="5BCA5F5E" w14:textId="77777777" w:rsidR="00B178AB" w:rsidRPr="0092743E" w:rsidRDefault="00B178AB" w:rsidP="001C3C4D">
            <w:pPr>
              <w:spacing w:after="0"/>
              <w:jc w:val="right"/>
              <w:rPr>
                <w:sz w:val="16"/>
                <w:szCs w:val="16"/>
              </w:rPr>
            </w:pPr>
            <w:r w:rsidRPr="001E60E3">
              <w:rPr>
                <w:sz w:val="16"/>
                <w:szCs w:val="16"/>
              </w:rPr>
              <w:t>1.335</w:t>
            </w:r>
          </w:p>
        </w:tc>
        <w:tc>
          <w:tcPr>
            <w:tcW w:w="598" w:type="dxa"/>
            <w:tcBorders>
              <w:left w:val="nil"/>
              <w:right w:val="nil"/>
            </w:tcBorders>
            <w:shd w:val="clear" w:color="auto" w:fill="auto"/>
            <w:noWrap/>
          </w:tcPr>
          <w:p w14:paraId="7DB97575" w14:textId="77777777" w:rsidR="00B178AB" w:rsidRPr="0092743E" w:rsidRDefault="00B178AB" w:rsidP="001C3C4D">
            <w:pPr>
              <w:spacing w:after="0"/>
              <w:jc w:val="right"/>
              <w:rPr>
                <w:sz w:val="16"/>
                <w:szCs w:val="16"/>
              </w:rPr>
            </w:pPr>
            <w:r w:rsidRPr="001E60E3">
              <w:rPr>
                <w:sz w:val="16"/>
                <w:szCs w:val="16"/>
              </w:rPr>
              <w:t>1.298</w:t>
            </w:r>
          </w:p>
        </w:tc>
        <w:tc>
          <w:tcPr>
            <w:tcW w:w="599" w:type="dxa"/>
            <w:tcBorders>
              <w:left w:val="nil"/>
              <w:right w:val="nil"/>
            </w:tcBorders>
            <w:shd w:val="clear" w:color="auto" w:fill="auto"/>
            <w:noWrap/>
          </w:tcPr>
          <w:p w14:paraId="4EDC0150" w14:textId="77777777" w:rsidR="00B178AB" w:rsidRPr="0092743E" w:rsidRDefault="00B178AB" w:rsidP="001C3C4D">
            <w:pPr>
              <w:spacing w:after="0"/>
              <w:jc w:val="right"/>
              <w:rPr>
                <w:sz w:val="16"/>
                <w:szCs w:val="16"/>
              </w:rPr>
            </w:pPr>
            <w:r w:rsidRPr="001E60E3">
              <w:rPr>
                <w:sz w:val="16"/>
                <w:szCs w:val="16"/>
              </w:rPr>
              <w:t>1.313</w:t>
            </w:r>
          </w:p>
        </w:tc>
        <w:tc>
          <w:tcPr>
            <w:tcW w:w="598" w:type="dxa"/>
            <w:tcBorders>
              <w:left w:val="nil"/>
              <w:right w:val="nil"/>
            </w:tcBorders>
            <w:shd w:val="clear" w:color="auto" w:fill="auto"/>
            <w:noWrap/>
          </w:tcPr>
          <w:p w14:paraId="692B44FC" w14:textId="77777777" w:rsidR="00B178AB" w:rsidRPr="0092743E" w:rsidRDefault="00B178AB" w:rsidP="001C3C4D">
            <w:pPr>
              <w:spacing w:after="0"/>
              <w:jc w:val="right"/>
              <w:rPr>
                <w:sz w:val="16"/>
                <w:szCs w:val="16"/>
              </w:rPr>
            </w:pPr>
            <w:r w:rsidRPr="001E60E3">
              <w:rPr>
                <w:sz w:val="16"/>
                <w:szCs w:val="16"/>
              </w:rPr>
              <w:t>1.267</w:t>
            </w:r>
          </w:p>
        </w:tc>
        <w:tc>
          <w:tcPr>
            <w:tcW w:w="599" w:type="dxa"/>
            <w:tcBorders>
              <w:left w:val="nil"/>
              <w:right w:val="nil"/>
            </w:tcBorders>
            <w:shd w:val="clear" w:color="auto" w:fill="auto"/>
            <w:noWrap/>
          </w:tcPr>
          <w:p w14:paraId="3C02591B" w14:textId="77777777" w:rsidR="00B178AB" w:rsidRPr="0092743E" w:rsidRDefault="00B178AB" w:rsidP="001C3C4D">
            <w:pPr>
              <w:spacing w:after="0"/>
              <w:jc w:val="right"/>
              <w:rPr>
                <w:sz w:val="16"/>
                <w:szCs w:val="16"/>
              </w:rPr>
            </w:pPr>
            <w:r w:rsidRPr="001E60E3">
              <w:rPr>
                <w:sz w:val="16"/>
                <w:szCs w:val="16"/>
              </w:rPr>
              <w:t>1.4</w:t>
            </w:r>
          </w:p>
        </w:tc>
      </w:tr>
      <w:tr w:rsidR="00B178AB" w:rsidRPr="001A273C" w14:paraId="119C7A4E" w14:textId="77777777" w:rsidTr="001C3C4D">
        <w:trPr>
          <w:trHeight w:val="255"/>
        </w:trPr>
        <w:tc>
          <w:tcPr>
            <w:tcW w:w="598" w:type="dxa"/>
            <w:tcBorders>
              <w:top w:val="nil"/>
              <w:left w:val="nil"/>
              <w:bottom w:val="nil"/>
              <w:right w:val="nil"/>
            </w:tcBorders>
            <w:shd w:val="clear" w:color="auto" w:fill="auto"/>
            <w:noWrap/>
          </w:tcPr>
          <w:p w14:paraId="2FEE2558" w14:textId="77777777" w:rsidR="00B178AB" w:rsidRPr="00F04F7F" w:rsidRDefault="00B178AB" w:rsidP="001C3C4D">
            <w:pPr>
              <w:spacing w:after="0"/>
              <w:jc w:val="right"/>
              <w:rPr>
                <w:sz w:val="16"/>
                <w:szCs w:val="16"/>
              </w:rPr>
            </w:pPr>
            <w:r w:rsidRPr="001E7C39">
              <w:rPr>
                <w:sz w:val="16"/>
                <w:szCs w:val="16"/>
              </w:rPr>
              <w:t>1998</w:t>
            </w:r>
          </w:p>
        </w:tc>
        <w:tc>
          <w:tcPr>
            <w:tcW w:w="599" w:type="dxa"/>
            <w:tcBorders>
              <w:top w:val="nil"/>
              <w:left w:val="nil"/>
              <w:bottom w:val="nil"/>
              <w:right w:val="nil"/>
            </w:tcBorders>
          </w:tcPr>
          <w:p w14:paraId="5E1B6F6B" w14:textId="77777777" w:rsidR="00B178AB" w:rsidRPr="0092743E" w:rsidRDefault="00B178AB" w:rsidP="001C3C4D">
            <w:pPr>
              <w:spacing w:after="0"/>
              <w:jc w:val="right"/>
              <w:rPr>
                <w:sz w:val="16"/>
                <w:szCs w:val="16"/>
              </w:rPr>
            </w:pPr>
            <w:r w:rsidRPr="001E60E3">
              <w:rPr>
                <w:sz w:val="16"/>
                <w:szCs w:val="16"/>
              </w:rPr>
              <w:t>0.044</w:t>
            </w:r>
          </w:p>
        </w:tc>
        <w:tc>
          <w:tcPr>
            <w:tcW w:w="598" w:type="dxa"/>
            <w:tcBorders>
              <w:top w:val="nil"/>
              <w:left w:val="nil"/>
              <w:bottom w:val="nil"/>
              <w:right w:val="nil"/>
            </w:tcBorders>
            <w:shd w:val="clear" w:color="auto" w:fill="auto"/>
            <w:noWrap/>
          </w:tcPr>
          <w:p w14:paraId="5D8E3C87" w14:textId="77777777" w:rsidR="00B178AB" w:rsidRPr="0092743E" w:rsidRDefault="00B178AB" w:rsidP="001C3C4D">
            <w:pPr>
              <w:spacing w:after="0"/>
              <w:jc w:val="right"/>
              <w:rPr>
                <w:sz w:val="16"/>
                <w:szCs w:val="16"/>
              </w:rPr>
            </w:pPr>
            <w:r w:rsidRPr="001E60E3">
              <w:rPr>
                <w:sz w:val="16"/>
                <w:szCs w:val="16"/>
              </w:rPr>
              <w:t>0.161</w:t>
            </w:r>
          </w:p>
        </w:tc>
        <w:tc>
          <w:tcPr>
            <w:tcW w:w="599" w:type="dxa"/>
            <w:tcBorders>
              <w:top w:val="nil"/>
              <w:left w:val="nil"/>
              <w:bottom w:val="nil"/>
              <w:right w:val="nil"/>
            </w:tcBorders>
            <w:shd w:val="clear" w:color="auto" w:fill="auto"/>
            <w:noWrap/>
          </w:tcPr>
          <w:p w14:paraId="34B4ED05" w14:textId="77777777" w:rsidR="00B178AB" w:rsidRPr="0092743E" w:rsidRDefault="00B178AB" w:rsidP="001C3C4D">
            <w:pPr>
              <w:spacing w:after="0"/>
              <w:jc w:val="right"/>
              <w:rPr>
                <w:sz w:val="16"/>
                <w:szCs w:val="16"/>
              </w:rPr>
            </w:pPr>
            <w:r w:rsidRPr="001E60E3">
              <w:rPr>
                <w:sz w:val="16"/>
                <w:szCs w:val="16"/>
              </w:rPr>
              <w:t>0.417</w:t>
            </w:r>
          </w:p>
        </w:tc>
        <w:tc>
          <w:tcPr>
            <w:tcW w:w="598" w:type="dxa"/>
            <w:tcBorders>
              <w:top w:val="nil"/>
              <w:left w:val="nil"/>
              <w:bottom w:val="nil"/>
              <w:right w:val="nil"/>
            </w:tcBorders>
            <w:shd w:val="clear" w:color="auto" w:fill="auto"/>
            <w:noWrap/>
          </w:tcPr>
          <w:p w14:paraId="1BF5BAD3" w14:textId="77777777" w:rsidR="00B178AB" w:rsidRPr="0092743E" w:rsidRDefault="00B178AB" w:rsidP="001C3C4D">
            <w:pPr>
              <w:spacing w:after="0"/>
              <w:jc w:val="right"/>
              <w:rPr>
                <w:sz w:val="16"/>
                <w:szCs w:val="16"/>
              </w:rPr>
            </w:pPr>
            <w:r w:rsidRPr="001E60E3">
              <w:rPr>
                <w:sz w:val="16"/>
                <w:szCs w:val="16"/>
              </w:rPr>
              <w:t>0.704</w:t>
            </w:r>
          </w:p>
        </w:tc>
        <w:tc>
          <w:tcPr>
            <w:tcW w:w="599" w:type="dxa"/>
            <w:tcBorders>
              <w:top w:val="nil"/>
              <w:left w:val="nil"/>
              <w:bottom w:val="nil"/>
              <w:right w:val="nil"/>
            </w:tcBorders>
            <w:shd w:val="clear" w:color="auto" w:fill="auto"/>
            <w:noWrap/>
          </w:tcPr>
          <w:p w14:paraId="3D0CFA9B" w14:textId="77777777" w:rsidR="00B178AB" w:rsidRPr="0092743E" w:rsidRDefault="00B178AB" w:rsidP="001C3C4D">
            <w:pPr>
              <w:spacing w:after="0"/>
              <w:jc w:val="right"/>
              <w:rPr>
                <w:sz w:val="16"/>
                <w:szCs w:val="16"/>
              </w:rPr>
            </w:pPr>
            <w:r w:rsidRPr="001E60E3">
              <w:rPr>
                <w:sz w:val="16"/>
                <w:szCs w:val="16"/>
              </w:rPr>
              <w:t>0.906</w:t>
            </w:r>
          </w:p>
        </w:tc>
        <w:tc>
          <w:tcPr>
            <w:tcW w:w="598" w:type="dxa"/>
            <w:tcBorders>
              <w:top w:val="nil"/>
              <w:left w:val="nil"/>
              <w:bottom w:val="nil"/>
              <w:right w:val="nil"/>
            </w:tcBorders>
            <w:shd w:val="clear" w:color="auto" w:fill="auto"/>
            <w:noWrap/>
          </w:tcPr>
          <w:p w14:paraId="35F6F0DD" w14:textId="77777777" w:rsidR="00B178AB" w:rsidRPr="0092743E" w:rsidRDefault="00B178AB" w:rsidP="001C3C4D">
            <w:pPr>
              <w:spacing w:after="0"/>
              <w:jc w:val="right"/>
              <w:rPr>
                <w:sz w:val="16"/>
                <w:szCs w:val="16"/>
              </w:rPr>
            </w:pPr>
            <w:r w:rsidRPr="001E60E3">
              <w:rPr>
                <w:sz w:val="16"/>
                <w:szCs w:val="16"/>
              </w:rPr>
              <w:t>1.045</w:t>
            </w:r>
          </w:p>
        </w:tc>
        <w:tc>
          <w:tcPr>
            <w:tcW w:w="599" w:type="dxa"/>
            <w:tcBorders>
              <w:top w:val="nil"/>
              <w:left w:val="nil"/>
              <w:bottom w:val="nil"/>
              <w:right w:val="nil"/>
            </w:tcBorders>
            <w:shd w:val="clear" w:color="auto" w:fill="auto"/>
            <w:noWrap/>
          </w:tcPr>
          <w:p w14:paraId="5D831EFB" w14:textId="77777777" w:rsidR="00B178AB" w:rsidRPr="0092743E" w:rsidRDefault="00B178AB" w:rsidP="001C3C4D">
            <w:pPr>
              <w:spacing w:after="0"/>
              <w:jc w:val="right"/>
              <w:rPr>
                <w:sz w:val="16"/>
                <w:szCs w:val="16"/>
              </w:rPr>
            </w:pPr>
            <w:r w:rsidRPr="001E60E3">
              <w:rPr>
                <w:sz w:val="16"/>
                <w:szCs w:val="16"/>
              </w:rPr>
              <w:t>1.161</w:t>
            </w:r>
          </w:p>
        </w:tc>
        <w:tc>
          <w:tcPr>
            <w:tcW w:w="598" w:type="dxa"/>
            <w:tcBorders>
              <w:top w:val="nil"/>
              <w:left w:val="nil"/>
              <w:bottom w:val="nil"/>
              <w:right w:val="nil"/>
            </w:tcBorders>
            <w:shd w:val="clear" w:color="auto" w:fill="auto"/>
            <w:noWrap/>
          </w:tcPr>
          <w:p w14:paraId="0A487514" w14:textId="77777777" w:rsidR="00B178AB" w:rsidRPr="0092743E" w:rsidRDefault="00B178AB" w:rsidP="001C3C4D">
            <w:pPr>
              <w:spacing w:after="0"/>
              <w:jc w:val="right"/>
              <w:rPr>
                <w:sz w:val="16"/>
                <w:szCs w:val="16"/>
              </w:rPr>
            </w:pPr>
            <w:r w:rsidRPr="001E60E3">
              <w:rPr>
                <w:sz w:val="16"/>
                <w:szCs w:val="16"/>
              </w:rPr>
              <w:t>1.261</w:t>
            </w:r>
          </w:p>
        </w:tc>
        <w:tc>
          <w:tcPr>
            <w:tcW w:w="599" w:type="dxa"/>
            <w:tcBorders>
              <w:top w:val="nil"/>
              <w:left w:val="nil"/>
              <w:bottom w:val="nil"/>
              <w:right w:val="nil"/>
            </w:tcBorders>
            <w:shd w:val="clear" w:color="auto" w:fill="auto"/>
            <w:noWrap/>
          </w:tcPr>
          <w:p w14:paraId="18C03757" w14:textId="77777777" w:rsidR="00B178AB" w:rsidRPr="0092743E" w:rsidRDefault="00B178AB" w:rsidP="001C3C4D">
            <w:pPr>
              <w:spacing w:after="0"/>
              <w:jc w:val="right"/>
              <w:rPr>
                <w:sz w:val="16"/>
                <w:szCs w:val="16"/>
              </w:rPr>
            </w:pPr>
            <w:r w:rsidRPr="001E60E3">
              <w:rPr>
                <w:sz w:val="16"/>
                <w:szCs w:val="16"/>
              </w:rPr>
              <w:t>1.321</w:t>
            </w:r>
          </w:p>
        </w:tc>
        <w:tc>
          <w:tcPr>
            <w:tcW w:w="598" w:type="dxa"/>
            <w:tcBorders>
              <w:top w:val="nil"/>
              <w:left w:val="nil"/>
              <w:bottom w:val="nil"/>
              <w:right w:val="nil"/>
            </w:tcBorders>
            <w:shd w:val="clear" w:color="auto" w:fill="auto"/>
            <w:noWrap/>
            <w:tcMar>
              <w:left w:w="115" w:type="dxa"/>
              <w:right w:w="115" w:type="dxa"/>
            </w:tcMar>
          </w:tcPr>
          <w:p w14:paraId="2117CB7D" w14:textId="77777777" w:rsidR="00B178AB" w:rsidRPr="0092743E" w:rsidRDefault="00B178AB" w:rsidP="001C3C4D">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right"/>
              <w:rPr>
                <w:sz w:val="16"/>
                <w:szCs w:val="16"/>
              </w:rPr>
            </w:pPr>
            <w:r w:rsidRPr="001E60E3">
              <w:rPr>
                <w:sz w:val="16"/>
                <w:szCs w:val="16"/>
              </w:rPr>
              <w:t>1.351</w:t>
            </w:r>
          </w:p>
        </w:tc>
        <w:tc>
          <w:tcPr>
            <w:tcW w:w="599" w:type="dxa"/>
            <w:tcBorders>
              <w:top w:val="nil"/>
              <w:left w:val="nil"/>
              <w:bottom w:val="nil"/>
              <w:right w:val="nil"/>
            </w:tcBorders>
            <w:shd w:val="clear" w:color="auto" w:fill="auto"/>
            <w:noWrap/>
            <w:tcMar>
              <w:left w:w="115" w:type="dxa"/>
              <w:right w:w="115" w:type="dxa"/>
            </w:tcMar>
          </w:tcPr>
          <w:p w14:paraId="28E64DCF" w14:textId="77777777" w:rsidR="00B178AB" w:rsidRPr="0092743E" w:rsidRDefault="00B178AB" w:rsidP="001C3C4D">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right"/>
              <w:rPr>
                <w:sz w:val="16"/>
                <w:szCs w:val="16"/>
              </w:rPr>
            </w:pPr>
            <w:r w:rsidRPr="001E60E3">
              <w:rPr>
                <w:sz w:val="16"/>
                <w:szCs w:val="16"/>
              </w:rPr>
              <w:t>1.383</w:t>
            </w:r>
          </w:p>
        </w:tc>
        <w:tc>
          <w:tcPr>
            <w:tcW w:w="598" w:type="dxa"/>
            <w:tcBorders>
              <w:top w:val="nil"/>
              <w:left w:val="nil"/>
              <w:bottom w:val="nil"/>
              <w:right w:val="nil"/>
            </w:tcBorders>
            <w:shd w:val="clear" w:color="auto" w:fill="auto"/>
            <w:noWrap/>
            <w:tcMar>
              <w:left w:w="115" w:type="dxa"/>
              <w:right w:w="115" w:type="dxa"/>
            </w:tcMar>
          </w:tcPr>
          <w:p w14:paraId="2643B80C" w14:textId="77777777" w:rsidR="00B178AB" w:rsidRPr="0092743E" w:rsidRDefault="00B178AB" w:rsidP="001C3C4D">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right"/>
              <w:rPr>
                <w:sz w:val="16"/>
                <w:szCs w:val="16"/>
              </w:rPr>
            </w:pPr>
            <w:r w:rsidRPr="001E60E3">
              <w:rPr>
                <w:sz w:val="16"/>
                <w:szCs w:val="16"/>
              </w:rPr>
              <w:t>1.398</w:t>
            </w:r>
          </w:p>
        </w:tc>
        <w:tc>
          <w:tcPr>
            <w:tcW w:w="599" w:type="dxa"/>
            <w:tcBorders>
              <w:top w:val="nil"/>
              <w:left w:val="nil"/>
              <w:bottom w:val="nil"/>
              <w:right w:val="nil"/>
            </w:tcBorders>
            <w:shd w:val="clear" w:color="auto" w:fill="auto"/>
            <w:noWrap/>
            <w:tcMar>
              <w:left w:w="115" w:type="dxa"/>
              <w:right w:w="115" w:type="dxa"/>
            </w:tcMar>
          </w:tcPr>
          <w:p w14:paraId="0EF86088" w14:textId="77777777" w:rsidR="00B178AB" w:rsidRPr="0092743E" w:rsidRDefault="00B178AB" w:rsidP="001C3C4D">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right"/>
              <w:rPr>
                <w:sz w:val="16"/>
                <w:szCs w:val="16"/>
              </w:rPr>
            </w:pPr>
            <w:r w:rsidRPr="001E60E3">
              <w:rPr>
                <w:sz w:val="16"/>
                <w:szCs w:val="16"/>
              </w:rPr>
              <w:t>1.372</w:t>
            </w:r>
          </w:p>
        </w:tc>
        <w:tc>
          <w:tcPr>
            <w:tcW w:w="598" w:type="dxa"/>
            <w:tcBorders>
              <w:top w:val="nil"/>
              <w:left w:val="nil"/>
              <w:bottom w:val="nil"/>
              <w:right w:val="nil"/>
            </w:tcBorders>
            <w:shd w:val="clear" w:color="auto" w:fill="auto"/>
            <w:noWrap/>
            <w:tcMar>
              <w:left w:w="115" w:type="dxa"/>
              <w:right w:w="115" w:type="dxa"/>
            </w:tcMar>
          </w:tcPr>
          <w:p w14:paraId="699BEF69" w14:textId="77777777" w:rsidR="00B178AB" w:rsidRPr="0092743E" w:rsidRDefault="00B178AB" w:rsidP="001C3C4D">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right"/>
              <w:rPr>
                <w:sz w:val="16"/>
                <w:szCs w:val="16"/>
              </w:rPr>
            </w:pPr>
            <w:r w:rsidRPr="001E60E3">
              <w:rPr>
                <w:sz w:val="16"/>
                <w:szCs w:val="16"/>
              </w:rPr>
              <w:t>1.373</w:t>
            </w:r>
          </w:p>
        </w:tc>
        <w:tc>
          <w:tcPr>
            <w:tcW w:w="599" w:type="dxa"/>
            <w:tcBorders>
              <w:top w:val="nil"/>
              <w:left w:val="nil"/>
              <w:bottom w:val="nil"/>
              <w:right w:val="nil"/>
            </w:tcBorders>
            <w:shd w:val="clear" w:color="auto" w:fill="auto"/>
            <w:noWrap/>
            <w:tcMar>
              <w:left w:w="115" w:type="dxa"/>
              <w:right w:w="115" w:type="dxa"/>
            </w:tcMar>
          </w:tcPr>
          <w:p w14:paraId="1E3C7D37" w14:textId="77777777" w:rsidR="00B178AB" w:rsidRPr="0092743E" w:rsidRDefault="00B178AB" w:rsidP="001C3C4D">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right"/>
              <w:rPr>
                <w:sz w:val="16"/>
                <w:szCs w:val="16"/>
              </w:rPr>
            </w:pPr>
            <w:r w:rsidRPr="001E60E3">
              <w:rPr>
                <w:sz w:val="16"/>
                <w:szCs w:val="16"/>
              </w:rPr>
              <w:t>1.451</w:t>
            </w:r>
          </w:p>
        </w:tc>
      </w:tr>
      <w:tr w:rsidR="00B178AB" w:rsidRPr="001A273C" w14:paraId="115CB804" w14:textId="77777777" w:rsidTr="001C3C4D">
        <w:trPr>
          <w:trHeight w:val="255"/>
        </w:trPr>
        <w:tc>
          <w:tcPr>
            <w:tcW w:w="598" w:type="dxa"/>
            <w:tcBorders>
              <w:top w:val="nil"/>
              <w:left w:val="nil"/>
              <w:right w:val="nil"/>
            </w:tcBorders>
            <w:shd w:val="clear" w:color="auto" w:fill="auto"/>
            <w:noWrap/>
          </w:tcPr>
          <w:p w14:paraId="3B0CB536" w14:textId="77777777" w:rsidR="00B178AB" w:rsidRPr="00F04F7F" w:rsidRDefault="00B178AB" w:rsidP="001C3C4D">
            <w:pPr>
              <w:spacing w:after="0"/>
              <w:jc w:val="right"/>
              <w:rPr>
                <w:sz w:val="16"/>
                <w:szCs w:val="16"/>
              </w:rPr>
            </w:pPr>
            <w:r w:rsidRPr="001E7C39">
              <w:rPr>
                <w:sz w:val="16"/>
                <w:szCs w:val="16"/>
              </w:rPr>
              <w:t>1999</w:t>
            </w:r>
          </w:p>
        </w:tc>
        <w:tc>
          <w:tcPr>
            <w:tcW w:w="599" w:type="dxa"/>
            <w:tcBorders>
              <w:top w:val="nil"/>
              <w:left w:val="nil"/>
              <w:right w:val="nil"/>
            </w:tcBorders>
          </w:tcPr>
          <w:p w14:paraId="7190BF44" w14:textId="77777777" w:rsidR="00B178AB" w:rsidRPr="0092743E" w:rsidRDefault="00B178AB" w:rsidP="001C3C4D">
            <w:pPr>
              <w:spacing w:after="0"/>
              <w:jc w:val="right"/>
              <w:rPr>
                <w:sz w:val="16"/>
                <w:szCs w:val="16"/>
              </w:rPr>
            </w:pPr>
            <w:r w:rsidRPr="001E60E3">
              <w:rPr>
                <w:sz w:val="16"/>
                <w:szCs w:val="16"/>
              </w:rPr>
              <w:t>0.044</w:t>
            </w:r>
          </w:p>
        </w:tc>
        <w:tc>
          <w:tcPr>
            <w:tcW w:w="598" w:type="dxa"/>
            <w:tcBorders>
              <w:top w:val="nil"/>
              <w:left w:val="nil"/>
              <w:right w:val="nil"/>
            </w:tcBorders>
            <w:shd w:val="clear" w:color="auto" w:fill="auto"/>
            <w:noWrap/>
          </w:tcPr>
          <w:p w14:paraId="59068E0F" w14:textId="77777777" w:rsidR="00B178AB" w:rsidRPr="0092743E" w:rsidRDefault="00B178AB" w:rsidP="001C3C4D">
            <w:pPr>
              <w:spacing w:after="0"/>
              <w:jc w:val="right"/>
              <w:rPr>
                <w:sz w:val="16"/>
                <w:szCs w:val="16"/>
              </w:rPr>
            </w:pPr>
            <w:r w:rsidRPr="001E60E3">
              <w:rPr>
                <w:sz w:val="16"/>
                <w:szCs w:val="16"/>
              </w:rPr>
              <w:t>0.161</w:t>
            </w:r>
          </w:p>
        </w:tc>
        <w:tc>
          <w:tcPr>
            <w:tcW w:w="599" w:type="dxa"/>
            <w:tcBorders>
              <w:top w:val="nil"/>
              <w:left w:val="nil"/>
              <w:right w:val="nil"/>
            </w:tcBorders>
            <w:shd w:val="clear" w:color="auto" w:fill="auto"/>
            <w:noWrap/>
          </w:tcPr>
          <w:p w14:paraId="6B84C71D" w14:textId="77777777" w:rsidR="00B178AB" w:rsidRPr="0092743E" w:rsidRDefault="00B178AB" w:rsidP="001C3C4D">
            <w:pPr>
              <w:spacing w:after="0"/>
              <w:jc w:val="right"/>
              <w:rPr>
                <w:sz w:val="16"/>
                <w:szCs w:val="16"/>
              </w:rPr>
            </w:pPr>
            <w:r w:rsidRPr="001E60E3">
              <w:rPr>
                <w:sz w:val="16"/>
                <w:szCs w:val="16"/>
              </w:rPr>
              <w:t>0.417</w:t>
            </w:r>
          </w:p>
        </w:tc>
        <w:tc>
          <w:tcPr>
            <w:tcW w:w="598" w:type="dxa"/>
            <w:tcBorders>
              <w:top w:val="nil"/>
              <w:left w:val="nil"/>
              <w:right w:val="nil"/>
            </w:tcBorders>
            <w:shd w:val="clear" w:color="auto" w:fill="auto"/>
            <w:noWrap/>
          </w:tcPr>
          <w:p w14:paraId="5FD7926D" w14:textId="77777777" w:rsidR="00B178AB" w:rsidRPr="0092743E" w:rsidRDefault="00B178AB" w:rsidP="001C3C4D">
            <w:pPr>
              <w:spacing w:after="0"/>
              <w:jc w:val="right"/>
              <w:rPr>
                <w:sz w:val="16"/>
                <w:szCs w:val="16"/>
              </w:rPr>
            </w:pPr>
            <w:r w:rsidRPr="001E60E3">
              <w:rPr>
                <w:sz w:val="16"/>
                <w:szCs w:val="16"/>
              </w:rPr>
              <w:t>0.704</w:t>
            </w:r>
          </w:p>
        </w:tc>
        <w:tc>
          <w:tcPr>
            <w:tcW w:w="599" w:type="dxa"/>
            <w:tcBorders>
              <w:top w:val="nil"/>
              <w:left w:val="nil"/>
              <w:right w:val="nil"/>
            </w:tcBorders>
            <w:shd w:val="clear" w:color="auto" w:fill="auto"/>
            <w:noWrap/>
          </w:tcPr>
          <w:p w14:paraId="6C195934" w14:textId="77777777" w:rsidR="00B178AB" w:rsidRPr="0092743E" w:rsidRDefault="00B178AB" w:rsidP="001C3C4D">
            <w:pPr>
              <w:spacing w:after="0"/>
              <w:jc w:val="right"/>
              <w:rPr>
                <w:sz w:val="16"/>
                <w:szCs w:val="16"/>
              </w:rPr>
            </w:pPr>
            <w:r w:rsidRPr="001E60E3">
              <w:rPr>
                <w:sz w:val="16"/>
                <w:szCs w:val="16"/>
              </w:rPr>
              <w:t>0.906</w:t>
            </w:r>
          </w:p>
        </w:tc>
        <w:tc>
          <w:tcPr>
            <w:tcW w:w="598" w:type="dxa"/>
            <w:tcBorders>
              <w:top w:val="nil"/>
              <w:left w:val="nil"/>
              <w:right w:val="nil"/>
            </w:tcBorders>
            <w:shd w:val="clear" w:color="auto" w:fill="auto"/>
            <w:noWrap/>
          </w:tcPr>
          <w:p w14:paraId="23801887" w14:textId="77777777" w:rsidR="00B178AB" w:rsidRPr="0092743E" w:rsidRDefault="00B178AB" w:rsidP="001C3C4D">
            <w:pPr>
              <w:spacing w:after="0"/>
              <w:jc w:val="right"/>
              <w:rPr>
                <w:sz w:val="16"/>
                <w:szCs w:val="16"/>
              </w:rPr>
            </w:pPr>
            <w:r w:rsidRPr="001E60E3">
              <w:rPr>
                <w:sz w:val="16"/>
                <w:szCs w:val="16"/>
              </w:rPr>
              <w:t>1.045</w:t>
            </w:r>
          </w:p>
        </w:tc>
        <w:tc>
          <w:tcPr>
            <w:tcW w:w="599" w:type="dxa"/>
            <w:tcBorders>
              <w:top w:val="nil"/>
              <w:left w:val="nil"/>
              <w:right w:val="nil"/>
            </w:tcBorders>
            <w:shd w:val="clear" w:color="auto" w:fill="auto"/>
            <w:noWrap/>
          </w:tcPr>
          <w:p w14:paraId="0439B79B" w14:textId="77777777" w:rsidR="00B178AB" w:rsidRPr="0092743E" w:rsidRDefault="00B178AB" w:rsidP="001C3C4D">
            <w:pPr>
              <w:spacing w:after="0"/>
              <w:jc w:val="right"/>
              <w:rPr>
                <w:sz w:val="16"/>
                <w:szCs w:val="16"/>
              </w:rPr>
            </w:pPr>
            <w:r w:rsidRPr="001E60E3">
              <w:rPr>
                <w:sz w:val="16"/>
                <w:szCs w:val="16"/>
              </w:rPr>
              <w:t>1.161</w:t>
            </w:r>
          </w:p>
        </w:tc>
        <w:tc>
          <w:tcPr>
            <w:tcW w:w="598" w:type="dxa"/>
            <w:tcBorders>
              <w:top w:val="nil"/>
              <w:left w:val="nil"/>
              <w:right w:val="nil"/>
            </w:tcBorders>
            <w:shd w:val="clear" w:color="auto" w:fill="auto"/>
            <w:noWrap/>
          </w:tcPr>
          <w:p w14:paraId="35457081" w14:textId="77777777" w:rsidR="00B178AB" w:rsidRPr="0092743E" w:rsidRDefault="00B178AB" w:rsidP="001C3C4D">
            <w:pPr>
              <w:spacing w:after="0"/>
              <w:jc w:val="right"/>
              <w:rPr>
                <w:sz w:val="16"/>
                <w:szCs w:val="16"/>
              </w:rPr>
            </w:pPr>
            <w:r w:rsidRPr="001E60E3">
              <w:rPr>
                <w:sz w:val="16"/>
                <w:szCs w:val="16"/>
              </w:rPr>
              <w:t>1.261</w:t>
            </w:r>
          </w:p>
        </w:tc>
        <w:tc>
          <w:tcPr>
            <w:tcW w:w="599" w:type="dxa"/>
            <w:tcBorders>
              <w:top w:val="nil"/>
              <w:left w:val="nil"/>
              <w:right w:val="nil"/>
            </w:tcBorders>
            <w:shd w:val="clear" w:color="auto" w:fill="auto"/>
            <w:noWrap/>
          </w:tcPr>
          <w:p w14:paraId="43F9CB5F" w14:textId="77777777" w:rsidR="00B178AB" w:rsidRPr="0092743E" w:rsidRDefault="00B178AB" w:rsidP="001C3C4D">
            <w:pPr>
              <w:spacing w:after="0"/>
              <w:jc w:val="right"/>
              <w:rPr>
                <w:sz w:val="16"/>
                <w:szCs w:val="16"/>
              </w:rPr>
            </w:pPr>
            <w:r w:rsidRPr="001E60E3">
              <w:rPr>
                <w:sz w:val="16"/>
                <w:szCs w:val="16"/>
              </w:rPr>
              <w:t>1.321</w:t>
            </w:r>
          </w:p>
        </w:tc>
        <w:tc>
          <w:tcPr>
            <w:tcW w:w="598" w:type="dxa"/>
            <w:tcBorders>
              <w:top w:val="nil"/>
              <w:left w:val="nil"/>
              <w:right w:val="nil"/>
            </w:tcBorders>
            <w:shd w:val="clear" w:color="auto" w:fill="auto"/>
            <w:noWrap/>
          </w:tcPr>
          <w:p w14:paraId="60FBD26D" w14:textId="77777777" w:rsidR="00B178AB" w:rsidRPr="0092743E" w:rsidRDefault="00B178AB" w:rsidP="001C3C4D">
            <w:pPr>
              <w:spacing w:after="0"/>
              <w:jc w:val="right"/>
              <w:rPr>
                <w:sz w:val="16"/>
                <w:szCs w:val="16"/>
              </w:rPr>
            </w:pPr>
            <w:r w:rsidRPr="001E60E3">
              <w:rPr>
                <w:sz w:val="16"/>
                <w:szCs w:val="16"/>
              </w:rPr>
              <w:t>1.351</w:t>
            </w:r>
          </w:p>
        </w:tc>
        <w:tc>
          <w:tcPr>
            <w:tcW w:w="599" w:type="dxa"/>
            <w:tcBorders>
              <w:top w:val="nil"/>
              <w:left w:val="nil"/>
              <w:right w:val="nil"/>
            </w:tcBorders>
            <w:shd w:val="clear" w:color="auto" w:fill="auto"/>
            <w:noWrap/>
          </w:tcPr>
          <w:p w14:paraId="37C49469" w14:textId="77777777" w:rsidR="00B178AB" w:rsidRPr="0092743E" w:rsidRDefault="00B178AB" w:rsidP="001C3C4D">
            <w:pPr>
              <w:spacing w:after="0"/>
              <w:jc w:val="right"/>
              <w:rPr>
                <w:sz w:val="16"/>
                <w:szCs w:val="16"/>
              </w:rPr>
            </w:pPr>
            <w:r w:rsidRPr="001E60E3">
              <w:rPr>
                <w:sz w:val="16"/>
                <w:szCs w:val="16"/>
              </w:rPr>
              <w:t>1.383</w:t>
            </w:r>
          </w:p>
        </w:tc>
        <w:tc>
          <w:tcPr>
            <w:tcW w:w="598" w:type="dxa"/>
            <w:tcBorders>
              <w:top w:val="nil"/>
              <w:left w:val="nil"/>
              <w:right w:val="nil"/>
            </w:tcBorders>
            <w:shd w:val="clear" w:color="auto" w:fill="auto"/>
            <w:noWrap/>
          </w:tcPr>
          <w:p w14:paraId="0B7E60CE" w14:textId="77777777" w:rsidR="00B178AB" w:rsidRPr="0092743E" w:rsidRDefault="00B178AB" w:rsidP="001C3C4D">
            <w:pPr>
              <w:spacing w:after="0"/>
              <w:jc w:val="right"/>
              <w:rPr>
                <w:sz w:val="16"/>
                <w:szCs w:val="16"/>
              </w:rPr>
            </w:pPr>
            <w:r w:rsidRPr="001E60E3">
              <w:rPr>
                <w:sz w:val="16"/>
                <w:szCs w:val="16"/>
              </w:rPr>
              <w:t>1.398</w:t>
            </w:r>
          </w:p>
        </w:tc>
        <w:tc>
          <w:tcPr>
            <w:tcW w:w="599" w:type="dxa"/>
            <w:tcBorders>
              <w:top w:val="nil"/>
              <w:left w:val="nil"/>
              <w:right w:val="nil"/>
            </w:tcBorders>
            <w:shd w:val="clear" w:color="auto" w:fill="auto"/>
            <w:noWrap/>
          </w:tcPr>
          <w:p w14:paraId="0A547E74" w14:textId="77777777" w:rsidR="00B178AB" w:rsidRPr="0092743E" w:rsidRDefault="00B178AB" w:rsidP="001C3C4D">
            <w:pPr>
              <w:spacing w:after="0"/>
              <w:jc w:val="right"/>
              <w:rPr>
                <w:sz w:val="16"/>
                <w:szCs w:val="16"/>
              </w:rPr>
            </w:pPr>
            <w:r w:rsidRPr="001E60E3">
              <w:rPr>
                <w:sz w:val="16"/>
                <w:szCs w:val="16"/>
              </w:rPr>
              <w:t>1.372</w:t>
            </w:r>
          </w:p>
        </w:tc>
        <w:tc>
          <w:tcPr>
            <w:tcW w:w="598" w:type="dxa"/>
            <w:tcBorders>
              <w:top w:val="nil"/>
              <w:left w:val="nil"/>
              <w:right w:val="nil"/>
            </w:tcBorders>
            <w:shd w:val="clear" w:color="auto" w:fill="auto"/>
            <w:noWrap/>
          </w:tcPr>
          <w:p w14:paraId="6683E3C8" w14:textId="77777777" w:rsidR="00B178AB" w:rsidRPr="0092743E" w:rsidRDefault="00B178AB" w:rsidP="001C3C4D">
            <w:pPr>
              <w:spacing w:after="0"/>
              <w:jc w:val="right"/>
              <w:rPr>
                <w:sz w:val="16"/>
                <w:szCs w:val="16"/>
              </w:rPr>
            </w:pPr>
            <w:r w:rsidRPr="001E60E3">
              <w:rPr>
                <w:sz w:val="16"/>
                <w:szCs w:val="16"/>
              </w:rPr>
              <w:t>1.373</w:t>
            </w:r>
          </w:p>
        </w:tc>
        <w:tc>
          <w:tcPr>
            <w:tcW w:w="599" w:type="dxa"/>
            <w:tcBorders>
              <w:top w:val="nil"/>
              <w:left w:val="nil"/>
              <w:right w:val="nil"/>
            </w:tcBorders>
            <w:shd w:val="clear" w:color="auto" w:fill="auto"/>
            <w:noWrap/>
          </w:tcPr>
          <w:p w14:paraId="6CC65FF9" w14:textId="77777777" w:rsidR="00B178AB" w:rsidRPr="0092743E" w:rsidRDefault="00B178AB" w:rsidP="001C3C4D">
            <w:pPr>
              <w:spacing w:after="0"/>
              <w:jc w:val="right"/>
              <w:rPr>
                <w:sz w:val="16"/>
                <w:szCs w:val="16"/>
              </w:rPr>
            </w:pPr>
            <w:r w:rsidRPr="001E60E3">
              <w:rPr>
                <w:sz w:val="16"/>
                <w:szCs w:val="16"/>
              </w:rPr>
              <w:t>1.451</w:t>
            </w:r>
          </w:p>
        </w:tc>
      </w:tr>
      <w:tr w:rsidR="00B178AB" w:rsidRPr="001A273C" w14:paraId="6429DBC7" w14:textId="77777777" w:rsidTr="001C3C4D">
        <w:trPr>
          <w:trHeight w:val="255"/>
        </w:trPr>
        <w:tc>
          <w:tcPr>
            <w:tcW w:w="598" w:type="dxa"/>
            <w:tcBorders>
              <w:left w:val="nil"/>
              <w:right w:val="nil"/>
            </w:tcBorders>
            <w:shd w:val="clear" w:color="auto" w:fill="auto"/>
            <w:noWrap/>
          </w:tcPr>
          <w:p w14:paraId="2D0C1BF0" w14:textId="77777777" w:rsidR="00B178AB" w:rsidRPr="00F04F7F" w:rsidRDefault="00B178AB" w:rsidP="001C3C4D">
            <w:pPr>
              <w:spacing w:after="0"/>
              <w:jc w:val="right"/>
              <w:rPr>
                <w:sz w:val="16"/>
                <w:szCs w:val="16"/>
              </w:rPr>
            </w:pPr>
            <w:r w:rsidRPr="001E7C39">
              <w:rPr>
                <w:sz w:val="16"/>
                <w:szCs w:val="16"/>
              </w:rPr>
              <w:t>2000</w:t>
            </w:r>
          </w:p>
        </w:tc>
        <w:tc>
          <w:tcPr>
            <w:tcW w:w="599" w:type="dxa"/>
            <w:tcBorders>
              <w:left w:val="nil"/>
              <w:right w:val="nil"/>
            </w:tcBorders>
          </w:tcPr>
          <w:p w14:paraId="44989FA7" w14:textId="77777777" w:rsidR="00B178AB" w:rsidRPr="0092743E" w:rsidRDefault="00B178AB" w:rsidP="001C3C4D">
            <w:pPr>
              <w:spacing w:after="0"/>
              <w:jc w:val="right"/>
              <w:rPr>
                <w:sz w:val="16"/>
                <w:szCs w:val="16"/>
              </w:rPr>
            </w:pPr>
            <w:r w:rsidRPr="001E60E3">
              <w:rPr>
                <w:sz w:val="16"/>
                <w:szCs w:val="16"/>
              </w:rPr>
              <w:t>0.03</w:t>
            </w:r>
          </w:p>
        </w:tc>
        <w:tc>
          <w:tcPr>
            <w:tcW w:w="598" w:type="dxa"/>
            <w:tcBorders>
              <w:left w:val="nil"/>
              <w:right w:val="nil"/>
            </w:tcBorders>
            <w:shd w:val="clear" w:color="auto" w:fill="auto"/>
            <w:noWrap/>
          </w:tcPr>
          <w:p w14:paraId="2E319EDD" w14:textId="77777777" w:rsidR="00B178AB" w:rsidRPr="0092743E" w:rsidRDefault="00B178AB" w:rsidP="001C3C4D">
            <w:pPr>
              <w:spacing w:after="0"/>
              <w:jc w:val="right"/>
              <w:rPr>
                <w:sz w:val="16"/>
                <w:szCs w:val="16"/>
              </w:rPr>
            </w:pPr>
            <w:r w:rsidRPr="001E60E3">
              <w:rPr>
                <w:sz w:val="16"/>
                <w:szCs w:val="16"/>
              </w:rPr>
              <w:t>0.166</w:t>
            </w:r>
          </w:p>
        </w:tc>
        <w:tc>
          <w:tcPr>
            <w:tcW w:w="599" w:type="dxa"/>
            <w:tcBorders>
              <w:left w:val="nil"/>
              <w:right w:val="nil"/>
            </w:tcBorders>
            <w:shd w:val="clear" w:color="auto" w:fill="auto"/>
            <w:noWrap/>
          </w:tcPr>
          <w:p w14:paraId="40A84BEB" w14:textId="77777777" w:rsidR="00B178AB" w:rsidRPr="0092743E" w:rsidRDefault="00B178AB" w:rsidP="001C3C4D">
            <w:pPr>
              <w:spacing w:after="0"/>
              <w:jc w:val="right"/>
              <w:rPr>
                <w:sz w:val="16"/>
                <w:szCs w:val="16"/>
              </w:rPr>
            </w:pPr>
            <w:r w:rsidRPr="001E60E3">
              <w:rPr>
                <w:sz w:val="16"/>
                <w:szCs w:val="16"/>
              </w:rPr>
              <w:t>0.451</w:t>
            </w:r>
          </w:p>
        </w:tc>
        <w:tc>
          <w:tcPr>
            <w:tcW w:w="598" w:type="dxa"/>
            <w:tcBorders>
              <w:left w:val="nil"/>
              <w:right w:val="nil"/>
            </w:tcBorders>
            <w:shd w:val="clear" w:color="auto" w:fill="auto"/>
            <w:noWrap/>
          </w:tcPr>
          <w:p w14:paraId="137542BA" w14:textId="77777777" w:rsidR="00B178AB" w:rsidRPr="0092743E" w:rsidRDefault="00B178AB" w:rsidP="001C3C4D">
            <w:pPr>
              <w:spacing w:after="0"/>
              <w:jc w:val="right"/>
              <w:rPr>
                <w:sz w:val="16"/>
                <w:szCs w:val="16"/>
              </w:rPr>
            </w:pPr>
            <w:r w:rsidRPr="001E60E3">
              <w:rPr>
                <w:sz w:val="16"/>
                <w:szCs w:val="16"/>
              </w:rPr>
              <w:t>0.725</w:t>
            </w:r>
          </w:p>
        </w:tc>
        <w:tc>
          <w:tcPr>
            <w:tcW w:w="599" w:type="dxa"/>
            <w:tcBorders>
              <w:left w:val="nil"/>
              <w:right w:val="nil"/>
            </w:tcBorders>
            <w:shd w:val="clear" w:color="auto" w:fill="auto"/>
            <w:noWrap/>
          </w:tcPr>
          <w:p w14:paraId="148D9092" w14:textId="77777777" w:rsidR="00B178AB" w:rsidRPr="0092743E" w:rsidRDefault="00B178AB" w:rsidP="001C3C4D">
            <w:pPr>
              <w:spacing w:after="0"/>
              <w:jc w:val="right"/>
              <w:rPr>
                <w:sz w:val="16"/>
                <w:szCs w:val="16"/>
              </w:rPr>
            </w:pPr>
            <w:r w:rsidRPr="001E60E3">
              <w:rPr>
                <w:sz w:val="16"/>
                <w:szCs w:val="16"/>
              </w:rPr>
              <w:t>0.925</w:t>
            </w:r>
          </w:p>
        </w:tc>
        <w:tc>
          <w:tcPr>
            <w:tcW w:w="598" w:type="dxa"/>
            <w:tcBorders>
              <w:left w:val="nil"/>
              <w:right w:val="nil"/>
            </w:tcBorders>
            <w:shd w:val="clear" w:color="auto" w:fill="auto"/>
            <w:noWrap/>
          </w:tcPr>
          <w:p w14:paraId="15EFF0F5" w14:textId="77777777" w:rsidR="00B178AB" w:rsidRPr="0092743E" w:rsidRDefault="00B178AB" w:rsidP="001C3C4D">
            <w:pPr>
              <w:spacing w:after="0"/>
              <w:jc w:val="right"/>
              <w:rPr>
                <w:sz w:val="16"/>
                <w:szCs w:val="16"/>
              </w:rPr>
            </w:pPr>
            <w:r w:rsidRPr="001E60E3">
              <w:rPr>
                <w:sz w:val="16"/>
                <w:szCs w:val="16"/>
              </w:rPr>
              <w:t>0.961</w:t>
            </w:r>
          </w:p>
        </w:tc>
        <w:tc>
          <w:tcPr>
            <w:tcW w:w="599" w:type="dxa"/>
            <w:tcBorders>
              <w:left w:val="nil"/>
              <w:right w:val="nil"/>
            </w:tcBorders>
            <w:shd w:val="clear" w:color="auto" w:fill="auto"/>
            <w:noWrap/>
          </w:tcPr>
          <w:p w14:paraId="30FB9828" w14:textId="77777777" w:rsidR="00B178AB" w:rsidRPr="0092743E" w:rsidRDefault="00B178AB" w:rsidP="001C3C4D">
            <w:pPr>
              <w:spacing w:after="0"/>
              <w:jc w:val="right"/>
              <w:rPr>
                <w:sz w:val="16"/>
                <w:szCs w:val="16"/>
              </w:rPr>
            </w:pPr>
            <w:r w:rsidRPr="001E60E3">
              <w:rPr>
                <w:sz w:val="16"/>
                <w:szCs w:val="16"/>
              </w:rPr>
              <w:t>1.201</w:t>
            </w:r>
          </w:p>
        </w:tc>
        <w:tc>
          <w:tcPr>
            <w:tcW w:w="598" w:type="dxa"/>
            <w:tcBorders>
              <w:left w:val="nil"/>
              <w:right w:val="nil"/>
            </w:tcBorders>
            <w:shd w:val="clear" w:color="auto" w:fill="auto"/>
            <w:noWrap/>
          </w:tcPr>
          <w:p w14:paraId="3F09165D" w14:textId="77777777" w:rsidR="00B178AB" w:rsidRPr="0092743E" w:rsidRDefault="00B178AB" w:rsidP="001C3C4D">
            <w:pPr>
              <w:spacing w:after="0"/>
              <w:jc w:val="right"/>
              <w:rPr>
                <w:sz w:val="16"/>
                <w:szCs w:val="16"/>
              </w:rPr>
            </w:pPr>
            <w:r w:rsidRPr="001E60E3">
              <w:rPr>
                <w:sz w:val="16"/>
                <w:szCs w:val="16"/>
              </w:rPr>
              <w:t>1.34</w:t>
            </w:r>
          </w:p>
        </w:tc>
        <w:tc>
          <w:tcPr>
            <w:tcW w:w="599" w:type="dxa"/>
            <w:tcBorders>
              <w:left w:val="nil"/>
              <w:right w:val="nil"/>
            </w:tcBorders>
            <w:shd w:val="clear" w:color="auto" w:fill="auto"/>
            <w:noWrap/>
          </w:tcPr>
          <w:p w14:paraId="5AABD3D6" w14:textId="77777777" w:rsidR="00B178AB" w:rsidRPr="0092743E" w:rsidRDefault="00B178AB" w:rsidP="001C3C4D">
            <w:pPr>
              <w:spacing w:after="0"/>
              <w:jc w:val="right"/>
              <w:rPr>
                <w:sz w:val="16"/>
                <w:szCs w:val="16"/>
              </w:rPr>
            </w:pPr>
            <w:r w:rsidRPr="001E60E3">
              <w:rPr>
                <w:sz w:val="16"/>
                <w:szCs w:val="16"/>
              </w:rPr>
              <w:t>1.362</w:t>
            </w:r>
          </w:p>
        </w:tc>
        <w:tc>
          <w:tcPr>
            <w:tcW w:w="598" w:type="dxa"/>
            <w:tcBorders>
              <w:left w:val="nil"/>
              <w:right w:val="nil"/>
            </w:tcBorders>
            <w:shd w:val="clear" w:color="auto" w:fill="auto"/>
            <w:noWrap/>
          </w:tcPr>
          <w:p w14:paraId="0CEAA1B8" w14:textId="77777777" w:rsidR="00B178AB" w:rsidRPr="0092743E" w:rsidRDefault="00B178AB" w:rsidP="001C3C4D">
            <w:pPr>
              <w:spacing w:after="0"/>
              <w:jc w:val="right"/>
              <w:rPr>
                <w:sz w:val="16"/>
                <w:szCs w:val="16"/>
              </w:rPr>
            </w:pPr>
            <w:r w:rsidRPr="001E60E3">
              <w:rPr>
                <w:sz w:val="16"/>
                <w:szCs w:val="16"/>
              </w:rPr>
              <w:t>1.314</w:t>
            </w:r>
          </w:p>
        </w:tc>
        <w:tc>
          <w:tcPr>
            <w:tcW w:w="599" w:type="dxa"/>
            <w:tcBorders>
              <w:left w:val="nil"/>
              <w:right w:val="nil"/>
            </w:tcBorders>
            <w:shd w:val="clear" w:color="auto" w:fill="auto"/>
            <w:noWrap/>
          </w:tcPr>
          <w:p w14:paraId="204AD5AE" w14:textId="77777777" w:rsidR="00B178AB" w:rsidRPr="0092743E" w:rsidRDefault="00B178AB" w:rsidP="001C3C4D">
            <w:pPr>
              <w:spacing w:after="0"/>
              <w:jc w:val="right"/>
              <w:rPr>
                <w:sz w:val="16"/>
                <w:szCs w:val="16"/>
              </w:rPr>
            </w:pPr>
            <w:r w:rsidRPr="001E60E3">
              <w:rPr>
                <w:sz w:val="16"/>
                <w:szCs w:val="16"/>
              </w:rPr>
              <w:t>1.541</w:t>
            </w:r>
          </w:p>
        </w:tc>
        <w:tc>
          <w:tcPr>
            <w:tcW w:w="598" w:type="dxa"/>
            <w:tcBorders>
              <w:left w:val="nil"/>
              <w:right w:val="nil"/>
            </w:tcBorders>
            <w:shd w:val="clear" w:color="auto" w:fill="auto"/>
            <w:noWrap/>
          </w:tcPr>
          <w:p w14:paraId="71F432C6" w14:textId="77777777" w:rsidR="00B178AB" w:rsidRPr="0092743E" w:rsidRDefault="00B178AB" w:rsidP="001C3C4D">
            <w:pPr>
              <w:spacing w:after="0"/>
              <w:jc w:val="right"/>
              <w:rPr>
                <w:sz w:val="16"/>
                <w:szCs w:val="16"/>
              </w:rPr>
            </w:pPr>
            <w:r w:rsidRPr="001E60E3">
              <w:rPr>
                <w:sz w:val="16"/>
                <w:szCs w:val="16"/>
              </w:rPr>
              <w:t>1.468</w:t>
            </w:r>
          </w:p>
        </w:tc>
        <w:tc>
          <w:tcPr>
            <w:tcW w:w="599" w:type="dxa"/>
            <w:tcBorders>
              <w:left w:val="nil"/>
              <w:right w:val="nil"/>
            </w:tcBorders>
            <w:shd w:val="clear" w:color="auto" w:fill="auto"/>
            <w:noWrap/>
          </w:tcPr>
          <w:p w14:paraId="404CC978" w14:textId="77777777" w:rsidR="00B178AB" w:rsidRPr="0092743E" w:rsidRDefault="00B178AB" w:rsidP="001C3C4D">
            <w:pPr>
              <w:spacing w:after="0"/>
              <w:jc w:val="right"/>
              <w:rPr>
                <w:sz w:val="16"/>
                <w:szCs w:val="16"/>
              </w:rPr>
            </w:pPr>
            <w:r w:rsidRPr="001E60E3">
              <w:rPr>
                <w:sz w:val="16"/>
                <w:szCs w:val="16"/>
              </w:rPr>
              <w:t>1.478</w:t>
            </w:r>
          </w:p>
        </w:tc>
        <w:tc>
          <w:tcPr>
            <w:tcW w:w="598" w:type="dxa"/>
            <w:tcBorders>
              <w:left w:val="nil"/>
              <w:right w:val="nil"/>
            </w:tcBorders>
            <w:shd w:val="clear" w:color="auto" w:fill="auto"/>
            <w:noWrap/>
          </w:tcPr>
          <w:p w14:paraId="5CD9DE07" w14:textId="77777777" w:rsidR="00B178AB" w:rsidRPr="0092743E" w:rsidRDefault="00B178AB" w:rsidP="001C3C4D">
            <w:pPr>
              <w:spacing w:after="0"/>
              <w:jc w:val="right"/>
              <w:rPr>
                <w:sz w:val="16"/>
                <w:szCs w:val="16"/>
              </w:rPr>
            </w:pPr>
            <w:r w:rsidRPr="001E60E3">
              <w:rPr>
                <w:sz w:val="16"/>
                <w:szCs w:val="16"/>
              </w:rPr>
              <w:t>1.383</w:t>
            </w:r>
          </w:p>
        </w:tc>
        <w:tc>
          <w:tcPr>
            <w:tcW w:w="599" w:type="dxa"/>
            <w:tcBorders>
              <w:left w:val="nil"/>
              <w:right w:val="nil"/>
            </w:tcBorders>
            <w:shd w:val="clear" w:color="auto" w:fill="auto"/>
            <w:noWrap/>
          </w:tcPr>
          <w:p w14:paraId="2D279FCA" w14:textId="77777777" w:rsidR="00B178AB" w:rsidRPr="0092743E" w:rsidRDefault="00B178AB" w:rsidP="001C3C4D">
            <w:pPr>
              <w:spacing w:after="0"/>
              <w:jc w:val="right"/>
              <w:rPr>
                <w:sz w:val="16"/>
                <w:szCs w:val="16"/>
              </w:rPr>
            </w:pPr>
            <w:r w:rsidRPr="001E60E3">
              <w:rPr>
                <w:sz w:val="16"/>
                <w:szCs w:val="16"/>
              </w:rPr>
              <w:t>1.563</w:t>
            </w:r>
          </w:p>
        </w:tc>
      </w:tr>
      <w:tr w:rsidR="00B178AB" w:rsidRPr="001A273C" w14:paraId="78AB3FBC" w14:textId="77777777" w:rsidTr="001C3C4D">
        <w:trPr>
          <w:trHeight w:val="255"/>
        </w:trPr>
        <w:tc>
          <w:tcPr>
            <w:tcW w:w="598" w:type="dxa"/>
            <w:tcBorders>
              <w:top w:val="nil"/>
              <w:left w:val="nil"/>
              <w:right w:val="nil"/>
            </w:tcBorders>
            <w:shd w:val="clear" w:color="auto" w:fill="auto"/>
            <w:noWrap/>
          </w:tcPr>
          <w:p w14:paraId="34E14180" w14:textId="77777777" w:rsidR="00B178AB" w:rsidRPr="00F04F7F" w:rsidRDefault="00B178AB" w:rsidP="001C3C4D">
            <w:pPr>
              <w:spacing w:after="0"/>
              <w:jc w:val="right"/>
              <w:rPr>
                <w:sz w:val="16"/>
                <w:szCs w:val="16"/>
              </w:rPr>
            </w:pPr>
            <w:r w:rsidRPr="001E7C39">
              <w:rPr>
                <w:sz w:val="16"/>
                <w:szCs w:val="16"/>
              </w:rPr>
              <w:t>2001</w:t>
            </w:r>
          </w:p>
        </w:tc>
        <w:tc>
          <w:tcPr>
            <w:tcW w:w="599" w:type="dxa"/>
            <w:tcBorders>
              <w:top w:val="nil"/>
              <w:left w:val="nil"/>
              <w:right w:val="nil"/>
            </w:tcBorders>
          </w:tcPr>
          <w:p w14:paraId="409AAE08" w14:textId="77777777" w:rsidR="00B178AB" w:rsidRPr="0092743E" w:rsidRDefault="00B178AB" w:rsidP="001C3C4D">
            <w:pPr>
              <w:spacing w:after="0"/>
              <w:jc w:val="right"/>
              <w:rPr>
                <w:sz w:val="16"/>
                <w:szCs w:val="16"/>
              </w:rPr>
            </w:pPr>
            <w:r w:rsidRPr="001E60E3">
              <w:rPr>
                <w:sz w:val="16"/>
                <w:szCs w:val="16"/>
              </w:rPr>
              <w:t>0.041</w:t>
            </w:r>
          </w:p>
        </w:tc>
        <w:tc>
          <w:tcPr>
            <w:tcW w:w="598" w:type="dxa"/>
            <w:tcBorders>
              <w:top w:val="nil"/>
              <w:left w:val="nil"/>
              <w:right w:val="nil"/>
            </w:tcBorders>
            <w:shd w:val="clear" w:color="auto" w:fill="auto"/>
            <w:noWrap/>
          </w:tcPr>
          <w:p w14:paraId="09133D47" w14:textId="77777777" w:rsidR="00B178AB" w:rsidRPr="0092743E" w:rsidRDefault="00B178AB" w:rsidP="001C3C4D">
            <w:pPr>
              <w:spacing w:after="0"/>
              <w:jc w:val="right"/>
              <w:rPr>
                <w:sz w:val="16"/>
                <w:szCs w:val="16"/>
              </w:rPr>
            </w:pPr>
            <w:r w:rsidRPr="001E60E3">
              <w:rPr>
                <w:sz w:val="16"/>
                <w:szCs w:val="16"/>
              </w:rPr>
              <w:t>0.189</w:t>
            </w:r>
          </w:p>
        </w:tc>
        <w:tc>
          <w:tcPr>
            <w:tcW w:w="599" w:type="dxa"/>
            <w:tcBorders>
              <w:top w:val="nil"/>
              <w:left w:val="nil"/>
              <w:right w:val="nil"/>
            </w:tcBorders>
            <w:shd w:val="clear" w:color="auto" w:fill="auto"/>
            <w:noWrap/>
          </w:tcPr>
          <w:p w14:paraId="42229480" w14:textId="77777777" w:rsidR="00B178AB" w:rsidRPr="0092743E" w:rsidRDefault="00B178AB" w:rsidP="001C3C4D">
            <w:pPr>
              <w:spacing w:after="0"/>
              <w:jc w:val="right"/>
              <w:rPr>
                <w:sz w:val="16"/>
                <w:szCs w:val="16"/>
              </w:rPr>
            </w:pPr>
            <w:r w:rsidRPr="001E60E3">
              <w:rPr>
                <w:sz w:val="16"/>
                <w:szCs w:val="16"/>
              </w:rPr>
              <w:t>0.481</w:t>
            </w:r>
          </w:p>
        </w:tc>
        <w:tc>
          <w:tcPr>
            <w:tcW w:w="598" w:type="dxa"/>
            <w:tcBorders>
              <w:top w:val="nil"/>
              <w:left w:val="nil"/>
              <w:right w:val="nil"/>
            </w:tcBorders>
            <w:shd w:val="clear" w:color="auto" w:fill="auto"/>
            <w:noWrap/>
          </w:tcPr>
          <w:p w14:paraId="43A7C5D2" w14:textId="77777777" w:rsidR="00B178AB" w:rsidRPr="0092743E" w:rsidRDefault="00B178AB" w:rsidP="001C3C4D">
            <w:pPr>
              <w:spacing w:after="0"/>
              <w:jc w:val="right"/>
              <w:rPr>
                <w:sz w:val="16"/>
                <w:szCs w:val="16"/>
              </w:rPr>
            </w:pPr>
            <w:r w:rsidRPr="001E60E3">
              <w:rPr>
                <w:sz w:val="16"/>
                <w:szCs w:val="16"/>
              </w:rPr>
              <w:t>0.716</w:t>
            </w:r>
          </w:p>
        </w:tc>
        <w:tc>
          <w:tcPr>
            <w:tcW w:w="599" w:type="dxa"/>
            <w:tcBorders>
              <w:top w:val="nil"/>
              <w:left w:val="nil"/>
              <w:right w:val="nil"/>
            </w:tcBorders>
            <w:shd w:val="clear" w:color="auto" w:fill="auto"/>
            <w:noWrap/>
          </w:tcPr>
          <w:p w14:paraId="165CE288" w14:textId="77777777" w:rsidR="00B178AB" w:rsidRPr="0092743E" w:rsidRDefault="00B178AB" w:rsidP="001C3C4D">
            <w:pPr>
              <w:spacing w:after="0"/>
              <w:jc w:val="right"/>
              <w:rPr>
                <w:sz w:val="16"/>
                <w:szCs w:val="16"/>
              </w:rPr>
            </w:pPr>
            <w:r w:rsidRPr="001E60E3">
              <w:rPr>
                <w:sz w:val="16"/>
                <w:szCs w:val="16"/>
              </w:rPr>
              <w:t>0.913</w:t>
            </w:r>
          </w:p>
        </w:tc>
        <w:tc>
          <w:tcPr>
            <w:tcW w:w="598" w:type="dxa"/>
            <w:tcBorders>
              <w:top w:val="nil"/>
              <w:left w:val="nil"/>
              <w:right w:val="nil"/>
            </w:tcBorders>
            <w:shd w:val="clear" w:color="auto" w:fill="auto"/>
            <w:noWrap/>
          </w:tcPr>
          <w:p w14:paraId="046B3BB3" w14:textId="77777777" w:rsidR="00B178AB" w:rsidRPr="0092743E" w:rsidRDefault="00B178AB" w:rsidP="001C3C4D">
            <w:pPr>
              <w:spacing w:after="0"/>
              <w:jc w:val="right"/>
              <w:rPr>
                <w:sz w:val="16"/>
                <w:szCs w:val="16"/>
              </w:rPr>
            </w:pPr>
            <w:r w:rsidRPr="001E60E3">
              <w:rPr>
                <w:sz w:val="16"/>
                <w:szCs w:val="16"/>
              </w:rPr>
              <w:t>1.107</w:t>
            </w:r>
          </w:p>
        </w:tc>
        <w:tc>
          <w:tcPr>
            <w:tcW w:w="599" w:type="dxa"/>
            <w:tcBorders>
              <w:top w:val="nil"/>
              <w:left w:val="nil"/>
              <w:right w:val="nil"/>
            </w:tcBorders>
            <w:shd w:val="clear" w:color="auto" w:fill="auto"/>
            <w:noWrap/>
          </w:tcPr>
          <w:p w14:paraId="20DDEFA9" w14:textId="77777777" w:rsidR="00B178AB" w:rsidRPr="0092743E" w:rsidRDefault="00B178AB" w:rsidP="001C3C4D">
            <w:pPr>
              <w:spacing w:after="0"/>
              <w:jc w:val="right"/>
              <w:rPr>
                <w:sz w:val="16"/>
                <w:szCs w:val="16"/>
              </w:rPr>
            </w:pPr>
            <w:r w:rsidRPr="001E60E3">
              <w:rPr>
                <w:sz w:val="16"/>
                <w:szCs w:val="16"/>
              </w:rPr>
              <w:t>1.231</w:t>
            </w:r>
          </w:p>
        </w:tc>
        <w:tc>
          <w:tcPr>
            <w:tcW w:w="598" w:type="dxa"/>
            <w:tcBorders>
              <w:top w:val="nil"/>
              <w:left w:val="nil"/>
              <w:right w:val="nil"/>
            </w:tcBorders>
            <w:shd w:val="clear" w:color="auto" w:fill="auto"/>
            <w:noWrap/>
          </w:tcPr>
          <w:p w14:paraId="7D3FF19E" w14:textId="77777777" w:rsidR="00B178AB" w:rsidRPr="0092743E" w:rsidRDefault="00B178AB" w:rsidP="001C3C4D">
            <w:pPr>
              <w:spacing w:after="0"/>
              <w:jc w:val="right"/>
              <w:rPr>
                <w:sz w:val="16"/>
                <w:szCs w:val="16"/>
              </w:rPr>
            </w:pPr>
            <w:r w:rsidRPr="001E60E3">
              <w:rPr>
                <w:sz w:val="16"/>
                <w:szCs w:val="16"/>
              </w:rPr>
              <w:t>1.354</w:t>
            </w:r>
          </w:p>
        </w:tc>
        <w:tc>
          <w:tcPr>
            <w:tcW w:w="599" w:type="dxa"/>
            <w:tcBorders>
              <w:top w:val="nil"/>
              <w:left w:val="nil"/>
              <w:right w:val="nil"/>
            </w:tcBorders>
            <w:shd w:val="clear" w:color="auto" w:fill="auto"/>
            <w:noWrap/>
          </w:tcPr>
          <w:p w14:paraId="192548B1" w14:textId="77777777" w:rsidR="00B178AB" w:rsidRPr="0092743E" w:rsidRDefault="00B178AB" w:rsidP="001C3C4D">
            <w:pPr>
              <w:spacing w:after="0"/>
              <w:jc w:val="right"/>
              <w:rPr>
                <w:sz w:val="16"/>
                <w:szCs w:val="16"/>
              </w:rPr>
            </w:pPr>
            <w:r w:rsidRPr="001E60E3">
              <w:rPr>
                <w:sz w:val="16"/>
                <w:szCs w:val="16"/>
              </w:rPr>
              <w:t>1.512</w:t>
            </w:r>
          </w:p>
        </w:tc>
        <w:tc>
          <w:tcPr>
            <w:tcW w:w="598" w:type="dxa"/>
            <w:tcBorders>
              <w:top w:val="nil"/>
              <w:left w:val="nil"/>
              <w:right w:val="nil"/>
            </w:tcBorders>
            <w:shd w:val="clear" w:color="auto" w:fill="auto"/>
            <w:noWrap/>
          </w:tcPr>
          <w:p w14:paraId="46625F61" w14:textId="77777777" w:rsidR="00B178AB" w:rsidRPr="0092743E" w:rsidRDefault="00B178AB" w:rsidP="001C3C4D">
            <w:pPr>
              <w:spacing w:after="0"/>
              <w:jc w:val="right"/>
              <w:rPr>
                <w:sz w:val="16"/>
                <w:szCs w:val="16"/>
              </w:rPr>
            </w:pPr>
            <w:r w:rsidRPr="001E60E3">
              <w:rPr>
                <w:sz w:val="16"/>
                <w:szCs w:val="16"/>
              </w:rPr>
              <w:t>1.608</w:t>
            </w:r>
          </w:p>
        </w:tc>
        <w:tc>
          <w:tcPr>
            <w:tcW w:w="599" w:type="dxa"/>
            <w:tcBorders>
              <w:top w:val="nil"/>
              <w:left w:val="nil"/>
              <w:right w:val="nil"/>
            </w:tcBorders>
            <w:shd w:val="clear" w:color="auto" w:fill="auto"/>
            <w:noWrap/>
          </w:tcPr>
          <w:p w14:paraId="46F1E51A" w14:textId="77777777" w:rsidR="00B178AB" w:rsidRPr="0092743E" w:rsidRDefault="00B178AB" w:rsidP="001C3C4D">
            <w:pPr>
              <w:spacing w:after="0"/>
              <w:jc w:val="right"/>
              <w:rPr>
                <w:sz w:val="16"/>
                <w:szCs w:val="16"/>
              </w:rPr>
            </w:pPr>
            <w:r w:rsidRPr="001E60E3">
              <w:rPr>
                <w:sz w:val="16"/>
                <w:szCs w:val="16"/>
              </w:rPr>
              <w:t>1.644</w:t>
            </w:r>
          </w:p>
        </w:tc>
        <w:tc>
          <w:tcPr>
            <w:tcW w:w="598" w:type="dxa"/>
            <w:tcBorders>
              <w:top w:val="nil"/>
              <w:left w:val="nil"/>
              <w:right w:val="nil"/>
            </w:tcBorders>
            <w:shd w:val="clear" w:color="auto" w:fill="auto"/>
            <w:noWrap/>
          </w:tcPr>
          <w:p w14:paraId="48EF009E" w14:textId="77777777" w:rsidR="00B178AB" w:rsidRPr="0092743E" w:rsidRDefault="00B178AB" w:rsidP="001C3C4D">
            <w:pPr>
              <w:spacing w:after="0"/>
              <w:jc w:val="right"/>
              <w:rPr>
                <w:sz w:val="16"/>
                <w:szCs w:val="16"/>
              </w:rPr>
            </w:pPr>
            <w:r w:rsidRPr="001E60E3">
              <w:rPr>
                <w:sz w:val="16"/>
                <w:szCs w:val="16"/>
              </w:rPr>
              <w:t>1.666</w:t>
            </w:r>
          </w:p>
        </w:tc>
        <w:tc>
          <w:tcPr>
            <w:tcW w:w="599" w:type="dxa"/>
            <w:tcBorders>
              <w:top w:val="nil"/>
              <w:left w:val="nil"/>
              <w:right w:val="nil"/>
            </w:tcBorders>
            <w:shd w:val="clear" w:color="auto" w:fill="auto"/>
            <w:noWrap/>
          </w:tcPr>
          <w:p w14:paraId="13F79600" w14:textId="77777777" w:rsidR="00B178AB" w:rsidRPr="0092743E" w:rsidRDefault="00B178AB" w:rsidP="001C3C4D">
            <w:pPr>
              <w:spacing w:after="0"/>
              <w:jc w:val="right"/>
              <w:rPr>
                <w:sz w:val="16"/>
                <w:szCs w:val="16"/>
              </w:rPr>
            </w:pPr>
            <w:r w:rsidRPr="001E60E3">
              <w:rPr>
                <w:sz w:val="16"/>
                <w:szCs w:val="16"/>
              </w:rPr>
              <w:t>1.636</w:t>
            </w:r>
          </w:p>
        </w:tc>
        <w:tc>
          <w:tcPr>
            <w:tcW w:w="598" w:type="dxa"/>
            <w:tcBorders>
              <w:top w:val="nil"/>
              <w:left w:val="nil"/>
              <w:right w:val="nil"/>
            </w:tcBorders>
            <w:shd w:val="clear" w:color="auto" w:fill="auto"/>
            <w:noWrap/>
          </w:tcPr>
          <w:p w14:paraId="1C42475B" w14:textId="77777777" w:rsidR="00B178AB" w:rsidRPr="0092743E" w:rsidRDefault="00B178AB" w:rsidP="001C3C4D">
            <w:pPr>
              <w:spacing w:after="0"/>
              <w:jc w:val="right"/>
              <w:rPr>
                <w:sz w:val="16"/>
                <w:szCs w:val="16"/>
              </w:rPr>
            </w:pPr>
            <w:r w:rsidRPr="001E60E3">
              <w:rPr>
                <w:sz w:val="16"/>
                <w:szCs w:val="16"/>
              </w:rPr>
              <w:t>1.578</w:t>
            </w:r>
          </w:p>
        </w:tc>
        <w:tc>
          <w:tcPr>
            <w:tcW w:w="599" w:type="dxa"/>
            <w:tcBorders>
              <w:top w:val="nil"/>
              <w:left w:val="nil"/>
              <w:right w:val="nil"/>
            </w:tcBorders>
            <w:shd w:val="clear" w:color="auto" w:fill="auto"/>
            <w:noWrap/>
          </w:tcPr>
          <w:p w14:paraId="35B8413B" w14:textId="77777777" w:rsidR="00B178AB" w:rsidRPr="0092743E" w:rsidRDefault="00B178AB" w:rsidP="001C3C4D">
            <w:pPr>
              <w:spacing w:after="0"/>
              <w:jc w:val="right"/>
              <w:rPr>
                <w:sz w:val="16"/>
                <w:szCs w:val="16"/>
              </w:rPr>
            </w:pPr>
            <w:r w:rsidRPr="001E60E3">
              <w:rPr>
                <w:sz w:val="16"/>
                <w:szCs w:val="16"/>
              </w:rPr>
              <w:t>1.554</w:t>
            </w:r>
          </w:p>
        </w:tc>
      </w:tr>
      <w:tr w:rsidR="00B178AB" w:rsidRPr="001A273C" w14:paraId="1BB4F210" w14:textId="77777777" w:rsidTr="001C3C4D">
        <w:trPr>
          <w:trHeight w:val="255"/>
        </w:trPr>
        <w:tc>
          <w:tcPr>
            <w:tcW w:w="598" w:type="dxa"/>
            <w:tcBorders>
              <w:left w:val="nil"/>
              <w:right w:val="nil"/>
            </w:tcBorders>
            <w:shd w:val="clear" w:color="auto" w:fill="auto"/>
            <w:noWrap/>
          </w:tcPr>
          <w:p w14:paraId="5CB8FE30" w14:textId="77777777" w:rsidR="00B178AB" w:rsidRPr="00F04F7F" w:rsidRDefault="00B178AB" w:rsidP="001C3C4D">
            <w:pPr>
              <w:spacing w:after="0"/>
              <w:jc w:val="right"/>
              <w:rPr>
                <w:sz w:val="16"/>
                <w:szCs w:val="16"/>
              </w:rPr>
            </w:pPr>
            <w:r w:rsidRPr="001E7C39">
              <w:rPr>
                <w:sz w:val="16"/>
                <w:szCs w:val="16"/>
              </w:rPr>
              <w:t>2002</w:t>
            </w:r>
          </w:p>
        </w:tc>
        <w:tc>
          <w:tcPr>
            <w:tcW w:w="599" w:type="dxa"/>
            <w:tcBorders>
              <w:left w:val="nil"/>
              <w:right w:val="nil"/>
            </w:tcBorders>
          </w:tcPr>
          <w:p w14:paraId="3FFC710C" w14:textId="77777777" w:rsidR="00B178AB" w:rsidRPr="0092743E" w:rsidRDefault="00B178AB" w:rsidP="001C3C4D">
            <w:pPr>
              <w:spacing w:after="0"/>
              <w:jc w:val="right"/>
              <w:rPr>
                <w:sz w:val="16"/>
                <w:szCs w:val="16"/>
              </w:rPr>
            </w:pPr>
            <w:r w:rsidRPr="001E60E3">
              <w:rPr>
                <w:sz w:val="16"/>
                <w:szCs w:val="16"/>
              </w:rPr>
              <w:t>0.037</w:t>
            </w:r>
          </w:p>
        </w:tc>
        <w:tc>
          <w:tcPr>
            <w:tcW w:w="598" w:type="dxa"/>
            <w:tcBorders>
              <w:left w:val="nil"/>
              <w:right w:val="nil"/>
            </w:tcBorders>
            <w:shd w:val="clear" w:color="auto" w:fill="auto"/>
            <w:noWrap/>
          </w:tcPr>
          <w:p w14:paraId="5289ABA1" w14:textId="77777777" w:rsidR="00B178AB" w:rsidRPr="0092743E" w:rsidRDefault="00B178AB" w:rsidP="001C3C4D">
            <w:pPr>
              <w:spacing w:after="0"/>
              <w:jc w:val="right"/>
              <w:rPr>
                <w:sz w:val="16"/>
                <w:szCs w:val="16"/>
              </w:rPr>
            </w:pPr>
            <w:r w:rsidRPr="001E60E3">
              <w:rPr>
                <w:sz w:val="16"/>
                <w:szCs w:val="16"/>
              </w:rPr>
              <w:t>0.225</w:t>
            </w:r>
          </w:p>
        </w:tc>
        <w:tc>
          <w:tcPr>
            <w:tcW w:w="599" w:type="dxa"/>
            <w:tcBorders>
              <w:left w:val="nil"/>
              <w:right w:val="nil"/>
            </w:tcBorders>
            <w:shd w:val="clear" w:color="auto" w:fill="auto"/>
            <w:noWrap/>
          </w:tcPr>
          <w:p w14:paraId="068A2A44" w14:textId="77777777" w:rsidR="00B178AB" w:rsidRPr="0092743E" w:rsidRDefault="00B178AB" w:rsidP="001C3C4D">
            <w:pPr>
              <w:spacing w:after="0"/>
              <w:jc w:val="right"/>
              <w:rPr>
                <w:sz w:val="16"/>
                <w:szCs w:val="16"/>
              </w:rPr>
            </w:pPr>
            <w:r w:rsidRPr="001E60E3">
              <w:rPr>
                <w:sz w:val="16"/>
                <w:szCs w:val="16"/>
              </w:rPr>
              <w:t>0.464</w:t>
            </w:r>
          </w:p>
        </w:tc>
        <w:tc>
          <w:tcPr>
            <w:tcW w:w="598" w:type="dxa"/>
            <w:tcBorders>
              <w:left w:val="nil"/>
              <w:right w:val="nil"/>
            </w:tcBorders>
            <w:shd w:val="clear" w:color="auto" w:fill="auto"/>
            <w:noWrap/>
          </w:tcPr>
          <w:p w14:paraId="7D841FF5" w14:textId="77777777" w:rsidR="00B178AB" w:rsidRPr="0092743E" w:rsidRDefault="00B178AB" w:rsidP="001C3C4D">
            <w:pPr>
              <w:spacing w:after="0"/>
              <w:jc w:val="right"/>
              <w:rPr>
                <w:sz w:val="16"/>
                <w:szCs w:val="16"/>
              </w:rPr>
            </w:pPr>
            <w:r w:rsidRPr="001E60E3">
              <w:rPr>
                <w:sz w:val="16"/>
                <w:szCs w:val="16"/>
              </w:rPr>
              <w:t>0.701</w:t>
            </w:r>
          </w:p>
        </w:tc>
        <w:tc>
          <w:tcPr>
            <w:tcW w:w="599" w:type="dxa"/>
            <w:tcBorders>
              <w:left w:val="nil"/>
              <w:right w:val="nil"/>
            </w:tcBorders>
            <w:shd w:val="clear" w:color="auto" w:fill="auto"/>
            <w:noWrap/>
          </w:tcPr>
          <w:p w14:paraId="50CAEF1E" w14:textId="77777777" w:rsidR="00B178AB" w:rsidRPr="0092743E" w:rsidRDefault="00B178AB" w:rsidP="001C3C4D">
            <w:pPr>
              <w:spacing w:after="0"/>
              <w:jc w:val="right"/>
              <w:rPr>
                <w:sz w:val="16"/>
                <w:szCs w:val="16"/>
              </w:rPr>
            </w:pPr>
            <w:r w:rsidRPr="001E60E3">
              <w:rPr>
                <w:sz w:val="16"/>
                <w:szCs w:val="16"/>
              </w:rPr>
              <w:t>1.036</w:t>
            </w:r>
          </w:p>
        </w:tc>
        <w:tc>
          <w:tcPr>
            <w:tcW w:w="598" w:type="dxa"/>
            <w:tcBorders>
              <w:left w:val="nil"/>
              <w:right w:val="nil"/>
            </w:tcBorders>
            <w:shd w:val="clear" w:color="auto" w:fill="auto"/>
            <w:noWrap/>
          </w:tcPr>
          <w:p w14:paraId="14442825" w14:textId="77777777" w:rsidR="00B178AB" w:rsidRPr="0092743E" w:rsidRDefault="00B178AB" w:rsidP="001C3C4D">
            <w:pPr>
              <w:spacing w:after="0"/>
              <w:jc w:val="right"/>
              <w:rPr>
                <w:sz w:val="16"/>
                <w:szCs w:val="16"/>
              </w:rPr>
            </w:pPr>
            <w:r w:rsidRPr="001E60E3">
              <w:rPr>
                <w:sz w:val="16"/>
                <w:szCs w:val="16"/>
              </w:rPr>
              <w:t>1.18</w:t>
            </w:r>
          </w:p>
        </w:tc>
        <w:tc>
          <w:tcPr>
            <w:tcW w:w="599" w:type="dxa"/>
            <w:tcBorders>
              <w:left w:val="nil"/>
              <w:right w:val="nil"/>
            </w:tcBorders>
            <w:shd w:val="clear" w:color="auto" w:fill="auto"/>
            <w:noWrap/>
          </w:tcPr>
          <w:p w14:paraId="15C4C98B" w14:textId="77777777" w:rsidR="00B178AB" w:rsidRPr="0092743E" w:rsidRDefault="00B178AB" w:rsidP="001C3C4D">
            <w:pPr>
              <w:spacing w:after="0"/>
              <w:jc w:val="right"/>
              <w:rPr>
                <w:sz w:val="16"/>
                <w:szCs w:val="16"/>
              </w:rPr>
            </w:pPr>
            <w:r w:rsidRPr="001E60E3">
              <w:rPr>
                <w:sz w:val="16"/>
                <w:szCs w:val="16"/>
              </w:rPr>
              <w:t>1.343</w:t>
            </w:r>
          </w:p>
        </w:tc>
        <w:tc>
          <w:tcPr>
            <w:tcW w:w="598" w:type="dxa"/>
            <w:tcBorders>
              <w:left w:val="nil"/>
              <w:right w:val="nil"/>
            </w:tcBorders>
            <w:shd w:val="clear" w:color="auto" w:fill="auto"/>
            <w:noWrap/>
          </w:tcPr>
          <w:p w14:paraId="39749284" w14:textId="77777777" w:rsidR="00B178AB" w:rsidRPr="0092743E" w:rsidRDefault="00B178AB" w:rsidP="001C3C4D">
            <w:pPr>
              <w:spacing w:after="0"/>
              <w:jc w:val="right"/>
              <w:rPr>
                <w:sz w:val="16"/>
                <w:szCs w:val="16"/>
              </w:rPr>
            </w:pPr>
            <w:r w:rsidRPr="001E60E3">
              <w:rPr>
                <w:sz w:val="16"/>
                <w:szCs w:val="16"/>
              </w:rPr>
              <w:t>1.3</w:t>
            </w:r>
          </w:p>
        </w:tc>
        <w:tc>
          <w:tcPr>
            <w:tcW w:w="599" w:type="dxa"/>
            <w:tcBorders>
              <w:left w:val="nil"/>
              <w:right w:val="nil"/>
            </w:tcBorders>
            <w:shd w:val="clear" w:color="auto" w:fill="auto"/>
            <w:noWrap/>
          </w:tcPr>
          <w:p w14:paraId="4825B48F" w14:textId="77777777" w:rsidR="00B178AB" w:rsidRPr="0092743E" w:rsidRDefault="00B178AB" w:rsidP="001C3C4D">
            <w:pPr>
              <w:spacing w:after="0"/>
              <w:jc w:val="right"/>
              <w:rPr>
                <w:sz w:val="16"/>
                <w:szCs w:val="16"/>
              </w:rPr>
            </w:pPr>
            <w:r w:rsidRPr="001E60E3">
              <w:rPr>
                <w:sz w:val="16"/>
                <w:szCs w:val="16"/>
              </w:rPr>
              <w:t>1.625</w:t>
            </w:r>
          </w:p>
        </w:tc>
        <w:tc>
          <w:tcPr>
            <w:tcW w:w="598" w:type="dxa"/>
            <w:tcBorders>
              <w:left w:val="nil"/>
              <w:right w:val="nil"/>
            </w:tcBorders>
            <w:shd w:val="clear" w:color="auto" w:fill="auto"/>
            <w:noWrap/>
          </w:tcPr>
          <w:p w14:paraId="698CAD49" w14:textId="77777777" w:rsidR="00B178AB" w:rsidRPr="0092743E" w:rsidRDefault="00B178AB" w:rsidP="001C3C4D">
            <w:pPr>
              <w:spacing w:after="0"/>
              <w:jc w:val="right"/>
              <w:rPr>
                <w:sz w:val="16"/>
                <w:szCs w:val="16"/>
              </w:rPr>
            </w:pPr>
            <w:r w:rsidRPr="001E60E3">
              <w:rPr>
                <w:sz w:val="16"/>
                <w:szCs w:val="16"/>
              </w:rPr>
              <w:t>1.762</w:t>
            </w:r>
          </w:p>
        </w:tc>
        <w:tc>
          <w:tcPr>
            <w:tcW w:w="599" w:type="dxa"/>
            <w:tcBorders>
              <w:left w:val="nil"/>
              <w:right w:val="nil"/>
            </w:tcBorders>
            <w:shd w:val="clear" w:color="auto" w:fill="auto"/>
            <w:noWrap/>
          </w:tcPr>
          <w:p w14:paraId="54E0B378" w14:textId="77777777" w:rsidR="00B178AB" w:rsidRPr="0092743E" w:rsidRDefault="00B178AB" w:rsidP="001C3C4D">
            <w:pPr>
              <w:spacing w:after="0"/>
              <w:jc w:val="right"/>
              <w:rPr>
                <w:sz w:val="16"/>
                <w:szCs w:val="16"/>
              </w:rPr>
            </w:pPr>
            <w:r w:rsidRPr="001E60E3">
              <w:rPr>
                <w:sz w:val="16"/>
                <w:szCs w:val="16"/>
              </w:rPr>
              <w:t>1.658</w:t>
            </w:r>
          </w:p>
        </w:tc>
        <w:tc>
          <w:tcPr>
            <w:tcW w:w="598" w:type="dxa"/>
            <w:tcBorders>
              <w:left w:val="nil"/>
              <w:right w:val="nil"/>
            </w:tcBorders>
            <w:shd w:val="clear" w:color="auto" w:fill="auto"/>
            <w:noWrap/>
          </w:tcPr>
          <w:p w14:paraId="4B51D64A" w14:textId="77777777" w:rsidR="00B178AB" w:rsidRPr="0092743E" w:rsidRDefault="00B178AB" w:rsidP="001C3C4D">
            <w:pPr>
              <w:spacing w:after="0"/>
              <w:jc w:val="right"/>
              <w:rPr>
                <w:sz w:val="16"/>
                <w:szCs w:val="16"/>
              </w:rPr>
            </w:pPr>
            <w:r w:rsidRPr="001E60E3">
              <w:rPr>
                <w:sz w:val="16"/>
                <w:szCs w:val="16"/>
              </w:rPr>
              <w:t>1.793</w:t>
            </w:r>
          </w:p>
        </w:tc>
        <w:tc>
          <w:tcPr>
            <w:tcW w:w="599" w:type="dxa"/>
            <w:tcBorders>
              <w:left w:val="nil"/>
              <w:right w:val="nil"/>
            </w:tcBorders>
            <w:shd w:val="clear" w:color="auto" w:fill="auto"/>
            <w:noWrap/>
          </w:tcPr>
          <w:p w14:paraId="1D96AA9A" w14:textId="77777777" w:rsidR="00B178AB" w:rsidRPr="0092743E" w:rsidRDefault="00B178AB" w:rsidP="001C3C4D">
            <w:pPr>
              <w:spacing w:after="0"/>
              <w:jc w:val="right"/>
              <w:rPr>
                <w:sz w:val="16"/>
                <w:szCs w:val="16"/>
              </w:rPr>
            </w:pPr>
            <w:r w:rsidRPr="001E60E3">
              <w:rPr>
                <w:sz w:val="16"/>
                <w:szCs w:val="16"/>
              </w:rPr>
              <w:t>1.577</w:t>
            </w:r>
          </w:p>
        </w:tc>
        <w:tc>
          <w:tcPr>
            <w:tcW w:w="598" w:type="dxa"/>
            <w:tcBorders>
              <w:left w:val="nil"/>
              <w:right w:val="nil"/>
            </w:tcBorders>
            <w:shd w:val="clear" w:color="auto" w:fill="auto"/>
            <w:noWrap/>
          </w:tcPr>
          <w:p w14:paraId="381BA7FE" w14:textId="77777777" w:rsidR="00B178AB" w:rsidRPr="0092743E" w:rsidRDefault="00B178AB" w:rsidP="001C3C4D">
            <w:pPr>
              <w:spacing w:after="0"/>
              <w:jc w:val="right"/>
              <w:rPr>
                <w:sz w:val="16"/>
                <w:szCs w:val="16"/>
              </w:rPr>
            </w:pPr>
            <w:r w:rsidRPr="001E60E3">
              <w:rPr>
                <w:sz w:val="16"/>
                <w:szCs w:val="16"/>
              </w:rPr>
              <w:t>1.57</w:t>
            </w:r>
          </w:p>
        </w:tc>
        <w:tc>
          <w:tcPr>
            <w:tcW w:w="599" w:type="dxa"/>
            <w:tcBorders>
              <w:left w:val="nil"/>
              <w:right w:val="nil"/>
            </w:tcBorders>
            <w:shd w:val="clear" w:color="auto" w:fill="auto"/>
            <w:noWrap/>
          </w:tcPr>
          <w:p w14:paraId="18089125" w14:textId="77777777" w:rsidR="00B178AB" w:rsidRPr="0092743E" w:rsidRDefault="00B178AB" w:rsidP="001C3C4D">
            <w:pPr>
              <w:spacing w:after="0"/>
              <w:jc w:val="right"/>
              <w:rPr>
                <w:sz w:val="16"/>
                <w:szCs w:val="16"/>
              </w:rPr>
            </w:pPr>
            <w:r w:rsidRPr="001E60E3">
              <w:rPr>
                <w:sz w:val="16"/>
                <w:szCs w:val="16"/>
              </w:rPr>
              <w:t>1.578</w:t>
            </w:r>
          </w:p>
        </w:tc>
      </w:tr>
      <w:tr w:rsidR="00B178AB" w:rsidRPr="001A273C" w14:paraId="6CCEEE99" w14:textId="77777777" w:rsidTr="001C3C4D">
        <w:trPr>
          <w:trHeight w:val="255"/>
        </w:trPr>
        <w:tc>
          <w:tcPr>
            <w:tcW w:w="598" w:type="dxa"/>
            <w:tcBorders>
              <w:top w:val="nil"/>
              <w:left w:val="nil"/>
              <w:right w:val="nil"/>
            </w:tcBorders>
            <w:shd w:val="clear" w:color="auto" w:fill="auto"/>
            <w:noWrap/>
          </w:tcPr>
          <w:p w14:paraId="07B71D71" w14:textId="77777777" w:rsidR="00B178AB" w:rsidRPr="00F04F7F" w:rsidRDefault="00B178AB" w:rsidP="001C3C4D">
            <w:pPr>
              <w:spacing w:after="0"/>
              <w:jc w:val="right"/>
              <w:rPr>
                <w:sz w:val="16"/>
                <w:szCs w:val="16"/>
              </w:rPr>
            </w:pPr>
            <w:r w:rsidRPr="001E7C39">
              <w:rPr>
                <w:sz w:val="16"/>
                <w:szCs w:val="16"/>
              </w:rPr>
              <w:t>2003</w:t>
            </w:r>
          </w:p>
        </w:tc>
        <w:tc>
          <w:tcPr>
            <w:tcW w:w="599" w:type="dxa"/>
            <w:tcBorders>
              <w:top w:val="nil"/>
              <w:left w:val="nil"/>
              <w:right w:val="nil"/>
            </w:tcBorders>
          </w:tcPr>
          <w:p w14:paraId="16F1326C" w14:textId="77777777" w:rsidR="00B178AB" w:rsidRPr="0092743E" w:rsidRDefault="00B178AB" w:rsidP="001C3C4D">
            <w:pPr>
              <w:spacing w:after="0"/>
              <w:jc w:val="right"/>
              <w:rPr>
                <w:sz w:val="16"/>
                <w:szCs w:val="16"/>
              </w:rPr>
            </w:pPr>
            <w:r w:rsidRPr="001E60E3">
              <w:rPr>
                <w:sz w:val="16"/>
                <w:szCs w:val="16"/>
              </w:rPr>
              <w:t>0.041</w:t>
            </w:r>
          </w:p>
        </w:tc>
        <w:tc>
          <w:tcPr>
            <w:tcW w:w="598" w:type="dxa"/>
            <w:tcBorders>
              <w:top w:val="nil"/>
              <w:left w:val="nil"/>
              <w:right w:val="nil"/>
            </w:tcBorders>
            <w:shd w:val="clear" w:color="auto" w:fill="auto"/>
            <w:noWrap/>
          </w:tcPr>
          <w:p w14:paraId="3E281FD1" w14:textId="77777777" w:rsidR="00B178AB" w:rsidRPr="0092743E" w:rsidRDefault="00B178AB" w:rsidP="001C3C4D">
            <w:pPr>
              <w:spacing w:after="0"/>
              <w:jc w:val="right"/>
              <w:rPr>
                <w:sz w:val="16"/>
                <w:szCs w:val="16"/>
              </w:rPr>
            </w:pPr>
            <w:r w:rsidRPr="001E60E3">
              <w:rPr>
                <w:sz w:val="16"/>
                <w:szCs w:val="16"/>
              </w:rPr>
              <w:t>0.189</w:t>
            </w:r>
          </w:p>
        </w:tc>
        <w:tc>
          <w:tcPr>
            <w:tcW w:w="599" w:type="dxa"/>
            <w:tcBorders>
              <w:top w:val="nil"/>
              <w:left w:val="nil"/>
              <w:right w:val="nil"/>
            </w:tcBorders>
            <w:shd w:val="clear" w:color="auto" w:fill="auto"/>
            <w:noWrap/>
          </w:tcPr>
          <w:p w14:paraId="245972D0" w14:textId="77777777" w:rsidR="00B178AB" w:rsidRPr="0092743E" w:rsidRDefault="00B178AB" w:rsidP="001C3C4D">
            <w:pPr>
              <w:spacing w:after="0"/>
              <w:jc w:val="right"/>
              <w:rPr>
                <w:sz w:val="16"/>
                <w:szCs w:val="16"/>
              </w:rPr>
            </w:pPr>
            <w:r w:rsidRPr="001E60E3">
              <w:rPr>
                <w:sz w:val="16"/>
                <w:szCs w:val="16"/>
              </w:rPr>
              <w:t>0.481</w:t>
            </w:r>
          </w:p>
        </w:tc>
        <w:tc>
          <w:tcPr>
            <w:tcW w:w="598" w:type="dxa"/>
            <w:tcBorders>
              <w:top w:val="nil"/>
              <w:left w:val="nil"/>
              <w:right w:val="nil"/>
            </w:tcBorders>
            <w:shd w:val="clear" w:color="auto" w:fill="auto"/>
            <w:noWrap/>
          </w:tcPr>
          <w:p w14:paraId="16965FE5" w14:textId="77777777" w:rsidR="00B178AB" w:rsidRPr="0092743E" w:rsidRDefault="00B178AB" w:rsidP="001C3C4D">
            <w:pPr>
              <w:spacing w:after="0"/>
              <w:jc w:val="right"/>
              <w:rPr>
                <w:sz w:val="16"/>
                <w:szCs w:val="16"/>
              </w:rPr>
            </w:pPr>
            <w:r w:rsidRPr="001E60E3">
              <w:rPr>
                <w:sz w:val="16"/>
                <w:szCs w:val="16"/>
              </w:rPr>
              <w:t>0.716</w:t>
            </w:r>
          </w:p>
        </w:tc>
        <w:tc>
          <w:tcPr>
            <w:tcW w:w="599" w:type="dxa"/>
            <w:tcBorders>
              <w:top w:val="nil"/>
              <w:left w:val="nil"/>
              <w:right w:val="nil"/>
            </w:tcBorders>
            <w:shd w:val="clear" w:color="auto" w:fill="auto"/>
            <w:noWrap/>
          </w:tcPr>
          <w:p w14:paraId="21E98EDD" w14:textId="77777777" w:rsidR="00B178AB" w:rsidRPr="0092743E" w:rsidRDefault="00B178AB" w:rsidP="001C3C4D">
            <w:pPr>
              <w:spacing w:after="0"/>
              <w:jc w:val="right"/>
              <w:rPr>
                <w:sz w:val="16"/>
                <w:szCs w:val="16"/>
              </w:rPr>
            </w:pPr>
            <w:r w:rsidRPr="001E60E3">
              <w:rPr>
                <w:sz w:val="16"/>
                <w:szCs w:val="16"/>
              </w:rPr>
              <w:t>0.913</w:t>
            </w:r>
          </w:p>
        </w:tc>
        <w:tc>
          <w:tcPr>
            <w:tcW w:w="598" w:type="dxa"/>
            <w:tcBorders>
              <w:top w:val="nil"/>
              <w:left w:val="nil"/>
              <w:right w:val="nil"/>
            </w:tcBorders>
            <w:shd w:val="clear" w:color="auto" w:fill="auto"/>
            <w:noWrap/>
          </w:tcPr>
          <w:p w14:paraId="181A7061" w14:textId="77777777" w:rsidR="00B178AB" w:rsidRPr="0092743E" w:rsidRDefault="00B178AB" w:rsidP="001C3C4D">
            <w:pPr>
              <w:spacing w:after="0"/>
              <w:jc w:val="right"/>
              <w:rPr>
                <w:sz w:val="16"/>
                <w:szCs w:val="16"/>
              </w:rPr>
            </w:pPr>
            <w:r w:rsidRPr="001E60E3">
              <w:rPr>
                <w:sz w:val="16"/>
                <w:szCs w:val="16"/>
              </w:rPr>
              <w:t>1.107</w:t>
            </w:r>
          </w:p>
        </w:tc>
        <w:tc>
          <w:tcPr>
            <w:tcW w:w="599" w:type="dxa"/>
            <w:tcBorders>
              <w:top w:val="nil"/>
              <w:left w:val="nil"/>
              <w:right w:val="nil"/>
            </w:tcBorders>
            <w:shd w:val="clear" w:color="auto" w:fill="auto"/>
            <w:noWrap/>
          </w:tcPr>
          <w:p w14:paraId="495606A4" w14:textId="77777777" w:rsidR="00B178AB" w:rsidRPr="0092743E" w:rsidRDefault="00B178AB" w:rsidP="001C3C4D">
            <w:pPr>
              <w:spacing w:after="0"/>
              <w:jc w:val="right"/>
              <w:rPr>
                <w:sz w:val="16"/>
                <w:szCs w:val="16"/>
              </w:rPr>
            </w:pPr>
            <w:r w:rsidRPr="001E60E3">
              <w:rPr>
                <w:sz w:val="16"/>
                <w:szCs w:val="16"/>
              </w:rPr>
              <w:t>1.231</w:t>
            </w:r>
          </w:p>
        </w:tc>
        <w:tc>
          <w:tcPr>
            <w:tcW w:w="598" w:type="dxa"/>
            <w:tcBorders>
              <w:top w:val="nil"/>
              <w:left w:val="nil"/>
              <w:right w:val="nil"/>
            </w:tcBorders>
            <w:shd w:val="clear" w:color="auto" w:fill="auto"/>
            <w:noWrap/>
          </w:tcPr>
          <w:p w14:paraId="04498D69" w14:textId="77777777" w:rsidR="00B178AB" w:rsidRPr="0092743E" w:rsidRDefault="00B178AB" w:rsidP="001C3C4D">
            <w:pPr>
              <w:spacing w:after="0"/>
              <w:jc w:val="right"/>
              <w:rPr>
                <w:sz w:val="16"/>
                <w:szCs w:val="16"/>
              </w:rPr>
            </w:pPr>
            <w:r w:rsidRPr="001E60E3">
              <w:rPr>
                <w:sz w:val="16"/>
                <w:szCs w:val="16"/>
              </w:rPr>
              <w:t>1.354</w:t>
            </w:r>
          </w:p>
        </w:tc>
        <w:tc>
          <w:tcPr>
            <w:tcW w:w="599" w:type="dxa"/>
            <w:tcBorders>
              <w:top w:val="nil"/>
              <w:left w:val="nil"/>
              <w:right w:val="nil"/>
            </w:tcBorders>
            <w:shd w:val="clear" w:color="auto" w:fill="auto"/>
            <w:noWrap/>
          </w:tcPr>
          <w:p w14:paraId="14C2A1BB" w14:textId="77777777" w:rsidR="00B178AB" w:rsidRPr="0092743E" w:rsidRDefault="00B178AB" w:rsidP="001C3C4D">
            <w:pPr>
              <w:spacing w:after="0"/>
              <w:jc w:val="right"/>
              <w:rPr>
                <w:sz w:val="16"/>
                <w:szCs w:val="16"/>
              </w:rPr>
            </w:pPr>
            <w:r w:rsidRPr="001E60E3">
              <w:rPr>
                <w:sz w:val="16"/>
                <w:szCs w:val="16"/>
              </w:rPr>
              <w:t>1.512</w:t>
            </w:r>
          </w:p>
        </w:tc>
        <w:tc>
          <w:tcPr>
            <w:tcW w:w="598" w:type="dxa"/>
            <w:tcBorders>
              <w:top w:val="nil"/>
              <w:left w:val="nil"/>
              <w:right w:val="nil"/>
            </w:tcBorders>
            <w:shd w:val="clear" w:color="auto" w:fill="auto"/>
            <w:noWrap/>
          </w:tcPr>
          <w:p w14:paraId="09C33956" w14:textId="77777777" w:rsidR="00B178AB" w:rsidRPr="0092743E" w:rsidRDefault="00B178AB" w:rsidP="001C3C4D">
            <w:pPr>
              <w:spacing w:after="0"/>
              <w:jc w:val="right"/>
              <w:rPr>
                <w:sz w:val="16"/>
                <w:szCs w:val="16"/>
              </w:rPr>
            </w:pPr>
            <w:r w:rsidRPr="001E60E3">
              <w:rPr>
                <w:sz w:val="16"/>
                <w:szCs w:val="16"/>
              </w:rPr>
              <w:t>1.608</w:t>
            </w:r>
          </w:p>
        </w:tc>
        <w:tc>
          <w:tcPr>
            <w:tcW w:w="599" w:type="dxa"/>
            <w:tcBorders>
              <w:top w:val="nil"/>
              <w:left w:val="nil"/>
              <w:right w:val="nil"/>
            </w:tcBorders>
            <w:shd w:val="clear" w:color="auto" w:fill="auto"/>
            <w:noWrap/>
          </w:tcPr>
          <w:p w14:paraId="217B46C6" w14:textId="77777777" w:rsidR="00B178AB" w:rsidRPr="0092743E" w:rsidRDefault="00B178AB" w:rsidP="001C3C4D">
            <w:pPr>
              <w:spacing w:after="0"/>
              <w:jc w:val="right"/>
              <w:rPr>
                <w:sz w:val="16"/>
                <w:szCs w:val="16"/>
              </w:rPr>
            </w:pPr>
            <w:r w:rsidRPr="001E60E3">
              <w:rPr>
                <w:sz w:val="16"/>
                <w:szCs w:val="16"/>
              </w:rPr>
              <w:t>1.644</w:t>
            </w:r>
          </w:p>
        </w:tc>
        <w:tc>
          <w:tcPr>
            <w:tcW w:w="598" w:type="dxa"/>
            <w:tcBorders>
              <w:top w:val="nil"/>
              <w:left w:val="nil"/>
              <w:right w:val="nil"/>
            </w:tcBorders>
            <w:shd w:val="clear" w:color="auto" w:fill="auto"/>
            <w:noWrap/>
          </w:tcPr>
          <w:p w14:paraId="1156EC0E" w14:textId="77777777" w:rsidR="00B178AB" w:rsidRPr="0092743E" w:rsidRDefault="00B178AB" w:rsidP="001C3C4D">
            <w:pPr>
              <w:spacing w:after="0"/>
              <w:jc w:val="right"/>
              <w:rPr>
                <w:sz w:val="16"/>
                <w:szCs w:val="16"/>
              </w:rPr>
            </w:pPr>
            <w:r w:rsidRPr="001E60E3">
              <w:rPr>
                <w:sz w:val="16"/>
                <w:szCs w:val="16"/>
              </w:rPr>
              <w:t>1.666</w:t>
            </w:r>
          </w:p>
        </w:tc>
        <w:tc>
          <w:tcPr>
            <w:tcW w:w="599" w:type="dxa"/>
            <w:tcBorders>
              <w:top w:val="nil"/>
              <w:left w:val="nil"/>
              <w:right w:val="nil"/>
            </w:tcBorders>
            <w:shd w:val="clear" w:color="auto" w:fill="auto"/>
            <w:noWrap/>
          </w:tcPr>
          <w:p w14:paraId="4EAA8B8F" w14:textId="77777777" w:rsidR="00B178AB" w:rsidRPr="0092743E" w:rsidRDefault="00B178AB" w:rsidP="001C3C4D">
            <w:pPr>
              <w:spacing w:after="0"/>
              <w:jc w:val="right"/>
              <w:rPr>
                <w:sz w:val="16"/>
                <w:szCs w:val="16"/>
              </w:rPr>
            </w:pPr>
            <w:r w:rsidRPr="001E60E3">
              <w:rPr>
                <w:sz w:val="16"/>
                <w:szCs w:val="16"/>
              </w:rPr>
              <w:t>1.636</w:t>
            </w:r>
          </w:p>
        </w:tc>
        <w:tc>
          <w:tcPr>
            <w:tcW w:w="598" w:type="dxa"/>
            <w:tcBorders>
              <w:top w:val="nil"/>
              <w:left w:val="nil"/>
              <w:right w:val="nil"/>
            </w:tcBorders>
            <w:shd w:val="clear" w:color="auto" w:fill="auto"/>
            <w:noWrap/>
          </w:tcPr>
          <w:p w14:paraId="7FB8C8CF" w14:textId="77777777" w:rsidR="00B178AB" w:rsidRPr="0092743E" w:rsidRDefault="00B178AB" w:rsidP="001C3C4D">
            <w:pPr>
              <w:spacing w:after="0"/>
              <w:jc w:val="right"/>
              <w:rPr>
                <w:sz w:val="16"/>
                <w:szCs w:val="16"/>
              </w:rPr>
            </w:pPr>
            <w:r w:rsidRPr="001E60E3">
              <w:rPr>
                <w:sz w:val="16"/>
                <w:szCs w:val="16"/>
              </w:rPr>
              <w:t>1.578</w:t>
            </w:r>
          </w:p>
        </w:tc>
        <w:tc>
          <w:tcPr>
            <w:tcW w:w="599" w:type="dxa"/>
            <w:tcBorders>
              <w:top w:val="nil"/>
              <w:left w:val="nil"/>
              <w:right w:val="nil"/>
            </w:tcBorders>
            <w:shd w:val="clear" w:color="auto" w:fill="auto"/>
            <w:noWrap/>
          </w:tcPr>
          <w:p w14:paraId="6EFCA18F" w14:textId="77777777" w:rsidR="00B178AB" w:rsidRPr="0092743E" w:rsidRDefault="00B178AB" w:rsidP="001C3C4D">
            <w:pPr>
              <w:spacing w:after="0"/>
              <w:jc w:val="right"/>
              <w:rPr>
                <w:sz w:val="16"/>
                <w:szCs w:val="16"/>
              </w:rPr>
            </w:pPr>
            <w:r w:rsidRPr="001E60E3">
              <w:rPr>
                <w:sz w:val="16"/>
                <w:szCs w:val="16"/>
              </w:rPr>
              <w:t>1.554</w:t>
            </w:r>
          </w:p>
        </w:tc>
      </w:tr>
      <w:tr w:rsidR="00B178AB" w:rsidRPr="001A273C" w14:paraId="1AF70684" w14:textId="77777777" w:rsidTr="001C3C4D">
        <w:trPr>
          <w:trHeight w:val="255"/>
        </w:trPr>
        <w:tc>
          <w:tcPr>
            <w:tcW w:w="598" w:type="dxa"/>
            <w:tcBorders>
              <w:left w:val="nil"/>
              <w:right w:val="nil"/>
            </w:tcBorders>
            <w:shd w:val="clear" w:color="auto" w:fill="auto"/>
            <w:noWrap/>
          </w:tcPr>
          <w:p w14:paraId="59A442F7" w14:textId="77777777" w:rsidR="00B178AB" w:rsidRPr="00F04F7F" w:rsidRDefault="00B178AB" w:rsidP="001C3C4D">
            <w:pPr>
              <w:spacing w:after="0"/>
              <w:jc w:val="right"/>
              <w:rPr>
                <w:sz w:val="16"/>
                <w:szCs w:val="16"/>
              </w:rPr>
            </w:pPr>
            <w:r w:rsidRPr="001E7C39">
              <w:rPr>
                <w:sz w:val="16"/>
                <w:szCs w:val="16"/>
              </w:rPr>
              <w:t>2004</w:t>
            </w:r>
          </w:p>
        </w:tc>
        <w:tc>
          <w:tcPr>
            <w:tcW w:w="599" w:type="dxa"/>
            <w:tcBorders>
              <w:left w:val="nil"/>
              <w:right w:val="nil"/>
            </w:tcBorders>
          </w:tcPr>
          <w:p w14:paraId="0DA9E06A" w14:textId="77777777" w:rsidR="00B178AB" w:rsidRPr="0092743E" w:rsidRDefault="00B178AB" w:rsidP="001C3C4D">
            <w:pPr>
              <w:spacing w:after="0"/>
              <w:jc w:val="right"/>
              <w:rPr>
                <w:sz w:val="16"/>
                <w:szCs w:val="16"/>
              </w:rPr>
            </w:pPr>
            <w:r w:rsidRPr="001E60E3">
              <w:rPr>
                <w:sz w:val="16"/>
                <w:szCs w:val="16"/>
              </w:rPr>
              <w:t>0.031</w:t>
            </w:r>
          </w:p>
        </w:tc>
        <w:tc>
          <w:tcPr>
            <w:tcW w:w="598" w:type="dxa"/>
            <w:tcBorders>
              <w:left w:val="nil"/>
              <w:right w:val="nil"/>
            </w:tcBorders>
            <w:shd w:val="clear" w:color="auto" w:fill="auto"/>
            <w:noWrap/>
          </w:tcPr>
          <w:p w14:paraId="4912FE73" w14:textId="77777777" w:rsidR="00B178AB" w:rsidRPr="0092743E" w:rsidRDefault="00B178AB" w:rsidP="001C3C4D">
            <w:pPr>
              <w:spacing w:after="0"/>
              <w:jc w:val="right"/>
              <w:rPr>
                <w:sz w:val="16"/>
                <w:szCs w:val="16"/>
              </w:rPr>
            </w:pPr>
            <w:r w:rsidRPr="001E60E3">
              <w:rPr>
                <w:sz w:val="16"/>
                <w:szCs w:val="16"/>
              </w:rPr>
              <w:t>0.214</w:t>
            </w:r>
          </w:p>
        </w:tc>
        <w:tc>
          <w:tcPr>
            <w:tcW w:w="599" w:type="dxa"/>
            <w:tcBorders>
              <w:left w:val="nil"/>
              <w:right w:val="nil"/>
            </w:tcBorders>
            <w:shd w:val="clear" w:color="auto" w:fill="auto"/>
            <w:noWrap/>
          </w:tcPr>
          <w:p w14:paraId="78B8679A" w14:textId="77777777" w:rsidR="00B178AB" w:rsidRPr="0092743E" w:rsidRDefault="00B178AB" w:rsidP="001C3C4D">
            <w:pPr>
              <w:spacing w:after="0"/>
              <w:jc w:val="right"/>
              <w:rPr>
                <w:sz w:val="16"/>
                <w:szCs w:val="16"/>
              </w:rPr>
            </w:pPr>
            <w:r w:rsidRPr="001E60E3">
              <w:rPr>
                <w:sz w:val="16"/>
                <w:szCs w:val="16"/>
              </w:rPr>
              <w:t>0.487</w:t>
            </w:r>
          </w:p>
        </w:tc>
        <w:tc>
          <w:tcPr>
            <w:tcW w:w="598" w:type="dxa"/>
            <w:tcBorders>
              <w:left w:val="nil"/>
              <w:right w:val="nil"/>
            </w:tcBorders>
            <w:shd w:val="clear" w:color="auto" w:fill="auto"/>
            <w:noWrap/>
          </w:tcPr>
          <w:p w14:paraId="556B7961" w14:textId="77777777" w:rsidR="00B178AB" w:rsidRPr="0092743E" w:rsidRDefault="00B178AB" w:rsidP="001C3C4D">
            <w:pPr>
              <w:spacing w:after="0"/>
              <w:jc w:val="right"/>
              <w:rPr>
                <w:sz w:val="16"/>
                <w:szCs w:val="16"/>
              </w:rPr>
            </w:pPr>
            <w:r w:rsidRPr="001E60E3">
              <w:rPr>
                <w:sz w:val="16"/>
                <w:szCs w:val="16"/>
              </w:rPr>
              <w:t>0.801</w:t>
            </w:r>
          </w:p>
        </w:tc>
        <w:tc>
          <w:tcPr>
            <w:tcW w:w="599" w:type="dxa"/>
            <w:tcBorders>
              <w:left w:val="nil"/>
              <w:right w:val="nil"/>
            </w:tcBorders>
            <w:shd w:val="clear" w:color="auto" w:fill="auto"/>
            <w:noWrap/>
          </w:tcPr>
          <w:p w14:paraId="171C5096" w14:textId="77777777" w:rsidR="00B178AB" w:rsidRPr="0092743E" w:rsidRDefault="00B178AB" w:rsidP="001C3C4D">
            <w:pPr>
              <w:spacing w:after="0"/>
              <w:jc w:val="right"/>
              <w:rPr>
                <w:sz w:val="16"/>
                <w:szCs w:val="16"/>
              </w:rPr>
            </w:pPr>
            <w:r w:rsidRPr="001E60E3">
              <w:rPr>
                <w:sz w:val="16"/>
                <w:szCs w:val="16"/>
              </w:rPr>
              <w:t>0.94</w:t>
            </w:r>
          </w:p>
        </w:tc>
        <w:tc>
          <w:tcPr>
            <w:tcW w:w="598" w:type="dxa"/>
            <w:tcBorders>
              <w:left w:val="nil"/>
              <w:right w:val="nil"/>
            </w:tcBorders>
            <w:shd w:val="clear" w:color="auto" w:fill="auto"/>
            <w:noWrap/>
          </w:tcPr>
          <w:p w14:paraId="344C55DF" w14:textId="77777777" w:rsidR="00B178AB" w:rsidRPr="0092743E" w:rsidRDefault="00B178AB" w:rsidP="001C3C4D">
            <w:pPr>
              <w:spacing w:after="0"/>
              <w:jc w:val="right"/>
              <w:rPr>
                <w:sz w:val="16"/>
                <w:szCs w:val="16"/>
              </w:rPr>
            </w:pPr>
            <w:r w:rsidRPr="001E60E3">
              <w:rPr>
                <w:sz w:val="16"/>
                <w:szCs w:val="16"/>
              </w:rPr>
              <w:t>1.014</w:t>
            </w:r>
          </w:p>
        </w:tc>
        <w:tc>
          <w:tcPr>
            <w:tcW w:w="599" w:type="dxa"/>
            <w:tcBorders>
              <w:left w:val="nil"/>
              <w:right w:val="nil"/>
            </w:tcBorders>
            <w:shd w:val="clear" w:color="auto" w:fill="auto"/>
            <w:noWrap/>
          </w:tcPr>
          <w:p w14:paraId="6F871B82" w14:textId="77777777" w:rsidR="00B178AB" w:rsidRPr="0092743E" w:rsidRDefault="00B178AB" w:rsidP="001C3C4D">
            <w:pPr>
              <w:spacing w:after="0"/>
              <w:jc w:val="right"/>
              <w:rPr>
                <w:sz w:val="16"/>
                <w:szCs w:val="16"/>
              </w:rPr>
            </w:pPr>
            <w:r w:rsidRPr="001E60E3">
              <w:rPr>
                <w:sz w:val="16"/>
                <w:szCs w:val="16"/>
              </w:rPr>
              <w:t>1.329</w:t>
            </w:r>
          </w:p>
        </w:tc>
        <w:tc>
          <w:tcPr>
            <w:tcW w:w="598" w:type="dxa"/>
            <w:tcBorders>
              <w:left w:val="nil"/>
              <w:right w:val="nil"/>
            </w:tcBorders>
            <w:shd w:val="clear" w:color="auto" w:fill="auto"/>
            <w:noWrap/>
          </w:tcPr>
          <w:p w14:paraId="2D373FB7" w14:textId="77777777" w:rsidR="00B178AB" w:rsidRPr="0092743E" w:rsidRDefault="00B178AB" w:rsidP="001C3C4D">
            <w:pPr>
              <w:spacing w:after="0"/>
              <w:jc w:val="right"/>
              <w:rPr>
                <w:sz w:val="16"/>
                <w:szCs w:val="16"/>
              </w:rPr>
            </w:pPr>
            <w:r w:rsidRPr="001E60E3">
              <w:rPr>
                <w:sz w:val="16"/>
                <w:szCs w:val="16"/>
              </w:rPr>
              <w:t>1.322</w:t>
            </w:r>
          </w:p>
        </w:tc>
        <w:tc>
          <w:tcPr>
            <w:tcW w:w="599" w:type="dxa"/>
            <w:tcBorders>
              <w:left w:val="nil"/>
              <w:right w:val="nil"/>
            </w:tcBorders>
            <w:shd w:val="clear" w:color="auto" w:fill="auto"/>
            <w:noWrap/>
          </w:tcPr>
          <w:p w14:paraId="3B942221" w14:textId="77777777" w:rsidR="00B178AB" w:rsidRPr="0092743E" w:rsidRDefault="00B178AB" w:rsidP="001C3C4D">
            <w:pPr>
              <w:spacing w:after="0"/>
              <w:jc w:val="right"/>
              <w:rPr>
                <w:sz w:val="16"/>
                <w:szCs w:val="16"/>
              </w:rPr>
            </w:pPr>
            <w:r w:rsidRPr="001E60E3">
              <w:rPr>
                <w:sz w:val="16"/>
                <w:szCs w:val="16"/>
              </w:rPr>
              <w:t>1.735</w:t>
            </w:r>
          </w:p>
        </w:tc>
        <w:tc>
          <w:tcPr>
            <w:tcW w:w="598" w:type="dxa"/>
            <w:tcBorders>
              <w:left w:val="nil"/>
              <w:right w:val="nil"/>
            </w:tcBorders>
            <w:shd w:val="clear" w:color="auto" w:fill="auto"/>
            <w:noWrap/>
          </w:tcPr>
          <w:p w14:paraId="3CEE0CE0" w14:textId="77777777" w:rsidR="00B178AB" w:rsidRPr="0092743E" w:rsidRDefault="00B178AB" w:rsidP="001C3C4D">
            <w:pPr>
              <w:spacing w:after="0"/>
              <w:jc w:val="right"/>
              <w:rPr>
                <w:sz w:val="16"/>
                <w:szCs w:val="16"/>
              </w:rPr>
            </w:pPr>
            <w:r w:rsidRPr="001E60E3">
              <w:rPr>
                <w:sz w:val="16"/>
                <w:szCs w:val="16"/>
              </w:rPr>
              <w:t>1.585</w:t>
            </w:r>
          </w:p>
        </w:tc>
        <w:tc>
          <w:tcPr>
            <w:tcW w:w="599" w:type="dxa"/>
            <w:tcBorders>
              <w:left w:val="nil"/>
              <w:right w:val="nil"/>
            </w:tcBorders>
            <w:shd w:val="clear" w:color="auto" w:fill="auto"/>
            <w:noWrap/>
          </w:tcPr>
          <w:p w14:paraId="1370D2C2" w14:textId="77777777" w:rsidR="00B178AB" w:rsidRPr="0092743E" w:rsidRDefault="00B178AB" w:rsidP="001C3C4D">
            <w:pPr>
              <w:spacing w:after="0"/>
              <w:jc w:val="right"/>
              <w:rPr>
                <w:sz w:val="16"/>
                <w:szCs w:val="16"/>
              </w:rPr>
            </w:pPr>
            <w:r w:rsidRPr="001E60E3">
              <w:rPr>
                <w:sz w:val="16"/>
                <w:szCs w:val="16"/>
              </w:rPr>
              <w:t>1.688</w:t>
            </w:r>
          </w:p>
        </w:tc>
        <w:tc>
          <w:tcPr>
            <w:tcW w:w="598" w:type="dxa"/>
            <w:tcBorders>
              <w:left w:val="nil"/>
              <w:right w:val="nil"/>
            </w:tcBorders>
            <w:shd w:val="clear" w:color="auto" w:fill="auto"/>
            <w:noWrap/>
          </w:tcPr>
          <w:p w14:paraId="6A5206BC" w14:textId="77777777" w:rsidR="00B178AB" w:rsidRPr="0092743E" w:rsidRDefault="00B178AB" w:rsidP="001C3C4D">
            <w:pPr>
              <w:spacing w:after="0"/>
              <w:jc w:val="right"/>
              <w:rPr>
                <w:sz w:val="16"/>
                <w:szCs w:val="16"/>
              </w:rPr>
            </w:pPr>
            <w:r w:rsidRPr="001E60E3">
              <w:rPr>
                <w:sz w:val="16"/>
                <w:szCs w:val="16"/>
              </w:rPr>
              <w:t>1.583</w:t>
            </w:r>
          </w:p>
        </w:tc>
        <w:tc>
          <w:tcPr>
            <w:tcW w:w="599" w:type="dxa"/>
            <w:tcBorders>
              <w:left w:val="nil"/>
              <w:right w:val="nil"/>
            </w:tcBorders>
            <w:shd w:val="clear" w:color="auto" w:fill="auto"/>
            <w:noWrap/>
          </w:tcPr>
          <w:p w14:paraId="67D94538" w14:textId="77777777" w:rsidR="00B178AB" w:rsidRPr="0092743E" w:rsidRDefault="00B178AB" w:rsidP="001C3C4D">
            <w:pPr>
              <w:spacing w:after="0"/>
              <w:jc w:val="right"/>
              <w:rPr>
                <w:sz w:val="16"/>
                <w:szCs w:val="16"/>
              </w:rPr>
            </w:pPr>
            <w:r w:rsidRPr="001E60E3">
              <w:rPr>
                <w:sz w:val="16"/>
                <w:szCs w:val="16"/>
              </w:rPr>
              <w:t>1.445</w:t>
            </w:r>
          </w:p>
        </w:tc>
        <w:tc>
          <w:tcPr>
            <w:tcW w:w="598" w:type="dxa"/>
            <w:tcBorders>
              <w:left w:val="nil"/>
              <w:right w:val="nil"/>
            </w:tcBorders>
            <w:shd w:val="clear" w:color="auto" w:fill="auto"/>
            <w:noWrap/>
          </w:tcPr>
          <w:p w14:paraId="154156E7" w14:textId="77777777" w:rsidR="00B178AB" w:rsidRPr="0092743E" w:rsidRDefault="00B178AB" w:rsidP="001C3C4D">
            <w:pPr>
              <w:spacing w:after="0"/>
              <w:jc w:val="right"/>
              <w:rPr>
                <w:sz w:val="16"/>
                <w:szCs w:val="16"/>
              </w:rPr>
            </w:pPr>
            <w:r w:rsidRPr="001E60E3">
              <w:rPr>
                <w:sz w:val="16"/>
                <w:szCs w:val="16"/>
              </w:rPr>
              <w:t>1.567</w:t>
            </w:r>
          </w:p>
        </w:tc>
        <w:tc>
          <w:tcPr>
            <w:tcW w:w="599" w:type="dxa"/>
            <w:tcBorders>
              <w:left w:val="nil"/>
              <w:right w:val="nil"/>
            </w:tcBorders>
            <w:shd w:val="clear" w:color="auto" w:fill="auto"/>
            <w:noWrap/>
          </w:tcPr>
          <w:p w14:paraId="06AFA26E" w14:textId="77777777" w:rsidR="00B178AB" w:rsidRPr="0092743E" w:rsidRDefault="00B178AB" w:rsidP="001C3C4D">
            <w:pPr>
              <w:spacing w:after="0"/>
              <w:jc w:val="right"/>
              <w:rPr>
                <w:sz w:val="16"/>
                <w:szCs w:val="16"/>
              </w:rPr>
            </w:pPr>
            <w:r w:rsidRPr="001E60E3">
              <w:rPr>
                <w:sz w:val="16"/>
                <w:szCs w:val="16"/>
              </w:rPr>
              <w:t>1.479</w:t>
            </w:r>
          </w:p>
        </w:tc>
      </w:tr>
      <w:tr w:rsidR="00B178AB" w:rsidRPr="001A273C" w14:paraId="7A492286" w14:textId="77777777" w:rsidTr="001C3C4D">
        <w:trPr>
          <w:trHeight w:val="255"/>
        </w:trPr>
        <w:tc>
          <w:tcPr>
            <w:tcW w:w="598" w:type="dxa"/>
            <w:tcBorders>
              <w:top w:val="nil"/>
              <w:left w:val="nil"/>
              <w:right w:val="nil"/>
            </w:tcBorders>
            <w:shd w:val="clear" w:color="auto" w:fill="auto"/>
            <w:noWrap/>
          </w:tcPr>
          <w:p w14:paraId="11C1C468" w14:textId="77777777" w:rsidR="00B178AB" w:rsidRPr="00F04F7F" w:rsidRDefault="00B178AB" w:rsidP="001C3C4D">
            <w:pPr>
              <w:spacing w:after="0"/>
              <w:jc w:val="right"/>
              <w:rPr>
                <w:sz w:val="16"/>
                <w:szCs w:val="16"/>
              </w:rPr>
            </w:pPr>
            <w:r w:rsidRPr="001E7C39">
              <w:rPr>
                <w:sz w:val="16"/>
                <w:szCs w:val="16"/>
              </w:rPr>
              <w:t>2005</w:t>
            </w:r>
          </w:p>
        </w:tc>
        <w:tc>
          <w:tcPr>
            <w:tcW w:w="599" w:type="dxa"/>
            <w:tcBorders>
              <w:top w:val="nil"/>
              <w:left w:val="nil"/>
              <w:right w:val="nil"/>
            </w:tcBorders>
          </w:tcPr>
          <w:p w14:paraId="51988413" w14:textId="77777777" w:rsidR="00B178AB" w:rsidRPr="0092743E" w:rsidRDefault="00B178AB" w:rsidP="001C3C4D">
            <w:pPr>
              <w:spacing w:after="0"/>
              <w:jc w:val="right"/>
              <w:rPr>
                <w:sz w:val="16"/>
                <w:szCs w:val="16"/>
              </w:rPr>
            </w:pPr>
            <w:r w:rsidRPr="001E60E3">
              <w:rPr>
                <w:sz w:val="16"/>
                <w:szCs w:val="16"/>
              </w:rPr>
              <w:t>0.041</w:t>
            </w:r>
          </w:p>
        </w:tc>
        <w:tc>
          <w:tcPr>
            <w:tcW w:w="598" w:type="dxa"/>
            <w:tcBorders>
              <w:top w:val="nil"/>
              <w:left w:val="nil"/>
              <w:right w:val="nil"/>
            </w:tcBorders>
            <w:shd w:val="clear" w:color="auto" w:fill="auto"/>
            <w:noWrap/>
          </w:tcPr>
          <w:p w14:paraId="630FB2E1" w14:textId="77777777" w:rsidR="00B178AB" w:rsidRPr="0092743E" w:rsidRDefault="00B178AB" w:rsidP="001C3C4D">
            <w:pPr>
              <w:spacing w:after="0"/>
              <w:jc w:val="right"/>
              <w:rPr>
                <w:sz w:val="16"/>
                <w:szCs w:val="16"/>
              </w:rPr>
            </w:pPr>
            <w:r w:rsidRPr="001E60E3">
              <w:rPr>
                <w:sz w:val="16"/>
                <w:szCs w:val="16"/>
              </w:rPr>
              <w:t>0.189</w:t>
            </w:r>
          </w:p>
        </w:tc>
        <w:tc>
          <w:tcPr>
            <w:tcW w:w="599" w:type="dxa"/>
            <w:tcBorders>
              <w:top w:val="nil"/>
              <w:left w:val="nil"/>
              <w:right w:val="nil"/>
            </w:tcBorders>
            <w:shd w:val="clear" w:color="auto" w:fill="auto"/>
            <w:noWrap/>
          </w:tcPr>
          <w:p w14:paraId="6C4E43BE" w14:textId="77777777" w:rsidR="00B178AB" w:rsidRPr="0092743E" w:rsidRDefault="00B178AB" w:rsidP="001C3C4D">
            <w:pPr>
              <w:spacing w:after="0"/>
              <w:jc w:val="right"/>
              <w:rPr>
                <w:sz w:val="16"/>
                <w:szCs w:val="16"/>
              </w:rPr>
            </w:pPr>
            <w:r w:rsidRPr="001E60E3">
              <w:rPr>
                <w:sz w:val="16"/>
                <w:szCs w:val="16"/>
              </w:rPr>
              <w:t>0.481</w:t>
            </w:r>
          </w:p>
        </w:tc>
        <w:tc>
          <w:tcPr>
            <w:tcW w:w="598" w:type="dxa"/>
            <w:tcBorders>
              <w:top w:val="nil"/>
              <w:left w:val="nil"/>
              <w:right w:val="nil"/>
            </w:tcBorders>
            <w:shd w:val="clear" w:color="auto" w:fill="auto"/>
            <w:noWrap/>
          </w:tcPr>
          <w:p w14:paraId="1189C058" w14:textId="77777777" w:rsidR="00B178AB" w:rsidRPr="0092743E" w:rsidRDefault="00B178AB" w:rsidP="001C3C4D">
            <w:pPr>
              <w:spacing w:after="0"/>
              <w:jc w:val="right"/>
              <w:rPr>
                <w:sz w:val="16"/>
                <w:szCs w:val="16"/>
              </w:rPr>
            </w:pPr>
            <w:r w:rsidRPr="001E60E3">
              <w:rPr>
                <w:sz w:val="16"/>
                <w:szCs w:val="16"/>
              </w:rPr>
              <w:t>0.716</w:t>
            </w:r>
          </w:p>
        </w:tc>
        <w:tc>
          <w:tcPr>
            <w:tcW w:w="599" w:type="dxa"/>
            <w:tcBorders>
              <w:top w:val="nil"/>
              <w:left w:val="nil"/>
              <w:right w:val="nil"/>
            </w:tcBorders>
            <w:shd w:val="clear" w:color="auto" w:fill="auto"/>
            <w:noWrap/>
          </w:tcPr>
          <w:p w14:paraId="6CA4AE3B" w14:textId="77777777" w:rsidR="00B178AB" w:rsidRPr="0092743E" w:rsidRDefault="00B178AB" w:rsidP="001C3C4D">
            <w:pPr>
              <w:spacing w:after="0"/>
              <w:jc w:val="right"/>
              <w:rPr>
                <w:sz w:val="16"/>
                <w:szCs w:val="16"/>
              </w:rPr>
            </w:pPr>
            <w:r w:rsidRPr="001E60E3">
              <w:rPr>
                <w:sz w:val="16"/>
                <w:szCs w:val="16"/>
              </w:rPr>
              <w:t>0.913</w:t>
            </w:r>
          </w:p>
        </w:tc>
        <w:tc>
          <w:tcPr>
            <w:tcW w:w="598" w:type="dxa"/>
            <w:tcBorders>
              <w:top w:val="nil"/>
              <w:left w:val="nil"/>
              <w:right w:val="nil"/>
            </w:tcBorders>
            <w:shd w:val="clear" w:color="auto" w:fill="auto"/>
            <w:noWrap/>
          </w:tcPr>
          <w:p w14:paraId="04BD0B78" w14:textId="77777777" w:rsidR="00B178AB" w:rsidRPr="0092743E" w:rsidRDefault="00B178AB" w:rsidP="001C3C4D">
            <w:pPr>
              <w:spacing w:after="0"/>
              <w:jc w:val="right"/>
              <w:rPr>
                <w:sz w:val="16"/>
                <w:szCs w:val="16"/>
              </w:rPr>
            </w:pPr>
            <w:r w:rsidRPr="001E60E3">
              <w:rPr>
                <w:sz w:val="16"/>
                <w:szCs w:val="16"/>
              </w:rPr>
              <w:t>1.107</w:t>
            </w:r>
          </w:p>
        </w:tc>
        <w:tc>
          <w:tcPr>
            <w:tcW w:w="599" w:type="dxa"/>
            <w:tcBorders>
              <w:top w:val="nil"/>
              <w:left w:val="nil"/>
              <w:right w:val="nil"/>
            </w:tcBorders>
            <w:shd w:val="clear" w:color="auto" w:fill="auto"/>
            <w:noWrap/>
          </w:tcPr>
          <w:p w14:paraId="636D9BC9" w14:textId="77777777" w:rsidR="00B178AB" w:rsidRPr="0092743E" w:rsidRDefault="00B178AB" w:rsidP="001C3C4D">
            <w:pPr>
              <w:spacing w:after="0"/>
              <w:jc w:val="right"/>
              <w:rPr>
                <w:sz w:val="16"/>
                <w:szCs w:val="16"/>
              </w:rPr>
            </w:pPr>
            <w:r w:rsidRPr="001E60E3">
              <w:rPr>
                <w:sz w:val="16"/>
                <w:szCs w:val="16"/>
              </w:rPr>
              <w:t>1.231</w:t>
            </w:r>
          </w:p>
        </w:tc>
        <w:tc>
          <w:tcPr>
            <w:tcW w:w="598" w:type="dxa"/>
            <w:tcBorders>
              <w:top w:val="nil"/>
              <w:left w:val="nil"/>
              <w:right w:val="nil"/>
            </w:tcBorders>
            <w:shd w:val="clear" w:color="auto" w:fill="auto"/>
            <w:noWrap/>
          </w:tcPr>
          <w:p w14:paraId="7EFE59C3" w14:textId="77777777" w:rsidR="00B178AB" w:rsidRPr="0092743E" w:rsidRDefault="00B178AB" w:rsidP="001C3C4D">
            <w:pPr>
              <w:spacing w:after="0"/>
              <w:jc w:val="right"/>
              <w:rPr>
                <w:sz w:val="16"/>
                <w:szCs w:val="16"/>
              </w:rPr>
            </w:pPr>
            <w:r w:rsidRPr="001E60E3">
              <w:rPr>
                <w:sz w:val="16"/>
                <w:szCs w:val="16"/>
              </w:rPr>
              <w:t>1.354</w:t>
            </w:r>
          </w:p>
        </w:tc>
        <w:tc>
          <w:tcPr>
            <w:tcW w:w="599" w:type="dxa"/>
            <w:tcBorders>
              <w:top w:val="nil"/>
              <w:left w:val="nil"/>
              <w:right w:val="nil"/>
            </w:tcBorders>
            <w:shd w:val="clear" w:color="auto" w:fill="auto"/>
            <w:noWrap/>
          </w:tcPr>
          <w:p w14:paraId="7EC695AE" w14:textId="77777777" w:rsidR="00B178AB" w:rsidRPr="0092743E" w:rsidRDefault="00B178AB" w:rsidP="001C3C4D">
            <w:pPr>
              <w:spacing w:after="0"/>
              <w:jc w:val="right"/>
              <w:rPr>
                <w:sz w:val="16"/>
                <w:szCs w:val="16"/>
              </w:rPr>
            </w:pPr>
            <w:r w:rsidRPr="001E60E3">
              <w:rPr>
                <w:sz w:val="16"/>
                <w:szCs w:val="16"/>
              </w:rPr>
              <w:t>1.512</w:t>
            </w:r>
          </w:p>
        </w:tc>
        <w:tc>
          <w:tcPr>
            <w:tcW w:w="598" w:type="dxa"/>
            <w:tcBorders>
              <w:top w:val="nil"/>
              <w:left w:val="nil"/>
              <w:right w:val="nil"/>
            </w:tcBorders>
            <w:shd w:val="clear" w:color="auto" w:fill="auto"/>
            <w:noWrap/>
          </w:tcPr>
          <w:p w14:paraId="2369408E" w14:textId="77777777" w:rsidR="00B178AB" w:rsidRPr="0092743E" w:rsidRDefault="00B178AB" w:rsidP="001C3C4D">
            <w:pPr>
              <w:spacing w:after="0"/>
              <w:jc w:val="right"/>
              <w:rPr>
                <w:sz w:val="16"/>
                <w:szCs w:val="16"/>
              </w:rPr>
            </w:pPr>
            <w:r w:rsidRPr="001E60E3">
              <w:rPr>
                <w:sz w:val="16"/>
                <w:szCs w:val="16"/>
              </w:rPr>
              <w:t>1.608</w:t>
            </w:r>
          </w:p>
        </w:tc>
        <w:tc>
          <w:tcPr>
            <w:tcW w:w="599" w:type="dxa"/>
            <w:tcBorders>
              <w:top w:val="nil"/>
              <w:left w:val="nil"/>
              <w:right w:val="nil"/>
            </w:tcBorders>
            <w:shd w:val="clear" w:color="auto" w:fill="auto"/>
            <w:noWrap/>
          </w:tcPr>
          <w:p w14:paraId="17DE434E" w14:textId="77777777" w:rsidR="00B178AB" w:rsidRPr="0092743E" w:rsidRDefault="00B178AB" w:rsidP="001C3C4D">
            <w:pPr>
              <w:spacing w:after="0"/>
              <w:jc w:val="right"/>
              <w:rPr>
                <w:sz w:val="16"/>
                <w:szCs w:val="16"/>
              </w:rPr>
            </w:pPr>
            <w:r w:rsidRPr="001E60E3">
              <w:rPr>
                <w:sz w:val="16"/>
                <w:szCs w:val="16"/>
              </w:rPr>
              <w:t>1.644</w:t>
            </w:r>
          </w:p>
        </w:tc>
        <w:tc>
          <w:tcPr>
            <w:tcW w:w="598" w:type="dxa"/>
            <w:tcBorders>
              <w:top w:val="nil"/>
              <w:left w:val="nil"/>
              <w:right w:val="nil"/>
            </w:tcBorders>
            <w:shd w:val="clear" w:color="auto" w:fill="auto"/>
            <w:noWrap/>
          </w:tcPr>
          <w:p w14:paraId="44C8D842" w14:textId="77777777" w:rsidR="00B178AB" w:rsidRPr="0092743E" w:rsidRDefault="00B178AB" w:rsidP="001C3C4D">
            <w:pPr>
              <w:spacing w:after="0"/>
              <w:jc w:val="right"/>
              <w:rPr>
                <w:sz w:val="16"/>
                <w:szCs w:val="16"/>
              </w:rPr>
            </w:pPr>
            <w:r w:rsidRPr="001E60E3">
              <w:rPr>
                <w:sz w:val="16"/>
                <w:szCs w:val="16"/>
              </w:rPr>
              <w:t>1.666</w:t>
            </w:r>
          </w:p>
        </w:tc>
        <w:tc>
          <w:tcPr>
            <w:tcW w:w="599" w:type="dxa"/>
            <w:tcBorders>
              <w:top w:val="nil"/>
              <w:left w:val="nil"/>
              <w:right w:val="nil"/>
            </w:tcBorders>
            <w:shd w:val="clear" w:color="auto" w:fill="auto"/>
            <w:noWrap/>
          </w:tcPr>
          <w:p w14:paraId="681D3C68" w14:textId="77777777" w:rsidR="00B178AB" w:rsidRPr="0092743E" w:rsidRDefault="00B178AB" w:rsidP="001C3C4D">
            <w:pPr>
              <w:spacing w:after="0"/>
              <w:jc w:val="right"/>
              <w:rPr>
                <w:sz w:val="16"/>
                <w:szCs w:val="16"/>
              </w:rPr>
            </w:pPr>
            <w:r w:rsidRPr="001E60E3">
              <w:rPr>
                <w:sz w:val="16"/>
                <w:szCs w:val="16"/>
              </w:rPr>
              <w:t>1.636</w:t>
            </w:r>
          </w:p>
        </w:tc>
        <w:tc>
          <w:tcPr>
            <w:tcW w:w="598" w:type="dxa"/>
            <w:tcBorders>
              <w:top w:val="nil"/>
              <w:left w:val="nil"/>
              <w:right w:val="nil"/>
            </w:tcBorders>
            <w:shd w:val="clear" w:color="auto" w:fill="auto"/>
            <w:noWrap/>
          </w:tcPr>
          <w:p w14:paraId="44A35938" w14:textId="77777777" w:rsidR="00B178AB" w:rsidRPr="0092743E" w:rsidRDefault="00B178AB" w:rsidP="001C3C4D">
            <w:pPr>
              <w:spacing w:after="0"/>
              <w:jc w:val="right"/>
              <w:rPr>
                <w:sz w:val="16"/>
                <w:szCs w:val="16"/>
              </w:rPr>
            </w:pPr>
            <w:r w:rsidRPr="001E60E3">
              <w:rPr>
                <w:sz w:val="16"/>
                <w:szCs w:val="16"/>
              </w:rPr>
              <w:t>1.578</w:t>
            </w:r>
          </w:p>
        </w:tc>
        <w:tc>
          <w:tcPr>
            <w:tcW w:w="599" w:type="dxa"/>
            <w:tcBorders>
              <w:top w:val="nil"/>
              <w:left w:val="nil"/>
              <w:right w:val="nil"/>
            </w:tcBorders>
            <w:shd w:val="clear" w:color="auto" w:fill="auto"/>
            <w:noWrap/>
          </w:tcPr>
          <w:p w14:paraId="49A28159" w14:textId="77777777" w:rsidR="00B178AB" w:rsidRPr="0092743E" w:rsidRDefault="00B178AB" w:rsidP="001C3C4D">
            <w:pPr>
              <w:spacing w:after="0"/>
              <w:jc w:val="right"/>
              <w:rPr>
                <w:sz w:val="16"/>
                <w:szCs w:val="16"/>
              </w:rPr>
            </w:pPr>
            <w:r w:rsidRPr="001E60E3">
              <w:rPr>
                <w:sz w:val="16"/>
                <w:szCs w:val="16"/>
              </w:rPr>
              <w:t>1.554</w:t>
            </w:r>
          </w:p>
        </w:tc>
      </w:tr>
      <w:tr w:rsidR="00B178AB" w:rsidRPr="001A273C" w14:paraId="1D7B395D" w14:textId="77777777" w:rsidTr="001C3C4D">
        <w:trPr>
          <w:trHeight w:val="255"/>
        </w:trPr>
        <w:tc>
          <w:tcPr>
            <w:tcW w:w="598" w:type="dxa"/>
            <w:tcBorders>
              <w:left w:val="nil"/>
              <w:right w:val="nil"/>
            </w:tcBorders>
            <w:shd w:val="clear" w:color="auto" w:fill="auto"/>
            <w:noWrap/>
          </w:tcPr>
          <w:p w14:paraId="62BE5DCC" w14:textId="77777777" w:rsidR="00B178AB" w:rsidRPr="00F04F7F" w:rsidRDefault="00B178AB" w:rsidP="001C3C4D">
            <w:pPr>
              <w:spacing w:after="0"/>
              <w:jc w:val="right"/>
              <w:rPr>
                <w:sz w:val="16"/>
                <w:szCs w:val="16"/>
              </w:rPr>
            </w:pPr>
            <w:r w:rsidRPr="001E7C39">
              <w:rPr>
                <w:sz w:val="16"/>
                <w:szCs w:val="16"/>
              </w:rPr>
              <w:t>2006</w:t>
            </w:r>
          </w:p>
        </w:tc>
        <w:tc>
          <w:tcPr>
            <w:tcW w:w="599" w:type="dxa"/>
            <w:tcBorders>
              <w:left w:val="nil"/>
              <w:right w:val="nil"/>
            </w:tcBorders>
          </w:tcPr>
          <w:p w14:paraId="3C214356" w14:textId="77777777" w:rsidR="00B178AB" w:rsidRPr="0092743E" w:rsidRDefault="00B178AB" w:rsidP="001C3C4D">
            <w:pPr>
              <w:spacing w:after="0"/>
              <w:jc w:val="right"/>
              <w:rPr>
                <w:sz w:val="16"/>
                <w:szCs w:val="16"/>
              </w:rPr>
            </w:pPr>
            <w:r w:rsidRPr="001E60E3">
              <w:rPr>
                <w:sz w:val="16"/>
                <w:szCs w:val="16"/>
              </w:rPr>
              <w:t>0.047</w:t>
            </w:r>
          </w:p>
        </w:tc>
        <w:tc>
          <w:tcPr>
            <w:tcW w:w="598" w:type="dxa"/>
            <w:tcBorders>
              <w:left w:val="nil"/>
              <w:right w:val="nil"/>
            </w:tcBorders>
            <w:shd w:val="clear" w:color="auto" w:fill="auto"/>
            <w:noWrap/>
          </w:tcPr>
          <w:p w14:paraId="6321071E" w14:textId="77777777" w:rsidR="00B178AB" w:rsidRPr="0092743E" w:rsidRDefault="00B178AB" w:rsidP="001C3C4D">
            <w:pPr>
              <w:spacing w:after="0"/>
              <w:jc w:val="right"/>
              <w:rPr>
                <w:sz w:val="16"/>
                <w:szCs w:val="16"/>
              </w:rPr>
            </w:pPr>
            <w:r w:rsidRPr="001E60E3">
              <w:rPr>
                <w:sz w:val="16"/>
                <w:szCs w:val="16"/>
              </w:rPr>
              <w:t>0.198</w:t>
            </w:r>
          </w:p>
        </w:tc>
        <w:tc>
          <w:tcPr>
            <w:tcW w:w="599" w:type="dxa"/>
            <w:tcBorders>
              <w:left w:val="nil"/>
              <w:right w:val="nil"/>
            </w:tcBorders>
            <w:shd w:val="clear" w:color="auto" w:fill="auto"/>
            <w:noWrap/>
          </w:tcPr>
          <w:p w14:paraId="051AF1AE" w14:textId="77777777" w:rsidR="00B178AB" w:rsidRPr="0092743E" w:rsidRDefault="00B178AB" w:rsidP="001C3C4D">
            <w:pPr>
              <w:spacing w:after="0"/>
              <w:jc w:val="right"/>
              <w:rPr>
                <w:sz w:val="16"/>
                <w:szCs w:val="16"/>
              </w:rPr>
            </w:pPr>
            <w:r w:rsidRPr="001E60E3">
              <w:rPr>
                <w:sz w:val="16"/>
                <w:szCs w:val="16"/>
              </w:rPr>
              <w:t>0.474</w:t>
            </w:r>
          </w:p>
        </w:tc>
        <w:tc>
          <w:tcPr>
            <w:tcW w:w="598" w:type="dxa"/>
            <w:tcBorders>
              <w:left w:val="nil"/>
              <w:right w:val="nil"/>
            </w:tcBorders>
            <w:shd w:val="clear" w:color="auto" w:fill="auto"/>
            <w:noWrap/>
          </w:tcPr>
          <w:p w14:paraId="75B64346" w14:textId="77777777" w:rsidR="00B178AB" w:rsidRPr="0092743E" w:rsidRDefault="00B178AB" w:rsidP="001C3C4D">
            <w:pPr>
              <w:spacing w:after="0"/>
              <w:jc w:val="right"/>
              <w:rPr>
                <w:sz w:val="16"/>
                <w:szCs w:val="16"/>
              </w:rPr>
            </w:pPr>
            <w:r w:rsidRPr="001E60E3">
              <w:rPr>
                <w:sz w:val="16"/>
                <w:szCs w:val="16"/>
              </w:rPr>
              <w:t>0.628</w:t>
            </w:r>
          </w:p>
        </w:tc>
        <w:tc>
          <w:tcPr>
            <w:tcW w:w="599" w:type="dxa"/>
            <w:tcBorders>
              <w:left w:val="nil"/>
              <w:right w:val="nil"/>
            </w:tcBorders>
            <w:shd w:val="clear" w:color="auto" w:fill="auto"/>
            <w:noWrap/>
          </w:tcPr>
          <w:p w14:paraId="6C3FD4EE" w14:textId="77777777" w:rsidR="00B178AB" w:rsidRPr="0092743E" w:rsidRDefault="00B178AB" w:rsidP="001C3C4D">
            <w:pPr>
              <w:spacing w:after="0"/>
              <w:jc w:val="right"/>
              <w:rPr>
                <w:sz w:val="16"/>
                <w:szCs w:val="16"/>
              </w:rPr>
            </w:pPr>
            <w:r w:rsidRPr="001E60E3">
              <w:rPr>
                <w:sz w:val="16"/>
                <w:szCs w:val="16"/>
              </w:rPr>
              <w:t>0.966</w:t>
            </w:r>
          </w:p>
        </w:tc>
        <w:tc>
          <w:tcPr>
            <w:tcW w:w="598" w:type="dxa"/>
            <w:tcBorders>
              <w:left w:val="nil"/>
              <w:right w:val="nil"/>
            </w:tcBorders>
            <w:shd w:val="clear" w:color="auto" w:fill="auto"/>
            <w:noWrap/>
          </w:tcPr>
          <w:p w14:paraId="67D89C14" w14:textId="77777777" w:rsidR="00B178AB" w:rsidRPr="0092743E" w:rsidRDefault="00B178AB" w:rsidP="001C3C4D">
            <w:pPr>
              <w:spacing w:after="0"/>
              <w:jc w:val="right"/>
              <w:rPr>
                <w:sz w:val="16"/>
                <w:szCs w:val="16"/>
              </w:rPr>
            </w:pPr>
            <w:r w:rsidRPr="001E60E3">
              <w:rPr>
                <w:sz w:val="16"/>
                <w:szCs w:val="16"/>
              </w:rPr>
              <w:t>1.224</w:t>
            </w:r>
          </w:p>
        </w:tc>
        <w:tc>
          <w:tcPr>
            <w:tcW w:w="599" w:type="dxa"/>
            <w:tcBorders>
              <w:left w:val="nil"/>
              <w:right w:val="nil"/>
            </w:tcBorders>
            <w:shd w:val="clear" w:color="auto" w:fill="auto"/>
            <w:noWrap/>
          </w:tcPr>
          <w:p w14:paraId="7BE8A193" w14:textId="77777777" w:rsidR="00B178AB" w:rsidRPr="0092743E" w:rsidRDefault="00B178AB" w:rsidP="001C3C4D">
            <w:pPr>
              <w:spacing w:after="0"/>
              <w:jc w:val="right"/>
              <w:rPr>
                <w:sz w:val="16"/>
                <w:szCs w:val="16"/>
              </w:rPr>
            </w:pPr>
            <w:r w:rsidRPr="001E60E3">
              <w:rPr>
                <w:sz w:val="16"/>
                <w:szCs w:val="16"/>
              </w:rPr>
              <w:t>1.249</w:t>
            </w:r>
          </w:p>
        </w:tc>
        <w:tc>
          <w:tcPr>
            <w:tcW w:w="598" w:type="dxa"/>
            <w:tcBorders>
              <w:left w:val="nil"/>
              <w:right w:val="nil"/>
            </w:tcBorders>
            <w:shd w:val="clear" w:color="auto" w:fill="auto"/>
            <w:noWrap/>
          </w:tcPr>
          <w:p w14:paraId="268B7D57" w14:textId="77777777" w:rsidR="00B178AB" w:rsidRPr="0092743E" w:rsidRDefault="00B178AB" w:rsidP="001C3C4D">
            <w:pPr>
              <w:spacing w:after="0"/>
              <w:jc w:val="right"/>
              <w:rPr>
                <w:sz w:val="16"/>
                <w:szCs w:val="16"/>
              </w:rPr>
            </w:pPr>
            <w:r w:rsidRPr="001E60E3">
              <w:rPr>
                <w:sz w:val="16"/>
                <w:szCs w:val="16"/>
              </w:rPr>
              <w:t>1.332</w:t>
            </w:r>
          </w:p>
        </w:tc>
        <w:tc>
          <w:tcPr>
            <w:tcW w:w="599" w:type="dxa"/>
            <w:tcBorders>
              <w:left w:val="nil"/>
              <w:right w:val="nil"/>
            </w:tcBorders>
            <w:shd w:val="clear" w:color="auto" w:fill="auto"/>
            <w:noWrap/>
          </w:tcPr>
          <w:p w14:paraId="50542CAD" w14:textId="77777777" w:rsidR="00B178AB" w:rsidRPr="0092743E" w:rsidRDefault="00B178AB" w:rsidP="001C3C4D">
            <w:pPr>
              <w:spacing w:after="0"/>
              <w:jc w:val="right"/>
              <w:rPr>
                <w:sz w:val="16"/>
                <w:szCs w:val="16"/>
              </w:rPr>
            </w:pPr>
            <w:r w:rsidRPr="001E60E3">
              <w:rPr>
                <w:sz w:val="16"/>
                <w:szCs w:val="16"/>
              </w:rPr>
              <w:t>1.481</w:t>
            </w:r>
          </w:p>
        </w:tc>
        <w:tc>
          <w:tcPr>
            <w:tcW w:w="598" w:type="dxa"/>
            <w:tcBorders>
              <w:left w:val="nil"/>
              <w:right w:val="nil"/>
            </w:tcBorders>
            <w:shd w:val="clear" w:color="auto" w:fill="auto"/>
            <w:noWrap/>
          </w:tcPr>
          <w:p w14:paraId="4842B9EB" w14:textId="77777777" w:rsidR="00B178AB" w:rsidRPr="0092743E" w:rsidRDefault="00B178AB" w:rsidP="001C3C4D">
            <w:pPr>
              <w:spacing w:after="0"/>
              <w:jc w:val="right"/>
              <w:rPr>
                <w:sz w:val="16"/>
                <w:szCs w:val="16"/>
              </w:rPr>
            </w:pPr>
            <w:r w:rsidRPr="001E60E3">
              <w:rPr>
                <w:sz w:val="16"/>
                <w:szCs w:val="16"/>
              </w:rPr>
              <w:t>1.745</w:t>
            </w:r>
          </w:p>
        </w:tc>
        <w:tc>
          <w:tcPr>
            <w:tcW w:w="599" w:type="dxa"/>
            <w:tcBorders>
              <w:left w:val="nil"/>
              <w:right w:val="nil"/>
            </w:tcBorders>
            <w:shd w:val="clear" w:color="auto" w:fill="auto"/>
            <w:noWrap/>
          </w:tcPr>
          <w:p w14:paraId="42E35ABE" w14:textId="77777777" w:rsidR="00B178AB" w:rsidRPr="0092743E" w:rsidRDefault="00B178AB" w:rsidP="001C3C4D">
            <w:pPr>
              <w:spacing w:after="0"/>
              <w:jc w:val="right"/>
              <w:rPr>
                <w:sz w:val="16"/>
                <w:szCs w:val="16"/>
              </w:rPr>
            </w:pPr>
            <w:r w:rsidRPr="001E60E3">
              <w:rPr>
                <w:sz w:val="16"/>
                <w:szCs w:val="16"/>
              </w:rPr>
              <w:t>1.546</w:t>
            </w:r>
          </w:p>
        </w:tc>
        <w:tc>
          <w:tcPr>
            <w:tcW w:w="598" w:type="dxa"/>
            <w:tcBorders>
              <w:left w:val="nil"/>
              <w:right w:val="nil"/>
            </w:tcBorders>
            <w:shd w:val="clear" w:color="auto" w:fill="auto"/>
            <w:noWrap/>
          </w:tcPr>
          <w:p w14:paraId="271CF3DB" w14:textId="77777777" w:rsidR="00B178AB" w:rsidRPr="0092743E" w:rsidRDefault="00B178AB" w:rsidP="001C3C4D">
            <w:pPr>
              <w:spacing w:after="0"/>
              <w:jc w:val="right"/>
              <w:rPr>
                <w:sz w:val="16"/>
                <w:szCs w:val="16"/>
              </w:rPr>
            </w:pPr>
            <w:r w:rsidRPr="001E60E3">
              <w:rPr>
                <w:sz w:val="16"/>
                <w:szCs w:val="16"/>
              </w:rPr>
              <w:t>1.526</w:t>
            </w:r>
          </w:p>
        </w:tc>
        <w:tc>
          <w:tcPr>
            <w:tcW w:w="599" w:type="dxa"/>
            <w:tcBorders>
              <w:left w:val="nil"/>
              <w:right w:val="nil"/>
            </w:tcBorders>
            <w:shd w:val="clear" w:color="auto" w:fill="auto"/>
            <w:noWrap/>
          </w:tcPr>
          <w:p w14:paraId="1CC3E151" w14:textId="77777777" w:rsidR="00B178AB" w:rsidRPr="0092743E" w:rsidRDefault="00B178AB" w:rsidP="001C3C4D">
            <w:pPr>
              <w:spacing w:after="0"/>
              <w:jc w:val="right"/>
              <w:rPr>
                <w:sz w:val="16"/>
                <w:szCs w:val="16"/>
              </w:rPr>
            </w:pPr>
            <w:r w:rsidRPr="001E60E3">
              <w:rPr>
                <w:sz w:val="16"/>
                <w:szCs w:val="16"/>
              </w:rPr>
              <w:t>1.629</w:t>
            </w:r>
          </w:p>
        </w:tc>
        <w:tc>
          <w:tcPr>
            <w:tcW w:w="598" w:type="dxa"/>
            <w:tcBorders>
              <w:left w:val="nil"/>
              <w:right w:val="nil"/>
            </w:tcBorders>
            <w:shd w:val="clear" w:color="auto" w:fill="auto"/>
            <w:noWrap/>
          </w:tcPr>
          <w:p w14:paraId="21A7A237" w14:textId="77777777" w:rsidR="00B178AB" w:rsidRPr="0092743E" w:rsidRDefault="00B178AB" w:rsidP="001C3C4D">
            <w:pPr>
              <w:spacing w:after="0"/>
              <w:jc w:val="right"/>
              <w:rPr>
                <w:sz w:val="16"/>
                <w:szCs w:val="16"/>
              </w:rPr>
            </w:pPr>
            <w:r w:rsidRPr="001E60E3">
              <w:rPr>
                <w:sz w:val="16"/>
                <w:szCs w:val="16"/>
              </w:rPr>
              <w:t>1.608</w:t>
            </w:r>
          </w:p>
        </w:tc>
        <w:tc>
          <w:tcPr>
            <w:tcW w:w="599" w:type="dxa"/>
            <w:tcBorders>
              <w:left w:val="nil"/>
              <w:right w:val="nil"/>
            </w:tcBorders>
            <w:shd w:val="clear" w:color="auto" w:fill="auto"/>
            <w:noWrap/>
          </w:tcPr>
          <w:p w14:paraId="3706DDE4" w14:textId="77777777" w:rsidR="00B178AB" w:rsidRPr="0092743E" w:rsidRDefault="00B178AB" w:rsidP="001C3C4D">
            <w:pPr>
              <w:spacing w:after="0"/>
              <w:jc w:val="right"/>
              <w:rPr>
                <w:sz w:val="16"/>
                <w:szCs w:val="16"/>
              </w:rPr>
            </w:pPr>
            <w:r w:rsidRPr="001E60E3">
              <w:rPr>
                <w:sz w:val="16"/>
                <w:szCs w:val="16"/>
              </w:rPr>
              <w:t>1.47</w:t>
            </w:r>
          </w:p>
        </w:tc>
      </w:tr>
      <w:tr w:rsidR="00B178AB" w:rsidRPr="001A273C" w14:paraId="4AB76E33" w14:textId="77777777" w:rsidTr="001C3C4D">
        <w:trPr>
          <w:trHeight w:val="255"/>
        </w:trPr>
        <w:tc>
          <w:tcPr>
            <w:tcW w:w="598" w:type="dxa"/>
            <w:tcBorders>
              <w:top w:val="nil"/>
              <w:left w:val="nil"/>
              <w:right w:val="nil"/>
            </w:tcBorders>
            <w:shd w:val="clear" w:color="auto" w:fill="auto"/>
            <w:noWrap/>
          </w:tcPr>
          <w:p w14:paraId="1B546DD8" w14:textId="77777777" w:rsidR="00B178AB" w:rsidRPr="00F04F7F" w:rsidRDefault="00B178AB" w:rsidP="001C3C4D">
            <w:pPr>
              <w:spacing w:after="0"/>
              <w:jc w:val="right"/>
              <w:rPr>
                <w:sz w:val="16"/>
                <w:szCs w:val="16"/>
              </w:rPr>
            </w:pPr>
            <w:r w:rsidRPr="001E7C39">
              <w:rPr>
                <w:sz w:val="16"/>
                <w:szCs w:val="16"/>
              </w:rPr>
              <w:t>2007</w:t>
            </w:r>
          </w:p>
        </w:tc>
        <w:tc>
          <w:tcPr>
            <w:tcW w:w="599" w:type="dxa"/>
            <w:tcBorders>
              <w:top w:val="nil"/>
              <w:left w:val="nil"/>
              <w:right w:val="nil"/>
            </w:tcBorders>
          </w:tcPr>
          <w:p w14:paraId="1106AEC5" w14:textId="77777777" w:rsidR="00B178AB" w:rsidRPr="0092743E" w:rsidRDefault="00B178AB" w:rsidP="001C3C4D">
            <w:pPr>
              <w:spacing w:after="0"/>
              <w:jc w:val="right"/>
              <w:rPr>
                <w:sz w:val="16"/>
                <w:szCs w:val="16"/>
              </w:rPr>
            </w:pPr>
            <w:r w:rsidRPr="001E60E3">
              <w:rPr>
                <w:sz w:val="16"/>
                <w:szCs w:val="16"/>
              </w:rPr>
              <w:t>0.041</w:t>
            </w:r>
          </w:p>
        </w:tc>
        <w:tc>
          <w:tcPr>
            <w:tcW w:w="598" w:type="dxa"/>
            <w:tcBorders>
              <w:top w:val="nil"/>
              <w:left w:val="nil"/>
              <w:right w:val="nil"/>
            </w:tcBorders>
            <w:shd w:val="clear" w:color="auto" w:fill="auto"/>
            <w:noWrap/>
          </w:tcPr>
          <w:p w14:paraId="486B70FD" w14:textId="77777777" w:rsidR="00B178AB" w:rsidRPr="0092743E" w:rsidRDefault="00B178AB" w:rsidP="001C3C4D">
            <w:pPr>
              <w:spacing w:after="0"/>
              <w:jc w:val="right"/>
              <w:rPr>
                <w:sz w:val="16"/>
                <w:szCs w:val="16"/>
              </w:rPr>
            </w:pPr>
            <w:r w:rsidRPr="001E60E3">
              <w:rPr>
                <w:sz w:val="16"/>
                <w:szCs w:val="16"/>
              </w:rPr>
              <w:t>0.189</w:t>
            </w:r>
          </w:p>
        </w:tc>
        <w:tc>
          <w:tcPr>
            <w:tcW w:w="599" w:type="dxa"/>
            <w:tcBorders>
              <w:top w:val="nil"/>
              <w:left w:val="nil"/>
              <w:right w:val="nil"/>
            </w:tcBorders>
            <w:shd w:val="clear" w:color="auto" w:fill="auto"/>
            <w:noWrap/>
          </w:tcPr>
          <w:p w14:paraId="5CDA874E" w14:textId="77777777" w:rsidR="00B178AB" w:rsidRPr="0092743E" w:rsidRDefault="00B178AB" w:rsidP="001C3C4D">
            <w:pPr>
              <w:spacing w:after="0"/>
              <w:jc w:val="right"/>
              <w:rPr>
                <w:sz w:val="16"/>
                <w:szCs w:val="16"/>
              </w:rPr>
            </w:pPr>
            <w:r w:rsidRPr="001E60E3">
              <w:rPr>
                <w:sz w:val="16"/>
                <w:szCs w:val="16"/>
              </w:rPr>
              <w:t>0.481</w:t>
            </w:r>
          </w:p>
        </w:tc>
        <w:tc>
          <w:tcPr>
            <w:tcW w:w="598" w:type="dxa"/>
            <w:tcBorders>
              <w:top w:val="nil"/>
              <w:left w:val="nil"/>
              <w:right w:val="nil"/>
            </w:tcBorders>
            <w:shd w:val="clear" w:color="auto" w:fill="auto"/>
            <w:noWrap/>
          </w:tcPr>
          <w:p w14:paraId="46859CAB" w14:textId="77777777" w:rsidR="00B178AB" w:rsidRPr="0092743E" w:rsidRDefault="00B178AB" w:rsidP="001C3C4D">
            <w:pPr>
              <w:spacing w:after="0"/>
              <w:jc w:val="right"/>
              <w:rPr>
                <w:sz w:val="16"/>
                <w:szCs w:val="16"/>
              </w:rPr>
            </w:pPr>
            <w:r w:rsidRPr="001E60E3">
              <w:rPr>
                <w:sz w:val="16"/>
                <w:szCs w:val="16"/>
              </w:rPr>
              <w:t>0.716</w:t>
            </w:r>
          </w:p>
        </w:tc>
        <w:tc>
          <w:tcPr>
            <w:tcW w:w="599" w:type="dxa"/>
            <w:tcBorders>
              <w:top w:val="nil"/>
              <w:left w:val="nil"/>
              <w:right w:val="nil"/>
            </w:tcBorders>
            <w:shd w:val="clear" w:color="auto" w:fill="auto"/>
            <w:noWrap/>
          </w:tcPr>
          <w:p w14:paraId="0ED82417" w14:textId="77777777" w:rsidR="00B178AB" w:rsidRPr="0092743E" w:rsidRDefault="00B178AB" w:rsidP="001C3C4D">
            <w:pPr>
              <w:spacing w:after="0"/>
              <w:jc w:val="right"/>
              <w:rPr>
                <w:sz w:val="16"/>
                <w:szCs w:val="16"/>
              </w:rPr>
            </w:pPr>
            <w:r w:rsidRPr="001E60E3">
              <w:rPr>
                <w:sz w:val="16"/>
                <w:szCs w:val="16"/>
              </w:rPr>
              <w:t>0.913</w:t>
            </w:r>
          </w:p>
        </w:tc>
        <w:tc>
          <w:tcPr>
            <w:tcW w:w="598" w:type="dxa"/>
            <w:tcBorders>
              <w:top w:val="nil"/>
              <w:left w:val="nil"/>
              <w:right w:val="nil"/>
            </w:tcBorders>
            <w:shd w:val="clear" w:color="auto" w:fill="auto"/>
            <w:noWrap/>
          </w:tcPr>
          <w:p w14:paraId="14ED4346" w14:textId="77777777" w:rsidR="00B178AB" w:rsidRPr="0092743E" w:rsidRDefault="00B178AB" w:rsidP="001C3C4D">
            <w:pPr>
              <w:spacing w:after="0"/>
              <w:jc w:val="right"/>
              <w:rPr>
                <w:sz w:val="16"/>
                <w:szCs w:val="16"/>
              </w:rPr>
            </w:pPr>
            <w:r w:rsidRPr="001E60E3">
              <w:rPr>
                <w:sz w:val="16"/>
                <w:szCs w:val="16"/>
              </w:rPr>
              <w:t>1.107</w:t>
            </w:r>
          </w:p>
        </w:tc>
        <w:tc>
          <w:tcPr>
            <w:tcW w:w="599" w:type="dxa"/>
            <w:tcBorders>
              <w:top w:val="nil"/>
              <w:left w:val="nil"/>
              <w:right w:val="nil"/>
            </w:tcBorders>
            <w:shd w:val="clear" w:color="auto" w:fill="auto"/>
            <w:noWrap/>
          </w:tcPr>
          <w:p w14:paraId="6D3AA1C1" w14:textId="77777777" w:rsidR="00B178AB" w:rsidRPr="0092743E" w:rsidRDefault="00B178AB" w:rsidP="001C3C4D">
            <w:pPr>
              <w:spacing w:after="0"/>
              <w:jc w:val="right"/>
              <w:rPr>
                <w:sz w:val="16"/>
                <w:szCs w:val="16"/>
              </w:rPr>
            </w:pPr>
            <w:r w:rsidRPr="001E60E3">
              <w:rPr>
                <w:sz w:val="16"/>
                <w:szCs w:val="16"/>
              </w:rPr>
              <w:t>1.231</w:t>
            </w:r>
          </w:p>
        </w:tc>
        <w:tc>
          <w:tcPr>
            <w:tcW w:w="598" w:type="dxa"/>
            <w:tcBorders>
              <w:top w:val="nil"/>
              <w:left w:val="nil"/>
              <w:right w:val="nil"/>
            </w:tcBorders>
            <w:shd w:val="clear" w:color="auto" w:fill="auto"/>
            <w:noWrap/>
          </w:tcPr>
          <w:p w14:paraId="7D5C5455" w14:textId="77777777" w:rsidR="00B178AB" w:rsidRPr="0092743E" w:rsidRDefault="00B178AB" w:rsidP="001C3C4D">
            <w:pPr>
              <w:spacing w:after="0"/>
              <w:jc w:val="right"/>
              <w:rPr>
                <w:sz w:val="16"/>
                <w:szCs w:val="16"/>
              </w:rPr>
            </w:pPr>
            <w:r w:rsidRPr="001E60E3">
              <w:rPr>
                <w:sz w:val="16"/>
                <w:szCs w:val="16"/>
              </w:rPr>
              <w:t>1.354</w:t>
            </w:r>
          </w:p>
        </w:tc>
        <w:tc>
          <w:tcPr>
            <w:tcW w:w="599" w:type="dxa"/>
            <w:tcBorders>
              <w:top w:val="nil"/>
              <w:left w:val="nil"/>
              <w:right w:val="nil"/>
            </w:tcBorders>
            <w:shd w:val="clear" w:color="auto" w:fill="auto"/>
            <w:noWrap/>
          </w:tcPr>
          <w:p w14:paraId="5A1C3E62" w14:textId="77777777" w:rsidR="00B178AB" w:rsidRPr="0092743E" w:rsidRDefault="00B178AB" w:rsidP="001C3C4D">
            <w:pPr>
              <w:spacing w:after="0"/>
              <w:jc w:val="right"/>
              <w:rPr>
                <w:sz w:val="16"/>
                <w:szCs w:val="16"/>
              </w:rPr>
            </w:pPr>
            <w:r w:rsidRPr="001E60E3">
              <w:rPr>
                <w:sz w:val="16"/>
                <w:szCs w:val="16"/>
              </w:rPr>
              <w:t>1.512</w:t>
            </w:r>
          </w:p>
        </w:tc>
        <w:tc>
          <w:tcPr>
            <w:tcW w:w="598" w:type="dxa"/>
            <w:tcBorders>
              <w:top w:val="nil"/>
              <w:left w:val="nil"/>
              <w:right w:val="nil"/>
            </w:tcBorders>
            <w:shd w:val="clear" w:color="auto" w:fill="auto"/>
            <w:noWrap/>
          </w:tcPr>
          <w:p w14:paraId="08921909" w14:textId="77777777" w:rsidR="00B178AB" w:rsidRPr="0092743E" w:rsidRDefault="00B178AB" w:rsidP="001C3C4D">
            <w:pPr>
              <w:spacing w:after="0"/>
              <w:jc w:val="right"/>
              <w:rPr>
                <w:sz w:val="16"/>
                <w:szCs w:val="16"/>
              </w:rPr>
            </w:pPr>
            <w:r w:rsidRPr="001E60E3">
              <w:rPr>
                <w:sz w:val="16"/>
                <w:szCs w:val="16"/>
              </w:rPr>
              <w:t>1.608</w:t>
            </w:r>
          </w:p>
        </w:tc>
        <w:tc>
          <w:tcPr>
            <w:tcW w:w="599" w:type="dxa"/>
            <w:tcBorders>
              <w:top w:val="nil"/>
              <w:left w:val="nil"/>
              <w:right w:val="nil"/>
            </w:tcBorders>
            <w:shd w:val="clear" w:color="auto" w:fill="auto"/>
            <w:noWrap/>
          </w:tcPr>
          <w:p w14:paraId="67D7232B" w14:textId="77777777" w:rsidR="00B178AB" w:rsidRPr="0092743E" w:rsidRDefault="00B178AB" w:rsidP="001C3C4D">
            <w:pPr>
              <w:spacing w:after="0"/>
              <w:jc w:val="right"/>
              <w:rPr>
                <w:sz w:val="16"/>
                <w:szCs w:val="16"/>
              </w:rPr>
            </w:pPr>
            <w:r w:rsidRPr="001E60E3">
              <w:rPr>
                <w:sz w:val="16"/>
                <w:szCs w:val="16"/>
              </w:rPr>
              <w:t>1.644</w:t>
            </w:r>
          </w:p>
        </w:tc>
        <w:tc>
          <w:tcPr>
            <w:tcW w:w="598" w:type="dxa"/>
            <w:tcBorders>
              <w:top w:val="nil"/>
              <w:left w:val="nil"/>
              <w:right w:val="nil"/>
            </w:tcBorders>
            <w:shd w:val="clear" w:color="auto" w:fill="auto"/>
            <w:noWrap/>
          </w:tcPr>
          <w:p w14:paraId="436D0B9A" w14:textId="77777777" w:rsidR="00B178AB" w:rsidRPr="0092743E" w:rsidRDefault="00B178AB" w:rsidP="001C3C4D">
            <w:pPr>
              <w:spacing w:after="0"/>
              <w:jc w:val="right"/>
              <w:rPr>
                <w:sz w:val="16"/>
                <w:szCs w:val="16"/>
              </w:rPr>
            </w:pPr>
            <w:r w:rsidRPr="001E60E3">
              <w:rPr>
                <w:sz w:val="16"/>
                <w:szCs w:val="16"/>
              </w:rPr>
              <w:t>1.666</w:t>
            </w:r>
          </w:p>
        </w:tc>
        <w:tc>
          <w:tcPr>
            <w:tcW w:w="599" w:type="dxa"/>
            <w:tcBorders>
              <w:top w:val="nil"/>
              <w:left w:val="nil"/>
              <w:right w:val="nil"/>
            </w:tcBorders>
            <w:shd w:val="clear" w:color="auto" w:fill="auto"/>
            <w:noWrap/>
          </w:tcPr>
          <w:p w14:paraId="4962EAC3" w14:textId="77777777" w:rsidR="00B178AB" w:rsidRPr="0092743E" w:rsidRDefault="00B178AB" w:rsidP="001C3C4D">
            <w:pPr>
              <w:spacing w:after="0"/>
              <w:jc w:val="right"/>
              <w:rPr>
                <w:sz w:val="16"/>
                <w:szCs w:val="16"/>
              </w:rPr>
            </w:pPr>
            <w:r w:rsidRPr="001E60E3">
              <w:rPr>
                <w:sz w:val="16"/>
                <w:szCs w:val="16"/>
              </w:rPr>
              <w:t>1.636</w:t>
            </w:r>
          </w:p>
        </w:tc>
        <w:tc>
          <w:tcPr>
            <w:tcW w:w="598" w:type="dxa"/>
            <w:tcBorders>
              <w:top w:val="nil"/>
              <w:left w:val="nil"/>
              <w:right w:val="nil"/>
            </w:tcBorders>
            <w:shd w:val="clear" w:color="auto" w:fill="auto"/>
            <w:noWrap/>
          </w:tcPr>
          <w:p w14:paraId="72D5102E" w14:textId="77777777" w:rsidR="00B178AB" w:rsidRPr="0092743E" w:rsidRDefault="00B178AB" w:rsidP="001C3C4D">
            <w:pPr>
              <w:spacing w:after="0"/>
              <w:jc w:val="right"/>
              <w:rPr>
                <w:sz w:val="16"/>
                <w:szCs w:val="16"/>
              </w:rPr>
            </w:pPr>
            <w:r w:rsidRPr="001E60E3">
              <w:rPr>
                <w:sz w:val="16"/>
                <w:szCs w:val="16"/>
              </w:rPr>
              <w:t>1.578</w:t>
            </w:r>
          </w:p>
        </w:tc>
        <w:tc>
          <w:tcPr>
            <w:tcW w:w="599" w:type="dxa"/>
            <w:tcBorders>
              <w:top w:val="nil"/>
              <w:left w:val="nil"/>
              <w:right w:val="nil"/>
            </w:tcBorders>
            <w:shd w:val="clear" w:color="auto" w:fill="auto"/>
            <w:noWrap/>
          </w:tcPr>
          <w:p w14:paraId="72DAB0A4" w14:textId="77777777" w:rsidR="00B178AB" w:rsidRPr="0092743E" w:rsidRDefault="00B178AB" w:rsidP="001C3C4D">
            <w:pPr>
              <w:spacing w:after="0"/>
              <w:jc w:val="right"/>
              <w:rPr>
                <w:sz w:val="16"/>
                <w:szCs w:val="16"/>
              </w:rPr>
            </w:pPr>
            <w:r w:rsidRPr="001E60E3">
              <w:rPr>
                <w:sz w:val="16"/>
                <w:szCs w:val="16"/>
              </w:rPr>
              <w:t>1.554</w:t>
            </w:r>
          </w:p>
        </w:tc>
      </w:tr>
      <w:tr w:rsidR="00B178AB" w:rsidRPr="001A273C" w14:paraId="61D3D55A" w14:textId="77777777" w:rsidTr="001C3C4D">
        <w:trPr>
          <w:trHeight w:val="255"/>
        </w:trPr>
        <w:tc>
          <w:tcPr>
            <w:tcW w:w="598" w:type="dxa"/>
            <w:tcBorders>
              <w:top w:val="nil"/>
              <w:left w:val="nil"/>
              <w:bottom w:val="nil"/>
              <w:right w:val="nil"/>
            </w:tcBorders>
            <w:shd w:val="clear" w:color="auto" w:fill="auto"/>
            <w:noWrap/>
          </w:tcPr>
          <w:p w14:paraId="7A0B86A5" w14:textId="77777777" w:rsidR="00B178AB" w:rsidRPr="00F04F7F" w:rsidRDefault="00B178AB" w:rsidP="001C3C4D">
            <w:pPr>
              <w:spacing w:after="0"/>
              <w:jc w:val="right"/>
              <w:rPr>
                <w:sz w:val="16"/>
                <w:szCs w:val="16"/>
              </w:rPr>
            </w:pPr>
            <w:r w:rsidRPr="001E7C39">
              <w:rPr>
                <w:sz w:val="16"/>
                <w:szCs w:val="16"/>
              </w:rPr>
              <w:t>2008</w:t>
            </w:r>
          </w:p>
        </w:tc>
        <w:tc>
          <w:tcPr>
            <w:tcW w:w="599" w:type="dxa"/>
            <w:tcBorders>
              <w:top w:val="nil"/>
              <w:left w:val="nil"/>
              <w:bottom w:val="nil"/>
              <w:right w:val="nil"/>
            </w:tcBorders>
          </w:tcPr>
          <w:p w14:paraId="27396C44" w14:textId="77777777" w:rsidR="00B178AB" w:rsidRPr="0092743E" w:rsidRDefault="00B178AB" w:rsidP="001C3C4D">
            <w:pPr>
              <w:spacing w:after="0"/>
              <w:jc w:val="right"/>
              <w:rPr>
                <w:sz w:val="16"/>
                <w:szCs w:val="16"/>
              </w:rPr>
            </w:pPr>
            <w:r w:rsidRPr="001E60E3">
              <w:rPr>
                <w:sz w:val="16"/>
                <w:szCs w:val="16"/>
              </w:rPr>
              <w:t>0.041</w:t>
            </w:r>
          </w:p>
        </w:tc>
        <w:tc>
          <w:tcPr>
            <w:tcW w:w="598" w:type="dxa"/>
            <w:tcBorders>
              <w:top w:val="nil"/>
              <w:left w:val="nil"/>
              <w:bottom w:val="nil"/>
              <w:right w:val="nil"/>
            </w:tcBorders>
            <w:shd w:val="clear" w:color="auto" w:fill="auto"/>
            <w:noWrap/>
          </w:tcPr>
          <w:p w14:paraId="60FB3E26" w14:textId="77777777" w:rsidR="00B178AB" w:rsidRPr="0092743E" w:rsidRDefault="00B178AB" w:rsidP="001C3C4D">
            <w:pPr>
              <w:spacing w:after="0"/>
              <w:jc w:val="right"/>
              <w:rPr>
                <w:sz w:val="16"/>
                <w:szCs w:val="16"/>
              </w:rPr>
            </w:pPr>
            <w:r w:rsidRPr="001E60E3">
              <w:rPr>
                <w:sz w:val="16"/>
                <w:szCs w:val="16"/>
              </w:rPr>
              <w:t>0.189</w:t>
            </w:r>
          </w:p>
        </w:tc>
        <w:tc>
          <w:tcPr>
            <w:tcW w:w="599" w:type="dxa"/>
            <w:tcBorders>
              <w:top w:val="nil"/>
              <w:left w:val="nil"/>
              <w:bottom w:val="nil"/>
              <w:right w:val="nil"/>
            </w:tcBorders>
            <w:shd w:val="clear" w:color="auto" w:fill="auto"/>
            <w:noWrap/>
          </w:tcPr>
          <w:p w14:paraId="218C22A8" w14:textId="77777777" w:rsidR="00B178AB" w:rsidRPr="0092743E" w:rsidRDefault="00B178AB" w:rsidP="001C3C4D">
            <w:pPr>
              <w:spacing w:after="0"/>
              <w:jc w:val="right"/>
              <w:rPr>
                <w:sz w:val="16"/>
                <w:szCs w:val="16"/>
              </w:rPr>
            </w:pPr>
            <w:r w:rsidRPr="001E60E3">
              <w:rPr>
                <w:sz w:val="16"/>
                <w:szCs w:val="16"/>
              </w:rPr>
              <w:t>0.481</w:t>
            </w:r>
          </w:p>
        </w:tc>
        <w:tc>
          <w:tcPr>
            <w:tcW w:w="598" w:type="dxa"/>
            <w:tcBorders>
              <w:top w:val="nil"/>
              <w:left w:val="nil"/>
              <w:bottom w:val="nil"/>
              <w:right w:val="nil"/>
            </w:tcBorders>
            <w:shd w:val="clear" w:color="auto" w:fill="auto"/>
            <w:noWrap/>
          </w:tcPr>
          <w:p w14:paraId="181A3B42" w14:textId="77777777" w:rsidR="00B178AB" w:rsidRPr="0092743E" w:rsidRDefault="00B178AB" w:rsidP="001C3C4D">
            <w:pPr>
              <w:spacing w:after="0"/>
              <w:jc w:val="right"/>
              <w:rPr>
                <w:sz w:val="16"/>
                <w:szCs w:val="16"/>
              </w:rPr>
            </w:pPr>
            <w:r w:rsidRPr="001E60E3">
              <w:rPr>
                <w:sz w:val="16"/>
                <w:szCs w:val="16"/>
              </w:rPr>
              <w:t>0.716</w:t>
            </w:r>
          </w:p>
        </w:tc>
        <w:tc>
          <w:tcPr>
            <w:tcW w:w="599" w:type="dxa"/>
            <w:tcBorders>
              <w:top w:val="nil"/>
              <w:left w:val="nil"/>
              <w:bottom w:val="nil"/>
              <w:right w:val="nil"/>
            </w:tcBorders>
            <w:shd w:val="clear" w:color="auto" w:fill="auto"/>
            <w:noWrap/>
          </w:tcPr>
          <w:p w14:paraId="41601D9B" w14:textId="77777777" w:rsidR="00B178AB" w:rsidRPr="0092743E" w:rsidRDefault="00B178AB" w:rsidP="001C3C4D">
            <w:pPr>
              <w:spacing w:after="0"/>
              <w:jc w:val="right"/>
              <w:rPr>
                <w:sz w:val="16"/>
                <w:szCs w:val="16"/>
              </w:rPr>
            </w:pPr>
            <w:r w:rsidRPr="001E60E3">
              <w:rPr>
                <w:sz w:val="16"/>
                <w:szCs w:val="16"/>
              </w:rPr>
              <w:t>0.913</w:t>
            </w:r>
          </w:p>
        </w:tc>
        <w:tc>
          <w:tcPr>
            <w:tcW w:w="598" w:type="dxa"/>
            <w:tcBorders>
              <w:top w:val="nil"/>
              <w:left w:val="nil"/>
              <w:bottom w:val="nil"/>
              <w:right w:val="nil"/>
            </w:tcBorders>
            <w:shd w:val="clear" w:color="auto" w:fill="auto"/>
            <w:noWrap/>
          </w:tcPr>
          <w:p w14:paraId="1F5C99DA" w14:textId="77777777" w:rsidR="00B178AB" w:rsidRPr="0092743E" w:rsidRDefault="00B178AB" w:rsidP="001C3C4D">
            <w:pPr>
              <w:spacing w:after="0"/>
              <w:jc w:val="right"/>
              <w:rPr>
                <w:sz w:val="16"/>
                <w:szCs w:val="16"/>
              </w:rPr>
            </w:pPr>
            <w:r w:rsidRPr="001E60E3">
              <w:rPr>
                <w:sz w:val="16"/>
                <w:szCs w:val="16"/>
              </w:rPr>
              <w:t>1.107</w:t>
            </w:r>
          </w:p>
        </w:tc>
        <w:tc>
          <w:tcPr>
            <w:tcW w:w="599" w:type="dxa"/>
            <w:tcBorders>
              <w:top w:val="nil"/>
              <w:left w:val="nil"/>
              <w:bottom w:val="nil"/>
              <w:right w:val="nil"/>
            </w:tcBorders>
            <w:shd w:val="clear" w:color="auto" w:fill="auto"/>
            <w:noWrap/>
          </w:tcPr>
          <w:p w14:paraId="3E87122B" w14:textId="77777777" w:rsidR="00B178AB" w:rsidRPr="0092743E" w:rsidRDefault="00B178AB" w:rsidP="001C3C4D">
            <w:pPr>
              <w:spacing w:after="0"/>
              <w:jc w:val="right"/>
              <w:rPr>
                <w:sz w:val="16"/>
                <w:szCs w:val="16"/>
              </w:rPr>
            </w:pPr>
            <w:r w:rsidRPr="001E60E3">
              <w:rPr>
                <w:sz w:val="16"/>
                <w:szCs w:val="16"/>
              </w:rPr>
              <w:t>1.231</w:t>
            </w:r>
          </w:p>
        </w:tc>
        <w:tc>
          <w:tcPr>
            <w:tcW w:w="598" w:type="dxa"/>
            <w:tcBorders>
              <w:top w:val="nil"/>
              <w:left w:val="nil"/>
              <w:bottom w:val="nil"/>
              <w:right w:val="nil"/>
            </w:tcBorders>
            <w:shd w:val="clear" w:color="auto" w:fill="auto"/>
            <w:noWrap/>
          </w:tcPr>
          <w:p w14:paraId="5ED0CA85" w14:textId="77777777" w:rsidR="00B178AB" w:rsidRPr="0092743E" w:rsidRDefault="00B178AB" w:rsidP="001C3C4D">
            <w:pPr>
              <w:spacing w:after="0"/>
              <w:jc w:val="right"/>
              <w:rPr>
                <w:sz w:val="16"/>
                <w:szCs w:val="16"/>
              </w:rPr>
            </w:pPr>
            <w:r w:rsidRPr="001E60E3">
              <w:rPr>
                <w:sz w:val="16"/>
                <w:szCs w:val="16"/>
              </w:rPr>
              <w:t>1.354</w:t>
            </w:r>
          </w:p>
        </w:tc>
        <w:tc>
          <w:tcPr>
            <w:tcW w:w="599" w:type="dxa"/>
            <w:tcBorders>
              <w:top w:val="nil"/>
              <w:left w:val="nil"/>
              <w:bottom w:val="nil"/>
              <w:right w:val="nil"/>
            </w:tcBorders>
            <w:shd w:val="clear" w:color="auto" w:fill="auto"/>
            <w:noWrap/>
          </w:tcPr>
          <w:p w14:paraId="0AF6346D" w14:textId="77777777" w:rsidR="00B178AB" w:rsidRPr="0092743E" w:rsidRDefault="00B178AB" w:rsidP="001C3C4D">
            <w:pPr>
              <w:spacing w:after="0"/>
              <w:jc w:val="right"/>
              <w:rPr>
                <w:sz w:val="16"/>
                <w:szCs w:val="16"/>
              </w:rPr>
            </w:pPr>
            <w:r w:rsidRPr="001E60E3">
              <w:rPr>
                <w:sz w:val="16"/>
                <w:szCs w:val="16"/>
              </w:rPr>
              <w:t>1.512</w:t>
            </w:r>
          </w:p>
        </w:tc>
        <w:tc>
          <w:tcPr>
            <w:tcW w:w="598" w:type="dxa"/>
            <w:tcBorders>
              <w:top w:val="nil"/>
              <w:left w:val="nil"/>
              <w:bottom w:val="nil"/>
              <w:right w:val="nil"/>
            </w:tcBorders>
            <w:shd w:val="clear" w:color="auto" w:fill="auto"/>
            <w:noWrap/>
          </w:tcPr>
          <w:p w14:paraId="2245E07D" w14:textId="77777777" w:rsidR="00B178AB" w:rsidRPr="0092743E" w:rsidRDefault="00B178AB" w:rsidP="001C3C4D">
            <w:pPr>
              <w:spacing w:after="0"/>
              <w:jc w:val="right"/>
              <w:rPr>
                <w:sz w:val="16"/>
                <w:szCs w:val="16"/>
              </w:rPr>
            </w:pPr>
            <w:r w:rsidRPr="001E60E3">
              <w:rPr>
                <w:sz w:val="16"/>
                <w:szCs w:val="16"/>
              </w:rPr>
              <w:t>1.608</w:t>
            </w:r>
          </w:p>
        </w:tc>
        <w:tc>
          <w:tcPr>
            <w:tcW w:w="599" w:type="dxa"/>
            <w:tcBorders>
              <w:top w:val="nil"/>
              <w:left w:val="nil"/>
              <w:bottom w:val="nil"/>
              <w:right w:val="nil"/>
            </w:tcBorders>
            <w:shd w:val="clear" w:color="auto" w:fill="auto"/>
            <w:noWrap/>
          </w:tcPr>
          <w:p w14:paraId="6DC1D94C" w14:textId="77777777" w:rsidR="00B178AB" w:rsidRPr="0092743E" w:rsidRDefault="00B178AB" w:rsidP="001C3C4D">
            <w:pPr>
              <w:spacing w:after="0"/>
              <w:jc w:val="right"/>
              <w:rPr>
                <w:sz w:val="16"/>
                <w:szCs w:val="16"/>
              </w:rPr>
            </w:pPr>
            <w:r w:rsidRPr="001E60E3">
              <w:rPr>
                <w:sz w:val="16"/>
                <w:szCs w:val="16"/>
              </w:rPr>
              <w:t>1.644</w:t>
            </w:r>
          </w:p>
        </w:tc>
        <w:tc>
          <w:tcPr>
            <w:tcW w:w="598" w:type="dxa"/>
            <w:tcBorders>
              <w:top w:val="nil"/>
              <w:left w:val="nil"/>
              <w:bottom w:val="nil"/>
              <w:right w:val="nil"/>
            </w:tcBorders>
            <w:shd w:val="clear" w:color="auto" w:fill="auto"/>
            <w:noWrap/>
          </w:tcPr>
          <w:p w14:paraId="40BA3A29" w14:textId="77777777" w:rsidR="00B178AB" w:rsidRPr="0092743E" w:rsidRDefault="00B178AB" w:rsidP="001C3C4D">
            <w:pPr>
              <w:spacing w:after="0"/>
              <w:jc w:val="right"/>
              <w:rPr>
                <w:sz w:val="16"/>
                <w:szCs w:val="16"/>
              </w:rPr>
            </w:pPr>
            <w:r w:rsidRPr="001E60E3">
              <w:rPr>
                <w:sz w:val="16"/>
                <w:szCs w:val="16"/>
              </w:rPr>
              <w:t>1.666</w:t>
            </w:r>
          </w:p>
        </w:tc>
        <w:tc>
          <w:tcPr>
            <w:tcW w:w="599" w:type="dxa"/>
            <w:tcBorders>
              <w:top w:val="nil"/>
              <w:left w:val="nil"/>
              <w:bottom w:val="nil"/>
              <w:right w:val="nil"/>
            </w:tcBorders>
            <w:shd w:val="clear" w:color="auto" w:fill="auto"/>
            <w:noWrap/>
          </w:tcPr>
          <w:p w14:paraId="435612FB" w14:textId="77777777" w:rsidR="00B178AB" w:rsidRPr="0092743E" w:rsidRDefault="00B178AB" w:rsidP="001C3C4D">
            <w:pPr>
              <w:spacing w:after="0"/>
              <w:jc w:val="right"/>
              <w:rPr>
                <w:sz w:val="16"/>
                <w:szCs w:val="16"/>
              </w:rPr>
            </w:pPr>
            <w:r w:rsidRPr="001E60E3">
              <w:rPr>
                <w:sz w:val="16"/>
                <w:szCs w:val="16"/>
              </w:rPr>
              <w:t>1.636</w:t>
            </w:r>
          </w:p>
        </w:tc>
        <w:tc>
          <w:tcPr>
            <w:tcW w:w="598" w:type="dxa"/>
            <w:tcBorders>
              <w:top w:val="nil"/>
              <w:left w:val="nil"/>
              <w:bottom w:val="nil"/>
              <w:right w:val="nil"/>
            </w:tcBorders>
            <w:shd w:val="clear" w:color="auto" w:fill="auto"/>
            <w:noWrap/>
          </w:tcPr>
          <w:p w14:paraId="58230A16" w14:textId="77777777" w:rsidR="00B178AB" w:rsidRPr="0092743E" w:rsidRDefault="00B178AB" w:rsidP="001C3C4D">
            <w:pPr>
              <w:spacing w:after="0"/>
              <w:jc w:val="right"/>
              <w:rPr>
                <w:sz w:val="16"/>
                <w:szCs w:val="16"/>
              </w:rPr>
            </w:pPr>
            <w:r w:rsidRPr="001E60E3">
              <w:rPr>
                <w:sz w:val="16"/>
                <w:szCs w:val="16"/>
              </w:rPr>
              <w:t>1.578</w:t>
            </w:r>
          </w:p>
        </w:tc>
        <w:tc>
          <w:tcPr>
            <w:tcW w:w="599" w:type="dxa"/>
            <w:tcBorders>
              <w:top w:val="nil"/>
              <w:left w:val="nil"/>
              <w:bottom w:val="nil"/>
              <w:right w:val="nil"/>
            </w:tcBorders>
            <w:shd w:val="clear" w:color="auto" w:fill="auto"/>
            <w:noWrap/>
          </w:tcPr>
          <w:p w14:paraId="5346E534" w14:textId="77777777" w:rsidR="00B178AB" w:rsidRPr="0092743E" w:rsidRDefault="00B178AB" w:rsidP="001C3C4D">
            <w:pPr>
              <w:spacing w:after="0"/>
              <w:jc w:val="right"/>
              <w:rPr>
                <w:sz w:val="16"/>
                <w:szCs w:val="16"/>
              </w:rPr>
            </w:pPr>
            <w:r w:rsidRPr="001E60E3">
              <w:rPr>
                <w:sz w:val="16"/>
                <w:szCs w:val="16"/>
              </w:rPr>
              <w:t>1.554</w:t>
            </w:r>
          </w:p>
        </w:tc>
      </w:tr>
      <w:tr w:rsidR="00B178AB" w:rsidRPr="001A273C" w14:paraId="399A1A96" w14:textId="77777777" w:rsidTr="001C3C4D">
        <w:trPr>
          <w:trHeight w:val="255"/>
        </w:trPr>
        <w:tc>
          <w:tcPr>
            <w:tcW w:w="598" w:type="dxa"/>
            <w:tcBorders>
              <w:top w:val="nil"/>
              <w:left w:val="nil"/>
              <w:bottom w:val="nil"/>
              <w:right w:val="nil"/>
            </w:tcBorders>
            <w:shd w:val="clear" w:color="auto" w:fill="auto"/>
            <w:noWrap/>
          </w:tcPr>
          <w:p w14:paraId="16ACD941" w14:textId="77777777" w:rsidR="00B178AB" w:rsidRPr="00F04F7F" w:rsidRDefault="00B178AB" w:rsidP="001C3C4D">
            <w:pPr>
              <w:spacing w:after="0"/>
              <w:jc w:val="right"/>
              <w:rPr>
                <w:sz w:val="16"/>
                <w:szCs w:val="16"/>
              </w:rPr>
            </w:pPr>
            <w:r w:rsidRPr="001E7C39">
              <w:rPr>
                <w:sz w:val="16"/>
                <w:szCs w:val="16"/>
              </w:rPr>
              <w:t>2009</w:t>
            </w:r>
          </w:p>
        </w:tc>
        <w:tc>
          <w:tcPr>
            <w:tcW w:w="599" w:type="dxa"/>
            <w:tcBorders>
              <w:top w:val="nil"/>
              <w:left w:val="nil"/>
              <w:bottom w:val="nil"/>
              <w:right w:val="nil"/>
            </w:tcBorders>
          </w:tcPr>
          <w:p w14:paraId="00175A40" w14:textId="77777777" w:rsidR="00B178AB" w:rsidRPr="0092743E" w:rsidRDefault="00B178AB" w:rsidP="001C3C4D">
            <w:pPr>
              <w:spacing w:after="0"/>
              <w:jc w:val="right"/>
              <w:rPr>
                <w:sz w:val="16"/>
                <w:szCs w:val="16"/>
              </w:rPr>
            </w:pPr>
            <w:r w:rsidRPr="001E60E3">
              <w:rPr>
                <w:sz w:val="16"/>
                <w:szCs w:val="16"/>
              </w:rPr>
              <w:t>0.041</w:t>
            </w:r>
          </w:p>
        </w:tc>
        <w:tc>
          <w:tcPr>
            <w:tcW w:w="598" w:type="dxa"/>
            <w:tcBorders>
              <w:top w:val="nil"/>
              <w:left w:val="nil"/>
              <w:bottom w:val="nil"/>
              <w:right w:val="nil"/>
            </w:tcBorders>
            <w:shd w:val="clear" w:color="auto" w:fill="auto"/>
            <w:noWrap/>
          </w:tcPr>
          <w:p w14:paraId="1AEDEF3E" w14:textId="77777777" w:rsidR="00B178AB" w:rsidRPr="0092743E" w:rsidRDefault="00B178AB" w:rsidP="001C3C4D">
            <w:pPr>
              <w:spacing w:after="0"/>
              <w:jc w:val="right"/>
              <w:rPr>
                <w:sz w:val="16"/>
                <w:szCs w:val="16"/>
              </w:rPr>
            </w:pPr>
            <w:r w:rsidRPr="001E60E3">
              <w:rPr>
                <w:sz w:val="16"/>
                <w:szCs w:val="16"/>
              </w:rPr>
              <w:t>0.189</w:t>
            </w:r>
          </w:p>
        </w:tc>
        <w:tc>
          <w:tcPr>
            <w:tcW w:w="599" w:type="dxa"/>
            <w:tcBorders>
              <w:top w:val="nil"/>
              <w:left w:val="nil"/>
              <w:bottom w:val="nil"/>
              <w:right w:val="nil"/>
            </w:tcBorders>
            <w:shd w:val="clear" w:color="auto" w:fill="auto"/>
            <w:noWrap/>
          </w:tcPr>
          <w:p w14:paraId="34FFD486" w14:textId="77777777" w:rsidR="00B178AB" w:rsidRPr="0092743E" w:rsidRDefault="00B178AB" w:rsidP="001C3C4D">
            <w:pPr>
              <w:spacing w:after="0"/>
              <w:jc w:val="right"/>
              <w:rPr>
                <w:sz w:val="16"/>
                <w:szCs w:val="16"/>
              </w:rPr>
            </w:pPr>
            <w:r w:rsidRPr="001E60E3">
              <w:rPr>
                <w:sz w:val="16"/>
                <w:szCs w:val="16"/>
              </w:rPr>
              <w:t>0.481</w:t>
            </w:r>
          </w:p>
        </w:tc>
        <w:tc>
          <w:tcPr>
            <w:tcW w:w="598" w:type="dxa"/>
            <w:tcBorders>
              <w:top w:val="nil"/>
              <w:left w:val="nil"/>
              <w:bottom w:val="nil"/>
              <w:right w:val="nil"/>
            </w:tcBorders>
            <w:shd w:val="clear" w:color="auto" w:fill="auto"/>
            <w:noWrap/>
          </w:tcPr>
          <w:p w14:paraId="5588E63B" w14:textId="77777777" w:rsidR="00B178AB" w:rsidRPr="0092743E" w:rsidRDefault="00B178AB" w:rsidP="001C3C4D">
            <w:pPr>
              <w:spacing w:after="0"/>
              <w:jc w:val="right"/>
              <w:rPr>
                <w:sz w:val="16"/>
                <w:szCs w:val="16"/>
              </w:rPr>
            </w:pPr>
            <w:r w:rsidRPr="001E60E3">
              <w:rPr>
                <w:sz w:val="16"/>
                <w:szCs w:val="16"/>
              </w:rPr>
              <w:t>0.716</w:t>
            </w:r>
          </w:p>
        </w:tc>
        <w:tc>
          <w:tcPr>
            <w:tcW w:w="599" w:type="dxa"/>
            <w:tcBorders>
              <w:top w:val="nil"/>
              <w:left w:val="nil"/>
              <w:bottom w:val="nil"/>
              <w:right w:val="nil"/>
            </w:tcBorders>
            <w:shd w:val="clear" w:color="auto" w:fill="auto"/>
            <w:noWrap/>
          </w:tcPr>
          <w:p w14:paraId="7FF53F32" w14:textId="77777777" w:rsidR="00B178AB" w:rsidRPr="0092743E" w:rsidRDefault="00B178AB" w:rsidP="001C3C4D">
            <w:pPr>
              <w:spacing w:after="0"/>
              <w:jc w:val="right"/>
              <w:rPr>
                <w:sz w:val="16"/>
                <w:szCs w:val="16"/>
              </w:rPr>
            </w:pPr>
            <w:r w:rsidRPr="001E60E3">
              <w:rPr>
                <w:sz w:val="16"/>
                <w:szCs w:val="16"/>
              </w:rPr>
              <w:t>0.913</w:t>
            </w:r>
          </w:p>
        </w:tc>
        <w:tc>
          <w:tcPr>
            <w:tcW w:w="598" w:type="dxa"/>
            <w:tcBorders>
              <w:top w:val="nil"/>
              <w:left w:val="nil"/>
              <w:bottom w:val="nil"/>
              <w:right w:val="nil"/>
            </w:tcBorders>
            <w:shd w:val="clear" w:color="auto" w:fill="auto"/>
            <w:noWrap/>
          </w:tcPr>
          <w:p w14:paraId="7E86523A" w14:textId="77777777" w:rsidR="00B178AB" w:rsidRPr="0092743E" w:rsidRDefault="00B178AB" w:rsidP="001C3C4D">
            <w:pPr>
              <w:spacing w:after="0"/>
              <w:jc w:val="right"/>
              <w:rPr>
                <w:sz w:val="16"/>
                <w:szCs w:val="16"/>
              </w:rPr>
            </w:pPr>
            <w:r w:rsidRPr="001E60E3">
              <w:rPr>
                <w:sz w:val="16"/>
                <w:szCs w:val="16"/>
              </w:rPr>
              <w:t>1.107</w:t>
            </w:r>
          </w:p>
        </w:tc>
        <w:tc>
          <w:tcPr>
            <w:tcW w:w="599" w:type="dxa"/>
            <w:tcBorders>
              <w:top w:val="nil"/>
              <w:left w:val="nil"/>
              <w:bottom w:val="nil"/>
              <w:right w:val="nil"/>
            </w:tcBorders>
            <w:shd w:val="clear" w:color="auto" w:fill="auto"/>
            <w:noWrap/>
          </w:tcPr>
          <w:p w14:paraId="020D7F06" w14:textId="77777777" w:rsidR="00B178AB" w:rsidRPr="0092743E" w:rsidRDefault="00B178AB" w:rsidP="001C3C4D">
            <w:pPr>
              <w:spacing w:after="0"/>
              <w:jc w:val="right"/>
              <w:rPr>
                <w:sz w:val="16"/>
                <w:szCs w:val="16"/>
              </w:rPr>
            </w:pPr>
            <w:r w:rsidRPr="001E60E3">
              <w:rPr>
                <w:sz w:val="16"/>
                <w:szCs w:val="16"/>
              </w:rPr>
              <w:t>1.231</w:t>
            </w:r>
          </w:p>
        </w:tc>
        <w:tc>
          <w:tcPr>
            <w:tcW w:w="598" w:type="dxa"/>
            <w:tcBorders>
              <w:top w:val="nil"/>
              <w:left w:val="nil"/>
              <w:bottom w:val="nil"/>
              <w:right w:val="nil"/>
            </w:tcBorders>
            <w:shd w:val="clear" w:color="auto" w:fill="auto"/>
            <w:noWrap/>
          </w:tcPr>
          <w:p w14:paraId="5ACEB7B5" w14:textId="77777777" w:rsidR="00B178AB" w:rsidRPr="0092743E" w:rsidRDefault="00B178AB" w:rsidP="001C3C4D">
            <w:pPr>
              <w:spacing w:after="0"/>
              <w:jc w:val="right"/>
              <w:rPr>
                <w:sz w:val="16"/>
                <w:szCs w:val="16"/>
              </w:rPr>
            </w:pPr>
            <w:r w:rsidRPr="001E60E3">
              <w:rPr>
                <w:sz w:val="16"/>
                <w:szCs w:val="16"/>
              </w:rPr>
              <w:t>1.354</w:t>
            </w:r>
          </w:p>
        </w:tc>
        <w:tc>
          <w:tcPr>
            <w:tcW w:w="599" w:type="dxa"/>
            <w:tcBorders>
              <w:top w:val="nil"/>
              <w:left w:val="nil"/>
              <w:bottom w:val="nil"/>
              <w:right w:val="nil"/>
            </w:tcBorders>
            <w:shd w:val="clear" w:color="auto" w:fill="auto"/>
            <w:noWrap/>
          </w:tcPr>
          <w:p w14:paraId="476A933E" w14:textId="77777777" w:rsidR="00B178AB" w:rsidRPr="0092743E" w:rsidRDefault="00B178AB" w:rsidP="001C3C4D">
            <w:pPr>
              <w:spacing w:after="0"/>
              <w:jc w:val="right"/>
              <w:rPr>
                <w:sz w:val="16"/>
                <w:szCs w:val="16"/>
              </w:rPr>
            </w:pPr>
            <w:r w:rsidRPr="001E60E3">
              <w:rPr>
                <w:sz w:val="16"/>
                <w:szCs w:val="16"/>
              </w:rPr>
              <w:t>1.512</w:t>
            </w:r>
          </w:p>
        </w:tc>
        <w:tc>
          <w:tcPr>
            <w:tcW w:w="598" w:type="dxa"/>
            <w:tcBorders>
              <w:top w:val="nil"/>
              <w:left w:val="nil"/>
              <w:bottom w:val="nil"/>
              <w:right w:val="nil"/>
            </w:tcBorders>
            <w:shd w:val="clear" w:color="auto" w:fill="auto"/>
            <w:noWrap/>
          </w:tcPr>
          <w:p w14:paraId="5E9F7EFF" w14:textId="77777777" w:rsidR="00B178AB" w:rsidRPr="0092743E" w:rsidRDefault="00B178AB" w:rsidP="001C3C4D">
            <w:pPr>
              <w:spacing w:after="0"/>
              <w:jc w:val="right"/>
              <w:rPr>
                <w:sz w:val="16"/>
                <w:szCs w:val="16"/>
              </w:rPr>
            </w:pPr>
            <w:r w:rsidRPr="001E60E3">
              <w:rPr>
                <w:sz w:val="16"/>
                <w:szCs w:val="16"/>
              </w:rPr>
              <w:t>1.608</w:t>
            </w:r>
          </w:p>
        </w:tc>
        <w:tc>
          <w:tcPr>
            <w:tcW w:w="599" w:type="dxa"/>
            <w:tcBorders>
              <w:top w:val="nil"/>
              <w:left w:val="nil"/>
              <w:bottom w:val="nil"/>
              <w:right w:val="nil"/>
            </w:tcBorders>
            <w:shd w:val="clear" w:color="auto" w:fill="auto"/>
            <w:noWrap/>
          </w:tcPr>
          <w:p w14:paraId="27D7F5CC" w14:textId="77777777" w:rsidR="00B178AB" w:rsidRPr="0092743E" w:rsidRDefault="00B178AB" w:rsidP="001C3C4D">
            <w:pPr>
              <w:spacing w:after="0"/>
              <w:jc w:val="right"/>
              <w:rPr>
                <w:sz w:val="16"/>
                <w:szCs w:val="16"/>
              </w:rPr>
            </w:pPr>
            <w:r w:rsidRPr="001E60E3">
              <w:rPr>
                <w:sz w:val="16"/>
                <w:szCs w:val="16"/>
              </w:rPr>
              <w:t>1.644</w:t>
            </w:r>
          </w:p>
        </w:tc>
        <w:tc>
          <w:tcPr>
            <w:tcW w:w="598" w:type="dxa"/>
            <w:tcBorders>
              <w:top w:val="nil"/>
              <w:left w:val="nil"/>
              <w:bottom w:val="nil"/>
              <w:right w:val="nil"/>
            </w:tcBorders>
            <w:shd w:val="clear" w:color="auto" w:fill="auto"/>
            <w:noWrap/>
          </w:tcPr>
          <w:p w14:paraId="22FD61F0" w14:textId="77777777" w:rsidR="00B178AB" w:rsidRPr="0092743E" w:rsidRDefault="00B178AB" w:rsidP="001C3C4D">
            <w:pPr>
              <w:spacing w:after="0"/>
              <w:jc w:val="right"/>
              <w:rPr>
                <w:sz w:val="16"/>
                <w:szCs w:val="16"/>
              </w:rPr>
            </w:pPr>
            <w:r w:rsidRPr="001E60E3">
              <w:rPr>
                <w:sz w:val="16"/>
                <w:szCs w:val="16"/>
              </w:rPr>
              <w:t>1.666</w:t>
            </w:r>
          </w:p>
        </w:tc>
        <w:tc>
          <w:tcPr>
            <w:tcW w:w="599" w:type="dxa"/>
            <w:tcBorders>
              <w:top w:val="nil"/>
              <w:left w:val="nil"/>
              <w:bottom w:val="nil"/>
              <w:right w:val="nil"/>
            </w:tcBorders>
            <w:shd w:val="clear" w:color="auto" w:fill="auto"/>
            <w:noWrap/>
          </w:tcPr>
          <w:p w14:paraId="6DA2EAF5" w14:textId="77777777" w:rsidR="00B178AB" w:rsidRPr="0092743E" w:rsidRDefault="00B178AB" w:rsidP="001C3C4D">
            <w:pPr>
              <w:spacing w:after="0"/>
              <w:jc w:val="right"/>
              <w:rPr>
                <w:sz w:val="16"/>
                <w:szCs w:val="16"/>
              </w:rPr>
            </w:pPr>
            <w:r w:rsidRPr="001E60E3">
              <w:rPr>
                <w:sz w:val="16"/>
                <w:szCs w:val="16"/>
              </w:rPr>
              <w:t>1.636</w:t>
            </w:r>
          </w:p>
        </w:tc>
        <w:tc>
          <w:tcPr>
            <w:tcW w:w="598" w:type="dxa"/>
            <w:tcBorders>
              <w:top w:val="nil"/>
              <w:left w:val="nil"/>
              <w:bottom w:val="nil"/>
              <w:right w:val="nil"/>
            </w:tcBorders>
            <w:shd w:val="clear" w:color="auto" w:fill="auto"/>
            <w:noWrap/>
          </w:tcPr>
          <w:p w14:paraId="1E1CB0BE" w14:textId="77777777" w:rsidR="00B178AB" w:rsidRPr="0092743E" w:rsidRDefault="00B178AB" w:rsidP="001C3C4D">
            <w:pPr>
              <w:spacing w:after="0"/>
              <w:jc w:val="right"/>
              <w:rPr>
                <w:sz w:val="16"/>
                <w:szCs w:val="16"/>
              </w:rPr>
            </w:pPr>
            <w:r w:rsidRPr="001E60E3">
              <w:rPr>
                <w:sz w:val="16"/>
                <w:szCs w:val="16"/>
              </w:rPr>
              <w:t>1.578</w:t>
            </w:r>
          </w:p>
        </w:tc>
        <w:tc>
          <w:tcPr>
            <w:tcW w:w="599" w:type="dxa"/>
            <w:tcBorders>
              <w:top w:val="nil"/>
              <w:left w:val="nil"/>
              <w:bottom w:val="nil"/>
              <w:right w:val="nil"/>
            </w:tcBorders>
            <w:shd w:val="clear" w:color="auto" w:fill="auto"/>
            <w:noWrap/>
          </w:tcPr>
          <w:p w14:paraId="4DB526B0" w14:textId="77777777" w:rsidR="00B178AB" w:rsidRPr="0092743E" w:rsidRDefault="00B178AB" w:rsidP="001C3C4D">
            <w:pPr>
              <w:spacing w:after="0"/>
              <w:jc w:val="right"/>
              <w:rPr>
                <w:sz w:val="16"/>
                <w:szCs w:val="16"/>
              </w:rPr>
            </w:pPr>
            <w:r w:rsidRPr="001E60E3">
              <w:rPr>
                <w:sz w:val="16"/>
                <w:szCs w:val="16"/>
              </w:rPr>
              <w:t>1.554</w:t>
            </w:r>
          </w:p>
        </w:tc>
      </w:tr>
      <w:tr w:rsidR="00B178AB" w:rsidRPr="001A273C" w14:paraId="2B71F99D" w14:textId="77777777" w:rsidTr="001C3C4D">
        <w:trPr>
          <w:trHeight w:val="255"/>
        </w:trPr>
        <w:tc>
          <w:tcPr>
            <w:tcW w:w="598" w:type="dxa"/>
            <w:tcBorders>
              <w:top w:val="nil"/>
              <w:left w:val="nil"/>
              <w:right w:val="nil"/>
            </w:tcBorders>
            <w:shd w:val="clear" w:color="auto" w:fill="auto"/>
            <w:noWrap/>
          </w:tcPr>
          <w:p w14:paraId="67FAAE80" w14:textId="77777777" w:rsidR="00B178AB" w:rsidRPr="00F04F7F" w:rsidRDefault="00B178AB" w:rsidP="001C3C4D">
            <w:pPr>
              <w:spacing w:after="0"/>
              <w:jc w:val="right"/>
              <w:rPr>
                <w:sz w:val="16"/>
                <w:szCs w:val="16"/>
              </w:rPr>
            </w:pPr>
            <w:r w:rsidRPr="001E7C39">
              <w:rPr>
                <w:sz w:val="16"/>
                <w:szCs w:val="16"/>
              </w:rPr>
              <w:t>2010</w:t>
            </w:r>
          </w:p>
        </w:tc>
        <w:tc>
          <w:tcPr>
            <w:tcW w:w="599" w:type="dxa"/>
            <w:tcBorders>
              <w:top w:val="nil"/>
              <w:left w:val="nil"/>
              <w:right w:val="nil"/>
            </w:tcBorders>
          </w:tcPr>
          <w:p w14:paraId="170565AE" w14:textId="77777777" w:rsidR="00B178AB" w:rsidRPr="0092743E" w:rsidRDefault="00B178AB" w:rsidP="001C3C4D">
            <w:pPr>
              <w:spacing w:after="0"/>
              <w:jc w:val="right"/>
              <w:rPr>
                <w:sz w:val="16"/>
                <w:szCs w:val="16"/>
              </w:rPr>
            </w:pPr>
            <w:r w:rsidRPr="001E60E3">
              <w:rPr>
                <w:sz w:val="16"/>
                <w:szCs w:val="16"/>
              </w:rPr>
              <w:t>0.046</w:t>
            </w:r>
          </w:p>
        </w:tc>
        <w:tc>
          <w:tcPr>
            <w:tcW w:w="598" w:type="dxa"/>
            <w:tcBorders>
              <w:top w:val="nil"/>
              <w:left w:val="nil"/>
              <w:right w:val="nil"/>
            </w:tcBorders>
            <w:shd w:val="clear" w:color="auto" w:fill="auto"/>
            <w:noWrap/>
          </w:tcPr>
          <w:p w14:paraId="451A7D62" w14:textId="77777777" w:rsidR="00B178AB" w:rsidRPr="0092743E" w:rsidRDefault="00B178AB" w:rsidP="001C3C4D">
            <w:pPr>
              <w:spacing w:after="0"/>
              <w:jc w:val="right"/>
              <w:rPr>
                <w:sz w:val="16"/>
                <w:szCs w:val="16"/>
              </w:rPr>
            </w:pPr>
            <w:r w:rsidRPr="001E60E3">
              <w:rPr>
                <w:sz w:val="16"/>
                <w:szCs w:val="16"/>
              </w:rPr>
              <w:t>0.225</w:t>
            </w:r>
          </w:p>
        </w:tc>
        <w:tc>
          <w:tcPr>
            <w:tcW w:w="599" w:type="dxa"/>
            <w:tcBorders>
              <w:top w:val="nil"/>
              <w:left w:val="nil"/>
              <w:right w:val="nil"/>
            </w:tcBorders>
            <w:shd w:val="clear" w:color="auto" w:fill="auto"/>
            <w:noWrap/>
          </w:tcPr>
          <w:p w14:paraId="2448E2C8" w14:textId="77777777" w:rsidR="00B178AB" w:rsidRPr="0092743E" w:rsidRDefault="00B178AB" w:rsidP="001C3C4D">
            <w:pPr>
              <w:spacing w:after="0"/>
              <w:jc w:val="right"/>
              <w:rPr>
                <w:sz w:val="16"/>
                <w:szCs w:val="16"/>
              </w:rPr>
            </w:pPr>
            <w:r w:rsidRPr="001E60E3">
              <w:rPr>
                <w:sz w:val="16"/>
                <w:szCs w:val="16"/>
              </w:rPr>
              <w:t>0.451</w:t>
            </w:r>
          </w:p>
        </w:tc>
        <w:tc>
          <w:tcPr>
            <w:tcW w:w="598" w:type="dxa"/>
            <w:tcBorders>
              <w:top w:val="nil"/>
              <w:left w:val="nil"/>
              <w:right w:val="nil"/>
            </w:tcBorders>
            <w:shd w:val="clear" w:color="auto" w:fill="auto"/>
            <w:noWrap/>
          </w:tcPr>
          <w:p w14:paraId="1B30E5C1" w14:textId="77777777" w:rsidR="00B178AB" w:rsidRPr="0092743E" w:rsidRDefault="00B178AB" w:rsidP="001C3C4D">
            <w:pPr>
              <w:spacing w:after="0"/>
              <w:jc w:val="right"/>
              <w:rPr>
                <w:sz w:val="16"/>
                <w:szCs w:val="16"/>
              </w:rPr>
            </w:pPr>
            <w:r w:rsidRPr="001E60E3">
              <w:rPr>
                <w:sz w:val="16"/>
                <w:szCs w:val="16"/>
              </w:rPr>
              <w:t>0.728</w:t>
            </w:r>
          </w:p>
        </w:tc>
        <w:tc>
          <w:tcPr>
            <w:tcW w:w="599" w:type="dxa"/>
            <w:tcBorders>
              <w:top w:val="nil"/>
              <w:left w:val="nil"/>
              <w:right w:val="nil"/>
            </w:tcBorders>
            <w:shd w:val="clear" w:color="auto" w:fill="auto"/>
            <w:noWrap/>
          </w:tcPr>
          <w:p w14:paraId="3DEAE173" w14:textId="77777777" w:rsidR="00B178AB" w:rsidRPr="0092743E" w:rsidRDefault="00B178AB" w:rsidP="001C3C4D">
            <w:pPr>
              <w:spacing w:after="0"/>
              <w:jc w:val="right"/>
              <w:rPr>
                <w:sz w:val="16"/>
                <w:szCs w:val="16"/>
              </w:rPr>
            </w:pPr>
            <w:r w:rsidRPr="001E60E3">
              <w:rPr>
                <w:sz w:val="16"/>
                <w:szCs w:val="16"/>
              </w:rPr>
              <w:t>0.961</w:t>
            </w:r>
          </w:p>
        </w:tc>
        <w:tc>
          <w:tcPr>
            <w:tcW w:w="598" w:type="dxa"/>
            <w:tcBorders>
              <w:top w:val="nil"/>
              <w:left w:val="nil"/>
              <w:right w:val="nil"/>
            </w:tcBorders>
            <w:shd w:val="clear" w:color="auto" w:fill="auto"/>
            <w:noWrap/>
          </w:tcPr>
          <w:p w14:paraId="76D7C56D" w14:textId="77777777" w:rsidR="00B178AB" w:rsidRPr="0092743E" w:rsidRDefault="00B178AB" w:rsidP="001C3C4D">
            <w:pPr>
              <w:spacing w:after="0"/>
              <w:jc w:val="right"/>
              <w:rPr>
                <w:sz w:val="16"/>
                <w:szCs w:val="16"/>
              </w:rPr>
            </w:pPr>
            <w:r w:rsidRPr="001E60E3">
              <w:rPr>
                <w:sz w:val="16"/>
                <w:szCs w:val="16"/>
              </w:rPr>
              <w:t>1.025</w:t>
            </w:r>
          </w:p>
        </w:tc>
        <w:tc>
          <w:tcPr>
            <w:tcW w:w="599" w:type="dxa"/>
            <w:tcBorders>
              <w:top w:val="nil"/>
              <w:left w:val="nil"/>
              <w:right w:val="nil"/>
            </w:tcBorders>
            <w:shd w:val="clear" w:color="auto" w:fill="auto"/>
            <w:noWrap/>
          </w:tcPr>
          <w:p w14:paraId="4EBDDFD5" w14:textId="77777777" w:rsidR="00B178AB" w:rsidRPr="0092743E" w:rsidRDefault="00B178AB" w:rsidP="001C3C4D">
            <w:pPr>
              <w:spacing w:after="0"/>
              <w:jc w:val="right"/>
              <w:rPr>
                <w:sz w:val="16"/>
                <w:szCs w:val="16"/>
              </w:rPr>
            </w:pPr>
            <w:r w:rsidRPr="001E60E3">
              <w:rPr>
                <w:sz w:val="16"/>
                <w:szCs w:val="16"/>
              </w:rPr>
              <w:t>1.489</w:t>
            </w:r>
          </w:p>
        </w:tc>
        <w:tc>
          <w:tcPr>
            <w:tcW w:w="598" w:type="dxa"/>
            <w:tcBorders>
              <w:top w:val="nil"/>
              <w:left w:val="nil"/>
              <w:right w:val="nil"/>
            </w:tcBorders>
            <w:shd w:val="clear" w:color="auto" w:fill="auto"/>
            <w:noWrap/>
          </w:tcPr>
          <w:p w14:paraId="6540C452" w14:textId="77777777" w:rsidR="00B178AB" w:rsidRPr="0092743E" w:rsidRDefault="00B178AB" w:rsidP="001C3C4D">
            <w:pPr>
              <w:spacing w:after="0"/>
              <w:jc w:val="right"/>
              <w:rPr>
                <w:sz w:val="16"/>
                <w:szCs w:val="16"/>
              </w:rPr>
            </w:pPr>
            <w:r w:rsidRPr="001E60E3">
              <w:rPr>
                <w:sz w:val="16"/>
                <w:szCs w:val="16"/>
              </w:rPr>
              <w:t>1.55</w:t>
            </w:r>
          </w:p>
        </w:tc>
        <w:tc>
          <w:tcPr>
            <w:tcW w:w="599" w:type="dxa"/>
            <w:tcBorders>
              <w:top w:val="nil"/>
              <w:left w:val="nil"/>
              <w:right w:val="nil"/>
            </w:tcBorders>
            <w:shd w:val="clear" w:color="auto" w:fill="auto"/>
            <w:noWrap/>
          </w:tcPr>
          <w:p w14:paraId="00B864BF" w14:textId="77777777" w:rsidR="00B178AB" w:rsidRPr="0092743E" w:rsidRDefault="00B178AB" w:rsidP="001C3C4D">
            <w:pPr>
              <w:spacing w:after="0"/>
              <w:jc w:val="right"/>
              <w:rPr>
                <w:sz w:val="16"/>
                <w:szCs w:val="16"/>
              </w:rPr>
            </w:pPr>
            <w:r w:rsidRPr="001E60E3">
              <w:rPr>
                <w:sz w:val="16"/>
                <w:szCs w:val="16"/>
              </w:rPr>
              <w:t>1.518</w:t>
            </w:r>
          </w:p>
        </w:tc>
        <w:tc>
          <w:tcPr>
            <w:tcW w:w="598" w:type="dxa"/>
            <w:tcBorders>
              <w:top w:val="nil"/>
              <w:left w:val="nil"/>
              <w:right w:val="nil"/>
            </w:tcBorders>
            <w:shd w:val="clear" w:color="auto" w:fill="auto"/>
            <w:noWrap/>
          </w:tcPr>
          <w:p w14:paraId="3CFD9687" w14:textId="77777777" w:rsidR="00B178AB" w:rsidRPr="0092743E" w:rsidRDefault="00B178AB" w:rsidP="001C3C4D">
            <w:pPr>
              <w:spacing w:after="0"/>
              <w:jc w:val="right"/>
              <w:rPr>
                <w:sz w:val="16"/>
                <w:szCs w:val="16"/>
              </w:rPr>
            </w:pPr>
            <w:r w:rsidRPr="001E60E3">
              <w:rPr>
                <w:sz w:val="16"/>
                <w:szCs w:val="16"/>
              </w:rPr>
              <w:t>1.69</w:t>
            </w:r>
          </w:p>
        </w:tc>
        <w:tc>
          <w:tcPr>
            <w:tcW w:w="599" w:type="dxa"/>
            <w:tcBorders>
              <w:top w:val="nil"/>
              <w:left w:val="nil"/>
              <w:right w:val="nil"/>
            </w:tcBorders>
            <w:shd w:val="clear" w:color="auto" w:fill="auto"/>
            <w:noWrap/>
          </w:tcPr>
          <w:p w14:paraId="67849A26" w14:textId="77777777" w:rsidR="00B178AB" w:rsidRPr="0092743E" w:rsidRDefault="00B178AB" w:rsidP="001C3C4D">
            <w:pPr>
              <w:spacing w:after="0"/>
              <w:jc w:val="right"/>
              <w:rPr>
                <w:sz w:val="16"/>
                <w:szCs w:val="16"/>
              </w:rPr>
            </w:pPr>
            <w:r w:rsidRPr="001E60E3">
              <w:rPr>
                <w:sz w:val="16"/>
                <w:szCs w:val="16"/>
              </w:rPr>
              <w:t>1.862</w:t>
            </w:r>
          </w:p>
        </w:tc>
        <w:tc>
          <w:tcPr>
            <w:tcW w:w="598" w:type="dxa"/>
            <w:tcBorders>
              <w:top w:val="nil"/>
              <w:left w:val="nil"/>
              <w:right w:val="nil"/>
            </w:tcBorders>
            <w:shd w:val="clear" w:color="auto" w:fill="auto"/>
            <w:noWrap/>
          </w:tcPr>
          <w:p w14:paraId="651A98B1" w14:textId="77777777" w:rsidR="00B178AB" w:rsidRPr="0092743E" w:rsidRDefault="00B178AB" w:rsidP="001C3C4D">
            <w:pPr>
              <w:spacing w:after="0"/>
              <w:jc w:val="right"/>
              <w:rPr>
                <w:sz w:val="16"/>
                <w:szCs w:val="16"/>
              </w:rPr>
            </w:pPr>
            <w:r w:rsidRPr="001E60E3">
              <w:rPr>
                <w:sz w:val="16"/>
                <w:szCs w:val="16"/>
              </w:rPr>
              <w:t>1.911</w:t>
            </w:r>
          </w:p>
        </w:tc>
        <w:tc>
          <w:tcPr>
            <w:tcW w:w="599" w:type="dxa"/>
            <w:tcBorders>
              <w:top w:val="nil"/>
              <w:left w:val="nil"/>
              <w:right w:val="nil"/>
            </w:tcBorders>
            <w:shd w:val="clear" w:color="auto" w:fill="auto"/>
            <w:noWrap/>
          </w:tcPr>
          <w:p w14:paraId="4860A5ED" w14:textId="77777777" w:rsidR="00B178AB" w:rsidRPr="0092743E" w:rsidRDefault="00B178AB" w:rsidP="001C3C4D">
            <w:pPr>
              <w:spacing w:after="0"/>
              <w:jc w:val="right"/>
              <w:rPr>
                <w:sz w:val="16"/>
                <w:szCs w:val="16"/>
              </w:rPr>
            </w:pPr>
            <w:r w:rsidRPr="001E60E3">
              <w:rPr>
                <w:sz w:val="16"/>
                <w:szCs w:val="16"/>
              </w:rPr>
              <w:t>1.726</w:t>
            </w:r>
          </w:p>
        </w:tc>
        <w:tc>
          <w:tcPr>
            <w:tcW w:w="598" w:type="dxa"/>
            <w:tcBorders>
              <w:top w:val="nil"/>
              <w:left w:val="nil"/>
              <w:right w:val="nil"/>
            </w:tcBorders>
            <w:shd w:val="clear" w:color="auto" w:fill="auto"/>
            <w:noWrap/>
          </w:tcPr>
          <w:p w14:paraId="3ECA56F4" w14:textId="77777777" w:rsidR="00B178AB" w:rsidRPr="0092743E" w:rsidRDefault="00B178AB" w:rsidP="001C3C4D">
            <w:pPr>
              <w:spacing w:after="0"/>
              <w:jc w:val="right"/>
              <w:rPr>
                <w:sz w:val="16"/>
                <w:szCs w:val="16"/>
              </w:rPr>
            </w:pPr>
            <w:r w:rsidRPr="001E60E3">
              <w:rPr>
                <w:sz w:val="16"/>
                <w:szCs w:val="16"/>
              </w:rPr>
              <w:t>1.72</w:t>
            </w:r>
          </w:p>
        </w:tc>
        <w:tc>
          <w:tcPr>
            <w:tcW w:w="599" w:type="dxa"/>
            <w:tcBorders>
              <w:top w:val="nil"/>
              <w:left w:val="nil"/>
              <w:right w:val="nil"/>
            </w:tcBorders>
            <w:shd w:val="clear" w:color="auto" w:fill="auto"/>
            <w:noWrap/>
          </w:tcPr>
          <w:p w14:paraId="7376B105" w14:textId="77777777" w:rsidR="00B178AB" w:rsidRPr="0092743E" w:rsidRDefault="00B178AB" w:rsidP="001C3C4D">
            <w:pPr>
              <w:spacing w:after="0"/>
              <w:jc w:val="right"/>
              <w:rPr>
                <w:sz w:val="16"/>
                <w:szCs w:val="16"/>
              </w:rPr>
            </w:pPr>
            <w:r w:rsidRPr="001E60E3">
              <w:rPr>
                <w:sz w:val="16"/>
                <w:szCs w:val="16"/>
              </w:rPr>
              <w:t>1.723</w:t>
            </w:r>
          </w:p>
        </w:tc>
      </w:tr>
      <w:tr w:rsidR="00B178AB" w:rsidRPr="001A273C" w14:paraId="7D0BEE09" w14:textId="77777777" w:rsidTr="001C3C4D">
        <w:trPr>
          <w:trHeight w:val="255"/>
        </w:trPr>
        <w:tc>
          <w:tcPr>
            <w:tcW w:w="598" w:type="dxa"/>
            <w:tcBorders>
              <w:top w:val="nil"/>
              <w:left w:val="nil"/>
              <w:bottom w:val="nil"/>
              <w:right w:val="nil"/>
            </w:tcBorders>
            <w:shd w:val="clear" w:color="auto" w:fill="auto"/>
            <w:noWrap/>
          </w:tcPr>
          <w:p w14:paraId="4E81CBFC" w14:textId="77777777" w:rsidR="00B178AB" w:rsidRPr="00F04F7F" w:rsidRDefault="00B178AB" w:rsidP="001C3C4D">
            <w:pPr>
              <w:spacing w:after="0"/>
              <w:jc w:val="right"/>
              <w:rPr>
                <w:sz w:val="16"/>
                <w:szCs w:val="16"/>
              </w:rPr>
            </w:pPr>
            <w:r w:rsidRPr="001E7C39">
              <w:rPr>
                <w:sz w:val="16"/>
                <w:szCs w:val="16"/>
              </w:rPr>
              <w:t>2011</w:t>
            </w:r>
          </w:p>
        </w:tc>
        <w:tc>
          <w:tcPr>
            <w:tcW w:w="599" w:type="dxa"/>
            <w:tcBorders>
              <w:top w:val="nil"/>
              <w:left w:val="nil"/>
              <w:bottom w:val="nil"/>
              <w:right w:val="nil"/>
            </w:tcBorders>
          </w:tcPr>
          <w:p w14:paraId="647B551E" w14:textId="77777777" w:rsidR="00B178AB" w:rsidRPr="0092743E" w:rsidRDefault="00B178AB" w:rsidP="001C3C4D">
            <w:pPr>
              <w:spacing w:after="0"/>
              <w:jc w:val="right"/>
              <w:rPr>
                <w:sz w:val="16"/>
                <w:szCs w:val="16"/>
              </w:rPr>
            </w:pPr>
            <w:r w:rsidRPr="001E60E3">
              <w:rPr>
                <w:sz w:val="16"/>
                <w:szCs w:val="16"/>
              </w:rPr>
              <w:t>0.041</w:t>
            </w:r>
          </w:p>
        </w:tc>
        <w:tc>
          <w:tcPr>
            <w:tcW w:w="598" w:type="dxa"/>
            <w:tcBorders>
              <w:top w:val="nil"/>
              <w:left w:val="nil"/>
              <w:bottom w:val="nil"/>
              <w:right w:val="nil"/>
            </w:tcBorders>
            <w:shd w:val="clear" w:color="auto" w:fill="auto"/>
            <w:noWrap/>
          </w:tcPr>
          <w:p w14:paraId="6A7D402E" w14:textId="77777777" w:rsidR="00B178AB" w:rsidRPr="0092743E" w:rsidRDefault="00B178AB" w:rsidP="001C3C4D">
            <w:pPr>
              <w:spacing w:after="0"/>
              <w:jc w:val="right"/>
              <w:rPr>
                <w:sz w:val="16"/>
                <w:szCs w:val="16"/>
              </w:rPr>
            </w:pPr>
            <w:r w:rsidRPr="001E60E3">
              <w:rPr>
                <w:sz w:val="16"/>
                <w:szCs w:val="16"/>
              </w:rPr>
              <w:t>0.189</w:t>
            </w:r>
          </w:p>
        </w:tc>
        <w:tc>
          <w:tcPr>
            <w:tcW w:w="599" w:type="dxa"/>
            <w:tcBorders>
              <w:top w:val="nil"/>
              <w:left w:val="nil"/>
              <w:bottom w:val="nil"/>
              <w:right w:val="nil"/>
            </w:tcBorders>
            <w:shd w:val="clear" w:color="auto" w:fill="auto"/>
            <w:noWrap/>
          </w:tcPr>
          <w:p w14:paraId="62140E35" w14:textId="77777777" w:rsidR="00B178AB" w:rsidRPr="0092743E" w:rsidRDefault="00B178AB" w:rsidP="001C3C4D">
            <w:pPr>
              <w:spacing w:after="0"/>
              <w:jc w:val="right"/>
              <w:rPr>
                <w:sz w:val="16"/>
                <w:szCs w:val="16"/>
              </w:rPr>
            </w:pPr>
            <w:r w:rsidRPr="001E60E3">
              <w:rPr>
                <w:sz w:val="16"/>
                <w:szCs w:val="16"/>
              </w:rPr>
              <w:t>0.481</w:t>
            </w:r>
          </w:p>
        </w:tc>
        <w:tc>
          <w:tcPr>
            <w:tcW w:w="598" w:type="dxa"/>
            <w:tcBorders>
              <w:top w:val="nil"/>
              <w:left w:val="nil"/>
              <w:bottom w:val="nil"/>
              <w:right w:val="nil"/>
            </w:tcBorders>
            <w:shd w:val="clear" w:color="auto" w:fill="auto"/>
            <w:noWrap/>
          </w:tcPr>
          <w:p w14:paraId="3671FDDE" w14:textId="77777777" w:rsidR="00B178AB" w:rsidRPr="0092743E" w:rsidRDefault="00B178AB" w:rsidP="001C3C4D">
            <w:pPr>
              <w:spacing w:after="0"/>
              <w:jc w:val="right"/>
              <w:rPr>
                <w:sz w:val="16"/>
                <w:szCs w:val="16"/>
              </w:rPr>
            </w:pPr>
            <w:r w:rsidRPr="001E60E3">
              <w:rPr>
                <w:sz w:val="16"/>
                <w:szCs w:val="16"/>
              </w:rPr>
              <w:t>0.716</w:t>
            </w:r>
          </w:p>
        </w:tc>
        <w:tc>
          <w:tcPr>
            <w:tcW w:w="599" w:type="dxa"/>
            <w:tcBorders>
              <w:top w:val="nil"/>
              <w:left w:val="nil"/>
              <w:bottom w:val="nil"/>
              <w:right w:val="nil"/>
            </w:tcBorders>
            <w:shd w:val="clear" w:color="auto" w:fill="auto"/>
            <w:noWrap/>
          </w:tcPr>
          <w:p w14:paraId="4E24F5BB" w14:textId="77777777" w:rsidR="00B178AB" w:rsidRPr="0092743E" w:rsidRDefault="00B178AB" w:rsidP="001C3C4D">
            <w:pPr>
              <w:spacing w:after="0"/>
              <w:jc w:val="right"/>
              <w:rPr>
                <w:sz w:val="16"/>
                <w:szCs w:val="16"/>
              </w:rPr>
            </w:pPr>
            <w:r w:rsidRPr="001E60E3">
              <w:rPr>
                <w:sz w:val="16"/>
                <w:szCs w:val="16"/>
              </w:rPr>
              <w:t>0.913</w:t>
            </w:r>
          </w:p>
        </w:tc>
        <w:tc>
          <w:tcPr>
            <w:tcW w:w="598" w:type="dxa"/>
            <w:tcBorders>
              <w:top w:val="nil"/>
              <w:left w:val="nil"/>
              <w:bottom w:val="nil"/>
              <w:right w:val="nil"/>
            </w:tcBorders>
            <w:shd w:val="clear" w:color="auto" w:fill="auto"/>
            <w:noWrap/>
          </w:tcPr>
          <w:p w14:paraId="7AF3D6BB" w14:textId="77777777" w:rsidR="00B178AB" w:rsidRPr="0092743E" w:rsidRDefault="00B178AB" w:rsidP="001C3C4D">
            <w:pPr>
              <w:spacing w:after="0"/>
              <w:jc w:val="right"/>
              <w:rPr>
                <w:sz w:val="16"/>
                <w:szCs w:val="16"/>
              </w:rPr>
            </w:pPr>
            <w:r w:rsidRPr="001E60E3">
              <w:rPr>
                <w:sz w:val="16"/>
                <w:szCs w:val="16"/>
              </w:rPr>
              <w:t>1.107</w:t>
            </w:r>
          </w:p>
        </w:tc>
        <w:tc>
          <w:tcPr>
            <w:tcW w:w="599" w:type="dxa"/>
            <w:tcBorders>
              <w:top w:val="nil"/>
              <w:left w:val="nil"/>
              <w:bottom w:val="nil"/>
              <w:right w:val="nil"/>
            </w:tcBorders>
            <w:shd w:val="clear" w:color="auto" w:fill="auto"/>
            <w:noWrap/>
          </w:tcPr>
          <w:p w14:paraId="7781AEEE" w14:textId="77777777" w:rsidR="00B178AB" w:rsidRPr="0092743E" w:rsidRDefault="00B178AB" w:rsidP="001C3C4D">
            <w:pPr>
              <w:spacing w:after="0"/>
              <w:jc w:val="right"/>
              <w:rPr>
                <w:sz w:val="16"/>
                <w:szCs w:val="16"/>
              </w:rPr>
            </w:pPr>
            <w:r w:rsidRPr="001E60E3">
              <w:rPr>
                <w:sz w:val="16"/>
                <w:szCs w:val="16"/>
              </w:rPr>
              <w:t>1.231</w:t>
            </w:r>
          </w:p>
        </w:tc>
        <w:tc>
          <w:tcPr>
            <w:tcW w:w="598" w:type="dxa"/>
            <w:tcBorders>
              <w:top w:val="nil"/>
              <w:left w:val="nil"/>
              <w:bottom w:val="nil"/>
              <w:right w:val="nil"/>
            </w:tcBorders>
            <w:shd w:val="clear" w:color="auto" w:fill="auto"/>
            <w:noWrap/>
          </w:tcPr>
          <w:p w14:paraId="4520C8FC" w14:textId="77777777" w:rsidR="00B178AB" w:rsidRPr="0092743E" w:rsidRDefault="00B178AB" w:rsidP="001C3C4D">
            <w:pPr>
              <w:spacing w:after="0"/>
              <w:jc w:val="right"/>
              <w:rPr>
                <w:sz w:val="16"/>
                <w:szCs w:val="16"/>
              </w:rPr>
            </w:pPr>
            <w:r w:rsidRPr="001E60E3">
              <w:rPr>
                <w:sz w:val="16"/>
                <w:szCs w:val="16"/>
              </w:rPr>
              <w:t>1.354</w:t>
            </w:r>
          </w:p>
        </w:tc>
        <w:tc>
          <w:tcPr>
            <w:tcW w:w="599" w:type="dxa"/>
            <w:tcBorders>
              <w:top w:val="nil"/>
              <w:left w:val="nil"/>
              <w:bottom w:val="nil"/>
              <w:right w:val="nil"/>
            </w:tcBorders>
            <w:shd w:val="clear" w:color="auto" w:fill="auto"/>
            <w:noWrap/>
          </w:tcPr>
          <w:p w14:paraId="15CB5460" w14:textId="77777777" w:rsidR="00B178AB" w:rsidRPr="0092743E" w:rsidRDefault="00B178AB" w:rsidP="001C3C4D">
            <w:pPr>
              <w:spacing w:after="0"/>
              <w:jc w:val="right"/>
              <w:rPr>
                <w:sz w:val="16"/>
                <w:szCs w:val="16"/>
              </w:rPr>
            </w:pPr>
            <w:r w:rsidRPr="001E60E3">
              <w:rPr>
                <w:sz w:val="16"/>
                <w:szCs w:val="16"/>
              </w:rPr>
              <w:t>1.512</w:t>
            </w:r>
          </w:p>
        </w:tc>
        <w:tc>
          <w:tcPr>
            <w:tcW w:w="598" w:type="dxa"/>
            <w:tcBorders>
              <w:top w:val="nil"/>
              <w:left w:val="nil"/>
              <w:bottom w:val="nil"/>
              <w:right w:val="nil"/>
            </w:tcBorders>
            <w:shd w:val="clear" w:color="auto" w:fill="auto"/>
            <w:noWrap/>
          </w:tcPr>
          <w:p w14:paraId="34709EC6" w14:textId="77777777" w:rsidR="00B178AB" w:rsidRPr="0092743E" w:rsidRDefault="00B178AB" w:rsidP="001C3C4D">
            <w:pPr>
              <w:spacing w:after="0"/>
              <w:jc w:val="right"/>
              <w:rPr>
                <w:sz w:val="16"/>
                <w:szCs w:val="16"/>
              </w:rPr>
            </w:pPr>
            <w:r w:rsidRPr="001E60E3">
              <w:rPr>
                <w:sz w:val="16"/>
                <w:szCs w:val="16"/>
              </w:rPr>
              <w:t>1.608</w:t>
            </w:r>
          </w:p>
        </w:tc>
        <w:tc>
          <w:tcPr>
            <w:tcW w:w="599" w:type="dxa"/>
            <w:tcBorders>
              <w:top w:val="nil"/>
              <w:left w:val="nil"/>
              <w:bottom w:val="nil"/>
              <w:right w:val="nil"/>
            </w:tcBorders>
            <w:shd w:val="clear" w:color="auto" w:fill="auto"/>
            <w:noWrap/>
          </w:tcPr>
          <w:p w14:paraId="5F87D8BC" w14:textId="77777777" w:rsidR="00B178AB" w:rsidRPr="0092743E" w:rsidRDefault="00B178AB" w:rsidP="001C3C4D">
            <w:pPr>
              <w:spacing w:after="0"/>
              <w:jc w:val="right"/>
              <w:rPr>
                <w:sz w:val="16"/>
                <w:szCs w:val="16"/>
              </w:rPr>
            </w:pPr>
            <w:r w:rsidRPr="001E60E3">
              <w:rPr>
                <w:sz w:val="16"/>
                <w:szCs w:val="16"/>
              </w:rPr>
              <w:t>1.644</w:t>
            </w:r>
          </w:p>
        </w:tc>
        <w:tc>
          <w:tcPr>
            <w:tcW w:w="598" w:type="dxa"/>
            <w:tcBorders>
              <w:top w:val="nil"/>
              <w:left w:val="nil"/>
              <w:bottom w:val="nil"/>
              <w:right w:val="nil"/>
            </w:tcBorders>
            <w:shd w:val="clear" w:color="auto" w:fill="auto"/>
            <w:noWrap/>
          </w:tcPr>
          <w:p w14:paraId="79929715" w14:textId="77777777" w:rsidR="00B178AB" w:rsidRPr="0092743E" w:rsidRDefault="00B178AB" w:rsidP="001C3C4D">
            <w:pPr>
              <w:spacing w:after="0"/>
              <w:jc w:val="right"/>
              <w:rPr>
                <w:sz w:val="16"/>
                <w:szCs w:val="16"/>
              </w:rPr>
            </w:pPr>
            <w:r w:rsidRPr="001E60E3">
              <w:rPr>
                <w:sz w:val="16"/>
                <w:szCs w:val="16"/>
              </w:rPr>
              <w:t>1.666</w:t>
            </w:r>
          </w:p>
        </w:tc>
        <w:tc>
          <w:tcPr>
            <w:tcW w:w="599" w:type="dxa"/>
            <w:tcBorders>
              <w:top w:val="nil"/>
              <w:left w:val="nil"/>
              <w:bottom w:val="nil"/>
              <w:right w:val="nil"/>
            </w:tcBorders>
            <w:shd w:val="clear" w:color="auto" w:fill="auto"/>
            <w:noWrap/>
          </w:tcPr>
          <w:p w14:paraId="07BB0B53" w14:textId="77777777" w:rsidR="00B178AB" w:rsidRPr="0092743E" w:rsidRDefault="00B178AB" w:rsidP="001C3C4D">
            <w:pPr>
              <w:spacing w:after="0"/>
              <w:jc w:val="right"/>
              <w:rPr>
                <w:sz w:val="16"/>
                <w:szCs w:val="16"/>
              </w:rPr>
            </w:pPr>
            <w:r w:rsidRPr="001E60E3">
              <w:rPr>
                <w:sz w:val="16"/>
                <w:szCs w:val="16"/>
              </w:rPr>
              <w:t>1.636</w:t>
            </w:r>
          </w:p>
        </w:tc>
        <w:tc>
          <w:tcPr>
            <w:tcW w:w="598" w:type="dxa"/>
            <w:tcBorders>
              <w:top w:val="nil"/>
              <w:left w:val="nil"/>
              <w:bottom w:val="nil"/>
              <w:right w:val="nil"/>
            </w:tcBorders>
            <w:shd w:val="clear" w:color="auto" w:fill="auto"/>
            <w:noWrap/>
          </w:tcPr>
          <w:p w14:paraId="2DAE2B06" w14:textId="77777777" w:rsidR="00B178AB" w:rsidRPr="0092743E" w:rsidRDefault="00B178AB" w:rsidP="001C3C4D">
            <w:pPr>
              <w:spacing w:after="0"/>
              <w:jc w:val="right"/>
              <w:rPr>
                <w:sz w:val="16"/>
                <w:szCs w:val="16"/>
              </w:rPr>
            </w:pPr>
            <w:r w:rsidRPr="001E60E3">
              <w:rPr>
                <w:sz w:val="16"/>
                <w:szCs w:val="16"/>
              </w:rPr>
              <w:t>1.578</w:t>
            </w:r>
          </w:p>
        </w:tc>
        <w:tc>
          <w:tcPr>
            <w:tcW w:w="599" w:type="dxa"/>
            <w:tcBorders>
              <w:top w:val="nil"/>
              <w:left w:val="nil"/>
              <w:bottom w:val="nil"/>
              <w:right w:val="nil"/>
            </w:tcBorders>
            <w:shd w:val="clear" w:color="auto" w:fill="auto"/>
            <w:noWrap/>
          </w:tcPr>
          <w:p w14:paraId="0DB53DAE" w14:textId="77777777" w:rsidR="00B178AB" w:rsidRPr="0092743E" w:rsidRDefault="00B178AB" w:rsidP="001C3C4D">
            <w:pPr>
              <w:spacing w:after="0"/>
              <w:jc w:val="right"/>
              <w:rPr>
                <w:sz w:val="16"/>
                <w:szCs w:val="16"/>
              </w:rPr>
            </w:pPr>
            <w:r w:rsidRPr="001E60E3">
              <w:rPr>
                <w:sz w:val="16"/>
                <w:szCs w:val="16"/>
              </w:rPr>
              <w:t>1.554</w:t>
            </w:r>
          </w:p>
        </w:tc>
      </w:tr>
      <w:tr w:rsidR="00B178AB" w:rsidRPr="001A273C" w14:paraId="57B36937" w14:textId="77777777" w:rsidTr="001C3C4D">
        <w:trPr>
          <w:trHeight w:val="255"/>
        </w:trPr>
        <w:tc>
          <w:tcPr>
            <w:tcW w:w="598" w:type="dxa"/>
            <w:tcBorders>
              <w:top w:val="nil"/>
              <w:left w:val="nil"/>
              <w:bottom w:val="nil"/>
              <w:right w:val="nil"/>
            </w:tcBorders>
            <w:shd w:val="clear" w:color="auto" w:fill="auto"/>
            <w:noWrap/>
          </w:tcPr>
          <w:p w14:paraId="4DB7C774" w14:textId="77777777" w:rsidR="00B178AB" w:rsidRPr="00F04F7F" w:rsidRDefault="00B178AB" w:rsidP="001C3C4D">
            <w:pPr>
              <w:spacing w:after="0"/>
              <w:jc w:val="right"/>
              <w:rPr>
                <w:color w:val="000000"/>
                <w:sz w:val="16"/>
                <w:szCs w:val="16"/>
              </w:rPr>
            </w:pPr>
            <w:r w:rsidRPr="001E7C39">
              <w:rPr>
                <w:sz w:val="16"/>
                <w:szCs w:val="16"/>
              </w:rPr>
              <w:t>2012</w:t>
            </w:r>
          </w:p>
        </w:tc>
        <w:tc>
          <w:tcPr>
            <w:tcW w:w="599" w:type="dxa"/>
            <w:tcBorders>
              <w:top w:val="nil"/>
              <w:left w:val="nil"/>
              <w:bottom w:val="nil"/>
              <w:right w:val="nil"/>
            </w:tcBorders>
          </w:tcPr>
          <w:p w14:paraId="1E6B9478" w14:textId="77777777" w:rsidR="00B178AB" w:rsidRPr="0092743E" w:rsidRDefault="00B178AB" w:rsidP="001C3C4D">
            <w:pPr>
              <w:spacing w:after="0"/>
              <w:jc w:val="right"/>
              <w:rPr>
                <w:sz w:val="16"/>
                <w:szCs w:val="16"/>
              </w:rPr>
            </w:pPr>
            <w:r w:rsidRPr="001E60E3">
              <w:rPr>
                <w:sz w:val="16"/>
                <w:szCs w:val="16"/>
              </w:rPr>
              <w:t>0.035</w:t>
            </w:r>
          </w:p>
        </w:tc>
        <w:tc>
          <w:tcPr>
            <w:tcW w:w="598" w:type="dxa"/>
            <w:tcBorders>
              <w:top w:val="nil"/>
              <w:left w:val="nil"/>
              <w:bottom w:val="nil"/>
              <w:right w:val="nil"/>
            </w:tcBorders>
            <w:shd w:val="clear" w:color="auto" w:fill="auto"/>
            <w:noWrap/>
          </w:tcPr>
          <w:p w14:paraId="202B8594" w14:textId="77777777" w:rsidR="00B178AB" w:rsidRPr="0092743E" w:rsidRDefault="00B178AB" w:rsidP="001C3C4D">
            <w:pPr>
              <w:spacing w:after="0"/>
              <w:jc w:val="right"/>
              <w:rPr>
                <w:color w:val="000000"/>
                <w:sz w:val="16"/>
                <w:szCs w:val="16"/>
              </w:rPr>
            </w:pPr>
            <w:r w:rsidRPr="001E60E3">
              <w:rPr>
                <w:sz w:val="16"/>
                <w:szCs w:val="16"/>
              </w:rPr>
              <w:t>0.167</w:t>
            </w:r>
          </w:p>
        </w:tc>
        <w:tc>
          <w:tcPr>
            <w:tcW w:w="599" w:type="dxa"/>
            <w:tcBorders>
              <w:top w:val="nil"/>
              <w:left w:val="nil"/>
              <w:bottom w:val="nil"/>
              <w:right w:val="nil"/>
            </w:tcBorders>
            <w:shd w:val="clear" w:color="auto" w:fill="auto"/>
            <w:noWrap/>
          </w:tcPr>
          <w:p w14:paraId="40B04B45" w14:textId="77777777" w:rsidR="00B178AB" w:rsidRPr="0092743E" w:rsidRDefault="00B178AB" w:rsidP="001C3C4D">
            <w:pPr>
              <w:spacing w:after="0"/>
              <w:jc w:val="right"/>
              <w:rPr>
                <w:color w:val="000000"/>
                <w:sz w:val="16"/>
                <w:szCs w:val="16"/>
              </w:rPr>
            </w:pPr>
            <w:r w:rsidRPr="001E60E3">
              <w:rPr>
                <w:sz w:val="16"/>
                <w:szCs w:val="16"/>
              </w:rPr>
              <w:t>0.459</w:t>
            </w:r>
          </w:p>
        </w:tc>
        <w:tc>
          <w:tcPr>
            <w:tcW w:w="598" w:type="dxa"/>
            <w:tcBorders>
              <w:top w:val="nil"/>
              <w:left w:val="nil"/>
              <w:bottom w:val="nil"/>
              <w:right w:val="nil"/>
            </w:tcBorders>
            <w:shd w:val="clear" w:color="auto" w:fill="auto"/>
            <w:noWrap/>
          </w:tcPr>
          <w:p w14:paraId="46445B00" w14:textId="77777777" w:rsidR="00B178AB" w:rsidRPr="0092743E" w:rsidRDefault="00B178AB" w:rsidP="001C3C4D">
            <w:pPr>
              <w:spacing w:after="0"/>
              <w:jc w:val="right"/>
              <w:rPr>
                <w:color w:val="000000"/>
                <w:sz w:val="16"/>
                <w:szCs w:val="16"/>
              </w:rPr>
            </w:pPr>
            <w:r w:rsidRPr="001E60E3">
              <w:rPr>
                <w:sz w:val="16"/>
                <w:szCs w:val="16"/>
              </w:rPr>
              <w:t>0.788</w:t>
            </w:r>
          </w:p>
        </w:tc>
        <w:tc>
          <w:tcPr>
            <w:tcW w:w="599" w:type="dxa"/>
            <w:tcBorders>
              <w:top w:val="nil"/>
              <w:left w:val="nil"/>
              <w:bottom w:val="nil"/>
              <w:right w:val="nil"/>
            </w:tcBorders>
            <w:shd w:val="clear" w:color="auto" w:fill="auto"/>
            <w:noWrap/>
          </w:tcPr>
          <w:p w14:paraId="4763ED09" w14:textId="77777777" w:rsidR="00B178AB" w:rsidRPr="0092743E" w:rsidRDefault="00B178AB" w:rsidP="001C3C4D">
            <w:pPr>
              <w:spacing w:after="0"/>
              <w:jc w:val="right"/>
              <w:rPr>
                <w:color w:val="000000"/>
                <w:sz w:val="16"/>
                <w:szCs w:val="16"/>
              </w:rPr>
            </w:pPr>
            <w:r w:rsidRPr="001E60E3">
              <w:rPr>
                <w:sz w:val="16"/>
                <w:szCs w:val="16"/>
              </w:rPr>
              <w:t>1.043</w:t>
            </w:r>
          </w:p>
        </w:tc>
        <w:tc>
          <w:tcPr>
            <w:tcW w:w="598" w:type="dxa"/>
            <w:tcBorders>
              <w:top w:val="nil"/>
              <w:left w:val="nil"/>
              <w:bottom w:val="nil"/>
              <w:right w:val="nil"/>
            </w:tcBorders>
            <w:shd w:val="clear" w:color="auto" w:fill="auto"/>
            <w:noWrap/>
          </w:tcPr>
          <w:p w14:paraId="5F894A89" w14:textId="77777777" w:rsidR="00B178AB" w:rsidRPr="0092743E" w:rsidRDefault="00B178AB" w:rsidP="001C3C4D">
            <w:pPr>
              <w:spacing w:after="0"/>
              <w:jc w:val="right"/>
              <w:rPr>
                <w:color w:val="000000"/>
                <w:sz w:val="16"/>
                <w:szCs w:val="16"/>
              </w:rPr>
            </w:pPr>
            <w:r w:rsidRPr="001E60E3">
              <w:rPr>
                <w:sz w:val="16"/>
                <w:szCs w:val="16"/>
              </w:rPr>
              <w:t>1.166</w:t>
            </w:r>
          </w:p>
        </w:tc>
        <w:tc>
          <w:tcPr>
            <w:tcW w:w="599" w:type="dxa"/>
            <w:tcBorders>
              <w:top w:val="nil"/>
              <w:left w:val="nil"/>
              <w:bottom w:val="nil"/>
              <w:right w:val="nil"/>
            </w:tcBorders>
            <w:shd w:val="clear" w:color="auto" w:fill="auto"/>
            <w:noWrap/>
          </w:tcPr>
          <w:p w14:paraId="30FD4290" w14:textId="77777777" w:rsidR="00B178AB" w:rsidRPr="0092743E" w:rsidRDefault="00B178AB" w:rsidP="001C3C4D">
            <w:pPr>
              <w:spacing w:after="0"/>
              <w:jc w:val="right"/>
              <w:rPr>
                <w:color w:val="000000"/>
                <w:sz w:val="16"/>
                <w:szCs w:val="16"/>
              </w:rPr>
            </w:pPr>
            <w:r w:rsidRPr="001E60E3">
              <w:rPr>
                <w:sz w:val="16"/>
                <w:szCs w:val="16"/>
              </w:rPr>
              <w:t>1.379</w:t>
            </w:r>
          </w:p>
        </w:tc>
        <w:tc>
          <w:tcPr>
            <w:tcW w:w="598" w:type="dxa"/>
            <w:tcBorders>
              <w:top w:val="nil"/>
              <w:left w:val="nil"/>
              <w:bottom w:val="nil"/>
              <w:right w:val="nil"/>
            </w:tcBorders>
            <w:shd w:val="clear" w:color="auto" w:fill="auto"/>
            <w:noWrap/>
          </w:tcPr>
          <w:p w14:paraId="7EEF4B27" w14:textId="77777777" w:rsidR="00B178AB" w:rsidRPr="0092743E" w:rsidRDefault="00B178AB" w:rsidP="001C3C4D">
            <w:pPr>
              <w:spacing w:after="0"/>
              <w:jc w:val="right"/>
              <w:rPr>
                <w:color w:val="000000"/>
                <w:sz w:val="16"/>
                <w:szCs w:val="16"/>
              </w:rPr>
            </w:pPr>
            <w:r w:rsidRPr="001E60E3">
              <w:rPr>
                <w:sz w:val="16"/>
                <w:szCs w:val="16"/>
              </w:rPr>
              <w:t>1.958</w:t>
            </w:r>
          </w:p>
        </w:tc>
        <w:tc>
          <w:tcPr>
            <w:tcW w:w="599" w:type="dxa"/>
            <w:tcBorders>
              <w:top w:val="nil"/>
              <w:left w:val="nil"/>
              <w:bottom w:val="nil"/>
              <w:right w:val="nil"/>
            </w:tcBorders>
            <w:shd w:val="clear" w:color="auto" w:fill="auto"/>
            <w:noWrap/>
          </w:tcPr>
          <w:p w14:paraId="3D2303E4" w14:textId="77777777" w:rsidR="00B178AB" w:rsidRPr="0092743E" w:rsidRDefault="00B178AB" w:rsidP="001C3C4D">
            <w:pPr>
              <w:spacing w:after="0"/>
              <w:jc w:val="right"/>
              <w:rPr>
                <w:color w:val="000000"/>
                <w:sz w:val="16"/>
                <w:szCs w:val="16"/>
              </w:rPr>
            </w:pPr>
            <w:r w:rsidRPr="001E60E3">
              <w:rPr>
                <w:sz w:val="16"/>
                <w:szCs w:val="16"/>
              </w:rPr>
              <w:t>1.743</w:t>
            </w:r>
          </w:p>
        </w:tc>
        <w:tc>
          <w:tcPr>
            <w:tcW w:w="598" w:type="dxa"/>
            <w:tcBorders>
              <w:top w:val="nil"/>
              <w:left w:val="nil"/>
              <w:bottom w:val="nil"/>
              <w:right w:val="nil"/>
            </w:tcBorders>
            <w:shd w:val="clear" w:color="auto" w:fill="auto"/>
            <w:noWrap/>
          </w:tcPr>
          <w:p w14:paraId="03590AE3" w14:textId="77777777" w:rsidR="00B178AB" w:rsidRPr="0092743E" w:rsidRDefault="00B178AB" w:rsidP="001C3C4D">
            <w:pPr>
              <w:spacing w:after="0"/>
              <w:jc w:val="right"/>
              <w:rPr>
                <w:color w:val="000000"/>
                <w:sz w:val="16"/>
                <w:szCs w:val="16"/>
              </w:rPr>
            </w:pPr>
            <w:r w:rsidRPr="001E60E3">
              <w:rPr>
                <w:sz w:val="16"/>
                <w:szCs w:val="16"/>
              </w:rPr>
              <w:t>1.603</w:t>
            </w:r>
          </w:p>
        </w:tc>
        <w:tc>
          <w:tcPr>
            <w:tcW w:w="599" w:type="dxa"/>
            <w:tcBorders>
              <w:top w:val="nil"/>
              <w:left w:val="nil"/>
              <w:bottom w:val="nil"/>
              <w:right w:val="nil"/>
            </w:tcBorders>
            <w:shd w:val="clear" w:color="auto" w:fill="auto"/>
            <w:noWrap/>
          </w:tcPr>
          <w:p w14:paraId="0A035DC4" w14:textId="77777777" w:rsidR="00B178AB" w:rsidRPr="0092743E" w:rsidRDefault="00B178AB" w:rsidP="001C3C4D">
            <w:pPr>
              <w:spacing w:after="0"/>
              <w:jc w:val="right"/>
              <w:rPr>
                <w:color w:val="000000"/>
                <w:sz w:val="16"/>
                <w:szCs w:val="16"/>
              </w:rPr>
            </w:pPr>
            <w:r w:rsidRPr="001E60E3">
              <w:rPr>
                <w:sz w:val="16"/>
                <w:szCs w:val="16"/>
              </w:rPr>
              <w:t>1.773</w:t>
            </w:r>
          </w:p>
        </w:tc>
        <w:tc>
          <w:tcPr>
            <w:tcW w:w="598" w:type="dxa"/>
            <w:tcBorders>
              <w:top w:val="nil"/>
              <w:left w:val="nil"/>
              <w:bottom w:val="nil"/>
              <w:right w:val="nil"/>
            </w:tcBorders>
            <w:shd w:val="clear" w:color="auto" w:fill="auto"/>
            <w:noWrap/>
          </w:tcPr>
          <w:p w14:paraId="3E30DDA1" w14:textId="77777777" w:rsidR="00B178AB" w:rsidRPr="0092743E" w:rsidRDefault="00B178AB" w:rsidP="001C3C4D">
            <w:pPr>
              <w:spacing w:after="0"/>
              <w:jc w:val="right"/>
              <w:rPr>
                <w:color w:val="000000"/>
                <w:sz w:val="16"/>
                <w:szCs w:val="16"/>
              </w:rPr>
            </w:pPr>
            <w:r w:rsidRPr="001E60E3">
              <w:rPr>
                <w:sz w:val="16"/>
                <w:szCs w:val="16"/>
              </w:rPr>
              <w:t>1.943</w:t>
            </w:r>
          </w:p>
        </w:tc>
        <w:tc>
          <w:tcPr>
            <w:tcW w:w="599" w:type="dxa"/>
            <w:tcBorders>
              <w:top w:val="nil"/>
              <w:left w:val="nil"/>
              <w:bottom w:val="nil"/>
              <w:right w:val="nil"/>
            </w:tcBorders>
            <w:shd w:val="clear" w:color="auto" w:fill="auto"/>
            <w:noWrap/>
          </w:tcPr>
          <w:p w14:paraId="73B33084" w14:textId="77777777" w:rsidR="00B178AB" w:rsidRPr="0092743E" w:rsidRDefault="00B178AB" w:rsidP="001C3C4D">
            <w:pPr>
              <w:spacing w:after="0"/>
              <w:jc w:val="right"/>
              <w:rPr>
                <w:color w:val="000000"/>
                <w:sz w:val="16"/>
                <w:szCs w:val="16"/>
              </w:rPr>
            </w:pPr>
            <w:r w:rsidRPr="001E60E3">
              <w:rPr>
                <w:sz w:val="16"/>
                <w:szCs w:val="16"/>
              </w:rPr>
              <w:t>1.732</w:t>
            </w:r>
          </w:p>
        </w:tc>
        <w:tc>
          <w:tcPr>
            <w:tcW w:w="598" w:type="dxa"/>
            <w:tcBorders>
              <w:top w:val="nil"/>
              <w:left w:val="nil"/>
              <w:bottom w:val="nil"/>
              <w:right w:val="nil"/>
            </w:tcBorders>
            <w:shd w:val="clear" w:color="auto" w:fill="auto"/>
            <w:noWrap/>
          </w:tcPr>
          <w:p w14:paraId="3C593FA6" w14:textId="77777777" w:rsidR="00B178AB" w:rsidRPr="0092743E" w:rsidRDefault="00B178AB" w:rsidP="001C3C4D">
            <w:pPr>
              <w:spacing w:after="0"/>
              <w:jc w:val="right"/>
              <w:rPr>
                <w:color w:val="000000"/>
                <w:sz w:val="16"/>
                <w:szCs w:val="16"/>
              </w:rPr>
            </w:pPr>
            <w:r w:rsidRPr="001E60E3">
              <w:rPr>
                <w:sz w:val="16"/>
                <w:szCs w:val="16"/>
              </w:rPr>
              <w:t>1.677</w:t>
            </w:r>
          </w:p>
        </w:tc>
        <w:tc>
          <w:tcPr>
            <w:tcW w:w="599" w:type="dxa"/>
            <w:tcBorders>
              <w:top w:val="nil"/>
              <w:left w:val="nil"/>
              <w:bottom w:val="nil"/>
              <w:right w:val="nil"/>
            </w:tcBorders>
            <w:shd w:val="clear" w:color="auto" w:fill="auto"/>
            <w:noWrap/>
          </w:tcPr>
          <w:p w14:paraId="46EB9B58" w14:textId="77777777" w:rsidR="00B178AB" w:rsidRPr="0092743E" w:rsidRDefault="00B178AB" w:rsidP="001C3C4D">
            <w:pPr>
              <w:spacing w:after="0"/>
              <w:jc w:val="right"/>
              <w:rPr>
                <w:color w:val="000000"/>
                <w:sz w:val="16"/>
                <w:szCs w:val="16"/>
              </w:rPr>
            </w:pPr>
            <w:r w:rsidRPr="001E60E3">
              <w:rPr>
                <w:sz w:val="16"/>
                <w:szCs w:val="16"/>
              </w:rPr>
              <w:t>1.671</w:t>
            </w:r>
          </w:p>
        </w:tc>
      </w:tr>
      <w:tr w:rsidR="00B178AB" w:rsidRPr="001A273C" w14:paraId="5F537EF8" w14:textId="77777777" w:rsidTr="001C3C4D">
        <w:trPr>
          <w:trHeight w:val="255"/>
        </w:trPr>
        <w:tc>
          <w:tcPr>
            <w:tcW w:w="598" w:type="dxa"/>
            <w:tcBorders>
              <w:top w:val="nil"/>
              <w:left w:val="nil"/>
              <w:bottom w:val="nil"/>
              <w:right w:val="nil"/>
            </w:tcBorders>
            <w:shd w:val="clear" w:color="auto" w:fill="auto"/>
            <w:noWrap/>
          </w:tcPr>
          <w:p w14:paraId="18D8528D" w14:textId="77777777" w:rsidR="00B178AB" w:rsidRPr="001E7C39" w:rsidRDefault="00B178AB" w:rsidP="001C3C4D">
            <w:pPr>
              <w:spacing w:after="0"/>
              <w:jc w:val="right"/>
              <w:rPr>
                <w:sz w:val="16"/>
                <w:szCs w:val="16"/>
              </w:rPr>
            </w:pPr>
            <w:r>
              <w:rPr>
                <w:sz w:val="16"/>
                <w:szCs w:val="16"/>
              </w:rPr>
              <w:t>2013</w:t>
            </w:r>
          </w:p>
        </w:tc>
        <w:tc>
          <w:tcPr>
            <w:tcW w:w="599" w:type="dxa"/>
            <w:tcBorders>
              <w:top w:val="nil"/>
              <w:left w:val="nil"/>
              <w:bottom w:val="nil"/>
              <w:right w:val="nil"/>
            </w:tcBorders>
          </w:tcPr>
          <w:p w14:paraId="3DE3B075" w14:textId="77777777" w:rsidR="00B178AB" w:rsidRPr="0092743E" w:rsidRDefault="00B178AB" w:rsidP="001C3C4D">
            <w:pPr>
              <w:spacing w:after="0"/>
              <w:jc w:val="right"/>
              <w:rPr>
                <w:sz w:val="16"/>
                <w:szCs w:val="16"/>
              </w:rPr>
            </w:pPr>
            <w:r w:rsidRPr="001E60E3">
              <w:rPr>
                <w:sz w:val="16"/>
                <w:szCs w:val="16"/>
              </w:rPr>
              <w:t>0.041</w:t>
            </w:r>
          </w:p>
        </w:tc>
        <w:tc>
          <w:tcPr>
            <w:tcW w:w="598" w:type="dxa"/>
            <w:tcBorders>
              <w:top w:val="nil"/>
              <w:left w:val="nil"/>
              <w:bottom w:val="nil"/>
              <w:right w:val="nil"/>
            </w:tcBorders>
            <w:shd w:val="clear" w:color="auto" w:fill="auto"/>
            <w:noWrap/>
          </w:tcPr>
          <w:p w14:paraId="62F54C0C" w14:textId="77777777" w:rsidR="00B178AB" w:rsidRPr="0092743E" w:rsidRDefault="00B178AB" w:rsidP="001C3C4D">
            <w:pPr>
              <w:spacing w:after="0"/>
              <w:jc w:val="right"/>
              <w:rPr>
                <w:sz w:val="16"/>
                <w:szCs w:val="16"/>
              </w:rPr>
            </w:pPr>
            <w:r w:rsidRPr="001E60E3">
              <w:rPr>
                <w:sz w:val="16"/>
                <w:szCs w:val="16"/>
              </w:rPr>
              <w:t>0.189</w:t>
            </w:r>
          </w:p>
        </w:tc>
        <w:tc>
          <w:tcPr>
            <w:tcW w:w="599" w:type="dxa"/>
            <w:tcBorders>
              <w:top w:val="nil"/>
              <w:left w:val="nil"/>
              <w:bottom w:val="nil"/>
              <w:right w:val="nil"/>
            </w:tcBorders>
            <w:shd w:val="clear" w:color="auto" w:fill="auto"/>
            <w:noWrap/>
          </w:tcPr>
          <w:p w14:paraId="77735680" w14:textId="77777777" w:rsidR="00B178AB" w:rsidRPr="0092743E" w:rsidRDefault="00B178AB" w:rsidP="001C3C4D">
            <w:pPr>
              <w:spacing w:after="0"/>
              <w:jc w:val="right"/>
              <w:rPr>
                <w:sz w:val="16"/>
                <w:szCs w:val="16"/>
              </w:rPr>
            </w:pPr>
            <w:r w:rsidRPr="001E60E3">
              <w:rPr>
                <w:sz w:val="16"/>
                <w:szCs w:val="16"/>
              </w:rPr>
              <w:t>0.481</w:t>
            </w:r>
          </w:p>
        </w:tc>
        <w:tc>
          <w:tcPr>
            <w:tcW w:w="598" w:type="dxa"/>
            <w:tcBorders>
              <w:top w:val="nil"/>
              <w:left w:val="nil"/>
              <w:bottom w:val="nil"/>
              <w:right w:val="nil"/>
            </w:tcBorders>
            <w:shd w:val="clear" w:color="auto" w:fill="auto"/>
            <w:noWrap/>
          </w:tcPr>
          <w:p w14:paraId="1ECA6D27" w14:textId="77777777" w:rsidR="00B178AB" w:rsidRPr="0092743E" w:rsidRDefault="00B178AB" w:rsidP="001C3C4D">
            <w:pPr>
              <w:spacing w:after="0"/>
              <w:jc w:val="right"/>
              <w:rPr>
                <w:sz w:val="16"/>
                <w:szCs w:val="16"/>
              </w:rPr>
            </w:pPr>
            <w:r w:rsidRPr="001E60E3">
              <w:rPr>
                <w:sz w:val="16"/>
                <w:szCs w:val="16"/>
              </w:rPr>
              <w:t>0.716</w:t>
            </w:r>
          </w:p>
        </w:tc>
        <w:tc>
          <w:tcPr>
            <w:tcW w:w="599" w:type="dxa"/>
            <w:tcBorders>
              <w:top w:val="nil"/>
              <w:left w:val="nil"/>
              <w:bottom w:val="nil"/>
              <w:right w:val="nil"/>
            </w:tcBorders>
            <w:shd w:val="clear" w:color="auto" w:fill="auto"/>
            <w:noWrap/>
          </w:tcPr>
          <w:p w14:paraId="56CA465C" w14:textId="77777777" w:rsidR="00B178AB" w:rsidRPr="0092743E" w:rsidRDefault="00B178AB" w:rsidP="001C3C4D">
            <w:pPr>
              <w:spacing w:after="0"/>
              <w:jc w:val="right"/>
              <w:rPr>
                <w:sz w:val="16"/>
                <w:szCs w:val="16"/>
              </w:rPr>
            </w:pPr>
            <w:r w:rsidRPr="001E60E3">
              <w:rPr>
                <w:sz w:val="16"/>
                <w:szCs w:val="16"/>
              </w:rPr>
              <w:t>0.913</w:t>
            </w:r>
          </w:p>
        </w:tc>
        <w:tc>
          <w:tcPr>
            <w:tcW w:w="598" w:type="dxa"/>
            <w:tcBorders>
              <w:top w:val="nil"/>
              <w:left w:val="nil"/>
              <w:bottom w:val="nil"/>
              <w:right w:val="nil"/>
            </w:tcBorders>
            <w:shd w:val="clear" w:color="auto" w:fill="auto"/>
            <w:noWrap/>
          </w:tcPr>
          <w:p w14:paraId="28FA256B" w14:textId="77777777" w:rsidR="00B178AB" w:rsidRPr="0092743E" w:rsidRDefault="00B178AB" w:rsidP="001C3C4D">
            <w:pPr>
              <w:spacing w:after="0"/>
              <w:jc w:val="right"/>
              <w:rPr>
                <w:sz w:val="16"/>
                <w:szCs w:val="16"/>
              </w:rPr>
            </w:pPr>
            <w:r w:rsidRPr="001E60E3">
              <w:rPr>
                <w:sz w:val="16"/>
                <w:szCs w:val="16"/>
              </w:rPr>
              <w:t>1.107</w:t>
            </w:r>
          </w:p>
        </w:tc>
        <w:tc>
          <w:tcPr>
            <w:tcW w:w="599" w:type="dxa"/>
            <w:tcBorders>
              <w:top w:val="nil"/>
              <w:left w:val="nil"/>
              <w:bottom w:val="nil"/>
              <w:right w:val="nil"/>
            </w:tcBorders>
            <w:shd w:val="clear" w:color="auto" w:fill="auto"/>
            <w:noWrap/>
          </w:tcPr>
          <w:p w14:paraId="1F7A463A" w14:textId="77777777" w:rsidR="00B178AB" w:rsidRPr="0092743E" w:rsidRDefault="00B178AB" w:rsidP="001C3C4D">
            <w:pPr>
              <w:spacing w:after="0"/>
              <w:jc w:val="right"/>
              <w:rPr>
                <w:sz w:val="16"/>
                <w:szCs w:val="16"/>
              </w:rPr>
            </w:pPr>
            <w:r w:rsidRPr="001E60E3">
              <w:rPr>
                <w:sz w:val="16"/>
                <w:szCs w:val="16"/>
              </w:rPr>
              <w:t>1.231</w:t>
            </w:r>
          </w:p>
        </w:tc>
        <w:tc>
          <w:tcPr>
            <w:tcW w:w="598" w:type="dxa"/>
            <w:tcBorders>
              <w:top w:val="nil"/>
              <w:left w:val="nil"/>
              <w:bottom w:val="nil"/>
              <w:right w:val="nil"/>
            </w:tcBorders>
            <w:shd w:val="clear" w:color="auto" w:fill="auto"/>
            <w:noWrap/>
          </w:tcPr>
          <w:p w14:paraId="30E4D612" w14:textId="77777777" w:rsidR="00B178AB" w:rsidRPr="0092743E" w:rsidRDefault="00B178AB" w:rsidP="001C3C4D">
            <w:pPr>
              <w:spacing w:after="0"/>
              <w:jc w:val="right"/>
              <w:rPr>
                <w:sz w:val="16"/>
                <w:szCs w:val="16"/>
              </w:rPr>
            </w:pPr>
            <w:r w:rsidRPr="001E60E3">
              <w:rPr>
                <w:sz w:val="16"/>
                <w:szCs w:val="16"/>
              </w:rPr>
              <w:t>1.354</w:t>
            </w:r>
          </w:p>
        </w:tc>
        <w:tc>
          <w:tcPr>
            <w:tcW w:w="599" w:type="dxa"/>
            <w:tcBorders>
              <w:top w:val="nil"/>
              <w:left w:val="nil"/>
              <w:bottom w:val="nil"/>
              <w:right w:val="nil"/>
            </w:tcBorders>
            <w:shd w:val="clear" w:color="auto" w:fill="auto"/>
            <w:noWrap/>
          </w:tcPr>
          <w:p w14:paraId="55F53074" w14:textId="77777777" w:rsidR="00B178AB" w:rsidRPr="0092743E" w:rsidRDefault="00B178AB" w:rsidP="001C3C4D">
            <w:pPr>
              <w:spacing w:after="0"/>
              <w:jc w:val="right"/>
              <w:rPr>
                <w:sz w:val="16"/>
                <w:szCs w:val="16"/>
              </w:rPr>
            </w:pPr>
            <w:r w:rsidRPr="001E60E3">
              <w:rPr>
                <w:sz w:val="16"/>
                <w:szCs w:val="16"/>
              </w:rPr>
              <w:t>1.512</w:t>
            </w:r>
          </w:p>
        </w:tc>
        <w:tc>
          <w:tcPr>
            <w:tcW w:w="598" w:type="dxa"/>
            <w:tcBorders>
              <w:top w:val="nil"/>
              <w:left w:val="nil"/>
              <w:bottom w:val="nil"/>
              <w:right w:val="nil"/>
            </w:tcBorders>
            <w:shd w:val="clear" w:color="auto" w:fill="auto"/>
            <w:noWrap/>
          </w:tcPr>
          <w:p w14:paraId="3A50A9A8" w14:textId="77777777" w:rsidR="00B178AB" w:rsidRPr="0092743E" w:rsidRDefault="00B178AB" w:rsidP="001C3C4D">
            <w:pPr>
              <w:spacing w:after="0"/>
              <w:jc w:val="right"/>
              <w:rPr>
                <w:sz w:val="16"/>
                <w:szCs w:val="16"/>
              </w:rPr>
            </w:pPr>
            <w:r w:rsidRPr="001E60E3">
              <w:rPr>
                <w:sz w:val="16"/>
                <w:szCs w:val="16"/>
              </w:rPr>
              <w:t>1.608</w:t>
            </w:r>
          </w:p>
        </w:tc>
        <w:tc>
          <w:tcPr>
            <w:tcW w:w="599" w:type="dxa"/>
            <w:tcBorders>
              <w:top w:val="nil"/>
              <w:left w:val="nil"/>
              <w:bottom w:val="nil"/>
              <w:right w:val="nil"/>
            </w:tcBorders>
            <w:shd w:val="clear" w:color="auto" w:fill="auto"/>
            <w:noWrap/>
          </w:tcPr>
          <w:p w14:paraId="438971DD" w14:textId="77777777" w:rsidR="00B178AB" w:rsidRPr="0092743E" w:rsidRDefault="00B178AB" w:rsidP="001C3C4D">
            <w:pPr>
              <w:spacing w:after="0"/>
              <w:jc w:val="right"/>
              <w:rPr>
                <w:sz w:val="16"/>
                <w:szCs w:val="16"/>
              </w:rPr>
            </w:pPr>
            <w:r w:rsidRPr="001E60E3">
              <w:rPr>
                <w:sz w:val="16"/>
                <w:szCs w:val="16"/>
              </w:rPr>
              <w:t>1.644</w:t>
            </w:r>
          </w:p>
        </w:tc>
        <w:tc>
          <w:tcPr>
            <w:tcW w:w="598" w:type="dxa"/>
            <w:tcBorders>
              <w:top w:val="nil"/>
              <w:left w:val="nil"/>
              <w:bottom w:val="nil"/>
              <w:right w:val="nil"/>
            </w:tcBorders>
            <w:shd w:val="clear" w:color="auto" w:fill="auto"/>
            <w:noWrap/>
          </w:tcPr>
          <w:p w14:paraId="0AE21157" w14:textId="77777777" w:rsidR="00B178AB" w:rsidRPr="0092743E" w:rsidRDefault="00B178AB" w:rsidP="001C3C4D">
            <w:pPr>
              <w:spacing w:after="0"/>
              <w:jc w:val="right"/>
              <w:rPr>
                <w:sz w:val="16"/>
                <w:szCs w:val="16"/>
              </w:rPr>
            </w:pPr>
            <w:r w:rsidRPr="001E60E3">
              <w:rPr>
                <w:sz w:val="16"/>
                <w:szCs w:val="16"/>
              </w:rPr>
              <w:t>1.666</w:t>
            </w:r>
          </w:p>
        </w:tc>
        <w:tc>
          <w:tcPr>
            <w:tcW w:w="599" w:type="dxa"/>
            <w:tcBorders>
              <w:top w:val="nil"/>
              <w:left w:val="nil"/>
              <w:bottom w:val="nil"/>
              <w:right w:val="nil"/>
            </w:tcBorders>
            <w:shd w:val="clear" w:color="auto" w:fill="auto"/>
            <w:noWrap/>
          </w:tcPr>
          <w:p w14:paraId="1DBFF938" w14:textId="77777777" w:rsidR="00B178AB" w:rsidRPr="0092743E" w:rsidRDefault="00B178AB" w:rsidP="001C3C4D">
            <w:pPr>
              <w:spacing w:after="0"/>
              <w:jc w:val="right"/>
              <w:rPr>
                <w:sz w:val="16"/>
                <w:szCs w:val="16"/>
              </w:rPr>
            </w:pPr>
            <w:r w:rsidRPr="001E60E3">
              <w:rPr>
                <w:sz w:val="16"/>
                <w:szCs w:val="16"/>
              </w:rPr>
              <w:t>1.636</w:t>
            </w:r>
          </w:p>
        </w:tc>
        <w:tc>
          <w:tcPr>
            <w:tcW w:w="598" w:type="dxa"/>
            <w:tcBorders>
              <w:top w:val="nil"/>
              <w:left w:val="nil"/>
              <w:bottom w:val="nil"/>
              <w:right w:val="nil"/>
            </w:tcBorders>
            <w:shd w:val="clear" w:color="auto" w:fill="auto"/>
            <w:noWrap/>
          </w:tcPr>
          <w:p w14:paraId="68C89F2D" w14:textId="77777777" w:rsidR="00B178AB" w:rsidRPr="0092743E" w:rsidRDefault="00B178AB" w:rsidP="001C3C4D">
            <w:pPr>
              <w:spacing w:after="0"/>
              <w:jc w:val="right"/>
              <w:rPr>
                <w:sz w:val="16"/>
                <w:szCs w:val="16"/>
              </w:rPr>
            </w:pPr>
            <w:r w:rsidRPr="001E60E3">
              <w:rPr>
                <w:sz w:val="16"/>
                <w:szCs w:val="16"/>
              </w:rPr>
              <w:t>1.578</w:t>
            </w:r>
          </w:p>
        </w:tc>
        <w:tc>
          <w:tcPr>
            <w:tcW w:w="599" w:type="dxa"/>
            <w:tcBorders>
              <w:top w:val="nil"/>
              <w:left w:val="nil"/>
              <w:bottom w:val="nil"/>
              <w:right w:val="nil"/>
            </w:tcBorders>
            <w:shd w:val="clear" w:color="auto" w:fill="auto"/>
            <w:noWrap/>
          </w:tcPr>
          <w:p w14:paraId="738F6646" w14:textId="77777777" w:rsidR="00B178AB" w:rsidRPr="0092743E" w:rsidRDefault="00B178AB" w:rsidP="001C3C4D">
            <w:pPr>
              <w:spacing w:after="0"/>
              <w:jc w:val="right"/>
              <w:rPr>
                <w:sz w:val="16"/>
                <w:szCs w:val="16"/>
              </w:rPr>
            </w:pPr>
            <w:r w:rsidRPr="001E60E3">
              <w:rPr>
                <w:sz w:val="16"/>
                <w:szCs w:val="16"/>
              </w:rPr>
              <w:t>1.554</w:t>
            </w:r>
          </w:p>
        </w:tc>
      </w:tr>
      <w:tr w:rsidR="00B178AB" w:rsidRPr="001A273C" w14:paraId="7C7D48F2" w14:textId="77777777" w:rsidTr="001C3C4D">
        <w:trPr>
          <w:trHeight w:val="255"/>
        </w:trPr>
        <w:tc>
          <w:tcPr>
            <w:tcW w:w="598" w:type="dxa"/>
            <w:tcBorders>
              <w:top w:val="nil"/>
              <w:left w:val="nil"/>
              <w:bottom w:val="nil"/>
              <w:right w:val="nil"/>
            </w:tcBorders>
            <w:shd w:val="clear" w:color="auto" w:fill="auto"/>
            <w:noWrap/>
          </w:tcPr>
          <w:p w14:paraId="213ACD88" w14:textId="77777777" w:rsidR="00B178AB" w:rsidRDefault="00B178AB" w:rsidP="001C3C4D">
            <w:pPr>
              <w:spacing w:after="0"/>
              <w:jc w:val="right"/>
              <w:rPr>
                <w:sz w:val="16"/>
                <w:szCs w:val="16"/>
              </w:rPr>
            </w:pPr>
            <w:r>
              <w:rPr>
                <w:sz w:val="16"/>
                <w:szCs w:val="16"/>
              </w:rPr>
              <w:t>2014</w:t>
            </w:r>
          </w:p>
        </w:tc>
        <w:tc>
          <w:tcPr>
            <w:tcW w:w="599" w:type="dxa"/>
            <w:tcBorders>
              <w:top w:val="nil"/>
              <w:left w:val="nil"/>
              <w:bottom w:val="nil"/>
              <w:right w:val="nil"/>
            </w:tcBorders>
          </w:tcPr>
          <w:p w14:paraId="67EBA149" w14:textId="77777777" w:rsidR="00B178AB" w:rsidRPr="0092743E" w:rsidRDefault="00B178AB" w:rsidP="001C3C4D">
            <w:pPr>
              <w:spacing w:after="0"/>
              <w:jc w:val="right"/>
              <w:rPr>
                <w:sz w:val="16"/>
                <w:szCs w:val="16"/>
              </w:rPr>
            </w:pPr>
            <w:r w:rsidRPr="001E60E3">
              <w:rPr>
                <w:sz w:val="16"/>
                <w:szCs w:val="16"/>
              </w:rPr>
              <w:t>0.04</w:t>
            </w:r>
          </w:p>
        </w:tc>
        <w:tc>
          <w:tcPr>
            <w:tcW w:w="598" w:type="dxa"/>
            <w:tcBorders>
              <w:top w:val="nil"/>
              <w:left w:val="nil"/>
              <w:bottom w:val="nil"/>
              <w:right w:val="nil"/>
            </w:tcBorders>
            <w:shd w:val="clear" w:color="auto" w:fill="auto"/>
            <w:noWrap/>
          </w:tcPr>
          <w:p w14:paraId="55976747" w14:textId="77777777" w:rsidR="00B178AB" w:rsidRPr="0092743E" w:rsidRDefault="00B178AB" w:rsidP="001C3C4D">
            <w:pPr>
              <w:spacing w:after="0"/>
              <w:jc w:val="right"/>
              <w:rPr>
                <w:sz w:val="16"/>
                <w:szCs w:val="16"/>
              </w:rPr>
            </w:pPr>
            <w:r w:rsidRPr="001E60E3">
              <w:rPr>
                <w:sz w:val="16"/>
                <w:szCs w:val="16"/>
              </w:rPr>
              <w:t>0.207</w:t>
            </w:r>
          </w:p>
        </w:tc>
        <w:tc>
          <w:tcPr>
            <w:tcW w:w="599" w:type="dxa"/>
            <w:tcBorders>
              <w:top w:val="nil"/>
              <w:left w:val="nil"/>
              <w:bottom w:val="nil"/>
              <w:right w:val="nil"/>
            </w:tcBorders>
            <w:shd w:val="clear" w:color="auto" w:fill="auto"/>
            <w:noWrap/>
          </w:tcPr>
          <w:p w14:paraId="2C61EF01" w14:textId="77777777" w:rsidR="00B178AB" w:rsidRPr="0092743E" w:rsidRDefault="00B178AB" w:rsidP="001C3C4D">
            <w:pPr>
              <w:spacing w:after="0"/>
              <w:jc w:val="right"/>
              <w:rPr>
                <w:sz w:val="16"/>
                <w:szCs w:val="16"/>
              </w:rPr>
            </w:pPr>
            <w:r w:rsidRPr="001E60E3">
              <w:rPr>
                <w:sz w:val="16"/>
                <w:szCs w:val="16"/>
              </w:rPr>
              <w:t>0.447</w:t>
            </w:r>
          </w:p>
        </w:tc>
        <w:tc>
          <w:tcPr>
            <w:tcW w:w="598" w:type="dxa"/>
            <w:tcBorders>
              <w:top w:val="nil"/>
              <w:left w:val="nil"/>
              <w:bottom w:val="nil"/>
              <w:right w:val="nil"/>
            </w:tcBorders>
            <w:shd w:val="clear" w:color="auto" w:fill="auto"/>
            <w:noWrap/>
          </w:tcPr>
          <w:p w14:paraId="441AB588" w14:textId="77777777" w:rsidR="00B178AB" w:rsidRPr="0092743E" w:rsidRDefault="00B178AB" w:rsidP="001C3C4D">
            <w:pPr>
              <w:spacing w:after="0"/>
              <w:jc w:val="right"/>
              <w:rPr>
                <w:sz w:val="16"/>
                <w:szCs w:val="16"/>
              </w:rPr>
            </w:pPr>
            <w:r w:rsidRPr="001E60E3">
              <w:rPr>
                <w:sz w:val="16"/>
                <w:szCs w:val="16"/>
              </w:rPr>
              <w:t>0.59</w:t>
            </w:r>
          </w:p>
        </w:tc>
        <w:tc>
          <w:tcPr>
            <w:tcW w:w="599" w:type="dxa"/>
            <w:tcBorders>
              <w:top w:val="nil"/>
              <w:left w:val="nil"/>
              <w:bottom w:val="nil"/>
              <w:right w:val="nil"/>
            </w:tcBorders>
            <w:shd w:val="clear" w:color="auto" w:fill="auto"/>
            <w:noWrap/>
          </w:tcPr>
          <w:p w14:paraId="4FB2F6C6" w14:textId="77777777" w:rsidR="00B178AB" w:rsidRPr="0092743E" w:rsidRDefault="00B178AB" w:rsidP="001C3C4D">
            <w:pPr>
              <w:spacing w:after="0"/>
              <w:jc w:val="right"/>
              <w:rPr>
                <w:sz w:val="16"/>
                <w:szCs w:val="16"/>
              </w:rPr>
            </w:pPr>
            <w:r w:rsidRPr="001E60E3">
              <w:rPr>
                <w:sz w:val="16"/>
                <w:szCs w:val="16"/>
              </w:rPr>
              <w:t>0.878</w:t>
            </w:r>
          </w:p>
        </w:tc>
        <w:tc>
          <w:tcPr>
            <w:tcW w:w="598" w:type="dxa"/>
            <w:tcBorders>
              <w:top w:val="nil"/>
              <w:left w:val="nil"/>
              <w:bottom w:val="nil"/>
              <w:right w:val="nil"/>
            </w:tcBorders>
            <w:shd w:val="clear" w:color="auto" w:fill="auto"/>
            <w:noWrap/>
          </w:tcPr>
          <w:p w14:paraId="1FB1F800" w14:textId="77777777" w:rsidR="00B178AB" w:rsidRPr="0092743E" w:rsidRDefault="00B178AB" w:rsidP="001C3C4D">
            <w:pPr>
              <w:spacing w:after="0"/>
              <w:jc w:val="right"/>
              <w:rPr>
                <w:sz w:val="16"/>
                <w:szCs w:val="16"/>
              </w:rPr>
            </w:pPr>
            <w:r w:rsidRPr="001E60E3">
              <w:rPr>
                <w:sz w:val="16"/>
                <w:szCs w:val="16"/>
              </w:rPr>
              <w:t>1.096</w:t>
            </w:r>
          </w:p>
        </w:tc>
        <w:tc>
          <w:tcPr>
            <w:tcW w:w="599" w:type="dxa"/>
            <w:tcBorders>
              <w:top w:val="nil"/>
              <w:left w:val="nil"/>
              <w:bottom w:val="nil"/>
              <w:right w:val="nil"/>
            </w:tcBorders>
            <w:shd w:val="clear" w:color="auto" w:fill="auto"/>
            <w:noWrap/>
          </w:tcPr>
          <w:p w14:paraId="0983EB53" w14:textId="77777777" w:rsidR="00B178AB" w:rsidRPr="0092743E" w:rsidRDefault="00B178AB" w:rsidP="001C3C4D">
            <w:pPr>
              <w:spacing w:after="0"/>
              <w:jc w:val="right"/>
              <w:rPr>
                <w:sz w:val="16"/>
                <w:szCs w:val="16"/>
              </w:rPr>
            </w:pPr>
            <w:r w:rsidRPr="001E60E3">
              <w:rPr>
                <w:sz w:val="16"/>
                <w:szCs w:val="16"/>
              </w:rPr>
              <w:t>1.354</w:t>
            </w:r>
          </w:p>
        </w:tc>
        <w:tc>
          <w:tcPr>
            <w:tcW w:w="598" w:type="dxa"/>
            <w:tcBorders>
              <w:top w:val="nil"/>
              <w:left w:val="nil"/>
              <w:bottom w:val="nil"/>
              <w:right w:val="nil"/>
            </w:tcBorders>
            <w:shd w:val="clear" w:color="auto" w:fill="auto"/>
            <w:noWrap/>
          </w:tcPr>
          <w:p w14:paraId="24E78208" w14:textId="77777777" w:rsidR="00B178AB" w:rsidRPr="0092743E" w:rsidRDefault="00B178AB" w:rsidP="001C3C4D">
            <w:pPr>
              <w:spacing w:after="0"/>
              <w:jc w:val="right"/>
              <w:rPr>
                <w:sz w:val="16"/>
                <w:szCs w:val="16"/>
              </w:rPr>
            </w:pPr>
            <w:r w:rsidRPr="001E60E3">
              <w:rPr>
                <w:sz w:val="16"/>
                <w:szCs w:val="16"/>
              </w:rPr>
              <w:t>1.457</w:t>
            </w:r>
          </w:p>
        </w:tc>
        <w:tc>
          <w:tcPr>
            <w:tcW w:w="599" w:type="dxa"/>
            <w:tcBorders>
              <w:top w:val="nil"/>
              <w:left w:val="nil"/>
              <w:bottom w:val="nil"/>
              <w:right w:val="nil"/>
            </w:tcBorders>
            <w:shd w:val="clear" w:color="auto" w:fill="auto"/>
            <w:noWrap/>
          </w:tcPr>
          <w:p w14:paraId="60742D31" w14:textId="77777777" w:rsidR="00B178AB" w:rsidRPr="0092743E" w:rsidRDefault="00B178AB" w:rsidP="001C3C4D">
            <w:pPr>
              <w:spacing w:after="0"/>
              <w:jc w:val="right"/>
              <w:rPr>
                <w:sz w:val="16"/>
                <w:szCs w:val="16"/>
              </w:rPr>
            </w:pPr>
            <w:r w:rsidRPr="001E60E3">
              <w:rPr>
                <w:sz w:val="16"/>
                <w:szCs w:val="16"/>
              </w:rPr>
              <w:t>1.535</w:t>
            </w:r>
          </w:p>
        </w:tc>
        <w:tc>
          <w:tcPr>
            <w:tcW w:w="598" w:type="dxa"/>
            <w:tcBorders>
              <w:top w:val="nil"/>
              <w:left w:val="nil"/>
              <w:bottom w:val="nil"/>
              <w:right w:val="nil"/>
            </w:tcBorders>
            <w:shd w:val="clear" w:color="auto" w:fill="auto"/>
            <w:noWrap/>
          </w:tcPr>
          <w:p w14:paraId="63F6AB28" w14:textId="77777777" w:rsidR="00B178AB" w:rsidRPr="0092743E" w:rsidRDefault="00B178AB" w:rsidP="001C3C4D">
            <w:pPr>
              <w:spacing w:after="0"/>
              <w:jc w:val="right"/>
              <w:rPr>
                <w:sz w:val="16"/>
                <w:szCs w:val="16"/>
              </w:rPr>
            </w:pPr>
            <w:r w:rsidRPr="001E60E3">
              <w:rPr>
                <w:sz w:val="16"/>
                <w:szCs w:val="16"/>
              </w:rPr>
              <w:t>1.797</w:t>
            </w:r>
          </w:p>
        </w:tc>
        <w:tc>
          <w:tcPr>
            <w:tcW w:w="599" w:type="dxa"/>
            <w:tcBorders>
              <w:top w:val="nil"/>
              <w:left w:val="nil"/>
              <w:bottom w:val="nil"/>
              <w:right w:val="nil"/>
            </w:tcBorders>
            <w:shd w:val="clear" w:color="auto" w:fill="auto"/>
            <w:noWrap/>
          </w:tcPr>
          <w:p w14:paraId="09110F20" w14:textId="77777777" w:rsidR="00B178AB" w:rsidRPr="0092743E" w:rsidRDefault="00B178AB" w:rsidP="001C3C4D">
            <w:pPr>
              <w:spacing w:after="0"/>
              <w:jc w:val="right"/>
              <w:rPr>
                <w:sz w:val="16"/>
                <w:szCs w:val="16"/>
              </w:rPr>
            </w:pPr>
            <w:r w:rsidRPr="001E60E3">
              <w:rPr>
                <w:sz w:val="16"/>
                <w:szCs w:val="16"/>
              </w:rPr>
              <w:t>1.962</w:t>
            </w:r>
          </w:p>
        </w:tc>
        <w:tc>
          <w:tcPr>
            <w:tcW w:w="598" w:type="dxa"/>
            <w:tcBorders>
              <w:top w:val="nil"/>
              <w:left w:val="nil"/>
              <w:bottom w:val="nil"/>
              <w:right w:val="nil"/>
            </w:tcBorders>
            <w:shd w:val="clear" w:color="auto" w:fill="auto"/>
            <w:noWrap/>
          </w:tcPr>
          <w:p w14:paraId="6E7E002F" w14:textId="77777777" w:rsidR="00B178AB" w:rsidRPr="0092743E" w:rsidRDefault="00B178AB" w:rsidP="001C3C4D">
            <w:pPr>
              <w:spacing w:after="0"/>
              <w:jc w:val="right"/>
              <w:rPr>
                <w:sz w:val="16"/>
                <w:szCs w:val="16"/>
              </w:rPr>
            </w:pPr>
            <w:r w:rsidRPr="001E60E3">
              <w:rPr>
                <w:sz w:val="16"/>
                <w:szCs w:val="16"/>
              </w:rPr>
              <w:t>1.541</w:t>
            </w:r>
          </w:p>
        </w:tc>
        <w:tc>
          <w:tcPr>
            <w:tcW w:w="599" w:type="dxa"/>
            <w:tcBorders>
              <w:top w:val="nil"/>
              <w:left w:val="nil"/>
              <w:bottom w:val="nil"/>
              <w:right w:val="nil"/>
            </w:tcBorders>
            <w:shd w:val="clear" w:color="auto" w:fill="auto"/>
            <w:noWrap/>
          </w:tcPr>
          <w:p w14:paraId="72DA08CD" w14:textId="77777777" w:rsidR="00B178AB" w:rsidRPr="0092743E" w:rsidRDefault="00B178AB" w:rsidP="001C3C4D">
            <w:pPr>
              <w:spacing w:after="0"/>
              <w:jc w:val="right"/>
              <w:rPr>
                <w:sz w:val="16"/>
                <w:szCs w:val="16"/>
              </w:rPr>
            </w:pPr>
            <w:r w:rsidRPr="001E60E3">
              <w:rPr>
                <w:sz w:val="16"/>
                <w:szCs w:val="16"/>
              </w:rPr>
              <w:t>1.439</w:t>
            </w:r>
          </w:p>
        </w:tc>
        <w:tc>
          <w:tcPr>
            <w:tcW w:w="598" w:type="dxa"/>
            <w:tcBorders>
              <w:top w:val="nil"/>
              <w:left w:val="nil"/>
              <w:bottom w:val="nil"/>
              <w:right w:val="nil"/>
            </w:tcBorders>
            <w:shd w:val="clear" w:color="auto" w:fill="auto"/>
            <w:noWrap/>
          </w:tcPr>
          <w:p w14:paraId="319098E2" w14:textId="77777777" w:rsidR="00B178AB" w:rsidRPr="0092743E" w:rsidRDefault="00B178AB" w:rsidP="001C3C4D">
            <w:pPr>
              <w:spacing w:after="0"/>
              <w:jc w:val="right"/>
              <w:rPr>
                <w:sz w:val="16"/>
                <w:szCs w:val="16"/>
              </w:rPr>
            </w:pPr>
            <w:r w:rsidRPr="001E60E3">
              <w:rPr>
                <w:sz w:val="16"/>
                <w:szCs w:val="16"/>
              </w:rPr>
              <w:t>1.645</w:t>
            </w:r>
          </w:p>
        </w:tc>
        <w:tc>
          <w:tcPr>
            <w:tcW w:w="599" w:type="dxa"/>
            <w:tcBorders>
              <w:top w:val="nil"/>
              <w:left w:val="nil"/>
              <w:bottom w:val="nil"/>
              <w:right w:val="nil"/>
            </w:tcBorders>
            <w:shd w:val="clear" w:color="auto" w:fill="auto"/>
            <w:noWrap/>
          </w:tcPr>
          <w:p w14:paraId="1345EC0C" w14:textId="77777777" w:rsidR="00B178AB" w:rsidRPr="0092743E" w:rsidRDefault="00B178AB" w:rsidP="001C3C4D">
            <w:pPr>
              <w:spacing w:after="0"/>
              <w:jc w:val="right"/>
              <w:rPr>
                <w:sz w:val="16"/>
                <w:szCs w:val="16"/>
              </w:rPr>
            </w:pPr>
            <w:r w:rsidRPr="001E60E3">
              <w:rPr>
                <w:sz w:val="16"/>
                <w:szCs w:val="16"/>
              </w:rPr>
              <w:t>1.686</w:t>
            </w:r>
          </w:p>
        </w:tc>
      </w:tr>
      <w:tr w:rsidR="00B178AB" w:rsidRPr="001A273C" w14:paraId="1FF84A24" w14:textId="77777777" w:rsidTr="001C3C4D">
        <w:trPr>
          <w:trHeight w:val="255"/>
        </w:trPr>
        <w:tc>
          <w:tcPr>
            <w:tcW w:w="598" w:type="dxa"/>
            <w:tcBorders>
              <w:top w:val="nil"/>
              <w:left w:val="nil"/>
              <w:bottom w:val="nil"/>
              <w:right w:val="nil"/>
            </w:tcBorders>
            <w:shd w:val="clear" w:color="auto" w:fill="auto"/>
            <w:noWrap/>
          </w:tcPr>
          <w:p w14:paraId="6D645BC8" w14:textId="77777777" w:rsidR="00B178AB" w:rsidRDefault="00B178AB" w:rsidP="001C3C4D">
            <w:pPr>
              <w:spacing w:after="0"/>
              <w:jc w:val="right"/>
              <w:rPr>
                <w:sz w:val="16"/>
                <w:szCs w:val="16"/>
              </w:rPr>
            </w:pPr>
            <w:r>
              <w:rPr>
                <w:sz w:val="16"/>
                <w:szCs w:val="16"/>
              </w:rPr>
              <w:t>2015</w:t>
            </w:r>
          </w:p>
        </w:tc>
        <w:tc>
          <w:tcPr>
            <w:tcW w:w="599" w:type="dxa"/>
            <w:tcBorders>
              <w:top w:val="nil"/>
              <w:left w:val="nil"/>
              <w:bottom w:val="nil"/>
              <w:right w:val="nil"/>
            </w:tcBorders>
          </w:tcPr>
          <w:p w14:paraId="3E21E8D7" w14:textId="77777777" w:rsidR="00B178AB" w:rsidRPr="0092743E" w:rsidRDefault="00B178AB" w:rsidP="001C3C4D">
            <w:pPr>
              <w:spacing w:after="0"/>
              <w:jc w:val="right"/>
              <w:rPr>
                <w:sz w:val="16"/>
                <w:szCs w:val="16"/>
              </w:rPr>
            </w:pPr>
            <w:r w:rsidRPr="001E60E3">
              <w:rPr>
                <w:sz w:val="16"/>
                <w:szCs w:val="16"/>
              </w:rPr>
              <w:t>0.041</w:t>
            </w:r>
          </w:p>
        </w:tc>
        <w:tc>
          <w:tcPr>
            <w:tcW w:w="598" w:type="dxa"/>
            <w:tcBorders>
              <w:top w:val="nil"/>
              <w:left w:val="nil"/>
              <w:bottom w:val="nil"/>
              <w:right w:val="nil"/>
            </w:tcBorders>
            <w:shd w:val="clear" w:color="auto" w:fill="auto"/>
            <w:noWrap/>
          </w:tcPr>
          <w:p w14:paraId="35EE4A36" w14:textId="77777777" w:rsidR="00B178AB" w:rsidRPr="0092743E" w:rsidRDefault="00B178AB" w:rsidP="001C3C4D">
            <w:pPr>
              <w:spacing w:after="0"/>
              <w:jc w:val="right"/>
              <w:rPr>
                <w:sz w:val="16"/>
                <w:szCs w:val="16"/>
              </w:rPr>
            </w:pPr>
            <w:r w:rsidRPr="001E60E3">
              <w:rPr>
                <w:sz w:val="16"/>
                <w:szCs w:val="16"/>
              </w:rPr>
              <w:t>0.189</w:t>
            </w:r>
          </w:p>
        </w:tc>
        <w:tc>
          <w:tcPr>
            <w:tcW w:w="599" w:type="dxa"/>
            <w:tcBorders>
              <w:top w:val="nil"/>
              <w:left w:val="nil"/>
              <w:bottom w:val="nil"/>
              <w:right w:val="nil"/>
            </w:tcBorders>
            <w:shd w:val="clear" w:color="auto" w:fill="auto"/>
            <w:noWrap/>
          </w:tcPr>
          <w:p w14:paraId="11A1C5BF" w14:textId="77777777" w:rsidR="00B178AB" w:rsidRPr="0092743E" w:rsidRDefault="00B178AB" w:rsidP="001C3C4D">
            <w:pPr>
              <w:spacing w:after="0"/>
              <w:jc w:val="right"/>
              <w:rPr>
                <w:sz w:val="16"/>
                <w:szCs w:val="16"/>
              </w:rPr>
            </w:pPr>
            <w:r w:rsidRPr="001E60E3">
              <w:rPr>
                <w:sz w:val="16"/>
                <w:szCs w:val="16"/>
              </w:rPr>
              <w:t>0.481</w:t>
            </w:r>
          </w:p>
        </w:tc>
        <w:tc>
          <w:tcPr>
            <w:tcW w:w="598" w:type="dxa"/>
            <w:tcBorders>
              <w:top w:val="nil"/>
              <w:left w:val="nil"/>
              <w:bottom w:val="nil"/>
              <w:right w:val="nil"/>
            </w:tcBorders>
            <w:shd w:val="clear" w:color="auto" w:fill="auto"/>
            <w:noWrap/>
          </w:tcPr>
          <w:p w14:paraId="062BF8D9" w14:textId="77777777" w:rsidR="00B178AB" w:rsidRPr="0092743E" w:rsidRDefault="00B178AB" w:rsidP="001C3C4D">
            <w:pPr>
              <w:spacing w:after="0"/>
              <w:jc w:val="right"/>
              <w:rPr>
                <w:sz w:val="16"/>
                <w:szCs w:val="16"/>
              </w:rPr>
            </w:pPr>
            <w:r w:rsidRPr="001E60E3">
              <w:rPr>
                <w:sz w:val="16"/>
                <w:szCs w:val="16"/>
              </w:rPr>
              <w:t>0.716</w:t>
            </w:r>
          </w:p>
        </w:tc>
        <w:tc>
          <w:tcPr>
            <w:tcW w:w="599" w:type="dxa"/>
            <w:tcBorders>
              <w:top w:val="nil"/>
              <w:left w:val="nil"/>
              <w:bottom w:val="nil"/>
              <w:right w:val="nil"/>
            </w:tcBorders>
            <w:shd w:val="clear" w:color="auto" w:fill="auto"/>
            <w:noWrap/>
          </w:tcPr>
          <w:p w14:paraId="5FF642BE" w14:textId="77777777" w:rsidR="00B178AB" w:rsidRPr="0092743E" w:rsidRDefault="00B178AB" w:rsidP="001C3C4D">
            <w:pPr>
              <w:spacing w:after="0"/>
              <w:jc w:val="right"/>
              <w:rPr>
                <w:sz w:val="16"/>
                <w:szCs w:val="16"/>
              </w:rPr>
            </w:pPr>
            <w:r w:rsidRPr="001E60E3">
              <w:rPr>
                <w:sz w:val="16"/>
                <w:szCs w:val="16"/>
              </w:rPr>
              <w:t>0.913</w:t>
            </w:r>
          </w:p>
        </w:tc>
        <w:tc>
          <w:tcPr>
            <w:tcW w:w="598" w:type="dxa"/>
            <w:tcBorders>
              <w:top w:val="nil"/>
              <w:left w:val="nil"/>
              <w:bottom w:val="nil"/>
              <w:right w:val="nil"/>
            </w:tcBorders>
            <w:shd w:val="clear" w:color="auto" w:fill="auto"/>
            <w:noWrap/>
          </w:tcPr>
          <w:p w14:paraId="056B6FC8" w14:textId="77777777" w:rsidR="00B178AB" w:rsidRPr="0092743E" w:rsidRDefault="00B178AB" w:rsidP="001C3C4D">
            <w:pPr>
              <w:spacing w:after="0"/>
              <w:jc w:val="right"/>
              <w:rPr>
                <w:sz w:val="16"/>
                <w:szCs w:val="16"/>
              </w:rPr>
            </w:pPr>
            <w:r w:rsidRPr="001E60E3">
              <w:rPr>
                <w:sz w:val="16"/>
                <w:szCs w:val="16"/>
              </w:rPr>
              <w:t>1.107</w:t>
            </w:r>
          </w:p>
        </w:tc>
        <w:tc>
          <w:tcPr>
            <w:tcW w:w="599" w:type="dxa"/>
            <w:tcBorders>
              <w:top w:val="nil"/>
              <w:left w:val="nil"/>
              <w:bottom w:val="nil"/>
              <w:right w:val="nil"/>
            </w:tcBorders>
            <w:shd w:val="clear" w:color="auto" w:fill="auto"/>
            <w:noWrap/>
          </w:tcPr>
          <w:p w14:paraId="05AC0FB2" w14:textId="77777777" w:rsidR="00B178AB" w:rsidRPr="0092743E" w:rsidRDefault="00B178AB" w:rsidP="001C3C4D">
            <w:pPr>
              <w:spacing w:after="0"/>
              <w:jc w:val="right"/>
              <w:rPr>
                <w:sz w:val="16"/>
                <w:szCs w:val="16"/>
              </w:rPr>
            </w:pPr>
            <w:r w:rsidRPr="001E60E3">
              <w:rPr>
                <w:sz w:val="16"/>
                <w:szCs w:val="16"/>
              </w:rPr>
              <w:t>1.231</w:t>
            </w:r>
          </w:p>
        </w:tc>
        <w:tc>
          <w:tcPr>
            <w:tcW w:w="598" w:type="dxa"/>
            <w:tcBorders>
              <w:top w:val="nil"/>
              <w:left w:val="nil"/>
              <w:bottom w:val="nil"/>
              <w:right w:val="nil"/>
            </w:tcBorders>
            <w:shd w:val="clear" w:color="auto" w:fill="auto"/>
            <w:noWrap/>
          </w:tcPr>
          <w:p w14:paraId="34E2D072" w14:textId="77777777" w:rsidR="00B178AB" w:rsidRPr="0092743E" w:rsidRDefault="00B178AB" w:rsidP="001C3C4D">
            <w:pPr>
              <w:spacing w:after="0"/>
              <w:jc w:val="right"/>
              <w:rPr>
                <w:sz w:val="16"/>
                <w:szCs w:val="16"/>
              </w:rPr>
            </w:pPr>
            <w:r w:rsidRPr="001E60E3">
              <w:rPr>
                <w:sz w:val="16"/>
                <w:szCs w:val="16"/>
              </w:rPr>
              <w:t>1.354</w:t>
            </w:r>
          </w:p>
        </w:tc>
        <w:tc>
          <w:tcPr>
            <w:tcW w:w="599" w:type="dxa"/>
            <w:tcBorders>
              <w:top w:val="nil"/>
              <w:left w:val="nil"/>
              <w:bottom w:val="nil"/>
              <w:right w:val="nil"/>
            </w:tcBorders>
            <w:shd w:val="clear" w:color="auto" w:fill="auto"/>
            <w:noWrap/>
          </w:tcPr>
          <w:p w14:paraId="7C636267" w14:textId="77777777" w:rsidR="00B178AB" w:rsidRPr="0092743E" w:rsidRDefault="00B178AB" w:rsidP="001C3C4D">
            <w:pPr>
              <w:spacing w:after="0"/>
              <w:jc w:val="right"/>
              <w:rPr>
                <w:sz w:val="16"/>
                <w:szCs w:val="16"/>
              </w:rPr>
            </w:pPr>
            <w:r w:rsidRPr="001E60E3">
              <w:rPr>
                <w:sz w:val="16"/>
                <w:szCs w:val="16"/>
              </w:rPr>
              <w:t>1.512</w:t>
            </w:r>
          </w:p>
        </w:tc>
        <w:tc>
          <w:tcPr>
            <w:tcW w:w="598" w:type="dxa"/>
            <w:tcBorders>
              <w:top w:val="nil"/>
              <w:left w:val="nil"/>
              <w:bottom w:val="nil"/>
              <w:right w:val="nil"/>
            </w:tcBorders>
            <w:shd w:val="clear" w:color="auto" w:fill="auto"/>
            <w:noWrap/>
          </w:tcPr>
          <w:p w14:paraId="0BC30414" w14:textId="77777777" w:rsidR="00B178AB" w:rsidRPr="0092743E" w:rsidRDefault="00B178AB" w:rsidP="001C3C4D">
            <w:pPr>
              <w:spacing w:after="0"/>
              <w:jc w:val="right"/>
              <w:rPr>
                <w:sz w:val="16"/>
                <w:szCs w:val="16"/>
              </w:rPr>
            </w:pPr>
            <w:r w:rsidRPr="001E60E3">
              <w:rPr>
                <w:sz w:val="16"/>
                <w:szCs w:val="16"/>
              </w:rPr>
              <w:t>1.608</w:t>
            </w:r>
          </w:p>
        </w:tc>
        <w:tc>
          <w:tcPr>
            <w:tcW w:w="599" w:type="dxa"/>
            <w:tcBorders>
              <w:top w:val="nil"/>
              <w:left w:val="nil"/>
              <w:bottom w:val="nil"/>
              <w:right w:val="nil"/>
            </w:tcBorders>
            <w:shd w:val="clear" w:color="auto" w:fill="auto"/>
            <w:noWrap/>
          </w:tcPr>
          <w:p w14:paraId="53803414" w14:textId="77777777" w:rsidR="00B178AB" w:rsidRPr="0092743E" w:rsidRDefault="00B178AB" w:rsidP="001C3C4D">
            <w:pPr>
              <w:spacing w:after="0"/>
              <w:jc w:val="right"/>
              <w:rPr>
                <w:sz w:val="16"/>
                <w:szCs w:val="16"/>
              </w:rPr>
            </w:pPr>
            <w:r w:rsidRPr="001E60E3">
              <w:rPr>
                <w:sz w:val="16"/>
                <w:szCs w:val="16"/>
              </w:rPr>
              <w:t>1.644</w:t>
            </w:r>
          </w:p>
        </w:tc>
        <w:tc>
          <w:tcPr>
            <w:tcW w:w="598" w:type="dxa"/>
            <w:tcBorders>
              <w:top w:val="nil"/>
              <w:left w:val="nil"/>
              <w:bottom w:val="nil"/>
              <w:right w:val="nil"/>
            </w:tcBorders>
            <w:shd w:val="clear" w:color="auto" w:fill="auto"/>
            <w:noWrap/>
          </w:tcPr>
          <w:p w14:paraId="785AC1AC" w14:textId="77777777" w:rsidR="00B178AB" w:rsidRPr="0092743E" w:rsidRDefault="00B178AB" w:rsidP="001C3C4D">
            <w:pPr>
              <w:spacing w:after="0"/>
              <w:jc w:val="right"/>
              <w:rPr>
                <w:sz w:val="16"/>
                <w:szCs w:val="16"/>
              </w:rPr>
            </w:pPr>
            <w:r w:rsidRPr="001E60E3">
              <w:rPr>
                <w:sz w:val="16"/>
                <w:szCs w:val="16"/>
              </w:rPr>
              <w:t>1.666</w:t>
            </w:r>
          </w:p>
        </w:tc>
        <w:tc>
          <w:tcPr>
            <w:tcW w:w="599" w:type="dxa"/>
            <w:tcBorders>
              <w:top w:val="nil"/>
              <w:left w:val="nil"/>
              <w:bottom w:val="nil"/>
              <w:right w:val="nil"/>
            </w:tcBorders>
            <w:shd w:val="clear" w:color="auto" w:fill="auto"/>
            <w:noWrap/>
          </w:tcPr>
          <w:p w14:paraId="4CC4DE97" w14:textId="77777777" w:rsidR="00B178AB" w:rsidRPr="0092743E" w:rsidRDefault="00B178AB" w:rsidP="001C3C4D">
            <w:pPr>
              <w:spacing w:after="0"/>
              <w:jc w:val="right"/>
              <w:rPr>
                <w:sz w:val="16"/>
                <w:szCs w:val="16"/>
              </w:rPr>
            </w:pPr>
            <w:r w:rsidRPr="001E60E3">
              <w:rPr>
                <w:sz w:val="16"/>
                <w:szCs w:val="16"/>
              </w:rPr>
              <w:t>1.636</w:t>
            </w:r>
          </w:p>
        </w:tc>
        <w:tc>
          <w:tcPr>
            <w:tcW w:w="598" w:type="dxa"/>
            <w:tcBorders>
              <w:top w:val="nil"/>
              <w:left w:val="nil"/>
              <w:bottom w:val="nil"/>
              <w:right w:val="nil"/>
            </w:tcBorders>
            <w:shd w:val="clear" w:color="auto" w:fill="auto"/>
            <w:noWrap/>
          </w:tcPr>
          <w:p w14:paraId="379C317B" w14:textId="77777777" w:rsidR="00B178AB" w:rsidRPr="0092743E" w:rsidRDefault="00B178AB" w:rsidP="001C3C4D">
            <w:pPr>
              <w:spacing w:after="0"/>
              <w:jc w:val="right"/>
              <w:rPr>
                <w:sz w:val="16"/>
                <w:szCs w:val="16"/>
              </w:rPr>
            </w:pPr>
            <w:r w:rsidRPr="001E60E3">
              <w:rPr>
                <w:sz w:val="16"/>
                <w:szCs w:val="16"/>
              </w:rPr>
              <w:t>1.578</w:t>
            </w:r>
          </w:p>
        </w:tc>
        <w:tc>
          <w:tcPr>
            <w:tcW w:w="599" w:type="dxa"/>
            <w:tcBorders>
              <w:top w:val="nil"/>
              <w:left w:val="nil"/>
              <w:bottom w:val="nil"/>
              <w:right w:val="nil"/>
            </w:tcBorders>
            <w:shd w:val="clear" w:color="auto" w:fill="auto"/>
            <w:noWrap/>
          </w:tcPr>
          <w:p w14:paraId="7E23015D" w14:textId="77777777" w:rsidR="00B178AB" w:rsidRPr="0092743E" w:rsidRDefault="00B178AB" w:rsidP="001C3C4D">
            <w:pPr>
              <w:spacing w:after="0"/>
              <w:jc w:val="right"/>
              <w:rPr>
                <w:sz w:val="16"/>
                <w:szCs w:val="16"/>
              </w:rPr>
            </w:pPr>
            <w:r w:rsidRPr="001E60E3">
              <w:rPr>
                <w:sz w:val="16"/>
                <w:szCs w:val="16"/>
              </w:rPr>
              <w:t>1.554</w:t>
            </w:r>
          </w:p>
        </w:tc>
      </w:tr>
      <w:tr w:rsidR="00B178AB" w:rsidRPr="001A273C" w14:paraId="70FB1196" w14:textId="77777777" w:rsidTr="001C3C4D">
        <w:trPr>
          <w:trHeight w:val="255"/>
        </w:trPr>
        <w:tc>
          <w:tcPr>
            <w:tcW w:w="598" w:type="dxa"/>
            <w:tcBorders>
              <w:top w:val="nil"/>
              <w:left w:val="nil"/>
              <w:bottom w:val="nil"/>
              <w:right w:val="nil"/>
            </w:tcBorders>
            <w:shd w:val="clear" w:color="auto" w:fill="auto"/>
            <w:noWrap/>
          </w:tcPr>
          <w:p w14:paraId="13411C93" w14:textId="77777777" w:rsidR="00B178AB" w:rsidRDefault="00B178AB" w:rsidP="001C3C4D">
            <w:pPr>
              <w:spacing w:after="0"/>
              <w:jc w:val="right"/>
              <w:rPr>
                <w:sz w:val="16"/>
                <w:szCs w:val="16"/>
              </w:rPr>
            </w:pPr>
            <w:r>
              <w:rPr>
                <w:sz w:val="16"/>
                <w:szCs w:val="16"/>
              </w:rPr>
              <w:t>2016</w:t>
            </w:r>
          </w:p>
        </w:tc>
        <w:tc>
          <w:tcPr>
            <w:tcW w:w="599" w:type="dxa"/>
            <w:tcBorders>
              <w:top w:val="nil"/>
              <w:left w:val="nil"/>
              <w:bottom w:val="nil"/>
              <w:right w:val="nil"/>
            </w:tcBorders>
          </w:tcPr>
          <w:p w14:paraId="43F1F08B" w14:textId="77777777" w:rsidR="00B178AB" w:rsidRPr="0092743E" w:rsidRDefault="00B178AB" w:rsidP="001C3C4D">
            <w:pPr>
              <w:spacing w:after="0"/>
              <w:jc w:val="right"/>
              <w:rPr>
                <w:sz w:val="16"/>
                <w:szCs w:val="16"/>
              </w:rPr>
            </w:pPr>
            <w:r w:rsidRPr="001E60E3">
              <w:rPr>
                <w:sz w:val="16"/>
                <w:szCs w:val="16"/>
              </w:rPr>
              <w:t>0.041</w:t>
            </w:r>
          </w:p>
        </w:tc>
        <w:tc>
          <w:tcPr>
            <w:tcW w:w="598" w:type="dxa"/>
            <w:tcBorders>
              <w:top w:val="nil"/>
              <w:left w:val="nil"/>
              <w:bottom w:val="nil"/>
              <w:right w:val="nil"/>
            </w:tcBorders>
            <w:shd w:val="clear" w:color="auto" w:fill="auto"/>
            <w:noWrap/>
          </w:tcPr>
          <w:p w14:paraId="33A5E6BA" w14:textId="77777777" w:rsidR="00B178AB" w:rsidRPr="0092743E" w:rsidRDefault="00B178AB" w:rsidP="001C3C4D">
            <w:pPr>
              <w:spacing w:after="0"/>
              <w:jc w:val="right"/>
              <w:rPr>
                <w:sz w:val="16"/>
                <w:szCs w:val="16"/>
              </w:rPr>
            </w:pPr>
            <w:r w:rsidRPr="001E60E3">
              <w:rPr>
                <w:sz w:val="16"/>
                <w:szCs w:val="16"/>
              </w:rPr>
              <w:t>0.191</w:t>
            </w:r>
          </w:p>
        </w:tc>
        <w:tc>
          <w:tcPr>
            <w:tcW w:w="599" w:type="dxa"/>
            <w:tcBorders>
              <w:top w:val="nil"/>
              <w:left w:val="nil"/>
              <w:bottom w:val="nil"/>
              <w:right w:val="nil"/>
            </w:tcBorders>
            <w:shd w:val="clear" w:color="auto" w:fill="auto"/>
            <w:noWrap/>
          </w:tcPr>
          <w:p w14:paraId="7E914C6D" w14:textId="77777777" w:rsidR="00B178AB" w:rsidRPr="0092743E" w:rsidRDefault="00B178AB" w:rsidP="001C3C4D">
            <w:pPr>
              <w:spacing w:after="0"/>
              <w:jc w:val="right"/>
              <w:rPr>
                <w:sz w:val="16"/>
                <w:szCs w:val="16"/>
              </w:rPr>
            </w:pPr>
            <w:r w:rsidRPr="001E60E3">
              <w:rPr>
                <w:sz w:val="16"/>
                <w:szCs w:val="16"/>
              </w:rPr>
              <w:t>0.477</w:t>
            </w:r>
          </w:p>
        </w:tc>
        <w:tc>
          <w:tcPr>
            <w:tcW w:w="598" w:type="dxa"/>
            <w:tcBorders>
              <w:top w:val="nil"/>
              <w:left w:val="nil"/>
              <w:bottom w:val="nil"/>
              <w:right w:val="nil"/>
            </w:tcBorders>
            <w:shd w:val="clear" w:color="auto" w:fill="auto"/>
            <w:noWrap/>
          </w:tcPr>
          <w:p w14:paraId="272DF027" w14:textId="77777777" w:rsidR="00B178AB" w:rsidRPr="0092743E" w:rsidRDefault="00B178AB" w:rsidP="001C3C4D">
            <w:pPr>
              <w:spacing w:after="0"/>
              <w:jc w:val="right"/>
              <w:rPr>
                <w:sz w:val="16"/>
                <w:szCs w:val="16"/>
              </w:rPr>
            </w:pPr>
            <w:r w:rsidRPr="001E60E3">
              <w:rPr>
                <w:sz w:val="16"/>
                <w:szCs w:val="16"/>
              </w:rPr>
              <w:t>0.645</w:t>
            </w:r>
          </w:p>
        </w:tc>
        <w:tc>
          <w:tcPr>
            <w:tcW w:w="599" w:type="dxa"/>
            <w:tcBorders>
              <w:top w:val="nil"/>
              <w:left w:val="nil"/>
              <w:bottom w:val="nil"/>
              <w:right w:val="nil"/>
            </w:tcBorders>
            <w:shd w:val="clear" w:color="auto" w:fill="auto"/>
            <w:noWrap/>
          </w:tcPr>
          <w:p w14:paraId="2862DA11" w14:textId="77777777" w:rsidR="00B178AB" w:rsidRPr="0092743E" w:rsidRDefault="00B178AB" w:rsidP="001C3C4D">
            <w:pPr>
              <w:spacing w:after="0"/>
              <w:jc w:val="right"/>
              <w:rPr>
                <w:sz w:val="16"/>
                <w:szCs w:val="16"/>
              </w:rPr>
            </w:pPr>
            <w:r w:rsidRPr="001E60E3">
              <w:rPr>
                <w:sz w:val="16"/>
                <w:szCs w:val="16"/>
              </w:rPr>
              <w:t>0.923</w:t>
            </w:r>
          </w:p>
        </w:tc>
        <w:tc>
          <w:tcPr>
            <w:tcW w:w="598" w:type="dxa"/>
            <w:tcBorders>
              <w:top w:val="nil"/>
              <w:left w:val="nil"/>
              <w:bottom w:val="nil"/>
              <w:right w:val="nil"/>
            </w:tcBorders>
            <w:shd w:val="clear" w:color="auto" w:fill="auto"/>
            <w:noWrap/>
          </w:tcPr>
          <w:p w14:paraId="7354861B" w14:textId="77777777" w:rsidR="00B178AB" w:rsidRPr="0092743E" w:rsidRDefault="00B178AB" w:rsidP="001C3C4D">
            <w:pPr>
              <w:spacing w:after="0"/>
              <w:jc w:val="right"/>
              <w:rPr>
                <w:sz w:val="16"/>
                <w:szCs w:val="16"/>
              </w:rPr>
            </w:pPr>
            <w:r w:rsidRPr="001E60E3">
              <w:rPr>
                <w:sz w:val="16"/>
                <w:szCs w:val="16"/>
              </w:rPr>
              <w:t>0.874</w:t>
            </w:r>
          </w:p>
        </w:tc>
        <w:tc>
          <w:tcPr>
            <w:tcW w:w="599" w:type="dxa"/>
            <w:tcBorders>
              <w:top w:val="nil"/>
              <w:left w:val="nil"/>
              <w:bottom w:val="nil"/>
              <w:right w:val="nil"/>
            </w:tcBorders>
            <w:shd w:val="clear" w:color="auto" w:fill="auto"/>
            <w:noWrap/>
          </w:tcPr>
          <w:p w14:paraId="0CA9A20A" w14:textId="77777777" w:rsidR="00B178AB" w:rsidRPr="0092743E" w:rsidRDefault="00B178AB" w:rsidP="001C3C4D">
            <w:pPr>
              <w:spacing w:after="0"/>
              <w:jc w:val="right"/>
              <w:rPr>
                <w:sz w:val="16"/>
                <w:szCs w:val="16"/>
              </w:rPr>
            </w:pPr>
            <w:r w:rsidRPr="001E60E3">
              <w:rPr>
                <w:sz w:val="16"/>
                <w:szCs w:val="16"/>
              </w:rPr>
              <w:t>0.961</w:t>
            </w:r>
          </w:p>
        </w:tc>
        <w:tc>
          <w:tcPr>
            <w:tcW w:w="598" w:type="dxa"/>
            <w:tcBorders>
              <w:top w:val="nil"/>
              <w:left w:val="nil"/>
              <w:bottom w:val="nil"/>
              <w:right w:val="nil"/>
            </w:tcBorders>
            <w:shd w:val="clear" w:color="auto" w:fill="auto"/>
            <w:noWrap/>
          </w:tcPr>
          <w:p w14:paraId="62BA0038" w14:textId="77777777" w:rsidR="00B178AB" w:rsidRPr="0092743E" w:rsidRDefault="00B178AB" w:rsidP="001C3C4D">
            <w:pPr>
              <w:spacing w:after="0"/>
              <w:jc w:val="right"/>
              <w:rPr>
                <w:sz w:val="16"/>
                <w:szCs w:val="16"/>
              </w:rPr>
            </w:pPr>
            <w:r w:rsidRPr="001E60E3">
              <w:rPr>
                <w:sz w:val="16"/>
                <w:szCs w:val="16"/>
              </w:rPr>
              <w:t>1.074</w:t>
            </w:r>
          </w:p>
        </w:tc>
        <w:tc>
          <w:tcPr>
            <w:tcW w:w="599" w:type="dxa"/>
            <w:tcBorders>
              <w:top w:val="nil"/>
              <w:left w:val="nil"/>
              <w:bottom w:val="nil"/>
              <w:right w:val="nil"/>
            </w:tcBorders>
            <w:shd w:val="clear" w:color="auto" w:fill="auto"/>
            <w:noWrap/>
          </w:tcPr>
          <w:p w14:paraId="14A75317" w14:textId="77777777" w:rsidR="00B178AB" w:rsidRPr="0092743E" w:rsidRDefault="00B178AB" w:rsidP="001C3C4D">
            <w:pPr>
              <w:spacing w:after="0"/>
              <w:jc w:val="right"/>
              <w:rPr>
                <w:sz w:val="16"/>
                <w:szCs w:val="16"/>
              </w:rPr>
            </w:pPr>
            <w:r w:rsidRPr="001E60E3">
              <w:rPr>
                <w:sz w:val="16"/>
                <w:szCs w:val="16"/>
              </w:rPr>
              <w:t>1.354</w:t>
            </w:r>
          </w:p>
        </w:tc>
        <w:tc>
          <w:tcPr>
            <w:tcW w:w="598" w:type="dxa"/>
            <w:tcBorders>
              <w:top w:val="nil"/>
              <w:left w:val="nil"/>
              <w:bottom w:val="nil"/>
              <w:right w:val="nil"/>
            </w:tcBorders>
            <w:shd w:val="clear" w:color="auto" w:fill="auto"/>
            <w:noWrap/>
          </w:tcPr>
          <w:p w14:paraId="722B5EA9" w14:textId="77777777" w:rsidR="00B178AB" w:rsidRPr="0092743E" w:rsidRDefault="00B178AB" w:rsidP="001C3C4D">
            <w:pPr>
              <w:spacing w:after="0"/>
              <w:jc w:val="right"/>
              <w:rPr>
                <w:sz w:val="16"/>
                <w:szCs w:val="16"/>
              </w:rPr>
            </w:pPr>
            <w:r w:rsidRPr="001E60E3">
              <w:rPr>
                <w:sz w:val="16"/>
                <w:szCs w:val="16"/>
              </w:rPr>
              <w:t>1.486</w:t>
            </w:r>
          </w:p>
        </w:tc>
        <w:tc>
          <w:tcPr>
            <w:tcW w:w="599" w:type="dxa"/>
            <w:tcBorders>
              <w:top w:val="nil"/>
              <w:left w:val="nil"/>
              <w:bottom w:val="nil"/>
              <w:right w:val="nil"/>
            </w:tcBorders>
            <w:shd w:val="clear" w:color="auto" w:fill="auto"/>
            <w:noWrap/>
          </w:tcPr>
          <w:p w14:paraId="04DB7A46" w14:textId="77777777" w:rsidR="00B178AB" w:rsidRPr="0092743E" w:rsidRDefault="00B178AB" w:rsidP="001C3C4D">
            <w:pPr>
              <w:spacing w:after="0"/>
              <w:jc w:val="right"/>
              <w:rPr>
                <w:sz w:val="16"/>
                <w:szCs w:val="16"/>
              </w:rPr>
            </w:pPr>
            <w:r w:rsidRPr="001E60E3">
              <w:rPr>
                <w:sz w:val="16"/>
                <w:szCs w:val="16"/>
              </w:rPr>
              <w:t>1.529</w:t>
            </w:r>
          </w:p>
        </w:tc>
        <w:tc>
          <w:tcPr>
            <w:tcW w:w="598" w:type="dxa"/>
            <w:tcBorders>
              <w:top w:val="nil"/>
              <w:left w:val="nil"/>
              <w:bottom w:val="nil"/>
              <w:right w:val="nil"/>
            </w:tcBorders>
            <w:shd w:val="clear" w:color="auto" w:fill="auto"/>
            <w:noWrap/>
          </w:tcPr>
          <w:p w14:paraId="72EE9316" w14:textId="77777777" w:rsidR="00B178AB" w:rsidRPr="0092743E" w:rsidRDefault="00B178AB" w:rsidP="001C3C4D">
            <w:pPr>
              <w:spacing w:after="0"/>
              <w:jc w:val="right"/>
              <w:rPr>
                <w:sz w:val="16"/>
                <w:szCs w:val="16"/>
              </w:rPr>
            </w:pPr>
            <w:r w:rsidRPr="001E60E3">
              <w:rPr>
                <w:sz w:val="16"/>
                <w:szCs w:val="16"/>
              </w:rPr>
              <w:t>1.644</w:t>
            </w:r>
          </w:p>
        </w:tc>
        <w:tc>
          <w:tcPr>
            <w:tcW w:w="599" w:type="dxa"/>
            <w:tcBorders>
              <w:top w:val="nil"/>
              <w:left w:val="nil"/>
              <w:bottom w:val="nil"/>
              <w:right w:val="nil"/>
            </w:tcBorders>
            <w:shd w:val="clear" w:color="auto" w:fill="auto"/>
            <w:noWrap/>
          </w:tcPr>
          <w:p w14:paraId="458DB405" w14:textId="77777777" w:rsidR="00B178AB" w:rsidRPr="0092743E" w:rsidRDefault="00B178AB" w:rsidP="001C3C4D">
            <w:pPr>
              <w:spacing w:after="0"/>
              <w:jc w:val="right"/>
              <w:rPr>
                <w:sz w:val="16"/>
                <w:szCs w:val="16"/>
              </w:rPr>
            </w:pPr>
            <w:r w:rsidRPr="001E60E3">
              <w:rPr>
                <w:sz w:val="16"/>
                <w:szCs w:val="16"/>
              </w:rPr>
              <w:t>1.921</w:t>
            </w:r>
          </w:p>
        </w:tc>
        <w:tc>
          <w:tcPr>
            <w:tcW w:w="598" w:type="dxa"/>
            <w:tcBorders>
              <w:top w:val="nil"/>
              <w:left w:val="nil"/>
              <w:bottom w:val="nil"/>
              <w:right w:val="nil"/>
            </w:tcBorders>
            <w:shd w:val="clear" w:color="auto" w:fill="auto"/>
            <w:noWrap/>
          </w:tcPr>
          <w:p w14:paraId="683FF590" w14:textId="77777777" w:rsidR="00B178AB" w:rsidRPr="0092743E" w:rsidRDefault="00B178AB" w:rsidP="001C3C4D">
            <w:pPr>
              <w:spacing w:after="0"/>
              <w:jc w:val="right"/>
              <w:rPr>
                <w:sz w:val="16"/>
                <w:szCs w:val="16"/>
              </w:rPr>
            </w:pPr>
            <w:r w:rsidRPr="001E60E3">
              <w:rPr>
                <w:sz w:val="16"/>
                <w:szCs w:val="16"/>
              </w:rPr>
              <w:t>1.486</w:t>
            </w:r>
          </w:p>
        </w:tc>
        <w:tc>
          <w:tcPr>
            <w:tcW w:w="599" w:type="dxa"/>
            <w:tcBorders>
              <w:top w:val="nil"/>
              <w:left w:val="nil"/>
              <w:bottom w:val="nil"/>
              <w:right w:val="nil"/>
            </w:tcBorders>
            <w:shd w:val="clear" w:color="auto" w:fill="auto"/>
            <w:noWrap/>
          </w:tcPr>
          <w:p w14:paraId="78BC75AB" w14:textId="77777777" w:rsidR="00B178AB" w:rsidRPr="0092743E" w:rsidRDefault="00B178AB" w:rsidP="001C3C4D">
            <w:pPr>
              <w:spacing w:after="0"/>
              <w:jc w:val="right"/>
              <w:rPr>
                <w:sz w:val="16"/>
                <w:szCs w:val="16"/>
              </w:rPr>
            </w:pPr>
            <w:r w:rsidRPr="001E60E3">
              <w:rPr>
                <w:sz w:val="16"/>
                <w:szCs w:val="16"/>
              </w:rPr>
              <w:t>1.464</w:t>
            </w:r>
          </w:p>
        </w:tc>
      </w:tr>
      <w:tr w:rsidR="00B178AB" w:rsidRPr="001A273C" w14:paraId="310004AD" w14:textId="77777777" w:rsidTr="001C3C4D">
        <w:trPr>
          <w:trHeight w:val="255"/>
        </w:trPr>
        <w:tc>
          <w:tcPr>
            <w:tcW w:w="598" w:type="dxa"/>
            <w:tcBorders>
              <w:top w:val="nil"/>
              <w:left w:val="nil"/>
              <w:bottom w:val="nil"/>
              <w:right w:val="nil"/>
            </w:tcBorders>
            <w:shd w:val="clear" w:color="auto" w:fill="auto"/>
            <w:noWrap/>
          </w:tcPr>
          <w:p w14:paraId="6ADE9A0E" w14:textId="77777777" w:rsidR="00B178AB" w:rsidRDefault="00B178AB" w:rsidP="001C3C4D">
            <w:pPr>
              <w:spacing w:after="0"/>
              <w:jc w:val="right"/>
              <w:rPr>
                <w:sz w:val="16"/>
                <w:szCs w:val="16"/>
              </w:rPr>
            </w:pPr>
            <w:r>
              <w:rPr>
                <w:sz w:val="16"/>
                <w:szCs w:val="16"/>
              </w:rPr>
              <w:t>2017</w:t>
            </w:r>
          </w:p>
        </w:tc>
        <w:tc>
          <w:tcPr>
            <w:tcW w:w="599" w:type="dxa"/>
            <w:tcBorders>
              <w:top w:val="nil"/>
              <w:left w:val="nil"/>
              <w:bottom w:val="nil"/>
              <w:right w:val="nil"/>
            </w:tcBorders>
          </w:tcPr>
          <w:p w14:paraId="78C900F2" w14:textId="77777777" w:rsidR="00B178AB" w:rsidRPr="0092743E" w:rsidRDefault="00B178AB" w:rsidP="001C3C4D">
            <w:pPr>
              <w:spacing w:after="0"/>
              <w:jc w:val="right"/>
              <w:rPr>
                <w:sz w:val="16"/>
                <w:szCs w:val="16"/>
              </w:rPr>
            </w:pPr>
            <w:r w:rsidRPr="001E60E3">
              <w:rPr>
                <w:sz w:val="16"/>
                <w:szCs w:val="16"/>
              </w:rPr>
              <w:t>0.041</w:t>
            </w:r>
          </w:p>
        </w:tc>
        <w:tc>
          <w:tcPr>
            <w:tcW w:w="598" w:type="dxa"/>
            <w:tcBorders>
              <w:top w:val="nil"/>
              <w:left w:val="nil"/>
              <w:bottom w:val="nil"/>
              <w:right w:val="nil"/>
            </w:tcBorders>
            <w:shd w:val="clear" w:color="auto" w:fill="auto"/>
            <w:noWrap/>
          </w:tcPr>
          <w:p w14:paraId="5236397A" w14:textId="77777777" w:rsidR="00B178AB" w:rsidRPr="0092743E" w:rsidRDefault="00B178AB" w:rsidP="001C3C4D">
            <w:pPr>
              <w:spacing w:after="0"/>
              <w:jc w:val="right"/>
              <w:rPr>
                <w:sz w:val="16"/>
                <w:szCs w:val="16"/>
              </w:rPr>
            </w:pPr>
            <w:r w:rsidRPr="001E60E3">
              <w:rPr>
                <w:sz w:val="16"/>
                <w:szCs w:val="16"/>
              </w:rPr>
              <w:t>0.189</w:t>
            </w:r>
          </w:p>
        </w:tc>
        <w:tc>
          <w:tcPr>
            <w:tcW w:w="599" w:type="dxa"/>
            <w:tcBorders>
              <w:top w:val="nil"/>
              <w:left w:val="nil"/>
              <w:bottom w:val="nil"/>
              <w:right w:val="nil"/>
            </w:tcBorders>
            <w:shd w:val="clear" w:color="auto" w:fill="auto"/>
            <w:noWrap/>
          </w:tcPr>
          <w:p w14:paraId="0547D703" w14:textId="77777777" w:rsidR="00B178AB" w:rsidRPr="0092743E" w:rsidRDefault="00B178AB" w:rsidP="001C3C4D">
            <w:pPr>
              <w:spacing w:after="0"/>
              <w:jc w:val="right"/>
              <w:rPr>
                <w:sz w:val="16"/>
                <w:szCs w:val="16"/>
              </w:rPr>
            </w:pPr>
            <w:r w:rsidRPr="001E60E3">
              <w:rPr>
                <w:sz w:val="16"/>
                <w:szCs w:val="16"/>
              </w:rPr>
              <w:t>0.481</w:t>
            </w:r>
          </w:p>
        </w:tc>
        <w:tc>
          <w:tcPr>
            <w:tcW w:w="598" w:type="dxa"/>
            <w:tcBorders>
              <w:top w:val="nil"/>
              <w:left w:val="nil"/>
              <w:bottom w:val="nil"/>
              <w:right w:val="nil"/>
            </w:tcBorders>
            <w:shd w:val="clear" w:color="auto" w:fill="auto"/>
            <w:noWrap/>
          </w:tcPr>
          <w:p w14:paraId="301051D4" w14:textId="77777777" w:rsidR="00B178AB" w:rsidRPr="0092743E" w:rsidRDefault="00B178AB" w:rsidP="001C3C4D">
            <w:pPr>
              <w:spacing w:after="0"/>
              <w:jc w:val="right"/>
              <w:rPr>
                <w:sz w:val="16"/>
                <w:szCs w:val="16"/>
              </w:rPr>
            </w:pPr>
            <w:r w:rsidRPr="001E60E3">
              <w:rPr>
                <w:sz w:val="16"/>
                <w:szCs w:val="16"/>
              </w:rPr>
              <w:t>0.716</w:t>
            </w:r>
          </w:p>
        </w:tc>
        <w:tc>
          <w:tcPr>
            <w:tcW w:w="599" w:type="dxa"/>
            <w:tcBorders>
              <w:top w:val="nil"/>
              <w:left w:val="nil"/>
              <w:bottom w:val="nil"/>
              <w:right w:val="nil"/>
            </w:tcBorders>
            <w:shd w:val="clear" w:color="auto" w:fill="auto"/>
            <w:noWrap/>
          </w:tcPr>
          <w:p w14:paraId="7D1FED48" w14:textId="77777777" w:rsidR="00B178AB" w:rsidRPr="0092743E" w:rsidRDefault="00B178AB" w:rsidP="001C3C4D">
            <w:pPr>
              <w:spacing w:after="0"/>
              <w:jc w:val="right"/>
              <w:rPr>
                <w:sz w:val="16"/>
                <w:szCs w:val="16"/>
              </w:rPr>
            </w:pPr>
            <w:r w:rsidRPr="001E60E3">
              <w:rPr>
                <w:sz w:val="16"/>
                <w:szCs w:val="16"/>
              </w:rPr>
              <w:t>0.913</w:t>
            </w:r>
          </w:p>
        </w:tc>
        <w:tc>
          <w:tcPr>
            <w:tcW w:w="598" w:type="dxa"/>
            <w:tcBorders>
              <w:top w:val="nil"/>
              <w:left w:val="nil"/>
              <w:bottom w:val="nil"/>
              <w:right w:val="nil"/>
            </w:tcBorders>
            <w:shd w:val="clear" w:color="auto" w:fill="auto"/>
            <w:noWrap/>
          </w:tcPr>
          <w:p w14:paraId="4CDED6FF" w14:textId="77777777" w:rsidR="00B178AB" w:rsidRPr="0092743E" w:rsidRDefault="00B178AB" w:rsidP="001C3C4D">
            <w:pPr>
              <w:spacing w:after="0"/>
              <w:jc w:val="right"/>
              <w:rPr>
                <w:sz w:val="16"/>
                <w:szCs w:val="16"/>
              </w:rPr>
            </w:pPr>
            <w:r w:rsidRPr="001E60E3">
              <w:rPr>
                <w:sz w:val="16"/>
                <w:szCs w:val="16"/>
              </w:rPr>
              <w:t>1.107</w:t>
            </w:r>
          </w:p>
        </w:tc>
        <w:tc>
          <w:tcPr>
            <w:tcW w:w="599" w:type="dxa"/>
            <w:tcBorders>
              <w:top w:val="nil"/>
              <w:left w:val="nil"/>
              <w:bottom w:val="nil"/>
              <w:right w:val="nil"/>
            </w:tcBorders>
            <w:shd w:val="clear" w:color="auto" w:fill="auto"/>
            <w:noWrap/>
          </w:tcPr>
          <w:p w14:paraId="1BEAC796" w14:textId="77777777" w:rsidR="00B178AB" w:rsidRPr="0092743E" w:rsidRDefault="00B178AB" w:rsidP="001C3C4D">
            <w:pPr>
              <w:spacing w:after="0"/>
              <w:jc w:val="right"/>
              <w:rPr>
                <w:sz w:val="16"/>
                <w:szCs w:val="16"/>
              </w:rPr>
            </w:pPr>
            <w:r w:rsidRPr="001E60E3">
              <w:rPr>
                <w:sz w:val="16"/>
                <w:szCs w:val="16"/>
              </w:rPr>
              <w:t>1.231</w:t>
            </w:r>
          </w:p>
        </w:tc>
        <w:tc>
          <w:tcPr>
            <w:tcW w:w="598" w:type="dxa"/>
            <w:tcBorders>
              <w:top w:val="nil"/>
              <w:left w:val="nil"/>
              <w:bottom w:val="nil"/>
              <w:right w:val="nil"/>
            </w:tcBorders>
            <w:shd w:val="clear" w:color="auto" w:fill="auto"/>
            <w:noWrap/>
          </w:tcPr>
          <w:p w14:paraId="18F77BE5" w14:textId="77777777" w:rsidR="00B178AB" w:rsidRPr="0092743E" w:rsidRDefault="00B178AB" w:rsidP="001C3C4D">
            <w:pPr>
              <w:spacing w:after="0"/>
              <w:jc w:val="right"/>
              <w:rPr>
                <w:sz w:val="16"/>
                <w:szCs w:val="16"/>
              </w:rPr>
            </w:pPr>
            <w:r w:rsidRPr="001E60E3">
              <w:rPr>
                <w:sz w:val="16"/>
                <w:szCs w:val="16"/>
              </w:rPr>
              <w:t>1.354</w:t>
            </w:r>
          </w:p>
        </w:tc>
        <w:tc>
          <w:tcPr>
            <w:tcW w:w="599" w:type="dxa"/>
            <w:tcBorders>
              <w:top w:val="nil"/>
              <w:left w:val="nil"/>
              <w:bottom w:val="nil"/>
              <w:right w:val="nil"/>
            </w:tcBorders>
            <w:shd w:val="clear" w:color="auto" w:fill="auto"/>
            <w:noWrap/>
          </w:tcPr>
          <w:p w14:paraId="6958AEB8" w14:textId="77777777" w:rsidR="00B178AB" w:rsidRPr="0092743E" w:rsidRDefault="00B178AB" w:rsidP="001C3C4D">
            <w:pPr>
              <w:spacing w:after="0"/>
              <w:jc w:val="right"/>
              <w:rPr>
                <w:sz w:val="16"/>
                <w:szCs w:val="16"/>
              </w:rPr>
            </w:pPr>
            <w:r w:rsidRPr="001E60E3">
              <w:rPr>
                <w:sz w:val="16"/>
                <w:szCs w:val="16"/>
              </w:rPr>
              <w:t>1.512</w:t>
            </w:r>
          </w:p>
        </w:tc>
        <w:tc>
          <w:tcPr>
            <w:tcW w:w="598" w:type="dxa"/>
            <w:tcBorders>
              <w:top w:val="nil"/>
              <w:left w:val="nil"/>
              <w:bottom w:val="nil"/>
              <w:right w:val="nil"/>
            </w:tcBorders>
            <w:shd w:val="clear" w:color="auto" w:fill="auto"/>
            <w:noWrap/>
          </w:tcPr>
          <w:p w14:paraId="0A33C155" w14:textId="77777777" w:rsidR="00B178AB" w:rsidRPr="0092743E" w:rsidRDefault="00B178AB" w:rsidP="001C3C4D">
            <w:pPr>
              <w:spacing w:after="0"/>
              <w:jc w:val="right"/>
              <w:rPr>
                <w:sz w:val="16"/>
                <w:szCs w:val="16"/>
              </w:rPr>
            </w:pPr>
            <w:r w:rsidRPr="001E60E3">
              <w:rPr>
                <w:sz w:val="16"/>
                <w:szCs w:val="16"/>
              </w:rPr>
              <w:t>1.608</w:t>
            </w:r>
          </w:p>
        </w:tc>
        <w:tc>
          <w:tcPr>
            <w:tcW w:w="599" w:type="dxa"/>
            <w:tcBorders>
              <w:top w:val="nil"/>
              <w:left w:val="nil"/>
              <w:bottom w:val="nil"/>
              <w:right w:val="nil"/>
            </w:tcBorders>
            <w:shd w:val="clear" w:color="auto" w:fill="auto"/>
            <w:noWrap/>
          </w:tcPr>
          <w:p w14:paraId="7E8C9059" w14:textId="77777777" w:rsidR="00B178AB" w:rsidRPr="0092743E" w:rsidRDefault="00B178AB" w:rsidP="001C3C4D">
            <w:pPr>
              <w:spacing w:after="0"/>
              <w:jc w:val="right"/>
              <w:rPr>
                <w:sz w:val="16"/>
                <w:szCs w:val="16"/>
              </w:rPr>
            </w:pPr>
            <w:r w:rsidRPr="001E60E3">
              <w:rPr>
                <w:sz w:val="16"/>
                <w:szCs w:val="16"/>
              </w:rPr>
              <w:t>1.644</w:t>
            </w:r>
          </w:p>
        </w:tc>
        <w:tc>
          <w:tcPr>
            <w:tcW w:w="598" w:type="dxa"/>
            <w:tcBorders>
              <w:top w:val="nil"/>
              <w:left w:val="nil"/>
              <w:bottom w:val="nil"/>
              <w:right w:val="nil"/>
            </w:tcBorders>
            <w:shd w:val="clear" w:color="auto" w:fill="auto"/>
            <w:noWrap/>
          </w:tcPr>
          <w:p w14:paraId="718AA88E" w14:textId="77777777" w:rsidR="00B178AB" w:rsidRPr="0092743E" w:rsidRDefault="00B178AB" w:rsidP="001C3C4D">
            <w:pPr>
              <w:spacing w:after="0"/>
              <w:jc w:val="right"/>
              <w:rPr>
                <w:sz w:val="16"/>
                <w:szCs w:val="16"/>
              </w:rPr>
            </w:pPr>
            <w:r w:rsidRPr="001E60E3">
              <w:rPr>
                <w:sz w:val="16"/>
                <w:szCs w:val="16"/>
              </w:rPr>
              <w:t>1.666</w:t>
            </w:r>
          </w:p>
        </w:tc>
        <w:tc>
          <w:tcPr>
            <w:tcW w:w="599" w:type="dxa"/>
            <w:tcBorders>
              <w:top w:val="nil"/>
              <w:left w:val="nil"/>
              <w:bottom w:val="nil"/>
              <w:right w:val="nil"/>
            </w:tcBorders>
            <w:shd w:val="clear" w:color="auto" w:fill="auto"/>
            <w:noWrap/>
          </w:tcPr>
          <w:p w14:paraId="6F714419" w14:textId="77777777" w:rsidR="00B178AB" w:rsidRPr="0092743E" w:rsidRDefault="00B178AB" w:rsidP="001C3C4D">
            <w:pPr>
              <w:spacing w:after="0"/>
              <w:jc w:val="right"/>
              <w:rPr>
                <w:sz w:val="16"/>
                <w:szCs w:val="16"/>
              </w:rPr>
            </w:pPr>
            <w:r w:rsidRPr="001E60E3">
              <w:rPr>
                <w:sz w:val="16"/>
                <w:szCs w:val="16"/>
              </w:rPr>
              <w:t>1.636</w:t>
            </w:r>
          </w:p>
        </w:tc>
        <w:tc>
          <w:tcPr>
            <w:tcW w:w="598" w:type="dxa"/>
            <w:tcBorders>
              <w:top w:val="nil"/>
              <w:left w:val="nil"/>
              <w:bottom w:val="nil"/>
              <w:right w:val="nil"/>
            </w:tcBorders>
            <w:shd w:val="clear" w:color="auto" w:fill="auto"/>
            <w:noWrap/>
          </w:tcPr>
          <w:p w14:paraId="674E5E4D" w14:textId="77777777" w:rsidR="00B178AB" w:rsidRPr="0092743E" w:rsidRDefault="00B178AB" w:rsidP="001C3C4D">
            <w:pPr>
              <w:spacing w:after="0"/>
              <w:jc w:val="right"/>
              <w:rPr>
                <w:sz w:val="16"/>
                <w:szCs w:val="16"/>
              </w:rPr>
            </w:pPr>
            <w:r w:rsidRPr="001E60E3">
              <w:rPr>
                <w:sz w:val="16"/>
                <w:szCs w:val="16"/>
              </w:rPr>
              <w:t>1.578</w:t>
            </w:r>
          </w:p>
        </w:tc>
        <w:tc>
          <w:tcPr>
            <w:tcW w:w="599" w:type="dxa"/>
            <w:tcBorders>
              <w:top w:val="nil"/>
              <w:left w:val="nil"/>
              <w:bottom w:val="nil"/>
              <w:right w:val="nil"/>
            </w:tcBorders>
            <w:shd w:val="clear" w:color="auto" w:fill="auto"/>
            <w:noWrap/>
          </w:tcPr>
          <w:p w14:paraId="4484AD7A" w14:textId="77777777" w:rsidR="00B178AB" w:rsidRPr="0092743E" w:rsidRDefault="00B178AB" w:rsidP="001C3C4D">
            <w:pPr>
              <w:spacing w:after="0"/>
              <w:jc w:val="right"/>
              <w:rPr>
                <w:sz w:val="16"/>
                <w:szCs w:val="16"/>
              </w:rPr>
            </w:pPr>
            <w:r w:rsidRPr="001E60E3">
              <w:rPr>
                <w:sz w:val="16"/>
                <w:szCs w:val="16"/>
              </w:rPr>
              <w:t>1.554</w:t>
            </w:r>
          </w:p>
        </w:tc>
      </w:tr>
      <w:tr w:rsidR="00B178AB" w:rsidRPr="001A273C" w14:paraId="246B7FF6" w14:textId="77777777" w:rsidTr="001C3C4D">
        <w:trPr>
          <w:trHeight w:val="255"/>
        </w:trPr>
        <w:tc>
          <w:tcPr>
            <w:tcW w:w="598" w:type="dxa"/>
            <w:tcBorders>
              <w:top w:val="nil"/>
              <w:left w:val="nil"/>
              <w:bottom w:val="nil"/>
              <w:right w:val="nil"/>
            </w:tcBorders>
            <w:shd w:val="clear" w:color="auto" w:fill="auto"/>
            <w:noWrap/>
          </w:tcPr>
          <w:p w14:paraId="68C03524" w14:textId="77777777" w:rsidR="00B178AB" w:rsidRDefault="00B178AB" w:rsidP="001C3C4D">
            <w:pPr>
              <w:spacing w:after="0"/>
              <w:jc w:val="right"/>
              <w:rPr>
                <w:sz w:val="16"/>
                <w:szCs w:val="16"/>
              </w:rPr>
            </w:pPr>
            <w:r>
              <w:rPr>
                <w:sz w:val="16"/>
                <w:szCs w:val="16"/>
              </w:rPr>
              <w:t>2018</w:t>
            </w:r>
          </w:p>
        </w:tc>
        <w:tc>
          <w:tcPr>
            <w:tcW w:w="599" w:type="dxa"/>
            <w:tcBorders>
              <w:top w:val="nil"/>
              <w:left w:val="nil"/>
              <w:bottom w:val="nil"/>
              <w:right w:val="nil"/>
            </w:tcBorders>
          </w:tcPr>
          <w:p w14:paraId="30C38D2E" w14:textId="77777777" w:rsidR="00B178AB" w:rsidRPr="00251C76" w:rsidRDefault="00B178AB" w:rsidP="001C3C4D">
            <w:pPr>
              <w:spacing w:after="0"/>
              <w:jc w:val="right"/>
              <w:rPr>
                <w:sz w:val="16"/>
                <w:szCs w:val="16"/>
              </w:rPr>
            </w:pPr>
            <w:r w:rsidRPr="001E60E3">
              <w:rPr>
                <w:sz w:val="16"/>
                <w:szCs w:val="16"/>
              </w:rPr>
              <w:t>0.04</w:t>
            </w:r>
          </w:p>
        </w:tc>
        <w:tc>
          <w:tcPr>
            <w:tcW w:w="598" w:type="dxa"/>
            <w:tcBorders>
              <w:top w:val="nil"/>
              <w:left w:val="nil"/>
              <w:bottom w:val="nil"/>
              <w:right w:val="nil"/>
            </w:tcBorders>
            <w:shd w:val="clear" w:color="auto" w:fill="auto"/>
            <w:noWrap/>
          </w:tcPr>
          <w:p w14:paraId="590BF527" w14:textId="77777777" w:rsidR="00B178AB" w:rsidRPr="00251C76" w:rsidRDefault="00B178AB" w:rsidP="001C3C4D">
            <w:pPr>
              <w:spacing w:after="0"/>
              <w:jc w:val="right"/>
              <w:rPr>
                <w:sz w:val="16"/>
                <w:szCs w:val="16"/>
              </w:rPr>
            </w:pPr>
            <w:r w:rsidRPr="001E60E3">
              <w:rPr>
                <w:sz w:val="16"/>
                <w:szCs w:val="16"/>
              </w:rPr>
              <w:t>0.241</w:t>
            </w:r>
          </w:p>
        </w:tc>
        <w:tc>
          <w:tcPr>
            <w:tcW w:w="599" w:type="dxa"/>
            <w:tcBorders>
              <w:top w:val="nil"/>
              <w:left w:val="nil"/>
              <w:bottom w:val="nil"/>
              <w:right w:val="nil"/>
            </w:tcBorders>
            <w:shd w:val="clear" w:color="auto" w:fill="auto"/>
            <w:noWrap/>
          </w:tcPr>
          <w:p w14:paraId="3AC8B209" w14:textId="77777777" w:rsidR="00B178AB" w:rsidRPr="00251C76" w:rsidRDefault="00B178AB" w:rsidP="001C3C4D">
            <w:pPr>
              <w:spacing w:after="0"/>
              <w:jc w:val="right"/>
              <w:rPr>
                <w:sz w:val="16"/>
                <w:szCs w:val="16"/>
              </w:rPr>
            </w:pPr>
            <w:r w:rsidRPr="001E60E3">
              <w:rPr>
                <w:sz w:val="16"/>
                <w:szCs w:val="16"/>
              </w:rPr>
              <w:t>0.424</w:t>
            </w:r>
          </w:p>
        </w:tc>
        <w:tc>
          <w:tcPr>
            <w:tcW w:w="598" w:type="dxa"/>
            <w:tcBorders>
              <w:top w:val="nil"/>
              <w:left w:val="nil"/>
              <w:bottom w:val="nil"/>
              <w:right w:val="nil"/>
            </w:tcBorders>
            <w:shd w:val="clear" w:color="auto" w:fill="auto"/>
            <w:noWrap/>
          </w:tcPr>
          <w:p w14:paraId="4062C714" w14:textId="77777777" w:rsidR="00B178AB" w:rsidRPr="00251C76" w:rsidRDefault="00B178AB" w:rsidP="001C3C4D">
            <w:pPr>
              <w:spacing w:after="0"/>
              <w:jc w:val="right"/>
              <w:rPr>
                <w:sz w:val="16"/>
                <w:szCs w:val="16"/>
              </w:rPr>
            </w:pPr>
            <w:r w:rsidRPr="001E60E3">
              <w:rPr>
                <w:sz w:val="16"/>
                <w:szCs w:val="16"/>
              </w:rPr>
              <w:t>0.803</w:t>
            </w:r>
          </w:p>
        </w:tc>
        <w:tc>
          <w:tcPr>
            <w:tcW w:w="599" w:type="dxa"/>
            <w:tcBorders>
              <w:top w:val="nil"/>
              <w:left w:val="nil"/>
              <w:bottom w:val="nil"/>
              <w:right w:val="nil"/>
            </w:tcBorders>
            <w:shd w:val="clear" w:color="auto" w:fill="auto"/>
            <w:noWrap/>
          </w:tcPr>
          <w:p w14:paraId="287C32DE" w14:textId="77777777" w:rsidR="00B178AB" w:rsidRPr="00251C76" w:rsidRDefault="00B178AB" w:rsidP="001C3C4D">
            <w:pPr>
              <w:spacing w:after="0"/>
              <w:jc w:val="right"/>
              <w:rPr>
                <w:sz w:val="16"/>
                <w:szCs w:val="16"/>
              </w:rPr>
            </w:pPr>
            <w:r w:rsidRPr="001E60E3">
              <w:rPr>
                <w:sz w:val="16"/>
                <w:szCs w:val="16"/>
              </w:rPr>
              <w:t>0.926</w:t>
            </w:r>
          </w:p>
        </w:tc>
        <w:tc>
          <w:tcPr>
            <w:tcW w:w="598" w:type="dxa"/>
            <w:tcBorders>
              <w:top w:val="nil"/>
              <w:left w:val="nil"/>
              <w:bottom w:val="nil"/>
              <w:right w:val="nil"/>
            </w:tcBorders>
            <w:shd w:val="clear" w:color="auto" w:fill="auto"/>
            <w:noWrap/>
          </w:tcPr>
          <w:p w14:paraId="3FB83801" w14:textId="77777777" w:rsidR="00B178AB" w:rsidRPr="00251C76" w:rsidRDefault="00B178AB" w:rsidP="001C3C4D">
            <w:pPr>
              <w:spacing w:after="0"/>
              <w:jc w:val="right"/>
              <w:rPr>
                <w:sz w:val="16"/>
                <w:szCs w:val="16"/>
              </w:rPr>
            </w:pPr>
            <w:r w:rsidRPr="001E60E3">
              <w:rPr>
                <w:sz w:val="16"/>
                <w:szCs w:val="16"/>
              </w:rPr>
              <w:t>0.867</w:t>
            </w:r>
          </w:p>
        </w:tc>
        <w:tc>
          <w:tcPr>
            <w:tcW w:w="599" w:type="dxa"/>
            <w:tcBorders>
              <w:top w:val="nil"/>
              <w:left w:val="nil"/>
              <w:bottom w:val="nil"/>
              <w:right w:val="nil"/>
            </w:tcBorders>
            <w:shd w:val="clear" w:color="auto" w:fill="auto"/>
            <w:noWrap/>
          </w:tcPr>
          <w:p w14:paraId="19495189" w14:textId="77777777" w:rsidR="00B178AB" w:rsidRPr="00251C76" w:rsidRDefault="00B178AB" w:rsidP="001C3C4D">
            <w:pPr>
              <w:spacing w:after="0"/>
              <w:jc w:val="right"/>
              <w:rPr>
                <w:sz w:val="16"/>
                <w:szCs w:val="16"/>
              </w:rPr>
            </w:pPr>
            <w:r w:rsidRPr="001E60E3">
              <w:rPr>
                <w:sz w:val="16"/>
                <w:szCs w:val="16"/>
              </w:rPr>
              <w:t>1.084</w:t>
            </w:r>
          </w:p>
        </w:tc>
        <w:tc>
          <w:tcPr>
            <w:tcW w:w="598" w:type="dxa"/>
            <w:tcBorders>
              <w:top w:val="nil"/>
              <w:left w:val="nil"/>
              <w:bottom w:val="nil"/>
              <w:right w:val="nil"/>
            </w:tcBorders>
            <w:shd w:val="clear" w:color="auto" w:fill="auto"/>
            <w:noWrap/>
          </w:tcPr>
          <w:p w14:paraId="2CC9C013" w14:textId="77777777" w:rsidR="00B178AB" w:rsidRPr="00251C76" w:rsidRDefault="00B178AB" w:rsidP="001C3C4D">
            <w:pPr>
              <w:spacing w:after="0"/>
              <w:jc w:val="right"/>
              <w:rPr>
                <w:sz w:val="16"/>
                <w:szCs w:val="16"/>
              </w:rPr>
            </w:pPr>
            <w:r w:rsidRPr="001E60E3">
              <w:rPr>
                <w:sz w:val="16"/>
                <w:szCs w:val="16"/>
              </w:rPr>
              <w:t>1.058</w:t>
            </w:r>
          </w:p>
        </w:tc>
        <w:tc>
          <w:tcPr>
            <w:tcW w:w="599" w:type="dxa"/>
            <w:tcBorders>
              <w:top w:val="nil"/>
              <w:left w:val="nil"/>
              <w:bottom w:val="nil"/>
              <w:right w:val="nil"/>
            </w:tcBorders>
            <w:shd w:val="clear" w:color="auto" w:fill="auto"/>
            <w:noWrap/>
          </w:tcPr>
          <w:p w14:paraId="52DA616F" w14:textId="77777777" w:rsidR="00B178AB" w:rsidRPr="00251C76" w:rsidRDefault="00B178AB" w:rsidP="001C3C4D">
            <w:pPr>
              <w:spacing w:after="0"/>
              <w:jc w:val="right"/>
              <w:rPr>
                <w:sz w:val="16"/>
                <w:szCs w:val="16"/>
              </w:rPr>
            </w:pPr>
            <w:r w:rsidRPr="001E60E3">
              <w:rPr>
                <w:sz w:val="16"/>
                <w:szCs w:val="16"/>
              </w:rPr>
              <w:t>1.138</w:t>
            </w:r>
          </w:p>
        </w:tc>
        <w:tc>
          <w:tcPr>
            <w:tcW w:w="598" w:type="dxa"/>
            <w:tcBorders>
              <w:top w:val="nil"/>
              <w:left w:val="nil"/>
              <w:bottom w:val="nil"/>
              <w:right w:val="nil"/>
            </w:tcBorders>
            <w:shd w:val="clear" w:color="auto" w:fill="auto"/>
            <w:noWrap/>
          </w:tcPr>
          <w:p w14:paraId="1ED8B292" w14:textId="77777777" w:rsidR="00B178AB" w:rsidRPr="00251C76" w:rsidRDefault="00B178AB" w:rsidP="001C3C4D">
            <w:pPr>
              <w:spacing w:after="0"/>
              <w:jc w:val="right"/>
              <w:rPr>
                <w:sz w:val="16"/>
                <w:szCs w:val="16"/>
              </w:rPr>
            </w:pPr>
            <w:r w:rsidRPr="001E60E3">
              <w:rPr>
                <w:sz w:val="16"/>
                <w:szCs w:val="16"/>
              </w:rPr>
              <w:t>1.17</w:t>
            </w:r>
          </w:p>
        </w:tc>
        <w:tc>
          <w:tcPr>
            <w:tcW w:w="599" w:type="dxa"/>
            <w:tcBorders>
              <w:top w:val="nil"/>
              <w:left w:val="nil"/>
              <w:bottom w:val="nil"/>
              <w:right w:val="nil"/>
            </w:tcBorders>
            <w:shd w:val="clear" w:color="auto" w:fill="auto"/>
            <w:noWrap/>
          </w:tcPr>
          <w:p w14:paraId="7A475D4F" w14:textId="77777777" w:rsidR="00B178AB" w:rsidRPr="00251C76" w:rsidRDefault="00B178AB" w:rsidP="001C3C4D">
            <w:pPr>
              <w:spacing w:after="0"/>
              <w:jc w:val="right"/>
              <w:rPr>
                <w:sz w:val="16"/>
                <w:szCs w:val="16"/>
              </w:rPr>
            </w:pPr>
            <w:r w:rsidRPr="001E60E3">
              <w:rPr>
                <w:sz w:val="16"/>
                <w:szCs w:val="16"/>
              </w:rPr>
              <w:t>1.428</w:t>
            </w:r>
          </w:p>
        </w:tc>
        <w:tc>
          <w:tcPr>
            <w:tcW w:w="598" w:type="dxa"/>
            <w:tcBorders>
              <w:top w:val="nil"/>
              <w:left w:val="nil"/>
              <w:bottom w:val="nil"/>
              <w:right w:val="nil"/>
            </w:tcBorders>
            <w:shd w:val="clear" w:color="auto" w:fill="auto"/>
            <w:noWrap/>
          </w:tcPr>
          <w:p w14:paraId="1ED38A79" w14:textId="77777777" w:rsidR="00B178AB" w:rsidRPr="00251C76" w:rsidRDefault="00B178AB" w:rsidP="001C3C4D">
            <w:pPr>
              <w:spacing w:after="0"/>
              <w:jc w:val="right"/>
              <w:rPr>
                <w:sz w:val="16"/>
                <w:szCs w:val="16"/>
              </w:rPr>
            </w:pPr>
            <w:r w:rsidRPr="001E60E3">
              <w:rPr>
                <w:sz w:val="16"/>
                <w:szCs w:val="16"/>
              </w:rPr>
              <w:t>1.47</w:t>
            </w:r>
          </w:p>
        </w:tc>
        <w:tc>
          <w:tcPr>
            <w:tcW w:w="599" w:type="dxa"/>
            <w:tcBorders>
              <w:top w:val="nil"/>
              <w:left w:val="nil"/>
              <w:bottom w:val="nil"/>
              <w:right w:val="nil"/>
            </w:tcBorders>
            <w:shd w:val="clear" w:color="auto" w:fill="auto"/>
            <w:noWrap/>
          </w:tcPr>
          <w:p w14:paraId="347417A7" w14:textId="77777777" w:rsidR="00B178AB" w:rsidRPr="00251C76" w:rsidRDefault="00B178AB" w:rsidP="001C3C4D">
            <w:pPr>
              <w:spacing w:after="0"/>
              <w:jc w:val="right"/>
              <w:rPr>
                <w:sz w:val="16"/>
                <w:szCs w:val="16"/>
              </w:rPr>
            </w:pPr>
            <w:r w:rsidRPr="001E60E3">
              <w:rPr>
                <w:sz w:val="16"/>
                <w:szCs w:val="16"/>
              </w:rPr>
              <w:t>1.375</w:t>
            </w:r>
          </w:p>
        </w:tc>
        <w:tc>
          <w:tcPr>
            <w:tcW w:w="598" w:type="dxa"/>
            <w:tcBorders>
              <w:top w:val="nil"/>
              <w:left w:val="nil"/>
              <w:bottom w:val="nil"/>
              <w:right w:val="nil"/>
            </w:tcBorders>
            <w:shd w:val="clear" w:color="auto" w:fill="auto"/>
            <w:noWrap/>
          </w:tcPr>
          <w:p w14:paraId="64BC3762" w14:textId="77777777" w:rsidR="00B178AB" w:rsidRPr="00251C76" w:rsidRDefault="00B178AB" w:rsidP="001C3C4D">
            <w:pPr>
              <w:spacing w:after="0"/>
              <w:jc w:val="right"/>
              <w:rPr>
                <w:sz w:val="16"/>
                <w:szCs w:val="16"/>
              </w:rPr>
            </w:pPr>
            <w:r w:rsidRPr="001E60E3">
              <w:rPr>
                <w:sz w:val="16"/>
                <w:szCs w:val="16"/>
              </w:rPr>
              <w:t>1.688</w:t>
            </w:r>
          </w:p>
        </w:tc>
        <w:tc>
          <w:tcPr>
            <w:tcW w:w="599" w:type="dxa"/>
            <w:tcBorders>
              <w:top w:val="nil"/>
              <w:left w:val="nil"/>
              <w:bottom w:val="nil"/>
              <w:right w:val="nil"/>
            </w:tcBorders>
            <w:shd w:val="clear" w:color="auto" w:fill="auto"/>
            <w:noWrap/>
          </w:tcPr>
          <w:p w14:paraId="23A5A303" w14:textId="77777777" w:rsidR="00B178AB" w:rsidRPr="00251C76" w:rsidRDefault="00B178AB" w:rsidP="001C3C4D">
            <w:pPr>
              <w:spacing w:after="0"/>
              <w:jc w:val="right"/>
              <w:rPr>
                <w:sz w:val="16"/>
                <w:szCs w:val="16"/>
              </w:rPr>
            </w:pPr>
            <w:r w:rsidRPr="001E60E3">
              <w:rPr>
                <w:sz w:val="16"/>
                <w:szCs w:val="16"/>
              </w:rPr>
              <w:t>1.298</w:t>
            </w:r>
          </w:p>
        </w:tc>
      </w:tr>
      <w:tr w:rsidR="00B178AB" w:rsidRPr="001A273C" w14:paraId="661F25F0" w14:textId="77777777" w:rsidTr="001C3C4D">
        <w:trPr>
          <w:trHeight w:val="255"/>
        </w:trPr>
        <w:tc>
          <w:tcPr>
            <w:tcW w:w="598" w:type="dxa"/>
            <w:tcBorders>
              <w:top w:val="nil"/>
              <w:left w:val="nil"/>
              <w:bottom w:val="nil"/>
              <w:right w:val="nil"/>
            </w:tcBorders>
            <w:shd w:val="clear" w:color="auto" w:fill="auto"/>
            <w:noWrap/>
          </w:tcPr>
          <w:p w14:paraId="4B18B9FD" w14:textId="77777777" w:rsidR="00B178AB" w:rsidRDefault="00B178AB" w:rsidP="001C3C4D">
            <w:pPr>
              <w:spacing w:after="0"/>
              <w:jc w:val="right"/>
              <w:rPr>
                <w:sz w:val="16"/>
                <w:szCs w:val="16"/>
              </w:rPr>
            </w:pPr>
            <w:r>
              <w:rPr>
                <w:sz w:val="16"/>
                <w:szCs w:val="16"/>
              </w:rPr>
              <w:t>2019</w:t>
            </w:r>
          </w:p>
        </w:tc>
        <w:tc>
          <w:tcPr>
            <w:tcW w:w="599" w:type="dxa"/>
            <w:tcBorders>
              <w:top w:val="nil"/>
              <w:left w:val="nil"/>
              <w:bottom w:val="nil"/>
              <w:right w:val="nil"/>
            </w:tcBorders>
          </w:tcPr>
          <w:p w14:paraId="0EA3EC8A" w14:textId="77777777" w:rsidR="00B178AB" w:rsidRPr="00251C76" w:rsidRDefault="00B178AB" w:rsidP="001C3C4D">
            <w:pPr>
              <w:spacing w:after="0"/>
              <w:jc w:val="right"/>
              <w:rPr>
                <w:sz w:val="16"/>
                <w:szCs w:val="16"/>
              </w:rPr>
            </w:pPr>
            <w:r w:rsidRPr="001E60E3">
              <w:rPr>
                <w:sz w:val="16"/>
                <w:szCs w:val="16"/>
              </w:rPr>
              <w:t>0.041</w:t>
            </w:r>
          </w:p>
        </w:tc>
        <w:tc>
          <w:tcPr>
            <w:tcW w:w="598" w:type="dxa"/>
            <w:tcBorders>
              <w:top w:val="nil"/>
              <w:left w:val="nil"/>
              <w:bottom w:val="nil"/>
              <w:right w:val="nil"/>
            </w:tcBorders>
            <w:shd w:val="clear" w:color="auto" w:fill="auto"/>
            <w:noWrap/>
          </w:tcPr>
          <w:p w14:paraId="41B62481" w14:textId="77777777" w:rsidR="00B178AB" w:rsidRPr="00251C76" w:rsidRDefault="00B178AB" w:rsidP="001C3C4D">
            <w:pPr>
              <w:spacing w:after="0"/>
              <w:jc w:val="right"/>
              <w:rPr>
                <w:sz w:val="16"/>
                <w:szCs w:val="16"/>
              </w:rPr>
            </w:pPr>
            <w:r w:rsidRPr="001E60E3">
              <w:rPr>
                <w:sz w:val="16"/>
                <w:szCs w:val="16"/>
              </w:rPr>
              <w:t>0.189</w:t>
            </w:r>
          </w:p>
        </w:tc>
        <w:tc>
          <w:tcPr>
            <w:tcW w:w="599" w:type="dxa"/>
            <w:tcBorders>
              <w:top w:val="nil"/>
              <w:left w:val="nil"/>
              <w:bottom w:val="nil"/>
              <w:right w:val="nil"/>
            </w:tcBorders>
            <w:shd w:val="clear" w:color="auto" w:fill="auto"/>
            <w:noWrap/>
          </w:tcPr>
          <w:p w14:paraId="03A32F73" w14:textId="77777777" w:rsidR="00B178AB" w:rsidRPr="00251C76" w:rsidRDefault="00B178AB" w:rsidP="001C3C4D">
            <w:pPr>
              <w:spacing w:after="0"/>
              <w:jc w:val="right"/>
              <w:rPr>
                <w:sz w:val="16"/>
                <w:szCs w:val="16"/>
              </w:rPr>
            </w:pPr>
            <w:r w:rsidRPr="001E60E3">
              <w:rPr>
                <w:sz w:val="16"/>
                <w:szCs w:val="16"/>
              </w:rPr>
              <w:t>0.481</w:t>
            </w:r>
          </w:p>
        </w:tc>
        <w:tc>
          <w:tcPr>
            <w:tcW w:w="598" w:type="dxa"/>
            <w:tcBorders>
              <w:top w:val="nil"/>
              <w:left w:val="nil"/>
              <w:bottom w:val="nil"/>
              <w:right w:val="nil"/>
            </w:tcBorders>
            <w:shd w:val="clear" w:color="auto" w:fill="auto"/>
            <w:noWrap/>
          </w:tcPr>
          <w:p w14:paraId="2660064D" w14:textId="77777777" w:rsidR="00B178AB" w:rsidRPr="00251C76" w:rsidRDefault="00B178AB" w:rsidP="001C3C4D">
            <w:pPr>
              <w:spacing w:after="0"/>
              <w:jc w:val="right"/>
              <w:rPr>
                <w:sz w:val="16"/>
                <w:szCs w:val="16"/>
              </w:rPr>
            </w:pPr>
            <w:r w:rsidRPr="001E60E3">
              <w:rPr>
                <w:sz w:val="16"/>
                <w:szCs w:val="16"/>
              </w:rPr>
              <w:t>0.716</w:t>
            </w:r>
          </w:p>
        </w:tc>
        <w:tc>
          <w:tcPr>
            <w:tcW w:w="599" w:type="dxa"/>
            <w:tcBorders>
              <w:top w:val="nil"/>
              <w:left w:val="nil"/>
              <w:bottom w:val="nil"/>
              <w:right w:val="nil"/>
            </w:tcBorders>
            <w:shd w:val="clear" w:color="auto" w:fill="auto"/>
            <w:noWrap/>
          </w:tcPr>
          <w:p w14:paraId="4CDE824D" w14:textId="77777777" w:rsidR="00B178AB" w:rsidRPr="00251C76" w:rsidRDefault="00B178AB" w:rsidP="001C3C4D">
            <w:pPr>
              <w:spacing w:after="0"/>
              <w:jc w:val="right"/>
              <w:rPr>
                <w:sz w:val="16"/>
                <w:szCs w:val="16"/>
              </w:rPr>
            </w:pPr>
            <w:r w:rsidRPr="001E60E3">
              <w:rPr>
                <w:sz w:val="16"/>
                <w:szCs w:val="16"/>
              </w:rPr>
              <w:t>0.913</w:t>
            </w:r>
          </w:p>
        </w:tc>
        <w:tc>
          <w:tcPr>
            <w:tcW w:w="598" w:type="dxa"/>
            <w:tcBorders>
              <w:top w:val="nil"/>
              <w:left w:val="nil"/>
              <w:bottom w:val="nil"/>
              <w:right w:val="nil"/>
            </w:tcBorders>
            <w:shd w:val="clear" w:color="auto" w:fill="auto"/>
            <w:noWrap/>
          </w:tcPr>
          <w:p w14:paraId="0F39A502" w14:textId="77777777" w:rsidR="00B178AB" w:rsidRPr="00251C76" w:rsidRDefault="00B178AB" w:rsidP="001C3C4D">
            <w:pPr>
              <w:spacing w:after="0"/>
              <w:jc w:val="right"/>
              <w:rPr>
                <w:sz w:val="16"/>
                <w:szCs w:val="16"/>
              </w:rPr>
            </w:pPr>
            <w:r w:rsidRPr="001E60E3">
              <w:rPr>
                <w:sz w:val="16"/>
                <w:szCs w:val="16"/>
              </w:rPr>
              <w:t>1.107</w:t>
            </w:r>
          </w:p>
        </w:tc>
        <w:tc>
          <w:tcPr>
            <w:tcW w:w="599" w:type="dxa"/>
            <w:tcBorders>
              <w:top w:val="nil"/>
              <w:left w:val="nil"/>
              <w:bottom w:val="nil"/>
              <w:right w:val="nil"/>
            </w:tcBorders>
            <w:shd w:val="clear" w:color="auto" w:fill="auto"/>
            <w:noWrap/>
          </w:tcPr>
          <w:p w14:paraId="317BF9D2" w14:textId="77777777" w:rsidR="00B178AB" w:rsidRPr="00251C76" w:rsidRDefault="00B178AB" w:rsidP="001C3C4D">
            <w:pPr>
              <w:spacing w:after="0"/>
              <w:jc w:val="right"/>
              <w:rPr>
                <w:sz w:val="16"/>
                <w:szCs w:val="16"/>
              </w:rPr>
            </w:pPr>
            <w:r w:rsidRPr="001E60E3">
              <w:rPr>
                <w:sz w:val="16"/>
                <w:szCs w:val="16"/>
              </w:rPr>
              <w:t>1.231</w:t>
            </w:r>
          </w:p>
        </w:tc>
        <w:tc>
          <w:tcPr>
            <w:tcW w:w="598" w:type="dxa"/>
            <w:tcBorders>
              <w:top w:val="nil"/>
              <w:left w:val="nil"/>
              <w:bottom w:val="nil"/>
              <w:right w:val="nil"/>
            </w:tcBorders>
            <w:shd w:val="clear" w:color="auto" w:fill="auto"/>
            <w:noWrap/>
          </w:tcPr>
          <w:p w14:paraId="7C2BBAB0" w14:textId="77777777" w:rsidR="00B178AB" w:rsidRPr="00251C76" w:rsidRDefault="00B178AB" w:rsidP="001C3C4D">
            <w:pPr>
              <w:spacing w:after="0"/>
              <w:jc w:val="right"/>
              <w:rPr>
                <w:sz w:val="16"/>
                <w:szCs w:val="16"/>
              </w:rPr>
            </w:pPr>
            <w:r w:rsidRPr="001E60E3">
              <w:rPr>
                <w:sz w:val="16"/>
                <w:szCs w:val="16"/>
              </w:rPr>
              <w:t>1.354</w:t>
            </w:r>
          </w:p>
        </w:tc>
        <w:tc>
          <w:tcPr>
            <w:tcW w:w="599" w:type="dxa"/>
            <w:tcBorders>
              <w:top w:val="nil"/>
              <w:left w:val="nil"/>
              <w:bottom w:val="nil"/>
              <w:right w:val="nil"/>
            </w:tcBorders>
            <w:shd w:val="clear" w:color="auto" w:fill="auto"/>
            <w:noWrap/>
          </w:tcPr>
          <w:p w14:paraId="34A5E421" w14:textId="77777777" w:rsidR="00B178AB" w:rsidRPr="00251C76" w:rsidRDefault="00B178AB" w:rsidP="001C3C4D">
            <w:pPr>
              <w:spacing w:after="0"/>
              <w:jc w:val="right"/>
              <w:rPr>
                <w:sz w:val="16"/>
                <w:szCs w:val="16"/>
              </w:rPr>
            </w:pPr>
            <w:r w:rsidRPr="001E60E3">
              <w:rPr>
                <w:sz w:val="16"/>
                <w:szCs w:val="16"/>
              </w:rPr>
              <w:t>1.512</w:t>
            </w:r>
          </w:p>
        </w:tc>
        <w:tc>
          <w:tcPr>
            <w:tcW w:w="598" w:type="dxa"/>
            <w:tcBorders>
              <w:top w:val="nil"/>
              <w:left w:val="nil"/>
              <w:bottom w:val="nil"/>
              <w:right w:val="nil"/>
            </w:tcBorders>
            <w:shd w:val="clear" w:color="auto" w:fill="auto"/>
            <w:noWrap/>
          </w:tcPr>
          <w:p w14:paraId="5B2D98EF" w14:textId="77777777" w:rsidR="00B178AB" w:rsidRPr="00251C76" w:rsidRDefault="00B178AB" w:rsidP="001C3C4D">
            <w:pPr>
              <w:spacing w:after="0"/>
              <w:jc w:val="right"/>
              <w:rPr>
                <w:sz w:val="16"/>
                <w:szCs w:val="16"/>
              </w:rPr>
            </w:pPr>
            <w:r w:rsidRPr="001E60E3">
              <w:rPr>
                <w:sz w:val="16"/>
                <w:szCs w:val="16"/>
              </w:rPr>
              <w:t>1.608</w:t>
            </w:r>
          </w:p>
        </w:tc>
        <w:tc>
          <w:tcPr>
            <w:tcW w:w="599" w:type="dxa"/>
            <w:tcBorders>
              <w:top w:val="nil"/>
              <w:left w:val="nil"/>
              <w:bottom w:val="nil"/>
              <w:right w:val="nil"/>
            </w:tcBorders>
            <w:shd w:val="clear" w:color="auto" w:fill="auto"/>
            <w:noWrap/>
          </w:tcPr>
          <w:p w14:paraId="7F50E595" w14:textId="77777777" w:rsidR="00B178AB" w:rsidRPr="00251C76" w:rsidRDefault="00B178AB" w:rsidP="001C3C4D">
            <w:pPr>
              <w:spacing w:after="0"/>
              <w:jc w:val="right"/>
              <w:rPr>
                <w:sz w:val="16"/>
                <w:szCs w:val="16"/>
              </w:rPr>
            </w:pPr>
            <w:r w:rsidRPr="001E60E3">
              <w:rPr>
                <w:sz w:val="16"/>
                <w:szCs w:val="16"/>
              </w:rPr>
              <w:t>1.644</w:t>
            </w:r>
          </w:p>
        </w:tc>
        <w:tc>
          <w:tcPr>
            <w:tcW w:w="598" w:type="dxa"/>
            <w:tcBorders>
              <w:top w:val="nil"/>
              <w:left w:val="nil"/>
              <w:bottom w:val="nil"/>
              <w:right w:val="nil"/>
            </w:tcBorders>
            <w:shd w:val="clear" w:color="auto" w:fill="auto"/>
            <w:noWrap/>
          </w:tcPr>
          <w:p w14:paraId="5D848062" w14:textId="77777777" w:rsidR="00B178AB" w:rsidRPr="00251C76" w:rsidRDefault="00B178AB" w:rsidP="001C3C4D">
            <w:pPr>
              <w:spacing w:after="0"/>
              <w:jc w:val="right"/>
              <w:rPr>
                <w:sz w:val="16"/>
                <w:szCs w:val="16"/>
              </w:rPr>
            </w:pPr>
            <w:r w:rsidRPr="001E60E3">
              <w:rPr>
                <w:sz w:val="16"/>
                <w:szCs w:val="16"/>
              </w:rPr>
              <w:t>1.666</w:t>
            </w:r>
          </w:p>
        </w:tc>
        <w:tc>
          <w:tcPr>
            <w:tcW w:w="599" w:type="dxa"/>
            <w:tcBorders>
              <w:top w:val="nil"/>
              <w:left w:val="nil"/>
              <w:bottom w:val="nil"/>
              <w:right w:val="nil"/>
            </w:tcBorders>
            <w:shd w:val="clear" w:color="auto" w:fill="auto"/>
            <w:noWrap/>
          </w:tcPr>
          <w:p w14:paraId="3F3E2829" w14:textId="77777777" w:rsidR="00B178AB" w:rsidRPr="00251C76" w:rsidRDefault="00B178AB" w:rsidP="001C3C4D">
            <w:pPr>
              <w:spacing w:after="0"/>
              <w:jc w:val="right"/>
              <w:rPr>
                <w:sz w:val="16"/>
                <w:szCs w:val="16"/>
              </w:rPr>
            </w:pPr>
            <w:r w:rsidRPr="001E60E3">
              <w:rPr>
                <w:sz w:val="16"/>
                <w:szCs w:val="16"/>
              </w:rPr>
              <w:t>1.636</w:t>
            </w:r>
          </w:p>
        </w:tc>
        <w:tc>
          <w:tcPr>
            <w:tcW w:w="598" w:type="dxa"/>
            <w:tcBorders>
              <w:top w:val="nil"/>
              <w:left w:val="nil"/>
              <w:bottom w:val="nil"/>
              <w:right w:val="nil"/>
            </w:tcBorders>
            <w:shd w:val="clear" w:color="auto" w:fill="auto"/>
            <w:noWrap/>
          </w:tcPr>
          <w:p w14:paraId="4E9790B3" w14:textId="77777777" w:rsidR="00B178AB" w:rsidRPr="00251C76" w:rsidRDefault="00B178AB" w:rsidP="001C3C4D">
            <w:pPr>
              <w:spacing w:after="0"/>
              <w:jc w:val="right"/>
              <w:rPr>
                <w:sz w:val="16"/>
                <w:szCs w:val="16"/>
              </w:rPr>
            </w:pPr>
            <w:r w:rsidRPr="001E60E3">
              <w:rPr>
                <w:sz w:val="16"/>
                <w:szCs w:val="16"/>
              </w:rPr>
              <w:t>1.578</w:t>
            </w:r>
          </w:p>
        </w:tc>
        <w:tc>
          <w:tcPr>
            <w:tcW w:w="599" w:type="dxa"/>
            <w:tcBorders>
              <w:top w:val="nil"/>
              <w:left w:val="nil"/>
              <w:bottom w:val="nil"/>
              <w:right w:val="nil"/>
            </w:tcBorders>
            <w:shd w:val="clear" w:color="auto" w:fill="auto"/>
            <w:noWrap/>
          </w:tcPr>
          <w:p w14:paraId="2796FAC5" w14:textId="77777777" w:rsidR="00B178AB" w:rsidRPr="00251C76" w:rsidRDefault="00B178AB" w:rsidP="001C3C4D">
            <w:pPr>
              <w:spacing w:after="0"/>
              <w:jc w:val="right"/>
              <w:rPr>
                <w:sz w:val="16"/>
                <w:szCs w:val="16"/>
              </w:rPr>
            </w:pPr>
            <w:r w:rsidRPr="001E60E3">
              <w:rPr>
                <w:sz w:val="16"/>
                <w:szCs w:val="16"/>
              </w:rPr>
              <w:t>1.554</w:t>
            </w:r>
          </w:p>
        </w:tc>
      </w:tr>
      <w:tr w:rsidR="00B178AB" w:rsidRPr="001A273C" w14:paraId="0667EC66" w14:textId="77777777" w:rsidTr="00AE5AC6">
        <w:tblPrEx>
          <w:tblW w:w="9576" w:type="dxa"/>
          <w:tblLayout w:type="fixed"/>
          <w:tblLook w:val="0000" w:firstRow="0" w:lastRow="0" w:firstColumn="0" w:lastColumn="0" w:noHBand="0" w:noVBand="0"/>
          <w:tblPrExChange w:id="1072" w:author="Steve Barbeaux" w:date="2022-10-09T19:04:00Z">
            <w:tblPrEx>
              <w:tblW w:w="9576" w:type="dxa"/>
              <w:tblLayout w:type="fixed"/>
              <w:tblLook w:val="0000" w:firstRow="0" w:lastRow="0" w:firstColumn="0" w:lastColumn="0" w:noHBand="0" w:noVBand="0"/>
            </w:tblPrEx>
          </w:tblPrExChange>
        </w:tblPrEx>
        <w:trPr>
          <w:trHeight w:val="255"/>
          <w:trPrChange w:id="1073" w:author="Steve Barbeaux" w:date="2022-10-09T19:04:00Z">
            <w:trPr>
              <w:trHeight w:val="255"/>
            </w:trPr>
          </w:trPrChange>
        </w:trPr>
        <w:tc>
          <w:tcPr>
            <w:tcW w:w="598" w:type="dxa"/>
            <w:tcBorders>
              <w:top w:val="nil"/>
              <w:left w:val="nil"/>
              <w:bottom w:val="nil"/>
              <w:right w:val="nil"/>
            </w:tcBorders>
            <w:shd w:val="clear" w:color="auto" w:fill="auto"/>
            <w:noWrap/>
            <w:tcPrChange w:id="1074" w:author="Steve Barbeaux" w:date="2022-10-09T19:04:00Z">
              <w:tcPr>
                <w:tcW w:w="598" w:type="dxa"/>
                <w:tcBorders>
                  <w:top w:val="nil"/>
                  <w:left w:val="nil"/>
                  <w:bottom w:val="single" w:sz="4" w:space="0" w:color="auto"/>
                  <w:right w:val="nil"/>
                </w:tcBorders>
                <w:shd w:val="clear" w:color="auto" w:fill="auto"/>
                <w:noWrap/>
              </w:tcPr>
            </w:tcPrChange>
          </w:tcPr>
          <w:p w14:paraId="53FF683D" w14:textId="77777777" w:rsidR="00B178AB" w:rsidRDefault="00B178AB" w:rsidP="001C3C4D">
            <w:pPr>
              <w:spacing w:after="0"/>
              <w:jc w:val="center"/>
              <w:rPr>
                <w:sz w:val="16"/>
                <w:szCs w:val="16"/>
              </w:rPr>
            </w:pPr>
            <w:r>
              <w:rPr>
                <w:sz w:val="16"/>
                <w:szCs w:val="16"/>
              </w:rPr>
              <w:t>2020</w:t>
            </w:r>
          </w:p>
        </w:tc>
        <w:tc>
          <w:tcPr>
            <w:tcW w:w="599" w:type="dxa"/>
            <w:tcBorders>
              <w:top w:val="nil"/>
              <w:left w:val="nil"/>
              <w:bottom w:val="nil"/>
              <w:right w:val="nil"/>
            </w:tcBorders>
            <w:tcPrChange w:id="1075" w:author="Steve Barbeaux" w:date="2022-10-09T19:04:00Z">
              <w:tcPr>
                <w:tcW w:w="599" w:type="dxa"/>
                <w:tcBorders>
                  <w:top w:val="nil"/>
                  <w:left w:val="nil"/>
                  <w:bottom w:val="single" w:sz="4" w:space="0" w:color="auto"/>
                  <w:right w:val="nil"/>
                </w:tcBorders>
              </w:tcPr>
            </w:tcPrChange>
          </w:tcPr>
          <w:p w14:paraId="084ED643" w14:textId="77777777" w:rsidR="00B178AB" w:rsidRPr="0092743E" w:rsidRDefault="00B178AB" w:rsidP="001C3C4D">
            <w:pPr>
              <w:spacing w:after="0"/>
              <w:jc w:val="right"/>
              <w:rPr>
                <w:sz w:val="16"/>
                <w:szCs w:val="16"/>
              </w:rPr>
            </w:pPr>
            <w:r w:rsidRPr="001E60E3">
              <w:rPr>
                <w:sz w:val="16"/>
                <w:szCs w:val="16"/>
              </w:rPr>
              <w:t>0.041</w:t>
            </w:r>
          </w:p>
        </w:tc>
        <w:tc>
          <w:tcPr>
            <w:tcW w:w="598" w:type="dxa"/>
            <w:tcBorders>
              <w:top w:val="nil"/>
              <w:left w:val="nil"/>
              <w:bottom w:val="nil"/>
              <w:right w:val="nil"/>
            </w:tcBorders>
            <w:shd w:val="clear" w:color="auto" w:fill="auto"/>
            <w:noWrap/>
            <w:tcPrChange w:id="1076" w:author="Steve Barbeaux" w:date="2022-10-09T19:04:00Z">
              <w:tcPr>
                <w:tcW w:w="598" w:type="dxa"/>
                <w:tcBorders>
                  <w:top w:val="nil"/>
                  <w:left w:val="nil"/>
                  <w:bottom w:val="single" w:sz="4" w:space="0" w:color="auto"/>
                  <w:right w:val="nil"/>
                </w:tcBorders>
                <w:shd w:val="clear" w:color="auto" w:fill="auto"/>
                <w:noWrap/>
              </w:tcPr>
            </w:tcPrChange>
          </w:tcPr>
          <w:p w14:paraId="537E839B" w14:textId="77777777" w:rsidR="00B178AB" w:rsidRPr="0092743E" w:rsidRDefault="00B178AB" w:rsidP="001C3C4D">
            <w:pPr>
              <w:spacing w:after="0"/>
              <w:jc w:val="right"/>
              <w:rPr>
                <w:sz w:val="16"/>
                <w:szCs w:val="16"/>
              </w:rPr>
            </w:pPr>
            <w:r w:rsidRPr="001E60E3">
              <w:rPr>
                <w:sz w:val="16"/>
                <w:szCs w:val="16"/>
              </w:rPr>
              <w:t>0.189</w:t>
            </w:r>
          </w:p>
        </w:tc>
        <w:tc>
          <w:tcPr>
            <w:tcW w:w="599" w:type="dxa"/>
            <w:tcBorders>
              <w:top w:val="nil"/>
              <w:left w:val="nil"/>
              <w:bottom w:val="nil"/>
              <w:right w:val="nil"/>
            </w:tcBorders>
            <w:shd w:val="clear" w:color="auto" w:fill="auto"/>
            <w:noWrap/>
            <w:tcPrChange w:id="1077" w:author="Steve Barbeaux" w:date="2022-10-09T19:04:00Z">
              <w:tcPr>
                <w:tcW w:w="599" w:type="dxa"/>
                <w:tcBorders>
                  <w:top w:val="nil"/>
                  <w:left w:val="nil"/>
                  <w:bottom w:val="single" w:sz="4" w:space="0" w:color="auto"/>
                  <w:right w:val="nil"/>
                </w:tcBorders>
                <w:shd w:val="clear" w:color="auto" w:fill="auto"/>
                <w:noWrap/>
              </w:tcPr>
            </w:tcPrChange>
          </w:tcPr>
          <w:p w14:paraId="378BC526" w14:textId="77777777" w:rsidR="00B178AB" w:rsidRPr="0092743E" w:rsidRDefault="00B178AB" w:rsidP="001C3C4D">
            <w:pPr>
              <w:spacing w:after="0"/>
              <w:jc w:val="right"/>
              <w:rPr>
                <w:sz w:val="16"/>
                <w:szCs w:val="16"/>
              </w:rPr>
            </w:pPr>
            <w:r w:rsidRPr="001E60E3">
              <w:rPr>
                <w:sz w:val="16"/>
                <w:szCs w:val="16"/>
              </w:rPr>
              <w:t>0.481</w:t>
            </w:r>
          </w:p>
        </w:tc>
        <w:tc>
          <w:tcPr>
            <w:tcW w:w="598" w:type="dxa"/>
            <w:tcBorders>
              <w:top w:val="nil"/>
              <w:left w:val="nil"/>
              <w:bottom w:val="nil"/>
              <w:right w:val="nil"/>
            </w:tcBorders>
            <w:shd w:val="clear" w:color="auto" w:fill="auto"/>
            <w:noWrap/>
            <w:tcPrChange w:id="1078" w:author="Steve Barbeaux" w:date="2022-10-09T19:04:00Z">
              <w:tcPr>
                <w:tcW w:w="598" w:type="dxa"/>
                <w:tcBorders>
                  <w:top w:val="nil"/>
                  <w:left w:val="nil"/>
                  <w:bottom w:val="single" w:sz="4" w:space="0" w:color="auto"/>
                  <w:right w:val="nil"/>
                </w:tcBorders>
                <w:shd w:val="clear" w:color="auto" w:fill="auto"/>
                <w:noWrap/>
              </w:tcPr>
            </w:tcPrChange>
          </w:tcPr>
          <w:p w14:paraId="0817159B" w14:textId="77777777" w:rsidR="00B178AB" w:rsidRPr="0092743E" w:rsidRDefault="00B178AB" w:rsidP="001C3C4D">
            <w:pPr>
              <w:spacing w:after="0"/>
              <w:jc w:val="right"/>
              <w:rPr>
                <w:sz w:val="16"/>
                <w:szCs w:val="16"/>
              </w:rPr>
            </w:pPr>
            <w:r w:rsidRPr="001E60E3">
              <w:rPr>
                <w:sz w:val="16"/>
                <w:szCs w:val="16"/>
              </w:rPr>
              <w:t>0.716</w:t>
            </w:r>
          </w:p>
        </w:tc>
        <w:tc>
          <w:tcPr>
            <w:tcW w:w="599" w:type="dxa"/>
            <w:tcBorders>
              <w:top w:val="nil"/>
              <w:left w:val="nil"/>
              <w:bottom w:val="nil"/>
              <w:right w:val="nil"/>
            </w:tcBorders>
            <w:shd w:val="clear" w:color="auto" w:fill="auto"/>
            <w:noWrap/>
            <w:tcPrChange w:id="1079" w:author="Steve Barbeaux" w:date="2022-10-09T19:04:00Z">
              <w:tcPr>
                <w:tcW w:w="599" w:type="dxa"/>
                <w:tcBorders>
                  <w:top w:val="nil"/>
                  <w:left w:val="nil"/>
                  <w:bottom w:val="single" w:sz="4" w:space="0" w:color="auto"/>
                  <w:right w:val="nil"/>
                </w:tcBorders>
                <w:shd w:val="clear" w:color="auto" w:fill="auto"/>
                <w:noWrap/>
              </w:tcPr>
            </w:tcPrChange>
          </w:tcPr>
          <w:p w14:paraId="78A483C4" w14:textId="77777777" w:rsidR="00B178AB" w:rsidRPr="0092743E" w:rsidRDefault="00B178AB" w:rsidP="001C3C4D">
            <w:pPr>
              <w:spacing w:after="0"/>
              <w:jc w:val="right"/>
              <w:rPr>
                <w:sz w:val="16"/>
                <w:szCs w:val="16"/>
              </w:rPr>
            </w:pPr>
            <w:r w:rsidRPr="001E60E3">
              <w:rPr>
                <w:sz w:val="16"/>
                <w:szCs w:val="16"/>
              </w:rPr>
              <w:t>0.913</w:t>
            </w:r>
          </w:p>
        </w:tc>
        <w:tc>
          <w:tcPr>
            <w:tcW w:w="598" w:type="dxa"/>
            <w:tcBorders>
              <w:top w:val="nil"/>
              <w:left w:val="nil"/>
              <w:bottom w:val="nil"/>
              <w:right w:val="nil"/>
            </w:tcBorders>
            <w:shd w:val="clear" w:color="auto" w:fill="auto"/>
            <w:noWrap/>
            <w:tcPrChange w:id="1080" w:author="Steve Barbeaux" w:date="2022-10-09T19:04:00Z">
              <w:tcPr>
                <w:tcW w:w="598" w:type="dxa"/>
                <w:tcBorders>
                  <w:top w:val="nil"/>
                  <w:left w:val="nil"/>
                  <w:bottom w:val="single" w:sz="4" w:space="0" w:color="auto"/>
                  <w:right w:val="nil"/>
                </w:tcBorders>
                <w:shd w:val="clear" w:color="auto" w:fill="auto"/>
                <w:noWrap/>
              </w:tcPr>
            </w:tcPrChange>
          </w:tcPr>
          <w:p w14:paraId="5A5FF9B3" w14:textId="77777777" w:rsidR="00B178AB" w:rsidRPr="0092743E" w:rsidRDefault="00B178AB" w:rsidP="001C3C4D">
            <w:pPr>
              <w:spacing w:after="0"/>
              <w:jc w:val="right"/>
              <w:rPr>
                <w:sz w:val="16"/>
                <w:szCs w:val="16"/>
              </w:rPr>
            </w:pPr>
            <w:r w:rsidRPr="001E60E3">
              <w:rPr>
                <w:sz w:val="16"/>
                <w:szCs w:val="16"/>
              </w:rPr>
              <w:t>1.107</w:t>
            </w:r>
          </w:p>
        </w:tc>
        <w:tc>
          <w:tcPr>
            <w:tcW w:w="599" w:type="dxa"/>
            <w:tcBorders>
              <w:top w:val="nil"/>
              <w:left w:val="nil"/>
              <w:bottom w:val="nil"/>
              <w:right w:val="nil"/>
            </w:tcBorders>
            <w:shd w:val="clear" w:color="auto" w:fill="auto"/>
            <w:noWrap/>
            <w:tcPrChange w:id="1081" w:author="Steve Barbeaux" w:date="2022-10-09T19:04:00Z">
              <w:tcPr>
                <w:tcW w:w="599" w:type="dxa"/>
                <w:tcBorders>
                  <w:top w:val="nil"/>
                  <w:left w:val="nil"/>
                  <w:bottom w:val="single" w:sz="4" w:space="0" w:color="auto"/>
                  <w:right w:val="nil"/>
                </w:tcBorders>
                <w:shd w:val="clear" w:color="auto" w:fill="auto"/>
                <w:noWrap/>
              </w:tcPr>
            </w:tcPrChange>
          </w:tcPr>
          <w:p w14:paraId="2EFB3FD7" w14:textId="77777777" w:rsidR="00B178AB" w:rsidRPr="0092743E" w:rsidRDefault="00B178AB" w:rsidP="001C3C4D">
            <w:pPr>
              <w:spacing w:after="0"/>
              <w:jc w:val="right"/>
              <w:rPr>
                <w:sz w:val="16"/>
                <w:szCs w:val="16"/>
              </w:rPr>
            </w:pPr>
            <w:r w:rsidRPr="001E60E3">
              <w:rPr>
                <w:sz w:val="16"/>
                <w:szCs w:val="16"/>
              </w:rPr>
              <w:t>1.231</w:t>
            </w:r>
          </w:p>
        </w:tc>
        <w:tc>
          <w:tcPr>
            <w:tcW w:w="598" w:type="dxa"/>
            <w:tcBorders>
              <w:top w:val="nil"/>
              <w:left w:val="nil"/>
              <w:bottom w:val="nil"/>
              <w:right w:val="nil"/>
            </w:tcBorders>
            <w:shd w:val="clear" w:color="auto" w:fill="auto"/>
            <w:noWrap/>
            <w:tcPrChange w:id="1082" w:author="Steve Barbeaux" w:date="2022-10-09T19:04:00Z">
              <w:tcPr>
                <w:tcW w:w="598" w:type="dxa"/>
                <w:tcBorders>
                  <w:top w:val="nil"/>
                  <w:left w:val="nil"/>
                  <w:bottom w:val="single" w:sz="4" w:space="0" w:color="auto"/>
                  <w:right w:val="nil"/>
                </w:tcBorders>
                <w:shd w:val="clear" w:color="auto" w:fill="auto"/>
                <w:noWrap/>
              </w:tcPr>
            </w:tcPrChange>
          </w:tcPr>
          <w:p w14:paraId="77CCDF96" w14:textId="77777777" w:rsidR="00B178AB" w:rsidRPr="0092743E" w:rsidRDefault="00B178AB" w:rsidP="001C3C4D">
            <w:pPr>
              <w:spacing w:after="0"/>
              <w:jc w:val="right"/>
              <w:rPr>
                <w:sz w:val="16"/>
                <w:szCs w:val="16"/>
              </w:rPr>
            </w:pPr>
            <w:r w:rsidRPr="001E60E3">
              <w:rPr>
                <w:sz w:val="16"/>
                <w:szCs w:val="16"/>
              </w:rPr>
              <w:t>1.354</w:t>
            </w:r>
          </w:p>
        </w:tc>
        <w:tc>
          <w:tcPr>
            <w:tcW w:w="599" w:type="dxa"/>
            <w:tcBorders>
              <w:top w:val="nil"/>
              <w:left w:val="nil"/>
              <w:bottom w:val="nil"/>
              <w:right w:val="nil"/>
            </w:tcBorders>
            <w:shd w:val="clear" w:color="auto" w:fill="auto"/>
            <w:noWrap/>
            <w:tcPrChange w:id="1083" w:author="Steve Barbeaux" w:date="2022-10-09T19:04:00Z">
              <w:tcPr>
                <w:tcW w:w="599" w:type="dxa"/>
                <w:tcBorders>
                  <w:top w:val="nil"/>
                  <w:left w:val="nil"/>
                  <w:bottom w:val="single" w:sz="4" w:space="0" w:color="auto"/>
                  <w:right w:val="nil"/>
                </w:tcBorders>
                <w:shd w:val="clear" w:color="auto" w:fill="auto"/>
                <w:noWrap/>
              </w:tcPr>
            </w:tcPrChange>
          </w:tcPr>
          <w:p w14:paraId="09AA7E73" w14:textId="77777777" w:rsidR="00B178AB" w:rsidRPr="0092743E" w:rsidRDefault="00B178AB" w:rsidP="001C3C4D">
            <w:pPr>
              <w:spacing w:after="0"/>
              <w:jc w:val="right"/>
              <w:rPr>
                <w:sz w:val="16"/>
                <w:szCs w:val="16"/>
              </w:rPr>
            </w:pPr>
            <w:r w:rsidRPr="001E60E3">
              <w:rPr>
                <w:sz w:val="16"/>
                <w:szCs w:val="16"/>
              </w:rPr>
              <w:t>1.512</w:t>
            </w:r>
          </w:p>
        </w:tc>
        <w:tc>
          <w:tcPr>
            <w:tcW w:w="598" w:type="dxa"/>
            <w:tcBorders>
              <w:top w:val="nil"/>
              <w:left w:val="nil"/>
              <w:bottom w:val="nil"/>
              <w:right w:val="nil"/>
            </w:tcBorders>
            <w:shd w:val="clear" w:color="auto" w:fill="auto"/>
            <w:noWrap/>
            <w:tcPrChange w:id="1084" w:author="Steve Barbeaux" w:date="2022-10-09T19:04:00Z">
              <w:tcPr>
                <w:tcW w:w="598" w:type="dxa"/>
                <w:tcBorders>
                  <w:top w:val="nil"/>
                  <w:left w:val="nil"/>
                  <w:bottom w:val="single" w:sz="4" w:space="0" w:color="auto"/>
                  <w:right w:val="nil"/>
                </w:tcBorders>
                <w:shd w:val="clear" w:color="auto" w:fill="auto"/>
                <w:noWrap/>
              </w:tcPr>
            </w:tcPrChange>
          </w:tcPr>
          <w:p w14:paraId="6CC1A61D" w14:textId="77777777" w:rsidR="00B178AB" w:rsidRPr="0092743E" w:rsidRDefault="00B178AB" w:rsidP="001C3C4D">
            <w:pPr>
              <w:spacing w:after="0"/>
              <w:jc w:val="right"/>
              <w:rPr>
                <w:sz w:val="16"/>
                <w:szCs w:val="16"/>
              </w:rPr>
            </w:pPr>
            <w:r w:rsidRPr="001E60E3">
              <w:rPr>
                <w:sz w:val="16"/>
                <w:szCs w:val="16"/>
              </w:rPr>
              <w:t>1.608</w:t>
            </w:r>
          </w:p>
        </w:tc>
        <w:tc>
          <w:tcPr>
            <w:tcW w:w="599" w:type="dxa"/>
            <w:tcBorders>
              <w:top w:val="nil"/>
              <w:left w:val="nil"/>
              <w:bottom w:val="nil"/>
              <w:right w:val="nil"/>
            </w:tcBorders>
            <w:shd w:val="clear" w:color="auto" w:fill="auto"/>
            <w:noWrap/>
            <w:tcPrChange w:id="1085" w:author="Steve Barbeaux" w:date="2022-10-09T19:04:00Z">
              <w:tcPr>
                <w:tcW w:w="599" w:type="dxa"/>
                <w:tcBorders>
                  <w:top w:val="nil"/>
                  <w:left w:val="nil"/>
                  <w:bottom w:val="single" w:sz="4" w:space="0" w:color="auto"/>
                  <w:right w:val="nil"/>
                </w:tcBorders>
                <w:shd w:val="clear" w:color="auto" w:fill="auto"/>
                <w:noWrap/>
              </w:tcPr>
            </w:tcPrChange>
          </w:tcPr>
          <w:p w14:paraId="5C0EAA68" w14:textId="77777777" w:rsidR="00B178AB" w:rsidRPr="0092743E" w:rsidRDefault="00B178AB" w:rsidP="001C3C4D">
            <w:pPr>
              <w:spacing w:after="0"/>
              <w:jc w:val="right"/>
              <w:rPr>
                <w:sz w:val="16"/>
                <w:szCs w:val="16"/>
              </w:rPr>
            </w:pPr>
            <w:r w:rsidRPr="001E60E3">
              <w:rPr>
                <w:sz w:val="16"/>
                <w:szCs w:val="16"/>
              </w:rPr>
              <w:t>1.644</w:t>
            </w:r>
          </w:p>
        </w:tc>
        <w:tc>
          <w:tcPr>
            <w:tcW w:w="598" w:type="dxa"/>
            <w:tcBorders>
              <w:top w:val="nil"/>
              <w:left w:val="nil"/>
              <w:bottom w:val="nil"/>
              <w:right w:val="nil"/>
            </w:tcBorders>
            <w:shd w:val="clear" w:color="auto" w:fill="auto"/>
            <w:noWrap/>
            <w:tcPrChange w:id="1086" w:author="Steve Barbeaux" w:date="2022-10-09T19:04:00Z">
              <w:tcPr>
                <w:tcW w:w="598" w:type="dxa"/>
                <w:tcBorders>
                  <w:top w:val="nil"/>
                  <w:left w:val="nil"/>
                  <w:bottom w:val="single" w:sz="4" w:space="0" w:color="auto"/>
                  <w:right w:val="nil"/>
                </w:tcBorders>
                <w:shd w:val="clear" w:color="auto" w:fill="auto"/>
                <w:noWrap/>
              </w:tcPr>
            </w:tcPrChange>
          </w:tcPr>
          <w:p w14:paraId="39AC4BFF" w14:textId="77777777" w:rsidR="00B178AB" w:rsidRPr="0092743E" w:rsidRDefault="00B178AB" w:rsidP="001C3C4D">
            <w:pPr>
              <w:spacing w:after="0"/>
              <w:jc w:val="right"/>
              <w:rPr>
                <w:sz w:val="16"/>
                <w:szCs w:val="16"/>
              </w:rPr>
            </w:pPr>
            <w:r w:rsidRPr="001E60E3">
              <w:rPr>
                <w:sz w:val="16"/>
                <w:szCs w:val="16"/>
              </w:rPr>
              <w:t>1.666</w:t>
            </w:r>
          </w:p>
        </w:tc>
        <w:tc>
          <w:tcPr>
            <w:tcW w:w="599" w:type="dxa"/>
            <w:tcBorders>
              <w:top w:val="nil"/>
              <w:left w:val="nil"/>
              <w:bottom w:val="nil"/>
              <w:right w:val="nil"/>
            </w:tcBorders>
            <w:shd w:val="clear" w:color="auto" w:fill="auto"/>
            <w:noWrap/>
            <w:tcPrChange w:id="1087" w:author="Steve Barbeaux" w:date="2022-10-09T19:04:00Z">
              <w:tcPr>
                <w:tcW w:w="599" w:type="dxa"/>
                <w:tcBorders>
                  <w:top w:val="nil"/>
                  <w:left w:val="nil"/>
                  <w:bottom w:val="single" w:sz="4" w:space="0" w:color="auto"/>
                  <w:right w:val="nil"/>
                </w:tcBorders>
                <w:shd w:val="clear" w:color="auto" w:fill="auto"/>
                <w:noWrap/>
              </w:tcPr>
            </w:tcPrChange>
          </w:tcPr>
          <w:p w14:paraId="21EC44EA" w14:textId="77777777" w:rsidR="00B178AB" w:rsidRPr="0092743E" w:rsidRDefault="00B178AB" w:rsidP="001C3C4D">
            <w:pPr>
              <w:spacing w:after="0"/>
              <w:jc w:val="right"/>
              <w:rPr>
                <w:sz w:val="16"/>
                <w:szCs w:val="16"/>
              </w:rPr>
            </w:pPr>
            <w:r w:rsidRPr="001E60E3">
              <w:rPr>
                <w:sz w:val="16"/>
                <w:szCs w:val="16"/>
              </w:rPr>
              <w:t>1.636</w:t>
            </w:r>
          </w:p>
        </w:tc>
        <w:tc>
          <w:tcPr>
            <w:tcW w:w="598" w:type="dxa"/>
            <w:tcBorders>
              <w:top w:val="nil"/>
              <w:left w:val="nil"/>
              <w:bottom w:val="nil"/>
              <w:right w:val="nil"/>
            </w:tcBorders>
            <w:shd w:val="clear" w:color="auto" w:fill="auto"/>
            <w:noWrap/>
            <w:tcPrChange w:id="1088" w:author="Steve Barbeaux" w:date="2022-10-09T19:04:00Z">
              <w:tcPr>
                <w:tcW w:w="598" w:type="dxa"/>
                <w:tcBorders>
                  <w:top w:val="nil"/>
                  <w:left w:val="nil"/>
                  <w:bottom w:val="single" w:sz="4" w:space="0" w:color="auto"/>
                  <w:right w:val="nil"/>
                </w:tcBorders>
                <w:shd w:val="clear" w:color="auto" w:fill="auto"/>
                <w:noWrap/>
              </w:tcPr>
            </w:tcPrChange>
          </w:tcPr>
          <w:p w14:paraId="001C7F3B" w14:textId="77777777" w:rsidR="00B178AB" w:rsidRPr="0092743E" w:rsidRDefault="00B178AB" w:rsidP="001C3C4D">
            <w:pPr>
              <w:spacing w:after="0"/>
              <w:jc w:val="right"/>
              <w:rPr>
                <w:sz w:val="16"/>
                <w:szCs w:val="16"/>
              </w:rPr>
            </w:pPr>
            <w:r w:rsidRPr="001E60E3">
              <w:rPr>
                <w:sz w:val="16"/>
                <w:szCs w:val="16"/>
              </w:rPr>
              <w:t>1.578</w:t>
            </w:r>
          </w:p>
        </w:tc>
        <w:tc>
          <w:tcPr>
            <w:tcW w:w="599" w:type="dxa"/>
            <w:tcBorders>
              <w:top w:val="nil"/>
              <w:left w:val="nil"/>
              <w:bottom w:val="nil"/>
              <w:right w:val="nil"/>
            </w:tcBorders>
            <w:shd w:val="clear" w:color="auto" w:fill="auto"/>
            <w:noWrap/>
            <w:tcPrChange w:id="1089" w:author="Steve Barbeaux" w:date="2022-10-09T19:04:00Z">
              <w:tcPr>
                <w:tcW w:w="599" w:type="dxa"/>
                <w:tcBorders>
                  <w:top w:val="nil"/>
                  <w:left w:val="nil"/>
                  <w:bottom w:val="single" w:sz="4" w:space="0" w:color="auto"/>
                  <w:right w:val="nil"/>
                </w:tcBorders>
                <w:shd w:val="clear" w:color="auto" w:fill="auto"/>
                <w:noWrap/>
              </w:tcPr>
            </w:tcPrChange>
          </w:tcPr>
          <w:p w14:paraId="6049B314" w14:textId="77777777" w:rsidR="00B178AB" w:rsidRPr="0092743E" w:rsidRDefault="00B178AB" w:rsidP="001C3C4D">
            <w:pPr>
              <w:spacing w:after="0"/>
              <w:jc w:val="right"/>
              <w:rPr>
                <w:sz w:val="16"/>
                <w:szCs w:val="16"/>
              </w:rPr>
            </w:pPr>
            <w:r w:rsidRPr="001E60E3">
              <w:rPr>
                <w:sz w:val="16"/>
                <w:szCs w:val="16"/>
              </w:rPr>
              <w:t>1.554</w:t>
            </w:r>
          </w:p>
        </w:tc>
      </w:tr>
      <w:tr w:rsidR="00AE5AC6" w:rsidRPr="001A273C" w14:paraId="2F14735E" w14:textId="77777777" w:rsidTr="00AE5AC6">
        <w:tblPrEx>
          <w:tblW w:w="9576" w:type="dxa"/>
          <w:tblLayout w:type="fixed"/>
          <w:tblLook w:val="0000" w:firstRow="0" w:lastRow="0" w:firstColumn="0" w:lastColumn="0" w:noHBand="0" w:noVBand="0"/>
          <w:tblPrExChange w:id="1090" w:author="Steve Barbeaux" w:date="2022-10-09T19:04:00Z">
            <w:tblPrEx>
              <w:tblW w:w="9576" w:type="dxa"/>
              <w:tblLayout w:type="fixed"/>
              <w:tblLook w:val="0000" w:firstRow="0" w:lastRow="0" w:firstColumn="0" w:lastColumn="0" w:noHBand="0" w:noVBand="0"/>
            </w:tblPrEx>
          </w:tblPrExChange>
        </w:tblPrEx>
        <w:trPr>
          <w:trHeight w:val="255"/>
          <w:ins w:id="1091" w:author="Steve Barbeaux" w:date="2022-10-09T19:04:00Z"/>
          <w:trPrChange w:id="1092" w:author="Steve Barbeaux" w:date="2022-10-09T19:04:00Z">
            <w:trPr>
              <w:trHeight w:val="255"/>
            </w:trPr>
          </w:trPrChange>
        </w:trPr>
        <w:tc>
          <w:tcPr>
            <w:tcW w:w="598" w:type="dxa"/>
            <w:tcBorders>
              <w:top w:val="nil"/>
              <w:left w:val="nil"/>
              <w:bottom w:val="nil"/>
              <w:right w:val="nil"/>
            </w:tcBorders>
            <w:shd w:val="clear" w:color="auto" w:fill="auto"/>
            <w:noWrap/>
            <w:tcPrChange w:id="1093" w:author="Steve Barbeaux" w:date="2022-10-09T19:04:00Z">
              <w:tcPr>
                <w:tcW w:w="598" w:type="dxa"/>
                <w:tcBorders>
                  <w:top w:val="nil"/>
                  <w:left w:val="nil"/>
                  <w:bottom w:val="single" w:sz="4" w:space="0" w:color="auto"/>
                  <w:right w:val="nil"/>
                </w:tcBorders>
                <w:shd w:val="clear" w:color="auto" w:fill="auto"/>
                <w:noWrap/>
              </w:tcPr>
            </w:tcPrChange>
          </w:tcPr>
          <w:p w14:paraId="5E794D91" w14:textId="2D2CC38C" w:rsidR="00AE5AC6" w:rsidRDefault="00AE5AC6" w:rsidP="00AE5AC6">
            <w:pPr>
              <w:spacing w:after="0"/>
              <w:jc w:val="center"/>
              <w:rPr>
                <w:ins w:id="1094" w:author="Steve Barbeaux" w:date="2022-10-09T19:04:00Z"/>
                <w:sz w:val="16"/>
                <w:szCs w:val="16"/>
              </w:rPr>
            </w:pPr>
            <w:ins w:id="1095" w:author="Steve Barbeaux" w:date="2022-10-09T19:04:00Z">
              <w:r>
                <w:rPr>
                  <w:sz w:val="16"/>
                  <w:szCs w:val="16"/>
                </w:rPr>
                <w:t>2021</w:t>
              </w:r>
            </w:ins>
          </w:p>
        </w:tc>
        <w:tc>
          <w:tcPr>
            <w:tcW w:w="599" w:type="dxa"/>
            <w:tcBorders>
              <w:top w:val="nil"/>
              <w:left w:val="nil"/>
              <w:bottom w:val="nil"/>
              <w:right w:val="nil"/>
            </w:tcBorders>
            <w:tcPrChange w:id="1096" w:author="Steve Barbeaux" w:date="2022-10-09T19:04:00Z">
              <w:tcPr>
                <w:tcW w:w="599" w:type="dxa"/>
                <w:tcBorders>
                  <w:top w:val="nil"/>
                  <w:left w:val="nil"/>
                  <w:bottom w:val="single" w:sz="4" w:space="0" w:color="auto"/>
                  <w:right w:val="nil"/>
                </w:tcBorders>
              </w:tcPr>
            </w:tcPrChange>
          </w:tcPr>
          <w:p w14:paraId="6EA1AA36" w14:textId="0578A375" w:rsidR="00AE5AC6" w:rsidRPr="001E60E3" w:rsidRDefault="00AE5AC6" w:rsidP="00AE5AC6">
            <w:pPr>
              <w:spacing w:after="0"/>
              <w:jc w:val="right"/>
              <w:rPr>
                <w:ins w:id="1097" w:author="Steve Barbeaux" w:date="2022-10-09T19:04:00Z"/>
                <w:sz w:val="16"/>
                <w:szCs w:val="16"/>
              </w:rPr>
            </w:pPr>
            <w:ins w:id="1098" w:author="Steve Barbeaux" w:date="2022-10-09T19:05:00Z">
              <w:r w:rsidRPr="001E60E3">
                <w:rPr>
                  <w:sz w:val="16"/>
                  <w:szCs w:val="16"/>
                </w:rPr>
                <w:t>0.041</w:t>
              </w:r>
            </w:ins>
          </w:p>
        </w:tc>
        <w:tc>
          <w:tcPr>
            <w:tcW w:w="598" w:type="dxa"/>
            <w:tcBorders>
              <w:top w:val="nil"/>
              <w:left w:val="nil"/>
              <w:bottom w:val="nil"/>
              <w:right w:val="nil"/>
            </w:tcBorders>
            <w:shd w:val="clear" w:color="auto" w:fill="auto"/>
            <w:noWrap/>
            <w:tcPrChange w:id="1099" w:author="Steve Barbeaux" w:date="2022-10-09T19:04:00Z">
              <w:tcPr>
                <w:tcW w:w="598" w:type="dxa"/>
                <w:tcBorders>
                  <w:top w:val="nil"/>
                  <w:left w:val="nil"/>
                  <w:bottom w:val="single" w:sz="4" w:space="0" w:color="auto"/>
                  <w:right w:val="nil"/>
                </w:tcBorders>
                <w:shd w:val="clear" w:color="auto" w:fill="auto"/>
                <w:noWrap/>
              </w:tcPr>
            </w:tcPrChange>
          </w:tcPr>
          <w:p w14:paraId="4B0BC118" w14:textId="002362B9" w:rsidR="00AE5AC6" w:rsidRPr="001E60E3" w:rsidRDefault="00AE5AC6" w:rsidP="00AE5AC6">
            <w:pPr>
              <w:spacing w:after="0"/>
              <w:jc w:val="right"/>
              <w:rPr>
                <w:ins w:id="1100" w:author="Steve Barbeaux" w:date="2022-10-09T19:04:00Z"/>
                <w:sz w:val="16"/>
                <w:szCs w:val="16"/>
              </w:rPr>
            </w:pPr>
            <w:ins w:id="1101" w:author="Steve Barbeaux" w:date="2022-10-09T19:05:00Z">
              <w:r w:rsidRPr="001E60E3">
                <w:rPr>
                  <w:sz w:val="16"/>
                  <w:szCs w:val="16"/>
                </w:rPr>
                <w:t>0.189</w:t>
              </w:r>
            </w:ins>
          </w:p>
        </w:tc>
        <w:tc>
          <w:tcPr>
            <w:tcW w:w="599" w:type="dxa"/>
            <w:tcBorders>
              <w:top w:val="nil"/>
              <w:left w:val="nil"/>
              <w:bottom w:val="nil"/>
              <w:right w:val="nil"/>
            </w:tcBorders>
            <w:shd w:val="clear" w:color="auto" w:fill="auto"/>
            <w:noWrap/>
            <w:tcPrChange w:id="1102" w:author="Steve Barbeaux" w:date="2022-10-09T19:04:00Z">
              <w:tcPr>
                <w:tcW w:w="599" w:type="dxa"/>
                <w:tcBorders>
                  <w:top w:val="nil"/>
                  <w:left w:val="nil"/>
                  <w:bottom w:val="single" w:sz="4" w:space="0" w:color="auto"/>
                  <w:right w:val="nil"/>
                </w:tcBorders>
                <w:shd w:val="clear" w:color="auto" w:fill="auto"/>
                <w:noWrap/>
              </w:tcPr>
            </w:tcPrChange>
          </w:tcPr>
          <w:p w14:paraId="1CFB89B7" w14:textId="688F14EB" w:rsidR="00AE5AC6" w:rsidRPr="001E60E3" w:rsidRDefault="00AE5AC6" w:rsidP="00AE5AC6">
            <w:pPr>
              <w:spacing w:after="0"/>
              <w:jc w:val="right"/>
              <w:rPr>
                <w:ins w:id="1103" w:author="Steve Barbeaux" w:date="2022-10-09T19:04:00Z"/>
                <w:sz w:val="16"/>
                <w:szCs w:val="16"/>
              </w:rPr>
            </w:pPr>
            <w:ins w:id="1104" w:author="Steve Barbeaux" w:date="2022-10-09T19:05:00Z">
              <w:r w:rsidRPr="001E60E3">
                <w:rPr>
                  <w:sz w:val="16"/>
                  <w:szCs w:val="16"/>
                </w:rPr>
                <w:t>0.481</w:t>
              </w:r>
            </w:ins>
          </w:p>
        </w:tc>
        <w:tc>
          <w:tcPr>
            <w:tcW w:w="598" w:type="dxa"/>
            <w:tcBorders>
              <w:top w:val="nil"/>
              <w:left w:val="nil"/>
              <w:bottom w:val="nil"/>
              <w:right w:val="nil"/>
            </w:tcBorders>
            <w:shd w:val="clear" w:color="auto" w:fill="auto"/>
            <w:noWrap/>
            <w:tcPrChange w:id="1105" w:author="Steve Barbeaux" w:date="2022-10-09T19:04:00Z">
              <w:tcPr>
                <w:tcW w:w="598" w:type="dxa"/>
                <w:tcBorders>
                  <w:top w:val="nil"/>
                  <w:left w:val="nil"/>
                  <w:bottom w:val="single" w:sz="4" w:space="0" w:color="auto"/>
                  <w:right w:val="nil"/>
                </w:tcBorders>
                <w:shd w:val="clear" w:color="auto" w:fill="auto"/>
                <w:noWrap/>
              </w:tcPr>
            </w:tcPrChange>
          </w:tcPr>
          <w:p w14:paraId="78DEFCB5" w14:textId="542260AD" w:rsidR="00AE5AC6" w:rsidRPr="001E60E3" w:rsidRDefault="00AE5AC6" w:rsidP="00AE5AC6">
            <w:pPr>
              <w:spacing w:after="0"/>
              <w:jc w:val="right"/>
              <w:rPr>
                <w:ins w:id="1106" w:author="Steve Barbeaux" w:date="2022-10-09T19:04:00Z"/>
                <w:sz w:val="16"/>
                <w:szCs w:val="16"/>
              </w:rPr>
            </w:pPr>
            <w:ins w:id="1107" w:author="Steve Barbeaux" w:date="2022-10-09T19:05:00Z">
              <w:r w:rsidRPr="001E60E3">
                <w:rPr>
                  <w:sz w:val="16"/>
                  <w:szCs w:val="16"/>
                </w:rPr>
                <w:t>0.716</w:t>
              </w:r>
            </w:ins>
          </w:p>
        </w:tc>
        <w:tc>
          <w:tcPr>
            <w:tcW w:w="599" w:type="dxa"/>
            <w:tcBorders>
              <w:top w:val="nil"/>
              <w:left w:val="nil"/>
              <w:bottom w:val="nil"/>
              <w:right w:val="nil"/>
            </w:tcBorders>
            <w:shd w:val="clear" w:color="auto" w:fill="auto"/>
            <w:noWrap/>
            <w:tcPrChange w:id="1108" w:author="Steve Barbeaux" w:date="2022-10-09T19:04:00Z">
              <w:tcPr>
                <w:tcW w:w="599" w:type="dxa"/>
                <w:tcBorders>
                  <w:top w:val="nil"/>
                  <w:left w:val="nil"/>
                  <w:bottom w:val="single" w:sz="4" w:space="0" w:color="auto"/>
                  <w:right w:val="nil"/>
                </w:tcBorders>
                <w:shd w:val="clear" w:color="auto" w:fill="auto"/>
                <w:noWrap/>
              </w:tcPr>
            </w:tcPrChange>
          </w:tcPr>
          <w:p w14:paraId="1D9193AF" w14:textId="45E3A4E3" w:rsidR="00AE5AC6" w:rsidRPr="001E60E3" w:rsidRDefault="00AE5AC6" w:rsidP="00AE5AC6">
            <w:pPr>
              <w:spacing w:after="0"/>
              <w:jc w:val="right"/>
              <w:rPr>
                <w:ins w:id="1109" w:author="Steve Barbeaux" w:date="2022-10-09T19:04:00Z"/>
                <w:sz w:val="16"/>
                <w:szCs w:val="16"/>
              </w:rPr>
            </w:pPr>
            <w:ins w:id="1110" w:author="Steve Barbeaux" w:date="2022-10-09T19:05:00Z">
              <w:r w:rsidRPr="001E60E3">
                <w:rPr>
                  <w:sz w:val="16"/>
                  <w:szCs w:val="16"/>
                </w:rPr>
                <w:t>0.913</w:t>
              </w:r>
            </w:ins>
          </w:p>
        </w:tc>
        <w:tc>
          <w:tcPr>
            <w:tcW w:w="598" w:type="dxa"/>
            <w:tcBorders>
              <w:top w:val="nil"/>
              <w:left w:val="nil"/>
              <w:bottom w:val="nil"/>
              <w:right w:val="nil"/>
            </w:tcBorders>
            <w:shd w:val="clear" w:color="auto" w:fill="auto"/>
            <w:noWrap/>
            <w:tcPrChange w:id="1111" w:author="Steve Barbeaux" w:date="2022-10-09T19:04:00Z">
              <w:tcPr>
                <w:tcW w:w="598" w:type="dxa"/>
                <w:tcBorders>
                  <w:top w:val="nil"/>
                  <w:left w:val="nil"/>
                  <w:bottom w:val="single" w:sz="4" w:space="0" w:color="auto"/>
                  <w:right w:val="nil"/>
                </w:tcBorders>
                <w:shd w:val="clear" w:color="auto" w:fill="auto"/>
                <w:noWrap/>
              </w:tcPr>
            </w:tcPrChange>
          </w:tcPr>
          <w:p w14:paraId="74DB51A6" w14:textId="493982B7" w:rsidR="00AE5AC6" w:rsidRPr="001E60E3" w:rsidRDefault="00AE5AC6" w:rsidP="00AE5AC6">
            <w:pPr>
              <w:spacing w:after="0"/>
              <w:jc w:val="right"/>
              <w:rPr>
                <w:ins w:id="1112" w:author="Steve Barbeaux" w:date="2022-10-09T19:04:00Z"/>
                <w:sz w:val="16"/>
                <w:szCs w:val="16"/>
              </w:rPr>
            </w:pPr>
            <w:ins w:id="1113" w:author="Steve Barbeaux" w:date="2022-10-09T19:05:00Z">
              <w:r w:rsidRPr="001E60E3">
                <w:rPr>
                  <w:sz w:val="16"/>
                  <w:szCs w:val="16"/>
                </w:rPr>
                <w:t>1.107</w:t>
              </w:r>
            </w:ins>
          </w:p>
        </w:tc>
        <w:tc>
          <w:tcPr>
            <w:tcW w:w="599" w:type="dxa"/>
            <w:tcBorders>
              <w:top w:val="nil"/>
              <w:left w:val="nil"/>
              <w:bottom w:val="nil"/>
              <w:right w:val="nil"/>
            </w:tcBorders>
            <w:shd w:val="clear" w:color="auto" w:fill="auto"/>
            <w:noWrap/>
            <w:tcPrChange w:id="1114" w:author="Steve Barbeaux" w:date="2022-10-09T19:04:00Z">
              <w:tcPr>
                <w:tcW w:w="599" w:type="dxa"/>
                <w:tcBorders>
                  <w:top w:val="nil"/>
                  <w:left w:val="nil"/>
                  <w:bottom w:val="single" w:sz="4" w:space="0" w:color="auto"/>
                  <w:right w:val="nil"/>
                </w:tcBorders>
                <w:shd w:val="clear" w:color="auto" w:fill="auto"/>
                <w:noWrap/>
              </w:tcPr>
            </w:tcPrChange>
          </w:tcPr>
          <w:p w14:paraId="1CD84C89" w14:textId="3E586FB0" w:rsidR="00AE5AC6" w:rsidRPr="001E60E3" w:rsidRDefault="00AE5AC6" w:rsidP="00AE5AC6">
            <w:pPr>
              <w:spacing w:after="0"/>
              <w:jc w:val="right"/>
              <w:rPr>
                <w:ins w:id="1115" w:author="Steve Barbeaux" w:date="2022-10-09T19:04:00Z"/>
                <w:sz w:val="16"/>
                <w:szCs w:val="16"/>
              </w:rPr>
            </w:pPr>
            <w:ins w:id="1116" w:author="Steve Barbeaux" w:date="2022-10-09T19:05:00Z">
              <w:r w:rsidRPr="001E60E3">
                <w:rPr>
                  <w:sz w:val="16"/>
                  <w:szCs w:val="16"/>
                </w:rPr>
                <w:t>1.231</w:t>
              </w:r>
            </w:ins>
          </w:p>
        </w:tc>
        <w:tc>
          <w:tcPr>
            <w:tcW w:w="598" w:type="dxa"/>
            <w:tcBorders>
              <w:top w:val="nil"/>
              <w:left w:val="nil"/>
              <w:bottom w:val="nil"/>
              <w:right w:val="nil"/>
            </w:tcBorders>
            <w:shd w:val="clear" w:color="auto" w:fill="auto"/>
            <w:noWrap/>
            <w:tcPrChange w:id="1117" w:author="Steve Barbeaux" w:date="2022-10-09T19:04:00Z">
              <w:tcPr>
                <w:tcW w:w="598" w:type="dxa"/>
                <w:tcBorders>
                  <w:top w:val="nil"/>
                  <w:left w:val="nil"/>
                  <w:bottom w:val="single" w:sz="4" w:space="0" w:color="auto"/>
                  <w:right w:val="nil"/>
                </w:tcBorders>
                <w:shd w:val="clear" w:color="auto" w:fill="auto"/>
                <w:noWrap/>
              </w:tcPr>
            </w:tcPrChange>
          </w:tcPr>
          <w:p w14:paraId="30FCE7BB" w14:textId="61C1782B" w:rsidR="00AE5AC6" w:rsidRPr="001E60E3" w:rsidRDefault="00AE5AC6" w:rsidP="00AE5AC6">
            <w:pPr>
              <w:spacing w:after="0"/>
              <w:jc w:val="right"/>
              <w:rPr>
                <w:ins w:id="1118" w:author="Steve Barbeaux" w:date="2022-10-09T19:04:00Z"/>
                <w:sz w:val="16"/>
                <w:szCs w:val="16"/>
              </w:rPr>
            </w:pPr>
            <w:ins w:id="1119" w:author="Steve Barbeaux" w:date="2022-10-09T19:05:00Z">
              <w:r w:rsidRPr="001E60E3">
                <w:rPr>
                  <w:sz w:val="16"/>
                  <w:szCs w:val="16"/>
                </w:rPr>
                <w:t>1.354</w:t>
              </w:r>
            </w:ins>
          </w:p>
        </w:tc>
        <w:tc>
          <w:tcPr>
            <w:tcW w:w="599" w:type="dxa"/>
            <w:tcBorders>
              <w:top w:val="nil"/>
              <w:left w:val="nil"/>
              <w:bottom w:val="nil"/>
              <w:right w:val="nil"/>
            </w:tcBorders>
            <w:shd w:val="clear" w:color="auto" w:fill="auto"/>
            <w:noWrap/>
            <w:tcPrChange w:id="1120" w:author="Steve Barbeaux" w:date="2022-10-09T19:04:00Z">
              <w:tcPr>
                <w:tcW w:w="599" w:type="dxa"/>
                <w:tcBorders>
                  <w:top w:val="nil"/>
                  <w:left w:val="nil"/>
                  <w:bottom w:val="single" w:sz="4" w:space="0" w:color="auto"/>
                  <w:right w:val="nil"/>
                </w:tcBorders>
                <w:shd w:val="clear" w:color="auto" w:fill="auto"/>
                <w:noWrap/>
              </w:tcPr>
            </w:tcPrChange>
          </w:tcPr>
          <w:p w14:paraId="7152C11B" w14:textId="562C0387" w:rsidR="00AE5AC6" w:rsidRPr="001E60E3" w:rsidRDefault="00AE5AC6" w:rsidP="00AE5AC6">
            <w:pPr>
              <w:spacing w:after="0"/>
              <w:jc w:val="right"/>
              <w:rPr>
                <w:ins w:id="1121" w:author="Steve Barbeaux" w:date="2022-10-09T19:04:00Z"/>
                <w:sz w:val="16"/>
                <w:szCs w:val="16"/>
              </w:rPr>
            </w:pPr>
            <w:ins w:id="1122" w:author="Steve Barbeaux" w:date="2022-10-09T19:05:00Z">
              <w:r w:rsidRPr="001E60E3">
                <w:rPr>
                  <w:sz w:val="16"/>
                  <w:szCs w:val="16"/>
                </w:rPr>
                <w:t>1.512</w:t>
              </w:r>
            </w:ins>
          </w:p>
        </w:tc>
        <w:tc>
          <w:tcPr>
            <w:tcW w:w="598" w:type="dxa"/>
            <w:tcBorders>
              <w:top w:val="nil"/>
              <w:left w:val="nil"/>
              <w:bottom w:val="nil"/>
              <w:right w:val="nil"/>
            </w:tcBorders>
            <w:shd w:val="clear" w:color="auto" w:fill="auto"/>
            <w:noWrap/>
            <w:tcPrChange w:id="1123" w:author="Steve Barbeaux" w:date="2022-10-09T19:04:00Z">
              <w:tcPr>
                <w:tcW w:w="598" w:type="dxa"/>
                <w:tcBorders>
                  <w:top w:val="nil"/>
                  <w:left w:val="nil"/>
                  <w:bottom w:val="single" w:sz="4" w:space="0" w:color="auto"/>
                  <w:right w:val="nil"/>
                </w:tcBorders>
                <w:shd w:val="clear" w:color="auto" w:fill="auto"/>
                <w:noWrap/>
              </w:tcPr>
            </w:tcPrChange>
          </w:tcPr>
          <w:p w14:paraId="0EC7104A" w14:textId="7190402F" w:rsidR="00AE5AC6" w:rsidRPr="001E60E3" w:rsidRDefault="00AE5AC6" w:rsidP="00AE5AC6">
            <w:pPr>
              <w:spacing w:after="0"/>
              <w:jc w:val="right"/>
              <w:rPr>
                <w:ins w:id="1124" w:author="Steve Barbeaux" w:date="2022-10-09T19:04:00Z"/>
                <w:sz w:val="16"/>
                <w:szCs w:val="16"/>
              </w:rPr>
            </w:pPr>
            <w:ins w:id="1125" w:author="Steve Barbeaux" w:date="2022-10-09T19:05:00Z">
              <w:r w:rsidRPr="001E60E3">
                <w:rPr>
                  <w:sz w:val="16"/>
                  <w:szCs w:val="16"/>
                </w:rPr>
                <w:t>1.608</w:t>
              </w:r>
            </w:ins>
          </w:p>
        </w:tc>
        <w:tc>
          <w:tcPr>
            <w:tcW w:w="599" w:type="dxa"/>
            <w:tcBorders>
              <w:top w:val="nil"/>
              <w:left w:val="nil"/>
              <w:bottom w:val="nil"/>
              <w:right w:val="nil"/>
            </w:tcBorders>
            <w:shd w:val="clear" w:color="auto" w:fill="auto"/>
            <w:noWrap/>
            <w:tcPrChange w:id="1126" w:author="Steve Barbeaux" w:date="2022-10-09T19:04:00Z">
              <w:tcPr>
                <w:tcW w:w="599" w:type="dxa"/>
                <w:tcBorders>
                  <w:top w:val="nil"/>
                  <w:left w:val="nil"/>
                  <w:bottom w:val="single" w:sz="4" w:space="0" w:color="auto"/>
                  <w:right w:val="nil"/>
                </w:tcBorders>
                <w:shd w:val="clear" w:color="auto" w:fill="auto"/>
                <w:noWrap/>
              </w:tcPr>
            </w:tcPrChange>
          </w:tcPr>
          <w:p w14:paraId="05C89485" w14:textId="45FB4BBA" w:rsidR="00AE5AC6" w:rsidRPr="001E60E3" w:rsidRDefault="00AE5AC6" w:rsidP="00AE5AC6">
            <w:pPr>
              <w:spacing w:after="0"/>
              <w:jc w:val="right"/>
              <w:rPr>
                <w:ins w:id="1127" w:author="Steve Barbeaux" w:date="2022-10-09T19:04:00Z"/>
                <w:sz w:val="16"/>
                <w:szCs w:val="16"/>
              </w:rPr>
            </w:pPr>
            <w:ins w:id="1128" w:author="Steve Barbeaux" w:date="2022-10-09T19:05:00Z">
              <w:r w:rsidRPr="001E60E3">
                <w:rPr>
                  <w:sz w:val="16"/>
                  <w:szCs w:val="16"/>
                </w:rPr>
                <w:t>1.644</w:t>
              </w:r>
            </w:ins>
          </w:p>
        </w:tc>
        <w:tc>
          <w:tcPr>
            <w:tcW w:w="598" w:type="dxa"/>
            <w:tcBorders>
              <w:top w:val="nil"/>
              <w:left w:val="nil"/>
              <w:bottom w:val="nil"/>
              <w:right w:val="nil"/>
            </w:tcBorders>
            <w:shd w:val="clear" w:color="auto" w:fill="auto"/>
            <w:noWrap/>
            <w:tcPrChange w:id="1129" w:author="Steve Barbeaux" w:date="2022-10-09T19:04:00Z">
              <w:tcPr>
                <w:tcW w:w="598" w:type="dxa"/>
                <w:tcBorders>
                  <w:top w:val="nil"/>
                  <w:left w:val="nil"/>
                  <w:bottom w:val="single" w:sz="4" w:space="0" w:color="auto"/>
                  <w:right w:val="nil"/>
                </w:tcBorders>
                <w:shd w:val="clear" w:color="auto" w:fill="auto"/>
                <w:noWrap/>
              </w:tcPr>
            </w:tcPrChange>
          </w:tcPr>
          <w:p w14:paraId="7AF6572E" w14:textId="5494F3C3" w:rsidR="00AE5AC6" w:rsidRPr="001E60E3" w:rsidRDefault="00AE5AC6" w:rsidP="00AE5AC6">
            <w:pPr>
              <w:spacing w:after="0"/>
              <w:jc w:val="right"/>
              <w:rPr>
                <w:ins w:id="1130" w:author="Steve Barbeaux" w:date="2022-10-09T19:04:00Z"/>
                <w:sz w:val="16"/>
                <w:szCs w:val="16"/>
              </w:rPr>
            </w:pPr>
            <w:ins w:id="1131" w:author="Steve Barbeaux" w:date="2022-10-09T19:05:00Z">
              <w:r w:rsidRPr="001E60E3">
                <w:rPr>
                  <w:sz w:val="16"/>
                  <w:szCs w:val="16"/>
                </w:rPr>
                <w:t>1.666</w:t>
              </w:r>
            </w:ins>
          </w:p>
        </w:tc>
        <w:tc>
          <w:tcPr>
            <w:tcW w:w="599" w:type="dxa"/>
            <w:tcBorders>
              <w:top w:val="nil"/>
              <w:left w:val="nil"/>
              <w:bottom w:val="nil"/>
              <w:right w:val="nil"/>
            </w:tcBorders>
            <w:shd w:val="clear" w:color="auto" w:fill="auto"/>
            <w:noWrap/>
            <w:tcPrChange w:id="1132" w:author="Steve Barbeaux" w:date="2022-10-09T19:04:00Z">
              <w:tcPr>
                <w:tcW w:w="599" w:type="dxa"/>
                <w:tcBorders>
                  <w:top w:val="nil"/>
                  <w:left w:val="nil"/>
                  <w:bottom w:val="single" w:sz="4" w:space="0" w:color="auto"/>
                  <w:right w:val="nil"/>
                </w:tcBorders>
                <w:shd w:val="clear" w:color="auto" w:fill="auto"/>
                <w:noWrap/>
              </w:tcPr>
            </w:tcPrChange>
          </w:tcPr>
          <w:p w14:paraId="577B67A3" w14:textId="71586DD5" w:rsidR="00AE5AC6" w:rsidRPr="001E60E3" w:rsidRDefault="00AE5AC6" w:rsidP="00AE5AC6">
            <w:pPr>
              <w:spacing w:after="0"/>
              <w:jc w:val="right"/>
              <w:rPr>
                <w:ins w:id="1133" w:author="Steve Barbeaux" w:date="2022-10-09T19:04:00Z"/>
                <w:sz w:val="16"/>
                <w:szCs w:val="16"/>
              </w:rPr>
            </w:pPr>
            <w:ins w:id="1134" w:author="Steve Barbeaux" w:date="2022-10-09T19:05:00Z">
              <w:r w:rsidRPr="001E60E3">
                <w:rPr>
                  <w:sz w:val="16"/>
                  <w:szCs w:val="16"/>
                </w:rPr>
                <w:t>1.636</w:t>
              </w:r>
            </w:ins>
          </w:p>
        </w:tc>
        <w:tc>
          <w:tcPr>
            <w:tcW w:w="598" w:type="dxa"/>
            <w:tcBorders>
              <w:top w:val="nil"/>
              <w:left w:val="nil"/>
              <w:bottom w:val="nil"/>
              <w:right w:val="nil"/>
            </w:tcBorders>
            <w:shd w:val="clear" w:color="auto" w:fill="auto"/>
            <w:noWrap/>
            <w:tcPrChange w:id="1135" w:author="Steve Barbeaux" w:date="2022-10-09T19:04:00Z">
              <w:tcPr>
                <w:tcW w:w="598" w:type="dxa"/>
                <w:tcBorders>
                  <w:top w:val="nil"/>
                  <w:left w:val="nil"/>
                  <w:bottom w:val="single" w:sz="4" w:space="0" w:color="auto"/>
                  <w:right w:val="nil"/>
                </w:tcBorders>
                <w:shd w:val="clear" w:color="auto" w:fill="auto"/>
                <w:noWrap/>
              </w:tcPr>
            </w:tcPrChange>
          </w:tcPr>
          <w:p w14:paraId="3443AFA8" w14:textId="687A7718" w:rsidR="00AE5AC6" w:rsidRPr="001E60E3" w:rsidRDefault="00AE5AC6" w:rsidP="00AE5AC6">
            <w:pPr>
              <w:spacing w:after="0"/>
              <w:jc w:val="right"/>
              <w:rPr>
                <w:ins w:id="1136" w:author="Steve Barbeaux" w:date="2022-10-09T19:04:00Z"/>
                <w:sz w:val="16"/>
                <w:szCs w:val="16"/>
              </w:rPr>
            </w:pPr>
            <w:ins w:id="1137" w:author="Steve Barbeaux" w:date="2022-10-09T19:05:00Z">
              <w:r w:rsidRPr="001E60E3">
                <w:rPr>
                  <w:sz w:val="16"/>
                  <w:szCs w:val="16"/>
                </w:rPr>
                <w:t>1.578</w:t>
              </w:r>
            </w:ins>
          </w:p>
        </w:tc>
        <w:tc>
          <w:tcPr>
            <w:tcW w:w="599" w:type="dxa"/>
            <w:tcBorders>
              <w:top w:val="nil"/>
              <w:left w:val="nil"/>
              <w:bottom w:val="nil"/>
              <w:right w:val="nil"/>
            </w:tcBorders>
            <w:shd w:val="clear" w:color="auto" w:fill="auto"/>
            <w:noWrap/>
            <w:tcPrChange w:id="1138" w:author="Steve Barbeaux" w:date="2022-10-09T19:04:00Z">
              <w:tcPr>
                <w:tcW w:w="599" w:type="dxa"/>
                <w:tcBorders>
                  <w:top w:val="nil"/>
                  <w:left w:val="nil"/>
                  <w:bottom w:val="single" w:sz="4" w:space="0" w:color="auto"/>
                  <w:right w:val="nil"/>
                </w:tcBorders>
                <w:shd w:val="clear" w:color="auto" w:fill="auto"/>
                <w:noWrap/>
              </w:tcPr>
            </w:tcPrChange>
          </w:tcPr>
          <w:p w14:paraId="23B698E6" w14:textId="3D37B128" w:rsidR="00AE5AC6" w:rsidRPr="001E60E3" w:rsidRDefault="00AE5AC6" w:rsidP="00AE5AC6">
            <w:pPr>
              <w:spacing w:after="0"/>
              <w:jc w:val="right"/>
              <w:rPr>
                <w:ins w:id="1139" w:author="Steve Barbeaux" w:date="2022-10-09T19:04:00Z"/>
                <w:sz w:val="16"/>
                <w:szCs w:val="16"/>
              </w:rPr>
            </w:pPr>
            <w:ins w:id="1140" w:author="Steve Barbeaux" w:date="2022-10-09T19:05:00Z">
              <w:r w:rsidRPr="001E60E3">
                <w:rPr>
                  <w:sz w:val="16"/>
                  <w:szCs w:val="16"/>
                </w:rPr>
                <w:t>1.554</w:t>
              </w:r>
            </w:ins>
          </w:p>
        </w:tc>
      </w:tr>
      <w:tr w:rsidR="00AE5AC6" w:rsidRPr="001A273C" w14:paraId="5C2E97E5" w14:textId="77777777" w:rsidTr="001C3C4D">
        <w:trPr>
          <w:trHeight w:val="255"/>
          <w:ins w:id="1141" w:author="Steve Barbeaux" w:date="2022-10-09T19:04:00Z"/>
        </w:trPr>
        <w:tc>
          <w:tcPr>
            <w:tcW w:w="598" w:type="dxa"/>
            <w:tcBorders>
              <w:top w:val="nil"/>
              <w:left w:val="nil"/>
              <w:bottom w:val="single" w:sz="4" w:space="0" w:color="auto"/>
              <w:right w:val="nil"/>
            </w:tcBorders>
            <w:shd w:val="clear" w:color="auto" w:fill="auto"/>
            <w:noWrap/>
          </w:tcPr>
          <w:p w14:paraId="1871DD0C" w14:textId="27737D91" w:rsidR="00AE5AC6" w:rsidRDefault="00AE5AC6" w:rsidP="00AE5AC6">
            <w:pPr>
              <w:spacing w:after="0"/>
              <w:jc w:val="center"/>
              <w:rPr>
                <w:ins w:id="1142" w:author="Steve Barbeaux" w:date="2022-10-09T19:04:00Z"/>
                <w:sz w:val="16"/>
                <w:szCs w:val="16"/>
              </w:rPr>
            </w:pPr>
            <w:ins w:id="1143" w:author="Steve Barbeaux" w:date="2022-10-09T19:04:00Z">
              <w:r>
                <w:rPr>
                  <w:sz w:val="16"/>
                  <w:szCs w:val="16"/>
                </w:rPr>
                <w:t>2022</w:t>
              </w:r>
            </w:ins>
          </w:p>
        </w:tc>
        <w:tc>
          <w:tcPr>
            <w:tcW w:w="599" w:type="dxa"/>
            <w:tcBorders>
              <w:top w:val="nil"/>
              <w:left w:val="nil"/>
              <w:bottom w:val="single" w:sz="4" w:space="0" w:color="auto"/>
              <w:right w:val="nil"/>
            </w:tcBorders>
          </w:tcPr>
          <w:p w14:paraId="6339D81E" w14:textId="46BB31E7" w:rsidR="00AE5AC6" w:rsidRPr="001E60E3" w:rsidRDefault="00AE5AC6" w:rsidP="00AE5AC6">
            <w:pPr>
              <w:spacing w:after="0"/>
              <w:jc w:val="right"/>
              <w:rPr>
                <w:ins w:id="1144" w:author="Steve Barbeaux" w:date="2022-10-09T19:04:00Z"/>
                <w:sz w:val="16"/>
                <w:szCs w:val="16"/>
              </w:rPr>
            </w:pPr>
            <w:ins w:id="1145" w:author="Steve Barbeaux" w:date="2022-10-09T19:05:00Z">
              <w:r w:rsidRPr="001E60E3">
                <w:rPr>
                  <w:sz w:val="16"/>
                  <w:szCs w:val="16"/>
                </w:rPr>
                <w:t>0.041</w:t>
              </w:r>
            </w:ins>
          </w:p>
        </w:tc>
        <w:tc>
          <w:tcPr>
            <w:tcW w:w="598" w:type="dxa"/>
            <w:tcBorders>
              <w:top w:val="nil"/>
              <w:left w:val="nil"/>
              <w:bottom w:val="single" w:sz="4" w:space="0" w:color="auto"/>
              <w:right w:val="nil"/>
            </w:tcBorders>
            <w:shd w:val="clear" w:color="auto" w:fill="auto"/>
            <w:noWrap/>
          </w:tcPr>
          <w:p w14:paraId="3D24F108" w14:textId="167632A1" w:rsidR="00AE5AC6" w:rsidRPr="001E60E3" w:rsidRDefault="00AE5AC6" w:rsidP="00AE5AC6">
            <w:pPr>
              <w:spacing w:after="0"/>
              <w:jc w:val="right"/>
              <w:rPr>
                <w:ins w:id="1146" w:author="Steve Barbeaux" w:date="2022-10-09T19:04:00Z"/>
                <w:sz w:val="16"/>
                <w:szCs w:val="16"/>
              </w:rPr>
            </w:pPr>
            <w:ins w:id="1147" w:author="Steve Barbeaux" w:date="2022-10-09T19:05:00Z">
              <w:r w:rsidRPr="001E60E3">
                <w:rPr>
                  <w:sz w:val="16"/>
                  <w:szCs w:val="16"/>
                </w:rPr>
                <w:t>0.189</w:t>
              </w:r>
            </w:ins>
          </w:p>
        </w:tc>
        <w:tc>
          <w:tcPr>
            <w:tcW w:w="599" w:type="dxa"/>
            <w:tcBorders>
              <w:top w:val="nil"/>
              <w:left w:val="nil"/>
              <w:bottom w:val="single" w:sz="4" w:space="0" w:color="auto"/>
              <w:right w:val="nil"/>
            </w:tcBorders>
            <w:shd w:val="clear" w:color="auto" w:fill="auto"/>
            <w:noWrap/>
          </w:tcPr>
          <w:p w14:paraId="4D3F9C98" w14:textId="4F80F772" w:rsidR="00AE5AC6" w:rsidRPr="001E60E3" w:rsidRDefault="00AE5AC6" w:rsidP="00AE5AC6">
            <w:pPr>
              <w:spacing w:after="0"/>
              <w:jc w:val="right"/>
              <w:rPr>
                <w:ins w:id="1148" w:author="Steve Barbeaux" w:date="2022-10-09T19:04:00Z"/>
                <w:sz w:val="16"/>
                <w:szCs w:val="16"/>
              </w:rPr>
            </w:pPr>
            <w:ins w:id="1149" w:author="Steve Barbeaux" w:date="2022-10-09T19:05:00Z">
              <w:r w:rsidRPr="001E60E3">
                <w:rPr>
                  <w:sz w:val="16"/>
                  <w:szCs w:val="16"/>
                </w:rPr>
                <w:t>0.481</w:t>
              </w:r>
            </w:ins>
          </w:p>
        </w:tc>
        <w:tc>
          <w:tcPr>
            <w:tcW w:w="598" w:type="dxa"/>
            <w:tcBorders>
              <w:top w:val="nil"/>
              <w:left w:val="nil"/>
              <w:bottom w:val="single" w:sz="4" w:space="0" w:color="auto"/>
              <w:right w:val="nil"/>
            </w:tcBorders>
            <w:shd w:val="clear" w:color="auto" w:fill="auto"/>
            <w:noWrap/>
          </w:tcPr>
          <w:p w14:paraId="1C674126" w14:textId="21A1A9A8" w:rsidR="00AE5AC6" w:rsidRPr="001E60E3" w:rsidRDefault="00AE5AC6" w:rsidP="00AE5AC6">
            <w:pPr>
              <w:spacing w:after="0"/>
              <w:jc w:val="right"/>
              <w:rPr>
                <w:ins w:id="1150" w:author="Steve Barbeaux" w:date="2022-10-09T19:04:00Z"/>
                <w:sz w:val="16"/>
                <w:szCs w:val="16"/>
              </w:rPr>
            </w:pPr>
            <w:ins w:id="1151" w:author="Steve Barbeaux" w:date="2022-10-09T19:05:00Z">
              <w:r w:rsidRPr="001E60E3">
                <w:rPr>
                  <w:sz w:val="16"/>
                  <w:szCs w:val="16"/>
                </w:rPr>
                <w:t>0.716</w:t>
              </w:r>
            </w:ins>
          </w:p>
        </w:tc>
        <w:tc>
          <w:tcPr>
            <w:tcW w:w="599" w:type="dxa"/>
            <w:tcBorders>
              <w:top w:val="nil"/>
              <w:left w:val="nil"/>
              <w:bottom w:val="single" w:sz="4" w:space="0" w:color="auto"/>
              <w:right w:val="nil"/>
            </w:tcBorders>
            <w:shd w:val="clear" w:color="auto" w:fill="auto"/>
            <w:noWrap/>
          </w:tcPr>
          <w:p w14:paraId="403AFEAF" w14:textId="51F65252" w:rsidR="00AE5AC6" w:rsidRPr="001E60E3" w:rsidRDefault="00AE5AC6" w:rsidP="00AE5AC6">
            <w:pPr>
              <w:spacing w:after="0"/>
              <w:jc w:val="right"/>
              <w:rPr>
                <w:ins w:id="1152" w:author="Steve Barbeaux" w:date="2022-10-09T19:04:00Z"/>
                <w:sz w:val="16"/>
                <w:szCs w:val="16"/>
              </w:rPr>
            </w:pPr>
            <w:ins w:id="1153" w:author="Steve Barbeaux" w:date="2022-10-09T19:05:00Z">
              <w:r w:rsidRPr="001E60E3">
                <w:rPr>
                  <w:sz w:val="16"/>
                  <w:szCs w:val="16"/>
                </w:rPr>
                <w:t>0.913</w:t>
              </w:r>
            </w:ins>
          </w:p>
        </w:tc>
        <w:tc>
          <w:tcPr>
            <w:tcW w:w="598" w:type="dxa"/>
            <w:tcBorders>
              <w:top w:val="nil"/>
              <w:left w:val="nil"/>
              <w:bottom w:val="single" w:sz="4" w:space="0" w:color="auto"/>
              <w:right w:val="nil"/>
            </w:tcBorders>
            <w:shd w:val="clear" w:color="auto" w:fill="auto"/>
            <w:noWrap/>
          </w:tcPr>
          <w:p w14:paraId="32495C09" w14:textId="71C0E7C8" w:rsidR="00AE5AC6" w:rsidRPr="001E60E3" w:rsidRDefault="00AE5AC6" w:rsidP="00AE5AC6">
            <w:pPr>
              <w:spacing w:after="0"/>
              <w:jc w:val="right"/>
              <w:rPr>
                <w:ins w:id="1154" w:author="Steve Barbeaux" w:date="2022-10-09T19:04:00Z"/>
                <w:sz w:val="16"/>
                <w:szCs w:val="16"/>
              </w:rPr>
            </w:pPr>
            <w:ins w:id="1155" w:author="Steve Barbeaux" w:date="2022-10-09T19:05:00Z">
              <w:r w:rsidRPr="001E60E3">
                <w:rPr>
                  <w:sz w:val="16"/>
                  <w:szCs w:val="16"/>
                </w:rPr>
                <w:t>1.107</w:t>
              </w:r>
            </w:ins>
          </w:p>
        </w:tc>
        <w:tc>
          <w:tcPr>
            <w:tcW w:w="599" w:type="dxa"/>
            <w:tcBorders>
              <w:top w:val="nil"/>
              <w:left w:val="nil"/>
              <w:bottom w:val="single" w:sz="4" w:space="0" w:color="auto"/>
              <w:right w:val="nil"/>
            </w:tcBorders>
            <w:shd w:val="clear" w:color="auto" w:fill="auto"/>
            <w:noWrap/>
          </w:tcPr>
          <w:p w14:paraId="435CA4A7" w14:textId="1088D540" w:rsidR="00AE5AC6" w:rsidRPr="001E60E3" w:rsidRDefault="00AE5AC6" w:rsidP="00AE5AC6">
            <w:pPr>
              <w:spacing w:after="0"/>
              <w:jc w:val="right"/>
              <w:rPr>
                <w:ins w:id="1156" w:author="Steve Barbeaux" w:date="2022-10-09T19:04:00Z"/>
                <w:sz w:val="16"/>
                <w:szCs w:val="16"/>
              </w:rPr>
            </w:pPr>
            <w:ins w:id="1157" w:author="Steve Barbeaux" w:date="2022-10-09T19:05:00Z">
              <w:r w:rsidRPr="001E60E3">
                <w:rPr>
                  <w:sz w:val="16"/>
                  <w:szCs w:val="16"/>
                </w:rPr>
                <w:t>1.231</w:t>
              </w:r>
            </w:ins>
          </w:p>
        </w:tc>
        <w:tc>
          <w:tcPr>
            <w:tcW w:w="598" w:type="dxa"/>
            <w:tcBorders>
              <w:top w:val="nil"/>
              <w:left w:val="nil"/>
              <w:bottom w:val="single" w:sz="4" w:space="0" w:color="auto"/>
              <w:right w:val="nil"/>
            </w:tcBorders>
            <w:shd w:val="clear" w:color="auto" w:fill="auto"/>
            <w:noWrap/>
          </w:tcPr>
          <w:p w14:paraId="54257D46" w14:textId="6C69B9CF" w:rsidR="00AE5AC6" w:rsidRPr="001E60E3" w:rsidRDefault="00AE5AC6" w:rsidP="00AE5AC6">
            <w:pPr>
              <w:spacing w:after="0"/>
              <w:jc w:val="right"/>
              <w:rPr>
                <w:ins w:id="1158" w:author="Steve Barbeaux" w:date="2022-10-09T19:04:00Z"/>
                <w:sz w:val="16"/>
                <w:szCs w:val="16"/>
              </w:rPr>
            </w:pPr>
            <w:ins w:id="1159" w:author="Steve Barbeaux" w:date="2022-10-09T19:05:00Z">
              <w:r w:rsidRPr="001E60E3">
                <w:rPr>
                  <w:sz w:val="16"/>
                  <w:szCs w:val="16"/>
                </w:rPr>
                <w:t>1.354</w:t>
              </w:r>
            </w:ins>
          </w:p>
        </w:tc>
        <w:tc>
          <w:tcPr>
            <w:tcW w:w="599" w:type="dxa"/>
            <w:tcBorders>
              <w:top w:val="nil"/>
              <w:left w:val="nil"/>
              <w:bottom w:val="single" w:sz="4" w:space="0" w:color="auto"/>
              <w:right w:val="nil"/>
            </w:tcBorders>
            <w:shd w:val="clear" w:color="auto" w:fill="auto"/>
            <w:noWrap/>
          </w:tcPr>
          <w:p w14:paraId="3D43C1C5" w14:textId="2F0A37EE" w:rsidR="00AE5AC6" w:rsidRPr="001E60E3" w:rsidRDefault="00AE5AC6" w:rsidP="00AE5AC6">
            <w:pPr>
              <w:spacing w:after="0"/>
              <w:jc w:val="right"/>
              <w:rPr>
                <w:ins w:id="1160" w:author="Steve Barbeaux" w:date="2022-10-09T19:04:00Z"/>
                <w:sz w:val="16"/>
                <w:szCs w:val="16"/>
              </w:rPr>
            </w:pPr>
            <w:ins w:id="1161" w:author="Steve Barbeaux" w:date="2022-10-09T19:05:00Z">
              <w:r w:rsidRPr="001E60E3">
                <w:rPr>
                  <w:sz w:val="16"/>
                  <w:szCs w:val="16"/>
                </w:rPr>
                <w:t>1.512</w:t>
              </w:r>
            </w:ins>
          </w:p>
        </w:tc>
        <w:tc>
          <w:tcPr>
            <w:tcW w:w="598" w:type="dxa"/>
            <w:tcBorders>
              <w:top w:val="nil"/>
              <w:left w:val="nil"/>
              <w:bottom w:val="single" w:sz="4" w:space="0" w:color="auto"/>
              <w:right w:val="nil"/>
            </w:tcBorders>
            <w:shd w:val="clear" w:color="auto" w:fill="auto"/>
            <w:noWrap/>
          </w:tcPr>
          <w:p w14:paraId="6B6D6626" w14:textId="36107782" w:rsidR="00AE5AC6" w:rsidRPr="001E60E3" w:rsidRDefault="00AE5AC6" w:rsidP="00AE5AC6">
            <w:pPr>
              <w:spacing w:after="0"/>
              <w:jc w:val="right"/>
              <w:rPr>
                <w:ins w:id="1162" w:author="Steve Barbeaux" w:date="2022-10-09T19:04:00Z"/>
                <w:sz w:val="16"/>
                <w:szCs w:val="16"/>
              </w:rPr>
            </w:pPr>
            <w:ins w:id="1163" w:author="Steve Barbeaux" w:date="2022-10-09T19:05:00Z">
              <w:r w:rsidRPr="001E60E3">
                <w:rPr>
                  <w:sz w:val="16"/>
                  <w:szCs w:val="16"/>
                </w:rPr>
                <w:t>1.608</w:t>
              </w:r>
            </w:ins>
          </w:p>
        </w:tc>
        <w:tc>
          <w:tcPr>
            <w:tcW w:w="599" w:type="dxa"/>
            <w:tcBorders>
              <w:top w:val="nil"/>
              <w:left w:val="nil"/>
              <w:bottom w:val="single" w:sz="4" w:space="0" w:color="auto"/>
              <w:right w:val="nil"/>
            </w:tcBorders>
            <w:shd w:val="clear" w:color="auto" w:fill="auto"/>
            <w:noWrap/>
          </w:tcPr>
          <w:p w14:paraId="5EF4B9DC" w14:textId="30C58C18" w:rsidR="00AE5AC6" w:rsidRPr="001E60E3" w:rsidRDefault="00AE5AC6" w:rsidP="00AE5AC6">
            <w:pPr>
              <w:spacing w:after="0"/>
              <w:jc w:val="right"/>
              <w:rPr>
                <w:ins w:id="1164" w:author="Steve Barbeaux" w:date="2022-10-09T19:04:00Z"/>
                <w:sz w:val="16"/>
                <w:szCs w:val="16"/>
              </w:rPr>
            </w:pPr>
            <w:ins w:id="1165" w:author="Steve Barbeaux" w:date="2022-10-09T19:05:00Z">
              <w:r w:rsidRPr="001E60E3">
                <w:rPr>
                  <w:sz w:val="16"/>
                  <w:szCs w:val="16"/>
                </w:rPr>
                <w:t>1.644</w:t>
              </w:r>
            </w:ins>
          </w:p>
        </w:tc>
        <w:tc>
          <w:tcPr>
            <w:tcW w:w="598" w:type="dxa"/>
            <w:tcBorders>
              <w:top w:val="nil"/>
              <w:left w:val="nil"/>
              <w:bottom w:val="single" w:sz="4" w:space="0" w:color="auto"/>
              <w:right w:val="nil"/>
            </w:tcBorders>
            <w:shd w:val="clear" w:color="auto" w:fill="auto"/>
            <w:noWrap/>
          </w:tcPr>
          <w:p w14:paraId="6D8B2913" w14:textId="259C54B4" w:rsidR="00AE5AC6" w:rsidRPr="001E60E3" w:rsidRDefault="00AE5AC6" w:rsidP="00AE5AC6">
            <w:pPr>
              <w:spacing w:after="0"/>
              <w:jc w:val="right"/>
              <w:rPr>
                <w:ins w:id="1166" w:author="Steve Barbeaux" w:date="2022-10-09T19:04:00Z"/>
                <w:sz w:val="16"/>
                <w:szCs w:val="16"/>
              </w:rPr>
            </w:pPr>
            <w:ins w:id="1167" w:author="Steve Barbeaux" w:date="2022-10-09T19:05:00Z">
              <w:r w:rsidRPr="001E60E3">
                <w:rPr>
                  <w:sz w:val="16"/>
                  <w:szCs w:val="16"/>
                </w:rPr>
                <w:t>1.666</w:t>
              </w:r>
            </w:ins>
          </w:p>
        </w:tc>
        <w:tc>
          <w:tcPr>
            <w:tcW w:w="599" w:type="dxa"/>
            <w:tcBorders>
              <w:top w:val="nil"/>
              <w:left w:val="nil"/>
              <w:bottom w:val="single" w:sz="4" w:space="0" w:color="auto"/>
              <w:right w:val="nil"/>
            </w:tcBorders>
            <w:shd w:val="clear" w:color="auto" w:fill="auto"/>
            <w:noWrap/>
          </w:tcPr>
          <w:p w14:paraId="0EB3BD49" w14:textId="796A4B03" w:rsidR="00AE5AC6" w:rsidRPr="001E60E3" w:rsidRDefault="00AE5AC6" w:rsidP="00AE5AC6">
            <w:pPr>
              <w:spacing w:after="0"/>
              <w:jc w:val="right"/>
              <w:rPr>
                <w:ins w:id="1168" w:author="Steve Barbeaux" w:date="2022-10-09T19:04:00Z"/>
                <w:sz w:val="16"/>
                <w:szCs w:val="16"/>
              </w:rPr>
            </w:pPr>
            <w:ins w:id="1169" w:author="Steve Barbeaux" w:date="2022-10-09T19:05:00Z">
              <w:r w:rsidRPr="001E60E3">
                <w:rPr>
                  <w:sz w:val="16"/>
                  <w:szCs w:val="16"/>
                </w:rPr>
                <w:t>1.636</w:t>
              </w:r>
            </w:ins>
          </w:p>
        </w:tc>
        <w:tc>
          <w:tcPr>
            <w:tcW w:w="598" w:type="dxa"/>
            <w:tcBorders>
              <w:top w:val="nil"/>
              <w:left w:val="nil"/>
              <w:bottom w:val="single" w:sz="4" w:space="0" w:color="auto"/>
              <w:right w:val="nil"/>
            </w:tcBorders>
            <w:shd w:val="clear" w:color="auto" w:fill="auto"/>
            <w:noWrap/>
          </w:tcPr>
          <w:p w14:paraId="207144E8" w14:textId="7DCCB92F" w:rsidR="00AE5AC6" w:rsidRPr="001E60E3" w:rsidRDefault="00AE5AC6" w:rsidP="00AE5AC6">
            <w:pPr>
              <w:spacing w:after="0"/>
              <w:jc w:val="right"/>
              <w:rPr>
                <w:ins w:id="1170" w:author="Steve Barbeaux" w:date="2022-10-09T19:04:00Z"/>
                <w:sz w:val="16"/>
                <w:szCs w:val="16"/>
              </w:rPr>
            </w:pPr>
            <w:ins w:id="1171" w:author="Steve Barbeaux" w:date="2022-10-09T19:05:00Z">
              <w:r w:rsidRPr="001E60E3">
                <w:rPr>
                  <w:sz w:val="16"/>
                  <w:szCs w:val="16"/>
                </w:rPr>
                <w:t>1.578</w:t>
              </w:r>
            </w:ins>
          </w:p>
        </w:tc>
        <w:tc>
          <w:tcPr>
            <w:tcW w:w="599" w:type="dxa"/>
            <w:tcBorders>
              <w:top w:val="nil"/>
              <w:left w:val="nil"/>
              <w:bottom w:val="single" w:sz="4" w:space="0" w:color="auto"/>
              <w:right w:val="nil"/>
            </w:tcBorders>
            <w:shd w:val="clear" w:color="auto" w:fill="auto"/>
            <w:noWrap/>
          </w:tcPr>
          <w:p w14:paraId="346D3247" w14:textId="31E92D19" w:rsidR="00AE5AC6" w:rsidRPr="001E60E3" w:rsidRDefault="00AE5AC6" w:rsidP="00AE5AC6">
            <w:pPr>
              <w:spacing w:after="0"/>
              <w:jc w:val="right"/>
              <w:rPr>
                <w:ins w:id="1172" w:author="Steve Barbeaux" w:date="2022-10-09T19:04:00Z"/>
                <w:sz w:val="16"/>
                <w:szCs w:val="16"/>
              </w:rPr>
            </w:pPr>
            <w:ins w:id="1173" w:author="Steve Barbeaux" w:date="2022-10-09T19:05:00Z">
              <w:r w:rsidRPr="001E60E3">
                <w:rPr>
                  <w:sz w:val="16"/>
                  <w:szCs w:val="16"/>
                </w:rPr>
                <w:t>1.554</w:t>
              </w:r>
            </w:ins>
          </w:p>
        </w:tc>
      </w:tr>
    </w:tbl>
    <w:p w14:paraId="5BE4B6A8" w14:textId="77777777" w:rsidR="00B178AB" w:rsidRDefault="00B178AB" w:rsidP="00B178AB">
      <w:pPr>
        <w:pStyle w:val="Heading5"/>
        <w:ind w:left="0" w:firstLine="0"/>
        <w:sectPr w:rsidR="00B178AB" w:rsidSect="00835634">
          <w:pgSz w:w="12240" w:h="15840" w:code="1"/>
          <w:pgMar w:top="1440" w:right="1440" w:bottom="1440" w:left="1440" w:header="720" w:footer="720" w:gutter="0"/>
          <w:cols w:space="720"/>
          <w:docGrid w:linePitch="360"/>
        </w:sectPr>
      </w:pPr>
    </w:p>
    <w:p w14:paraId="37BEB5CF" w14:textId="77777777" w:rsidR="00B178AB" w:rsidRDefault="00B178AB" w:rsidP="00090530">
      <w:pPr>
        <w:pStyle w:val="Caption"/>
      </w:pPr>
    </w:p>
    <w:p w14:paraId="1F0684BE" w14:textId="3BE9B83A" w:rsidR="00727647" w:rsidRPr="000F248E" w:rsidRDefault="00727647" w:rsidP="00090530">
      <w:pPr>
        <w:pStyle w:val="Caption"/>
      </w:pPr>
      <w:r>
        <w:t xml:space="preserve">Table </w:t>
      </w:r>
      <w:r w:rsidR="00755269">
        <w:t>1A</w:t>
      </w:r>
      <w:r>
        <w:t>.</w:t>
      </w:r>
      <w:r w:rsidR="00200B7D">
        <w:fldChar w:fldCharType="begin"/>
      </w:r>
      <w:r w:rsidR="00EE18B3">
        <w:instrText xml:space="preserve"> seq tab </w:instrText>
      </w:r>
      <w:r w:rsidR="00200B7D">
        <w:fldChar w:fldCharType="separate"/>
      </w:r>
      <w:r w:rsidR="00B178AB">
        <w:rPr>
          <w:noProof/>
        </w:rPr>
        <w:t>7</w:t>
      </w:r>
      <w:r w:rsidR="00200B7D">
        <w:fldChar w:fldCharType="end"/>
      </w:r>
      <w:r>
        <w:t xml:space="preserve">. </w:t>
      </w:r>
      <w:r>
        <w:tab/>
        <w:t xml:space="preserve">Estimated walleye pollock catch discarded and retained for the Aleutian Islands Region based on NMFS blend data, </w:t>
      </w:r>
      <w:r w:rsidR="00023BD2">
        <w:t>199</w:t>
      </w:r>
      <w:del w:id="1174" w:author="Steve Barbeaux" w:date="2022-10-09T19:11:00Z">
        <w:r w:rsidR="00023BD2" w:rsidDel="00DE4729">
          <w:delText>0</w:delText>
        </w:r>
      </w:del>
      <w:ins w:id="1175" w:author="Steve Barbeaux" w:date="2022-10-09T19:28:00Z">
        <w:r w:rsidR="00F21793">
          <w:t>7</w:t>
        </w:r>
      </w:ins>
      <w:r>
        <w:t>-</w:t>
      </w:r>
      <w:r w:rsidR="002C3700">
        <w:t>20</w:t>
      </w:r>
      <w:r w:rsidR="005E622C">
        <w:t>2</w:t>
      </w:r>
      <w:del w:id="1176" w:author="Steve Barbeaux" w:date="2022-10-09T19:11:00Z">
        <w:r w:rsidR="005E622C" w:rsidDel="00DE4729">
          <w:delText>0</w:delText>
        </w:r>
      </w:del>
      <w:proofErr w:type="gramStart"/>
      <w:ins w:id="1177" w:author="Steve Barbeaux" w:date="2022-10-09T19:11:00Z">
        <w:r w:rsidR="00DE4729">
          <w:t>2</w:t>
        </w:r>
      </w:ins>
      <w:proofErr w:type="gramEnd"/>
      <w:r>
        <w:t>.</w:t>
      </w:r>
    </w:p>
    <w:tbl>
      <w:tblPr>
        <w:tblW w:w="0" w:type="auto"/>
        <w:jc w:val="center"/>
        <w:tblLook w:val="0000" w:firstRow="0" w:lastRow="0" w:firstColumn="0" w:lastColumn="0" w:noHBand="0" w:noVBand="0"/>
      </w:tblPr>
      <w:tblGrid>
        <w:gridCol w:w="1206"/>
        <w:gridCol w:w="1591"/>
        <w:gridCol w:w="1041"/>
        <w:gridCol w:w="1701"/>
        <w:gridCol w:w="1181"/>
        <w:tblGridChange w:id="1178">
          <w:tblGrid>
            <w:gridCol w:w="766"/>
            <w:gridCol w:w="440"/>
            <w:gridCol w:w="558"/>
            <w:gridCol w:w="43"/>
            <w:gridCol w:w="858"/>
            <w:gridCol w:w="43"/>
            <w:gridCol w:w="89"/>
            <w:gridCol w:w="744"/>
            <w:gridCol w:w="297"/>
            <w:gridCol w:w="76"/>
            <w:gridCol w:w="808"/>
            <w:gridCol w:w="373"/>
            <w:gridCol w:w="444"/>
            <w:gridCol w:w="1181"/>
          </w:tblGrid>
        </w:tblGridChange>
      </w:tblGrid>
      <w:tr w:rsidR="00727647" w:rsidRPr="00764BE5" w14:paraId="29B4E7EE" w14:textId="77777777" w:rsidTr="00727647">
        <w:trPr>
          <w:cantSplit/>
          <w:jc w:val="center"/>
        </w:trPr>
        <w:tc>
          <w:tcPr>
            <w:tcW w:w="0" w:type="auto"/>
            <w:tcBorders>
              <w:top w:val="double" w:sz="4" w:space="0" w:color="auto"/>
            </w:tcBorders>
            <w:shd w:val="clear" w:color="auto" w:fill="auto"/>
            <w:noWrap/>
            <w:vAlign w:val="bottom"/>
          </w:tcPr>
          <w:p w14:paraId="581F3361" w14:textId="77777777" w:rsidR="00727647" w:rsidRPr="001E159B" w:rsidRDefault="00727647" w:rsidP="00727647">
            <w:pPr>
              <w:keepNext/>
              <w:spacing w:after="0"/>
              <w:rPr>
                <w:szCs w:val="22"/>
              </w:rPr>
            </w:pPr>
          </w:p>
        </w:tc>
        <w:tc>
          <w:tcPr>
            <w:tcW w:w="0" w:type="auto"/>
            <w:tcBorders>
              <w:top w:val="double" w:sz="4" w:space="0" w:color="auto"/>
            </w:tcBorders>
            <w:shd w:val="clear" w:color="auto" w:fill="auto"/>
          </w:tcPr>
          <w:p w14:paraId="4002FF95" w14:textId="77777777" w:rsidR="00727647" w:rsidRPr="001E159B" w:rsidRDefault="00727647" w:rsidP="00727647">
            <w:pPr>
              <w:keepNext/>
              <w:spacing w:after="0"/>
              <w:jc w:val="right"/>
              <w:rPr>
                <w:szCs w:val="22"/>
              </w:rPr>
            </w:pPr>
            <w:r w:rsidRPr="001E159B">
              <w:rPr>
                <w:szCs w:val="22"/>
              </w:rPr>
              <w:t>Catch</w:t>
            </w:r>
          </w:p>
        </w:tc>
        <w:tc>
          <w:tcPr>
            <w:tcW w:w="0" w:type="auto"/>
            <w:tcBorders>
              <w:top w:val="double" w:sz="4" w:space="0" w:color="auto"/>
            </w:tcBorders>
            <w:shd w:val="clear" w:color="auto" w:fill="auto"/>
          </w:tcPr>
          <w:p w14:paraId="4E13CDD2" w14:textId="77777777" w:rsidR="00727647" w:rsidRPr="001E159B" w:rsidRDefault="00727647" w:rsidP="00727647">
            <w:pPr>
              <w:keepNext/>
              <w:spacing w:after="0"/>
              <w:jc w:val="right"/>
              <w:rPr>
                <w:szCs w:val="22"/>
              </w:rPr>
            </w:pPr>
            <w:r w:rsidRPr="001E159B">
              <w:rPr>
                <w:szCs w:val="22"/>
              </w:rPr>
              <w:t> </w:t>
            </w:r>
          </w:p>
        </w:tc>
        <w:tc>
          <w:tcPr>
            <w:tcW w:w="0" w:type="auto"/>
            <w:tcBorders>
              <w:top w:val="double" w:sz="4" w:space="0" w:color="auto"/>
            </w:tcBorders>
            <w:shd w:val="clear" w:color="auto" w:fill="auto"/>
          </w:tcPr>
          <w:p w14:paraId="68CBD132" w14:textId="77777777" w:rsidR="00727647" w:rsidRPr="001E159B" w:rsidRDefault="00727647" w:rsidP="00727647">
            <w:pPr>
              <w:keepNext/>
              <w:spacing w:after="0"/>
              <w:jc w:val="right"/>
              <w:rPr>
                <w:szCs w:val="22"/>
              </w:rPr>
            </w:pPr>
            <w:r w:rsidRPr="001E159B">
              <w:rPr>
                <w:szCs w:val="22"/>
              </w:rPr>
              <w:t> </w:t>
            </w:r>
          </w:p>
        </w:tc>
        <w:tc>
          <w:tcPr>
            <w:tcW w:w="0" w:type="auto"/>
            <w:tcBorders>
              <w:top w:val="double" w:sz="4" w:space="0" w:color="auto"/>
            </w:tcBorders>
            <w:shd w:val="clear" w:color="auto" w:fill="auto"/>
          </w:tcPr>
          <w:p w14:paraId="6E25582F" w14:textId="77777777" w:rsidR="00727647" w:rsidRPr="001E159B" w:rsidRDefault="00727647" w:rsidP="00727647">
            <w:pPr>
              <w:keepNext/>
              <w:spacing w:after="0"/>
              <w:jc w:val="right"/>
              <w:rPr>
                <w:szCs w:val="22"/>
              </w:rPr>
            </w:pPr>
            <w:r w:rsidRPr="001E159B">
              <w:rPr>
                <w:szCs w:val="22"/>
              </w:rPr>
              <w:t>Discard</w:t>
            </w:r>
          </w:p>
        </w:tc>
      </w:tr>
      <w:tr w:rsidR="00727647" w:rsidRPr="00764BE5" w14:paraId="2D43979E" w14:textId="77777777" w:rsidTr="00727647">
        <w:trPr>
          <w:cantSplit/>
          <w:jc w:val="center"/>
        </w:trPr>
        <w:tc>
          <w:tcPr>
            <w:tcW w:w="0" w:type="auto"/>
            <w:tcBorders>
              <w:bottom w:val="single" w:sz="4" w:space="0" w:color="auto"/>
            </w:tcBorders>
            <w:shd w:val="clear" w:color="auto" w:fill="auto"/>
          </w:tcPr>
          <w:p w14:paraId="1C325BD2" w14:textId="77777777" w:rsidR="00727647" w:rsidRPr="001E159B" w:rsidRDefault="00727647" w:rsidP="00727647">
            <w:pPr>
              <w:keepNext/>
              <w:spacing w:after="0"/>
              <w:jc w:val="right"/>
              <w:rPr>
                <w:szCs w:val="22"/>
              </w:rPr>
            </w:pPr>
            <w:r w:rsidRPr="001E159B">
              <w:rPr>
                <w:szCs w:val="22"/>
              </w:rPr>
              <w:t>Year</w:t>
            </w:r>
          </w:p>
        </w:tc>
        <w:tc>
          <w:tcPr>
            <w:tcW w:w="0" w:type="auto"/>
            <w:tcBorders>
              <w:bottom w:val="single" w:sz="4" w:space="0" w:color="auto"/>
            </w:tcBorders>
            <w:shd w:val="clear" w:color="auto" w:fill="auto"/>
          </w:tcPr>
          <w:p w14:paraId="52F95045" w14:textId="77777777" w:rsidR="00727647" w:rsidRPr="001E159B" w:rsidRDefault="00727647" w:rsidP="00727647">
            <w:pPr>
              <w:keepNext/>
              <w:spacing w:after="0"/>
              <w:jc w:val="right"/>
              <w:rPr>
                <w:szCs w:val="22"/>
              </w:rPr>
            </w:pPr>
            <w:r w:rsidRPr="001E159B">
              <w:rPr>
                <w:szCs w:val="22"/>
              </w:rPr>
              <w:t>Retained</w:t>
            </w:r>
          </w:p>
        </w:tc>
        <w:tc>
          <w:tcPr>
            <w:tcW w:w="0" w:type="auto"/>
            <w:tcBorders>
              <w:bottom w:val="single" w:sz="4" w:space="0" w:color="auto"/>
            </w:tcBorders>
            <w:shd w:val="clear" w:color="auto" w:fill="auto"/>
          </w:tcPr>
          <w:p w14:paraId="41893DC2" w14:textId="77777777" w:rsidR="00727647" w:rsidRPr="001E159B" w:rsidRDefault="00727647" w:rsidP="00727647">
            <w:pPr>
              <w:keepNext/>
              <w:spacing w:after="0"/>
              <w:jc w:val="right"/>
              <w:rPr>
                <w:szCs w:val="22"/>
              </w:rPr>
            </w:pPr>
            <w:r w:rsidRPr="001E159B">
              <w:rPr>
                <w:szCs w:val="22"/>
              </w:rPr>
              <w:t>Discard</w:t>
            </w:r>
          </w:p>
        </w:tc>
        <w:tc>
          <w:tcPr>
            <w:tcW w:w="0" w:type="auto"/>
            <w:tcBorders>
              <w:bottom w:val="single" w:sz="4" w:space="0" w:color="auto"/>
            </w:tcBorders>
            <w:shd w:val="clear" w:color="auto" w:fill="auto"/>
          </w:tcPr>
          <w:p w14:paraId="49131B62" w14:textId="77777777" w:rsidR="00727647" w:rsidRPr="001E159B" w:rsidRDefault="00727647" w:rsidP="00727647">
            <w:pPr>
              <w:keepNext/>
              <w:spacing w:after="0"/>
              <w:jc w:val="right"/>
              <w:rPr>
                <w:szCs w:val="22"/>
              </w:rPr>
            </w:pPr>
            <w:r w:rsidRPr="001E159B">
              <w:rPr>
                <w:szCs w:val="22"/>
              </w:rPr>
              <w:t>Total</w:t>
            </w:r>
          </w:p>
        </w:tc>
        <w:tc>
          <w:tcPr>
            <w:tcW w:w="0" w:type="auto"/>
            <w:tcBorders>
              <w:bottom w:val="single" w:sz="4" w:space="0" w:color="auto"/>
            </w:tcBorders>
            <w:shd w:val="clear" w:color="auto" w:fill="auto"/>
          </w:tcPr>
          <w:p w14:paraId="7D0E6B9E" w14:textId="77777777" w:rsidR="00727647" w:rsidRPr="001E159B" w:rsidRDefault="00727647" w:rsidP="00727647">
            <w:pPr>
              <w:keepNext/>
              <w:spacing w:after="0"/>
              <w:jc w:val="right"/>
              <w:rPr>
                <w:szCs w:val="22"/>
              </w:rPr>
            </w:pPr>
            <w:r w:rsidRPr="001E159B">
              <w:rPr>
                <w:szCs w:val="22"/>
              </w:rPr>
              <w:t>Percentage</w:t>
            </w:r>
          </w:p>
        </w:tc>
      </w:tr>
      <w:tr w:rsidR="00F21793" w:rsidRPr="00764BE5" w14:paraId="063B6524" w14:textId="77777777" w:rsidTr="002671AA">
        <w:trPr>
          <w:cantSplit/>
          <w:jc w:val="center"/>
        </w:trPr>
        <w:tc>
          <w:tcPr>
            <w:tcW w:w="0" w:type="auto"/>
            <w:shd w:val="clear" w:color="auto" w:fill="auto"/>
          </w:tcPr>
          <w:p w14:paraId="73C2A65F" w14:textId="5501F999" w:rsidR="00F21793" w:rsidRPr="001E159B" w:rsidRDefault="00F21793" w:rsidP="00727647">
            <w:pPr>
              <w:keepNext/>
              <w:spacing w:after="0"/>
              <w:jc w:val="right"/>
              <w:rPr>
                <w:szCs w:val="22"/>
              </w:rPr>
            </w:pPr>
            <w:ins w:id="1179" w:author="Steve Barbeaux" w:date="2022-10-09T19:24:00Z">
              <w:r w:rsidRPr="001E159B">
                <w:rPr>
                  <w:szCs w:val="22"/>
                </w:rPr>
                <w:t>1997</w:t>
              </w:r>
            </w:ins>
            <w:del w:id="1180" w:author="Steve Barbeaux" w:date="2022-10-09T19:24:00Z">
              <w:r w:rsidRPr="001E159B" w:rsidDel="00573B9F">
                <w:rPr>
                  <w:szCs w:val="22"/>
                </w:rPr>
                <w:delText>1996</w:delText>
              </w:r>
            </w:del>
          </w:p>
        </w:tc>
        <w:tc>
          <w:tcPr>
            <w:tcW w:w="0" w:type="auto"/>
            <w:shd w:val="clear" w:color="auto" w:fill="auto"/>
          </w:tcPr>
          <w:p w14:paraId="0D756E78" w14:textId="42B139C4" w:rsidR="00F21793" w:rsidRPr="001E159B" w:rsidRDefault="00F21793" w:rsidP="00727647">
            <w:pPr>
              <w:keepNext/>
              <w:spacing w:after="0"/>
              <w:jc w:val="right"/>
              <w:rPr>
                <w:szCs w:val="22"/>
              </w:rPr>
            </w:pPr>
            <w:ins w:id="1181" w:author="Steve Barbeaux" w:date="2022-10-09T19:24:00Z">
              <w:r w:rsidRPr="00A556DA">
                <w:t xml:space="preserve"> 25,323 </w:t>
              </w:r>
            </w:ins>
            <w:del w:id="1182" w:author="Steve Barbeaux" w:date="2022-10-09T19:24:00Z">
              <w:r w:rsidRPr="00A556DA" w:rsidDel="00573B9F">
                <w:delText xml:space="preserve"> 28,067 </w:delText>
              </w:r>
            </w:del>
          </w:p>
        </w:tc>
        <w:tc>
          <w:tcPr>
            <w:tcW w:w="0" w:type="auto"/>
            <w:shd w:val="clear" w:color="auto" w:fill="auto"/>
          </w:tcPr>
          <w:p w14:paraId="6D1BB10E" w14:textId="799A27B7" w:rsidR="00F21793" w:rsidRPr="001E159B" w:rsidRDefault="00F21793" w:rsidP="00727647">
            <w:pPr>
              <w:keepNext/>
              <w:spacing w:after="0"/>
              <w:jc w:val="right"/>
              <w:rPr>
                <w:szCs w:val="22"/>
              </w:rPr>
            </w:pPr>
            <w:ins w:id="1183" w:author="Steve Barbeaux" w:date="2022-10-09T19:24:00Z">
              <w:r w:rsidRPr="00A556DA">
                <w:t xml:space="preserve"> 618 </w:t>
              </w:r>
            </w:ins>
            <w:del w:id="1184" w:author="Steve Barbeaux" w:date="2022-10-09T19:24:00Z">
              <w:r w:rsidRPr="00A556DA" w:rsidDel="00573B9F">
                <w:delText xml:space="preserve"> 994 </w:delText>
              </w:r>
            </w:del>
          </w:p>
        </w:tc>
        <w:tc>
          <w:tcPr>
            <w:tcW w:w="0" w:type="auto"/>
            <w:shd w:val="clear" w:color="auto" w:fill="auto"/>
          </w:tcPr>
          <w:p w14:paraId="5A646084" w14:textId="5AF6E337" w:rsidR="00F21793" w:rsidRPr="001E159B" w:rsidRDefault="00F21793" w:rsidP="00727647">
            <w:pPr>
              <w:keepNext/>
              <w:spacing w:after="0"/>
              <w:jc w:val="right"/>
              <w:rPr>
                <w:szCs w:val="22"/>
              </w:rPr>
            </w:pPr>
            <w:ins w:id="1185" w:author="Steve Barbeaux" w:date="2022-10-09T19:24:00Z">
              <w:r w:rsidRPr="00A556DA">
                <w:t xml:space="preserve"> 25,940 </w:t>
              </w:r>
            </w:ins>
            <w:del w:id="1186" w:author="Steve Barbeaux" w:date="2022-10-09T19:24:00Z">
              <w:r w:rsidRPr="00A556DA" w:rsidDel="00573B9F">
                <w:delText xml:space="preserve"> 29,062 </w:delText>
              </w:r>
            </w:del>
          </w:p>
        </w:tc>
        <w:tc>
          <w:tcPr>
            <w:tcW w:w="0" w:type="auto"/>
            <w:shd w:val="clear" w:color="auto" w:fill="auto"/>
          </w:tcPr>
          <w:p w14:paraId="57D7A0A9" w14:textId="2515D8C7" w:rsidR="00F21793" w:rsidRPr="001E159B" w:rsidRDefault="00F21793" w:rsidP="00727647">
            <w:pPr>
              <w:keepNext/>
              <w:spacing w:after="0"/>
              <w:jc w:val="right"/>
              <w:rPr>
                <w:szCs w:val="22"/>
              </w:rPr>
            </w:pPr>
            <w:ins w:id="1187" w:author="Steve Barbeaux" w:date="2022-10-09T19:24:00Z">
              <w:r w:rsidRPr="00A556DA">
                <w:t>2%</w:t>
              </w:r>
            </w:ins>
            <w:del w:id="1188" w:author="Steve Barbeaux" w:date="2022-10-09T19:24:00Z">
              <w:r w:rsidRPr="00A556DA" w:rsidDel="00573B9F">
                <w:delText>3%</w:delText>
              </w:r>
            </w:del>
          </w:p>
        </w:tc>
      </w:tr>
      <w:tr w:rsidR="00F21793" w:rsidRPr="00764BE5" w14:paraId="4565C460" w14:textId="77777777" w:rsidTr="002671AA">
        <w:trPr>
          <w:cantSplit/>
          <w:jc w:val="center"/>
        </w:trPr>
        <w:tc>
          <w:tcPr>
            <w:tcW w:w="0" w:type="auto"/>
            <w:shd w:val="clear" w:color="auto" w:fill="auto"/>
          </w:tcPr>
          <w:p w14:paraId="2FA3BF37" w14:textId="32800324" w:rsidR="00F21793" w:rsidRPr="001E159B" w:rsidRDefault="00F21793" w:rsidP="00727647">
            <w:pPr>
              <w:keepNext/>
              <w:spacing w:after="0"/>
              <w:jc w:val="right"/>
              <w:rPr>
                <w:szCs w:val="22"/>
              </w:rPr>
            </w:pPr>
            <w:ins w:id="1189" w:author="Steve Barbeaux" w:date="2022-10-09T19:24:00Z">
              <w:r w:rsidRPr="001E159B">
                <w:rPr>
                  <w:szCs w:val="22"/>
                </w:rPr>
                <w:t>1998</w:t>
              </w:r>
            </w:ins>
            <w:del w:id="1190" w:author="Steve Barbeaux" w:date="2022-10-09T19:24:00Z">
              <w:r w:rsidRPr="001E159B" w:rsidDel="00573B9F">
                <w:rPr>
                  <w:szCs w:val="22"/>
                </w:rPr>
                <w:delText>1997</w:delText>
              </w:r>
            </w:del>
          </w:p>
        </w:tc>
        <w:tc>
          <w:tcPr>
            <w:tcW w:w="0" w:type="auto"/>
            <w:shd w:val="clear" w:color="auto" w:fill="auto"/>
          </w:tcPr>
          <w:p w14:paraId="37EB701B" w14:textId="0AB29613" w:rsidR="00F21793" w:rsidRPr="001E159B" w:rsidRDefault="00F21793" w:rsidP="00727647">
            <w:pPr>
              <w:keepNext/>
              <w:spacing w:after="0"/>
              <w:jc w:val="right"/>
              <w:rPr>
                <w:szCs w:val="22"/>
              </w:rPr>
            </w:pPr>
            <w:ins w:id="1191" w:author="Steve Barbeaux" w:date="2022-10-09T19:24:00Z">
              <w:r w:rsidRPr="00A556DA">
                <w:t xml:space="preserve"> 23,636 </w:t>
              </w:r>
            </w:ins>
            <w:del w:id="1192" w:author="Steve Barbeaux" w:date="2022-10-09T19:24:00Z">
              <w:r w:rsidRPr="00A556DA" w:rsidDel="00573B9F">
                <w:delText xml:space="preserve"> 25,323 </w:delText>
              </w:r>
            </w:del>
          </w:p>
        </w:tc>
        <w:tc>
          <w:tcPr>
            <w:tcW w:w="0" w:type="auto"/>
            <w:shd w:val="clear" w:color="auto" w:fill="auto"/>
          </w:tcPr>
          <w:p w14:paraId="5E388E74" w14:textId="67623E34" w:rsidR="00F21793" w:rsidRPr="001E159B" w:rsidRDefault="00F21793" w:rsidP="00727647">
            <w:pPr>
              <w:keepNext/>
              <w:spacing w:after="0"/>
              <w:jc w:val="right"/>
              <w:rPr>
                <w:szCs w:val="22"/>
              </w:rPr>
            </w:pPr>
            <w:ins w:id="1193" w:author="Steve Barbeaux" w:date="2022-10-09T19:24:00Z">
              <w:r w:rsidRPr="00A556DA">
                <w:t xml:space="preserve"> 162 </w:t>
              </w:r>
            </w:ins>
            <w:del w:id="1194" w:author="Steve Barbeaux" w:date="2022-10-09T19:24:00Z">
              <w:r w:rsidRPr="00A556DA" w:rsidDel="00573B9F">
                <w:delText xml:space="preserve"> 618 </w:delText>
              </w:r>
            </w:del>
          </w:p>
        </w:tc>
        <w:tc>
          <w:tcPr>
            <w:tcW w:w="0" w:type="auto"/>
            <w:shd w:val="clear" w:color="auto" w:fill="auto"/>
          </w:tcPr>
          <w:p w14:paraId="3ABDDF64" w14:textId="784523DA" w:rsidR="00F21793" w:rsidRPr="001E159B" w:rsidRDefault="00F21793" w:rsidP="00727647">
            <w:pPr>
              <w:keepNext/>
              <w:spacing w:after="0"/>
              <w:jc w:val="right"/>
              <w:rPr>
                <w:szCs w:val="22"/>
              </w:rPr>
            </w:pPr>
            <w:ins w:id="1195" w:author="Steve Barbeaux" w:date="2022-10-09T19:24:00Z">
              <w:r w:rsidRPr="00A556DA">
                <w:t xml:space="preserve"> 23,798 </w:t>
              </w:r>
            </w:ins>
            <w:del w:id="1196" w:author="Steve Barbeaux" w:date="2022-10-09T19:24:00Z">
              <w:r w:rsidRPr="00A556DA" w:rsidDel="00573B9F">
                <w:delText xml:space="preserve"> 25,940 </w:delText>
              </w:r>
            </w:del>
          </w:p>
        </w:tc>
        <w:tc>
          <w:tcPr>
            <w:tcW w:w="0" w:type="auto"/>
            <w:shd w:val="clear" w:color="auto" w:fill="auto"/>
          </w:tcPr>
          <w:p w14:paraId="212FE4B5" w14:textId="54E79AD3" w:rsidR="00F21793" w:rsidRPr="001E159B" w:rsidRDefault="00F21793" w:rsidP="00727647">
            <w:pPr>
              <w:keepNext/>
              <w:spacing w:after="0"/>
              <w:jc w:val="right"/>
              <w:rPr>
                <w:szCs w:val="22"/>
              </w:rPr>
            </w:pPr>
            <w:ins w:id="1197" w:author="Steve Barbeaux" w:date="2022-10-09T19:24:00Z">
              <w:r w:rsidRPr="00A556DA">
                <w:t>1%</w:t>
              </w:r>
            </w:ins>
            <w:del w:id="1198" w:author="Steve Barbeaux" w:date="2022-10-09T19:24:00Z">
              <w:r w:rsidRPr="00A556DA" w:rsidDel="00573B9F">
                <w:delText>2%</w:delText>
              </w:r>
            </w:del>
          </w:p>
        </w:tc>
      </w:tr>
      <w:tr w:rsidR="00F21793" w:rsidRPr="00764BE5" w14:paraId="7D67E97E" w14:textId="77777777" w:rsidTr="002671AA">
        <w:trPr>
          <w:cantSplit/>
          <w:jc w:val="center"/>
        </w:trPr>
        <w:tc>
          <w:tcPr>
            <w:tcW w:w="0" w:type="auto"/>
            <w:shd w:val="clear" w:color="auto" w:fill="auto"/>
          </w:tcPr>
          <w:p w14:paraId="6C2B81CC" w14:textId="1F3425DF" w:rsidR="00F21793" w:rsidRPr="001E159B" w:rsidRDefault="00F21793" w:rsidP="00727647">
            <w:pPr>
              <w:keepNext/>
              <w:spacing w:after="0"/>
              <w:jc w:val="right"/>
              <w:rPr>
                <w:szCs w:val="22"/>
              </w:rPr>
            </w:pPr>
            <w:ins w:id="1199" w:author="Steve Barbeaux" w:date="2022-10-09T19:24:00Z">
              <w:r w:rsidRPr="001E159B">
                <w:rPr>
                  <w:szCs w:val="22"/>
                </w:rPr>
                <w:t>1999</w:t>
              </w:r>
            </w:ins>
            <w:del w:id="1200" w:author="Steve Barbeaux" w:date="2022-10-09T19:24:00Z">
              <w:r w:rsidRPr="001E159B" w:rsidDel="00573B9F">
                <w:rPr>
                  <w:szCs w:val="22"/>
                </w:rPr>
                <w:delText>1998</w:delText>
              </w:r>
            </w:del>
          </w:p>
        </w:tc>
        <w:tc>
          <w:tcPr>
            <w:tcW w:w="0" w:type="auto"/>
            <w:shd w:val="clear" w:color="auto" w:fill="auto"/>
          </w:tcPr>
          <w:p w14:paraId="5C1F50AA" w14:textId="7136F64F" w:rsidR="00F21793" w:rsidRPr="001E159B" w:rsidRDefault="00F21793" w:rsidP="00727647">
            <w:pPr>
              <w:keepNext/>
              <w:spacing w:after="0"/>
              <w:jc w:val="right"/>
              <w:rPr>
                <w:szCs w:val="22"/>
              </w:rPr>
            </w:pPr>
            <w:ins w:id="1201" w:author="Steve Barbeaux" w:date="2022-10-09T19:24:00Z">
              <w:r w:rsidRPr="00A556DA">
                <w:t xml:space="preserve"> 529 </w:t>
              </w:r>
            </w:ins>
            <w:del w:id="1202" w:author="Steve Barbeaux" w:date="2022-10-09T19:24:00Z">
              <w:r w:rsidRPr="00A556DA" w:rsidDel="00573B9F">
                <w:delText xml:space="preserve"> 23,636 </w:delText>
              </w:r>
            </w:del>
          </w:p>
        </w:tc>
        <w:tc>
          <w:tcPr>
            <w:tcW w:w="0" w:type="auto"/>
            <w:shd w:val="clear" w:color="auto" w:fill="auto"/>
          </w:tcPr>
          <w:p w14:paraId="386676C7" w14:textId="20AAE28A" w:rsidR="00F21793" w:rsidRPr="001E159B" w:rsidRDefault="00F21793" w:rsidP="00727647">
            <w:pPr>
              <w:keepNext/>
              <w:spacing w:after="0"/>
              <w:jc w:val="right"/>
              <w:rPr>
                <w:szCs w:val="22"/>
              </w:rPr>
            </w:pPr>
            <w:ins w:id="1203" w:author="Steve Barbeaux" w:date="2022-10-09T19:24:00Z">
              <w:r w:rsidRPr="00A556DA">
                <w:t xml:space="preserve"> 480 </w:t>
              </w:r>
            </w:ins>
            <w:del w:id="1204" w:author="Steve Barbeaux" w:date="2022-10-09T19:24:00Z">
              <w:r w:rsidRPr="00A556DA" w:rsidDel="00573B9F">
                <w:delText xml:space="preserve"> 162 </w:delText>
              </w:r>
            </w:del>
          </w:p>
        </w:tc>
        <w:tc>
          <w:tcPr>
            <w:tcW w:w="0" w:type="auto"/>
            <w:shd w:val="clear" w:color="auto" w:fill="auto"/>
          </w:tcPr>
          <w:p w14:paraId="4DE79525" w14:textId="57960282" w:rsidR="00F21793" w:rsidRPr="001E159B" w:rsidRDefault="00F21793" w:rsidP="00727647">
            <w:pPr>
              <w:keepNext/>
              <w:spacing w:after="0"/>
              <w:jc w:val="right"/>
              <w:rPr>
                <w:szCs w:val="22"/>
              </w:rPr>
            </w:pPr>
            <w:ins w:id="1205" w:author="Steve Barbeaux" w:date="2022-10-09T19:24:00Z">
              <w:r w:rsidRPr="00A556DA">
                <w:t xml:space="preserve"> 1,010 </w:t>
              </w:r>
            </w:ins>
            <w:del w:id="1206" w:author="Steve Barbeaux" w:date="2022-10-09T19:24:00Z">
              <w:r w:rsidRPr="00A556DA" w:rsidDel="00573B9F">
                <w:delText xml:space="preserve"> 23,798 </w:delText>
              </w:r>
            </w:del>
          </w:p>
        </w:tc>
        <w:tc>
          <w:tcPr>
            <w:tcW w:w="0" w:type="auto"/>
            <w:shd w:val="clear" w:color="auto" w:fill="auto"/>
          </w:tcPr>
          <w:p w14:paraId="48519903" w14:textId="446BB3D2" w:rsidR="00F21793" w:rsidRPr="001E159B" w:rsidRDefault="00F21793" w:rsidP="00727647">
            <w:pPr>
              <w:keepNext/>
              <w:spacing w:after="0"/>
              <w:jc w:val="right"/>
              <w:rPr>
                <w:szCs w:val="22"/>
              </w:rPr>
            </w:pPr>
            <w:ins w:id="1207" w:author="Steve Barbeaux" w:date="2022-10-09T19:24:00Z">
              <w:r w:rsidRPr="00A556DA">
                <w:t>48%</w:t>
              </w:r>
            </w:ins>
            <w:del w:id="1208" w:author="Steve Barbeaux" w:date="2022-10-09T19:24:00Z">
              <w:r w:rsidRPr="00A556DA" w:rsidDel="00573B9F">
                <w:delText>1%</w:delText>
              </w:r>
            </w:del>
          </w:p>
        </w:tc>
      </w:tr>
      <w:tr w:rsidR="00F21793" w:rsidRPr="00764BE5" w14:paraId="71001F74" w14:textId="77777777" w:rsidTr="002671AA">
        <w:trPr>
          <w:cantSplit/>
          <w:jc w:val="center"/>
        </w:trPr>
        <w:tc>
          <w:tcPr>
            <w:tcW w:w="0" w:type="auto"/>
            <w:shd w:val="clear" w:color="auto" w:fill="auto"/>
          </w:tcPr>
          <w:p w14:paraId="16758C13" w14:textId="59B19A44" w:rsidR="00F21793" w:rsidRPr="001E159B" w:rsidRDefault="00F21793" w:rsidP="00727647">
            <w:pPr>
              <w:keepNext/>
              <w:spacing w:after="0"/>
              <w:jc w:val="right"/>
              <w:rPr>
                <w:szCs w:val="22"/>
              </w:rPr>
            </w:pPr>
            <w:ins w:id="1209" w:author="Steve Barbeaux" w:date="2022-10-09T19:24:00Z">
              <w:r w:rsidRPr="001E159B">
                <w:rPr>
                  <w:szCs w:val="22"/>
                </w:rPr>
                <w:t>2000</w:t>
              </w:r>
            </w:ins>
            <w:del w:id="1210" w:author="Steve Barbeaux" w:date="2022-10-09T19:24:00Z">
              <w:r w:rsidRPr="001E159B" w:rsidDel="00573B9F">
                <w:rPr>
                  <w:szCs w:val="22"/>
                </w:rPr>
                <w:delText>1999</w:delText>
              </w:r>
            </w:del>
          </w:p>
        </w:tc>
        <w:tc>
          <w:tcPr>
            <w:tcW w:w="0" w:type="auto"/>
            <w:shd w:val="clear" w:color="auto" w:fill="auto"/>
          </w:tcPr>
          <w:p w14:paraId="368B6DC6" w14:textId="536A40C4" w:rsidR="00F21793" w:rsidRPr="001E159B" w:rsidRDefault="00F21793" w:rsidP="00727647">
            <w:pPr>
              <w:keepNext/>
              <w:spacing w:after="0"/>
              <w:jc w:val="right"/>
              <w:rPr>
                <w:szCs w:val="22"/>
              </w:rPr>
            </w:pPr>
            <w:ins w:id="1211" w:author="Steve Barbeaux" w:date="2022-10-09T19:24:00Z">
              <w:r w:rsidRPr="00A556DA">
                <w:t xml:space="preserve"> 455 </w:t>
              </w:r>
            </w:ins>
            <w:del w:id="1212" w:author="Steve Barbeaux" w:date="2022-10-09T19:24:00Z">
              <w:r w:rsidRPr="00A556DA" w:rsidDel="00573B9F">
                <w:delText xml:space="preserve"> 529 </w:delText>
              </w:r>
            </w:del>
          </w:p>
        </w:tc>
        <w:tc>
          <w:tcPr>
            <w:tcW w:w="0" w:type="auto"/>
            <w:shd w:val="clear" w:color="auto" w:fill="auto"/>
          </w:tcPr>
          <w:p w14:paraId="1DFF199A" w14:textId="6D426FC5" w:rsidR="00F21793" w:rsidRPr="001E159B" w:rsidRDefault="00F21793" w:rsidP="00727647">
            <w:pPr>
              <w:keepNext/>
              <w:spacing w:after="0"/>
              <w:jc w:val="right"/>
              <w:rPr>
                <w:szCs w:val="22"/>
              </w:rPr>
            </w:pPr>
            <w:ins w:id="1213" w:author="Steve Barbeaux" w:date="2022-10-09T19:24:00Z">
              <w:r w:rsidRPr="00A556DA">
                <w:t xml:space="preserve"> 790 </w:t>
              </w:r>
            </w:ins>
            <w:del w:id="1214" w:author="Steve Barbeaux" w:date="2022-10-09T19:24:00Z">
              <w:r w:rsidRPr="00A556DA" w:rsidDel="00573B9F">
                <w:delText xml:space="preserve"> 480 </w:delText>
              </w:r>
            </w:del>
          </w:p>
        </w:tc>
        <w:tc>
          <w:tcPr>
            <w:tcW w:w="0" w:type="auto"/>
            <w:shd w:val="clear" w:color="auto" w:fill="auto"/>
          </w:tcPr>
          <w:p w14:paraId="5E85E629" w14:textId="6CF8AC05" w:rsidR="00F21793" w:rsidRPr="001E159B" w:rsidRDefault="00F21793" w:rsidP="00727647">
            <w:pPr>
              <w:keepNext/>
              <w:spacing w:after="0"/>
              <w:jc w:val="right"/>
              <w:rPr>
                <w:szCs w:val="22"/>
              </w:rPr>
            </w:pPr>
            <w:ins w:id="1215" w:author="Steve Barbeaux" w:date="2022-10-09T19:24:00Z">
              <w:r w:rsidRPr="00A556DA">
                <w:t xml:space="preserve"> 1,244 </w:t>
              </w:r>
            </w:ins>
            <w:del w:id="1216" w:author="Steve Barbeaux" w:date="2022-10-09T19:24:00Z">
              <w:r w:rsidRPr="00A556DA" w:rsidDel="00573B9F">
                <w:delText xml:space="preserve"> 1,010 </w:delText>
              </w:r>
            </w:del>
          </w:p>
        </w:tc>
        <w:tc>
          <w:tcPr>
            <w:tcW w:w="0" w:type="auto"/>
            <w:shd w:val="clear" w:color="auto" w:fill="auto"/>
          </w:tcPr>
          <w:p w14:paraId="51DB9C18" w14:textId="73E13C52" w:rsidR="00F21793" w:rsidRPr="001E159B" w:rsidRDefault="00F21793" w:rsidP="00727647">
            <w:pPr>
              <w:keepNext/>
              <w:spacing w:after="0"/>
              <w:jc w:val="right"/>
              <w:rPr>
                <w:szCs w:val="22"/>
              </w:rPr>
            </w:pPr>
            <w:ins w:id="1217" w:author="Steve Barbeaux" w:date="2022-10-09T19:24:00Z">
              <w:r w:rsidRPr="00A556DA">
                <w:t>63%</w:t>
              </w:r>
            </w:ins>
            <w:del w:id="1218" w:author="Steve Barbeaux" w:date="2022-10-09T19:24:00Z">
              <w:r w:rsidRPr="00A556DA" w:rsidDel="00573B9F">
                <w:delText>48%</w:delText>
              </w:r>
            </w:del>
          </w:p>
        </w:tc>
      </w:tr>
      <w:tr w:rsidR="00F21793" w:rsidRPr="00764BE5" w14:paraId="742FE4CD" w14:textId="77777777" w:rsidTr="002671AA">
        <w:trPr>
          <w:cantSplit/>
          <w:jc w:val="center"/>
        </w:trPr>
        <w:tc>
          <w:tcPr>
            <w:tcW w:w="0" w:type="auto"/>
            <w:shd w:val="clear" w:color="auto" w:fill="auto"/>
          </w:tcPr>
          <w:p w14:paraId="2CC3A412" w14:textId="3D7C21AC" w:rsidR="00F21793" w:rsidRPr="001E159B" w:rsidRDefault="00F21793" w:rsidP="00727647">
            <w:pPr>
              <w:keepNext/>
              <w:spacing w:after="0"/>
              <w:jc w:val="right"/>
              <w:rPr>
                <w:szCs w:val="22"/>
              </w:rPr>
            </w:pPr>
            <w:ins w:id="1219" w:author="Steve Barbeaux" w:date="2022-10-09T19:24:00Z">
              <w:r w:rsidRPr="001E159B">
                <w:rPr>
                  <w:szCs w:val="22"/>
                </w:rPr>
                <w:t>2001</w:t>
              </w:r>
            </w:ins>
            <w:del w:id="1220" w:author="Steve Barbeaux" w:date="2022-10-09T19:24:00Z">
              <w:r w:rsidRPr="001E159B" w:rsidDel="00573B9F">
                <w:rPr>
                  <w:szCs w:val="22"/>
                </w:rPr>
                <w:delText>2000</w:delText>
              </w:r>
            </w:del>
          </w:p>
        </w:tc>
        <w:tc>
          <w:tcPr>
            <w:tcW w:w="0" w:type="auto"/>
            <w:shd w:val="clear" w:color="auto" w:fill="auto"/>
          </w:tcPr>
          <w:p w14:paraId="687A14FD" w14:textId="3EAE5F93" w:rsidR="00F21793" w:rsidRPr="001E159B" w:rsidRDefault="00F21793" w:rsidP="00727647">
            <w:pPr>
              <w:keepNext/>
              <w:spacing w:after="0"/>
              <w:jc w:val="right"/>
              <w:rPr>
                <w:szCs w:val="22"/>
              </w:rPr>
            </w:pPr>
            <w:ins w:id="1221" w:author="Steve Barbeaux" w:date="2022-10-09T19:24:00Z">
              <w:r w:rsidRPr="00A556DA">
                <w:t xml:space="preserve"> 445 </w:t>
              </w:r>
            </w:ins>
            <w:del w:id="1222" w:author="Steve Barbeaux" w:date="2022-10-09T19:24:00Z">
              <w:r w:rsidRPr="00A556DA" w:rsidDel="00573B9F">
                <w:delText xml:space="preserve"> 455 </w:delText>
              </w:r>
            </w:del>
          </w:p>
        </w:tc>
        <w:tc>
          <w:tcPr>
            <w:tcW w:w="0" w:type="auto"/>
            <w:shd w:val="clear" w:color="auto" w:fill="auto"/>
          </w:tcPr>
          <w:p w14:paraId="2E840E92" w14:textId="762567DC" w:rsidR="00F21793" w:rsidRPr="001E159B" w:rsidRDefault="00F21793" w:rsidP="00727647">
            <w:pPr>
              <w:keepNext/>
              <w:spacing w:after="0"/>
              <w:jc w:val="right"/>
              <w:rPr>
                <w:szCs w:val="22"/>
              </w:rPr>
            </w:pPr>
            <w:ins w:id="1223" w:author="Steve Barbeaux" w:date="2022-10-09T19:24:00Z">
              <w:r w:rsidRPr="00A556DA">
                <w:t xml:space="preserve"> 380 </w:t>
              </w:r>
            </w:ins>
            <w:del w:id="1224" w:author="Steve Barbeaux" w:date="2022-10-09T19:24:00Z">
              <w:r w:rsidRPr="00A556DA" w:rsidDel="00573B9F">
                <w:delText xml:space="preserve"> 790 </w:delText>
              </w:r>
            </w:del>
          </w:p>
        </w:tc>
        <w:tc>
          <w:tcPr>
            <w:tcW w:w="0" w:type="auto"/>
            <w:shd w:val="clear" w:color="auto" w:fill="auto"/>
          </w:tcPr>
          <w:p w14:paraId="1B2FB6A8" w14:textId="04F54BDC" w:rsidR="00F21793" w:rsidRPr="001E159B" w:rsidRDefault="00F21793" w:rsidP="00727647">
            <w:pPr>
              <w:keepNext/>
              <w:spacing w:after="0"/>
              <w:jc w:val="right"/>
              <w:rPr>
                <w:szCs w:val="22"/>
              </w:rPr>
            </w:pPr>
            <w:ins w:id="1225" w:author="Steve Barbeaux" w:date="2022-10-09T19:24:00Z">
              <w:r w:rsidRPr="00A556DA">
                <w:t xml:space="preserve"> 825 </w:t>
              </w:r>
            </w:ins>
            <w:del w:id="1226" w:author="Steve Barbeaux" w:date="2022-10-09T19:24:00Z">
              <w:r w:rsidRPr="00A556DA" w:rsidDel="00573B9F">
                <w:delText xml:space="preserve"> 1,244 </w:delText>
              </w:r>
            </w:del>
          </w:p>
        </w:tc>
        <w:tc>
          <w:tcPr>
            <w:tcW w:w="0" w:type="auto"/>
            <w:shd w:val="clear" w:color="auto" w:fill="auto"/>
          </w:tcPr>
          <w:p w14:paraId="107F06AD" w14:textId="32DE4A4F" w:rsidR="00F21793" w:rsidRPr="001E159B" w:rsidRDefault="00F21793" w:rsidP="00727647">
            <w:pPr>
              <w:keepNext/>
              <w:spacing w:after="0"/>
              <w:jc w:val="right"/>
              <w:rPr>
                <w:szCs w:val="22"/>
              </w:rPr>
            </w:pPr>
            <w:ins w:id="1227" w:author="Steve Barbeaux" w:date="2022-10-09T19:24:00Z">
              <w:r w:rsidRPr="00A556DA">
                <w:t>46%</w:t>
              </w:r>
            </w:ins>
            <w:del w:id="1228" w:author="Steve Barbeaux" w:date="2022-10-09T19:24:00Z">
              <w:r w:rsidRPr="00A556DA" w:rsidDel="00573B9F">
                <w:delText>63%</w:delText>
              </w:r>
            </w:del>
          </w:p>
        </w:tc>
      </w:tr>
      <w:tr w:rsidR="00F21793" w:rsidRPr="00764BE5" w14:paraId="7E1FCBA0" w14:textId="77777777" w:rsidTr="002671AA">
        <w:trPr>
          <w:cantSplit/>
          <w:jc w:val="center"/>
        </w:trPr>
        <w:tc>
          <w:tcPr>
            <w:tcW w:w="0" w:type="auto"/>
            <w:shd w:val="clear" w:color="auto" w:fill="auto"/>
          </w:tcPr>
          <w:p w14:paraId="6C697106" w14:textId="5C2D9A4D" w:rsidR="00F21793" w:rsidRPr="001E159B" w:rsidRDefault="00F21793" w:rsidP="00727647">
            <w:pPr>
              <w:keepNext/>
              <w:spacing w:after="0"/>
              <w:jc w:val="right"/>
              <w:rPr>
                <w:szCs w:val="22"/>
              </w:rPr>
            </w:pPr>
            <w:ins w:id="1229" w:author="Steve Barbeaux" w:date="2022-10-09T19:24:00Z">
              <w:r w:rsidRPr="001E159B">
                <w:rPr>
                  <w:szCs w:val="22"/>
                </w:rPr>
                <w:t>2002</w:t>
              </w:r>
            </w:ins>
            <w:del w:id="1230" w:author="Steve Barbeaux" w:date="2022-10-09T19:24:00Z">
              <w:r w:rsidRPr="001E159B" w:rsidDel="00573B9F">
                <w:rPr>
                  <w:szCs w:val="22"/>
                </w:rPr>
                <w:delText>2001</w:delText>
              </w:r>
            </w:del>
          </w:p>
        </w:tc>
        <w:tc>
          <w:tcPr>
            <w:tcW w:w="0" w:type="auto"/>
            <w:shd w:val="clear" w:color="auto" w:fill="auto"/>
          </w:tcPr>
          <w:p w14:paraId="2421EA65" w14:textId="03C96C43" w:rsidR="00F21793" w:rsidRPr="001E159B" w:rsidRDefault="00F21793" w:rsidP="00727647">
            <w:pPr>
              <w:keepNext/>
              <w:spacing w:after="0"/>
              <w:jc w:val="right"/>
              <w:rPr>
                <w:szCs w:val="22"/>
              </w:rPr>
            </w:pPr>
            <w:ins w:id="1231" w:author="Steve Barbeaux" w:date="2022-10-09T19:24:00Z">
              <w:r w:rsidRPr="00A556DA">
                <w:t xml:space="preserve"> 398 </w:t>
              </w:r>
            </w:ins>
            <w:del w:id="1232" w:author="Steve Barbeaux" w:date="2022-10-09T19:24:00Z">
              <w:r w:rsidRPr="00A556DA" w:rsidDel="00573B9F">
                <w:delText xml:space="preserve"> 445 </w:delText>
              </w:r>
            </w:del>
          </w:p>
        </w:tc>
        <w:tc>
          <w:tcPr>
            <w:tcW w:w="0" w:type="auto"/>
            <w:shd w:val="clear" w:color="auto" w:fill="auto"/>
          </w:tcPr>
          <w:p w14:paraId="4429D7DE" w14:textId="14B1F4DA" w:rsidR="00F21793" w:rsidRPr="001E159B" w:rsidRDefault="00F21793" w:rsidP="00727647">
            <w:pPr>
              <w:keepNext/>
              <w:spacing w:after="0"/>
              <w:jc w:val="right"/>
              <w:rPr>
                <w:szCs w:val="22"/>
              </w:rPr>
            </w:pPr>
            <w:ins w:id="1233" w:author="Steve Barbeaux" w:date="2022-10-09T19:24:00Z">
              <w:r w:rsidRPr="00A556DA">
                <w:t xml:space="preserve"> 779 </w:t>
              </w:r>
            </w:ins>
            <w:del w:id="1234" w:author="Steve Barbeaux" w:date="2022-10-09T19:24:00Z">
              <w:r w:rsidRPr="00A556DA" w:rsidDel="00573B9F">
                <w:delText xml:space="preserve"> 380 </w:delText>
              </w:r>
            </w:del>
          </w:p>
        </w:tc>
        <w:tc>
          <w:tcPr>
            <w:tcW w:w="0" w:type="auto"/>
            <w:shd w:val="clear" w:color="auto" w:fill="auto"/>
          </w:tcPr>
          <w:p w14:paraId="144B3BD0" w14:textId="62B77A90" w:rsidR="00F21793" w:rsidRPr="001E159B" w:rsidRDefault="00F21793" w:rsidP="00727647">
            <w:pPr>
              <w:keepNext/>
              <w:spacing w:after="0"/>
              <w:jc w:val="right"/>
              <w:rPr>
                <w:szCs w:val="22"/>
              </w:rPr>
            </w:pPr>
            <w:ins w:id="1235" w:author="Steve Barbeaux" w:date="2022-10-09T19:24:00Z">
              <w:r w:rsidRPr="00A556DA">
                <w:t xml:space="preserve"> 1,177 </w:t>
              </w:r>
            </w:ins>
            <w:del w:id="1236" w:author="Steve Barbeaux" w:date="2022-10-09T19:24:00Z">
              <w:r w:rsidRPr="00A556DA" w:rsidDel="00573B9F">
                <w:delText xml:space="preserve"> 825 </w:delText>
              </w:r>
            </w:del>
          </w:p>
        </w:tc>
        <w:tc>
          <w:tcPr>
            <w:tcW w:w="0" w:type="auto"/>
            <w:shd w:val="clear" w:color="auto" w:fill="auto"/>
          </w:tcPr>
          <w:p w14:paraId="25425E13" w14:textId="0FDE4BC8" w:rsidR="00F21793" w:rsidRPr="001E159B" w:rsidRDefault="00F21793" w:rsidP="00727647">
            <w:pPr>
              <w:keepNext/>
              <w:spacing w:after="0"/>
              <w:jc w:val="right"/>
              <w:rPr>
                <w:szCs w:val="22"/>
              </w:rPr>
            </w:pPr>
            <w:ins w:id="1237" w:author="Steve Barbeaux" w:date="2022-10-09T19:24:00Z">
              <w:r w:rsidRPr="00A556DA">
                <w:t>66%</w:t>
              </w:r>
            </w:ins>
            <w:del w:id="1238" w:author="Steve Barbeaux" w:date="2022-10-09T19:24:00Z">
              <w:r w:rsidRPr="00A556DA" w:rsidDel="00573B9F">
                <w:delText>46%</w:delText>
              </w:r>
            </w:del>
          </w:p>
        </w:tc>
      </w:tr>
      <w:tr w:rsidR="00F21793" w:rsidRPr="00764BE5" w14:paraId="4333EF03" w14:textId="77777777" w:rsidTr="002671AA">
        <w:trPr>
          <w:cantSplit/>
          <w:jc w:val="center"/>
        </w:trPr>
        <w:tc>
          <w:tcPr>
            <w:tcW w:w="0" w:type="auto"/>
            <w:shd w:val="clear" w:color="auto" w:fill="auto"/>
          </w:tcPr>
          <w:p w14:paraId="24D3B954" w14:textId="5A74C152" w:rsidR="00F21793" w:rsidRPr="001E159B" w:rsidRDefault="00F21793" w:rsidP="00727647">
            <w:pPr>
              <w:keepNext/>
              <w:spacing w:after="0"/>
              <w:jc w:val="right"/>
              <w:rPr>
                <w:szCs w:val="22"/>
              </w:rPr>
            </w:pPr>
            <w:ins w:id="1239" w:author="Steve Barbeaux" w:date="2022-10-09T19:24:00Z">
              <w:r w:rsidRPr="001E159B">
                <w:rPr>
                  <w:szCs w:val="22"/>
                </w:rPr>
                <w:t>2003</w:t>
              </w:r>
            </w:ins>
            <w:del w:id="1240" w:author="Steve Barbeaux" w:date="2022-10-09T19:24:00Z">
              <w:r w:rsidRPr="001E159B" w:rsidDel="00573B9F">
                <w:rPr>
                  <w:szCs w:val="22"/>
                </w:rPr>
                <w:delText>2002</w:delText>
              </w:r>
            </w:del>
          </w:p>
        </w:tc>
        <w:tc>
          <w:tcPr>
            <w:tcW w:w="0" w:type="auto"/>
            <w:shd w:val="clear" w:color="auto" w:fill="auto"/>
          </w:tcPr>
          <w:p w14:paraId="69799D43" w14:textId="65AF9183" w:rsidR="00F21793" w:rsidRPr="001E159B" w:rsidRDefault="00F21793" w:rsidP="00727647">
            <w:pPr>
              <w:keepNext/>
              <w:spacing w:after="0"/>
              <w:jc w:val="right"/>
              <w:rPr>
                <w:szCs w:val="22"/>
              </w:rPr>
            </w:pPr>
            <w:ins w:id="1241" w:author="Steve Barbeaux" w:date="2022-10-09T19:24:00Z">
              <w:r w:rsidRPr="00A556DA">
                <w:t xml:space="preserve"> 1,181 </w:t>
              </w:r>
            </w:ins>
            <w:del w:id="1242" w:author="Steve Barbeaux" w:date="2022-10-09T19:24:00Z">
              <w:r w:rsidRPr="00A556DA" w:rsidDel="00573B9F">
                <w:delText xml:space="preserve"> 398 </w:delText>
              </w:r>
            </w:del>
          </w:p>
        </w:tc>
        <w:tc>
          <w:tcPr>
            <w:tcW w:w="0" w:type="auto"/>
            <w:shd w:val="clear" w:color="auto" w:fill="auto"/>
          </w:tcPr>
          <w:p w14:paraId="7992F3B2" w14:textId="6EA9D7C2" w:rsidR="00F21793" w:rsidRPr="001E159B" w:rsidRDefault="00F21793" w:rsidP="00727647">
            <w:pPr>
              <w:keepNext/>
              <w:spacing w:after="0"/>
              <w:jc w:val="right"/>
              <w:rPr>
                <w:szCs w:val="22"/>
              </w:rPr>
            </w:pPr>
            <w:ins w:id="1243" w:author="Steve Barbeaux" w:date="2022-10-09T19:24:00Z">
              <w:r w:rsidRPr="00A556DA">
                <w:t xml:space="preserve"> 468 </w:t>
              </w:r>
            </w:ins>
            <w:del w:id="1244" w:author="Steve Barbeaux" w:date="2022-10-09T19:24:00Z">
              <w:r w:rsidRPr="00A556DA" w:rsidDel="00573B9F">
                <w:delText xml:space="preserve"> 779 </w:delText>
              </w:r>
            </w:del>
          </w:p>
        </w:tc>
        <w:tc>
          <w:tcPr>
            <w:tcW w:w="0" w:type="auto"/>
            <w:shd w:val="clear" w:color="auto" w:fill="auto"/>
          </w:tcPr>
          <w:p w14:paraId="159BE422" w14:textId="63705496" w:rsidR="00F21793" w:rsidRPr="001E159B" w:rsidRDefault="00F21793" w:rsidP="00727647">
            <w:pPr>
              <w:keepNext/>
              <w:spacing w:after="0"/>
              <w:jc w:val="right"/>
              <w:rPr>
                <w:szCs w:val="22"/>
              </w:rPr>
            </w:pPr>
            <w:ins w:id="1245" w:author="Steve Barbeaux" w:date="2022-10-09T19:24:00Z">
              <w:r w:rsidRPr="00A556DA">
                <w:t xml:space="preserve"> 1,649 </w:t>
              </w:r>
            </w:ins>
            <w:del w:id="1246" w:author="Steve Barbeaux" w:date="2022-10-09T19:24:00Z">
              <w:r w:rsidRPr="00A556DA" w:rsidDel="00573B9F">
                <w:delText xml:space="preserve"> 1,177 </w:delText>
              </w:r>
            </w:del>
          </w:p>
        </w:tc>
        <w:tc>
          <w:tcPr>
            <w:tcW w:w="0" w:type="auto"/>
            <w:shd w:val="clear" w:color="auto" w:fill="auto"/>
          </w:tcPr>
          <w:p w14:paraId="188BB88E" w14:textId="65128A3A" w:rsidR="00F21793" w:rsidRPr="001E159B" w:rsidRDefault="00F21793" w:rsidP="00727647">
            <w:pPr>
              <w:keepNext/>
              <w:spacing w:after="0"/>
              <w:jc w:val="right"/>
              <w:rPr>
                <w:szCs w:val="22"/>
              </w:rPr>
            </w:pPr>
            <w:ins w:id="1247" w:author="Steve Barbeaux" w:date="2022-10-09T19:24:00Z">
              <w:r w:rsidRPr="00A556DA">
                <w:t>28%</w:t>
              </w:r>
            </w:ins>
            <w:del w:id="1248" w:author="Steve Barbeaux" w:date="2022-10-09T19:24:00Z">
              <w:r w:rsidRPr="00A556DA" w:rsidDel="00573B9F">
                <w:delText>66%</w:delText>
              </w:r>
            </w:del>
          </w:p>
        </w:tc>
      </w:tr>
      <w:tr w:rsidR="00F21793" w:rsidRPr="00764BE5" w14:paraId="13EB9E6C" w14:textId="77777777" w:rsidTr="002671AA">
        <w:trPr>
          <w:cantSplit/>
          <w:jc w:val="center"/>
        </w:trPr>
        <w:tc>
          <w:tcPr>
            <w:tcW w:w="0" w:type="auto"/>
            <w:shd w:val="clear" w:color="auto" w:fill="auto"/>
          </w:tcPr>
          <w:p w14:paraId="3A650E3F" w14:textId="289879AB" w:rsidR="00F21793" w:rsidRPr="001E159B" w:rsidRDefault="00F21793" w:rsidP="00727647">
            <w:pPr>
              <w:keepNext/>
              <w:spacing w:after="0"/>
              <w:jc w:val="right"/>
              <w:rPr>
                <w:szCs w:val="22"/>
              </w:rPr>
            </w:pPr>
            <w:ins w:id="1249" w:author="Steve Barbeaux" w:date="2022-10-09T19:24:00Z">
              <w:r w:rsidRPr="001E159B">
                <w:rPr>
                  <w:szCs w:val="22"/>
                </w:rPr>
                <w:t>2004</w:t>
              </w:r>
            </w:ins>
            <w:del w:id="1250" w:author="Steve Barbeaux" w:date="2022-10-09T19:24:00Z">
              <w:r w:rsidRPr="001E159B" w:rsidDel="00573B9F">
                <w:rPr>
                  <w:szCs w:val="22"/>
                </w:rPr>
                <w:delText>2003</w:delText>
              </w:r>
            </w:del>
          </w:p>
        </w:tc>
        <w:tc>
          <w:tcPr>
            <w:tcW w:w="0" w:type="auto"/>
            <w:shd w:val="clear" w:color="auto" w:fill="auto"/>
          </w:tcPr>
          <w:p w14:paraId="51E05DA7" w14:textId="6378E434" w:rsidR="00F21793" w:rsidRPr="001E159B" w:rsidRDefault="00F21793" w:rsidP="00727647">
            <w:pPr>
              <w:keepNext/>
              <w:spacing w:after="0"/>
              <w:jc w:val="right"/>
              <w:rPr>
                <w:szCs w:val="22"/>
              </w:rPr>
            </w:pPr>
            <w:ins w:id="1251" w:author="Steve Barbeaux" w:date="2022-10-09T19:24:00Z">
              <w:r w:rsidRPr="00A556DA">
                <w:t xml:space="preserve"> 871 </w:t>
              </w:r>
            </w:ins>
            <w:del w:id="1252" w:author="Steve Barbeaux" w:date="2022-10-09T19:24:00Z">
              <w:r w:rsidRPr="00A556DA" w:rsidDel="00573B9F">
                <w:delText xml:space="preserve"> 1,181 </w:delText>
              </w:r>
            </w:del>
          </w:p>
        </w:tc>
        <w:tc>
          <w:tcPr>
            <w:tcW w:w="0" w:type="auto"/>
            <w:shd w:val="clear" w:color="auto" w:fill="auto"/>
          </w:tcPr>
          <w:p w14:paraId="2775B68C" w14:textId="7D4CF568" w:rsidR="00F21793" w:rsidRPr="001E159B" w:rsidRDefault="00F21793" w:rsidP="00727647">
            <w:pPr>
              <w:keepNext/>
              <w:spacing w:after="0"/>
              <w:jc w:val="right"/>
              <w:rPr>
                <w:szCs w:val="22"/>
              </w:rPr>
            </w:pPr>
            <w:ins w:id="1253" w:author="Steve Barbeaux" w:date="2022-10-09T19:24:00Z">
              <w:r w:rsidRPr="00A556DA">
                <w:t xml:space="preserve"> 287 </w:t>
              </w:r>
            </w:ins>
            <w:del w:id="1254" w:author="Steve Barbeaux" w:date="2022-10-09T19:24:00Z">
              <w:r w:rsidRPr="00A556DA" w:rsidDel="00573B9F">
                <w:delText xml:space="preserve"> 468 </w:delText>
              </w:r>
            </w:del>
          </w:p>
        </w:tc>
        <w:tc>
          <w:tcPr>
            <w:tcW w:w="0" w:type="auto"/>
            <w:shd w:val="clear" w:color="auto" w:fill="auto"/>
          </w:tcPr>
          <w:p w14:paraId="69E8DB65" w14:textId="2DFAAA93" w:rsidR="00F21793" w:rsidRPr="001E159B" w:rsidRDefault="00F21793" w:rsidP="00727647">
            <w:pPr>
              <w:keepNext/>
              <w:spacing w:after="0"/>
              <w:jc w:val="right"/>
              <w:rPr>
                <w:szCs w:val="22"/>
              </w:rPr>
            </w:pPr>
            <w:ins w:id="1255" w:author="Steve Barbeaux" w:date="2022-10-09T19:24:00Z">
              <w:r w:rsidRPr="00A556DA">
                <w:t xml:space="preserve"> 1,158 </w:t>
              </w:r>
            </w:ins>
            <w:del w:id="1256" w:author="Steve Barbeaux" w:date="2022-10-09T19:24:00Z">
              <w:r w:rsidRPr="00A556DA" w:rsidDel="00573B9F">
                <w:delText xml:space="preserve"> 1,649 </w:delText>
              </w:r>
            </w:del>
          </w:p>
        </w:tc>
        <w:tc>
          <w:tcPr>
            <w:tcW w:w="0" w:type="auto"/>
            <w:shd w:val="clear" w:color="auto" w:fill="auto"/>
          </w:tcPr>
          <w:p w14:paraId="253596EC" w14:textId="20A213EB" w:rsidR="00F21793" w:rsidRPr="001E159B" w:rsidRDefault="00F21793" w:rsidP="00727647">
            <w:pPr>
              <w:keepNext/>
              <w:spacing w:after="0"/>
              <w:jc w:val="right"/>
              <w:rPr>
                <w:szCs w:val="22"/>
              </w:rPr>
            </w:pPr>
            <w:ins w:id="1257" w:author="Steve Barbeaux" w:date="2022-10-09T19:24:00Z">
              <w:r w:rsidRPr="00A556DA">
                <w:t>25%</w:t>
              </w:r>
            </w:ins>
            <w:del w:id="1258" w:author="Steve Barbeaux" w:date="2022-10-09T19:24:00Z">
              <w:r w:rsidRPr="00A556DA" w:rsidDel="00573B9F">
                <w:delText>28%</w:delText>
              </w:r>
            </w:del>
          </w:p>
        </w:tc>
      </w:tr>
      <w:tr w:rsidR="00F21793" w:rsidRPr="00764BE5" w14:paraId="0AB803B2" w14:textId="77777777" w:rsidTr="002671AA">
        <w:trPr>
          <w:cantSplit/>
          <w:jc w:val="center"/>
        </w:trPr>
        <w:tc>
          <w:tcPr>
            <w:tcW w:w="0" w:type="auto"/>
            <w:shd w:val="clear" w:color="auto" w:fill="auto"/>
          </w:tcPr>
          <w:p w14:paraId="51296209" w14:textId="0D8D9884" w:rsidR="00F21793" w:rsidRPr="001E159B" w:rsidRDefault="00F21793" w:rsidP="00727647">
            <w:pPr>
              <w:keepNext/>
              <w:spacing w:after="0"/>
              <w:jc w:val="right"/>
              <w:rPr>
                <w:szCs w:val="22"/>
              </w:rPr>
            </w:pPr>
            <w:ins w:id="1259" w:author="Steve Barbeaux" w:date="2022-10-09T19:24:00Z">
              <w:r w:rsidRPr="001E159B">
                <w:rPr>
                  <w:szCs w:val="22"/>
                </w:rPr>
                <w:t>2005</w:t>
              </w:r>
            </w:ins>
            <w:del w:id="1260" w:author="Steve Barbeaux" w:date="2022-10-09T19:24:00Z">
              <w:r w:rsidRPr="001E159B" w:rsidDel="00573B9F">
                <w:rPr>
                  <w:szCs w:val="22"/>
                </w:rPr>
                <w:delText>2004</w:delText>
              </w:r>
            </w:del>
          </w:p>
        </w:tc>
        <w:tc>
          <w:tcPr>
            <w:tcW w:w="0" w:type="auto"/>
            <w:shd w:val="clear" w:color="auto" w:fill="auto"/>
          </w:tcPr>
          <w:p w14:paraId="3BA2D414" w14:textId="5CBE7E12" w:rsidR="00F21793" w:rsidRPr="001E159B" w:rsidRDefault="00F21793" w:rsidP="00727647">
            <w:pPr>
              <w:keepNext/>
              <w:spacing w:after="0"/>
              <w:jc w:val="right"/>
              <w:rPr>
                <w:szCs w:val="22"/>
              </w:rPr>
            </w:pPr>
            <w:ins w:id="1261" w:author="Steve Barbeaux" w:date="2022-10-09T19:24:00Z">
              <w:r w:rsidRPr="00A556DA">
                <w:t xml:space="preserve"> 1,297 </w:t>
              </w:r>
            </w:ins>
            <w:del w:id="1262" w:author="Steve Barbeaux" w:date="2022-10-09T19:24:00Z">
              <w:r w:rsidRPr="00A556DA" w:rsidDel="00573B9F">
                <w:delText xml:space="preserve"> 871 </w:delText>
              </w:r>
            </w:del>
          </w:p>
        </w:tc>
        <w:tc>
          <w:tcPr>
            <w:tcW w:w="0" w:type="auto"/>
            <w:shd w:val="clear" w:color="auto" w:fill="auto"/>
          </w:tcPr>
          <w:p w14:paraId="70AED0D0" w14:textId="39E5CDF3" w:rsidR="00F21793" w:rsidRPr="001E159B" w:rsidRDefault="00F21793" w:rsidP="00727647">
            <w:pPr>
              <w:keepNext/>
              <w:spacing w:after="0"/>
              <w:jc w:val="right"/>
              <w:rPr>
                <w:szCs w:val="22"/>
              </w:rPr>
            </w:pPr>
            <w:ins w:id="1263" w:author="Steve Barbeaux" w:date="2022-10-09T19:24:00Z">
              <w:r w:rsidRPr="00A556DA">
                <w:t xml:space="preserve"> 324 </w:t>
              </w:r>
            </w:ins>
            <w:del w:id="1264" w:author="Steve Barbeaux" w:date="2022-10-09T19:24:00Z">
              <w:r w:rsidRPr="00A556DA" w:rsidDel="00573B9F">
                <w:delText xml:space="preserve"> 287 </w:delText>
              </w:r>
            </w:del>
          </w:p>
        </w:tc>
        <w:tc>
          <w:tcPr>
            <w:tcW w:w="0" w:type="auto"/>
            <w:shd w:val="clear" w:color="auto" w:fill="auto"/>
          </w:tcPr>
          <w:p w14:paraId="7D8DBBB0" w14:textId="5901C5AB" w:rsidR="00F21793" w:rsidRPr="001E159B" w:rsidRDefault="00F21793" w:rsidP="00727647">
            <w:pPr>
              <w:keepNext/>
              <w:spacing w:after="0"/>
              <w:jc w:val="right"/>
              <w:rPr>
                <w:szCs w:val="22"/>
              </w:rPr>
            </w:pPr>
            <w:ins w:id="1265" w:author="Steve Barbeaux" w:date="2022-10-09T19:24:00Z">
              <w:r w:rsidRPr="00A556DA">
                <w:t xml:space="preserve"> 1,621 </w:t>
              </w:r>
            </w:ins>
            <w:del w:id="1266" w:author="Steve Barbeaux" w:date="2022-10-09T19:24:00Z">
              <w:r w:rsidRPr="00A556DA" w:rsidDel="00573B9F">
                <w:delText xml:space="preserve"> 1,158 </w:delText>
              </w:r>
            </w:del>
          </w:p>
        </w:tc>
        <w:tc>
          <w:tcPr>
            <w:tcW w:w="0" w:type="auto"/>
            <w:shd w:val="clear" w:color="auto" w:fill="auto"/>
          </w:tcPr>
          <w:p w14:paraId="41664028" w14:textId="5D85880B" w:rsidR="00F21793" w:rsidRPr="001E159B" w:rsidRDefault="00F21793" w:rsidP="00727647">
            <w:pPr>
              <w:keepNext/>
              <w:spacing w:after="0"/>
              <w:jc w:val="right"/>
              <w:rPr>
                <w:szCs w:val="22"/>
              </w:rPr>
            </w:pPr>
            <w:ins w:id="1267" w:author="Steve Barbeaux" w:date="2022-10-09T19:24:00Z">
              <w:r w:rsidRPr="00A556DA">
                <w:t>20%</w:t>
              </w:r>
            </w:ins>
            <w:del w:id="1268" w:author="Steve Barbeaux" w:date="2022-10-09T19:24:00Z">
              <w:r w:rsidRPr="00A556DA" w:rsidDel="00573B9F">
                <w:delText>25%</w:delText>
              </w:r>
            </w:del>
          </w:p>
        </w:tc>
      </w:tr>
      <w:tr w:rsidR="00F21793" w:rsidRPr="00764BE5" w14:paraId="76966F0A" w14:textId="77777777" w:rsidTr="002671AA">
        <w:trPr>
          <w:cantSplit/>
          <w:jc w:val="center"/>
        </w:trPr>
        <w:tc>
          <w:tcPr>
            <w:tcW w:w="0" w:type="auto"/>
            <w:shd w:val="clear" w:color="auto" w:fill="auto"/>
          </w:tcPr>
          <w:p w14:paraId="507269E0" w14:textId="112BF2AF" w:rsidR="00F21793" w:rsidRPr="001E159B" w:rsidRDefault="00F21793" w:rsidP="00727647">
            <w:pPr>
              <w:keepNext/>
              <w:spacing w:after="0"/>
              <w:jc w:val="right"/>
              <w:rPr>
                <w:szCs w:val="22"/>
              </w:rPr>
            </w:pPr>
            <w:ins w:id="1269" w:author="Steve Barbeaux" w:date="2022-10-09T19:24:00Z">
              <w:r w:rsidRPr="001E159B">
                <w:rPr>
                  <w:szCs w:val="22"/>
                </w:rPr>
                <w:t>2006</w:t>
              </w:r>
            </w:ins>
            <w:del w:id="1270" w:author="Steve Barbeaux" w:date="2022-10-09T19:24:00Z">
              <w:r w:rsidRPr="001E159B" w:rsidDel="00573B9F">
                <w:rPr>
                  <w:szCs w:val="22"/>
                </w:rPr>
                <w:delText>2005</w:delText>
              </w:r>
            </w:del>
          </w:p>
        </w:tc>
        <w:tc>
          <w:tcPr>
            <w:tcW w:w="0" w:type="auto"/>
            <w:shd w:val="clear" w:color="auto" w:fill="auto"/>
          </w:tcPr>
          <w:p w14:paraId="5054A8A4" w14:textId="3D9C9C17" w:rsidR="00F21793" w:rsidRPr="001E159B" w:rsidRDefault="00F21793" w:rsidP="00727647">
            <w:pPr>
              <w:keepNext/>
              <w:spacing w:after="0"/>
              <w:jc w:val="right"/>
              <w:rPr>
                <w:szCs w:val="22"/>
              </w:rPr>
            </w:pPr>
            <w:ins w:id="1271" w:author="Steve Barbeaux" w:date="2022-10-09T19:24:00Z">
              <w:r w:rsidRPr="00A556DA">
                <w:t xml:space="preserve"> 1,434 </w:t>
              </w:r>
            </w:ins>
            <w:del w:id="1272" w:author="Steve Barbeaux" w:date="2022-10-09T19:24:00Z">
              <w:r w:rsidRPr="00A556DA" w:rsidDel="00573B9F">
                <w:delText xml:space="preserve"> 1,297 </w:delText>
              </w:r>
            </w:del>
          </w:p>
        </w:tc>
        <w:tc>
          <w:tcPr>
            <w:tcW w:w="0" w:type="auto"/>
            <w:shd w:val="clear" w:color="auto" w:fill="auto"/>
          </w:tcPr>
          <w:p w14:paraId="5AD6757E" w14:textId="3C791E36" w:rsidR="00F21793" w:rsidRPr="001E159B" w:rsidRDefault="00F21793" w:rsidP="00727647">
            <w:pPr>
              <w:keepNext/>
              <w:spacing w:after="0"/>
              <w:jc w:val="right"/>
              <w:rPr>
                <w:szCs w:val="22"/>
              </w:rPr>
            </w:pPr>
            <w:ins w:id="1273" w:author="Steve Barbeaux" w:date="2022-10-09T19:24:00Z">
              <w:r w:rsidRPr="00A556DA">
                <w:t xml:space="preserve"> 311 </w:t>
              </w:r>
            </w:ins>
            <w:del w:id="1274" w:author="Steve Barbeaux" w:date="2022-10-09T19:24:00Z">
              <w:r w:rsidRPr="00A556DA" w:rsidDel="00573B9F">
                <w:delText xml:space="preserve"> 324 </w:delText>
              </w:r>
            </w:del>
          </w:p>
        </w:tc>
        <w:tc>
          <w:tcPr>
            <w:tcW w:w="0" w:type="auto"/>
            <w:shd w:val="clear" w:color="auto" w:fill="auto"/>
          </w:tcPr>
          <w:p w14:paraId="70663B69" w14:textId="5348F17F" w:rsidR="00F21793" w:rsidRPr="001E159B" w:rsidRDefault="00F21793" w:rsidP="00727647">
            <w:pPr>
              <w:keepNext/>
              <w:spacing w:after="0"/>
              <w:jc w:val="right"/>
              <w:rPr>
                <w:szCs w:val="22"/>
              </w:rPr>
            </w:pPr>
            <w:ins w:id="1275" w:author="Steve Barbeaux" w:date="2022-10-09T19:24:00Z">
              <w:r w:rsidRPr="00A556DA">
                <w:t xml:space="preserve"> 1,745 </w:t>
              </w:r>
            </w:ins>
            <w:del w:id="1276" w:author="Steve Barbeaux" w:date="2022-10-09T19:24:00Z">
              <w:r w:rsidRPr="00A556DA" w:rsidDel="00573B9F">
                <w:delText xml:space="preserve"> 1,621 </w:delText>
              </w:r>
            </w:del>
          </w:p>
        </w:tc>
        <w:tc>
          <w:tcPr>
            <w:tcW w:w="0" w:type="auto"/>
            <w:shd w:val="clear" w:color="auto" w:fill="auto"/>
          </w:tcPr>
          <w:p w14:paraId="1D0226C7" w14:textId="41533C7B" w:rsidR="00F21793" w:rsidRPr="001E159B" w:rsidRDefault="00F21793" w:rsidP="00727647">
            <w:pPr>
              <w:keepNext/>
              <w:spacing w:after="0"/>
              <w:jc w:val="right"/>
              <w:rPr>
                <w:szCs w:val="22"/>
              </w:rPr>
            </w:pPr>
            <w:ins w:id="1277" w:author="Steve Barbeaux" w:date="2022-10-09T19:24:00Z">
              <w:r w:rsidRPr="00A556DA">
                <w:t>18%</w:t>
              </w:r>
            </w:ins>
            <w:del w:id="1278" w:author="Steve Barbeaux" w:date="2022-10-09T19:24:00Z">
              <w:r w:rsidRPr="00A556DA" w:rsidDel="00573B9F">
                <w:delText>20%</w:delText>
              </w:r>
            </w:del>
          </w:p>
        </w:tc>
      </w:tr>
      <w:tr w:rsidR="00F21793" w:rsidRPr="00764BE5" w14:paraId="74AD2D71" w14:textId="77777777" w:rsidTr="002671AA">
        <w:trPr>
          <w:cantSplit/>
          <w:jc w:val="center"/>
        </w:trPr>
        <w:tc>
          <w:tcPr>
            <w:tcW w:w="0" w:type="auto"/>
            <w:shd w:val="clear" w:color="auto" w:fill="auto"/>
          </w:tcPr>
          <w:p w14:paraId="042ECF2B" w14:textId="1A501BD0" w:rsidR="00F21793" w:rsidRPr="001E159B" w:rsidRDefault="00F21793" w:rsidP="00727647">
            <w:pPr>
              <w:keepNext/>
              <w:spacing w:after="0"/>
              <w:jc w:val="right"/>
              <w:rPr>
                <w:szCs w:val="22"/>
              </w:rPr>
            </w:pPr>
            <w:ins w:id="1279" w:author="Steve Barbeaux" w:date="2022-10-09T19:24:00Z">
              <w:r w:rsidRPr="001E159B">
                <w:rPr>
                  <w:szCs w:val="22"/>
                </w:rPr>
                <w:t>2007</w:t>
              </w:r>
            </w:ins>
            <w:del w:id="1280" w:author="Steve Barbeaux" w:date="2022-10-09T19:24:00Z">
              <w:r w:rsidRPr="001E159B" w:rsidDel="00573B9F">
                <w:rPr>
                  <w:szCs w:val="22"/>
                </w:rPr>
                <w:delText>2006</w:delText>
              </w:r>
            </w:del>
          </w:p>
        </w:tc>
        <w:tc>
          <w:tcPr>
            <w:tcW w:w="0" w:type="auto"/>
            <w:shd w:val="clear" w:color="auto" w:fill="auto"/>
          </w:tcPr>
          <w:p w14:paraId="12CE53E7" w14:textId="71BE06D7" w:rsidR="00F21793" w:rsidRPr="001E159B" w:rsidRDefault="00F21793" w:rsidP="00727647">
            <w:pPr>
              <w:keepNext/>
              <w:spacing w:after="0"/>
              <w:jc w:val="right"/>
              <w:rPr>
                <w:szCs w:val="22"/>
              </w:rPr>
            </w:pPr>
            <w:ins w:id="1281" w:author="Steve Barbeaux" w:date="2022-10-09T19:24:00Z">
              <w:r w:rsidRPr="00A556DA">
                <w:t xml:space="preserve"> 2,094 </w:t>
              </w:r>
            </w:ins>
            <w:del w:id="1282" w:author="Steve Barbeaux" w:date="2022-10-09T19:24:00Z">
              <w:r w:rsidRPr="00A556DA" w:rsidDel="00573B9F">
                <w:delText xml:space="preserve"> 1,434 </w:delText>
              </w:r>
            </w:del>
          </w:p>
        </w:tc>
        <w:tc>
          <w:tcPr>
            <w:tcW w:w="0" w:type="auto"/>
            <w:shd w:val="clear" w:color="auto" w:fill="auto"/>
          </w:tcPr>
          <w:p w14:paraId="10759000" w14:textId="439C14B1" w:rsidR="00F21793" w:rsidRPr="001E159B" w:rsidRDefault="00F21793" w:rsidP="00727647">
            <w:pPr>
              <w:keepNext/>
              <w:spacing w:after="0"/>
              <w:jc w:val="right"/>
              <w:rPr>
                <w:szCs w:val="22"/>
              </w:rPr>
            </w:pPr>
            <w:ins w:id="1283" w:author="Steve Barbeaux" w:date="2022-10-09T19:24:00Z">
              <w:r w:rsidRPr="00A556DA">
                <w:t xml:space="preserve"> 425 </w:t>
              </w:r>
            </w:ins>
            <w:del w:id="1284" w:author="Steve Barbeaux" w:date="2022-10-09T19:24:00Z">
              <w:r w:rsidRPr="00A556DA" w:rsidDel="00573B9F">
                <w:delText xml:space="preserve"> 311 </w:delText>
              </w:r>
            </w:del>
          </w:p>
        </w:tc>
        <w:tc>
          <w:tcPr>
            <w:tcW w:w="0" w:type="auto"/>
            <w:shd w:val="clear" w:color="auto" w:fill="auto"/>
          </w:tcPr>
          <w:p w14:paraId="092203A1" w14:textId="0A9705C8" w:rsidR="00F21793" w:rsidRPr="001E159B" w:rsidRDefault="00F21793" w:rsidP="00727647">
            <w:pPr>
              <w:keepNext/>
              <w:spacing w:after="0"/>
              <w:jc w:val="right"/>
              <w:rPr>
                <w:szCs w:val="22"/>
              </w:rPr>
            </w:pPr>
            <w:ins w:id="1285" w:author="Steve Barbeaux" w:date="2022-10-09T19:24:00Z">
              <w:r w:rsidRPr="00A556DA">
                <w:t xml:space="preserve"> 2,519 </w:t>
              </w:r>
            </w:ins>
            <w:del w:id="1286" w:author="Steve Barbeaux" w:date="2022-10-09T19:24:00Z">
              <w:r w:rsidRPr="00A556DA" w:rsidDel="00573B9F">
                <w:delText xml:space="preserve"> 1,745 </w:delText>
              </w:r>
            </w:del>
          </w:p>
        </w:tc>
        <w:tc>
          <w:tcPr>
            <w:tcW w:w="0" w:type="auto"/>
            <w:shd w:val="clear" w:color="auto" w:fill="auto"/>
          </w:tcPr>
          <w:p w14:paraId="78F1F0BB" w14:textId="5BE515EC" w:rsidR="00F21793" w:rsidRPr="001E159B" w:rsidRDefault="00F21793" w:rsidP="00727647">
            <w:pPr>
              <w:keepNext/>
              <w:spacing w:after="0"/>
              <w:jc w:val="right"/>
              <w:rPr>
                <w:szCs w:val="22"/>
              </w:rPr>
            </w:pPr>
            <w:ins w:id="1287" w:author="Steve Barbeaux" w:date="2022-10-09T19:24:00Z">
              <w:r w:rsidRPr="00A556DA">
                <w:t>17%</w:t>
              </w:r>
            </w:ins>
            <w:del w:id="1288" w:author="Steve Barbeaux" w:date="2022-10-09T19:24:00Z">
              <w:r w:rsidRPr="00A556DA" w:rsidDel="00573B9F">
                <w:delText>18%</w:delText>
              </w:r>
            </w:del>
          </w:p>
        </w:tc>
      </w:tr>
      <w:tr w:rsidR="00F21793" w:rsidRPr="00764BE5" w14:paraId="37159DCE" w14:textId="77777777" w:rsidTr="002671AA">
        <w:trPr>
          <w:cantSplit/>
          <w:jc w:val="center"/>
        </w:trPr>
        <w:tc>
          <w:tcPr>
            <w:tcW w:w="0" w:type="auto"/>
            <w:shd w:val="clear" w:color="auto" w:fill="auto"/>
          </w:tcPr>
          <w:p w14:paraId="32B53D77" w14:textId="1AE3BAE4" w:rsidR="00F21793" w:rsidRPr="001E159B" w:rsidRDefault="00F21793" w:rsidP="00727647">
            <w:pPr>
              <w:keepNext/>
              <w:spacing w:after="0"/>
              <w:jc w:val="right"/>
              <w:rPr>
                <w:szCs w:val="22"/>
              </w:rPr>
            </w:pPr>
            <w:ins w:id="1289" w:author="Steve Barbeaux" w:date="2022-10-09T19:24:00Z">
              <w:r w:rsidRPr="001E159B">
                <w:rPr>
                  <w:szCs w:val="22"/>
                </w:rPr>
                <w:t>2008</w:t>
              </w:r>
            </w:ins>
            <w:del w:id="1290" w:author="Steve Barbeaux" w:date="2022-10-09T19:24:00Z">
              <w:r w:rsidRPr="001E159B" w:rsidDel="00573B9F">
                <w:rPr>
                  <w:szCs w:val="22"/>
                </w:rPr>
                <w:delText>2007</w:delText>
              </w:r>
            </w:del>
          </w:p>
        </w:tc>
        <w:tc>
          <w:tcPr>
            <w:tcW w:w="0" w:type="auto"/>
            <w:shd w:val="clear" w:color="auto" w:fill="auto"/>
          </w:tcPr>
          <w:p w14:paraId="6E03C9FB" w14:textId="7315734C" w:rsidR="00F21793" w:rsidRPr="001E159B" w:rsidRDefault="00F21793" w:rsidP="00727647">
            <w:pPr>
              <w:keepNext/>
              <w:spacing w:after="0"/>
              <w:jc w:val="right"/>
              <w:rPr>
                <w:szCs w:val="22"/>
              </w:rPr>
            </w:pPr>
            <w:ins w:id="1291" w:author="Steve Barbeaux" w:date="2022-10-09T19:24:00Z">
              <w:r w:rsidRPr="00A556DA">
                <w:t xml:space="preserve"> 1,197 </w:t>
              </w:r>
            </w:ins>
            <w:del w:id="1292" w:author="Steve Barbeaux" w:date="2022-10-09T19:24:00Z">
              <w:r w:rsidRPr="00A556DA" w:rsidDel="00573B9F">
                <w:delText xml:space="preserve"> 2,094 </w:delText>
              </w:r>
            </w:del>
          </w:p>
        </w:tc>
        <w:tc>
          <w:tcPr>
            <w:tcW w:w="0" w:type="auto"/>
            <w:shd w:val="clear" w:color="auto" w:fill="auto"/>
          </w:tcPr>
          <w:p w14:paraId="22689487" w14:textId="10D43B2D" w:rsidR="00F21793" w:rsidRPr="001E159B" w:rsidRDefault="00F21793" w:rsidP="00727647">
            <w:pPr>
              <w:keepNext/>
              <w:spacing w:after="0"/>
              <w:jc w:val="right"/>
              <w:rPr>
                <w:szCs w:val="22"/>
              </w:rPr>
            </w:pPr>
            <w:ins w:id="1293" w:author="Steve Barbeaux" w:date="2022-10-09T19:24:00Z">
              <w:r w:rsidRPr="00A556DA">
                <w:t xml:space="preserve"> 81 </w:t>
              </w:r>
            </w:ins>
            <w:del w:id="1294" w:author="Steve Barbeaux" w:date="2022-10-09T19:24:00Z">
              <w:r w:rsidRPr="00A556DA" w:rsidDel="00573B9F">
                <w:delText xml:space="preserve"> 425 </w:delText>
              </w:r>
            </w:del>
          </w:p>
        </w:tc>
        <w:tc>
          <w:tcPr>
            <w:tcW w:w="0" w:type="auto"/>
            <w:shd w:val="clear" w:color="auto" w:fill="auto"/>
          </w:tcPr>
          <w:p w14:paraId="2116B9B7" w14:textId="3DAA020B" w:rsidR="00F21793" w:rsidRPr="001E159B" w:rsidRDefault="00F21793" w:rsidP="00727647">
            <w:pPr>
              <w:keepNext/>
              <w:spacing w:after="0"/>
              <w:jc w:val="right"/>
              <w:rPr>
                <w:szCs w:val="22"/>
              </w:rPr>
            </w:pPr>
            <w:ins w:id="1295" w:author="Steve Barbeaux" w:date="2022-10-09T19:24:00Z">
              <w:r w:rsidRPr="00A556DA">
                <w:t xml:space="preserve"> 1,278 </w:t>
              </w:r>
            </w:ins>
            <w:del w:id="1296" w:author="Steve Barbeaux" w:date="2022-10-09T19:24:00Z">
              <w:r w:rsidRPr="00A556DA" w:rsidDel="00573B9F">
                <w:delText xml:space="preserve"> 2,519 </w:delText>
              </w:r>
            </w:del>
          </w:p>
        </w:tc>
        <w:tc>
          <w:tcPr>
            <w:tcW w:w="0" w:type="auto"/>
            <w:shd w:val="clear" w:color="auto" w:fill="auto"/>
          </w:tcPr>
          <w:p w14:paraId="7FDF5D92" w14:textId="008E8BF2" w:rsidR="00F21793" w:rsidRPr="001E159B" w:rsidRDefault="00F21793" w:rsidP="00727647">
            <w:pPr>
              <w:keepNext/>
              <w:spacing w:after="0"/>
              <w:jc w:val="right"/>
              <w:rPr>
                <w:szCs w:val="22"/>
              </w:rPr>
            </w:pPr>
            <w:ins w:id="1297" w:author="Steve Barbeaux" w:date="2022-10-09T19:24:00Z">
              <w:r w:rsidRPr="00A556DA">
                <w:t>6%</w:t>
              </w:r>
            </w:ins>
            <w:del w:id="1298" w:author="Steve Barbeaux" w:date="2022-10-09T19:24:00Z">
              <w:r w:rsidRPr="00A556DA" w:rsidDel="00573B9F">
                <w:delText>17%</w:delText>
              </w:r>
            </w:del>
          </w:p>
        </w:tc>
      </w:tr>
      <w:tr w:rsidR="00F21793" w:rsidRPr="00764BE5" w14:paraId="7A6AB190" w14:textId="77777777" w:rsidTr="002671AA">
        <w:trPr>
          <w:cantSplit/>
          <w:jc w:val="center"/>
        </w:trPr>
        <w:tc>
          <w:tcPr>
            <w:tcW w:w="0" w:type="auto"/>
            <w:shd w:val="clear" w:color="auto" w:fill="auto"/>
          </w:tcPr>
          <w:p w14:paraId="5353B3BD" w14:textId="234D3E2A" w:rsidR="00F21793" w:rsidRPr="001E159B" w:rsidRDefault="00F21793" w:rsidP="00727647">
            <w:pPr>
              <w:keepNext/>
              <w:spacing w:after="0"/>
              <w:jc w:val="right"/>
              <w:rPr>
                <w:szCs w:val="22"/>
              </w:rPr>
            </w:pPr>
            <w:ins w:id="1299" w:author="Steve Barbeaux" w:date="2022-10-09T19:24:00Z">
              <w:r w:rsidRPr="001E159B">
                <w:rPr>
                  <w:szCs w:val="22"/>
                </w:rPr>
                <w:t>2009</w:t>
              </w:r>
            </w:ins>
            <w:del w:id="1300" w:author="Steve Barbeaux" w:date="2022-10-09T19:24:00Z">
              <w:r w:rsidRPr="001E159B" w:rsidDel="00573B9F">
                <w:rPr>
                  <w:szCs w:val="22"/>
                </w:rPr>
                <w:delText>2008</w:delText>
              </w:r>
            </w:del>
          </w:p>
        </w:tc>
        <w:tc>
          <w:tcPr>
            <w:tcW w:w="0" w:type="auto"/>
            <w:shd w:val="clear" w:color="auto" w:fill="auto"/>
          </w:tcPr>
          <w:p w14:paraId="4D233393" w14:textId="47C3BD34" w:rsidR="00F21793" w:rsidRPr="001E159B" w:rsidRDefault="00F21793" w:rsidP="00727647">
            <w:pPr>
              <w:keepNext/>
              <w:spacing w:after="0"/>
              <w:jc w:val="right"/>
              <w:rPr>
                <w:szCs w:val="22"/>
              </w:rPr>
            </w:pPr>
            <w:ins w:id="1301" w:author="Steve Barbeaux" w:date="2022-10-09T19:24:00Z">
              <w:r w:rsidRPr="00A556DA">
                <w:t xml:space="preserve"> 1,268 </w:t>
              </w:r>
            </w:ins>
            <w:del w:id="1302" w:author="Steve Barbeaux" w:date="2022-10-09T19:24:00Z">
              <w:r w:rsidRPr="00A556DA" w:rsidDel="00573B9F">
                <w:delText xml:space="preserve"> 1,197 </w:delText>
              </w:r>
            </w:del>
          </w:p>
        </w:tc>
        <w:tc>
          <w:tcPr>
            <w:tcW w:w="0" w:type="auto"/>
            <w:shd w:val="clear" w:color="auto" w:fill="auto"/>
          </w:tcPr>
          <w:p w14:paraId="5A7E670B" w14:textId="61248600" w:rsidR="00F21793" w:rsidRPr="001E159B" w:rsidRDefault="00F21793" w:rsidP="00727647">
            <w:pPr>
              <w:keepNext/>
              <w:spacing w:after="0"/>
              <w:jc w:val="right"/>
              <w:rPr>
                <w:szCs w:val="22"/>
              </w:rPr>
            </w:pPr>
            <w:ins w:id="1303" w:author="Steve Barbeaux" w:date="2022-10-09T19:24:00Z">
              <w:r w:rsidRPr="00A556DA">
                <w:t xml:space="preserve"> 395 </w:t>
              </w:r>
            </w:ins>
            <w:del w:id="1304" w:author="Steve Barbeaux" w:date="2022-10-09T19:24:00Z">
              <w:r w:rsidRPr="00A556DA" w:rsidDel="00573B9F">
                <w:delText xml:space="preserve"> 81 </w:delText>
              </w:r>
            </w:del>
          </w:p>
        </w:tc>
        <w:tc>
          <w:tcPr>
            <w:tcW w:w="0" w:type="auto"/>
            <w:shd w:val="clear" w:color="auto" w:fill="auto"/>
          </w:tcPr>
          <w:p w14:paraId="3E43E644" w14:textId="0EB188E2" w:rsidR="00F21793" w:rsidRPr="001E159B" w:rsidRDefault="00F21793" w:rsidP="00727647">
            <w:pPr>
              <w:keepNext/>
              <w:spacing w:after="0"/>
              <w:jc w:val="right"/>
              <w:rPr>
                <w:szCs w:val="22"/>
              </w:rPr>
            </w:pPr>
            <w:ins w:id="1305" w:author="Steve Barbeaux" w:date="2022-10-09T19:24:00Z">
              <w:r w:rsidRPr="00A556DA">
                <w:t xml:space="preserve"> 1,662 </w:t>
              </w:r>
            </w:ins>
            <w:del w:id="1306" w:author="Steve Barbeaux" w:date="2022-10-09T19:24:00Z">
              <w:r w:rsidRPr="00A556DA" w:rsidDel="00573B9F">
                <w:delText xml:space="preserve"> 1,278 </w:delText>
              </w:r>
            </w:del>
          </w:p>
        </w:tc>
        <w:tc>
          <w:tcPr>
            <w:tcW w:w="0" w:type="auto"/>
            <w:shd w:val="clear" w:color="auto" w:fill="auto"/>
          </w:tcPr>
          <w:p w14:paraId="4DE58D4D" w14:textId="77FAAD73" w:rsidR="00F21793" w:rsidRPr="001E159B" w:rsidRDefault="00F21793" w:rsidP="00727647">
            <w:pPr>
              <w:keepNext/>
              <w:spacing w:after="0"/>
              <w:jc w:val="right"/>
              <w:rPr>
                <w:szCs w:val="22"/>
              </w:rPr>
            </w:pPr>
            <w:ins w:id="1307" w:author="Steve Barbeaux" w:date="2022-10-09T19:24:00Z">
              <w:r w:rsidRPr="00A556DA">
                <w:t>24%</w:t>
              </w:r>
            </w:ins>
            <w:del w:id="1308" w:author="Steve Barbeaux" w:date="2022-10-09T19:24:00Z">
              <w:r w:rsidRPr="00A556DA" w:rsidDel="00573B9F">
                <w:delText>6%</w:delText>
              </w:r>
            </w:del>
          </w:p>
        </w:tc>
      </w:tr>
      <w:tr w:rsidR="00F21793" w:rsidRPr="00764BE5" w14:paraId="2BCA1AB7" w14:textId="77777777" w:rsidTr="002671AA">
        <w:trPr>
          <w:cantSplit/>
          <w:jc w:val="center"/>
        </w:trPr>
        <w:tc>
          <w:tcPr>
            <w:tcW w:w="0" w:type="auto"/>
            <w:shd w:val="clear" w:color="auto" w:fill="auto"/>
          </w:tcPr>
          <w:p w14:paraId="6A2AE569" w14:textId="4B8EA684" w:rsidR="00F21793" w:rsidRPr="001E159B" w:rsidRDefault="00F21793" w:rsidP="00727647">
            <w:pPr>
              <w:keepNext/>
              <w:spacing w:after="0"/>
              <w:jc w:val="right"/>
              <w:rPr>
                <w:szCs w:val="22"/>
              </w:rPr>
            </w:pPr>
            <w:ins w:id="1309" w:author="Steve Barbeaux" w:date="2022-10-09T19:24:00Z">
              <w:r w:rsidRPr="001E159B">
                <w:rPr>
                  <w:szCs w:val="22"/>
                </w:rPr>
                <w:t>2010</w:t>
              </w:r>
            </w:ins>
            <w:del w:id="1310" w:author="Steve Barbeaux" w:date="2022-10-09T19:24:00Z">
              <w:r w:rsidRPr="001E159B" w:rsidDel="00573B9F">
                <w:rPr>
                  <w:szCs w:val="22"/>
                </w:rPr>
                <w:delText>2009</w:delText>
              </w:r>
            </w:del>
          </w:p>
        </w:tc>
        <w:tc>
          <w:tcPr>
            <w:tcW w:w="0" w:type="auto"/>
            <w:shd w:val="clear" w:color="auto" w:fill="auto"/>
          </w:tcPr>
          <w:p w14:paraId="0AAFCFFB" w14:textId="32C0803E" w:rsidR="00F21793" w:rsidRPr="001E159B" w:rsidRDefault="00F21793" w:rsidP="00727647">
            <w:pPr>
              <w:keepNext/>
              <w:spacing w:after="0"/>
              <w:jc w:val="right"/>
              <w:rPr>
                <w:szCs w:val="22"/>
              </w:rPr>
            </w:pPr>
            <w:ins w:id="1311" w:author="Steve Barbeaux" w:date="2022-10-09T19:24:00Z">
              <w:r w:rsidRPr="00A556DA">
                <w:t xml:space="preserve"> 1,143 </w:t>
              </w:r>
            </w:ins>
            <w:del w:id="1312" w:author="Steve Barbeaux" w:date="2022-10-09T19:24:00Z">
              <w:r w:rsidRPr="00A556DA" w:rsidDel="00573B9F">
                <w:delText xml:space="preserve"> 1,268 </w:delText>
              </w:r>
            </w:del>
          </w:p>
        </w:tc>
        <w:tc>
          <w:tcPr>
            <w:tcW w:w="0" w:type="auto"/>
            <w:shd w:val="clear" w:color="auto" w:fill="auto"/>
          </w:tcPr>
          <w:p w14:paraId="15CA73B4" w14:textId="330B567E" w:rsidR="00F21793" w:rsidRPr="001E159B" w:rsidRDefault="00F21793" w:rsidP="00727647">
            <w:pPr>
              <w:keepNext/>
              <w:spacing w:after="0"/>
              <w:jc w:val="right"/>
              <w:rPr>
                <w:szCs w:val="22"/>
              </w:rPr>
            </w:pPr>
            <w:ins w:id="1313" w:author="Steve Barbeaux" w:date="2022-10-09T19:24:00Z">
              <w:r w:rsidRPr="00A556DA">
                <w:t xml:space="preserve"> 142 </w:t>
              </w:r>
            </w:ins>
            <w:del w:id="1314" w:author="Steve Barbeaux" w:date="2022-10-09T19:24:00Z">
              <w:r w:rsidRPr="00A556DA" w:rsidDel="00573B9F">
                <w:delText xml:space="preserve"> 395 </w:delText>
              </w:r>
            </w:del>
          </w:p>
        </w:tc>
        <w:tc>
          <w:tcPr>
            <w:tcW w:w="0" w:type="auto"/>
            <w:shd w:val="clear" w:color="auto" w:fill="auto"/>
          </w:tcPr>
          <w:p w14:paraId="12C5779E" w14:textId="46F197CB" w:rsidR="00F21793" w:rsidRPr="001E159B" w:rsidRDefault="00F21793" w:rsidP="00727647">
            <w:pPr>
              <w:keepNext/>
              <w:spacing w:after="0"/>
              <w:jc w:val="right"/>
              <w:rPr>
                <w:szCs w:val="22"/>
              </w:rPr>
            </w:pPr>
            <w:ins w:id="1315" w:author="Steve Barbeaux" w:date="2022-10-09T19:24:00Z">
              <w:r w:rsidRPr="00A556DA">
                <w:t xml:space="preserve"> 1,285 </w:t>
              </w:r>
            </w:ins>
            <w:del w:id="1316" w:author="Steve Barbeaux" w:date="2022-10-09T19:24:00Z">
              <w:r w:rsidRPr="00A556DA" w:rsidDel="00573B9F">
                <w:delText xml:space="preserve"> 1,662 </w:delText>
              </w:r>
            </w:del>
          </w:p>
        </w:tc>
        <w:tc>
          <w:tcPr>
            <w:tcW w:w="0" w:type="auto"/>
            <w:shd w:val="clear" w:color="auto" w:fill="auto"/>
          </w:tcPr>
          <w:p w14:paraId="3C8A96DB" w14:textId="216053DA" w:rsidR="00F21793" w:rsidRPr="001E159B" w:rsidRDefault="00F21793" w:rsidP="00727647">
            <w:pPr>
              <w:keepNext/>
              <w:spacing w:after="0"/>
              <w:jc w:val="right"/>
              <w:rPr>
                <w:szCs w:val="22"/>
              </w:rPr>
            </w:pPr>
            <w:ins w:id="1317" w:author="Steve Barbeaux" w:date="2022-10-09T19:24:00Z">
              <w:r w:rsidRPr="00A556DA">
                <w:t>11%</w:t>
              </w:r>
            </w:ins>
            <w:del w:id="1318" w:author="Steve Barbeaux" w:date="2022-10-09T19:24:00Z">
              <w:r w:rsidRPr="00A556DA" w:rsidDel="00573B9F">
                <w:delText>24%</w:delText>
              </w:r>
            </w:del>
          </w:p>
        </w:tc>
      </w:tr>
      <w:tr w:rsidR="00F21793" w:rsidRPr="00764BE5" w14:paraId="424EEBF0" w14:textId="77777777" w:rsidTr="002671AA">
        <w:trPr>
          <w:cantSplit/>
          <w:jc w:val="center"/>
        </w:trPr>
        <w:tc>
          <w:tcPr>
            <w:tcW w:w="0" w:type="auto"/>
            <w:shd w:val="clear" w:color="auto" w:fill="auto"/>
          </w:tcPr>
          <w:p w14:paraId="036F9914" w14:textId="7A0CF4A6" w:rsidR="00F21793" w:rsidRPr="001E159B" w:rsidRDefault="00F21793" w:rsidP="00727647">
            <w:pPr>
              <w:keepNext/>
              <w:spacing w:after="0"/>
              <w:jc w:val="right"/>
              <w:rPr>
                <w:szCs w:val="22"/>
              </w:rPr>
            </w:pPr>
            <w:ins w:id="1319" w:author="Steve Barbeaux" w:date="2022-10-09T19:24:00Z">
              <w:r>
                <w:rPr>
                  <w:szCs w:val="22"/>
                </w:rPr>
                <w:t>2011</w:t>
              </w:r>
            </w:ins>
            <w:del w:id="1320" w:author="Steve Barbeaux" w:date="2022-10-09T19:24:00Z">
              <w:r w:rsidRPr="001E159B" w:rsidDel="00573B9F">
                <w:rPr>
                  <w:szCs w:val="22"/>
                </w:rPr>
                <w:delText>2010</w:delText>
              </w:r>
            </w:del>
          </w:p>
        </w:tc>
        <w:tc>
          <w:tcPr>
            <w:tcW w:w="0" w:type="auto"/>
            <w:shd w:val="clear" w:color="auto" w:fill="auto"/>
          </w:tcPr>
          <w:p w14:paraId="6B504963" w14:textId="03DA6A5D" w:rsidR="00F21793" w:rsidRPr="001E159B" w:rsidRDefault="00F21793" w:rsidP="00727647">
            <w:pPr>
              <w:keepNext/>
              <w:spacing w:after="0"/>
              <w:jc w:val="right"/>
              <w:rPr>
                <w:szCs w:val="22"/>
              </w:rPr>
            </w:pPr>
            <w:ins w:id="1321" w:author="Steve Barbeaux" w:date="2022-10-09T19:24:00Z">
              <w:r w:rsidRPr="00A556DA">
                <w:t xml:space="preserve"> 1,133 </w:t>
              </w:r>
            </w:ins>
            <w:del w:id="1322" w:author="Steve Barbeaux" w:date="2022-10-09T19:24:00Z">
              <w:r w:rsidRPr="00A556DA" w:rsidDel="00573B9F">
                <w:delText xml:space="preserve"> 1,143 </w:delText>
              </w:r>
            </w:del>
          </w:p>
        </w:tc>
        <w:tc>
          <w:tcPr>
            <w:tcW w:w="0" w:type="auto"/>
            <w:shd w:val="clear" w:color="auto" w:fill="auto"/>
          </w:tcPr>
          <w:p w14:paraId="021C52DB" w14:textId="42178B25" w:rsidR="00F21793" w:rsidRPr="001E159B" w:rsidRDefault="00F21793" w:rsidP="00727647">
            <w:pPr>
              <w:keepNext/>
              <w:spacing w:after="0"/>
              <w:jc w:val="right"/>
              <w:rPr>
                <w:szCs w:val="22"/>
              </w:rPr>
            </w:pPr>
            <w:ins w:id="1323" w:author="Steve Barbeaux" w:date="2022-10-09T19:24:00Z">
              <w:r w:rsidRPr="00A556DA">
                <w:t xml:space="preserve"> 75 </w:t>
              </w:r>
            </w:ins>
            <w:del w:id="1324" w:author="Steve Barbeaux" w:date="2022-10-09T19:24:00Z">
              <w:r w:rsidRPr="00A556DA" w:rsidDel="00573B9F">
                <w:delText xml:space="preserve"> 142 </w:delText>
              </w:r>
            </w:del>
          </w:p>
        </w:tc>
        <w:tc>
          <w:tcPr>
            <w:tcW w:w="0" w:type="auto"/>
            <w:shd w:val="clear" w:color="auto" w:fill="auto"/>
          </w:tcPr>
          <w:p w14:paraId="13A340A7" w14:textId="26FC2E89" w:rsidR="00F21793" w:rsidRPr="001E159B" w:rsidRDefault="00F21793" w:rsidP="00727647">
            <w:pPr>
              <w:keepNext/>
              <w:spacing w:after="0"/>
              <w:jc w:val="right"/>
              <w:rPr>
                <w:szCs w:val="22"/>
              </w:rPr>
            </w:pPr>
            <w:ins w:id="1325" w:author="Steve Barbeaux" w:date="2022-10-09T19:24:00Z">
              <w:r w:rsidRPr="00A556DA">
                <w:t xml:space="preserve"> 1,208 </w:t>
              </w:r>
            </w:ins>
            <w:del w:id="1326" w:author="Steve Barbeaux" w:date="2022-10-09T19:24:00Z">
              <w:r w:rsidRPr="00A556DA" w:rsidDel="00573B9F">
                <w:delText xml:space="preserve"> 1,285 </w:delText>
              </w:r>
            </w:del>
          </w:p>
        </w:tc>
        <w:tc>
          <w:tcPr>
            <w:tcW w:w="0" w:type="auto"/>
            <w:shd w:val="clear" w:color="auto" w:fill="auto"/>
          </w:tcPr>
          <w:p w14:paraId="78F3F6C5" w14:textId="0622130A" w:rsidR="00F21793" w:rsidRPr="001E159B" w:rsidRDefault="00F21793" w:rsidP="00727647">
            <w:pPr>
              <w:keepNext/>
              <w:spacing w:after="0"/>
              <w:jc w:val="right"/>
              <w:rPr>
                <w:szCs w:val="22"/>
              </w:rPr>
            </w:pPr>
            <w:ins w:id="1327" w:author="Steve Barbeaux" w:date="2022-10-09T19:24:00Z">
              <w:r w:rsidRPr="00A556DA">
                <w:t>6%</w:t>
              </w:r>
            </w:ins>
            <w:del w:id="1328" w:author="Steve Barbeaux" w:date="2022-10-09T19:24:00Z">
              <w:r w:rsidRPr="00A556DA" w:rsidDel="00573B9F">
                <w:delText>11%</w:delText>
              </w:r>
            </w:del>
          </w:p>
        </w:tc>
      </w:tr>
      <w:tr w:rsidR="00F21793" w:rsidRPr="00764BE5" w14:paraId="77C62751" w14:textId="77777777" w:rsidTr="002671AA">
        <w:trPr>
          <w:cantSplit/>
          <w:jc w:val="center"/>
        </w:trPr>
        <w:tc>
          <w:tcPr>
            <w:tcW w:w="0" w:type="auto"/>
            <w:shd w:val="clear" w:color="auto" w:fill="auto"/>
          </w:tcPr>
          <w:p w14:paraId="68BE2024" w14:textId="2EEFC8BA" w:rsidR="00F21793" w:rsidRPr="001E159B" w:rsidRDefault="00F21793" w:rsidP="00727647">
            <w:pPr>
              <w:keepNext/>
              <w:spacing w:after="0"/>
              <w:jc w:val="right"/>
              <w:rPr>
                <w:szCs w:val="22"/>
              </w:rPr>
            </w:pPr>
            <w:ins w:id="1329" w:author="Steve Barbeaux" w:date="2022-10-09T19:24:00Z">
              <w:r>
                <w:rPr>
                  <w:szCs w:val="22"/>
                </w:rPr>
                <w:t>2012</w:t>
              </w:r>
            </w:ins>
            <w:del w:id="1330" w:author="Steve Barbeaux" w:date="2022-10-09T19:24:00Z">
              <w:r w:rsidDel="00573B9F">
                <w:rPr>
                  <w:szCs w:val="22"/>
                </w:rPr>
                <w:delText>2011</w:delText>
              </w:r>
            </w:del>
          </w:p>
        </w:tc>
        <w:tc>
          <w:tcPr>
            <w:tcW w:w="0" w:type="auto"/>
            <w:shd w:val="clear" w:color="auto" w:fill="auto"/>
          </w:tcPr>
          <w:p w14:paraId="60E3E9A1" w14:textId="1B66E08C" w:rsidR="00F21793" w:rsidRPr="001E159B" w:rsidRDefault="00F21793" w:rsidP="00727647">
            <w:pPr>
              <w:keepNext/>
              <w:spacing w:after="0"/>
              <w:jc w:val="right"/>
              <w:rPr>
                <w:szCs w:val="22"/>
              </w:rPr>
            </w:pPr>
            <w:ins w:id="1331" w:author="Steve Barbeaux" w:date="2022-10-09T19:24:00Z">
              <w:r w:rsidRPr="00A556DA">
                <w:t xml:space="preserve"> 880 </w:t>
              </w:r>
            </w:ins>
            <w:del w:id="1332" w:author="Steve Barbeaux" w:date="2022-10-09T19:24:00Z">
              <w:r w:rsidRPr="00A556DA" w:rsidDel="00573B9F">
                <w:delText xml:space="preserve"> 1,133 </w:delText>
              </w:r>
            </w:del>
          </w:p>
        </w:tc>
        <w:tc>
          <w:tcPr>
            <w:tcW w:w="0" w:type="auto"/>
            <w:shd w:val="clear" w:color="auto" w:fill="auto"/>
          </w:tcPr>
          <w:p w14:paraId="2286BC8D" w14:textId="0D838897" w:rsidR="00F21793" w:rsidRPr="001E159B" w:rsidRDefault="00F21793" w:rsidP="00727647">
            <w:pPr>
              <w:keepNext/>
              <w:spacing w:after="0"/>
              <w:jc w:val="right"/>
              <w:rPr>
                <w:szCs w:val="22"/>
              </w:rPr>
            </w:pPr>
            <w:ins w:id="1333" w:author="Steve Barbeaux" w:date="2022-10-09T19:24:00Z">
              <w:r w:rsidRPr="00A556DA">
                <w:t xml:space="preserve"> 95 </w:t>
              </w:r>
            </w:ins>
            <w:del w:id="1334" w:author="Steve Barbeaux" w:date="2022-10-09T19:24:00Z">
              <w:r w:rsidRPr="00A556DA" w:rsidDel="00573B9F">
                <w:delText xml:space="preserve"> 75 </w:delText>
              </w:r>
            </w:del>
          </w:p>
        </w:tc>
        <w:tc>
          <w:tcPr>
            <w:tcW w:w="0" w:type="auto"/>
            <w:shd w:val="clear" w:color="auto" w:fill="auto"/>
          </w:tcPr>
          <w:p w14:paraId="25FC38C1" w14:textId="656556ED" w:rsidR="00F21793" w:rsidRPr="001E159B" w:rsidRDefault="00F21793" w:rsidP="00727647">
            <w:pPr>
              <w:keepNext/>
              <w:spacing w:after="0"/>
              <w:jc w:val="right"/>
              <w:rPr>
                <w:szCs w:val="22"/>
              </w:rPr>
            </w:pPr>
            <w:ins w:id="1335" w:author="Steve Barbeaux" w:date="2022-10-09T19:24:00Z">
              <w:r w:rsidRPr="00A556DA">
                <w:t xml:space="preserve"> 975 </w:t>
              </w:r>
            </w:ins>
            <w:del w:id="1336" w:author="Steve Barbeaux" w:date="2022-10-09T19:24:00Z">
              <w:r w:rsidRPr="00A556DA" w:rsidDel="00573B9F">
                <w:delText xml:space="preserve"> 1,208 </w:delText>
              </w:r>
            </w:del>
          </w:p>
        </w:tc>
        <w:tc>
          <w:tcPr>
            <w:tcW w:w="0" w:type="auto"/>
            <w:shd w:val="clear" w:color="auto" w:fill="auto"/>
          </w:tcPr>
          <w:p w14:paraId="5819FB2F" w14:textId="464216F0" w:rsidR="00F21793" w:rsidRPr="001E159B" w:rsidRDefault="00F21793" w:rsidP="00727647">
            <w:pPr>
              <w:keepNext/>
              <w:spacing w:after="0"/>
              <w:jc w:val="right"/>
              <w:rPr>
                <w:szCs w:val="22"/>
              </w:rPr>
            </w:pPr>
            <w:ins w:id="1337" w:author="Steve Barbeaux" w:date="2022-10-09T19:24:00Z">
              <w:r w:rsidRPr="00A556DA">
                <w:t>10%</w:t>
              </w:r>
            </w:ins>
            <w:del w:id="1338" w:author="Steve Barbeaux" w:date="2022-10-09T19:24:00Z">
              <w:r w:rsidRPr="00A556DA" w:rsidDel="00573B9F">
                <w:delText>6%</w:delText>
              </w:r>
            </w:del>
          </w:p>
        </w:tc>
      </w:tr>
      <w:tr w:rsidR="00F21793" w:rsidRPr="00764BE5" w14:paraId="2B8A5979" w14:textId="77777777" w:rsidTr="002671AA">
        <w:trPr>
          <w:cantSplit/>
          <w:jc w:val="center"/>
        </w:trPr>
        <w:tc>
          <w:tcPr>
            <w:tcW w:w="0" w:type="auto"/>
            <w:shd w:val="clear" w:color="auto" w:fill="auto"/>
          </w:tcPr>
          <w:p w14:paraId="07DF4830" w14:textId="194D0D14" w:rsidR="00F21793" w:rsidRPr="001E159B" w:rsidRDefault="00F21793" w:rsidP="00727647">
            <w:pPr>
              <w:keepNext/>
              <w:spacing w:after="0"/>
              <w:jc w:val="right"/>
              <w:rPr>
                <w:szCs w:val="22"/>
              </w:rPr>
            </w:pPr>
            <w:ins w:id="1339" w:author="Steve Barbeaux" w:date="2022-10-09T19:24:00Z">
              <w:r>
                <w:rPr>
                  <w:szCs w:val="22"/>
                </w:rPr>
                <w:t>2013</w:t>
              </w:r>
            </w:ins>
            <w:del w:id="1340" w:author="Steve Barbeaux" w:date="2022-10-09T19:24:00Z">
              <w:r w:rsidDel="00573B9F">
                <w:rPr>
                  <w:szCs w:val="22"/>
                </w:rPr>
                <w:delText>2012</w:delText>
              </w:r>
            </w:del>
          </w:p>
        </w:tc>
        <w:tc>
          <w:tcPr>
            <w:tcW w:w="0" w:type="auto"/>
            <w:shd w:val="clear" w:color="auto" w:fill="auto"/>
          </w:tcPr>
          <w:p w14:paraId="1BE1135C" w14:textId="3A9184F8" w:rsidR="00F21793" w:rsidRPr="001E159B" w:rsidRDefault="00F21793" w:rsidP="00727647">
            <w:pPr>
              <w:keepNext/>
              <w:spacing w:after="0"/>
              <w:jc w:val="right"/>
              <w:rPr>
                <w:szCs w:val="22"/>
              </w:rPr>
            </w:pPr>
            <w:ins w:id="1341" w:author="Steve Barbeaux" w:date="2022-10-09T19:24:00Z">
              <w:r w:rsidRPr="00A556DA">
                <w:t xml:space="preserve"> 2,856 </w:t>
              </w:r>
            </w:ins>
            <w:del w:id="1342" w:author="Steve Barbeaux" w:date="2022-10-09T19:24:00Z">
              <w:r w:rsidRPr="00A556DA" w:rsidDel="00573B9F">
                <w:delText xml:space="preserve"> 880 </w:delText>
              </w:r>
            </w:del>
          </w:p>
        </w:tc>
        <w:tc>
          <w:tcPr>
            <w:tcW w:w="0" w:type="auto"/>
            <w:shd w:val="clear" w:color="auto" w:fill="auto"/>
          </w:tcPr>
          <w:p w14:paraId="24B0738F" w14:textId="4C85BFE5" w:rsidR="00F21793" w:rsidRPr="001E159B" w:rsidRDefault="00F21793" w:rsidP="00727647">
            <w:pPr>
              <w:keepNext/>
              <w:spacing w:after="0"/>
              <w:jc w:val="right"/>
              <w:rPr>
                <w:szCs w:val="22"/>
              </w:rPr>
            </w:pPr>
            <w:ins w:id="1343" w:author="Steve Barbeaux" w:date="2022-10-09T19:24:00Z">
              <w:r w:rsidRPr="00A556DA">
                <w:t xml:space="preserve"> 107 </w:t>
              </w:r>
            </w:ins>
            <w:del w:id="1344" w:author="Steve Barbeaux" w:date="2022-10-09T19:24:00Z">
              <w:r w:rsidRPr="00A556DA" w:rsidDel="00573B9F">
                <w:delText xml:space="preserve"> 95 </w:delText>
              </w:r>
            </w:del>
          </w:p>
        </w:tc>
        <w:tc>
          <w:tcPr>
            <w:tcW w:w="0" w:type="auto"/>
            <w:shd w:val="clear" w:color="auto" w:fill="auto"/>
          </w:tcPr>
          <w:p w14:paraId="204E0533" w14:textId="52D47555" w:rsidR="00F21793" w:rsidRPr="001E159B" w:rsidRDefault="00F21793" w:rsidP="00727647">
            <w:pPr>
              <w:keepNext/>
              <w:spacing w:after="0"/>
              <w:jc w:val="right"/>
              <w:rPr>
                <w:szCs w:val="22"/>
              </w:rPr>
            </w:pPr>
            <w:ins w:id="1345" w:author="Steve Barbeaux" w:date="2022-10-09T19:24:00Z">
              <w:r w:rsidRPr="00A556DA">
                <w:t xml:space="preserve"> 2,964 </w:t>
              </w:r>
            </w:ins>
            <w:del w:id="1346" w:author="Steve Barbeaux" w:date="2022-10-09T19:24:00Z">
              <w:r w:rsidRPr="00A556DA" w:rsidDel="00573B9F">
                <w:delText xml:space="preserve"> 975 </w:delText>
              </w:r>
            </w:del>
          </w:p>
        </w:tc>
        <w:tc>
          <w:tcPr>
            <w:tcW w:w="0" w:type="auto"/>
            <w:shd w:val="clear" w:color="auto" w:fill="auto"/>
          </w:tcPr>
          <w:p w14:paraId="6C2A3D9B" w14:textId="6E337C27" w:rsidR="00F21793" w:rsidRPr="001E159B" w:rsidRDefault="00F21793" w:rsidP="00727647">
            <w:pPr>
              <w:keepNext/>
              <w:spacing w:after="0"/>
              <w:jc w:val="right"/>
              <w:rPr>
                <w:szCs w:val="22"/>
              </w:rPr>
            </w:pPr>
            <w:ins w:id="1347" w:author="Steve Barbeaux" w:date="2022-10-09T19:24:00Z">
              <w:r w:rsidRPr="00A556DA">
                <w:t>4%</w:t>
              </w:r>
            </w:ins>
            <w:del w:id="1348" w:author="Steve Barbeaux" w:date="2022-10-09T19:24:00Z">
              <w:r w:rsidRPr="00A556DA" w:rsidDel="00573B9F">
                <w:delText>10%</w:delText>
              </w:r>
            </w:del>
          </w:p>
        </w:tc>
      </w:tr>
      <w:tr w:rsidR="00F21793" w:rsidRPr="00764BE5" w14:paraId="4FC9DE3F" w14:textId="77777777" w:rsidTr="002671AA">
        <w:trPr>
          <w:cantSplit/>
          <w:jc w:val="center"/>
        </w:trPr>
        <w:tc>
          <w:tcPr>
            <w:tcW w:w="0" w:type="auto"/>
            <w:shd w:val="clear" w:color="auto" w:fill="auto"/>
          </w:tcPr>
          <w:p w14:paraId="75973BAA" w14:textId="455B978A" w:rsidR="00F21793" w:rsidRPr="001E159B" w:rsidRDefault="00F21793" w:rsidP="00727647">
            <w:pPr>
              <w:keepNext/>
              <w:spacing w:after="0"/>
              <w:jc w:val="right"/>
              <w:rPr>
                <w:szCs w:val="22"/>
              </w:rPr>
            </w:pPr>
            <w:ins w:id="1349" w:author="Steve Barbeaux" w:date="2022-10-09T19:24:00Z">
              <w:r>
                <w:rPr>
                  <w:szCs w:val="22"/>
                </w:rPr>
                <w:t>2014</w:t>
              </w:r>
            </w:ins>
            <w:del w:id="1350" w:author="Steve Barbeaux" w:date="2022-10-09T19:24:00Z">
              <w:r w:rsidDel="00573B9F">
                <w:rPr>
                  <w:szCs w:val="22"/>
                </w:rPr>
                <w:delText>2013</w:delText>
              </w:r>
            </w:del>
          </w:p>
        </w:tc>
        <w:tc>
          <w:tcPr>
            <w:tcW w:w="0" w:type="auto"/>
            <w:shd w:val="clear" w:color="auto" w:fill="auto"/>
          </w:tcPr>
          <w:p w14:paraId="45D8D840" w14:textId="2F443FCF" w:rsidR="00F21793" w:rsidRDefault="00F21793">
            <w:pPr>
              <w:keepNext/>
              <w:spacing w:after="0"/>
              <w:jc w:val="right"/>
              <w:rPr>
                <w:szCs w:val="22"/>
              </w:rPr>
            </w:pPr>
            <w:ins w:id="1351" w:author="Steve Barbeaux" w:date="2022-10-09T19:24:00Z">
              <w:r w:rsidRPr="00A556DA">
                <w:t xml:space="preserve"> 2,237 </w:t>
              </w:r>
            </w:ins>
            <w:del w:id="1352" w:author="Steve Barbeaux" w:date="2022-10-09T19:24:00Z">
              <w:r w:rsidRPr="00A556DA" w:rsidDel="00573B9F">
                <w:delText xml:space="preserve"> 2,856 </w:delText>
              </w:r>
            </w:del>
          </w:p>
        </w:tc>
        <w:tc>
          <w:tcPr>
            <w:tcW w:w="0" w:type="auto"/>
            <w:shd w:val="clear" w:color="auto" w:fill="auto"/>
          </w:tcPr>
          <w:p w14:paraId="2AECF3E1" w14:textId="7A1A4EDE" w:rsidR="00F21793" w:rsidRPr="001E159B" w:rsidRDefault="00F21793" w:rsidP="00727647">
            <w:pPr>
              <w:keepNext/>
              <w:spacing w:after="0"/>
              <w:jc w:val="right"/>
              <w:rPr>
                <w:szCs w:val="22"/>
              </w:rPr>
            </w:pPr>
            <w:ins w:id="1353" w:author="Steve Barbeaux" w:date="2022-10-09T19:24:00Z">
              <w:r w:rsidRPr="00A556DA">
                <w:t xml:space="preserve"> 1</w:t>
              </w:r>
              <w:r>
                <w:t>38</w:t>
              </w:r>
              <w:r w:rsidRPr="00A556DA">
                <w:t xml:space="preserve"> </w:t>
              </w:r>
            </w:ins>
            <w:del w:id="1354" w:author="Steve Barbeaux" w:date="2022-10-09T19:24:00Z">
              <w:r w:rsidRPr="00A556DA" w:rsidDel="00573B9F">
                <w:delText xml:space="preserve"> 107 </w:delText>
              </w:r>
            </w:del>
          </w:p>
        </w:tc>
        <w:tc>
          <w:tcPr>
            <w:tcW w:w="0" w:type="auto"/>
            <w:shd w:val="clear" w:color="auto" w:fill="auto"/>
          </w:tcPr>
          <w:p w14:paraId="5F54D667" w14:textId="529CAE2F" w:rsidR="00F21793" w:rsidRDefault="00F21793">
            <w:pPr>
              <w:keepNext/>
              <w:spacing w:after="0"/>
              <w:jc w:val="right"/>
              <w:rPr>
                <w:szCs w:val="22"/>
              </w:rPr>
            </w:pPr>
            <w:ins w:id="1355" w:author="Steve Barbeaux" w:date="2022-10-09T19:24:00Z">
              <w:r w:rsidRPr="00A556DA">
                <w:t xml:space="preserve"> 2,3</w:t>
              </w:r>
              <w:r>
                <w:t>75</w:t>
              </w:r>
              <w:r w:rsidRPr="00A556DA">
                <w:t xml:space="preserve"> </w:t>
              </w:r>
            </w:ins>
            <w:del w:id="1356" w:author="Steve Barbeaux" w:date="2022-10-09T19:24:00Z">
              <w:r w:rsidRPr="00A556DA" w:rsidDel="00573B9F">
                <w:delText xml:space="preserve"> 2,964 </w:delText>
              </w:r>
            </w:del>
          </w:p>
        </w:tc>
        <w:tc>
          <w:tcPr>
            <w:tcW w:w="0" w:type="auto"/>
            <w:shd w:val="clear" w:color="auto" w:fill="auto"/>
          </w:tcPr>
          <w:p w14:paraId="54B21B30" w14:textId="421DE4C6" w:rsidR="00F21793" w:rsidRPr="001E159B" w:rsidRDefault="00F21793" w:rsidP="00727647">
            <w:pPr>
              <w:keepNext/>
              <w:spacing w:after="0"/>
              <w:jc w:val="right"/>
              <w:rPr>
                <w:szCs w:val="22"/>
              </w:rPr>
            </w:pPr>
            <w:ins w:id="1357" w:author="Steve Barbeaux" w:date="2022-10-09T19:24:00Z">
              <w:r>
                <w:t>6</w:t>
              </w:r>
              <w:r w:rsidRPr="00A556DA">
                <w:t>%</w:t>
              </w:r>
            </w:ins>
            <w:del w:id="1358" w:author="Steve Barbeaux" w:date="2022-10-09T19:24:00Z">
              <w:r w:rsidRPr="00A556DA" w:rsidDel="00573B9F">
                <w:delText>4%</w:delText>
              </w:r>
            </w:del>
          </w:p>
        </w:tc>
      </w:tr>
      <w:tr w:rsidR="00F21793" w:rsidRPr="00764BE5" w14:paraId="6E11E85E" w14:textId="77777777" w:rsidTr="002671AA">
        <w:trPr>
          <w:cantSplit/>
          <w:jc w:val="center"/>
        </w:trPr>
        <w:tc>
          <w:tcPr>
            <w:tcW w:w="0" w:type="auto"/>
            <w:shd w:val="clear" w:color="auto" w:fill="auto"/>
          </w:tcPr>
          <w:p w14:paraId="0E60009D" w14:textId="5EDC1B1C" w:rsidR="00F21793" w:rsidRPr="001E159B" w:rsidRDefault="00F21793" w:rsidP="00727647">
            <w:pPr>
              <w:keepNext/>
              <w:spacing w:after="0"/>
              <w:jc w:val="right"/>
              <w:rPr>
                <w:szCs w:val="22"/>
              </w:rPr>
            </w:pPr>
            <w:ins w:id="1359" w:author="Steve Barbeaux" w:date="2022-10-09T19:24:00Z">
              <w:r>
                <w:rPr>
                  <w:szCs w:val="22"/>
                </w:rPr>
                <w:t>2015</w:t>
              </w:r>
            </w:ins>
            <w:del w:id="1360" w:author="Steve Barbeaux" w:date="2022-10-09T19:24:00Z">
              <w:r w:rsidDel="00573B9F">
                <w:rPr>
                  <w:szCs w:val="22"/>
                </w:rPr>
                <w:delText>2014</w:delText>
              </w:r>
            </w:del>
          </w:p>
        </w:tc>
        <w:tc>
          <w:tcPr>
            <w:tcW w:w="0" w:type="auto"/>
            <w:shd w:val="clear" w:color="auto" w:fill="auto"/>
          </w:tcPr>
          <w:p w14:paraId="140445D4" w14:textId="19BDDD22" w:rsidR="00F21793" w:rsidRDefault="00F21793">
            <w:pPr>
              <w:keepNext/>
              <w:spacing w:after="0"/>
              <w:jc w:val="right"/>
              <w:rPr>
                <w:szCs w:val="22"/>
              </w:rPr>
            </w:pPr>
            <w:ins w:id="1361" w:author="Steve Barbeaux" w:date="2022-10-09T19:24:00Z">
              <w:r>
                <w:t>896</w:t>
              </w:r>
            </w:ins>
            <w:del w:id="1362" w:author="Steve Barbeaux" w:date="2022-10-09T19:24:00Z">
              <w:r w:rsidRPr="00A556DA" w:rsidDel="00573B9F">
                <w:delText xml:space="preserve"> 2,237 </w:delText>
              </w:r>
            </w:del>
          </w:p>
        </w:tc>
        <w:tc>
          <w:tcPr>
            <w:tcW w:w="0" w:type="auto"/>
            <w:shd w:val="clear" w:color="auto" w:fill="auto"/>
          </w:tcPr>
          <w:p w14:paraId="02F791BD" w14:textId="7C56A768" w:rsidR="00F21793" w:rsidRDefault="00F21793" w:rsidP="00727647">
            <w:pPr>
              <w:keepNext/>
              <w:spacing w:after="0"/>
              <w:jc w:val="right"/>
              <w:rPr>
                <w:szCs w:val="22"/>
              </w:rPr>
            </w:pPr>
            <w:ins w:id="1363" w:author="Steve Barbeaux" w:date="2022-10-09T19:24:00Z">
              <w:r>
                <w:t>19</w:t>
              </w:r>
            </w:ins>
            <w:del w:id="1364" w:author="Steve Barbeaux" w:date="2022-10-09T19:24:00Z">
              <w:r w:rsidRPr="00A556DA" w:rsidDel="00573B9F">
                <w:delText xml:space="preserve"> 1</w:delText>
              </w:r>
              <w:r w:rsidDel="00573B9F">
                <w:delText>38</w:delText>
              </w:r>
              <w:r w:rsidRPr="00A556DA" w:rsidDel="00573B9F">
                <w:delText xml:space="preserve"> </w:delText>
              </w:r>
            </w:del>
          </w:p>
        </w:tc>
        <w:tc>
          <w:tcPr>
            <w:tcW w:w="0" w:type="auto"/>
            <w:shd w:val="clear" w:color="auto" w:fill="auto"/>
          </w:tcPr>
          <w:p w14:paraId="6E9EAA38" w14:textId="171CD457" w:rsidR="00F21793" w:rsidRPr="001E159B" w:rsidRDefault="00F21793" w:rsidP="00727647">
            <w:pPr>
              <w:keepNext/>
              <w:spacing w:after="0"/>
              <w:jc w:val="right"/>
              <w:rPr>
                <w:szCs w:val="22"/>
              </w:rPr>
            </w:pPr>
            <w:ins w:id="1365" w:author="Steve Barbeaux" w:date="2022-10-09T19:24:00Z">
              <w:r>
                <w:t>915</w:t>
              </w:r>
            </w:ins>
            <w:del w:id="1366" w:author="Steve Barbeaux" w:date="2022-10-09T19:24:00Z">
              <w:r w:rsidRPr="00A556DA" w:rsidDel="00573B9F">
                <w:delText xml:space="preserve"> 2,3</w:delText>
              </w:r>
              <w:r w:rsidDel="00573B9F">
                <w:delText>75</w:delText>
              </w:r>
              <w:r w:rsidRPr="00A556DA" w:rsidDel="00573B9F">
                <w:delText xml:space="preserve"> </w:delText>
              </w:r>
            </w:del>
          </w:p>
        </w:tc>
        <w:tc>
          <w:tcPr>
            <w:tcW w:w="0" w:type="auto"/>
            <w:shd w:val="clear" w:color="auto" w:fill="auto"/>
          </w:tcPr>
          <w:p w14:paraId="57F506C7" w14:textId="520D3546" w:rsidR="00F21793" w:rsidRDefault="00F21793" w:rsidP="00727647">
            <w:pPr>
              <w:keepNext/>
              <w:spacing w:after="0"/>
              <w:jc w:val="right"/>
              <w:rPr>
                <w:szCs w:val="22"/>
              </w:rPr>
            </w:pPr>
            <w:ins w:id="1367" w:author="Steve Barbeaux" w:date="2022-10-09T19:24:00Z">
              <w:r>
                <w:t>2%</w:t>
              </w:r>
            </w:ins>
            <w:del w:id="1368" w:author="Steve Barbeaux" w:date="2022-10-09T19:24:00Z">
              <w:r w:rsidDel="00573B9F">
                <w:delText>6</w:delText>
              </w:r>
              <w:r w:rsidRPr="00A556DA" w:rsidDel="00573B9F">
                <w:delText>%</w:delText>
              </w:r>
            </w:del>
          </w:p>
        </w:tc>
      </w:tr>
      <w:tr w:rsidR="00F21793" w:rsidRPr="00764BE5" w14:paraId="31DD92EA" w14:textId="77777777" w:rsidTr="002671AA">
        <w:trPr>
          <w:cantSplit/>
          <w:jc w:val="center"/>
        </w:trPr>
        <w:tc>
          <w:tcPr>
            <w:tcW w:w="0" w:type="auto"/>
            <w:shd w:val="clear" w:color="auto" w:fill="auto"/>
          </w:tcPr>
          <w:p w14:paraId="400C4374" w14:textId="24D55462" w:rsidR="00F21793" w:rsidRDefault="00F21793" w:rsidP="00727647">
            <w:pPr>
              <w:keepNext/>
              <w:spacing w:after="0"/>
              <w:jc w:val="right"/>
              <w:rPr>
                <w:szCs w:val="22"/>
              </w:rPr>
            </w:pPr>
            <w:ins w:id="1369" w:author="Steve Barbeaux" w:date="2022-10-09T19:24:00Z">
              <w:r>
                <w:rPr>
                  <w:szCs w:val="22"/>
                </w:rPr>
                <w:t>2016</w:t>
              </w:r>
            </w:ins>
            <w:del w:id="1370" w:author="Steve Barbeaux" w:date="2022-10-09T19:24:00Z">
              <w:r w:rsidDel="00573B9F">
                <w:rPr>
                  <w:szCs w:val="22"/>
                </w:rPr>
                <w:delText>2015</w:delText>
              </w:r>
            </w:del>
          </w:p>
        </w:tc>
        <w:tc>
          <w:tcPr>
            <w:tcW w:w="0" w:type="auto"/>
            <w:shd w:val="clear" w:color="auto" w:fill="auto"/>
          </w:tcPr>
          <w:p w14:paraId="318482CC" w14:textId="1C099280" w:rsidR="00F21793" w:rsidRDefault="00F21793" w:rsidP="00652177">
            <w:pPr>
              <w:keepNext/>
              <w:spacing w:after="0"/>
              <w:jc w:val="right"/>
              <w:rPr>
                <w:szCs w:val="22"/>
              </w:rPr>
            </w:pPr>
            <w:ins w:id="1371" w:author="Steve Barbeaux" w:date="2022-10-09T19:24:00Z">
              <w:r>
                <w:t>1,198</w:t>
              </w:r>
            </w:ins>
            <w:del w:id="1372" w:author="Steve Barbeaux" w:date="2022-10-09T19:24:00Z">
              <w:r w:rsidDel="00573B9F">
                <w:delText>896</w:delText>
              </w:r>
            </w:del>
          </w:p>
        </w:tc>
        <w:tc>
          <w:tcPr>
            <w:tcW w:w="0" w:type="auto"/>
            <w:shd w:val="clear" w:color="auto" w:fill="auto"/>
          </w:tcPr>
          <w:p w14:paraId="439A94CA" w14:textId="34523DCB" w:rsidR="00F21793" w:rsidRDefault="00F21793" w:rsidP="00727647">
            <w:pPr>
              <w:keepNext/>
              <w:spacing w:after="0"/>
              <w:jc w:val="right"/>
              <w:rPr>
                <w:szCs w:val="22"/>
              </w:rPr>
            </w:pPr>
            <w:ins w:id="1373" w:author="Steve Barbeaux" w:date="2022-10-09T19:24:00Z">
              <w:r>
                <w:t>59</w:t>
              </w:r>
            </w:ins>
            <w:del w:id="1374" w:author="Steve Barbeaux" w:date="2022-10-09T19:24:00Z">
              <w:r w:rsidDel="00573B9F">
                <w:delText>19</w:delText>
              </w:r>
            </w:del>
          </w:p>
        </w:tc>
        <w:tc>
          <w:tcPr>
            <w:tcW w:w="0" w:type="auto"/>
            <w:shd w:val="clear" w:color="auto" w:fill="auto"/>
          </w:tcPr>
          <w:p w14:paraId="1C4AEA91" w14:textId="344FA6B1" w:rsidR="00F21793" w:rsidRDefault="00F21793" w:rsidP="00727647">
            <w:pPr>
              <w:keepNext/>
              <w:spacing w:after="0"/>
              <w:jc w:val="right"/>
              <w:rPr>
                <w:szCs w:val="22"/>
              </w:rPr>
            </w:pPr>
            <w:ins w:id="1375" w:author="Steve Barbeaux" w:date="2022-10-09T19:24:00Z">
              <w:r>
                <w:t>1,257</w:t>
              </w:r>
            </w:ins>
            <w:del w:id="1376" w:author="Steve Barbeaux" w:date="2022-10-09T19:24:00Z">
              <w:r w:rsidDel="00573B9F">
                <w:delText>915</w:delText>
              </w:r>
            </w:del>
          </w:p>
        </w:tc>
        <w:tc>
          <w:tcPr>
            <w:tcW w:w="0" w:type="auto"/>
            <w:shd w:val="clear" w:color="auto" w:fill="auto"/>
          </w:tcPr>
          <w:p w14:paraId="011586B6" w14:textId="09449D70" w:rsidR="00F21793" w:rsidRDefault="00F21793" w:rsidP="00727647">
            <w:pPr>
              <w:keepNext/>
              <w:spacing w:after="0"/>
              <w:jc w:val="right"/>
              <w:rPr>
                <w:szCs w:val="22"/>
              </w:rPr>
            </w:pPr>
            <w:ins w:id="1377" w:author="Steve Barbeaux" w:date="2022-10-09T19:24:00Z">
              <w:r>
                <w:t>5%</w:t>
              </w:r>
            </w:ins>
            <w:del w:id="1378" w:author="Steve Barbeaux" w:date="2022-10-09T19:24:00Z">
              <w:r w:rsidDel="00573B9F">
                <w:delText>2%</w:delText>
              </w:r>
            </w:del>
          </w:p>
        </w:tc>
      </w:tr>
      <w:tr w:rsidR="00F21793" w:rsidRPr="00764BE5" w14:paraId="648AA9BA" w14:textId="77777777" w:rsidTr="002671AA">
        <w:trPr>
          <w:cantSplit/>
          <w:jc w:val="center"/>
        </w:trPr>
        <w:tc>
          <w:tcPr>
            <w:tcW w:w="0" w:type="auto"/>
            <w:shd w:val="clear" w:color="auto" w:fill="auto"/>
          </w:tcPr>
          <w:p w14:paraId="1C59E797" w14:textId="66193804" w:rsidR="00F21793" w:rsidRDefault="00F21793" w:rsidP="00652177">
            <w:pPr>
              <w:keepNext/>
              <w:spacing w:after="0"/>
              <w:jc w:val="right"/>
              <w:rPr>
                <w:szCs w:val="22"/>
              </w:rPr>
            </w:pPr>
            <w:ins w:id="1379" w:author="Steve Barbeaux" w:date="2022-10-09T19:24:00Z">
              <w:r>
                <w:rPr>
                  <w:szCs w:val="22"/>
                </w:rPr>
                <w:t>2017</w:t>
              </w:r>
            </w:ins>
            <w:del w:id="1380" w:author="Steve Barbeaux" w:date="2022-10-09T19:24:00Z">
              <w:r w:rsidDel="00573B9F">
                <w:rPr>
                  <w:szCs w:val="22"/>
                </w:rPr>
                <w:delText>2016</w:delText>
              </w:r>
            </w:del>
          </w:p>
        </w:tc>
        <w:tc>
          <w:tcPr>
            <w:tcW w:w="0" w:type="auto"/>
            <w:shd w:val="clear" w:color="auto" w:fill="auto"/>
          </w:tcPr>
          <w:p w14:paraId="40163CE5" w14:textId="004E359C" w:rsidR="00F21793" w:rsidRDefault="00F21793">
            <w:pPr>
              <w:keepNext/>
              <w:spacing w:after="0"/>
              <w:jc w:val="right"/>
              <w:rPr>
                <w:szCs w:val="22"/>
              </w:rPr>
            </w:pPr>
            <w:ins w:id="1381" w:author="Steve Barbeaux" w:date="2022-10-09T19:24:00Z">
              <w:r>
                <w:t>1,488</w:t>
              </w:r>
            </w:ins>
            <w:del w:id="1382" w:author="Steve Barbeaux" w:date="2022-10-09T19:24:00Z">
              <w:r w:rsidDel="00573B9F">
                <w:delText>1,198</w:delText>
              </w:r>
            </w:del>
          </w:p>
        </w:tc>
        <w:tc>
          <w:tcPr>
            <w:tcW w:w="0" w:type="auto"/>
            <w:shd w:val="clear" w:color="auto" w:fill="auto"/>
          </w:tcPr>
          <w:p w14:paraId="302B05C1" w14:textId="568371ED" w:rsidR="00F21793" w:rsidRDefault="00F21793">
            <w:pPr>
              <w:keepNext/>
              <w:spacing w:after="0"/>
              <w:jc w:val="right"/>
              <w:rPr>
                <w:rFonts w:ascii="Arial" w:hAnsi="Arial"/>
                <w:kern w:val="28"/>
                <w:szCs w:val="22"/>
              </w:rPr>
            </w:pPr>
            <w:ins w:id="1383" w:author="Steve Barbeaux" w:date="2022-10-09T19:24:00Z">
              <w:r>
                <w:t>18</w:t>
              </w:r>
            </w:ins>
            <w:del w:id="1384" w:author="Steve Barbeaux" w:date="2022-10-09T19:24:00Z">
              <w:r w:rsidDel="00573B9F">
                <w:delText>59</w:delText>
              </w:r>
            </w:del>
          </w:p>
        </w:tc>
        <w:tc>
          <w:tcPr>
            <w:tcW w:w="0" w:type="auto"/>
            <w:shd w:val="clear" w:color="auto" w:fill="auto"/>
          </w:tcPr>
          <w:p w14:paraId="7D889620" w14:textId="7344E76C" w:rsidR="00F21793" w:rsidRDefault="00F21793">
            <w:pPr>
              <w:keepNext/>
              <w:spacing w:after="0"/>
              <w:jc w:val="right"/>
              <w:rPr>
                <w:rFonts w:ascii="Arial" w:hAnsi="Arial"/>
                <w:kern w:val="28"/>
                <w:szCs w:val="22"/>
              </w:rPr>
            </w:pPr>
            <w:ins w:id="1385" w:author="Steve Barbeaux" w:date="2022-10-09T19:24:00Z">
              <w:r>
                <w:t>1,507</w:t>
              </w:r>
            </w:ins>
            <w:del w:id="1386" w:author="Steve Barbeaux" w:date="2022-10-09T19:24:00Z">
              <w:r w:rsidDel="00573B9F">
                <w:delText>1,257</w:delText>
              </w:r>
            </w:del>
          </w:p>
        </w:tc>
        <w:tc>
          <w:tcPr>
            <w:tcW w:w="0" w:type="auto"/>
            <w:shd w:val="clear" w:color="auto" w:fill="auto"/>
          </w:tcPr>
          <w:p w14:paraId="7BF441BB" w14:textId="7FC6A9EB" w:rsidR="00F21793" w:rsidRDefault="00F21793" w:rsidP="00727647">
            <w:pPr>
              <w:keepNext/>
              <w:spacing w:after="0"/>
              <w:jc w:val="right"/>
              <w:rPr>
                <w:szCs w:val="22"/>
              </w:rPr>
            </w:pPr>
            <w:ins w:id="1387" w:author="Steve Barbeaux" w:date="2022-10-09T19:24:00Z">
              <w:r>
                <w:t>1%</w:t>
              </w:r>
            </w:ins>
            <w:del w:id="1388" w:author="Steve Barbeaux" w:date="2022-10-09T19:24:00Z">
              <w:r w:rsidDel="00573B9F">
                <w:delText>5%</w:delText>
              </w:r>
            </w:del>
          </w:p>
        </w:tc>
      </w:tr>
      <w:tr w:rsidR="00F21793" w:rsidRPr="00764BE5" w14:paraId="4CE7210D" w14:textId="77777777" w:rsidTr="004223A3">
        <w:trPr>
          <w:cantSplit/>
          <w:jc w:val="center"/>
        </w:trPr>
        <w:tc>
          <w:tcPr>
            <w:tcW w:w="0" w:type="auto"/>
            <w:shd w:val="clear" w:color="auto" w:fill="auto"/>
          </w:tcPr>
          <w:p w14:paraId="369E3C15" w14:textId="369F3B99" w:rsidR="00F21793" w:rsidRDefault="00F21793" w:rsidP="00652177">
            <w:pPr>
              <w:keepNext/>
              <w:spacing w:after="0"/>
              <w:jc w:val="right"/>
              <w:rPr>
                <w:szCs w:val="22"/>
              </w:rPr>
            </w:pPr>
            <w:ins w:id="1389" w:author="Steve Barbeaux" w:date="2022-10-09T19:24:00Z">
              <w:r>
                <w:rPr>
                  <w:szCs w:val="22"/>
                </w:rPr>
                <w:t>2018</w:t>
              </w:r>
            </w:ins>
            <w:del w:id="1390" w:author="Steve Barbeaux" w:date="2022-10-09T19:24:00Z">
              <w:r w:rsidDel="00573B9F">
                <w:rPr>
                  <w:szCs w:val="22"/>
                </w:rPr>
                <w:delText>2017</w:delText>
              </w:r>
            </w:del>
          </w:p>
        </w:tc>
        <w:tc>
          <w:tcPr>
            <w:tcW w:w="0" w:type="auto"/>
            <w:shd w:val="clear" w:color="auto" w:fill="auto"/>
          </w:tcPr>
          <w:p w14:paraId="6F73C09A" w14:textId="3CDBC32D" w:rsidR="00F21793" w:rsidRDefault="00F21793">
            <w:pPr>
              <w:keepNext/>
              <w:spacing w:after="0"/>
              <w:jc w:val="right"/>
              <w:rPr>
                <w:szCs w:val="22"/>
              </w:rPr>
            </w:pPr>
            <w:ins w:id="1391" w:author="Steve Barbeaux" w:date="2022-10-09T19:24:00Z">
              <w:r>
                <w:t>1,644</w:t>
              </w:r>
            </w:ins>
            <w:del w:id="1392" w:author="Steve Barbeaux" w:date="2022-10-09T19:24:00Z">
              <w:r w:rsidDel="00573B9F">
                <w:delText>1,488</w:delText>
              </w:r>
            </w:del>
          </w:p>
        </w:tc>
        <w:tc>
          <w:tcPr>
            <w:tcW w:w="0" w:type="auto"/>
            <w:shd w:val="clear" w:color="auto" w:fill="auto"/>
          </w:tcPr>
          <w:p w14:paraId="46B0BF05" w14:textId="5B965504" w:rsidR="00F21793" w:rsidRDefault="00F21793">
            <w:pPr>
              <w:keepNext/>
              <w:spacing w:after="0"/>
              <w:jc w:val="right"/>
              <w:rPr>
                <w:szCs w:val="22"/>
              </w:rPr>
            </w:pPr>
            <w:ins w:id="1393" w:author="Steve Barbeaux" w:date="2022-10-09T19:24:00Z">
              <w:r>
                <w:t>216</w:t>
              </w:r>
            </w:ins>
            <w:del w:id="1394" w:author="Steve Barbeaux" w:date="2022-10-09T19:24:00Z">
              <w:r w:rsidDel="00573B9F">
                <w:delText>18</w:delText>
              </w:r>
            </w:del>
          </w:p>
        </w:tc>
        <w:tc>
          <w:tcPr>
            <w:tcW w:w="0" w:type="auto"/>
            <w:shd w:val="clear" w:color="auto" w:fill="auto"/>
          </w:tcPr>
          <w:p w14:paraId="059CEC06" w14:textId="42A50714" w:rsidR="00F21793" w:rsidRDefault="00F21793">
            <w:pPr>
              <w:keepNext/>
              <w:spacing w:after="0"/>
              <w:jc w:val="right"/>
              <w:rPr>
                <w:szCs w:val="22"/>
              </w:rPr>
            </w:pPr>
            <w:ins w:id="1395" w:author="Steve Barbeaux" w:date="2022-10-09T19:24:00Z">
              <w:r>
                <w:t>1,860</w:t>
              </w:r>
            </w:ins>
            <w:del w:id="1396" w:author="Steve Barbeaux" w:date="2022-10-09T19:24:00Z">
              <w:r w:rsidDel="00573B9F">
                <w:delText>1,507</w:delText>
              </w:r>
            </w:del>
          </w:p>
        </w:tc>
        <w:tc>
          <w:tcPr>
            <w:tcW w:w="0" w:type="auto"/>
            <w:shd w:val="clear" w:color="auto" w:fill="auto"/>
          </w:tcPr>
          <w:p w14:paraId="70176769" w14:textId="2A50ADCE" w:rsidR="00F21793" w:rsidRDefault="00F21793" w:rsidP="00727647">
            <w:pPr>
              <w:keepNext/>
              <w:spacing w:after="0"/>
              <w:jc w:val="right"/>
              <w:rPr>
                <w:szCs w:val="22"/>
              </w:rPr>
            </w:pPr>
            <w:ins w:id="1397" w:author="Steve Barbeaux" w:date="2022-10-09T19:24:00Z">
              <w:r>
                <w:t>12%</w:t>
              </w:r>
            </w:ins>
            <w:del w:id="1398" w:author="Steve Barbeaux" w:date="2022-10-09T19:24:00Z">
              <w:r w:rsidDel="00573B9F">
                <w:delText>1%</w:delText>
              </w:r>
            </w:del>
          </w:p>
        </w:tc>
      </w:tr>
      <w:tr w:rsidR="00F21793" w:rsidRPr="00764BE5" w14:paraId="413265DF" w14:textId="77777777" w:rsidTr="00686AE2">
        <w:trPr>
          <w:cantSplit/>
          <w:jc w:val="center"/>
        </w:trPr>
        <w:tc>
          <w:tcPr>
            <w:tcW w:w="0" w:type="auto"/>
            <w:shd w:val="clear" w:color="auto" w:fill="auto"/>
          </w:tcPr>
          <w:p w14:paraId="59EBDDF1" w14:textId="509DABB9" w:rsidR="00F21793" w:rsidRDefault="00F21793" w:rsidP="00D710F9">
            <w:pPr>
              <w:keepNext/>
              <w:spacing w:after="0"/>
              <w:jc w:val="right"/>
              <w:rPr>
                <w:szCs w:val="22"/>
              </w:rPr>
            </w:pPr>
            <w:ins w:id="1399" w:author="Steve Barbeaux" w:date="2022-10-09T19:24:00Z">
              <w:r>
                <w:rPr>
                  <w:szCs w:val="22"/>
                </w:rPr>
                <w:t>2019</w:t>
              </w:r>
            </w:ins>
            <w:del w:id="1400" w:author="Steve Barbeaux" w:date="2022-10-09T19:24:00Z">
              <w:r w:rsidDel="00573B9F">
                <w:rPr>
                  <w:szCs w:val="22"/>
                </w:rPr>
                <w:delText>2018</w:delText>
              </w:r>
            </w:del>
          </w:p>
        </w:tc>
        <w:tc>
          <w:tcPr>
            <w:tcW w:w="0" w:type="auto"/>
            <w:shd w:val="clear" w:color="auto" w:fill="auto"/>
          </w:tcPr>
          <w:p w14:paraId="48AE47CF" w14:textId="4527195C" w:rsidR="00F21793" w:rsidRPr="00A556DA" w:rsidRDefault="00F21793" w:rsidP="00251C76">
            <w:pPr>
              <w:keepNext/>
              <w:spacing w:after="0"/>
              <w:jc w:val="right"/>
            </w:pPr>
            <w:ins w:id="1401" w:author="Steve Barbeaux" w:date="2022-10-09T19:24:00Z">
              <w:r>
                <w:t>1,598</w:t>
              </w:r>
            </w:ins>
            <w:del w:id="1402" w:author="Steve Barbeaux" w:date="2022-10-09T19:24:00Z">
              <w:r w:rsidDel="00573B9F">
                <w:delText>1,644</w:delText>
              </w:r>
            </w:del>
          </w:p>
        </w:tc>
        <w:tc>
          <w:tcPr>
            <w:tcW w:w="0" w:type="auto"/>
            <w:shd w:val="clear" w:color="auto" w:fill="auto"/>
          </w:tcPr>
          <w:p w14:paraId="6105A132" w14:textId="3A511AAA" w:rsidR="00F21793" w:rsidRPr="00A556DA" w:rsidRDefault="00F21793" w:rsidP="00692763">
            <w:pPr>
              <w:keepNext/>
              <w:spacing w:after="0"/>
              <w:jc w:val="right"/>
            </w:pPr>
            <w:ins w:id="1403" w:author="Steve Barbeaux" w:date="2022-10-09T19:24:00Z">
              <w:r>
                <w:t>65</w:t>
              </w:r>
            </w:ins>
            <w:del w:id="1404" w:author="Steve Barbeaux" w:date="2022-10-09T19:24:00Z">
              <w:r w:rsidDel="00573B9F">
                <w:delText>216</w:delText>
              </w:r>
            </w:del>
          </w:p>
        </w:tc>
        <w:tc>
          <w:tcPr>
            <w:tcW w:w="0" w:type="auto"/>
            <w:shd w:val="clear" w:color="auto" w:fill="auto"/>
          </w:tcPr>
          <w:p w14:paraId="3005E291" w14:textId="37DF94A7" w:rsidR="00F21793" w:rsidRPr="00A556DA" w:rsidRDefault="00F21793" w:rsidP="00251C76">
            <w:pPr>
              <w:keepNext/>
              <w:spacing w:after="0"/>
              <w:jc w:val="right"/>
            </w:pPr>
            <w:ins w:id="1405" w:author="Steve Barbeaux" w:date="2022-10-09T19:24:00Z">
              <w:r>
                <w:t>1,663</w:t>
              </w:r>
            </w:ins>
            <w:del w:id="1406" w:author="Steve Barbeaux" w:date="2022-10-09T19:24:00Z">
              <w:r w:rsidDel="00573B9F">
                <w:delText>1,860</w:delText>
              </w:r>
            </w:del>
          </w:p>
        </w:tc>
        <w:tc>
          <w:tcPr>
            <w:tcW w:w="0" w:type="auto"/>
            <w:shd w:val="clear" w:color="auto" w:fill="auto"/>
          </w:tcPr>
          <w:p w14:paraId="6CD1A1A0" w14:textId="6FE0F8B1" w:rsidR="00F21793" w:rsidRDefault="00F21793">
            <w:pPr>
              <w:keepNext/>
              <w:spacing w:after="0"/>
              <w:jc w:val="right"/>
            </w:pPr>
            <w:ins w:id="1407" w:author="Steve Barbeaux" w:date="2022-10-09T19:24:00Z">
              <w:r>
                <w:t>4%</w:t>
              </w:r>
            </w:ins>
            <w:del w:id="1408" w:author="Steve Barbeaux" w:date="2022-10-09T19:24:00Z">
              <w:r w:rsidDel="00573B9F">
                <w:delText>12%</w:delText>
              </w:r>
            </w:del>
          </w:p>
        </w:tc>
      </w:tr>
      <w:tr w:rsidR="00F21793" w:rsidRPr="00764BE5" w14:paraId="513C62D4" w14:textId="77777777" w:rsidTr="002F12ED">
        <w:tblPrEx>
          <w:tblW w:w="0" w:type="auto"/>
          <w:jc w:val="center"/>
          <w:tblLook w:val="0000" w:firstRow="0" w:lastRow="0" w:firstColumn="0" w:lastColumn="0" w:noHBand="0" w:noVBand="0"/>
          <w:tblPrExChange w:id="1409" w:author="Steve Barbeaux" w:date="2022-10-09T19:24:00Z">
            <w:tblPrEx>
              <w:tblW w:w="0" w:type="auto"/>
              <w:jc w:val="center"/>
              <w:tblLook w:val="0000" w:firstRow="0" w:lastRow="0" w:firstColumn="0" w:lastColumn="0" w:noHBand="0" w:noVBand="0"/>
            </w:tblPrEx>
          </w:tblPrExChange>
        </w:tblPrEx>
        <w:trPr>
          <w:cantSplit/>
          <w:jc w:val="center"/>
          <w:trPrChange w:id="1410" w:author="Steve Barbeaux" w:date="2022-10-09T19:24:00Z">
            <w:trPr>
              <w:gridAfter w:val="0"/>
              <w:cantSplit/>
              <w:jc w:val="center"/>
            </w:trPr>
          </w:trPrChange>
        </w:trPr>
        <w:tc>
          <w:tcPr>
            <w:tcW w:w="0" w:type="auto"/>
            <w:shd w:val="clear" w:color="auto" w:fill="auto"/>
            <w:tcPrChange w:id="1411" w:author="Steve Barbeaux" w:date="2022-10-09T19:24:00Z">
              <w:tcPr>
                <w:tcW w:w="0" w:type="auto"/>
                <w:shd w:val="clear" w:color="auto" w:fill="auto"/>
              </w:tcPr>
            </w:tcPrChange>
          </w:tcPr>
          <w:p w14:paraId="161DF3A1" w14:textId="4BB05CE8" w:rsidR="00F21793" w:rsidRDefault="00F21793" w:rsidP="00652177">
            <w:pPr>
              <w:keepNext/>
              <w:spacing w:after="0"/>
              <w:jc w:val="right"/>
              <w:rPr>
                <w:szCs w:val="22"/>
              </w:rPr>
            </w:pPr>
            <w:ins w:id="1412" w:author="Steve Barbeaux" w:date="2022-10-09T19:24:00Z">
              <w:r>
                <w:rPr>
                  <w:szCs w:val="22"/>
                </w:rPr>
                <w:t>2020</w:t>
              </w:r>
              <w:r w:rsidDel="00AE5AC6">
                <w:rPr>
                  <w:szCs w:val="22"/>
                </w:rPr>
                <w:t>*</w:t>
              </w:r>
            </w:ins>
            <w:del w:id="1413" w:author="Steve Barbeaux" w:date="2022-10-09T19:24:00Z">
              <w:r w:rsidDel="00573B9F">
                <w:rPr>
                  <w:szCs w:val="22"/>
                </w:rPr>
                <w:delText>2019</w:delText>
              </w:r>
            </w:del>
          </w:p>
        </w:tc>
        <w:tc>
          <w:tcPr>
            <w:tcW w:w="0" w:type="auto"/>
            <w:shd w:val="clear" w:color="auto" w:fill="auto"/>
            <w:tcPrChange w:id="1414" w:author="Steve Barbeaux" w:date="2022-10-09T19:24:00Z">
              <w:tcPr>
                <w:tcW w:w="0" w:type="auto"/>
                <w:gridSpan w:val="3"/>
                <w:shd w:val="clear" w:color="auto" w:fill="auto"/>
              </w:tcPr>
            </w:tcPrChange>
          </w:tcPr>
          <w:p w14:paraId="16182947" w14:textId="50840C76" w:rsidR="00F21793" w:rsidRDefault="00F21793">
            <w:pPr>
              <w:keepNext/>
              <w:spacing w:after="0"/>
              <w:jc w:val="right"/>
            </w:pPr>
            <w:ins w:id="1415" w:author="Steve Barbeaux" w:date="2022-10-09T19:24:00Z">
              <w:r>
                <w:t>2,</w:t>
              </w:r>
              <w:r w:rsidDel="00DE4729">
                <w:t>828</w:t>
              </w:r>
              <w:r>
                <w:t>957</w:t>
              </w:r>
            </w:ins>
            <w:del w:id="1416" w:author="Steve Barbeaux" w:date="2022-10-09T19:24:00Z">
              <w:r w:rsidDel="00573B9F">
                <w:delText>1,598</w:delText>
              </w:r>
            </w:del>
          </w:p>
        </w:tc>
        <w:tc>
          <w:tcPr>
            <w:tcW w:w="0" w:type="auto"/>
            <w:shd w:val="clear" w:color="auto" w:fill="auto"/>
            <w:tcPrChange w:id="1417" w:author="Steve Barbeaux" w:date="2022-10-09T19:24:00Z">
              <w:tcPr>
                <w:tcW w:w="0" w:type="auto"/>
                <w:gridSpan w:val="2"/>
                <w:shd w:val="clear" w:color="auto" w:fill="auto"/>
              </w:tcPr>
            </w:tcPrChange>
          </w:tcPr>
          <w:p w14:paraId="37F44EB4" w14:textId="272C5797" w:rsidR="00F21793" w:rsidRDefault="00F21793" w:rsidP="00692763">
            <w:pPr>
              <w:keepNext/>
              <w:spacing w:after="0"/>
              <w:jc w:val="right"/>
            </w:pPr>
            <w:ins w:id="1418" w:author="Steve Barbeaux" w:date="2022-10-09T19:24:00Z">
              <w:r>
                <w:t>231</w:t>
              </w:r>
            </w:ins>
            <w:del w:id="1419" w:author="Steve Barbeaux" w:date="2022-10-09T19:24:00Z">
              <w:r w:rsidDel="00573B9F">
                <w:delText>65</w:delText>
              </w:r>
            </w:del>
          </w:p>
        </w:tc>
        <w:tc>
          <w:tcPr>
            <w:tcW w:w="0" w:type="auto"/>
            <w:shd w:val="clear" w:color="auto" w:fill="auto"/>
            <w:vAlign w:val="bottom"/>
            <w:tcPrChange w:id="1420" w:author="Steve Barbeaux" w:date="2022-10-09T19:24:00Z">
              <w:tcPr>
                <w:tcW w:w="0" w:type="auto"/>
                <w:gridSpan w:val="4"/>
                <w:shd w:val="clear" w:color="auto" w:fill="auto"/>
              </w:tcPr>
            </w:tcPrChange>
          </w:tcPr>
          <w:p w14:paraId="327C14ED" w14:textId="1F4C80B4" w:rsidR="00F21793" w:rsidRDefault="00F21793">
            <w:pPr>
              <w:keepNext/>
              <w:spacing w:after="0"/>
              <w:jc w:val="right"/>
            </w:pPr>
            <w:ins w:id="1421" w:author="Steve Barbeaux" w:date="2022-10-09T19:24:00Z">
              <w:r>
                <w:rPr>
                  <w:szCs w:val="22"/>
                </w:rPr>
                <w:t>3,202</w:t>
              </w:r>
              <w:r w:rsidDel="00DE4729">
                <w:t>2,597</w:t>
              </w:r>
            </w:ins>
            <w:del w:id="1422" w:author="Steve Barbeaux" w:date="2022-10-09T19:24:00Z">
              <w:r w:rsidDel="00573B9F">
                <w:delText>1,663</w:delText>
              </w:r>
            </w:del>
          </w:p>
        </w:tc>
        <w:tc>
          <w:tcPr>
            <w:tcW w:w="0" w:type="auto"/>
            <w:shd w:val="clear" w:color="auto" w:fill="auto"/>
            <w:tcPrChange w:id="1423" w:author="Steve Barbeaux" w:date="2022-10-09T19:24:00Z">
              <w:tcPr>
                <w:tcW w:w="0" w:type="auto"/>
                <w:gridSpan w:val="2"/>
                <w:shd w:val="clear" w:color="auto" w:fill="auto"/>
              </w:tcPr>
            </w:tcPrChange>
          </w:tcPr>
          <w:p w14:paraId="5D3B9127" w14:textId="6DBAE3C3" w:rsidR="00F21793" w:rsidRDefault="00F21793">
            <w:pPr>
              <w:keepNext/>
              <w:spacing w:after="0"/>
              <w:jc w:val="right"/>
            </w:pPr>
            <w:ins w:id="1424" w:author="Steve Barbeaux" w:date="2022-10-09T19:24:00Z">
              <w:r w:rsidDel="00DE4729">
                <w:t>8</w:t>
              </w:r>
              <w:r>
                <w:t>%</w:t>
              </w:r>
            </w:ins>
            <w:del w:id="1425" w:author="Steve Barbeaux" w:date="2022-10-09T19:24:00Z">
              <w:r w:rsidDel="00573B9F">
                <w:delText>4%</w:delText>
              </w:r>
            </w:del>
          </w:p>
        </w:tc>
      </w:tr>
      <w:tr w:rsidR="00F21793" w:rsidRPr="00764BE5" w14:paraId="3A559225" w14:textId="77777777" w:rsidTr="002F12ED">
        <w:tblPrEx>
          <w:tblW w:w="0" w:type="auto"/>
          <w:jc w:val="center"/>
          <w:tblLook w:val="0000" w:firstRow="0" w:lastRow="0" w:firstColumn="0" w:lastColumn="0" w:noHBand="0" w:noVBand="0"/>
          <w:tblPrExChange w:id="1426" w:author="Steve Barbeaux" w:date="2022-10-09T19:08:00Z">
            <w:tblPrEx>
              <w:tblW w:w="0" w:type="auto"/>
              <w:jc w:val="center"/>
              <w:tblLook w:val="0000" w:firstRow="0" w:lastRow="0" w:firstColumn="0" w:lastColumn="0" w:noHBand="0" w:noVBand="0"/>
            </w:tblPrEx>
          </w:tblPrExChange>
        </w:tblPrEx>
        <w:trPr>
          <w:cantSplit/>
          <w:jc w:val="center"/>
          <w:trPrChange w:id="1427" w:author="Steve Barbeaux" w:date="2022-10-09T19:08:00Z">
            <w:trPr>
              <w:gridAfter w:val="0"/>
              <w:cantSplit/>
              <w:jc w:val="center"/>
            </w:trPr>
          </w:trPrChange>
        </w:trPr>
        <w:tc>
          <w:tcPr>
            <w:tcW w:w="0" w:type="auto"/>
            <w:shd w:val="clear" w:color="auto" w:fill="auto"/>
            <w:tcPrChange w:id="1428" w:author="Steve Barbeaux" w:date="2022-10-09T19:08:00Z">
              <w:tcPr>
                <w:tcW w:w="0" w:type="auto"/>
                <w:tcBorders>
                  <w:bottom w:val="single" w:sz="4" w:space="0" w:color="auto"/>
                </w:tcBorders>
                <w:shd w:val="clear" w:color="auto" w:fill="auto"/>
              </w:tcPr>
            </w:tcPrChange>
          </w:tcPr>
          <w:p w14:paraId="32ADDD59" w14:textId="38405502" w:rsidR="00F21793" w:rsidRDefault="00F21793" w:rsidP="00DE4729">
            <w:pPr>
              <w:keepNext/>
              <w:spacing w:after="0"/>
              <w:jc w:val="right"/>
              <w:rPr>
                <w:szCs w:val="22"/>
              </w:rPr>
              <w:pPrChange w:id="1429" w:author="Steve Barbeaux" w:date="2022-10-09T19:06:00Z">
                <w:pPr>
                  <w:keepNext/>
                  <w:spacing w:after="0"/>
                  <w:jc w:val="right"/>
                </w:pPr>
              </w:pPrChange>
            </w:pPr>
            <w:ins w:id="1430" w:author="Steve Barbeaux" w:date="2022-10-09T19:24:00Z">
              <w:r>
                <w:rPr>
                  <w:szCs w:val="22"/>
                </w:rPr>
                <w:t>2021</w:t>
              </w:r>
            </w:ins>
            <w:del w:id="1431" w:author="Steve Barbeaux" w:date="2022-10-09T19:24:00Z">
              <w:r w:rsidDel="00573B9F">
                <w:rPr>
                  <w:szCs w:val="22"/>
                </w:rPr>
                <w:delText>2020</w:delText>
              </w:r>
            </w:del>
            <w:del w:id="1432" w:author="Steve Barbeaux" w:date="2022-10-09T19:06:00Z">
              <w:r w:rsidDel="00AE5AC6">
                <w:rPr>
                  <w:szCs w:val="22"/>
                </w:rPr>
                <w:delText>*</w:delText>
              </w:r>
            </w:del>
          </w:p>
        </w:tc>
        <w:tc>
          <w:tcPr>
            <w:tcW w:w="0" w:type="auto"/>
            <w:shd w:val="clear" w:color="auto" w:fill="auto"/>
            <w:tcPrChange w:id="1433" w:author="Steve Barbeaux" w:date="2022-10-09T19:08:00Z">
              <w:tcPr>
                <w:tcW w:w="0" w:type="auto"/>
                <w:gridSpan w:val="2"/>
                <w:tcBorders>
                  <w:bottom w:val="single" w:sz="4" w:space="0" w:color="auto"/>
                </w:tcBorders>
                <w:shd w:val="clear" w:color="auto" w:fill="auto"/>
              </w:tcPr>
            </w:tcPrChange>
          </w:tcPr>
          <w:p w14:paraId="531178DF" w14:textId="0BBE51BC" w:rsidR="00F21793" w:rsidRDefault="00F21793" w:rsidP="00DE4729">
            <w:pPr>
              <w:keepNext/>
              <w:spacing w:after="0"/>
              <w:jc w:val="right"/>
              <w:pPrChange w:id="1434" w:author="Steve Barbeaux" w:date="2022-10-09T19:09:00Z">
                <w:pPr>
                  <w:keepNext/>
                  <w:spacing w:after="0"/>
                  <w:jc w:val="right"/>
                </w:pPr>
              </w:pPrChange>
            </w:pPr>
            <w:ins w:id="1435" w:author="Steve Barbeaux" w:date="2022-10-09T19:24:00Z">
              <w:r>
                <w:t>1,595</w:t>
              </w:r>
            </w:ins>
            <w:del w:id="1436" w:author="Steve Barbeaux" w:date="2022-10-09T19:24:00Z">
              <w:r w:rsidDel="00573B9F">
                <w:delText>2,</w:delText>
              </w:r>
            </w:del>
            <w:del w:id="1437" w:author="Steve Barbeaux" w:date="2022-10-09T19:09:00Z">
              <w:r w:rsidDel="00DE4729">
                <w:delText>828</w:delText>
              </w:r>
            </w:del>
          </w:p>
        </w:tc>
        <w:tc>
          <w:tcPr>
            <w:tcW w:w="0" w:type="auto"/>
            <w:shd w:val="clear" w:color="auto" w:fill="auto"/>
            <w:tcPrChange w:id="1438" w:author="Steve Barbeaux" w:date="2022-10-09T19:08:00Z">
              <w:tcPr>
                <w:tcW w:w="0" w:type="auto"/>
                <w:gridSpan w:val="2"/>
                <w:tcBorders>
                  <w:bottom w:val="single" w:sz="4" w:space="0" w:color="auto"/>
                </w:tcBorders>
                <w:shd w:val="clear" w:color="auto" w:fill="auto"/>
              </w:tcPr>
            </w:tcPrChange>
          </w:tcPr>
          <w:p w14:paraId="6056DF2C" w14:textId="39C52C29" w:rsidR="00F21793" w:rsidRDefault="00F21793" w:rsidP="00DE4729">
            <w:pPr>
              <w:keepNext/>
              <w:spacing w:after="0"/>
              <w:jc w:val="right"/>
            </w:pPr>
            <w:ins w:id="1439" w:author="Steve Barbeaux" w:date="2022-10-09T19:24:00Z">
              <w:r>
                <w:t>244</w:t>
              </w:r>
            </w:ins>
            <w:del w:id="1440" w:author="Steve Barbeaux" w:date="2022-10-09T19:24:00Z">
              <w:r w:rsidDel="00573B9F">
                <w:delText>231</w:delText>
              </w:r>
            </w:del>
          </w:p>
        </w:tc>
        <w:tc>
          <w:tcPr>
            <w:tcW w:w="0" w:type="auto"/>
            <w:shd w:val="clear" w:color="auto" w:fill="auto"/>
            <w:vAlign w:val="bottom"/>
            <w:tcPrChange w:id="1441" w:author="Steve Barbeaux" w:date="2022-10-09T19:08:00Z">
              <w:tcPr>
                <w:tcW w:w="0" w:type="auto"/>
                <w:gridSpan w:val="3"/>
                <w:tcBorders>
                  <w:bottom w:val="single" w:sz="4" w:space="0" w:color="auto"/>
                </w:tcBorders>
                <w:shd w:val="clear" w:color="auto" w:fill="auto"/>
              </w:tcPr>
            </w:tcPrChange>
          </w:tcPr>
          <w:p w14:paraId="7FBC84DB" w14:textId="0090D831" w:rsidR="00F21793" w:rsidRDefault="00F21793" w:rsidP="00DE4729">
            <w:pPr>
              <w:keepNext/>
              <w:spacing w:after="0"/>
              <w:jc w:val="right"/>
            </w:pPr>
            <w:ins w:id="1442" w:author="Steve Barbeaux" w:date="2022-10-09T19:24:00Z">
              <w:r>
                <w:rPr>
                  <w:szCs w:val="22"/>
                </w:rPr>
                <w:t>1,840</w:t>
              </w:r>
            </w:ins>
            <w:del w:id="1443" w:author="Steve Barbeaux" w:date="2022-10-09T19:07:00Z">
              <w:r w:rsidDel="00DE4729">
                <w:delText>2,597</w:delText>
              </w:r>
            </w:del>
          </w:p>
        </w:tc>
        <w:tc>
          <w:tcPr>
            <w:tcW w:w="0" w:type="auto"/>
            <w:shd w:val="clear" w:color="auto" w:fill="auto"/>
            <w:tcPrChange w:id="1444" w:author="Steve Barbeaux" w:date="2022-10-09T19:08:00Z">
              <w:tcPr>
                <w:tcW w:w="0" w:type="auto"/>
                <w:gridSpan w:val="3"/>
                <w:tcBorders>
                  <w:bottom w:val="single" w:sz="4" w:space="0" w:color="auto"/>
                </w:tcBorders>
                <w:shd w:val="clear" w:color="auto" w:fill="auto"/>
              </w:tcPr>
            </w:tcPrChange>
          </w:tcPr>
          <w:p w14:paraId="7E41B8A5" w14:textId="767A9236" w:rsidR="00F21793" w:rsidRDefault="00F21793" w:rsidP="00DE4729">
            <w:pPr>
              <w:keepNext/>
              <w:spacing w:after="0"/>
              <w:jc w:val="right"/>
            </w:pPr>
            <w:ins w:id="1445" w:author="Steve Barbeaux" w:date="2022-10-09T19:24:00Z">
              <w:r>
                <w:t>%</w:t>
              </w:r>
            </w:ins>
            <w:del w:id="1446" w:author="Steve Barbeaux" w:date="2022-10-09T19:07:00Z">
              <w:r w:rsidDel="00DE4729">
                <w:delText>8</w:delText>
              </w:r>
            </w:del>
            <w:del w:id="1447" w:author="Steve Barbeaux" w:date="2022-10-09T19:24:00Z">
              <w:r w:rsidDel="00573B9F">
                <w:delText>%</w:delText>
              </w:r>
            </w:del>
          </w:p>
        </w:tc>
      </w:tr>
      <w:tr w:rsidR="00F21793" w:rsidRPr="00764BE5" w14:paraId="7F583D4D" w14:textId="77777777" w:rsidTr="002F12ED">
        <w:tblPrEx>
          <w:tblW w:w="0" w:type="auto"/>
          <w:jc w:val="center"/>
          <w:tblLook w:val="0000" w:firstRow="0" w:lastRow="0" w:firstColumn="0" w:lastColumn="0" w:noHBand="0" w:noVBand="0"/>
          <w:tblPrExChange w:id="1448" w:author="Steve Barbeaux" w:date="2022-10-09T19:24:00Z">
            <w:tblPrEx>
              <w:tblW w:w="0" w:type="auto"/>
              <w:jc w:val="center"/>
              <w:tblLook w:val="0000" w:firstRow="0" w:lastRow="0" w:firstColumn="0" w:lastColumn="0" w:noHBand="0" w:noVBand="0"/>
            </w:tblPrEx>
          </w:tblPrExChange>
        </w:tblPrEx>
        <w:trPr>
          <w:cantSplit/>
          <w:jc w:val="center"/>
          <w:ins w:id="1449" w:author="Steve Barbeaux" w:date="2022-10-09T19:06:00Z"/>
          <w:trPrChange w:id="1450" w:author="Steve Barbeaux" w:date="2022-10-09T19:24:00Z">
            <w:trPr>
              <w:gridAfter w:val="0"/>
              <w:cantSplit/>
              <w:jc w:val="center"/>
            </w:trPr>
          </w:trPrChange>
        </w:trPr>
        <w:tc>
          <w:tcPr>
            <w:tcW w:w="0" w:type="auto"/>
            <w:tcBorders>
              <w:bottom w:val="single" w:sz="4" w:space="0" w:color="auto"/>
            </w:tcBorders>
            <w:shd w:val="clear" w:color="auto" w:fill="auto"/>
            <w:tcPrChange w:id="1451" w:author="Steve Barbeaux" w:date="2022-10-09T19:24:00Z">
              <w:tcPr>
                <w:tcW w:w="0" w:type="auto"/>
                <w:tcBorders>
                  <w:bottom w:val="single" w:sz="4" w:space="0" w:color="auto"/>
                </w:tcBorders>
                <w:shd w:val="clear" w:color="auto" w:fill="auto"/>
              </w:tcPr>
            </w:tcPrChange>
          </w:tcPr>
          <w:p w14:paraId="3C5D1A9F" w14:textId="0249A971" w:rsidR="00F21793" w:rsidRDefault="00F21793" w:rsidP="00DE4729">
            <w:pPr>
              <w:keepNext/>
              <w:spacing w:after="0"/>
              <w:jc w:val="right"/>
              <w:rPr>
                <w:ins w:id="1452" w:author="Steve Barbeaux" w:date="2022-10-09T19:06:00Z"/>
                <w:szCs w:val="22"/>
              </w:rPr>
            </w:pPr>
            <w:ins w:id="1453" w:author="Steve Barbeaux" w:date="2022-10-09T19:24:00Z">
              <w:r>
                <w:rPr>
                  <w:szCs w:val="22"/>
                </w:rPr>
                <w:t>2022*</w:t>
              </w:r>
            </w:ins>
          </w:p>
        </w:tc>
        <w:tc>
          <w:tcPr>
            <w:tcW w:w="0" w:type="auto"/>
            <w:tcBorders>
              <w:bottom w:val="single" w:sz="4" w:space="0" w:color="auto"/>
            </w:tcBorders>
            <w:shd w:val="clear" w:color="auto" w:fill="auto"/>
            <w:tcPrChange w:id="1454" w:author="Steve Barbeaux" w:date="2022-10-09T19:24:00Z">
              <w:tcPr>
                <w:tcW w:w="0" w:type="auto"/>
                <w:gridSpan w:val="2"/>
                <w:tcBorders>
                  <w:bottom w:val="single" w:sz="4" w:space="0" w:color="auto"/>
                </w:tcBorders>
                <w:shd w:val="clear" w:color="auto" w:fill="auto"/>
              </w:tcPr>
            </w:tcPrChange>
          </w:tcPr>
          <w:p w14:paraId="5AD30FF0" w14:textId="428746F9" w:rsidR="00F21793" w:rsidRDefault="00F21793" w:rsidP="00DE4729">
            <w:pPr>
              <w:keepNext/>
              <w:spacing w:after="0"/>
              <w:jc w:val="right"/>
              <w:rPr>
                <w:ins w:id="1455" w:author="Steve Barbeaux" w:date="2022-10-09T19:06:00Z"/>
              </w:rPr>
            </w:pPr>
            <w:ins w:id="1456" w:author="Steve Barbeaux" w:date="2022-10-09T19:24:00Z">
              <w:r>
                <w:t>2,423</w:t>
              </w:r>
            </w:ins>
          </w:p>
        </w:tc>
        <w:tc>
          <w:tcPr>
            <w:tcW w:w="0" w:type="auto"/>
            <w:tcBorders>
              <w:bottom w:val="single" w:sz="4" w:space="0" w:color="auto"/>
            </w:tcBorders>
            <w:shd w:val="clear" w:color="auto" w:fill="auto"/>
            <w:tcPrChange w:id="1457" w:author="Steve Barbeaux" w:date="2022-10-09T19:24:00Z">
              <w:tcPr>
                <w:tcW w:w="0" w:type="auto"/>
                <w:gridSpan w:val="2"/>
                <w:tcBorders>
                  <w:bottom w:val="single" w:sz="4" w:space="0" w:color="auto"/>
                </w:tcBorders>
                <w:shd w:val="clear" w:color="auto" w:fill="auto"/>
              </w:tcPr>
            </w:tcPrChange>
          </w:tcPr>
          <w:p w14:paraId="6E1763A5" w14:textId="419A027E" w:rsidR="00F21793" w:rsidRDefault="00F21793" w:rsidP="00DE4729">
            <w:pPr>
              <w:keepNext/>
              <w:spacing w:after="0"/>
              <w:jc w:val="right"/>
              <w:rPr>
                <w:ins w:id="1458" w:author="Steve Barbeaux" w:date="2022-10-09T19:06:00Z"/>
              </w:rPr>
            </w:pPr>
            <w:ins w:id="1459" w:author="Steve Barbeaux" w:date="2022-10-09T19:24:00Z">
              <w:r>
                <w:t>303</w:t>
              </w:r>
            </w:ins>
          </w:p>
        </w:tc>
        <w:tc>
          <w:tcPr>
            <w:tcW w:w="0" w:type="auto"/>
            <w:tcBorders>
              <w:bottom w:val="single" w:sz="4" w:space="0" w:color="auto"/>
            </w:tcBorders>
            <w:shd w:val="clear" w:color="auto" w:fill="auto"/>
            <w:vAlign w:val="bottom"/>
            <w:tcPrChange w:id="1460" w:author="Steve Barbeaux" w:date="2022-10-09T19:24:00Z">
              <w:tcPr>
                <w:tcW w:w="0" w:type="auto"/>
                <w:gridSpan w:val="3"/>
                <w:tcBorders>
                  <w:bottom w:val="single" w:sz="4" w:space="0" w:color="auto"/>
                </w:tcBorders>
                <w:shd w:val="clear" w:color="auto" w:fill="auto"/>
              </w:tcPr>
            </w:tcPrChange>
          </w:tcPr>
          <w:p w14:paraId="12569BA4" w14:textId="5C8E33D4" w:rsidR="00F21793" w:rsidRDefault="00F21793" w:rsidP="00DE4729">
            <w:pPr>
              <w:keepNext/>
              <w:spacing w:after="0"/>
              <w:jc w:val="right"/>
              <w:rPr>
                <w:ins w:id="1461" w:author="Steve Barbeaux" w:date="2022-10-09T19:06:00Z"/>
              </w:rPr>
            </w:pPr>
            <w:ins w:id="1462" w:author="Steve Barbeaux" w:date="2022-10-09T19:24:00Z">
              <w:r>
                <w:rPr>
                  <w:szCs w:val="22"/>
                </w:rPr>
                <w:t>2,726</w:t>
              </w:r>
            </w:ins>
          </w:p>
        </w:tc>
        <w:tc>
          <w:tcPr>
            <w:tcW w:w="0" w:type="auto"/>
            <w:tcBorders>
              <w:bottom w:val="single" w:sz="4" w:space="0" w:color="auto"/>
            </w:tcBorders>
            <w:shd w:val="clear" w:color="auto" w:fill="auto"/>
            <w:tcPrChange w:id="1463" w:author="Steve Barbeaux" w:date="2022-10-09T19:24:00Z">
              <w:tcPr>
                <w:tcW w:w="0" w:type="auto"/>
                <w:gridSpan w:val="3"/>
                <w:tcBorders>
                  <w:bottom w:val="single" w:sz="4" w:space="0" w:color="auto"/>
                </w:tcBorders>
                <w:shd w:val="clear" w:color="auto" w:fill="auto"/>
              </w:tcPr>
            </w:tcPrChange>
          </w:tcPr>
          <w:p w14:paraId="1F9DAF3B" w14:textId="5217E6B5" w:rsidR="00F21793" w:rsidRDefault="00F21793" w:rsidP="00DE4729">
            <w:pPr>
              <w:keepNext/>
              <w:spacing w:after="0"/>
              <w:jc w:val="right"/>
              <w:rPr>
                <w:ins w:id="1464" w:author="Steve Barbeaux" w:date="2022-10-09T19:06:00Z"/>
              </w:rPr>
            </w:pPr>
            <w:ins w:id="1465" w:author="Steve Barbeaux" w:date="2022-10-09T19:24:00Z">
              <w:r>
                <w:t>%</w:t>
              </w:r>
            </w:ins>
          </w:p>
        </w:tc>
      </w:tr>
    </w:tbl>
    <w:p w14:paraId="457AE178" w14:textId="4E746946" w:rsidR="0048186B" w:rsidRDefault="00A260A5">
      <w:pPr>
        <w:ind w:left="1440" w:firstLine="720"/>
      </w:pPr>
      <w:r w:rsidRPr="001E159B">
        <w:rPr>
          <w:szCs w:val="22"/>
        </w:rPr>
        <w:t>* As of</w:t>
      </w:r>
      <w:r w:rsidR="00612D58">
        <w:rPr>
          <w:szCs w:val="22"/>
        </w:rPr>
        <w:t xml:space="preserve"> </w:t>
      </w:r>
      <w:del w:id="1466" w:author="Steve Barbeaux" w:date="2022-10-09T19:06:00Z">
        <w:r w:rsidR="00AA480F" w:rsidDel="00AE5AC6">
          <w:rPr>
            <w:szCs w:val="22"/>
          </w:rPr>
          <w:delText>August 25</w:delText>
        </w:r>
      </w:del>
      <w:ins w:id="1467" w:author="Steve Barbeaux" w:date="2022-10-09T19:06:00Z">
        <w:r w:rsidR="00AE5AC6">
          <w:rPr>
            <w:szCs w:val="22"/>
          </w:rPr>
          <w:t>October 9</w:t>
        </w:r>
      </w:ins>
      <w:r w:rsidR="00AA480F">
        <w:rPr>
          <w:szCs w:val="22"/>
        </w:rPr>
        <w:t>, 202</w:t>
      </w:r>
      <w:del w:id="1468" w:author="Steve Barbeaux" w:date="2022-10-09T19:06:00Z">
        <w:r w:rsidR="00AA480F" w:rsidDel="00AE5AC6">
          <w:rPr>
            <w:szCs w:val="22"/>
          </w:rPr>
          <w:delText>0</w:delText>
        </w:r>
      </w:del>
      <w:ins w:id="1469" w:author="Steve Barbeaux" w:date="2022-10-09T19:06:00Z">
        <w:r w:rsidR="00AE5AC6">
          <w:rPr>
            <w:szCs w:val="22"/>
          </w:rPr>
          <w:t>2</w:t>
        </w:r>
      </w:ins>
    </w:p>
    <w:p w14:paraId="1628A10C" w14:textId="49D195FB" w:rsidR="00700BBC" w:rsidRDefault="0089737B" w:rsidP="00090530">
      <w:pPr>
        <w:pStyle w:val="Caption"/>
      </w:pPr>
      <w:r>
        <w:t>Table 1A.</w:t>
      </w:r>
      <w:r w:rsidR="0071127A">
        <w:rPr>
          <w:noProof/>
        </w:rPr>
        <w:fldChar w:fldCharType="begin"/>
      </w:r>
      <w:r w:rsidR="0071127A">
        <w:rPr>
          <w:noProof/>
        </w:rPr>
        <w:instrText xml:space="preserve"> seq tab </w:instrText>
      </w:r>
      <w:r w:rsidR="0071127A">
        <w:rPr>
          <w:noProof/>
        </w:rPr>
        <w:fldChar w:fldCharType="separate"/>
      </w:r>
      <w:r w:rsidR="00B178AB">
        <w:rPr>
          <w:noProof/>
        </w:rPr>
        <w:t>8</w:t>
      </w:r>
      <w:r w:rsidR="0071127A">
        <w:rPr>
          <w:noProof/>
        </w:rPr>
        <w:fldChar w:fldCharType="end"/>
      </w:r>
      <w:r>
        <w:t xml:space="preserve">. Catch of pollock in the Aleutian Islands for other target fisheries </w:t>
      </w:r>
      <w:r w:rsidR="00AA480F">
        <w:t>201</w:t>
      </w:r>
      <w:del w:id="1470" w:author="Steve Barbeaux" w:date="2022-10-09T19:28:00Z">
        <w:r w:rsidR="00AA480F" w:rsidDel="00F21793">
          <w:delText>6</w:delText>
        </w:r>
      </w:del>
      <w:ins w:id="1471" w:author="Steve Barbeaux" w:date="2022-10-09T19:28:00Z">
        <w:r w:rsidR="00F21793">
          <w:t>8</w:t>
        </w:r>
      </w:ins>
      <w:r>
        <w:t>-20</w:t>
      </w:r>
      <w:r w:rsidR="00AA480F">
        <w:t>2</w:t>
      </w:r>
      <w:ins w:id="1472" w:author="Steve Barbeaux" w:date="2022-10-09T19:28:00Z">
        <w:r w:rsidR="00F21793">
          <w:t>2</w:t>
        </w:r>
      </w:ins>
      <w:del w:id="1473" w:author="Steve Barbeaux" w:date="2022-10-09T19:28:00Z">
        <w:r w:rsidR="00AA480F" w:rsidDel="00F21793">
          <w:delText>0</w:delText>
        </w:r>
      </w:del>
      <w:r>
        <w:t>. 20</w:t>
      </w:r>
      <w:r w:rsidR="00AA480F">
        <w:t>2</w:t>
      </w:r>
      <w:del w:id="1474" w:author="Steve Barbeaux" w:date="2022-10-09T19:28:00Z">
        <w:r w:rsidR="00AA480F" w:rsidDel="00F21793">
          <w:delText>0</w:delText>
        </w:r>
      </w:del>
      <w:ins w:id="1475" w:author="Steve Barbeaux" w:date="2022-10-09T19:28:00Z">
        <w:r w:rsidR="00F21793">
          <w:t>2</w:t>
        </w:r>
      </w:ins>
      <w:r>
        <w:t xml:space="preserve"> data are through </w:t>
      </w:r>
      <w:ins w:id="1476" w:author="Steve Barbeaux" w:date="2022-10-09T19:28:00Z">
        <w:r w:rsidR="00F21793">
          <w:t>October 9</w:t>
        </w:r>
      </w:ins>
      <w:del w:id="1477" w:author="Steve Barbeaux" w:date="2022-10-09T19:28:00Z">
        <w:r w:rsidR="00AA480F" w:rsidDel="00F21793">
          <w:delText>August 25</w:delText>
        </w:r>
      </w:del>
      <w:r w:rsidR="00AA480F">
        <w:t>, 202</w:t>
      </w:r>
      <w:del w:id="1478" w:author="Steve Barbeaux" w:date="2022-10-09T19:28:00Z">
        <w:r w:rsidR="00AA480F" w:rsidDel="00F21793">
          <w:delText>0</w:delText>
        </w:r>
      </w:del>
      <w:ins w:id="1479" w:author="Steve Barbeaux" w:date="2022-10-09T19:28:00Z">
        <w:r w:rsidR="00F21793">
          <w:t>2</w:t>
        </w:r>
      </w:ins>
    </w:p>
    <w:tbl>
      <w:tblPr>
        <w:tblW w:w="4535" w:type="pct"/>
        <w:tblLayout w:type="fixed"/>
        <w:tblLook w:val="04A0" w:firstRow="1" w:lastRow="0" w:firstColumn="1" w:lastColumn="0" w:noHBand="0" w:noVBand="1"/>
        <w:tblPrChange w:id="1480" w:author="Steve Barbeaux" w:date="2022-10-09T19:29:00Z">
          <w:tblPr>
            <w:tblW w:w="4535" w:type="pct"/>
            <w:tblLayout w:type="fixed"/>
            <w:tblLook w:val="04A0" w:firstRow="1" w:lastRow="0" w:firstColumn="1" w:lastColumn="0" w:noHBand="0" w:noVBand="1"/>
          </w:tblPr>
        </w:tblPrChange>
      </w:tblPr>
      <w:tblGrid>
        <w:gridCol w:w="2703"/>
        <w:gridCol w:w="929"/>
        <w:gridCol w:w="36"/>
        <w:gridCol w:w="893"/>
        <w:gridCol w:w="71"/>
        <w:gridCol w:w="857"/>
        <w:gridCol w:w="107"/>
        <w:gridCol w:w="822"/>
        <w:gridCol w:w="143"/>
        <w:gridCol w:w="786"/>
        <w:gridCol w:w="178"/>
        <w:gridCol w:w="751"/>
        <w:gridCol w:w="214"/>
        <w:tblGridChange w:id="1481">
          <w:tblGrid>
            <w:gridCol w:w="2703"/>
            <w:gridCol w:w="827"/>
            <w:gridCol w:w="71"/>
            <w:gridCol w:w="756"/>
            <w:gridCol w:w="143"/>
            <w:gridCol w:w="684"/>
            <w:gridCol w:w="214"/>
            <w:gridCol w:w="613"/>
            <w:gridCol w:w="285"/>
            <w:gridCol w:w="1"/>
            <w:gridCol w:w="794"/>
            <w:gridCol w:w="214"/>
            <w:gridCol w:w="971"/>
            <w:gridCol w:w="214"/>
          </w:tblGrid>
        </w:tblGridChange>
      </w:tblGrid>
      <w:tr w:rsidR="00DE4729" w:rsidRPr="0089737B" w14:paraId="67F70521" w14:textId="77777777" w:rsidTr="00F21793">
        <w:trPr>
          <w:gridAfter w:val="1"/>
          <w:wAfter w:w="126" w:type="pct"/>
          <w:trHeight w:val="288"/>
          <w:trPrChange w:id="1482" w:author="Steve Barbeaux" w:date="2022-10-09T19:29:00Z">
            <w:trPr>
              <w:gridAfter w:val="1"/>
              <w:wAfter w:w="125" w:type="pct"/>
              <w:trHeight w:val="288"/>
            </w:trPr>
          </w:trPrChange>
        </w:trPr>
        <w:tc>
          <w:tcPr>
            <w:tcW w:w="1592" w:type="pct"/>
            <w:tcBorders>
              <w:top w:val="nil"/>
              <w:left w:val="nil"/>
              <w:bottom w:val="single" w:sz="4" w:space="0" w:color="auto"/>
              <w:right w:val="nil"/>
            </w:tcBorders>
            <w:shd w:val="clear" w:color="auto" w:fill="auto"/>
            <w:noWrap/>
            <w:vAlign w:val="bottom"/>
            <w:hideMark/>
            <w:tcPrChange w:id="1483" w:author="Steve Barbeaux" w:date="2022-10-09T19:29:00Z">
              <w:tcPr>
                <w:tcW w:w="1592" w:type="pct"/>
                <w:tcBorders>
                  <w:top w:val="nil"/>
                  <w:left w:val="nil"/>
                  <w:bottom w:val="single" w:sz="4" w:space="0" w:color="auto"/>
                  <w:right w:val="nil"/>
                </w:tcBorders>
                <w:shd w:val="clear" w:color="auto" w:fill="auto"/>
                <w:noWrap/>
                <w:vAlign w:val="bottom"/>
                <w:hideMark/>
              </w:tcPr>
            </w:tcPrChange>
          </w:tcPr>
          <w:p w14:paraId="5252F3AE" w14:textId="77777777" w:rsidR="00DE4729" w:rsidRPr="0089737B" w:rsidRDefault="00DE4729" w:rsidP="00DE4729">
            <w:pPr>
              <w:spacing w:after="0"/>
              <w:rPr>
                <w:rFonts w:ascii="Calibri" w:hAnsi="Calibri"/>
                <w:b/>
                <w:bCs/>
                <w:color w:val="000000"/>
                <w:szCs w:val="22"/>
              </w:rPr>
            </w:pPr>
            <w:r w:rsidRPr="0089737B">
              <w:rPr>
                <w:rFonts w:ascii="Calibri" w:hAnsi="Calibri"/>
                <w:b/>
                <w:bCs/>
                <w:color w:val="000000"/>
                <w:szCs w:val="22"/>
              </w:rPr>
              <w:t>Target Fishery</w:t>
            </w:r>
          </w:p>
        </w:tc>
        <w:tc>
          <w:tcPr>
            <w:tcW w:w="547" w:type="pct"/>
            <w:tcBorders>
              <w:top w:val="nil"/>
              <w:left w:val="nil"/>
              <w:bottom w:val="single" w:sz="4" w:space="0" w:color="auto"/>
              <w:right w:val="nil"/>
            </w:tcBorders>
            <w:vAlign w:val="bottom"/>
            <w:tcPrChange w:id="1484" w:author="Steve Barbeaux" w:date="2022-10-09T19:29:00Z">
              <w:tcPr>
                <w:tcW w:w="487" w:type="pct"/>
                <w:tcBorders>
                  <w:top w:val="nil"/>
                  <w:left w:val="nil"/>
                  <w:bottom w:val="single" w:sz="4" w:space="0" w:color="auto"/>
                  <w:right w:val="nil"/>
                </w:tcBorders>
              </w:tcPr>
            </w:tcPrChange>
          </w:tcPr>
          <w:p w14:paraId="7CF55F77" w14:textId="756B739C" w:rsidR="00DE4729" w:rsidDel="00DE4729" w:rsidRDefault="00DE4729" w:rsidP="00DE4729">
            <w:pPr>
              <w:spacing w:after="0"/>
              <w:jc w:val="right"/>
              <w:rPr>
                <w:ins w:id="1485" w:author="Steve Barbeaux" w:date="2022-10-09T19:13:00Z"/>
                <w:rFonts w:ascii="Calibri" w:hAnsi="Calibri"/>
                <w:b/>
                <w:bCs/>
                <w:color w:val="000000"/>
                <w:szCs w:val="22"/>
              </w:rPr>
            </w:pPr>
            <w:ins w:id="1486" w:author="Steve Barbeaux" w:date="2022-10-09T19:13:00Z">
              <w:r>
                <w:rPr>
                  <w:rFonts w:ascii="Calibri" w:hAnsi="Calibri"/>
                  <w:b/>
                  <w:bCs/>
                  <w:color w:val="000000"/>
                  <w:szCs w:val="22"/>
                </w:rPr>
                <w:t>2018</w:t>
              </w:r>
            </w:ins>
          </w:p>
        </w:tc>
        <w:tc>
          <w:tcPr>
            <w:tcW w:w="547" w:type="pct"/>
            <w:gridSpan w:val="2"/>
            <w:tcBorders>
              <w:top w:val="nil"/>
              <w:left w:val="nil"/>
              <w:bottom w:val="single" w:sz="4" w:space="0" w:color="auto"/>
              <w:right w:val="nil"/>
            </w:tcBorders>
            <w:tcPrChange w:id="1487" w:author="Steve Barbeaux" w:date="2022-10-09T19:29:00Z">
              <w:tcPr>
                <w:tcW w:w="487" w:type="pct"/>
                <w:gridSpan w:val="2"/>
                <w:tcBorders>
                  <w:top w:val="nil"/>
                  <w:left w:val="nil"/>
                  <w:bottom w:val="single" w:sz="4" w:space="0" w:color="auto"/>
                  <w:right w:val="nil"/>
                </w:tcBorders>
              </w:tcPr>
            </w:tcPrChange>
          </w:tcPr>
          <w:p w14:paraId="6C5C611F" w14:textId="363F29D3" w:rsidR="00DE4729" w:rsidDel="00DE4729" w:rsidRDefault="00DE4729" w:rsidP="00DE4729">
            <w:pPr>
              <w:spacing w:after="0"/>
              <w:jc w:val="right"/>
              <w:rPr>
                <w:ins w:id="1488" w:author="Steve Barbeaux" w:date="2022-10-09T19:13:00Z"/>
                <w:rFonts w:ascii="Calibri" w:hAnsi="Calibri"/>
                <w:b/>
                <w:bCs/>
                <w:color w:val="000000"/>
                <w:szCs w:val="22"/>
              </w:rPr>
            </w:pPr>
            <w:ins w:id="1489" w:author="Steve Barbeaux" w:date="2022-10-09T19:13:00Z">
              <w:r>
                <w:rPr>
                  <w:rFonts w:ascii="Calibri" w:hAnsi="Calibri"/>
                  <w:b/>
                  <w:bCs/>
                  <w:color w:val="000000"/>
                  <w:szCs w:val="22"/>
                </w:rPr>
                <w:t>2019</w:t>
              </w:r>
            </w:ins>
          </w:p>
        </w:tc>
        <w:tc>
          <w:tcPr>
            <w:tcW w:w="547" w:type="pct"/>
            <w:gridSpan w:val="2"/>
            <w:tcBorders>
              <w:top w:val="nil"/>
              <w:left w:val="nil"/>
              <w:bottom w:val="single" w:sz="4" w:space="0" w:color="auto"/>
              <w:right w:val="nil"/>
            </w:tcBorders>
            <w:tcPrChange w:id="1490" w:author="Steve Barbeaux" w:date="2022-10-09T19:29:00Z">
              <w:tcPr>
                <w:tcW w:w="487" w:type="pct"/>
                <w:gridSpan w:val="2"/>
                <w:tcBorders>
                  <w:top w:val="nil"/>
                  <w:left w:val="nil"/>
                  <w:bottom w:val="single" w:sz="4" w:space="0" w:color="auto"/>
                  <w:right w:val="nil"/>
                </w:tcBorders>
              </w:tcPr>
            </w:tcPrChange>
          </w:tcPr>
          <w:p w14:paraId="2F06DD12" w14:textId="30344AC3" w:rsidR="00DE4729" w:rsidDel="00DE4729" w:rsidRDefault="00DE4729" w:rsidP="00DE4729">
            <w:pPr>
              <w:spacing w:after="0"/>
              <w:jc w:val="right"/>
              <w:rPr>
                <w:ins w:id="1491" w:author="Steve Barbeaux" w:date="2022-10-09T19:13:00Z"/>
                <w:rFonts w:ascii="Calibri" w:hAnsi="Calibri"/>
                <w:b/>
                <w:bCs/>
                <w:color w:val="000000"/>
                <w:szCs w:val="22"/>
              </w:rPr>
            </w:pPr>
            <w:ins w:id="1492" w:author="Steve Barbeaux" w:date="2022-10-09T19:13:00Z">
              <w:r>
                <w:rPr>
                  <w:rFonts w:ascii="Calibri" w:hAnsi="Calibri"/>
                  <w:b/>
                  <w:bCs/>
                  <w:color w:val="000000"/>
                  <w:szCs w:val="22"/>
                </w:rPr>
                <w:t>2020</w:t>
              </w:r>
            </w:ins>
          </w:p>
        </w:tc>
        <w:tc>
          <w:tcPr>
            <w:tcW w:w="547" w:type="pct"/>
            <w:gridSpan w:val="2"/>
            <w:tcBorders>
              <w:top w:val="nil"/>
              <w:left w:val="nil"/>
              <w:bottom w:val="single" w:sz="4" w:space="0" w:color="auto"/>
              <w:right w:val="nil"/>
            </w:tcBorders>
            <w:shd w:val="clear" w:color="auto" w:fill="auto"/>
            <w:noWrap/>
            <w:vAlign w:val="bottom"/>
            <w:tcPrChange w:id="1493" w:author="Steve Barbeaux" w:date="2022-10-09T19:29:00Z">
              <w:tcPr>
                <w:tcW w:w="487" w:type="pct"/>
                <w:gridSpan w:val="2"/>
                <w:tcBorders>
                  <w:top w:val="nil"/>
                  <w:left w:val="nil"/>
                  <w:bottom w:val="single" w:sz="4" w:space="0" w:color="auto"/>
                  <w:right w:val="nil"/>
                </w:tcBorders>
                <w:shd w:val="clear" w:color="auto" w:fill="auto"/>
                <w:noWrap/>
                <w:vAlign w:val="bottom"/>
              </w:tcPr>
            </w:tcPrChange>
          </w:tcPr>
          <w:p w14:paraId="61C4DED5" w14:textId="7C1DDDD0" w:rsidR="00DE4729" w:rsidRPr="0089737B" w:rsidRDefault="00DE4729" w:rsidP="00DE4729">
            <w:pPr>
              <w:spacing w:after="0"/>
              <w:jc w:val="right"/>
              <w:rPr>
                <w:rFonts w:ascii="Calibri" w:hAnsi="Calibri"/>
                <w:b/>
                <w:bCs/>
                <w:color w:val="000000"/>
                <w:szCs w:val="22"/>
              </w:rPr>
            </w:pPr>
            <w:ins w:id="1494" w:author="Steve Barbeaux" w:date="2022-10-09T19:13:00Z">
              <w:r>
                <w:rPr>
                  <w:rFonts w:ascii="Calibri" w:hAnsi="Calibri"/>
                  <w:b/>
                  <w:bCs/>
                  <w:color w:val="000000"/>
                  <w:szCs w:val="22"/>
                </w:rPr>
                <w:t>2021</w:t>
              </w:r>
            </w:ins>
            <w:del w:id="1495" w:author="Steve Barbeaux" w:date="2022-10-09T19:13:00Z">
              <w:r w:rsidDel="00DE4729">
                <w:rPr>
                  <w:rFonts w:ascii="Calibri" w:hAnsi="Calibri"/>
                  <w:b/>
                  <w:bCs/>
                  <w:color w:val="000000"/>
                  <w:szCs w:val="22"/>
                </w:rPr>
                <w:delText>2016</w:delText>
              </w:r>
            </w:del>
          </w:p>
        </w:tc>
        <w:tc>
          <w:tcPr>
            <w:tcW w:w="547" w:type="pct"/>
            <w:gridSpan w:val="2"/>
            <w:tcBorders>
              <w:top w:val="nil"/>
              <w:left w:val="nil"/>
              <w:bottom w:val="single" w:sz="4" w:space="0" w:color="auto"/>
              <w:right w:val="nil"/>
            </w:tcBorders>
            <w:shd w:val="clear" w:color="auto" w:fill="auto"/>
            <w:noWrap/>
            <w:vAlign w:val="bottom"/>
            <w:tcPrChange w:id="1496" w:author="Steve Barbeaux" w:date="2022-10-09T19:29:00Z">
              <w:tcPr>
                <w:tcW w:w="636" w:type="pct"/>
                <w:gridSpan w:val="3"/>
                <w:tcBorders>
                  <w:top w:val="nil"/>
                  <w:left w:val="nil"/>
                  <w:bottom w:val="single" w:sz="4" w:space="0" w:color="auto"/>
                  <w:right w:val="nil"/>
                </w:tcBorders>
                <w:shd w:val="clear" w:color="auto" w:fill="auto"/>
                <w:noWrap/>
                <w:vAlign w:val="bottom"/>
              </w:tcPr>
            </w:tcPrChange>
          </w:tcPr>
          <w:p w14:paraId="58A571A9" w14:textId="487495D8" w:rsidR="00DE4729" w:rsidRPr="0089737B" w:rsidRDefault="00DE4729" w:rsidP="00DE4729">
            <w:pPr>
              <w:spacing w:after="0"/>
              <w:jc w:val="right"/>
              <w:rPr>
                <w:rFonts w:ascii="Calibri" w:hAnsi="Calibri"/>
                <w:b/>
                <w:bCs/>
                <w:color w:val="000000"/>
                <w:szCs w:val="22"/>
              </w:rPr>
            </w:pPr>
            <w:ins w:id="1497" w:author="Steve Barbeaux" w:date="2022-10-09T19:13:00Z">
              <w:r>
                <w:rPr>
                  <w:rFonts w:ascii="Calibri" w:hAnsi="Calibri"/>
                  <w:b/>
                  <w:bCs/>
                  <w:color w:val="000000"/>
                  <w:szCs w:val="22"/>
                </w:rPr>
                <w:t>2022</w:t>
              </w:r>
            </w:ins>
            <w:del w:id="1498" w:author="Steve Barbeaux" w:date="2022-10-09T19:13:00Z">
              <w:r w:rsidDel="00DE4729">
                <w:rPr>
                  <w:rFonts w:ascii="Calibri" w:hAnsi="Calibri"/>
                  <w:b/>
                  <w:bCs/>
                  <w:color w:val="000000"/>
                  <w:szCs w:val="22"/>
                </w:rPr>
                <w:delText>2017</w:delText>
              </w:r>
            </w:del>
          </w:p>
        </w:tc>
        <w:tc>
          <w:tcPr>
            <w:tcW w:w="547" w:type="pct"/>
            <w:gridSpan w:val="2"/>
            <w:tcBorders>
              <w:top w:val="nil"/>
              <w:left w:val="single" w:sz="4" w:space="0" w:color="auto"/>
              <w:bottom w:val="single" w:sz="4" w:space="0" w:color="auto"/>
              <w:right w:val="nil"/>
            </w:tcBorders>
            <w:shd w:val="clear" w:color="auto" w:fill="auto"/>
            <w:noWrap/>
            <w:vAlign w:val="bottom"/>
            <w:tcPrChange w:id="1499" w:author="Steve Barbeaux" w:date="2022-10-09T19:29:00Z">
              <w:tcPr>
                <w:tcW w:w="698" w:type="pct"/>
                <w:gridSpan w:val="2"/>
                <w:tcBorders>
                  <w:top w:val="nil"/>
                  <w:left w:val="single" w:sz="4" w:space="0" w:color="auto"/>
                  <w:bottom w:val="single" w:sz="4" w:space="0" w:color="auto"/>
                  <w:right w:val="nil"/>
                </w:tcBorders>
                <w:shd w:val="clear" w:color="auto" w:fill="auto"/>
                <w:noWrap/>
                <w:vAlign w:val="bottom"/>
              </w:tcPr>
            </w:tcPrChange>
          </w:tcPr>
          <w:p w14:paraId="324DA671" w14:textId="674647ED" w:rsidR="00DE4729" w:rsidRPr="0089737B" w:rsidRDefault="00DE4729" w:rsidP="00DE4729">
            <w:pPr>
              <w:spacing w:after="0"/>
              <w:jc w:val="right"/>
              <w:rPr>
                <w:rFonts w:ascii="Calibri" w:hAnsi="Calibri"/>
                <w:b/>
                <w:bCs/>
                <w:color w:val="000000"/>
                <w:szCs w:val="22"/>
              </w:rPr>
            </w:pPr>
            <w:r>
              <w:rPr>
                <w:rFonts w:ascii="Calibri" w:hAnsi="Calibri"/>
                <w:b/>
                <w:bCs/>
                <w:color w:val="000000"/>
                <w:szCs w:val="22"/>
              </w:rPr>
              <w:t>Total</w:t>
            </w:r>
          </w:p>
        </w:tc>
      </w:tr>
      <w:tr w:rsidR="00F21793" w:rsidRPr="0089737B" w14:paraId="3D4D157E" w14:textId="77777777" w:rsidTr="00F21793">
        <w:trPr>
          <w:trHeight w:val="350"/>
          <w:trPrChange w:id="1500" w:author="Steve Barbeaux" w:date="2022-10-09T19:29:00Z">
            <w:trPr>
              <w:trHeight w:val="350"/>
            </w:trPr>
          </w:trPrChange>
        </w:trPr>
        <w:tc>
          <w:tcPr>
            <w:tcW w:w="1592" w:type="pct"/>
            <w:tcBorders>
              <w:top w:val="nil"/>
              <w:left w:val="nil"/>
              <w:bottom w:val="nil"/>
              <w:right w:val="nil"/>
            </w:tcBorders>
            <w:shd w:val="clear" w:color="auto" w:fill="auto"/>
            <w:noWrap/>
            <w:vAlign w:val="bottom"/>
            <w:hideMark/>
            <w:tcPrChange w:id="1501" w:author="Steve Barbeaux" w:date="2022-10-09T19:29:00Z">
              <w:tcPr>
                <w:tcW w:w="1592" w:type="pct"/>
                <w:tcBorders>
                  <w:top w:val="nil"/>
                  <w:left w:val="nil"/>
                  <w:bottom w:val="nil"/>
                  <w:right w:val="nil"/>
                </w:tcBorders>
                <w:shd w:val="clear" w:color="auto" w:fill="auto"/>
                <w:noWrap/>
                <w:vAlign w:val="bottom"/>
                <w:hideMark/>
              </w:tcPr>
            </w:tcPrChange>
          </w:tcPr>
          <w:p w14:paraId="0A8CB927" w14:textId="77777777" w:rsidR="00F21793" w:rsidRPr="0089737B" w:rsidRDefault="00F21793" w:rsidP="00F21793">
            <w:pPr>
              <w:spacing w:after="0"/>
              <w:rPr>
                <w:rFonts w:ascii="Calibri" w:hAnsi="Calibri"/>
                <w:color w:val="000000"/>
                <w:szCs w:val="22"/>
              </w:rPr>
            </w:pPr>
            <w:proofErr w:type="spellStart"/>
            <w:r w:rsidRPr="0089737B">
              <w:rPr>
                <w:rFonts w:ascii="Calibri" w:hAnsi="Calibri"/>
                <w:color w:val="000000"/>
                <w:szCs w:val="22"/>
              </w:rPr>
              <w:t>Arrowtooth</w:t>
            </w:r>
            <w:proofErr w:type="spellEnd"/>
            <w:r w:rsidRPr="0089737B">
              <w:rPr>
                <w:rFonts w:ascii="Calibri" w:hAnsi="Calibri"/>
                <w:color w:val="000000"/>
                <w:szCs w:val="22"/>
              </w:rPr>
              <w:t xml:space="preserve"> Flounder</w:t>
            </w:r>
          </w:p>
        </w:tc>
        <w:tc>
          <w:tcPr>
            <w:tcW w:w="568" w:type="pct"/>
            <w:gridSpan w:val="2"/>
            <w:tcBorders>
              <w:top w:val="nil"/>
              <w:left w:val="nil"/>
              <w:bottom w:val="nil"/>
              <w:right w:val="nil"/>
            </w:tcBorders>
            <w:tcPrChange w:id="1502" w:author="Steve Barbeaux" w:date="2022-10-09T19:29:00Z">
              <w:tcPr>
                <w:tcW w:w="529" w:type="pct"/>
                <w:gridSpan w:val="2"/>
                <w:tcBorders>
                  <w:top w:val="nil"/>
                  <w:left w:val="nil"/>
                  <w:bottom w:val="nil"/>
                  <w:right w:val="nil"/>
                </w:tcBorders>
              </w:tcPr>
            </w:tcPrChange>
          </w:tcPr>
          <w:p w14:paraId="1D6C4F0E" w14:textId="6124DCC6" w:rsidR="00F21793" w:rsidRPr="00094359" w:rsidDel="00DE4729" w:rsidRDefault="00F21793" w:rsidP="00F21793">
            <w:pPr>
              <w:spacing w:after="0"/>
              <w:jc w:val="right"/>
              <w:rPr>
                <w:ins w:id="1503" w:author="Steve Barbeaux" w:date="2022-10-09T19:13:00Z"/>
                <w:sz w:val="20"/>
              </w:rPr>
            </w:pPr>
            <w:ins w:id="1504" w:author="Steve Barbeaux" w:date="2022-10-09T19:13:00Z">
              <w:r>
                <w:rPr>
                  <w:sz w:val="20"/>
                </w:rPr>
                <w:t>0</w:t>
              </w:r>
            </w:ins>
          </w:p>
        </w:tc>
        <w:tc>
          <w:tcPr>
            <w:tcW w:w="568" w:type="pct"/>
            <w:gridSpan w:val="2"/>
            <w:tcBorders>
              <w:top w:val="nil"/>
              <w:left w:val="nil"/>
              <w:bottom w:val="nil"/>
              <w:right w:val="nil"/>
            </w:tcBorders>
            <w:tcPrChange w:id="1505" w:author="Steve Barbeaux" w:date="2022-10-09T19:29:00Z">
              <w:tcPr>
                <w:tcW w:w="529" w:type="pct"/>
                <w:gridSpan w:val="2"/>
                <w:tcBorders>
                  <w:top w:val="nil"/>
                  <w:left w:val="nil"/>
                  <w:bottom w:val="nil"/>
                  <w:right w:val="nil"/>
                </w:tcBorders>
              </w:tcPr>
            </w:tcPrChange>
          </w:tcPr>
          <w:p w14:paraId="5F217B37" w14:textId="5E369223" w:rsidR="00F21793" w:rsidRPr="00094359" w:rsidDel="00DE4729" w:rsidRDefault="00F21793" w:rsidP="00F21793">
            <w:pPr>
              <w:spacing w:after="0"/>
              <w:jc w:val="right"/>
              <w:rPr>
                <w:ins w:id="1506" w:author="Steve Barbeaux" w:date="2022-10-09T19:13:00Z"/>
                <w:sz w:val="20"/>
              </w:rPr>
            </w:pPr>
            <w:ins w:id="1507" w:author="Steve Barbeaux" w:date="2022-10-09T19:13:00Z">
              <w:r>
                <w:rPr>
                  <w:sz w:val="20"/>
                </w:rPr>
                <w:t>0.13</w:t>
              </w:r>
            </w:ins>
          </w:p>
        </w:tc>
        <w:tc>
          <w:tcPr>
            <w:tcW w:w="568" w:type="pct"/>
            <w:gridSpan w:val="2"/>
            <w:tcBorders>
              <w:top w:val="nil"/>
              <w:left w:val="nil"/>
              <w:bottom w:val="nil"/>
              <w:right w:val="nil"/>
            </w:tcBorders>
            <w:tcPrChange w:id="1508" w:author="Steve Barbeaux" w:date="2022-10-09T19:29:00Z">
              <w:tcPr>
                <w:tcW w:w="529" w:type="pct"/>
                <w:gridSpan w:val="2"/>
                <w:tcBorders>
                  <w:top w:val="nil"/>
                  <w:left w:val="nil"/>
                  <w:bottom w:val="nil"/>
                  <w:right w:val="nil"/>
                </w:tcBorders>
              </w:tcPr>
            </w:tcPrChange>
          </w:tcPr>
          <w:p w14:paraId="2280D07D" w14:textId="4D40A2DD" w:rsidR="00F21793" w:rsidRPr="00094359" w:rsidDel="00DE4729" w:rsidRDefault="00F21793" w:rsidP="00F21793">
            <w:pPr>
              <w:spacing w:after="0"/>
              <w:jc w:val="right"/>
              <w:rPr>
                <w:ins w:id="1509" w:author="Steve Barbeaux" w:date="2022-10-09T19:13:00Z"/>
                <w:sz w:val="20"/>
              </w:rPr>
            </w:pPr>
            <w:ins w:id="1510" w:author="Steve Barbeaux" w:date="2022-10-09T19:19:00Z">
              <w:r>
                <w:rPr>
                  <w:sz w:val="20"/>
                </w:rPr>
                <w:t>88.65</w:t>
              </w:r>
            </w:ins>
          </w:p>
        </w:tc>
        <w:tc>
          <w:tcPr>
            <w:tcW w:w="568" w:type="pct"/>
            <w:gridSpan w:val="2"/>
            <w:tcBorders>
              <w:top w:val="nil"/>
              <w:left w:val="nil"/>
              <w:bottom w:val="nil"/>
              <w:right w:val="nil"/>
            </w:tcBorders>
            <w:shd w:val="clear" w:color="auto" w:fill="auto"/>
            <w:noWrap/>
            <w:tcPrChange w:id="1511" w:author="Steve Barbeaux" w:date="2022-10-09T19:29:00Z">
              <w:tcPr>
                <w:tcW w:w="529" w:type="pct"/>
                <w:gridSpan w:val="3"/>
                <w:tcBorders>
                  <w:top w:val="nil"/>
                  <w:left w:val="nil"/>
                  <w:bottom w:val="nil"/>
                  <w:right w:val="nil"/>
                </w:tcBorders>
                <w:shd w:val="clear" w:color="auto" w:fill="auto"/>
                <w:noWrap/>
              </w:tcPr>
            </w:tcPrChange>
          </w:tcPr>
          <w:p w14:paraId="76DC5862" w14:textId="0EA39F26" w:rsidR="00F21793" w:rsidRPr="00094359" w:rsidRDefault="00F21793" w:rsidP="00F21793">
            <w:pPr>
              <w:spacing w:after="0"/>
              <w:jc w:val="right"/>
              <w:rPr>
                <w:rFonts w:ascii="Calibri" w:hAnsi="Calibri"/>
                <w:color w:val="000000"/>
                <w:sz w:val="20"/>
              </w:rPr>
            </w:pPr>
            <w:ins w:id="1512" w:author="Steve Barbeaux" w:date="2022-10-09T19:19:00Z">
              <w:r>
                <w:rPr>
                  <w:sz w:val="20"/>
                </w:rPr>
                <w:t>42.32</w:t>
              </w:r>
            </w:ins>
            <w:del w:id="1513" w:author="Steve Barbeaux" w:date="2022-10-09T19:13:00Z">
              <w:r w:rsidRPr="00094359" w:rsidDel="00DE4729">
                <w:rPr>
                  <w:sz w:val="20"/>
                </w:rPr>
                <w:delText>144.44</w:delText>
              </w:r>
            </w:del>
          </w:p>
        </w:tc>
        <w:tc>
          <w:tcPr>
            <w:tcW w:w="568" w:type="pct"/>
            <w:gridSpan w:val="2"/>
            <w:tcBorders>
              <w:top w:val="nil"/>
              <w:left w:val="nil"/>
              <w:bottom w:val="nil"/>
              <w:right w:val="nil"/>
            </w:tcBorders>
            <w:shd w:val="clear" w:color="auto" w:fill="auto"/>
            <w:noWrap/>
            <w:tcPrChange w:id="1514" w:author="Steve Barbeaux" w:date="2022-10-09T19:29:00Z">
              <w:tcPr>
                <w:tcW w:w="594" w:type="pct"/>
                <w:gridSpan w:val="2"/>
                <w:tcBorders>
                  <w:top w:val="nil"/>
                  <w:left w:val="nil"/>
                  <w:bottom w:val="nil"/>
                  <w:right w:val="nil"/>
                </w:tcBorders>
                <w:shd w:val="clear" w:color="auto" w:fill="auto"/>
                <w:noWrap/>
              </w:tcPr>
            </w:tcPrChange>
          </w:tcPr>
          <w:p w14:paraId="7E37A541" w14:textId="284DDAED" w:rsidR="00F21793" w:rsidRPr="00094359" w:rsidRDefault="00F21793" w:rsidP="00F21793">
            <w:pPr>
              <w:spacing w:after="0"/>
              <w:jc w:val="right"/>
              <w:rPr>
                <w:rFonts w:ascii="Calibri" w:hAnsi="Calibri"/>
                <w:color w:val="000000"/>
                <w:sz w:val="20"/>
              </w:rPr>
            </w:pPr>
            <w:ins w:id="1515" w:author="Steve Barbeaux" w:date="2022-10-09T19:19:00Z">
              <w:r>
                <w:rPr>
                  <w:sz w:val="20"/>
                </w:rPr>
                <w:t>4.70</w:t>
              </w:r>
            </w:ins>
            <w:del w:id="1516" w:author="Steve Barbeaux" w:date="2022-10-09T19:13:00Z">
              <w:r w:rsidRPr="00094359" w:rsidDel="00DE4729">
                <w:rPr>
                  <w:sz w:val="20"/>
                </w:rPr>
                <w:delText>0</w:delText>
              </w:r>
            </w:del>
          </w:p>
        </w:tc>
        <w:tc>
          <w:tcPr>
            <w:tcW w:w="568" w:type="pct"/>
            <w:gridSpan w:val="2"/>
            <w:tcBorders>
              <w:top w:val="nil"/>
              <w:left w:val="single" w:sz="4" w:space="0" w:color="auto"/>
              <w:bottom w:val="nil"/>
              <w:right w:val="nil"/>
            </w:tcBorders>
            <w:shd w:val="clear" w:color="auto" w:fill="auto"/>
            <w:noWrap/>
            <w:tcPrChange w:id="1517" w:author="Steve Barbeaux" w:date="2022-10-09T19:29:00Z">
              <w:tcPr>
                <w:tcW w:w="698" w:type="pct"/>
                <w:gridSpan w:val="2"/>
                <w:tcBorders>
                  <w:top w:val="nil"/>
                  <w:left w:val="single" w:sz="4" w:space="0" w:color="auto"/>
                  <w:bottom w:val="nil"/>
                  <w:right w:val="nil"/>
                </w:tcBorders>
                <w:shd w:val="clear" w:color="auto" w:fill="auto"/>
                <w:noWrap/>
              </w:tcPr>
            </w:tcPrChange>
          </w:tcPr>
          <w:p w14:paraId="19C53348" w14:textId="47D0130F" w:rsidR="00F21793" w:rsidRPr="00F21793" w:rsidRDefault="00F21793" w:rsidP="00F21793">
            <w:pPr>
              <w:spacing w:after="0"/>
              <w:jc w:val="right"/>
              <w:rPr>
                <w:rFonts w:ascii="Calibri" w:hAnsi="Calibri"/>
                <w:color w:val="000000"/>
                <w:sz w:val="20"/>
                <w:rPrChange w:id="1518" w:author="Steve Barbeaux" w:date="2022-10-09T19:27:00Z">
                  <w:rPr>
                    <w:rFonts w:ascii="Calibri" w:hAnsi="Calibri"/>
                    <w:color w:val="000000"/>
                    <w:sz w:val="20"/>
                  </w:rPr>
                </w:rPrChange>
              </w:rPr>
            </w:pPr>
            <w:ins w:id="1519" w:author="Steve Barbeaux" w:date="2022-10-09T19:26:00Z">
              <w:r w:rsidRPr="00F21793">
                <w:rPr>
                  <w:sz w:val="20"/>
                  <w:rPrChange w:id="1520" w:author="Steve Barbeaux" w:date="2022-10-09T19:27:00Z">
                    <w:rPr/>
                  </w:rPrChange>
                </w:rPr>
                <w:t>135.8</w:t>
              </w:r>
            </w:ins>
            <w:del w:id="1521" w:author="Steve Barbeaux" w:date="2022-10-09T19:24:00Z">
              <w:r w:rsidRPr="00F21793" w:rsidDel="00F21793">
                <w:rPr>
                  <w:sz w:val="20"/>
                  <w:rPrChange w:id="1522" w:author="Steve Barbeaux" w:date="2022-10-09T19:27:00Z">
                    <w:rPr>
                      <w:sz w:val="20"/>
                    </w:rPr>
                  </w:rPrChange>
                </w:rPr>
                <w:delText>217.20</w:delText>
              </w:r>
            </w:del>
          </w:p>
        </w:tc>
      </w:tr>
      <w:tr w:rsidR="00F21793" w:rsidRPr="0089737B" w14:paraId="1B5B56D2" w14:textId="77777777" w:rsidTr="00F21793">
        <w:trPr>
          <w:trHeight w:val="288"/>
          <w:trPrChange w:id="1523" w:author="Steve Barbeaux" w:date="2022-10-09T19:29:00Z">
            <w:trPr>
              <w:trHeight w:val="288"/>
            </w:trPr>
          </w:trPrChange>
        </w:trPr>
        <w:tc>
          <w:tcPr>
            <w:tcW w:w="1592" w:type="pct"/>
            <w:tcBorders>
              <w:top w:val="nil"/>
              <w:left w:val="nil"/>
              <w:bottom w:val="nil"/>
              <w:right w:val="nil"/>
            </w:tcBorders>
            <w:shd w:val="clear" w:color="auto" w:fill="auto"/>
            <w:noWrap/>
            <w:vAlign w:val="bottom"/>
            <w:hideMark/>
            <w:tcPrChange w:id="1524" w:author="Steve Barbeaux" w:date="2022-10-09T19:29:00Z">
              <w:tcPr>
                <w:tcW w:w="1592" w:type="pct"/>
                <w:tcBorders>
                  <w:top w:val="nil"/>
                  <w:left w:val="nil"/>
                  <w:bottom w:val="nil"/>
                  <w:right w:val="nil"/>
                </w:tcBorders>
                <w:shd w:val="clear" w:color="auto" w:fill="auto"/>
                <w:noWrap/>
                <w:vAlign w:val="bottom"/>
                <w:hideMark/>
              </w:tcPr>
            </w:tcPrChange>
          </w:tcPr>
          <w:p w14:paraId="513E4F6D" w14:textId="77777777" w:rsidR="00F21793" w:rsidRPr="0089737B" w:rsidRDefault="00F21793" w:rsidP="00F21793">
            <w:pPr>
              <w:spacing w:after="0"/>
              <w:rPr>
                <w:rFonts w:ascii="Calibri" w:hAnsi="Calibri"/>
                <w:color w:val="000000"/>
                <w:szCs w:val="22"/>
              </w:rPr>
            </w:pPr>
            <w:r w:rsidRPr="0089737B">
              <w:rPr>
                <w:rFonts w:ascii="Calibri" w:hAnsi="Calibri"/>
                <w:color w:val="000000"/>
                <w:szCs w:val="22"/>
              </w:rPr>
              <w:t>Atka Mackerel</w:t>
            </w:r>
          </w:p>
        </w:tc>
        <w:tc>
          <w:tcPr>
            <w:tcW w:w="568" w:type="pct"/>
            <w:gridSpan w:val="2"/>
            <w:tcBorders>
              <w:top w:val="nil"/>
              <w:left w:val="nil"/>
              <w:bottom w:val="nil"/>
              <w:right w:val="nil"/>
            </w:tcBorders>
            <w:tcPrChange w:id="1525" w:author="Steve Barbeaux" w:date="2022-10-09T19:29:00Z">
              <w:tcPr>
                <w:tcW w:w="529" w:type="pct"/>
                <w:gridSpan w:val="2"/>
                <w:tcBorders>
                  <w:top w:val="nil"/>
                  <w:left w:val="nil"/>
                  <w:bottom w:val="nil"/>
                  <w:right w:val="nil"/>
                </w:tcBorders>
              </w:tcPr>
            </w:tcPrChange>
          </w:tcPr>
          <w:p w14:paraId="01E30DA8" w14:textId="52600251" w:rsidR="00F21793" w:rsidRPr="00094359" w:rsidDel="00DE4729" w:rsidRDefault="00F21793" w:rsidP="00F21793">
            <w:pPr>
              <w:spacing w:after="0"/>
              <w:jc w:val="right"/>
              <w:rPr>
                <w:ins w:id="1526" w:author="Steve Barbeaux" w:date="2022-10-09T19:13:00Z"/>
                <w:sz w:val="20"/>
              </w:rPr>
            </w:pPr>
            <w:ins w:id="1527" w:author="Steve Barbeaux" w:date="2022-10-09T19:13:00Z">
              <w:r>
                <w:rPr>
                  <w:sz w:val="20"/>
                </w:rPr>
                <w:t>773</w:t>
              </w:r>
            </w:ins>
          </w:p>
        </w:tc>
        <w:tc>
          <w:tcPr>
            <w:tcW w:w="568" w:type="pct"/>
            <w:gridSpan w:val="2"/>
            <w:tcBorders>
              <w:top w:val="nil"/>
              <w:left w:val="nil"/>
              <w:bottom w:val="nil"/>
              <w:right w:val="nil"/>
            </w:tcBorders>
            <w:tcPrChange w:id="1528" w:author="Steve Barbeaux" w:date="2022-10-09T19:29:00Z">
              <w:tcPr>
                <w:tcW w:w="529" w:type="pct"/>
                <w:gridSpan w:val="2"/>
                <w:tcBorders>
                  <w:top w:val="nil"/>
                  <w:left w:val="nil"/>
                  <w:bottom w:val="nil"/>
                  <w:right w:val="nil"/>
                </w:tcBorders>
              </w:tcPr>
            </w:tcPrChange>
          </w:tcPr>
          <w:p w14:paraId="7E8F97DB" w14:textId="4845B41E" w:rsidR="00F21793" w:rsidRPr="00094359" w:rsidDel="00DE4729" w:rsidRDefault="00F21793" w:rsidP="00F21793">
            <w:pPr>
              <w:spacing w:after="0"/>
              <w:jc w:val="right"/>
              <w:rPr>
                <w:ins w:id="1529" w:author="Steve Barbeaux" w:date="2022-10-09T19:13:00Z"/>
                <w:sz w:val="20"/>
              </w:rPr>
            </w:pPr>
            <w:ins w:id="1530" w:author="Steve Barbeaux" w:date="2022-10-09T19:13:00Z">
              <w:r>
                <w:rPr>
                  <w:sz w:val="20"/>
                </w:rPr>
                <w:t>533.11</w:t>
              </w:r>
            </w:ins>
          </w:p>
        </w:tc>
        <w:tc>
          <w:tcPr>
            <w:tcW w:w="568" w:type="pct"/>
            <w:gridSpan w:val="2"/>
            <w:tcBorders>
              <w:top w:val="nil"/>
              <w:left w:val="nil"/>
              <w:bottom w:val="nil"/>
              <w:right w:val="nil"/>
            </w:tcBorders>
            <w:tcPrChange w:id="1531" w:author="Steve Barbeaux" w:date="2022-10-09T19:29:00Z">
              <w:tcPr>
                <w:tcW w:w="529" w:type="pct"/>
                <w:gridSpan w:val="2"/>
                <w:tcBorders>
                  <w:top w:val="nil"/>
                  <w:left w:val="nil"/>
                  <w:bottom w:val="nil"/>
                  <w:right w:val="nil"/>
                </w:tcBorders>
              </w:tcPr>
            </w:tcPrChange>
          </w:tcPr>
          <w:p w14:paraId="65C1A4BE" w14:textId="14EC1CBD" w:rsidR="00F21793" w:rsidRPr="00094359" w:rsidDel="00DE4729" w:rsidRDefault="00F21793" w:rsidP="00F21793">
            <w:pPr>
              <w:spacing w:after="0"/>
              <w:jc w:val="right"/>
              <w:rPr>
                <w:ins w:id="1532" w:author="Steve Barbeaux" w:date="2022-10-09T19:13:00Z"/>
                <w:sz w:val="20"/>
              </w:rPr>
            </w:pPr>
            <w:ins w:id="1533" w:author="Steve Barbeaux" w:date="2022-10-09T19:19:00Z">
              <w:r>
                <w:rPr>
                  <w:sz w:val="20"/>
                </w:rPr>
                <w:t>462.83</w:t>
              </w:r>
            </w:ins>
          </w:p>
        </w:tc>
        <w:tc>
          <w:tcPr>
            <w:tcW w:w="568" w:type="pct"/>
            <w:gridSpan w:val="2"/>
            <w:tcBorders>
              <w:top w:val="nil"/>
              <w:left w:val="nil"/>
              <w:bottom w:val="nil"/>
              <w:right w:val="nil"/>
            </w:tcBorders>
            <w:shd w:val="clear" w:color="auto" w:fill="auto"/>
            <w:noWrap/>
            <w:tcPrChange w:id="1534" w:author="Steve Barbeaux" w:date="2022-10-09T19:29:00Z">
              <w:tcPr>
                <w:tcW w:w="529" w:type="pct"/>
                <w:gridSpan w:val="3"/>
                <w:tcBorders>
                  <w:top w:val="nil"/>
                  <w:left w:val="nil"/>
                  <w:bottom w:val="nil"/>
                  <w:right w:val="nil"/>
                </w:tcBorders>
                <w:shd w:val="clear" w:color="auto" w:fill="auto"/>
                <w:noWrap/>
              </w:tcPr>
            </w:tcPrChange>
          </w:tcPr>
          <w:p w14:paraId="11AF8EFC" w14:textId="697B796C" w:rsidR="00F21793" w:rsidRPr="00094359" w:rsidRDefault="00F21793" w:rsidP="00F21793">
            <w:pPr>
              <w:spacing w:after="0"/>
              <w:jc w:val="right"/>
              <w:rPr>
                <w:rFonts w:ascii="Calibri" w:hAnsi="Calibri"/>
                <w:color w:val="000000"/>
                <w:sz w:val="20"/>
              </w:rPr>
            </w:pPr>
            <w:ins w:id="1535" w:author="Steve Barbeaux" w:date="2022-10-09T19:19:00Z">
              <w:r>
                <w:rPr>
                  <w:sz w:val="20"/>
                </w:rPr>
                <w:t>404.03</w:t>
              </w:r>
            </w:ins>
            <w:del w:id="1536" w:author="Steve Barbeaux" w:date="2022-10-09T19:13:00Z">
              <w:r w:rsidRPr="00094359" w:rsidDel="00DE4729">
                <w:rPr>
                  <w:sz w:val="20"/>
                </w:rPr>
                <w:delText>449.97</w:delText>
              </w:r>
            </w:del>
          </w:p>
        </w:tc>
        <w:tc>
          <w:tcPr>
            <w:tcW w:w="568" w:type="pct"/>
            <w:gridSpan w:val="2"/>
            <w:tcBorders>
              <w:top w:val="nil"/>
              <w:left w:val="nil"/>
              <w:bottom w:val="nil"/>
              <w:right w:val="nil"/>
            </w:tcBorders>
            <w:shd w:val="clear" w:color="auto" w:fill="auto"/>
            <w:noWrap/>
            <w:tcPrChange w:id="1537" w:author="Steve Barbeaux" w:date="2022-10-09T19:29:00Z">
              <w:tcPr>
                <w:tcW w:w="594" w:type="pct"/>
                <w:gridSpan w:val="2"/>
                <w:tcBorders>
                  <w:top w:val="nil"/>
                  <w:left w:val="nil"/>
                  <w:bottom w:val="nil"/>
                  <w:right w:val="nil"/>
                </w:tcBorders>
                <w:shd w:val="clear" w:color="auto" w:fill="auto"/>
                <w:noWrap/>
              </w:tcPr>
            </w:tcPrChange>
          </w:tcPr>
          <w:p w14:paraId="170D04EF" w14:textId="46DAC87C" w:rsidR="00F21793" w:rsidRPr="00094359" w:rsidRDefault="00F21793" w:rsidP="00F21793">
            <w:pPr>
              <w:spacing w:after="0"/>
              <w:jc w:val="right"/>
              <w:rPr>
                <w:rFonts w:ascii="Calibri" w:hAnsi="Calibri"/>
                <w:color w:val="000000"/>
                <w:sz w:val="20"/>
              </w:rPr>
            </w:pPr>
            <w:ins w:id="1538" w:author="Steve Barbeaux" w:date="2022-10-09T19:20:00Z">
              <w:r>
                <w:rPr>
                  <w:sz w:val="20"/>
                </w:rPr>
                <w:t>685.12</w:t>
              </w:r>
            </w:ins>
            <w:del w:id="1539" w:author="Steve Barbeaux" w:date="2022-10-09T19:13:00Z">
              <w:r w:rsidRPr="00094359" w:rsidDel="00DE4729">
                <w:rPr>
                  <w:sz w:val="20"/>
                </w:rPr>
                <w:delText>493</w:delText>
              </w:r>
            </w:del>
          </w:p>
        </w:tc>
        <w:tc>
          <w:tcPr>
            <w:tcW w:w="568" w:type="pct"/>
            <w:gridSpan w:val="2"/>
            <w:tcBorders>
              <w:top w:val="nil"/>
              <w:left w:val="single" w:sz="4" w:space="0" w:color="auto"/>
              <w:bottom w:val="nil"/>
              <w:right w:val="nil"/>
            </w:tcBorders>
            <w:shd w:val="clear" w:color="auto" w:fill="auto"/>
            <w:noWrap/>
            <w:tcPrChange w:id="1540" w:author="Steve Barbeaux" w:date="2022-10-09T19:29:00Z">
              <w:tcPr>
                <w:tcW w:w="698" w:type="pct"/>
                <w:gridSpan w:val="2"/>
                <w:tcBorders>
                  <w:top w:val="nil"/>
                  <w:left w:val="single" w:sz="4" w:space="0" w:color="auto"/>
                  <w:bottom w:val="nil"/>
                  <w:right w:val="nil"/>
                </w:tcBorders>
                <w:shd w:val="clear" w:color="auto" w:fill="auto"/>
                <w:noWrap/>
              </w:tcPr>
            </w:tcPrChange>
          </w:tcPr>
          <w:p w14:paraId="61768864" w14:textId="1477EF22" w:rsidR="00F21793" w:rsidRPr="00F21793" w:rsidRDefault="00F21793" w:rsidP="00F21793">
            <w:pPr>
              <w:spacing w:after="0"/>
              <w:jc w:val="right"/>
              <w:rPr>
                <w:rFonts w:ascii="Calibri" w:hAnsi="Calibri"/>
                <w:color w:val="000000"/>
                <w:sz w:val="20"/>
                <w:rPrChange w:id="1541" w:author="Steve Barbeaux" w:date="2022-10-09T19:27:00Z">
                  <w:rPr>
                    <w:rFonts w:ascii="Calibri" w:hAnsi="Calibri"/>
                    <w:color w:val="000000"/>
                    <w:sz w:val="20"/>
                  </w:rPr>
                </w:rPrChange>
              </w:rPr>
            </w:pPr>
            <w:ins w:id="1542" w:author="Steve Barbeaux" w:date="2022-10-09T19:26:00Z">
              <w:r w:rsidRPr="00F21793">
                <w:rPr>
                  <w:sz w:val="20"/>
                  <w:rPrChange w:id="1543" w:author="Steve Barbeaux" w:date="2022-10-09T19:27:00Z">
                    <w:rPr/>
                  </w:rPrChange>
                </w:rPr>
                <w:t>2858.09</w:t>
              </w:r>
            </w:ins>
            <w:del w:id="1544" w:author="Steve Barbeaux" w:date="2022-10-09T19:24:00Z">
              <w:r w:rsidRPr="00F21793" w:rsidDel="00F21793">
                <w:rPr>
                  <w:sz w:val="20"/>
                  <w:rPrChange w:id="1545" w:author="Steve Barbeaux" w:date="2022-10-09T19:27:00Z">
                    <w:rPr>
                      <w:sz w:val="20"/>
                    </w:rPr>
                  </w:rPrChange>
                </w:rPr>
                <w:delText>2441.02</w:delText>
              </w:r>
            </w:del>
          </w:p>
        </w:tc>
      </w:tr>
      <w:tr w:rsidR="00F21793" w:rsidRPr="0089737B" w14:paraId="403778F4" w14:textId="77777777" w:rsidTr="00F21793">
        <w:trPr>
          <w:trHeight w:val="288"/>
          <w:trPrChange w:id="1546" w:author="Steve Barbeaux" w:date="2022-10-09T19:29:00Z">
            <w:trPr>
              <w:trHeight w:val="288"/>
            </w:trPr>
          </w:trPrChange>
        </w:trPr>
        <w:tc>
          <w:tcPr>
            <w:tcW w:w="1592" w:type="pct"/>
            <w:tcBorders>
              <w:top w:val="nil"/>
              <w:left w:val="nil"/>
              <w:bottom w:val="nil"/>
              <w:right w:val="nil"/>
            </w:tcBorders>
            <w:shd w:val="clear" w:color="auto" w:fill="auto"/>
            <w:noWrap/>
            <w:vAlign w:val="bottom"/>
            <w:hideMark/>
            <w:tcPrChange w:id="1547" w:author="Steve Barbeaux" w:date="2022-10-09T19:29:00Z">
              <w:tcPr>
                <w:tcW w:w="1592" w:type="pct"/>
                <w:tcBorders>
                  <w:top w:val="nil"/>
                  <w:left w:val="nil"/>
                  <w:bottom w:val="nil"/>
                  <w:right w:val="nil"/>
                </w:tcBorders>
                <w:shd w:val="clear" w:color="auto" w:fill="auto"/>
                <w:noWrap/>
                <w:vAlign w:val="bottom"/>
                <w:hideMark/>
              </w:tcPr>
            </w:tcPrChange>
          </w:tcPr>
          <w:p w14:paraId="1A1E7EBF" w14:textId="77777777" w:rsidR="00F21793" w:rsidRPr="0089737B" w:rsidRDefault="00F21793" w:rsidP="00F21793">
            <w:pPr>
              <w:spacing w:after="0"/>
              <w:rPr>
                <w:rFonts w:ascii="Calibri" w:hAnsi="Calibri"/>
                <w:color w:val="000000"/>
                <w:szCs w:val="22"/>
              </w:rPr>
            </w:pPr>
            <w:r w:rsidRPr="0089737B">
              <w:rPr>
                <w:rFonts w:ascii="Calibri" w:hAnsi="Calibri"/>
                <w:color w:val="000000"/>
                <w:szCs w:val="22"/>
              </w:rPr>
              <w:t>Greenland Turbot - BSAI</w:t>
            </w:r>
          </w:p>
        </w:tc>
        <w:tc>
          <w:tcPr>
            <w:tcW w:w="568" w:type="pct"/>
            <w:gridSpan w:val="2"/>
            <w:tcBorders>
              <w:top w:val="nil"/>
              <w:left w:val="nil"/>
              <w:bottom w:val="nil"/>
              <w:right w:val="nil"/>
            </w:tcBorders>
            <w:tcPrChange w:id="1548" w:author="Steve Barbeaux" w:date="2022-10-09T19:29:00Z">
              <w:tcPr>
                <w:tcW w:w="529" w:type="pct"/>
                <w:gridSpan w:val="2"/>
                <w:tcBorders>
                  <w:top w:val="nil"/>
                  <w:left w:val="nil"/>
                  <w:bottom w:val="nil"/>
                  <w:right w:val="nil"/>
                </w:tcBorders>
              </w:tcPr>
            </w:tcPrChange>
          </w:tcPr>
          <w:p w14:paraId="57F53ED8" w14:textId="050D45DC" w:rsidR="00F21793" w:rsidRPr="00094359" w:rsidDel="00DE4729" w:rsidRDefault="00F21793" w:rsidP="00F21793">
            <w:pPr>
              <w:spacing w:after="0"/>
              <w:jc w:val="right"/>
              <w:rPr>
                <w:ins w:id="1549" w:author="Steve Barbeaux" w:date="2022-10-09T19:13:00Z"/>
                <w:sz w:val="20"/>
              </w:rPr>
            </w:pPr>
            <w:ins w:id="1550" w:author="Steve Barbeaux" w:date="2022-10-09T19:13:00Z">
              <w:r>
                <w:rPr>
                  <w:sz w:val="20"/>
                </w:rPr>
                <w:t>0</w:t>
              </w:r>
            </w:ins>
          </w:p>
        </w:tc>
        <w:tc>
          <w:tcPr>
            <w:tcW w:w="568" w:type="pct"/>
            <w:gridSpan w:val="2"/>
            <w:tcBorders>
              <w:top w:val="nil"/>
              <w:left w:val="nil"/>
              <w:bottom w:val="nil"/>
              <w:right w:val="nil"/>
            </w:tcBorders>
            <w:tcPrChange w:id="1551" w:author="Steve Barbeaux" w:date="2022-10-09T19:29:00Z">
              <w:tcPr>
                <w:tcW w:w="529" w:type="pct"/>
                <w:gridSpan w:val="2"/>
                <w:tcBorders>
                  <w:top w:val="nil"/>
                  <w:left w:val="nil"/>
                  <w:bottom w:val="nil"/>
                  <w:right w:val="nil"/>
                </w:tcBorders>
              </w:tcPr>
            </w:tcPrChange>
          </w:tcPr>
          <w:p w14:paraId="7678D409" w14:textId="693DC769" w:rsidR="00F21793" w:rsidRPr="00094359" w:rsidDel="00DE4729" w:rsidRDefault="00F21793" w:rsidP="00F21793">
            <w:pPr>
              <w:spacing w:after="0"/>
              <w:jc w:val="right"/>
              <w:rPr>
                <w:ins w:id="1552" w:author="Steve Barbeaux" w:date="2022-10-09T19:13:00Z"/>
                <w:sz w:val="20"/>
              </w:rPr>
            </w:pPr>
            <w:ins w:id="1553" w:author="Steve Barbeaux" w:date="2022-10-09T19:13:00Z">
              <w:r>
                <w:rPr>
                  <w:sz w:val="20"/>
                </w:rPr>
                <w:t>0</w:t>
              </w:r>
            </w:ins>
          </w:p>
        </w:tc>
        <w:tc>
          <w:tcPr>
            <w:tcW w:w="568" w:type="pct"/>
            <w:gridSpan w:val="2"/>
            <w:tcBorders>
              <w:top w:val="nil"/>
              <w:left w:val="nil"/>
              <w:bottom w:val="nil"/>
              <w:right w:val="nil"/>
            </w:tcBorders>
            <w:tcPrChange w:id="1554" w:author="Steve Barbeaux" w:date="2022-10-09T19:29:00Z">
              <w:tcPr>
                <w:tcW w:w="529" w:type="pct"/>
                <w:gridSpan w:val="2"/>
                <w:tcBorders>
                  <w:top w:val="nil"/>
                  <w:left w:val="nil"/>
                  <w:bottom w:val="nil"/>
                  <w:right w:val="nil"/>
                </w:tcBorders>
              </w:tcPr>
            </w:tcPrChange>
          </w:tcPr>
          <w:p w14:paraId="146B48DF" w14:textId="524A1B3B" w:rsidR="00F21793" w:rsidRPr="00094359" w:rsidDel="00DE4729" w:rsidRDefault="00F21793" w:rsidP="00F21793">
            <w:pPr>
              <w:spacing w:after="0"/>
              <w:jc w:val="right"/>
              <w:rPr>
                <w:ins w:id="1555" w:author="Steve Barbeaux" w:date="2022-10-09T19:13:00Z"/>
                <w:sz w:val="20"/>
              </w:rPr>
            </w:pPr>
            <w:ins w:id="1556" w:author="Steve Barbeaux" w:date="2022-10-09T19:20:00Z">
              <w:r>
                <w:rPr>
                  <w:sz w:val="20"/>
                </w:rPr>
                <w:t>0</w:t>
              </w:r>
            </w:ins>
          </w:p>
        </w:tc>
        <w:tc>
          <w:tcPr>
            <w:tcW w:w="568" w:type="pct"/>
            <w:gridSpan w:val="2"/>
            <w:tcBorders>
              <w:top w:val="nil"/>
              <w:left w:val="nil"/>
              <w:bottom w:val="nil"/>
              <w:right w:val="nil"/>
            </w:tcBorders>
            <w:shd w:val="clear" w:color="auto" w:fill="auto"/>
            <w:noWrap/>
            <w:tcPrChange w:id="1557" w:author="Steve Barbeaux" w:date="2022-10-09T19:29:00Z">
              <w:tcPr>
                <w:tcW w:w="529" w:type="pct"/>
                <w:gridSpan w:val="3"/>
                <w:tcBorders>
                  <w:top w:val="nil"/>
                  <w:left w:val="nil"/>
                  <w:bottom w:val="nil"/>
                  <w:right w:val="nil"/>
                </w:tcBorders>
                <w:shd w:val="clear" w:color="auto" w:fill="auto"/>
                <w:noWrap/>
              </w:tcPr>
            </w:tcPrChange>
          </w:tcPr>
          <w:p w14:paraId="136A2535" w14:textId="00038CA4" w:rsidR="00F21793" w:rsidRPr="00094359" w:rsidRDefault="00F21793" w:rsidP="00F21793">
            <w:pPr>
              <w:spacing w:after="0"/>
              <w:jc w:val="right"/>
              <w:rPr>
                <w:rFonts w:ascii="Calibri" w:hAnsi="Calibri"/>
                <w:color w:val="000000"/>
                <w:sz w:val="20"/>
              </w:rPr>
            </w:pPr>
            <w:ins w:id="1558" w:author="Steve Barbeaux" w:date="2022-10-09T19:20:00Z">
              <w:r>
                <w:rPr>
                  <w:sz w:val="20"/>
                </w:rPr>
                <w:t>0</w:t>
              </w:r>
            </w:ins>
            <w:del w:id="1559" w:author="Steve Barbeaux" w:date="2022-10-09T19:13:00Z">
              <w:r w:rsidRPr="00094359" w:rsidDel="00DE4729">
                <w:rPr>
                  <w:sz w:val="20"/>
                </w:rPr>
                <w:delText>0</w:delText>
              </w:r>
            </w:del>
          </w:p>
        </w:tc>
        <w:tc>
          <w:tcPr>
            <w:tcW w:w="568" w:type="pct"/>
            <w:gridSpan w:val="2"/>
            <w:tcBorders>
              <w:top w:val="nil"/>
              <w:left w:val="nil"/>
              <w:bottom w:val="nil"/>
              <w:right w:val="nil"/>
            </w:tcBorders>
            <w:shd w:val="clear" w:color="auto" w:fill="auto"/>
            <w:noWrap/>
            <w:tcPrChange w:id="1560" w:author="Steve Barbeaux" w:date="2022-10-09T19:29:00Z">
              <w:tcPr>
                <w:tcW w:w="594" w:type="pct"/>
                <w:gridSpan w:val="2"/>
                <w:tcBorders>
                  <w:top w:val="nil"/>
                  <w:left w:val="nil"/>
                  <w:bottom w:val="nil"/>
                  <w:right w:val="nil"/>
                </w:tcBorders>
                <w:shd w:val="clear" w:color="auto" w:fill="auto"/>
                <w:noWrap/>
              </w:tcPr>
            </w:tcPrChange>
          </w:tcPr>
          <w:p w14:paraId="6A221308" w14:textId="233719C4" w:rsidR="00F21793" w:rsidRPr="008E7571" w:rsidRDefault="00F21793" w:rsidP="00F21793">
            <w:pPr>
              <w:spacing w:after="0"/>
              <w:jc w:val="right"/>
              <w:rPr>
                <w:sz w:val="20"/>
              </w:rPr>
            </w:pPr>
            <w:ins w:id="1561" w:author="Steve Barbeaux" w:date="2022-10-09T19:20:00Z">
              <w:r>
                <w:rPr>
                  <w:sz w:val="20"/>
                </w:rPr>
                <w:t>0</w:t>
              </w:r>
            </w:ins>
            <w:del w:id="1562" w:author="Steve Barbeaux" w:date="2022-10-09T19:13:00Z">
              <w:r w:rsidRPr="00094359" w:rsidDel="00DE4729">
                <w:rPr>
                  <w:sz w:val="20"/>
                </w:rPr>
                <w:delText>0</w:delText>
              </w:r>
            </w:del>
          </w:p>
        </w:tc>
        <w:tc>
          <w:tcPr>
            <w:tcW w:w="568" w:type="pct"/>
            <w:gridSpan w:val="2"/>
            <w:tcBorders>
              <w:top w:val="nil"/>
              <w:left w:val="single" w:sz="4" w:space="0" w:color="auto"/>
              <w:bottom w:val="nil"/>
              <w:right w:val="nil"/>
            </w:tcBorders>
            <w:shd w:val="clear" w:color="auto" w:fill="auto"/>
            <w:noWrap/>
            <w:tcPrChange w:id="1563" w:author="Steve Barbeaux" w:date="2022-10-09T19:29:00Z">
              <w:tcPr>
                <w:tcW w:w="698" w:type="pct"/>
                <w:gridSpan w:val="2"/>
                <w:tcBorders>
                  <w:top w:val="nil"/>
                  <w:left w:val="single" w:sz="4" w:space="0" w:color="auto"/>
                  <w:bottom w:val="nil"/>
                  <w:right w:val="nil"/>
                </w:tcBorders>
                <w:shd w:val="clear" w:color="auto" w:fill="auto"/>
                <w:noWrap/>
              </w:tcPr>
            </w:tcPrChange>
          </w:tcPr>
          <w:p w14:paraId="3040C7A3" w14:textId="581DA62B" w:rsidR="00F21793" w:rsidRPr="00F21793" w:rsidRDefault="00F21793" w:rsidP="00F21793">
            <w:pPr>
              <w:spacing w:after="0"/>
              <w:jc w:val="right"/>
              <w:rPr>
                <w:rFonts w:ascii="Calibri" w:hAnsi="Calibri"/>
                <w:color w:val="000000"/>
                <w:sz w:val="20"/>
                <w:rPrChange w:id="1564" w:author="Steve Barbeaux" w:date="2022-10-09T19:27:00Z">
                  <w:rPr>
                    <w:rFonts w:ascii="Calibri" w:hAnsi="Calibri"/>
                    <w:color w:val="000000"/>
                    <w:sz w:val="20"/>
                  </w:rPr>
                </w:rPrChange>
              </w:rPr>
            </w:pPr>
            <w:ins w:id="1565" w:author="Steve Barbeaux" w:date="2022-10-09T19:26:00Z">
              <w:r w:rsidRPr="00F21793">
                <w:rPr>
                  <w:sz w:val="20"/>
                  <w:rPrChange w:id="1566" w:author="Steve Barbeaux" w:date="2022-10-09T19:27:00Z">
                    <w:rPr/>
                  </w:rPrChange>
                </w:rPr>
                <w:t>0</w:t>
              </w:r>
            </w:ins>
            <w:del w:id="1567" w:author="Steve Barbeaux" w:date="2022-10-09T19:24:00Z">
              <w:r w:rsidRPr="00F21793" w:rsidDel="00F21793">
                <w:rPr>
                  <w:sz w:val="20"/>
                  <w:rPrChange w:id="1568" w:author="Steve Barbeaux" w:date="2022-10-09T19:27:00Z">
                    <w:rPr>
                      <w:sz w:val="20"/>
                    </w:rPr>
                  </w:rPrChange>
                </w:rPr>
                <w:delText>0</w:delText>
              </w:r>
            </w:del>
          </w:p>
        </w:tc>
      </w:tr>
      <w:tr w:rsidR="00F21793" w:rsidRPr="0089737B" w14:paraId="4B86B8F5" w14:textId="77777777" w:rsidTr="00F21793">
        <w:trPr>
          <w:trHeight w:val="288"/>
          <w:trPrChange w:id="1569" w:author="Steve Barbeaux" w:date="2022-10-09T19:29:00Z">
            <w:trPr>
              <w:trHeight w:val="288"/>
            </w:trPr>
          </w:trPrChange>
        </w:trPr>
        <w:tc>
          <w:tcPr>
            <w:tcW w:w="1592" w:type="pct"/>
            <w:tcBorders>
              <w:top w:val="nil"/>
              <w:left w:val="nil"/>
              <w:bottom w:val="nil"/>
              <w:right w:val="nil"/>
            </w:tcBorders>
            <w:shd w:val="clear" w:color="auto" w:fill="auto"/>
            <w:noWrap/>
            <w:vAlign w:val="bottom"/>
            <w:hideMark/>
            <w:tcPrChange w:id="1570" w:author="Steve Barbeaux" w:date="2022-10-09T19:29:00Z">
              <w:tcPr>
                <w:tcW w:w="1592" w:type="pct"/>
                <w:tcBorders>
                  <w:top w:val="nil"/>
                  <w:left w:val="nil"/>
                  <w:bottom w:val="nil"/>
                  <w:right w:val="nil"/>
                </w:tcBorders>
                <w:shd w:val="clear" w:color="auto" w:fill="auto"/>
                <w:noWrap/>
                <w:vAlign w:val="bottom"/>
                <w:hideMark/>
              </w:tcPr>
            </w:tcPrChange>
          </w:tcPr>
          <w:p w14:paraId="2B280015" w14:textId="77777777" w:rsidR="00F21793" w:rsidRPr="0089737B" w:rsidRDefault="00F21793" w:rsidP="00F21793">
            <w:pPr>
              <w:spacing w:after="0"/>
              <w:rPr>
                <w:rFonts w:ascii="Calibri" w:hAnsi="Calibri"/>
                <w:color w:val="000000"/>
                <w:szCs w:val="22"/>
              </w:rPr>
            </w:pPr>
            <w:r w:rsidRPr="0089737B">
              <w:rPr>
                <w:rFonts w:ascii="Calibri" w:hAnsi="Calibri"/>
                <w:color w:val="000000"/>
                <w:szCs w:val="22"/>
              </w:rPr>
              <w:t>Halibut</w:t>
            </w:r>
          </w:p>
        </w:tc>
        <w:tc>
          <w:tcPr>
            <w:tcW w:w="568" w:type="pct"/>
            <w:gridSpan w:val="2"/>
            <w:tcBorders>
              <w:top w:val="nil"/>
              <w:left w:val="nil"/>
              <w:bottom w:val="nil"/>
              <w:right w:val="nil"/>
            </w:tcBorders>
            <w:tcPrChange w:id="1571" w:author="Steve Barbeaux" w:date="2022-10-09T19:29:00Z">
              <w:tcPr>
                <w:tcW w:w="529" w:type="pct"/>
                <w:gridSpan w:val="2"/>
                <w:tcBorders>
                  <w:top w:val="nil"/>
                  <w:left w:val="nil"/>
                  <w:bottom w:val="nil"/>
                  <w:right w:val="nil"/>
                </w:tcBorders>
              </w:tcPr>
            </w:tcPrChange>
          </w:tcPr>
          <w:p w14:paraId="46C685F2" w14:textId="6BED94E3" w:rsidR="00F21793" w:rsidRPr="00094359" w:rsidDel="00DE4729" w:rsidRDefault="00F21793" w:rsidP="00F21793">
            <w:pPr>
              <w:spacing w:after="0"/>
              <w:jc w:val="right"/>
              <w:rPr>
                <w:ins w:id="1572" w:author="Steve Barbeaux" w:date="2022-10-09T19:13:00Z"/>
                <w:sz w:val="20"/>
              </w:rPr>
            </w:pPr>
            <w:ins w:id="1573" w:author="Steve Barbeaux" w:date="2022-10-09T19:13:00Z">
              <w:r>
                <w:rPr>
                  <w:sz w:val="20"/>
                </w:rPr>
                <w:t>0.11</w:t>
              </w:r>
            </w:ins>
          </w:p>
        </w:tc>
        <w:tc>
          <w:tcPr>
            <w:tcW w:w="568" w:type="pct"/>
            <w:gridSpan w:val="2"/>
            <w:tcBorders>
              <w:top w:val="nil"/>
              <w:left w:val="nil"/>
              <w:bottom w:val="nil"/>
              <w:right w:val="nil"/>
            </w:tcBorders>
            <w:tcPrChange w:id="1574" w:author="Steve Barbeaux" w:date="2022-10-09T19:29:00Z">
              <w:tcPr>
                <w:tcW w:w="529" w:type="pct"/>
                <w:gridSpan w:val="2"/>
                <w:tcBorders>
                  <w:top w:val="nil"/>
                  <w:left w:val="nil"/>
                  <w:bottom w:val="nil"/>
                  <w:right w:val="nil"/>
                </w:tcBorders>
              </w:tcPr>
            </w:tcPrChange>
          </w:tcPr>
          <w:p w14:paraId="490D6F5A" w14:textId="1475A768" w:rsidR="00F21793" w:rsidRPr="00094359" w:rsidDel="00DE4729" w:rsidRDefault="00F21793" w:rsidP="00F21793">
            <w:pPr>
              <w:spacing w:after="0"/>
              <w:jc w:val="right"/>
              <w:rPr>
                <w:ins w:id="1575" w:author="Steve Barbeaux" w:date="2022-10-09T19:13:00Z"/>
                <w:sz w:val="20"/>
              </w:rPr>
            </w:pPr>
            <w:ins w:id="1576" w:author="Steve Barbeaux" w:date="2022-10-09T19:13:00Z">
              <w:r>
                <w:rPr>
                  <w:sz w:val="20"/>
                </w:rPr>
                <w:t>0.10</w:t>
              </w:r>
            </w:ins>
          </w:p>
        </w:tc>
        <w:tc>
          <w:tcPr>
            <w:tcW w:w="568" w:type="pct"/>
            <w:gridSpan w:val="2"/>
            <w:tcBorders>
              <w:top w:val="nil"/>
              <w:left w:val="nil"/>
              <w:bottom w:val="nil"/>
              <w:right w:val="nil"/>
            </w:tcBorders>
            <w:tcPrChange w:id="1577" w:author="Steve Barbeaux" w:date="2022-10-09T19:29:00Z">
              <w:tcPr>
                <w:tcW w:w="529" w:type="pct"/>
                <w:gridSpan w:val="2"/>
                <w:tcBorders>
                  <w:top w:val="nil"/>
                  <w:left w:val="nil"/>
                  <w:bottom w:val="nil"/>
                  <w:right w:val="nil"/>
                </w:tcBorders>
              </w:tcPr>
            </w:tcPrChange>
          </w:tcPr>
          <w:p w14:paraId="2375B2C1" w14:textId="0C098E34" w:rsidR="00F21793" w:rsidRPr="00094359" w:rsidDel="00DE4729" w:rsidRDefault="00F21793" w:rsidP="00F21793">
            <w:pPr>
              <w:spacing w:after="0"/>
              <w:jc w:val="right"/>
              <w:rPr>
                <w:ins w:id="1578" w:author="Steve Barbeaux" w:date="2022-10-09T19:13:00Z"/>
                <w:sz w:val="20"/>
              </w:rPr>
            </w:pPr>
            <w:ins w:id="1579" w:author="Steve Barbeaux" w:date="2022-10-09T19:20:00Z">
              <w:r>
                <w:rPr>
                  <w:sz w:val="20"/>
                </w:rPr>
                <w:t>0.23</w:t>
              </w:r>
            </w:ins>
          </w:p>
        </w:tc>
        <w:tc>
          <w:tcPr>
            <w:tcW w:w="568" w:type="pct"/>
            <w:gridSpan w:val="2"/>
            <w:tcBorders>
              <w:top w:val="nil"/>
              <w:left w:val="nil"/>
              <w:bottom w:val="nil"/>
              <w:right w:val="nil"/>
            </w:tcBorders>
            <w:shd w:val="clear" w:color="auto" w:fill="auto"/>
            <w:noWrap/>
            <w:tcPrChange w:id="1580" w:author="Steve Barbeaux" w:date="2022-10-09T19:29:00Z">
              <w:tcPr>
                <w:tcW w:w="529" w:type="pct"/>
                <w:gridSpan w:val="3"/>
                <w:tcBorders>
                  <w:top w:val="nil"/>
                  <w:left w:val="nil"/>
                  <w:bottom w:val="nil"/>
                  <w:right w:val="nil"/>
                </w:tcBorders>
                <w:shd w:val="clear" w:color="auto" w:fill="auto"/>
                <w:noWrap/>
              </w:tcPr>
            </w:tcPrChange>
          </w:tcPr>
          <w:p w14:paraId="55BC5983" w14:textId="629D5E02" w:rsidR="00F21793" w:rsidRPr="00094359" w:rsidRDefault="00F21793" w:rsidP="00F21793">
            <w:pPr>
              <w:spacing w:after="0"/>
              <w:jc w:val="right"/>
              <w:rPr>
                <w:rFonts w:ascii="Calibri" w:hAnsi="Calibri"/>
                <w:color w:val="000000"/>
                <w:sz w:val="20"/>
              </w:rPr>
            </w:pPr>
            <w:ins w:id="1581" w:author="Steve Barbeaux" w:date="2022-10-09T19:20:00Z">
              <w:r>
                <w:rPr>
                  <w:sz w:val="20"/>
                </w:rPr>
                <w:t>0.37</w:t>
              </w:r>
            </w:ins>
            <w:del w:id="1582" w:author="Steve Barbeaux" w:date="2022-10-09T19:13:00Z">
              <w:r w:rsidRPr="00094359" w:rsidDel="00DE4729">
                <w:rPr>
                  <w:sz w:val="20"/>
                </w:rPr>
                <w:delText>0.44</w:delText>
              </w:r>
            </w:del>
          </w:p>
        </w:tc>
        <w:tc>
          <w:tcPr>
            <w:tcW w:w="568" w:type="pct"/>
            <w:gridSpan w:val="2"/>
            <w:tcBorders>
              <w:top w:val="nil"/>
              <w:left w:val="nil"/>
              <w:bottom w:val="nil"/>
              <w:right w:val="nil"/>
            </w:tcBorders>
            <w:shd w:val="clear" w:color="auto" w:fill="auto"/>
            <w:noWrap/>
            <w:tcPrChange w:id="1583" w:author="Steve Barbeaux" w:date="2022-10-09T19:29:00Z">
              <w:tcPr>
                <w:tcW w:w="594" w:type="pct"/>
                <w:gridSpan w:val="2"/>
                <w:tcBorders>
                  <w:top w:val="nil"/>
                  <w:left w:val="nil"/>
                  <w:bottom w:val="nil"/>
                  <w:right w:val="nil"/>
                </w:tcBorders>
                <w:shd w:val="clear" w:color="auto" w:fill="auto"/>
                <w:noWrap/>
              </w:tcPr>
            </w:tcPrChange>
          </w:tcPr>
          <w:p w14:paraId="35C2E64F" w14:textId="194F6E40" w:rsidR="00F21793" w:rsidRPr="00094359" w:rsidRDefault="00F21793" w:rsidP="00F21793">
            <w:pPr>
              <w:spacing w:after="0"/>
              <w:jc w:val="right"/>
              <w:rPr>
                <w:rFonts w:ascii="Calibri" w:hAnsi="Calibri"/>
                <w:color w:val="000000"/>
                <w:sz w:val="20"/>
              </w:rPr>
            </w:pPr>
            <w:ins w:id="1584" w:author="Steve Barbeaux" w:date="2022-10-09T19:20:00Z">
              <w:r>
                <w:rPr>
                  <w:sz w:val="20"/>
                </w:rPr>
                <w:t>0.02</w:t>
              </w:r>
            </w:ins>
            <w:del w:id="1585" w:author="Steve Barbeaux" w:date="2022-10-09T19:13:00Z">
              <w:r w:rsidRPr="00094359" w:rsidDel="00DE4729">
                <w:rPr>
                  <w:sz w:val="20"/>
                </w:rPr>
                <w:delText>0.07</w:delText>
              </w:r>
            </w:del>
          </w:p>
        </w:tc>
        <w:tc>
          <w:tcPr>
            <w:tcW w:w="568" w:type="pct"/>
            <w:gridSpan w:val="2"/>
            <w:tcBorders>
              <w:top w:val="nil"/>
              <w:left w:val="single" w:sz="4" w:space="0" w:color="auto"/>
              <w:bottom w:val="nil"/>
              <w:right w:val="nil"/>
            </w:tcBorders>
            <w:shd w:val="clear" w:color="auto" w:fill="auto"/>
            <w:noWrap/>
            <w:tcPrChange w:id="1586" w:author="Steve Barbeaux" w:date="2022-10-09T19:29:00Z">
              <w:tcPr>
                <w:tcW w:w="698" w:type="pct"/>
                <w:gridSpan w:val="2"/>
                <w:tcBorders>
                  <w:top w:val="nil"/>
                  <w:left w:val="single" w:sz="4" w:space="0" w:color="auto"/>
                  <w:bottom w:val="nil"/>
                  <w:right w:val="nil"/>
                </w:tcBorders>
                <w:shd w:val="clear" w:color="auto" w:fill="auto"/>
                <w:noWrap/>
              </w:tcPr>
            </w:tcPrChange>
          </w:tcPr>
          <w:p w14:paraId="500E3150" w14:textId="047CB004" w:rsidR="00F21793" w:rsidRPr="00F21793" w:rsidRDefault="00F21793" w:rsidP="00F21793">
            <w:pPr>
              <w:spacing w:after="0"/>
              <w:jc w:val="right"/>
              <w:rPr>
                <w:rFonts w:ascii="Calibri" w:hAnsi="Calibri"/>
                <w:color w:val="000000"/>
                <w:sz w:val="20"/>
                <w:rPrChange w:id="1587" w:author="Steve Barbeaux" w:date="2022-10-09T19:27:00Z">
                  <w:rPr>
                    <w:rFonts w:ascii="Calibri" w:hAnsi="Calibri"/>
                    <w:color w:val="000000"/>
                    <w:sz w:val="20"/>
                  </w:rPr>
                </w:rPrChange>
              </w:rPr>
            </w:pPr>
            <w:ins w:id="1588" w:author="Steve Barbeaux" w:date="2022-10-09T19:26:00Z">
              <w:r w:rsidRPr="00F21793">
                <w:rPr>
                  <w:sz w:val="20"/>
                  <w:rPrChange w:id="1589" w:author="Steve Barbeaux" w:date="2022-10-09T19:27:00Z">
                    <w:rPr/>
                  </w:rPrChange>
                </w:rPr>
                <w:t>0.83</w:t>
              </w:r>
            </w:ins>
            <w:del w:id="1590" w:author="Steve Barbeaux" w:date="2022-10-09T19:24:00Z">
              <w:r w:rsidRPr="00F21793" w:rsidDel="00F21793">
                <w:rPr>
                  <w:sz w:val="20"/>
                  <w:rPrChange w:id="1591" w:author="Steve Barbeaux" w:date="2022-10-09T19:27:00Z">
                    <w:rPr>
                      <w:sz w:val="20"/>
                    </w:rPr>
                  </w:rPrChange>
                </w:rPr>
                <w:delText>0.84</w:delText>
              </w:r>
            </w:del>
          </w:p>
        </w:tc>
      </w:tr>
      <w:tr w:rsidR="00F21793" w:rsidRPr="0089737B" w14:paraId="3A49FDE4" w14:textId="77777777" w:rsidTr="00F21793">
        <w:trPr>
          <w:trHeight w:val="288"/>
          <w:trPrChange w:id="1592" w:author="Steve Barbeaux" w:date="2022-10-09T19:29:00Z">
            <w:trPr>
              <w:trHeight w:val="288"/>
            </w:trPr>
          </w:trPrChange>
        </w:trPr>
        <w:tc>
          <w:tcPr>
            <w:tcW w:w="1592" w:type="pct"/>
            <w:tcBorders>
              <w:top w:val="nil"/>
              <w:left w:val="nil"/>
              <w:bottom w:val="nil"/>
              <w:right w:val="nil"/>
            </w:tcBorders>
            <w:shd w:val="clear" w:color="auto" w:fill="auto"/>
            <w:noWrap/>
            <w:vAlign w:val="bottom"/>
            <w:hideMark/>
            <w:tcPrChange w:id="1593" w:author="Steve Barbeaux" w:date="2022-10-09T19:29:00Z">
              <w:tcPr>
                <w:tcW w:w="1592" w:type="pct"/>
                <w:tcBorders>
                  <w:top w:val="nil"/>
                  <w:left w:val="nil"/>
                  <w:bottom w:val="nil"/>
                  <w:right w:val="nil"/>
                </w:tcBorders>
                <w:shd w:val="clear" w:color="auto" w:fill="auto"/>
                <w:noWrap/>
                <w:vAlign w:val="bottom"/>
                <w:hideMark/>
              </w:tcPr>
            </w:tcPrChange>
          </w:tcPr>
          <w:p w14:paraId="0A726241" w14:textId="77777777" w:rsidR="00F21793" w:rsidRPr="0089737B" w:rsidRDefault="00F21793" w:rsidP="00F21793">
            <w:pPr>
              <w:spacing w:after="0"/>
              <w:rPr>
                <w:rFonts w:ascii="Calibri" w:hAnsi="Calibri"/>
                <w:color w:val="000000"/>
                <w:szCs w:val="22"/>
              </w:rPr>
            </w:pPr>
            <w:r w:rsidRPr="0089737B">
              <w:rPr>
                <w:rFonts w:ascii="Calibri" w:hAnsi="Calibri"/>
                <w:color w:val="000000"/>
                <w:szCs w:val="22"/>
              </w:rPr>
              <w:t>Kamchatka Flounder - BSAI</w:t>
            </w:r>
          </w:p>
        </w:tc>
        <w:tc>
          <w:tcPr>
            <w:tcW w:w="568" w:type="pct"/>
            <w:gridSpan w:val="2"/>
            <w:tcBorders>
              <w:top w:val="nil"/>
              <w:left w:val="nil"/>
              <w:bottom w:val="nil"/>
              <w:right w:val="nil"/>
            </w:tcBorders>
            <w:tcPrChange w:id="1594" w:author="Steve Barbeaux" w:date="2022-10-09T19:29:00Z">
              <w:tcPr>
                <w:tcW w:w="529" w:type="pct"/>
                <w:gridSpan w:val="2"/>
                <w:tcBorders>
                  <w:top w:val="nil"/>
                  <w:left w:val="nil"/>
                  <w:bottom w:val="nil"/>
                  <w:right w:val="nil"/>
                </w:tcBorders>
              </w:tcPr>
            </w:tcPrChange>
          </w:tcPr>
          <w:p w14:paraId="316CAEFE" w14:textId="2B5D2AFB" w:rsidR="00F21793" w:rsidRPr="00094359" w:rsidDel="00DE4729" w:rsidRDefault="00F21793" w:rsidP="00F21793">
            <w:pPr>
              <w:spacing w:after="0"/>
              <w:jc w:val="right"/>
              <w:rPr>
                <w:ins w:id="1595" w:author="Steve Barbeaux" w:date="2022-10-09T19:13:00Z"/>
                <w:sz w:val="20"/>
              </w:rPr>
            </w:pPr>
            <w:ins w:id="1596" w:author="Steve Barbeaux" w:date="2022-10-09T19:13:00Z">
              <w:r>
                <w:rPr>
                  <w:sz w:val="20"/>
                </w:rPr>
                <w:t>84.23</w:t>
              </w:r>
            </w:ins>
          </w:p>
        </w:tc>
        <w:tc>
          <w:tcPr>
            <w:tcW w:w="568" w:type="pct"/>
            <w:gridSpan w:val="2"/>
            <w:tcBorders>
              <w:top w:val="nil"/>
              <w:left w:val="nil"/>
              <w:bottom w:val="nil"/>
              <w:right w:val="nil"/>
            </w:tcBorders>
            <w:tcPrChange w:id="1597" w:author="Steve Barbeaux" w:date="2022-10-09T19:29:00Z">
              <w:tcPr>
                <w:tcW w:w="529" w:type="pct"/>
                <w:gridSpan w:val="2"/>
                <w:tcBorders>
                  <w:top w:val="nil"/>
                  <w:left w:val="nil"/>
                  <w:bottom w:val="nil"/>
                  <w:right w:val="nil"/>
                </w:tcBorders>
              </w:tcPr>
            </w:tcPrChange>
          </w:tcPr>
          <w:p w14:paraId="31821C38" w14:textId="3046A159" w:rsidR="00F21793" w:rsidRPr="00094359" w:rsidDel="00DE4729" w:rsidRDefault="00F21793" w:rsidP="00F21793">
            <w:pPr>
              <w:spacing w:after="0"/>
              <w:jc w:val="right"/>
              <w:rPr>
                <w:ins w:id="1598" w:author="Steve Barbeaux" w:date="2022-10-09T19:13:00Z"/>
                <w:sz w:val="20"/>
              </w:rPr>
            </w:pPr>
            <w:ins w:id="1599" w:author="Steve Barbeaux" w:date="2022-10-09T19:13:00Z">
              <w:r>
                <w:rPr>
                  <w:sz w:val="20"/>
                </w:rPr>
                <w:t>96.49</w:t>
              </w:r>
            </w:ins>
          </w:p>
        </w:tc>
        <w:tc>
          <w:tcPr>
            <w:tcW w:w="568" w:type="pct"/>
            <w:gridSpan w:val="2"/>
            <w:tcBorders>
              <w:top w:val="nil"/>
              <w:left w:val="nil"/>
              <w:bottom w:val="nil"/>
              <w:right w:val="nil"/>
            </w:tcBorders>
            <w:tcPrChange w:id="1600" w:author="Steve Barbeaux" w:date="2022-10-09T19:29:00Z">
              <w:tcPr>
                <w:tcW w:w="529" w:type="pct"/>
                <w:gridSpan w:val="2"/>
                <w:tcBorders>
                  <w:top w:val="nil"/>
                  <w:left w:val="nil"/>
                  <w:bottom w:val="nil"/>
                  <w:right w:val="nil"/>
                </w:tcBorders>
              </w:tcPr>
            </w:tcPrChange>
          </w:tcPr>
          <w:p w14:paraId="678150EE" w14:textId="05796FBA" w:rsidR="00F21793" w:rsidRPr="00094359" w:rsidDel="00DE4729" w:rsidRDefault="00F21793" w:rsidP="00F21793">
            <w:pPr>
              <w:spacing w:after="0"/>
              <w:jc w:val="right"/>
              <w:rPr>
                <w:ins w:id="1601" w:author="Steve Barbeaux" w:date="2022-10-09T19:13:00Z"/>
                <w:sz w:val="20"/>
              </w:rPr>
            </w:pPr>
            <w:ins w:id="1602" w:author="Steve Barbeaux" w:date="2022-10-09T19:20:00Z">
              <w:r>
                <w:rPr>
                  <w:sz w:val="20"/>
                </w:rPr>
                <w:t>534.08</w:t>
              </w:r>
            </w:ins>
          </w:p>
        </w:tc>
        <w:tc>
          <w:tcPr>
            <w:tcW w:w="568" w:type="pct"/>
            <w:gridSpan w:val="2"/>
            <w:tcBorders>
              <w:top w:val="nil"/>
              <w:left w:val="nil"/>
              <w:bottom w:val="nil"/>
              <w:right w:val="nil"/>
            </w:tcBorders>
            <w:shd w:val="clear" w:color="auto" w:fill="auto"/>
            <w:noWrap/>
            <w:tcPrChange w:id="1603" w:author="Steve Barbeaux" w:date="2022-10-09T19:29:00Z">
              <w:tcPr>
                <w:tcW w:w="529" w:type="pct"/>
                <w:gridSpan w:val="3"/>
                <w:tcBorders>
                  <w:top w:val="nil"/>
                  <w:left w:val="nil"/>
                  <w:bottom w:val="nil"/>
                  <w:right w:val="nil"/>
                </w:tcBorders>
                <w:shd w:val="clear" w:color="auto" w:fill="auto"/>
                <w:noWrap/>
              </w:tcPr>
            </w:tcPrChange>
          </w:tcPr>
          <w:p w14:paraId="541E75F9" w14:textId="7285E0E3" w:rsidR="00F21793" w:rsidRPr="00094359" w:rsidRDefault="00F21793" w:rsidP="00F21793">
            <w:pPr>
              <w:spacing w:after="0"/>
              <w:jc w:val="right"/>
              <w:rPr>
                <w:rFonts w:ascii="Calibri" w:hAnsi="Calibri"/>
                <w:color w:val="000000"/>
                <w:sz w:val="20"/>
              </w:rPr>
            </w:pPr>
            <w:ins w:id="1604" w:author="Steve Barbeaux" w:date="2022-10-09T19:20:00Z">
              <w:r>
                <w:rPr>
                  <w:sz w:val="20"/>
                </w:rPr>
                <w:t>409.32</w:t>
              </w:r>
            </w:ins>
            <w:del w:id="1605" w:author="Steve Barbeaux" w:date="2022-10-09T19:13:00Z">
              <w:r w:rsidRPr="00094359" w:rsidDel="00DE4729">
                <w:rPr>
                  <w:sz w:val="20"/>
                </w:rPr>
                <w:delText>100.39</w:delText>
              </w:r>
            </w:del>
          </w:p>
        </w:tc>
        <w:tc>
          <w:tcPr>
            <w:tcW w:w="568" w:type="pct"/>
            <w:gridSpan w:val="2"/>
            <w:tcBorders>
              <w:top w:val="nil"/>
              <w:left w:val="nil"/>
              <w:bottom w:val="nil"/>
              <w:right w:val="nil"/>
            </w:tcBorders>
            <w:shd w:val="clear" w:color="auto" w:fill="auto"/>
            <w:noWrap/>
            <w:tcPrChange w:id="1606" w:author="Steve Barbeaux" w:date="2022-10-09T19:29:00Z">
              <w:tcPr>
                <w:tcW w:w="594" w:type="pct"/>
                <w:gridSpan w:val="2"/>
                <w:tcBorders>
                  <w:top w:val="nil"/>
                  <w:left w:val="nil"/>
                  <w:bottom w:val="nil"/>
                  <w:right w:val="nil"/>
                </w:tcBorders>
                <w:shd w:val="clear" w:color="auto" w:fill="auto"/>
                <w:noWrap/>
              </w:tcPr>
            </w:tcPrChange>
          </w:tcPr>
          <w:p w14:paraId="2FA0C692" w14:textId="7ABE19CF" w:rsidR="00F21793" w:rsidRPr="00094359" w:rsidRDefault="00F21793" w:rsidP="00F21793">
            <w:pPr>
              <w:spacing w:after="0"/>
              <w:jc w:val="right"/>
              <w:rPr>
                <w:rFonts w:ascii="Calibri" w:hAnsi="Calibri"/>
                <w:color w:val="000000"/>
                <w:sz w:val="20"/>
              </w:rPr>
            </w:pPr>
            <w:ins w:id="1607" w:author="Steve Barbeaux" w:date="2022-10-09T19:20:00Z">
              <w:r>
                <w:rPr>
                  <w:sz w:val="20"/>
                </w:rPr>
                <w:t>1126.12</w:t>
              </w:r>
            </w:ins>
            <w:del w:id="1608" w:author="Steve Barbeaux" w:date="2022-10-09T19:13:00Z">
              <w:r w:rsidRPr="00094359" w:rsidDel="00DE4729">
                <w:rPr>
                  <w:sz w:val="20"/>
                </w:rPr>
                <w:delText>29.9</w:delText>
              </w:r>
            </w:del>
          </w:p>
        </w:tc>
        <w:tc>
          <w:tcPr>
            <w:tcW w:w="568" w:type="pct"/>
            <w:gridSpan w:val="2"/>
            <w:tcBorders>
              <w:top w:val="nil"/>
              <w:left w:val="single" w:sz="4" w:space="0" w:color="auto"/>
              <w:bottom w:val="nil"/>
              <w:right w:val="nil"/>
            </w:tcBorders>
            <w:shd w:val="clear" w:color="auto" w:fill="auto"/>
            <w:noWrap/>
            <w:tcPrChange w:id="1609" w:author="Steve Barbeaux" w:date="2022-10-09T19:29:00Z">
              <w:tcPr>
                <w:tcW w:w="698" w:type="pct"/>
                <w:gridSpan w:val="2"/>
                <w:tcBorders>
                  <w:top w:val="nil"/>
                  <w:left w:val="single" w:sz="4" w:space="0" w:color="auto"/>
                  <w:bottom w:val="nil"/>
                  <w:right w:val="nil"/>
                </w:tcBorders>
                <w:shd w:val="clear" w:color="auto" w:fill="auto"/>
                <w:noWrap/>
              </w:tcPr>
            </w:tcPrChange>
          </w:tcPr>
          <w:p w14:paraId="6F44B7BF" w14:textId="3E794E9D" w:rsidR="00F21793" w:rsidRPr="00F21793" w:rsidRDefault="00F21793" w:rsidP="00F21793">
            <w:pPr>
              <w:spacing w:after="0"/>
              <w:jc w:val="right"/>
              <w:rPr>
                <w:rFonts w:ascii="Calibri" w:hAnsi="Calibri"/>
                <w:color w:val="000000"/>
                <w:sz w:val="20"/>
                <w:rPrChange w:id="1610" w:author="Steve Barbeaux" w:date="2022-10-09T19:27:00Z">
                  <w:rPr>
                    <w:rFonts w:ascii="Calibri" w:hAnsi="Calibri"/>
                    <w:color w:val="000000"/>
                    <w:sz w:val="20"/>
                  </w:rPr>
                </w:rPrChange>
              </w:rPr>
            </w:pPr>
            <w:ins w:id="1611" w:author="Steve Barbeaux" w:date="2022-10-09T19:26:00Z">
              <w:r w:rsidRPr="00F21793">
                <w:rPr>
                  <w:sz w:val="20"/>
                  <w:rPrChange w:id="1612" w:author="Steve Barbeaux" w:date="2022-10-09T19:27:00Z">
                    <w:rPr/>
                  </w:rPrChange>
                </w:rPr>
                <w:t>2250.24</w:t>
              </w:r>
            </w:ins>
            <w:del w:id="1613" w:author="Steve Barbeaux" w:date="2022-10-09T19:24:00Z">
              <w:r w:rsidRPr="00F21793" w:rsidDel="00F21793">
                <w:rPr>
                  <w:sz w:val="20"/>
                  <w:rPrChange w:id="1614" w:author="Steve Barbeaux" w:date="2022-10-09T19:27:00Z">
                    <w:rPr>
                      <w:sz w:val="20"/>
                    </w:rPr>
                  </w:rPrChange>
                </w:rPr>
                <w:delText>845.09</w:delText>
              </w:r>
            </w:del>
          </w:p>
        </w:tc>
      </w:tr>
      <w:tr w:rsidR="00F21793" w:rsidRPr="0089737B" w14:paraId="319818D2" w14:textId="77777777" w:rsidTr="00F21793">
        <w:trPr>
          <w:trHeight w:val="378"/>
          <w:trPrChange w:id="1615" w:author="Steve Barbeaux" w:date="2022-10-09T19:29:00Z">
            <w:trPr>
              <w:trHeight w:val="288"/>
            </w:trPr>
          </w:trPrChange>
        </w:trPr>
        <w:tc>
          <w:tcPr>
            <w:tcW w:w="1592" w:type="pct"/>
            <w:tcBorders>
              <w:top w:val="nil"/>
              <w:left w:val="nil"/>
              <w:bottom w:val="nil"/>
              <w:right w:val="nil"/>
            </w:tcBorders>
            <w:shd w:val="clear" w:color="auto" w:fill="auto"/>
            <w:noWrap/>
            <w:vAlign w:val="bottom"/>
            <w:hideMark/>
            <w:tcPrChange w:id="1616" w:author="Steve Barbeaux" w:date="2022-10-09T19:29:00Z">
              <w:tcPr>
                <w:tcW w:w="1592" w:type="pct"/>
                <w:tcBorders>
                  <w:top w:val="nil"/>
                  <w:left w:val="nil"/>
                  <w:bottom w:val="nil"/>
                  <w:right w:val="nil"/>
                </w:tcBorders>
                <w:shd w:val="clear" w:color="auto" w:fill="auto"/>
                <w:noWrap/>
                <w:vAlign w:val="bottom"/>
                <w:hideMark/>
              </w:tcPr>
            </w:tcPrChange>
          </w:tcPr>
          <w:p w14:paraId="439DF60F" w14:textId="77777777" w:rsidR="00F21793" w:rsidRPr="0089737B" w:rsidRDefault="00F21793" w:rsidP="00F21793">
            <w:pPr>
              <w:spacing w:after="0"/>
              <w:rPr>
                <w:rFonts w:ascii="Calibri" w:hAnsi="Calibri"/>
                <w:color w:val="000000"/>
                <w:szCs w:val="22"/>
              </w:rPr>
            </w:pPr>
            <w:r w:rsidRPr="0089737B">
              <w:rPr>
                <w:rFonts w:ascii="Calibri" w:hAnsi="Calibri"/>
                <w:color w:val="000000"/>
                <w:szCs w:val="22"/>
              </w:rPr>
              <w:t>Pacific Cod</w:t>
            </w:r>
          </w:p>
        </w:tc>
        <w:tc>
          <w:tcPr>
            <w:tcW w:w="568" w:type="pct"/>
            <w:gridSpan w:val="2"/>
            <w:tcBorders>
              <w:top w:val="nil"/>
              <w:left w:val="nil"/>
              <w:bottom w:val="nil"/>
              <w:right w:val="nil"/>
            </w:tcBorders>
            <w:tcPrChange w:id="1617" w:author="Steve Barbeaux" w:date="2022-10-09T19:29:00Z">
              <w:tcPr>
                <w:tcW w:w="529" w:type="pct"/>
                <w:gridSpan w:val="2"/>
                <w:tcBorders>
                  <w:top w:val="nil"/>
                  <w:left w:val="nil"/>
                  <w:bottom w:val="nil"/>
                  <w:right w:val="nil"/>
                </w:tcBorders>
              </w:tcPr>
            </w:tcPrChange>
          </w:tcPr>
          <w:p w14:paraId="1F3539A0" w14:textId="003DC74A" w:rsidR="00F21793" w:rsidRPr="00094359" w:rsidDel="00DE4729" w:rsidRDefault="00F21793" w:rsidP="00F21793">
            <w:pPr>
              <w:spacing w:after="0"/>
              <w:jc w:val="right"/>
              <w:rPr>
                <w:ins w:id="1618" w:author="Steve Barbeaux" w:date="2022-10-09T19:13:00Z"/>
                <w:sz w:val="20"/>
              </w:rPr>
            </w:pPr>
            <w:ins w:id="1619" w:author="Steve Barbeaux" w:date="2022-10-09T19:13:00Z">
              <w:r>
                <w:rPr>
                  <w:sz w:val="20"/>
                </w:rPr>
                <w:t>6.05</w:t>
              </w:r>
            </w:ins>
          </w:p>
        </w:tc>
        <w:tc>
          <w:tcPr>
            <w:tcW w:w="568" w:type="pct"/>
            <w:gridSpan w:val="2"/>
            <w:tcBorders>
              <w:top w:val="nil"/>
              <w:left w:val="nil"/>
              <w:bottom w:val="nil"/>
              <w:right w:val="nil"/>
            </w:tcBorders>
            <w:tcPrChange w:id="1620" w:author="Steve Barbeaux" w:date="2022-10-09T19:29:00Z">
              <w:tcPr>
                <w:tcW w:w="529" w:type="pct"/>
                <w:gridSpan w:val="2"/>
                <w:tcBorders>
                  <w:top w:val="nil"/>
                  <w:left w:val="nil"/>
                  <w:bottom w:val="nil"/>
                  <w:right w:val="nil"/>
                </w:tcBorders>
              </w:tcPr>
            </w:tcPrChange>
          </w:tcPr>
          <w:p w14:paraId="57F0722F" w14:textId="5D1306DC" w:rsidR="00F21793" w:rsidRPr="00094359" w:rsidDel="00DE4729" w:rsidRDefault="00F21793" w:rsidP="00F21793">
            <w:pPr>
              <w:spacing w:after="0"/>
              <w:jc w:val="right"/>
              <w:rPr>
                <w:ins w:id="1621" w:author="Steve Barbeaux" w:date="2022-10-09T19:13:00Z"/>
                <w:sz w:val="20"/>
              </w:rPr>
            </w:pPr>
            <w:ins w:id="1622" w:author="Steve Barbeaux" w:date="2022-10-09T19:13:00Z">
              <w:r>
                <w:rPr>
                  <w:sz w:val="20"/>
                </w:rPr>
                <w:t>8.33</w:t>
              </w:r>
            </w:ins>
          </w:p>
        </w:tc>
        <w:tc>
          <w:tcPr>
            <w:tcW w:w="568" w:type="pct"/>
            <w:gridSpan w:val="2"/>
            <w:tcBorders>
              <w:top w:val="nil"/>
              <w:left w:val="nil"/>
              <w:bottom w:val="nil"/>
              <w:right w:val="nil"/>
            </w:tcBorders>
            <w:tcPrChange w:id="1623" w:author="Steve Barbeaux" w:date="2022-10-09T19:29:00Z">
              <w:tcPr>
                <w:tcW w:w="529" w:type="pct"/>
                <w:gridSpan w:val="2"/>
                <w:tcBorders>
                  <w:top w:val="nil"/>
                  <w:left w:val="nil"/>
                  <w:bottom w:val="nil"/>
                  <w:right w:val="nil"/>
                </w:tcBorders>
              </w:tcPr>
            </w:tcPrChange>
          </w:tcPr>
          <w:p w14:paraId="3E5964B8" w14:textId="0DA8F1B1" w:rsidR="00F21793" w:rsidRPr="00094359" w:rsidDel="00DE4729" w:rsidRDefault="00F21793" w:rsidP="00F21793">
            <w:pPr>
              <w:spacing w:after="0"/>
              <w:jc w:val="right"/>
              <w:rPr>
                <w:ins w:id="1624" w:author="Steve Barbeaux" w:date="2022-10-09T19:13:00Z"/>
                <w:sz w:val="20"/>
              </w:rPr>
            </w:pPr>
            <w:ins w:id="1625" w:author="Steve Barbeaux" w:date="2022-10-09T19:21:00Z">
              <w:r>
                <w:rPr>
                  <w:sz w:val="20"/>
                </w:rPr>
                <w:t>75.75</w:t>
              </w:r>
            </w:ins>
          </w:p>
        </w:tc>
        <w:tc>
          <w:tcPr>
            <w:tcW w:w="568" w:type="pct"/>
            <w:gridSpan w:val="2"/>
            <w:tcBorders>
              <w:top w:val="nil"/>
              <w:left w:val="nil"/>
              <w:bottom w:val="nil"/>
              <w:right w:val="nil"/>
            </w:tcBorders>
            <w:shd w:val="clear" w:color="auto" w:fill="auto"/>
            <w:noWrap/>
            <w:tcPrChange w:id="1626" w:author="Steve Barbeaux" w:date="2022-10-09T19:29:00Z">
              <w:tcPr>
                <w:tcW w:w="529" w:type="pct"/>
                <w:gridSpan w:val="2"/>
                <w:tcBorders>
                  <w:top w:val="nil"/>
                  <w:left w:val="nil"/>
                  <w:bottom w:val="nil"/>
                  <w:right w:val="nil"/>
                </w:tcBorders>
                <w:shd w:val="clear" w:color="auto" w:fill="auto"/>
                <w:noWrap/>
              </w:tcPr>
            </w:tcPrChange>
          </w:tcPr>
          <w:p w14:paraId="63448EA6" w14:textId="506D5BA1" w:rsidR="00F21793" w:rsidRPr="00094359" w:rsidRDefault="00F21793" w:rsidP="00F21793">
            <w:pPr>
              <w:spacing w:after="0"/>
              <w:jc w:val="right"/>
              <w:rPr>
                <w:rFonts w:ascii="Calibri" w:hAnsi="Calibri"/>
                <w:color w:val="000000"/>
                <w:sz w:val="20"/>
              </w:rPr>
            </w:pPr>
            <w:ins w:id="1627" w:author="Steve Barbeaux" w:date="2022-10-09T19:21:00Z">
              <w:r>
                <w:rPr>
                  <w:sz w:val="20"/>
                </w:rPr>
                <w:t>58.79</w:t>
              </w:r>
            </w:ins>
            <w:del w:id="1628" w:author="Steve Barbeaux" w:date="2022-10-09T19:13:00Z">
              <w:r w:rsidRPr="00094359" w:rsidDel="00DE4729">
                <w:rPr>
                  <w:sz w:val="20"/>
                </w:rPr>
                <w:delText>17.16</w:delText>
              </w:r>
            </w:del>
          </w:p>
        </w:tc>
        <w:tc>
          <w:tcPr>
            <w:tcW w:w="568" w:type="pct"/>
            <w:gridSpan w:val="2"/>
            <w:tcBorders>
              <w:top w:val="nil"/>
              <w:left w:val="nil"/>
              <w:bottom w:val="nil"/>
              <w:right w:val="nil"/>
            </w:tcBorders>
            <w:shd w:val="clear" w:color="auto" w:fill="auto"/>
            <w:noWrap/>
            <w:tcPrChange w:id="1629" w:author="Steve Barbeaux" w:date="2022-10-09T19:29:00Z">
              <w:tcPr>
                <w:tcW w:w="594" w:type="pct"/>
                <w:gridSpan w:val="3"/>
                <w:tcBorders>
                  <w:top w:val="nil"/>
                  <w:left w:val="nil"/>
                  <w:bottom w:val="nil"/>
                  <w:right w:val="nil"/>
                </w:tcBorders>
                <w:shd w:val="clear" w:color="auto" w:fill="auto"/>
                <w:noWrap/>
              </w:tcPr>
            </w:tcPrChange>
          </w:tcPr>
          <w:p w14:paraId="58215DA1" w14:textId="07BCC4FD" w:rsidR="00F21793" w:rsidRPr="00094359" w:rsidRDefault="00F21793" w:rsidP="00F21793">
            <w:pPr>
              <w:spacing w:after="0"/>
              <w:jc w:val="right"/>
              <w:rPr>
                <w:rFonts w:ascii="Calibri" w:hAnsi="Calibri"/>
                <w:color w:val="000000"/>
                <w:sz w:val="20"/>
              </w:rPr>
            </w:pPr>
            <w:ins w:id="1630" w:author="Steve Barbeaux" w:date="2022-10-09T19:21:00Z">
              <w:r>
                <w:rPr>
                  <w:sz w:val="20"/>
                </w:rPr>
                <w:t>43.82</w:t>
              </w:r>
            </w:ins>
            <w:del w:id="1631" w:author="Steve Barbeaux" w:date="2022-10-09T19:13:00Z">
              <w:r w:rsidRPr="00094359" w:rsidDel="00DE4729">
                <w:rPr>
                  <w:sz w:val="20"/>
                </w:rPr>
                <w:delText>18.07</w:delText>
              </w:r>
            </w:del>
          </w:p>
        </w:tc>
        <w:tc>
          <w:tcPr>
            <w:tcW w:w="568" w:type="pct"/>
            <w:gridSpan w:val="2"/>
            <w:tcBorders>
              <w:top w:val="nil"/>
              <w:left w:val="single" w:sz="4" w:space="0" w:color="auto"/>
              <w:bottom w:val="nil"/>
              <w:right w:val="nil"/>
            </w:tcBorders>
            <w:shd w:val="clear" w:color="auto" w:fill="auto"/>
            <w:noWrap/>
            <w:tcPrChange w:id="1632" w:author="Steve Barbeaux" w:date="2022-10-09T19:29:00Z">
              <w:tcPr>
                <w:tcW w:w="698" w:type="pct"/>
                <w:gridSpan w:val="2"/>
                <w:tcBorders>
                  <w:top w:val="nil"/>
                  <w:left w:val="single" w:sz="4" w:space="0" w:color="auto"/>
                  <w:bottom w:val="nil"/>
                  <w:right w:val="nil"/>
                </w:tcBorders>
                <w:shd w:val="clear" w:color="auto" w:fill="auto"/>
                <w:noWrap/>
              </w:tcPr>
            </w:tcPrChange>
          </w:tcPr>
          <w:p w14:paraId="2E453F3F" w14:textId="4EC9A99C" w:rsidR="00F21793" w:rsidRPr="00F21793" w:rsidRDefault="00F21793" w:rsidP="00F21793">
            <w:pPr>
              <w:spacing w:after="0"/>
              <w:jc w:val="right"/>
              <w:rPr>
                <w:rFonts w:ascii="Calibri" w:hAnsi="Calibri"/>
                <w:color w:val="000000"/>
                <w:sz w:val="20"/>
                <w:rPrChange w:id="1633" w:author="Steve Barbeaux" w:date="2022-10-09T19:27:00Z">
                  <w:rPr>
                    <w:rFonts w:ascii="Calibri" w:hAnsi="Calibri"/>
                    <w:color w:val="000000"/>
                    <w:sz w:val="20"/>
                  </w:rPr>
                </w:rPrChange>
              </w:rPr>
            </w:pPr>
            <w:ins w:id="1634" w:author="Steve Barbeaux" w:date="2022-10-09T19:26:00Z">
              <w:r w:rsidRPr="00F21793">
                <w:rPr>
                  <w:sz w:val="20"/>
                  <w:rPrChange w:id="1635" w:author="Steve Barbeaux" w:date="2022-10-09T19:27:00Z">
                    <w:rPr/>
                  </w:rPrChange>
                </w:rPr>
                <w:t>192.74</w:t>
              </w:r>
            </w:ins>
            <w:del w:id="1636" w:author="Steve Barbeaux" w:date="2022-10-09T19:24:00Z">
              <w:r w:rsidRPr="00F21793" w:rsidDel="00F21793">
                <w:rPr>
                  <w:sz w:val="20"/>
                  <w:rPrChange w:id="1637" w:author="Steve Barbeaux" w:date="2022-10-09T19:27:00Z">
                    <w:rPr>
                      <w:sz w:val="20"/>
                    </w:rPr>
                  </w:rPrChange>
                </w:rPr>
                <w:delText>68.94</w:delText>
              </w:r>
            </w:del>
          </w:p>
        </w:tc>
      </w:tr>
      <w:tr w:rsidR="00F21793" w:rsidRPr="0089737B" w14:paraId="2233E130" w14:textId="77777777" w:rsidTr="00F21793">
        <w:trPr>
          <w:trHeight w:val="288"/>
          <w:trPrChange w:id="1638" w:author="Steve Barbeaux" w:date="2022-10-09T19:29:00Z">
            <w:trPr>
              <w:trHeight w:val="288"/>
            </w:trPr>
          </w:trPrChange>
        </w:trPr>
        <w:tc>
          <w:tcPr>
            <w:tcW w:w="1592" w:type="pct"/>
            <w:tcBorders>
              <w:top w:val="nil"/>
              <w:left w:val="nil"/>
              <w:bottom w:val="nil"/>
              <w:right w:val="nil"/>
            </w:tcBorders>
            <w:shd w:val="clear" w:color="auto" w:fill="auto"/>
            <w:noWrap/>
            <w:vAlign w:val="bottom"/>
            <w:hideMark/>
            <w:tcPrChange w:id="1639" w:author="Steve Barbeaux" w:date="2022-10-09T19:29:00Z">
              <w:tcPr>
                <w:tcW w:w="1592" w:type="pct"/>
                <w:tcBorders>
                  <w:top w:val="nil"/>
                  <w:left w:val="nil"/>
                  <w:bottom w:val="nil"/>
                  <w:right w:val="nil"/>
                </w:tcBorders>
                <w:shd w:val="clear" w:color="auto" w:fill="auto"/>
                <w:noWrap/>
                <w:vAlign w:val="bottom"/>
                <w:hideMark/>
              </w:tcPr>
            </w:tcPrChange>
          </w:tcPr>
          <w:p w14:paraId="32FD0E53" w14:textId="77777777" w:rsidR="00F21793" w:rsidRPr="0089737B" w:rsidRDefault="00F21793" w:rsidP="00F21793">
            <w:pPr>
              <w:spacing w:after="0"/>
              <w:rPr>
                <w:rFonts w:ascii="Calibri" w:hAnsi="Calibri"/>
                <w:color w:val="000000"/>
                <w:szCs w:val="22"/>
              </w:rPr>
            </w:pPr>
            <w:r w:rsidRPr="0089737B">
              <w:rPr>
                <w:rFonts w:ascii="Calibri" w:hAnsi="Calibri"/>
                <w:color w:val="000000"/>
                <w:szCs w:val="22"/>
              </w:rPr>
              <w:t>Rockfish</w:t>
            </w:r>
          </w:p>
        </w:tc>
        <w:tc>
          <w:tcPr>
            <w:tcW w:w="568" w:type="pct"/>
            <w:gridSpan w:val="2"/>
            <w:tcBorders>
              <w:top w:val="nil"/>
              <w:left w:val="nil"/>
              <w:bottom w:val="nil"/>
              <w:right w:val="nil"/>
            </w:tcBorders>
            <w:tcPrChange w:id="1640" w:author="Steve Barbeaux" w:date="2022-10-09T19:29:00Z">
              <w:tcPr>
                <w:tcW w:w="529" w:type="pct"/>
                <w:gridSpan w:val="2"/>
                <w:tcBorders>
                  <w:top w:val="nil"/>
                  <w:left w:val="nil"/>
                  <w:bottom w:val="nil"/>
                  <w:right w:val="nil"/>
                </w:tcBorders>
              </w:tcPr>
            </w:tcPrChange>
          </w:tcPr>
          <w:p w14:paraId="05D6A2CA" w14:textId="6200429D" w:rsidR="00F21793" w:rsidRPr="00094359" w:rsidDel="00DE4729" w:rsidRDefault="00F21793" w:rsidP="00F21793">
            <w:pPr>
              <w:spacing w:after="0"/>
              <w:jc w:val="right"/>
              <w:rPr>
                <w:ins w:id="1641" w:author="Steve Barbeaux" w:date="2022-10-09T19:13:00Z"/>
                <w:sz w:val="20"/>
              </w:rPr>
            </w:pPr>
            <w:ins w:id="1642" w:author="Steve Barbeaux" w:date="2022-10-09T19:13:00Z">
              <w:r>
                <w:rPr>
                  <w:sz w:val="20"/>
                </w:rPr>
                <w:t>761.66</w:t>
              </w:r>
            </w:ins>
          </w:p>
        </w:tc>
        <w:tc>
          <w:tcPr>
            <w:tcW w:w="568" w:type="pct"/>
            <w:gridSpan w:val="2"/>
            <w:tcBorders>
              <w:top w:val="nil"/>
              <w:left w:val="nil"/>
              <w:bottom w:val="nil"/>
              <w:right w:val="nil"/>
            </w:tcBorders>
            <w:tcPrChange w:id="1643" w:author="Steve Barbeaux" w:date="2022-10-09T19:29:00Z">
              <w:tcPr>
                <w:tcW w:w="529" w:type="pct"/>
                <w:gridSpan w:val="2"/>
                <w:tcBorders>
                  <w:top w:val="nil"/>
                  <w:left w:val="nil"/>
                  <w:bottom w:val="nil"/>
                  <w:right w:val="nil"/>
                </w:tcBorders>
              </w:tcPr>
            </w:tcPrChange>
          </w:tcPr>
          <w:p w14:paraId="162FC12E" w14:textId="3F085E65" w:rsidR="00F21793" w:rsidRPr="00094359" w:rsidDel="00DE4729" w:rsidRDefault="00F21793" w:rsidP="00F21793">
            <w:pPr>
              <w:spacing w:after="0"/>
              <w:jc w:val="right"/>
              <w:rPr>
                <w:ins w:id="1644" w:author="Steve Barbeaux" w:date="2022-10-09T19:13:00Z"/>
                <w:sz w:val="20"/>
              </w:rPr>
            </w:pPr>
            <w:ins w:id="1645" w:author="Steve Barbeaux" w:date="2022-10-09T19:13:00Z">
              <w:r>
                <w:rPr>
                  <w:sz w:val="20"/>
                </w:rPr>
                <w:t>954.18</w:t>
              </w:r>
            </w:ins>
          </w:p>
        </w:tc>
        <w:tc>
          <w:tcPr>
            <w:tcW w:w="568" w:type="pct"/>
            <w:gridSpan w:val="2"/>
            <w:tcBorders>
              <w:top w:val="nil"/>
              <w:left w:val="nil"/>
              <w:bottom w:val="nil"/>
              <w:right w:val="nil"/>
            </w:tcBorders>
            <w:tcPrChange w:id="1646" w:author="Steve Barbeaux" w:date="2022-10-09T19:29:00Z">
              <w:tcPr>
                <w:tcW w:w="529" w:type="pct"/>
                <w:gridSpan w:val="2"/>
                <w:tcBorders>
                  <w:top w:val="nil"/>
                  <w:left w:val="nil"/>
                  <w:bottom w:val="nil"/>
                  <w:right w:val="nil"/>
                </w:tcBorders>
              </w:tcPr>
            </w:tcPrChange>
          </w:tcPr>
          <w:p w14:paraId="4112B21D" w14:textId="56419B56" w:rsidR="00F21793" w:rsidRPr="00094359" w:rsidDel="00DE4729" w:rsidRDefault="00F21793" w:rsidP="00F21793">
            <w:pPr>
              <w:spacing w:after="0"/>
              <w:jc w:val="right"/>
              <w:rPr>
                <w:ins w:id="1647" w:author="Steve Barbeaux" w:date="2022-10-09T19:13:00Z"/>
                <w:sz w:val="20"/>
              </w:rPr>
            </w:pPr>
            <w:ins w:id="1648" w:author="Steve Barbeaux" w:date="2022-10-09T19:21:00Z">
              <w:r>
                <w:rPr>
                  <w:sz w:val="20"/>
                </w:rPr>
                <w:t>1</w:t>
              </w:r>
            </w:ins>
            <w:ins w:id="1649" w:author="Steve Barbeaux" w:date="2022-10-09T19:22:00Z">
              <w:r>
                <w:rPr>
                  <w:sz w:val="20"/>
                </w:rPr>
                <w:t>,</w:t>
              </w:r>
            </w:ins>
            <w:ins w:id="1650" w:author="Steve Barbeaux" w:date="2022-10-09T19:21:00Z">
              <w:r>
                <w:rPr>
                  <w:sz w:val="20"/>
                </w:rPr>
                <w:t>329</w:t>
              </w:r>
            </w:ins>
          </w:p>
        </w:tc>
        <w:tc>
          <w:tcPr>
            <w:tcW w:w="568" w:type="pct"/>
            <w:gridSpan w:val="2"/>
            <w:tcBorders>
              <w:top w:val="nil"/>
              <w:left w:val="nil"/>
              <w:bottom w:val="nil"/>
              <w:right w:val="nil"/>
            </w:tcBorders>
            <w:shd w:val="clear" w:color="auto" w:fill="auto"/>
            <w:noWrap/>
            <w:tcPrChange w:id="1651" w:author="Steve Barbeaux" w:date="2022-10-09T19:29:00Z">
              <w:tcPr>
                <w:tcW w:w="529" w:type="pct"/>
                <w:gridSpan w:val="3"/>
                <w:tcBorders>
                  <w:top w:val="nil"/>
                  <w:left w:val="nil"/>
                  <w:bottom w:val="nil"/>
                  <w:right w:val="nil"/>
                </w:tcBorders>
                <w:shd w:val="clear" w:color="auto" w:fill="auto"/>
                <w:noWrap/>
              </w:tcPr>
            </w:tcPrChange>
          </w:tcPr>
          <w:p w14:paraId="22ECC19A" w14:textId="508153A9" w:rsidR="00F21793" w:rsidRPr="00094359" w:rsidRDefault="00F21793" w:rsidP="00F21793">
            <w:pPr>
              <w:spacing w:after="0"/>
              <w:jc w:val="right"/>
              <w:rPr>
                <w:rFonts w:ascii="Calibri" w:hAnsi="Calibri"/>
                <w:color w:val="000000"/>
                <w:sz w:val="20"/>
              </w:rPr>
            </w:pPr>
            <w:ins w:id="1652" w:author="Steve Barbeaux" w:date="2022-10-09T19:22:00Z">
              <w:r>
                <w:rPr>
                  <w:sz w:val="20"/>
                </w:rPr>
                <w:t>925</w:t>
              </w:r>
            </w:ins>
            <w:del w:id="1653" w:author="Steve Barbeaux" w:date="2022-10-09T19:13:00Z">
              <w:r w:rsidRPr="00094359" w:rsidDel="00DE4729">
                <w:rPr>
                  <w:sz w:val="20"/>
                </w:rPr>
                <w:delText>473.72</w:delText>
              </w:r>
            </w:del>
          </w:p>
        </w:tc>
        <w:tc>
          <w:tcPr>
            <w:tcW w:w="568" w:type="pct"/>
            <w:gridSpan w:val="2"/>
            <w:tcBorders>
              <w:top w:val="nil"/>
              <w:left w:val="nil"/>
              <w:bottom w:val="nil"/>
              <w:right w:val="nil"/>
            </w:tcBorders>
            <w:shd w:val="clear" w:color="auto" w:fill="auto"/>
            <w:noWrap/>
            <w:tcPrChange w:id="1654" w:author="Steve Barbeaux" w:date="2022-10-09T19:29:00Z">
              <w:tcPr>
                <w:tcW w:w="594" w:type="pct"/>
                <w:gridSpan w:val="2"/>
                <w:tcBorders>
                  <w:top w:val="nil"/>
                  <w:left w:val="nil"/>
                  <w:bottom w:val="nil"/>
                  <w:right w:val="nil"/>
                </w:tcBorders>
                <w:shd w:val="clear" w:color="auto" w:fill="auto"/>
                <w:noWrap/>
              </w:tcPr>
            </w:tcPrChange>
          </w:tcPr>
          <w:p w14:paraId="6FCBF74D" w14:textId="1ED6CD6D" w:rsidR="00F21793" w:rsidRPr="00094359" w:rsidRDefault="00F21793" w:rsidP="00F21793">
            <w:pPr>
              <w:spacing w:after="0"/>
              <w:jc w:val="right"/>
              <w:rPr>
                <w:rFonts w:ascii="Calibri" w:hAnsi="Calibri"/>
                <w:color w:val="000000"/>
                <w:sz w:val="20"/>
              </w:rPr>
            </w:pPr>
            <w:ins w:id="1655" w:author="Steve Barbeaux" w:date="2022-10-09T19:22:00Z">
              <w:r>
                <w:rPr>
                  <w:sz w:val="20"/>
                </w:rPr>
                <w:t>649</w:t>
              </w:r>
            </w:ins>
            <w:del w:id="1656" w:author="Steve Barbeaux" w:date="2022-10-09T19:13:00Z">
              <w:r w:rsidRPr="00094359" w:rsidDel="00DE4729">
                <w:rPr>
                  <w:sz w:val="20"/>
                </w:rPr>
                <w:delText>965.57</w:delText>
              </w:r>
            </w:del>
          </w:p>
        </w:tc>
        <w:tc>
          <w:tcPr>
            <w:tcW w:w="568" w:type="pct"/>
            <w:gridSpan w:val="2"/>
            <w:tcBorders>
              <w:top w:val="nil"/>
              <w:left w:val="single" w:sz="4" w:space="0" w:color="auto"/>
              <w:bottom w:val="nil"/>
              <w:right w:val="nil"/>
            </w:tcBorders>
            <w:shd w:val="clear" w:color="auto" w:fill="auto"/>
            <w:noWrap/>
            <w:tcPrChange w:id="1657" w:author="Steve Barbeaux" w:date="2022-10-09T19:29:00Z">
              <w:tcPr>
                <w:tcW w:w="698" w:type="pct"/>
                <w:gridSpan w:val="2"/>
                <w:tcBorders>
                  <w:top w:val="nil"/>
                  <w:left w:val="single" w:sz="4" w:space="0" w:color="auto"/>
                  <w:bottom w:val="nil"/>
                  <w:right w:val="nil"/>
                </w:tcBorders>
                <w:shd w:val="clear" w:color="auto" w:fill="auto"/>
                <w:noWrap/>
              </w:tcPr>
            </w:tcPrChange>
          </w:tcPr>
          <w:p w14:paraId="3DE5567D" w14:textId="297CB7F0" w:rsidR="00F21793" w:rsidRPr="00F21793" w:rsidRDefault="00F21793" w:rsidP="00F21793">
            <w:pPr>
              <w:spacing w:after="0"/>
              <w:jc w:val="right"/>
              <w:rPr>
                <w:rFonts w:ascii="Calibri" w:hAnsi="Calibri"/>
                <w:color w:val="000000"/>
                <w:sz w:val="20"/>
                <w:rPrChange w:id="1658" w:author="Steve Barbeaux" w:date="2022-10-09T19:27:00Z">
                  <w:rPr>
                    <w:rFonts w:ascii="Calibri" w:hAnsi="Calibri"/>
                    <w:color w:val="000000"/>
                    <w:sz w:val="20"/>
                  </w:rPr>
                </w:rPrChange>
              </w:rPr>
            </w:pPr>
            <w:ins w:id="1659" w:author="Steve Barbeaux" w:date="2022-10-09T19:26:00Z">
              <w:r w:rsidRPr="00F21793">
                <w:rPr>
                  <w:sz w:val="20"/>
                  <w:rPrChange w:id="1660" w:author="Steve Barbeaux" w:date="2022-10-09T19:27:00Z">
                    <w:rPr/>
                  </w:rPrChange>
                </w:rPr>
                <w:t>4618.84</w:t>
              </w:r>
            </w:ins>
            <w:del w:id="1661" w:author="Steve Barbeaux" w:date="2022-10-09T19:24:00Z">
              <w:r w:rsidRPr="00F21793" w:rsidDel="00F21793">
                <w:rPr>
                  <w:sz w:val="20"/>
                  <w:rPrChange w:id="1662" w:author="Steve Barbeaux" w:date="2022-10-09T19:27:00Z">
                    <w:rPr>
                      <w:sz w:val="20"/>
                    </w:rPr>
                  </w:rPrChange>
                </w:rPr>
                <w:delText>4111.36</w:delText>
              </w:r>
            </w:del>
          </w:p>
        </w:tc>
      </w:tr>
      <w:tr w:rsidR="00F21793" w:rsidRPr="0089737B" w14:paraId="04F68E15" w14:textId="77777777" w:rsidTr="00F21793">
        <w:trPr>
          <w:trHeight w:val="288"/>
          <w:trPrChange w:id="1663" w:author="Steve Barbeaux" w:date="2022-10-09T19:29:00Z">
            <w:trPr>
              <w:trHeight w:val="288"/>
            </w:trPr>
          </w:trPrChange>
        </w:trPr>
        <w:tc>
          <w:tcPr>
            <w:tcW w:w="1592" w:type="pct"/>
            <w:tcBorders>
              <w:top w:val="nil"/>
              <w:left w:val="nil"/>
              <w:bottom w:val="single" w:sz="4" w:space="0" w:color="auto"/>
              <w:right w:val="nil"/>
            </w:tcBorders>
            <w:shd w:val="clear" w:color="auto" w:fill="auto"/>
            <w:noWrap/>
            <w:vAlign w:val="bottom"/>
            <w:hideMark/>
            <w:tcPrChange w:id="1664" w:author="Steve Barbeaux" w:date="2022-10-09T19:29:00Z">
              <w:tcPr>
                <w:tcW w:w="1592" w:type="pct"/>
                <w:tcBorders>
                  <w:top w:val="nil"/>
                  <w:left w:val="nil"/>
                  <w:bottom w:val="single" w:sz="4" w:space="0" w:color="auto"/>
                  <w:right w:val="nil"/>
                </w:tcBorders>
                <w:shd w:val="clear" w:color="auto" w:fill="auto"/>
                <w:noWrap/>
                <w:vAlign w:val="bottom"/>
                <w:hideMark/>
              </w:tcPr>
            </w:tcPrChange>
          </w:tcPr>
          <w:p w14:paraId="3B52B7DE" w14:textId="77777777" w:rsidR="00F21793" w:rsidRPr="0089737B" w:rsidRDefault="00F21793" w:rsidP="00F21793">
            <w:pPr>
              <w:spacing w:after="0"/>
              <w:rPr>
                <w:rFonts w:ascii="Calibri" w:hAnsi="Calibri"/>
                <w:color w:val="000000"/>
                <w:szCs w:val="22"/>
              </w:rPr>
            </w:pPr>
            <w:r w:rsidRPr="0089737B">
              <w:rPr>
                <w:rFonts w:ascii="Calibri" w:hAnsi="Calibri"/>
                <w:color w:val="000000"/>
                <w:szCs w:val="22"/>
              </w:rPr>
              <w:t>Sablefish</w:t>
            </w:r>
          </w:p>
        </w:tc>
        <w:tc>
          <w:tcPr>
            <w:tcW w:w="568" w:type="pct"/>
            <w:gridSpan w:val="2"/>
            <w:tcBorders>
              <w:top w:val="nil"/>
              <w:left w:val="nil"/>
              <w:bottom w:val="single" w:sz="4" w:space="0" w:color="auto"/>
              <w:right w:val="nil"/>
            </w:tcBorders>
            <w:tcPrChange w:id="1665" w:author="Steve Barbeaux" w:date="2022-10-09T19:29:00Z">
              <w:tcPr>
                <w:tcW w:w="529" w:type="pct"/>
                <w:gridSpan w:val="2"/>
                <w:tcBorders>
                  <w:top w:val="nil"/>
                  <w:left w:val="nil"/>
                  <w:bottom w:val="single" w:sz="4" w:space="0" w:color="auto"/>
                  <w:right w:val="nil"/>
                </w:tcBorders>
              </w:tcPr>
            </w:tcPrChange>
          </w:tcPr>
          <w:p w14:paraId="32D24A0C" w14:textId="6A88B79C" w:rsidR="00F21793" w:rsidRPr="00094359" w:rsidDel="00DE4729" w:rsidRDefault="00F21793" w:rsidP="00F21793">
            <w:pPr>
              <w:spacing w:after="0"/>
              <w:jc w:val="right"/>
              <w:rPr>
                <w:ins w:id="1666" w:author="Steve Barbeaux" w:date="2022-10-09T19:13:00Z"/>
                <w:sz w:val="20"/>
              </w:rPr>
            </w:pPr>
            <w:ins w:id="1667" w:author="Steve Barbeaux" w:date="2022-10-09T19:13:00Z">
              <w:r>
                <w:rPr>
                  <w:sz w:val="20"/>
                </w:rPr>
                <w:t>0</w:t>
              </w:r>
            </w:ins>
          </w:p>
        </w:tc>
        <w:tc>
          <w:tcPr>
            <w:tcW w:w="568" w:type="pct"/>
            <w:gridSpan w:val="2"/>
            <w:tcBorders>
              <w:top w:val="nil"/>
              <w:left w:val="nil"/>
              <w:bottom w:val="single" w:sz="4" w:space="0" w:color="auto"/>
              <w:right w:val="nil"/>
            </w:tcBorders>
            <w:tcPrChange w:id="1668" w:author="Steve Barbeaux" w:date="2022-10-09T19:29:00Z">
              <w:tcPr>
                <w:tcW w:w="529" w:type="pct"/>
                <w:gridSpan w:val="2"/>
                <w:tcBorders>
                  <w:top w:val="nil"/>
                  <w:left w:val="nil"/>
                  <w:bottom w:val="single" w:sz="4" w:space="0" w:color="auto"/>
                  <w:right w:val="nil"/>
                </w:tcBorders>
              </w:tcPr>
            </w:tcPrChange>
          </w:tcPr>
          <w:p w14:paraId="486F6D39" w14:textId="2CB63A5B" w:rsidR="00F21793" w:rsidRPr="00094359" w:rsidDel="00DE4729" w:rsidRDefault="00F21793" w:rsidP="00F21793">
            <w:pPr>
              <w:spacing w:after="0"/>
              <w:jc w:val="right"/>
              <w:rPr>
                <w:ins w:id="1669" w:author="Steve Barbeaux" w:date="2022-10-09T19:13:00Z"/>
                <w:sz w:val="20"/>
              </w:rPr>
              <w:pPrChange w:id="1670" w:author="Steve Barbeaux" w:date="2022-10-09T19:23:00Z">
                <w:pPr>
                  <w:spacing w:after="0"/>
                  <w:jc w:val="right"/>
                </w:pPr>
              </w:pPrChange>
            </w:pPr>
            <w:ins w:id="1671" w:author="Steve Barbeaux" w:date="2022-10-09T19:13:00Z">
              <w:r>
                <w:rPr>
                  <w:sz w:val="20"/>
                </w:rPr>
                <w:t>0.</w:t>
              </w:r>
            </w:ins>
            <w:ins w:id="1672" w:author="Steve Barbeaux" w:date="2022-10-09T19:23:00Z">
              <w:r>
                <w:rPr>
                  <w:sz w:val="20"/>
                </w:rPr>
                <w:t>01</w:t>
              </w:r>
            </w:ins>
          </w:p>
        </w:tc>
        <w:tc>
          <w:tcPr>
            <w:tcW w:w="568" w:type="pct"/>
            <w:gridSpan w:val="2"/>
            <w:tcBorders>
              <w:top w:val="nil"/>
              <w:left w:val="nil"/>
              <w:bottom w:val="single" w:sz="4" w:space="0" w:color="auto"/>
              <w:right w:val="nil"/>
            </w:tcBorders>
            <w:tcPrChange w:id="1673" w:author="Steve Barbeaux" w:date="2022-10-09T19:29:00Z">
              <w:tcPr>
                <w:tcW w:w="529" w:type="pct"/>
                <w:gridSpan w:val="2"/>
                <w:tcBorders>
                  <w:top w:val="nil"/>
                  <w:left w:val="nil"/>
                  <w:bottom w:val="single" w:sz="4" w:space="0" w:color="auto"/>
                  <w:right w:val="nil"/>
                </w:tcBorders>
              </w:tcPr>
            </w:tcPrChange>
          </w:tcPr>
          <w:p w14:paraId="75BE0CC1" w14:textId="65E97160" w:rsidR="00F21793" w:rsidRPr="00094359" w:rsidDel="00DE4729" w:rsidRDefault="00F21793" w:rsidP="00F21793">
            <w:pPr>
              <w:spacing w:after="0"/>
              <w:jc w:val="right"/>
              <w:rPr>
                <w:ins w:id="1674" w:author="Steve Barbeaux" w:date="2022-10-09T19:13:00Z"/>
                <w:sz w:val="20"/>
              </w:rPr>
              <w:pPrChange w:id="1675" w:author="Steve Barbeaux" w:date="2022-10-09T19:23:00Z">
                <w:pPr>
                  <w:spacing w:after="0"/>
                  <w:jc w:val="right"/>
                </w:pPr>
              </w:pPrChange>
            </w:pPr>
            <w:ins w:id="1676" w:author="Steve Barbeaux" w:date="2022-10-09T19:22:00Z">
              <w:r>
                <w:rPr>
                  <w:sz w:val="20"/>
                </w:rPr>
                <w:t>0.2</w:t>
              </w:r>
            </w:ins>
            <w:ins w:id="1677" w:author="Steve Barbeaux" w:date="2022-10-09T19:23:00Z">
              <w:r>
                <w:rPr>
                  <w:sz w:val="20"/>
                </w:rPr>
                <w:t>0</w:t>
              </w:r>
            </w:ins>
          </w:p>
        </w:tc>
        <w:tc>
          <w:tcPr>
            <w:tcW w:w="568" w:type="pct"/>
            <w:gridSpan w:val="2"/>
            <w:tcBorders>
              <w:top w:val="nil"/>
              <w:left w:val="nil"/>
              <w:bottom w:val="single" w:sz="4" w:space="0" w:color="auto"/>
              <w:right w:val="nil"/>
            </w:tcBorders>
            <w:shd w:val="clear" w:color="auto" w:fill="auto"/>
            <w:noWrap/>
            <w:tcPrChange w:id="1678" w:author="Steve Barbeaux" w:date="2022-10-09T19:29:00Z">
              <w:tcPr>
                <w:tcW w:w="529" w:type="pct"/>
                <w:gridSpan w:val="3"/>
                <w:tcBorders>
                  <w:top w:val="nil"/>
                  <w:left w:val="nil"/>
                  <w:bottom w:val="single" w:sz="4" w:space="0" w:color="auto"/>
                  <w:right w:val="nil"/>
                </w:tcBorders>
                <w:shd w:val="clear" w:color="auto" w:fill="auto"/>
                <w:noWrap/>
              </w:tcPr>
            </w:tcPrChange>
          </w:tcPr>
          <w:p w14:paraId="3F7F00BB" w14:textId="0108281B" w:rsidR="00F21793" w:rsidRPr="00094359" w:rsidRDefault="00F21793" w:rsidP="00F21793">
            <w:pPr>
              <w:spacing w:after="0"/>
              <w:jc w:val="right"/>
              <w:rPr>
                <w:rFonts w:ascii="Calibri" w:hAnsi="Calibri"/>
                <w:color w:val="000000"/>
                <w:sz w:val="20"/>
              </w:rPr>
            </w:pPr>
            <w:ins w:id="1679" w:author="Steve Barbeaux" w:date="2022-10-09T19:22:00Z">
              <w:r>
                <w:rPr>
                  <w:sz w:val="20"/>
                </w:rPr>
                <w:t>0.26</w:t>
              </w:r>
            </w:ins>
            <w:del w:id="1680" w:author="Steve Barbeaux" w:date="2022-10-09T19:13:00Z">
              <w:r w:rsidRPr="00094359" w:rsidDel="00DE4729">
                <w:rPr>
                  <w:sz w:val="20"/>
                </w:rPr>
                <w:delText>0 </w:delText>
              </w:r>
            </w:del>
          </w:p>
        </w:tc>
        <w:tc>
          <w:tcPr>
            <w:tcW w:w="568" w:type="pct"/>
            <w:gridSpan w:val="2"/>
            <w:tcBorders>
              <w:top w:val="nil"/>
              <w:left w:val="nil"/>
              <w:bottom w:val="single" w:sz="4" w:space="0" w:color="auto"/>
              <w:right w:val="nil"/>
            </w:tcBorders>
            <w:shd w:val="clear" w:color="auto" w:fill="auto"/>
            <w:noWrap/>
            <w:tcPrChange w:id="1681" w:author="Steve Barbeaux" w:date="2022-10-09T19:29:00Z">
              <w:tcPr>
                <w:tcW w:w="594" w:type="pct"/>
                <w:gridSpan w:val="2"/>
                <w:tcBorders>
                  <w:top w:val="nil"/>
                  <w:left w:val="nil"/>
                  <w:bottom w:val="single" w:sz="4" w:space="0" w:color="auto"/>
                  <w:right w:val="nil"/>
                </w:tcBorders>
                <w:shd w:val="clear" w:color="auto" w:fill="auto"/>
                <w:noWrap/>
              </w:tcPr>
            </w:tcPrChange>
          </w:tcPr>
          <w:p w14:paraId="064BE399" w14:textId="088EA7D1" w:rsidR="00F21793" w:rsidRPr="00094359" w:rsidRDefault="00F21793" w:rsidP="00F21793">
            <w:pPr>
              <w:spacing w:after="0"/>
              <w:jc w:val="right"/>
              <w:rPr>
                <w:rFonts w:ascii="Calibri" w:hAnsi="Calibri"/>
                <w:color w:val="000000"/>
                <w:sz w:val="20"/>
              </w:rPr>
            </w:pPr>
            <w:ins w:id="1682" w:author="Steve Barbeaux" w:date="2022-10-09T19:22:00Z">
              <w:r>
                <w:rPr>
                  <w:sz w:val="20"/>
                </w:rPr>
                <w:t>0.03</w:t>
              </w:r>
            </w:ins>
            <w:del w:id="1683" w:author="Steve Barbeaux" w:date="2022-10-09T19:13:00Z">
              <w:r w:rsidRPr="00094359" w:rsidDel="00DE4729">
                <w:rPr>
                  <w:sz w:val="20"/>
                </w:rPr>
                <w:delText>0.23</w:delText>
              </w:r>
            </w:del>
          </w:p>
        </w:tc>
        <w:tc>
          <w:tcPr>
            <w:tcW w:w="568" w:type="pct"/>
            <w:gridSpan w:val="2"/>
            <w:tcBorders>
              <w:top w:val="nil"/>
              <w:left w:val="single" w:sz="4" w:space="0" w:color="auto"/>
              <w:bottom w:val="single" w:sz="4" w:space="0" w:color="auto"/>
              <w:right w:val="nil"/>
            </w:tcBorders>
            <w:shd w:val="clear" w:color="auto" w:fill="auto"/>
            <w:noWrap/>
            <w:tcPrChange w:id="1684" w:author="Steve Barbeaux" w:date="2022-10-09T19:29:00Z">
              <w:tcPr>
                <w:tcW w:w="698" w:type="pct"/>
                <w:gridSpan w:val="2"/>
                <w:tcBorders>
                  <w:top w:val="nil"/>
                  <w:left w:val="single" w:sz="4" w:space="0" w:color="auto"/>
                  <w:bottom w:val="single" w:sz="4" w:space="0" w:color="auto"/>
                  <w:right w:val="nil"/>
                </w:tcBorders>
                <w:shd w:val="clear" w:color="auto" w:fill="auto"/>
                <w:noWrap/>
              </w:tcPr>
            </w:tcPrChange>
          </w:tcPr>
          <w:p w14:paraId="181551F9" w14:textId="30A94C1A" w:rsidR="00F21793" w:rsidRPr="00F21793" w:rsidRDefault="00F21793" w:rsidP="00F21793">
            <w:pPr>
              <w:spacing w:after="0"/>
              <w:jc w:val="right"/>
              <w:rPr>
                <w:rFonts w:ascii="Calibri" w:hAnsi="Calibri"/>
                <w:color w:val="000000"/>
                <w:sz w:val="20"/>
                <w:rPrChange w:id="1685" w:author="Steve Barbeaux" w:date="2022-10-09T19:27:00Z">
                  <w:rPr>
                    <w:rFonts w:ascii="Calibri" w:hAnsi="Calibri"/>
                    <w:color w:val="000000"/>
                    <w:sz w:val="20"/>
                  </w:rPr>
                </w:rPrChange>
              </w:rPr>
            </w:pPr>
            <w:ins w:id="1686" w:author="Steve Barbeaux" w:date="2022-10-09T19:26:00Z">
              <w:r w:rsidRPr="00F21793">
                <w:rPr>
                  <w:sz w:val="20"/>
                  <w:rPrChange w:id="1687" w:author="Steve Barbeaux" w:date="2022-10-09T19:27:00Z">
                    <w:rPr/>
                  </w:rPrChange>
                </w:rPr>
                <w:t>0.5</w:t>
              </w:r>
            </w:ins>
            <w:del w:id="1688" w:author="Steve Barbeaux" w:date="2022-10-09T19:24:00Z">
              <w:r w:rsidRPr="00F21793" w:rsidDel="00F21793">
                <w:rPr>
                  <w:sz w:val="20"/>
                  <w:rPrChange w:id="1689" w:author="Steve Barbeaux" w:date="2022-10-09T19:27:00Z">
                    <w:rPr>
                      <w:sz w:val="20"/>
                    </w:rPr>
                  </w:rPrChange>
                </w:rPr>
                <w:delText>0.45</w:delText>
              </w:r>
            </w:del>
          </w:p>
        </w:tc>
      </w:tr>
      <w:tr w:rsidR="00F21793" w:rsidRPr="0089737B" w14:paraId="2873E85F" w14:textId="77777777" w:rsidTr="00F21793">
        <w:trPr>
          <w:trHeight w:val="288"/>
          <w:trPrChange w:id="1690" w:author="Steve Barbeaux" w:date="2022-10-09T19:29:00Z">
            <w:trPr>
              <w:trHeight w:val="288"/>
            </w:trPr>
          </w:trPrChange>
        </w:trPr>
        <w:tc>
          <w:tcPr>
            <w:tcW w:w="1592" w:type="pct"/>
            <w:tcBorders>
              <w:top w:val="nil"/>
              <w:left w:val="nil"/>
              <w:bottom w:val="nil"/>
              <w:right w:val="nil"/>
            </w:tcBorders>
            <w:shd w:val="clear" w:color="auto" w:fill="auto"/>
            <w:noWrap/>
            <w:vAlign w:val="bottom"/>
            <w:hideMark/>
            <w:tcPrChange w:id="1691" w:author="Steve Barbeaux" w:date="2022-10-09T19:29:00Z">
              <w:tcPr>
                <w:tcW w:w="1592" w:type="pct"/>
                <w:tcBorders>
                  <w:top w:val="nil"/>
                  <w:left w:val="nil"/>
                  <w:bottom w:val="nil"/>
                  <w:right w:val="nil"/>
                </w:tcBorders>
                <w:shd w:val="clear" w:color="auto" w:fill="auto"/>
                <w:noWrap/>
                <w:vAlign w:val="bottom"/>
                <w:hideMark/>
              </w:tcPr>
            </w:tcPrChange>
          </w:tcPr>
          <w:p w14:paraId="01B58031" w14:textId="77777777" w:rsidR="00F21793" w:rsidRPr="0089737B" w:rsidRDefault="00F21793" w:rsidP="00F21793">
            <w:pPr>
              <w:spacing w:after="0"/>
              <w:rPr>
                <w:rFonts w:ascii="Calibri" w:hAnsi="Calibri"/>
                <w:b/>
                <w:bCs/>
                <w:color w:val="000000"/>
                <w:szCs w:val="22"/>
              </w:rPr>
            </w:pPr>
            <w:r w:rsidRPr="0089737B">
              <w:rPr>
                <w:rFonts w:ascii="Calibri" w:hAnsi="Calibri"/>
                <w:b/>
                <w:bCs/>
                <w:color w:val="000000"/>
                <w:szCs w:val="22"/>
              </w:rPr>
              <w:t>Total</w:t>
            </w:r>
          </w:p>
        </w:tc>
        <w:tc>
          <w:tcPr>
            <w:tcW w:w="568" w:type="pct"/>
            <w:gridSpan w:val="2"/>
            <w:tcBorders>
              <w:top w:val="nil"/>
              <w:left w:val="nil"/>
              <w:bottom w:val="nil"/>
              <w:right w:val="nil"/>
            </w:tcBorders>
            <w:tcPrChange w:id="1692" w:author="Steve Barbeaux" w:date="2022-10-09T19:29:00Z">
              <w:tcPr>
                <w:tcW w:w="529" w:type="pct"/>
                <w:gridSpan w:val="2"/>
                <w:tcBorders>
                  <w:top w:val="nil"/>
                  <w:left w:val="nil"/>
                  <w:bottom w:val="nil"/>
                  <w:right w:val="nil"/>
                </w:tcBorders>
              </w:tcPr>
            </w:tcPrChange>
          </w:tcPr>
          <w:p w14:paraId="657AF3AC" w14:textId="7F6B145A" w:rsidR="00F21793" w:rsidRPr="00F21793" w:rsidDel="00DE4729" w:rsidRDefault="00F21793" w:rsidP="000D6B39">
            <w:pPr>
              <w:spacing w:after="0"/>
              <w:jc w:val="right"/>
              <w:rPr>
                <w:ins w:id="1693" w:author="Steve Barbeaux" w:date="2022-10-09T19:13:00Z"/>
                <w:sz w:val="20"/>
                <w:rPrChange w:id="1694" w:author="Steve Barbeaux" w:date="2022-10-09T19:27:00Z">
                  <w:rPr>
                    <w:ins w:id="1695" w:author="Steve Barbeaux" w:date="2022-10-09T19:13:00Z"/>
                    <w:sz w:val="20"/>
                  </w:rPr>
                </w:rPrChange>
              </w:rPr>
              <w:pPrChange w:id="1696" w:author="Steve Barbeaux" w:date="2022-10-09T19:29:00Z">
                <w:pPr>
                  <w:spacing w:after="0"/>
                  <w:jc w:val="right"/>
                </w:pPr>
              </w:pPrChange>
            </w:pPr>
            <w:ins w:id="1697" w:author="Steve Barbeaux" w:date="2022-10-09T19:27:00Z">
              <w:r w:rsidRPr="00F21793">
                <w:rPr>
                  <w:sz w:val="20"/>
                  <w:rPrChange w:id="1698" w:author="Steve Barbeaux" w:date="2022-10-09T19:27:00Z">
                    <w:rPr/>
                  </w:rPrChange>
                </w:rPr>
                <w:t>1625.05</w:t>
              </w:r>
            </w:ins>
          </w:p>
        </w:tc>
        <w:tc>
          <w:tcPr>
            <w:tcW w:w="568" w:type="pct"/>
            <w:gridSpan w:val="2"/>
            <w:tcBorders>
              <w:top w:val="nil"/>
              <w:left w:val="nil"/>
              <w:bottom w:val="nil"/>
              <w:right w:val="nil"/>
            </w:tcBorders>
            <w:tcPrChange w:id="1699" w:author="Steve Barbeaux" w:date="2022-10-09T19:29:00Z">
              <w:tcPr>
                <w:tcW w:w="529" w:type="pct"/>
                <w:gridSpan w:val="2"/>
                <w:tcBorders>
                  <w:top w:val="nil"/>
                  <w:left w:val="nil"/>
                  <w:bottom w:val="nil"/>
                  <w:right w:val="nil"/>
                </w:tcBorders>
              </w:tcPr>
            </w:tcPrChange>
          </w:tcPr>
          <w:p w14:paraId="38E3085E" w14:textId="49F8C013" w:rsidR="00F21793" w:rsidRPr="00F21793" w:rsidDel="00DE4729" w:rsidRDefault="00F21793" w:rsidP="000D6B39">
            <w:pPr>
              <w:spacing w:after="0"/>
              <w:jc w:val="right"/>
              <w:rPr>
                <w:ins w:id="1700" w:author="Steve Barbeaux" w:date="2022-10-09T19:13:00Z"/>
                <w:sz w:val="20"/>
                <w:rPrChange w:id="1701" w:author="Steve Barbeaux" w:date="2022-10-09T19:27:00Z">
                  <w:rPr>
                    <w:ins w:id="1702" w:author="Steve Barbeaux" w:date="2022-10-09T19:13:00Z"/>
                    <w:sz w:val="20"/>
                  </w:rPr>
                </w:rPrChange>
              </w:rPr>
              <w:pPrChange w:id="1703" w:author="Steve Barbeaux" w:date="2022-10-09T19:29:00Z">
                <w:pPr>
                  <w:spacing w:after="0"/>
                  <w:jc w:val="right"/>
                </w:pPr>
              </w:pPrChange>
            </w:pPr>
            <w:ins w:id="1704" w:author="Steve Barbeaux" w:date="2022-10-09T19:27:00Z">
              <w:r w:rsidRPr="00F21793">
                <w:rPr>
                  <w:sz w:val="20"/>
                  <w:rPrChange w:id="1705" w:author="Steve Barbeaux" w:date="2022-10-09T19:27:00Z">
                    <w:rPr/>
                  </w:rPrChange>
                </w:rPr>
                <w:t>1592.35</w:t>
              </w:r>
            </w:ins>
          </w:p>
        </w:tc>
        <w:tc>
          <w:tcPr>
            <w:tcW w:w="568" w:type="pct"/>
            <w:gridSpan w:val="2"/>
            <w:tcBorders>
              <w:top w:val="nil"/>
              <w:left w:val="nil"/>
              <w:bottom w:val="nil"/>
              <w:right w:val="nil"/>
            </w:tcBorders>
            <w:tcPrChange w:id="1706" w:author="Steve Barbeaux" w:date="2022-10-09T19:29:00Z">
              <w:tcPr>
                <w:tcW w:w="529" w:type="pct"/>
                <w:gridSpan w:val="2"/>
                <w:tcBorders>
                  <w:top w:val="nil"/>
                  <w:left w:val="nil"/>
                  <w:bottom w:val="nil"/>
                  <w:right w:val="nil"/>
                </w:tcBorders>
              </w:tcPr>
            </w:tcPrChange>
          </w:tcPr>
          <w:p w14:paraId="78C4D3CA" w14:textId="66ED6AA6" w:rsidR="00F21793" w:rsidRPr="00F21793" w:rsidDel="00DE4729" w:rsidRDefault="00F21793" w:rsidP="000D6B39">
            <w:pPr>
              <w:spacing w:after="0"/>
              <w:jc w:val="right"/>
              <w:rPr>
                <w:ins w:id="1707" w:author="Steve Barbeaux" w:date="2022-10-09T19:13:00Z"/>
                <w:sz w:val="20"/>
                <w:rPrChange w:id="1708" w:author="Steve Barbeaux" w:date="2022-10-09T19:27:00Z">
                  <w:rPr>
                    <w:ins w:id="1709" w:author="Steve Barbeaux" w:date="2022-10-09T19:13:00Z"/>
                    <w:sz w:val="20"/>
                  </w:rPr>
                </w:rPrChange>
              </w:rPr>
              <w:pPrChange w:id="1710" w:author="Steve Barbeaux" w:date="2022-10-09T19:29:00Z">
                <w:pPr>
                  <w:spacing w:after="0"/>
                  <w:jc w:val="right"/>
                </w:pPr>
              </w:pPrChange>
            </w:pPr>
            <w:ins w:id="1711" w:author="Steve Barbeaux" w:date="2022-10-09T19:27:00Z">
              <w:r w:rsidRPr="00F21793">
                <w:rPr>
                  <w:sz w:val="20"/>
                  <w:rPrChange w:id="1712" w:author="Steve Barbeaux" w:date="2022-10-09T19:27:00Z">
                    <w:rPr/>
                  </w:rPrChange>
                </w:rPr>
                <w:t>2490.74</w:t>
              </w:r>
            </w:ins>
          </w:p>
        </w:tc>
        <w:tc>
          <w:tcPr>
            <w:tcW w:w="568" w:type="pct"/>
            <w:gridSpan w:val="2"/>
            <w:tcBorders>
              <w:top w:val="nil"/>
              <w:left w:val="nil"/>
              <w:bottom w:val="nil"/>
              <w:right w:val="nil"/>
            </w:tcBorders>
            <w:shd w:val="clear" w:color="auto" w:fill="auto"/>
            <w:noWrap/>
            <w:tcPrChange w:id="1713" w:author="Steve Barbeaux" w:date="2022-10-09T19:29:00Z">
              <w:tcPr>
                <w:tcW w:w="529" w:type="pct"/>
                <w:gridSpan w:val="3"/>
                <w:tcBorders>
                  <w:top w:val="nil"/>
                  <w:left w:val="nil"/>
                  <w:bottom w:val="nil"/>
                  <w:right w:val="nil"/>
                </w:tcBorders>
                <w:shd w:val="clear" w:color="auto" w:fill="auto"/>
                <w:noWrap/>
              </w:tcPr>
            </w:tcPrChange>
          </w:tcPr>
          <w:p w14:paraId="64BE045C" w14:textId="3D2142AA" w:rsidR="00F21793" w:rsidRPr="00F21793" w:rsidRDefault="00F21793" w:rsidP="000D6B39">
            <w:pPr>
              <w:spacing w:after="0"/>
              <w:jc w:val="right"/>
              <w:rPr>
                <w:rFonts w:ascii="Calibri" w:hAnsi="Calibri"/>
                <w:color w:val="000000"/>
                <w:sz w:val="20"/>
                <w:rPrChange w:id="1714" w:author="Steve Barbeaux" w:date="2022-10-09T19:27:00Z">
                  <w:rPr>
                    <w:rFonts w:ascii="Calibri" w:hAnsi="Calibri"/>
                    <w:color w:val="000000"/>
                    <w:sz w:val="20"/>
                  </w:rPr>
                </w:rPrChange>
              </w:rPr>
              <w:pPrChange w:id="1715" w:author="Steve Barbeaux" w:date="2022-10-09T19:29:00Z">
                <w:pPr>
                  <w:spacing w:after="0"/>
                  <w:jc w:val="right"/>
                </w:pPr>
              </w:pPrChange>
            </w:pPr>
            <w:ins w:id="1716" w:author="Steve Barbeaux" w:date="2022-10-09T19:27:00Z">
              <w:r w:rsidRPr="00F21793">
                <w:rPr>
                  <w:sz w:val="20"/>
                  <w:rPrChange w:id="1717" w:author="Steve Barbeaux" w:date="2022-10-09T19:27:00Z">
                    <w:rPr/>
                  </w:rPrChange>
                </w:rPr>
                <w:t>1840.09</w:t>
              </w:r>
            </w:ins>
            <w:del w:id="1718" w:author="Steve Barbeaux" w:date="2022-10-09T19:13:00Z">
              <w:r w:rsidRPr="00F21793" w:rsidDel="00DE4729">
                <w:rPr>
                  <w:sz w:val="20"/>
                  <w:rPrChange w:id="1719" w:author="Steve Barbeaux" w:date="2022-10-09T19:27:00Z">
                    <w:rPr>
                      <w:sz w:val="20"/>
                    </w:rPr>
                  </w:rPrChange>
                </w:rPr>
                <w:delText>1186.12</w:delText>
              </w:r>
            </w:del>
          </w:p>
        </w:tc>
        <w:tc>
          <w:tcPr>
            <w:tcW w:w="568" w:type="pct"/>
            <w:gridSpan w:val="2"/>
            <w:tcBorders>
              <w:top w:val="nil"/>
              <w:left w:val="nil"/>
              <w:bottom w:val="nil"/>
              <w:right w:val="nil"/>
            </w:tcBorders>
            <w:shd w:val="clear" w:color="auto" w:fill="auto"/>
            <w:noWrap/>
            <w:tcPrChange w:id="1720" w:author="Steve Barbeaux" w:date="2022-10-09T19:29:00Z">
              <w:tcPr>
                <w:tcW w:w="594" w:type="pct"/>
                <w:gridSpan w:val="2"/>
                <w:tcBorders>
                  <w:top w:val="nil"/>
                  <w:left w:val="nil"/>
                  <w:bottom w:val="nil"/>
                  <w:right w:val="nil"/>
                </w:tcBorders>
                <w:shd w:val="clear" w:color="auto" w:fill="auto"/>
                <w:noWrap/>
              </w:tcPr>
            </w:tcPrChange>
          </w:tcPr>
          <w:p w14:paraId="68BA292B" w14:textId="40073DDD" w:rsidR="00F21793" w:rsidRPr="00F21793" w:rsidRDefault="00F21793" w:rsidP="000D6B39">
            <w:pPr>
              <w:spacing w:after="0"/>
              <w:jc w:val="right"/>
              <w:rPr>
                <w:rFonts w:ascii="Calibri" w:hAnsi="Calibri"/>
                <w:color w:val="000000"/>
                <w:sz w:val="20"/>
                <w:rPrChange w:id="1721" w:author="Steve Barbeaux" w:date="2022-10-09T19:27:00Z">
                  <w:rPr>
                    <w:rFonts w:ascii="Calibri" w:hAnsi="Calibri"/>
                    <w:color w:val="000000"/>
                    <w:sz w:val="20"/>
                  </w:rPr>
                </w:rPrChange>
              </w:rPr>
              <w:pPrChange w:id="1722" w:author="Steve Barbeaux" w:date="2022-10-09T19:30:00Z">
                <w:pPr>
                  <w:spacing w:after="0"/>
                  <w:jc w:val="right"/>
                </w:pPr>
              </w:pPrChange>
            </w:pPr>
            <w:ins w:id="1723" w:author="Steve Barbeaux" w:date="2022-10-09T19:27:00Z">
              <w:r w:rsidRPr="00F21793">
                <w:rPr>
                  <w:sz w:val="20"/>
                  <w:rPrChange w:id="1724" w:author="Steve Barbeaux" w:date="2022-10-09T19:27:00Z">
                    <w:rPr/>
                  </w:rPrChange>
                </w:rPr>
                <w:t>2508.81</w:t>
              </w:r>
            </w:ins>
            <w:del w:id="1725" w:author="Steve Barbeaux" w:date="2022-10-09T19:13:00Z">
              <w:r w:rsidRPr="00F21793" w:rsidDel="00DE4729">
                <w:rPr>
                  <w:sz w:val="20"/>
                  <w:rPrChange w:id="1726" w:author="Steve Barbeaux" w:date="2022-10-09T19:27:00Z">
                    <w:rPr>
                      <w:sz w:val="20"/>
                    </w:rPr>
                  </w:rPrChange>
                </w:rPr>
                <w:delText>1506.84</w:delText>
              </w:r>
            </w:del>
          </w:p>
        </w:tc>
        <w:tc>
          <w:tcPr>
            <w:tcW w:w="568" w:type="pct"/>
            <w:gridSpan w:val="2"/>
            <w:tcBorders>
              <w:top w:val="nil"/>
              <w:left w:val="single" w:sz="4" w:space="0" w:color="auto"/>
              <w:bottom w:val="nil"/>
              <w:right w:val="nil"/>
            </w:tcBorders>
            <w:shd w:val="clear" w:color="auto" w:fill="auto"/>
            <w:noWrap/>
            <w:tcPrChange w:id="1727" w:author="Steve Barbeaux" w:date="2022-10-09T19:29:00Z">
              <w:tcPr>
                <w:tcW w:w="698" w:type="pct"/>
                <w:gridSpan w:val="2"/>
                <w:tcBorders>
                  <w:top w:val="nil"/>
                  <w:left w:val="single" w:sz="4" w:space="0" w:color="auto"/>
                  <w:bottom w:val="nil"/>
                  <w:right w:val="nil"/>
                </w:tcBorders>
                <w:shd w:val="clear" w:color="auto" w:fill="auto"/>
                <w:noWrap/>
              </w:tcPr>
            </w:tcPrChange>
          </w:tcPr>
          <w:p w14:paraId="10D7235A" w14:textId="16C42FD1" w:rsidR="00F21793" w:rsidRPr="00F21793" w:rsidRDefault="00F21793" w:rsidP="00F21793">
            <w:pPr>
              <w:spacing w:after="0"/>
              <w:jc w:val="right"/>
              <w:rPr>
                <w:rFonts w:ascii="Calibri" w:hAnsi="Calibri"/>
                <w:color w:val="000000"/>
                <w:sz w:val="20"/>
                <w:rPrChange w:id="1728" w:author="Steve Barbeaux" w:date="2022-10-09T19:27:00Z">
                  <w:rPr>
                    <w:rFonts w:ascii="Calibri" w:hAnsi="Calibri"/>
                    <w:color w:val="000000"/>
                    <w:sz w:val="20"/>
                  </w:rPr>
                </w:rPrChange>
              </w:rPr>
            </w:pPr>
            <w:del w:id="1729" w:author="Steve Barbeaux" w:date="2022-10-09T19:24:00Z">
              <w:r w:rsidRPr="00F21793" w:rsidDel="00F21793">
                <w:rPr>
                  <w:sz w:val="20"/>
                  <w:rPrChange w:id="1730" w:author="Steve Barbeaux" w:date="2022-10-09T19:27:00Z">
                    <w:rPr>
                      <w:sz w:val="20"/>
                    </w:rPr>
                  </w:rPrChange>
                </w:rPr>
                <w:delText>7684.90</w:delText>
              </w:r>
            </w:del>
          </w:p>
        </w:tc>
      </w:tr>
    </w:tbl>
    <w:p w14:paraId="1B3F21B5" w14:textId="77777777" w:rsidR="00700BBC" w:rsidRDefault="00700BBC" w:rsidP="00700BBC"/>
    <w:p w14:paraId="1025D821" w14:textId="200D0FAE" w:rsidR="00700BBC" w:rsidRDefault="0089737B" w:rsidP="00090530">
      <w:pPr>
        <w:pStyle w:val="Caption"/>
      </w:pPr>
      <w:r>
        <w:lastRenderedPageBreak/>
        <w:t>T</w:t>
      </w:r>
      <w:r w:rsidR="001B470E">
        <w:t>a</w:t>
      </w:r>
      <w:r w:rsidR="00727647">
        <w:t xml:space="preserve">ble </w:t>
      </w:r>
      <w:r w:rsidR="00755269">
        <w:t>1A</w:t>
      </w:r>
      <w:r w:rsidR="00727647">
        <w:t>.</w:t>
      </w:r>
      <w:r w:rsidR="00200B7D">
        <w:fldChar w:fldCharType="begin"/>
      </w:r>
      <w:r w:rsidR="00EE18B3">
        <w:instrText xml:space="preserve"> seq tab </w:instrText>
      </w:r>
      <w:r w:rsidR="00200B7D">
        <w:fldChar w:fldCharType="separate"/>
      </w:r>
      <w:r w:rsidR="00B178AB">
        <w:rPr>
          <w:noProof/>
        </w:rPr>
        <w:t>9</w:t>
      </w:r>
      <w:r w:rsidR="00200B7D">
        <w:fldChar w:fldCharType="end"/>
      </w:r>
      <w:r w:rsidR="00727647">
        <w:t xml:space="preserve">. </w:t>
      </w:r>
      <w:r w:rsidR="00727647">
        <w:tab/>
        <w:t xml:space="preserve">Sampling levels in Aleutian Islands Region sub-regions based on </w:t>
      </w:r>
      <w:r w:rsidR="00727647" w:rsidRPr="00424346">
        <w:t xml:space="preserve">foreign, J.V., and domestic </w:t>
      </w:r>
      <w:proofErr w:type="gramStart"/>
      <w:r w:rsidR="00727647" w:rsidRPr="00424346">
        <w:t>walleye pollock observer data</w:t>
      </w:r>
      <w:proofErr w:type="gramEnd"/>
      <w:r w:rsidR="00727647" w:rsidRPr="00424346">
        <w:t xml:space="preserve"> 1978</w:t>
      </w:r>
      <w:r w:rsidR="00316BB2">
        <w:t xml:space="preserve"> - </w:t>
      </w:r>
      <w:del w:id="1731" w:author="Steve Barbeaux" w:date="2022-10-09T19:30:00Z">
        <w:r w:rsidR="00D710F9" w:rsidDel="000D6B39">
          <w:delText>20</w:delText>
        </w:r>
        <w:r w:rsidR="00BD4A21" w:rsidDel="000D6B39">
          <w:delText>20</w:delText>
        </w:r>
        <w:r w:rsidR="00727647" w:rsidDel="000D6B39">
          <w:delText>.</w:delText>
        </w:r>
      </w:del>
      <w:ins w:id="1732" w:author="Steve Barbeaux" w:date="2022-10-09T19:30:00Z">
        <w:r w:rsidR="000D6B39">
          <w:t>2022</w:t>
        </w:r>
      </w:ins>
    </w:p>
    <w:tbl>
      <w:tblPr>
        <w:tblW w:w="7932" w:type="dxa"/>
        <w:tblInd w:w="89" w:type="dxa"/>
        <w:tblLook w:val="0000" w:firstRow="0" w:lastRow="0" w:firstColumn="0" w:lastColumn="0" w:noHBand="0" w:noVBand="0"/>
      </w:tblPr>
      <w:tblGrid>
        <w:gridCol w:w="960"/>
        <w:gridCol w:w="1646"/>
        <w:gridCol w:w="1206"/>
        <w:gridCol w:w="980"/>
        <w:gridCol w:w="1180"/>
        <w:gridCol w:w="980"/>
        <w:gridCol w:w="980"/>
        <w:tblGridChange w:id="1733">
          <w:tblGrid>
            <w:gridCol w:w="960"/>
            <w:gridCol w:w="1646"/>
            <w:gridCol w:w="1206"/>
            <w:gridCol w:w="980"/>
            <w:gridCol w:w="1180"/>
            <w:gridCol w:w="980"/>
            <w:gridCol w:w="980"/>
          </w:tblGrid>
        </w:tblGridChange>
      </w:tblGrid>
      <w:tr w:rsidR="00700BBC" w:rsidRPr="00700BBC" w14:paraId="44222B59" w14:textId="77777777" w:rsidTr="00241962">
        <w:trPr>
          <w:trHeight w:val="285"/>
        </w:trPr>
        <w:tc>
          <w:tcPr>
            <w:tcW w:w="960" w:type="dxa"/>
            <w:tcBorders>
              <w:top w:val="single" w:sz="4" w:space="0" w:color="auto"/>
              <w:left w:val="nil"/>
              <w:right w:val="single" w:sz="4" w:space="0" w:color="auto"/>
            </w:tcBorders>
            <w:shd w:val="clear" w:color="auto" w:fill="auto"/>
            <w:noWrap/>
            <w:vAlign w:val="bottom"/>
          </w:tcPr>
          <w:p w14:paraId="16E11347" w14:textId="77777777" w:rsidR="00700BBC" w:rsidRPr="00700BBC" w:rsidRDefault="00700BBC" w:rsidP="00700BBC">
            <w:pPr>
              <w:spacing w:after="0"/>
              <w:rPr>
                <w:rFonts w:ascii="Arial" w:hAnsi="Arial" w:cs="Arial"/>
                <w:sz w:val="20"/>
              </w:rPr>
            </w:pPr>
            <w:r w:rsidRPr="00700BBC">
              <w:rPr>
                <w:rFonts w:ascii="Arial" w:hAnsi="Arial" w:cs="Arial"/>
                <w:sz w:val="20"/>
              </w:rPr>
              <w:t> </w:t>
            </w:r>
          </w:p>
        </w:tc>
        <w:tc>
          <w:tcPr>
            <w:tcW w:w="3832" w:type="dxa"/>
            <w:gridSpan w:val="3"/>
            <w:tcBorders>
              <w:top w:val="single" w:sz="4" w:space="0" w:color="auto"/>
              <w:left w:val="single" w:sz="4" w:space="0" w:color="auto"/>
              <w:right w:val="single" w:sz="4" w:space="0" w:color="auto"/>
            </w:tcBorders>
            <w:shd w:val="clear" w:color="auto" w:fill="auto"/>
            <w:noWrap/>
            <w:vAlign w:val="bottom"/>
          </w:tcPr>
          <w:p w14:paraId="53AD417D" w14:textId="77777777" w:rsidR="00700BBC" w:rsidRPr="00700BBC" w:rsidRDefault="00700BBC" w:rsidP="00700BBC">
            <w:pPr>
              <w:spacing w:after="0"/>
              <w:jc w:val="center"/>
              <w:rPr>
                <w:rFonts w:ascii="Arial" w:hAnsi="Arial" w:cs="Arial"/>
                <w:b/>
                <w:bCs/>
                <w:sz w:val="20"/>
              </w:rPr>
            </w:pPr>
            <w:r w:rsidRPr="00700BBC">
              <w:rPr>
                <w:rFonts w:ascii="Arial" w:hAnsi="Arial" w:cs="Arial"/>
                <w:b/>
                <w:bCs/>
                <w:sz w:val="20"/>
              </w:rPr>
              <w:t>NRA Area</w:t>
            </w:r>
          </w:p>
        </w:tc>
        <w:tc>
          <w:tcPr>
            <w:tcW w:w="3140" w:type="dxa"/>
            <w:gridSpan w:val="3"/>
            <w:tcBorders>
              <w:top w:val="single" w:sz="4" w:space="0" w:color="auto"/>
              <w:left w:val="single" w:sz="4" w:space="0" w:color="auto"/>
              <w:right w:val="nil"/>
            </w:tcBorders>
            <w:shd w:val="clear" w:color="auto" w:fill="auto"/>
            <w:noWrap/>
            <w:vAlign w:val="bottom"/>
          </w:tcPr>
          <w:p w14:paraId="38B6492E" w14:textId="77777777" w:rsidR="00700BBC" w:rsidRPr="00700BBC" w:rsidRDefault="00700BBC" w:rsidP="00700BBC">
            <w:pPr>
              <w:spacing w:after="0"/>
              <w:rPr>
                <w:b/>
                <w:bCs/>
                <w:szCs w:val="22"/>
              </w:rPr>
            </w:pPr>
            <w:r w:rsidRPr="00700BBC">
              <w:rPr>
                <w:b/>
                <w:bCs/>
                <w:szCs w:val="22"/>
              </w:rPr>
              <w:t>Aleutian Islands Area Basin</w:t>
            </w:r>
          </w:p>
        </w:tc>
      </w:tr>
      <w:tr w:rsidR="00700BBC" w:rsidRPr="00700BBC" w14:paraId="1331CD38" w14:textId="77777777" w:rsidTr="00241962">
        <w:trPr>
          <w:trHeight w:val="465"/>
        </w:trPr>
        <w:tc>
          <w:tcPr>
            <w:tcW w:w="960" w:type="dxa"/>
            <w:tcBorders>
              <w:left w:val="nil"/>
              <w:bottom w:val="double" w:sz="6" w:space="0" w:color="auto"/>
              <w:right w:val="single" w:sz="4" w:space="0" w:color="auto"/>
            </w:tcBorders>
            <w:shd w:val="clear" w:color="auto" w:fill="auto"/>
            <w:vAlign w:val="bottom"/>
          </w:tcPr>
          <w:p w14:paraId="6DE5D3AA" w14:textId="77777777" w:rsidR="00700BBC" w:rsidRPr="00700BBC" w:rsidRDefault="00700BBC" w:rsidP="00700BBC">
            <w:pPr>
              <w:spacing w:after="0"/>
              <w:jc w:val="center"/>
              <w:rPr>
                <w:sz w:val="16"/>
                <w:szCs w:val="16"/>
              </w:rPr>
            </w:pPr>
            <w:r w:rsidRPr="00700BBC">
              <w:rPr>
                <w:sz w:val="16"/>
                <w:szCs w:val="16"/>
              </w:rPr>
              <w:t>Year</w:t>
            </w:r>
          </w:p>
        </w:tc>
        <w:tc>
          <w:tcPr>
            <w:tcW w:w="1646" w:type="dxa"/>
            <w:tcBorders>
              <w:left w:val="single" w:sz="4" w:space="0" w:color="auto"/>
              <w:bottom w:val="double" w:sz="6" w:space="0" w:color="auto"/>
            </w:tcBorders>
            <w:shd w:val="clear" w:color="auto" w:fill="auto"/>
            <w:vAlign w:val="bottom"/>
          </w:tcPr>
          <w:p w14:paraId="24F614E6" w14:textId="77777777" w:rsidR="00700BBC" w:rsidRPr="00700BBC" w:rsidRDefault="00700BBC" w:rsidP="00700BBC">
            <w:pPr>
              <w:spacing w:after="0"/>
              <w:jc w:val="center"/>
              <w:rPr>
                <w:sz w:val="16"/>
                <w:szCs w:val="16"/>
              </w:rPr>
            </w:pPr>
            <w:r w:rsidRPr="00700BBC">
              <w:rPr>
                <w:sz w:val="16"/>
                <w:szCs w:val="16"/>
              </w:rPr>
              <w:t>Fish Measured</w:t>
            </w:r>
          </w:p>
        </w:tc>
        <w:tc>
          <w:tcPr>
            <w:tcW w:w="1206" w:type="dxa"/>
            <w:tcBorders>
              <w:bottom w:val="double" w:sz="6" w:space="0" w:color="auto"/>
            </w:tcBorders>
            <w:shd w:val="clear" w:color="auto" w:fill="auto"/>
            <w:vAlign w:val="bottom"/>
          </w:tcPr>
          <w:p w14:paraId="0F8C8403" w14:textId="77777777" w:rsidR="00700BBC" w:rsidRPr="00700BBC" w:rsidRDefault="00700BBC" w:rsidP="00700BBC">
            <w:pPr>
              <w:spacing w:after="0"/>
              <w:jc w:val="center"/>
              <w:rPr>
                <w:sz w:val="16"/>
                <w:szCs w:val="16"/>
              </w:rPr>
            </w:pPr>
            <w:r w:rsidRPr="00700BBC">
              <w:rPr>
                <w:sz w:val="16"/>
                <w:szCs w:val="16"/>
              </w:rPr>
              <w:t>Hauls Sampled</w:t>
            </w:r>
          </w:p>
        </w:tc>
        <w:tc>
          <w:tcPr>
            <w:tcW w:w="980" w:type="dxa"/>
            <w:tcBorders>
              <w:bottom w:val="double" w:sz="6" w:space="0" w:color="auto"/>
              <w:right w:val="single" w:sz="4" w:space="0" w:color="auto"/>
            </w:tcBorders>
            <w:shd w:val="clear" w:color="auto" w:fill="auto"/>
            <w:vAlign w:val="bottom"/>
          </w:tcPr>
          <w:p w14:paraId="1CB1335F" w14:textId="77777777" w:rsidR="00700BBC" w:rsidRPr="00700BBC" w:rsidRDefault="00700BBC" w:rsidP="00700BBC">
            <w:pPr>
              <w:spacing w:after="0"/>
              <w:jc w:val="center"/>
              <w:rPr>
                <w:sz w:val="16"/>
                <w:szCs w:val="16"/>
              </w:rPr>
            </w:pPr>
            <w:r w:rsidRPr="00700BBC">
              <w:rPr>
                <w:sz w:val="16"/>
                <w:szCs w:val="16"/>
              </w:rPr>
              <w:t>Vessels Sampled</w:t>
            </w:r>
          </w:p>
        </w:tc>
        <w:tc>
          <w:tcPr>
            <w:tcW w:w="1180" w:type="dxa"/>
            <w:tcBorders>
              <w:left w:val="single" w:sz="4" w:space="0" w:color="auto"/>
              <w:bottom w:val="double" w:sz="6" w:space="0" w:color="auto"/>
            </w:tcBorders>
            <w:shd w:val="clear" w:color="auto" w:fill="auto"/>
            <w:vAlign w:val="bottom"/>
          </w:tcPr>
          <w:p w14:paraId="550C738A" w14:textId="77777777" w:rsidR="00700BBC" w:rsidRPr="00700BBC" w:rsidRDefault="00700BBC" w:rsidP="00700BBC">
            <w:pPr>
              <w:spacing w:after="0"/>
              <w:jc w:val="center"/>
              <w:rPr>
                <w:sz w:val="16"/>
                <w:szCs w:val="16"/>
              </w:rPr>
            </w:pPr>
            <w:r w:rsidRPr="00700BBC">
              <w:rPr>
                <w:sz w:val="16"/>
                <w:szCs w:val="16"/>
              </w:rPr>
              <w:t>Fish Measured</w:t>
            </w:r>
          </w:p>
        </w:tc>
        <w:tc>
          <w:tcPr>
            <w:tcW w:w="980" w:type="dxa"/>
            <w:tcBorders>
              <w:bottom w:val="double" w:sz="6" w:space="0" w:color="auto"/>
            </w:tcBorders>
            <w:shd w:val="clear" w:color="auto" w:fill="auto"/>
            <w:vAlign w:val="bottom"/>
          </w:tcPr>
          <w:p w14:paraId="59B95F88" w14:textId="77777777" w:rsidR="00700BBC" w:rsidRPr="00700BBC" w:rsidRDefault="00700BBC" w:rsidP="00700BBC">
            <w:pPr>
              <w:spacing w:after="0"/>
              <w:jc w:val="center"/>
              <w:rPr>
                <w:sz w:val="16"/>
                <w:szCs w:val="16"/>
              </w:rPr>
            </w:pPr>
            <w:r w:rsidRPr="00700BBC">
              <w:rPr>
                <w:sz w:val="16"/>
                <w:szCs w:val="16"/>
              </w:rPr>
              <w:t>Hauls Sampled</w:t>
            </w:r>
          </w:p>
        </w:tc>
        <w:tc>
          <w:tcPr>
            <w:tcW w:w="980" w:type="dxa"/>
            <w:tcBorders>
              <w:bottom w:val="double" w:sz="6" w:space="0" w:color="auto"/>
            </w:tcBorders>
            <w:shd w:val="clear" w:color="auto" w:fill="auto"/>
            <w:vAlign w:val="bottom"/>
          </w:tcPr>
          <w:p w14:paraId="3792BB8C" w14:textId="77777777" w:rsidR="00700BBC" w:rsidRPr="00700BBC" w:rsidRDefault="00700BBC" w:rsidP="00700BBC">
            <w:pPr>
              <w:spacing w:after="0"/>
              <w:jc w:val="center"/>
              <w:rPr>
                <w:sz w:val="16"/>
                <w:szCs w:val="16"/>
              </w:rPr>
            </w:pPr>
            <w:r w:rsidRPr="00700BBC">
              <w:rPr>
                <w:sz w:val="16"/>
                <w:szCs w:val="16"/>
              </w:rPr>
              <w:t>Vessels Sampled</w:t>
            </w:r>
          </w:p>
        </w:tc>
      </w:tr>
      <w:tr w:rsidR="002C3700" w:rsidRPr="00700BBC" w14:paraId="49C6E053" w14:textId="77777777" w:rsidTr="00094359">
        <w:trPr>
          <w:trHeight w:val="270"/>
        </w:trPr>
        <w:tc>
          <w:tcPr>
            <w:tcW w:w="960" w:type="dxa"/>
            <w:tcBorders>
              <w:top w:val="nil"/>
              <w:left w:val="nil"/>
              <w:bottom w:val="nil"/>
              <w:right w:val="nil"/>
            </w:tcBorders>
            <w:shd w:val="clear" w:color="auto" w:fill="auto"/>
            <w:noWrap/>
            <w:vAlign w:val="bottom"/>
          </w:tcPr>
          <w:p w14:paraId="789A8B46" w14:textId="77777777" w:rsidR="002C3700" w:rsidRPr="00353E88" w:rsidRDefault="002C3700" w:rsidP="002C3700">
            <w:pPr>
              <w:spacing w:after="0"/>
              <w:jc w:val="right"/>
              <w:rPr>
                <w:szCs w:val="22"/>
              </w:rPr>
            </w:pPr>
            <w:r w:rsidRPr="003D6E51">
              <w:rPr>
                <w:szCs w:val="22"/>
              </w:rPr>
              <w:t>1978</w:t>
            </w:r>
          </w:p>
        </w:tc>
        <w:tc>
          <w:tcPr>
            <w:tcW w:w="1646" w:type="dxa"/>
            <w:tcBorders>
              <w:top w:val="nil"/>
              <w:left w:val="nil"/>
              <w:bottom w:val="nil"/>
              <w:right w:val="nil"/>
            </w:tcBorders>
            <w:shd w:val="clear" w:color="auto" w:fill="auto"/>
            <w:noWrap/>
          </w:tcPr>
          <w:p w14:paraId="5BDDE388" w14:textId="67D313B8" w:rsidR="002C3700" w:rsidRPr="00765E48" w:rsidRDefault="002C3700" w:rsidP="002C3700">
            <w:pPr>
              <w:spacing w:after="0"/>
              <w:jc w:val="right"/>
              <w:rPr>
                <w:szCs w:val="22"/>
              </w:rPr>
            </w:pPr>
            <w:r w:rsidRPr="004A037C">
              <w:t>6,229</w:t>
            </w:r>
          </w:p>
        </w:tc>
        <w:tc>
          <w:tcPr>
            <w:tcW w:w="1206" w:type="dxa"/>
            <w:tcBorders>
              <w:top w:val="nil"/>
              <w:left w:val="nil"/>
              <w:bottom w:val="nil"/>
              <w:right w:val="nil"/>
            </w:tcBorders>
            <w:shd w:val="clear" w:color="auto" w:fill="auto"/>
            <w:noWrap/>
          </w:tcPr>
          <w:p w14:paraId="6A6EAFD8" w14:textId="27A87747" w:rsidR="002C3700" w:rsidRPr="00765E48" w:rsidRDefault="002C3700" w:rsidP="002C3700">
            <w:pPr>
              <w:spacing w:after="0"/>
              <w:jc w:val="right"/>
              <w:rPr>
                <w:szCs w:val="22"/>
              </w:rPr>
            </w:pPr>
            <w:r w:rsidRPr="004A037C">
              <w:t>112</w:t>
            </w:r>
          </w:p>
        </w:tc>
        <w:tc>
          <w:tcPr>
            <w:tcW w:w="980" w:type="dxa"/>
            <w:tcBorders>
              <w:top w:val="nil"/>
              <w:left w:val="nil"/>
              <w:bottom w:val="nil"/>
              <w:right w:val="dotted" w:sz="4" w:space="0" w:color="auto"/>
            </w:tcBorders>
            <w:shd w:val="clear" w:color="auto" w:fill="auto"/>
            <w:noWrap/>
          </w:tcPr>
          <w:p w14:paraId="335CF0B3" w14:textId="04F494D2" w:rsidR="002C3700" w:rsidRPr="00765E48" w:rsidRDefault="002C3700" w:rsidP="002C3700">
            <w:pPr>
              <w:spacing w:after="0"/>
              <w:jc w:val="right"/>
              <w:rPr>
                <w:szCs w:val="22"/>
              </w:rPr>
            </w:pPr>
            <w:r w:rsidRPr="004A037C">
              <w:t>11</w:t>
            </w:r>
          </w:p>
        </w:tc>
        <w:tc>
          <w:tcPr>
            <w:tcW w:w="1180" w:type="dxa"/>
            <w:tcBorders>
              <w:top w:val="nil"/>
              <w:left w:val="nil"/>
              <w:bottom w:val="nil"/>
              <w:right w:val="nil"/>
            </w:tcBorders>
            <w:shd w:val="clear" w:color="auto" w:fill="auto"/>
            <w:noWrap/>
          </w:tcPr>
          <w:p w14:paraId="0F8AC6D7" w14:textId="35FDEE58" w:rsidR="002C3700" w:rsidRPr="00765E48"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59FAE857" w14:textId="69AD6654" w:rsidR="002C3700" w:rsidRPr="00765E48"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09B04154" w14:textId="3C3BA5D8" w:rsidR="002C3700" w:rsidRPr="00765E48" w:rsidRDefault="002C3700" w:rsidP="002C3700">
            <w:pPr>
              <w:spacing w:after="0"/>
              <w:jc w:val="right"/>
              <w:rPr>
                <w:szCs w:val="22"/>
              </w:rPr>
            </w:pPr>
            <w:r w:rsidRPr="004A037C">
              <w:t>0</w:t>
            </w:r>
          </w:p>
        </w:tc>
      </w:tr>
      <w:tr w:rsidR="002C3700" w:rsidRPr="00700BBC" w14:paraId="3F0A7629" w14:textId="77777777" w:rsidTr="00094359">
        <w:trPr>
          <w:trHeight w:val="255"/>
        </w:trPr>
        <w:tc>
          <w:tcPr>
            <w:tcW w:w="960" w:type="dxa"/>
            <w:tcBorders>
              <w:top w:val="nil"/>
              <w:left w:val="nil"/>
              <w:bottom w:val="nil"/>
              <w:right w:val="nil"/>
            </w:tcBorders>
            <w:shd w:val="clear" w:color="auto" w:fill="auto"/>
            <w:noWrap/>
            <w:vAlign w:val="bottom"/>
          </w:tcPr>
          <w:p w14:paraId="6D989B74" w14:textId="77777777" w:rsidR="002C3700" w:rsidRPr="00353E88" w:rsidRDefault="002C3700" w:rsidP="002C3700">
            <w:pPr>
              <w:spacing w:after="0"/>
              <w:jc w:val="right"/>
              <w:rPr>
                <w:szCs w:val="22"/>
              </w:rPr>
            </w:pPr>
            <w:r w:rsidRPr="003D6E51">
              <w:rPr>
                <w:szCs w:val="22"/>
              </w:rPr>
              <w:t>1979</w:t>
            </w:r>
          </w:p>
        </w:tc>
        <w:tc>
          <w:tcPr>
            <w:tcW w:w="1646" w:type="dxa"/>
            <w:tcBorders>
              <w:top w:val="nil"/>
              <w:left w:val="nil"/>
              <w:bottom w:val="nil"/>
              <w:right w:val="nil"/>
            </w:tcBorders>
            <w:shd w:val="clear" w:color="auto" w:fill="auto"/>
            <w:noWrap/>
          </w:tcPr>
          <w:p w14:paraId="1290A00A" w14:textId="57561693" w:rsidR="002C3700" w:rsidRPr="00765E48" w:rsidRDefault="002C3700" w:rsidP="002C3700">
            <w:pPr>
              <w:spacing w:after="0"/>
              <w:jc w:val="right"/>
              <w:rPr>
                <w:szCs w:val="22"/>
              </w:rPr>
            </w:pPr>
            <w:r w:rsidRPr="004A037C">
              <w:t>2,294</w:t>
            </w:r>
          </w:p>
        </w:tc>
        <w:tc>
          <w:tcPr>
            <w:tcW w:w="1206" w:type="dxa"/>
            <w:tcBorders>
              <w:top w:val="nil"/>
              <w:left w:val="nil"/>
              <w:bottom w:val="nil"/>
              <w:right w:val="nil"/>
            </w:tcBorders>
            <w:shd w:val="clear" w:color="auto" w:fill="auto"/>
            <w:noWrap/>
          </w:tcPr>
          <w:p w14:paraId="51584C84" w14:textId="1CACEDB4" w:rsidR="002C3700" w:rsidRPr="00765E48" w:rsidRDefault="002C3700" w:rsidP="002C3700">
            <w:pPr>
              <w:spacing w:after="0"/>
              <w:jc w:val="right"/>
              <w:rPr>
                <w:szCs w:val="22"/>
              </w:rPr>
            </w:pPr>
            <w:r w:rsidRPr="004A037C">
              <w:t>33</w:t>
            </w:r>
          </w:p>
        </w:tc>
        <w:tc>
          <w:tcPr>
            <w:tcW w:w="980" w:type="dxa"/>
            <w:tcBorders>
              <w:top w:val="nil"/>
              <w:left w:val="nil"/>
              <w:bottom w:val="nil"/>
              <w:right w:val="dotted" w:sz="4" w:space="0" w:color="auto"/>
            </w:tcBorders>
            <w:shd w:val="clear" w:color="auto" w:fill="auto"/>
            <w:noWrap/>
          </w:tcPr>
          <w:p w14:paraId="437C3639" w14:textId="3127E63D" w:rsidR="002C3700" w:rsidRPr="00765E48" w:rsidRDefault="002C3700" w:rsidP="002C3700">
            <w:pPr>
              <w:spacing w:after="0"/>
              <w:jc w:val="right"/>
              <w:rPr>
                <w:szCs w:val="22"/>
              </w:rPr>
            </w:pPr>
            <w:r w:rsidRPr="004A037C">
              <w:t>6</w:t>
            </w:r>
          </w:p>
        </w:tc>
        <w:tc>
          <w:tcPr>
            <w:tcW w:w="1180" w:type="dxa"/>
            <w:tcBorders>
              <w:top w:val="nil"/>
              <w:left w:val="nil"/>
              <w:bottom w:val="nil"/>
              <w:right w:val="nil"/>
            </w:tcBorders>
            <w:shd w:val="clear" w:color="auto" w:fill="auto"/>
            <w:noWrap/>
          </w:tcPr>
          <w:p w14:paraId="0F39137C" w14:textId="62B86F73" w:rsidR="002C3700" w:rsidRPr="00765E48"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1BAD294E" w14:textId="58987EF2" w:rsidR="002C3700" w:rsidRPr="00765E48"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5D166416" w14:textId="6D4AE087" w:rsidR="002C3700" w:rsidRPr="00765E48" w:rsidRDefault="002C3700" w:rsidP="002C3700">
            <w:pPr>
              <w:spacing w:after="0"/>
              <w:jc w:val="right"/>
              <w:rPr>
                <w:szCs w:val="22"/>
              </w:rPr>
            </w:pPr>
            <w:r w:rsidRPr="004A037C">
              <w:t>0</w:t>
            </w:r>
          </w:p>
        </w:tc>
      </w:tr>
      <w:tr w:rsidR="002C3700" w:rsidRPr="00700BBC" w14:paraId="66B21F49" w14:textId="77777777" w:rsidTr="00094359">
        <w:trPr>
          <w:trHeight w:val="255"/>
        </w:trPr>
        <w:tc>
          <w:tcPr>
            <w:tcW w:w="960" w:type="dxa"/>
            <w:tcBorders>
              <w:top w:val="nil"/>
              <w:left w:val="nil"/>
              <w:bottom w:val="nil"/>
              <w:right w:val="nil"/>
            </w:tcBorders>
            <w:shd w:val="clear" w:color="auto" w:fill="auto"/>
            <w:noWrap/>
            <w:vAlign w:val="bottom"/>
          </w:tcPr>
          <w:p w14:paraId="0F63D864" w14:textId="77777777" w:rsidR="002C3700" w:rsidRPr="00353E88" w:rsidRDefault="002C3700" w:rsidP="002C3700">
            <w:pPr>
              <w:spacing w:after="0"/>
              <w:jc w:val="right"/>
              <w:rPr>
                <w:szCs w:val="22"/>
              </w:rPr>
            </w:pPr>
            <w:r w:rsidRPr="003D6E51">
              <w:rPr>
                <w:szCs w:val="22"/>
              </w:rPr>
              <w:t>1980</w:t>
            </w:r>
          </w:p>
        </w:tc>
        <w:tc>
          <w:tcPr>
            <w:tcW w:w="1646" w:type="dxa"/>
            <w:tcBorders>
              <w:top w:val="nil"/>
              <w:left w:val="nil"/>
              <w:bottom w:val="nil"/>
              <w:right w:val="nil"/>
            </w:tcBorders>
            <w:shd w:val="clear" w:color="auto" w:fill="auto"/>
            <w:noWrap/>
          </w:tcPr>
          <w:p w14:paraId="04713179" w14:textId="6C949A58" w:rsidR="002C3700" w:rsidRPr="00765E48" w:rsidRDefault="002C3700" w:rsidP="002C3700">
            <w:pPr>
              <w:spacing w:after="0"/>
              <w:jc w:val="right"/>
              <w:rPr>
                <w:szCs w:val="22"/>
              </w:rPr>
            </w:pPr>
            <w:r w:rsidRPr="004A037C">
              <w:t>6,779</w:t>
            </w:r>
          </w:p>
        </w:tc>
        <w:tc>
          <w:tcPr>
            <w:tcW w:w="1206" w:type="dxa"/>
            <w:tcBorders>
              <w:top w:val="nil"/>
              <w:left w:val="nil"/>
              <w:bottom w:val="nil"/>
              <w:right w:val="nil"/>
            </w:tcBorders>
            <w:shd w:val="clear" w:color="auto" w:fill="auto"/>
            <w:noWrap/>
          </w:tcPr>
          <w:p w14:paraId="0583AAD4" w14:textId="1BF21330" w:rsidR="002C3700" w:rsidRPr="00765E48" w:rsidRDefault="002C3700" w:rsidP="002C3700">
            <w:pPr>
              <w:spacing w:after="0"/>
              <w:jc w:val="right"/>
              <w:rPr>
                <w:szCs w:val="22"/>
              </w:rPr>
            </w:pPr>
            <w:r w:rsidRPr="004A037C">
              <w:t>116</w:t>
            </w:r>
          </w:p>
        </w:tc>
        <w:tc>
          <w:tcPr>
            <w:tcW w:w="980" w:type="dxa"/>
            <w:tcBorders>
              <w:top w:val="nil"/>
              <w:left w:val="nil"/>
              <w:bottom w:val="nil"/>
              <w:right w:val="dotted" w:sz="4" w:space="0" w:color="auto"/>
            </w:tcBorders>
            <w:shd w:val="clear" w:color="auto" w:fill="auto"/>
            <w:noWrap/>
          </w:tcPr>
          <w:p w14:paraId="273D3F83" w14:textId="30D6DD99" w:rsidR="002C3700" w:rsidRPr="00765E48" w:rsidRDefault="002C3700" w:rsidP="002C3700">
            <w:pPr>
              <w:spacing w:after="0"/>
              <w:jc w:val="right"/>
              <w:rPr>
                <w:szCs w:val="22"/>
              </w:rPr>
            </w:pPr>
            <w:r w:rsidRPr="004A037C">
              <w:t>10</w:t>
            </w:r>
          </w:p>
        </w:tc>
        <w:tc>
          <w:tcPr>
            <w:tcW w:w="1180" w:type="dxa"/>
            <w:tcBorders>
              <w:top w:val="nil"/>
              <w:left w:val="nil"/>
              <w:bottom w:val="nil"/>
              <w:right w:val="nil"/>
            </w:tcBorders>
            <w:shd w:val="clear" w:color="auto" w:fill="auto"/>
            <w:noWrap/>
          </w:tcPr>
          <w:p w14:paraId="73BA5CC7" w14:textId="3E000329" w:rsidR="002C3700" w:rsidRPr="00765E48"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4F86367A" w14:textId="218607CD" w:rsidR="002C3700" w:rsidRPr="00765E48"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6AE4CDA5" w14:textId="2DE5F706" w:rsidR="002C3700" w:rsidRPr="00765E48" w:rsidRDefault="002C3700" w:rsidP="002C3700">
            <w:pPr>
              <w:spacing w:after="0"/>
              <w:jc w:val="right"/>
              <w:rPr>
                <w:szCs w:val="22"/>
              </w:rPr>
            </w:pPr>
            <w:r w:rsidRPr="004A037C">
              <w:t>0</w:t>
            </w:r>
          </w:p>
        </w:tc>
      </w:tr>
      <w:tr w:rsidR="002C3700" w:rsidRPr="00700BBC" w14:paraId="0016A01F" w14:textId="77777777" w:rsidTr="00094359">
        <w:trPr>
          <w:trHeight w:val="255"/>
        </w:trPr>
        <w:tc>
          <w:tcPr>
            <w:tcW w:w="960" w:type="dxa"/>
            <w:tcBorders>
              <w:top w:val="nil"/>
              <w:left w:val="nil"/>
              <w:bottom w:val="nil"/>
              <w:right w:val="nil"/>
            </w:tcBorders>
            <w:shd w:val="clear" w:color="auto" w:fill="auto"/>
            <w:noWrap/>
            <w:vAlign w:val="bottom"/>
          </w:tcPr>
          <w:p w14:paraId="5A672688" w14:textId="77777777" w:rsidR="002C3700" w:rsidRPr="00353E88" w:rsidRDefault="002C3700" w:rsidP="002C3700">
            <w:pPr>
              <w:spacing w:after="0"/>
              <w:jc w:val="right"/>
              <w:rPr>
                <w:szCs w:val="22"/>
              </w:rPr>
            </w:pPr>
            <w:r w:rsidRPr="003D6E51">
              <w:rPr>
                <w:szCs w:val="22"/>
              </w:rPr>
              <w:t>1981</w:t>
            </w:r>
          </w:p>
        </w:tc>
        <w:tc>
          <w:tcPr>
            <w:tcW w:w="1646" w:type="dxa"/>
            <w:tcBorders>
              <w:top w:val="nil"/>
              <w:left w:val="nil"/>
              <w:bottom w:val="nil"/>
              <w:right w:val="nil"/>
            </w:tcBorders>
            <w:shd w:val="clear" w:color="auto" w:fill="auto"/>
            <w:noWrap/>
          </w:tcPr>
          <w:p w14:paraId="423E28A4" w14:textId="6A4279D1" w:rsidR="002C3700" w:rsidRPr="00765E48" w:rsidRDefault="002C3700" w:rsidP="002C3700">
            <w:pPr>
              <w:spacing w:after="0"/>
              <w:jc w:val="right"/>
              <w:rPr>
                <w:szCs w:val="22"/>
              </w:rPr>
            </w:pPr>
            <w:r w:rsidRPr="004A037C">
              <w:t>11,143</w:t>
            </w:r>
          </w:p>
        </w:tc>
        <w:tc>
          <w:tcPr>
            <w:tcW w:w="1206" w:type="dxa"/>
            <w:tcBorders>
              <w:top w:val="nil"/>
              <w:left w:val="nil"/>
              <w:bottom w:val="nil"/>
              <w:right w:val="nil"/>
            </w:tcBorders>
            <w:shd w:val="clear" w:color="auto" w:fill="auto"/>
            <w:noWrap/>
          </w:tcPr>
          <w:p w14:paraId="65A9F15E" w14:textId="1348428F" w:rsidR="002C3700" w:rsidRPr="00765E48" w:rsidRDefault="002C3700" w:rsidP="002C3700">
            <w:pPr>
              <w:spacing w:after="0"/>
              <w:jc w:val="right"/>
              <w:rPr>
                <w:szCs w:val="22"/>
              </w:rPr>
            </w:pPr>
            <w:r w:rsidRPr="004A037C">
              <w:t>94</w:t>
            </w:r>
          </w:p>
        </w:tc>
        <w:tc>
          <w:tcPr>
            <w:tcW w:w="980" w:type="dxa"/>
            <w:tcBorders>
              <w:top w:val="nil"/>
              <w:left w:val="nil"/>
              <w:bottom w:val="nil"/>
              <w:right w:val="dotted" w:sz="4" w:space="0" w:color="auto"/>
            </w:tcBorders>
            <w:shd w:val="clear" w:color="auto" w:fill="auto"/>
            <w:noWrap/>
          </w:tcPr>
          <w:p w14:paraId="439DA287" w14:textId="562E368C" w:rsidR="002C3700" w:rsidRPr="00765E48" w:rsidRDefault="002C3700" w:rsidP="002C3700">
            <w:pPr>
              <w:spacing w:after="0"/>
              <w:jc w:val="right"/>
              <w:rPr>
                <w:szCs w:val="22"/>
              </w:rPr>
            </w:pPr>
            <w:r w:rsidRPr="004A037C">
              <w:t>13</w:t>
            </w:r>
          </w:p>
        </w:tc>
        <w:tc>
          <w:tcPr>
            <w:tcW w:w="1180" w:type="dxa"/>
            <w:tcBorders>
              <w:top w:val="nil"/>
              <w:left w:val="nil"/>
              <w:bottom w:val="nil"/>
              <w:right w:val="nil"/>
            </w:tcBorders>
            <w:shd w:val="clear" w:color="auto" w:fill="auto"/>
            <w:noWrap/>
          </w:tcPr>
          <w:p w14:paraId="1170E6CB" w14:textId="45EF8774" w:rsidR="002C3700" w:rsidRPr="00765E48" w:rsidRDefault="002C3700" w:rsidP="002C3700">
            <w:pPr>
              <w:spacing w:after="0"/>
              <w:jc w:val="right"/>
              <w:rPr>
                <w:szCs w:val="22"/>
              </w:rPr>
            </w:pPr>
            <w:r w:rsidRPr="004A037C">
              <w:t>1,913</w:t>
            </w:r>
          </w:p>
        </w:tc>
        <w:tc>
          <w:tcPr>
            <w:tcW w:w="980" w:type="dxa"/>
            <w:tcBorders>
              <w:top w:val="nil"/>
              <w:left w:val="nil"/>
              <w:bottom w:val="nil"/>
              <w:right w:val="nil"/>
            </w:tcBorders>
            <w:shd w:val="clear" w:color="auto" w:fill="auto"/>
            <w:noWrap/>
          </w:tcPr>
          <w:p w14:paraId="3352B3BE" w14:textId="112C4AE1" w:rsidR="002C3700" w:rsidRPr="00765E48" w:rsidRDefault="002C3700" w:rsidP="002C3700">
            <w:pPr>
              <w:spacing w:after="0"/>
              <w:jc w:val="right"/>
              <w:rPr>
                <w:szCs w:val="22"/>
              </w:rPr>
            </w:pPr>
            <w:r w:rsidRPr="004A037C">
              <w:t>15</w:t>
            </w:r>
          </w:p>
        </w:tc>
        <w:tc>
          <w:tcPr>
            <w:tcW w:w="980" w:type="dxa"/>
            <w:tcBorders>
              <w:top w:val="nil"/>
              <w:left w:val="nil"/>
              <w:bottom w:val="nil"/>
              <w:right w:val="nil"/>
            </w:tcBorders>
            <w:shd w:val="clear" w:color="auto" w:fill="auto"/>
            <w:noWrap/>
          </w:tcPr>
          <w:p w14:paraId="06C64A22" w14:textId="6B415621" w:rsidR="002C3700" w:rsidRPr="00765E48" w:rsidRDefault="002C3700" w:rsidP="002C3700">
            <w:pPr>
              <w:spacing w:after="0"/>
              <w:jc w:val="right"/>
              <w:rPr>
                <w:szCs w:val="22"/>
              </w:rPr>
            </w:pPr>
            <w:r w:rsidRPr="004A037C">
              <w:t>3</w:t>
            </w:r>
          </w:p>
        </w:tc>
      </w:tr>
      <w:tr w:rsidR="002C3700" w:rsidRPr="00700BBC" w14:paraId="58C4C889" w14:textId="77777777" w:rsidTr="00094359">
        <w:trPr>
          <w:trHeight w:val="255"/>
        </w:trPr>
        <w:tc>
          <w:tcPr>
            <w:tcW w:w="960" w:type="dxa"/>
            <w:tcBorders>
              <w:top w:val="nil"/>
              <w:left w:val="nil"/>
              <w:bottom w:val="nil"/>
              <w:right w:val="nil"/>
            </w:tcBorders>
            <w:shd w:val="clear" w:color="auto" w:fill="auto"/>
            <w:noWrap/>
            <w:vAlign w:val="bottom"/>
          </w:tcPr>
          <w:p w14:paraId="7F09675A" w14:textId="77777777" w:rsidR="002C3700" w:rsidRPr="00353E88" w:rsidRDefault="002C3700" w:rsidP="002C3700">
            <w:pPr>
              <w:spacing w:after="0"/>
              <w:jc w:val="right"/>
              <w:rPr>
                <w:szCs w:val="22"/>
              </w:rPr>
            </w:pPr>
            <w:r w:rsidRPr="003D6E51">
              <w:rPr>
                <w:szCs w:val="22"/>
              </w:rPr>
              <w:t>1982</w:t>
            </w:r>
          </w:p>
        </w:tc>
        <w:tc>
          <w:tcPr>
            <w:tcW w:w="1646" w:type="dxa"/>
            <w:tcBorders>
              <w:top w:val="nil"/>
              <w:left w:val="nil"/>
              <w:bottom w:val="nil"/>
              <w:right w:val="nil"/>
            </w:tcBorders>
            <w:shd w:val="clear" w:color="auto" w:fill="auto"/>
            <w:noWrap/>
          </w:tcPr>
          <w:p w14:paraId="26CEDA57" w14:textId="44921943" w:rsidR="002C3700" w:rsidRPr="00765E48" w:rsidRDefault="002C3700" w:rsidP="002C3700">
            <w:pPr>
              <w:spacing w:after="0"/>
              <w:jc w:val="right"/>
              <w:rPr>
                <w:szCs w:val="22"/>
              </w:rPr>
            </w:pPr>
            <w:r w:rsidRPr="004A037C">
              <w:t>36,932</w:t>
            </w:r>
          </w:p>
        </w:tc>
        <w:tc>
          <w:tcPr>
            <w:tcW w:w="1206" w:type="dxa"/>
            <w:tcBorders>
              <w:top w:val="nil"/>
              <w:left w:val="nil"/>
              <w:bottom w:val="nil"/>
              <w:right w:val="nil"/>
            </w:tcBorders>
            <w:shd w:val="clear" w:color="auto" w:fill="auto"/>
            <w:noWrap/>
          </w:tcPr>
          <w:p w14:paraId="689AF96B" w14:textId="33E0011F" w:rsidR="002C3700" w:rsidRPr="00765E48" w:rsidRDefault="002C3700" w:rsidP="002C3700">
            <w:pPr>
              <w:spacing w:after="0"/>
              <w:jc w:val="right"/>
              <w:rPr>
                <w:szCs w:val="22"/>
              </w:rPr>
            </w:pPr>
            <w:r w:rsidRPr="004A037C">
              <w:t>331</w:t>
            </w:r>
          </w:p>
        </w:tc>
        <w:tc>
          <w:tcPr>
            <w:tcW w:w="980" w:type="dxa"/>
            <w:tcBorders>
              <w:top w:val="nil"/>
              <w:left w:val="nil"/>
              <w:bottom w:val="nil"/>
              <w:right w:val="dotted" w:sz="4" w:space="0" w:color="auto"/>
            </w:tcBorders>
            <w:shd w:val="clear" w:color="auto" w:fill="auto"/>
            <w:noWrap/>
          </w:tcPr>
          <w:p w14:paraId="1C5F7875" w14:textId="3397DDAD" w:rsidR="002C3700" w:rsidRPr="00765E48" w:rsidRDefault="002C3700" w:rsidP="002C3700">
            <w:pPr>
              <w:spacing w:after="0"/>
              <w:jc w:val="right"/>
              <w:rPr>
                <w:szCs w:val="22"/>
              </w:rPr>
            </w:pPr>
            <w:r w:rsidRPr="004A037C">
              <w:t>25</w:t>
            </w:r>
          </w:p>
        </w:tc>
        <w:tc>
          <w:tcPr>
            <w:tcW w:w="1180" w:type="dxa"/>
            <w:tcBorders>
              <w:top w:val="nil"/>
              <w:left w:val="nil"/>
              <w:bottom w:val="nil"/>
              <w:right w:val="nil"/>
            </w:tcBorders>
            <w:shd w:val="clear" w:color="auto" w:fill="auto"/>
            <w:noWrap/>
          </w:tcPr>
          <w:p w14:paraId="159CDA47" w14:textId="64200066" w:rsidR="002C3700" w:rsidRPr="00765E48" w:rsidRDefault="002C3700" w:rsidP="002C3700">
            <w:pPr>
              <w:spacing w:after="0"/>
              <w:jc w:val="right"/>
              <w:rPr>
                <w:szCs w:val="22"/>
              </w:rPr>
            </w:pPr>
            <w:r w:rsidRPr="004A037C">
              <w:t>11,151</w:t>
            </w:r>
          </w:p>
        </w:tc>
        <w:tc>
          <w:tcPr>
            <w:tcW w:w="980" w:type="dxa"/>
            <w:tcBorders>
              <w:top w:val="nil"/>
              <w:left w:val="nil"/>
              <w:bottom w:val="nil"/>
              <w:right w:val="nil"/>
            </w:tcBorders>
            <w:shd w:val="clear" w:color="auto" w:fill="auto"/>
            <w:noWrap/>
          </w:tcPr>
          <w:p w14:paraId="3D6E8AFE" w14:textId="3ABC3EFE" w:rsidR="002C3700" w:rsidRPr="00765E48" w:rsidRDefault="002C3700" w:rsidP="002C3700">
            <w:pPr>
              <w:spacing w:after="0"/>
              <w:jc w:val="right"/>
              <w:rPr>
                <w:szCs w:val="22"/>
              </w:rPr>
            </w:pPr>
            <w:r w:rsidRPr="004A037C">
              <w:t>84</w:t>
            </w:r>
          </w:p>
        </w:tc>
        <w:tc>
          <w:tcPr>
            <w:tcW w:w="980" w:type="dxa"/>
            <w:tcBorders>
              <w:top w:val="nil"/>
              <w:left w:val="nil"/>
              <w:bottom w:val="nil"/>
              <w:right w:val="nil"/>
            </w:tcBorders>
            <w:shd w:val="clear" w:color="auto" w:fill="auto"/>
            <w:noWrap/>
          </w:tcPr>
          <w:p w14:paraId="54D70AC3" w14:textId="62C96C5D" w:rsidR="002C3700" w:rsidRPr="00765E48" w:rsidRDefault="002C3700" w:rsidP="002C3700">
            <w:pPr>
              <w:spacing w:after="0"/>
              <w:jc w:val="right"/>
              <w:rPr>
                <w:szCs w:val="22"/>
              </w:rPr>
            </w:pPr>
            <w:r w:rsidRPr="004A037C">
              <w:t>7</w:t>
            </w:r>
          </w:p>
        </w:tc>
      </w:tr>
      <w:tr w:rsidR="002C3700" w:rsidRPr="00700BBC" w14:paraId="54E0D605" w14:textId="77777777" w:rsidTr="00094359">
        <w:trPr>
          <w:trHeight w:val="255"/>
        </w:trPr>
        <w:tc>
          <w:tcPr>
            <w:tcW w:w="960" w:type="dxa"/>
            <w:tcBorders>
              <w:top w:val="nil"/>
              <w:left w:val="nil"/>
              <w:bottom w:val="nil"/>
              <w:right w:val="nil"/>
            </w:tcBorders>
            <w:shd w:val="clear" w:color="auto" w:fill="auto"/>
            <w:noWrap/>
            <w:vAlign w:val="bottom"/>
          </w:tcPr>
          <w:p w14:paraId="104E069D" w14:textId="77777777" w:rsidR="002C3700" w:rsidRPr="00353E88" w:rsidRDefault="002C3700" w:rsidP="002C3700">
            <w:pPr>
              <w:spacing w:after="0"/>
              <w:jc w:val="right"/>
              <w:rPr>
                <w:szCs w:val="22"/>
              </w:rPr>
            </w:pPr>
            <w:r w:rsidRPr="003D6E51">
              <w:rPr>
                <w:szCs w:val="22"/>
              </w:rPr>
              <w:t>1983</w:t>
            </w:r>
          </w:p>
        </w:tc>
        <w:tc>
          <w:tcPr>
            <w:tcW w:w="1646" w:type="dxa"/>
            <w:tcBorders>
              <w:top w:val="nil"/>
              <w:left w:val="nil"/>
              <w:bottom w:val="nil"/>
              <w:right w:val="nil"/>
            </w:tcBorders>
            <w:shd w:val="clear" w:color="auto" w:fill="auto"/>
            <w:noWrap/>
          </w:tcPr>
          <w:p w14:paraId="1C607C85" w14:textId="644F20AC" w:rsidR="002C3700" w:rsidRPr="00765E48" w:rsidRDefault="002C3700" w:rsidP="002C3700">
            <w:pPr>
              <w:spacing w:after="0"/>
              <w:jc w:val="right"/>
              <w:rPr>
                <w:szCs w:val="22"/>
              </w:rPr>
            </w:pPr>
            <w:r w:rsidRPr="004A037C">
              <w:t>27,474</w:t>
            </w:r>
          </w:p>
        </w:tc>
        <w:tc>
          <w:tcPr>
            <w:tcW w:w="1206" w:type="dxa"/>
            <w:tcBorders>
              <w:top w:val="nil"/>
              <w:left w:val="nil"/>
              <w:bottom w:val="nil"/>
              <w:right w:val="nil"/>
            </w:tcBorders>
            <w:shd w:val="clear" w:color="auto" w:fill="auto"/>
            <w:noWrap/>
          </w:tcPr>
          <w:p w14:paraId="3C95B8BB" w14:textId="4AA54E1C" w:rsidR="002C3700" w:rsidRPr="00765E48" w:rsidRDefault="002C3700" w:rsidP="002C3700">
            <w:pPr>
              <w:spacing w:after="0"/>
              <w:jc w:val="right"/>
              <w:rPr>
                <w:szCs w:val="22"/>
              </w:rPr>
            </w:pPr>
            <w:r w:rsidRPr="004A037C">
              <w:t>240</w:t>
            </w:r>
          </w:p>
        </w:tc>
        <w:tc>
          <w:tcPr>
            <w:tcW w:w="980" w:type="dxa"/>
            <w:tcBorders>
              <w:top w:val="nil"/>
              <w:left w:val="nil"/>
              <w:bottom w:val="nil"/>
              <w:right w:val="dotted" w:sz="4" w:space="0" w:color="auto"/>
            </w:tcBorders>
            <w:shd w:val="clear" w:color="auto" w:fill="auto"/>
            <w:noWrap/>
          </w:tcPr>
          <w:p w14:paraId="56DCC389" w14:textId="42B26A07" w:rsidR="002C3700" w:rsidRPr="00765E48" w:rsidRDefault="002C3700" w:rsidP="002C3700">
            <w:pPr>
              <w:spacing w:after="0"/>
              <w:jc w:val="right"/>
              <w:rPr>
                <w:szCs w:val="22"/>
              </w:rPr>
            </w:pPr>
            <w:r w:rsidRPr="004A037C">
              <w:t>21</w:t>
            </w:r>
          </w:p>
        </w:tc>
        <w:tc>
          <w:tcPr>
            <w:tcW w:w="1180" w:type="dxa"/>
            <w:tcBorders>
              <w:top w:val="nil"/>
              <w:left w:val="nil"/>
              <w:bottom w:val="nil"/>
              <w:right w:val="nil"/>
            </w:tcBorders>
            <w:shd w:val="clear" w:color="auto" w:fill="auto"/>
            <w:noWrap/>
          </w:tcPr>
          <w:p w14:paraId="6E46444B" w14:textId="519A70EC" w:rsidR="002C3700" w:rsidRPr="00765E48" w:rsidRDefault="002C3700" w:rsidP="002C3700">
            <w:pPr>
              <w:spacing w:after="0"/>
              <w:jc w:val="right"/>
              <w:rPr>
                <w:szCs w:val="22"/>
              </w:rPr>
            </w:pPr>
            <w:r w:rsidRPr="004A037C">
              <w:t>20,744</w:t>
            </w:r>
          </w:p>
        </w:tc>
        <w:tc>
          <w:tcPr>
            <w:tcW w:w="980" w:type="dxa"/>
            <w:tcBorders>
              <w:top w:val="nil"/>
              <w:left w:val="nil"/>
              <w:bottom w:val="nil"/>
              <w:right w:val="nil"/>
            </w:tcBorders>
            <w:shd w:val="clear" w:color="auto" w:fill="auto"/>
            <w:noWrap/>
          </w:tcPr>
          <w:p w14:paraId="18B6F62C" w14:textId="2CEAFA88" w:rsidR="002C3700" w:rsidRPr="00765E48" w:rsidRDefault="002C3700" w:rsidP="002C3700">
            <w:pPr>
              <w:spacing w:after="0"/>
              <w:jc w:val="right"/>
              <w:rPr>
                <w:szCs w:val="22"/>
              </w:rPr>
            </w:pPr>
            <w:r w:rsidRPr="004A037C">
              <w:t>174</w:t>
            </w:r>
          </w:p>
        </w:tc>
        <w:tc>
          <w:tcPr>
            <w:tcW w:w="980" w:type="dxa"/>
            <w:tcBorders>
              <w:top w:val="nil"/>
              <w:left w:val="nil"/>
              <w:bottom w:val="nil"/>
              <w:right w:val="nil"/>
            </w:tcBorders>
            <w:shd w:val="clear" w:color="auto" w:fill="auto"/>
            <w:noWrap/>
          </w:tcPr>
          <w:p w14:paraId="3E0EB274" w14:textId="4D9A035B" w:rsidR="002C3700" w:rsidRPr="00765E48" w:rsidRDefault="002C3700" w:rsidP="002C3700">
            <w:pPr>
              <w:spacing w:after="0"/>
              <w:jc w:val="right"/>
              <w:rPr>
                <w:szCs w:val="22"/>
              </w:rPr>
            </w:pPr>
            <w:r w:rsidRPr="004A037C">
              <w:t>21</w:t>
            </w:r>
          </w:p>
        </w:tc>
      </w:tr>
      <w:tr w:rsidR="002C3700" w:rsidRPr="00700BBC" w14:paraId="257EFC58" w14:textId="77777777" w:rsidTr="00094359">
        <w:trPr>
          <w:trHeight w:val="255"/>
        </w:trPr>
        <w:tc>
          <w:tcPr>
            <w:tcW w:w="960" w:type="dxa"/>
            <w:tcBorders>
              <w:top w:val="nil"/>
              <w:left w:val="nil"/>
              <w:bottom w:val="nil"/>
              <w:right w:val="nil"/>
            </w:tcBorders>
            <w:shd w:val="clear" w:color="auto" w:fill="auto"/>
            <w:noWrap/>
            <w:vAlign w:val="bottom"/>
          </w:tcPr>
          <w:p w14:paraId="507F5B67" w14:textId="77777777" w:rsidR="002C3700" w:rsidRPr="00353E88" w:rsidRDefault="002C3700" w:rsidP="002C3700">
            <w:pPr>
              <w:spacing w:after="0"/>
              <w:jc w:val="right"/>
              <w:rPr>
                <w:szCs w:val="22"/>
              </w:rPr>
            </w:pPr>
            <w:r w:rsidRPr="003D6E51">
              <w:rPr>
                <w:szCs w:val="22"/>
              </w:rPr>
              <w:t>1984</w:t>
            </w:r>
          </w:p>
        </w:tc>
        <w:tc>
          <w:tcPr>
            <w:tcW w:w="1646" w:type="dxa"/>
            <w:tcBorders>
              <w:top w:val="nil"/>
              <w:left w:val="nil"/>
              <w:bottom w:val="nil"/>
              <w:right w:val="nil"/>
            </w:tcBorders>
            <w:shd w:val="clear" w:color="auto" w:fill="auto"/>
            <w:noWrap/>
          </w:tcPr>
          <w:p w14:paraId="40E2533D" w14:textId="287F8CA2" w:rsidR="002C3700" w:rsidRPr="00765E48" w:rsidRDefault="002C3700" w:rsidP="002C3700">
            <w:pPr>
              <w:spacing w:after="0"/>
              <w:jc w:val="right"/>
              <w:rPr>
                <w:szCs w:val="22"/>
              </w:rPr>
            </w:pPr>
            <w:r w:rsidRPr="004A037C">
              <w:t>54,980</w:t>
            </w:r>
          </w:p>
        </w:tc>
        <w:tc>
          <w:tcPr>
            <w:tcW w:w="1206" w:type="dxa"/>
            <w:tcBorders>
              <w:top w:val="nil"/>
              <w:left w:val="nil"/>
              <w:bottom w:val="nil"/>
              <w:right w:val="nil"/>
            </w:tcBorders>
            <w:shd w:val="clear" w:color="auto" w:fill="auto"/>
            <w:noWrap/>
          </w:tcPr>
          <w:p w14:paraId="45A01650" w14:textId="4042DCC5" w:rsidR="002C3700" w:rsidRPr="00765E48" w:rsidRDefault="002C3700" w:rsidP="002C3700">
            <w:pPr>
              <w:spacing w:after="0"/>
              <w:jc w:val="right"/>
              <w:rPr>
                <w:szCs w:val="22"/>
              </w:rPr>
            </w:pPr>
            <w:r w:rsidRPr="004A037C">
              <w:t>527</w:t>
            </w:r>
          </w:p>
        </w:tc>
        <w:tc>
          <w:tcPr>
            <w:tcW w:w="980" w:type="dxa"/>
            <w:tcBorders>
              <w:top w:val="nil"/>
              <w:left w:val="nil"/>
              <w:bottom w:val="nil"/>
              <w:right w:val="dotted" w:sz="4" w:space="0" w:color="auto"/>
            </w:tcBorders>
            <w:shd w:val="clear" w:color="auto" w:fill="auto"/>
            <w:noWrap/>
          </w:tcPr>
          <w:p w14:paraId="2984DC05" w14:textId="601C5B10" w:rsidR="002C3700" w:rsidRPr="00765E48" w:rsidRDefault="002C3700" w:rsidP="002C3700">
            <w:pPr>
              <w:spacing w:after="0"/>
              <w:jc w:val="right"/>
              <w:rPr>
                <w:szCs w:val="22"/>
              </w:rPr>
            </w:pPr>
            <w:r w:rsidRPr="004A037C">
              <w:t>35</w:t>
            </w:r>
          </w:p>
        </w:tc>
        <w:tc>
          <w:tcPr>
            <w:tcW w:w="1180" w:type="dxa"/>
            <w:tcBorders>
              <w:top w:val="nil"/>
              <w:left w:val="nil"/>
              <w:bottom w:val="nil"/>
              <w:right w:val="nil"/>
            </w:tcBorders>
            <w:shd w:val="clear" w:color="auto" w:fill="auto"/>
            <w:noWrap/>
          </w:tcPr>
          <w:p w14:paraId="68F9874D" w14:textId="3ADE6B6D" w:rsidR="002C3700" w:rsidRPr="00765E48" w:rsidRDefault="002C3700" w:rsidP="002C3700">
            <w:pPr>
              <w:spacing w:after="0"/>
              <w:jc w:val="right"/>
              <w:rPr>
                <w:szCs w:val="22"/>
              </w:rPr>
            </w:pPr>
            <w:r w:rsidRPr="004A037C">
              <w:t>157,388</w:t>
            </w:r>
          </w:p>
        </w:tc>
        <w:tc>
          <w:tcPr>
            <w:tcW w:w="980" w:type="dxa"/>
            <w:tcBorders>
              <w:top w:val="nil"/>
              <w:left w:val="nil"/>
              <w:bottom w:val="nil"/>
              <w:right w:val="nil"/>
            </w:tcBorders>
            <w:shd w:val="clear" w:color="auto" w:fill="auto"/>
            <w:noWrap/>
          </w:tcPr>
          <w:p w14:paraId="47C88CDC" w14:textId="01CBFCAF" w:rsidR="002C3700" w:rsidRPr="00765E48" w:rsidRDefault="002C3700" w:rsidP="002C3700">
            <w:pPr>
              <w:spacing w:after="0"/>
              <w:jc w:val="right"/>
              <w:rPr>
                <w:szCs w:val="22"/>
              </w:rPr>
            </w:pPr>
            <w:r w:rsidRPr="004A037C">
              <w:t>1,223</w:t>
            </w:r>
          </w:p>
        </w:tc>
        <w:tc>
          <w:tcPr>
            <w:tcW w:w="980" w:type="dxa"/>
            <w:tcBorders>
              <w:top w:val="nil"/>
              <w:left w:val="nil"/>
              <w:bottom w:val="nil"/>
              <w:right w:val="nil"/>
            </w:tcBorders>
            <w:shd w:val="clear" w:color="auto" w:fill="auto"/>
            <w:noWrap/>
          </w:tcPr>
          <w:p w14:paraId="73D09F5F" w14:textId="09A96F03" w:rsidR="002C3700" w:rsidRPr="00765E48" w:rsidRDefault="002C3700" w:rsidP="002C3700">
            <w:pPr>
              <w:spacing w:after="0"/>
              <w:jc w:val="right"/>
              <w:rPr>
                <w:szCs w:val="22"/>
              </w:rPr>
            </w:pPr>
            <w:r w:rsidRPr="004A037C">
              <w:t>81</w:t>
            </w:r>
          </w:p>
        </w:tc>
      </w:tr>
      <w:tr w:rsidR="002C3700" w:rsidRPr="00700BBC" w14:paraId="081BB334" w14:textId="77777777" w:rsidTr="00094359">
        <w:trPr>
          <w:trHeight w:val="255"/>
        </w:trPr>
        <w:tc>
          <w:tcPr>
            <w:tcW w:w="960" w:type="dxa"/>
            <w:tcBorders>
              <w:top w:val="nil"/>
              <w:left w:val="nil"/>
              <w:bottom w:val="nil"/>
              <w:right w:val="nil"/>
            </w:tcBorders>
            <w:shd w:val="clear" w:color="auto" w:fill="auto"/>
            <w:noWrap/>
            <w:vAlign w:val="bottom"/>
          </w:tcPr>
          <w:p w14:paraId="13A38720" w14:textId="77777777" w:rsidR="002C3700" w:rsidRPr="00353E88" w:rsidRDefault="002C3700" w:rsidP="002C3700">
            <w:pPr>
              <w:spacing w:after="0"/>
              <w:jc w:val="right"/>
              <w:rPr>
                <w:szCs w:val="22"/>
              </w:rPr>
            </w:pPr>
            <w:r w:rsidRPr="003D6E51">
              <w:rPr>
                <w:szCs w:val="22"/>
              </w:rPr>
              <w:t>1985</w:t>
            </w:r>
          </w:p>
        </w:tc>
        <w:tc>
          <w:tcPr>
            <w:tcW w:w="1646" w:type="dxa"/>
            <w:tcBorders>
              <w:top w:val="nil"/>
              <w:left w:val="nil"/>
              <w:bottom w:val="nil"/>
              <w:right w:val="nil"/>
            </w:tcBorders>
            <w:shd w:val="clear" w:color="auto" w:fill="auto"/>
            <w:noWrap/>
          </w:tcPr>
          <w:p w14:paraId="03839139" w14:textId="44148ABA" w:rsidR="002C3700" w:rsidRPr="00765E48" w:rsidRDefault="002C3700" w:rsidP="002C3700">
            <w:pPr>
              <w:spacing w:after="0"/>
              <w:jc w:val="right"/>
              <w:rPr>
                <w:szCs w:val="22"/>
              </w:rPr>
            </w:pPr>
            <w:r w:rsidRPr="004A037C">
              <w:t>29,185</w:t>
            </w:r>
          </w:p>
        </w:tc>
        <w:tc>
          <w:tcPr>
            <w:tcW w:w="1206" w:type="dxa"/>
            <w:tcBorders>
              <w:top w:val="nil"/>
              <w:left w:val="nil"/>
              <w:bottom w:val="nil"/>
              <w:right w:val="nil"/>
            </w:tcBorders>
            <w:shd w:val="clear" w:color="auto" w:fill="auto"/>
            <w:noWrap/>
          </w:tcPr>
          <w:p w14:paraId="6966ECD4" w14:textId="631ADAB9" w:rsidR="002C3700" w:rsidRPr="00765E48" w:rsidRDefault="002C3700" w:rsidP="002C3700">
            <w:pPr>
              <w:spacing w:after="0"/>
              <w:jc w:val="right"/>
              <w:rPr>
                <w:szCs w:val="22"/>
              </w:rPr>
            </w:pPr>
            <w:r w:rsidRPr="004A037C">
              <w:t>228</w:t>
            </w:r>
          </w:p>
        </w:tc>
        <w:tc>
          <w:tcPr>
            <w:tcW w:w="980" w:type="dxa"/>
            <w:tcBorders>
              <w:top w:val="nil"/>
              <w:left w:val="nil"/>
              <w:bottom w:val="nil"/>
              <w:right w:val="dotted" w:sz="4" w:space="0" w:color="auto"/>
            </w:tcBorders>
            <w:shd w:val="clear" w:color="auto" w:fill="auto"/>
            <w:noWrap/>
          </w:tcPr>
          <w:p w14:paraId="2C9878E7" w14:textId="1845E1F9" w:rsidR="002C3700" w:rsidRPr="00765E48" w:rsidRDefault="002C3700" w:rsidP="002C3700">
            <w:pPr>
              <w:spacing w:after="0"/>
              <w:jc w:val="right"/>
              <w:rPr>
                <w:szCs w:val="22"/>
              </w:rPr>
            </w:pPr>
            <w:r w:rsidRPr="004A037C">
              <w:t>25</w:t>
            </w:r>
          </w:p>
        </w:tc>
        <w:tc>
          <w:tcPr>
            <w:tcW w:w="1180" w:type="dxa"/>
            <w:tcBorders>
              <w:top w:val="nil"/>
              <w:left w:val="nil"/>
              <w:bottom w:val="nil"/>
              <w:right w:val="nil"/>
            </w:tcBorders>
            <w:shd w:val="clear" w:color="auto" w:fill="auto"/>
            <w:noWrap/>
          </w:tcPr>
          <w:p w14:paraId="7063015E" w14:textId="4BFABD1C" w:rsidR="002C3700" w:rsidRPr="00765E48" w:rsidRDefault="002C3700" w:rsidP="002C3700">
            <w:pPr>
              <w:spacing w:after="0"/>
              <w:jc w:val="right"/>
              <w:rPr>
                <w:szCs w:val="22"/>
              </w:rPr>
            </w:pPr>
            <w:r w:rsidRPr="004A037C">
              <w:t>68,923</w:t>
            </w:r>
          </w:p>
        </w:tc>
        <w:tc>
          <w:tcPr>
            <w:tcW w:w="980" w:type="dxa"/>
            <w:tcBorders>
              <w:top w:val="nil"/>
              <w:left w:val="nil"/>
              <w:bottom w:val="nil"/>
              <w:right w:val="nil"/>
            </w:tcBorders>
            <w:shd w:val="clear" w:color="auto" w:fill="auto"/>
            <w:noWrap/>
          </w:tcPr>
          <w:p w14:paraId="21386FFB" w14:textId="6D35C917" w:rsidR="002C3700" w:rsidRPr="00765E48" w:rsidRDefault="002C3700" w:rsidP="002C3700">
            <w:pPr>
              <w:spacing w:after="0"/>
              <w:jc w:val="right"/>
              <w:rPr>
                <w:szCs w:val="22"/>
              </w:rPr>
            </w:pPr>
            <w:r w:rsidRPr="004A037C">
              <w:t>460</w:t>
            </w:r>
          </w:p>
        </w:tc>
        <w:tc>
          <w:tcPr>
            <w:tcW w:w="980" w:type="dxa"/>
            <w:tcBorders>
              <w:top w:val="nil"/>
              <w:left w:val="nil"/>
              <w:bottom w:val="nil"/>
              <w:right w:val="nil"/>
            </w:tcBorders>
            <w:shd w:val="clear" w:color="auto" w:fill="auto"/>
            <w:noWrap/>
          </w:tcPr>
          <w:p w14:paraId="0D2CBB57" w14:textId="4370631A" w:rsidR="002C3700" w:rsidRPr="00765E48" w:rsidRDefault="002C3700" w:rsidP="002C3700">
            <w:pPr>
              <w:spacing w:after="0"/>
              <w:jc w:val="right"/>
              <w:rPr>
                <w:szCs w:val="22"/>
              </w:rPr>
            </w:pPr>
            <w:r w:rsidRPr="004A037C">
              <w:t>58</w:t>
            </w:r>
          </w:p>
        </w:tc>
      </w:tr>
      <w:tr w:rsidR="002C3700" w:rsidRPr="00700BBC" w14:paraId="4969FC6D" w14:textId="77777777" w:rsidTr="00094359">
        <w:trPr>
          <w:trHeight w:val="255"/>
        </w:trPr>
        <w:tc>
          <w:tcPr>
            <w:tcW w:w="960" w:type="dxa"/>
            <w:tcBorders>
              <w:top w:val="nil"/>
              <w:left w:val="nil"/>
              <w:bottom w:val="nil"/>
              <w:right w:val="nil"/>
            </w:tcBorders>
            <w:shd w:val="clear" w:color="auto" w:fill="auto"/>
            <w:noWrap/>
            <w:vAlign w:val="bottom"/>
          </w:tcPr>
          <w:p w14:paraId="29B68704" w14:textId="77777777" w:rsidR="002C3700" w:rsidRPr="00353E88" w:rsidRDefault="002C3700" w:rsidP="002C3700">
            <w:pPr>
              <w:spacing w:after="0"/>
              <w:jc w:val="right"/>
              <w:rPr>
                <w:szCs w:val="22"/>
              </w:rPr>
            </w:pPr>
            <w:r w:rsidRPr="003D6E51">
              <w:rPr>
                <w:szCs w:val="22"/>
              </w:rPr>
              <w:t>1986</w:t>
            </w:r>
          </w:p>
        </w:tc>
        <w:tc>
          <w:tcPr>
            <w:tcW w:w="1646" w:type="dxa"/>
            <w:tcBorders>
              <w:top w:val="nil"/>
              <w:left w:val="nil"/>
              <w:bottom w:val="nil"/>
              <w:right w:val="nil"/>
            </w:tcBorders>
            <w:shd w:val="clear" w:color="auto" w:fill="auto"/>
            <w:noWrap/>
          </w:tcPr>
          <w:p w14:paraId="5A6675F9" w14:textId="4996BE14" w:rsidR="002C3700" w:rsidRPr="00765E48" w:rsidRDefault="002C3700" w:rsidP="002C3700">
            <w:pPr>
              <w:spacing w:after="0"/>
              <w:jc w:val="right"/>
              <w:rPr>
                <w:szCs w:val="22"/>
              </w:rPr>
            </w:pPr>
            <w:r w:rsidRPr="004A037C">
              <w:t>22,918</w:t>
            </w:r>
          </w:p>
        </w:tc>
        <w:tc>
          <w:tcPr>
            <w:tcW w:w="1206" w:type="dxa"/>
            <w:tcBorders>
              <w:top w:val="nil"/>
              <w:left w:val="nil"/>
              <w:bottom w:val="nil"/>
              <w:right w:val="nil"/>
            </w:tcBorders>
            <w:shd w:val="clear" w:color="auto" w:fill="auto"/>
            <w:noWrap/>
          </w:tcPr>
          <w:p w14:paraId="27C8C346" w14:textId="3706D2BE" w:rsidR="002C3700" w:rsidRPr="00765E48" w:rsidRDefault="002C3700" w:rsidP="002C3700">
            <w:pPr>
              <w:spacing w:after="0"/>
              <w:jc w:val="right"/>
              <w:rPr>
                <w:szCs w:val="22"/>
              </w:rPr>
            </w:pPr>
            <w:r w:rsidRPr="004A037C">
              <w:t>193</w:t>
            </w:r>
          </w:p>
        </w:tc>
        <w:tc>
          <w:tcPr>
            <w:tcW w:w="980" w:type="dxa"/>
            <w:tcBorders>
              <w:top w:val="nil"/>
              <w:left w:val="nil"/>
              <w:bottom w:val="nil"/>
              <w:right w:val="dotted" w:sz="4" w:space="0" w:color="auto"/>
            </w:tcBorders>
            <w:shd w:val="clear" w:color="auto" w:fill="auto"/>
            <w:noWrap/>
          </w:tcPr>
          <w:p w14:paraId="5BF82AE5" w14:textId="1BCF95D2" w:rsidR="002C3700" w:rsidRPr="00765E48" w:rsidRDefault="002C3700" w:rsidP="002C3700">
            <w:pPr>
              <w:spacing w:after="0"/>
              <w:jc w:val="right"/>
              <w:rPr>
                <w:szCs w:val="22"/>
              </w:rPr>
            </w:pPr>
            <w:r w:rsidRPr="004A037C">
              <w:t>15</w:t>
            </w:r>
          </w:p>
        </w:tc>
        <w:tc>
          <w:tcPr>
            <w:tcW w:w="1180" w:type="dxa"/>
            <w:tcBorders>
              <w:top w:val="nil"/>
              <w:left w:val="nil"/>
              <w:bottom w:val="nil"/>
              <w:right w:val="nil"/>
            </w:tcBorders>
            <w:shd w:val="clear" w:color="auto" w:fill="auto"/>
            <w:noWrap/>
          </w:tcPr>
          <w:p w14:paraId="5A92848E" w14:textId="05B3681E" w:rsidR="002C3700" w:rsidRPr="00765E48" w:rsidRDefault="002C3700" w:rsidP="002C3700">
            <w:pPr>
              <w:spacing w:after="0"/>
              <w:jc w:val="right"/>
              <w:rPr>
                <w:szCs w:val="22"/>
              </w:rPr>
            </w:pPr>
            <w:r w:rsidRPr="004A037C">
              <w:t>39,875</w:t>
            </w:r>
          </w:p>
        </w:tc>
        <w:tc>
          <w:tcPr>
            <w:tcW w:w="980" w:type="dxa"/>
            <w:tcBorders>
              <w:top w:val="nil"/>
              <w:left w:val="nil"/>
              <w:bottom w:val="nil"/>
              <w:right w:val="nil"/>
            </w:tcBorders>
            <w:shd w:val="clear" w:color="auto" w:fill="auto"/>
            <w:noWrap/>
          </w:tcPr>
          <w:p w14:paraId="41F434F8" w14:textId="4EADFDAC" w:rsidR="002C3700" w:rsidRPr="00765E48" w:rsidRDefault="002C3700" w:rsidP="002C3700">
            <w:pPr>
              <w:spacing w:after="0"/>
              <w:jc w:val="right"/>
              <w:rPr>
                <w:szCs w:val="22"/>
              </w:rPr>
            </w:pPr>
            <w:r w:rsidRPr="004A037C">
              <w:t>268</w:t>
            </w:r>
          </w:p>
        </w:tc>
        <w:tc>
          <w:tcPr>
            <w:tcW w:w="980" w:type="dxa"/>
            <w:tcBorders>
              <w:top w:val="nil"/>
              <w:left w:val="nil"/>
              <w:bottom w:val="nil"/>
              <w:right w:val="nil"/>
            </w:tcBorders>
            <w:shd w:val="clear" w:color="auto" w:fill="auto"/>
            <w:noWrap/>
          </w:tcPr>
          <w:p w14:paraId="50A0F1D3" w14:textId="03E980DC" w:rsidR="002C3700" w:rsidRPr="00765E48" w:rsidRDefault="002C3700" w:rsidP="002C3700">
            <w:pPr>
              <w:spacing w:after="0"/>
              <w:jc w:val="right"/>
              <w:rPr>
                <w:szCs w:val="22"/>
              </w:rPr>
            </w:pPr>
            <w:r w:rsidRPr="004A037C">
              <w:t>48</w:t>
            </w:r>
          </w:p>
        </w:tc>
      </w:tr>
      <w:tr w:rsidR="002C3700" w:rsidRPr="00700BBC" w14:paraId="2B6E819E" w14:textId="77777777" w:rsidTr="00094359">
        <w:trPr>
          <w:trHeight w:val="255"/>
        </w:trPr>
        <w:tc>
          <w:tcPr>
            <w:tcW w:w="960" w:type="dxa"/>
            <w:tcBorders>
              <w:top w:val="nil"/>
              <w:left w:val="nil"/>
              <w:bottom w:val="nil"/>
              <w:right w:val="nil"/>
            </w:tcBorders>
            <w:shd w:val="clear" w:color="auto" w:fill="auto"/>
            <w:noWrap/>
            <w:vAlign w:val="bottom"/>
          </w:tcPr>
          <w:p w14:paraId="0205B419" w14:textId="77777777" w:rsidR="002C3700" w:rsidRPr="00353E88" w:rsidRDefault="002C3700" w:rsidP="002C3700">
            <w:pPr>
              <w:spacing w:after="0"/>
              <w:jc w:val="right"/>
              <w:rPr>
                <w:szCs w:val="22"/>
              </w:rPr>
            </w:pPr>
            <w:r w:rsidRPr="003D6E51">
              <w:rPr>
                <w:szCs w:val="22"/>
              </w:rPr>
              <w:t>1987</w:t>
            </w:r>
          </w:p>
        </w:tc>
        <w:tc>
          <w:tcPr>
            <w:tcW w:w="1646" w:type="dxa"/>
            <w:tcBorders>
              <w:top w:val="nil"/>
              <w:left w:val="nil"/>
              <w:bottom w:val="nil"/>
              <w:right w:val="nil"/>
            </w:tcBorders>
            <w:shd w:val="clear" w:color="auto" w:fill="auto"/>
            <w:noWrap/>
          </w:tcPr>
          <w:p w14:paraId="2FDAD609" w14:textId="30013570" w:rsidR="002C3700" w:rsidRPr="00765E48" w:rsidRDefault="002C3700" w:rsidP="002C3700">
            <w:pPr>
              <w:spacing w:after="0"/>
              <w:jc w:val="right"/>
              <w:rPr>
                <w:szCs w:val="22"/>
              </w:rPr>
            </w:pPr>
            <w:r w:rsidRPr="004A037C">
              <w:t>47,138</w:t>
            </w:r>
          </w:p>
        </w:tc>
        <w:tc>
          <w:tcPr>
            <w:tcW w:w="1206" w:type="dxa"/>
            <w:tcBorders>
              <w:top w:val="nil"/>
              <w:left w:val="nil"/>
              <w:bottom w:val="nil"/>
              <w:right w:val="nil"/>
            </w:tcBorders>
            <w:shd w:val="clear" w:color="auto" w:fill="auto"/>
            <w:noWrap/>
          </w:tcPr>
          <w:p w14:paraId="7951DE87" w14:textId="7BBF5B4E" w:rsidR="002C3700" w:rsidRPr="00765E48" w:rsidRDefault="002C3700" w:rsidP="002C3700">
            <w:pPr>
              <w:spacing w:after="0"/>
              <w:jc w:val="right"/>
              <w:rPr>
                <w:szCs w:val="22"/>
              </w:rPr>
            </w:pPr>
            <w:r w:rsidRPr="004A037C">
              <w:t>352</w:t>
            </w:r>
          </w:p>
        </w:tc>
        <w:tc>
          <w:tcPr>
            <w:tcW w:w="980" w:type="dxa"/>
            <w:tcBorders>
              <w:top w:val="nil"/>
              <w:left w:val="nil"/>
              <w:bottom w:val="nil"/>
              <w:right w:val="dotted" w:sz="4" w:space="0" w:color="auto"/>
            </w:tcBorders>
            <w:shd w:val="clear" w:color="auto" w:fill="auto"/>
            <w:noWrap/>
          </w:tcPr>
          <w:p w14:paraId="54D2C7EB" w14:textId="771EBFC3" w:rsidR="002C3700" w:rsidRPr="00765E48" w:rsidRDefault="002C3700" w:rsidP="002C3700">
            <w:pPr>
              <w:spacing w:after="0"/>
              <w:jc w:val="right"/>
              <w:rPr>
                <w:szCs w:val="22"/>
              </w:rPr>
            </w:pPr>
            <w:r w:rsidRPr="004A037C">
              <w:t>26</w:t>
            </w:r>
          </w:p>
        </w:tc>
        <w:tc>
          <w:tcPr>
            <w:tcW w:w="1180" w:type="dxa"/>
            <w:tcBorders>
              <w:top w:val="nil"/>
              <w:left w:val="nil"/>
              <w:bottom w:val="nil"/>
              <w:right w:val="nil"/>
            </w:tcBorders>
            <w:shd w:val="clear" w:color="auto" w:fill="auto"/>
            <w:noWrap/>
          </w:tcPr>
          <w:p w14:paraId="354C6B59" w14:textId="71AF8290" w:rsidR="002C3700" w:rsidRPr="00765E48" w:rsidRDefault="002C3700" w:rsidP="002C3700">
            <w:pPr>
              <w:spacing w:after="0"/>
              <w:jc w:val="right"/>
              <w:rPr>
                <w:szCs w:val="22"/>
              </w:rPr>
            </w:pPr>
            <w:r w:rsidRPr="004A037C">
              <w:t>2,665</w:t>
            </w:r>
          </w:p>
        </w:tc>
        <w:tc>
          <w:tcPr>
            <w:tcW w:w="980" w:type="dxa"/>
            <w:tcBorders>
              <w:top w:val="nil"/>
              <w:left w:val="nil"/>
              <w:bottom w:val="nil"/>
              <w:right w:val="nil"/>
            </w:tcBorders>
            <w:shd w:val="clear" w:color="auto" w:fill="auto"/>
            <w:noWrap/>
          </w:tcPr>
          <w:p w14:paraId="4FBEFB2A" w14:textId="7530CFB6" w:rsidR="002C3700" w:rsidRPr="00765E48" w:rsidRDefault="002C3700" w:rsidP="002C3700">
            <w:pPr>
              <w:spacing w:after="0"/>
              <w:jc w:val="right"/>
              <w:rPr>
                <w:szCs w:val="22"/>
              </w:rPr>
            </w:pPr>
            <w:r w:rsidRPr="004A037C">
              <w:t>26</w:t>
            </w:r>
          </w:p>
        </w:tc>
        <w:tc>
          <w:tcPr>
            <w:tcW w:w="980" w:type="dxa"/>
            <w:tcBorders>
              <w:top w:val="nil"/>
              <w:left w:val="nil"/>
              <w:bottom w:val="nil"/>
              <w:right w:val="nil"/>
            </w:tcBorders>
            <w:shd w:val="clear" w:color="auto" w:fill="auto"/>
            <w:noWrap/>
          </w:tcPr>
          <w:p w14:paraId="6CB65F2F" w14:textId="6C9D6DA1" w:rsidR="002C3700" w:rsidRPr="00765E48" w:rsidRDefault="002C3700" w:rsidP="002C3700">
            <w:pPr>
              <w:spacing w:after="0"/>
              <w:jc w:val="right"/>
              <w:rPr>
                <w:szCs w:val="22"/>
              </w:rPr>
            </w:pPr>
            <w:r w:rsidRPr="004A037C">
              <w:t>8</w:t>
            </w:r>
          </w:p>
        </w:tc>
      </w:tr>
      <w:tr w:rsidR="002C3700" w:rsidRPr="00700BBC" w14:paraId="1718CD18" w14:textId="77777777" w:rsidTr="00094359">
        <w:trPr>
          <w:trHeight w:val="255"/>
        </w:trPr>
        <w:tc>
          <w:tcPr>
            <w:tcW w:w="960" w:type="dxa"/>
            <w:tcBorders>
              <w:top w:val="nil"/>
              <w:left w:val="nil"/>
              <w:bottom w:val="nil"/>
              <w:right w:val="nil"/>
            </w:tcBorders>
            <w:shd w:val="clear" w:color="auto" w:fill="auto"/>
            <w:noWrap/>
            <w:vAlign w:val="bottom"/>
          </w:tcPr>
          <w:p w14:paraId="496F4178" w14:textId="77777777" w:rsidR="002C3700" w:rsidRPr="00353E88" w:rsidRDefault="002C3700" w:rsidP="002C3700">
            <w:pPr>
              <w:spacing w:after="0"/>
              <w:jc w:val="right"/>
              <w:rPr>
                <w:szCs w:val="22"/>
              </w:rPr>
            </w:pPr>
            <w:r w:rsidRPr="003D6E51">
              <w:rPr>
                <w:szCs w:val="22"/>
              </w:rPr>
              <w:t>1988</w:t>
            </w:r>
          </w:p>
        </w:tc>
        <w:tc>
          <w:tcPr>
            <w:tcW w:w="1646" w:type="dxa"/>
            <w:tcBorders>
              <w:top w:val="nil"/>
              <w:left w:val="nil"/>
              <w:bottom w:val="nil"/>
              <w:right w:val="nil"/>
            </w:tcBorders>
            <w:shd w:val="clear" w:color="auto" w:fill="auto"/>
            <w:noWrap/>
          </w:tcPr>
          <w:p w14:paraId="4C2F85D7" w14:textId="6E83A4B5" w:rsidR="002C3700" w:rsidRPr="00765E48" w:rsidRDefault="002C3700" w:rsidP="002C3700">
            <w:pPr>
              <w:spacing w:after="0"/>
              <w:jc w:val="right"/>
              <w:rPr>
                <w:szCs w:val="22"/>
              </w:rPr>
            </w:pPr>
            <w:r w:rsidRPr="004A037C">
              <w:t>23,376</w:t>
            </w:r>
          </w:p>
        </w:tc>
        <w:tc>
          <w:tcPr>
            <w:tcW w:w="1206" w:type="dxa"/>
            <w:tcBorders>
              <w:top w:val="nil"/>
              <w:left w:val="nil"/>
              <w:bottom w:val="nil"/>
              <w:right w:val="nil"/>
            </w:tcBorders>
            <w:shd w:val="clear" w:color="auto" w:fill="auto"/>
            <w:noWrap/>
          </w:tcPr>
          <w:p w14:paraId="562E5C80" w14:textId="4B52B142" w:rsidR="002C3700" w:rsidRPr="00765E48" w:rsidRDefault="002C3700" w:rsidP="002C3700">
            <w:pPr>
              <w:spacing w:after="0"/>
              <w:jc w:val="right"/>
              <w:rPr>
                <w:szCs w:val="22"/>
              </w:rPr>
            </w:pPr>
            <w:r w:rsidRPr="004A037C">
              <w:t>192</w:t>
            </w:r>
          </w:p>
        </w:tc>
        <w:tc>
          <w:tcPr>
            <w:tcW w:w="980" w:type="dxa"/>
            <w:tcBorders>
              <w:top w:val="nil"/>
              <w:left w:val="nil"/>
              <w:bottom w:val="nil"/>
              <w:right w:val="dotted" w:sz="4" w:space="0" w:color="auto"/>
            </w:tcBorders>
            <w:shd w:val="clear" w:color="auto" w:fill="auto"/>
            <w:noWrap/>
          </w:tcPr>
          <w:p w14:paraId="4B9F7AB5" w14:textId="3E671468" w:rsidR="002C3700" w:rsidRPr="00765E48" w:rsidRDefault="002C3700" w:rsidP="002C3700">
            <w:pPr>
              <w:spacing w:after="0"/>
              <w:jc w:val="right"/>
              <w:rPr>
                <w:szCs w:val="22"/>
              </w:rPr>
            </w:pPr>
            <w:r w:rsidRPr="004A037C">
              <w:t>18</w:t>
            </w:r>
          </w:p>
        </w:tc>
        <w:tc>
          <w:tcPr>
            <w:tcW w:w="1180" w:type="dxa"/>
            <w:tcBorders>
              <w:top w:val="nil"/>
              <w:left w:val="nil"/>
              <w:bottom w:val="nil"/>
              <w:right w:val="nil"/>
            </w:tcBorders>
            <w:shd w:val="clear" w:color="auto" w:fill="auto"/>
            <w:noWrap/>
          </w:tcPr>
          <w:p w14:paraId="40335449" w14:textId="1386B50C" w:rsidR="002C3700" w:rsidRPr="00765E48" w:rsidRDefault="002C3700" w:rsidP="002C3700">
            <w:pPr>
              <w:spacing w:after="0"/>
              <w:jc w:val="right"/>
              <w:rPr>
                <w:szCs w:val="22"/>
              </w:rPr>
            </w:pPr>
            <w:r w:rsidRPr="004A037C">
              <w:t>4,528</w:t>
            </w:r>
          </w:p>
        </w:tc>
        <w:tc>
          <w:tcPr>
            <w:tcW w:w="980" w:type="dxa"/>
            <w:tcBorders>
              <w:top w:val="nil"/>
              <w:left w:val="nil"/>
              <w:bottom w:val="nil"/>
              <w:right w:val="nil"/>
            </w:tcBorders>
            <w:shd w:val="clear" w:color="auto" w:fill="auto"/>
            <w:noWrap/>
          </w:tcPr>
          <w:p w14:paraId="0C3548E4" w14:textId="31DC49FA" w:rsidR="002C3700" w:rsidRPr="00765E48" w:rsidRDefault="002C3700" w:rsidP="002C3700">
            <w:pPr>
              <w:spacing w:after="0"/>
              <w:jc w:val="right"/>
              <w:rPr>
                <w:szCs w:val="22"/>
              </w:rPr>
            </w:pPr>
            <w:r w:rsidRPr="004A037C">
              <w:t>37</w:t>
            </w:r>
          </w:p>
        </w:tc>
        <w:tc>
          <w:tcPr>
            <w:tcW w:w="980" w:type="dxa"/>
            <w:tcBorders>
              <w:top w:val="nil"/>
              <w:left w:val="nil"/>
              <w:bottom w:val="nil"/>
              <w:right w:val="nil"/>
            </w:tcBorders>
            <w:shd w:val="clear" w:color="auto" w:fill="auto"/>
            <w:noWrap/>
          </w:tcPr>
          <w:p w14:paraId="733A1A88" w14:textId="6B0ED3A2" w:rsidR="002C3700" w:rsidRPr="00765E48" w:rsidRDefault="002C3700" w:rsidP="002C3700">
            <w:pPr>
              <w:spacing w:after="0"/>
              <w:jc w:val="right"/>
              <w:rPr>
                <w:szCs w:val="22"/>
              </w:rPr>
            </w:pPr>
            <w:r w:rsidRPr="004A037C">
              <w:t>14</w:t>
            </w:r>
          </w:p>
        </w:tc>
      </w:tr>
      <w:tr w:rsidR="002C3700" w:rsidRPr="00700BBC" w14:paraId="14DD6120" w14:textId="77777777" w:rsidTr="00094359">
        <w:trPr>
          <w:trHeight w:val="255"/>
        </w:trPr>
        <w:tc>
          <w:tcPr>
            <w:tcW w:w="960" w:type="dxa"/>
            <w:tcBorders>
              <w:top w:val="nil"/>
              <w:left w:val="nil"/>
              <w:bottom w:val="nil"/>
              <w:right w:val="nil"/>
            </w:tcBorders>
            <w:shd w:val="clear" w:color="auto" w:fill="auto"/>
            <w:noWrap/>
            <w:vAlign w:val="bottom"/>
          </w:tcPr>
          <w:p w14:paraId="2D80C499" w14:textId="77777777" w:rsidR="002C3700" w:rsidRPr="00353E88" w:rsidRDefault="002C3700" w:rsidP="002C3700">
            <w:pPr>
              <w:spacing w:after="0"/>
              <w:jc w:val="right"/>
              <w:rPr>
                <w:szCs w:val="22"/>
              </w:rPr>
            </w:pPr>
            <w:r w:rsidRPr="003D6E51">
              <w:rPr>
                <w:szCs w:val="22"/>
              </w:rPr>
              <w:t>1989</w:t>
            </w:r>
          </w:p>
        </w:tc>
        <w:tc>
          <w:tcPr>
            <w:tcW w:w="1646" w:type="dxa"/>
            <w:tcBorders>
              <w:top w:val="nil"/>
              <w:left w:val="nil"/>
              <w:bottom w:val="nil"/>
              <w:right w:val="nil"/>
            </w:tcBorders>
            <w:shd w:val="clear" w:color="auto" w:fill="auto"/>
            <w:noWrap/>
          </w:tcPr>
          <w:p w14:paraId="4002E1DF" w14:textId="32D9E98F" w:rsidR="002C3700" w:rsidRPr="00765E48" w:rsidRDefault="002C3700" w:rsidP="002C3700">
            <w:pPr>
              <w:spacing w:after="0"/>
              <w:jc w:val="right"/>
              <w:rPr>
                <w:szCs w:val="22"/>
              </w:rPr>
            </w:pPr>
            <w:r w:rsidRPr="004A037C">
              <w:t>7,431</w:t>
            </w:r>
          </w:p>
        </w:tc>
        <w:tc>
          <w:tcPr>
            <w:tcW w:w="1206" w:type="dxa"/>
            <w:tcBorders>
              <w:top w:val="nil"/>
              <w:left w:val="nil"/>
              <w:bottom w:val="nil"/>
              <w:right w:val="nil"/>
            </w:tcBorders>
            <w:shd w:val="clear" w:color="auto" w:fill="auto"/>
            <w:noWrap/>
          </w:tcPr>
          <w:p w14:paraId="499FFC02" w14:textId="6CE1E897" w:rsidR="002C3700" w:rsidRPr="00765E48" w:rsidRDefault="002C3700" w:rsidP="002C3700">
            <w:pPr>
              <w:spacing w:after="0"/>
              <w:jc w:val="right"/>
              <w:rPr>
                <w:szCs w:val="22"/>
              </w:rPr>
            </w:pPr>
            <w:r w:rsidRPr="004A037C">
              <w:t>57</w:t>
            </w:r>
          </w:p>
        </w:tc>
        <w:tc>
          <w:tcPr>
            <w:tcW w:w="980" w:type="dxa"/>
            <w:tcBorders>
              <w:top w:val="nil"/>
              <w:left w:val="nil"/>
              <w:bottom w:val="nil"/>
              <w:right w:val="dotted" w:sz="4" w:space="0" w:color="auto"/>
            </w:tcBorders>
            <w:shd w:val="clear" w:color="auto" w:fill="auto"/>
            <w:noWrap/>
          </w:tcPr>
          <w:p w14:paraId="1993A3F5" w14:textId="31A4DA4C" w:rsidR="002C3700" w:rsidRPr="00765E48" w:rsidRDefault="002C3700" w:rsidP="002C3700">
            <w:pPr>
              <w:spacing w:after="0"/>
              <w:jc w:val="right"/>
              <w:rPr>
                <w:szCs w:val="22"/>
              </w:rPr>
            </w:pPr>
            <w:r w:rsidRPr="004A037C">
              <w:t>7</w:t>
            </w:r>
          </w:p>
        </w:tc>
        <w:tc>
          <w:tcPr>
            <w:tcW w:w="1180" w:type="dxa"/>
            <w:tcBorders>
              <w:top w:val="nil"/>
              <w:left w:val="nil"/>
              <w:bottom w:val="nil"/>
              <w:right w:val="nil"/>
            </w:tcBorders>
            <w:shd w:val="clear" w:color="auto" w:fill="auto"/>
            <w:noWrap/>
          </w:tcPr>
          <w:p w14:paraId="5005AF91" w14:textId="1C576FC0" w:rsidR="002C3700" w:rsidRPr="00765E48"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052D250C" w14:textId="6166DFEE" w:rsidR="002C3700" w:rsidRPr="00765E48"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2FF2E8E5" w14:textId="42A99CBB" w:rsidR="002C3700" w:rsidRPr="00765E48" w:rsidRDefault="002C3700" w:rsidP="002C3700">
            <w:pPr>
              <w:spacing w:after="0"/>
              <w:jc w:val="right"/>
              <w:rPr>
                <w:szCs w:val="22"/>
              </w:rPr>
            </w:pPr>
            <w:r w:rsidRPr="004A037C">
              <w:t>0</w:t>
            </w:r>
          </w:p>
        </w:tc>
      </w:tr>
      <w:tr w:rsidR="002C3700" w:rsidRPr="00700BBC" w14:paraId="1D721285" w14:textId="77777777" w:rsidTr="00094359">
        <w:trPr>
          <w:trHeight w:val="255"/>
        </w:trPr>
        <w:tc>
          <w:tcPr>
            <w:tcW w:w="960" w:type="dxa"/>
            <w:tcBorders>
              <w:top w:val="nil"/>
              <w:left w:val="nil"/>
              <w:bottom w:val="nil"/>
              <w:right w:val="nil"/>
            </w:tcBorders>
            <w:shd w:val="clear" w:color="auto" w:fill="auto"/>
            <w:noWrap/>
            <w:vAlign w:val="bottom"/>
          </w:tcPr>
          <w:p w14:paraId="0BE3CA7E" w14:textId="77777777" w:rsidR="002C3700" w:rsidRPr="00353E88" w:rsidRDefault="002C3700" w:rsidP="002C3700">
            <w:pPr>
              <w:spacing w:after="0"/>
              <w:jc w:val="right"/>
              <w:rPr>
                <w:szCs w:val="22"/>
              </w:rPr>
            </w:pPr>
            <w:r w:rsidRPr="003D6E51">
              <w:rPr>
                <w:szCs w:val="22"/>
              </w:rPr>
              <w:t>1990</w:t>
            </w:r>
          </w:p>
        </w:tc>
        <w:tc>
          <w:tcPr>
            <w:tcW w:w="1646" w:type="dxa"/>
            <w:tcBorders>
              <w:top w:val="nil"/>
              <w:left w:val="nil"/>
              <w:bottom w:val="nil"/>
              <w:right w:val="nil"/>
            </w:tcBorders>
            <w:shd w:val="clear" w:color="auto" w:fill="auto"/>
            <w:noWrap/>
          </w:tcPr>
          <w:p w14:paraId="3CDBEA49" w14:textId="7FEE81A7" w:rsidR="002C3700" w:rsidRPr="00765E48" w:rsidRDefault="002C3700" w:rsidP="002C3700">
            <w:pPr>
              <w:spacing w:after="0"/>
              <w:jc w:val="right"/>
              <w:rPr>
                <w:szCs w:val="22"/>
              </w:rPr>
            </w:pPr>
            <w:r w:rsidRPr="004A037C">
              <w:t>67,280</w:t>
            </w:r>
          </w:p>
        </w:tc>
        <w:tc>
          <w:tcPr>
            <w:tcW w:w="1206" w:type="dxa"/>
            <w:tcBorders>
              <w:top w:val="nil"/>
              <w:left w:val="nil"/>
              <w:bottom w:val="nil"/>
              <w:right w:val="nil"/>
            </w:tcBorders>
            <w:shd w:val="clear" w:color="auto" w:fill="auto"/>
            <w:noWrap/>
          </w:tcPr>
          <w:p w14:paraId="5BB7DA4B" w14:textId="7BF0EE0F" w:rsidR="002C3700" w:rsidRPr="00765E48" w:rsidRDefault="002C3700" w:rsidP="002C3700">
            <w:pPr>
              <w:spacing w:after="0"/>
              <w:jc w:val="right"/>
              <w:rPr>
                <w:szCs w:val="22"/>
              </w:rPr>
            </w:pPr>
            <w:r w:rsidRPr="004A037C">
              <w:t>582</w:t>
            </w:r>
          </w:p>
        </w:tc>
        <w:tc>
          <w:tcPr>
            <w:tcW w:w="980" w:type="dxa"/>
            <w:tcBorders>
              <w:top w:val="nil"/>
              <w:left w:val="nil"/>
              <w:bottom w:val="nil"/>
              <w:right w:val="dotted" w:sz="4" w:space="0" w:color="auto"/>
            </w:tcBorders>
            <w:shd w:val="clear" w:color="auto" w:fill="auto"/>
            <w:noWrap/>
          </w:tcPr>
          <w:p w14:paraId="373E5F0A" w14:textId="64E9A22B" w:rsidR="002C3700" w:rsidRPr="00765E48" w:rsidRDefault="002C3700" w:rsidP="002C3700">
            <w:pPr>
              <w:spacing w:after="0"/>
              <w:jc w:val="right"/>
              <w:rPr>
                <w:szCs w:val="22"/>
              </w:rPr>
            </w:pPr>
            <w:r w:rsidRPr="004A037C">
              <w:t>35</w:t>
            </w:r>
          </w:p>
        </w:tc>
        <w:tc>
          <w:tcPr>
            <w:tcW w:w="1180" w:type="dxa"/>
            <w:tcBorders>
              <w:top w:val="nil"/>
              <w:left w:val="nil"/>
              <w:bottom w:val="nil"/>
              <w:right w:val="nil"/>
            </w:tcBorders>
            <w:shd w:val="clear" w:color="auto" w:fill="auto"/>
            <w:noWrap/>
          </w:tcPr>
          <w:p w14:paraId="6ED0DCC5" w14:textId="71FF3B09" w:rsidR="002C3700" w:rsidRPr="00765E48" w:rsidRDefault="002C3700" w:rsidP="002C3700">
            <w:pPr>
              <w:spacing w:after="0"/>
              <w:jc w:val="right"/>
              <w:rPr>
                <w:szCs w:val="22"/>
              </w:rPr>
            </w:pPr>
            <w:r w:rsidRPr="004A037C">
              <w:t>55</w:t>
            </w:r>
          </w:p>
        </w:tc>
        <w:tc>
          <w:tcPr>
            <w:tcW w:w="980" w:type="dxa"/>
            <w:tcBorders>
              <w:top w:val="nil"/>
              <w:left w:val="nil"/>
              <w:bottom w:val="nil"/>
              <w:right w:val="nil"/>
            </w:tcBorders>
            <w:shd w:val="clear" w:color="auto" w:fill="auto"/>
            <w:noWrap/>
          </w:tcPr>
          <w:p w14:paraId="5DB25F1C" w14:textId="6788CC4B" w:rsidR="002C3700" w:rsidRPr="00765E48" w:rsidRDefault="002C3700" w:rsidP="002C3700">
            <w:pPr>
              <w:spacing w:after="0"/>
              <w:jc w:val="right"/>
              <w:rPr>
                <w:szCs w:val="22"/>
              </w:rPr>
            </w:pPr>
            <w:r w:rsidRPr="004A037C">
              <w:t>35</w:t>
            </w:r>
          </w:p>
        </w:tc>
        <w:tc>
          <w:tcPr>
            <w:tcW w:w="980" w:type="dxa"/>
            <w:tcBorders>
              <w:top w:val="nil"/>
              <w:left w:val="nil"/>
              <w:bottom w:val="nil"/>
              <w:right w:val="nil"/>
            </w:tcBorders>
            <w:shd w:val="clear" w:color="auto" w:fill="auto"/>
            <w:noWrap/>
          </w:tcPr>
          <w:p w14:paraId="1EF7A498" w14:textId="06123530" w:rsidR="002C3700" w:rsidRPr="00765E48" w:rsidRDefault="002C3700" w:rsidP="002C3700">
            <w:pPr>
              <w:spacing w:after="0"/>
              <w:jc w:val="right"/>
              <w:rPr>
                <w:szCs w:val="22"/>
              </w:rPr>
            </w:pPr>
            <w:r w:rsidRPr="004A037C">
              <w:t>11</w:t>
            </w:r>
          </w:p>
        </w:tc>
      </w:tr>
      <w:tr w:rsidR="002C3700" w:rsidRPr="00700BBC" w14:paraId="338FFA0F" w14:textId="77777777" w:rsidTr="00094359">
        <w:trPr>
          <w:trHeight w:val="255"/>
        </w:trPr>
        <w:tc>
          <w:tcPr>
            <w:tcW w:w="960" w:type="dxa"/>
            <w:tcBorders>
              <w:top w:val="nil"/>
              <w:left w:val="nil"/>
              <w:bottom w:val="nil"/>
              <w:right w:val="nil"/>
            </w:tcBorders>
            <w:shd w:val="clear" w:color="auto" w:fill="auto"/>
            <w:noWrap/>
            <w:vAlign w:val="bottom"/>
          </w:tcPr>
          <w:p w14:paraId="3C3D2DBE" w14:textId="77777777" w:rsidR="002C3700" w:rsidRPr="00353E88" w:rsidRDefault="002C3700" w:rsidP="002C3700">
            <w:pPr>
              <w:spacing w:after="0"/>
              <w:jc w:val="right"/>
              <w:rPr>
                <w:szCs w:val="22"/>
              </w:rPr>
            </w:pPr>
            <w:r w:rsidRPr="003D6E51">
              <w:rPr>
                <w:szCs w:val="22"/>
              </w:rPr>
              <w:t>1991</w:t>
            </w:r>
          </w:p>
        </w:tc>
        <w:tc>
          <w:tcPr>
            <w:tcW w:w="1646" w:type="dxa"/>
            <w:tcBorders>
              <w:top w:val="nil"/>
              <w:left w:val="nil"/>
              <w:bottom w:val="nil"/>
              <w:right w:val="nil"/>
            </w:tcBorders>
            <w:shd w:val="clear" w:color="auto" w:fill="auto"/>
            <w:noWrap/>
          </w:tcPr>
          <w:p w14:paraId="1210990F" w14:textId="038F210C" w:rsidR="002C3700" w:rsidRPr="00765E48" w:rsidRDefault="002C3700" w:rsidP="002C3700">
            <w:pPr>
              <w:spacing w:after="0"/>
              <w:jc w:val="right"/>
              <w:rPr>
                <w:szCs w:val="22"/>
              </w:rPr>
            </w:pPr>
            <w:r w:rsidRPr="004A037C">
              <w:t>3,957</w:t>
            </w:r>
          </w:p>
        </w:tc>
        <w:tc>
          <w:tcPr>
            <w:tcW w:w="1206" w:type="dxa"/>
            <w:tcBorders>
              <w:top w:val="nil"/>
              <w:left w:val="nil"/>
              <w:bottom w:val="nil"/>
              <w:right w:val="nil"/>
            </w:tcBorders>
            <w:shd w:val="clear" w:color="auto" w:fill="auto"/>
            <w:noWrap/>
          </w:tcPr>
          <w:p w14:paraId="21CC8F6C" w14:textId="24F37C16" w:rsidR="002C3700" w:rsidRPr="00765E48" w:rsidRDefault="002C3700" w:rsidP="002C3700">
            <w:pPr>
              <w:spacing w:after="0"/>
              <w:jc w:val="right"/>
              <w:rPr>
                <w:szCs w:val="22"/>
              </w:rPr>
            </w:pPr>
            <w:r w:rsidRPr="004A037C">
              <w:t>34</w:t>
            </w:r>
          </w:p>
        </w:tc>
        <w:tc>
          <w:tcPr>
            <w:tcW w:w="980" w:type="dxa"/>
            <w:tcBorders>
              <w:top w:val="nil"/>
              <w:left w:val="nil"/>
              <w:bottom w:val="nil"/>
              <w:right w:val="dotted" w:sz="4" w:space="0" w:color="auto"/>
            </w:tcBorders>
            <w:shd w:val="clear" w:color="auto" w:fill="auto"/>
            <w:noWrap/>
          </w:tcPr>
          <w:p w14:paraId="3FA6D3D6" w14:textId="2BEC30B5" w:rsidR="002C3700" w:rsidRPr="00765E48" w:rsidRDefault="002C3700" w:rsidP="002C3700">
            <w:pPr>
              <w:spacing w:after="0"/>
              <w:jc w:val="right"/>
              <w:rPr>
                <w:szCs w:val="22"/>
              </w:rPr>
            </w:pPr>
            <w:r w:rsidRPr="004A037C">
              <w:t>13</w:t>
            </w:r>
          </w:p>
        </w:tc>
        <w:tc>
          <w:tcPr>
            <w:tcW w:w="1180" w:type="dxa"/>
            <w:tcBorders>
              <w:top w:val="nil"/>
              <w:left w:val="nil"/>
              <w:bottom w:val="nil"/>
              <w:right w:val="nil"/>
            </w:tcBorders>
            <w:shd w:val="clear" w:color="auto" w:fill="auto"/>
            <w:noWrap/>
          </w:tcPr>
          <w:p w14:paraId="7E199C05" w14:textId="1F156BFE" w:rsidR="002C3700" w:rsidRPr="00765E48" w:rsidRDefault="002C3700" w:rsidP="002C3700">
            <w:pPr>
              <w:spacing w:after="0"/>
              <w:jc w:val="right"/>
              <w:rPr>
                <w:szCs w:val="22"/>
              </w:rPr>
            </w:pPr>
            <w:r w:rsidRPr="004A037C">
              <w:t>24,025</w:t>
            </w:r>
          </w:p>
        </w:tc>
        <w:tc>
          <w:tcPr>
            <w:tcW w:w="980" w:type="dxa"/>
            <w:tcBorders>
              <w:top w:val="nil"/>
              <w:left w:val="nil"/>
              <w:bottom w:val="nil"/>
              <w:right w:val="nil"/>
            </w:tcBorders>
            <w:shd w:val="clear" w:color="auto" w:fill="auto"/>
            <w:noWrap/>
          </w:tcPr>
          <w:p w14:paraId="37835F82" w14:textId="13DCB9C1" w:rsidR="002C3700" w:rsidRPr="00765E48" w:rsidRDefault="002C3700" w:rsidP="002C3700">
            <w:pPr>
              <w:spacing w:after="0"/>
              <w:jc w:val="right"/>
              <w:rPr>
                <w:szCs w:val="22"/>
              </w:rPr>
            </w:pPr>
            <w:r w:rsidRPr="004A037C">
              <w:t>396</w:t>
            </w:r>
          </w:p>
        </w:tc>
        <w:tc>
          <w:tcPr>
            <w:tcW w:w="980" w:type="dxa"/>
            <w:tcBorders>
              <w:top w:val="nil"/>
              <w:left w:val="nil"/>
              <w:bottom w:val="nil"/>
              <w:right w:val="nil"/>
            </w:tcBorders>
            <w:shd w:val="clear" w:color="auto" w:fill="auto"/>
            <w:noWrap/>
          </w:tcPr>
          <w:p w14:paraId="45F3C316" w14:textId="15CEE9B9" w:rsidR="002C3700" w:rsidRPr="00765E48" w:rsidRDefault="002C3700" w:rsidP="002C3700">
            <w:pPr>
              <w:spacing w:after="0"/>
              <w:jc w:val="right"/>
              <w:rPr>
                <w:szCs w:val="22"/>
              </w:rPr>
            </w:pPr>
            <w:r w:rsidRPr="004A037C">
              <w:t>24</w:t>
            </w:r>
          </w:p>
        </w:tc>
      </w:tr>
      <w:tr w:rsidR="002C3700" w:rsidRPr="00700BBC" w14:paraId="0B2D1F3C" w14:textId="77777777" w:rsidTr="00094359">
        <w:trPr>
          <w:trHeight w:val="255"/>
        </w:trPr>
        <w:tc>
          <w:tcPr>
            <w:tcW w:w="960" w:type="dxa"/>
            <w:tcBorders>
              <w:top w:val="nil"/>
              <w:left w:val="nil"/>
              <w:bottom w:val="nil"/>
              <w:right w:val="nil"/>
            </w:tcBorders>
            <w:shd w:val="clear" w:color="auto" w:fill="auto"/>
            <w:noWrap/>
            <w:vAlign w:val="bottom"/>
          </w:tcPr>
          <w:p w14:paraId="3578EDD6" w14:textId="77777777" w:rsidR="002C3700" w:rsidRPr="00353E88" w:rsidRDefault="002C3700" w:rsidP="002C3700">
            <w:pPr>
              <w:spacing w:after="0"/>
              <w:jc w:val="right"/>
              <w:rPr>
                <w:szCs w:val="22"/>
              </w:rPr>
            </w:pPr>
            <w:r w:rsidRPr="003D6E51">
              <w:rPr>
                <w:szCs w:val="22"/>
              </w:rPr>
              <w:t>1992</w:t>
            </w:r>
          </w:p>
        </w:tc>
        <w:tc>
          <w:tcPr>
            <w:tcW w:w="1646" w:type="dxa"/>
            <w:tcBorders>
              <w:top w:val="nil"/>
              <w:left w:val="nil"/>
              <w:bottom w:val="nil"/>
              <w:right w:val="nil"/>
            </w:tcBorders>
            <w:shd w:val="clear" w:color="auto" w:fill="auto"/>
            <w:noWrap/>
          </w:tcPr>
          <w:p w14:paraId="7B490327" w14:textId="3DE9120F" w:rsidR="002C3700" w:rsidRPr="00765E48" w:rsidRDefault="002C3700" w:rsidP="002C3700">
            <w:pPr>
              <w:spacing w:after="0"/>
              <w:jc w:val="right"/>
              <w:rPr>
                <w:szCs w:val="22"/>
              </w:rPr>
            </w:pPr>
            <w:r w:rsidRPr="004A037C">
              <w:t>22,120</w:t>
            </w:r>
          </w:p>
        </w:tc>
        <w:tc>
          <w:tcPr>
            <w:tcW w:w="1206" w:type="dxa"/>
            <w:tcBorders>
              <w:top w:val="nil"/>
              <w:left w:val="nil"/>
              <w:bottom w:val="nil"/>
              <w:right w:val="nil"/>
            </w:tcBorders>
            <w:shd w:val="clear" w:color="auto" w:fill="auto"/>
            <w:noWrap/>
          </w:tcPr>
          <w:p w14:paraId="3B0AFC42" w14:textId="3166979A" w:rsidR="002C3700" w:rsidRPr="00765E48" w:rsidRDefault="002C3700" w:rsidP="002C3700">
            <w:pPr>
              <w:spacing w:after="0"/>
              <w:jc w:val="right"/>
              <w:rPr>
                <w:szCs w:val="22"/>
              </w:rPr>
            </w:pPr>
            <w:r w:rsidRPr="004A037C">
              <w:t>185</w:t>
            </w:r>
          </w:p>
        </w:tc>
        <w:tc>
          <w:tcPr>
            <w:tcW w:w="980" w:type="dxa"/>
            <w:tcBorders>
              <w:top w:val="nil"/>
              <w:left w:val="nil"/>
              <w:bottom w:val="nil"/>
              <w:right w:val="dotted" w:sz="4" w:space="0" w:color="auto"/>
            </w:tcBorders>
            <w:shd w:val="clear" w:color="auto" w:fill="auto"/>
            <w:noWrap/>
          </w:tcPr>
          <w:p w14:paraId="2F7C4B04" w14:textId="47D2B3BB" w:rsidR="002C3700" w:rsidRPr="00765E48" w:rsidRDefault="002C3700" w:rsidP="002C3700">
            <w:pPr>
              <w:spacing w:after="0"/>
              <w:jc w:val="right"/>
              <w:rPr>
                <w:szCs w:val="22"/>
              </w:rPr>
            </w:pPr>
            <w:r w:rsidRPr="004A037C">
              <w:t>40</w:t>
            </w:r>
          </w:p>
        </w:tc>
        <w:tc>
          <w:tcPr>
            <w:tcW w:w="1180" w:type="dxa"/>
            <w:tcBorders>
              <w:top w:val="nil"/>
              <w:left w:val="nil"/>
              <w:bottom w:val="nil"/>
              <w:right w:val="nil"/>
            </w:tcBorders>
            <w:shd w:val="clear" w:color="auto" w:fill="auto"/>
            <w:noWrap/>
          </w:tcPr>
          <w:p w14:paraId="4E56A687" w14:textId="7945DD07" w:rsidR="002C3700" w:rsidRPr="00765E48" w:rsidRDefault="002C3700" w:rsidP="002C3700">
            <w:pPr>
              <w:spacing w:after="0"/>
              <w:jc w:val="right"/>
              <w:rPr>
                <w:szCs w:val="22"/>
              </w:rPr>
            </w:pPr>
            <w:r w:rsidRPr="004A037C">
              <w:t>26,525</w:t>
            </w:r>
          </w:p>
        </w:tc>
        <w:tc>
          <w:tcPr>
            <w:tcW w:w="980" w:type="dxa"/>
            <w:tcBorders>
              <w:top w:val="nil"/>
              <w:left w:val="nil"/>
              <w:bottom w:val="nil"/>
              <w:right w:val="nil"/>
            </w:tcBorders>
            <w:shd w:val="clear" w:color="auto" w:fill="auto"/>
            <w:noWrap/>
          </w:tcPr>
          <w:p w14:paraId="6D3F6D38" w14:textId="083D5C6B" w:rsidR="002C3700" w:rsidRPr="00765E48" w:rsidRDefault="002C3700" w:rsidP="002C3700">
            <w:pPr>
              <w:spacing w:after="0"/>
              <w:jc w:val="right"/>
              <w:rPr>
                <w:szCs w:val="22"/>
              </w:rPr>
            </w:pPr>
            <w:r w:rsidRPr="004A037C">
              <w:t>234</w:t>
            </w:r>
          </w:p>
        </w:tc>
        <w:tc>
          <w:tcPr>
            <w:tcW w:w="980" w:type="dxa"/>
            <w:tcBorders>
              <w:top w:val="nil"/>
              <w:left w:val="nil"/>
              <w:bottom w:val="nil"/>
              <w:right w:val="nil"/>
            </w:tcBorders>
            <w:shd w:val="clear" w:color="auto" w:fill="auto"/>
            <w:noWrap/>
          </w:tcPr>
          <w:p w14:paraId="354DF7ED" w14:textId="350F268D" w:rsidR="002C3700" w:rsidRPr="00765E48" w:rsidRDefault="002C3700" w:rsidP="002C3700">
            <w:pPr>
              <w:spacing w:after="0"/>
              <w:jc w:val="right"/>
              <w:rPr>
                <w:szCs w:val="22"/>
              </w:rPr>
            </w:pPr>
            <w:r w:rsidRPr="004A037C">
              <w:t>26</w:t>
            </w:r>
          </w:p>
        </w:tc>
      </w:tr>
      <w:tr w:rsidR="002C3700" w:rsidRPr="00700BBC" w14:paraId="3C603A53" w14:textId="77777777" w:rsidTr="00094359">
        <w:trPr>
          <w:trHeight w:val="255"/>
        </w:trPr>
        <w:tc>
          <w:tcPr>
            <w:tcW w:w="960" w:type="dxa"/>
            <w:tcBorders>
              <w:top w:val="nil"/>
              <w:left w:val="nil"/>
              <w:bottom w:val="nil"/>
              <w:right w:val="nil"/>
            </w:tcBorders>
            <w:shd w:val="clear" w:color="auto" w:fill="auto"/>
            <w:noWrap/>
            <w:vAlign w:val="bottom"/>
          </w:tcPr>
          <w:p w14:paraId="5D13F5FF" w14:textId="77777777" w:rsidR="002C3700" w:rsidRPr="00353E88" w:rsidRDefault="002C3700" w:rsidP="002C3700">
            <w:pPr>
              <w:spacing w:after="0"/>
              <w:jc w:val="right"/>
              <w:rPr>
                <w:szCs w:val="22"/>
              </w:rPr>
            </w:pPr>
            <w:r w:rsidRPr="003D6E51">
              <w:rPr>
                <w:szCs w:val="22"/>
              </w:rPr>
              <w:t>1993</w:t>
            </w:r>
          </w:p>
        </w:tc>
        <w:tc>
          <w:tcPr>
            <w:tcW w:w="1646" w:type="dxa"/>
            <w:tcBorders>
              <w:top w:val="nil"/>
              <w:left w:val="nil"/>
              <w:bottom w:val="nil"/>
              <w:right w:val="nil"/>
            </w:tcBorders>
            <w:shd w:val="clear" w:color="auto" w:fill="auto"/>
            <w:noWrap/>
          </w:tcPr>
          <w:p w14:paraId="61D11020" w14:textId="2146B31C" w:rsidR="002C3700" w:rsidRPr="00765E48" w:rsidRDefault="002C3700" w:rsidP="002C3700">
            <w:pPr>
              <w:spacing w:after="0"/>
              <w:jc w:val="right"/>
              <w:rPr>
                <w:szCs w:val="22"/>
              </w:rPr>
            </w:pPr>
            <w:r w:rsidRPr="004A037C">
              <w:t>23,559</w:t>
            </w:r>
          </w:p>
        </w:tc>
        <w:tc>
          <w:tcPr>
            <w:tcW w:w="1206" w:type="dxa"/>
            <w:tcBorders>
              <w:top w:val="nil"/>
              <w:left w:val="nil"/>
              <w:bottom w:val="nil"/>
              <w:right w:val="nil"/>
            </w:tcBorders>
            <w:shd w:val="clear" w:color="auto" w:fill="auto"/>
            <w:noWrap/>
          </w:tcPr>
          <w:p w14:paraId="2C648952" w14:textId="30520261" w:rsidR="002C3700" w:rsidRPr="00765E48" w:rsidRDefault="002C3700" w:rsidP="002C3700">
            <w:pPr>
              <w:spacing w:after="0"/>
              <w:jc w:val="right"/>
              <w:rPr>
                <w:szCs w:val="22"/>
              </w:rPr>
            </w:pPr>
            <w:r w:rsidRPr="004A037C">
              <w:t>214</w:t>
            </w:r>
          </w:p>
        </w:tc>
        <w:tc>
          <w:tcPr>
            <w:tcW w:w="980" w:type="dxa"/>
            <w:tcBorders>
              <w:top w:val="nil"/>
              <w:left w:val="nil"/>
              <w:bottom w:val="nil"/>
              <w:right w:val="dotted" w:sz="4" w:space="0" w:color="auto"/>
            </w:tcBorders>
            <w:shd w:val="clear" w:color="auto" w:fill="auto"/>
            <w:noWrap/>
          </w:tcPr>
          <w:p w14:paraId="27F4E5A2" w14:textId="55320879" w:rsidR="002C3700" w:rsidRPr="00765E48" w:rsidRDefault="002C3700" w:rsidP="002C3700">
            <w:pPr>
              <w:spacing w:after="0"/>
              <w:jc w:val="right"/>
              <w:rPr>
                <w:szCs w:val="22"/>
              </w:rPr>
            </w:pPr>
            <w:r w:rsidRPr="004A037C">
              <w:t>30</w:t>
            </w:r>
          </w:p>
        </w:tc>
        <w:tc>
          <w:tcPr>
            <w:tcW w:w="1180" w:type="dxa"/>
            <w:tcBorders>
              <w:top w:val="nil"/>
              <w:left w:val="nil"/>
              <w:bottom w:val="nil"/>
              <w:right w:val="nil"/>
            </w:tcBorders>
            <w:shd w:val="clear" w:color="auto" w:fill="auto"/>
            <w:noWrap/>
          </w:tcPr>
          <w:p w14:paraId="791A3F54" w14:textId="7B7BDD80" w:rsidR="002C3700" w:rsidRPr="00765E48" w:rsidRDefault="002C3700" w:rsidP="002C3700">
            <w:pPr>
              <w:spacing w:after="0"/>
              <w:jc w:val="right"/>
              <w:rPr>
                <w:szCs w:val="22"/>
              </w:rPr>
            </w:pPr>
            <w:r w:rsidRPr="004A037C">
              <w:t>26,218</w:t>
            </w:r>
          </w:p>
        </w:tc>
        <w:tc>
          <w:tcPr>
            <w:tcW w:w="980" w:type="dxa"/>
            <w:tcBorders>
              <w:top w:val="nil"/>
              <w:left w:val="nil"/>
              <w:bottom w:val="nil"/>
              <w:right w:val="nil"/>
            </w:tcBorders>
            <w:shd w:val="clear" w:color="auto" w:fill="auto"/>
            <w:noWrap/>
          </w:tcPr>
          <w:p w14:paraId="7EFC84A7" w14:textId="59ED65A5" w:rsidR="002C3700" w:rsidRPr="00765E48" w:rsidRDefault="002C3700" w:rsidP="002C3700">
            <w:pPr>
              <w:spacing w:after="0"/>
              <w:jc w:val="right"/>
              <w:rPr>
                <w:szCs w:val="22"/>
              </w:rPr>
            </w:pPr>
            <w:r w:rsidRPr="004A037C">
              <w:t>225</w:t>
            </w:r>
          </w:p>
        </w:tc>
        <w:tc>
          <w:tcPr>
            <w:tcW w:w="980" w:type="dxa"/>
            <w:tcBorders>
              <w:top w:val="nil"/>
              <w:left w:val="nil"/>
              <w:bottom w:val="nil"/>
              <w:right w:val="nil"/>
            </w:tcBorders>
            <w:shd w:val="clear" w:color="auto" w:fill="auto"/>
            <w:noWrap/>
          </w:tcPr>
          <w:p w14:paraId="387A06B6" w14:textId="03614562" w:rsidR="002C3700" w:rsidRPr="00765E48" w:rsidRDefault="002C3700" w:rsidP="002C3700">
            <w:pPr>
              <w:spacing w:after="0"/>
              <w:jc w:val="right"/>
              <w:rPr>
                <w:szCs w:val="22"/>
              </w:rPr>
            </w:pPr>
            <w:r w:rsidRPr="004A037C">
              <w:t>31</w:t>
            </w:r>
          </w:p>
        </w:tc>
      </w:tr>
      <w:tr w:rsidR="002C3700" w:rsidRPr="00700BBC" w14:paraId="0BBE0337" w14:textId="77777777" w:rsidTr="00094359">
        <w:trPr>
          <w:trHeight w:val="255"/>
        </w:trPr>
        <w:tc>
          <w:tcPr>
            <w:tcW w:w="960" w:type="dxa"/>
            <w:tcBorders>
              <w:top w:val="nil"/>
              <w:left w:val="nil"/>
              <w:bottom w:val="nil"/>
              <w:right w:val="nil"/>
            </w:tcBorders>
            <w:shd w:val="clear" w:color="auto" w:fill="auto"/>
            <w:noWrap/>
            <w:vAlign w:val="bottom"/>
          </w:tcPr>
          <w:p w14:paraId="52AA638F" w14:textId="77777777" w:rsidR="002C3700" w:rsidRPr="00353E88" w:rsidRDefault="002C3700" w:rsidP="002C3700">
            <w:pPr>
              <w:spacing w:after="0"/>
              <w:jc w:val="right"/>
              <w:rPr>
                <w:szCs w:val="22"/>
              </w:rPr>
            </w:pPr>
            <w:r w:rsidRPr="003D6E51">
              <w:rPr>
                <w:szCs w:val="22"/>
              </w:rPr>
              <w:t>1994</w:t>
            </w:r>
          </w:p>
        </w:tc>
        <w:tc>
          <w:tcPr>
            <w:tcW w:w="1646" w:type="dxa"/>
            <w:tcBorders>
              <w:top w:val="nil"/>
              <w:left w:val="nil"/>
              <w:bottom w:val="nil"/>
              <w:right w:val="nil"/>
            </w:tcBorders>
            <w:shd w:val="clear" w:color="auto" w:fill="auto"/>
            <w:noWrap/>
          </w:tcPr>
          <w:p w14:paraId="6DBA43E2" w14:textId="45AF7D4B" w:rsidR="002C3700" w:rsidRPr="00765E48" w:rsidRDefault="002C3700" w:rsidP="002C3700">
            <w:pPr>
              <w:spacing w:after="0"/>
              <w:jc w:val="right"/>
              <w:rPr>
                <w:szCs w:val="22"/>
              </w:rPr>
            </w:pPr>
            <w:r w:rsidRPr="004A037C">
              <w:t>20,838</w:t>
            </w:r>
          </w:p>
        </w:tc>
        <w:tc>
          <w:tcPr>
            <w:tcW w:w="1206" w:type="dxa"/>
            <w:tcBorders>
              <w:top w:val="nil"/>
              <w:left w:val="nil"/>
              <w:bottom w:val="nil"/>
              <w:right w:val="nil"/>
            </w:tcBorders>
            <w:shd w:val="clear" w:color="auto" w:fill="auto"/>
            <w:noWrap/>
          </w:tcPr>
          <w:p w14:paraId="1DCB1443" w14:textId="78668507" w:rsidR="002C3700" w:rsidRPr="00765E48" w:rsidRDefault="002C3700" w:rsidP="002C3700">
            <w:pPr>
              <w:spacing w:after="0"/>
              <w:jc w:val="right"/>
              <w:rPr>
                <w:szCs w:val="22"/>
              </w:rPr>
            </w:pPr>
            <w:r w:rsidRPr="004A037C">
              <w:t>203</w:t>
            </w:r>
          </w:p>
        </w:tc>
        <w:tc>
          <w:tcPr>
            <w:tcW w:w="980" w:type="dxa"/>
            <w:tcBorders>
              <w:top w:val="nil"/>
              <w:left w:val="nil"/>
              <w:bottom w:val="nil"/>
              <w:right w:val="dotted" w:sz="4" w:space="0" w:color="auto"/>
            </w:tcBorders>
            <w:shd w:val="clear" w:color="auto" w:fill="auto"/>
            <w:noWrap/>
          </w:tcPr>
          <w:p w14:paraId="12D51C32" w14:textId="100A5522" w:rsidR="002C3700" w:rsidRPr="00765E48" w:rsidRDefault="002C3700" w:rsidP="002C3700">
            <w:pPr>
              <w:spacing w:after="0"/>
              <w:jc w:val="right"/>
              <w:rPr>
                <w:szCs w:val="22"/>
              </w:rPr>
            </w:pPr>
            <w:r w:rsidRPr="004A037C">
              <w:t>41</w:t>
            </w:r>
          </w:p>
        </w:tc>
        <w:tc>
          <w:tcPr>
            <w:tcW w:w="1180" w:type="dxa"/>
            <w:tcBorders>
              <w:top w:val="nil"/>
              <w:left w:val="nil"/>
              <w:bottom w:val="nil"/>
              <w:right w:val="nil"/>
            </w:tcBorders>
            <w:shd w:val="clear" w:color="auto" w:fill="auto"/>
            <w:noWrap/>
          </w:tcPr>
          <w:p w14:paraId="14A75314" w14:textId="7770A8EE" w:rsidR="002C3700" w:rsidRPr="00765E48" w:rsidRDefault="002C3700" w:rsidP="002C3700">
            <w:pPr>
              <w:spacing w:after="0"/>
              <w:jc w:val="right"/>
              <w:rPr>
                <w:szCs w:val="22"/>
              </w:rPr>
            </w:pPr>
            <w:r w:rsidRPr="004A037C">
              <w:t>19,524</w:t>
            </w:r>
          </w:p>
        </w:tc>
        <w:tc>
          <w:tcPr>
            <w:tcW w:w="980" w:type="dxa"/>
            <w:tcBorders>
              <w:top w:val="nil"/>
              <w:left w:val="nil"/>
              <w:bottom w:val="nil"/>
              <w:right w:val="nil"/>
            </w:tcBorders>
            <w:shd w:val="clear" w:color="auto" w:fill="auto"/>
            <w:noWrap/>
          </w:tcPr>
          <w:p w14:paraId="722AE07B" w14:textId="380D996A" w:rsidR="002C3700" w:rsidRPr="00765E48" w:rsidRDefault="002C3700" w:rsidP="002C3700">
            <w:pPr>
              <w:spacing w:after="0"/>
              <w:jc w:val="right"/>
              <w:rPr>
                <w:szCs w:val="22"/>
              </w:rPr>
            </w:pPr>
            <w:r w:rsidRPr="004A037C">
              <w:t>205</w:t>
            </w:r>
          </w:p>
        </w:tc>
        <w:tc>
          <w:tcPr>
            <w:tcW w:w="980" w:type="dxa"/>
            <w:tcBorders>
              <w:top w:val="nil"/>
              <w:left w:val="nil"/>
              <w:bottom w:val="nil"/>
              <w:right w:val="nil"/>
            </w:tcBorders>
            <w:shd w:val="clear" w:color="auto" w:fill="auto"/>
            <w:noWrap/>
          </w:tcPr>
          <w:p w14:paraId="71F2D40E" w14:textId="7CC34129" w:rsidR="002C3700" w:rsidRPr="00765E48" w:rsidRDefault="002C3700" w:rsidP="002C3700">
            <w:pPr>
              <w:spacing w:after="0"/>
              <w:jc w:val="right"/>
              <w:rPr>
                <w:szCs w:val="22"/>
              </w:rPr>
            </w:pPr>
            <w:r w:rsidRPr="004A037C">
              <w:t>35</w:t>
            </w:r>
          </w:p>
        </w:tc>
      </w:tr>
      <w:tr w:rsidR="002C3700" w:rsidRPr="00700BBC" w14:paraId="79195548" w14:textId="77777777" w:rsidTr="00094359">
        <w:trPr>
          <w:trHeight w:val="255"/>
        </w:trPr>
        <w:tc>
          <w:tcPr>
            <w:tcW w:w="960" w:type="dxa"/>
            <w:tcBorders>
              <w:top w:val="nil"/>
              <w:left w:val="nil"/>
              <w:bottom w:val="nil"/>
              <w:right w:val="nil"/>
            </w:tcBorders>
            <w:shd w:val="clear" w:color="auto" w:fill="auto"/>
            <w:noWrap/>
            <w:vAlign w:val="bottom"/>
          </w:tcPr>
          <w:p w14:paraId="138E1EA3" w14:textId="77777777" w:rsidR="002C3700" w:rsidRPr="00353E88" w:rsidRDefault="002C3700" w:rsidP="002C3700">
            <w:pPr>
              <w:spacing w:after="0"/>
              <w:jc w:val="right"/>
              <w:rPr>
                <w:szCs w:val="22"/>
              </w:rPr>
            </w:pPr>
            <w:r w:rsidRPr="003D6E51">
              <w:rPr>
                <w:szCs w:val="22"/>
              </w:rPr>
              <w:t>1995</w:t>
            </w:r>
          </w:p>
        </w:tc>
        <w:tc>
          <w:tcPr>
            <w:tcW w:w="1646" w:type="dxa"/>
            <w:tcBorders>
              <w:top w:val="nil"/>
              <w:left w:val="nil"/>
              <w:bottom w:val="nil"/>
              <w:right w:val="nil"/>
            </w:tcBorders>
            <w:shd w:val="clear" w:color="auto" w:fill="auto"/>
            <w:noWrap/>
          </w:tcPr>
          <w:p w14:paraId="4E3A1BE5" w14:textId="69A7B0F0" w:rsidR="002C3700" w:rsidRPr="00765E48" w:rsidRDefault="002C3700" w:rsidP="002C3700">
            <w:pPr>
              <w:spacing w:after="0"/>
              <w:jc w:val="right"/>
              <w:rPr>
                <w:szCs w:val="22"/>
              </w:rPr>
            </w:pPr>
            <w:r w:rsidRPr="004A037C">
              <w:t>31,082</w:t>
            </w:r>
          </w:p>
        </w:tc>
        <w:tc>
          <w:tcPr>
            <w:tcW w:w="1206" w:type="dxa"/>
            <w:tcBorders>
              <w:top w:val="nil"/>
              <w:left w:val="nil"/>
              <w:bottom w:val="nil"/>
              <w:right w:val="nil"/>
            </w:tcBorders>
            <w:shd w:val="clear" w:color="auto" w:fill="auto"/>
            <w:noWrap/>
          </w:tcPr>
          <w:p w14:paraId="264D0160" w14:textId="613BC885" w:rsidR="002C3700" w:rsidRPr="00765E48" w:rsidRDefault="002C3700" w:rsidP="002C3700">
            <w:pPr>
              <w:spacing w:after="0"/>
              <w:jc w:val="right"/>
              <w:rPr>
                <w:szCs w:val="22"/>
              </w:rPr>
            </w:pPr>
            <w:r w:rsidRPr="004A037C">
              <w:t>350</w:t>
            </w:r>
          </w:p>
        </w:tc>
        <w:tc>
          <w:tcPr>
            <w:tcW w:w="980" w:type="dxa"/>
            <w:tcBorders>
              <w:top w:val="nil"/>
              <w:left w:val="nil"/>
              <w:bottom w:val="nil"/>
              <w:right w:val="dotted" w:sz="4" w:space="0" w:color="auto"/>
            </w:tcBorders>
            <w:shd w:val="clear" w:color="auto" w:fill="auto"/>
            <w:noWrap/>
          </w:tcPr>
          <w:p w14:paraId="733A89E7" w14:textId="4D886E48" w:rsidR="002C3700" w:rsidRPr="00765E48" w:rsidRDefault="002C3700" w:rsidP="002C3700">
            <w:pPr>
              <w:spacing w:after="0"/>
              <w:jc w:val="right"/>
              <w:rPr>
                <w:szCs w:val="22"/>
              </w:rPr>
            </w:pPr>
            <w:r w:rsidRPr="004A037C">
              <w:t>34</w:t>
            </w:r>
          </w:p>
        </w:tc>
        <w:tc>
          <w:tcPr>
            <w:tcW w:w="1180" w:type="dxa"/>
            <w:tcBorders>
              <w:top w:val="nil"/>
              <w:left w:val="nil"/>
              <w:bottom w:val="nil"/>
              <w:right w:val="nil"/>
            </w:tcBorders>
            <w:shd w:val="clear" w:color="auto" w:fill="auto"/>
            <w:noWrap/>
          </w:tcPr>
          <w:p w14:paraId="27C94E71" w14:textId="05FBA371" w:rsidR="002C3700" w:rsidRPr="00765E48" w:rsidRDefault="002C3700" w:rsidP="002C3700">
            <w:pPr>
              <w:spacing w:after="0"/>
              <w:jc w:val="right"/>
              <w:rPr>
                <w:szCs w:val="22"/>
              </w:rPr>
            </w:pPr>
            <w:r w:rsidRPr="004A037C">
              <w:t>340</w:t>
            </w:r>
          </w:p>
        </w:tc>
        <w:tc>
          <w:tcPr>
            <w:tcW w:w="980" w:type="dxa"/>
            <w:tcBorders>
              <w:top w:val="nil"/>
              <w:left w:val="nil"/>
              <w:bottom w:val="nil"/>
              <w:right w:val="nil"/>
            </w:tcBorders>
            <w:shd w:val="clear" w:color="auto" w:fill="auto"/>
            <w:noWrap/>
          </w:tcPr>
          <w:p w14:paraId="70D311B3" w14:textId="21B9CD04" w:rsidR="002C3700" w:rsidRPr="00765E48" w:rsidRDefault="002C3700" w:rsidP="002C3700">
            <w:pPr>
              <w:spacing w:after="0"/>
              <w:jc w:val="right"/>
              <w:rPr>
                <w:szCs w:val="22"/>
              </w:rPr>
            </w:pPr>
            <w:r w:rsidRPr="004A037C">
              <w:t>32</w:t>
            </w:r>
          </w:p>
        </w:tc>
        <w:tc>
          <w:tcPr>
            <w:tcW w:w="980" w:type="dxa"/>
            <w:tcBorders>
              <w:top w:val="nil"/>
              <w:left w:val="nil"/>
              <w:bottom w:val="nil"/>
              <w:right w:val="nil"/>
            </w:tcBorders>
            <w:shd w:val="clear" w:color="auto" w:fill="auto"/>
            <w:noWrap/>
          </w:tcPr>
          <w:p w14:paraId="6C5AF942" w14:textId="6FFAD74F" w:rsidR="002C3700" w:rsidRPr="00765E48" w:rsidRDefault="002C3700" w:rsidP="002C3700">
            <w:pPr>
              <w:spacing w:after="0"/>
              <w:jc w:val="right"/>
              <w:rPr>
                <w:szCs w:val="22"/>
              </w:rPr>
            </w:pPr>
            <w:r w:rsidRPr="004A037C">
              <w:t>16</w:t>
            </w:r>
          </w:p>
        </w:tc>
      </w:tr>
      <w:tr w:rsidR="002C3700" w:rsidRPr="00700BBC" w14:paraId="63CABA25" w14:textId="77777777" w:rsidTr="00094359">
        <w:trPr>
          <w:trHeight w:val="255"/>
        </w:trPr>
        <w:tc>
          <w:tcPr>
            <w:tcW w:w="960" w:type="dxa"/>
            <w:tcBorders>
              <w:top w:val="nil"/>
              <w:left w:val="nil"/>
              <w:bottom w:val="nil"/>
              <w:right w:val="nil"/>
            </w:tcBorders>
            <w:shd w:val="clear" w:color="auto" w:fill="auto"/>
            <w:noWrap/>
            <w:vAlign w:val="bottom"/>
          </w:tcPr>
          <w:p w14:paraId="5BE9922E" w14:textId="77777777" w:rsidR="002C3700" w:rsidRPr="00353E88" w:rsidRDefault="002C3700" w:rsidP="002C3700">
            <w:pPr>
              <w:spacing w:after="0"/>
              <w:jc w:val="right"/>
              <w:rPr>
                <w:szCs w:val="22"/>
              </w:rPr>
            </w:pPr>
            <w:r w:rsidRPr="003D6E51">
              <w:rPr>
                <w:szCs w:val="22"/>
              </w:rPr>
              <w:t>1996</w:t>
            </w:r>
          </w:p>
        </w:tc>
        <w:tc>
          <w:tcPr>
            <w:tcW w:w="1646" w:type="dxa"/>
            <w:tcBorders>
              <w:top w:val="nil"/>
              <w:left w:val="nil"/>
              <w:bottom w:val="nil"/>
              <w:right w:val="nil"/>
            </w:tcBorders>
            <w:shd w:val="clear" w:color="auto" w:fill="auto"/>
            <w:noWrap/>
          </w:tcPr>
          <w:p w14:paraId="2A99E5A0" w14:textId="0522EF22" w:rsidR="002C3700" w:rsidRPr="00765E48" w:rsidRDefault="002C3700" w:rsidP="002C3700">
            <w:pPr>
              <w:spacing w:after="0"/>
              <w:jc w:val="right"/>
              <w:rPr>
                <w:szCs w:val="22"/>
              </w:rPr>
            </w:pPr>
            <w:r w:rsidRPr="004A037C">
              <w:t>18,745</w:t>
            </w:r>
          </w:p>
        </w:tc>
        <w:tc>
          <w:tcPr>
            <w:tcW w:w="1206" w:type="dxa"/>
            <w:tcBorders>
              <w:top w:val="nil"/>
              <w:left w:val="nil"/>
              <w:bottom w:val="nil"/>
              <w:right w:val="nil"/>
            </w:tcBorders>
            <w:shd w:val="clear" w:color="auto" w:fill="auto"/>
            <w:noWrap/>
          </w:tcPr>
          <w:p w14:paraId="6D0AE8B7" w14:textId="283CA187" w:rsidR="002C3700" w:rsidRPr="00765E48" w:rsidRDefault="002C3700" w:rsidP="002C3700">
            <w:pPr>
              <w:spacing w:after="0"/>
              <w:jc w:val="right"/>
              <w:rPr>
                <w:szCs w:val="22"/>
              </w:rPr>
            </w:pPr>
            <w:r w:rsidRPr="004A037C">
              <w:t>194</w:t>
            </w:r>
          </w:p>
        </w:tc>
        <w:tc>
          <w:tcPr>
            <w:tcW w:w="980" w:type="dxa"/>
            <w:tcBorders>
              <w:top w:val="nil"/>
              <w:left w:val="nil"/>
              <w:bottom w:val="nil"/>
              <w:right w:val="dotted" w:sz="4" w:space="0" w:color="auto"/>
            </w:tcBorders>
            <w:shd w:val="clear" w:color="auto" w:fill="auto"/>
            <w:noWrap/>
          </w:tcPr>
          <w:p w14:paraId="568E9A28" w14:textId="390D7808" w:rsidR="002C3700" w:rsidRPr="00765E48" w:rsidRDefault="002C3700" w:rsidP="002C3700">
            <w:pPr>
              <w:spacing w:after="0"/>
              <w:jc w:val="right"/>
              <w:rPr>
                <w:szCs w:val="22"/>
              </w:rPr>
            </w:pPr>
            <w:r w:rsidRPr="004A037C">
              <w:t>40</w:t>
            </w:r>
          </w:p>
        </w:tc>
        <w:tc>
          <w:tcPr>
            <w:tcW w:w="1180" w:type="dxa"/>
            <w:tcBorders>
              <w:top w:val="nil"/>
              <w:left w:val="nil"/>
              <w:bottom w:val="nil"/>
              <w:right w:val="nil"/>
            </w:tcBorders>
            <w:shd w:val="clear" w:color="auto" w:fill="auto"/>
            <w:noWrap/>
          </w:tcPr>
          <w:p w14:paraId="37BCDD1A" w14:textId="54C2A964" w:rsidR="002C3700" w:rsidRPr="00765E48" w:rsidRDefault="002C3700" w:rsidP="002C3700">
            <w:pPr>
              <w:spacing w:after="0"/>
              <w:jc w:val="right"/>
              <w:rPr>
                <w:szCs w:val="22"/>
              </w:rPr>
            </w:pPr>
            <w:r w:rsidRPr="004A037C">
              <w:t>90</w:t>
            </w:r>
          </w:p>
        </w:tc>
        <w:tc>
          <w:tcPr>
            <w:tcW w:w="980" w:type="dxa"/>
            <w:tcBorders>
              <w:top w:val="nil"/>
              <w:left w:val="nil"/>
              <w:bottom w:val="nil"/>
              <w:right w:val="nil"/>
            </w:tcBorders>
            <w:shd w:val="clear" w:color="auto" w:fill="auto"/>
            <w:noWrap/>
          </w:tcPr>
          <w:p w14:paraId="637B0FDA" w14:textId="4AE93D0A" w:rsidR="002C3700" w:rsidRPr="00765E48" w:rsidRDefault="002C3700" w:rsidP="002C3700">
            <w:pPr>
              <w:spacing w:after="0"/>
              <w:jc w:val="right"/>
              <w:rPr>
                <w:szCs w:val="22"/>
              </w:rPr>
            </w:pPr>
            <w:r w:rsidRPr="004A037C">
              <w:t>1</w:t>
            </w:r>
          </w:p>
        </w:tc>
        <w:tc>
          <w:tcPr>
            <w:tcW w:w="980" w:type="dxa"/>
            <w:tcBorders>
              <w:top w:val="nil"/>
              <w:left w:val="nil"/>
              <w:bottom w:val="nil"/>
              <w:right w:val="nil"/>
            </w:tcBorders>
            <w:shd w:val="clear" w:color="auto" w:fill="auto"/>
            <w:noWrap/>
          </w:tcPr>
          <w:p w14:paraId="031BFD22" w14:textId="70D78F0F" w:rsidR="002C3700" w:rsidRPr="00765E48" w:rsidRDefault="002C3700" w:rsidP="002C3700">
            <w:pPr>
              <w:spacing w:after="0"/>
              <w:jc w:val="right"/>
              <w:rPr>
                <w:szCs w:val="22"/>
              </w:rPr>
            </w:pPr>
            <w:r w:rsidRPr="004A037C">
              <w:t>1</w:t>
            </w:r>
          </w:p>
        </w:tc>
      </w:tr>
      <w:tr w:rsidR="002C3700" w:rsidRPr="00700BBC" w14:paraId="6D7AA317" w14:textId="77777777" w:rsidTr="00094359">
        <w:trPr>
          <w:trHeight w:val="255"/>
        </w:trPr>
        <w:tc>
          <w:tcPr>
            <w:tcW w:w="960" w:type="dxa"/>
            <w:tcBorders>
              <w:top w:val="nil"/>
              <w:left w:val="nil"/>
              <w:bottom w:val="nil"/>
              <w:right w:val="nil"/>
            </w:tcBorders>
            <w:shd w:val="clear" w:color="auto" w:fill="auto"/>
            <w:noWrap/>
            <w:vAlign w:val="bottom"/>
          </w:tcPr>
          <w:p w14:paraId="73541181" w14:textId="77777777" w:rsidR="002C3700" w:rsidRPr="00353E88" w:rsidRDefault="002C3700" w:rsidP="002C3700">
            <w:pPr>
              <w:spacing w:after="0"/>
              <w:jc w:val="right"/>
              <w:rPr>
                <w:szCs w:val="22"/>
              </w:rPr>
            </w:pPr>
            <w:r w:rsidRPr="003D6E51">
              <w:rPr>
                <w:szCs w:val="22"/>
              </w:rPr>
              <w:t>1997</w:t>
            </w:r>
          </w:p>
        </w:tc>
        <w:tc>
          <w:tcPr>
            <w:tcW w:w="1646" w:type="dxa"/>
            <w:tcBorders>
              <w:top w:val="nil"/>
              <w:left w:val="nil"/>
              <w:bottom w:val="nil"/>
              <w:right w:val="nil"/>
            </w:tcBorders>
            <w:shd w:val="clear" w:color="auto" w:fill="auto"/>
            <w:noWrap/>
          </w:tcPr>
          <w:p w14:paraId="7B308090" w14:textId="189817E8" w:rsidR="002C3700" w:rsidRPr="00765E48" w:rsidRDefault="002C3700" w:rsidP="002C3700">
            <w:pPr>
              <w:spacing w:after="0"/>
              <w:jc w:val="right"/>
              <w:rPr>
                <w:szCs w:val="22"/>
              </w:rPr>
            </w:pPr>
            <w:r w:rsidRPr="004A037C">
              <w:t>17,722</w:t>
            </w:r>
          </w:p>
        </w:tc>
        <w:tc>
          <w:tcPr>
            <w:tcW w:w="1206" w:type="dxa"/>
            <w:tcBorders>
              <w:top w:val="nil"/>
              <w:left w:val="nil"/>
              <w:bottom w:val="nil"/>
              <w:right w:val="nil"/>
            </w:tcBorders>
            <w:shd w:val="clear" w:color="auto" w:fill="auto"/>
            <w:noWrap/>
          </w:tcPr>
          <w:p w14:paraId="0EC11A83" w14:textId="1DD9D0A9" w:rsidR="002C3700" w:rsidRPr="00765E48" w:rsidRDefault="002C3700" w:rsidP="002C3700">
            <w:pPr>
              <w:spacing w:after="0"/>
              <w:jc w:val="right"/>
              <w:rPr>
                <w:szCs w:val="22"/>
              </w:rPr>
            </w:pPr>
            <w:r w:rsidRPr="004A037C">
              <w:t>190</w:t>
            </w:r>
          </w:p>
        </w:tc>
        <w:tc>
          <w:tcPr>
            <w:tcW w:w="980" w:type="dxa"/>
            <w:tcBorders>
              <w:top w:val="nil"/>
              <w:left w:val="nil"/>
              <w:bottom w:val="nil"/>
              <w:right w:val="dotted" w:sz="4" w:space="0" w:color="auto"/>
            </w:tcBorders>
            <w:shd w:val="clear" w:color="auto" w:fill="auto"/>
            <w:noWrap/>
          </w:tcPr>
          <w:p w14:paraId="2122D35B" w14:textId="4826B1C5" w:rsidR="002C3700" w:rsidRPr="00765E48" w:rsidRDefault="002C3700" w:rsidP="002C3700">
            <w:pPr>
              <w:spacing w:after="0"/>
              <w:jc w:val="right"/>
              <w:rPr>
                <w:szCs w:val="22"/>
              </w:rPr>
            </w:pPr>
            <w:r w:rsidRPr="004A037C">
              <w:t>31</w:t>
            </w:r>
          </w:p>
        </w:tc>
        <w:tc>
          <w:tcPr>
            <w:tcW w:w="1180" w:type="dxa"/>
            <w:tcBorders>
              <w:top w:val="nil"/>
              <w:left w:val="nil"/>
              <w:bottom w:val="nil"/>
              <w:right w:val="nil"/>
            </w:tcBorders>
            <w:shd w:val="clear" w:color="auto" w:fill="auto"/>
            <w:noWrap/>
          </w:tcPr>
          <w:p w14:paraId="501313A3" w14:textId="0F7EAC42" w:rsidR="002C3700" w:rsidRPr="00765E48" w:rsidRDefault="002C3700" w:rsidP="002C3700">
            <w:pPr>
              <w:spacing w:after="0"/>
              <w:jc w:val="right"/>
              <w:rPr>
                <w:szCs w:val="22"/>
              </w:rPr>
            </w:pPr>
            <w:r w:rsidRPr="004A037C">
              <w:t>77</w:t>
            </w:r>
          </w:p>
        </w:tc>
        <w:tc>
          <w:tcPr>
            <w:tcW w:w="980" w:type="dxa"/>
            <w:tcBorders>
              <w:top w:val="nil"/>
              <w:left w:val="nil"/>
              <w:bottom w:val="nil"/>
              <w:right w:val="nil"/>
            </w:tcBorders>
            <w:shd w:val="clear" w:color="auto" w:fill="auto"/>
            <w:noWrap/>
          </w:tcPr>
          <w:p w14:paraId="06E53C4B" w14:textId="09A323B7" w:rsidR="002C3700" w:rsidRPr="00765E48" w:rsidRDefault="002C3700" w:rsidP="002C3700">
            <w:pPr>
              <w:spacing w:after="0"/>
              <w:jc w:val="right"/>
              <w:rPr>
                <w:szCs w:val="22"/>
              </w:rPr>
            </w:pPr>
            <w:r w:rsidRPr="004A037C">
              <w:t>1</w:t>
            </w:r>
          </w:p>
        </w:tc>
        <w:tc>
          <w:tcPr>
            <w:tcW w:w="980" w:type="dxa"/>
            <w:tcBorders>
              <w:top w:val="nil"/>
              <w:left w:val="nil"/>
              <w:bottom w:val="nil"/>
              <w:right w:val="nil"/>
            </w:tcBorders>
            <w:shd w:val="clear" w:color="auto" w:fill="auto"/>
            <w:noWrap/>
          </w:tcPr>
          <w:p w14:paraId="2346C830" w14:textId="529DDEBF" w:rsidR="002C3700" w:rsidRPr="00765E48" w:rsidRDefault="002C3700" w:rsidP="002C3700">
            <w:pPr>
              <w:spacing w:after="0"/>
              <w:jc w:val="right"/>
              <w:rPr>
                <w:szCs w:val="22"/>
              </w:rPr>
            </w:pPr>
            <w:r w:rsidRPr="004A037C">
              <w:t>1</w:t>
            </w:r>
          </w:p>
        </w:tc>
      </w:tr>
      <w:tr w:rsidR="002C3700" w:rsidRPr="00700BBC" w14:paraId="3131B6CB" w14:textId="77777777" w:rsidTr="00094359">
        <w:trPr>
          <w:trHeight w:val="255"/>
        </w:trPr>
        <w:tc>
          <w:tcPr>
            <w:tcW w:w="960" w:type="dxa"/>
            <w:tcBorders>
              <w:top w:val="nil"/>
              <w:left w:val="nil"/>
              <w:bottom w:val="nil"/>
              <w:right w:val="nil"/>
            </w:tcBorders>
            <w:shd w:val="clear" w:color="auto" w:fill="auto"/>
            <w:noWrap/>
            <w:vAlign w:val="bottom"/>
          </w:tcPr>
          <w:p w14:paraId="14CF9867" w14:textId="77777777" w:rsidR="002C3700" w:rsidRPr="00353E88" w:rsidRDefault="002C3700" w:rsidP="002C3700">
            <w:pPr>
              <w:spacing w:after="0"/>
              <w:jc w:val="right"/>
              <w:rPr>
                <w:szCs w:val="22"/>
              </w:rPr>
            </w:pPr>
            <w:r w:rsidRPr="003D6E51">
              <w:rPr>
                <w:szCs w:val="22"/>
              </w:rPr>
              <w:t>1998</w:t>
            </w:r>
          </w:p>
        </w:tc>
        <w:tc>
          <w:tcPr>
            <w:tcW w:w="1646" w:type="dxa"/>
            <w:tcBorders>
              <w:top w:val="nil"/>
              <w:left w:val="nil"/>
              <w:bottom w:val="nil"/>
              <w:right w:val="nil"/>
            </w:tcBorders>
            <w:shd w:val="clear" w:color="auto" w:fill="auto"/>
            <w:noWrap/>
          </w:tcPr>
          <w:p w14:paraId="7B166262" w14:textId="0D77393B" w:rsidR="002C3700" w:rsidRPr="00765E48" w:rsidRDefault="002C3700" w:rsidP="002C3700">
            <w:pPr>
              <w:spacing w:after="0"/>
              <w:jc w:val="right"/>
              <w:rPr>
                <w:szCs w:val="22"/>
              </w:rPr>
            </w:pPr>
            <w:r w:rsidRPr="004A037C">
              <w:t>10,494</w:t>
            </w:r>
          </w:p>
        </w:tc>
        <w:tc>
          <w:tcPr>
            <w:tcW w:w="1206" w:type="dxa"/>
            <w:tcBorders>
              <w:top w:val="nil"/>
              <w:left w:val="nil"/>
              <w:bottom w:val="nil"/>
              <w:right w:val="nil"/>
            </w:tcBorders>
            <w:shd w:val="clear" w:color="auto" w:fill="auto"/>
            <w:noWrap/>
          </w:tcPr>
          <w:p w14:paraId="24C947EF" w14:textId="31DB38DE" w:rsidR="002C3700" w:rsidRPr="00765E48" w:rsidRDefault="002C3700" w:rsidP="002C3700">
            <w:pPr>
              <w:spacing w:after="0"/>
              <w:jc w:val="right"/>
              <w:rPr>
                <w:szCs w:val="22"/>
              </w:rPr>
            </w:pPr>
            <w:r w:rsidRPr="004A037C">
              <w:t>123</w:t>
            </w:r>
          </w:p>
        </w:tc>
        <w:tc>
          <w:tcPr>
            <w:tcW w:w="980" w:type="dxa"/>
            <w:tcBorders>
              <w:top w:val="nil"/>
              <w:left w:val="nil"/>
              <w:bottom w:val="nil"/>
              <w:right w:val="dotted" w:sz="4" w:space="0" w:color="auto"/>
            </w:tcBorders>
            <w:shd w:val="clear" w:color="auto" w:fill="auto"/>
            <w:noWrap/>
          </w:tcPr>
          <w:p w14:paraId="58D958E4" w14:textId="42216B79" w:rsidR="002C3700" w:rsidRPr="00765E48" w:rsidRDefault="002C3700" w:rsidP="002C3700">
            <w:pPr>
              <w:spacing w:after="0"/>
              <w:jc w:val="right"/>
              <w:rPr>
                <w:szCs w:val="22"/>
              </w:rPr>
            </w:pPr>
            <w:r w:rsidRPr="004A037C">
              <w:t>15</w:t>
            </w:r>
          </w:p>
        </w:tc>
        <w:tc>
          <w:tcPr>
            <w:tcW w:w="1180" w:type="dxa"/>
            <w:tcBorders>
              <w:top w:val="nil"/>
              <w:left w:val="nil"/>
              <w:bottom w:val="nil"/>
              <w:right w:val="nil"/>
            </w:tcBorders>
            <w:shd w:val="clear" w:color="auto" w:fill="auto"/>
            <w:noWrap/>
          </w:tcPr>
          <w:p w14:paraId="2533FE18" w14:textId="1724DE19" w:rsidR="002C3700" w:rsidRPr="00765E48" w:rsidRDefault="002C3700" w:rsidP="002C3700">
            <w:pPr>
              <w:spacing w:after="0"/>
              <w:jc w:val="right"/>
              <w:rPr>
                <w:szCs w:val="22"/>
              </w:rPr>
            </w:pPr>
            <w:r w:rsidRPr="004A037C">
              <w:t>93</w:t>
            </w:r>
          </w:p>
        </w:tc>
        <w:tc>
          <w:tcPr>
            <w:tcW w:w="980" w:type="dxa"/>
            <w:tcBorders>
              <w:top w:val="nil"/>
              <w:left w:val="nil"/>
              <w:bottom w:val="nil"/>
              <w:right w:val="nil"/>
            </w:tcBorders>
            <w:shd w:val="clear" w:color="auto" w:fill="auto"/>
            <w:noWrap/>
          </w:tcPr>
          <w:p w14:paraId="56A79B56" w14:textId="7C691016" w:rsidR="002C3700" w:rsidRPr="00765E48" w:rsidRDefault="002C3700" w:rsidP="002C3700">
            <w:pPr>
              <w:spacing w:after="0"/>
              <w:jc w:val="right"/>
              <w:rPr>
                <w:szCs w:val="22"/>
              </w:rPr>
            </w:pPr>
            <w:r w:rsidRPr="004A037C">
              <w:t>1</w:t>
            </w:r>
          </w:p>
        </w:tc>
        <w:tc>
          <w:tcPr>
            <w:tcW w:w="980" w:type="dxa"/>
            <w:tcBorders>
              <w:top w:val="nil"/>
              <w:left w:val="nil"/>
              <w:bottom w:val="nil"/>
              <w:right w:val="nil"/>
            </w:tcBorders>
            <w:shd w:val="clear" w:color="auto" w:fill="auto"/>
            <w:noWrap/>
          </w:tcPr>
          <w:p w14:paraId="76FF0A0E" w14:textId="659B263C" w:rsidR="002C3700" w:rsidRPr="00765E48" w:rsidRDefault="002C3700" w:rsidP="002C3700">
            <w:pPr>
              <w:spacing w:after="0"/>
              <w:jc w:val="right"/>
              <w:rPr>
                <w:szCs w:val="22"/>
              </w:rPr>
            </w:pPr>
            <w:r w:rsidRPr="004A037C">
              <w:t>1</w:t>
            </w:r>
          </w:p>
        </w:tc>
      </w:tr>
      <w:tr w:rsidR="002C3700" w:rsidRPr="00700BBC" w14:paraId="70DFFD43" w14:textId="77777777" w:rsidTr="00094359">
        <w:trPr>
          <w:trHeight w:val="255"/>
        </w:trPr>
        <w:tc>
          <w:tcPr>
            <w:tcW w:w="960" w:type="dxa"/>
            <w:tcBorders>
              <w:top w:val="nil"/>
              <w:left w:val="nil"/>
              <w:bottom w:val="nil"/>
              <w:right w:val="nil"/>
            </w:tcBorders>
            <w:shd w:val="clear" w:color="auto" w:fill="auto"/>
            <w:noWrap/>
            <w:vAlign w:val="bottom"/>
          </w:tcPr>
          <w:p w14:paraId="5B3E5F63" w14:textId="77777777" w:rsidR="002C3700" w:rsidRPr="00353E88" w:rsidRDefault="002C3700" w:rsidP="002C3700">
            <w:pPr>
              <w:spacing w:after="0"/>
              <w:jc w:val="right"/>
              <w:rPr>
                <w:szCs w:val="22"/>
              </w:rPr>
            </w:pPr>
            <w:r w:rsidRPr="003D6E51">
              <w:rPr>
                <w:szCs w:val="22"/>
              </w:rPr>
              <w:t>1999</w:t>
            </w:r>
          </w:p>
        </w:tc>
        <w:tc>
          <w:tcPr>
            <w:tcW w:w="1646" w:type="dxa"/>
            <w:tcBorders>
              <w:top w:val="nil"/>
              <w:left w:val="nil"/>
              <w:bottom w:val="nil"/>
              <w:right w:val="nil"/>
            </w:tcBorders>
            <w:shd w:val="clear" w:color="auto" w:fill="auto"/>
            <w:noWrap/>
          </w:tcPr>
          <w:p w14:paraId="02DE4A69" w14:textId="0C16AA96" w:rsidR="002C3700" w:rsidRPr="00765E48" w:rsidRDefault="002C3700" w:rsidP="002C3700">
            <w:pPr>
              <w:spacing w:after="0"/>
              <w:jc w:val="right"/>
              <w:rPr>
                <w:szCs w:val="22"/>
              </w:rPr>
            </w:pPr>
            <w:r w:rsidRPr="004A037C">
              <w:t>135</w:t>
            </w:r>
          </w:p>
        </w:tc>
        <w:tc>
          <w:tcPr>
            <w:tcW w:w="1206" w:type="dxa"/>
            <w:tcBorders>
              <w:top w:val="nil"/>
              <w:left w:val="nil"/>
              <w:bottom w:val="nil"/>
              <w:right w:val="nil"/>
            </w:tcBorders>
            <w:shd w:val="clear" w:color="auto" w:fill="auto"/>
            <w:noWrap/>
          </w:tcPr>
          <w:p w14:paraId="24D951C6" w14:textId="5C9AE75A" w:rsidR="002C3700" w:rsidRPr="00765E48" w:rsidRDefault="002C3700" w:rsidP="002C3700">
            <w:pPr>
              <w:spacing w:after="0"/>
              <w:jc w:val="right"/>
              <w:rPr>
                <w:szCs w:val="22"/>
              </w:rPr>
            </w:pPr>
            <w:r w:rsidRPr="004A037C">
              <w:t>6</w:t>
            </w:r>
          </w:p>
        </w:tc>
        <w:tc>
          <w:tcPr>
            <w:tcW w:w="980" w:type="dxa"/>
            <w:tcBorders>
              <w:top w:val="nil"/>
              <w:left w:val="nil"/>
              <w:bottom w:val="nil"/>
              <w:right w:val="dotted" w:sz="4" w:space="0" w:color="auto"/>
            </w:tcBorders>
            <w:shd w:val="clear" w:color="auto" w:fill="auto"/>
            <w:noWrap/>
          </w:tcPr>
          <w:p w14:paraId="4022D22D" w14:textId="3DAA3DA3" w:rsidR="002C3700" w:rsidRPr="00765E48" w:rsidRDefault="002C3700" w:rsidP="002C3700">
            <w:pPr>
              <w:spacing w:after="0"/>
              <w:jc w:val="right"/>
              <w:rPr>
                <w:szCs w:val="22"/>
              </w:rPr>
            </w:pPr>
            <w:r w:rsidRPr="004A037C">
              <w:t>4</w:t>
            </w:r>
          </w:p>
        </w:tc>
        <w:tc>
          <w:tcPr>
            <w:tcW w:w="1180" w:type="dxa"/>
            <w:tcBorders>
              <w:top w:val="nil"/>
              <w:left w:val="nil"/>
              <w:bottom w:val="nil"/>
              <w:right w:val="nil"/>
            </w:tcBorders>
            <w:shd w:val="clear" w:color="auto" w:fill="auto"/>
            <w:noWrap/>
          </w:tcPr>
          <w:p w14:paraId="12E5F080" w14:textId="470B7D2B" w:rsidR="002C3700" w:rsidRPr="00765E48"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1A482469" w14:textId="1ECDA421" w:rsidR="002C3700" w:rsidRPr="00765E48"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5CA995AD" w14:textId="521E40BB" w:rsidR="002C3700" w:rsidRPr="00765E48" w:rsidRDefault="002C3700" w:rsidP="002C3700">
            <w:pPr>
              <w:spacing w:after="0"/>
              <w:jc w:val="right"/>
              <w:rPr>
                <w:szCs w:val="22"/>
              </w:rPr>
            </w:pPr>
            <w:r w:rsidRPr="004A037C">
              <w:t>0</w:t>
            </w:r>
          </w:p>
        </w:tc>
      </w:tr>
      <w:tr w:rsidR="002C3700" w:rsidRPr="00700BBC" w14:paraId="1136E012" w14:textId="77777777" w:rsidTr="00094359">
        <w:trPr>
          <w:trHeight w:val="255"/>
        </w:trPr>
        <w:tc>
          <w:tcPr>
            <w:tcW w:w="960" w:type="dxa"/>
            <w:tcBorders>
              <w:top w:val="nil"/>
              <w:left w:val="nil"/>
              <w:bottom w:val="nil"/>
              <w:right w:val="nil"/>
            </w:tcBorders>
            <w:shd w:val="clear" w:color="auto" w:fill="auto"/>
            <w:noWrap/>
            <w:vAlign w:val="bottom"/>
          </w:tcPr>
          <w:p w14:paraId="5C03F75D" w14:textId="77777777" w:rsidR="002C3700" w:rsidRPr="00353E88" w:rsidRDefault="002C3700" w:rsidP="002C3700">
            <w:pPr>
              <w:spacing w:after="0"/>
              <w:jc w:val="right"/>
              <w:rPr>
                <w:szCs w:val="22"/>
              </w:rPr>
            </w:pPr>
            <w:r w:rsidRPr="003D6E51">
              <w:rPr>
                <w:szCs w:val="22"/>
              </w:rPr>
              <w:t>2000</w:t>
            </w:r>
          </w:p>
        </w:tc>
        <w:tc>
          <w:tcPr>
            <w:tcW w:w="1646" w:type="dxa"/>
            <w:tcBorders>
              <w:top w:val="nil"/>
              <w:left w:val="nil"/>
              <w:bottom w:val="nil"/>
              <w:right w:val="nil"/>
            </w:tcBorders>
            <w:shd w:val="clear" w:color="auto" w:fill="auto"/>
            <w:noWrap/>
          </w:tcPr>
          <w:p w14:paraId="1F3586B9" w14:textId="6DA62F5B" w:rsidR="002C3700" w:rsidRPr="00765E48" w:rsidRDefault="002C3700" w:rsidP="002C3700">
            <w:pPr>
              <w:spacing w:after="0"/>
              <w:jc w:val="right"/>
              <w:rPr>
                <w:szCs w:val="22"/>
              </w:rPr>
            </w:pPr>
            <w:r w:rsidRPr="004A037C">
              <w:t>186</w:t>
            </w:r>
          </w:p>
        </w:tc>
        <w:tc>
          <w:tcPr>
            <w:tcW w:w="1206" w:type="dxa"/>
            <w:tcBorders>
              <w:top w:val="nil"/>
              <w:left w:val="nil"/>
              <w:bottom w:val="nil"/>
              <w:right w:val="nil"/>
            </w:tcBorders>
            <w:shd w:val="clear" w:color="auto" w:fill="auto"/>
            <w:noWrap/>
          </w:tcPr>
          <w:p w14:paraId="637E3C2D" w14:textId="1B73A5B4" w:rsidR="002C3700" w:rsidRPr="00765E48" w:rsidRDefault="002C3700" w:rsidP="002C3700">
            <w:pPr>
              <w:spacing w:after="0"/>
              <w:jc w:val="right"/>
              <w:rPr>
                <w:szCs w:val="22"/>
              </w:rPr>
            </w:pPr>
            <w:r w:rsidRPr="004A037C">
              <w:t>10</w:t>
            </w:r>
          </w:p>
        </w:tc>
        <w:tc>
          <w:tcPr>
            <w:tcW w:w="980" w:type="dxa"/>
            <w:tcBorders>
              <w:top w:val="nil"/>
              <w:left w:val="nil"/>
              <w:bottom w:val="nil"/>
              <w:right w:val="dotted" w:sz="4" w:space="0" w:color="auto"/>
            </w:tcBorders>
            <w:shd w:val="clear" w:color="auto" w:fill="auto"/>
            <w:noWrap/>
          </w:tcPr>
          <w:p w14:paraId="7CD7636F" w14:textId="3EA8B6BE" w:rsidR="002C3700" w:rsidRPr="00765E48" w:rsidRDefault="002C3700" w:rsidP="002C3700">
            <w:pPr>
              <w:spacing w:after="0"/>
              <w:jc w:val="right"/>
              <w:rPr>
                <w:szCs w:val="22"/>
              </w:rPr>
            </w:pPr>
            <w:r w:rsidRPr="004A037C">
              <w:t>5</w:t>
            </w:r>
          </w:p>
        </w:tc>
        <w:tc>
          <w:tcPr>
            <w:tcW w:w="1180" w:type="dxa"/>
            <w:tcBorders>
              <w:top w:val="nil"/>
              <w:left w:val="nil"/>
              <w:bottom w:val="nil"/>
              <w:right w:val="nil"/>
            </w:tcBorders>
            <w:shd w:val="clear" w:color="auto" w:fill="auto"/>
            <w:noWrap/>
          </w:tcPr>
          <w:p w14:paraId="6E0E9866" w14:textId="69777462" w:rsidR="002C3700" w:rsidRPr="00765E48"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40F983A8" w14:textId="26B8B9E1" w:rsidR="002C3700" w:rsidRPr="00765E48"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3F3C8E96" w14:textId="17BFC442" w:rsidR="002C3700" w:rsidRPr="00765E48" w:rsidRDefault="002C3700" w:rsidP="002C3700">
            <w:pPr>
              <w:spacing w:after="0"/>
              <w:jc w:val="right"/>
              <w:rPr>
                <w:szCs w:val="22"/>
              </w:rPr>
            </w:pPr>
            <w:r w:rsidRPr="004A037C">
              <w:t>0</w:t>
            </w:r>
          </w:p>
        </w:tc>
      </w:tr>
      <w:tr w:rsidR="002C3700" w:rsidRPr="00700BBC" w14:paraId="498EE950" w14:textId="77777777" w:rsidTr="00094359">
        <w:trPr>
          <w:trHeight w:val="255"/>
        </w:trPr>
        <w:tc>
          <w:tcPr>
            <w:tcW w:w="960" w:type="dxa"/>
            <w:tcBorders>
              <w:top w:val="nil"/>
              <w:left w:val="nil"/>
              <w:bottom w:val="nil"/>
              <w:right w:val="nil"/>
            </w:tcBorders>
            <w:shd w:val="clear" w:color="auto" w:fill="auto"/>
            <w:noWrap/>
            <w:vAlign w:val="bottom"/>
          </w:tcPr>
          <w:p w14:paraId="013EC246" w14:textId="77777777" w:rsidR="002C3700" w:rsidRPr="00353E88" w:rsidRDefault="002C3700" w:rsidP="002C3700">
            <w:pPr>
              <w:spacing w:after="0"/>
              <w:jc w:val="right"/>
              <w:rPr>
                <w:szCs w:val="22"/>
              </w:rPr>
            </w:pPr>
            <w:r w:rsidRPr="003D6E51">
              <w:rPr>
                <w:szCs w:val="22"/>
              </w:rPr>
              <w:t>2001</w:t>
            </w:r>
          </w:p>
        </w:tc>
        <w:tc>
          <w:tcPr>
            <w:tcW w:w="1646" w:type="dxa"/>
            <w:tcBorders>
              <w:top w:val="nil"/>
              <w:left w:val="nil"/>
              <w:bottom w:val="nil"/>
              <w:right w:val="nil"/>
            </w:tcBorders>
            <w:shd w:val="clear" w:color="auto" w:fill="auto"/>
            <w:noWrap/>
          </w:tcPr>
          <w:p w14:paraId="5FAF9F97" w14:textId="32D8D173" w:rsidR="002C3700" w:rsidRPr="00765E48" w:rsidRDefault="002C3700" w:rsidP="002C3700">
            <w:pPr>
              <w:spacing w:after="0"/>
              <w:jc w:val="right"/>
              <w:rPr>
                <w:szCs w:val="22"/>
              </w:rPr>
            </w:pPr>
            <w:r w:rsidRPr="004A037C">
              <w:t>119</w:t>
            </w:r>
          </w:p>
        </w:tc>
        <w:tc>
          <w:tcPr>
            <w:tcW w:w="1206" w:type="dxa"/>
            <w:tcBorders>
              <w:top w:val="nil"/>
              <w:left w:val="nil"/>
              <w:bottom w:val="nil"/>
              <w:right w:val="nil"/>
            </w:tcBorders>
            <w:shd w:val="clear" w:color="auto" w:fill="auto"/>
            <w:noWrap/>
          </w:tcPr>
          <w:p w14:paraId="6F8A4B7B" w14:textId="42E7E877" w:rsidR="002C3700" w:rsidRPr="00765E48" w:rsidRDefault="002C3700" w:rsidP="002C3700">
            <w:pPr>
              <w:spacing w:after="0"/>
              <w:jc w:val="right"/>
              <w:rPr>
                <w:szCs w:val="22"/>
              </w:rPr>
            </w:pPr>
            <w:r w:rsidRPr="004A037C">
              <w:t>6</w:t>
            </w:r>
          </w:p>
        </w:tc>
        <w:tc>
          <w:tcPr>
            <w:tcW w:w="980" w:type="dxa"/>
            <w:tcBorders>
              <w:top w:val="nil"/>
              <w:left w:val="nil"/>
              <w:bottom w:val="nil"/>
              <w:right w:val="dotted" w:sz="4" w:space="0" w:color="auto"/>
            </w:tcBorders>
            <w:shd w:val="clear" w:color="auto" w:fill="auto"/>
            <w:noWrap/>
          </w:tcPr>
          <w:p w14:paraId="277E9B01" w14:textId="55CE0634" w:rsidR="002C3700" w:rsidRPr="00765E48" w:rsidRDefault="002C3700" w:rsidP="002C3700">
            <w:pPr>
              <w:spacing w:after="0"/>
              <w:jc w:val="right"/>
              <w:rPr>
                <w:szCs w:val="22"/>
              </w:rPr>
            </w:pPr>
            <w:r w:rsidRPr="004A037C">
              <w:t>3</w:t>
            </w:r>
          </w:p>
        </w:tc>
        <w:tc>
          <w:tcPr>
            <w:tcW w:w="1180" w:type="dxa"/>
            <w:tcBorders>
              <w:top w:val="nil"/>
              <w:left w:val="nil"/>
              <w:bottom w:val="nil"/>
              <w:right w:val="nil"/>
            </w:tcBorders>
            <w:shd w:val="clear" w:color="auto" w:fill="auto"/>
            <w:noWrap/>
          </w:tcPr>
          <w:p w14:paraId="3F0D4FCD" w14:textId="5BD0E516" w:rsidR="002C3700" w:rsidRPr="00765E48"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7CBB4E86" w14:textId="77F161EB" w:rsidR="002C3700" w:rsidRPr="00765E48"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38C06FD4" w14:textId="024667EA" w:rsidR="002C3700" w:rsidRPr="00765E48" w:rsidRDefault="002C3700" w:rsidP="002C3700">
            <w:pPr>
              <w:spacing w:after="0"/>
              <w:jc w:val="right"/>
              <w:rPr>
                <w:szCs w:val="22"/>
              </w:rPr>
            </w:pPr>
            <w:r w:rsidRPr="004A037C">
              <w:t>0</w:t>
            </w:r>
          </w:p>
        </w:tc>
      </w:tr>
      <w:tr w:rsidR="002C3700" w:rsidRPr="00700BBC" w14:paraId="0DC65235" w14:textId="77777777" w:rsidTr="00094359">
        <w:trPr>
          <w:trHeight w:val="255"/>
        </w:trPr>
        <w:tc>
          <w:tcPr>
            <w:tcW w:w="960" w:type="dxa"/>
            <w:tcBorders>
              <w:top w:val="nil"/>
              <w:left w:val="nil"/>
              <w:bottom w:val="nil"/>
              <w:right w:val="nil"/>
            </w:tcBorders>
            <w:shd w:val="clear" w:color="auto" w:fill="auto"/>
            <w:noWrap/>
            <w:vAlign w:val="bottom"/>
          </w:tcPr>
          <w:p w14:paraId="0A997EFA" w14:textId="77777777" w:rsidR="002C3700" w:rsidRPr="00353E88" w:rsidRDefault="002C3700" w:rsidP="002C3700">
            <w:pPr>
              <w:spacing w:after="0"/>
              <w:jc w:val="right"/>
              <w:rPr>
                <w:szCs w:val="22"/>
              </w:rPr>
            </w:pPr>
            <w:r w:rsidRPr="003D6E51">
              <w:rPr>
                <w:szCs w:val="22"/>
              </w:rPr>
              <w:t>2002</w:t>
            </w:r>
          </w:p>
        </w:tc>
        <w:tc>
          <w:tcPr>
            <w:tcW w:w="1646" w:type="dxa"/>
            <w:tcBorders>
              <w:top w:val="nil"/>
              <w:left w:val="nil"/>
              <w:bottom w:val="nil"/>
              <w:right w:val="nil"/>
            </w:tcBorders>
            <w:shd w:val="clear" w:color="auto" w:fill="auto"/>
            <w:noWrap/>
          </w:tcPr>
          <w:p w14:paraId="3DA8F94A" w14:textId="620D3314" w:rsidR="002C3700" w:rsidRPr="00765E48" w:rsidRDefault="002C3700" w:rsidP="002C3700">
            <w:pPr>
              <w:spacing w:after="0"/>
              <w:jc w:val="right"/>
              <w:rPr>
                <w:szCs w:val="22"/>
              </w:rPr>
            </w:pPr>
            <w:r w:rsidRPr="004A037C">
              <w:t>112</w:t>
            </w:r>
          </w:p>
        </w:tc>
        <w:tc>
          <w:tcPr>
            <w:tcW w:w="1206" w:type="dxa"/>
            <w:tcBorders>
              <w:top w:val="nil"/>
              <w:left w:val="nil"/>
              <w:bottom w:val="nil"/>
              <w:right w:val="nil"/>
            </w:tcBorders>
            <w:shd w:val="clear" w:color="auto" w:fill="auto"/>
            <w:noWrap/>
          </w:tcPr>
          <w:p w14:paraId="167055C4" w14:textId="2F6D7384" w:rsidR="002C3700" w:rsidRPr="00765E48" w:rsidRDefault="002C3700" w:rsidP="002C3700">
            <w:pPr>
              <w:spacing w:after="0"/>
              <w:jc w:val="right"/>
              <w:rPr>
                <w:szCs w:val="22"/>
              </w:rPr>
            </w:pPr>
            <w:r w:rsidRPr="004A037C">
              <w:t>4</w:t>
            </w:r>
          </w:p>
        </w:tc>
        <w:tc>
          <w:tcPr>
            <w:tcW w:w="980" w:type="dxa"/>
            <w:tcBorders>
              <w:top w:val="nil"/>
              <w:left w:val="nil"/>
              <w:bottom w:val="nil"/>
              <w:right w:val="dotted" w:sz="4" w:space="0" w:color="auto"/>
            </w:tcBorders>
            <w:shd w:val="clear" w:color="auto" w:fill="auto"/>
            <w:noWrap/>
          </w:tcPr>
          <w:p w14:paraId="6E96F76C" w14:textId="14F552FE" w:rsidR="002C3700" w:rsidRPr="00765E48" w:rsidRDefault="002C3700" w:rsidP="002C3700">
            <w:pPr>
              <w:spacing w:after="0"/>
              <w:jc w:val="right"/>
              <w:rPr>
                <w:szCs w:val="22"/>
              </w:rPr>
            </w:pPr>
            <w:r w:rsidRPr="004A037C">
              <w:t>4</w:t>
            </w:r>
          </w:p>
        </w:tc>
        <w:tc>
          <w:tcPr>
            <w:tcW w:w="1180" w:type="dxa"/>
            <w:tcBorders>
              <w:top w:val="nil"/>
              <w:left w:val="nil"/>
              <w:bottom w:val="nil"/>
              <w:right w:val="nil"/>
            </w:tcBorders>
            <w:shd w:val="clear" w:color="auto" w:fill="auto"/>
            <w:noWrap/>
          </w:tcPr>
          <w:p w14:paraId="309EE56B" w14:textId="227D8B0E" w:rsidR="002C3700" w:rsidRPr="00765E48"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5AD40506" w14:textId="454C5514" w:rsidR="002C3700" w:rsidRPr="00765E48"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12D19824" w14:textId="1C68B490" w:rsidR="002C3700" w:rsidRPr="00765E48" w:rsidRDefault="002C3700" w:rsidP="002C3700">
            <w:pPr>
              <w:spacing w:after="0"/>
              <w:jc w:val="right"/>
              <w:rPr>
                <w:szCs w:val="22"/>
              </w:rPr>
            </w:pPr>
            <w:r w:rsidRPr="004A037C">
              <w:t>0</w:t>
            </w:r>
          </w:p>
        </w:tc>
      </w:tr>
      <w:tr w:rsidR="002C3700" w:rsidRPr="00700BBC" w14:paraId="3714FD48" w14:textId="77777777" w:rsidTr="00094359">
        <w:trPr>
          <w:trHeight w:val="255"/>
        </w:trPr>
        <w:tc>
          <w:tcPr>
            <w:tcW w:w="960" w:type="dxa"/>
            <w:tcBorders>
              <w:top w:val="nil"/>
              <w:left w:val="nil"/>
              <w:bottom w:val="nil"/>
              <w:right w:val="nil"/>
            </w:tcBorders>
            <w:shd w:val="clear" w:color="auto" w:fill="auto"/>
            <w:noWrap/>
            <w:vAlign w:val="bottom"/>
          </w:tcPr>
          <w:p w14:paraId="0C4C666B" w14:textId="77777777" w:rsidR="002C3700" w:rsidRPr="00353E88" w:rsidRDefault="002C3700" w:rsidP="002C3700">
            <w:pPr>
              <w:spacing w:after="0"/>
              <w:jc w:val="right"/>
              <w:rPr>
                <w:szCs w:val="22"/>
              </w:rPr>
            </w:pPr>
            <w:r w:rsidRPr="003D6E51">
              <w:rPr>
                <w:szCs w:val="22"/>
              </w:rPr>
              <w:t>2003</w:t>
            </w:r>
          </w:p>
        </w:tc>
        <w:tc>
          <w:tcPr>
            <w:tcW w:w="1646" w:type="dxa"/>
            <w:tcBorders>
              <w:top w:val="nil"/>
              <w:left w:val="nil"/>
              <w:bottom w:val="nil"/>
              <w:right w:val="nil"/>
            </w:tcBorders>
            <w:shd w:val="clear" w:color="auto" w:fill="auto"/>
            <w:noWrap/>
          </w:tcPr>
          <w:p w14:paraId="6A01BBF5" w14:textId="77E3B90C" w:rsidR="002C3700" w:rsidRPr="00765E48" w:rsidRDefault="002C3700" w:rsidP="002C3700">
            <w:pPr>
              <w:spacing w:after="0"/>
              <w:jc w:val="right"/>
              <w:rPr>
                <w:szCs w:val="22"/>
              </w:rPr>
            </w:pPr>
            <w:r w:rsidRPr="004A037C">
              <w:t>544</w:t>
            </w:r>
          </w:p>
        </w:tc>
        <w:tc>
          <w:tcPr>
            <w:tcW w:w="1206" w:type="dxa"/>
            <w:tcBorders>
              <w:top w:val="nil"/>
              <w:left w:val="nil"/>
              <w:bottom w:val="nil"/>
              <w:right w:val="nil"/>
            </w:tcBorders>
            <w:shd w:val="clear" w:color="auto" w:fill="auto"/>
            <w:noWrap/>
          </w:tcPr>
          <w:p w14:paraId="5F94A2D5" w14:textId="763EFF29" w:rsidR="002C3700" w:rsidRPr="00765E48" w:rsidRDefault="002C3700" w:rsidP="002C3700">
            <w:pPr>
              <w:spacing w:after="0"/>
              <w:jc w:val="right"/>
              <w:rPr>
                <w:szCs w:val="22"/>
              </w:rPr>
            </w:pPr>
            <w:r w:rsidRPr="004A037C">
              <w:t>25</w:t>
            </w:r>
          </w:p>
        </w:tc>
        <w:tc>
          <w:tcPr>
            <w:tcW w:w="980" w:type="dxa"/>
            <w:tcBorders>
              <w:top w:val="nil"/>
              <w:left w:val="nil"/>
              <w:bottom w:val="nil"/>
              <w:right w:val="dotted" w:sz="4" w:space="0" w:color="auto"/>
            </w:tcBorders>
            <w:shd w:val="clear" w:color="auto" w:fill="auto"/>
            <w:noWrap/>
          </w:tcPr>
          <w:p w14:paraId="6437B6BE" w14:textId="69CFC732" w:rsidR="002C3700" w:rsidRPr="00765E48" w:rsidRDefault="002C3700" w:rsidP="002C3700">
            <w:pPr>
              <w:spacing w:after="0"/>
              <w:jc w:val="right"/>
              <w:rPr>
                <w:szCs w:val="22"/>
              </w:rPr>
            </w:pPr>
            <w:r w:rsidRPr="004A037C">
              <w:t>7</w:t>
            </w:r>
          </w:p>
        </w:tc>
        <w:tc>
          <w:tcPr>
            <w:tcW w:w="1180" w:type="dxa"/>
            <w:tcBorders>
              <w:top w:val="nil"/>
              <w:left w:val="nil"/>
              <w:bottom w:val="nil"/>
              <w:right w:val="nil"/>
            </w:tcBorders>
            <w:shd w:val="clear" w:color="auto" w:fill="auto"/>
            <w:noWrap/>
          </w:tcPr>
          <w:p w14:paraId="486A9068" w14:textId="6319BA61" w:rsidR="002C3700" w:rsidRPr="00765E48" w:rsidRDefault="002C3700" w:rsidP="002C3700">
            <w:pPr>
              <w:spacing w:after="0"/>
              <w:jc w:val="right"/>
              <w:rPr>
                <w:szCs w:val="22"/>
              </w:rPr>
            </w:pPr>
            <w:r w:rsidRPr="004A037C">
              <w:t>21</w:t>
            </w:r>
          </w:p>
        </w:tc>
        <w:tc>
          <w:tcPr>
            <w:tcW w:w="980" w:type="dxa"/>
            <w:tcBorders>
              <w:top w:val="nil"/>
              <w:left w:val="nil"/>
              <w:bottom w:val="nil"/>
              <w:right w:val="nil"/>
            </w:tcBorders>
            <w:shd w:val="clear" w:color="auto" w:fill="auto"/>
            <w:noWrap/>
          </w:tcPr>
          <w:p w14:paraId="3B32C983" w14:textId="6D1006AF" w:rsidR="002C3700" w:rsidRPr="00765E48" w:rsidRDefault="002C3700" w:rsidP="002C3700">
            <w:pPr>
              <w:spacing w:after="0"/>
              <w:jc w:val="right"/>
              <w:rPr>
                <w:szCs w:val="22"/>
              </w:rPr>
            </w:pPr>
            <w:r w:rsidRPr="004A037C">
              <w:t>1</w:t>
            </w:r>
          </w:p>
        </w:tc>
        <w:tc>
          <w:tcPr>
            <w:tcW w:w="980" w:type="dxa"/>
            <w:tcBorders>
              <w:top w:val="nil"/>
              <w:left w:val="nil"/>
              <w:bottom w:val="nil"/>
              <w:right w:val="nil"/>
            </w:tcBorders>
            <w:shd w:val="clear" w:color="auto" w:fill="auto"/>
            <w:noWrap/>
          </w:tcPr>
          <w:p w14:paraId="2669775D" w14:textId="1ADD538C" w:rsidR="002C3700" w:rsidRPr="00765E48" w:rsidRDefault="002C3700" w:rsidP="002C3700">
            <w:pPr>
              <w:spacing w:after="0"/>
              <w:jc w:val="right"/>
              <w:rPr>
                <w:szCs w:val="22"/>
              </w:rPr>
            </w:pPr>
            <w:r w:rsidRPr="004A037C">
              <w:t>1</w:t>
            </w:r>
          </w:p>
        </w:tc>
      </w:tr>
      <w:tr w:rsidR="002C3700" w:rsidRPr="00700BBC" w14:paraId="037B639B" w14:textId="77777777" w:rsidTr="00094359">
        <w:trPr>
          <w:trHeight w:val="255"/>
        </w:trPr>
        <w:tc>
          <w:tcPr>
            <w:tcW w:w="960" w:type="dxa"/>
            <w:tcBorders>
              <w:top w:val="nil"/>
              <w:left w:val="nil"/>
              <w:bottom w:val="nil"/>
              <w:right w:val="nil"/>
            </w:tcBorders>
            <w:shd w:val="clear" w:color="auto" w:fill="auto"/>
            <w:noWrap/>
            <w:vAlign w:val="bottom"/>
          </w:tcPr>
          <w:p w14:paraId="3B458C79" w14:textId="77777777" w:rsidR="002C3700" w:rsidRPr="00353E88" w:rsidRDefault="002C3700" w:rsidP="002C3700">
            <w:pPr>
              <w:spacing w:after="0"/>
              <w:jc w:val="right"/>
              <w:rPr>
                <w:szCs w:val="22"/>
              </w:rPr>
            </w:pPr>
            <w:r w:rsidRPr="003D6E51">
              <w:rPr>
                <w:szCs w:val="22"/>
              </w:rPr>
              <w:t>2004</w:t>
            </w:r>
          </w:p>
        </w:tc>
        <w:tc>
          <w:tcPr>
            <w:tcW w:w="1646" w:type="dxa"/>
            <w:tcBorders>
              <w:top w:val="nil"/>
              <w:left w:val="nil"/>
              <w:bottom w:val="nil"/>
              <w:right w:val="nil"/>
            </w:tcBorders>
            <w:shd w:val="clear" w:color="auto" w:fill="auto"/>
            <w:noWrap/>
          </w:tcPr>
          <w:p w14:paraId="762AC536" w14:textId="37DAF1F5" w:rsidR="002C3700" w:rsidRPr="00765E48" w:rsidRDefault="002C3700" w:rsidP="002C3700">
            <w:pPr>
              <w:spacing w:after="0"/>
              <w:jc w:val="right"/>
              <w:rPr>
                <w:szCs w:val="22"/>
              </w:rPr>
            </w:pPr>
            <w:r w:rsidRPr="004A037C">
              <w:t>331</w:t>
            </w:r>
          </w:p>
        </w:tc>
        <w:tc>
          <w:tcPr>
            <w:tcW w:w="1206" w:type="dxa"/>
            <w:tcBorders>
              <w:top w:val="nil"/>
              <w:left w:val="nil"/>
              <w:bottom w:val="nil"/>
              <w:right w:val="nil"/>
            </w:tcBorders>
            <w:shd w:val="clear" w:color="auto" w:fill="auto"/>
            <w:noWrap/>
          </w:tcPr>
          <w:p w14:paraId="61DC9EDA" w14:textId="65812482" w:rsidR="002C3700" w:rsidRPr="00765E48" w:rsidRDefault="002C3700" w:rsidP="002C3700">
            <w:pPr>
              <w:spacing w:after="0"/>
              <w:jc w:val="right"/>
              <w:rPr>
                <w:szCs w:val="22"/>
              </w:rPr>
            </w:pPr>
            <w:r w:rsidRPr="004A037C">
              <w:t>15</w:t>
            </w:r>
          </w:p>
        </w:tc>
        <w:tc>
          <w:tcPr>
            <w:tcW w:w="980" w:type="dxa"/>
            <w:tcBorders>
              <w:top w:val="nil"/>
              <w:left w:val="nil"/>
              <w:bottom w:val="nil"/>
              <w:right w:val="dotted" w:sz="4" w:space="0" w:color="auto"/>
            </w:tcBorders>
            <w:shd w:val="clear" w:color="auto" w:fill="auto"/>
            <w:noWrap/>
          </w:tcPr>
          <w:p w14:paraId="67C7034F" w14:textId="26628DA2" w:rsidR="002C3700" w:rsidRPr="00765E48" w:rsidRDefault="002C3700" w:rsidP="002C3700">
            <w:pPr>
              <w:spacing w:after="0"/>
              <w:jc w:val="right"/>
              <w:rPr>
                <w:szCs w:val="22"/>
              </w:rPr>
            </w:pPr>
            <w:r w:rsidRPr="004A037C">
              <w:t>4</w:t>
            </w:r>
          </w:p>
        </w:tc>
        <w:tc>
          <w:tcPr>
            <w:tcW w:w="1180" w:type="dxa"/>
            <w:tcBorders>
              <w:top w:val="nil"/>
              <w:left w:val="nil"/>
              <w:bottom w:val="nil"/>
              <w:right w:val="nil"/>
            </w:tcBorders>
            <w:shd w:val="clear" w:color="auto" w:fill="auto"/>
            <w:noWrap/>
          </w:tcPr>
          <w:p w14:paraId="58D6E00A" w14:textId="2DE043BD" w:rsidR="002C3700" w:rsidRPr="00765E48" w:rsidRDefault="002C3700" w:rsidP="002C3700">
            <w:pPr>
              <w:spacing w:after="0"/>
              <w:jc w:val="right"/>
              <w:rPr>
                <w:szCs w:val="22"/>
              </w:rPr>
            </w:pPr>
            <w:r w:rsidRPr="004A037C">
              <w:t>34</w:t>
            </w:r>
          </w:p>
        </w:tc>
        <w:tc>
          <w:tcPr>
            <w:tcW w:w="980" w:type="dxa"/>
            <w:tcBorders>
              <w:top w:val="nil"/>
              <w:left w:val="nil"/>
              <w:bottom w:val="nil"/>
              <w:right w:val="nil"/>
            </w:tcBorders>
            <w:shd w:val="clear" w:color="auto" w:fill="auto"/>
            <w:noWrap/>
          </w:tcPr>
          <w:p w14:paraId="465DC084" w14:textId="0F9372DE" w:rsidR="002C3700" w:rsidRPr="00765E48" w:rsidRDefault="002C3700" w:rsidP="002C3700">
            <w:pPr>
              <w:spacing w:after="0"/>
              <w:jc w:val="right"/>
              <w:rPr>
                <w:szCs w:val="22"/>
              </w:rPr>
            </w:pPr>
            <w:r w:rsidRPr="004A037C">
              <w:t>2</w:t>
            </w:r>
          </w:p>
        </w:tc>
        <w:tc>
          <w:tcPr>
            <w:tcW w:w="980" w:type="dxa"/>
            <w:tcBorders>
              <w:top w:val="nil"/>
              <w:left w:val="nil"/>
              <w:bottom w:val="nil"/>
              <w:right w:val="nil"/>
            </w:tcBorders>
            <w:shd w:val="clear" w:color="auto" w:fill="auto"/>
            <w:noWrap/>
          </w:tcPr>
          <w:p w14:paraId="15AF5C7A" w14:textId="26AA73E2" w:rsidR="002C3700" w:rsidRPr="00765E48" w:rsidRDefault="002C3700" w:rsidP="002C3700">
            <w:pPr>
              <w:spacing w:after="0"/>
              <w:jc w:val="right"/>
              <w:rPr>
                <w:szCs w:val="22"/>
              </w:rPr>
            </w:pPr>
            <w:r w:rsidRPr="004A037C">
              <w:t>1</w:t>
            </w:r>
          </w:p>
        </w:tc>
      </w:tr>
      <w:tr w:rsidR="002C3700" w:rsidRPr="00700BBC" w14:paraId="33D4E70B" w14:textId="77777777" w:rsidTr="00094359">
        <w:trPr>
          <w:trHeight w:val="255"/>
        </w:trPr>
        <w:tc>
          <w:tcPr>
            <w:tcW w:w="960" w:type="dxa"/>
            <w:tcBorders>
              <w:top w:val="nil"/>
              <w:left w:val="nil"/>
              <w:bottom w:val="nil"/>
              <w:right w:val="nil"/>
            </w:tcBorders>
            <w:shd w:val="clear" w:color="auto" w:fill="auto"/>
            <w:noWrap/>
            <w:vAlign w:val="bottom"/>
          </w:tcPr>
          <w:p w14:paraId="2FA8D606" w14:textId="77777777" w:rsidR="002C3700" w:rsidRPr="00353E88" w:rsidRDefault="002C3700" w:rsidP="002C3700">
            <w:pPr>
              <w:spacing w:after="0"/>
              <w:jc w:val="right"/>
              <w:rPr>
                <w:szCs w:val="22"/>
              </w:rPr>
            </w:pPr>
            <w:r w:rsidRPr="003D6E51">
              <w:rPr>
                <w:szCs w:val="22"/>
              </w:rPr>
              <w:t>2005</w:t>
            </w:r>
          </w:p>
        </w:tc>
        <w:tc>
          <w:tcPr>
            <w:tcW w:w="1646" w:type="dxa"/>
            <w:tcBorders>
              <w:top w:val="nil"/>
              <w:left w:val="nil"/>
              <w:bottom w:val="nil"/>
              <w:right w:val="nil"/>
            </w:tcBorders>
            <w:shd w:val="clear" w:color="auto" w:fill="auto"/>
            <w:noWrap/>
          </w:tcPr>
          <w:p w14:paraId="7B277E2A" w14:textId="742C78A5" w:rsidR="002C3700" w:rsidRPr="00765E48" w:rsidRDefault="002C3700" w:rsidP="002C3700">
            <w:pPr>
              <w:spacing w:after="0"/>
              <w:jc w:val="right"/>
              <w:rPr>
                <w:szCs w:val="22"/>
              </w:rPr>
            </w:pPr>
            <w:r w:rsidRPr="004A037C">
              <w:t>559</w:t>
            </w:r>
          </w:p>
        </w:tc>
        <w:tc>
          <w:tcPr>
            <w:tcW w:w="1206" w:type="dxa"/>
            <w:tcBorders>
              <w:top w:val="nil"/>
              <w:left w:val="nil"/>
              <w:bottom w:val="nil"/>
              <w:right w:val="nil"/>
            </w:tcBorders>
            <w:shd w:val="clear" w:color="auto" w:fill="auto"/>
            <w:noWrap/>
          </w:tcPr>
          <w:p w14:paraId="3520173B" w14:textId="691D4015" w:rsidR="002C3700" w:rsidRPr="00765E48" w:rsidRDefault="002C3700" w:rsidP="002C3700">
            <w:pPr>
              <w:spacing w:after="0"/>
              <w:jc w:val="right"/>
              <w:rPr>
                <w:szCs w:val="22"/>
              </w:rPr>
            </w:pPr>
            <w:r w:rsidRPr="004A037C">
              <w:t>27</w:t>
            </w:r>
          </w:p>
        </w:tc>
        <w:tc>
          <w:tcPr>
            <w:tcW w:w="980" w:type="dxa"/>
            <w:tcBorders>
              <w:top w:val="nil"/>
              <w:left w:val="nil"/>
              <w:bottom w:val="nil"/>
              <w:right w:val="dotted" w:sz="4" w:space="0" w:color="auto"/>
            </w:tcBorders>
            <w:shd w:val="clear" w:color="auto" w:fill="auto"/>
            <w:noWrap/>
          </w:tcPr>
          <w:p w14:paraId="2B280395" w14:textId="2230666F" w:rsidR="002C3700" w:rsidRPr="00765E48" w:rsidRDefault="002C3700" w:rsidP="002C3700">
            <w:pPr>
              <w:spacing w:after="0"/>
              <w:jc w:val="right"/>
              <w:rPr>
                <w:szCs w:val="22"/>
              </w:rPr>
            </w:pPr>
            <w:r w:rsidRPr="004A037C">
              <w:t>8</w:t>
            </w:r>
          </w:p>
        </w:tc>
        <w:tc>
          <w:tcPr>
            <w:tcW w:w="1180" w:type="dxa"/>
            <w:tcBorders>
              <w:top w:val="nil"/>
              <w:left w:val="nil"/>
              <w:bottom w:val="nil"/>
              <w:right w:val="nil"/>
            </w:tcBorders>
            <w:shd w:val="clear" w:color="auto" w:fill="auto"/>
            <w:noWrap/>
          </w:tcPr>
          <w:p w14:paraId="391E3A1B" w14:textId="35D66D04" w:rsidR="002C3700" w:rsidRPr="00765E48" w:rsidRDefault="002C3700" w:rsidP="002C3700">
            <w:pPr>
              <w:spacing w:after="0"/>
              <w:jc w:val="right"/>
              <w:rPr>
                <w:szCs w:val="22"/>
              </w:rPr>
            </w:pPr>
            <w:r w:rsidRPr="004A037C">
              <w:t>10</w:t>
            </w:r>
          </w:p>
        </w:tc>
        <w:tc>
          <w:tcPr>
            <w:tcW w:w="980" w:type="dxa"/>
            <w:tcBorders>
              <w:top w:val="nil"/>
              <w:left w:val="nil"/>
              <w:bottom w:val="nil"/>
              <w:right w:val="nil"/>
            </w:tcBorders>
            <w:shd w:val="clear" w:color="auto" w:fill="auto"/>
            <w:noWrap/>
          </w:tcPr>
          <w:p w14:paraId="57A7E284" w14:textId="7E21113C" w:rsidR="002C3700" w:rsidRPr="00765E48" w:rsidRDefault="002C3700" w:rsidP="002C3700">
            <w:pPr>
              <w:spacing w:after="0"/>
              <w:jc w:val="right"/>
              <w:rPr>
                <w:szCs w:val="22"/>
              </w:rPr>
            </w:pPr>
            <w:r w:rsidRPr="004A037C">
              <w:t>1</w:t>
            </w:r>
          </w:p>
        </w:tc>
        <w:tc>
          <w:tcPr>
            <w:tcW w:w="980" w:type="dxa"/>
            <w:tcBorders>
              <w:top w:val="nil"/>
              <w:left w:val="nil"/>
              <w:bottom w:val="nil"/>
              <w:right w:val="nil"/>
            </w:tcBorders>
            <w:shd w:val="clear" w:color="auto" w:fill="auto"/>
            <w:noWrap/>
          </w:tcPr>
          <w:p w14:paraId="5EA9D172" w14:textId="559F2262" w:rsidR="002C3700" w:rsidRPr="00765E48" w:rsidRDefault="002C3700" w:rsidP="002C3700">
            <w:pPr>
              <w:spacing w:after="0"/>
              <w:jc w:val="right"/>
              <w:rPr>
                <w:szCs w:val="22"/>
              </w:rPr>
            </w:pPr>
            <w:r w:rsidRPr="004A037C">
              <w:t>1</w:t>
            </w:r>
          </w:p>
        </w:tc>
      </w:tr>
      <w:tr w:rsidR="002C3700" w:rsidRPr="00700BBC" w14:paraId="469A6431" w14:textId="77777777" w:rsidTr="00094359">
        <w:trPr>
          <w:trHeight w:val="255"/>
        </w:trPr>
        <w:tc>
          <w:tcPr>
            <w:tcW w:w="960" w:type="dxa"/>
            <w:tcBorders>
              <w:top w:val="nil"/>
              <w:left w:val="nil"/>
              <w:bottom w:val="nil"/>
              <w:right w:val="nil"/>
            </w:tcBorders>
            <w:shd w:val="clear" w:color="auto" w:fill="auto"/>
            <w:noWrap/>
            <w:vAlign w:val="bottom"/>
          </w:tcPr>
          <w:p w14:paraId="09B068AA" w14:textId="77777777" w:rsidR="002C3700" w:rsidRPr="00353E88" w:rsidRDefault="002C3700" w:rsidP="002C3700">
            <w:pPr>
              <w:spacing w:after="0"/>
              <w:jc w:val="right"/>
              <w:rPr>
                <w:szCs w:val="22"/>
              </w:rPr>
            </w:pPr>
            <w:r w:rsidRPr="003D6E51">
              <w:rPr>
                <w:szCs w:val="22"/>
              </w:rPr>
              <w:t>2006</w:t>
            </w:r>
          </w:p>
        </w:tc>
        <w:tc>
          <w:tcPr>
            <w:tcW w:w="1646" w:type="dxa"/>
            <w:tcBorders>
              <w:top w:val="nil"/>
              <w:left w:val="nil"/>
              <w:bottom w:val="nil"/>
              <w:right w:val="nil"/>
            </w:tcBorders>
            <w:shd w:val="clear" w:color="auto" w:fill="auto"/>
            <w:noWrap/>
          </w:tcPr>
          <w:p w14:paraId="4FAC092A" w14:textId="54F6DF8B" w:rsidR="002C3700" w:rsidRPr="00765E48" w:rsidRDefault="002C3700" w:rsidP="002C3700">
            <w:pPr>
              <w:spacing w:after="0"/>
              <w:jc w:val="right"/>
              <w:rPr>
                <w:szCs w:val="22"/>
              </w:rPr>
            </w:pPr>
            <w:r w:rsidRPr="004A037C">
              <w:t>59</w:t>
            </w:r>
          </w:p>
        </w:tc>
        <w:tc>
          <w:tcPr>
            <w:tcW w:w="1206" w:type="dxa"/>
            <w:tcBorders>
              <w:top w:val="nil"/>
              <w:left w:val="nil"/>
              <w:bottom w:val="nil"/>
              <w:right w:val="nil"/>
            </w:tcBorders>
            <w:shd w:val="clear" w:color="auto" w:fill="auto"/>
            <w:noWrap/>
          </w:tcPr>
          <w:p w14:paraId="15E86E12" w14:textId="1DEABE73" w:rsidR="002C3700" w:rsidRPr="00765E48" w:rsidRDefault="002C3700" w:rsidP="002C3700">
            <w:pPr>
              <w:spacing w:after="0"/>
              <w:jc w:val="right"/>
              <w:rPr>
                <w:szCs w:val="22"/>
              </w:rPr>
            </w:pPr>
            <w:r w:rsidRPr="004A037C">
              <w:t>3</w:t>
            </w:r>
          </w:p>
        </w:tc>
        <w:tc>
          <w:tcPr>
            <w:tcW w:w="980" w:type="dxa"/>
            <w:tcBorders>
              <w:top w:val="nil"/>
              <w:left w:val="nil"/>
              <w:bottom w:val="nil"/>
              <w:right w:val="dotted" w:sz="4" w:space="0" w:color="auto"/>
            </w:tcBorders>
            <w:shd w:val="clear" w:color="auto" w:fill="auto"/>
            <w:noWrap/>
          </w:tcPr>
          <w:p w14:paraId="10D36BE7" w14:textId="51990B48" w:rsidR="002C3700" w:rsidRPr="00765E48" w:rsidRDefault="002C3700" w:rsidP="002C3700">
            <w:pPr>
              <w:spacing w:after="0"/>
              <w:jc w:val="right"/>
              <w:rPr>
                <w:szCs w:val="22"/>
              </w:rPr>
            </w:pPr>
            <w:r w:rsidRPr="004A037C">
              <w:t>3</w:t>
            </w:r>
          </w:p>
        </w:tc>
        <w:tc>
          <w:tcPr>
            <w:tcW w:w="1180" w:type="dxa"/>
            <w:tcBorders>
              <w:top w:val="nil"/>
              <w:left w:val="nil"/>
              <w:bottom w:val="nil"/>
              <w:right w:val="nil"/>
            </w:tcBorders>
            <w:shd w:val="clear" w:color="auto" w:fill="auto"/>
            <w:noWrap/>
          </w:tcPr>
          <w:p w14:paraId="19DF3BB6" w14:textId="7752AA43" w:rsidR="002C3700" w:rsidRPr="00765E48" w:rsidRDefault="002C3700" w:rsidP="002C3700">
            <w:pPr>
              <w:spacing w:after="0"/>
              <w:jc w:val="right"/>
              <w:rPr>
                <w:szCs w:val="22"/>
              </w:rPr>
            </w:pPr>
            <w:r w:rsidRPr="004A037C">
              <w:t>30</w:t>
            </w:r>
          </w:p>
        </w:tc>
        <w:tc>
          <w:tcPr>
            <w:tcW w:w="980" w:type="dxa"/>
            <w:tcBorders>
              <w:top w:val="nil"/>
              <w:left w:val="nil"/>
              <w:bottom w:val="nil"/>
              <w:right w:val="nil"/>
            </w:tcBorders>
            <w:shd w:val="clear" w:color="auto" w:fill="auto"/>
            <w:noWrap/>
          </w:tcPr>
          <w:p w14:paraId="240270D6" w14:textId="395AB5C4" w:rsidR="002C3700" w:rsidRPr="00765E48" w:rsidRDefault="002C3700" w:rsidP="002C3700">
            <w:pPr>
              <w:spacing w:after="0"/>
              <w:jc w:val="right"/>
              <w:rPr>
                <w:szCs w:val="22"/>
              </w:rPr>
            </w:pPr>
            <w:r w:rsidRPr="004A037C">
              <w:t>2</w:t>
            </w:r>
          </w:p>
        </w:tc>
        <w:tc>
          <w:tcPr>
            <w:tcW w:w="980" w:type="dxa"/>
            <w:tcBorders>
              <w:top w:val="nil"/>
              <w:left w:val="nil"/>
              <w:bottom w:val="nil"/>
              <w:right w:val="nil"/>
            </w:tcBorders>
            <w:shd w:val="clear" w:color="auto" w:fill="auto"/>
            <w:noWrap/>
          </w:tcPr>
          <w:p w14:paraId="0CAF92AB" w14:textId="67FBE98E" w:rsidR="002C3700" w:rsidRPr="00765E48" w:rsidRDefault="002C3700" w:rsidP="002C3700">
            <w:pPr>
              <w:spacing w:after="0"/>
              <w:jc w:val="right"/>
              <w:rPr>
                <w:szCs w:val="22"/>
              </w:rPr>
            </w:pPr>
            <w:r w:rsidRPr="004A037C">
              <w:t>1</w:t>
            </w:r>
          </w:p>
        </w:tc>
      </w:tr>
      <w:tr w:rsidR="002C3700" w:rsidRPr="00700BBC" w14:paraId="61C86B82" w14:textId="77777777" w:rsidTr="00094359">
        <w:trPr>
          <w:trHeight w:val="255"/>
        </w:trPr>
        <w:tc>
          <w:tcPr>
            <w:tcW w:w="960" w:type="dxa"/>
            <w:tcBorders>
              <w:top w:val="nil"/>
              <w:left w:val="nil"/>
              <w:bottom w:val="nil"/>
              <w:right w:val="nil"/>
            </w:tcBorders>
            <w:shd w:val="clear" w:color="auto" w:fill="auto"/>
            <w:noWrap/>
            <w:vAlign w:val="bottom"/>
          </w:tcPr>
          <w:p w14:paraId="2C027CE0" w14:textId="77777777" w:rsidR="002C3700" w:rsidRPr="00353E88" w:rsidRDefault="002C3700" w:rsidP="002C3700">
            <w:pPr>
              <w:spacing w:after="0"/>
              <w:jc w:val="right"/>
              <w:rPr>
                <w:szCs w:val="22"/>
              </w:rPr>
            </w:pPr>
            <w:r w:rsidRPr="003D6E51">
              <w:rPr>
                <w:szCs w:val="22"/>
              </w:rPr>
              <w:t>2007</w:t>
            </w:r>
          </w:p>
        </w:tc>
        <w:tc>
          <w:tcPr>
            <w:tcW w:w="1646" w:type="dxa"/>
            <w:tcBorders>
              <w:top w:val="nil"/>
              <w:left w:val="nil"/>
              <w:bottom w:val="nil"/>
              <w:right w:val="nil"/>
            </w:tcBorders>
            <w:shd w:val="clear" w:color="auto" w:fill="auto"/>
            <w:noWrap/>
          </w:tcPr>
          <w:p w14:paraId="767D6561" w14:textId="463BE61F" w:rsidR="002C3700" w:rsidRPr="00765E48" w:rsidRDefault="002C3700" w:rsidP="002C3700">
            <w:pPr>
              <w:spacing w:after="0"/>
              <w:jc w:val="right"/>
              <w:rPr>
                <w:szCs w:val="22"/>
              </w:rPr>
            </w:pPr>
            <w:r w:rsidRPr="004A037C">
              <w:t>830</w:t>
            </w:r>
          </w:p>
        </w:tc>
        <w:tc>
          <w:tcPr>
            <w:tcW w:w="1206" w:type="dxa"/>
            <w:tcBorders>
              <w:top w:val="nil"/>
              <w:left w:val="nil"/>
              <w:bottom w:val="nil"/>
              <w:right w:val="nil"/>
            </w:tcBorders>
            <w:shd w:val="clear" w:color="auto" w:fill="auto"/>
            <w:noWrap/>
          </w:tcPr>
          <w:p w14:paraId="43A7296F" w14:textId="02F7FE92" w:rsidR="002C3700" w:rsidRPr="00765E48" w:rsidRDefault="002C3700" w:rsidP="002C3700">
            <w:pPr>
              <w:spacing w:after="0"/>
              <w:jc w:val="right"/>
              <w:rPr>
                <w:szCs w:val="22"/>
              </w:rPr>
            </w:pPr>
            <w:r w:rsidRPr="004A037C">
              <w:t>21</w:t>
            </w:r>
          </w:p>
        </w:tc>
        <w:tc>
          <w:tcPr>
            <w:tcW w:w="980" w:type="dxa"/>
            <w:tcBorders>
              <w:top w:val="nil"/>
              <w:left w:val="nil"/>
              <w:bottom w:val="nil"/>
              <w:right w:val="dotted" w:sz="4" w:space="0" w:color="auto"/>
            </w:tcBorders>
            <w:shd w:val="clear" w:color="auto" w:fill="auto"/>
            <w:noWrap/>
          </w:tcPr>
          <w:p w14:paraId="7EED5013" w14:textId="7EEDC934" w:rsidR="002C3700" w:rsidRPr="00765E48" w:rsidRDefault="002C3700" w:rsidP="002C3700">
            <w:pPr>
              <w:spacing w:after="0"/>
              <w:jc w:val="right"/>
              <w:rPr>
                <w:szCs w:val="22"/>
              </w:rPr>
            </w:pPr>
            <w:r w:rsidRPr="004A037C">
              <w:t>10</w:t>
            </w:r>
          </w:p>
        </w:tc>
        <w:tc>
          <w:tcPr>
            <w:tcW w:w="1180" w:type="dxa"/>
            <w:tcBorders>
              <w:top w:val="nil"/>
              <w:left w:val="nil"/>
              <w:bottom w:val="nil"/>
              <w:right w:val="nil"/>
            </w:tcBorders>
            <w:shd w:val="clear" w:color="auto" w:fill="auto"/>
            <w:noWrap/>
          </w:tcPr>
          <w:p w14:paraId="7125F76A" w14:textId="034CC981" w:rsidR="002C3700" w:rsidRPr="00765E48" w:rsidRDefault="002C3700" w:rsidP="002C3700">
            <w:pPr>
              <w:spacing w:after="0"/>
              <w:jc w:val="right"/>
              <w:rPr>
                <w:szCs w:val="22"/>
              </w:rPr>
            </w:pPr>
            <w:r w:rsidRPr="004A037C">
              <w:t>330</w:t>
            </w:r>
          </w:p>
        </w:tc>
        <w:tc>
          <w:tcPr>
            <w:tcW w:w="980" w:type="dxa"/>
            <w:tcBorders>
              <w:top w:val="nil"/>
              <w:left w:val="nil"/>
              <w:bottom w:val="nil"/>
              <w:right w:val="nil"/>
            </w:tcBorders>
            <w:shd w:val="clear" w:color="auto" w:fill="auto"/>
            <w:noWrap/>
          </w:tcPr>
          <w:p w14:paraId="589189EE" w14:textId="33DB1CC6" w:rsidR="002C3700" w:rsidRPr="00765E48" w:rsidRDefault="002C3700" w:rsidP="002C3700">
            <w:pPr>
              <w:spacing w:after="0"/>
              <w:jc w:val="right"/>
              <w:rPr>
                <w:szCs w:val="22"/>
              </w:rPr>
            </w:pPr>
            <w:r w:rsidRPr="004A037C">
              <w:t>12</w:t>
            </w:r>
          </w:p>
        </w:tc>
        <w:tc>
          <w:tcPr>
            <w:tcW w:w="980" w:type="dxa"/>
            <w:tcBorders>
              <w:top w:val="nil"/>
              <w:left w:val="nil"/>
              <w:bottom w:val="nil"/>
              <w:right w:val="nil"/>
            </w:tcBorders>
            <w:shd w:val="clear" w:color="auto" w:fill="auto"/>
            <w:noWrap/>
          </w:tcPr>
          <w:p w14:paraId="62654301" w14:textId="77EBB9A3" w:rsidR="002C3700" w:rsidRPr="00765E48" w:rsidRDefault="002C3700" w:rsidP="002C3700">
            <w:pPr>
              <w:spacing w:after="0"/>
              <w:jc w:val="right"/>
              <w:rPr>
                <w:szCs w:val="22"/>
              </w:rPr>
            </w:pPr>
            <w:r w:rsidRPr="004A037C">
              <w:t>1</w:t>
            </w:r>
          </w:p>
        </w:tc>
      </w:tr>
      <w:tr w:rsidR="002C3700" w:rsidRPr="00700BBC" w14:paraId="4C4F293B" w14:textId="77777777" w:rsidTr="00094359">
        <w:trPr>
          <w:trHeight w:val="255"/>
        </w:trPr>
        <w:tc>
          <w:tcPr>
            <w:tcW w:w="960" w:type="dxa"/>
            <w:tcBorders>
              <w:top w:val="nil"/>
              <w:left w:val="nil"/>
              <w:bottom w:val="nil"/>
              <w:right w:val="nil"/>
            </w:tcBorders>
            <w:shd w:val="clear" w:color="auto" w:fill="auto"/>
            <w:noWrap/>
            <w:vAlign w:val="bottom"/>
          </w:tcPr>
          <w:p w14:paraId="60D13483" w14:textId="77777777" w:rsidR="002C3700" w:rsidRPr="00353E88" w:rsidRDefault="002C3700" w:rsidP="002C3700">
            <w:pPr>
              <w:spacing w:after="0"/>
              <w:jc w:val="right"/>
              <w:rPr>
                <w:szCs w:val="22"/>
              </w:rPr>
            </w:pPr>
            <w:r w:rsidRPr="003D6E51">
              <w:rPr>
                <w:szCs w:val="22"/>
              </w:rPr>
              <w:t>2008</w:t>
            </w:r>
          </w:p>
        </w:tc>
        <w:tc>
          <w:tcPr>
            <w:tcW w:w="1646" w:type="dxa"/>
            <w:tcBorders>
              <w:top w:val="nil"/>
              <w:left w:val="nil"/>
              <w:bottom w:val="nil"/>
              <w:right w:val="nil"/>
            </w:tcBorders>
            <w:shd w:val="clear" w:color="auto" w:fill="auto"/>
            <w:noWrap/>
          </w:tcPr>
          <w:p w14:paraId="54D88112" w14:textId="293D8DAA" w:rsidR="002C3700" w:rsidRPr="00765E48" w:rsidRDefault="002C3700" w:rsidP="002C3700">
            <w:pPr>
              <w:spacing w:after="0"/>
              <w:jc w:val="right"/>
              <w:rPr>
                <w:szCs w:val="22"/>
              </w:rPr>
            </w:pPr>
            <w:r w:rsidRPr="004A037C">
              <w:t>129</w:t>
            </w:r>
          </w:p>
        </w:tc>
        <w:tc>
          <w:tcPr>
            <w:tcW w:w="1206" w:type="dxa"/>
            <w:tcBorders>
              <w:top w:val="nil"/>
              <w:left w:val="nil"/>
              <w:bottom w:val="nil"/>
              <w:right w:val="nil"/>
            </w:tcBorders>
            <w:shd w:val="clear" w:color="auto" w:fill="auto"/>
            <w:noWrap/>
          </w:tcPr>
          <w:p w14:paraId="10DC7692" w14:textId="39707884" w:rsidR="002C3700" w:rsidRPr="00765E48" w:rsidRDefault="002C3700" w:rsidP="002C3700">
            <w:pPr>
              <w:spacing w:after="0"/>
              <w:jc w:val="right"/>
              <w:rPr>
                <w:szCs w:val="22"/>
              </w:rPr>
            </w:pPr>
            <w:r w:rsidRPr="004A037C">
              <w:t>7</w:t>
            </w:r>
          </w:p>
        </w:tc>
        <w:tc>
          <w:tcPr>
            <w:tcW w:w="980" w:type="dxa"/>
            <w:tcBorders>
              <w:top w:val="nil"/>
              <w:left w:val="nil"/>
              <w:bottom w:val="nil"/>
              <w:right w:val="dotted" w:sz="4" w:space="0" w:color="auto"/>
            </w:tcBorders>
            <w:shd w:val="clear" w:color="auto" w:fill="auto"/>
            <w:noWrap/>
          </w:tcPr>
          <w:p w14:paraId="74BD6925" w14:textId="2ACC3DEA" w:rsidR="002C3700" w:rsidRPr="00765E48" w:rsidRDefault="002C3700" w:rsidP="002C3700">
            <w:pPr>
              <w:spacing w:after="0"/>
              <w:jc w:val="right"/>
              <w:rPr>
                <w:szCs w:val="22"/>
              </w:rPr>
            </w:pPr>
            <w:r w:rsidRPr="004A037C">
              <w:t>4</w:t>
            </w:r>
          </w:p>
        </w:tc>
        <w:tc>
          <w:tcPr>
            <w:tcW w:w="1180" w:type="dxa"/>
            <w:tcBorders>
              <w:top w:val="nil"/>
              <w:left w:val="nil"/>
              <w:bottom w:val="nil"/>
              <w:right w:val="nil"/>
            </w:tcBorders>
            <w:shd w:val="clear" w:color="auto" w:fill="auto"/>
            <w:noWrap/>
          </w:tcPr>
          <w:p w14:paraId="2177B3CB" w14:textId="78700B4D" w:rsidR="002C3700" w:rsidRPr="00765E48"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08393643" w14:textId="7D6E8C3E" w:rsidR="002C3700" w:rsidRPr="00765E48"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15E34EB5" w14:textId="15072FB8" w:rsidR="002C3700" w:rsidRPr="00765E48" w:rsidRDefault="002C3700" w:rsidP="002C3700">
            <w:pPr>
              <w:spacing w:after="0"/>
              <w:jc w:val="right"/>
              <w:rPr>
                <w:szCs w:val="22"/>
              </w:rPr>
            </w:pPr>
            <w:r w:rsidRPr="004A037C">
              <w:t>0</w:t>
            </w:r>
          </w:p>
        </w:tc>
      </w:tr>
      <w:tr w:rsidR="002C3700" w:rsidRPr="00700BBC" w14:paraId="346CCABC" w14:textId="77777777" w:rsidTr="00094359">
        <w:trPr>
          <w:trHeight w:val="255"/>
        </w:trPr>
        <w:tc>
          <w:tcPr>
            <w:tcW w:w="960" w:type="dxa"/>
            <w:tcBorders>
              <w:top w:val="nil"/>
              <w:left w:val="nil"/>
              <w:bottom w:val="nil"/>
              <w:right w:val="nil"/>
            </w:tcBorders>
            <w:shd w:val="clear" w:color="auto" w:fill="auto"/>
            <w:noWrap/>
            <w:vAlign w:val="bottom"/>
          </w:tcPr>
          <w:p w14:paraId="13ED8E1C" w14:textId="77777777" w:rsidR="002C3700" w:rsidRPr="00353E88" w:rsidRDefault="002C3700" w:rsidP="002C3700">
            <w:pPr>
              <w:spacing w:after="0"/>
              <w:jc w:val="right"/>
              <w:rPr>
                <w:szCs w:val="22"/>
              </w:rPr>
            </w:pPr>
            <w:r w:rsidRPr="003D6E51">
              <w:rPr>
                <w:szCs w:val="22"/>
              </w:rPr>
              <w:t>2009</w:t>
            </w:r>
          </w:p>
        </w:tc>
        <w:tc>
          <w:tcPr>
            <w:tcW w:w="1646" w:type="dxa"/>
            <w:tcBorders>
              <w:top w:val="nil"/>
              <w:left w:val="nil"/>
              <w:bottom w:val="nil"/>
              <w:right w:val="nil"/>
            </w:tcBorders>
            <w:shd w:val="clear" w:color="auto" w:fill="auto"/>
            <w:noWrap/>
          </w:tcPr>
          <w:p w14:paraId="1B717B33" w14:textId="4FBE6FCC" w:rsidR="002C3700" w:rsidRPr="00765E48" w:rsidRDefault="002C3700" w:rsidP="002C3700">
            <w:pPr>
              <w:spacing w:after="0"/>
              <w:jc w:val="right"/>
              <w:rPr>
                <w:color w:val="000000"/>
                <w:szCs w:val="22"/>
              </w:rPr>
            </w:pPr>
            <w:r w:rsidRPr="004A037C">
              <w:t>647</w:t>
            </w:r>
          </w:p>
        </w:tc>
        <w:tc>
          <w:tcPr>
            <w:tcW w:w="1206" w:type="dxa"/>
            <w:tcBorders>
              <w:top w:val="nil"/>
              <w:left w:val="nil"/>
              <w:bottom w:val="nil"/>
              <w:right w:val="nil"/>
            </w:tcBorders>
            <w:shd w:val="clear" w:color="auto" w:fill="auto"/>
            <w:noWrap/>
          </w:tcPr>
          <w:p w14:paraId="6B9021C0" w14:textId="57D3C9A9" w:rsidR="002C3700" w:rsidRPr="00765E48" w:rsidRDefault="002C3700" w:rsidP="002C3700">
            <w:pPr>
              <w:spacing w:after="0"/>
              <w:jc w:val="right"/>
              <w:rPr>
                <w:szCs w:val="22"/>
              </w:rPr>
            </w:pPr>
            <w:r w:rsidRPr="004A037C">
              <w:t>29</w:t>
            </w:r>
          </w:p>
        </w:tc>
        <w:tc>
          <w:tcPr>
            <w:tcW w:w="980" w:type="dxa"/>
            <w:tcBorders>
              <w:top w:val="nil"/>
              <w:left w:val="nil"/>
              <w:bottom w:val="nil"/>
              <w:right w:val="dotted" w:sz="4" w:space="0" w:color="auto"/>
            </w:tcBorders>
            <w:shd w:val="clear" w:color="auto" w:fill="auto"/>
            <w:noWrap/>
          </w:tcPr>
          <w:p w14:paraId="136BB4DE" w14:textId="72EC4F74" w:rsidR="002C3700" w:rsidRPr="00765E48" w:rsidRDefault="002C3700" w:rsidP="002C3700">
            <w:pPr>
              <w:spacing w:after="0"/>
              <w:jc w:val="right"/>
              <w:rPr>
                <w:szCs w:val="22"/>
              </w:rPr>
            </w:pPr>
            <w:r w:rsidRPr="004A037C">
              <w:t>11</w:t>
            </w:r>
          </w:p>
        </w:tc>
        <w:tc>
          <w:tcPr>
            <w:tcW w:w="1180" w:type="dxa"/>
            <w:tcBorders>
              <w:top w:val="nil"/>
              <w:left w:val="nil"/>
              <w:bottom w:val="nil"/>
              <w:right w:val="nil"/>
            </w:tcBorders>
            <w:shd w:val="clear" w:color="auto" w:fill="auto"/>
            <w:noWrap/>
          </w:tcPr>
          <w:p w14:paraId="260674B4" w14:textId="6EB10707" w:rsidR="002C3700" w:rsidRPr="00765E48" w:rsidRDefault="002C3700" w:rsidP="002C3700">
            <w:pPr>
              <w:spacing w:after="0"/>
              <w:jc w:val="right"/>
              <w:rPr>
                <w:color w:val="000000"/>
                <w:szCs w:val="22"/>
              </w:rPr>
            </w:pPr>
            <w:r w:rsidRPr="004A037C">
              <w:t>0</w:t>
            </w:r>
          </w:p>
        </w:tc>
        <w:tc>
          <w:tcPr>
            <w:tcW w:w="980" w:type="dxa"/>
            <w:tcBorders>
              <w:top w:val="nil"/>
              <w:left w:val="nil"/>
              <w:bottom w:val="nil"/>
              <w:right w:val="nil"/>
            </w:tcBorders>
            <w:shd w:val="clear" w:color="auto" w:fill="auto"/>
            <w:noWrap/>
          </w:tcPr>
          <w:p w14:paraId="60B7DEE0" w14:textId="18679B58" w:rsidR="002C3700" w:rsidRPr="00765E48"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08EE2E24" w14:textId="59BF45ED" w:rsidR="002C3700" w:rsidRPr="00765E48" w:rsidRDefault="002C3700" w:rsidP="002C3700">
            <w:pPr>
              <w:spacing w:after="0"/>
              <w:jc w:val="right"/>
              <w:rPr>
                <w:szCs w:val="22"/>
              </w:rPr>
            </w:pPr>
            <w:r w:rsidRPr="004A037C">
              <w:t>0</w:t>
            </w:r>
          </w:p>
        </w:tc>
      </w:tr>
      <w:tr w:rsidR="002C3700" w:rsidRPr="00700BBC" w14:paraId="5B9CB40A" w14:textId="77777777" w:rsidTr="00094359">
        <w:trPr>
          <w:trHeight w:val="255"/>
        </w:trPr>
        <w:tc>
          <w:tcPr>
            <w:tcW w:w="960" w:type="dxa"/>
            <w:tcBorders>
              <w:top w:val="nil"/>
              <w:left w:val="nil"/>
              <w:bottom w:val="nil"/>
              <w:right w:val="nil"/>
            </w:tcBorders>
            <w:shd w:val="clear" w:color="auto" w:fill="auto"/>
            <w:noWrap/>
            <w:vAlign w:val="bottom"/>
          </w:tcPr>
          <w:p w14:paraId="4CAA55DA" w14:textId="77777777" w:rsidR="002C3700" w:rsidRPr="00353E88" w:rsidRDefault="002C3700" w:rsidP="002C3700">
            <w:pPr>
              <w:spacing w:after="0"/>
              <w:jc w:val="right"/>
              <w:rPr>
                <w:szCs w:val="22"/>
              </w:rPr>
            </w:pPr>
            <w:r w:rsidRPr="003D6E51">
              <w:rPr>
                <w:szCs w:val="22"/>
              </w:rPr>
              <w:t>2010</w:t>
            </w:r>
          </w:p>
        </w:tc>
        <w:tc>
          <w:tcPr>
            <w:tcW w:w="1646" w:type="dxa"/>
            <w:tcBorders>
              <w:top w:val="nil"/>
              <w:left w:val="nil"/>
              <w:bottom w:val="nil"/>
              <w:right w:val="nil"/>
            </w:tcBorders>
            <w:shd w:val="clear" w:color="auto" w:fill="auto"/>
            <w:noWrap/>
          </w:tcPr>
          <w:p w14:paraId="3DAC77F1" w14:textId="19EA6F77" w:rsidR="002C3700" w:rsidRPr="00765E48" w:rsidRDefault="002C3700" w:rsidP="002C3700">
            <w:pPr>
              <w:spacing w:after="0"/>
              <w:jc w:val="right"/>
              <w:rPr>
                <w:szCs w:val="22"/>
              </w:rPr>
            </w:pPr>
            <w:r w:rsidRPr="004A037C">
              <w:t>529</w:t>
            </w:r>
          </w:p>
        </w:tc>
        <w:tc>
          <w:tcPr>
            <w:tcW w:w="1206" w:type="dxa"/>
            <w:tcBorders>
              <w:top w:val="nil"/>
              <w:left w:val="nil"/>
              <w:bottom w:val="nil"/>
              <w:right w:val="nil"/>
            </w:tcBorders>
            <w:shd w:val="clear" w:color="auto" w:fill="auto"/>
            <w:noWrap/>
          </w:tcPr>
          <w:p w14:paraId="1C823A09" w14:textId="51C2DDF4" w:rsidR="002C3700" w:rsidRPr="00765E48" w:rsidRDefault="002C3700" w:rsidP="002C3700">
            <w:pPr>
              <w:spacing w:after="0"/>
              <w:jc w:val="right"/>
              <w:rPr>
                <w:szCs w:val="22"/>
              </w:rPr>
            </w:pPr>
            <w:r w:rsidRPr="004A037C">
              <w:t>17</w:t>
            </w:r>
          </w:p>
        </w:tc>
        <w:tc>
          <w:tcPr>
            <w:tcW w:w="980" w:type="dxa"/>
            <w:tcBorders>
              <w:top w:val="nil"/>
              <w:left w:val="nil"/>
              <w:bottom w:val="nil"/>
              <w:right w:val="dotted" w:sz="4" w:space="0" w:color="auto"/>
            </w:tcBorders>
            <w:shd w:val="clear" w:color="auto" w:fill="auto"/>
            <w:noWrap/>
          </w:tcPr>
          <w:p w14:paraId="4AF92ACF" w14:textId="3BC9BC8C" w:rsidR="002C3700" w:rsidRPr="00765E48" w:rsidRDefault="002C3700" w:rsidP="002C3700">
            <w:pPr>
              <w:spacing w:after="0"/>
              <w:jc w:val="right"/>
              <w:rPr>
                <w:szCs w:val="22"/>
              </w:rPr>
            </w:pPr>
            <w:r w:rsidRPr="004A037C">
              <w:t>8</w:t>
            </w:r>
          </w:p>
        </w:tc>
        <w:tc>
          <w:tcPr>
            <w:tcW w:w="1180" w:type="dxa"/>
            <w:tcBorders>
              <w:top w:val="nil"/>
              <w:left w:val="nil"/>
              <w:bottom w:val="nil"/>
              <w:right w:val="nil"/>
            </w:tcBorders>
            <w:shd w:val="clear" w:color="auto" w:fill="auto"/>
            <w:noWrap/>
          </w:tcPr>
          <w:p w14:paraId="53EC223C" w14:textId="455317B5" w:rsidR="002C3700" w:rsidRPr="00765E48"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24EA4C3D" w14:textId="1FC15438" w:rsidR="002C3700" w:rsidRPr="00765E48"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4B7B7DFA" w14:textId="56C8BD89" w:rsidR="002C3700" w:rsidRPr="00765E48" w:rsidRDefault="002C3700" w:rsidP="002C3700">
            <w:pPr>
              <w:spacing w:after="0"/>
              <w:jc w:val="right"/>
              <w:rPr>
                <w:szCs w:val="22"/>
              </w:rPr>
            </w:pPr>
            <w:r w:rsidRPr="004A037C">
              <w:t>0</w:t>
            </w:r>
          </w:p>
        </w:tc>
      </w:tr>
      <w:tr w:rsidR="002C3700" w:rsidRPr="00700BBC" w14:paraId="2E6CA464" w14:textId="77777777" w:rsidTr="00094359">
        <w:trPr>
          <w:trHeight w:val="255"/>
        </w:trPr>
        <w:tc>
          <w:tcPr>
            <w:tcW w:w="960" w:type="dxa"/>
            <w:tcBorders>
              <w:top w:val="nil"/>
              <w:left w:val="nil"/>
              <w:bottom w:val="nil"/>
              <w:right w:val="nil"/>
            </w:tcBorders>
            <w:shd w:val="clear" w:color="auto" w:fill="auto"/>
            <w:noWrap/>
            <w:vAlign w:val="bottom"/>
          </w:tcPr>
          <w:p w14:paraId="25B3C3C5" w14:textId="77777777" w:rsidR="002C3700" w:rsidRPr="00353E88" w:rsidRDefault="002C3700" w:rsidP="002C3700">
            <w:pPr>
              <w:spacing w:after="0"/>
              <w:jc w:val="right"/>
              <w:rPr>
                <w:szCs w:val="22"/>
              </w:rPr>
            </w:pPr>
            <w:r w:rsidRPr="003D6E51">
              <w:rPr>
                <w:szCs w:val="22"/>
              </w:rPr>
              <w:t>2011</w:t>
            </w:r>
          </w:p>
        </w:tc>
        <w:tc>
          <w:tcPr>
            <w:tcW w:w="1646" w:type="dxa"/>
            <w:tcBorders>
              <w:top w:val="nil"/>
              <w:left w:val="nil"/>
              <w:bottom w:val="nil"/>
              <w:right w:val="nil"/>
            </w:tcBorders>
            <w:shd w:val="clear" w:color="auto" w:fill="auto"/>
            <w:noWrap/>
          </w:tcPr>
          <w:p w14:paraId="7C6A11C3" w14:textId="6E1C1EC3" w:rsidR="002C3700" w:rsidRPr="00765E48" w:rsidRDefault="002C3700" w:rsidP="002C3700">
            <w:pPr>
              <w:spacing w:after="0"/>
              <w:jc w:val="right"/>
              <w:rPr>
                <w:szCs w:val="22"/>
              </w:rPr>
            </w:pPr>
            <w:r w:rsidRPr="004A037C">
              <w:t>697</w:t>
            </w:r>
          </w:p>
        </w:tc>
        <w:tc>
          <w:tcPr>
            <w:tcW w:w="1206" w:type="dxa"/>
            <w:tcBorders>
              <w:top w:val="nil"/>
              <w:left w:val="nil"/>
              <w:bottom w:val="nil"/>
              <w:right w:val="nil"/>
            </w:tcBorders>
            <w:shd w:val="clear" w:color="auto" w:fill="auto"/>
            <w:noWrap/>
          </w:tcPr>
          <w:p w14:paraId="0C3864B2" w14:textId="47D5118E" w:rsidR="002C3700" w:rsidRPr="00765E48" w:rsidRDefault="002C3700" w:rsidP="002C3700">
            <w:pPr>
              <w:spacing w:after="0"/>
              <w:jc w:val="right"/>
              <w:rPr>
                <w:szCs w:val="22"/>
              </w:rPr>
            </w:pPr>
            <w:r w:rsidRPr="004A037C">
              <w:t>63</w:t>
            </w:r>
          </w:p>
        </w:tc>
        <w:tc>
          <w:tcPr>
            <w:tcW w:w="980" w:type="dxa"/>
            <w:tcBorders>
              <w:top w:val="nil"/>
              <w:left w:val="nil"/>
              <w:bottom w:val="nil"/>
              <w:right w:val="dotted" w:sz="4" w:space="0" w:color="auto"/>
            </w:tcBorders>
            <w:shd w:val="clear" w:color="auto" w:fill="auto"/>
            <w:noWrap/>
          </w:tcPr>
          <w:p w14:paraId="6A7BC812" w14:textId="540F5205" w:rsidR="002C3700" w:rsidRPr="00765E48" w:rsidRDefault="002C3700" w:rsidP="002C3700">
            <w:pPr>
              <w:spacing w:after="0"/>
              <w:jc w:val="right"/>
              <w:rPr>
                <w:szCs w:val="22"/>
              </w:rPr>
            </w:pPr>
            <w:r w:rsidRPr="004A037C">
              <w:t>6</w:t>
            </w:r>
          </w:p>
        </w:tc>
        <w:tc>
          <w:tcPr>
            <w:tcW w:w="1180" w:type="dxa"/>
            <w:tcBorders>
              <w:top w:val="nil"/>
              <w:left w:val="nil"/>
              <w:bottom w:val="nil"/>
              <w:right w:val="nil"/>
            </w:tcBorders>
            <w:shd w:val="clear" w:color="auto" w:fill="auto"/>
            <w:noWrap/>
          </w:tcPr>
          <w:p w14:paraId="29B7385A" w14:textId="6ACA770F" w:rsidR="002C3700" w:rsidRPr="00765E48"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74F9980E" w14:textId="74467434" w:rsidR="002C3700" w:rsidRPr="00765E48"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264B363E" w14:textId="4DE4F589" w:rsidR="002C3700" w:rsidRPr="00765E48" w:rsidRDefault="002C3700" w:rsidP="002C3700">
            <w:pPr>
              <w:spacing w:after="0"/>
              <w:jc w:val="right"/>
              <w:rPr>
                <w:szCs w:val="22"/>
              </w:rPr>
            </w:pPr>
            <w:r w:rsidRPr="004A037C">
              <w:t>0</w:t>
            </w:r>
          </w:p>
        </w:tc>
      </w:tr>
      <w:tr w:rsidR="002C3700" w:rsidRPr="00700BBC" w14:paraId="289D69C8" w14:textId="77777777" w:rsidTr="00094359">
        <w:trPr>
          <w:trHeight w:val="255"/>
        </w:trPr>
        <w:tc>
          <w:tcPr>
            <w:tcW w:w="960" w:type="dxa"/>
            <w:tcBorders>
              <w:top w:val="nil"/>
              <w:left w:val="nil"/>
              <w:bottom w:val="nil"/>
              <w:right w:val="nil"/>
            </w:tcBorders>
            <w:shd w:val="clear" w:color="auto" w:fill="auto"/>
            <w:noWrap/>
            <w:vAlign w:val="bottom"/>
          </w:tcPr>
          <w:p w14:paraId="18EB6F31" w14:textId="77777777" w:rsidR="002C3700" w:rsidRPr="003D6E51" w:rsidRDefault="002C3700" w:rsidP="002C3700">
            <w:pPr>
              <w:spacing w:after="0"/>
              <w:jc w:val="right"/>
              <w:rPr>
                <w:szCs w:val="22"/>
              </w:rPr>
            </w:pPr>
            <w:r>
              <w:rPr>
                <w:szCs w:val="22"/>
              </w:rPr>
              <w:t>2012</w:t>
            </w:r>
          </w:p>
        </w:tc>
        <w:tc>
          <w:tcPr>
            <w:tcW w:w="1646" w:type="dxa"/>
            <w:tcBorders>
              <w:top w:val="nil"/>
              <w:left w:val="nil"/>
              <w:bottom w:val="nil"/>
              <w:right w:val="nil"/>
            </w:tcBorders>
            <w:shd w:val="clear" w:color="auto" w:fill="auto"/>
            <w:noWrap/>
          </w:tcPr>
          <w:p w14:paraId="1B155CA1" w14:textId="63AC7257" w:rsidR="002C3700" w:rsidRPr="00765E48" w:rsidRDefault="002C3700" w:rsidP="002C3700">
            <w:pPr>
              <w:spacing w:after="0"/>
              <w:jc w:val="right"/>
              <w:rPr>
                <w:color w:val="000000"/>
                <w:szCs w:val="22"/>
              </w:rPr>
            </w:pPr>
            <w:r w:rsidRPr="004A037C">
              <w:t>154</w:t>
            </w:r>
          </w:p>
        </w:tc>
        <w:tc>
          <w:tcPr>
            <w:tcW w:w="1206" w:type="dxa"/>
            <w:tcBorders>
              <w:top w:val="nil"/>
              <w:left w:val="nil"/>
              <w:bottom w:val="nil"/>
              <w:right w:val="nil"/>
            </w:tcBorders>
            <w:shd w:val="clear" w:color="auto" w:fill="auto"/>
            <w:noWrap/>
          </w:tcPr>
          <w:p w14:paraId="1D8F5E50" w14:textId="69AB712F" w:rsidR="002C3700" w:rsidRPr="00765E48" w:rsidRDefault="002C3700" w:rsidP="002C3700">
            <w:pPr>
              <w:spacing w:after="0"/>
              <w:jc w:val="right"/>
              <w:rPr>
                <w:color w:val="000000"/>
                <w:szCs w:val="22"/>
              </w:rPr>
            </w:pPr>
            <w:r w:rsidRPr="004A037C">
              <w:t>13</w:t>
            </w:r>
          </w:p>
        </w:tc>
        <w:tc>
          <w:tcPr>
            <w:tcW w:w="980" w:type="dxa"/>
            <w:tcBorders>
              <w:top w:val="nil"/>
              <w:left w:val="nil"/>
              <w:bottom w:val="nil"/>
              <w:right w:val="dotted" w:sz="4" w:space="0" w:color="auto"/>
            </w:tcBorders>
            <w:shd w:val="clear" w:color="auto" w:fill="auto"/>
            <w:noWrap/>
          </w:tcPr>
          <w:p w14:paraId="2021E407" w14:textId="71220265" w:rsidR="002C3700" w:rsidRPr="00765E48" w:rsidRDefault="002C3700" w:rsidP="002C3700">
            <w:pPr>
              <w:spacing w:after="0"/>
              <w:jc w:val="right"/>
              <w:rPr>
                <w:color w:val="000000"/>
                <w:szCs w:val="22"/>
              </w:rPr>
            </w:pPr>
            <w:r w:rsidRPr="004A037C">
              <w:t>5</w:t>
            </w:r>
          </w:p>
        </w:tc>
        <w:tc>
          <w:tcPr>
            <w:tcW w:w="1180" w:type="dxa"/>
            <w:tcBorders>
              <w:top w:val="nil"/>
              <w:left w:val="nil"/>
              <w:bottom w:val="nil"/>
              <w:right w:val="nil"/>
            </w:tcBorders>
            <w:shd w:val="clear" w:color="auto" w:fill="auto"/>
            <w:noWrap/>
          </w:tcPr>
          <w:p w14:paraId="4F35A687" w14:textId="40C2D33A" w:rsidR="002C3700" w:rsidRPr="00765E48"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5842558B" w14:textId="0D2E3FB3" w:rsidR="002C3700" w:rsidRPr="00765E48"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03D8A0CC" w14:textId="424E7185" w:rsidR="002C3700" w:rsidRPr="00765E48" w:rsidRDefault="002C3700" w:rsidP="002C3700">
            <w:pPr>
              <w:spacing w:after="0"/>
              <w:jc w:val="right"/>
              <w:rPr>
                <w:szCs w:val="22"/>
              </w:rPr>
            </w:pPr>
            <w:r w:rsidRPr="004A037C">
              <w:t>0</w:t>
            </w:r>
          </w:p>
        </w:tc>
      </w:tr>
      <w:tr w:rsidR="002C3700" w:rsidRPr="00700BBC" w14:paraId="16367C71" w14:textId="77777777" w:rsidTr="00094359">
        <w:trPr>
          <w:trHeight w:val="255"/>
        </w:trPr>
        <w:tc>
          <w:tcPr>
            <w:tcW w:w="960" w:type="dxa"/>
            <w:tcBorders>
              <w:top w:val="nil"/>
              <w:left w:val="nil"/>
              <w:bottom w:val="nil"/>
              <w:right w:val="nil"/>
            </w:tcBorders>
            <w:shd w:val="clear" w:color="auto" w:fill="auto"/>
            <w:noWrap/>
            <w:vAlign w:val="bottom"/>
          </w:tcPr>
          <w:p w14:paraId="39EFF5EC" w14:textId="77777777" w:rsidR="002C3700" w:rsidRDefault="002C3700" w:rsidP="002C3700">
            <w:pPr>
              <w:spacing w:after="0"/>
              <w:jc w:val="right"/>
              <w:rPr>
                <w:szCs w:val="22"/>
              </w:rPr>
            </w:pPr>
            <w:r>
              <w:rPr>
                <w:szCs w:val="22"/>
              </w:rPr>
              <w:t>2013</w:t>
            </w:r>
          </w:p>
        </w:tc>
        <w:tc>
          <w:tcPr>
            <w:tcW w:w="1646" w:type="dxa"/>
            <w:tcBorders>
              <w:top w:val="nil"/>
              <w:left w:val="nil"/>
              <w:bottom w:val="nil"/>
              <w:right w:val="nil"/>
            </w:tcBorders>
            <w:shd w:val="clear" w:color="auto" w:fill="auto"/>
            <w:noWrap/>
          </w:tcPr>
          <w:p w14:paraId="45BA3786" w14:textId="5665DDB2" w:rsidR="002C3700" w:rsidRPr="00765E48" w:rsidRDefault="002C3700" w:rsidP="002C3700">
            <w:pPr>
              <w:spacing w:after="0"/>
              <w:jc w:val="right"/>
              <w:rPr>
                <w:color w:val="000000"/>
                <w:szCs w:val="22"/>
              </w:rPr>
            </w:pPr>
            <w:r w:rsidRPr="004A037C">
              <w:t>930</w:t>
            </w:r>
          </w:p>
        </w:tc>
        <w:tc>
          <w:tcPr>
            <w:tcW w:w="1206" w:type="dxa"/>
            <w:tcBorders>
              <w:top w:val="nil"/>
              <w:left w:val="nil"/>
              <w:bottom w:val="nil"/>
              <w:right w:val="nil"/>
            </w:tcBorders>
            <w:shd w:val="clear" w:color="auto" w:fill="auto"/>
            <w:noWrap/>
          </w:tcPr>
          <w:p w14:paraId="13F0F2E3" w14:textId="1CF6E276" w:rsidR="002C3700" w:rsidRPr="00765E48" w:rsidRDefault="002C3700" w:rsidP="002C3700">
            <w:pPr>
              <w:spacing w:after="0"/>
              <w:jc w:val="right"/>
              <w:rPr>
                <w:color w:val="000000"/>
                <w:szCs w:val="22"/>
              </w:rPr>
            </w:pPr>
            <w:r w:rsidRPr="004A037C">
              <w:t>42</w:t>
            </w:r>
          </w:p>
        </w:tc>
        <w:tc>
          <w:tcPr>
            <w:tcW w:w="980" w:type="dxa"/>
            <w:tcBorders>
              <w:top w:val="nil"/>
              <w:left w:val="nil"/>
              <w:bottom w:val="nil"/>
              <w:right w:val="dotted" w:sz="4" w:space="0" w:color="auto"/>
            </w:tcBorders>
            <w:shd w:val="clear" w:color="auto" w:fill="auto"/>
            <w:noWrap/>
          </w:tcPr>
          <w:p w14:paraId="1DA2B4D3" w14:textId="465A98D1" w:rsidR="002C3700" w:rsidRPr="00765E48" w:rsidRDefault="002C3700" w:rsidP="002C3700">
            <w:pPr>
              <w:spacing w:after="0"/>
              <w:jc w:val="right"/>
              <w:rPr>
                <w:color w:val="000000"/>
                <w:szCs w:val="22"/>
              </w:rPr>
            </w:pPr>
            <w:r w:rsidRPr="004A037C">
              <w:t>9</w:t>
            </w:r>
          </w:p>
        </w:tc>
        <w:tc>
          <w:tcPr>
            <w:tcW w:w="1180" w:type="dxa"/>
            <w:tcBorders>
              <w:top w:val="nil"/>
              <w:left w:val="nil"/>
              <w:bottom w:val="nil"/>
              <w:right w:val="nil"/>
            </w:tcBorders>
            <w:shd w:val="clear" w:color="auto" w:fill="auto"/>
            <w:noWrap/>
          </w:tcPr>
          <w:p w14:paraId="05FFCBA3" w14:textId="1CA55C80" w:rsidR="002C3700" w:rsidRPr="00765E48" w:rsidRDefault="002C3700" w:rsidP="002C3700">
            <w:pPr>
              <w:spacing w:after="0"/>
              <w:jc w:val="right"/>
              <w:rPr>
                <w:color w:val="000000"/>
                <w:szCs w:val="22"/>
              </w:rPr>
            </w:pPr>
            <w:r w:rsidRPr="004A037C">
              <w:t>0</w:t>
            </w:r>
          </w:p>
        </w:tc>
        <w:tc>
          <w:tcPr>
            <w:tcW w:w="980" w:type="dxa"/>
            <w:tcBorders>
              <w:top w:val="nil"/>
              <w:left w:val="nil"/>
              <w:bottom w:val="nil"/>
              <w:right w:val="nil"/>
            </w:tcBorders>
            <w:shd w:val="clear" w:color="auto" w:fill="auto"/>
            <w:noWrap/>
          </w:tcPr>
          <w:p w14:paraId="4133DC8B" w14:textId="0EDA546C" w:rsidR="002C3700" w:rsidRPr="00765E48"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7DA0A067" w14:textId="68E5765E" w:rsidR="002C3700" w:rsidRPr="00765E48" w:rsidRDefault="002C3700" w:rsidP="002C3700">
            <w:pPr>
              <w:spacing w:after="0"/>
              <w:jc w:val="right"/>
              <w:rPr>
                <w:szCs w:val="22"/>
              </w:rPr>
            </w:pPr>
            <w:r w:rsidRPr="004A037C">
              <w:t>0</w:t>
            </w:r>
          </w:p>
        </w:tc>
      </w:tr>
      <w:tr w:rsidR="002C3700" w:rsidRPr="00700BBC" w14:paraId="0CFA201A" w14:textId="77777777" w:rsidTr="00094359">
        <w:trPr>
          <w:trHeight w:val="255"/>
        </w:trPr>
        <w:tc>
          <w:tcPr>
            <w:tcW w:w="960" w:type="dxa"/>
            <w:tcBorders>
              <w:top w:val="nil"/>
              <w:left w:val="nil"/>
              <w:bottom w:val="nil"/>
              <w:right w:val="nil"/>
            </w:tcBorders>
            <w:shd w:val="clear" w:color="auto" w:fill="auto"/>
            <w:noWrap/>
            <w:vAlign w:val="bottom"/>
          </w:tcPr>
          <w:p w14:paraId="4350B99E" w14:textId="77777777" w:rsidR="002C3700" w:rsidRDefault="002C3700" w:rsidP="002C3700">
            <w:pPr>
              <w:spacing w:after="0"/>
              <w:jc w:val="right"/>
              <w:rPr>
                <w:szCs w:val="22"/>
              </w:rPr>
            </w:pPr>
            <w:r>
              <w:rPr>
                <w:szCs w:val="22"/>
              </w:rPr>
              <w:t>2014</w:t>
            </w:r>
          </w:p>
        </w:tc>
        <w:tc>
          <w:tcPr>
            <w:tcW w:w="1646" w:type="dxa"/>
            <w:tcBorders>
              <w:top w:val="nil"/>
              <w:left w:val="nil"/>
              <w:bottom w:val="nil"/>
              <w:right w:val="nil"/>
            </w:tcBorders>
            <w:shd w:val="clear" w:color="auto" w:fill="auto"/>
            <w:noWrap/>
          </w:tcPr>
          <w:p w14:paraId="0AEDAF94" w14:textId="45FAEAC3" w:rsidR="002C3700" w:rsidRPr="00765E48" w:rsidRDefault="002C3700" w:rsidP="002C3700">
            <w:pPr>
              <w:spacing w:after="0"/>
              <w:jc w:val="right"/>
              <w:rPr>
                <w:szCs w:val="22"/>
              </w:rPr>
            </w:pPr>
            <w:r w:rsidRPr="004A037C">
              <w:t>527</w:t>
            </w:r>
          </w:p>
        </w:tc>
        <w:tc>
          <w:tcPr>
            <w:tcW w:w="1206" w:type="dxa"/>
            <w:tcBorders>
              <w:top w:val="nil"/>
              <w:left w:val="nil"/>
              <w:bottom w:val="nil"/>
              <w:right w:val="nil"/>
            </w:tcBorders>
            <w:shd w:val="clear" w:color="auto" w:fill="auto"/>
            <w:noWrap/>
          </w:tcPr>
          <w:p w14:paraId="5B7577B0" w14:textId="7C35E788" w:rsidR="002C3700" w:rsidRDefault="002C3700" w:rsidP="002C3700">
            <w:pPr>
              <w:spacing w:after="0"/>
              <w:jc w:val="right"/>
              <w:rPr>
                <w:color w:val="000000"/>
                <w:szCs w:val="22"/>
              </w:rPr>
            </w:pPr>
            <w:r w:rsidRPr="004A037C">
              <w:t>26</w:t>
            </w:r>
          </w:p>
        </w:tc>
        <w:tc>
          <w:tcPr>
            <w:tcW w:w="980" w:type="dxa"/>
            <w:tcBorders>
              <w:top w:val="nil"/>
              <w:left w:val="nil"/>
              <w:bottom w:val="nil"/>
              <w:right w:val="dotted" w:sz="4" w:space="0" w:color="auto"/>
            </w:tcBorders>
            <w:shd w:val="clear" w:color="auto" w:fill="auto"/>
            <w:noWrap/>
          </w:tcPr>
          <w:p w14:paraId="447D7A3F" w14:textId="3B003768" w:rsidR="002C3700" w:rsidRPr="00765E48" w:rsidRDefault="002C3700" w:rsidP="002C3700">
            <w:pPr>
              <w:spacing w:after="0"/>
              <w:jc w:val="right"/>
              <w:rPr>
                <w:color w:val="000000"/>
                <w:szCs w:val="22"/>
              </w:rPr>
            </w:pPr>
            <w:r w:rsidRPr="004A037C">
              <w:t>6</w:t>
            </w:r>
          </w:p>
        </w:tc>
        <w:tc>
          <w:tcPr>
            <w:tcW w:w="1180" w:type="dxa"/>
            <w:tcBorders>
              <w:top w:val="nil"/>
              <w:left w:val="nil"/>
              <w:bottom w:val="nil"/>
              <w:right w:val="nil"/>
            </w:tcBorders>
            <w:shd w:val="clear" w:color="auto" w:fill="auto"/>
            <w:noWrap/>
          </w:tcPr>
          <w:p w14:paraId="1CC79E87" w14:textId="125A52F2" w:rsidR="002C3700" w:rsidRPr="00765E48"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31195A24" w14:textId="2E2CD04D" w:rsidR="002C3700" w:rsidRPr="00765E48"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34A3DA4A" w14:textId="083FF145" w:rsidR="002C3700" w:rsidRPr="00765E48" w:rsidRDefault="002C3700" w:rsidP="002C3700">
            <w:pPr>
              <w:spacing w:after="0"/>
              <w:jc w:val="right"/>
              <w:rPr>
                <w:szCs w:val="22"/>
              </w:rPr>
            </w:pPr>
            <w:r w:rsidRPr="004A037C">
              <w:t>0</w:t>
            </w:r>
          </w:p>
        </w:tc>
      </w:tr>
      <w:tr w:rsidR="002C3700" w:rsidRPr="00700BBC" w14:paraId="5C38B4D4" w14:textId="77777777" w:rsidTr="00094359">
        <w:trPr>
          <w:trHeight w:val="255"/>
        </w:trPr>
        <w:tc>
          <w:tcPr>
            <w:tcW w:w="960" w:type="dxa"/>
            <w:tcBorders>
              <w:top w:val="nil"/>
              <w:left w:val="nil"/>
              <w:bottom w:val="nil"/>
              <w:right w:val="nil"/>
            </w:tcBorders>
            <w:shd w:val="clear" w:color="auto" w:fill="auto"/>
            <w:noWrap/>
            <w:vAlign w:val="bottom"/>
          </w:tcPr>
          <w:p w14:paraId="72AE4967" w14:textId="77777777" w:rsidR="002C3700" w:rsidRDefault="002C3700" w:rsidP="002C3700">
            <w:pPr>
              <w:spacing w:after="0"/>
              <w:jc w:val="right"/>
              <w:rPr>
                <w:szCs w:val="22"/>
              </w:rPr>
            </w:pPr>
            <w:r>
              <w:rPr>
                <w:szCs w:val="22"/>
              </w:rPr>
              <w:t>2015</w:t>
            </w:r>
          </w:p>
        </w:tc>
        <w:tc>
          <w:tcPr>
            <w:tcW w:w="1646" w:type="dxa"/>
            <w:tcBorders>
              <w:top w:val="nil"/>
              <w:left w:val="nil"/>
              <w:bottom w:val="nil"/>
              <w:right w:val="nil"/>
            </w:tcBorders>
            <w:shd w:val="clear" w:color="auto" w:fill="auto"/>
            <w:noWrap/>
          </w:tcPr>
          <w:p w14:paraId="2342EAF5" w14:textId="181788A2" w:rsidR="002C3700" w:rsidRPr="00765E48" w:rsidRDefault="002C3700" w:rsidP="002C3700">
            <w:pPr>
              <w:spacing w:after="0"/>
              <w:jc w:val="right"/>
              <w:rPr>
                <w:szCs w:val="22"/>
              </w:rPr>
            </w:pPr>
            <w:r w:rsidRPr="004A037C">
              <w:t>811</w:t>
            </w:r>
          </w:p>
        </w:tc>
        <w:tc>
          <w:tcPr>
            <w:tcW w:w="1206" w:type="dxa"/>
            <w:tcBorders>
              <w:top w:val="nil"/>
              <w:left w:val="nil"/>
              <w:bottom w:val="nil"/>
              <w:right w:val="nil"/>
            </w:tcBorders>
            <w:shd w:val="clear" w:color="auto" w:fill="auto"/>
            <w:noWrap/>
          </w:tcPr>
          <w:p w14:paraId="593C7A44" w14:textId="3A34D7C5" w:rsidR="002C3700" w:rsidRPr="00765E48" w:rsidRDefault="002C3700" w:rsidP="002C3700">
            <w:pPr>
              <w:spacing w:after="0"/>
              <w:jc w:val="right"/>
              <w:rPr>
                <w:color w:val="000000"/>
                <w:szCs w:val="22"/>
              </w:rPr>
            </w:pPr>
            <w:r w:rsidRPr="004A037C">
              <w:t>31</w:t>
            </w:r>
          </w:p>
        </w:tc>
        <w:tc>
          <w:tcPr>
            <w:tcW w:w="980" w:type="dxa"/>
            <w:tcBorders>
              <w:top w:val="nil"/>
              <w:left w:val="nil"/>
              <w:bottom w:val="nil"/>
              <w:right w:val="dotted" w:sz="4" w:space="0" w:color="auto"/>
            </w:tcBorders>
            <w:shd w:val="clear" w:color="auto" w:fill="auto"/>
            <w:noWrap/>
          </w:tcPr>
          <w:p w14:paraId="002B6490" w14:textId="184670F8" w:rsidR="002C3700" w:rsidRPr="00765E48" w:rsidRDefault="002C3700" w:rsidP="002C3700">
            <w:pPr>
              <w:spacing w:after="0"/>
              <w:jc w:val="right"/>
              <w:rPr>
                <w:color w:val="000000"/>
                <w:szCs w:val="22"/>
              </w:rPr>
            </w:pPr>
            <w:r w:rsidRPr="004A037C">
              <w:t>5</w:t>
            </w:r>
          </w:p>
        </w:tc>
        <w:tc>
          <w:tcPr>
            <w:tcW w:w="1180" w:type="dxa"/>
            <w:tcBorders>
              <w:top w:val="nil"/>
              <w:left w:val="nil"/>
              <w:bottom w:val="nil"/>
              <w:right w:val="nil"/>
            </w:tcBorders>
            <w:shd w:val="clear" w:color="auto" w:fill="auto"/>
            <w:noWrap/>
          </w:tcPr>
          <w:p w14:paraId="1BBDA455" w14:textId="616889BF" w:rsidR="002C3700" w:rsidRPr="00765E48"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55561750" w14:textId="02795250" w:rsidR="002C3700" w:rsidRPr="00765E48"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62C93665" w14:textId="03576616" w:rsidR="002C3700" w:rsidRPr="00765E48" w:rsidRDefault="002C3700" w:rsidP="002C3700">
            <w:pPr>
              <w:spacing w:after="0"/>
              <w:jc w:val="right"/>
              <w:rPr>
                <w:szCs w:val="22"/>
              </w:rPr>
            </w:pPr>
            <w:r w:rsidRPr="004A037C">
              <w:t>0</w:t>
            </w:r>
          </w:p>
        </w:tc>
      </w:tr>
      <w:tr w:rsidR="002C3700" w:rsidRPr="00700BBC" w14:paraId="41051A38" w14:textId="77777777" w:rsidTr="00094359">
        <w:trPr>
          <w:trHeight w:val="255"/>
        </w:trPr>
        <w:tc>
          <w:tcPr>
            <w:tcW w:w="960" w:type="dxa"/>
            <w:tcBorders>
              <w:top w:val="nil"/>
              <w:left w:val="nil"/>
              <w:bottom w:val="nil"/>
              <w:right w:val="nil"/>
            </w:tcBorders>
            <w:shd w:val="clear" w:color="auto" w:fill="auto"/>
            <w:noWrap/>
            <w:vAlign w:val="bottom"/>
          </w:tcPr>
          <w:p w14:paraId="28930368" w14:textId="7BCBC037" w:rsidR="002C3700" w:rsidRDefault="002C3700" w:rsidP="002C3700">
            <w:pPr>
              <w:spacing w:after="0"/>
              <w:jc w:val="right"/>
              <w:rPr>
                <w:szCs w:val="22"/>
              </w:rPr>
            </w:pPr>
            <w:r>
              <w:rPr>
                <w:szCs w:val="22"/>
              </w:rPr>
              <w:t>2016</w:t>
            </w:r>
          </w:p>
        </w:tc>
        <w:tc>
          <w:tcPr>
            <w:tcW w:w="1646" w:type="dxa"/>
            <w:tcBorders>
              <w:top w:val="nil"/>
              <w:left w:val="nil"/>
              <w:bottom w:val="nil"/>
              <w:right w:val="nil"/>
            </w:tcBorders>
            <w:shd w:val="clear" w:color="auto" w:fill="auto"/>
            <w:noWrap/>
          </w:tcPr>
          <w:p w14:paraId="2AF684E6" w14:textId="4AF4151D" w:rsidR="002C3700" w:rsidRDefault="002C3700" w:rsidP="002C3700">
            <w:pPr>
              <w:spacing w:after="0"/>
              <w:jc w:val="right"/>
              <w:rPr>
                <w:szCs w:val="22"/>
              </w:rPr>
            </w:pPr>
            <w:r w:rsidRPr="004A037C">
              <w:t>183</w:t>
            </w:r>
          </w:p>
        </w:tc>
        <w:tc>
          <w:tcPr>
            <w:tcW w:w="1206" w:type="dxa"/>
            <w:tcBorders>
              <w:top w:val="nil"/>
              <w:left w:val="nil"/>
              <w:bottom w:val="nil"/>
              <w:right w:val="nil"/>
            </w:tcBorders>
            <w:shd w:val="clear" w:color="auto" w:fill="auto"/>
            <w:noWrap/>
          </w:tcPr>
          <w:p w14:paraId="4E553668" w14:textId="10DAD012" w:rsidR="002C3700" w:rsidRPr="003E0D41" w:rsidRDefault="002C3700" w:rsidP="002C3700">
            <w:pPr>
              <w:spacing w:after="0"/>
              <w:jc w:val="right"/>
              <w:rPr>
                <w:color w:val="000000"/>
                <w:szCs w:val="22"/>
              </w:rPr>
            </w:pPr>
            <w:r w:rsidRPr="004A037C">
              <w:t>5</w:t>
            </w:r>
          </w:p>
        </w:tc>
        <w:tc>
          <w:tcPr>
            <w:tcW w:w="980" w:type="dxa"/>
            <w:tcBorders>
              <w:top w:val="nil"/>
              <w:left w:val="nil"/>
              <w:bottom w:val="nil"/>
              <w:right w:val="dotted" w:sz="4" w:space="0" w:color="auto"/>
            </w:tcBorders>
            <w:shd w:val="clear" w:color="auto" w:fill="auto"/>
            <w:noWrap/>
          </w:tcPr>
          <w:p w14:paraId="36151F3B" w14:textId="356D053A" w:rsidR="002C3700" w:rsidRPr="003E0D41" w:rsidRDefault="002C3700" w:rsidP="002C3700">
            <w:pPr>
              <w:spacing w:after="0"/>
              <w:jc w:val="right"/>
              <w:rPr>
                <w:color w:val="000000"/>
                <w:szCs w:val="22"/>
              </w:rPr>
            </w:pPr>
            <w:r w:rsidRPr="004A037C">
              <w:t>3</w:t>
            </w:r>
          </w:p>
        </w:tc>
        <w:tc>
          <w:tcPr>
            <w:tcW w:w="1180" w:type="dxa"/>
            <w:tcBorders>
              <w:top w:val="nil"/>
              <w:left w:val="nil"/>
              <w:bottom w:val="nil"/>
              <w:right w:val="nil"/>
            </w:tcBorders>
            <w:shd w:val="clear" w:color="auto" w:fill="auto"/>
            <w:noWrap/>
          </w:tcPr>
          <w:p w14:paraId="635BE00A" w14:textId="326E4EDF" w:rsidR="002C3700"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56AED605" w14:textId="4CD4A1D2" w:rsidR="002C3700"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0C55575C" w14:textId="1450C2D8" w:rsidR="002C3700" w:rsidRDefault="002C3700" w:rsidP="002C3700">
            <w:pPr>
              <w:spacing w:after="0"/>
              <w:jc w:val="right"/>
              <w:rPr>
                <w:szCs w:val="22"/>
              </w:rPr>
            </w:pPr>
            <w:r w:rsidRPr="004A037C">
              <w:t>0</w:t>
            </w:r>
          </w:p>
        </w:tc>
      </w:tr>
      <w:tr w:rsidR="002C3700" w:rsidRPr="00700BBC" w14:paraId="3B7E47AD" w14:textId="77777777" w:rsidTr="00094359">
        <w:trPr>
          <w:trHeight w:val="255"/>
        </w:trPr>
        <w:tc>
          <w:tcPr>
            <w:tcW w:w="960" w:type="dxa"/>
            <w:tcBorders>
              <w:top w:val="nil"/>
              <w:left w:val="nil"/>
              <w:bottom w:val="nil"/>
              <w:right w:val="nil"/>
            </w:tcBorders>
            <w:shd w:val="clear" w:color="auto" w:fill="auto"/>
            <w:noWrap/>
            <w:vAlign w:val="bottom"/>
          </w:tcPr>
          <w:p w14:paraId="2DB22AAD" w14:textId="6827CD28" w:rsidR="002C3700" w:rsidRDefault="002C3700" w:rsidP="002C3700">
            <w:pPr>
              <w:spacing w:after="0"/>
              <w:jc w:val="right"/>
              <w:rPr>
                <w:szCs w:val="22"/>
              </w:rPr>
            </w:pPr>
            <w:r>
              <w:rPr>
                <w:szCs w:val="22"/>
              </w:rPr>
              <w:t>2017</w:t>
            </w:r>
          </w:p>
        </w:tc>
        <w:tc>
          <w:tcPr>
            <w:tcW w:w="1646" w:type="dxa"/>
            <w:tcBorders>
              <w:top w:val="nil"/>
              <w:left w:val="nil"/>
              <w:bottom w:val="nil"/>
              <w:right w:val="nil"/>
            </w:tcBorders>
            <w:shd w:val="clear" w:color="auto" w:fill="auto"/>
            <w:noWrap/>
          </w:tcPr>
          <w:p w14:paraId="271BF475" w14:textId="6A212DCC" w:rsidR="002C3700" w:rsidRDefault="002C3700" w:rsidP="002C3700">
            <w:pPr>
              <w:spacing w:after="0"/>
              <w:jc w:val="right"/>
              <w:rPr>
                <w:szCs w:val="22"/>
              </w:rPr>
            </w:pPr>
            <w:r w:rsidRPr="004A037C">
              <w:t>332</w:t>
            </w:r>
          </w:p>
        </w:tc>
        <w:tc>
          <w:tcPr>
            <w:tcW w:w="1206" w:type="dxa"/>
            <w:tcBorders>
              <w:top w:val="nil"/>
              <w:left w:val="nil"/>
              <w:bottom w:val="nil"/>
              <w:right w:val="nil"/>
            </w:tcBorders>
            <w:shd w:val="clear" w:color="auto" w:fill="auto"/>
            <w:noWrap/>
          </w:tcPr>
          <w:p w14:paraId="767DFC86" w14:textId="15E6D24A" w:rsidR="002C3700" w:rsidRDefault="002C3700" w:rsidP="002C3700">
            <w:pPr>
              <w:spacing w:after="0"/>
              <w:jc w:val="right"/>
              <w:rPr>
                <w:color w:val="000000"/>
                <w:szCs w:val="22"/>
              </w:rPr>
            </w:pPr>
            <w:r w:rsidRPr="004A037C">
              <w:t>9</w:t>
            </w:r>
          </w:p>
        </w:tc>
        <w:tc>
          <w:tcPr>
            <w:tcW w:w="980" w:type="dxa"/>
            <w:tcBorders>
              <w:top w:val="nil"/>
              <w:left w:val="nil"/>
              <w:bottom w:val="nil"/>
              <w:right w:val="dotted" w:sz="4" w:space="0" w:color="auto"/>
            </w:tcBorders>
            <w:shd w:val="clear" w:color="auto" w:fill="auto"/>
            <w:noWrap/>
          </w:tcPr>
          <w:p w14:paraId="5A4DA095" w14:textId="531E18EE" w:rsidR="002C3700" w:rsidRDefault="002C3700" w:rsidP="002C3700">
            <w:pPr>
              <w:spacing w:after="0"/>
              <w:jc w:val="right"/>
              <w:rPr>
                <w:color w:val="000000"/>
                <w:szCs w:val="22"/>
              </w:rPr>
            </w:pPr>
            <w:r w:rsidRPr="004A037C">
              <w:t>6</w:t>
            </w:r>
          </w:p>
        </w:tc>
        <w:tc>
          <w:tcPr>
            <w:tcW w:w="1180" w:type="dxa"/>
            <w:tcBorders>
              <w:top w:val="nil"/>
              <w:left w:val="nil"/>
              <w:bottom w:val="nil"/>
              <w:right w:val="nil"/>
            </w:tcBorders>
            <w:shd w:val="clear" w:color="auto" w:fill="auto"/>
            <w:noWrap/>
          </w:tcPr>
          <w:p w14:paraId="6F16505D" w14:textId="44AF3734" w:rsidR="002C3700"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4615F0A1" w14:textId="10E5B071" w:rsidR="002C3700"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52BD193E" w14:textId="56AE9DC4" w:rsidR="002C3700" w:rsidRDefault="002C3700" w:rsidP="002C3700">
            <w:pPr>
              <w:spacing w:after="0"/>
              <w:jc w:val="right"/>
              <w:rPr>
                <w:szCs w:val="22"/>
              </w:rPr>
            </w:pPr>
            <w:r w:rsidRPr="004A037C">
              <w:t>0</w:t>
            </w:r>
          </w:p>
        </w:tc>
      </w:tr>
      <w:tr w:rsidR="002C3700" w:rsidRPr="00700BBC" w14:paraId="0CEFD76B" w14:textId="77777777" w:rsidTr="00094359">
        <w:trPr>
          <w:trHeight w:val="255"/>
        </w:trPr>
        <w:tc>
          <w:tcPr>
            <w:tcW w:w="960" w:type="dxa"/>
            <w:tcBorders>
              <w:top w:val="nil"/>
              <w:left w:val="nil"/>
              <w:bottom w:val="nil"/>
              <w:right w:val="nil"/>
            </w:tcBorders>
            <w:shd w:val="clear" w:color="auto" w:fill="auto"/>
            <w:noWrap/>
            <w:vAlign w:val="bottom"/>
          </w:tcPr>
          <w:p w14:paraId="28BE2D31" w14:textId="59F65497" w:rsidR="002C3700" w:rsidRDefault="002C3700" w:rsidP="002C3700">
            <w:pPr>
              <w:spacing w:after="0"/>
              <w:jc w:val="right"/>
              <w:rPr>
                <w:szCs w:val="22"/>
              </w:rPr>
            </w:pPr>
            <w:r>
              <w:rPr>
                <w:szCs w:val="22"/>
              </w:rPr>
              <w:t>2018</w:t>
            </w:r>
          </w:p>
        </w:tc>
        <w:tc>
          <w:tcPr>
            <w:tcW w:w="1646" w:type="dxa"/>
            <w:tcBorders>
              <w:top w:val="nil"/>
              <w:left w:val="nil"/>
              <w:bottom w:val="nil"/>
              <w:right w:val="nil"/>
            </w:tcBorders>
            <w:shd w:val="clear" w:color="auto" w:fill="auto"/>
            <w:noWrap/>
          </w:tcPr>
          <w:p w14:paraId="22D86E18" w14:textId="19C12583" w:rsidR="002C3700" w:rsidRDefault="00623B2B" w:rsidP="00251C76">
            <w:pPr>
              <w:spacing w:after="0"/>
              <w:jc w:val="right"/>
              <w:rPr>
                <w:szCs w:val="22"/>
              </w:rPr>
            </w:pPr>
            <w:r>
              <w:t>914</w:t>
            </w:r>
          </w:p>
        </w:tc>
        <w:tc>
          <w:tcPr>
            <w:tcW w:w="1206" w:type="dxa"/>
            <w:tcBorders>
              <w:top w:val="nil"/>
              <w:left w:val="nil"/>
              <w:bottom w:val="nil"/>
              <w:right w:val="nil"/>
            </w:tcBorders>
            <w:shd w:val="clear" w:color="auto" w:fill="auto"/>
            <w:noWrap/>
          </w:tcPr>
          <w:p w14:paraId="64045885" w14:textId="21C8E563" w:rsidR="002C3700" w:rsidRDefault="00623B2B" w:rsidP="002C3700">
            <w:pPr>
              <w:spacing w:after="0"/>
              <w:jc w:val="right"/>
              <w:rPr>
                <w:color w:val="000000"/>
                <w:szCs w:val="22"/>
              </w:rPr>
            </w:pPr>
            <w:r>
              <w:t>20</w:t>
            </w:r>
          </w:p>
        </w:tc>
        <w:tc>
          <w:tcPr>
            <w:tcW w:w="980" w:type="dxa"/>
            <w:tcBorders>
              <w:top w:val="nil"/>
              <w:left w:val="nil"/>
              <w:bottom w:val="nil"/>
              <w:right w:val="dotted" w:sz="4" w:space="0" w:color="auto"/>
            </w:tcBorders>
            <w:shd w:val="clear" w:color="auto" w:fill="auto"/>
            <w:noWrap/>
          </w:tcPr>
          <w:p w14:paraId="15C4E34D" w14:textId="720B8EA6" w:rsidR="002C3700" w:rsidRDefault="002C3700" w:rsidP="002C3700">
            <w:pPr>
              <w:spacing w:after="0"/>
              <w:jc w:val="right"/>
              <w:rPr>
                <w:color w:val="000000"/>
                <w:szCs w:val="22"/>
              </w:rPr>
            </w:pPr>
            <w:r w:rsidRPr="004A037C">
              <w:t>8</w:t>
            </w:r>
          </w:p>
        </w:tc>
        <w:tc>
          <w:tcPr>
            <w:tcW w:w="1180" w:type="dxa"/>
            <w:tcBorders>
              <w:top w:val="nil"/>
              <w:left w:val="nil"/>
              <w:bottom w:val="nil"/>
              <w:right w:val="nil"/>
            </w:tcBorders>
            <w:shd w:val="clear" w:color="auto" w:fill="auto"/>
            <w:noWrap/>
          </w:tcPr>
          <w:p w14:paraId="3D50B38D" w14:textId="406C7143" w:rsidR="002C3700"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5C04F300" w14:textId="1B41F407" w:rsidR="002C3700" w:rsidRDefault="002C3700" w:rsidP="002C3700">
            <w:pPr>
              <w:spacing w:after="0"/>
              <w:jc w:val="right"/>
              <w:rPr>
                <w:szCs w:val="22"/>
              </w:rPr>
            </w:pPr>
            <w:r w:rsidRPr="004A037C">
              <w:t>0</w:t>
            </w:r>
          </w:p>
        </w:tc>
        <w:tc>
          <w:tcPr>
            <w:tcW w:w="980" w:type="dxa"/>
            <w:tcBorders>
              <w:top w:val="nil"/>
              <w:left w:val="nil"/>
              <w:bottom w:val="nil"/>
              <w:right w:val="nil"/>
            </w:tcBorders>
            <w:shd w:val="clear" w:color="auto" w:fill="auto"/>
            <w:noWrap/>
          </w:tcPr>
          <w:p w14:paraId="44EB2B7B" w14:textId="4C3B7E78" w:rsidR="002C3700" w:rsidRDefault="002C3700" w:rsidP="002C3700">
            <w:pPr>
              <w:spacing w:after="0"/>
              <w:jc w:val="right"/>
              <w:rPr>
                <w:szCs w:val="22"/>
              </w:rPr>
            </w:pPr>
            <w:r w:rsidRPr="004A037C">
              <w:t>0</w:t>
            </w:r>
          </w:p>
        </w:tc>
      </w:tr>
      <w:tr w:rsidR="00BD4A21" w:rsidRPr="00700BBC" w14:paraId="183D0B7C" w14:textId="77777777" w:rsidTr="00094359">
        <w:trPr>
          <w:trHeight w:val="255"/>
        </w:trPr>
        <w:tc>
          <w:tcPr>
            <w:tcW w:w="960" w:type="dxa"/>
            <w:tcBorders>
              <w:top w:val="nil"/>
              <w:left w:val="nil"/>
              <w:bottom w:val="nil"/>
              <w:right w:val="nil"/>
            </w:tcBorders>
            <w:shd w:val="clear" w:color="auto" w:fill="auto"/>
            <w:noWrap/>
            <w:vAlign w:val="bottom"/>
          </w:tcPr>
          <w:p w14:paraId="08A6C155" w14:textId="67971388" w:rsidR="00BD4A21" w:rsidRDefault="00BD4A21" w:rsidP="002C3700">
            <w:pPr>
              <w:spacing w:after="0"/>
              <w:jc w:val="right"/>
              <w:rPr>
                <w:szCs w:val="22"/>
              </w:rPr>
            </w:pPr>
            <w:r>
              <w:rPr>
                <w:szCs w:val="22"/>
              </w:rPr>
              <w:t>2019</w:t>
            </w:r>
          </w:p>
        </w:tc>
        <w:tc>
          <w:tcPr>
            <w:tcW w:w="1646" w:type="dxa"/>
            <w:tcBorders>
              <w:top w:val="nil"/>
              <w:left w:val="nil"/>
              <w:bottom w:val="nil"/>
              <w:right w:val="nil"/>
            </w:tcBorders>
            <w:shd w:val="clear" w:color="auto" w:fill="auto"/>
            <w:noWrap/>
          </w:tcPr>
          <w:p w14:paraId="005390F5" w14:textId="6F29191F" w:rsidR="00BD4A21" w:rsidRPr="004A037C" w:rsidRDefault="00662218" w:rsidP="002C3700">
            <w:pPr>
              <w:spacing w:after="0"/>
              <w:jc w:val="right"/>
            </w:pPr>
            <w:r>
              <w:t>659</w:t>
            </w:r>
          </w:p>
        </w:tc>
        <w:tc>
          <w:tcPr>
            <w:tcW w:w="1206" w:type="dxa"/>
            <w:tcBorders>
              <w:top w:val="nil"/>
              <w:left w:val="nil"/>
              <w:bottom w:val="nil"/>
              <w:right w:val="nil"/>
            </w:tcBorders>
            <w:shd w:val="clear" w:color="auto" w:fill="auto"/>
            <w:noWrap/>
          </w:tcPr>
          <w:p w14:paraId="20ECA786" w14:textId="6368709C" w:rsidR="00BD4A21" w:rsidRPr="004A037C" w:rsidRDefault="00623B2B" w:rsidP="002C3700">
            <w:pPr>
              <w:spacing w:after="0"/>
              <w:jc w:val="right"/>
            </w:pPr>
            <w:r>
              <w:t>22</w:t>
            </w:r>
          </w:p>
        </w:tc>
        <w:tc>
          <w:tcPr>
            <w:tcW w:w="980" w:type="dxa"/>
            <w:tcBorders>
              <w:top w:val="nil"/>
              <w:left w:val="nil"/>
              <w:bottom w:val="nil"/>
              <w:right w:val="dotted" w:sz="4" w:space="0" w:color="auto"/>
            </w:tcBorders>
            <w:shd w:val="clear" w:color="auto" w:fill="auto"/>
            <w:noWrap/>
          </w:tcPr>
          <w:p w14:paraId="31E39314" w14:textId="21EE5677" w:rsidR="00BD4A21" w:rsidRPr="004A037C" w:rsidRDefault="00623B2B" w:rsidP="002C3700">
            <w:pPr>
              <w:spacing w:after="0"/>
              <w:jc w:val="right"/>
            </w:pPr>
            <w:r>
              <w:t>8</w:t>
            </w:r>
          </w:p>
        </w:tc>
        <w:tc>
          <w:tcPr>
            <w:tcW w:w="1180" w:type="dxa"/>
            <w:tcBorders>
              <w:top w:val="nil"/>
              <w:left w:val="nil"/>
              <w:bottom w:val="nil"/>
              <w:right w:val="nil"/>
            </w:tcBorders>
            <w:shd w:val="clear" w:color="auto" w:fill="auto"/>
            <w:noWrap/>
          </w:tcPr>
          <w:p w14:paraId="028E2E80" w14:textId="32D0009A" w:rsidR="00BD4A21" w:rsidRPr="004A037C" w:rsidRDefault="00BD4A21" w:rsidP="002C3700">
            <w:pPr>
              <w:spacing w:after="0"/>
              <w:jc w:val="right"/>
            </w:pPr>
            <w:r>
              <w:t>0</w:t>
            </w:r>
          </w:p>
        </w:tc>
        <w:tc>
          <w:tcPr>
            <w:tcW w:w="980" w:type="dxa"/>
            <w:tcBorders>
              <w:top w:val="nil"/>
              <w:left w:val="nil"/>
              <w:bottom w:val="nil"/>
              <w:right w:val="nil"/>
            </w:tcBorders>
            <w:shd w:val="clear" w:color="auto" w:fill="auto"/>
            <w:noWrap/>
          </w:tcPr>
          <w:p w14:paraId="239A9BE0" w14:textId="3FEA1E62" w:rsidR="00BD4A21" w:rsidRPr="004A037C" w:rsidRDefault="00BD4A21" w:rsidP="002C3700">
            <w:pPr>
              <w:spacing w:after="0"/>
              <w:jc w:val="right"/>
            </w:pPr>
            <w:r>
              <w:t>0</w:t>
            </w:r>
          </w:p>
        </w:tc>
        <w:tc>
          <w:tcPr>
            <w:tcW w:w="980" w:type="dxa"/>
            <w:tcBorders>
              <w:top w:val="nil"/>
              <w:left w:val="nil"/>
              <w:bottom w:val="nil"/>
              <w:right w:val="nil"/>
            </w:tcBorders>
            <w:shd w:val="clear" w:color="auto" w:fill="auto"/>
            <w:noWrap/>
          </w:tcPr>
          <w:p w14:paraId="7D5A9CC4" w14:textId="747487D2" w:rsidR="00BD4A21" w:rsidRPr="004A037C" w:rsidRDefault="00BD4A21" w:rsidP="002C3700">
            <w:pPr>
              <w:spacing w:after="0"/>
              <w:jc w:val="right"/>
            </w:pPr>
            <w:r>
              <w:t>0</w:t>
            </w:r>
          </w:p>
        </w:tc>
      </w:tr>
      <w:tr w:rsidR="00BD4A21" w:rsidRPr="00700BBC" w14:paraId="59365C09" w14:textId="77777777" w:rsidTr="00094359">
        <w:trPr>
          <w:trHeight w:val="255"/>
        </w:trPr>
        <w:tc>
          <w:tcPr>
            <w:tcW w:w="960" w:type="dxa"/>
            <w:tcBorders>
              <w:top w:val="nil"/>
              <w:left w:val="nil"/>
              <w:bottom w:val="nil"/>
              <w:right w:val="nil"/>
            </w:tcBorders>
            <w:shd w:val="clear" w:color="auto" w:fill="auto"/>
            <w:noWrap/>
            <w:vAlign w:val="bottom"/>
          </w:tcPr>
          <w:p w14:paraId="66601C84" w14:textId="7F427002" w:rsidR="00BD4A21" w:rsidRDefault="00BD4A21" w:rsidP="002C3700">
            <w:pPr>
              <w:spacing w:after="0"/>
              <w:jc w:val="right"/>
              <w:rPr>
                <w:szCs w:val="22"/>
              </w:rPr>
            </w:pPr>
            <w:r>
              <w:rPr>
                <w:szCs w:val="22"/>
              </w:rPr>
              <w:t>2020</w:t>
            </w:r>
          </w:p>
        </w:tc>
        <w:tc>
          <w:tcPr>
            <w:tcW w:w="1646" w:type="dxa"/>
            <w:tcBorders>
              <w:top w:val="nil"/>
              <w:left w:val="nil"/>
              <w:bottom w:val="nil"/>
              <w:right w:val="nil"/>
            </w:tcBorders>
            <w:shd w:val="clear" w:color="auto" w:fill="auto"/>
            <w:noWrap/>
          </w:tcPr>
          <w:p w14:paraId="1032D31E" w14:textId="0C97EE2B" w:rsidR="00BD4A21" w:rsidRPr="004A037C" w:rsidRDefault="00662218" w:rsidP="002C3700">
            <w:pPr>
              <w:spacing w:after="0"/>
              <w:jc w:val="right"/>
            </w:pPr>
            <w:del w:id="1734" w:author="Steve Barbeaux" w:date="2022-10-09T19:39:00Z">
              <w:r w:rsidDel="000D6B39">
                <w:delText>1,948</w:delText>
              </w:r>
            </w:del>
            <w:ins w:id="1735" w:author="Steve Barbeaux" w:date="2022-10-09T19:39:00Z">
              <w:r w:rsidR="000D6B39">
                <w:t>2,737</w:t>
              </w:r>
            </w:ins>
          </w:p>
        </w:tc>
        <w:tc>
          <w:tcPr>
            <w:tcW w:w="1206" w:type="dxa"/>
            <w:tcBorders>
              <w:top w:val="nil"/>
              <w:left w:val="nil"/>
              <w:bottom w:val="nil"/>
              <w:right w:val="nil"/>
            </w:tcBorders>
            <w:shd w:val="clear" w:color="auto" w:fill="auto"/>
            <w:noWrap/>
          </w:tcPr>
          <w:p w14:paraId="08D9CD3D" w14:textId="01A6E847" w:rsidR="00BD4A21" w:rsidRPr="004A037C" w:rsidRDefault="00623B2B" w:rsidP="002C3700">
            <w:pPr>
              <w:spacing w:after="0"/>
              <w:jc w:val="right"/>
            </w:pPr>
            <w:del w:id="1736" w:author="Steve Barbeaux" w:date="2022-10-09T19:40:00Z">
              <w:r w:rsidDel="00D76FCB">
                <w:delText>49</w:delText>
              </w:r>
            </w:del>
            <w:ins w:id="1737" w:author="Steve Barbeaux" w:date="2022-10-09T19:40:00Z">
              <w:r w:rsidR="00D76FCB">
                <w:t>83</w:t>
              </w:r>
            </w:ins>
          </w:p>
        </w:tc>
        <w:tc>
          <w:tcPr>
            <w:tcW w:w="980" w:type="dxa"/>
            <w:tcBorders>
              <w:top w:val="nil"/>
              <w:left w:val="nil"/>
              <w:bottom w:val="nil"/>
              <w:right w:val="dotted" w:sz="4" w:space="0" w:color="auto"/>
            </w:tcBorders>
            <w:shd w:val="clear" w:color="auto" w:fill="auto"/>
            <w:noWrap/>
          </w:tcPr>
          <w:p w14:paraId="26A35E80" w14:textId="34318DF0" w:rsidR="00BD4A21" w:rsidRPr="004A037C" w:rsidRDefault="00623B2B" w:rsidP="002C3700">
            <w:pPr>
              <w:spacing w:after="0"/>
              <w:jc w:val="right"/>
            </w:pPr>
            <w:del w:id="1738" w:author="Steve Barbeaux" w:date="2022-10-09T19:41:00Z">
              <w:r w:rsidDel="00D76FCB">
                <w:delText>7</w:delText>
              </w:r>
            </w:del>
            <w:ins w:id="1739" w:author="Steve Barbeaux" w:date="2022-10-09T19:41:00Z">
              <w:r w:rsidR="00D76FCB">
                <w:t>9</w:t>
              </w:r>
            </w:ins>
          </w:p>
        </w:tc>
        <w:tc>
          <w:tcPr>
            <w:tcW w:w="1180" w:type="dxa"/>
            <w:tcBorders>
              <w:top w:val="nil"/>
              <w:left w:val="nil"/>
              <w:bottom w:val="nil"/>
              <w:right w:val="nil"/>
            </w:tcBorders>
            <w:shd w:val="clear" w:color="auto" w:fill="auto"/>
            <w:noWrap/>
          </w:tcPr>
          <w:p w14:paraId="646D16F6" w14:textId="70B3E1CB" w:rsidR="00BD4A21" w:rsidRPr="004A037C" w:rsidRDefault="00BD4A21" w:rsidP="002C3700">
            <w:pPr>
              <w:spacing w:after="0"/>
              <w:jc w:val="right"/>
            </w:pPr>
            <w:r>
              <w:t>0</w:t>
            </w:r>
          </w:p>
        </w:tc>
        <w:tc>
          <w:tcPr>
            <w:tcW w:w="980" w:type="dxa"/>
            <w:tcBorders>
              <w:top w:val="nil"/>
              <w:left w:val="nil"/>
              <w:bottom w:val="nil"/>
              <w:right w:val="nil"/>
            </w:tcBorders>
            <w:shd w:val="clear" w:color="auto" w:fill="auto"/>
            <w:noWrap/>
          </w:tcPr>
          <w:p w14:paraId="4816B9A0" w14:textId="139C7656" w:rsidR="00BD4A21" w:rsidRPr="004A037C" w:rsidRDefault="00BD4A21" w:rsidP="002C3700">
            <w:pPr>
              <w:spacing w:after="0"/>
              <w:jc w:val="right"/>
            </w:pPr>
            <w:r>
              <w:t>0</w:t>
            </w:r>
          </w:p>
        </w:tc>
        <w:tc>
          <w:tcPr>
            <w:tcW w:w="980" w:type="dxa"/>
            <w:tcBorders>
              <w:top w:val="nil"/>
              <w:left w:val="nil"/>
              <w:bottom w:val="nil"/>
              <w:right w:val="nil"/>
            </w:tcBorders>
            <w:shd w:val="clear" w:color="auto" w:fill="auto"/>
            <w:noWrap/>
          </w:tcPr>
          <w:p w14:paraId="2ADC1C4C" w14:textId="358B878A" w:rsidR="00BD4A21" w:rsidRPr="004A037C" w:rsidRDefault="00BD4A21" w:rsidP="002C3700">
            <w:pPr>
              <w:spacing w:after="0"/>
              <w:jc w:val="right"/>
            </w:pPr>
            <w:r>
              <w:t>0</w:t>
            </w:r>
          </w:p>
        </w:tc>
      </w:tr>
      <w:tr w:rsidR="00D17918" w:rsidRPr="00700BBC" w14:paraId="707DCFEF" w14:textId="77777777" w:rsidTr="00D17918">
        <w:tblPrEx>
          <w:tblW w:w="7932" w:type="dxa"/>
          <w:tblInd w:w="89" w:type="dxa"/>
          <w:tblLook w:val="0000" w:firstRow="0" w:lastRow="0" w:firstColumn="0" w:lastColumn="0" w:noHBand="0" w:noVBand="0"/>
          <w:tblPrExChange w:id="1740" w:author="Steve Barbeaux" w:date="2022-09-27T16:32:00Z">
            <w:tblPrEx>
              <w:tblW w:w="7932" w:type="dxa"/>
              <w:tblInd w:w="89" w:type="dxa"/>
              <w:tblLook w:val="0000" w:firstRow="0" w:lastRow="0" w:firstColumn="0" w:lastColumn="0" w:noHBand="0" w:noVBand="0"/>
            </w:tblPrEx>
          </w:tblPrExChange>
        </w:tblPrEx>
        <w:trPr>
          <w:trHeight w:val="255"/>
          <w:ins w:id="1741" w:author="Steve Barbeaux" w:date="2022-09-27T16:32:00Z"/>
          <w:trPrChange w:id="1742" w:author="Steve Barbeaux" w:date="2022-09-27T16:32:00Z">
            <w:trPr>
              <w:trHeight w:val="255"/>
            </w:trPr>
          </w:trPrChange>
        </w:trPr>
        <w:tc>
          <w:tcPr>
            <w:tcW w:w="960" w:type="dxa"/>
            <w:tcBorders>
              <w:top w:val="nil"/>
              <w:left w:val="nil"/>
              <w:right w:val="nil"/>
            </w:tcBorders>
            <w:shd w:val="clear" w:color="auto" w:fill="auto"/>
            <w:noWrap/>
            <w:vAlign w:val="bottom"/>
            <w:tcPrChange w:id="1743" w:author="Steve Barbeaux" w:date="2022-09-27T16:32:00Z">
              <w:tcPr>
                <w:tcW w:w="960" w:type="dxa"/>
                <w:tcBorders>
                  <w:top w:val="nil"/>
                  <w:left w:val="nil"/>
                  <w:bottom w:val="nil"/>
                  <w:right w:val="nil"/>
                </w:tcBorders>
                <w:shd w:val="clear" w:color="auto" w:fill="auto"/>
                <w:noWrap/>
                <w:vAlign w:val="bottom"/>
              </w:tcPr>
            </w:tcPrChange>
          </w:tcPr>
          <w:p w14:paraId="0764274B" w14:textId="6ED1A1B7" w:rsidR="00D17918" w:rsidRDefault="00D17918" w:rsidP="002C3700">
            <w:pPr>
              <w:spacing w:after="0"/>
              <w:jc w:val="right"/>
              <w:rPr>
                <w:ins w:id="1744" w:author="Steve Barbeaux" w:date="2022-09-27T16:32:00Z"/>
                <w:szCs w:val="22"/>
              </w:rPr>
            </w:pPr>
            <w:ins w:id="1745" w:author="Steve Barbeaux" w:date="2022-09-27T16:32:00Z">
              <w:r>
                <w:rPr>
                  <w:szCs w:val="22"/>
                </w:rPr>
                <w:t>2021</w:t>
              </w:r>
            </w:ins>
          </w:p>
        </w:tc>
        <w:tc>
          <w:tcPr>
            <w:tcW w:w="1646" w:type="dxa"/>
            <w:tcBorders>
              <w:top w:val="nil"/>
              <w:left w:val="nil"/>
              <w:right w:val="nil"/>
            </w:tcBorders>
            <w:shd w:val="clear" w:color="auto" w:fill="auto"/>
            <w:noWrap/>
            <w:tcPrChange w:id="1746" w:author="Steve Barbeaux" w:date="2022-09-27T16:32:00Z">
              <w:tcPr>
                <w:tcW w:w="1646" w:type="dxa"/>
                <w:tcBorders>
                  <w:top w:val="nil"/>
                  <w:left w:val="nil"/>
                  <w:bottom w:val="nil"/>
                  <w:right w:val="nil"/>
                </w:tcBorders>
                <w:shd w:val="clear" w:color="auto" w:fill="auto"/>
                <w:noWrap/>
              </w:tcPr>
            </w:tcPrChange>
          </w:tcPr>
          <w:p w14:paraId="28441CFF" w14:textId="595E9BB7" w:rsidR="00D17918" w:rsidRDefault="000D6B39" w:rsidP="002C3700">
            <w:pPr>
              <w:spacing w:after="0"/>
              <w:jc w:val="right"/>
              <w:rPr>
                <w:ins w:id="1747" w:author="Steve Barbeaux" w:date="2022-09-27T16:32:00Z"/>
              </w:rPr>
            </w:pPr>
            <w:ins w:id="1748" w:author="Steve Barbeaux" w:date="2022-10-09T19:39:00Z">
              <w:r>
                <w:t>1,697</w:t>
              </w:r>
            </w:ins>
          </w:p>
        </w:tc>
        <w:tc>
          <w:tcPr>
            <w:tcW w:w="1206" w:type="dxa"/>
            <w:tcBorders>
              <w:top w:val="nil"/>
              <w:left w:val="nil"/>
              <w:right w:val="nil"/>
            </w:tcBorders>
            <w:shd w:val="clear" w:color="auto" w:fill="auto"/>
            <w:noWrap/>
            <w:tcPrChange w:id="1749" w:author="Steve Barbeaux" w:date="2022-09-27T16:32:00Z">
              <w:tcPr>
                <w:tcW w:w="1206" w:type="dxa"/>
                <w:tcBorders>
                  <w:top w:val="nil"/>
                  <w:left w:val="nil"/>
                  <w:bottom w:val="nil"/>
                  <w:right w:val="nil"/>
                </w:tcBorders>
                <w:shd w:val="clear" w:color="auto" w:fill="auto"/>
                <w:noWrap/>
              </w:tcPr>
            </w:tcPrChange>
          </w:tcPr>
          <w:p w14:paraId="581937AE" w14:textId="04128B4D" w:rsidR="00D17918" w:rsidRDefault="00D76FCB" w:rsidP="002C3700">
            <w:pPr>
              <w:spacing w:after="0"/>
              <w:jc w:val="right"/>
              <w:rPr>
                <w:ins w:id="1750" w:author="Steve Barbeaux" w:date="2022-09-27T16:32:00Z"/>
              </w:rPr>
            </w:pPr>
            <w:ins w:id="1751" w:author="Steve Barbeaux" w:date="2022-10-09T19:40:00Z">
              <w:r>
                <w:t>44</w:t>
              </w:r>
            </w:ins>
          </w:p>
        </w:tc>
        <w:tc>
          <w:tcPr>
            <w:tcW w:w="980" w:type="dxa"/>
            <w:tcBorders>
              <w:top w:val="nil"/>
              <w:left w:val="nil"/>
              <w:right w:val="dotted" w:sz="4" w:space="0" w:color="auto"/>
            </w:tcBorders>
            <w:shd w:val="clear" w:color="auto" w:fill="auto"/>
            <w:noWrap/>
            <w:tcPrChange w:id="1752" w:author="Steve Barbeaux" w:date="2022-09-27T16:32:00Z">
              <w:tcPr>
                <w:tcW w:w="980" w:type="dxa"/>
                <w:tcBorders>
                  <w:top w:val="nil"/>
                  <w:left w:val="nil"/>
                  <w:bottom w:val="nil"/>
                  <w:right w:val="dotted" w:sz="4" w:space="0" w:color="auto"/>
                </w:tcBorders>
                <w:shd w:val="clear" w:color="auto" w:fill="auto"/>
                <w:noWrap/>
              </w:tcPr>
            </w:tcPrChange>
          </w:tcPr>
          <w:p w14:paraId="5A79EE45" w14:textId="6C1F0F1F" w:rsidR="00D17918" w:rsidRDefault="00D76FCB" w:rsidP="002C3700">
            <w:pPr>
              <w:spacing w:after="0"/>
              <w:jc w:val="right"/>
              <w:rPr>
                <w:ins w:id="1753" w:author="Steve Barbeaux" w:date="2022-09-27T16:32:00Z"/>
              </w:rPr>
            </w:pPr>
            <w:ins w:id="1754" w:author="Steve Barbeaux" w:date="2022-10-09T19:41:00Z">
              <w:r>
                <w:t>6</w:t>
              </w:r>
            </w:ins>
          </w:p>
        </w:tc>
        <w:tc>
          <w:tcPr>
            <w:tcW w:w="1180" w:type="dxa"/>
            <w:tcBorders>
              <w:top w:val="nil"/>
              <w:left w:val="nil"/>
              <w:right w:val="nil"/>
            </w:tcBorders>
            <w:shd w:val="clear" w:color="auto" w:fill="auto"/>
            <w:noWrap/>
            <w:tcPrChange w:id="1755" w:author="Steve Barbeaux" w:date="2022-09-27T16:32:00Z">
              <w:tcPr>
                <w:tcW w:w="1180" w:type="dxa"/>
                <w:tcBorders>
                  <w:top w:val="nil"/>
                  <w:left w:val="nil"/>
                  <w:bottom w:val="nil"/>
                  <w:right w:val="nil"/>
                </w:tcBorders>
                <w:shd w:val="clear" w:color="auto" w:fill="auto"/>
                <w:noWrap/>
              </w:tcPr>
            </w:tcPrChange>
          </w:tcPr>
          <w:p w14:paraId="12B6A1AA" w14:textId="6AAE7559" w:rsidR="00D17918" w:rsidRDefault="00D17918" w:rsidP="002C3700">
            <w:pPr>
              <w:spacing w:after="0"/>
              <w:jc w:val="right"/>
              <w:rPr>
                <w:ins w:id="1756" w:author="Steve Barbeaux" w:date="2022-09-27T16:32:00Z"/>
              </w:rPr>
            </w:pPr>
            <w:ins w:id="1757" w:author="Steve Barbeaux" w:date="2022-09-27T16:32:00Z">
              <w:r>
                <w:t>0</w:t>
              </w:r>
            </w:ins>
          </w:p>
        </w:tc>
        <w:tc>
          <w:tcPr>
            <w:tcW w:w="980" w:type="dxa"/>
            <w:tcBorders>
              <w:top w:val="nil"/>
              <w:left w:val="nil"/>
              <w:right w:val="nil"/>
            </w:tcBorders>
            <w:shd w:val="clear" w:color="auto" w:fill="auto"/>
            <w:noWrap/>
            <w:tcPrChange w:id="1758" w:author="Steve Barbeaux" w:date="2022-09-27T16:32:00Z">
              <w:tcPr>
                <w:tcW w:w="980" w:type="dxa"/>
                <w:tcBorders>
                  <w:top w:val="nil"/>
                  <w:left w:val="nil"/>
                  <w:bottom w:val="nil"/>
                  <w:right w:val="nil"/>
                </w:tcBorders>
                <w:shd w:val="clear" w:color="auto" w:fill="auto"/>
                <w:noWrap/>
              </w:tcPr>
            </w:tcPrChange>
          </w:tcPr>
          <w:p w14:paraId="0364AD03" w14:textId="41D8C70D" w:rsidR="00D17918" w:rsidRDefault="00D17918" w:rsidP="002C3700">
            <w:pPr>
              <w:spacing w:after="0"/>
              <w:jc w:val="right"/>
              <w:rPr>
                <w:ins w:id="1759" w:author="Steve Barbeaux" w:date="2022-09-27T16:32:00Z"/>
              </w:rPr>
            </w:pPr>
            <w:ins w:id="1760" w:author="Steve Barbeaux" w:date="2022-09-27T16:32:00Z">
              <w:r>
                <w:t>0</w:t>
              </w:r>
            </w:ins>
          </w:p>
        </w:tc>
        <w:tc>
          <w:tcPr>
            <w:tcW w:w="980" w:type="dxa"/>
            <w:tcBorders>
              <w:top w:val="nil"/>
              <w:left w:val="nil"/>
              <w:right w:val="nil"/>
            </w:tcBorders>
            <w:shd w:val="clear" w:color="auto" w:fill="auto"/>
            <w:noWrap/>
            <w:tcPrChange w:id="1761" w:author="Steve Barbeaux" w:date="2022-09-27T16:32:00Z">
              <w:tcPr>
                <w:tcW w:w="980" w:type="dxa"/>
                <w:tcBorders>
                  <w:top w:val="nil"/>
                  <w:left w:val="nil"/>
                  <w:bottom w:val="nil"/>
                  <w:right w:val="nil"/>
                </w:tcBorders>
                <w:shd w:val="clear" w:color="auto" w:fill="auto"/>
                <w:noWrap/>
              </w:tcPr>
            </w:tcPrChange>
          </w:tcPr>
          <w:p w14:paraId="484DECAF" w14:textId="345910E5" w:rsidR="00D17918" w:rsidRDefault="00D17918" w:rsidP="002C3700">
            <w:pPr>
              <w:spacing w:after="0"/>
              <w:jc w:val="right"/>
              <w:rPr>
                <w:ins w:id="1762" w:author="Steve Barbeaux" w:date="2022-09-27T16:32:00Z"/>
              </w:rPr>
            </w:pPr>
            <w:ins w:id="1763" w:author="Steve Barbeaux" w:date="2022-09-27T16:32:00Z">
              <w:r>
                <w:t>0</w:t>
              </w:r>
            </w:ins>
          </w:p>
        </w:tc>
      </w:tr>
      <w:tr w:rsidR="00D17918" w:rsidRPr="00700BBC" w14:paraId="5D1EFA09" w14:textId="77777777" w:rsidTr="00D17918">
        <w:tblPrEx>
          <w:tblW w:w="7932" w:type="dxa"/>
          <w:tblInd w:w="89" w:type="dxa"/>
          <w:tblLook w:val="0000" w:firstRow="0" w:lastRow="0" w:firstColumn="0" w:lastColumn="0" w:noHBand="0" w:noVBand="0"/>
          <w:tblPrExChange w:id="1764" w:author="Steve Barbeaux" w:date="2022-09-27T16:32:00Z">
            <w:tblPrEx>
              <w:tblW w:w="7932" w:type="dxa"/>
              <w:tblInd w:w="89" w:type="dxa"/>
              <w:tblLook w:val="0000" w:firstRow="0" w:lastRow="0" w:firstColumn="0" w:lastColumn="0" w:noHBand="0" w:noVBand="0"/>
            </w:tblPrEx>
          </w:tblPrExChange>
        </w:tblPrEx>
        <w:trPr>
          <w:trHeight w:val="255"/>
          <w:ins w:id="1765" w:author="Steve Barbeaux" w:date="2022-09-27T16:32:00Z"/>
          <w:trPrChange w:id="1766" w:author="Steve Barbeaux" w:date="2022-09-27T16:32:00Z">
            <w:trPr>
              <w:trHeight w:val="255"/>
            </w:trPr>
          </w:trPrChange>
        </w:trPr>
        <w:tc>
          <w:tcPr>
            <w:tcW w:w="960" w:type="dxa"/>
            <w:tcBorders>
              <w:top w:val="nil"/>
              <w:left w:val="nil"/>
              <w:bottom w:val="single" w:sz="4" w:space="0" w:color="auto"/>
              <w:right w:val="nil"/>
            </w:tcBorders>
            <w:shd w:val="clear" w:color="auto" w:fill="auto"/>
            <w:noWrap/>
            <w:vAlign w:val="bottom"/>
            <w:tcPrChange w:id="1767" w:author="Steve Barbeaux" w:date="2022-09-27T16:32:00Z">
              <w:tcPr>
                <w:tcW w:w="960" w:type="dxa"/>
                <w:tcBorders>
                  <w:top w:val="nil"/>
                  <w:left w:val="nil"/>
                  <w:bottom w:val="nil"/>
                  <w:right w:val="nil"/>
                </w:tcBorders>
                <w:shd w:val="clear" w:color="auto" w:fill="auto"/>
                <w:noWrap/>
                <w:vAlign w:val="bottom"/>
              </w:tcPr>
            </w:tcPrChange>
          </w:tcPr>
          <w:p w14:paraId="6BA4AED3" w14:textId="376067B3" w:rsidR="00D17918" w:rsidRDefault="00D17918" w:rsidP="002C3700">
            <w:pPr>
              <w:spacing w:after="0"/>
              <w:jc w:val="right"/>
              <w:rPr>
                <w:ins w:id="1768" w:author="Steve Barbeaux" w:date="2022-09-27T16:32:00Z"/>
                <w:szCs w:val="22"/>
              </w:rPr>
            </w:pPr>
            <w:ins w:id="1769" w:author="Steve Barbeaux" w:date="2022-09-27T16:32:00Z">
              <w:r>
                <w:rPr>
                  <w:szCs w:val="22"/>
                </w:rPr>
                <w:t>2022</w:t>
              </w:r>
            </w:ins>
          </w:p>
        </w:tc>
        <w:tc>
          <w:tcPr>
            <w:tcW w:w="1646" w:type="dxa"/>
            <w:tcBorders>
              <w:top w:val="nil"/>
              <w:left w:val="nil"/>
              <w:bottom w:val="single" w:sz="4" w:space="0" w:color="auto"/>
              <w:right w:val="nil"/>
            </w:tcBorders>
            <w:shd w:val="clear" w:color="auto" w:fill="auto"/>
            <w:noWrap/>
            <w:tcPrChange w:id="1770" w:author="Steve Barbeaux" w:date="2022-09-27T16:32:00Z">
              <w:tcPr>
                <w:tcW w:w="1646" w:type="dxa"/>
                <w:tcBorders>
                  <w:top w:val="nil"/>
                  <w:left w:val="nil"/>
                  <w:bottom w:val="nil"/>
                  <w:right w:val="nil"/>
                </w:tcBorders>
                <w:shd w:val="clear" w:color="auto" w:fill="auto"/>
                <w:noWrap/>
              </w:tcPr>
            </w:tcPrChange>
          </w:tcPr>
          <w:p w14:paraId="27D3CFC3" w14:textId="781C6C1C" w:rsidR="00D17918" w:rsidRDefault="00D76FCB" w:rsidP="002C3700">
            <w:pPr>
              <w:spacing w:after="0"/>
              <w:jc w:val="right"/>
              <w:rPr>
                <w:ins w:id="1771" w:author="Steve Barbeaux" w:date="2022-09-27T16:32:00Z"/>
              </w:rPr>
            </w:pPr>
            <w:ins w:id="1772" w:author="Steve Barbeaux" w:date="2022-10-09T19:40:00Z">
              <w:r>
                <w:t>2,243</w:t>
              </w:r>
            </w:ins>
          </w:p>
        </w:tc>
        <w:tc>
          <w:tcPr>
            <w:tcW w:w="1206" w:type="dxa"/>
            <w:tcBorders>
              <w:top w:val="nil"/>
              <w:left w:val="nil"/>
              <w:bottom w:val="single" w:sz="4" w:space="0" w:color="auto"/>
              <w:right w:val="nil"/>
            </w:tcBorders>
            <w:shd w:val="clear" w:color="auto" w:fill="auto"/>
            <w:noWrap/>
            <w:tcPrChange w:id="1773" w:author="Steve Barbeaux" w:date="2022-09-27T16:32:00Z">
              <w:tcPr>
                <w:tcW w:w="1206" w:type="dxa"/>
                <w:tcBorders>
                  <w:top w:val="nil"/>
                  <w:left w:val="nil"/>
                  <w:bottom w:val="nil"/>
                  <w:right w:val="nil"/>
                </w:tcBorders>
                <w:shd w:val="clear" w:color="auto" w:fill="auto"/>
                <w:noWrap/>
              </w:tcPr>
            </w:tcPrChange>
          </w:tcPr>
          <w:p w14:paraId="03D6301B" w14:textId="21487A8F" w:rsidR="00D17918" w:rsidRDefault="00D76FCB" w:rsidP="002C3700">
            <w:pPr>
              <w:spacing w:after="0"/>
              <w:jc w:val="right"/>
              <w:rPr>
                <w:ins w:id="1774" w:author="Steve Barbeaux" w:date="2022-09-27T16:32:00Z"/>
              </w:rPr>
            </w:pPr>
            <w:ins w:id="1775" w:author="Steve Barbeaux" w:date="2022-10-09T19:40:00Z">
              <w:r>
                <w:t>45</w:t>
              </w:r>
            </w:ins>
          </w:p>
        </w:tc>
        <w:tc>
          <w:tcPr>
            <w:tcW w:w="980" w:type="dxa"/>
            <w:tcBorders>
              <w:top w:val="nil"/>
              <w:left w:val="nil"/>
              <w:bottom w:val="single" w:sz="4" w:space="0" w:color="auto"/>
              <w:right w:val="dotted" w:sz="4" w:space="0" w:color="auto"/>
            </w:tcBorders>
            <w:shd w:val="clear" w:color="auto" w:fill="auto"/>
            <w:noWrap/>
            <w:tcPrChange w:id="1776" w:author="Steve Barbeaux" w:date="2022-09-27T16:32:00Z">
              <w:tcPr>
                <w:tcW w:w="980" w:type="dxa"/>
                <w:tcBorders>
                  <w:top w:val="nil"/>
                  <w:left w:val="nil"/>
                  <w:bottom w:val="nil"/>
                  <w:right w:val="dotted" w:sz="4" w:space="0" w:color="auto"/>
                </w:tcBorders>
                <w:shd w:val="clear" w:color="auto" w:fill="auto"/>
                <w:noWrap/>
              </w:tcPr>
            </w:tcPrChange>
          </w:tcPr>
          <w:p w14:paraId="4B001B21" w14:textId="7E93F76B" w:rsidR="00D17918" w:rsidRDefault="00D76FCB" w:rsidP="002C3700">
            <w:pPr>
              <w:spacing w:after="0"/>
              <w:jc w:val="right"/>
              <w:rPr>
                <w:ins w:id="1777" w:author="Steve Barbeaux" w:date="2022-09-27T16:32:00Z"/>
              </w:rPr>
            </w:pPr>
            <w:ins w:id="1778" w:author="Steve Barbeaux" w:date="2022-10-09T19:41:00Z">
              <w:r>
                <w:t>7</w:t>
              </w:r>
            </w:ins>
          </w:p>
        </w:tc>
        <w:tc>
          <w:tcPr>
            <w:tcW w:w="1180" w:type="dxa"/>
            <w:tcBorders>
              <w:top w:val="nil"/>
              <w:left w:val="nil"/>
              <w:bottom w:val="single" w:sz="4" w:space="0" w:color="auto"/>
              <w:right w:val="nil"/>
            </w:tcBorders>
            <w:shd w:val="clear" w:color="auto" w:fill="auto"/>
            <w:noWrap/>
            <w:tcPrChange w:id="1779" w:author="Steve Barbeaux" w:date="2022-09-27T16:32:00Z">
              <w:tcPr>
                <w:tcW w:w="1180" w:type="dxa"/>
                <w:tcBorders>
                  <w:top w:val="nil"/>
                  <w:left w:val="nil"/>
                  <w:bottom w:val="nil"/>
                  <w:right w:val="nil"/>
                </w:tcBorders>
                <w:shd w:val="clear" w:color="auto" w:fill="auto"/>
                <w:noWrap/>
              </w:tcPr>
            </w:tcPrChange>
          </w:tcPr>
          <w:p w14:paraId="5E1D97FB" w14:textId="57E9EC7E" w:rsidR="00D17918" w:rsidRDefault="00D17918" w:rsidP="002C3700">
            <w:pPr>
              <w:spacing w:after="0"/>
              <w:jc w:val="right"/>
              <w:rPr>
                <w:ins w:id="1780" w:author="Steve Barbeaux" w:date="2022-09-27T16:32:00Z"/>
              </w:rPr>
            </w:pPr>
            <w:ins w:id="1781" w:author="Steve Barbeaux" w:date="2022-09-27T16:32:00Z">
              <w:r>
                <w:t>0</w:t>
              </w:r>
            </w:ins>
          </w:p>
        </w:tc>
        <w:tc>
          <w:tcPr>
            <w:tcW w:w="980" w:type="dxa"/>
            <w:tcBorders>
              <w:top w:val="nil"/>
              <w:left w:val="nil"/>
              <w:bottom w:val="single" w:sz="4" w:space="0" w:color="auto"/>
              <w:right w:val="nil"/>
            </w:tcBorders>
            <w:shd w:val="clear" w:color="auto" w:fill="auto"/>
            <w:noWrap/>
            <w:tcPrChange w:id="1782" w:author="Steve Barbeaux" w:date="2022-09-27T16:32:00Z">
              <w:tcPr>
                <w:tcW w:w="980" w:type="dxa"/>
                <w:tcBorders>
                  <w:top w:val="nil"/>
                  <w:left w:val="nil"/>
                  <w:bottom w:val="nil"/>
                  <w:right w:val="nil"/>
                </w:tcBorders>
                <w:shd w:val="clear" w:color="auto" w:fill="auto"/>
                <w:noWrap/>
              </w:tcPr>
            </w:tcPrChange>
          </w:tcPr>
          <w:p w14:paraId="305C4D9A" w14:textId="44228CAB" w:rsidR="00D17918" w:rsidRDefault="00D17918" w:rsidP="002C3700">
            <w:pPr>
              <w:spacing w:after="0"/>
              <w:jc w:val="right"/>
              <w:rPr>
                <w:ins w:id="1783" w:author="Steve Barbeaux" w:date="2022-09-27T16:32:00Z"/>
              </w:rPr>
            </w:pPr>
            <w:ins w:id="1784" w:author="Steve Barbeaux" w:date="2022-09-27T16:33:00Z">
              <w:r>
                <w:t>0</w:t>
              </w:r>
            </w:ins>
          </w:p>
        </w:tc>
        <w:tc>
          <w:tcPr>
            <w:tcW w:w="980" w:type="dxa"/>
            <w:tcBorders>
              <w:top w:val="nil"/>
              <w:left w:val="nil"/>
              <w:bottom w:val="single" w:sz="4" w:space="0" w:color="auto"/>
              <w:right w:val="nil"/>
            </w:tcBorders>
            <w:shd w:val="clear" w:color="auto" w:fill="auto"/>
            <w:noWrap/>
            <w:tcPrChange w:id="1785" w:author="Steve Barbeaux" w:date="2022-09-27T16:32:00Z">
              <w:tcPr>
                <w:tcW w:w="980" w:type="dxa"/>
                <w:tcBorders>
                  <w:top w:val="nil"/>
                  <w:left w:val="nil"/>
                  <w:bottom w:val="nil"/>
                  <w:right w:val="nil"/>
                </w:tcBorders>
                <w:shd w:val="clear" w:color="auto" w:fill="auto"/>
                <w:noWrap/>
              </w:tcPr>
            </w:tcPrChange>
          </w:tcPr>
          <w:p w14:paraId="6019E97B" w14:textId="7C7B4F5D" w:rsidR="00D17918" w:rsidRDefault="00D17918" w:rsidP="002C3700">
            <w:pPr>
              <w:spacing w:after="0"/>
              <w:jc w:val="right"/>
              <w:rPr>
                <w:ins w:id="1786" w:author="Steve Barbeaux" w:date="2022-09-27T16:32:00Z"/>
              </w:rPr>
            </w:pPr>
            <w:ins w:id="1787" w:author="Steve Barbeaux" w:date="2022-09-27T16:33:00Z">
              <w:r>
                <w:t>0</w:t>
              </w:r>
            </w:ins>
          </w:p>
        </w:tc>
      </w:tr>
      <w:tr w:rsidR="002C3700" w:rsidRPr="00700BBC" w:rsidDel="00D17918" w14:paraId="48ADC6FE" w14:textId="7DB382D1" w:rsidTr="00D17918">
        <w:tblPrEx>
          <w:tblW w:w="7932" w:type="dxa"/>
          <w:tblInd w:w="89" w:type="dxa"/>
          <w:tblLook w:val="0000" w:firstRow="0" w:lastRow="0" w:firstColumn="0" w:lastColumn="0" w:noHBand="0" w:noVBand="0"/>
          <w:tblPrExChange w:id="1788" w:author="Steve Barbeaux" w:date="2022-09-27T16:32:00Z">
            <w:tblPrEx>
              <w:tblW w:w="7932" w:type="dxa"/>
              <w:tblInd w:w="89" w:type="dxa"/>
              <w:tblLook w:val="0000" w:firstRow="0" w:lastRow="0" w:firstColumn="0" w:lastColumn="0" w:noHBand="0" w:noVBand="0"/>
            </w:tblPrEx>
          </w:tblPrExChange>
        </w:tblPrEx>
        <w:trPr>
          <w:trHeight w:val="255"/>
          <w:del w:id="1789" w:author="Steve Barbeaux" w:date="2022-09-27T16:32:00Z"/>
          <w:trPrChange w:id="1790" w:author="Steve Barbeaux" w:date="2022-09-27T16:32:00Z">
            <w:trPr>
              <w:trHeight w:val="255"/>
            </w:trPr>
          </w:trPrChange>
        </w:trPr>
        <w:tc>
          <w:tcPr>
            <w:tcW w:w="960" w:type="dxa"/>
            <w:tcBorders>
              <w:top w:val="single" w:sz="4" w:space="0" w:color="auto"/>
              <w:left w:val="nil"/>
              <w:bottom w:val="single" w:sz="4" w:space="0" w:color="auto"/>
              <w:right w:val="nil"/>
            </w:tcBorders>
            <w:shd w:val="clear" w:color="auto" w:fill="auto"/>
            <w:noWrap/>
            <w:vAlign w:val="bottom"/>
            <w:tcPrChange w:id="1791" w:author="Steve Barbeaux" w:date="2022-09-27T16:32:00Z">
              <w:tcPr>
                <w:tcW w:w="960" w:type="dxa"/>
                <w:tcBorders>
                  <w:top w:val="single" w:sz="4" w:space="0" w:color="auto"/>
                  <w:left w:val="nil"/>
                  <w:bottom w:val="single" w:sz="4" w:space="0" w:color="auto"/>
                  <w:right w:val="nil"/>
                </w:tcBorders>
                <w:shd w:val="clear" w:color="auto" w:fill="auto"/>
                <w:noWrap/>
                <w:vAlign w:val="bottom"/>
              </w:tcPr>
            </w:tcPrChange>
          </w:tcPr>
          <w:p w14:paraId="067E17B0" w14:textId="57C52065" w:rsidR="002C3700" w:rsidRPr="00353E88" w:rsidDel="00D17918" w:rsidRDefault="002C3700" w:rsidP="002C3700">
            <w:pPr>
              <w:spacing w:after="0"/>
              <w:rPr>
                <w:del w:id="1792" w:author="Steve Barbeaux" w:date="2022-09-27T16:32:00Z"/>
                <w:szCs w:val="22"/>
              </w:rPr>
            </w:pPr>
            <w:del w:id="1793" w:author="Steve Barbeaux" w:date="2022-09-27T16:32:00Z">
              <w:r w:rsidRPr="003D6E51" w:rsidDel="00D17918">
                <w:rPr>
                  <w:szCs w:val="22"/>
                </w:rPr>
                <w:delText>Total</w:delText>
              </w:r>
            </w:del>
          </w:p>
        </w:tc>
        <w:tc>
          <w:tcPr>
            <w:tcW w:w="1646" w:type="dxa"/>
            <w:tcBorders>
              <w:top w:val="single" w:sz="4" w:space="0" w:color="auto"/>
              <w:left w:val="nil"/>
              <w:bottom w:val="single" w:sz="4" w:space="0" w:color="auto"/>
              <w:right w:val="nil"/>
            </w:tcBorders>
            <w:shd w:val="clear" w:color="auto" w:fill="auto"/>
            <w:noWrap/>
            <w:tcPrChange w:id="1794" w:author="Steve Barbeaux" w:date="2022-09-27T16:32:00Z">
              <w:tcPr>
                <w:tcW w:w="1646" w:type="dxa"/>
                <w:tcBorders>
                  <w:top w:val="single" w:sz="4" w:space="0" w:color="auto"/>
                  <w:left w:val="nil"/>
                  <w:bottom w:val="single" w:sz="4" w:space="0" w:color="auto"/>
                  <w:right w:val="nil"/>
                </w:tcBorders>
                <w:shd w:val="clear" w:color="auto" w:fill="auto"/>
                <w:noWrap/>
              </w:tcPr>
            </w:tcPrChange>
          </w:tcPr>
          <w:p w14:paraId="2E5F7947" w14:textId="6E9E1920" w:rsidR="002C3700" w:rsidRPr="00765E48" w:rsidDel="00D17918" w:rsidRDefault="00623B2B" w:rsidP="002C3700">
            <w:pPr>
              <w:spacing w:after="0"/>
              <w:jc w:val="right"/>
              <w:rPr>
                <w:del w:id="1795" w:author="Steve Barbeaux" w:date="2022-09-27T16:32:00Z"/>
                <w:szCs w:val="22"/>
              </w:rPr>
            </w:pPr>
            <w:del w:id="1796" w:author="Steve Barbeaux" w:date="2022-09-27T16:32:00Z">
              <w:r w:rsidDel="00D17918">
                <w:delText>503,011</w:delText>
              </w:r>
            </w:del>
          </w:p>
        </w:tc>
        <w:tc>
          <w:tcPr>
            <w:tcW w:w="1206" w:type="dxa"/>
            <w:tcBorders>
              <w:top w:val="single" w:sz="4" w:space="0" w:color="auto"/>
              <w:left w:val="nil"/>
              <w:bottom w:val="single" w:sz="4" w:space="0" w:color="auto"/>
              <w:right w:val="nil"/>
            </w:tcBorders>
            <w:shd w:val="clear" w:color="auto" w:fill="auto"/>
            <w:noWrap/>
            <w:tcPrChange w:id="1797" w:author="Steve Barbeaux" w:date="2022-09-27T16:32:00Z">
              <w:tcPr>
                <w:tcW w:w="1206" w:type="dxa"/>
                <w:tcBorders>
                  <w:top w:val="single" w:sz="4" w:space="0" w:color="auto"/>
                  <w:left w:val="nil"/>
                  <w:bottom w:val="single" w:sz="4" w:space="0" w:color="auto"/>
                  <w:right w:val="nil"/>
                </w:tcBorders>
                <w:shd w:val="clear" w:color="auto" w:fill="auto"/>
                <w:noWrap/>
              </w:tcPr>
            </w:tcPrChange>
          </w:tcPr>
          <w:p w14:paraId="1FBC776E" w14:textId="4EA0F3A8" w:rsidR="002C3700" w:rsidRPr="00765E48" w:rsidDel="00D17918" w:rsidRDefault="00623B2B" w:rsidP="002C3700">
            <w:pPr>
              <w:spacing w:after="0"/>
              <w:jc w:val="right"/>
              <w:rPr>
                <w:del w:id="1798" w:author="Steve Barbeaux" w:date="2022-09-27T16:32:00Z"/>
                <w:szCs w:val="22"/>
              </w:rPr>
            </w:pPr>
            <w:del w:id="1799" w:author="Steve Barbeaux" w:date="2022-09-27T16:32:00Z">
              <w:r w:rsidDel="00D17918">
                <w:delText>5,000</w:delText>
              </w:r>
            </w:del>
          </w:p>
        </w:tc>
        <w:tc>
          <w:tcPr>
            <w:tcW w:w="980" w:type="dxa"/>
            <w:tcBorders>
              <w:top w:val="single" w:sz="4" w:space="0" w:color="auto"/>
              <w:left w:val="nil"/>
              <w:bottom w:val="single" w:sz="4" w:space="0" w:color="auto"/>
              <w:right w:val="dotted" w:sz="4" w:space="0" w:color="auto"/>
            </w:tcBorders>
            <w:shd w:val="clear" w:color="auto" w:fill="auto"/>
            <w:noWrap/>
            <w:tcPrChange w:id="1800" w:author="Steve Barbeaux" w:date="2022-09-27T16:32:00Z">
              <w:tcPr>
                <w:tcW w:w="980" w:type="dxa"/>
                <w:tcBorders>
                  <w:top w:val="single" w:sz="4" w:space="0" w:color="auto"/>
                  <w:left w:val="nil"/>
                  <w:bottom w:val="single" w:sz="4" w:space="0" w:color="auto"/>
                  <w:right w:val="dotted" w:sz="4" w:space="0" w:color="auto"/>
                </w:tcBorders>
                <w:shd w:val="clear" w:color="auto" w:fill="auto"/>
                <w:noWrap/>
              </w:tcPr>
            </w:tcPrChange>
          </w:tcPr>
          <w:p w14:paraId="1C3E7A40" w14:textId="7D0F2E7F" w:rsidR="002C3700" w:rsidRPr="00765E48" w:rsidDel="00D17918" w:rsidRDefault="00623B2B" w:rsidP="002C3700">
            <w:pPr>
              <w:spacing w:after="0"/>
              <w:jc w:val="right"/>
              <w:rPr>
                <w:del w:id="1801" w:author="Steve Barbeaux" w:date="2022-09-27T16:32:00Z"/>
                <w:szCs w:val="22"/>
              </w:rPr>
            </w:pPr>
            <w:del w:id="1802" w:author="Steve Barbeaux" w:date="2022-09-27T16:32:00Z">
              <w:r w:rsidDel="00D17918">
                <w:delText>625</w:delText>
              </w:r>
            </w:del>
          </w:p>
        </w:tc>
        <w:tc>
          <w:tcPr>
            <w:tcW w:w="1180" w:type="dxa"/>
            <w:tcBorders>
              <w:top w:val="single" w:sz="4" w:space="0" w:color="auto"/>
              <w:left w:val="nil"/>
              <w:bottom w:val="single" w:sz="4" w:space="0" w:color="auto"/>
              <w:right w:val="nil"/>
            </w:tcBorders>
            <w:shd w:val="clear" w:color="auto" w:fill="auto"/>
            <w:noWrap/>
            <w:tcPrChange w:id="1803" w:author="Steve Barbeaux" w:date="2022-09-27T16:32:00Z">
              <w:tcPr>
                <w:tcW w:w="1180" w:type="dxa"/>
                <w:tcBorders>
                  <w:top w:val="single" w:sz="4" w:space="0" w:color="auto"/>
                  <w:left w:val="nil"/>
                  <w:bottom w:val="single" w:sz="4" w:space="0" w:color="auto"/>
                  <w:right w:val="nil"/>
                </w:tcBorders>
                <w:shd w:val="clear" w:color="auto" w:fill="auto"/>
                <w:noWrap/>
              </w:tcPr>
            </w:tcPrChange>
          </w:tcPr>
          <w:p w14:paraId="23E4A113" w14:textId="6B94E664" w:rsidR="002C3700" w:rsidRPr="00765E48" w:rsidDel="00D17918" w:rsidRDefault="002C3700" w:rsidP="002C3700">
            <w:pPr>
              <w:spacing w:after="0"/>
              <w:jc w:val="right"/>
              <w:rPr>
                <w:del w:id="1804" w:author="Steve Barbeaux" w:date="2022-09-27T16:32:00Z"/>
                <w:szCs w:val="22"/>
              </w:rPr>
            </w:pPr>
            <w:del w:id="1805" w:author="Steve Barbeaux" w:date="2022-09-27T16:32:00Z">
              <w:r w:rsidRPr="004A037C" w:rsidDel="00D17918">
                <w:delText>404,559</w:delText>
              </w:r>
            </w:del>
          </w:p>
        </w:tc>
        <w:tc>
          <w:tcPr>
            <w:tcW w:w="980" w:type="dxa"/>
            <w:tcBorders>
              <w:top w:val="single" w:sz="4" w:space="0" w:color="auto"/>
              <w:left w:val="nil"/>
              <w:bottom w:val="single" w:sz="4" w:space="0" w:color="auto"/>
              <w:right w:val="nil"/>
            </w:tcBorders>
            <w:shd w:val="clear" w:color="auto" w:fill="auto"/>
            <w:noWrap/>
            <w:tcPrChange w:id="1806" w:author="Steve Barbeaux" w:date="2022-09-27T16:32:00Z">
              <w:tcPr>
                <w:tcW w:w="980" w:type="dxa"/>
                <w:tcBorders>
                  <w:top w:val="single" w:sz="4" w:space="0" w:color="auto"/>
                  <w:left w:val="nil"/>
                  <w:bottom w:val="single" w:sz="4" w:space="0" w:color="auto"/>
                  <w:right w:val="nil"/>
                </w:tcBorders>
                <w:shd w:val="clear" w:color="auto" w:fill="auto"/>
                <w:noWrap/>
              </w:tcPr>
            </w:tcPrChange>
          </w:tcPr>
          <w:p w14:paraId="150415BF" w14:textId="1A5F0142" w:rsidR="002C3700" w:rsidRPr="00765E48" w:rsidDel="00D17918" w:rsidRDefault="002C3700" w:rsidP="002C3700">
            <w:pPr>
              <w:spacing w:after="0"/>
              <w:jc w:val="right"/>
              <w:rPr>
                <w:del w:id="1807" w:author="Steve Barbeaux" w:date="2022-09-27T16:32:00Z"/>
                <w:szCs w:val="22"/>
              </w:rPr>
            </w:pPr>
            <w:del w:id="1808" w:author="Steve Barbeaux" w:date="2022-09-27T16:32:00Z">
              <w:r w:rsidRPr="004A037C" w:rsidDel="00D17918">
                <w:delText>3,435</w:delText>
              </w:r>
            </w:del>
          </w:p>
        </w:tc>
        <w:tc>
          <w:tcPr>
            <w:tcW w:w="980" w:type="dxa"/>
            <w:tcBorders>
              <w:top w:val="single" w:sz="4" w:space="0" w:color="auto"/>
              <w:left w:val="nil"/>
              <w:bottom w:val="single" w:sz="4" w:space="0" w:color="auto"/>
              <w:right w:val="nil"/>
            </w:tcBorders>
            <w:shd w:val="clear" w:color="auto" w:fill="auto"/>
            <w:noWrap/>
            <w:tcPrChange w:id="1809" w:author="Steve Barbeaux" w:date="2022-09-27T16:32:00Z">
              <w:tcPr>
                <w:tcW w:w="980" w:type="dxa"/>
                <w:tcBorders>
                  <w:top w:val="single" w:sz="4" w:space="0" w:color="auto"/>
                  <w:left w:val="nil"/>
                  <w:bottom w:val="single" w:sz="4" w:space="0" w:color="auto"/>
                  <w:right w:val="nil"/>
                </w:tcBorders>
                <w:shd w:val="clear" w:color="auto" w:fill="auto"/>
                <w:noWrap/>
              </w:tcPr>
            </w:tcPrChange>
          </w:tcPr>
          <w:p w14:paraId="58C2EA92" w14:textId="6608E12E" w:rsidR="002C3700" w:rsidRPr="00765E48" w:rsidDel="00D17918" w:rsidRDefault="002C3700" w:rsidP="002C3700">
            <w:pPr>
              <w:spacing w:after="0"/>
              <w:jc w:val="right"/>
              <w:rPr>
                <w:del w:id="1810" w:author="Steve Barbeaux" w:date="2022-09-27T16:32:00Z"/>
                <w:szCs w:val="22"/>
              </w:rPr>
            </w:pPr>
            <w:del w:id="1811" w:author="Steve Barbeaux" w:date="2022-09-27T16:32:00Z">
              <w:r w:rsidRPr="004A037C" w:rsidDel="00D17918">
                <w:delText>391</w:delText>
              </w:r>
            </w:del>
          </w:p>
        </w:tc>
      </w:tr>
    </w:tbl>
    <w:p w14:paraId="4DB7E3F3" w14:textId="71854626" w:rsidR="00700BBC" w:rsidRPr="00700BBC" w:rsidDel="00A75231" w:rsidRDefault="00700BBC" w:rsidP="00700BBC">
      <w:pPr>
        <w:rPr>
          <w:del w:id="1812" w:author="Steve Barbeaux" w:date="2022-09-28T10:37:00Z"/>
        </w:rPr>
      </w:pPr>
    </w:p>
    <w:p w14:paraId="22B0CDC7" w14:textId="322E81D1" w:rsidR="008016D6" w:rsidRDefault="008016D6" w:rsidP="00090530">
      <w:pPr>
        <w:pStyle w:val="Caption"/>
      </w:pPr>
      <w:r>
        <w:t>Table 1A.</w:t>
      </w:r>
      <w:r w:rsidR="00200B7D">
        <w:fldChar w:fldCharType="begin"/>
      </w:r>
      <w:r w:rsidR="00EE18B3">
        <w:instrText xml:space="preserve"> seq tab </w:instrText>
      </w:r>
      <w:r w:rsidR="00200B7D">
        <w:fldChar w:fldCharType="separate"/>
      </w:r>
      <w:r w:rsidR="00B178AB">
        <w:rPr>
          <w:noProof/>
        </w:rPr>
        <w:t>10</w:t>
      </w:r>
      <w:r w:rsidR="00200B7D">
        <w:fldChar w:fldCharType="end"/>
      </w:r>
      <w:r>
        <w:t xml:space="preserve">. </w:t>
      </w:r>
      <w:r>
        <w:tab/>
      </w:r>
      <w:r w:rsidRPr="00374857">
        <w:t xml:space="preserve">Number of aged and </w:t>
      </w:r>
      <w:r w:rsidR="003E6BD8">
        <w:t>weighed</w:t>
      </w:r>
      <w:r w:rsidR="003E6BD8" w:rsidRPr="00374857">
        <w:t xml:space="preserve"> </w:t>
      </w:r>
      <w:r w:rsidRPr="00374857">
        <w:t>fish in the NRA pollock fishery used to estimate fishery age composition</w:t>
      </w:r>
      <w:r>
        <w:t xml:space="preserve">. </w:t>
      </w:r>
      <w:r w:rsidR="00C00A3D">
        <w:t>Age d</w:t>
      </w:r>
      <w:r>
        <w:t xml:space="preserve">ata </w:t>
      </w:r>
      <w:r w:rsidR="00B23619">
        <w:t xml:space="preserve">from the AICASS used in the model for </w:t>
      </w:r>
      <w:r>
        <w:t xml:space="preserve">2006, 2007, and 2008 </w:t>
      </w:r>
      <w:r w:rsidR="003355FD">
        <w:t>are in bold</w:t>
      </w:r>
      <w:r>
        <w:t>.</w:t>
      </w:r>
    </w:p>
    <w:tbl>
      <w:tblPr>
        <w:tblW w:w="7024" w:type="dxa"/>
        <w:jc w:val="center"/>
        <w:tblLook w:val="0000" w:firstRow="0" w:lastRow="0" w:firstColumn="0" w:lastColumn="0" w:noHBand="0" w:noVBand="0"/>
      </w:tblPr>
      <w:tblGrid>
        <w:gridCol w:w="716"/>
        <w:gridCol w:w="872"/>
        <w:gridCol w:w="950"/>
        <w:gridCol w:w="1122"/>
        <w:gridCol w:w="1096"/>
        <w:gridCol w:w="1096"/>
        <w:gridCol w:w="1172"/>
        <w:tblGridChange w:id="1813">
          <w:tblGrid>
            <w:gridCol w:w="716"/>
            <w:gridCol w:w="872"/>
            <w:gridCol w:w="950"/>
            <w:gridCol w:w="1122"/>
            <w:gridCol w:w="1096"/>
            <w:gridCol w:w="1096"/>
            <w:gridCol w:w="1172"/>
          </w:tblGrid>
        </w:tblGridChange>
      </w:tblGrid>
      <w:tr w:rsidR="008016D6" w:rsidRPr="002255EB" w14:paraId="431D5ED0" w14:textId="77777777" w:rsidTr="003E6BD8">
        <w:trPr>
          <w:trHeight w:val="20"/>
          <w:jc w:val="center"/>
        </w:trPr>
        <w:tc>
          <w:tcPr>
            <w:tcW w:w="716" w:type="dxa"/>
            <w:tcBorders>
              <w:top w:val="double" w:sz="6" w:space="0" w:color="auto"/>
              <w:left w:val="nil"/>
              <w:bottom w:val="nil"/>
              <w:right w:val="nil"/>
            </w:tcBorders>
            <w:shd w:val="clear" w:color="auto" w:fill="auto"/>
            <w:noWrap/>
            <w:vAlign w:val="bottom"/>
          </w:tcPr>
          <w:p w14:paraId="73D2FF5E" w14:textId="77777777" w:rsidR="008016D6" w:rsidRPr="00611122" w:rsidRDefault="008016D6" w:rsidP="008016D6">
            <w:pPr>
              <w:keepNext/>
              <w:spacing w:after="0"/>
              <w:rPr>
                <w:sz w:val="20"/>
              </w:rPr>
            </w:pPr>
            <w:r w:rsidRPr="00611122">
              <w:rPr>
                <w:sz w:val="20"/>
              </w:rPr>
              <w:t> </w:t>
            </w:r>
          </w:p>
        </w:tc>
        <w:tc>
          <w:tcPr>
            <w:tcW w:w="2944" w:type="dxa"/>
            <w:gridSpan w:val="3"/>
            <w:tcBorders>
              <w:top w:val="double" w:sz="6" w:space="0" w:color="auto"/>
              <w:left w:val="nil"/>
              <w:bottom w:val="nil"/>
              <w:right w:val="nil"/>
            </w:tcBorders>
            <w:shd w:val="clear" w:color="auto" w:fill="auto"/>
            <w:noWrap/>
            <w:vAlign w:val="bottom"/>
          </w:tcPr>
          <w:p w14:paraId="009B9C35" w14:textId="77777777" w:rsidR="008016D6" w:rsidRPr="00611122" w:rsidRDefault="008016D6" w:rsidP="008016D6">
            <w:pPr>
              <w:keepNext/>
              <w:spacing w:after="0"/>
              <w:jc w:val="center"/>
              <w:rPr>
                <w:sz w:val="20"/>
              </w:rPr>
            </w:pPr>
            <w:r w:rsidRPr="00611122">
              <w:rPr>
                <w:sz w:val="20"/>
              </w:rPr>
              <w:t>Number Aged</w:t>
            </w:r>
          </w:p>
        </w:tc>
        <w:tc>
          <w:tcPr>
            <w:tcW w:w="3364" w:type="dxa"/>
            <w:gridSpan w:val="3"/>
            <w:tcBorders>
              <w:top w:val="double" w:sz="6" w:space="0" w:color="auto"/>
              <w:left w:val="nil"/>
              <w:bottom w:val="nil"/>
              <w:right w:val="nil"/>
            </w:tcBorders>
            <w:shd w:val="clear" w:color="auto" w:fill="auto"/>
            <w:noWrap/>
            <w:vAlign w:val="bottom"/>
          </w:tcPr>
          <w:p w14:paraId="6CC455D3" w14:textId="77777777" w:rsidR="00F07E70" w:rsidRDefault="008016D6">
            <w:pPr>
              <w:keepNext/>
              <w:spacing w:after="0"/>
              <w:jc w:val="center"/>
              <w:rPr>
                <w:sz w:val="20"/>
              </w:rPr>
            </w:pPr>
            <w:r w:rsidRPr="00611122">
              <w:rPr>
                <w:sz w:val="20"/>
              </w:rPr>
              <w:t xml:space="preserve">Number </w:t>
            </w:r>
            <w:r w:rsidR="003E6BD8">
              <w:rPr>
                <w:sz w:val="20"/>
              </w:rPr>
              <w:t>Weighed</w:t>
            </w:r>
          </w:p>
        </w:tc>
      </w:tr>
      <w:tr w:rsidR="008016D6" w:rsidRPr="002255EB" w14:paraId="2F07DE37" w14:textId="77777777" w:rsidTr="003E6BD8">
        <w:trPr>
          <w:trHeight w:val="20"/>
          <w:jc w:val="center"/>
        </w:trPr>
        <w:tc>
          <w:tcPr>
            <w:tcW w:w="716" w:type="dxa"/>
            <w:tcBorders>
              <w:top w:val="nil"/>
              <w:left w:val="nil"/>
              <w:bottom w:val="single" w:sz="4" w:space="0" w:color="auto"/>
              <w:right w:val="nil"/>
            </w:tcBorders>
            <w:shd w:val="clear" w:color="auto" w:fill="auto"/>
            <w:noWrap/>
            <w:vAlign w:val="bottom"/>
          </w:tcPr>
          <w:p w14:paraId="58CB2ACD" w14:textId="77777777" w:rsidR="008016D6" w:rsidRPr="00611122" w:rsidRDefault="008016D6" w:rsidP="008016D6">
            <w:pPr>
              <w:keepNext/>
              <w:spacing w:after="0"/>
              <w:rPr>
                <w:sz w:val="20"/>
              </w:rPr>
            </w:pPr>
            <w:r w:rsidRPr="00611122">
              <w:rPr>
                <w:sz w:val="20"/>
              </w:rPr>
              <w:t>Year</w:t>
            </w:r>
          </w:p>
        </w:tc>
        <w:tc>
          <w:tcPr>
            <w:tcW w:w="872" w:type="dxa"/>
            <w:tcBorders>
              <w:top w:val="nil"/>
              <w:left w:val="nil"/>
              <w:bottom w:val="single" w:sz="4" w:space="0" w:color="auto"/>
              <w:right w:val="nil"/>
            </w:tcBorders>
            <w:shd w:val="clear" w:color="auto" w:fill="auto"/>
            <w:noWrap/>
            <w:vAlign w:val="bottom"/>
          </w:tcPr>
          <w:p w14:paraId="0535E121" w14:textId="77777777" w:rsidR="008016D6" w:rsidRPr="00611122" w:rsidRDefault="008016D6" w:rsidP="008016D6">
            <w:pPr>
              <w:keepNext/>
              <w:spacing w:after="0"/>
              <w:rPr>
                <w:sz w:val="20"/>
              </w:rPr>
            </w:pPr>
            <w:r w:rsidRPr="00611122">
              <w:rPr>
                <w:sz w:val="20"/>
              </w:rPr>
              <w:t>Males</w:t>
            </w:r>
          </w:p>
        </w:tc>
        <w:tc>
          <w:tcPr>
            <w:tcW w:w="950" w:type="dxa"/>
            <w:tcBorders>
              <w:top w:val="nil"/>
              <w:left w:val="nil"/>
              <w:bottom w:val="single" w:sz="4" w:space="0" w:color="auto"/>
              <w:right w:val="nil"/>
            </w:tcBorders>
            <w:shd w:val="clear" w:color="auto" w:fill="auto"/>
            <w:noWrap/>
            <w:vAlign w:val="bottom"/>
          </w:tcPr>
          <w:p w14:paraId="7F0A5C9E" w14:textId="77777777" w:rsidR="008016D6" w:rsidRPr="00611122" w:rsidRDefault="008016D6" w:rsidP="008016D6">
            <w:pPr>
              <w:keepNext/>
              <w:spacing w:after="0"/>
              <w:rPr>
                <w:sz w:val="20"/>
              </w:rPr>
            </w:pPr>
            <w:r w:rsidRPr="00611122">
              <w:rPr>
                <w:sz w:val="20"/>
              </w:rPr>
              <w:t>Females</w:t>
            </w:r>
          </w:p>
        </w:tc>
        <w:tc>
          <w:tcPr>
            <w:tcW w:w="1122" w:type="dxa"/>
            <w:tcBorders>
              <w:top w:val="nil"/>
              <w:left w:val="nil"/>
              <w:bottom w:val="single" w:sz="4" w:space="0" w:color="auto"/>
              <w:right w:val="nil"/>
            </w:tcBorders>
            <w:shd w:val="clear" w:color="auto" w:fill="auto"/>
            <w:noWrap/>
            <w:vAlign w:val="bottom"/>
          </w:tcPr>
          <w:p w14:paraId="4B900AFD" w14:textId="77777777" w:rsidR="008016D6" w:rsidRPr="00611122" w:rsidRDefault="008016D6" w:rsidP="008016D6">
            <w:pPr>
              <w:keepNext/>
              <w:spacing w:after="0"/>
              <w:rPr>
                <w:sz w:val="20"/>
              </w:rPr>
            </w:pPr>
            <w:r w:rsidRPr="00611122">
              <w:rPr>
                <w:sz w:val="20"/>
              </w:rPr>
              <w:t>Total</w:t>
            </w:r>
          </w:p>
        </w:tc>
        <w:tc>
          <w:tcPr>
            <w:tcW w:w="1096" w:type="dxa"/>
            <w:tcBorders>
              <w:top w:val="nil"/>
              <w:left w:val="nil"/>
              <w:bottom w:val="single" w:sz="4" w:space="0" w:color="auto"/>
              <w:right w:val="nil"/>
            </w:tcBorders>
            <w:shd w:val="clear" w:color="auto" w:fill="auto"/>
            <w:noWrap/>
            <w:vAlign w:val="bottom"/>
          </w:tcPr>
          <w:p w14:paraId="700273D5" w14:textId="77777777" w:rsidR="008016D6" w:rsidRPr="00611122" w:rsidRDefault="008016D6" w:rsidP="008016D6">
            <w:pPr>
              <w:keepNext/>
              <w:spacing w:after="0"/>
              <w:rPr>
                <w:sz w:val="20"/>
              </w:rPr>
            </w:pPr>
            <w:r w:rsidRPr="00611122">
              <w:rPr>
                <w:sz w:val="20"/>
              </w:rPr>
              <w:t>Males</w:t>
            </w:r>
          </w:p>
        </w:tc>
        <w:tc>
          <w:tcPr>
            <w:tcW w:w="1096" w:type="dxa"/>
            <w:tcBorders>
              <w:top w:val="nil"/>
              <w:left w:val="nil"/>
              <w:bottom w:val="single" w:sz="4" w:space="0" w:color="auto"/>
              <w:right w:val="nil"/>
            </w:tcBorders>
            <w:shd w:val="clear" w:color="auto" w:fill="auto"/>
            <w:noWrap/>
            <w:vAlign w:val="bottom"/>
          </w:tcPr>
          <w:p w14:paraId="2922B01C" w14:textId="77777777" w:rsidR="008016D6" w:rsidRPr="00611122" w:rsidRDefault="008016D6" w:rsidP="008016D6">
            <w:pPr>
              <w:keepNext/>
              <w:spacing w:after="0"/>
              <w:rPr>
                <w:sz w:val="20"/>
              </w:rPr>
            </w:pPr>
            <w:r w:rsidRPr="00611122">
              <w:rPr>
                <w:sz w:val="20"/>
              </w:rPr>
              <w:t>Females</w:t>
            </w:r>
          </w:p>
        </w:tc>
        <w:tc>
          <w:tcPr>
            <w:tcW w:w="1172" w:type="dxa"/>
            <w:tcBorders>
              <w:top w:val="nil"/>
              <w:left w:val="nil"/>
              <w:bottom w:val="single" w:sz="4" w:space="0" w:color="auto"/>
              <w:right w:val="nil"/>
            </w:tcBorders>
            <w:shd w:val="clear" w:color="auto" w:fill="auto"/>
            <w:noWrap/>
            <w:vAlign w:val="bottom"/>
          </w:tcPr>
          <w:p w14:paraId="32CAF438" w14:textId="77777777" w:rsidR="008016D6" w:rsidRPr="00611122" w:rsidRDefault="008016D6" w:rsidP="008016D6">
            <w:pPr>
              <w:keepNext/>
              <w:spacing w:after="0"/>
              <w:rPr>
                <w:sz w:val="20"/>
              </w:rPr>
            </w:pPr>
            <w:r w:rsidRPr="00611122">
              <w:rPr>
                <w:sz w:val="20"/>
              </w:rPr>
              <w:t>Total</w:t>
            </w:r>
          </w:p>
        </w:tc>
      </w:tr>
      <w:tr w:rsidR="003E6BD8" w:rsidRPr="002255EB" w14:paraId="7793F010" w14:textId="77777777" w:rsidTr="003E6BD8">
        <w:trPr>
          <w:trHeight w:val="20"/>
          <w:jc w:val="center"/>
        </w:trPr>
        <w:tc>
          <w:tcPr>
            <w:tcW w:w="716" w:type="dxa"/>
            <w:tcBorders>
              <w:top w:val="nil"/>
              <w:left w:val="nil"/>
              <w:bottom w:val="nil"/>
              <w:right w:val="nil"/>
            </w:tcBorders>
            <w:shd w:val="clear" w:color="auto" w:fill="auto"/>
            <w:noWrap/>
            <w:vAlign w:val="bottom"/>
          </w:tcPr>
          <w:p w14:paraId="5BE49D99" w14:textId="77777777" w:rsidR="003E6BD8" w:rsidRPr="00611122" w:rsidRDefault="003E6BD8" w:rsidP="008016D6">
            <w:pPr>
              <w:keepNext/>
              <w:spacing w:after="0"/>
              <w:jc w:val="right"/>
              <w:rPr>
                <w:sz w:val="20"/>
              </w:rPr>
            </w:pPr>
            <w:r w:rsidRPr="00611122">
              <w:rPr>
                <w:sz w:val="20"/>
              </w:rPr>
              <w:t>1978</w:t>
            </w:r>
          </w:p>
        </w:tc>
        <w:tc>
          <w:tcPr>
            <w:tcW w:w="872" w:type="dxa"/>
            <w:tcBorders>
              <w:top w:val="nil"/>
              <w:left w:val="nil"/>
              <w:bottom w:val="nil"/>
              <w:right w:val="nil"/>
            </w:tcBorders>
            <w:shd w:val="clear" w:color="auto" w:fill="auto"/>
            <w:noWrap/>
            <w:vAlign w:val="bottom"/>
          </w:tcPr>
          <w:p w14:paraId="6C7EEA92" w14:textId="77777777" w:rsidR="003E6BD8" w:rsidRPr="00E6095A" w:rsidRDefault="003D6E51" w:rsidP="008016D6">
            <w:pPr>
              <w:keepNext/>
              <w:spacing w:after="0"/>
              <w:jc w:val="right"/>
              <w:rPr>
                <w:sz w:val="20"/>
              </w:rPr>
            </w:pPr>
            <w:r w:rsidRPr="003D6E51">
              <w:rPr>
                <w:color w:val="000000"/>
                <w:szCs w:val="22"/>
              </w:rPr>
              <w:t>167</w:t>
            </w:r>
          </w:p>
        </w:tc>
        <w:tc>
          <w:tcPr>
            <w:tcW w:w="950" w:type="dxa"/>
            <w:tcBorders>
              <w:top w:val="nil"/>
              <w:left w:val="nil"/>
              <w:bottom w:val="nil"/>
              <w:right w:val="nil"/>
            </w:tcBorders>
            <w:shd w:val="clear" w:color="auto" w:fill="auto"/>
            <w:noWrap/>
            <w:vAlign w:val="bottom"/>
          </w:tcPr>
          <w:p w14:paraId="5BF9C3C5" w14:textId="77777777" w:rsidR="003E6BD8" w:rsidRPr="00E6095A" w:rsidRDefault="003D6E51" w:rsidP="008016D6">
            <w:pPr>
              <w:keepNext/>
              <w:spacing w:after="0"/>
              <w:jc w:val="right"/>
              <w:rPr>
                <w:sz w:val="20"/>
              </w:rPr>
            </w:pPr>
            <w:r w:rsidRPr="003D6E51">
              <w:rPr>
                <w:color w:val="000000"/>
                <w:szCs w:val="22"/>
              </w:rPr>
              <w:t>273</w:t>
            </w:r>
          </w:p>
        </w:tc>
        <w:tc>
          <w:tcPr>
            <w:tcW w:w="1122" w:type="dxa"/>
            <w:tcBorders>
              <w:top w:val="nil"/>
              <w:left w:val="nil"/>
              <w:bottom w:val="nil"/>
              <w:right w:val="nil"/>
            </w:tcBorders>
            <w:shd w:val="clear" w:color="auto" w:fill="auto"/>
            <w:noWrap/>
            <w:vAlign w:val="bottom"/>
          </w:tcPr>
          <w:p w14:paraId="17D84997" w14:textId="77777777" w:rsidR="003E6BD8" w:rsidRPr="003E6BD8" w:rsidRDefault="003D6E51" w:rsidP="008016D6">
            <w:pPr>
              <w:keepNext/>
              <w:spacing w:after="0"/>
              <w:jc w:val="right"/>
              <w:rPr>
                <w:sz w:val="20"/>
              </w:rPr>
            </w:pPr>
            <w:r w:rsidRPr="003D6E51">
              <w:rPr>
                <w:color w:val="000000"/>
                <w:szCs w:val="22"/>
              </w:rPr>
              <w:t>440</w:t>
            </w:r>
          </w:p>
        </w:tc>
        <w:tc>
          <w:tcPr>
            <w:tcW w:w="1096" w:type="dxa"/>
            <w:tcBorders>
              <w:top w:val="nil"/>
              <w:left w:val="nil"/>
              <w:bottom w:val="nil"/>
              <w:right w:val="nil"/>
            </w:tcBorders>
            <w:shd w:val="clear" w:color="auto" w:fill="auto"/>
            <w:noWrap/>
            <w:vAlign w:val="bottom"/>
          </w:tcPr>
          <w:p w14:paraId="5F8BE458" w14:textId="77777777" w:rsidR="003E6BD8" w:rsidRPr="003E6BD8" w:rsidRDefault="003D6E51" w:rsidP="008016D6">
            <w:pPr>
              <w:keepNext/>
              <w:spacing w:after="0"/>
              <w:jc w:val="right"/>
              <w:rPr>
                <w:sz w:val="20"/>
              </w:rPr>
            </w:pPr>
            <w:r w:rsidRPr="003D6E51">
              <w:rPr>
                <w:color w:val="000000"/>
                <w:szCs w:val="22"/>
              </w:rPr>
              <w:t>187</w:t>
            </w:r>
          </w:p>
        </w:tc>
        <w:tc>
          <w:tcPr>
            <w:tcW w:w="1096" w:type="dxa"/>
            <w:tcBorders>
              <w:top w:val="nil"/>
              <w:left w:val="nil"/>
              <w:bottom w:val="nil"/>
              <w:right w:val="nil"/>
            </w:tcBorders>
            <w:shd w:val="clear" w:color="auto" w:fill="auto"/>
            <w:noWrap/>
            <w:vAlign w:val="bottom"/>
          </w:tcPr>
          <w:p w14:paraId="14C3F08B" w14:textId="77777777" w:rsidR="003E6BD8" w:rsidRPr="003E6BD8" w:rsidRDefault="003D6E51" w:rsidP="008016D6">
            <w:pPr>
              <w:keepNext/>
              <w:spacing w:after="0"/>
              <w:jc w:val="right"/>
              <w:rPr>
                <w:sz w:val="20"/>
              </w:rPr>
            </w:pPr>
            <w:r w:rsidRPr="003D6E51">
              <w:rPr>
                <w:color w:val="000000"/>
                <w:szCs w:val="22"/>
              </w:rPr>
              <w:t>294</w:t>
            </w:r>
          </w:p>
        </w:tc>
        <w:tc>
          <w:tcPr>
            <w:tcW w:w="1172" w:type="dxa"/>
            <w:tcBorders>
              <w:top w:val="nil"/>
              <w:left w:val="nil"/>
              <w:bottom w:val="nil"/>
              <w:right w:val="nil"/>
            </w:tcBorders>
            <w:shd w:val="clear" w:color="auto" w:fill="auto"/>
            <w:noWrap/>
            <w:vAlign w:val="bottom"/>
          </w:tcPr>
          <w:p w14:paraId="3BEFBF8A" w14:textId="77777777" w:rsidR="003E6BD8" w:rsidRPr="003E6BD8" w:rsidRDefault="003D6E51" w:rsidP="008016D6">
            <w:pPr>
              <w:keepNext/>
              <w:spacing w:after="0"/>
              <w:jc w:val="right"/>
              <w:rPr>
                <w:sz w:val="20"/>
              </w:rPr>
            </w:pPr>
            <w:r w:rsidRPr="003D6E51">
              <w:rPr>
                <w:color w:val="000000"/>
                <w:szCs w:val="22"/>
              </w:rPr>
              <w:t>481</w:t>
            </w:r>
          </w:p>
        </w:tc>
      </w:tr>
      <w:tr w:rsidR="003E6BD8" w:rsidRPr="002255EB" w14:paraId="33748572" w14:textId="77777777" w:rsidTr="003E6BD8">
        <w:trPr>
          <w:trHeight w:val="20"/>
          <w:jc w:val="center"/>
        </w:trPr>
        <w:tc>
          <w:tcPr>
            <w:tcW w:w="716" w:type="dxa"/>
            <w:tcBorders>
              <w:top w:val="nil"/>
              <w:left w:val="nil"/>
              <w:bottom w:val="nil"/>
              <w:right w:val="nil"/>
            </w:tcBorders>
            <w:shd w:val="clear" w:color="auto" w:fill="auto"/>
            <w:noWrap/>
            <w:vAlign w:val="bottom"/>
          </w:tcPr>
          <w:p w14:paraId="016D9B57" w14:textId="77777777" w:rsidR="003E6BD8" w:rsidRPr="00611122" w:rsidRDefault="003E6BD8" w:rsidP="008016D6">
            <w:pPr>
              <w:keepNext/>
              <w:spacing w:after="0"/>
              <w:jc w:val="right"/>
              <w:rPr>
                <w:sz w:val="20"/>
              </w:rPr>
            </w:pPr>
            <w:r w:rsidRPr="00611122">
              <w:rPr>
                <w:sz w:val="20"/>
              </w:rPr>
              <w:t>1979</w:t>
            </w:r>
          </w:p>
        </w:tc>
        <w:tc>
          <w:tcPr>
            <w:tcW w:w="872" w:type="dxa"/>
            <w:tcBorders>
              <w:top w:val="nil"/>
              <w:left w:val="nil"/>
              <w:bottom w:val="nil"/>
              <w:right w:val="nil"/>
            </w:tcBorders>
            <w:shd w:val="clear" w:color="auto" w:fill="auto"/>
            <w:noWrap/>
            <w:vAlign w:val="bottom"/>
          </w:tcPr>
          <w:p w14:paraId="64ED0017" w14:textId="77777777" w:rsidR="003E6BD8" w:rsidRPr="00E6095A" w:rsidRDefault="003D6E51" w:rsidP="008016D6">
            <w:pPr>
              <w:keepNext/>
              <w:spacing w:after="0"/>
              <w:jc w:val="right"/>
              <w:rPr>
                <w:sz w:val="20"/>
              </w:rPr>
            </w:pPr>
            <w:r w:rsidRPr="003D6E51">
              <w:rPr>
                <w:color w:val="000000"/>
                <w:szCs w:val="22"/>
              </w:rPr>
              <w:t>124</w:t>
            </w:r>
          </w:p>
        </w:tc>
        <w:tc>
          <w:tcPr>
            <w:tcW w:w="950" w:type="dxa"/>
            <w:tcBorders>
              <w:top w:val="nil"/>
              <w:left w:val="nil"/>
              <w:bottom w:val="nil"/>
              <w:right w:val="nil"/>
            </w:tcBorders>
            <w:shd w:val="clear" w:color="auto" w:fill="auto"/>
            <w:noWrap/>
            <w:vAlign w:val="bottom"/>
          </w:tcPr>
          <w:p w14:paraId="732967FE" w14:textId="77777777" w:rsidR="003E6BD8" w:rsidRPr="00E6095A" w:rsidRDefault="003D6E51" w:rsidP="008016D6">
            <w:pPr>
              <w:keepNext/>
              <w:spacing w:after="0"/>
              <w:jc w:val="right"/>
              <w:rPr>
                <w:sz w:val="20"/>
              </w:rPr>
            </w:pPr>
            <w:r w:rsidRPr="003D6E51">
              <w:rPr>
                <w:color w:val="000000"/>
                <w:szCs w:val="22"/>
              </w:rPr>
              <w:t>178</w:t>
            </w:r>
          </w:p>
        </w:tc>
        <w:tc>
          <w:tcPr>
            <w:tcW w:w="1122" w:type="dxa"/>
            <w:tcBorders>
              <w:top w:val="nil"/>
              <w:left w:val="nil"/>
              <w:bottom w:val="nil"/>
              <w:right w:val="nil"/>
            </w:tcBorders>
            <w:shd w:val="clear" w:color="auto" w:fill="auto"/>
            <w:noWrap/>
            <w:vAlign w:val="bottom"/>
          </w:tcPr>
          <w:p w14:paraId="16876753" w14:textId="77777777" w:rsidR="003E6BD8" w:rsidRPr="003E6BD8" w:rsidRDefault="003D6E51" w:rsidP="008016D6">
            <w:pPr>
              <w:keepNext/>
              <w:spacing w:after="0"/>
              <w:jc w:val="right"/>
              <w:rPr>
                <w:sz w:val="20"/>
              </w:rPr>
            </w:pPr>
            <w:r w:rsidRPr="003D6E51">
              <w:rPr>
                <w:color w:val="000000"/>
                <w:szCs w:val="22"/>
              </w:rPr>
              <w:t>302</w:t>
            </w:r>
          </w:p>
        </w:tc>
        <w:tc>
          <w:tcPr>
            <w:tcW w:w="1096" w:type="dxa"/>
            <w:tcBorders>
              <w:top w:val="nil"/>
              <w:left w:val="nil"/>
              <w:bottom w:val="nil"/>
              <w:right w:val="nil"/>
            </w:tcBorders>
            <w:shd w:val="clear" w:color="auto" w:fill="auto"/>
            <w:noWrap/>
            <w:vAlign w:val="bottom"/>
          </w:tcPr>
          <w:p w14:paraId="63938BEE" w14:textId="77777777" w:rsidR="003E6BD8" w:rsidRPr="003E6BD8" w:rsidRDefault="003D6E51" w:rsidP="008016D6">
            <w:pPr>
              <w:keepNext/>
              <w:spacing w:after="0"/>
              <w:jc w:val="right"/>
              <w:rPr>
                <w:sz w:val="20"/>
              </w:rPr>
            </w:pPr>
            <w:r w:rsidRPr="003D6E51">
              <w:rPr>
                <w:color w:val="000000"/>
                <w:szCs w:val="22"/>
              </w:rPr>
              <w:t>126</w:t>
            </w:r>
          </w:p>
        </w:tc>
        <w:tc>
          <w:tcPr>
            <w:tcW w:w="1096" w:type="dxa"/>
            <w:tcBorders>
              <w:top w:val="nil"/>
              <w:left w:val="nil"/>
              <w:bottom w:val="nil"/>
              <w:right w:val="nil"/>
            </w:tcBorders>
            <w:shd w:val="clear" w:color="auto" w:fill="auto"/>
            <w:noWrap/>
            <w:vAlign w:val="bottom"/>
          </w:tcPr>
          <w:p w14:paraId="2E6C0CD1" w14:textId="77777777" w:rsidR="003E6BD8" w:rsidRPr="003E6BD8" w:rsidRDefault="003D6E51" w:rsidP="008016D6">
            <w:pPr>
              <w:keepNext/>
              <w:spacing w:after="0"/>
              <w:jc w:val="right"/>
              <w:rPr>
                <w:sz w:val="20"/>
              </w:rPr>
            </w:pPr>
            <w:r w:rsidRPr="003D6E51">
              <w:rPr>
                <w:color w:val="000000"/>
                <w:szCs w:val="22"/>
              </w:rPr>
              <w:t>183</w:t>
            </w:r>
          </w:p>
        </w:tc>
        <w:tc>
          <w:tcPr>
            <w:tcW w:w="1172" w:type="dxa"/>
            <w:tcBorders>
              <w:top w:val="nil"/>
              <w:left w:val="nil"/>
              <w:bottom w:val="nil"/>
              <w:right w:val="nil"/>
            </w:tcBorders>
            <w:shd w:val="clear" w:color="auto" w:fill="auto"/>
            <w:noWrap/>
            <w:vAlign w:val="bottom"/>
          </w:tcPr>
          <w:p w14:paraId="02348239" w14:textId="77777777" w:rsidR="003E6BD8" w:rsidRPr="003E6BD8" w:rsidRDefault="003D6E51" w:rsidP="008016D6">
            <w:pPr>
              <w:keepNext/>
              <w:spacing w:after="0"/>
              <w:jc w:val="right"/>
              <w:rPr>
                <w:sz w:val="20"/>
              </w:rPr>
            </w:pPr>
            <w:r w:rsidRPr="003D6E51">
              <w:rPr>
                <w:color w:val="000000"/>
                <w:szCs w:val="22"/>
              </w:rPr>
              <w:t>309</w:t>
            </w:r>
          </w:p>
        </w:tc>
      </w:tr>
      <w:tr w:rsidR="003E6BD8" w:rsidRPr="002255EB" w14:paraId="7B26539D" w14:textId="77777777" w:rsidTr="003E6BD8">
        <w:trPr>
          <w:trHeight w:val="20"/>
          <w:jc w:val="center"/>
        </w:trPr>
        <w:tc>
          <w:tcPr>
            <w:tcW w:w="716" w:type="dxa"/>
            <w:tcBorders>
              <w:top w:val="nil"/>
              <w:left w:val="nil"/>
              <w:bottom w:val="nil"/>
              <w:right w:val="nil"/>
            </w:tcBorders>
            <w:shd w:val="clear" w:color="auto" w:fill="auto"/>
            <w:noWrap/>
            <w:vAlign w:val="bottom"/>
          </w:tcPr>
          <w:p w14:paraId="18303DDC" w14:textId="77777777" w:rsidR="003E6BD8" w:rsidRPr="00611122" w:rsidRDefault="003E6BD8" w:rsidP="008016D6">
            <w:pPr>
              <w:keepNext/>
              <w:spacing w:after="0"/>
              <w:jc w:val="right"/>
              <w:rPr>
                <w:sz w:val="20"/>
              </w:rPr>
            </w:pPr>
            <w:r w:rsidRPr="00611122">
              <w:rPr>
                <w:sz w:val="20"/>
              </w:rPr>
              <w:t>1980</w:t>
            </w:r>
          </w:p>
        </w:tc>
        <w:tc>
          <w:tcPr>
            <w:tcW w:w="872" w:type="dxa"/>
            <w:tcBorders>
              <w:top w:val="nil"/>
              <w:left w:val="nil"/>
              <w:bottom w:val="nil"/>
              <w:right w:val="nil"/>
            </w:tcBorders>
            <w:shd w:val="clear" w:color="auto" w:fill="auto"/>
            <w:noWrap/>
            <w:vAlign w:val="bottom"/>
          </w:tcPr>
          <w:p w14:paraId="0DC1EA6E" w14:textId="77777777" w:rsidR="003E6BD8" w:rsidRPr="00E6095A" w:rsidRDefault="003D6E51" w:rsidP="008016D6">
            <w:pPr>
              <w:keepNext/>
              <w:spacing w:after="0"/>
              <w:jc w:val="right"/>
              <w:rPr>
                <w:sz w:val="20"/>
              </w:rPr>
            </w:pPr>
            <w:r w:rsidRPr="003D6E51">
              <w:rPr>
                <w:color w:val="000000"/>
                <w:szCs w:val="22"/>
              </w:rPr>
              <w:t>93</w:t>
            </w:r>
          </w:p>
        </w:tc>
        <w:tc>
          <w:tcPr>
            <w:tcW w:w="950" w:type="dxa"/>
            <w:tcBorders>
              <w:top w:val="nil"/>
              <w:left w:val="nil"/>
              <w:bottom w:val="nil"/>
              <w:right w:val="nil"/>
            </w:tcBorders>
            <w:shd w:val="clear" w:color="auto" w:fill="auto"/>
            <w:noWrap/>
            <w:vAlign w:val="bottom"/>
          </w:tcPr>
          <w:p w14:paraId="634B38B4" w14:textId="77777777" w:rsidR="003E6BD8" w:rsidRPr="00E6095A" w:rsidRDefault="003D6E51" w:rsidP="008016D6">
            <w:pPr>
              <w:keepNext/>
              <w:spacing w:after="0"/>
              <w:jc w:val="right"/>
              <w:rPr>
                <w:sz w:val="20"/>
              </w:rPr>
            </w:pPr>
            <w:r w:rsidRPr="003D6E51">
              <w:rPr>
                <w:color w:val="000000"/>
                <w:szCs w:val="22"/>
              </w:rPr>
              <w:t>167</w:t>
            </w:r>
          </w:p>
        </w:tc>
        <w:tc>
          <w:tcPr>
            <w:tcW w:w="1122" w:type="dxa"/>
            <w:tcBorders>
              <w:top w:val="nil"/>
              <w:left w:val="nil"/>
              <w:bottom w:val="nil"/>
              <w:right w:val="nil"/>
            </w:tcBorders>
            <w:shd w:val="clear" w:color="auto" w:fill="auto"/>
            <w:noWrap/>
            <w:vAlign w:val="bottom"/>
          </w:tcPr>
          <w:p w14:paraId="57CB3AD0" w14:textId="77777777" w:rsidR="003E6BD8" w:rsidRPr="003E6BD8" w:rsidRDefault="003D6E51" w:rsidP="008016D6">
            <w:pPr>
              <w:keepNext/>
              <w:spacing w:after="0"/>
              <w:jc w:val="right"/>
              <w:rPr>
                <w:sz w:val="20"/>
              </w:rPr>
            </w:pPr>
            <w:r w:rsidRPr="003D6E51">
              <w:rPr>
                <w:color w:val="000000"/>
                <w:szCs w:val="22"/>
              </w:rPr>
              <w:t>260</w:t>
            </w:r>
          </w:p>
        </w:tc>
        <w:tc>
          <w:tcPr>
            <w:tcW w:w="1096" w:type="dxa"/>
            <w:tcBorders>
              <w:top w:val="nil"/>
              <w:left w:val="nil"/>
              <w:bottom w:val="nil"/>
              <w:right w:val="nil"/>
            </w:tcBorders>
            <w:shd w:val="clear" w:color="auto" w:fill="auto"/>
            <w:noWrap/>
            <w:vAlign w:val="bottom"/>
          </w:tcPr>
          <w:p w14:paraId="2A9C2D35" w14:textId="77777777" w:rsidR="003E6BD8" w:rsidRPr="003E6BD8" w:rsidRDefault="003D6E51" w:rsidP="008016D6">
            <w:pPr>
              <w:keepNext/>
              <w:spacing w:after="0"/>
              <w:jc w:val="right"/>
              <w:rPr>
                <w:sz w:val="20"/>
              </w:rPr>
            </w:pPr>
            <w:r w:rsidRPr="003D6E51">
              <w:rPr>
                <w:color w:val="000000"/>
                <w:szCs w:val="22"/>
              </w:rPr>
              <w:t>188</w:t>
            </w:r>
          </w:p>
        </w:tc>
        <w:tc>
          <w:tcPr>
            <w:tcW w:w="1096" w:type="dxa"/>
            <w:tcBorders>
              <w:top w:val="nil"/>
              <w:left w:val="nil"/>
              <w:bottom w:val="nil"/>
              <w:right w:val="nil"/>
            </w:tcBorders>
            <w:shd w:val="clear" w:color="auto" w:fill="auto"/>
            <w:noWrap/>
            <w:vAlign w:val="bottom"/>
          </w:tcPr>
          <w:p w14:paraId="447F1675" w14:textId="77777777" w:rsidR="003E6BD8" w:rsidRPr="003E6BD8" w:rsidRDefault="003D6E51" w:rsidP="008016D6">
            <w:pPr>
              <w:keepNext/>
              <w:spacing w:after="0"/>
              <w:jc w:val="right"/>
              <w:rPr>
                <w:sz w:val="20"/>
              </w:rPr>
            </w:pPr>
            <w:r w:rsidRPr="003D6E51">
              <w:rPr>
                <w:color w:val="000000"/>
                <w:szCs w:val="22"/>
              </w:rPr>
              <w:t>291</w:t>
            </w:r>
          </w:p>
        </w:tc>
        <w:tc>
          <w:tcPr>
            <w:tcW w:w="1172" w:type="dxa"/>
            <w:tcBorders>
              <w:top w:val="nil"/>
              <w:left w:val="nil"/>
              <w:bottom w:val="nil"/>
              <w:right w:val="nil"/>
            </w:tcBorders>
            <w:shd w:val="clear" w:color="auto" w:fill="auto"/>
            <w:noWrap/>
            <w:vAlign w:val="bottom"/>
          </w:tcPr>
          <w:p w14:paraId="5A8D55ED" w14:textId="77777777" w:rsidR="003E6BD8" w:rsidRPr="003E6BD8" w:rsidRDefault="003D6E51" w:rsidP="008016D6">
            <w:pPr>
              <w:keepNext/>
              <w:spacing w:after="0"/>
              <w:jc w:val="right"/>
              <w:rPr>
                <w:sz w:val="20"/>
              </w:rPr>
            </w:pPr>
            <w:r w:rsidRPr="003D6E51">
              <w:rPr>
                <w:color w:val="000000"/>
                <w:szCs w:val="22"/>
              </w:rPr>
              <w:t>479</w:t>
            </w:r>
          </w:p>
        </w:tc>
      </w:tr>
      <w:tr w:rsidR="003E6BD8" w:rsidRPr="002255EB" w14:paraId="51F41A05" w14:textId="77777777" w:rsidTr="003E6BD8">
        <w:trPr>
          <w:trHeight w:val="20"/>
          <w:jc w:val="center"/>
        </w:trPr>
        <w:tc>
          <w:tcPr>
            <w:tcW w:w="716" w:type="dxa"/>
            <w:tcBorders>
              <w:top w:val="nil"/>
              <w:left w:val="nil"/>
              <w:bottom w:val="nil"/>
              <w:right w:val="nil"/>
            </w:tcBorders>
            <w:shd w:val="clear" w:color="auto" w:fill="auto"/>
            <w:noWrap/>
            <w:vAlign w:val="bottom"/>
          </w:tcPr>
          <w:p w14:paraId="0862AB2B" w14:textId="77777777" w:rsidR="003E6BD8" w:rsidRPr="00611122" w:rsidRDefault="003E6BD8" w:rsidP="008016D6">
            <w:pPr>
              <w:keepNext/>
              <w:spacing w:after="0"/>
              <w:jc w:val="right"/>
              <w:rPr>
                <w:sz w:val="20"/>
              </w:rPr>
            </w:pPr>
            <w:r w:rsidRPr="00611122">
              <w:rPr>
                <w:sz w:val="20"/>
              </w:rPr>
              <w:t>1981</w:t>
            </w:r>
          </w:p>
        </w:tc>
        <w:tc>
          <w:tcPr>
            <w:tcW w:w="872" w:type="dxa"/>
            <w:tcBorders>
              <w:top w:val="nil"/>
              <w:left w:val="nil"/>
              <w:bottom w:val="nil"/>
              <w:right w:val="nil"/>
            </w:tcBorders>
            <w:shd w:val="clear" w:color="auto" w:fill="auto"/>
            <w:noWrap/>
            <w:vAlign w:val="bottom"/>
          </w:tcPr>
          <w:p w14:paraId="4C4D5149" w14:textId="77777777" w:rsidR="003E6BD8" w:rsidRPr="00E6095A" w:rsidRDefault="003D6E51" w:rsidP="008016D6">
            <w:pPr>
              <w:keepNext/>
              <w:spacing w:after="0"/>
              <w:jc w:val="right"/>
              <w:rPr>
                <w:sz w:val="20"/>
              </w:rPr>
            </w:pPr>
            <w:r w:rsidRPr="003D6E51">
              <w:rPr>
                <w:color w:val="000000"/>
                <w:szCs w:val="22"/>
              </w:rPr>
              <w:t>117</w:t>
            </w:r>
          </w:p>
        </w:tc>
        <w:tc>
          <w:tcPr>
            <w:tcW w:w="950" w:type="dxa"/>
            <w:tcBorders>
              <w:top w:val="nil"/>
              <w:left w:val="nil"/>
              <w:bottom w:val="nil"/>
              <w:right w:val="nil"/>
            </w:tcBorders>
            <w:shd w:val="clear" w:color="auto" w:fill="auto"/>
            <w:noWrap/>
            <w:vAlign w:val="bottom"/>
          </w:tcPr>
          <w:p w14:paraId="4D342DFE" w14:textId="77777777" w:rsidR="003E6BD8" w:rsidRPr="00E6095A" w:rsidRDefault="003D6E51" w:rsidP="008016D6">
            <w:pPr>
              <w:keepNext/>
              <w:spacing w:after="0"/>
              <w:jc w:val="right"/>
              <w:rPr>
                <w:sz w:val="20"/>
              </w:rPr>
            </w:pPr>
            <w:r w:rsidRPr="003D6E51">
              <w:rPr>
                <w:color w:val="000000"/>
                <w:szCs w:val="22"/>
              </w:rPr>
              <w:t>143</w:t>
            </w:r>
          </w:p>
        </w:tc>
        <w:tc>
          <w:tcPr>
            <w:tcW w:w="1122" w:type="dxa"/>
            <w:tcBorders>
              <w:top w:val="nil"/>
              <w:left w:val="nil"/>
              <w:bottom w:val="nil"/>
              <w:right w:val="nil"/>
            </w:tcBorders>
            <w:shd w:val="clear" w:color="auto" w:fill="auto"/>
            <w:noWrap/>
            <w:vAlign w:val="bottom"/>
          </w:tcPr>
          <w:p w14:paraId="65D54642" w14:textId="77777777" w:rsidR="003E6BD8" w:rsidRPr="003E6BD8" w:rsidRDefault="003D6E51" w:rsidP="008016D6">
            <w:pPr>
              <w:keepNext/>
              <w:spacing w:after="0"/>
              <w:jc w:val="right"/>
              <w:rPr>
                <w:sz w:val="20"/>
              </w:rPr>
            </w:pPr>
            <w:r w:rsidRPr="003D6E51">
              <w:rPr>
                <w:color w:val="000000"/>
                <w:szCs w:val="22"/>
              </w:rPr>
              <w:t>260</w:t>
            </w:r>
          </w:p>
        </w:tc>
        <w:tc>
          <w:tcPr>
            <w:tcW w:w="1096" w:type="dxa"/>
            <w:tcBorders>
              <w:top w:val="nil"/>
              <w:left w:val="nil"/>
              <w:bottom w:val="nil"/>
              <w:right w:val="nil"/>
            </w:tcBorders>
            <w:shd w:val="clear" w:color="auto" w:fill="auto"/>
            <w:noWrap/>
            <w:vAlign w:val="bottom"/>
          </w:tcPr>
          <w:p w14:paraId="41F53BC7" w14:textId="77777777" w:rsidR="003E6BD8" w:rsidRPr="003E6BD8" w:rsidRDefault="003D6E51" w:rsidP="008016D6">
            <w:pPr>
              <w:keepNext/>
              <w:spacing w:after="0"/>
              <w:jc w:val="right"/>
              <w:rPr>
                <w:sz w:val="20"/>
              </w:rPr>
            </w:pPr>
            <w:r w:rsidRPr="003D6E51">
              <w:rPr>
                <w:color w:val="000000"/>
                <w:szCs w:val="22"/>
              </w:rPr>
              <w:t>246</w:t>
            </w:r>
          </w:p>
        </w:tc>
        <w:tc>
          <w:tcPr>
            <w:tcW w:w="1096" w:type="dxa"/>
            <w:tcBorders>
              <w:top w:val="nil"/>
              <w:left w:val="nil"/>
              <w:bottom w:val="nil"/>
              <w:right w:val="nil"/>
            </w:tcBorders>
            <w:shd w:val="clear" w:color="auto" w:fill="auto"/>
            <w:noWrap/>
            <w:vAlign w:val="bottom"/>
          </w:tcPr>
          <w:p w14:paraId="7803070C" w14:textId="77777777" w:rsidR="003E6BD8" w:rsidRPr="003E6BD8" w:rsidRDefault="003D6E51" w:rsidP="008016D6">
            <w:pPr>
              <w:keepNext/>
              <w:spacing w:after="0"/>
              <w:jc w:val="right"/>
              <w:rPr>
                <w:sz w:val="20"/>
              </w:rPr>
            </w:pPr>
            <w:r w:rsidRPr="003D6E51">
              <w:rPr>
                <w:color w:val="000000"/>
                <w:szCs w:val="22"/>
              </w:rPr>
              <w:t>270</w:t>
            </w:r>
          </w:p>
        </w:tc>
        <w:tc>
          <w:tcPr>
            <w:tcW w:w="1172" w:type="dxa"/>
            <w:tcBorders>
              <w:top w:val="nil"/>
              <w:left w:val="nil"/>
              <w:bottom w:val="nil"/>
              <w:right w:val="nil"/>
            </w:tcBorders>
            <w:shd w:val="clear" w:color="auto" w:fill="auto"/>
            <w:noWrap/>
            <w:vAlign w:val="bottom"/>
          </w:tcPr>
          <w:p w14:paraId="27325BAF" w14:textId="77777777" w:rsidR="003E6BD8" w:rsidRPr="003E6BD8" w:rsidRDefault="003D6E51" w:rsidP="008016D6">
            <w:pPr>
              <w:keepNext/>
              <w:spacing w:after="0"/>
              <w:jc w:val="right"/>
              <w:rPr>
                <w:sz w:val="20"/>
              </w:rPr>
            </w:pPr>
            <w:r w:rsidRPr="003D6E51">
              <w:rPr>
                <w:color w:val="000000"/>
                <w:szCs w:val="22"/>
              </w:rPr>
              <w:t>516</w:t>
            </w:r>
          </w:p>
        </w:tc>
      </w:tr>
      <w:tr w:rsidR="003E6BD8" w:rsidRPr="002255EB" w14:paraId="19D34FBC" w14:textId="77777777" w:rsidTr="003E6BD8">
        <w:trPr>
          <w:trHeight w:val="20"/>
          <w:jc w:val="center"/>
        </w:trPr>
        <w:tc>
          <w:tcPr>
            <w:tcW w:w="716" w:type="dxa"/>
            <w:tcBorders>
              <w:top w:val="nil"/>
              <w:left w:val="nil"/>
              <w:bottom w:val="nil"/>
              <w:right w:val="nil"/>
            </w:tcBorders>
            <w:shd w:val="clear" w:color="auto" w:fill="auto"/>
            <w:noWrap/>
            <w:vAlign w:val="bottom"/>
          </w:tcPr>
          <w:p w14:paraId="1C971CAB" w14:textId="77777777" w:rsidR="003E6BD8" w:rsidRPr="00611122" w:rsidRDefault="003E6BD8" w:rsidP="008016D6">
            <w:pPr>
              <w:keepNext/>
              <w:spacing w:after="0"/>
              <w:jc w:val="right"/>
              <w:rPr>
                <w:sz w:val="20"/>
              </w:rPr>
            </w:pPr>
            <w:r w:rsidRPr="00611122">
              <w:rPr>
                <w:sz w:val="20"/>
              </w:rPr>
              <w:t>1982</w:t>
            </w:r>
          </w:p>
        </w:tc>
        <w:tc>
          <w:tcPr>
            <w:tcW w:w="872" w:type="dxa"/>
            <w:tcBorders>
              <w:top w:val="nil"/>
              <w:left w:val="nil"/>
              <w:bottom w:val="nil"/>
              <w:right w:val="nil"/>
            </w:tcBorders>
            <w:shd w:val="clear" w:color="auto" w:fill="auto"/>
            <w:noWrap/>
            <w:vAlign w:val="bottom"/>
          </w:tcPr>
          <w:p w14:paraId="6C338058" w14:textId="77777777" w:rsidR="003E6BD8" w:rsidRPr="00E6095A" w:rsidRDefault="003D6E51" w:rsidP="008016D6">
            <w:pPr>
              <w:keepNext/>
              <w:spacing w:after="0"/>
              <w:jc w:val="right"/>
              <w:rPr>
                <w:sz w:val="20"/>
              </w:rPr>
            </w:pPr>
            <w:r w:rsidRPr="003D6E51">
              <w:rPr>
                <w:color w:val="000000"/>
                <w:szCs w:val="22"/>
              </w:rPr>
              <w:t>464</w:t>
            </w:r>
          </w:p>
        </w:tc>
        <w:tc>
          <w:tcPr>
            <w:tcW w:w="950" w:type="dxa"/>
            <w:tcBorders>
              <w:top w:val="nil"/>
              <w:left w:val="nil"/>
              <w:bottom w:val="nil"/>
              <w:right w:val="nil"/>
            </w:tcBorders>
            <w:shd w:val="clear" w:color="auto" w:fill="auto"/>
            <w:noWrap/>
            <w:vAlign w:val="bottom"/>
          </w:tcPr>
          <w:p w14:paraId="0ECFA0F7" w14:textId="77777777" w:rsidR="003E6BD8" w:rsidRPr="00E6095A" w:rsidRDefault="003D6E51" w:rsidP="008016D6">
            <w:pPr>
              <w:keepNext/>
              <w:spacing w:after="0"/>
              <w:jc w:val="right"/>
              <w:rPr>
                <w:sz w:val="20"/>
              </w:rPr>
            </w:pPr>
            <w:r w:rsidRPr="003D6E51">
              <w:rPr>
                <w:color w:val="000000"/>
                <w:szCs w:val="22"/>
              </w:rPr>
              <w:t>519</w:t>
            </w:r>
          </w:p>
        </w:tc>
        <w:tc>
          <w:tcPr>
            <w:tcW w:w="1122" w:type="dxa"/>
            <w:tcBorders>
              <w:top w:val="nil"/>
              <w:left w:val="nil"/>
              <w:bottom w:val="nil"/>
              <w:right w:val="nil"/>
            </w:tcBorders>
            <w:shd w:val="clear" w:color="auto" w:fill="auto"/>
            <w:noWrap/>
            <w:vAlign w:val="bottom"/>
          </w:tcPr>
          <w:p w14:paraId="4E5ED3E9" w14:textId="77777777" w:rsidR="003E6BD8" w:rsidRPr="003E6BD8" w:rsidRDefault="003D6E51" w:rsidP="008016D6">
            <w:pPr>
              <w:keepNext/>
              <w:spacing w:after="0"/>
              <w:jc w:val="right"/>
              <w:rPr>
                <w:sz w:val="20"/>
              </w:rPr>
            </w:pPr>
            <w:r w:rsidRPr="003D6E51">
              <w:rPr>
                <w:color w:val="000000"/>
                <w:szCs w:val="22"/>
              </w:rPr>
              <w:t>983</w:t>
            </w:r>
          </w:p>
        </w:tc>
        <w:tc>
          <w:tcPr>
            <w:tcW w:w="1096" w:type="dxa"/>
            <w:tcBorders>
              <w:top w:val="nil"/>
              <w:left w:val="nil"/>
              <w:bottom w:val="nil"/>
              <w:right w:val="nil"/>
            </w:tcBorders>
            <w:shd w:val="clear" w:color="auto" w:fill="auto"/>
            <w:noWrap/>
            <w:vAlign w:val="bottom"/>
          </w:tcPr>
          <w:p w14:paraId="26F4639E" w14:textId="77777777" w:rsidR="003E6BD8" w:rsidRPr="003E6BD8" w:rsidRDefault="003D6E51" w:rsidP="008016D6">
            <w:pPr>
              <w:keepNext/>
              <w:spacing w:after="0"/>
              <w:jc w:val="right"/>
              <w:rPr>
                <w:sz w:val="20"/>
              </w:rPr>
            </w:pPr>
            <w:r w:rsidRPr="003D6E51">
              <w:rPr>
                <w:color w:val="000000"/>
                <w:szCs w:val="22"/>
              </w:rPr>
              <w:t>572</w:t>
            </w:r>
          </w:p>
        </w:tc>
        <w:tc>
          <w:tcPr>
            <w:tcW w:w="1096" w:type="dxa"/>
            <w:tcBorders>
              <w:top w:val="nil"/>
              <w:left w:val="nil"/>
              <w:bottom w:val="nil"/>
              <w:right w:val="nil"/>
            </w:tcBorders>
            <w:shd w:val="clear" w:color="auto" w:fill="auto"/>
            <w:noWrap/>
            <w:vAlign w:val="bottom"/>
          </w:tcPr>
          <w:p w14:paraId="089E734D" w14:textId="77777777" w:rsidR="003E6BD8" w:rsidRPr="003E6BD8" w:rsidRDefault="003D6E51" w:rsidP="008016D6">
            <w:pPr>
              <w:keepNext/>
              <w:spacing w:after="0"/>
              <w:jc w:val="right"/>
              <w:rPr>
                <w:sz w:val="20"/>
              </w:rPr>
            </w:pPr>
            <w:r w:rsidRPr="003D6E51">
              <w:rPr>
                <w:color w:val="000000"/>
                <w:szCs w:val="22"/>
              </w:rPr>
              <w:t>642</w:t>
            </w:r>
          </w:p>
        </w:tc>
        <w:tc>
          <w:tcPr>
            <w:tcW w:w="1172" w:type="dxa"/>
            <w:tcBorders>
              <w:top w:val="nil"/>
              <w:left w:val="nil"/>
              <w:bottom w:val="nil"/>
              <w:right w:val="nil"/>
            </w:tcBorders>
            <w:shd w:val="clear" w:color="auto" w:fill="auto"/>
            <w:noWrap/>
            <w:vAlign w:val="bottom"/>
          </w:tcPr>
          <w:p w14:paraId="41BA0EB7" w14:textId="77777777" w:rsidR="003E6BD8" w:rsidRPr="003E6BD8" w:rsidRDefault="003D6E51" w:rsidP="008016D6">
            <w:pPr>
              <w:keepNext/>
              <w:spacing w:after="0"/>
              <w:jc w:val="right"/>
              <w:rPr>
                <w:sz w:val="20"/>
              </w:rPr>
            </w:pPr>
            <w:r w:rsidRPr="003D6E51">
              <w:rPr>
                <w:color w:val="000000"/>
                <w:szCs w:val="22"/>
              </w:rPr>
              <w:t>1214</w:t>
            </w:r>
          </w:p>
        </w:tc>
      </w:tr>
      <w:tr w:rsidR="003E6BD8" w:rsidRPr="002255EB" w14:paraId="0B6835F7" w14:textId="77777777" w:rsidTr="003E6BD8">
        <w:trPr>
          <w:trHeight w:val="20"/>
          <w:jc w:val="center"/>
        </w:trPr>
        <w:tc>
          <w:tcPr>
            <w:tcW w:w="716" w:type="dxa"/>
            <w:tcBorders>
              <w:top w:val="nil"/>
              <w:left w:val="nil"/>
              <w:bottom w:val="nil"/>
              <w:right w:val="nil"/>
            </w:tcBorders>
            <w:shd w:val="clear" w:color="auto" w:fill="auto"/>
            <w:noWrap/>
            <w:vAlign w:val="bottom"/>
          </w:tcPr>
          <w:p w14:paraId="5AA69D30" w14:textId="77777777" w:rsidR="003E6BD8" w:rsidRPr="00611122" w:rsidRDefault="003E6BD8" w:rsidP="008016D6">
            <w:pPr>
              <w:keepNext/>
              <w:spacing w:after="0"/>
              <w:jc w:val="right"/>
              <w:rPr>
                <w:sz w:val="20"/>
              </w:rPr>
            </w:pPr>
            <w:r w:rsidRPr="00611122">
              <w:rPr>
                <w:sz w:val="20"/>
              </w:rPr>
              <w:t>1983</w:t>
            </w:r>
          </w:p>
        </w:tc>
        <w:tc>
          <w:tcPr>
            <w:tcW w:w="872" w:type="dxa"/>
            <w:tcBorders>
              <w:top w:val="nil"/>
              <w:left w:val="nil"/>
              <w:bottom w:val="nil"/>
              <w:right w:val="nil"/>
            </w:tcBorders>
            <w:shd w:val="clear" w:color="auto" w:fill="auto"/>
            <w:noWrap/>
            <w:vAlign w:val="bottom"/>
          </w:tcPr>
          <w:p w14:paraId="44E915A0" w14:textId="77777777" w:rsidR="003E6BD8" w:rsidRPr="00E6095A" w:rsidRDefault="003D6E51" w:rsidP="008016D6">
            <w:pPr>
              <w:keepNext/>
              <w:spacing w:after="0"/>
              <w:jc w:val="right"/>
              <w:rPr>
                <w:sz w:val="20"/>
              </w:rPr>
            </w:pPr>
            <w:r w:rsidRPr="003D6E51">
              <w:rPr>
                <w:color w:val="000000"/>
                <w:szCs w:val="22"/>
              </w:rPr>
              <w:t>60</w:t>
            </w:r>
          </w:p>
        </w:tc>
        <w:tc>
          <w:tcPr>
            <w:tcW w:w="950" w:type="dxa"/>
            <w:tcBorders>
              <w:top w:val="nil"/>
              <w:left w:val="nil"/>
              <w:bottom w:val="nil"/>
              <w:right w:val="nil"/>
            </w:tcBorders>
            <w:shd w:val="clear" w:color="auto" w:fill="auto"/>
            <w:noWrap/>
            <w:vAlign w:val="bottom"/>
          </w:tcPr>
          <w:p w14:paraId="3CEF7723" w14:textId="77777777" w:rsidR="003E6BD8" w:rsidRPr="00E6095A" w:rsidRDefault="003D6E51" w:rsidP="008016D6">
            <w:pPr>
              <w:keepNext/>
              <w:spacing w:after="0"/>
              <w:jc w:val="right"/>
              <w:rPr>
                <w:sz w:val="20"/>
              </w:rPr>
            </w:pPr>
            <w:r w:rsidRPr="003D6E51">
              <w:rPr>
                <w:color w:val="000000"/>
                <w:szCs w:val="22"/>
              </w:rPr>
              <w:t>63</w:t>
            </w:r>
          </w:p>
        </w:tc>
        <w:tc>
          <w:tcPr>
            <w:tcW w:w="1122" w:type="dxa"/>
            <w:tcBorders>
              <w:top w:val="nil"/>
              <w:left w:val="nil"/>
              <w:bottom w:val="nil"/>
              <w:right w:val="nil"/>
            </w:tcBorders>
            <w:shd w:val="clear" w:color="auto" w:fill="auto"/>
            <w:noWrap/>
            <w:vAlign w:val="bottom"/>
          </w:tcPr>
          <w:p w14:paraId="49BA55A7" w14:textId="77777777" w:rsidR="003E6BD8" w:rsidRPr="003E6BD8" w:rsidRDefault="003D6E51" w:rsidP="008016D6">
            <w:pPr>
              <w:keepNext/>
              <w:spacing w:after="0"/>
              <w:jc w:val="right"/>
              <w:rPr>
                <w:sz w:val="20"/>
              </w:rPr>
            </w:pPr>
            <w:r w:rsidRPr="003D6E51">
              <w:rPr>
                <w:color w:val="000000"/>
                <w:szCs w:val="22"/>
              </w:rPr>
              <w:t>123</w:t>
            </w:r>
          </w:p>
        </w:tc>
        <w:tc>
          <w:tcPr>
            <w:tcW w:w="1096" w:type="dxa"/>
            <w:tcBorders>
              <w:top w:val="nil"/>
              <w:left w:val="nil"/>
              <w:bottom w:val="nil"/>
              <w:right w:val="nil"/>
            </w:tcBorders>
            <w:shd w:val="clear" w:color="auto" w:fill="auto"/>
            <w:noWrap/>
            <w:vAlign w:val="bottom"/>
          </w:tcPr>
          <w:p w14:paraId="0C74BCA4" w14:textId="77777777" w:rsidR="003E6BD8" w:rsidRPr="003E6BD8" w:rsidRDefault="003D6E51" w:rsidP="008016D6">
            <w:pPr>
              <w:keepNext/>
              <w:spacing w:after="0"/>
              <w:jc w:val="right"/>
              <w:rPr>
                <w:sz w:val="20"/>
              </w:rPr>
            </w:pPr>
            <w:r w:rsidRPr="003D6E51">
              <w:rPr>
                <w:color w:val="000000"/>
                <w:szCs w:val="22"/>
              </w:rPr>
              <w:t>278</w:t>
            </w:r>
          </w:p>
        </w:tc>
        <w:tc>
          <w:tcPr>
            <w:tcW w:w="1096" w:type="dxa"/>
            <w:tcBorders>
              <w:top w:val="nil"/>
              <w:left w:val="nil"/>
              <w:bottom w:val="nil"/>
              <w:right w:val="nil"/>
            </w:tcBorders>
            <w:shd w:val="clear" w:color="auto" w:fill="auto"/>
            <w:noWrap/>
            <w:vAlign w:val="bottom"/>
          </w:tcPr>
          <w:p w14:paraId="7575924D" w14:textId="77777777" w:rsidR="003E6BD8" w:rsidRPr="003E6BD8" w:rsidRDefault="003D6E51" w:rsidP="008016D6">
            <w:pPr>
              <w:keepNext/>
              <w:spacing w:after="0"/>
              <w:jc w:val="right"/>
              <w:rPr>
                <w:sz w:val="20"/>
              </w:rPr>
            </w:pPr>
            <w:r w:rsidRPr="003D6E51">
              <w:rPr>
                <w:color w:val="000000"/>
                <w:szCs w:val="22"/>
              </w:rPr>
              <w:t>308</w:t>
            </w:r>
          </w:p>
        </w:tc>
        <w:tc>
          <w:tcPr>
            <w:tcW w:w="1172" w:type="dxa"/>
            <w:tcBorders>
              <w:top w:val="nil"/>
              <w:left w:val="nil"/>
              <w:bottom w:val="nil"/>
              <w:right w:val="nil"/>
            </w:tcBorders>
            <w:shd w:val="clear" w:color="auto" w:fill="auto"/>
            <w:noWrap/>
            <w:vAlign w:val="bottom"/>
          </w:tcPr>
          <w:p w14:paraId="3A7A930D" w14:textId="77777777" w:rsidR="003E6BD8" w:rsidRPr="003E6BD8" w:rsidRDefault="003D6E51" w:rsidP="008016D6">
            <w:pPr>
              <w:keepNext/>
              <w:spacing w:after="0"/>
              <w:jc w:val="right"/>
              <w:rPr>
                <w:sz w:val="20"/>
              </w:rPr>
            </w:pPr>
            <w:r w:rsidRPr="003D6E51">
              <w:rPr>
                <w:color w:val="000000"/>
                <w:szCs w:val="22"/>
              </w:rPr>
              <w:t>586</w:t>
            </w:r>
          </w:p>
        </w:tc>
      </w:tr>
      <w:tr w:rsidR="003E6BD8" w:rsidRPr="002255EB" w14:paraId="4B4E3F4C" w14:textId="77777777" w:rsidTr="003E6BD8">
        <w:trPr>
          <w:trHeight w:val="20"/>
          <w:jc w:val="center"/>
        </w:trPr>
        <w:tc>
          <w:tcPr>
            <w:tcW w:w="716" w:type="dxa"/>
            <w:tcBorders>
              <w:top w:val="nil"/>
              <w:left w:val="nil"/>
              <w:bottom w:val="nil"/>
              <w:right w:val="nil"/>
            </w:tcBorders>
            <w:shd w:val="clear" w:color="auto" w:fill="auto"/>
            <w:noWrap/>
            <w:vAlign w:val="bottom"/>
          </w:tcPr>
          <w:p w14:paraId="37EAE8D9" w14:textId="77777777" w:rsidR="003E6BD8" w:rsidRPr="00611122" w:rsidRDefault="003E6BD8" w:rsidP="008016D6">
            <w:pPr>
              <w:keepNext/>
              <w:spacing w:after="0"/>
              <w:jc w:val="right"/>
              <w:rPr>
                <w:sz w:val="20"/>
              </w:rPr>
            </w:pPr>
            <w:r w:rsidRPr="00611122">
              <w:rPr>
                <w:sz w:val="20"/>
              </w:rPr>
              <w:t>1984</w:t>
            </w:r>
          </w:p>
        </w:tc>
        <w:tc>
          <w:tcPr>
            <w:tcW w:w="872" w:type="dxa"/>
            <w:tcBorders>
              <w:top w:val="nil"/>
              <w:left w:val="nil"/>
              <w:bottom w:val="nil"/>
              <w:right w:val="nil"/>
            </w:tcBorders>
            <w:shd w:val="clear" w:color="auto" w:fill="auto"/>
            <w:noWrap/>
            <w:vAlign w:val="bottom"/>
          </w:tcPr>
          <w:p w14:paraId="49F39570" w14:textId="77777777" w:rsidR="003E6BD8" w:rsidRPr="00E6095A" w:rsidRDefault="003D6E51" w:rsidP="008016D6">
            <w:pPr>
              <w:keepNext/>
              <w:spacing w:after="0"/>
              <w:jc w:val="right"/>
              <w:rPr>
                <w:sz w:val="20"/>
              </w:rPr>
            </w:pPr>
            <w:r w:rsidRPr="003D6E51">
              <w:rPr>
                <w:color w:val="000000"/>
                <w:szCs w:val="22"/>
              </w:rPr>
              <w:t>80</w:t>
            </w:r>
          </w:p>
        </w:tc>
        <w:tc>
          <w:tcPr>
            <w:tcW w:w="950" w:type="dxa"/>
            <w:tcBorders>
              <w:top w:val="nil"/>
              <w:left w:val="nil"/>
              <w:bottom w:val="nil"/>
              <w:right w:val="nil"/>
            </w:tcBorders>
            <w:shd w:val="clear" w:color="auto" w:fill="auto"/>
            <w:noWrap/>
            <w:vAlign w:val="bottom"/>
          </w:tcPr>
          <w:p w14:paraId="20B8C3E7" w14:textId="77777777" w:rsidR="003E6BD8" w:rsidRPr="00E6095A" w:rsidRDefault="003D6E51" w:rsidP="008016D6">
            <w:pPr>
              <w:keepNext/>
              <w:spacing w:after="0"/>
              <w:jc w:val="right"/>
              <w:rPr>
                <w:sz w:val="20"/>
              </w:rPr>
            </w:pPr>
            <w:r w:rsidRPr="003D6E51">
              <w:rPr>
                <w:color w:val="000000"/>
                <w:szCs w:val="22"/>
              </w:rPr>
              <w:t>65</w:t>
            </w:r>
          </w:p>
        </w:tc>
        <w:tc>
          <w:tcPr>
            <w:tcW w:w="1122" w:type="dxa"/>
            <w:tcBorders>
              <w:top w:val="nil"/>
              <w:left w:val="nil"/>
              <w:bottom w:val="nil"/>
              <w:right w:val="nil"/>
            </w:tcBorders>
            <w:shd w:val="clear" w:color="auto" w:fill="auto"/>
            <w:noWrap/>
            <w:vAlign w:val="bottom"/>
          </w:tcPr>
          <w:p w14:paraId="6B404311" w14:textId="77777777" w:rsidR="003E6BD8" w:rsidRPr="003E6BD8" w:rsidRDefault="003D6E51" w:rsidP="008016D6">
            <w:pPr>
              <w:keepNext/>
              <w:spacing w:after="0"/>
              <w:jc w:val="right"/>
              <w:rPr>
                <w:sz w:val="20"/>
              </w:rPr>
            </w:pPr>
            <w:r w:rsidRPr="003D6E51">
              <w:rPr>
                <w:color w:val="000000"/>
                <w:szCs w:val="22"/>
              </w:rPr>
              <w:t>145</w:t>
            </w:r>
          </w:p>
        </w:tc>
        <w:tc>
          <w:tcPr>
            <w:tcW w:w="1096" w:type="dxa"/>
            <w:tcBorders>
              <w:top w:val="nil"/>
              <w:left w:val="nil"/>
              <w:bottom w:val="nil"/>
              <w:right w:val="nil"/>
            </w:tcBorders>
            <w:shd w:val="clear" w:color="auto" w:fill="auto"/>
            <w:noWrap/>
            <w:vAlign w:val="bottom"/>
          </w:tcPr>
          <w:p w14:paraId="1B59CE53" w14:textId="77777777" w:rsidR="003E6BD8" w:rsidRPr="003E6BD8" w:rsidRDefault="003D6E51" w:rsidP="008016D6">
            <w:pPr>
              <w:keepNext/>
              <w:spacing w:after="0"/>
              <w:jc w:val="right"/>
              <w:rPr>
                <w:sz w:val="20"/>
              </w:rPr>
            </w:pPr>
            <w:r w:rsidRPr="003D6E51">
              <w:rPr>
                <w:color w:val="000000"/>
                <w:szCs w:val="22"/>
              </w:rPr>
              <w:t>139</w:t>
            </w:r>
          </w:p>
        </w:tc>
        <w:tc>
          <w:tcPr>
            <w:tcW w:w="1096" w:type="dxa"/>
            <w:tcBorders>
              <w:top w:val="nil"/>
              <w:left w:val="nil"/>
              <w:bottom w:val="nil"/>
              <w:right w:val="nil"/>
            </w:tcBorders>
            <w:shd w:val="clear" w:color="auto" w:fill="auto"/>
            <w:noWrap/>
            <w:vAlign w:val="bottom"/>
          </w:tcPr>
          <w:p w14:paraId="5F4D1666" w14:textId="77777777" w:rsidR="003E6BD8" w:rsidRPr="003E6BD8" w:rsidRDefault="003D6E51" w:rsidP="008016D6">
            <w:pPr>
              <w:keepNext/>
              <w:spacing w:after="0"/>
              <w:jc w:val="right"/>
              <w:rPr>
                <w:sz w:val="20"/>
              </w:rPr>
            </w:pPr>
            <w:r w:rsidRPr="003D6E51">
              <w:rPr>
                <w:color w:val="000000"/>
                <w:szCs w:val="22"/>
              </w:rPr>
              <w:t>151</w:t>
            </w:r>
          </w:p>
        </w:tc>
        <w:tc>
          <w:tcPr>
            <w:tcW w:w="1172" w:type="dxa"/>
            <w:tcBorders>
              <w:top w:val="nil"/>
              <w:left w:val="nil"/>
              <w:bottom w:val="nil"/>
              <w:right w:val="nil"/>
            </w:tcBorders>
            <w:shd w:val="clear" w:color="auto" w:fill="auto"/>
            <w:noWrap/>
            <w:vAlign w:val="bottom"/>
          </w:tcPr>
          <w:p w14:paraId="2B613580" w14:textId="77777777" w:rsidR="003E6BD8" w:rsidRPr="003E6BD8" w:rsidRDefault="003D6E51" w:rsidP="008016D6">
            <w:pPr>
              <w:keepNext/>
              <w:spacing w:after="0"/>
              <w:jc w:val="right"/>
              <w:rPr>
                <w:sz w:val="20"/>
              </w:rPr>
            </w:pPr>
            <w:r w:rsidRPr="003D6E51">
              <w:rPr>
                <w:color w:val="000000"/>
                <w:szCs w:val="22"/>
              </w:rPr>
              <w:t>290</w:t>
            </w:r>
          </w:p>
        </w:tc>
      </w:tr>
      <w:tr w:rsidR="003E6BD8" w:rsidRPr="002255EB" w14:paraId="2D08B1F8" w14:textId="77777777" w:rsidTr="003E6BD8">
        <w:trPr>
          <w:trHeight w:val="20"/>
          <w:jc w:val="center"/>
        </w:trPr>
        <w:tc>
          <w:tcPr>
            <w:tcW w:w="716" w:type="dxa"/>
            <w:tcBorders>
              <w:top w:val="nil"/>
              <w:left w:val="nil"/>
              <w:right w:val="nil"/>
            </w:tcBorders>
            <w:shd w:val="clear" w:color="auto" w:fill="auto"/>
            <w:noWrap/>
            <w:vAlign w:val="bottom"/>
          </w:tcPr>
          <w:p w14:paraId="13DF319C" w14:textId="77777777" w:rsidR="003E6BD8" w:rsidRPr="00611122" w:rsidRDefault="003E6BD8" w:rsidP="008016D6">
            <w:pPr>
              <w:keepNext/>
              <w:spacing w:after="0"/>
              <w:jc w:val="right"/>
              <w:rPr>
                <w:sz w:val="20"/>
              </w:rPr>
            </w:pPr>
            <w:r w:rsidRPr="00611122">
              <w:rPr>
                <w:sz w:val="20"/>
              </w:rPr>
              <w:t>1985</w:t>
            </w:r>
          </w:p>
        </w:tc>
        <w:tc>
          <w:tcPr>
            <w:tcW w:w="872" w:type="dxa"/>
            <w:tcBorders>
              <w:top w:val="nil"/>
              <w:left w:val="nil"/>
              <w:right w:val="nil"/>
            </w:tcBorders>
            <w:shd w:val="clear" w:color="auto" w:fill="auto"/>
            <w:noWrap/>
            <w:vAlign w:val="bottom"/>
          </w:tcPr>
          <w:p w14:paraId="747EEFD5" w14:textId="77777777" w:rsidR="003E6BD8" w:rsidRPr="00E6095A" w:rsidRDefault="003D6E51" w:rsidP="008016D6">
            <w:pPr>
              <w:keepNext/>
              <w:spacing w:after="0"/>
              <w:jc w:val="right"/>
              <w:rPr>
                <w:sz w:val="20"/>
              </w:rPr>
            </w:pPr>
            <w:r w:rsidRPr="003D6E51">
              <w:rPr>
                <w:color w:val="000000"/>
                <w:szCs w:val="22"/>
              </w:rPr>
              <w:t>77</w:t>
            </w:r>
          </w:p>
        </w:tc>
        <w:tc>
          <w:tcPr>
            <w:tcW w:w="950" w:type="dxa"/>
            <w:tcBorders>
              <w:top w:val="nil"/>
              <w:left w:val="nil"/>
              <w:right w:val="nil"/>
            </w:tcBorders>
            <w:shd w:val="clear" w:color="auto" w:fill="auto"/>
            <w:noWrap/>
            <w:vAlign w:val="bottom"/>
          </w:tcPr>
          <w:p w14:paraId="44C3A721" w14:textId="77777777" w:rsidR="003E6BD8" w:rsidRPr="00E6095A" w:rsidRDefault="003D6E51" w:rsidP="008016D6">
            <w:pPr>
              <w:keepNext/>
              <w:spacing w:after="0"/>
              <w:jc w:val="right"/>
              <w:rPr>
                <w:sz w:val="20"/>
              </w:rPr>
            </w:pPr>
            <w:r w:rsidRPr="003D6E51">
              <w:rPr>
                <w:color w:val="000000"/>
                <w:szCs w:val="22"/>
              </w:rPr>
              <w:t>113</w:t>
            </w:r>
          </w:p>
        </w:tc>
        <w:tc>
          <w:tcPr>
            <w:tcW w:w="1122" w:type="dxa"/>
            <w:tcBorders>
              <w:top w:val="nil"/>
              <w:left w:val="nil"/>
              <w:right w:val="nil"/>
            </w:tcBorders>
            <w:shd w:val="clear" w:color="auto" w:fill="auto"/>
            <w:noWrap/>
            <w:vAlign w:val="bottom"/>
          </w:tcPr>
          <w:p w14:paraId="20EF746F" w14:textId="77777777" w:rsidR="003E6BD8" w:rsidRPr="003E6BD8" w:rsidRDefault="003D6E51" w:rsidP="008016D6">
            <w:pPr>
              <w:keepNext/>
              <w:spacing w:after="0"/>
              <w:jc w:val="right"/>
              <w:rPr>
                <w:sz w:val="20"/>
              </w:rPr>
            </w:pPr>
            <w:r w:rsidRPr="003D6E51">
              <w:rPr>
                <w:color w:val="000000"/>
                <w:szCs w:val="22"/>
              </w:rPr>
              <w:t>190</w:t>
            </w:r>
          </w:p>
        </w:tc>
        <w:tc>
          <w:tcPr>
            <w:tcW w:w="1096" w:type="dxa"/>
            <w:tcBorders>
              <w:top w:val="nil"/>
              <w:left w:val="nil"/>
              <w:right w:val="nil"/>
            </w:tcBorders>
            <w:shd w:val="clear" w:color="auto" w:fill="auto"/>
            <w:noWrap/>
            <w:vAlign w:val="bottom"/>
          </w:tcPr>
          <w:p w14:paraId="1D5278D4" w14:textId="77777777" w:rsidR="003E6BD8" w:rsidRPr="003E6BD8" w:rsidRDefault="003D6E51" w:rsidP="008016D6">
            <w:pPr>
              <w:keepNext/>
              <w:spacing w:after="0"/>
              <w:jc w:val="right"/>
              <w:rPr>
                <w:sz w:val="20"/>
              </w:rPr>
            </w:pPr>
            <w:r w:rsidRPr="003D6E51">
              <w:rPr>
                <w:color w:val="000000"/>
                <w:szCs w:val="22"/>
              </w:rPr>
              <w:t>295</w:t>
            </w:r>
          </w:p>
        </w:tc>
        <w:tc>
          <w:tcPr>
            <w:tcW w:w="1096" w:type="dxa"/>
            <w:tcBorders>
              <w:top w:val="nil"/>
              <w:left w:val="nil"/>
              <w:right w:val="nil"/>
            </w:tcBorders>
            <w:shd w:val="clear" w:color="auto" w:fill="auto"/>
            <w:noWrap/>
            <w:vAlign w:val="bottom"/>
          </w:tcPr>
          <w:p w14:paraId="7FF220D2" w14:textId="77777777" w:rsidR="003E6BD8" w:rsidRPr="003E6BD8" w:rsidRDefault="003D6E51" w:rsidP="008016D6">
            <w:pPr>
              <w:keepNext/>
              <w:spacing w:after="0"/>
              <w:jc w:val="right"/>
              <w:rPr>
                <w:sz w:val="20"/>
              </w:rPr>
            </w:pPr>
            <w:r w:rsidRPr="003D6E51">
              <w:rPr>
                <w:color w:val="000000"/>
                <w:szCs w:val="22"/>
              </w:rPr>
              <w:t>355</w:t>
            </w:r>
          </w:p>
        </w:tc>
        <w:tc>
          <w:tcPr>
            <w:tcW w:w="1172" w:type="dxa"/>
            <w:tcBorders>
              <w:top w:val="nil"/>
              <w:left w:val="nil"/>
              <w:right w:val="nil"/>
            </w:tcBorders>
            <w:shd w:val="clear" w:color="auto" w:fill="auto"/>
            <w:noWrap/>
            <w:vAlign w:val="bottom"/>
          </w:tcPr>
          <w:p w14:paraId="06E22742" w14:textId="77777777" w:rsidR="003E6BD8" w:rsidRPr="003E6BD8" w:rsidRDefault="003D6E51" w:rsidP="008016D6">
            <w:pPr>
              <w:keepNext/>
              <w:spacing w:after="0"/>
              <w:jc w:val="right"/>
              <w:rPr>
                <w:sz w:val="20"/>
              </w:rPr>
            </w:pPr>
            <w:r w:rsidRPr="003D6E51">
              <w:rPr>
                <w:color w:val="000000"/>
                <w:szCs w:val="22"/>
              </w:rPr>
              <w:t>650</w:t>
            </w:r>
          </w:p>
        </w:tc>
      </w:tr>
      <w:tr w:rsidR="003E6BD8" w:rsidRPr="002255EB" w14:paraId="5E69C40E" w14:textId="77777777" w:rsidTr="00706E11">
        <w:trPr>
          <w:trHeight w:val="20"/>
          <w:jc w:val="center"/>
        </w:trPr>
        <w:tc>
          <w:tcPr>
            <w:tcW w:w="716" w:type="dxa"/>
            <w:tcBorders>
              <w:top w:val="nil"/>
              <w:left w:val="nil"/>
              <w:right w:val="nil"/>
            </w:tcBorders>
            <w:shd w:val="clear" w:color="auto" w:fill="FFFFFF" w:themeFill="background1"/>
            <w:noWrap/>
            <w:vAlign w:val="bottom"/>
          </w:tcPr>
          <w:p w14:paraId="41A04A44" w14:textId="77777777" w:rsidR="003E6BD8" w:rsidRPr="00611122" w:rsidRDefault="003E6BD8" w:rsidP="008016D6">
            <w:pPr>
              <w:keepNext/>
              <w:spacing w:after="0"/>
              <w:jc w:val="right"/>
              <w:rPr>
                <w:sz w:val="20"/>
              </w:rPr>
            </w:pPr>
            <w:r w:rsidRPr="00611122">
              <w:rPr>
                <w:sz w:val="20"/>
              </w:rPr>
              <w:t>1986</w:t>
            </w:r>
          </w:p>
        </w:tc>
        <w:tc>
          <w:tcPr>
            <w:tcW w:w="872" w:type="dxa"/>
            <w:tcBorders>
              <w:top w:val="nil"/>
              <w:left w:val="nil"/>
              <w:right w:val="nil"/>
            </w:tcBorders>
            <w:shd w:val="clear" w:color="auto" w:fill="FFFFFF" w:themeFill="background1"/>
            <w:noWrap/>
            <w:vAlign w:val="bottom"/>
          </w:tcPr>
          <w:p w14:paraId="3D4DDE02" w14:textId="77777777" w:rsidR="003E6BD8" w:rsidRPr="00E6095A" w:rsidRDefault="003D6E51" w:rsidP="008016D6">
            <w:pPr>
              <w:keepNext/>
              <w:spacing w:after="0"/>
              <w:jc w:val="right"/>
              <w:rPr>
                <w:sz w:val="20"/>
              </w:rPr>
            </w:pPr>
            <w:r w:rsidRPr="003D6E51">
              <w:rPr>
                <w:color w:val="000000"/>
                <w:szCs w:val="22"/>
              </w:rPr>
              <w:t>140</w:t>
            </w:r>
          </w:p>
        </w:tc>
        <w:tc>
          <w:tcPr>
            <w:tcW w:w="950" w:type="dxa"/>
            <w:tcBorders>
              <w:top w:val="nil"/>
              <w:left w:val="nil"/>
              <w:right w:val="nil"/>
            </w:tcBorders>
            <w:shd w:val="clear" w:color="auto" w:fill="FFFFFF" w:themeFill="background1"/>
            <w:noWrap/>
            <w:vAlign w:val="bottom"/>
          </w:tcPr>
          <w:p w14:paraId="6F4ABB41" w14:textId="77777777" w:rsidR="003E6BD8" w:rsidRPr="00E6095A" w:rsidRDefault="003D6E51" w:rsidP="008016D6">
            <w:pPr>
              <w:keepNext/>
              <w:spacing w:after="0"/>
              <w:jc w:val="right"/>
              <w:rPr>
                <w:sz w:val="20"/>
              </w:rPr>
            </w:pPr>
            <w:r w:rsidRPr="003D6E51">
              <w:rPr>
                <w:color w:val="000000"/>
                <w:szCs w:val="22"/>
              </w:rPr>
              <w:t>147</w:t>
            </w:r>
          </w:p>
        </w:tc>
        <w:tc>
          <w:tcPr>
            <w:tcW w:w="1122" w:type="dxa"/>
            <w:tcBorders>
              <w:top w:val="nil"/>
              <w:left w:val="nil"/>
              <w:right w:val="nil"/>
            </w:tcBorders>
            <w:shd w:val="clear" w:color="auto" w:fill="FFFFFF" w:themeFill="background1"/>
            <w:noWrap/>
            <w:vAlign w:val="bottom"/>
          </w:tcPr>
          <w:p w14:paraId="20FEA639" w14:textId="77777777" w:rsidR="003E6BD8" w:rsidRPr="003E6BD8" w:rsidRDefault="003D6E51" w:rsidP="008016D6">
            <w:pPr>
              <w:keepNext/>
              <w:spacing w:after="0"/>
              <w:jc w:val="right"/>
              <w:rPr>
                <w:sz w:val="20"/>
              </w:rPr>
            </w:pPr>
            <w:r w:rsidRPr="003D6E51">
              <w:rPr>
                <w:color w:val="000000"/>
                <w:szCs w:val="22"/>
              </w:rPr>
              <w:t>287</w:t>
            </w:r>
          </w:p>
        </w:tc>
        <w:tc>
          <w:tcPr>
            <w:tcW w:w="1096" w:type="dxa"/>
            <w:tcBorders>
              <w:top w:val="nil"/>
              <w:left w:val="nil"/>
              <w:right w:val="nil"/>
            </w:tcBorders>
            <w:shd w:val="clear" w:color="auto" w:fill="FFFFFF" w:themeFill="background1"/>
            <w:noWrap/>
            <w:vAlign w:val="bottom"/>
          </w:tcPr>
          <w:p w14:paraId="643BAB0D" w14:textId="77777777" w:rsidR="003E6BD8" w:rsidRPr="003E6BD8" w:rsidRDefault="003D6E51" w:rsidP="008016D6">
            <w:pPr>
              <w:keepNext/>
              <w:spacing w:after="0"/>
              <w:jc w:val="right"/>
              <w:rPr>
                <w:sz w:val="20"/>
              </w:rPr>
            </w:pPr>
            <w:r w:rsidRPr="003D6E51">
              <w:rPr>
                <w:color w:val="000000"/>
                <w:szCs w:val="22"/>
              </w:rPr>
              <w:t>323</w:t>
            </w:r>
          </w:p>
        </w:tc>
        <w:tc>
          <w:tcPr>
            <w:tcW w:w="1096" w:type="dxa"/>
            <w:tcBorders>
              <w:top w:val="nil"/>
              <w:left w:val="nil"/>
              <w:right w:val="nil"/>
            </w:tcBorders>
            <w:shd w:val="clear" w:color="auto" w:fill="FFFFFF" w:themeFill="background1"/>
            <w:noWrap/>
            <w:vAlign w:val="bottom"/>
          </w:tcPr>
          <w:p w14:paraId="601E0376" w14:textId="77777777" w:rsidR="003E6BD8" w:rsidRPr="003E6BD8" w:rsidRDefault="003D6E51" w:rsidP="008016D6">
            <w:pPr>
              <w:keepNext/>
              <w:spacing w:after="0"/>
              <w:jc w:val="right"/>
              <w:rPr>
                <w:sz w:val="20"/>
              </w:rPr>
            </w:pPr>
            <w:r w:rsidRPr="003D6E51">
              <w:rPr>
                <w:color w:val="000000"/>
                <w:szCs w:val="22"/>
              </w:rPr>
              <w:t>324</w:t>
            </w:r>
          </w:p>
        </w:tc>
        <w:tc>
          <w:tcPr>
            <w:tcW w:w="1172" w:type="dxa"/>
            <w:tcBorders>
              <w:top w:val="nil"/>
              <w:left w:val="nil"/>
              <w:right w:val="nil"/>
            </w:tcBorders>
            <w:shd w:val="clear" w:color="auto" w:fill="FFFFFF" w:themeFill="background1"/>
            <w:noWrap/>
            <w:vAlign w:val="bottom"/>
          </w:tcPr>
          <w:p w14:paraId="7A77BBBA" w14:textId="77777777" w:rsidR="003E6BD8" w:rsidRPr="003E6BD8" w:rsidRDefault="003D6E51" w:rsidP="008016D6">
            <w:pPr>
              <w:keepNext/>
              <w:spacing w:after="0"/>
              <w:jc w:val="right"/>
              <w:rPr>
                <w:sz w:val="20"/>
              </w:rPr>
            </w:pPr>
            <w:r w:rsidRPr="003D6E51">
              <w:rPr>
                <w:color w:val="000000"/>
                <w:szCs w:val="22"/>
              </w:rPr>
              <w:t>647</w:t>
            </w:r>
          </w:p>
        </w:tc>
      </w:tr>
      <w:tr w:rsidR="003E6BD8" w:rsidRPr="002255EB" w14:paraId="55FE81DB" w14:textId="77777777" w:rsidTr="003E6BD8">
        <w:trPr>
          <w:trHeight w:val="20"/>
          <w:jc w:val="center"/>
        </w:trPr>
        <w:tc>
          <w:tcPr>
            <w:tcW w:w="716" w:type="dxa"/>
            <w:tcBorders>
              <w:top w:val="nil"/>
              <w:left w:val="nil"/>
              <w:bottom w:val="nil"/>
              <w:right w:val="nil"/>
            </w:tcBorders>
            <w:shd w:val="clear" w:color="auto" w:fill="auto"/>
            <w:noWrap/>
            <w:vAlign w:val="bottom"/>
          </w:tcPr>
          <w:p w14:paraId="1A934619" w14:textId="77777777" w:rsidR="003E6BD8" w:rsidRPr="00611122" w:rsidRDefault="003E6BD8" w:rsidP="008016D6">
            <w:pPr>
              <w:keepNext/>
              <w:spacing w:after="0"/>
              <w:jc w:val="right"/>
              <w:rPr>
                <w:sz w:val="20"/>
              </w:rPr>
            </w:pPr>
            <w:r w:rsidRPr="00611122">
              <w:rPr>
                <w:sz w:val="20"/>
              </w:rPr>
              <w:t>1987</w:t>
            </w:r>
          </w:p>
        </w:tc>
        <w:tc>
          <w:tcPr>
            <w:tcW w:w="872" w:type="dxa"/>
            <w:tcBorders>
              <w:top w:val="nil"/>
              <w:left w:val="nil"/>
              <w:bottom w:val="nil"/>
              <w:right w:val="nil"/>
            </w:tcBorders>
            <w:shd w:val="clear" w:color="auto" w:fill="auto"/>
            <w:noWrap/>
            <w:vAlign w:val="bottom"/>
          </w:tcPr>
          <w:p w14:paraId="1EF4EDF9" w14:textId="77777777" w:rsidR="003E6BD8" w:rsidRPr="00E6095A" w:rsidRDefault="003D6E51" w:rsidP="008016D6">
            <w:pPr>
              <w:keepNext/>
              <w:spacing w:after="0"/>
              <w:jc w:val="right"/>
              <w:rPr>
                <w:sz w:val="20"/>
              </w:rPr>
            </w:pPr>
            <w:r w:rsidRPr="003D6E51">
              <w:rPr>
                <w:color w:val="000000"/>
                <w:szCs w:val="22"/>
              </w:rPr>
              <w:t>131</w:t>
            </w:r>
          </w:p>
        </w:tc>
        <w:tc>
          <w:tcPr>
            <w:tcW w:w="950" w:type="dxa"/>
            <w:tcBorders>
              <w:top w:val="nil"/>
              <w:left w:val="nil"/>
              <w:bottom w:val="nil"/>
              <w:right w:val="nil"/>
            </w:tcBorders>
            <w:shd w:val="clear" w:color="auto" w:fill="auto"/>
            <w:noWrap/>
            <w:vAlign w:val="bottom"/>
          </w:tcPr>
          <w:p w14:paraId="355A2879" w14:textId="77777777" w:rsidR="003E6BD8" w:rsidRPr="00E6095A" w:rsidRDefault="003D6E51" w:rsidP="008016D6">
            <w:pPr>
              <w:keepNext/>
              <w:spacing w:after="0"/>
              <w:jc w:val="right"/>
              <w:rPr>
                <w:sz w:val="20"/>
              </w:rPr>
            </w:pPr>
            <w:r w:rsidRPr="003D6E51">
              <w:rPr>
                <w:color w:val="000000"/>
                <w:szCs w:val="22"/>
              </w:rPr>
              <w:t>142</w:t>
            </w:r>
          </w:p>
        </w:tc>
        <w:tc>
          <w:tcPr>
            <w:tcW w:w="1122" w:type="dxa"/>
            <w:tcBorders>
              <w:top w:val="nil"/>
              <w:left w:val="nil"/>
              <w:bottom w:val="nil"/>
              <w:right w:val="nil"/>
            </w:tcBorders>
            <w:shd w:val="clear" w:color="auto" w:fill="auto"/>
            <w:noWrap/>
            <w:vAlign w:val="bottom"/>
          </w:tcPr>
          <w:p w14:paraId="5ECF7A94" w14:textId="77777777" w:rsidR="003E6BD8" w:rsidRPr="003E6BD8" w:rsidRDefault="003D6E51" w:rsidP="008016D6">
            <w:pPr>
              <w:keepNext/>
              <w:spacing w:after="0"/>
              <w:jc w:val="right"/>
              <w:rPr>
                <w:sz w:val="20"/>
              </w:rPr>
            </w:pPr>
            <w:r w:rsidRPr="003D6E51">
              <w:rPr>
                <w:color w:val="000000"/>
                <w:szCs w:val="22"/>
              </w:rPr>
              <w:t>273</w:t>
            </w:r>
          </w:p>
        </w:tc>
        <w:tc>
          <w:tcPr>
            <w:tcW w:w="1096" w:type="dxa"/>
            <w:tcBorders>
              <w:top w:val="nil"/>
              <w:left w:val="nil"/>
              <w:bottom w:val="nil"/>
              <w:right w:val="nil"/>
            </w:tcBorders>
            <w:shd w:val="clear" w:color="auto" w:fill="auto"/>
            <w:noWrap/>
            <w:vAlign w:val="bottom"/>
          </w:tcPr>
          <w:p w14:paraId="589E6AB0" w14:textId="77777777" w:rsidR="003E6BD8" w:rsidRPr="003E6BD8" w:rsidRDefault="003D6E51" w:rsidP="008016D6">
            <w:pPr>
              <w:keepNext/>
              <w:spacing w:after="0"/>
              <w:jc w:val="right"/>
              <w:rPr>
                <w:sz w:val="20"/>
              </w:rPr>
            </w:pPr>
            <w:r w:rsidRPr="003D6E51">
              <w:rPr>
                <w:color w:val="000000"/>
                <w:szCs w:val="22"/>
              </w:rPr>
              <w:t>136</w:t>
            </w:r>
          </w:p>
        </w:tc>
        <w:tc>
          <w:tcPr>
            <w:tcW w:w="1096" w:type="dxa"/>
            <w:tcBorders>
              <w:top w:val="nil"/>
              <w:left w:val="nil"/>
              <w:bottom w:val="nil"/>
              <w:right w:val="nil"/>
            </w:tcBorders>
            <w:shd w:val="clear" w:color="auto" w:fill="auto"/>
            <w:noWrap/>
            <w:vAlign w:val="bottom"/>
          </w:tcPr>
          <w:p w14:paraId="506FC37E" w14:textId="77777777" w:rsidR="003E6BD8" w:rsidRPr="003E6BD8" w:rsidRDefault="003D6E51" w:rsidP="008016D6">
            <w:pPr>
              <w:keepNext/>
              <w:spacing w:after="0"/>
              <w:jc w:val="right"/>
              <w:rPr>
                <w:sz w:val="20"/>
              </w:rPr>
            </w:pPr>
            <w:r w:rsidRPr="003D6E51">
              <w:rPr>
                <w:color w:val="000000"/>
                <w:szCs w:val="22"/>
              </w:rPr>
              <w:t>147</w:t>
            </w:r>
          </w:p>
        </w:tc>
        <w:tc>
          <w:tcPr>
            <w:tcW w:w="1172" w:type="dxa"/>
            <w:tcBorders>
              <w:top w:val="nil"/>
              <w:left w:val="nil"/>
              <w:bottom w:val="nil"/>
              <w:right w:val="nil"/>
            </w:tcBorders>
            <w:shd w:val="clear" w:color="auto" w:fill="auto"/>
            <w:noWrap/>
            <w:vAlign w:val="bottom"/>
          </w:tcPr>
          <w:p w14:paraId="6AABA5A4" w14:textId="77777777" w:rsidR="003E6BD8" w:rsidRPr="003E6BD8" w:rsidRDefault="003D6E51" w:rsidP="008016D6">
            <w:pPr>
              <w:keepNext/>
              <w:spacing w:after="0"/>
              <w:jc w:val="right"/>
              <w:rPr>
                <w:sz w:val="20"/>
              </w:rPr>
            </w:pPr>
            <w:r w:rsidRPr="003D6E51">
              <w:rPr>
                <w:color w:val="000000"/>
                <w:szCs w:val="22"/>
              </w:rPr>
              <w:t>283</w:t>
            </w:r>
          </w:p>
        </w:tc>
      </w:tr>
      <w:tr w:rsidR="003E6BD8" w:rsidRPr="002255EB" w14:paraId="7526DB75" w14:textId="77777777" w:rsidTr="00706E11">
        <w:trPr>
          <w:trHeight w:val="20"/>
          <w:jc w:val="center"/>
        </w:trPr>
        <w:tc>
          <w:tcPr>
            <w:tcW w:w="716" w:type="dxa"/>
            <w:tcBorders>
              <w:top w:val="nil"/>
              <w:left w:val="nil"/>
              <w:bottom w:val="nil"/>
              <w:right w:val="nil"/>
            </w:tcBorders>
            <w:shd w:val="clear" w:color="auto" w:fill="auto"/>
            <w:noWrap/>
            <w:vAlign w:val="bottom"/>
          </w:tcPr>
          <w:p w14:paraId="1FC8A360" w14:textId="77777777" w:rsidR="003E6BD8" w:rsidRPr="00611122" w:rsidRDefault="003E6BD8" w:rsidP="008016D6">
            <w:pPr>
              <w:keepNext/>
              <w:spacing w:after="0"/>
              <w:jc w:val="right"/>
              <w:rPr>
                <w:sz w:val="20"/>
              </w:rPr>
            </w:pPr>
            <w:r w:rsidRPr="00611122">
              <w:rPr>
                <w:sz w:val="20"/>
              </w:rPr>
              <w:t>1988</w:t>
            </w:r>
          </w:p>
        </w:tc>
        <w:tc>
          <w:tcPr>
            <w:tcW w:w="872" w:type="dxa"/>
            <w:tcBorders>
              <w:top w:val="nil"/>
              <w:left w:val="nil"/>
              <w:bottom w:val="nil"/>
              <w:right w:val="nil"/>
            </w:tcBorders>
            <w:shd w:val="clear" w:color="auto" w:fill="auto"/>
            <w:noWrap/>
            <w:vAlign w:val="bottom"/>
          </w:tcPr>
          <w:p w14:paraId="6F30542B" w14:textId="77777777" w:rsidR="003E6BD8" w:rsidRPr="00E6095A" w:rsidRDefault="003D6E51" w:rsidP="008016D6">
            <w:pPr>
              <w:keepNext/>
              <w:spacing w:after="0"/>
              <w:jc w:val="right"/>
              <w:rPr>
                <w:sz w:val="20"/>
              </w:rPr>
            </w:pPr>
            <w:r w:rsidRPr="003D6E51">
              <w:rPr>
                <w:color w:val="000000"/>
                <w:szCs w:val="22"/>
              </w:rPr>
              <w:t>34</w:t>
            </w:r>
          </w:p>
        </w:tc>
        <w:tc>
          <w:tcPr>
            <w:tcW w:w="950" w:type="dxa"/>
            <w:tcBorders>
              <w:top w:val="nil"/>
              <w:left w:val="nil"/>
              <w:bottom w:val="nil"/>
              <w:right w:val="nil"/>
            </w:tcBorders>
            <w:shd w:val="clear" w:color="auto" w:fill="auto"/>
            <w:noWrap/>
            <w:vAlign w:val="bottom"/>
          </w:tcPr>
          <w:p w14:paraId="2C19DB9A" w14:textId="77777777" w:rsidR="003E6BD8" w:rsidRPr="00E6095A" w:rsidRDefault="003D6E51" w:rsidP="008016D6">
            <w:pPr>
              <w:keepNext/>
              <w:spacing w:after="0"/>
              <w:jc w:val="right"/>
              <w:rPr>
                <w:sz w:val="20"/>
              </w:rPr>
            </w:pPr>
            <w:r w:rsidRPr="003D6E51">
              <w:rPr>
                <w:color w:val="000000"/>
                <w:szCs w:val="22"/>
              </w:rPr>
              <w:t>33</w:t>
            </w:r>
          </w:p>
        </w:tc>
        <w:tc>
          <w:tcPr>
            <w:tcW w:w="1122" w:type="dxa"/>
            <w:tcBorders>
              <w:top w:val="nil"/>
              <w:left w:val="nil"/>
              <w:bottom w:val="nil"/>
              <w:right w:val="nil"/>
            </w:tcBorders>
            <w:shd w:val="clear" w:color="auto" w:fill="auto"/>
            <w:noWrap/>
            <w:vAlign w:val="bottom"/>
          </w:tcPr>
          <w:p w14:paraId="770A5EA9" w14:textId="77777777" w:rsidR="003E6BD8" w:rsidRPr="003E6BD8" w:rsidRDefault="003D6E51" w:rsidP="008016D6">
            <w:pPr>
              <w:keepNext/>
              <w:spacing w:after="0"/>
              <w:jc w:val="right"/>
              <w:rPr>
                <w:sz w:val="20"/>
              </w:rPr>
            </w:pPr>
            <w:r w:rsidRPr="003D6E51">
              <w:rPr>
                <w:color w:val="000000"/>
                <w:szCs w:val="22"/>
              </w:rPr>
              <w:t>67</w:t>
            </w:r>
          </w:p>
        </w:tc>
        <w:tc>
          <w:tcPr>
            <w:tcW w:w="1096" w:type="dxa"/>
            <w:tcBorders>
              <w:top w:val="nil"/>
              <w:left w:val="nil"/>
              <w:bottom w:val="nil"/>
              <w:right w:val="nil"/>
            </w:tcBorders>
            <w:shd w:val="clear" w:color="auto" w:fill="auto"/>
            <w:noWrap/>
            <w:vAlign w:val="bottom"/>
          </w:tcPr>
          <w:p w14:paraId="63DE70AE" w14:textId="77777777" w:rsidR="003E6BD8" w:rsidRPr="003E6BD8" w:rsidRDefault="003D6E51" w:rsidP="008016D6">
            <w:pPr>
              <w:keepNext/>
              <w:spacing w:after="0"/>
              <w:jc w:val="right"/>
              <w:rPr>
                <w:sz w:val="20"/>
              </w:rPr>
            </w:pPr>
            <w:r w:rsidRPr="003D6E51">
              <w:rPr>
                <w:color w:val="000000"/>
                <w:szCs w:val="22"/>
              </w:rPr>
              <w:t>66</w:t>
            </w:r>
          </w:p>
        </w:tc>
        <w:tc>
          <w:tcPr>
            <w:tcW w:w="1096" w:type="dxa"/>
            <w:tcBorders>
              <w:top w:val="nil"/>
              <w:left w:val="nil"/>
              <w:bottom w:val="nil"/>
              <w:right w:val="nil"/>
            </w:tcBorders>
            <w:shd w:val="clear" w:color="auto" w:fill="auto"/>
            <w:noWrap/>
            <w:vAlign w:val="bottom"/>
          </w:tcPr>
          <w:p w14:paraId="6795A3A4" w14:textId="77777777" w:rsidR="003E6BD8" w:rsidRPr="003E6BD8" w:rsidRDefault="003D6E51" w:rsidP="008016D6">
            <w:pPr>
              <w:keepNext/>
              <w:spacing w:after="0"/>
              <w:jc w:val="right"/>
              <w:rPr>
                <w:sz w:val="20"/>
              </w:rPr>
            </w:pPr>
            <w:r w:rsidRPr="003D6E51">
              <w:rPr>
                <w:color w:val="000000"/>
                <w:szCs w:val="22"/>
              </w:rPr>
              <w:t>65</w:t>
            </w:r>
          </w:p>
        </w:tc>
        <w:tc>
          <w:tcPr>
            <w:tcW w:w="1172" w:type="dxa"/>
            <w:tcBorders>
              <w:top w:val="nil"/>
              <w:left w:val="nil"/>
              <w:bottom w:val="nil"/>
              <w:right w:val="nil"/>
            </w:tcBorders>
            <w:shd w:val="clear" w:color="auto" w:fill="auto"/>
            <w:noWrap/>
            <w:vAlign w:val="bottom"/>
          </w:tcPr>
          <w:p w14:paraId="72B3C203" w14:textId="77777777" w:rsidR="003E6BD8" w:rsidRPr="003E6BD8" w:rsidRDefault="003D6E51" w:rsidP="008016D6">
            <w:pPr>
              <w:keepNext/>
              <w:spacing w:after="0"/>
              <w:jc w:val="right"/>
              <w:rPr>
                <w:sz w:val="20"/>
              </w:rPr>
            </w:pPr>
            <w:r w:rsidRPr="003D6E51">
              <w:rPr>
                <w:color w:val="000000"/>
                <w:szCs w:val="22"/>
              </w:rPr>
              <w:t>131</w:t>
            </w:r>
          </w:p>
        </w:tc>
      </w:tr>
      <w:tr w:rsidR="003E6BD8" w:rsidRPr="002255EB" w14:paraId="6FFD54B1" w14:textId="77777777" w:rsidTr="00706E11">
        <w:trPr>
          <w:trHeight w:val="20"/>
          <w:jc w:val="center"/>
        </w:trPr>
        <w:tc>
          <w:tcPr>
            <w:tcW w:w="716" w:type="dxa"/>
            <w:tcBorders>
              <w:top w:val="nil"/>
              <w:left w:val="nil"/>
              <w:right w:val="nil"/>
            </w:tcBorders>
            <w:shd w:val="clear" w:color="auto" w:fill="auto"/>
            <w:noWrap/>
            <w:vAlign w:val="bottom"/>
          </w:tcPr>
          <w:p w14:paraId="6EBE06C5" w14:textId="77777777" w:rsidR="003E6BD8" w:rsidRPr="00611122" w:rsidRDefault="003E6BD8" w:rsidP="008016D6">
            <w:pPr>
              <w:keepNext/>
              <w:spacing w:after="0"/>
              <w:jc w:val="right"/>
              <w:rPr>
                <w:sz w:val="20"/>
              </w:rPr>
            </w:pPr>
            <w:r w:rsidRPr="00611122">
              <w:rPr>
                <w:sz w:val="20"/>
              </w:rPr>
              <w:t>1989</w:t>
            </w:r>
          </w:p>
        </w:tc>
        <w:tc>
          <w:tcPr>
            <w:tcW w:w="872" w:type="dxa"/>
            <w:tcBorders>
              <w:top w:val="nil"/>
              <w:left w:val="nil"/>
              <w:right w:val="nil"/>
            </w:tcBorders>
            <w:shd w:val="clear" w:color="auto" w:fill="auto"/>
            <w:noWrap/>
            <w:vAlign w:val="bottom"/>
          </w:tcPr>
          <w:p w14:paraId="0B16A9BB" w14:textId="77777777" w:rsidR="003E6BD8" w:rsidRPr="00E6095A" w:rsidRDefault="003D6E51" w:rsidP="008016D6">
            <w:pPr>
              <w:keepNext/>
              <w:spacing w:after="0"/>
              <w:jc w:val="right"/>
              <w:rPr>
                <w:sz w:val="20"/>
              </w:rPr>
            </w:pPr>
            <w:r w:rsidRPr="003D6E51">
              <w:rPr>
                <w:color w:val="000000"/>
                <w:szCs w:val="22"/>
              </w:rPr>
              <w:t>0</w:t>
            </w:r>
          </w:p>
        </w:tc>
        <w:tc>
          <w:tcPr>
            <w:tcW w:w="950" w:type="dxa"/>
            <w:tcBorders>
              <w:top w:val="nil"/>
              <w:left w:val="nil"/>
              <w:right w:val="nil"/>
            </w:tcBorders>
            <w:shd w:val="clear" w:color="auto" w:fill="auto"/>
            <w:noWrap/>
            <w:vAlign w:val="bottom"/>
          </w:tcPr>
          <w:p w14:paraId="7F7A2FA4" w14:textId="77777777" w:rsidR="003E6BD8" w:rsidRPr="00E6095A" w:rsidRDefault="003D6E51" w:rsidP="008016D6">
            <w:pPr>
              <w:keepNext/>
              <w:spacing w:after="0"/>
              <w:jc w:val="right"/>
              <w:rPr>
                <w:sz w:val="20"/>
              </w:rPr>
            </w:pPr>
            <w:r w:rsidRPr="003D6E51">
              <w:rPr>
                <w:color w:val="000000"/>
                <w:szCs w:val="22"/>
              </w:rPr>
              <w:t>0</w:t>
            </w:r>
          </w:p>
        </w:tc>
        <w:tc>
          <w:tcPr>
            <w:tcW w:w="1122" w:type="dxa"/>
            <w:tcBorders>
              <w:top w:val="nil"/>
              <w:left w:val="nil"/>
              <w:right w:val="nil"/>
            </w:tcBorders>
            <w:shd w:val="clear" w:color="auto" w:fill="auto"/>
            <w:noWrap/>
            <w:vAlign w:val="bottom"/>
          </w:tcPr>
          <w:p w14:paraId="0D829613" w14:textId="77777777" w:rsidR="003E6BD8" w:rsidRPr="003E6BD8" w:rsidRDefault="003D6E51" w:rsidP="008016D6">
            <w:pPr>
              <w:keepNext/>
              <w:spacing w:after="0"/>
              <w:jc w:val="right"/>
              <w:rPr>
                <w:sz w:val="20"/>
              </w:rPr>
            </w:pPr>
            <w:r w:rsidRPr="003D6E51">
              <w:rPr>
                <w:color w:val="000000"/>
                <w:szCs w:val="22"/>
              </w:rPr>
              <w:t>0</w:t>
            </w:r>
          </w:p>
        </w:tc>
        <w:tc>
          <w:tcPr>
            <w:tcW w:w="1096" w:type="dxa"/>
            <w:tcBorders>
              <w:top w:val="nil"/>
              <w:left w:val="nil"/>
              <w:right w:val="nil"/>
            </w:tcBorders>
            <w:shd w:val="clear" w:color="auto" w:fill="auto"/>
            <w:noWrap/>
            <w:vAlign w:val="bottom"/>
          </w:tcPr>
          <w:p w14:paraId="65C4152A" w14:textId="77777777" w:rsidR="003E6BD8" w:rsidRPr="003E6BD8" w:rsidRDefault="003D6E51" w:rsidP="008016D6">
            <w:pPr>
              <w:keepNext/>
              <w:spacing w:after="0"/>
              <w:jc w:val="right"/>
              <w:rPr>
                <w:sz w:val="20"/>
              </w:rPr>
            </w:pPr>
            <w:r w:rsidRPr="003D6E51">
              <w:rPr>
                <w:color w:val="000000"/>
                <w:szCs w:val="22"/>
              </w:rPr>
              <w:t>112</w:t>
            </w:r>
          </w:p>
        </w:tc>
        <w:tc>
          <w:tcPr>
            <w:tcW w:w="1096" w:type="dxa"/>
            <w:tcBorders>
              <w:top w:val="nil"/>
              <w:left w:val="nil"/>
              <w:right w:val="nil"/>
            </w:tcBorders>
            <w:shd w:val="clear" w:color="auto" w:fill="auto"/>
            <w:noWrap/>
            <w:vAlign w:val="bottom"/>
          </w:tcPr>
          <w:p w14:paraId="2E6CEA4A" w14:textId="77777777" w:rsidR="003E6BD8" w:rsidRPr="003E6BD8" w:rsidRDefault="003D6E51" w:rsidP="008016D6">
            <w:pPr>
              <w:keepNext/>
              <w:spacing w:after="0"/>
              <w:jc w:val="right"/>
              <w:rPr>
                <w:sz w:val="20"/>
              </w:rPr>
            </w:pPr>
            <w:r w:rsidRPr="003D6E51">
              <w:rPr>
                <w:color w:val="000000"/>
                <w:szCs w:val="22"/>
              </w:rPr>
              <w:t>147</w:t>
            </w:r>
          </w:p>
        </w:tc>
        <w:tc>
          <w:tcPr>
            <w:tcW w:w="1172" w:type="dxa"/>
            <w:tcBorders>
              <w:top w:val="nil"/>
              <w:left w:val="nil"/>
              <w:right w:val="nil"/>
            </w:tcBorders>
            <w:shd w:val="clear" w:color="auto" w:fill="auto"/>
            <w:noWrap/>
            <w:vAlign w:val="bottom"/>
          </w:tcPr>
          <w:p w14:paraId="2364E04B" w14:textId="77777777" w:rsidR="003E6BD8" w:rsidRPr="003E6BD8" w:rsidRDefault="003D6E51" w:rsidP="008016D6">
            <w:pPr>
              <w:keepNext/>
              <w:spacing w:after="0"/>
              <w:jc w:val="right"/>
              <w:rPr>
                <w:sz w:val="20"/>
              </w:rPr>
            </w:pPr>
            <w:r w:rsidRPr="003D6E51">
              <w:rPr>
                <w:color w:val="000000"/>
                <w:szCs w:val="22"/>
              </w:rPr>
              <w:t>259</w:t>
            </w:r>
          </w:p>
        </w:tc>
      </w:tr>
      <w:tr w:rsidR="003E6BD8" w:rsidRPr="002255EB" w14:paraId="2359A2F4" w14:textId="77777777" w:rsidTr="00706E11">
        <w:trPr>
          <w:trHeight w:val="20"/>
          <w:jc w:val="center"/>
        </w:trPr>
        <w:tc>
          <w:tcPr>
            <w:tcW w:w="716" w:type="dxa"/>
            <w:tcBorders>
              <w:top w:val="nil"/>
              <w:left w:val="nil"/>
              <w:bottom w:val="nil"/>
              <w:right w:val="nil"/>
            </w:tcBorders>
            <w:shd w:val="clear" w:color="auto" w:fill="auto"/>
            <w:noWrap/>
            <w:vAlign w:val="bottom"/>
          </w:tcPr>
          <w:p w14:paraId="64A6F406" w14:textId="77777777" w:rsidR="003E6BD8" w:rsidRPr="00611122" w:rsidRDefault="003E6BD8" w:rsidP="008016D6">
            <w:pPr>
              <w:keepNext/>
              <w:spacing w:after="0"/>
              <w:jc w:val="right"/>
              <w:rPr>
                <w:sz w:val="20"/>
              </w:rPr>
            </w:pPr>
            <w:r w:rsidRPr="00611122">
              <w:rPr>
                <w:sz w:val="20"/>
              </w:rPr>
              <w:t>1990</w:t>
            </w:r>
          </w:p>
        </w:tc>
        <w:tc>
          <w:tcPr>
            <w:tcW w:w="872" w:type="dxa"/>
            <w:tcBorders>
              <w:top w:val="nil"/>
              <w:left w:val="nil"/>
              <w:bottom w:val="nil"/>
              <w:right w:val="nil"/>
            </w:tcBorders>
            <w:shd w:val="clear" w:color="auto" w:fill="auto"/>
            <w:noWrap/>
            <w:vAlign w:val="bottom"/>
          </w:tcPr>
          <w:p w14:paraId="73EC6F68" w14:textId="77777777" w:rsidR="00AD121B" w:rsidRDefault="00765E48">
            <w:pPr>
              <w:keepNext/>
              <w:spacing w:after="0"/>
              <w:jc w:val="right"/>
              <w:rPr>
                <w:sz w:val="20"/>
              </w:rPr>
            </w:pPr>
            <w:r>
              <w:rPr>
                <w:color w:val="000000"/>
                <w:szCs w:val="22"/>
              </w:rPr>
              <w:t>4</w:t>
            </w:r>
            <w:r w:rsidR="00FC2980">
              <w:rPr>
                <w:color w:val="000000"/>
                <w:szCs w:val="22"/>
              </w:rPr>
              <w:t>6</w:t>
            </w:r>
          </w:p>
        </w:tc>
        <w:tc>
          <w:tcPr>
            <w:tcW w:w="950" w:type="dxa"/>
            <w:tcBorders>
              <w:top w:val="nil"/>
              <w:left w:val="nil"/>
              <w:bottom w:val="nil"/>
              <w:right w:val="nil"/>
            </w:tcBorders>
            <w:shd w:val="clear" w:color="auto" w:fill="auto"/>
            <w:noWrap/>
            <w:vAlign w:val="bottom"/>
          </w:tcPr>
          <w:p w14:paraId="507AD1D4" w14:textId="77777777" w:rsidR="00AD121B" w:rsidRDefault="00765E48">
            <w:pPr>
              <w:keepNext/>
              <w:spacing w:after="0"/>
              <w:jc w:val="right"/>
              <w:rPr>
                <w:sz w:val="20"/>
              </w:rPr>
            </w:pPr>
            <w:r>
              <w:rPr>
                <w:color w:val="000000"/>
                <w:szCs w:val="22"/>
              </w:rPr>
              <w:t>4</w:t>
            </w:r>
            <w:r w:rsidR="00FC2980">
              <w:rPr>
                <w:color w:val="000000"/>
                <w:szCs w:val="22"/>
              </w:rPr>
              <w:t>9</w:t>
            </w:r>
          </w:p>
        </w:tc>
        <w:tc>
          <w:tcPr>
            <w:tcW w:w="1122" w:type="dxa"/>
            <w:tcBorders>
              <w:top w:val="nil"/>
              <w:left w:val="nil"/>
              <w:bottom w:val="nil"/>
              <w:right w:val="nil"/>
            </w:tcBorders>
            <w:shd w:val="clear" w:color="auto" w:fill="auto"/>
            <w:noWrap/>
            <w:vAlign w:val="bottom"/>
          </w:tcPr>
          <w:p w14:paraId="12D0A555" w14:textId="77777777" w:rsidR="003E6BD8" w:rsidRPr="003E6BD8" w:rsidRDefault="00765E48" w:rsidP="008016D6">
            <w:pPr>
              <w:keepNext/>
              <w:spacing w:after="0"/>
              <w:jc w:val="right"/>
              <w:rPr>
                <w:sz w:val="20"/>
              </w:rPr>
            </w:pPr>
            <w:r>
              <w:rPr>
                <w:color w:val="000000"/>
                <w:szCs w:val="22"/>
              </w:rPr>
              <w:t>95</w:t>
            </w:r>
          </w:p>
        </w:tc>
        <w:tc>
          <w:tcPr>
            <w:tcW w:w="1096" w:type="dxa"/>
            <w:tcBorders>
              <w:top w:val="nil"/>
              <w:left w:val="nil"/>
              <w:bottom w:val="nil"/>
              <w:right w:val="nil"/>
            </w:tcBorders>
            <w:shd w:val="clear" w:color="auto" w:fill="auto"/>
            <w:noWrap/>
            <w:vAlign w:val="bottom"/>
          </w:tcPr>
          <w:p w14:paraId="69637642" w14:textId="77777777" w:rsidR="003E6BD8" w:rsidRPr="003E6BD8" w:rsidRDefault="003D6E51" w:rsidP="008016D6">
            <w:pPr>
              <w:keepNext/>
              <w:spacing w:after="0"/>
              <w:jc w:val="right"/>
              <w:rPr>
                <w:sz w:val="20"/>
              </w:rPr>
            </w:pPr>
            <w:r w:rsidRPr="003D6E51">
              <w:rPr>
                <w:color w:val="000000"/>
                <w:szCs w:val="22"/>
              </w:rPr>
              <w:t>340</w:t>
            </w:r>
          </w:p>
        </w:tc>
        <w:tc>
          <w:tcPr>
            <w:tcW w:w="1096" w:type="dxa"/>
            <w:tcBorders>
              <w:top w:val="nil"/>
              <w:left w:val="nil"/>
              <w:bottom w:val="nil"/>
              <w:right w:val="nil"/>
            </w:tcBorders>
            <w:shd w:val="clear" w:color="auto" w:fill="auto"/>
            <w:noWrap/>
            <w:vAlign w:val="bottom"/>
          </w:tcPr>
          <w:p w14:paraId="27BCADA6" w14:textId="77777777" w:rsidR="003E6BD8" w:rsidRPr="003E6BD8" w:rsidRDefault="003D6E51" w:rsidP="008016D6">
            <w:pPr>
              <w:keepNext/>
              <w:spacing w:after="0"/>
              <w:jc w:val="right"/>
              <w:rPr>
                <w:sz w:val="20"/>
              </w:rPr>
            </w:pPr>
            <w:r w:rsidRPr="003D6E51">
              <w:rPr>
                <w:color w:val="000000"/>
                <w:szCs w:val="22"/>
              </w:rPr>
              <w:t>410</w:t>
            </w:r>
          </w:p>
        </w:tc>
        <w:tc>
          <w:tcPr>
            <w:tcW w:w="1172" w:type="dxa"/>
            <w:tcBorders>
              <w:top w:val="nil"/>
              <w:left w:val="nil"/>
              <w:bottom w:val="nil"/>
              <w:right w:val="nil"/>
            </w:tcBorders>
            <w:shd w:val="clear" w:color="auto" w:fill="auto"/>
            <w:noWrap/>
            <w:vAlign w:val="bottom"/>
          </w:tcPr>
          <w:p w14:paraId="0C5E93D2" w14:textId="77777777" w:rsidR="003E6BD8" w:rsidRPr="003E6BD8" w:rsidRDefault="003D6E51" w:rsidP="008016D6">
            <w:pPr>
              <w:keepNext/>
              <w:spacing w:after="0"/>
              <w:jc w:val="right"/>
              <w:rPr>
                <w:sz w:val="20"/>
              </w:rPr>
            </w:pPr>
            <w:r w:rsidRPr="003D6E51">
              <w:rPr>
                <w:color w:val="000000"/>
                <w:szCs w:val="22"/>
              </w:rPr>
              <w:t>750</w:t>
            </w:r>
          </w:p>
        </w:tc>
      </w:tr>
      <w:tr w:rsidR="003E6BD8" w:rsidRPr="002255EB" w14:paraId="110D65F8" w14:textId="77777777" w:rsidTr="00706E11">
        <w:trPr>
          <w:trHeight w:val="20"/>
          <w:jc w:val="center"/>
        </w:trPr>
        <w:tc>
          <w:tcPr>
            <w:tcW w:w="716" w:type="dxa"/>
            <w:tcBorders>
              <w:top w:val="nil"/>
              <w:left w:val="nil"/>
              <w:right w:val="nil"/>
            </w:tcBorders>
            <w:shd w:val="clear" w:color="auto" w:fill="auto"/>
            <w:noWrap/>
            <w:vAlign w:val="bottom"/>
          </w:tcPr>
          <w:p w14:paraId="40CD1EF1" w14:textId="77777777" w:rsidR="003E6BD8" w:rsidRPr="00611122" w:rsidRDefault="003E6BD8" w:rsidP="008016D6">
            <w:pPr>
              <w:keepNext/>
              <w:spacing w:after="0"/>
              <w:jc w:val="right"/>
              <w:rPr>
                <w:sz w:val="20"/>
              </w:rPr>
            </w:pPr>
            <w:r w:rsidRPr="00611122">
              <w:rPr>
                <w:sz w:val="20"/>
              </w:rPr>
              <w:t>1991</w:t>
            </w:r>
          </w:p>
        </w:tc>
        <w:tc>
          <w:tcPr>
            <w:tcW w:w="872" w:type="dxa"/>
            <w:tcBorders>
              <w:top w:val="nil"/>
              <w:left w:val="nil"/>
              <w:right w:val="nil"/>
            </w:tcBorders>
            <w:shd w:val="clear" w:color="auto" w:fill="auto"/>
            <w:noWrap/>
            <w:vAlign w:val="bottom"/>
          </w:tcPr>
          <w:p w14:paraId="1828D527" w14:textId="77777777" w:rsidR="003E6BD8" w:rsidRPr="00E6095A" w:rsidRDefault="00765E48" w:rsidP="008016D6">
            <w:pPr>
              <w:keepNext/>
              <w:spacing w:after="0"/>
              <w:jc w:val="right"/>
              <w:rPr>
                <w:sz w:val="20"/>
              </w:rPr>
            </w:pPr>
            <w:r>
              <w:rPr>
                <w:color w:val="000000"/>
                <w:szCs w:val="22"/>
              </w:rPr>
              <w:t>80</w:t>
            </w:r>
          </w:p>
        </w:tc>
        <w:tc>
          <w:tcPr>
            <w:tcW w:w="950" w:type="dxa"/>
            <w:tcBorders>
              <w:top w:val="nil"/>
              <w:left w:val="nil"/>
              <w:right w:val="nil"/>
            </w:tcBorders>
            <w:shd w:val="clear" w:color="auto" w:fill="auto"/>
            <w:noWrap/>
            <w:vAlign w:val="bottom"/>
          </w:tcPr>
          <w:p w14:paraId="7185E539" w14:textId="77777777" w:rsidR="003E6BD8" w:rsidRPr="00E6095A" w:rsidRDefault="00765E48" w:rsidP="008016D6">
            <w:pPr>
              <w:keepNext/>
              <w:spacing w:after="0"/>
              <w:jc w:val="right"/>
              <w:rPr>
                <w:sz w:val="20"/>
              </w:rPr>
            </w:pPr>
            <w:r>
              <w:rPr>
                <w:color w:val="000000"/>
                <w:szCs w:val="22"/>
              </w:rPr>
              <w:t>77</w:t>
            </w:r>
          </w:p>
        </w:tc>
        <w:tc>
          <w:tcPr>
            <w:tcW w:w="1122" w:type="dxa"/>
            <w:tcBorders>
              <w:top w:val="nil"/>
              <w:left w:val="nil"/>
              <w:right w:val="nil"/>
            </w:tcBorders>
            <w:shd w:val="clear" w:color="auto" w:fill="auto"/>
            <w:noWrap/>
            <w:vAlign w:val="bottom"/>
          </w:tcPr>
          <w:p w14:paraId="38B7B46B" w14:textId="77777777" w:rsidR="00AD121B" w:rsidRDefault="00765E48">
            <w:pPr>
              <w:keepNext/>
              <w:spacing w:after="0"/>
              <w:jc w:val="right"/>
              <w:rPr>
                <w:sz w:val="20"/>
              </w:rPr>
            </w:pPr>
            <w:r>
              <w:rPr>
                <w:color w:val="000000"/>
                <w:szCs w:val="22"/>
              </w:rPr>
              <w:t>157</w:t>
            </w:r>
          </w:p>
        </w:tc>
        <w:tc>
          <w:tcPr>
            <w:tcW w:w="1096" w:type="dxa"/>
            <w:tcBorders>
              <w:top w:val="nil"/>
              <w:left w:val="nil"/>
              <w:right w:val="nil"/>
            </w:tcBorders>
            <w:shd w:val="clear" w:color="auto" w:fill="auto"/>
            <w:noWrap/>
            <w:vAlign w:val="bottom"/>
          </w:tcPr>
          <w:p w14:paraId="7A913852" w14:textId="77777777" w:rsidR="003E6BD8" w:rsidRPr="003E6BD8" w:rsidRDefault="003D6E51" w:rsidP="008016D6">
            <w:pPr>
              <w:keepNext/>
              <w:spacing w:after="0"/>
              <w:jc w:val="right"/>
              <w:rPr>
                <w:sz w:val="20"/>
              </w:rPr>
            </w:pPr>
            <w:r w:rsidRPr="003D6E51">
              <w:rPr>
                <w:color w:val="000000"/>
                <w:szCs w:val="22"/>
              </w:rPr>
              <w:t>20</w:t>
            </w:r>
          </w:p>
        </w:tc>
        <w:tc>
          <w:tcPr>
            <w:tcW w:w="1096" w:type="dxa"/>
            <w:tcBorders>
              <w:top w:val="nil"/>
              <w:left w:val="nil"/>
              <w:right w:val="nil"/>
            </w:tcBorders>
            <w:shd w:val="clear" w:color="auto" w:fill="auto"/>
            <w:noWrap/>
            <w:vAlign w:val="bottom"/>
          </w:tcPr>
          <w:p w14:paraId="302A9E9F" w14:textId="77777777" w:rsidR="003E6BD8" w:rsidRPr="003E6BD8" w:rsidRDefault="003D6E51" w:rsidP="008016D6">
            <w:pPr>
              <w:keepNext/>
              <w:spacing w:after="0"/>
              <w:jc w:val="right"/>
              <w:rPr>
                <w:sz w:val="20"/>
              </w:rPr>
            </w:pPr>
            <w:r w:rsidRPr="003D6E51">
              <w:rPr>
                <w:color w:val="000000"/>
                <w:szCs w:val="22"/>
              </w:rPr>
              <w:t>30</w:t>
            </w:r>
          </w:p>
        </w:tc>
        <w:tc>
          <w:tcPr>
            <w:tcW w:w="1172" w:type="dxa"/>
            <w:tcBorders>
              <w:top w:val="nil"/>
              <w:left w:val="nil"/>
              <w:right w:val="nil"/>
            </w:tcBorders>
            <w:shd w:val="clear" w:color="auto" w:fill="auto"/>
            <w:noWrap/>
            <w:vAlign w:val="bottom"/>
          </w:tcPr>
          <w:p w14:paraId="6E1404EA" w14:textId="77777777" w:rsidR="003E6BD8" w:rsidRPr="003E6BD8" w:rsidRDefault="003D6E51" w:rsidP="008016D6">
            <w:pPr>
              <w:keepNext/>
              <w:spacing w:after="0"/>
              <w:jc w:val="right"/>
              <w:rPr>
                <w:sz w:val="20"/>
              </w:rPr>
            </w:pPr>
            <w:r w:rsidRPr="003D6E51">
              <w:rPr>
                <w:color w:val="000000"/>
                <w:szCs w:val="22"/>
              </w:rPr>
              <w:t>50</w:t>
            </w:r>
          </w:p>
        </w:tc>
      </w:tr>
      <w:tr w:rsidR="003E6BD8" w:rsidRPr="002255EB" w14:paraId="5089E347" w14:textId="77777777" w:rsidTr="00706E11">
        <w:trPr>
          <w:trHeight w:val="20"/>
          <w:jc w:val="center"/>
        </w:trPr>
        <w:tc>
          <w:tcPr>
            <w:tcW w:w="716" w:type="dxa"/>
            <w:tcBorders>
              <w:top w:val="nil"/>
              <w:left w:val="nil"/>
              <w:bottom w:val="nil"/>
              <w:right w:val="nil"/>
            </w:tcBorders>
            <w:shd w:val="clear" w:color="auto" w:fill="auto"/>
            <w:noWrap/>
            <w:vAlign w:val="bottom"/>
          </w:tcPr>
          <w:p w14:paraId="4A0D905E" w14:textId="77777777" w:rsidR="003E6BD8" w:rsidRPr="00611122" w:rsidRDefault="003E6BD8" w:rsidP="008016D6">
            <w:pPr>
              <w:keepNext/>
              <w:spacing w:after="0"/>
              <w:jc w:val="right"/>
              <w:rPr>
                <w:sz w:val="20"/>
              </w:rPr>
            </w:pPr>
            <w:r w:rsidRPr="00611122">
              <w:rPr>
                <w:sz w:val="20"/>
              </w:rPr>
              <w:t>1992</w:t>
            </w:r>
          </w:p>
        </w:tc>
        <w:tc>
          <w:tcPr>
            <w:tcW w:w="872" w:type="dxa"/>
            <w:tcBorders>
              <w:top w:val="nil"/>
              <w:left w:val="nil"/>
              <w:bottom w:val="nil"/>
              <w:right w:val="nil"/>
            </w:tcBorders>
            <w:shd w:val="clear" w:color="auto" w:fill="auto"/>
            <w:noWrap/>
            <w:vAlign w:val="bottom"/>
          </w:tcPr>
          <w:p w14:paraId="0568459C" w14:textId="77777777" w:rsidR="00AD121B" w:rsidRDefault="00765E48">
            <w:pPr>
              <w:keepNext/>
              <w:spacing w:after="0"/>
              <w:jc w:val="right"/>
              <w:rPr>
                <w:sz w:val="20"/>
              </w:rPr>
            </w:pPr>
            <w:r>
              <w:rPr>
                <w:color w:val="000000"/>
                <w:szCs w:val="22"/>
              </w:rPr>
              <w:t>110</w:t>
            </w:r>
          </w:p>
        </w:tc>
        <w:tc>
          <w:tcPr>
            <w:tcW w:w="950" w:type="dxa"/>
            <w:tcBorders>
              <w:top w:val="nil"/>
              <w:left w:val="nil"/>
              <w:bottom w:val="nil"/>
              <w:right w:val="nil"/>
            </w:tcBorders>
            <w:shd w:val="clear" w:color="auto" w:fill="auto"/>
            <w:noWrap/>
            <w:vAlign w:val="bottom"/>
          </w:tcPr>
          <w:p w14:paraId="0C4334E3" w14:textId="77777777" w:rsidR="00AD121B" w:rsidRDefault="00765E48">
            <w:pPr>
              <w:keepNext/>
              <w:spacing w:after="0"/>
              <w:jc w:val="right"/>
              <w:rPr>
                <w:sz w:val="20"/>
              </w:rPr>
            </w:pPr>
            <w:r>
              <w:rPr>
                <w:color w:val="000000"/>
                <w:szCs w:val="22"/>
              </w:rPr>
              <w:t>121</w:t>
            </w:r>
          </w:p>
        </w:tc>
        <w:tc>
          <w:tcPr>
            <w:tcW w:w="1122" w:type="dxa"/>
            <w:tcBorders>
              <w:top w:val="nil"/>
              <w:left w:val="nil"/>
              <w:bottom w:val="nil"/>
              <w:right w:val="nil"/>
            </w:tcBorders>
            <w:shd w:val="clear" w:color="auto" w:fill="auto"/>
            <w:noWrap/>
            <w:vAlign w:val="bottom"/>
          </w:tcPr>
          <w:p w14:paraId="09509952" w14:textId="77777777" w:rsidR="00AD121B" w:rsidRDefault="00765E48">
            <w:pPr>
              <w:keepNext/>
              <w:spacing w:after="0"/>
              <w:jc w:val="right"/>
              <w:rPr>
                <w:sz w:val="20"/>
              </w:rPr>
            </w:pPr>
            <w:r>
              <w:rPr>
                <w:color w:val="000000"/>
                <w:szCs w:val="22"/>
              </w:rPr>
              <w:t>231</w:t>
            </w:r>
          </w:p>
        </w:tc>
        <w:tc>
          <w:tcPr>
            <w:tcW w:w="1096" w:type="dxa"/>
            <w:tcBorders>
              <w:top w:val="nil"/>
              <w:left w:val="nil"/>
              <w:bottom w:val="nil"/>
              <w:right w:val="nil"/>
            </w:tcBorders>
            <w:shd w:val="clear" w:color="auto" w:fill="auto"/>
            <w:noWrap/>
            <w:vAlign w:val="bottom"/>
          </w:tcPr>
          <w:p w14:paraId="7416A2BF" w14:textId="77777777" w:rsidR="003E6BD8" w:rsidRPr="003E6BD8" w:rsidRDefault="003D6E51" w:rsidP="008016D6">
            <w:pPr>
              <w:keepNext/>
              <w:spacing w:after="0"/>
              <w:jc w:val="right"/>
              <w:rPr>
                <w:sz w:val="20"/>
              </w:rPr>
            </w:pPr>
            <w:r w:rsidRPr="003D6E51">
              <w:rPr>
                <w:color w:val="000000"/>
                <w:szCs w:val="22"/>
              </w:rPr>
              <w:t>34</w:t>
            </w:r>
          </w:p>
        </w:tc>
        <w:tc>
          <w:tcPr>
            <w:tcW w:w="1096" w:type="dxa"/>
            <w:tcBorders>
              <w:top w:val="nil"/>
              <w:left w:val="nil"/>
              <w:bottom w:val="nil"/>
              <w:right w:val="nil"/>
            </w:tcBorders>
            <w:shd w:val="clear" w:color="auto" w:fill="auto"/>
            <w:noWrap/>
            <w:vAlign w:val="bottom"/>
          </w:tcPr>
          <w:p w14:paraId="236E6FED" w14:textId="77777777" w:rsidR="003E6BD8" w:rsidRPr="003E6BD8" w:rsidRDefault="003D6E51" w:rsidP="008016D6">
            <w:pPr>
              <w:keepNext/>
              <w:spacing w:after="0"/>
              <w:jc w:val="right"/>
              <w:rPr>
                <w:sz w:val="20"/>
              </w:rPr>
            </w:pPr>
            <w:r w:rsidRPr="003D6E51">
              <w:rPr>
                <w:color w:val="000000"/>
                <w:szCs w:val="22"/>
              </w:rPr>
              <w:t>45</w:t>
            </w:r>
          </w:p>
        </w:tc>
        <w:tc>
          <w:tcPr>
            <w:tcW w:w="1172" w:type="dxa"/>
            <w:tcBorders>
              <w:top w:val="nil"/>
              <w:left w:val="nil"/>
              <w:bottom w:val="nil"/>
              <w:right w:val="nil"/>
            </w:tcBorders>
            <w:shd w:val="clear" w:color="auto" w:fill="auto"/>
            <w:noWrap/>
            <w:vAlign w:val="bottom"/>
          </w:tcPr>
          <w:p w14:paraId="5EC8985C" w14:textId="77777777" w:rsidR="003E6BD8" w:rsidRPr="003E6BD8" w:rsidRDefault="003D6E51" w:rsidP="008016D6">
            <w:pPr>
              <w:keepNext/>
              <w:spacing w:after="0"/>
              <w:jc w:val="right"/>
              <w:rPr>
                <w:sz w:val="20"/>
              </w:rPr>
            </w:pPr>
            <w:r w:rsidRPr="003D6E51">
              <w:rPr>
                <w:color w:val="000000"/>
                <w:szCs w:val="22"/>
              </w:rPr>
              <w:t>79</w:t>
            </w:r>
          </w:p>
        </w:tc>
      </w:tr>
      <w:tr w:rsidR="003E6BD8" w:rsidRPr="002255EB" w14:paraId="5A2687B0" w14:textId="77777777" w:rsidTr="00706E11">
        <w:trPr>
          <w:trHeight w:val="20"/>
          <w:jc w:val="center"/>
        </w:trPr>
        <w:tc>
          <w:tcPr>
            <w:tcW w:w="716" w:type="dxa"/>
            <w:tcBorders>
              <w:top w:val="nil"/>
              <w:left w:val="nil"/>
              <w:bottom w:val="nil"/>
              <w:right w:val="nil"/>
            </w:tcBorders>
            <w:shd w:val="clear" w:color="auto" w:fill="auto"/>
            <w:noWrap/>
            <w:vAlign w:val="bottom"/>
          </w:tcPr>
          <w:p w14:paraId="54E0FD2C" w14:textId="77777777" w:rsidR="003E6BD8" w:rsidRPr="00611122" w:rsidRDefault="003E6BD8" w:rsidP="008016D6">
            <w:pPr>
              <w:keepNext/>
              <w:spacing w:after="0"/>
              <w:jc w:val="right"/>
              <w:rPr>
                <w:sz w:val="20"/>
              </w:rPr>
            </w:pPr>
            <w:r w:rsidRPr="00611122">
              <w:rPr>
                <w:sz w:val="20"/>
              </w:rPr>
              <w:t>1993</w:t>
            </w:r>
          </w:p>
        </w:tc>
        <w:tc>
          <w:tcPr>
            <w:tcW w:w="872" w:type="dxa"/>
            <w:tcBorders>
              <w:top w:val="nil"/>
              <w:left w:val="nil"/>
              <w:bottom w:val="nil"/>
              <w:right w:val="nil"/>
            </w:tcBorders>
            <w:shd w:val="clear" w:color="auto" w:fill="auto"/>
            <w:noWrap/>
            <w:vAlign w:val="bottom"/>
          </w:tcPr>
          <w:p w14:paraId="565D6DC7" w14:textId="77777777" w:rsidR="00AD121B" w:rsidRDefault="00765E48">
            <w:pPr>
              <w:keepNext/>
              <w:spacing w:after="0"/>
              <w:jc w:val="right"/>
              <w:rPr>
                <w:sz w:val="20"/>
              </w:rPr>
            </w:pPr>
            <w:r>
              <w:rPr>
                <w:color w:val="000000"/>
                <w:szCs w:val="22"/>
              </w:rPr>
              <w:t>81</w:t>
            </w:r>
          </w:p>
        </w:tc>
        <w:tc>
          <w:tcPr>
            <w:tcW w:w="950" w:type="dxa"/>
            <w:tcBorders>
              <w:top w:val="nil"/>
              <w:left w:val="nil"/>
              <w:bottom w:val="nil"/>
              <w:right w:val="nil"/>
            </w:tcBorders>
            <w:shd w:val="clear" w:color="auto" w:fill="auto"/>
            <w:noWrap/>
            <w:vAlign w:val="bottom"/>
          </w:tcPr>
          <w:p w14:paraId="5949619B" w14:textId="77777777" w:rsidR="00AD121B" w:rsidRDefault="00765E48">
            <w:pPr>
              <w:keepNext/>
              <w:spacing w:after="0"/>
              <w:jc w:val="right"/>
              <w:rPr>
                <w:sz w:val="20"/>
              </w:rPr>
            </w:pPr>
            <w:r>
              <w:rPr>
                <w:color w:val="000000"/>
                <w:szCs w:val="22"/>
              </w:rPr>
              <w:t>82</w:t>
            </w:r>
          </w:p>
        </w:tc>
        <w:tc>
          <w:tcPr>
            <w:tcW w:w="1122" w:type="dxa"/>
            <w:tcBorders>
              <w:top w:val="nil"/>
              <w:left w:val="nil"/>
              <w:bottom w:val="nil"/>
              <w:right w:val="nil"/>
            </w:tcBorders>
            <w:shd w:val="clear" w:color="auto" w:fill="auto"/>
            <w:noWrap/>
            <w:vAlign w:val="bottom"/>
          </w:tcPr>
          <w:p w14:paraId="6F3249E1" w14:textId="77777777" w:rsidR="00AD121B" w:rsidRDefault="00765E48">
            <w:pPr>
              <w:keepNext/>
              <w:spacing w:after="0"/>
              <w:jc w:val="right"/>
              <w:rPr>
                <w:sz w:val="20"/>
              </w:rPr>
            </w:pPr>
            <w:r>
              <w:rPr>
                <w:color w:val="000000"/>
                <w:szCs w:val="22"/>
              </w:rPr>
              <w:t>163</w:t>
            </w:r>
          </w:p>
        </w:tc>
        <w:tc>
          <w:tcPr>
            <w:tcW w:w="1096" w:type="dxa"/>
            <w:tcBorders>
              <w:top w:val="nil"/>
              <w:left w:val="nil"/>
              <w:bottom w:val="nil"/>
              <w:right w:val="nil"/>
            </w:tcBorders>
            <w:shd w:val="clear" w:color="auto" w:fill="auto"/>
            <w:noWrap/>
            <w:vAlign w:val="bottom"/>
          </w:tcPr>
          <w:p w14:paraId="77491D05" w14:textId="77777777" w:rsidR="003E6BD8" w:rsidRPr="003E6BD8" w:rsidRDefault="003D6E51" w:rsidP="008016D6">
            <w:pPr>
              <w:keepNext/>
              <w:spacing w:after="0"/>
              <w:jc w:val="right"/>
              <w:rPr>
                <w:sz w:val="20"/>
              </w:rPr>
            </w:pPr>
            <w:r w:rsidRPr="003D6E51">
              <w:rPr>
                <w:color w:val="000000"/>
                <w:szCs w:val="22"/>
              </w:rPr>
              <w:t>48</w:t>
            </w:r>
          </w:p>
        </w:tc>
        <w:tc>
          <w:tcPr>
            <w:tcW w:w="1096" w:type="dxa"/>
            <w:tcBorders>
              <w:top w:val="nil"/>
              <w:left w:val="nil"/>
              <w:bottom w:val="nil"/>
              <w:right w:val="nil"/>
            </w:tcBorders>
            <w:shd w:val="clear" w:color="auto" w:fill="auto"/>
            <w:noWrap/>
            <w:vAlign w:val="bottom"/>
          </w:tcPr>
          <w:p w14:paraId="4AEB3264" w14:textId="77777777" w:rsidR="003E6BD8" w:rsidRPr="003E6BD8" w:rsidRDefault="003D6E51" w:rsidP="008016D6">
            <w:pPr>
              <w:keepNext/>
              <w:spacing w:after="0"/>
              <w:jc w:val="right"/>
              <w:rPr>
                <w:sz w:val="20"/>
              </w:rPr>
            </w:pPr>
            <w:r w:rsidRPr="003D6E51">
              <w:rPr>
                <w:color w:val="000000"/>
                <w:szCs w:val="22"/>
              </w:rPr>
              <w:t>56</w:t>
            </w:r>
          </w:p>
        </w:tc>
        <w:tc>
          <w:tcPr>
            <w:tcW w:w="1172" w:type="dxa"/>
            <w:tcBorders>
              <w:top w:val="nil"/>
              <w:left w:val="nil"/>
              <w:bottom w:val="nil"/>
              <w:right w:val="nil"/>
            </w:tcBorders>
            <w:shd w:val="clear" w:color="auto" w:fill="auto"/>
            <w:noWrap/>
            <w:vAlign w:val="bottom"/>
          </w:tcPr>
          <w:p w14:paraId="3BF8FD9F" w14:textId="77777777" w:rsidR="003E6BD8" w:rsidRPr="003E6BD8" w:rsidRDefault="003D6E51" w:rsidP="008016D6">
            <w:pPr>
              <w:keepNext/>
              <w:spacing w:after="0"/>
              <w:jc w:val="right"/>
              <w:rPr>
                <w:sz w:val="20"/>
              </w:rPr>
            </w:pPr>
            <w:r w:rsidRPr="003D6E51">
              <w:rPr>
                <w:color w:val="000000"/>
                <w:szCs w:val="22"/>
              </w:rPr>
              <w:t>104</w:t>
            </w:r>
          </w:p>
        </w:tc>
      </w:tr>
      <w:tr w:rsidR="003E6BD8" w:rsidRPr="002255EB" w14:paraId="40B4C982" w14:textId="77777777" w:rsidTr="003E6BD8">
        <w:trPr>
          <w:trHeight w:val="20"/>
          <w:jc w:val="center"/>
        </w:trPr>
        <w:tc>
          <w:tcPr>
            <w:tcW w:w="716" w:type="dxa"/>
            <w:tcBorders>
              <w:top w:val="nil"/>
              <w:left w:val="nil"/>
              <w:bottom w:val="nil"/>
              <w:right w:val="nil"/>
            </w:tcBorders>
            <w:shd w:val="clear" w:color="auto" w:fill="auto"/>
            <w:noWrap/>
            <w:vAlign w:val="bottom"/>
          </w:tcPr>
          <w:p w14:paraId="13305D5B" w14:textId="77777777" w:rsidR="003E6BD8" w:rsidRPr="00611122" w:rsidRDefault="003E6BD8" w:rsidP="008016D6">
            <w:pPr>
              <w:keepNext/>
              <w:spacing w:after="0"/>
              <w:jc w:val="right"/>
              <w:rPr>
                <w:sz w:val="20"/>
              </w:rPr>
            </w:pPr>
            <w:r w:rsidRPr="00611122">
              <w:rPr>
                <w:sz w:val="20"/>
              </w:rPr>
              <w:t>1994</w:t>
            </w:r>
          </w:p>
        </w:tc>
        <w:tc>
          <w:tcPr>
            <w:tcW w:w="872" w:type="dxa"/>
            <w:tcBorders>
              <w:top w:val="nil"/>
              <w:left w:val="nil"/>
              <w:bottom w:val="nil"/>
              <w:right w:val="nil"/>
            </w:tcBorders>
            <w:shd w:val="clear" w:color="auto" w:fill="auto"/>
            <w:noWrap/>
            <w:vAlign w:val="bottom"/>
          </w:tcPr>
          <w:p w14:paraId="417A2D8C" w14:textId="77777777" w:rsidR="00AD121B" w:rsidRDefault="00765E48">
            <w:pPr>
              <w:keepNext/>
              <w:spacing w:after="0"/>
              <w:jc w:val="right"/>
              <w:rPr>
                <w:sz w:val="20"/>
              </w:rPr>
            </w:pPr>
            <w:r>
              <w:rPr>
                <w:color w:val="000000"/>
                <w:szCs w:val="22"/>
              </w:rPr>
              <w:t>157</w:t>
            </w:r>
          </w:p>
        </w:tc>
        <w:tc>
          <w:tcPr>
            <w:tcW w:w="950" w:type="dxa"/>
            <w:tcBorders>
              <w:top w:val="nil"/>
              <w:left w:val="nil"/>
              <w:bottom w:val="nil"/>
              <w:right w:val="nil"/>
            </w:tcBorders>
            <w:shd w:val="clear" w:color="auto" w:fill="auto"/>
            <w:noWrap/>
            <w:vAlign w:val="bottom"/>
          </w:tcPr>
          <w:p w14:paraId="07322443" w14:textId="77777777" w:rsidR="00AD121B" w:rsidRDefault="00765E48">
            <w:pPr>
              <w:keepNext/>
              <w:spacing w:after="0"/>
              <w:jc w:val="right"/>
              <w:rPr>
                <w:sz w:val="20"/>
              </w:rPr>
            </w:pPr>
            <w:r>
              <w:rPr>
                <w:color w:val="000000"/>
                <w:szCs w:val="22"/>
              </w:rPr>
              <w:t>151</w:t>
            </w:r>
          </w:p>
        </w:tc>
        <w:tc>
          <w:tcPr>
            <w:tcW w:w="1122" w:type="dxa"/>
            <w:tcBorders>
              <w:top w:val="nil"/>
              <w:left w:val="nil"/>
              <w:bottom w:val="nil"/>
              <w:right w:val="nil"/>
            </w:tcBorders>
            <w:shd w:val="clear" w:color="auto" w:fill="auto"/>
            <w:noWrap/>
            <w:vAlign w:val="bottom"/>
          </w:tcPr>
          <w:p w14:paraId="29A5CDFF" w14:textId="77777777" w:rsidR="00AD121B" w:rsidRDefault="00765E48">
            <w:pPr>
              <w:keepNext/>
              <w:spacing w:after="0"/>
              <w:jc w:val="right"/>
              <w:rPr>
                <w:sz w:val="20"/>
              </w:rPr>
            </w:pPr>
            <w:r>
              <w:rPr>
                <w:color w:val="000000"/>
                <w:szCs w:val="22"/>
              </w:rPr>
              <w:t>308</w:t>
            </w:r>
          </w:p>
        </w:tc>
        <w:tc>
          <w:tcPr>
            <w:tcW w:w="1096" w:type="dxa"/>
            <w:tcBorders>
              <w:top w:val="nil"/>
              <w:left w:val="nil"/>
              <w:bottom w:val="nil"/>
              <w:right w:val="nil"/>
            </w:tcBorders>
            <w:shd w:val="clear" w:color="auto" w:fill="auto"/>
            <w:noWrap/>
            <w:vAlign w:val="bottom"/>
          </w:tcPr>
          <w:p w14:paraId="58DC7731" w14:textId="77777777" w:rsidR="003E6BD8" w:rsidRPr="003E6BD8" w:rsidRDefault="003D6E51" w:rsidP="008016D6">
            <w:pPr>
              <w:keepNext/>
              <w:spacing w:after="0"/>
              <w:jc w:val="right"/>
              <w:rPr>
                <w:sz w:val="20"/>
              </w:rPr>
            </w:pPr>
            <w:r w:rsidRPr="003D6E51">
              <w:rPr>
                <w:color w:val="000000"/>
                <w:szCs w:val="22"/>
              </w:rPr>
              <w:t>102</w:t>
            </w:r>
          </w:p>
        </w:tc>
        <w:tc>
          <w:tcPr>
            <w:tcW w:w="1096" w:type="dxa"/>
            <w:tcBorders>
              <w:top w:val="nil"/>
              <w:left w:val="nil"/>
              <w:bottom w:val="nil"/>
              <w:right w:val="nil"/>
            </w:tcBorders>
            <w:shd w:val="clear" w:color="auto" w:fill="auto"/>
            <w:noWrap/>
            <w:vAlign w:val="bottom"/>
          </w:tcPr>
          <w:p w14:paraId="1CD57E8D" w14:textId="77777777" w:rsidR="003E6BD8" w:rsidRPr="003E6BD8" w:rsidRDefault="003D6E51" w:rsidP="008016D6">
            <w:pPr>
              <w:keepNext/>
              <w:spacing w:after="0"/>
              <w:jc w:val="right"/>
              <w:rPr>
                <w:sz w:val="20"/>
              </w:rPr>
            </w:pPr>
            <w:r w:rsidRPr="003D6E51">
              <w:rPr>
                <w:color w:val="000000"/>
                <w:szCs w:val="22"/>
              </w:rPr>
              <w:t>106</w:t>
            </w:r>
          </w:p>
        </w:tc>
        <w:tc>
          <w:tcPr>
            <w:tcW w:w="1172" w:type="dxa"/>
            <w:tcBorders>
              <w:top w:val="nil"/>
              <w:left w:val="nil"/>
              <w:bottom w:val="nil"/>
              <w:right w:val="nil"/>
            </w:tcBorders>
            <w:shd w:val="clear" w:color="auto" w:fill="auto"/>
            <w:noWrap/>
            <w:vAlign w:val="bottom"/>
          </w:tcPr>
          <w:p w14:paraId="4564A257" w14:textId="77777777" w:rsidR="003E6BD8" w:rsidRPr="003E6BD8" w:rsidRDefault="003D6E51" w:rsidP="008016D6">
            <w:pPr>
              <w:keepNext/>
              <w:spacing w:after="0"/>
              <w:jc w:val="right"/>
              <w:rPr>
                <w:sz w:val="20"/>
              </w:rPr>
            </w:pPr>
            <w:r w:rsidRPr="003D6E51">
              <w:rPr>
                <w:color w:val="000000"/>
                <w:szCs w:val="22"/>
              </w:rPr>
              <w:t>208</w:t>
            </w:r>
          </w:p>
        </w:tc>
      </w:tr>
      <w:tr w:rsidR="003E6BD8" w:rsidRPr="002255EB" w14:paraId="1096CFB0" w14:textId="77777777" w:rsidTr="003E6BD8">
        <w:trPr>
          <w:trHeight w:val="20"/>
          <w:jc w:val="center"/>
        </w:trPr>
        <w:tc>
          <w:tcPr>
            <w:tcW w:w="716" w:type="dxa"/>
            <w:tcBorders>
              <w:top w:val="nil"/>
              <w:left w:val="nil"/>
              <w:bottom w:val="nil"/>
              <w:right w:val="nil"/>
            </w:tcBorders>
            <w:shd w:val="clear" w:color="auto" w:fill="auto"/>
            <w:noWrap/>
            <w:vAlign w:val="bottom"/>
          </w:tcPr>
          <w:p w14:paraId="72A35B43" w14:textId="77777777" w:rsidR="003E6BD8" w:rsidRPr="00611122" w:rsidRDefault="003E6BD8" w:rsidP="008016D6">
            <w:pPr>
              <w:keepNext/>
              <w:spacing w:after="0"/>
              <w:jc w:val="right"/>
              <w:rPr>
                <w:sz w:val="20"/>
              </w:rPr>
            </w:pPr>
            <w:r w:rsidRPr="00611122">
              <w:rPr>
                <w:sz w:val="20"/>
              </w:rPr>
              <w:t>1995</w:t>
            </w:r>
          </w:p>
        </w:tc>
        <w:tc>
          <w:tcPr>
            <w:tcW w:w="872" w:type="dxa"/>
            <w:tcBorders>
              <w:top w:val="nil"/>
              <w:left w:val="nil"/>
              <w:bottom w:val="nil"/>
              <w:right w:val="nil"/>
            </w:tcBorders>
            <w:shd w:val="clear" w:color="auto" w:fill="auto"/>
            <w:noWrap/>
            <w:vAlign w:val="bottom"/>
          </w:tcPr>
          <w:p w14:paraId="7FF10DC6" w14:textId="77777777" w:rsidR="00AD121B" w:rsidRDefault="00765E48">
            <w:pPr>
              <w:keepNext/>
              <w:spacing w:after="0"/>
              <w:jc w:val="right"/>
              <w:rPr>
                <w:sz w:val="20"/>
              </w:rPr>
            </w:pPr>
            <w:r>
              <w:rPr>
                <w:color w:val="000000"/>
                <w:szCs w:val="22"/>
              </w:rPr>
              <w:t>74</w:t>
            </w:r>
          </w:p>
        </w:tc>
        <w:tc>
          <w:tcPr>
            <w:tcW w:w="950" w:type="dxa"/>
            <w:tcBorders>
              <w:top w:val="nil"/>
              <w:left w:val="nil"/>
              <w:bottom w:val="nil"/>
              <w:right w:val="nil"/>
            </w:tcBorders>
            <w:shd w:val="clear" w:color="auto" w:fill="auto"/>
            <w:noWrap/>
            <w:vAlign w:val="bottom"/>
          </w:tcPr>
          <w:p w14:paraId="5DAA6F9F" w14:textId="77777777" w:rsidR="00AD121B" w:rsidRDefault="00765E48">
            <w:pPr>
              <w:keepNext/>
              <w:spacing w:after="0"/>
              <w:jc w:val="right"/>
              <w:rPr>
                <w:sz w:val="20"/>
              </w:rPr>
            </w:pPr>
            <w:r>
              <w:rPr>
                <w:color w:val="000000"/>
                <w:szCs w:val="22"/>
              </w:rPr>
              <w:t>106</w:t>
            </w:r>
          </w:p>
        </w:tc>
        <w:tc>
          <w:tcPr>
            <w:tcW w:w="1122" w:type="dxa"/>
            <w:tcBorders>
              <w:top w:val="nil"/>
              <w:left w:val="nil"/>
              <w:bottom w:val="nil"/>
              <w:right w:val="nil"/>
            </w:tcBorders>
            <w:shd w:val="clear" w:color="auto" w:fill="auto"/>
            <w:noWrap/>
            <w:vAlign w:val="bottom"/>
          </w:tcPr>
          <w:p w14:paraId="6E8908FD" w14:textId="77777777" w:rsidR="00AD121B" w:rsidRDefault="00765E48">
            <w:pPr>
              <w:keepNext/>
              <w:spacing w:after="0"/>
              <w:jc w:val="right"/>
              <w:rPr>
                <w:sz w:val="20"/>
              </w:rPr>
            </w:pPr>
            <w:r>
              <w:rPr>
                <w:color w:val="000000"/>
                <w:szCs w:val="22"/>
              </w:rPr>
              <w:t>180</w:t>
            </w:r>
          </w:p>
        </w:tc>
        <w:tc>
          <w:tcPr>
            <w:tcW w:w="1096" w:type="dxa"/>
            <w:tcBorders>
              <w:top w:val="nil"/>
              <w:left w:val="nil"/>
              <w:bottom w:val="nil"/>
              <w:right w:val="nil"/>
            </w:tcBorders>
            <w:shd w:val="clear" w:color="auto" w:fill="auto"/>
            <w:noWrap/>
            <w:vAlign w:val="bottom"/>
          </w:tcPr>
          <w:p w14:paraId="1A2AD723" w14:textId="77777777" w:rsidR="003E6BD8" w:rsidRPr="003E6BD8" w:rsidRDefault="003D6E51" w:rsidP="008016D6">
            <w:pPr>
              <w:keepNext/>
              <w:spacing w:after="0"/>
              <w:jc w:val="right"/>
              <w:rPr>
                <w:sz w:val="20"/>
              </w:rPr>
            </w:pPr>
            <w:r w:rsidRPr="003D6E51">
              <w:rPr>
                <w:color w:val="000000"/>
                <w:szCs w:val="22"/>
              </w:rPr>
              <w:t>147</w:t>
            </w:r>
          </w:p>
        </w:tc>
        <w:tc>
          <w:tcPr>
            <w:tcW w:w="1096" w:type="dxa"/>
            <w:tcBorders>
              <w:top w:val="nil"/>
              <w:left w:val="nil"/>
              <w:bottom w:val="nil"/>
              <w:right w:val="nil"/>
            </w:tcBorders>
            <w:shd w:val="clear" w:color="auto" w:fill="auto"/>
            <w:noWrap/>
            <w:vAlign w:val="bottom"/>
          </w:tcPr>
          <w:p w14:paraId="788C0BB0" w14:textId="77777777" w:rsidR="003E6BD8" w:rsidRPr="003E6BD8" w:rsidRDefault="003D6E51" w:rsidP="008016D6">
            <w:pPr>
              <w:keepNext/>
              <w:spacing w:after="0"/>
              <w:jc w:val="right"/>
              <w:rPr>
                <w:sz w:val="20"/>
              </w:rPr>
            </w:pPr>
            <w:r w:rsidRPr="003D6E51">
              <w:rPr>
                <w:color w:val="000000"/>
                <w:szCs w:val="22"/>
              </w:rPr>
              <w:t>158</w:t>
            </w:r>
          </w:p>
        </w:tc>
        <w:tc>
          <w:tcPr>
            <w:tcW w:w="1172" w:type="dxa"/>
            <w:tcBorders>
              <w:top w:val="nil"/>
              <w:left w:val="nil"/>
              <w:bottom w:val="nil"/>
              <w:right w:val="nil"/>
            </w:tcBorders>
            <w:shd w:val="clear" w:color="auto" w:fill="auto"/>
            <w:noWrap/>
            <w:vAlign w:val="bottom"/>
          </w:tcPr>
          <w:p w14:paraId="2FA9650F" w14:textId="77777777" w:rsidR="003E6BD8" w:rsidRPr="003E6BD8" w:rsidRDefault="003D6E51" w:rsidP="008016D6">
            <w:pPr>
              <w:keepNext/>
              <w:spacing w:after="0"/>
              <w:jc w:val="right"/>
              <w:rPr>
                <w:sz w:val="20"/>
              </w:rPr>
            </w:pPr>
            <w:r w:rsidRPr="003D6E51">
              <w:rPr>
                <w:color w:val="000000"/>
                <w:szCs w:val="22"/>
              </w:rPr>
              <w:t>305</w:t>
            </w:r>
          </w:p>
        </w:tc>
      </w:tr>
      <w:tr w:rsidR="003E6BD8" w:rsidRPr="002255EB" w14:paraId="3B690E68" w14:textId="77777777" w:rsidTr="003E6BD8">
        <w:trPr>
          <w:trHeight w:val="20"/>
          <w:jc w:val="center"/>
        </w:trPr>
        <w:tc>
          <w:tcPr>
            <w:tcW w:w="716" w:type="dxa"/>
            <w:tcBorders>
              <w:top w:val="nil"/>
              <w:left w:val="nil"/>
              <w:bottom w:val="nil"/>
              <w:right w:val="nil"/>
            </w:tcBorders>
            <w:shd w:val="clear" w:color="auto" w:fill="auto"/>
            <w:noWrap/>
            <w:vAlign w:val="bottom"/>
          </w:tcPr>
          <w:p w14:paraId="04AA413F" w14:textId="77777777" w:rsidR="003E6BD8" w:rsidRPr="00611122" w:rsidRDefault="003E6BD8" w:rsidP="008016D6">
            <w:pPr>
              <w:keepNext/>
              <w:spacing w:after="0"/>
              <w:jc w:val="right"/>
              <w:rPr>
                <w:sz w:val="20"/>
              </w:rPr>
            </w:pPr>
            <w:r w:rsidRPr="00611122">
              <w:rPr>
                <w:sz w:val="20"/>
              </w:rPr>
              <w:t>1996</w:t>
            </w:r>
          </w:p>
        </w:tc>
        <w:tc>
          <w:tcPr>
            <w:tcW w:w="872" w:type="dxa"/>
            <w:tcBorders>
              <w:top w:val="nil"/>
              <w:left w:val="nil"/>
              <w:bottom w:val="nil"/>
              <w:right w:val="nil"/>
            </w:tcBorders>
            <w:shd w:val="clear" w:color="auto" w:fill="auto"/>
            <w:noWrap/>
            <w:vAlign w:val="bottom"/>
          </w:tcPr>
          <w:p w14:paraId="1295CB1B" w14:textId="77777777" w:rsidR="00AD121B" w:rsidRDefault="00765E48">
            <w:pPr>
              <w:keepNext/>
              <w:spacing w:after="0"/>
              <w:jc w:val="right"/>
              <w:rPr>
                <w:sz w:val="20"/>
              </w:rPr>
            </w:pPr>
            <w:r>
              <w:rPr>
                <w:color w:val="000000"/>
                <w:szCs w:val="22"/>
              </w:rPr>
              <w:t>95</w:t>
            </w:r>
          </w:p>
        </w:tc>
        <w:tc>
          <w:tcPr>
            <w:tcW w:w="950" w:type="dxa"/>
            <w:tcBorders>
              <w:top w:val="nil"/>
              <w:left w:val="nil"/>
              <w:bottom w:val="nil"/>
              <w:right w:val="nil"/>
            </w:tcBorders>
            <w:shd w:val="clear" w:color="auto" w:fill="auto"/>
            <w:noWrap/>
            <w:vAlign w:val="bottom"/>
          </w:tcPr>
          <w:p w14:paraId="179D8DA6" w14:textId="77777777" w:rsidR="00AD121B" w:rsidRDefault="00765E48">
            <w:pPr>
              <w:keepNext/>
              <w:spacing w:after="0"/>
              <w:jc w:val="right"/>
              <w:rPr>
                <w:sz w:val="20"/>
              </w:rPr>
            </w:pPr>
            <w:r>
              <w:rPr>
                <w:color w:val="000000"/>
                <w:szCs w:val="22"/>
              </w:rPr>
              <w:t>84</w:t>
            </w:r>
          </w:p>
        </w:tc>
        <w:tc>
          <w:tcPr>
            <w:tcW w:w="1122" w:type="dxa"/>
            <w:tcBorders>
              <w:top w:val="nil"/>
              <w:left w:val="nil"/>
              <w:bottom w:val="nil"/>
              <w:right w:val="nil"/>
            </w:tcBorders>
            <w:shd w:val="clear" w:color="auto" w:fill="auto"/>
            <w:noWrap/>
            <w:vAlign w:val="bottom"/>
          </w:tcPr>
          <w:p w14:paraId="124FCDAF" w14:textId="77777777" w:rsidR="00AD121B" w:rsidRDefault="00765E48">
            <w:pPr>
              <w:keepNext/>
              <w:spacing w:after="0"/>
              <w:jc w:val="right"/>
              <w:rPr>
                <w:sz w:val="20"/>
              </w:rPr>
            </w:pPr>
            <w:r>
              <w:rPr>
                <w:color w:val="000000"/>
                <w:szCs w:val="22"/>
              </w:rPr>
              <w:t>179</w:t>
            </w:r>
          </w:p>
        </w:tc>
        <w:tc>
          <w:tcPr>
            <w:tcW w:w="1096" w:type="dxa"/>
            <w:tcBorders>
              <w:top w:val="nil"/>
              <w:left w:val="nil"/>
              <w:bottom w:val="nil"/>
              <w:right w:val="nil"/>
            </w:tcBorders>
            <w:shd w:val="clear" w:color="auto" w:fill="auto"/>
            <w:noWrap/>
            <w:vAlign w:val="bottom"/>
          </w:tcPr>
          <w:p w14:paraId="1A9264C7" w14:textId="77777777" w:rsidR="003E6BD8" w:rsidRPr="003E6BD8" w:rsidRDefault="003D6E51" w:rsidP="008016D6">
            <w:pPr>
              <w:keepNext/>
              <w:spacing w:after="0"/>
              <w:jc w:val="right"/>
              <w:rPr>
                <w:sz w:val="20"/>
              </w:rPr>
            </w:pPr>
            <w:r w:rsidRPr="003D6E51">
              <w:rPr>
                <w:color w:val="000000"/>
                <w:szCs w:val="22"/>
              </w:rPr>
              <w:t>93</w:t>
            </w:r>
          </w:p>
        </w:tc>
        <w:tc>
          <w:tcPr>
            <w:tcW w:w="1096" w:type="dxa"/>
            <w:tcBorders>
              <w:top w:val="nil"/>
              <w:left w:val="nil"/>
              <w:bottom w:val="nil"/>
              <w:right w:val="nil"/>
            </w:tcBorders>
            <w:shd w:val="clear" w:color="auto" w:fill="auto"/>
            <w:noWrap/>
            <w:vAlign w:val="bottom"/>
          </w:tcPr>
          <w:p w14:paraId="7D30F497" w14:textId="77777777" w:rsidR="003E6BD8" w:rsidRPr="003E6BD8" w:rsidRDefault="003D6E51" w:rsidP="008016D6">
            <w:pPr>
              <w:keepNext/>
              <w:spacing w:after="0"/>
              <w:jc w:val="right"/>
              <w:rPr>
                <w:sz w:val="20"/>
              </w:rPr>
            </w:pPr>
            <w:r w:rsidRPr="003D6E51">
              <w:rPr>
                <w:color w:val="000000"/>
                <w:szCs w:val="22"/>
              </w:rPr>
              <w:t>83</w:t>
            </w:r>
          </w:p>
        </w:tc>
        <w:tc>
          <w:tcPr>
            <w:tcW w:w="1172" w:type="dxa"/>
            <w:tcBorders>
              <w:top w:val="nil"/>
              <w:left w:val="nil"/>
              <w:bottom w:val="nil"/>
              <w:right w:val="nil"/>
            </w:tcBorders>
            <w:shd w:val="clear" w:color="auto" w:fill="auto"/>
            <w:noWrap/>
            <w:vAlign w:val="bottom"/>
          </w:tcPr>
          <w:p w14:paraId="5A243DF0" w14:textId="77777777" w:rsidR="003E6BD8" w:rsidRPr="003E6BD8" w:rsidRDefault="003D6E51" w:rsidP="008016D6">
            <w:pPr>
              <w:keepNext/>
              <w:spacing w:after="0"/>
              <w:jc w:val="right"/>
              <w:rPr>
                <w:sz w:val="20"/>
              </w:rPr>
            </w:pPr>
            <w:r w:rsidRPr="003D6E51">
              <w:rPr>
                <w:color w:val="000000"/>
                <w:szCs w:val="22"/>
              </w:rPr>
              <w:t>176</w:t>
            </w:r>
          </w:p>
        </w:tc>
      </w:tr>
      <w:tr w:rsidR="003E6BD8" w:rsidRPr="002255EB" w14:paraId="0975640B" w14:textId="77777777" w:rsidTr="00706E11">
        <w:trPr>
          <w:trHeight w:val="20"/>
          <w:jc w:val="center"/>
        </w:trPr>
        <w:tc>
          <w:tcPr>
            <w:tcW w:w="716" w:type="dxa"/>
            <w:tcBorders>
              <w:top w:val="nil"/>
              <w:left w:val="nil"/>
              <w:bottom w:val="nil"/>
              <w:right w:val="nil"/>
            </w:tcBorders>
            <w:shd w:val="clear" w:color="auto" w:fill="auto"/>
            <w:noWrap/>
            <w:vAlign w:val="bottom"/>
          </w:tcPr>
          <w:p w14:paraId="485A8D0A" w14:textId="77777777" w:rsidR="003E6BD8" w:rsidRPr="00611122" w:rsidRDefault="003E6BD8" w:rsidP="008016D6">
            <w:pPr>
              <w:keepNext/>
              <w:spacing w:after="0"/>
              <w:jc w:val="right"/>
              <w:rPr>
                <w:sz w:val="20"/>
              </w:rPr>
            </w:pPr>
            <w:r w:rsidRPr="00611122">
              <w:rPr>
                <w:sz w:val="20"/>
              </w:rPr>
              <w:t>1997</w:t>
            </w:r>
          </w:p>
        </w:tc>
        <w:tc>
          <w:tcPr>
            <w:tcW w:w="872" w:type="dxa"/>
            <w:tcBorders>
              <w:top w:val="nil"/>
              <w:left w:val="nil"/>
              <w:bottom w:val="nil"/>
              <w:right w:val="nil"/>
            </w:tcBorders>
            <w:shd w:val="clear" w:color="auto" w:fill="auto"/>
            <w:noWrap/>
            <w:vAlign w:val="bottom"/>
          </w:tcPr>
          <w:p w14:paraId="54E189A1" w14:textId="77777777" w:rsidR="00AD121B" w:rsidRDefault="003D6E51">
            <w:pPr>
              <w:keepNext/>
              <w:spacing w:after="0"/>
              <w:jc w:val="right"/>
              <w:rPr>
                <w:sz w:val="20"/>
              </w:rPr>
            </w:pPr>
            <w:r w:rsidRPr="003D6E51">
              <w:rPr>
                <w:color w:val="000000"/>
                <w:szCs w:val="22"/>
              </w:rPr>
              <w:t>15</w:t>
            </w:r>
          </w:p>
        </w:tc>
        <w:tc>
          <w:tcPr>
            <w:tcW w:w="950" w:type="dxa"/>
            <w:tcBorders>
              <w:top w:val="nil"/>
              <w:left w:val="nil"/>
              <w:bottom w:val="nil"/>
              <w:right w:val="nil"/>
            </w:tcBorders>
            <w:shd w:val="clear" w:color="auto" w:fill="auto"/>
            <w:noWrap/>
            <w:vAlign w:val="bottom"/>
          </w:tcPr>
          <w:p w14:paraId="6B69CCE3" w14:textId="77777777" w:rsidR="00AD121B" w:rsidRDefault="003D6E51">
            <w:pPr>
              <w:keepNext/>
              <w:spacing w:after="0"/>
              <w:jc w:val="right"/>
              <w:rPr>
                <w:sz w:val="20"/>
              </w:rPr>
            </w:pPr>
            <w:r w:rsidRPr="003D6E51">
              <w:rPr>
                <w:color w:val="000000"/>
                <w:szCs w:val="22"/>
              </w:rPr>
              <w:t>15</w:t>
            </w:r>
          </w:p>
        </w:tc>
        <w:tc>
          <w:tcPr>
            <w:tcW w:w="1122" w:type="dxa"/>
            <w:tcBorders>
              <w:top w:val="nil"/>
              <w:left w:val="nil"/>
              <w:bottom w:val="nil"/>
              <w:right w:val="nil"/>
            </w:tcBorders>
            <w:shd w:val="clear" w:color="auto" w:fill="auto"/>
            <w:noWrap/>
            <w:vAlign w:val="bottom"/>
          </w:tcPr>
          <w:p w14:paraId="54E613C7" w14:textId="77777777" w:rsidR="00AD121B" w:rsidRDefault="003D6E51">
            <w:pPr>
              <w:keepNext/>
              <w:spacing w:after="0"/>
              <w:jc w:val="right"/>
              <w:rPr>
                <w:sz w:val="20"/>
              </w:rPr>
            </w:pPr>
            <w:r w:rsidRPr="003D6E51">
              <w:rPr>
                <w:color w:val="000000"/>
                <w:szCs w:val="22"/>
              </w:rPr>
              <w:t>30</w:t>
            </w:r>
          </w:p>
        </w:tc>
        <w:tc>
          <w:tcPr>
            <w:tcW w:w="1096" w:type="dxa"/>
            <w:tcBorders>
              <w:top w:val="nil"/>
              <w:left w:val="nil"/>
              <w:bottom w:val="nil"/>
              <w:right w:val="nil"/>
            </w:tcBorders>
            <w:shd w:val="clear" w:color="auto" w:fill="auto"/>
            <w:noWrap/>
            <w:vAlign w:val="bottom"/>
          </w:tcPr>
          <w:p w14:paraId="1991A81D" w14:textId="77777777" w:rsidR="003E6BD8" w:rsidRPr="003E6BD8" w:rsidRDefault="003D6E51" w:rsidP="008016D6">
            <w:pPr>
              <w:keepNext/>
              <w:spacing w:after="0"/>
              <w:jc w:val="right"/>
              <w:rPr>
                <w:sz w:val="20"/>
              </w:rPr>
            </w:pPr>
            <w:r w:rsidRPr="003D6E51">
              <w:rPr>
                <w:color w:val="000000"/>
                <w:szCs w:val="22"/>
              </w:rPr>
              <w:t>15</w:t>
            </w:r>
          </w:p>
        </w:tc>
        <w:tc>
          <w:tcPr>
            <w:tcW w:w="1096" w:type="dxa"/>
            <w:tcBorders>
              <w:top w:val="nil"/>
              <w:left w:val="nil"/>
              <w:bottom w:val="nil"/>
              <w:right w:val="nil"/>
            </w:tcBorders>
            <w:shd w:val="clear" w:color="auto" w:fill="auto"/>
            <w:noWrap/>
            <w:vAlign w:val="bottom"/>
          </w:tcPr>
          <w:p w14:paraId="03EB2CD1" w14:textId="77777777" w:rsidR="003E6BD8" w:rsidRPr="003E6BD8" w:rsidRDefault="003D6E51" w:rsidP="008016D6">
            <w:pPr>
              <w:keepNext/>
              <w:spacing w:after="0"/>
              <w:jc w:val="right"/>
              <w:rPr>
                <w:sz w:val="20"/>
              </w:rPr>
            </w:pPr>
            <w:r w:rsidRPr="003D6E51">
              <w:rPr>
                <w:color w:val="000000"/>
                <w:szCs w:val="22"/>
              </w:rPr>
              <w:t>15</w:t>
            </w:r>
          </w:p>
        </w:tc>
        <w:tc>
          <w:tcPr>
            <w:tcW w:w="1172" w:type="dxa"/>
            <w:tcBorders>
              <w:top w:val="nil"/>
              <w:left w:val="nil"/>
              <w:bottom w:val="nil"/>
              <w:right w:val="nil"/>
            </w:tcBorders>
            <w:shd w:val="clear" w:color="auto" w:fill="auto"/>
            <w:noWrap/>
            <w:vAlign w:val="bottom"/>
          </w:tcPr>
          <w:p w14:paraId="7022FDF4" w14:textId="77777777" w:rsidR="003E6BD8" w:rsidRPr="003E6BD8" w:rsidRDefault="003D6E51" w:rsidP="008016D6">
            <w:pPr>
              <w:keepNext/>
              <w:spacing w:after="0"/>
              <w:jc w:val="right"/>
              <w:rPr>
                <w:sz w:val="20"/>
              </w:rPr>
            </w:pPr>
            <w:r w:rsidRPr="003D6E51">
              <w:rPr>
                <w:color w:val="000000"/>
                <w:szCs w:val="22"/>
              </w:rPr>
              <w:t>30</w:t>
            </w:r>
          </w:p>
        </w:tc>
      </w:tr>
      <w:tr w:rsidR="003E6BD8" w:rsidRPr="002255EB" w14:paraId="514C5DCD" w14:textId="77777777" w:rsidTr="003E6BD8">
        <w:trPr>
          <w:trHeight w:val="20"/>
          <w:jc w:val="center"/>
        </w:trPr>
        <w:tc>
          <w:tcPr>
            <w:tcW w:w="716" w:type="dxa"/>
            <w:tcBorders>
              <w:top w:val="nil"/>
              <w:left w:val="nil"/>
              <w:bottom w:val="nil"/>
              <w:right w:val="nil"/>
            </w:tcBorders>
            <w:shd w:val="clear" w:color="auto" w:fill="auto"/>
            <w:noWrap/>
            <w:vAlign w:val="bottom"/>
          </w:tcPr>
          <w:p w14:paraId="778BAAC5" w14:textId="77777777" w:rsidR="003E6BD8" w:rsidRPr="00611122" w:rsidRDefault="003E6BD8" w:rsidP="008016D6">
            <w:pPr>
              <w:keepNext/>
              <w:spacing w:after="0"/>
              <w:jc w:val="right"/>
              <w:rPr>
                <w:sz w:val="20"/>
              </w:rPr>
            </w:pPr>
            <w:r w:rsidRPr="00611122">
              <w:rPr>
                <w:sz w:val="20"/>
              </w:rPr>
              <w:t>1998</w:t>
            </w:r>
          </w:p>
        </w:tc>
        <w:tc>
          <w:tcPr>
            <w:tcW w:w="872" w:type="dxa"/>
            <w:tcBorders>
              <w:top w:val="nil"/>
              <w:left w:val="nil"/>
              <w:bottom w:val="nil"/>
              <w:right w:val="nil"/>
            </w:tcBorders>
            <w:shd w:val="clear" w:color="auto" w:fill="auto"/>
            <w:noWrap/>
            <w:vAlign w:val="bottom"/>
          </w:tcPr>
          <w:p w14:paraId="44235149" w14:textId="77777777" w:rsidR="00AD121B" w:rsidRDefault="003D6E51">
            <w:pPr>
              <w:keepNext/>
              <w:spacing w:after="0"/>
              <w:jc w:val="right"/>
              <w:rPr>
                <w:sz w:val="20"/>
              </w:rPr>
            </w:pPr>
            <w:r w:rsidRPr="003D6E51">
              <w:rPr>
                <w:color w:val="000000"/>
                <w:szCs w:val="22"/>
              </w:rPr>
              <w:t>1</w:t>
            </w:r>
            <w:r w:rsidR="00765E48">
              <w:rPr>
                <w:color w:val="000000"/>
                <w:szCs w:val="22"/>
              </w:rPr>
              <w:t>4</w:t>
            </w:r>
            <w:r w:rsidRPr="003D6E51">
              <w:rPr>
                <w:color w:val="000000"/>
                <w:szCs w:val="22"/>
              </w:rPr>
              <w:t>4</w:t>
            </w:r>
          </w:p>
        </w:tc>
        <w:tc>
          <w:tcPr>
            <w:tcW w:w="950" w:type="dxa"/>
            <w:tcBorders>
              <w:top w:val="nil"/>
              <w:left w:val="nil"/>
              <w:bottom w:val="nil"/>
              <w:right w:val="nil"/>
            </w:tcBorders>
            <w:shd w:val="clear" w:color="auto" w:fill="auto"/>
            <w:noWrap/>
            <w:vAlign w:val="bottom"/>
          </w:tcPr>
          <w:p w14:paraId="19F231F7" w14:textId="77777777" w:rsidR="00AD121B" w:rsidRDefault="003D6E51">
            <w:pPr>
              <w:keepNext/>
              <w:spacing w:after="0"/>
              <w:jc w:val="right"/>
              <w:rPr>
                <w:sz w:val="20"/>
              </w:rPr>
            </w:pPr>
            <w:r w:rsidRPr="003D6E51">
              <w:rPr>
                <w:color w:val="000000"/>
                <w:szCs w:val="22"/>
              </w:rPr>
              <w:t>1</w:t>
            </w:r>
            <w:r w:rsidR="00765E48">
              <w:rPr>
                <w:color w:val="000000"/>
                <w:szCs w:val="22"/>
              </w:rPr>
              <w:t>70</w:t>
            </w:r>
          </w:p>
        </w:tc>
        <w:tc>
          <w:tcPr>
            <w:tcW w:w="1122" w:type="dxa"/>
            <w:tcBorders>
              <w:top w:val="nil"/>
              <w:left w:val="nil"/>
              <w:bottom w:val="nil"/>
              <w:right w:val="nil"/>
            </w:tcBorders>
            <w:shd w:val="clear" w:color="auto" w:fill="auto"/>
            <w:noWrap/>
            <w:vAlign w:val="bottom"/>
          </w:tcPr>
          <w:p w14:paraId="7B739F67" w14:textId="77777777" w:rsidR="00AD121B" w:rsidRDefault="00765E48">
            <w:pPr>
              <w:keepNext/>
              <w:spacing w:after="0"/>
              <w:jc w:val="right"/>
              <w:rPr>
                <w:sz w:val="20"/>
              </w:rPr>
            </w:pPr>
            <w:r>
              <w:rPr>
                <w:color w:val="000000"/>
                <w:szCs w:val="22"/>
              </w:rPr>
              <w:t>314</w:t>
            </w:r>
          </w:p>
        </w:tc>
        <w:tc>
          <w:tcPr>
            <w:tcW w:w="1096" w:type="dxa"/>
            <w:tcBorders>
              <w:top w:val="nil"/>
              <w:left w:val="nil"/>
              <w:bottom w:val="nil"/>
              <w:right w:val="nil"/>
            </w:tcBorders>
            <w:shd w:val="clear" w:color="auto" w:fill="auto"/>
            <w:noWrap/>
            <w:vAlign w:val="bottom"/>
          </w:tcPr>
          <w:p w14:paraId="1DB727FC" w14:textId="77777777" w:rsidR="003E6BD8" w:rsidRPr="003E6BD8" w:rsidRDefault="003D6E51" w:rsidP="008016D6">
            <w:pPr>
              <w:keepNext/>
              <w:spacing w:after="0"/>
              <w:jc w:val="right"/>
              <w:rPr>
                <w:sz w:val="20"/>
              </w:rPr>
            </w:pPr>
            <w:r w:rsidRPr="003D6E51">
              <w:rPr>
                <w:color w:val="000000"/>
                <w:szCs w:val="22"/>
              </w:rPr>
              <w:t>126</w:t>
            </w:r>
          </w:p>
        </w:tc>
        <w:tc>
          <w:tcPr>
            <w:tcW w:w="1096" w:type="dxa"/>
            <w:tcBorders>
              <w:top w:val="nil"/>
              <w:left w:val="nil"/>
              <w:bottom w:val="nil"/>
              <w:right w:val="nil"/>
            </w:tcBorders>
            <w:shd w:val="clear" w:color="auto" w:fill="auto"/>
            <w:noWrap/>
            <w:vAlign w:val="bottom"/>
          </w:tcPr>
          <w:p w14:paraId="1685A1E0" w14:textId="77777777" w:rsidR="003E6BD8" w:rsidRPr="003E6BD8" w:rsidRDefault="003D6E51" w:rsidP="008016D6">
            <w:pPr>
              <w:keepNext/>
              <w:spacing w:after="0"/>
              <w:jc w:val="right"/>
              <w:rPr>
                <w:sz w:val="20"/>
              </w:rPr>
            </w:pPr>
            <w:r w:rsidRPr="003D6E51">
              <w:rPr>
                <w:color w:val="000000"/>
                <w:szCs w:val="22"/>
              </w:rPr>
              <w:t>145</w:t>
            </w:r>
          </w:p>
        </w:tc>
        <w:tc>
          <w:tcPr>
            <w:tcW w:w="1172" w:type="dxa"/>
            <w:tcBorders>
              <w:top w:val="nil"/>
              <w:left w:val="nil"/>
              <w:bottom w:val="nil"/>
              <w:right w:val="nil"/>
            </w:tcBorders>
            <w:shd w:val="clear" w:color="auto" w:fill="auto"/>
            <w:noWrap/>
            <w:vAlign w:val="bottom"/>
          </w:tcPr>
          <w:p w14:paraId="1F9FD21D" w14:textId="77777777" w:rsidR="003E6BD8" w:rsidRPr="003E6BD8" w:rsidRDefault="003D6E51" w:rsidP="008016D6">
            <w:pPr>
              <w:keepNext/>
              <w:spacing w:after="0"/>
              <w:jc w:val="right"/>
              <w:rPr>
                <w:sz w:val="20"/>
              </w:rPr>
            </w:pPr>
            <w:r w:rsidRPr="003D6E51">
              <w:rPr>
                <w:color w:val="000000"/>
                <w:szCs w:val="22"/>
              </w:rPr>
              <w:t>271</w:t>
            </w:r>
          </w:p>
        </w:tc>
      </w:tr>
      <w:tr w:rsidR="003E6BD8" w:rsidRPr="002255EB" w14:paraId="58146C15" w14:textId="77777777" w:rsidTr="00706E11">
        <w:trPr>
          <w:trHeight w:val="20"/>
          <w:jc w:val="center"/>
        </w:trPr>
        <w:tc>
          <w:tcPr>
            <w:tcW w:w="716" w:type="dxa"/>
            <w:tcBorders>
              <w:top w:val="nil"/>
              <w:left w:val="nil"/>
              <w:bottom w:val="nil"/>
              <w:right w:val="nil"/>
            </w:tcBorders>
            <w:shd w:val="clear" w:color="auto" w:fill="auto"/>
            <w:noWrap/>
            <w:vAlign w:val="bottom"/>
          </w:tcPr>
          <w:p w14:paraId="79B7754F" w14:textId="77777777" w:rsidR="003E6BD8" w:rsidRPr="00611122" w:rsidRDefault="003E6BD8" w:rsidP="008016D6">
            <w:pPr>
              <w:keepNext/>
              <w:spacing w:after="0"/>
              <w:jc w:val="right"/>
              <w:rPr>
                <w:sz w:val="20"/>
              </w:rPr>
            </w:pPr>
            <w:r w:rsidRPr="00611122">
              <w:rPr>
                <w:sz w:val="20"/>
              </w:rPr>
              <w:t>1999</w:t>
            </w:r>
          </w:p>
        </w:tc>
        <w:tc>
          <w:tcPr>
            <w:tcW w:w="872" w:type="dxa"/>
            <w:tcBorders>
              <w:top w:val="nil"/>
              <w:left w:val="nil"/>
              <w:bottom w:val="nil"/>
              <w:right w:val="nil"/>
            </w:tcBorders>
            <w:shd w:val="clear" w:color="auto" w:fill="auto"/>
            <w:noWrap/>
            <w:vAlign w:val="bottom"/>
          </w:tcPr>
          <w:p w14:paraId="0E1C50DD" w14:textId="77777777" w:rsidR="003E6BD8" w:rsidRPr="00E6095A" w:rsidRDefault="003D6E51" w:rsidP="008016D6">
            <w:pPr>
              <w:keepNext/>
              <w:spacing w:after="0"/>
              <w:jc w:val="right"/>
              <w:rPr>
                <w:sz w:val="20"/>
              </w:rPr>
            </w:pPr>
            <w:r w:rsidRPr="003D6E51">
              <w:rPr>
                <w:color w:val="000000"/>
                <w:szCs w:val="22"/>
              </w:rPr>
              <w:t>0</w:t>
            </w:r>
          </w:p>
        </w:tc>
        <w:tc>
          <w:tcPr>
            <w:tcW w:w="950" w:type="dxa"/>
            <w:tcBorders>
              <w:top w:val="nil"/>
              <w:left w:val="nil"/>
              <w:bottom w:val="nil"/>
              <w:right w:val="nil"/>
            </w:tcBorders>
            <w:shd w:val="clear" w:color="auto" w:fill="auto"/>
            <w:noWrap/>
            <w:vAlign w:val="bottom"/>
          </w:tcPr>
          <w:p w14:paraId="6F56D6D2" w14:textId="77777777" w:rsidR="003E6BD8" w:rsidRPr="00E6095A" w:rsidRDefault="003D6E51" w:rsidP="008016D6">
            <w:pPr>
              <w:keepNext/>
              <w:spacing w:after="0"/>
              <w:jc w:val="right"/>
              <w:rPr>
                <w:sz w:val="20"/>
              </w:rPr>
            </w:pPr>
            <w:r w:rsidRPr="003D6E51">
              <w:rPr>
                <w:color w:val="000000"/>
                <w:szCs w:val="22"/>
              </w:rPr>
              <w:t>0</w:t>
            </w:r>
          </w:p>
        </w:tc>
        <w:tc>
          <w:tcPr>
            <w:tcW w:w="1122" w:type="dxa"/>
            <w:tcBorders>
              <w:top w:val="nil"/>
              <w:left w:val="nil"/>
              <w:bottom w:val="nil"/>
              <w:right w:val="nil"/>
            </w:tcBorders>
            <w:shd w:val="clear" w:color="auto" w:fill="auto"/>
            <w:noWrap/>
            <w:vAlign w:val="bottom"/>
          </w:tcPr>
          <w:p w14:paraId="717C1A64" w14:textId="77777777" w:rsidR="003E6BD8" w:rsidRPr="003E6BD8" w:rsidRDefault="003D6E51" w:rsidP="008016D6">
            <w:pPr>
              <w:keepNext/>
              <w:spacing w:after="0"/>
              <w:jc w:val="right"/>
              <w:rPr>
                <w:sz w:val="20"/>
              </w:rPr>
            </w:pPr>
            <w:r w:rsidRPr="003D6E51">
              <w:rPr>
                <w:color w:val="000000"/>
                <w:szCs w:val="22"/>
              </w:rPr>
              <w:t>0</w:t>
            </w:r>
          </w:p>
        </w:tc>
        <w:tc>
          <w:tcPr>
            <w:tcW w:w="1096" w:type="dxa"/>
            <w:tcBorders>
              <w:top w:val="nil"/>
              <w:left w:val="nil"/>
              <w:bottom w:val="nil"/>
              <w:right w:val="nil"/>
            </w:tcBorders>
            <w:shd w:val="clear" w:color="auto" w:fill="auto"/>
            <w:noWrap/>
            <w:vAlign w:val="bottom"/>
          </w:tcPr>
          <w:p w14:paraId="410D61F1" w14:textId="77777777" w:rsidR="003E6BD8" w:rsidRPr="003E6BD8" w:rsidRDefault="003D6E51" w:rsidP="008016D6">
            <w:pPr>
              <w:keepNext/>
              <w:spacing w:after="0"/>
              <w:jc w:val="right"/>
              <w:rPr>
                <w:sz w:val="20"/>
              </w:rPr>
            </w:pPr>
            <w:r w:rsidRPr="003D6E51">
              <w:rPr>
                <w:color w:val="000000"/>
                <w:szCs w:val="22"/>
              </w:rPr>
              <w:t>0</w:t>
            </w:r>
          </w:p>
        </w:tc>
        <w:tc>
          <w:tcPr>
            <w:tcW w:w="1096" w:type="dxa"/>
            <w:tcBorders>
              <w:top w:val="nil"/>
              <w:left w:val="nil"/>
              <w:bottom w:val="nil"/>
              <w:right w:val="nil"/>
            </w:tcBorders>
            <w:shd w:val="clear" w:color="auto" w:fill="auto"/>
            <w:noWrap/>
            <w:vAlign w:val="bottom"/>
          </w:tcPr>
          <w:p w14:paraId="39733EE1" w14:textId="77777777" w:rsidR="003E6BD8" w:rsidRPr="003E6BD8" w:rsidRDefault="003D6E51" w:rsidP="008016D6">
            <w:pPr>
              <w:keepNext/>
              <w:spacing w:after="0"/>
              <w:jc w:val="right"/>
              <w:rPr>
                <w:sz w:val="20"/>
              </w:rPr>
            </w:pPr>
            <w:r w:rsidRPr="003D6E51">
              <w:rPr>
                <w:color w:val="000000"/>
                <w:szCs w:val="22"/>
              </w:rPr>
              <w:t>0</w:t>
            </w:r>
          </w:p>
        </w:tc>
        <w:tc>
          <w:tcPr>
            <w:tcW w:w="1172" w:type="dxa"/>
            <w:tcBorders>
              <w:top w:val="nil"/>
              <w:left w:val="nil"/>
              <w:bottom w:val="nil"/>
              <w:right w:val="nil"/>
            </w:tcBorders>
            <w:shd w:val="clear" w:color="auto" w:fill="auto"/>
            <w:noWrap/>
            <w:vAlign w:val="bottom"/>
          </w:tcPr>
          <w:p w14:paraId="15401FE6" w14:textId="77777777" w:rsidR="003E6BD8" w:rsidRPr="003E6BD8" w:rsidRDefault="003D6E51" w:rsidP="008016D6">
            <w:pPr>
              <w:keepNext/>
              <w:spacing w:after="0"/>
              <w:jc w:val="right"/>
              <w:rPr>
                <w:sz w:val="20"/>
              </w:rPr>
            </w:pPr>
            <w:r w:rsidRPr="003D6E51">
              <w:rPr>
                <w:color w:val="000000"/>
                <w:szCs w:val="22"/>
              </w:rPr>
              <w:t>0</w:t>
            </w:r>
          </w:p>
        </w:tc>
      </w:tr>
      <w:tr w:rsidR="003E6BD8" w:rsidRPr="002255EB" w14:paraId="4F1360B6" w14:textId="77777777" w:rsidTr="00706E11">
        <w:trPr>
          <w:trHeight w:val="20"/>
          <w:jc w:val="center"/>
        </w:trPr>
        <w:tc>
          <w:tcPr>
            <w:tcW w:w="716" w:type="dxa"/>
            <w:tcBorders>
              <w:top w:val="nil"/>
              <w:left w:val="nil"/>
              <w:bottom w:val="nil"/>
              <w:right w:val="nil"/>
            </w:tcBorders>
            <w:shd w:val="clear" w:color="auto" w:fill="auto"/>
            <w:noWrap/>
            <w:vAlign w:val="bottom"/>
          </w:tcPr>
          <w:p w14:paraId="22833DF1" w14:textId="77777777" w:rsidR="003E6BD8" w:rsidRPr="00611122" w:rsidRDefault="003E6BD8" w:rsidP="008016D6">
            <w:pPr>
              <w:keepNext/>
              <w:spacing w:after="0"/>
              <w:jc w:val="right"/>
              <w:rPr>
                <w:sz w:val="20"/>
              </w:rPr>
            </w:pPr>
            <w:r w:rsidRPr="00611122">
              <w:rPr>
                <w:sz w:val="20"/>
              </w:rPr>
              <w:t>2000</w:t>
            </w:r>
          </w:p>
        </w:tc>
        <w:tc>
          <w:tcPr>
            <w:tcW w:w="872" w:type="dxa"/>
            <w:tcBorders>
              <w:top w:val="nil"/>
              <w:left w:val="nil"/>
              <w:bottom w:val="nil"/>
              <w:right w:val="nil"/>
            </w:tcBorders>
            <w:shd w:val="clear" w:color="auto" w:fill="auto"/>
            <w:noWrap/>
            <w:vAlign w:val="bottom"/>
          </w:tcPr>
          <w:p w14:paraId="1FEC1800" w14:textId="77777777" w:rsidR="003E6BD8" w:rsidRPr="00E6095A" w:rsidRDefault="003D6E51" w:rsidP="008016D6">
            <w:pPr>
              <w:keepNext/>
              <w:spacing w:after="0"/>
              <w:jc w:val="right"/>
              <w:rPr>
                <w:sz w:val="20"/>
              </w:rPr>
            </w:pPr>
            <w:r w:rsidRPr="003D6E51">
              <w:rPr>
                <w:color w:val="000000"/>
                <w:szCs w:val="22"/>
              </w:rPr>
              <w:t>0</w:t>
            </w:r>
          </w:p>
        </w:tc>
        <w:tc>
          <w:tcPr>
            <w:tcW w:w="950" w:type="dxa"/>
            <w:tcBorders>
              <w:top w:val="nil"/>
              <w:left w:val="nil"/>
              <w:bottom w:val="nil"/>
              <w:right w:val="nil"/>
            </w:tcBorders>
            <w:shd w:val="clear" w:color="auto" w:fill="auto"/>
            <w:noWrap/>
            <w:vAlign w:val="bottom"/>
          </w:tcPr>
          <w:p w14:paraId="3F617C7C" w14:textId="77777777" w:rsidR="003E6BD8" w:rsidRPr="00E6095A" w:rsidRDefault="003D6E51" w:rsidP="008016D6">
            <w:pPr>
              <w:keepNext/>
              <w:spacing w:after="0"/>
              <w:jc w:val="right"/>
              <w:rPr>
                <w:sz w:val="20"/>
              </w:rPr>
            </w:pPr>
            <w:r w:rsidRPr="003D6E51">
              <w:rPr>
                <w:color w:val="000000"/>
                <w:szCs w:val="22"/>
              </w:rPr>
              <w:t>1</w:t>
            </w:r>
          </w:p>
        </w:tc>
        <w:tc>
          <w:tcPr>
            <w:tcW w:w="1122" w:type="dxa"/>
            <w:tcBorders>
              <w:top w:val="nil"/>
              <w:left w:val="nil"/>
              <w:bottom w:val="nil"/>
              <w:right w:val="nil"/>
            </w:tcBorders>
            <w:shd w:val="clear" w:color="auto" w:fill="auto"/>
            <w:noWrap/>
            <w:vAlign w:val="bottom"/>
          </w:tcPr>
          <w:p w14:paraId="19F17BA3" w14:textId="77777777" w:rsidR="003E6BD8" w:rsidRPr="003E6BD8" w:rsidRDefault="003D6E51" w:rsidP="008016D6">
            <w:pPr>
              <w:keepNext/>
              <w:spacing w:after="0"/>
              <w:jc w:val="right"/>
              <w:rPr>
                <w:sz w:val="20"/>
              </w:rPr>
            </w:pPr>
            <w:r w:rsidRPr="003D6E51">
              <w:rPr>
                <w:color w:val="000000"/>
                <w:szCs w:val="22"/>
              </w:rPr>
              <w:t>1</w:t>
            </w:r>
          </w:p>
        </w:tc>
        <w:tc>
          <w:tcPr>
            <w:tcW w:w="1096" w:type="dxa"/>
            <w:tcBorders>
              <w:top w:val="nil"/>
              <w:left w:val="nil"/>
              <w:bottom w:val="nil"/>
              <w:right w:val="nil"/>
            </w:tcBorders>
            <w:shd w:val="clear" w:color="auto" w:fill="auto"/>
            <w:noWrap/>
            <w:vAlign w:val="bottom"/>
          </w:tcPr>
          <w:p w14:paraId="6020E6D7" w14:textId="77777777" w:rsidR="003E6BD8" w:rsidRPr="003E6BD8" w:rsidRDefault="003D6E51" w:rsidP="008016D6">
            <w:pPr>
              <w:keepNext/>
              <w:spacing w:after="0"/>
              <w:jc w:val="right"/>
              <w:rPr>
                <w:sz w:val="20"/>
              </w:rPr>
            </w:pPr>
            <w:r w:rsidRPr="003D6E51">
              <w:rPr>
                <w:color w:val="000000"/>
                <w:szCs w:val="22"/>
              </w:rPr>
              <w:t>3</w:t>
            </w:r>
          </w:p>
        </w:tc>
        <w:tc>
          <w:tcPr>
            <w:tcW w:w="1096" w:type="dxa"/>
            <w:tcBorders>
              <w:top w:val="nil"/>
              <w:left w:val="nil"/>
              <w:bottom w:val="nil"/>
              <w:right w:val="nil"/>
            </w:tcBorders>
            <w:shd w:val="clear" w:color="auto" w:fill="auto"/>
            <w:noWrap/>
            <w:vAlign w:val="bottom"/>
          </w:tcPr>
          <w:p w14:paraId="6944C302" w14:textId="77777777" w:rsidR="003E6BD8" w:rsidRPr="003E6BD8" w:rsidRDefault="003D6E51" w:rsidP="008016D6">
            <w:pPr>
              <w:keepNext/>
              <w:spacing w:after="0"/>
              <w:jc w:val="right"/>
              <w:rPr>
                <w:sz w:val="20"/>
              </w:rPr>
            </w:pPr>
            <w:r w:rsidRPr="003D6E51">
              <w:rPr>
                <w:color w:val="000000"/>
                <w:szCs w:val="22"/>
              </w:rPr>
              <w:t>17</w:t>
            </w:r>
          </w:p>
        </w:tc>
        <w:tc>
          <w:tcPr>
            <w:tcW w:w="1172" w:type="dxa"/>
            <w:tcBorders>
              <w:top w:val="nil"/>
              <w:left w:val="nil"/>
              <w:bottom w:val="nil"/>
              <w:right w:val="nil"/>
            </w:tcBorders>
            <w:shd w:val="clear" w:color="auto" w:fill="auto"/>
            <w:noWrap/>
            <w:vAlign w:val="bottom"/>
          </w:tcPr>
          <w:p w14:paraId="0DFA1C11" w14:textId="77777777" w:rsidR="003E6BD8" w:rsidRPr="003E6BD8" w:rsidRDefault="003D6E51" w:rsidP="008016D6">
            <w:pPr>
              <w:keepNext/>
              <w:spacing w:after="0"/>
              <w:jc w:val="right"/>
              <w:rPr>
                <w:sz w:val="20"/>
              </w:rPr>
            </w:pPr>
            <w:r w:rsidRPr="003D6E51">
              <w:rPr>
                <w:color w:val="000000"/>
                <w:szCs w:val="22"/>
              </w:rPr>
              <w:t>20</w:t>
            </w:r>
          </w:p>
        </w:tc>
      </w:tr>
      <w:tr w:rsidR="003E6BD8" w:rsidRPr="002255EB" w14:paraId="5A6C00B5" w14:textId="77777777" w:rsidTr="00706E11">
        <w:trPr>
          <w:trHeight w:val="20"/>
          <w:jc w:val="center"/>
        </w:trPr>
        <w:tc>
          <w:tcPr>
            <w:tcW w:w="716" w:type="dxa"/>
            <w:tcBorders>
              <w:top w:val="nil"/>
              <w:left w:val="nil"/>
              <w:bottom w:val="nil"/>
              <w:right w:val="nil"/>
            </w:tcBorders>
            <w:shd w:val="clear" w:color="auto" w:fill="auto"/>
            <w:noWrap/>
            <w:vAlign w:val="bottom"/>
          </w:tcPr>
          <w:p w14:paraId="35720A39" w14:textId="77777777" w:rsidR="003E6BD8" w:rsidRPr="00611122" w:rsidRDefault="003E6BD8" w:rsidP="008016D6">
            <w:pPr>
              <w:keepNext/>
              <w:spacing w:after="0"/>
              <w:jc w:val="right"/>
              <w:rPr>
                <w:sz w:val="20"/>
              </w:rPr>
            </w:pPr>
            <w:r w:rsidRPr="00611122">
              <w:rPr>
                <w:sz w:val="20"/>
              </w:rPr>
              <w:t>2001</w:t>
            </w:r>
          </w:p>
        </w:tc>
        <w:tc>
          <w:tcPr>
            <w:tcW w:w="872" w:type="dxa"/>
            <w:tcBorders>
              <w:top w:val="nil"/>
              <w:left w:val="nil"/>
              <w:bottom w:val="nil"/>
              <w:right w:val="nil"/>
            </w:tcBorders>
            <w:shd w:val="clear" w:color="auto" w:fill="auto"/>
            <w:noWrap/>
            <w:vAlign w:val="bottom"/>
          </w:tcPr>
          <w:p w14:paraId="72FEF9F5" w14:textId="77777777" w:rsidR="003E6BD8" w:rsidRPr="00E6095A" w:rsidRDefault="003D6E51" w:rsidP="008016D6">
            <w:pPr>
              <w:keepNext/>
              <w:spacing w:after="0"/>
              <w:jc w:val="right"/>
              <w:rPr>
                <w:sz w:val="20"/>
              </w:rPr>
            </w:pPr>
            <w:r w:rsidRPr="003D6E51">
              <w:rPr>
                <w:color w:val="000000"/>
                <w:szCs w:val="22"/>
              </w:rPr>
              <w:t>0</w:t>
            </w:r>
          </w:p>
        </w:tc>
        <w:tc>
          <w:tcPr>
            <w:tcW w:w="950" w:type="dxa"/>
            <w:tcBorders>
              <w:top w:val="nil"/>
              <w:left w:val="nil"/>
              <w:bottom w:val="nil"/>
              <w:right w:val="nil"/>
            </w:tcBorders>
            <w:shd w:val="clear" w:color="auto" w:fill="auto"/>
            <w:noWrap/>
            <w:vAlign w:val="bottom"/>
          </w:tcPr>
          <w:p w14:paraId="3AC81042" w14:textId="77777777" w:rsidR="003E6BD8" w:rsidRPr="00E6095A" w:rsidRDefault="003D6E51" w:rsidP="008016D6">
            <w:pPr>
              <w:keepNext/>
              <w:spacing w:after="0"/>
              <w:jc w:val="right"/>
              <w:rPr>
                <w:sz w:val="20"/>
              </w:rPr>
            </w:pPr>
            <w:r w:rsidRPr="003D6E51">
              <w:rPr>
                <w:color w:val="000000"/>
                <w:szCs w:val="22"/>
              </w:rPr>
              <w:t>1</w:t>
            </w:r>
          </w:p>
        </w:tc>
        <w:tc>
          <w:tcPr>
            <w:tcW w:w="1122" w:type="dxa"/>
            <w:tcBorders>
              <w:top w:val="nil"/>
              <w:left w:val="nil"/>
              <w:bottom w:val="nil"/>
              <w:right w:val="nil"/>
            </w:tcBorders>
            <w:shd w:val="clear" w:color="auto" w:fill="auto"/>
            <w:noWrap/>
            <w:vAlign w:val="bottom"/>
          </w:tcPr>
          <w:p w14:paraId="28248F51" w14:textId="77777777" w:rsidR="003E6BD8" w:rsidRPr="003E6BD8" w:rsidRDefault="003D6E51" w:rsidP="008016D6">
            <w:pPr>
              <w:keepNext/>
              <w:spacing w:after="0"/>
              <w:jc w:val="right"/>
              <w:rPr>
                <w:sz w:val="20"/>
              </w:rPr>
            </w:pPr>
            <w:r w:rsidRPr="003D6E51">
              <w:rPr>
                <w:color w:val="000000"/>
                <w:szCs w:val="22"/>
              </w:rPr>
              <w:t>1</w:t>
            </w:r>
          </w:p>
        </w:tc>
        <w:tc>
          <w:tcPr>
            <w:tcW w:w="1096" w:type="dxa"/>
            <w:tcBorders>
              <w:top w:val="nil"/>
              <w:left w:val="nil"/>
              <w:bottom w:val="nil"/>
              <w:right w:val="nil"/>
            </w:tcBorders>
            <w:shd w:val="clear" w:color="auto" w:fill="auto"/>
            <w:noWrap/>
            <w:vAlign w:val="bottom"/>
          </w:tcPr>
          <w:p w14:paraId="1D9ADA03" w14:textId="77777777" w:rsidR="003E6BD8" w:rsidRPr="003E6BD8" w:rsidRDefault="003D6E51" w:rsidP="008016D6">
            <w:pPr>
              <w:keepNext/>
              <w:spacing w:after="0"/>
              <w:jc w:val="right"/>
              <w:rPr>
                <w:sz w:val="20"/>
              </w:rPr>
            </w:pPr>
            <w:r w:rsidRPr="003D6E51">
              <w:rPr>
                <w:color w:val="000000"/>
                <w:szCs w:val="22"/>
              </w:rPr>
              <w:t>12</w:t>
            </w:r>
          </w:p>
        </w:tc>
        <w:tc>
          <w:tcPr>
            <w:tcW w:w="1096" w:type="dxa"/>
            <w:tcBorders>
              <w:top w:val="nil"/>
              <w:left w:val="nil"/>
              <w:bottom w:val="nil"/>
              <w:right w:val="nil"/>
            </w:tcBorders>
            <w:shd w:val="clear" w:color="auto" w:fill="auto"/>
            <w:noWrap/>
            <w:vAlign w:val="bottom"/>
          </w:tcPr>
          <w:p w14:paraId="58AA78C9" w14:textId="77777777" w:rsidR="003E6BD8" w:rsidRPr="003E6BD8" w:rsidRDefault="003D6E51" w:rsidP="008016D6">
            <w:pPr>
              <w:keepNext/>
              <w:spacing w:after="0"/>
              <w:jc w:val="right"/>
              <w:rPr>
                <w:sz w:val="20"/>
              </w:rPr>
            </w:pPr>
            <w:r w:rsidRPr="003D6E51">
              <w:rPr>
                <w:color w:val="000000"/>
                <w:szCs w:val="22"/>
              </w:rPr>
              <w:t>7</w:t>
            </w:r>
          </w:p>
        </w:tc>
        <w:tc>
          <w:tcPr>
            <w:tcW w:w="1172" w:type="dxa"/>
            <w:tcBorders>
              <w:top w:val="nil"/>
              <w:left w:val="nil"/>
              <w:bottom w:val="nil"/>
              <w:right w:val="nil"/>
            </w:tcBorders>
            <w:shd w:val="clear" w:color="auto" w:fill="auto"/>
            <w:noWrap/>
            <w:vAlign w:val="bottom"/>
          </w:tcPr>
          <w:p w14:paraId="1EE88CBD" w14:textId="77777777" w:rsidR="003E6BD8" w:rsidRPr="003E6BD8" w:rsidRDefault="003D6E51" w:rsidP="008016D6">
            <w:pPr>
              <w:keepNext/>
              <w:spacing w:after="0"/>
              <w:jc w:val="right"/>
              <w:rPr>
                <w:sz w:val="20"/>
              </w:rPr>
            </w:pPr>
            <w:r w:rsidRPr="003D6E51">
              <w:rPr>
                <w:color w:val="000000"/>
                <w:szCs w:val="22"/>
              </w:rPr>
              <w:t>19</w:t>
            </w:r>
          </w:p>
        </w:tc>
      </w:tr>
      <w:tr w:rsidR="003E6BD8" w:rsidRPr="00EC2617" w14:paraId="4A5104DB" w14:textId="77777777" w:rsidTr="00706E11">
        <w:trPr>
          <w:trHeight w:val="20"/>
          <w:jc w:val="center"/>
        </w:trPr>
        <w:tc>
          <w:tcPr>
            <w:tcW w:w="716" w:type="dxa"/>
            <w:tcBorders>
              <w:top w:val="nil"/>
              <w:left w:val="nil"/>
              <w:bottom w:val="nil"/>
              <w:right w:val="nil"/>
            </w:tcBorders>
            <w:shd w:val="clear" w:color="auto" w:fill="auto"/>
            <w:noWrap/>
            <w:vAlign w:val="bottom"/>
          </w:tcPr>
          <w:p w14:paraId="7C63F59E" w14:textId="77777777" w:rsidR="003E6BD8" w:rsidRPr="00611122" w:rsidRDefault="003E6BD8" w:rsidP="008016D6">
            <w:pPr>
              <w:keepNext/>
              <w:spacing w:after="0"/>
              <w:jc w:val="right"/>
              <w:rPr>
                <w:sz w:val="20"/>
              </w:rPr>
            </w:pPr>
            <w:r w:rsidRPr="00611122">
              <w:rPr>
                <w:sz w:val="20"/>
              </w:rPr>
              <w:t>2002</w:t>
            </w:r>
          </w:p>
        </w:tc>
        <w:tc>
          <w:tcPr>
            <w:tcW w:w="872" w:type="dxa"/>
            <w:tcBorders>
              <w:top w:val="nil"/>
              <w:left w:val="nil"/>
              <w:bottom w:val="nil"/>
              <w:right w:val="nil"/>
            </w:tcBorders>
            <w:shd w:val="clear" w:color="auto" w:fill="auto"/>
            <w:noWrap/>
            <w:vAlign w:val="bottom"/>
          </w:tcPr>
          <w:p w14:paraId="21D2B4BF" w14:textId="77777777" w:rsidR="003E6BD8" w:rsidRPr="00E6095A" w:rsidRDefault="003D6E51" w:rsidP="008016D6">
            <w:pPr>
              <w:keepNext/>
              <w:spacing w:after="0"/>
              <w:jc w:val="right"/>
              <w:rPr>
                <w:sz w:val="20"/>
              </w:rPr>
            </w:pPr>
            <w:r w:rsidRPr="003D6E51">
              <w:rPr>
                <w:color w:val="000000"/>
                <w:szCs w:val="22"/>
              </w:rPr>
              <w:t>0</w:t>
            </w:r>
          </w:p>
        </w:tc>
        <w:tc>
          <w:tcPr>
            <w:tcW w:w="950" w:type="dxa"/>
            <w:tcBorders>
              <w:top w:val="nil"/>
              <w:left w:val="nil"/>
              <w:bottom w:val="nil"/>
              <w:right w:val="nil"/>
            </w:tcBorders>
            <w:shd w:val="clear" w:color="auto" w:fill="auto"/>
            <w:noWrap/>
            <w:vAlign w:val="bottom"/>
          </w:tcPr>
          <w:p w14:paraId="2B6CD117" w14:textId="77777777" w:rsidR="003E6BD8" w:rsidRPr="00E6095A" w:rsidRDefault="003D6E51" w:rsidP="008016D6">
            <w:pPr>
              <w:keepNext/>
              <w:spacing w:after="0"/>
              <w:jc w:val="right"/>
              <w:rPr>
                <w:sz w:val="20"/>
              </w:rPr>
            </w:pPr>
            <w:r w:rsidRPr="003D6E51">
              <w:rPr>
                <w:color w:val="000000"/>
                <w:szCs w:val="22"/>
              </w:rPr>
              <w:t>0</w:t>
            </w:r>
          </w:p>
        </w:tc>
        <w:tc>
          <w:tcPr>
            <w:tcW w:w="1122" w:type="dxa"/>
            <w:tcBorders>
              <w:top w:val="nil"/>
              <w:left w:val="nil"/>
              <w:bottom w:val="nil"/>
              <w:right w:val="nil"/>
            </w:tcBorders>
            <w:shd w:val="clear" w:color="auto" w:fill="auto"/>
            <w:noWrap/>
            <w:vAlign w:val="bottom"/>
          </w:tcPr>
          <w:p w14:paraId="089E20B2" w14:textId="77777777" w:rsidR="003E6BD8" w:rsidRPr="003E6BD8" w:rsidRDefault="003D6E51" w:rsidP="008016D6">
            <w:pPr>
              <w:keepNext/>
              <w:spacing w:after="0"/>
              <w:jc w:val="right"/>
              <w:rPr>
                <w:sz w:val="20"/>
              </w:rPr>
            </w:pPr>
            <w:r w:rsidRPr="003D6E51">
              <w:rPr>
                <w:color w:val="000000"/>
                <w:szCs w:val="22"/>
              </w:rPr>
              <w:t>0</w:t>
            </w:r>
          </w:p>
        </w:tc>
        <w:tc>
          <w:tcPr>
            <w:tcW w:w="1096" w:type="dxa"/>
            <w:tcBorders>
              <w:top w:val="nil"/>
              <w:left w:val="nil"/>
              <w:bottom w:val="nil"/>
              <w:right w:val="nil"/>
            </w:tcBorders>
            <w:shd w:val="clear" w:color="auto" w:fill="auto"/>
            <w:noWrap/>
            <w:vAlign w:val="bottom"/>
          </w:tcPr>
          <w:p w14:paraId="35590F20" w14:textId="77777777" w:rsidR="003E6BD8" w:rsidRPr="003E6BD8" w:rsidRDefault="003D6E51" w:rsidP="008016D6">
            <w:pPr>
              <w:keepNext/>
              <w:spacing w:after="0"/>
              <w:jc w:val="right"/>
              <w:rPr>
                <w:sz w:val="20"/>
              </w:rPr>
            </w:pPr>
            <w:r w:rsidRPr="003D6E51">
              <w:rPr>
                <w:color w:val="000000"/>
                <w:szCs w:val="22"/>
              </w:rPr>
              <w:t>1</w:t>
            </w:r>
          </w:p>
        </w:tc>
        <w:tc>
          <w:tcPr>
            <w:tcW w:w="1096" w:type="dxa"/>
            <w:tcBorders>
              <w:top w:val="nil"/>
              <w:left w:val="nil"/>
              <w:bottom w:val="nil"/>
              <w:right w:val="nil"/>
            </w:tcBorders>
            <w:shd w:val="clear" w:color="auto" w:fill="auto"/>
            <w:noWrap/>
            <w:vAlign w:val="bottom"/>
          </w:tcPr>
          <w:p w14:paraId="34A61CE3" w14:textId="77777777" w:rsidR="003E6BD8" w:rsidRPr="003E6BD8" w:rsidRDefault="003D6E51" w:rsidP="008016D6">
            <w:pPr>
              <w:keepNext/>
              <w:spacing w:after="0"/>
              <w:jc w:val="right"/>
              <w:rPr>
                <w:sz w:val="20"/>
              </w:rPr>
            </w:pPr>
            <w:r w:rsidRPr="003D6E51">
              <w:rPr>
                <w:color w:val="000000"/>
                <w:szCs w:val="22"/>
              </w:rPr>
              <w:t>1</w:t>
            </w:r>
          </w:p>
        </w:tc>
        <w:tc>
          <w:tcPr>
            <w:tcW w:w="1172" w:type="dxa"/>
            <w:tcBorders>
              <w:top w:val="nil"/>
              <w:left w:val="nil"/>
              <w:bottom w:val="nil"/>
              <w:right w:val="nil"/>
            </w:tcBorders>
            <w:shd w:val="clear" w:color="auto" w:fill="auto"/>
            <w:noWrap/>
            <w:vAlign w:val="bottom"/>
          </w:tcPr>
          <w:p w14:paraId="63AEF745" w14:textId="77777777" w:rsidR="003E6BD8" w:rsidRPr="003E6BD8" w:rsidRDefault="003D6E51" w:rsidP="008016D6">
            <w:pPr>
              <w:keepNext/>
              <w:spacing w:after="0"/>
              <w:jc w:val="right"/>
              <w:rPr>
                <w:sz w:val="20"/>
              </w:rPr>
            </w:pPr>
            <w:r w:rsidRPr="003D6E51">
              <w:rPr>
                <w:color w:val="000000"/>
                <w:szCs w:val="22"/>
              </w:rPr>
              <w:t>2</w:t>
            </w:r>
          </w:p>
        </w:tc>
      </w:tr>
      <w:tr w:rsidR="003E6BD8" w:rsidRPr="00EC2617" w14:paraId="3E79CC02" w14:textId="77777777" w:rsidTr="00706E11">
        <w:trPr>
          <w:trHeight w:val="20"/>
          <w:jc w:val="center"/>
        </w:trPr>
        <w:tc>
          <w:tcPr>
            <w:tcW w:w="716" w:type="dxa"/>
            <w:tcBorders>
              <w:top w:val="nil"/>
              <w:left w:val="nil"/>
              <w:bottom w:val="nil"/>
              <w:right w:val="nil"/>
            </w:tcBorders>
            <w:shd w:val="clear" w:color="auto" w:fill="auto"/>
            <w:noWrap/>
            <w:vAlign w:val="bottom"/>
          </w:tcPr>
          <w:p w14:paraId="213429E4" w14:textId="77777777" w:rsidR="003E6BD8" w:rsidRPr="00611122" w:rsidRDefault="003E6BD8" w:rsidP="008016D6">
            <w:pPr>
              <w:keepNext/>
              <w:spacing w:after="0"/>
              <w:jc w:val="right"/>
              <w:rPr>
                <w:sz w:val="20"/>
              </w:rPr>
            </w:pPr>
            <w:r w:rsidRPr="00611122">
              <w:rPr>
                <w:sz w:val="20"/>
              </w:rPr>
              <w:t>2003</w:t>
            </w:r>
          </w:p>
        </w:tc>
        <w:tc>
          <w:tcPr>
            <w:tcW w:w="872" w:type="dxa"/>
            <w:tcBorders>
              <w:top w:val="nil"/>
              <w:left w:val="nil"/>
              <w:bottom w:val="nil"/>
              <w:right w:val="nil"/>
            </w:tcBorders>
            <w:shd w:val="clear" w:color="auto" w:fill="auto"/>
            <w:noWrap/>
            <w:vAlign w:val="bottom"/>
          </w:tcPr>
          <w:p w14:paraId="6937CB9E" w14:textId="77777777" w:rsidR="003E6BD8" w:rsidRPr="00E6095A" w:rsidRDefault="003D6E51" w:rsidP="008016D6">
            <w:pPr>
              <w:keepNext/>
              <w:spacing w:after="0"/>
              <w:jc w:val="right"/>
              <w:rPr>
                <w:sz w:val="20"/>
              </w:rPr>
            </w:pPr>
            <w:r w:rsidRPr="003D6E51">
              <w:rPr>
                <w:color w:val="000000"/>
                <w:szCs w:val="22"/>
              </w:rPr>
              <w:t>1</w:t>
            </w:r>
          </w:p>
        </w:tc>
        <w:tc>
          <w:tcPr>
            <w:tcW w:w="950" w:type="dxa"/>
            <w:tcBorders>
              <w:top w:val="nil"/>
              <w:left w:val="nil"/>
              <w:bottom w:val="nil"/>
              <w:right w:val="nil"/>
            </w:tcBorders>
            <w:shd w:val="clear" w:color="auto" w:fill="auto"/>
            <w:noWrap/>
            <w:vAlign w:val="bottom"/>
          </w:tcPr>
          <w:p w14:paraId="1C8B6AA8" w14:textId="77777777" w:rsidR="003E6BD8" w:rsidRPr="00E6095A" w:rsidRDefault="003D6E51" w:rsidP="008016D6">
            <w:pPr>
              <w:keepNext/>
              <w:spacing w:after="0"/>
              <w:jc w:val="right"/>
              <w:rPr>
                <w:sz w:val="20"/>
              </w:rPr>
            </w:pPr>
            <w:r w:rsidRPr="003D6E51">
              <w:rPr>
                <w:color w:val="000000"/>
                <w:szCs w:val="22"/>
              </w:rPr>
              <w:t>0</w:t>
            </w:r>
          </w:p>
        </w:tc>
        <w:tc>
          <w:tcPr>
            <w:tcW w:w="1122" w:type="dxa"/>
            <w:tcBorders>
              <w:top w:val="nil"/>
              <w:left w:val="nil"/>
              <w:bottom w:val="nil"/>
              <w:right w:val="nil"/>
            </w:tcBorders>
            <w:shd w:val="clear" w:color="auto" w:fill="auto"/>
            <w:noWrap/>
            <w:vAlign w:val="bottom"/>
          </w:tcPr>
          <w:p w14:paraId="2B8764FB" w14:textId="77777777" w:rsidR="003E6BD8" w:rsidRPr="003E6BD8" w:rsidRDefault="003D6E51" w:rsidP="008016D6">
            <w:pPr>
              <w:keepNext/>
              <w:spacing w:after="0"/>
              <w:jc w:val="right"/>
              <w:rPr>
                <w:sz w:val="20"/>
              </w:rPr>
            </w:pPr>
            <w:r w:rsidRPr="003D6E51">
              <w:rPr>
                <w:color w:val="000000"/>
                <w:szCs w:val="22"/>
              </w:rPr>
              <w:t>1</w:t>
            </w:r>
          </w:p>
        </w:tc>
        <w:tc>
          <w:tcPr>
            <w:tcW w:w="1096" w:type="dxa"/>
            <w:tcBorders>
              <w:top w:val="nil"/>
              <w:left w:val="nil"/>
              <w:bottom w:val="nil"/>
              <w:right w:val="nil"/>
            </w:tcBorders>
            <w:shd w:val="clear" w:color="auto" w:fill="auto"/>
            <w:noWrap/>
            <w:vAlign w:val="bottom"/>
          </w:tcPr>
          <w:p w14:paraId="0439C2A2" w14:textId="77777777" w:rsidR="003E6BD8" w:rsidRPr="003E6BD8" w:rsidRDefault="003D6E51" w:rsidP="008016D6">
            <w:pPr>
              <w:keepNext/>
              <w:spacing w:after="0"/>
              <w:jc w:val="right"/>
              <w:rPr>
                <w:sz w:val="20"/>
              </w:rPr>
            </w:pPr>
            <w:r w:rsidRPr="003D6E51">
              <w:rPr>
                <w:color w:val="000000"/>
                <w:szCs w:val="22"/>
              </w:rPr>
              <w:t>33</w:t>
            </w:r>
          </w:p>
        </w:tc>
        <w:tc>
          <w:tcPr>
            <w:tcW w:w="1096" w:type="dxa"/>
            <w:tcBorders>
              <w:top w:val="nil"/>
              <w:left w:val="nil"/>
              <w:bottom w:val="nil"/>
              <w:right w:val="nil"/>
            </w:tcBorders>
            <w:shd w:val="clear" w:color="auto" w:fill="auto"/>
            <w:noWrap/>
            <w:vAlign w:val="bottom"/>
          </w:tcPr>
          <w:p w14:paraId="36EC8556" w14:textId="77777777" w:rsidR="003E6BD8" w:rsidRPr="003E6BD8" w:rsidRDefault="003D6E51" w:rsidP="008016D6">
            <w:pPr>
              <w:keepNext/>
              <w:spacing w:after="0"/>
              <w:jc w:val="right"/>
              <w:rPr>
                <w:sz w:val="20"/>
              </w:rPr>
            </w:pPr>
            <w:r w:rsidRPr="003D6E51">
              <w:rPr>
                <w:color w:val="000000"/>
                <w:szCs w:val="22"/>
              </w:rPr>
              <w:t>31</w:t>
            </w:r>
          </w:p>
        </w:tc>
        <w:tc>
          <w:tcPr>
            <w:tcW w:w="1172" w:type="dxa"/>
            <w:tcBorders>
              <w:top w:val="nil"/>
              <w:left w:val="nil"/>
              <w:bottom w:val="nil"/>
              <w:right w:val="nil"/>
            </w:tcBorders>
            <w:shd w:val="clear" w:color="auto" w:fill="auto"/>
            <w:noWrap/>
            <w:vAlign w:val="bottom"/>
          </w:tcPr>
          <w:p w14:paraId="2AC40ED5" w14:textId="77777777" w:rsidR="003E6BD8" w:rsidRPr="003E6BD8" w:rsidRDefault="003D6E51" w:rsidP="008016D6">
            <w:pPr>
              <w:keepNext/>
              <w:spacing w:after="0"/>
              <w:jc w:val="right"/>
              <w:rPr>
                <w:sz w:val="20"/>
              </w:rPr>
            </w:pPr>
            <w:r w:rsidRPr="003D6E51">
              <w:rPr>
                <w:color w:val="000000"/>
                <w:szCs w:val="22"/>
              </w:rPr>
              <w:t>64</w:t>
            </w:r>
          </w:p>
        </w:tc>
      </w:tr>
      <w:tr w:rsidR="003E6BD8" w:rsidRPr="00EC2617" w14:paraId="3672B812" w14:textId="77777777" w:rsidTr="00706E11">
        <w:trPr>
          <w:trHeight w:val="20"/>
          <w:jc w:val="center"/>
        </w:trPr>
        <w:tc>
          <w:tcPr>
            <w:tcW w:w="716" w:type="dxa"/>
            <w:tcBorders>
              <w:top w:val="nil"/>
              <w:left w:val="nil"/>
              <w:bottom w:val="nil"/>
              <w:right w:val="nil"/>
            </w:tcBorders>
            <w:shd w:val="clear" w:color="auto" w:fill="auto"/>
            <w:noWrap/>
            <w:vAlign w:val="bottom"/>
          </w:tcPr>
          <w:p w14:paraId="61943F44" w14:textId="77777777" w:rsidR="003E6BD8" w:rsidRPr="00611122" w:rsidRDefault="003E6BD8" w:rsidP="008016D6">
            <w:pPr>
              <w:keepNext/>
              <w:spacing w:after="0"/>
              <w:jc w:val="right"/>
              <w:rPr>
                <w:sz w:val="20"/>
              </w:rPr>
            </w:pPr>
            <w:r w:rsidRPr="00611122">
              <w:rPr>
                <w:sz w:val="20"/>
              </w:rPr>
              <w:t>2004</w:t>
            </w:r>
          </w:p>
        </w:tc>
        <w:tc>
          <w:tcPr>
            <w:tcW w:w="872" w:type="dxa"/>
            <w:tcBorders>
              <w:top w:val="nil"/>
              <w:left w:val="nil"/>
              <w:bottom w:val="nil"/>
              <w:right w:val="nil"/>
            </w:tcBorders>
            <w:shd w:val="clear" w:color="auto" w:fill="auto"/>
            <w:noWrap/>
            <w:vAlign w:val="bottom"/>
          </w:tcPr>
          <w:p w14:paraId="0F4C0C0B" w14:textId="77777777" w:rsidR="003E6BD8" w:rsidRPr="00E6095A" w:rsidRDefault="003D6E51" w:rsidP="008016D6">
            <w:pPr>
              <w:keepNext/>
              <w:spacing w:after="0"/>
              <w:jc w:val="right"/>
              <w:rPr>
                <w:sz w:val="20"/>
              </w:rPr>
            </w:pPr>
            <w:r w:rsidRPr="003D6E51">
              <w:rPr>
                <w:color w:val="000000"/>
                <w:szCs w:val="22"/>
              </w:rPr>
              <w:t>0</w:t>
            </w:r>
          </w:p>
        </w:tc>
        <w:tc>
          <w:tcPr>
            <w:tcW w:w="950" w:type="dxa"/>
            <w:tcBorders>
              <w:top w:val="nil"/>
              <w:left w:val="nil"/>
              <w:bottom w:val="nil"/>
              <w:right w:val="nil"/>
            </w:tcBorders>
            <w:shd w:val="clear" w:color="auto" w:fill="auto"/>
            <w:noWrap/>
            <w:vAlign w:val="bottom"/>
          </w:tcPr>
          <w:p w14:paraId="7376AA88" w14:textId="77777777" w:rsidR="003E6BD8" w:rsidRPr="00E6095A" w:rsidRDefault="003D6E51" w:rsidP="008016D6">
            <w:pPr>
              <w:keepNext/>
              <w:spacing w:after="0"/>
              <w:jc w:val="right"/>
              <w:rPr>
                <w:sz w:val="20"/>
              </w:rPr>
            </w:pPr>
            <w:r w:rsidRPr="003D6E51">
              <w:rPr>
                <w:color w:val="000000"/>
                <w:szCs w:val="22"/>
              </w:rPr>
              <w:t>0</w:t>
            </w:r>
          </w:p>
        </w:tc>
        <w:tc>
          <w:tcPr>
            <w:tcW w:w="1122" w:type="dxa"/>
            <w:tcBorders>
              <w:top w:val="nil"/>
              <w:left w:val="nil"/>
              <w:bottom w:val="nil"/>
              <w:right w:val="nil"/>
            </w:tcBorders>
            <w:shd w:val="clear" w:color="auto" w:fill="auto"/>
            <w:noWrap/>
            <w:vAlign w:val="bottom"/>
          </w:tcPr>
          <w:p w14:paraId="2A790783" w14:textId="77777777" w:rsidR="003E6BD8" w:rsidRPr="003E6BD8" w:rsidRDefault="003D6E51" w:rsidP="008016D6">
            <w:pPr>
              <w:keepNext/>
              <w:spacing w:after="0"/>
              <w:jc w:val="right"/>
              <w:rPr>
                <w:sz w:val="20"/>
              </w:rPr>
            </w:pPr>
            <w:r w:rsidRPr="003D6E51">
              <w:rPr>
                <w:color w:val="000000"/>
                <w:szCs w:val="22"/>
              </w:rPr>
              <w:t>0</w:t>
            </w:r>
          </w:p>
        </w:tc>
        <w:tc>
          <w:tcPr>
            <w:tcW w:w="1096" w:type="dxa"/>
            <w:tcBorders>
              <w:top w:val="nil"/>
              <w:left w:val="nil"/>
              <w:bottom w:val="nil"/>
              <w:right w:val="nil"/>
            </w:tcBorders>
            <w:shd w:val="clear" w:color="auto" w:fill="auto"/>
            <w:noWrap/>
            <w:vAlign w:val="bottom"/>
          </w:tcPr>
          <w:p w14:paraId="0021F9D8" w14:textId="77777777" w:rsidR="003E6BD8" w:rsidRPr="003E6BD8" w:rsidRDefault="003D6E51" w:rsidP="008016D6">
            <w:pPr>
              <w:keepNext/>
              <w:spacing w:after="0"/>
              <w:jc w:val="right"/>
              <w:rPr>
                <w:sz w:val="20"/>
              </w:rPr>
            </w:pPr>
            <w:r w:rsidRPr="003D6E51">
              <w:rPr>
                <w:color w:val="000000"/>
                <w:szCs w:val="22"/>
              </w:rPr>
              <w:t>4</w:t>
            </w:r>
          </w:p>
        </w:tc>
        <w:tc>
          <w:tcPr>
            <w:tcW w:w="1096" w:type="dxa"/>
            <w:tcBorders>
              <w:top w:val="nil"/>
              <w:left w:val="nil"/>
              <w:bottom w:val="nil"/>
              <w:right w:val="nil"/>
            </w:tcBorders>
            <w:shd w:val="clear" w:color="auto" w:fill="auto"/>
            <w:noWrap/>
            <w:vAlign w:val="bottom"/>
          </w:tcPr>
          <w:p w14:paraId="327A915C" w14:textId="77777777" w:rsidR="003E6BD8" w:rsidRPr="003E6BD8" w:rsidRDefault="003D6E51" w:rsidP="008016D6">
            <w:pPr>
              <w:keepNext/>
              <w:spacing w:after="0"/>
              <w:jc w:val="right"/>
              <w:rPr>
                <w:sz w:val="20"/>
              </w:rPr>
            </w:pPr>
            <w:r w:rsidRPr="003D6E51">
              <w:rPr>
                <w:color w:val="000000"/>
                <w:szCs w:val="22"/>
              </w:rPr>
              <w:t>15</w:t>
            </w:r>
          </w:p>
        </w:tc>
        <w:tc>
          <w:tcPr>
            <w:tcW w:w="1172" w:type="dxa"/>
            <w:tcBorders>
              <w:top w:val="nil"/>
              <w:left w:val="nil"/>
              <w:bottom w:val="nil"/>
              <w:right w:val="nil"/>
            </w:tcBorders>
            <w:shd w:val="clear" w:color="auto" w:fill="auto"/>
            <w:noWrap/>
            <w:vAlign w:val="bottom"/>
          </w:tcPr>
          <w:p w14:paraId="2327519D" w14:textId="77777777" w:rsidR="003E6BD8" w:rsidRPr="003E6BD8" w:rsidRDefault="003D6E51" w:rsidP="008016D6">
            <w:pPr>
              <w:keepNext/>
              <w:spacing w:after="0"/>
              <w:jc w:val="right"/>
              <w:rPr>
                <w:sz w:val="20"/>
              </w:rPr>
            </w:pPr>
            <w:r w:rsidRPr="003D6E51">
              <w:rPr>
                <w:color w:val="000000"/>
                <w:szCs w:val="22"/>
              </w:rPr>
              <w:t>19</w:t>
            </w:r>
          </w:p>
        </w:tc>
      </w:tr>
      <w:tr w:rsidR="003E6BD8" w:rsidRPr="00EC2617" w14:paraId="11DADE81" w14:textId="77777777" w:rsidTr="00706E11">
        <w:trPr>
          <w:trHeight w:val="20"/>
          <w:jc w:val="center"/>
        </w:trPr>
        <w:tc>
          <w:tcPr>
            <w:tcW w:w="716" w:type="dxa"/>
            <w:tcBorders>
              <w:top w:val="nil"/>
              <w:left w:val="nil"/>
              <w:right w:val="nil"/>
            </w:tcBorders>
            <w:shd w:val="clear" w:color="auto" w:fill="auto"/>
            <w:noWrap/>
            <w:vAlign w:val="bottom"/>
          </w:tcPr>
          <w:p w14:paraId="6A0C61AE" w14:textId="77777777" w:rsidR="003E6BD8" w:rsidRPr="00611122" w:rsidRDefault="003E6BD8" w:rsidP="008016D6">
            <w:pPr>
              <w:keepNext/>
              <w:spacing w:after="0"/>
              <w:jc w:val="right"/>
              <w:rPr>
                <w:sz w:val="20"/>
              </w:rPr>
            </w:pPr>
            <w:r w:rsidRPr="00611122">
              <w:rPr>
                <w:sz w:val="20"/>
              </w:rPr>
              <w:t>2005</w:t>
            </w:r>
          </w:p>
        </w:tc>
        <w:tc>
          <w:tcPr>
            <w:tcW w:w="872" w:type="dxa"/>
            <w:tcBorders>
              <w:top w:val="nil"/>
              <w:left w:val="nil"/>
              <w:right w:val="nil"/>
            </w:tcBorders>
            <w:shd w:val="clear" w:color="auto" w:fill="auto"/>
            <w:noWrap/>
            <w:vAlign w:val="bottom"/>
          </w:tcPr>
          <w:p w14:paraId="780C3390" w14:textId="77777777" w:rsidR="003E6BD8" w:rsidRPr="00E6095A" w:rsidRDefault="003D6E51" w:rsidP="008016D6">
            <w:pPr>
              <w:keepNext/>
              <w:spacing w:after="0"/>
              <w:jc w:val="right"/>
              <w:rPr>
                <w:sz w:val="20"/>
              </w:rPr>
            </w:pPr>
            <w:r w:rsidRPr="003D6E51">
              <w:rPr>
                <w:color w:val="000000"/>
                <w:szCs w:val="22"/>
              </w:rPr>
              <w:t>2</w:t>
            </w:r>
          </w:p>
        </w:tc>
        <w:tc>
          <w:tcPr>
            <w:tcW w:w="950" w:type="dxa"/>
            <w:tcBorders>
              <w:top w:val="nil"/>
              <w:left w:val="nil"/>
              <w:right w:val="nil"/>
            </w:tcBorders>
            <w:shd w:val="clear" w:color="auto" w:fill="auto"/>
            <w:noWrap/>
            <w:vAlign w:val="bottom"/>
          </w:tcPr>
          <w:p w14:paraId="072315F9" w14:textId="77777777" w:rsidR="003E6BD8" w:rsidRPr="00E6095A" w:rsidRDefault="003D6E51" w:rsidP="008016D6">
            <w:pPr>
              <w:keepNext/>
              <w:spacing w:after="0"/>
              <w:jc w:val="right"/>
              <w:rPr>
                <w:sz w:val="20"/>
              </w:rPr>
            </w:pPr>
            <w:r w:rsidRPr="003D6E51">
              <w:rPr>
                <w:color w:val="000000"/>
                <w:szCs w:val="22"/>
              </w:rPr>
              <w:t>2</w:t>
            </w:r>
          </w:p>
        </w:tc>
        <w:tc>
          <w:tcPr>
            <w:tcW w:w="1122" w:type="dxa"/>
            <w:tcBorders>
              <w:top w:val="nil"/>
              <w:left w:val="nil"/>
              <w:right w:val="nil"/>
            </w:tcBorders>
            <w:shd w:val="clear" w:color="auto" w:fill="auto"/>
            <w:noWrap/>
            <w:vAlign w:val="bottom"/>
          </w:tcPr>
          <w:p w14:paraId="680EB245" w14:textId="77777777" w:rsidR="003E6BD8" w:rsidRPr="003E6BD8" w:rsidRDefault="003D6E51" w:rsidP="008016D6">
            <w:pPr>
              <w:keepNext/>
              <w:spacing w:after="0"/>
              <w:jc w:val="right"/>
              <w:rPr>
                <w:sz w:val="20"/>
              </w:rPr>
            </w:pPr>
            <w:r w:rsidRPr="003D6E51">
              <w:rPr>
                <w:color w:val="000000"/>
                <w:szCs w:val="22"/>
              </w:rPr>
              <w:t>4</w:t>
            </w:r>
          </w:p>
        </w:tc>
        <w:tc>
          <w:tcPr>
            <w:tcW w:w="1096" w:type="dxa"/>
            <w:tcBorders>
              <w:top w:val="nil"/>
              <w:left w:val="nil"/>
              <w:right w:val="nil"/>
            </w:tcBorders>
            <w:shd w:val="clear" w:color="auto" w:fill="auto"/>
            <w:noWrap/>
            <w:vAlign w:val="bottom"/>
          </w:tcPr>
          <w:p w14:paraId="16D9DF7B" w14:textId="77777777" w:rsidR="003E6BD8" w:rsidRPr="003E6BD8" w:rsidRDefault="003D6E51" w:rsidP="008016D6">
            <w:pPr>
              <w:keepNext/>
              <w:spacing w:after="0"/>
              <w:jc w:val="right"/>
              <w:rPr>
                <w:sz w:val="20"/>
              </w:rPr>
            </w:pPr>
            <w:r w:rsidRPr="003D6E51">
              <w:rPr>
                <w:color w:val="000000"/>
                <w:szCs w:val="22"/>
              </w:rPr>
              <w:t>21</w:t>
            </w:r>
          </w:p>
        </w:tc>
        <w:tc>
          <w:tcPr>
            <w:tcW w:w="1096" w:type="dxa"/>
            <w:tcBorders>
              <w:top w:val="nil"/>
              <w:left w:val="nil"/>
              <w:right w:val="nil"/>
            </w:tcBorders>
            <w:shd w:val="clear" w:color="auto" w:fill="auto"/>
            <w:noWrap/>
            <w:vAlign w:val="bottom"/>
          </w:tcPr>
          <w:p w14:paraId="3F5F2011" w14:textId="77777777" w:rsidR="003E6BD8" w:rsidRPr="003E6BD8" w:rsidRDefault="003D6E51" w:rsidP="008016D6">
            <w:pPr>
              <w:keepNext/>
              <w:spacing w:after="0"/>
              <w:jc w:val="right"/>
              <w:rPr>
                <w:sz w:val="20"/>
              </w:rPr>
            </w:pPr>
            <w:r w:rsidRPr="003D6E51">
              <w:rPr>
                <w:color w:val="000000"/>
                <w:szCs w:val="22"/>
              </w:rPr>
              <w:t>9</w:t>
            </w:r>
          </w:p>
        </w:tc>
        <w:tc>
          <w:tcPr>
            <w:tcW w:w="1172" w:type="dxa"/>
            <w:tcBorders>
              <w:top w:val="nil"/>
              <w:left w:val="nil"/>
              <w:right w:val="nil"/>
            </w:tcBorders>
            <w:shd w:val="clear" w:color="auto" w:fill="auto"/>
            <w:noWrap/>
            <w:vAlign w:val="bottom"/>
          </w:tcPr>
          <w:p w14:paraId="3F5DF05C" w14:textId="77777777" w:rsidR="003E6BD8" w:rsidRPr="003E6BD8" w:rsidRDefault="003D6E51" w:rsidP="008016D6">
            <w:pPr>
              <w:keepNext/>
              <w:spacing w:after="0"/>
              <w:jc w:val="right"/>
              <w:rPr>
                <w:sz w:val="20"/>
              </w:rPr>
            </w:pPr>
            <w:r w:rsidRPr="003D6E51">
              <w:rPr>
                <w:color w:val="000000"/>
                <w:szCs w:val="22"/>
              </w:rPr>
              <w:t>30</w:t>
            </w:r>
          </w:p>
        </w:tc>
      </w:tr>
      <w:tr w:rsidR="008016D6" w:rsidRPr="00EC2617" w14:paraId="0A7251C2" w14:textId="77777777" w:rsidTr="003E6BD8">
        <w:trPr>
          <w:trHeight w:val="20"/>
          <w:jc w:val="center"/>
        </w:trPr>
        <w:tc>
          <w:tcPr>
            <w:tcW w:w="716" w:type="dxa"/>
            <w:tcBorders>
              <w:top w:val="nil"/>
              <w:left w:val="nil"/>
              <w:right w:val="nil"/>
            </w:tcBorders>
            <w:shd w:val="clear" w:color="auto" w:fill="auto"/>
            <w:noWrap/>
            <w:vAlign w:val="bottom"/>
          </w:tcPr>
          <w:p w14:paraId="1496AF9E" w14:textId="77777777" w:rsidR="008016D6" w:rsidRPr="00611122" w:rsidRDefault="008016D6" w:rsidP="008016D6">
            <w:pPr>
              <w:keepNext/>
              <w:spacing w:after="0"/>
              <w:jc w:val="right"/>
              <w:rPr>
                <w:sz w:val="20"/>
              </w:rPr>
            </w:pPr>
            <w:r>
              <w:rPr>
                <w:sz w:val="20"/>
              </w:rPr>
              <w:t>2006</w:t>
            </w:r>
          </w:p>
        </w:tc>
        <w:tc>
          <w:tcPr>
            <w:tcW w:w="872" w:type="dxa"/>
            <w:tcBorders>
              <w:top w:val="nil"/>
              <w:left w:val="nil"/>
              <w:right w:val="nil"/>
            </w:tcBorders>
            <w:shd w:val="clear" w:color="auto" w:fill="auto"/>
            <w:noWrap/>
            <w:vAlign w:val="bottom"/>
          </w:tcPr>
          <w:p w14:paraId="73DBEF13" w14:textId="77777777" w:rsidR="00AD121B" w:rsidRDefault="00A41598">
            <w:pPr>
              <w:keepNext/>
              <w:spacing w:after="0"/>
              <w:jc w:val="right"/>
              <w:rPr>
                <w:sz w:val="20"/>
              </w:rPr>
            </w:pPr>
            <w:r w:rsidRPr="003355FD">
              <w:rPr>
                <w:b/>
                <w:sz w:val="20"/>
              </w:rPr>
              <w:t>150</w:t>
            </w:r>
            <w:r w:rsidR="00B23619">
              <w:rPr>
                <w:b/>
                <w:sz w:val="20"/>
              </w:rPr>
              <w:t>/</w:t>
            </w:r>
            <w:r w:rsidR="00765E48">
              <w:rPr>
                <w:sz w:val="20"/>
              </w:rPr>
              <w:t>1</w:t>
            </w:r>
          </w:p>
        </w:tc>
        <w:tc>
          <w:tcPr>
            <w:tcW w:w="950" w:type="dxa"/>
            <w:tcBorders>
              <w:top w:val="nil"/>
              <w:left w:val="nil"/>
              <w:right w:val="nil"/>
            </w:tcBorders>
            <w:shd w:val="clear" w:color="auto" w:fill="auto"/>
            <w:noWrap/>
            <w:vAlign w:val="bottom"/>
          </w:tcPr>
          <w:p w14:paraId="576FB253" w14:textId="77777777" w:rsidR="00F07E70" w:rsidRDefault="00A41598">
            <w:pPr>
              <w:keepNext/>
              <w:spacing w:after="0"/>
              <w:jc w:val="right"/>
              <w:rPr>
                <w:sz w:val="20"/>
              </w:rPr>
            </w:pPr>
            <w:r w:rsidRPr="003355FD">
              <w:rPr>
                <w:b/>
                <w:sz w:val="20"/>
              </w:rPr>
              <w:t>183</w:t>
            </w:r>
            <w:r w:rsidR="003355FD">
              <w:rPr>
                <w:sz w:val="20"/>
              </w:rPr>
              <w:t>/</w:t>
            </w:r>
            <w:r w:rsidR="00E6095A">
              <w:rPr>
                <w:sz w:val="20"/>
              </w:rPr>
              <w:t>0</w:t>
            </w:r>
          </w:p>
        </w:tc>
        <w:tc>
          <w:tcPr>
            <w:tcW w:w="1122" w:type="dxa"/>
            <w:tcBorders>
              <w:top w:val="nil"/>
              <w:left w:val="nil"/>
              <w:right w:val="nil"/>
            </w:tcBorders>
            <w:shd w:val="clear" w:color="auto" w:fill="auto"/>
            <w:noWrap/>
            <w:vAlign w:val="bottom"/>
          </w:tcPr>
          <w:p w14:paraId="7318EEE5" w14:textId="77777777" w:rsidR="00F07E70" w:rsidRDefault="00A41598">
            <w:pPr>
              <w:keepNext/>
              <w:spacing w:after="0"/>
              <w:jc w:val="right"/>
              <w:rPr>
                <w:sz w:val="20"/>
              </w:rPr>
            </w:pPr>
            <w:r w:rsidRPr="003355FD">
              <w:rPr>
                <w:b/>
                <w:sz w:val="20"/>
              </w:rPr>
              <w:t>333</w:t>
            </w:r>
            <w:r w:rsidR="003355FD">
              <w:rPr>
                <w:sz w:val="20"/>
              </w:rPr>
              <w:t>/</w:t>
            </w:r>
            <w:r w:rsidR="003E6BD8">
              <w:rPr>
                <w:sz w:val="20"/>
              </w:rPr>
              <w:t>0</w:t>
            </w:r>
          </w:p>
        </w:tc>
        <w:tc>
          <w:tcPr>
            <w:tcW w:w="1096" w:type="dxa"/>
            <w:tcBorders>
              <w:top w:val="nil"/>
              <w:left w:val="nil"/>
              <w:right w:val="nil"/>
            </w:tcBorders>
            <w:shd w:val="clear" w:color="auto" w:fill="auto"/>
            <w:noWrap/>
            <w:vAlign w:val="bottom"/>
          </w:tcPr>
          <w:p w14:paraId="1E91B1BE" w14:textId="77777777" w:rsidR="00F07E70" w:rsidRDefault="008016D6">
            <w:pPr>
              <w:keepNext/>
              <w:spacing w:after="0"/>
              <w:jc w:val="right"/>
              <w:rPr>
                <w:sz w:val="20"/>
              </w:rPr>
            </w:pPr>
            <w:r w:rsidRPr="00A03347">
              <w:rPr>
                <w:b/>
                <w:sz w:val="20"/>
              </w:rPr>
              <w:t>1,315</w:t>
            </w:r>
            <w:r w:rsidR="00A03347">
              <w:rPr>
                <w:sz w:val="20"/>
              </w:rPr>
              <w:t>/</w:t>
            </w:r>
            <w:r w:rsidR="003E6BD8">
              <w:rPr>
                <w:sz w:val="20"/>
              </w:rPr>
              <w:t>0</w:t>
            </w:r>
          </w:p>
        </w:tc>
        <w:tc>
          <w:tcPr>
            <w:tcW w:w="1096" w:type="dxa"/>
            <w:tcBorders>
              <w:top w:val="nil"/>
              <w:left w:val="nil"/>
              <w:right w:val="nil"/>
            </w:tcBorders>
            <w:shd w:val="clear" w:color="auto" w:fill="auto"/>
            <w:noWrap/>
            <w:vAlign w:val="bottom"/>
          </w:tcPr>
          <w:p w14:paraId="565C84E3" w14:textId="77777777" w:rsidR="00F07E70" w:rsidRDefault="008016D6">
            <w:pPr>
              <w:keepNext/>
              <w:spacing w:after="0"/>
              <w:jc w:val="right"/>
              <w:rPr>
                <w:sz w:val="20"/>
              </w:rPr>
            </w:pPr>
            <w:r w:rsidRPr="00A03347">
              <w:rPr>
                <w:b/>
                <w:sz w:val="20"/>
              </w:rPr>
              <w:t>1,630</w:t>
            </w:r>
            <w:r w:rsidR="00A03347">
              <w:rPr>
                <w:sz w:val="20"/>
              </w:rPr>
              <w:t>/</w:t>
            </w:r>
            <w:r w:rsidR="003E6BD8">
              <w:rPr>
                <w:sz w:val="20"/>
              </w:rPr>
              <w:t>0</w:t>
            </w:r>
          </w:p>
        </w:tc>
        <w:tc>
          <w:tcPr>
            <w:tcW w:w="1172" w:type="dxa"/>
            <w:tcBorders>
              <w:top w:val="nil"/>
              <w:left w:val="nil"/>
              <w:right w:val="nil"/>
            </w:tcBorders>
            <w:shd w:val="clear" w:color="auto" w:fill="auto"/>
            <w:noWrap/>
            <w:vAlign w:val="bottom"/>
          </w:tcPr>
          <w:p w14:paraId="3662E184" w14:textId="77777777" w:rsidR="00F07E70" w:rsidRDefault="008016D6">
            <w:pPr>
              <w:keepNext/>
              <w:spacing w:after="0"/>
              <w:jc w:val="right"/>
              <w:rPr>
                <w:sz w:val="20"/>
              </w:rPr>
            </w:pPr>
            <w:r w:rsidRPr="00A03347">
              <w:rPr>
                <w:b/>
                <w:sz w:val="20"/>
              </w:rPr>
              <w:t>2,945</w:t>
            </w:r>
            <w:r w:rsidR="00A03347" w:rsidRPr="00A03347">
              <w:rPr>
                <w:b/>
                <w:sz w:val="20"/>
              </w:rPr>
              <w:t>/</w:t>
            </w:r>
            <w:r w:rsidR="003E6BD8">
              <w:rPr>
                <w:sz w:val="20"/>
              </w:rPr>
              <w:t>0</w:t>
            </w:r>
          </w:p>
        </w:tc>
      </w:tr>
      <w:tr w:rsidR="008016D6" w:rsidRPr="00EC2617" w14:paraId="7A62796B" w14:textId="77777777" w:rsidTr="003E6BD8">
        <w:trPr>
          <w:trHeight w:val="20"/>
          <w:jc w:val="center"/>
        </w:trPr>
        <w:tc>
          <w:tcPr>
            <w:tcW w:w="716" w:type="dxa"/>
            <w:tcBorders>
              <w:top w:val="nil"/>
              <w:left w:val="nil"/>
              <w:bottom w:val="nil"/>
              <w:right w:val="nil"/>
            </w:tcBorders>
            <w:shd w:val="clear" w:color="auto" w:fill="auto"/>
            <w:noWrap/>
            <w:vAlign w:val="bottom"/>
          </w:tcPr>
          <w:p w14:paraId="5EB739EB" w14:textId="77777777" w:rsidR="008016D6" w:rsidRDefault="008016D6" w:rsidP="008016D6">
            <w:pPr>
              <w:keepNext/>
              <w:spacing w:after="0"/>
              <w:jc w:val="right"/>
              <w:rPr>
                <w:sz w:val="20"/>
              </w:rPr>
            </w:pPr>
            <w:r>
              <w:rPr>
                <w:sz w:val="20"/>
              </w:rPr>
              <w:t>2007</w:t>
            </w:r>
          </w:p>
        </w:tc>
        <w:tc>
          <w:tcPr>
            <w:tcW w:w="872" w:type="dxa"/>
            <w:tcBorders>
              <w:top w:val="nil"/>
              <w:left w:val="nil"/>
              <w:right w:val="nil"/>
            </w:tcBorders>
            <w:shd w:val="clear" w:color="auto" w:fill="auto"/>
            <w:noWrap/>
            <w:vAlign w:val="bottom"/>
          </w:tcPr>
          <w:p w14:paraId="3635E049" w14:textId="77777777" w:rsidR="00F07E70" w:rsidRDefault="00C00A3D">
            <w:pPr>
              <w:keepNext/>
              <w:spacing w:after="0"/>
              <w:jc w:val="right"/>
              <w:rPr>
                <w:sz w:val="20"/>
              </w:rPr>
            </w:pPr>
            <w:r w:rsidRPr="003355FD">
              <w:rPr>
                <w:b/>
                <w:sz w:val="20"/>
              </w:rPr>
              <w:t>542</w:t>
            </w:r>
            <w:r w:rsidR="003355FD">
              <w:rPr>
                <w:sz w:val="20"/>
              </w:rPr>
              <w:t>/</w:t>
            </w:r>
            <w:r w:rsidR="003E6BD8">
              <w:rPr>
                <w:sz w:val="20"/>
              </w:rPr>
              <w:t>0</w:t>
            </w:r>
          </w:p>
        </w:tc>
        <w:tc>
          <w:tcPr>
            <w:tcW w:w="950" w:type="dxa"/>
            <w:tcBorders>
              <w:top w:val="nil"/>
              <w:left w:val="nil"/>
              <w:right w:val="nil"/>
            </w:tcBorders>
            <w:shd w:val="clear" w:color="auto" w:fill="auto"/>
            <w:noWrap/>
            <w:vAlign w:val="bottom"/>
          </w:tcPr>
          <w:p w14:paraId="4BEA2A49" w14:textId="77777777" w:rsidR="00F07E70" w:rsidRDefault="00C00A3D">
            <w:pPr>
              <w:keepNext/>
              <w:spacing w:after="0"/>
              <w:jc w:val="right"/>
              <w:rPr>
                <w:sz w:val="20"/>
              </w:rPr>
            </w:pPr>
            <w:r w:rsidRPr="003355FD">
              <w:rPr>
                <w:b/>
                <w:sz w:val="20"/>
              </w:rPr>
              <w:t>526</w:t>
            </w:r>
            <w:r w:rsidR="003355FD">
              <w:rPr>
                <w:sz w:val="20"/>
              </w:rPr>
              <w:t>/</w:t>
            </w:r>
            <w:r w:rsidR="00E6095A">
              <w:rPr>
                <w:sz w:val="20"/>
              </w:rPr>
              <w:t>0</w:t>
            </w:r>
          </w:p>
        </w:tc>
        <w:tc>
          <w:tcPr>
            <w:tcW w:w="1122" w:type="dxa"/>
            <w:tcBorders>
              <w:top w:val="nil"/>
              <w:left w:val="nil"/>
              <w:right w:val="nil"/>
            </w:tcBorders>
            <w:shd w:val="clear" w:color="auto" w:fill="auto"/>
            <w:noWrap/>
            <w:vAlign w:val="bottom"/>
          </w:tcPr>
          <w:p w14:paraId="7164FD38" w14:textId="77777777" w:rsidR="00F07E70" w:rsidRDefault="00C00A3D">
            <w:pPr>
              <w:keepNext/>
              <w:spacing w:after="0"/>
              <w:jc w:val="right"/>
              <w:rPr>
                <w:sz w:val="20"/>
              </w:rPr>
            </w:pPr>
            <w:r w:rsidRPr="003355FD">
              <w:rPr>
                <w:b/>
                <w:sz w:val="20"/>
              </w:rPr>
              <w:t>1,068</w:t>
            </w:r>
            <w:r w:rsidR="003355FD">
              <w:rPr>
                <w:sz w:val="20"/>
              </w:rPr>
              <w:t>/</w:t>
            </w:r>
            <w:r w:rsidR="003E6BD8">
              <w:rPr>
                <w:sz w:val="20"/>
              </w:rPr>
              <w:t>0</w:t>
            </w:r>
          </w:p>
        </w:tc>
        <w:tc>
          <w:tcPr>
            <w:tcW w:w="1096" w:type="dxa"/>
            <w:tcBorders>
              <w:top w:val="nil"/>
              <w:left w:val="nil"/>
              <w:bottom w:val="nil"/>
              <w:right w:val="nil"/>
            </w:tcBorders>
            <w:shd w:val="clear" w:color="auto" w:fill="auto"/>
            <w:noWrap/>
            <w:vAlign w:val="bottom"/>
          </w:tcPr>
          <w:p w14:paraId="4A535138" w14:textId="77777777" w:rsidR="00F07E70" w:rsidRDefault="00072545">
            <w:pPr>
              <w:keepNext/>
              <w:spacing w:after="0"/>
              <w:jc w:val="right"/>
              <w:rPr>
                <w:sz w:val="20"/>
              </w:rPr>
            </w:pPr>
            <w:r w:rsidRPr="00072545">
              <w:rPr>
                <w:b/>
                <w:sz w:val="20"/>
              </w:rPr>
              <w:t>701</w:t>
            </w:r>
            <w:r>
              <w:rPr>
                <w:sz w:val="20"/>
              </w:rPr>
              <w:t>/</w:t>
            </w:r>
            <w:r w:rsidR="003E6BD8">
              <w:rPr>
                <w:sz w:val="20"/>
              </w:rPr>
              <w:t>71</w:t>
            </w:r>
          </w:p>
        </w:tc>
        <w:tc>
          <w:tcPr>
            <w:tcW w:w="1096" w:type="dxa"/>
            <w:tcBorders>
              <w:top w:val="nil"/>
              <w:left w:val="nil"/>
              <w:bottom w:val="nil"/>
              <w:right w:val="nil"/>
            </w:tcBorders>
            <w:shd w:val="clear" w:color="auto" w:fill="auto"/>
            <w:noWrap/>
            <w:vAlign w:val="bottom"/>
          </w:tcPr>
          <w:p w14:paraId="795F9F31" w14:textId="77777777" w:rsidR="00F07E70" w:rsidRDefault="00072545">
            <w:pPr>
              <w:keepNext/>
              <w:spacing w:after="0"/>
              <w:jc w:val="right"/>
              <w:rPr>
                <w:sz w:val="20"/>
              </w:rPr>
            </w:pPr>
            <w:r w:rsidRPr="00072545">
              <w:rPr>
                <w:b/>
                <w:sz w:val="20"/>
              </w:rPr>
              <w:t>605</w:t>
            </w:r>
            <w:r>
              <w:rPr>
                <w:sz w:val="20"/>
              </w:rPr>
              <w:t>/</w:t>
            </w:r>
            <w:r w:rsidR="003E6BD8">
              <w:rPr>
                <w:sz w:val="20"/>
              </w:rPr>
              <w:t>58</w:t>
            </w:r>
          </w:p>
        </w:tc>
        <w:tc>
          <w:tcPr>
            <w:tcW w:w="1172" w:type="dxa"/>
            <w:tcBorders>
              <w:top w:val="nil"/>
              <w:left w:val="nil"/>
              <w:bottom w:val="nil"/>
              <w:right w:val="nil"/>
            </w:tcBorders>
            <w:shd w:val="clear" w:color="auto" w:fill="auto"/>
            <w:noWrap/>
            <w:vAlign w:val="bottom"/>
          </w:tcPr>
          <w:p w14:paraId="646B1070" w14:textId="77777777" w:rsidR="00F07E70" w:rsidRDefault="00072545">
            <w:pPr>
              <w:keepNext/>
              <w:spacing w:after="0"/>
              <w:jc w:val="right"/>
              <w:rPr>
                <w:sz w:val="20"/>
              </w:rPr>
            </w:pPr>
            <w:r w:rsidRPr="00072545">
              <w:rPr>
                <w:b/>
                <w:sz w:val="20"/>
              </w:rPr>
              <w:t>1,306</w:t>
            </w:r>
            <w:r>
              <w:rPr>
                <w:sz w:val="20"/>
              </w:rPr>
              <w:t>/</w:t>
            </w:r>
            <w:r w:rsidR="003E6BD8">
              <w:rPr>
                <w:sz w:val="20"/>
              </w:rPr>
              <w:t>129</w:t>
            </w:r>
          </w:p>
        </w:tc>
      </w:tr>
      <w:tr w:rsidR="008016D6" w:rsidRPr="00EC2617" w14:paraId="5811C92F" w14:textId="77777777" w:rsidTr="003E6BD8">
        <w:trPr>
          <w:trHeight w:val="20"/>
          <w:jc w:val="center"/>
        </w:trPr>
        <w:tc>
          <w:tcPr>
            <w:tcW w:w="716" w:type="dxa"/>
            <w:tcBorders>
              <w:top w:val="nil"/>
              <w:left w:val="nil"/>
              <w:bottom w:val="nil"/>
              <w:right w:val="nil"/>
            </w:tcBorders>
            <w:shd w:val="clear" w:color="auto" w:fill="auto"/>
            <w:noWrap/>
            <w:vAlign w:val="bottom"/>
          </w:tcPr>
          <w:p w14:paraId="2ED8EAD1" w14:textId="77777777" w:rsidR="008016D6" w:rsidRDefault="008016D6" w:rsidP="008016D6">
            <w:pPr>
              <w:keepNext/>
              <w:spacing w:after="0"/>
              <w:jc w:val="right"/>
              <w:rPr>
                <w:sz w:val="20"/>
              </w:rPr>
            </w:pPr>
            <w:r>
              <w:rPr>
                <w:sz w:val="20"/>
              </w:rPr>
              <w:t>2008</w:t>
            </w:r>
          </w:p>
        </w:tc>
        <w:tc>
          <w:tcPr>
            <w:tcW w:w="872" w:type="dxa"/>
            <w:tcBorders>
              <w:top w:val="nil"/>
              <w:left w:val="nil"/>
              <w:bottom w:val="nil"/>
              <w:right w:val="nil"/>
            </w:tcBorders>
            <w:shd w:val="clear" w:color="auto" w:fill="auto"/>
            <w:noWrap/>
            <w:vAlign w:val="bottom"/>
          </w:tcPr>
          <w:p w14:paraId="52B531F6" w14:textId="77777777" w:rsidR="00F07E70" w:rsidRDefault="00C00A3D">
            <w:pPr>
              <w:keepNext/>
              <w:spacing w:after="0"/>
              <w:jc w:val="right"/>
              <w:rPr>
                <w:sz w:val="20"/>
              </w:rPr>
            </w:pPr>
            <w:r w:rsidRPr="003355FD">
              <w:rPr>
                <w:b/>
                <w:sz w:val="20"/>
              </w:rPr>
              <w:t>366</w:t>
            </w:r>
            <w:r w:rsidR="003355FD">
              <w:rPr>
                <w:sz w:val="20"/>
              </w:rPr>
              <w:t>/</w:t>
            </w:r>
            <w:r w:rsidR="003E6BD8">
              <w:rPr>
                <w:sz w:val="20"/>
              </w:rPr>
              <w:t>0</w:t>
            </w:r>
          </w:p>
        </w:tc>
        <w:tc>
          <w:tcPr>
            <w:tcW w:w="950" w:type="dxa"/>
            <w:tcBorders>
              <w:top w:val="nil"/>
              <w:left w:val="nil"/>
              <w:bottom w:val="nil"/>
              <w:right w:val="nil"/>
            </w:tcBorders>
            <w:shd w:val="clear" w:color="auto" w:fill="auto"/>
            <w:noWrap/>
            <w:vAlign w:val="bottom"/>
          </w:tcPr>
          <w:p w14:paraId="0C4A82A3" w14:textId="77777777" w:rsidR="00F07E70" w:rsidRDefault="00C00A3D">
            <w:pPr>
              <w:keepNext/>
              <w:spacing w:after="0"/>
              <w:jc w:val="right"/>
              <w:rPr>
                <w:sz w:val="20"/>
              </w:rPr>
            </w:pPr>
            <w:r w:rsidRPr="003355FD">
              <w:rPr>
                <w:b/>
                <w:sz w:val="20"/>
              </w:rPr>
              <w:t>359</w:t>
            </w:r>
            <w:r w:rsidR="003355FD">
              <w:rPr>
                <w:sz w:val="20"/>
              </w:rPr>
              <w:t>/</w:t>
            </w:r>
            <w:r w:rsidR="00E6095A">
              <w:rPr>
                <w:sz w:val="20"/>
              </w:rPr>
              <w:t>0</w:t>
            </w:r>
          </w:p>
        </w:tc>
        <w:tc>
          <w:tcPr>
            <w:tcW w:w="1122" w:type="dxa"/>
            <w:tcBorders>
              <w:top w:val="nil"/>
              <w:left w:val="nil"/>
              <w:bottom w:val="nil"/>
              <w:right w:val="nil"/>
            </w:tcBorders>
            <w:shd w:val="clear" w:color="auto" w:fill="auto"/>
            <w:noWrap/>
            <w:vAlign w:val="bottom"/>
          </w:tcPr>
          <w:p w14:paraId="218259A5" w14:textId="77777777" w:rsidR="00F07E70" w:rsidRDefault="00A41598">
            <w:pPr>
              <w:keepNext/>
              <w:spacing w:after="0"/>
              <w:jc w:val="right"/>
              <w:rPr>
                <w:sz w:val="20"/>
              </w:rPr>
            </w:pPr>
            <w:r w:rsidRPr="003355FD">
              <w:rPr>
                <w:b/>
                <w:sz w:val="20"/>
              </w:rPr>
              <w:t>725</w:t>
            </w:r>
            <w:r w:rsidR="003355FD">
              <w:rPr>
                <w:sz w:val="20"/>
              </w:rPr>
              <w:t>/</w:t>
            </w:r>
            <w:r w:rsidR="003E6BD8">
              <w:rPr>
                <w:sz w:val="20"/>
              </w:rPr>
              <w:t>0</w:t>
            </w:r>
          </w:p>
        </w:tc>
        <w:tc>
          <w:tcPr>
            <w:tcW w:w="1096" w:type="dxa"/>
            <w:tcBorders>
              <w:top w:val="nil"/>
              <w:left w:val="nil"/>
              <w:bottom w:val="nil"/>
              <w:right w:val="nil"/>
            </w:tcBorders>
            <w:shd w:val="clear" w:color="auto" w:fill="auto"/>
            <w:noWrap/>
            <w:vAlign w:val="bottom"/>
          </w:tcPr>
          <w:p w14:paraId="20B5CBC9" w14:textId="77777777" w:rsidR="00F07E70" w:rsidRDefault="00072545">
            <w:pPr>
              <w:keepNext/>
              <w:spacing w:after="0"/>
              <w:jc w:val="right"/>
              <w:rPr>
                <w:sz w:val="20"/>
              </w:rPr>
            </w:pPr>
            <w:r w:rsidRPr="00072545">
              <w:rPr>
                <w:b/>
                <w:sz w:val="20"/>
              </w:rPr>
              <w:t>1,142</w:t>
            </w:r>
            <w:r>
              <w:rPr>
                <w:sz w:val="20"/>
              </w:rPr>
              <w:t>/</w:t>
            </w:r>
            <w:r w:rsidR="003E6BD8">
              <w:rPr>
                <w:sz w:val="20"/>
              </w:rPr>
              <w:t>1</w:t>
            </w:r>
          </w:p>
        </w:tc>
        <w:tc>
          <w:tcPr>
            <w:tcW w:w="1096" w:type="dxa"/>
            <w:tcBorders>
              <w:top w:val="nil"/>
              <w:left w:val="nil"/>
              <w:bottom w:val="nil"/>
              <w:right w:val="nil"/>
            </w:tcBorders>
            <w:shd w:val="clear" w:color="auto" w:fill="auto"/>
            <w:noWrap/>
            <w:vAlign w:val="bottom"/>
          </w:tcPr>
          <w:p w14:paraId="7957A460" w14:textId="77777777" w:rsidR="00F07E70" w:rsidRDefault="00072545">
            <w:pPr>
              <w:keepNext/>
              <w:spacing w:after="0"/>
              <w:jc w:val="right"/>
              <w:rPr>
                <w:sz w:val="20"/>
              </w:rPr>
            </w:pPr>
            <w:r w:rsidRPr="00072545">
              <w:rPr>
                <w:b/>
                <w:sz w:val="20"/>
              </w:rPr>
              <w:t>1,031</w:t>
            </w:r>
            <w:r>
              <w:rPr>
                <w:sz w:val="20"/>
              </w:rPr>
              <w:t>/</w:t>
            </w:r>
            <w:r w:rsidR="003E6BD8">
              <w:rPr>
                <w:sz w:val="20"/>
              </w:rPr>
              <w:t>1</w:t>
            </w:r>
          </w:p>
        </w:tc>
        <w:tc>
          <w:tcPr>
            <w:tcW w:w="1172" w:type="dxa"/>
            <w:tcBorders>
              <w:top w:val="nil"/>
              <w:left w:val="nil"/>
              <w:bottom w:val="nil"/>
              <w:right w:val="nil"/>
            </w:tcBorders>
            <w:shd w:val="clear" w:color="auto" w:fill="auto"/>
            <w:noWrap/>
            <w:vAlign w:val="bottom"/>
          </w:tcPr>
          <w:p w14:paraId="3249E638" w14:textId="77777777" w:rsidR="00F07E70" w:rsidRDefault="00072545">
            <w:pPr>
              <w:keepNext/>
              <w:spacing w:after="0"/>
              <w:jc w:val="right"/>
              <w:rPr>
                <w:sz w:val="20"/>
              </w:rPr>
            </w:pPr>
            <w:r w:rsidRPr="00072545">
              <w:rPr>
                <w:b/>
                <w:sz w:val="20"/>
              </w:rPr>
              <w:t>2,173</w:t>
            </w:r>
            <w:r>
              <w:rPr>
                <w:sz w:val="20"/>
              </w:rPr>
              <w:t>/</w:t>
            </w:r>
            <w:r w:rsidR="003E6BD8">
              <w:rPr>
                <w:sz w:val="20"/>
              </w:rPr>
              <w:t>2</w:t>
            </w:r>
          </w:p>
        </w:tc>
      </w:tr>
      <w:tr w:rsidR="003E6BD8" w:rsidRPr="00EC2617" w14:paraId="37A33E46" w14:textId="77777777" w:rsidTr="00706E11">
        <w:trPr>
          <w:trHeight w:val="20"/>
          <w:jc w:val="center"/>
        </w:trPr>
        <w:tc>
          <w:tcPr>
            <w:tcW w:w="716" w:type="dxa"/>
            <w:tcBorders>
              <w:top w:val="nil"/>
              <w:left w:val="nil"/>
              <w:bottom w:val="nil"/>
              <w:right w:val="nil"/>
            </w:tcBorders>
            <w:shd w:val="clear" w:color="auto" w:fill="auto"/>
            <w:noWrap/>
            <w:vAlign w:val="bottom"/>
          </w:tcPr>
          <w:p w14:paraId="3D5FFDEB" w14:textId="77777777" w:rsidR="003E6BD8" w:rsidRDefault="003E6BD8" w:rsidP="008016D6">
            <w:pPr>
              <w:keepNext/>
              <w:spacing w:after="0"/>
              <w:jc w:val="right"/>
              <w:rPr>
                <w:sz w:val="20"/>
              </w:rPr>
            </w:pPr>
            <w:r>
              <w:rPr>
                <w:sz w:val="20"/>
              </w:rPr>
              <w:t>2009</w:t>
            </w:r>
          </w:p>
        </w:tc>
        <w:tc>
          <w:tcPr>
            <w:tcW w:w="872" w:type="dxa"/>
            <w:tcBorders>
              <w:top w:val="nil"/>
              <w:left w:val="nil"/>
              <w:bottom w:val="nil"/>
              <w:right w:val="nil"/>
            </w:tcBorders>
            <w:shd w:val="clear" w:color="auto" w:fill="auto"/>
            <w:noWrap/>
            <w:vAlign w:val="bottom"/>
          </w:tcPr>
          <w:p w14:paraId="269D0527" w14:textId="3D370DA3" w:rsidR="00F07E70" w:rsidRDefault="00AE6619">
            <w:pPr>
              <w:keepNext/>
              <w:spacing w:after="0"/>
              <w:jc w:val="right"/>
              <w:rPr>
                <w:sz w:val="20"/>
              </w:rPr>
            </w:pPr>
            <w:r>
              <w:rPr>
                <w:sz w:val="20"/>
              </w:rPr>
              <w:t>10</w:t>
            </w:r>
          </w:p>
        </w:tc>
        <w:tc>
          <w:tcPr>
            <w:tcW w:w="950" w:type="dxa"/>
            <w:tcBorders>
              <w:top w:val="nil"/>
              <w:left w:val="nil"/>
              <w:bottom w:val="nil"/>
              <w:right w:val="nil"/>
            </w:tcBorders>
            <w:shd w:val="clear" w:color="auto" w:fill="auto"/>
            <w:noWrap/>
            <w:vAlign w:val="bottom"/>
          </w:tcPr>
          <w:p w14:paraId="70DB6868" w14:textId="0412F079" w:rsidR="003E6BD8" w:rsidRDefault="00AE6619">
            <w:pPr>
              <w:keepNext/>
              <w:spacing w:after="0"/>
              <w:jc w:val="right"/>
              <w:rPr>
                <w:sz w:val="20"/>
              </w:rPr>
            </w:pPr>
            <w:r>
              <w:rPr>
                <w:sz w:val="20"/>
              </w:rPr>
              <w:t>5</w:t>
            </w:r>
          </w:p>
        </w:tc>
        <w:tc>
          <w:tcPr>
            <w:tcW w:w="1122" w:type="dxa"/>
            <w:tcBorders>
              <w:top w:val="nil"/>
              <w:left w:val="nil"/>
              <w:bottom w:val="nil"/>
              <w:right w:val="nil"/>
            </w:tcBorders>
            <w:shd w:val="clear" w:color="auto" w:fill="auto"/>
            <w:noWrap/>
            <w:vAlign w:val="bottom"/>
          </w:tcPr>
          <w:p w14:paraId="2C414350" w14:textId="65A005A8" w:rsidR="00AD121B" w:rsidRDefault="00AE6619" w:rsidP="00251C76">
            <w:pPr>
              <w:keepNext/>
              <w:spacing w:after="0"/>
              <w:jc w:val="right"/>
              <w:rPr>
                <w:sz w:val="20"/>
              </w:rPr>
            </w:pPr>
            <w:r>
              <w:rPr>
                <w:sz w:val="20"/>
              </w:rPr>
              <w:t>15</w:t>
            </w:r>
          </w:p>
        </w:tc>
        <w:tc>
          <w:tcPr>
            <w:tcW w:w="1096" w:type="dxa"/>
            <w:tcBorders>
              <w:top w:val="nil"/>
              <w:left w:val="nil"/>
              <w:bottom w:val="nil"/>
              <w:right w:val="nil"/>
            </w:tcBorders>
            <w:shd w:val="clear" w:color="auto" w:fill="auto"/>
            <w:noWrap/>
            <w:vAlign w:val="bottom"/>
          </w:tcPr>
          <w:p w14:paraId="5EC00C55" w14:textId="77777777" w:rsidR="003E6BD8" w:rsidRPr="003E6BD8" w:rsidRDefault="003D6E51" w:rsidP="008016D6">
            <w:pPr>
              <w:keepNext/>
              <w:spacing w:after="0"/>
              <w:jc w:val="right"/>
              <w:rPr>
                <w:szCs w:val="22"/>
              </w:rPr>
            </w:pPr>
            <w:r w:rsidRPr="003D6E51">
              <w:rPr>
                <w:color w:val="000000"/>
                <w:szCs w:val="22"/>
              </w:rPr>
              <w:t>50</w:t>
            </w:r>
          </w:p>
        </w:tc>
        <w:tc>
          <w:tcPr>
            <w:tcW w:w="1096" w:type="dxa"/>
            <w:tcBorders>
              <w:top w:val="nil"/>
              <w:left w:val="nil"/>
              <w:bottom w:val="nil"/>
              <w:right w:val="nil"/>
            </w:tcBorders>
            <w:shd w:val="clear" w:color="auto" w:fill="auto"/>
            <w:noWrap/>
            <w:vAlign w:val="bottom"/>
          </w:tcPr>
          <w:p w14:paraId="08A60288" w14:textId="77777777" w:rsidR="003E6BD8" w:rsidRPr="003E6BD8" w:rsidRDefault="003D6E51" w:rsidP="008016D6">
            <w:pPr>
              <w:keepNext/>
              <w:spacing w:after="0"/>
              <w:jc w:val="right"/>
              <w:rPr>
                <w:szCs w:val="22"/>
              </w:rPr>
            </w:pPr>
            <w:r w:rsidRPr="003D6E51">
              <w:rPr>
                <w:color w:val="000000"/>
                <w:szCs w:val="22"/>
              </w:rPr>
              <w:t>40</w:t>
            </w:r>
          </w:p>
        </w:tc>
        <w:tc>
          <w:tcPr>
            <w:tcW w:w="1172" w:type="dxa"/>
            <w:tcBorders>
              <w:top w:val="nil"/>
              <w:left w:val="nil"/>
              <w:bottom w:val="nil"/>
              <w:right w:val="nil"/>
            </w:tcBorders>
            <w:shd w:val="clear" w:color="auto" w:fill="auto"/>
            <w:noWrap/>
            <w:vAlign w:val="bottom"/>
          </w:tcPr>
          <w:p w14:paraId="63BBD33A" w14:textId="77777777" w:rsidR="003E6BD8" w:rsidRPr="003E6BD8" w:rsidRDefault="003D6E51" w:rsidP="008016D6">
            <w:pPr>
              <w:keepNext/>
              <w:spacing w:after="0"/>
              <w:jc w:val="right"/>
              <w:rPr>
                <w:szCs w:val="22"/>
              </w:rPr>
            </w:pPr>
            <w:r w:rsidRPr="003D6E51">
              <w:rPr>
                <w:color w:val="000000"/>
                <w:szCs w:val="22"/>
              </w:rPr>
              <w:t>90</w:t>
            </w:r>
          </w:p>
        </w:tc>
      </w:tr>
      <w:tr w:rsidR="003E6BD8" w:rsidRPr="00EC2617" w14:paraId="62B09C57" w14:textId="77777777" w:rsidTr="00706E11">
        <w:trPr>
          <w:trHeight w:val="20"/>
          <w:jc w:val="center"/>
        </w:trPr>
        <w:tc>
          <w:tcPr>
            <w:tcW w:w="716" w:type="dxa"/>
            <w:tcBorders>
              <w:top w:val="nil"/>
              <w:left w:val="nil"/>
              <w:bottom w:val="nil"/>
              <w:right w:val="nil"/>
            </w:tcBorders>
            <w:shd w:val="clear" w:color="auto" w:fill="auto"/>
            <w:noWrap/>
            <w:vAlign w:val="bottom"/>
          </w:tcPr>
          <w:p w14:paraId="0C98D3FB" w14:textId="77777777" w:rsidR="00075B1D" w:rsidRDefault="003E6BD8">
            <w:pPr>
              <w:keepNext/>
              <w:spacing w:after="0"/>
              <w:jc w:val="right"/>
              <w:rPr>
                <w:sz w:val="20"/>
              </w:rPr>
            </w:pPr>
            <w:r>
              <w:rPr>
                <w:sz w:val="20"/>
              </w:rPr>
              <w:t>2010</w:t>
            </w:r>
          </w:p>
        </w:tc>
        <w:tc>
          <w:tcPr>
            <w:tcW w:w="872" w:type="dxa"/>
            <w:tcBorders>
              <w:top w:val="nil"/>
              <w:left w:val="nil"/>
              <w:bottom w:val="nil"/>
              <w:right w:val="nil"/>
            </w:tcBorders>
            <w:shd w:val="clear" w:color="auto" w:fill="auto"/>
            <w:noWrap/>
            <w:vAlign w:val="bottom"/>
          </w:tcPr>
          <w:p w14:paraId="5E0901C6" w14:textId="77777777" w:rsidR="00F07E70" w:rsidRDefault="003E6BD8">
            <w:pPr>
              <w:keepNext/>
              <w:spacing w:after="0"/>
              <w:jc w:val="right"/>
              <w:rPr>
                <w:sz w:val="20"/>
              </w:rPr>
            </w:pPr>
            <w:r>
              <w:rPr>
                <w:sz w:val="20"/>
              </w:rPr>
              <w:t>0</w:t>
            </w:r>
          </w:p>
        </w:tc>
        <w:tc>
          <w:tcPr>
            <w:tcW w:w="950" w:type="dxa"/>
            <w:tcBorders>
              <w:top w:val="nil"/>
              <w:left w:val="nil"/>
              <w:bottom w:val="nil"/>
              <w:right w:val="nil"/>
            </w:tcBorders>
            <w:shd w:val="clear" w:color="auto" w:fill="auto"/>
            <w:noWrap/>
            <w:vAlign w:val="bottom"/>
          </w:tcPr>
          <w:p w14:paraId="1A95EE9C" w14:textId="77777777" w:rsidR="00F07E70" w:rsidRDefault="003E6BD8">
            <w:pPr>
              <w:keepNext/>
              <w:spacing w:after="0"/>
              <w:jc w:val="right"/>
              <w:rPr>
                <w:sz w:val="20"/>
              </w:rPr>
            </w:pPr>
            <w:r>
              <w:rPr>
                <w:sz w:val="20"/>
              </w:rPr>
              <w:t>0</w:t>
            </w:r>
          </w:p>
        </w:tc>
        <w:tc>
          <w:tcPr>
            <w:tcW w:w="1122" w:type="dxa"/>
            <w:tcBorders>
              <w:top w:val="nil"/>
              <w:left w:val="nil"/>
              <w:bottom w:val="nil"/>
              <w:right w:val="nil"/>
            </w:tcBorders>
            <w:shd w:val="clear" w:color="auto" w:fill="auto"/>
            <w:noWrap/>
            <w:vAlign w:val="bottom"/>
          </w:tcPr>
          <w:p w14:paraId="04EF9CCF" w14:textId="77777777" w:rsidR="00F07E70" w:rsidRDefault="003E6BD8">
            <w:pPr>
              <w:keepNext/>
              <w:spacing w:after="0"/>
              <w:jc w:val="right"/>
              <w:rPr>
                <w:sz w:val="20"/>
              </w:rPr>
            </w:pPr>
            <w:r>
              <w:rPr>
                <w:sz w:val="20"/>
              </w:rPr>
              <w:t>0</w:t>
            </w:r>
          </w:p>
        </w:tc>
        <w:tc>
          <w:tcPr>
            <w:tcW w:w="1096" w:type="dxa"/>
            <w:tcBorders>
              <w:top w:val="nil"/>
              <w:left w:val="nil"/>
              <w:bottom w:val="nil"/>
              <w:right w:val="nil"/>
            </w:tcBorders>
            <w:shd w:val="clear" w:color="auto" w:fill="auto"/>
            <w:noWrap/>
            <w:vAlign w:val="bottom"/>
          </w:tcPr>
          <w:p w14:paraId="775F6545" w14:textId="77777777" w:rsidR="000C05BC" w:rsidRDefault="00601A86">
            <w:pPr>
              <w:keepNext/>
              <w:spacing w:after="0"/>
              <w:jc w:val="right"/>
              <w:rPr>
                <w:szCs w:val="22"/>
              </w:rPr>
            </w:pPr>
            <w:r>
              <w:rPr>
                <w:color w:val="000000"/>
                <w:szCs w:val="22"/>
              </w:rPr>
              <w:t>29</w:t>
            </w:r>
          </w:p>
        </w:tc>
        <w:tc>
          <w:tcPr>
            <w:tcW w:w="1096" w:type="dxa"/>
            <w:tcBorders>
              <w:top w:val="nil"/>
              <w:left w:val="nil"/>
              <w:bottom w:val="nil"/>
              <w:right w:val="nil"/>
            </w:tcBorders>
            <w:shd w:val="clear" w:color="auto" w:fill="auto"/>
            <w:noWrap/>
            <w:vAlign w:val="bottom"/>
          </w:tcPr>
          <w:p w14:paraId="21BD117D" w14:textId="77777777" w:rsidR="000C05BC" w:rsidRDefault="00601A86">
            <w:pPr>
              <w:keepNext/>
              <w:spacing w:after="0"/>
              <w:jc w:val="right"/>
              <w:rPr>
                <w:szCs w:val="22"/>
              </w:rPr>
            </w:pPr>
            <w:r>
              <w:rPr>
                <w:color w:val="000000"/>
                <w:szCs w:val="22"/>
              </w:rPr>
              <w:t>38</w:t>
            </w:r>
          </w:p>
        </w:tc>
        <w:tc>
          <w:tcPr>
            <w:tcW w:w="1172" w:type="dxa"/>
            <w:tcBorders>
              <w:top w:val="nil"/>
              <w:left w:val="nil"/>
              <w:bottom w:val="nil"/>
              <w:right w:val="nil"/>
            </w:tcBorders>
            <w:shd w:val="clear" w:color="auto" w:fill="auto"/>
            <w:noWrap/>
            <w:vAlign w:val="bottom"/>
          </w:tcPr>
          <w:p w14:paraId="6D54A0FB" w14:textId="77777777" w:rsidR="003E6BD8" w:rsidRPr="003E6BD8" w:rsidRDefault="00601A86" w:rsidP="008016D6">
            <w:pPr>
              <w:keepNext/>
              <w:spacing w:after="0"/>
              <w:jc w:val="right"/>
              <w:rPr>
                <w:szCs w:val="22"/>
              </w:rPr>
            </w:pPr>
            <w:r>
              <w:rPr>
                <w:color w:val="000000"/>
                <w:szCs w:val="22"/>
              </w:rPr>
              <w:t>67</w:t>
            </w:r>
          </w:p>
        </w:tc>
      </w:tr>
      <w:tr w:rsidR="002D4065" w:rsidRPr="00EC2617" w14:paraId="117FE4B1" w14:textId="77777777" w:rsidTr="007C3DE7">
        <w:trPr>
          <w:trHeight w:val="20"/>
          <w:jc w:val="center"/>
        </w:trPr>
        <w:tc>
          <w:tcPr>
            <w:tcW w:w="716" w:type="dxa"/>
            <w:tcBorders>
              <w:top w:val="nil"/>
              <w:left w:val="nil"/>
              <w:bottom w:val="nil"/>
              <w:right w:val="nil"/>
            </w:tcBorders>
            <w:shd w:val="clear" w:color="auto" w:fill="auto"/>
            <w:noWrap/>
            <w:vAlign w:val="bottom"/>
          </w:tcPr>
          <w:p w14:paraId="2C6AA9D2" w14:textId="77777777" w:rsidR="002D4065" w:rsidRDefault="002D4065" w:rsidP="002D4065">
            <w:pPr>
              <w:keepNext/>
              <w:spacing w:after="0"/>
              <w:jc w:val="right"/>
              <w:rPr>
                <w:sz w:val="20"/>
              </w:rPr>
            </w:pPr>
            <w:r>
              <w:rPr>
                <w:sz w:val="20"/>
              </w:rPr>
              <w:t>2011</w:t>
            </w:r>
          </w:p>
        </w:tc>
        <w:tc>
          <w:tcPr>
            <w:tcW w:w="872" w:type="dxa"/>
            <w:tcBorders>
              <w:top w:val="nil"/>
              <w:left w:val="nil"/>
              <w:bottom w:val="nil"/>
              <w:right w:val="nil"/>
            </w:tcBorders>
            <w:shd w:val="clear" w:color="auto" w:fill="auto"/>
            <w:noWrap/>
            <w:vAlign w:val="bottom"/>
          </w:tcPr>
          <w:p w14:paraId="1301AC91" w14:textId="77777777" w:rsidR="002D4065" w:rsidRDefault="002D4065">
            <w:pPr>
              <w:keepNext/>
              <w:spacing w:after="0"/>
              <w:jc w:val="right"/>
              <w:rPr>
                <w:sz w:val="20"/>
              </w:rPr>
            </w:pPr>
            <w:r>
              <w:rPr>
                <w:sz w:val="20"/>
              </w:rPr>
              <w:t>0</w:t>
            </w:r>
          </w:p>
        </w:tc>
        <w:tc>
          <w:tcPr>
            <w:tcW w:w="950" w:type="dxa"/>
            <w:tcBorders>
              <w:top w:val="nil"/>
              <w:left w:val="nil"/>
              <w:bottom w:val="nil"/>
              <w:right w:val="nil"/>
            </w:tcBorders>
            <w:shd w:val="clear" w:color="auto" w:fill="auto"/>
            <w:noWrap/>
            <w:vAlign w:val="bottom"/>
          </w:tcPr>
          <w:p w14:paraId="4245F0E5" w14:textId="77777777" w:rsidR="002D4065" w:rsidRDefault="002D4065">
            <w:pPr>
              <w:keepNext/>
              <w:spacing w:after="0"/>
              <w:jc w:val="right"/>
              <w:rPr>
                <w:sz w:val="20"/>
              </w:rPr>
            </w:pPr>
            <w:r>
              <w:rPr>
                <w:sz w:val="20"/>
              </w:rPr>
              <w:t>0</w:t>
            </w:r>
          </w:p>
        </w:tc>
        <w:tc>
          <w:tcPr>
            <w:tcW w:w="1122" w:type="dxa"/>
            <w:tcBorders>
              <w:top w:val="nil"/>
              <w:left w:val="nil"/>
              <w:bottom w:val="nil"/>
              <w:right w:val="nil"/>
            </w:tcBorders>
            <w:shd w:val="clear" w:color="auto" w:fill="auto"/>
            <w:noWrap/>
            <w:vAlign w:val="bottom"/>
          </w:tcPr>
          <w:p w14:paraId="10376034" w14:textId="77777777" w:rsidR="002D4065" w:rsidRDefault="002D4065">
            <w:pPr>
              <w:keepNext/>
              <w:spacing w:after="0"/>
              <w:jc w:val="right"/>
              <w:rPr>
                <w:sz w:val="20"/>
              </w:rPr>
            </w:pPr>
            <w:r>
              <w:rPr>
                <w:sz w:val="20"/>
              </w:rPr>
              <w:t>0</w:t>
            </w:r>
          </w:p>
        </w:tc>
        <w:tc>
          <w:tcPr>
            <w:tcW w:w="1096" w:type="dxa"/>
            <w:tcBorders>
              <w:top w:val="nil"/>
              <w:left w:val="nil"/>
              <w:bottom w:val="nil"/>
              <w:right w:val="nil"/>
            </w:tcBorders>
            <w:shd w:val="clear" w:color="auto" w:fill="auto"/>
            <w:noWrap/>
            <w:vAlign w:val="bottom"/>
          </w:tcPr>
          <w:p w14:paraId="37726AA8" w14:textId="77777777" w:rsidR="002D4065" w:rsidRPr="003D6E51" w:rsidRDefault="00706E11" w:rsidP="008016D6">
            <w:pPr>
              <w:keepNext/>
              <w:spacing w:after="0"/>
              <w:jc w:val="right"/>
              <w:rPr>
                <w:color w:val="000000"/>
                <w:szCs w:val="22"/>
              </w:rPr>
            </w:pPr>
            <w:r>
              <w:rPr>
                <w:color w:val="000000"/>
                <w:szCs w:val="22"/>
              </w:rPr>
              <w:t>37</w:t>
            </w:r>
          </w:p>
        </w:tc>
        <w:tc>
          <w:tcPr>
            <w:tcW w:w="1096" w:type="dxa"/>
            <w:tcBorders>
              <w:top w:val="nil"/>
              <w:left w:val="nil"/>
              <w:bottom w:val="nil"/>
              <w:right w:val="nil"/>
            </w:tcBorders>
            <w:shd w:val="clear" w:color="auto" w:fill="auto"/>
            <w:noWrap/>
            <w:vAlign w:val="bottom"/>
          </w:tcPr>
          <w:p w14:paraId="3B72789D" w14:textId="77777777" w:rsidR="002D4065" w:rsidRPr="003D6E51" w:rsidRDefault="00706E11" w:rsidP="008016D6">
            <w:pPr>
              <w:keepNext/>
              <w:spacing w:after="0"/>
              <w:jc w:val="right"/>
              <w:rPr>
                <w:color w:val="000000"/>
                <w:szCs w:val="22"/>
              </w:rPr>
            </w:pPr>
            <w:r>
              <w:rPr>
                <w:color w:val="000000"/>
                <w:szCs w:val="22"/>
              </w:rPr>
              <w:t>37</w:t>
            </w:r>
          </w:p>
        </w:tc>
        <w:tc>
          <w:tcPr>
            <w:tcW w:w="1172" w:type="dxa"/>
            <w:tcBorders>
              <w:top w:val="nil"/>
              <w:left w:val="nil"/>
              <w:bottom w:val="nil"/>
              <w:right w:val="nil"/>
            </w:tcBorders>
            <w:shd w:val="clear" w:color="auto" w:fill="auto"/>
            <w:noWrap/>
            <w:vAlign w:val="bottom"/>
          </w:tcPr>
          <w:p w14:paraId="3189E0C0" w14:textId="77777777" w:rsidR="002D4065" w:rsidRPr="003D6E51" w:rsidRDefault="00706E11" w:rsidP="008016D6">
            <w:pPr>
              <w:keepNext/>
              <w:spacing w:after="0"/>
              <w:jc w:val="right"/>
              <w:rPr>
                <w:color w:val="000000"/>
                <w:szCs w:val="22"/>
              </w:rPr>
            </w:pPr>
            <w:r>
              <w:rPr>
                <w:color w:val="000000"/>
                <w:szCs w:val="22"/>
              </w:rPr>
              <w:t>74</w:t>
            </w:r>
          </w:p>
        </w:tc>
      </w:tr>
      <w:tr w:rsidR="007C3DE7" w:rsidRPr="00EC2617" w14:paraId="7A372EDA" w14:textId="77777777" w:rsidTr="00A00FFE">
        <w:trPr>
          <w:trHeight w:val="20"/>
          <w:jc w:val="center"/>
        </w:trPr>
        <w:tc>
          <w:tcPr>
            <w:tcW w:w="716" w:type="dxa"/>
            <w:tcBorders>
              <w:top w:val="nil"/>
              <w:left w:val="nil"/>
              <w:bottom w:val="nil"/>
              <w:right w:val="nil"/>
            </w:tcBorders>
            <w:shd w:val="clear" w:color="auto" w:fill="auto"/>
            <w:noWrap/>
            <w:vAlign w:val="bottom"/>
          </w:tcPr>
          <w:p w14:paraId="727523F4" w14:textId="77777777" w:rsidR="007C3DE7" w:rsidRDefault="007C3DE7" w:rsidP="002D4065">
            <w:pPr>
              <w:keepNext/>
              <w:spacing w:after="0"/>
              <w:jc w:val="right"/>
              <w:rPr>
                <w:sz w:val="20"/>
              </w:rPr>
            </w:pPr>
            <w:r>
              <w:rPr>
                <w:sz w:val="20"/>
              </w:rPr>
              <w:t>2012</w:t>
            </w:r>
          </w:p>
        </w:tc>
        <w:tc>
          <w:tcPr>
            <w:tcW w:w="872" w:type="dxa"/>
            <w:tcBorders>
              <w:top w:val="nil"/>
              <w:left w:val="nil"/>
              <w:bottom w:val="nil"/>
              <w:right w:val="nil"/>
            </w:tcBorders>
            <w:shd w:val="clear" w:color="auto" w:fill="auto"/>
            <w:noWrap/>
            <w:vAlign w:val="bottom"/>
          </w:tcPr>
          <w:p w14:paraId="12F136B0" w14:textId="77777777" w:rsidR="007C3DE7" w:rsidRDefault="007C3DE7">
            <w:pPr>
              <w:keepNext/>
              <w:spacing w:after="0"/>
              <w:jc w:val="right"/>
              <w:rPr>
                <w:sz w:val="20"/>
              </w:rPr>
            </w:pPr>
            <w:r>
              <w:rPr>
                <w:sz w:val="20"/>
              </w:rPr>
              <w:t>0</w:t>
            </w:r>
          </w:p>
        </w:tc>
        <w:tc>
          <w:tcPr>
            <w:tcW w:w="950" w:type="dxa"/>
            <w:tcBorders>
              <w:top w:val="nil"/>
              <w:left w:val="nil"/>
              <w:bottom w:val="nil"/>
              <w:right w:val="nil"/>
            </w:tcBorders>
            <w:shd w:val="clear" w:color="auto" w:fill="auto"/>
            <w:noWrap/>
            <w:vAlign w:val="bottom"/>
          </w:tcPr>
          <w:p w14:paraId="4ACBB8E8" w14:textId="77777777" w:rsidR="007C3DE7" w:rsidRDefault="007C3DE7">
            <w:pPr>
              <w:keepNext/>
              <w:spacing w:after="0"/>
              <w:jc w:val="right"/>
              <w:rPr>
                <w:sz w:val="20"/>
              </w:rPr>
            </w:pPr>
            <w:r>
              <w:rPr>
                <w:sz w:val="20"/>
              </w:rPr>
              <w:t>0</w:t>
            </w:r>
          </w:p>
        </w:tc>
        <w:tc>
          <w:tcPr>
            <w:tcW w:w="1122" w:type="dxa"/>
            <w:tcBorders>
              <w:top w:val="nil"/>
              <w:left w:val="nil"/>
              <w:bottom w:val="nil"/>
              <w:right w:val="nil"/>
            </w:tcBorders>
            <w:shd w:val="clear" w:color="auto" w:fill="auto"/>
            <w:noWrap/>
            <w:vAlign w:val="bottom"/>
          </w:tcPr>
          <w:p w14:paraId="04817440" w14:textId="77777777" w:rsidR="007C3DE7" w:rsidRDefault="007C3DE7">
            <w:pPr>
              <w:keepNext/>
              <w:spacing w:after="0"/>
              <w:jc w:val="right"/>
              <w:rPr>
                <w:sz w:val="20"/>
              </w:rPr>
            </w:pPr>
            <w:r>
              <w:rPr>
                <w:sz w:val="20"/>
              </w:rPr>
              <w:t>0</w:t>
            </w:r>
          </w:p>
        </w:tc>
        <w:tc>
          <w:tcPr>
            <w:tcW w:w="1096" w:type="dxa"/>
            <w:tcBorders>
              <w:top w:val="nil"/>
              <w:left w:val="nil"/>
              <w:bottom w:val="nil"/>
              <w:right w:val="nil"/>
            </w:tcBorders>
            <w:shd w:val="clear" w:color="auto" w:fill="auto"/>
            <w:noWrap/>
            <w:vAlign w:val="bottom"/>
          </w:tcPr>
          <w:p w14:paraId="7555782A" w14:textId="77777777" w:rsidR="007C3DE7" w:rsidRDefault="00601A86" w:rsidP="008016D6">
            <w:pPr>
              <w:keepNext/>
              <w:spacing w:after="0"/>
              <w:jc w:val="right"/>
              <w:rPr>
                <w:color w:val="000000"/>
                <w:szCs w:val="22"/>
              </w:rPr>
            </w:pPr>
            <w:r>
              <w:rPr>
                <w:color w:val="000000"/>
                <w:szCs w:val="22"/>
              </w:rPr>
              <w:t>8</w:t>
            </w:r>
            <w:r w:rsidR="00A00FFE">
              <w:rPr>
                <w:color w:val="000000"/>
                <w:szCs w:val="22"/>
              </w:rPr>
              <w:t xml:space="preserve"> </w:t>
            </w:r>
          </w:p>
        </w:tc>
        <w:tc>
          <w:tcPr>
            <w:tcW w:w="1096" w:type="dxa"/>
            <w:tcBorders>
              <w:top w:val="nil"/>
              <w:left w:val="nil"/>
              <w:bottom w:val="nil"/>
              <w:right w:val="nil"/>
            </w:tcBorders>
            <w:shd w:val="clear" w:color="auto" w:fill="auto"/>
            <w:noWrap/>
            <w:vAlign w:val="bottom"/>
          </w:tcPr>
          <w:p w14:paraId="6AEFD6F2" w14:textId="77777777" w:rsidR="007C3DE7" w:rsidRDefault="00601A86" w:rsidP="008016D6">
            <w:pPr>
              <w:keepNext/>
              <w:spacing w:after="0"/>
              <w:jc w:val="right"/>
              <w:rPr>
                <w:color w:val="000000"/>
                <w:szCs w:val="22"/>
              </w:rPr>
            </w:pPr>
            <w:r>
              <w:rPr>
                <w:color w:val="000000"/>
                <w:szCs w:val="22"/>
              </w:rPr>
              <w:t>9</w:t>
            </w:r>
          </w:p>
        </w:tc>
        <w:tc>
          <w:tcPr>
            <w:tcW w:w="1172" w:type="dxa"/>
            <w:tcBorders>
              <w:top w:val="nil"/>
              <w:left w:val="nil"/>
              <w:bottom w:val="nil"/>
              <w:right w:val="nil"/>
            </w:tcBorders>
            <w:shd w:val="clear" w:color="auto" w:fill="auto"/>
            <w:noWrap/>
            <w:vAlign w:val="bottom"/>
          </w:tcPr>
          <w:p w14:paraId="0E15ED24" w14:textId="77777777" w:rsidR="007C3DE7" w:rsidRDefault="00601A86" w:rsidP="008016D6">
            <w:pPr>
              <w:keepNext/>
              <w:spacing w:after="0"/>
              <w:jc w:val="right"/>
              <w:rPr>
                <w:color w:val="000000"/>
                <w:szCs w:val="22"/>
              </w:rPr>
            </w:pPr>
            <w:r>
              <w:rPr>
                <w:color w:val="000000"/>
                <w:szCs w:val="22"/>
              </w:rPr>
              <w:t>17</w:t>
            </w:r>
          </w:p>
        </w:tc>
      </w:tr>
      <w:tr w:rsidR="00A00FFE" w:rsidRPr="00EC2617" w14:paraId="5207EE51" w14:textId="77777777" w:rsidTr="00601A86">
        <w:trPr>
          <w:trHeight w:val="20"/>
          <w:jc w:val="center"/>
        </w:trPr>
        <w:tc>
          <w:tcPr>
            <w:tcW w:w="716" w:type="dxa"/>
            <w:tcBorders>
              <w:top w:val="nil"/>
              <w:left w:val="nil"/>
              <w:bottom w:val="nil"/>
              <w:right w:val="nil"/>
            </w:tcBorders>
            <w:shd w:val="clear" w:color="auto" w:fill="auto"/>
            <w:noWrap/>
            <w:vAlign w:val="bottom"/>
          </w:tcPr>
          <w:p w14:paraId="320D6AEA" w14:textId="77777777" w:rsidR="00A00FFE" w:rsidRDefault="00A00FFE" w:rsidP="002D4065">
            <w:pPr>
              <w:keepNext/>
              <w:spacing w:after="0"/>
              <w:jc w:val="right"/>
              <w:rPr>
                <w:sz w:val="20"/>
              </w:rPr>
            </w:pPr>
            <w:r>
              <w:rPr>
                <w:sz w:val="20"/>
              </w:rPr>
              <w:t>2013</w:t>
            </w:r>
          </w:p>
        </w:tc>
        <w:tc>
          <w:tcPr>
            <w:tcW w:w="872" w:type="dxa"/>
            <w:tcBorders>
              <w:top w:val="nil"/>
              <w:left w:val="nil"/>
              <w:bottom w:val="nil"/>
              <w:right w:val="nil"/>
            </w:tcBorders>
            <w:shd w:val="clear" w:color="auto" w:fill="auto"/>
            <w:noWrap/>
            <w:vAlign w:val="bottom"/>
          </w:tcPr>
          <w:p w14:paraId="47CB6774" w14:textId="77777777" w:rsidR="00A00FFE" w:rsidRDefault="00A00FFE">
            <w:pPr>
              <w:keepNext/>
              <w:spacing w:after="0"/>
              <w:jc w:val="right"/>
              <w:rPr>
                <w:sz w:val="20"/>
              </w:rPr>
            </w:pPr>
            <w:r>
              <w:rPr>
                <w:sz w:val="20"/>
              </w:rPr>
              <w:t>0</w:t>
            </w:r>
          </w:p>
        </w:tc>
        <w:tc>
          <w:tcPr>
            <w:tcW w:w="950" w:type="dxa"/>
            <w:tcBorders>
              <w:top w:val="nil"/>
              <w:left w:val="nil"/>
              <w:bottom w:val="nil"/>
              <w:right w:val="nil"/>
            </w:tcBorders>
            <w:shd w:val="clear" w:color="auto" w:fill="auto"/>
            <w:noWrap/>
            <w:vAlign w:val="bottom"/>
          </w:tcPr>
          <w:p w14:paraId="614C9BD0" w14:textId="77777777" w:rsidR="00A00FFE" w:rsidRDefault="00A00FFE">
            <w:pPr>
              <w:keepNext/>
              <w:spacing w:after="0"/>
              <w:jc w:val="right"/>
              <w:rPr>
                <w:sz w:val="20"/>
              </w:rPr>
            </w:pPr>
            <w:r>
              <w:rPr>
                <w:sz w:val="20"/>
              </w:rPr>
              <w:t>0</w:t>
            </w:r>
          </w:p>
        </w:tc>
        <w:tc>
          <w:tcPr>
            <w:tcW w:w="1122" w:type="dxa"/>
            <w:tcBorders>
              <w:top w:val="nil"/>
              <w:left w:val="nil"/>
              <w:bottom w:val="nil"/>
              <w:right w:val="nil"/>
            </w:tcBorders>
            <w:shd w:val="clear" w:color="auto" w:fill="auto"/>
            <w:noWrap/>
            <w:vAlign w:val="bottom"/>
          </w:tcPr>
          <w:p w14:paraId="53027020" w14:textId="77777777" w:rsidR="00A00FFE" w:rsidRDefault="00A00FFE">
            <w:pPr>
              <w:keepNext/>
              <w:spacing w:after="0"/>
              <w:jc w:val="right"/>
              <w:rPr>
                <w:sz w:val="20"/>
              </w:rPr>
            </w:pPr>
            <w:r>
              <w:rPr>
                <w:sz w:val="20"/>
              </w:rPr>
              <w:t>0</w:t>
            </w:r>
          </w:p>
        </w:tc>
        <w:tc>
          <w:tcPr>
            <w:tcW w:w="1096" w:type="dxa"/>
            <w:tcBorders>
              <w:top w:val="nil"/>
              <w:left w:val="nil"/>
              <w:bottom w:val="nil"/>
              <w:right w:val="nil"/>
            </w:tcBorders>
            <w:shd w:val="clear" w:color="auto" w:fill="auto"/>
            <w:noWrap/>
            <w:vAlign w:val="bottom"/>
          </w:tcPr>
          <w:p w14:paraId="1F94553E" w14:textId="77777777" w:rsidR="00A00FFE" w:rsidRDefault="00601A86" w:rsidP="008016D6">
            <w:pPr>
              <w:keepNext/>
              <w:spacing w:after="0"/>
              <w:jc w:val="right"/>
              <w:rPr>
                <w:color w:val="000000"/>
                <w:szCs w:val="22"/>
              </w:rPr>
            </w:pPr>
            <w:r>
              <w:rPr>
                <w:color w:val="000000"/>
                <w:szCs w:val="22"/>
              </w:rPr>
              <w:t>57</w:t>
            </w:r>
          </w:p>
        </w:tc>
        <w:tc>
          <w:tcPr>
            <w:tcW w:w="1096" w:type="dxa"/>
            <w:tcBorders>
              <w:top w:val="nil"/>
              <w:left w:val="nil"/>
              <w:bottom w:val="nil"/>
              <w:right w:val="nil"/>
            </w:tcBorders>
            <w:shd w:val="clear" w:color="auto" w:fill="auto"/>
            <w:noWrap/>
            <w:vAlign w:val="bottom"/>
          </w:tcPr>
          <w:p w14:paraId="1896E84B" w14:textId="77777777" w:rsidR="00A00FFE" w:rsidRDefault="00601A86" w:rsidP="008016D6">
            <w:pPr>
              <w:keepNext/>
              <w:spacing w:after="0"/>
              <w:jc w:val="right"/>
              <w:rPr>
                <w:color w:val="000000"/>
                <w:szCs w:val="22"/>
              </w:rPr>
            </w:pPr>
            <w:r>
              <w:rPr>
                <w:color w:val="000000"/>
                <w:szCs w:val="22"/>
              </w:rPr>
              <w:t>87</w:t>
            </w:r>
          </w:p>
        </w:tc>
        <w:tc>
          <w:tcPr>
            <w:tcW w:w="1172" w:type="dxa"/>
            <w:tcBorders>
              <w:top w:val="nil"/>
              <w:left w:val="nil"/>
              <w:bottom w:val="nil"/>
              <w:right w:val="nil"/>
            </w:tcBorders>
            <w:shd w:val="clear" w:color="auto" w:fill="auto"/>
            <w:noWrap/>
            <w:vAlign w:val="bottom"/>
          </w:tcPr>
          <w:p w14:paraId="705A44A2" w14:textId="77777777" w:rsidR="00A00FFE" w:rsidRDefault="00601A86" w:rsidP="008016D6">
            <w:pPr>
              <w:keepNext/>
              <w:spacing w:after="0"/>
              <w:jc w:val="right"/>
              <w:rPr>
                <w:color w:val="000000"/>
                <w:szCs w:val="22"/>
              </w:rPr>
            </w:pPr>
            <w:r>
              <w:rPr>
                <w:color w:val="000000"/>
                <w:szCs w:val="22"/>
              </w:rPr>
              <w:t>144</w:t>
            </w:r>
          </w:p>
        </w:tc>
      </w:tr>
      <w:tr w:rsidR="00601A86" w:rsidRPr="00EC2617" w14:paraId="620DB317" w14:textId="77777777" w:rsidTr="00765E48">
        <w:trPr>
          <w:trHeight w:val="20"/>
          <w:jc w:val="center"/>
        </w:trPr>
        <w:tc>
          <w:tcPr>
            <w:tcW w:w="716" w:type="dxa"/>
            <w:tcBorders>
              <w:top w:val="nil"/>
              <w:left w:val="nil"/>
              <w:bottom w:val="nil"/>
              <w:right w:val="nil"/>
            </w:tcBorders>
            <w:shd w:val="clear" w:color="auto" w:fill="auto"/>
            <w:noWrap/>
            <w:vAlign w:val="bottom"/>
          </w:tcPr>
          <w:p w14:paraId="154E6FD2" w14:textId="77777777" w:rsidR="00601A86" w:rsidRDefault="00601A86" w:rsidP="002D4065">
            <w:pPr>
              <w:keepNext/>
              <w:spacing w:after="0"/>
              <w:jc w:val="right"/>
              <w:rPr>
                <w:sz w:val="20"/>
              </w:rPr>
            </w:pPr>
            <w:r>
              <w:rPr>
                <w:sz w:val="20"/>
              </w:rPr>
              <w:t>2014</w:t>
            </w:r>
          </w:p>
        </w:tc>
        <w:tc>
          <w:tcPr>
            <w:tcW w:w="872" w:type="dxa"/>
            <w:tcBorders>
              <w:top w:val="nil"/>
              <w:left w:val="nil"/>
              <w:bottom w:val="nil"/>
              <w:right w:val="nil"/>
            </w:tcBorders>
            <w:shd w:val="clear" w:color="auto" w:fill="auto"/>
            <w:noWrap/>
            <w:vAlign w:val="bottom"/>
          </w:tcPr>
          <w:p w14:paraId="7D248F52" w14:textId="77777777" w:rsidR="00601A86" w:rsidRDefault="00601A86">
            <w:pPr>
              <w:keepNext/>
              <w:spacing w:after="0"/>
              <w:jc w:val="right"/>
              <w:rPr>
                <w:sz w:val="20"/>
              </w:rPr>
            </w:pPr>
            <w:r>
              <w:rPr>
                <w:sz w:val="20"/>
              </w:rPr>
              <w:t>0</w:t>
            </w:r>
          </w:p>
        </w:tc>
        <w:tc>
          <w:tcPr>
            <w:tcW w:w="950" w:type="dxa"/>
            <w:tcBorders>
              <w:top w:val="nil"/>
              <w:left w:val="nil"/>
              <w:bottom w:val="nil"/>
              <w:right w:val="nil"/>
            </w:tcBorders>
            <w:shd w:val="clear" w:color="auto" w:fill="auto"/>
            <w:noWrap/>
            <w:vAlign w:val="bottom"/>
          </w:tcPr>
          <w:p w14:paraId="7E9B3A4A" w14:textId="77777777" w:rsidR="00601A86" w:rsidRDefault="00601A86">
            <w:pPr>
              <w:keepNext/>
              <w:spacing w:after="0"/>
              <w:jc w:val="right"/>
              <w:rPr>
                <w:sz w:val="20"/>
              </w:rPr>
            </w:pPr>
            <w:r>
              <w:rPr>
                <w:sz w:val="20"/>
              </w:rPr>
              <w:t>0</w:t>
            </w:r>
          </w:p>
        </w:tc>
        <w:tc>
          <w:tcPr>
            <w:tcW w:w="1122" w:type="dxa"/>
            <w:tcBorders>
              <w:top w:val="nil"/>
              <w:left w:val="nil"/>
              <w:bottom w:val="nil"/>
              <w:right w:val="nil"/>
            </w:tcBorders>
            <w:shd w:val="clear" w:color="auto" w:fill="auto"/>
            <w:noWrap/>
            <w:vAlign w:val="bottom"/>
          </w:tcPr>
          <w:p w14:paraId="241832AE" w14:textId="77777777" w:rsidR="00601A86" w:rsidRDefault="00601A86">
            <w:pPr>
              <w:keepNext/>
              <w:spacing w:after="0"/>
              <w:jc w:val="right"/>
              <w:rPr>
                <w:sz w:val="20"/>
              </w:rPr>
            </w:pPr>
            <w:r>
              <w:rPr>
                <w:sz w:val="20"/>
              </w:rPr>
              <w:t>0</w:t>
            </w:r>
          </w:p>
        </w:tc>
        <w:tc>
          <w:tcPr>
            <w:tcW w:w="1096" w:type="dxa"/>
            <w:tcBorders>
              <w:top w:val="nil"/>
              <w:left w:val="nil"/>
              <w:bottom w:val="nil"/>
              <w:right w:val="nil"/>
            </w:tcBorders>
            <w:shd w:val="clear" w:color="auto" w:fill="auto"/>
            <w:noWrap/>
            <w:vAlign w:val="bottom"/>
          </w:tcPr>
          <w:p w14:paraId="4F5CF22F" w14:textId="77777777" w:rsidR="00601A86" w:rsidRDefault="00601A86" w:rsidP="008016D6">
            <w:pPr>
              <w:keepNext/>
              <w:spacing w:after="0"/>
              <w:jc w:val="right"/>
              <w:rPr>
                <w:color w:val="000000"/>
                <w:szCs w:val="22"/>
              </w:rPr>
            </w:pPr>
            <w:r>
              <w:rPr>
                <w:color w:val="000000"/>
                <w:szCs w:val="22"/>
              </w:rPr>
              <w:t>18</w:t>
            </w:r>
          </w:p>
        </w:tc>
        <w:tc>
          <w:tcPr>
            <w:tcW w:w="1096" w:type="dxa"/>
            <w:tcBorders>
              <w:top w:val="nil"/>
              <w:left w:val="nil"/>
              <w:bottom w:val="nil"/>
              <w:right w:val="nil"/>
            </w:tcBorders>
            <w:shd w:val="clear" w:color="auto" w:fill="auto"/>
            <w:noWrap/>
            <w:vAlign w:val="bottom"/>
          </w:tcPr>
          <w:p w14:paraId="3BC3DF06" w14:textId="77777777" w:rsidR="00601A86" w:rsidRDefault="00601A86" w:rsidP="008016D6">
            <w:pPr>
              <w:keepNext/>
              <w:spacing w:after="0"/>
              <w:jc w:val="right"/>
              <w:rPr>
                <w:color w:val="000000"/>
                <w:szCs w:val="22"/>
              </w:rPr>
            </w:pPr>
            <w:r>
              <w:rPr>
                <w:color w:val="000000"/>
                <w:szCs w:val="22"/>
              </w:rPr>
              <w:t>41</w:t>
            </w:r>
          </w:p>
        </w:tc>
        <w:tc>
          <w:tcPr>
            <w:tcW w:w="1172" w:type="dxa"/>
            <w:tcBorders>
              <w:top w:val="nil"/>
              <w:left w:val="nil"/>
              <w:bottom w:val="nil"/>
              <w:right w:val="nil"/>
            </w:tcBorders>
            <w:shd w:val="clear" w:color="auto" w:fill="auto"/>
            <w:noWrap/>
            <w:vAlign w:val="bottom"/>
          </w:tcPr>
          <w:p w14:paraId="644FBCDF" w14:textId="77777777" w:rsidR="00601A86" w:rsidRDefault="00601A86" w:rsidP="008016D6">
            <w:pPr>
              <w:keepNext/>
              <w:spacing w:after="0"/>
              <w:jc w:val="right"/>
              <w:rPr>
                <w:color w:val="000000"/>
                <w:szCs w:val="22"/>
              </w:rPr>
            </w:pPr>
            <w:r>
              <w:rPr>
                <w:color w:val="000000"/>
                <w:szCs w:val="22"/>
              </w:rPr>
              <w:t>59</w:t>
            </w:r>
          </w:p>
        </w:tc>
      </w:tr>
      <w:tr w:rsidR="00765E48" w:rsidRPr="00EC2617" w14:paraId="38B1712D" w14:textId="77777777" w:rsidTr="00686AE2">
        <w:trPr>
          <w:trHeight w:val="20"/>
          <w:jc w:val="center"/>
        </w:trPr>
        <w:tc>
          <w:tcPr>
            <w:tcW w:w="716" w:type="dxa"/>
            <w:tcBorders>
              <w:top w:val="nil"/>
              <w:left w:val="nil"/>
              <w:bottom w:val="nil"/>
              <w:right w:val="nil"/>
            </w:tcBorders>
            <w:shd w:val="clear" w:color="auto" w:fill="auto"/>
            <w:noWrap/>
            <w:vAlign w:val="bottom"/>
          </w:tcPr>
          <w:p w14:paraId="429C71C4" w14:textId="77777777" w:rsidR="00765E48" w:rsidRDefault="00765E48" w:rsidP="002D4065">
            <w:pPr>
              <w:keepNext/>
              <w:spacing w:after="0"/>
              <w:jc w:val="right"/>
              <w:rPr>
                <w:sz w:val="20"/>
              </w:rPr>
            </w:pPr>
            <w:r>
              <w:rPr>
                <w:sz w:val="20"/>
              </w:rPr>
              <w:t>2015</w:t>
            </w:r>
          </w:p>
        </w:tc>
        <w:tc>
          <w:tcPr>
            <w:tcW w:w="872" w:type="dxa"/>
            <w:tcBorders>
              <w:top w:val="nil"/>
              <w:left w:val="nil"/>
              <w:bottom w:val="nil"/>
              <w:right w:val="nil"/>
            </w:tcBorders>
            <w:shd w:val="clear" w:color="auto" w:fill="auto"/>
            <w:noWrap/>
            <w:vAlign w:val="bottom"/>
          </w:tcPr>
          <w:p w14:paraId="06C54213" w14:textId="77777777" w:rsidR="00765E48" w:rsidRDefault="00765E48">
            <w:pPr>
              <w:keepNext/>
              <w:spacing w:after="0"/>
              <w:jc w:val="right"/>
              <w:rPr>
                <w:sz w:val="20"/>
              </w:rPr>
            </w:pPr>
            <w:r>
              <w:rPr>
                <w:sz w:val="20"/>
              </w:rPr>
              <w:t>0</w:t>
            </w:r>
          </w:p>
        </w:tc>
        <w:tc>
          <w:tcPr>
            <w:tcW w:w="950" w:type="dxa"/>
            <w:tcBorders>
              <w:top w:val="nil"/>
              <w:left w:val="nil"/>
              <w:bottom w:val="nil"/>
              <w:right w:val="nil"/>
            </w:tcBorders>
            <w:shd w:val="clear" w:color="auto" w:fill="auto"/>
            <w:noWrap/>
            <w:vAlign w:val="bottom"/>
          </w:tcPr>
          <w:p w14:paraId="58848C85" w14:textId="77777777" w:rsidR="00765E48" w:rsidRDefault="00765E48">
            <w:pPr>
              <w:keepNext/>
              <w:spacing w:after="0"/>
              <w:jc w:val="right"/>
              <w:rPr>
                <w:sz w:val="20"/>
              </w:rPr>
            </w:pPr>
            <w:r>
              <w:rPr>
                <w:sz w:val="20"/>
              </w:rPr>
              <w:t>0</w:t>
            </w:r>
          </w:p>
        </w:tc>
        <w:tc>
          <w:tcPr>
            <w:tcW w:w="1122" w:type="dxa"/>
            <w:tcBorders>
              <w:top w:val="nil"/>
              <w:left w:val="nil"/>
              <w:bottom w:val="nil"/>
              <w:right w:val="nil"/>
            </w:tcBorders>
            <w:shd w:val="clear" w:color="auto" w:fill="auto"/>
            <w:noWrap/>
            <w:vAlign w:val="bottom"/>
          </w:tcPr>
          <w:p w14:paraId="700FBE4E" w14:textId="77777777" w:rsidR="00765E48" w:rsidRDefault="00765E48">
            <w:pPr>
              <w:keepNext/>
              <w:spacing w:after="0"/>
              <w:jc w:val="right"/>
              <w:rPr>
                <w:sz w:val="20"/>
              </w:rPr>
            </w:pPr>
            <w:r>
              <w:rPr>
                <w:sz w:val="20"/>
              </w:rPr>
              <w:t>0</w:t>
            </w:r>
          </w:p>
        </w:tc>
        <w:tc>
          <w:tcPr>
            <w:tcW w:w="1096" w:type="dxa"/>
            <w:tcBorders>
              <w:top w:val="nil"/>
              <w:left w:val="nil"/>
              <w:bottom w:val="nil"/>
              <w:right w:val="nil"/>
            </w:tcBorders>
            <w:shd w:val="clear" w:color="auto" w:fill="auto"/>
            <w:noWrap/>
            <w:vAlign w:val="bottom"/>
          </w:tcPr>
          <w:p w14:paraId="27049712" w14:textId="77777777" w:rsidR="00765E48" w:rsidRDefault="00765E48" w:rsidP="008016D6">
            <w:pPr>
              <w:keepNext/>
              <w:spacing w:after="0"/>
              <w:jc w:val="right"/>
              <w:rPr>
                <w:color w:val="000000"/>
                <w:szCs w:val="22"/>
              </w:rPr>
            </w:pPr>
            <w:r>
              <w:rPr>
                <w:color w:val="000000"/>
                <w:szCs w:val="22"/>
              </w:rPr>
              <w:t>57</w:t>
            </w:r>
          </w:p>
        </w:tc>
        <w:tc>
          <w:tcPr>
            <w:tcW w:w="1096" w:type="dxa"/>
            <w:tcBorders>
              <w:top w:val="nil"/>
              <w:left w:val="nil"/>
              <w:bottom w:val="nil"/>
              <w:right w:val="nil"/>
            </w:tcBorders>
            <w:shd w:val="clear" w:color="auto" w:fill="auto"/>
            <w:noWrap/>
            <w:vAlign w:val="bottom"/>
          </w:tcPr>
          <w:p w14:paraId="76245432" w14:textId="77777777" w:rsidR="00765E48" w:rsidRDefault="00765E48" w:rsidP="008016D6">
            <w:pPr>
              <w:keepNext/>
              <w:spacing w:after="0"/>
              <w:jc w:val="right"/>
              <w:rPr>
                <w:color w:val="000000"/>
                <w:szCs w:val="22"/>
              </w:rPr>
            </w:pPr>
            <w:r>
              <w:rPr>
                <w:color w:val="000000"/>
                <w:szCs w:val="22"/>
              </w:rPr>
              <w:t>84</w:t>
            </w:r>
          </w:p>
        </w:tc>
        <w:tc>
          <w:tcPr>
            <w:tcW w:w="1172" w:type="dxa"/>
            <w:tcBorders>
              <w:top w:val="nil"/>
              <w:left w:val="nil"/>
              <w:bottom w:val="nil"/>
              <w:right w:val="nil"/>
            </w:tcBorders>
            <w:shd w:val="clear" w:color="auto" w:fill="auto"/>
            <w:noWrap/>
            <w:vAlign w:val="bottom"/>
          </w:tcPr>
          <w:p w14:paraId="6ABEE704" w14:textId="77777777" w:rsidR="00765E48" w:rsidRDefault="00765E48" w:rsidP="008016D6">
            <w:pPr>
              <w:keepNext/>
              <w:spacing w:after="0"/>
              <w:jc w:val="right"/>
              <w:rPr>
                <w:color w:val="000000"/>
                <w:szCs w:val="22"/>
              </w:rPr>
            </w:pPr>
            <w:r>
              <w:rPr>
                <w:color w:val="000000"/>
                <w:szCs w:val="22"/>
              </w:rPr>
              <w:t>141</w:t>
            </w:r>
          </w:p>
        </w:tc>
      </w:tr>
      <w:tr w:rsidR="00D710F9" w:rsidRPr="00EC2617" w14:paraId="7628BD3A" w14:textId="77777777" w:rsidTr="00094359">
        <w:trPr>
          <w:trHeight w:val="20"/>
          <w:jc w:val="center"/>
        </w:trPr>
        <w:tc>
          <w:tcPr>
            <w:tcW w:w="716" w:type="dxa"/>
            <w:tcBorders>
              <w:top w:val="nil"/>
              <w:left w:val="nil"/>
              <w:bottom w:val="nil"/>
              <w:right w:val="nil"/>
            </w:tcBorders>
            <w:shd w:val="clear" w:color="auto" w:fill="auto"/>
            <w:noWrap/>
            <w:vAlign w:val="bottom"/>
          </w:tcPr>
          <w:p w14:paraId="020D0176" w14:textId="13F04E70" w:rsidR="00D710F9" w:rsidRDefault="00D710F9" w:rsidP="002D4065">
            <w:pPr>
              <w:keepNext/>
              <w:spacing w:after="0"/>
              <w:jc w:val="right"/>
              <w:rPr>
                <w:sz w:val="20"/>
              </w:rPr>
            </w:pPr>
            <w:r>
              <w:rPr>
                <w:sz w:val="20"/>
              </w:rPr>
              <w:t>2016</w:t>
            </w:r>
          </w:p>
        </w:tc>
        <w:tc>
          <w:tcPr>
            <w:tcW w:w="872" w:type="dxa"/>
            <w:tcBorders>
              <w:top w:val="nil"/>
              <w:left w:val="nil"/>
              <w:bottom w:val="nil"/>
              <w:right w:val="nil"/>
            </w:tcBorders>
            <w:shd w:val="clear" w:color="auto" w:fill="auto"/>
            <w:noWrap/>
            <w:vAlign w:val="bottom"/>
          </w:tcPr>
          <w:p w14:paraId="47FDB72D" w14:textId="4705E49C" w:rsidR="00D710F9" w:rsidRDefault="00AE6619">
            <w:pPr>
              <w:keepNext/>
              <w:spacing w:after="0"/>
              <w:jc w:val="right"/>
              <w:rPr>
                <w:sz w:val="20"/>
              </w:rPr>
            </w:pPr>
            <w:r>
              <w:rPr>
                <w:sz w:val="20"/>
              </w:rPr>
              <w:t>5</w:t>
            </w:r>
          </w:p>
        </w:tc>
        <w:tc>
          <w:tcPr>
            <w:tcW w:w="950" w:type="dxa"/>
            <w:tcBorders>
              <w:top w:val="nil"/>
              <w:left w:val="nil"/>
              <w:bottom w:val="nil"/>
              <w:right w:val="nil"/>
            </w:tcBorders>
            <w:shd w:val="clear" w:color="auto" w:fill="auto"/>
            <w:noWrap/>
            <w:vAlign w:val="bottom"/>
          </w:tcPr>
          <w:p w14:paraId="6B6912BD" w14:textId="482001B3" w:rsidR="00D710F9" w:rsidRDefault="00AE6619">
            <w:pPr>
              <w:keepNext/>
              <w:spacing w:after="0"/>
              <w:jc w:val="right"/>
              <w:rPr>
                <w:sz w:val="20"/>
              </w:rPr>
            </w:pPr>
            <w:r>
              <w:rPr>
                <w:sz w:val="20"/>
              </w:rPr>
              <w:t>7</w:t>
            </w:r>
          </w:p>
        </w:tc>
        <w:tc>
          <w:tcPr>
            <w:tcW w:w="1122" w:type="dxa"/>
            <w:tcBorders>
              <w:top w:val="nil"/>
              <w:left w:val="nil"/>
              <w:bottom w:val="nil"/>
              <w:right w:val="nil"/>
            </w:tcBorders>
            <w:shd w:val="clear" w:color="auto" w:fill="auto"/>
            <w:noWrap/>
            <w:vAlign w:val="bottom"/>
          </w:tcPr>
          <w:p w14:paraId="3900C1E4" w14:textId="0EEDFF61" w:rsidR="00D710F9" w:rsidRDefault="00AE6619">
            <w:pPr>
              <w:keepNext/>
              <w:spacing w:after="0"/>
              <w:jc w:val="right"/>
              <w:rPr>
                <w:sz w:val="20"/>
              </w:rPr>
            </w:pPr>
            <w:r>
              <w:rPr>
                <w:sz w:val="20"/>
              </w:rPr>
              <w:t>12</w:t>
            </w:r>
          </w:p>
        </w:tc>
        <w:tc>
          <w:tcPr>
            <w:tcW w:w="1096" w:type="dxa"/>
            <w:tcBorders>
              <w:top w:val="nil"/>
              <w:left w:val="nil"/>
              <w:bottom w:val="nil"/>
              <w:right w:val="nil"/>
            </w:tcBorders>
            <w:shd w:val="clear" w:color="auto" w:fill="auto"/>
            <w:noWrap/>
            <w:vAlign w:val="bottom"/>
          </w:tcPr>
          <w:p w14:paraId="6D1B0A96" w14:textId="03B292C1" w:rsidR="00D710F9" w:rsidRDefault="00C55BFB" w:rsidP="008016D6">
            <w:pPr>
              <w:keepNext/>
              <w:spacing w:after="0"/>
              <w:jc w:val="right"/>
              <w:rPr>
                <w:color w:val="000000"/>
                <w:szCs w:val="22"/>
              </w:rPr>
            </w:pPr>
            <w:r>
              <w:rPr>
                <w:color w:val="000000"/>
                <w:szCs w:val="22"/>
              </w:rPr>
              <w:t>7</w:t>
            </w:r>
          </w:p>
        </w:tc>
        <w:tc>
          <w:tcPr>
            <w:tcW w:w="1096" w:type="dxa"/>
            <w:tcBorders>
              <w:top w:val="nil"/>
              <w:left w:val="nil"/>
              <w:bottom w:val="nil"/>
              <w:right w:val="nil"/>
            </w:tcBorders>
            <w:shd w:val="clear" w:color="auto" w:fill="auto"/>
            <w:noWrap/>
            <w:vAlign w:val="bottom"/>
          </w:tcPr>
          <w:p w14:paraId="417216A0" w14:textId="74B4AB03" w:rsidR="00D710F9" w:rsidRDefault="00C55BFB" w:rsidP="008016D6">
            <w:pPr>
              <w:keepNext/>
              <w:spacing w:after="0"/>
              <w:jc w:val="right"/>
              <w:rPr>
                <w:color w:val="000000"/>
                <w:szCs w:val="22"/>
              </w:rPr>
            </w:pPr>
            <w:r>
              <w:rPr>
                <w:color w:val="000000"/>
                <w:szCs w:val="22"/>
              </w:rPr>
              <w:t>13</w:t>
            </w:r>
          </w:p>
        </w:tc>
        <w:tc>
          <w:tcPr>
            <w:tcW w:w="1172" w:type="dxa"/>
            <w:tcBorders>
              <w:top w:val="nil"/>
              <w:left w:val="nil"/>
              <w:bottom w:val="nil"/>
              <w:right w:val="nil"/>
            </w:tcBorders>
            <w:shd w:val="clear" w:color="auto" w:fill="auto"/>
            <w:noWrap/>
            <w:vAlign w:val="bottom"/>
          </w:tcPr>
          <w:p w14:paraId="50DAD4F6" w14:textId="52117512" w:rsidR="00D710F9" w:rsidRDefault="00C55BFB" w:rsidP="008016D6">
            <w:pPr>
              <w:keepNext/>
              <w:spacing w:after="0"/>
              <w:jc w:val="right"/>
              <w:rPr>
                <w:color w:val="000000"/>
                <w:szCs w:val="22"/>
              </w:rPr>
            </w:pPr>
            <w:r>
              <w:rPr>
                <w:color w:val="000000"/>
                <w:szCs w:val="22"/>
              </w:rPr>
              <w:t>20</w:t>
            </w:r>
          </w:p>
        </w:tc>
      </w:tr>
      <w:tr w:rsidR="002C3700" w:rsidRPr="00EC2617" w14:paraId="60ACC3E9" w14:textId="77777777" w:rsidTr="00094359">
        <w:trPr>
          <w:trHeight w:val="20"/>
          <w:jc w:val="center"/>
        </w:trPr>
        <w:tc>
          <w:tcPr>
            <w:tcW w:w="716" w:type="dxa"/>
            <w:tcBorders>
              <w:top w:val="nil"/>
              <w:left w:val="nil"/>
              <w:bottom w:val="nil"/>
              <w:right w:val="nil"/>
            </w:tcBorders>
            <w:shd w:val="clear" w:color="auto" w:fill="auto"/>
            <w:noWrap/>
            <w:vAlign w:val="bottom"/>
          </w:tcPr>
          <w:p w14:paraId="5EB80A5F" w14:textId="45F3F6B1" w:rsidR="002C3700" w:rsidRDefault="002C3700" w:rsidP="002D4065">
            <w:pPr>
              <w:keepNext/>
              <w:spacing w:after="0"/>
              <w:jc w:val="right"/>
              <w:rPr>
                <w:sz w:val="20"/>
              </w:rPr>
            </w:pPr>
            <w:r>
              <w:rPr>
                <w:sz w:val="20"/>
              </w:rPr>
              <w:t>2017</w:t>
            </w:r>
          </w:p>
        </w:tc>
        <w:tc>
          <w:tcPr>
            <w:tcW w:w="872" w:type="dxa"/>
            <w:tcBorders>
              <w:top w:val="nil"/>
              <w:left w:val="nil"/>
              <w:bottom w:val="nil"/>
              <w:right w:val="nil"/>
            </w:tcBorders>
            <w:shd w:val="clear" w:color="auto" w:fill="auto"/>
            <w:noWrap/>
            <w:vAlign w:val="bottom"/>
          </w:tcPr>
          <w:p w14:paraId="5572C563" w14:textId="5B6AED6D" w:rsidR="002C3700" w:rsidRDefault="00AE6619" w:rsidP="00251C76">
            <w:pPr>
              <w:keepNext/>
              <w:spacing w:after="0"/>
              <w:jc w:val="right"/>
              <w:rPr>
                <w:sz w:val="20"/>
              </w:rPr>
            </w:pPr>
            <w:r>
              <w:rPr>
                <w:sz w:val="20"/>
              </w:rPr>
              <w:t>14</w:t>
            </w:r>
          </w:p>
        </w:tc>
        <w:tc>
          <w:tcPr>
            <w:tcW w:w="950" w:type="dxa"/>
            <w:tcBorders>
              <w:top w:val="nil"/>
              <w:left w:val="nil"/>
              <w:bottom w:val="nil"/>
              <w:right w:val="nil"/>
            </w:tcBorders>
            <w:shd w:val="clear" w:color="auto" w:fill="auto"/>
            <w:noWrap/>
            <w:vAlign w:val="bottom"/>
          </w:tcPr>
          <w:p w14:paraId="2F0B4FDE" w14:textId="3023497D" w:rsidR="002C3700" w:rsidRDefault="00AE6619">
            <w:pPr>
              <w:keepNext/>
              <w:spacing w:after="0"/>
              <w:jc w:val="right"/>
              <w:rPr>
                <w:sz w:val="20"/>
              </w:rPr>
            </w:pPr>
            <w:r>
              <w:rPr>
                <w:sz w:val="20"/>
              </w:rPr>
              <w:t>10</w:t>
            </w:r>
          </w:p>
        </w:tc>
        <w:tc>
          <w:tcPr>
            <w:tcW w:w="1122" w:type="dxa"/>
            <w:tcBorders>
              <w:top w:val="nil"/>
              <w:left w:val="nil"/>
              <w:bottom w:val="nil"/>
              <w:right w:val="nil"/>
            </w:tcBorders>
            <w:shd w:val="clear" w:color="auto" w:fill="auto"/>
            <w:noWrap/>
            <w:vAlign w:val="bottom"/>
          </w:tcPr>
          <w:p w14:paraId="6003B683" w14:textId="54C7008C" w:rsidR="002C3700" w:rsidRDefault="00AE6619" w:rsidP="00251C76">
            <w:pPr>
              <w:keepNext/>
              <w:spacing w:after="0"/>
              <w:jc w:val="right"/>
              <w:rPr>
                <w:sz w:val="20"/>
              </w:rPr>
            </w:pPr>
            <w:r>
              <w:rPr>
                <w:sz w:val="20"/>
              </w:rPr>
              <w:t>24</w:t>
            </w:r>
          </w:p>
        </w:tc>
        <w:tc>
          <w:tcPr>
            <w:tcW w:w="1096" w:type="dxa"/>
            <w:tcBorders>
              <w:top w:val="nil"/>
              <w:left w:val="nil"/>
              <w:bottom w:val="nil"/>
              <w:right w:val="nil"/>
            </w:tcBorders>
            <w:shd w:val="clear" w:color="auto" w:fill="auto"/>
            <w:noWrap/>
            <w:vAlign w:val="bottom"/>
          </w:tcPr>
          <w:p w14:paraId="097DA8A5" w14:textId="216F845D" w:rsidR="002C3700" w:rsidRDefault="00082A42" w:rsidP="008016D6">
            <w:pPr>
              <w:keepNext/>
              <w:spacing w:after="0"/>
              <w:jc w:val="right"/>
              <w:rPr>
                <w:color w:val="000000"/>
                <w:szCs w:val="22"/>
              </w:rPr>
            </w:pPr>
            <w:r>
              <w:rPr>
                <w:color w:val="000000"/>
                <w:szCs w:val="22"/>
              </w:rPr>
              <w:t>21</w:t>
            </w:r>
          </w:p>
        </w:tc>
        <w:tc>
          <w:tcPr>
            <w:tcW w:w="1096" w:type="dxa"/>
            <w:tcBorders>
              <w:top w:val="nil"/>
              <w:left w:val="nil"/>
              <w:bottom w:val="nil"/>
              <w:right w:val="nil"/>
            </w:tcBorders>
            <w:shd w:val="clear" w:color="auto" w:fill="auto"/>
            <w:noWrap/>
            <w:vAlign w:val="bottom"/>
          </w:tcPr>
          <w:p w14:paraId="34BB6861" w14:textId="4E35B049" w:rsidR="002C3700" w:rsidRDefault="00082A42" w:rsidP="008016D6">
            <w:pPr>
              <w:keepNext/>
              <w:spacing w:after="0"/>
              <w:jc w:val="right"/>
              <w:rPr>
                <w:color w:val="000000"/>
                <w:szCs w:val="22"/>
              </w:rPr>
            </w:pPr>
            <w:r>
              <w:rPr>
                <w:color w:val="000000"/>
                <w:szCs w:val="22"/>
              </w:rPr>
              <w:t>19</w:t>
            </w:r>
          </w:p>
        </w:tc>
        <w:tc>
          <w:tcPr>
            <w:tcW w:w="1172" w:type="dxa"/>
            <w:tcBorders>
              <w:top w:val="nil"/>
              <w:left w:val="nil"/>
              <w:bottom w:val="nil"/>
              <w:right w:val="nil"/>
            </w:tcBorders>
            <w:shd w:val="clear" w:color="auto" w:fill="auto"/>
            <w:noWrap/>
            <w:vAlign w:val="bottom"/>
          </w:tcPr>
          <w:p w14:paraId="14A0320C" w14:textId="7CB8CBD0" w:rsidR="002C3700" w:rsidRDefault="00082A42" w:rsidP="008016D6">
            <w:pPr>
              <w:keepNext/>
              <w:spacing w:after="0"/>
              <w:jc w:val="right"/>
              <w:rPr>
                <w:color w:val="000000"/>
                <w:szCs w:val="22"/>
              </w:rPr>
            </w:pPr>
            <w:r>
              <w:rPr>
                <w:color w:val="000000"/>
                <w:szCs w:val="22"/>
              </w:rPr>
              <w:t>30</w:t>
            </w:r>
          </w:p>
        </w:tc>
      </w:tr>
      <w:tr w:rsidR="002C3700" w:rsidRPr="00EC2617" w14:paraId="2958925E" w14:textId="77777777" w:rsidTr="00090530">
        <w:trPr>
          <w:trHeight w:val="20"/>
          <w:jc w:val="center"/>
        </w:trPr>
        <w:tc>
          <w:tcPr>
            <w:tcW w:w="716" w:type="dxa"/>
            <w:tcBorders>
              <w:top w:val="nil"/>
              <w:left w:val="nil"/>
              <w:bottom w:val="nil"/>
              <w:right w:val="nil"/>
            </w:tcBorders>
            <w:shd w:val="clear" w:color="auto" w:fill="auto"/>
            <w:noWrap/>
            <w:vAlign w:val="bottom"/>
          </w:tcPr>
          <w:p w14:paraId="7220B3FA" w14:textId="3B4BB646" w:rsidR="002C3700" w:rsidRDefault="002C3700" w:rsidP="002D4065">
            <w:pPr>
              <w:keepNext/>
              <w:spacing w:after="0"/>
              <w:jc w:val="right"/>
              <w:rPr>
                <w:sz w:val="20"/>
              </w:rPr>
            </w:pPr>
            <w:r>
              <w:rPr>
                <w:sz w:val="20"/>
              </w:rPr>
              <w:t>2018</w:t>
            </w:r>
          </w:p>
        </w:tc>
        <w:tc>
          <w:tcPr>
            <w:tcW w:w="872" w:type="dxa"/>
            <w:tcBorders>
              <w:top w:val="nil"/>
              <w:left w:val="nil"/>
              <w:bottom w:val="nil"/>
              <w:right w:val="nil"/>
            </w:tcBorders>
            <w:shd w:val="clear" w:color="auto" w:fill="auto"/>
            <w:noWrap/>
            <w:vAlign w:val="bottom"/>
          </w:tcPr>
          <w:p w14:paraId="6BA56DC3" w14:textId="716CE747" w:rsidR="002C3700" w:rsidRDefault="00AE6619">
            <w:pPr>
              <w:keepNext/>
              <w:spacing w:after="0"/>
              <w:jc w:val="right"/>
              <w:rPr>
                <w:sz w:val="20"/>
              </w:rPr>
            </w:pPr>
            <w:r>
              <w:rPr>
                <w:sz w:val="20"/>
              </w:rPr>
              <w:t>43</w:t>
            </w:r>
          </w:p>
        </w:tc>
        <w:tc>
          <w:tcPr>
            <w:tcW w:w="950" w:type="dxa"/>
            <w:tcBorders>
              <w:top w:val="nil"/>
              <w:left w:val="nil"/>
              <w:bottom w:val="nil"/>
              <w:right w:val="nil"/>
            </w:tcBorders>
            <w:shd w:val="clear" w:color="auto" w:fill="auto"/>
            <w:noWrap/>
            <w:vAlign w:val="bottom"/>
          </w:tcPr>
          <w:p w14:paraId="4470BA11" w14:textId="79F188A0" w:rsidR="002C3700" w:rsidRDefault="00AE6619">
            <w:pPr>
              <w:keepNext/>
              <w:spacing w:after="0"/>
              <w:jc w:val="right"/>
              <w:rPr>
                <w:sz w:val="20"/>
              </w:rPr>
            </w:pPr>
            <w:r>
              <w:rPr>
                <w:sz w:val="20"/>
              </w:rPr>
              <w:t>78</w:t>
            </w:r>
          </w:p>
        </w:tc>
        <w:tc>
          <w:tcPr>
            <w:tcW w:w="1122" w:type="dxa"/>
            <w:tcBorders>
              <w:top w:val="nil"/>
              <w:left w:val="nil"/>
              <w:bottom w:val="nil"/>
              <w:right w:val="nil"/>
            </w:tcBorders>
            <w:shd w:val="clear" w:color="auto" w:fill="auto"/>
            <w:noWrap/>
            <w:vAlign w:val="bottom"/>
          </w:tcPr>
          <w:p w14:paraId="339EEB21" w14:textId="42134974" w:rsidR="002C3700" w:rsidRDefault="00AE6619">
            <w:pPr>
              <w:keepNext/>
              <w:spacing w:after="0"/>
              <w:jc w:val="right"/>
              <w:rPr>
                <w:sz w:val="20"/>
              </w:rPr>
            </w:pPr>
            <w:r>
              <w:rPr>
                <w:sz w:val="20"/>
              </w:rPr>
              <w:t>121</w:t>
            </w:r>
          </w:p>
        </w:tc>
        <w:tc>
          <w:tcPr>
            <w:tcW w:w="1096" w:type="dxa"/>
            <w:tcBorders>
              <w:top w:val="nil"/>
              <w:left w:val="nil"/>
              <w:bottom w:val="nil"/>
              <w:right w:val="nil"/>
            </w:tcBorders>
            <w:shd w:val="clear" w:color="auto" w:fill="auto"/>
            <w:noWrap/>
            <w:vAlign w:val="bottom"/>
          </w:tcPr>
          <w:p w14:paraId="72AF195E" w14:textId="78F5AD32" w:rsidR="002C3700" w:rsidRDefault="00AE6619" w:rsidP="00251C76">
            <w:pPr>
              <w:keepNext/>
              <w:spacing w:after="0"/>
              <w:jc w:val="right"/>
              <w:rPr>
                <w:color w:val="000000"/>
                <w:szCs w:val="22"/>
              </w:rPr>
            </w:pPr>
            <w:r>
              <w:rPr>
                <w:color w:val="000000"/>
                <w:szCs w:val="22"/>
              </w:rPr>
              <w:t>45</w:t>
            </w:r>
          </w:p>
        </w:tc>
        <w:tc>
          <w:tcPr>
            <w:tcW w:w="1096" w:type="dxa"/>
            <w:tcBorders>
              <w:top w:val="nil"/>
              <w:left w:val="nil"/>
              <w:bottom w:val="nil"/>
              <w:right w:val="nil"/>
            </w:tcBorders>
            <w:shd w:val="clear" w:color="auto" w:fill="auto"/>
            <w:noWrap/>
            <w:vAlign w:val="bottom"/>
          </w:tcPr>
          <w:p w14:paraId="426D16D2" w14:textId="04025100" w:rsidR="002C3700" w:rsidRDefault="00AE6619">
            <w:pPr>
              <w:keepNext/>
              <w:spacing w:after="0"/>
              <w:jc w:val="right"/>
              <w:rPr>
                <w:color w:val="000000"/>
                <w:szCs w:val="22"/>
              </w:rPr>
            </w:pPr>
            <w:r>
              <w:rPr>
                <w:color w:val="000000"/>
                <w:szCs w:val="22"/>
              </w:rPr>
              <w:t>85</w:t>
            </w:r>
          </w:p>
        </w:tc>
        <w:tc>
          <w:tcPr>
            <w:tcW w:w="1172" w:type="dxa"/>
            <w:tcBorders>
              <w:top w:val="nil"/>
              <w:left w:val="nil"/>
              <w:bottom w:val="nil"/>
              <w:right w:val="nil"/>
            </w:tcBorders>
            <w:shd w:val="clear" w:color="auto" w:fill="auto"/>
            <w:noWrap/>
            <w:vAlign w:val="bottom"/>
          </w:tcPr>
          <w:p w14:paraId="6E1150E0" w14:textId="67EA2DF6" w:rsidR="002C3700" w:rsidRDefault="00082A42">
            <w:pPr>
              <w:keepNext/>
              <w:spacing w:after="0"/>
              <w:jc w:val="right"/>
              <w:rPr>
                <w:color w:val="000000"/>
                <w:szCs w:val="22"/>
              </w:rPr>
            </w:pPr>
            <w:r>
              <w:rPr>
                <w:color w:val="000000"/>
                <w:szCs w:val="22"/>
              </w:rPr>
              <w:t>1</w:t>
            </w:r>
            <w:r w:rsidR="00AE6619">
              <w:rPr>
                <w:color w:val="000000"/>
                <w:szCs w:val="22"/>
              </w:rPr>
              <w:t>3</w:t>
            </w:r>
            <w:r>
              <w:rPr>
                <w:color w:val="000000"/>
                <w:szCs w:val="22"/>
              </w:rPr>
              <w:t>0</w:t>
            </w:r>
          </w:p>
        </w:tc>
      </w:tr>
      <w:tr w:rsidR="00AE6619" w:rsidRPr="00EC2617" w14:paraId="38B9B57B" w14:textId="77777777" w:rsidTr="00090530">
        <w:trPr>
          <w:trHeight w:val="20"/>
          <w:jc w:val="center"/>
        </w:trPr>
        <w:tc>
          <w:tcPr>
            <w:tcW w:w="716" w:type="dxa"/>
            <w:tcBorders>
              <w:top w:val="nil"/>
              <w:left w:val="nil"/>
              <w:bottom w:val="nil"/>
              <w:right w:val="nil"/>
            </w:tcBorders>
            <w:shd w:val="clear" w:color="auto" w:fill="auto"/>
            <w:noWrap/>
            <w:vAlign w:val="bottom"/>
          </w:tcPr>
          <w:p w14:paraId="15E41A14" w14:textId="6DDD13F4" w:rsidR="00AE6619" w:rsidRDefault="00AE6619" w:rsidP="002D4065">
            <w:pPr>
              <w:keepNext/>
              <w:spacing w:after="0"/>
              <w:jc w:val="right"/>
              <w:rPr>
                <w:sz w:val="20"/>
              </w:rPr>
            </w:pPr>
            <w:r>
              <w:rPr>
                <w:sz w:val="20"/>
              </w:rPr>
              <w:t>2019</w:t>
            </w:r>
          </w:p>
        </w:tc>
        <w:tc>
          <w:tcPr>
            <w:tcW w:w="872" w:type="dxa"/>
            <w:tcBorders>
              <w:top w:val="nil"/>
              <w:left w:val="nil"/>
              <w:bottom w:val="nil"/>
              <w:right w:val="nil"/>
            </w:tcBorders>
            <w:shd w:val="clear" w:color="auto" w:fill="auto"/>
            <w:noWrap/>
            <w:vAlign w:val="bottom"/>
          </w:tcPr>
          <w:p w14:paraId="6AC93F44" w14:textId="2ADFCC43" w:rsidR="00AE6619" w:rsidRDefault="00AE6619">
            <w:pPr>
              <w:keepNext/>
              <w:spacing w:after="0"/>
              <w:jc w:val="right"/>
              <w:rPr>
                <w:sz w:val="20"/>
              </w:rPr>
            </w:pPr>
            <w:r>
              <w:rPr>
                <w:sz w:val="20"/>
              </w:rPr>
              <w:t>10</w:t>
            </w:r>
          </w:p>
        </w:tc>
        <w:tc>
          <w:tcPr>
            <w:tcW w:w="950" w:type="dxa"/>
            <w:tcBorders>
              <w:top w:val="nil"/>
              <w:left w:val="nil"/>
              <w:bottom w:val="nil"/>
              <w:right w:val="nil"/>
            </w:tcBorders>
            <w:shd w:val="clear" w:color="auto" w:fill="auto"/>
            <w:noWrap/>
            <w:vAlign w:val="bottom"/>
          </w:tcPr>
          <w:p w14:paraId="458CF0EA" w14:textId="6CB8771A" w:rsidR="00AE6619" w:rsidRDefault="00AE6619">
            <w:pPr>
              <w:keepNext/>
              <w:spacing w:after="0"/>
              <w:jc w:val="right"/>
              <w:rPr>
                <w:sz w:val="20"/>
              </w:rPr>
            </w:pPr>
            <w:r>
              <w:rPr>
                <w:sz w:val="20"/>
              </w:rPr>
              <w:t>27</w:t>
            </w:r>
          </w:p>
        </w:tc>
        <w:tc>
          <w:tcPr>
            <w:tcW w:w="1122" w:type="dxa"/>
            <w:tcBorders>
              <w:top w:val="nil"/>
              <w:left w:val="nil"/>
              <w:bottom w:val="nil"/>
              <w:right w:val="nil"/>
            </w:tcBorders>
            <w:shd w:val="clear" w:color="auto" w:fill="auto"/>
            <w:noWrap/>
            <w:vAlign w:val="bottom"/>
          </w:tcPr>
          <w:p w14:paraId="4B031959" w14:textId="432BE933" w:rsidR="00AE6619" w:rsidRDefault="00AE6619">
            <w:pPr>
              <w:keepNext/>
              <w:spacing w:after="0"/>
              <w:jc w:val="right"/>
              <w:rPr>
                <w:sz w:val="20"/>
              </w:rPr>
            </w:pPr>
            <w:r>
              <w:rPr>
                <w:sz w:val="20"/>
              </w:rPr>
              <w:t>37</w:t>
            </w:r>
          </w:p>
        </w:tc>
        <w:tc>
          <w:tcPr>
            <w:tcW w:w="1096" w:type="dxa"/>
            <w:tcBorders>
              <w:top w:val="nil"/>
              <w:left w:val="nil"/>
              <w:bottom w:val="nil"/>
              <w:right w:val="nil"/>
            </w:tcBorders>
            <w:shd w:val="clear" w:color="auto" w:fill="auto"/>
            <w:noWrap/>
            <w:vAlign w:val="bottom"/>
          </w:tcPr>
          <w:p w14:paraId="50F04B17" w14:textId="736F219F" w:rsidR="00AE6619" w:rsidRDefault="00AE6619" w:rsidP="008016D6">
            <w:pPr>
              <w:keepNext/>
              <w:spacing w:after="0"/>
              <w:jc w:val="right"/>
              <w:rPr>
                <w:color w:val="000000"/>
                <w:szCs w:val="22"/>
              </w:rPr>
            </w:pPr>
            <w:r>
              <w:rPr>
                <w:color w:val="000000"/>
                <w:szCs w:val="22"/>
              </w:rPr>
              <w:t>23</w:t>
            </w:r>
          </w:p>
        </w:tc>
        <w:tc>
          <w:tcPr>
            <w:tcW w:w="1096" w:type="dxa"/>
            <w:tcBorders>
              <w:top w:val="nil"/>
              <w:left w:val="nil"/>
              <w:bottom w:val="nil"/>
              <w:right w:val="nil"/>
            </w:tcBorders>
            <w:shd w:val="clear" w:color="auto" w:fill="auto"/>
            <w:noWrap/>
            <w:vAlign w:val="bottom"/>
          </w:tcPr>
          <w:p w14:paraId="2D7D9071" w14:textId="38F302F7" w:rsidR="00AE6619" w:rsidRDefault="00AE6619" w:rsidP="008016D6">
            <w:pPr>
              <w:keepNext/>
              <w:spacing w:after="0"/>
              <w:jc w:val="right"/>
              <w:rPr>
                <w:color w:val="000000"/>
                <w:szCs w:val="22"/>
              </w:rPr>
            </w:pPr>
            <w:r>
              <w:rPr>
                <w:color w:val="000000"/>
                <w:szCs w:val="22"/>
              </w:rPr>
              <w:t>74</w:t>
            </w:r>
          </w:p>
        </w:tc>
        <w:tc>
          <w:tcPr>
            <w:tcW w:w="1172" w:type="dxa"/>
            <w:tcBorders>
              <w:top w:val="nil"/>
              <w:left w:val="nil"/>
              <w:bottom w:val="nil"/>
              <w:right w:val="nil"/>
            </w:tcBorders>
            <w:shd w:val="clear" w:color="auto" w:fill="auto"/>
            <w:noWrap/>
            <w:vAlign w:val="bottom"/>
          </w:tcPr>
          <w:p w14:paraId="451B05C8" w14:textId="7E634415" w:rsidR="00AE6619" w:rsidRDefault="00AE6619" w:rsidP="008016D6">
            <w:pPr>
              <w:keepNext/>
              <w:spacing w:after="0"/>
              <w:jc w:val="right"/>
              <w:rPr>
                <w:color w:val="000000"/>
                <w:szCs w:val="22"/>
              </w:rPr>
            </w:pPr>
            <w:r>
              <w:rPr>
                <w:color w:val="000000"/>
                <w:szCs w:val="22"/>
              </w:rPr>
              <w:t>97</w:t>
            </w:r>
          </w:p>
        </w:tc>
      </w:tr>
      <w:tr w:rsidR="00AE6619" w:rsidRPr="00EC2617" w14:paraId="3AA89DA1" w14:textId="77777777" w:rsidTr="00D17918">
        <w:tblPrEx>
          <w:tblW w:w="7024" w:type="dxa"/>
          <w:jc w:val="center"/>
          <w:tblLook w:val="0000" w:firstRow="0" w:lastRow="0" w:firstColumn="0" w:lastColumn="0" w:noHBand="0" w:noVBand="0"/>
          <w:tblPrExChange w:id="1814" w:author="Steve Barbeaux" w:date="2022-09-27T16:26:00Z">
            <w:tblPrEx>
              <w:tblW w:w="7024" w:type="dxa"/>
              <w:jc w:val="center"/>
              <w:tblLook w:val="0000" w:firstRow="0" w:lastRow="0" w:firstColumn="0" w:lastColumn="0" w:noHBand="0" w:noVBand="0"/>
            </w:tblPrEx>
          </w:tblPrExChange>
        </w:tblPrEx>
        <w:trPr>
          <w:trHeight w:val="20"/>
          <w:jc w:val="center"/>
          <w:trPrChange w:id="1815" w:author="Steve Barbeaux" w:date="2022-09-27T16:26:00Z">
            <w:trPr>
              <w:trHeight w:val="20"/>
              <w:jc w:val="center"/>
            </w:trPr>
          </w:trPrChange>
        </w:trPr>
        <w:tc>
          <w:tcPr>
            <w:tcW w:w="716" w:type="dxa"/>
            <w:tcBorders>
              <w:top w:val="nil"/>
              <w:left w:val="nil"/>
              <w:bottom w:val="nil"/>
              <w:right w:val="nil"/>
            </w:tcBorders>
            <w:shd w:val="clear" w:color="auto" w:fill="auto"/>
            <w:noWrap/>
            <w:vAlign w:val="bottom"/>
            <w:tcPrChange w:id="1816" w:author="Steve Barbeaux" w:date="2022-09-27T16:26:00Z">
              <w:tcPr>
                <w:tcW w:w="716" w:type="dxa"/>
                <w:tcBorders>
                  <w:top w:val="nil"/>
                  <w:left w:val="nil"/>
                  <w:bottom w:val="single" w:sz="4" w:space="0" w:color="auto"/>
                  <w:right w:val="nil"/>
                </w:tcBorders>
                <w:shd w:val="clear" w:color="auto" w:fill="auto"/>
                <w:noWrap/>
                <w:vAlign w:val="bottom"/>
              </w:tcPr>
            </w:tcPrChange>
          </w:tcPr>
          <w:p w14:paraId="288BE26E" w14:textId="3B8100D7" w:rsidR="00AE6619" w:rsidRDefault="00AE6619" w:rsidP="002D4065">
            <w:pPr>
              <w:keepNext/>
              <w:spacing w:after="0"/>
              <w:jc w:val="right"/>
              <w:rPr>
                <w:sz w:val="20"/>
              </w:rPr>
            </w:pPr>
            <w:r>
              <w:rPr>
                <w:sz w:val="20"/>
              </w:rPr>
              <w:t>2020</w:t>
            </w:r>
          </w:p>
        </w:tc>
        <w:tc>
          <w:tcPr>
            <w:tcW w:w="872" w:type="dxa"/>
            <w:tcBorders>
              <w:top w:val="nil"/>
              <w:left w:val="nil"/>
              <w:bottom w:val="nil"/>
              <w:right w:val="nil"/>
            </w:tcBorders>
            <w:shd w:val="clear" w:color="auto" w:fill="auto"/>
            <w:noWrap/>
            <w:vAlign w:val="bottom"/>
            <w:tcPrChange w:id="1817" w:author="Steve Barbeaux" w:date="2022-09-27T16:26:00Z">
              <w:tcPr>
                <w:tcW w:w="872" w:type="dxa"/>
                <w:tcBorders>
                  <w:top w:val="nil"/>
                  <w:left w:val="nil"/>
                  <w:bottom w:val="single" w:sz="4" w:space="0" w:color="auto"/>
                  <w:right w:val="nil"/>
                </w:tcBorders>
                <w:shd w:val="clear" w:color="auto" w:fill="auto"/>
                <w:noWrap/>
                <w:vAlign w:val="bottom"/>
              </w:tcPr>
            </w:tcPrChange>
          </w:tcPr>
          <w:p w14:paraId="197A4E16" w14:textId="069E1DFA" w:rsidR="00AE6619" w:rsidRDefault="00AE6619">
            <w:pPr>
              <w:keepNext/>
              <w:spacing w:after="0"/>
              <w:jc w:val="right"/>
              <w:rPr>
                <w:sz w:val="20"/>
              </w:rPr>
            </w:pPr>
            <w:r>
              <w:rPr>
                <w:sz w:val="20"/>
              </w:rPr>
              <w:t>0</w:t>
            </w:r>
          </w:p>
        </w:tc>
        <w:tc>
          <w:tcPr>
            <w:tcW w:w="950" w:type="dxa"/>
            <w:tcBorders>
              <w:top w:val="nil"/>
              <w:left w:val="nil"/>
              <w:bottom w:val="nil"/>
              <w:right w:val="nil"/>
            </w:tcBorders>
            <w:shd w:val="clear" w:color="auto" w:fill="auto"/>
            <w:noWrap/>
            <w:vAlign w:val="bottom"/>
            <w:tcPrChange w:id="1818" w:author="Steve Barbeaux" w:date="2022-09-27T16:26:00Z">
              <w:tcPr>
                <w:tcW w:w="950" w:type="dxa"/>
                <w:tcBorders>
                  <w:top w:val="nil"/>
                  <w:left w:val="nil"/>
                  <w:bottom w:val="single" w:sz="4" w:space="0" w:color="auto"/>
                  <w:right w:val="nil"/>
                </w:tcBorders>
                <w:shd w:val="clear" w:color="auto" w:fill="auto"/>
                <w:noWrap/>
                <w:vAlign w:val="bottom"/>
              </w:tcPr>
            </w:tcPrChange>
          </w:tcPr>
          <w:p w14:paraId="04125758" w14:textId="7AF0A821" w:rsidR="00AE6619" w:rsidRDefault="00AE6619">
            <w:pPr>
              <w:keepNext/>
              <w:spacing w:after="0"/>
              <w:jc w:val="right"/>
              <w:rPr>
                <w:sz w:val="20"/>
              </w:rPr>
            </w:pPr>
            <w:r>
              <w:rPr>
                <w:sz w:val="20"/>
              </w:rPr>
              <w:t>0</w:t>
            </w:r>
          </w:p>
        </w:tc>
        <w:tc>
          <w:tcPr>
            <w:tcW w:w="1122" w:type="dxa"/>
            <w:tcBorders>
              <w:top w:val="nil"/>
              <w:left w:val="nil"/>
              <w:bottom w:val="nil"/>
              <w:right w:val="nil"/>
            </w:tcBorders>
            <w:shd w:val="clear" w:color="auto" w:fill="auto"/>
            <w:noWrap/>
            <w:vAlign w:val="bottom"/>
            <w:tcPrChange w:id="1819" w:author="Steve Barbeaux" w:date="2022-09-27T16:26:00Z">
              <w:tcPr>
                <w:tcW w:w="1122" w:type="dxa"/>
                <w:tcBorders>
                  <w:top w:val="nil"/>
                  <w:left w:val="nil"/>
                  <w:bottom w:val="single" w:sz="4" w:space="0" w:color="auto"/>
                  <w:right w:val="nil"/>
                </w:tcBorders>
                <w:shd w:val="clear" w:color="auto" w:fill="auto"/>
                <w:noWrap/>
                <w:vAlign w:val="bottom"/>
              </w:tcPr>
            </w:tcPrChange>
          </w:tcPr>
          <w:p w14:paraId="4EAD8B08" w14:textId="7D6EEF8C" w:rsidR="00AE6619" w:rsidRDefault="00AE6619">
            <w:pPr>
              <w:keepNext/>
              <w:spacing w:after="0"/>
              <w:jc w:val="right"/>
              <w:rPr>
                <w:sz w:val="20"/>
              </w:rPr>
            </w:pPr>
            <w:r>
              <w:rPr>
                <w:sz w:val="20"/>
              </w:rPr>
              <w:t>0</w:t>
            </w:r>
          </w:p>
        </w:tc>
        <w:tc>
          <w:tcPr>
            <w:tcW w:w="1096" w:type="dxa"/>
            <w:tcBorders>
              <w:top w:val="nil"/>
              <w:left w:val="nil"/>
              <w:bottom w:val="nil"/>
              <w:right w:val="nil"/>
            </w:tcBorders>
            <w:shd w:val="clear" w:color="auto" w:fill="auto"/>
            <w:noWrap/>
            <w:vAlign w:val="bottom"/>
            <w:tcPrChange w:id="1820" w:author="Steve Barbeaux" w:date="2022-09-27T16:26:00Z">
              <w:tcPr>
                <w:tcW w:w="1096" w:type="dxa"/>
                <w:tcBorders>
                  <w:top w:val="nil"/>
                  <w:left w:val="nil"/>
                  <w:bottom w:val="single" w:sz="4" w:space="0" w:color="auto"/>
                  <w:right w:val="nil"/>
                </w:tcBorders>
                <w:shd w:val="clear" w:color="auto" w:fill="auto"/>
                <w:noWrap/>
                <w:vAlign w:val="bottom"/>
              </w:tcPr>
            </w:tcPrChange>
          </w:tcPr>
          <w:p w14:paraId="72BB975B" w14:textId="037214D6" w:rsidR="00AE6619" w:rsidRDefault="00D17918">
            <w:pPr>
              <w:keepNext/>
              <w:spacing w:after="0"/>
              <w:jc w:val="right"/>
              <w:rPr>
                <w:color w:val="000000"/>
                <w:szCs w:val="22"/>
              </w:rPr>
            </w:pPr>
            <w:ins w:id="1821" w:author="Steve Barbeaux" w:date="2022-09-27T16:31:00Z">
              <w:r>
                <w:rPr>
                  <w:color w:val="000000"/>
                  <w:szCs w:val="22"/>
                </w:rPr>
                <w:t>166</w:t>
              </w:r>
            </w:ins>
            <w:del w:id="1822" w:author="Steve Barbeaux" w:date="2022-09-27T16:29:00Z">
              <w:r w:rsidR="00AE6619" w:rsidDel="00D17918">
                <w:rPr>
                  <w:color w:val="000000"/>
                  <w:szCs w:val="22"/>
                </w:rPr>
                <w:delText>129</w:delText>
              </w:r>
            </w:del>
          </w:p>
        </w:tc>
        <w:tc>
          <w:tcPr>
            <w:tcW w:w="1096" w:type="dxa"/>
            <w:tcBorders>
              <w:top w:val="nil"/>
              <w:left w:val="nil"/>
              <w:bottom w:val="nil"/>
              <w:right w:val="nil"/>
            </w:tcBorders>
            <w:shd w:val="clear" w:color="auto" w:fill="auto"/>
            <w:noWrap/>
            <w:vAlign w:val="bottom"/>
            <w:tcPrChange w:id="1823" w:author="Steve Barbeaux" w:date="2022-09-27T16:26:00Z">
              <w:tcPr>
                <w:tcW w:w="1096" w:type="dxa"/>
                <w:tcBorders>
                  <w:top w:val="nil"/>
                  <w:left w:val="nil"/>
                  <w:bottom w:val="single" w:sz="4" w:space="0" w:color="auto"/>
                  <w:right w:val="nil"/>
                </w:tcBorders>
                <w:shd w:val="clear" w:color="auto" w:fill="auto"/>
                <w:noWrap/>
                <w:vAlign w:val="bottom"/>
              </w:tcPr>
            </w:tcPrChange>
          </w:tcPr>
          <w:p w14:paraId="21AA7C04" w14:textId="3C8D4835" w:rsidR="00AE6619" w:rsidRDefault="00D17918">
            <w:pPr>
              <w:keepNext/>
              <w:spacing w:after="0"/>
              <w:jc w:val="right"/>
              <w:rPr>
                <w:color w:val="000000"/>
                <w:szCs w:val="22"/>
              </w:rPr>
            </w:pPr>
            <w:ins w:id="1824" w:author="Steve Barbeaux" w:date="2022-09-27T16:31:00Z">
              <w:r>
                <w:rPr>
                  <w:color w:val="000000"/>
                  <w:szCs w:val="22"/>
                </w:rPr>
                <w:t>230</w:t>
              </w:r>
            </w:ins>
            <w:del w:id="1825" w:author="Steve Barbeaux" w:date="2022-09-27T16:29:00Z">
              <w:r w:rsidR="00AE6619" w:rsidDel="00D17918">
                <w:rPr>
                  <w:color w:val="000000"/>
                  <w:szCs w:val="22"/>
                </w:rPr>
                <w:delText>154</w:delText>
              </w:r>
            </w:del>
          </w:p>
        </w:tc>
        <w:tc>
          <w:tcPr>
            <w:tcW w:w="1172" w:type="dxa"/>
            <w:tcBorders>
              <w:top w:val="nil"/>
              <w:left w:val="nil"/>
              <w:bottom w:val="nil"/>
              <w:right w:val="nil"/>
            </w:tcBorders>
            <w:shd w:val="clear" w:color="auto" w:fill="auto"/>
            <w:noWrap/>
            <w:vAlign w:val="bottom"/>
            <w:tcPrChange w:id="1826" w:author="Steve Barbeaux" w:date="2022-09-27T16:26:00Z">
              <w:tcPr>
                <w:tcW w:w="1172" w:type="dxa"/>
                <w:tcBorders>
                  <w:top w:val="nil"/>
                  <w:left w:val="nil"/>
                  <w:bottom w:val="single" w:sz="4" w:space="0" w:color="auto"/>
                  <w:right w:val="nil"/>
                </w:tcBorders>
                <w:shd w:val="clear" w:color="auto" w:fill="auto"/>
                <w:noWrap/>
                <w:vAlign w:val="bottom"/>
              </w:tcPr>
            </w:tcPrChange>
          </w:tcPr>
          <w:p w14:paraId="246465F8" w14:textId="628EE65C" w:rsidR="00AE6619" w:rsidRDefault="00D17918">
            <w:pPr>
              <w:keepNext/>
              <w:spacing w:after="0"/>
              <w:jc w:val="right"/>
              <w:rPr>
                <w:color w:val="000000"/>
                <w:szCs w:val="22"/>
              </w:rPr>
            </w:pPr>
            <w:ins w:id="1827" w:author="Steve Barbeaux" w:date="2022-09-27T16:31:00Z">
              <w:r>
                <w:rPr>
                  <w:color w:val="000000"/>
                  <w:szCs w:val="22"/>
                </w:rPr>
                <w:t>396</w:t>
              </w:r>
            </w:ins>
            <w:del w:id="1828" w:author="Steve Barbeaux" w:date="2022-09-27T16:29:00Z">
              <w:r w:rsidR="00AE6619" w:rsidDel="00D17918">
                <w:rPr>
                  <w:color w:val="000000"/>
                  <w:szCs w:val="22"/>
                </w:rPr>
                <w:delText>283</w:delText>
              </w:r>
            </w:del>
          </w:p>
        </w:tc>
      </w:tr>
      <w:tr w:rsidR="00D17918" w:rsidRPr="00EC2617" w14:paraId="1149FA87" w14:textId="77777777" w:rsidTr="00D17918">
        <w:tblPrEx>
          <w:tblW w:w="7024" w:type="dxa"/>
          <w:jc w:val="center"/>
          <w:tblLook w:val="0000" w:firstRow="0" w:lastRow="0" w:firstColumn="0" w:lastColumn="0" w:noHBand="0" w:noVBand="0"/>
          <w:tblPrExChange w:id="1829" w:author="Steve Barbeaux" w:date="2022-09-27T16:26:00Z">
            <w:tblPrEx>
              <w:tblW w:w="7024" w:type="dxa"/>
              <w:jc w:val="center"/>
              <w:tblLook w:val="0000" w:firstRow="0" w:lastRow="0" w:firstColumn="0" w:lastColumn="0" w:noHBand="0" w:noVBand="0"/>
            </w:tblPrEx>
          </w:tblPrExChange>
        </w:tblPrEx>
        <w:trPr>
          <w:trHeight w:val="20"/>
          <w:jc w:val="center"/>
          <w:ins w:id="1830" w:author="Steve Barbeaux" w:date="2022-09-27T16:26:00Z"/>
          <w:trPrChange w:id="1831" w:author="Steve Barbeaux" w:date="2022-09-27T16:26:00Z">
            <w:trPr>
              <w:trHeight w:val="20"/>
              <w:jc w:val="center"/>
            </w:trPr>
          </w:trPrChange>
        </w:trPr>
        <w:tc>
          <w:tcPr>
            <w:tcW w:w="716" w:type="dxa"/>
            <w:tcBorders>
              <w:top w:val="nil"/>
              <w:left w:val="nil"/>
              <w:bottom w:val="nil"/>
              <w:right w:val="nil"/>
            </w:tcBorders>
            <w:shd w:val="clear" w:color="auto" w:fill="auto"/>
            <w:noWrap/>
            <w:vAlign w:val="bottom"/>
            <w:tcPrChange w:id="1832" w:author="Steve Barbeaux" w:date="2022-09-27T16:26:00Z">
              <w:tcPr>
                <w:tcW w:w="716" w:type="dxa"/>
                <w:tcBorders>
                  <w:top w:val="nil"/>
                  <w:left w:val="nil"/>
                  <w:bottom w:val="single" w:sz="4" w:space="0" w:color="auto"/>
                  <w:right w:val="nil"/>
                </w:tcBorders>
                <w:shd w:val="clear" w:color="auto" w:fill="auto"/>
                <w:noWrap/>
                <w:vAlign w:val="bottom"/>
              </w:tcPr>
            </w:tcPrChange>
          </w:tcPr>
          <w:p w14:paraId="1BC2283E" w14:textId="3AC8A18C" w:rsidR="00D17918" w:rsidRDefault="00D17918" w:rsidP="002D4065">
            <w:pPr>
              <w:keepNext/>
              <w:spacing w:after="0"/>
              <w:jc w:val="right"/>
              <w:rPr>
                <w:ins w:id="1833" w:author="Steve Barbeaux" w:date="2022-09-27T16:26:00Z"/>
                <w:sz w:val="20"/>
              </w:rPr>
            </w:pPr>
            <w:ins w:id="1834" w:author="Steve Barbeaux" w:date="2022-09-27T16:26:00Z">
              <w:r>
                <w:rPr>
                  <w:sz w:val="20"/>
                </w:rPr>
                <w:t>2021</w:t>
              </w:r>
            </w:ins>
          </w:p>
        </w:tc>
        <w:tc>
          <w:tcPr>
            <w:tcW w:w="872" w:type="dxa"/>
            <w:tcBorders>
              <w:top w:val="nil"/>
              <w:left w:val="nil"/>
              <w:bottom w:val="nil"/>
              <w:right w:val="nil"/>
            </w:tcBorders>
            <w:shd w:val="clear" w:color="auto" w:fill="auto"/>
            <w:noWrap/>
            <w:vAlign w:val="bottom"/>
            <w:tcPrChange w:id="1835" w:author="Steve Barbeaux" w:date="2022-09-27T16:26:00Z">
              <w:tcPr>
                <w:tcW w:w="872" w:type="dxa"/>
                <w:tcBorders>
                  <w:top w:val="nil"/>
                  <w:left w:val="nil"/>
                  <w:bottom w:val="single" w:sz="4" w:space="0" w:color="auto"/>
                  <w:right w:val="nil"/>
                </w:tcBorders>
                <w:shd w:val="clear" w:color="auto" w:fill="auto"/>
                <w:noWrap/>
                <w:vAlign w:val="bottom"/>
              </w:tcPr>
            </w:tcPrChange>
          </w:tcPr>
          <w:p w14:paraId="028E9C55" w14:textId="3852557A" w:rsidR="00D17918" w:rsidRDefault="00D17918">
            <w:pPr>
              <w:keepNext/>
              <w:spacing w:after="0"/>
              <w:jc w:val="right"/>
              <w:rPr>
                <w:ins w:id="1836" w:author="Steve Barbeaux" w:date="2022-09-27T16:26:00Z"/>
                <w:sz w:val="20"/>
              </w:rPr>
            </w:pPr>
            <w:ins w:id="1837" w:author="Steve Barbeaux" w:date="2022-09-27T16:27:00Z">
              <w:r>
                <w:rPr>
                  <w:sz w:val="20"/>
                </w:rPr>
                <w:t>0</w:t>
              </w:r>
            </w:ins>
          </w:p>
        </w:tc>
        <w:tc>
          <w:tcPr>
            <w:tcW w:w="950" w:type="dxa"/>
            <w:tcBorders>
              <w:top w:val="nil"/>
              <w:left w:val="nil"/>
              <w:bottom w:val="nil"/>
              <w:right w:val="nil"/>
            </w:tcBorders>
            <w:shd w:val="clear" w:color="auto" w:fill="auto"/>
            <w:noWrap/>
            <w:vAlign w:val="bottom"/>
            <w:tcPrChange w:id="1838" w:author="Steve Barbeaux" w:date="2022-09-27T16:26:00Z">
              <w:tcPr>
                <w:tcW w:w="950" w:type="dxa"/>
                <w:tcBorders>
                  <w:top w:val="nil"/>
                  <w:left w:val="nil"/>
                  <w:bottom w:val="single" w:sz="4" w:space="0" w:color="auto"/>
                  <w:right w:val="nil"/>
                </w:tcBorders>
                <w:shd w:val="clear" w:color="auto" w:fill="auto"/>
                <w:noWrap/>
                <w:vAlign w:val="bottom"/>
              </w:tcPr>
            </w:tcPrChange>
          </w:tcPr>
          <w:p w14:paraId="34101922" w14:textId="49A60E19" w:rsidR="00D17918" w:rsidRDefault="00D17918">
            <w:pPr>
              <w:keepNext/>
              <w:spacing w:after="0"/>
              <w:jc w:val="right"/>
              <w:rPr>
                <w:ins w:id="1839" w:author="Steve Barbeaux" w:date="2022-09-27T16:26:00Z"/>
                <w:sz w:val="20"/>
              </w:rPr>
            </w:pPr>
            <w:ins w:id="1840" w:author="Steve Barbeaux" w:date="2022-09-27T16:27:00Z">
              <w:r>
                <w:rPr>
                  <w:sz w:val="20"/>
                </w:rPr>
                <w:t>0</w:t>
              </w:r>
            </w:ins>
          </w:p>
        </w:tc>
        <w:tc>
          <w:tcPr>
            <w:tcW w:w="1122" w:type="dxa"/>
            <w:tcBorders>
              <w:top w:val="nil"/>
              <w:left w:val="nil"/>
              <w:bottom w:val="nil"/>
              <w:right w:val="nil"/>
            </w:tcBorders>
            <w:shd w:val="clear" w:color="auto" w:fill="auto"/>
            <w:noWrap/>
            <w:vAlign w:val="bottom"/>
            <w:tcPrChange w:id="1841" w:author="Steve Barbeaux" w:date="2022-09-27T16:26:00Z">
              <w:tcPr>
                <w:tcW w:w="1122" w:type="dxa"/>
                <w:tcBorders>
                  <w:top w:val="nil"/>
                  <w:left w:val="nil"/>
                  <w:bottom w:val="single" w:sz="4" w:space="0" w:color="auto"/>
                  <w:right w:val="nil"/>
                </w:tcBorders>
                <w:shd w:val="clear" w:color="auto" w:fill="auto"/>
                <w:noWrap/>
                <w:vAlign w:val="bottom"/>
              </w:tcPr>
            </w:tcPrChange>
          </w:tcPr>
          <w:p w14:paraId="68A1064B" w14:textId="0277BAB0" w:rsidR="00D17918" w:rsidRDefault="00D17918">
            <w:pPr>
              <w:keepNext/>
              <w:spacing w:after="0"/>
              <w:jc w:val="right"/>
              <w:rPr>
                <w:ins w:id="1842" w:author="Steve Barbeaux" w:date="2022-09-27T16:26:00Z"/>
                <w:sz w:val="20"/>
              </w:rPr>
            </w:pPr>
            <w:ins w:id="1843" w:author="Steve Barbeaux" w:date="2022-09-27T16:27:00Z">
              <w:r>
                <w:rPr>
                  <w:sz w:val="20"/>
                </w:rPr>
                <w:t>0</w:t>
              </w:r>
            </w:ins>
          </w:p>
        </w:tc>
        <w:tc>
          <w:tcPr>
            <w:tcW w:w="1096" w:type="dxa"/>
            <w:tcBorders>
              <w:top w:val="nil"/>
              <w:left w:val="nil"/>
              <w:bottom w:val="nil"/>
              <w:right w:val="nil"/>
            </w:tcBorders>
            <w:shd w:val="clear" w:color="auto" w:fill="auto"/>
            <w:noWrap/>
            <w:vAlign w:val="bottom"/>
            <w:tcPrChange w:id="1844" w:author="Steve Barbeaux" w:date="2022-09-27T16:26:00Z">
              <w:tcPr>
                <w:tcW w:w="1096" w:type="dxa"/>
                <w:tcBorders>
                  <w:top w:val="nil"/>
                  <w:left w:val="nil"/>
                  <w:bottom w:val="single" w:sz="4" w:space="0" w:color="auto"/>
                  <w:right w:val="nil"/>
                </w:tcBorders>
                <w:shd w:val="clear" w:color="auto" w:fill="auto"/>
                <w:noWrap/>
                <w:vAlign w:val="bottom"/>
              </w:tcPr>
            </w:tcPrChange>
          </w:tcPr>
          <w:p w14:paraId="047B4D08" w14:textId="0636FD79" w:rsidR="00D17918" w:rsidRDefault="00D17918" w:rsidP="008016D6">
            <w:pPr>
              <w:keepNext/>
              <w:spacing w:after="0"/>
              <w:jc w:val="right"/>
              <w:rPr>
                <w:ins w:id="1845" w:author="Steve Barbeaux" w:date="2022-09-27T16:26:00Z"/>
                <w:color w:val="000000"/>
                <w:szCs w:val="22"/>
              </w:rPr>
            </w:pPr>
            <w:ins w:id="1846" w:author="Steve Barbeaux" w:date="2022-09-27T16:31:00Z">
              <w:r>
                <w:rPr>
                  <w:color w:val="000000"/>
                  <w:szCs w:val="22"/>
                </w:rPr>
                <w:t>103</w:t>
              </w:r>
            </w:ins>
          </w:p>
        </w:tc>
        <w:tc>
          <w:tcPr>
            <w:tcW w:w="1096" w:type="dxa"/>
            <w:tcBorders>
              <w:top w:val="nil"/>
              <w:left w:val="nil"/>
              <w:bottom w:val="nil"/>
              <w:right w:val="nil"/>
            </w:tcBorders>
            <w:shd w:val="clear" w:color="auto" w:fill="auto"/>
            <w:noWrap/>
            <w:vAlign w:val="bottom"/>
            <w:tcPrChange w:id="1847" w:author="Steve Barbeaux" w:date="2022-09-27T16:26:00Z">
              <w:tcPr>
                <w:tcW w:w="1096" w:type="dxa"/>
                <w:tcBorders>
                  <w:top w:val="nil"/>
                  <w:left w:val="nil"/>
                  <w:bottom w:val="single" w:sz="4" w:space="0" w:color="auto"/>
                  <w:right w:val="nil"/>
                </w:tcBorders>
                <w:shd w:val="clear" w:color="auto" w:fill="auto"/>
                <w:noWrap/>
                <w:vAlign w:val="bottom"/>
              </w:tcPr>
            </w:tcPrChange>
          </w:tcPr>
          <w:p w14:paraId="0946E0F6" w14:textId="068A2DBD" w:rsidR="00D17918" w:rsidRDefault="00D17918" w:rsidP="008016D6">
            <w:pPr>
              <w:keepNext/>
              <w:spacing w:after="0"/>
              <w:jc w:val="right"/>
              <w:rPr>
                <w:ins w:id="1848" w:author="Steve Barbeaux" w:date="2022-09-27T16:26:00Z"/>
                <w:color w:val="000000"/>
                <w:szCs w:val="22"/>
              </w:rPr>
            </w:pPr>
            <w:ins w:id="1849" w:author="Steve Barbeaux" w:date="2022-09-27T16:31:00Z">
              <w:r>
                <w:rPr>
                  <w:color w:val="000000"/>
                  <w:szCs w:val="22"/>
                </w:rPr>
                <w:t>169</w:t>
              </w:r>
            </w:ins>
          </w:p>
        </w:tc>
        <w:tc>
          <w:tcPr>
            <w:tcW w:w="1172" w:type="dxa"/>
            <w:tcBorders>
              <w:top w:val="nil"/>
              <w:left w:val="nil"/>
              <w:bottom w:val="nil"/>
              <w:right w:val="nil"/>
            </w:tcBorders>
            <w:shd w:val="clear" w:color="auto" w:fill="auto"/>
            <w:noWrap/>
            <w:vAlign w:val="bottom"/>
            <w:tcPrChange w:id="1850" w:author="Steve Barbeaux" w:date="2022-09-27T16:26:00Z">
              <w:tcPr>
                <w:tcW w:w="1172" w:type="dxa"/>
                <w:tcBorders>
                  <w:top w:val="nil"/>
                  <w:left w:val="nil"/>
                  <w:bottom w:val="single" w:sz="4" w:space="0" w:color="auto"/>
                  <w:right w:val="nil"/>
                </w:tcBorders>
                <w:shd w:val="clear" w:color="auto" w:fill="auto"/>
                <w:noWrap/>
                <w:vAlign w:val="bottom"/>
              </w:tcPr>
            </w:tcPrChange>
          </w:tcPr>
          <w:p w14:paraId="7F30E18E" w14:textId="138DEAEF" w:rsidR="00D17918" w:rsidRDefault="00D17918">
            <w:pPr>
              <w:keepNext/>
              <w:spacing w:after="0"/>
              <w:jc w:val="right"/>
              <w:rPr>
                <w:ins w:id="1851" w:author="Steve Barbeaux" w:date="2022-09-27T16:26:00Z"/>
                <w:color w:val="000000"/>
                <w:szCs w:val="22"/>
              </w:rPr>
            </w:pPr>
            <w:ins w:id="1852" w:author="Steve Barbeaux" w:date="2022-09-27T16:31:00Z">
              <w:r>
                <w:rPr>
                  <w:color w:val="000000"/>
                  <w:szCs w:val="22"/>
                </w:rPr>
                <w:t xml:space="preserve">           272</w:t>
              </w:r>
            </w:ins>
          </w:p>
        </w:tc>
      </w:tr>
      <w:tr w:rsidR="00D17918" w:rsidRPr="00EC2617" w14:paraId="6E6DBBD1" w14:textId="77777777" w:rsidTr="00706E11">
        <w:trPr>
          <w:trHeight w:val="20"/>
          <w:jc w:val="center"/>
          <w:ins w:id="1853" w:author="Steve Barbeaux" w:date="2022-09-27T16:26:00Z"/>
        </w:trPr>
        <w:tc>
          <w:tcPr>
            <w:tcW w:w="716" w:type="dxa"/>
            <w:tcBorders>
              <w:top w:val="nil"/>
              <w:left w:val="nil"/>
              <w:bottom w:val="single" w:sz="4" w:space="0" w:color="auto"/>
              <w:right w:val="nil"/>
            </w:tcBorders>
            <w:shd w:val="clear" w:color="auto" w:fill="auto"/>
            <w:noWrap/>
            <w:vAlign w:val="bottom"/>
          </w:tcPr>
          <w:p w14:paraId="5C8B00E5" w14:textId="1D40E815" w:rsidR="00D17918" w:rsidRDefault="00D17918" w:rsidP="002D4065">
            <w:pPr>
              <w:keepNext/>
              <w:spacing w:after="0"/>
              <w:jc w:val="right"/>
              <w:rPr>
                <w:ins w:id="1854" w:author="Steve Barbeaux" w:date="2022-09-27T16:26:00Z"/>
                <w:sz w:val="20"/>
              </w:rPr>
            </w:pPr>
            <w:ins w:id="1855" w:author="Steve Barbeaux" w:date="2022-09-27T16:27:00Z">
              <w:r>
                <w:rPr>
                  <w:sz w:val="20"/>
                </w:rPr>
                <w:t>2022</w:t>
              </w:r>
            </w:ins>
          </w:p>
        </w:tc>
        <w:tc>
          <w:tcPr>
            <w:tcW w:w="872" w:type="dxa"/>
            <w:tcBorders>
              <w:top w:val="nil"/>
              <w:left w:val="nil"/>
              <w:bottom w:val="single" w:sz="4" w:space="0" w:color="auto"/>
              <w:right w:val="nil"/>
            </w:tcBorders>
            <w:shd w:val="clear" w:color="auto" w:fill="auto"/>
            <w:noWrap/>
            <w:vAlign w:val="bottom"/>
          </w:tcPr>
          <w:p w14:paraId="5BAE49F9" w14:textId="5E141FC1" w:rsidR="00D17918" w:rsidRDefault="00D17918">
            <w:pPr>
              <w:keepNext/>
              <w:spacing w:after="0"/>
              <w:jc w:val="right"/>
              <w:rPr>
                <w:ins w:id="1856" w:author="Steve Barbeaux" w:date="2022-09-27T16:26:00Z"/>
                <w:sz w:val="20"/>
              </w:rPr>
            </w:pPr>
            <w:ins w:id="1857" w:author="Steve Barbeaux" w:date="2022-09-27T16:27:00Z">
              <w:r>
                <w:rPr>
                  <w:sz w:val="20"/>
                </w:rPr>
                <w:t>0</w:t>
              </w:r>
            </w:ins>
          </w:p>
        </w:tc>
        <w:tc>
          <w:tcPr>
            <w:tcW w:w="950" w:type="dxa"/>
            <w:tcBorders>
              <w:top w:val="nil"/>
              <w:left w:val="nil"/>
              <w:bottom w:val="single" w:sz="4" w:space="0" w:color="auto"/>
              <w:right w:val="nil"/>
            </w:tcBorders>
            <w:shd w:val="clear" w:color="auto" w:fill="auto"/>
            <w:noWrap/>
            <w:vAlign w:val="bottom"/>
          </w:tcPr>
          <w:p w14:paraId="4858CE2B" w14:textId="45131CCF" w:rsidR="00D17918" w:rsidRDefault="00D17918">
            <w:pPr>
              <w:keepNext/>
              <w:spacing w:after="0"/>
              <w:jc w:val="right"/>
              <w:rPr>
                <w:ins w:id="1858" w:author="Steve Barbeaux" w:date="2022-09-27T16:26:00Z"/>
                <w:sz w:val="20"/>
              </w:rPr>
            </w:pPr>
            <w:ins w:id="1859" w:author="Steve Barbeaux" w:date="2022-09-27T16:27:00Z">
              <w:r>
                <w:rPr>
                  <w:sz w:val="20"/>
                </w:rPr>
                <w:t>0</w:t>
              </w:r>
            </w:ins>
          </w:p>
        </w:tc>
        <w:tc>
          <w:tcPr>
            <w:tcW w:w="1122" w:type="dxa"/>
            <w:tcBorders>
              <w:top w:val="nil"/>
              <w:left w:val="nil"/>
              <w:bottom w:val="single" w:sz="4" w:space="0" w:color="auto"/>
              <w:right w:val="nil"/>
            </w:tcBorders>
            <w:shd w:val="clear" w:color="auto" w:fill="auto"/>
            <w:noWrap/>
            <w:vAlign w:val="bottom"/>
          </w:tcPr>
          <w:p w14:paraId="11EA1301" w14:textId="0945080B" w:rsidR="00D17918" w:rsidRDefault="00D17918">
            <w:pPr>
              <w:keepNext/>
              <w:spacing w:after="0"/>
              <w:jc w:val="right"/>
              <w:rPr>
                <w:ins w:id="1860" w:author="Steve Barbeaux" w:date="2022-09-27T16:26:00Z"/>
                <w:sz w:val="20"/>
              </w:rPr>
            </w:pPr>
            <w:ins w:id="1861" w:author="Steve Barbeaux" w:date="2022-09-27T16:27:00Z">
              <w:r>
                <w:rPr>
                  <w:sz w:val="20"/>
                </w:rPr>
                <w:t>0</w:t>
              </w:r>
            </w:ins>
          </w:p>
        </w:tc>
        <w:tc>
          <w:tcPr>
            <w:tcW w:w="1096" w:type="dxa"/>
            <w:tcBorders>
              <w:top w:val="nil"/>
              <w:left w:val="nil"/>
              <w:bottom w:val="single" w:sz="4" w:space="0" w:color="auto"/>
              <w:right w:val="nil"/>
            </w:tcBorders>
            <w:shd w:val="clear" w:color="auto" w:fill="auto"/>
            <w:noWrap/>
            <w:vAlign w:val="bottom"/>
          </w:tcPr>
          <w:p w14:paraId="5BE7B67F" w14:textId="36FA2C78" w:rsidR="00D17918" w:rsidRDefault="00D17918" w:rsidP="008016D6">
            <w:pPr>
              <w:keepNext/>
              <w:spacing w:after="0"/>
              <w:jc w:val="right"/>
              <w:rPr>
                <w:ins w:id="1862" w:author="Steve Barbeaux" w:date="2022-09-27T16:26:00Z"/>
                <w:color w:val="000000"/>
                <w:szCs w:val="22"/>
              </w:rPr>
            </w:pPr>
            <w:ins w:id="1863" w:author="Steve Barbeaux" w:date="2022-09-27T16:30:00Z">
              <w:r>
                <w:rPr>
                  <w:color w:val="000000"/>
                  <w:szCs w:val="22"/>
                </w:rPr>
                <w:t>98</w:t>
              </w:r>
            </w:ins>
          </w:p>
        </w:tc>
        <w:tc>
          <w:tcPr>
            <w:tcW w:w="1096" w:type="dxa"/>
            <w:tcBorders>
              <w:top w:val="nil"/>
              <w:left w:val="nil"/>
              <w:bottom w:val="single" w:sz="4" w:space="0" w:color="auto"/>
              <w:right w:val="nil"/>
            </w:tcBorders>
            <w:shd w:val="clear" w:color="auto" w:fill="auto"/>
            <w:noWrap/>
            <w:vAlign w:val="bottom"/>
          </w:tcPr>
          <w:p w14:paraId="63511B9F" w14:textId="1776C921" w:rsidR="00D17918" w:rsidRDefault="00D17918" w:rsidP="008016D6">
            <w:pPr>
              <w:keepNext/>
              <w:spacing w:after="0"/>
              <w:jc w:val="right"/>
              <w:rPr>
                <w:ins w:id="1864" w:author="Steve Barbeaux" w:date="2022-09-27T16:26:00Z"/>
                <w:color w:val="000000"/>
                <w:szCs w:val="22"/>
              </w:rPr>
            </w:pPr>
            <w:ins w:id="1865" w:author="Steve Barbeaux" w:date="2022-09-27T16:30:00Z">
              <w:r>
                <w:rPr>
                  <w:color w:val="000000"/>
                  <w:szCs w:val="22"/>
                </w:rPr>
                <w:t>213</w:t>
              </w:r>
            </w:ins>
          </w:p>
        </w:tc>
        <w:tc>
          <w:tcPr>
            <w:tcW w:w="1172" w:type="dxa"/>
            <w:tcBorders>
              <w:top w:val="nil"/>
              <w:left w:val="nil"/>
              <w:bottom w:val="single" w:sz="4" w:space="0" w:color="auto"/>
              <w:right w:val="nil"/>
            </w:tcBorders>
            <w:shd w:val="clear" w:color="auto" w:fill="auto"/>
            <w:noWrap/>
            <w:vAlign w:val="bottom"/>
          </w:tcPr>
          <w:p w14:paraId="399D9BC6" w14:textId="21F9FCD1" w:rsidR="00D17918" w:rsidRDefault="00D17918" w:rsidP="008016D6">
            <w:pPr>
              <w:keepNext/>
              <w:spacing w:after="0"/>
              <w:jc w:val="right"/>
              <w:rPr>
                <w:ins w:id="1866" w:author="Steve Barbeaux" w:date="2022-09-27T16:26:00Z"/>
                <w:color w:val="000000"/>
                <w:szCs w:val="22"/>
              </w:rPr>
            </w:pPr>
            <w:ins w:id="1867" w:author="Steve Barbeaux" w:date="2022-09-27T16:31:00Z">
              <w:r>
                <w:rPr>
                  <w:color w:val="000000"/>
                  <w:szCs w:val="22"/>
                </w:rPr>
                <w:t>311</w:t>
              </w:r>
            </w:ins>
          </w:p>
        </w:tc>
      </w:tr>
    </w:tbl>
    <w:p w14:paraId="0A4F9455" w14:textId="77777777" w:rsidR="008016D6" w:rsidRPr="004B77C2" w:rsidDel="00217552" w:rsidRDefault="00A03347" w:rsidP="008016D6">
      <w:pPr>
        <w:rPr>
          <w:del w:id="1868" w:author="Steve Barbeaux" w:date="2022-10-09T19:42:00Z"/>
        </w:rPr>
      </w:pPr>
      <w:r>
        <w:tab/>
      </w:r>
      <w:del w:id="1869" w:author="Steve Barbeaux" w:date="2022-10-09T19:42:00Z">
        <w:r w:rsidDel="00217552">
          <w:tab/>
        </w:r>
      </w:del>
    </w:p>
    <w:p w14:paraId="434677EA" w14:textId="77777777" w:rsidR="00F42E07" w:rsidRDefault="00F42E07" w:rsidP="00217552">
      <w:pPr>
        <w:pPrChange w:id="1870" w:author="Steve Barbeaux" w:date="2022-10-09T19:42:00Z">
          <w:pPr>
            <w:spacing w:after="0"/>
          </w:pPr>
        </w:pPrChange>
      </w:pPr>
      <w:del w:id="1871" w:author="Steve Barbeaux" w:date="2022-10-09T19:42:00Z">
        <w:r w:rsidDel="00217552">
          <w:br w:type="page"/>
        </w:r>
      </w:del>
    </w:p>
    <w:p w14:paraId="017330F1" w14:textId="77777777" w:rsidR="00F42E07" w:rsidRDefault="00F42E07" w:rsidP="00094359">
      <w:pPr>
        <w:pStyle w:val="Heading5"/>
        <w:ind w:left="0" w:firstLine="0"/>
        <w:sectPr w:rsidR="00F42E07" w:rsidSect="00F42E07">
          <w:pgSz w:w="12240" w:h="15840" w:code="1"/>
          <w:pgMar w:top="1440" w:right="1440" w:bottom="1440" w:left="1440" w:header="720" w:footer="720" w:gutter="0"/>
          <w:cols w:space="720"/>
          <w:docGrid w:linePitch="360"/>
        </w:sectPr>
      </w:pPr>
    </w:p>
    <w:p w14:paraId="3B29345D" w14:textId="1DF222B7" w:rsidR="008016D6" w:rsidRPr="00F42E07" w:rsidRDefault="007967D1" w:rsidP="00090530">
      <w:pPr>
        <w:pStyle w:val="Caption"/>
      </w:pPr>
      <w:r w:rsidRPr="007967D1">
        <w:lastRenderedPageBreak/>
        <w:t>Table 1A.</w:t>
      </w:r>
      <w:r w:rsidR="00200B7D" w:rsidRPr="001E7C39">
        <w:fldChar w:fldCharType="begin"/>
      </w:r>
      <w:r w:rsidR="001E7C39" w:rsidRPr="001E7C39">
        <w:instrText xml:space="preserve"> seq tab </w:instrText>
      </w:r>
      <w:r w:rsidR="00200B7D" w:rsidRPr="001E7C39">
        <w:fldChar w:fldCharType="separate"/>
      </w:r>
      <w:r w:rsidR="00B178AB">
        <w:rPr>
          <w:noProof/>
        </w:rPr>
        <w:t>11</w:t>
      </w:r>
      <w:r w:rsidR="00200B7D" w:rsidRPr="001E7C39">
        <w:fldChar w:fldCharType="end"/>
      </w:r>
      <w:r w:rsidR="001E7C39" w:rsidRPr="001E7C39">
        <w:t xml:space="preserve">. </w:t>
      </w:r>
      <w:r w:rsidR="001E7C39" w:rsidRPr="001E7C39">
        <w:tab/>
        <w:t xml:space="preserve">Estimates </w:t>
      </w:r>
      <w:r w:rsidR="00416A67">
        <w:t>of</w:t>
      </w:r>
      <w:r w:rsidR="001E7C39" w:rsidRPr="001E7C39">
        <w:t xml:space="preserve"> catch-age composition from the Aleutian Islands commercial fishery</w:t>
      </w:r>
      <w:r w:rsidR="000F6745">
        <w:t xml:space="preserve"> </w:t>
      </w:r>
      <w:r w:rsidR="001E7C39" w:rsidRPr="001E7C39">
        <w:t>1978-</w:t>
      </w:r>
      <w:r w:rsidR="000F6745" w:rsidRPr="001E7C39">
        <w:t>19</w:t>
      </w:r>
      <w:r w:rsidR="000F6745">
        <w:t>87</w:t>
      </w:r>
      <w:r w:rsidR="001E7C39" w:rsidRPr="001E7C39">
        <w:t>,</w:t>
      </w:r>
      <w:r w:rsidR="000F6745">
        <w:t xml:space="preserve"> 1994-1996, 1998,</w:t>
      </w:r>
      <w:r w:rsidR="001E7C39" w:rsidRPr="001E7C39">
        <w:t xml:space="preserve"> </w:t>
      </w:r>
      <w:r w:rsidR="00304CE8">
        <w:t xml:space="preserve">2018, </w:t>
      </w:r>
      <w:r w:rsidR="001E7C39" w:rsidRPr="001E7C39">
        <w:t>and the Aleutian Islands cooperative acoustic surveys for 2006-2008.</w:t>
      </w:r>
      <w:r w:rsidR="00CE6DAB">
        <w:t xml:space="preserve"> Shaded cells are the highest proportion for the year.</w:t>
      </w:r>
    </w:p>
    <w:p w14:paraId="36CAB113" w14:textId="77777777" w:rsidR="007742CF" w:rsidRDefault="007742CF">
      <w:pPr>
        <w:spacing w:after="0"/>
        <w:rPr>
          <w:szCs w:val="22"/>
        </w:rPr>
      </w:pPr>
    </w:p>
    <w:tbl>
      <w:tblPr>
        <w:tblStyle w:val="TableGrid"/>
        <w:tblW w:w="12978" w:type="dxa"/>
        <w:tblLayout w:type="fixed"/>
        <w:tblLook w:val="04A0" w:firstRow="1" w:lastRow="0" w:firstColumn="1" w:lastColumn="0" w:noHBand="0" w:noVBand="1"/>
      </w:tblPr>
      <w:tblGrid>
        <w:gridCol w:w="811"/>
        <w:gridCol w:w="811"/>
        <w:gridCol w:w="811"/>
        <w:gridCol w:w="811"/>
        <w:gridCol w:w="811"/>
        <w:gridCol w:w="811"/>
        <w:gridCol w:w="811"/>
        <w:gridCol w:w="812"/>
        <w:gridCol w:w="811"/>
        <w:gridCol w:w="811"/>
        <w:gridCol w:w="811"/>
        <w:gridCol w:w="811"/>
        <w:gridCol w:w="811"/>
        <w:gridCol w:w="811"/>
        <w:gridCol w:w="811"/>
        <w:gridCol w:w="812"/>
      </w:tblGrid>
      <w:tr w:rsidR="00A04F12" w14:paraId="4120F41E" w14:textId="77777777" w:rsidTr="00216CDE">
        <w:tc>
          <w:tcPr>
            <w:tcW w:w="811" w:type="dxa"/>
            <w:tcBorders>
              <w:top w:val="double" w:sz="4" w:space="0" w:color="auto"/>
              <w:left w:val="nil"/>
              <w:bottom w:val="single" w:sz="4" w:space="0" w:color="auto"/>
              <w:right w:val="nil"/>
            </w:tcBorders>
          </w:tcPr>
          <w:p w14:paraId="18F7EA51" w14:textId="77777777" w:rsidR="00A04F12" w:rsidRDefault="00A04F12">
            <w:pPr>
              <w:spacing w:after="0"/>
              <w:rPr>
                <w:szCs w:val="22"/>
              </w:rPr>
            </w:pPr>
            <w:r w:rsidRPr="00223E44">
              <w:t>Year</w:t>
            </w:r>
          </w:p>
        </w:tc>
        <w:tc>
          <w:tcPr>
            <w:tcW w:w="811" w:type="dxa"/>
            <w:tcBorders>
              <w:top w:val="double" w:sz="4" w:space="0" w:color="auto"/>
              <w:left w:val="nil"/>
              <w:bottom w:val="single" w:sz="4" w:space="0" w:color="auto"/>
              <w:right w:val="nil"/>
            </w:tcBorders>
          </w:tcPr>
          <w:p w14:paraId="79E4D2AE" w14:textId="77777777" w:rsidR="00A04F12" w:rsidRPr="00223E44" w:rsidRDefault="00A04F12">
            <w:pPr>
              <w:spacing w:after="0"/>
            </w:pPr>
            <w:r>
              <w:t>1</w:t>
            </w:r>
          </w:p>
        </w:tc>
        <w:tc>
          <w:tcPr>
            <w:tcW w:w="811" w:type="dxa"/>
            <w:tcBorders>
              <w:top w:val="double" w:sz="4" w:space="0" w:color="auto"/>
              <w:left w:val="nil"/>
              <w:bottom w:val="single" w:sz="4" w:space="0" w:color="auto"/>
              <w:right w:val="nil"/>
            </w:tcBorders>
          </w:tcPr>
          <w:p w14:paraId="5A735253" w14:textId="77777777" w:rsidR="00A04F12" w:rsidRDefault="00A04F12">
            <w:pPr>
              <w:spacing w:after="0"/>
              <w:rPr>
                <w:szCs w:val="22"/>
              </w:rPr>
            </w:pPr>
            <w:r w:rsidRPr="00223E44">
              <w:t>2</w:t>
            </w:r>
          </w:p>
        </w:tc>
        <w:tc>
          <w:tcPr>
            <w:tcW w:w="811" w:type="dxa"/>
            <w:tcBorders>
              <w:top w:val="double" w:sz="4" w:space="0" w:color="auto"/>
              <w:left w:val="nil"/>
              <w:bottom w:val="single" w:sz="4" w:space="0" w:color="auto"/>
              <w:right w:val="nil"/>
            </w:tcBorders>
          </w:tcPr>
          <w:p w14:paraId="152A1066" w14:textId="77777777" w:rsidR="00A04F12" w:rsidRDefault="00A04F12">
            <w:pPr>
              <w:spacing w:after="0"/>
              <w:rPr>
                <w:szCs w:val="22"/>
              </w:rPr>
            </w:pPr>
            <w:r w:rsidRPr="00223E44">
              <w:t>3</w:t>
            </w:r>
          </w:p>
        </w:tc>
        <w:tc>
          <w:tcPr>
            <w:tcW w:w="811" w:type="dxa"/>
            <w:tcBorders>
              <w:top w:val="double" w:sz="4" w:space="0" w:color="auto"/>
              <w:left w:val="nil"/>
              <w:bottom w:val="single" w:sz="4" w:space="0" w:color="auto"/>
              <w:right w:val="nil"/>
            </w:tcBorders>
          </w:tcPr>
          <w:p w14:paraId="09C3CF28" w14:textId="77777777" w:rsidR="00A04F12" w:rsidRDefault="00A04F12">
            <w:pPr>
              <w:spacing w:after="0"/>
              <w:rPr>
                <w:szCs w:val="22"/>
              </w:rPr>
            </w:pPr>
            <w:r w:rsidRPr="00223E44">
              <w:t>4</w:t>
            </w:r>
          </w:p>
        </w:tc>
        <w:tc>
          <w:tcPr>
            <w:tcW w:w="811" w:type="dxa"/>
            <w:tcBorders>
              <w:top w:val="double" w:sz="4" w:space="0" w:color="auto"/>
              <w:left w:val="nil"/>
              <w:bottom w:val="single" w:sz="4" w:space="0" w:color="auto"/>
              <w:right w:val="nil"/>
            </w:tcBorders>
          </w:tcPr>
          <w:p w14:paraId="37EEEA8D" w14:textId="77777777" w:rsidR="00A04F12" w:rsidRDefault="00A04F12">
            <w:pPr>
              <w:spacing w:after="0"/>
              <w:rPr>
                <w:szCs w:val="22"/>
              </w:rPr>
            </w:pPr>
            <w:r w:rsidRPr="00223E44">
              <w:t>5</w:t>
            </w:r>
          </w:p>
        </w:tc>
        <w:tc>
          <w:tcPr>
            <w:tcW w:w="811" w:type="dxa"/>
            <w:tcBorders>
              <w:top w:val="double" w:sz="4" w:space="0" w:color="auto"/>
              <w:left w:val="nil"/>
              <w:bottom w:val="single" w:sz="4" w:space="0" w:color="auto"/>
              <w:right w:val="nil"/>
            </w:tcBorders>
          </w:tcPr>
          <w:p w14:paraId="63A905D4" w14:textId="77777777" w:rsidR="00A04F12" w:rsidRDefault="00A04F12">
            <w:pPr>
              <w:spacing w:after="0"/>
              <w:rPr>
                <w:szCs w:val="22"/>
              </w:rPr>
            </w:pPr>
            <w:r w:rsidRPr="00223E44">
              <w:t>6</w:t>
            </w:r>
          </w:p>
        </w:tc>
        <w:tc>
          <w:tcPr>
            <w:tcW w:w="812" w:type="dxa"/>
            <w:tcBorders>
              <w:top w:val="double" w:sz="4" w:space="0" w:color="auto"/>
              <w:left w:val="nil"/>
              <w:bottom w:val="single" w:sz="4" w:space="0" w:color="auto"/>
              <w:right w:val="nil"/>
            </w:tcBorders>
          </w:tcPr>
          <w:p w14:paraId="6651715A" w14:textId="77777777" w:rsidR="00A04F12" w:rsidRDefault="00A04F12">
            <w:pPr>
              <w:spacing w:after="0"/>
              <w:rPr>
                <w:szCs w:val="22"/>
              </w:rPr>
            </w:pPr>
            <w:r w:rsidRPr="00223E44">
              <w:t>7</w:t>
            </w:r>
          </w:p>
        </w:tc>
        <w:tc>
          <w:tcPr>
            <w:tcW w:w="811" w:type="dxa"/>
            <w:tcBorders>
              <w:top w:val="double" w:sz="4" w:space="0" w:color="auto"/>
              <w:left w:val="nil"/>
              <w:bottom w:val="single" w:sz="4" w:space="0" w:color="auto"/>
              <w:right w:val="nil"/>
            </w:tcBorders>
          </w:tcPr>
          <w:p w14:paraId="5D7673A4" w14:textId="77777777" w:rsidR="00A04F12" w:rsidRDefault="00A04F12">
            <w:pPr>
              <w:spacing w:after="0"/>
              <w:rPr>
                <w:szCs w:val="22"/>
              </w:rPr>
            </w:pPr>
            <w:r w:rsidRPr="00223E44">
              <w:t>8</w:t>
            </w:r>
          </w:p>
        </w:tc>
        <w:tc>
          <w:tcPr>
            <w:tcW w:w="811" w:type="dxa"/>
            <w:tcBorders>
              <w:top w:val="double" w:sz="4" w:space="0" w:color="auto"/>
              <w:left w:val="nil"/>
              <w:bottom w:val="single" w:sz="4" w:space="0" w:color="auto"/>
              <w:right w:val="nil"/>
            </w:tcBorders>
          </w:tcPr>
          <w:p w14:paraId="243F54A3" w14:textId="77777777" w:rsidR="00A04F12" w:rsidRDefault="00A04F12">
            <w:pPr>
              <w:spacing w:after="0"/>
              <w:rPr>
                <w:szCs w:val="22"/>
              </w:rPr>
            </w:pPr>
            <w:r w:rsidRPr="00223E44">
              <w:t>9</w:t>
            </w:r>
          </w:p>
        </w:tc>
        <w:tc>
          <w:tcPr>
            <w:tcW w:w="811" w:type="dxa"/>
            <w:tcBorders>
              <w:top w:val="double" w:sz="4" w:space="0" w:color="auto"/>
              <w:left w:val="nil"/>
              <w:bottom w:val="single" w:sz="4" w:space="0" w:color="auto"/>
              <w:right w:val="nil"/>
            </w:tcBorders>
          </w:tcPr>
          <w:p w14:paraId="2C9EC6EF" w14:textId="77777777" w:rsidR="00A04F12" w:rsidRDefault="00A04F12">
            <w:pPr>
              <w:spacing w:after="0"/>
              <w:rPr>
                <w:szCs w:val="22"/>
              </w:rPr>
            </w:pPr>
            <w:r w:rsidRPr="00223E44">
              <w:t>10</w:t>
            </w:r>
          </w:p>
        </w:tc>
        <w:tc>
          <w:tcPr>
            <w:tcW w:w="811" w:type="dxa"/>
            <w:tcBorders>
              <w:top w:val="double" w:sz="4" w:space="0" w:color="auto"/>
              <w:left w:val="nil"/>
              <w:bottom w:val="single" w:sz="4" w:space="0" w:color="auto"/>
              <w:right w:val="nil"/>
            </w:tcBorders>
          </w:tcPr>
          <w:p w14:paraId="624290DE" w14:textId="77777777" w:rsidR="00A04F12" w:rsidRDefault="00A04F12">
            <w:pPr>
              <w:spacing w:after="0"/>
              <w:rPr>
                <w:szCs w:val="22"/>
              </w:rPr>
            </w:pPr>
            <w:r w:rsidRPr="00223E44">
              <w:t>11</w:t>
            </w:r>
          </w:p>
        </w:tc>
        <w:tc>
          <w:tcPr>
            <w:tcW w:w="811" w:type="dxa"/>
            <w:tcBorders>
              <w:top w:val="double" w:sz="4" w:space="0" w:color="auto"/>
              <w:left w:val="nil"/>
              <w:bottom w:val="single" w:sz="4" w:space="0" w:color="auto"/>
              <w:right w:val="nil"/>
            </w:tcBorders>
          </w:tcPr>
          <w:p w14:paraId="2EBC90E2" w14:textId="77777777" w:rsidR="00A04F12" w:rsidRDefault="00A04F12">
            <w:pPr>
              <w:spacing w:after="0"/>
              <w:rPr>
                <w:szCs w:val="22"/>
              </w:rPr>
            </w:pPr>
            <w:r w:rsidRPr="00223E44">
              <w:t>12</w:t>
            </w:r>
          </w:p>
        </w:tc>
        <w:tc>
          <w:tcPr>
            <w:tcW w:w="811" w:type="dxa"/>
            <w:tcBorders>
              <w:top w:val="double" w:sz="4" w:space="0" w:color="auto"/>
              <w:left w:val="nil"/>
              <w:bottom w:val="single" w:sz="4" w:space="0" w:color="auto"/>
              <w:right w:val="nil"/>
            </w:tcBorders>
          </w:tcPr>
          <w:p w14:paraId="130EE7B9" w14:textId="77777777" w:rsidR="00A04F12" w:rsidRDefault="00A04F12">
            <w:pPr>
              <w:spacing w:after="0"/>
              <w:rPr>
                <w:szCs w:val="22"/>
              </w:rPr>
            </w:pPr>
            <w:r w:rsidRPr="00223E44">
              <w:t>13</w:t>
            </w:r>
          </w:p>
        </w:tc>
        <w:tc>
          <w:tcPr>
            <w:tcW w:w="811" w:type="dxa"/>
            <w:tcBorders>
              <w:top w:val="double" w:sz="4" w:space="0" w:color="auto"/>
              <w:left w:val="nil"/>
              <w:bottom w:val="single" w:sz="4" w:space="0" w:color="auto"/>
              <w:right w:val="nil"/>
            </w:tcBorders>
          </w:tcPr>
          <w:p w14:paraId="3DDC71D5" w14:textId="77777777" w:rsidR="00A04F12" w:rsidRDefault="00A04F12">
            <w:pPr>
              <w:spacing w:after="0"/>
              <w:rPr>
                <w:szCs w:val="22"/>
              </w:rPr>
            </w:pPr>
            <w:r w:rsidRPr="00223E44">
              <w:t>14</w:t>
            </w:r>
          </w:p>
        </w:tc>
        <w:tc>
          <w:tcPr>
            <w:tcW w:w="812" w:type="dxa"/>
            <w:tcBorders>
              <w:top w:val="double" w:sz="4" w:space="0" w:color="auto"/>
              <w:left w:val="nil"/>
              <w:bottom w:val="single" w:sz="4" w:space="0" w:color="auto"/>
              <w:right w:val="nil"/>
            </w:tcBorders>
          </w:tcPr>
          <w:p w14:paraId="4D07D91C" w14:textId="77777777" w:rsidR="00A04F12" w:rsidRDefault="00A04F12">
            <w:pPr>
              <w:spacing w:after="0"/>
              <w:rPr>
                <w:szCs w:val="22"/>
              </w:rPr>
            </w:pPr>
            <w:r w:rsidRPr="00223E44">
              <w:t>15+</w:t>
            </w:r>
          </w:p>
        </w:tc>
      </w:tr>
      <w:tr w:rsidR="00F21FCC" w:rsidRPr="00A04F12" w14:paraId="02116201" w14:textId="77777777" w:rsidTr="00094359">
        <w:tc>
          <w:tcPr>
            <w:tcW w:w="811" w:type="dxa"/>
            <w:tcBorders>
              <w:left w:val="nil"/>
              <w:bottom w:val="nil"/>
              <w:right w:val="nil"/>
            </w:tcBorders>
          </w:tcPr>
          <w:p w14:paraId="284200C9" w14:textId="77777777" w:rsidR="00F21FCC" w:rsidRDefault="00F21FCC" w:rsidP="00F21FCC">
            <w:pPr>
              <w:spacing w:after="0"/>
              <w:rPr>
                <w:szCs w:val="22"/>
              </w:rPr>
            </w:pPr>
            <w:r w:rsidRPr="006A2686">
              <w:t>1978</w:t>
            </w:r>
          </w:p>
        </w:tc>
        <w:tc>
          <w:tcPr>
            <w:tcW w:w="811" w:type="dxa"/>
            <w:tcBorders>
              <w:left w:val="nil"/>
              <w:bottom w:val="nil"/>
              <w:right w:val="nil"/>
            </w:tcBorders>
          </w:tcPr>
          <w:p w14:paraId="0724E95A" w14:textId="6D2A92FB" w:rsidR="00F21FCC" w:rsidRDefault="00F21FCC" w:rsidP="00F21FCC">
            <w:pPr>
              <w:spacing w:after="0"/>
              <w:jc w:val="right"/>
              <w:rPr>
                <w:sz w:val="20"/>
              </w:rPr>
            </w:pPr>
            <w:r w:rsidRPr="00ED134C">
              <w:t>0.014</w:t>
            </w:r>
          </w:p>
        </w:tc>
        <w:tc>
          <w:tcPr>
            <w:tcW w:w="811" w:type="dxa"/>
            <w:tcBorders>
              <w:left w:val="nil"/>
              <w:bottom w:val="nil"/>
              <w:right w:val="nil"/>
            </w:tcBorders>
          </w:tcPr>
          <w:p w14:paraId="2E18DC5E" w14:textId="1555927C" w:rsidR="00F21FCC" w:rsidRDefault="00F21FCC" w:rsidP="00F21FCC">
            <w:pPr>
              <w:spacing w:after="0"/>
              <w:jc w:val="right"/>
              <w:rPr>
                <w:sz w:val="20"/>
              </w:rPr>
            </w:pPr>
            <w:r w:rsidRPr="00ED134C">
              <w:t>0</w:t>
            </w:r>
          </w:p>
        </w:tc>
        <w:tc>
          <w:tcPr>
            <w:tcW w:w="811" w:type="dxa"/>
            <w:tcBorders>
              <w:left w:val="nil"/>
              <w:bottom w:val="nil"/>
              <w:right w:val="nil"/>
            </w:tcBorders>
          </w:tcPr>
          <w:p w14:paraId="0ACABE3F" w14:textId="0EE156B9" w:rsidR="00F21FCC" w:rsidRDefault="00F21FCC" w:rsidP="00F21FCC">
            <w:pPr>
              <w:spacing w:after="0"/>
              <w:jc w:val="right"/>
              <w:rPr>
                <w:sz w:val="20"/>
              </w:rPr>
            </w:pPr>
            <w:r w:rsidRPr="00ED134C">
              <w:t>0.02</w:t>
            </w:r>
          </w:p>
        </w:tc>
        <w:tc>
          <w:tcPr>
            <w:tcW w:w="811" w:type="dxa"/>
            <w:tcBorders>
              <w:left w:val="nil"/>
              <w:bottom w:val="nil"/>
              <w:right w:val="nil"/>
            </w:tcBorders>
          </w:tcPr>
          <w:p w14:paraId="1EF11DED" w14:textId="75C8A91B" w:rsidR="00F21FCC" w:rsidRDefault="00F21FCC" w:rsidP="00F21FCC">
            <w:pPr>
              <w:spacing w:after="0"/>
              <w:jc w:val="right"/>
              <w:rPr>
                <w:sz w:val="20"/>
              </w:rPr>
            </w:pPr>
            <w:r w:rsidRPr="00ED134C">
              <w:t>0.091</w:t>
            </w:r>
          </w:p>
        </w:tc>
        <w:tc>
          <w:tcPr>
            <w:tcW w:w="811" w:type="dxa"/>
            <w:tcBorders>
              <w:left w:val="nil"/>
              <w:bottom w:val="nil"/>
              <w:right w:val="nil"/>
            </w:tcBorders>
          </w:tcPr>
          <w:p w14:paraId="2315D8ED" w14:textId="2E0C6FF7" w:rsidR="00F21FCC" w:rsidRDefault="00F21FCC" w:rsidP="00F21FCC">
            <w:pPr>
              <w:spacing w:after="0"/>
              <w:jc w:val="right"/>
              <w:rPr>
                <w:sz w:val="20"/>
              </w:rPr>
            </w:pPr>
            <w:r w:rsidRPr="00ED134C">
              <w:t>0.052</w:t>
            </w:r>
          </w:p>
        </w:tc>
        <w:tc>
          <w:tcPr>
            <w:tcW w:w="811" w:type="dxa"/>
            <w:tcBorders>
              <w:left w:val="nil"/>
              <w:bottom w:val="nil"/>
              <w:right w:val="nil"/>
            </w:tcBorders>
            <w:shd w:val="clear" w:color="auto" w:fill="D9D9D9" w:themeFill="background1" w:themeFillShade="D9"/>
          </w:tcPr>
          <w:p w14:paraId="182FCF0C" w14:textId="2E3013A6" w:rsidR="00F21FCC" w:rsidRDefault="00F21FCC" w:rsidP="00F21FCC">
            <w:pPr>
              <w:spacing w:after="0"/>
              <w:jc w:val="right"/>
              <w:rPr>
                <w:sz w:val="20"/>
                <w:highlight w:val="lightGray"/>
              </w:rPr>
            </w:pPr>
            <w:r w:rsidRPr="00ED134C">
              <w:t>0.326</w:t>
            </w:r>
          </w:p>
        </w:tc>
        <w:tc>
          <w:tcPr>
            <w:tcW w:w="812" w:type="dxa"/>
            <w:tcBorders>
              <w:left w:val="nil"/>
              <w:bottom w:val="nil"/>
              <w:right w:val="nil"/>
            </w:tcBorders>
          </w:tcPr>
          <w:p w14:paraId="7D26B5C1" w14:textId="056E94A2" w:rsidR="00F21FCC" w:rsidRDefault="00F21FCC" w:rsidP="00F21FCC">
            <w:pPr>
              <w:spacing w:after="0"/>
              <w:jc w:val="right"/>
              <w:rPr>
                <w:sz w:val="20"/>
              </w:rPr>
            </w:pPr>
            <w:r w:rsidRPr="00ED134C">
              <w:t>0.082</w:t>
            </w:r>
          </w:p>
        </w:tc>
        <w:tc>
          <w:tcPr>
            <w:tcW w:w="811" w:type="dxa"/>
            <w:tcBorders>
              <w:left w:val="nil"/>
              <w:bottom w:val="nil"/>
              <w:right w:val="nil"/>
            </w:tcBorders>
          </w:tcPr>
          <w:p w14:paraId="5117A85F" w14:textId="7E48CFB5" w:rsidR="00F21FCC" w:rsidRDefault="00F21FCC" w:rsidP="00F21FCC">
            <w:pPr>
              <w:spacing w:after="0"/>
              <w:jc w:val="right"/>
              <w:rPr>
                <w:sz w:val="20"/>
              </w:rPr>
            </w:pPr>
            <w:r w:rsidRPr="00ED134C">
              <w:t>0.099</w:t>
            </w:r>
          </w:p>
        </w:tc>
        <w:tc>
          <w:tcPr>
            <w:tcW w:w="811" w:type="dxa"/>
            <w:tcBorders>
              <w:left w:val="nil"/>
              <w:bottom w:val="nil"/>
              <w:right w:val="nil"/>
            </w:tcBorders>
          </w:tcPr>
          <w:p w14:paraId="13A316B6" w14:textId="4A55502F" w:rsidR="00F21FCC" w:rsidRDefault="00F21FCC" w:rsidP="00F21FCC">
            <w:pPr>
              <w:spacing w:after="0"/>
              <w:jc w:val="right"/>
              <w:rPr>
                <w:sz w:val="20"/>
              </w:rPr>
            </w:pPr>
            <w:r w:rsidRPr="00ED134C">
              <w:t>0.115</w:t>
            </w:r>
          </w:p>
        </w:tc>
        <w:tc>
          <w:tcPr>
            <w:tcW w:w="811" w:type="dxa"/>
            <w:tcBorders>
              <w:left w:val="nil"/>
              <w:bottom w:val="nil"/>
              <w:right w:val="nil"/>
            </w:tcBorders>
          </w:tcPr>
          <w:p w14:paraId="72AB018E" w14:textId="45F1F79C" w:rsidR="00F21FCC" w:rsidRDefault="00F21FCC" w:rsidP="00F21FCC">
            <w:pPr>
              <w:spacing w:after="0"/>
              <w:jc w:val="right"/>
              <w:rPr>
                <w:sz w:val="20"/>
              </w:rPr>
            </w:pPr>
            <w:r w:rsidRPr="00ED134C">
              <w:t>0.098</w:t>
            </w:r>
          </w:p>
        </w:tc>
        <w:tc>
          <w:tcPr>
            <w:tcW w:w="811" w:type="dxa"/>
            <w:tcBorders>
              <w:left w:val="nil"/>
              <w:bottom w:val="nil"/>
              <w:right w:val="nil"/>
            </w:tcBorders>
          </w:tcPr>
          <w:p w14:paraId="2567A2B1" w14:textId="6EB50205" w:rsidR="00F21FCC" w:rsidRDefault="00F21FCC" w:rsidP="00F21FCC">
            <w:pPr>
              <w:spacing w:after="0"/>
              <w:jc w:val="right"/>
              <w:rPr>
                <w:sz w:val="20"/>
              </w:rPr>
            </w:pPr>
            <w:r w:rsidRPr="00ED134C">
              <w:t>0.072</w:t>
            </w:r>
          </w:p>
        </w:tc>
        <w:tc>
          <w:tcPr>
            <w:tcW w:w="811" w:type="dxa"/>
            <w:tcBorders>
              <w:left w:val="nil"/>
              <w:bottom w:val="nil"/>
              <w:right w:val="nil"/>
            </w:tcBorders>
          </w:tcPr>
          <w:p w14:paraId="13D92EC1" w14:textId="311B7EAA" w:rsidR="00F21FCC" w:rsidRDefault="00F21FCC" w:rsidP="00F21FCC">
            <w:pPr>
              <w:spacing w:after="0"/>
              <w:jc w:val="right"/>
              <w:rPr>
                <w:sz w:val="20"/>
              </w:rPr>
            </w:pPr>
            <w:r w:rsidRPr="00ED134C">
              <w:t>0.018</w:t>
            </w:r>
          </w:p>
        </w:tc>
        <w:tc>
          <w:tcPr>
            <w:tcW w:w="811" w:type="dxa"/>
            <w:tcBorders>
              <w:left w:val="nil"/>
              <w:bottom w:val="nil"/>
              <w:right w:val="nil"/>
            </w:tcBorders>
          </w:tcPr>
          <w:p w14:paraId="0DE35C69" w14:textId="06D71B8C" w:rsidR="00F21FCC" w:rsidRDefault="00F21FCC" w:rsidP="00F21FCC">
            <w:pPr>
              <w:spacing w:after="0"/>
              <w:jc w:val="right"/>
              <w:rPr>
                <w:sz w:val="20"/>
              </w:rPr>
            </w:pPr>
            <w:r w:rsidRPr="00ED134C">
              <w:t>0.007</w:t>
            </w:r>
          </w:p>
        </w:tc>
        <w:tc>
          <w:tcPr>
            <w:tcW w:w="811" w:type="dxa"/>
            <w:tcBorders>
              <w:left w:val="nil"/>
              <w:bottom w:val="nil"/>
              <w:right w:val="nil"/>
            </w:tcBorders>
          </w:tcPr>
          <w:p w14:paraId="665CE7C2" w14:textId="054890E5" w:rsidR="00F21FCC" w:rsidRDefault="00F21FCC" w:rsidP="00F21FCC">
            <w:pPr>
              <w:spacing w:after="0"/>
              <w:jc w:val="right"/>
              <w:rPr>
                <w:sz w:val="20"/>
              </w:rPr>
            </w:pPr>
            <w:r w:rsidRPr="00ED134C">
              <w:t>0.001</w:t>
            </w:r>
          </w:p>
        </w:tc>
        <w:tc>
          <w:tcPr>
            <w:tcW w:w="812" w:type="dxa"/>
            <w:tcBorders>
              <w:left w:val="nil"/>
              <w:bottom w:val="nil"/>
              <w:right w:val="nil"/>
            </w:tcBorders>
          </w:tcPr>
          <w:p w14:paraId="1533DF7C" w14:textId="4BEB5C29" w:rsidR="00F21FCC" w:rsidRDefault="00F21FCC" w:rsidP="00F21FCC">
            <w:pPr>
              <w:spacing w:after="0"/>
              <w:jc w:val="right"/>
              <w:rPr>
                <w:sz w:val="20"/>
              </w:rPr>
            </w:pPr>
            <w:r w:rsidRPr="00ED134C">
              <w:t>0.004</w:t>
            </w:r>
          </w:p>
        </w:tc>
      </w:tr>
      <w:tr w:rsidR="00F21FCC" w:rsidRPr="00A04F12" w14:paraId="0FC7462F" w14:textId="77777777" w:rsidTr="00094359">
        <w:tc>
          <w:tcPr>
            <w:tcW w:w="811" w:type="dxa"/>
            <w:tcBorders>
              <w:top w:val="nil"/>
              <w:left w:val="nil"/>
              <w:bottom w:val="nil"/>
              <w:right w:val="nil"/>
            </w:tcBorders>
          </w:tcPr>
          <w:p w14:paraId="6FE97E8D" w14:textId="77777777" w:rsidR="00F21FCC" w:rsidRDefault="00F21FCC" w:rsidP="00F21FCC">
            <w:pPr>
              <w:spacing w:after="0"/>
              <w:rPr>
                <w:szCs w:val="22"/>
              </w:rPr>
            </w:pPr>
            <w:r w:rsidRPr="006A2686">
              <w:t>1979</w:t>
            </w:r>
          </w:p>
        </w:tc>
        <w:tc>
          <w:tcPr>
            <w:tcW w:w="811" w:type="dxa"/>
            <w:tcBorders>
              <w:top w:val="nil"/>
              <w:left w:val="nil"/>
              <w:bottom w:val="nil"/>
              <w:right w:val="nil"/>
            </w:tcBorders>
          </w:tcPr>
          <w:p w14:paraId="6BA8DE49" w14:textId="1F3B68DD" w:rsidR="00F21FCC" w:rsidRDefault="00F21FCC" w:rsidP="00F21FCC">
            <w:pPr>
              <w:spacing w:after="0"/>
              <w:jc w:val="right"/>
              <w:rPr>
                <w:sz w:val="20"/>
              </w:rPr>
            </w:pPr>
            <w:r w:rsidRPr="00ED134C">
              <w:t>0.01</w:t>
            </w:r>
          </w:p>
        </w:tc>
        <w:tc>
          <w:tcPr>
            <w:tcW w:w="811" w:type="dxa"/>
            <w:tcBorders>
              <w:top w:val="nil"/>
              <w:left w:val="nil"/>
              <w:bottom w:val="nil"/>
              <w:right w:val="nil"/>
            </w:tcBorders>
          </w:tcPr>
          <w:p w14:paraId="4864790D" w14:textId="4532A334" w:rsidR="00F21FCC" w:rsidRDefault="00F21FCC" w:rsidP="00F21FCC">
            <w:pPr>
              <w:spacing w:after="0"/>
              <w:jc w:val="right"/>
              <w:rPr>
                <w:sz w:val="20"/>
              </w:rPr>
            </w:pPr>
            <w:r w:rsidRPr="00ED134C">
              <w:t>0.004</w:t>
            </w:r>
          </w:p>
        </w:tc>
        <w:tc>
          <w:tcPr>
            <w:tcW w:w="811" w:type="dxa"/>
            <w:tcBorders>
              <w:top w:val="nil"/>
              <w:left w:val="nil"/>
              <w:bottom w:val="nil"/>
              <w:right w:val="nil"/>
            </w:tcBorders>
          </w:tcPr>
          <w:p w14:paraId="5184BC2B" w14:textId="42ABCF37" w:rsidR="00F21FCC" w:rsidRDefault="00F21FCC" w:rsidP="00F21FCC">
            <w:pPr>
              <w:spacing w:after="0"/>
              <w:jc w:val="right"/>
              <w:rPr>
                <w:sz w:val="20"/>
              </w:rPr>
            </w:pPr>
            <w:r w:rsidRPr="00ED134C">
              <w:t>0.117</w:t>
            </w:r>
          </w:p>
        </w:tc>
        <w:tc>
          <w:tcPr>
            <w:tcW w:w="811" w:type="dxa"/>
            <w:tcBorders>
              <w:top w:val="nil"/>
              <w:left w:val="nil"/>
              <w:bottom w:val="nil"/>
              <w:right w:val="nil"/>
            </w:tcBorders>
          </w:tcPr>
          <w:p w14:paraId="6C338C4B" w14:textId="54395C34" w:rsidR="00F21FCC" w:rsidRDefault="00F21FCC" w:rsidP="00F21FCC">
            <w:pPr>
              <w:spacing w:after="0"/>
              <w:jc w:val="right"/>
              <w:rPr>
                <w:sz w:val="20"/>
              </w:rPr>
            </w:pPr>
            <w:r w:rsidRPr="00ED134C">
              <w:t>0.138</w:t>
            </w:r>
          </w:p>
        </w:tc>
        <w:tc>
          <w:tcPr>
            <w:tcW w:w="811" w:type="dxa"/>
            <w:tcBorders>
              <w:top w:val="nil"/>
              <w:left w:val="nil"/>
              <w:bottom w:val="nil"/>
              <w:right w:val="nil"/>
            </w:tcBorders>
          </w:tcPr>
          <w:p w14:paraId="109A0ED0" w14:textId="37930DF5" w:rsidR="00F21FCC" w:rsidRDefault="00F21FCC" w:rsidP="00F21FCC">
            <w:pPr>
              <w:spacing w:after="0"/>
              <w:jc w:val="right"/>
              <w:rPr>
                <w:sz w:val="20"/>
              </w:rPr>
            </w:pPr>
            <w:r w:rsidRPr="00ED134C">
              <w:t>0.133</w:t>
            </w:r>
          </w:p>
        </w:tc>
        <w:tc>
          <w:tcPr>
            <w:tcW w:w="811" w:type="dxa"/>
            <w:tcBorders>
              <w:top w:val="nil"/>
              <w:left w:val="nil"/>
              <w:bottom w:val="nil"/>
              <w:right w:val="nil"/>
            </w:tcBorders>
            <w:shd w:val="clear" w:color="auto" w:fill="D9D9D9" w:themeFill="background1" w:themeFillShade="D9"/>
          </w:tcPr>
          <w:p w14:paraId="0136F4E4" w14:textId="1F8B4C65" w:rsidR="00F21FCC" w:rsidRDefault="00F21FCC" w:rsidP="00F21FCC">
            <w:pPr>
              <w:spacing w:after="0"/>
              <w:jc w:val="right"/>
              <w:rPr>
                <w:sz w:val="20"/>
                <w:highlight w:val="lightGray"/>
              </w:rPr>
            </w:pPr>
            <w:r w:rsidRPr="00ED134C">
              <w:t>0.179</w:t>
            </w:r>
          </w:p>
        </w:tc>
        <w:tc>
          <w:tcPr>
            <w:tcW w:w="812" w:type="dxa"/>
            <w:tcBorders>
              <w:top w:val="nil"/>
              <w:left w:val="nil"/>
              <w:bottom w:val="nil"/>
              <w:right w:val="nil"/>
            </w:tcBorders>
          </w:tcPr>
          <w:p w14:paraId="345D9290" w14:textId="3DFE70BE" w:rsidR="00F21FCC" w:rsidRDefault="00F21FCC" w:rsidP="00F21FCC">
            <w:pPr>
              <w:spacing w:after="0"/>
              <w:jc w:val="right"/>
              <w:rPr>
                <w:sz w:val="20"/>
              </w:rPr>
            </w:pPr>
            <w:r w:rsidRPr="00ED134C">
              <w:t>0.148</w:t>
            </w:r>
          </w:p>
        </w:tc>
        <w:tc>
          <w:tcPr>
            <w:tcW w:w="811" w:type="dxa"/>
            <w:tcBorders>
              <w:top w:val="nil"/>
              <w:left w:val="nil"/>
              <w:bottom w:val="nil"/>
              <w:right w:val="nil"/>
            </w:tcBorders>
          </w:tcPr>
          <w:p w14:paraId="04CC7FF3" w14:textId="65380FC0" w:rsidR="00F21FCC" w:rsidRDefault="00F21FCC" w:rsidP="00F21FCC">
            <w:pPr>
              <w:spacing w:after="0"/>
              <w:jc w:val="right"/>
              <w:rPr>
                <w:sz w:val="20"/>
              </w:rPr>
            </w:pPr>
            <w:r w:rsidRPr="00ED134C">
              <w:t>0.078</w:t>
            </w:r>
          </w:p>
        </w:tc>
        <w:tc>
          <w:tcPr>
            <w:tcW w:w="811" w:type="dxa"/>
            <w:tcBorders>
              <w:top w:val="nil"/>
              <w:left w:val="nil"/>
              <w:bottom w:val="nil"/>
              <w:right w:val="nil"/>
            </w:tcBorders>
          </w:tcPr>
          <w:p w14:paraId="34553FE4" w14:textId="32C113B7" w:rsidR="00F21FCC" w:rsidRDefault="00F21FCC" w:rsidP="00F21FCC">
            <w:pPr>
              <w:spacing w:after="0"/>
              <w:jc w:val="right"/>
              <w:rPr>
                <w:sz w:val="20"/>
              </w:rPr>
            </w:pPr>
            <w:r w:rsidRPr="00ED134C">
              <w:t>0.079</w:t>
            </w:r>
          </w:p>
        </w:tc>
        <w:tc>
          <w:tcPr>
            <w:tcW w:w="811" w:type="dxa"/>
            <w:tcBorders>
              <w:top w:val="nil"/>
              <w:left w:val="nil"/>
              <w:bottom w:val="nil"/>
              <w:right w:val="nil"/>
            </w:tcBorders>
          </w:tcPr>
          <w:p w14:paraId="4580EF46" w14:textId="341E1A97" w:rsidR="00F21FCC" w:rsidRDefault="00F21FCC" w:rsidP="00F21FCC">
            <w:pPr>
              <w:spacing w:after="0"/>
              <w:jc w:val="right"/>
              <w:rPr>
                <w:sz w:val="20"/>
              </w:rPr>
            </w:pPr>
            <w:r w:rsidRPr="00ED134C">
              <w:t>0.045</w:t>
            </w:r>
          </w:p>
        </w:tc>
        <w:tc>
          <w:tcPr>
            <w:tcW w:w="811" w:type="dxa"/>
            <w:tcBorders>
              <w:top w:val="nil"/>
              <w:left w:val="nil"/>
              <w:bottom w:val="nil"/>
              <w:right w:val="nil"/>
            </w:tcBorders>
          </w:tcPr>
          <w:p w14:paraId="7E681FAA" w14:textId="01EED4CC" w:rsidR="00F21FCC" w:rsidRDefault="00F21FCC" w:rsidP="00F21FCC">
            <w:pPr>
              <w:spacing w:after="0"/>
              <w:jc w:val="right"/>
              <w:rPr>
                <w:sz w:val="20"/>
              </w:rPr>
            </w:pPr>
            <w:r w:rsidRPr="00ED134C">
              <w:t>0.031</w:t>
            </w:r>
          </w:p>
        </w:tc>
        <w:tc>
          <w:tcPr>
            <w:tcW w:w="811" w:type="dxa"/>
            <w:tcBorders>
              <w:top w:val="nil"/>
              <w:left w:val="nil"/>
              <w:bottom w:val="nil"/>
              <w:right w:val="nil"/>
            </w:tcBorders>
          </w:tcPr>
          <w:p w14:paraId="7B93ACFF" w14:textId="42664397" w:rsidR="00F21FCC" w:rsidRDefault="00F21FCC" w:rsidP="00F21FCC">
            <w:pPr>
              <w:spacing w:after="0"/>
              <w:jc w:val="right"/>
              <w:rPr>
                <w:sz w:val="20"/>
              </w:rPr>
            </w:pPr>
            <w:r w:rsidRPr="00ED134C">
              <w:t>0.028</w:t>
            </w:r>
          </w:p>
        </w:tc>
        <w:tc>
          <w:tcPr>
            <w:tcW w:w="811" w:type="dxa"/>
            <w:tcBorders>
              <w:top w:val="nil"/>
              <w:left w:val="nil"/>
              <w:bottom w:val="nil"/>
              <w:right w:val="nil"/>
            </w:tcBorders>
          </w:tcPr>
          <w:p w14:paraId="6B60B6BC" w14:textId="683BDB83" w:rsidR="00F21FCC" w:rsidRDefault="00F21FCC" w:rsidP="00F21FCC">
            <w:pPr>
              <w:spacing w:after="0"/>
              <w:jc w:val="right"/>
              <w:rPr>
                <w:sz w:val="20"/>
              </w:rPr>
            </w:pPr>
            <w:r w:rsidRPr="00ED134C">
              <w:t>0.003</w:t>
            </w:r>
          </w:p>
        </w:tc>
        <w:tc>
          <w:tcPr>
            <w:tcW w:w="811" w:type="dxa"/>
            <w:tcBorders>
              <w:top w:val="nil"/>
              <w:left w:val="nil"/>
              <w:bottom w:val="nil"/>
              <w:right w:val="nil"/>
            </w:tcBorders>
          </w:tcPr>
          <w:p w14:paraId="784F2D20" w14:textId="5B611165" w:rsidR="00F21FCC" w:rsidRDefault="00F21FCC" w:rsidP="00F21FCC">
            <w:pPr>
              <w:spacing w:after="0"/>
              <w:jc w:val="right"/>
              <w:rPr>
                <w:sz w:val="20"/>
              </w:rPr>
            </w:pPr>
            <w:r w:rsidRPr="00ED134C">
              <w:t>0.001</w:t>
            </w:r>
          </w:p>
        </w:tc>
        <w:tc>
          <w:tcPr>
            <w:tcW w:w="812" w:type="dxa"/>
            <w:tcBorders>
              <w:top w:val="nil"/>
              <w:left w:val="nil"/>
              <w:bottom w:val="nil"/>
              <w:right w:val="nil"/>
            </w:tcBorders>
          </w:tcPr>
          <w:p w14:paraId="108314F2" w14:textId="35E5439B" w:rsidR="00F21FCC" w:rsidRDefault="00F21FCC" w:rsidP="00F21FCC">
            <w:pPr>
              <w:spacing w:after="0"/>
              <w:jc w:val="right"/>
              <w:rPr>
                <w:sz w:val="20"/>
              </w:rPr>
            </w:pPr>
            <w:r w:rsidRPr="00ED134C">
              <w:t>0.006</w:t>
            </w:r>
          </w:p>
        </w:tc>
      </w:tr>
      <w:tr w:rsidR="00F21FCC" w:rsidRPr="00A04F12" w14:paraId="0BD338EA" w14:textId="77777777" w:rsidTr="00094359">
        <w:tc>
          <w:tcPr>
            <w:tcW w:w="811" w:type="dxa"/>
            <w:tcBorders>
              <w:top w:val="nil"/>
              <w:left w:val="nil"/>
              <w:bottom w:val="nil"/>
              <w:right w:val="nil"/>
            </w:tcBorders>
          </w:tcPr>
          <w:p w14:paraId="6ADC2A60" w14:textId="77777777" w:rsidR="00F21FCC" w:rsidRDefault="00F21FCC" w:rsidP="00F21FCC">
            <w:pPr>
              <w:spacing w:after="0"/>
              <w:rPr>
                <w:szCs w:val="22"/>
              </w:rPr>
            </w:pPr>
            <w:r w:rsidRPr="006A2686">
              <w:t>1980</w:t>
            </w:r>
          </w:p>
        </w:tc>
        <w:tc>
          <w:tcPr>
            <w:tcW w:w="811" w:type="dxa"/>
            <w:tcBorders>
              <w:top w:val="nil"/>
              <w:left w:val="nil"/>
              <w:bottom w:val="nil"/>
              <w:right w:val="nil"/>
            </w:tcBorders>
          </w:tcPr>
          <w:p w14:paraId="1B5292A6" w14:textId="375F6B13" w:rsidR="00F21FCC" w:rsidRDefault="00F21FCC" w:rsidP="00F21FCC">
            <w:pPr>
              <w:spacing w:after="0"/>
              <w:jc w:val="right"/>
              <w:rPr>
                <w:sz w:val="20"/>
              </w:rPr>
            </w:pPr>
            <w:r w:rsidRPr="00ED134C">
              <w:t>0</w:t>
            </w:r>
          </w:p>
        </w:tc>
        <w:tc>
          <w:tcPr>
            <w:tcW w:w="811" w:type="dxa"/>
            <w:tcBorders>
              <w:top w:val="nil"/>
              <w:left w:val="nil"/>
              <w:bottom w:val="nil"/>
              <w:right w:val="nil"/>
            </w:tcBorders>
          </w:tcPr>
          <w:p w14:paraId="49D0A1D4" w14:textId="629B829B" w:rsidR="00F21FCC" w:rsidRDefault="00F21FCC" w:rsidP="00F21FCC">
            <w:pPr>
              <w:spacing w:after="0"/>
              <w:jc w:val="right"/>
              <w:rPr>
                <w:sz w:val="20"/>
              </w:rPr>
            </w:pPr>
            <w:r w:rsidRPr="00ED134C">
              <w:t>0.127</w:t>
            </w:r>
          </w:p>
        </w:tc>
        <w:tc>
          <w:tcPr>
            <w:tcW w:w="811" w:type="dxa"/>
            <w:tcBorders>
              <w:top w:val="nil"/>
              <w:left w:val="nil"/>
              <w:bottom w:val="nil"/>
              <w:right w:val="nil"/>
            </w:tcBorders>
          </w:tcPr>
          <w:p w14:paraId="63DD0C58" w14:textId="02EE51D3" w:rsidR="00F21FCC" w:rsidRDefault="00F21FCC" w:rsidP="00F21FCC">
            <w:pPr>
              <w:spacing w:after="0"/>
              <w:jc w:val="right"/>
              <w:rPr>
                <w:sz w:val="20"/>
              </w:rPr>
            </w:pPr>
            <w:r w:rsidRPr="00ED134C">
              <w:t>0.06</w:t>
            </w:r>
          </w:p>
        </w:tc>
        <w:tc>
          <w:tcPr>
            <w:tcW w:w="811" w:type="dxa"/>
            <w:tcBorders>
              <w:top w:val="nil"/>
              <w:left w:val="nil"/>
              <w:bottom w:val="nil"/>
              <w:right w:val="nil"/>
            </w:tcBorders>
          </w:tcPr>
          <w:p w14:paraId="322F6D01" w14:textId="0BC5B325" w:rsidR="00F21FCC" w:rsidRDefault="00F21FCC" w:rsidP="00F21FCC">
            <w:pPr>
              <w:spacing w:after="0"/>
              <w:jc w:val="right"/>
              <w:rPr>
                <w:sz w:val="20"/>
              </w:rPr>
            </w:pPr>
            <w:r w:rsidRPr="00ED134C">
              <w:t>0.049</w:t>
            </w:r>
          </w:p>
        </w:tc>
        <w:tc>
          <w:tcPr>
            <w:tcW w:w="811" w:type="dxa"/>
            <w:tcBorders>
              <w:top w:val="nil"/>
              <w:left w:val="nil"/>
              <w:bottom w:val="nil"/>
              <w:right w:val="nil"/>
            </w:tcBorders>
          </w:tcPr>
          <w:p w14:paraId="60757B74" w14:textId="3A763B5B" w:rsidR="00F21FCC" w:rsidRDefault="00F21FCC" w:rsidP="00F21FCC">
            <w:pPr>
              <w:spacing w:after="0"/>
              <w:jc w:val="right"/>
              <w:rPr>
                <w:sz w:val="20"/>
              </w:rPr>
            </w:pPr>
            <w:r w:rsidRPr="00ED134C">
              <w:t>0.09</w:t>
            </w:r>
          </w:p>
        </w:tc>
        <w:tc>
          <w:tcPr>
            <w:tcW w:w="811" w:type="dxa"/>
            <w:tcBorders>
              <w:top w:val="nil"/>
              <w:left w:val="nil"/>
              <w:bottom w:val="nil"/>
              <w:right w:val="nil"/>
            </w:tcBorders>
            <w:shd w:val="clear" w:color="auto" w:fill="D9D9D9" w:themeFill="background1" w:themeFillShade="D9"/>
          </w:tcPr>
          <w:p w14:paraId="160E04E8" w14:textId="64CFE345" w:rsidR="00F21FCC" w:rsidRDefault="00F21FCC" w:rsidP="00F21FCC">
            <w:pPr>
              <w:spacing w:after="0"/>
              <w:jc w:val="right"/>
              <w:rPr>
                <w:sz w:val="20"/>
                <w:highlight w:val="lightGray"/>
              </w:rPr>
            </w:pPr>
            <w:r w:rsidRPr="00ED134C">
              <w:t>0.194</w:t>
            </w:r>
          </w:p>
        </w:tc>
        <w:tc>
          <w:tcPr>
            <w:tcW w:w="812" w:type="dxa"/>
            <w:tcBorders>
              <w:top w:val="nil"/>
              <w:left w:val="nil"/>
              <w:bottom w:val="nil"/>
              <w:right w:val="nil"/>
            </w:tcBorders>
          </w:tcPr>
          <w:p w14:paraId="32DF041C" w14:textId="164EBB17" w:rsidR="00F21FCC" w:rsidRDefault="00F21FCC" w:rsidP="00F21FCC">
            <w:pPr>
              <w:spacing w:after="0"/>
              <w:jc w:val="right"/>
              <w:rPr>
                <w:sz w:val="20"/>
              </w:rPr>
            </w:pPr>
            <w:r w:rsidRPr="00ED134C">
              <w:t>0.146</w:t>
            </w:r>
          </w:p>
        </w:tc>
        <w:tc>
          <w:tcPr>
            <w:tcW w:w="811" w:type="dxa"/>
            <w:tcBorders>
              <w:top w:val="nil"/>
              <w:left w:val="nil"/>
              <w:bottom w:val="nil"/>
              <w:right w:val="nil"/>
            </w:tcBorders>
          </w:tcPr>
          <w:p w14:paraId="30AD791E" w14:textId="656C1FD8" w:rsidR="00F21FCC" w:rsidRDefault="00F21FCC" w:rsidP="00F21FCC">
            <w:pPr>
              <w:spacing w:after="0"/>
              <w:jc w:val="right"/>
              <w:rPr>
                <w:sz w:val="20"/>
              </w:rPr>
            </w:pPr>
            <w:r w:rsidRPr="00ED134C">
              <w:t>0.144</w:t>
            </w:r>
          </w:p>
        </w:tc>
        <w:tc>
          <w:tcPr>
            <w:tcW w:w="811" w:type="dxa"/>
            <w:tcBorders>
              <w:top w:val="nil"/>
              <w:left w:val="nil"/>
              <w:bottom w:val="nil"/>
              <w:right w:val="nil"/>
            </w:tcBorders>
          </w:tcPr>
          <w:p w14:paraId="0A0C50AA" w14:textId="000E8E0B" w:rsidR="00F21FCC" w:rsidRDefault="00F21FCC" w:rsidP="00F21FCC">
            <w:pPr>
              <w:spacing w:after="0"/>
              <w:jc w:val="right"/>
              <w:rPr>
                <w:sz w:val="20"/>
              </w:rPr>
            </w:pPr>
            <w:r w:rsidRPr="00ED134C">
              <w:t>0.08</w:t>
            </w:r>
          </w:p>
        </w:tc>
        <w:tc>
          <w:tcPr>
            <w:tcW w:w="811" w:type="dxa"/>
            <w:tcBorders>
              <w:top w:val="nil"/>
              <w:left w:val="nil"/>
              <w:bottom w:val="nil"/>
              <w:right w:val="nil"/>
            </w:tcBorders>
          </w:tcPr>
          <w:p w14:paraId="157F384B" w14:textId="496BF70A" w:rsidR="00F21FCC" w:rsidRDefault="00F21FCC" w:rsidP="00F21FCC">
            <w:pPr>
              <w:spacing w:after="0"/>
              <w:jc w:val="right"/>
              <w:rPr>
                <w:sz w:val="20"/>
              </w:rPr>
            </w:pPr>
            <w:r w:rsidRPr="00ED134C">
              <w:t>0.07</w:t>
            </w:r>
          </w:p>
        </w:tc>
        <w:tc>
          <w:tcPr>
            <w:tcW w:w="811" w:type="dxa"/>
            <w:tcBorders>
              <w:top w:val="nil"/>
              <w:left w:val="nil"/>
              <w:bottom w:val="nil"/>
              <w:right w:val="nil"/>
            </w:tcBorders>
          </w:tcPr>
          <w:p w14:paraId="4C9F4101" w14:textId="4DF11991" w:rsidR="00F21FCC" w:rsidRDefault="00F21FCC" w:rsidP="00F21FCC">
            <w:pPr>
              <w:spacing w:after="0"/>
              <w:jc w:val="right"/>
              <w:rPr>
                <w:sz w:val="20"/>
              </w:rPr>
            </w:pPr>
            <w:r w:rsidRPr="00ED134C">
              <w:t>0.024</w:t>
            </w:r>
          </w:p>
        </w:tc>
        <w:tc>
          <w:tcPr>
            <w:tcW w:w="811" w:type="dxa"/>
            <w:tcBorders>
              <w:top w:val="nil"/>
              <w:left w:val="nil"/>
              <w:bottom w:val="nil"/>
              <w:right w:val="nil"/>
            </w:tcBorders>
          </w:tcPr>
          <w:p w14:paraId="148DA034" w14:textId="356EBC79" w:rsidR="00F21FCC" w:rsidRDefault="00F21FCC" w:rsidP="00F21FCC">
            <w:pPr>
              <w:spacing w:after="0"/>
              <w:jc w:val="right"/>
              <w:rPr>
                <w:sz w:val="20"/>
              </w:rPr>
            </w:pPr>
            <w:r w:rsidRPr="00ED134C">
              <w:t>0.008</w:t>
            </w:r>
          </w:p>
        </w:tc>
        <w:tc>
          <w:tcPr>
            <w:tcW w:w="811" w:type="dxa"/>
            <w:tcBorders>
              <w:top w:val="nil"/>
              <w:left w:val="nil"/>
              <w:bottom w:val="nil"/>
              <w:right w:val="nil"/>
            </w:tcBorders>
          </w:tcPr>
          <w:p w14:paraId="1847A064" w14:textId="74413DE7" w:rsidR="00F21FCC" w:rsidRDefault="00F21FCC" w:rsidP="00F21FCC">
            <w:pPr>
              <w:spacing w:after="0"/>
              <w:jc w:val="right"/>
              <w:rPr>
                <w:sz w:val="20"/>
              </w:rPr>
            </w:pPr>
            <w:r w:rsidRPr="00ED134C">
              <w:t>0.004</w:t>
            </w:r>
          </w:p>
        </w:tc>
        <w:tc>
          <w:tcPr>
            <w:tcW w:w="811" w:type="dxa"/>
            <w:tcBorders>
              <w:top w:val="nil"/>
              <w:left w:val="nil"/>
              <w:bottom w:val="nil"/>
              <w:right w:val="nil"/>
            </w:tcBorders>
          </w:tcPr>
          <w:p w14:paraId="0EE0EA55" w14:textId="05F0BFDB" w:rsidR="00F21FCC" w:rsidRDefault="00F21FCC" w:rsidP="00F21FCC">
            <w:pPr>
              <w:spacing w:after="0"/>
              <w:jc w:val="right"/>
              <w:rPr>
                <w:sz w:val="20"/>
              </w:rPr>
            </w:pPr>
            <w:r w:rsidRPr="00ED134C">
              <w:t>0.004</w:t>
            </w:r>
          </w:p>
        </w:tc>
        <w:tc>
          <w:tcPr>
            <w:tcW w:w="812" w:type="dxa"/>
            <w:tcBorders>
              <w:top w:val="nil"/>
              <w:left w:val="nil"/>
              <w:bottom w:val="nil"/>
              <w:right w:val="nil"/>
            </w:tcBorders>
          </w:tcPr>
          <w:p w14:paraId="658A75B9" w14:textId="7FFCEEA0" w:rsidR="00F21FCC" w:rsidRDefault="00F21FCC" w:rsidP="00F21FCC">
            <w:pPr>
              <w:spacing w:after="0"/>
              <w:jc w:val="right"/>
              <w:rPr>
                <w:sz w:val="20"/>
              </w:rPr>
            </w:pPr>
            <w:r w:rsidRPr="00ED134C">
              <w:t>0.001</w:t>
            </w:r>
          </w:p>
        </w:tc>
      </w:tr>
      <w:tr w:rsidR="00F21FCC" w:rsidRPr="00A04F12" w14:paraId="505EFD8C" w14:textId="77777777" w:rsidTr="00216CDE">
        <w:tc>
          <w:tcPr>
            <w:tcW w:w="811" w:type="dxa"/>
            <w:tcBorders>
              <w:top w:val="nil"/>
              <w:left w:val="nil"/>
              <w:bottom w:val="nil"/>
              <w:right w:val="nil"/>
            </w:tcBorders>
          </w:tcPr>
          <w:p w14:paraId="413B2267" w14:textId="77777777" w:rsidR="00F21FCC" w:rsidRDefault="00F21FCC" w:rsidP="00F21FCC">
            <w:pPr>
              <w:spacing w:after="0"/>
              <w:rPr>
                <w:szCs w:val="22"/>
              </w:rPr>
            </w:pPr>
            <w:r w:rsidRPr="006A2686">
              <w:t>1981</w:t>
            </w:r>
          </w:p>
        </w:tc>
        <w:tc>
          <w:tcPr>
            <w:tcW w:w="811" w:type="dxa"/>
            <w:tcBorders>
              <w:top w:val="nil"/>
              <w:left w:val="nil"/>
              <w:bottom w:val="nil"/>
              <w:right w:val="nil"/>
            </w:tcBorders>
          </w:tcPr>
          <w:p w14:paraId="14A3A881" w14:textId="255B6790" w:rsidR="00F21FCC" w:rsidRDefault="00F21FCC" w:rsidP="00F21FCC">
            <w:pPr>
              <w:spacing w:after="0"/>
              <w:jc w:val="right"/>
              <w:rPr>
                <w:sz w:val="20"/>
              </w:rPr>
            </w:pPr>
            <w:r w:rsidRPr="00ED134C">
              <w:t>0.031</w:t>
            </w:r>
          </w:p>
        </w:tc>
        <w:tc>
          <w:tcPr>
            <w:tcW w:w="811" w:type="dxa"/>
            <w:tcBorders>
              <w:top w:val="nil"/>
              <w:left w:val="nil"/>
              <w:bottom w:val="nil"/>
              <w:right w:val="nil"/>
            </w:tcBorders>
          </w:tcPr>
          <w:p w14:paraId="65842398" w14:textId="3EA0C778" w:rsidR="00F21FCC" w:rsidRDefault="00F21FCC" w:rsidP="00F21FCC">
            <w:pPr>
              <w:spacing w:after="0"/>
              <w:jc w:val="right"/>
              <w:rPr>
                <w:sz w:val="20"/>
              </w:rPr>
            </w:pPr>
            <w:r w:rsidRPr="00ED134C">
              <w:t>0</w:t>
            </w:r>
          </w:p>
        </w:tc>
        <w:tc>
          <w:tcPr>
            <w:tcW w:w="811" w:type="dxa"/>
            <w:tcBorders>
              <w:top w:val="nil"/>
              <w:left w:val="nil"/>
              <w:bottom w:val="nil"/>
              <w:right w:val="nil"/>
            </w:tcBorders>
          </w:tcPr>
          <w:p w14:paraId="19566A0B" w14:textId="39111D5D" w:rsidR="00F21FCC" w:rsidRDefault="00F21FCC" w:rsidP="00F21FCC">
            <w:pPr>
              <w:spacing w:after="0"/>
              <w:jc w:val="right"/>
              <w:rPr>
                <w:sz w:val="20"/>
              </w:rPr>
            </w:pPr>
            <w:r w:rsidRPr="00ED134C">
              <w:t>0.113</w:t>
            </w:r>
          </w:p>
        </w:tc>
        <w:tc>
          <w:tcPr>
            <w:tcW w:w="811" w:type="dxa"/>
            <w:tcBorders>
              <w:top w:val="nil"/>
              <w:left w:val="nil"/>
              <w:bottom w:val="nil"/>
              <w:right w:val="nil"/>
            </w:tcBorders>
          </w:tcPr>
          <w:p w14:paraId="232EEA16" w14:textId="60A0394C" w:rsidR="00F21FCC" w:rsidRDefault="00F21FCC" w:rsidP="00F21FCC">
            <w:pPr>
              <w:spacing w:after="0"/>
              <w:jc w:val="right"/>
              <w:rPr>
                <w:sz w:val="20"/>
              </w:rPr>
            </w:pPr>
            <w:r w:rsidRPr="00ED134C">
              <w:t>0.091</w:t>
            </w:r>
          </w:p>
        </w:tc>
        <w:tc>
          <w:tcPr>
            <w:tcW w:w="811" w:type="dxa"/>
            <w:tcBorders>
              <w:top w:val="nil"/>
              <w:left w:val="nil"/>
              <w:bottom w:val="nil"/>
              <w:right w:val="nil"/>
            </w:tcBorders>
          </w:tcPr>
          <w:p w14:paraId="59D70969" w14:textId="7DC30181" w:rsidR="00F21FCC" w:rsidRDefault="00F21FCC" w:rsidP="00F21FCC">
            <w:pPr>
              <w:spacing w:after="0"/>
              <w:jc w:val="right"/>
              <w:rPr>
                <w:sz w:val="20"/>
              </w:rPr>
            </w:pPr>
            <w:r w:rsidRPr="00ED134C">
              <w:t>0.064</w:t>
            </w:r>
          </w:p>
        </w:tc>
        <w:tc>
          <w:tcPr>
            <w:tcW w:w="811" w:type="dxa"/>
            <w:tcBorders>
              <w:top w:val="nil"/>
              <w:left w:val="nil"/>
              <w:bottom w:val="nil"/>
              <w:right w:val="nil"/>
            </w:tcBorders>
          </w:tcPr>
          <w:p w14:paraId="2990DC8F" w14:textId="3D1DBD75" w:rsidR="00F21FCC" w:rsidRDefault="00F21FCC" w:rsidP="00F21FCC">
            <w:pPr>
              <w:spacing w:after="0"/>
              <w:jc w:val="right"/>
              <w:rPr>
                <w:sz w:val="20"/>
              </w:rPr>
            </w:pPr>
            <w:r w:rsidRPr="00ED134C">
              <w:t>0.093</w:t>
            </w:r>
          </w:p>
        </w:tc>
        <w:tc>
          <w:tcPr>
            <w:tcW w:w="812" w:type="dxa"/>
            <w:tcBorders>
              <w:top w:val="nil"/>
              <w:left w:val="nil"/>
              <w:bottom w:val="nil"/>
              <w:right w:val="nil"/>
            </w:tcBorders>
          </w:tcPr>
          <w:p w14:paraId="356A2481" w14:textId="38F9F444" w:rsidR="00F21FCC" w:rsidRDefault="00F21FCC" w:rsidP="00F21FCC">
            <w:pPr>
              <w:spacing w:after="0"/>
              <w:jc w:val="right"/>
              <w:rPr>
                <w:sz w:val="20"/>
                <w:highlight w:val="lightGray"/>
              </w:rPr>
            </w:pPr>
            <w:r w:rsidRPr="00090530">
              <w:rPr>
                <w:highlight w:val="lightGray"/>
              </w:rPr>
              <w:t>0.156</w:t>
            </w:r>
          </w:p>
        </w:tc>
        <w:tc>
          <w:tcPr>
            <w:tcW w:w="811" w:type="dxa"/>
            <w:tcBorders>
              <w:top w:val="nil"/>
              <w:left w:val="nil"/>
              <w:bottom w:val="nil"/>
              <w:right w:val="nil"/>
            </w:tcBorders>
          </w:tcPr>
          <w:p w14:paraId="44073870" w14:textId="681CA879" w:rsidR="00F21FCC" w:rsidRDefault="00F21FCC" w:rsidP="00F21FCC">
            <w:pPr>
              <w:spacing w:after="0"/>
              <w:jc w:val="right"/>
              <w:rPr>
                <w:sz w:val="20"/>
              </w:rPr>
            </w:pPr>
            <w:r w:rsidRPr="00ED134C">
              <w:t>0.152</w:t>
            </w:r>
          </w:p>
        </w:tc>
        <w:tc>
          <w:tcPr>
            <w:tcW w:w="811" w:type="dxa"/>
            <w:tcBorders>
              <w:top w:val="nil"/>
              <w:left w:val="nil"/>
              <w:bottom w:val="nil"/>
              <w:right w:val="nil"/>
            </w:tcBorders>
          </w:tcPr>
          <w:p w14:paraId="640CF6C7" w14:textId="2E7806A5" w:rsidR="00F21FCC" w:rsidRDefault="00F21FCC" w:rsidP="00F21FCC">
            <w:pPr>
              <w:spacing w:after="0"/>
              <w:jc w:val="right"/>
              <w:rPr>
                <w:sz w:val="20"/>
              </w:rPr>
            </w:pPr>
            <w:r w:rsidRPr="00ED134C">
              <w:t>0.113</w:t>
            </w:r>
          </w:p>
        </w:tc>
        <w:tc>
          <w:tcPr>
            <w:tcW w:w="811" w:type="dxa"/>
            <w:tcBorders>
              <w:top w:val="nil"/>
              <w:left w:val="nil"/>
              <w:bottom w:val="nil"/>
              <w:right w:val="nil"/>
            </w:tcBorders>
          </w:tcPr>
          <w:p w14:paraId="6064252E" w14:textId="4DA3B5DE" w:rsidR="00F21FCC" w:rsidRDefault="00F21FCC" w:rsidP="00F21FCC">
            <w:pPr>
              <w:spacing w:after="0"/>
              <w:jc w:val="right"/>
              <w:rPr>
                <w:sz w:val="20"/>
              </w:rPr>
            </w:pPr>
            <w:r w:rsidRPr="00ED134C">
              <w:t>0.093</w:t>
            </w:r>
          </w:p>
        </w:tc>
        <w:tc>
          <w:tcPr>
            <w:tcW w:w="811" w:type="dxa"/>
            <w:tcBorders>
              <w:top w:val="nil"/>
              <w:left w:val="nil"/>
              <w:bottom w:val="nil"/>
              <w:right w:val="nil"/>
            </w:tcBorders>
          </w:tcPr>
          <w:p w14:paraId="7CF33D55" w14:textId="1C84DBE5" w:rsidR="00F21FCC" w:rsidRDefault="00F21FCC" w:rsidP="00F21FCC">
            <w:pPr>
              <w:spacing w:after="0"/>
              <w:jc w:val="right"/>
              <w:rPr>
                <w:sz w:val="20"/>
              </w:rPr>
            </w:pPr>
            <w:r w:rsidRPr="00ED134C">
              <w:t>0.036</w:t>
            </w:r>
          </w:p>
        </w:tc>
        <w:tc>
          <w:tcPr>
            <w:tcW w:w="811" w:type="dxa"/>
            <w:tcBorders>
              <w:top w:val="nil"/>
              <w:left w:val="nil"/>
              <w:bottom w:val="nil"/>
              <w:right w:val="nil"/>
            </w:tcBorders>
          </w:tcPr>
          <w:p w14:paraId="1A84EE1A" w14:textId="2FF4964A" w:rsidR="00F21FCC" w:rsidRDefault="00F21FCC" w:rsidP="00F21FCC">
            <w:pPr>
              <w:spacing w:after="0"/>
              <w:jc w:val="right"/>
              <w:rPr>
                <w:sz w:val="20"/>
              </w:rPr>
            </w:pPr>
            <w:r w:rsidRPr="00ED134C">
              <w:t>0.027</w:t>
            </w:r>
          </w:p>
        </w:tc>
        <w:tc>
          <w:tcPr>
            <w:tcW w:w="811" w:type="dxa"/>
            <w:tcBorders>
              <w:top w:val="nil"/>
              <w:left w:val="nil"/>
              <w:bottom w:val="nil"/>
              <w:right w:val="nil"/>
            </w:tcBorders>
          </w:tcPr>
          <w:p w14:paraId="78AF179C" w14:textId="55367444" w:rsidR="00F21FCC" w:rsidRDefault="00F21FCC" w:rsidP="00F21FCC">
            <w:pPr>
              <w:spacing w:after="0"/>
              <w:jc w:val="right"/>
              <w:rPr>
                <w:sz w:val="20"/>
              </w:rPr>
            </w:pPr>
            <w:r w:rsidRPr="00ED134C">
              <w:t>0.015</w:t>
            </w:r>
          </w:p>
        </w:tc>
        <w:tc>
          <w:tcPr>
            <w:tcW w:w="811" w:type="dxa"/>
            <w:tcBorders>
              <w:top w:val="nil"/>
              <w:left w:val="nil"/>
              <w:bottom w:val="nil"/>
              <w:right w:val="nil"/>
            </w:tcBorders>
          </w:tcPr>
          <w:p w14:paraId="7029B667" w14:textId="25173750" w:rsidR="00F21FCC" w:rsidRDefault="00F21FCC" w:rsidP="00F21FCC">
            <w:pPr>
              <w:spacing w:after="0"/>
              <w:jc w:val="right"/>
              <w:rPr>
                <w:sz w:val="20"/>
              </w:rPr>
            </w:pPr>
            <w:r w:rsidRPr="00ED134C">
              <w:t>0.013</w:t>
            </w:r>
          </w:p>
        </w:tc>
        <w:tc>
          <w:tcPr>
            <w:tcW w:w="812" w:type="dxa"/>
            <w:tcBorders>
              <w:top w:val="nil"/>
              <w:left w:val="nil"/>
              <w:bottom w:val="nil"/>
              <w:right w:val="nil"/>
            </w:tcBorders>
          </w:tcPr>
          <w:p w14:paraId="0B477BA4" w14:textId="06B1AD0A" w:rsidR="00F21FCC" w:rsidRDefault="00F21FCC" w:rsidP="00F21FCC">
            <w:pPr>
              <w:spacing w:after="0"/>
              <w:jc w:val="right"/>
              <w:rPr>
                <w:sz w:val="20"/>
              </w:rPr>
            </w:pPr>
            <w:r w:rsidRPr="00ED134C">
              <w:t>0.003</w:t>
            </w:r>
          </w:p>
        </w:tc>
      </w:tr>
      <w:tr w:rsidR="00F21FCC" w:rsidRPr="00A04F12" w14:paraId="3D6511F6" w14:textId="77777777" w:rsidTr="00216CDE">
        <w:tc>
          <w:tcPr>
            <w:tcW w:w="811" w:type="dxa"/>
            <w:tcBorders>
              <w:top w:val="nil"/>
              <w:left w:val="nil"/>
              <w:bottom w:val="nil"/>
              <w:right w:val="nil"/>
            </w:tcBorders>
          </w:tcPr>
          <w:p w14:paraId="6731BBD3" w14:textId="77777777" w:rsidR="00F21FCC" w:rsidRDefault="00F21FCC" w:rsidP="00F21FCC">
            <w:pPr>
              <w:spacing w:after="0"/>
              <w:rPr>
                <w:szCs w:val="22"/>
              </w:rPr>
            </w:pPr>
            <w:r w:rsidRPr="006A2686">
              <w:t>1982</w:t>
            </w:r>
          </w:p>
        </w:tc>
        <w:tc>
          <w:tcPr>
            <w:tcW w:w="811" w:type="dxa"/>
            <w:tcBorders>
              <w:top w:val="nil"/>
              <w:left w:val="nil"/>
              <w:bottom w:val="nil"/>
              <w:right w:val="nil"/>
            </w:tcBorders>
          </w:tcPr>
          <w:p w14:paraId="79FF70EE" w14:textId="69481C37" w:rsidR="00F21FCC" w:rsidRDefault="00F21FCC" w:rsidP="00F21FCC">
            <w:pPr>
              <w:spacing w:after="0"/>
              <w:jc w:val="right"/>
              <w:rPr>
                <w:sz w:val="20"/>
              </w:rPr>
            </w:pPr>
            <w:r w:rsidRPr="00ED134C">
              <w:t>0.001</w:t>
            </w:r>
          </w:p>
        </w:tc>
        <w:tc>
          <w:tcPr>
            <w:tcW w:w="811" w:type="dxa"/>
            <w:tcBorders>
              <w:top w:val="nil"/>
              <w:left w:val="nil"/>
              <w:bottom w:val="nil"/>
              <w:right w:val="nil"/>
            </w:tcBorders>
          </w:tcPr>
          <w:p w14:paraId="579C4E26" w14:textId="0E6F640B" w:rsidR="00F21FCC" w:rsidRDefault="00F21FCC" w:rsidP="00F21FCC">
            <w:pPr>
              <w:spacing w:after="0"/>
              <w:jc w:val="right"/>
              <w:rPr>
                <w:sz w:val="20"/>
              </w:rPr>
            </w:pPr>
            <w:r w:rsidRPr="00ED134C">
              <w:t>0</w:t>
            </w:r>
          </w:p>
        </w:tc>
        <w:tc>
          <w:tcPr>
            <w:tcW w:w="811" w:type="dxa"/>
            <w:tcBorders>
              <w:top w:val="nil"/>
              <w:left w:val="nil"/>
              <w:bottom w:val="nil"/>
              <w:right w:val="nil"/>
            </w:tcBorders>
          </w:tcPr>
          <w:p w14:paraId="226EF307" w14:textId="625DA959" w:rsidR="00F21FCC" w:rsidRDefault="00F21FCC" w:rsidP="00F21FCC">
            <w:pPr>
              <w:spacing w:after="0"/>
              <w:jc w:val="right"/>
              <w:rPr>
                <w:sz w:val="20"/>
              </w:rPr>
            </w:pPr>
            <w:r w:rsidRPr="00ED134C">
              <w:t>0.001</w:t>
            </w:r>
          </w:p>
        </w:tc>
        <w:tc>
          <w:tcPr>
            <w:tcW w:w="811" w:type="dxa"/>
            <w:tcBorders>
              <w:top w:val="nil"/>
              <w:left w:val="nil"/>
              <w:bottom w:val="nil"/>
              <w:right w:val="nil"/>
            </w:tcBorders>
          </w:tcPr>
          <w:p w14:paraId="156E2A9D" w14:textId="3E36B3BE" w:rsidR="00F21FCC" w:rsidRDefault="00F21FCC" w:rsidP="00F21FCC">
            <w:pPr>
              <w:spacing w:after="0"/>
              <w:jc w:val="right"/>
              <w:rPr>
                <w:sz w:val="20"/>
                <w:highlight w:val="lightGray"/>
              </w:rPr>
            </w:pPr>
            <w:r w:rsidRPr="00090530">
              <w:rPr>
                <w:highlight w:val="lightGray"/>
              </w:rPr>
              <w:t>0.685</w:t>
            </w:r>
          </w:p>
        </w:tc>
        <w:tc>
          <w:tcPr>
            <w:tcW w:w="811" w:type="dxa"/>
            <w:tcBorders>
              <w:top w:val="nil"/>
              <w:left w:val="nil"/>
              <w:bottom w:val="nil"/>
              <w:right w:val="nil"/>
            </w:tcBorders>
          </w:tcPr>
          <w:p w14:paraId="3E657F0F" w14:textId="539A55E4" w:rsidR="00F21FCC" w:rsidRDefault="00F21FCC" w:rsidP="00F21FCC">
            <w:pPr>
              <w:spacing w:after="0"/>
              <w:jc w:val="right"/>
              <w:rPr>
                <w:sz w:val="20"/>
              </w:rPr>
            </w:pPr>
            <w:r w:rsidRPr="00ED134C">
              <w:t>0.095</w:t>
            </w:r>
          </w:p>
        </w:tc>
        <w:tc>
          <w:tcPr>
            <w:tcW w:w="811" w:type="dxa"/>
            <w:tcBorders>
              <w:top w:val="nil"/>
              <w:left w:val="nil"/>
              <w:bottom w:val="nil"/>
              <w:right w:val="nil"/>
            </w:tcBorders>
          </w:tcPr>
          <w:p w14:paraId="56C83ADD" w14:textId="62DDEBCF" w:rsidR="00F21FCC" w:rsidRDefault="00F21FCC" w:rsidP="00F21FCC">
            <w:pPr>
              <w:spacing w:after="0"/>
              <w:jc w:val="right"/>
              <w:rPr>
                <w:sz w:val="20"/>
              </w:rPr>
            </w:pPr>
            <w:r w:rsidRPr="00ED134C">
              <w:t>0.019</w:t>
            </w:r>
          </w:p>
        </w:tc>
        <w:tc>
          <w:tcPr>
            <w:tcW w:w="812" w:type="dxa"/>
            <w:tcBorders>
              <w:top w:val="nil"/>
              <w:left w:val="nil"/>
              <w:bottom w:val="nil"/>
              <w:right w:val="nil"/>
            </w:tcBorders>
          </w:tcPr>
          <w:p w14:paraId="5A871703" w14:textId="76AC582F" w:rsidR="00F21FCC" w:rsidRDefault="00F21FCC" w:rsidP="00F21FCC">
            <w:pPr>
              <w:spacing w:after="0"/>
              <w:jc w:val="right"/>
              <w:rPr>
                <w:sz w:val="20"/>
              </w:rPr>
            </w:pPr>
            <w:r w:rsidRPr="00ED134C">
              <w:t>0.028</w:t>
            </w:r>
          </w:p>
        </w:tc>
        <w:tc>
          <w:tcPr>
            <w:tcW w:w="811" w:type="dxa"/>
            <w:tcBorders>
              <w:top w:val="nil"/>
              <w:left w:val="nil"/>
              <w:bottom w:val="nil"/>
              <w:right w:val="nil"/>
            </w:tcBorders>
          </w:tcPr>
          <w:p w14:paraId="0B8AA90E" w14:textId="4CC00A2B" w:rsidR="00F21FCC" w:rsidRDefault="00F21FCC" w:rsidP="00F21FCC">
            <w:pPr>
              <w:spacing w:after="0"/>
              <w:jc w:val="right"/>
              <w:rPr>
                <w:sz w:val="20"/>
              </w:rPr>
            </w:pPr>
            <w:r w:rsidRPr="00ED134C">
              <w:t>0.051</w:t>
            </w:r>
          </w:p>
        </w:tc>
        <w:tc>
          <w:tcPr>
            <w:tcW w:w="811" w:type="dxa"/>
            <w:tcBorders>
              <w:top w:val="nil"/>
              <w:left w:val="nil"/>
              <w:bottom w:val="nil"/>
              <w:right w:val="nil"/>
            </w:tcBorders>
          </w:tcPr>
          <w:p w14:paraId="61844531" w14:textId="7E5300A3" w:rsidR="00F21FCC" w:rsidRDefault="00F21FCC" w:rsidP="00F21FCC">
            <w:pPr>
              <w:spacing w:after="0"/>
              <w:jc w:val="right"/>
              <w:rPr>
                <w:sz w:val="20"/>
              </w:rPr>
            </w:pPr>
            <w:r w:rsidRPr="00ED134C">
              <w:t>0.054</w:t>
            </w:r>
          </w:p>
        </w:tc>
        <w:tc>
          <w:tcPr>
            <w:tcW w:w="811" w:type="dxa"/>
            <w:tcBorders>
              <w:top w:val="nil"/>
              <w:left w:val="nil"/>
              <w:bottom w:val="nil"/>
              <w:right w:val="nil"/>
            </w:tcBorders>
          </w:tcPr>
          <w:p w14:paraId="2A5F511A" w14:textId="514C786E" w:rsidR="00F21FCC" w:rsidRDefault="00F21FCC" w:rsidP="00F21FCC">
            <w:pPr>
              <w:spacing w:after="0"/>
              <w:jc w:val="right"/>
              <w:rPr>
                <w:sz w:val="20"/>
              </w:rPr>
            </w:pPr>
            <w:r w:rsidRPr="00ED134C">
              <w:t>0.034</w:t>
            </w:r>
          </w:p>
        </w:tc>
        <w:tc>
          <w:tcPr>
            <w:tcW w:w="811" w:type="dxa"/>
            <w:tcBorders>
              <w:top w:val="nil"/>
              <w:left w:val="nil"/>
              <w:bottom w:val="nil"/>
              <w:right w:val="nil"/>
            </w:tcBorders>
          </w:tcPr>
          <w:p w14:paraId="25B7264B" w14:textId="7DB500AE" w:rsidR="00F21FCC" w:rsidRDefault="00F21FCC" w:rsidP="00F21FCC">
            <w:pPr>
              <w:spacing w:after="0"/>
              <w:jc w:val="right"/>
              <w:rPr>
                <w:sz w:val="20"/>
              </w:rPr>
            </w:pPr>
            <w:r w:rsidRPr="00ED134C">
              <w:t>0.014</w:t>
            </w:r>
          </w:p>
        </w:tc>
        <w:tc>
          <w:tcPr>
            <w:tcW w:w="811" w:type="dxa"/>
            <w:tcBorders>
              <w:top w:val="nil"/>
              <w:left w:val="nil"/>
              <w:bottom w:val="nil"/>
              <w:right w:val="nil"/>
            </w:tcBorders>
          </w:tcPr>
          <w:p w14:paraId="7E44C889" w14:textId="23E8028E" w:rsidR="00F21FCC" w:rsidRDefault="00F21FCC" w:rsidP="00F21FCC">
            <w:pPr>
              <w:spacing w:after="0"/>
              <w:jc w:val="right"/>
              <w:rPr>
                <w:sz w:val="20"/>
              </w:rPr>
            </w:pPr>
            <w:r w:rsidRPr="00ED134C">
              <w:t>0.007</w:t>
            </w:r>
          </w:p>
        </w:tc>
        <w:tc>
          <w:tcPr>
            <w:tcW w:w="811" w:type="dxa"/>
            <w:tcBorders>
              <w:top w:val="nil"/>
              <w:left w:val="nil"/>
              <w:bottom w:val="nil"/>
              <w:right w:val="nil"/>
            </w:tcBorders>
          </w:tcPr>
          <w:p w14:paraId="2FCE1FF0" w14:textId="16B6D86E" w:rsidR="00F21FCC" w:rsidRDefault="00F21FCC" w:rsidP="00F21FCC">
            <w:pPr>
              <w:spacing w:after="0"/>
              <w:jc w:val="right"/>
              <w:rPr>
                <w:sz w:val="20"/>
              </w:rPr>
            </w:pPr>
            <w:r w:rsidRPr="00ED134C">
              <w:t>0.005</w:t>
            </w:r>
          </w:p>
        </w:tc>
        <w:tc>
          <w:tcPr>
            <w:tcW w:w="811" w:type="dxa"/>
            <w:tcBorders>
              <w:top w:val="nil"/>
              <w:left w:val="nil"/>
              <w:bottom w:val="nil"/>
              <w:right w:val="nil"/>
            </w:tcBorders>
          </w:tcPr>
          <w:p w14:paraId="11AC10E2" w14:textId="7F99BB70" w:rsidR="00F21FCC" w:rsidRDefault="00F21FCC" w:rsidP="00F21FCC">
            <w:pPr>
              <w:spacing w:after="0"/>
              <w:jc w:val="right"/>
              <w:rPr>
                <w:sz w:val="20"/>
              </w:rPr>
            </w:pPr>
            <w:r w:rsidRPr="00ED134C">
              <w:t>0.003</w:t>
            </w:r>
          </w:p>
        </w:tc>
        <w:tc>
          <w:tcPr>
            <w:tcW w:w="812" w:type="dxa"/>
            <w:tcBorders>
              <w:top w:val="nil"/>
              <w:left w:val="nil"/>
              <w:bottom w:val="nil"/>
              <w:right w:val="nil"/>
            </w:tcBorders>
          </w:tcPr>
          <w:p w14:paraId="111067A6" w14:textId="47B8C2D4" w:rsidR="00F21FCC" w:rsidRDefault="00F21FCC" w:rsidP="00F21FCC">
            <w:pPr>
              <w:spacing w:after="0"/>
              <w:jc w:val="right"/>
              <w:rPr>
                <w:sz w:val="20"/>
              </w:rPr>
            </w:pPr>
            <w:r w:rsidRPr="00ED134C">
              <w:t>0.002</w:t>
            </w:r>
          </w:p>
        </w:tc>
      </w:tr>
      <w:tr w:rsidR="00F21FCC" w:rsidRPr="00A04F12" w14:paraId="2A37D9A2" w14:textId="77777777" w:rsidTr="00094359">
        <w:tc>
          <w:tcPr>
            <w:tcW w:w="811" w:type="dxa"/>
            <w:tcBorders>
              <w:top w:val="nil"/>
              <w:left w:val="nil"/>
              <w:bottom w:val="nil"/>
              <w:right w:val="nil"/>
            </w:tcBorders>
          </w:tcPr>
          <w:p w14:paraId="696EEF38" w14:textId="77777777" w:rsidR="00F21FCC" w:rsidRDefault="00F21FCC" w:rsidP="00F21FCC">
            <w:pPr>
              <w:spacing w:after="0"/>
              <w:rPr>
                <w:szCs w:val="22"/>
              </w:rPr>
            </w:pPr>
            <w:r w:rsidRPr="006A2686">
              <w:t>1983</w:t>
            </w:r>
          </w:p>
        </w:tc>
        <w:tc>
          <w:tcPr>
            <w:tcW w:w="811" w:type="dxa"/>
            <w:tcBorders>
              <w:top w:val="nil"/>
              <w:left w:val="nil"/>
              <w:bottom w:val="nil"/>
              <w:right w:val="nil"/>
            </w:tcBorders>
          </w:tcPr>
          <w:p w14:paraId="5FDC23EA" w14:textId="161724B2" w:rsidR="00F21FCC" w:rsidRDefault="00F21FCC" w:rsidP="00F21FCC">
            <w:pPr>
              <w:spacing w:after="0"/>
              <w:jc w:val="right"/>
              <w:rPr>
                <w:sz w:val="20"/>
              </w:rPr>
            </w:pPr>
            <w:r w:rsidRPr="00ED134C">
              <w:t>0.06</w:t>
            </w:r>
          </w:p>
        </w:tc>
        <w:tc>
          <w:tcPr>
            <w:tcW w:w="811" w:type="dxa"/>
            <w:tcBorders>
              <w:top w:val="nil"/>
              <w:left w:val="nil"/>
              <w:bottom w:val="nil"/>
              <w:right w:val="nil"/>
            </w:tcBorders>
          </w:tcPr>
          <w:p w14:paraId="1B5AA96B" w14:textId="10E786CD" w:rsidR="00F21FCC" w:rsidRDefault="00F21FCC" w:rsidP="00F21FCC">
            <w:pPr>
              <w:spacing w:after="0"/>
              <w:jc w:val="right"/>
              <w:rPr>
                <w:sz w:val="20"/>
              </w:rPr>
            </w:pPr>
            <w:r w:rsidRPr="00ED134C">
              <w:t>0</w:t>
            </w:r>
          </w:p>
        </w:tc>
        <w:tc>
          <w:tcPr>
            <w:tcW w:w="811" w:type="dxa"/>
            <w:tcBorders>
              <w:top w:val="nil"/>
              <w:left w:val="nil"/>
              <w:bottom w:val="nil"/>
              <w:right w:val="nil"/>
            </w:tcBorders>
          </w:tcPr>
          <w:p w14:paraId="00222672" w14:textId="1D2B1A8D" w:rsidR="00F21FCC" w:rsidRDefault="00F21FCC" w:rsidP="00F21FCC">
            <w:pPr>
              <w:spacing w:after="0"/>
              <w:jc w:val="right"/>
              <w:rPr>
                <w:sz w:val="20"/>
              </w:rPr>
            </w:pPr>
            <w:r w:rsidRPr="00ED134C">
              <w:t>0</w:t>
            </w:r>
          </w:p>
        </w:tc>
        <w:tc>
          <w:tcPr>
            <w:tcW w:w="811" w:type="dxa"/>
            <w:tcBorders>
              <w:top w:val="nil"/>
              <w:left w:val="nil"/>
              <w:bottom w:val="nil"/>
              <w:right w:val="nil"/>
            </w:tcBorders>
          </w:tcPr>
          <w:p w14:paraId="39299C36" w14:textId="19A64FEB" w:rsidR="00F21FCC" w:rsidRDefault="00F21FCC" w:rsidP="00F21FCC">
            <w:pPr>
              <w:spacing w:after="0"/>
              <w:jc w:val="right"/>
              <w:rPr>
                <w:sz w:val="20"/>
              </w:rPr>
            </w:pPr>
            <w:r w:rsidRPr="00ED134C">
              <w:t>0</w:t>
            </w:r>
          </w:p>
        </w:tc>
        <w:tc>
          <w:tcPr>
            <w:tcW w:w="811" w:type="dxa"/>
            <w:tcBorders>
              <w:top w:val="nil"/>
              <w:left w:val="nil"/>
              <w:bottom w:val="nil"/>
              <w:right w:val="nil"/>
            </w:tcBorders>
            <w:shd w:val="clear" w:color="auto" w:fill="D9D9D9" w:themeFill="background1" w:themeFillShade="D9"/>
          </w:tcPr>
          <w:p w14:paraId="0C5A9153" w14:textId="1C54A2CB" w:rsidR="00F21FCC" w:rsidRDefault="00F21FCC" w:rsidP="00F21FCC">
            <w:pPr>
              <w:spacing w:after="0"/>
              <w:jc w:val="right"/>
              <w:rPr>
                <w:sz w:val="20"/>
                <w:highlight w:val="lightGray"/>
              </w:rPr>
            </w:pPr>
            <w:r w:rsidRPr="00ED134C">
              <w:t>0.534</w:t>
            </w:r>
          </w:p>
        </w:tc>
        <w:tc>
          <w:tcPr>
            <w:tcW w:w="811" w:type="dxa"/>
            <w:tcBorders>
              <w:top w:val="nil"/>
              <w:left w:val="nil"/>
              <w:bottom w:val="nil"/>
              <w:right w:val="nil"/>
            </w:tcBorders>
          </w:tcPr>
          <w:p w14:paraId="0985C684" w14:textId="75F616F7" w:rsidR="00F21FCC" w:rsidRDefault="00F21FCC" w:rsidP="00F21FCC">
            <w:pPr>
              <w:spacing w:after="0"/>
              <w:jc w:val="right"/>
              <w:rPr>
                <w:sz w:val="20"/>
              </w:rPr>
            </w:pPr>
            <w:r w:rsidRPr="00ED134C">
              <w:t>0.112</w:t>
            </w:r>
          </w:p>
        </w:tc>
        <w:tc>
          <w:tcPr>
            <w:tcW w:w="812" w:type="dxa"/>
            <w:tcBorders>
              <w:top w:val="nil"/>
              <w:left w:val="nil"/>
              <w:bottom w:val="nil"/>
              <w:right w:val="nil"/>
            </w:tcBorders>
          </w:tcPr>
          <w:p w14:paraId="6C1D739E" w14:textId="7CDBFE08" w:rsidR="00F21FCC" w:rsidRDefault="00F21FCC" w:rsidP="00F21FCC">
            <w:pPr>
              <w:spacing w:after="0"/>
              <w:jc w:val="right"/>
              <w:rPr>
                <w:sz w:val="20"/>
              </w:rPr>
            </w:pPr>
            <w:r w:rsidRPr="00ED134C">
              <w:t>0.069</w:t>
            </w:r>
          </w:p>
        </w:tc>
        <w:tc>
          <w:tcPr>
            <w:tcW w:w="811" w:type="dxa"/>
            <w:tcBorders>
              <w:top w:val="nil"/>
              <w:left w:val="nil"/>
              <w:bottom w:val="nil"/>
              <w:right w:val="nil"/>
            </w:tcBorders>
          </w:tcPr>
          <w:p w14:paraId="40E9610B" w14:textId="1EAD864C" w:rsidR="00F21FCC" w:rsidRDefault="00F21FCC" w:rsidP="00F21FCC">
            <w:pPr>
              <w:spacing w:after="0"/>
              <w:jc w:val="right"/>
              <w:rPr>
                <w:sz w:val="20"/>
              </w:rPr>
            </w:pPr>
            <w:r w:rsidRPr="00ED134C">
              <w:t>0.053</w:t>
            </w:r>
          </w:p>
        </w:tc>
        <w:tc>
          <w:tcPr>
            <w:tcW w:w="811" w:type="dxa"/>
            <w:tcBorders>
              <w:top w:val="nil"/>
              <w:left w:val="nil"/>
              <w:bottom w:val="nil"/>
              <w:right w:val="nil"/>
            </w:tcBorders>
          </w:tcPr>
          <w:p w14:paraId="543CCB85" w14:textId="0205E229" w:rsidR="00F21FCC" w:rsidRDefault="00F21FCC" w:rsidP="00F21FCC">
            <w:pPr>
              <w:spacing w:after="0"/>
              <w:jc w:val="right"/>
              <w:rPr>
                <w:sz w:val="20"/>
              </w:rPr>
            </w:pPr>
            <w:r w:rsidRPr="00ED134C">
              <w:t>0.074</w:t>
            </w:r>
          </w:p>
        </w:tc>
        <w:tc>
          <w:tcPr>
            <w:tcW w:w="811" w:type="dxa"/>
            <w:tcBorders>
              <w:top w:val="nil"/>
              <w:left w:val="nil"/>
              <w:bottom w:val="nil"/>
              <w:right w:val="nil"/>
            </w:tcBorders>
          </w:tcPr>
          <w:p w14:paraId="3B589611" w14:textId="36C1FC7D" w:rsidR="00F21FCC" w:rsidRDefault="00F21FCC" w:rsidP="00F21FCC">
            <w:pPr>
              <w:spacing w:after="0"/>
              <w:jc w:val="right"/>
              <w:rPr>
                <w:sz w:val="20"/>
              </w:rPr>
            </w:pPr>
            <w:r w:rsidRPr="00ED134C">
              <w:t>0.059</w:t>
            </w:r>
          </w:p>
        </w:tc>
        <w:tc>
          <w:tcPr>
            <w:tcW w:w="811" w:type="dxa"/>
            <w:tcBorders>
              <w:top w:val="nil"/>
              <w:left w:val="nil"/>
              <w:bottom w:val="nil"/>
              <w:right w:val="nil"/>
            </w:tcBorders>
          </w:tcPr>
          <w:p w14:paraId="5081E177" w14:textId="4B0006BA" w:rsidR="00F21FCC" w:rsidRDefault="00F21FCC" w:rsidP="00F21FCC">
            <w:pPr>
              <w:spacing w:after="0"/>
              <w:jc w:val="right"/>
              <w:rPr>
                <w:sz w:val="20"/>
              </w:rPr>
            </w:pPr>
            <w:r w:rsidRPr="00ED134C">
              <w:t>0.034</w:t>
            </w:r>
          </w:p>
        </w:tc>
        <w:tc>
          <w:tcPr>
            <w:tcW w:w="811" w:type="dxa"/>
            <w:tcBorders>
              <w:top w:val="nil"/>
              <w:left w:val="nil"/>
              <w:bottom w:val="nil"/>
              <w:right w:val="nil"/>
            </w:tcBorders>
          </w:tcPr>
          <w:p w14:paraId="21B38386" w14:textId="5B0EEAB4" w:rsidR="00F21FCC" w:rsidRDefault="00F21FCC" w:rsidP="00F21FCC">
            <w:pPr>
              <w:spacing w:after="0"/>
              <w:jc w:val="right"/>
              <w:rPr>
                <w:sz w:val="20"/>
              </w:rPr>
            </w:pPr>
            <w:r w:rsidRPr="00ED134C">
              <w:t>0</w:t>
            </w:r>
          </w:p>
        </w:tc>
        <w:tc>
          <w:tcPr>
            <w:tcW w:w="811" w:type="dxa"/>
            <w:tcBorders>
              <w:top w:val="nil"/>
              <w:left w:val="nil"/>
              <w:bottom w:val="nil"/>
              <w:right w:val="nil"/>
            </w:tcBorders>
          </w:tcPr>
          <w:p w14:paraId="7EC977BA" w14:textId="664EF320" w:rsidR="00F21FCC" w:rsidRDefault="00F21FCC" w:rsidP="00F21FCC">
            <w:pPr>
              <w:spacing w:after="0"/>
              <w:jc w:val="right"/>
              <w:rPr>
                <w:sz w:val="20"/>
              </w:rPr>
            </w:pPr>
            <w:r w:rsidRPr="00ED134C">
              <w:t>0</w:t>
            </w:r>
          </w:p>
        </w:tc>
        <w:tc>
          <w:tcPr>
            <w:tcW w:w="811" w:type="dxa"/>
            <w:tcBorders>
              <w:top w:val="nil"/>
              <w:left w:val="nil"/>
              <w:bottom w:val="nil"/>
              <w:right w:val="nil"/>
            </w:tcBorders>
          </w:tcPr>
          <w:p w14:paraId="120328CA" w14:textId="7DD1F680" w:rsidR="00F21FCC" w:rsidRDefault="00F21FCC" w:rsidP="00F21FCC">
            <w:pPr>
              <w:spacing w:after="0"/>
              <w:jc w:val="right"/>
              <w:rPr>
                <w:sz w:val="20"/>
              </w:rPr>
            </w:pPr>
            <w:r w:rsidRPr="00ED134C">
              <w:t>0.005</w:t>
            </w:r>
          </w:p>
        </w:tc>
        <w:tc>
          <w:tcPr>
            <w:tcW w:w="812" w:type="dxa"/>
            <w:tcBorders>
              <w:top w:val="nil"/>
              <w:left w:val="nil"/>
              <w:bottom w:val="nil"/>
              <w:right w:val="nil"/>
            </w:tcBorders>
          </w:tcPr>
          <w:p w14:paraId="1E407792" w14:textId="7AEA9192" w:rsidR="00F21FCC" w:rsidRDefault="00F21FCC" w:rsidP="00F21FCC">
            <w:pPr>
              <w:spacing w:after="0"/>
              <w:jc w:val="right"/>
              <w:rPr>
                <w:sz w:val="20"/>
              </w:rPr>
            </w:pPr>
            <w:r w:rsidRPr="00ED134C">
              <w:t>0</w:t>
            </w:r>
          </w:p>
        </w:tc>
      </w:tr>
      <w:tr w:rsidR="00F21FCC" w:rsidRPr="00A04F12" w14:paraId="43EABA4E" w14:textId="77777777" w:rsidTr="00094359">
        <w:tc>
          <w:tcPr>
            <w:tcW w:w="811" w:type="dxa"/>
            <w:tcBorders>
              <w:top w:val="nil"/>
              <w:left w:val="nil"/>
              <w:bottom w:val="nil"/>
              <w:right w:val="nil"/>
            </w:tcBorders>
          </w:tcPr>
          <w:p w14:paraId="3BA4DB2B" w14:textId="77777777" w:rsidR="00F21FCC" w:rsidRDefault="00F21FCC" w:rsidP="00F21FCC">
            <w:pPr>
              <w:spacing w:after="0"/>
              <w:rPr>
                <w:szCs w:val="22"/>
              </w:rPr>
            </w:pPr>
            <w:r w:rsidRPr="006A2686">
              <w:t>1984</w:t>
            </w:r>
          </w:p>
        </w:tc>
        <w:tc>
          <w:tcPr>
            <w:tcW w:w="811" w:type="dxa"/>
            <w:tcBorders>
              <w:top w:val="nil"/>
              <w:left w:val="nil"/>
              <w:bottom w:val="nil"/>
              <w:right w:val="nil"/>
            </w:tcBorders>
          </w:tcPr>
          <w:p w14:paraId="3E78C6C1" w14:textId="13DF7EA9" w:rsidR="00F21FCC" w:rsidRDefault="00F21FCC" w:rsidP="00F21FCC">
            <w:pPr>
              <w:spacing w:after="0"/>
              <w:jc w:val="right"/>
              <w:rPr>
                <w:sz w:val="20"/>
              </w:rPr>
            </w:pPr>
            <w:r w:rsidRPr="00ED134C">
              <w:t>0.071</w:t>
            </w:r>
          </w:p>
        </w:tc>
        <w:tc>
          <w:tcPr>
            <w:tcW w:w="811" w:type="dxa"/>
            <w:tcBorders>
              <w:top w:val="nil"/>
              <w:left w:val="nil"/>
              <w:bottom w:val="nil"/>
              <w:right w:val="nil"/>
            </w:tcBorders>
          </w:tcPr>
          <w:p w14:paraId="3A6DB48D" w14:textId="000ACD2D" w:rsidR="00F21FCC" w:rsidRDefault="00F21FCC" w:rsidP="00F21FCC">
            <w:pPr>
              <w:spacing w:after="0"/>
              <w:jc w:val="right"/>
              <w:rPr>
                <w:sz w:val="20"/>
              </w:rPr>
            </w:pPr>
            <w:r w:rsidRPr="00ED134C">
              <w:t>0.002</w:t>
            </w:r>
          </w:p>
        </w:tc>
        <w:tc>
          <w:tcPr>
            <w:tcW w:w="811" w:type="dxa"/>
            <w:tcBorders>
              <w:top w:val="nil"/>
              <w:left w:val="nil"/>
              <w:bottom w:val="nil"/>
              <w:right w:val="nil"/>
            </w:tcBorders>
          </w:tcPr>
          <w:p w14:paraId="1DB46848" w14:textId="396DD82B" w:rsidR="00F21FCC" w:rsidRDefault="00F21FCC" w:rsidP="00F21FCC">
            <w:pPr>
              <w:spacing w:after="0"/>
              <w:jc w:val="right"/>
              <w:rPr>
                <w:sz w:val="20"/>
              </w:rPr>
            </w:pPr>
            <w:r w:rsidRPr="00ED134C">
              <w:t>0.087</w:t>
            </w:r>
          </w:p>
        </w:tc>
        <w:tc>
          <w:tcPr>
            <w:tcW w:w="811" w:type="dxa"/>
            <w:tcBorders>
              <w:top w:val="nil"/>
              <w:left w:val="nil"/>
              <w:bottom w:val="nil"/>
              <w:right w:val="nil"/>
            </w:tcBorders>
          </w:tcPr>
          <w:p w14:paraId="2D114A94" w14:textId="460AB287" w:rsidR="00F21FCC" w:rsidRDefault="00F21FCC" w:rsidP="00F21FCC">
            <w:pPr>
              <w:spacing w:after="0"/>
              <w:jc w:val="right"/>
              <w:rPr>
                <w:sz w:val="20"/>
              </w:rPr>
            </w:pPr>
            <w:r w:rsidRPr="00ED134C">
              <w:t>0</w:t>
            </w:r>
          </w:p>
        </w:tc>
        <w:tc>
          <w:tcPr>
            <w:tcW w:w="811" w:type="dxa"/>
            <w:tcBorders>
              <w:top w:val="nil"/>
              <w:left w:val="nil"/>
              <w:bottom w:val="nil"/>
              <w:right w:val="nil"/>
            </w:tcBorders>
          </w:tcPr>
          <w:p w14:paraId="0B66E0FE" w14:textId="236FC268" w:rsidR="00F21FCC" w:rsidRDefault="00F21FCC" w:rsidP="00F21FCC">
            <w:pPr>
              <w:spacing w:after="0"/>
              <w:jc w:val="right"/>
              <w:rPr>
                <w:sz w:val="20"/>
              </w:rPr>
            </w:pPr>
            <w:r w:rsidRPr="00ED134C">
              <w:t>0.038</w:t>
            </w:r>
          </w:p>
        </w:tc>
        <w:tc>
          <w:tcPr>
            <w:tcW w:w="811" w:type="dxa"/>
            <w:tcBorders>
              <w:top w:val="nil"/>
              <w:left w:val="nil"/>
              <w:bottom w:val="nil"/>
              <w:right w:val="nil"/>
            </w:tcBorders>
            <w:shd w:val="clear" w:color="auto" w:fill="D9D9D9" w:themeFill="background1" w:themeFillShade="D9"/>
          </w:tcPr>
          <w:p w14:paraId="04D21FDB" w14:textId="1181CFB3" w:rsidR="00F21FCC" w:rsidRDefault="00F21FCC" w:rsidP="00F21FCC">
            <w:pPr>
              <w:spacing w:after="0"/>
              <w:jc w:val="right"/>
              <w:rPr>
                <w:sz w:val="20"/>
                <w:highlight w:val="lightGray"/>
              </w:rPr>
            </w:pPr>
            <w:r w:rsidRPr="00ED134C">
              <w:t>0.506</w:t>
            </w:r>
          </w:p>
        </w:tc>
        <w:tc>
          <w:tcPr>
            <w:tcW w:w="812" w:type="dxa"/>
            <w:tcBorders>
              <w:top w:val="nil"/>
              <w:left w:val="nil"/>
              <w:bottom w:val="nil"/>
              <w:right w:val="nil"/>
            </w:tcBorders>
          </w:tcPr>
          <w:p w14:paraId="0C1CD526" w14:textId="3C09B72E" w:rsidR="00F21FCC" w:rsidRDefault="00F21FCC" w:rsidP="00F21FCC">
            <w:pPr>
              <w:spacing w:after="0"/>
              <w:jc w:val="right"/>
              <w:rPr>
                <w:sz w:val="20"/>
              </w:rPr>
            </w:pPr>
            <w:r w:rsidRPr="00ED134C">
              <w:t>0.12</w:t>
            </w:r>
          </w:p>
        </w:tc>
        <w:tc>
          <w:tcPr>
            <w:tcW w:w="811" w:type="dxa"/>
            <w:tcBorders>
              <w:top w:val="nil"/>
              <w:left w:val="nil"/>
              <w:bottom w:val="nil"/>
              <w:right w:val="nil"/>
            </w:tcBorders>
          </w:tcPr>
          <w:p w14:paraId="4929DC4F" w14:textId="5BC53F8B" w:rsidR="00F21FCC" w:rsidRDefault="00F21FCC" w:rsidP="00F21FCC">
            <w:pPr>
              <w:spacing w:after="0"/>
              <w:jc w:val="right"/>
              <w:rPr>
                <w:sz w:val="20"/>
              </w:rPr>
            </w:pPr>
            <w:r w:rsidRPr="00ED134C">
              <w:t>0.1</w:t>
            </w:r>
          </w:p>
        </w:tc>
        <w:tc>
          <w:tcPr>
            <w:tcW w:w="811" w:type="dxa"/>
            <w:tcBorders>
              <w:top w:val="nil"/>
              <w:left w:val="nil"/>
              <w:bottom w:val="nil"/>
              <w:right w:val="nil"/>
            </w:tcBorders>
          </w:tcPr>
          <w:p w14:paraId="65F5A3CE" w14:textId="39239D8D" w:rsidR="00F21FCC" w:rsidRDefault="00F21FCC" w:rsidP="00F21FCC">
            <w:pPr>
              <w:spacing w:after="0"/>
              <w:jc w:val="right"/>
              <w:rPr>
                <w:sz w:val="20"/>
              </w:rPr>
            </w:pPr>
            <w:r w:rsidRPr="00ED134C">
              <w:t>0.058</w:t>
            </w:r>
          </w:p>
        </w:tc>
        <w:tc>
          <w:tcPr>
            <w:tcW w:w="811" w:type="dxa"/>
            <w:tcBorders>
              <w:top w:val="nil"/>
              <w:left w:val="nil"/>
              <w:bottom w:val="nil"/>
              <w:right w:val="nil"/>
            </w:tcBorders>
          </w:tcPr>
          <w:p w14:paraId="1B99FF43" w14:textId="265FECD6" w:rsidR="00F21FCC" w:rsidRDefault="00F21FCC" w:rsidP="00F21FCC">
            <w:pPr>
              <w:spacing w:after="0"/>
              <w:jc w:val="right"/>
              <w:rPr>
                <w:sz w:val="20"/>
              </w:rPr>
            </w:pPr>
            <w:r w:rsidRPr="00ED134C">
              <w:t>0.016</w:t>
            </w:r>
          </w:p>
        </w:tc>
        <w:tc>
          <w:tcPr>
            <w:tcW w:w="811" w:type="dxa"/>
            <w:tcBorders>
              <w:top w:val="nil"/>
              <w:left w:val="nil"/>
              <w:bottom w:val="nil"/>
              <w:right w:val="nil"/>
            </w:tcBorders>
          </w:tcPr>
          <w:p w14:paraId="7DE2769E" w14:textId="490D9393" w:rsidR="00F21FCC" w:rsidRDefault="00F21FCC" w:rsidP="00F21FCC">
            <w:pPr>
              <w:spacing w:after="0"/>
              <w:jc w:val="right"/>
              <w:rPr>
                <w:sz w:val="20"/>
              </w:rPr>
            </w:pPr>
            <w:r w:rsidRPr="00ED134C">
              <w:t>0.001</w:t>
            </w:r>
          </w:p>
        </w:tc>
        <w:tc>
          <w:tcPr>
            <w:tcW w:w="811" w:type="dxa"/>
            <w:tcBorders>
              <w:top w:val="nil"/>
              <w:left w:val="nil"/>
              <w:bottom w:val="nil"/>
              <w:right w:val="nil"/>
            </w:tcBorders>
          </w:tcPr>
          <w:p w14:paraId="73ED7DF6" w14:textId="28E35355" w:rsidR="00F21FCC" w:rsidRDefault="00F21FCC" w:rsidP="00F21FCC">
            <w:pPr>
              <w:spacing w:after="0"/>
              <w:jc w:val="right"/>
              <w:rPr>
                <w:sz w:val="20"/>
              </w:rPr>
            </w:pPr>
            <w:r w:rsidRPr="00ED134C">
              <w:t>0</w:t>
            </w:r>
          </w:p>
        </w:tc>
        <w:tc>
          <w:tcPr>
            <w:tcW w:w="811" w:type="dxa"/>
            <w:tcBorders>
              <w:top w:val="nil"/>
              <w:left w:val="nil"/>
              <w:bottom w:val="nil"/>
              <w:right w:val="nil"/>
            </w:tcBorders>
          </w:tcPr>
          <w:p w14:paraId="79063C3A" w14:textId="3400B10E" w:rsidR="00F21FCC" w:rsidRDefault="00F21FCC" w:rsidP="00F21FCC">
            <w:pPr>
              <w:spacing w:after="0"/>
              <w:jc w:val="right"/>
              <w:rPr>
                <w:sz w:val="20"/>
              </w:rPr>
            </w:pPr>
            <w:r w:rsidRPr="00ED134C">
              <w:t>0.001</w:t>
            </w:r>
          </w:p>
        </w:tc>
        <w:tc>
          <w:tcPr>
            <w:tcW w:w="811" w:type="dxa"/>
            <w:tcBorders>
              <w:top w:val="nil"/>
              <w:left w:val="nil"/>
              <w:bottom w:val="nil"/>
              <w:right w:val="nil"/>
            </w:tcBorders>
          </w:tcPr>
          <w:p w14:paraId="7F4172A1" w14:textId="19954360" w:rsidR="00F21FCC" w:rsidRDefault="00F21FCC" w:rsidP="00F21FCC">
            <w:pPr>
              <w:spacing w:after="0"/>
              <w:jc w:val="right"/>
              <w:rPr>
                <w:sz w:val="20"/>
              </w:rPr>
            </w:pPr>
            <w:r w:rsidRPr="00ED134C">
              <w:t>0</w:t>
            </w:r>
          </w:p>
        </w:tc>
        <w:tc>
          <w:tcPr>
            <w:tcW w:w="812" w:type="dxa"/>
            <w:tcBorders>
              <w:top w:val="nil"/>
              <w:left w:val="nil"/>
              <w:bottom w:val="nil"/>
              <w:right w:val="nil"/>
            </w:tcBorders>
          </w:tcPr>
          <w:p w14:paraId="0CD78A8B" w14:textId="0E4672D3" w:rsidR="00F21FCC" w:rsidRDefault="00F21FCC" w:rsidP="00F21FCC">
            <w:pPr>
              <w:spacing w:after="0"/>
              <w:jc w:val="right"/>
              <w:rPr>
                <w:sz w:val="20"/>
              </w:rPr>
            </w:pPr>
            <w:r w:rsidRPr="00ED134C">
              <w:t>0</w:t>
            </w:r>
          </w:p>
        </w:tc>
      </w:tr>
      <w:tr w:rsidR="00F21FCC" w:rsidRPr="00A04F12" w14:paraId="06F9EC80" w14:textId="77777777" w:rsidTr="00094359">
        <w:tc>
          <w:tcPr>
            <w:tcW w:w="811" w:type="dxa"/>
            <w:tcBorders>
              <w:top w:val="nil"/>
              <w:left w:val="nil"/>
              <w:bottom w:val="nil"/>
              <w:right w:val="nil"/>
            </w:tcBorders>
          </w:tcPr>
          <w:p w14:paraId="1EFA2AF0" w14:textId="77777777" w:rsidR="00F21FCC" w:rsidRDefault="00F21FCC" w:rsidP="00F21FCC">
            <w:pPr>
              <w:spacing w:after="0"/>
              <w:rPr>
                <w:szCs w:val="22"/>
              </w:rPr>
            </w:pPr>
            <w:r w:rsidRPr="006A2686">
              <w:t>1985</w:t>
            </w:r>
          </w:p>
        </w:tc>
        <w:tc>
          <w:tcPr>
            <w:tcW w:w="811" w:type="dxa"/>
            <w:tcBorders>
              <w:top w:val="nil"/>
              <w:left w:val="nil"/>
              <w:bottom w:val="nil"/>
              <w:right w:val="nil"/>
            </w:tcBorders>
          </w:tcPr>
          <w:p w14:paraId="7E4E028A" w14:textId="3FAFBDED" w:rsidR="00F21FCC" w:rsidRDefault="00F21FCC" w:rsidP="00F21FCC">
            <w:pPr>
              <w:spacing w:after="0"/>
              <w:jc w:val="right"/>
              <w:rPr>
                <w:sz w:val="20"/>
              </w:rPr>
            </w:pPr>
            <w:r w:rsidRPr="00ED134C">
              <w:t>0.002</w:t>
            </w:r>
          </w:p>
        </w:tc>
        <w:tc>
          <w:tcPr>
            <w:tcW w:w="811" w:type="dxa"/>
            <w:tcBorders>
              <w:top w:val="nil"/>
              <w:left w:val="nil"/>
              <w:bottom w:val="nil"/>
              <w:right w:val="nil"/>
            </w:tcBorders>
          </w:tcPr>
          <w:p w14:paraId="11C461AB" w14:textId="54160C8E" w:rsidR="00F21FCC" w:rsidRDefault="00F21FCC" w:rsidP="00F21FCC">
            <w:pPr>
              <w:spacing w:after="0"/>
              <w:jc w:val="right"/>
              <w:rPr>
                <w:sz w:val="20"/>
              </w:rPr>
            </w:pPr>
            <w:r w:rsidRPr="00ED134C">
              <w:t>0.005</w:t>
            </w:r>
          </w:p>
        </w:tc>
        <w:tc>
          <w:tcPr>
            <w:tcW w:w="811" w:type="dxa"/>
            <w:tcBorders>
              <w:top w:val="nil"/>
              <w:left w:val="nil"/>
              <w:bottom w:val="nil"/>
              <w:right w:val="nil"/>
            </w:tcBorders>
          </w:tcPr>
          <w:p w14:paraId="35E3A893" w14:textId="6CEC8D28" w:rsidR="00F21FCC" w:rsidRDefault="00F21FCC" w:rsidP="00F21FCC">
            <w:pPr>
              <w:spacing w:after="0"/>
              <w:jc w:val="right"/>
              <w:rPr>
                <w:sz w:val="20"/>
              </w:rPr>
            </w:pPr>
            <w:r w:rsidRPr="00ED134C">
              <w:t>0.016</w:t>
            </w:r>
          </w:p>
        </w:tc>
        <w:tc>
          <w:tcPr>
            <w:tcW w:w="811" w:type="dxa"/>
            <w:tcBorders>
              <w:top w:val="nil"/>
              <w:left w:val="nil"/>
              <w:bottom w:val="nil"/>
              <w:right w:val="nil"/>
            </w:tcBorders>
          </w:tcPr>
          <w:p w14:paraId="79C6E5DE" w14:textId="49F0351C" w:rsidR="00F21FCC" w:rsidRDefault="00F21FCC" w:rsidP="00F21FCC">
            <w:pPr>
              <w:spacing w:after="0"/>
              <w:jc w:val="right"/>
              <w:rPr>
                <w:sz w:val="20"/>
              </w:rPr>
            </w:pPr>
            <w:r w:rsidRPr="00ED134C">
              <w:t>0.225</w:t>
            </w:r>
          </w:p>
        </w:tc>
        <w:tc>
          <w:tcPr>
            <w:tcW w:w="811" w:type="dxa"/>
            <w:tcBorders>
              <w:top w:val="nil"/>
              <w:left w:val="nil"/>
              <w:bottom w:val="nil"/>
              <w:right w:val="nil"/>
            </w:tcBorders>
          </w:tcPr>
          <w:p w14:paraId="5E6D6703" w14:textId="1F325D7F" w:rsidR="00F21FCC" w:rsidRDefault="00F21FCC" w:rsidP="00F21FCC">
            <w:pPr>
              <w:spacing w:after="0"/>
              <w:jc w:val="right"/>
              <w:rPr>
                <w:sz w:val="20"/>
              </w:rPr>
            </w:pPr>
            <w:r w:rsidRPr="00ED134C">
              <w:t>0.051</w:t>
            </w:r>
          </w:p>
        </w:tc>
        <w:tc>
          <w:tcPr>
            <w:tcW w:w="811" w:type="dxa"/>
            <w:tcBorders>
              <w:top w:val="nil"/>
              <w:left w:val="nil"/>
              <w:bottom w:val="nil"/>
              <w:right w:val="nil"/>
            </w:tcBorders>
          </w:tcPr>
          <w:p w14:paraId="2615D78D" w14:textId="6A39A14F" w:rsidR="00F21FCC" w:rsidRDefault="00F21FCC" w:rsidP="00F21FCC">
            <w:pPr>
              <w:spacing w:after="0"/>
              <w:jc w:val="right"/>
              <w:rPr>
                <w:sz w:val="20"/>
              </w:rPr>
            </w:pPr>
            <w:r w:rsidRPr="00ED134C">
              <w:t>0.128</w:t>
            </w:r>
          </w:p>
        </w:tc>
        <w:tc>
          <w:tcPr>
            <w:tcW w:w="812" w:type="dxa"/>
            <w:tcBorders>
              <w:top w:val="nil"/>
              <w:left w:val="nil"/>
              <w:bottom w:val="nil"/>
              <w:right w:val="nil"/>
            </w:tcBorders>
            <w:shd w:val="clear" w:color="auto" w:fill="D9D9D9" w:themeFill="background1" w:themeFillShade="D9"/>
          </w:tcPr>
          <w:p w14:paraId="2EFB008F" w14:textId="3FEE3B2D" w:rsidR="00F21FCC" w:rsidRDefault="00F21FCC" w:rsidP="00F21FCC">
            <w:pPr>
              <w:spacing w:after="0"/>
              <w:jc w:val="right"/>
              <w:rPr>
                <w:sz w:val="20"/>
                <w:highlight w:val="lightGray"/>
              </w:rPr>
            </w:pPr>
            <w:r w:rsidRPr="00ED134C">
              <w:t>0.426</w:t>
            </w:r>
          </w:p>
        </w:tc>
        <w:tc>
          <w:tcPr>
            <w:tcW w:w="811" w:type="dxa"/>
            <w:tcBorders>
              <w:top w:val="nil"/>
              <w:left w:val="nil"/>
              <w:bottom w:val="nil"/>
              <w:right w:val="nil"/>
            </w:tcBorders>
          </w:tcPr>
          <w:p w14:paraId="6E513A99" w14:textId="31610145" w:rsidR="00F21FCC" w:rsidRDefault="00F21FCC" w:rsidP="00F21FCC">
            <w:pPr>
              <w:spacing w:after="0"/>
              <w:jc w:val="right"/>
              <w:rPr>
                <w:sz w:val="20"/>
              </w:rPr>
            </w:pPr>
            <w:r w:rsidRPr="00ED134C">
              <w:t>0.082</w:t>
            </w:r>
          </w:p>
        </w:tc>
        <w:tc>
          <w:tcPr>
            <w:tcW w:w="811" w:type="dxa"/>
            <w:tcBorders>
              <w:top w:val="nil"/>
              <w:left w:val="nil"/>
              <w:bottom w:val="nil"/>
              <w:right w:val="nil"/>
            </w:tcBorders>
          </w:tcPr>
          <w:p w14:paraId="3D41F8D1" w14:textId="717A7853" w:rsidR="00F21FCC" w:rsidRDefault="00F21FCC" w:rsidP="00F21FCC">
            <w:pPr>
              <w:spacing w:after="0"/>
              <w:jc w:val="right"/>
              <w:rPr>
                <w:sz w:val="20"/>
              </w:rPr>
            </w:pPr>
            <w:r w:rsidRPr="00ED134C">
              <w:t>0.038</w:t>
            </w:r>
          </w:p>
        </w:tc>
        <w:tc>
          <w:tcPr>
            <w:tcW w:w="811" w:type="dxa"/>
            <w:tcBorders>
              <w:top w:val="nil"/>
              <w:left w:val="nil"/>
              <w:bottom w:val="nil"/>
              <w:right w:val="nil"/>
            </w:tcBorders>
          </w:tcPr>
          <w:p w14:paraId="26F33FDF" w14:textId="0266F434" w:rsidR="00F21FCC" w:rsidRDefault="00F21FCC" w:rsidP="00F21FCC">
            <w:pPr>
              <w:spacing w:after="0"/>
              <w:jc w:val="right"/>
              <w:rPr>
                <w:sz w:val="20"/>
              </w:rPr>
            </w:pPr>
            <w:r w:rsidRPr="00ED134C">
              <w:t>0.021</w:t>
            </w:r>
          </w:p>
        </w:tc>
        <w:tc>
          <w:tcPr>
            <w:tcW w:w="811" w:type="dxa"/>
            <w:tcBorders>
              <w:top w:val="nil"/>
              <w:left w:val="nil"/>
              <w:bottom w:val="nil"/>
              <w:right w:val="nil"/>
            </w:tcBorders>
          </w:tcPr>
          <w:p w14:paraId="5CE60E99" w14:textId="42B31FAB" w:rsidR="00F21FCC" w:rsidRDefault="00F21FCC" w:rsidP="00F21FCC">
            <w:pPr>
              <w:spacing w:after="0"/>
              <w:jc w:val="right"/>
              <w:rPr>
                <w:sz w:val="20"/>
              </w:rPr>
            </w:pPr>
            <w:r w:rsidRPr="00ED134C">
              <w:t>0.003</w:t>
            </w:r>
          </w:p>
        </w:tc>
        <w:tc>
          <w:tcPr>
            <w:tcW w:w="811" w:type="dxa"/>
            <w:tcBorders>
              <w:top w:val="nil"/>
              <w:left w:val="nil"/>
              <w:bottom w:val="nil"/>
              <w:right w:val="nil"/>
            </w:tcBorders>
          </w:tcPr>
          <w:p w14:paraId="00CAF374" w14:textId="6CD2C67A" w:rsidR="00F21FCC" w:rsidRDefault="00F21FCC" w:rsidP="00F21FCC">
            <w:pPr>
              <w:spacing w:after="0"/>
              <w:jc w:val="right"/>
              <w:rPr>
                <w:sz w:val="20"/>
              </w:rPr>
            </w:pPr>
            <w:r w:rsidRPr="00ED134C">
              <w:t>0.003</w:t>
            </w:r>
          </w:p>
        </w:tc>
        <w:tc>
          <w:tcPr>
            <w:tcW w:w="811" w:type="dxa"/>
            <w:tcBorders>
              <w:top w:val="nil"/>
              <w:left w:val="nil"/>
              <w:bottom w:val="nil"/>
              <w:right w:val="nil"/>
            </w:tcBorders>
          </w:tcPr>
          <w:p w14:paraId="04EA63E3" w14:textId="6D15219D" w:rsidR="00F21FCC" w:rsidRDefault="00F21FCC" w:rsidP="00F21FCC">
            <w:pPr>
              <w:spacing w:after="0"/>
              <w:jc w:val="right"/>
              <w:rPr>
                <w:sz w:val="20"/>
              </w:rPr>
            </w:pPr>
            <w:r w:rsidRPr="00ED134C">
              <w:t>0</w:t>
            </w:r>
          </w:p>
        </w:tc>
        <w:tc>
          <w:tcPr>
            <w:tcW w:w="811" w:type="dxa"/>
            <w:tcBorders>
              <w:top w:val="nil"/>
              <w:left w:val="nil"/>
              <w:bottom w:val="nil"/>
              <w:right w:val="nil"/>
            </w:tcBorders>
          </w:tcPr>
          <w:p w14:paraId="2F06BE87" w14:textId="5EB7886F" w:rsidR="00F21FCC" w:rsidRDefault="00F21FCC" w:rsidP="00F21FCC">
            <w:pPr>
              <w:spacing w:after="0"/>
              <w:jc w:val="right"/>
              <w:rPr>
                <w:sz w:val="20"/>
              </w:rPr>
            </w:pPr>
            <w:r w:rsidRPr="00ED134C">
              <w:t>0.001</w:t>
            </w:r>
          </w:p>
        </w:tc>
        <w:tc>
          <w:tcPr>
            <w:tcW w:w="812" w:type="dxa"/>
            <w:tcBorders>
              <w:top w:val="nil"/>
              <w:left w:val="nil"/>
              <w:bottom w:val="nil"/>
              <w:right w:val="nil"/>
            </w:tcBorders>
          </w:tcPr>
          <w:p w14:paraId="30C815D2" w14:textId="41F9E2AA" w:rsidR="00F21FCC" w:rsidRDefault="00F21FCC" w:rsidP="00F21FCC">
            <w:pPr>
              <w:spacing w:after="0"/>
              <w:jc w:val="right"/>
              <w:rPr>
                <w:sz w:val="20"/>
              </w:rPr>
            </w:pPr>
            <w:r w:rsidRPr="00ED134C">
              <w:t>0</w:t>
            </w:r>
          </w:p>
        </w:tc>
      </w:tr>
      <w:tr w:rsidR="00F21FCC" w:rsidRPr="00A04F12" w14:paraId="4B15A4B5" w14:textId="77777777" w:rsidTr="00094359">
        <w:tc>
          <w:tcPr>
            <w:tcW w:w="811" w:type="dxa"/>
            <w:tcBorders>
              <w:top w:val="nil"/>
              <w:left w:val="nil"/>
              <w:bottom w:val="nil"/>
              <w:right w:val="nil"/>
            </w:tcBorders>
          </w:tcPr>
          <w:p w14:paraId="3CF2A61B" w14:textId="77777777" w:rsidR="00F21FCC" w:rsidRDefault="00F21FCC" w:rsidP="00F21FCC">
            <w:pPr>
              <w:spacing w:after="0"/>
              <w:rPr>
                <w:szCs w:val="22"/>
              </w:rPr>
            </w:pPr>
            <w:r w:rsidRPr="006A2686">
              <w:t>1986</w:t>
            </w:r>
          </w:p>
        </w:tc>
        <w:tc>
          <w:tcPr>
            <w:tcW w:w="811" w:type="dxa"/>
            <w:tcBorders>
              <w:top w:val="nil"/>
              <w:left w:val="nil"/>
              <w:bottom w:val="nil"/>
              <w:right w:val="nil"/>
            </w:tcBorders>
          </w:tcPr>
          <w:p w14:paraId="43DB3376" w14:textId="2A797385" w:rsidR="00F21FCC" w:rsidRDefault="00F21FCC" w:rsidP="00F21FCC">
            <w:pPr>
              <w:spacing w:after="0"/>
              <w:jc w:val="right"/>
              <w:rPr>
                <w:sz w:val="20"/>
              </w:rPr>
            </w:pPr>
            <w:r w:rsidRPr="00ED134C">
              <w:t>0.002</w:t>
            </w:r>
          </w:p>
        </w:tc>
        <w:tc>
          <w:tcPr>
            <w:tcW w:w="811" w:type="dxa"/>
            <w:tcBorders>
              <w:top w:val="nil"/>
              <w:left w:val="nil"/>
              <w:bottom w:val="nil"/>
              <w:right w:val="nil"/>
            </w:tcBorders>
          </w:tcPr>
          <w:p w14:paraId="4B520956" w14:textId="10516E0A" w:rsidR="00F21FCC" w:rsidRDefault="00F21FCC" w:rsidP="00F21FCC">
            <w:pPr>
              <w:spacing w:after="0"/>
              <w:jc w:val="right"/>
              <w:rPr>
                <w:sz w:val="20"/>
              </w:rPr>
            </w:pPr>
            <w:r w:rsidRPr="00ED134C">
              <w:t>0</w:t>
            </w:r>
          </w:p>
        </w:tc>
        <w:tc>
          <w:tcPr>
            <w:tcW w:w="811" w:type="dxa"/>
            <w:tcBorders>
              <w:top w:val="nil"/>
              <w:left w:val="nil"/>
              <w:bottom w:val="nil"/>
              <w:right w:val="nil"/>
            </w:tcBorders>
          </w:tcPr>
          <w:p w14:paraId="253D0F6C" w14:textId="1EF73C5E" w:rsidR="00F21FCC" w:rsidRDefault="00F21FCC" w:rsidP="00F21FCC">
            <w:pPr>
              <w:spacing w:after="0"/>
              <w:jc w:val="right"/>
              <w:rPr>
                <w:sz w:val="20"/>
              </w:rPr>
            </w:pPr>
            <w:r w:rsidRPr="00ED134C">
              <w:t>0.087</w:t>
            </w:r>
          </w:p>
        </w:tc>
        <w:tc>
          <w:tcPr>
            <w:tcW w:w="811" w:type="dxa"/>
            <w:tcBorders>
              <w:top w:val="nil"/>
              <w:left w:val="nil"/>
              <w:bottom w:val="nil"/>
              <w:right w:val="nil"/>
            </w:tcBorders>
          </w:tcPr>
          <w:p w14:paraId="32855A48" w14:textId="0DD3A79C" w:rsidR="00F21FCC" w:rsidRDefault="00F21FCC" w:rsidP="00F21FCC">
            <w:pPr>
              <w:spacing w:after="0"/>
              <w:jc w:val="right"/>
              <w:rPr>
                <w:sz w:val="20"/>
              </w:rPr>
            </w:pPr>
            <w:r w:rsidRPr="00ED134C">
              <w:t>0.006</w:t>
            </w:r>
          </w:p>
        </w:tc>
        <w:tc>
          <w:tcPr>
            <w:tcW w:w="811" w:type="dxa"/>
            <w:tcBorders>
              <w:top w:val="nil"/>
              <w:left w:val="nil"/>
              <w:bottom w:val="nil"/>
              <w:right w:val="nil"/>
            </w:tcBorders>
          </w:tcPr>
          <w:p w14:paraId="40E550E7" w14:textId="0BD1CDC3" w:rsidR="00F21FCC" w:rsidRDefault="00F21FCC" w:rsidP="00F21FCC">
            <w:pPr>
              <w:spacing w:after="0"/>
              <w:jc w:val="right"/>
              <w:rPr>
                <w:sz w:val="20"/>
              </w:rPr>
            </w:pPr>
            <w:r w:rsidRPr="00ED134C">
              <w:t>0.131</w:t>
            </w:r>
          </w:p>
        </w:tc>
        <w:tc>
          <w:tcPr>
            <w:tcW w:w="811" w:type="dxa"/>
            <w:tcBorders>
              <w:top w:val="nil"/>
              <w:left w:val="nil"/>
              <w:bottom w:val="nil"/>
              <w:right w:val="nil"/>
            </w:tcBorders>
          </w:tcPr>
          <w:p w14:paraId="385D721A" w14:textId="0ACF6D43" w:rsidR="00F21FCC" w:rsidRDefault="00F21FCC" w:rsidP="00F21FCC">
            <w:pPr>
              <w:spacing w:after="0"/>
              <w:jc w:val="right"/>
              <w:rPr>
                <w:sz w:val="20"/>
              </w:rPr>
            </w:pPr>
            <w:r w:rsidRPr="00ED134C">
              <w:t>0.018</w:t>
            </w:r>
          </w:p>
        </w:tc>
        <w:tc>
          <w:tcPr>
            <w:tcW w:w="812" w:type="dxa"/>
            <w:tcBorders>
              <w:top w:val="nil"/>
              <w:left w:val="nil"/>
              <w:bottom w:val="nil"/>
              <w:right w:val="nil"/>
            </w:tcBorders>
          </w:tcPr>
          <w:p w14:paraId="73EF3485" w14:textId="529F5863" w:rsidR="00F21FCC" w:rsidRDefault="00F21FCC" w:rsidP="00F21FCC">
            <w:pPr>
              <w:spacing w:after="0"/>
              <w:jc w:val="right"/>
              <w:rPr>
                <w:sz w:val="20"/>
              </w:rPr>
            </w:pPr>
            <w:r w:rsidRPr="00ED134C">
              <w:t>0.095</w:t>
            </w:r>
          </w:p>
        </w:tc>
        <w:tc>
          <w:tcPr>
            <w:tcW w:w="811" w:type="dxa"/>
            <w:tcBorders>
              <w:top w:val="nil"/>
              <w:left w:val="nil"/>
              <w:bottom w:val="nil"/>
              <w:right w:val="nil"/>
            </w:tcBorders>
            <w:shd w:val="clear" w:color="auto" w:fill="D9D9D9" w:themeFill="background1" w:themeFillShade="D9"/>
          </w:tcPr>
          <w:p w14:paraId="3ABED3CB" w14:textId="460EBEE2" w:rsidR="00F21FCC" w:rsidRDefault="00F21FCC" w:rsidP="00F21FCC">
            <w:pPr>
              <w:spacing w:after="0"/>
              <w:jc w:val="right"/>
              <w:rPr>
                <w:sz w:val="20"/>
                <w:highlight w:val="lightGray"/>
              </w:rPr>
            </w:pPr>
            <w:r w:rsidRPr="00ED134C">
              <w:t>0.332</w:t>
            </w:r>
          </w:p>
        </w:tc>
        <w:tc>
          <w:tcPr>
            <w:tcW w:w="811" w:type="dxa"/>
            <w:tcBorders>
              <w:top w:val="nil"/>
              <w:left w:val="nil"/>
              <w:bottom w:val="nil"/>
              <w:right w:val="nil"/>
            </w:tcBorders>
          </w:tcPr>
          <w:p w14:paraId="45CFE7CA" w14:textId="3EBDB3AD" w:rsidR="00F21FCC" w:rsidRDefault="00F21FCC" w:rsidP="00F21FCC">
            <w:pPr>
              <w:spacing w:after="0"/>
              <w:jc w:val="right"/>
              <w:rPr>
                <w:sz w:val="20"/>
              </w:rPr>
            </w:pPr>
            <w:r w:rsidRPr="00ED134C">
              <w:t>0.134</w:t>
            </w:r>
          </w:p>
        </w:tc>
        <w:tc>
          <w:tcPr>
            <w:tcW w:w="811" w:type="dxa"/>
            <w:tcBorders>
              <w:top w:val="nil"/>
              <w:left w:val="nil"/>
              <w:bottom w:val="nil"/>
              <w:right w:val="nil"/>
            </w:tcBorders>
          </w:tcPr>
          <w:p w14:paraId="53FC1071" w14:textId="0EA2C9F2" w:rsidR="00F21FCC" w:rsidRDefault="00F21FCC" w:rsidP="00F21FCC">
            <w:pPr>
              <w:spacing w:after="0"/>
              <w:jc w:val="right"/>
              <w:rPr>
                <w:sz w:val="20"/>
              </w:rPr>
            </w:pPr>
            <w:r w:rsidRPr="00ED134C">
              <w:t>0.056</w:t>
            </w:r>
          </w:p>
        </w:tc>
        <w:tc>
          <w:tcPr>
            <w:tcW w:w="811" w:type="dxa"/>
            <w:tcBorders>
              <w:top w:val="nil"/>
              <w:left w:val="nil"/>
              <w:bottom w:val="nil"/>
              <w:right w:val="nil"/>
            </w:tcBorders>
          </w:tcPr>
          <w:p w14:paraId="080F93A6" w14:textId="1629F114" w:rsidR="00F21FCC" w:rsidRDefault="00F21FCC" w:rsidP="00F21FCC">
            <w:pPr>
              <w:spacing w:after="0"/>
              <w:jc w:val="right"/>
              <w:rPr>
                <w:sz w:val="20"/>
              </w:rPr>
            </w:pPr>
            <w:r w:rsidRPr="00ED134C">
              <w:t>0.094</w:t>
            </w:r>
          </w:p>
        </w:tc>
        <w:tc>
          <w:tcPr>
            <w:tcW w:w="811" w:type="dxa"/>
            <w:tcBorders>
              <w:top w:val="nil"/>
              <w:left w:val="nil"/>
              <w:bottom w:val="nil"/>
              <w:right w:val="nil"/>
            </w:tcBorders>
          </w:tcPr>
          <w:p w14:paraId="589FFD8D" w14:textId="62124D87" w:rsidR="00F21FCC" w:rsidRDefault="00F21FCC" w:rsidP="00F21FCC">
            <w:pPr>
              <w:spacing w:after="0"/>
              <w:jc w:val="right"/>
              <w:rPr>
                <w:sz w:val="20"/>
              </w:rPr>
            </w:pPr>
            <w:r w:rsidRPr="00ED134C">
              <w:t>0.018</w:t>
            </w:r>
          </w:p>
        </w:tc>
        <w:tc>
          <w:tcPr>
            <w:tcW w:w="811" w:type="dxa"/>
            <w:tcBorders>
              <w:top w:val="nil"/>
              <w:left w:val="nil"/>
              <w:bottom w:val="nil"/>
              <w:right w:val="nil"/>
            </w:tcBorders>
          </w:tcPr>
          <w:p w14:paraId="0CCEF78C" w14:textId="733515E6" w:rsidR="00F21FCC" w:rsidRDefault="00F21FCC" w:rsidP="00F21FCC">
            <w:pPr>
              <w:spacing w:after="0"/>
              <w:jc w:val="right"/>
              <w:rPr>
                <w:sz w:val="20"/>
              </w:rPr>
            </w:pPr>
            <w:r w:rsidRPr="00ED134C">
              <w:t>0.026</w:t>
            </w:r>
          </w:p>
        </w:tc>
        <w:tc>
          <w:tcPr>
            <w:tcW w:w="811" w:type="dxa"/>
            <w:tcBorders>
              <w:top w:val="nil"/>
              <w:left w:val="nil"/>
              <w:bottom w:val="nil"/>
              <w:right w:val="nil"/>
            </w:tcBorders>
          </w:tcPr>
          <w:p w14:paraId="7AFB69DB" w14:textId="5695FAEF" w:rsidR="00F21FCC" w:rsidRDefault="00F21FCC" w:rsidP="00F21FCC">
            <w:pPr>
              <w:spacing w:after="0"/>
              <w:jc w:val="right"/>
              <w:rPr>
                <w:sz w:val="20"/>
              </w:rPr>
            </w:pPr>
            <w:r w:rsidRPr="00ED134C">
              <w:t>0</w:t>
            </w:r>
          </w:p>
        </w:tc>
        <w:tc>
          <w:tcPr>
            <w:tcW w:w="812" w:type="dxa"/>
            <w:tcBorders>
              <w:top w:val="nil"/>
              <w:left w:val="nil"/>
              <w:bottom w:val="nil"/>
              <w:right w:val="nil"/>
            </w:tcBorders>
          </w:tcPr>
          <w:p w14:paraId="1A18F903" w14:textId="52C88FB2" w:rsidR="00F21FCC" w:rsidRDefault="00F21FCC" w:rsidP="00F21FCC">
            <w:pPr>
              <w:spacing w:after="0"/>
              <w:jc w:val="right"/>
              <w:rPr>
                <w:sz w:val="20"/>
              </w:rPr>
            </w:pPr>
            <w:r w:rsidRPr="00ED134C">
              <w:t>0</w:t>
            </w:r>
          </w:p>
        </w:tc>
      </w:tr>
      <w:tr w:rsidR="00F21FCC" w:rsidRPr="00A04F12" w14:paraId="22A9F6A5" w14:textId="77777777" w:rsidTr="00094359">
        <w:tc>
          <w:tcPr>
            <w:tcW w:w="811" w:type="dxa"/>
            <w:tcBorders>
              <w:top w:val="nil"/>
              <w:left w:val="nil"/>
              <w:bottom w:val="nil"/>
              <w:right w:val="nil"/>
            </w:tcBorders>
          </w:tcPr>
          <w:p w14:paraId="185C8B93" w14:textId="77777777" w:rsidR="00F21FCC" w:rsidRDefault="00F21FCC" w:rsidP="00F21FCC">
            <w:pPr>
              <w:spacing w:after="0"/>
              <w:rPr>
                <w:szCs w:val="22"/>
              </w:rPr>
            </w:pPr>
            <w:r w:rsidRPr="006A2686">
              <w:t>1987</w:t>
            </w:r>
          </w:p>
        </w:tc>
        <w:tc>
          <w:tcPr>
            <w:tcW w:w="811" w:type="dxa"/>
            <w:tcBorders>
              <w:top w:val="nil"/>
              <w:left w:val="nil"/>
              <w:bottom w:val="nil"/>
              <w:right w:val="nil"/>
            </w:tcBorders>
          </w:tcPr>
          <w:p w14:paraId="31633562" w14:textId="733D7694" w:rsidR="00F21FCC" w:rsidRDefault="00F21FCC" w:rsidP="00F21FCC">
            <w:pPr>
              <w:spacing w:after="0"/>
              <w:jc w:val="right"/>
              <w:rPr>
                <w:sz w:val="20"/>
              </w:rPr>
            </w:pPr>
            <w:r w:rsidRPr="00ED134C">
              <w:t>0.011</w:t>
            </w:r>
          </w:p>
        </w:tc>
        <w:tc>
          <w:tcPr>
            <w:tcW w:w="811" w:type="dxa"/>
            <w:tcBorders>
              <w:top w:val="nil"/>
              <w:left w:val="nil"/>
              <w:bottom w:val="nil"/>
              <w:right w:val="nil"/>
            </w:tcBorders>
          </w:tcPr>
          <w:p w14:paraId="4603C62B" w14:textId="17FB0095" w:rsidR="00F21FCC" w:rsidRDefault="00F21FCC" w:rsidP="00F21FCC">
            <w:pPr>
              <w:spacing w:after="0"/>
              <w:jc w:val="right"/>
              <w:rPr>
                <w:sz w:val="20"/>
              </w:rPr>
            </w:pPr>
            <w:r w:rsidRPr="00ED134C">
              <w:t>0</w:t>
            </w:r>
          </w:p>
        </w:tc>
        <w:tc>
          <w:tcPr>
            <w:tcW w:w="811" w:type="dxa"/>
            <w:tcBorders>
              <w:top w:val="nil"/>
              <w:left w:val="nil"/>
              <w:bottom w:val="nil"/>
              <w:right w:val="nil"/>
            </w:tcBorders>
          </w:tcPr>
          <w:p w14:paraId="19D64A19" w14:textId="13520E80" w:rsidR="00F21FCC" w:rsidRDefault="00F21FCC" w:rsidP="00F21FCC">
            <w:pPr>
              <w:spacing w:after="0"/>
              <w:jc w:val="right"/>
              <w:rPr>
                <w:sz w:val="20"/>
              </w:rPr>
            </w:pPr>
            <w:r w:rsidRPr="00ED134C">
              <w:t>0</w:t>
            </w:r>
          </w:p>
        </w:tc>
        <w:tc>
          <w:tcPr>
            <w:tcW w:w="811" w:type="dxa"/>
            <w:tcBorders>
              <w:top w:val="nil"/>
              <w:left w:val="nil"/>
              <w:bottom w:val="nil"/>
              <w:right w:val="nil"/>
            </w:tcBorders>
          </w:tcPr>
          <w:p w14:paraId="4CE558D4" w14:textId="4E030B15" w:rsidR="00F21FCC" w:rsidRDefault="00F21FCC" w:rsidP="00F21FCC">
            <w:pPr>
              <w:spacing w:after="0"/>
              <w:jc w:val="right"/>
              <w:rPr>
                <w:sz w:val="20"/>
              </w:rPr>
            </w:pPr>
            <w:r w:rsidRPr="00ED134C">
              <w:t>0.245</w:t>
            </w:r>
          </w:p>
        </w:tc>
        <w:tc>
          <w:tcPr>
            <w:tcW w:w="811" w:type="dxa"/>
            <w:tcBorders>
              <w:top w:val="nil"/>
              <w:left w:val="nil"/>
              <w:bottom w:val="nil"/>
              <w:right w:val="nil"/>
            </w:tcBorders>
          </w:tcPr>
          <w:p w14:paraId="158D9C41" w14:textId="65CD0283" w:rsidR="00F21FCC" w:rsidRDefault="00F21FCC" w:rsidP="00F21FCC">
            <w:pPr>
              <w:spacing w:after="0"/>
              <w:jc w:val="right"/>
              <w:rPr>
                <w:sz w:val="20"/>
              </w:rPr>
            </w:pPr>
            <w:r w:rsidRPr="00ED134C">
              <w:t>0.068</w:t>
            </w:r>
          </w:p>
        </w:tc>
        <w:tc>
          <w:tcPr>
            <w:tcW w:w="811" w:type="dxa"/>
            <w:tcBorders>
              <w:top w:val="nil"/>
              <w:left w:val="nil"/>
              <w:bottom w:val="nil"/>
              <w:right w:val="nil"/>
            </w:tcBorders>
          </w:tcPr>
          <w:p w14:paraId="74B017EB" w14:textId="04E64C49" w:rsidR="00F21FCC" w:rsidRDefault="00F21FCC" w:rsidP="00F21FCC">
            <w:pPr>
              <w:spacing w:after="0"/>
              <w:jc w:val="right"/>
              <w:rPr>
                <w:sz w:val="20"/>
              </w:rPr>
            </w:pPr>
            <w:r w:rsidRPr="00ED134C">
              <w:t>0.068</w:t>
            </w:r>
          </w:p>
        </w:tc>
        <w:tc>
          <w:tcPr>
            <w:tcW w:w="812" w:type="dxa"/>
            <w:tcBorders>
              <w:top w:val="nil"/>
              <w:left w:val="nil"/>
              <w:bottom w:val="nil"/>
              <w:right w:val="nil"/>
            </w:tcBorders>
          </w:tcPr>
          <w:p w14:paraId="229275F4" w14:textId="12094731" w:rsidR="00F21FCC" w:rsidRDefault="00F21FCC" w:rsidP="00F21FCC">
            <w:pPr>
              <w:spacing w:after="0"/>
              <w:jc w:val="right"/>
              <w:rPr>
                <w:sz w:val="20"/>
              </w:rPr>
            </w:pPr>
            <w:r w:rsidRPr="00ED134C">
              <w:t>0.01</w:t>
            </w:r>
          </w:p>
        </w:tc>
        <w:tc>
          <w:tcPr>
            <w:tcW w:w="811" w:type="dxa"/>
            <w:tcBorders>
              <w:top w:val="nil"/>
              <w:left w:val="nil"/>
              <w:bottom w:val="nil"/>
              <w:right w:val="nil"/>
            </w:tcBorders>
          </w:tcPr>
          <w:p w14:paraId="67C3D48D" w14:textId="08FCDEE6" w:rsidR="00F21FCC" w:rsidRDefault="00F21FCC" w:rsidP="00F21FCC">
            <w:pPr>
              <w:spacing w:after="0"/>
              <w:jc w:val="right"/>
              <w:rPr>
                <w:sz w:val="20"/>
              </w:rPr>
            </w:pPr>
            <w:r w:rsidRPr="00ED134C">
              <w:t>0.033</w:t>
            </w:r>
          </w:p>
        </w:tc>
        <w:tc>
          <w:tcPr>
            <w:tcW w:w="811" w:type="dxa"/>
            <w:tcBorders>
              <w:top w:val="nil"/>
              <w:left w:val="nil"/>
              <w:bottom w:val="nil"/>
              <w:right w:val="nil"/>
            </w:tcBorders>
            <w:shd w:val="clear" w:color="auto" w:fill="D9D9D9" w:themeFill="background1" w:themeFillShade="D9"/>
          </w:tcPr>
          <w:p w14:paraId="5EBE06ED" w14:textId="67FFC497" w:rsidR="00F21FCC" w:rsidRDefault="00F21FCC" w:rsidP="00F21FCC">
            <w:pPr>
              <w:spacing w:after="0"/>
              <w:jc w:val="right"/>
              <w:rPr>
                <w:sz w:val="20"/>
                <w:highlight w:val="lightGray"/>
              </w:rPr>
            </w:pPr>
            <w:r w:rsidRPr="00ED134C">
              <w:t>0.423</w:t>
            </w:r>
          </w:p>
        </w:tc>
        <w:tc>
          <w:tcPr>
            <w:tcW w:w="811" w:type="dxa"/>
            <w:tcBorders>
              <w:top w:val="nil"/>
              <w:left w:val="nil"/>
              <w:bottom w:val="nil"/>
              <w:right w:val="nil"/>
            </w:tcBorders>
          </w:tcPr>
          <w:p w14:paraId="3B1CACE8" w14:textId="5A25C70B" w:rsidR="00F21FCC" w:rsidRDefault="00F21FCC" w:rsidP="00F21FCC">
            <w:pPr>
              <w:spacing w:after="0"/>
              <w:jc w:val="right"/>
              <w:rPr>
                <w:sz w:val="20"/>
              </w:rPr>
            </w:pPr>
            <w:r w:rsidRPr="00ED134C">
              <w:t>0.04</w:t>
            </w:r>
          </w:p>
        </w:tc>
        <w:tc>
          <w:tcPr>
            <w:tcW w:w="811" w:type="dxa"/>
            <w:tcBorders>
              <w:top w:val="nil"/>
              <w:left w:val="nil"/>
              <w:bottom w:val="nil"/>
              <w:right w:val="nil"/>
            </w:tcBorders>
          </w:tcPr>
          <w:p w14:paraId="56220EF4" w14:textId="7651EA4D" w:rsidR="00F21FCC" w:rsidRDefault="00F21FCC" w:rsidP="00F21FCC">
            <w:pPr>
              <w:spacing w:after="0"/>
              <w:jc w:val="right"/>
              <w:rPr>
                <w:sz w:val="20"/>
              </w:rPr>
            </w:pPr>
            <w:r w:rsidRPr="00ED134C">
              <w:t>0.042</w:t>
            </w:r>
          </w:p>
        </w:tc>
        <w:tc>
          <w:tcPr>
            <w:tcW w:w="811" w:type="dxa"/>
            <w:tcBorders>
              <w:top w:val="nil"/>
              <w:left w:val="nil"/>
              <w:bottom w:val="nil"/>
              <w:right w:val="nil"/>
            </w:tcBorders>
          </w:tcPr>
          <w:p w14:paraId="73A49C33" w14:textId="3F968F19" w:rsidR="00F21FCC" w:rsidRDefault="00F21FCC" w:rsidP="00F21FCC">
            <w:pPr>
              <w:spacing w:after="0"/>
              <w:jc w:val="right"/>
              <w:rPr>
                <w:sz w:val="20"/>
              </w:rPr>
            </w:pPr>
            <w:r w:rsidRPr="00ED134C">
              <w:t>0.002</w:t>
            </w:r>
          </w:p>
        </w:tc>
        <w:tc>
          <w:tcPr>
            <w:tcW w:w="811" w:type="dxa"/>
            <w:tcBorders>
              <w:top w:val="nil"/>
              <w:left w:val="nil"/>
              <w:bottom w:val="nil"/>
              <w:right w:val="nil"/>
            </w:tcBorders>
          </w:tcPr>
          <w:p w14:paraId="0D095082" w14:textId="0DFC8721" w:rsidR="00F21FCC" w:rsidRDefault="00F21FCC" w:rsidP="00F21FCC">
            <w:pPr>
              <w:spacing w:after="0"/>
              <w:jc w:val="right"/>
              <w:rPr>
                <w:sz w:val="20"/>
              </w:rPr>
            </w:pPr>
            <w:r w:rsidRPr="00ED134C">
              <w:t>0.022</w:t>
            </w:r>
          </w:p>
        </w:tc>
        <w:tc>
          <w:tcPr>
            <w:tcW w:w="811" w:type="dxa"/>
            <w:tcBorders>
              <w:top w:val="nil"/>
              <w:left w:val="nil"/>
              <w:bottom w:val="nil"/>
              <w:right w:val="nil"/>
            </w:tcBorders>
          </w:tcPr>
          <w:p w14:paraId="396247FE" w14:textId="2BD8B6AF" w:rsidR="00F21FCC" w:rsidRDefault="00F21FCC" w:rsidP="00F21FCC">
            <w:pPr>
              <w:spacing w:after="0"/>
              <w:jc w:val="right"/>
              <w:rPr>
                <w:sz w:val="20"/>
              </w:rPr>
            </w:pPr>
            <w:r w:rsidRPr="00ED134C">
              <w:t>0.015</w:t>
            </w:r>
          </w:p>
        </w:tc>
        <w:tc>
          <w:tcPr>
            <w:tcW w:w="812" w:type="dxa"/>
            <w:tcBorders>
              <w:top w:val="nil"/>
              <w:left w:val="nil"/>
              <w:bottom w:val="nil"/>
              <w:right w:val="nil"/>
            </w:tcBorders>
          </w:tcPr>
          <w:p w14:paraId="0A70C108" w14:textId="33E52C2B" w:rsidR="00F21FCC" w:rsidRDefault="00F21FCC" w:rsidP="00F21FCC">
            <w:pPr>
              <w:spacing w:after="0"/>
              <w:jc w:val="right"/>
              <w:rPr>
                <w:sz w:val="20"/>
              </w:rPr>
            </w:pPr>
            <w:r w:rsidRPr="00ED134C">
              <w:t>0.018</w:t>
            </w:r>
          </w:p>
        </w:tc>
      </w:tr>
      <w:tr w:rsidR="00F21FCC" w:rsidRPr="00A04F12" w14:paraId="07F6FFC6" w14:textId="77777777" w:rsidTr="00094359">
        <w:tc>
          <w:tcPr>
            <w:tcW w:w="811" w:type="dxa"/>
            <w:tcBorders>
              <w:top w:val="nil"/>
              <w:left w:val="nil"/>
              <w:bottom w:val="nil"/>
              <w:right w:val="nil"/>
            </w:tcBorders>
          </w:tcPr>
          <w:p w14:paraId="6D67EE42" w14:textId="77777777" w:rsidR="00F21FCC" w:rsidRDefault="00F21FCC" w:rsidP="00F21FCC">
            <w:pPr>
              <w:spacing w:after="0"/>
              <w:rPr>
                <w:szCs w:val="22"/>
              </w:rPr>
            </w:pPr>
            <w:r w:rsidRPr="006A2686">
              <w:t>1994</w:t>
            </w:r>
          </w:p>
        </w:tc>
        <w:tc>
          <w:tcPr>
            <w:tcW w:w="811" w:type="dxa"/>
            <w:tcBorders>
              <w:top w:val="nil"/>
              <w:left w:val="nil"/>
              <w:bottom w:val="nil"/>
              <w:right w:val="nil"/>
            </w:tcBorders>
          </w:tcPr>
          <w:p w14:paraId="472C3D68" w14:textId="79DC4A3B" w:rsidR="00F21FCC" w:rsidRDefault="00F21FCC" w:rsidP="00F21FCC">
            <w:pPr>
              <w:spacing w:after="0"/>
              <w:jc w:val="right"/>
              <w:rPr>
                <w:sz w:val="20"/>
              </w:rPr>
            </w:pPr>
            <w:r w:rsidRPr="00ED134C">
              <w:t>0.006</w:t>
            </w:r>
          </w:p>
        </w:tc>
        <w:tc>
          <w:tcPr>
            <w:tcW w:w="811" w:type="dxa"/>
            <w:tcBorders>
              <w:top w:val="nil"/>
              <w:left w:val="nil"/>
              <w:bottom w:val="nil"/>
              <w:right w:val="nil"/>
            </w:tcBorders>
          </w:tcPr>
          <w:p w14:paraId="073C9A1F" w14:textId="1318A6C2" w:rsidR="00F21FCC" w:rsidRDefault="00F21FCC" w:rsidP="00F21FCC">
            <w:pPr>
              <w:spacing w:after="0"/>
              <w:jc w:val="right"/>
              <w:rPr>
                <w:sz w:val="20"/>
              </w:rPr>
            </w:pPr>
            <w:r w:rsidRPr="00ED134C">
              <w:t>0</w:t>
            </w:r>
          </w:p>
        </w:tc>
        <w:tc>
          <w:tcPr>
            <w:tcW w:w="811" w:type="dxa"/>
            <w:tcBorders>
              <w:top w:val="nil"/>
              <w:left w:val="nil"/>
              <w:bottom w:val="nil"/>
              <w:right w:val="nil"/>
            </w:tcBorders>
          </w:tcPr>
          <w:p w14:paraId="3AF15AD9" w14:textId="33C2148E" w:rsidR="00F21FCC" w:rsidRDefault="00F21FCC" w:rsidP="00F21FCC">
            <w:pPr>
              <w:spacing w:after="0"/>
              <w:jc w:val="right"/>
              <w:rPr>
                <w:sz w:val="20"/>
              </w:rPr>
            </w:pPr>
            <w:r w:rsidRPr="00ED134C">
              <w:t>0</w:t>
            </w:r>
          </w:p>
        </w:tc>
        <w:tc>
          <w:tcPr>
            <w:tcW w:w="811" w:type="dxa"/>
            <w:tcBorders>
              <w:top w:val="nil"/>
              <w:left w:val="nil"/>
              <w:bottom w:val="nil"/>
              <w:right w:val="nil"/>
            </w:tcBorders>
          </w:tcPr>
          <w:p w14:paraId="58370A87" w14:textId="379B4847" w:rsidR="00F21FCC" w:rsidRDefault="00F21FCC" w:rsidP="00F21FCC">
            <w:pPr>
              <w:spacing w:after="0"/>
              <w:jc w:val="right"/>
              <w:rPr>
                <w:sz w:val="20"/>
              </w:rPr>
            </w:pPr>
            <w:r w:rsidRPr="00ED134C">
              <w:t>0.018</w:t>
            </w:r>
          </w:p>
        </w:tc>
        <w:tc>
          <w:tcPr>
            <w:tcW w:w="811" w:type="dxa"/>
            <w:tcBorders>
              <w:top w:val="nil"/>
              <w:left w:val="nil"/>
              <w:bottom w:val="nil"/>
              <w:right w:val="nil"/>
            </w:tcBorders>
            <w:shd w:val="clear" w:color="auto" w:fill="D9D9D9" w:themeFill="background1" w:themeFillShade="D9"/>
          </w:tcPr>
          <w:p w14:paraId="529BB2C3" w14:textId="5B30AA93" w:rsidR="00F21FCC" w:rsidRDefault="00F21FCC" w:rsidP="00F21FCC">
            <w:pPr>
              <w:spacing w:after="0"/>
              <w:jc w:val="right"/>
              <w:rPr>
                <w:sz w:val="20"/>
                <w:highlight w:val="lightGray"/>
              </w:rPr>
            </w:pPr>
            <w:r w:rsidRPr="00ED134C">
              <w:t>0.282</w:t>
            </w:r>
          </w:p>
        </w:tc>
        <w:tc>
          <w:tcPr>
            <w:tcW w:w="811" w:type="dxa"/>
            <w:tcBorders>
              <w:top w:val="nil"/>
              <w:left w:val="nil"/>
              <w:bottom w:val="nil"/>
              <w:right w:val="nil"/>
            </w:tcBorders>
          </w:tcPr>
          <w:p w14:paraId="3A25B4E3" w14:textId="750CC0FC" w:rsidR="00F21FCC" w:rsidRDefault="00F21FCC" w:rsidP="00F21FCC">
            <w:pPr>
              <w:spacing w:after="0"/>
              <w:jc w:val="right"/>
              <w:rPr>
                <w:sz w:val="20"/>
              </w:rPr>
            </w:pPr>
            <w:r w:rsidRPr="00ED134C">
              <w:t>0.057</w:t>
            </w:r>
          </w:p>
        </w:tc>
        <w:tc>
          <w:tcPr>
            <w:tcW w:w="812" w:type="dxa"/>
            <w:tcBorders>
              <w:top w:val="nil"/>
              <w:left w:val="nil"/>
              <w:bottom w:val="nil"/>
              <w:right w:val="nil"/>
            </w:tcBorders>
          </w:tcPr>
          <w:p w14:paraId="53993E55" w14:textId="05547FDB" w:rsidR="00F21FCC" w:rsidRDefault="00F21FCC" w:rsidP="00F21FCC">
            <w:pPr>
              <w:spacing w:after="0"/>
              <w:jc w:val="right"/>
              <w:rPr>
                <w:sz w:val="20"/>
              </w:rPr>
            </w:pPr>
            <w:r w:rsidRPr="00ED134C">
              <w:t>0.102</w:t>
            </w:r>
          </w:p>
        </w:tc>
        <w:tc>
          <w:tcPr>
            <w:tcW w:w="811" w:type="dxa"/>
            <w:tcBorders>
              <w:top w:val="nil"/>
              <w:left w:val="nil"/>
              <w:bottom w:val="nil"/>
              <w:right w:val="nil"/>
            </w:tcBorders>
          </w:tcPr>
          <w:p w14:paraId="38F922DD" w14:textId="15B9B53A" w:rsidR="00F21FCC" w:rsidRDefault="00F21FCC" w:rsidP="00F21FCC">
            <w:pPr>
              <w:spacing w:after="0"/>
              <w:jc w:val="right"/>
              <w:rPr>
                <w:sz w:val="20"/>
              </w:rPr>
            </w:pPr>
            <w:r w:rsidRPr="00ED134C">
              <w:t>0.107</w:t>
            </w:r>
          </w:p>
        </w:tc>
        <w:tc>
          <w:tcPr>
            <w:tcW w:w="811" w:type="dxa"/>
            <w:tcBorders>
              <w:top w:val="nil"/>
              <w:left w:val="nil"/>
              <w:bottom w:val="nil"/>
              <w:right w:val="nil"/>
            </w:tcBorders>
          </w:tcPr>
          <w:p w14:paraId="48BB45E9" w14:textId="106A1C2F" w:rsidR="00F21FCC" w:rsidRDefault="00F21FCC" w:rsidP="00F21FCC">
            <w:pPr>
              <w:spacing w:after="0"/>
              <w:jc w:val="right"/>
              <w:rPr>
                <w:sz w:val="20"/>
              </w:rPr>
            </w:pPr>
            <w:r w:rsidRPr="00ED134C">
              <w:t>0.067</w:t>
            </w:r>
          </w:p>
        </w:tc>
        <w:tc>
          <w:tcPr>
            <w:tcW w:w="811" w:type="dxa"/>
            <w:tcBorders>
              <w:top w:val="nil"/>
              <w:left w:val="nil"/>
              <w:bottom w:val="nil"/>
              <w:right w:val="nil"/>
            </w:tcBorders>
          </w:tcPr>
          <w:p w14:paraId="5375DC60" w14:textId="51C7EDB2" w:rsidR="00F21FCC" w:rsidRDefault="00F21FCC" w:rsidP="00F21FCC">
            <w:pPr>
              <w:spacing w:after="0"/>
              <w:jc w:val="right"/>
              <w:rPr>
                <w:sz w:val="20"/>
              </w:rPr>
            </w:pPr>
            <w:r w:rsidRPr="00ED134C">
              <w:t>0.054</w:t>
            </w:r>
          </w:p>
        </w:tc>
        <w:tc>
          <w:tcPr>
            <w:tcW w:w="811" w:type="dxa"/>
            <w:tcBorders>
              <w:top w:val="nil"/>
              <w:left w:val="nil"/>
              <w:bottom w:val="nil"/>
              <w:right w:val="nil"/>
            </w:tcBorders>
          </w:tcPr>
          <w:p w14:paraId="6B943BD2" w14:textId="7DF6AF76" w:rsidR="00F21FCC" w:rsidRDefault="00F21FCC" w:rsidP="00F21FCC">
            <w:pPr>
              <w:spacing w:after="0"/>
              <w:jc w:val="right"/>
              <w:rPr>
                <w:sz w:val="20"/>
              </w:rPr>
            </w:pPr>
            <w:r w:rsidRPr="00ED134C">
              <w:t>0.032</w:t>
            </w:r>
          </w:p>
        </w:tc>
        <w:tc>
          <w:tcPr>
            <w:tcW w:w="811" w:type="dxa"/>
            <w:tcBorders>
              <w:top w:val="nil"/>
              <w:left w:val="nil"/>
              <w:bottom w:val="nil"/>
              <w:right w:val="nil"/>
            </w:tcBorders>
          </w:tcPr>
          <w:p w14:paraId="30C7C52D" w14:textId="7BB62DFC" w:rsidR="00F21FCC" w:rsidRDefault="00F21FCC" w:rsidP="00F21FCC">
            <w:pPr>
              <w:spacing w:after="0"/>
              <w:jc w:val="right"/>
              <w:rPr>
                <w:sz w:val="20"/>
              </w:rPr>
            </w:pPr>
            <w:r w:rsidRPr="00ED134C">
              <w:t>0.08</w:t>
            </w:r>
          </w:p>
        </w:tc>
        <w:tc>
          <w:tcPr>
            <w:tcW w:w="811" w:type="dxa"/>
            <w:tcBorders>
              <w:top w:val="nil"/>
              <w:left w:val="nil"/>
              <w:bottom w:val="nil"/>
              <w:right w:val="nil"/>
            </w:tcBorders>
          </w:tcPr>
          <w:p w14:paraId="7AE419C0" w14:textId="170F20F3" w:rsidR="00F21FCC" w:rsidRDefault="00F21FCC" w:rsidP="00F21FCC">
            <w:pPr>
              <w:spacing w:after="0"/>
              <w:jc w:val="right"/>
              <w:rPr>
                <w:sz w:val="20"/>
              </w:rPr>
            </w:pPr>
            <w:r w:rsidRPr="00ED134C">
              <w:t>0.034</w:t>
            </w:r>
          </w:p>
        </w:tc>
        <w:tc>
          <w:tcPr>
            <w:tcW w:w="811" w:type="dxa"/>
            <w:tcBorders>
              <w:top w:val="nil"/>
              <w:left w:val="nil"/>
              <w:bottom w:val="nil"/>
              <w:right w:val="nil"/>
            </w:tcBorders>
          </w:tcPr>
          <w:p w14:paraId="1BBCC2C1" w14:textId="3A6FBC41" w:rsidR="00F21FCC" w:rsidRDefault="00F21FCC" w:rsidP="00F21FCC">
            <w:pPr>
              <w:spacing w:after="0"/>
              <w:jc w:val="right"/>
              <w:rPr>
                <w:sz w:val="20"/>
              </w:rPr>
            </w:pPr>
            <w:r w:rsidRPr="00ED134C">
              <w:t>0.02</w:t>
            </w:r>
          </w:p>
        </w:tc>
        <w:tc>
          <w:tcPr>
            <w:tcW w:w="812" w:type="dxa"/>
            <w:tcBorders>
              <w:top w:val="nil"/>
              <w:left w:val="nil"/>
              <w:bottom w:val="nil"/>
              <w:right w:val="nil"/>
            </w:tcBorders>
          </w:tcPr>
          <w:p w14:paraId="33881E16" w14:textId="6B95E95F" w:rsidR="00F21FCC" w:rsidRDefault="00F21FCC" w:rsidP="00F21FCC">
            <w:pPr>
              <w:spacing w:after="0"/>
              <w:jc w:val="right"/>
              <w:rPr>
                <w:sz w:val="20"/>
              </w:rPr>
            </w:pPr>
            <w:r w:rsidRPr="00ED134C">
              <w:t>0.141</w:t>
            </w:r>
          </w:p>
        </w:tc>
      </w:tr>
      <w:tr w:rsidR="00F21FCC" w:rsidRPr="00A04F12" w14:paraId="5E59B333" w14:textId="77777777" w:rsidTr="00094359">
        <w:tc>
          <w:tcPr>
            <w:tcW w:w="811" w:type="dxa"/>
            <w:tcBorders>
              <w:top w:val="nil"/>
              <w:left w:val="nil"/>
              <w:bottom w:val="nil"/>
              <w:right w:val="nil"/>
            </w:tcBorders>
          </w:tcPr>
          <w:p w14:paraId="29BEF0E0" w14:textId="77777777" w:rsidR="00F21FCC" w:rsidRDefault="00F21FCC" w:rsidP="00F21FCC">
            <w:pPr>
              <w:spacing w:after="0"/>
              <w:rPr>
                <w:szCs w:val="22"/>
              </w:rPr>
            </w:pPr>
            <w:r w:rsidRPr="006A2686">
              <w:t>1995</w:t>
            </w:r>
          </w:p>
        </w:tc>
        <w:tc>
          <w:tcPr>
            <w:tcW w:w="811" w:type="dxa"/>
            <w:tcBorders>
              <w:top w:val="nil"/>
              <w:left w:val="nil"/>
              <w:bottom w:val="nil"/>
              <w:right w:val="nil"/>
            </w:tcBorders>
          </w:tcPr>
          <w:p w14:paraId="1D2B7FB8" w14:textId="7126C098" w:rsidR="00F21FCC" w:rsidRDefault="00F21FCC" w:rsidP="00F21FCC">
            <w:pPr>
              <w:spacing w:after="0"/>
              <w:jc w:val="right"/>
              <w:rPr>
                <w:sz w:val="20"/>
              </w:rPr>
            </w:pPr>
            <w:r w:rsidRPr="00ED134C">
              <w:t>0.006</w:t>
            </w:r>
          </w:p>
        </w:tc>
        <w:tc>
          <w:tcPr>
            <w:tcW w:w="811" w:type="dxa"/>
            <w:tcBorders>
              <w:top w:val="nil"/>
              <w:left w:val="nil"/>
              <w:bottom w:val="nil"/>
              <w:right w:val="nil"/>
            </w:tcBorders>
          </w:tcPr>
          <w:p w14:paraId="28CF6E1E" w14:textId="76B77463" w:rsidR="00F21FCC" w:rsidRDefault="00F21FCC" w:rsidP="00F21FCC">
            <w:pPr>
              <w:spacing w:after="0"/>
              <w:jc w:val="right"/>
              <w:rPr>
                <w:sz w:val="20"/>
              </w:rPr>
            </w:pPr>
            <w:r w:rsidRPr="00ED134C">
              <w:t>0</w:t>
            </w:r>
          </w:p>
        </w:tc>
        <w:tc>
          <w:tcPr>
            <w:tcW w:w="811" w:type="dxa"/>
            <w:tcBorders>
              <w:top w:val="nil"/>
              <w:left w:val="nil"/>
              <w:bottom w:val="nil"/>
              <w:right w:val="nil"/>
            </w:tcBorders>
          </w:tcPr>
          <w:p w14:paraId="38C0382F" w14:textId="76F8ECD4" w:rsidR="00F21FCC" w:rsidRDefault="00F21FCC" w:rsidP="00F21FCC">
            <w:pPr>
              <w:spacing w:after="0"/>
              <w:jc w:val="right"/>
              <w:rPr>
                <w:sz w:val="20"/>
              </w:rPr>
            </w:pPr>
            <w:r w:rsidRPr="00ED134C">
              <w:t>0.018</w:t>
            </w:r>
          </w:p>
        </w:tc>
        <w:tc>
          <w:tcPr>
            <w:tcW w:w="811" w:type="dxa"/>
            <w:tcBorders>
              <w:top w:val="nil"/>
              <w:left w:val="nil"/>
              <w:bottom w:val="nil"/>
              <w:right w:val="nil"/>
            </w:tcBorders>
          </w:tcPr>
          <w:p w14:paraId="41384142" w14:textId="46A26C63" w:rsidR="00F21FCC" w:rsidRDefault="00F21FCC" w:rsidP="00F21FCC">
            <w:pPr>
              <w:spacing w:after="0"/>
              <w:jc w:val="right"/>
              <w:rPr>
                <w:sz w:val="20"/>
              </w:rPr>
            </w:pPr>
            <w:r w:rsidRPr="00ED134C">
              <w:t>0.049</w:t>
            </w:r>
          </w:p>
        </w:tc>
        <w:tc>
          <w:tcPr>
            <w:tcW w:w="811" w:type="dxa"/>
            <w:tcBorders>
              <w:top w:val="nil"/>
              <w:left w:val="nil"/>
              <w:bottom w:val="nil"/>
              <w:right w:val="nil"/>
            </w:tcBorders>
          </w:tcPr>
          <w:p w14:paraId="262C672E" w14:textId="6024F70B" w:rsidR="00F21FCC" w:rsidRDefault="00F21FCC" w:rsidP="00F21FCC">
            <w:pPr>
              <w:spacing w:after="0"/>
              <w:jc w:val="right"/>
              <w:rPr>
                <w:sz w:val="20"/>
              </w:rPr>
            </w:pPr>
            <w:r w:rsidRPr="00ED134C">
              <w:t>0</w:t>
            </w:r>
          </w:p>
        </w:tc>
        <w:tc>
          <w:tcPr>
            <w:tcW w:w="811" w:type="dxa"/>
            <w:tcBorders>
              <w:top w:val="nil"/>
              <w:left w:val="nil"/>
              <w:bottom w:val="nil"/>
              <w:right w:val="nil"/>
            </w:tcBorders>
            <w:shd w:val="clear" w:color="auto" w:fill="D9D9D9" w:themeFill="background1" w:themeFillShade="D9"/>
          </w:tcPr>
          <w:p w14:paraId="107F2043" w14:textId="05263C1D" w:rsidR="00F21FCC" w:rsidRDefault="00F21FCC" w:rsidP="00F21FCC">
            <w:pPr>
              <w:spacing w:after="0"/>
              <w:jc w:val="right"/>
              <w:rPr>
                <w:sz w:val="20"/>
                <w:highlight w:val="lightGray"/>
              </w:rPr>
            </w:pPr>
            <w:r w:rsidRPr="00ED134C">
              <w:t>0.267</w:t>
            </w:r>
          </w:p>
        </w:tc>
        <w:tc>
          <w:tcPr>
            <w:tcW w:w="812" w:type="dxa"/>
            <w:tcBorders>
              <w:top w:val="nil"/>
              <w:left w:val="nil"/>
              <w:bottom w:val="nil"/>
              <w:right w:val="nil"/>
            </w:tcBorders>
          </w:tcPr>
          <w:p w14:paraId="780567EE" w14:textId="26DCD338" w:rsidR="00F21FCC" w:rsidRDefault="00F21FCC" w:rsidP="00F21FCC">
            <w:pPr>
              <w:spacing w:after="0"/>
              <w:jc w:val="right"/>
              <w:rPr>
                <w:sz w:val="20"/>
              </w:rPr>
            </w:pPr>
            <w:r w:rsidRPr="00ED134C">
              <w:t>0.014</w:t>
            </w:r>
          </w:p>
        </w:tc>
        <w:tc>
          <w:tcPr>
            <w:tcW w:w="811" w:type="dxa"/>
            <w:tcBorders>
              <w:top w:val="nil"/>
              <w:left w:val="nil"/>
              <w:bottom w:val="nil"/>
              <w:right w:val="nil"/>
            </w:tcBorders>
          </w:tcPr>
          <w:p w14:paraId="0270FB25" w14:textId="009FC50B" w:rsidR="00F21FCC" w:rsidRDefault="00F21FCC" w:rsidP="00F21FCC">
            <w:pPr>
              <w:spacing w:after="0"/>
              <w:jc w:val="right"/>
              <w:rPr>
                <w:sz w:val="20"/>
              </w:rPr>
            </w:pPr>
            <w:r w:rsidRPr="00ED134C">
              <w:t>0.11</w:t>
            </w:r>
          </w:p>
        </w:tc>
        <w:tc>
          <w:tcPr>
            <w:tcW w:w="811" w:type="dxa"/>
            <w:tcBorders>
              <w:top w:val="nil"/>
              <w:left w:val="nil"/>
              <w:bottom w:val="nil"/>
              <w:right w:val="nil"/>
            </w:tcBorders>
          </w:tcPr>
          <w:p w14:paraId="435F5A49" w14:textId="0C56E53B" w:rsidR="00F21FCC" w:rsidRDefault="00F21FCC" w:rsidP="00F21FCC">
            <w:pPr>
              <w:spacing w:after="0"/>
              <w:jc w:val="right"/>
              <w:rPr>
                <w:sz w:val="20"/>
              </w:rPr>
            </w:pPr>
            <w:r w:rsidRPr="00ED134C">
              <w:t>0.111</w:t>
            </w:r>
          </w:p>
        </w:tc>
        <w:tc>
          <w:tcPr>
            <w:tcW w:w="811" w:type="dxa"/>
            <w:tcBorders>
              <w:top w:val="nil"/>
              <w:left w:val="nil"/>
              <w:bottom w:val="nil"/>
              <w:right w:val="nil"/>
            </w:tcBorders>
          </w:tcPr>
          <w:p w14:paraId="3C1783EE" w14:textId="7CA4BEAE" w:rsidR="00F21FCC" w:rsidRDefault="00F21FCC" w:rsidP="00F21FCC">
            <w:pPr>
              <w:spacing w:after="0"/>
              <w:jc w:val="right"/>
              <w:rPr>
                <w:sz w:val="20"/>
              </w:rPr>
            </w:pPr>
            <w:r w:rsidRPr="00ED134C">
              <w:t>0.022</w:t>
            </w:r>
          </w:p>
        </w:tc>
        <w:tc>
          <w:tcPr>
            <w:tcW w:w="811" w:type="dxa"/>
            <w:tcBorders>
              <w:top w:val="nil"/>
              <w:left w:val="nil"/>
              <w:bottom w:val="nil"/>
              <w:right w:val="nil"/>
            </w:tcBorders>
          </w:tcPr>
          <w:p w14:paraId="6D2D1108" w14:textId="57341208" w:rsidR="00F21FCC" w:rsidRDefault="00F21FCC" w:rsidP="00F21FCC">
            <w:pPr>
              <w:spacing w:after="0"/>
              <w:jc w:val="right"/>
              <w:rPr>
                <w:sz w:val="20"/>
              </w:rPr>
            </w:pPr>
            <w:r w:rsidRPr="00ED134C">
              <w:t>0.065</w:t>
            </w:r>
          </w:p>
        </w:tc>
        <w:tc>
          <w:tcPr>
            <w:tcW w:w="811" w:type="dxa"/>
            <w:tcBorders>
              <w:top w:val="nil"/>
              <w:left w:val="nil"/>
              <w:bottom w:val="nil"/>
              <w:right w:val="nil"/>
            </w:tcBorders>
          </w:tcPr>
          <w:p w14:paraId="74F35C5C" w14:textId="03A4A609" w:rsidR="00F21FCC" w:rsidRDefault="00F21FCC" w:rsidP="00F21FCC">
            <w:pPr>
              <w:spacing w:after="0"/>
              <w:jc w:val="right"/>
              <w:rPr>
                <w:sz w:val="20"/>
              </w:rPr>
            </w:pPr>
            <w:r w:rsidRPr="00ED134C">
              <w:t>0.046</w:t>
            </w:r>
          </w:p>
        </w:tc>
        <w:tc>
          <w:tcPr>
            <w:tcW w:w="811" w:type="dxa"/>
            <w:tcBorders>
              <w:top w:val="nil"/>
              <w:left w:val="nil"/>
              <w:bottom w:val="nil"/>
              <w:right w:val="nil"/>
            </w:tcBorders>
          </w:tcPr>
          <w:p w14:paraId="372B2A63" w14:textId="5E8254AD" w:rsidR="00F21FCC" w:rsidRDefault="00F21FCC" w:rsidP="00F21FCC">
            <w:pPr>
              <w:spacing w:after="0"/>
              <w:jc w:val="right"/>
              <w:rPr>
                <w:sz w:val="20"/>
              </w:rPr>
            </w:pPr>
            <w:r w:rsidRPr="00ED134C">
              <w:t>0.086</w:t>
            </w:r>
          </w:p>
        </w:tc>
        <w:tc>
          <w:tcPr>
            <w:tcW w:w="811" w:type="dxa"/>
            <w:tcBorders>
              <w:top w:val="nil"/>
              <w:left w:val="nil"/>
              <w:bottom w:val="nil"/>
              <w:right w:val="nil"/>
            </w:tcBorders>
          </w:tcPr>
          <w:p w14:paraId="0E05E046" w14:textId="48F74D89" w:rsidR="00F21FCC" w:rsidRDefault="00F21FCC" w:rsidP="00F21FCC">
            <w:pPr>
              <w:spacing w:after="0"/>
              <w:jc w:val="right"/>
              <w:rPr>
                <w:sz w:val="20"/>
              </w:rPr>
            </w:pPr>
            <w:r w:rsidRPr="00ED134C">
              <w:t>0.02</w:t>
            </w:r>
          </w:p>
        </w:tc>
        <w:tc>
          <w:tcPr>
            <w:tcW w:w="812" w:type="dxa"/>
            <w:tcBorders>
              <w:top w:val="nil"/>
              <w:left w:val="nil"/>
              <w:bottom w:val="nil"/>
              <w:right w:val="nil"/>
            </w:tcBorders>
          </w:tcPr>
          <w:p w14:paraId="12799BC6" w14:textId="52664EB2" w:rsidR="00F21FCC" w:rsidRDefault="00F21FCC" w:rsidP="00F21FCC">
            <w:pPr>
              <w:spacing w:after="0"/>
              <w:jc w:val="right"/>
              <w:rPr>
                <w:sz w:val="20"/>
              </w:rPr>
            </w:pPr>
            <w:r w:rsidRPr="00ED134C">
              <w:t>0.187</w:t>
            </w:r>
          </w:p>
        </w:tc>
      </w:tr>
      <w:tr w:rsidR="00F21FCC" w:rsidRPr="00A04F12" w14:paraId="64CE3877" w14:textId="77777777" w:rsidTr="00094359">
        <w:tc>
          <w:tcPr>
            <w:tcW w:w="811" w:type="dxa"/>
            <w:tcBorders>
              <w:top w:val="nil"/>
              <w:left w:val="nil"/>
              <w:bottom w:val="nil"/>
              <w:right w:val="nil"/>
            </w:tcBorders>
          </w:tcPr>
          <w:p w14:paraId="323C952D" w14:textId="77777777" w:rsidR="00F21FCC" w:rsidRDefault="00F21FCC" w:rsidP="00F21FCC">
            <w:pPr>
              <w:spacing w:after="0"/>
              <w:rPr>
                <w:szCs w:val="22"/>
              </w:rPr>
            </w:pPr>
            <w:r w:rsidRPr="006A2686">
              <w:t>1996</w:t>
            </w:r>
          </w:p>
        </w:tc>
        <w:tc>
          <w:tcPr>
            <w:tcW w:w="811" w:type="dxa"/>
            <w:tcBorders>
              <w:top w:val="nil"/>
              <w:left w:val="nil"/>
              <w:bottom w:val="nil"/>
              <w:right w:val="nil"/>
            </w:tcBorders>
          </w:tcPr>
          <w:p w14:paraId="5933BD88" w14:textId="39E5D8E8" w:rsidR="00F21FCC" w:rsidRDefault="00F21FCC" w:rsidP="00F21FCC">
            <w:pPr>
              <w:spacing w:after="0"/>
              <w:jc w:val="right"/>
              <w:rPr>
                <w:sz w:val="20"/>
              </w:rPr>
            </w:pPr>
            <w:r w:rsidRPr="00ED134C">
              <w:t>0.03</w:t>
            </w:r>
          </w:p>
        </w:tc>
        <w:tc>
          <w:tcPr>
            <w:tcW w:w="811" w:type="dxa"/>
            <w:tcBorders>
              <w:top w:val="nil"/>
              <w:left w:val="nil"/>
              <w:bottom w:val="nil"/>
              <w:right w:val="nil"/>
            </w:tcBorders>
          </w:tcPr>
          <w:p w14:paraId="30FAF09C" w14:textId="41BF18BE" w:rsidR="00F21FCC" w:rsidRDefault="00F21FCC" w:rsidP="00F21FCC">
            <w:pPr>
              <w:spacing w:after="0"/>
              <w:jc w:val="right"/>
              <w:rPr>
                <w:sz w:val="20"/>
              </w:rPr>
            </w:pPr>
            <w:r w:rsidRPr="00ED134C">
              <w:t>0</w:t>
            </w:r>
          </w:p>
        </w:tc>
        <w:tc>
          <w:tcPr>
            <w:tcW w:w="811" w:type="dxa"/>
            <w:tcBorders>
              <w:top w:val="nil"/>
              <w:left w:val="nil"/>
              <w:bottom w:val="nil"/>
              <w:right w:val="nil"/>
            </w:tcBorders>
          </w:tcPr>
          <w:p w14:paraId="25ED6139" w14:textId="5B251068" w:rsidR="00F21FCC" w:rsidRDefault="00F21FCC" w:rsidP="00F21FCC">
            <w:pPr>
              <w:spacing w:after="0"/>
              <w:jc w:val="right"/>
              <w:rPr>
                <w:sz w:val="20"/>
              </w:rPr>
            </w:pPr>
            <w:r w:rsidRPr="00ED134C">
              <w:t>0</w:t>
            </w:r>
          </w:p>
        </w:tc>
        <w:tc>
          <w:tcPr>
            <w:tcW w:w="811" w:type="dxa"/>
            <w:tcBorders>
              <w:top w:val="nil"/>
              <w:left w:val="nil"/>
              <w:bottom w:val="nil"/>
              <w:right w:val="nil"/>
            </w:tcBorders>
          </w:tcPr>
          <w:p w14:paraId="1EB7854D" w14:textId="37F34863" w:rsidR="00F21FCC" w:rsidRDefault="00F21FCC" w:rsidP="00F21FCC">
            <w:pPr>
              <w:spacing w:after="0"/>
              <w:jc w:val="right"/>
              <w:rPr>
                <w:sz w:val="20"/>
              </w:rPr>
            </w:pPr>
            <w:r w:rsidRPr="00ED134C">
              <w:t>0.013</w:t>
            </w:r>
          </w:p>
        </w:tc>
        <w:tc>
          <w:tcPr>
            <w:tcW w:w="811" w:type="dxa"/>
            <w:tcBorders>
              <w:top w:val="nil"/>
              <w:left w:val="nil"/>
              <w:bottom w:val="nil"/>
              <w:right w:val="nil"/>
            </w:tcBorders>
          </w:tcPr>
          <w:p w14:paraId="01819A4B" w14:textId="0B2CD94E" w:rsidR="00F21FCC" w:rsidRDefault="00F21FCC" w:rsidP="00F21FCC">
            <w:pPr>
              <w:spacing w:after="0"/>
              <w:jc w:val="right"/>
              <w:rPr>
                <w:sz w:val="20"/>
              </w:rPr>
            </w:pPr>
            <w:r w:rsidRPr="00ED134C">
              <w:t>0.055</w:t>
            </w:r>
          </w:p>
        </w:tc>
        <w:tc>
          <w:tcPr>
            <w:tcW w:w="811" w:type="dxa"/>
            <w:tcBorders>
              <w:top w:val="nil"/>
              <w:left w:val="nil"/>
              <w:bottom w:val="nil"/>
              <w:right w:val="nil"/>
            </w:tcBorders>
          </w:tcPr>
          <w:p w14:paraId="6408CF04" w14:textId="529948EC" w:rsidR="00F21FCC" w:rsidRDefault="00F21FCC" w:rsidP="00F21FCC">
            <w:pPr>
              <w:spacing w:after="0"/>
              <w:jc w:val="right"/>
              <w:rPr>
                <w:sz w:val="20"/>
              </w:rPr>
            </w:pPr>
            <w:r w:rsidRPr="00ED134C">
              <w:t>0.071</w:t>
            </w:r>
          </w:p>
        </w:tc>
        <w:tc>
          <w:tcPr>
            <w:tcW w:w="812" w:type="dxa"/>
            <w:tcBorders>
              <w:top w:val="nil"/>
              <w:left w:val="nil"/>
              <w:bottom w:val="nil"/>
              <w:right w:val="nil"/>
            </w:tcBorders>
            <w:shd w:val="clear" w:color="auto" w:fill="D9D9D9" w:themeFill="background1" w:themeFillShade="D9"/>
          </w:tcPr>
          <w:p w14:paraId="40FAA6E5" w14:textId="5D8F596E" w:rsidR="00F21FCC" w:rsidRDefault="00F21FCC" w:rsidP="00F21FCC">
            <w:pPr>
              <w:spacing w:after="0"/>
              <w:jc w:val="right"/>
              <w:rPr>
                <w:sz w:val="20"/>
                <w:highlight w:val="lightGray"/>
              </w:rPr>
            </w:pPr>
            <w:r w:rsidRPr="00ED134C">
              <w:t>0.274</w:t>
            </w:r>
          </w:p>
        </w:tc>
        <w:tc>
          <w:tcPr>
            <w:tcW w:w="811" w:type="dxa"/>
            <w:tcBorders>
              <w:top w:val="nil"/>
              <w:left w:val="nil"/>
              <w:bottom w:val="nil"/>
              <w:right w:val="nil"/>
            </w:tcBorders>
          </w:tcPr>
          <w:p w14:paraId="6AE16758" w14:textId="5F66A6AD" w:rsidR="00F21FCC" w:rsidRDefault="00F21FCC" w:rsidP="00F21FCC">
            <w:pPr>
              <w:spacing w:after="0"/>
              <w:jc w:val="right"/>
              <w:rPr>
                <w:sz w:val="20"/>
              </w:rPr>
            </w:pPr>
            <w:r w:rsidRPr="00ED134C">
              <w:t>0.126</w:t>
            </w:r>
          </w:p>
        </w:tc>
        <w:tc>
          <w:tcPr>
            <w:tcW w:w="811" w:type="dxa"/>
            <w:tcBorders>
              <w:top w:val="nil"/>
              <w:left w:val="nil"/>
              <w:bottom w:val="nil"/>
              <w:right w:val="nil"/>
            </w:tcBorders>
          </w:tcPr>
          <w:p w14:paraId="64469819" w14:textId="00153343" w:rsidR="00F21FCC" w:rsidRDefault="00F21FCC" w:rsidP="00F21FCC">
            <w:pPr>
              <w:spacing w:after="0"/>
              <w:jc w:val="right"/>
              <w:rPr>
                <w:sz w:val="20"/>
              </w:rPr>
            </w:pPr>
            <w:r w:rsidRPr="00ED134C">
              <w:t>0.099</w:t>
            </w:r>
          </w:p>
        </w:tc>
        <w:tc>
          <w:tcPr>
            <w:tcW w:w="811" w:type="dxa"/>
            <w:tcBorders>
              <w:top w:val="nil"/>
              <w:left w:val="nil"/>
              <w:bottom w:val="nil"/>
              <w:right w:val="nil"/>
            </w:tcBorders>
          </w:tcPr>
          <w:p w14:paraId="0345DE1D" w14:textId="485C40D8" w:rsidR="00F21FCC" w:rsidRDefault="00F21FCC" w:rsidP="00F21FCC">
            <w:pPr>
              <w:spacing w:after="0"/>
              <w:jc w:val="right"/>
              <w:rPr>
                <w:sz w:val="20"/>
              </w:rPr>
            </w:pPr>
            <w:r w:rsidRPr="00ED134C">
              <w:t>0.085</w:t>
            </w:r>
          </w:p>
        </w:tc>
        <w:tc>
          <w:tcPr>
            <w:tcW w:w="811" w:type="dxa"/>
            <w:tcBorders>
              <w:top w:val="nil"/>
              <w:left w:val="nil"/>
              <w:bottom w:val="nil"/>
              <w:right w:val="nil"/>
            </w:tcBorders>
          </w:tcPr>
          <w:p w14:paraId="2A66A8A6" w14:textId="16307E75" w:rsidR="00F21FCC" w:rsidRDefault="00F21FCC" w:rsidP="00F21FCC">
            <w:pPr>
              <w:spacing w:after="0"/>
              <w:jc w:val="right"/>
              <w:rPr>
                <w:sz w:val="20"/>
              </w:rPr>
            </w:pPr>
            <w:r w:rsidRPr="00ED134C">
              <w:t>0.037</w:t>
            </w:r>
          </w:p>
        </w:tc>
        <w:tc>
          <w:tcPr>
            <w:tcW w:w="811" w:type="dxa"/>
            <w:tcBorders>
              <w:top w:val="nil"/>
              <w:left w:val="nil"/>
              <w:bottom w:val="nil"/>
              <w:right w:val="nil"/>
            </w:tcBorders>
          </w:tcPr>
          <w:p w14:paraId="3F609EEE" w14:textId="5D700367" w:rsidR="00F21FCC" w:rsidRDefault="00F21FCC" w:rsidP="00F21FCC">
            <w:pPr>
              <w:spacing w:after="0"/>
              <w:jc w:val="right"/>
              <w:rPr>
                <w:sz w:val="20"/>
              </w:rPr>
            </w:pPr>
            <w:r w:rsidRPr="00ED134C">
              <w:t>0.033</w:t>
            </w:r>
          </w:p>
        </w:tc>
        <w:tc>
          <w:tcPr>
            <w:tcW w:w="811" w:type="dxa"/>
            <w:tcBorders>
              <w:top w:val="nil"/>
              <w:left w:val="nil"/>
              <w:bottom w:val="nil"/>
              <w:right w:val="nil"/>
            </w:tcBorders>
          </w:tcPr>
          <w:p w14:paraId="78BDEAE5" w14:textId="2D3F6966" w:rsidR="00F21FCC" w:rsidRDefault="00F21FCC" w:rsidP="00F21FCC">
            <w:pPr>
              <w:spacing w:after="0"/>
              <w:jc w:val="right"/>
              <w:rPr>
                <w:sz w:val="20"/>
              </w:rPr>
            </w:pPr>
            <w:r w:rsidRPr="00ED134C">
              <w:t>0.013</w:t>
            </w:r>
          </w:p>
        </w:tc>
        <w:tc>
          <w:tcPr>
            <w:tcW w:w="811" w:type="dxa"/>
            <w:tcBorders>
              <w:top w:val="nil"/>
              <w:left w:val="nil"/>
              <w:bottom w:val="nil"/>
              <w:right w:val="nil"/>
            </w:tcBorders>
          </w:tcPr>
          <w:p w14:paraId="28E95C9D" w14:textId="74BB45DE" w:rsidR="00F21FCC" w:rsidRDefault="00F21FCC" w:rsidP="00F21FCC">
            <w:pPr>
              <w:spacing w:after="0"/>
              <w:jc w:val="right"/>
              <w:rPr>
                <w:sz w:val="20"/>
              </w:rPr>
            </w:pPr>
            <w:r w:rsidRPr="00ED134C">
              <w:t>0.057</w:t>
            </w:r>
          </w:p>
        </w:tc>
        <w:tc>
          <w:tcPr>
            <w:tcW w:w="812" w:type="dxa"/>
            <w:tcBorders>
              <w:top w:val="nil"/>
              <w:left w:val="nil"/>
              <w:bottom w:val="nil"/>
              <w:right w:val="nil"/>
            </w:tcBorders>
          </w:tcPr>
          <w:p w14:paraId="1B92AB9C" w14:textId="4F74515B" w:rsidR="00F21FCC" w:rsidRDefault="00F21FCC" w:rsidP="00F21FCC">
            <w:pPr>
              <w:spacing w:after="0"/>
              <w:jc w:val="right"/>
              <w:rPr>
                <w:sz w:val="20"/>
              </w:rPr>
            </w:pPr>
            <w:r w:rsidRPr="00ED134C">
              <w:t>0.106</w:t>
            </w:r>
          </w:p>
        </w:tc>
      </w:tr>
      <w:tr w:rsidR="00F21FCC" w:rsidRPr="00A04F12" w14:paraId="739FD36E" w14:textId="77777777" w:rsidTr="00094359">
        <w:tc>
          <w:tcPr>
            <w:tcW w:w="811" w:type="dxa"/>
            <w:tcBorders>
              <w:top w:val="nil"/>
              <w:left w:val="nil"/>
              <w:bottom w:val="nil"/>
              <w:right w:val="nil"/>
            </w:tcBorders>
          </w:tcPr>
          <w:p w14:paraId="5659214B" w14:textId="77777777" w:rsidR="00F21FCC" w:rsidRDefault="00F21FCC" w:rsidP="00F21FCC">
            <w:pPr>
              <w:spacing w:after="0"/>
              <w:rPr>
                <w:szCs w:val="22"/>
              </w:rPr>
            </w:pPr>
            <w:r w:rsidRPr="006A2686">
              <w:t>1998</w:t>
            </w:r>
          </w:p>
        </w:tc>
        <w:tc>
          <w:tcPr>
            <w:tcW w:w="811" w:type="dxa"/>
            <w:tcBorders>
              <w:top w:val="nil"/>
              <w:left w:val="nil"/>
              <w:bottom w:val="nil"/>
              <w:right w:val="nil"/>
            </w:tcBorders>
          </w:tcPr>
          <w:p w14:paraId="345F21F3" w14:textId="3C61E5B4" w:rsidR="00F21FCC" w:rsidRDefault="00F21FCC" w:rsidP="00F21FCC">
            <w:pPr>
              <w:spacing w:after="0"/>
              <w:jc w:val="right"/>
              <w:rPr>
                <w:sz w:val="20"/>
              </w:rPr>
            </w:pPr>
            <w:r w:rsidRPr="00ED134C">
              <w:t>0.004</w:t>
            </w:r>
          </w:p>
        </w:tc>
        <w:tc>
          <w:tcPr>
            <w:tcW w:w="811" w:type="dxa"/>
            <w:tcBorders>
              <w:top w:val="nil"/>
              <w:left w:val="nil"/>
              <w:bottom w:val="nil"/>
              <w:right w:val="nil"/>
            </w:tcBorders>
          </w:tcPr>
          <w:p w14:paraId="40A629BD" w14:textId="12B5F579" w:rsidR="00F21FCC" w:rsidRDefault="00F21FCC" w:rsidP="00F21FCC">
            <w:pPr>
              <w:spacing w:after="0"/>
              <w:jc w:val="right"/>
              <w:rPr>
                <w:sz w:val="20"/>
              </w:rPr>
            </w:pPr>
            <w:r w:rsidRPr="00ED134C">
              <w:t>0</w:t>
            </w:r>
          </w:p>
        </w:tc>
        <w:tc>
          <w:tcPr>
            <w:tcW w:w="811" w:type="dxa"/>
            <w:tcBorders>
              <w:top w:val="nil"/>
              <w:left w:val="nil"/>
              <w:bottom w:val="nil"/>
              <w:right w:val="nil"/>
            </w:tcBorders>
          </w:tcPr>
          <w:p w14:paraId="419C15EC" w14:textId="6996D695" w:rsidR="00F21FCC" w:rsidRDefault="00F21FCC" w:rsidP="00F21FCC">
            <w:pPr>
              <w:spacing w:after="0"/>
              <w:jc w:val="right"/>
              <w:rPr>
                <w:sz w:val="20"/>
              </w:rPr>
            </w:pPr>
            <w:r w:rsidRPr="00ED134C">
              <w:t>0.015</w:t>
            </w:r>
          </w:p>
        </w:tc>
        <w:tc>
          <w:tcPr>
            <w:tcW w:w="811" w:type="dxa"/>
            <w:tcBorders>
              <w:top w:val="nil"/>
              <w:left w:val="nil"/>
              <w:bottom w:val="nil"/>
              <w:right w:val="nil"/>
            </w:tcBorders>
          </w:tcPr>
          <w:p w14:paraId="1C01C58B" w14:textId="5AB2F1BC" w:rsidR="00F21FCC" w:rsidRDefault="00F21FCC" w:rsidP="00F21FCC">
            <w:pPr>
              <w:spacing w:after="0"/>
              <w:jc w:val="right"/>
              <w:rPr>
                <w:sz w:val="20"/>
              </w:rPr>
            </w:pPr>
            <w:r w:rsidRPr="00ED134C">
              <w:t>0.003</w:t>
            </w:r>
          </w:p>
        </w:tc>
        <w:tc>
          <w:tcPr>
            <w:tcW w:w="811" w:type="dxa"/>
            <w:tcBorders>
              <w:top w:val="nil"/>
              <w:left w:val="nil"/>
              <w:bottom w:val="nil"/>
              <w:right w:val="nil"/>
            </w:tcBorders>
            <w:shd w:val="clear" w:color="auto" w:fill="D9D9D9" w:themeFill="background1" w:themeFillShade="D9"/>
          </w:tcPr>
          <w:p w14:paraId="0B0431ED" w14:textId="1DF0B0CF" w:rsidR="00F21FCC" w:rsidRDefault="00F21FCC" w:rsidP="00F21FCC">
            <w:pPr>
              <w:spacing w:after="0"/>
              <w:jc w:val="right"/>
              <w:rPr>
                <w:sz w:val="20"/>
                <w:highlight w:val="lightGray"/>
              </w:rPr>
            </w:pPr>
            <w:r w:rsidRPr="00ED134C">
              <w:t>0.266</w:t>
            </w:r>
          </w:p>
        </w:tc>
        <w:tc>
          <w:tcPr>
            <w:tcW w:w="811" w:type="dxa"/>
            <w:tcBorders>
              <w:top w:val="nil"/>
              <w:left w:val="nil"/>
              <w:bottom w:val="nil"/>
              <w:right w:val="nil"/>
            </w:tcBorders>
          </w:tcPr>
          <w:p w14:paraId="3AFC0F10" w14:textId="35BBC42D" w:rsidR="00F21FCC" w:rsidRDefault="00F21FCC" w:rsidP="00F21FCC">
            <w:pPr>
              <w:spacing w:after="0"/>
              <w:jc w:val="right"/>
              <w:rPr>
                <w:sz w:val="20"/>
              </w:rPr>
            </w:pPr>
            <w:r w:rsidRPr="00ED134C">
              <w:t>0.085</w:t>
            </w:r>
          </w:p>
        </w:tc>
        <w:tc>
          <w:tcPr>
            <w:tcW w:w="812" w:type="dxa"/>
            <w:tcBorders>
              <w:top w:val="nil"/>
              <w:left w:val="nil"/>
              <w:bottom w:val="nil"/>
              <w:right w:val="nil"/>
            </w:tcBorders>
          </w:tcPr>
          <w:p w14:paraId="72DABAF7" w14:textId="7F61B70E" w:rsidR="00F21FCC" w:rsidRDefault="00F21FCC" w:rsidP="00F21FCC">
            <w:pPr>
              <w:spacing w:after="0"/>
              <w:jc w:val="right"/>
              <w:rPr>
                <w:sz w:val="20"/>
              </w:rPr>
            </w:pPr>
            <w:r w:rsidRPr="00ED134C">
              <w:t>0.055</w:t>
            </w:r>
          </w:p>
        </w:tc>
        <w:tc>
          <w:tcPr>
            <w:tcW w:w="811" w:type="dxa"/>
            <w:tcBorders>
              <w:top w:val="nil"/>
              <w:left w:val="nil"/>
              <w:bottom w:val="nil"/>
              <w:right w:val="nil"/>
            </w:tcBorders>
          </w:tcPr>
          <w:p w14:paraId="4C4393FC" w14:textId="62B88394" w:rsidR="00F21FCC" w:rsidRDefault="00F21FCC" w:rsidP="00F21FCC">
            <w:pPr>
              <w:spacing w:after="0"/>
              <w:jc w:val="right"/>
              <w:rPr>
                <w:sz w:val="20"/>
              </w:rPr>
            </w:pPr>
            <w:r w:rsidRPr="00ED134C">
              <w:t>0.038</w:t>
            </w:r>
          </w:p>
        </w:tc>
        <w:tc>
          <w:tcPr>
            <w:tcW w:w="811" w:type="dxa"/>
            <w:tcBorders>
              <w:top w:val="nil"/>
              <w:left w:val="nil"/>
              <w:bottom w:val="nil"/>
              <w:right w:val="nil"/>
            </w:tcBorders>
          </w:tcPr>
          <w:p w14:paraId="579106EF" w14:textId="5B9CA965" w:rsidR="00F21FCC" w:rsidRDefault="00F21FCC" w:rsidP="00F21FCC">
            <w:pPr>
              <w:spacing w:after="0"/>
              <w:jc w:val="right"/>
              <w:rPr>
                <w:sz w:val="20"/>
              </w:rPr>
            </w:pPr>
            <w:r w:rsidRPr="00ED134C">
              <w:t>0.074</w:t>
            </w:r>
          </w:p>
        </w:tc>
        <w:tc>
          <w:tcPr>
            <w:tcW w:w="811" w:type="dxa"/>
            <w:tcBorders>
              <w:top w:val="nil"/>
              <w:left w:val="nil"/>
              <w:bottom w:val="nil"/>
              <w:right w:val="nil"/>
            </w:tcBorders>
          </w:tcPr>
          <w:p w14:paraId="71C3D73D" w14:textId="241B5F5C" w:rsidR="00F21FCC" w:rsidRDefault="00F21FCC" w:rsidP="00F21FCC">
            <w:pPr>
              <w:spacing w:after="0"/>
              <w:jc w:val="right"/>
              <w:rPr>
                <w:sz w:val="20"/>
              </w:rPr>
            </w:pPr>
            <w:r w:rsidRPr="00ED134C">
              <w:t>0.063</w:t>
            </w:r>
          </w:p>
        </w:tc>
        <w:tc>
          <w:tcPr>
            <w:tcW w:w="811" w:type="dxa"/>
            <w:tcBorders>
              <w:top w:val="nil"/>
              <w:left w:val="nil"/>
              <w:bottom w:val="nil"/>
              <w:right w:val="nil"/>
            </w:tcBorders>
          </w:tcPr>
          <w:p w14:paraId="012525E4" w14:textId="492613D4" w:rsidR="00F21FCC" w:rsidRDefault="00F21FCC" w:rsidP="00F21FCC">
            <w:pPr>
              <w:spacing w:after="0"/>
              <w:jc w:val="right"/>
              <w:rPr>
                <w:sz w:val="20"/>
              </w:rPr>
            </w:pPr>
            <w:r w:rsidRPr="00ED134C">
              <w:t>0.052</w:t>
            </w:r>
          </w:p>
        </w:tc>
        <w:tc>
          <w:tcPr>
            <w:tcW w:w="811" w:type="dxa"/>
            <w:tcBorders>
              <w:top w:val="nil"/>
              <w:left w:val="nil"/>
              <w:bottom w:val="nil"/>
              <w:right w:val="nil"/>
            </w:tcBorders>
          </w:tcPr>
          <w:p w14:paraId="092B5082" w14:textId="54D389D3" w:rsidR="00F21FCC" w:rsidRDefault="00F21FCC" w:rsidP="00F21FCC">
            <w:pPr>
              <w:spacing w:after="0"/>
              <w:jc w:val="right"/>
              <w:rPr>
                <w:sz w:val="20"/>
              </w:rPr>
            </w:pPr>
            <w:r w:rsidRPr="00ED134C">
              <w:t>0.144</w:t>
            </w:r>
          </w:p>
        </w:tc>
        <w:tc>
          <w:tcPr>
            <w:tcW w:w="811" w:type="dxa"/>
            <w:tcBorders>
              <w:top w:val="nil"/>
              <w:left w:val="nil"/>
              <w:bottom w:val="nil"/>
              <w:right w:val="nil"/>
            </w:tcBorders>
          </w:tcPr>
          <w:p w14:paraId="5DBC32F0" w14:textId="525B4D60" w:rsidR="00F21FCC" w:rsidRDefault="00F21FCC" w:rsidP="00F21FCC">
            <w:pPr>
              <w:spacing w:after="0"/>
              <w:jc w:val="right"/>
              <w:rPr>
                <w:sz w:val="20"/>
              </w:rPr>
            </w:pPr>
            <w:r w:rsidRPr="00ED134C">
              <w:t>0.062</w:t>
            </w:r>
          </w:p>
        </w:tc>
        <w:tc>
          <w:tcPr>
            <w:tcW w:w="811" w:type="dxa"/>
            <w:tcBorders>
              <w:top w:val="nil"/>
              <w:left w:val="nil"/>
              <w:bottom w:val="nil"/>
              <w:right w:val="nil"/>
            </w:tcBorders>
          </w:tcPr>
          <w:p w14:paraId="17FB10DF" w14:textId="13B44108" w:rsidR="00F21FCC" w:rsidRDefault="00F21FCC" w:rsidP="00F21FCC">
            <w:pPr>
              <w:spacing w:after="0"/>
              <w:jc w:val="right"/>
              <w:rPr>
                <w:sz w:val="20"/>
              </w:rPr>
            </w:pPr>
            <w:r w:rsidRPr="00ED134C">
              <w:t>0.07</w:t>
            </w:r>
          </w:p>
        </w:tc>
        <w:tc>
          <w:tcPr>
            <w:tcW w:w="812" w:type="dxa"/>
            <w:tcBorders>
              <w:top w:val="nil"/>
              <w:left w:val="nil"/>
              <w:bottom w:val="nil"/>
              <w:right w:val="nil"/>
            </w:tcBorders>
          </w:tcPr>
          <w:p w14:paraId="15C2F78F" w14:textId="052F8BA1" w:rsidR="00F21FCC" w:rsidRDefault="00F21FCC" w:rsidP="00F21FCC">
            <w:pPr>
              <w:spacing w:after="0"/>
              <w:jc w:val="right"/>
              <w:rPr>
                <w:sz w:val="20"/>
              </w:rPr>
            </w:pPr>
            <w:r w:rsidRPr="00ED134C">
              <w:t>0.07</w:t>
            </w:r>
          </w:p>
        </w:tc>
      </w:tr>
      <w:tr w:rsidR="00F21FCC" w:rsidRPr="00A04F12" w14:paraId="7AED0E10" w14:textId="77777777" w:rsidTr="00094359">
        <w:tc>
          <w:tcPr>
            <w:tcW w:w="811" w:type="dxa"/>
            <w:tcBorders>
              <w:top w:val="nil"/>
              <w:left w:val="nil"/>
              <w:bottom w:val="nil"/>
              <w:right w:val="nil"/>
            </w:tcBorders>
          </w:tcPr>
          <w:p w14:paraId="557F22CA" w14:textId="77777777" w:rsidR="00F21FCC" w:rsidRDefault="00F21FCC" w:rsidP="00F21FCC">
            <w:pPr>
              <w:spacing w:after="0"/>
              <w:rPr>
                <w:szCs w:val="22"/>
              </w:rPr>
            </w:pPr>
            <w:r w:rsidRPr="006A2686">
              <w:t>2006</w:t>
            </w:r>
          </w:p>
        </w:tc>
        <w:tc>
          <w:tcPr>
            <w:tcW w:w="811" w:type="dxa"/>
            <w:tcBorders>
              <w:top w:val="nil"/>
              <w:left w:val="nil"/>
              <w:bottom w:val="nil"/>
              <w:right w:val="nil"/>
            </w:tcBorders>
          </w:tcPr>
          <w:p w14:paraId="096674BB" w14:textId="0C0C4A0D" w:rsidR="00F21FCC" w:rsidRDefault="00F21FCC" w:rsidP="00F21FCC">
            <w:pPr>
              <w:spacing w:after="0"/>
              <w:jc w:val="right"/>
              <w:rPr>
                <w:sz w:val="20"/>
              </w:rPr>
            </w:pPr>
            <w:r w:rsidRPr="00ED134C">
              <w:t>0.023</w:t>
            </w:r>
          </w:p>
        </w:tc>
        <w:tc>
          <w:tcPr>
            <w:tcW w:w="811" w:type="dxa"/>
            <w:tcBorders>
              <w:top w:val="nil"/>
              <w:left w:val="nil"/>
              <w:bottom w:val="nil"/>
              <w:right w:val="nil"/>
            </w:tcBorders>
          </w:tcPr>
          <w:p w14:paraId="3A98D924" w14:textId="4E818ECB" w:rsidR="00F21FCC" w:rsidRDefault="00F21FCC" w:rsidP="00F21FCC">
            <w:pPr>
              <w:spacing w:after="0"/>
              <w:jc w:val="right"/>
              <w:rPr>
                <w:sz w:val="20"/>
              </w:rPr>
            </w:pPr>
            <w:r w:rsidRPr="00ED134C">
              <w:t>0</w:t>
            </w:r>
          </w:p>
        </w:tc>
        <w:tc>
          <w:tcPr>
            <w:tcW w:w="811" w:type="dxa"/>
            <w:tcBorders>
              <w:top w:val="nil"/>
              <w:left w:val="nil"/>
              <w:bottom w:val="nil"/>
              <w:right w:val="nil"/>
            </w:tcBorders>
          </w:tcPr>
          <w:p w14:paraId="14CEFE31" w14:textId="5B4FD2D1" w:rsidR="00F21FCC" w:rsidRDefault="00F21FCC" w:rsidP="00F21FCC">
            <w:pPr>
              <w:spacing w:after="0"/>
              <w:jc w:val="right"/>
              <w:rPr>
                <w:sz w:val="20"/>
              </w:rPr>
            </w:pPr>
            <w:r w:rsidRPr="00ED134C">
              <w:t>0.01</w:t>
            </w:r>
          </w:p>
        </w:tc>
        <w:tc>
          <w:tcPr>
            <w:tcW w:w="811" w:type="dxa"/>
            <w:tcBorders>
              <w:top w:val="nil"/>
              <w:left w:val="nil"/>
              <w:bottom w:val="nil"/>
              <w:right w:val="nil"/>
            </w:tcBorders>
          </w:tcPr>
          <w:p w14:paraId="63FA558C" w14:textId="20578A4C" w:rsidR="00F21FCC" w:rsidRDefault="00F21FCC" w:rsidP="00F21FCC">
            <w:pPr>
              <w:spacing w:after="0"/>
              <w:jc w:val="right"/>
              <w:rPr>
                <w:sz w:val="20"/>
              </w:rPr>
            </w:pPr>
            <w:r w:rsidRPr="00ED134C">
              <w:t>0</w:t>
            </w:r>
          </w:p>
        </w:tc>
        <w:tc>
          <w:tcPr>
            <w:tcW w:w="811" w:type="dxa"/>
            <w:tcBorders>
              <w:top w:val="nil"/>
              <w:left w:val="nil"/>
              <w:bottom w:val="nil"/>
              <w:right w:val="nil"/>
            </w:tcBorders>
          </w:tcPr>
          <w:p w14:paraId="15B0BB19" w14:textId="59614E70" w:rsidR="00F21FCC" w:rsidRDefault="00F21FCC" w:rsidP="00F21FCC">
            <w:pPr>
              <w:spacing w:after="0"/>
              <w:jc w:val="right"/>
              <w:rPr>
                <w:sz w:val="20"/>
              </w:rPr>
            </w:pPr>
            <w:r w:rsidRPr="00ED134C">
              <w:t>0.021</w:t>
            </w:r>
          </w:p>
        </w:tc>
        <w:tc>
          <w:tcPr>
            <w:tcW w:w="811" w:type="dxa"/>
            <w:tcBorders>
              <w:top w:val="nil"/>
              <w:left w:val="nil"/>
              <w:bottom w:val="nil"/>
              <w:right w:val="nil"/>
            </w:tcBorders>
            <w:shd w:val="clear" w:color="auto" w:fill="D9D9D9" w:themeFill="background1" w:themeFillShade="D9"/>
          </w:tcPr>
          <w:p w14:paraId="38065C63" w14:textId="050B0DCF" w:rsidR="00F21FCC" w:rsidRDefault="00F21FCC" w:rsidP="00F21FCC">
            <w:pPr>
              <w:spacing w:after="0"/>
              <w:jc w:val="right"/>
              <w:rPr>
                <w:sz w:val="20"/>
                <w:highlight w:val="lightGray"/>
              </w:rPr>
            </w:pPr>
            <w:r w:rsidRPr="00ED134C">
              <w:t>0.357</w:t>
            </w:r>
          </w:p>
        </w:tc>
        <w:tc>
          <w:tcPr>
            <w:tcW w:w="812" w:type="dxa"/>
            <w:tcBorders>
              <w:top w:val="nil"/>
              <w:left w:val="nil"/>
              <w:bottom w:val="nil"/>
              <w:right w:val="nil"/>
            </w:tcBorders>
          </w:tcPr>
          <w:p w14:paraId="6713258B" w14:textId="141D7FFD" w:rsidR="00F21FCC" w:rsidRDefault="00F21FCC" w:rsidP="00F21FCC">
            <w:pPr>
              <w:spacing w:after="0"/>
              <w:jc w:val="right"/>
              <w:rPr>
                <w:sz w:val="20"/>
              </w:rPr>
            </w:pPr>
            <w:r w:rsidRPr="00ED134C">
              <w:t>0.146</w:t>
            </w:r>
          </w:p>
        </w:tc>
        <w:tc>
          <w:tcPr>
            <w:tcW w:w="811" w:type="dxa"/>
            <w:tcBorders>
              <w:top w:val="nil"/>
              <w:left w:val="nil"/>
              <w:bottom w:val="nil"/>
              <w:right w:val="nil"/>
            </w:tcBorders>
          </w:tcPr>
          <w:p w14:paraId="64942EB2" w14:textId="4AC3D2D1" w:rsidR="00F21FCC" w:rsidRDefault="00F21FCC" w:rsidP="00F21FCC">
            <w:pPr>
              <w:spacing w:after="0"/>
              <w:jc w:val="right"/>
              <w:rPr>
                <w:sz w:val="20"/>
              </w:rPr>
            </w:pPr>
            <w:r w:rsidRPr="00ED134C">
              <w:t>0.026</w:t>
            </w:r>
          </w:p>
        </w:tc>
        <w:tc>
          <w:tcPr>
            <w:tcW w:w="811" w:type="dxa"/>
            <w:tcBorders>
              <w:top w:val="nil"/>
              <w:left w:val="nil"/>
              <w:bottom w:val="nil"/>
              <w:right w:val="nil"/>
            </w:tcBorders>
          </w:tcPr>
          <w:p w14:paraId="23D03D67" w14:textId="557B87D2" w:rsidR="00F21FCC" w:rsidRDefault="00F21FCC" w:rsidP="00F21FCC">
            <w:pPr>
              <w:spacing w:after="0"/>
              <w:jc w:val="right"/>
              <w:rPr>
                <w:sz w:val="20"/>
              </w:rPr>
            </w:pPr>
            <w:r w:rsidRPr="00ED134C">
              <w:t>0.01</w:t>
            </w:r>
          </w:p>
        </w:tc>
        <w:tc>
          <w:tcPr>
            <w:tcW w:w="811" w:type="dxa"/>
            <w:tcBorders>
              <w:top w:val="nil"/>
              <w:left w:val="nil"/>
              <w:bottom w:val="nil"/>
              <w:right w:val="nil"/>
            </w:tcBorders>
          </w:tcPr>
          <w:p w14:paraId="06D070FD" w14:textId="7F1672B4" w:rsidR="00F21FCC" w:rsidRDefault="00F21FCC" w:rsidP="00F21FCC">
            <w:pPr>
              <w:spacing w:after="0"/>
              <w:jc w:val="right"/>
              <w:rPr>
                <w:sz w:val="20"/>
              </w:rPr>
            </w:pPr>
            <w:r w:rsidRPr="00ED134C">
              <w:t>0.044</w:t>
            </w:r>
          </w:p>
        </w:tc>
        <w:tc>
          <w:tcPr>
            <w:tcW w:w="811" w:type="dxa"/>
            <w:tcBorders>
              <w:top w:val="nil"/>
              <w:left w:val="nil"/>
              <w:bottom w:val="nil"/>
              <w:right w:val="nil"/>
            </w:tcBorders>
          </w:tcPr>
          <w:p w14:paraId="058B41DA" w14:textId="1B3B676B" w:rsidR="00F21FCC" w:rsidRDefault="00F21FCC" w:rsidP="00F21FCC">
            <w:pPr>
              <w:spacing w:after="0"/>
              <w:jc w:val="right"/>
              <w:rPr>
                <w:sz w:val="20"/>
              </w:rPr>
            </w:pPr>
            <w:r w:rsidRPr="00ED134C">
              <w:t>0.047</w:t>
            </w:r>
          </w:p>
        </w:tc>
        <w:tc>
          <w:tcPr>
            <w:tcW w:w="811" w:type="dxa"/>
            <w:tcBorders>
              <w:top w:val="nil"/>
              <w:left w:val="nil"/>
              <w:bottom w:val="nil"/>
              <w:right w:val="nil"/>
            </w:tcBorders>
          </w:tcPr>
          <w:p w14:paraId="4A69F48D" w14:textId="50FB2972" w:rsidR="00F21FCC" w:rsidRDefault="00F21FCC" w:rsidP="00F21FCC">
            <w:pPr>
              <w:spacing w:after="0"/>
              <w:jc w:val="right"/>
              <w:rPr>
                <w:sz w:val="20"/>
              </w:rPr>
            </w:pPr>
            <w:r w:rsidRPr="00ED134C">
              <w:t>0.042</w:t>
            </w:r>
          </w:p>
        </w:tc>
        <w:tc>
          <w:tcPr>
            <w:tcW w:w="811" w:type="dxa"/>
            <w:tcBorders>
              <w:top w:val="nil"/>
              <w:left w:val="nil"/>
              <w:bottom w:val="nil"/>
              <w:right w:val="nil"/>
            </w:tcBorders>
          </w:tcPr>
          <w:p w14:paraId="5DD7B371" w14:textId="4E71CF62" w:rsidR="00F21FCC" w:rsidRDefault="00F21FCC" w:rsidP="00F21FCC">
            <w:pPr>
              <w:spacing w:after="0"/>
              <w:jc w:val="right"/>
              <w:rPr>
                <w:sz w:val="20"/>
              </w:rPr>
            </w:pPr>
            <w:r w:rsidRPr="00ED134C">
              <w:t>0.029</w:t>
            </w:r>
          </w:p>
        </w:tc>
        <w:tc>
          <w:tcPr>
            <w:tcW w:w="811" w:type="dxa"/>
            <w:tcBorders>
              <w:top w:val="nil"/>
              <w:left w:val="nil"/>
              <w:bottom w:val="nil"/>
              <w:right w:val="nil"/>
            </w:tcBorders>
          </w:tcPr>
          <w:p w14:paraId="370BD74F" w14:textId="7F2DBBB0" w:rsidR="00F21FCC" w:rsidRDefault="00F21FCC" w:rsidP="00F21FCC">
            <w:pPr>
              <w:spacing w:after="0"/>
              <w:jc w:val="right"/>
              <w:rPr>
                <w:sz w:val="20"/>
              </w:rPr>
            </w:pPr>
            <w:r w:rsidRPr="00ED134C">
              <w:t>0.089</w:t>
            </w:r>
          </w:p>
        </w:tc>
        <w:tc>
          <w:tcPr>
            <w:tcW w:w="812" w:type="dxa"/>
            <w:tcBorders>
              <w:top w:val="nil"/>
              <w:left w:val="nil"/>
              <w:bottom w:val="nil"/>
              <w:right w:val="nil"/>
            </w:tcBorders>
          </w:tcPr>
          <w:p w14:paraId="5C4FC2B2" w14:textId="18864E05" w:rsidR="00F21FCC" w:rsidRDefault="00F21FCC" w:rsidP="00F21FCC">
            <w:pPr>
              <w:spacing w:after="0"/>
              <w:jc w:val="right"/>
              <w:rPr>
                <w:sz w:val="20"/>
              </w:rPr>
            </w:pPr>
            <w:r w:rsidRPr="00ED134C">
              <w:t>0.156</w:t>
            </w:r>
          </w:p>
        </w:tc>
      </w:tr>
      <w:tr w:rsidR="00F21FCC" w:rsidRPr="00A04F12" w14:paraId="7011E92A" w14:textId="77777777" w:rsidTr="00094359">
        <w:tc>
          <w:tcPr>
            <w:tcW w:w="811" w:type="dxa"/>
            <w:tcBorders>
              <w:top w:val="nil"/>
              <w:left w:val="nil"/>
              <w:bottom w:val="nil"/>
              <w:right w:val="nil"/>
            </w:tcBorders>
          </w:tcPr>
          <w:p w14:paraId="73416F20" w14:textId="77777777" w:rsidR="00F21FCC" w:rsidRDefault="00F21FCC" w:rsidP="00F21FCC">
            <w:pPr>
              <w:spacing w:after="0"/>
              <w:rPr>
                <w:szCs w:val="22"/>
              </w:rPr>
            </w:pPr>
            <w:r w:rsidRPr="006A2686">
              <w:t>2007</w:t>
            </w:r>
          </w:p>
        </w:tc>
        <w:tc>
          <w:tcPr>
            <w:tcW w:w="811" w:type="dxa"/>
            <w:tcBorders>
              <w:top w:val="nil"/>
              <w:left w:val="nil"/>
              <w:bottom w:val="nil"/>
              <w:right w:val="nil"/>
            </w:tcBorders>
          </w:tcPr>
          <w:p w14:paraId="30510D72" w14:textId="736BCBB0" w:rsidR="00F21FCC" w:rsidRDefault="00F21FCC" w:rsidP="00F21FCC">
            <w:pPr>
              <w:spacing w:after="0"/>
              <w:jc w:val="right"/>
              <w:rPr>
                <w:sz w:val="20"/>
              </w:rPr>
            </w:pPr>
            <w:r w:rsidRPr="00ED134C">
              <w:t>0.001</w:t>
            </w:r>
          </w:p>
        </w:tc>
        <w:tc>
          <w:tcPr>
            <w:tcW w:w="811" w:type="dxa"/>
            <w:tcBorders>
              <w:top w:val="nil"/>
              <w:left w:val="nil"/>
              <w:bottom w:val="nil"/>
              <w:right w:val="nil"/>
            </w:tcBorders>
          </w:tcPr>
          <w:p w14:paraId="307D9AC4" w14:textId="09720FC8" w:rsidR="00F21FCC" w:rsidRDefault="00F21FCC" w:rsidP="00F21FCC">
            <w:pPr>
              <w:spacing w:after="0"/>
              <w:jc w:val="right"/>
              <w:rPr>
                <w:sz w:val="20"/>
              </w:rPr>
            </w:pPr>
            <w:r w:rsidRPr="00ED134C">
              <w:t>0</w:t>
            </w:r>
          </w:p>
        </w:tc>
        <w:tc>
          <w:tcPr>
            <w:tcW w:w="811" w:type="dxa"/>
            <w:tcBorders>
              <w:top w:val="nil"/>
              <w:left w:val="nil"/>
              <w:bottom w:val="nil"/>
              <w:right w:val="nil"/>
            </w:tcBorders>
          </w:tcPr>
          <w:p w14:paraId="5DA72E90" w14:textId="77D43469" w:rsidR="00F21FCC" w:rsidRDefault="00F21FCC" w:rsidP="00F21FCC">
            <w:pPr>
              <w:spacing w:after="0"/>
              <w:jc w:val="right"/>
              <w:rPr>
                <w:sz w:val="20"/>
              </w:rPr>
            </w:pPr>
            <w:r w:rsidRPr="00ED134C">
              <w:t>0.004</w:t>
            </w:r>
          </w:p>
        </w:tc>
        <w:tc>
          <w:tcPr>
            <w:tcW w:w="811" w:type="dxa"/>
            <w:tcBorders>
              <w:top w:val="nil"/>
              <w:left w:val="nil"/>
              <w:bottom w:val="nil"/>
              <w:right w:val="nil"/>
            </w:tcBorders>
          </w:tcPr>
          <w:p w14:paraId="71B23096" w14:textId="22EB884C" w:rsidR="00F21FCC" w:rsidRDefault="00F21FCC" w:rsidP="00F21FCC">
            <w:pPr>
              <w:spacing w:after="0"/>
              <w:jc w:val="right"/>
              <w:rPr>
                <w:sz w:val="20"/>
              </w:rPr>
            </w:pPr>
            <w:r w:rsidRPr="00ED134C">
              <w:t>0.009</w:t>
            </w:r>
          </w:p>
        </w:tc>
        <w:tc>
          <w:tcPr>
            <w:tcW w:w="811" w:type="dxa"/>
            <w:tcBorders>
              <w:top w:val="nil"/>
              <w:left w:val="nil"/>
              <w:bottom w:val="nil"/>
              <w:right w:val="nil"/>
            </w:tcBorders>
          </w:tcPr>
          <w:p w14:paraId="5BFEE85F" w14:textId="40D891AB" w:rsidR="00F21FCC" w:rsidRDefault="00F21FCC" w:rsidP="00F21FCC">
            <w:pPr>
              <w:spacing w:after="0"/>
              <w:jc w:val="right"/>
              <w:rPr>
                <w:sz w:val="20"/>
              </w:rPr>
            </w:pPr>
            <w:r w:rsidRPr="00ED134C">
              <w:t>0.007</w:t>
            </w:r>
          </w:p>
        </w:tc>
        <w:tc>
          <w:tcPr>
            <w:tcW w:w="811" w:type="dxa"/>
            <w:tcBorders>
              <w:top w:val="nil"/>
              <w:left w:val="nil"/>
              <w:bottom w:val="nil"/>
              <w:right w:val="nil"/>
            </w:tcBorders>
          </w:tcPr>
          <w:p w14:paraId="5D256458" w14:textId="4F592097" w:rsidR="00F21FCC" w:rsidRDefault="00F21FCC" w:rsidP="00F21FCC">
            <w:pPr>
              <w:spacing w:after="0"/>
              <w:jc w:val="right"/>
              <w:rPr>
                <w:sz w:val="20"/>
              </w:rPr>
            </w:pPr>
            <w:r w:rsidRPr="00ED134C">
              <w:t>0.045</w:t>
            </w:r>
          </w:p>
        </w:tc>
        <w:tc>
          <w:tcPr>
            <w:tcW w:w="812" w:type="dxa"/>
            <w:tcBorders>
              <w:top w:val="nil"/>
              <w:left w:val="nil"/>
              <w:bottom w:val="nil"/>
              <w:right w:val="nil"/>
            </w:tcBorders>
            <w:shd w:val="clear" w:color="auto" w:fill="D9D9D9" w:themeFill="background1" w:themeFillShade="D9"/>
          </w:tcPr>
          <w:p w14:paraId="7E876A05" w14:textId="29442809" w:rsidR="00F21FCC" w:rsidRDefault="00F21FCC" w:rsidP="00F21FCC">
            <w:pPr>
              <w:spacing w:after="0"/>
              <w:jc w:val="right"/>
              <w:rPr>
                <w:sz w:val="20"/>
                <w:highlight w:val="lightGray"/>
              </w:rPr>
            </w:pPr>
            <w:r w:rsidRPr="00ED134C">
              <w:t>0.272</w:t>
            </w:r>
          </w:p>
        </w:tc>
        <w:tc>
          <w:tcPr>
            <w:tcW w:w="811" w:type="dxa"/>
            <w:tcBorders>
              <w:top w:val="nil"/>
              <w:left w:val="nil"/>
              <w:bottom w:val="nil"/>
              <w:right w:val="nil"/>
            </w:tcBorders>
          </w:tcPr>
          <w:p w14:paraId="2BFB2ACB" w14:textId="36C09951" w:rsidR="00F21FCC" w:rsidRDefault="00F21FCC" w:rsidP="00F21FCC">
            <w:pPr>
              <w:spacing w:after="0"/>
              <w:jc w:val="right"/>
              <w:rPr>
                <w:sz w:val="20"/>
              </w:rPr>
            </w:pPr>
            <w:r w:rsidRPr="00ED134C">
              <w:t>0.25</w:t>
            </w:r>
          </w:p>
        </w:tc>
        <w:tc>
          <w:tcPr>
            <w:tcW w:w="811" w:type="dxa"/>
            <w:tcBorders>
              <w:top w:val="nil"/>
              <w:left w:val="nil"/>
              <w:bottom w:val="nil"/>
              <w:right w:val="nil"/>
            </w:tcBorders>
          </w:tcPr>
          <w:p w14:paraId="5DA573A7" w14:textId="15C68D2C" w:rsidR="00F21FCC" w:rsidRDefault="00F21FCC" w:rsidP="00F21FCC">
            <w:pPr>
              <w:spacing w:after="0"/>
              <w:jc w:val="right"/>
              <w:rPr>
                <w:sz w:val="20"/>
              </w:rPr>
            </w:pPr>
            <w:r w:rsidRPr="00ED134C">
              <w:t>0.075</w:t>
            </w:r>
          </w:p>
        </w:tc>
        <w:tc>
          <w:tcPr>
            <w:tcW w:w="811" w:type="dxa"/>
            <w:tcBorders>
              <w:top w:val="nil"/>
              <w:left w:val="nil"/>
              <w:bottom w:val="nil"/>
              <w:right w:val="nil"/>
            </w:tcBorders>
          </w:tcPr>
          <w:p w14:paraId="2F52B991" w14:textId="7D22952A" w:rsidR="00F21FCC" w:rsidRDefault="00F21FCC" w:rsidP="00F21FCC">
            <w:pPr>
              <w:spacing w:after="0"/>
              <w:jc w:val="right"/>
              <w:rPr>
                <w:sz w:val="20"/>
              </w:rPr>
            </w:pPr>
            <w:r w:rsidRPr="00ED134C">
              <w:t>0.041</w:t>
            </w:r>
          </w:p>
        </w:tc>
        <w:tc>
          <w:tcPr>
            <w:tcW w:w="811" w:type="dxa"/>
            <w:tcBorders>
              <w:top w:val="nil"/>
              <w:left w:val="nil"/>
              <w:bottom w:val="nil"/>
              <w:right w:val="nil"/>
            </w:tcBorders>
          </w:tcPr>
          <w:p w14:paraId="13A5B8BC" w14:textId="32C177B3" w:rsidR="00F21FCC" w:rsidRDefault="00F21FCC" w:rsidP="00F21FCC">
            <w:pPr>
              <w:spacing w:after="0"/>
              <w:jc w:val="right"/>
              <w:rPr>
                <w:sz w:val="20"/>
              </w:rPr>
            </w:pPr>
            <w:r w:rsidRPr="00ED134C">
              <w:t>0.039</w:t>
            </w:r>
          </w:p>
        </w:tc>
        <w:tc>
          <w:tcPr>
            <w:tcW w:w="811" w:type="dxa"/>
            <w:tcBorders>
              <w:top w:val="nil"/>
              <w:left w:val="nil"/>
              <w:bottom w:val="nil"/>
              <w:right w:val="nil"/>
            </w:tcBorders>
          </w:tcPr>
          <w:p w14:paraId="57ACBB98" w14:textId="4319E937" w:rsidR="00F21FCC" w:rsidRDefault="00F21FCC" w:rsidP="00F21FCC">
            <w:pPr>
              <w:spacing w:after="0"/>
              <w:jc w:val="right"/>
              <w:rPr>
                <w:sz w:val="20"/>
              </w:rPr>
            </w:pPr>
            <w:r w:rsidRPr="00ED134C">
              <w:t>0.064</w:t>
            </w:r>
          </w:p>
        </w:tc>
        <w:tc>
          <w:tcPr>
            <w:tcW w:w="811" w:type="dxa"/>
            <w:tcBorders>
              <w:top w:val="nil"/>
              <w:left w:val="nil"/>
              <w:bottom w:val="nil"/>
              <w:right w:val="nil"/>
            </w:tcBorders>
          </w:tcPr>
          <w:p w14:paraId="18A59202" w14:textId="5414BEFE" w:rsidR="00F21FCC" w:rsidRDefault="00F21FCC" w:rsidP="00F21FCC">
            <w:pPr>
              <w:spacing w:after="0"/>
              <w:jc w:val="right"/>
              <w:rPr>
                <w:sz w:val="20"/>
              </w:rPr>
            </w:pPr>
            <w:r w:rsidRPr="00ED134C">
              <w:t>0.022</w:t>
            </w:r>
          </w:p>
        </w:tc>
        <w:tc>
          <w:tcPr>
            <w:tcW w:w="811" w:type="dxa"/>
            <w:tcBorders>
              <w:top w:val="nil"/>
              <w:left w:val="nil"/>
              <w:bottom w:val="nil"/>
              <w:right w:val="nil"/>
            </w:tcBorders>
          </w:tcPr>
          <w:p w14:paraId="22DF1DC3" w14:textId="3AEFF236" w:rsidR="00F21FCC" w:rsidRDefault="00F21FCC" w:rsidP="00F21FCC">
            <w:pPr>
              <w:spacing w:after="0"/>
              <w:jc w:val="right"/>
              <w:rPr>
                <w:sz w:val="20"/>
              </w:rPr>
            </w:pPr>
            <w:r w:rsidRPr="00ED134C">
              <w:t>0.04</w:t>
            </w:r>
          </w:p>
        </w:tc>
        <w:tc>
          <w:tcPr>
            <w:tcW w:w="812" w:type="dxa"/>
            <w:tcBorders>
              <w:top w:val="nil"/>
              <w:left w:val="nil"/>
              <w:bottom w:val="nil"/>
              <w:right w:val="nil"/>
            </w:tcBorders>
          </w:tcPr>
          <w:p w14:paraId="64857CCE" w14:textId="222BD697" w:rsidR="00F21FCC" w:rsidRDefault="00F21FCC" w:rsidP="00F21FCC">
            <w:pPr>
              <w:spacing w:after="0"/>
              <w:jc w:val="right"/>
              <w:rPr>
                <w:sz w:val="20"/>
              </w:rPr>
            </w:pPr>
            <w:r w:rsidRPr="00ED134C">
              <w:t>0.13</w:t>
            </w:r>
          </w:p>
        </w:tc>
      </w:tr>
      <w:tr w:rsidR="00F21FCC" w:rsidRPr="00A04F12" w14:paraId="65A4A6D5" w14:textId="77777777" w:rsidTr="00090530">
        <w:tc>
          <w:tcPr>
            <w:tcW w:w="811" w:type="dxa"/>
            <w:tcBorders>
              <w:top w:val="nil"/>
              <w:left w:val="nil"/>
              <w:bottom w:val="nil"/>
              <w:right w:val="nil"/>
            </w:tcBorders>
          </w:tcPr>
          <w:p w14:paraId="7A2AD389" w14:textId="77777777" w:rsidR="00F21FCC" w:rsidRDefault="00F21FCC" w:rsidP="00F21FCC">
            <w:pPr>
              <w:spacing w:after="0"/>
              <w:rPr>
                <w:szCs w:val="22"/>
              </w:rPr>
            </w:pPr>
            <w:r w:rsidRPr="006A2686">
              <w:t>2008</w:t>
            </w:r>
          </w:p>
        </w:tc>
        <w:tc>
          <w:tcPr>
            <w:tcW w:w="811" w:type="dxa"/>
            <w:tcBorders>
              <w:top w:val="nil"/>
              <w:left w:val="nil"/>
              <w:bottom w:val="nil"/>
              <w:right w:val="nil"/>
            </w:tcBorders>
          </w:tcPr>
          <w:p w14:paraId="58022288" w14:textId="06D41196" w:rsidR="00F21FCC" w:rsidRDefault="00F21FCC" w:rsidP="00F21FCC">
            <w:pPr>
              <w:spacing w:after="0"/>
              <w:jc w:val="right"/>
              <w:rPr>
                <w:sz w:val="20"/>
              </w:rPr>
            </w:pPr>
            <w:r w:rsidRPr="00ED134C">
              <w:t>0.003</w:t>
            </w:r>
          </w:p>
        </w:tc>
        <w:tc>
          <w:tcPr>
            <w:tcW w:w="811" w:type="dxa"/>
            <w:tcBorders>
              <w:top w:val="nil"/>
              <w:left w:val="nil"/>
              <w:bottom w:val="nil"/>
              <w:right w:val="nil"/>
            </w:tcBorders>
          </w:tcPr>
          <w:p w14:paraId="64F3ADAC" w14:textId="10B359D9" w:rsidR="00F21FCC" w:rsidRDefault="00F21FCC" w:rsidP="00F21FCC">
            <w:pPr>
              <w:spacing w:after="0"/>
              <w:jc w:val="right"/>
              <w:rPr>
                <w:sz w:val="20"/>
              </w:rPr>
            </w:pPr>
            <w:r w:rsidRPr="00ED134C">
              <w:t>0</w:t>
            </w:r>
          </w:p>
        </w:tc>
        <w:tc>
          <w:tcPr>
            <w:tcW w:w="811" w:type="dxa"/>
            <w:tcBorders>
              <w:top w:val="nil"/>
              <w:left w:val="nil"/>
              <w:bottom w:val="nil"/>
              <w:right w:val="nil"/>
            </w:tcBorders>
          </w:tcPr>
          <w:p w14:paraId="735A7965" w14:textId="4B8A8FB5" w:rsidR="00F21FCC" w:rsidRDefault="00F21FCC" w:rsidP="00F21FCC">
            <w:pPr>
              <w:spacing w:after="0"/>
              <w:jc w:val="right"/>
              <w:rPr>
                <w:sz w:val="20"/>
              </w:rPr>
            </w:pPr>
            <w:r w:rsidRPr="00ED134C">
              <w:t>0.001</w:t>
            </w:r>
          </w:p>
        </w:tc>
        <w:tc>
          <w:tcPr>
            <w:tcW w:w="811" w:type="dxa"/>
            <w:tcBorders>
              <w:top w:val="nil"/>
              <w:left w:val="nil"/>
              <w:bottom w:val="nil"/>
              <w:right w:val="nil"/>
            </w:tcBorders>
          </w:tcPr>
          <w:p w14:paraId="70F016B1" w14:textId="1DB7DD3C" w:rsidR="00F21FCC" w:rsidRDefault="00F21FCC" w:rsidP="00F21FCC">
            <w:pPr>
              <w:spacing w:after="0"/>
              <w:jc w:val="right"/>
              <w:rPr>
                <w:sz w:val="20"/>
              </w:rPr>
            </w:pPr>
            <w:r w:rsidRPr="00ED134C">
              <w:t>0.004</w:t>
            </w:r>
          </w:p>
        </w:tc>
        <w:tc>
          <w:tcPr>
            <w:tcW w:w="811" w:type="dxa"/>
            <w:tcBorders>
              <w:top w:val="nil"/>
              <w:left w:val="nil"/>
              <w:bottom w:val="nil"/>
              <w:right w:val="nil"/>
            </w:tcBorders>
          </w:tcPr>
          <w:p w14:paraId="45A38002" w14:textId="31AF0F67" w:rsidR="00F21FCC" w:rsidRDefault="00F21FCC" w:rsidP="00F21FCC">
            <w:pPr>
              <w:spacing w:after="0"/>
              <w:jc w:val="right"/>
              <w:rPr>
                <w:sz w:val="20"/>
              </w:rPr>
            </w:pPr>
            <w:r w:rsidRPr="00ED134C">
              <w:t>0.008</w:t>
            </w:r>
          </w:p>
        </w:tc>
        <w:tc>
          <w:tcPr>
            <w:tcW w:w="811" w:type="dxa"/>
            <w:tcBorders>
              <w:top w:val="nil"/>
              <w:left w:val="nil"/>
              <w:bottom w:val="nil"/>
              <w:right w:val="nil"/>
            </w:tcBorders>
          </w:tcPr>
          <w:p w14:paraId="2C72A25F" w14:textId="23EEBCA2" w:rsidR="00F21FCC" w:rsidRDefault="00F21FCC" w:rsidP="00F21FCC">
            <w:pPr>
              <w:spacing w:after="0"/>
              <w:jc w:val="right"/>
              <w:rPr>
                <w:sz w:val="20"/>
              </w:rPr>
            </w:pPr>
            <w:r w:rsidRPr="00ED134C">
              <w:t>0.02</w:t>
            </w:r>
          </w:p>
        </w:tc>
        <w:tc>
          <w:tcPr>
            <w:tcW w:w="812" w:type="dxa"/>
            <w:tcBorders>
              <w:top w:val="nil"/>
              <w:left w:val="nil"/>
              <w:bottom w:val="nil"/>
              <w:right w:val="nil"/>
            </w:tcBorders>
          </w:tcPr>
          <w:p w14:paraId="44CBE197" w14:textId="18C76101" w:rsidR="00F21FCC" w:rsidRDefault="00F21FCC" w:rsidP="00F21FCC">
            <w:pPr>
              <w:spacing w:after="0"/>
              <w:jc w:val="right"/>
              <w:rPr>
                <w:sz w:val="20"/>
              </w:rPr>
            </w:pPr>
            <w:r w:rsidRPr="00ED134C">
              <w:t>0.038</w:t>
            </w:r>
          </w:p>
        </w:tc>
        <w:tc>
          <w:tcPr>
            <w:tcW w:w="811" w:type="dxa"/>
            <w:tcBorders>
              <w:top w:val="nil"/>
              <w:left w:val="nil"/>
              <w:bottom w:val="nil"/>
              <w:right w:val="nil"/>
            </w:tcBorders>
          </w:tcPr>
          <w:p w14:paraId="5C9A37D8" w14:textId="33E12826" w:rsidR="00F21FCC" w:rsidRDefault="00F21FCC" w:rsidP="00F21FCC">
            <w:pPr>
              <w:spacing w:after="0"/>
              <w:jc w:val="right"/>
              <w:rPr>
                <w:sz w:val="20"/>
                <w:highlight w:val="lightGray"/>
              </w:rPr>
            </w:pPr>
            <w:r w:rsidRPr="00ED134C">
              <w:t>0.199</w:t>
            </w:r>
          </w:p>
        </w:tc>
        <w:tc>
          <w:tcPr>
            <w:tcW w:w="811" w:type="dxa"/>
            <w:tcBorders>
              <w:top w:val="nil"/>
              <w:left w:val="nil"/>
              <w:bottom w:val="nil"/>
              <w:right w:val="nil"/>
            </w:tcBorders>
            <w:shd w:val="clear" w:color="auto" w:fill="D9D9D9" w:themeFill="background1" w:themeFillShade="D9"/>
          </w:tcPr>
          <w:p w14:paraId="235D3914" w14:textId="5FCE09E7" w:rsidR="00F21FCC" w:rsidRDefault="00F21FCC" w:rsidP="00F21FCC">
            <w:pPr>
              <w:spacing w:after="0"/>
              <w:jc w:val="right"/>
              <w:rPr>
                <w:sz w:val="20"/>
              </w:rPr>
            </w:pPr>
            <w:r w:rsidRPr="00ED134C">
              <w:t>0.215</w:t>
            </w:r>
          </w:p>
        </w:tc>
        <w:tc>
          <w:tcPr>
            <w:tcW w:w="811" w:type="dxa"/>
            <w:tcBorders>
              <w:top w:val="nil"/>
              <w:left w:val="nil"/>
              <w:bottom w:val="nil"/>
              <w:right w:val="nil"/>
            </w:tcBorders>
          </w:tcPr>
          <w:p w14:paraId="4A63856A" w14:textId="7E5EC36C" w:rsidR="00F21FCC" w:rsidRDefault="00F21FCC" w:rsidP="00F21FCC">
            <w:pPr>
              <w:spacing w:after="0"/>
              <w:jc w:val="right"/>
              <w:rPr>
                <w:sz w:val="20"/>
              </w:rPr>
            </w:pPr>
            <w:r w:rsidRPr="00ED134C">
              <w:t>0.103</w:t>
            </w:r>
          </w:p>
        </w:tc>
        <w:tc>
          <w:tcPr>
            <w:tcW w:w="811" w:type="dxa"/>
            <w:tcBorders>
              <w:top w:val="nil"/>
              <w:left w:val="nil"/>
              <w:bottom w:val="nil"/>
              <w:right w:val="nil"/>
            </w:tcBorders>
          </w:tcPr>
          <w:p w14:paraId="6702027B" w14:textId="147C04A4" w:rsidR="00F21FCC" w:rsidRDefault="00F21FCC" w:rsidP="00F21FCC">
            <w:pPr>
              <w:spacing w:after="0"/>
              <w:jc w:val="right"/>
              <w:rPr>
                <w:sz w:val="20"/>
              </w:rPr>
            </w:pPr>
            <w:r w:rsidRPr="00ED134C">
              <w:t>0.02</w:t>
            </w:r>
          </w:p>
        </w:tc>
        <w:tc>
          <w:tcPr>
            <w:tcW w:w="811" w:type="dxa"/>
            <w:tcBorders>
              <w:top w:val="nil"/>
              <w:left w:val="nil"/>
              <w:bottom w:val="nil"/>
              <w:right w:val="nil"/>
            </w:tcBorders>
          </w:tcPr>
          <w:p w14:paraId="532613C1" w14:textId="74CACB89" w:rsidR="00F21FCC" w:rsidRDefault="00F21FCC" w:rsidP="00F21FCC">
            <w:pPr>
              <w:spacing w:after="0"/>
              <w:jc w:val="right"/>
              <w:rPr>
                <w:sz w:val="20"/>
              </w:rPr>
            </w:pPr>
            <w:r w:rsidRPr="00ED134C">
              <w:t>0.072</w:t>
            </w:r>
          </w:p>
        </w:tc>
        <w:tc>
          <w:tcPr>
            <w:tcW w:w="811" w:type="dxa"/>
            <w:tcBorders>
              <w:top w:val="nil"/>
              <w:left w:val="nil"/>
              <w:bottom w:val="nil"/>
              <w:right w:val="nil"/>
            </w:tcBorders>
          </w:tcPr>
          <w:p w14:paraId="76D0C29B" w14:textId="22EF3D4F" w:rsidR="00F21FCC" w:rsidRDefault="00F21FCC" w:rsidP="00F21FCC">
            <w:pPr>
              <w:spacing w:after="0"/>
              <w:jc w:val="right"/>
              <w:rPr>
                <w:sz w:val="20"/>
              </w:rPr>
            </w:pPr>
            <w:r w:rsidRPr="00ED134C">
              <w:t>0.072</w:t>
            </w:r>
          </w:p>
        </w:tc>
        <w:tc>
          <w:tcPr>
            <w:tcW w:w="811" w:type="dxa"/>
            <w:tcBorders>
              <w:top w:val="nil"/>
              <w:left w:val="nil"/>
              <w:bottom w:val="nil"/>
              <w:right w:val="nil"/>
            </w:tcBorders>
          </w:tcPr>
          <w:p w14:paraId="41C698F0" w14:textId="4F0FC0F6" w:rsidR="00F21FCC" w:rsidRDefault="00F21FCC" w:rsidP="00F21FCC">
            <w:pPr>
              <w:spacing w:after="0"/>
              <w:jc w:val="right"/>
              <w:rPr>
                <w:sz w:val="20"/>
              </w:rPr>
            </w:pPr>
            <w:r w:rsidRPr="00ED134C">
              <w:t>0.065</w:t>
            </w:r>
          </w:p>
        </w:tc>
        <w:tc>
          <w:tcPr>
            <w:tcW w:w="812" w:type="dxa"/>
            <w:tcBorders>
              <w:top w:val="nil"/>
              <w:left w:val="nil"/>
              <w:bottom w:val="nil"/>
              <w:right w:val="nil"/>
            </w:tcBorders>
          </w:tcPr>
          <w:p w14:paraId="7AE606ED" w14:textId="2A6A7F3A" w:rsidR="00F21FCC" w:rsidRDefault="00F21FCC" w:rsidP="00F21FCC">
            <w:pPr>
              <w:spacing w:after="0"/>
              <w:jc w:val="right"/>
              <w:rPr>
                <w:sz w:val="20"/>
              </w:rPr>
            </w:pPr>
            <w:r w:rsidRPr="00ED134C">
              <w:t>0.179</w:t>
            </w:r>
          </w:p>
        </w:tc>
      </w:tr>
      <w:tr w:rsidR="00F21FCC" w:rsidRPr="00A04F12" w14:paraId="0CACBE81" w14:textId="77777777" w:rsidTr="00094359">
        <w:tc>
          <w:tcPr>
            <w:tcW w:w="811" w:type="dxa"/>
            <w:tcBorders>
              <w:top w:val="nil"/>
              <w:left w:val="nil"/>
              <w:bottom w:val="single" w:sz="4" w:space="0" w:color="auto"/>
              <w:right w:val="nil"/>
            </w:tcBorders>
          </w:tcPr>
          <w:p w14:paraId="219804DE" w14:textId="526500FF" w:rsidR="00F21FCC" w:rsidRPr="006A2686" w:rsidRDefault="00F21FCC" w:rsidP="00F21FCC">
            <w:pPr>
              <w:spacing w:after="0"/>
            </w:pPr>
            <w:r>
              <w:t>2018</w:t>
            </w:r>
          </w:p>
        </w:tc>
        <w:tc>
          <w:tcPr>
            <w:tcW w:w="811" w:type="dxa"/>
            <w:tcBorders>
              <w:top w:val="nil"/>
              <w:left w:val="nil"/>
              <w:bottom w:val="single" w:sz="4" w:space="0" w:color="auto"/>
              <w:right w:val="nil"/>
            </w:tcBorders>
          </w:tcPr>
          <w:p w14:paraId="5FFF6E25" w14:textId="18B818B6" w:rsidR="00F21FCC" w:rsidRPr="0069593B" w:rsidRDefault="00F21FCC" w:rsidP="00F21FCC">
            <w:pPr>
              <w:spacing w:after="0"/>
              <w:jc w:val="right"/>
            </w:pPr>
            <w:r w:rsidRPr="00ED134C">
              <w:t>0.014</w:t>
            </w:r>
          </w:p>
        </w:tc>
        <w:tc>
          <w:tcPr>
            <w:tcW w:w="811" w:type="dxa"/>
            <w:tcBorders>
              <w:top w:val="nil"/>
              <w:left w:val="nil"/>
              <w:bottom w:val="single" w:sz="4" w:space="0" w:color="auto"/>
              <w:right w:val="nil"/>
            </w:tcBorders>
          </w:tcPr>
          <w:p w14:paraId="653175CE" w14:textId="6998C6B8" w:rsidR="00F21FCC" w:rsidRPr="0069593B" w:rsidRDefault="00F21FCC" w:rsidP="00F21FCC">
            <w:pPr>
              <w:spacing w:after="0"/>
              <w:jc w:val="right"/>
            </w:pPr>
            <w:r w:rsidRPr="00ED134C">
              <w:t>0</w:t>
            </w:r>
          </w:p>
        </w:tc>
        <w:tc>
          <w:tcPr>
            <w:tcW w:w="811" w:type="dxa"/>
            <w:tcBorders>
              <w:top w:val="nil"/>
              <w:left w:val="nil"/>
              <w:bottom w:val="single" w:sz="4" w:space="0" w:color="auto"/>
              <w:right w:val="nil"/>
            </w:tcBorders>
          </w:tcPr>
          <w:p w14:paraId="35813D0C" w14:textId="250C816C" w:rsidR="00F21FCC" w:rsidRPr="0069593B" w:rsidRDefault="00F21FCC" w:rsidP="00F21FCC">
            <w:pPr>
              <w:spacing w:after="0"/>
              <w:jc w:val="right"/>
            </w:pPr>
            <w:r w:rsidRPr="00ED134C">
              <w:t>0</w:t>
            </w:r>
          </w:p>
        </w:tc>
        <w:tc>
          <w:tcPr>
            <w:tcW w:w="811" w:type="dxa"/>
            <w:tcBorders>
              <w:top w:val="nil"/>
              <w:left w:val="nil"/>
              <w:bottom w:val="single" w:sz="4" w:space="0" w:color="auto"/>
              <w:right w:val="nil"/>
            </w:tcBorders>
          </w:tcPr>
          <w:p w14:paraId="3A0FCDB3" w14:textId="6BCDDA62" w:rsidR="00F21FCC" w:rsidRPr="0069593B" w:rsidRDefault="00F21FCC" w:rsidP="00F21FCC">
            <w:pPr>
              <w:spacing w:after="0"/>
              <w:jc w:val="right"/>
            </w:pPr>
            <w:r w:rsidRPr="00ED134C">
              <w:t>0.117</w:t>
            </w:r>
          </w:p>
        </w:tc>
        <w:tc>
          <w:tcPr>
            <w:tcW w:w="811" w:type="dxa"/>
            <w:tcBorders>
              <w:top w:val="nil"/>
              <w:left w:val="nil"/>
              <w:bottom w:val="single" w:sz="4" w:space="0" w:color="auto"/>
              <w:right w:val="nil"/>
            </w:tcBorders>
          </w:tcPr>
          <w:p w14:paraId="0B532BCA" w14:textId="533FCCC0" w:rsidR="00F21FCC" w:rsidRPr="0069593B" w:rsidRDefault="00F21FCC" w:rsidP="00F21FCC">
            <w:pPr>
              <w:spacing w:after="0"/>
              <w:jc w:val="right"/>
            </w:pPr>
            <w:r w:rsidRPr="00ED134C">
              <w:t>0.164</w:t>
            </w:r>
          </w:p>
        </w:tc>
        <w:tc>
          <w:tcPr>
            <w:tcW w:w="811" w:type="dxa"/>
            <w:tcBorders>
              <w:top w:val="nil"/>
              <w:left w:val="nil"/>
              <w:bottom w:val="single" w:sz="4" w:space="0" w:color="auto"/>
              <w:right w:val="nil"/>
            </w:tcBorders>
          </w:tcPr>
          <w:p w14:paraId="10C39D1B" w14:textId="519EB1FF" w:rsidR="00F21FCC" w:rsidRPr="0069593B" w:rsidRDefault="00F21FCC" w:rsidP="00F21FCC">
            <w:pPr>
              <w:spacing w:after="0"/>
              <w:jc w:val="right"/>
            </w:pPr>
            <w:r w:rsidRPr="00ED134C">
              <w:t>0.255</w:t>
            </w:r>
          </w:p>
        </w:tc>
        <w:tc>
          <w:tcPr>
            <w:tcW w:w="812" w:type="dxa"/>
            <w:tcBorders>
              <w:top w:val="nil"/>
              <w:left w:val="nil"/>
              <w:bottom w:val="single" w:sz="4" w:space="0" w:color="auto"/>
              <w:right w:val="nil"/>
            </w:tcBorders>
          </w:tcPr>
          <w:p w14:paraId="3B6EDB8B" w14:textId="501F7215" w:rsidR="00F21FCC" w:rsidRPr="0069593B" w:rsidRDefault="00F21FCC" w:rsidP="00F21FCC">
            <w:pPr>
              <w:spacing w:after="0"/>
              <w:jc w:val="right"/>
            </w:pPr>
            <w:r w:rsidRPr="00ED134C">
              <w:t>0.06</w:t>
            </w:r>
          </w:p>
        </w:tc>
        <w:tc>
          <w:tcPr>
            <w:tcW w:w="811" w:type="dxa"/>
            <w:tcBorders>
              <w:top w:val="nil"/>
              <w:left w:val="nil"/>
              <w:bottom w:val="single" w:sz="4" w:space="0" w:color="auto"/>
              <w:right w:val="nil"/>
            </w:tcBorders>
          </w:tcPr>
          <w:p w14:paraId="26E928F5" w14:textId="61685F6D" w:rsidR="00F21FCC" w:rsidRPr="0069593B" w:rsidRDefault="00F21FCC" w:rsidP="00F21FCC">
            <w:pPr>
              <w:spacing w:after="0"/>
              <w:jc w:val="right"/>
            </w:pPr>
            <w:r w:rsidRPr="00ED134C">
              <w:t>0.112</w:t>
            </w:r>
          </w:p>
        </w:tc>
        <w:tc>
          <w:tcPr>
            <w:tcW w:w="811" w:type="dxa"/>
            <w:tcBorders>
              <w:top w:val="nil"/>
              <w:left w:val="nil"/>
              <w:bottom w:val="single" w:sz="4" w:space="0" w:color="auto"/>
              <w:right w:val="nil"/>
            </w:tcBorders>
            <w:shd w:val="clear" w:color="auto" w:fill="D9D9D9" w:themeFill="background1" w:themeFillShade="D9"/>
          </w:tcPr>
          <w:p w14:paraId="59D50117" w14:textId="7C21C398" w:rsidR="00F21FCC" w:rsidRPr="0069593B" w:rsidRDefault="00F21FCC" w:rsidP="00F21FCC">
            <w:pPr>
              <w:spacing w:after="0"/>
              <w:jc w:val="right"/>
            </w:pPr>
            <w:r w:rsidRPr="00ED134C">
              <w:t>0.142</w:t>
            </w:r>
          </w:p>
        </w:tc>
        <w:tc>
          <w:tcPr>
            <w:tcW w:w="811" w:type="dxa"/>
            <w:tcBorders>
              <w:top w:val="nil"/>
              <w:left w:val="nil"/>
              <w:bottom w:val="single" w:sz="4" w:space="0" w:color="auto"/>
              <w:right w:val="nil"/>
            </w:tcBorders>
          </w:tcPr>
          <w:p w14:paraId="5B97B123" w14:textId="365986BF" w:rsidR="00F21FCC" w:rsidRPr="0069593B" w:rsidRDefault="00F21FCC" w:rsidP="00F21FCC">
            <w:pPr>
              <w:spacing w:after="0"/>
              <w:jc w:val="right"/>
            </w:pPr>
            <w:r w:rsidRPr="00ED134C">
              <w:t>0.004</w:t>
            </w:r>
          </w:p>
        </w:tc>
        <w:tc>
          <w:tcPr>
            <w:tcW w:w="811" w:type="dxa"/>
            <w:tcBorders>
              <w:top w:val="nil"/>
              <w:left w:val="nil"/>
              <w:bottom w:val="single" w:sz="4" w:space="0" w:color="auto"/>
              <w:right w:val="nil"/>
            </w:tcBorders>
          </w:tcPr>
          <w:p w14:paraId="65736720" w14:textId="23930FDA" w:rsidR="00F21FCC" w:rsidRPr="0069593B" w:rsidRDefault="00F21FCC" w:rsidP="00F21FCC">
            <w:pPr>
              <w:spacing w:after="0"/>
              <w:jc w:val="right"/>
            </w:pPr>
            <w:r w:rsidRPr="00ED134C">
              <w:t>0.043</w:t>
            </w:r>
          </w:p>
        </w:tc>
        <w:tc>
          <w:tcPr>
            <w:tcW w:w="811" w:type="dxa"/>
            <w:tcBorders>
              <w:top w:val="nil"/>
              <w:left w:val="nil"/>
              <w:bottom w:val="single" w:sz="4" w:space="0" w:color="auto"/>
              <w:right w:val="nil"/>
            </w:tcBorders>
          </w:tcPr>
          <w:p w14:paraId="1748278B" w14:textId="5BD3D617" w:rsidR="00F21FCC" w:rsidRPr="0069593B" w:rsidRDefault="00F21FCC" w:rsidP="00F21FCC">
            <w:pPr>
              <w:spacing w:after="0"/>
              <w:jc w:val="right"/>
            </w:pPr>
            <w:r w:rsidRPr="00ED134C">
              <w:t>0.059</w:t>
            </w:r>
          </w:p>
        </w:tc>
        <w:tc>
          <w:tcPr>
            <w:tcW w:w="811" w:type="dxa"/>
            <w:tcBorders>
              <w:top w:val="nil"/>
              <w:left w:val="nil"/>
              <w:bottom w:val="single" w:sz="4" w:space="0" w:color="auto"/>
              <w:right w:val="nil"/>
            </w:tcBorders>
          </w:tcPr>
          <w:p w14:paraId="4621CF12" w14:textId="68C91D86" w:rsidR="00F21FCC" w:rsidRPr="0069593B" w:rsidRDefault="00F21FCC" w:rsidP="00F21FCC">
            <w:pPr>
              <w:spacing w:after="0"/>
              <w:jc w:val="right"/>
            </w:pPr>
            <w:r w:rsidRPr="00ED134C">
              <w:t>0.018</w:t>
            </w:r>
          </w:p>
        </w:tc>
        <w:tc>
          <w:tcPr>
            <w:tcW w:w="811" w:type="dxa"/>
            <w:tcBorders>
              <w:top w:val="nil"/>
              <w:left w:val="nil"/>
              <w:bottom w:val="single" w:sz="4" w:space="0" w:color="auto"/>
              <w:right w:val="nil"/>
            </w:tcBorders>
          </w:tcPr>
          <w:p w14:paraId="1A11BBA2" w14:textId="067E9079" w:rsidR="00F21FCC" w:rsidRPr="0069593B" w:rsidRDefault="00F21FCC" w:rsidP="00F21FCC">
            <w:pPr>
              <w:spacing w:after="0"/>
              <w:jc w:val="right"/>
            </w:pPr>
            <w:r w:rsidRPr="00ED134C">
              <w:t>0</w:t>
            </w:r>
          </w:p>
        </w:tc>
        <w:tc>
          <w:tcPr>
            <w:tcW w:w="812" w:type="dxa"/>
            <w:tcBorders>
              <w:top w:val="nil"/>
              <w:left w:val="nil"/>
              <w:bottom w:val="single" w:sz="4" w:space="0" w:color="auto"/>
              <w:right w:val="nil"/>
            </w:tcBorders>
          </w:tcPr>
          <w:p w14:paraId="35580461" w14:textId="40792FEC" w:rsidR="00F21FCC" w:rsidRPr="0069593B" w:rsidRDefault="00F21FCC" w:rsidP="00F21FCC">
            <w:pPr>
              <w:spacing w:after="0"/>
              <w:jc w:val="right"/>
            </w:pPr>
            <w:r w:rsidRPr="00ED134C">
              <w:t>0.012</w:t>
            </w:r>
          </w:p>
        </w:tc>
      </w:tr>
    </w:tbl>
    <w:p w14:paraId="78A13994" w14:textId="77777777" w:rsidR="007742CF" w:rsidRDefault="007742CF">
      <w:pPr>
        <w:spacing w:after="0"/>
        <w:rPr>
          <w:szCs w:val="22"/>
        </w:rPr>
        <w:sectPr w:rsidR="007742CF" w:rsidSect="00F42E07">
          <w:pgSz w:w="15840" w:h="12240" w:orient="landscape" w:code="1"/>
          <w:pgMar w:top="1440" w:right="1440" w:bottom="1440" w:left="1440" w:header="720" w:footer="720" w:gutter="0"/>
          <w:cols w:space="720"/>
          <w:docGrid w:linePitch="360"/>
        </w:sectPr>
      </w:pPr>
    </w:p>
    <w:p w14:paraId="5C2ADACD" w14:textId="529F9016" w:rsidR="001524BD" w:rsidRDefault="00727647" w:rsidP="00090530">
      <w:pPr>
        <w:pStyle w:val="Caption"/>
      </w:pPr>
      <w:r>
        <w:lastRenderedPageBreak/>
        <w:t xml:space="preserve">Table </w:t>
      </w:r>
      <w:r w:rsidR="00755269">
        <w:t>1A</w:t>
      </w:r>
      <w:r>
        <w:t>.</w:t>
      </w:r>
      <w:r w:rsidR="00200B7D">
        <w:fldChar w:fldCharType="begin"/>
      </w:r>
      <w:r w:rsidR="00EE18B3">
        <w:instrText xml:space="preserve"> seq tab </w:instrText>
      </w:r>
      <w:r w:rsidR="00200B7D">
        <w:fldChar w:fldCharType="separate"/>
      </w:r>
      <w:r w:rsidR="00B178AB">
        <w:rPr>
          <w:noProof/>
        </w:rPr>
        <w:t>12</w:t>
      </w:r>
      <w:r w:rsidR="00200B7D">
        <w:fldChar w:fldCharType="end"/>
      </w:r>
      <w:r>
        <w:t>.</w:t>
      </w:r>
      <w:r>
        <w:tab/>
      </w:r>
      <w:r w:rsidRPr="000F248E">
        <w:t xml:space="preserve">NRA </w:t>
      </w:r>
      <w:proofErr w:type="gramStart"/>
      <w:r>
        <w:t>p</w:t>
      </w:r>
      <w:r w:rsidRPr="000F248E">
        <w:t xml:space="preserve">ollock </w:t>
      </w:r>
      <w:r>
        <w:t>fishery average weight-</w:t>
      </w:r>
      <w:r w:rsidRPr="000F248E">
        <w:t>at</w:t>
      </w:r>
      <w:r>
        <w:t>-</w:t>
      </w:r>
      <w:r w:rsidRPr="000F248E">
        <w:t>age</w:t>
      </w:r>
      <w:proofErr w:type="gramEnd"/>
      <w:r w:rsidRPr="000F248E">
        <w:t xml:space="preserve"> in kilograms</w:t>
      </w:r>
      <w:r>
        <w:t xml:space="preserve"> used in </w:t>
      </w:r>
      <w:r w:rsidR="006F2C53">
        <w:t>authors’ preferred</w:t>
      </w:r>
      <w:r>
        <w:t xml:space="preserve"> model. </w:t>
      </w:r>
    </w:p>
    <w:tbl>
      <w:tblPr>
        <w:tblW w:w="0" w:type="auto"/>
        <w:tblLook w:val="0000" w:firstRow="0" w:lastRow="0" w:firstColumn="0" w:lastColumn="0" w:noHBand="0" w:noVBand="0"/>
        <w:tblPrChange w:id="1872" w:author="Steve Barbeaux" w:date="2022-10-09T19:44:00Z">
          <w:tblPr>
            <w:tblW w:w="9576" w:type="dxa"/>
            <w:tblLayout w:type="fixed"/>
            <w:tblLook w:val="0000" w:firstRow="0" w:lastRow="0" w:firstColumn="0" w:lastColumn="0" w:noHBand="0" w:noVBand="0"/>
          </w:tblPr>
        </w:tblPrChange>
      </w:tblPr>
      <w:tblGrid>
        <w:gridCol w:w="536"/>
        <w:gridCol w:w="576"/>
        <w:gridCol w:w="576"/>
        <w:gridCol w:w="576"/>
        <w:gridCol w:w="576"/>
        <w:gridCol w:w="576"/>
        <w:gridCol w:w="576"/>
        <w:gridCol w:w="576"/>
        <w:gridCol w:w="576"/>
        <w:gridCol w:w="576"/>
        <w:gridCol w:w="576"/>
        <w:gridCol w:w="576"/>
        <w:gridCol w:w="576"/>
        <w:gridCol w:w="576"/>
        <w:gridCol w:w="576"/>
        <w:gridCol w:w="576"/>
        <w:tblGridChange w:id="1873">
          <w:tblGrid>
            <w:gridCol w:w="598"/>
            <w:gridCol w:w="599"/>
            <w:gridCol w:w="598"/>
            <w:gridCol w:w="599"/>
            <w:gridCol w:w="598"/>
            <w:gridCol w:w="599"/>
            <w:gridCol w:w="598"/>
            <w:gridCol w:w="599"/>
            <w:gridCol w:w="598"/>
            <w:gridCol w:w="599"/>
            <w:gridCol w:w="598"/>
            <w:gridCol w:w="599"/>
            <w:gridCol w:w="598"/>
            <w:gridCol w:w="599"/>
            <w:gridCol w:w="598"/>
            <w:gridCol w:w="599"/>
          </w:tblGrid>
        </w:tblGridChange>
      </w:tblGrid>
      <w:tr w:rsidR="005F5568" w:rsidRPr="001A273C" w14:paraId="395B690A" w14:textId="77777777" w:rsidTr="00217552">
        <w:trPr>
          <w:trPrChange w:id="1874" w:author="Steve Barbeaux" w:date="2022-10-09T19:44:00Z">
            <w:trPr>
              <w:trHeight w:val="294"/>
            </w:trPr>
          </w:trPrChange>
        </w:trPr>
        <w:tc>
          <w:tcPr>
            <w:tcW w:w="0" w:type="auto"/>
            <w:tcBorders>
              <w:top w:val="double" w:sz="6" w:space="0" w:color="auto"/>
              <w:left w:val="nil"/>
              <w:bottom w:val="single" w:sz="4" w:space="0" w:color="auto"/>
              <w:right w:val="nil"/>
            </w:tcBorders>
            <w:shd w:val="clear" w:color="auto" w:fill="auto"/>
            <w:noWrap/>
            <w:vAlign w:val="center"/>
            <w:tcPrChange w:id="1875" w:author="Steve Barbeaux" w:date="2022-10-09T19:44:00Z">
              <w:tcPr>
                <w:tcW w:w="598" w:type="dxa"/>
                <w:tcBorders>
                  <w:top w:val="double" w:sz="6" w:space="0" w:color="auto"/>
                  <w:left w:val="nil"/>
                  <w:bottom w:val="single" w:sz="4" w:space="0" w:color="auto"/>
                  <w:right w:val="nil"/>
                </w:tcBorders>
                <w:shd w:val="clear" w:color="auto" w:fill="auto"/>
                <w:noWrap/>
                <w:vAlign w:val="bottom"/>
              </w:tcPr>
            </w:tcPrChange>
          </w:tcPr>
          <w:p w14:paraId="7318C402" w14:textId="77777777" w:rsidR="005F5568" w:rsidRPr="00217552" w:rsidRDefault="005F5568" w:rsidP="00727647">
            <w:pPr>
              <w:spacing w:after="0"/>
              <w:rPr>
                <w:sz w:val="16"/>
                <w:szCs w:val="16"/>
                <w:rPrChange w:id="1876" w:author="Steve Barbeaux" w:date="2022-10-09T19:45:00Z">
                  <w:rPr>
                    <w:sz w:val="16"/>
                    <w:szCs w:val="16"/>
                  </w:rPr>
                </w:rPrChange>
              </w:rPr>
            </w:pPr>
            <w:r w:rsidRPr="00217552">
              <w:rPr>
                <w:sz w:val="16"/>
                <w:szCs w:val="16"/>
                <w:rPrChange w:id="1877" w:author="Steve Barbeaux" w:date="2022-10-09T19:45:00Z">
                  <w:rPr>
                    <w:sz w:val="16"/>
                    <w:szCs w:val="16"/>
                  </w:rPr>
                </w:rPrChange>
              </w:rPr>
              <w:t>Year</w:t>
            </w:r>
          </w:p>
        </w:tc>
        <w:tc>
          <w:tcPr>
            <w:tcW w:w="0" w:type="auto"/>
            <w:tcBorders>
              <w:top w:val="double" w:sz="6" w:space="0" w:color="auto"/>
              <w:left w:val="nil"/>
              <w:bottom w:val="single" w:sz="4" w:space="0" w:color="auto"/>
              <w:right w:val="nil"/>
            </w:tcBorders>
            <w:vAlign w:val="center"/>
            <w:tcPrChange w:id="1878" w:author="Steve Barbeaux" w:date="2022-10-09T19:44:00Z">
              <w:tcPr>
                <w:tcW w:w="599" w:type="dxa"/>
                <w:tcBorders>
                  <w:top w:val="double" w:sz="6" w:space="0" w:color="auto"/>
                  <w:left w:val="nil"/>
                  <w:bottom w:val="single" w:sz="4" w:space="0" w:color="auto"/>
                  <w:right w:val="nil"/>
                </w:tcBorders>
                <w:vAlign w:val="bottom"/>
              </w:tcPr>
            </w:tcPrChange>
          </w:tcPr>
          <w:p w14:paraId="18248341" w14:textId="77777777" w:rsidR="000C05BC" w:rsidRPr="00217552" w:rsidRDefault="00CE6DAB">
            <w:pPr>
              <w:spacing w:after="0"/>
              <w:jc w:val="right"/>
              <w:rPr>
                <w:sz w:val="16"/>
                <w:szCs w:val="16"/>
                <w:rPrChange w:id="1879" w:author="Steve Barbeaux" w:date="2022-10-09T19:45:00Z">
                  <w:rPr>
                    <w:sz w:val="16"/>
                    <w:szCs w:val="16"/>
                  </w:rPr>
                </w:rPrChange>
              </w:rPr>
            </w:pPr>
            <w:r w:rsidRPr="00217552">
              <w:rPr>
                <w:sz w:val="16"/>
                <w:szCs w:val="16"/>
                <w:rPrChange w:id="1880" w:author="Steve Barbeaux" w:date="2022-10-09T19:45:00Z">
                  <w:rPr>
                    <w:sz w:val="16"/>
                    <w:szCs w:val="16"/>
                  </w:rPr>
                </w:rPrChange>
              </w:rPr>
              <w:t>1</w:t>
            </w:r>
          </w:p>
        </w:tc>
        <w:tc>
          <w:tcPr>
            <w:tcW w:w="0" w:type="auto"/>
            <w:tcBorders>
              <w:top w:val="double" w:sz="6" w:space="0" w:color="auto"/>
              <w:left w:val="nil"/>
              <w:bottom w:val="single" w:sz="4" w:space="0" w:color="auto"/>
              <w:right w:val="nil"/>
            </w:tcBorders>
            <w:shd w:val="clear" w:color="auto" w:fill="auto"/>
            <w:noWrap/>
            <w:vAlign w:val="center"/>
            <w:tcPrChange w:id="1881" w:author="Steve Barbeaux" w:date="2022-10-09T19:44:00Z">
              <w:tcPr>
                <w:tcW w:w="598" w:type="dxa"/>
                <w:tcBorders>
                  <w:top w:val="double" w:sz="6" w:space="0" w:color="auto"/>
                  <w:left w:val="nil"/>
                  <w:bottom w:val="single" w:sz="4" w:space="0" w:color="auto"/>
                  <w:right w:val="nil"/>
                </w:tcBorders>
                <w:shd w:val="clear" w:color="auto" w:fill="auto"/>
                <w:noWrap/>
                <w:vAlign w:val="bottom"/>
              </w:tcPr>
            </w:tcPrChange>
          </w:tcPr>
          <w:p w14:paraId="4BCC1846" w14:textId="77777777" w:rsidR="000C05BC" w:rsidRPr="00217552" w:rsidRDefault="005F5568">
            <w:pPr>
              <w:spacing w:after="0"/>
              <w:jc w:val="right"/>
              <w:rPr>
                <w:sz w:val="16"/>
                <w:szCs w:val="16"/>
                <w:rPrChange w:id="1882" w:author="Steve Barbeaux" w:date="2022-10-09T19:45:00Z">
                  <w:rPr>
                    <w:sz w:val="16"/>
                    <w:szCs w:val="16"/>
                  </w:rPr>
                </w:rPrChange>
              </w:rPr>
            </w:pPr>
            <w:r w:rsidRPr="00217552">
              <w:rPr>
                <w:sz w:val="16"/>
                <w:szCs w:val="16"/>
                <w:rPrChange w:id="1883" w:author="Steve Barbeaux" w:date="2022-10-09T19:45:00Z">
                  <w:rPr>
                    <w:sz w:val="16"/>
                    <w:szCs w:val="16"/>
                  </w:rPr>
                </w:rPrChange>
              </w:rPr>
              <w:t>2</w:t>
            </w:r>
          </w:p>
        </w:tc>
        <w:tc>
          <w:tcPr>
            <w:tcW w:w="0" w:type="auto"/>
            <w:tcBorders>
              <w:top w:val="double" w:sz="6" w:space="0" w:color="auto"/>
              <w:left w:val="nil"/>
              <w:bottom w:val="single" w:sz="4" w:space="0" w:color="auto"/>
              <w:right w:val="nil"/>
            </w:tcBorders>
            <w:shd w:val="clear" w:color="auto" w:fill="auto"/>
            <w:noWrap/>
            <w:vAlign w:val="center"/>
            <w:tcPrChange w:id="1884" w:author="Steve Barbeaux" w:date="2022-10-09T19:44:00Z">
              <w:tcPr>
                <w:tcW w:w="599" w:type="dxa"/>
                <w:tcBorders>
                  <w:top w:val="double" w:sz="6" w:space="0" w:color="auto"/>
                  <w:left w:val="nil"/>
                  <w:bottom w:val="single" w:sz="4" w:space="0" w:color="auto"/>
                  <w:right w:val="nil"/>
                </w:tcBorders>
                <w:shd w:val="clear" w:color="auto" w:fill="auto"/>
                <w:noWrap/>
                <w:vAlign w:val="bottom"/>
              </w:tcPr>
            </w:tcPrChange>
          </w:tcPr>
          <w:p w14:paraId="6FCC1017" w14:textId="77777777" w:rsidR="005F5568" w:rsidRPr="00217552" w:rsidRDefault="005F5568" w:rsidP="00727647">
            <w:pPr>
              <w:spacing w:after="0"/>
              <w:jc w:val="right"/>
              <w:rPr>
                <w:sz w:val="16"/>
                <w:szCs w:val="16"/>
                <w:rPrChange w:id="1885" w:author="Steve Barbeaux" w:date="2022-10-09T19:45:00Z">
                  <w:rPr>
                    <w:sz w:val="16"/>
                    <w:szCs w:val="16"/>
                  </w:rPr>
                </w:rPrChange>
              </w:rPr>
            </w:pPr>
            <w:r w:rsidRPr="00217552">
              <w:rPr>
                <w:sz w:val="16"/>
                <w:szCs w:val="16"/>
                <w:rPrChange w:id="1886" w:author="Steve Barbeaux" w:date="2022-10-09T19:45:00Z">
                  <w:rPr>
                    <w:sz w:val="16"/>
                    <w:szCs w:val="16"/>
                  </w:rPr>
                </w:rPrChange>
              </w:rPr>
              <w:t>3</w:t>
            </w:r>
          </w:p>
        </w:tc>
        <w:tc>
          <w:tcPr>
            <w:tcW w:w="0" w:type="auto"/>
            <w:tcBorders>
              <w:top w:val="double" w:sz="6" w:space="0" w:color="auto"/>
              <w:left w:val="nil"/>
              <w:bottom w:val="single" w:sz="4" w:space="0" w:color="auto"/>
              <w:right w:val="nil"/>
            </w:tcBorders>
            <w:shd w:val="clear" w:color="auto" w:fill="auto"/>
            <w:noWrap/>
            <w:vAlign w:val="center"/>
            <w:tcPrChange w:id="1887" w:author="Steve Barbeaux" w:date="2022-10-09T19:44:00Z">
              <w:tcPr>
                <w:tcW w:w="598" w:type="dxa"/>
                <w:tcBorders>
                  <w:top w:val="double" w:sz="6" w:space="0" w:color="auto"/>
                  <w:left w:val="nil"/>
                  <w:bottom w:val="single" w:sz="4" w:space="0" w:color="auto"/>
                  <w:right w:val="nil"/>
                </w:tcBorders>
                <w:shd w:val="clear" w:color="auto" w:fill="auto"/>
                <w:noWrap/>
                <w:vAlign w:val="bottom"/>
              </w:tcPr>
            </w:tcPrChange>
          </w:tcPr>
          <w:p w14:paraId="02923A52" w14:textId="77777777" w:rsidR="005F5568" w:rsidRPr="00217552" w:rsidRDefault="005F5568" w:rsidP="00727647">
            <w:pPr>
              <w:spacing w:after="0"/>
              <w:jc w:val="right"/>
              <w:rPr>
                <w:sz w:val="16"/>
                <w:szCs w:val="16"/>
                <w:rPrChange w:id="1888" w:author="Steve Barbeaux" w:date="2022-10-09T19:45:00Z">
                  <w:rPr>
                    <w:sz w:val="16"/>
                    <w:szCs w:val="16"/>
                  </w:rPr>
                </w:rPrChange>
              </w:rPr>
            </w:pPr>
            <w:r w:rsidRPr="00217552">
              <w:rPr>
                <w:sz w:val="16"/>
                <w:szCs w:val="16"/>
                <w:rPrChange w:id="1889" w:author="Steve Barbeaux" w:date="2022-10-09T19:45:00Z">
                  <w:rPr>
                    <w:sz w:val="16"/>
                    <w:szCs w:val="16"/>
                  </w:rPr>
                </w:rPrChange>
              </w:rPr>
              <w:t>4</w:t>
            </w:r>
          </w:p>
        </w:tc>
        <w:tc>
          <w:tcPr>
            <w:tcW w:w="0" w:type="auto"/>
            <w:tcBorders>
              <w:top w:val="double" w:sz="6" w:space="0" w:color="auto"/>
              <w:left w:val="nil"/>
              <w:bottom w:val="single" w:sz="4" w:space="0" w:color="auto"/>
              <w:right w:val="nil"/>
            </w:tcBorders>
            <w:shd w:val="clear" w:color="auto" w:fill="auto"/>
            <w:noWrap/>
            <w:vAlign w:val="center"/>
            <w:tcPrChange w:id="1890" w:author="Steve Barbeaux" w:date="2022-10-09T19:44:00Z">
              <w:tcPr>
                <w:tcW w:w="599" w:type="dxa"/>
                <w:tcBorders>
                  <w:top w:val="double" w:sz="6" w:space="0" w:color="auto"/>
                  <w:left w:val="nil"/>
                  <w:bottom w:val="single" w:sz="4" w:space="0" w:color="auto"/>
                  <w:right w:val="nil"/>
                </w:tcBorders>
                <w:shd w:val="clear" w:color="auto" w:fill="auto"/>
                <w:noWrap/>
                <w:vAlign w:val="bottom"/>
              </w:tcPr>
            </w:tcPrChange>
          </w:tcPr>
          <w:p w14:paraId="3ED407EC" w14:textId="77777777" w:rsidR="005F5568" w:rsidRPr="00217552" w:rsidRDefault="005F5568" w:rsidP="00727647">
            <w:pPr>
              <w:spacing w:after="0"/>
              <w:jc w:val="right"/>
              <w:rPr>
                <w:sz w:val="16"/>
                <w:szCs w:val="16"/>
                <w:rPrChange w:id="1891" w:author="Steve Barbeaux" w:date="2022-10-09T19:45:00Z">
                  <w:rPr>
                    <w:sz w:val="16"/>
                    <w:szCs w:val="16"/>
                  </w:rPr>
                </w:rPrChange>
              </w:rPr>
            </w:pPr>
            <w:r w:rsidRPr="00217552">
              <w:rPr>
                <w:sz w:val="16"/>
                <w:szCs w:val="16"/>
                <w:rPrChange w:id="1892" w:author="Steve Barbeaux" w:date="2022-10-09T19:45:00Z">
                  <w:rPr>
                    <w:sz w:val="16"/>
                    <w:szCs w:val="16"/>
                  </w:rPr>
                </w:rPrChange>
              </w:rPr>
              <w:t>5</w:t>
            </w:r>
          </w:p>
        </w:tc>
        <w:tc>
          <w:tcPr>
            <w:tcW w:w="0" w:type="auto"/>
            <w:tcBorders>
              <w:top w:val="double" w:sz="6" w:space="0" w:color="auto"/>
              <w:left w:val="nil"/>
              <w:bottom w:val="single" w:sz="4" w:space="0" w:color="auto"/>
              <w:right w:val="nil"/>
            </w:tcBorders>
            <w:shd w:val="clear" w:color="auto" w:fill="auto"/>
            <w:noWrap/>
            <w:vAlign w:val="center"/>
            <w:tcPrChange w:id="1893" w:author="Steve Barbeaux" w:date="2022-10-09T19:44:00Z">
              <w:tcPr>
                <w:tcW w:w="598" w:type="dxa"/>
                <w:tcBorders>
                  <w:top w:val="double" w:sz="6" w:space="0" w:color="auto"/>
                  <w:left w:val="nil"/>
                  <w:bottom w:val="single" w:sz="4" w:space="0" w:color="auto"/>
                  <w:right w:val="nil"/>
                </w:tcBorders>
                <w:shd w:val="clear" w:color="auto" w:fill="auto"/>
                <w:noWrap/>
                <w:vAlign w:val="bottom"/>
              </w:tcPr>
            </w:tcPrChange>
          </w:tcPr>
          <w:p w14:paraId="6740C20D" w14:textId="77777777" w:rsidR="005F5568" w:rsidRPr="00217552" w:rsidRDefault="005F5568" w:rsidP="00727647">
            <w:pPr>
              <w:spacing w:after="0"/>
              <w:jc w:val="right"/>
              <w:rPr>
                <w:sz w:val="16"/>
                <w:szCs w:val="16"/>
                <w:rPrChange w:id="1894" w:author="Steve Barbeaux" w:date="2022-10-09T19:45:00Z">
                  <w:rPr>
                    <w:sz w:val="16"/>
                    <w:szCs w:val="16"/>
                  </w:rPr>
                </w:rPrChange>
              </w:rPr>
            </w:pPr>
            <w:r w:rsidRPr="00217552">
              <w:rPr>
                <w:sz w:val="16"/>
                <w:szCs w:val="16"/>
                <w:rPrChange w:id="1895" w:author="Steve Barbeaux" w:date="2022-10-09T19:45:00Z">
                  <w:rPr>
                    <w:sz w:val="16"/>
                    <w:szCs w:val="16"/>
                  </w:rPr>
                </w:rPrChange>
              </w:rPr>
              <w:t>6</w:t>
            </w:r>
          </w:p>
        </w:tc>
        <w:tc>
          <w:tcPr>
            <w:tcW w:w="0" w:type="auto"/>
            <w:tcBorders>
              <w:top w:val="double" w:sz="6" w:space="0" w:color="auto"/>
              <w:left w:val="nil"/>
              <w:bottom w:val="single" w:sz="4" w:space="0" w:color="auto"/>
              <w:right w:val="nil"/>
            </w:tcBorders>
            <w:shd w:val="clear" w:color="auto" w:fill="auto"/>
            <w:noWrap/>
            <w:vAlign w:val="center"/>
            <w:tcPrChange w:id="1896" w:author="Steve Barbeaux" w:date="2022-10-09T19:44:00Z">
              <w:tcPr>
                <w:tcW w:w="599" w:type="dxa"/>
                <w:tcBorders>
                  <w:top w:val="double" w:sz="6" w:space="0" w:color="auto"/>
                  <w:left w:val="nil"/>
                  <w:bottom w:val="single" w:sz="4" w:space="0" w:color="auto"/>
                  <w:right w:val="nil"/>
                </w:tcBorders>
                <w:shd w:val="clear" w:color="auto" w:fill="auto"/>
                <w:noWrap/>
                <w:vAlign w:val="bottom"/>
              </w:tcPr>
            </w:tcPrChange>
          </w:tcPr>
          <w:p w14:paraId="3A614AFC" w14:textId="77777777" w:rsidR="005F5568" w:rsidRPr="00217552" w:rsidRDefault="005F5568" w:rsidP="00727647">
            <w:pPr>
              <w:spacing w:after="0"/>
              <w:jc w:val="right"/>
              <w:rPr>
                <w:sz w:val="16"/>
                <w:szCs w:val="16"/>
                <w:rPrChange w:id="1897" w:author="Steve Barbeaux" w:date="2022-10-09T19:45:00Z">
                  <w:rPr>
                    <w:sz w:val="16"/>
                    <w:szCs w:val="16"/>
                  </w:rPr>
                </w:rPrChange>
              </w:rPr>
            </w:pPr>
            <w:r w:rsidRPr="00217552">
              <w:rPr>
                <w:sz w:val="16"/>
                <w:szCs w:val="16"/>
                <w:rPrChange w:id="1898" w:author="Steve Barbeaux" w:date="2022-10-09T19:45:00Z">
                  <w:rPr>
                    <w:sz w:val="16"/>
                    <w:szCs w:val="16"/>
                  </w:rPr>
                </w:rPrChange>
              </w:rPr>
              <w:t>7</w:t>
            </w:r>
          </w:p>
        </w:tc>
        <w:tc>
          <w:tcPr>
            <w:tcW w:w="0" w:type="auto"/>
            <w:tcBorders>
              <w:top w:val="double" w:sz="6" w:space="0" w:color="auto"/>
              <w:left w:val="nil"/>
              <w:bottom w:val="single" w:sz="4" w:space="0" w:color="auto"/>
              <w:right w:val="nil"/>
            </w:tcBorders>
            <w:shd w:val="clear" w:color="auto" w:fill="auto"/>
            <w:noWrap/>
            <w:vAlign w:val="center"/>
            <w:tcPrChange w:id="1899" w:author="Steve Barbeaux" w:date="2022-10-09T19:44:00Z">
              <w:tcPr>
                <w:tcW w:w="598" w:type="dxa"/>
                <w:tcBorders>
                  <w:top w:val="double" w:sz="6" w:space="0" w:color="auto"/>
                  <w:left w:val="nil"/>
                  <w:bottom w:val="single" w:sz="4" w:space="0" w:color="auto"/>
                  <w:right w:val="nil"/>
                </w:tcBorders>
                <w:shd w:val="clear" w:color="auto" w:fill="auto"/>
                <w:noWrap/>
                <w:vAlign w:val="bottom"/>
              </w:tcPr>
            </w:tcPrChange>
          </w:tcPr>
          <w:p w14:paraId="41866C5B" w14:textId="77777777" w:rsidR="005F5568" w:rsidRPr="00217552" w:rsidRDefault="005F5568" w:rsidP="00727647">
            <w:pPr>
              <w:spacing w:after="0"/>
              <w:jc w:val="right"/>
              <w:rPr>
                <w:sz w:val="16"/>
                <w:szCs w:val="16"/>
                <w:rPrChange w:id="1900" w:author="Steve Barbeaux" w:date="2022-10-09T19:45:00Z">
                  <w:rPr>
                    <w:sz w:val="16"/>
                    <w:szCs w:val="16"/>
                  </w:rPr>
                </w:rPrChange>
              </w:rPr>
            </w:pPr>
            <w:r w:rsidRPr="00217552">
              <w:rPr>
                <w:sz w:val="16"/>
                <w:szCs w:val="16"/>
                <w:rPrChange w:id="1901" w:author="Steve Barbeaux" w:date="2022-10-09T19:45:00Z">
                  <w:rPr>
                    <w:sz w:val="16"/>
                    <w:szCs w:val="16"/>
                  </w:rPr>
                </w:rPrChange>
              </w:rPr>
              <w:t>8</w:t>
            </w:r>
          </w:p>
        </w:tc>
        <w:tc>
          <w:tcPr>
            <w:tcW w:w="0" w:type="auto"/>
            <w:tcBorders>
              <w:top w:val="double" w:sz="6" w:space="0" w:color="auto"/>
              <w:left w:val="nil"/>
              <w:bottom w:val="single" w:sz="4" w:space="0" w:color="auto"/>
              <w:right w:val="nil"/>
            </w:tcBorders>
            <w:shd w:val="clear" w:color="auto" w:fill="auto"/>
            <w:noWrap/>
            <w:vAlign w:val="center"/>
            <w:tcPrChange w:id="1902" w:author="Steve Barbeaux" w:date="2022-10-09T19:44:00Z">
              <w:tcPr>
                <w:tcW w:w="599" w:type="dxa"/>
                <w:tcBorders>
                  <w:top w:val="double" w:sz="6" w:space="0" w:color="auto"/>
                  <w:left w:val="nil"/>
                  <w:bottom w:val="single" w:sz="4" w:space="0" w:color="auto"/>
                  <w:right w:val="nil"/>
                </w:tcBorders>
                <w:shd w:val="clear" w:color="auto" w:fill="auto"/>
                <w:noWrap/>
                <w:vAlign w:val="bottom"/>
              </w:tcPr>
            </w:tcPrChange>
          </w:tcPr>
          <w:p w14:paraId="5CF7AB7C" w14:textId="77777777" w:rsidR="005F5568" w:rsidRPr="00217552" w:rsidRDefault="005F5568" w:rsidP="00727647">
            <w:pPr>
              <w:spacing w:after="0"/>
              <w:jc w:val="right"/>
              <w:rPr>
                <w:sz w:val="16"/>
                <w:szCs w:val="16"/>
                <w:rPrChange w:id="1903" w:author="Steve Barbeaux" w:date="2022-10-09T19:45:00Z">
                  <w:rPr>
                    <w:sz w:val="16"/>
                    <w:szCs w:val="16"/>
                  </w:rPr>
                </w:rPrChange>
              </w:rPr>
            </w:pPr>
            <w:r w:rsidRPr="00217552">
              <w:rPr>
                <w:sz w:val="16"/>
                <w:szCs w:val="16"/>
                <w:rPrChange w:id="1904" w:author="Steve Barbeaux" w:date="2022-10-09T19:45:00Z">
                  <w:rPr>
                    <w:sz w:val="16"/>
                    <w:szCs w:val="16"/>
                  </w:rPr>
                </w:rPrChange>
              </w:rPr>
              <w:t>9</w:t>
            </w:r>
          </w:p>
        </w:tc>
        <w:tc>
          <w:tcPr>
            <w:tcW w:w="0" w:type="auto"/>
            <w:tcBorders>
              <w:top w:val="double" w:sz="6" w:space="0" w:color="auto"/>
              <w:left w:val="nil"/>
              <w:bottom w:val="single" w:sz="4" w:space="0" w:color="auto"/>
              <w:right w:val="nil"/>
            </w:tcBorders>
            <w:shd w:val="clear" w:color="auto" w:fill="auto"/>
            <w:noWrap/>
            <w:vAlign w:val="center"/>
            <w:tcPrChange w:id="1905" w:author="Steve Barbeaux" w:date="2022-10-09T19:44:00Z">
              <w:tcPr>
                <w:tcW w:w="598" w:type="dxa"/>
                <w:tcBorders>
                  <w:top w:val="double" w:sz="6" w:space="0" w:color="auto"/>
                  <w:left w:val="nil"/>
                  <w:bottom w:val="single" w:sz="4" w:space="0" w:color="auto"/>
                  <w:right w:val="nil"/>
                </w:tcBorders>
                <w:shd w:val="clear" w:color="auto" w:fill="auto"/>
                <w:noWrap/>
                <w:vAlign w:val="bottom"/>
              </w:tcPr>
            </w:tcPrChange>
          </w:tcPr>
          <w:p w14:paraId="247A9861" w14:textId="77777777" w:rsidR="005F5568" w:rsidRPr="00217552" w:rsidRDefault="005F5568" w:rsidP="00727647">
            <w:pPr>
              <w:spacing w:after="0"/>
              <w:jc w:val="right"/>
              <w:rPr>
                <w:sz w:val="16"/>
                <w:szCs w:val="16"/>
                <w:rPrChange w:id="1906" w:author="Steve Barbeaux" w:date="2022-10-09T19:45:00Z">
                  <w:rPr>
                    <w:sz w:val="16"/>
                    <w:szCs w:val="16"/>
                  </w:rPr>
                </w:rPrChange>
              </w:rPr>
            </w:pPr>
            <w:r w:rsidRPr="00217552">
              <w:rPr>
                <w:sz w:val="16"/>
                <w:szCs w:val="16"/>
                <w:rPrChange w:id="1907" w:author="Steve Barbeaux" w:date="2022-10-09T19:45:00Z">
                  <w:rPr>
                    <w:sz w:val="16"/>
                    <w:szCs w:val="16"/>
                  </w:rPr>
                </w:rPrChange>
              </w:rPr>
              <w:t>10</w:t>
            </w:r>
          </w:p>
        </w:tc>
        <w:tc>
          <w:tcPr>
            <w:tcW w:w="0" w:type="auto"/>
            <w:tcBorders>
              <w:top w:val="double" w:sz="6" w:space="0" w:color="auto"/>
              <w:left w:val="nil"/>
              <w:bottom w:val="single" w:sz="4" w:space="0" w:color="auto"/>
              <w:right w:val="nil"/>
            </w:tcBorders>
            <w:shd w:val="clear" w:color="auto" w:fill="auto"/>
            <w:noWrap/>
            <w:vAlign w:val="center"/>
            <w:tcPrChange w:id="1908" w:author="Steve Barbeaux" w:date="2022-10-09T19:44:00Z">
              <w:tcPr>
                <w:tcW w:w="599" w:type="dxa"/>
                <w:tcBorders>
                  <w:top w:val="double" w:sz="6" w:space="0" w:color="auto"/>
                  <w:left w:val="nil"/>
                  <w:bottom w:val="single" w:sz="4" w:space="0" w:color="auto"/>
                  <w:right w:val="nil"/>
                </w:tcBorders>
                <w:shd w:val="clear" w:color="auto" w:fill="auto"/>
                <w:noWrap/>
                <w:vAlign w:val="bottom"/>
              </w:tcPr>
            </w:tcPrChange>
          </w:tcPr>
          <w:p w14:paraId="0E347D09" w14:textId="77777777" w:rsidR="005F5568" w:rsidRPr="00217552" w:rsidRDefault="005F5568" w:rsidP="00727647">
            <w:pPr>
              <w:spacing w:after="0"/>
              <w:jc w:val="right"/>
              <w:rPr>
                <w:sz w:val="16"/>
                <w:szCs w:val="16"/>
                <w:rPrChange w:id="1909" w:author="Steve Barbeaux" w:date="2022-10-09T19:45:00Z">
                  <w:rPr>
                    <w:sz w:val="16"/>
                    <w:szCs w:val="16"/>
                  </w:rPr>
                </w:rPrChange>
              </w:rPr>
            </w:pPr>
            <w:r w:rsidRPr="00217552">
              <w:rPr>
                <w:sz w:val="16"/>
                <w:szCs w:val="16"/>
                <w:rPrChange w:id="1910" w:author="Steve Barbeaux" w:date="2022-10-09T19:45:00Z">
                  <w:rPr>
                    <w:sz w:val="16"/>
                    <w:szCs w:val="16"/>
                  </w:rPr>
                </w:rPrChange>
              </w:rPr>
              <w:t>11</w:t>
            </w:r>
          </w:p>
        </w:tc>
        <w:tc>
          <w:tcPr>
            <w:tcW w:w="0" w:type="auto"/>
            <w:tcBorders>
              <w:top w:val="double" w:sz="6" w:space="0" w:color="auto"/>
              <w:left w:val="nil"/>
              <w:bottom w:val="single" w:sz="4" w:space="0" w:color="auto"/>
              <w:right w:val="nil"/>
            </w:tcBorders>
            <w:shd w:val="clear" w:color="auto" w:fill="auto"/>
            <w:noWrap/>
            <w:vAlign w:val="center"/>
            <w:tcPrChange w:id="1911" w:author="Steve Barbeaux" w:date="2022-10-09T19:44:00Z">
              <w:tcPr>
                <w:tcW w:w="598" w:type="dxa"/>
                <w:tcBorders>
                  <w:top w:val="double" w:sz="6" w:space="0" w:color="auto"/>
                  <w:left w:val="nil"/>
                  <w:bottom w:val="single" w:sz="4" w:space="0" w:color="auto"/>
                  <w:right w:val="nil"/>
                </w:tcBorders>
                <w:shd w:val="clear" w:color="auto" w:fill="auto"/>
                <w:noWrap/>
                <w:vAlign w:val="bottom"/>
              </w:tcPr>
            </w:tcPrChange>
          </w:tcPr>
          <w:p w14:paraId="0EAD73CD" w14:textId="77777777" w:rsidR="005F5568" w:rsidRPr="00217552" w:rsidRDefault="005F5568" w:rsidP="00727647">
            <w:pPr>
              <w:spacing w:after="0"/>
              <w:jc w:val="right"/>
              <w:rPr>
                <w:sz w:val="16"/>
                <w:szCs w:val="16"/>
                <w:rPrChange w:id="1912" w:author="Steve Barbeaux" w:date="2022-10-09T19:45:00Z">
                  <w:rPr>
                    <w:sz w:val="16"/>
                    <w:szCs w:val="16"/>
                  </w:rPr>
                </w:rPrChange>
              </w:rPr>
            </w:pPr>
            <w:r w:rsidRPr="00217552">
              <w:rPr>
                <w:sz w:val="16"/>
                <w:szCs w:val="16"/>
                <w:rPrChange w:id="1913" w:author="Steve Barbeaux" w:date="2022-10-09T19:45:00Z">
                  <w:rPr>
                    <w:sz w:val="16"/>
                    <w:szCs w:val="16"/>
                  </w:rPr>
                </w:rPrChange>
              </w:rPr>
              <w:t>12</w:t>
            </w:r>
          </w:p>
        </w:tc>
        <w:tc>
          <w:tcPr>
            <w:tcW w:w="0" w:type="auto"/>
            <w:tcBorders>
              <w:top w:val="double" w:sz="6" w:space="0" w:color="auto"/>
              <w:left w:val="nil"/>
              <w:bottom w:val="single" w:sz="4" w:space="0" w:color="auto"/>
              <w:right w:val="nil"/>
            </w:tcBorders>
            <w:shd w:val="clear" w:color="auto" w:fill="auto"/>
            <w:noWrap/>
            <w:vAlign w:val="center"/>
            <w:tcPrChange w:id="1914" w:author="Steve Barbeaux" w:date="2022-10-09T19:44:00Z">
              <w:tcPr>
                <w:tcW w:w="599" w:type="dxa"/>
                <w:tcBorders>
                  <w:top w:val="double" w:sz="6" w:space="0" w:color="auto"/>
                  <w:left w:val="nil"/>
                  <w:bottom w:val="single" w:sz="4" w:space="0" w:color="auto"/>
                  <w:right w:val="nil"/>
                </w:tcBorders>
                <w:shd w:val="clear" w:color="auto" w:fill="auto"/>
                <w:noWrap/>
                <w:vAlign w:val="bottom"/>
              </w:tcPr>
            </w:tcPrChange>
          </w:tcPr>
          <w:p w14:paraId="2F40356C" w14:textId="77777777" w:rsidR="005F5568" w:rsidRPr="00217552" w:rsidRDefault="005F5568" w:rsidP="00727647">
            <w:pPr>
              <w:spacing w:after="0"/>
              <w:jc w:val="right"/>
              <w:rPr>
                <w:sz w:val="16"/>
                <w:szCs w:val="16"/>
                <w:rPrChange w:id="1915" w:author="Steve Barbeaux" w:date="2022-10-09T19:45:00Z">
                  <w:rPr>
                    <w:sz w:val="16"/>
                    <w:szCs w:val="16"/>
                  </w:rPr>
                </w:rPrChange>
              </w:rPr>
            </w:pPr>
            <w:r w:rsidRPr="00217552">
              <w:rPr>
                <w:sz w:val="16"/>
                <w:szCs w:val="16"/>
                <w:rPrChange w:id="1916" w:author="Steve Barbeaux" w:date="2022-10-09T19:45:00Z">
                  <w:rPr>
                    <w:sz w:val="16"/>
                    <w:szCs w:val="16"/>
                  </w:rPr>
                </w:rPrChange>
              </w:rPr>
              <w:t>13</w:t>
            </w:r>
          </w:p>
        </w:tc>
        <w:tc>
          <w:tcPr>
            <w:tcW w:w="0" w:type="auto"/>
            <w:tcBorders>
              <w:top w:val="double" w:sz="6" w:space="0" w:color="auto"/>
              <w:left w:val="nil"/>
              <w:bottom w:val="single" w:sz="4" w:space="0" w:color="auto"/>
              <w:right w:val="nil"/>
            </w:tcBorders>
            <w:shd w:val="clear" w:color="auto" w:fill="auto"/>
            <w:noWrap/>
            <w:vAlign w:val="center"/>
            <w:tcPrChange w:id="1917" w:author="Steve Barbeaux" w:date="2022-10-09T19:44:00Z">
              <w:tcPr>
                <w:tcW w:w="598" w:type="dxa"/>
                <w:tcBorders>
                  <w:top w:val="double" w:sz="6" w:space="0" w:color="auto"/>
                  <w:left w:val="nil"/>
                  <w:bottom w:val="single" w:sz="4" w:space="0" w:color="auto"/>
                  <w:right w:val="nil"/>
                </w:tcBorders>
                <w:shd w:val="clear" w:color="auto" w:fill="auto"/>
                <w:noWrap/>
                <w:vAlign w:val="bottom"/>
              </w:tcPr>
            </w:tcPrChange>
          </w:tcPr>
          <w:p w14:paraId="4D4E41AE" w14:textId="77777777" w:rsidR="005F5568" w:rsidRPr="00217552" w:rsidRDefault="005F5568" w:rsidP="00727647">
            <w:pPr>
              <w:spacing w:after="0"/>
              <w:jc w:val="right"/>
              <w:rPr>
                <w:sz w:val="16"/>
                <w:szCs w:val="16"/>
                <w:rPrChange w:id="1918" w:author="Steve Barbeaux" w:date="2022-10-09T19:45:00Z">
                  <w:rPr>
                    <w:sz w:val="16"/>
                    <w:szCs w:val="16"/>
                  </w:rPr>
                </w:rPrChange>
              </w:rPr>
            </w:pPr>
            <w:r w:rsidRPr="00217552">
              <w:rPr>
                <w:sz w:val="16"/>
                <w:szCs w:val="16"/>
                <w:rPrChange w:id="1919" w:author="Steve Barbeaux" w:date="2022-10-09T19:45:00Z">
                  <w:rPr>
                    <w:sz w:val="16"/>
                    <w:szCs w:val="16"/>
                  </w:rPr>
                </w:rPrChange>
              </w:rPr>
              <w:t>14</w:t>
            </w:r>
          </w:p>
        </w:tc>
        <w:tc>
          <w:tcPr>
            <w:tcW w:w="0" w:type="auto"/>
            <w:tcBorders>
              <w:top w:val="double" w:sz="6" w:space="0" w:color="auto"/>
              <w:left w:val="nil"/>
              <w:bottom w:val="single" w:sz="4" w:space="0" w:color="auto"/>
              <w:right w:val="nil"/>
            </w:tcBorders>
            <w:shd w:val="clear" w:color="auto" w:fill="auto"/>
            <w:noWrap/>
            <w:vAlign w:val="center"/>
            <w:tcPrChange w:id="1920" w:author="Steve Barbeaux" w:date="2022-10-09T19:44:00Z">
              <w:tcPr>
                <w:tcW w:w="599" w:type="dxa"/>
                <w:tcBorders>
                  <w:top w:val="double" w:sz="6" w:space="0" w:color="auto"/>
                  <w:left w:val="nil"/>
                  <w:bottom w:val="single" w:sz="4" w:space="0" w:color="auto"/>
                  <w:right w:val="nil"/>
                </w:tcBorders>
                <w:shd w:val="clear" w:color="auto" w:fill="auto"/>
                <w:noWrap/>
                <w:vAlign w:val="bottom"/>
              </w:tcPr>
            </w:tcPrChange>
          </w:tcPr>
          <w:p w14:paraId="4E3A9B0F" w14:textId="77777777" w:rsidR="005F5568" w:rsidRPr="00217552" w:rsidRDefault="005F5568" w:rsidP="00727647">
            <w:pPr>
              <w:spacing w:after="0"/>
              <w:jc w:val="right"/>
              <w:rPr>
                <w:sz w:val="16"/>
                <w:szCs w:val="16"/>
                <w:rPrChange w:id="1921" w:author="Steve Barbeaux" w:date="2022-10-09T19:45:00Z">
                  <w:rPr>
                    <w:sz w:val="16"/>
                    <w:szCs w:val="16"/>
                  </w:rPr>
                </w:rPrChange>
              </w:rPr>
            </w:pPr>
            <w:r w:rsidRPr="00217552">
              <w:rPr>
                <w:sz w:val="16"/>
                <w:szCs w:val="16"/>
                <w:rPrChange w:id="1922" w:author="Steve Barbeaux" w:date="2022-10-09T19:45:00Z">
                  <w:rPr>
                    <w:sz w:val="16"/>
                    <w:szCs w:val="16"/>
                  </w:rPr>
                </w:rPrChange>
              </w:rPr>
              <w:t>15+</w:t>
            </w:r>
          </w:p>
        </w:tc>
      </w:tr>
      <w:tr w:rsidR="00304CE8" w:rsidRPr="005F5568" w14:paraId="1740E67E" w14:textId="77777777" w:rsidTr="00217552">
        <w:trPr>
          <w:trPrChange w:id="1923" w:author="Steve Barbeaux" w:date="2022-10-09T19:44:00Z">
            <w:trPr>
              <w:trHeight w:val="278"/>
            </w:trPr>
          </w:trPrChange>
        </w:trPr>
        <w:tc>
          <w:tcPr>
            <w:tcW w:w="0" w:type="auto"/>
            <w:tcBorders>
              <w:top w:val="single" w:sz="4" w:space="0" w:color="auto"/>
              <w:left w:val="nil"/>
              <w:bottom w:val="nil"/>
              <w:right w:val="nil"/>
            </w:tcBorders>
            <w:shd w:val="clear" w:color="auto" w:fill="auto"/>
            <w:noWrap/>
            <w:vAlign w:val="center"/>
            <w:tcPrChange w:id="1924" w:author="Steve Barbeaux" w:date="2022-10-09T19:44:00Z">
              <w:tcPr>
                <w:tcW w:w="598" w:type="dxa"/>
                <w:tcBorders>
                  <w:top w:val="single" w:sz="4" w:space="0" w:color="auto"/>
                  <w:left w:val="nil"/>
                  <w:bottom w:val="nil"/>
                  <w:right w:val="nil"/>
                </w:tcBorders>
                <w:shd w:val="clear" w:color="auto" w:fill="auto"/>
                <w:noWrap/>
                <w:vAlign w:val="center"/>
              </w:tcPr>
            </w:tcPrChange>
          </w:tcPr>
          <w:p w14:paraId="02D96F44" w14:textId="77777777" w:rsidR="00304CE8" w:rsidRPr="00217552" w:rsidRDefault="00304CE8" w:rsidP="00304CE8">
            <w:pPr>
              <w:spacing w:after="0"/>
              <w:jc w:val="center"/>
              <w:rPr>
                <w:rFonts w:ascii="Arial" w:hAnsi="Arial"/>
                <w:b/>
                <w:kern w:val="28"/>
                <w:sz w:val="16"/>
                <w:szCs w:val="16"/>
                <w:rPrChange w:id="1925" w:author="Steve Barbeaux" w:date="2022-10-09T19:45:00Z">
                  <w:rPr>
                    <w:rFonts w:ascii="Arial" w:hAnsi="Arial"/>
                    <w:b/>
                    <w:kern w:val="28"/>
                    <w:sz w:val="16"/>
                    <w:szCs w:val="16"/>
                  </w:rPr>
                </w:rPrChange>
              </w:rPr>
            </w:pPr>
            <w:r w:rsidRPr="00217552">
              <w:rPr>
                <w:sz w:val="16"/>
                <w:szCs w:val="16"/>
                <w:rPrChange w:id="1926" w:author="Steve Barbeaux" w:date="2022-10-09T19:45:00Z">
                  <w:rPr>
                    <w:sz w:val="16"/>
                    <w:szCs w:val="16"/>
                  </w:rPr>
                </w:rPrChange>
              </w:rPr>
              <w:t>1978</w:t>
            </w:r>
          </w:p>
        </w:tc>
        <w:tc>
          <w:tcPr>
            <w:tcW w:w="0" w:type="auto"/>
            <w:tcBorders>
              <w:top w:val="single" w:sz="4" w:space="0" w:color="auto"/>
              <w:left w:val="nil"/>
              <w:bottom w:val="nil"/>
              <w:right w:val="nil"/>
            </w:tcBorders>
            <w:vAlign w:val="center"/>
            <w:tcPrChange w:id="1927" w:author="Steve Barbeaux" w:date="2022-10-09T19:44:00Z">
              <w:tcPr>
                <w:tcW w:w="599" w:type="dxa"/>
                <w:tcBorders>
                  <w:top w:val="single" w:sz="4" w:space="0" w:color="auto"/>
                  <w:left w:val="nil"/>
                  <w:bottom w:val="nil"/>
                  <w:right w:val="nil"/>
                </w:tcBorders>
              </w:tcPr>
            </w:tcPrChange>
          </w:tcPr>
          <w:p w14:paraId="6A8E33E1" w14:textId="4E6788CA" w:rsidR="00304CE8" w:rsidRPr="00217552" w:rsidRDefault="00304CE8" w:rsidP="00304CE8">
            <w:pPr>
              <w:spacing w:after="0"/>
              <w:jc w:val="center"/>
              <w:rPr>
                <w:sz w:val="16"/>
                <w:szCs w:val="16"/>
                <w:rPrChange w:id="1928" w:author="Steve Barbeaux" w:date="2022-10-09T19:45:00Z">
                  <w:rPr>
                    <w:sz w:val="16"/>
                    <w:szCs w:val="16"/>
                  </w:rPr>
                </w:rPrChange>
              </w:rPr>
            </w:pPr>
            <w:r w:rsidRPr="00217552">
              <w:rPr>
                <w:sz w:val="16"/>
                <w:szCs w:val="16"/>
                <w:rPrChange w:id="1929" w:author="Steve Barbeaux" w:date="2022-10-09T19:45:00Z">
                  <w:rPr>
                    <w:sz w:val="16"/>
                    <w:szCs w:val="16"/>
                  </w:rPr>
                </w:rPrChange>
              </w:rPr>
              <w:t>0.160</w:t>
            </w:r>
          </w:p>
        </w:tc>
        <w:tc>
          <w:tcPr>
            <w:tcW w:w="0" w:type="auto"/>
            <w:tcBorders>
              <w:top w:val="single" w:sz="4" w:space="0" w:color="auto"/>
              <w:left w:val="nil"/>
              <w:bottom w:val="nil"/>
              <w:right w:val="nil"/>
            </w:tcBorders>
            <w:shd w:val="clear" w:color="auto" w:fill="auto"/>
            <w:noWrap/>
            <w:vAlign w:val="center"/>
            <w:tcPrChange w:id="1930" w:author="Steve Barbeaux" w:date="2022-10-09T19:44:00Z">
              <w:tcPr>
                <w:tcW w:w="598" w:type="dxa"/>
                <w:tcBorders>
                  <w:top w:val="single" w:sz="4" w:space="0" w:color="auto"/>
                  <w:left w:val="nil"/>
                  <w:bottom w:val="nil"/>
                  <w:right w:val="nil"/>
                </w:tcBorders>
                <w:shd w:val="clear" w:color="auto" w:fill="auto"/>
                <w:noWrap/>
              </w:tcPr>
            </w:tcPrChange>
          </w:tcPr>
          <w:p w14:paraId="6C693713" w14:textId="74F77D54" w:rsidR="00304CE8" w:rsidRPr="00217552" w:rsidRDefault="00304CE8" w:rsidP="00304CE8">
            <w:pPr>
              <w:spacing w:after="0"/>
              <w:jc w:val="center"/>
              <w:rPr>
                <w:sz w:val="16"/>
                <w:szCs w:val="16"/>
                <w:rPrChange w:id="1931" w:author="Steve Barbeaux" w:date="2022-10-09T19:45:00Z">
                  <w:rPr>
                    <w:sz w:val="16"/>
                    <w:szCs w:val="16"/>
                  </w:rPr>
                </w:rPrChange>
              </w:rPr>
            </w:pPr>
            <w:r w:rsidRPr="00217552">
              <w:rPr>
                <w:sz w:val="16"/>
                <w:szCs w:val="16"/>
                <w:rPrChange w:id="1932" w:author="Steve Barbeaux" w:date="2022-10-09T19:45:00Z">
                  <w:rPr>
                    <w:sz w:val="16"/>
                    <w:szCs w:val="16"/>
                  </w:rPr>
                </w:rPrChange>
              </w:rPr>
              <w:t>0.122</w:t>
            </w:r>
          </w:p>
        </w:tc>
        <w:tc>
          <w:tcPr>
            <w:tcW w:w="0" w:type="auto"/>
            <w:tcBorders>
              <w:top w:val="single" w:sz="4" w:space="0" w:color="auto"/>
              <w:left w:val="nil"/>
              <w:bottom w:val="nil"/>
              <w:right w:val="nil"/>
            </w:tcBorders>
            <w:shd w:val="clear" w:color="auto" w:fill="auto"/>
            <w:noWrap/>
            <w:vAlign w:val="center"/>
            <w:tcPrChange w:id="1933" w:author="Steve Barbeaux" w:date="2022-10-09T19:44:00Z">
              <w:tcPr>
                <w:tcW w:w="599" w:type="dxa"/>
                <w:tcBorders>
                  <w:top w:val="single" w:sz="4" w:space="0" w:color="auto"/>
                  <w:left w:val="nil"/>
                  <w:bottom w:val="nil"/>
                  <w:right w:val="nil"/>
                </w:tcBorders>
                <w:shd w:val="clear" w:color="auto" w:fill="auto"/>
                <w:noWrap/>
              </w:tcPr>
            </w:tcPrChange>
          </w:tcPr>
          <w:p w14:paraId="1B72B9CF" w14:textId="558FF873" w:rsidR="00304CE8" w:rsidRPr="00217552" w:rsidRDefault="00304CE8" w:rsidP="00304CE8">
            <w:pPr>
              <w:spacing w:after="0"/>
              <w:jc w:val="center"/>
              <w:rPr>
                <w:sz w:val="16"/>
                <w:szCs w:val="16"/>
                <w:rPrChange w:id="1934" w:author="Steve Barbeaux" w:date="2022-10-09T19:45:00Z">
                  <w:rPr>
                    <w:sz w:val="16"/>
                    <w:szCs w:val="16"/>
                  </w:rPr>
                </w:rPrChange>
              </w:rPr>
            </w:pPr>
            <w:r w:rsidRPr="00217552">
              <w:rPr>
                <w:sz w:val="16"/>
                <w:szCs w:val="16"/>
                <w:rPrChange w:id="1935" w:author="Steve Barbeaux" w:date="2022-10-09T19:45:00Z">
                  <w:rPr>
                    <w:sz w:val="16"/>
                    <w:szCs w:val="16"/>
                  </w:rPr>
                </w:rPrChange>
              </w:rPr>
              <w:t>0.358</w:t>
            </w:r>
          </w:p>
        </w:tc>
        <w:tc>
          <w:tcPr>
            <w:tcW w:w="0" w:type="auto"/>
            <w:tcBorders>
              <w:top w:val="single" w:sz="4" w:space="0" w:color="auto"/>
              <w:left w:val="nil"/>
              <w:bottom w:val="nil"/>
              <w:right w:val="nil"/>
            </w:tcBorders>
            <w:shd w:val="clear" w:color="auto" w:fill="auto"/>
            <w:noWrap/>
            <w:vAlign w:val="center"/>
            <w:tcPrChange w:id="1936" w:author="Steve Barbeaux" w:date="2022-10-09T19:44:00Z">
              <w:tcPr>
                <w:tcW w:w="598" w:type="dxa"/>
                <w:tcBorders>
                  <w:top w:val="single" w:sz="4" w:space="0" w:color="auto"/>
                  <w:left w:val="nil"/>
                  <w:bottom w:val="nil"/>
                  <w:right w:val="nil"/>
                </w:tcBorders>
                <w:shd w:val="clear" w:color="auto" w:fill="auto"/>
                <w:noWrap/>
              </w:tcPr>
            </w:tcPrChange>
          </w:tcPr>
          <w:p w14:paraId="1B4EEEE0" w14:textId="0F3B3437" w:rsidR="00304CE8" w:rsidRPr="00217552" w:rsidRDefault="00304CE8" w:rsidP="00304CE8">
            <w:pPr>
              <w:spacing w:after="0"/>
              <w:jc w:val="center"/>
              <w:rPr>
                <w:sz w:val="16"/>
                <w:szCs w:val="16"/>
                <w:rPrChange w:id="1937" w:author="Steve Barbeaux" w:date="2022-10-09T19:45:00Z">
                  <w:rPr>
                    <w:sz w:val="16"/>
                    <w:szCs w:val="16"/>
                  </w:rPr>
                </w:rPrChange>
              </w:rPr>
            </w:pPr>
            <w:r w:rsidRPr="00217552">
              <w:rPr>
                <w:sz w:val="16"/>
                <w:szCs w:val="16"/>
                <w:rPrChange w:id="1938" w:author="Steve Barbeaux" w:date="2022-10-09T19:45:00Z">
                  <w:rPr>
                    <w:sz w:val="16"/>
                    <w:szCs w:val="16"/>
                  </w:rPr>
                </w:rPrChange>
              </w:rPr>
              <w:t>0.568</w:t>
            </w:r>
          </w:p>
        </w:tc>
        <w:tc>
          <w:tcPr>
            <w:tcW w:w="0" w:type="auto"/>
            <w:tcBorders>
              <w:top w:val="single" w:sz="4" w:space="0" w:color="auto"/>
              <w:left w:val="nil"/>
              <w:bottom w:val="nil"/>
              <w:right w:val="nil"/>
            </w:tcBorders>
            <w:shd w:val="clear" w:color="auto" w:fill="auto"/>
            <w:noWrap/>
            <w:vAlign w:val="center"/>
            <w:tcPrChange w:id="1939" w:author="Steve Barbeaux" w:date="2022-10-09T19:44:00Z">
              <w:tcPr>
                <w:tcW w:w="599" w:type="dxa"/>
                <w:tcBorders>
                  <w:top w:val="single" w:sz="4" w:space="0" w:color="auto"/>
                  <w:left w:val="nil"/>
                  <w:bottom w:val="nil"/>
                  <w:right w:val="nil"/>
                </w:tcBorders>
                <w:shd w:val="clear" w:color="auto" w:fill="auto"/>
                <w:noWrap/>
              </w:tcPr>
            </w:tcPrChange>
          </w:tcPr>
          <w:p w14:paraId="3E2ED573" w14:textId="6D4ECCB0" w:rsidR="00304CE8" w:rsidRPr="00217552" w:rsidRDefault="00304CE8" w:rsidP="00304CE8">
            <w:pPr>
              <w:spacing w:after="0"/>
              <w:jc w:val="center"/>
              <w:rPr>
                <w:sz w:val="16"/>
                <w:szCs w:val="16"/>
                <w:rPrChange w:id="1940" w:author="Steve Barbeaux" w:date="2022-10-09T19:45:00Z">
                  <w:rPr>
                    <w:sz w:val="16"/>
                    <w:szCs w:val="16"/>
                  </w:rPr>
                </w:rPrChange>
              </w:rPr>
            </w:pPr>
            <w:r w:rsidRPr="00217552">
              <w:rPr>
                <w:sz w:val="16"/>
                <w:szCs w:val="16"/>
                <w:rPrChange w:id="1941" w:author="Steve Barbeaux" w:date="2022-10-09T19:45:00Z">
                  <w:rPr>
                    <w:sz w:val="16"/>
                    <w:szCs w:val="16"/>
                  </w:rPr>
                </w:rPrChange>
              </w:rPr>
              <w:t>0.675</w:t>
            </w:r>
          </w:p>
        </w:tc>
        <w:tc>
          <w:tcPr>
            <w:tcW w:w="0" w:type="auto"/>
            <w:tcBorders>
              <w:top w:val="single" w:sz="4" w:space="0" w:color="auto"/>
              <w:left w:val="nil"/>
              <w:bottom w:val="nil"/>
              <w:right w:val="nil"/>
            </w:tcBorders>
            <w:shd w:val="clear" w:color="auto" w:fill="auto"/>
            <w:noWrap/>
            <w:vAlign w:val="center"/>
            <w:tcPrChange w:id="1942" w:author="Steve Barbeaux" w:date="2022-10-09T19:44:00Z">
              <w:tcPr>
                <w:tcW w:w="598" w:type="dxa"/>
                <w:tcBorders>
                  <w:top w:val="single" w:sz="4" w:space="0" w:color="auto"/>
                  <w:left w:val="nil"/>
                  <w:bottom w:val="nil"/>
                  <w:right w:val="nil"/>
                </w:tcBorders>
                <w:shd w:val="clear" w:color="auto" w:fill="auto"/>
                <w:noWrap/>
              </w:tcPr>
            </w:tcPrChange>
          </w:tcPr>
          <w:p w14:paraId="25BF80F5" w14:textId="030F6A50" w:rsidR="00304CE8" w:rsidRPr="00217552" w:rsidRDefault="00304CE8" w:rsidP="00304CE8">
            <w:pPr>
              <w:spacing w:after="0"/>
              <w:jc w:val="center"/>
              <w:rPr>
                <w:sz w:val="16"/>
                <w:szCs w:val="16"/>
                <w:rPrChange w:id="1943" w:author="Steve Barbeaux" w:date="2022-10-09T19:45:00Z">
                  <w:rPr>
                    <w:sz w:val="16"/>
                    <w:szCs w:val="16"/>
                  </w:rPr>
                </w:rPrChange>
              </w:rPr>
            </w:pPr>
            <w:r w:rsidRPr="00217552">
              <w:rPr>
                <w:sz w:val="16"/>
                <w:szCs w:val="16"/>
                <w:rPrChange w:id="1944" w:author="Steve Barbeaux" w:date="2022-10-09T19:45:00Z">
                  <w:rPr>
                    <w:sz w:val="16"/>
                    <w:szCs w:val="16"/>
                  </w:rPr>
                </w:rPrChange>
              </w:rPr>
              <w:t>0.753</w:t>
            </w:r>
          </w:p>
        </w:tc>
        <w:tc>
          <w:tcPr>
            <w:tcW w:w="0" w:type="auto"/>
            <w:tcBorders>
              <w:top w:val="single" w:sz="4" w:space="0" w:color="auto"/>
              <w:left w:val="nil"/>
              <w:bottom w:val="nil"/>
              <w:right w:val="nil"/>
            </w:tcBorders>
            <w:shd w:val="clear" w:color="auto" w:fill="auto"/>
            <w:noWrap/>
            <w:vAlign w:val="center"/>
            <w:tcPrChange w:id="1945" w:author="Steve Barbeaux" w:date="2022-10-09T19:44:00Z">
              <w:tcPr>
                <w:tcW w:w="599" w:type="dxa"/>
                <w:tcBorders>
                  <w:top w:val="single" w:sz="4" w:space="0" w:color="auto"/>
                  <w:left w:val="nil"/>
                  <w:bottom w:val="nil"/>
                  <w:right w:val="nil"/>
                </w:tcBorders>
                <w:shd w:val="clear" w:color="auto" w:fill="auto"/>
                <w:noWrap/>
              </w:tcPr>
            </w:tcPrChange>
          </w:tcPr>
          <w:p w14:paraId="3EC30B39" w14:textId="016E219C" w:rsidR="00304CE8" w:rsidRPr="00217552" w:rsidRDefault="00304CE8" w:rsidP="00304CE8">
            <w:pPr>
              <w:spacing w:after="0"/>
              <w:jc w:val="center"/>
              <w:rPr>
                <w:sz w:val="16"/>
                <w:szCs w:val="16"/>
                <w:rPrChange w:id="1946" w:author="Steve Barbeaux" w:date="2022-10-09T19:45:00Z">
                  <w:rPr>
                    <w:sz w:val="16"/>
                    <w:szCs w:val="16"/>
                  </w:rPr>
                </w:rPrChange>
              </w:rPr>
            </w:pPr>
            <w:r w:rsidRPr="00217552">
              <w:rPr>
                <w:sz w:val="16"/>
                <w:szCs w:val="16"/>
                <w:rPrChange w:id="1947" w:author="Steve Barbeaux" w:date="2022-10-09T19:45:00Z">
                  <w:rPr>
                    <w:sz w:val="16"/>
                    <w:szCs w:val="16"/>
                  </w:rPr>
                </w:rPrChange>
              </w:rPr>
              <w:t>0.856</w:t>
            </w:r>
          </w:p>
        </w:tc>
        <w:tc>
          <w:tcPr>
            <w:tcW w:w="0" w:type="auto"/>
            <w:tcBorders>
              <w:top w:val="single" w:sz="4" w:space="0" w:color="auto"/>
              <w:left w:val="nil"/>
              <w:bottom w:val="nil"/>
              <w:right w:val="nil"/>
            </w:tcBorders>
            <w:shd w:val="clear" w:color="auto" w:fill="auto"/>
            <w:noWrap/>
            <w:vAlign w:val="center"/>
            <w:tcPrChange w:id="1948" w:author="Steve Barbeaux" w:date="2022-10-09T19:44:00Z">
              <w:tcPr>
                <w:tcW w:w="598" w:type="dxa"/>
                <w:tcBorders>
                  <w:top w:val="single" w:sz="4" w:space="0" w:color="auto"/>
                  <w:left w:val="nil"/>
                  <w:bottom w:val="nil"/>
                  <w:right w:val="nil"/>
                </w:tcBorders>
                <w:shd w:val="clear" w:color="auto" w:fill="auto"/>
                <w:noWrap/>
              </w:tcPr>
            </w:tcPrChange>
          </w:tcPr>
          <w:p w14:paraId="5B9269D7" w14:textId="790C0708" w:rsidR="00304CE8" w:rsidRPr="00217552" w:rsidRDefault="00304CE8" w:rsidP="00304CE8">
            <w:pPr>
              <w:spacing w:after="0"/>
              <w:jc w:val="center"/>
              <w:rPr>
                <w:sz w:val="16"/>
                <w:szCs w:val="16"/>
                <w:rPrChange w:id="1949" w:author="Steve Barbeaux" w:date="2022-10-09T19:45:00Z">
                  <w:rPr>
                    <w:sz w:val="16"/>
                    <w:szCs w:val="16"/>
                  </w:rPr>
                </w:rPrChange>
              </w:rPr>
            </w:pPr>
            <w:r w:rsidRPr="00217552">
              <w:rPr>
                <w:sz w:val="16"/>
                <w:szCs w:val="16"/>
                <w:rPrChange w:id="1950" w:author="Steve Barbeaux" w:date="2022-10-09T19:45:00Z">
                  <w:rPr>
                    <w:sz w:val="16"/>
                    <w:szCs w:val="16"/>
                  </w:rPr>
                </w:rPrChange>
              </w:rPr>
              <w:t>0.986</w:t>
            </w:r>
          </w:p>
        </w:tc>
        <w:tc>
          <w:tcPr>
            <w:tcW w:w="0" w:type="auto"/>
            <w:tcBorders>
              <w:top w:val="single" w:sz="4" w:space="0" w:color="auto"/>
              <w:left w:val="nil"/>
              <w:bottom w:val="nil"/>
              <w:right w:val="nil"/>
            </w:tcBorders>
            <w:shd w:val="clear" w:color="auto" w:fill="auto"/>
            <w:noWrap/>
            <w:vAlign w:val="center"/>
            <w:tcPrChange w:id="1951" w:author="Steve Barbeaux" w:date="2022-10-09T19:44:00Z">
              <w:tcPr>
                <w:tcW w:w="599" w:type="dxa"/>
                <w:tcBorders>
                  <w:top w:val="single" w:sz="4" w:space="0" w:color="auto"/>
                  <w:left w:val="nil"/>
                  <w:bottom w:val="nil"/>
                  <w:right w:val="nil"/>
                </w:tcBorders>
                <w:shd w:val="clear" w:color="auto" w:fill="auto"/>
                <w:noWrap/>
              </w:tcPr>
            </w:tcPrChange>
          </w:tcPr>
          <w:p w14:paraId="1AF338AC" w14:textId="5D76B8EE" w:rsidR="00304CE8" w:rsidRPr="00217552" w:rsidRDefault="00304CE8" w:rsidP="00304CE8">
            <w:pPr>
              <w:spacing w:after="0"/>
              <w:jc w:val="center"/>
              <w:rPr>
                <w:sz w:val="16"/>
                <w:szCs w:val="16"/>
                <w:rPrChange w:id="1952" w:author="Steve Barbeaux" w:date="2022-10-09T19:45:00Z">
                  <w:rPr>
                    <w:sz w:val="16"/>
                    <w:szCs w:val="16"/>
                  </w:rPr>
                </w:rPrChange>
              </w:rPr>
            </w:pPr>
            <w:r w:rsidRPr="00217552">
              <w:rPr>
                <w:sz w:val="16"/>
                <w:szCs w:val="16"/>
                <w:rPrChange w:id="1953" w:author="Steve Barbeaux" w:date="2022-10-09T19:45:00Z">
                  <w:rPr>
                    <w:sz w:val="16"/>
                    <w:szCs w:val="16"/>
                  </w:rPr>
                </w:rPrChange>
              </w:rPr>
              <w:t>1.106</w:t>
            </w:r>
          </w:p>
        </w:tc>
        <w:tc>
          <w:tcPr>
            <w:tcW w:w="0" w:type="auto"/>
            <w:tcBorders>
              <w:top w:val="single" w:sz="4" w:space="0" w:color="auto"/>
              <w:left w:val="nil"/>
              <w:bottom w:val="nil"/>
              <w:right w:val="nil"/>
            </w:tcBorders>
            <w:shd w:val="clear" w:color="auto" w:fill="auto"/>
            <w:noWrap/>
            <w:vAlign w:val="center"/>
            <w:tcPrChange w:id="1954" w:author="Steve Barbeaux" w:date="2022-10-09T19:44:00Z">
              <w:tcPr>
                <w:tcW w:w="598" w:type="dxa"/>
                <w:tcBorders>
                  <w:top w:val="single" w:sz="4" w:space="0" w:color="auto"/>
                  <w:left w:val="nil"/>
                  <w:bottom w:val="nil"/>
                  <w:right w:val="nil"/>
                </w:tcBorders>
                <w:shd w:val="clear" w:color="auto" w:fill="auto"/>
                <w:noWrap/>
              </w:tcPr>
            </w:tcPrChange>
          </w:tcPr>
          <w:p w14:paraId="7FD1D09C" w14:textId="2EA17960" w:rsidR="00304CE8" w:rsidRPr="00217552" w:rsidRDefault="00304CE8" w:rsidP="00304CE8">
            <w:pPr>
              <w:spacing w:after="0"/>
              <w:jc w:val="center"/>
              <w:rPr>
                <w:sz w:val="16"/>
                <w:szCs w:val="16"/>
                <w:rPrChange w:id="1955" w:author="Steve Barbeaux" w:date="2022-10-09T19:45:00Z">
                  <w:rPr>
                    <w:sz w:val="16"/>
                    <w:szCs w:val="16"/>
                  </w:rPr>
                </w:rPrChange>
              </w:rPr>
            </w:pPr>
            <w:r w:rsidRPr="00217552">
              <w:rPr>
                <w:sz w:val="16"/>
                <w:szCs w:val="16"/>
                <w:rPrChange w:id="1956" w:author="Steve Barbeaux" w:date="2022-10-09T19:45:00Z">
                  <w:rPr>
                    <w:sz w:val="16"/>
                    <w:szCs w:val="16"/>
                  </w:rPr>
                </w:rPrChange>
              </w:rPr>
              <w:t>1.187</w:t>
            </w:r>
          </w:p>
        </w:tc>
        <w:tc>
          <w:tcPr>
            <w:tcW w:w="0" w:type="auto"/>
            <w:tcBorders>
              <w:top w:val="single" w:sz="4" w:space="0" w:color="auto"/>
              <w:left w:val="nil"/>
              <w:bottom w:val="nil"/>
              <w:right w:val="nil"/>
            </w:tcBorders>
            <w:shd w:val="clear" w:color="auto" w:fill="auto"/>
            <w:noWrap/>
            <w:vAlign w:val="center"/>
            <w:tcPrChange w:id="1957" w:author="Steve Barbeaux" w:date="2022-10-09T19:44:00Z">
              <w:tcPr>
                <w:tcW w:w="599" w:type="dxa"/>
                <w:tcBorders>
                  <w:top w:val="single" w:sz="4" w:space="0" w:color="auto"/>
                  <w:left w:val="nil"/>
                  <w:bottom w:val="nil"/>
                  <w:right w:val="nil"/>
                </w:tcBorders>
                <w:shd w:val="clear" w:color="auto" w:fill="auto"/>
                <w:noWrap/>
              </w:tcPr>
            </w:tcPrChange>
          </w:tcPr>
          <w:p w14:paraId="2F3CDE5E" w14:textId="03BA1578" w:rsidR="00304CE8" w:rsidRPr="00217552" w:rsidRDefault="00304CE8" w:rsidP="00304CE8">
            <w:pPr>
              <w:spacing w:after="0"/>
              <w:jc w:val="center"/>
              <w:rPr>
                <w:sz w:val="16"/>
                <w:szCs w:val="16"/>
                <w:rPrChange w:id="1958" w:author="Steve Barbeaux" w:date="2022-10-09T19:45:00Z">
                  <w:rPr>
                    <w:sz w:val="16"/>
                    <w:szCs w:val="16"/>
                  </w:rPr>
                </w:rPrChange>
              </w:rPr>
            </w:pPr>
            <w:r w:rsidRPr="00217552">
              <w:rPr>
                <w:sz w:val="16"/>
                <w:szCs w:val="16"/>
                <w:rPrChange w:id="1959" w:author="Steve Barbeaux" w:date="2022-10-09T19:45:00Z">
                  <w:rPr>
                    <w:sz w:val="16"/>
                    <w:szCs w:val="16"/>
                  </w:rPr>
                </w:rPrChange>
              </w:rPr>
              <w:t>1.249</w:t>
            </w:r>
          </w:p>
        </w:tc>
        <w:tc>
          <w:tcPr>
            <w:tcW w:w="0" w:type="auto"/>
            <w:tcBorders>
              <w:top w:val="single" w:sz="4" w:space="0" w:color="auto"/>
              <w:left w:val="nil"/>
              <w:bottom w:val="nil"/>
              <w:right w:val="nil"/>
            </w:tcBorders>
            <w:shd w:val="clear" w:color="auto" w:fill="auto"/>
            <w:noWrap/>
            <w:vAlign w:val="center"/>
            <w:tcPrChange w:id="1960" w:author="Steve Barbeaux" w:date="2022-10-09T19:44:00Z">
              <w:tcPr>
                <w:tcW w:w="598" w:type="dxa"/>
                <w:tcBorders>
                  <w:top w:val="single" w:sz="4" w:space="0" w:color="auto"/>
                  <w:left w:val="nil"/>
                  <w:bottom w:val="nil"/>
                  <w:right w:val="nil"/>
                </w:tcBorders>
                <w:shd w:val="clear" w:color="auto" w:fill="auto"/>
                <w:noWrap/>
              </w:tcPr>
            </w:tcPrChange>
          </w:tcPr>
          <w:p w14:paraId="4D2B92FD" w14:textId="14D65BE9" w:rsidR="00304CE8" w:rsidRPr="00217552" w:rsidRDefault="00304CE8" w:rsidP="00304CE8">
            <w:pPr>
              <w:spacing w:after="0"/>
              <w:jc w:val="center"/>
              <w:rPr>
                <w:sz w:val="16"/>
                <w:szCs w:val="16"/>
                <w:rPrChange w:id="1961" w:author="Steve Barbeaux" w:date="2022-10-09T19:45:00Z">
                  <w:rPr>
                    <w:sz w:val="16"/>
                    <w:szCs w:val="16"/>
                  </w:rPr>
                </w:rPrChange>
              </w:rPr>
            </w:pPr>
            <w:r w:rsidRPr="00217552">
              <w:rPr>
                <w:sz w:val="16"/>
                <w:szCs w:val="16"/>
                <w:rPrChange w:id="1962" w:author="Steve Barbeaux" w:date="2022-10-09T19:45:00Z">
                  <w:rPr>
                    <w:sz w:val="16"/>
                    <w:szCs w:val="16"/>
                  </w:rPr>
                </w:rPrChange>
              </w:rPr>
              <w:t>1.341</w:t>
            </w:r>
          </w:p>
        </w:tc>
        <w:tc>
          <w:tcPr>
            <w:tcW w:w="0" w:type="auto"/>
            <w:tcBorders>
              <w:top w:val="single" w:sz="4" w:space="0" w:color="auto"/>
              <w:left w:val="nil"/>
              <w:bottom w:val="nil"/>
              <w:right w:val="nil"/>
            </w:tcBorders>
            <w:shd w:val="clear" w:color="auto" w:fill="auto"/>
            <w:noWrap/>
            <w:vAlign w:val="center"/>
            <w:tcPrChange w:id="1963" w:author="Steve Barbeaux" w:date="2022-10-09T19:44:00Z">
              <w:tcPr>
                <w:tcW w:w="599" w:type="dxa"/>
                <w:tcBorders>
                  <w:top w:val="single" w:sz="4" w:space="0" w:color="auto"/>
                  <w:left w:val="nil"/>
                  <w:bottom w:val="nil"/>
                  <w:right w:val="nil"/>
                </w:tcBorders>
                <w:shd w:val="clear" w:color="auto" w:fill="auto"/>
                <w:noWrap/>
              </w:tcPr>
            </w:tcPrChange>
          </w:tcPr>
          <w:p w14:paraId="1BB2E1C2" w14:textId="121A0FBC" w:rsidR="00304CE8" w:rsidRPr="00217552" w:rsidRDefault="00304CE8" w:rsidP="00304CE8">
            <w:pPr>
              <w:spacing w:after="0"/>
              <w:jc w:val="center"/>
              <w:rPr>
                <w:sz w:val="16"/>
                <w:szCs w:val="16"/>
                <w:rPrChange w:id="1964" w:author="Steve Barbeaux" w:date="2022-10-09T19:45:00Z">
                  <w:rPr>
                    <w:sz w:val="16"/>
                    <w:szCs w:val="16"/>
                  </w:rPr>
                </w:rPrChange>
              </w:rPr>
            </w:pPr>
            <w:r w:rsidRPr="00217552">
              <w:rPr>
                <w:sz w:val="16"/>
                <w:szCs w:val="16"/>
                <w:rPrChange w:id="1965" w:author="Steve Barbeaux" w:date="2022-10-09T19:45:00Z">
                  <w:rPr>
                    <w:sz w:val="16"/>
                    <w:szCs w:val="16"/>
                  </w:rPr>
                </w:rPrChange>
              </w:rPr>
              <w:t>1.467</w:t>
            </w:r>
          </w:p>
        </w:tc>
        <w:tc>
          <w:tcPr>
            <w:tcW w:w="0" w:type="auto"/>
            <w:tcBorders>
              <w:top w:val="single" w:sz="4" w:space="0" w:color="auto"/>
              <w:left w:val="nil"/>
              <w:bottom w:val="nil"/>
              <w:right w:val="nil"/>
            </w:tcBorders>
            <w:shd w:val="clear" w:color="auto" w:fill="auto"/>
            <w:noWrap/>
            <w:vAlign w:val="center"/>
            <w:tcPrChange w:id="1966" w:author="Steve Barbeaux" w:date="2022-10-09T19:44:00Z">
              <w:tcPr>
                <w:tcW w:w="598" w:type="dxa"/>
                <w:tcBorders>
                  <w:top w:val="single" w:sz="4" w:space="0" w:color="auto"/>
                  <w:left w:val="nil"/>
                  <w:bottom w:val="nil"/>
                  <w:right w:val="nil"/>
                </w:tcBorders>
                <w:shd w:val="clear" w:color="auto" w:fill="auto"/>
                <w:noWrap/>
              </w:tcPr>
            </w:tcPrChange>
          </w:tcPr>
          <w:p w14:paraId="388B8DE5" w14:textId="0CDA5C11" w:rsidR="00304CE8" w:rsidRPr="00217552" w:rsidRDefault="00304CE8" w:rsidP="00304CE8">
            <w:pPr>
              <w:spacing w:after="0"/>
              <w:jc w:val="center"/>
              <w:rPr>
                <w:sz w:val="16"/>
                <w:szCs w:val="16"/>
                <w:rPrChange w:id="1967" w:author="Steve Barbeaux" w:date="2022-10-09T19:45:00Z">
                  <w:rPr>
                    <w:sz w:val="16"/>
                    <w:szCs w:val="16"/>
                  </w:rPr>
                </w:rPrChange>
              </w:rPr>
            </w:pPr>
            <w:r w:rsidRPr="00217552">
              <w:rPr>
                <w:sz w:val="16"/>
                <w:szCs w:val="16"/>
                <w:rPrChange w:id="1968" w:author="Steve Barbeaux" w:date="2022-10-09T19:45:00Z">
                  <w:rPr>
                    <w:sz w:val="16"/>
                    <w:szCs w:val="16"/>
                  </w:rPr>
                </w:rPrChange>
              </w:rPr>
              <w:t>1.497</w:t>
            </w:r>
          </w:p>
        </w:tc>
        <w:tc>
          <w:tcPr>
            <w:tcW w:w="0" w:type="auto"/>
            <w:tcBorders>
              <w:top w:val="single" w:sz="4" w:space="0" w:color="auto"/>
              <w:left w:val="nil"/>
              <w:bottom w:val="nil"/>
              <w:right w:val="nil"/>
            </w:tcBorders>
            <w:shd w:val="clear" w:color="auto" w:fill="auto"/>
            <w:noWrap/>
            <w:vAlign w:val="center"/>
            <w:tcPrChange w:id="1969" w:author="Steve Barbeaux" w:date="2022-10-09T19:44:00Z">
              <w:tcPr>
                <w:tcW w:w="599" w:type="dxa"/>
                <w:tcBorders>
                  <w:top w:val="single" w:sz="4" w:space="0" w:color="auto"/>
                  <w:left w:val="nil"/>
                  <w:bottom w:val="nil"/>
                  <w:right w:val="nil"/>
                </w:tcBorders>
                <w:shd w:val="clear" w:color="auto" w:fill="auto"/>
                <w:noWrap/>
              </w:tcPr>
            </w:tcPrChange>
          </w:tcPr>
          <w:p w14:paraId="5CCF496E" w14:textId="300AB791" w:rsidR="00304CE8" w:rsidRPr="00217552" w:rsidRDefault="00304CE8" w:rsidP="00304CE8">
            <w:pPr>
              <w:spacing w:after="0"/>
              <w:jc w:val="center"/>
              <w:rPr>
                <w:sz w:val="16"/>
                <w:szCs w:val="16"/>
                <w:rPrChange w:id="1970" w:author="Steve Barbeaux" w:date="2022-10-09T19:45:00Z">
                  <w:rPr>
                    <w:sz w:val="16"/>
                    <w:szCs w:val="16"/>
                  </w:rPr>
                </w:rPrChange>
              </w:rPr>
            </w:pPr>
            <w:r w:rsidRPr="00217552">
              <w:rPr>
                <w:sz w:val="16"/>
                <w:szCs w:val="16"/>
                <w:rPrChange w:id="1971" w:author="Steve Barbeaux" w:date="2022-10-09T19:45:00Z">
                  <w:rPr>
                    <w:sz w:val="16"/>
                    <w:szCs w:val="16"/>
                  </w:rPr>
                </w:rPrChange>
              </w:rPr>
              <w:t>1.243</w:t>
            </w:r>
          </w:p>
        </w:tc>
      </w:tr>
      <w:tr w:rsidR="00304CE8" w:rsidRPr="005F5568" w14:paraId="7361D934" w14:textId="77777777" w:rsidTr="00217552">
        <w:trPr>
          <w:trPrChange w:id="1972"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1973" w:author="Steve Barbeaux" w:date="2022-10-09T19:44:00Z">
              <w:tcPr>
                <w:tcW w:w="598" w:type="dxa"/>
                <w:tcBorders>
                  <w:top w:val="nil"/>
                  <w:left w:val="nil"/>
                  <w:bottom w:val="nil"/>
                  <w:right w:val="nil"/>
                </w:tcBorders>
                <w:shd w:val="clear" w:color="auto" w:fill="auto"/>
                <w:noWrap/>
                <w:vAlign w:val="center"/>
              </w:tcPr>
            </w:tcPrChange>
          </w:tcPr>
          <w:p w14:paraId="2FD727F9" w14:textId="77777777" w:rsidR="00304CE8" w:rsidRPr="00217552" w:rsidRDefault="00304CE8" w:rsidP="00304CE8">
            <w:pPr>
              <w:spacing w:after="0"/>
              <w:jc w:val="center"/>
              <w:rPr>
                <w:sz w:val="16"/>
                <w:szCs w:val="16"/>
                <w:rPrChange w:id="1974" w:author="Steve Barbeaux" w:date="2022-10-09T19:45:00Z">
                  <w:rPr>
                    <w:sz w:val="16"/>
                    <w:szCs w:val="16"/>
                  </w:rPr>
                </w:rPrChange>
              </w:rPr>
            </w:pPr>
            <w:r w:rsidRPr="00217552">
              <w:rPr>
                <w:sz w:val="16"/>
                <w:szCs w:val="16"/>
                <w:rPrChange w:id="1975" w:author="Steve Barbeaux" w:date="2022-10-09T19:45:00Z">
                  <w:rPr>
                    <w:sz w:val="16"/>
                    <w:szCs w:val="16"/>
                  </w:rPr>
                </w:rPrChange>
              </w:rPr>
              <w:t>1979</w:t>
            </w:r>
          </w:p>
        </w:tc>
        <w:tc>
          <w:tcPr>
            <w:tcW w:w="0" w:type="auto"/>
            <w:tcBorders>
              <w:top w:val="nil"/>
              <w:left w:val="nil"/>
              <w:bottom w:val="nil"/>
              <w:right w:val="nil"/>
            </w:tcBorders>
            <w:vAlign w:val="center"/>
            <w:tcPrChange w:id="1976" w:author="Steve Barbeaux" w:date="2022-10-09T19:44:00Z">
              <w:tcPr>
                <w:tcW w:w="599" w:type="dxa"/>
                <w:tcBorders>
                  <w:top w:val="nil"/>
                  <w:left w:val="nil"/>
                  <w:bottom w:val="nil"/>
                  <w:right w:val="nil"/>
                </w:tcBorders>
              </w:tcPr>
            </w:tcPrChange>
          </w:tcPr>
          <w:p w14:paraId="6C2537C6" w14:textId="263102C7" w:rsidR="00304CE8" w:rsidRPr="00217552" w:rsidRDefault="00304CE8" w:rsidP="00304CE8">
            <w:pPr>
              <w:spacing w:after="0"/>
              <w:jc w:val="center"/>
              <w:rPr>
                <w:sz w:val="16"/>
                <w:szCs w:val="16"/>
                <w:rPrChange w:id="1977" w:author="Steve Barbeaux" w:date="2022-10-09T19:45:00Z">
                  <w:rPr>
                    <w:sz w:val="16"/>
                    <w:szCs w:val="16"/>
                  </w:rPr>
                </w:rPrChange>
              </w:rPr>
            </w:pPr>
            <w:r w:rsidRPr="00217552">
              <w:rPr>
                <w:sz w:val="16"/>
                <w:szCs w:val="16"/>
                <w:rPrChange w:id="1978" w:author="Steve Barbeaux" w:date="2022-10-09T19:45:00Z">
                  <w:rPr>
                    <w:sz w:val="16"/>
                    <w:szCs w:val="16"/>
                  </w:rPr>
                </w:rPrChange>
              </w:rPr>
              <w:t>0.160</w:t>
            </w:r>
          </w:p>
        </w:tc>
        <w:tc>
          <w:tcPr>
            <w:tcW w:w="0" w:type="auto"/>
            <w:tcBorders>
              <w:top w:val="nil"/>
              <w:left w:val="nil"/>
              <w:bottom w:val="nil"/>
              <w:right w:val="nil"/>
            </w:tcBorders>
            <w:shd w:val="clear" w:color="auto" w:fill="auto"/>
            <w:noWrap/>
            <w:vAlign w:val="center"/>
            <w:tcPrChange w:id="1979" w:author="Steve Barbeaux" w:date="2022-10-09T19:44:00Z">
              <w:tcPr>
                <w:tcW w:w="598" w:type="dxa"/>
                <w:tcBorders>
                  <w:top w:val="nil"/>
                  <w:left w:val="nil"/>
                  <w:bottom w:val="nil"/>
                  <w:right w:val="nil"/>
                </w:tcBorders>
                <w:shd w:val="clear" w:color="auto" w:fill="auto"/>
                <w:noWrap/>
              </w:tcPr>
            </w:tcPrChange>
          </w:tcPr>
          <w:p w14:paraId="6AD9893C" w14:textId="4144629C" w:rsidR="00304CE8" w:rsidRPr="00217552" w:rsidRDefault="00304CE8" w:rsidP="00304CE8">
            <w:pPr>
              <w:spacing w:after="0"/>
              <w:jc w:val="center"/>
              <w:rPr>
                <w:sz w:val="16"/>
                <w:szCs w:val="16"/>
                <w:rPrChange w:id="1980" w:author="Steve Barbeaux" w:date="2022-10-09T19:45:00Z">
                  <w:rPr>
                    <w:sz w:val="16"/>
                    <w:szCs w:val="16"/>
                  </w:rPr>
                </w:rPrChange>
              </w:rPr>
            </w:pPr>
            <w:r w:rsidRPr="00217552">
              <w:rPr>
                <w:sz w:val="16"/>
                <w:szCs w:val="16"/>
                <w:rPrChange w:id="1981" w:author="Steve Barbeaux" w:date="2022-10-09T19:45:00Z">
                  <w:rPr>
                    <w:sz w:val="16"/>
                    <w:szCs w:val="16"/>
                  </w:rPr>
                </w:rPrChange>
              </w:rPr>
              <w:t>0.146</w:t>
            </w:r>
          </w:p>
        </w:tc>
        <w:tc>
          <w:tcPr>
            <w:tcW w:w="0" w:type="auto"/>
            <w:tcBorders>
              <w:top w:val="nil"/>
              <w:left w:val="nil"/>
              <w:bottom w:val="nil"/>
              <w:right w:val="nil"/>
            </w:tcBorders>
            <w:shd w:val="clear" w:color="auto" w:fill="auto"/>
            <w:noWrap/>
            <w:vAlign w:val="center"/>
            <w:tcPrChange w:id="1982" w:author="Steve Barbeaux" w:date="2022-10-09T19:44:00Z">
              <w:tcPr>
                <w:tcW w:w="599" w:type="dxa"/>
                <w:tcBorders>
                  <w:top w:val="nil"/>
                  <w:left w:val="nil"/>
                  <w:bottom w:val="nil"/>
                  <w:right w:val="nil"/>
                </w:tcBorders>
                <w:shd w:val="clear" w:color="auto" w:fill="auto"/>
                <w:noWrap/>
              </w:tcPr>
            </w:tcPrChange>
          </w:tcPr>
          <w:p w14:paraId="3672A8A0" w14:textId="7787DE19" w:rsidR="00304CE8" w:rsidRPr="00217552" w:rsidRDefault="00304CE8" w:rsidP="00304CE8">
            <w:pPr>
              <w:spacing w:after="0"/>
              <w:jc w:val="center"/>
              <w:rPr>
                <w:sz w:val="16"/>
                <w:szCs w:val="16"/>
                <w:rPrChange w:id="1983" w:author="Steve Barbeaux" w:date="2022-10-09T19:45:00Z">
                  <w:rPr>
                    <w:sz w:val="16"/>
                    <w:szCs w:val="16"/>
                  </w:rPr>
                </w:rPrChange>
              </w:rPr>
            </w:pPr>
            <w:r w:rsidRPr="00217552">
              <w:rPr>
                <w:sz w:val="16"/>
                <w:szCs w:val="16"/>
                <w:rPrChange w:id="1984" w:author="Steve Barbeaux" w:date="2022-10-09T19:45:00Z">
                  <w:rPr>
                    <w:sz w:val="16"/>
                    <w:szCs w:val="16"/>
                  </w:rPr>
                </w:rPrChange>
              </w:rPr>
              <w:t>0.383</w:t>
            </w:r>
          </w:p>
        </w:tc>
        <w:tc>
          <w:tcPr>
            <w:tcW w:w="0" w:type="auto"/>
            <w:tcBorders>
              <w:top w:val="nil"/>
              <w:left w:val="nil"/>
              <w:bottom w:val="nil"/>
              <w:right w:val="nil"/>
            </w:tcBorders>
            <w:shd w:val="clear" w:color="auto" w:fill="auto"/>
            <w:noWrap/>
            <w:vAlign w:val="center"/>
            <w:tcPrChange w:id="1985" w:author="Steve Barbeaux" w:date="2022-10-09T19:44:00Z">
              <w:tcPr>
                <w:tcW w:w="598" w:type="dxa"/>
                <w:tcBorders>
                  <w:top w:val="nil"/>
                  <w:left w:val="nil"/>
                  <w:bottom w:val="nil"/>
                  <w:right w:val="nil"/>
                </w:tcBorders>
                <w:shd w:val="clear" w:color="auto" w:fill="auto"/>
                <w:noWrap/>
              </w:tcPr>
            </w:tcPrChange>
          </w:tcPr>
          <w:p w14:paraId="67BBD644" w14:textId="326066B6" w:rsidR="00304CE8" w:rsidRPr="00217552" w:rsidRDefault="00304CE8" w:rsidP="00304CE8">
            <w:pPr>
              <w:spacing w:after="0"/>
              <w:jc w:val="center"/>
              <w:rPr>
                <w:sz w:val="16"/>
                <w:szCs w:val="16"/>
                <w:rPrChange w:id="1986" w:author="Steve Barbeaux" w:date="2022-10-09T19:45:00Z">
                  <w:rPr>
                    <w:sz w:val="16"/>
                    <w:szCs w:val="16"/>
                  </w:rPr>
                </w:rPrChange>
              </w:rPr>
            </w:pPr>
            <w:r w:rsidRPr="00217552">
              <w:rPr>
                <w:sz w:val="16"/>
                <w:szCs w:val="16"/>
                <w:rPrChange w:id="1987" w:author="Steve Barbeaux" w:date="2022-10-09T19:45:00Z">
                  <w:rPr>
                    <w:sz w:val="16"/>
                    <w:szCs w:val="16"/>
                  </w:rPr>
                </w:rPrChange>
              </w:rPr>
              <w:t>0.555</w:t>
            </w:r>
          </w:p>
        </w:tc>
        <w:tc>
          <w:tcPr>
            <w:tcW w:w="0" w:type="auto"/>
            <w:tcBorders>
              <w:top w:val="nil"/>
              <w:left w:val="nil"/>
              <w:bottom w:val="nil"/>
              <w:right w:val="nil"/>
            </w:tcBorders>
            <w:shd w:val="clear" w:color="auto" w:fill="auto"/>
            <w:noWrap/>
            <w:vAlign w:val="center"/>
            <w:tcPrChange w:id="1988" w:author="Steve Barbeaux" w:date="2022-10-09T19:44:00Z">
              <w:tcPr>
                <w:tcW w:w="599" w:type="dxa"/>
                <w:tcBorders>
                  <w:top w:val="nil"/>
                  <w:left w:val="nil"/>
                  <w:bottom w:val="nil"/>
                  <w:right w:val="nil"/>
                </w:tcBorders>
                <w:shd w:val="clear" w:color="auto" w:fill="auto"/>
                <w:noWrap/>
              </w:tcPr>
            </w:tcPrChange>
          </w:tcPr>
          <w:p w14:paraId="2C17EE3C" w14:textId="375110E3" w:rsidR="00304CE8" w:rsidRPr="00217552" w:rsidRDefault="00304CE8" w:rsidP="00304CE8">
            <w:pPr>
              <w:spacing w:after="0"/>
              <w:jc w:val="center"/>
              <w:rPr>
                <w:sz w:val="16"/>
                <w:szCs w:val="16"/>
                <w:rPrChange w:id="1989" w:author="Steve Barbeaux" w:date="2022-10-09T19:45:00Z">
                  <w:rPr>
                    <w:sz w:val="16"/>
                    <w:szCs w:val="16"/>
                  </w:rPr>
                </w:rPrChange>
              </w:rPr>
            </w:pPr>
            <w:r w:rsidRPr="00217552">
              <w:rPr>
                <w:sz w:val="16"/>
                <w:szCs w:val="16"/>
                <w:rPrChange w:id="1990" w:author="Steve Barbeaux" w:date="2022-10-09T19:45:00Z">
                  <w:rPr>
                    <w:sz w:val="16"/>
                    <w:szCs w:val="16"/>
                  </w:rPr>
                </w:rPrChange>
              </w:rPr>
              <w:t>0.620</w:t>
            </w:r>
          </w:p>
        </w:tc>
        <w:tc>
          <w:tcPr>
            <w:tcW w:w="0" w:type="auto"/>
            <w:tcBorders>
              <w:top w:val="nil"/>
              <w:left w:val="nil"/>
              <w:bottom w:val="nil"/>
              <w:right w:val="nil"/>
            </w:tcBorders>
            <w:shd w:val="clear" w:color="auto" w:fill="auto"/>
            <w:noWrap/>
            <w:vAlign w:val="center"/>
            <w:tcPrChange w:id="1991" w:author="Steve Barbeaux" w:date="2022-10-09T19:44:00Z">
              <w:tcPr>
                <w:tcW w:w="598" w:type="dxa"/>
                <w:tcBorders>
                  <w:top w:val="nil"/>
                  <w:left w:val="nil"/>
                  <w:bottom w:val="nil"/>
                  <w:right w:val="nil"/>
                </w:tcBorders>
                <w:shd w:val="clear" w:color="auto" w:fill="auto"/>
                <w:noWrap/>
              </w:tcPr>
            </w:tcPrChange>
          </w:tcPr>
          <w:p w14:paraId="2D1B2D1E" w14:textId="3C0193DB" w:rsidR="00304CE8" w:rsidRPr="00217552" w:rsidRDefault="00304CE8" w:rsidP="00304CE8">
            <w:pPr>
              <w:spacing w:after="0"/>
              <w:jc w:val="center"/>
              <w:rPr>
                <w:sz w:val="16"/>
                <w:szCs w:val="16"/>
                <w:rPrChange w:id="1992" w:author="Steve Barbeaux" w:date="2022-10-09T19:45:00Z">
                  <w:rPr>
                    <w:sz w:val="16"/>
                    <w:szCs w:val="16"/>
                  </w:rPr>
                </w:rPrChange>
              </w:rPr>
            </w:pPr>
            <w:r w:rsidRPr="00217552">
              <w:rPr>
                <w:sz w:val="16"/>
                <w:szCs w:val="16"/>
                <w:rPrChange w:id="1993" w:author="Steve Barbeaux" w:date="2022-10-09T19:45:00Z">
                  <w:rPr>
                    <w:sz w:val="16"/>
                    <w:szCs w:val="16"/>
                  </w:rPr>
                </w:rPrChange>
              </w:rPr>
              <w:t>0.663</w:t>
            </w:r>
          </w:p>
        </w:tc>
        <w:tc>
          <w:tcPr>
            <w:tcW w:w="0" w:type="auto"/>
            <w:tcBorders>
              <w:top w:val="nil"/>
              <w:left w:val="nil"/>
              <w:bottom w:val="nil"/>
              <w:right w:val="nil"/>
            </w:tcBorders>
            <w:shd w:val="clear" w:color="auto" w:fill="auto"/>
            <w:noWrap/>
            <w:vAlign w:val="center"/>
            <w:tcPrChange w:id="1994" w:author="Steve Barbeaux" w:date="2022-10-09T19:44:00Z">
              <w:tcPr>
                <w:tcW w:w="599" w:type="dxa"/>
                <w:tcBorders>
                  <w:top w:val="nil"/>
                  <w:left w:val="nil"/>
                  <w:bottom w:val="nil"/>
                  <w:right w:val="nil"/>
                </w:tcBorders>
                <w:shd w:val="clear" w:color="auto" w:fill="auto"/>
                <w:noWrap/>
              </w:tcPr>
            </w:tcPrChange>
          </w:tcPr>
          <w:p w14:paraId="069EB005" w14:textId="239205A9" w:rsidR="00304CE8" w:rsidRPr="00217552" w:rsidRDefault="00304CE8" w:rsidP="00304CE8">
            <w:pPr>
              <w:spacing w:after="0"/>
              <w:jc w:val="center"/>
              <w:rPr>
                <w:sz w:val="16"/>
                <w:szCs w:val="16"/>
                <w:rPrChange w:id="1995" w:author="Steve Barbeaux" w:date="2022-10-09T19:45:00Z">
                  <w:rPr>
                    <w:sz w:val="16"/>
                    <w:szCs w:val="16"/>
                  </w:rPr>
                </w:rPrChange>
              </w:rPr>
            </w:pPr>
            <w:r w:rsidRPr="00217552">
              <w:rPr>
                <w:sz w:val="16"/>
                <w:szCs w:val="16"/>
                <w:rPrChange w:id="1996" w:author="Steve Barbeaux" w:date="2022-10-09T19:45:00Z">
                  <w:rPr>
                    <w:sz w:val="16"/>
                    <w:szCs w:val="16"/>
                  </w:rPr>
                </w:rPrChange>
              </w:rPr>
              <w:t>0.731</w:t>
            </w:r>
          </w:p>
        </w:tc>
        <w:tc>
          <w:tcPr>
            <w:tcW w:w="0" w:type="auto"/>
            <w:tcBorders>
              <w:top w:val="nil"/>
              <w:left w:val="nil"/>
              <w:bottom w:val="nil"/>
              <w:right w:val="nil"/>
            </w:tcBorders>
            <w:shd w:val="clear" w:color="auto" w:fill="auto"/>
            <w:noWrap/>
            <w:vAlign w:val="center"/>
            <w:tcPrChange w:id="1997" w:author="Steve Barbeaux" w:date="2022-10-09T19:44:00Z">
              <w:tcPr>
                <w:tcW w:w="598" w:type="dxa"/>
                <w:tcBorders>
                  <w:top w:val="nil"/>
                  <w:left w:val="nil"/>
                  <w:bottom w:val="nil"/>
                  <w:right w:val="nil"/>
                </w:tcBorders>
                <w:shd w:val="clear" w:color="auto" w:fill="auto"/>
                <w:noWrap/>
              </w:tcPr>
            </w:tcPrChange>
          </w:tcPr>
          <w:p w14:paraId="10D3544F" w14:textId="33EFFAB7" w:rsidR="00304CE8" w:rsidRPr="00217552" w:rsidRDefault="00304CE8" w:rsidP="00304CE8">
            <w:pPr>
              <w:spacing w:after="0"/>
              <w:jc w:val="center"/>
              <w:rPr>
                <w:sz w:val="16"/>
                <w:szCs w:val="16"/>
                <w:rPrChange w:id="1998" w:author="Steve Barbeaux" w:date="2022-10-09T19:45:00Z">
                  <w:rPr>
                    <w:sz w:val="16"/>
                    <w:szCs w:val="16"/>
                  </w:rPr>
                </w:rPrChange>
              </w:rPr>
            </w:pPr>
            <w:r w:rsidRPr="00217552">
              <w:rPr>
                <w:sz w:val="16"/>
                <w:szCs w:val="16"/>
                <w:rPrChange w:id="1999" w:author="Steve Barbeaux" w:date="2022-10-09T19:45:00Z">
                  <w:rPr>
                    <w:sz w:val="16"/>
                    <w:szCs w:val="16"/>
                  </w:rPr>
                </w:rPrChange>
              </w:rPr>
              <w:t>0.825</w:t>
            </w:r>
          </w:p>
        </w:tc>
        <w:tc>
          <w:tcPr>
            <w:tcW w:w="0" w:type="auto"/>
            <w:tcBorders>
              <w:top w:val="nil"/>
              <w:left w:val="nil"/>
              <w:bottom w:val="nil"/>
              <w:right w:val="nil"/>
            </w:tcBorders>
            <w:shd w:val="clear" w:color="auto" w:fill="auto"/>
            <w:noWrap/>
            <w:vAlign w:val="center"/>
            <w:tcPrChange w:id="2000" w:author="Steve Barbeaux" w:date="2022-10-09T19:44:00Z">
              <w:tcPr>
                <w:tcW w:w="599" w:type="dxa"/>
                <w:tcBorders>
                  <w:top w:val="nil"/>
                  <w:left w:val="nil"/>
                  <w:bottom w:val="nil"/>
                  <w:right w:val="nil"/>
                </w:tcBorders>
                <w:shd w:val="clear" w:color="auto" w:fill="auto"/>
                <w:noWrap/>
              </w:tcPr>
            </w:tcPrChange>
          </w:tcPr>
          <w:p w14:paraId="16561FC9" w14:textId="1871FB8D" w:rsidR="00304CE8" w:rsidRPr="00217552" w:rsidRDefault="00304CE8" w:rsidP="00304CE8">
            <w:pPr>
              <w:spacing w:after="0"/>
              <w:jc w:val="center"/>
              <w:rPr>
                <w:sz w:val="16"/>
                <w:szCs w:val="16"/>
                <w:rPrChange w:id="2001" w:author="Steve Barbeaux" w:date="2022-10-09T19:45:00Z">
                  <w:rPr>
                    <w:sz w:val="16"/>
                    <w:szCs w:val="16"/>
                  </w:rPr>
                </w:rPrChange>
              </w:rPr>
            </w:pPr>
            <w:r w:rsidRPr="00217552">
              <w:rPr>
                <w:sz w:val="16"/>
                <w:szCs w:val="16"/>
                <w:rPrChange w:id="2002" w:author="Steve Barbeaux" w:date="2022-10-09T19:45:00Z">
                  <w:rPr>
                    <w:sz w:val="16"/>
                    <w:szCs w:val="16"/>
                  </w:rPr>
                </w:rPrChange>
              </w:rPr>
              <w:t>0.912</w:t>
            </w:r>
          </w:p>
        </w:tc>
        <w:tc>
          <w:tcPr>
            <w:tcW w:w="0" w:type="auto"/>
            <w:tcBorders>
              <w:top w:val="nil"/>
              <w:left w:val="nil"/>
              <w:bottom w:val="nil"/>
              <w:right w:val="nil"/>
            </w:tcBorders>
            <w:shd w:val="clear" w:color="auto" w:fill="auto"/>
            <w:noWrap/>
            <w:vAlign w:val="center"/>
            <w:tcPrChange w:id="2003" w:author="Steve Barbeaux" w:date="2022-10-09T19:44:00Z">
              <w:tcPr>
                <w:tcW w:w="598" w:type="dxa"/>
                <w:tcBorders>
                  <w:top w:val="nil"/>
                  <w:left w:val="nil"/>
                  <w:bottom w:val="nil"/>
                  <w:right w:val="nil"/>
                </w:tcBorders>
                <w:shd w:val="clear" w:color="auto" w:fill="auto"/>
                <w:noWrap/>
              </w:tcPr>
            </w:tcPrChange>
          </w:tcPr>
          <w:p w14:paraId="010E27A2" w14:textId="67CC051F" w:rsidR="00304CE8" w:rsidRPr="00217552" w:rsidRDefault="00304CE8" w:rsidP="00304CE8">
            <w:pPr>
              <w:spacing w:after="0"/>
              <w:jc w:val="center"/>
              <w:rPr>
                <w:sz w:val="16"/>
                <w:szCs w:val="16"/>
                <w:rPrChange w:id="2004" w:author="Steve Barbeaux" w:date="2022-10-09T19:45:00Z">
                  <w:rPr>
                    <w:sz w:val="16"/>
                    <w:szCs w:val="16"/>
                  </w:rPr>
                </w:rPrChange>
              </w:rPr>
            </w:pPr>
            <w:r w:rsidRPr="00217552">
              <w:rPr>
                <w:sz w:val="16"/>
                <w:szCs w:val="16"/>
                <w:rPrChange w:id="2005" w:author="Steve Barbeaux" w:date="2022-10-09T19:45:00Z">
                  <w:rPr>
                    <w:sz w:val="16"/>
                    <w:szCs w:val="16"/>
                  </w:rPr>
                </w:rPrChange>
              </w:rPr>
              <w:t>0.963</w:t>
            </w:r>
          </w:p>
        </w:tc>
        <w:tc>
          <w:tcPr>
            <w:tcW w:w="0" w:type="auto"/>
            <w:tcBorders>
              <w:top w:val="nil"/>
              <w:left w:val="nil"/>
              <w:bottom w:val="nil"/>
              <w:right w:val="nil"/>
            </w:tcBorders>
            <w:shd w:val="clear" w:color="auto" w:fill="auto"/>
            <w:noWrap/>
            <w:vAlign w:val="center"/>
            <w:tcPrChange w:id="2006" w:author="Steve Barbeaux" w:date="2022-10-09T19:44:00Z">
              <w:tcPr>
                <w:tcW w:w="599" w:type="dxa"/>
                <w:tcBorders>
                  <w:top w:val="nil"/>
                  <w:left w:val="nil"/>
                  <w:bottom w:val="nil"/>
                  <w:right w:val="nil"/>
                </w:tcBorders>
                <w:shd w:val="clear" w:color="auto" w:fill="auto"/>
                <w:noWrap/>
              </w:tcPr>
            </w:tcPrChange>
          </w:tcPr>
          <w:p w14:paraId="17131B84" w14:textId="18ED593F" w:rsidR="00304CE8" w:rsidRPr="00217552" w:rsidRDefault="00304CE8" w:rsidP="00304CE8">
            <w:pPr>
              <w:spacing w:after="0"/>
              <w:jc w:val="center"/>
              <w:rPr>
                <w:sz w:val="16"/>
                <w:szCs w:val="16"/>
                <w:rPrChange w:id="2007" w:author="Steve Barbeaux" w:date="2022-10-09T19:45:00Z">
                  <w:rPr>
                    <w:sz w:val="16"/>
                    <w:szCs w:val="16"/>
                  </w:rPr>
                </w:rPrChange>
              </w:rPr>
            </w:pPr>
            <w:r w:rsidRPr="00217552">
              <w:rPr>
                <w:sz w:val="16"/>
                <w:szCs w:val="16"/>
                <w:rPrChange w:id="2008" w:author="Steve Barbeaux" w:date="2022-10-09T19:45:00Z">
                  <w:rPr>
                    <w:sz w:val="16"/>
                    <w:szCs w:val="16"/>
                  </w:rPr>
                </w:rPrChange>
              </w:rPr>
              <w:t>0.991</w:t>
            </w:r>
          </w:p>
        </w:tc>
        <w:tc>
          <w:tcPr>
            <w:tcW w:w="0" w:type="auto"/>
            <w:tcBorders>
              <w:top w:val="nil"/>
              <w:left w:val="nil"/>
              <w:bottom w:val="nil"/>
              <w:right w:val="nil"/>
            </w:tcBorders>
            <w:shd w:val="clear" w:color="auto" w:fill="auto"/>
            <w:noWrap/>
            <w:vAlign w:val="center"/>
            <w:tcPrChange w:id="2009" w:author="Steve Barbeaux" w:date="2022-10-09T19:44:00Z">
              <w:tcPr>
                <w:tcW w:w="598" w:type="dxa"/>
                <w:tcBorders>
                  <w:top w:val="nil"/>
                  <w:left w:val="nil"/>
                  <w:bottom w:val="nil"/>
                  <w:right w:val="nil"/>
                </w:tcBorders>
                <w:shd w:val="clear" w:color="auto" w:fill="auto"/>
                <w:noWrap/>
              </w:tcPr>
            </w:tcPrChange>
          </w:tcPr>
          <w:p w14:paraId="53134A21" w14:textId="64857756" w:rsidR="00304CE8" w:rsidRPr="00217552" w:rsidRDefault="00304CE8" w:rsidP="00304CE8">
            <w:pPr>
              <w:spacing w:after="0"/>
              <w:jc w:val="center"/>
              <w:rPr>
                <w:sz w:val="16"/>
                <w:szCs w:val="16"/>
                <w:rPrChange w:id="2010" w:author="Steve Barbeaux" w:date="2022-10-09T19:45:00Z">
                  <w:rPr>
                    <w:sz w:val="16"/>
                    <w:szCs w:val="16"/>
                  </w:rPr>
                </w:rPrChange>
              </w:rPr>
            </w:pPr>
            <w:r w:rsidRPr="00217552">
              <w:rPr>
                <w:sz w:val="16"/>
                <w:szCs w:val="16"/>
                <w:rPrChange w:id="2011" w:author="Steve Barbeaux" w:date="2022-10-09T19:45:00Z">
                  <w:rPr>
                    <w:sz w:val="16"/>
                    <w:szCs w:val="16"/>
                  </w:rPr>
                </w:rPrChange>
              </w:rPr>
              <w:t>1.045</w:t>
            </w:r>
          </w:p>
        </w:tc>
        <w:tc>
          <w:tcPr>
            <w:tcW w:w="0" w:type="auto"/>
            <w:tcBorders>
              <w:top w:val="nil"/>
              <w:left w:val="nil"/>
              <w:bottom w:val="nil"/>
              <w:right w:val="nil"/>
            </w:tcBorders>
            <w:shd w:val="clear" w:color="auto" w:fill="auto"/>
            <w:noWrap/>
            <w:vAlign w:val="center"/>
            <w:tcPrChange w:id="2012" w:author="Steve Barbeaux" w:date="2022-10-09T19:44:00Z">
              <w:tcPr>
                <w:tcW w:w="599" w:type="dxa"/>
                <w:tcBorders>
                  <w:top w:val="nil"/>
                  <w:left w:val="nil"/>
                  <w:bottom w:val="nil"/>
                  <w:right w:val="nil"/>
                </w:tcBorders>
                <w:shd w:val="clear" w:color="auto" w:fill="auto"/>
                <w:noWrap/>
              </w:tcPr>
            </w:tcPrChange>
          </w:tcPr>
          <w:p w14:paraId="260FBBA7" w14:textId="6F4019F2" w:rsidR="00304CE8" w:rsidRPr="00217552" w:rsidRDefault="00304CE8" w:rsidP="00304CE8">
            <w:pPr>
              <w:spacing w:after="0"/>
              <w:jc w:val="center"/>
              <w:rPr>
                <w:sz w:val="16"/>
                <w:szCs w:val="16"/>
                <w:rPrChange w:id="2013" w:author="Steve Barbeaux" w:date="2022-10-09T19:45:00Z">
                  <w:rPr>
                    <w:sz w:val="16"/>
                    <w:szCs w:val="16"/>
                  </w:rPr>
                </w:rPrChange>
              </w:rPr>
            </w:pPr>
            <w:r w:rsidRPr="00217552">
              <w:rPr>
                <w:sz w:val="16"/>
                <w:szCs w:val="16"/>
                <w:rPrChange w:id="2014" w:author="Steve Barbeaux" w:date="2022-10-09T19:45:00Z">
                  <w:rPr>
                    <w:sz w:val="16"/>
                    <w:szCs w:val="16"/>
                  </w:rPr>
                </w:rPrChange>
              </w:rPr>
              <w:t>1.145</w:t>
            </w:r>
          </w:p>
        </w:tc>
        <w:tc>
          <w:tcPr>
            <w:tcW w:w="0" w:type="auto"/>
            <w:tcBorders>
              <w:top w:val="nil"/>
              <w:left w:val="nil"/>
              <w:bottom w:val="nil"/>
              <w:right w:val="nil"/>
            </w:tcBorders>
            <w:shd w:val="clear" w:color="auto" w:fill="auto"/>
            <w:noWrap/>
            <w:vAlign w:val="center"/>
            <w:tcPrChange w:id="2015" w:author="Steve Barbeaux" w:date="2022-10-09T19:44:00Z">
              <w:tcPr>
                <w:tcW w:w="598" w:type="dxa"/>
                <w:tcBorders>
                  <w:top w:val="nil"/>
                  <w:left w:val="nil"/>
                  <w:bottom w:val="nil"/>
                  <w:right w:val="nil"/>
                </w:tcBorders>
                <w:shd w:val="clear" w:color="auto" w:fill="auto"/>
                <w:noWrap/>
              </w:tcPr>
            </w:tcPrChange>
          </w:tcPr>
          <w:p w14:paraId="449EC7CA" w14:textId="093054D9" w:rsidR="00304CE8" w:rsidRPr="00217552" w:rsidRDefault="00304CE8" w:rsidP="00304CE8">
            <w:pPr>
              <w:spacing w:after="0"/>
              <w:jc w:val="center"/>
              <w:rPr>
                <w:sz w:val="16"/>
                <w:szCs w:val="16"/>
                <w:rPrChange w:id="2016" w:author="Steve Barbeaux" w:date="2022-10-09T19:45:00Z">
                  <w:rPr>
                    <w:sz w:val="16"/>
                    <w:szCs w:val="16"/>
                  </w:rPr>
                </w:rPrChange>
              </w:rPr>
            </w:pPr>
            <w:r w:rsidRPr="00217552">
              <w:rPr>
                <w:sz w:val="16"/>
                <w:szCs w:val="16"/>
                <w:rPrChange w:id="2017" w:author="Steve Barbeaux" w:date="2022-10-09T19:45:00Z">
                  <w:rPr>
                    <w:sz w:val="16"/>
                    <w:szCs w:val="16"/>
                  </w:rPr>
                </w:rPrChange>
              </w:rPr>
              <w:t>1.196</w:t>
            </w:r>
          </w:p>
        </w:tc>
        <w:tc>
          <w:tcPr>
            <w:tcW w:w="0" w:type="auto"/>
            <w:tcBorders>
              <w:top w:val="nil"/>
              <w:left w:val="nil"/>
              <w:bottom w:val="nil"/>
              <w:right w:val="nil"/>
            </w:tcBorders>
            <w:shd w:val="clear" w:color="auto" w:fill="auto"/>
            <w:noWrap/>
            <w:vAlign w:val="center"/>
            <w:tcPrChange w:id="2018" w:author="Steve Barbeaux" w:date="2022-10-09T19:44:00Z">
              <w:tcPr>
                <w:tcW w:w="599" w:type="dxa"/>
                <w:tcBorders>
                  <w:top w:val="nil"/>
                  <w:left w:val="nil"/>
                  <w:bottom w:val="nil"/>
                  <w:right w:val="nil"/>
                </w:tcBorders>
                <w:shd w:val="clear" w:color="auto" w:fill="auto"/>
                <w:noWrap/>
              </w:tcPr>
            </w:tcPrChange>
          </w:tcPr>
          <w:p w14:paraId="1A636D39" w14:textId="1E33CD18" w:rsidR="00304CE8" w:rsidRPr="00217552" w:rsidRDefault="00304CE8" w:rsidP="00304CE8">
            <w:pPr>
              <w:spacing w:after="0"/>
              <w:jc w:val="center"/>
              <w:rPr>
                <w:sz w:val="16"/>
                <w:szCs w:val="16"/>
                <w:rPrChange w:id="2019" w:author="Steve Barbeaux" w:date="2022-10-09T19:45:00Z">
                  <w:rPr>
                    <w:sz w:val="16"/>
                    <w:szCs w:val="16"/>
                  </w:rPr>
                </w:rPrChange>
              </w:rPr>
            </w:pPr>
            <w:r w:rsidRPr="00217552">
              <w:rPr>
                <w:sz w:val="16"/>
                <w:szCs w:val="16"/>
                <w:rPrChange w:id="2020" w:author="Steve Barbeaux" w:date="2022-10-09T19:45:00Z">
                  <w:rPr>
                    <w:sz w:val="16"/>
                    <w:szCs w:val="16"/>
                  </w:rPr>
                </w:rPrChange>
              </w:rPr>
              <w:t>1.025</w:t>
            </w:r>
          </w:p>
        </w:tc>
      </w:tr>
      <w:tr w:rsidR="00304CE8" w:rsidRPr="005F5568" w14:paraId="18402A39" w14:textId="77777777" w:rsidTr="00217552">
        <w:trPr>
          <w:trPrChange w:id="2021"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2022" w:author="Steve Barbeaux" w:date="2022-10-09T19:44:00Z">
              <w:tcPr>
                <w:tcW w:w="598" w:type="dxa"/>
                <w:tcBorders>
                  <w:top w:val="nil"/>
                  <w:left w:val="nil"/>
                  <w:bottom w:val="nil"/>
                  <w:right w:val="nil"/>
                </w:tcBorders>
                <w:shd w:val="clear" w:color="auto" w:fill="auto"/>
                <w:noWrap/>
                <w:vAlign w:val="center"/>
              </w:tcPr>
            </w:tcPrChange>
          </w:tcPr>
          <w:p w14:paraId="0BD69442" w14:textId="77777777" w:rsidR="00304CE8" w:rsidRPr="00217552" w:rsidRDefault="00304CE8" w:rsidP="00304CE8">
            <w:pPr>
              <w:spacing w:after="0"/>
              <w:jc w:val="center"/>
              <w:rPr>
                <w:sz w:val="16"/>
                <w:szCs w:val="16"/>
                <w:rPrChange w:id="2023" w:author="Steve Barbeaux" w:date="2022-10-09T19:45:00Z">
                  <w:rPr>
                    <w:sz w:val="16"/>
                    <w:szCs w:val="16"/>
                  </w:rPr>
                </w:rPrChange>
              </w:rPr>
            </w:pPr>
            <w:r w:rsidRPr="00217552">
              <w:rPr>
                <w:sz w:val="16"/>
                <w:szCs w:val="16"/>
                <w:rPrChange w:id="2024" w:author="Steve Barbeaux" w:date="2022-10-09T19:45:00Z">
                  <w:rPr>
                    <w:sz w:val="16"/>
                    <w:szCs w:val="16"/>
                  </w:rPr>
                </w:rPrChange>
              </w:rPr>
              <w:t>1980</w:t>
            </w:r>
          </w:p>
        </w:tc>
        <w:tc>
          <w:tcPr>
            <w:tcW w:w="0" w:type="auto"/>
            <w:tcBorders>
              <w:top w:val="nil"/>
              <w:left w:val="nil"/>
              <w:bottom w:val="nil"/>
              <w:right w:val="nil"/>
            </w:tcBorders>
            <w:vAlign w:val="center"/>
            <w:tcPrChange w:id="2025" w:author="Steve Barbeaux" w:date="2022-10-09T19:44:00Z">
              <w:tcPr>
                <w:tcW w:w="599" w:type="dxa"/>
                <w:tcBorders>
                  <w:top w:val="nil"/>
                  <w:left w:val="nil"/>
                  <w:bottom w:val="nil"/>
                  <w:right w:val="nil"/>
                </w:tcBorders>
              </w:tcPr>
            </w:tcPrChange>
          </w:tcPr>
          <w:p w14:paraId="42025EE6" w14:textId="444FD767" w:rsidR="00304CE8" w:rsidRPr="00217552" w:rsidRDefault="00304CE8" w:rsidP="00304CE8">
            <w:pPr>
              <w:spacing w:after="0"/>
              <w:jc w:val="center"/>
              <w:rPr>
                <w:sz w:val="16"/>
                <w:szCs w:val="16"/>
                <w:rPrChange w:id="2026" w:author="Steve Barbeaux" w:date="2022-10-09T19:45:00Z">
                  <w:rPr>
                    <w:sz w:val="16"/>
                    <w:szCs w:val="16"/>
                  </w:rPr>
                </w:rPrChange>
              </w:rPr>
            </w:pPr>
            <w:r w:rsidRPr="00217552">
              <w:rPr>
                <w:sz w:val="16"/>
                <w:szCs w:val="16"/>
                <w:rPrChange w:id="2027" w:author="Steve Barbeaux" w:date="2022-10-09T19:45:00Z">
                  <w:rPr>
                    <w:sz w:val="16"/>
                    <w:szCs w:val="16"/>
                  </w:rPr>
                </w:rPrChange>
              </w:rPr>
              <w:t>0.160</w:t>
            </w:r>
          </w:p>
        </w:tc>
        <w:tc>
          <w:tcPr>
            <w:tcW w:w="0" w:type="auto"/>
            <w:tcBorders>
              <w:top w:val="nil"/>
              <w:left w:val="nil"/>
              <w:bottom w:val="nil"/>
              <w:right w:val="nil"/>
            </w:tcBorders>
            <w:shd w:val="clear" w:color="auto" w:fill="auto"/>
            <w:noWrap/>
            <w:vAlign w:val="center"/>
            <w:tcPrChange w:id="2028" w:author="Steve Barbeaux" w:date="2022-10-09T19:44:00Z">
              <w:tcPr>
                <w:tcW w:w="598" w:type="dxa"/>
                <w:tcBorders>
                  <w:top w:val="nil"/>
                  <w:left w:val="nil"/>
                  <w:bottom w:val="nil"/>
                  <w:right w:val="nil"/>
                </w:tcBorders>
                <w:shd w:val="clear" w:color="auto" w:fill="auto"/>
                <w:noWrap/>
              </w:tcPr>
            </w:tcPrChange>
          </w:tcPr>
          <w:p w14:paraId="6FFF7CDC" w14:textId="46076169" w:rsidR="00304CE8" w:rsidRPr="00217552" w:rsidRDefault="00304CE8" w:rsidP="00304CE8">
            <w:pPr>
              <w:spacing w:after="0"/>
              <w:jc w:val="center"/>
              <w:rPr>
                <w:sz w:val="16"/>
                <w:szCs w:val="16"/>
                <w:rPrChange w:id="2029" w:author="Steve Barbeaux" w:date="2022-10-09T19:45:00Z">
                  <w:rPr>
                    <w:sz w:val="16"/>
                    <w:szCs w:val="16"/>
                  </w:rPr>
                </w:rPrChange>
              </w:rPr>
            </w:pPr>
            <w:r w:rsidRPr="00217552">
              <w:rPr>
                <w:sz w:val="16"/>
                <w:szCs w:val="16"/>
                <w:rPrChange w:id="2030" w:author="Steve Barbeaux" w:date="2022-10-09T19:45:00Z">
                  <w:rPr>
                    <w:sz w:val="16"/>
                    <w:szCs w:val="16"/>
                  </w:rPr>
                </w:rPrChange>
              </w:rPr>
              <w:t>0.197</w:t>
            </w:r>
          </w:p>
        </w:tc>
        <w:tc>
          <w:tcPr>
            <w:tcW w:w="0" w:type="auto"/>
            <w:tcBorders>
              <w:top w:val="nil"/>
              <w:left w:val="nil"/>
              <w:bottom w:val="nil"/>
              <w:right w:val="nil"/>
            </w:tcBorders>
            <w:shd w:val="clear" w:color="auto" w:fill="auto"/>
            <w:noWrap/>
            <w:vAlign w:val="center"/>
            <w:tcPrChange w:id="2031" w:author="Steve Barbeaux" w:date="2022-10-09T19:44:00Z">
              <w:tcPr>
                <w:tcW w:w="599" w:type="dxa"/>
                <w:tcBorders>
                  <w:top w:val="nil"/>
                  <w:left w:val="nil"/>
                  <w:bottom w:val="nil"/>
                  <w:right w:val="nil"/>
                </w:tcBorders>
                <w:shd w:val="clear" w:color="auto" w:fill="auto"/>
                <w:noWrap/>
              </w:tcPr>
            </w:tcPrChange>
          </w:tcPr>
          <w:p w14:paraId="376605EC" w14:textId="2430CE91" w:rsidR="00304CE8" w:rsidRPr="00217552" w:rsidRDefault="00304CE8" w:rsidP="00304CE8">
            <w:pPr>
              <w:spacing w:after="0"/>
              <w:jc w:val="center"/>
              <w:rPr>
                <w:sz w:val="16"/>
                <w:szCs w:val="16"/>
                <w:rPrChange w:id="2032" w:author="Steve Barbeaux" w:date="2022-10-09T19:45:00Z">
                  <w:rPr>
                    <w:sz w:val="16"/>
                    <w:szCs w:val="16"/>
                  </w:rPr>
                </w:rPrChange>
              </w:rPr>
            </w:pPr>
            <w:r w:rsidRPr="00217552">
              <w:rPr>
                <w:sz w:val="16"/>
                <w:szCs w:val="16"/>
                <w:rPrChange w:id="2033" w:author="Steve Barbeaux" w:date="2022-10-09T19:45:00Z">
                  <w:rPr>
                    <w:sz w:val="16"/>
                    <w:szCs w:val="16"/>
                  </w:rPr>
                </w:rPrChange>
              </w:rPr>
              <w:t>0.510</w:t>
            </w:r>
          </w:p>
        </w:tc>
        <w:tc>
          <w:tcPr>
            <w:tcW w:w="0" w:type="auto"/>
            <w:tcBorders>
              <w:top w:val="nil"/>
              <w:left w:val="nil"/>
              <w:bottom w:val="nil"/>
              <w:right w:val="nil"/>
            </w:tcBorders>
            <w:shd w:val="clear" w:color="auto" w:fill="auto"/>
            <w:noWrap/>
            <w:vAlign w:val="center"/>
            <w:tcPrChange w:id="2034" w:author="Steve Barbeaux" w:date="2022-10-09T19:44:00Z">
              <w:tcPr>
                <w:tcW w:w="598" w:type="dxa"/>
                <w:tcBorders>
                  <w:top w:val="nil"/>
                  <w:left w:val="nil"/>
                  <w:bottom w:val="nil"/>
                  <w:right w:val="nil"/>
                </w:tcBorders>
                <w:shd w:val="clear" w:color="auto" w:fill="auto"/>
                <w:noWrap/>
              </w:tcPr>
            </w:tcPrChange>
          </w:tcPr>
          <w:p w14:paraId="5FFE0E44" w14:textId="7F7146D8" w:rsidR="00304CE8" w:rsidRPr="00217552" w:rsidRDefault="00304CE8" w:rsidP="00304CE8">
            <w:pPr>
              <w:spacing w:after="0"/>
              <w:jc w:val="center"/>
              <w:rPr>
                <w:sz w:val="16"/>
                <w:szCs w:val="16"/>
                <w:rPrChange w:id="2035" w:author="Steve Barbeaux" w:date="2022-10-09T19:45:00Z">
                  <w:rPr>
                    <w:sz w:val="16"/>
                    <w:szCs w:val="16"/>
                  </w:rPr>
                </w:rPrChange>
              </w:rPr>
            </w:pPr>
            <w:r w:rsidRPr="00217552">
              <w:rPr>
                <w:sz w:val="16"/>
                <w:szCs w:val="16"/>
                <w:rPrChange w:id="2036" w:author="Steve Barbeaux" w:date="2022-10-09T19:45:00Z">
                  <w:rPr>
                    <w:sz w:val="16"/>
                    <w:szCs w:val="16"/>
                  </w:rPr>
                </w:rPrChange>
              </w:rPr>
              <w:t>0.762</w:t>
            </w:r>
          </w:p>
        </w:tc>
        <w:tc>
          <w:tcPr>
            <w:tcW w:w="0" w:type="auto"/>
            <w:tcBorders>
              <w:top w:val="nil"/>
              <w:left w:val="nil"/>
              <w:bottom w:val="nil"/>
              <w:right w:val="nil"/>
            </w:tcBorders>
            <w:shd w:val="clear" w:color="auto" w:fill="auto"/>
            <w:noWrap/>
            <w:vAlign w:val="center"/>
            <w:tcPrChange w:id="2037" w:author="Steve Barbeaux" w:date="2022-10-09T19:44:00Z">
              <w:tcPr>
                <w:tcW w:w="599" w:type="dxa"/>
                <w:tcBorders>
                  <w:top w:val="nil"/>
                  <w:left w:val="nil"/>
                  <w:bottom w:val="nil"/>
                  <w:right w:val="nil"/>
                </w:tcBorders>
                <w:shd w:val="clear" w:color="auto" w:fill="auto"/>
                <w:noWrap/>
              </w:tcPr>
            </w:tcPrChange>
          </w:tcPr>
          <w:p w14:paraId="3076373F" w14:textId="2313BEB6" w:rsidR="00304CE8" w:rsidRPr="00217552" w:rsidRDefault="00304CE8" w:rsidP="00304CE8">
            <w:pPr>
              <w:spacing w:after="0"/>
              <w:jc w:val="center"/>
              <w:rPr>
                <w:sz w:val="16"/>
                <w:szCs w:val="16"/>
                <w:rPrChange w:id="2038" w:author="Steve Barbeaux" w:date="2022-10-09T19:45:00Z">
                  <w:rPr>
                    <w:sz w:val="16"/>
                    <w:szCs w:val="16"/>
                  </w:rPr>
                </w:rPrChange>
              </w:rPr>
            </w:pPr>
            <w:r w:rsidRPr="00217552">
              <w:rPr>
                <w:sz w:val="16"/>
                <w:szCs w:val="16"/>
                <w:rPrChange w:id="2039" w:author="Steve Barbeaux" w:date="2022-10-09T19:45:00Z">
                  <w:rPr>
                    <w:sz w:val="16"/>
                    <w:szCs w:val="16"/>
                  </w:rPr>
                </w:rPrChange>
              </w:rPr>
              <w:t>0.878</w:t>
            </w:r>
          </w:p>
        </w:tc>
        <w:tc>
          <w:tcPr>
            <w:tcW w:w="0" w:type="auto"/>
            <w:tcBorders>
              <w:top w:val="nil"/>
              <w:left w:val="nil"/>
              <w:bottom w:val="nil"/>
              <w:right w:val="nil"/>
            </w:tcBorders>
            <w:shd w:val="clear" w:color="auto" w:fill="auto"/>
            <w:noWrap/>
            <w:vAlign w:val="center"/>
            <w:tcPrChange w:id="2040" w:author="Steve Barbeaux" w:date="2022-10-09T19:44:00Z">
              <w:tcPr>
                <w:tcW w:w="598" w:type="dxa"/>
                <w:tcBorders>
                  <w:top w:val="nil"/>
                  <w:left w:val="nil"/>
                  <w:bottom w:val="nil"/>
                  <w:right w:val="nil"/>
                </w:tcBorders>
                <w:shd w:val="clear" w:color="auto" w:fill="auto"/>
                <w:noWrap/>
              </w:tcPr>
            </w:tcPrChange>
          </w:tcPr>
          <w:p w14:paraId="42323EFB" w14:textId="47880F67" w:rsidR="00304CE8" w:rsidRPr="00217552" w:rsidRDefault="00304CE8" w:rsidP="00304CE8">
            <w:pPr>
              <w:spacing w:after="0"/>
              <w:jc w:val="center"/>
              <w:rPr>
                <w:sz w:val="16"/>
                <w:szCs w:val="16"/>
                <w:rPrChange w:id="2041" w:author="Steve Barbeaux" w:date="2022-10-09T19:45:00Z">
                  <w:rPr>
                    <w:sz w:val="16"/>
                    <w:szCs w:val="16"/>
                  </w:rPr>
                </w:rPrChange>
              </w:rPr>
            </w:pPr>
            <w:r w:rsidRPr="00217552">
              <w:rPr>
                <w:sz w:val="16"/>
                <w:szCs w:val="16"/>
                <w:rPrChange w:id="2042" w:author="Steve Barbeaux" w:date="2022-10-09T19:45:00Z">
                  <w:rPr>
                    <w:sz w:val="16"/>
                    <w:szCs w:val="16"/>
                  </w:rPr>
                </w:rPrChange>
              </w:rPr>
              <w:t>0.937</w:t>
            </w:r>
          </w:p>
        </w:tc>
        <w:tc>
          <w:tcPr>
            <w:tcW w:w="0" w:type="auto"/>
            <w:tcBorders>
              <w:top w:val="nil"/>
              <w:left w:val="nil"/>
              <w:bottom w:val="nil"/>
              <w:right w:val="nil"/>
            </w:tcBorders>
            <w:shd w:val="clear" w:color="auto" w:fill="auto"/>
            <w:noWrap/>
            <w:vAlign w:val="center"/>
            <w:tcPrChange w:id="2043" w:author="Steve Barbeaux" w:date="2022-10-09T19:44:00Z">
              <w:tcPr>
                <w:tcW w:w="599" w:type="dxa"/>
                <w:tcBorders>
                  <w:top w:val="nil"/>
                  <w:left w:val="nil"/>
                  <w:bottom w:val="nil"/>
                  <w:right w:val="nil"/>
                </w:tcBorders>
                <w:shd w:val="clear" w:color="auto" w:fill="auto"/>
                <w:noWrap/>
              </w:tcPr>
            </w:tcPrChange>
          </w:tcPr>
          <w:p w14:paraId="1CA70DE2" w14:textId="49C3C09A" w:rsidR="00304CE8" w:rsidRPr="00217552" w:rsidRDefault="00304CE8" w:rsidP="00304CE8">
            <w:pPr>
              <w:spacing w:after="0"/>
              <w:jc w:val="center"/>
              <w:rPr>
                <w:sz w:val="16"/>
                <w:szCs w:val="16"/>
                <w:rPrChange w:id="2044" w:author="Steve Barbeaux" w:date="2022-10-09T19:45:00Z">
                  <w:rPr>
                    <w:sz w:val="16"/>
                    <w:szCs w:val="16"/>
                  </w:rPr>
                </w:rPrChange>
              </w:rPr>
            </w:pPr>
            <w:r w:rsidRPr="00217552">
              <w:rPr>
                <w:sz w:val="16"/>
                <w:szCs w:val="16"/>
                <w:rPrChange w:id="2045" w:author="Steve Barbeaux" w:date="2022-10-09T19:45:00Z">
                  <w:rPr>
                    <w:sz w:val="16"/>
                    <w:szCs w:val="16"/>
                  </w:rPr>
                </w:rPrChange>
              </w:rPr>
              <w:t>0.999</w:t>
            </w:r>
          </w:p>
        </w:tc>
        <w:tc>
          <w:tcPr>
            <w:tcW w:w="0" w:type="auto"/>
            <w:tcBorders>
              <w:top w:val="nil"/>
              <w:left w:val="nil"/>
              <w:bottom w:val="nil"/>
              <w:right w:val="nil"/>
            </w:tcBorders>
            <w:shd w:val="clear" w:color="auto" w:fill="auto"/>
            <w:noWrap/>
            <w:vAlign w:val="center"/>
            <w:tcPrChange w:id="2046" w:author="Steve Barbeaux" w:date="2022-10-09T19:44:00Z">
              <w:tcPr>
                <w:tcW w:w="598" w:type="dxa"/>
                <w:tcBorders>
                  <w:top w:val="nil"/>
                  <w:left w:val="nil"/>
                  <w:bottom w:val="nil"/>
                  <w:right w:val="nil"/>
                </w:tcBorders>
                <w:shd w:val="clear" w:color="auto" w:fill="auto"/>
                <w:noWrap/>
              </w:tcPr>
            </w:tcPrChange>
          </w:tcPr>
          <w:p w14:paraId="4FCC63C1" w14:textId="75C0BA25" w:rsidR="00304CE8" w:rsidRPr="00217552" w:rsidRDefault="00304CE8" w:rsidP="00304CE8">
            <w:pPr>
              <w:spacing w:after="0"/>
              <w:jc w:val="center"/>
              <w:rPr>
                <w:sz w:val="16"/>
                <w:szCs w:val="16"/>
                <w:rPrChange w:id="2047" w:author="Steve Barbeaux" w:date="2022-10-09T19:45:00Z">
                  <w:rPr>
                    <w:sz w:val="16"/>
                    <w:szCs w:val="16"/>
                  </w:rPr>
                </w:rPrChange>
              </w:rPr>
            </w:pPr>
            <w:r w:rsidRPr="00217552">
              <w:rPr>
                <w:sz w:val="16"/>
                <w:szCs w:val="16"/>
                <w:rPrChange w:id="2048" w:author="Steve Barbeaux" w:date="2022-10-09T19:45:00Z">
                  <w:rPr>
                    <w:sz w:val="16"/>
                    <w:szCs w:val="16"/>
                  </w:rPr>
                </w:rPrChange>
              </w:rPr>
              <w:t>1.088</w:t>
            </w:r>
          </w:p>
        </w:tc>
        <w:tc>
          <w:tcPr>
            <w:tcW w:w="0" w:type="auto"/>
            <w:tcBorders>
              <w:top w:val="nil"/>
              <w:left w:val="nil"/>
              <w:bottom w:val="nil"/>
              <w:right w:val="nil"/>
            </w:tcBorders>
            <w:shd w:val="clear" w:color="auto" w:fill="auto"/>
            <w:noWrap/>
            <w:vAlign w:val="center"/>
            <w:tcPrChange w:id="2049" w:author="Steve Barbeaux" w:date="2022-10-09T19:44:00Z">
              <w:tcPr>
                <w:tcW w:w="599" w:type="dxa"/>
                <w:tcBorders>
                  <w:top w:val="nil"/>
                  <w:left w:val="nil"/>
                  <w:bottom w:val="nil"/>
                  <w:right w:val="nil"/>
                </w:tcBorders>
                <w:shd w:val="clear" w:color="auto" w:fill="auto"/>
                <w:noWrap/>
              </w:tcPr>
            </w:tcPrChange>
          </w:tcPr>
          <w:p w14:paraId="6F1BB5FB" w14:textId="7DB21459" w:rsidR="00304CE8" w:rsidRPr="00217552" w:rsidRDefault="00304CE8" w:rsidP="00304CE8">
            <w:pPr>
              <w:spacing w:after="0"/>
              <w:jc w:val="center"/>
              <w:rPr>
                <w:sz w:val="16"/>
                <w:szCs w:val="16"/>
                <w:rPrChange w:id="2050" w:author="Steve Barbeaux" w:date="2022-10-09T19:45:00Z">
                  <w:rPr>
                    <w:sz w:val="16"/>
                    <w:szCs w:val="16"/>
                  </w:rPr>
                </w:rPrChange>
              </w:rPr>
            </w:pPr>
            <w:r w:rsidRPr="00217552">
              <w:rPr>
                <w:sz w:val="16"/>
                <w:szCs w:val="16"/>
                <w:rPrChange w:id="2051" w:author="Steve Barbeaux" w:date="2022-10-09T19:45:00Z">
                  <w:rPr>
                    <w:sz w:val="16"/>
                    <w:szCs w:val="16"/>
                  </w:rPr>
                </w:rPrChange>
              </w:rPr>
              <w:t>1.183</w:t>
            </w:r>
          </w:p>
        </w:tc>
        <w:tc>
          <w:tcPr>
            <w:tcW w:w="0" w:type="auto"/>
            <w:tcBorders>
              <w:top w:val="nil"/>
              <w:left w:val="nil"/>
              <w:bottom w:val="nil"/>
              <w:right w:val="nil"/>
            </w:tcBorders>
            <w:shd w:val="clear" w:color="auto" w:fill="auto"/>
            <w:noWrap/>
            <w:vAlign w:val="center"/>
            <w:tcPrChange w:id="2052" w:author="Steve Barbeaux" w:date="2022-10-09T19:44:00Z">
              <w:tcPr>
                <w:tcW w:w="598" w:type="dxa"/>
                <w:tcBorders>
                  <w:top w:val="nil"/>
                  <w:left w:val="nil"/>
                  <w:bottom w:val="nil"/>
                  <w:right w:val="nil"/>
                </w:tcBorders>
                <w:shd w:val="clear" w:color="auto" w:fill="auto"/>
                <w:noWrap/>
              </w:tcPr>
            </w:tcPrChange>
          </w:tcPr>
          <w:p w14:paraId="15215A58" w14:textId="33C3A4BA" w:rsidR="00304CE8" w:rsidRPr="00217552" w:rsidRDefault="00304CE8" w:rsidP="00304CE8">
            <w:pPr>
              <w:spacing w:after="0"/>
              <w:jc w:val="center"/>
              <w:rPr>
                <w:sz w:val="16"/>
                <w:szCs w:val="16"/>
                <w:rPrChange w:id="2053" w:author="Steve Barbeaux" w:date="2022-10-09T19:45:00Z">
                  <w:rPr>
                    <w:sz w:val="16"/>
                    <w:szCs w:val="16"/>
                  </w:rPr>
                </w:rPrChange>
              </w:rPr>
            </w:pPr>
            <w:r w:rsidRPr="00217552">
              <w:rPr>
                <w:sz w:val="16"/>
                <w:szCs w:val="16"/>
                <w:rPrChange w:id="2054" w:author="Steve Barbeaux" w:date="2022-10-09T19:45:00Z">
                  <w:rPr>
                    <w:sz w:val="16"/>
                    <w:szCs w:val="16"/>
                  </w:rPr>
                </w:rPrChange>
              </w:rPr>
              <w:t>1.244</w:t>
            </w:r>
          </w:p>
        </w:tc>
        <w:tc>
          <w:tcPr>
            <w:tcW w:w="0" w:type="auto"/>
            <w:tcBorders>
              <w:top w:val="nil"/>
              <w:left w:val="nil"/>
              <w:bottom w:val="nil"/>
              <w:right w:val="nil"/>
            </w:tcBorders>
            <w:shd w:val="clear" w:color="auto" w:fill="auto"/>
            <w:noWrap/>
            <w:vAlign w:val="center"/>
            <w:tcPrChange w:id="2055" w:author="Steve Barbeaux" w:date="2022-10-09T19:44:00Z">
              <w:tcPr>
                <w:tcW w:w="599" w:type="dxa"/>
                <w:tcBorders>
                  <w:top w:val="nil"/>
                  <w:left w:val="nil"/>
                  <w:bottom w:val="nil"/>
                  <w:right w:val="nil"/>
                </w:tcBorders>
                <w:shd w:val="clear" w:color="auto" w:fill="auto"/>
                <w:noWrap/>
              </w:tcPr>
            </w:tcPrChange>
          </w:tcPr>
          <w:p w14:paraId="3B9394B2" w14:textId="739339ED" w:rsidR="00304CE8" w:rsidRPr="00217552" w:rsidRDefault="00304CE8" w:rsidP="00304CE8">
            <w:pPr>
              <w:spacing w:after="0"/>
              <w:jc w:val="center"/>
              <w:rPr>
                <w:sz w:val="16"/>
                <w:szCs w:val="16"/>
                <w:rPrChange w:id="2056" w:author="Steve Barbeaux" w:date="2022-10-09T19:45:00Z">
                  <w:rPr>
                    <w:sz w:val="16"/>
                    <w:szCs w:val="16"/>
                  </w:rPr>
                </w:rPrChange>
              </w:rPr>
            </w:pPr>
            <w:r w:rsidRPr="00217552">
              <w:rPr>
                <w:sz w:val="16"/>
                <w:szCs w:val="16"/>
                <w:rPrChange w:id="2057" w:author="Steve Barbeaux" w:date="2022-10-09T19:45:00Z">
                  <w:rPr>
                    <w:sz w:val="16"/>
                    <w:szCs w:val="16"/>
                  </w:rPr>
                </w:rPrChange>
              </w:rPr>
              <w:t>1.262</w:t>
            </w:r>
          </w:p>
        </w:tc>
        <w:tc>
          <w:tcPr>
            <w:tcW w:w="0" w:type="auto"/>
            <w:tcBorders>
              <w:top w:val="nil"/>
              <w:left w:val="nil"/>
              <w:bottom w:val="nil"/>
              <w:right w:val="nil"/>
            </w:tcBorders>
            <w:shd w:val="clear" w:color="auto" w:fill="auto"/>
            <w:noWrap/>
            <w:vAlign w:val="center"/>
            <w:tcPrChange w:id="2058" w:author="Steve Barbeaux" w:date="2022-10-09T19:44:00Z">
              <w:tcPr>
                <w:tcW w:w="598" w:type="dxa"/>
                <w:tcBorders>
                  <w:top w:val="nil"/>
                  <w:left w:val="nil"/>
                  <w:bottom w:val="nil"/>
                  <w:right w:val="nil"/>
                </w:tcBorders>
                <w:shd w:val="clear" w:color="auto" w:fill="auto"/>
                <w:noWrap/>
              </w:tcPr>
            </w:tcPrChange>
          </w:tcPr>
          <w:p w14:paraId="27BC4962" w14:textId="72222870" w:rsidR="00304CE8" w:rsidRPr="00217552" w:rsidRDefault="00304CE8" w:rsidP="00304CE8">
            <w:pPr>
              <w:spacing w:after="0"/>
              <w:jc w:val="center"/>
              <w:rPr>
                <w:sz w:val="16"/>
                <w:szCs w:val="16"/>
                <w:rPrChange w:id="2059" w:author="Steve Barbeaux" w:date="2022-10-09T19:45:00Z">
                  <w:rPr>
                    <w:sz w:val="16"/>
                    <w:szCs w:val="16"/>
                  </w:rPr>
                </w:rPrChange>
              </w:rPr>
            </w:pPr>
            <w:r w:rsidRPr="00217552">
              <w:rPr>
                <w:sz w:val="16"/>
                <w:szCs w:val="16"/>
                <w:rPrChange w:id="2060" w:author="Steve Barbeaux" w:date="2022-10-09T19:45:00Z">
                  <w:rPr>
                    <w:sz w:val="16"/>
                    <w:szCs w:val="16"/>
                  </w:rPr>
                </w:rPrChange>
              </w:rPr>
              <w:t>1.285</w:t>
            </w:r>
          </w:p>
        </w:tc>
        <w:tc>
          <w:tcPr>
            <w:tcW w:w="0" w:type="auto"/>
            <w:tcBorders>
              <w:top w:val="nil"/>
              <w:left w:val="nil"/>
              <w:bottom w:val="nil"/>
              <w:right w:val="nil"/>
            </w:tcBorders>
            <w:shd w:val="clear" w:color="auto" w:fill="auto"/>
            <w:noWrap/>
            <w:vAlign w:val="center"/>
            <w:tcPrChange w:id="2061" w:author="Steve Barbeaux" w:date="2022-10-09T19:44:00Z">
              <w:tcPr>
                <w:tcW w:w="599" w:type="dxa"/>
                <w:tcBorders>
                  <w:top w:val="nil"/>
                  <w:left w:val="nil"/>
                  <w:bottom w:val="nil"/>
                  <w:right w:val="nil"/>
                </w:tcBorders>
                <w:shd w:val="clear" w:color="auto" w:fill="auto"/>
                <w:noWrap/>
              </w:tcPr>
            </w:tcPrChange>
          </w:tcPr>
          <w:p w14:paraId="7D57EA79" w14:textId="23764DE5" w:rsidR="00304CE8" w:rsidRPr="00217552" w:rsidRDefault="00304CE8" w:rsidP="00304CE8">
            <w:pPr>
              <w:spacing w:after="0"/>
              <w:jc w:val="center"/>
              <w:rPr>
                <w:sz w:val="16"/>
                <w:szCs w:val="16"/>
                <w:rPrChange w:id="2062" w:author="Steve Barbeaux" w:date="2022-10-09T19:45:00Z">
                  <w:rPr>
                    <w:sz w:val="16"/>
                    <w:szCs w:val="16"/>
                  </w:rPr>
                </w:rPrChange>
              </w:rPr>
            </w:pPr>
            <w:r w:rsidRPr="00217552">
              <w:rPr>
                <w:sz w:val="16"/>
                <w:szCs w:val="16"/>
                <w:rPrChange w:id="2063" w:author="Steve Barbeaux" w:date="2022-10-09T19:45:00Z">
                  <w:rPr>
                    <w:sz w:val="16"/>
                    <w:szCs w:val="16"/>
                  </w:rPr>
                </w:rPrChange>
              </w:rPr>
              <w:t>1.348</w:t>
            </w:r>
          </w:p>
        </w:tc>
        <w:tc>
          <w:tcPr>
            <w:tcW w:w="0" w:type="auto"/>
            <w:tcBorders>
              <w:top w:val="nil"/>
              <w:left w:val="nil"/>
              <w:bottom w:val="nil"/>
              <w:right w:val="nil"/>
            </w:tcBorders>
            <w:shd w:val="clear" w:color="auto" w:fill="auto"/>
            <w:noWrap/>
            <w:vAlign w:val="center"/>
            <w:tcPrChange w:id="2064" w:author="Steve Barbeaux" w:date="2022-10-09T19:44:00Z">
              <w:tcPr>
                <w:tcW w:w="598" w:type="dxa"/>
                <w:tcBorders>
                  <w:top w:val="nil"/>
                  <w:left w:val="nil"/>
                  <w:bottom w:val="nil"/>
                  <w:right w:val="nil"/>
                </w:tcBorders>
                <w:shd w:val="clear" w:color="auto" w:fill="auto"/>
                <w:noWrap/>
              </w:tcPr>
            </w:tcPrChange>
          </w:tcPr>
          <w:p w14:paraId="30CB14CD" w14:textId="0C9711C0" w:rsidR="00304CE8" w:rsidRPr="00217552" w:rsidRDefault="00304CE8" w:rsidP="00304CE8">
            <w:pPr>
              <w:spacing w:after="0"/>
              <w:jc w:val="center"/>
              <w:rPr>
                <w:sz w:val="16"/>
                <w:szCs w:val="16"/>
                <w:rPrChange w:id="2065" w:author="Steve Barbeaux" w:date="2022-10-09T19:45:00Z">
                  <w:rPr>
                    <w:sz w:val="16"/>
                    <w:szCs w:val="16"/>
                  </w:rPr>
                </w:rPrChange>
              </w:rPr>
            </w:pPr>
            <w:r w:rsidRPr="00217552">
              <w:rPr>
                <w:sz w:val="16"/>
                <w:szCs w:val="16"/>
                <w:rPrChange w:id="2066" w:author="Steve Barbeaux" w:date="2022-10-09T19:45:00Z">
                  <w:rPr>
                    <w:sz w:val="16"/>
                    <w:szCs w:val="16"/>
                  </w:rPr>
                </w:rPrChange>
              </w:rPr>
              <w:t>1.374</w:t>
            </w:r>
          </w:p>
        </w:tc>
        <w:tc>
          <w:tcPr>
            <w:tcW w:w="0" w:type="auto"/>
            <w:tcBorders>
              <w:top w:val="nil"/>
              <w:left w:val="nil"/>
              <w:bottom w:val="nil"/>
              <w:right w:val="nil"/>
            </w:tcBorders>
            <w:shd w:val="clear" w:color="auto" w:fill="auto"/>
            <w:noWrap/>
            <w:vAlign w:val="center"/>
            <w:tcPrChange w:id="2067" w:author="Steve Barbeaux" w:date="2022-10-09T19:44:00Z">
              <w:tcPr>
                <w:tcW w:w="599" w:type="dxa"/>
                <w:tcBorders>
                  <w:top w:val="nil"/>
                  <w:left w:val="nil"/>
                  <w:bottom w:val="nil"/>
                  <w:right w:val="nil"/>
                </w:tcBorders>
                <w:shd w:val="clear" w:color="auto" w:fill="auto"/>
                <w:noWrap/>
              </w:tcPr>
            </w:tcPrChange>
          </w:tcPr>
          <w:p w14:paraId="79E9C53A" w14:textId="1A90B823" w:rsidR="00304CE8" w:rsidRPr="00217552" w:rsidRDefault="00304CE8" w:rsidP="00304CE8">
            <w:pPr>
              <w:spacing w:after="0"/>
              <w:jc w:val="center"/>
              <w:rPr>
                <w:sz w:val="16"/>
                <w:szCs w:val="16"/>
                <w:rPrChange w:id="2068" w:author="Steve Barbeaux" w:date="2022-10-09T19:45:00Z">
                  <w:rPr>
                    <w:sz w:val="16"/>
                    <w:szCs w:val="16"/>
                  </w:rPr>
                </w:rPrChange>
              </w:rPr>
            </w:pPr>
            <w:r w:rsidRPr="00217552">
              <w:rPr>
                <w:sz w:val="16"/>
                <w:szCs w:val="16"/>
                <w:rPrChange w:id="2069" w:author="Steve Barbeaux" w:date="2022-10-09T19:45:00Z">
                  <w:rPr>
                    <w:sz w:val="16"/>
                    <w:szCs w:val="16"/>
                  </w:rPr>
                </w:rPrChange>
              </w:rPr>
              <w:t>1.196</w:t>
            </w:r>
          </w:p>
        </w:tc>
      </w:tr>
      <w:tr w:rsidR="00304CE8" w:rsidRPr="005F5568" w14:paraId="09FE37AD" w14:textId="77777777" w:rsidTr="00217552">
        <w:trPr>
          <w:trPrChange w:id="2070"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2071" w:author="Steve Barbeaux" w:date="2022-10-09T19:44:00Z">
              <w:tcPr>
                <w:tcW w:w="598" w:type="dxa"/>
                <w:tcBorders>
                  <w:top w:val="nil"/>
                  <w:left w:val="nil"/>
                  <w:bottom w:val="nil"/>
                  <w:right w:val="nil"/>
                </w:tcBorders>
                <w:shd w:val="clear" w:color="auto" w:fill="auto"/>
                <w:noWrap/>
                <w:vAlign w:val="center"/>
              </w:tcPr>
            </w:tcPrChange>
          </w:tcPr>
          <w:p w14:paraId="70A092C3" w14:textId="77777777" w:rsidR="00304CE8" w:rsidRPr="00217552" w:rsidRDefault="00304CE8" w:rsidP="00304CE8">
            <w:pPr>
              <w:spacing w:after="0"/>
              <w:jc w:val="center"/>
              <w:rPr>
                <w:sz w:val="16"/>
                <w:szCs w:val="16"/>
                <w:rPrChange w:id="2072" w:author="Steve Barbeaux" w:date="2022-10-09T19:45:00Z">
                  <w:rPr>
                    <w:sz w:val="16"/>
                    <w:szCs w:val="16"/>
                  </w:rPr>
                </w:rPrChange>
              </w:rPr>
            </w:pPr>
            <w:r w:rsidRPr="00217552">
              <w:rPr>
                <w:sz w:val="16"/>
                <w:szCs w:val="16"/>
                <w:rPrChange w:id="2073" w:author="Steve Barbeaux" w:date="2022-10-09T19:45:00Z">
                  <w:rPr>
                    <w:sz w:val="16"/>
                    <w:szCs w:val="16"/>
                  </w:rPr>
                </w:rPrChange>
              </w:rPr>
              <w:t>1981</w:t>
            </w:r>
          </w:p>
        </w:tc>
        <w:tc>
          <w:tcPr>
            <w:tcW w:w="0" w:type="auto"/>
            <w:tcBorders>
              <w:top w:val="nil"/>
              <w:left w:val="nil"/>
              <w:bottom w:val="nil"/>
              <w:right w:val="nil"/>
            </w:tcBorders>
            <w:vAlign w:val="center"/>
            <w:tcPrChange w:id="2074" w:author="Steve Barbeaux" w:date="2022-10-09T19:44:00Z">
              <w:tcPr>
                <w:tcW w:w="599" w:type="dxa"/>
                <w:tcBorders>
                  <w:top w:val="nil"/>
                  <w:left w:val="nil"/>
                  <w:bottom w:val="nil"/>
                  <w:right w:val="nil"/>
                </w:tcBorders>
              </w:tcPr>
            </w:tcPrChange>
          </w:tcPr>
          <w:p w14:paraId="5B2B3CAC" w14:textId="3CF4D1D5" w:rsidR="00304CE8" w:rsidRPr="00217552" w:rsidRDefault="00304CE8" w:rsidP="00304CE8">
            <w:pPr>
              <w:spacing w:after="0"/>
              <w:jc w:val="center"/>
              <w:rPr>
                <w:sz w:val="16"/>
                <w:szCs w:val="16"/>
                <w:rPrChange w:id="2075" w:author="Steve Barbeaux" w:date="2022-10-09T19:45:00Z">
                  <w:rPr>
                    <w:sz w:val="16"/>
                    <w:szCs w:val="16"/>
                  </w:rPr>
                </w:rPrChange>
              </w:rPr>
            </w:pPr>
            <w:r w:rsidRPr="00217552">
              <w:rPr>
                <w:sz w:val="16"/>
                <w:szCs w:val="16"/>
                <w:rPrChange w:id="2076" w:author="Steve Barbeaux" w:date="2022-10-09T19:45:00Z">
                  <w:rPr>
                    <w:sz w:val="16"/>
                    <w:szCs w:val="16"/>
                  </w:rPr>
                </w:rPrChange>
              </w:rPr>
              <w:t>0.160</w:t>
            </w:r>
          </w:p>
        </w:tc>
        <w:tc>
          <w:tcPr>
            <w:tcW w:w="0" w:type="auto"/>
            <w:tcBorders>
              <w:top w:val="nil"/>
              <w:left w:val="nil"/>
              <w:bottom w:val="nil"/>
              <w:right w:val="nil"/>
            </w:tcBorders>
            <w:shd w:val="clear" w:color="auto" w:fill="auto"/>
            <w:noWrap/>
            <w:vAlign w:val="center"/>
            <w:tcPrChange w:id="2077" w:author="Steve Barbeaux" w:date="2022-10-09T19:44:00Z">
              <w:tcPr>
                <w:tcW w:w="598" w:type="dxa"/>
                <w:tcBorders>
                  <w:top w:val="nil"/>
                  <w:left w:val="nil"/>
                  <w:bottom w:val="nil"/>
                  <w:right w:val="nil"/>
                </w:tcBorders>
                <w:shd w:val="clear" w:color="auto" w:fill="auto"/>
                <w:noWrap/>
              </w:tcPr>
            </w:tcPrChange>
          </w:tcPr>
          <w:p w14:paraId="24C379D0" w14:textId="1722BE49" w:rsidR="00304CE8" w:rsidRPr="00217552" w:rsidRDefault="00304CE8" w:rsidP="00304CE8">
            <w:pPr>
              <w:spacing w:after="0"/>
              <w:jc w:val="center"/>
              <w:rPr>
                <w:sz w:val="16"/>
                <w:szCs w:val="16"/>
                <w:rPrChange w:id="2078" w:author="Steve Barbeaux" w:date="2022-10-09T19:45:00Z">
                  <w:rPr>
                    <w:sz w:val="16"/>
                    <w:szCs w:val="16"/>
                  </w:rPr>
                </w:rPrChange>
              </w:rPr>
            </w:pPr>
            <w:r w:rsidRPr="00217552">
              <w:rPr>
                <w:sz w:val="16"/>
                <w:szCs w:val="16"/>
                <w:rPrChange w:id="2079" w:author="Steve Barbeaux" w:date="2022-10-09T19:45:00Z">
                  <w:rPr>
                    <w:sz w:val="16"/>
                    <w:szCs w:val="16"/>
                  </w:rPr>
                </w:rPrChange>
              </w:rPr>
              <w:t>0.126</w:t>
            </w:r>
          </w:p>
        </w:tc>
        <w:tc>
          <w:tcPr>
            <w:tcW w:w="0" w:type="auto"/>
            <w:tcBorders>
              <w:top w:val="nil"/>
              <w:left w:val="nil"/>
              <w:bottom w:val="nil"/>
              <w:right w:val="nil"/>
            </w:tcBorders>
            <w:shd w:val="clear" w:color="auto" w:fill="auto"/>
            <w:noWrap/>
            <w:vAlign w:val="center"/>
            <w:tcPrChange w:id="2080" w:author="Steve Barbeaux" w:date="2022-10-09T19:44:00Z">
              <w:tcPr>
                <w:tcW w:w="599" w:type="dxa"/>
                <w:tcBorders>
                  <w:top w:val="nil"/>
                  <w:left w:val="nil"/>
                  <w:bottom w:val="nil"/>
                  <w:right w:val="nil"/>
                </w:tcBorders>
                <w:shd w:val="clear" w:color="auto" w:fill="auto"/>
                <w:noWrap/>
              </w:tcPr>
            </w:tcPrChange>
          </w:tcPr>
          <w:p w14:paraId="7A24E68B" w14:textId="2AEAAB32" w:rsidR="00304CE8" w:rsidRPr="00217552" w:rsidRDefault="00304CE8" w:rsidP="00304CE8">
            <w:pPr>
              <w:spacing w:after="0"/>
              <w:jc w:val="center"/>
              <w:rPr>
                <w:sz w:val="16"/>
                <w:szCs w:val="16"/>
                <w:rPrChange w:id="2081" w:author="Steve Barbeaux" w:date="2022-10-09T19:45:00Z">
                  <w:rPr>
                    <w:sz w:val="16"/>
                    <w:szCs w:val="16"/>
                  </w:rPr>
                </w:rPrChange>
              </w:rPr>
            </w:pPr>
            <w:r w:rsidRPr="00217552">
              <w:rPr>
                <w:sz w:val="16"/>
                <w:szCs w:val="16"/>
                <w:rPrChange w:id="2082" w:author="Steve Barbeaux" w:date="2022-10-09T19:45:00Z">
                  <w:rPr>
                    <w:sz w:val="16"/>
                    <w:szCs w:val="16"/>
                  </w:rPr>
                </w:rPrChange>
              </w:rPr>
              <w:t>0.335</w:t>
            </w:r>
          </w:p>
        </w:tc>
        <w:tc>
          <w:tcPr>
            <w:tcW w:w="0" w:type="auto"/>
            <w:tcBorders>
              <w:top w:val="nil"/>
              <w:left w:val="nil"/>
              <w:bottom w:val="nil"/>
              <w:right w:val="nil"/>
            </w:tcBorders>
            <w:shd w:val="clear" w:color="auto" w:fill="auto"/>
            <w:noWrap/>
            <w:vAlign w:val="center"/>
            <w:tcPrChange w:id="2083" w:author="Steve Barbeaux" w:date="2022-10-09T19:44:00Z">
              <w:tcPr>
                <w:tcW w:w="598" w:type="dxa"/>
                <w:tcBorders>
                  <w:top w:val="nil"/>
                  <w:left w:val="nil"/>
                  <w:bottom w:val="nil"/>
                  <w:right w:val="nil"/>
                </w:tcBorders>
                <w:shd w:val="clear" w:color="auto" w:fill="auto"/>
                <w:noWrap/>
              </w:tcPr>
            </w:tcPrChange>
          </w:tcPr>
          <w:p w14:paraId="74AD555C" w14:textId="07B66B3E" w:rsidR="00304CE8" w:rsidRPr="00217552" w:rsidRDefault="00304CE8" w:rsidP="00304CE8">
            <w:pPr>
              <w:spacing w:after="0"/>
              <w:jc w:val="center"/>
              <w:rPr>
                <w:sz w:val="16"/>
                <w:szCs w:val="16"/>
                <w:rPrChange w:id="2084" w:author="Steve Barbeaux" w:date="2022-10-09T19:45:00Z">
                  <w:rPr>
                    <w:sz w:val="16"/>
                    <w:szCs w:val="16"/>
                  </w:rPr>
                </w:rPrChange>
              </w:rPr>
            </w:pPr>
            <w:r w:rsidRPr="00217552">
              <w:rPr>
                <w:sz w:val="16"/>
                <w:szCs w:val="16"/>
                <w:rPrChange w:id="2085" w:author="Steve Barbeaux" w:date="2022-10-09T19:45:00Z">
                  <w:rPr>
                    <w:sz w:val="16"/>
                    <w:szCs w:val="16"/>
                  </w:rPr>
                </w:rPrChange>
              </w:rPr>
              <w:t>0.546</w:t>
            </w:r>
          </w:p>
        </w:tc>
        <w:tc>
          <w:tcPr>
            <w:tcW w:w="0" w:type="auto"/>
            <w:tcBorders>
              <w:top w:val="nil"/>
              <w:left w:val="nil"/>
              <w:bottom w:val="nil"/>
              <w:right w:val="nil"/>
            </w:tcBorders>
            <w:shd w:val="clear" w:color="auto" w:fill="auto"/>
            <w:noWrap/>
            <w:vAlign w:val="center"/>
            <w:tcPrChange w:id="2086" w:author="Steve Barbeaux" w:date="2022-10-09T19:44:00Z">
              <w:tcPr>
                <w:tcW w:w="599" w:type="dxa"/>
                <w:tcBorders>
                  <w:top w:val="nil"/>
                  <w:left w:val="nil"/>
                  <w:bottom w:val="nil"/>
                  <w:right w:val="nil"/>
                </w:tcBorders>
                <w:shd w:val="clear" w:color="auto" w:fill="auto"/>
                <w:noWrap/>
              </w:tcPr>
            </w:tcPrChange>
          </w:tcPr>
          <w:p w14:paraId="38B095CB" w14:textId="7C3CE756" w:rsidR="00304CE8" w:rsidRPr="00217552" w:rsidRDefault="00304CE8" w:rsidP="00304CE8">
            <w:pPr>
              <w:spacing w:after="0"/>
              <w:jc w:val="center"/>
              <w:rPr>
                <w:sz w:val="16"/>
                <w:szCs w:val="16"/>
                <w:rPrChange w:id="2087" w:author="Steve Barbeaux" w:date="2022-10-09T19:45:00Z">
                  <w:rPr>
                    <w:sz w:val="16"/>
                    <w:szCs w:val="16"/>
                  </w:rPr>
                </w:rPrChange>
              </w:rPr>
            </w:pPr>
            <w:r w:rsidRPr="00217552">
              <w:rPr>
                <w:sz w:val="16"/>
                <w:szCs w:val="16"/>
                <w:rPrChange w:id="2088" w:author="Steve Barbeaux" w:date="2022-10-09T19:45:00Z">
                  <w:rPr>
                    <w:sz w:val="16"/>
                    <w:szCs w:val="16"/>
                  </w:rPr>
                </w:rPrChange>
              </w:rPr>
              <w:t>0.681</w:t>
            </w:r>
          </w:p>
        </w:tc>
        <w:tc>
          <w:tcPr>
            <w:tcW w:w="0" w:type="auto"/>
            <w:tcBorders>
              <w:top w:val="nil"/>
              <w:left w:val="nil"/>
              <w:bottom w:val="nil"/>
              <w:right w:val="nil"/>
            </w:tcBorders>
            <w:shd w:val="clear" w:color="auto" w:fill="auto"/>
            <w:noWrap/>
            <w:vAlign w:val="center"/>
            <w:tcPrChange w:id="2089" w:author="Steve Barbeaux" w:date="2022-10-09T19:44:00Z">
              <w:tcPr>
                <w:tcW w:w="598" w:type="dxa"/>
                <w:tcBorders>
                  <w:top w:val="nil"/>
                  <w:left w:val="nil"/>
                  <w:bottom w:val="nil"/>
                  <w:right w:val="nil"/>
                </w:tcBorders>
                <w:shd w:val="clear" w:color="auto" w:fill="auto"/>
                <w:noWrap/>
              </w:tcPr>
            </w:tcPrChange>
          </w:tcPr>
          <w:p w14:paraId="696F71D2" w14:textId="4783C8D3" w:rsidR="00304CE8" w:rsidRPr="00217552" w:rsidRDefault="00304CE8" w:rsidP="00304CE8">
            <w:pPr>
              <w:spacing w:after="0"/>
              <w:jc w:val="center"/>
              <w:rPr>
                <w:sz w:val="16"/>
                <w:szCs w:val="16"/>
                <w:rPrChange w:id="2090" w:author="Steve Barbeaux" w:date="2022-10-09T19:45:00Z">
                  <w:rPr>
                    <w:sz w:val="16"/>
                    <w:szCs w:val="16"/>
                  </w:rPr>
                </w:rPrChange>
              </w:rPr>
            </w:pPr>
            <w:r w:rsidRPr="00217552">
              <w:rPr>
                <w:sz w:val="16"/>
                <w:szCs w:val="16"/>
                <w:rPrChange w:id="2091" w:author="Steve Barbeaux" w:date="2022-10-09T19:45:00Z">
                  <w:rPr>
                    <w:sz w:val="16"/>
                    <w:szCs w:val="16"/>
                  </w:rPr>
                </w:rPrChange>
              </w:rPr>
              <w:t>0.744</w:t>
            </w:r>
          </w:p>
        </w:tc>
        <w:tc>
          <w:tcPr>
            <w:tcW w:w="0" w:type="auto"/>
            <w:tcBorders>
              <w:top w:val="nil"/>
              <w:left w:val="nil"/>
              <w:bottom w:val="nil"/>
              <w:right w:val="nil"/>
            </w:tcBorders>
            <w:shd w:val="clear" w:color="auto" w:fill="auto"/>
            <w:noWrap/>
            <w:vAlign w:val="center"/>
            <w:tcPrChange w:id="2092" w:author="Steve Barbeaux" w:date="2022-10-09T19:44:00Z">
              <w:tcPr>
                <w:tcW w:w="599" w:type="dxa"/>
                <w:tcBorders>
                  <w:top w:val="nil"/>
                  <w:left w:val="nil"/>
                  <w:bottom w:val="nil"/>
                  <w:right w:val="nil"/>
                </w:tcBorders>
                <w:shd w:val="clear" w:color="auto" w:fill="auto"/>
                <w:noWrap/>
              </w:tcPr>
            </w:tcPrChange>
          </w:tcPr>
          <w:p w14:paraId="736E86C3" w14:textId="25BC26CA" w:rsidR="00304CE8" w:rsidRPr="00217552" w:rsidRDefault="00304CE8" w:rsidP="00304CE8">
            <w:pPr>
              <w:spacing w:after="0"/>
              <w:jc w:val="center"/>
              <w:rPr>
                <w:sz w:val="16"/>
                <w:szCs w:val="16"/>
                <w:rPrChange w:id="2093" w:author="Steve Barbeaux" w:date="2022-10-09T19:45:00Z">
                  <w:rPr>
                    <w:sz w:val="16"/>
                    <w:szCs w:val="16"/>
                  </w:rPr>
                </w:rPrChange>
              </w:rPr>
            </w:pPr>
            <w:r w:rsidRPr="00217552">
              <w:rPr>
                <w:sz w:val="16"/>
                <w:szCs w:val="16"/>
                <w:rPrChange w:id="2094" w:author="Steve Barbeaux" w:date="2022-10-09T19:45:00Z">
                  <w:rPr>
                    <w:sz w:val="16"/>
                    <w:szCs w:val="16"/>
                  </w:rPr>
                </w:rPrChange>
              </w:rPr>
              <w:t>0.773</w:t>
            </w:r>
          </w:p>
        </w:tc>
        <w:tc>
          <w:tcPr>
            <w:tcW w:w="0" w:type="auto"/>
            <w:tcBorders>
              <w:top w:val="nil"/>
              <w:left w:val="nil"/>
              <w:bottom w:val="nil"/>
              <w:right w:val="nil"/>
            </w:tcBorders>
            <w:shd w:val="clear" w:color="auto" w:fill="auto"/>
            <w:noWrap/>
            <w:vAlign w:val="center"/>
            <w:tcPrChange w:id="2095" w:author="Steve Barbeaux" w:date="2022-10-09T19:44:00Z">
              <w:tcPr>
                <w:tcW w:w="598" w:type="dxa"/>
                <w:tcBorders>
                  <w:top w:val="nil"/>
                  <w:left w:val="nil"/>
                  <w:bottom w:val="nil"/>
                  <w:right w:val="nil"/>
                </w:tcBorders>
                <w:shd w:val="clear" w:color="auto" w:fill="auto"/>
                <w:noWrap/>
              </w:tcPr>
            </w:tcPrChange>
          </w:tcPr>
          <w:p w14:paraId="7234E23E" w14:textId="3E28C895" w:rsidR="00304CE8" w:rsidRPr="00217552" w:rsidRDefault="00304CE8" w:rsidP="00304CE8">
            <w:pPr>
              <w:spacing w:after="0"/>
              <w:jc w:val="center"/>
              <w:rPr>
                <w:sz w:val="16"/>
                <w:szCs w:val="16"/>
                <w:rPrChange w:id="2096" w:author="Steve Barbeaux" w:date="2022-10-09T19:45:00Z">
                  <w:rPr>
                    <w:sz w:val="16"/>
                    <w:szCs w:val="16"/>
                  </w:rPr>
                </w:rPrChange>
              </w:rPr>
            </w:pPr>
            <w:r w:rsidRPr="00217552">
              <w:rPr>
                <w:sz w:val="16"/>
                <w:szCs w:val="16"/>
                <w:rPrChange w:id="2097" w:author="Steve Barbeaux" w:date="2022-10-09T19:45:00Z">
                  <w:rPr>
                    <w:sz w:val="16"/>
                    <w:szCs w:val="16"/>
                  </w:rPr>
                </w:rPrChange>
              </w:rPr>
              <w:t>0.812</w:t>
            </w:r>
          </w:p>
        </w:tc>
        <w:tc>
          <w:tcPr>
            <w:tcW w:w="0" w:type="auto"/>
            <w:tcBorders>
              <w:top w:val="nil"/>
              <w:left w:val="nil"/>
              <w:bottom w:val="nil"/>
              <w:right w:val="nil"/>
            </w:tcBorders>
            <w:shd w:val="clear" w:color="auto" w:fill="auto"/>
            <w:noWrap/>
            <w:vAlign w:val="center"/>
            <w:tcPrChange w:id="2098" w:author="Steve Barbeaux" w:date="2022-10-09T19:44:00Z">
              <w:tcPr>
                <w:tcW w:w="599" w:type="dxa"/>
                <w:tcBorders>
                  <w:top w:val="nil"/>
                  <w:left w:val="nil"/>
                  <w:bottom w:val="nil"/>
                  <w:right w:val="nil"/>
                </w:tcBorders>
                <w:shd w:val="clear" w:color="auto" w:fill="auto"/>
                <w:noWrap/>
              </w:tcPr>
            </w:tcPrChange>
          </w:tcPr>
          <w:p w14:paraId="71D86B04" w14:textId="3DA3D49F" w:rsidR="00304CE8" w:rsidRPr="00217552" w:rsidRDefault="00304CE8" w:rsidP="00304CE8">
            <w:pPr>
              <w:spacing w:after="0"/>
              <w:jc w:val="center"/>
              <w:rPr>
                <w:sz w:val="16"/>
                <w:szCs w:val="16"/>
                <w:rPrChange w:id="2099" w:author="Steve Barbeaux" w:date="2022-10-09T19:45:00Z">
                  <w:rPr>
                    <w:sz w:val="16"/>
                    <w:szCs w:val="16"/>
                  </w:rPr>
                </w:rPrChange>
              </w:rPr>
            </w:pPr>
            <w:r w:rsidRPr="00217552">
              <w:rPr>
                <w:sz w:val="16"/>
                <w:szCs w:val="16"/>
                <w:rPrChange w:id="2100" w:author="Steve Barbeaux" w:date="2022-10-09T19:45:00Z">
                  <w:rPr>
                    <w:sz w:val="16"/>
                    <w:szCs w:val="16"/>
                  </w:rPr>
                </w:rPrChange>
              </w:rPr>
              <w:t>0.873</w:t>
            </w:r>
          </w:p>
        </w:tc>
        <w:tc>
          <w:tcPr>
            <w:tcW w:w="0" w:type="auto"/>
            <w:tcBorders>
              <w:top w:val="nil"/>
              <w:left w:val="nil"/>
              <w:bottom w:val="nil"/>
              <w:right w:val="nil"/>
            </w:tcBorders>
            <w:shd w:val="clear" w:color="auto" w:fill="auto"/>
            <w:noWrap/>
            <w:vAlign w:val="center"/>
            <w:tcPrChange w:id="2101" w:author="Steve Barbeaux" w:date="2022-10-09T19:44:00Z">
              <w:tcPr>
                <w:tcW w:w="598" w:type="dxa"/>
                <w:tcBorders>
                  <w:top w:val="nil"/>
                  <w:left w:val="nil"/>
                  <w:bottom w:val="nil"/>
                  <w:right w:val="nil"/>
                </w:tcBorders>
                <w:shd w:val="clear" w:color="auto" w:fill="auto"/>
                <w:noWrap/>
              </w:tcPr>
            </w:tcPrChange>
          </w:tcPr>
          <w:p w14:paraId="168E7A75" w14:textId="51209F18" w:rsidR="00304CE8" w:rsidRPr="00217552" w:rsidRDefault="00304CE8" w:rsidP="00304CE8">
            <w:pPr>
              <w:spacing w:after="0"/>
              <w:jc w:val="center"/>
              <w:rPr>
                <w:sz w:val="16"/>
                <w:szCs w:val="16"/>
                <w:rPrChange w:id="2102" w:author="Steve Barbeaux" w:date="2022-10-09T19:45:00Z">
                  <w:rPr>
                    <w:sz w:val="16"/>
                    <w:szCs w:val="16"/>
                  </w:rPr>
                </w:rPrChange>
              </w:rPr>
            </w:pPr>
            <w:r w:rsidRPr="00217552">
              <w:rPr>
                <w:sz w:val="16"/>
                <w:szCs w:val="16"/>
                <w:rPrChange w:id="2103" w:author="Steve Barbeaux" w:date="2022-10-09T19:45:00Z">
                  <w:rPr>
                    <w:sz w:val="16"/>
                    <w:szCs w:val="16"/>
                  </w:rPr>
                </w:rPrChange>
              </w:rPr>
              <w:t>0.924</w:t>
            </w:r>
          </w:p>
        </w:tc>
        <w:tc>
          <w:tcPr>
            <w:tcW w:w="0" w:type="auto"/>
            <w:tcBorders>
              <w:top w:val="nil"/>
              <w:left w:val="nil"/>
              <w:bottom w:val="nil"/>
              <w:right w:val="nil"/>
            </w:tcBorders>
            <w:shd w:val="clear" w:color="auto" w:fill="auto"/>
            <w:noWrap/>
            <w:vAlign w:val="center"/>
            <w:tcPrChange w:id="2104" w:author="Steve Barbeaux" w:date="2022-10-09T19:44:00Z">
              <w:tcPr>
                <w:tcW w:w="599" w:type="dxa"/>
                <w:tcBorders>
                  <w:top w:val="nil"/>
                  <w:left w:val="nil"/>
                  <w:bottom w:val="nil"/>
                  <w:right w:val="nil"/>
                </w:tcBorders>
                <w:shd w:val="clear" w:color="auto" w:fill="auto"/>
                <w:noWrap/>
              </w:tcPr>
            </w:tcPrChange>
          </w:tcPr>
          <w:p w14:paraId="72FC93AC" w14:textId="6B84328F" w:rsidR="00304CE8" w:rsidRPr="00217552" w:rsidRDefault="00304CE8" w:rsidP="00304CE8">
            <w:pPr>
              <w:spacing w:after="0"/>
              <w:jc w:val="center"/>
              <w:rPr>
                <w:sz w:val="16"/>
                <w:szCs w:val="16"/>
                <w:rPrChange w:id="2105" w:author="Steve Barbeaux" w:date="2022-10-09T19:45:00Z">
                  <w:rPr>
                    <w:sz w:val="16"/>
                    <w:szCs w:val="16"/>
                  </w:rPr>
                </w:rPrChange>
              </w:rPr>
            </w:pPr>
            <w:r w:rsidRPr="00217552">
              <w:rPr>
                <w:sz w:val="16"/>
                <w:szCs w:val="16"/>
                <w:rPrChange w:id="2106" w:author="Steve Barbeaux" w:date="2022-10-09T19:45:00Z">
                  <w:rPr>
                    <w:sz w:val="16"/>
                    <w:szCs w:val="16"/>
                  </w:rPr>
                </w:rPrChange>
              </w:rPr>
              <w:t>0.929</w:t>
            </w:r>
          </w:p>
        </w:tc>
        <w:tc>
          <w:tcPr>
            <w:tcW w:w="0" w:type="auto"/>
            <w:tcBorders>
              <w:top w:val="nil"/>
              <w:left w:val="nil"/>
              <w:bottom w:val="nil"/>
              <w:right w:val="nil"/>
            </w:tcBorders>
            <w:shd w:val="clear" w:color="auto" w:fill="auto"/>
            <w:noWrap/>
            <w:vAlign w:val="center"/>
            <w:tcPrChange w:id="2107" w:author="Steve Barbeaux" w:date="2022-10-09T19:44:00Z">
              <w:tcPr>
                <w:tcW w:w="598" w:type="dxa"/>
                <w:tcBorders>
                  <w:top w:val="nil"/>
                  <w:left w:val="nil"/>
                  <w:bottom w:val="nil"/>
                  <w:right w:val="nil"/>
                </w:tcBorders>
                <w:shd w:val="clear" w:color="auto" w:fill="auto"/>
                <w:noWrap/>
              </w:tcPr>
            </w:tcPrChange>
          </w:tcPr>
          <w:p w14:paraId="5EBA1E06" w14:textId="499485CB" w:rsidR="00304CE8" w:rsidRPr="00217552" w:rsidRDefault="00304CE8" w:rsidP="00304CE8">
            <w:pPr>
              <w:spacing w:after="0"/>
              <w:jc w:val="center"/>
              <w:rPr>
                <w:sz w:val="16"/>
                <w:szCs w:val="16"/>
                <w:rPrChange w:id="2108" w:author="Steve Barbeaux" w:date="2022-10-09T19:45:00Z">
                  <w:rPr>
                    <w:sz w:val="16"/>
                    <w:szCs w:val="16"/>
                  </w:rPr>
                </w:rPrChange>
              </w:rPr>
            </w:pPr>
            <w:r w:rsidRPr="00217552">
              <w:rPr>
                <w:sz w:val="16"/>
                <w:szCs w:val="16"/>
                <w:rPrChange w:id="2109" w:author="Steve Barbeaux" w:date="2022-10-09T19:45:00Z">
                  <w:rPr>
                    <w:sz w:val="16"/>
                    <w:szCs w:val="16"/>
                  </w:rPr>
                </w:rPrChange>
              </w:rPr>
              <w:t>0.905</w:t>
            </w:r>
          </w:p>
        </w:tc>
        <w:tc>
          <w:tcPr>
            <w:tcW w:w="0" w:type="auto"/>
            <w:tcBorders>
              <w:top w:val="nil"/>
              <w:left w:val="nil"/>
              <w:bottom w:val="nil"/>
              <w:right w:val="nil"/>
            </w:tcBorders>
            <w:shd w:val="clear" w:color="auto" w:fill="auto"/>
            <w:noWrap/>
            <w:vAlign w:val="center"/>
            <w:tcPrChange w:id="2110" w:author="Steve Barbeaux" w:date="2022-10-09T19:44:00Z">
              <w:tcPr>
                <w:tcW w:w="599" w:type="dxa"/>
                <w:tcBorders>
                  <w:top w:val="nil"/>
                  <w:left w:val="nil"/>
                  <w:bottom w:val="nil"/>
                  <w:right w:val="nil"/>
                </w:tcBorders>
                <w:shd w:val="clear" w:color="auto" w:fill="auto"/>
                <w:noWrap/>
              </w:tcPr>
            </w:tcPrChange>
          </w:tcPr>
          <w:p w14:paraId="251EC5CA" w14:textId="0E903707" w:rsidR="00304CE8" w:rsidRPr="00217552" w:rsidRDefault="00304CE8" w:rsidP="00304CE8">
            <w:pPr>
              <w:spacing w:after="0"/>
              <w:jc w:val="center"/>
              <w:rPr>
                <w:sz w:val="16"/>
                <w:szCs w:val="16"/>
                <w:rPrChange w:id="2111" w:author="Steve Barbeaux" w:date="2022-10-09T19:45:00Z">
                  <w:rPr>
                    <w:sz w:val="16"/>
                    <w:szCs w:val="16"/>
                  </w:rPr>
                </w:rPrChange>
              </w:rPr>
            </w:pPr>
            <w:r w:rsidRPr="00217552">
              <w:rPr>
                <w:sz w:val="16"/>
                <w:szCs w:val="16"/>
                <w:rPrChange w:id="2112" w:author="Steve Barbeaux" w:date="2022-10-09T19:45:00Z">
                  <w:rPr>
                    <w:sz w:val="16"/>
                    <w:szCs w:val="16"/>
                  </w:rPr>
                </w:rPrChange>
              </w:rPr>
              <w:t>0.894</w:t>
            </w:r>
          </w:p>
        </w:tc>
        <w:tc>
          <w:tcPr>
            <w:tcW w:w="0" w:type="auto"/>
            <w:tcBorders>
              <w:top w:val="nil"/>
              <w:left w:val="nil"/>
              <w:bottom w:val="nil"/>
              <w:right w:val="nil"/>
            </w:tcBorders>
            <w:shd w:val="clear" w:color="auto" w:fill="auto"/>
            <w:noWrap/>
            <w:vAlign w:val="center"/>
            <w:tcPrChange w:id="2113" w:author="Steve Barbeaux" w:date="2022-10-09T19:44:00Z">
              <w:tcPr>
                <w:tcW w:w="598" w:type="dxa"/>
                <w:tcBorders>
                  <w:top w:val="nil"/>
                  <w:left w:val="nil"/>
                  <w:bottom w:val="nil"/>
                  <w:right w:val="nil"/>
                </w:tcBorders>
                <w:shd w:val="clear" w:color="auto" w:fill="auto"/>
                <w:noWrap/>
              </w:tcPr>
            </w:tcPrChange>
          </w:tcPr>
          <w:p w14:paraId="2896A8A8" w14:textId="4D9BBE77" w:rsidR="00304CE8" w:rsidRPr="00217552" w:rsidRDefault="00304CE8" w:rsidP="00304CE8">
            <w:pPr>
              <w:spacing w:after="0"/>
              <w:jc w:val="center"/>
              <w:rPr>
                <w:sz w:val="16"/>
                <w:szCs w:val="16"/>
                <w:rPrChange w:id="2114" w:author="Steve Barbeaux" w:date="2022-10-09T19:45:00Z">
                  <w:rPr>
                    <w:sz w:val="16"/>
                    <w:szCs w:val="16"/>
                  </w:rPr>
                </w:rPrChange>
              </w:rPr>
            </w:pPr>
            <w:r w:rsidRPr="00217552">
              <w:rPr>
                <w:sz w:val="16"/>
                <w:szCs w:val="16"/>
                <w:rPrChange w:id="2115" w:author="Steve Barbeaux" w:date="2022-10-09T19:45:00Z">
                  <w:rPr>
                    <w:sz w:val="16"/>
                    <w:szCs w:val="16"/>
                  </w:rPr>
                </w:rPrChange>
              </w:rPr>
              <w:t>0.879</w:t>
            </w:r>
          </w:p>
        </w:tc>
        <w:tc>
          <w:tcPr>
            <w:tcW w:w="0" w:type="auto"/>
            <w:tcBorders>
              <w:top w:val="nil"/>
              <w:left w:val="nil"/>
              <w:bottom w:val="nil"/>
              <w:right w:val="nil"/>
            </w:tcBorders>
            <w:shd w:val="clear" w:color="auto" w:fill="auto"/>
            <w:noWrap/>
            <w:vAlign w:val="center"/>
            <w:tcPrChange w:id="2116" w:author="Steve Barbeaux" w:date="2022-10-09T19:44:00Z">
              <w:tcPr>
                <w:tcW w:w="599" w:type="dxa"/>
                <w:tcBorders>
                  <w:top w:val="nil"/>
                  <w:left w:val="nil"/>
                  <w:bottom w:val="nil"/>
                  <w:right w:val="nil"/>
                </w:tcBorders>
                <w:shd w:val="clear" w:color="auto" w:fill="auto"/>
                <w:noWrap/>
              </w:tcPr>
            </w:tcPrChange>
          </w:tcPr>
          <w:p w14:paraId="36D0F971" w14:textId="6AE6BA89" w:rsidR="00304CE8" w:rsidRPr="00217552" w:rsidRDefault="00304CE8" w:rsidP="00304CE8">
            <w:pPr>
              <w:spacing w:after="0"/>
              <w:jc w:val="center"/>
              <w:rPr>
                <w:sz w:val="16"/>
                <w:szCs w:val="16"/>
                <w:rPrChange w:id="2117" w:author="Steve Barbeaux" w:date="2022-10-09T19:45:00Z">
                  <w:rPr>
                    <w:sz w:val="16"/>
                    <w:szCs w:val="16"/>
                  </w:rPr>
                </w:rPrChange>
              </w:rPr>
            </w:pPr>
            <w:r w:rsidRPr="00217552">
              <w:rPr>
                <w:sz w:val="16"/>
                <w:szCs w:val="16"/>
                <w:rPrChange w:id="2118" w:author="Steve Barbeaux" w:date="2022-10-09T19:45:00Z">
                  <w:rPr>
                    <w:sz w:val="16"/>
                    <w:szCs w:val="16"/>
                  </w:rPr>
                </w:rPrChange>
              </w:rPr>
              <w:t>0.787</w:t>
            </w:r>
          </w:p>
        </w:tc>
      </w:tr>
      <w:tr w:rsidR="00304CE8" w:rsidRPr="005F5568" w14:paraId="146EE761" w14:textId="77777777" w:rsidTr="00217552">
        <w:trPr>
          <w:trPrChange w:id="2119"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2120" w:author="Steve Barbeaux" w:date="2022-10-09T19:44:00Z">
              <w:tcPr>
                <w:tcW w:w="598" w:type="dxa"/>
                <w:tcBorders>
                  <w:top w:val="nil"/>
                  <w:left w:val="nil"/>
                  <w:bottom w:val="nil"/>
                  <w:right w:val="nil"/>
                </w:tcBorders>
                <w:shd w:val="clear" w:color="auto" w:fill="auto"/>
                <w:noWrap/>
                <w:vAlign w:val="center"/>
              </w:tcPr>
            </w:tcPrChange>
          </w:tcPr>
          <w:p w14:paraId="78AA903B" w14:textId="77777777" w:rsidR="00304CE8" w:rsidRPr="00217552" w:rsidRDefault="00304CE8" w:rsidP="00304CE8">
            <w:pPr>
              <w:spacing w:after="0"/>
              <w:jc w:val="center"/>
              <w:rPr>
                <w:sz w:val="16"/>
                <w:szCs w:val="16"/>
                <w:rPrChange w:id="2121" w:author="Steve Barbeaux" w:date="2022-10-09T19:45:00Z">
                  <w:rPr>
                    <w:sz w:val="16"/>
                    <w:szCs w:val="16"/>
                  </w:rPr>
                </w:rPrChange>
              </w:rPr>
            </w:pPr>
            <w:r w:rsidRPr="00217552">
              <w:rPr>
                <w:sz w:val="16"/>
                <w:szCs w:val="16"/>
                <w:rPrChange w:id="2122" w:author="Steve Barbeaux" w:date="2022-10-09T19:45:00Z">
                  <w:rPr>
                    <w:sz w:val="16"/>
                    <w:szCs w:val="16"/>
                  </w:rPr>
                </w:rPrChange>
              </w:rPr>
              <w:t>1982</w:t>
            </w:r>
          </w:p>
        </w:tc>
        <w:tc>
          <w:tcPr>
            <w:tcW w:w="0" w:type="auto"/>
            <w:tcBorders>
              <w:top w:val="nil"/>
              <w:left w:val="nil"/>
              <w:bottom w:val="nil"/>
              <w:right w:val="nil"/>
            </w:tcBorders>
            <w:vAlign w:val="center"/>
            <w:tcPrChange w:id="2123" w:author="Steve Barbeaux" w:date="2022-10-09T19:44:00Z">
              <w:tcPr>
                <w:tcW w:w="599" w:type="dxa"/>
                <w:tcBorders>
                  <w:top w:val="nil"/>
                  <w:left w:val="nil"/>
                  <w:bottom w:val="nil"/>
                  <w:right w:val="nil"/>
                </w:tcBorders>
              </w:tcPr>
            </w:tcPrChange>
          </w:tcPr>
          <w:p w14:paraId="426C23F7" w14:textId="308F1BC5" w:rsidR="00304CE8" w:rsidRPr="00217552" w:rsidRDefault="00304CE8" w:rsidP="00304CE8">
            <w:pPr>
              <w:spacing w:after="0"/>
              <w:jc w:val="center"/>
              <w:rPr>
                <w:sz w:val="16"/>
                <w:szCs w:val="16"/>
                <w:rPrChange w:id="2124" w:author="Steve Barbeaux" w:date="2022-10-09T19:45:00Z">
                  <w:rPr>
                    <w:sz w:val="16"/>
                    <w:szCs w:val="16"/>
                  </w:rPr>
                </w:rPrChange>
              </w:rPr>
            </w:pPr>
            <w:r w:rsidRPr="00217552">
              <w:rPr>
                <w:sz w:val="16"/>
                <w:szCs w:val="16"/>
                <w:rPrChange w:id="2125" w:author="Steve Barbeaux" w:date="2022-10-09T19:45:00Z">
                  <w:rPr>
                    <w:sz w:val="16"/>
                    <w:szCs w:val="16"/>
                  </w:rPr>
                </w:rPrChange>
              </w:rPr>
              <w:t>0.160</w:t>
            </w:r>
          </w:p>
        </w:tc>
        <w:tc>
          <w:tcPr>
            <w:tcW w:w="0" w:type="auto"/>
            <w:tcBorders>
              <w:top w:val="nil"/>
              <w:left w:val="nil"/>
              <w:bottom w:val="nil"/>
              <w:right w:val="nil"/>
            </w:tcBorders>
            <w:shd w:val="clear" w:color="auto" w:fill="auto"/>
            <w:noWrap/>
            <w:vAlign w:val="center"/>
            <w:tcPrChange w:id="2126" w:author="Steve Barbeaux" w:date="2022-10-09T19:44:00Z">
              <w:tcPr>
                <w:tcW w:w="598" w:type="dxa"/>
                <w:tcBorders>
                  <w:top w:val="nil"/>
                  <w:left w:val="nil"/>
                  <w:bottom w:val="nil"/>
                  <w:right w:val="nil"/>
                </w:tcBorders>
                <w:shd w:val="clear" w:color="auto" w:fill="auto"/>
                <w:noWrap/>
              </w:tcPr>
            </w:tcPrChange>
          </w:tcPr>
          <w:p w14:paraId="49AC9060" w14:textId="7D293419" w:rsidR="00304CE8" w:rsidRPr="00217552" w:rsidRDefault="00304CE8" w:rsidP="00304CE8">
            <w:pPr>
              <w:spacing w:after="0"/>
              <w:jc w:val="center"/>
              <w:rPr>
                <w:sz w:val="16"/>
                <w:szCs w:val="16"/>
                <w:rPrChange w:id="2127" w:author="Steve Barbeaux" w:date="2022-10-09T19:45:00Z">
                  <w:rPr>
                    <w:sz w:val="16"/>
                    <w:szCs w:val="16"/>
                  </w:rPr>
                </w:rPrChange>
              </w:rPr>
            </w:pPr>
            <w:r w:rsidRPr="00217552">
              <w:rPr>
                <w:sz w:val="16"/>
                <w:szCs w:val="16"/>
                <w:rPrChange w:id="2128" w:author="Steve Barbeaux" w:date="2022-10-09T19:45:00Z">
                  <w:rPr>
                    <w:sz w:val="16"/>
                    <w:szCs w:val="16"/>
                  </w:rPr>
                </w:rPrChange>
              </w:rPr>
              <w:t>0.125</w:t>
            </w:r>
          </w:p>
        </w:tc>
        <w:tc>
          <w:tcPr>
            <w:tcW w:w="0" w:type="auto"/>
            <w:tcBorders>
              <w:top w:val="nil"/>
              <w:left w:val="nil"/>
              <w:bottom w:val="nil"/>
              <w:right w:val="nil"/>
            </w:tcBorders>
            <w:shd w:val="clear" w:color="auto" w:fill="auto"/>
            <w:noWrap/>
            <w:vAlign w:val="center"/>
            <w:tcPrChange w:id="2129" w:author="Steve Barbeaux" w:date="2022-10-09T19:44:00Z">
              <w:tcPr>
                <w:tcW w:w="599" w:type="dxa"/>
                <w:tcBorders>
                  <w:top w:val="nil"/>
                  <w:left w:val="nil"/>
                  <w:bottom w:val="nil"/>
                  <w:right w:val="nil"/>
                </w:tcBorders>
                <w:shd w:val="clear" w:color="auto" w:fill="auto"/>
                <w:noWrap/>
              </w:tcPr>
            </w:tcPrChange>
          </w:tcPr>
          <w:p w14:paraId="7C2B7DF3" w14:textId="30C093A0" w:rsidR="00304CE8" w:rsidRPr="00217552" w:rsidRDefault="00304CE8" w:rsidP="00304CE8">
            <w:pPr>
              <w:spacing w:after="0"/>
              <w:jc w:val="center"/>
              <w:rPr>
                <w:sz w:val="16"/>
                <w:szCs w:val="16"/>
                <w:rPrChange w:id="2130" w:author="Steve Barbeaux" w:date="2022-10-09T19:45:00Z">
                  <w:rPr>
                    <w:sz w:val="16"/>
                    <w:szCs w:val="16"/>
                  </w:rPr>
                </w:rPrChange>
              </w:rPr>
            </w:pPr>
            <w:r w:rsidRPr="00217552">
              <w:rPr>
                <w:sz w:val="16"/>
                <w:szCs w:val="16"/>
                <w:rPrChange w:id="2131" w:author="Steve Barbeaux" w:date="2022-10-09T19:45:00Z">
                  <w:rPr>
                    <w:sz w:val="16"/>
                    <w:szCs w:val="16"/>
                  </w:rPr>
                </w:rPrChange>
              </w:rPr>
              <w:t>0.316</w:t>
            </w:r>
          </w:p>
        </w:tc>
        <w:tc>
          <w:tcPr>
            <w:tcW w:w="0" w:type="auto"/>
            <w:tcBorders>
              <w:top w:val="nil"/>
              <w:left w:val="nil"/>
              <w:bottom w:val="nil"/>
              <w:right w:val="nil"/>
            </w:tcBorders>
            <w:shd w:val="clear" w:color="auto" w:fill="auto"/>
            <w:noWrap/>
            <w:vAlign w:val="center"/>
            <w:tcPrChange w:id="2132" w:author="Steve Barbeaux" w:date="2022-10-09T19:44:00Z">
              <w:tcPr>
                <w:tcW w:w="598" w:type="dxa"/>
                <w:tcBorders>
                  <w:top w:val="nil"/>
                  <w:left w:val="nil"/>
                  <w:bottom w:val="nil"/>
                  <w:right w:val="nil"/>
                </w:tcBorders>
                <w:shd w:val="clear" w:color="auto" w:fill="auto"/>
                <w:noWrap/>
              </w:tcPr>
            </w:tcPrChange>
          </w:tcPr>
          <w:p w14:paraId="2B8BD3A2" w14:textId="66EC345E" w:rsidR="00304CE8" w:rsidRPr="00217552" w:rsidRDefault="00304CE8" w:rsidP="00304CE8">
            <w:pPr>
              <w:spacing w:after="0"/>
              <w:jc w:val="center"/>
              <w:rPr>
                <w:sz w:val="16"/>
                <w:szCs w:val="16"/>
                <w:rPrChange w:id="2133" w:author="Steve Barbeaux" w:date="2022-10-09T19:45:00Z">
                  <w:rPr>
                    <w:sz w:val="16"/>
                    <w:szCs w:val="16"/>
                  </w:rPr>
                </w:rPrChange>
              </w:rPr>
            </w:pPr>
            <w:r w:rsidRPr="00217552">
              <w:rPr>
                <w:sz w:val="16"/>
                <w:szCs w:val="16"/>
                <w:rPrChange w:id="2134" w:author="Steve Barbeaux" w:date="2022-10-09T19:45:00Z">
                  <w:rPr>
                    <w:sz w:val="16"/>
                    <w:szCs w:val="16"/>
                  </w:rPr>
                </w:rPrChange>
              </w:rPr>
              <w:t>0.535</w:t>
            </w:r>
          </w:p>
        </w:tc>
        <w:tc>
          <w:tcPr>
            <w:tcW w:w="0" w:type="auto"/>
            <w:tcBorders>
              <w:top w:val="nil"/>
              <w:left w:val="nil"/>
              <w:bottom w:val="nil"/>
              <w:right w:val="nil"/>
            </w:tcBorders>
            <w:shd w:val="clear" w:color="auto" w:fill="auto"/>
            <w:noWrap/>
            <w:vAlign w:val="center"/>
            <w:tcPrChange w:id="2135" w:author="Steve Barbeaux" w:date="2022-10-09T19:44:00Z">
              <w:tcPr>
                <w:tcW w:w="599" w:type="dxa"/>
                <w:tcBorders>
                  <w:top w:val="nil"/>
                  <w:left w:val="nil"/>
                  <w:bottom w:val="nil"/>
                  <w:right w:val="nil"/>
                </w:tcBorders>
                <w:shd w:val="clear" w:color="auto" w:fill="auto"/>
                <w:noWrap/>
              </w:tcPr>
            </w:tcPrChange>
          </w:tcPr>
          <w:p w14:paraId="2E42A72C" w14:textId="0EA1F2C9" w:rsidR="00304CE8" w:rsidRPr="00217552" w:rsidRDefault="00304CE8" w:rsidP="00304CE8">
            <w:pPr>
              <w:spacing w:after="0"/>
              <w:jc w:val="center"/>
              <w:rPr>
                <w:sz w:val="16"/>
                <w:szCs w:val="16"/>
                <w:rPrChange w:id="2136" w:author="Steve Barbeaux" w:date="2022-10-09T19:45:00Z">
                  <w:rPr>
                    <w:sz w:val="16"/>
                    <w:szCs w:val="16"/>
                  </w:rPr>
                </w:rPrChange>
              </w:rPr>
            </w:pPr>
            <w:r w:rsidRPr="00217552">
              <w:rPr>
                <w:sz w:val="16"/>
                <w:szCs w:val="16"/>
                <w:rPrChange w:id="2137" w:author="Steve Barbeaux" w:date="2022-10-09T19:45:00Z">
                  <w:rPr>
                    <w:sz w:val="16"/>
                    <w:szCs w:val="16"/>
                  </w:rPr>
                </w:rPrChange>
              </w:rPr>
              <w:t>0.717</w:t>
            </w:r>
          </w:p>
        </w:tc>
        <w:tc>
          <w:tcPr>
            <w:tcW w:w="0" w:type="auto"/>
            <w:tcBorders>
              <w:top w:val="nil"/>
              <w:left w:val="nil"/>
              <w:bottom w:val="nil"/>
              <w:right w:val="nil"/>
            </w:tcBorders>
            <w:shd w:val="clear" w:color="auto" w:fill="auto"/>
            <w:noWrap/>
            <w:vAlign w:val="center"/>
            <w:tcPrChange w:id="2138" w:author="Steve Barbeaux" w:date="2022-10-09T19:44:00Z">
              <w:tcPr>
                <w:tcW w:w="598" w:type="dxa"/>
                <w:tcBorders>
                  <w:top w:val="nil"/>
                  <w:left w:val="nil"/>
                  <w:bottom w:val="nil"/>
                  <w:right w:val="nil"/>
                </w:tcBorders>
                <w:shd w:val="clear" w:color="auto" w:fill="auto"/>
                <w:noWrap/>
              </w:tcPr>
            </w:tcPrChange>
          </w:tcPr>
          <w:p w14:paraId="4E141B19" w14:textId="75EBCD6D" w:rsidR="00304CE8" w:rsidRPr="00217552" w:rsidRDefault="00304CE8" w:rsidP="00304CE8">
            <w:pPr>
              <w:spacing w:after="0"/>
              <w:jc w:val="center"/>
              <w:rPr>
                <w:sz w:val="16"/>
                <w:szCs w:val="16"/>
                <w:rPrChange w:id="2139" w:author="Steve Barbeaux" w:date="2022-10-09T19:45:00Z">
                  <w:rPr>
                    <w:sz w:val="16"/>
                    <w:szCs w:val="16"/>
                  </w:rPr>
                </w:rPrChange>
              </w:rPr>
            </w:pPr>
            <w:r w:rsidRPr="00217552">
              <w:rPr>
                <w:sz w:val="16"/>
                <w:szCs w:val="16"/>
                <w:rPrChange w:id="2140" w:author="Steve Barbeaux" w:date="2022-10-09T19:45:00Z">
                  <w:rPr>
                    <w:sz w:val="16"/>
                    <w:szCs w:val="16"/>
                  </w:rPr>
                </w:rPrChange>
              </w:rPr>
              <w:t>0.817</w:t>
            </w:r>
          </w:p>
        </w:tc>
        <w:tc>
          <w:tcPr>
            <w:tcW w:w="0" w:type="auto"/>
            <w:tcBorders>
              <w:top w:val="nil"/>
              <w:left w:val="nil"/>
              <w:bottom w:val="nil"/>
              <w:right w:val="nil"/>
            </w:tcBorders>
            <w:shd w:val="clear" w:color="auto" w:fill="auto"/>
            <w:noWrap/>
            <w:vAlign w:val="center"/>
            <w:tcPrChange w:id="2141" w:author="Steve Barbeaux" w:date="2022-10-09T19:44:00Z">
              <w:tcPr>
                <w:tcW w:w="599" w:type="dxa"/>
                <w:tcBorders>
                  <w:top w:val="nil"/>
                  <w:left w:val="nil"/>
                  <w:bottom w:val="nil"/>
                  <w:right w:val="nil"/>
                </w:tcBorders>
                <w:shd w:val="clear" w:color="auto" w:fill="auto"/>
                <w:noWrap/>
              </w:tcPr>
            </w:tcPrChange>
          </w:tcPr>
          <w:p w14:paraId="74607F4C" w14:textId="7234C894" w:rsidR="00304CE8" w:rsidRPr="00217552" w:rsidRDefault="00304CE8" w:rsidP="00304CE8">
            <w:pPr>
              <w:spacing w:after="0"/>
              <w:jc w:val="center"/>
              <w:rPr>
                <w:sz w:val="16"/>
                <w:szCs w:val="16"/>
                <w:rPrChange w:id="2142" w:author="Steve Barbeaux" w:date="2022-10-09T19:45:00Z">
                  <w:rPr>
                    <w:sz w:val="16"/>
                    <w:szCs w:val="16"/>
                  </w:rPr>
                </w:rPrChange>
              </w:rPr>
            </w:pPr>
            <w:r w:rsidRPr="00217552">
              <w:rPr>
                <w:sz w:val="16"/>
                <w:szCs w:val="16"/>
                <w:rPrChange w:id="2143" w:author="Steve Barbeaux" w:date="2022-10-09T19:45:00Z">
                  <w:rPr>
                    <w:sz w:val="16"/>
                    <w:szCs w:val="16"/>
                  </w:rPr>
                </w:rPrChange>
              </w:rPr>
              <w:t>0.845</w:t>
            </w:r>
          </w:p>
        </w:tc>
        <w:tc>
          <w:tcPr>
            <w:tcW w:w="0" w:type="auto"/>
            <w:tcBorders>
              <w:top w:val="nil"/>
              <w:left w:val="nil"/>
              <w:bottom w:val="nil"/>
              <w:right w:val="nil"/>
            </w:tcBorders>
            <w:shd w:val="clear" w:color="auto" w:fill="auto"/>
            <w:noWrap/>
            <w:vAlign w:val="center"/>
            <w:tcPrChange w:id="2144" w:author="Steve Barbeaux" w:date="2022-10-09T19:44:00Z">
              <w:tcPr>
                <w:tcW w:w="598" w:type="dxa"/>
                <w:tcBorders>
                  <w:top w:val="nil"/>
                  <w:left w:val="nil"/>
                  <w:bottom w:val="nil"/>
                  <w:right w:val="nil"/>
                </w:tcBorders>
                <w:shd w:val="clear" w:color="auto" w:fill="auto"/>
                <w:noWrap/>
              </w:tcPr>
            </w:tcPrChange>
          </w:tcPr>
          <w:p w14:paraId="3500720F" w14:textId="6DFFCAE0" w:rsidR="00304CE8" w:rsidRPr="00217552" w:rsidRDefault="00304CE8" w:rsidP="00304CE8">
            <w:pPr>
              <w:spacing w:after="0"/>
              <w:jc w:val="center"/>
              <w:rPr>
                <w:sz w:val="16"/>
                <w:szCs w:val="16"/>
                <w:rPrChange w:id="2145" w:author="Steve Barbeaux" w:date="2022-10-09T19:45:00Z">
                  <w:rPr>
                    <w:sz w:val="16"/>
                    <w:szCs w:val="16"/>
                  </w:rPr>
                </w:rPrChange>
              </w:rPr>
            </w:pPr>
            <w:r w:rsidRPr="00217552">
              <w:rPr>
                <w:sz w:val="16"/>
                <w:szCs w:val="16"/>
                <w:rPrChange w:id="2146" w:author="Steve Barbeaux" w:date="2022-10-09T19:45:00Z">
                  <w:rPr>
                    <w:sz w:val="16"/>
                    <w:szCs w:val="16"/>
                  </w:rPr>
                </w:rPrChange>
              </w:rPr>
              <w:t>0.871</w:t>
            </w:r>
          </w:p>
        </w:tc>
        <w:tc>
          <w:tcPr>
            <w:tcW w:w="0" w:type="auto"/>
            <w:tcBorders>
              <w:top w:val="nil"/>
              <w:left w:val="nil"/>
              <w:bottom w:val="nil"/>
              <w:right w:val="nil"/>
            </w:tcBorders>
            <w:shd w:val="clear" w:color="auto" w:fill="auto"/>
            <w:noWrap/>
            <w:vAlign w:val="center"/>
            <w:tcPrChange w:id="2147" w:author="Steve Barbeaux" w:date="2022-10-09T19:44:00Z">
              <w:tcPr>
                <w:tcW w:w="599" w:type="dxa"/>
                <w:tcBorders>
                  <w:top w:val="nil"/>
                  <w:left w:val="nil"/>
                  <w:bottom w:val="nil"/>
                  <w:right w:val="nil"/>
                </w:tcBorders>
                <w:shd w:val="clear" w:color="auto" w:fill="auto"/>
                <w:noWrap/>
              </w:tcPr>
            </w:tcPrChange>
          </w:tcPr>
          <w:p w14:paraId="6D246F34" w14:textId="0916EFFC" w:rsidR="00304CE8" w:rsidRPr="00217552" w:rsidRDefault="00304CE8" w:rsidP="00304CE8">
            <w:pPr>
              <w:spacing w:after="0"/>
              <w:jc w:val="center"/>
              <w:rPr>
                <w:sz w:val="16"/>
                <w:szCs w:val="16"/>
                <w:rPrChange w:id="2148" w:author="Steve Barbeaux" w:date="2022-10-09T19:45:00Z">
                  <w:rPr>
                    <w:sz w:val="16"/>
                    <w:szCs w:val="16"/>
                  </w:rPr>
                </w:rPrChange>
              </w:rPr>
            </w:pPr>
            <w:r w:rsidRPr="00217552">
              <w:rPr>
                <w:sz w:val="16"/>
                <w:szCs w:val="16"/>
                <w:rPrChange w:id="2149" w:author="Steve Barbeaux" w:date="2022-10-09T19:45:00Z">
                  <w:rPr>
                    <w:sz w:val="16"/>
                    <w:szCs w:val="16"/>
                  </w:rPr>
                </w:rPrChange>
              </w:rPr>
              <w:t>0.934</w:t>
            </w:r>
          </w:p>
        </w:tc>
        <w:tc>
          <w:tcPr>
            <w:tcW w:w="0" w:type="auto"/>
            <w:tcBorders>
              <w:top w:val="nil"/>
              <w:left w:val="nil"/>
              <w:bottom w:val="nil"/>
              <w:right w:val="nil"/>
            </w:tcBorders>
            <w:shd w:val="clear" w:color="auto" w:fill="auto"/>
            <w:noWrap/>
            <w:vAlign w:val="center"/>
            <w:tcPrChange w:id="2150" w:author="Steve Barbeaux" w:date="2022-10-09T19:44:00Z">
              <w:tcPr>
                <w:tcW w:w="598" w:type="dxa"/>
                <w:tcBorders>
                  <w:top w:val="nil"/>
                  <w:left w:val="nil"/>
                  <w:bottom w:val="nil"/>
                  <w:right w:val="nil"/>
                </w:tcBorders>
                <w:shd w:val="clear" w:color="auto" w:fill="auto"/>
                <w:noWrap/>
              </w:tcPr>
            </w:tcPrChange>
          </w:tcPr>
          <w:p w14:paraId="29CB2237" w14:textId="50014CB8" w:rsidR="00304CE8" w:rsidRPr="00217552" w:rsidRDefault="00304CE8" w:rsidP="00304CE8">
            <w:pPr>
              <w:spacing w:after="0"/>
              <w:jc w:val="center"/>
              <w:rPr>
                <w:sz w:val="16"/>
                <w:szCs w:val="16"/>
                <w:rPrChange w:id="2151" w:author="Steve Barbeaux" w:date="2022-10-09T19:45:00Z">
                  <w:rPr>
                    <w:sz w:val="16"/>
                    <w:szCs w:val="16"/>
                  </w:rPr>
                </w:rPrChange>
              </w:rPr>
            </w:pPr>
            <w:r w:rsidRPr="00217552">
              <w:rPr>
                <w:sz w:val="16"/>
                <w:szCs w:val="16"/>
                <w:rPrChange w:id="2152" w:author="Steve Barbeaux" w:date="2022-10-09T19:45:00Z">
                  <w:rPr>
                    <w:sz w:val="16"/>
                    <w:szCs w:val="16"/>
                  </w:rPr>
                </w:rPrChange>
              </w:rPr>
              <w:t>0.997</w:t>
            </w:r>
          </w:p>
        </w:tc>
        <w:tc>
          <w:tcPr>
            <w:tcW w:w="0" w:type="auto"/>
            <w:tcBorders>
              <w:top w:val="nil"/>
              <w:left w:val="nil"/>
              <w:bottom w:val="nil"/>
              <w:right w:val="nil"/>
            </w:tcBorders>
            <w:shd w:val="clear" w:color="auto" w:fill="auto"/>
            <w:noWrap/>
            <w:vAlign w:val="center"/>
            <w:tcPrChange w:id="2153" w:author="Steve Barbeaux" w:date="2022-10-09T19:44:00Z">
              <w:tcPr>
                <w:tcW w:w="599" w:type="dxa"/>
                <w:tcBorders>
                  <w:top w:val="nil"/>
                  <w:left w:val="nil"/>
                  <w:bottom w:val="nil"/>
                  <w:right w:val="nil"/>
                </w:tcBorders>
                <w:shd w:val="clear" w:color="auto" w:fill="auto"/>
                <w:noWrap/>
              </w:tcPr>
            </w:tcPrChange>
          </w:tcPr>
          <w:p w14:paraId="70EC696D" w14:textId="5CE91532" w:rsidR="00304CE8" w:rsidRPr="00217552" w:rsidRDefault="00304CE8" w:rsidP="00304CE8">
            <w:pPr>
              <w:spacing w:after="0"/>
              <w:jc w:val="center"/>
              <w:rPr>
                <w:sz w:val="16"/>
                <w:szCs w:val="16"/>
                <w:rPrChange w:id="2154" w:author="Steve Barbeaux" w:date="2022-10-09T19:45:00Z">
                  <w:rPr>
                    <w:sz w:val="16"/>
                    <w:szCs w:val="16"/>
                  </w:rPr>
                </w:rPrChange>
              </w:rPr>
            </w:pPr>
            <w:r w:rsidRPr="00217552">
              <w:rPr>
                <w:sz w:val="16"/>
                <w:szCs w:val="16"/>
                <w:rPrChange w:id="2155" w:author="Steve Barbeaux" w:date="2022-10-09T19:45:00Z">
                  <w:rPr>
                    <w:sz w:val="16"/>
                    <w:szCs w:val="16"/>
                  </w:rPr>
                </w:rPrChange>
              </w:rPr>
              <w:t>0.989</w:t>
            </w:r>
          </w:p>
        </w:tc>
        <w:tc>
          <w:tcPr>
            <w:tcW w:w="0" w:type="auto"/>
            <w:tcBorders>
              <w:top w:val="nil"/>
              <w:left w:val="nil"/>
              <w:bottom w:val="nil"/>
              <w:right w:val="nil"/>
            </w:tcBorders>
            <w:shd w:val="clear" w:color="auto" w:fill="auto"/>
            <w:noWrap/>
            <w:vAlign w:val="center"/>
            <w:tcPrChange w:id="2156" w:author="Steve Barbeaux" w:date="2022-10-09T19:44:00Z">
              <w:tcPr>
                <w:tcW w:w="598" w:type="dxa"/>
                <w:tcBorders>
                  <w:top w:val="nil"/>
                  <w:left w:val="nil"/>
                  <w:bottom w:val="nil"/>
                  <w:right w:val="nil"/>
                </w:tcBorders>
                <w:shd w:val="clear" w:color="auto" w:fill="auto"/>
                <w:noWrap/>
              </w:tcPr>
            </w:tcPrChange>
          </w:tcPr>
          <w:p w14:paraId="38956572" w14:textId="74DEFDA5" w:rsidR="00304CE8" w:rsidRPr="00217552" w:rsidRDefault="00304CE8" w:rsidP="00304CE8">
            <w:pPr>
              <w:spacing w:after="0"/>
              <w:jc w:val="center"/>
              <w:rPr>
                <w:sz w:val="16"/>
                <w:szCs w:val="16"/>
                <w:rPrChange w:id="2157" w:author="Steve Barbeaux" w:date="2022-10-09T19:45:00Z">
                  <w:rPr>
                    <w:sz w:val="16"/>
                    <w:szCs w:val="16"/>
                  </w:rPr>
                </w:rPrChange>
              </w:rPr>
            </w:pPr>
            <w:r w:rsidRPr="00217552">
              <w:rPr>
                <w:sz w:val="16"/>
                <w:szCs w:val="16"/>
                <w:rPrChange w:id="2158" w:author="Steve Barbeaux" w:date="2022-10-09T19:45:00Z">
                  <w:rPr>
                    <w:sz w:val="16"/>
                    <w:szCs w:val="16"/>
                  </w:rPr>
                </w:rPrChange>
              </w:rPr>
              <w:t>0.917</w:t>
            </w:r>
          </w:p>
        </w:tc>
        <w:tc>
          <w:tcPr>
            <w:tcW w:w="0" w:type="auto"/>
            <w:tcBorders>
              <w:top w:val="nil"/>
              <w:left w:val="nil"/>
              <w:bottom w:val="nil"/>
              <w:right w:val="nil"/>
            </w:tcBorders>
            <w:shd w:val="clear" w:color="auto" w:fill="auto"/>
            <w:noWrap/>
            <w:vAlign w:val="center"/>
            <w:tcPrChange w:id="2159" w:author="Steve Barbeaux" w:date="2022-10-09T19:44:00Z">
              <w:tcPr>
                <w:tcW w:w="599" w:type="dxa"/>
                <w:tcBorders>
                  <w:top w:val="nil"/>
                  <w:left w:val="nil"/>
                  <w:bottom w:val="nil"/>
                  <w:right w:val="nil"/>
                </w:tcBorders>
                <w:shd w:val="clear" w:color="auto" w:fill="auto"/>
                <w:noWrap/>
              </w:tcPr>
            </w:tcPrChange>
          </w:tcPr>
          <w:p w14:paraId="5661A127" w14:textId="29B5A505" w:rsidR="00304CE8" w:rsidRPr="00217552" w:rsidRDefault="00304CE8" w:rsidP="00304CE8">
            <w:pPr>
              <w:spacing w:after="0"/>
              <w:jc w:val="center"/>
              <w:rPr>
                <w:sz w:val="16"/>
                <w:szCs w:val="16"/>
                <w:rPrChange w:id="2160" w:author="Steve Barbeaux" w:date="2022-10-09T19:45:00Z">
                  <w:rPr>
                    <w:sz w:val="16"/>
                    <w:szCs w:val="16"/>
                  </w:rPr>
                </w:rPrChange>
              </w:rPr>
            </w:pPr>
            <w:r w:rsidRPr="00217552">
              <w:rPr>
                <w:sz w:val="16"/>
                <w:szCs w:val="16"/>
                <w:rPrChange w:id="2161" w:author="Steve Barbeaux" w:date="2022-10-09T19:45:00Z">
                  <w:rPr>
                    <w:sz w:val="16"/>
                    <w:szCs w:val="16"/>
                  </w:rPr>
                </w:rPrChange>
              </w:rPr>
              <w:t>0.867</w:t>
            </w:r>
          </w:p>
        </w:tc>
        <w:tc>
          <w:tcPr>
            <w:tcW w:w="0" w:type="auto"/>
            <w:tcBorders>
              <w:top w:val="nil"/>
              <w:left w:val="nil"/>
              <w:bottom w:val="nil"/>
              <w:right w:val="nil"/>
            </w:tcBorders>
            <w:shd w:val="clear" w:color="auto" w:fill="auto"/>
            <w:noWrap/>
            <w:vAlign w:val="center"/>
            <w:tcPrChange w:id="2162" w:author="Steve Barbeaux" w:date="2022-10-09T19:44:00Z">
              <w:tcPr>
                <w:tcW w:w="598" w:type="dxa"/>
                <w:tcBorders>
                  <w:top w:val="nil"/>
                  <w:left w:val="nil"/>
                  <w:bottom w:val="nil"/>
                  <w:right w:val="nil"/>
                </w:tcBorders>
                <w:shd w:val="clear" w:color="auto" w:fill="auto"/>
                <w:noWrap/>
              </w:tcPr>
            </w:tcPrChange>
          </w:tcPr>
          <w:p w14:paraId="7A702DBB" w14:textId="388870E2" w:rsidR="00304CE8" w:rsidRPr="00217552" w:rsidRDefault="00304CE8" w:rsidP="00304CE8">
            <w:pPr>
              <w:spacing w:after="0"/>
              <w:jc w:val="center"/>
              <w:rPr>
                <w:sz w:val="16"/>
                <w:szCs w:val="16"/>
                <w:rPrChange w:id="2163" w:author="Steve Barbeaux" w:date="2022-10-09T19:45:00Z">
                  <w:rPr>
                    <w:sz w:val="16"/>
                    <w:szCs w:val="16"/>
                  </w:rPr>
                </w:rPrChange>
              </w:rPr>
            </w:pPr>
            <w:r w:rsidRPr="00217552">
              <w:rPr>
                <w:sz w:val="16"/>
                <w:szCs w:val="16"/>
                <w:rPrChange w:id="2164" w:author="Steve Barbeaux" w:date="2022-10-09T19:45:00Z">
                  <w:rPr>
                    <w:sz w:val="16"/>
                    <w:szCs w:val="16"/>
                  </w:rPr>
                </w:rPrChange>
              </w:rPr>
              <w:t>0.866</w:t>
            </w:r>
          </w:p>
        </w:tc>
        <w:tc>
          <w:tcPr>
            <w:tcW w:w="0" w:type="auto"/>
            <w:tcBorders>
              <w:top w:val="nil"/>
              <w:left w:val="nil"/>
              <w:bottom w:val="nil"/>
              <w:right w:val="nil"/>
            </w:tcBorders>
            <w:shd w:val="clear" w:color="auto" w:fill="auto"/>
            <w:noWrap/>
            <w:vAlign w:val="center"/>
            <w:tcPrChange w:id="2165" w:author="Steve Barbeaux" w:date="2022-10-09T19:44:00Z">
              <w:tcPr>
                <w:tcW w:w="599" w:type="dxa"/>
                <w:tcBorders>
                  <w:top w:val="nil"/>
                  <w:left w:val="nil"/>
                  <w:bottom w:val="nil"/>
                  <w:right w:val="nil"/>
                </w:tcBorders>
                <w:shd w:val="clear" w:color="auto" w:fill="auto"/>
                <w:noWrap/>
              </w:tcPr>
            </w:tcPrChange>
          </w:tcPr>
          <w:p w14:paraId="3C975399" w14:textId="655F4D30" w:rsidR="00304CE8" w:rsidRPr="00217552" w:rsidRDefault="00304CE8" w:rsidP="00304CE8">
            <w:pPr>
              <w:spacing w:after="0"/>
              <w:jc w:val="center"/>
              <w:rPr>
                <w:sz w:val="16"/>
                <w:szCs w:val="16"/>
                <w:rPrChange w:id="2166" w:author="Steve Barbeaux" w:date="2022-10-09T19:45:00Z">
                  <w:rPr>
                    <w:sz w:val="16"/>
                    <w:szCs w:val="16"/>
                  </w:rPr>
                </w:rPrChange>
              </w:rPr>
            </w:pPr>
            <w:r w:rsidRPr="00217552">
              <w:rPr>
                <w:sz w:val="16"/>
                <w:szCs w:val="16"/>
                <w:rPrChange w:id="2167" w:author="Steve Barbeaux" w:date="2022-10-09T19:45:00Z">
                  <w:rPr>
                    <w:sz w:val="16"/>
                    <w:szCs w:val="16"/>
                  </w:rPr>
                </w:rPrChange>
              </w:rPr>
              <w:t>0.864</w:t>
            </w:r>
          </w:p>
        </w:tc>
      </w:tr>
      <w:tr w:rsidR="00304CE8" w:rsidRPr="005F5568" w14:paraId="27DB4662" w14:textId="77777777" w:rsidTr="00217552">
        <w:trPr>
          <w:trPrChange w:id="2168"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2169" w:author="Steve Barbeaux" w:date="2022-10-09T19:44:00Z">
              <w:tcPr>
                <w:tcW w:w="598" w:type="dxa"/>
                <w:tcBorders>
                  <w:top w:val="nil"/>
                  <w:left w:val="nil"/>
                  <w:bottom w:val="nil"/>
                  <w:right w:val="nil"/>
                </w:tcBorders>
                <w:shd w:val="clear" w:color="auto" w:fill="auto"/>
                <w:noWrap/>
                <w:vAlign w:val="center"/>
              </w:tcPr>
            </w:tcPrChange>
          </w:tcPr>
          <w:p w14:paraId="7DAF430F" w14:textId="77777777" w:rsidR="00304CE8" w:rsidRPr="00217552" w:rsidRDefault="00304CE8" w:rsidP="00304CE8">
            <w:pPr>
              <w:spacing w:after="0"/>
              <w:jc w:val="center"/>
              <w:rPr>
                <w:sz w:val="16"/>
                <w:szCs w:val="16"/>
                <w:rPrChange w:id="2170" w:author="Steve Barbeaux" w:date="2022-10-09T19:45:00Z">
                  <w:rPr>
                    <w:sz w:val="16"/>
                    <w:szCs w:val="16"/>
                  </w:rPr>
                </w:rPrChange>
              </w:rPr>
            </w:pPr>
            <w:r w:rsidRPr="00217552">
              <w:rPr>
                <w:sz w:val="16"/>
                <w:szCs w:val="16"/>
                <w:rPrChange w:id="2171" w:author="Steve Barbeaux" w:date="2022-10-09T19:45:00Z">
                  <w:rPr>
                    <w:sz w:val="16"/>
                    <w:szCs w:val="16"/>
                  </w:rPr>
                </w:rPrChange>
              </w:rPr>
              <w:t>1983</w:t>
            </w:r>
          </w:p>
        </w:tc>
        <w:tc>
          <w:tcPr>
            <w:tcW w:w="0" w:type="auto"/>
            <w:tcBorders>
              <w:top w:val="nil"/>
              <w:left w:val="nil"/>
              <w:bottom w:val="nil"/>
              <w:right w:val="nil"/>
            </w:tcBorders>
            <w:vAlign w:val="center"/>
            <w:tcPrChange w:id="2172" w:author="Steve Barbeaux" w:date="2022-10-09T19:44:00Z">
              <w:tcPr>
                <w:tcW w:w="599" w:type="dxa"/>
                <w:tcBorders>
                  <w:top w:val="nil"/>
                  <w:left w:val="nil"/>
                  <w:bottom w:val="nil"/>
                  <w:right w:val="nil"/>
                </w:tcBorders>
              </w:tcPr>
            </w:tcPrChange>
          </w:tcPr>
          <w:p w14:paraId="47AC99F3" w14:textId="14212865" w:rsidR="00304CE8" w:rsidRPr="00217552" w:rsidRDefault="00304CE8" w:rsidP="00304CE8">
            <w:pPr>
              <w:spacing w:after="0"/>
              <w:jc w:val="center"/>
              <w:rPr>
                <w:sz w:val="16"/>
                <w:szCs w:val="16"/>
                <w:rPrChange w:id="2173" w:author="Steve Barbeaux" w:date="2022-10-09T19:45:00Z">
                  <w:rPr>
                    <w:sz w:val="16"/>
                    <w:szCs w:val="16"/>
                  </w:rPr>
                </w:rPrChange>
              </w:rPr>
            </w:pPr>
            <w:r w:rsidRPr="00217552">
              <w:rPr>
                <w:sz w:val="16"/>
                <w:szCs w:val="16"/>
                <w:rPrChange w:id="2174" w:author="Steve Barbeaux" w:date="2022-10-09T19:45:00Z">
                  <w:rPr>
                    <w:sz w:val="16"/>
                    <w:szCs w:val="16"/>
                  </w:rPr>
                </w:rPrChange>
              </w:rPr>
              <w:t>0.160</w:t>
            </w:r>
          </w:p>
        </w:tc>
        <w:tc>
          <w:tcPr>
            <w:tcW w:w="0" w:type="auto"/>
            <w:tcBorders>
              <w:top w:val="nil"/>
              <w:left w:val="nil"/>
              <w:bottom w:val="nil"/>
              <w:right w:val="nil"/>
            </w:tcBorders>
            <w:shd w:val="clear" w:color="auto" w:fill="auto"/>
            <w:noWrap/>
            <w:vAlign w:val="center"/>
            <w:tcPrChange w:id="2175" w:author="Steve Barbeaux" w:date="2022-10-09T19:44:00Z">
              <w:tcPr>
                <w:tcW w:w="598" w:type="dxa"/>
                <w:tcBorders>
                  <w:top w:val="nil"/>
                  <w:left w:val="nil"/>
                  <w:bottom w:val="nil"/>
                  <w:right w:val="nil"/>
                </w:tcBorders>
                <w:shd w:val="clear" w:color="auto" w:fill="auto"/>
                <w:noWrap/>
              </w:tcPr>
            </w:tcPrChange>
          </w:tcPr>
          <w:p w14:paraId="439AD0B9" w14:textId="57176B21" w:rsidR="00304CE8" w:rsidRPr="00217552" w:rsidRDefault="00304CE8" w:rsidP="00304CE8">
            <w:pPr>
              <w:spacing w:after="0"/>
              <w:jc w:val="center"/>
              <w:rPr>
                <w:sz w:val="16"/>
                <w:szCs w:val="16"/>
                <w:rPrChange w:id="2176" w:author="Steve Barbeaux" w:date="2022-10-09T19:45:00Z">
                  <w:rPr>
                    <w:sz w:val="16"/>
                    <w:szCs w:val="16"/>
                  </w:rPr>
                </w:rPrChange>
              </w:rPr>
            </w:pPr>
            <w:r w:rsidRPr="00217552">
              <w:rPr>
                <w:sz w:val="16"/>
                <w:szCs w:val="16"/>
                <w:rPrChange w:id="2177" w:author="Steve Barbeaux" w:date="2022-10-09T19:45:00Z">
                  <w:rPr>
                    <w:sz w:val="16"/>
                    <w:szCs w:val="16"/>
                  </w:rPr>
                </w:rPrChange>
              </w:rPr>
              <w:t>0.149</w:t>
            </w:r>
          </w:p>
        </w:tc>
        <w:tc>
          <w:tcPr>
            <w:tcW w:w="0" w:type="auto"/>
            <w:tcBorders>
              <w:top w:val="nil"/>
              <w:left w:val="nil"/>
              <w:bottom w:val="nil"/>
              <w:right w:val="nil"/>
            </w:tcBorders>
            <w:shd w:val="clear" w:color="auto" w:fill="auto"/>
            <w:noWrap/>
            <w:vAlign w:val="center"/>
            <w:tcPrChange w:id="2178" w:author="Steve Barbeaux" w:date="2022-10-09T19:44:00Z">
              <w:tcPr>
                <w:tcW w:w="599" w:type="dxa"/>
                <w:tcBorders>
                  <w:top w:val="nil"/>
                  <w:left w:val="nil"/>
                  <w:bottom w:val="nil"/>
                  <w:right w:val="nil"/>
                </w:tcBorders>
                <w:shd w:val="clear" w:color="auto" w:fill="auto"/>
                <w:noWrap/>
              </w:tcPr>
            </w:tcPrChange>
          </w:tcPr>
          <w:p w14:paraId="2546340F" w14:textId="3875B2EC" w:rsidR="00304CE8" w:rsidRPr="00217552" w:rsidRDefault="00304CE8" w:rsidP="00304CE8">
            <w:pPr>
              <w:spacing w:after="0"/>
              <w:jc w:val="center"/>
              <w:rPr>
                <w:sz w:val="16"/>
                <w:szCs w:val="16"/>
                <w:rPrChange w:id="2179" w:author="Steve Barbeaux" w:date="2022-10-09T19:45:00Z">
                  <w:rPr>
                    <w:sz w:val="16"/>
                    <w:szCs w:val="16"/>
                  </w:rPr>
                </w:rPrChange>
              </w:rPr>
            </w:pPr>
            <w:r w:rsidRPr="00217552">
              <w:rPr>
                <w:sz w:val="16"/>
                <w:szCs w:val="16"/>
                <w:rPrChange w:id="2180" w:author="Steve Barbeaux" w:date="2022-10-09T19:45:00Z">
                  <w:rPr>
                    <w:sz w:val="16"/>
                    <w:szCs w:val="16"/>
                  </w:rPr>
                </w:rPrChange>
              </w:rPr>
              <w:t>0.318</w:t>
            </w:r>
          </w:p>
        </w:tc>
        <w:tc>
          <w:tcPr>
            <w:tcW w:w="0" w:type="auto"/>
            <w:tcBorders>
              <w:top w:val="nil"/>
              <w:left w:val="nil"/>
              <w:bottom w:val="nil"/>
              <w:right w:val="nil"/>
            </w:tcBorders>
            <w:shd w:val="clear" w:color="auto" w:fill="auto"/>
            <w:noWrap/>
            <w:vAlign w:val="center"/>
            <w:tcPrChange w:id="2181" w:author="Steve Barbeaux" w:date="2022-10-09T19:44:00Z">
              <w:tcPr>
                <w:tcW w:w="598" w:type="dxa"/>
                <w:tcBorders>
                  <w:top w:val="nil"/>
                  <w:left w:val="nil"/>
                  <w:bottom w:val="nil"/>
                  <w:right w:val="nil"/>
                </w:tcBorders>
                <w:shd w:val="clear" w:color="auto" w:fill="auto"/>
                <w:noWrap/>
              </w:tcPr>
            </w:tcPrChange>
          </w:tcPr>
          <w:p w14:paraId="1147D7AD" w14:textId="165DCAB9" w:rsidR="00304CE8" w:rsidRPr="00217552" w:rsidRDefault="00304CE8" w:rsidP="00304CE8">
            <w:pPr>
              <w:spacing w:after="0"/>
              <w:jc w:val="center"/>
              <w:rPr>
                <w:sz w:val="16"/>
                <w:szCs w:val="16"/>
                <w:rPrChange w:id="2182" w:author="Steve Barbeaux" w:date="2022-10-09T19:45:00Z">
                  <w:rPr>
                    <w:sz w:val="16"/>
                    <w:szCs w:val="16"/>
                  </w:rPr>
                </w:rPrChange>
              </w:rPr>
            </w:pPr>
            <w:r w:rsidRPr="00217552">
              <w:rPr>
                <w:sz w:val="16"/>
                <w:szCs w:val="16"/>
                <w:rPrChange w:id="2183" w:author="Steve Barbeaux" w:date="2022-10-09T19:45:00Z">
                  <w:rPr>
                    <w:sz w:val="16"/>
                    <w:szCs w:val="16"/>
                  </w:rPr>
                </w:rPrChange>
              </w:rPr>
              <w:t>0.508</w:t>
            </w:r>
          </w:p>
        </w:tc>
        <w:tc>
          <w:tcPr>
            <w:tcW w:w="0" w:type="auto"/>
            <w:tcBorders>
              <w:top w:val="nil"/>
              <w:left w:val="nil"/>
              <w:bottom w:val="nil"/>
              <w:right w:val="nil"/>
            </w:tcBorders>
            <w:shd w:val="clear" w:color="auto" w:fill="auto"/>
            <w:noWrap/>
            <w:vAlign w:val="center"/>
            <w:tcPrChange w:id="2184" w:author="Steve Barbeaux" w:date="2022-10-09T19:44:00Z">
              <w:tcPr>
                <w:tcW w:w="599" w:type="dxa"/>
                <w:tcBorders>
                  <w:top w:val="nil"/>
                  <w:left w:val="nil"/>
                  <w:bottom w:val="nil"/>
                  <w:right w:val="nil"/>
                </w:tcBorders>
                <w:shd w:val="clear" w:color="auto" w:fill="auto"/>
                <w:noWrap/>
              </w:tcPr>
            </w:tcPrChange>
          </w:tcPr>
          <w:p w14:paraId="0C29D27B" w14:textId="7EDD07A3" w:rsidR="00304CE8" w:rsidRPr="00217552" w:rsidRDefault="00304CE8" w:rsidP="00304CE8">
            <w:pPr>
              <w:spacing w:after="0"/>
              <w:jc w:val="center"/>
              <w:rPr>
                <w:sz w:val="16"/>
                <w:szCs w:val="16"/>
                <w:rPrChange w:id="2185" w:author="Steve Barbeaux" w:date="2022-10-09T19:45:00Z">
                  <w:rPr>
                    <w:sz w:val="16"/>
                    <w:szCs w:val="16"/>
                  </w:rPr>
                </w:rPrChange>
              </w:rPr>
            </w:pPr>
            <w:r w:rsidRPr="00217552">
              <w:rPr>
                <w:sz w:val="16"/>
                <w:szCs w:val="16"/>
                <w:rPrChange w:id="2186" w:author="Steve Barbeaux" w:date="2022-10-09T19:45:00Z">
                  <w:rPr>
                    <w:sz w:val="16"/>
                    <w:szCs w:val="16"/>
                  </w:rPr>
                </w:rPrChange>
              </w:rPr>
              <w:t>0.698</w:t>
            </w:r>
          </w:p>
        </w:tc>
        <w:tc>
          <w:tcPr>
            <w:tcW w:w="0" w:type="auto"/>
            <w:tcBorders>
              <w:top w:val="nil"/>
              <w:left w:val="nil"/>
              <w:bottom w:val="nil"/>
              <w:right w:val="nil"/>
            </w:tcBorders>
            <w:shd w:val="clear" w:color="auto" w:fill="auto"/>
            <w:noWrap/>
            <w:vAlign w:val="center"/>
            <w:tcPrChange w:id="2187" w:author="Steve Barbeaux" w:date="2022-10-09T19:44:00Z">
              <w:tcPr>
                <w:tcW w:w="598" w:type="dxa"/>
                <w:tcBorders>
                  <w:top w:val="nil"/>
                  <w:left w:val="nil"/>
                  <w:bottom w:val="nil"/>
                  <w:right w:val="nil"/>
                </w:tcBorders>
                <w:shd w:val="clear" w:color="auto" w:fill="auto"/>
                <w:noWrap/>
              </w:tcPr>
            </w:tcPrChange>
          </w:tcPr>
          <w:p w14:paraId="3B7C68DD" w14:textId="007AEDA2" w:rsidR="00304CE8" w:rsidRPr="00217552" w:rsidRDefault="00304CE8" w:rsidP="00304CE8">
            <w:pPr>
              <w:spacing w:after="0"/>
              <w:jc w:val="center"/>
              <w:rPr>
                <w:sz w:val="16"/>
                <w:szCs w:val="16"/>
                <w:rPrChange w:id="2188" w:author="Steve Barbeaux" w:date="2022-10-09T19:45:00Z">
                  <w:rPr>
                    <w:sz w:val="16"/>
                    <w:szCs w:val="16"/>
                  </w:rPr>
                </w:rPrChange>
              </w:rPr>
            </w:pPr>
            <w:r w:rsidRPr="00217552">
              <w:rPr>
                <w:sz w:val="16"/>
                <w:szCs w:val="16"/>
                <w:rPrChange w:id="2189" w:author="Steve Barbeaux" w:date="2022-10-09T19:45:00Z">
                  <w:rPr>
                    <w:sz w:val="16"/>
                    <w:szCs w:val="16"/>
                  </w:rPr>
                </w:rPrChange>
              </w:rPr>
              <w:t>0.829</w:t>
            </w:r>
          </w:p>
        </w:tc>
        <w:tc>
          <w:tcPr>
            <w:tcW w:w="0" w:type="auto"/>
            <w:tcBorders>
              <w:top w:val="nil"/>
              <w:left w:val="nil"/>
              <w:bottom w:val="nil"/>
              <w:right w:val="nil"/>
            </w:tcBorders>
            <w:shd w:val="clear" w:color="auto" w:fill="auto"/>
            <w:noWrap/>
            <w:vAlign w:val="center"/>
            <w:tcPrChange w:id="2190" w:author="Steve Barbeaux" w:date="2022-10-09T19:44:00Z">
              <w:tcPr>
                <w:tcW w:w="599" w:type="dxa"/>
                <w:tcBorders>
                  <w:top w:val="nil"/>
                  <w:left w:val="nil"/>
                  <w:bottom w:val="nil"/>
                  <w:right w:val="nil"/>
                </w:tcBorders>
                <w:shd w:val="clear" w:color="auto" w:fill="auto"/>
                <w:noWrap/>
              </w:tcPr>
            </w:tcPrChange>
          </w:tcPr>
          <w:p w14:paraId="2ECFB842" w14:textId="06FB053F" w:rsidR="00304CE8" w:rsidRPr="00217552" w:rsidRDefault="00304CE8" w:rsidP="00304CE8">
            <w:pPr>
              <w:spacing w:after="0"/>
              <w:jc w:val="center"/>
              <w:rPr>
                <w:sz w:val="16"/>
                <w:szCs w:val="16"/>
                <w:rPrChange w:id="2191" w:author="Steve Barbeaux" w:date="2022-10-09T19:45:00Z">
                  <w:rPr>
                    <w:sz w:val="16"/>
                    <w:szCs w:val="16"/>
                  </w:rPr>
                </w:rPrChange>
              </w:rPr>
            </w:pPr>
            <w:r w:rsidRPr="00217552">
              <w:rPr>
                <w:sz w:val="16"/>
                <w:szCs w:val="16"/>
                <w:rPrChange w:id="2192" w:author="Steve Barbeaux" w:date="2022-10-09T19:45:00Z">
                  <w:rPr>
                    <w:sz w:val="16"/>
                    <w:szCs w:val="16"/>
                  </w:rPr>
                </w:rPrChange>
              </w:rPr>
              <w:t>0.879</w:t>
            </w:r>
          </w:p>
        </w:tc>
        <w:tc>
          <w:tcPr>
            <w:tcW w:w="0" w:type="auto"/>
            <w:tcBorders>
              <w:top w:val="nil"/>
              <w:left w:val="nil"/>
              <w:bottom w:val="nil"/>
              <w:right w:val="nil"/>
            </w:tcBorders>
            <w:shd w:val="clear" w:color="auto" w:fill="auto"/>
            <w:noWrap/>
            <w:vAlign w:val="center"/>
            <w:tcPrChange w:id="2193" w:author="Steve Barbeaux" w:date="2022-10-09T19:44:00Z">
              <w:tcPr>
                <w:tcW w:w="598" w:type="dxa"/>
                <w:tcBorders>
                  <w:top w:val="nil"/>
                  <w:left w:val="nil"/>
                  <w:bottom w:val="nil"/>
                  <w:right w:val="nil"/>
                </w:tcBorders>
                <w:shd w:val="clear" w:color="auto" w:fill="auto"/>
                <w:noWrap/>
              </w:tcPr>
            </w:tcPrChange>
          </w:tcPr>
          <w:p w14:paraId="71DC8AE0" w14:textId="6704E780" w:rsidR="00304CE8" w:rsidRPr="00217552" w:rsidRDefault="00304CE8" w:rsidP="00304CE8">
            <w:pPr>
              <w:spacing w:after="0"/>
              <w:jc w:val="center"/>
              <w:rPr>
                <w:sz w:val="16"/>
                <w:szCs w:val="16"/>
                <w:rPrChange w:id="2194" w:author="Steve Barbeaux" w:date="2022-10-09T19:45:00Z">
                  <w:rPr>
                    <w:sz w:val="16"/>
                    <w:szCs w:val="16"/>
                  </w:rPr>
                </w:rPrChange>
              </w:rPr>
            </w:pPr>
            <w:r w:rsidRPr="00217552">
              <w:rPr>
                <w:sz w:val="16"/>
                <w:szCs w:val="16"/>
                <w:rPrChange w:id="2195" w:author="Steve Barbeaux" w:date="2022-10-09T19:45:00Z">
                  <w:rPr>
                    <w:sz w:val="16"/>
                    <w:szCs w:val="16"/>
                  </w:rPr>
                </w:rPrChange>
              </w:rPr>
              <w:t>0.911</w:t>
            </w:r>
          </w:p>
        </w:tc>
        <w:tc>
          <w:tcPr>
            <w:tcW w:w="0" w:type="auto"/>
            <w:tcBorders>
              <w:top w:val="nil"/>
              <w:left w:val="nil"/>
              <w:bottom w:val="nil"/>
              <w:right w:val="nil"/>
            </w:tcBorders>
            <w:shd w:val="clear" w:color="auto" w:fill="auto"/>
            <w:noWrap/>
            <w:vAlign w:val="center"/>
            <w:tcPrChange w:id="2196" w:author="Steve Barbeaux" w:date="2022-10-09T19:44:00Z">
              <w:tcPr>
                <w:tcW w:w="599" w:type="dxa"/>
                <w:tcBorders>
                  <w:top w:val="nil"/>
                  <w:left w:val="nil"/>
                  <w:bottom w:val="nil"/>
                  <w:right w:val="nil"/>
                </w:tcBorders>
                <w:shd w:val="clear" w:color="auto" w:fill="auto"/>
                <w:noWrap/>
              </w:tcPr>
            </w:tcPrChange>
          </w:tcPr>
          <w:p w14:paraId="34C8977B" w14:textId="423205E2" w:rsidR="00304CE8" w:rsidRPr="00217552" w:rsidRDefault="00304CE8" w:rsidP="00304CE8">
            <w:pPr>
              <w:spacing w:after="0"/>
              <w:jc w:val="center"/>
              <w:rPr>
                <w:sz w:val="16"/>
                <w:szCs w:val="16"/>
                <w:rPrChange w:id="2197" w:author="Steve Barbeaux" w:date="2022-10-09T19:45:00Z">
                  <w:rPr>
                    <w:sz w:val="16"/>
                    <w:szCs w:val="16"/>
                  </w:rPr>
                </w:rPrChange>
              </w:rPr>
            </w:pPr>
            <w:r w:rsidRPr="00217552">
              <w:rPr>
                <w:sz w:val="16"/>
                <w:szCs w:val="16"/>
                <w:rPrChange w:id="2198" w:author="Steve Barbeaux" w:date="2022-10-09T19:45:00Z">
                  <w:rPr>
                    <w:sz w:val="16"/>
                    <w:szCs w:val="16"/>
                  </w:rPr>
                </w:rPrChange>
              </w:rPr>
              <w:t>0.981</w:t>
            </w:r>
          </w:p>
        </w:tc>
        <w:tc>
          <w:tcPr>
            <w:tcW w:w="0" w:type="auto"/>
            <w:tcBorders>
              <w:top w:val="nil"/>
              <w:left w:val="nil"/>
              <w:bottom w:val="nil"/>
              <w:right w:val="nil"/>
            </w:tcBorders>
            <w:shd w:val="clear" w:color="auto" w:fill="auto"/>
            <w:noWrap/>
            <w:vAlign w:val="center"/>
            <w:tcPrChange w:id="2199" w:author="Steve Barbeaux" w:date="2022-10-09T19:44:00Z">
              <w:tcPr>
                <w:tcW w:w="598" w:type="dxa"/>
                <w:tcBorders>
                  <w:top w:val="nil"/>
                  <w:left w:val="nil"/>
                  <w:bottom w:val="nil"/>
                  <w:right w:val="nil"/>
                </w:tcBorders>
                <w:shd w:val="clear" w:color="auto" w:fill="auto"/>
                <w:noWrap/>
              </w:tcPr>
            </w:tcPrChange>
          </w:tcPr>
          <w:p w14:paraId="0E6816F0" w14:textId="1418924F" w:rsidR="00304CE8" w:rsidRPr="00217552" w:rsidRDefault="00304CE8" w:rsidP="00304CE8">
            <w:pPr>
              <w:spacing w:after="0"/>
              <w:jc w:val="center"/>
              <w:rPr>
                <w:sz w:val="16"/>
                <w:szCs w:val="16"/>
                <w:rPrChange w:id="2200" w:author="Steve Barbeaux" w:date="2022-10-09T19:45:00Z">
                  <w:rPr>
                    <w:sz w:val="16"/>
                    <w:szCs w:val="16"/>
                  </w:rPr>
                </w:rPrChange>
              </w:rPr>
            </w:pPr>
            <w:r w:rsidRPr="00217552">
              <w:rPr>
                <w:sz w:val="16"/>
                <w:szCs w:val="16"/>
                <w:rPrChange w:id="2201" w:author="Steve Barbeaux" w:date="2022-10-09T19:45:00Z">
                  <w:rPr>
                    <w:sz w:val="16"/>
                    <w:szCs w:val="16"/>
                  </w:rPr>
                </w:rPrChange>
              </w:rPr>
              <w:t>1.048</w:t>
            </w:r>
          </w:p>
        </w:tc>
        <w:tc>
          <w:tcPr>
            <w:tcW w:w="0" w:type="auto"/>
            <w:tcBorders>
              <w:top w:val="nil"/>
              <w:left w:val="nil"/>
              <w:bottom w:val="nil"/>
              <w:right w:val="nil"/>
            </w:tcBorders>
            <w:shd w:val="clear" w:color="auto" w:fill="auto"/>
            <w:noWrap/>
            <w:vAlign w:val="center"/>
            <w:tcPrChange w:id="2202" w:author="Steve Barbeaux" w:date="2022-10-09T19:44:00Z">
              <w:tcPr>
                <w:tcW w:w="599" w:type="dxa"/>
                <w:tcBorders>
                  <w:top w:val="nil"/>
                  <w:left w:val="nil"/>
                  <w:bottom w:val="nil"/>
                  <w:right w:val="nil"/>
                </w:tcBorders>
                <w:shd w:val="clear" w:color="auto" w:fill="auto"/>
                <w:noWrap/>
              </w:tcPr>
            </w:tcPrChange>
          </w:tcPr>
          <w:p w14:paraId="4A44B314" w14:textId="0DB1A70F" w:rsidR="00304CE8" w:rsidRPr="00217552" w:rsidRDefault="00304CE8" w:rsidP="00304CE8">
            <w:pPr>
              <w:spacing w:after="0"/>
              <w:jc w:val="center"/>
              <w:rPr>
                <w:sz w:val="16"/>
                <w:szCs w:val="16"/>
                <w:rPrChange w:id="2203" w:author="Steve Barbeaux" w:date="2022-10-09T19:45:00Z">
                  <w:rPr>
                    <w:sz w:val="16"/>
                    <w:szCs w:val="16"/>
                  </w:rPr>
                </w:rPrChange>
              </w:rPr>
            </w:pPr>
            <w:r w:rsidRPr="00217552">
              <w:rPr>
                <w:sz w:val="16"/>
                <w:szCs w:val="16"/>
                <w:rPrChange w:id="2204" w:author="Steve Barbeaux" w:date="2022-10-09T19:45:00Z">
                  <w:rPr>
                    <w:sz w:val="16"/>
                    <w:szCs w:val="16"/>
                  </w:rPr>
                </w:rPrChange>
              </w:rPr>
              <w:t>1.016</w:t>
            </w:r>
          </w:p>
        </w:tc>
        <w:tc>
          <w:tcPr>
            <w:tcW w:w="0" w:type="auto"/>
            <w:tcBorders>
              <w:top w:val="nil"/>
              <w:left w:val="nil"/>
              <w:bottom w:val="nil"/>
              <w:right w:val="nil"/>
            </w:tcBorders>
            <w:shd w:val="clear" w:color="auto" w:fill="auto"/>
            <w:noWrap/>
            <w:vAlign w:val="center"/>
            <w:tcPrChange w:id="2205" w:author="Steve Barbeaux" w:date="2022-10-09T19:44:00Z">
              <w:tcPr>
                <w:tcW w:w="598" w:type="dxa"/>
                <w:tcBorders>
                  <w:top w:val="nil"/>
                  <w:left w:val="nil"/>
                  <w:bottom w:val="nil"/>
                  <w:right w:val="nil"/>
                </w:tcBorders>
                <w:shd w:val="clear" w:color="auto" w:fill="auto"/>
                <w:noWrap/>
              </w:tcPr>
            </w:tcPrChange>
          </w:tcPr>
          <w:p w14:paraId="4896E174" w14:textId="7362B36D" w:rsidR="00304CE8" w:rsidRPr="00217552" w:rsidRDefault="00304CE8" w:rsidP="00304CE8">
            <w:pPr>
              <w:spacing w:after="0"/>
              <w:jc w:val="center"/>
              <w:rPr>
                <w:sz w:val="16"/>
                <w:szCs w:val="16"/>
                <w:rPrChange w:id="2206" w:author="Steve Barbeaux" w:date="2022-10-09T19:45:00Z">
                  <w:rPr>
                    <w:sz w:val="16"/>
                    <w:szCs w:val="16"/>
                  </w:rPr>
                </w:rPrChange>
              </w:rPr>
            </w:pPr>
            <w:r w:rsidRPr="00217552">
              <w:rPr>
                <w:sz w:val="16"/>
                <w:szCs w:val="16"/>
                <w:rPrChange w:id="2207" w:author="Steve Barbeaux" w:date="2022-10-09T19:45:00Z">
                  <w:rPr>
                    <w:sz w:val="16"/>
                    <w:szCs w:val="16"/>
                  </w:rPr>
                </w:rPrChange>
              </w:rPr>
              <w:t>0.899</w:t>
            </w:r>
          </w:p>
        </w:tc>
        <w:tc>
          <w:tcPr>
            <w:tcW w:w="0" w:type="auto"/>
            <w:tcBorders>
              <w:top w:val="nil"/>
              <w:left w:val="nil"/>
              <w:bottom w:val="nil"/>
              <w:right w:val="nil"/>
            </w:tcBorders>
            <w:shd w:val="clear" w:color="auto" w:fill="auto"/>
            <w:noWrap/>
            <w:vAlign w:val="center"/>
            <w:tcPrChange w:id="2208" w:author="Steve Barbeaux" w:date="2022-10-09T19:44:00Z">
              <w:tcPr>
                <w:tcW w:w="599" w:type="dxa"/>
                <w:tcBorders>
                  <w:top w:val="nil"/>
                  <w:left w:val="nil"/>
                  <w:bottom w:val="nil"/>
                  <w:right w:val="nil"/>
                </w:tcBorders>
                <w:shd w:val="clear" w:color="auto" w:fill="auto"/>
                <w:noWrap/>
              </w:tcPr>
            </w:tcPrChange>
          </w:tcPr>
          <w:p w14:paraId="5F53FB27" w14:textId="2C8A59A8" w:rsidR="00304CE8" w:rsidRPr="00217552" w:rsidRDefault="00304CE8" w:rsidP="00304CE8">
            <w:pPr>
              <w:spacing w:after="0"/>
              <w:jc w:val="center"/>
              <w:rPr>
                <w:sz w:val="16"/>
                <w:szCs w:val="16"/>
                <w:rPrChange w:id="2209" w:author="Steve Barbeaux" w:date="2022-10-09T19:45:00Z">
                  <w:rPr>
                    <w:sz w:val="16"/>
                    <w:szCs w:val="16"/>
                  </w:rPr>
                </w:rPrChange>
              </w:rPr>
            </w:pPr>
            <w:r w:rsidRPr="00217552">
              <w:rPr>
                <w:sz w:val="16"/>
                <w:szCs w:val="16"/>
                <w:rPrChange w:id="2210" w:author="Steve Barbeaux" w:date="2022-10-09T19:45:00Z">
                  <w:rPr>
                    <w:sz w:val="16"/>
                    <w:szCs w:val="16"/>
                  </w:rPr>
                </w:rPrChange>
              </w:rPr>
              <w:t>0.851</w:t>
            </w:r>
          </w:p>
        </w:tc>
        <w:tc>
          <w:tcPr>
            <w:tcW w:w="0" w:type="auto"/>
            <w:tcBorders>
              <w:top w:val="nil"/>
              <w:left w:val="nil"/>
              <w:bottom w:val="nil"/>
              <w:right w:val="nil"/>
            </w:tcBorders>
            <w:shd w:val="clear" w:color="auto" w:fill="auto"/>
            <w:noWrap/>
            <w:vAlign w:val="center"/>
            <w:tcPrChange w:id="2211" w:author="Steve Barbeaux" w:date="2022-10-09T19:44:00Z">
              <w:tcPr>
                <w:tcW w:w="598" w:type="dxa"/>
                <w:tcBorders>
                  <w:top w:val="nil"/>
                  <w:left w:val="nil"/>
                  <w:bottom w:val="nil"/>
                  <w:right w:val="nil"/>
                </w:tcBorders>
                <w:shd w:val="clear" w:color="auto" w:fill="auto"/>
                <w:noWrap/>
              </w:tcPr>
            </w:tcPrChange>
          </w:tcPr>
          <w:p w14:paraId="33D6E31B" w14:textId="529E3BA6" w:rsidR="00304CE8" w:rsidRPr="00217552" w:rsidRDefault="00304CE8" w:rsidP="00304CE8">
            <w:pPr>
              <w:spacing w:after="0"/>
              <w:jc w:val="center"/>
              <w:rPr>
                <w:sz w:val="16"/>
                <w:szCs w:val="16"/>
                <w:rPrChange w:id="2212" w:author="Steve Barbeaux" w:date="2022-10-09T19:45:00Z">
                  <w:rPr>
                    <w:sz w:val="16"/>
                    <w:szCs w:val="16"/>
                  </w:rPr>
                </w:rPrChange>
              </w:rPr>
            </w:pPr>
            <w:r w:rsidRPr="00217552">
              <w:rPr>
                <w:sz w:val="16"/>
                <w:szCs w:val="16"/>
                <w:rPrChange w:id="2213" w:author="Steve Barbeaux" w:date="2022-10-09T19:45:00Z">
                  <w:rPr>
                    <w:sz w:val="16"/>
                    <w:szCs w:val="16"/>
                  </w:rPr>
                </w:rPrChange>
              </w:rPr>
              <w:t>0.933</w:t>
            </w:r>
          </w:p>
        </w:tc>
        <w:tc>
          <w:tcPr>
            <w:tcW w:w="0" w:type="auto"/>
            <w:tcBorders>
              <w:top w:val="nil"/>
              <w:left w:val="nil"/>
              <w:bottom w:val="nil"/>
              <w:right w:val="nil"/>
            </w:tcBorders>
            <w:shd w:val="clear" w:color="auto" w:fill="auto"/>
            <w:noWrap/>
            <w:vAlign w:val="center"/>
            <w:tcPrChange w:id="2214" w:author="Steve Barbeaux" w:date="2022-10-09T19:44:00Z">
              <w:tcPr>
                <w:tcW w:w="599" w:type="dxa"/>
                <w:tcBorders>
                  <w:top w:val="nil"/>
                  <w:left w:val="nil"/>
                  <w:bottom w:val="nil"/>
                  <w:right w:val="nil"/>
                </w:tcBorders>
                <w:shd w:val="clear" w:color="auto" w:fill="auto"/>
                <w:noWrap/>
              </w:tcPr>
            </w:tcPrChange>
          </w:tcPr>
          <w:p w14:paraId="55D357C7" w14:textId="1B63434C" w:rsidR="00304CE8" w:rsidRPr="00217552" w:rsidRDefault="00304CE8" w:rsidP="00304CE8">
            <w:pPr>
              <w:spacing w:after="0"/>
              <w:jc w:val="center"/>
              <w:rPr>
                <w:sz w:val="16"/>
                <w:szCs w:val="16"/>
                <w:rPrChange w:id="2215" w:author="Steve Barbeaux" w:date="2022-10-09T19:45:00Z">
                  <w:rPr>
                    <w:sz w:val="16"/>
                    <w:szCs w:val="16"/>
                  </w:rPr>
                </w:rPrChange>
              </w:rPr>
            </w:pPr>
            <w:r w:rsidRPr="00217552">
              <w:rPr>
                <w:sz w:val="16"/>
                <w:szCs w:val="16"/>
                <w:rPrChange w:id="2216" w:author="Steve Barbeaux" w:date="2022-10-09T19:45:00Z">
                  <w:rPr>
                    <w:sz w:val="16"/>
                    <w:szCs w:val="16"/>
                  </w:rPr>
                </w:rPrChange>
              </w:rPr>
              <w:t>1.133</w:t>
            </w:r>
          </w:p>
        </w:tc>
      </w:tr>
      <w:tr w:rsidR="00304CE8" w:rsidRPr="005F5568" w14:paraId="626F2A22" w14:textId="77777777" w:rsidTr="00217552">
        <w:trPr>
          <w:trPrChange w:id="2217"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2218" w:author="Steve Barbeaux" w:date="2022-10-09T19:44:00Z">
              <w:tcPr>
                <w:tcW w:w="598" w:type="dxa"/>
                <w:tcBorders>
                  <w:top w:val="nil"/>
                  <w:left w:val="nil"/>
                  <w:bottom w:val="nil"/>
                  <w:right w:val="nil"/>
                </w:tcBorders>
                <w:shd w:val="clear" w:color="auto" w:fill="auto"/>
                <w:noWrap/>
                <w:vAlign w:val="center"/>
              </w:tcPr>
            </w:tcPrChange>
          </w:tcPr>
          <w:p w14:paraId="2227F652" w14:textId="77777777" w:rsidR="00304CE8" w:rsidRPr="00217552" w:rsidRDefault="00304CE8" w:rsidP="00304CE8">
            <w:pPr>
              <w:spacing w:after="0"/>
              <w:jc w:val="center"/>
              <w:rPr>
                <w:sz w:val="16"/>
                <w:szCs w:val="16"/>
                <w:rPrChange w:id="2219" w:author="Steve Barbeaux" w:date="2022-10-09T19:45:00Z">
                  <w:rPr>
                    <w:sz w:val="16"/>
                    <w:szCs w:val="16"/>
                  </w:rPr>
                </w:rPrChange>
              </w:rPr>
            </w:pPr>
            <w:r w:rsidRPr="00217552">
              <w:rPr>
                <w:sz w:val="16"/>
                <w:szCs w:val="16"/>
                <w:rPrChange w:id="2220" w:author="Steve Barbeaux" w:date="2022-10-09T19:45:00Z">
                  <w:rPr>
                    <w:sz w:val="16"/>
                    <w:szCs w:val="16"/>
                  </w:rPr>
                </w:rPrChange>
              </w:rPr>
              <w:t>1984</w:t>
            </w:r>
          </w:p>
        </w:tc>
        <w:tc>
          <w:tcPr>
            <w:tcW w:w="0" w:type="auto"/>
            <w:tcBorders>
              <w:top w:val="nil"/>
              <w:left w:val="nil"/>
              <w:bottom w:val="nil"/>
              <w:right w:val="nil"/>
            </w:tcBorders>
            <w:vAlign w:val="center"/>
            <w:tcPrChange w:id="2221" w:author="Steve Barbeaux" w:date="2022-10-09T19:44:00Z">
              <w:tcPr>
                <w:tcW w:w="599" w:type="dxa"/>
                <w:tcBorders>
                  <w:top w:val="nil"/>
                  <w:left w:val="nil"/>
                  <w:bottom w:val="nil"/>
                  <w:right w:val="nil"/>
                </w:tcBorders>
              </w:tcPr>
            </w:tcPrChange>
          </w:tcPr>
          <w:p w14:paraId="72215DA9" w14:textId="4A1974FA" w:rsidR="00304CE8" w:rsidRPr="00217552" w:rsidRDefault="00304CE8" w:rsidP="00304CE8">
            <w:pPr>
              <w:spacing w:after="0"/>
              <w:jc w:val="center"/>
              <w:rPr>
                <w:sz w:val="16"/>
                <w:szCs w:val="16"/>
                <w:rPrChange w:id="2222" w:author="Steve Barbeaux" w:date="2022-10-09T19:45:00Z">
                  <w:rPr>
                    <w:sz w:val="16"/>
                    <w:szCs w:val="16"/>
                  </w:rPr>
                </w:rPrChange>
              </w:rPr>
            </w:pPr>
            <w:r w:rsidRPr="00217552">
              <w:rPr>
                <w:sz w:val="16"/>
                <w:szCs w:val="16"/>
                <w:rPrChange w:id="2223" w:author="Steve Barbeaux" w:date="2022-10-09T19:45:00Z">
                  <w:rPr>
                    <w:sz w:val="16"/>
                    <w:szCs w:val="16"/>
                  </w:rPr>
                </w:rPrChange>
              </w:rPr>
              <w:t>0.160</w:t>
            </w:r>
          </w:p>
        </w:tc>
        <w:tc>
          <w:tcPr>
            <w:tcW w:w="0" w:type="auto"/>
            <w:tcBorders>
              <w:top w:val="nil"/>
              <w:left w:val="nil"/>
              <w:bottom w:val="nil"/>
              <w:right w:val="nil"/>
            </w:tcBorders>
            <w:shd w:val="clear" w:color="auto" w:fill="auto"/>
            <w:noWrap/>
            <w:vAlign w:val="center"/>
            <w:tcPrChange w:id="2224" w:author="Steve Barbeaux" w:date="2022-10-09T19:44:00Z">
              <w:tcPr>
                <w:tcW w:w="598" w:type="dxa"/>
                <w:tcBorders>
                  <w:top w:val="nil"/>
                  <w:left w:val="nil"/>
                  <w:bottom w:val="nil"/>
                  <w:right w:val="nil"/>
                </w:tcBorders>
                <w:shd w:val="clear" w:color="auto" w:fill="auto"/>
                <w:noWrap/>
              </w:tcPr>
            </w:tcPrChange>
          </w:tcPr>
          <w:p w14:paraId="05130D3E" w14:textId="4DA987C4" w:rsidR="00304CE8" w:rsidRPr="00217552" w:rsidRDefault="00304CE8" w:rsidP="00304CE8">
            <w:pPr>
              <w:spacing w:after="0"/>
              <w:jc w:val="center"/>
              <w:rPr>
                <w:sz w:val="16"/>
                <w:szCs w:val="16"/>
                <w:rPrChange w:id="2225" w:author="Steve Barbeaux" w:date="2022-10-09T19:45:00Z">
                  <w:rPr>
                    <w:sz w:val="16"/>
                    <w:szCs w:val="16"/>
                  </w:rPr>
                </w:rPrChange>
              </w:rPr>
            </w:pPr>
            <w:r w:rsidRPr="00217552">
              <w:rPr>
                <w:sz w:val="16"/>
                <w:szCs w:val="16"/>
                <w:rPrChange w:id="2226" w:author="Steve Barbeaux" w:date="2022-10-09T19:45:00Z">
                  <w:rPr>
                    <w:sz w:val="16"/>
                    <w:szCs w:val="16"/>
                  </w:rPr>
                </w:rPrChange>
              </w:rPr>
              <w:t>0.215</w:t>
            </w:r>
          </w:p>
        </w:tc>
        <w:tc>
          <w:tcPr>
            <w:tcW w:w="0" w:type="auto"/>
            <w:tcBorders>
              <w:top w:val="nil"/>
              <w:left w:val="nil"/>
              <w:bottom w:val="nil"/>
              <w:right w:val="nil"/>
            </w:tcBorders>
            <w:shd w:val="clear" w:color="auto" w:fill="auto"/>
            <w:noWrap/>
            <w:vAlign w:val="center"/>
            <w:tcPrChange w:id="2227" w:author="Steve Barbeaux" w:date="2022-10-09T19:44:00Z">
              <w:tcPr>
                <w:tcW w:w="599" w:type="dxa"/>
                <w:tcBorders>
                  <w:top w:val="nil"/>
                  <w:left w:val="nil"/>
                  <w:bottom w:val="nil"/>
                  <w:right w:val="nil"/>
                </w:tcBorders>
                <w:shd w:val="clear" w:color="auto" w:fill="auto"/>
                <w:noWrap/>
              </w:tcPr>
            </w:tcPrChange>
          </w:tcPr>
          <w:p w14:paraId="46EFA5EA" w14:textId="7BCA4816" w:rsidR="00304CE8" w:rsidRPr="00217552" w:rsidRDefault="00304CE8" w:rsidP="00304CE8">
            <w:pPr>
              <w:spacing w:after="0"/>
              <w:jc w:val="center"/>
              <w:rPr>
                <w:sz w:val="16"/>
                <w:szCs w:val="16"/>
                <w:rPrChange w:id="2228" w:author="Steve Barbeaux" w:date="2022-10-09T19:45:00Z">
                  <w:rPr>
                    <w:sz w:val="16"/>
                    <w:szCs w:val="16"/>
                  </w:rPr>
                </w:rPrChange>
              </w:rPr>
            </w:pPr>
            <w:r w:rsidRPr="00217552">
              <w:rPr>
                <w:sz w:val="16"/>
                <w:szCs w:val="16"/>
                <w:rPrChange w:id="2229" w:author="Steve Barbeaux" w:date="2022-10-09T19:45:00Z">
                  <w:rPr>
                    <w:sz w:val="16"/>
                    <w:szCs w:val="16"/>
                  </w:rPr>
                </w:rPrChange>
              </w:rPr>
              <w:t>0.380</w:t>
            </w:r>
          </w:p>
        </w:tc>
        <w:tc>
          <w:tcPr>
            <w:tcW w:w="0" w:type="auto"/>
            <w:tcBorders>
              <w:top w:val="nil"/>
              <w:left w:val="nil"/>
              <w:bottom w:val="nil"/>
              <w:right w:val="nil"/>
            </w:tcBorders>
            <w:shd w:val="clear" w:color="auto" w:fill="auto"/>
            <w:noWrap/>
            <w:vAlign w:val="center"/>
            <w:tcPrChange w:id="2230" w:author="Steve Barbeaux" w:date="2022-10-09T19:44:00Z">
              <w:tcPr>
                <w:tcW w:w="598" w:type="dxa"/>
                <w:tcBorders>
                  <w:top w:val="nil"/>
                  <w:left w:val="nil"/>
                  <w:bottom w:val="nil"/>
                  <w:right w:val="nil"/>
                </w:tcBorders>
                <w:shd w:val="clear" w:color="auto" w:fill="auto"/>
                <w:noWrap/>
              </w:tcPr>
            </w:tcPrChange>
          </w:tcPr>
          <w:p w14:paraId="72BCEA28" w14:textId="1A3C64B0" w:rsidR="00304CE8" w:rsidRPr="00217552" w:rsidRDefault="00304CE8" w:rsidP="00304CE8">
            <w:pPr>
              <w:spacing w:after="0"/>
              <w:jc w:val="center"/>
              <w:rPr>
                <w:sz w:val="16"/>
                <w:szCs w:val="16"/>
                <w:rPrChange w:id="2231" w:author="Steve Barbeaux" w:date="2022-10-09T19:45:00Z">
                  <w:rPr>
                    <w:sz w:val="16"/>
                    <w:szCs w:val="16"/>
                  </w:rPr>
                </w:rPrChange>
              </w:rPr>
            </w:pPr>
            <w:r w:rsidRPr="00217552">
              <w:rPr>
                <w:sz w:val="16"/>
                <w:szCs w:val="16"/>
                <w:rPrChange w:id="2232" w:author="Steve Barbeaux" w:date="2022-10-09T19:45:00Z">
                  <w:rPr>
                    <w:sz w:val="16"/>
                    <w:szCs w:val="16"/>
                  </w:rPr>
                </w:rPrChange>
              </w:rPr>
              <w:t>0.534</w:t>
            </w:r>
          </w:p>
        </w:tc>
        <w:tc>
          <w:tcPr>
            <w:tcW w:w="0" w:type="auto"/>
            <w:tcBorders>
              <w:top w:val="nil"/>
              <w:left w:val="nil"/>
              <w:bottom w:val="nil"/>
              <w:right w:val="nil"/>
            </w:tcBorders>
            <w:shd w:val="clear" w:color="auto" w:fill="auto"/>
            <w:noWrap/>
            <w:vAlign w:val="center"/>
            <w:tcPrChange w:id="2233" w:author="Steve Barbeaux" w:date="2022-10-09T19:44:00Z">
              <w:tcPr>
                <w:tcW w:w="599" w:type="dxa"/>
                <w:tcBorders>
                  <w:top w:val="nil"/>
                  <w:left w:val="nil"/>
                  <w:bottom w:val="nil"/>
                  <w:right w:val="nil"/>
                </w:tcBorders>
                <w:shd w:val="clear" w:color="auto" w:fill="auto"/>
                <w:noWrap/>
              </w:tcPr>
            </w:tcPrChange>
          </w:tcPr>
          <w:p w14:paraId="546FECCD" w14:textId="19EF6E9C" w:rsidR="00304CE8" w:rsidRPr="00217552" w:rsidRDefault="00304CE8" w:rsidP="00304CE8">
            <w:pPr>
              <w:spacing w:after="0"/>
              <w:jc w:val="center"/>
              <w:rPr>
                <w:sz w:val="16"/>
                <w:szCs w:val="16"/>
                <w:rPrChange w:id="2234" w:author="Steve Barbeaux" w:date="2022-10-09T19:45:00Z">
                  <w:rPr>
                    <w:sz w:val="16"/>
                    <w:szCs w:val="16"/>
                  </w:rPr>
                </w:rPrChange>
              </w:rPr>
            </w:pPr>
            <w:r w:rsidRPr="00217552">
              <w:rPr>
                <w:sz w:val="16"/>
                <w:szCs w:val="16"/>
                <w:rPrChange w:id="2235" w:author="Steve Barbeaux" w:date="2022-10-09T19:45:00Z">
                  <w:rPr>
                    <w:sz w:val="16"/>
                    <w:szCs w:val="16"/>
                  </w:rPr>
                </w:rPrChange>
              </w:rPr>
              <w:t>0.698</w:t>
            </w:r>
          </w:p>
        </w:tc>
        <w:tc>
          <w:tcPr>
            <w:tcW w:w="0" w:type="auto"/>
            <w:tcBorders>
              <w:top w:val="nil"/>
              <w:left w:val="nil"/>
              <w:bottom w:val="nil"/>
              <w:right w:val="nil"/>
            </w:tcBorders>
            <w:shd w:val="clear" w:color="auto" w:fill="auto"/>
            <w:noWrap/>
            <w:vAlign w:val="center"/>
            <w:tcPrChange w:id="2236" w:author="Steve Barbeaux" w:date="2022-10-09T19:44:00Z">
              <w:tcPr>
                <w:tcW w:w="598" w:type="dxa"/>
                <w:tcBorders>
                  <w:top w:val="nil"/>
                  <w:left w:val="nil"/>
                  <w:bottom w:val="nil"/>
                  <w:right w:val="nil"/>
                </w:tcBorders>
                <w:shd w:val="clear" w:color="auto" w:fill="auto"/>
                <w:noWrap/>
              </w:tcPr>
            </w:tcPrChange>
          </w:tcPr>
          <w:p w14:paraId="64DC6071" w14:textId="117312C4" w:rsidR="00304CE8" w:rsidRPr="00217552" w:rsidRDefault="00304CE8" w:rsidP="00304CE8">
            <w:pPr>
              <w:spacing w:after="0"/>
              <w:jc w:val="center"/>
              <w:rPr>
                <w:sz w:val="16"/>
                <w:szCs w:val="16"/>
                <w:rPrChange w:id="2237" w:author="Steve Barbeaux" w:date="2022-10-09T19:45:00Z">
                  <w:rPr>
                    <w:sz w:val="16"/>
                    <w:szCs w:val="16"/>
                  </w:rPr>
                </w:rPrChange>
              </w:rPr>
            </w:pPr>
            <w:r w:rsidRPr="00217552">
              <w:rPr>
                <w:sz w:val="16"/>
                <w:szCs w:val="16"/>
                <w:rPrChange w:id="2238" w:author="Steve Barbeaux" w:date="2022-10-09T19:45:00Z">
                  <w:rPr>
                    <w:sz w:val="16"/>
                    <w:szCs w:val="16"/>
                  </w:rPr>
                </w:rPrChange>
              </w:rPr>
              <w:t>0.845</w:t>
            </w:r>
          </w:p>
        </w:tc>
        <w:tc>
          <w:tcPr>
            <w:tcW w:w="0" w:type="auto"/>
            <w:tcBorders>
              <w:top w:val="nil"/>
              <w:left w:val="nil"/>
              <w:bottom w:val="nil"/>
              <w:right w:val="nil"/>
            </w:tcBorders>
            <w:shd w:val="clear" w:color="auto" w:fill="auto"/>
            <w:noWrap/>
            <w:vAlign w:val="center"/>
            <w:tcPrChange w:id="2239" w:author="Steve Barbeaux" w:date="2022-10-09T19:44:00Z">
              <w:tcPr>
                <w:tcW w:w="599" w:type="dxa"/>
                <w:tcBorders>
                  <w:top w:val="nil"/>
                  <w:left w:val="nil"/>
                  <w:bottom w:val="nil"/>
                  <w:right w:val="nil"/>
                </w:tcBorders>
                <w:shd w:val="clear" w:color="auto" w:fill="auto"/>
                <w:noWrap/>
              </w:tcPr>
            </w:tcPrChange>
          </w:tcPr>
          <w:p w14:paraId="756CC56F" w14:textId="06A3B69C" w:rsidR="00304CE8" w:rsidRPr="00217552" w:rsidRDefault="00304CE8" w:rsidP="00304CE8">
            <w:pPr>
              <w:spacing w:after="0"/>
              <w:jc w:val="center"/>
              <w:rPr>
                <w:sz w:val="16"/>
                <w:szCs w:val="16"/>
                <w:rPrChange w:id="2240" w:author="Steve Barbeaux" w:date="2022-10-09T19:45:00Z">
                  <w:rPr>
                    <w:sz w:val="16"/>
                    <w:szCs w:val="16"/>
                  </w:rPr>
                </w:rPrChange>
              </w:rPr>
            </w:pPr>
            <w:r w:rsidRPr="00217552">
              <w:rPr>
                <w:sz w:val="16"/>
                <w:szCs w:val="16"/>
                <w:rPrChange w:id="2241" w:author="Steve Barbeaux" w:date="2022-10-09T19:45:00Z">
                  <w:rPr>
                    <w:sz w:val="16"/>
                    <w:szCs w:val="16"/>
                  </w:rPr>
                </w:rPrChange>
              </w:rPr>
              <w:t>0.932</w:t>
            </w:r>
          </w:p>
        </w:tc>
        <w:tc>
          <w:tcPr>
            <w:tcW w:w="0" w:type="auto"/>
            <w:tcBorders>
              <w:top w:val="nil"/>
              <w:left w:val="nil"/>
              <w:bottom w:val="nil"/>
              <w:right w:val="nil"/>
            </w:tcBorders>
            <w:shd w:val="clear" w:color="auto" w:fill="auto"/>
            <w:noWrap/>
            <w:vAlign w:val="center"/>
            <w:tcPrChange w:id="2242" w:author="Steve Barbeaux" w:date="2022-10-09T19:44:00Z">
              <w:tcPr>
                <w:tcW w:w="598" w:type="dxa"/>
                <w:tcBorders>
                  <w:top w:val="nil"/>
                  <w:left w:val="nil"/>
                  <w:bottom w:val="nil"/>
                  <w:right w:val="nil"/>
                </w:tcBorders>
                <w:shd w:val="clear" w:color="auto" w:fill="auto"/>
                <w:noWrap/>
              </w:tcPr>
            </w:tcPrChange>
          </w:tcPr>
          <w:p w14:paraId="68DF333A" w14:textId="51A12423" w:rsidR="00304CE8" w:rsidRPr="00217552" w:rsidRDefault="00304CE8" w:rsidP="00304CE8">
            <w:pPr>
              <w:spacing w:after="0"/>
              <w:jc w:val="center"/>
              <w:rPr>
                <w:sz w:val="16"/>
                <w:szCs w:val="16"/>
                <w:rPrChange w:id="2243" w:author="Steve Barbeaux" w:date="2022-10-09T19:45:00Z">
                  <w:rPr>
                    <w:sz w:val="16"/>
                    <w:szCs w:val="16"/>
                  </w:rPr>
                </w:rPrChange>
              </w:rPr>
            </w:pPr>
            <w:r w:rsidRPr="00217552">
              <w:rPr>
                <w:sz w:val="16"/>
                <w:szCs w:val="16"/>
                <w:rPrChange w:id="2244" w:author="Steve Barbeaux" w:date="2022-10-09T19:45:00Z">
                  <w:rPr>
                    <w:sz w:val="16"/>
                    <w:szCs w:val="16"/>
                  </w:rPr>
                </w:rPrChange>
              </w:rPr>
              <w:t>0.993</w:t>
            </w:r>
          </w:p>
        </w:tc>
        <w:tc>
          <w:tcPr>
            <w:tcW w:w="0" w:type="auto"/>
            <w:tcBorders>
              <w:top w:val="nil"/>
              <w:left w:val="nil"/>
              <w:bottom w:val="nil"/>
              <w:right w:val="nil"/>
            </w:tcBorders>
            <w:shd w:val="clear" w:color="auto" w:fill="auto"/>
            <w:noWrap/>
            <w:vAlign w:val="center"/>
            <w:tcPrChange w:id="2245" w:author="Steve Barbeaux" w:date="2022-10-09T19:44:00Z">
              <w:tcPr>
                <w:tcW w:w="599" w:type="dxa"/>
                <w:tcBorders>
                  <w:top w:val="nil"/>
                  <w:left w:val="nil"/>
                  <w:bottom w:val="nil"/>
                  <w:right w:val="nil"/>
                </w:tcBorders>
                <w:shd w:val="clear" w:color="auto" w:fill="auto"/>
                <w:noWrap/>
              </w:tcPr>
            </w:tcPrChange>
          </w:tcPr>
          <w:p w14:paraId="55BD144E" w14:textId="2DF425A9" w:rsidR="00304CE8" w:rsidRPr="00217552" w:rsidRDefault="00304CE8" w:rsidP="00304CE8">
            <w:pPr>
              <w:spacing w:after="0"/>
              <w:jc w:val="center"/>
              <w:rPr>
                <w:sz w:val="16"/>
                <w:szCs w:val="16"/>
                <w:rPrChange w:id="2246" w:author="Steve Barbeaux" w:date="2022-10-09T19:45:00Z">
                  <w:rPr>
                    <w:sz w:val="16"/>
                    <w:szCs w:val="16"/>
                  </w:rPr>
                </w:rPrChange>
              </w:rPr>
            </w:pPr>
            <w:r w:rsidRPr="00217552">
              <w:rPr>
                <w:sz w:val="16"/>
                <w:szCs w:val="16"/>
                <w:rPrChange w:id="2247" w:author="Steve Barbeaux" w:date="2022-10-09T19:45:00Z">
                  <w:rPr>
                    <w:sz w:val="16"/>
                    <w:szCs w:val="16"/>
                  </w:rPr>
                </w:rPrChange>
              </w:rPr>
              <w:t>1.080</w:t>
            </w:r>
          </w:p>
        </w:tc>
        <w:tc>
          <w:tcPr>
            <w:tcW w:w="0" w:type="auto"/>
            <w:tcBorders>
              <w:top w:val="nil"/>
              <w:left w:val="nil"/>
              <w:bottom w:val="nil"/>
              <w:right w:val="nil"/>
            </w:tcBorders>
            <w:shd w:val="clear" w:color="auto" w:fill="auto"/>
            <w:noWrap/>
            <w:vAlign w:val="center"/>
            <w:tcPrChange w:id="2248" w:author="Steve Barbeaux" w:date="2022-10-09T19:44:00Z">
              <w:tcPr>
                <w:tcW w:w="598" w:type="dxa"/>
                <w:tcBorders>
                  <w:top w:val="nil"/>
                  <w:left w:val="nil"/>
                  <w:bottom w:val="nil"/>
                  <w:right w:val="nil"/>
                </w:tcBorders>
                <w:shd w:val="clear" w:color="auto" w:fill="auto"/>
                <w:noWrap/>
              </w:tcPr>
            </w:tcPrChange>
          </w:tcPr>
          <w:p w14:paraId="51C0E52D" w14:textId="0A55A129" w:rsidR="00304CE8" w:rsidRPr="00217552" w:rsidRDefault="00304CE8" w:rsidP="00304CE8">
            <w:pPr>
              <w:spacing w:after="0"/>
              <w:jc w:val="center"/>
              <w:rPr>
                <w:sz w:val="16"/>
                <w:szCs w:val="16"/>
                <w:rPrChange w:id="2249" w:author="Steve Barbeaux" w:date="2022-10-09T19:45:00Z">
                  <w:rPr>
                    <w:sz w:val="16"/>
                    <w:szCs w:val="16"/>
                  </w:rPr>
                </w:rPrChange>
              </w:rPr>
            </w:pPr>
            <w:r w:rsidRPr="00217552">
              <w:rPr>
                <w:sz w:val="16"/>
                <w:szCs w:val="16"/>
                <w:rPrChange w:id="2250" w:author="Steve Barbeaux" w:date="2022-10-09T19:45:00Z">
                  <w:rPr>
                    <w:sz w:val="16"/>
                    <w:szCs w:val="16"/>
                  </w:rPr>
                </w:rPrChange>
              </w:rPr>
              <w:t>1.146</w:t>
            </w:r>
          </w:p>
        </w:tc>
        <w:tc>
          <w:tcPr>
            <w:tcW w:w="0" w:type="auto"/>
            <w:tcBorders>
              <w:top w:val="nil"/>
              <w:left w:val="nil"/>
              <w:bottom w:val="nil"/>
              <w:right w:val="nil"/>
            </w:tcBorders>
            <w:shd w:val="clear" w:color="auto" w:fill="auto"/>
            <w:noWrap/>
            <w:vAlign w:val="center"/>
            <w:tcPrChange w:id="2251" w:author="Steve Barbeaux" w:date="2022-10-09T19:44:00Z">
              <w:tcPr>
                <w:tcW w:w="599" w:type="dxa"/>
                <w:tcBorders>
                  <w:top w:val="nil"/>
                  <w:left w:val="nil"/>
                  <w:bottom w:val="nil"/>
                  <w:right w:val="nil"/>
                </w:tcBorders>
                <w:shd w:val="clear" w:color="auto" w:fill="auto"/>
                <w:noWrap/>
              </w:tcPr>
            </w:tcPrChange>
          </w:tcPr>
          <w:p w14:paraId="7024DE50" w14:textId="1214506E" w:rsidR="00304CE8" w:rsidRPr="00217552" w:rsidRDefault="00304CE8" w:rsidP="00304CE8">
            <w:pPr>
              <w:spacing w:after="0"/>
              <w:jc w:val="center"/>
              <w:rPr>
                <w:sz w:val="16"/>
                <w:szCs w:val="16"/>
                <w:rPrChange w:id="2252" w:author="Steve Barbeaux" w:date="2022-10-09T19:45:00Z">
                  <w:rPr>
                    <w:sz w:val="16"/>
                    <w:szCs w:val="16"/>
                  </w:rPr>
                </w:rPrChange>
              </w:rPr>
            </w:pPr>
            <w:r w:rsidRPr="00217552">
              <w:rPr>
                <w:sz w:val="16"/>
                <w:szCs w:val="16"/>
                <w:rPrChange w:id="2253" w:author="Steve Barbeaux" w:date="2022-10-09T19:45:00Z">
                  <w:rPr>
                    <w:sz w:val="16"/>
                    <w:szCs w:val="16"/>
                  </w:rPr>
                </w:rPrChange>
              </w:rPr>
              <w:t>1.092</w:t>
            </w:r>
          </w:p>
        </w:tc>
        <w:tc>
          <w:tcPr>
            <w:tcW w:w="0" w:type="auto"/>
            <w:tcBorders>
              <w:top w:val="nil"/>
              <w:left w:val="nil"/>
              <w:bottom w:val="nil"/>
              <w:right w:val="nil"/>
            </w:tcBorders>
            <w:shd w:val="clear" w:color="auto" w:fill="auto"/>
            <w:noWrap/>
            <w:vAlign w:val="center"/>
            <w:tcPrChange w:id="2254" w:author="Steve Barbeaux" w:date="2022-10-09T19:44:00Z">
              <w:tcPr>
                <w:tcW w:w="598" w:type="dxa"/>
                <w:tcBorders>
                  <w:top w:val="nil"/>
                  <w:left w:val="nil"/>
                  <w:bottom w:val="nil"/>
                  <w:right w:val="nil"/>
                </w:tcBorders>
                <w:shd w:val="clear" w:color="auto" w:fill="auto"/>
                <w:noWrap/>
              </w:tcPr>
            </w:tcPrChange>
          </w:tcPr>
          <w:p w14:paraId="5171A3A4" w14:textId="305E37B8" w:rsidR="00304CE8" w:rsidRPr="00217552" w:rsidRDefault="00304CE8" w:rsidP="00304CE8">
            <w:pPr>
              <w:spacing w:after="0"/>
              <w:jc w:val="center"/>
              <w:rPr>
                <w:sz w:val="16"/>
                <w:szCs w:val="16"/>
                <w:rPrChange w:id="2255" w:author="Steve Barbeaux" w:date="2022-10-09T19:45:00Z">
                  <w:rPr>
                    <w:sz w:val="16"/>
                    <w:szCs w:val="16"/>
                  </w:rPr>
                </w:rPrChange>
              </w:rPr>
            </w:pPr>
            <w:r w:rsidRPr="00217552">
              <w:rPr>
                <w:sz w:val="16"/>
                <w:szCs w:val="16"/>
                <w:rPrChange w:id="2256" w:author="Steve Barbeaux" w:date="2022-10-09T19:45:00Z">
                  <w:rPr>
                    <w:sz w:val="16"/>
                    <w:szCs w:val="16"/>
                  </w:rPr>
                </w:rPrChange>
              </w:rPr>
              <w:t>0.961</w:t>
            </w:r>
          </w:p>
        </w:tc>
        <w:tc>
          <w:tcPr>
            <w:tcW w:w="0" w:type="auto"/>
            <w:tcBorders>
              <w:top w:val="nil"/>
              <w:left w:val="nil"/>
              <w:bottom w:val="nil"/>
              <w:right w:val="nil"/>
            </w:tcBorders>
            <w:shd w:val="clear" w:color="auto" w:fill="auto"/>
            <w:noWrap/>
            <w:vAlign w:val="center"/>
            <w:tcPrChange w:id="2257" w:author="Steve Barbeaux" w:date="2022-10-09T19:44:00Z">
              <w:tcPr>
                <w:tcW w:w="599" w:type="dxa"/>
                <w:tcBorders>
                  <w:top w:val="nil"/>
                  <w:left w:val="nil"/>
                  <w:bottom w:val="nil"/>
                  <w:right w:val="nil"/>
                </w:tcBorders>
                <w:shd w:val="clear" w:color="auto" w:fill="auto"/>
                <w:noWrap/>
              </w:tcPr>
            </w:tcPrChange>
          </w:tcPr>
          <w:p w14:paraId="0F9F98BB" w14:textId="298C6AAE" w:rsidR="00304CE8" w:rsidRPr="00217552" w:rsidRDefault="00304CE8" w:rsidP="00304CE8">
            <w:pPr>
              <w:spacing w:after="0"/>
              <w:jc w:val="center"/>
              <w:rPr>
                <w:sz w:val="16"/>
                <w:szCs w:val="16"/>
                <w:rPrChange w:id="2258" w:author="Steve Barbeaux" w:date="2022-10-09T19:45:00Z">
                  <w:rPr>
                    <w:sz w:val="16"/>
                    <w:szCs w:val="16"/>
                  </w:rPr>
                </w:rPrChange>
              </w:rPr>
            </w:pPr>
            <w:r w:rsidRPr="00217552">
              <w:rPr>
                <w:sz w:val="16"/>
                <w:szCs w:val="16"/>
                <w:rPrChange w:id="2259" w:author="Steve Barbeaux" w:date="2022-10-09T19:45:00Z">
                  <w:rPr>
                    <w:sz w:val="16"/>
                    <w:szCs w:val="16"/>
                  </w:rPr>
                </w:rPrChange>
              </w:rPr>
              <w:t>0.939</w:t>
            </w:r>
          </w:p>
        </w:tc>
        <w:tc>
          <w:tcPr>
            <w:tcW w:w="0" w:type="auto"/>
            <w:tcBorders>
              <w:top w:val="nil"/>
              <w:left w:val="nil"/>
              <w:bottom w:val="nil"/>
              <w:right w:val="nil"/>
            </w:tcBorders>
            <w:shd w:val="clear" w:color="auto" w:fill="auto"/>
            <w:noWrap/>
            <w:vAlign w:val="center"/>
            <w:tcPrChange w:id="2260" w:author="Steve Barbeaux" w:date="2022-10-09T19:44:00Z">
              <w:tcPr>
                <w:tcW w:w="598" w:type="dxa"/>
                <w:tcBorders>
                  <w:top w:val="nil"/>
                  <w:left w:val="nil"/>
                  <w:bottom w:val="nil"/>
                  <w:right w:val="nil"/>
                </w:tcBorders>
                <w:shd w:val="clear" w:color="auto" w:fill="auto"/>
                <w:noWrap/>
              </w:tcPr>
            </w:tcPrChange>
          </w:tcPr>
          <w:p w14:paraId="78B302B7" w14:textId="0AE57114" w:rsidR="00304CE8" w:rsidRPr="00217552" w:rsidRDefault="00304CE8" w:rsidP="00304CE8">
            <w:pPr>
              <w:spacing w:after="0"/>
              <w:jc w:val="center"/>
              <w:rPr>
                <w:sz w:val="16"/>
                <w:szCs w:val="16"/>
                <w:rPrChange w:id="2261" w:author="Steve Barbeaux" w:date="2022-10-09T19:45:00Z">
                  <w:rPr>
                    <w:sz w:val="16"/>
                    <w:szCs w:val="16"/>
                  </w:rPr>
                </w:rPrChange>
              </w:rPr>
            </w:pPr>
            <w:r w:rsidRPr="00217552">
              <w:rPr>
                <w:sz w:val="16"/>
                <w:szCs w:val="16"/>
                <w:rPrChange w:id="2262" w:author="Steve Barbeaux" w:date="2022-10-09T19:45:00Z">
                  <w:rPr>
                    <w:sz w:val="16"/>
                    <w:szCs w:val="16"/>
                  </w:rPr>
                </w:rPrChange>
              </w:rPr>
              <w:t>1.157</w:t>
            </w:r>
          </w:p>
        </w:tc>
        <w:tc>
          <w:tcPr>
            <w:tcW w:w="0" w:type="auto"/>
            <w:tcBorders>
              <w:top w:val="nil"/>
              <w:left w:val="nil"/>
              <w:bottom w:val="nil"/>
              <w:right w:val="nil"/>
            </w:tcBorders>
            <w:shd w:val="clear" w:color="auto" w:fill="auto"/>
            <w:noWrap/>
            <w:vAlign w:val="center"/>
            <w:tcPrChange w:id="2263" w:author="Steve Barbeaux" w:date="2022-10-09T19:44:00Z">
              <w:tcPr>
                <w:tcW w:w="599" w:type="dxa"/>
                <w:tcBorders>
                  <w:top w:val="nil"/>
                  <w:left w:val="nil"/>
                  <w:bottom w:val="nil"/>
                  <w:right w:val="nil"/>
                </w:tcBorders>
                <w:shd w:val="clear" w:color="auto" w:fill="auto"/>
                <w:noWrap/>
              </w:tcPr>
            </w:tcPrChange>
          </w:tcPr>
          <w:p w14:paraId="067C1CF2" w14:textId="1F2FB3E8" w:rsidR="00304CE8" w:rsidRPr="00217552" w:rsidRDefault="00304CE8" w:rsidP="00304CE8">
            <w:pPr>
              <w:spacing w:after="0"/>
              <w:jc w:val="center"/>
              <w:rPr>
                <w:sz w:val="16"/>
                <w:szCs w:val="16"/>
                <w:rPrChange w:id="2264" w:author="Steve Barbeaux" w:date="2022-10-09T19:45:00Z">
                  <w:rPr>
                    <w:sz w:val="16"/>
                    <w:szCs w:val="16"/>
                  </w:rPr>
                </w:rPrChange>
              </w:rPr>
            </w:pPr>
            <w:r w:rsidRPr="00217552">
              <w:rPr>
                <w:sz w:val="16"/>
                <w:szCs w:val="16"/>
                <w:rPrChange w:id="2265" w:author="Steve Barbeaux" w:date="2022-10-09T19:45:00Z">
                  <w:rPr>
                    <w:sz w:val="16"/>
                    <w:szCs w:val="16"/>
                  </w:rPr>
                </w:rPrChange>
              </w:rPr>
              <w:t>1.752</w:t>
            </w:r>
          </w:p>
        </w:tc>
      </w:tr>
      <w:tr w:rsidR="00304CE8" w:rsidRPr="005F5568" w14:paraId="69E718C0" w14:textId="77777777" w:rsidTr="00217552">
        <w:trPr>
          <w:trPrChange w:id="2266"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2267" w:author="Steve Barbeaux" w:date="2022-10-09T19:44:00Z">
              <w:tcPr>
                <w:tcW w:w="598" w:type="dxa"/>
                <w:tcBorders>
                  <w:top w:val="nil"/>
                  <w:left w:val="nil"/>
                  <w:bottom w:val="nil"/>
                  <w:right w:val="nil"/>
                </w:tcBorders>
                <w:shd w:val="clear" w:color="auto" w:fill="auto"/>
                <w:noWrap/>
                <w:vAlign w:val="center"/>
              </w:tcPr>
            </w:tcPrChange>
          </w:tcPr>
          <w:p w14:paraId="5DB0395C" w14:textId="77777777" w:rsidR="00304CE8" w:rsidRPr="00217552" w:rsidRDefault="00304CE8" w:rsidP="00304CE8">
            <w:pPr>
              <w:spacing w:after="0"/>
              <w:jc w:val="center"/>
              <w:rPr>
                <w:sz w:val="16"/>
                <w:szCs w:val="16"/>
                <w:rPrChange w:id="2268" w:author="Steve Barbeaux" w:date="2022-10-09T19:45:00Z">
                  <w:rPr>
                    <w:sz w:val="16"/>
                    <w:szCs w:val="16"/>
                  </w:rPr>
                </w:rPrChange>
              </w:rPr>
            </w:pPr>
            <w:r w:rsidRPr="00217552">
              <w:rPr>
                <w:sz w:val="16"/>
                <w:szCs w:val="16"/>
                <w:rPrChange w:id="2269" w:author="Steve Barbeaux" w:date="2022-10-09T19:45:00Z">
                  <w:rPr>
                    <w:sz w:val="16"/>
                    <w:szCs w:val="16"/>
                  </w:rPr>
                </w:rPrChange>
              </w:rPr>
              <w:t>1985</w:t>
            </w:r>
          </w:p>
        </w:tc>
        <w:tc>
          <w:tcPr>
            <w:tcW w:w="0" w:type="auto"/>
            <w:tcBorders>
              <w:top w:val="nil"/>
              <w:left w:val="nil"/>
              <w:bottom w:val="nil"/>
              <w:right w:val="nil"/>
            </w:tcBorders>
            <w:vAlign w:val="center"/>
            <w:tcPrChange w:id="2270" w:author="Steve Barbeaux" w:date="2022-10-09T19:44:00Z">
              <w:tcPr>
                <w:tcW w:w="599" w:type="dxa"/>
                <w:tcBorders>
                  <w:top w:val="nil"/>
                  <w:left w:val="nil"/>
                  <w:bottom w:val="nil"/>
                  <w:right w:val="nil"/>
                </w:tcBorders>
              </w:tcPr>
            </w:tcPrChange>
          </w:tcPr>
          <w:p w14:paraId="4C95648C" w14:textId="04158222" w:rsidR="00304CE8" w:rsidRPr="00217552" w:rsidRDefault="00304CE8" w:rsidP="00304CE8">
            <w:pPr>
              <w:spacing w:after="0"/>
              <w:jc w:val="center"/>
              <w:rPr>
                <w:sz w:val="16"/>
                <w:szCs w:val="16"/>
                <w:rPrChange w:id="2271" w:author="Steve Barbeaux" w:date="2022-10-09T19:45:00Z">
                  <w:rPr>
                    <w:sz w:val="16"/>
                    <w:szCs w:val="16"/>
                  </w:rPr>
                </w:rPrChange>
              </w:rPr>
            </w:pPr>
            <w:r w:rsidRPr="00217552">
              <w:rPr>
                <w:sz w:val="16"/>
                <w:szCs w:val="16"/>
                <w:rPrChange w:id="2272" w:author="Steve Barbeaux" w:date="2022-10-09T19:45:00Z">
                  <w:rPr>
                    <w:sz w:val="16"/>
                    <w:szCs w:val="16"/>
                  </w:rPr>
                </w:rPrChange>
              </w:rPr>
              <w:t>0.160</w:t>
            </w:r>
          </w:p>
        </w:tc>
        <w:tc>
          <w:tcPr>
            <w:tcW w:w="0" w:type="auto"/>
            <w:tcBorders>
              <w:top w:val="nil"/>
              <w:left w:val="nil"/>
              <w:bottom w:val="nil"/>
              <w:right w:val="nil"/>
            </w:tcBorders>
            <w:shd w:val="clear" w:color="auto" w:fill="auto"/>
            <w:noWrap/>
            <w:vAlign w:val="center"/>
            <w:tcPrChange w:id="2273" w:author="Steve Barbeaux" w:date="2022-10-09T19:44:00Z">
              <w:tcPr>
                <w:tcW w:w="598" w:type="dxa"/>
                <w:tcBorders>
                  <w:top w:val="nil"/>
                  <w:left w:val="nil"/>
                  <w:bottom w:val="nil"/>
                  <w:right w:val="nil"/>
                </w:tcBorders>
                <w:shd w:val="clear" w:color="auto" w:fill="auto"/>
                <w:noWrap/>
              </w:tcPr>
            </w:tcPrChange>
          </w:tcPr>
          <w:p w14:paraId="1A3F3ECE" w14:textId="482E0454" w:rsidR="00304CE8" w:rsidRPr="00217552" w:rsidRDefault="00304CE8" w:rsidP="00304CE8">
            <w:pPr>
              <w:spacing w:after="0"/>
              <w:jc w:val="center"/>
              <w:rPr>
                <w:sz w:val="16"/>
                <w:szCs w:val="16"/>
                <w:rPrChange w:id="2274" w:author="Steve Barbeaux" w:date="2022-10-09T19:45:00Z">
                  <w:rPr>
                    <w:sz w:val="16"/>
                    <w:szCs w:val="16"/>
                  </w:rPr>
                </w:rPrChange>
              </w:rPr>
            </w:pPr>
            <w:r w:rsidRPr="00217552">
              <w:rPr>
                <w:sz w:val="16"/>
                <w:szCs w:val="16"/>
                <w:rPrChange w:id="2275" w:author="Steve Barbeaux" w:date="2022-10-09T19:45:00Z">
                  <w:rPr>
                    <w:sz w:val="16"/>
                    <w:szCs w:val="16"/>
                  </w:rPr>
                </w:rPrChange>
              </w:rPr>
              <w:t>0.319</w:t>
            </w:r>
          </w:p>
        </w:tc>
        <w:tc>
          <w:tcPr>
            <w:tcW w:w="0" w:type="auto"/>
            <w:tcBorders>
              <w:top w:val="nil"/>
              <w:left w:val="nil"/>
              <w:bottom w:val="nil"/>
              <w:right w:val="nil"/>
            </w:tcBorders>
            <w:shd w:val="clear" w:color="auto" w:fill="auto"/>
            <w:noWrap/>
            <w:vAlign w:val="center"/>
            <w:tcPrChange w:id="2276" w:author="Steve Barbeaux" w:date="2022-10-09T19:44:00Z">
              <w:tcPr>
                <w:tcW w:w="599" w:type="dxa"/>
                <w:tcBorders>
                  <w:top w:val="nil"/>
                  <w:left w:val="nil"/>
                  <w:bottom w:val="nil"/>
                  <w:right w:val="nil"/>
                </w:tcBorders>
                <w:shd w:val="clear" w:color="auto" w:fill="auto"/>
                <w:noWrap/>
              </w:tcPr>
            </w:tcPrChange>
          </w:tcPr>
          <w:p w14:paraId="0759268D" w14:textId="2868EA47" w:rsidR="00304CE8" w:rsidRPr="00217552" w:rsidRDefault="00304CE8" w:rsidP="00304CE8">
            <w:pPr>
              <w:spacing w:after="0"/>
              <w:jc w:val="center"/>
              <w:rPr>
                <w:sz w:val="16"/>
                <w:szCs w:val="16"/>
                <w:rPrChange w:id="2277" w:author="Steve Barbeaux" w:date="2022-10-09T19:45:00Z">
                  <w:rPr>
                    <w:sz w:val="16"/>
                    <w:szCs w:val="16"/>
                  </w:rPr>
                </w:rPrChange>
              </w:rPr>
            </w:pPr>
            <w:r w:rsidRPr="00217552">
              <w:rPr>
                <w:sz w:val="16"/>
                <w:szCs w:val="16"/>
                <w:rPrChange w:id="2278" w:author="Steve Barbeaux" w:date="2022-10-09T19:45:00Z">
                  <w:rPr>
                    <w:sz w:val="16"/>
                    <w:szCs w:val="16"/>
                  </w:rPr>
                </w:rPrChange>
              </w:rPr>
              <w:t>0.512</w:t>
            </w:r>
          </w:p>
        </w:tc>
        <w:tc>
          <w:tcPr>
            <w:tcW w:w="0" w:type="auto"/>
            <w:tcBorders>
              <w:top w:val="nil"/>
              <w:left w:val="nil"/>
              <w:bottom w:val="nil"/>
              <w:right w:val="nil"/>
            </w:tcBorders>
            <w:shd w:val="clear" w:color="auto" w:fill="auto"/>
            <w:noWrap/>
            <w:vAlign w:val="center"/>
            <w:tcPrChange w:id="2279" w:author="Steve Barbeaux" w:date="2022-10-09T19:44:00Z">
              <w:tcPr>
                <w:tcW w:w="598" w:type="dxa"/>
                <w:tcBorders>
                  <w:top w:val="nil"/>
                  <w:left w:val="nil"/>
                  <w:bottom w:val="nil"/>
                  <w:right w:val="nil"/>
                </w:tcBorders>
                <w:shd w:val="clear" w:color="auto" w:fill="auto"/>
                <w:noWrap/>
              </w:tcPr>
            </w:tcPrChange>
          </w:tcPr>
          <w:p w14:paraId="0228AE2B" w14:textId="5BF05E83" w:rsidR="00304CE8" w:rsidRPr="00217552" w:rsidRDefault="00304CE8" w:rsidP="00304CE8">
            <w:pPr>
              <w:spacing w:after="0"/>
              <w:jc w:val="center"/>
              <w:rPr>
                <w:sz w:val="16"/>
                <w:szCs w:val="16"/>
                <w:rPrChange w:id="2280" w:author="Steve Barbeaux" w:date="2022-10-09T19:45:00Z">
                  <w:rPr>
                    <w:sz w:val="16"/>
                    <w:szCs w:val="16"/>
                  </w:rPr>
                </w:rPrChange>
              </w:rPr>
            </w:pPr>
            <w:r w:rsidRPr="00217552">
              <w:rPr>
                <w:sz w:val="16"/>
                <w:szCs w:val="16"/>
                <w:rPrChange w:id="2281" w:author="Steve Barbeaux" w:date="2022-10-09T19:45:00Z">
                  <w:rPr>
                    <w:sz w:val="16"/>
                    <w:szCs w:val="16"/>
                  </w:rPr>
                </w:rPrChange>
              </w:rPr>
              <w:t>0.616</w:t>
            </w:r>
          </w:p>
        </w:tc>
        <w:tc>
          <w:tcPr>
            <w:tcW w:w="0" w:type="auto"/>
            <w:tcBorders>
              <w:top w:val="nil"/>
              <w:left w:val="nil"/>
              <w:bottom w:val="nil"/>
              <w:right w:val="nil"/>
            </w:tcBorders>
            <w:shd w:val="clear" w:color="auto" w:fill="auto"/>
            <w:noWrap/>
            <w:vAlign w:val="center"/>
            <w:tcPrChange w:id="2282" w:author="Steve Barbeaux" w:date="2022-10-09T19:44:00Z">
              <w:tcPr>
                <w:tcW w:w="599" w:type="dxa"/>
                <w:tcBorders>
                  <w:top w:val="nil"/>
                  <w:left w:val="nil"/>
                  <w:bottom w:val="nil"/>
                  <w:right w:val="nil"/>
                </w:tcBorders>
                <w:shd w:val="clear" w:color="auto" w:fill="auto"/>
                <w:noWrap/>
              </w:tcPr>
            </w:tcPrChange>
          </w:tcPr>
          <w:p w14:paraId="6DAE4AE9" w14:textId="2F66B4B0" w:rsidR="00304CE8" w:rsidRPr="00217552" w:rsidRDefault="00304CE8" w:rsidP="00304CE8">
            <w:pPr>
              <w:spacing w:after="0"/>
              <w:jc w:val="center"/>
              <w:rPr>
                <w:sz w:val="16"/>
                <w:szCs w:val="16"/>
                <w:rPrChange w:id="2283" w:author="Steve Barbeaux" w:date="2022-10-09T19:45:00Z">
                  <w:rPr>
                    <w:sz w:val="16"/>
                    <w:szCs w:val="16"/>
                  </w:rPr>
                </w:rPrChange>
              </w:rPr>
            </w:pPr>
            <w:r w:rsidRPr="00217552">
              <w:rPr>
                <w:sz w:val="16"/>
                <w:szCs w:val="16"/>
                <w:rPrChange w:id="2284" w:author="Steve Barbeaux" w:date="2022-10-09T19:45:00Z">
                  <w:rPr>
                    <w:sz w:val="16"/>
                    <w:szCs w:val="16"/>
                  </w:rPr>
                </w:rPrChange>
              </w:rPr>
              <w:t>0.735</w:t>
            </w:r>
          </w:p>
        </w:tc>
        <w:tc>
          <w:tcPr>
            <w:tcW w:w="0" w:type="auto"/>
            <w:tcBorders>
              <w:top w:val="nil"/>
              <w:left w:val="nil"/>
              <w:bottom w:val="nil"/>
              <w:right w:val="nil"/>
            </w:tcBorders>
            <w:shd w:val="clear" w:color="auto" w:fill="auto"/>
            <w:noWrap/>
            <w:vAlign w:val="center"/>
            <w:tcPrChange w:id="2285" w:author="Steve Barbeaux" w:date="2022-10-09T19:44:00Z">
              <w:tcPr>
                <w:tcW w:w="598" w:type="dxa"/>
                <w:tcBorders>
                  <w:top w:val="nil"/>
                  <w:left w:val="nil"/>
                  <w:bottom w:val="nil"/>
                  <w:right w:val="nil"/>
                </w:tcBorders>
                <w:shd w:val="clear" w:color="auto" w:fill="auto"/>
                <w:noWrap/>
              </w:tcPr>
            </w:tcPrChange>
          </w:tcPr>
          <w:p w14:paraId="527CBBB1" w14:textId="122E8966" w:rsidR="00304CE8" w:rsidRPr="00217552" w:rsidRDefault="00304CE8" w:rsidP="00304CE8">
            <w:pPr>
              <w:spacing w:after="0"/>
              <w:jc w:val="center"/>
              <w:rPr>
                <w:sz w:val="16"/>
                <w:szCs w:val="16"/>
                <w:rPrChange w:id="2286" w:author="Steve Barbeaux" w:date="2022-10-09T19:45:00Z">
                  <w:rPr>
                    <w:sz w:val="16"/>
                    <w:szCs w:val="16"/>
                  </w:rPr>
                </w:rPrChange>
              </w:rPr>
            </w:pPr>
            <w:r w:rsidRPr="00217552">
              <w:rPr>
                <w:sz w:val="16"/>
                <w:szCs w:val="16"/>
                <w:rPrChange w:id="2287" w:author="Steve Barbeaux" w:date="2022-10-09T19:45:00Z">
                  <w:rPr>
                    <w:sz w:val="16"/>
                    <w:szCs w:val="16"/>
                  </w:rPr>
                </w:rPrChange>
              </w:rPr>
              <w:t>0.877</w:t>
            </w:r>
          </w:p>
        </w:tc>
        <w:tc>
          <w:tcPr>
            <w:tcW w:w="0" w:type="auto"/>
            <w:tcBorders>
              <w:top w:val="nil"/>
              <w:left w:val="nil"/>
              <w:bottom w:val="nil"/>
              <w:right w:val="nil"/>
            </w:tcBorders>
            <w:shd w:val="clear" w:color="auto" w:fill="auto"/>
            <w:noWrap/>
            <w:vAlign w:val="center"/>
            <w:tcPrChange w:id="2288" w:author="Steve Barbeaux" w:date="2022-10-09T19:44:00Z">
              <w:tcPr>
                <w:tcW w:w="599" w:type="dxa"/>
                <w:tcBorders>
                  <w:top w:val="nil"/>
                  <w:left w:val="nil"/>
                  <w:bottom w:val="nil"/>
                  <w:right w:val="nil"/>
                </w:tcBorders>
                <w:shd w:val="clear" w:color="auto" w:fill="auto"/>
                <w:noWrap/>
              </w:tcPr>
            </w:tcPrChange>
          </w:tcPr>
          <w:p w14:paraId="16394733" w14:textId="1E59D025" w:rsidR="00304CE8" w:rsidRPr="00217552" w:rsidRDefault="00304CE8" w:rsidP="00304CE8">
            <w:pPr>
              <w:spacing w:after="0"/>
              <w:jc w:val="center"/>
              <w:rPr>
                <w:sz w:val="16"/>
                <w:szCs w:val="16"/>
                <w:rPrChange w:id="2289" w:author="Steve Barbeaux" w:date="2022-10-09T19:45:00Z">
                  <w:rPr>
                    <w:sz w:val="16"/>
                    <w:szCs w:val="16"/>
                  </w:rPr>
                </w:rPrChange>
              </w:rPr>
            </w:pPr>
            <w:r w:rsidRPr="00217552">
              <w:rPr>
                <w:sz w:val="16"/>
                <w:szCs w:val="16"/>
                <w:rPrChange w:id="2290" w:author="Steve Barbeaux" w:date="2022-10-09T19:45:00Z">
                  <w:rPr>
                    <w:sz w:val="16"/>
                    <w:szCs w:val="16"/>
                  </w:rPr>
                </w:rPrChange>
              </w:rPr>
              <w:t>0.996</w:t>
            </w:r>
          </w:p>
        </w:tc>
        <w:tc>
          <w:tcPr>
            <w:tcW w:w="0" w:type="auto"/>
            <w:tcBorders>
              <w:top w:val="nil"/>
              <w:left w:val="nil"/>
              <w:bottom w:val="nil"/>
              <w:right w:val="nil"/>
            </w:tcBorders>
            <w:shd w:val="clear" w:color="auto" w:fill="auto"/>
            <w:noWrap/>
            <w:vAlign w:val="center"/>
            <w:tcPrChange w:id="2291" w:author="Steve Barbeaux" w:date="2022-10-09T19:44:00Z">
              <w:tcPr>
                <w:tcW w:w="598" w:type="dxa"/>
                <w:tcBorders>
                  <w:top w:val="nil"/>
                  <w:left w:val="nil"/>
                  <w:bottom w:val="nil"/>
                  <w:right w:val="nil"/>
                </w:tcBorders>
                <w:shd w:val="clear" w:color="auto" w:fill="auto"/>
                <w:noWrap/>
              </w:tcPr>
            </w:tcPrChange>
          </w:tcPr>
          <w:p w14:paraId="2E6D3776" w14:textId="7692D6DB" w:rsidR="00304CE8" w:rsidRPr="00217552" w:rsidRDefault="00304CE8" w:rsidP="00304CE8">
            <w:pPr>
              <w:spacing w:after="0"/>
              <w:jc w:val="center"/>
              <w:rPr>
                <w:sz w:val="16"/>
                <w:szCs w:val="16"/>
                <w:rPrChange w:id="2292" w:author="Steve Barbeaux" w:date="2022-10-09T19:45:00Z">
                  <w:rPr>
                    <w:sz w:val="16"/>
                    <w:szCs w:val="16"/>
                  </w:rPr>
                </w:rPrChange>
              </w:rPr>
            </w:pPr>
            <w:r w:rsidRPr="00217552">
              <w:rPr>
                <w:sz w:val="16"/>
                <w:szCs w:val="16"/>
                <w:rPrChange w:id="2293" w:author="Steve Barbeaux" w:date="2022-10-09T19:45:00Z">
                  <w:rPr>
                    <w:sz w:val="16"/>
                    <w:szCs w:val="16"/>
                  </w:rPr>
                </w:rPrChange>
              </w:rPr>
              <w:t>1.098</w:t>
            </w:r>
          </w:p>
        </w:tc>
        <w:tc>
          <w:tcPr>
            <w:tcW w:w="0" w:type="auto"/>
            <w:tcBorders>
              <w:top w:val="nil"/>
              <w:left w:val="nil"/>
              <w:bottom w:val="nil"/>
              <w:right w:val="nil"/>
            </w:tcBorders>
            <w:shd w:val="clear" w:color="auto" w:fill="auto"/>
            <w:noWrap/>
            <w:vAlign w:val="center"/>
            <w:tcPrChange w:id="2294" w:author="Steve Barbeaux" w:date="2022-10-09T19:44:00Z">
              <w:tcPr>
                <w:tcW w:w="599" w:type="dxa"/>
                <w:tcBorders>
                  <w:top w:val="nil"/>
                  <w:left w:val="nil"/>
                  <w:bottom w:val="nil"/>
                  <w:right w:val="nil"/>
                </w:tcBorders>
                <w:shd w:val="clear" w:color="auto" w:fill="auto"/>
                <w:noWrap/>
              </w:tcPr>
            </w:tcPrChange>
          </w:tcPr>
          <w:p w14:paraId="2EF56BBB" w14:textId="7A499155" w:rsidR="00304CE8" w:rsidRPr="00217552" w:rsidRDefault="00304CE8" w:rsidP="00304CE8">
            <w:pPr>
              <w:spacing w:after="0"/>
              <w:jc w:val="center"/>
              <w:rPr>
                <w:sz w:val="16"/>
                <w:szCs w:val="16"/>
                <w:rPrChange w:id="2295" w:author="Steve Barbeaux" w:date="2022-10-09T19:45:00Z">
                  <w:rPr>
                    <w:sz w:val="16"/>
                    <w:szCs w:val="16"/>
                  </w:rPr>
                </w:rPrChange>
              </w:rPr>
            </w:pPr>
            <w:r w:rsidRPr="00217552">
              <w:rPr>
                <w:sz w:val="16"/>
                <w:szCs w:val="16"/>
                <w:rPrChange w:id="2296" w:author="Steve Barbeaux" w:date="2022-10-09T19:45:00Z">
                  <w:rPr>
                    <w:sz w:val="16"/>
                    <w:szCs w:val="16"/>
                  </w:rPr>
                </w:rPrChange>
              </w:rPr>
              <w:t>1.209</w:t>
            </w:r>
          </w:p>
        </w:tc>
        <w:tc>
          <w:tcPr>
            <w:tcW w:w="0" w:type="auto"/>
            <w:tcBorders>
              <w:top w:val="nil"/>
              <w:left w:val="nil"/>
              <w:bottom w:val="nil"/>
              <w:right w:val="nil"/>
            </w:tcBorders>
            <w:shd w:val="clear" w:color="auto" w:fill="auto"/>
            <w:noWrap/>
            <w:vAlign w:val="center"/>
            <w:tcPrChange w:id="2297" w:author="Steve Barbeaux" w:date="2022-10-09T19:44:00Z">
              <w:tcPr>
                <w:tcW w:w="598" w:type="dxa"/>
                <w:tcBorders>
                  <w:top w:val="nil"/>
                  <w:left w:val="nil"/>
                  <w:bottom w:val="nil"/>
                  <w:right w:val="nil"/>
                </w:tcBorders>
                <w:shd w:val="clear" w:color="auto" w:fill="auto"/>
                <w:noWrap/>
              </w:tcPr>
            </w:tcPrChange>
          </w:tcPr>
          <w:p w14:paraId="1832B1D0" w14:textId="73595ACB" w:rsidR="00304CE8" w:rsidRPr="00217552" w:rsidRDefault="00304CE8" w:rsidP="00304CE8">
            <w:pPr>
              <w:spacing w:after="0"/>
              <w:jc w:val="center"/>
              <w:rPr>
                <w:sz w:val="16"/>
                <w:szCs w:val="16"/>
                <w:rPrChange w:id="2298" w:author="Steve Barbeaux" w:date="2022-10-09T19:45:00Z">
                  <w:rPr>
                    <w:sz w:val="16"/>
                    <w:szCs w:val="16"/>
                  </w:rPr>
                </w:rPrChange>
              </w:rPr>
            </w:pPr>
            <w:r w:rsidRPr="00217552">
              <w:rPr>
                <w:sz w:val="16"/>
                <w:szCs w:val="16"/>
                <w:rPrChange w:id="2299" w:author="Steve Barbeaux" w:date="2022-10-09T19:45:00Z">
                  <w:rPr>
                    <w:sz w:val="16"/>
                    <w:szCs w:val="16"/>
                  </w:rPr>
                </w:rPrChange>
              </w:rPr>
              <w:t>1.278</w:t>
            </w:r>
          </w:p>
        </w:tc>
        <w:tc>
          <w:tcPr>
            <w:tcW w:w="0" w:type="auto"/>
            <w:tcBorders>
              <w:top w:val="nil"/>
              <w:left w:val="nil"/>
              <w:bottom w:val="nil"/>
              <w:right w:val="nil"/>
            </w:tcBorders>
            <w:shd w:val="clear" w:color="auto" w:fill="auto"/>
            <w:noWrap/>
            <w:vAlign w:val="center"/>
            <w:tcPrChange w:id="2300" w:author="Steve Barbeaux" w:date="2022-10-09T19:44:00Z">
              <w:tcPr>
                <w:tcW w:w="599" w:type="dxa"/>
                <w:tcBorders>
                  <w:top w:val="nil"/>
                  <w:left w:val="nil"/>
                  <w:bottom w:val="nil"/>
                  <w:right w:val="nil"/>
                </w:tcBorders>
                <w:shd w:val="clear" w:color="auto" w:fill="auto"/>
                <w:noWrap/>
              </w:tcPr>
            </w:tcPrChange>
          </w:tcPr>
          <w:p w14:paraId="6BDC39F9" w14:textId="45FD13C2" w:rsidR="00304CE8" w:rsidRPr="00217552" w:rsidRDefault="00304CE8" w:rsidP="00304CE8">
            <w:pPr>
              <w:spacing w:after="0"/>
              <w:jc w:val="center"/>
              <w:rPr>
                <w:sz w:val="16"/>
                <w:szCs w:val="16"/>
                <w:rPrChange w:id="2301" w:author="Steve Barbeaux" w:date="2022-10-09T19:45:00Z">
                  <w:rPr>
                    <w:sz w:val="16"/>
                    <w:szCs w:val="16"/>
                  </w:rPr>
                </w:rPrChange>
              </w:rPr>
            </w:pPr>
            <w:r w:rsidRPr="00217552">
              <w:rPr>
                <w:sz w:val="16"/>
                <w:szCs w:val="16"/>
                <w:rPrChange w:id="2302" w:author="Steve Barbeaux" w:date="2022-10-09T19:45:00Z">
                  <w:rPr>
                    <w:sz w:val="16"/>
                    <w:szCs w:val="16"/>
                  </w:rPr>
                </w:rPrChange>
              </w:rPr>
              <w:t>1.211</w:t>
            </w:r>
          </w:p>
        </w:tc>
        <w:tc>
          <w:tcPr>
            <w:tcW w:w="0" w:type="auto"/>
            <w:tcBorders>
              <w:top w:val="nil"/>
              <w:left w:val="nil"/>
              <w:bottom w:val="nil"/>
              <w:right w:val="nil"/>
            </w:tcBorders>
            <w:shd w:val="clear" w:color="auto" w:fill="auto"/>
            <w:noWrap/>
            <w:vAlign w:val="center"/>
            <w:tcPrChange w:id="2303" w:author="Steve Barbeaux" w:date="2022-10-09T19:44:00Z">
              <w:tcPr>
                <w:tcW w:w="598" w:type="dxa"/>
                <w:tcBorders>
                  <w:top w:val="nil"/>
                  <w:left w:val="nil"/>
                  <w:bottom w:val="nil"/>
                  <w:right w:val="nil"/>
                </w:tcBorders>
                <w:shd w:val="clear" w:color="auto" w:fill="auto"/>
                <w:noWrap/>
              </w:tcPr>
            </w:tcPrChange>
          </w:tcPr>
          <w:p w14:paraId="7AA8F53F" w14:textId="18EBD69D" w:rsidR="00304CE8" w:rsidRPr="00217552" w:rsidRDefault="00304CE8" w:rsidP="00304CE8">
            <w:pPr>
              <w:spacing w:after="0"/>
              <w:jc w:val="center"/>
              <w:rPr>
                <w:sz w:val="16"/>
                <w:szCs w:val="16"/>
                <w:rPrChange w:id="2304" w:author="Steve Barbeaux" w:date="2022-10-09T19:45:00Z">
                  <w:rPr>
                    <w:sz w:val="16"/>
                    <w:szCs w:val="16"/>
                  </w:rPr>
                </w:rPrChange>
              </w:rPr>
            </w:pPr>
            <w:r w:rsidRPr="00217552">
              <w:rPr>
                <w:sz w:val="16"/>
                <w:szCs w:val="16"/>
                <w:rPrChange w:id="2305" w:author="Steve Barbeaux" w:date="2022-10-09T19:45:00Z">
                  <w:rPr>
                    <w:sz w:val="16"/>
                    <w:szCs w:val="16"/>
                  </w:rPr>
                </w:rPrChange>
              </w:rPr>
              <w:t>1.075</w:t>
            </w:r>
          </w:p>
        </w:tc>
        <w:tc>
          <w:tcPr>
            <w:tcW w:w="0" w:type="auto"/>
            <w:tcBorders>
              <w:top w:val="nil"/>
              <w:left w:val="nil"/>
              <w:bottom w:val="nil"/>
              <w:right w:val="nil"/>
            </w:tcBorders>
            <w:shd w:val="clear" w:color="auto" w:fill="auto"/>
            <w:noWrap/>
            <w:vAlign w:val="center"/>
            <w:tcPrChange w:id="2306" w:author="Steve Barbeaux" w:date="2022-10-09T19:44:00Z">
              <w:tcPr>
                <w:tcW w:w="599" w:type="dxa"/>
                <w:tcBorders>
                  <w:top w:val="nil"/>
                  <w:left w:val="nil"/>
                  <w:bottom w:val="nil"/>
                  <w:right w:val="nil"/>
                </w:tcBorders>
                <w:shd w:val="clear" w:color="auto" w:fill="auto"/>
                <w:noWrap/>
              </w:tcPr>
            </w:tcPrChange>
          </w:tcPr>
          <w:p w14:paraId="3ED57264" w14:textId="2A951669" w:rsidR="00304CE8" w:rsidRPr="00217552" w:rsidRDefault="00304CE8" w:rsidP="00304CE8">
            <w:pPr>
              <w:spacing w:after="0"/>
              <w:jc w:val="center"/>
              <w:rPr>
                <w:sz w:val="16"/>
                <w:szCs w:val="16"/>
                <w:rPrChange w:id="2307" w:author="Steve Barbeaux" w:date="2022-10-09T19:45:00Z">
                  <w:rPr>
                    <w:sz w:val="16"/>
                    <w:szCs w:val="16"/>
                  </w:rPr>
                </w:rPrChange>
              </w:rPr>
            </w:pPr>
            <w:r w:rsidRPr="00217552">
              <w:rPr>
                <w:sz w:val="16"/>
                <w:szCs w:val="16"/>
                <w:rPrChange w:id="2308" w:author="Steve Barbeaux" w:date="2022-10-09T19:45:00Z">
                  <w:rPr>
                    <w:sz w:val="16"/>
                    <w:szCs w:val="16"/>
                  </w:rPr>
                </w:rPrChange>
              </w:rPr>
              <w:t>1.082</w:t>
            </w:r>
          </w:p>
        </w:tc>
        <w:tc>
          <w:tcPr>
            <w:tcW w:w="0" w:type="auto"/>
            <w:tcBorders>
              <w:top w:val="nil"/>
              <w:left w:val="nil"/>
              <w:bottom w:val="nil"/>
              <w:right w:val="nil"/>
            </w:tcBorders>
            <w:shd w:val="clear" w:color="auto" w:fill="auto"/>
            <w:noWrap/>
            <w:vAlign w:val="center"/>
            <w:tcPrChange w:id="2309" w:author="Steve Barbeaux" w:date="2022-10-09T19:44:00Z">
              <w:tcPr>
                <w:tcW w:w="598" w:type="dxa"/>
                <w:tcBorders>
                  <w:top w:val="nil"/>
                  <w:left w:val="nil"/>
                  <w:bottom w:val="nil"/>
                  <w:right w:val="nil"/>
                </w:tcBorders>
                <w:shd w:val="clear" w:color="auto" w:fill="auto"/>
                <w:noWrap/>
              </w:tcPr>
            </w:tcPrChange>
          </w:tcPr>
          <w:p w14:paraId="1D922D96" w14:textId="348977A9" w:rsidR="00304CE8" w:rsidRPr="00217552" w:rsidRDefault="00304CE8" w:rsidP="00304CE8">
            <w:pPr>
              <w:spacing w:after="0"/>
              <w:jc w:val="center"/>
              <w:rPr>
                <w:sz w:val="16"/>
                <w:szCs w:val="16"/>
                <w:rPrChange w:id="2310" w:author="Steve Barbeaux" w:date="2022-10-09T19:45:00Z">
                  <w:rPr>
                    <w:sz w:val="16"/>
                    <w:szCs w:val="16"/>
                  </w:rPr>
                </w:rPrChange>
              </w:rPr>
            </w:pPr>
            <w:r w:rsidRPr="00217552">
              <w:rPr>
                <w:sz w:val="16"/>
                <w:szCs w:val="16"/>
                <w:rPrChange w:id="2311" w:author="Steve Barbeaux" w:date="2022-10-09T19:45:00Z">
                  <w:rPr>
                    <w:sz w:val="16"/>
                    <w:szCs w:val="16"/>
                  </w:rPr>
                </w:rPrChange>
              </w:rPr>
              <w:t>1.403</w:t>
            </w:r>
          </w:p>
        </w:tc>
        <w:tc>
          <w:tcPr>
            <w:tcW w:w="0" w:type="auto"/>
            <w:tcBorders>
              <w:top w:val="nil"/>
              <w:left w:val="nil"/>
              <w:bottom w:val="nil"/>
              <w:right w:val="nil"/>
            </w:tcBorders>
            <w:shd w:val="clear" w:color="auto" w:fill="auto"/>
            <w:noWrap/>
            <w:vAlign w:val="center"/>
            <w:tcPrChange w:id="2312" w:author="Steve Barbeaux" w:date="2022-10-09T19:44:00Z">
              <w:tcPr>
                <w:tcW w:w="599" w:type="dxa"/>
                <w:tcBorders>
                  <w:top w:val="nil"/>
                  <w:left w:val="nil"/>
                  <w:bottom w:val="nil"/>
                  <w:right w:val="nil"/>
                </w:tcBorders>
                <w:shd w:val="clear" w:color="auto" w:fill="auto"/>
                <w:noWrap/>
              </w:tcPr>
            </w:tcPrChange>
          </w:tcPr>
          <w:p w14:paraId="0BEBA35F" w14:textId="18C06D1B" w:rsidR="00304CE8" w:rsidRPr="00217552" w:rsidRDefault="00304CE8" w:rsidP="00304CE8">
            <w:pPr>
              <w:spacing w:after="0"/>
              <w:jc w:val="center"/>
              <w:rPr>
                <w:sz w:val="16"/>
                <w:szCs w:val="16"/>
                <w:rPrChange w:id="2313" w:author="Steve Barbeaux" w:date="2022-10-09T19:45:00Z">
                  <w:rPr>
                    <w:sz w:val="16"/>
                    <w:szCs w:val="16"/>
                  </w:rPr>
                </w:rPrChange>
              </w:rPr>
            </w:pPr>
            <w:r w:rsidRPr="00217552">
              <w:rPr>
                <w:sz w:val="16"/>
                <w:szCs w:val="16"/>
                <w:rPrChange w:id="2314" w:author="Steve Barbeaux" w:date="2022-10-09T19:45:00Z">
                  <w:rPr>
                    <w:sz w:val="16"/>
                    <w:szCs w:val="16"/>
                  </w:rPr>
                </w:rPrChange>
              </w:rPr>
              <w:t>2.453</w:t>
            </w:r>
          </w:p>
        </w:tc>
      </w:tr>
      <w:tr w:rsidR="00304CE8" w:rsidRPr="005F5568" w14:paraId="656CA79B" w14:textId="77777777" w:rsidTr="00217552">
        <w:trPr>
          <w:trPrChange w:id="2315"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2316" w:author="Steve Barbeaux" w:date="2022-10-09T19:44:00Z">
              <w:tcPr>
                <w:tcW w:w="598" w:type="dxa"/>
                <w:tcBorders>
                  <w:top w:val="nil"/>
                  <w:left w:val="nil"/>
                  <w:bottom w:val="nil"/>
                  <w:right w:val="nil"/>
                </w:tcBorders>
                <w:shd w:val="clear" w:color="auto" w:fill="auto"/>
                <w:noWrap/>
                <w:vAlign w:val="center"/>
              </w:tcPr>
            </w:tcPrChange>
          </w:tcPr>
          <w:p w14:paraId="61AD6227" w14:textId="77777777" w:rsidR="00304CE8" w:rsidRPr="00217552" w:rsidRDefault="00304CE8" w:rsidP="00304CE8">
            <w:pPr>
              <w:spacing w:after="0"/>
              <w:jc w:val="center"/>
              <w:rPr>
                <w:sz w:val="16"/>
                <w:szCs w:val="16"/>
                <w:rPrChange w:id="2317" w:author="Steve Barbeaux" w:date="2022-10-09T19:45:00Z">
                  <w:rPr>
                    <w:sz w:val="16"/>
                    <w:szCs w:val="16"/>
                  </w:rPr>
                </w:rPrChange>
              </w:rPr>
            </w:pPr>
            <w:r w:rsidRPr="00217552">
              <w:rPr>
                <w:sz w:val="16"/>
                <w:szCs w:val="16"/>
                <w:rPrChange w:id="2318" w:author="Steve Barbeaux" w:date="2022-10-09T19:45:00Z">
                  <w:rPr>
                    <w:sz w:val="16"/>
                    <w:szCs w:val="16"/>
                  </w:rPr>
                </w:rPrChange>
              </w:rPr>
              <w:t>1986</w:t>
            </w:r>
          </w:p>
        </w:tc>
        <w:tc>
          <w:tcPr>
            <w:tcW w:w="0" w:type="auto"/>
            <w:tcBorders>
              <w:top w:val="nil"/>
              <w:left w:val="nil"/>
              <w:bottom w:val="nil"/>
              <w:right w:val="nil"/>
            </w:tcBorders>
            <w:vAlign w:val="center"/>
            <w:tcPrChange w:id="2319" w:author="Steve Barbeaux" w:date="2022-10-09T19:44:00Z">
              <w:tcPr>
                <w:tcW w:w="599" w:type="dxa"/>
                <w:tcBorders>
                  <w:top w:val="nil"/>
                  <w:left w:val="nil"/>
                  <w:bottom w:val="nil"/>
                  <w:right w:val="nil"/>
                </w:tcBorders>
              </w:tcPr>
            </w:tcPrChange>
          </w:tcPr>
          <w:p w14:paraId="539B5B4B" w14:textId="29266F10" w:rsidR="00304CE8" w:rsidRPr="00217552" w:rsidRDefault="00304CE8" w:rsidP="00304CE8">
            <w:pPr>
              <w:spacing w:after="0"/>
              <w:jc w:val="center"/>
              <w:rPr>
                <w:sz w:val="16"/>
                <w:szCs w:val="16"/>
                <w:rPrChange w:id="2320" w:author="Steve Barbeaux" w:date="2022-10-09T19:45:00Z">
                  <w:rPr>
                    <w:sz w:val="16"/>
                    <w:szCs w:val="16"/>
                  </w:rPr>
                </w:rPrChange>
              </w:rPr>
            </w:pPr>
            <w:r w:rsidRPr="00217552">
              <w:rPr>
                <w:sz w:val="16"/>
                <w:szCs w:val="16"/>
                <w:rPrChange w:id="2321" w:author="Steve Barbeaux" w:date="2022-10-09T19:45:00Z">
                  <w:rPr>
                    <w:sz w:val="16"/>
                    <w:szCs w:val="16"/>
                  </w:rPr>
                </w:rPrChange>
              </w:rPr>
              <w:t>0.160</w:t>
            </w:r>
          </w:p>
        </w:tc>
        <w:tc>
          <w:tcPr>
            <w:tcW w:w="0" w:type="auto"/>
            <w:tcBorders>
              <w:top w:val="nil"/>
              <w:left w:val="nil"/>
              <w:bottom w:val="nil"/>
              <w:right w:val="nil"/>
            </w:tcBorders>
            <w:shd w:val="clear" w:color="auto" w:fill="auto"/>
            <w:noWrap/>
            <w:vAlign w:val="center"/>
            <w:tcPrChange w:id="2322" w:author="Steve Barbeaux" w:date="2022-10-09T19:44:00Z">
              <w:tcPr>
                <w:tcW w:w="598" w:type="dxa"/>
                <w:tcBorders>
                  <w:top w:val="nil"/>
                  <w:left w:val="nil"/>
                  <w:bottom w:val="nil"/>
                  <w:right w:val="nil"/>
                </w:tcBorders>
                <w:shd w:val="clear" w:color="auto" w:fill="auto"/>
                <w:noWrap/>
              </w:tcPr>
            </w:tcPrChange>
          </w:tcPr>
          <w:p w14:paraId="0A0A2005" w14:textId="427F92E0" w:rsidR="00304CE8" w:rsidRPr="00217552" w:rsidRDefault="00304CE8" w:rsidP="00304CE8">
            <w:pPr>
              <w:spacing w:after="0"/>
              <w:jc w:val="center"/>
              <w:rPr>
                <w:sz w:val="16"/>
                <w:szCs w:val="16"/>
                <w:rPrChange w:id="2323" w:author="Steve Barbeaux" w:date="2022-10-09T19:45:00Z">
                  <w:rPr>
                    <w:sz w:val="16"/>
                    <w:szCs w:val="16"/>
                  </w:rPr>
                </w:rPrChange>
              </w:rPr>
            </w:pPr>
            <w:r w:rsidRPr="00217552">
              <w:rPr>
                <w:sz w:val="16"/>
                <w:szCs w:val="16"/>
                <w:rPrChange w:id="2324" w:author="Steve Barbeaux" w:date="2022-10-09T19:45:00Z">
                  <w:rPr>
                    <w:sz w:val="16"/>
                    <w:szCs w:val="16"/>
                  </w:rPr>
                </w:rPrChange>
              </w:rPr>
              <w:t>0.248</w:t>
            </w:r>
          </w:p>
        </w:tc>
        <w:tc>
          <w:tcPr>
            <w:tcW w:w="0" w:type="auto"/>
            <w:tcBorders>
              <w:top w:val="nil"/>
              <w:left w:val="nil"/>
              <w:bottom w:val="nil"/>
              <w:right w:val="nil"/>
            </w:tcBorders>
            <w:shd w:val="clear" w:color="auto" w:fill="auto"/>
            <w:noWrap/>
            <w:vAlign w:val="center"/>
            <w:tcPrChange w:id="2325" w:author="Steve Barbeaux" w:date="2022-10-09T19:44:00Z">
              <w:tcPr>
                <w:tcW w:w="599" w:type="dxa"/>
                <w:tcBorders>
                  <w:top w:val="nil"/>
                  <w:left w:val="nil"/>
                  <w:bottom w:val="nil"/>
                  <w:right w:val="nil"/>
                </w:tcBorders>
                <w:shd w:val="clear" w:color="auto" w:fill="auto"/>
                <w:noWrap/>
              </w:tcPr>
            </w:tcPrChange>
          </w:tcPr>
          <w:p w14:paraId="417B1624" w14:textId="333281F4" w:rsidR="00304CE8" w:rsidRPr="00217552" w:rsidRDefault="00304CE8" w:rsidP="00304CE8">
            <w:pPr>
              <w:spacing w:after="0"/>
              <w:jc w:val="center"/>
              <w:rPr>
                <w:sz w:val="16"/>
                <w:szCs w:val="16"/>
                <w:rPrChange w:id="2326" w:author="Steve Barbeaux" w:date="2022-10-09T19:45:00Z">
                  <w:rPr>
                    <w:sz w:val="16"/>
                    <w:szCs w:val="16"/>
                  </w:rPr>
                </w:rPrChange>
              </w:rPr>
            </w:pPr>
            <w:r w:rsidRPr="00217552">
              <w:rPr>
                <w:sz w:val="16"/>
                <w:szCs w:val="16"/>
                <w:rPrChange w:id="2327" w:author="Steve Barbeaux" w:date="2022-10-09T19:45:00Z">
                  <w:rPr>
                    <w:sz w:val="16"/>
                    <w:szCs w:val="16"/>
                  </w:rPr>
                </w:rPrChange>
              </w:rPr>
              <w:t>0.493</w:t>
            </w:r>
          </w:p>
        </w:tc>
        <w:tc>
          <w:tcPr>
            <w:tcW w:w="0" w:type="auto"/>
            <w:tcBorders>
              <w:top w:val="nil"/>
              <w:left w:val="nil"/>
              <w:bottom w:val="nil"/>
              <w:right w:val="nil"/>
            </w:tcBorders>
            <w:shd w:val="clear" w:color="auto" w:fill="auto"/>
            <w:noWrap/>
            <w:vAlign w:val="center"/>
            <w:tcPrChange w:id="2328" w:author="Steve Barbeaux" w:date="2022-10-09T19:44:00Z">
              <w:tcPr>
                <w:tcW w:w="598" w:type="dxa"/>
                <w:tcBorders>
                  <w:top w:val="nil"/>
                  <w:left w:val="nil"/>
                  <w:bottom w:val="nil"/>
                  <w:right w:val="nil"/>
                </w:tcBorders>
                <w:shd w:val="clear" w:color="auto" w:fill="auto"/>
                <w:noWrap/>
              </w:tcPr>
            </w:tcPrChange>
          </w:tcPr>
          <w:p w14:paraId="2A0D3101" w14:textId="33B03AAB" w:rsidR="00304CE8" w:rsidRPr="00217552" w:rsidRDefault="00304CE8" w:rsidP="00304CE8">
            <w:pPr>
              <w:spacing w:after="0"/>
              <w:jc w:val="center"/>
              <w:rPr>
                <w:sz w:val="16"/>
                <w:szCs w:val="16"/>
                <w:rPrChange w:id="2329" w:author="Steve Barbeaux" w:date="2022-10-09T19:45:00Z">
                  <w:rPr>
                    <w:sz w:val="16"/>
                    <w:szCs w:val="16"/>
                  </w:rPr>
                </w:rPrChange>
              </w:rPr>
            </w:pPr>
            <w:r w:rsidRPr="00217552">
              <w:rPr>
                <w:sz w:val="16"/>
                <w:szCs w:val="16"/>
                <w:rPrChange w:id="2330" w:author="Steve Barbeaux" w:date="2022-10-09T19:45:00Z">
                  <w:rPr>
                    <w:sz w:val="16"/>
                    <w:szCs w:val="16"/>
                  </w:rPr>
                </w:rPrChange>
              </w:rPr>
              <w:t>0.579</w:t>
            </w:r>
          </w:p>
        </w:tc>
        <w:tc>
          <w:tcPr>
            <w:tcW w:w="0" w:type="auto"/>
            <w:tcBorders>
              <w:top w:val="nil"/>
              <w:left w:val="nil"/>
              <w:bottom w:val="nil"/>
              <w:right w:val="nil"/>
            </w:tcBorders>
            <w:shd w:val="clear" w:color="auto" w:fill="auto"/>
            <w:noWrap/>
            <w:vAlign w:val="center"/>
            <w:tcPrChange w:id="2331" w:author="Steve Barbeaux" w:date="2022-10-09T19:44:00Z">
              <w:tcPr>
                <w:tcW w:w="599" w:type="dxa"/>
                <w:tcBorders>
                  <w:top w:val="nil"/>
                  <w:left w:val="nil"/>
                  <w:bottom w:val="nil"/>
                  <w:right w:val="nil"/>
                </w:tcBorders>
                <w:shd w:val="clear" w:color="auto" w:fill="auto"/>
                <w:noWrap/>
              </w:tcPr>
            </w:tcPrChange>
          </w:tcPr>
          <w:p w14:paraId="571DC99B" w14:textId="22BEC026" w:rsidR="00304CE8" w:rsidRPr="00217552" w:rsidRDefault="00304CE8" w:rsidP="00304CE8">
            <w:pPr>
              <w:spacing w:after="0"/>
              <w:jc w:val="center"/>
              <w:rPr>
                <w:sz w:val="16"/>
                <w:szCs w:val="16"/>
                <w:rPrChange w:id="2332" w:author="Steve Barbeaux" w:date="2022-10-09T19:45:00Z">
                  <w:rPr>
                    <w:sz w:val="16"/>
                    <w:szCs w:val="16"/>
                  </w:rPr>
                </w:rPrChange>
              </w:rPr>
            </w:pPr>
            <w:r w:rsidRPr="00217552">
              <w:rPr>
                <w:sz w:val="16"/>
                <w:szCs w:val="16"/>
                <w:rPrChange w:id="2333" w:author="Steve Barbeaux" w:date="2022-10-09T19:45:00Z">
                  <w:rPr>
                    <w:sz w:val="16"/>
                    <w:szCs w:val="16"/>
                  </w:rPr>
                </w:rPrChange>
              </w:rPr>
              <w:t>0.636</w:t>
            </w:r>
          </w:p>
        </w:tc>
        <w:tc>
          <w:tcPr>
            <w:tcW w:w="0" w:type="auto"/>
            <w:tcBorders>
              <w:top w:val="nil"/>
              <w:left w:val="nil"/>
              <w:bottom w:val="nil"/>
              <w:right w:val="nil"/>
            </w:tcBorders>
            <w:shd w:val="clear" w:color="auto" w:fill="auto"/>
            <w:noWrap/>
            <w:vAlign w:val="center"/>
            <w:tcPrChange w:id="2334" w:author="Steve Barbeaux" w:date="2022-10-09T19:44:00Z">
              <w:tcPr>
                <w:tcW w:w="598" w:type="dxa"/>
                <w:tcBorders>
                  <w:top w:val="nil"/>
                  <w:left w:val="nil"/>
                  <w:bottom w:val="nil"/>
                  <w:right w:val="nil"/>
                </w:tcBorders>
                <w:shd w:val="clear" w:color="auto" w:fill="auto"/>
                <w:noWrap/>
              </w:tcPr>
            </w:tcPrChange>
          </w:tcPr>
          <w:p w14:paraId="2CCC1BC6" w14:textId="0ADE2655" w:rsidR="00304CE8" w:rsidRPr="00217552" w:rsidRDefault="00304CE8" w:rsidP="00304CE8">
            <w:pPr>
              <w:spacing w:after="0"/>
              <w:jc w:val="center"/>
              <w:rPr>
                <w:sz w:val="16"/>
                <w:szCs w:val="16"/>
                <w:rPrChange w:id="2335" w:author="Steve Barbeaux" w:date="2022-10-09T19:45:00Z">
                  <w:rPr>
                    <w:sz w:val="16"/>
                    <w:szCs w:val="16"/>
                  </w:rPr>
                </w:rPrChange>
              </w:rPr>
            </w:pPr>
            <w:r w:rsidRPr="00217552">
              <w:rPr>
                <w:sz w:val="16"/>
                <w:szCs w:val="16"/>
                <w:rPrChange w:id="2336" w:author="Steve Barbeaux" w:date="2022-10-09T19:45:00Z">
                  <w:rPr>
                    <w:sz w:val="16"/>
                    <w:szCs w:val="16"/>
                  </w:rPr>
                </w:rPrChange>
              </w:rPr>
              <w:t>0.720</w:t>
            </w:r>
          </w:p>
        </w:tc>
        <w:tc>
          <w:tcPr>
            <w:tcW w:w="0" w:type="auto"/>
            <w:tcBorders>
              <w:top w:val="nil"/>
              <w:left w:val="nil"/>
              <w:bottom w:val="nil"/>
              <w:right w:val="nil"/>
            </w:tcBorders>
            <w:shd w:val="clear" w:color="auto" w:fill="auto"/>
            <w:noWrap/>
            <w:vAlign w:val="center"/>
            <w:tcPrChange w:id="2337" w:author="Steve Barbeaux" w:date="2022-10-09T19:44:00Z">
              <w:tcPr>
                <w:tcW w:w="599" w:type="dxa"/>
                <w:tcBorders>
                  <w:top w:val="nil"/>
                  <w:left w:val="nil"/>
                  <w:bottom w:val="nil"/>
                  <w:right w:val="nil"/>
                </w:tcBorders>
                <w:shd w:val="clear" w:color="auto" w:fill="auto"/>
                <w:noWrap/>
              </w:tcPr>
            </w:tcPrChange>
          </w:tcPr>
          <w:p w14:paraId="2D5233F4" w14:textId="07714B05" w:rsidR="00304CE8" w:rsidRPr="00217552" w:rsidRDefault="00304CE8" w:rsidP="00304CE8">
            <w:pPr>
              <w:spacing w:after="0"/>
              <w:jc w:val="center"/>
              <w:rPr>
                <w:sz w:val="16"/>
                <w:szCs w:val="16"/>
                <w:rPrChange w:id="2338" w:author="Steve Barbeaux" w:date="2022-10-09T19:45:00Z">
                  <w:rPr>
                    <w:sz w:val="16"/>
                    <w:szCs w:val="16"/>
                  </w:rPr>
                </w:rPrChange>
              </w:rPr>
            </w:pPr>
            <w:r w:rsidRPr="00217552">
              <w:rPr>
                <w:sz w:val="16"/>
                <w:szCs w:val="16"/>
                <w:rPrChange w:id="2339" w:author="Steve Barbeaux" w:date="2022-10-09T19:45:00Z">
                  <w:rPr>
                    <w:sz w:val="16"/>
                    <w:szCs w:val="16"/>
                  </w:rPr>
                </w:rPrChange>
              </w:rPr>
              <w:t>0.807</w:t>
            </w:r>
          </w:p>
        </w:tc>
        <w:tc>
          <w:tcPr>
            <w:tcW w:w="0" w:type="auto"/>
            <w:tcBorders>
              <w:top w:val="nil"/>
              <w:left w:val="nil"/>
              <w:bottom w:val="nil"/>
              <w:right w:val="nil"/>
            </w:tcBorders>
            <w:shd w:val="clear" w:color="auto" w:fill="auto"/>
            <w:noWrap/>
            <w:vAlign w:val="center"/>
            <w:tcPrChange w:id="2340" w:author="Steve Barbeaux" w:date="2022-10-09T19:44:00Z">
              <w:tcPr>
                <w:tcW w:w="598" w:type="dxa"/>
                <w:tcBorders>
                  <w:top w:val="nil"/>
                  <w:left w:val="nil"/>
                  <w:bottom w:val="nil"/>
                  <w:right w:val="nil"/>
                </w:tcBorders>
                <w:shd w:val="clear" w:color="auto" w:fill="auto"/>
                <w:noWrap/>
              </w:tcPr>
            </w:tcPrChange>
          </w:tcPr>
          <w:p w14:paraId="459FD3E2" w14:textId="2057C4E0" w:rsidR="00304CE8" w:rsidRPr="00217552" w:rsidRDefault="00304CE8" w:rsidP="00304CE8">
            <w:pPr>
              <w:spacing w:after="0"/>
              <w:jc w:val="center"/>
              <w:rPr>
                <w:sz w:val="16"/>
                <w:szCs w:val="16"/>
                <w:rPrChange w:id="2341" w:author="Steve Barbeaux" w:date="2022-10-09T19:45:00Z">
                  <w:rPr>
                    <w:sz w:val="16"/>
                    <w:szCs w:val="16"/>
                  </w:rPr>
                </w:rPrChange>
              </w:rPr>
            </w:pPr>
            <w:r w:rsidRPr="00217552">
              <w:rPr>
                <w:sz w:val="16"/>
                <w:szCs w:val="16"/>
                <w:rPrChange w:id="2342" w:author="Steve Barbeaux" w:date="2022-10-09T19:45:00Z">
                  <w:rPr>
                    <w:sz w:val="16"/>
                    <w:szCs w:val="16"/>
                  </w:rPr>
                </w:rPrChange>
              </w:rPr>
              <w:t>0.895</w:t>
            </w:r>
          </w:p>
        </w:tc>
        <w:tc>
          <w:tcPr>
            <w:tcW w:w="0" w:type="auto"/>
            <w:tcBorders>
              <w:top w:val="nil"/>
              <w:left w:val="nil"/>
              <w:bottom w:val="nil"/>
              <w:right w:val="nil"/>
            </w:tcBorders>
            <w:shd w:val="clear" w:color="auto" w:fill="auto"/>
            <w:noWrap/>
            <w:vAlign w:val="center"/>
            <w:tcPrChange w:id="2343" w:author="Steve Barbeaux" w:date="2022-10-09T19:44:00Z">
              <w:tcPr>
                <w:tcW w:w="599" w:type="dxa"/>
                <w:tcBorders>
                  <w:top w:val="nil"/>
                  <w:left w:val="nil"/>
                  <w:bottom w:val="nil"/>
                  <w:right w:val="nil"/>
                </w:tcBorders>
                <w:shd w:val="clear" w:color="auto" w:fill="auto"/>
                <w:noWrap/>
              </w:tcPr>
            </w:tcPrChange>
          </w:tcPr>
          <w:p w14:paraId="1F906071" w14:textId="622898D8" w:rsidR="00304CE8" w:rsidRPr="00217552" w:rsidRDefault="00304CE8" w:rsidP="00304CE8">
            <w:pPr>
              <w:spacing w:after="0"/>
              <w:jc w:val="center"/>
              <w:rPr>
                <w:sz w:val="16"/>
                <w:szCs w:val="16"/>
                <w:rPrChange w:id="2344" w:author="Steve Barbeaux" w:date="2022-10-09T19:45:00Z">
                  <w:rPr>
                    <w:sz w:val="16"/>
                    <w:szCs w:val="16"/>
                  </w:rPr>
                </w:rPrChange>
              </w:rPr>
            </w:pPr>
            <w:r w:rsidRPr="00217552">
              <w:rPr>
                <w:sz w:val="16"/>
                <w:szCs w:val="16"/>
                <w:rPrChange w:id="2345" w:author="Steve Barbeaux" w:date="2022-10-09T19:45:00Z">
                  <w:rPr>
                    <w:sz w:val="16"/>
                    <w:szCs w:val="16"/>
                  </w:rPr>
                </w:rPrChange>
              </w:rPr>
              <w:t>0.994</w:t>
            </w:r>
          </w:p>
        </w:tc>
        <w:tc>
          <w:tcPr>
            <w:tcW w:w="0" w:type="auto"/>
            <w:tcBorders>
              <w:top w:val="nil"/>
              <w:left w:val="nil"/>
              <w:bottom w:val="nil"/>
              <w:right w:val="nil"/>
            </w:tcBorders>
            <w:shd w:val="clear" w:color="auto" w:fill="auto"/>
            <w:noWrap/>
            <w:vAlign w:val="center"/>
            <w:tcPrChange w:id="2346" w:author="Steve Barbeaux" w:date="2022-10-09T19:44:00Z">
              <w:tcPr>
                <w:tcW w:w="598" w:type="dxa"/>
                <w:tcBorders>
                  <w:top w:val="nil"/>
                  <w:left w:val="nil"/>
                  <w:bottom w:val="nil"/>
                  <w:right w:val="nil"/>
                </w:tcBorders>
                <w:shd w:val="clear" w:color="auto" w:fill="auto"/>
                <w:noWrap/>
              </w:tcPr>
            </w:tcPrChange>
          </w:tcPr>
          <w:p w14:paraId="00D092A4" w14:textId="4A7C7DA5" w:rsidR="00304CE8" w:rsidRPr="00217552" w:rsidRDefault="00304CE8" w:rsidP="00304CE8">
            <w:pPr>
              <w:spacing w:after="0"/>
              <w:jc w:val="center"/>
              <w:rPr>
                <w:sz w:val="16"/>
                <w:szCs w:val="16"/>
                <w:rPrChange w:id="2347" w:author="Steve Barbeaux" w:date="2022-10-09T19:45:00Z">
                  <w:rPr>
                    <w:sz w:val="16"/>
                    <w:szCs w:val="16"/>
                  </w:rPr>
                </w:rPrChange>
              </w:rPr>
            </w:pPr>
            <w:r w:rsidRPr="00217552">
              <w:rPr>
                <w:sz w:val="16"/>
                <w:szCs w:val="16"/>
                <w:rPrChange w:id="2348" w:author="Steve Barbeaux" w:date="2022-10-09T19:45:00Z">
                  <w:rPr>
                    <w:sz w:val="16"/>
                    <w:szCs w:val="16"/>
                  </w:rPr>
                </w:rPrChange>
              </w:rPr>
              <w:t>1.066</w:t>
            </w:r>
          </w:p>
        </w:tc>
        <w:tc>
          <w:tcPr>
            <w:tcW w:w="0" w:type="auto"/>
            <w:tcBorders>
              <w:top w:val="nil"/>
              <w:left w:val="nil"/>
              <w:bottom w:val="nil"/>
              <w:right w:val="nil"/>
            </w:tcBorders>
            <w:shd w:val="clear" w:color="auto" w:fill="auto"/>
            <w:noWrap/>
            <w:vAlign w:val="center"/>
            <w:tcPrChange w:id="2349" w:author="Steve Barbeaux" w:date="2022-10-09T19:44:00Z">
              <w:tcPr>
                <w:tcW w:w="599" w:type="dxa"/>
                <w:tcBorders>
                  <w:top w:val="nil"/>
                  <w:left w:val="nil"/>
                  <w:bottom w:val="nil"/>
                  <w:right w:val="nil"/>
                </w:tcBorders>
                <w:shd w:val="clear" w:color="auto" w:fill="auto"/>
                <w:noWrap/>
              </w:tcPr>
            </w:tcPrChange>
          </w:tcPr>
          <w:p w14:paraId="5C964AE9" w14:textId="24ED015A" w:rsidR="00304CE8" w:rsidRPr="00217552" w:rsidRDefault="00304CE8" w:rsidP="00304CE8">
            <w:pPr>
              <w:spacing w:after="0"/>
              <w:jc w:val="center"/>
              <w:rPr>
                <w:sz w:val="16"/>
                <w:szCs w:val="16"/>
                <w:rPrChange w:id="2350" w:author="Steve Barbeaux" w:date="2022-10-09T19:45:00Z">
                  <w:rPr>
                    <w:sz w:val="16"/>
                    <w:szCs w:val="16"/>
                  </w:rPr>
                </w:rPrChange>
              </w:rPr>
            </w:pPr>
            <w:r w:rsidRPr="00217552">
              <w:rPr>
                <w:sz w:val="16"/>
                <w:szCs w:val="16"/>
                <w:rPrChange w:id="2351" w:author="Steve Barbeaux" w:date="2022-10-09T19:45:00Z">
                  <w:rPr>
                    <w:sz w:val="16"/>
                    <w:szCs w:val="16"/>
                  </w:rPr>
                </w:rPrChange>
              </w:rPr>
              <w:t>1.033</w:t>
            </w:r>
          </w:p>
        </w:tc>
        <w:tc>
          <w:tcPr>
            <w:tcW w:w="0" w:type="auto"/>
            <w:tcBorders>
              <w:top w:val="nil"/>
              <w:left w:val="nil"/>
              <w:bottom w:val="nil"/>
              <w:right w:val="nil"/>
            </w:tcBorders>
            <w:shd w:val="clear" w:color="auto" w:fill="auto"/>
            <w:noWrap/>
            <w:vAlign w:val="center"/>
            <w:tcPrChange w:id="2352" w:author="Steve Barbeaux" w:date="2022-10-09T19:44:00Z">
              <w:tcPr>
                <w:tcW w:w="598" w:type="dxa"/>
                <w:tcBorders>
                  <w:top w:val="nil"/>
                  <w:left w:val="nil"/>
                  <w:bottom w:val="nil"/>
                  <w:right w:val="nil"/>
                </w:tcBorders>
                <w:shd w:val="clear" w:color="auto" w:fill="auto"/>
                <w:noWrap/>
              </w:tcPr>
            </w:tcPrChange>
          </w:tcPr>
          <w:p w14:paraId="0CC4A25E" w14:textId="3359AE71" w:rsidR="00304CE8" w:rsidRPr="00217552" w:rsidRDefault="00304CE8" w:rsidP="00304CE8">
            <w:pPr>
              <w:spacing w:after="0"/>
              <w:jc w:val="center"/>
              <w:rPr>
                <w:sz w:val="16"/>
                <w:szCs w:val="16"/>
                <w:rPrChange w:id="2353" w:author="Steve Barbeaux" w:date="2022-10-09T19:45:00Z">
                  <w:rPr>
                    <w:sz w:val="16"/>
                    <w:szCs w:val="16"/>
                  </w:rPr>
                </w:rPrChange>
              </w:rPr>
            </w:pPr>
            <w:r w:rsidRPr="00217552">
              <w:rPr>
                <w:sz w:val="16"/>
                <w:szCs w:val="16"/>
                <w:rPrChange w:id="2354" w:author="Steve Barbeaux" w:date="2022-10-09T19:45:00Z">
                  <w:rPr>
                    <w:sz w:val="16"/>
                    <w:szCs w:val="16"/>
                  </w:rPr>
                </w:rPrChange>
              </w:rPr>
              <w:t>0.927</w:t>
            </w:r>
          </w:p>
        </w:tc>
        <w:tc>
          <w:tcPr>
            <w:tcW w:w="0" w:type="auto"/>
            <w:tcBorders>
              <w:top w:val="nil"/>
              <w:left w:val="nil"/>
              <w:bottom w:val="nil"/>
              <w:right w:val="nil"/>
            </w:tcBorders>
            <w:shd w:val="clear" w:color="auto" w:fill="auto"/>
            <w:noWrap/>
            <w:vAlign w:val="center"/>
            <w:tcPrChange w:id="2355" w:author="Steve Barbeaux" w:date="2022-10-09T19:44:00Z">
              <w:tcPr>
                <w:tcW w:w="599" w:type="dxa"/>
                <w:tcBorders>
                  <w:top w:val="nil"/>
                  <w:left w:val="nil"/>
                  <w:bottom w:val="nil"/>
                  <w:right w:val="nil"/>
                </w:tcBorders>
                <w:shd w:val="clear" w:color="auto" w:fill="auto"/>
                <w:noWrap/>
              </w:tcPr>
            </w:tcPrChange>
          </w:tcPr>
          <w:p w14:paraId="6E95A74B" w14:textId="1285E93D" w:rsidR="00304CE8" w:rsidRPr="00217552" w:rsidRDefault="00304CE8" w:rsidP="00304CE8">
            <w:pPr>
              <w:spacing w:after="0"/>
              <w:jc w:val="center"/>
              <w:rPr>
                <w:sz w:val="16"/>
                <w:szCs w:val="16"/>
                <w:rPrChange w:id="2356" w:author="Steve Barbeaux" w:date="2022-10-09T19:45:00Z">
                  <w:rPr>
                    <w:sz w:val="16"/>
                    <w:szCs w:val="16"/>
                  </w:rPr>
                </w:rPrChange>
              </w:rPr>
            </w:pPr>
            <w:r w:rsidRPr="00217552">
              <w:rPr>
                <w:sz w:val="16"/>
                <w:szCs w:val="16"/>
                <w:rPrChange w:id="2357" w:author="Steve Barbeaux" w:date="2022-10-09T19:45:00Z">
                  <w:rPr>
                    <w:sz w:val="16"/>
                    <w:szCs w:val="16"/>
                  </w:rPr>
                </w:rPrChange>
              </w:rPr>
              <w:t>0.907</w:t>
            </w:r>
          </w:p>
        </w:tc>
        <w:tc>
          <w:tcPr>
            <w:tcW w:w="0" w:type="auto"/>
            <w:tcBorders>
              <w:top w:val="nil"/>
              <w:left w:val="nil"/>
              <w:bottom w:val="nil"/>
              <w:right w:val="nil"/>
            </w:tcBorders>
            <w:shd w:val="clear" w:color="auto" w:fill="auto"/>
            <w:noWrap/>
            <w:vAlign w:val="center"/>
            <w:tcPrChange w:id="2358" w:author="Steve Barbeaux" w:date="2022-10-09T19:44:00Z">
              <w:tcPr>
                <w:tcW w:w="598" w:type="dxa"/>
                <w:tcBorders>
                  <w:top w:val="nil"/>
                  <w:left w:val="nil"/>
                  <w:bottom w:val="nil"/>
                  <w:right w:val="nil"/>
                </w:tcBorders>
                <w:shd w:val="clear" w:color="auto" w:fill="auto"/>
                <w:noWrap/>
              </w:tcPr>
            </w:tcPrChange>
          </w:tcPr>
          <w:p w14:paraId="7E3FDC75" w14:textId="365187E0" w:rsidR="00304CE8" w:rsidRPr="00217552" w:rsidRDefault="00304CE8" w:rsidP="00304CE8">
            <w:pPr>
              <w:spacing w:after="0"/>
              <w:jc w:val="center"/>
              <w:rPr>
                <w:sz w:val="16"/>
                <w:szCs w:val="16"/>
                <w:rPrChange w:id="2359" w:author="Steve Barbeaux" w:date="2022-10-09T19:45:00Z">
                  <w:rPr>
                    <w:sz w:val="16"/>
                    <w:szCs w:val="16"/>
                  </w:rPr>
                </w:rPrChange>
              </w:rPr>
            </w:pPr>
            <w:r w:rsidRPr="00217552">
              <w:rPr>
                <w:sz w:val="16"/>
                <w:szCs w:val="16"/>
                <w:rPrChange w:id="2360" w:author="Steve Barbeaux" w:date="2022-10-09T19:45:00Z">
                  <w:rPr>
                    <w:sz w:val="16"/>
                    <w:szCs w:val="16"/>
                  </w:rPr>
                </w:rPrChange>
              </w:rPr>
              <w:t>1.158</w:t>
            </w:r>
          </w:p>
        </w:tc>
        <w:tc>
          <w:tcPr>
            <w:tcW w:w="0" w:type="auto"/>
            <w:tcBorders>
              <w:top w:val="nil"/>
              <w:left w:val="nil"/>
              <w:bottom w:val="nil"/>
              <w:right w:val="nil"/>
            </w:tcBorders>
            <w:shd w:val="clear" w:color="auto" w:fill="auto"/>
            <w:noWrap/>
            <w:vAlign w:val="center"/>
            <w:tcPrChange w:id="2361" w:author="Steve Barbeaux" w:date="2022-10-09T19:44:00Z">
              <w:tcPr>
                <w:tcW w:w="599" w:type="dxa"/>
                <w:tcBorders>
                  <w:top w:val="nil"/>
                  <w:left w:val="nil"/>
                  <w:bottom w:val="nil"/>
                  <w:right w:val="nil"/>
                </w:tcBorders>
                <w:shd w:val="clear" w:color="auto" w:fill="auto"/>
                <w:noWrap/>
              </w:tcPr>
            </w:tcPrChange>
          </w:tcPr>
          <w:p w14:paraId="72F96A37" w14:textId="70D6777C" w:rsidR="00304CE8" w:rsidRPr="00217552" w:rsidRDefault="00304CE8" w:rsidP="00304CE8">
            <w:pPr>
              <w:spacing w:after="0"/>
              <w:jc w:val="center"/>
              <w:rPr>
                <w:sz w:val="16"/>
                <w:szCs w:val="16"/>
                <w:rPrChange w:id="2362" w:author="Steve Barbeaux" w:date="2022-10-09T19:45:00Z">
                  <w:rPr>
                    <w:sz w:val="16"/>
                    <w:szCs w:val="16"/>
                  </w:rPr>
                </w:rPrChange>
              </w:rPr>
            </w:pPr>
            <w:r w:rsidRPr="00217552">
              <w:rPr>
                <w:sz w:val="16"/>
                <w:szCs w:val="16"/>
                <w:rPrChange w:id="2363" w:author="Steve Barbeaux" w:date="2022-10-09T19:45:00Z">
                  <w:rPr>
                    <w:sz w:val="16"/>
                    <w:szCs w:val="16"/>
                  </w:rPr>
                </w:rPrChange>
              </w:rPr>
              <w:t>1.734</w:t>
            </w:r>
          </w:p>
        </w:tc>
      </w:tr>
      <w:tr w:rsidR="00304CE8" w:rsidRPr="005F5568" w14:paraId="24C2149D" w14:textId="77777777" w:rsidTr="00217552">
        <w:trPr>
          <w:trPrChange w:id="2364"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2365" w:author="Steve Barbeaux" w:date="2022-10-09T19:44:00Z">
              <w:tcPr>
                <w:tcW w:w="598" w:type="dxa"/>
                <w:tcBorders>
                  <w:top w:val="nil"/>
                  <w:left w:val="nil"/>
                  <w:bottom w:val="nil"/>
                  <w:right w:val="nil"/>
                </w:tcBorders>
                <w:shd w:val="clear" w:color="auto" w:fill="auto"/>
                <w:noWrap/>
                <w:vAlign w:val="center"/>
              </w:tcPr>
            </w:tcPrChange>
          </w:tcPr>
          <w:p w14:paraId="1466C73E" w14:textId="77777777" w:rsidR="00304CE8" w:rsidRPr="00217552" w:rsidRDefault="00304CE8" w:rsidP="00304CE8">
            <w:pPr>
              <w:spacing w:after="0"/>
              <w:jc w:val="center"/>
              <w:rPr>
                <w:sz w:val="16"/>
                <w:szCs w:val="16"/>
                <w:rPrChange w:id="2366" w:author="Steve Barbeaux" w:date="2022-10-09T19:45:00Z">
                  <w:rPr>
                    <w:sz w:val="16"/>
                    <w:szCs w:val="16"/>
                  </w:rPr>
                </w:rPrChange>
              </w:rPr>
            </w:pPr>
            <w:r w:rsidRPr="00217552">
              <w:rPr>
                <w:sz w:val="16"/>
                <w:szCs w:val="16"/>
                <w:rPrChange w:id="2367" w:author="Steve Barbeaux" w:date="2022-10-09T19:45:00Z">
                  <w:rPr>
                    <w:sz w:val="16"/>
                    <w:szCs w:val="16"/>
                  </w:rPr>
                </w:rPrChange>
              </w:rPr>
              <w:t>1987</w:t>
            </w:r>
          </w:p>
        </w:tc>
        <w:tc>
          <w:tcPr>
            <w:tcW w:w="0" w:type="auto"/>
            <w:tcBorders>
              <w:top w:val="nil"/>
              <w:left w:val="nil"/>
              <w:bottom w:val="nil"/>
              <w:right w:val="nil"/>
            </w:tcBorders>
            <w:vAlign w:val="center"/>
            <w:tcPrChange w:id="2368" w:author="Steve Barbeaux" w:date="2022-10-09T19:44:00Z">
              <w:tcPr>
                <w:tcW w:w="599" w:type="dxa"/>
                <w:tcBorders>
                  <w:top w:val="nil"/>
                  <w:left w:val="nil"/>
                  <w:bottom w:val="nil"/>
                  <w:right w:val="nil"/>
                </w:tcBorders>
              </w:tcPr>
            </w:tcPrChange>
          </w:tcPr>
          <w:p w14:paraId="45F65882" w14:textId="6EB2CB74" w:rsidR="00304CE8" w:rsidRPr="00217552" w:rsidRDefault="00304CE8" w:rsidP="00304CE8">
            <w:pPr>
              <w:spacing w:after="0"/>
              <w:jc w:val="center"/>
              <w:rPr>
                <w:sz w:val="16"/>
                <w:szCs w:val="16"/>
                <w:rPrChange w:id="2369" w:author="Steve Barbeaux" w:date="2022-10-09T19:45:00Z">
                  <w:rPr>
                    <w:sz w:val="16"/>
                    <w:szCs w:val="16"/>
                  </w:rPr>
                </w:rPrChange>
              </w:rPr>
            </w:pPr>
            <w:r w:rsidRPr="00217552">
              <w:rPr>
                <w:sz w:val="16"/>
                <w:szCs w:val="16"/>
                <w:rPrChange w:id="2370" w:author="Steve Barbeaux" w:date="2022-10-09T19:45:00Z">
                  <w:rPr>
                    <w:sz w:val="16"/>
                    <w:szCs w:val="16"/>
                  </w:rPr>
                </w:rPrChange>
              </w:rPr>
              <w:t>0.160</w:t>
            </w:r>
          </w:p>
        </w:tc>
        <w:tc>
          <w:tcPr>
            <w:tcW w:w="0" w:type="auto"/>
            <w:tcBorders>
              <w:top w:val="nil"/>
              <w:left w:val="nil"/>
              <w:bottom w:val="nil"/>
              <w:right w:val="nil"/>
            </w:tcBorders>
            <w:shd w:val="clear" w:color="auto" w:fill="auto"/>
            <w:noWrap/>
            <w:vAlign w:val="center"/>
            <w:tcPrChange w:id="2371" w:author="Steve Barbeaux" w:date="2022-10-09T19:44:00Z">
              <w:tcPr>
                <w:tcW w:w="598" w:type="dxa"/>
                <w:tcBorders>
                  <w:top w:val="nil"/>
                  <w:left w:val="nil"/>
                  <w:bottom w:val="nil"/>
                  <w:right w:val="nil"/>
                </w:tcBorders>
                <w:shd w:val="clear" w:color="auto" w:fill="auto"/>
                <w:noWrap/>
              </w:tcPr>
            </w:tcPrChange>
          </w:tcPr>
          <w:p w14:paraId="16AE5BE7" w14:textId="5C340146" w:rsidR="00304CE8" w:rsidRPr="00217552" w:rsidRDefault="00304CE8" w:rsidP="00304CE8">
            <w:pPr>
              <w:spacing w:after="0"/>
              <w:jc w:val="center"/>
              <w:rPr>
                <w:sz w:val="16"/>
                <w:szCs w:val="16"/>
                <w:rPrChange w:id="2372" w:author="Steve Barbeaux" w:date="2022-10-09T19:45:00Z">
                  <w:rPr>
                    <w:sz w:val="16"/>
                    <w:szCs w:val="16"/>
                  </w:rPr>
                </w:rPrChange>
              </w:rPr>
            </w:pPr>
            <w:r w:rsidRPr="00217552">
              <w:rPr>
                <w:sz w:val="16"/>
                <w:szCs w:val="16"/>
                <w:rPrChange w:id="2373" w:author="Steve Barbeaux" w:date="2022-10-09T19:45:00Z">
                  <w:rPr>
                    <w:sz w:val="16"/>
                    <w:szCs w:val="16"/>
                  </w:rPr>
                </w:rPrChange>
              </w:rPr>
              <w:t>0.096</w:t>
            </w:r>
          </w:p>
        </w:tc>
        <w:tc>
          <w:tcPr>
            <w:tcW w:w="0" w:type="auto"/>
            <w:tcBorders>
              <w:top w:val="nil"/>
              <w:left w:val="nil"/>
              <w:bottom w:val="nil"/>
              <w:right w:val="nil"/>
            </w:tcBorders>
            <w:shd w:val="clear" w:color="auto" w:fill="auto"/>
            <w:noWrap/>
            <w:vAlign w:val="center"/>
            <w:tcPrChange w:id="2374" w:author="Steve Barbeaux" w:date="2022-10-09T19:44:00Z">
              <w:tcPr>
                <w:tcW w:w="599" w:type="dxa"/>
                <w:tcBorders>
                  <w:top w:val="nil"/>
                  <w:left w:val="nil"/>
                  <w:bottom w:val="nil"/>
                  <w:right w:val="nil"/>
                </w:tcBorders>
                <w:shd w:val="clear" w:color="auto" w:fill="auto"/>
                <w:noWrap/>
              </w:tcPr>
            </w:tcPrChange>
          </w:tcPr>
          <w:p w14:paraId="3A087D3E" w14:textId="5221B611" w:rsidR="00304CE8" w:rsidRPr="00217552" w:rsidRDefault="00304CE8" w:rsidP="00304CE8">
            <w:pPr>
              <w:spacing w:after="0"/>
              <w:jc w:val="center"/>
              <w:rPr>
                <w:sz w:val="16"/>
                <w:szCs w:val="16"/>
                <w:rPrChange w:id="2375" w:author="Steve Barbeaux" w:date="2022-10-09T19:45:00Z">
                  <w:rPr>
                    <w:sz w:val="16"/>
                    <w:szCs w:val="16"/>
                  </w:rPr>
                </w:rPrChange>
              </w:rPr>
            </w:pPr>
            <w:r w:rsidRPr="00217552">
              <w:rPr>
                <w:sz w:val="16"/>
                <w:szCs w:val="16"/>
                <w:rPrChange w:id="2376" w:author="Steve Barbeaux" w:date="2022-10-09T19:45:00Z">
                  <w:rPr>
                    <w:sz w:val="16"/>
                    <w:szCs w:val="16"/>
                  </w:rPr>
                </w:rPrChange>
              </w:rPr>
              <w:t>0.430</w:t>
            </w:r>
          </w:p>
        </w:tc>
        <w:tc>
          <w:tcPr>
            <w:tcW w:w="0" w:type="auto"/>
            <w:tcBorders>
              <w:top w:val="nil"/>
              <w:left w:val="nil"/>
              <w:bottom w:val="nil"/>
              <w:right w:val="nil"/>
            </w:tcBorders>
            <w:shd w:val="clear" w:color="auto" w:fill="auto"/>
            <w:noWrap/>
            <w:vAlign w:val="center"/>
            <w:tcPrChange w:id="2377" w:author="Steve Barbeaux" w:date="2022-10-09T19:44:00Z">
              <w:tcPr>
                <w:tcW w:w="598" w:type="dxa"/>
                <w:tcBorders>
                  <w:top w:val="nil"/>
                  <w:left w:val="nil"/>
                  <w:bottom w:val="nil"/>
                  <w:right w:val="nil"/>
                </w:tcBorders>
                <w:shd w:val="clear" w:color="auto" w:fill="auto"/>
                <w:noWrap/>
              </w:tcPr>
            </w:tcPrChange>
          </w:tcPr>
          <w:p w14:paraId="72B98292" w14:textId="725289A2" w:rsidR="00304CE8" w:rsidRPr="00217552" w:rsidRDefault="00304CE8" w:rsidP="00304CE8">
            <w:pPr>
              <w:spacing w:after="0"/>
              <w:jc w:val="center"/>
              <w:rPr>
                <w:sz w:val="16"/>
                <w:szCs w:val="16"/>
                <w:rPrChange w:id="2378" w:author="Steve Barbeaux" w:date="2022-10-09T19:45:00Z">
                  <w:rPr>
                    <w:sz w:val="16"/>
                    <w:szCs w:val="16"/>
                  </w:rPr>
                </w:rPrChange>
              </w:rPr>
            </w:pPr>
            <w:r w:rsidRPr="00217552">
              <w:rPr>
                <w:sz w:val="16"/>
                <w:szCs w:val="16"/>
                <w:rPrChange w:id="2379" w:author="Steve Barbeaux" w:date="2022-10-09T19:45:00Z">
                  <w:rPr>
                    <w:sz w:val="16"/>
                    <w:szCs w:val="16"/>
                  </w:rPr>
                </w:rPrChange>
              </w:rPr>
              <w:t>0.697</w:t>
            </w:r>
          </w:p>
        </w:tc>
        <w:tc>
          <w:tcPr>
            <w:tcW w:w="0" w:type="auto"/>
            <w:tcBorders>
              <w:top w:val="nil"/>
              <w:left w:val="nil"/>
              <w:bottom w:val="nil"/>
              <w:right w:val="nil"/>
            </w:tcBorders>
            <w:shd w:val="clear" w:color="auto" w:fill="auto"/>
            <w:noWrap/>
            <w:vAlign w:val="center"/>
            <w:tcPrChange w:id="2380" w:author="Steve Barbeaux" w:date="2022-10-09T19:44:00Z">
              <w:tcPr>
                <w:tcW w:w="599" w:type="dxa"/>
                <w:tcBorders>
                  <w:top w:val="nil"/>
                  <w:left w:val="nil"/>
                  <w:bottom w:val="nil"/>
                  <w:right w:val="nil"/>
                </w:tcBorders>
                <w:shd w:val="clear" w:color="auto" w:fill="auto"/>
                <w:noWrap/>
              </w:tcPr>
            </w:tcPrChange>
          </w:tcPr>
          <w:p w14:paraId="51D30D14" w14:textId="6376F56C" w:rsidR="00304CE8" w:rsidRPr="00217552" w:rsidRDefault="00304CE8" w:rsidP="00304CE8">
            <w:pPr>
              <w:spacing w:after="0"/>
              <w:jc w:val="center"/>
              <w:rPr>
                <w:sz w:val="16"/>
                <w:szCs w:val="16"/>
                <w:rPrChange w:id="2381" w:author="Steve Barbeaux" w:date="2022-10-09T19:45:00Z">
                  <w:rPr>
                    <w:sz w:val="16"/>
                    <w:szCs w:val="16"/>
                  </w:rPr>
                </w:rPrChange>
              </w:rPr>
            </w:pPr>
            <w:r w:rsidRPr="00217552">
              <w:rPr>
                <w:sz w:val="16"/>
                <w:szCs w:val="16"/>
                <w:rPrChange w:id="2382" w:author="Steve Barbeaux" w:date="2022-10-09T19:45:00Z">
                  <w:rPr>
                    <w:sz w:val="16"/>
                    <w:szCs w:val="16"/>
                  </w:rPr>
                </w:rPrChange>
              </w:rPr>
              <w:t>0.817</w:t>
            </w:r>
          </w:p>
        </w:tc>
        <w:tc>
          <w:tcPr>
            <w:tcW w:w="0" w:type="auto"/>
            <w:tcBorders>
              <w:top w:val="nil"/>
              <w:left w:val="nil"/>
              <w:bottom w:val="nil"/>
              <w:right w:val="nil"/>
            </w:tcBorders>
            <w:shd w:val="clear" w:color="auto" w:fill="auto"/>
            <w:noWrap/>
            <w:vAlign w:val="center"/>
            <w:tcPrChange w:id="2383" w:author="Steve Barbeaux" w:date="2022-10-09T19:44:00Z">
              <w:tcPr>
                <w:tcW w:w="598" w:type="dxa"/>
                <w:tcBorders>
                  <w:top w:val="nil"/>
                  <w:left w:val="nil"/>
                  <w:bottom w:val="nil"/>
                  <w:right w:val="nil"/>
                </w:tcBorders>
                <w:shd w:val="clear" w:color="auto" w:fill="auto"/>
                <w:noWrap/>
              </w:tcPr>
            </w:tcPrChange>
          </w:tcPr>
          <w:p w14:paraId="28A9A3CA" w14:textId="65B22DE3" w:rsidR="00304CE8" w:rsidRPr="00217552" w:rsidRDefault="00304CE8" w:rsidP="00304CE8">
            <w:pPr>
              <w:spacing w:after="0"/>
              <w:jc w:val="center"/>
              <w:rPr>
                <w:sz w:val="16"/>
                <w:szCs w:val="16"/>
                <w:rPrChange w:id="2384" w:author="Steve Barbeaux" w:date="2022-10-09T19:45:00Z">
                  <w:rPr>
                    <w:sz w:val="16"/>
                    <w:szCs w:val="16"/>
                  </w:rPr>
                </w:rPrChange>
              </w:rPr>
            </w:pPr>
            <w:r w:rsidRPr="00217552">
              <w:rPr>
                <w:sz w:val="16"/>
                <w:szCs w:val="16"/>
                <w:rPrChange w:id="2385" w:author="Steve Barbeaux" w:date="2022-10-09T19:45:00Z">
                  <w:rPr>
                    <w:sz w:val="16"/>
                    <w:szCs w:val="16"/>
                  </w:rPr>
                </w:rPrChange>
              </w:rPr>
              <w:t>0.870</w:t>
            </w:r>
          </w:p>
        </w:tc>
        <w:tc>
          <w:tcPr>
            <w:tcW w:w="0" w:type="auto"/>
            <w:tcBorders>
              <w:top w:val="nil"/>
              <w:left w:val="nil"/>
              <w:bottom w:val="nil"/>
              <w:right w:val="nil"/>
            </w:tcBorders>
            <w:shd w:val="clear" w:color="auto" w:fill="auto"/>
            <w:noWrap/>
            <w:vAlign w:val="center"/>
            <w:tcPrChange w:id="2386" w:author="Steve Barbeaux" w:date="2022-10-09T19:44:00Z">
              <w:tcPr>
                <w:tcW w:w="599" w:type="dxa"/>
                <w:tcBorders>
                  <w:top w:val="nil"/>
                  <w:left w:val="nil"/>
                  <w:bottom w:val="nil"/>
                  <w:right w:val="nil"/>
                </w:tcBorders>
                <w:shd w:val="clear" w:color="auto" w:fill="auto"/>
                <w:noWrap/>
              </w:tcPr>
            </w:tcPrChange>
          </w:tcPr>
          <w:p w14:paraId="0EFD48F6" w14:textId="7F974EC1" w:rsidR="00304CE8" w:rsidRPr="00217552" w:rsidRDefault="00304CE8" w:rsidP="00304CE8">
            <w:pPr>
              <w:spacing w:after="0"/>
              <w:jc w:val="center"/>
              <w:rPr>
                <w:sz w:val="16"/>
                <w:szCs w:val="16"/>
                <w:rPrChange w:id="2387" w:author="Steve Barbeaux" w:date="2022-10-09T19:45:00Z">
                  <w:rPr>
                    <w:sz w:val="16"/>
                    <w:szCs w:val="16"/>
                  </w:rPr>
                </w:rPrChange>
              </w:rPr>
            </w:pPr>
            <w:r w:rsidRPr="00217552">
              <w:rPr>
                <w:sz w:val="16"/>
                <w:szCs w:val="16"/>
                <w:rPrChange w:id="2388" w:author="Steve Barbeaux" w:date="2022-10-09T19:45:00Z">
                  <w:rPr>
                    <w:sz w:val="16"/>
                    <w:szCs w:val="16"/>
                  </w:rPr>
                </w:rPrChange>
              </w:rPr>
              <w:t>0.886</w:t>
            </w:r>
          </w:p>
        </w:tc>
        <w:tc>
          <w:tcPr>
            <w:tcW w:w="0" w:type="auto"/>
            <w:tcBorders>
              <w:top w:val="nil"/>
              <w:left w:val="nil"/>
              <w:bottom w:val="nil"/>
              <w:right w:val="nil"/>
            </w:tcBorders>
            <w:shd w:val="clear" w:color="auto" w:fill="auto"/>
            <w:noWrap/>
            <w:vAlign w:val="center"/>
            <w:tcPrChange w:id="2389" w:author="Steve Barbeaux" w:date="2022-10-09T19:44:00Z">
              <w:tcPr>
                <w:tcW w:w="598" w:type="dxa"/>
                <w:tcBorders>
                  <w:top w:val="nil"/>
                  <w:left w:val="nil"/>
                  <w:bottom w:val="nil"/>
                  <w:right w:val="nil"/>
                </w:tcBorders>
                <w:shd w:val="clear" w:color="auto" w:fill="auto"/>
                <w:noWrap/>
              </w:tcPr>
            </w:tcPrChange>
          </w:tcPr>
          <w:p w14:paraId="25E4D145" w14:textId="6AB53487" w:rsidR="00304CE8" w:rsidRPr="00217552" w:rsidRDefault="00304CE8" w:rsidP="00304CE8">
            <w:pPr>
              <w:spacing w:after="0"/>
              <w:jc w:val="center"/>
              <w:rPr>
                <w:sz w:val="16"/>
                <w:szCs w:val="16"/>
                <w:rPrChange w:id="2390" w:author="Steve Barbeaux" w:date="2022-10-09T19:45:00Z">
                  <w:rPr>
                    <w:sz w:val="16"/>
                    <w:szCs w:val="16"/>
                  </w:rPr>
                </w:rPrChange>
              </w:rPr>
            </w:pPr>
            <w:r w:rsidRPr="00217552">
              <w:rPr>
                <w:sz w:val="16"/>
                <w:szCs w:val="16"/>
                <w:rPrChange w:id="2391" w:author="Steve Barbeaux" w:date="2022-10-09T19:45:00Z">
                  <w:rPr>
                    <w:sz w:val="16"/>
                    <w:szCs w:val="16"/>
                  </w:rPr>
                </w:rPrChange>
              </w:rPr>
              <w:t>0.912</w:t>
            </w:r>
          </w:p>
        </w:tc>
        <w:tc>
          <w:tcPr>
            <w:tcW w:w="0" w:type="auto"/>
            <w:tcBorders>
              <w:top w:val="nil"/>
              <w:left w:val="nil"/>
              <w:bottom w:val="nil"/>
              <w:right w:val="nil"/>
            </w:tcBorders>
            <w:shd w:val="clear" w:color="auto" w:fill="auto"/>
            <w:noWrap/>
            <w:vAlign w:val="center"/>
            <w:tcPrChange w:id="2392" w:author="Steve Barbeaux" w:date="2022-10-09T19:44:00Z">
              <w:tcPr>
                <w:tcW w:w="599" w:type="dxa"/>
                <w:tcBorders>
                  <w:top w:val="nil"/>
                  <w:left w:val="nil"/>
                  <w:bottom w:val="nil"/>
                  <w:right w:val="nil"/>
                </w:tcBorders>
                <w:shd w:val="clear" w:color="auto" w:fill="auto"/>
                <w:noWrap/>
              </w:tcPr>
            </w:tcPrChange>
          </w:tcPr>
          <w:p w14:paraId="563D1DFB" w14:textId="44AD06F8" w:rsidR="00304CE8" w:rsidRPr="00217552" w:rsidRDefault="00304CE8" w:rsidP="00304CE8">
            <w:pPr>
              <w:spacing w:after="0"/>
              <w:jc w:val="center"/>
              <w:rPr>
                <w:sz w:val="16"/>
                <w:szCs w:val="16"/>
                <w:rPrChange w:id="2393" w:author="Steve Barbeaux" w:date="2022-10-09T19:45:00Z">
                  <w:rPr>
                    <w:sz w:val="16"/>
                    <w:szCs w:val="16"/>
                  </w:rPr>
                </w:rPrChange>
              </w:rPr>
            </w:pPr>
            <w:r w:rsidRPr="00217552">
              <w:rPr>
                <w:sz w:val="16"/>
                <w:szCs w:val="16"/>
                <w:rPrChange w:id="2394" w:author="Steve Barbeaux" w:date="2022-10-09T19:45:00Z">
                  <w:rPr>
                    <w:sz w:val="16"/>
                    <w:szCs w:val="16"/>
                  </w:rPr>
                </w:rPrChange>
              </w:rPr>
              <w:t>0.991</w:t>
            </w:r>
          </w:p>
        </w:tc>
        <w:tc>
          <w:tcPr>
            <w:tcW w:w="0" w:type="auto"/>
            <w:tcBorders>
              <w:top w:val="nil"/>
              <w:left w:val="nil"/>
              <w:bottom w:val="nil"/>
              <w:right w:val="nil"/>
            </w:tcBorders>
            <w:shd w:val="clear" w:color="auto" w:fill="auto"/>
            <w:noWrap/>
            <w:vAlign w:val="center"/>
            <w:tcPrChange w:id="2395" w:author="Steve Barbeaux" w:date="2022-10-09T19:44:00Z">
              <w:tcPr>
                <w:tcW w:w="598" w:type="dxa"/>
                <w:tcBorders>
                  <w:top w:val="nil"/>
                  <w:left w:val="nil"/>
                  <w:bottom w:val="nil"/>
                  <w:right w:val="nil"/>
                </w:tcBorders>
                <w:shd w:val="clear" w:color="auto" w:fill="auto"/>
                <w:noWrap/>
              </w:tcPr>
            </w:tcPrChange>
          </w:tcPr>
          <w:p w14:paraId="01B3FED4" w14:textId="3CF12F76" w:rsidR="00304CE8" w:rsidRPr="00217552" w:rsidRDefault="00304CE8" w:rsidP="00304CE8">
            <w:pPr>
              <w:spacing w:after="0"/>
              <w:jc w:val="center"/>
              <w:rPr>
                <w:sz w:val="16"/>
                <w:szCs w:val="16"/>
                <w:rPrChange w:id="2396" w:author="Steve Barbeaux" w:date="2022-10-09T19:45:00Z">
                  <w:rPr>
                    <w:sz w:val="16"/>
                    <w:szCs w:val="16"/>
                  </w:rPr>
                </w:rPrChange>
              </w:rPr>
            </w:pPr>
            <w:r w:rsidRPr="00217552">
              <w:rPr>
                <w:sz w:val="16"/>
                <w:szCs w:val="16"/>
                <w:rPrChange w:id="2397" w:author="Steve Barbeaux" w:date="2022-10-09T19:45:00Z">
                  <w:rPr>
                    <w:sz w:val="16"/>
                    <w:szCs w:val="16"/>
                  </w:rPr>
                </w:rPrChange>
              </w:rPr>
              <w:t>1.111</w:t>
            </w:r>
          </w:p>
        </w:tc>
        <w:tc>
          <w:tcPr>
            <w:tcW w:w="0" w:type="auto"/>
            <w:tcBorders>
              <w:top w:val="nil"/>
              <w:left w:val="nil"/>
              <w:bottom w:val="nil"/>
              <w:right w:val="nil"/>
            </w:tcBorders>
            <w:shd w:val="clear" w:color="auto" w:fill="auto"/>
            <w:noWrap/>
            <w:vAlign w:val="center"/>
            <w:tcPrChange w:id="2398" w:author="Steve Barbeaux" w:date="2022-10-09T19:44:00Z">
              <w:tcPr>
                <w:tcW w:w="599" w:type="dxa"/>
                <w:tcBorders>
                  <w:top w:val="nil"/>
                  <w:left w:val="nil"/>
                  <w:bottom w:val="nil"/>
                  <w:right w:val="nil"/>
                </w:tcBorders>
                <w:shd w:val="clear" w:color="auto" w:fill="auto"/>
                <w:noWrap/>
              </w:tcPr>
            </w:tcPrChange>
          </w:tcPr>
          <w:p w14:paraId="7143B9EB" w14:textId="0BB693C4" w:rsidR="00304CE8" w:rsidRPr="00217552" w:rsidRDefault="00304CE8" w:rsidP="00304CE8">
            <w:pPr>
              <w:spacing w:after="0"/>
              <w:jc w:val="center"/>
              <w:rPr>
                <w:sz w:val="16"/>
                <w:szCs w:val="16"/>
                <w:rPrChange w:id="2399" w:author="Steve Barbeaux" w:date="2022-10-09T19:45:00Z">
                  <w:rPr>
                    <w:sz w:val="16"/>
                    <w:szCs w:val="16"/>
                  </w:rPr>
                </w:rPrChange>
              </w:rPr>
            </w:pPr>
            <w:r w:rsidRPr="00217552">
              <w:rPr>
                <w:sz w:val="16"/>
                <w:szCs w:val="16"/>
                <w:rPrChange w:id="2400" w:author="Steve Barbeaux" w:date="2022-10-09T19:45:00Z">
                  <w:rPr>
                    <w:sz w:val="16"/>
                    <w:szCs w:val="16"/>
                  </w:rPr>
                </w:rPrChange>
              </w:rPr>
              <w:t>1.194</w:t>
            </w:r>
          </w:p>
        </w:tc>
        <w:tc>
          <w:tcPr>
            <w:tcW w:w="0" w:type="auto"/>
            <w:tcBorders>
              <w:top w:val="nil"/>
              <w:left w:val="nil"/>
              <w:bottom w:val="nil"/>
              <w:right w:val="nil"/>
            </w:tcBorders>
            <w:shd w:val="clear" w:color="auto" w:fill="auto"/>
            <w:noWrap/>
            <w:vAlign w:val="center"/>
            <w:tcPrChange w:id="2401" w:author="Steve Barbeaux" w:date="2022-10-09T19:44:00Z">
              <w:tcPr>
                <w:tcW w:w="598" w:type="dxa"/>
                <w:tcBorders>
                  <w:top w:val="nil"/>
                  <w:left w:val="nil"/>
                  <w:bottom w:val="nil"/>
                  <w:right w:val="nil"/>
                </w:tcBorders>
                <w:shd w:val="clear" w:color="auto" w:fill="auto"/>
                <w:noWrap/>
              </w:tcPr>
            </w:tcPrChange>
          </w:tcPr>
          <w:p w14:paraId="4E406156" w14:textId="764F8E22" w:rsidR="00304CE8" w:rsidRPr="00217552" w:rsidRDefault="00304CE8" w:rsidP="00304CE8">
            <w:pPr>
              <w:spacing w:after="0"/>
              <w:jc w:val="center"/>
              <w:rPr>
                <w:sz w:val="16"/>
                <w:szCs w:val="16"/>
                <w:rPrChange w:id="2402" w:author="Steve Barbeaux" w:date="2022-10-09T19:45:00Z">
                  <w:rPr>
                    <w:sz w:val="16"/>
                    <w:szCs w:val="16"/>
                  </w:rPr>
                </w:rPrChange>
              </w:rPr>
            </w:pPr>
            <w:r w:rsidRPr="00217552">
              <w:rPr>
                <w:sz w:val="16"/>
                <w:szCs w:val="16"/>
                <w:rPrChange w:id="2403" w:author="Steve Barbeaux" w:date="2022-10-09T19:45:00Z">
                  <w:rPr>
                    <w:sz w:val="16"/>
                    <w:szCs w:val="16"/>
                  </w:rPr>
                </w:rPrChange>
              </w:rPr>
              <w:t>1.180</w:t>
            </w:r>
          </w:p>
        </w:tc>
        <w:tc>
          <w:tcPr>
            <w:tcW w:w="0" w:type="auto"/>
            <w:tcBorders>
              <w:top w:val="nil"/>
              <w:left w:val="nil"/>
              <w:bottom w:val="nil"/>
              <w:right w:val="nil"/>
            </w:tcBorders>
            <w:shd w:val="clear" w:color="auto" w:fill="auto"/>
            <w:noWrap/>
            <w:vAlign w:val="center"/>
            <w:tcPrChange w:id="2404" w:author="Steve Barbeaux" w:date="2022-10-09T19:44:00Z">
              <w:tcPr>
                <w:tcW w:w="599" w:type="dxa"/>
                <w:tcBorders>
                  <w:top w:val="nil"/>
                  <w:left w:val="nil"/>
                  <w:bottom w:val="nil"/>
                  <w:right w:val="nil"/>
                </w:tcBorders>
                <w:shd w:val="clear" w:color="auto" w:fill="auto"/>
                <w:noWrap/>
              </w:tcPr>
            </w:tcPrChange>
          </w:tcPr>
          <w:p w14:paraId="16E2FF7B" w14:textId="650C9693" w:rsidR="00304CE8" w:rsidRPr="00217552" w:rsidRDefault="00304CE8" w:rsidP="00304CE8">
            <w:pPr>
              <w:spacing w:after="0"/>
              <w:jc w:val="center"/>
              <w:rPr>
                <w:sz w:val="16"/>
                <w:szCs w:val="16"/>
                <w:rPrChange w:id="2405" w:author="Steve Barbeaux" w:date="2022-10-09T19:45:00Z">
                  <w:rPr>
                    <w:sz w:val="16"/>
                    <w:szCs w:val="16"/>
                  </w:rPr>
                </w:rPrChange>
              </w:rPr>
            </w:pPr>
            <w:r w:rsidRPr="00217552">
              <w:rPr>
                <w:sz w:val="16"/>
                <w:szCs w:val="16"/>
                <w:rPrChange w:id="2406" w:author="Steve Barbeaux" w:date="2022-10-09T19:45:00Z">
                  <w:rPr>
                    <w:sz w:val="16"/>
                    <w:szCs w:val="16"/>
                  </w:rPr>
                </w:rPrChange>
              </w:rPr>
              <w:t>1.126</w:t>
            </w:r>
          </w:p>
        </w:tc>
        <w:tc>
          <w:tcPr>
            <w:tcW w:w="0" w:type="auto"/>
            <w:tcBorders>
              <w:top w:val="nil"/>
              <w:left w:val="nil"/>
              <w:bottom w:val="nil"/>
              <w:right w:val="nil"/>
            </w:tcBorders>
            <w:shd w:val="clear" w:color="auto" w:fill="auto"/>
            <w:noWrap/>
            <w:vAlign w:val="center"/>
            <w:tcPrChange w:id="2407" w:author="Steve Barbeaux" w:date="2022-10-09T19:44:00Z">
              <w:tcPr>
                <w:tcW w:w="598" w:type="dxa"/>
                <w:tcBorders>
                  <w:top w:val="nil"/>
                  <w:left w:val="nil"/>
                  <w:bottom w:val="nil"/>
                  <w:right w:val="nil"/>
                </w:tcBorders>
                <w:shd w:val="clear" w:color="auto" w:fill="auto"/>
                <w:noWrap/>
              </w:tcPr>
            </w:tcPrChange>
          </w:tcPr>
          <w:p w14:paraId="1D6FBFFE" w14:textId="2EF978B8" w:rsidR="00304CE8" w:rsidRPr="00217552" w:rsidRDefault="00304CE8" w:rsidP="00304CE8">
            <w:pPr>
              <w:spacing w:after="0"/>
              <w:jc w:val="center"/>
              <w:rPr>
                <w:sz w:val="16"/>
                <w:szCs w:val="16"/>
                <w:rPrChange w:id="2408" w:author="Steve Barbeaux" w:date="2022-10-09T19:45:00Z">
                  <w:rPr>
                    <w:sz w:val="16"/>
                    <w:szCs w:val="16"/>
                  </w:rPr>
                </w:rPrChange>
              </w:rPr>
            </w:pPr>
            <w:r w:rsidRPr="00217552">
              <w:rPr>
                <w:sz w:val="16"/>
                <w:szCs w:val="16"/>
                <w:rPrChange w:id="2409" w:author="Steve Barbeaux" w:date="2022-10-09T19:45:00Z">
                  <w:rPr>
                    <w:sz w:val="16"/>
                    <w:szCs w:val="16"/>
                  </w:rPr>
                </w:rPrChange>
              </w:rPr>
              <w:t>1.105</w:t>
            </w:r>
          </w:p>
        </w:tc>
        <w:tc>
          <w:tcPr>
            <w:tcW w:w="0" w:type="auto"/>
            <w:tcBorders>
              <w:top w:val="nil"/>
              <w:left w:val="nil"/>
              <w:bottom w:val="nil"/>
              <w:right w:val="nil"/>
            </w:tcBorders>
            <w:shd w:val="clear" w:color="auto" w:fill="auto"/>
            <w:noWrap/>
            <w:vAlign w:val="center"/>
            <w:tcPrChange w:id="2410" w:author="Steve Barbeaux" w:date="2022-10-09T19:44:00Z">
              <w:tcPr>
                <w:tcW w:w="599" w:type="dxa"/>
                <w:tcBorders>
                  <w:top w:val="nil"/>
                  <w:left w:val="nil"/>
                  <w:bottom w:val="nil"/>
                  <w:right w:val="nil"/>
                </w:tcBorders>
                <w:shd w:val="clear" w:color="auto" w:fill="auto"/>
                <w:noWrap/>
              </w:tcPr>
            </w:tcPrChange>
          </w:tcPr>
          <w:p w14:paraId="6325307D" w14:textId="3398F33A" w:rsidR="00304CE8" w:rsidRPr="00217552" w:rsidRDefault="00304CE8" w:rsidP="00304CE8">
            <w:pPr>
              <w:spacing w:after="0"/>
              <w:jc w:val="center"/>
              <w:rPr>
                <w:sz w:val="16"/>
                <w:szCs w:val="16"/>
                <w:rPrChange w:id="2411" w:author="Steve Barbeaux" w:date="2022-10-09T19:45:00Z">
                  <w:rPr>
                    <w:sz w:val="16"/>
                    <w:szCs w:val="16"/>
                  </w:rPr>
                </w:rPrChange>
              </w:rPr>
            </w:pPr>
            <w:r w:rsidRPr="00217552">
              <w:rPr>
                <w:sz w:val="16"/>
                <w:szCs w:val="16"/>
                <w:rPrChange w:id="2412" w:author="Steve Barbeaux" w:date="2022-10-09T19:45:00Z">
                  <w:rPr>
                    <w:sz w:val="16"/>
                    <w:szCs w:val="16"/>
                  </w:rPr>
                </w:rPrChange>
              </w:rPr>
              <w:t>1.060</w:t>
            </w:r>
          </w:p>
        </w:tc>
      </w:tr>
      <w:tr w:rsidR="00304CE8" w:rsidRPr="005F5568" w14:paraId="350C2A88" w14:textId="77777777" w:rsidTr="00217552">
        <w:trPr>
          <w:trPrChange w:id="2413"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2414" w:author="Steve Barbeaux" w:date="2022-10-09T19:44:00Z">
              <w:tcPr>
                <w:tcW w:w="598" w:type="dxa"/>
                <w:tcBorders>
                  <w:top w:val="nil"/>
                  <w:left w:val="nil"/>
                  <w:bottom w:val="nil"/>
                  <w:right w:val="nil"/>
                </w:tcBorders>
                <w:shd w:val="clear" w:color="auto" w:fill="auto"/>
                <w:noWrap/>
                <w:vAlign w:val="center"/>
              </w:tcPr>
            </w:tcPrChange>
          </w:tcPr>
          <w:p w14:paraId="449D7F69" w14:textId="77777777" w:rsidR="00304CE8" w:rsidRPr="00217552" w:rsidRDefault="00304CE8" w:rsidP="00304CE8">
            <w:pPr>
              <w:spacing w:after="0"/>
              <w:jc w:val="center"/>
              <w:rPr>
                <w:sz w:val="16"/>
                <w:szCs w:val="16"/>
                <w:rPrChange w:id="2415" w:author="Steve Barbeaux" w:date="2022-10-09T19:45:00Z">
                  <w:rPr>
                    <w:sz w:val="16"/>
                    <w:szCs w:val="16"/>
                  </w:rPr>
                </w:rPrChange>
              </w:rPr>
            </w:pPr>
            <w:r w:rsidRPr="00217552">
              <w:rPr>
                <w:sz w:val="16"/>
                <w:szCs w:val="16"/>
                <w:rPrChange w:id="2416" w:author="Steve Barbeaux" w:date="2022-10-09T19:45:00Z">
                  <w:rPr>
                    <w:sz w:val="16"/>
                    <w:szCs w:val="16"/>
                  </w:rPr>
                </w:rPrChange>
              </w:rPr>
              <w:t>1988</w:t>
            </w:r>
          </w:p>
        </w:tc>
        <w:tc>
          <w:tcPr>
            <w:tcW w:w="0" w:type="auto"/>
            <w:tcBorders>
              <w:top w:val="nil"/>
              <w:left w:val="nil"/>
              <w:bottom w:val="nil"/>
              <w:right w:val="nil"/>
            </w:tcBorders>
            <w:vAlign w:val="center"/>
            <w:tcPrChange w:id="2417" w:author="Steve Barbeaux" w:date="2022-10-09T19:44:00Z">
              <w:tcPr>
                <w:tcW w:w="599" w:type="dxa"/>
                <w:tcBorders>
                  <w:top w:val="nil"/>
                  <w:left w:val="nil"/>
                  <w:bottom w:val="nil"/>
                  <w:right w:val="nil"/>
                </w:tcBorders>
              </w:tcPr>
            </w:tcPrChange>
          </w:tcPr>
          <w:p w14:paraId="692DB7B5" w14:textId="0DB7BD62" w:rsidR="00304CE8" w:rsidRPr="00217552" w:rsidRDefault="00304CE8" w:rsidP="00304CE8">
            <w:pPr>
              <w:spacing w:after="0"/>
              <w:jc w:val="center"/>
              <w:rPr>
                <w:sz w:val="16"/>
                <w:szCs w:val="16"/>
                <w:rPrChange w:id="2418" w:author="Steve Barbeaux" w:date="2022-10-09T19:45:00Z">
                  <w:rPr>
                    <w:sz w:val="16"/>
                    <w:szCs w:val="16"/>
                  </w:rPr>
                </w:rPrChange>
              </w:rPr>
            </w:pPr>
            <w:r w:rsidRPr="00217552">
              <w:rPr>
                <w:sz w:val="16"/>
                <w:szCs w:val="16"/>
                <w:rPrChange w:id="2419" w:author="Steve Barbeaux" w:date="2022-10-09T19:45:00Z">
                  <w:rPr>
                    <w:sz w:val="16"/>
                    <w:szCs w:val="16"/>
                  </w:rPr>
                </w:rPrChange>
              </w:rPr>
              <w:t>0.160</w:t>
            </w:r>
          </w:p>
        </w:tc>
        <w:tc>
          <w:tcPr>
            <w:tcW w:w="0" w:type="auto"/>
            <w:tcBorders>
              <w:top w:val="nil"/>
              <w:left w:val="nil"/>
              <w:bottom w:val="nil"/>
              <w:right w:val="nil"/>
            </w:tcBorders>
            <w:shd w:val="clear" w:color="auto" w:fill="auto"/>
            <w:noWrap/>
            <w:vAlign w:val="center"/>
            <w:tcPrChange w:id="2420" w:author="Steve Barbeaux" w:date="2022-10-09T19:44:00Z">
              <w:tcPr>
                <w:tcW w:w="598" w:type="dxa"/>
                <w:tcBorders>
                  <w:top w:val="nil"/>
                  <w:left w:val="nil"/>
                  <w:bottom w:val="nil"/>
                  <w:right w:val="nil"/>
                </w:tcBorders>
                <w:shd w:val="clear" w:color="auto" w:fill="auto"/>
                <w:noWrap/>
              </w:tcPr>
            </w:tcPrChange>
          </w:tcPr>
          <w:p w14:paraId="19ED8F6B" w14:textId="5CE90CC0" w:rsidR="00304CE8" w:rsidRPr="00217552" w:rsidRDefault="00304CE8" w:rsidP="00304CE8">
            <w:pPr>
              <w:spacing w:after="0"/>
              <w:jc w:val="center"/>
              <w:rPr>
                <w:sz w:val="16"/>
                <w:szCs w:val="16"/>
                <w:rPrChange w:id="2421" w:author="Steve Barbeaux" w:date="2022-10-09T19:45:00Z">
                  <w:rPr>
                    <w:sz w:val="16"/>
                    <w:szCs w:val="16"/>
                  </w:rPr>
                </w:rPrChange>
              </w:rPr>
            </w:pPr>
            <w:r w:rsidRPr="00217552">
              <w:rPr>
                <w:sz w:val="16"/>
                <w:szCs w:val="16"/>
                <w:rPrChange w:id="2422" w:author="Steve Barbeaux" w:date="2022-10-09T19:45:00Z">
                  <w:rPr>
                    <w:sz w:val="16"/>
                    <w:szCs w:val="16"/>
                  </w:rPr>
                </w:rPrChange>
              </w:rPr>
              <w:t>0.253</w:t>
            </w:r>
          </w:p>
        </w:tc>
        <w:tc>
          <w:tcPr>
            <w:tcW w:w="0" w:type="auto"/>
            <w:tcBorders>
              <w:top w:val="nil"/>
              <w:left w:val="nil"/>
              <w:bottom w:val="nil"/>
              <w:right w:val="nil"/>
            </w:tcBorders>
            <w:shd w:val="clear" w:color="auto" w:fill="auto"/>
            <w:noWrap/>
            <w:vAlign w:val="center"/>
            <w:tcPrChange w:id="2423" w:author="Steve Barbeaux" w:date="2022-10-09T19:44:00Z">
              <w:tcPr>
                <w:tcW w:w="599" w:type="dxa"/>
                <w:tcBorders>
                  <w:top w:val="nil"/>
                  <w:left w:val="nil"/>
                  <w:bottom w:val="nil"/>
                  <w:right w:val="nil"/>
                </w:tcBorders>
                <w:shd w:val="clear" w:color="auto" w:fill="auto"/>
                <w:noWrap/>
              </w:tcPr>
            </w:tcPrChange>
          </w:tcPr>
          <w:p w14:paraId="49A3CE97" w14:textId="739B0BC5" w:rsidR="00304CE8" w:rsidRPr="00217552" w:rsidRDefault="00304CE8" w:rsidP="00304CE8">
            <w:pPr>
              <w:spacing w:after="0"/>
              <w:jc w:val="center"/>
              <w:rPr>
                <w:sz w:val="16"/>
                <w:szCs w:val="16"/>
                <w:rPrChange w:id="2424" w:author="Steve Barbeaux" w:date="2022-10-09T19:45:00Z">
                  <w:rPr>
                    <w:sz w:val="16"/>
                    <w:szCs w:val="16"/>
                  </w:rPr>
                </w:rPrChange>
              </w:rPr>
            </w:pPr>
            <w:r w:rsidRPr="00217552">
              <w:rPr>
                <w:sz w:val="16"/>
                <w:szCs w:val="16"/>
                <w:rPrChange w:id="2425" w:author="Steve Barbeaux" w:date="2022-10-09T19:45:00Z">
                  <w:rPr>
                    <w:sz w:val="16"/>
                    <w:szCs w:val="16"/>
                  </w:rPr>
                </w:rPrChange>
              </w:rPr>
              <w:t>0.395</w:t>
            </w:r>
          </w:p>
        </w:tc>
        <w:tc>
          <w:tcPr>
            <w:tcW w:w="0" w:type="auto"/>
            <w:tcBorders>
              <w:top w:val="nil"/>
              <w:left w:val="nil"/>
              <w:bottom w:val="nil"/>
              <w:right w:val="nil"/>
            </w:tcBorders>
            <w:shd w:val="clear" w:color="auto" w:fill="auto"/>
            <w:noWrap/>
            <w:vAlign w:val="center"/>
            <w:tcPrChange w:id="2426" w:author="Steve Barbeaux" w:date="2022-10-09T19:44:00Z">
              <w:tcPr>
                <w:tcW w:w="598" w:type="dxa"/>
                <w:tcBorders>
                  <w:top w:val="nil"/>
                  <w:left w:val="nil"/>
                  <w:bottom w:val="nil"/>
                  <w:right w:val="nil"/>
                </w:tcBorders>
                <w:shd w:val="clear" w:color="auto" w:fill="auto"/>
                <w:noWrap/>
              </w:tcPr>
            </w:tcPrChange>
          </w:tcPr>
          <w:p w14:paraId="2C396514" w14:textId="1E1F8598" w:rsidR="00304CE8" w:rsidRPr="00217552" w:rsidRDefault="00304CE8" w:rsidP="00304CE8">
            <w:pPr>
              <w:spacing w:after="0"/>
              <w:jc w:val="center"/>
              <w:rPr>
                <w:sz w:val="16"/>
                <w:szCs w:val="16"/>
                <w:rPrChange w:id="2427" w:author="Steve Barbeaux" w:date="2022-10-09T19:45:00Z">
                  <w:rPr>
                    <w:sz w:val="16"/>
                    <w:szCs w:val="16"/>
                  </w:rPr>
                </w:rPrChange>
              </w:rPr>
            </w:pPr>
            <w:r w:rsidRPr="00217552">
              <w:rPr>
                <w:sz w:val="16"/>
                <w:szCs w:val="16"/>
                <w:rPrChange w:id="2428" w:author="Steve Barbeaux" w:date="2022-10-09T19:45:00Z">
                  <w:rPr>
                    <w:sz w:val="16"/>
                    <w:szCs w:val="16"/>
                  </w:rPr>
                </w:rPrChange>
              </w:rPr>
              <w:t>0.564</w:t>
            </w:r>
          </w:p>
        </w:tc>
        <w:tc>
          <w:tcPr>
            <w:tcW w:w="0" w:type="auto"/>
            <w:tcBorders>
              <w:top w:val="nil"/>
              <w:left w:val="nil"/>
              <w:bottom w:val="nil"/>
              <w:right w:val="nil"/>
            </w:tcBorders>
            <w:shd w:val="clear" w:color="auto" w:fill="auto"/>
            <w:noWrap/>
            <w:vAlign w:val="center"/>
            <w:tcPrChange w:id="2429" w:author="Steve Barbeaux" w:date="2022-10-09T19:44:00Z">
              <w:tcPr>
                <w:tcW w:w="599" w:type="dxa"/>
                <w:tcBorders>
                  <w:top w:val="nil"/>
                  <w:left w:val="nil"/>
                  <w:bottom w:val="nil"/>
                  <w:right w:val="nil"/>
                </w:tcBorders>
                <w:shd w:val="clear" w:color="auto" w:fill="auto"/>
                <w:noWrap/>
              </w:tcPr>
            </w:tcPrChange>
          </w:tcPr>
          <w:p w14:paraId="30E76B29" w14:textId="3A54E9F7" w:rsidR="00304CE8" w:rsidRPr="00217552" w:rsidRDefault="00304CE8" w:rsidP="00304CE8">
            <w:pPr>
              <w:spacing w:after="0"/>
              <w:jc w:val="center"/>
              <w:rPr>
                <w:sz w:val="16"/>
                <w:szCs w:val="16"/>
                <w:rPrChange w:id="2430" w:author="Steve Barbeaux" w:date="2022-10-09T19:45:00Z">
                  <w:rPr>
                    <w:sz w:val="16"/>
                    <w:szCs w:val="16"/>
                  </w:rPr>
                </w:rPrChange>
              </w:rPr>
            </w:pPr>
            <w:r w:rsidRPr="00217552">
              <w:rPr>
                <w:sz w:val="16"/>
                <w:szCs w:val="16"/>
                <w:rPrChange w:id="2431" w:author="Steve Barbeaux" w:date="2022-10-09T19:45:00Z">
                  <w:rPr>
                    <w:sz w:val="16"/>
                    <w:szCs w:val="16"/>
                  </w:rPr>
                </w:rPrChange>
              </w:rPr>
              <w:t>0.704</w:t>
            </w:r>
          </w:p>
        </w:tc>
        <w:tc>
          <w:tcPr>
            <w:tcW w:w="0" w:type="auto"/>
            <w:tcBorders>
              <w:top w:val="nil"/>
              <w:left w:val="nil"/>
              <w:bottom w:val="nil"/>
              <w:right w:val="nil"/>
            </w:tcBorders>
            <w:shd w:val="clear" w:color="auto" w:fill="auto"/>
            <w:noWrap/>
            <w:vAlign w:val="center"/>
            <w:tcPrChange w:id="2432" w:author="Steve Barbeaux" w:date="2022-10-09T19:44:00Z">
              <w:tcPr>
                <w:tcW w:w="598" w:type="dxa"/>
                <w:tcBorders>
                  <w:top w:val="nil"/>
                  <w:left w:val="nil"/>
                  <w:bottom w:val="nil"/>
                  <w:right w:val="nil"/>
                </w:tcBorders>
                <w:shd w:val="clear" w:color="auto" w:fill="auto"/>
                <w:noWrap/>
              </w:tcPr>
            </w:tcPrChange>
          </w:tcPr>
          <w:p w14:paraId="3906D4E5" w14:textId="66A08916" w:rsidR="00304CE8" w:rsidRPr="00217552" w:rsidRDefault="00304CE8" w:rsidP="00304CE8">
            <w:pPr>
              <w:spacing w:after="0"/>
              <w:jc w:val="center"/>
              <w:rPr>
                <w:sz w:val="16"/>
                <w:szCs w:val="16"/>
                <w:rPrChange w:id="2433" w:author="Steve Barbeaux" w:date="2022-10-09T19:45:00Z">
                  <w:rPr>
                    <w:sz w:val="16"/>
                    <w:szCs w:val="16"/>
                  </w:rPr>
                </w:rPrChange>
              </w:rPr>
            </w:pPr>
            <w:r w:rsidRPr="00217552">
              <w:rPr>
                <w:sz w:val="16"/>
                <w:szCs w:val="16"/>
                <w:rPrChange w:id="2434" w:author="Steve Barbeaux" w:date="2022-10-09T19:45:00Z">
                  <w:rPr>
                    <w:sz w:val="16"/>
                    <w:szCs w:val="16"/>
                  </w:rPr>
                </w:rPrChange>
              </w:rPr>
              <w:t>0.791</w:t>
            </w:r>
          </w:p>
        </w:tc>
        <w:tc>
          <w:tcPr>
            <w:tcW w:w="0" w:type="auto"/>
            <w:tcBorders>
              <w:top w:val="nil"/>
              <w:left w:val="nil"/>
              <w:bottom w:val="nil"/>
              <w:right w:val="nil"/>
            </w:tcBorders>
            <w:shd w:val="clear" w:color="auto" w:fill="auto"/>
            <w:noWrap/>
            <w:vAlign w:val="center"/>
            <w:tcPrChange w:id="2435" w:author="Steve Barbeaux" w:date="2022-10-09T19:44:00Z">
              <w:tcPr>
                <w:tcW w:w="599" w:type="dxa"/>
                <w:tcBorders>
                  <w:top w:val="nil"/>
                  <w:left w:val="nil"/>
                  <w:bottom w:val="nil"/>
                  <w:right w:val="nil"/>
                </w:tcBorders>
                <w:shd w:val="clear" w:color="auto" w:fill="auto"/>
                <w:noWrap/>
              </w:tcPr>
            </w:tcPrChange>
          </w:tcPr>
          <w:p w14:paraId="5622163A" w14:textId="37B80176" w:rsidR="00304CE8" w:rsidRPr="00217552" w:rsidRDefault="00304CE8" w:rsidP="00304CE8">
            <w:pPr>
              <w:spacing w:after="0"/>
              <w:jc w:val="center"/>
              <w:rPr>
                <w:sz w:val="16"/>
                <w:szCs w:val="16"/>
                <w:rPrChange w:id="2436" w:author="Steve Barbeaux" w:date="2022-10-09T19:45:00Z">
                  <w:rPr>
                    <w:sz w:val="16"/>
                    <w:szCs w:val="16"/>
                  </w:rPr>
                </w:rPrChange>
              </w:rPr>
            </w:pPr>
            <w:r w:rsidRPr="00217552">
              <w:rPr>
                <w:sz w:val="16"/>
                <w:szCs w:val="16"/>
                <w:rPrChange w:id="2437" w:author="Steve Barbeaux" w:date="2022-10-09T19:45:00Z">
                  <w:rPr>
                    <w:sz w:val="16"/>
                    <w:szCs w:val="16"/>
                  </w:rPr>
                </w:rPrChange>
              </w:rPr>
              <w:t>0.855</w:t>
            </w:r>
          </w:p>
        </w:tc>
        <w:tc>
          <w:tcPr>
            <w:tcW w:w="0" w:type="auto"/>
            <w:tcBorders>
              <w:top w:val="nil"/>
              <w:left w:val="nil"/>
              <w:bottom w:val="nil"/>
              <w:right w:val="nil"/>
            </w:tcBorders>
            <w:shd w:val="clear" w:color="auto" w:fill="auto"/>
            <w:noWrap/>
            <w:vAlign w:val="center"/>
            <w:tcPrChange w:id="2438" w:author="Steve Barbeaux" w:date="2022-10-09T19:44:00Z">
              <w:tcPr>
                <w:tcW w:w="598" w:type="dxa"/>
                <w:tcBorders>
                  <w:top w:val="nil"/>
                  <w:left w:val="nil"/>
                  <w:bottom w:val="nil"/>
                  <w:right w:val="nil"/>
                </w:tcBorders>
                <w:shd w:val="clear" w:color="auto" w:fill="auto"/>
                <w:noWrap/>
              </w:tcPr>
            </w:tcPrChange>
          </w:tcPr>
          <w:p w14:paraId="74BBA262" w14:textId="291CD7FF" w:rsidR="00304CE8" w:rsidRPr="00217552" w:rsidRDefault="00304CE8" w:rsidP="00304CE8">
            <w:pPr>
              <w:spacing w:after="0"/>
              <w:jc w:val="center"/>
              <w:rPr>
                <w:sz w:val="16"/>
                <w:szCs w:val="16"/>
                <w:rPrChange w:id="2439" w:author="Steve Barbeaux" w:date="2022-10-09T19:45:00Z">
                  <w:rPr>
                    <w:sz w:val="16"/>
                    <w:szCs w:val="16"/>
                  </w:rPr>
                </w:rPrChange>
              </w:rPr>
            </w:pPr>
            <w:r w:rsidRPr="00217552">
              <w:rPr>
                <w:sz w:val="16"/>
                <w:szCs w:val="16"/>
                <w:rPrChange w:id="2440" w:author="Steve Barbeaux" w:date="2022-10-09T19:45:00Z">
                  <w:rPr>
                    <w:sz w:val="16"/>
                    <w:szCs w:val="16"/>
                  </w:rPr>
                </w:rPrChange>
              </w:rPr>
              <w:t>0.926</w:t>
            </w:r>
          </w:p>
        </w:tc>
        <w:tc>
          <w:tcPr>
            <w:tcW w:w="0" w:type="auto"/>
            <w:tcBorders>
              <w:top w:val="nil"/>
              <w:left w:val="nil"/>
              <w:bottom w:val="nil"/>
              <w:right w:val="nil"/>
            </w:tcBorders>
            <w:shd w:val="clear" w:color="auto" w:fill="auto"/>
            <w:noWrap/>
            <w:vAlign w:val="center"/>
            <w:tcPrChange w:id="2441" w:author="Steve Barbeaux" w:date="2022-10-09T19:44:00Z">
              <w:tcPr>
                <w:tcW w:w="599" w:type="dxa"/>
                <w:tcBorders>
                  <w:top w:val="nil"/>
                  <w:left w:val="nil"/>
                  <w:bottom w:val="nil"/>
                  <w:right w:val="nil"/>
                </w:tcBorders>
                <w:shd w:val="clear" w:color="auto" w:fill="auto"/>
                <w:noWrap/>
              </w:tcPr>
            </w:tcPrChange>
          </w:tcPr>
          <w:p w14:paraId="5D517858" w14:textId="52971A17" w:rsidR="00304CE8" w:rsidRPr="00217552" w:rsidRDefault="00304CE8" w:rsidP="00304CE8">
            <w:pPr>
              <w:spacing w:after="0"/>
              <w:jc w:val="center"/>
              <w:rPr>
                <w:sz w:val="16"/>
                <w:szCs w:val="16"/>
                <w:rPrChange w:id="2442" w:author="Steve Barbeaux" w:date="2022-10-09T19:45:00Z">
                  <w:rPr>
                    <w:sz w:val="16"/>
                    <w:szCs w:val="16"/>
                  </w:rPr>
                </w:rPrChange>
              </w:rPr>
            </w:pPr>
            <w:r w:rsidRPr="00217552">
              <w:rPr>
                <w:sz w:val="16"/>
                <w:szCs w:val="16"/>
                <w:rPrChange w:id="2443" w:author="Steve Barbeaux" w:date="2022-10-09T19:45:00Z">
                  <w:rPr>
                    <w:sz w:val="16"/>
                    <w:szCs w:val="16"/>
                  </w:rPr>
                </w:rPrChange>
              </w:rPr>
              <w:t>1.000</w:t>
            </w:r>
          </w:p>
        </w:tc>
        <w:tc>
          <w:tcPr>
            <w:tcW w:w="0" w:type="auto"/>
            <w:tcBorders>
              <w:top w:val="nil"/>
              <w:left w:val="nil"/>
              <w:bottom w:val="nil"/>
              <w:right w:val="nil"/>
            </w:tcBorders>
            <w:shd w:val="clear" w:color="auto" w:fill="auto"/>
            <w:noWrap/>
            <w:vAlign w:val="center"/>
            <w:tcPrChange w:id="2444" w:author="Steve Barbeaux" w:date="2022-10-09T19:44:00Z">
              <w:tcPr>
                <w:tcW w:w="598" w:type="dxa"/>
                <w:tcBorders>
                  <w:top w:val="nil"/>
                  <w:left w:val="nil"/>
                  <w:bottom w:val="nil"/>
                  <w:right w:val="nil"/>
                </w:tcBorders>
                <w:shd w:val="clear" w:color="auto" w:fill="auto"/>
                <w:noWrap/>
              </w:tcPr>
            </w:tcPrChange>
          </w:tcPr>
          <w:p w14:paraId="1982B3CB" w14:textId="09D0D700" w:rsidR="00304CE8" w:rsidRPr="00217552" w:rsidRDefault="00304CE8" w:rsidP="00304CE8">
            <w:pPr>
              <w:spacing w:after="0"/>
              <w:jc w:val="center"/>
              <w:rPr>
                <w:sz w:val="16"/>
                <w:szCs w:val="16"/>
                <w:rPrChange w:id="2445" w:author="Steve Barbeaux" w:date="2022-10-09T19:45:00Z">
                  <w:rPr>
                    <w:sz w:val="16"/>
                    <w:szCs w:val="16"/>
                  </w:rPr>
                </w:rPrChange>
              </w:rPr>
            </w:pPr>
            <w:r w:rsidRPr="00217552">
              <w:rPr>
                <w:sz w:val="16"/>
                <w:szCs w:val="16"/>
                <w:rPrChange w:id="2446" w:author="Steve Barbeaux" w:date="2022-10-09T19:45:00Z">
                  <w:rPr>
                    <w:sz w:val="16"/>
                    <w:szCs w:val="16"/>
                  </w:rPr>
                </w:rPrChange>
              </w:rPr>
              <w:t>1.049</w:t>
            </w:r>
          </w:p>
        </w:tc>
        <w:tc>
          <w:tcPr>
            <w:tcW w:w="0" w:type="auto"/>
            <w:tcBorders>
              <w:top w:val="nil"/>
              <w:left w:val="nil"/>
              <w:bottom w:val="nil"/>
              <w:right w:val="nil"/>
            </w:tcBorders>
            <w:shd w:val="clear" w:color="auto" w:fill="auto"/>
            <w:noWrap/>
            <w:vAlign w:val="center"/>
            <w:tcPrChange w:id="2447" w:author="Steve Barbeaux" w:date="2022-10-09T19:44:00Z">
              <w:tcPr>
                <w:tcW w:w="599" w:type="dxa"/>
                <w:tcBorders>
                  <w:top w:val="nil"/>
                  <w:left w:val="nil"/>
                  <w:bottom w:val="nil"/>
                  <w:right w:val="nil"/>
                </w:tcBorders>
                <w:shd w:val="clear" w:color="auto" w:fill="auto"/>
                <w:noWrap/>
              </w:tcPr>
            </w:tcPrChange>
          </w:tcPr>
          <w:p w14:paraId="463834D5" w14:textId="2BD4CB08" w:rsidR="00304CE8" w:rsidRPr="00217552" w:rsidRDefault="00304CE8" w:rsidP="00304CE8">
            <w:pPr>
              <w:spacing w:after="0"/>
              <w:jc w:val="center"/>
              <w:rPr>
                <w:sz w:val="16"/>
                <w:szCs w:val="16"/>
                <w:rPrChange w:id="2448" w:author="Steve Barbeaux" w:date="2022-10-09T19:45:00Z">
                  <w:rPr>
                    <w:sz w:val="16"/>
                    <w:szCs w:val="16"/>
                  </w:rPr>
                </w:rPrChange>
              </w:rPr>
            </w:pPr>
            <w:r w:rsidRPr="00217552">
              <w:rPr>
                <w:sz w:val="16"/>
                <w:szCs w:val="16"/>
                <w:rPrChange w:id="2449" w:author="Steve Barbeaux" w:date="2022-10-09T19:45:00Z">
                  <w:rPr>
                    <w:sz w:val="16"/>
                    <w:szCs w:val="16"/>
                  </w:rPr>
                </w:rPrChange>
              </w:rPr>
              <w:t>1.065</w:t>
            </w:r>
          </w:p>
        </w:tc>
        <w:tc>
          <w:tcPr>
            <w:tcW w:w="0" w:type="auto"/>
            <w:tcBorders>
              <w:top w:val="nil"/>
              <w:left w:val="nil"/>
              <w:bottom w:val="nil"/>
              <w:right w:val="nil"/>
            </w:tcBorders>
            <w:shd w:val="clear" w:color="auto" w:fill="auto"/>
            <w:noWrap/>
            <w:vAlign w:val="center"/>
            <w:tcPrChange w:id="2450" w:author="Steve Barbeaux" w:date="2022-10-09T19:44:00Z">
              <w:tcPr>
                <w:tcW w:w="598" w:type="dxa"/>
                <w:tcBorders>
                  <w:top w:val="nil"/>
                  <w:left w:val="nil"/>
                  <w:bottom w:val="nil"/>
                  <w:right w:val="nil"/>
                </w:tcBorders>
                <w:shd w:val="clear" w:color="auto" w:fill="auto"/>
                <w:noWrap/>
              </w:tcPr>
            </w:tcPrChange>
          </w:tcPr>
          <w:p w14:paraId="754FB128" w14:textId="1D7DB5F2" w:rsidR="00304CE8" w:rsidRPr="00217552" w:rsidRDefault="00304CE8" w:rsidP="00304CE8">
            <w:pPr>
              <w:spacing w:after="0"/>
              <w:jc w:val="center"/>
              <w:rPr>
                <w:sz w:val="16"/>
                <w:szCs w:val="16"/>
                <w:rPrChange w:id="2451" w:author="Steve Barbeaux" w:date="2022-10-09T19:45:00Z">
                  <w:rPr>
                    <w:sz w:val="16"/>
                    <w:szCs w:val="16"/>
                  </w:rPr>
                </w:rPrChange>
              </w:rPr>
            </w:pPr>
            <w:r w:rsidRPr="00217552">
              <w:rPr>
                <w:sz w:val="16"/>
                <w:szCs w:val="16"/>
                <w:rPrChange w:id="2452" w:author="Steve Barbeaux" w:date="2022-10-09T19:45:00Z">
                  <w:rPr>
                    <w:sz w:val="16"/>
                    <w:szCs w:val="16"/>
                  </w:rPr>
                </w:rPrChange>
              </w:rPr>
              <w:t>1.060</w:t>
            </w:r>
          </w:p>
        </w:tc>
        <w:tc>
          <w:tcPr>
            <w:tcW w:w="0" w:type="auto"/>
            <w:tcBorders>
              <w:top w:val="nil"/>
              <w:left w:val="nil"/>
              <w:bottom w:val="nil"/>
              <w:right w:val="nil"/>
            </w:tcBorders>
            <w:shd w:val="clear" w:color="auto" w:fill="auto"/>
            <w:noWrap/>
            <w:vAlign w:val="center"/>
            <w:tcPrChange w:id="2453" w:author="Steve Barbeaux" w:date="2022-10-09T19:44:00Z">
              <w:tcPr>
                <w:tcW w:w="599" w:type="dxa"/>
                <w:tcBorders>
                  <w:top w:val="nil"/>
                  <w:left w:val="nil"/>
                  <w:bottom w:val="nil"/>
                  <w:right w:val="nil"/>
                </w:tcBorders>
                <w:shd w:val="clear" w:color="auto" w:fill="auto"/>
                <w:noWrap/>
              </w:tcPr>
            </w:tcPrChange>
          </w:tcPr>
          <w:p w14:paraId="0D4C4D4F" w14:textId="7AB9B5B0" w:rsidR="00304CE8" w:rsidRPr="00217552" w:rsidRDefault="00304CE8" w:rsidP="00304CE8">
            <w:pPr>
              <w:spacing w:after="0"/>
              <w:jc w:val="center"/>
              <w:rPr>
                <w:sz w:val="16"/>
                <w:szCs w:val="16"/>
                <w:rPrChange w:id="2454" w:author="Steve Barbeaux" w:date="2022-10-09T19:45:00Z">
                  <w:rPr>
                    <w:sz w:val="16"/>
                    <w:szCs w:val="16"/>
                  </w:rPr>
                </w:rPrChange>
              </w:rPr>
            </w:pPr>
            <w:r w:rsidRPr="00217552">
              <w:rPr>
                <w:sz w:val="16"/>
                <w:szCs w:val="16"/>
                <w:rPrChange w:id="2455" w:author="Steve Barbeaux" w:date="2022-10-09T19:45:00Z">
                  <w:rPr>
                    <w:sz w:val="16"/>
                    <w:szCs w:val="16"/>
                  </w:rPr>
                </w:rPrChange>
              </w:rPr>
              <w:t>1.045</w:t>
            </w:r>
          </w:p>
        </w:tc>
        <w:tc>
          <w:tcPr>
            <w:tcW w:w="0" w:type="auto"/>
            <w:tcBorders>
              <w:top w:val="nil"/>
              <w:left w:val="nil"/>
              <w:bottom w:val="nil"/>
              <w:right w:val="nil"/>
            </w:tcBorders>
            <w:shd w:val="clear" w:color="auto" w:fill="auto"/>
            <w:noWrap/>
            <w:vAlign w:val="center"/>
            <w:tcPrChange w:id="2456" w:author="Steve Barbeaux" w:date="2022-10-09T19:44:00Z">
              <w:tcPr>
                <w:tcW w:w="598" w:type="dxa"/>
                <w:tcBorders>
                  <w:top w:val="nil"/>
                  <w:left w:val="nil"/>
                  <w:bottom w:val="nil"/>
                  <w:right w:val="nil"/>
                </w:tcBorders>
                <w:shd w:val="clear" w:color="auto" w:fill="auto"/>
                <w:noWrap/>
              </w:tcPr>
            </w:tcPrChange>
          </w:tcPr>
          <w:p w14:paraId="433E9A41" w14:textId="417C2AA8" w:rsidR="00304CE8" w:rsidRPr="00217552" w:rsidRDefault="00304CE8" w:rsidP="00304CE8">
            <w:pPr>
              <w:spacing w:after="0"/>
              <w:jc w:val="center"/>
              <w:rPr>
                <w:sz w:val="16"/>
                <w:szCs w:val="16"/>
                <w:rPrChange w:id="2457" w:author="Steve Barbeaux" w:date="2022-10-09T19:45:00Z">
                  <w:rPr>
                    <w:sz w:val="16"/>
                    <w:szCs w:val="16"/>
                  </w:rPr>
                </w:rPrChange>
              </w:rPr>
            </w:pPr>
            <w:r w:rsidRPr="00217552">
              <w:rPr>
                <w:sz w:val="16"/>
                <w:szCs w:val="16"/>
                <w:rPrChange w:id="2458" w:author="Steve Barbeaux" w:date="2022-10-09T19:45:00Z">
                  <w:rPr>
                    <w:sz w:val="16"/>
                    <w:szCs w:val="16"/>
                  </w:rPr>
                </w:rPrChange>
              </w:rPr>
              <w:t>1.011</w:t>
            </w:r>
          </w:p>
        </w:tc>
        <w:tc>
          <w:tcPr>
            <w:tcW w:w="0" w:type="auto"/>
            <w:tcBorders>
              <w:top w:val="nil"/>
              <w:left w:val="nil"/>
              <w:bottom w:val="nil"/>
              <w:right w:val="nil"/>
            </w:tcBorders>
            <w:shd w:val="clear" w:color="auto" w:fill="auto"/>
            <w:noWrap/>
            <w:vAlign w:val="center"/>
            <w:tcPrChange w:id="2459" w:author="Steve Barbeaux" w:date="2022-10-09T19:44:00Z">
              <w:tcPr>
                <w:tcW w:w="599" w:type="dxa"/>
                <w:tcBorders>
                  <w:top w:val="nil"/>
                  <w:left w:val="nil"/>
                  <w:bottom w:val="nil"/>
                  <w:right w:val="nil"/>
                </w:tcBorders>
                <w:shd w:val="clear" w:color="auto" w:fill="auto"/>
                <w:noWrap/>
              </w:tcPr>
            </w:tcPrChange>
          </w:tcPr>
          <w:p w14:paraId="53B07F30" w14:textId="537D4379" w:rsidR="00304CE8" w:rsidRPr="00217552" w:rsidRDefault="00304CE8" w:rsidP="00304CE8">
            <w:pPr>
              <w:spacing w:after="0"/>
              <w:jc w:val="center"/>
              <w:rPr>
                <w:sz w:val="16"/>
                <w:szCs w:val="16"/>
                <w:rPrChange w:id="2460" w:author="Steve Barbeaux" w:date="2022-10-09T19:45:00Z">
                  <w:rPr>
                    <w:sz w:val="16"/>
                    <w:szCs w:val="16"/>
                  </w:rPr>
                </w:rPrChange>
              </w:rPr>
            </w:pPr>
            <w:r w:rsidRPr="00217552">
              <w:rPr>
                <w:sz w:val="16"/>
                <w:szCs w:val="16"/>
                <w:rPrChange w:id="2461" w:author="Steve Barbeaux" w:date="2022-10-09T19:45:00Z">
                  <w:rPr>
                    <w:sz w:val="16"/>
                    <w:szCs w:val="16"/>
                  </w:rPr>
                </w:rPrChange>
              </w:rPr>
              <w:t>0.950</w:t>
            </w:r>
          </w:p>
        </w:tc>
      </w:tr>
      <w:tr w:rsidR="00304CE8" w:rsidRPr="005F5568" w14:paraId="2BF19856" w14:textId="77777777" w:rsidTr="00217552">
        <w:trPr>
          <w:trPrChange w:id="2462"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2463" w:author="Steve Barbeaux" w:date="2022-10-09T19:44:00Z">
              <w:tcPr>
                <w:tcW w:w="598" w:type="dxa"/>
                <w:tcBorders>
                  <w:top w:val="nil"/>
                  <w:left w:val="nil"/>
                  <w:bottom w:val="nil"/>
                  <w:right w:val="nil"/>
                </w:tcBorders>
                <w:shd w:val="clear" w:color="auto" w:fill="auto"/>
                <w:noWrap/>
                <w:vAlign w:val="center"/>
              </w:tcPr>
            </w:tcPrChange>
          </w:tcPr>
          <w:p w14:paraId="2EC871EF" w14:textId="77777777" w:rsidR="00304CE8" w:rsidRPr="00217552" w:rsidRDefault="00304CE8" w:rsidP="00304CE8">
            <w:pPr>
              <w:spacing w:after="0"/>
              <w:jc w:val="center"/>
              <w:rPr>
                <w:sz w:val="16"/>
                <w:szCs w:val="16"/>
                <w:rPrChange w:id="2464" w:author="Steve Barbeaux" w:date="2022-10-09T19:45:00Z">
                  <w:rPr>
                    <w:sz w:val="16"/>
                    <w:szCs w:val="16"/>
                  </w:rPr>
                </w:rPrChange>
              </w:rPr>
            </w:pPr>
            <w:r w:rsidRPr="00217552">
              <w:rPr>
                <w:sz w:val="16"/>
                <w:szCs w:val="16"/>
                <w:rPrChange w:id="2465" w:author="Steve Barbeaux" w:date="2022-10-09T19:45:00Z">
                  <w:rPr>
                    <w:sz w:val="16"/>
                    <w:szCs w:val="16"/>
                  </w:rPr>
                </w:rPrChange>
              </w:rPr>
              <w:t>1989</w:t>
            </w:r>
          </w:p>
        </w:tc>
        <w:tc>
          <w:tcPr>
            <w:tcW w:w="0" w:type="auto"/>
            <w:tcBorders>
              <w:top w:val="nil"/>
              <w:left w:val="nil"/>
              <w:bottom w:val="nil"/>
              <w:right w:val="nil"/>
            </w:tcBorders>
            <w:vAlign w:val="center"/>
            <w:tcPrChange w:id="2466" w:author="Steve Barbeaux" w:date="2022-10-09T19:44:00Z">
              <w:tcPr>
                <w:tcW w:w="599" w:type="dxa"/>
                <w:tcBorders>
                  <w:top w:val="nil"/>
                  <w:left w:val="nil"/>
                  <w:bottom w:val="nil"/>
                  <w:right w:val="nil"/>
                </w:tcBorders>
              </w:tcPr>
            </w:tcPrChange>
          </w:tcPr>
          <w:p w14:paraId="5AC79F16" w14:textId="07926E00" w:rsidR="00304CE8" w:rsidRPr="00217552" w:rsidRDefault="00304CE8" w:rsidP="00304CE8">
            <w:pPr>
              <w:spacing w:after="0"/>
              <w:jc w:val="center"/>
              <w:rPr>
                <w:sz w:val="16"/>
                <w:szCs w:val="16"/>
                <w:rPrChange w:id="2467" w:author="Steve Barbeaux" w:date="2022-10-09T19:45:00Z">
                  <w:rPr>
                    <w:sz w:val="16"/>
                    <w:szCs w:val="16"/>
                  </w:rPr>
                </w:rPrChange>
              </w:rPr>
            </w:pPr>
            <w:r w:rsidRPr="00217552">
              <w:rPr>
                <w:sz w:val="16"/>
                <w:szCs w:val="16"/>
                <w:rPrChange w:id="2468" w:author="Steve Barbeaux" w:date="2022-10-09T19:45:00Z">
                  <w:rPr>
                    <w:sz w:val="16"/>
                    <w:szCs w:val="16"/>
                  </w:rPr>
                </w:rPrChange>
              </w:rPr>
              <w:t>0.160</w:t>
            </w:r>
          </w:p>
        </w:tc>
        <w:tc>
          <w:tcPr>
            <w:tcW w:w="0" w:type="auto"/>
            <w:tcBorders>
              <w:top w:val="nil"/>
              <w:left w:val="nil"/>
              <w:bottom w:val="nil"/>
              <w:right w:val="nil"/>
            </w:tcBorders>
            <w:shd w:val="clear" w:color="auto" w:fill="auto"/>
            <w:noWrap/>
            <w:vAlign w:val="center"/>
            <w:tcPrChange w:id="2469" w:author="Steve Barbeaux" w:date="2022-10-09T19:44:00Z">
              <w:tcPr>
                <w:tcW w:w="598" w:type="dxa"/>
                <w:tcBorders>
                  <w:top w:val="nil"/>
                  <w:left w:val="nil"/>
                  <w:bottom w:val="nil"/>
                  <w:right w:val="nil"/>
                </w:tcBorders>
                <w:shd w:val="clear" w:color="auto" w:fill="auto"/>
                <w:noWrap/>
              </w:tcPr>
            </w:tcPrChange>
          </w:tcPr>
          <w:p w14:paraId="372EF0D9" w14:textId="17929ED7" w:rsidR="00304CE8" w:rsidRPr="00217552" w:rsidRDefault="00304CE8" w:rsidP="00304CE8">
            <w:pPr>
              <w:spacing w:after="0"/>
              <w:jc w:val="center"/>
              <w:rPr>
                <w:sz w:val="16"/>
                <w:szCs w:val="16"/>
                <w:rPrChange w:id="2470" w:author="Steve Barbeaux" w:date="2022-10-09T19:45:00Z">
                  <w:rPr>
                    <w:sz w:val="16"/>
                    <w:szCs w:val="16"/>
                  </w:rPr>
                </w:rPrChange>
              </w:rPr>
            </w:pPr>
            <w:r w:rsidRPr="00217552">
              <w:rPr>
                <w:sz w:val="16"/>
                <w:szCs w:val="16"/>
                <w:rPrChange w:id="2471" w:author="Steve Barbeaux" w:date="2022-10-09T19:45:00Z">
                  <w:rPr>
                    <w:sz w:val="16"/>
                    <w:szCs w:val="16"/>
                  </w:rPr>
                </w:rPrChange>
              </w:rPr>
              <w:t>0.253</w:t>
            </w:r>
          </w:p>
        </w:tc>
        <w:tc>
          <w:tcPr>
            <w:tcW w:w="0" w:type="auto"/>
            <w:tcBorders>
              <w:top w:val="nil"/>
              <w:left w:val="nil"/>
              <w:bottom w:val="nil"/>
              <w:right w:val="nil"/>
            </w:tcBorders>
            <w:shd w:val="clear" w:color="auto" w:fill="auto"/>
            <w:noWrap/>
            <w:vAlign w:val="center"/>
            <w:tcPrChange w:id="2472" w:author="Steve Barbeaux" w:date="2022-10-09T19:44:00Z">
              <w:tcPr>
                <w:tcW w:w="599" w:type="dxa"/>
                <w:tcBorders>
                  <w:top w:val="nil"/>
                  <w:left w:val="nil"/>
                  <w:bottom w:val="nil"/>
                  <w:right w:val="nil"/>
                </w:tcBorders>
                <w:shd w:val="clear" w:color="auto" w:fill="auto"/>
                <w:noWrap/>
              </w:tcPr>
            </w:tcPrChange>
          </w:tcPr>
          <w:p w14:paraId="1EDA9737" w14:textId="6EE4515B" w:rsidR="00304CE8" w:rsidRPr="00217552" w:rsidRDefault="00304CE8" w:rsidP="00304CE8">
            <w:pPr>
              <w:spacing w:after="0"/>
              <w:jc w:val="center"/>
              <w:rPr>
                <w:sz w:val="16"/>
                <w:szCs w:val="16"/>
                <w:rPrChange w:id="2473" w:author="Steve Barbeaux" w:date="2022-10-09T19:45:00Z">
                  <w:rPr>
                    <w:sz w:val="16"/>
                    <w:szCs w:val="16"/>
                  </w:rPr>
                </w:rPrChange>
              </w:rPr>
            </w:pPr>
            <w:r w:rsidRPr="00217552">
              <w:rPr>
                <w:sz w:val="16"/>
                <w:szCs w:val="16"/>
                <w:rPrChange w:id="2474" w:author="Steve Barbeaux" w:date="2022-10-09T19:45:00Z">
                  <w:rPr>
                    <w:sz w:val="16"/>
                    <w:szCs w:val="16"/>
                  </w:rPr>
                </w:rPrChange>
              </w:rPr>
              <w:t>0.395</w:t>
            </w:r>
          </w:p>
        </w:tc>
        <w:tc>
          <w:tcPr>
            <w:tcW w:w="0" w:type="auto"/>
            <w:tcBorders>
              <w:top w:val="nil"/>
              <w:left w:val="nil"/>
              <w:bottom w:val="nil"/>
              <w:right w:val="nil"/>
            </w:tcBorders>
            <w:shd w:val="clear" w:color="auto" w:fill="auto"/>
            <w:noWrap/>
            <w:vAlign w:val="center"/>
            <w:tcPrChange w:id="2475" w:author="Steve Barbeaux" w:date="2022-10-09T19:44:00Z">
              <w:tcPr>
                <w:tcW w:w="598" w:type="dxa"/>
                <w:tcBorders>
                  <w:top w:val="nil"/>
                  <w:left w:val="nil"/>
                  <w:bottom w:val="nil"/>
                  <w:right w:val="nil"/>
                </w:tcBorders>
                <w:shd w:val="clear" w:color="auto" w:fill="auto"/>
                <w:noWrap/>
              </w:tcPr>
            </w:tcPrChange>
          </w:tcPr>
          <w:p w14:paraId="42E7DF6A" w14:textId="4811F330" w:rsidR="00304CE8" w:rsidRPr="00217552" w:rsidRDefault="00304CE8" w:rsidP="00304CE8">
            <w:pPr>
              <w:spacing w:after="0"/>
              <w:jc w:val="center"/>
              <w:rPr>
                <w:sz w:val="16"/>
                <w:szCs w:val="16"/>
                <w:rPrChange w:id="2476" w:author="Steve Barbeaux" w:date="2022-10-09T19:45:00Z">
                  <w:rPr>
                    <w:sz w:val="16"/>
                    <w:szCs w:val="16"/>
                  </w:rPr>
                </w:rPrChange>
              </w:rPr>
            </w:pPr>
            <w:r w:rsidRPr="00217552">
              <w:rPr>
                <w:sz w:val="16"/>
                <w:szCs w:val="16"/>
                <w:rPrChange w:id="2477" w:author="Steve Barbeaux" w:date="2022-10-09T19:45:00Z">
                  <w:rPr>
                    <w:sz w:val="16"/>
                    <w:szCs w:val="16"/>
                  </w:rPr>
                </w:rPrChange>
              </w:rPr>
              <w:t>0.564</w:t>
            </w:r>
          </w:p>
        </w:tc>
        <w:tc>
          <w:tcPr>
            <w:tcW w:w="0" w:type="auto"/>
            <w:tcBorders>
              <w:top w:val="nil"/>
              <w:left w:val="nil"/>
              <w:bottom w:val="nil"/>
              <w:right w:val="nil"/>
            </w:tcBorders>
            <w:shd w:val="clear" w:color="auto" w:fill="auto"/>
            <w:noWrap/>
            <w:vAlign w:val="center"/>
            <w:tcPrChange w:id="2478" w:author="Steve Barbeaux" w:date="2022-10-09T19:44:00Z">
              <w:tcPr>
                <w:tcW w:w="599" w:type="dxa"/>
                <w:tcBorders>
                  <w:top w:val="nil"/>
                  <w:left w:val="nil"/>
                  <w:bottom w:val="nil"/>
                  <w:right w:val="nil"/>
                </w:tcBorders>
                <w:shd w:val="clear" w:color="auto" w:fill="auto"/>
                <w:noWrap/>
              </w:tcPr>
            </w:tcPrChange>
          </w:tcPr>
          <w:p w14:paraId="5472B575" w14:textId="104C2AC7" w:rsidR="00304CE8" w:rsidRPr="00217552" w:rsidRDefault="00304CE8" w:rsidP="00304CE8">
            <w:pPr>
              <w:spacing w:after="0"/>
              <w:jc w:val="center"/>
              <w:rPr>
                <w:sz w:val="16"/>
                <w:szCs w:val="16"/>
                <w:rPrChange w:id="2479" w:author="Steve Barbeaux" w:date="2022-10-09T19:45:00Z">
                  <w:rPr>
                    <w:sz w:val="16"/>
                    <w:szCs w:val="16"/>
                  </w:rPr>
                </w:rPrChange>
              </w:rPr>
            </w:pPr>
            <w:r w:rsidRPr="00217552">
              <w:rPr>
                <w:sz w:val="16"/>
                <w:szCs w:val="16"/>
                <w:rPrChange w:id="2480" w:author="Steve Barbeaux" w:date="2022-10-09T19:45:00Z">
                  <w:rPr>
                    <w:sz w:val="16"/>
                    <w:szCs w:val="16"/>
                  </w:rPr>
                </w:rPrChange>
              </w:rPr>
              <w:t>0.704</w:t>
            </w:r>
          </w:p>
        </w:tc>
        <w:tc>
          <w:tcPr>
            <w:tcW w:w="0" w:type="auto"/>
            <w:tcBorders>
              <w:top w:val="nil"/>
              <w:left w:val="nil"/>
              <w:bottom w:val="nil"/>
              <w:right w:val="nil"/>
            </w:tcBorders>
            <w:shd w:val="clear" w:color="auto" w:fill="auto"/>
            <w:noWrap/>
            <w:vAlign w:val="center"/>
            <w:tcPrChange w:id="2481" w:author="Steve Barbeaux" w:date="2022-10-09T19:44:00Z">
              <w:tcPr>
                <w:tcW w:w="598" w:type="dxa"/>
                <w:tcBorders>
                  <w:top w:val="nil"/>
                  <w:left w:val="nil"/>
                  <w:bottom w:val="nil"/>
                  <w:right w:val="nil"/>
                </w:tcBorders>
                <w:shd w:val="clear" w:color="auto" w:fill="auto"/>
                <w:noWrap/>
              </w:tcPr>
            </w:tcPrChange>
          </w:tcPr>
          <w:p w14:paraId="4FA81C13" w14:textId="5511C046" w:rsidR="00304CE8" w:rsidRPr="00217552" w:rsidRDefault="00304CE8" w:rsidP="00304CE8">
            <w:pPr>
              <w:spacing w:after="0"/>
              <w:jc w:val="center"/>
              <w:rPr>
                <w:sz w:val="16"/>
                <w:szCs w:val="16"/>
                <w:rPrChange w:id="2482" w:author="Steve Barbeaux" w:date="2022-10-09T19:45:00Z">
                  <w:rPr>
                    <w:sz w:val="16"/>
                    <w:szCs w:val="16"/>
                  </w:rPr>
                </w:rPrChange>
              </w:rPr>
            </w:pPr>
            <w:r w:rsidRPr="00217552">
              <w:rPr>
                <w:sz w:val="16"/>
                <w:szCs w:val="16"/>
                <w:rPrChange w:id="2483" w:author="Steve Barbeaux" w:date="2022-10-09T19:45:00Z">
                  <w:rPr>
                    <w:sz w:val="16"/>
                    <w:szCs w:val="16"/>
                  </w:rPr>
                </w:rPrChange>
              </w:rPr>
              <w:t>0.791</w:t>
            </w:r>
          </w:p>
        </w:tc>
        <w:tc>
          <w:tcPr>
            <w:tcW w:w="0" w:type="auto"/>
            <w:tcBorders>
              <w:top w:val="nil"/>
              <w:left w:val="nil"/>
              <w:bottom w:val="nil"/>
              <w:right w:val="nil"/>
            </w:tcBorders>
            <w:shd w:val="clear" w:color="auto" w:fill="auto"/>
            <w:noWrap/>
            <w:vAlign w:val="center"/>
            <w:tcPrChange w:id="2484" w:author="Steve Barbeaux" w:date="2022-10-09T19:44:00Z">
              <w:tcPr>
                <w:tcW w:w="599" w:type="dxa"/>
                <w:tcBorders>
                  <w:top w:val="nil"/>
                  <w:left w:val="nil"/>
                  <w:bottom w:val="nil"/>
                  <w:right w:val="nil"/>
                </w:tcBorders>
                <w:shd w:val="clear" w:color="auto" w:fill="auto"/>
                <w:noWrap/>
              </w:tcPr>
            </w:tcPrChange>
          </w:tcPr>
          <w:p w14:paraId="7F49E52F" w14:textId="250A2F2C" w:rsidR="00304CE8" w:rsidRPr="00217552" w:rsidRDefault="00304CE8" w:rsidP="00304CE8">
            <w:pPr>
              <w:spacing w:after="0"/>
              <w:jc w:val="center"/>
              <w:rPr>
                <w:sz w:val="16"/>
                <w:szCs w:val="16"/>
                <w:rPrChange w:id="2485" w:author="Steve Barbeaux" w:date="2022-10-09T19:45:00Z">
                  <w:rPr>
                    <w:sz w:val="16"/>
                    <w:szCs w:val="16"/>
                  </w:rPr>
                </w:rPrChange>
              </w:rPr>
            </w:pPr>
            <w:r w:rsidRPr="00217552">
              <w:rPr>
                <w:sz w:val="16"/>
                <w:szCs w:val="16"/>
                <w:rPrChange w:id="2486" w:author="Steve Barbeaux" w:date="2022-10-09T19:45:00Z">
                  <w:rPr>
                    <w:sz w:val="16"/>
                    <w:szCs w:val="16"/>
                  </w:rPr>
                </w:rPrChange>
              </w:rPr>
              <w:t>0.855</w:t>
            </w:r>
          </w:p>
        </w:tc>
        <w:tc>
          <w:tcPr>
            <w:tcW w:w="0" w:type="auto"/>
            <w:tcBorders>
              <w:top w:val="nil"/>
              <w:left w:val="nil"/>
              <w:bottom w:val="nil"/>
              <w:right w:val="nil"/>
            </w:tcBorders>
            <w:shd w:val="clear" w:color="auto" w:fill="auto"/>
            <w:noWrap/>
            <w:vAlign w:val="center"/>
            <w:tcPrChange w:id="2487" w:author="Steve Barbeaux" w:date="2022-10-09T19:44:00Z">
              <w:tcPr>
                <w:tcW w:w="598" w:type="dxa"/>
                <w:tcBorders>
                  <w:top w:val="nil"/>
                  <w:left w:val="nil"/>
                  <w:bottom w:val="nil"/>
                  <w:right w:val="nil"/>
                </w:tcBorders>
                <w:shd w:val="clear" w:color="auto" w:fill="auto"/>
                <w:noWrap/>
              </w:tcPr>
            </w:tcPrChange>
          </w:tcPr>
          <w:p w14:paraId="50EA2593" w14:textId="12C07A7D" w:rsidR="00304CE8" w:rsidRPr="00217552" w:rsidRDefault="00304CE8" w:rsidP="00304CE8">
            <w:pPr>
              <w:spacing w:after="0"/>
              <w:jc w:val="center"/>
              <w:rPr>
                <w:sz w:val="16"/>
                <w:szCs w:val="16"/>
                <w:rPrChange w:id="2488" w:author="Steve Barbeaux" w:date="2022-10-09T19:45:00Z">
                  <w:rPr>
                    <w:sz w:val="16"/>
                    <w:szCs w:val="16"/>
                  </w:rPr>
                </w:rPrChange>
              </w:rPr>
            </w:pPr>
            <w:r w:rsidRPr="00217552">
              <w:rPr>
                <w:sz w:val="16"/>
                <w:szCs w:val="16"/>
                <w:rPrChange w:id="2489" w:author="Steve Barbeaux" w:date="2022-10-09T19:45:00Z">
                  <w:rPr>
                    <w:sz w:val="16"/>
                    <w:szCs w:val="16"/>
                  </w:rPr>
                </w:rPrChange>
              </w:rPr>
              <w:t>0.926</w:t>
            </w:r>
          </w:p>
        </w:tc>
        <w:tc>
          <w:tcPr>
            <w:tcW w:w="0" w:type="auto"/>
            <w:tcBorders>
              <w:top w:val="nil"/>
              <w:left w:val="nil"/>
              <w:bottom w:val="nil"/>
              <w:right w:val="nil"/>
            </w:tcBorders>
            <w:shd w:val="clear" w:color="auto" w:fill="auto"/>
            <w:noWrap/>
            <w:vAlign w:val="center"/>
            <w:tcPrChange w:id="2490" w:author="Steve Barbeaux" w:date="2022-10-09T19:44:00Z">
              <w:tcPr>
                <w:tcW w:w="599" w:type="dxa"/>
                <w:tcBorders>
                  <w:top w:val="nil"/>
                  <w:left w:val="nil"/>
                  <w:bottom w:val="nil"/>
                  <w:right w:val="nil"/>
                </w:tcBorders>
                <w:shd w:val="clear" w:color="auto" w:fill="auto"/>
                <w:noWrap/>
              </w:tcPr>
            </w:tcPrChange>
          </w:tcPr>
          <w:p w14:paraId="41B048A7" w14:textId="7D27B62B" w:rsidR="00304CE8" w:rsidRPr="00217552" w:rsidRDefault="00304CE8" w:rsidP="00304CE8">
            <w:pPr>
              <w:spacing w:after="0"/>
              <w:jc w:val="center"/>
              <w:rPr>
                <w:sz w:val="16"/>
                <w:szCs w:val="16"/>
                <w:rPrChange w:id="2491" w:author="Steve Barbeaux" w:date="2022-10-09T19:45:00Z">
                  <w:rPr>
                    <w:sz w:val="16"/>
                    <w:szCs w:val="16"/>
                  </w:rPr>
                </w:rPrChange>
              </w:rPr>
            </w:pPr>
            <w:r w:rsidRPr="00217552">
              <w:rPr>
                <w:sz w:val="16"/>
                <w:szCs w:val="16"/>
                <w:rPrChange w:id="2492" w:author="Steve Barbeaux" w:date="2022-10-09T19:45:00Z">
                  <w:rPr>
                    <w:sz w:val="16"/>
                    <w:szCs w:val="16"/>
                  </w:rPr>
                </w:rPrChange>
              </w:rPr>
              <w:t>1.000</w:t>
            </w:r>
          </w:p>
        </w:tc>
        <w:tc>
          <w:tcPr>
            <w:tcW w:w="0" w:type="auto"/>
            <w:tcBorders>
              <w:top w:val="nil"/>
              <w:left w:val="nil"/>
              <w:bottom w:val="nil"/>
              <w:right w:val="nil"/>
            </w:tcBorders>
            <w:shd w:val="clear" w:color="auto" w:fill="auto"/>
            <w:noWrap/>
            <w:vAlign w:val="center"/>
            <w:tcPrChange w:id="2493" w:author="Steve Barbeaux" w:date="2022-10-09T19:44:00Z">
              <w:tcPr>
                <w:tcW w:w="598" w:type="dxa"/>
                <w:tcBorders>
                  <w:top w:val="nil"/>
                  <w:left w:val="nil"/>
                  <w:bottom w:val="nil"/>
                  <w:right w:val="nil"/>
                </w:tcBorders>
                <w:shd w:val="clear" w:color="auto" w:fill="auto"/>
                <w:noWrap/>
              </w:tcPr>
            </w:tcPrChange>
          </w:tcPr>
          <w:p w14:paraId="22DFF6C0" w14:textId="778488A1" w:rsidR="00304CE8" w:rsidRPr="00217552" w:rsidRDefault="00304CE8" w:rsidP="00304CE8">
            <w:pPr>
              <w:spacing w:after="0"/>
              <w:jc w:val="center"/>
              <w:rPr>
                <w:sz w:val="16"/>
                <w:szCs w:val="16"/>
                <w:rPrChange w:id="2494" w:author="Steve Barbeaux" w:date="2022-10-09T19:45:00Z">
                  <w:rPr>
                    <w:sz w:val="16"/>
                    <w:szCs w:val="16"/>
                  </w:rPr>
                </w:rPrChange>
              </w:rPr>
            </w:pPr>
            <w:r w:rsidRPr="00217552">
              <w:rPr>
                <w:sz w:val="16"/>
                <w:szCs w:val="16"/>
                <w:rPrChange w:id="2495" w:author="Steve Barbeaux" w:date="2022-10-09T19:45:00Z">
                  <w:rPr>
                    <w:sz w:val="16"/>
                    <w:szCs w:val="16"/>
                  </w:rPr>
                </w:rPrChange>
              </w:rPr>
              <w:t>1.049</w:t>
            </w:r>
          </w:p>
        </w:tc>
        <w:tc>
          <w:tcPr>
            <w:tcW w:w="0" w:type="auto"/>
            <w:tcBorders>
              <w:top w:val="nil"/>
              <w:left w:val="nil"/>
              <w:bottom w:val="nil"/>
              <w:right w:val="nil"/>
            </w:tcBorders>
            <w:shd w:val="clear" w:color="auto" w:fill="auto"/>
            <w:noWrap/>
            <w:vAlign w:val="center"/>
            <w:tcPrChange w:id="2496" w:author="Steve Barbeaux" w:date="2022-10-09T19:44:00Z">
              <w:tcPr>
                <w:tcW w:w="599" w:type="dxa"/>
                <w:tcBorders>
                  <w:top w:val="nil"/>
                  <w:left w:val="nil"/>
                  <w:bottom w:val="nil"/>
                  <w:right w:val="nil"/>
                </w:tcBorders>
                <w:shd w:val="clear" w:color="auto" w:fill="auto"/>
                <w:noWrap/>
              </w:tcPr>
            </w:tcPrChange>
          </w:tcPr>
          <w:p w14:paraId="0509F38D" w14:textId="327A6FD1" w:rsidR="00304CE8" w:rsidRPr="00217552" w:rsidRDefault="00304CE8" w:rsidP="00304CE8">
            <w:pPr>
              <w:spacing w:after="0"/>
              <w:jc w:val="center"/>
              <w:rPr>
                <w:sz w:val="16"/>
                <w:szCs w:val="16"/>
                <w:rPrChange w:id="2497" w:author="Steve Barbeaux" w:date="2022-10-09T19:45:00Z">
                  <w:rPr>
                    <w:sz w:val="16"/>
                    <w:szCs w:val="16"/>
                  </w:rPr>
                </w:rPrChange>
              </w:rPr>
            </w:pPr>
            <w:r w:rsidRPr="00217552">
              <w:rPr>
                <w:sz w:val="16"/>
                <w:szCs w:val="16"/>
                <w:rPrChange w:id="2498" w:author="Steve Barbeaux" w:date="2022-10-09T19:45:00Z">
                  <w:rPr>
                    <w:sz w:val="16"/>
                    <w:szCs w:val="16"/>
                  </w:rPr>
                </w:rPrChange>
              </w:rPr>
              <w:t>1.065</w:t>
            </w:r>
          </w:p>
        </w:tc>
        <w:tc>
          <w:tcPr>
            <w:tcW w:w="0" w:type="auto"/>
            <w:tcBorders>
              <w:top w:val="nil"/>
              <w:left w:val="nil"/>
              <w:bottom w:val="nil"/>
              <w:right w:val="nil"/>
            </w:tcBorders>
            <w:shd w:val="clear" w:color="auto" w:fill="auto"/>
            <w:noWrap/>
            <w:vAlign w:val="center"/>
            <w:tcPrChange w:id="2499" w:author="Steve Barbeaux" w:date="2022-10-09T19:44:00Z">
              <w:tcPr>
                <w:tcW w:w="598" w:type="dxa"/>
                <w:tcBorders>
                  <w:top w:val="nil"/>
                  <w:left w:val="nil"/>
                  <w:bottom w:val="nil"/>
                  <w:right w:val="nil"/>
                </w:tcBorders>
                <w:shd w:val="clear" w:color="auto" w:fill="auto"/>
                <w:noWrap/>
              </w:tcPr>
            </w:tcPrChange>
          </w:tcPr>
          <w:p w14:paraId="69D12CDB" w14:textId="1E206AFC" w:rsidR="00304CE8" w:rsidRPr="00217552" w:rsidRDefault="00304CE8" w:rsidP="00304CE8">
            <w:pPr>
              <w:spacing w:after="0"/>
              <w:jc w:val="center"/>
              <w:rPr>
                <w:sz w:val="16"/>
                <w:szCs w:val="16"/>
                <w:rPrChange w:id="2500" w:author="Steve Barbeaux" w:date="2022-10-09T19:45:00Z">
                  <w:rPr>
                    <w:sz w:val="16"/>
                    <w:szCs w:val="16"/>
                  </w:rPr>
                </w:rPrChange>
              </w:rPr>
            </w:pPr>
            <w:r w:rsidRPr="00217552">
              <w:rPr>
                <w:sz w:val="16"/>
                <w:szCs w:val="16"/>
                <w:rPrChange w:id="2501" w:author="Steve Barbeaux" w:date="2022-10-09T19:45:00Z">
                  <w:rPr>
                    <w:sz w:val="16"/>
                    <w:szCs w:val="16"/>
                  </w:rPr>
                </w:rPrChange>
              </w:rPr>
              <w:t>1.060</w:t>
            </w:r>
          </w:p>
        </w:tc>
        <w:tc>
          <w:tcPr>
            <w:tcW w:w="0" w:type="auto"/>
            <w:tcBorders>
              <w:top w:val="nil"/>
              <w:left w:val="nil"/>
              <w:bottom w:val="nil"/>
              <w:right w:val="nil"/>
            </w:tcBorders>
            <w:shd w:val="clear" w:color="auto" w:fill="auto"/>
            <w:noWrap/>
            <w:vAlign w:val="center"/>
            <w:tcPrChange w:id="2502" w:author="Steve Barbeaux" w:date="2022-10-09T19:44:00Z">
              <w:tcPr>
                <w:tcW w:w="599" w:type="dxa"/>
                <w:tcBorders>
                  <w:top w:val="nil"/>
                  <w:left w:val="nil"/>
                  <w:bottom w:val="nil"/>
                  <w:right w:val="nil"/>
                </w:tcBorders>
                <w:shd w:val="clear" w:color="auto" w:fill="auto"/>
                <w:noWrap/>
              </w:tcPr>
            </w:tcPrChange>
          </w:tcPr>
          <w:p w14:paraId="18B2B616" w14:textId="5CB51904" w:rsidR="00304CE8" w:rsidRPr="00217552" w:rsidRDefault="00304CE8" w:rsidP="00304CE8">
            <w:pPr>
              <w:spacing w:after="0"/>
              <w:jc w:val="center"/>
              <w:rPr>
                <w:sz w:val="16"/>
                <w:szCs w:val="16"/>
                <w:rPrChange w:id="2503" w:author="Steve Barbeaux" w:date="2022-10-09T19:45:00Z">
                  <w:rPr>
                    <w:sz w:val="16"/>
                    <w:szCs w:val="16"/>
                  </w:rPr>
                </w:rPrChange>
              </w:rPr>
            </w:pPr>
            <w:r w:rsidRPr="00217552">
              <w:rPr>
                <w:sz w:val="16"/>
                <w:szCs w:val="16"/>
                <w:rPrChange w:id="2504" w:author="Steve Barbeaux" w:date="2022-10-09T19:45:00Z">
                  <w:rPr>
                    <w:sz w:val="16"/>
                    <w:szCs w:val="16"/>
                  </w:rPr>
                </w:rPrChange>
              </w:rPr>
              <w:t>1.045</w:t>
            </w:r>
          </w:p>
        </w:tc>
        <w:tc>
          <w:tcPr>
            <w:tcW w:w="0" w:type="auto"/>
            <w:tcBorders>
              <w:top w:val="nil"/>
              <w:left w:val="nil"/>
              <w:bottom w:val="nil"/>
              <w:right w:val="nil"/>
            </w:tcBorders>
            <w:shd w:val="clear" w:color="auto" w:fill="auto"/>
            <w:noWrap/>
            <w:vAlign w:val="center"/>
            <w:tcPrChange w:id="2505" w:author="Steve Barbeaux" w:date="2022-10-09T19:44:00Z">
              <w:tcPr>
                <w:tcW w:w="598" w:type="dxa"/>
                <w:tcBorders>
                  <w:top w:val="nil"/>
                  <w:left w:val="nil"/>
                  <w:bottom w:val="nil"/>
                  <w:right w:val="nil"/>
                </w:tcBorders>
                <w:shd w:val="clear" w:color="auto" w:fill="auto"/>
                <w:noWrap/>
              </w:tcPr>
            </w:tcPrChange>
          </w:tcPr>
          <w:p w14:paraId="1B002C62" w14:textId="2A8D95A2" w:rsidR="00304CE8" w:rsidRPr="00217552" w:rsidRDefault="00304CE8" w:rsidP="00304CE8">
            <w:pPr>
              <w:spacing w:after="0"/>
              <w:jc w:val="center"/>
              <w:rPr>
                <w:sz w:val="16"/>
                <w:szCs w:val="16"/>
                <w:rPrChange w:id="2506" w:author="Steve Barbeaux" w:date="2022-10-09T19:45:00Z">
                  <w:rPr>
                    <w:sz w:val="16"/>
                    <w:szCs w:val="16"/>
                  </w:rPr>
                </w:rPrChange>
              </w:rPr>
            </w:pPr>
            <w:r w:rsidRPr="00217552">
              <w:rPr>
                <w:sz w:val="16"/>
                <w:szCs w:val="16"/>
                <w:rPrChange w:id="2507" w:author="Steve Barbeaux" w:date="2022-10-09T19:45:00Z">
                  <w:rPr>
                    <w:sz w:val="16"/>
                    <w:szCs w:val="16"/>
                  </w:rPr>
                </w:rPrChange>
              </w:rPr>
              <w:t>1.011</w:t>
            </w:r>
          </w:p>
        </w:tc>
        <w:tc>
          <w:tcPr>
            <w:tcW w:w="0" w:type="auto"/>
            <w:tcBorders>
              <w:top w:val="nil"/>
              <w:left w:val="nil"/>
              <w:bottom w:val="nil"/>
              <w:right w:val="nil"/>
            </w:tcBorders>
            <w:shd w:val="clear" w:color="auto" w:fill="auto"/>
            <w:noWrap/>
            <w:vAlign w:val="center"/>
            <w:tcPrChange w:id="2508" w:author="Steve Barbeaux" w:date="2022-10-09T19:44:00Z">
              <w:tcPr>
                <w:tcW w:w="599" w:type="dxa"/>
                <w:tcBorders>
                  <w:top w:val="nil"/>
                  <w:left w:val="nil"/>
                  <w:bottom w:val="nil"/>
                  <w:right w:val="nil"/>
                </w:tcBorders>
                <w:shd w:val="clear" w:color="auto" w:fill="auto"/>
                <w:noWrap/>
              </w:tcPr>
            </w:tcPrChange>
          </w:tcPr>
          <w:p w14:paraId="70B35C87" w14:textId="14B21FE7" w:rsidR="00304CE8" w:rsidRPr="00217552" w:rsidRDefault="00304CE8" w:rsidP="00304CE8">
            <w:pPr>
              <w:spacing w:after="0"/>
              <w:jc w:val="center"/>
              <w:rPr>
                <w:sz w:val="16"/>
                <w:szCs w:val="16"/>
                <w:rPrChange w:id="2509" w:author="Steve Barbeaux" w:date="2022-10-09T19:45:00Z">
                  <w:rPr>
                    <w:sz w:val="16"/>
                    <w:szCs w:val="16"/>
                  </w:rPr>
                </w:rPrChange>
              </w:rPr>
            </w:pPr>
            <w:r w:rsidRPr="00217552">
              <w:rPr>
                <w:sz w:val="16"/>
                <w:szCs w:val="16"/>
                <w:rPrChange w:id="2510" w:author="Steve Barbeaux" w:date="2022-10-09T19:45:00Z">
                  <w:rPr>
                    <w:sz w:val="16"/>
                    <w:szCs w:val="16"/>
                  </w:rPr>
                </w:rPrChange>
              </w:rPr>
              <w:t>0.950</w:t>
            </w:r>
          </w:p>
        </w:tc>
      </w:tr>
      <w:tr w:rsidR="00304CE8" w:rsidRPr="005F5568" w14:paraId="0526F2F4" w14:textId="77777777" w:rsidTr="00217552">
        <w:trPr>
          <w:trPrChange w:id="2511"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2512" w:author="Steve Barbeaux" w:date="2022-10-09T19:44:00Z">
              <w:tcPr>
                <w:tcW w:w="598" w:type="dxa"/>
                <w:tcBorders>
                  <w:top w:val="nil"/>
                  <w:left w:val="nil"/>
                  <w:bottom w:val="nil"/>
                  <w:right w:val="nil"/>
                </w:tcBorders>
                <w:shd w:val="clear" w:color="auto" w:fill="auto"/>
                <w:noWrap/>
                <w:vAlign w:val="center"/>
              </w:tcPr>
            </w:tcPrChange>
          </w:tcPr>
          <w:p w14:paraId="6E6DE74B" w14:textId="77777777" w:rsidR="00304CE8" w:rsidRPr="00217552" w:rsidRDefault="00304CE8" w:rsidP="00304CE8">
            <w:pPr>
              <w:spacing w:after="0"/>
              <w:jc w:val="center"/>
              <w:rPr>
                <w:sz w:val="16"/>
                <w:szCs w:val="16"/>
                <w:rPrChange w:id="2513" w:author="Steve Barbeaux" w:date="2022-10-09T19:45:00Z">
                  <w:rPr>
                    <w:sz w:val="16"/>
                    <w:szCs w:val="16"/>
                  </w:rPr>
                </w:rPrChange>
              </w:rPr>
            </w:pPr>
            <w:r w:rsidRPr="00217552">
              <w:rPr>
                <w:sz w:val="16"/>
                <w:szCs w:val="16"/>
                <w:rPrChange w:id="2514" w:author="Steve Barbeaux" w:date="2022-10-09T19:45:00Z">
                  <w:rPr>
                    <w:sz w:val="16"/>
                    <w:szCs w:val="16"/>
                  </w:rPr>
                </w:rPrChange>
              </w:rPr>
              <w:t>1990</w:t>
            </w:r>
          </w:p>
        </w:tc>
        <w:tc>
          <w:tcPr>
            <w:tcW w:w="0" w:type="auto"/>
            <w:tcBorders>
              <w:top w:val="nil"/>
              <w:left w:val="nil"/>
              <w:bottom w:val="nil"/>
              <w:right w:val="nil"/>
            </w:tcBorders>
            <w:vAlign w:val="center"/>
            <w:tcPrChange w:id="2515" w:author="Steve Barbeaux" w:date="2022-10-09T19:44:00Z">
              <w:tcPr>
                <w:tcW w:w="599" w:type="dxa"/>
                <w:tcBorders>
                  <w:top w:val="nil"/>
                  <w:left w:val="nil"/>
                  <w:bottom w:val="nil"/>
                  <w:right w:val="nil"/>
                </w:tcBorders>
              </w:tcPr>
            </w:tcPrChange>
          </w:tcPr>
          <w:p w14:paraId="094F101A" w14:textId="107E8F4D" w:rsidR="00304CE8" w:rsidRPr="00217552" w:rsidRDefault="00304CE8" w:rsidP="00304CE8">
            <w:pPr>
              <w:spacing w:after="0"/>
              <w:jc w:val="center"/>
              <w:rPr>
                <w:sz w:val="16"/>
                <w:szCs w:val="16"/>
                <w:rPrChange w:id="2516" w:author="Steve Barbeaux" w:date="2022-10-09T19:45:00Z">
                  <w:rPr>
                    <w:sz w:val="16"/>
                    <w:szCs w:val="16"/>
                  </w:rPr>
                </w:rPrChange>
              </w:rPr>
            </w:pPr>
            <w:r w:rsidRPr="00217552">
              <w:rPr>
                <w:sz w:val="16"/>
                <w:szCs w:val="16"/>
                <w:rPrChange w:id="2517" w:author="Steve Barbeaux" w:date="2022-10-09T19:45:00Z">
                  <w:rPr>
                    <w:sz w:val="16"/>
                    <w:szCs w:val="16"/>
                  </w:rPr>
                </w:rPrChange>
              </w:rPr>
              <w:t>0.160</w:t>
            </w:r>
          </w:p>
        </w:tc>
        <w:tc>
          <w:tcPr>
            <w:tcW w:w="0" w:type="auto"/>
            <w:tcBorders>
              <w:top w:val="nil"/>
              <w:left w:val="nil"/>
              <w:bottom w:val="nil"/>
              <w:right w:val="nil"/>
            </w:tcBorders>
            <w:shd w:val="clear" w:color="auto" w:fill="auto"/>
            <w:noWrap/>
            <w:vAlign w:val="center"/>
            <w:tcPrChange w:id="2518" w:author="Steve Barbeaux" w:date="2022-10-09T19:44:00Z">
              <w:tcPr>
                <w:tcW w:w="598" w:type="dxa"/>
                <w:tcBorders>
                  <w:top w:val="nil"/>
                  <w:left w:val="nil"/>
                  <w:bottom w:val="nil"/>
                  <w:right w:val="nil"/>
                </w:tcBorders>
                <w:shd w:val="clear" w:color="auto" w:fill="auto"/>
                <w:noWrap/>
              </w:tcPr>
            </w:tcPrChange>
          </w:tcPr>
          <w:p w14:paraId="39295FA1" w14:textId="624C4128" w:rsidR="00304CE8" w:rsidRPr="00217552" w:rsidRDefault="00304CE8" w:rsidP="00304CE8">
            <w:pPr>
              <w:spacing w:after="0"/>
              <w:jc w:val="center"/>
              <w:rPr>
                <w:sz w:val="16"/>
                <w:szCs w:val="16"/>
                <w:rPrChange w:id="2519" w:author="Steve Barbeaux" w:date="2022-10-09T19:45:00Z">
                  <w:rPr>
                    <w:sz w:val="16"/>
                    <w:szCs w:val="16"/>
                  </w:rPr>
                </w:rPrChange>
              </w:rPr>
            </w:pPr>
            <w:r w:rsidRPr="00217552">
              <w:rPr>
                <w:sz w:val="16"/>
                <w:szCs w:val="16"/>
                <w:rPrChange w:id="2520" w:author="Steve Barbeaux" w:date="2022-10-09T19:45:00Z">
                  <w:rPr>
                    <w:sz w:val="16"/>
                    <w:szCs w:val="16"/>
                  </w:rPr>
                </w:rPrChange>
              </w:rPr>
              <w:t>0.253</w:t>
            </w:r>
          </w:p>
        </w:tc>
        <w:tc>
          <w:tcPr>
            <w:tcW w:w="0" w:type="auto"/>
            <w:tcBorders>
              <w:top w:val="nil"/>
              <w:left w:val="nil"/>
              <w:bottom w:val="nil"/>
              <w:right w:val="nil"/>
            </w:tcBorders>
            <w:shd w:val="clear" w:color="auto" w:fill="auto"/>
            <w:noWrap/>
            <w:vAlign w:val="center"/>
            <w:tcPrChange w:id="2521" w:author="Steve Barbeaux" w:date="2022-10-09T19:44:00Z">
              <w:tcPr>
                <w:tcW w:w="599" w:type="dxa"/>
                <w:tcBorders>
                  <w:top w:val="nil"/>
                  <w:left w:val="nil"/>
                  <w:bottom w:val="nil"/>
                  <w:right w:val="nil"/>
                </w:tcBorders>
                <w:shd w:val="clear" w:color="auto" w:fill="auto"/>
                <w:noWrap/>
              </w:tcPr>
            </w:tcPrChange>
          </w:tcPr>
          <w:p w14:paraId="03468772" w14:textId="226C809D" w:rsidR="00304CE8" w:rsidRPr="00217552" w:rsidRDefault="00304CE8" w:rsidP="00304CE8">
            <w:pPr>
              <w:spacing w:after="0"/>
              <w:jc w:val="center"/>
              <w:rPr>
                <w:sz w:val="16"/>
                <w:szCs w:val="16"/>
                <w:rPrChange w:id="2522" w:author="Steve Barbeaux" w:date="2022-10-09T19:45:00Z">
                  <w:rPr>
                    <w:sz w:val="16"/>
                    <w:szCs w:val="16"/>
                  </w:rPr>
                </w:rPrChange>
              </w:rPr>
            </w:pPr>
            <w:r w:rsidRPr="00217552">
              <w:rPr>
                <w:sz w:val="16"/>
                <w:szCs w:val="16"/>
                <w:rPrChange w:id="2523" w:author="Steve Barbeaux" w:date="2022-10-09T19:45:00Z">
                  <w:rPr>
                    <w:sz w:val="16"/>
                    <w:szCs w:val="16"/>
                  </w:rPr>
                </w:rPrChange>
              </w:rPr>
              <w:t>0.395</w:t>
            </w:r>
          </w:p>
        </w:tc>
        <w:tc>
          <w:tcPr>
            <w:tcW w:w="0" w:type="auto"/>
            <w:tcBorders>
              <w:top w:val="nil"/>
              <w:left w:val="nil"/>
              <w:bottom w:val="nil"/>
              <w:right w:val="nil"/>
            </w:tcBorders>
            <w:shd w:val="clear" w:color="auto" w:fill="auto"/>
            <w:noWrap/>
            <w:vAlign w:val="center"/>
            <w:tcPrChange w:id="2524" w:author="Steve Barbeaux" w:date="2022-10-09T19:44:00Z">
              <w:tcPr>
                <w:tcW w:w="598" w:type="dxa"/>
                <w:tcBorders>
                  <w:top w:val="nil"/>
                  <w:left w:val="nil"/>
                  <w:bottom w:val="nil"/>
                  <w:right w:val="nil"/>
                </w:tcBorders>
                <w:shd w:val="clear" w:color="auto" w:fill="auto"/>
                <w:noWrap/>
              </w:tcPr>
            </w:tcPrChange>
          </w:tcPr>
          <w:p w14:paraId="43C6DFBB" w14:textId="378EBBC9" w:rsidR="00304CE8" w:rsidRPr="00217552" w:rsidRDefault="00304CE8" w:rsidP="00304CE8">
            <w:pPr>
              <w:spacing w:after="0"/>
              <w:jc w:val="center"/>
              <w:rPr>
                <w:sz w:val="16"/>
                <w:szCs w:val="16"/>
                <w:rPrChange w:id="2525" w:author="Steve Barbeaux" w:date="2022-10-09T19:45:00Z">
                  <w:rPr>
                    <w:sz w:val="16"/>
                    <w:szCs w:val="16"/>
                  </w:rPr>
                </w:rPrChange>
              </w:rPr>
            </w:pPr>
            <w:r w:rsidRPr="00217552">
              <w:rPr>
                <w:sz w:val="16"/>
                <w:szCs w:val="16"/>
                <w:rPrChange w:id="2526" w:author="Steve Barbeaux" w:date="2022-10-09T19:45:00Z">
                  <w:rPr>
                    <w:sz w:val="16"/>
                    <w:szCs w:val="16"/>
                  </w:rPr>
                </w:rPrChange>
              </w:rPr>
              <w:t>0.564</w:t>
            </w:r>
          </w:p>
        </w:tc>
        <w:tc>
          <w:tcPr>
            <w:tcW w:w="0" w:type="auto"/>
            <w:tcBorders>
              <w:top w:val="nil"/>
              <w:left w:val="nil"/>
              <w:bottom w:val="nil"/>
              <w:right w:val="nil"/>
            </w:tcBorders>
            <w:shd w:val="clear" w:color="auto" w:fill="auto"/>
            <w:noWrap/>
            <w:vAlign w:val="center"/>
            <w:tcPrChange w:id="2527" w:author="Steve Barbeaux" w:date="2022-10-09T19:44:00Z">
              <w:tcPr>
                <w:tcW w:w="599" w:type="dxa"/>
                <w:tcBorders>
                  <w:top w:val="nil"/>
                  <w:left w:val="nil"/>
                  <w:bottom w:val="nil"/>
                  <w:right w:val="nil"/>
                </w:tcBorders>
                <w:shd w:val="clear" w:color="auto" w:fill="auto"/>
                <w:noWrap/>
              </w:tcPr>
            </w:tcPrChange>
          </w:tcPr>
          <w:p w14:paraId="3F81CF12" w14:textId="79C6E30F" w:rsidR="00304CE8" w:rsidRPr="00217552" w:rsidRDefault="00304CE8" w:rsidP="00304CE8">
            <w:pPr>
              <w:spacing w:after="0"/>
              <w:jc w:val="center"/>
              <w:rPr>
                <w:sz w:val="16"/>
                <w:szCs w:val="16"/>
                <w:rPrChange w:id="2528" w:author="Steve Barbeaux" w:date="2022-10-09T19:45:00Z">
                  <w:rPr>
                    <w:sz w:val="16"/>
                    <w:szCs w:val="16"/>
                  </w:rPr>
                </w:rPrChange>
              </w:rPr>
            </w:pPr>
            <w:r w:rsidRPr="00217552">
              <w:rPr>
                <w:sz w:val="16"/>
                <w:szCs w:val="16"/>
                <w:rPrChange w:id="2529" w:author="Steve Barbeaux" w:date="2022-10-09T19:45:00Z">
                  <w:rPr>
                    <w:sz w:val="16"/>
                    <w:szCs w:val="16"/>
                  </w:rPr>
                </w:rPrChange>
              </w:rPr>
              <w:t>0.704</w:t>
            </w:r>
          </w:p>
        </w:tc>
        <w:tc>
          <w:tcPr>
            <w:tcW w:w="0" w:type="auto"/>
            <w:tcBorders>
              <w:top w:val="nil"/>
              <w:left w:val="nil"/>
              <w:bottom w:val="nil"/>
              <w:right w:val="nil"/>
            </w:tcBorders>
            <w:shd w:val="clear" w:color="auto" w:fill="auto"/>
            <w:noWrap/>
            <w:vAlign w:val="center"/>
            <w:tcPrChange w:id="2530" w:author="Steve Barbeaux" w:date="2022-10-09T19:44:00Z">
              <w:tcPr>
                <w:tcW w:w="598" w:type="dxa"/>
                <w:tcBorders>
                  <w:top w:val="nil"/>
                  <w:left w:val="nil"/>
                  <w:bottom w:val="nil"/>
                  <w:right w:val="nil"/>
                </w:tcBorders>
                <w:shd w:val="clear" w:color="auto" w:fill="auto"/>
                <w:noWrap/>
              </w:tcPr>
            </w:tcPrChange>
          </w:tcPr>
          <w:p w14:paraId="71F1B09D" w14:textId="5E01BCDE" w:rsidR="00304CE8" w:rsidRPr="00217552" w:rsidRDefault="00304CE8" w:rsidP="00304CE8">
            <w:pPr>
              <w:spacing w:after="0"/>
              <w:jc w:val="center"/>
              <w:rPr>
                <w:sz w:val="16"/>
                <w:szCs w:val="16"/>
                <w:rPrChange w:id="2531" w:author="Steve Barbeaux" w:date="2022-10-09T19:45:00Z">
                  <w:rPr>
                    <w:sz w:val="16"/>
                    <w:szCs w:val="16"/>
                  </w:rPr>
                </w:rPrChange>
              </w:rPr>
            </w:pPr>
            <w:r w:rsidRPr="00217552">
              <w:rPr>
                <w:sz w:val="16"/>
                <w:szCs w:val="16"/>
                <w:rPrChange w:id="2532" w:author="Steve Barbeaux" w:date="2022-10-09T19:45:00Z">
                  <w:rPr>
                    <w:sz w:val="16"/>
                    <w:szCs w:val="16"/>
                  </w:rPr>
                </w:rPrChange>
              </w:rPr>
              <w:t>0.791</w:t>
            </w:r>
          </w:p>
        </w:tc>
        <w:tc>
          <w:tcPr>
            <w:tcW w:w="0" w:type="auto"/>
            <w:tcBorders>
              <w:top w:val="nil"/>
              <w:left w:val="nil"/>
              <w:bottom w:val="nil"/>
              <w:right w:val="nil"/>
            </w:tcBorders>
            <w:shd w:val="clear" w:color="auto" w:fill="auto"/>
            <w:noWrap/>
            <w:vAlign w:val="center"/>
            <w:tcPrChange w:id="2533" w:author="Steve Barbeaux" w:date="2022-10-09T19:44:00Z">
              <w:tcPr>
                <w:tcW w:w="599" w:type="dxa"/>
                <w:tcBorders>
                  <w:top w:val="nil"/>
                  <w:left w:val="nil"/>
                  <w:bottom w:val="nil"/>
                  <w:right w:val="nil"/>
                </w:tcBorders>
                <w:shd w:val="clear" w:color="auto" w:fill="auto"/>
                <w:noWrap/>
              </w:tcPr>
            </w:tcPrChange>
          </w:tcPr>
          <w:p w14:paraId="60117763" w14:textId="03B78BC2" w:rsidR="00304CE8" w:rsidRPr="00217552" w:rsidRDefault="00304CE8" w:rsidP="00304CE8">
            <w:pPr>
              <w:spacing w:after="0"/>
              <w:jc w:val="center"/>
              <w:rPr>
                <w:sz w:val="16"/>
                <w:szCs w:val="16"/>
                <w:rPrChange w:id="2534" w:author="Steve Barbeaux" w:date="2022-10-09T19:45:00Z">
                  <w:rPr>
                    <w:sz w:val="16"/>
                    <w:szCs w:val="16"/>
                  </w:rPr>
                </w:rPrChange>
              </w:rPr>
            </w:pPr>
            <w:r w:rsidRPr="00217552">
              <w:rPr>
                <w:sz w:val="16"/>
                <w:szCs w:val="16"/>
                <w:rPrChange w:id="2535" w:author="Steve Barbeaux" w:date="2022-10-09T19:45:00Z">
                  <w:rPr>
                    <w:sz w:val="16"/>
                    <w:szCs w:val="16"/>
                  </w:rPr>
                </w:rPrChange>
              </w:rPr>
              <w:t>0.855</w:t>
            </w:r>
          </w:p>
        </w:tc>
        <w:tc>
          <w:tcPr>
            <w:tcW w:w="0" w:type="auto"/>
            <w:tcBorders>
              <w:top w:val="nil"/>
              <w:left w:val="nil"/>
              <w:bottom w:val="nil"/>
              <w:right w:val="nil"/>
            </w:tcBorders>
            <w:shd w:val="clear" w:color="auto" w:fill="auto"/>
            <w:noWrap/>
            <w:vAlign w:val="center"/>
            <w:tcPrChange w:id="2536" w:author="Steve Barbeaux" w:date="2022-10-09T19:44:00Z">
              <w:tcPr>
                <w:tcW w:w="598" w:type="dxa"/>
                <w:tcBorders>
                  <w:top w:val="nil"/>
                  <w:left w:val="nil"/>
                  <w:bottom w:val="nil"/>
                  <w:right w:val="nil"/>
                </w:tcBorders>
                <w:shd w:val="clear" w:color="auto" w:fill="auto"/>
                <w:noWrap/>
              </w:tcPr>
            </w:tcPrChange>
          </w:tcPr>
          <w:p w14:paraId="191DF0A7" w14:textId="337955AA" w:rsidR="00304CE8" w:rsidRPr="00217552" w:rsidRDefault="00304CE8" w:rsidP="00304CE8">
            <w:pPr>
              <w:spacing w:after="0"/>
              <w:jc w:val="center"/>
              <w:rPr>
                <w:sz w:val="16"/>
                <w:szCs w:val="16"/>
                <w:rPrChange w:id="2537" w:author="Steve Barbeaux" w:date="2022-10-09T19:45:00Z">
                  <w:rPr>
                    <w:sz w:val="16"/>
                    <w:szCs w:val="16"/>
                  </w:rPr>
                </w:rPrChange>
              </w:rPr>
            </w:pPr>
            <w:r w:rsidRPr="00217552">
              <w:rPr>
                <w:sz w:val="16"/>
                <w:szCs w:val="16"/>
                <w:rPrChange w:id="2538" w:author="Steve Barbeaux" w:date="2022-10-09T19:45:00Z">
                  <w:rPr>
                    <w:sz w:val="16"/>
                    <w:szCs w:val="16"/>
                  </w:rPr>
                </w:rPrChange>
              </w:rPr>
              <w:t>0.926</w:t>
            </w:r>
          </w:p>
        </w:tc>
        <w:tc>
          <w:tcPr>
            <w:tcW w:w="0" w:type="auto"/>
            <w:tcBorders>
              <w:top w:val="nil"/>
              <w:left w:val="nil"/>
              <w:bottom w:val="nil"/>
              <w:right w:val="nil"/>
            </w:tcBorders>
            <w:shd w:val="clear" w:color="auto" w:fill="auto"/>
            <w:noWrap/>
            <w:vAlign w:val="center"/>
            <w:tcPrChange w:id="2539" w:author="Steve Barbeaux" w:date="2022-10-09T19:44:00Z">
              <w:tcPr>
                <w:tcW w:w="599" w:type="dxa"/>
                <w:tcBorders>
                  <w:top w:val="nil"/>
                  <w:left w:val="nil"/>
                  <w:bottom w:val="nil"/>
                  <w:right w:val="nil"/>
                </w:tcBorders>
                <w:shd w:val="clear" w:color="auto" w:fill="auto"/>
                <w:noWrap/>
              </w:tcPr>
            </w:tcPrChange>
          </w:tcPr>
          <w:p w14:paraId="2CA5E86C" w14:textId="50D81979" w:rsidR="00304CE8" w:rsidRPr="00217552" w:rsidRDefault="00304CE8" w:rsidP="00304CE8">
            <w:pPr>
              <w:spacing w:after="0"/>
              <w:jc w:val="center"/>
              <w:rPr>
                <w:sz w:val="16"/>
                <w:szCs w:val="16"/>
                <w:rPrChange w:id="2540" w:author="Steve Barbeaux" w:date="2022-10-09T19:45:00Z">
                  <w:rPr>
                    <w:sz w:val="16"/>
                    <w:szCs w:val="16"/>
                  </w:rPr>
                </w:rPrChange>
              </w:rPr>
            </w:pPr>
            <w:r w:rsidRPr="00217552">
              <w:rPr>
                <w:sz w:val="16"/>
                <w:szCs w:val="16"/>
                <w:rPrChange w:id="2541" w:author="Steve Barbeaux" w:date="2022-10-09T19:45:00Z">
                  <w:rPr>
                    <w:sz w:val="16"/>
                    <w:szCs w:val="16"/>
                  </w:rPr>
                </w:rPrChange>
              </w:rPr>
              <w:t>1.000</w:t>
            </w:r>
          </w:p>
        </w:tc>
        <w:tc>
          <w:tcPr>
            <w:tcW w:w="0" w:type="auto"/>
            <w:tcBorders>
              <w:top w:val="nil"/>
              <w:left w:val="nil"/>
              <w:bottom w:val="nil"/>
              <w:right w:val="nil"/>
            </w:tcBorders>
            <w:shd w:val="clear" w:color="auto" w:fill="auto"/>
            <w:noWrap/>
            <w:vAlign w:val="center"/>
            <w:tcPrChange w:id="2542" w:author="Steve Barbeaux" w:date="2022-10-09T19:44:00Z">
              <w:tcPr>
                <w:tcW w:w="598" w:type="dxa"/>
                <w:tcBorders>
                  <w:top w:val="nil"/>
                  <w:left w:val="nil"/>
                  <w:bottom w:val="nil"/>
                  <w:right w:val="nil"/>
                </w:tcBorders>
                <w:shd w:val="clear" w:color="auto" w:fill="auto"/>
                <w:noWrap/>
              </w:tcPr>
            </w:tcPrChange>
          </w:tcPr>
          <w:p w14:paraId="73D24216" w14:textId="0D561213" w:rsidR="00304CE8" w:rsidRPr="00217552" w:rsidRDefault="00304CE8" w:rsidP="00304CE8">
            <w:pPr>
              <w:spacing w:after="0"/>
              <w:jc w:val="center"/>
              <w:rPr>
                <w:sz w:val="16"/>
                <w:szCs w:val="16"/>
                <w:rPrChange w:id="2543" w:author="Steve Barbeaux" w:date="2022-10-09T19:45:00Z">
                  <w:rPr>
                    <w:sz w:val="16"/>
                    <w:szCs w:val="16"/>
                  </w:rPr>
                </w:rPrChange>
              </w:rPr>
            </w:pPr>
            <w:r w:rsidRPr="00217552">
              <w:rPr>
                <w:sz w:val="16"/>
                <w:szCs w:val="16"/>
                <w:rPrChange w:id="2544" w:author="Steve Barbeaux" w:date="2022-10-09T19:45:00Z">
                  <w:rPr>
                    <w:sz w:val="16"/>
                    <w:szCs w:val="16"/>
                  </w:rPr>
                </w:rPrChange>
              </w:rPr>
              <w:t>1.049</w:t>
            </w:r>
          </w:p>
        </w:tc>
        <w:tc>
          <w:tcPr>
            <w:tcW w:w="0" w:type="auto"/>
            <w:tcBorders>
              <w:top w:val="nil"/>
              <w:left w:val="nil"/>
              <w:bottom w:val="nil"/>
              <w:right w:val="nil"/>
            </w:tcBorders>
            <w:shd w:val="clear" w:color="auto" w:fill="auto"/>
            <w:noWrap/>
            <w:vAlign w:val="center"/>
            <w:tcPrChange w:id="2545" w:author="Steve Barbeaux" w:date="2022-10-09T19:44:00Z">
              <w:tcPr>
                <w:tcW w:w="599" w:type="dxa"/>
                <w:tcBorders>
                  <w:top w:val="nil"/>
                  <w:left w:val="nil"/>
                  <w:bottom w:val="nil"/>
                  <w:right w:val="nil"/>
                </w:tcBorders>
                <w:shd w:val="clear" w:color="auto" w:fill="auto"/>
                <w:noWrap/>
              </w:tcPr>
            </w:tcPrChange>
          </w:tcPr>
          <w:p w14:paraId="643E3170" w14:textId="3A001195" w:rsidR="00304CE8" w:rsidRPr="00217552" w:rsidRDefault="00304CE8" w:rsidP="00304CE8">
            <w:pPr>
              <w:spacing w:after="0"/>
              <w:jc w:val="center"/>
              <w:rPr>
                <w:sz w:val="16"/>
                <w:szCs w:val="16"/>
                <w:rPrChange w:id="2546" w:author="Steve Barbeaux" w:date="2022-10-09T19:45:00Z">
                  <w:rPr>
                    <w:sz w:val="16"/>
                    <w:szCs w:val="16"/>
                  </w:rPr>
                </w:rPrChange>
              </w:rPr>
            </w:pPr>
            <w:r w:rsidRPr="00217552">
              <w:rPr>
                <w:sz w:val="16"/>
                <w:szCs w:val="16"/>
                <w:rPrChange w:id="2547" w:author="Steve Barbeaux" w:date="2022-10-09T19:45:00Z">
                  <w:rPr>
                    <w:sz w:val="16"/>
                    <w:szCs w:val="16"/>
                  </w:rPr>
                </w:rPrChange>
              </w:rPr>
              <w:t>1.065</w:t>
            </w:r>
          </w:p>
        </w:tc>
        <w:tc>
          <w:tcPr>
            <w:tcW w:w="0" w:type="auto"/>
            <w:tcBorders>
              <w:top w:val="nil"/>
              <w:left w:val="nil"/>
              <w:bottom w:val="nil"/>
              <w:right w:val="nil"/>
            </w:tcBorders>
            <w:shd w:val="clear" w:color="auto" w:fill="auto"/>
            <w:noWrap/>
            <w:vAlign w:val="center"/>
            <w:tcPrChange w:id="2548" w:author="Steve Barbeaux" w:date="2022-10-09T19:44:00Z">
              <w:tcPr>
                <w:tcW w:w="598" w:type="dxa"/>
                <w:tcBorders>
                  <w:top w:val="nil"/>
                  <w:left w:val="nil"/>
                  <w:bottom w:val="nil"/>
                  <w:right w:val="nil"/>
                </w:tcBorders>
                <w:shd w:val="clear" w:color="auto" w:fill="auto"/>
                <w:noWrap/>
              </w:tcPr>
            </w:tcPrChange>
          </w:tcPr>
          <w:p w14:paraId="40FB81CF" w14:textId="2FAF6130" w:rsidR="00304CE8" w:rsidRPr="00217552" w:rsidRDefault="00304CE8" w:rsidP="00304CE8">
            <w:pPr>
              <w:spacing w:after="0"/>
              <w:jc w:val="center"/>
              <w:rPr>
                <w:sz w:val="16"/>
                <w:szCs w:val="16"/>
                <w:rPrChange w:id="2549" w:author="Steve Barbeaux" w:date="2022-10-09T19:45:00Z">
                  <w:rPr>
                    <w:sz w:val="16"/>
                    <w:szCs w:val="16"/>
                  </w:rPr>
                </w:rPrChange>
              </w:rPr>
            </w:pPr>
            <w:r w:rsidRPr="00217552">
              <w:rPr>
                <w:sz w:val="16"/>
                <w:szCs w:val="16"/>
                <w:rPrChange w:id="2550" w:author="Steve Barbeaux" w:date="2022-10-09T19:45:00Z">
                  <w:rPr>
                    <w:sz w:val="16"/>
                    <w:szCs w:val="16"/>
                  </w:rPr>
                </w:rPrChange>
              </w:rPr>
              <w:t>1.060</w:t>
            </w:r>
          </w:p>
        </w:tc>
        <w:tc>
          <w:tcPr>
            <w:tcW w:w="0" w:type="auto"/>
            <w:tcBorders>
              <w:top w:val="nil"/>
              <w:left w:val="nil"/>
              <w:bottom w:val="nil"/>
              <w:right w:val="nil"/>
            </w:tcBorders>
            <w:shd w:val="clear" w:color="auto" w:fill="auto"/>
            <w:noWrap/>
            <w:vAlign w:val="center"/>
            <w:tcPrChange w:id="2551" w:author="Steve Barbeaux" w:date="2022-10-09T19:44:00Z">
              <w:tcPr>
                <w:tcW w:w="599" w:type="dxa"/>
                <w:tcBorders>
                  <w:top w:val="nil"/>
                  <w:left w:val="nil"/>
                  <w:bottom w:val="nil"/>
                  <w:right w:val="nil"/>
                </w:tcBorders>
                <w:shd w:val="clear" w:color="auto" w:fill="auto"/>
                <w:noWrap/>
              </w:tcPr>
            </w:tcPrChange>
          </w:tcPr>
          <w:p w14:paraId="0BAFC02A" w14:textId="76304307" w:rsidR="00304CE8" w:rsidRPr="00217552" w:rsidRDefault="00304CE8" w:rsidP="00304CE8">
            <w:pPr>
              <w:spacing w:after="0"/>
              <w:jc w:val="center"/>
              <w:rPr>
                <w:sz w:val="16"/>
                <w:szCs w:val="16"/>
                <w:rPrChange w:id="2552" w:author="Steve Barbeaux" w:date="2022-10-09T19:45:00Z">
                  <w:rPr>
                    <w:sz w:val="16"/>
                    <w:szCs w:val="16"/>
                  </w:rPr>
                </w:rPrChange>
              </w:rPr>
            </w:pPr>
            <w:r w:rsidRPr="00217552">
              <w:rPr>
                <w:sz w:val="16"/>
                <w:szCs w:val="16"/>
                <w:rPrChange w:id="2553" w:author="Steve Barbeaux" w:date="2022-10-09T19:45:00Z">
                  <w:rPr>
                    <w:sz w:val="16"/>
                    <w:szCs w:val="16"/>
                  </w:rPr>
                </w:rPrChange>
              </w:rPr>
              <w:t>1.045</w:t>
            </w:r>
          </w:p>
        </w:tc>
        <w:tc>
          <w:tcPr>
            <w:tcW w:w="0" w:type="auto"/>
            <w:tcBorders>
              <w:top w:val="nil"/>
              <w:left w:val="nil"/>
              <w:bottom w:val="nil"/>
              <w:right w:val="nil"/>
            </w:tcBorders>
            <w:shd w:val="clear" w:color="auto" w:fill="auto"/>
            <w:noWrap/>
            <w:vAlign w:val="center"/>
            <w:tcPrChange w:id="2554" w:author="Steve Barbeaux" w:date="2022-10-09T19:44:00Z">
              <w:tcPr>
                <w:tcW w:w="598" w:type="dxa"/>
                <w:tcBorders>
                  <w:top w:val="nil"/>
                  <w:left w:val="nil"/>
                  <w:bottom w:val="nil"/>
                  <w:right w:val="nil"/>
                </w:tcBorders>
                <w:shd w:val="clear" w:color="auto" w:fill="auto"/>
                <w:noWrap/>
              </w:tcPr>
            </w:tcPrChange>
          </w:tcPr>
          <w:p w14:paraId="706BB630" w14:textId="34886685" w:rsidR="00304CE8" w:rsidRPr="00217552" w:rsidRDefault="00304CE8" w:rsidP="00304CE8">
            <w:pPr>
              <w:spacing w:after="0"/>
              <w:jc w:val="center"/>
              <w:rPr>
                <w:sz w:val="16"/>
                <w:szCs w:val="16"/>
                <w:rPrChange w:id="2555" w:author="Steve Barbeaux" w:date="2022-10-09T19:45:00Z">
                  <w:rPr>
                    <w:sz w:val="16"/>
                    <w:szCs w:val="16"/>
                  </w:rPr>
                </w:rPrChange>
              </w:rPr>
            </w:pPr>
            <w:r w:rsidRPr="00217552">
              <w:rPr>
                <w:sz w:val="16"/>
                <w:szCs w:val="16"/>
                <w:rPrChange w:id="2556" w:author="Steve Barbeaux" w:date="2022-10-09T19:45:00Z">
                  <w:rPr>
                    <w:sz w:val="16"/>
                    <w:szCs w:val="16"/>
                  </w:rPr>
                </w:rPrChange>
              </w:rPr>
              <w:t>1.011</w:t>
            </w:r>
          </w:p>
        </w:tc>
        <w:tc>
          <w:tcPr>
            <w:tcW w:w="0" w:type="auto"/>
            <w:tcBorders>
              <w:top w:val="nil"/>
              <w:left w:val="nil"/>
              <w:bottom w:val="nil"/>
              <w:right w:val="nil"/>
            </w:tcBorders>
            <w:shd w:val="clear" w:color="auto" w:fill="auto"/>
            <w:noWrap/>
            <w:vAlign w:val="center"/>
            <w:tcPrChange w:id="2557" w:author="Steve Barbeaux" w:date="2022-10-09T19:44:00Z">
              <w:tcPr>
                <w:tcW w:w="599" w:type="dxa"/>
                <w:tcBorders>
                  <w:top w:val="nil"/>
                  <w:left w:val="nil"/>
                  <w:bottom w:val="nil"/>
                  <w:right w:val="nil"/>
                </w:tcBorders>
                <w:shd w:val="clear" w:color="auto" w:fill="auto"/>
                <w:noWrap/>
              </w:tcPr>
            </w:tcPrChange>
          </w:tcPr>
          <w:p w14:paraId="6F3952B6" w14:textId="6FD1C345" w:rsidR="00304CE8" w:rsidRPr="00217552" w:rsidRDefault="00304CE8" w:rsidP="00304CE8">
            <w:pPr>
              <w:spacing w:after="0"/>
              <w:jc w:val="center"/>
              <w:rPr>
                <w:sz w:val="16"/>
                <w:szCs w:val="16"/>
                <w:rPrChange w:id="2558" w:author="Steve Barbeaux" w:date="2022-10-09T19:45:00Z">
                  <w:rPr>
                    <w:sz w:val="16"/>
                    <w:szCs w:val="16"/>
                  </w:rPr>
                </w:rPrChange>
              </w:rPr>
            </w:pPr>
            <w:r w:rsidRPr="00217552">
              <w:rPr>
                <w:sz w:val="16"/>
                <w:szCs w:val="16"/>
                <w:rPrChange w:id="2559" w:author="Steve Barbeaux" w:date="2022-10-09T19:45:00Z">
                  <w:rPr>
                    <w:sz w:val="16"/>
                    <w:szCs w:val="16"/>
                  </w:rPr>
                </w:rPrChange>
              </w:rPr>
              <w:t>0.950</w:t>
            </w:r>
          </w:p>
        </w:tc>
      </w:tr>
      <w:tr w:rsidR="00304CE8" w:rsidRPr="005F5568" w14:paraId="3B262117" w14:textId="77777777" w:rsidTr="00217552">
        <w:trPr>
          <w:trPrChange w:id="2560"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2561" w:author="Steve Barbeaux" w:date="2022-10-09T19:44:00Z">
              <w:tcPr>
                <w:tcW w:w="598" w:type="dxa"/>
                <w:tcBorders>
                  <w:top w:val="nil"/>
                  <w:left w:val="nil"/>
                  <w:bottom w:val="nil"/>
                  <w:right w:val="nil"/>
                </w:tcBorders>
                <w:shd w:val="clear" w:color="auto" w:fill="auto"/>
                <w:noWrap/>
                <w:vAlign w:val="center"/>
              </w:tcPr>
            </w:tcPrChange>
          </w:tcPr>
          <w:p w14:paraId="42431E3B" w14:textId="77777777" w:rsidR="00304CE8" w:rsidRPr="00217552" w:rsidRDefault="00304CE8" w:rsidP="00304CE8">
            <w:pPr>
              <w:spacing w:after="0"/>
              <w:jc w:val="center"/>
              <w:rPr>
                <w:sz w:val="16"/>
                <w:szCs w:val="16"/>
                <w:rPrChange w:id="2562" w:author="Steve Barbeaux" w:date="2022-10-09T19:45:00Z">
                  <w:rPr>
                    <w:sz w:val="16"/>
                    <w:szCs w:val="16"/>
                  </w:rPr>
                </w:rPrChange>
              </w:rPr>
            </w:pPr>
            <w:r w:rsidRPr="00217552">
              <w:rPr>
                <w:sz w:val="16"/>
                <w:szCs w:val="16"/>
                <w:rPrChange w:id="2563" w:author="Steve Barbeaux" w:date="2022-10-09T19:45:00Z">
                  <w:rPr>
                    <w:sz w:val="16"/>
                    <w:szCs w:val="16"/>
                  </w:rPr>
                </w:rPrChange>
              </w:rPr>
              <w:t>1991</w:t>
            </w:r>
          </w:p>
        </w:tc>
        <w:tc>
          <w:tcPr>
            <w:tcW w:w="0" w:type="auto"/>
            <w:tcBorders>
              <w:top w:val="nil"/>
              <w:left w:val="nil"/>
              <w:bottom w:val="nil"/>
              <w:right w:val="nil"/>
            </w:tcBorders>
            <w:vAlign w:val="center"/>
            <w:tcPrChange w:id="2564" w:author="Steve Barbeaux" w:date="2022-10-09T19:44:00Z">
              <w:tcPr>
                <w:tcW w:w="599" w:type="dxa"/>
                <w:tcBorders>
                  <w:top w:val="nil"/>
                  <w:left w:val="nil"/>
                  <w:bottom w:val="nil"/>
                  <w:right w:val="nil"/>
                </w:tcBorders>
              </w:tcPr>
            </w:tcPrChange>
          </w:tcPr>
          <w:p w14:paraId="23EBA1FD" w14:textId="5D3D2ECB" w:rsidR="00304CE8" w:rsidRPr="00217552" w:rsidRDefault="00304CE8" w:rsidP="00304CE8">
            <w:pPr>
              <w:spacing w:after="0"/>
              <w:jc w:val="center"/>
              <w:rPr>
                <w:sz w:val="16"/>
                <w:szCs w:val="16"/>
                <w:rPrChange w:id="2565" w:author="Steve Barbeaux" w:date="2022-10-09T19:45:00Z">
                  <w:rPr>
                    <w:sz w:val="16"/>
                    <w:szCs w:val="16"/>
                  </w:rPr>
                </w:rPrChange>
              </w:rPr>
            </w:pPr>
            <w:r w:rsidRPr="00217552">
              <w:rPr>
                <w:sz w:val="16"/>
                <w:szCs w:val="16"/>
                <w:rPrChange w:id="2566" w:author="Steve Barbeaux" w:date="2022-10-09T19:45:00Z">
                  <w:rPr>
                    <w:sz w:val="16"/>
                    <w:szCs w:val="16"/>
                  </w:rPr>
                </w:rPrChange>
              </w:rPr>
              <w:t>0.416</w:t>
            </w:r>
          </w:p>
        </w:tc>
        <w:tc>
          <w:tcPr>
            <w:tcW w:w="0" w:type="auto"/>
            <w:tcBorders>
              <w:top w:val="nil"/>
              <w:left w:val="nil"/>
              <w:bottom w:val="nil"/>
              <w:right w:val="nil"/>
            </w:tcBorders>
            <w:shd w:val="clear" w:color="auto" w:fill="auto"/>
            <w:noWrap/>
            <w:vAlign w:val="center"/>
            <w:tcPrChange w:id="2567" w:author="Steve Barbeaux" w:date="2022-10-09T19:44:00Z">
              <w:tcPr>
                <w:tcW w:w="598" w:type="dxa"/>
                <w:tcBorders>
                  <w:top w:val="nil"/>
                  <w:left w:val="nil"/>
                  <w:bottom w:val="nil"/>
                  <w:right w:val="nil"/>
                </w:tcBorders>
                <w:shd w:val="clear" w:color="auto" w:fill="auto"/>
                <w:noWrap/>
              </w:tcPr>
            </w:tcPrChange>
          </w:tcPr>
          <w:p w14:paraId="21B2379C" w14:textId="0F38FDFC" w:rsidR="00304CE8" w:rsidRPr="00217552" w:rsidRDefault="00304CE8" w:rsidP="00304CE8">
            <w:pPr>
              <w:spacing w:after="0"/>
              <w:jc w:val="center"/>
              <w:rPr>
                <w:sz w:val="16"/>
                <w:szCs w:val="16"/>
                <w:rPrChange w:id="2568" w:author="Steve Barbeaux" w:date="2022-10-09T19:45:00Z">
                  <w:rPr>
                    <w:sz w:val="16"/>
                    <w:szCs w:val="16"/>
                  </w:rPr>
                </w:rPrChange>
              </w:rPr>
            </w:pPr>
            <w:r w:rsidRPr="00217552">
              <w:rPr>
                <w:sz w:val="16"/>
                <w:szCs w:val="16"/>
                <w:rPrChange w:id="2569" w:author="Steve Barbeaux" w:date="2022-10-09T19:45:00Z">
                  <w:rPr>
                    <w:sz w:val="16"/>
                    <w:szCs w:val="16"/>
                  </w:rPr>
                </w:rPrChange>
              </w:rPr>
              <w:t>0.494</w:t>
            </w:r>
          </w:p>
        </w:tc>
        <w:tc>
          <w:tcPr>
            <w:tcW w:w="0" w:type="auto"/>
            <w:tcBorders>
              <w:top w:val="nil"/>
              <w:left w:val="nil"/>
              <w:bottom w:val="nil"/>
              <w:right w:val="nil"/>
            </w:tcBorders>
            <w:shd w:val="clear" w:color="auto" w:fill="auto"/>
            <w:noWrap/>
            <w:vAlign w:val="center"/>
            <w:tcPrChange w:id="2570" w:author="Steve Barbeaux" w:date="2022-10-09T19:44:00Z">
              <w:tcPr>
                <w:tcW w:w="599" w:type="dxa"/>
                <w:tcBorders>
                  <w:top w:val="nil"/>
                  <w:left w:val="nil"/>
                  <w:bottom w:val="nil"/>
                  <w:right w:val="nil"/>
                </w:tcBorders>
                <w:shd w:val="clear" w:color="auto" w:fill="auto"/>
                <w:noWrap/>
              </w:tcPr>
            </w:tcPrChange>
          </w:tcPr>
          <w:p w14:paraId="4D0C2733" w14:textId="18747707" w:rsidR="00304CE8" w:rsidRPr="00217552" w:rsidRDefault="00304CE8" w:rsidP="00304CE8">
            <w:pPr>
              <w:spacing w:after="0"/>
              <w:jc w:val="center"/>
              <w:rPr>
                <w:sz w:val="16"/>
                <w:szCs w:val="16"/>
                <w:rPrChange w:id="2571" w:author="Steve Barbeaux" w:date="2022-10-09T19:45:00Z">
                  <w:rPr>
                    <w:sz w:val="16"/>
                    <w:szCs w:val="16"/>
                  </w:rPr>
                </w:rPrChange>
              </w:rPr>
            </w:pPr>
            <w:r w:rsidRPr="00217552">
              <w:rPr>
                <w:sz w:val="16"/>
                <w:szCs w:val="16"/>
                <w:rPrChange w:id="2572" w:author="Steve Barbeaux" w:date="2022-10-09T19:45:00Z">
                  <w:rPr>
                    <w:sz w:val="16"/>
                    <w:szCs w:val="16"/>
                  </w:rPr>
                </w:rPrChange>
              </w:rPr>
              <w:t>0.588</w:t>
            </w:r>
          </w:p>
        </w:tc>
        <w:tc>
          <w:tcPr>
            <w:tcW w:w="0" w:type="auto"/>
            <w:tcBorders>
              <w:top w:val="nil"/>
              <w:left w:val="nil"/>
              <w:bottom w:val="nil"/>
              <w:right w:val="nil"/>
            </w:tcBorders>
            <w:shd w:val="clear" w:color="auto" w:fill="auto"/>
            <w:noWrap/>
            <w:vAlign w:val="center"/>
            <w:tcPrChange w:id="2573" w:author="Steve Barbeaux" w:date="2022-10-09T19:44:00Z">
              <w:tcPr>
                <w:tcW w:w="598" w:type="dxa"/>
                <w:tcBorders>
                  <w:top w:val="nil"/>
                  <w:left w:val="nil"/>
                  <w:bottom w:val="nil"/>
                  <w:right w:val="nil"/>
                </w:tcBorders>
                <w:shd w:val="clear" w:color="auto" w:fill="auto"/>
                <w:noWrap/>
              </w:tcPr>
            </w:tcPrChange>
          </w:tcPr>
          <w:p w14:paraId="6648ACF6" w14:textId="47071026" w:rsidR="00304CE8" w:rsidRPr="00217552" w:rsidRDefault="00304CE8" w:rsidP="00304CE8">
            <w:pPr>
              <w:spacing w:after="0"/>
              <w:jc w:val="center"/>
              <w:rPr>
                <w:sz w:val="16"/>
                <w:szCs w:val="16"/>
                <w:rPrChange w:id="2574" w:author="Steve Barbeaux" w:date="2022-10-09T19:45:00Z">
                  <w:rPr>
                    <w:sz w:val="16"/>
                    <w:szCs w:val="16"/>
                  </w:rPr>
                </w:rPrChange>
              </w:rPr>
            </w:pPr>
            <w:r w:rsidRPr="00217552">
              <w:rPr>
                <w:sz w:val="16"/>
                <w:szCs w:val="16"/>
                <w:rPrChange w:id="2575" w:author="Steve Barbeaux" w:date="2022-10-09T19:45:00Z">
                  <w:rPr>
                    <w:sz w:val="16"/>
                    <w:szCs w:val="16"/>
                  </w:rPr>
                </w:rPrChange>
              </w:rPr>
              <w:t>0.706</w:t>
            </w:r>
          </w:p>
        </w:tc>
        <w:tc>
          <w:tcPr>
            <w:tcW w:w="0" w:type="auto"/>
            <w:tcBorders>
              <w:top w:val="nil"/>
              <w:left w:val="nil"/>
              <w:bottom w:val="nil"/>
              <w:right w:val="nil"/>
            </w:tcBorders>
            <w:shd w:val="clear" w:color="auto" w:fill="auto"/>
            <w:noWrap/>
            <w:vAlign w:val="center"/>
            <w:tcPrChange w:id="2576" w:author="Steve Barbeaux" w:date="2022-10-09T19:44:00Z">
              <w:tcPr>
                <w:tcW w:w="599" w:type="dxa"/>
                <w:tcBorders>
                  <w:top w:val="nil"/>
                  <w:left w:val="nil"/>
                  <w:bottom w:val="nil"/>
                  <w:right w:val="nil"/>
                </w:tcBorders>
                <w:shd w:val="clear" w:color="auto" w:fill="auto"/>
                <w:noWrap/>
              </w:tcPr>
            </w:tcPrChange>
          </w:tcPr>
          <w:p w14:paraId="0D20469E" w14:textId="75035C04" w:rsidR="00304CE8" w:rsidRPr="00217552" w:rsidRDefault="00304CE8" w:rsidP="00304CE8">
            <w:pPr>
              <w:spacing w:after="0"/>
              <w:jc w:val="center"/>
              <w:rPr>
                <w:sz w:val="16"/>
                <w:szCs w:val="16"/>
                <w:rPrChange w:id="2577" w:author="Steve Barbeaux" w:date="2022-10-09T19:45:00Z">
                  <w:rPr>
                    <w:sz w:val="16"/>
                    <w:szCs w:val="16"/>
                  </w:rPr>
                </w:rPrChange>
              </w:rPr>
            </w:pPr>
            <w:r w:rsidRPr="00217552">
              <w:rPr>
                <w:sz w:val="16"/>
                <w:szCs w:val="16"/>
                <w:rPrChange w:id="2578" w:author="Steve Barbeaux" w:date="2022-10-09T19:45:00Z">
                  <w:rPr>
                    <w:sz w:val="16"/>
                    <w:szCs w:val="16"/>
                  </w:rPr>
                </w:rPrChange>
              </w:rPr>
              <w:t>0.855</w:t>
            </w:r>
          </w:p>
        </w:tc>
        <w:tc>
          <w:tcPr>
            <w:tcW w:w="0" w:type="auto"/>
            <w:tcBorders>
              <w:top w:val="nil"/>
              <w:left w:val="nil"/>
              <w:bottom w:val="nil"/>
              <w:right w:val="nil"/>
            </w:tcBorders>
            <w:shd w:val="clear" w:color="auto" w:fill="auto"/>
            <w:noWrap/>
            <w:vAlign w:val="center"/>
            <w:tcPrChange w:id="2579" w:author="Steve Barbeaux" w:date="2022-10-09T19:44:00Z">
              <w:tcPr>
                <w:tcW w:w="598" w:type="dxa"/>
                <w:tcBorders>
                  <w:top w:val="nil"/>
                  <w:left w:val="nil"/>
                  <w:bottom w:val="nil"/>
                  <w:right w:val="nil"/>
                </w:tcBorders>
                <w:shd w:val="clear" w:color="auto" w:fill="auto"/>
                <w:noWrap/>
              </w:tcPr>
            </w:tcPrChange>
          </w:tcPr>
          <w:p w14:paraId="2A41C86F" w14:textId="1CEDF9F8" w:rsidR="00304CE8" w:rsidRPr="00217552" w:rsidRDefault="00304CE8" w:rsidP="00304CE8">
            <w:pPr>
              <w:spacing w:after="0"/>
              <w:jc w:val="center"/>
              <w:rPr>
                <w:sz w:val="16"/>
                <w:szCs w:val="16"/>
                <w:rPrChange w:id="2580" w:author="Steve Barbeaux" w:date="2022-10-09T19:45:00Z">
                  <w:rPr>
                    <w:sz w:val="16"/>
                    <w:szCs w:val="16"/>
                  </w:rPr>
                </w:rPrChange>
              </w:rPr>
            </w:pPr>
            <w:r w:rsidRPr="00217552">
              <w:rPr>
                <w:sz w:val="16"/>
                <w:szCs w:val="16"/>
                <w:rPrChange w:id="2581" w:author="Steve Barbeaux" w:date="2022-10-09T19:45:00Z">
                  <w:rPr>
                    <w:sz w:val="16"/>
                    <w:szCs w:val="16"/>
                  </w:rPr>
                </w:rPrChange>
              </w:rPr>
              <w:t>1.029</w:t>
            </w:r>
          </w:p>
        </w:tc>
        <w:tc>
          <w:tcPr>
            <w:tcW w:w="0" w:type="auto"/>
            <w:tcBorders>
              <w:top w:val="nil"/>
              <w:left w:val="nil"/>
              <w:bottom w:val="nil"/>
              <w:right w:val="nil"/>
            </w:tcBorders>
            <w:shd w:val="clear" w:color="auto" w:fill="auto"/>
            <w:noWrap/>
            <w:vAlign w:val="center"/>
            <w:tcPrChange w:id="2582" w:author="Steve Barbeaux" w:date="2022-10-09T19:44:00Z">
              <w:tcPr>
                <w:tcW w:w="599" w:type="dxa"/>
                <w:tcBorders>
                  <w:top w:val="nil"/>
                  <w:left w:val="nil"/>
                  <w:bottom w:val="nil"/>
                  <w:right w:val="nil"/>
                </w:tcBorders>
                <w:shd w:val="clear" w:color="auto" w:fill="auto"/>
                <w:noWrap/>
              </w:tcPr>
            </w:tcPrChange>
          </w:tcPr>
          <w:p w14:paraId="38B3042B" w14:textId="709B63F3" w:rsidR="00304CE8" w:rsidRPr="00217552" w:rsidRDefault="00304CE8" w:rsidP="00304CE8">
            <w:pPr>
              <w:spacing w:after="0"/>
              <w:jc w:val="center"/>
              <w:rPr>
                <w:sz w:val="16"/>
                <w:szCs w:val="16"/>
                <w:rPrChange w:id="2583" w:author="Steve Barbeaux" w:date="2022-10-09T19:45:00Z">
                  <w:rPr>
                    <w:sz w:val="16"/>
                    <w:szCs w:val="16"/>
                  </w:rPr>
                </w:rPrChange>
              </w:rPr>
            </w:pPr>
            <w:r w:rsidRPr="00217552">
              <w:rPr>
                <w:sz w:val="16"/>
                <w:szCs w:val="16"/>
                <w:rPrChange w:id="2584" w:author="Steve Barbeaux" w:date="2022-10-09T19:45:00Z">
                  <w:rPr>
                    <w:sz w:val="16"/>
                    <w:szCs w:val="16"/>
                  </w:rPr>
                </w:rPrChange>
              </w:rPr>
              <w:t>1.202</w:t>
            </w:r>
          </w:p>
        </w:tc>
        <w:tc>
          <w:tcPr>
            <w:tcW w:w="0" w:type="auto"/>
            <w:tcBorders>
              <w:top w:val="nil"/>
              <w:left w:val="nil"/>
              <w:bottom w:val="nil"/>
              <w:right w:val="nil"/>
            </w:tcBorders>
            <w:shd w:val="clear" w:color="auto" w:fill="auto"/>
            <w:noWrap/>
            <w:vAlign w:val="center"/>
            <w:tcPrChange w:id="2585" w:author="Steve Barbeaux" w:date="2022-10-09T19:44:00Z">
              <w:tcPr>
                <w:tcW w:w="598" w:type="dxa"/>
                <w:tcBorders>
                  <w:top w:val="nil"/>
                  <w:left w:val="nil"/>
                  <w:bottom w:val="nil"/>
                  <w:right w:val="nil"/>
                </w:tcBorders>
                <w:shd w:val="clear" w:color="auto" w:fill="auto"/>
                <w:noWrap/>
              </w:tcPr>
            </w:tcPrChange>
          </w:tcPr>
          <w:p w14:paraId="46B3C827" w14:textId="14565EB6" w:rsidR="00304CE8" w:rsidRPr="00217552" w:rsidRDefault="00304CE8" w:rsidP="00304CE8">
            <w:pPr>
              <w:spacing w:after="0"/>
              <w:jc w:val="center"/>
              <w:rPr>
                <w:sz w:val="16"/>
                <w:szCs w:val="16"/>
                <w:rPrChange w:id="2586" w:author="Steve Barbeaux" w:date="2022-10-09T19:45:00Z">
                  <w:rPr>
                    <w:sz w:val="16"/>
                    <w:szCs w:val="16"/>
                  </w:rPr>
                </w:rPrChange>
              </w:rPr>
            </w:pPr>
            <w:r w:rsidRPr="00217552">
              <w:rPr>
                <w:sz w:val="16"/>
                <w:szCs w:val="16"/>
                <w:rPrChange w:id="2587" w:author="Steve Barbeaux" w:date="2022-10-09T19:45:00Z">
                  <w:rPr>
                    <w:sz w:val="16"/>
                    <w:szCs w:val="16"/>
                  </w:rPr>
                </w:rPrChange>
              </w:rPr>
              <w:t>1.340</w:t>
            </w:r>
          </w:p>
        </w:tc>
        <w:tc>
          <w:tcPr>
            <w:tcW w:w="0" w:type="auto"/>
            <w:tcBorders>
              <w:top w:val="nil"/>
              <w:left w:val="nil"/>
              <w:bottom w:val="nil"/>
              <w:right w:val="nil"/>
            </w:tcBorders>
            <w:shd w:val="clear" w:color="auto" w:fill="auto"/>
            <w:noWrap/>
            <w:vAlign w:val="center"/>
            <w:tcPrChange w:id="2588" w:author="Steve Barbeaux" w:date="2022-10-09T19:44:00Z">
              <w:tcPr>
                <w:tcW w:w="599" w:type="dxa"/>
                <w:tcBorders>
                  <w:top w:val="nil"/>
                  <w:left w:val="nil"/>
                  <w:bottom w:val="nil"/>
                  <w:right w:val="nil"/>
                </w:tcBorders>
                <w:shd w:val="clear" w:color="auto" w:fill="auto"/>
                <w:noWrap/>
              </w:tcPr>
            </w:tcPrChange>
          </w:tcPr>
          <w:p w14:paraId="7A125489" w14:textId="507C224A" w:rsidR="00304CE8" w:rsidRPr="00217552" w:rsidRDefault="00304CE8" w:rsidP="00304CE8">
            <w:pPr>
              <w:spacing w:after="0"/>
              <w:jc w:val="center"/>
              <w:rPr>
                <w:sz w:val="16"/>
                <w:szCs w:val="16"/>
                <w:rPrChange w:id="2589" w:author="Steve Barbeaux" w:date="2022-10-09T19:45:00Z">
                  <w:rPr>
                    <w:sz w:val="16"/>
                    <w:szCs w:val="16"/>
                  </w:rPr>
                </w:rPrChange>
              </w:rPr>
            </w:pPr>
            <w:r w:rsidRPr="00217552">
              <w:rPr>
                <w:sz w:val="16"/>
                <w:szCs w:val="16"/>
                <w:rPrChange w:id="2590" w:author="Steve Barbeaux" w:date="2022-10-09T19:45:00Z">
                  <w:rPr>
                    <w:sz w:val="16"/>
                    <w:szCs w:val="16"/>
                  </w:rPr>
                </w:rPrChange>
              </w:rPr>
              <w:t>1.423</w:t>
            </w:r>
          </w:p>
        </w:tc>
        <w:tc>
          <w:tcPr>
            <w:tcW w:w="0" w:type="auto"/>
            <w:tcBorders>
              <w:top w:val="nil"/>
              <w:left w:val="nil"/>
              <w:bottom w:val="nil"/>
              <w:right w:val="nil"/>
            </w:tcBorders>
            <w:shd w:val="clear" w:color="auto" w:fill="auto"/>
            <w:noWrap/>
            <w:vAlign w:val="center"/>
            <w:tcPrChange w:id="2591" w:author="Steve Barbeaux" w:date="2022-10-09T19:44:00Z">
              <w:tcPr>
                <w:tcW w:w="598" w:type="dxa"/>
                <w:tcBorders>
                  <w:top w:val="nil"/>
                  <w:left w:val="nil"/>
                  <w:bottom w:val="nil"/>
                  <w:right w:val="nil"/>
                </w:tcBorders>
                <w:shd w:val="clear" w:color="auto" w:fill="auto"/>
                <w:noWrap/>
              </w:tcPr>
            </w:tcPrChange>
          </w:tcPr>
          <w:p w14:paraId="2C41F9D7" w14:textId="453C573C" w:rsidR="00304CE8" w:rsidRPr="00217552" w:rsidRDefault="00304CE8" w:rsidP="00304CE8">
            <w:pPr>
              <w:spacing w:after="0"/>
              <w:jc w:val="center"/>
              <w:rPr>
                <w:sz w:val="16"/>
                <w:szCs w:val="16"/>
                <w:rPrChange w:id="2592" w:author="Steve Barbeaux" w:date="2022-10-09T19:45:00Z">
                  <w:rPr>
                    <w:sz w:val="16"/>
                    <w:szCs w:val="16"/>
                  </w:rPr>
                </w:rPrChange>
              </w:rPr>
            </w:pPr>
            <w:r w:rsidRPr="00217552">
              <w:rPr>
                <w:sz w:val="16"/>
                <w:szCs w:val="16"/>
                <w:rPrChange w:id="2593" w:author="Steve Barbeaux" w:date="2022-10-09T19:45:00Z">
                  <w:rPr>
                    <w:sz w:val="16"/>
                    <w:szCs w:val="16"/>
                  </w:rPr>
                </w:rPrChange>
              </w:rPr>
              <w:t>1.457</w:t>
            </w:r>
          </w:p>
        </w:tc>
        <w:tc>
          <w:tcPr>
            <w:tcW w:w="0" w:type="auto"/>
            <w:tcBorders>
              <w:top w:val="nil"/>
              <w:left w:val="nil"/>
              <w:bottom w:val="nil"/>
              <w:right w:val="nil"/>
            </w:tcBorders>
            <w:shd w:val="clear" w:color="auto" w:fill="auto"/>
            <w:noWrap/>
            <w:vAlign w:val="center"/>
            <w:tcPrChange w:id="2594" w:author="Steve Barbeaux" w:date="2022-10-09T19:44:00Z">
              <w:tcPr>
                <w:tcW w:w="599" w:type="dxa"/>
                <w:tcBorders>
                  <w:top w:val="nil"/>
                  <w:left w:val="nil"/>
                  <w:bottom w:val="nil"/>
                  <w:right w:val="nil"/>
                </w:tcBorders>
                <w:shd w:val="clear" w:color="auto" w:fill="auto"/>
                <w:noWrap/>
              </w:tcPr>
            </w:tcPrChange>
          </w:tcPr>
          <w:p w14:paraId="7A1A807F" w14:textId="36EB7748" w:rsidR="00304CE8" w:rsidRPr="00217552" w:rsidRDefault="00304CE8" w:rsidP="00304CE8">
            <w:pPr>
              <w:spacing w:after="0"/>
              <w:jc w:val="center"/>
              <w:rPr>
                <w:sz w:val="16"/>
                <w:szCs w:val="16"/>
                <w:rPrChange w:id="2595" w:author="Steve Barbeaux" w:date="2022-10-09T19:45:00Z">
                  <w:rPr>
                    <w:sz w:val="16"/>
                    <w:szCs w:val="16"/>
                  </w:rPr>
                </w:rPrChange>
              </w:rPr>
            </w:pPr>
            <w:r w:rsidRPr="00217552">
              <w:rPr>
                <w:sz w:val="16"/>
                <w:szCs w:val="16"/>
                <w:rPrChange w:id="2596" w:author="Steve Barbeaux" w:date="2022-10-09T19:45:00Z">
                  <w:rPr>
                    <w:sz w:val="16"/>
                    <w:szCs w:val="16"/>
                  </w:rPr>
                </w:rPrChange>
              </w:rPr>
              <w:t>1.465</w:t>
            </w:r>
          </w:p>
        </w:tc>
        <w:tc>
          <w:tcPr>
            <w:tcW w:w="0" w:type="auto"/>
            <w:tcBorders>
              <w:top w:val="nil"/>
              <w:left w:val="nil"/>
              <w:bottom w:val="nil"/>
              <w:right w:val="nil"/>
            </w:tcBorders>
            <w:shd w:val="clear" w:color="auto" w:fill="auto"/>
            <w:noWrap/>
            <w:vAlign w:val="center"/>
            <w:tcPrChange w:id="2597" w:author="Steve Barbeaux" w:date="2022-10-09T19:44:00Z">
              <w:tcPr>
                <w:tcW w:w="598" w:type="dxa"/>
                <w:tcBorders>
                  <w:top w:val="nil"/>
                  <w:left w:val="nil"/>
                  <w:bottom w:val="nil"/>
                  <w:right w:val="nil"/>
                </w:tcBorders>
                <w:shd w:val="clear" w:color="auto" w:fill="auto"/>
                <w:noWrap/>
              </w:tcPr>
            </w:tcPrChange>
          </w:tcPr>
          <w:p w14:paraId="65C08EB5" w14:textId="024BE0DF" w:rsidR="00304CE8" w:rsidRPr="00217552" w:rsidRDefault="00304CE8" w:rsidP="00304CE8">
            <w:pPr>
              <w:spacing w:after="0"/>
              <w:jc w:val="center"/>
              <w:rPr>
                <w:sz w:val="16"/>
                <w:szCs w:val="16"/>
                <w:rPrChange w:id="2598" w:author="Steve Barbeaux" w:date="2022-10-09T19:45:00Z">
                  <w:rPr>
                    <w:sz w:val="16"/>
                    <w:szCs w:val="16"/>
                  </w:rPr>
                </w:rPrChange>
              </w:rPr>
            </w:pPr>
            <w:r w:rsidRPr="00217552">
              <w:rPr>
                <w:sz w:val="16"/>
                <w:szCs w:val="16"/>
                <w:rPrChange w:id="2599" w:author="Steve Barbeaux" w:date="2022-10-09T19:45:00Z">
                  <w:rPr>
                    <w:sz w:val="16"/>
                    <w:szCs w:val="16"/>
                  </w:rPr>
                </w:rPrChange>
              </w:rPr>
              <w:t>1.463</w:t>
            </w:r>
          </w:p>
        </w:tc>
        <w:tc>
          <w:tcPr>
            <w:tcW w:w="0" w:type="auto"/>
            <w:tcBorders>
              <w:top w:val="nil"/>
              <w:left w:val="nil"/>
              <w:bottom w:val="nil"/>
              <w:right w:val="nil"/>
            </w:tcBorders>
            <w:shd w:val="clear" w:color="auto" w:fill="auto"/>
            <w:noWrap/>
            <w:vAlign w:val="center"/>
            <w:tcPrChange w:id="2600" w:author="Steve Barbeaux" w:date="2022-10-09T19:44:00Z">
              <w:tcPr>
                <w:tcW w:w="599" w:type="dxa"/>
                <w:tcBorders>
                  <w:top w:val="nil"/>
                  <w:left w:val="nil"/>
                  <w:bottom w:val="nil"/>
                  <w:right w:val="nil"/>
                </w:tcBorders>
                <w:shd w:val="clear" w:color="auto" w:fill="auto"/>
                <w:noWrap/>
              </w:tcPr>
            </w:tcPrChange>
          </w:tcPr>
          <w:p w14:paraId="272F9849" w14:textId="33FE8B14" w:rsidR="00304CE8" w:rsidRPr="00217552" w:rsidRDefault="00304CE8" w:rsidP="00304CE8">
            <w:pPr>
              <w:spacing w:after="0"/>
              <w:jc w:val="center"/>
              <w:rPr>
                <w:sz w:val="16"/>
                <w:szCs w:val="16"/>
                <w:rPrChange w:id="2601" w:author="Steve Barbeaux" w:date="2022-10-09T19:45:00Z">
                  <w:rPr>
                    <w:sz w:val="16"/>
                    <w:szCs w:val="16"/>
                  </w:rPr>
                </w:rPrChange>
              </w:rPr>
            </w:pPr>
            <w:r w:rsidRPr="00217552">
              <w:rPr>
                <w:sz w:val="16"/>
                <w:szCs w:val="16"/>
                <w:rPrChange w:id="2602" w:author="Steve Barbeaux" w:date="2022-10-09T19:45:00Z">
                  <w:rPr>
                    <w:sz w:val="16"/>
                    <w:szCs w:val="16"/>
                  </w:rPr>
                </w:rPrChange>
              </w:rPr>
              <w:t>1.453</w:t>
            </w:r>
          </w:p>
        </w:tc>
        <w:tc>
          <w:tcPr>
            <w:tcW w:w="0" w:type="auto"/>
            <w:tcBorders>
              <w:top w:val="nil"/>
              <w:left w:val="nil"/>
              <w:bottom w:val="nil"/>
              <w:right w:val="nil"/>
            </w:tcBorders>
            <w:shd w:val="clear" w:color="auto" w:fill="auto"/>
            <w:noWrap/>
            <w:vAlign w:val="center"/>
            <w:tcPrChange w:id="2603" w:author="Steve Barbeaux" w:date="2022-10-09T19:44:00Z">
              <w:tcPr>
                <w:tcW w:w="598" w:type="dxa"/>
                <w:tcBorders>
                  <w:top w:val="nil"/>
                  <w:left w:val="nil"/>
                  <w:bottom w:val="nil"/>
                  <w:right w:val="nil"/>
                </w:tcBorders>
                <w:shd w:val="clear" w:color="auto" w:fill="auto"/>
                <w:noWrap/>
              </w:tcPr>
            </w:tcPrChange>
          </w:tcPr>
          <w:p w14:paraId="67F1FCE3" w14:textId="472A3D5C" w:rsidR="00304CE8" w:rsidRPr="00217552" w:rsidRDefault="00304CE8" w:rsidP="00304CE8">
            <w:pPr>
              <w:spacing w:after="0"/>
              <w:jc w:val="center"/>
              <w:rPr>
                <w:sz w:val="16"/>
                <w:szCs w:val="16"/>
                <w:rPrChange w:id="2604" w:author="Steve Barbeaux" w:date="2022-10-09T19:45:00Z">
                  <w:rPr>
                    <w:sz w:val="16"/>
                    <w:szCs w:val="16"/>
                  </w:rPr>
                </w:rPrChange>
              </w:rPr>
            </w:pPr>
            <w:r w:rsidRPr="00217552">
              <w:rPr>
                <w:sz w:val="16"/>
                <w:szCs w:val="16"/>
                <w:rPrChange w:id="2605" w:author="Steve Barbeaux" w:date="2022-10-09T19:45:00Z">
                  <w:rPr>
                    <w:sz w:val="16"/>
                    <w:szCs w:val="16"/>
                  </w:rPr>
                </w:rPrChange>
              </w:rPr>
              <w:t>1.431</w:t>
            </w:r>
          </w:p>
        </w:tc>
        <w:tc>
          <w:tcPr>
            <w:tcW w:w="0" w:type="auto"/>
            <w:tcBorders>
              <w:top w:val="nil"/>
              <w:left w:val="nil"/>
              <w:bottom w:val="nil"/>
              <w:right w:val="nil"/>
            </w:tcBorders>
            <w:shd w:val="clear" w:color="auto" w:fill="auto"/>
            <w:noWrap/>
            <w:vAlign w:val="center"/>
            <w:tcPrChange w:id="2606" w:author="Steve Barbeaux" w:date="2022-10-09T19:44:00Z">
              <w:tcPr>
                <w:tcW w:w="599" w:type="dxa"/>
                <w:tcBorders>
                  <w:top w:val="nil"/>
                  <w:left w:val="nil"/>
                  <w:bottom w:val="nil"/>
                  <w:right w:val="nil"/>
                </w:tcBorders>
                <w:shd w:val="clear" w:color="auto" w:fill="auto"/>
                <w:noWrap/>
              </w:tcPr>
            </w:tcPrChange>
          </w:tcPr>
          <w:p w14:paraId="497F7E89" w14:textId="3A80BAA7" w:rsidR="00304CE8" w:rsidRPr="00217552" w:rsidRDefault="00304CE8" w:rsidP="00304CE8">
            <w:pPr>
              <w:spacing w:after="0"/>
              <w:jc w:val="center"/>
              <w:rPr>
                <w:sz w:val="16"/>
                <w:szCs w:val="16"/>
                <w:rPrChange w:id="2607" w:author="Steve Barbeaux" w:date="2022-10-09T19:45:00Z">
                  <w:rPr>
                    <w:sz w:val="16"/>
                    <w:szCs w:val="16"/>
                  </w:rPr>
                </w:rPrChange>
              </w:rPr>
            </w:pPr>
            <w:r w:rsidRPr="00217552">
              <w:rPr>
                <w:sz w:val="16"/>
                <w:szCs w:val="16"/>
                <w:rPrChange w:id="2608" w:author="Steve Barbeaux" w:date="2022-10-09T19:45:00Z">
                  <w:rPr>
                    <w:sz w:val="16"/>
                    <w:szCs w:val="16"/>
                  </w:rPr>
                </w:rPrChange>
              </w:rPr>
              <w:t>1.396</w:t>
            </w:r>
          </w:p>
        </w:tc>
      </w:tr>
      <w:tr w:rsidR="00304CE8" w:rsidRPr="005F5568" w14:paraId="0C1C71E5" w14:textId="77777777" w:rsidTr="00217552">
        <w:trPr>
          <w:trPrChange w:id="2609"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2610" w:author="Steve Barbeaux" w:date="2022-10-09T19:44:00Z">
              <w:tcPr>
                <w:tcW w:w="598" w:type="dxa"/>
                <w:tcBorders>
                  <w:top w:val="nil"/>
                  <w:left w:val="nil"/>
                  <w:bottom w:val="nil"/>
                  <w:right w:val="nil"/>
                </w:tcBorders>
                <w:shd w:val="clear" w:color="auto" w:fill="auto"/>
                <w:noWrap/>
                <w:vAlign w:val="center"/>
              </w:tcPr>
            </w:tcPrChange>
          </w:tcPr>
          <w:p w14:paraId="40D04898" w14:textId="77777777" w:rsidR="00304CE8" w:rsidRPr="00217552" w:rsidRDefault="00304CE8" w:rsidP="00304CE8">
            <w:pPr>
              <w:spacing w:after="0"/>
              <w:jc w:val="center"/>
              <w:rPr>
                <w:sz w:val="16"/>
                <w:szCs w:val="16"/>
                <w:rPrChange w:id="2611" w:author="Steve Barbeaux" w:date="2022-10-09T19:45:00Z">
                  <w:rPr>
                    <w:sz w:val="16"/>
                    <w:szCs w:val="16"/>
                  </w:rPr>
                </w:rPrChange>
              </w:rPr>
            </w:pPr>
            <w:r w:rsidRPr="00217552">
              <w:rPr>
                <w:sz w:val="16"/>
                <w:szCs w:val="16"/>
                <w:rPrChange w:id="2612" w:author="Steve Barbeaux" w:date="2022-10-09T19:45:00Z">
                  <w:rPr>
                    <w:sz w:val="16"/>
                    <w:szCs w:val="16"/>
                  </w:rPr>
                </w:rPrChange>
              </w:rPr>
              <w:t>1992</w:t>
            </w:r>
          </w:p>
        </w:tc>
        <w:tc>
          <w:tcPr>
            <w:tcW w:w="0" w:type="auto"/>
            <w:tcBorders>
              <w:top w:val="nil"/>
              <w:left w:val="nil"/>
              <w:bottom w:val="nil"/>
              <w:right w:val="nil"/>
            </w:tcBorders>
            <w:vAlign w:val="center"/>
            <w:tcPrChange w:id="2613" w:author="Steve Barbeaux" w:date="2022-10-09T19:44:00Z">
              <w:tcPr>
                <w:tcW w:w="599" w:type="dxa"/>
                <w:tcBorders>
                  <w:top w:val="nil"/>
                  <w:left w:val="nil"/>
                  <w:bottom w:val="nil"/>
                  <w:right w:val="nil"/>
                </w:tcBorders>
              </w:tcPr>
            </w:tcPrChange>
          </w:tcPr>
          <w:p w14:paraId="117DD5E0" w14:textId="77857666" w:rsidR="00304CE8" w:rsidRPr="00217552" w:rsidRDefault="00304CE8" w:rsidP="00304CE8">
            <w:pPr>
              <w:spacing w:after="0"/>
              <w:jc w:val="center"/>
              <w:rPr>
                <w:sz w:val="16"/>
                <w:szCs w:val="16"/>
                <w:rPrChange w:id="2614" w:author="Steve Barbeaux" w:date="2022-10-09T19:45:00Z">
                  <w:rPr>
                    <w:sz w:val="16"/>
                    <w:szCs w:val="16"/>
                  </w:rPr>
                </w:rPrChange>
              </w:rPr>
            </w:pPr>
            <w:r w:rsidRPr="00217552">
              <w:rPr>
                <w:sz w:val="16"/>
                <w:szCs w:val="16"/>
                <w:rPrChange w:id="2615" w:author="Steve Barbeaux" w:date="2022-10-09T19:45:00Z">
                  <w:rPr>
                    <w:sz w:val="16"/>
                    <w:szCs w:val="16"/>
                  </w:rPr>
                </w:rPrChange>
              </w:rPr>
              <w:t>0.416</w:t>
            </w:r>
          </w:p>
        </w:tc>
        <w:tc>
          <w:tcPr>
            <w:tcW w:w="0" w:type="auto"/>
            <w:tcBorders>
              <w:top w:val="nil"/>
              <w:left w:val="nil"/>
              <w:bottom w:val="nil"/>
              <w:right w:val="nil"/>
            </w:tcBorders>
            <w:shd w:val="clear" w:color="auto" w:fill="auto"/>
            <w:noWrap/>
            <w:vAlign w:val="center"/>
            <w:tcPrChange w:id="2616" w:author="Steve Barbeaux" w:date="2022-10-09T19:44:00Z">
              <w:tcPr>
                <w:tcW w:w="598" w:type="dxa"/>
                <w:tcBorders>
                  <w:top w:val="nil"/>
                  <w:left w:val="nil"/>
                  <w:bottom w:val="nil"/>
                  <w:right w:val="nil"/>
                </w:tcBorders>
                <w:shd w:val="clear" w:color="auto" w:fill="auto"/>
                <w:noWrap/>
              </w:tcPr>
            </w:tcPrChange>
          </w:tcPr>
          <w:p w14:paraId="2382A002" w14:textId="561C302C" w:rsidR="00304CE8" w:rsidRPr="00217552" w:rsidRDefault="00304CE8" w:rsidP="00304CE8">
            <w:pPr>
              <w:spacing w:after="0"/>
              <w:jc w:val="center"/>
              <w:rPr>
                <w:sz w:val="16"/>
                <w:szCs w:val="16"/>
                <w:rPrChange w:id="2617" w:author="Steve Barbeaux" w:date="2022-10-09T19:45:00Z">
                  <w:rPr>
                    <w:sz w:val="16"/>
                    <w:szCs w:val="16"/>
                  </w:rPr>
                </w:rPrChange>
              </w:rPr>
            </w:pPr>
            <w:r w:rsidRPr="00217552">
              <w:rPr>
                <w:sz w:val="16"/>
                <w:szCs w:val="16"/>
                <w:rPrChange w:id="2618" w:author="Steve Barbeaux" w:date="2022-10-09T19:45:00Z">
                  <w:rPr>
                    <w:sz w:val="16"/>
                    <w:szCs w:val="16"/>
                  </w:rPr>
                </w:rPrChange>
              </w:rPr>
              <w:t>0.494</w:t>
            </w:r>
          </w:p>
        </w:tc>
        <w:tc>
          <w:tcPr>
            <w:tcW w:w="0" w:type="auto"/>
            <w:tcBorders>
              <w:top w:val="nil"/>
              <w:left w:val="nil"/>
              <w:bottom w:val="nil"/>
              <w:right w:val="nil"/>
            </w:tcBorders>
            <w:shd w:val="clear" w:color="auto" w:fill="auto"/>
            <w:noWrap/>
            <w:vAlign w:val="center"/>
            <w:tcPrChange w:id="2619" w:author="Steve Barbeaux" w:date="2022-10-09T19:44:00Z">
              <w:tcPr>
                <w:tcW w:w="599" w:type="dxa"/>
                <w:tcBorders>
                  <w:top w:val="nil"/>
                  <w:left w:val="nil"/>
                  <w:bottom w:val="nil"/>
                  <w:right w:val="nil"/>
                </w:tcBorders>
                <w:shd w:val="clear" w:color="auto" w:fill="auto"/>
                <w:noWrap/>
              </w:tcPr>
            </w:tcPrChange>
          </w:tcPr>
          <w:p w14:paraId="654137F4" w14:textId="1270F169" w:rsidR="00304CE8" w:rsidRPr="00217552" w:rsidRDefault="00304CE8" w:rsidP="00304CE8">
            <w:pPr>
              <w:spacing w:after="0"/>
              <w:jc w:val="center"/>
              <w:rPr>
                <w:sz w:val="16"/>
                <w:szCs w:val="16"/>
                <w:rPrChange w:id="2620" w:author="Steve Barbeaux" w:date="2022-10-09T19:45:00Z">
                  <w:rPr>
                    <w:sz w:val="16"/>
                    <w:szCs w:val="16"/>
                  </w:rPr>
                </w:rPrChange>
              </w:rPr>
            </w:pPr>
            <w:r w:rsidRPr="00217552">
              <w:rPr>
                <w:sz w:val="16"/>
                <w:szCs w:val="16"/>
                <w:rPrChange w:id="2621" w:author="Steve Barbeaux" w:date="2022-10-09T19:45:00Z">
                  <w:rPr>
                    <w:sz w:val="16"/>
                    <w:szCs w:val="16"/>
                  </w:rPr>
                </w:rPrChange>
              </w:rPr>
              <w:t>0.588</w:t>
            </w:r>
          </w:p>
        </w:tc>
        <w:tc>
          <w:tcPr>
            <w:tcW w:w="0" w:type="auto"/>
            <w:tcBorders>
              <w:top w:val="nil"/>
              <w:left w:val="nil"/>
              <w:bottom w:val="nil"/>
              <w:right w:val="nil"/>
            </w:tcBorders>
            <w:shd w:val="clear" w:color="auto" w:fill="auto"/>
            <w:noWrap/>
            <w:vAlign w:val="center"/>
            <w:tcPrChange w:id="2622" w:author="Steve Barbeaux" w:date="2022-10-09T19:44:00Z">
              <w:tcPr>
                <w:tcW w:w="598" w:type="dxa"/>
                <w:tcBorders>
                  <w:top w:val="nil"/>
                  <w:left w:val="nil"/>
                  <w:bottom w:val="nil"/>
                  <w:right w:val="nil"/>
                </w:tcBorders>
                <w:shd w:val="clear" w:color="auto" w:fill="auto"/>
                <w:noWrap/>
              </w:tcPr>
            </w:tcPrChange>
          </w:tcPr>
          <w:p w14:paraId="120C7392" w14:textId="11EA126D" w:rsidR="00304CE8" w:rsidRPr="00217552" w:rsidRDefault="00304CE8" w:rsidP="00304CE8">
            <w:pPr>
              <w:spacing w:after="0"/>
              <w:jc w:val="center"/>
              <w:rPr>
                <w:sz w:val="16"/>
                <w:szCs w:val="16"/>
                <w:rPrChange w:id="2623" w:author="Steve Barbeaux" w:date="2022-10-09T19:45:00Z">
                  <w:rPr>
                    <w:sz w:val="16"/>
                    <w:szCs w:val="16"/>
                  </w:rPr>
                </w:rPrChange>
              </w:rPr>
            </w:pPr>
            <w:r w:rsidRPr="00217552">
              <w:rPr>
                <w:sz w:val="16"/>
                <w:szCs w:val="16"/>
                <w:rPrChange w:id="2624" w:author="Steve Barbeaux" w:date="2022-10-09T19:45:00Z">
                  <w:rPr>
                    <w:sz w:val="16"/>
                    <w:szCs w:val="16"/>
                  </w:rPr>
                </w:rPrChange>
              </w:rPr>
              <w:t>0.706</w:t>
            </w:r>
          </w:p>
        </w:tc>
        <w:tc>
          <w:tcPr>
            <w:tcW w:w="0" w:type="auto"/>
            <w:tcBorders>
              <w:top w:val="nil"/>
              <w:left w:val="nil"/>
              <w:bottom w:val="nil"/>
              <w:right w:val="nil"/>
            </w:tcBorders>
            <w:shd w:val="clear" w:color="auto" w:fill="auto"/>
            <w:noWrap/>
            <w:vAlign w:val="center"/>
            <w:tcPrChange w:id="2625" w:author="Steve Barbeaux" w:date="2022-10-09T19:44:00Z">
              <w:tcPr>
                <w:tcW w:w="599" w:type="dxa"/>
                <w:tcBorders>
                  <w:top w:val="nil"/>
                  <w:left w:val="nil"/>
                  <w:bottom w:val="nil"/>
                  <w:right w:val="nil"/>
                </w:tcBorders>
                <w:shd w:val="clear" w:color="auto" w:fill="auto"/>
                <w:noWrap/>
              </w:tcPr>
            </w:tcPrChange>
          </w:tcPr>
          <w:p w14:paraId="02BA590C" w14:textId="5BD1ABCC" w:rsidR="00304CE8" w:rsidRPr="00217552" w:rsidRDefault="00304CE8" w:rsidP="00304CE8">
            <w:pPr>
              <w:spacing w:after="0"/>
              <w:jc w:val="center"/>
              <w:rPr>
                <w:sz w:val="16"/>
                <w:szCs w:val="16"/>
                <w:rPrChange w:id="2626" w:author="Steve Barbeaux" w:date="2022-10-09T19:45:00Z">
                  <w:rPr>
                    <w:sz w:val="16"/>
                    <w:szCs w:val="16"/>
                  </w:rPr>
                </w:rPrChange>
              </w:rPr>
            </w:pPr>
            <w:r w:rsidRPr="00217552">
              <w:rPr>
                <w:sz w:val="16"/>
                <w:szCs w:val="16"/>
                <w:rPrChange w:id="2627" w:author="Steve Barbeaux" w:date="2022-10-09T19:45:00Z">
                  <w:rPr>
                    <w:sz w:val="16"/>
                    <w:szCs w:val="16"/>
                  </w:rPr>
                </w:rPrChange>
              </w:rPr>
              <w:t>0.855</w:t>
            </w:r>
          </w:p>
        </w:tc>
        <w:tc>
          <w:tcPr>
            <w:tcW w:w="0" w:type="auto"/>
            <w:tcBorders>
              <w:top w:val="nil"/>
              <w:left w:val="nil"/>
              <w:bottom w:val="nil"/>
              <w:right w:val="nil"/>
            </w:tcBorders>
            <w:shd w:val="clear" w:color="auto" w:fill="auto"/>
            <w:noWrap/>
            <w:vAlign w:val="center"/>
            <w:tcPrChange w:id="2628" w:author="Steve Barbeaux" w:date="2022-10-09T19:44:00Z">
              <w:tcPr>
                <w:tcW w:w="598" w:type="dxa"/>
                <w:tcBorders>
                  <w:top w:val="nil"/>
                  <w:left w:val="nil"/>
                  <w:bottom w:val="nil"/>
                  <w:right w:val="nil"/>
                </w:tcBorders>
                <w:shd w:val="clear" w:color="auto" w:fill="auto"/>
                <w:noWrap/>
              </w:tcPr>
            </w:tcPrChange>
          </w:tcPr>
          <w:p w14:paraId="41F6CCE5" w14:textId="15B8A6E6" w:rsidR="00304CE8" w:rsidRPr="00217552" w:rsidRDefault="00304CE8" w:rsidP="00304CE8">
            <w:pPr>
              <w:spacing w:after="0"/>
              <w:jc w:val="center"/>
              <w:rPr>
                <w:sz w:val="16"/>
                <w:szCs w:val="16"/>
                <w:rPrChange w:id="2629" w:author="Steve Barbeaux" w:date="2022-10-09T19:45:00Z">
                  <w:rPr>
                    <w:sz w:val="16"/>
                    <w:szCs w:val="16"/>
                  </w:rPr>
                </w:rPrChange>
              </w:rPr>
            </w:pPr>
            <w:r w:rsidRPr="00217552">
              <w:rPr>
                <w:sz w:val="16"/>
                <w:szCs w:val="16"/>
                <w:rPrChange w:id="2630" w:author="Steve Barbeaux" w:date="2022-10-09T19:45:00Z">
                  <w:rPr>
                    <w:sz w:val="16"/>
                    <w:szCs w:val="16"/>
                  </w:rPr>
                </w:rPrChange>
              </w:rPr>
              <w:t>1.029</w:t>
            </w:r>
          </w:p>
        </w:tc>
        <w:tc>
          <w:tcPr>
            <w:tcW w:w="0" w:type="auto"/>
            <w:tcBorders>
              <w:top w:val="nil"/>
              <w:left w:val="nil"/>
              <w:bottom w:val="nil"/>
              <w:right w:val="nil"/>
            </w:tcBorders>
            <w:shd w:val="clear" w:color="auto" w:fill="auto"/>
            <w:noWrap/>
            <w:vAlign w:val="center"/>
            <w:tcPrChange w:id="2631" w:author="Steve Barbeaux" w:date="2022-10-09T19:44:00Z">
              <w:tcPr>
                <w:tcW w:w="599" w:type="dxa"/>
                <w:tcBorders>
                  <w:top w:val="nil"/>
                  <w:left w:val="nil"/>
                  <w:bottom w:val="nil"/>
                  <w:right w:val="nil"/>
                </w:tcBorders>
                <w:shd w:val="clear" w:color="auto" w:fill="auto"/>
                <w:noWrap/>
              </w:tcPr>
            </w:tcPrChange>
          </w:tcPr>
          <w:p w14:paraId="341F3520" w14:textId="67E78DB5" w:rsidR="00304CE8" w:rsidRPr="00217552" w:rsidRDefault="00304CE8" w:rsidP="00304CE8">
            <w:pPr>
              <w:spacing w:after="0"/>
              <w:jc w:val="center"/>
              <w:rPr>
                <w:sz w:val="16"/>
                <w:szCs w:val="16"/>
                <w:rPrChange w:id="2632" w:author="Steve Barbeaux" w:date="2022-10-09T19:45:00Z">
                  <w:rPr>
                    <w:sz w:val="16"/>
                    <w:szCs w:val="16"/>
                  </w:rPr>
                </w:rPrChange>
              </w:rPr>
            </w:pPr>
            <w:r w:rsidRPr="00217552">
              <w:rPr>
                <w:sz w:val="16"/>
                <w:szCs w:val="16"/>
                <w:rPrChange w:id="2633" w:author="Steve Barbeaux" w:date="2022-10-09T19:45:00Z">
                  <w:rPr>
                    <w:sz w:val="16"/>
                    <w:szCs w:val="16"/>
                  </w:rPr>
                </w:rPrChange>
              </w:rPr>
              <w:t>1.202</w:t>
            </w:r>
          </w:p>
        </w:tc>
        <w:tc>
          <w:tcPr>
            <w:tcW w:w="0" w:type="auto"/>
            <w:tcBorders>
              <w:top w:val="nil"/>
              <w:left w:val="nil"/>
              <w:bottom w:val="nil"/>
              <w:right w:val="nil"/>
            </w:tcBorders>
            <w:shd w:val="clear" w:color="auto" w:fill="auto"/>
            <w:noWrap/>
            <w:vAlign w:val="center"/>
            <w:tcPrChange w:id="2634" w:author="Steve Barbeaux" w:date="2022-10-09T19:44:00Z">
              <w:tcPr>
                <w:tcW w:w="598" w:type="dxa"/>
                <w:tcBorders>
                  <w:top w:val="nil"/>
                  <w:left w:val="nil"/>
                  <w:bottom w:val="nil"/>
                  <w:right w:val="nil"/>
                </w:tcBorders>
                <w:shd w:val="clear" w:color="auto" w:fill="auto"/>
                <w:noWrap/>
              </w:tcPr>
            </w:tcPrChange>
          </w:tcPr>
          <w:p w14:paraId="2C45E57E" w14:textId="393455E3" w:rsidR="00304CE8" w:rsidRPr="00217552" w:rsidRDefault="00304CE8" w:rsidP="00304CE8">
            <w:pPr>
              <w:spacing w:after="0"/>
              <w:jc w:val="center"/>
              <w:rPr>
                <w:sz w:val="16"/>
                <w:szCs w:val="16"/>
                <w:rPrChange w:id="2635" w:author="Steve Barbeaux" w:date="2022-10-09T19:45:00Z">
                  <w:rPr>
                    <w:sz w:val="16"/>
                    <w:szCs w:val="16"/>
                  </w:rPr>
                </w:rPrChange>
              </w:rPr>
            </w:pPr>
            <w:r w:rsidRPr="00217552">
              <w:rPr>
                <w:sz w:val="16"/>
                <w:szCs w:val="16"/>
                <w:rPrChange w:id="2636" w:author="Steve Barbeaux" w:date="2022-10-09T19:45:00Z">
                  <w:rPr>
                    <w:sz w:val="16"/>
                    <w:szCs w:val="16"/>
                  </w:rPr>
                </w:rPrChange>
              </w:rPr>
              <w:t>1.340</w:t>
            </w:r>
          </w:p>
        </w:tc>
        <w:tc>
          <w:tcPr>
            <w:tcW w:w="0" w:type="auto"/>
            <w:tcBorders>
              <w:top w:val="nil"/>
              <w:left w:val="nil"/>
              <w:bottom w:val="nil"/>
              <w:right w:val="nil"/>
            </w:tcBorders>
            <w:shd w:val="clear" w:color="auto" w:fill="auto"/>
            <w:noWrap/>
            <w:vAlign w:val="center"/>
            <w:tcPrChange w:id="2637" w:author="Steve Barbeaux" w:date="2022-10-09T19:44:00Z">
              <w:tcPr>
                <w:tcW w:w="599" w:type="dxa"/>
                <w:tcBorders>
                  <w:top w:val="nil"/>
                  <w:left w:val="nil"/>
                  <w:bottom w:val="nil"/>
                  <w:right w:val="nil"/>
                </w:tcBorders>
                <w:shd w:val="clear" w:color="auto" w:fill="auto"/>
                <w:noWrap/>
              </w:tcPr>
            </w:tcPrChange>
          </w:tcPr>
          <w:p w14:paraId="1081D696" w14:textId="27CFA5FB" w:rsidR="00304CE8" w:rsidRPr="00217552" w:rsidRDefault="00304CE8" w:rsidP="00304CE8">
            <w:pPr>
              <w:spacing w:after="0"/>
              <w:jc w:val="center"/>
              <w:rPr>
                <w:sz w:val="16"/>
                <w:szCs w:val="16"/>
                <w:rPrChange w:id="2638" w:author="Steve Barbeaux" w:date="2022-10-09T19:45:00Z">
                  <w:rPr>
                    <w:sz w:val="16"/>
                    <w:szCs w:val="16"/>
                  </w:rPr>
                </w:rPrChange>
              </w:rPr>
            </w:pPr>
            <w:r w:rsidRPr="00217552">
              <w:rPr>
                <w:sz w:val="16"/>
                <w:szCs w:val="16"/>
                <w:rPrChange w:id="2639" w:author="Steve Barbeaux" w:date="2022-10-09T19:45:00Z">
                  <w:rPr>
                    <w:sz w:val="16"/>
                    <w:szCs w:val="16"/>
                  </w:rPr>
                </w:rPrChange>
              </w:rPr>
              <w:t>1.423</w:t>
            </w:r>
          </w:p>
        </w:tc>
        <w:tc>
          <w:tcPr>
            <w:tcW w:w="0" w:type="auto"/>
            <w:tcBorders>
              <w:top w:val="nil"/>
              <w:left w:val="nil"/>
              <w:bottom w:val="nil"/>
              <w:right w:val="nil"/>
            </w:tcBorders>
            <w:shd w:val="clear" w:color="auto" w:fill="auto"/>
            <w:noWrap/>
            <w:vAlign w:val="center"/>
            <w:tcPrChange w:id="2640" w:author="Steve Barbeaux" w:date="2022-10-09T19:44:00Z">
              <w:tcPr>
                <w:tcW w:w="598" w:type="dxa"/>
                <w:tcBorders>
                  <w:top w:val="nil"/>
                  <w:left w:val="nil"/>
                  <w:bottom w:val="nil"/>
                  <w:right w:val="nil"/>
                </w:tcBorders>
                <w:shd w:val="clear" w:color="auto" w:fill="auto"/>
                <w:noWrap/>
              </w:tcPr>
            </w:tcPrChange>
          </w:tcPr>
          <w:p w14:paraId="6011FABA" w14:textId="641F50B8" w:rsidR="00304CE8" w:rsidRPr="00217552" w:rsidRDefault="00304CE8" w:rsidP="00304CE8">
            <w:pPr>
              <w:spacing w:after="0"/>
              <w:jc w:val="center"/>
              <w:rPr>
                <w:sz w:val="16"/>
                <w:szCs w:val="16"/>
                <w:rPrChange w:id="2641" w:author="Steve Barbeaux" w:date="2022-10-09T19:45:00Z">
                  <w:rPr>
                    <w:sz w:val="16"/>
                    <w:szCs w:val="16"/>
                  </w:rPr>
                </w:rPrChange>
              </w:rPr>
            </w:pPr>
            <w:r w:rsidRPr="00217552">
              <w:rPr>
                <w:sz w:val="16"/>
                <w:szCs w:val="16"/>
                <w:rPrChange w:id="2642" w:author="Steve Barbeaux" w:date="2022-10-09T19:45:00Z">
                  <w:rPr>
                    <w:sz w:val="16"/>
                    <w:szCs w:val="16"/>
                  </w:rPr>
                </w:rPrChange>
              </w:rPr>
              <w:t>1.457</w:t>
            </w:r>
          </w:p>
        </w:tc>
        <w:tc>
          <w:tcPr>
            <w:tcW w:w="0" w:type="auto"/>
            <w:tcBorders>
              <w:top w:val="nil"/>
              <w:left w:val="nil"/>
              <w:bottom w:val="nil"/>
              <w:right w:val="nil"/>
            </w:tcBorders>
            <w:shd w:val="clear" w:color="auto" w:fill="auto"/>
            <w:noWrap/>
            <w:vAlign w:val="center"/>
            <w:tcPrChange w:id="2643" w:author="Steve Barbeaux" w:date="2022-10-09T19:44:00Z">
              <w:tcPr>
                <w:tcW w:w="599" w:type="dxa"/>
                <w:tcBorders>
                  <w:top w:val="nil"/>
                  <w:left w:val="nil"/>
                  <w:bottom w:val="nil"/>
                  <w:right w:val="nil"/>
                </w:tcBorders>
                <w:shd w:val="clear" w:color="auto" w:fill="auto"/>
                <w:noWrap/>
              </w:tcPr>
            </w:tcPrChange>
          </w:tcPr>
          <w:p w14:paraId="2CCCA14A" w14:textId="20688813" w:rsidR="00304CE8" w:rsidRPr="00217552" w:rsidRDefault="00304CE8" w:rsidP="00304CE8">
            <w:pPr>
              <w:spacing w:after="0"/>
              <w:jc w:val="center"/>
              <w:rPr>
                <w:sz w:val="16"/>
                <w:szCs w:val="16"/>
                <w:rPrChange w:id="2644" w:author="Steve Barbeaux" w:date="2022-10-09T19:45:00Z">
                  <w:rPr>
                    <w:sz w:val="16"/>
                    <w:szCs w:val="16"/>
                  </w:rPr>
                </w:rPrChange>
              </w:rPr>
            </w:pPr>
            <w:r w:rsidRPr="00217552">
              <w:rPr>
                <w:sz w:val="16"/>
                <w:szCs w:val="16"/>
                <w:rPrChange w:id="2645" w:author="Steve Barbeaux" w:date="2022-10-09T19:45:00Z">
                  <w:rPr>
                    <w:sz w:val="16"/>
                    <w:szCs w:val="16"/>
                  </w:rPr>
                </w:rPrChange>
              </w:rPr>
              <w:t>1.465</w:t>
            </w:r>
          </w:p>
        </w:tc>
        <w:tc>
          <w:tcPr>
            <w:tcW w:w="0" w:type="auto"/>
            <w:tcBorders>
              <w:top w:val="nil"/>
              <w:left w:val="nil"/>
              <w:bottom w:val="nil"/>
              <w:right w:val="nil"/>
            </w:tcBorders>
            <w:shd w:val="clear" w:color="auto" w:fill="auto"/>
            <w:noWrap/>
            <w:vAlign w:val="center"/>
            <w:tcPrChange w:id="2646" w:author="Steve Barbeaux" w:date="2022-10-09T19:44:00Z">
              <w:tcPr>
                <w:tcW w:w="598" w:type="dxa"/>
                <w:tcBorders>
                  <w:top w:val="nil"/>
                  <w:left w:val="nil"/>
                  <w:bottom w:val="nil"/>
                  <w:right w:val="nil"/>
                </w:tcBorders>
                <w:shd w:val="clear" w:color="auto" w:fill="auto"/>
                <w:noWrap/>
              </w:tcPr>
            </w:tcPrChange>
          </w:tcPr>
          <w:p w14:paraId="4154670E" w14:textId="65390396" w:rsidR="00304CE8" w:rsidRPr="00217552" w:rsidRDefault="00304CE8" w:rsidP="00304CE8">
            <w:pPr>
              <w:spacing w:after="0"/>
              <w:jc w:val="center"/>
              <w:rPr>
                <w:sz w:val="16"/>
                <w:szCs w:val="16"/>
                <w:rPrChange w:id="2647" w:author="Steve Barbeaux" w:date="2022-10-09T19:45:00Z">
                  <w:rPr>
                    <w:sz w:val="16"/>
                    <w:szCs w:val="16"/>
                  </w:rPr>
                </w:rPrChange>
              </w:rPr>
            </w:pPr>
            <w:r w:rsidRPr="00217552">
              <w:rPr>
                <w:sz w:val="16"/>
                <w:szCs w:val="16"/>
                <w:rPrChange w:id="2648" w:author="Steve Barbeaux" w:date="2022-10-09T19:45:00Z">
                  <w:rPr>
                    <w:sz w:val="16"/>
                    <w:szCs w:val="16"/>
                  </w:rPr>
                </w:rPrChange>
              </w:rPr>
              <w:t>1.463</w:t>
            </w:r>
          </w:p>
        </w:tc>
        <w:tc>
          <w:tcPr>
            <w:tcW w:w="0" w:type="auto"/>
            <w:tcBorders>
              <w:top w:val="nil"/>
              <w:left w:val="nil"/>
              <w:bottom w:val="nil"/>
              <w:right w:val="nil"/>
            </w:tcBorders>
            <w:shd w:val="clear" w:color="auto" w:fill="auto"/>
            <w:noWrap/>
            <w:vAlign w:val="center"/>
            <w:tcPrChange w:id="2649" w:author="Steve Barbeaux" w:date="2022-10-09T19:44:00Z">
              <w:tcPr>
                <w:tcW w:w="599" w:type="dxa"/>
                <w:tcBorders>
                  <w:top w:val="nil"/>
                  <w:left w:val="nil"/>
                  <w:bottom w:val="nil"/>
                  <w:right w:val="nil"/>
                </w:tcBorders>
                <w:shd w:val="clear" w:color="auto" w:fill="auto"/>
                <w:noWrap/>
              </w:tcPr>
            </w:tcPrChange>
          </w:tcPr>
          <w:p w14:paraId="5E024F63" w14:textId="574B84A8" w:rsidR="00304CE8" w:rsidRPr="00217552" w:rsidRDefault="00304CE8" w:rsidP="00304CE8">
            <w:pPr>
              <w:spacing w:after="0"/>
              <w:jc w:val="center"/>
              <w:rPr>
                <w:sz w:val="16"/>
                <w:szCs w:val="16"/>
                <w:rPrChange w:id="2650" w:author="Steve Barbeaux" w:date="2022-10-09T19:45:00Z">
                  <w:rPr>
                    <w:sz w:val="16"/>
                    <w:szCs w:val="16"/>
                  </w:rPr>
                </w:rPrChange>
              </w:rPr>
            </w:pPr>
            <w:r w:rsidRPr="00217552">
              <w:rPr>
                <w:sz w:val="16"/>
                <w:szCs w:val="16"/>
                <w:rPrChange w:id="2651" w:author="Steve Barbeaux" w:date="2022-10-09T19:45:00Z">
                  <w:rPr>
                    <w:sz w:val="16"/>
                    <w:szCs w:val="16"/>
                  </w:rPr>
                </w:rPrChange>
              </w:rPr>
              <w:t>1.453</w:t>
            </w:r>
          </w:p>
        </w:tc>
        <w:tc>
          <w:tcPr>
            <w:tcW w:w="0" w:type="auto"/>
            <w:tcBorders>
              <w:top w:val="nil"/>
              <w:left w:val="nil"/>
              <w:bottom w:val="nil"/>
              <w:right w:val="nil"/>
            </w:tcBorders>
            <w:shd w:val="clear" w:color="auto" w:fill="auto"/>
            <w:noWrap/>
            <w:vAlign w:val="center"/>
            <w:tcPrChange w:id="2652" w:author="Steve Barbeaux" w:date="2022-10-09T19:44:00Z">
              <w:tcPr>
                <w:tcW w:w="598" w:type="dxa"/>
                <w:tcBorders>
                  <w:top w:val="nil"/>
                  <w:left w:val="nil"/>
                  <w:bottom w:val="nil"/>
                  <w:right w:val="nil"/>
                </w:tcBorders>
                <w:shd w:val="clear" w:color="auto" w:fill="auto"/>
                <w:noWrap/>
              </w:tcPr>
            </w:tcPrChange>
          </w:tcPr>
          <w:p w14:paraId="19AC77DD" w14:textId="072D01D8" w:rsidR="00304CE8" w:rsidRPr="00217552" w:rsidRDefault="00304CE8" w:rsidP="00304CE8">
            <w:pPr>
              <w:spacing w:after="0"/>
              <w:jc w:val="center"/>
              <w:rPr>
                <w:sz w:val="16"/>
                <w:szCs w:val="16"/>
                <w:rPrChange w:id="2653" w:author="Steve Barbeaux" w:date="2022-10-09T19:45:00Z">
                  <w:rPr>
                    <w:sz w:val="16"/>
                    <w:szCs w:val="16"/>
                  </w:rPr>
                </w:rPrChange>
              </w:rPr>
            </w:pPr>
            <w:r w:rsidRPr="00217552">
              <w:rPr>
                <w:sz w:val="16"/>
                <w:szCs w:val="16"/>
                <w:rPrChange w:id="2654" w:author="Steve Barbeaux" w:date="2022-10-09T19:45:00Z">
                  <w:rPr>
                    <w:sz w:val="16"/>
                    <w:szCs w:val="16"/>
                  </w:rPr>
                </w:rPrChange>
              </w:rPr>
              <w:t>1.431</w:t>
            </w:r>
          </w:p>
        </w:tc>
        <w:tc>
          <w:tcPr>
            <w:tcW w:w="0" w:type="auto"/>
            <w:tcBorders>
              <w:top w:val="nil"/>
              <w:left w:val="nil"/>
              <w:bottom w:val="nil"/>
              <w:right w:val="nil"/>
            </w:tcBorders>
            <w:shd w:val="clear" w:color="auto" w:fill="auto"/>
            <w:noWrap/>
            <w:vAlign w:val="center"/>
            <w:tcPrChange w:id="2655" w:author="Steve Barbeaux" w:date="2022-10-09T19:44:00Z">
              <w:tcPr>
                <w:tcW w:w="599" w:type="dxa"/>
                <w:tcBorders>
                  <w:top w:val="nil"/>
                  <w:left w:val="nil"/>
                  <w:bottom w:val="nil"/>
                  <w:right w:val="nil"/>
                </w:tcBorders>
                <w:shd w:val="clear" w:color="auto" w:fill="auto"/>
                <w:noWrap/>
              </w:tcPr>
            </w:tcPrChange>
          </w:tcPr>
          <w:p w14:paraId="087F062C" w14:textId="64AC62A8" w:rsidR="00304CE8" w:rsidRPr="00217552" w:rsidRDefault="00304CE8" w:rsidP="00304CE8">
            <w:pPr>
              <w:spacing w:after="0"/>
              <w:jc w:val="center"/>
              <w:rPr>
                <w:sz w:val="16"/>
                <w:szCs w:val="16"/>
                <w:rPrChange w:id="2656" w:author="Steve Barbeaux" w:date="2022-10-09T19:45:00Z">
                  <w:rPr>
                    <w:sz w:val="16"/>
                    <w:szCs w:val="16"/>
                  </w:rPr>
                </w:rPrChange>
              </w:rPr>
            </w:pPr>
            <w:r w:rsidRPr="00217552">
              <w:rPr>
                <w:sz w:val="16"/>
                <w:szCs w:val="16"/>
                <w:rPrChange w:id="2657" w:author="Steve Barbeaux" w:date="2022-10-09T19:45:00Z">
                  <w:rPr>
                    <w:sz w:val="16"/>
                    <w:szCs w:val="16"/>
                  </w:rPr>
                </w:rPrChange>
              </w:rPr>
              <w:t>1.396</w:t>
            </w:r>
          </w:p>
        </w:tc>
      </w:tr>
      <w:tr w:rsidR="00304CE8" w:rsidRPr="005F5568" w14:paraId="50E40700" w14:textId="77777777" w:rsidTr="00217552">
        <w:trPr>
          <w:trPrChange w:id="2658"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2659" w:author="Steve Barbeaux" w:date="2022-10-09T19:44:00Z">
              <w:tcPr>
                <w:tcW w:w="598" w:type="dxa"/>
                <w:tcBorders>
                  <w:top w:val="nil"/>
                  <w:left w:val="nil"/>
                  <w:bottom w:val="nil"/>
                  <w:right w:val="nil"/>
                </w:tcBorders>
                <w:shd w:val="clear" w:color="auto" w:fill="auto"/>
                <w:noWrap/>
                <w:vAlign w:val="center"/>
              </w:tcPr>
            </w:tcPrChange>
          </w:tcPr>
          <w:p w14:paraId="3A4A229A" w14:textId="77777777" w:rsidR="00304CE8" w:rsidRPr="00217552" w:rsidRDefault="00304CE8" w:rsidP="00304CE8">
            <w:pPr>
              <w:spacing w:after="0"/>
              <w:jc w:val="center"/>
              <w:rPr>
                <w:sz w:val="16"/>
                <w:szCs w:val="16"/>
                <w:rPrChange w:id="2660" w:author="Steve Barbeaux" w:date="2022-10-09T19:45:00Z">
                  <w:rPr>
                    <w:sz w:val="16"/>
                    <w:szCs w:val="16"/>
                  </w:rPr>
                </w:rPrChange>
              </w:rPr>
            </w:pPr>
            <w:r w:rsidRPr="00217552">
              <w:rPr>
                <w:sz w:val="16"/>
                <w:szCs w:val="16"/>
                <w:rPrChange w:id="2661" w:author="Steve Barbeaux" w:date="2022-10-09T19:45:00Z">
                  <w:rPr>
                    <w:sz w:val="16"/>
                    <w:szCs w:val="16"/>
                  </w:rPr>
                </w:rPrChange>
              </w:rPr>
              <w:t>1993</w:t>
            </w:r>
          </w:p>
        </w:tc>
        <w:tc>
          <w:tcPr>
            <w:tcW w:w="0" w:type="auto"/>
            <w:tcBorders>
              <w:top w:val="nil"/>
              <w:left w:val="nil"/>
              <w:bottom w:val="nil"/>
              <w:right w:val="nil"/>
            </w:tcBorders>
            <w:vAlign w:val="center"/>
            <w:tcPrChange w:id="2662" w:author="Steve Barbeaux" w:date="2022-10-09T19:44:00Z">
              <w:tcPr>
                <w:tcW w:w="599" w:type="dxa"/>
                <w:tcBorders>
                  <w:top w:val="nil"/>
                  <w:left w:val="nil"/>
                  <w:bottom w:val="nil"/>
                  <w:right w:val="nil"/>
                </w:tcBorders>
              </w:tcPr>
            </w:tcPrChange>
          </w:tcPr>
          <w:p w14:paraId="491E4191" w14:textId="4451A0CC" w:rsidR="00304CE8" w:rsidRPr="00217552" w:rsidRDefault="00304CE8" w:rsidP="00304CE8">
            <w:pPr>
              <w:spacing w:after="0"/>
              <w:jc w:val="center"/>
              <w:rPr>
                <w:sz w:val="16"/>
                <w:szCs w:val="16"/>
                <w:rPrChange w:id="2663" w:author="Steve Barbeaux" w:date="2022-10-09T19:45:00Z">
                  <w:rPr>
                    <w:sz w:val="16"/>
                    <w:szCs w:val="16"/>
                  </w:rPr>
                </w:rPrChange>
              </w:rPr>
            </w:pPr>
            <w:r w:rsidRPr="00217552">
              <w:rPr>
                <w:sz w:val="16"/>
                <w:szCs w:val="16"/>
                <w:rPrChange w:id="2664" w:author="Steve Barbeaux" w:date="2022-10-09T19:45:00Z">
                  <w:rPr>
                    <w:sz w:val="16"/>
                    <w:szCs w:val="16"/>
                  </w:rPr>
                </w:rPrChange>
              </w:rPr>
              <w:t>0.416</w:t>
            </w:r>
          </w:p>
        </w:tc>
        <w:tc>
          <w:tcPr>
            <w:tcW w:w="0" w:type="auto"/>
            <w:tcBorders>
              <w:top w:val="nil"/>
              <w:left w:val="nil"/>
              <w:bottom w:val="nil"/>
              <w:right w:val="nil"/>
            </w:tcBorders>
            <w:shd w:val="clear" w:color="auto" w:fill="auto"/>
            <w:noWrap/>
            <w:vAlign w:val="center"/>
            <w:tcPrChange w:id="2665" w:author="Steve Barbeaux" w:date="2022-10-09T19:44:00Z">
              <w:tcPr>
                <w:tcW w:w="598" w:type="dxa"/>
                <w:tcBorders>
                  <w:top w:val="nil"/>
                  <w:left w:val="nil"/>
                  <w:bottom w:val="nil"/>
                  <w:right w:val="nil"/>
                </w:tcBorders>
                <w:shd w:val="clear" w:color="auto" w:fill="auto"/>
                <w:noWrap/>
              </w:tcPr>
            </w:tcPrChange>
          </w:tcPr>
          <w:p w14:paraId="28C6266D" w14:textId="0A927CD1" w:rsidR="00304CE8" w:rsidRPr="00217552" w:rsidRDefault="00304CE8" w:rsidP="00304CE8">
            <w:pPr>
              <w:spacing w:after="0"/>
              <w:jc w:val="center"/>
              <w:rPr>
                <w:sz w:val="16"/>
                <w:szCs w:val="16"/>
                <w:rPrChange w:id="2666" w:author="Steve Barbeaux" w:date="2022-10-09T19:45:00Z">
                  <w:rPr>
                    <w:sz w:val="16"/>
                    <w:szCs w:val="16"/>
                  </w:rPr>
                </w:rPrChange>
              </w:rPr>
            </w:pPr>
            <w:r w:rsidRPr="00217552">
              <w:rPr>
                <w:sz w:val="16"/>
                <w:szCs w:val="16"/>
                <w:rPrChange w:id="2667" w:author="Steve Barbeaux" w:date="2022-10-09T19:45:00Z">
                  <w:rPr>
                    <w:sz w:val="16"/>
                    <w:szCs w:val="16"/>
                  </w:rPr>
                </w:rPrChange>
              </w:rPr>
              <w:t>0.494</w:t>
            </w:r>
          </w:p>
        </w:tc>
        <w:tc>
          <w:tcPr>
            <w:tcW w:w="0" w:type="auto"/>
            <w:tcBorders>
              <w:top w:val="nil"/>
              <w:left w:val="nil"/>
              <w:bottom w:val="nil"/>
              <w:right w:val="nil"/>
            </w:tcBorders>
            <w:shd w:val="clear" w:color="auto" w:fill="auto"/>
            <w:noWrap/>
            <w:vAlign w:val="center"/>
            <w:tcPrChange w:id="2668" w:author="Steve Barbeaux" w:date="2022-10-09T19:44:00Z">
              <w:tcPr>
                <w:tcW w:w="599" w:type="dxa"/>
                <w:tcBorders>
                  <w:top w:val="nil"/>
                  <w:left w:val="nil"/>
                  <w:bottom w:val="nil"/>
                  <w:right w:val="nil"/>
                </w:tcBorders>
                <w:shd w:val="clear" w:color="auto" w:fill="auto"/>
                <w:noWrap/>
              </w:tcPr>
            </w:tcPrChange>
          </w:tcPr>
          <w:p w14:paraId="54BCF9C4" w14:textId="30CB1513" w:rsidR="00304CE8" w:rsidRPr="00217552" w:rsidRDefault="00304CE8" w:rsidP="00304CE8">
            <w:pPr>
              <w:spacing w:after="0"/>
              <w:jc w:val="center"/>
              <w:rPr>
                <w:sz w:val="16"/>
                <w:szCs w:val="16"/>
                <w:rPrChange w:id="2669" w:author="Steve Barbeaux" w:date="2022-10-09T19:45:00Z">
                  <w:rPr>
                    <w:sz w:val="16"/>
                    <w:szCs w:val="16"/>
                  </w:rPr>
                </w:rPrChange>
              </w:rPr>
            </w:pPr>
            <w:r w:rsidRPr="00217552">
              <w:rPr>
                <w:sz w:val="16"/>
                <w:szCs w:val="16"/>
                <w:rPrChange w:id="2670" w:author="Steve Barbeaux" w:date="2022-10-09T19:45:00Z">
                  <w:rPr>
                    <w:sz w:val="16"/>
                    <w:szCs w:val="16"/>
                  </w:rPr>
                </w:rPrChange>
              </w:rPr>
              <w:t>0.588</w:t>
            </w:r>
          </w:p>
        </w:tc>
        <w:tc>
          <w:tcPr>
            <w:tcW w:w="0" w:type="auto"/>
            <w:tcBorders>
              <w:top w:val="nil"/>
              <w:left w:val="nil"/>
              <w:bottom w:val="nil"/>
              <w:right w:val="nil"/>
            </w:tcBorders>
            <w:shd w:val="clear" w:color="auto" w:fill="auto"/>
            <w:noWrap/>
            <w:vAlign w:val="center"/>
            <w:tcPrChange w:id="2671" w:author="Steve Barbeaux" w:date="2022-10-09T19:44:00Z">
              <w:tcPr>
                <w:tcW w:w="598" w:type="dxa"/>
                <w:tcBorders>
                  <w:top w:val="nil"/>
                  <w:left w:val="nil"/>
                  <w:bottom w:val="nil"/>
                  <w:right w:val="nil"/>
                </w:tcBorders>
                <w:shd w:val="clear" w:color="auto" w:fill="auto"/>
                <w:noWrap/>
              </w:tcPr>
            </w:tcPrChange>
          </w:tcPr>
          <w:p w14:paraId="70C6A9B2" w14:textId="79F447C0" w:rsidR="00304CE8" w:rsidRPr="00217552" w:rsidRDefault="00304CE8" w:rsidP="00304CE8">
            <w:pPr>
              <w:spacing w:after="0"/>
              <w:jc w:val="center"/>
              <w:rPr>
                <w:sz w:val="16"/>
                <w:szCs w:val="16"/>
                <w:rPrChange w:id="2672" w:author="Steve Barbeaux" w:date="2022-10-09T19:45:00Z">
                  <w:rPr>
                    <w:sz w:val="16"/>
                    <w:szCs w:val="16"/>
                  </w:rPr>
                </w:rPrChange>
              </w:rPr>
            </w:pPr>
            <w:r w:rsidRPr="00217552">
              <w:rPr>
                <w:sz w:val="16"/>
                <w:szCs w:val="16"/>
                <w:rPrChange w:id="2673" w:author="Steve Barbeaux" w:date="2022-10-09T19:45:00Z">
                  <w:rPr>
                    <w:sz w:val="16"/>
                    <w:szCs w:val="16"/>
                  </w:rPr>
                </w:rPrChange>
              </w:rPr>
              <w:t>0.706</w:t>
            </w:r>
          </w:p>
        </w:tc>
        <w:tc>
          <w:tcPr>
            <w:tcW w:w="0" w:type="auto"/>
            <w:tcBorders>
              <w:top w:val="nil"/>
              <w:left w:val="nil"/>
              <w:bottom w:val="nil"/>
              <w:right w:val="nil"/>
            </w:tcBorders>
            <w:shd w:val="clear" w:color="auto" w:fill="auto"/>
            <w:noWrap/>
            <w:vAlign w:val="center"/>
            <w:tcPrChange w:id="2674" w:author="Steve Barbeaux" w:date="2022-10-09T19:44:00Z">
              <w:tcPr>
                <w:tcW w:w="599" w:type="dxa"/>
                <w:tcBorders>
                  <w:top w:val="nil"/>
                  <w:left w:val="nil"/>
                  <w:bottom w:val="nil"/>
                  <w:right w:val="nil"/>
                </w:tcBorders>
                <w:shd w:val="clear" w:color="auto" w:fill="auto"/>
                <w:noWrap/>
              </w:tcPr>
            </w:tcPrChange>
          </w:tcPr>
          <w:p w14:paraId="1068F52C" w14:textId="2B718664" w:rsidR="00304CE8" w:rsidRPr="00217552" w:rsidRDefault="00304CE8" w:rsidP="00304CE8">
            <w:pPr>
              <w:spacing w:after="0"/>
              <w:jc w:val="center"/>
              <w:rPr>
                <w:sz w:val="16"/>
                <w:szCs w:val="16"/>
                <w:rPrChange w:id="2675" w:author="Steve Barbeaux" w:date="2022-10-09T19:45:00Z">
                  <w:rPr>
                    <w:sz w:val="16"/>
                    <w:szCs w:val="16"/>
                  </w:rPr>
                </w:rPrChange>
              </w:rPr>
            </w:pPr>
            <w:r w:rsidRPr="00217552">
              <w:rPr>
                <w:sz w:val="16"/>
                <w:szCs w:val="16"/>
                <w:rPrChange w:id="2676" w:author="Steve Barbeaux" w:date="2022-10-09T19:45:00Z">
                  <w:rPr>
                    <w:sz w:val="16"/>
                    <w:szCs w:val="16"/>
                  </w:rPr>
                </w:rPrChange>
              </w:rPr>
              <w:t>0.855</w:t>
            </w:r>
          </w:p>
        </w:tc>
        <w:tc>
          <w:tcPr>
            <w:tcW w:w="0" w:type="auto"/>
            <w:tcBorders>
              <w:top w:val="nil"/>
              <w:left w:val="nil"/>
              <w:bottom w:val="nil"/>
              <w:right w:val="nil"/>
            </w:tcBorders>
            <w:shd w:val="clear" w:color="auto" w:fill="auto"/>
            <w:noWrap/>
            <w:vAlign w:val="center"/>
            <w:tcPrChange w:id="2677" w:author="Steve Barbeaux" w:date="2022-10-09T19:44:00Z">
              <w:tcPr>
                <w:tcW w:w="598" w:type="dxa"/>
                <w:tcBorders>
                  <w:top w:val="nil"/>
                  <w:left w:val="nil"/>
                  <w:bottom w:val="nil"/>
                  <w:right w:val="nil"/>
                </w:tcBorders>
                <w:shd w:val="clear" w:color="auto" w:fill="auto"/>
                <w:noWrap/>
              </w:tcPr>
            </w:tcPrChange>
          </w:tcPr>
          <w:p w14:paraId="259254DB" w14:textId="3D3D64B3" w:rsidR="00304CE8" w:rsidRPr="00217552" w:rsidRDefault="00304CE8" w:rsidP="00304CE8">
            <w:pPr>
              <w:spacing w:after="0"/>
              <w:jc w:val="center"/>
              <w:rPr>
                <w:sz w:val="16"/>
                <w:szCs w:val="16"/>
                <w:rPrChange w:id="2678" w:author="Steve Barbeaux" w:date="2022-10-09T19:45:00Z">
                  <w:rPr>
                    <w:sz w:val="16"/>
                    <w:szCs w:val="16"/>
                  </w:rPr>
                </w:rPrChange>
              </w:rPr>
            </w:pPr>
            <w:r w:rsidRPr="00217552">
              <w:rPr>
                <w:sz w:val="16"/>
                <w:szCs w:val="16"/>
                <w:rPrChange w:id="2679" w:author="Steve Barbeaux" w:date="2022-10-09T19:45:00Z">
                  <w:rPr>
                    <w:sz w:val="16"/>
                    <w:szCs w:val="16"/>
                  </w:rPr>
                </w:rPrChange>
              </w:rPr>
              <w:t>1.029</w:t>
            </w:r>
          </w:p>
        </w:tc>
        <w:tc>
          <w:tcPr>
            <w:tcW w:w="0" w:type="auto"/>
            <w:tcBorders>
              <w:top w:val="nil"/>
              <w:left w:val="nil"/>
              <w:bottom w:val="nil"/>
              <w:right w:val="nil"/>
            </w:tcBorders>
            <w:shd w:val="clear" w:color="auto" w:fill="auto"/>
            <w:noWrap/>
            <w:vAlign w:val="center"/>
            <w:tcPrChange w:id="2680" w:author="Steve Barbeaux" w:date="2022-10-09T19:44:00Z">
              <w:tcPr>
                <w:tcW w:w="599" w:type="dxa"/>
                <w:tcBorders>
                  <w:top w:val="nil"/>
                  <w:left w:val="nil"/>
                  <w:bottom w:val="nil"/>
                  <w:right w:val="nil"/>
                </w:tcBorders>
                <w:shd w:val="clear" w:color="auto" w:fill="auto"/>
                <w:noWrap/>
              </w:tcPr>
            </w:tcPrChange>
          </w:tcPr>
          <w:p w14:paraId="79CE0E0D" w14:textId="774CED9B" w:rsidR="00304CE8" w:rsidRPr="00217552" w:rsidRDefault="00304CE8" w:rsidP="00304CE8">
            <w:pPr>
              <w:spacing w:after="0"/>
              <w:jc w:val="center"/>
              <w:rPr>
                <w:sz w:val="16"/>
                <w:szCs w:val="16"/>
                <w:rPrChange w:id="2681" w:author="Steve Barbeaux" w:date="2022-10-09T19:45:00Z">
                  <w:rPr>
                    <w:sz w:val="16"/>
                    <w:szCs w:val="16"/>
                  </w:rPr>
                </w:rPrChange>
              </w:rPr>
            </w:pPr>
            <w:r w:rsidRPr="00217552">
              <w:rPr>
                <w:sz w:val="16"/>
                <w:szCs w:val="16"/>
                <w:rPrChange w:id="2682" w:author="Steve Barbeaux" w:date="2022-10-09T19:45:00Z">
                  <w:rPr>
                    <w:sz w:val="16"/>
                    <w:szCs w:val="16"/>
                  </w:rPr>
                </w:rPrChange>
              </w:rPr>
              <w:t>1.202</w:t>
            </w:r>
          </w:p>
        </w:tc>
        <w:tc>
          <w:tcPr>
            <w:tcW w:w="0" w:type="auto"/>
            <w:tcBorders>
              <w:top w:val="nil"/>
              <w:left w:val="nil"/>
              <w:bottom w:val="nil"/>
              <w:right w:val="nil"/>
            </w:tcBorders>
            <w:shd w:val="clear" w:color="auto" w:fill="auto"/>
            <w:noWrap/>
            <w:vAlign w:val="center"/>
            <w:tcPrChange w:id="2683" w:author="Steve Barbeaux" w:date="2022-10-09T19:44:00Z">
              <w:tcPr>
                <w:tcW w:w="598" w:type="dxa"/>
                <w:tcBorders>
                  <w:top w:val="nil"/>
                  <w:left w:val="nil"/>
                  <w:bottom w:val="nil"/>
                  <w:right w:val="nil"/>
                </w:tcBorders>
                <w:shd w:val="clear" w:color="auto" w:fill="auto"/>
                <w:noWrap/>
              </w:tcPr>
            </w:tcPrChange>
          </w:tcPr>
          <w:p w14:paraId="70FE0746" w14:textId="5D44578E" w:rsidR="00304CE8" w:rsidRPr="00217552" w:rsidRDefault="00304CE8" w:rsidP="00304CE8">
            <w:pPr>
              <w:spacing w:after="0"/>
              <w:jc w:val="center"/>
              <w:rPr>
                <w:sz w:val="16"/>
                <w:szCs w:val="16"/>
                <w:rPrChange w:id="2684" w:author="Steve Barbeaux" w:date="2022-10-09T19:45:00Z">
                  <w:rPr>
                    <w:sz w:val="16"/>
                    <w:szCs w:val="16"/>
                  </w:rPr>
                </w:rPrChange>
              </w:rPr>
            </w:pPr>
            <w:r w:rsidRPr="00217552">
              <w:rPr>
                <w:sz w:val="16"/>
                <w:szCs w:val="16"/>
                <w:rPrChange w:id="2685" w:author="Steve Barbeaux" w:date="2022-10-09T19:45:00Z">
                  <w:rPr>
                    <w:sz w:val="16"/>
                    <w:szCs w:val="16"/>
                  </w:rPr>
                </w:rPrChange>
              </w:rPr>
              <w:t>1.340</w:t>
            </w:r>
          </w:p>
        </w:tc>
        <w:tc>
          <w:tcPr>
            <w:tcW w:w="0" w:type="auto"/>
            <w:tcBorders>
              <w:top w:val="nil"/>
              <w:left w:val="nil"/>
              <w:bottom w:val="nil"/>
              <w:right w:val="nil"/>
            </w:tcBorders>
            <w:shd w:val="clear" w:color="auto" w:fill="auto"/>
            <w:noWrap/>
            <w:vAlign w:val="center"/>
            <w:tcPrChange w:id="2686" w:author="Steve Barbeaux" w:date="2022-10-09T19:44:00Z">
              <w:tcPr>
                <w:tcW w:w="599" w:type="dxa"/>
                <w:tcBorders>
                  <w:top w:val="nil"/>
                  <w:left w:val="nil"/>
                  <w:bottom w:val="nil"/>
                  <w:right w:val="nil"/>
                </w:tcBorders>
                <w:shd w:val="clear" w:color="auto" w:fill="auto"/>
                <w:noWrap/>
              </w:tcPr>
            </w:tcPrChange>
          </w:tcPr>
          <w:p w14:paraId="5C6A00B0" w14:textId="21DFD35B" w:rsidR="00304CE8" w:rsidRPr="00217552" w:rsidRDefault="00304CE8" w:rsidP="00304CE8">
            <w:pPr>
              <w:spacing w:after="0"/>
              <w:jc w:val="center"/>
              <w:rPr>
                <w:sz w:val="16"/>
                <w:szCs w:val="16"/>
                <w:rPrChange w:id="2687" w:author="Steve Barbeaux" w:date="2022-10-09T19:45:00Z">
                  <w:rPr>
                    <w:sz w:val="16"/>
                    <w:szCs w:val="16"/>
                  </w:rPr>
                </w:rPrChange>
              </w:rPr>
            </w:pPr>
            <w:r w:rsidRPr="00217552">
              <w:rPr>
                <w:sz w:val="16"/>
                <w:szCs w:val="16"/>
                <w:rPrChange w:id="2688" w:author="Steve Barbeaux" w:date="2022-10-09T19:45:00Z">
                  <w:rPr>
                    <w:sz w:val="16"/>
                    <w:szCs w:val="16"/>
                  </w:rPr>
                </w:rPrChange>
              </w:rPr>
              <w:t>1.423</w:t>
            </w:r>
          </w:p>
        </w:tc>
        <w:tc>
          <w:tcPr>
            <w:tcW w:w="0" w:type="auto"/>
            <w:tcBorders>
              <w:top w:val="nil"/>
              <w:left w:val="nil"/>
              <w:bottom w:val="nil"/>
              <w:right w:val="nil"/>
            </w:tcBorders>
            <w:shd w:val="clear" w:color="auto" w:fill="auto"/>
            <w:noWrap/>
            <w:vAlign w:val="center"/>
            <w:tcPrChange w:id="2689" w:author="Steve Barbeaux" w:date="2022-10-09T19:44:00Z">
              <w:tcPr>
                <w:tcW w:w="598" w:type="dxa"/>
                <w:tcBorders>
                  <w:top w:val="nil"/>
                  <w:left w:val="nil"/>
                  <w:bottom w:val="nil"/>
                  <w:right w:val="nil"/>
                </w:tcBorders>
                <w:shd w:val="clear" w:color="auto" w:fill="auto"/>
                <w:noWrap/>
              </w:tcPr>
            </w:tcPrChange>
          </w:tcPr>
          <w:p w14:paraId="69A94E4E" w14:textId="22BC0BB3" w:rsidR="00304CE8" w:rsidRPr="00217552" w:rsidRDefault="00304CE8" w:rsidP="00304CE8">
            <w:pPr>
              <w:spacing w:after="0"/>
              <w:jc w:val="center"/>
              <w:rPr>
                <w:sz w:val="16"/>
                <w:szCs w:val="16"/>
                <w:rPrChange w:id="2690" w:author="Steve Barbeaux" w:date="2022-10-09T19:45:00Z">
                  <w:rPr>
                    <w:sz w:val="16"/>
                    <w:szCs w:val="16"/>
                  </w:rPr>
                </w:rPrChange>
              </w:rPr>
            </w:pPr>
            <w:r w:rsidRPr="00217552">
              <w:rPr>
                <w:sz w:val="16"/>
                <w:szCs w:val="16"/>
                <w:rPrChange w:id="2691" w:author="Steve Barbeaux" w:date="2022-10-09T19:45:00Z">
                  <w:rPr>
                    <w:sz w:val="16"/>
                    <w:szCs w:val="16"/>
                  </w:rPr>
                </w:rPrChange>
              </w:rPr>
              <w:t>1.457</w:t>
            </w:r>
          </w:p>
        </w:tc>
        <w:tc>
          <w:tcPr>
            <w:tcW w:w="0" w:type="auto"/>
            <w:tcBorders>
              <w:top w:val="nil"/>
              <w:left w:val="nil"/>
              <w:bottom w:val="nil"/>
              <w:right w:val="nil"/>
            </w:tcBorders>
            <w:shd w:val="clear" w:color="auto" w:fill="auto"/>
            <w:noWrap/>
            <w:vAlign w:val="center"/>
            <w:tcPrChange w:id="2692" w:author="Steve Barbeaux" w:date="2022-10-09T19:44:00Z">
              <w:tcPr>
                <w:tcW w:w="599" w:type="dxa"/>
                <w:tcBorders>
                  <w:top w:val="nil"/>
                  <w:left w:val="nil"/>
                  <w:bottom w:val="nil"/>
                  <w:right w:val="nil"/>
                </w:tcBorders>
                <w:shd w:val="clear" w:color="auto" w:fill="auto"/>
                <w:noWrap/>
              </w:tcPr>
            </w:tcPrChange>
          </w:tcPr>
          <w:p w14:paraId="1F2DF588" w14:textId="23198A00" w:rsidR="00304CE8" w:rsidRPr="00217552" w:rsidRDefault="00304CE8" w:rsidP="00304CE8">
            <w:pPr>
              <w:spacing w:after="0"/>
              <w:jc w:val="center"/>
              <w:rPr>
                <w:sz w:val="16"/>
                <w:szCs w:val="16"/>
                <w:rPrChange w:id="2693" w:author="Steve Barbeaux" w:date="2022-10-09T19:45:00Z">
                  <w:rPr>
                    <w:sz w:val="16"/>
                    <w:szCs w:val="16"/>
                  </w:rPr>
                </w:rPrChange>
              </w:rPr>
            </w:pPr>
            <w:r w:rsidRPr="00217552">
              <w:rPr>
                <w:sz w:val="16"/>
                <w:szCs w:val="16"/>
                <w:rPrChange w:id="2694" w:author="Steve Barbeaux" w:date="2022-10-09T19:45:00Z">
                  <w:rPr>
                    <w:sz w:val="16"/>
                    <w:szCs w:val="16"/>
                  </w:rPr>
                </w:rPrChange>
              </w:rPr>
              <w:t>1.465</w:t>
            </w:r>
          </w:p>
        </w:tc>
        <w:tc>
          <w:tcPr>
            <w:tcW w:w="0" w:type="auto"/>
            <w:tcBorders>
              <w:top w:val="nil"/>
              <w:left w:val="nil"/>
              <w:bottom w:val="nil"/>
              <w:right w:val="nil"/>
            </w:tcBorders>
            <w:shd w:val="clear" w:color="auto" w:fill="auto"/>
            <w:noWrap/>
            <w:vAlign w:val="center"/>
            <w:tcPrChange w:id="2695" w:author="Steve Barbeaux" w:date="2022-10-09T19:44:00Z">
              <w:tcPr>
                <w:tcW w:w="598" w:type="dxa"/>
                <w:tcBorders>
                  <w:top w:val="nil"/>
                  <w:left w:val="nil"/>
                  <w:bottom w:val="nil"/>
                  <w:right w:val="nil"/>
                </w:tcBorders>
                <w:shd w:val="clear" w:color="auto" w:fill="auto"/>
                <w:noWrap/>
              </w:tcPr>
            </w:tcPrChange>
          </w:tcPr>
          <w:p w14:paraId="41312B29" w14:textId="25CFEFC7" w:rsidR="00304CE8" w:rsidRPr="00217552" w:rsidRDefault="00304CE8" w:rsidP="00304CE8">
            <w:pPr>
              <w:spacing w:after="0"/>
              <w:jc w:val="center"/>
              <w:rPr>
                <w:sz w:val="16"/>
                <w:szCs w:val="16"/>
                <w:rPrChange w:id="2696" w:author="Steve Barbeaux" w:date="2022-10-09T19:45:00Z">
                  <w:rPr>
                    <w:sz w:val="16"/>
                    <w:szCs w:val="16"/>
                  </w:rPr>
                </w:rPrChange>
              </w:rPr>
            </w:pPr>
            <w:r w:rsidRPr="00217552">
              <w:rPr>
                <w:sz w:val="16"/>
                <w:szCs w:val="16"/>
                <w:rPrChange w:id="2697" w:author="Steve Barbeaux" w:date="2022-10-09T19:45:00Z">
                  <w:rPr>
                    <w:sz w:val="16"/>
                    <w:szCs w:val="16"/>
                  </w:rPr>
                </w:rPrChange>
              </w:rPr>
              <w:t>1.463</w:t>
            </w:r>
          </w:p>
        </w:tc>
        <w:tc>
          <w:tcPr>
            <w:tcW w:w="0" w:type="auto"/>
            <w:tcBorders>
              <w:top w:val="nil"/>
              <w:left w:val="nil"/>
              <w:bottom w:val="nil"/>
              <w:right w:val="nil"/>
            </w:tcBorders>
            <w:shd w:val="clear" w:color="auto" w:fill="auto"/>
            <w:noWrap/>
            <w:vAlign w:val="center"/>
            <w:tcPrChange w:id="2698" w:author="Steve Barbeaux" w:date="2022-10-09T19:44:00Z">
              <w:tcPr>
                <w:tcW w:w="599" w:type="dxa"/>
                <w:tcBorders>
                  <w:top w:val="nil"/>
                  <w:left w:val="nil"/>
                  <w:bottom w:val="nil"/>
                  <w:right w:val="nil"/>
                </w:tcBorders>
                <w:shd w:val="clear" w:color="auto" w:fill="auto"/>
                <w:noWrap/>
              </w:tcPr>
            </w:tcPrChange>
          </w:tcPr>
          <w:p w14:paraId="1651AC0C" w14:textId="352E6D9A" w:rsidR="00304CE8" w:rsidRPr="00217552" w:rsidRDefault="00304CE8" w:rsidP="00304CE8">
            <w:pPr>
              <w:spacing w:after="0"/>
              <w:jc w:val="center"/>
              <w:rPr>
                <w:sz w:val="16"/>
                <w:szCs w:val="16"/>
                <w:rPrChange w:id="2699" w:author="Steve Barbeaux" w:date="2022-10-09T19:45:00Z">
                  <w:rPr>
                    <w:sz w:val="16"/>
                    <w:szCs w:val="16"/>
                  </w:rPr>
                </w:rPrChange>
              </w:rPr>
            </w:pPr>
            <w:r w:rsidRPr="00217552">
              <w:rPr>
                <w:sz w:val="16"/>
                <w:szCs w:val="16"/>
                <w:rPrChange w:id="2700" w:author="Steve Barbeaux" w:date="2022-10-09T19:45:00Z">
                  <w:rPr>
                    <w:sz w:val="16"/>
                    <w:szCs w:val="16"/>
                  </w:rPr>
                </w:rPrChange>
              </w:rPr>
              <w:t>1.453</w:t>
            </w:r>
          </w:p>
        </w:tc>
        <w:tc>
          <w:tcPr>
            <w:tcW w:w="0" w:type="auto"/>
            <w:tcBorders>
              <w:top w:val="nil"/>
              <w:left w:val="nil"/>
              <w:bottom w:val="nil"/>
              <w:right w:val="nil"/>
            </w:tcBorders>
            <w:shd w:val="clear" w:color="auto" w:fill="auto"/>
            <w:noWrap/>
            <w:vAlign w:val="center"/>
            <w:tcPrChange w:id="2701" w:author="Steve Barbeaux" w:date="2022-10-09T19:44:00Z">
              <w:tcPr>
                <w:tcW w:w="598" w:type="dxa"/>
                <w:tcBorders>
                  <w:top w:val="nil"/>
                  <w:left w:val="nil"/>
                  <w:bottom w:val="nil"/>
                  <w:right w:val="nil"/>
                </w:tcBorders>
                <w:shd w:val="clear" w:color="auto" w:fill="auto"/>
                <w:noWrap/>
              </w:tcPr>
            </w:tcPrChange>
          </w:tcPr>
          <w:p w14:paraId="56420E44" w14:textId="512F6B49" w:rsidR="00304CE8" w:rsidRPr="00217552" w:rsidRDefault="00304CE8" w:rsidP="00304CE8">
            <w:pPr>
              <w:spacing w:after="0"/>
              <w:jc w:val="center"/>
              <w:rPr>
                <w:sz w:val="16"/>
                <w:szCs w:val="16"/>
                <w:rPrChange w:id="2702" w:author="Steve Barbeaux" w:date="2022-10-09T19:45:00Z">
                  <w:rPr>
                    <w:sz w:val="16"/>
                    <w:szCs w:val="16"/>
                  </w:rPr>
                </w:rPrChange>
              </w:rPr>
            </w:pPr>
            <w:r w:rsidRPr="00217552">
              <w:rPr>
                <w:sz w:val="16"/>
                <w:szCs w:val="16"/>
                <w:rPrChange w:id="2703" w:author="Steve Barbeaux" w:date="2022-10-09T19:45:00Z">
                  <w:rPr>
                    <w:sz w:val="16"/>
                    <w:szCs w:val="16"/>
                  </w:rPr>
                </w:rPrChange>
              </w:rPr>
              <w:t>1.431</w:t>
            </w:r>
          </w:p>
        </w:tc>
        <w:tc>
          <w:tcPr>
            <w:tcW w:w="0" w:type="auto"/>
            <w:tcBorders>
              <w:top w:val="nil"/>
              <w:left w:val="nil"/>
              <w:bottom w:val="nil"/>
              <w:right w:val="nil"/>
            </w:tcBorders>
            <w:shd w:val="clear" w:color="auto" w:fill="auto"/>
            <w:noWrap/>
            <w:vAlign w:val="center"/>
            <w:tcPrChange w:id="2704" w:author="Steve Barbeaux" w:date="2022-10-09T19:44:00Z">
              <w:tcPr>
                <w:tcW w:w="599" w:type="dxa"/>
                <w:tcBorders>
                  <w:top w:val="nil"/>
                  <w:left w:val="nil"/>
                  <w:bottom w:val="nil"/>
                  <w:right w:val="nil"/>
                </w:tcBorders>
                <w:shd w:val="clear" w:color="auto" w:fill="auto"/>
                <w:noWrap/>
              </w:tcPr>
            </w:tcPrChange>
          </w:tcPr>
          <w:p w14:paraId="3F2A329A" w14:textId="2333AE28" w:rsidR="00304CE8" w:rsidRPr="00217552" w:rsidRDefault="00304CE8" w:rsidP="00304CE8">
            <w:pPr>
              <w:spacing w:after="0"/>
              <w:jc w:val="center"/>
              <w:rPr>
                <w:sz w:val="16"/>
                <w:szCs w:val="16"/>
                <w:rPrChange w:id="2705" w:author="Steve Barbeaux" w:date="2022-10-09T19:45:00Z">
                  <w:rPr>
                    <w:sz w:val="16"/>
                    <w:szCs w:val="16"/>
                  </w:rPr>
                </w:rPrChange>
              </w:rPr>
            </w:pPr>
            <w:r w:rsidRPr="00217552">
              <w:rPr>
                <w:sz w:val="16"/>
                <w:szCs w:val="16"/>
                <w:rPrChange w:id="2706" w:author="Steve Barbeaux" w:date="2022-10-09T19:45:00Z">
                  <w:rPr>
                    <w:sz w:val="16"/>
                    <w:szCs w:val="16"/>
                  </w:rPr>
                </w:rPrChange>
              </w:rPr>
              <w:t>1.396</w:t>
            </w:r>
          </w:p>
        </w:tc>
      </w:tr>
      <w:tr w:rsidR="00304CE8" w:rsidRPr="005F5568" w14:paraId="39783042" w14:textId="77777777" w:rsidTr="00217552">
        <w:trPr>
          <w:trPrChange w:id="2707"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2708" w:author="Steve Barbeaux" w:date="2022-10-09T19:44:00Z">
              <w:tcPr>
                <w:tcW w:w="598" w:type="dxa"/>
                <w:tcBorders>
                  <w:top w:val="nil"/>
                  <w:left w:val="nil"/>
                  <w:bottom w:val="nil"/>
                  <w:right w:val="nil"/>
                </w:tcBorders>
                <w:shd w:val="clear" w:color="auto" w:fill="auto"/>
                <w:noWrap/>
                <w:vAlign w:val="center"/>
              </w:tcPr>
            </w:tcPrChange>
          </w:tcPr>
          <w:p w14:paraId="56ED68A9" w14:textId="77777777" w:rsidR="00304CE8" w:rsidRPr="00217552" w:rsidRDefault="00304CE8" w:rsidP="00304CE8">
            <w:pPr>
              <w:spacing w:after="0"/>
              <w:jc w:val="center"/>
              <w:rPr>
                <w:sz w:val="16"/>
                <w:szCs w:val="16"/>
                <w:rPrChange w:id="2709" w:author="Steve Barbeaux" w:date="2022-10-09T19:45:00Z">
                  <w:rPr>
                    <w:sz w:val="16"/>
                    <w:szCs w:val="16"/>
                  </w:rPr>
                </w:rPrChange>
              </w:rPr>
            </w:pPr>
            <w:r w:rsidRPr="00217552">
              <w:rPr>
                <w:sz w:val="16"/>
                <w:szCs w:val="16"/>
                <w:rPrChange w:id="2710" w:author="Steve Barbeaux" w:date="2022-10-09T19:45:00Z">
                  <w:rPr>
                    <w:sz w:val="16"/>
                    <w:szCs w:val="16"/>
                  </w:rPr>
                </w:rPrChange>
              </w:rPr>
              <w:t>1994</w:t>
            </w:r>
          </w:p>
        </w:tc>
        <w:tc>
          <w:tcPr>
            <w:tcW w:w="0" w:type="auto"/>
            <w:tcBorders>
              <w:top w:val="nil"/>
              <w:left w:val="nil"/>
              <w:bottom w:val="nil"/>
              <w:right w:val="nil"/>
            </w:tcBorders>
            <w:vAlign w:val="center"/>
            <w:tcPrChange w:id="2711" w:author="Steve Barbeaux" w:date="2022-10-09T19:44:00Z">
              <w:tcPr>
                <w:tcW w:w="599" w:type="dxa"/>
                <w:tcBorders>
                  <w:top w:val="nil"/>
                  <w:left w:val="nil"/>
                  <w:bottom w:val="nil"/>
                  <w:right w:val="nil"/>
                </w:tcBorders>
              </w:tcPr>
            </w:tcPrChange>
          </w:tcPr>
          <w:p w14:paraId="6CD4F72E" w14:textId="10ACF7D2" w:rsidR="00304CE8" w:rsidRPr="00217552" w:rsidRDefault="00304CE8" w:rsidP="00304CE8">
            <w:pPr>
              <w:spacing w:after="0"/>
              <w:jc w:val="center"/>
              <w:rPr>
                <w:sz w:val="16"/>
                <w:szCs w:val="16"/>
                <w:rPrChange w:id="2712" w:author="Steve Barbeaux" w:date="2022-10-09T19:45:00Z">
                  <w:rPr>
                    <w:sz w:val="16"/>
                    <w:szCs w:val="16"/>
                  </w:rPr>
                </w:rPrChange>
              </w:rPr>
            </w:pPr>
            <w:r w:rsidRPr="00217552">
              <w:rPr>
                <w:sz w:val="16"/>
                <w:szCs w:val="16"/>
                <w:rPrChange w:id="2713" w:author="Steve Barbeaux" w:date="2022-10-09T19:45:00Z">
                  <w:rPr>
                    <w:sz w:val="16"/>
                    <w:szCs w:val="16"/>
                  </w:rPr>
                </w:rPrChange>
              </w:rPr>
              <w:t>0.416</w:t>
            </w:r>
          </w:p>
        </w:tc>
        <w:tc>
          <w:tcPr>
            <w:tcW w:w="0" w:type="auto"/>
            <w:tcBorders>
              <w:top w:val="nil"/>
              <w:left w:val="nil"/>
              <w:bottom w:val="nil"/>
              <w:right w:val="nil"/>
            </w:tcBorders>
            <w:shd w:val="clear" w:color="auto" w:fill="auto"/>
            <w:noWrap/>
            <w:vAlign w:val="center"/>
            <w:tcPrChange w:id="2714" w:author="Steve Barbeaux" w:date="2022-10-09T19:44:00Z">
              <w:tcPr>
                <w:tcW w:w="598" w:type="dxa"/>
                <w:tcBorders>
                  <w:top w:val="nil"/>
                  <w:left w:val="nil"/>
                  <w:bottom w:val="nil"/>
                  <w:right w:val="nil"/>
                </w:tcBorders>
                <w:shd w:val="clear" w:color="auto" w:fill="auto"/>
                <w:noWrap/>
              </w:tcPr>
            </w:tcPrChange>
          </w:tcPr>
          <w:p w14:paraId="411B8D1B" w14:textId="56ABEB1C" w:rsidR="00304CE8" w:rsidRPr="00217552" w:rsidRDefault="00304CE8" w:rsidP="00304CE8">
            <w:pPr>
              <w:spacing w:after="0"/>
              <w:jc w:val="center"/>
              <w:rPr>
                <w:sz w:val="16"/>
                <w:szCs w:val="16"/>
                <w:rPrChange w:id="2715" w:author="Steve Barbeaux" w:date="2022-10-09T19:45:00Z">
                  <w:rPr>
                    <w:sz w:val="16"/>
                    <w:szCs w:val="16"/>
                  </w:rPr>
                </w:rPrChange>
              </w:rPr>
            </w:pPr>
            <w:r w:rsidRPr="00217552">
              <w:rPr>
                <w:sz w:val="16"/>
                <w:szCs w:val="16"/>
                <w:rPrChange w:id="2716" w:author="Steve Barbeaux" w:date="2022-10-09T19:45:00Z">
                  <w:rPr>
                    <w:sz w:val="16"/>
                    <w:szCs w:val="16"/>
                  </w:rPr>
                </w:rPrChange>
              </w:rPr>
              <w:t>0.508</w:t>
            </w:r>
          </w:p>
        </w:tc>
        <w:tc>
          <w:tcPr>
            <w:tcW w:w="0" w:type="auto"/>
            <w:tcBorders>
              <w:top w:val="nil"/>
              <w:left w:val="nil"/>
              <w:bottom w:val="nil"/>
              <w:right w:val="nil"/>
            </w:tcBorders>
            <w:shd w:val="clear" w:color="auto" w:fill="auto"/>
            <w:noWrap/>
            <w:vAlign w:val="center"/>
            <w:tcPrChange w:id="2717" w:author="Steve Barbeaux" w:date="2022-10-09T19:44:00Z">
              <w:tcPr>
                <w:tcW w:w="599" w:type="dxa"/>
                <w:tcBorders>
                  <w:top w:val="nil"/>
                  <w:left w:val="nil"/>
                  <w:bottom w:val="nil"/>
                  <w:right w:val="nil"/>
                </w:tcBorders>
                <w:shd w:val="clear" w:color="auto" w:fill="auto"/>
                <w:noWrap/>
              </w:tcPr>
            </w:tcPrChange>
          </w:tcPr>
          <w:p w14:paraId="59012624" w14:textId="1C677760" w:rsidR="00304CE8" w:rsidRPr="00217552" w:rsidRDefault="00304CE8" w:rsidP="00304CE8">
            <w:pPr>
              <w:spacing w:after="0"/>
              <w:jc w:val="center"/>
              <w:rPr>
                <w:sz w:val="16"/>
                <w:szCs w:val="16"/>
                <w:rPrChange w:id="2718" w:author="Steve Barbeaux" w:date="2022-10-09T19:45:00Z">
                  <w:rPr>
                    <w:sz w:val="16"/>
                    <w:szCs w:val="16"/>
                  </w:rPr>
                </w:rPrChange>
              </w:rPr>
            </w:pPr>
            <w:r w:rsidRPr="00217552">
              <w:rPr>
                <w:sz w:val="16"/>
                <w:szCs w:val="16"/>
                <w:rPrChange w:id="2719" w:author="Steve Barbeaux" w:date="2022-10-09T19:45:00Z">
                  <w:rPr>
                    <w:sz w:val="16"/>
                    <w:szCs w:val="16"/>
                  </w:rPr>
                </w:rPrChange>
              </w:rPr>
              <w:t>0.583</w:t>
            </w:r>
          </w:p>
        </w:tc>
        <w:tc>
          <w:tcPr>
            <w:tcW w:w="0" w:type="auto"/>
            <w:tcBorders>
              <w:top w:val="nil"/>
              <w:left w:val="nil"/>
              <w:bottom w:val="nil"/>
              <w:right w:val="nil"/>
            </w:tcBorders>
            <w:shd w:val="clear" w:color="auto" w:fill="auto"/>
            <w:noWrap/>
            <w:vAlign w:val="center"/>
            <w:tcPrChange w:id="2720" w:author="Steve Barbeaux" w:date="2022-10-09T19:44:00Z">
              <w:tcPr>
                <w:tcW w:w="598" w:type="dxa"/>
                <w:tcBorders>
                  <w:top w:val="nil"/>
                  <w:left w:val="nil"/>
                  <w:bottom w:val="nil"/>
                  <w:right w:val="nil"/>
                </w:tcBorders>
                <w:shd w:val="clear" w:color="auto" w:fill="auto"/>
                <w:noWrap/>
              </w:tcPr>
            </w:tcPrChange>
          </w:tcPr>
          <w:p w14:paraId="1C210B0C" w14:textId="485B6E6C" w:rsidR="00304CE8" w:rsidRPr="00217552" w:rsidRDefault="00304CE8" w:rsidP="00304CE8">
            <w:pPr>
              <w:spacing w:after="0"/>
              <w:jc w:val="center"/>
              <w:rPr>
                <w:sz w:val="16"/>
                <w:szCs w:val="16"/>
                <w:rPrChange w:id="2721" w:author="Steve Barbeaux" w:date="2022-10-09T19:45:00Z">
                  <w:rPr>
                    <w:sz w:val="16"/>
                    <w:szCs w:val="16"/>
                  </w:rPr>
                </w:rPrChange>
              </w:rPr>
            </w:pPr>
            <w:r w:rsidRPr="00217552">
              <w:rPr>
                <w:sz w:val="16"/>
                <w:szCs w:val="16"/>
                <w:rPrChange w:id="2722" w:author="Steve Barbeaux" w:date="2022-10-09T19:45:00Z">
                  <w:rPr>
                    <w:sz w:val="16"/>
                    <w:szCs w:val="16"/>
                  </w:rPr>
                </w:rPrChange>
              </w:rPr>
              <w:t>0.683</w:t>
            </w:r>
          </w:p>
        </w:tc>
        <w:tc>
          <w:tcPr>
            <w:tcW w:w="0" w:type="auto"/>
            <w:tcBorders>
              <w:top w:val="nil"/>
              <w:left w:val="nil"/>
              <w:bottom w:val="nil"/>
              <w:right w:val="nil"/>
            </w:tcBorders>
            <w:shd w:val="clear" w:color="auto" w:fill="auto"/>
            <w:noWrap/>
            <w:vAlign w:val="center"/>
            <w:tcPrChange w:id="2723" w:author="Steve Barbeaux" w:date="2022-10-09T19:44:00Z">
              <w:tcPr>
                <w:tcW w:w="599" w:type="dxa"/>
                <w:tcBorders>
                  <w:top w:val="nil"/>
                  <w:left w:val="nil"/>
                  <w:bottom w:val="nil"/>
                  <w:right w:val="nil"/>
                </w:tcBorders>
                <w:shd w:val="clear" w:color="auto" w:fill="auto"/>
                <w:noWrap/>
              </w:tcPr>
            </w:tcPrChange>
          </w:tcPr>
          <w:p w14:paraId="3AB18847" w14:textId="76A80930" w:rsidR="00304CE8" w:rsidRPr="00217552" w:rsidRDefault="00304CE8" w:rsidP="00304CE8">
            <w:pPr>
              <w:spacing w:after="0"/>
              <w:jc w:val="center"/>
              <w:rPr>
                <w:sz w:val="16"/>
                <w:szCs w:val="16"/>
                <w:rPrChange w:id="2724" w:author="Steve Barbeaux" w:date="2022-10-09T19:45:00Z">
                  <w:rPr>
                    <w:sz w:val="16"/>
                    <w:szCs w:val="16"/>
                  </w:rPr>
                </w:rPrChange>
              </w:rPr>
            </w:pPr>
            <w:r w:rsidRPr="00217552">
              <w:rPr>
                <w:sz w:val="16"/>
                <w:szCs w:val="16"/>
                <w:rPrChange w:id="2725" w:author="Steve Barbeaux" w:date="2022-10-09T19:45:00Z">
                  <w:rPr>
                    <w:sz w:val="16"/>
                    <w:szCs w:val="16"/>
                  </w:rPr>
                </w:rPrChange>
              </w:rPr>
              <w:t>0.813</w:t>
            </w:r>
          </w:p>
        </w:tc>
        <w:tc>
          <w:tcPr>
            <w:tcW w:w="0" w:type="auto"/>
            <w:tcBorders>
              <w:top w:val="nil"/>
              <w:left w:val="nil"/>
              <w:bottom w:val="nil"/>
              <w:right w:val="nil"/>
            </w:tcBorders>
            <w:shd w:val="clear" w:color="auto" w:fill="auto"/>
            <w:noWrap/>
            <w:vAlign w:val="center"/>
            <w:tcPrChange w:id="2726" w:author="Steve Barbeaux" w:date="2022-10-09T19:44:00Z">
              <w:tcPr>
                <w:tcW w:w="598" w:type="dxa"/>
                <w:tcBorders>
                  <w:top w:val="nil"/>
                  <w:left w:val="nil"/>
                  <w:bottom w:val="nil"/>
                  <w:right w:val="nil"/>
                </w:tcBorders>
                <w:shd w:val="clear" w:color="auto" w:fill="auto"/>
                <w:noWrap/>
              </w:tcPr>
            </w:tcPrChange>
          </w:tcPr>
          <w:p w14:paraId="47C5D91E" w14:textId="27755C1E" w:rsidR="00304CE8" w:rsidRPr="00217552" w:rsidRDefault="00304CE8" w:rsidP="00304CE8">
            <w:pPr>
              <w:spacing w:after="0"/>
              <w:jc w:val="center"/>
              <w:rPr>
                <w:sz w:val="16"/>
                <w:szCs w:val="16"/>
                <w:rPrChange w:id="2727" w:author="Steve Barbeaux" w:date="2022-10-09T19:45:00Z">
                  <w:rPr>
                    <w:sz w:val="16"/>
                    <w:szCs w:val="16"/>
                  </w:rPr>
                </w:rPrChange>
              </w:rPr>
            </w:pPr>
            <w:r w:rsidRPr="00217552">
              <w:rPr>
                <w:sz w:val="16"/>
                <w:szCs w:val="16"/>
                <w:rPrChange w:id="2728" w:author="Steve Barbeaux" w:date="2022-10-09T19:45:00Z">
                  <w:rPr>
                    <w:sz w:val="16"/>
                    <w:szCs w:val="16"/>
                  </w:rPr>
                </w:rPrChange>
              </w:rPr>
              <w:t>0.962</w:t>
            </w:r>
          </w:p>
        </w:tc>
        <w:tc>
          <w:tcPr>
            <w:tcW w:w="0" w:type="auto"/>
            <w:tcBorders>
              <w:top w:val="nil"/>
              <w:left w:val="nil"/>
              <w:bottom w:val="nil"/>
              <w:right w:val="nil"/>
            </w:tcBorders>
            <w:shd w:val="clear" w:color="auto" w:fill="auto"/>
            <w:noWrap/>
            <w:vAlign w:val="center"/>
            <w:tcPrChange w:id="2729" w:author="Steve Barbeaux" w:date="2022-10-09T19:44:00Z">
              <w:tcPr>
                <w:tcW w:w="599" w:type="dxa"/>
                <w:tcBorders>
                  <w:top w:val="nil"/>
                  <w:left w:val="nil"/>
                  <w:bottom w:val="nil"/>
                  <w:right w:val="nil"/>
                </w:tcBorders>
                <w:shd w:val="clear" w:color="auto" w:fill="auto"/>
                <w:noWrap/>
              </w:tcPr>
            </w:tcPrChange>
          </w:tcPr>
          <w:p w14:paraId="0C273F20" w14:textId="5C5BB11B" w:rsidR="00304CE8" w:rsidRPr="00217552" w:rsidRDefault="00304CE8" w:rsidP="00304CE8">
            <w:pPr>
              <w:spacing w:after="0"/>
              <w:jc w:val="center"/>
              <w:rPr>
                <w:sz w:val="16"/>
                <w:szCs w:val="16"/>
                <w:rPrChange w:id="2730" w:author="Steve Barbeaux" w:date="2022-10-09T19:45:00Z">
                  <w:rPr>
                    <w:sz w:val="16"/>
                    <w:szCs w:val="16"/>
                  </w:rPr>
                </w:rPrChange>
              </w:rPr>
            </w:pPr>
            <w:r w:rsidRPr="00217552">
              <w:rPr>
                <w:sz w:val="16"/>
                <w:szCs w:val="16"/>
                <w:rPrChange w:id="2731" w:author="Steve Barbeaux" w:date="2022-10-09T19:45:00Z">
                  <w:rPr>
                    <w:sz w:val="16"/>
                    <w:szCs w:val="16"/>
                  </w:rPr>
                </w:rPrChange>
              </w:rPr>
              <w:t>1.107</w:t>
            </w:r>
          </w:p>
        </w:tc>
        <w:tc>
          <w:tcPr>
            <w:tcW w:w="0" w:type="auto"/>
            <w:tcBorders>
              <w:top w:val="nil"/>
              <w:left w:val="nil"/>
              <w:bottom w:val="nil"/>
              <w:right w:val="nil"/>
            </w:tcBorders>
            <w:shd w:val="clear" w:color="auto" w:fill="auto"/>
            <w:noWrap/>
            <w:vAlign w:val="center"/>
            <w:tcPrChange w:id="2732" w:author="Steve Barbeaux" w:date="2022-10-09T19:44:00Z">
              <w:tcPr>
                <w:tcW w:w="598" w:type="dxa"/>
                <w:tcBorders>
                  <w:top w:val="nil"/>
                  <w:left w:val="nil"/>
                  <w:bottom w:val="nil"/>
                  <w:right w:val="nil"/>
                </w:tcBorders>
                <w:shd w:val="clear" w:color="auto" w:fill="auto"/>
                <w:noWrap/>
              </w:tcPr>
            </w:tcPrChange>
          </w:tcPr>
          <w:p w14:paraId="58AD5F54" w14:textId="44A63A37" w:rsidR="00304CE8" w:rsidRPr="00217552" w:rsidRDefault="00304CE8" w:rsidP="00304CE8">
            <w:pPr>
              <w:spacing w:after="0"/>
              <w:jc w:val="center"/>
              <w:rPr>
                <w:sz w:val="16"/>
                <w:szCs w:val="16"/>
                <w:rPrChange w:id="2733" w:author="Steve Barbeaux" w:date="2022-10-09T19:45:00Z">
                  <w:rPr>
                    <w:sz w:val="16"/>
                    <w:szCs w:val="16"/>
                  </w:rPr>
                </w:rPrChange>
              </w:rPr>
            </w:pPr>
            <w:r w:rsidRPr="00217552">
              <w:rPr>
                <w:sz w:val="16"/>
                <w:szCs w:val="16"/>
                <w:rPrChange w:id="2734" w:author="Steve Barbeaux" w:date="2022-10-09T19:45:00Z">
                  <w:rPr>
                    <w:sz w:val="16"/>
                    <w:szCs w:val="16"/>
                  </w:rPr>
                </w:rPrChange>
              </w:rPr>
              <w:t>1.221</w:t>
            </w:r>
          </w:p>
        </w:tc>
        <w:tc>
          <w:tcPr>
            <w:tcW w:w="0" w:type="auto"/>
            <w:tcBorders>
              <w:top w:val="nil"/>
              <w:left w:val="nil"/>
              <w:bottom w:val="nil"/>
              <w:right w:val="nil"/>
            </w:tcBorders>
            <w:shd w:val="clear" w:color="auto" w:fill="auto"/>
            <w:noWrap/>
            <w:vAlign w:val="center"/>
            <w:tcPrChange w:id="2735" w:author="Steve Barbeaux" w:date="2022-10-09T19:44:00Z">
              <w:tcPr>
                <w:tcW w:w="599" w:type="dxa"/>
                <w:tcBorders>
                  <w:top w:val="nil"/>
                  <w:left w:val="nil"/>
                  <w:bottom w:val="nil"/>
                  <w:right w:val="nil"/>
                </w:tcBorders>
                <w:shd w:val="clear" w:color="auto" w:fill="auto"/>
                <w:noWrap/>
              </w:tcPr>
            </w:tcPrChange>
          </w:tcPr>
          <w:p w14:paraId="0E2EF5E8" w14:textId="38142EEA" w:rsidR="00304CE8" w:rsidRPr="00217552" w:rsidRDefault="00304CE8" w:rsidP="00304CE8">
            <w:pPr>
              <w:spacing w:after="0"/>
              <w:jc w:val="center"/>
              <w:rPr>
                <w:sz w:val="16"/>
                <w:szCs w:val="16"/>
                <w:rPrChange w:id="2736" w:author="Steve Barbeaux" w:date="2022-10-09T19:45:00Z">
                  <w:rPr>
                    <w:sz w:val="16"/>
                    <w:szCs w:val="16"/>
                  </w:rPr>
                </w:rPrChange>
              </w:rPr>
            </w:pPr>
            <w:r w:rsidRPr="00217552">
              <w:rPr>
                <w:sz w:val="16"/>
                <w:szCs w:val="16"/>
                <w:rPrChange w:id="2737" w:author="Steve Barbeaux" w:date="2022-10-09T19:45:00Z">
                  <w:rPr>
                    <w:sz w:val="16"/>
                    <w:szCs w:val="16"/>
                  </w:rPr>
                </w:rPrChange>
              </w:rPr>
              <w:t>1.290</w:t>
            </w:r>
          </w:p>
        </w:tc>
        <w:tc>
          <w:tcPr>
            <w:tcW w:w="0" w:type="auto"/>
            <w:tcBorders>
              <w:top w:val="nil"/>
              <w:left w:val="nil"/>
              <w:bottom w:val="nil"/>
              <w:right w:val="nil"/>
            </w:tcBorders>
            <w:shd w:val="clear" w:color="auto" w:fill="auto"/>
            <w:noWrap/>
            <w:vAlign w:val="center"/>
            <w:tcPrChange w:id="2738" w:author="Steve Barbeaux" w:date="2022-10-09T19:44:00Z">
              <w:tcPr>
                <w:tcW w:w="598" w:type="dxa"/>
                <w:tcBorders>
                  <w:top w:val="nil"/>
                  <w:left w:val="nil"/>
                  <w:bottom w:val="nil"/>
                  <w:right w:val="nil"/>
                </w:tcBorders>
                <w:shd w:val="clear" w:color="auto" w:fill="auto"/>
                <w:noWrap/>
              </w:tcPr>
            </w:tcPrChange>
          </w:tcPr>
          <w:p w14:paraId="3A9C7756" w14:textId="7958A62A" w:rsidR="00304CE8" w:rsidRPr="00217552" w:rsidRDefault="00304CE8" w:rsidP="00304CE8">
            <w:pPr>
              <w:spacing w:after="0"/>
              <w:jc w:val="center"/>
              <w:rPr>
                <w:sz w:val="16"/>
                <w:szCs w:val="16"/>
                <w:rPrChange w:id="2739" w:author="Steve Barbeaux" w:date="2022-10-09T19:45:00Z">
                  <w:rPr>
                    <w:sz w:val="16"/>
                    <w:szCs w:val="16"/>
                  </w:rPr>
                </w:rPrChange>
              </w:rPr>
            </w:pPr>
            <w:r w:rsidRPr="00217552">
              <w:rPr>
                <w:sz w:val="16"/>
                <w:szCs w:val="16"/>
                <w:rPrChange w:id="2740" w:author="Steve Barbeaux" w:date="2022-10-09T19:45:00Z">
                  <w:rPr>
                    <w:sz w:val="16"/>
                    <w:szCs w:val="16"/>
                  </w:rPr>
                </w:rPrChange>
              </w:rPr>
              <w:t>1.317</w:t>
            </w:r>
          </w:p>
        </w:tc>
        <w:tc>
          <w:tcPr>
            <w:tcW w:w="0" w:type="auto"/>
            <w:tcBorders>
              <w:top w:val="nil"/>
              <w:left w:val="nil"/>
              <w:bottom w:val="nil"/>
              <w:right w:val="nil"/>
            </w:tcBorders>
            <w:shd w:val="clear" w:color="auto" w:fill="auto"/>
            <w:noWrap/>
            <w:vAlign w:val="center"/>
            <w:tcPrChange w:id="2741" w:author="Steve Barbeaux" w:date="2022-10-09T19:44:00Z">
              <w:tcPr>
                <w:tcW w:w="599" w:type="dxa"/>
                <w:tcBorders>
                  <w:top w:val="nil"/>
                  <w:left w:val="nil"/>
                  <w:bottom w:val="nil"/>
                  <w:right w:val="nil"/>
                </w:tcBorders>
                <w:shd w:val="clear" w:color="auto" w:fill="auto"/>
                <w:noWrap/>
              </w:tcPr>
            </w:tcPrChange>
          </w:tcPr>
          <w:p w14:paraId="1F9ADE9C" w14:textId="58EB8D52" w:rsidR="00304CE8" w:rsidRPr="00217552" w:rsidRDefault="00304CE8" w:rsidP="00304CE8">
            <w:pPr>
              <w:spacing w:after="0"/>
              <w:jc w:val="center"/>
              <w:rPr>
                <w:sz w:val="16"/>
                <w:szCs w:val="16"/>
                <w:rPrChange w:id="2742" w:author="Steve Barbeaux" w:date="2022-10-09T19:45:00Z">
                  <w:rPr>
                    <w:sz w:val="16"/>
                    <w:szCs w:val="16"/>
                  </w:rPr>
                </w:rPrChange>
              </w:rPr>
            </w:pPr>
            <w:r w:rsidRPr="00217552">
              <w:rPr>
                <w:sz w:val="16"/>
                <w:szCs w:val="16"/>
                <w:rPrChange w:id="2743" w:author="Steve Barbeaux" w:date="2022-10-09T19:45:00Z">
                  <w:rPr>
                    <w:sz w:val="16"/>
                    <w:szCs w:val="16"/>
                  </w:rPr>
                </w:rPrChange>
              </w:rPr>
              <w:t>1.319</w:t>
            </w:r>
          </w:p>
        </w:tc>
        <w:tc>
          <w:tcPr>
            <w:tcW w:w="0" w:type="auto"/>
            <w:tcBorders>
              <w:top w:val="nil"/>
              <w:left w:val="nil"/>
              <w:bottom w:val="nil"/>
              <w:right w:val="nil"/>
            </w:tcBorders>
            <w:shd w:val="clear" w:color="auto" w:fill="auto"/>
            <w:noWrap/>
            <w:vAlign w:val="center"/>
            <w:tcPrChange w:id="2744" w:author="Steve Barbeaux" w:date="2022-10-09T19:44:00Z">
              <w:tcPr>
                <w:tcW w:w="598" w:type="dxa"/>
                <w:tcBorders>
                  <w:top w:val="nil"/>
                  <w:left w:val="nil"/>
                  <w:bottom w:val="nil"/>
                  <w:right w:val="nil"/>
                </w:tcBorders>
                <w:shd w:val="clear" w:color="auto" w:fill="auto"/>
                <w:noWrap/>
              </w:tcPr>
            </w:tcPrChange>
          </w:tcPr>
          <w:p w14:paraId="135ABB46" w14:textId="5F996A90" w:rsidR="00304CE8" w:rsidRPr="00217552" w:rsidRDefault="00304CE8" w:rsidP="00304CE8">
            <w:pPr>
              <w:spacing w:after="0"/>
              <w:jc w:val="center"/>
              <w:rPr>
                <w:sz w:val="16"/>
                <w:szCs w:val="16"/>
                <w:rPrChange w:id="2745" w:author="Steve Barbeaux" w:date="2022-10-09T19:45:00Z">
                  <w:rPr>
                    <w:sz w:val="16"/>
                    <w:szCs w:val="16"/>
                  </w:rPr>
                </w:rPrChange>
              </w:rPr>
            </w:pPr>
            <w:r w:rsidRPr="00217552">
              <w:rPr>
                <w:sz w:val="16"/>
                <w:szCs w:val="16"/>
                <w:rPrChange w:id="2746" w:author="Steve Barbeaux" w:date="2022-10-09T19:45:00Z">
                  <w:rPr>
                    <w:sz w:val="16"/>
                    <w:szCs w:val="16"/>
                  </w:rPr>
                </w:rPrChange>
              </w:rPr>
              <w:t>1.309</w:t>
            </w:r>
          </w:p>
        </w:tc>
        <w:tc>
          <w:tcPr>
            <w:tcW w:w="0" w:type="auto"/>
            <w:tcBorders>
              <w:top w:val="nil"/>
              <w:left w:val="nil"/>
              <w:bottom w:val="nil"/>
              <w:right w:val="nil"/>
            </w:tcBorders>
            <w:shd w:val="clear" w:color="auto" w:fill="auto"/>
            <w:noWrap/>
            <w:vAlign w:val="center"/>
            <w:tcPrChange w:id="2747" w:author="Steve Barbeaux" w:date="2022-10-09T19:44:00Z">
              <w:tcPr>
                <w:tcW w:w="599" w:type="dxa"/>
                <w:tcBorders>
                  <w:top w:val="nil"/>
                  <w:left w:val="nil"/>
                  <w:bottom w:val="nil"/>
                  <w:right w:val="nil"/>
                </w:tcBorders>
                <w:shd w:val="clear" w:color="auto" w:fill="auto"/>
                <w:noWrap/>
              </w:tcPr>
            </w:tcPrChange>
          </w:tcPr>
          <w:p w14:paraId="1ACF338A" w14:textId="1B9A061C" w:rsidR="00304CE8" w:rsidRPr="00217552" w:rsidRDefault="00304CE8" w:rsidP="00304CE8">
            <w:pPr>
              <w:spacing w:after="0"/>
              <w:jc w:val="center"/>
              <w:rPr>
                <w:sz w:val="16"/>
                <w:szCs w:val="16"/>
                <w:rPrChange w:id="2748" w:author="Steve Barbeaux" w:date="2022-10-09T19:45:00Z">
                  <w:rPr>
                    <w:sz w:val="16"/>
                    <w:szCs w:val="16"/>
                  </w:rPr>
                </w:rPrChange>
              </w:rPr>
            </w:pPr>
            <w:r w:rsidRPr="00217552">
              <w:rPr>
                <w:sz w:val="16"/>
                <w:szCs w:val="16"/>
                <w:rPrChange w:id="2749" w:author="Steve Barbeaux" w:date="2022-10-09T19:45:00Z">
                  <w:rPr>
                    <w:sz w:val="16"/>
                    <w:szCs w:val="16"/>
                  </w:rPr>
                </w:rPrChange>
              </w:rPr>
              <w:t>1.295</w:t>
            </w:r>
          </w:p>
        </w:tc>
        <w:tc>
          <w:tcPr>
            <w:tcW w:w="0" w:type="auto"/>
            <w:tcBorders>
              <w:top w:val="nil"/>
              <w:left w:val="nil"/>
              <w:bottom w:val="nil"/>
              <w:right w:val="nil"/>
            </w:tcBorders>
            <w:shd w:val="clear" w:color="auto" w:fill="auto"/>
            <w:noWrap/>
            <w:vAlign w:val="center"/>
            <w:tcPrChange w:id="2750" w:author="Steve Barbeaux" w:date="2022-10-09T19:44:00Z">
              <w:tcPr>
                <w:tcW w:w="598" w:type="dxa"/>
                <w:tcBorders>
                  <w:top w:val="nil"/>
                  <w:left w:val="nil"/>
                  <w:bottom w:val="nil"/>
                  <w:right w:val="nil"/>
                </w:tcBorders>
                <w:shd w:val="clear" w:color="auto" w:fill="auto"/>
                <w:noWrap/>
              </w:tcPr>
            </w:tcPrChange>
          </w:tcPr>
          <w:p w14:paraId="19F8F713" w14:textId="7EE913F2" w:rsidR="00304CE8" w:rsidRPr="00217552" w:rsidRDefault="00304CE8" w:rsidP="00304CE8">
            <w:pPr>
              <w:spacing w:after="0"/>
              <w:jc w:val="center"/>
              <w:rPr>
                <w:sz w:val="16"/>
                <w:szCs w:val="16"/>
                <w:rPrChange w:id="2751" w:author="Steve Barbeaux" w:date="2022-10-09T19:45:00Z">
                  <w:rPr>
                    <w:sz w:val="16"/>
                    <w:szCs w:val="16"/>
                  </w:rPr>
                </w:rPrChange>
              </w:rPr>
            </w:pPr>
            <w:r w:rsidRPr="00217552">
              <w:rPr>
                <w:sz w:val="16"/>
                <w:szCs w:val="16"/>
                <w:rPrChange w:id="2752" w:author="Steve Barbeaux" w:date="2022-10-09T19:45:00Z">
                  <w:rPr>
                    <w:sz w:val="16"/>
                    <w:szCs w:val="16"/>
                  </w:rPr>
                </w:rPrChange>
              </w:rPr>
              <w:t>1.275</w:t>
            </w:r>
          </w:p>
        </w:tc>
        <w:tc>
          <w:tcPr>
            <w:tcW w:w="0" w:type="auto"/>
            <w:tcBorders>
              <w:top w:val="nil"/>
              <w:left w:val="nil"/>
              <w:bottom w:val="nil"/>
              <w:right w:val="nil"/>
            </w:tcBorders>
            <w:shd w:val="clear" w:color="auto" w:fill="auto"/>
            <w:noWrap/>
            <w:vAlign w:val="center"/>
            <w:tcPrChange w:id="2753" w:author="Steve Barbeaux" w:date="2022-10-09T19:44:00Z">
              <w:tcPr>
                <w:tcW w:w="599" w:type="dxa"/>
                <w:tcBorders>
                  <w:top w:val="nil"/>
                  <w:left w:val="nil"/>
                  <w:bottom w:val="nil"/>
                  <w:right w:val="nil"/>
                </w:tcBorders>
                <w:shd w:val="clear" w:color="auto" w:fill="auto"/>
                <w:noWrap/>
              </w:tcPr>
            </w:tcPrChange>
          </w:tcPr>
          <w:p w14:paraId="7F2B4161" w14:textId="4EAF1875" w:rsidR="00304CE8" w:rsidRPr="00217552" w:rsidRDefault="00304CE8" w:rsidP="00304CE8">
            <w:pPr>
              <w:spacing w:after="0"/>
              <w:jc w:val="center"/>
              <w:rPr>
                <w:sz w:val="16"/>
                <w:szCs w:val="16"/>
                <w:rPrChange w:id="2754" w:author="Steve Barbeaux" w:date="2022-10-09T19:45:00Z">
                  <w:rPr>
                    <w:sz w:val="16"/>
                    <w:szCs w:val="16"/>
                  </w:rPr>
                </w:rPrChange>
              </w:rPr>
            </w:pPr>
            <w:r w:rsidRPr="00217552">
              <w:rPr>
                <w:sz w:val="16"/>
                <w:szCs w:val="16"/>
                <w:rPrChange w:id="2755" w:author="Steve Barbeaux" w:date="2022-10-09T19:45:00Z">
                  <w:rPr>
                    <w:sz w:val="16"/>
                    <w:szCs w:val="16"/>
                  </w:rPr>
                </w:rPrChange>
              </w:rPr>
              <w:t>1.247</w:t>
            </w:r>
          </w:p>
        </w:tc>
      </w:tr>
      <w:tr w:rsidR="00304CE8" w:rsidRPr="005F5568" w14:paraId="54F97A60" w14:textId="77777777" w:rsidTr="00217552">
        <w:trPr>
          <w:trPrChange w:id="2756"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2757" w:author="Steve Barbeaux" w:date="2022-10-09T19:44:00Z">
              <w:tcPr>
                <w:tcW w:w="598" w:type="dxa"/>
                <w:tcBorders>
                  <w:top w:val="nil"/>
                  <w:left w:val="nil"/>
                  <w:bottom w:val="nil"/>
                  <w:right w:val="nil"/>
                </w:tcBorders>
                <w:shd w:val="clear" w:color="auto" w:fill="auto"/>
                <w:noWrap/>
                <w:vAlign w:val="center"/>
              </w:tcPr>
            </w:tcPrChange>
          </w:tcPr>
          <w:p w14:paraId="52E01DEE" w14:textId="77777777" w:rsidR="00304CE8" w:rsidRPr="00217552" w:rsidRDefault="00304CE8" w:rsidP="00304CE8">
            <w:pPr>
              <w:spacing w:after="0"/>
              <w:jc w:val="center"/>
              <w:rPr>
                <w:sz w:val="16"/>
                <w:szCs w:val="16"/>
                <w:rPrChange w:id="2758" w:author="Steve Barbeaux" w:date="2022-10-09T19:45:00Z">
                  <w:rPr>
                    <w:sz w:val="16"/>
                    <w:szCs w:val="16"/>
                  </w:rPr>
                </w:rPrChange>
              </w:rPr>
            </w:pPr>
            <w:r w:rsidRPr="00217552">
              <w:rPr>
                <w:sz w:val="16"/>
                <w:szCs w:val="16"/>
                <w:rPrChange w:id="2759" w:author="Steve Barbeaux" w:date="2022-10-09T19:45:00Z">
                  <w:rPr>
                    <w:sz w:val="16"/>
                    <w:szCs w:val="16"/>
                  </w:rPr>
                </w:rPrChange>
              </w:rPr>
              <w:t>1995</w:t>
            </w:r>
          </w:p>
        </w:tc>
        <w:tc>
          <w:tcPr>
            <w:tcW w:w="0" w:type="auto"/>
            <w:tcBorders>
              <w:top w:val="nil"/>
              <w:left w:val="nil"/>
              <w:bottom w:val="nil"/>
              <w:right w:val="nil"/>
            </w:tcBorders>
            <w:vAlign w:val="center"/>
            <w:tcPrChange w:id="2760" w:author="Steve Barbeaux" w:date="2022-10-09T19:44:00Z">
              <w:tcPr>
                <w:tcW w:w="599" w:type="dxa"/>
                <w:tcBorders>
                  <w:top w:val="nil"/>
                  <w:left w:val="nil"/>
                  <w:bottom w:val="nil"/>
                  <w:right w:val="nil"/>
                </w:tcBorders>
              </w:tcPr>
            </w:tcPrChange>
          </w:tcPr>
          <w:p w14:paraId="7AE91803" w14:textId="2E4A2FEC" w:rsidR="00304CE8" w:rsidRPr="00217552" w:rsidRDefault="00304CE8" w:rsidP="00304CE8">
            <w:pPr>
              <w:spacing w:after="0"/>
              <w:jc w:val="center"/>
              <w:rPr>
                <w:sz w:val="16"/>
                <w:szCs w:val="16"/>
                <w:rPrChange w:id="2761" w:author="Steve Barbeaux" w:date="2022-10-09T19:45:00Z">
                  <w:rPr>
                    <w:sz w:val="16"/>
                    <w:szCs w:val="16"/>
                  </w:rPr>
                </w:rPrChange>
              </w:rPr>
            </w:pPr>
            <w:r w:rsidRPr="00217552">
              <w:rPr>
                <w:sz w:val="16"/>
                <w:szCs w:val="16"/>
                <w:rPrChange w:id="2762" w:author="Steve Barbeaux" w:date="2022-10-09T19:45:00Z">
                  <w:rPr>
                    <w:sz w:val="16"/>
                    <w:szCs w:val="16"/>
                  </w:rPr>
                </w:rPrChange>
              </w:rPr>
              <w:t>0.416</w:t>
            </w:r>
          </w:p>
        </w:tc>
        <w:tc>
          <w:tcPr>
            <w:tcW w:w="0" w:type="auto"/>
            <w:tcBorders>
              <w:top w:val="nil"/>
              <w:left w:val="nil"/>
              <w:bottom w:val="nil"/>
              <w:right w:val="nil"/>
            </w:tcBorders>
            <w:shd w:val="clear" w:color="auto" w:fill="auto"/>
            <w:noWrap/>
            <w:vAlign w:val="center"/>
            <w:tcPrChange w:id="2763" w:author="Steve Barbeaux" w:date="2022-10-09T19:44:00Z">
              <w:tcPr>
                <w:tcW w:w="598" w:type="dxa"/>
                <w:tcBorders>
                  <w:top w:val="nil"/>
                  <w:left w:val="nil"/>
                  <w:bottom w:val="nil"/>
                  <w:right w:val="nil"/>
                </w:tcBorders>
                <w:shd w:val="clear" w:color="auto" w:fill="auto"/>
                <w:noWrap/>
              </w:tcPr>
            </w:tcPrChange>
          </w:tcPr>
          <w:p w14:paraId="5B4B2226" w14:textId="6F1D4E64" w:rsidR="00304CE8" w:rsidRPr="00217552" w:rsidRDefault="00304CE8" w:rsidP="00304CE8">
            <w:pPr>
              <w:spacing w:after="0"/>
              <w:jc w:val="center"/>
              <w:rPr>
                <w:sz w:val="16"/>
                <w:szCs w:val="16"/>
                <w:rPrChange w:id="2764" w:author="Steve Barbeaux" w:date="2022-10-09T19:45:00Z">
                  <w:rPr>
                    <w:sz w:val="16"/>
                    <w:szCs w:val="16"/>
                  </w:rPr>
                </w:rPrChange>
              </w:rPr>
            </w:pPr>
            <w:r w:rsidRPr="00217552">
              <w:rPr>
                <w:sz w:val="16"/>
                <w:szCs w:val="16"/>
                <w:rPrChange w:id="2765" w:author="Steve Barbeaux" w:date="2022-10-09T19:45:00Z">
                  <w:rPr>
                    <w:sz w:val="16"/>
                    <w:szCs w:val="16"/>
                  </w:rPr>
                </w:rPrChange>
              </w:rPr>
              <w:t>0.602</w:t>
            </w:r>
          </w:p>
        </w:tc>
        <w:tc>
          <w:tcPr>
            <w:tcW w:w="0" w:type="auto"/>
            <w:tcBorders>
              <w:top w:val="nil"/>
              <w:left w:val="nil"/>
              <w:bottom w:val="nil"/>
              <w:right w:val="nil"/>
            </w:tcBorders>
            <w:shd w:val="clear" w:color="auto" w:fill="auto"/>
            <w:noWrap/>
            <w:vAlign w:val="center"/>
            <w:tcPrChange w:id="2766" w:author="Steve Barbeaux" w:date="2022-10-09T19:44:00Z">
              <w:tcPr>
                <w:tcW w:w="599" w:type="dxa"/>
                <w:tcBorders>
                  <w:top w:val="nil"/>
                  <w:left w:val="nil"/>
                  <w:bottom w:val="nil"/>
                  <w:right w:val="nil"/>
                </w:tcBorders>
                <w:shd w:val="clear" w:color="auto" w:fill="auto"/>
                <w:noWrap/>
              </w:tcPr>
            </w:tcPrChange>
          </w:tcPr>
          <w:p w14:paraId="6C69FDC5" w14:textId="5255547A" w:rsidR="00304CE8" w:rsidRPr="00217552" w:rsidRDefault="00304CE8" w:rsidP="00304CE8">
            <w:pPr>
              <w:spacing w:after="0"/>
              <w:jc w:val="center"/>
              <w:rPr>
                <w:sz w:val="16"/>
                <w:szCs w:val="16"/>
                <w:rPrChange w:id="2767" w:author="Steve Barbeaux" w:date="2022-10-09T19:45:00Z">
                  <w:rPr>
                    <w:sz w:val="16"/>
                    <w:szCs w:val="16"/>
                  </w:rPr>
                </w:rPrChange>
              </w:rPr>
            </w:pPr>
            <w:r w:rsidRPr="00217552">
              <w:rPr>
                <w:sz w:val="16"/>
                <w:szCs w:val="16"/>
                <w:rPrChange w:id="2768" w:author="Steve Barbeaux" w:date="2022-10-09T19:45:00Z">
                  <w:rPr>
                    <w:sz w:val="16"/>
                    <w:szCs w:val="16"/>
                  </w:rPr>
                </w:rPrChange>
              </w:rPr>
              <w:t>0.691</w:t>
            </w:r>
          </w:p>
        </w:tc>
        <w:tc>
          <w:tcPr>
            <w:tcW w:w="0" w:type="auto"/>
            <w:tcBorders>
              <w:top w:val="nil"/>
              <w:left w:val="nil"/>
              <w:bottom w:val="nil"/>
              <w:right w:val="nil"/>
            </w:tcBorders>
            <w:shd w:val="clear" w:color="auto" w:fill="auto"/>
            <w:noWrap/>
            <w:vAlign w:val="center"/>
            <w:tcPrChange w:id="2769" w:author="Steve Barbeaux" w:date="2022-10-09T19:44:00Z">
              <w:tcPr>
                <w:tcW w:w="598" w:type="dxa"/>
                <w:tcBorders>
                  <w:top w:val="nil"/>
                  <w:left w:val="nil"/>
                  <w:bottom w:val="nil"/>
                  <w:right w:val="nil"/>
                </w:tcBorders>
                <w:shd w:val="clear" w:color="auto" w:fill="auto"/>
                <w:noWrap/>
              </w:tcPr>
            </w:tcPrChange>
          </w:tcPr>
          <w:p w14:paraId="393952F9" w14:textId="2E96B9CB" w:rsidR="00304CE8" w:rsidRPr="00217552" w:rsidRDefault="00304CE8" w:rsidP="00304CE8">
            <w:pPr>
              <w:spacing w:after="0"/>
              <w:jc w:val="center"/>
              <w:rPr>
                <w:sz w:val="16"/>
                <w:szCs w:val="16"/>
                <w:rPrChange w:id="2770" w:author="Steve Barbeaux" w:date="2022-10-09T19:45:00Z">
                  <w:rPr>
                    <w:sz w:val="16"/>
                    <w:szCs w:val="16"/>
                  </w:rPr>
                </w:rPrChange>
              </w:rPr>
            </w:pPr>
            <w:r w:rsidRPr="00217552">
              <w:rPr>
                <w:sz w:val="16"/>
                <w:szCs w:val="16"/>
                <w:rPrChange w:id="2771" w:author="Steve Barbeaux" w:date="2022-10-09T19:45:00Z">
                  <w:rPr>
                    <w:sz w:val="16"/>
                    <w:szCs w:val="16"/>
                  </w:rPr>
                </w:rPrChange>
              </w:rPr>
              <w:t>0.813</w:t>
            </w:r>
          </w:p>
        </w:tc>
        <w:tc>
          <w:tcPr>
            <w:tcW w:w="0" w:type="auto"/>
            <w:tcBorders>
              <w:top w:val="nil"/>
              <w:left w:val="nil"/>
              <w:bottom w:val="nil"/>
              <w:right w:val="nil"/>
            </w:tcBorders>
            <w:shd w:val="clear" w:color="auto" w:fill="auto"/>
            <w:noWrap/>
            <w:vAlign w:val="center"/>
            <w:tcPrChange w:id="2772" w:author="Steve Barbeaux" w:date="2022-10-09T19:44:00Z">
              <w:tcPr>
                <w:tcW w:w="599" w:type="dxa"/>
                <w:tcBorders>
                  <w:top w:val="nil"/>
                  <w:left w:val="nil"/>
                  <w:bottom w:val="nil"/>
                  <w:right w:val="nil"/>
                </w:tcBorders>
                <w:shd w:val="clear" w:color="auto" w:fill="auto"/>
                <w:noWrap/>
              </w:tcPr>
            </w:tcPrChange>
          </w:tcPr>
          <w:p w14:paraId="6730DD37" w14:textId="676262AE" w:rsidR="00304CE8" w:rsidRPr="00217552" w:rsidRDefault="00304CE8" w:rsidP="00304CE8">
            <w:pPr>
              <w:spacing w:after="0"/>
              <w:jc w:val="center"/>
              <w:rPr>
                <w:sz w:val="16"/>
                <w:szCs w:val="16"/>
                <w:rPrChange w:id="2773" w:author="Steve Barbeaux" w:date="2022-10-09T19:45:00Z">
                  <w:rPr>
                    <w:sz w:val="16"/>
                    <w:szCs w:val="16"/>
                  </w:rPr>
                </w:rPrChange>
              </w:rPr>
            </w:pPr>
            <w:r w:rsidRPr="00217552">
              <w:rPr>
                <w:sz w:val="16"/>
                <w:szCs w:val="16"/>
                <w:rPrChange w:id="2774" w:author="Steve Barbeaux" w:date="2022-10-09T19:45:00Z">
                  <w:rPr>
                    <w:sz w:val="16"/>
                    <w:szCs w:val="16"/>
                  </w:rPr>
                </w:rPrChange>
              </w:rPr>
              <w:t>0.976</w:t>
            </w:r>
          </w:p>
        </w:tc>
        <w:tc>
          <w:tcPr>
            <w:tcW w:w="0" w:type="auto"/>
            <w:tcBorders>
              <w:top w:val="nil"/>
              <w:left w:val="nil"/>
              <w:bottom w:val="nil"/>
              <w:right w:val="nil"/>
            </w:tcBorders>
            <w:shd w:val="clear" w:color="auto" w:fill="auto"/>
            <w:noWrap/>
            <w:vAlign w:val="center"/>
            <w:tcPrChange w:id="2775" w:author="Steve Barbeaux" w:date="2022-10-09T19:44:00Z">
              <w:tcPr>
                <w:tcW w:w="598" w:type="dxa"/>
                <w:tcBorders>
                  <w:top w:val="nil"/>
                  <w:left w:val="nil"/>
                  <w:bottom w:val="nil"/>
                  <w:right w:val="nil"/>
                </w:tcBorders>
                <w:shd w:val="clear" w:color="auto" w:fill="auto"/>
                <w:noWrap/>
              </w:tcPr>
            </w:tcPrChange>
          </w:tcPr>
          <w:p w14:paraId="58A3811D" w14:textId="4470A76B" w:rsidR="00304CE8" w:rsidRPr="00217552" w:rsidRDefault="00304CE8" w:rsidP="00304CE8">
            <w:pPr>
              <w:spacing w:after="0"/>
              <w:jc w:val="center"/>
              <w:rPr>
                <w:sz w:val="16"/>
                <w:szCs w:val="16"/>
                <w:rPrChange w:id="2776" w:author="Steve Barbeaux" w:date="2022-10-09T19:45:00Z">
                  <w:rPr>
                    <w:sz w:val="16"/>
                    <w:szCs w:val="16"/>
                  </w:rPr>
                </w:rPrChange>
              </w:rPr>
            </w:pPr>
            <w:r w:rsidRPr="00217552">
              <w:rPr>
                <w:sz w:val="16"/>
                <w:szCs w:val="16"/>
                <w:rPrChange w:id="2777" w:author="Steve Barbeaux" w:date="2022-10-09T19:45:00Z">
                  <w:rPr>
                    <w:sz w:val="16"/>
                    <w:szCs w:val="16"/>
                  </w:rPr>
                </w:rPrChange>
              </w:rPr>
              <w:t>1.165</w:t>
            </w:r>
          </w:p>
        </w:tc>
        <w:tc>
          <w:tcPr>
            <w:tcW w:w="0" w:type="auto"/>
            <w:tcBorders>
              <w:top w:val="nil"/>
              <w:left w:val="nil"/>
              <w:bottom w:val="nil"/>
              <w:right w:val="nil"/>
            </w:tcBorders>
            <w:shd w:val="clear" w:color="auto" w:fill="auto"/>
            <w:noWrap/>
            <w:vAlign w:val="center"/>
            <w:tcPrChange w:id="2778" w:author="Steve Barbeaux" w:date="2022-10-09T19:44:00Z">
              <w:tcPr>
                <w:tcW w:w="599" w:type="dxa"/>
                <w:tcBorders>
                  <w:top w:val="nil"/>
                  <w:left w:val="nil"/>
                  <w:bottom w:val="nil"/>
                  <w:right w:val="nil"/>
                </w:tcBorders>
                <w:shd w:val="clear" w:color="auto" w:fill="auto"/>
                <w:noWrap/>
              </w:tcPr>
            </w:tcPrChange>
          </w:tcPr>
          <w:p w14:paraId="139D1239" w14:textId="30D39787" w:rsidR="00304CE8" w:rsidRPr="00217552" w:rsidRDefault="00304CE8" w:rsidP="00304CE8">
            <w:pPr>
              <w:spacing w:after="0"/>
              <w:jc w:val="center"/>
              <w:rPr>
                <w:sz w:val="16"/>
                <w:szCs w:val="16"/>
                <w:rPrChange w:id="2779" w:author="Steve Barbeaux" w:date="2022-10-09T19:45:00Z">
                  <w:rPr>
                    <w:sz w:val="16"/>
                    <w:szCs w:val="16"/>
                  </w:rPr>
                </w:rPrChange>
              </w:rPr>
            </w:pPr>
            <w:r w:rsidRPr="00217552">
              <w:rPr>
                <w:sz w:val="16"/>
                <w:szCs w:val="16"/>
                <w:rPrChange w:id="2780" w:author="Steve Barbeaux" w:date="2022-10-09T19:45:00Z">
                  <w:rPr>
                    <w:sz w:val="16"/>
                    <w:szCs w:val="16"/>
                  </w:rPr>
                </w:rPrChange>
              </w:rPr>
              <w:t>1.351</w:t>
            </w:r>
          </w:p>
        </w:tc>
        <w:tc>
          <w:tcPr>
            <w:tcW w:w="0" w:type="auto"/>
            <w:tcBorders>
              <w:top w:val="nil"/>
              <w:left w:val="nil"/>
              <w:bottom w:val="nil"/>
              <w:right w:val="nil"/>
            </w:tcBorders>
            <w:shd w:val="clear" w:color="auto" w:fill="auto"/>
            <w:noWrap/>
            <w:vAlign w:val="center"/>
            <w:tcPrChange w:id="2781" w:author="Steve Barbeaux" w:date="2022-10-09T19:44:00Z">
              <w:tcPr>
                <w:tcW w:w="598" w:type="dxa"/>
                <w:tcBorders>
                  <w:top w:val="nil"/>
                  <w:left w:val="nil"/>
                  <w:bottom w:val="nil"/>
                  <w:right w:val="nil"/>
                </w:tcBorders>
                <w:shd w:val="clear" w:color="auto" w:fill="auto"/>
                <w:noWrap/>
              </w:tcPr>
            </w:tcPrChange>
          </w:tcPr>
          <w:p w14:paraId="0BD0E2A3" w14:textId="4068DFD9" w:rsidR="00304CE8" w:rsidRPr="00217552" w:rsidRDefault="00304CE8" w:rsidP="00304CE8">
            <w:pPr>
              <w:spacing w:after="0"/>
              <w:jc w:val="center"/>
              <w:rPr>
                <w:sz w:val="16"/>
                <w:szCs w:val="16"/>
                <w:rPrChange w:id="2782" w:author="Steve Barbeaux" w:date="2022-10-09T19:45:00Z">
                  <w:rPr>
                    <w:sz w:val="16"/>
                    <w:szCs w:val="16"/>
                  </w:rPr>
                </w:rPrChange>
              </w:rPr>
            </w:pPr>
            <w:r w:rsidRPr="00217552">
              <w:rPr>
                <w:sz w:val="16"/>
                <w:szCs w:val="16"/>
                <w:rPrChange w:id="2783" w:author="Steve Barbeaux" w:date="2022-10-09T19:45:00Z">
                  <w:rPr>
                    <w:sz w:val="16"/>
                    <w:szCs w:val="16"/>
                  </w:rPr>
                </w:rPrChange>
              </w:rPr>
              <w:t>1.495</w:t>
            </w:r>
          </w:p>
        </w:tc>
        <w:tc>
          <w:tcPr>
            <w:tcW w:w="0" w:type="auto"/>
            <w:tcBorders>
              <w:top w:val="nil"/>
              <w:left w:val="nil"/>
              <w:bottom w:val="nil"/>
              <w:right w:val="nil"/>
            </w:tcBorders>
            <w:shd w:val="clear" w:color="auto" w:fill="auto"/>
            <w:noWrap/>
            <w:vAlign w:val="center"/>
            <w:tcPrChange w:id="2784" w:author="Steve Barbeaux" w:date="2022-10-09T19:44:00Z">
              <w:tcPr>
                <w:tcW w:w="599" w:type="dxa"/>
                <w:tcBorders>
                  <w:top w:val="nil"/>
                  <w:left w:val="nil"/>
                  <w:bottom w:val="nil"/>
                  <w:right w:val="nil"/>
                </w:tcBorders>
                <w:shd w:val="clear" w:color="auto" w:fill="auto"/>
                <w:noWrap/>
              </w:tcPr>
            </w:tcPrChange>
          </w:tcPr>
          <w:p w14:paraId="67933718" w14:textId="12605E74" w:rsidR="00304CE8" w:rsidRPr="00217552" w:rsidRDefault="00304CE8" w:rsidP="00304CE8">
            <w:pPr>
              <w:spacing w:after="0"/>
              <w:jc w:val="center"/>
              <w:rPr>
                <w:sz w:val="16"/>
                <w:szCs w:val="16"/>
                <w:rPrChange w:id="2785" w:author="Steve Barbeaux" w:date="2022-10-09T19:45:00Z">
                  <w:rPr>
                    <w:sz w:val="16"/>
                    <w:szCs w:val="16"/>
                  </w:rPr>
                </w:rPrChange>
              </w:rPr>
            </w:pPr>
            <w:r w:rsidRPr="00217552">
              <w:rPr>
                <w:sz w:val="16"/>
                <w:szCs w:val="16"/>
                <w:rPrChange w:id="2786" w:author="Steve Barbeaux" w:date="2022-10-09T19:45:00Z">
                  <w:rPr>
                    <w:sz w:val="16"/>
                    <w:szCs w:val="16"/>
                  </w:rPr>
                </w:rPrChange>
              </w:rPr>
              <w:t>1.578</w:t>
            </w:r>
          </w:p>
        </w:tc>
        <w:tc>
          <w:tcPr>
            <w:tcW w:w="0" w:type="auto"/>
            <w:tcBorders>
              <w:top w:val="nil"/>
              <w:left w:val="nil"/>
              <w:bottom w:val="nil"/>
              <w:right w:val="nil"/>
            </w:tcBorders>
            <w:shd w:val="clear" w:color="auto" w:fill="auto"/>
            <w:noWrap/>
            <w:vAlign w:val="center"/>
            <w:tcPrChange w:id="2787" w:author="Steve Barbeaux" w:date="2022-10-09T19:44:00Z">
              <w:tcPr>
                <w:tcW w:w="598" w:type="dxa"/>
                <w:tcBorders>
                  <w:top w:val="nil"/>
                  <w:left w:val="nil"/>
                  <w:bottom w:val="nil"/>
                  <w:right w:val="nil"/>
                </w:tcBorders>
                <w:shd w:val="clear" w:color="auto" w:fill="auto"/>
                <w:noWrap/>
              </w:tcPr>
            </w:tcPrChange>
          </w:tcPr>
          <w:p w14:paraId="15B5702F" w14:textId="16143AB8" w:rsidR="00304CE8" w:rsidRPr="00217552" w:rsidRDefault="00304CE8" w:rsidP="00304CE8">
            <w:pPr>
              <w:spacing w:after="0"/>
              <w:jc w:val="center"/>
              <w:rPr>
                <w:sz w:val="16"/>
                <w:szCs w:val="16"/>
                <w:rPrChange w:id="2788" w:author="Steve Barbeaux" w:date="2022-10-09T19:45:00Z">
                  <w:rPr>
                    <w:sz w:val="16"/>
                    <w:szCs w:val="16"/>
                  </w:rPr>
                </w:rPrChange>
              </w:rPr>
            </w:pPr>
            <w:r w:rsidRPr="00217552">
              <w:rPr>
                <w:sz w:val="16"/>
                <w:szCs w:val="16"/>
                <w:rPrChange w:id="2789" w:author="Steve Barbeaux" w:date="2022-10-09T19:45:00Z">
                  <w:rPr>
                    <w:sz w:val="16"/>
                    <w:szCs w:val="16"/>
                  </w:rPr>
                </w:rPrChange>
              </w:rPr>
              <w:t>1.607</w:t>
            </w:r>
          </w:p>
        </w:tc>
        <w:tc>
          <w:tcPr>
            <w:tcW w:w="0" w:type="auto"/>
            <w:tcBorders>
              <w:top w:val="nil"/>
              <w:left w:val="nil"/>
              <w:bottom w:val="nil"/>
              <w:right w:val="nil"/>
            </w:tcBorders>
            <w:shd w:val="clear" w:color="auto" w:fill="auto"/>
            <w:noWrap/>
            <w:vAlign w:val="center"/>
            <w:tcPrChange w:id="2790" w:author="Steve Barbeaux" w:date="2022-10-09T19:44:00Z">
              <w:tcPr>
                <w:tcW w:w="599" w:type="dxa"/>
                <w:tcBorders>
                  <w:top w:val="nil"/>
                  <w:left w:val="nil"/>
                  <w:bottom w:val="nil"/>
                  <w:right w:val="nil"/>
                </w:tcBorders>
                <w:shd w:val="clear" w:color="auto" w:fill="auto"/>
                <w:noWrap/>
              </w:tcPr>
            </w:tcPrChange>
          </w:tcPr>
          <w:p w14:paraId="6C9D7418" w14:textId="211D6FA0" w:rsidR="00304CE8" w:rsidRPr="00217552" w:rsidRDefault="00304CE8" w:rsidP="00304CE8">
            <w:pPr>
              <w:spacing w:after="0"/>
              <w:jc w:val="center"/>
              <w:rPr>
                <w:sz w:val="16"/>
                <w:szCs w:val="16"/>
                <w:rPrChange w:id="2791" w:author="Steve Barbeaux" w:date="2022-10-09T19:45:00Z">
                  <w:rPr>
                    <w:sz w:val="16"/>
                    <w:szCs w:val="16"/>
                  </w:rPr>
                </w:rPrChange>
              </w:rPr>
            </w:pPr>
            <w:r w:rsidRPr="00217552">
              <w:rPr>
                <w:sz w:val="16"/>
                <w:szCs w:val="16"/>
                <w:rPrChange w:id="2792" w:author="Steve Barbeaux" w:date="2022-10-09T19:45:00Z">
                  <w:rPr>
                    <w:sz w:val="16"/>
                    <w:szCs w:val="16"/>
                  </w:rPr>
                </w:rPrChange>
              </w:rPr>
              <w:t>1.606</w:t>
            </w:r>
          </w:p>
        </w:tc>
        <w:tc>
          <w:tcPr>
            <w:tcW w:w="0" w:type="auto"/>
            <w:tcBorders>
              <w:top w:val="nil"/>
              <w:left w:val="nil"/>
              <w:bottom w:val="nil"/>
              <w:right w:val="nil"/>
            </w:tcBorders>
            <w:shd w:val="clear" w:color="auto" w:fill="auto"/>
            <w:noWrap/>
            <w:vAlign w:val="center"/>
            <w:tcPrChange w:id="2793" w:author="Steve Barbeaux" w:date="2022-10-09T19:44:00Z">
              <w:tcPr>
                <w:tcW w:w="598" w:type="dxa"/>
                <w:tcBorders>
                  <w:top w:val="nil"/>
                  <w:left w:val="nil"/>
                  <w:bottom w:val="nil"/>
                  <w:right w:val="nil"/>
                </w:tcBorders>
                <w:shd w:val="clear" w:color="auto" w:fill="auto"/>
                <w:noWrap/>
              </w:tcPr>
            </w:tcPrChange>
          </w:tcPr>
          <w:p w14:paraId="6F7B9F52" w14:textId="01500B3F" w:rsidR="00304CE8" w:rsidRPr="00217552" w:rsidRDefault="00304CE8" w:rsidP="00304CE8">
            <w:pPr>
              <w:spacing w:after="0"/>
              <w:jc w:val="center"/>
              <w:rPr>
                <w:sz w:val="16"/>
                <w:szCs w:val="16"/>
                <w:rPrChange w:id="2794" w:author="Steve Barbeaux" w:date="2022-10-09T19:45:00Z">
                  <w:rPr>
                    <w:sz w:val="16"/>
                    <w:szCs w:val="16"/>
                  </w:rPr>
                </w:rPrChange>
              </w:rPr>
            </w:pPr>
            <w:r w:rsidRPr="00217552">
              <w:rPr>
                <w:sz w:val="16"/>
                <w:szCs w:val="16"/>
                <w:rPrChange w:id="2795" w:author="Steve Barbeaux" w:date="2022-10-09T19:45:00Z">
                  <w:rPr>
                    <w:sz w:val="16"/>
                    <w:szCs w:val="16"/>
                  </w:rPr>
                </w:rPrChange>
              </w:rPr>
              <w:t>1.594</w:t>
            </w:r>
          </w:p>
        </w:tc>
        <w:tc>
          <w:tcPr>
            <w:tcW w:w="0" w:type="auto"/>
            <w:tcBorders>
              <w:top w:val="nil"/>
              <w:left w:val="nil"/>
              <w:bottom w:val="nil"/>
              <w:right w:val="nil"/>
            </w:tcBorders>
            <w:shd w:val="clear" w:color="auto" w:fill="auto"/>
            <w:noWrap/>
            <w:vAlign w:val="center"/>
            <w:tcPrChange w:id="2796" w:author="Steve Barbeaux" w:date="2022-10-09T19:44:00Z">
              <w:tcPr>
                <w:tcW w:w="599" w:type="dxa"/>
                <w:tcBorders>
                  <w:top w:val="nil"/>
                  <w:left w:val="nil"/>
                  <w:bottom w:val="nil"/>
                  <w:right w:val="nil"/>
                </w:tcBorders>
                <w:shd w:val="clear" w:color="auto" w:fill="auto"/>
                <w:noWrap/>
              </w:tcPr>
            </w:tcPrChange>
          </w:tcPr>
          <w:p w14:paraId="749C0E7D" w14:textId="76CC1340" w:rsidR="00304CE8" w:rsidRPr="00217552" w:rsidRDefault="00304CE8" w:rsidP="00304CE8">
            <w:pPr>
              <w:spacing w:after="0"/>
              <w:jc w:val="center"/>
              <w:rPr>
                <w:sz w:val="16"/>
                <w:szCs w:val="16"/>
                <w:rPrChange w:id="2797" w:author="Steve Barbeaux" w:date="2022-10-09T19:45:00Z">
                  <w:rPr>
                    <w:sz w:val="16"/>
                    <w:szCs w:val="16"/>
                  </w:rPr>
                </w:rPrChange>
              </w:rPr>
            </w:pPr>
            <w:r w:rsidRPr="00217552">
              <w:rPr>
                <w:sz w:val="16"/>
                <w:szCs w:val="16"/>
                <w:rPrChange w:id="2798" w:author="Steve Barbeaux" w:date="2022-10-09T19:45:00Z">
                  <w:rPr>
                    <w:sz w:val="16"/>
                    <w:szCs w:val="16"/>
                  </w:rPr>
                </w:rPrChange>
              </w:rPr>
              <w:t>1.579</w:t>
            </w:r>
          </w:p>
        </w:tc>
        <w:tc>
          <w:tcPr>
            <w:tcW w:w="0" w:type="auto"/>
            <w:tcBorders>
              <w:top w:val="nil"/>
              <w:left w:val="nil"/>
              <w:bottom w:val="nil"/>
              <w:right w:val="nil"/>
            </w:tcBorders>
            <w:shd w:val="clear" w:color="auto" w:fill="auto"/>
            <w:noWrap/>
            <w:vAlign w:val="center"/>
            <w:tcPrChange w:id="2799" w:author="Steve Barbeaux" w:date="2022-10-09T19:44:00Z">
              <w:tcPr>
                <w:tcW w:w="598" w:type="dxa"/>
                <w:tcBorders>
                  <w:top w:val="nil"/>
                  <w:left w:val="nil"/>
                  <w:bottom w:val="nil"/>
                  <w:right w:val="nil"/>
                </w:tcBorders>
                <w:shd w:val="clear" w:color="auto" w:fill="auto"/>
                <w:noWrap/>
              </w:tcPr>
            </w:tcPrChange>
          </w:tcPr>
          <w:p w14:paraId="21E4BB70" w14:textId="0E0B7444" w:rsidR="00304CE8" w:rsidRPr="00217552" w:rsidRDefault="00304CE8" w:rsidP="00304CE8">
            <w:pPr>
              <w:spacing w:after="0"/>
              <w:jc w:val="center"/>
              <w:rPr>
                <w:sz w:val="16"/>
                <w:szCs w:val="16"/>
                <w:rPrChange w:id="2800" w:author="Steve Barbeaux" w:date="2022-10-09T19:45:00Z">
                  <w:rPr>
                    <w:sz w:val="16"/>
                    <w:szCs w:val="16"/>
                  </w:rPr>
                </w:rPrChange>
              </w:rPr>
            </w:pPr>
            <w:r w:rsidRPr="00217552">
              <w:rPr>
                <w:sz w:val="16"/>
                <w:szCs w:val="16"/>
                <w:rPrChange w:id="2801" w:author="Steve Barbeaux" w:date="2022-10-09T19:45:00Z">
                  <w:rPr>
                    <w:sz w:val="16"/>
                    <w:szCs w:val="16"/>
                  </w:rPr>
                </w:rPrChange>
              </w:rPr>
              <w:t>1.557</w:t>
            </w:r>
          </w:p>
        </w:tc>
        <w:tc>
          <w:tcPr>
            <w:tcW w:w="0" w:type="auto"/>
            <w:tcBorders>
              <w:top w:val="nil"/>
              <w:left w:val="nil"/>
              <w:bottom w:val="nil"/>
              <w:right w:val="nil"/>
            </w:tcBorders>
            <w:shd w:val="clear" w:color="auto" w:fill="auto"/>
            <w:noWrap/>
            <w:vAlign w:val="center"/>
            <w:tcPrChange w:id="2802" w:author="Steve Barbeaux" w:date="2022-10-09T19:44:00Z">
              <w:tcPr>
                <w:tcW w:w="599" w:type="dxa"/>
                <w:tcBorders>
                  <w:top w:val="nil"/>
                  <w:left w:val="nil"/>
                  <w:bottom w:val="nil"/>
                  <w:right w:val="nil"/>
                </w:tcBorders>
                <w:shd w:val="clear" w:color="auto" w:fill="auto"/>
                <w:noWrap/>
              </w:tcPr>
            </w:tcPrChange>
          </w:tcPr>
          <w:p w14:paraId="5EF76C10" w14:textId="68781703" w:rsidR="00304CE8" w:rsidRPr="00217552" w:rsidRDefault="00304CE8" w:rsidP="00304CE8">
            <w:pPr>
              <w:spacing w:after="0"/>
              <w:jc w:val="center"/>
              <w:rPr>
                <w:sz w:val="16"/>
                <w:szCs w:val="16"/>
                <w:rPrChange w:id="2803" w:author="Steve Barbeaux" w:date="2022-10-09T19:45:00Z">
                  <w:rPr>
                    <w:sz w:val="16"/>
                    <w:szCs w:val="16"/>
                  </w:rPr>
                </w:rPrChange>
              </w:rPr>
            </w:pPr>
            <w:r w:rsidRPr="00217552">
              <w:rPr>
                <w:sz w:val="16"/>
                <w:szCs w:val="16"/>
                <w:rPrChange w:id="2804" w:author="Steve Barbeaux" w:date="2022-10-09T19:45:00Z">
                  <w:rPr>
                    <w:sz w:val="16"/>
                    <w:szCs w:val="16"/>
                  </w:rPr>
                </w:rPrChange>
              </w:rPr>
              <w:t>1.525</w:t>
            </w:r>
          </w:p>
        </w:tc>
      </w:tr>
      <w:tr w:rsidR="00304CE8" w:rsidRPr="005F5568" w14:paraId="60F0EC40" w14:textId="77777777" w:rsidTr="00217552">
        <w:trPr>
          <w:trPrChange w:id="2805"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2806" w:author="Steve Barbeaux" w:date="2022-10-09T19:44:00Z">
              <w:tcPr>
                <w:tcW w:w="598" w:type="dxa"/>
                <w:tcBorders>
                  <w:top w:val="nil"/>
                  <w:left w:val="nil"/>
                  <w:bottom w:val="nil"/>
                  <w:right w:val="nil"/>
                </w:tcBorders>
                <w:shd w:val="clear" w:color="auto" w:fill="auto"/>
                <w:noWrap/>
                <w:vAlign w:val="center"/>
              </w:tcPr>
            </w:tcPrChange>
          </w:tcPr>
          <w:p w14:paraId="01D8A98B" w14:textId="77777777" w:rsidR="00304CE8" w:rsidRPr="00217552" w:rsidRDefault="00304CE8" w:rsidP="00304CE8">
            <w:pPr>
              <w:spacing w:after="0"/>
              <w:jc w:val="center"/>
              <w:rPr>
                <w:sz w:val="16"/>
                <w:szCs w:val="16"/>
                <w:rPrChange w:id="2807" w:author="Steve Barbeaux" w:date="2022-10-09T19:45:00Z">
                  <w:rPr>
                    <w:sz w:val="16"/>
                    <w:szCs w:val="16"/>
                  </w:rPr>
                </w:rPrChange>
              </w:rPr>
            </w:pPr>
            <w:r w:rsidRPr="00217552">
              <w:rPr>
                <w:sz w:val="16"/>
                <w:szCs w:val="16"/>
                <w:rPrChange w:id="2808" w:author="Steve Barbeaux" w:date="2022-10-09T19:45:00Z">
                  <w:rPr>
                    <w:sz w:val="16"/>
                    <w:szCs w:val="16"/>
                  </w:rPr>
                </w:rPrChange>
              </w:rPr>
              <w:t>1996</w:t>
            </w:r>
          </w:p>
        </w:tc>
        <w:tc>
          <w:tcPr>
            <w:tcW w:w="0" w:type="auto"/>
            <w:tcBorders>
              <w:top w:val="nil"/>
              <w:left w:val="nil"/>
              <w:bottom w:val="nil"/>
              <w:right w:val="nil"/>
            </w:tcBorders>
            <w:vAlign w:val="center"/>
            <w:tcPrChange w:id="2809" w:author="Steve Barbeaux" w:date="2022-10-09T19:44:00Z">
              <w:tcPr>
                <w:tcW w:w="599" w:type="dxa"/>
                <w:tcBorders>
                  <w:top w:val="nil"/>
                  <w:left w:val="nil"/>
                  <w:bottom w:val="nil"/>
                  <w:right w:val="nil"/>
                </w:tcBorders>
              </w:tcPr>
            </w:tcPrChange>
          </w:tcPr>
          <w:p w14:paraId="6FECE5DA" w14:textId="6217C4C6" w:rsidR="00304CE8" w:rsidRPr="00217552" w:rsidRDefault="00304CE8" w:rsidP="00304CE8">
            <w:pPr>
              <w:spacing w:after="0"/>
              <w:jc w:val="center"/>
              <w:rPr>
                <w:sz w:val="16"/>
                <w:szCs w:val="16"/>
                <w:rPrChange w:id="2810" w:author="Steve Barbeaux" w:date="2022-10-09T19:45:00Z">
                  <w:rPr>
                    <w:sz w:val="16"/>
                    <w:szCs w:val="16"/>
                  </w:rPr>
                </w:rPrChange>
              </w:rPr>
            </w:pPr>
            <w:r w:rsidRPr="00217552">
              <w:rPr>
                <w:sz w:val="16"/>
                <w:szCs w:val="16"/>
                <w:rPrChange w:id="2811" w:author="Steve Barbeaux" w:date="2022-10-09T19:45:00Z">
                  <w:rPr>
                    <w:sz w:val="16"/>
                    <w:szCs w:val="16"/>
                  </w:rPr>
                </w:rPrChange>
              </w:rPr>
              <w:t>0.179</w:t>
            </w:r>
          </w:p>
        </w:tc>
        <w:tc>
          <w:tcPr>
            <w:tcW w:w="0" w:type="auto"/>
            <w:tcBorders>
              <w:top w:val="nil"/>
              <w:left w:val="nil"/>
              <w:bottom w:val="nil"/>
              <w:right w:val="nil"/>
            </w:tcBorders>
            <w:shd w:val="clear" w:color="auto" w:fill="auto"/>
            <w:noWrap/>
            <w:vAlign w:val="center"/>
            <w:tcPrChange w:id="2812" w:author="Steve Barbeaux" w:date="2022-10-09T19:44:00Z">
              <w:tcPr>
                <w:tcW w:w="598" w:type="dxa"/>
                <w:tcBorders>
                  <w:top w:val="nil"/>
                  <w:left w:val="nil"/>
                  <w:bottom w:val="nil"/>
                  <w:right w:val="nil"/>
                </w:tcBorders>
                <w:shd w:val="clear" w:color="auto" w:fill="auto"/>
                <w:noWrap/>
              </w:tcPr>
            </w:tcPrChange>
          </w:tcPr>
          <w:p w14:paraId="6E3ACA6A" w14:textId="44E4D558" w:rsidR="00304CE8" w:rsidRPr="00217552" w:rsidRDefault="00304CE8" w:rsidP="00304CE8">
            <w:pPr>
              <w:spacing w:after="0"/>
              <w:jc w:val="center"/>
              <w:rPr>
                <w:sz w:val="16"/>
                <w:szCs w:val="16"/>
                <w:rPrChange w:id="2813" w:author="Steve Barbeaux" w:date="2022-10-09T19:45:00Z">
                  <w:rPr>
                    <w:sz w:val="16"/>
                    <w:szCs w:val="16"/>
                  </w:rPr>
                </w:rPrChange>
              </w:rPr>
            </w:pPr>
            <w:r w:rsidRPr="00217552">
              <w:rPr>
                <w:sz w:val="16"/>
                <w:szCs w:val="16"/>
                <w:rPrChange w:id="2814" w:author="Steve Barbeaux" w:date="2022-10-09T19:45:00Z">
                  <w:rPr>
                    <w:sz w:val="16"/>
                    <w:szCs w:val="16"/>
                  </w:rPr>
                </w:rPrChange>
              </w:rPr>
              <w:t>0.177</w:t>
            </w:r>
          </w:p>
        </w:tc>
        <w:tc>
          <w:tcPr>
            <w:tcW w:w="0" w:type="auto"/>
            <w:tcBorders>
              <w:top w:val="nil"/>
              <w:left w:val="nil"/>
              <w:bottom w:val="nil"/>
              <w:right w:val="nil"/>
            </w:tcBorders>
            <w:shd w:val="clear" w:color="auto" w:fill="auto"/>
            <w:noWrap/>
            <w:vAlign w:val="center"/>
            <w:tcPrChange w:id="2815" w:author="Steve Barbeaux" w:date="2022-10-09T19:44:00Z">
              <w:tcPr>
                <w:tcW w:w="599" w:type="dxa"/>
                <w:tcBorders>
                  <w:top w:val="nil"/>
                  <w:left w:val="nil"/>
                  <w:bottom w:val="nil"/>
                  <w:right w:val="nil"/>
                </w:tcBorders>
                <w:shd w:val="clear" w:color="auto" w:fill="auto"/>
                <w:noWrap/>
              </w:tcPr>
            </w:tcPrChange>
          </w:tcPr>
          <w:p w14:paraId="60743CC4" w14:textId="19D95CA6" w:rsidR="00304CE8" w:rsidRPr="00217552" w:rsidRDefault="00304CE8" w:rsidP="00304CE8">
            <w:pPr>
              <w:spacing w:after="0"/>
              <w:jc w:val="center"/>
              <w:rPr>
                <w:sz w:val="16"/>
                <w:szCs w:val="16"/>
                <w:rPrChange w:id="2816" w:author="Steve Barbeaux" w:date="2022-10-09T19:45:00Z">
                  <w:rPr>
                    <w:sz w:val="16"/>
                    <w:szCs w:val="16"/>
                  </w:rPr>
                </w:rPrChange>
              </w:rPr>
            </w:pPr>
            <w:r w:rsidRPr="00217552">
              <w:rPr>
                <w:sz w:val="16"/>
                <w:szCs w:val="16"/>
                <w:rPrChange w:id="2817" w:author="Steve Barbeaux" w:date="2022-10-09T19:45:00Z">
                  <w:rPr>
                    <w:sz w:val="16"/>
                    <w:szCs w:val="16"/>
                  </w:rPr>
                </w:rPrChange>
              </w:rPr>
              <w:t>0.248</w:t>
            </w:r>
          </w:p>
        </w:tc>
        <w:tc>
          <w:tcPr>
            <w:tcW w:w="0" w:type="auto"/>
            <w:tcBorders>
              <w:top w:val="nil"/>
              <w:left w:val="nil"/>
              <w:bottom w:val="nil"/>
              <w:right w:val="nil"/>
            </w:tcBorders>
            <w:shd w:val="clear" w:color="auto" w:fill="auto"/>
            <w:noWrap/>
            <w:vAlign w:val="center"/>
            <w:tcPrChange w:id="2818" w:author="Steve Barbeaux" w:date="2022-10-09T19:44:00Z">
              <w:tcPr>
                <w:tcW w:w="598" w:type="dxa"/>
                <w:tcBorders>
                  <w:top w:val="nil"/>
                  <w:left w:val="nil"/>
                  <w:bottom w:val="nil"/>
                  <w:right w:val="nil"/>
                </w:tcBorders>
                <w:shd w:val="clear" w:color="auto" w:fill="auto"/>
                <w:noWrap/>
              </w:tcPr>
            </w:tcPrChange>
          </w:tcPr>
          <w:p w14:paraId="664C1992" w14:textId="42C41150" w:rsidR="00304CE8" w:rsidRPr="00217552" w:rsidRDefault="00304CE8" w:rsidP="00304CE8">
            <w:pPr>
              <w:spacing w:after="0"/>
              <w:jc w:val="center"/>
              <w:rPr>
                <w:sz w:val="16"/>
                <w:szCs w:val="16"/>
                <w:rPrChange w:id="2819" w:author="Steve Barbeaux" w:date="2022-10-09T19:45:00Z">
                  <w:rPr>
                    <w:sz w:val="16"/>
                    <w:szCs w:val="16"/>
                  </w:rPr>
                </w:rPrChange>
              </w:rPr>
            </w:pPr>
            <w:r w:rsidRPr="00217552">
              <w:rPr>
                <w:sz w:val="16"/>
                <w:szCs w:val="16"/>
                <w:rPrChange w:id="2820" w:author="Steve Barbeaux" w:date="2022-10-09T19:45:00Z">
                  <w:rPr>
                    <w:sz w:val="16"/>
                    <w:szCs w:val="16"/>
                  </w:rPr>
                </w:rPrChange>
              </w:rPr>
              <w:t>0.405</w:t>
            </w:r>
          </w:p>
        </w:tc>
        <w:tc>
          <w:tcPr>
            <w:tcW w:w="0" w:type="auto"/>
            <w:tcBorders>
              <w:top w:val="nil"/>
              <w:left w:val="nil"/>
              <w:bottom w:val="nil"/>
              <w:right w:val="nil"/>
            </w:tcBorders>
            <w:shd w:val="clear" w:color="auto" w:fill="auto"/>
            <w:noWrap/>
            <w:vAlign w:val="center"/>
            <w:tcPrChange w:id="2821" w:author="Steve Barbeaux" w:date="2022-10-09T19:44:00Z">
              <w:tcPr>
                <w:tcW w:w="599" w:type="dxa"/>
                <w:tcBorders>
                  <w:top w:val="nil"/>
                  <w:left w:val="nil"/>
                  <w:bottom w:val="nil"/>
                  <w:right w:val="nil"/>
                </w:tcBorders>
                <w:shd w:val="clear" w:color="auto" w:fill="auto"/>
                <w:noWrap/>
              </w:tcPr>
            </w:tcPrChange>
          </w:tcPr>
          <w:p w14:paraId="107DE53C" w14:textId="76D90F10" w:rsidR="00304CE8" w:rsidRPr="00217552" w:rsidRDefault="00304CE8" w:rsidP="00304CE8">
            <w:pPr>
              <w:spacing w:after="0"/>
              <w:jc w:val="center"/>
              <w:rPr>
                <w:sz w:val="16"/>
                <w:szCs w:val="16"/>
                <w:rPrChange w:id="2822" w:author="Steve Barbeaux" w:date="2022-10-09T19:45:00Z">
                  <w:rPr>
                    <w:sz w:val="16"/>
                    <w:szCs w:val="16"/>
                  </w:rPr>
                </w:rPrChange>
              </w:rPr>
            </w:pPr>
            <w:r w:rsidRPr="00217552">
              <w:rPr>
                <w:sz w:val="16"/>
                <w:szCs w:val="16"/>
                <w:rPrChange w:id="2823" w:author="Steve Barbeaux" w:date="2022-10-09T19:45:00Z">
                  <w:rPr>
                    <w:sz w:val="16"/>
                    <w:szCs w:val="16"/>
                  </w:rPr>
                </w:rPrChange>
              </w:rPr>
              <w:t>0.649</w:t>
            </w:r>
          </w:p>
        </w:tc>
        <w:tc>
          <w:tcPr>
            <w:tcW w:w="0" w:type="auto"/>
            <w:tcBorders>
              <w:top w:val="nil"/>
              <w:left w:val="nil"/>
              <w:bottom w:val="nil"/>
              <w:right w:val="nil"/>
            </w:tcBorders>
            <w:shd w:val="clear" w:color="auto" w:fill="auto"/>
            <w:noWrap/>
            <w:vAlign w:val="center"/>
            <w:tcPrChange w:id="2824" w:author="Steve Barbeaux" w:date="2022-10-09T19:44:00Z">
              <w:tcPr>
                <w:tcW w:w="598" w:type="dxa"/>
                <w:tcBorders>
                  <w:top w:val="nil"/>
                  <w:left w:val="nil"/>
                  <w:bottom w:val="nil"/>
                  <w:right w:val="nil"/>
                </w:tcBorders>
                <w:shd w:val="clear" w:color="auto" w:fill="auto"/>
                <w:noWrap/>
              </w:tcPr>
            </w:tcPrChange>
          </w:tcPr>
          <w:p w14:paraId="48CFF78D" w14:textId="0023D353" w:rsidR="00304CE8" w:rsidRPr="00217552" w:rsidRDefault="00304CE8" w:rsidP="00304CE8">
            <w:pPr>
              <w:spacing w:after="0"/>
              <w:jc w:val="center"/>
              <w:rPr>
                <w:sz w:val="16"/>
                <w:szCs w:val="16"/>
                <w:rPrChange w:id="2825" w:author="Steve Barbeaux" w:date="2022-10-09T19:45:00Z">
                  <w:rPr>
                    <w:sz w:val="16"/>
                    <w:szCs w:val="16"/>
                  </w:rPr>
                </w:rPrChange>
              </w:rPr>
            </w:pPr>
            <w:r w:rsidRPr="00217552">
              <w:rPr>
                <w:sz w:val="16"/>
                <w:szCs w:val="16"/>
                <w:rPrChange w:id="2826" w:author="Steve Barbeaux" w:date="2022-10-09T19:45:00Z">
                  <w:rPr>
                    <w:sz w:val="16"/>
                    <w:szCs w:val="16"/>
                  </w:rPr>
                </w:rPrChange>
              </w:rPr>
              <w:t>0.954</w:t>
            </w:r>
          </w:p>
        </w:tc>
        <w:tc>
          <w:tcPr>
            <w:tcW w:w="0" w:type="auto"/>
            <w:tcBorders>
              <w:top w:val="nil"/>
              <w:left w:val="nil"/>
              <w:bottom w:val="nil"/>
              <w:right w:val="nil"/>
            </w:tcBorders>
            <w:shd w:val="clear" w:color="auto" w:fill="auto"/>
            <w:noWrap/>
            <w:vAlign w:val="center"/>
            <w:tcPrChange w:id="2827" w:author="Steve Barbeaux" w:date="2022-10-09T19:44:00Z">
              <w:tcPr>
                <w:tcW w:w="599" w:type="dxa"/>
                <w:tcBorders>
                  <w:top w:val="nil"/>
                  <w:left w:val="nil"/>
                  <w:bottom w:val="nil"/>
                  <w:right w:val="nil"/>
                </w:tcBorders>
                <w:shd w:val="clear" w:color="auto" w:fill="auto"/>
                <w:noWrap/>
              </w:tcPr>
            </w:tcPrChange>
          </w:tcPr>
          <w:p w14:paraId="6D58C45F" w14:textId="796ECA07" w:rsidR="00304CE8" w:rsidRPr="00217552" w:rsidRDefault="00304CE8" w:rsidP="00304CE8">
            <w:pPr>
              <w:spacing w:after="0"/>
              <w:jc w:val="center"/>
              <w:rPr>
                <w:sz w:val="16"/>
                <w:szCs w:val="16"/>
                <w:rPrChange w:id="2828" w:author="Steve Barbeaux" w:date="2022-10-09T19:45:00Z">
                  <w:rPr>
                    <w:sz w:val="16"/>
                    <w:szCs w:val="16"/>
                  </w:rPr>
                </w:rPrChange>
              </w:rPr>
            </w:pPr>
            <w:r w:rsidRPr="00217552">
              <w:rPr>
                <w:sz w:val="16"/>
                <w:szCs w:val="16"/>
                <w:rPrChange w:id="2829" w:author="Steve Barbeaux" w:date="2022-10-09T19:45:00Z">
                  <w:rPr>
                    <w:sz w:val="16"/>
                    <w:szCs w:val="16"/>
                  </w:rPr>
                </w:rPrChange>
              </w:rPr>
              <w:t>1.219</w:t>
            </w:r>
          </w:p>
        </w:tc>
        <w:tc>
          <w:tcPr>
            <w:tcW w:w="0" w:type="auto"/>
            <w:tcBorders>
              <w:top w:val="nil"/>
              <w:left w:val="nil"/>
              <w:bottom w:val="nil"/>
              <w:right w:val="nil"/>
            </w:tcBorders>
            <w:shd w:val="clear" w:color="auto" w:fill="auto"/>
            <w:noWrap/>
            <w:vAlign w:val="center"/>
            <w:tcPrChange w:id="2830" w:author="Steve Barbeaux" w:date="2022-10-09T19:44:00Z">
              <w:tcPr>
                <w:tcW w:w="598" w:type="dxa"/>
                <w:tcBorders>
                  <w:top w:val="nil"/>
                  <w:left w:val="nil"/>
                  <w:bottom w:val="nil"/>
                  <w:right w:val="nil"/>
                </w:tcBorders>
                <w:shd w:val="clear" w:color="auto" w:fill="auto"/>
                <w:noWrap/>
              </w:tcPr>
            </w:tcPrChange>
          </w:tcPr>
          <w:p w14:paraId="01725CCA" w14:textId="2A495533" w:rsidR="00304CE8" w:rsidRPr="00217552" w:rsidRDefault="00304CE8" w:rsidP="00304CE8">
            <w:pPr>
              <w:spacing w:after="0"/>
              <w:jc w:val="center"/>
              <w:rPr>
                <w:sz w:val="16"/>
                <w:szCs w:val="16"/>
                <w:rPrChange w:id="2831" w:author="Steve Barbeaux" w:date="2022-10-09T19:45:00Z">
                  <w:rPr>
                    <w:sz w:val="16"/>
                    <w:szCs w:val="16"/>
                  </w:rPr>
                </w:rPrChange>
              </w:rPr>
            </w:pPr>
            <w:r w:rsidRPr="00217552">
              <w:rPr>
                <w:sz w:val="16"/>
                <w:szCs w:val="16"/>
                <w:rPrChange w:id="2832" w:author="Steve Barbeaux" w:date="2022-10-09T19:45:00Z">
                  <w:rPr>
                    <w:sz w:val="16"/>
                    <w:szCs w:val="16"/>
                  </w:rPr>
                </w:rPrChange>
              </w:rPr>
              <w:t>1.372</w:t>
            </w:r>
          </w:p>
        </w:tc>
        <w:tc>
          <w:tcPr>
            <w:tcW w:w="0" w:type="auto"/>
            <w:tcBorders>
              <w:top w:val="nil"/>
              <w:left w:val="nil"/>
              <w:bottom w:val="nil"/>
              <w:right w:val="nil"/>
            </w:tcBorders>
            <w:shd w:val="clear" w:color="auto" w:fill="auto"/>
            <w:noWrap/>
            <w:vAlign w:val="center"/>
            <w:tcPrChange w:id="2833" w:author="Steve Barbeaux" w:date="2022-10-09T19:44:00Z">
              <w:tcPr>
                <w:tcW w:w="599" w:type="dxa"/>
                <w:tcBorders>
                  <w:top w:val="nil"/>
                  <w:left w:val="nil"/>
                  <w:bottom w:val="nil"/>
                  <w:right w:val="nil"/>
                </w:tcBorders>
                <w:shd w:val="clear" w:color="auto" w:fill="auto"/>
                <w:noWrap/>
              </w:tcPr>
            </w:tcPrChange>
          </w:tcPr>
          <w:p w14:paraId="1B5E50A1" w14:textId="5A56418B" w:rsidR="00304CE8" w:rsidRPr="00217552" w:rsidRDefault="00304CE8" w:rsidP="00304CE8">
            <w:pPr>
              <w:spacing w:after="0"/>
              <w:jc w:val="center"/>
              <w:rPr>
                <w:sz w:val="16"/>
                <w:szCs w:val="16"/>
                <w:rPrChange w:id="2834" w:author="Steve Barbeaux" w:date="2022-10-09T19:45:00Z">
                  <w:rPr>
                    <w:sz w:val="16"/>
                    <w:szCs w:val="16"/>
                  </w:rPr>
                </w:rPrChange>
              </w:rPr>
            </w:pPr>
            <w:r w:rsidRPr="00217552">
              <w:rPr>
                <w:sz w:val="16"/>
                <w:szCs w:val="16"/>
                <w:rPrChange w:id="2835" w:author="Steve Barbeaux" w:date="2022-10-09T19:45:00Z">
                  <w:rPr>
                    <w:sz w:val="16"/>
                    <w:szCs w:val="16"/>
                  </w:rPr>
                </w:rPrChange>
              </w:rPr>
              <w:t>1.441</w:t>
            </w:r>
          </w:p>
        </w:tc>
        <w:tc>
          <w:tcPr>
            <w:tcW w:w="0" w:type="auto"/>
            <w:tcBorders>
              <w:top w:val="nil"/>
              <w:left w:val="nil"/>
              <w:bottom w:val="nil"/>
              <w:right w:val="nil"/>
            </w:tcBorders>
            <w:shd w:val="clear" w:color="auto" w:fill="auto"/>
            <w:noWrap/>
            <w:vAlign w:val="center"/>
            <w:tcPrChange w:id="2836" w:author="Steve Barbeaux" w:date="2022-10-09T19:44:00Z">
              <w:tcPr>
                <w:tcW w:w="598" w:type="dxa"/>
                <w:tcBorders>
                  <w:top w:val="nil"/>
                  <w:left w:val="nil"/>
                  <w:bottom w:val="nil"/>
                  <w:right w:val="nil"/>
                </w:tcBorders>
                <w:shd w:val="clear" w:color="auto" w:fill="auto"/>
                <w:noWrap/>
              </w:tcPr>
            </w:tcPrChange>
          </w:tcPr>
          <w:p w14:paraId="0C480084" w14:textId="3A1D5E4B" w:rsidR="00304CE8" w:rsidRPr="00217552" w:rsidRDefault="00304CE8" w:rsidP="00304CE8">
            <w:pPr>
              <w:spacing w:after="0"/>
              <w:jc w:val="center"/>
              <w:rPr>
                <w:sz w:val="16"/>
                <w:szCs w:val="16"/>
                <w:rPrChange w:id="2837" w:author="Steve Barbeaux" w:date="2022-10-09T19:45:00Z">
                  <w:rPr>
                    <w:sz w:val="16"/>
                    <w:szCs w:val="16"/>
                  </w:rPr>
                </w:rPrChange>
              </w:rPr>
            </w:pPr>
            <w:r w:rsidRPr="00217552">
              <w:rPr>
                <w:sz w:val="16"/>
                <w:szCs w:val="16"/>
                <w:rPrChange w:id="2838" w:author="Steve Barbeaux" w:date="2022-10-09T19:45:00Z">
                  <w:rPr>
                    <w:sz w:val="16"/>
                    <w:szCs w:val="16"/>
                  </w:rPr>
                </w:rPrChange>
              </w:rPr>
              <w:t>1.471</w:t>
            </w:r>
          </w:p>
        </w:tc>
        <w:tc>
          <w:tcPr>
            <w:tcW w:w="0" w:type="auto"/>
            <w:tcBorders>
              <w:top w:val="nil"/>
              <w:left w:val="nil"/>
              <w:bottom w:val="nil"/>
              <w:right w:val="nil"/>
            </w:tcBorders>
            <w:shd w:val="clear" w:color="auto" w:fill="auto"/>
            <w:noWrap/>
            <w:vAlign w:val="center"/>
            <w:tcPrChange w:id="2839" w:author="Steve Barbeaux" w:date="2022-10-09T19:44:00Z">
              <w:tcPr>
                <w:tcW w:w="599" w:type="dxa"/>
                <w:tcBorders>
                  <w:top w:val="nil"/>
                  <w:left w:val="nil"/>
                  <w:bottom w:val="nil"/>
                  <w:right w:val="nil"/>
                </w:tcBorders>
                <w:shd w:val="clear" w:color="auto" w:fill="auto"/>
                <w:noWrap/>
              </w:tcPr>
            </w:tcPrChange>
          </w:tcPr>
          <w:p w14:paraId="414886A2" w14:textId="13B73333" w:rsidR="00304CE8" w:rsidRPr="00217552" w:rsidRDefault="00304CE8" w:rsidP="00304CE8">
            <w:pPr>
              <w:spacing w:after="0"/>
              <w:jc w:val="center"/>
              <w:rPr>
                <w:sz w:val="16"/>
                <w:szCs w:val="16"/>
                <w:rPrChange w:id="2840" w:author="Steve Barbeaux" w:date="2022-10-09T19:45:00Z">
                  <w:rPr>
                    <w:sz w:val="16"/>
                    <w:szCs w:val="16"/>
                  </w:rPr>
                </w:rPrChange>
              </w:rPr>
            </w:pPr>
            <w:r w:rsidRPr="00217552">
              <w:rPr>
                <w:sz w:val="16"/>
                <w:szCs w:val="16"/>
                <w:rPrChange w:id="2841" w:author="Steve Barbeaux" w:date="2022-10-09T19:45:00Z">
                  <w:rPr>
                    <w:sz w:val="16"/>
                    <w:szCs w:val="16"/>
                  </w:rPr>
                </w:rPrChange>
              </w:rPr>
              <w:t>1.467</w:t>
            </w:r>
          </w:p>
        </w:tc>
        <w:tc>
          <w:tcPr>
            <w:tcW w:w="0" w:type="auto"/>
            <w:tcBorders>
              <w:top w:val="nil"/>
              <w:left w:val="nil"/>
              <w:bottom w:val="nil"/>
              <w:right w:val="nil"/>
            </w:tcBorders>
            <w:shd w:val="clear" w:color="auto" w:fill="auto"/>
            <w:noWrap/>
            <w:vAlign w:val="center"/>
            <w:tcPrChange w:id="2842" w:author="Steve Barbeaux" w:date="2022-10-09T19:44:00Z">
              <w:tcPr>
                <w:tcW w:w="598" w:type="dxa"/>
                <w:tcBorders>
                  <w:top w:val="nil"/>
                  <w:left w:val="nil"/>
                  <w:bottom w:val="nil"/>
                  <w:right w:val="nil"/>
                </w:tcBorders>
                <w:shd w:val="clear" w:color="auto" w:fill="auto"/>
                <w:noWrap/>
              </w:tcPr>
            </w:tcPrChange>
          </w:tcPr>
          <w:p w14:paraId="1661B94D" w14:textId="7633D7BB" w:rsidR="00304CE8" w:rsidRPr="00217552" w:rsidRDefault="00304CE8" w:rsidP="00304CE8">
            <w:pPr>
              <w:spacing w:after="0"/>
              <w:jc w:val="center"/>
              <w:rPr>
                <w:sz w:val="16"/>
                <w:szCs w:val="16"/>
                <w:rPrChange w:id="2843" w:author="Steve Barbeaux" w:date="2022-10-09T19:45:00Z">
                  <w:rPr>
                    <w:sz w:val="16"/>
                    <w:szCs w:val="16"/>
                  </w:rPr>
                </w:rPrChange>
              </w:rPr>
            </w:pPr>
            <w:r w:rsidRPr="00217552">
              <w:rPr>
                <w:sz w:val="16"/>
                <w:szCs w:val="16"/>
                <w:rPrChange w:id="2844" w:author="Steve Barbeaux" w:date="2022-10-09T19:45:00Z">
                  <w:rPr>
                    <w:sz w:val="16"/>
                    <w:szCs w:val="16"/>
                  </w:rPr>
                </w:rPrChange>
              </w:rPr>
              <w:t>1.420</w:t>
            </w:r>
          </w:p>
        </w:tc>
        <w:tc>
          <w:tcPr>
            <w:tcW w:w="0" w:type="auto"/>
            <w:tcBorders>
              <w:top w:val="nil"/>
              <w:left w:val="nil"/>
              <w:bottom w:val="nil"/>
              <w:right w:val="nil"/>
            </w:tcBorders>
            <w:shd w:val="clear" w:color="auto" w:fill="auto"/>
            <w:noWrap/>
            <w:vAlign w:val="center"/>
            <w:tcPrChange w:id="2845" w:author="Steve Barbeaux" w:date="2022-10-09T19:44:00Z">
              <w:tcPr>
                <w:tcW w:w="599" w:type="dxa"/>
                <w:tcBorders>
                  <w:top w:val="nil"/>
                  <w:left w:val="nil"/>
                  <w:bottom w:val="nil"/>
                  <w:right w:val="nil"/>
                </w:tcBorders>
                <w:shd w:val="clear" w:color="auto" w:fill="auto"/>
                <w:noWrap/>
              </w:tcPr>
            </w:tcPrChange>
          </w:tcPr>
          <w:p w14:paraId="3E0E82DC" w14:textId="3DE82795" w:rsidR="00304CE8" w:rsidRPr="00217552" w:rsidRDefault="00304CE8" w:rsidP="00304CE8">
            <w:pPr>
              <w:spacing w:after="0"/>
              <w:jc w:val="center"/>
              <w:rPr>
                <w:sz w:val="16"/>
                <w:szCs w:val="16"/>
                <w:rPrChange w:id="2846" w:author="Steve Barbeaux" w:date="2022-10-09T19:45:00Z">
                  <w:rPr>
                    <w:sz w:val="16"/>
                    <w:szCs w:val="16"/>
                  </w:rPr>
                </w:rPrChange>
              </w:rPr>
            </w:pPr>
            <w:r w:rsidRPr="00217552">
              <w:rPr>
                <w:sz w:val="16"/>
                <w:szCs w:val="16"/>
                <w:rPrChange w:id="2847" w:author="Steve Barbeaux" w:date="2022-10-09T19:45:00Z">
                  <w:rPr>
                    <w:sz w:val="16"/>
                    <w:szCs w:val="16"/>
                  </w:rPr>
                </w:rPrChange>
              </w:rPr>
              <w:t>1.346</w:t>
            </w:r>
          </w:p>
        </w:tc>
        <w:tc>
          <w:tcPr>
            <w:tcW w:w="0" w:type="auto"/>
            <w:tcBorders>
              <w:top w:val="nil"/>
              <w:left w:val="nil"/>
              <w:bottom w:val="nil"/>
              <w:right w:val="nil"/>
            </w:tcBorders>
            <w:shd w:val="clear" w:color="auto" w:fill="auto"/>
            <w:noWrap/>
            <w:vAlign w:val="center"/>
            <w:tcPrChange w:id="2848" w:author="Steve Barbeaux" w:date="2022-10-09T19:44:00Z">
              <w:tcPr>
                <w:tcW w:w="598" w:type="dxa"/>
                <w:tcBorders>
                  <w:top w:val="nil"/>
                  <w:left w:val="nil"/>
                  <w:bottom w:val="nil"/>
                  <w:right w:val="nil"/>
                </w:tcBorders>
                <w:shd w:val="clear" w:color="auto" w:fill="auto"/>
                <w:noWrap/>
              </w:tcPr>
            </w:tcPrChange>
          </w:tcPr>
          <w:p w14:paraId="4DBEFB20" w14:textId="0E434258" w:rsidR="00304CE8" w:rsidRPr="00217552" w:rsidRDefault="00304CE8" w:rsidP="00304CE8">
            <w:pPr>
              <w:spacing w:after="0"/>
              <w:jc w:val="center"/>
              <w:rPr>
                <w:sz w:val="16"/>
                <w:szCs w:val="16"/>
                <w:rPrChange w:id="2849" w:author="Steve Barbeaux" w:date="2022-10-09T19:45:00Z">
                  <w:rPr>
                    <w:sz w:val="16"/>
                    <w:szCs w:val="16"/>
                  </w:rPr>
                </w:rPrChange>
              </w:rPr>
            </w:pPr>
            <w:r w:rsidRPr="00217552">
              <w:rPr>
                <w:sz w:val="16"/>
                <w:szCs w:val="16"/>
                <w:rPrChange w:id="2850" w:author="Steve Barbeaux" w:date="2022-10-09T19:45:00Z">
                  <w:rPr>
                    <w:sz w:val="16"/>
                    <w:szCs w:val="16"/>
                  </w:rPr>
                </w:rPrChange>
              </w:rPr>
              <w:t>1.293</w:t>
            </w:r>
          </w:p>
        </w:tc>
        <w:tc>
          <w:tcPr>
            <w:tcW w:w="0" w:type="auto"/>
            <w:tcBorders>
              <w:top w:val="nil"/>
              <w:left w:val="nil"/>
              <w:bottom w:val="nil"/>
              <w:right w:val="nil"/>
            </w:tcBorders>
            <w:shd w:val="clear" w:color="auto" w:fill="auto"/>
            <w:noWrap/>
            <w:vAlign w:val="center"/>
            <w:tcPrChange w:id="2851" w:author="Steve Barbeaux" w:date="2022-10-09T19:44:00Z">
              <w:tcPr>
                <w:tcW w:w="599" w:type="dxa"/>
                <w:tcBorders>
                  <w:top w:val="nil"/>
                  <w:left w:val="nil"/>
                  <w:bottom w:val="nil"/>
                  <w:right w:val="nil"/>
                </w:tcBorders>
                <w:shd w:val="clear" w:color="auto" w:fill="auto"/>
                <w:noWrap/>
              </w:tcPr>
            </w:tcPrChange>
          </w:tcPr>
          <w:p w14:paraId="32B4E639" w14:textId="4554DAD2" w:rsidR="00304CE8" w:rsidRPr="00217552" w:rsidRDefault="00304CE8" w:rsidP="00304CE8">
            <w:pPr>
              <w:spacing w:after="0"/>
              <w:jc w:val="center"/>
              <w:rPr>
                <w:sz w:val="16"/>
                <w:szCs w:val="16"/>
                <w:rPrChange w:id="2852" w:author="Steve Barbeaux" w:date="2022-10-09T19:45:00Z">
                  <w:rPr>
                    <w:sz w:val="16"/>
                    <w:szCs w:val="16"/>
                  </w:rPr>
                </w:rPrChange>
              </w:rPr>
            </w:pPr>
            <w:r w:rsidRPr="00217552">
              <w:rPr>
                <w:sz w:val="16"/>
                <w:szCs w:val="16"/>
                <w:rPrChange w:id="2853" w:author="Steve Barbeaux" w:date="2022-10-09T19:45:00Z">
                  <w:rPr>
                    <w:sz w:val="16"/>
                    <w:szCs w:val="16"/>
                  </w:rPr>
                </w:rPrChange>
              </w:rPr>
              <w:t>1.299</w:t>
            </w:r>
          </w:p>
        </w:tc>
      </w:tr>
      <w:tr w:rsidR="00304CE8" w:rsidRPr="005F5568" w14:paraId="56EF6901" w14:textId="77777777" w:rsidTr="00217552">
        <w:trPr>
          <w:trPrChange w:id="2854"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2855" w:author="Steve Barbeaux" w:date="2022-10-09T19:44:00Z">
              <w:tcPr>
                <w:tcW w:w="598" w:type="dxa"/>
                <w:tcBorders>
                  <w:top w:val="nil"/>
                  <w:left w:val="nil"/>
                  <w:bottom w:val="nil"/>
                  <w:right w:val="nil"/>
                </w:tcBorders>
                <w:shd w:val="clear" w:color="auto" w:fill="auto"/>
                <w:noWrap/>
                <w:vAlign w:val="center"/>
              </w:tcPr>
            </w:tcPrChange>
          </w:tcPr>
          <w:p w14:paraId="15A44166" w14:textId="77777777" w:rsidR="00304CE8" w:rsidRPr="00217552" w:rsidRDefault="00304CE8" w:rsidP="00304CE8">
            <w:pPr>
              <w:spacing w:after="0"/>
              <w:jc w:val="center"/>
              <w:rPr>
                <w:sz w:val="16"/>
                <w:szCs w:val="16"/>
                <w:rPrChange w:id="2856" w:author="Steve Barbeaux" w:date="2022-10-09T19:45:00Z">
                  <w:rPr>
                    <w:sz w:val="16"/>
                    <w:szCs w:val="16"/>
                  </w:rPr>
                </w:rPrChange>
              </w:rPr>
            </w:pPr>
            <w:r w:rsidRPr="00217552">
              <w:rPr>
                <w:sz w:val="16"/>
                <w:szCs w:val="16"/>
                <w:rPrChange w:id="2857" w:author="Steve Barbeaux" w:date="2022-10-09T19:45:00Z">
                  <w:rPr>
                    <w:sz w:val="16"/>
                    <w:szCs w:val="16"/>
                  </w:rPr>
                </w:rPrChange>
              </w:rPr>
              <w:t>1997</w:t>
            </w:r>
          </w:p>
        </w:tc>
        <w:tc>
          <w:tcPr>
            <w:tcW w:w="0" w:type="auto"/>
            <w:tcBorders>
              <w:top w:val="nil"/>
              <w:left w:val="nil"/>
              <w:bottom w:val="nil"/>
              <w:right w:val="nil"/>
            </w:tcBorders>
            <w:vAlign w:val="center"/>
            <w:tcPrChange w:id="2858" w:author="Steve Barbeaux" w:date="2022-10-09T19:44:00Z">
              <w:tcPr>
                <w:tcW w:w="599" w:type="dxa"/>
                <w:tcBorders>
                  <w:top w:val="nil"/>
                  <w:left w:val="nil"/>
                  <w:bottom w:val="nil"/>
                  <w:right w:val="nil"/>
                </w:tcBorders>
              </w:tcPr>
            </w:tcPrChange>
          </w:tcPr>
          <w:p w14:paraId="596D99FB" w14:textId="635B949C" w:rsidR="00304CE8" w:rsidRPr="00217552" w:rsidRDefault="00304CE8" w:rsidP="00304CE8">
            <w:pPr>
              <w:spacing w:after="0"/>
              <w:jc w:val="center"/>
              <w:rPr>
                <w:sz w:val="16"/>
                <w:szCs w:val="16"/>
                <w:rPrChange w:id="2859" w:author="Steve Barbeaux" w:date="2022-10-09T19:45:00Z">
                  <w:rPr>
                    <w:sz w:val="16"/>
                    <w:szCs w:val="16"/>
                  </w:rPr>
                </w:rPrChange>
              </w:rPr>
            </w:pPr>
            <w:r w:rsidRPr="00217552">
              <w:rPr>
                <w:sz w:val="16"/>
                <w:szCs w:val="16"/>
                <w:rPrChange w:id="2860" w:author="Steve Barbeaux" w:date="2022-10-09T19:45:00Z">
                  <w:rPr>
                    <w:sz w:val="16"/>
                    <w:szCs w:val="16"/>
                  </w:rPr>
                </w:rPrChange>
              </w:rPr>
              <w:t>0.179</w:t>
            </w:r>
          </w:p>
        </w:tc>
        <w:tc>
          <w:tcPr>
            <w:tcW w:w="0" w:type="auto"/>
            <w:tcBorders>
              <w:top w:val="nil"/>
              <w:left w:val="nil"/>
              <w:bottom w:val="nil"/>
              <w:right w:val="nil"/>
            </w:tcBorders>
            <w:shd w:val="clear" w:color="auto" w:fill="auto"/>
            <w:noWrap/>
            <w:vAlign w:val="center"/>
            <w:tcPrChange w:id="2861" w:author="Steve Barbeaux" w:date="2022-10-09T19:44:00Z">
              <w:tcPr>
                <w:tcW w:w="598" w:type="dxa"/>
                <w:tcBorders>
                  <w:top w:val="nil"/>
                  <w:left w:val="nil"/>
                  <w:bottom w:val="nil"/>
                  <w:right w:val="nil"/>
                </w:tcBorders>
                <w:shd w:val="clear" w:color="auto" w:fill="auto"/>
                <w:noWrap/>
              </w:tcPr>
            </w:tcPrChange>
          </w:tcPr>
          <w:p w14:paraId="5CB9074D" w14:textId="4B611B35" w:rsidR="00304CE8" w:rsidRPr="00217552" w:rsidRDefault="00304CE8" w:rsidP="00304CE8">
            <w:pPr>
              <w:spacing w:after="0"/>
              <w:jc w:val="center"/>
              <w:rPr>
                <w:sz w:val="16"/>
                <w:szCs w:val="16"/>
                <w:rPrChange w:id="2862" w:author="Steve Barbeaux" w:date="2022-10-09T19:45:00Z">
                  <w:rPr>
                    <w:sz w:val="16"/>
                    <w:szCs w:val="16"/>
                  </w:rPr>
                </w:rPrChange>
              </w:rPr>
            </w:pPr>
            <w:r w:rsidRPr="00217552">
              <w:rPr>
                <w:sz w:val="16"/>
                <w:szCs w:val="16"/>
                <w:rPrChange w:id="2863" w:author="Steve Barbeaux" w:date="2022-10-09T19:45:00Z">
                  <w:rPr>
                    <w:sz w:val="16"/>
                    <w:szCs w:val="16"/>
                  </w:rPr>
                </w:rPrChange>
              </w:rPr>
              <w:t>0.256</w:t>
            </w:r>
          </w:p>
        </w:tc>
        <w:tc>
          <w:tcPr>
            <w:tcW w:w="0" w:type="auto"/>
            <w:tcBorders>
              <w:top w:val="nil"/>
              <w:left w:val="nil"/>
              <w:bottom w:val="nil"/>
              <w:right w:val="nil"/>
            </w:tcBorders>
            <w:shd w:val="clear" w:color="auto" w:fill="auto"/>
            <w:noWrap/>
            <w:vAlign w:val="center"/>
            <w:tcPrChange w:id="2864" w:author="Steve Barbeaux" w:date="2022-10-09T19:44:00Z">
              <w:tcPr>
                <w:tcW w:w="599" w:type="dxa"/>
                <w:tcBorders>
                  <w:top w:val="nil"/>
                  <w:left w:val="nil"/>
                  <w:bottom w:val="nil"/>
                  <w:right w:val="nil"/>
                </w:tcBorders>
                <w:shd w:val="clear" w:color="auto" w:fill="auto"/>
                <w:noWrap/>
              </w:tcPr>
            </w:tcPrChange>
          </w:tcPr>
          <w:p w14:paraId="4159FC00" w14:textId="675DA7BA" w:rsidR="00304CE8" w:rsidRPr="00217552" w:rsidRDefault="00304CE8" w:rsidP="00304CE8">
            <w:pPr>
              <w:spacing w:after="0"/>
              <w:jc w:val="center"/>
              <w:rPr>
                <w:sz w:val="16"/>
                <w:szCs w:val="16"/>
                <w:rPrChange w:id="2865" w:author="Steve Barbeaux" w:date="2022-10-09T19:45:00Z">
                  <w:rPr>
                    <w:sz w:val="16"/>
                    <w:szCs w:val="16"/>
                  </w:rPr>
                </w:rPrChange>
              </w:rPr>
            </w:pPr>
            <w:r w:rsidRPr="00217552">
              <w:rPr>
                <w:sz w:val="16"/>
                <w:szCs w:val="16"/>
                <w:rPrChange w:id="2866" w:author="Steve Barbeaux" w:date="2022-10-09T19:45:00Z">
                  <w:rPr>
                    <w:sz w:val="16"/>
                    <w:szCs w:val="16"/>
                  </w:rPr>
                </w:rPrChange>
              </w:rPr>
              <w:t>0.371</w:t>
            </w:r>
          </w:p>
        </w:tc>
        <w:tc>
          <w:tcPr>
            <w:tcW w:w="0" w:type="auto"/>
            <w:tcBorders>
              <w:top w:val="nil"/>
              <w:left w:val="nil"/>
              <w:bottom w:val="nil"/>
              <w:right w:val="nil"/>
            </w:tcBorders>
            <w:shd w:val="clear" w:color="auto" w:fill="auto"/>
            <w:noWrap/>
            <w:vAlign w:val="center"/>
            <w:tcPrChange w:id="2867" w:author="Steve Barbeaux" w:date="2022-10-09T19:44:00Z">
              <w:tcPr>
                <w:tcW w:w="598" w:type="dxa"/>
                <w:tcBorders>
                  <w:top w:val="nil"/>
                  <w:left w:val="nil"/>
                  <w:bottom w:val="nil"/>
                  <w:right w:val="nil"/>
                </w:tcBorders>
                <w:shd w:val="clear" w:color="auto" w:fill="auto"/>
                <w:noWrap/>
              </w:tcPr>
            </w:tcPrChange>
          </w:tcPr>
          <w:p w14:paraId="34255C79" w14:textId="0EF884DB" w:rsidR="00304CE8" w:rsidRPr="00217552" w:rsidRDefault="00304CE8" w:rsidP="00304CE8">
            <w:pPr>
              <w:spacing w:after="0"/>
              <w:jc w:val="center"/>
              <w:rPr>
                <w:sz w:val="16"/>
                <w:szCs w:val="16"/>
                <w:rPrChange w:id="2868" w:author="Steve Barbeaux" w:date="2022-10-09T19:45:00Z">
                  <w:rPr>
                    <w:sz w:val="16"/>
                    <w:szCs w:val="16"/>
                  </w:rPr>
                </w:rPrChange>
              </w:rPr>
            </w:pPr>
            <w:r w:rsidRPr="00217552">
              <w:rPr>
                <w:sz w:val="16"/>
                <w:szCs w:val="16"/>
                <w:rPrChange w:id="2869" w:author="Steve Barbeaux" w:date="2022-10-09T19:45:00Z">
                  <w:rPr>
                    <w:sz w:val="16"/>
                    <w:szCs w:val="16"/>
                  </w:rPr>
                </w:rPrChange>
              </w:rPr>
              <w:t>0.558</w:t>
            </w:r>
          </w:p>
        </w:tc>
        <w:tc>
          <w:tcPr>
            <w:tcW w:w="0" w:type="auto"/>
            <w:tcBorders>
              <w:top w:val="nil"/>
              <w:left w:val="nil"/>
              <w:bottom w:val="nil"/>
              <w:right w:val="nil"/>
            </w:tcBorders>
            <w:shd w:val="clear" w:color="auto" w:fill="auto"/>
            <w:noWrap/>
            <w:vAlign w:val="center"/>
            <w:tcPrChange w:id="2870" w:author="Steve Barbeaux" w:date="2022-10-09T19:44:00Z">
              <w:tcPr>
                <w:tcW w:w="599" w:type="dxa"/>
                <w:tcBorders>
                  <w:top w:val="nil"/>
                  <w:left w:val="nil"/>
                  <w:bottom w:val="nil"/>
                  <w:right w:val="nil"/>
                </w:tcBorders>
                <w:shd w:val="clear" w:color="auto" w:fill="auto"/>
                <w:noWrap/>
              </w:tcPr>
            </w:tcPrChange>
          </w:tcPr>
          <w:p w14:paraId="18596AF2" w14:textId="6F0D89D1" w:rsidR="00304CE8" w:rsidRPr="00217552" w:rsidRDefault="00304CE8" w:rsidP="00304CE8">
            <w:pPr>
              <w:spacing w:after="0"/>
              <w:jc w:val="center"/>
              <w:rPr>
                <w:sz w:val="16"/>
                <w:szCs w:val="16"/>
                <w:rPrChange w:id="2871" w:author="Steve Barbeaux" w:date="2022-10-09T19:45:00Z">
                  <w:rPr>
                    <w:sz w:val="16"/>
                    <w:szCs w:val="16"/>
                  </w:rPr>
                </w:rPrChange>
              </w:rPr>
            </w:pPr>
            <w:r w:rsidRPr="00217552">
              <w:rPr>
                <w:sz w:val="16"/>
                <w:szCs w:val="16"/>
                <w:rPrChange w:id="2872" w:author="Steve Barbeaux" w:date="2022-10-09T19:45:00Z">
                  <w:rPr>
                    <w:sz w:val="16"/>
                    <w:szCs w:val="16"/>
                  </w:rPr>
                </w:rPrChange>
              </w:rPr>
              <w:t>0.859</w:t>
            </w:r>
          </w:p>
        </w:tc>
        <w:tc>
          <w:tcPr>
            <w:tcW w:w="0" w:type="auto"/>
            <w:tcBorders>
              <w:top w:val="nil"/>
              <w:left w:val="nil"/>
              <w:bottom w:val="nil"/>
              <w:right w:val="nil"/>
            </w:tcBorders>
            <w:shd w:val="clear" w:color="auto" w:fill="auto"/>
            <w:noWrap/>
            <w:vAlign w:val="center"/>
            <w:tcPrChange w:id="2873" w:author="Steve Barbeaux" w:date="2022-10-09T19:44:00Z">
              <w:tcPr>
                <w:tcW w:w="598" w:type="dxa"/>
                <w:tcBorders>
                  <w:top w:val="nil"/>
                  <w:left w:val="nil"/>
                  <w:bottom w:val="nil"/>
                  <w:right w:val="nil"/>
                </w:tcBorders>
                <w:shd w:val="clear" w:color="auto" w:fill="auto"/>
                <w:noWrap/>
              </w:tcPr>
            </w:tcPrChange>
          </w:tcPr>
          <w:p w14:paraId="3968895A" w14:textId="756D02F8" w:rsidR="00304CE8" w:rsidRPr="00217552" w:rsidRDefault="00304CE8" w:rsidP="00304CE8">
            <w:pPr>
              <w:spacing w:after="0"/>
              <w:jc w:val="center"/>
              <w:rPr>
                <w:sz w:val="16"/>
                <w:szCs w:val="16"/>
                <w:rPrChange w:id="2874" w:author="Steve Barbeaux" w:date="2022-10-09T19:45:00Z">
                  <w:rPr>
                    <w:sz w:val="16"/>
                    <w:szCs w:val="16"/>
                  </w:rPr>
                </w:rPrChange>
              </w:rPr>
            </w:pPr>
            <w:r w:rsidRPr="00217552">
              <w:rPr>
                <w:sz w:val="16"/>
                <w:szCs w:val="16"/>
                <w:rPrChange w:id="2875" w:author="Steve Barbeaux" w:date="2022-10-09T19:45:00Z">
                  <w:rPr>
                    <w:sz w:val="16"/>
                    <w:szCs w:val="16"/>
                  </w:rPr>
                </w:rPrChange>
              </w:rPr>
              <w:t>1.238</w:t>
            </w:r>
          </w:p>
        </w:tc>
        <w:tc>
          <w:tcPr>
            <w:tcW w:w="0" w:type="auto"/>
            <w:tcBorders>
              <w:top w:val="nil"/>
              <w:left w:val="nil"/>
              <w:bottom w:val="nil"/>
              <w:right w:val="nil"/>
            </w:tcBorders>
            <w:shd w:val="clear" w:color="auto" w:fill="auto"/>
            <w:noWrap/>
            <w:vAlign w:val="center"/>
            <w:tcPrChange w:id="2876" w:author="Steve Barbeaux" w:date="2022-10-09T19:44:00Z">
              <w:tcPr>
                <w:tcW w:w="599" w:type="dxa"/>
                <w:tcBorders>
                  <w:top w:val="nil"/>
                  <w:left w:val="nil"/>
                  <w:bottom w:val="nil"/>
                  <w:right w:val="nil"/>
                </w:tcBorders>
                <w:shd w:val="clear" w:color="auto" w:fill="auto"/>
                <w:noWrap/>
              </w:tcPr>
            </w:tcPrChange>
          </w:tcPr>
          <w:p w14:paraId="7A6A0773" w14:textId="7217E199" w:rsidR="00304CE8" w:rsidRPr="00217552" w:rsidRDefault="00304CE8" w:rsidP="00304CE8">
            <w:pPr>
              <w:spacing w:after="0"/>
              <w:jc w:val="center"/>
              <w:rPr>
                <w:sz w:val="16"/>
                <w:szCs w:val="16"/>
                <w:rPrChange w:id="2877" w:author="Steve Barbeaux" w:date="2022-10-09T19:45:00Z">
                  <w:rPr>
                    <w:sz w:val="16"/>
                    <w:szCs w:val="16"/>
                  </w:rPr>
                </w:rPrChange>
              </w:rPr>
            </w:pPr>
            <w:r w:rsidRPr="00217552">
              <w:rPr>
                <w:sz w:val="16"/>
                <w:szCs w:val="16"/>
                <w:rPrChange w:id="2878" w:author="Steve Barbeaux" w:date="2022-10-09T19:45:00Z">
                  <w:rPr>
                    <w:sz w:val="16"/>
                    <w:szCs w:val="16"/>
                  </w:rPr>
                </w:rPrChange>
              </w:rPr>
              <w:t>1.540</w:t>
            </w:r>
          </w:p>
        </w:tc>
        <w:tc>
          <w:tcPr>
            <w:tcW w:w="0" w:type="auto"/>
            <w:tcBorders>
              <w:top w:val="nil"/>
              <w:left w:val="nil"/>
              <w:bottom w:val="nil"/>
              <w:right w:val="nil"/>
            </w:tcBorders>
            <w:shd w:val="clear" w:color="auto" w:fill="auto"/>
            <w:noWrap/>
            <w:vAlign w:val="center"/>
            <w:tcPrChange w:id="2879" w:author="Steve Barbeaux" w:date="2022-10-09T19:44:00Z">
              <w:tcPr>
                <w:tcW w:w="598" w:type="dxa"/>
                <w:tcBorders>
                  <w:top w:val="nil"/>
                  <w:left w:val="nil"/>
                  <w:bottom w:val="nil"/>
                  <w:right w:val="nil"/>
                </w:tcBorders>
                <w:shd w:val="clear" w:color="auto" w:fill="auto"/>
                <w:noWrap/>
              </w:tcPr>
            </w:tcPrChange>
          </w:tcPr>
          <w:p w14:paraId="50ACCB1A" w14:textId="19368E04" w:rsidR="00304CE8" w:rsidRPr="00217552" w:rsidRDefault="00304CE8" w:rsidP="00304CE8">
            <w:pPr>
              <w:spacing w:after="0"/>
              <w:jc w:val="center"/>
              <w:rPr>
                <w:sz w:val="16"/>
                <w:szCs w:val="16"/>
                <w:rPrChange w:id="2880" w:author="Steve Barbeaux" w:date="2022-10-09T19:45:00Z">
                  <w:rPr>
                    <w:sz w:val="16"/>
                    <w:szCs w:val="16"/>
                  </w:rPr>
                </w:rPrChange>
              </w:rPr>
            </w:pPr>
            <w:r w:rsidRPr="00217552">
              <w:rPr>
                <w:sz w:val="16"/>
                <w:szCs w:val="16"/>
                <w:rPrChange w:id="2881" w:author="Steve Barbeaux" w:date="2022-10-09T19:45:00Z">
                  <w:rPr>
                    <w:sz w:val="16"/>
                    <w:szCs w:val="16"/>
                  </w:rPr>
                </w:rPrChange>
              </w:rPr>
              <w:t>1.652</w:t>
            </w:r>
          </w:p>
        </w:tc>
        <w:tc>
          <w:tcPr>
            <w:tcW w:w="0" w:type="auto"/>
            <w:tcBorders>
              <w:top w:val="nil"/>
              <w:left w:val="nil"/>
              <w:bottom w:val="nil"/>
              <w:right w:val="nil"/>
            </w:tcBorders>
            <w:shd w:val="clear" w:color="auto" w:fill="auto"/>
            <w:noWrap/>
            <w:vAlign w:val="center"/>
            <w:tcPrChange w:id="2882" w:author="Steve Barbeaux" w:date="2022-10-09T19:44:00Z">
              <w:tcPr>
                <w:tcW w:w="599" w:type="dxa"/>
                <w:tcBorders>
                  <w:top w:val="nil"/>
                  <w:left w:val="nil"/>
                  <w:bottom w:val="nil"/>
                  <w:right w:val="nil"/>
                </w:tcBorders>
                <w:shd w:val="clear" w:color="auto" w:fill="auto"/>
                <w:noWrap/>
              </w:tcPr>
            </w:tcPrChange>
          </w:tcPr>
          <w:p w14:paraId="0FF875E5" w14:textId="5CF2E46D" w:rsidR="00304CE8" w:rsidRPr="00217552" w:rsidRDefault="00304CE8" w:rsidP="00304CE8">
            <w:pPr>
              <w:spacing w:after="0"/>
              <w:jc w:val="center"/>
              <w:rPr>
                <w:sz w:val="16"/>
                <w:szCs w:val="16"/>
                <w:rPrChange w:id="2883" w:author="Steve Barbeaux" w:date="2022-10-09T19:45:00Z">
                  <w:rPr>
                    <w:sz w:val="16"/>
                    <w:szCs w:val="16"/>
                  </w:rPr>
                </w:rPrChange>
              </w:rPr>
            </w:pPr>
            <w:r w:rsidRPr="00217552">
              <w:rPr>
                <w:sz w:val="16"/>
                <w:szCs w:val="16"/>
                <w:rPrChange w:id="2884" w:author="Steve Barbeaux" w:date="2022-10-09T19:45:00Z">
                  <w:rPr>
                    <w:sz w:val="16"/>
                    <w:szCs w:val="16"/>
                  </w:rPr>
                </w:rPrChange>
              </w:rPr>
              <w:t>1.650</w:t>
            </w:r>
          </w:p>
        </w:tc>
        <w:tc>
          <w:tcPr>
            <w:tcW w:w="0" w:type="auto"/>
            <w:tcBorders>
              <w:top w:val="nil"/>
              <w:left w:val="nil"/>
              <w:bottom w:val="nil"/>
              <w:right w:val="nil"/>
            </w:tcBorders>
            <w:shd w:val="clear" w:color="auto" w:fill="auto"/>
            <w:noWrap/>
            <w:vAlign w:val="center"/>
            <w:tcPrChange w:id="2885" w:author="Steve Barbeaux" w:date="2022-10-09T19:44:00Z">
              <w:tcPr>
                <w:tcW w:w="598" w:type="dxa"/>
                <w:tcBorders>
                  <w:top w:val="nil"/>
                  <w:left w:val="nil"/>
                  <w:bottom w:val="nil"/>
                  <w:right w:val="nil"/>
                </w:tcBorders>
                <w:shd w:val="clear" w:color="auto" w:fill="auto"/>
                <w:noWrap/>
              </w:tcPr>
            </w:tcPrChange>
          </w:tcPr>
          <w:p w14:paraId="49CF96AD" w14:textId="6D32138B" w:rsidR="00304CE8" w:rsidRPr="00217552" w:rsidRDefault="00304CE8" w:rsidP="00304CE8">
            <w:pPr>
              <w:spacing w:after="0"/>
              <w:jc w:val="center"/>
              <w:rPr>
                <w:sz w:val="16"/>
                <w:szCs w:val="16"/>
                <w:rPrChange w:id="2886" w:author="Steve Barbeaux" w:date="2022-10-09T19:45:00Z">
                  <w:rPr>
                    <w:sz w:val="16"/>
                    <w:szCs w:val="16"/>
                  </w:rPr>
                </w:rPrChange>
              </w:rPr>
            </w:pPr>
            <w:r w:rsidRPr="00217552">
              <w:rPr>
                <w:sz w:val="16"/>
                <w:szCs w:val="16"/>
                <w:rPrChange w:id="2887" w:author="Steve Barbeaux" w:date="2022-10-09T19:45:00Z">
                  <w:rPr>
                    <w:sz w:val="16"/>
                    <w:szCs w:val="16"/>
                  </w:rPr>
                </w:rPrChange>
              </w:rPr>
              <w:t>1.670</w:t>
            </w:r>
          </w:p>
        </w:tc>
        <w:tc>
          <w:tcPr>
            <w:tcW w:w="0" w:type="auto"/>
            <w:tcBorders>
              <w:top w:val="nil"/>
              <w:left w:val="nil"/>
              <w:bottom w:val="nil"/>
              <w:right w:val="nil"/>
            </w:tcBorders>
            <w:shd w:val="clear" w:color="auto" w:fill="auto"/>
            <w:noWrap/>
            <w:vAlign w:val="center"/>
            <w:tcPrChange w:id="2888" w:author="Steve Barbeaux" w:date="2022-10-09T19:44:00Z">
              <w:tcPr>
                <w:tcW w:w="599" w:type="dxa"/>
                <w:tcBorders>
                  <w:top w:val="nil"/>
                  <w:left w:val="nil"/>
                  <w:bottom w:val="nil"/>
                  <w:right w:val="nil"/>
                </w:tcBorders>
                <w:shd w:val="clear" w:color="auto" w:fill="auto"/>
                <w:noWrap/>
              </w:tcPr>
            </w:tcPrChange>
          </w:tcPr>
          <w:p w14:paraId="3BD44570" w14:textId="3524B58E" w:rsidR="00304CE8" w:rsidRPr="00217552" w:rsidRDefault="00304CE8" w:rsidP="00304CE8">
            <w:pPr>
              <w:spacing w:after="0"/>
              <w:jc w:val="center"/>
              <w:rPr>
                <w:sz w:val="16"/>
                <w:szCs w:val="16"/>
                <w:rPrChange w:id="2889" w:author="Steve Barbeaux" w:date="2022-10-09T19:45:00Z">
                  <w:rPr>
                    <w:sz w:val="16"/>
                    <w:szCs w:val="16"/>
                  </w:rPr>
                </w:rPrChange>
              </w:rPr>
            </w:pPr>
            <w:r w:rsidRPr="00217552">
              <w:rPr>
                <w:sz w:val="16"/>
                <w:szCs w:val="16"/>
                <w:rPrChange w:id="2890" w:author="Steve Barbeaux" w:date="2022-10-09T19:45:00Z">
                  <w:rPr>
                    <w:sz w:val="16"/>
                    <w:szCs w:val="16"/>
                  </w:rPr>
                </w:rPrChange>
              </w:rPr>
              <w:t>1.748</w:t>
            </w:r>
          </w:p>
        </w:tc>
        <w:tc>
          <w:tcPr>
            <w:tcW w:w="0" w:type="auto"/>
            <w:tcBorders>
              <w:top w:val="nil"/>
              <w:left w:val="nil"/>
              <w:bottom w:val="nil"/>
              <w:right w:val="nil"/>
            </w:tcBorders>
            <w:shd w:val="clear" w:color="auto" w:fill="auto"/>
            <w:noWrap/>
            <w:vAlign w:val="center"/>
            <w:tcPrChange w:id="2891" w:author="Steve Barbeaux" w:date="2022-10-09T19:44:00Z">
              <w:tcPr>
                <w:tcW w:w="598" w:type="dxa"/>
                <w:tcBorders>
                  <w:top w:val="nil"/>
                  <w:left w:val="nil"/>
                  <w:bottom w:val="nil"/>
                  <w:right w:val="nil"/>
                </w:tcBorders>
                <w:shd w:val="clear" w:color="auto" w:fill="auto"/>
                <w:noWrap/>
              </w:tcPr>
            </w:tcPrChange>
          </w:tcPr>
          <w:p w14:paraId="5978A451" w14:textId="5C55DE61" w:rsidR="00304CE8" w:rsidRPr="00217552" w:rsidRDefault="00304CE8" w:rsidP="00304CE8">
            <w:pPr>
              <w:spacing w:after="0"/>
              <w:jc w:val="center"/>
              <w:rPr>
                <w:sz w:val="16"/>
                <w:szCs w:val="16"/>
                <w:rPrChange w:id="2892" w:author="Steve Barbeaux" w:date="2022-10-09T19:45:00Z">
                  <w:rPr>
                    <w:sz w:val="16"/>
                    <w:szCs w:val="16"/>
                  </w:rPr>
                </w:rPrChange>
              </w:rPr>
            </w:pPr>
            <w:r w:rsidRPr="00217552">
              <w:rPr>
                <w:sz w:val="16"/>
                <w:szCs w:val="16"/>
                <w:rPrChange w:id="2893" w:author="Steve Barbeaux" w:date="2022-10-09T19:45:00Z">
                  <w:rPr>
                    <w:sz w:val="16"/>
                    <w:szCs w:val="16"/>
                  </w:rPr>
                </w:rPrChange>
              </w:rPr>
              <w:t>1.827</w:t>
            </w:r>
          </w:p>
        </w:tc>
        <w:tc>
          <w:tcPr>
            <w:tcW w:w="0" w:type="auto"/>
            <w:tcBorders>
              <w:top w:val="nil"/>
              <w:left w:val="nil"/>
              <w:bottom w:val="nil"/>
              <w:right w:val="nil"/>
            </w:tcBorders>
            <w:shd w:val="clear" w:color="auto" w:fill="auto"/>
            <w:noWrap/>
            <w:vAlign w:val="center"/>
            <w:tcPrChange w:id="2894" w:author="Steve Barbeaux" w:date="2022-10-09T19:44:00Z">
              <w:tcPr>
                <w:tcW w:w="599" w:type="dxa"/>
                <w:tcBorders>
                  <w:top w:val="nil"/>
                  <w:left w:val="nil"/>
                  <w:bottom w:val="nil"/>
                  <w:right w:val="nil"/>
                </w:tcBorders>
                <w:shd w:val="clear" w:color="auto" w:fill="auto"/>
                <w:noWrap/>
              </w:tcPr>
            </w:tcPrChange>
          </w:tcPr>
          <w:p w14:paraId="04448DF9" w14:textId="65410840" w:rsidR="00304CE8" w:rsidRPr="00217552" w:rsidRDefault="00304CE8" w:rsidP="00304CE8">
            <w:pPr>
              <w:spacing w:after="0"/>
              <w:jc w:val="center"/>
              <w:rPr>
                <w:sz w:val="16"/>
                <w:szCs w:val="16"/>
                <w:rPrChange w:id="2895" w:author="Steve Barbeaux" w:date="2022-10-09T19:45:00Z">
                  <w:rPr>
                    <w:sz w:val="16"/>
                    <w:szCs w:val="16"/>
                  </w:rPr>
                </w:rPrChange>
              </w:rPr>
            </w:pPr>
            <w:r w:rsidRPr="00217552">
              <w:rPr>
                <w:sz w:val="16"/>
                <w:szCs w:val="16"/>
                <w:rPrChange w:id="2896" w:author="Steve Barbeaux" w:date="2022-10-09T19:45:00Z">
                  <w:rPr>
                    <w:sz w:val="16"/>
                    <w:szCs w:val="16"/>
                  </w:rPr>
                </w:rPrChange>
              </w:rPr>
              <w:t>1.840</w:t>
            </w:r>
          </w:p>
        </w:tc>
        <w:tc>
          <w:tcPr>
            <w:tcW w:w="0" w:type="auto"/>
            <w:tcBorders>
              <w:top w:val="nil"/>
              <w:left w:val="nil"/>
              <w:bottom w:val="nil"/>
              <w:right w:val="nil"/>
            </w:tcBorders>
            <w:shd w:val="clear" w:color="auto" w:fill="auto"/>
            <w:noWrap/>
            <w:vAlign w:val="center"/>
            <w:tcPrChange w:id="2897" w:author="Steve Barbeaux" w:date="2022-10-09T19:44:00Z">
              <w:tcPr>
                <w:tcW w:w="598" w:type="dxa"/>
                <w:tcBorders>
                  <w:top w:val="nil"/>
                  <w:left w:val="nil"/>
                  <w:bottom w:val="nil"/>
                  <w:right w:val="nil"/>
                </w:tcBorders>
                <w:shd w:val="clear" w:color="auto" w:fill="auto"/>
                <w:noWrap/>
              </w:tcPr>
            </w:tcPrChange>
          </w:tcPr>
          <w:p w14:paraId="55073510" w14:textId="0AE6775D" w:rsidR="00304CE8" w:rsidRPr="00217552" w:rsidRDefault="00304CE8" w:rsidP="00304CE8">
            <w:pPr>
              <w:spacing w:after="0"/>
              <w:jc w:val="center"/>
              <w:rPr>
                <w:sz w:val="16"/>
                <w:szCs w:val="16"/>
                <w:rPrChange w:id="2898" w:author="Steve Barbeaux" w:date="2022-10-09T19:45:00Z">
                  <w:rPr>
                    <w:sz w:val="16"/>
                    <w:szCs w:val="16"/>
                  </w:rPr>
                </w:rPrChange>
              </w:rPr>
            </w:pPr>
            <w:r w:rsidRPr="00217552">
              <w:rPr>
                <w:sz w:val="16"/>
                <w:szCs w:val="16"/>
                <w:rPrChange w:id="2899" w:author="Steve Barbeaux" w:date="2022-10-09T19:45:00Z">
                  <w:rPr>
                    <w:sz w:val="16"/>
                    <w:szCs w:val="16"/>
                  </w:rPr>
                </w:rPrChange>
              </w:rPr>
              <w:t>1.791</w:t>
            </w:r>
          </w:p>
        </w:tc>
        <w:tc>
          <w:tcPr>
            <w:tcW w:w="0" w:type="auto"/>
            <w:tcBorders>
              <w:top w:val="nil"/>
              <w:left w:val="nil"/>
              <w:bottom w:val="nil"/>
              <w:right w:val="nil"/>
            </w:tcBorders>
            <w:shd w:val="clear" w:color="auto" w:fill="auto"/>
            <w:noWrap/>
            <w:vAlign w:val="center"/>
            <w:tcPrChange w:id="2900" w:author="Steve Barbeaux" w:date="2022-10-09T19:44:00Z">
              <w:tcPr>
                <w:tcW w:w="599" w:type="dxa"/>
                <w:tcBorders>
                  <w:top w:val="nil"/>
                  <w:left w:val="nil"/>
                  <w:bottom w:val="nil"/>
                  <w:right w:val="nil"/>
                </w:tcBorders>
                <w:shd w:val="clear" w:color="auto" w:fill="auto"/>
                <w:noWrap/>
              </w:tcPr>
            </w:tcPrChange>
          </w:tcPr>
          <w:p w14:paraId="108B9C14" w14:textId="467DE4C8" w:rsidR="00304CE8" w:rsidRPr="00217552" w:rsidRDefault="00304CE8" w:rsidP="00304CE8">
            <w:pPr>
              <w:spacing w:after="0"/>
              <w:jc w:val="center"/>
              <w:rPr>
                <w:sz w:val="16"/>
                <w:szCs w:val="16"/>
                <w:rPrChange w:id="2901" w:author="Steve Barbeaux" w:date="2022-10-09T19:45:00Z">
                  <w:rPr>
                    <w:sz w:val="16"/>
                    <w:szCs w:val="16"/>
                  </w:rPr>
                </w:rPrChange>
              </w:rPr>
            </w:pPr>
            <w:r w:rsidRPr="00217552">
              <w:rPr>
                <w:sz w:val="16"/>
                <w:szCs w:val="16"/>
                <w:rPrChange w:id="2902" w:author="Steve Barbeaux" w:date="2022-10-09T19:45:00Z">
                  <w:rPr>
                    <w:sz w:val="16"/>
                    <w:szCs w:val="16"/>
                  </w:rPr>
                </w:rPrChange>
              </w:rPr>
              <w:t>1.740</w:t>
            </w:r>
          </w:p>
        </w:tc>
      </w:tr>
      <w:tr w:rsidR="00304CE8" w:rsidRPr="005F5568" w14:paraId="3793BAB6" w14:textId="77777777" w:rsidTr="00217552">
        <w:trPr>
          <w:trPrChange w:id="2903"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2904" w:author="Steve Barbeaux" w:date="2022-10-09T19:44:00Z">
              <w:tcPr>
                <w:tcW w:w="598" w:type="dxa"/>
                <w:tcBorders>
                  <w:top w:val="nil"/>
                  <w:left w:val="nil"/>
                  <w:bottom w:val="nil"/>
                  <w:right w:val="nil"/>
                </w:tcBorders>
                <w:shd w:val="clear" w:color="auto" w:fill="auto"/>
                <w:noWrap/>
                <w:vAlign w:val="center"/>
              </w:tcPr>
            </w:tcPrChange>
          </w:tcPr>
          <w:p w14:paraId="399C3EFA" w14:textId="77777777" w:rsidR="00304CE8" w:rsidRPr="00217552" w:rsidRDefault="00304CE8" w:rsidP="00304CE8">
            <w:pPr>
              <w:spacing w:after="0"/>
              <w:jc w:val="center"/>
              <w:rPr>
                <w:sz w:val="16"/>
                <w:szCs w:val="16"/>
                <w:rPrChange w:id="2905" w:author="Steve Barbeaux" w:date="2022-10-09T19:45:00Z">
                  <w:rPr>
                    <w:sz w:val="16"/>
                    <w:szCs w:val="16"/>
                  </w:rPr>
                </w:rPrChange>
              </w:rPr>
            </w:pPr>
            <w:r w:rsidRPr="00217552">
              <w:rPr>
                <w:sz w:val="16"/>
                <w:szCs w:val="16"/>
                <w:rPrChange w:id="2906" w:author="Steve Barbeaux" w:date="2022-10-09T19:45:00Z">
                  <w:rPr>
                    <w:sz w:val="16"/>
                    <w:szCs w:val="16"/>
                  </w:rPr>
                </w:rPrChange>
              </w:rPr>
              <w:t>1998</w:t>
            </w:r>
          </w:p>
        </w:tc>
        <w:tc>
          <w:tcPr>
            <w:tcW w:w="0" w:type="auto"/>
            <w:tcBorders>
              <w:top w:val="nil"/>
              <w:left w:val="nil"/>
              <w:bottom w:val="nil"/>
              <w:right w:val="nil"/>
            </w:tcBorders>
            <w:vAlign w:val="center"/>
            <w:tcPrChange w:id="2907" w:author="Steve Barbeaux" w:date="2022-10-09T19:44:00Z">
              <w:tcPr>
                <w:tcW w:w="599" w:type="dxa"/>
                <w:tcBorders>
                  <w:top w:val="nil"/>
                  <w:left w:val="nil"/>
                  <w:bottom w:val="nil"/>
                  <w:right w:val="nil"/>
                </w:tcBorders>
              </w:tcPr>
            </w:tcPrChange>
          </w:tcPr>
          <w:p w14:paraId="3A28E113" w14:textId="66BE96C2" w:rsidR="00304CE8" w:rsidRPr="00217552" w:rsidRDefault="00304CE8" w:rsidP="00304CE8">
            <w:pPr>
              <w:spacing w:after="0"/>
              <w:jc w:val="center"/>
              <w:rPr>
                <w:sz w:val="16"/>
                <w:szCs w:val="16"/>
                <w:rPrChange w:id="2908" w:author="Steve Barbeaux" w:date="2022-10-09T19:45:00Z">
                  <w:rPr>
                    <w:sz w:val="16"/>
                    <w:szCs w:val="16"/>
                  </w:rPr>
                </w:rPrChange>
              </w:rPr>
            </w:pPr>
            <w:r w:rsidRPr="00217552">
              <w:rPr>
                <w:sz w:val="16"/>
                <w:szCs w:val="16"/>
                <w:rPrChange w:id="2909" w:author="Steve Barbeaux" w:date="2022-10-09T19:45:00Z">
                  <w:rPr>
                    <w:sz w:val="16"/>
                    <w:szCs w:val="16"/>
                  </w:rPr>
                </w:rPrChange>
              </w:rPr>
              <w:t>0.179</w:t>
            </w:r>
          </w:p>
        </w:tc>
        <w:tc>
          <w:tcPr>
            <w:tcW w:w="0" w:type="auto"/>
            <w:tcBorders>
              <w:top w:val="nil"/>
              <w:left w:val="nil"/>
              <w:bottom w:val="nil"/>
              <w:right w:val="nil"/>
            </w:tcBorders>
            <w:shd w:val="clear" w:color="auto" w:fill="auto"/>
            <w:noWrap/>
            <w:vAlign w:val="center"/>
            <w:tcPrChange w:id="2910" w:author="Steve Barbeaux" w:date="2022-10-09T19:44:00Z">
              <w:tcPr>
                <w:tcW w:w="598" w:type="dxa"/>
                <w:tcBorders>
                  <w:top w:val="nil"/>
                  <w:left w:val="nil"/>
                  <w:bottom w:val="nil"/>
                  <w:right w:val="nil"/>
                </w:tcBorders>
                <w:shd w:val="clear" w:color="auto" w:fill="auto"/>
                <w:noWrap/>
              </w:tcPr>
            </w:tcPrChange>
          </w:tcPr>
          <w:p w14:paraId="4D4F7117" w14:textId="38AA82F8" w:rsidR="00304CE8" w:rsidRPr="00217552" w:rsidRDefault="00304CE8" w:rsidP="00304CE8">
            <w:pPr>
              <w:spacing w:after="0"/>
              <w:jc w:val="center"/>
              <w:rPr>
                <w:sz w:val="16"/>
                <w:szCs w:val="16"/>
                <w:rPrChange w:id="2911" w:author="Steve Barbeaux" w:date="2022-10-09T19:45:00Z">
                  <w:rPr>
                    <w:sz w:val="16"/>
                    <w:szCs w:val="16"/>
                  </w:rPr>
                </w:rPrChange>
              </w:rPr>
            </w:pPr>
            <w:r w:rsidRPr="00217552">
              <w:rPr>
                <w:sz w:val="16"/>
                <w:szCs w:val="16"/>
                <w:rPrChange w:id="2912" w:author="Steve Barbeaux" w:date="2022-10-09T19:45:00Z">
                  <w:rPr>
                    <w:sz w:val="16"/>
                    <w:szCs w:val="16"/>
                  </w:rPr>
                </w:rPrChange>
              </w:rPr>
              <w:t>0.277</w:t>
            </w:r>
          </w:p>
        </w:tc>
        <w:tc>
          <w:tcPr>
            <w:tcW w:w="0" w:type="auto"/>
            <w:tcBorders>
              <w:top w:val="nil"/>
              <w:left w:val="nil"/>
              <w:bottom w:val="nil"/>
              <w:right w:val="nil"/>
            </w:tcBorders>
            <w:shd w:val="clear" w:color="auto" w:fill="auto"/>
            <w:noWrap/>
            <w:vAlign w:val="center"/>
            <w:tcPrChange w:id="2913" w:author="Steve Barbeaux" w:date="2022-10-09T19:44:00Z">
              <w:tcPr>
                <w:tcW w:w="599" w:type="dxa"/>
                <w:tcBorders>
                  <w:top w:val="nil"/>
                  <w:left w:val="nil"/>
                  <w:bottom w:val="nil"/>
                  <w:right w:val="nil"/>
                </w:tcBorders>
                <w:shd w:val="clear" w:color="auto" w:fill="auto"/>
                <w:noWrap/>
              </w:tcPr>
            </w:tcPrChange>
          </w:tcPr>
          <w:p w14:paraId="7BB25B5D" w14:textId="006F2C8E" w:rsidR="00304CE8" w:rsidRPr="00217552" w:rsidRDefault="00304CE8" w:rsidP="00304CE8">
            <w:pPr>
              <w:spacing w:after="0"/>
              <w:jc w:val="center"/>
              <w:rPr>
                <w:sz w:val="16"/>
                <w:szCs w:val="16"/>
                <w:rPrChange w:id="2914" w:author="Steve Barbeaux" w:date="2022-10-09T19:45:00Z">
                  <w:rPr>
                    <w:sz w:val="16"/>
                    <w:szCs w:val="16"/>
                  </w:rPr>
                </w:rPrChange>
              </w:rPr>
            </w:pPr>
            <w:r w:rsidRPr="00217552">
              <w:rPr>
                <w:sz w:val="16"/>
                <w:szCs w:val="16"/>
                <w:rPrChange w:id="2915" w:author="Steve Barbeaux" w:date="2022-10-09T19:45:00Z">
                  <w:rPr>
                    <w:sz w:val="16"/>
                    <w:szCs w:val="16"/>
                  </w:rPr>
                </w:rPrChange>
              </w:rPr>
              <w:t>0.383</w:t>
            </w:r>
          </w:p>
        </w:tc>
        <w:tc>
          <w:tcPr>
            <w:tcW w:w="0" w:type="auto"/>
            <w:tcBorders>
              <w:top w:val="nil"/>
              <w:left w:val="nil"/>
              <w:bottom w:val="nil"/>
              <w:right w:val="nil"/>
            </w:tcBorders>
            <w:shd w:val="clear" w:color="auto" w:fill="auto"/>
            <w:noWrap/>
            <w:vAlign w:val="center"/>
            <w:tcPrChange w:id="2916" w:author="Steve Barbeaux" w:date="2022-10-09T19:44:00Z">
              <w:tcPr>
                <w:tcW w:w="598" w:type="dxa"/>
                <w:tcBorders>
                  <w:top w:val="nil"/>
                  <w:left w:val="nil"/>
                  <w:bottom w:val="nil"/>
                  <w:right w:val="nil"/>
                </w:tcBorders>
                <w:shd w:val="clear" w:color="auto" w:fill="auto"/>
                <w:noWrap/>
              </w:tcPr>
            </w:tcPrChange>
          </w:tcPr>
          <w:p w14:paraId="04680117" w14:textId="440CE980" w:rsidR="00304CE8" w:rsidRPr="00217552" w:rsidRDefault="00304CE8" w:rsidP="00304CE8">
            <w:pPr>
              <w:spacing w:after="0"/>
              <w:jc w:val="center"/>
              <w:rPr>
                <w:sz w:val="16"/>
                <w:szCs w:val="16"/>
                <w:rPrChange w:id="2917" w:author="Steve Barbeaux" w:date="2022-10-09T19:45:00Z">
                  <w:rPr>
                    <w:sz w:val="16"/>
                    <w:szCs w:val="16"/>
                  </w:rPr>
                </w:rPrChange>
              </w:rPr>
            </w:pPr>
            <w:r w:rsidRPr="00217552">
              <w:rPr>
                <w:sz w:val="16"/>
                <w:szCs w:val="16"/>
                <w:rPrChange w:id="2918" w:author="Steve Barbeaux" w:date="2022-10-09T19:45:00Z">
                  <w:rPr>
                    <w:sz w:val="16"/>
                    <w:szCs w:val="16"/>
                  </w:rPr>
                </w:rPrChange>
              </w:rPr>
              <w:t>0.552</w:t>
            </w:r>
          </w:p>
        </w:tc>
        <w:tc>
          <w:tcPr>
            <w:tcW w:w="0" w:type="auto"/>
            <w:tcBorders>
              <w:top w:val="nil"/>
              <w:left w:val="nil"/>
              <w:bottom w:val="nil"/>
              <w:right w:val="nil"/>
            </w:tcBorders>
            <w:shd w:val="clear" w:color="auto" w:fill="auto"/>
            <w:noWrap/>
            <w:vAlign w:val="center"/>
            <w:tcPrChange w:id="2919" w:author="Steve Barbeaux" w:date="2022-10-09T19:44:00Z">
              <w:tcPr>
                <w:tcW w:w="599" w:type="dxa"/>
                <w:tcBorders>
                  <w:top w:val="nil"/>
                  <w:left w:val="nil"/>
                  <w:bottom w:val="nil"/>
                  <w:right w:val="nil"/>
                </w:tcBorders>
                <w:shd w:val="clear" w:color="auto" w:fill="auto"/>
                <w:noWrap/>
              </w:tcPr>
            </w:tcPrChange>
          </w:tcPr>
          <w:p w14:paraId="24FE7E0A" w14:textId="3E66A9E5" w:rsidR="00304CE8" w:rsidRPr="00217552" w:rsidRDefault="00304CE8" w:rsidP="00304CE8">
            <w:pPr>
              <w:spacing w:after="0"/>
              <w:jc w:val="center"/>
              <w:rPr>
                <w:sz w:val="16"/>
                <w:szCs w:val="16"/>
                <w:rPrChange w:id="2920" w:author="Steve Barbeaux" w:date="2022-10-09T19:45:00Z">
                  <w:rPr>
                    <w:sz w:val="16"/>
                    <w:szCs w:val="16"/>
                  </w:rPr>
                </w:rPrChange>
              </w:rPr>
            </w:pPr>
            <w:r w:rsidRPr="00217552">
              <w:rPr>
                <w:sz w:val="16"/>
                <w:szCs w:val="16"/>
                <w:rPrChange w:id="2921" w:author="Steve Barbeaux" w:date="2022-10-09T19:45:00Z">
                  <w:rPr>
                    <w:sz w:val="16"/>
                    <w:szCs w:val="16"/>
                  </w:rPr>
                </w:rPrChange>
              </w:rPr>
              <w:t>0.774</w:t>
            </w:r>
          </w:p>
        </w:tc>
        <w:tc>
          <w:tcPr>
            <w:tcW w:w="0" w:type="auto"/>
            <w:tcBorders>
              <w:top w:val="nil"/>
              <w:left w:val="nil"/>
              <w:bottom w:val="nil"/>
              <w:right w:val="nil"/>
            </w:tcBorders>
            <w:shd w:val="clear" w:color="auto" w:fill="auto"/>
            <w:noWrap/>
            <w:vAlign w:val="center"/>
            <w:tcPrChange w:id="2922" w:author="Steve Barbeaux" w:date="2022-10-09T19:44:00Z">
              <w:tcPr>
                <w:tcW w:w="598" w:type="dxa"/>
                <w:tcBorders>
                  <w:top w:val="nil"/>
                  <w:left w:val="nil"/>
                  <w:bottom w:val="nil"/>
                  <w:right w:val="nil"/>
                </w:tcBorders>
                <w:shd w:val="clear" w:color="auto" w:fill="auto"/>
                <w:noWrap/>
              </w:tcPr>
            </w:tcPrChange>
          </w:tcPr>
          <w:p w14:paraId="5235FF54" w14:textId="039085B2" w:rsidR="00304CE8" w:rsidRPr="00217552" w:rsidRDefault="00304CE8" w:rsidP="00304CE8">
            <w:pPr>
              <w:spacing w:after="0"/>
              <w:jc w:val="center"/>
              <w:rPr>
                <w:sz w:val="16"/>
                <w:szCs w:val="16"/>
                <w:rPrChange w:id="2923" w:author="Steve Barbeaux" w:date="2022-10-09T19:45:00Z">
                  <w:rPr>
                    <w:sz w:val="16"/>
                    <w:szCs w:val="16"/>
                  </w:rPr>
                </w:rPrChange>
              </w:rPr>
            </w:pPr>
            <w:r w:rsidRPr="00217552">
              <w:rPr>
                <w:sz w:val="16"/>
                <w:szCs w:val="16"/>
                <w:rPrChange w:id="2924" w:author="Steve Barbeaux" w:date="2022-10-09T19:45:00Z">
                  <w:rPr>
                    <w:sz w:val="16"/>
                    <w:szCs w:val="16"/>
                  </w:rPr>
                </w:rPrChange>
              </w:rPr>
              <w:t>0.995</w:t>
            </w:r>
          </w:p>
        </w:tc>
        <w:tc>
          <w:tcPr>
            <w:tcW w:w="0" w:type="auto"/>
            <w:tcBorders>
              <w:top w:val="nil"/>
              <w:left w:val="nil"/>
              <w:bottom w:val="nil"/>
              <w:right w:val="nil"/>
            </w:tcBorders>
            <w:shd w:val="clear" w:color="auto" w:fill="auto"/>
            <w:noWrap/>
            <w:vAlign w:val="center"/>
            <w:tcPrChange w:id="2925" w:author="Steve Barbeaux" w:date="2022-10-09T19:44:00Z">
              <w:tcPr>
                <w:tcW w:w="599" w:type="dxa"/>
                <w:tcBorders>
                  <w:top w:val="nil"/>
                  <w:left w:val="nil"/>
                  <w:bottom w:val="nil"/>
                  <w:right w:val="nil"/>
                </w:tcBorders>
                <w:shd w:val="clear" w:color="auto" w:fill="auto"/>
                <w:noWrap/>
              </w:tcPr>
            </w:tcPrChange>
          </w:tcPr>
          <w:p w14:paraId="7C910E1B" w14:textId="5A65A66C" w:rsidR="00304CE8" w:rsidRPr="00217552" w:rsidRDefault="00304CE8" w:rsidP="00304CE8">
            <w:pPr>
              <w:spacing w:after="0"/>
              <w:jc w:val="center"/>
              <w:rPr>
                <w:sz w:val="16"/>
                <w:szCs w:val="16"/>
                <w:rPrChange w:id="2926" w:author="Steve Barbeaux" w:date="2022-10-09T19:45:00Z">
                  <w:rPr>
                    <w:sz w:val="16"/>
                    <w:szCs w:val="16"/>
                  </w:rPr>
                </w:rPrChange>
              </w:rPr>
            </w:pPr>
            <w:r w:rsidRPr="00217552">
              <w:rPr>
                <w:sz w:val="16"/>
                <w:szCs w:val="16"/>
                <w:rPrChange w:id="2927" w:author="Steve Barbeaux" w:date="2022-10-09T19:45:00Z">
                  <w:rPr>
                    <w:sz w:val="16"/>
                    <w:szCs w:val="16"/>
                  </w:rPr>
                </w:rPrChange>
              </w:rPr>
              <w:t>1.157</w:t>
            </w:r>
          </w:p>
        </w:tc>
        <w:tc>
          <w:tcPr>
            <w:tcW w:w="0" w:type="auto"/>
            <w:tcBorders>
              <w:top w:val="nil"/>
              <w:left w:val="nil"/>
              <w:bottom w:val="nil"/>
              <w:right w:val="nil"/>
            </w:tcBorders>
            <w:shd w:val="clear" w:color="auto" w:fill="auto"/>
            <w:noWrap/>
            <w:vAlign w:val="center"/>
            <w:tcPrChange w:id="2928" w:author="Steve Barbeaux" w:date="2022-10-09T19:44:00Z">
              <w:tcPr>
                <w:tcW w:w="598" w:type="dxa"/>
                <w:tcBorders>
                  <w:top w:val="nil"/>
                  <w:left w:val="nil"/>
                  <w:bottom w:val="nil"/>
                  <w:right w:val="nil"/>
                </w:tcBorders>
                <w:shd w:val="clear" w:color="auto" w:fill="auto"/>
                <w:noWrap/>
              </w:tcPr>
            </w:tcPrChange>
          </w:tcPr>
          <w:p w14:paraId="63D724C8" w14:textId="08AE763F" w:rsidR="00304CE8" w:rsidRPr="00217552" w:rsidRDefault="00304CE8" w:rsidP="00304CE8">
            <w:pPr>
              <w:spacing w:after="0"/>
              <w:jc w:val="center"/>
              <w:rPr>
                <w:sz w:val="16"/>
                <w:szCs w:val="16"/>
                <w:rPrChange w:id="2929" w:author="Steve Barbeaux" w:date="2022-10-09T19:45:00Z">
                  <w:rPr>
                    <w:sz w:val="16"/>
                    <w:szCs w:val="16"/>
                  </w:rPr>
                </w:rPrChange>
              </w:rPr>
            </w:pPr>
            <w:r w:rsidRPr="00217552">
              <w:rPr>
                <w:sz w:val="16"/>
                <w:szCs w:val="16"/>
                <w:rPrChange w:id="2930" w:author="Steve Barbeaux" w:date="2022-10-09T19:45:00Z">
                  <w:rPr>
                    <w:sz w:val="16"/>
                    <w:szCs w:val="16"/>
                  </w:rPr>
                </w:rPrChange>
              </w:rPr>
              <w:t>1.253</w:t>
            </w:r>
          </w:p>
        </w:tc>
        <w:tc>
          <w:tcPr>
            <w:tcW w:w="0" w:type="auto"/>
            <w:tcBorders>
              <w:top w:val="nil"/>
              <w:left w:val="nil"/>
              <w:bottom w:val="nil"/>
              <w:right w:val="nil"/>
            </w:tcBorders>
            <w:shd w:val="clear" w:color="auto" w:fill="auto"/>
            <w:noWrap/>
            <w:vAlign w:val="center"/>
            <w:tcPrChange w:id="2931" w:author="Steve Barbeaux" w:date="2022-10-09T19:44:00Z">
              <w:tcPr>
                <w:tcW w:w="599" w:type="dxa"/>
                <w:tcBorders>
                  <w:top w:val="nil"/>
                  <w:left w:val="nil"/>
                  <w:bottom w:val="nil"/>
                  <w:right w:val="nil"/>
                </w:tcBorders>
                <w:shd w:val="clear" w:color="auto" w:fill="auto"/>
                <w:noWrap/>
              </w:tcPr>
            </w:tcPrChange>
          </w:tcPr>
          <w:p w14:paraId="4FAAF9FA" w14:textId="27FB0FC7" w:rsidR="00304CE8" w:rsidRPr="00217552" w:rsidRDefault="00304CE8" w:rsidP="00304CE8">
            <w:pPr>
              <w:spacing w:after="0"/>
              <w:jc w:val="center"/>
              <w:rPr>
                <w:sz w:val="16"/>
                <w:szCs w:val="16"/>
                <w:rPrChange w:id="2932" w:author="Steve Barbeaux" w:date="2022-10-09T19:45:00Z">
                  <w:rPr>
                    <w:sz w:val="16"/>
                    <w:szCs w:val="16"/>
                  </w:rPr>
                </w:rPrChange>
              </w:rPr>
            </w:pPr>
            <w:r w:rsidRPr="00217552">
              <w:rPr>
                <w:sz w:val="16"/>
                <w:szCs w:val="16"/>
                <w:rPrChange w:id="2933" w:author="Steve Barbeaux" w:date="2022-10-09T19:45:00Z">
                  <w:rPr>
                    <w:sz w:val="16"/>
                    <w:szCs w:val="16"/>
                  </w:rPr>
                </w:rPrChange>
              </w:rPr>
              <w:t>1.312</w:t>
            </w:r>
          </w:p>
        </w:tc>
        <w:tc>
          <w:tcPr>
            <w:tcW w:w="0" w:type="auto"/>
            <w:tcBorders>
              <w:top w:val="nil"/>
              <w:left w:val="nil"/>
              <w:bottom w:val="nil"/>
              <w:right w:val="nil"/>
            </w:tcBorders>
            <w:shd w:val="clear" w:color="auto" w:fill="auto"/>
            <w:noWrap/>
            <w:vAlign w:val="center"/>
            <w:tcPrChange w:id="2934" w:author="Steve Barbeaux" w:date="2022-10-09T19:44:00Z">
              <w:tcPr>
                <w:tcW w:w="598" w:type="dxa"/>
                <w:tcBorders>
                  <w:top w:val="nil"/>
                  <w:left w:val="nil"/>
                  <w:bottom w:val="nil"/>
                  <w:right w:val="nil"/>
                </w:tcBorders>
                <w:shd w:val="clear" w:color="auto" w:fill="auto"/>
                <w:noWrap/>
              </w:tcPr>
            </w:tcPrChange>
          </w:tcPr>
          <w:p w14:paraId="6D44C62E" w14:textId="6599044E" w:rsidR="00304CE8" w:rsidRPr="00217552" w:rsidRDefault="00304CE8" w:rsidP="00304CE8">
            <w:pPr>
              <w:spacing w:after="0"/>
              <w:jc w:val="center"/>
              <w:rPr>
                <w:sz w:val="16"/>
                <w:szCs w:val="16"/>
                <w:rPrChange w:id="2935" w:author="Steve Barbeaux" w:date="2022-10-09T19:45:00Z">
                  <w:rPr>
                    <w:sz w:val="16"/>
                    <w:szCs w:val="16"/>
                  </w:rPr>
                </w:rPrChange>
              </w:rPr>
            </w:pPr>
            <w:r w:rsidRPr="00217552">
              <w:rPr>
                <w:sz w:val="16"/>
                <w:szCs w:val="16"/>
                <w:rPrChange w:id="2936" w:author="Steve Barbeaux" w:date="2022-10-09T19:45:00Z">
                  <w:rPr>
                    <w:sz w:val="16"/>
                    <w:szCs w:val="16"/>
                  </w:rPr>
                </w:rPrChange>
              </w:rPr>
              <w:t>1.362</w:t>
            </w:r>
          </w:p>
        </w:tc>
        <w:tc>
          <w:tcPr>
            <w:tcW w:w="0" w:type="auto"/>
            <w:tcBorders>
              <w:top w:val="nil"/>
              <w:left w:val="nil"/>
              <w:bottom w:val="nil"/>
              <w:right w:val="nil"/>
            </w:tcBorders>
            <w:shd w:val="clear" w:color="auto" w:fill="auto"/>
            <w:noWrap/>
            <w:vAlign w:val="center"/>
            <w:tcPrChange w:id="2937" w:author="Steve Barbeaux" w:date="2022-10-09T19:44:00Z">
              <w:tcPr>
                <w:tcW w:w="599" w:type="dxa"/>
                <w:tcBorders>
                  <w:top w:val="nil"/>
                  <w:left w:val="nil"/>
                  <w:bottom w:val="nil"/>
                  <w:right w:val="nil"/>
                </w:tcBorders>
                <w:shd w:val="clear" w:color="auto" w:fill="auto"/>
                <w:noWrap/>
              </w:tcPr>
            </w:tcPrChange>
          </w:tcPr>
          <w:p w14:paraId="0273D52A" w14:textId="3A471B53" w:rsidR="00304CE8" w:rsidRPr="00217552" w:rsidRDefault="00304CE8" w:rsidP="00304CE8">
            <w:pPr>
              <w:spacing w:after="0"/>
              <w:jc w:val="center"/>
              <w:rPr>
                <w:sz w:val="16"/>
                <w:szCs w:val="16"/>
                <w:rPrChange w:id="2938" w:author="Steve Barbeaux" w:date="2022-10-09T19:45:00Z">
                  <w:rPr>
                    <w:sz w:val="16"/>
                    <w:szCs w:val="16"/>
                  </w:rPr>
                </w:rPrChange>
              </w:rPr>
            </w:pPr>
            <w:r w:rsidRPr="00217552">
              <w:rPr>
                <w:sz w:val="16"/>
                <w:szCs w:val="16"/>
                <w:rPrChange w:id="2939" w:author="Steve Barbeaux" w:date="2022-10-09T19:45:00Z">
                  <w:rPr>
                    <w:sz w:val="16"/>
                    <w:szCs w:val="16"/>
                  </w:rPr>
                </w:rPrChange>
              </w:rPr>
              <w:t>1.400</w:t>
            </w:r>
          </w:p>
        </w:tc>
        <w:tc>
          <w:tcPr>
            <w:tcW w:w="0" w:type="auto"/>
            <w:tcBorders>
              <w:top w:val="nil"/>
              <w:left w:val="nil"/>
              <w:bottom w:val="nil"/>
              <w:right w:val="nil"/>
            </w:tcBorders>
            <w:shd w:val="clear" w:color="auto" w:fill="auto"/>
            <w:noWrap/>
            <w:vAlign w:val="center"/>
            <w:tcPrChange w:id="2940" w:author="Steve Barbeaux" w:date="2022-10-09T19:44:00Z">
              <w:tcPr>
                <w:tcW w:w="598" w:type="dxa"/>
                <w:tcBorders>
                  <w:top w:val="nil"/>
                  <w:left w:val="nil"/>
                  <w:bottom w:val="nil"/>
                  <w:right w:val="nil"/>
                </w:tcBorders>
                <w:shd w:val="clear" w:color="auto" w:fill="auto"/>
                <w:noWrap/>
              </w:tcPr>
            </w:tcPrChange>
          </w:tcPr>
          <w:p w14:paraId="30C568E0" w14:textId="54F003B6" w:rsidR="00304CE8" w:rsidRPr="00217552" w:rsidRDefault="00304CE8" w:rsidP="00304CE8">
            <w:pPr>
              <w:spacing w:after="0"/>
              <w:jc w:val="center"/>
              <w:rPr>
                <w:sz w:val="16"/>
                <w:szCs w:val="16"/>
                <w:rPrChange w:id="2941" w:author="Steve Barbeaux" w:date="2022-10-09T19:45:00Z">
                  <w:rPr>
                    <w:sz w:val="16"/>
                    <w:szCs w:val="16"/>
                  </w:rPr>
                </w:rPrChange>
              </w:rPr>
            </w:pPr>
            <w:r w:rsidRPr="00217552">
              <w:rPr>
                <w:sz w:val="16"/>
                <w:szCs w:val="16"/>
                <w:rPrChange w:id="2942" w:author="Steve Barbeaux" w:date="2022-10-09T19:45:00Z">
                  <w:rPr>
                    <w:sz w:val="16"/>
                    <w:szCs w:val="16"/>
                  </w:rPr>
                </w:rPrChange>
              </w:rPr>
              <w:t>1.413</w:t>
            </w:r>
          </w:p>
        </w:tc>
        <w:tc>
          <w:tcPr>
            <w:tcW w:w="0" w:type="auto"/>
            <w:tcBorders>
              <w:top w:val="nil"/>
              <w:left w:val="nil"/>
              <w:bottom w:val="nil"/>
              <w:right w:val="nil"/>
            </w:tcBorders>
            <w:shd w:val="clear" w:color="auto" w:fill="auto"/>
            <w:noWrap/>
            <w:vAlign w:val="center"/>
            <w:tcPrChange w:id="2943" w:author="Steve Barbeaux" w:date="2022-10-09T19:44:00Z">
              <w:tcPr>
                <w:tcW w:w="599" w:type="dxa"/>
                <w:tcBorders>
                  <w:top w:val="nil"/>
                  <w:left w:val="nil"/>
                  <w:bottom w:val="nil"/>
                  <w:right w:val="nil"/>
                </w:tcBorders>
                <w:shd w:val="clear" w:color="auto" w:fill="auto"/>
                <w:noWrap/>
              </w:tcPr>
            </w:tcPrChange>
          </w:tcPr>
          <w:p w14:paraId="20553132" w14:textId="16CB3EAD" w:rsidR="00304CE8" w:rsidRPr="00217552" w:rsidRDefault="00304CE8" w:rsidP="00304CE8">
            <w:pPr>
              <w:spacing w:after="0"/>
              <w:jc w:val="center"/>
              <w:rPr>
                <w:sz w:val="16"/>
                <w:szCs w:val="16"/>
                <w:rPrChange w:id="2944" w:author="Steve Barbeaux" w:date="2022-10-09T19:45:00Z">
                  <w:rPr>
                    <w:sz w:val="16"/>
                    <w:szCs w:val="16"/>
                  </w:rPr>
                </w:rPrChange>
              </w:rPr>
            </w:pPr>
            <w:r w:rsidRPr="00217552">
              <w:rPr>
                <w:sz w:val="16"/>
                <w:szCs w:val="16"/>
                <w:rPrChange w:id="2945" w:author="Steve Barbeaux" w:date="2022-10-09T19:45:00Z">
                  <w:rPr>
                    <w:sz w:val="16"/>
                    <w:szCs w:val="16"/>
                  </w:rPr>
                </w:rPrChange>
              </w:rPr>
              <w:t>1.400</w:t>
            </w:r>
          </w:p>
        </w:tc>
        <w:tc>
          <w:tcPr>
            <w:tcW w:w="0" w:type="auto"/>
            <w:tcBorders>
              <w:top w:val="nil"/>
              <w:left w:val="nil"/>
              <w:bottom w:val="nil"/>
              <w:right w:val="nil"/>
            </w:tcBorders>
            <w:shd w:val="clear" w:color="auto" w:fill="auto"/>
            <w:noWrap/>
            <w:vAlign w:val="center"/>
            <w:tcPrChange w:id="2946" w:author="Steve Barbeaux" w:date="2022-10-09T19:44:00Z">
              <w:tcPr>
                <w:tcW w:w="598" w:type="dxa"/>
                <w:tcBorders>
                  <w:top w:val="nil"/>
                  <w:left w:val="nil"/>
                  <w:bottom w:val="nil"/>
                  <w:right w:val="nil"/>
                </w:tcBorders>
                <w:shd w:val="clear" w:color="auto" w:fill="auto"/>
                <w:noWrap/>
              </w:tcPr>
            </w:tcPrChange>
          </w:tcPr>
          <w:p w14:paraId="7F4D1125" w14:textId="0E30395C" w:rsidR="00304CE8" w:rsidRPr="00217552" w:rsidRDefault="00304CE8" w:rsidP="00304CE8">
            <w:pPr>
              <w:spacing w:after="0"/>
              <w:jc w:val="center"/>
              <w:rPr>
                <w:sz w:val="16"/>
                <w:szCs w:val="16"/>
                <w:rPrChange w:id="2947" w:author="Steve Barbeaux" w:date="2022-10-09T19:45:00Z">
                  <w:rPr>
                    <w:sz w:val="16"/>
                    <w:szCs w:val="16"/>
                  </w:rPr>
                </w:rPrChange>
              </w:rPr>
            </w:pPr>
            <w:r w:rsidRPr="00217552">
              <w:rPr>
                <w:sz w:val="16"/>
                <w:szCs w:val="16"/>
                <w:rPrChange w:id="2948" w:author="Steve Barbeaux" w:date="2022-10-09T19:45:00Z">
                  <w:rPr>
                    <w:sz w:val="16"/>
                    <w:szCs w:val="16"/>
                  </w:rPr>
                </w:rPrChange>
              </w:rPr>
              <w:t>1.385</w:t>
            </w:r>
          </w:p>
        </w:tc>
        <w:tc>
          <w:tcPr>
            <w:tcW w:w="0" w:type="auto"/>
            <w:tcBorders>
              <w:top w:val="nil"/>
              <w:left w:val="nil"/>
              <w:bottom w:val="nil"/>
              <w:right w:val="nil"/>
            </w:tcBorders>
            <w:shd w:val="clear" w:color="auto" w:fill="auto"/>
            <w:noWrap/>
            <w:vAlign w:val="center"/>
            <w:tcPrChange w:id="2949" w:author="Steve Barbeaux" w:date="2022-10-09T19:44:00Z">
              <w:tcPr>
                <w:tcW w:w="599" w:type="dxa"/>
                <w:tcBorders>
                  <w:top w:val="nil"/>
                  <w:left w:val="nil"/>
                  <w:bottom w:val="nil"/>
                  <w:right w:val="nil"/>
                </w:tcBorders>
                <w:shd w:val="clear" w:color="auto" w:fill="auto"/>
                <w:noWrap/>
              </w:tcPr>
            </w:tcPrChange>
          </w:tcPr>
          <w:p w14:paraId="4A97AB4E" w14:textId="6B152EF9" w:rsidR="00304CE8" w:rsidRPr="00217552" w:rsidRDefault="00304CE8" w:rsidP="00304CE8">
            <w:pPr>
              <w:spacing w:after="0"/>
              <w:jc w:val="center"/>
              <w:rPr>
                <w:sz w:val="16"/>
                <w:szCs w:val="16"/>
                <w:rPrChange w:id="2950" w:author="Steve Barbeaux" w:date="2022-10-09T19:45:00Z">
                  <w:rPr>
                    <w:sz w:val="16"/>
                    <w:szCs w:val="16"/>
                  </w:rPr>
                </w:rPrChange>
              </w:rPr>
            </w:pPr>
            <w:r w:rsidRPr="00217552">
              <w:rPr>
                <w:sz w:val="16"/>
                <w:szCs w:val="16"/>
                <w:rPrChange w:id="2951" w:author="Steve Barbeaux" w:date="2022-10-09T19:45:00Z">
                  <w:rPr>
                    <w:sz w:val="16"/>
                    <w:szCs w:val="16"/>
                  </w:rPr>
                </w:rPrChange>
              </w:rPr>
              <w:t>1.397</w:t>
            </w:r>
          </w:p>
        </w:tc>
      </w:tr>
      <w:tr w:rsidR="00304CE8" w:rsidRPr="005F5568" w14:paraId="449FF318" w14:textId="77777777" w:rsidTr="00217552">
        <w:trPr>
          <w:trPrChange w:id="2952"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2953" w:author="Steve Barbeaux" w:date="2022-10-09T19:44:00Z">
              <w:tcPr>
                <w:tcW w:w="598" w:type="dxa"/>
                <w:tcBorders>
                  <w:top w:val="nil"/>
                  <w:left w:val="nil"/>
                  <w:bottom w:val="nil"/>
                  <w:right w:val="nil"/>
                </w:tcBorders>
                <w:shd w:val="clear" w:color="auto" w:fill="auto"/>
                <w:noWrap/>
                <w:vAlign w:val="center"/>
              </w:tcPr>
            </w:tcPrChange>
          </w:tcPr>
          <w:p w14:paraId="396E96C2" w14:textId="77777777" w:rsidR="00304CE8" w:rsidRPr="00217552" w:rsidRDefault="00304CE8" w:rsidP="00304CE8">
            <w:pPr>
              <w:spacing w:after="0"/>
              <w:jc w:val="center"/>
              <w:rPr>
                <w:sz w:val="16"/>
                <w:szCs w:val="16"/>
                <w:rPrChange w:id="2954" w:author="Steve Barbeaux" w:date="2022-10-09T19:45:00Z">
                  <w:rPr>
                    <w:sz w:val="16"/>
                    <w:szCs w:val="16"/>
                  </w:rPr>
                </w:rPrChange>
              </w:rPr>
            </w:pPr>
            <w:r w:rsidRPr="00217552">
              <w:rPr>
                <w:sz w:val="16"/>
                <w:szCs w:val="16"/>
                <w:rPrChange w:id="2955" w:author="Steve Barbeaux" w:date="2022-10-09T19:45:00Z">
                  <w:rPr>
                    <w:sz w:val="16"/>
                    <w:szCs w:val="16"/>
                  </w:rPr>
                </w:rPrChange>
              </w:rPr>
              <w:t>1999</w:t>
            </w:r>
          </w:p>
        </w:tc>
        <w:tc>
          <w:tcPr>
            <w:tcW w:w="0" w:type="auto"/>
            <w:tcBorders>
              <w:top w:val="nil"/>
              <w:left w:val="nil"/>
              <w:bottom w:val="nil"/>
              <w:right w:val="nil"/>
            </w:tcBorders>
            <w:vAlign w:val="center"/>
            <w:tcPrChange w:id="2956" w:author="Steve Barbeaux" w:date="2022-10-09T19:44:00Z">
              <w:tcPr>
                <w:tcW w:w="599" w:type="dxa"/>
                <w:tcBorders>
                  <w:top w:val="nil"/>
                  <w:left w:val="nil"/>
                  <w:bottom w:val="nil"/>
                  <w:right w:val="nil"/>
                </w:tcBorders>
              </w:tcPr>
            </w:tcPrChange>
          </w:tcPr>
          <w:p w14:paraId="629A649F" w14:textId="26B7FB46" w:rsidR="00304CE8" w:rsidRPr="00217552" w:rsidRDefault="00304CE8" w:rsidP="00304CE8">
            <w:pPr>
              <w:spacing w:after="0"/>
              <w:jc w:val="center"/>
              <w:rPr>
                <w:sz w:val="16"/>
                <w:szCs w:val="16"/>
                <w:rPrChange w:id="2957" w:author="Steve Barbeaux" w:date="2022-10-09T19:45:00Z">
                  <w:rPr>
                    <w:sz w:val="16"/>
                    <w:szCs w:val="16"/>
                  </w:rPr>
                </w:rPrChange>
              </w:rPr>
            </w:pPr>
            <w:r w:rsidRPr="00217552">
              <w:rPr>
                <w:sz w:val="16"/>
                <w:szCs w:val="16"/>
                <w:rPrChange w:id="2958" w:author="Steve Barbeaux" w:date="2022-10-09T19:45:00Z">
                  <w:rPr>
                    <w:sz w:val="16"/>
                    <w:szCs w:val="16"/>
                  </w:rPr>
                </w:rPrChange>
              </w:rPr>
              <w:t>0.179</w:t>
            </w:r>
          </w:p>
        </w:tc>
        <w:tc>
          <w:tcPr>
            <w:tcW w:w="0" w:type="auto"/>
            <w:tcBorders>
              <w:top w:val="nil"/>
              <w:left w:val="nil"/>
              <w:bottom w:val="nil"/>
              <w:right w:val="nil"/>
            </w:tcBorders>
            <w:shd w:val="clear" w:color="auto" w:fill="auto"/>
            <w:noWrap/>
            <w:vAlign w:val="center"/>
            <w:tcPrChange w:id="2959" w:author="Steve Barbeaux" w:date="2022-10-09T19:44:00Z">
              <w:tcPr>
                <w:tcW w:w="598" w:type="dxa"/>
                <w:tcBorders>
                  <w:top w:val="nil"/>
                  <w:left w:val="nil"/>
                  <w:bottom w:val="nil"/>
                  <w:right w:val="nil"/>
                </w:tcBorders>
                <w:shd w:val="clear" w:color="auto" w:fill="auto"/>
                <w:noWrap/>
              </w:tcPr>
            </w:tcPrChange>
          </w:tcPr>
          <w:p w14:paraId="581300ED" w14:textId="7B2F66CC" w:rsidR="00304CE8" w:rsidRPr="00217552" w:rsidRDefault="00304CE8" w:rsidP="00304CE8">
            <w:pPr>
              <w:spacing w:after="0"/>
              <w:jc w:val="center"/>
              <w:rPr>
                <w:sz w:val="16"/>
                <w:szCs w:val="16"/>
                <w:rPrChange w:id="2960" w:author="Steve Barbeaux" w:date="2022-10-09T19:45:00Z">
                  <w:rPr>
                    <w:sz w:val="16"/>
                    <w:szCs w:val="16"/>
                  </w:rPr>
                </w:rPrChange>
              </w:rPr>
            </w:pPr>
            <w:r w:rsidRPr="00217552">
              <w:rPr>
                <w:sz w:val="16"/>
                <w:szCs w:val="16"/>
                <w:rPrChange w:id="2961" w:author="Steve Barbeaux" w:date="2022-10-09T19:45:00Z">
                  <w:rPr>
                    <w:sz w:val="16"/>
                    <w:szCs w:val="16"/>
                  </w:rPr>
                </w:rPrChange>
              </w:rPr>
              <w:t>0.256</w:t>
            </w:r>
          </w:p>
        </w:tc>
        <w:tc>
          <w:tcPr>
            <w:tcW w:w="0" w:type="auto"/>
            <w:tcBorders>
              <w:top w:val="nil"/>
              <w:left w:val="nil"/>
              <w:bottom w:val="nil"/>
              <w:right w:val="nil"/>
            </w:tcBorders>
            <w:shd w:val="clear" w:color="auto" w:fill="auto"/>
            <w:noWrap/>
            <w:vAlign w:val="center"/>
            <w:tcPrChange w:id="2962" w:author="Steve Barbeaux" w:date="2022-10-09T19:44:00Z">
              <w:tcPr>
                <w:tcW w:w="599" w:type="dxa"/>
                <w:tcBorders>
                  <w:top w:val="nil"/>
                  <w:left w:val="nil"/>
                  <w:bottom w:val="nil"/>
                  <w:right w:val="nil"/>
                </w:tcBorders>
                <w:shd w:val="clear" w:color="auto" w:fill="auto"/>
                <w:noWrap/>
              </w:tcPr>
            </w:tcPrChange>
          </w:tcPr>
          <w:p w14:paraId="6C1763C7" w14:textId="64878D0E" w:rsidR="00304CE8" w:rsidRPr="00217552" w:rsidRDefault="00304CE8" w:rsidP="00304CE8">
            <w:pPr>
              <w:spacing w:after="0"/>
              <w:jc w:val="center"/>
              <w:rPr>
                <w:sz w:val="16"/>
                <w:szCs w:val="16"/>
                <w:rPrChange w:id="2963" w:author="Steve Barbeaux" w:date="2022-10-09T19:45:00Z">
                  <w:rPr>
                    <w:sz w:val="16"/>
                    <w:szCs w:val="16"/>
                  </w:rPr>
                </w:rPrChange>
              </w:rPr>
            </w:pPr>
            <w:r w:rsidRPr="00217552">
              <w:rPr>
                <w:sz w:val="16"/>
                <w:szCs w:val="16"/>
                <w:rPrChange w:id="2964" w:author="Steve Barbeaux" w:date="2022-10-09T19:45:00Z">
                  <w:rPr>
                    <w:sz w:val="16"/>
                    <w:szCs w:val="16"/>
                  </w:rPr>
                </w:rPrChange>
              </w:rPr>
              <w:t>0.371</w:t>
            </w:r>
          </w:p>
        </w:tc>
        <w:tc>
          <w:tcPr>
            <w:tcW w:w="0" w:type="auto"/>
            <w:tcBorders>
              <w:top w:val="nil"/>
              <w:left w:val="nil"/>
              <w:bottom w:val="nil"/>
              <w:right w:val="nil"/>
            </w:tcBorders>
            <w:shd w:val="clear" w:color="auto" w:fill="auto"/>
            <w:noWrap/>
            <w:vAlign w:val="center"/>
            <w:tcPrChange w:id="2965" w:author="Steve Barbeaux" w:date="2022-10-09T19:44:00Z">
              <w:tcPr>
                <w:tcW w:w="598" w:type="dxa"/>
                <w:tcBorders>
                  <w:top w:val="nil"/>
                  <w:left w:val="nil"/>
                  <w:bottom w:val="nil"/>
                  <w:right w:val="nil"/>
                </w:tcBorders>
                <w:shd w:val="clear" w:color="auto" w:fill="auto"/>
                <w:noWrap/>
              </w:tcPr>
            </w:tcPrChange>
          </w:tcPr>
          <w:p w14:paraId="585BC7C5" w14:textId="3F3B301F" w:rsidR="00304CE8" w:rsidRPr="00217552" w:rsidRDefault="00304CE8" w:rsidP="00304CE8">
            <w:pPr>
              <w:spacing w:after="0"/>
              <w:jc w:val="center"/>
              <w:rPr>
                <w:sz w:val="16"/>
                <w:szCs w:val="16"/>
                <w:rPrChange w:id="2966" w:author="Steve Barbeaux" w:date="2022-10-09T19:45:00Z">
                  <w:rPr>
                    <w:sz w:val="16"/>
                    <w:szCs w:val="16"/>
                  </w:rPr>
                </w:rPrChange>
              </w:rPr>
            </w:pPr>
            <w:r w:rsidRPr="00217552">
              <w:rPr>
                <w:sz w:val="16"/>
                <w:szCs w:val="16"/>
                <w:rPrChange w:id="2967" w:author="Steve Barbeaux" w:date="2022-10-09T19:45:00Z">
                  <w:rPr>
                    <w:sz w:val="16"/>
                    <w:szCs w:val="16"/>
                  </w:rPr>
                </w:rPrChange>
              </w:rPr>
              <w:t>0.558</w:t>
            </w:r>
          </w:p>
        </w:tc>
        <w:tc>
          <w:tcPr>
            <w:tcW w:w="0" w:type="auto"/>
            <w:tcBorders>
              <w:top w:val="nil"/>
              <w:left w:val="nil"/>
              <w:bottom w:val="nil"/>
              <w:right w:val="nil"/>
            </w:tcBorders>
            <w:shd w:val="clear" w:color="auto" w:fill="auto"/>
            <w:noWrap/>
            <w:vAlign w:val="center"/>
            <w:tcPrChange w:id="2968" w:author="Steve Barbeaux" w:date="2022-10-09T19:44:00Z">
              <w:tcPr>
                <w:tcW w:w="599" w:type="dxa"/>
                <w:tcBorders>
                  <w:top w:val="nil"/>
                  <w:left w:val="nil"/>
                  <w:bottom w:val="nil"/>
                  <w:right w:val="nil"/>
                </w:tcBorders>
                <w:shd w:val="clear" w:color="auto" w:fill="auto"/>
                <w:noWrap/>
              </w:tcPr>
            </w:tcPrChange>
          </w:tcPr>
          <w:p w14:paraId="540BC1C8" w14:textId="5CB1ED87" w:rsidR="00304CE8" w:rsidRPr="00217552" w:rsidRDefault="00304CE8" w:rsidP="00304CE8">
            <w:pPr>
              <w:spacing w:after="0"/>
              <w:jc w:val="center"/>
              <w:rPr>
                <w:sz w:val="16"/>
                <w:szCs w:val="16"/>
                <w:rPrChange w:id="2969" w:author="Steve Barbeaux" w:date="2022-10-09T19:45:00Z">
                  <w:rPr>
                    <w:sz w:val="16"/>
                    <w:szCs w:val="16"/>
                  </w:rPr>
                </w:rPrChange>
              </w:rPr>
            </w:pPr>
            <w:r w:rsidRPr="00217552">
              <w:rPr>
                <w:sz w:val="16"/>
                <w:szCs w:val="16"/>
                <w:rPrChange w:id="2970" w:author="Steve Barbeaux" w:date="2022-10-09T19:45:00Z">
                  <w:rPr>
                    <w:sz w:val="16"/>
                    <w:szCs w:val="16"/>
                  </w:rPr>
                </w:rPrChange>
              </w:rPr>
              <w:t>0.859</w:t>
            </w:r>
          </w:p>
        </w:tc>
        <w:tc>
          <w:tcPr>
            <w:tcW w:w="0" w:type="auto"/>
            <w:tcBorders>
              <w:top w:val="nil"/>
              <w:left w:val="nil"/>
              <w:bottom w:val="nil"/>
              <w:right w:val="nil"/>
            </w:tcBorders>
            <w:shd w:val="clear" w:color="auto" w:fill="auto"/>
            <w:noWrap/>
            <w:vAlign w:val="center"/>
            <w:tcPrChange w:id="2971" w:author="Steve Barbeaux" w:date="2022-10-09T19:44:00Z">
              <w:tcPr>
                <w:tcW w:w="598" w:type="dxa"/>
                <w:tcBorders>
                  <w:top w:val="nil"/>
                  <w:left w:val="nil"/>
                  <w:bottom w:val="nil"/>
                  <w:right w:val="nil"/>
                </w:tcBorders>
                <w:shd w:val="clear" w:color="auto" w:fill="auto"/>
                <w:noWrap/>
              </w:tcPr>
            </w:tcPrChange>
          </w:tcPr>
          <w:p w14:paraId="6216011A" w14:textId="30F22CD6" w:rsidR="00304CE8" w:rsidRPr="00217552" w:rsidRDefault="00304CE8" w:rsidP="00304CE8">
            <w:pPr>
              <w:spacing w:after="0"/>
              <w:jc w:val="center"/>
              <w:rPr>
                <w:sz w:val="16"/>
                <w:szCs w:val="16"/>
                <w:rPrChange w:id="2972" w:author="Steve Barbeaux" w:date="2022-10-09T19:45:00Z">
                  <w:rPr>
                    <w:sz w:val="16"/>
                    <w:szCs w:val="16"/>
                  </w:rPr>
                </w:rPrChange>
              </w:rPr>
            </w:pPr>
            <w:r w:rsidRPr="00217552">
              <w:rPr>
                <w:sz w:val="16"/>
                <w:szCs w:val="16"/>
                <w:rPrChange w:id="2973" w:author="Steve Barbeaux" w:date="2022-10-09T19:45:00Z">
                  <w:rPr>
                    <w:sz w:val="16"/>
                    <w:szCs w:val="16"/>
                  </w:rPr>
                </w:rPrChange>
              </w:rPr>
              <w:t>1.238</w:t>
            </w:r>
          </w:p>
        </w:tc>
        <w:tc>
          <w:tcPr>
            <w:tcW w:w="0" w:type="auto"/>
            <w:tcBorders>
              <w:top w:val="nil"/>
              <w:left w:val="nil"/>
              <w:bottom w:val="nil"/>
              <w:right w:val="nil"/>
            </w:tcBorders>
            <w:shd w:val="clear" w:color="auto" w:fill="auto"/>
            <w:noWrap/>
            <w:vAlign w:val="center"/>
            <w:tcPrChange w:id="2974" w:author="Steve Barbeaux" w:date="2022-10-09T19:44:00Z">
              <w:tcPr>
                <w:tcW w:w="599" w:type="dxa"/>
                <w:tcBorders>
                  <w:top w:val="nil"/>
                  <w:left w:val="nil"/>
                  <w:bottom w:val="nil"/>
                  <w:right w:val="nil"/>
                </w:tcBorders>
                <w:shd w:val="clear" w:color="auto" w:fill="auto"/>
                <w:noWrap/>
              </w:tcPr>
            </w:tcPrChange>
          </w:tcPr>
          <w:p w14:paraId="01352E6C" w14:textId="55AECA95" w:rsidR="00304CE8" w:rsidRPr="00217552" w:rsidRDefault="00304CE8" w:rsidP="00304CE8">
            <w:pPr>
              <w:spacing w:after="0"/>
              <w:jc w:val="center"/>
              <w:rPr>
                <w:sz w:val="16"/>
                <w:szCs w:val="16"/>
                <w:rPrChange w:id="2975" w:author="Steve Barbeaux" w:date="2022-10-09T19:45:00Z">
                  <w:rPr>
                    <w:sz w:val="16"/>
                    <w:szCs w:val="16"/>
                  </w:rPr>
                </w:rPrChange>
              </w:rPr>
            </w:pPr>
            <w:r w:rsidRPr="00217552">
              <w:rPr>
                <w:sz w:val="16"/>
                <w:szCs w:val="16"/>
                <w:rPrChange w:id="2976" w:author="Steve Barbeaux" w:date="2022-10-09T19:45:00Z">
                  <w:rPr>
                    <w:sz w:val="16"/>
                    <w:szCs w:val="16"/>
                  </w:rPr>
                </w:rPrChange>
              </w:rPr>
              <w:t>1.540</w:t>
            </w:r>
          </w:p>
        </w:tc>
        <w:tc>
          <w:tcPr>
            <w:tcW w:w="0" w:type="auto"/>
            <w:tcBorders>
              <w:top w:val="nil"/>
              <w:left w:val="nil"/>
              <w:bottom w:val="nil"/>
              <w:right w:val="nil"/>
            </w:tcBorders>
            <w:shd w:val="clear" w:color="auto" w:fill="auto"/>
            <w:noWrap/>
            <w:vAlign w:val="center"/>
            <w:tcPrChange w:id="2977" w:author="Steve Barbeaux" w:date="2022-10-09T19:44:00Z">
              <w:tcPr>
                <w:tcW w:w="598" w:type="dxa"/>
                <w:tcBorders>
                  <w:top w:val="nil"/>
                  <w:left w:val="nil"/>
                  <w:bottom w:val="nil"/>
                  <w:right w:val="nil"/>
                </w:tcBorders>
                <w:shd w:val="clear" w:color="auto" w:fill="auto"/>
                <w:noWrap/>
              </w:tcPr>
            </w:tcPrChange>
          </w:tcPr>
          <w:p w14:paraId="70428EE4" w14:textId="2D9EA2DA" w:rsidR="00304CE8" w:rsidRPr="00217552" w:rsidRDefault="00304CE8" w:rsidP="00304CE8">
            <w:pPr>
              <w:spacing w:after="0"/>
              <w:jc w:val="center"/>
              <w:rPr>
                <w:sz w:val="16"/>
                <w:szCs w:val="16"/>
                <w:rPrChange w:id="2978" w:author="Steve Barbeaux" w:date="2022-10-09T19:45:00Z">
                  <w:rPr>
                    <w:sz w:val="16"/>
                    <w:szCs w:val="16"/>
                  </w:rPr>
                </w:rPrChange>
              </w:rPr>
            </w:pPr>
            <w:r w:rsidRPr="00217552">
              <w:rPr>
                <w:sz w:val="16"/>
                <w:szCs w:val="16"/>
                <w:rPrChange w:id="2979" w:author="Steve Barbeaux" w:date="2022-10-09T19:45:00Z">
                  <w:rPr>
                    <w:sz w:val="16"/>
                    <w:szCs w:val="16"/>
                  </w:rPr>
                </w:rPrChange>
              </w:rPr>
              <w:t>1.652</w:t>
            </w:r>
          </w:p>
        </w:tc>
        <w:tc>
          <w:tcPr>
            <w:tcW w:w="0" w:type="auto"/>
            <w:tcBorders>
              <w:top w:val="nil"/>
              <w:left w:val="nil"/>
              <w:bottom w:val="nil"/>
              <w:right w:val="nil"/>
            </w:tcBorders>
            <w:shd w:val="clear" w:color="auto" w:fill="auto"/>
            <w:noWrap/>
            <w:vAlign w:val="center"/>
            <w:tcPrChange w:id="2980" w:author="Steve Barbeaux" w:date="2022-10-09T19:44:00Z">
              <w:tcPr>
                <w:tcW w:w="599" w:type="dxa"/>
                <w:tcBorders>
                  <w:top w:val="nil"/>
                  <w:left w:val="nil"/>
                  <w:bottom w:val="nil"/>
                  <w:right w:val="nil"/>
                </w:tcBorders>
                <w:shd w:val="clear" w:color="auto" w:fill="auto"/>
                <w:noWrap/>
              </w:tcPr>
            </w:tcPrChange>
          </w:tcPr>
          <w:p w14:paraId="4470C0BB" w14:textId="39DA4E2D" w:rsidR="00304CE8" w:rsidRPr="00217552" w:rsidRDefault="00304CE8" w:rsidP="00304CE8">
            <w:pPr>
              <w:spacing w:after="0"/>
              <w:jc w:val="center"/>
              <w:rPr>
                <w:sz w:val="16"/>
                <w:szCs w:val="16"/>
                <w:rPrChange w:id="2981" w:author="Steve Barbeaux" w:date="2022-10-09T19:45:00Z">
                  <w:rPr>
                    <w:sz w:val="16"/>
                    <w:szCs w:val="16"/>
                  </w:rPr>
                </w:rPrChange>
              </w:rPr>
            </w:pPr>
            <w:r w:rsidRPr="00217552">
              <w:rPr>
                <w:sz w:val="16"/>
                <w:szCs w:val="16"/>
                <w:rPrChange w:id="2982" w:author="Steve Barbeaux" w:date="2022-10-09T19:45:00Z">
                  <w:rPr>
                    <w:sz w:val="16"/>
                    <w:szCs w:val="16"/>
                  </w:rPr>
                </w:rPrChange>
              </w:rPr>
              <w:t>1.650</w:t>
            </w:r>
          </w:p>
        </w:tc>
        <w:tc>
          <w:tcPr>
            <w:tcW w:w="0" w:type="auto"/>
            <w:tcBorders>
              <w:top w:val="nil"/>
              <w:left w:val="nil"/>
              <w:bottom w:val="nil"/>
              <w:right w:val="nil"/>
            </w:tcBorders>
            <w:shd w:val="clear" w:color="auto" w:fill="auto"/>
            <w:noWrap/>
            <w:vAlign w:val="center"/>
            <w:tcPrChange w:id="2983" w:author="Steve Barbeaux" w:date="2022-10-09T19:44:00Z">
              <w:tcPr>
                <w:tcW w:w="598" w:type="dxa"/>
                <w:tcBorders>
                  <w:top w:val="nil"/>
                  <w:left w:val="nil"/>
                  <w:bottom w:val="nil"/>
                  <w:right w:val="nil"/>
                </w:tcBorders>
                <w:shd w:val="clear" w:color="auto" w:fill="auto"/>
                <w:noWrap/>
              </w:tcPr>
            </w:tcPrChange>
          </w:tcPr>
          <w:p w14:paraId="349EADB6" w14:textId="06F5EB0B" w:rsidR="00304CE8" w:rsidRPr="00217552" w:rsidRDefault="00304CE8" w:rsidP="00304CE8">
            <w:pPr>
              <w:spacing w:after="0"/>
              <w:jc w:val="center"/>
              <w:rPr>
                <w:sz w:val="16"/>
                <w:szCs w:val="16"/>
                <w:rPrChange w:id="2984" w:author="Steve Barbeaux" w:date="2022-10-09T19:45:00Z">
                  <w:rPr>
                    <w:sz w:val="16"/>
                    <w:szCs w:val="16"/>
                  </w:rPr>
                </w:rPrChange>
              </w:rPr>
            </w:pPr>
            <w:r w:rsidRPr="00217552">
              <w:rPr>
                <w:sz w:val="16"/>
                <w:szCs w:val="16"/>
                <w:rPrChange w:id="2985" w:author="Steve Barbeaux" w:date="2022-10-09T19:45:00Z">
                  <w:rPr>
                    <w:sz w:val="16"/>
                    <w:szCs w:val="16"/>
                  </w:rPr>
                </w:rPrChange>
              </w:rPr>
              <w:t>1.670</w:t>
            </w:r>
          </w:p>
        </w:tc>
        <w:tc>
          <w:tcPr>
            <w:tcW w:w="0" w:type="auto"/>
            <w:tcBorders>
              <w:top w:val="nil"/>
              <w:left w:val="nil"/>
              <w:bottom w:val="nil"/>
              <w:right w:val="nil"/>
            </w:tcBorders>
            <w:shd w:val="clear" w:color="auto" w:fill="auto"/>
            <w:noWrap/>
            <w:vAlign w:val="center"/>
            <w:tcPrChange w:id="2986" w:author="Steve Barbeaux" w:date="2022-10-09T19:44:00Z">
              <w:tcPr>
                <w:tcW w:w="599" w:type="dxa"/>
                <w:tcBorders>
                  <w:top w:val="nil"/>
                  <w:left w:val="nil"/>
                  <w:bottom w:val="nil"/>
                  <w:right w:val="nil"/>
                </w:tcBorders>
                <w:shd w:val="clear" w:color="auto" w:fill="auto"/>
                <w:noWrap/>
              </w:tcPr>
            </w:tcPrChange>
          </w:tcPr>
          <w:p w14:paraId="467AE88C" w14:textId="2346BE8B" w:rsidR="00304CE8" w:rsidRPr="00217552" w:rsidRDefault="00304CE8" w:rsidP="00304CE8">
            <w:pPr>
              <w:spacing w:after="0"/>
              <w:jc w:val="center"/>
              <w:rPr>
                <w:sz w:val="16"/>
                <w:szCs w:val="16"/>
                <w:rPrChange w:id="2987" w:author="Steve Barbeaux" w:date="2022-10-09T19:45:00Z">
                  <w:rPr>
                    <w:sz w:val="16"/>
                    <w:szCs w:val="16"/>
                  </w:rPr>
                </w:rPrChange>
              </w:rPr>
            </w:pPr>
            <w:r w:rsidRPr="00217552">
              <w:rPr>
                <w:sz w:val="16"/>
                <w:szCs w:val="16"/>
                <w:rPrChange w:id="2988" w:author="Steve Barbeaux" w:date="2022-10-09T19:45:00Z">
                  <w:rPr>
                    <w:sz w:val="16"/>
                    <w:szCs w:val="16"/>
                  </w:rPr>
                </w:rPrChange>
              </w:rPr>
              <w:t>1.748</w:t>
            </w:r>
          </w:p>
        </w:tc>
        <w:tc>
          <w:tcPr>
            <w:tcW w:w="0" w:type="auto"/>
            <w:tcBorders>
              <w:top w:val="nil"/>
              <w:left w:val="nil"/>
              <w:bottom w:val="nil"/>
              <w:right w:val="nil"/>
            </w:tcBorders>
            <w:shd w:val="clear" w:color="auto" w:fill="auto"/>
            <w:noWrap/>
            <w:vAlign w:val="center"/>
            <w:tcPrChange w:id="2989" w:author="Steve Barbeaux" w:date="2022-10-09T19:44:00Z">
              <w:tcPr>
                <w:tcW w:w="598" w:type="dxa"/>
                <w:tcBorders>
                  <w:top w:val="nil"/>
                  <w:left w:val="nil"/>
                  <w:bottom w:val="nil"/>
                  <w:right w:val="nil"/>
                </w:tcBorders>
                <w:shd w:val="clear" w:color="auto" w:fill="auto"/>
                <w:noWrap/>
              </w:tcPr>
            </w:tcPrChange>
          </w:tcPr>
          <w:p w14:paraId="74381CFF" w14:textId="6C08A127" w:rsidR="00304CE8" w:rsidRPr="00217552" w:rsidRDefault="00304CE8" w:rsidP="00304CE8">
            <w:pPr>
              <w:spacing w:after="0"/>
              <w:jc w:val="center"/>
              <w:rPr>
                <w:sz w:val="16"/>
                <w:szCs w:val="16"/>
                <w:rPrChange w:id="2990" w:author="Steve Barbeaux" w:date="2022-10-09T19:45:00Z">
                  <w:rPr>
                    <w:sz w:val="16"/>
                    <w:szCs w:val="16"/>
                  </w:rPr>
                </w:rPrChange>
              </w:rPr>
            </w:pPr>
            <w:r w:rsidRPr="00217552">
              <w:rPr>
                <w:sz w:val="16"/>
                <w:szCs w:val="16"/>
                <w:rPrChange w:id="2991" w:author="Steve Barbeaux" w:date="2022-10-09T19:45:00Z">
                  <w:rPr>
                    <w:sz w:val="16"/>
                    <w:szCs w:val="16"/>
                  </w:rPr>
                </w:rPrChange>
              </w:rPr>
              <w:t>1.827</w:t>
            </w:r>
          </w:p>
        </w:tc>
        <w:tc>
          <w:tcPr>
            <w:tcW w:w="0" w:type="auto"/>
            <w:tcBorders>
              <w:top w:val="nil"/>
              <w:left w:val="nil"/>
              <w:bottom w:val="nil"/>
              <w:right w:val="nil"/>
            </w:tcBorders>
            <w:shd w:val="clear" w:color="auto" w:fill="auto"/>
            <w:noWrap/>
            <w:vAlign w:val="center"/>
            <w:tcPrChange w:id="2992" w:author="Steve Barbeaux" w:date="2022-10-09T19:44:00Z">
              <w:tcPr>
                <w:tcW w:w="599" w:type="dxa"/>
                <w:tcBorders>
                  <w:top w:val="nil"/>
                  <w:left w:val="nil"/>
                  <w:bottom w:val="nil"/>
                  <w:right w:val="nil"/>
                </w:tcBorders>
                <w:shd w:val="clear" w:color="auto" w:fill="auto"/>
                <w:noWrap/>
              </w:tcPr>
            </w:tcPrChange>
          </w:tcPr>
          <w:p w14:paraId="27BD502F" w14:textId="221B3A06" w:rsidR="00304CE8" w:rsidRPr="00217552" w:rsidRDefault="00304CE8" w:rsidP="00304CE8">
            <w:pPr>
              <w:spacing w:after="0"/>
              <w:jc w:val="center"/>
              <w:rPr>
                <w:sz w:val="16"/>
                <w:szCs w:val="16"/>
                <w:rPrChange w:id="2993" w:author="Steve Barbeaux" w:date="2022-10-09T19:45:00Z">
                  <w:rPr>
                    <w:sz w:val="16"/>
                    <w:szCs w:val="16"/>
                  </w:rPr>
                </w:rPrChange>
              </w:rPr>
            </w:pPr>
            <w:r w:rsidRPr="00217552">
              <w:rPr>
                <w:sz w:val="16"/>
                <w:szCs w:val="16"/>
                <w:rPrChange w:id="2994" w:author="Steve Barbeaux" w:date="2022-10-09T19:45:00Z">
                  <w:rPr>
                    <w:sz w:val="16"/>
                    <w:szCs w:val="16"/>
                  </w:rPr>
                </w:rPrChange>
              </w:rPr>
              <w:t>1.840</w:t>
            </w:r>
          </w:p>
        </w:tc>
        <w:tc>
          <w:tcPr>
            <w:tcW w:w="0" w:type="auto"/>
            <w:tcBorders>
              <w:top w:val="nil"/>
              <w:left w:val="nil"/>
              <w:bottom w:val="nil"/>
              <w:right w:val="nil"/>
            </w:tcBorders>
            <w:shd w:val="clear" w:color="auto" w:fill="auto"/>
            <w:noWrap/>
            <w:vAlign w:val="center"/>
            <w:tcPrChange w:id="2995" w:author="Steve Barbeaux" w:date="2022-10-09T19:44:00Z">
              <w:tcPr>
                <w:tcW w:w="598" w:type="dxa"/>
                <w:tcBorders>
                  <w:top w:val="nil"/>
                  <w:left w:val="nil"/>
                  <w:bottom w:val="nil"/>
                  <w:right w:val="nil"/>
                </w:tcBorders>
                <w:shd w:val="clear" w:color="auto" w:fill="auto"/>
                <w:noWrap/>
              </w:tcPr>
            </w:tcPrChange>
          </w:tcPr>
          <w:p w14:paraId="24B9E422" w14:textId="098DBE8A" w:rsidR="00304CE8" w:rsidRPr="00217552" w:rsidRDefault="00304CE8" w:rsidP="00304CE8">
            <w:pPr>
              <w:spacing w:after="0"/>
              <w:jc w:val="center"/>
              <w:rPr>
                <w:sz w:val="16"/>
                <w:szCs w:val="16"/>
                <w:rPrChange w:id="2996" w:author="Steve Barbeaux" w:date="2022-10-09T19:45:00Z">
                  <w:rPr>
                    <w:sz w:val="16"/>
                    <w:szCs w:val="16"/>
                  </w:rPr>
                </w:rPrChange>
              </w:rPr>
            </w:pPr>
            <w:r w:rsidRPr="00217552">
              <w:rPr>
                <w:sz w:val="16"/>
                <w:szCs w:val="16"/>
                <w:rPrChange w:id="2997" w:author="Steve Barbeaux" w:date="2022-10-09T19:45:00Z">
                  <w:rPr>
                    <w:sz w:val="16"/>
                    <w:szCs w:val="16"/>
                  </w:rPr>
                </w:rPrChange>
              </w:rPr>
              <w:t>1.791</w:t>
            </w:r>
          </w:p>
        </w:tc>
        <w:tc>
          <w:tcPr>
            <w:tcW w:w="0" w:type="auto"/>
            <w:tcBorders>
              <w:top w:val="nil"/>
              <w:left w:val="nil"/>
              <w:bottom w:val="nil"/>
              <w:right w:val="nil"/>
            </w:tcBorders>
            <w:shd w:val="clear" w:color="auto" w:fill="auto"/>
            <w:noWrap/>
            <w:vAlign w:val="center"/>
            <w:tcPrChange w:id="2998" w:author="Steve Barbeaux" w:date="2022-10-09T19:44:00Z">
              <w:tcPr>
                <w:tcW w:w="599" w:type="dxa"/>
                <w:tcBorders>
                  <w:top w:val="nil"/>
                  <w:left w:val="nil"/>
                  <w:bottom w:val="nil"/>
                  <w:right w:val="nil"/>
                </w:tcBorders>
                <w:shd w:val="clear" w:color="auto" w:fill="auto"/>
                <w:noWrap/>
              </w:tcPr>
            </w:tcPrChange>
          </w:tcPr>
          <w:p w14:paraId="0A71A3A7" w14:textId="1DD37D1E" w:rsidR="00304CE8" w:rsidRPr="00217552" w:rsidRDefault="00304CE8" w:rsidP="00304CE8">
            <w:pPr>
              <w:spacing w:after="0"/>
              <w:jc w:val="center"/>
              <w:rPr>
                <w:sz w:val="16"/>
                <w:szCs w:val="16"/>
                <w:rPrChange w:id="2999" w:author="Steve Barbeaux" w:date="2022-10-09T19:45:00Z">
                  <w:rPr>
                    <w:sz w:val="16"/>
                    <w:szCs w:val="16"/>
                  </w:rPr>
                </w:rPrChange>
              </w:rPr>
            </w:pPr>
            <w:r w:rsidRPr="00217552">
              <w:rPr>
                <w:sz w:val="16"/>
                <w:szCs w:val="16"/>
                <w:rPrChange w:id="3000" w:author="Steve Barbeaux" w:date="2022-10-09T19:45:00Z">
                  <w:rPr>
                    <w:sz w:val="16"/>
                    <w:szCs w:val="16"/>
                  </w:rPr>
                </w:rPrChange>
              </w:rPr>
              <w:t>1.740</w:t>
            </w:r>
          </w:p>
        </w:tc>
      </w:tr>
      <w:tr w:rsidR="00304CE8" w:rsidRPr="005F5568" w14:paraId="0F5CE524" w14:textId="77777777" w:rsidTr="00217552">
        <w:trPr>
          <w:trPrChange w:id="3001"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3002" w:author="Steve Barbeaux" w:date="2022-10-09T19:44:00Z">
              <w:tcPr>
                <w:tcW w:w="598" w:type="dxa"/>
                <w:tcBorders>
                  <w:top w:val="nil"/>
                  <w:left w:val="nil"/>
                  <w:bottom w:val="nil"/>
                  <w:right w:val="nil"/>
                </w:tcBorders>
                <w:shd w:val="clear" w:color="auto" w:fill="auto"/>
                <w:noWrap/>
                <w:vAlign w:val="center"/>
              </w:tcPr>
            </w:tcPrChange>
          </w:tcPr>
          <w:p w14:paraId="473DA6C0" w14:textId="77777777" w:rsidR="00304CE8" w:rsidRPr="00217552" w:rsidRDefault="00304CE8" w:rsidP="00304CE8">
            <w:pPr>
              <w:spacing w:after="0"/>
              <w:jc w:val="center"/>
              <w:rPr>
                <w:sz w:val="16"/>
                <w:szCs w:val="16"/>
                <w:rPrChange w:id="3003" w:author="Steve Barbeaux" w:date="2022-10-09T19:45:00Z">
                  <w:rPr>
                    <w:sz w:val="16"/>
                    <w:szCs w:val="16"/>
                  </w:rPr>
                </w:rPrChange>
              </w:rPr>
            </w:pPr>
            <w:r w:rsidRPr="00217552">
              <w:rPr>
                <w:sz w:val="16"/>
                <w:szCs w:val="16"/>
                <w:rPrChange w:id="3004" w:author="Steve Barbeaux" w:date="2022-10-09T19:45:00Z">
                  <w:rPr>
                    <w:sz w:val="16"/>
                    <w:szCs w:val="16"/>
                  </w:rPr>
                </w:rPrChange>
              </w:rPr>
              <w:t>2000</w:t>
            </w:r>
          </w:p>
        </w:tc>
        <w:tc>
          <w:tcPr>
            <w:tcW w:w="0" w:type="auto"/>
            <w:tcBorders>
              <w:top w:val="nil"/>
              <w:left w:val="nil"/>
              <w:bottom w:val="nil"/>
              <w:right w:val="nil"/>
            </w:tcBorders>
            <w:vAlign w:val="center"/>
            <w:tcPrChange w:id="3005" w:author="Steve Barbeaux" w:date="2022-10-09T19:44:00Z">
              <w:tcPr>
                <w:tcW w:w="599" w:type="dxa"/>
                <w:tcBorders>
                  <w:top w:val="nil"/>
                  <w:left w:val="nil"/>
                  <w:bottom w:val="nil"/>
                  <w:right w:val="nil"/>
                </w:tcBorders>
              </w:tcPr>
            </w:tcPrChange>
          </w:tcPr>
          <w:p w14:paraId="2332F515" w14:textId="5573983A" w:rsidR="00304CE8" w:rsidRPr="00217552" w:rsidRDefault="00304CE8" w:rsidP="00304CE8">
            <w:pPr>
              <w:spacing w:after="0"/>
              <w:jc w:val="center"/>
              <w:rPr>
                <w:sz w:val="16"/>
                <w:szCs w:val="16"/>
                <w:rPrChange w:id="3006" w:author="Steve Barbeaux" w:date="2022-10-09T19:45:00Z">
                  <w:rPr>
                    <w:sz w:val="16"/>
                    <w:szCs w:val="16"/>
                  </w:rPr>
                </w:rPrChange>
              </w:rPr>
            </w:pPr>
            <w:r w:rsidRPr="00217552">
              <w:rPr>
                <w:sz w:val="16"/>
                <w:szCs w:val="16"/>
                <w:rPrChange w:id="3007" w:author="Steve Barbeaux" w:date="2022-10-09T19:45:00Z">
                  <w:rPr>
                    <w:sz w:val="16"/>
                    <w:szCs w:val="16"/>
                  </w:rPr>
                </w:rPrChange>
              </w:rPr>
              <w:t>0.179</w:t>
            </w:r>
          </w:p>
        </w:tc>
        <w:tc>
          <w:tcPr>
            <w:tcW w:w="0" w:type="auto"/>
            <w:tcBorders>
              <w:top w:val="nil"/>
              <w:left w:val="nil"/>
              <w:bottom w:val="nil"/>
              <w:right w:val="nil"/>
            </w:tcBorders>
            <w:shd w:val="clear" w:color="auto" w:fill="auto"/>
            <w:noWrap/>
            <w:vAlign w:val="center"/>
            <w:tcPrChange w:id="3008" w:author="Steve Barbeaux" w:date="2022-10-09T19:44:00Z">
              <w:tcPr>
                <w:tcW w:w="598" w:type="dxa"/>
                <w:tcBorders>
                  <w:top w:val="nil"/>
                  <w:left w:val="nil"/>
                  <w:bottom w:val="nil"/>
                  <w:right w:val="nil"/>
                </w:tcBorders>
                <w:shd w:val="clear" w:color="auto" w:fill="auto"/>
                <w:noWrap/>
              </w:tcPr>
            </w:tcPrChange>
          </w:tcPr>
          <w:p w14:paraId="74F0FE98" w14:textId="4EA3C8FA" w:rsidR="00304CE8" w:rsidRPr="00217552" w:rsidRDefault="00304CE8" w:rsidP="00304CE8">
            <w:pPr>
              <w:spacing w:after="0"/>
              <w:jc w:val="center"/>
              <w:rPr>
                <w:sz w:val="16"/>
                <w:szCs w:val="16"/>
                <w:rPrChange w:id="3009" w:author="Steve Barbeaux" w:date="2022-10-09T19:45:00Z">
                  <w:rPr>
                    <w:sz w:val="16"/>
                    <w:szCs w:val="16"/>
                  </w:rPr>
                </w:rPrChange>
              </w:rPr>
            </w:pPr>
            <w:r w:rsidRPr="00217552">
              <w:rPr>
                <w:sz w:val="16"/>
                <w:szCs w:val="16"/>
                <w:rPrChange w:id="3010" w:author="Steve Barbeaux" w:date="2022-10-09T19:45:00Z">
                  <w:rPr>
                    <w:sz w:val="16"/>
                    <w:szCs w:val="16"/>
                  </w:rPr>
                </w:rPrChange>
              </w:rPr>
              <w:t>0.256</w:t>
            </w:r>
          </w:p>
        </w:tc>
        <w:tc>
          <w:tcPr>
            <w:tcW w:w="0" w:type="auto"/>
            <w:tcBorders>
              <w:top w:val="nil"/>
              <w:left w:val="nil"/>
              <w:bottom w:val="nil"/>
              <w:right w:val="nil"/>
            </w:tcBorders>
            <w:shd w:val="clear" w:color="auto" w:fill="auto"/>
            <w:noWrap/>
            <w:vAlign w:val="center"/>
            <w:tcPrChange w:id="3011" w:author="Steve Barbeaux" w:date="2022-10-09T19:44:00Z">
              <w:tcPr>
                <w:tcW w:w="599" w:type="dxa"/>
                <w:tcBorders>
                  <w:top w:val="nil"/>
                  <w:left w:val="nil"/>
                  <w:bottom w:val="nil"/>
                  <w:right w:val="nil"/>
                </w:tcBorders>
                <w:shd w:val="clear" w:color="auto" w:fill="auto"/>
                <w:noWrap/>
              </w:tcPr>
            </w:tcPrChange>
          </w:tcPr>
          <w:p w14:paraId="5C63F07F" w14:textId="7C620BD6" w:rsidR="00304CE8" w:rsidRPr="00217552" w:rsidRDefault="00304CE8" w:rsidP="00304CE8">
            <w:pPr>
              <w:spacing w:after="0"/>
              <w:jc w:val="center"/>
              <w:rPr>
                <w:sz w:val="16"/>
                <w:szCs w:val="16"/>
                <w:rPrChange w:id="3012" w:author="Steve Barbeaux" w:date="2022-10-09T19:45:00Z">
                  <w:rPr>
                    <w:sz w:val="16"/>
                    <w:szCs w:val="16"/>
                  </w:rPr>
                </w:rPrChange>
              </w:rPr>
            </w:pPr>
            <w:r w:rsidRPr="00217552">
              <w:rPr>
                <w:sz w:val="16"/>
                <w:szCs w:val="16"/>
                <w:rPrChange w:id="3013" w:author="Steve Barbeaux" w:date="2022-10-09T19:45:00Z">
                  <w:rPr>
                    <w:sz w:val="16"/>
                    <w:szCs w:val="16"/>
                  </w:rPr>
                </w:rPrChange>
              </w:rPr>
              <w:t>0.371</w:t>
            </w:r>
          </w:p>
        </w:tc>
        <w:tc>
          <w:tcPr>
            <w:tcW w:w="0" w:type="auto"/>
            <w:tcBorders>
              <w:top w:val="nil"/>
              <w:left w:val="nil"/>
              <w:bottom w:val="nil"/>
              <w:right w:val="nil"/>
            </w:tcBorders>
            <w:shd w:val="clear" w:color="auto" w:fill="auto"/>
            <w:noWrap/>
            <w:vAlign w:val="center"/>
            <w:tcPrChange w:id="3014" w:author="Steve Barbeaux" w:date="2022-10-09T19:44:00Z">
              <w:tcPr>
                <w:tcW w:w="598" w:type="dxa"/>
                <w:tcBorders>
                  <w:top w:val="nil"/>
                  <w:left w:val="nil"/>
                  <w:bottom w:val="nil"/>
                  <w:right w:val="nil"/>
                </w:tcBorders>
                <w:shd w:val="clear" w:color="auto" w:fill="auto"/>
                <w:noWrap/>
              </w:tcPr>
            </w:tcPrChange>
          </w:tcPr>
          <w:p w14:paraId="010E2BE8" w14:textId="586D1BF5" w:rsidR="00304CE8" w:rsidRPr="00217552" w:rsidRDefault="00304CE8" w:rsidP="00304CE8">
            <w:pPr>
              <w:spacing w:after="0"/>
              <w:jc w:val="center"/>
              <w:rPr>
                <w:sz w:val="16"/>
                <w:szCs w:val="16"/>
                <w:rPrChange w:id="3015" w:author="Steve Barbeaux" w:date="2022-10-09T19:45:00Z">
                  <w:rPr>
                    <w:sz w:val="16"/>
                    <w:szCs w:val="16"/>
                  </w:rPr>
                </w:rPrChange>
              </w:rPr>
            </w:pPr>
            <w:r w:rsidRPr="00217552">
              <w:rPr>
                <w:sz w:val="16"/>
                <w:szCs w:val="16"/>
                <w:rPrChange w:id="3016" w:author="Steve Barbeaux" w:date="2022-10-09T19:45:00Z">
                  <w:rPr>
                    <w:sz w:val="16"/>
                    <w:szCs w:val="16"/>
                  </w:rPr>
                </w:rPrChange>
              </w:rPr>
              <w:t>0.558</w:t>
            </w:r>
          </w:p>
        </w:tc>
        <w:tc>
          <w:tcPr>
            <w:tcW w:w="0" w:type="auto"/>
            <w:tcBorders>
              <w:top w:val="nil"/>
              <w:left w:val="nil"/>
              <w:bottom w:val="nil"/>
              <w:right w:val="nil"/>
            </w:tcBorders>
            <w:shd w:val="clear" w:color="auto" w:fill="auto"/>
            <w:noWrap/>
            <w:vAlign w:val="center"/>
            <w:tcPrChange w:id="3017" w:author="Steve Barbeaux" w:date="2022-10-09T19:44:00Z">
              <w:tcPr>
                <w:tcW w:w="599" w:type="dxa"/>
                <w:tcBorders>
                  <w:top w:val="nil"/>
                  <w:left w:val="nil"/>
                  <w:bottom w:val="nil"/>
                  <w:right w:val="nil"/>
                </w:tcBorders>
                <w:shd w:val="clear" w:color="auto" w:fill="auto"/>
                <w:noWrap/>
              </w:tcPr>
            </w:tcPrChange>
          </w:tcPr>
          <w:p w14:paraId="17B708C0" w14:textId="6CD672B9" w:rsidR="00304CE8" w:rsidRPr="00217552" w:rsidRDefault="00304CE8" w:rsidP="00304CE8">
            <w:pPr>
              <w:spacing w:after="0"/>
              <w:jc w:val="center"/>
              <w:rPr>
                <w:sz w:val="16"/>
                <w:szCs w:val="16"/>
                <w:rPrChange w:id="3018" w:author="Steve Barbeaux" w:date="2022-10-09T19:45:00Z">
                  <w:rPr>
                    <w:sz w:val="16"/>
                    <w:szCs w:val="16"/>
                  </w:rPr>
                </w:rPrChange>
              </w:rPr>
            </w:pPr>
            <w:r w:rsidRPr="00217552">
              <w:rPr>
                <w:sz w:val="16"/>
                <w:szCs w:val="16"/>
                <w:rPrChange w:id="3019" w:author="Steve Barbeaux" w:date="2022-10-09T19:45:00Z">
                  <w:rPr>
                    <w:sz w:val="16"/>
                    <w:szCs w:val="16"/>
                  </w:rPr>
                </w:rPrChange>
              </w:rPr>
              <w:t>0.859</w:t>
            </w:r>
          </w:p>
        </w:tc>
        <w:tc>
          <w:tcPr>
            <w:tcW w:w="0" w:type="auto"/>
            <w:tcBorders>
              <w:top w:val="nil"/>
              <w:left w:val="nil"/>
              <w:bottom w:val="nil"/>
              <w:right w:val="nil"/>
            </w:tcBorders>
            <w:shd w:val="clear" w:color="auto" w:fill="auto"/>
            <w:noWrap/>
            <w:vAlign w:val="center"/>
            <w:tcPrChange w:id="3020" w:author="Steve Barbeaux" w:date="2022-10-09T19:44:00Z">
              <w:tcPr>
                <w:tcW w:w="598" w:type="dxa"/>
                <w:tcBorders>
                  <w:top w:val="nil"/>
                  <w:left w:val="nil"/>
                  <w:bottom w:val="nil"/>
                  <w:right w:val="nil"/>
                </w:tcBorders>
                <w:shd w:val="clear" w:color="auto" w:fill="auto"/>
                <w:noWrap/>
              </w:tcPr>
            </w:tcPrChange>
          </w:tcPr>
          <w:p w14:paraId="63D75A55" w14:textId="79FC128C" w:rsidR="00304CE8" w:rsidRPr="00217552" w:rsidRDefault="00304CE8" w:rsidP="00304CE8">
            <w:pPr>
              <w:spacing w:after="0"/>
              <w:jc w:val="center"/>
              <w:rPr>
                <w:sz w:val="16"/>
                <w:szCs w:val="16"/>
                <w:rPrChange w:id="3021" w:author="Steve Barbeaux" w:date="2022-10-09T19:45:00Z">
                  <w:rPr>
                    <w:sz w:val="16"/>
                    <w:szCs w:val="16"/>
                  </w:rPr>
                </w:rPrChange>
              </w:rPr>
            </w:pPr>
            <w:r w:rsidRPr="00217552">
              <w:rPr>
                <w:sz w:val="16"/>
                <w:szCs w:val="16"/>
                <w:rPrChange w:id="3022" w:author="Steve Barbeaux" w:date="2022-10-09T19:45:00Z">
                  <w:rPr>
                    <w:sz w:val="16"/>
                    <w:szCs w:val="16"/>
                  </w:rPr>
                </w:rPrChange>
              </w:rPr>
              <w:t>1.238</w:t>
            </w:r>
          </w:p>
        </w:tc>
        <w:tc>
          <w:tcPr>
            <w:tcW w:w="0" w:type="auto"/>
            <w:tcBorders>
              <w:top w:val="nil"/>
              <w:left w:val="nil"/>
              <w:bottom w:val="nil"/>
              <w:right w:val="nil"/>
            </w:tcBorders>
            <w:shd w:val="clear" w:color="auto" w:fill="auto"/>
            <w:noWrap/>
            <w:vAlign w:val="center"/>
            <w:tcPrChange w:id="3023" w:author="Steve Barbeaux" w:date="2022-10-09T19:44:00Z">
              <w:tcPr>
                <w:tcW w:w="599" w:type="dxa"/>
                <w:tcBorders>
                  <w:top w:val="nil"/>
                  <w:left w:val="nil"/>
                  <w:bottom w:val="nil"/>
                  <w:right w:val="nil"/>
                </w:tcBorders>
                <w:shd w:val="clear" w:color="auto" w:fill="auto"/>
                <w:noWrap/>
              </w:tcPr>
            </w:tcPrChange>
          </w:tcPr>
          <w:p w14:paraId="57B15724" w14:textId="56608210" w:rsidR="00304CE8" w:rsidRPr="00217552" w:rsidRDefault="00304CE8" w:rsidP="00304CE8">
            <w:pPr>
              <w:spacing w:after="0"/>
              <w:jc w:val="center"/>
              <w:rPr>
                <w:sz w:val="16"/>
                <w:szCs w:val="16"/>
                <w:rPrChange w:id="3024" w:author="Steve Barbeaux" w:date="2022-10-09T19:45:00Z">
                  <w:rPr>
                    <w:sz w:val="16"/>
                    <w:szCs w:val="16"/>
                  </w:rPr>
                </w:rPrChange>
              </w:rPr>
            </w:pPr>
            <w:r w:rsidRPr="00217552">
              <w:rPr>
                <w:sz w:val="16"/>
                <w:szCs w:val="16"/>
                <w:rPrChange w:id="3025" w:author="Steve Barbeaux" w:date="2022-10-09T19:45:00Z">
                  <w:rPr>
                    <w:sz w:val="16"/>
                    <w:szCs w:val="16"/>
                  </w:rPr>
                </w:rPrChange>
              </w:rPr>
              <w:t>1.540</w:t>
            </w:r>
          </w:p>
        </w:tc>
        <w:tc>
          <w:tcPr>
            <w:tcW w:w="0" w:type="auto"/>
            <w:tcBorders>
              <w:top w:val="nil"/>
              <w:left w:val="nil"/>
              <w:bottom w:val="nil"/>
              <w:right w:val="nil"/>
            </w:tcBorders>
            <w:shd w:val="clear" w:color="auto" w:fill="auto"/>
            <w:noWrap/>
            <w:vAlign w:val="center"/>
            <w:tcPrChange w:id="3026" w:author="Steve Barbeaux" w:date="2022-10-09T19:44:00Z">
              <w:tcPr>
                <w:tcW w:w="598" w:type="dxa"/>
                <w:tcBorders>
                  <w:top w:val="nil"/>
                  <w:left w:val="nil"/>
                  <w:bottom w:val="nil"/>
                  <w:right w:val="nil"/>
                </w:tcBorders>
                <w:shd w:val="clear" w:color="auto" w:fill="auto"/>
                <w:noWrap/>
              </w:tcPr>
            </w:tcPrChange>
          </w:tcPr>
          <w:p w14:paraId="4968E395" w14:textId="4F6A8DBB" w:rsidR="00304CE8" w:rsidRPr="00217552" w:rsidRDefault="00304CE8" w:rsidP="00304CE8">
            <w:pPr>
              <w:spacing w:after="0"/>
              <w:jc w:val="center"/>
              <w:rPr>
                <w:sz w:val="16"/>
                <w:szCs w:val="16"/>
                <w:rPrChange w:id="3027" w:author="Steve Barbeaux" w:date="2022-10-09T19:45:00Z">
                  <w:rPr>
                    <w:sz w:val="16"/>
                    <w:szCs w:val="16"/>
                  </w:rPr>
                </w:rPrChange>
              </w:rPr>
            </w:pPr>
            <w:r w:rsidRPr="00217552">
              <w:rPr>
                <w:sz w:val="16"/>
                <w:szCs w:val="16"/>
                <w:rPrChange w:id="3028" w:author="Steve Barbeaux" w:date="2022-10-09T19:45:00Z">
                  <w:rPr>
                    <w:sz w:val="16"/>
                    <w:szCs w:val="16"/>
                  </w:rPr>
                </w:rPrChange>
              </w:rPr>
              <w:t>1.652</w:t>
            </w:r>
          </w:p>
        </w:tc>
        <w:tc>
          <w:tcPr>
            <w:tcW w:w="0" w:type="auto"/>
            <w:tcBorders>
              <w:top w:val="nil"/>
              <w:left w:val="nil"/>
              <w:bottom w:val="nil"/>
              <w:right w:val="nil"/>
            </w:tcBorders>
            <w:shd w:val="clear" w:color="auto" w:fill="auto"/>
            <w:noWrap/>
            <w:vAlign w:val="center"/>
            <w:tcPrChange w:id="3029" w:author="Steve Barbeaux" w:date="2022-10-09T19:44:00Z">
              <w:tcPr>
                <w:tcW w:w="599" w:type="dxa"/>
                <w:tcBorders>
                  <w:top w:val="nil"/>
                  <w:left w:val="nil"/>
                  <w:bottom w:val="nil"/>
                  <w:right w:val="nil"/>
                </w:tcBorders>
                <w:shd w:val="clear" w:color="auto" w:fill="auto"/>
                <w:noWrap/>
              </w:tcPr>
            </w:tcPrChange>
          </w:tcPr>
          <w:p w14:paraId="57EFAD5C" w14:textId="45CC2AAE" w:rsidR="00304CE8" w:rsidRPr="00217552" w:rsidRDefault="00304CE8" w:rsidP="00304CE8">
            <w:pPr>
              <w:spacing w:after="0"/>
              <w:jc w:val="center"/>
              <w:rPr>
                <w:sz w:val="16"/>
                <w:szCs w:val="16"/>
                <w:rPrChange w:id="3030" w:author="Steve Barbeaux" w:date="2022-10-09T19:45:00Z">
                  <w:rPr>
                    <w:sz w:val="16"/>
                    <w:szCs w:val="16"/>
                  </w:rPr>
                </w:rPrChange>
              </w:rPr>
            </w:pPr>
            <w:r w:rsidRPr="00217552">
              <w:rPr>
                <w:sz w:val="16"/>
                <w:szCs w:val="16"/>
                <w:rPrChange w:id="3031" w:author="Steve Barbeaux" w:date="2022-10-09T19:45:00Z">
                  <w:rPr>
                    <w:sz w:val="16"/>
                    <w:szCs w:val="16"/>
                  </w:rPr>
                </w:rPrChange>
              </w:rPr>
              <w:t>1.650</w:t>
            </w:r>
          </w:p>
        </w:tc>
        <w:tc>
          <w:tcPr>
            <w:tcW w:w="0" w:type="auto"/>
            <w:tcBorders>
              <w:top w:val="nil"/>
              <w:left w:val="nil"/>
              <w:bottom w:val="nil"/>
              <w:right w:val="nil"/>
            </w:tcBorders>
            <w:shd w:val="clear" w:color="auto" w:fill="auto"/>
            <w:noWrap/>
            <w:vAlign w:val="center"/>
            <w:tcPrChange w:id="3032" w:author="Steve Barbeaux" w:date="2022-10-09T19:44:00Z">
              <w:tcPr>
                <w:tcW w:w="598" w:type="dxa"/>
                <w:tcBorders>
                  <w:top w:val="nil"/>
                  <w:left w:val="nil"/>
                  <w:bottom w:val="nil"/>
                  <w:right w:val="nil"/>
                </w:tcBorders>
                <w:shd w:val="clear" w:color="auto" w:fill="auto"/>
                <w:noWrap/>
              </w:tcPr>
            </w:tcPrChange>
          </w:tcPr>
          <w:p w14:paraId="20DA8149" w14:textId="448E36B1" w:rsidR="00304CE8" w:rsidRPr="00217552" w:rsidRDefault="00304CE8" w:rsidP="00304CE8">
            <w:pPr>
              <w:spacing w:after="0"/>
              <w:jc w:val="center"/>
              <w:rPr>
                <w:sz w:val="16"/>
                <w:szCs w:val="16"/>
                <w:rPrChange w:id="3033" w:author="Steve Barbeaux" w:date="2022-10-09T19:45:00Z">
                  <w:rPr>
                    <w:sz w:val="16"/>
                    <w:szCs w:val="16"/>
                  </w:rPr>
                </w:rPrChange>
              </w:rPr>
            </w:pPr>
            <w:r w:rsidRPr="00217552">
              <w:rPr>
                <w:sz w:val="16"/>
                <w:szCs w:val="16"/>
                <w:rPrChange w:id="3034" w:author="Steve Barbeaux" w:date="2022-10-09T19:45:00Z">
                  <w:rPr>
                    <w:sz w:val="16"/>
                    <w:szCs w:val="16"/>
                  </w:rPr>
                </w:rPrChange>
              </w:rPr>
              <w:t>1.670</w:t>
            </w:r>
          </w:p>
        </w:tc>
        <w:tc>
          <w:tcPr>
            <w:tcW w:w="0" w:type="auto"/>
            <w:tcBorders>
              <w:top w:val="nil"/>
              <w:left w:val="nil"/>
              <w:bottom w:val="nil"/>
              <w:right w:val="nil"/>
            </w:tcBorders>
            <w:shd w:val="clear" w:color="auto" w:fill="auto"/>
            <w:noWrap/>
            <w:vAlign w:val="center"/>
            <w:tcPrChange w:id="3035" w:author="Steve Barbeaux" w:date="2022-10-09T19:44:00Z">
              <w:tcPr>
                <w:tcW w:w="599" w:type="dxa"/>
                <w:tcBorders>
                  <w:top w:val="nil"/>
                  <w:left w:val="nil"/>
                  <w:bottom w:val="nil"/>
                  <w:right w:val="nil"/>
                </w:tcBorders>
                <w:shd w:val="clear" w:color="auto" w:fill="auto"/>
                <w:noWrap/>
              </w:tcPr>
            </w:tcPrChange>
          </w:tcPr>
          <w:p w14:paraId="799E7F58" w14:textId="1ED50A35" w:rsidR="00304CE8" w:rsidRPr="00217552" w:rsidRDefault="00304CE8" w:rsidP="00304CE8">
            <w:pPr>
              <w:spacing w:after="0"/>
              <w:jc w:val="center"/>
              <w:rPr>
                <w:sz w:val="16"/>
                <w:szCs w:val="16"/>
                <w:rPrChange w:id="3036" w:author="Steve Barbeaux" w:date="2022-10-09T19:45:00Z">
                  <w:rPr>
                    <w:sz w:val="16"/>
                    <w:szCs w:val="16"/>
                  </w:rPr>
                </w:rPrChange>
              </w:rPr>
            </w:pPr>
            <w:r w:rsidRPr="00217552">
              <w:rPr>
                <w:sz w:val="16"/>
                <w:szCs w:val="16"/>
                <w:rPrChange w:id="3037" w:author="Steve Barbeaux" w:date="2022-10-09T19:45:00Z">
                  <w:rPr>
                    <w:sz w:val="16"/>
                    <w:szCs w:val="16"/>
                  </w:rPr>
                </w:rPrChange>
              </w:rPr>
              <w:t>1.748</w:t>
            </w:r>
          </w:p>
        </w:tc>
        <w:tc>
          <w:tcPr>
            <w:tcW w:w="0" w:type="auto"/>
            <w:tcBorders>
              <w:top w:val="nil"/>
              <w:left w:val="nil"/>
              <w:bottom w:val="nil"/>
              <w:right w:val="nil"/>
            </w:tcBorders>
            <w:shd w:val="clear" w:color="auto" w:fill="auto"/>
            <w:noWrap/>
            <w:vAlign w:val="center"/>
            <w:tcPrChange w:id="3038" w:author="Steve Barbeaux" w:date="2022-10-09T19:44:00Z">
              <w:tcPr>
                <w:tcW w:w="598" w:type="dxa"/>
                <w:tcBorders>
                  <w:top w:val="nil"/>
                  <w:left w:val="nil"/>
                  <w:bottom w:val="nil"/>
                  <w:right w:val="nil"/>
                </w:tcBorders>
                <w:shd w:val="clear" w:color="auto" w:fill="auto"/>
                <w:noWrap/>
              </w:tcPr>
            </w:tcPrChange>
          </w:tcPr>
          <w:p w14:paraId="50884B27" w14:textId="6DF547ED" w:rsidR="00304CE8" w:rsidRPr="00217552" w:rsidRDefault="00304CE8" w:rsidP="00304CE8">
            <w:pPr>
              <w:spacing w:after="0"/>
              <w:jc w:val="center"/>
              <w:rPr>
                <w:sz w:val="16"/>
                <w:szCs w:val="16"/>
                <w:rPrChange w:id="3039" w:author="Steve Barbeaux" w:date="2022-10-09T19:45:00Z">
                  <w:rPr>
                    <w:sz w:val="16"/>
                    <w:szCs w:val="16"/>
                  </w:rPr>
                </w:rPrChange>
              </w:rPr>
            </w:pPr>
            <w:r w:rsidRPr="00217552">
              <w:rPr>
                <w:sz w:val="16"/>
                <w:szCs w:val="16"/>
                <w:rPrChange w:id="3040" w:author="Steve Barbeaux" w:date="2022-10-09T19:45:00Z">
                  <w:rPr>
                    <w:sz w:val="16"/>
                    <w:szCs w:val="16"/>
                  </w:rPr>
                </w:rPrChange>
              </w:rPr>
              <w:t>1.827</w:t>
            </w:r>
          </w:p>
        </w:tc>
        <w:tc>
          <w:tcPr>
            <w:tcW w:w="0" w:type="auto"/>
            <w:tcBorders>
              <w:top w:val="nil"/>
              <w:left w:val="nil"/>
              <w:bottom w:val="nil"/>
              <w:right w:val="nil"/>
            </w:tcBorders>
            <w:shd w:val="clear" w:color="auto" w:fill="auto"/>
            <w:noWrap/>
            <w:vAlign w:val="center"/>
            <w:tcPrChange w:id="3041" w:author="Steve Barbeaux" w:date="2022-10-09T19:44:00Z">
              <w:tcPr>
                <w:tcW w:w="599" w:type="dxa"/>
                <w:tcBorders>
                  <w:top w:val="nil"/>
                  <w:left w:val="nil"/>
                  <w:bottom w:val="nil"/>
                  <w:right w:val="nil"/>
                </w:tcBorders>
                <w:shd w:val="clear" w:color="auto" w:fill="auto"/>
                <w:noWrap/>
              </w:tcPr>
            </w:tcPrChange>
          </w:tcPr>
          <w:p w14:paraId="17B7FE7F" w14:textId="75D54389" w:rsidR="00304CE8" w:rsidRPr="00217552" w:rsidRDefault="00304CE8" w:rsidP="00304CE8">
            <w:pPr>
              <w:spacing w:after="0"/>
              <w:jc w:val="center"/>
              <w:rPr>
                <w:sz w:val="16"/>
                <w:szCs w:val="16"/>
                <w:rPrChange w:id="3042" w:author="Steve Barbeaux" w:date="2022-10-09T19:45:00Z">
                  <w:rPr>
                    <w:sz w:val="16"/>
                    <w:szCs w:val="16"/>
                  </w:rPr>
                </w:rPrChange>
              </w:rPr>
            </w:pPr>
            <w:r w:rsidRPr="00217552">
              <w:rPr>
                <w:sz w:val="16"/>
                <w:szCs w:val="16"/>
                <w:rPrChange w:id="3043" w:author="Steve Barbeaux" w:date="2022-10-09T19:45:00Z">
                  <w:rPr>
                    <w:sz w:val="16"/>
                    <w:szCs w:val="16"/>
                  </w:rPr>
                </w:rPrChange>
              </w:rPr>
              <w:t>1.840</w:t>
            </w:r>
          </w:p>
        </w:tc>
        <w:tc>
          <w:tcPr>
            <w:tcW w:w="0" w:type="auto"/>
            <w:tcBorders>
              <w:top w:val="nil"/>
              <w:left w:val="nil"/>
              <w:bottom w:val="nil"/>
              <w:right w:val="nil"/>
            </w:tcBorders>
            <w:shd w:val="clear" w:color="auto" w:fill="auto"/>
            <w:noWrap/>
            <w:vAlign w:val="center"/>
            <w:tcPrChange w:id="3044" w:author="Steve Barbeaux" w:date="2022-10-09T19:44:00Z">
              <w:tcPr>
                <w:tcW w:w="598" w:type="dxa"/>
                <w:tcBorders>
                  <w:top w:val="nil"/>
                  <w:left w:val="nil"/>
                  <w:bottom w:val="nil"/>
                  <w:right w:val="nil"/>
                </w:tcBorders>
                <w:shd w:val="clear" w:color="auto" w:fill="auto"/>
                <w:noWrap/>
              </w:tcPr>
            </w:tcPrChange>
          </w:tcPr>
          <w:p w14:paraId="08AB1420" w14:textId="118CC31A" w:rsidR="00304CE8" w:rsidRPr="00217552" w:rsidRDefault="00304CE8" w:rsidP="00304CE8">
            <w:pPr>
              <w:spacing w:after="0"/>
              <w:jc w:val="center"/>
              <w:rPr>
                <w:sz w:val="16"/>
                <w:szCs w:val="16"/>
                <w:rPrChange w:id="3045" w:author="Steve Barbeaux" w:date="2022-10-09T19:45:00Z">
                  <w:rPr>
                    <w:sz w:val="16"/>
                    <w:szCs w:val="16"/>
                  </w:rPr>
                </w:rPrChange>
              </w:rPr>
            </w:pPr>
            <w:r w:rsidRPr="00217552">
              <w:rPr>
                <w:sz w:val="16"/>
                <w:szCs w:val="16"/>
                <w:rPrChange w:id="3046" w:author="Steve Barbeaux" w:date="2022-10-09T19:45:00Z">
                  <w:rPr>
                    <w:sz w:val="16"/>
                    <w:szCs w:val="16"/>
                  </w:rPr>
                </w:rPrChange>
              </w:rPr>
              <w:t>1.791</w:t>
            </w:r>
          </w:p>
        </w:tc>
        <w:tc>
          <w:tcPr>
            <w:tcW w:w="0" w:type="auto"/>
            <w:tcBorders>
              <w:top w:val="nil"/>
              <w:left w:val="nil"/>
              <w:bottom w:val="nil"/>
              <w:right w:val="nil"/>
            </w:tcBorders>
            <w:shd w:val="clear" w:color="auto" w:fill="auto"/>
            <w:noWrap/>
            <w:vAlign w:val="center"/>
            <w:tcPrChange w:id="3047" w:author="Steve Barbeaux" w:date="2022-10-09T19:44:00Z">
              <w:tcPr>
                <w:tcW w:w="599" w:type="dxa"/>
                <w:tcBorders>
                  <w:top w:val="nil"/>
                  <w:left w:val="nil"/>
                  <w:bottom w:val="nil"/>
                  <w:right w:val="nil"/>
                </w:tcBorders>
                <w:shd w:val="clear" w:color="auto" w:fill="auto"/>
                <w:noWrap/>
              </w:tcPr>
            </w:tcPrChange>
          </w:tcPr>
          <w:p w14:paraId="262FB5C4" w14:textId="60257850" w:rsidR="00304CE8" w:rsidRPr="00217552" w:rsidRDefault="00304CE8" w:rsidP="00304CE8">
            <w:pPr>
              <w:spacing w:after="0"/>
              <w:jc w:val="center"/>
              <w:rPr>
                <w:sz w:val="16"/>
                <w:szCs w:val="16"/>
                <w:rPrChange w:id="3048" w:author="Steve Barbeaux" w:date="2022-10-09T19:45:00Z">
                  <w:rPr>
                    <w:sz w:val="16"/>
                    <w:szCs w:val="16"/>
                  </w:rPr>
                </w:rPrChange>
              </w:rPr>
            </w:pPr>
            <w:r w:rsidRPr="00217552">
              <w:rPr>
                <w:sz w:val="16"/>
                <w:szCs w:val="16"/>
                <w:rPrChange w:id="3049" w:author="Steve Barbeaux" w:date="2022-10-09T19:45:00Z">
                  <w:rPr>
                    <w:sz w:val="16"/>
                    <w:szCs w:val="16"/>
                  </w:rPr>
                </w:rPrChange>
              </w:rPr>
              <w:t>1.740</w:t>
            </w:r>
          </w:p>
        </w:tc>
      </w:tr>
      <w:tr w:rsidR="00304CE8" w:rsidRPr="005F5568" w14:paraId="669E6599" w14:textId="77777777" w:rsidTr="00217552">
        <w:trPr>
          <w:trPrChange w:id="3050"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3051" w:author="Steve Barbeaux" w:date="2022-10-09T19:44:00Z">
              <w:tcPr>
                <w:tcW w:w="598" w:type="dxa"/>
                <w:tcBorders>
                  <w:top w:val="nil"/>
                  <w:left w:val="nil"/>
                  <w:bottom w:val="nil"/>
                  <w:right w:val="nil"/>
                </w:tcBorders>
                <w:shd w:val="clear" w:color="auto" w:fill="auto"/>
                <w:noWrap/>
                <w:vAlign w:val="center"/>
              </w:tcPr>
            </w:tcPrChange>
          </w:tcPr>
          <w:p w14:paraId="79CF4DBF" w14:textId="77777777" w:rsidR="00304CE8" w:rsidRPr="00217552" w:rsidRDefault="00304CE8" w:rsidP="00304CE8">
            <w:pPr>
              <w:spacing w:after="0"/>
              <w:jc w:val="center"/>
              <w:rPr>
                <w:sz w:val="16"/>
                <w:szCs w:val="16"/>
                <w:rPrChange w:id="3052" w:author="Steve Barbeaux" w:date="2022-10-09T19:45:00Z">
                  <w:rPr>
                    <w:sz w:val="16"/>
                    <w:szCs w:val="16"/>
                  </w:rPr>
                </w:rPrChange>
              </w:rPr>
            </w:pPr>
            <w:r w:rsidRPr="00217552">
              <w:rPr>
                <w:sz w:val="16"/>
                <w:szCs w:val="16"/>
                <w:rPrChange w:id="3053" w:author="Steve Barbeaux" w:date="2022-10-09T19:45:00Z">
                  <w:rPr>
                    <w:sz w:val="16"/>
                    <w:szCs w:val="16"/>
                  </w:rPr>
                </w:rPrChange>
              </w:rPr>
              <w:t>2001</w:t>
            </w:r>
          </w:p>
        </w:tc>
        <w:tc>
          <w:tcPr>
            <w:tcW w:w="0" w:type="auto"/>
            <w:tcBorders>
              <w:top w:val="nil"/>
              <w:left w:val="nil"/>
              <w:bottom w:val="nil"/>
              <w:right w:val="nil"/>
            </w:tcBorders>
            <w:vAlign w:val="center"/>
            <w:tcPrChange w:id="3054" w:author="Steve Barbeaux" w:date="2022-10-09T19:44:00Z">
              <w:tcPr>
                <w:tcW w:w="599" w:type="dxa"/>
                <w:tcBorders>
                  <w:top w:val="nil"/>
                  <w:left w:val="nil"/>
                  <w:bottom w:val="nil"/>
                  <w:right w:val="nil"/>
                </w:tcBorders>
              </w:tcPr>
            </w:tcPrChange>
          </w:tcPr>
          <w:p w14:paraId="20E69705" w14:textId="188573ED" w:rsidR="00304CE8" w:rsidRPr="00217552" w:rsidRDefault="00304CE8" w:rsidP="00304CE8">
            <w:pPr>
              <w:spacing w:after="0"/>
              <w:jc w:val="center"/>
              <w:rPr>
                <w:sz w:val="16"/>
                <w:szCs w:val="16"/>
                <w:rPrChange w:id="3055" w:author="Steve Barbeaux" w:date="2022-10-09T19:45:00Z">
                  <w:rPr>
                    <w:sz w:val="16"/>
                    <w:szCs w:val="16"/>
                  </w:rPr>
                </w:rPrChange>
              </w:rPr>
            </w:pPr>
            <w:r w:rsidRPr="00217552">
              <w:rPr>
                <w:sz w:val="16"/>
                <w:szCs w:val="16"/>
                <w:rPrChange w:id="3056" w:author="Steve Barbeaux" w:date="2022-10-09T19:45:00Z">
                  <w:rPr>
                    <w:sz w:val="16"/>
                    <w:szCs w:val="16"/>
                  </w:rPr>
                </w:rPrChange>
              </w:rPr>
              <w:t>0.179</w:t>
            </w:r>
          </w:p>
        </w:tc>
        <w:tc>
          <w:tcPr>
            <w:tcW w:w="0" w:type="auto"/>
            <w:tcBorders>
              <w:top w:val="nil"/>
              <w:left w:val="nil"/>
              <w:bottom w:val="nil"/>
              <w:right w:val="nil"/>
            </w:tcBorders>
            <w:shd w:val="clear" w:color="auto" w:fill="auto"/>
            <w:noWrap/>
            <w:vAlign w:val="center"/>
            <w:tcPrChange w:id="3057" w:author="Steve Barbeaux" w:date="2022-10-09T19:44:00Z">
              <w:tcPr>
                <w:tcW w:w="598" w:type="dxa"/>
                <w:tcBorders>
                  <w:top w:val="nil"/>
                  <w:left w:val="nil"/>
                  <w:bottom w:val="nil"/>
                  <w:right w:val="nil"/>
                </w:tcBorders>
                <w:shd w:val="clear" w:color="auto" w:fill="auto"/>
                <w:noWrap/>
              </w:tcPr>
            </w:tcPrChange>
          </w:tcPr>
          <w:p w14:paraId="493C4D65" w14:textId="52BCFCED" w:rsidR="00304CE8" w:rsidRPr="00217552" w:rsidRDefault="00304CE8" w:rsidP="00304CE8">
            <w:pPr>
              <w:spacing w:after="0"/>
              <w:jc w:val="center"/>
              <w:rPr>
                <w:sz w:val="16"/>
                <w:szCs w:val="16"/>
                <w:rPrChange w:id="3058" w:author="Steve Barbeaux" w:date="2022-10-09T19:45:00Z">
                  <w:rPr>
                    <w:sz w:val="16"/>
                    <w:szCs w:val="16"/>
                  </w:rPr>
                </w:rPrChange>
              </w:rPr>
            </w:pPr>
            <w:r w:rsidRPr="00217552">
              <w:rPr>
                <w:sz w:val="16"/>
                <w:szCs w:val="16"/>
                <w:rPrChange w:id="3059" w:author="Steve Barbeaux" w:date="2022-10-09T19:45:00Z">
                  <w:rPr>
                    <w:sz w:val="16"/>
                    <w:szCs w:val="16"/>
                  </w:rPr>
                </w:rPrChange>
              </w:rPr>
              <w:t>0.256</w:t>
            </w:r>
          </w:p>
        </w:tc>
        <w:tc>
          <w:tcPr>
            <w:tcW w:w="0" w:type="auto"/>
            <w:tcBorders>
              <w:top w:val="nil"/>
              <w:left w:val="nil"/>
              <w:bottom w:val="nil"/>
              <w:right w:val="nil"/>
            </w:tcBorders>
            <w:shd w:val="clear" w:color="auto" w:fill="auto"/>
            <w:noWrap/>
            <w:vAlign w:val="center"/>
            <w:tcPrChange w:id="3060" w:author="Steve Barbeaux" w:date="2022-10-09T19:44:00Z">
              <w:tcPr>
                <w:tcW w:w="599" w:type="dxa"/>
                <w:tcBorders>
                  <w:top w:val="nil"/>
                  <w:left w:val="nil"/>
                  <w:bottom w:val="nil"/>
                  <w:right w:val="nil"/>
                </w:tcBorders>
                <w:shd w:val="clear" w:color="auto" w:fill="auto"/>
                <w:noWrap/>
              </w:tcPr>
            </w:tcPrChange>
          </w:tcPr>
          <w:p w14:paraId="2971E679" w14:textId="373FE1EC" w:rsidR="00304CE8" w:rsidRPr="00217552" w:rsidRDefault="00304CE8" w:rsidP="00304CE8">
            <w:pPr>
              <w:spacing w:after="0"/>
              <w:jc w:val="center"/>
              <w:rPr>
                <w:sz w:val="16"/>
                <w:szCs w:val="16"/>
                <w:rPrChange w:id="3061" w:author="Steve Barbeaux" w:date="2022-10-09T19:45:00Z">
                  <w:rPr>
                    <w:sz w:val="16"/>
                    <w:szCs w:val="16"/>
                  </w:rPr>
                </w:rPrChange>
              </w:rPr>
            </w:pPr>
            <w:r w:rsidRPr="00217552">
              <w:rPr>
                <w:sz w:val="16"/>
                <w:szCs w:val="16"/>
                <w:rPrChange w:id="3062" w:author="Steve Barbeaux" w:date="2022-10-09T19:45:00Z">
                  <w:rPr>
                    <w:sz w:val="16"/>
                    <w:szCs w:val="16"/>
                  </w:rPr>
                </w:rPrChange>
              </w:rPr>
              <w:t>0.371</w:t>
            </w:r>
          </w:p>
        </w:tc>
        <w:tc>
          <w:tcPr>
            <w:tcW w:w="0" w:type="auto"/>
            <w:tcBorders>
              <w:top w:val="nil"/>
              <w:left w:val="nil"/>
              <w:bottom w:val="nil"/>
              <w:right w:val="nil"/>
            </w:tcBorders>
            <w:shd w:val="clear" w:color="auto" w:fill="auto"/>
            <w:noWrap/>
            <w:vAlign w:val="center"/>
            <w:tcPrChange w:id="3063" w:author="Steve Barbeaux" w:date="2022-10-09T19:44:00Z">
              <w:tcPr>
                <w:tcW w:w="598" w:type="dxa"/>
                <w:tcBorders>
                  <w:top w:val="nil"/>
                  <w:left w:val="nil"/>
                  <w:bottom w:val="nil"/>
                  <w:right w:val="nil"/>
                </w:tcBorders>
                <w:shd w:val="clear" w:color="auto" w:fill="auto"/>
                <w:noWrap/>
              </w:tcPr>
            </w:tcPrChange>
          </w:tcPr>
          <w:p w14:paraId="11A36E13" w14:textId="28CADBB3" w:rsidR="00304CE8" w:rsidRPr="00217552" w:rsidRDefault="00304CE8" w:rsidP="00304CE8">
            <w:pPr>
              <w:spacing w:after="0"/>
              <w:jc w:val="center"/>
              <w:rPr>
                <w:sz w:val="16"/>
                <w:szCs w:val="16"/>
                <w:rPrChange w:id="3064" w:author="Steve Barbeaux" w:date="2022-10-09T19:45:00Z">
                  <w:rPr>
                    <w:sz w:val="16"/>
                    <w:szCs w:val="16"/>
                  </w:rPr>
                </w:rPrChange>
              </w:rPr>
            </w:pPr>
            <w:r w:rsidRPr="00217552">
              <w:rPr>
                <w:sz w:val="16"/>
                <w:szCs w:val="16"/>
                <w:rPrChange w:id="3065" w:author="Steve Barbeaux" w:date="2022-10-09T19:45:00Z">
                  <w:rPr>
                    <w:sz w:val="16"/>
                    <w:szCs w:val="16"/>
                  </w:rPr>
                </w:rPrChange>
              </w:rPr>
              <w:t>0.558</w:t>
            </w:r>
          </w:p>
        </w:tc>
        <w:tc>
          <w:tcPr>
            <w:tcW w:w="0" w:type="auto"/>
            <w:tcBorders>
              <w:top w:val="nil"/>
              <w:left w:val="nil"/>
              <w:bottom w:val="nil"/>
              <w:right w:val="nil"/>
            </w:tcBorders>
            <w:shd w:val="clear" w:color="auto" w:fill="auto"/>
            <w:noWrap/>
            <w:vAlign w:val="center"/>
            <w:tcPrChange w:id="3066" w:author="Steve Barbeaux" w:date="2022-10-09T19:44:00Z">
              <w:tcPr>
                <w:tcW w:w="599" w:type="dxa"/>
                <w:tcBorders>
                  <w:top w:val="nil"/>
                  <w:left w:val="nil"/>
                  <w:bottom w:val="nil"/>
                  <w:right w:val="nil"/>
                </w:tcBorders>
                <w:shd w:val="clear" w:color="auto" w:fill="auto"/>
                <w:noWrap/>
              </w:tcPr>
            </w:tcPrChange>
          </w:tcPr>
          <w:p w14:paraId="45C298A2" w14:textId="095B2804" w:rsidR="00304CE8" w:rsidRPr="00217552" w:rsidRDefault="00304CE8" w:rsidP="00304CE8">
            <w:pPr>
              <w:spacing w:after="0"/>
              <w:jc w:val="center"/>
              <w:rPr>
                <w:sz w:val="16"/>
                <w:szCs w:val="16"/>
                <w:rPrChange w:id="3067" w:author="Steve Barbeaux" w:date="2022-10-09T19:45:00Z">
                  <w:rPr>
                    <w:sz w:val="16"/>
                    <w:szCs w:val="16"/>
                  </w:rPr>
                </w:rPrChange>
              </w:rPr>
            </w:pPr>
            <w:r w:rsidRPr="00217552">
              <w:rPr>
                <w:sz w:val="16"/>
                <w:szCs w:val="16"/>
                <w:rPrChange w:id="3068" w:author="Steve Barbeaux" w:date="2022-10-09T19:45:00Z">
                  <w:rPr>
                    <w:sz w:val="16"/>
                    <w:szCs w:val="16"/>
                  </w:rPr>
                </w:rPrChange>
              </w:rPr>
              <w:t>0.859</w:t>
            </w:r>
          </w:p>
        </w:tc>
        <w:tc>
          <w:tcPr>
            <w:tcW w:w="0" w:type="auto"/>
            <w:tcBorders>
              <w:top w:val="nil"/>
              <w:left w:val="nil"/>
              <w:bottom w:val="nil"/>
              <w:right w:val="nil"/>
            </w:tcBorders>
            <w:shd w:val="clear" w:color="auto" w:fill="auto"/>
            <w:noWrap/>
            <w:vAlign w:val="center"/>
            <w:tcPrChange w:id="3069" w:author="Steve Barbeaux" w:date="2022-10-09T19:44:00Z">
              <w:tcPr>
                <w:tcW w:w="598" w:type="dxa"/>
                <w:tcBorders>
                  <w:top w:val="nil"/>
                  <w:left w:val="nil"/>
                  <w:bottom w:val="nil"/>
                  <w:right w:val="nil"/>
                </w:tcBorders>
                <w:shd w:val="clear" w:color="auto" w:fill="auto"/>
                <w:noWrap/>
              </w:tcPr>
            </w:tcPrChange>
          </w:tcPr>
          <w:p w14:paraId="55664E80" w14:textId="091AC798" w:rsidR="00304CE8" w:rsidRPr="00217552" w:rsidRDefault="00304CE8" w:rsidP="00304CE8">
            <w:pPr>
              <w:spacing w:after="0"/>
              <w:jc w:val="center"/>
              <w:rPr>
                <w:sz w:val="16"/>
                <w:szCs w:val="16"/>
                <w:rPrChange w:id="3070" w:author="Steve Barbeaux" w:date="2022-10-09T19:45:00Z">
                  <w:rPr>
                    <w:sz w:val="16"/>
                    <w:szCs w:val="16"/>
                  </w:rPr>
                </w:rPrChange>
              </w:rPr>
            </w:pPr>
            <w:r w:rsidRPr="00217552">
              <w:rPr>
                <w:sz w:val="16"/>
                <w:szCs w:val="16"/>
                <w:rPrChange w:id="3071" w:author="Steve Barbeaux" w:date="2022-10-09T19:45:00Z">
                  <w:rPr>
                    <w:sz w:val="16"/>
                    <w:szCs w:val="16"/>
                  </w:rPr>
                </w:rPrChange>
              </w:rPr>
              <w:t>1.238</w:t>
            </w:r>
          </w:p>
        </w:tc>
        <w:tc>
          <w:tcPr>
            <w:tcW w:w="0" w:type="auto"/>
            <w:tcBorders>
              <w:top w:val="nil"/>
              <w:left w:val="nil"/>
              <w:bottom w:val="nil"/>
              <w:right w:val="nil"/>
            </w:tcBorders>
            <w:shd w:val="clear" w:color="auto" w:fill="auto"/>
            <w:noWrap/>
            <w:vAlign w:val="center"/>
            <w:tcPrChange w:id="3072" w:author="Steve Barbeaux" w:date="2022-10-09T19:44:00Z">
              <w:tcPr>
                <w:tcW w:w="599" w:type="dxa"/>
                <w:tcBorders>
                  <w:top w:val="nil"/>
                  <w:left w:val="nil"/>
                  <w:bottom w:val="nil"/>
                  <w:right w:val="nil"/>
                </w:tcBorders>
                <w:shd w:val="clear" w:color="auto" w:fill="auto"/>
                <w:noWrap/>
              </w:tcPr>
            </w:tcPrChange>
          </w:tcPr>
          <w:p w14:paraId="50DE618F" w14:textId="6367D727" w:rsidR="00304CE8" w:rsidRPr="00217552" w:rsidRDefault="00304CE8" w:rsidP="00304CE8">
            <w:pPr>
              <w:spacing w:after="0"/>
              <w:jc w:val="center"/>
              <w:rPr>
                <w:sz w:val="16"/>
                <w:szCs w:val="16"/>
                <w:rPrChange w:id="3073" w:author="Steve Barbeaux" w:date="2022-10-09T19:45:00Z">
                  <w:rPr>
                    <w:sz w:val="16"/>
                    <w:szCs w:val="16"/>
                  </w:rPr>
                </w:rPrChange>
              </w:rPr>
            </w:pPr>
            <w:r w:rsidRPr="00217552">
              <w:rPr>
                <w:sz w:val="16"/>
                <w:szCs w:val="16"/>
                <w:rPrChange w:id="3074" w:author="Steve Barbeaux" w:date="2022-10-09T19:45:00Z">
                  <w:rPr>
                    <w:sz w:val="16"/>
                    <w:szCs w:val="16"/>
                  </w:rPr>
                </w:rPrChange>
              </w:rPr>
              <w:t>1.540</w:t>
            </w:r>
          </w:p>
        </w:tc>
        <w:tc>
          <w:tcPr>
            <w:tcW w:w="0" w:type="auto"/>
            <w:tcBorders>
              <w:top w:val="nil"/>
              <w:left w:val="nil"/>
              <w:bottom w:val="nil"/>
              <w:right w:val="nil"/>
            </w:tcBorders>
            <w:shd w:val="clear" w:color="auto" w:fill="auto"/>
            <w:noWrap/>
            <w:vAlign w:val="center"/>
            <w:tcPrChange w:id="3075" w:author="Steve Barbeaux" w:date="2022-10-09T19:44:00Z">
              <w:tcPr>
                <w:tcW w:w="598" w:type="dxa"/>
                <w:tcBorders>
                  <w:top w:val="nil"/>
                  <w:left w:val="nil"/>
                  <w:bottom w:val="nil"/>
                  <w:right w:val="nil"/>
                </w:tcBorders>
                <w:shd w:val="clear" w:color="auto" w:fill="auto"/>
                <w:noWrap/>
              </w:tcPr>
            </w:tcPrChange>
          </w:tcPr>
          <w:p w14:paraId="7E519BB6" w14:textId="21B5D135" w:rsidR="00304CE8" w:rsidRPr="00217552" w:rsidRDefault="00304CE8" w:rsidP="00304CE8">
            <w:pPr>
              <w:spacing w:after="0"/>
              <w:jc w:val="center"/>
              <w:rPr>
                <w:sz w:val="16"/>
                <w:szCs w:val="16"/>
                <w:rPrChange w:id="3076" w:author="Steve Barbeaux" w:date="2022-10-09T19:45:00Z">
                  <w:rPr>
                    <w:sz w:val="16"/>
                    <w:szCs w:val="16"/>
                  </w:rPr>
                </w:rPrChange>
              </w:rPr>
            </w:pPr>
            <w:r w:rsidRPr="00217552">
              <w:rPr>
                <w:sz w:val="16"/>
                <w:szCs w:val="16"/>
                <w:rPrChange w:id="3077" w:author="Steve Barbeaux" w:date="2022-10-09T19:45:00Z">
                  <w:rPr>
                    <w:sz w:val="16"/>
                    <w:szCs w:val="16"/>
                  </w:rPr>
                </w:rPrChange>
              </w:rPr>
              <w:t>1.652</w:t>
            </w:r>
          </w:p>
        </w:tc>
        <w:tc>
          <w:tcPr>
            <w:tcW w:w="0" w:type="auto"/>
            <w:tcBorders>
              <w:top w:val="nil"/>
              <w:left w:val="nil"/>
              <w:bottom w:val="nil"/>
              <w:right w:val="nil"/>
            </w:tcBorders>
            <w:shd w:val="clear" w:color="auto" w:fill="auto"/>
            <w:noWrap/>
            <w:vAlign w:val="center"/>
            <w:tcPrChange w:id="3078" w:author="Steve Barbeaux" w:date="2022-10-09T19:44:00Z">
              <w:tcPr>
                <w:tcW w:w="599" w:type="dxa"/>
                <w:tcBorders>
                  <w:top w:val="nil"/>
                  <w:left w:val="nil"/>
                  <w:bottom w:val="nil"/>
                  <w:right w:val="nil"/>
                </w:tcBorders>
                <w:shd w:val="clear" w:color="auto" w:fill="auto"/>
                <w:noWrap/>
              </w:tcPr>
            </w:tcPrChange>
          </w:tcPr>
          <w:p w14:paraId="1BCFA37C" w14:textId="57279028" w:rsidR="00304CE8" w:rsidRPr="00217552" w:rsidRDefault="00304CE8" w:rsidP="00304CE8">
            <w:pPr>
              <w:spacing w:after="0"/>
              <w:jc w:val="center"/>
              <w:rPr>
                <w:sz w:val="16"/>
                <w:szCs w:val="16"/>
                <w:rPrChange w:id="3079" w:author="Steve Barbeaux" w:date="2022-10-09T19:45:00Z">
                  <w:rPr>
                    <w:sz w:val="16"/>
                    <w:szCs w:val="16"/>
                  </w:rPr>
                </w:rPrChange>
              </w:rPr>
            </w:pPr>
            <w:r w:rsidRPr="00217552">
              <w:rPr>
                <w:sz w:val="16"/>
                <w:szCs w:val="16"/>
                <w:rPrChange w:id="3080" w:author="Steve Barbeaux" w:date="2022-10-09T19:45:00Z">
                  <w:rPr>
                    <w:sz w:val="16"/>
                    <w:szCs w:val="16"/>
                  </w:rPr>
                </w:rPrChange>
              </w:rPr>
              <w:t>1.650</w:t>
            </w:r>
          </w:p>
        </w:tc>
        <w:tc>
          <w:tcPr>
            <w:tcW w:w="0" w:type="auto"/>
            <w:tcBorders>
              <w:top w:val="nil"/>
              <w:left w:val="nil"/>
              <w:bottom w:val="nil"/>
              <w:right w:val="nil"/>
            </w:tcBorders>
            <w:shd w:val="clear" w:color="auto" w:fill="auto"/>
            <w:noWrap/>
            <w:vAlign w:val="center"/>
            <w:tcPrChange w:id="3081" w:author="Steve Barbeaux" w:date="2022-10-09T19:44:00Z">
              <w:tcPr>
                <w:tcW w:w="598" w:type="dxa"/>
                <w:tcBorders>
                  <w:top w:val="nil"/>
                  <w:left w:val="nil"/>
                  <w:bottom w:val="nil"/>
                  <w:right w:val="nil"/>
                </w:tcBorders>
                <w:shd w:val="clear" w:color="auto" w:fill="auto"/>
                <w:noWrap/>
              </w:tcPr>
            </w:tcPrChange>
          </w:tcPr>
          <w:p w14:paraId="07BF8406" w14:textId="23D22753" w:rsidR="00304CE8" w:rsidRPr="00217552" w:rsidRDefault="00304CE8" w:rsidP="00304CE8">
            <w:pPr>
              <w:spacing w:after="0"/>
              <w:jc w:val="center"/>
              <w:rPr>
                <w:sz w:val="16"/>
                <w:szCs w:val="16"/>
                <w:rPrChange w:id="3082" w:author="Steve Barbeaux" w:date="2022-10-09T19:45:00Z">
                  <w:rPr>
                    <w:sz w:val="16"/>
                    <w:szCs w:val="16"/>
                  </w:rPr>
                </w:rPrChange>
              </w:rPr>
            </w:pPr>
            <w:r w:rsidRPr="00217552">
              <w:rPr>
                <w:sz w:val="16"/>
                <w:szCs w:val="16"/>
                <w:rPrChange w:id="3083" w:author="Steve Barbeaux" w:date="2022-10-09T19:45:00Z">
                  <w:rPr>
                    <w:sz w:val="16"/>
                    <w:szCs w:val="16"/>
                  </w:rPr>
                </w:rPrChange>
              </w:rPr>
              <w:t>1.670</w:t>
            </w:r>
          </w:p>
        </w:tc>
        <w:tc>
          <w:tcPr>
            <w:tcW w:w="0" w:type="auto"/>
            <w:tcBorders>
              <w:top w:val="nil"/>
              <w:left w:val="nil"/>
              <w:bottom w:val="nil"/>
              <w:right w:val="nil"/>
            </w:tcBorders>
            <w:shd w:val="clear" w:color="auto" w:fill="auto"/>
            <w:noWrap/>
            <w:vAlign w:val="center"/>
            <w:tcPrChange w:id="3084" w:author="Steve Barbeaux" w:date="2022-10-09T19:44:00Z">
              <w:tcPr>
                <w:tcW w:w="599" w:type="dxa"/>
                <w:tcBorders>
                  <w:top w:val="nil"/>
                  <w:left w:val="nil"/>
                  <w:bottom w:val="nil"/>
                  <w:right w:val="nil"/>
                </w:tcBorders>
                <w:shd w:val="clear" w:color="auto" w:fill="auto"/>
                <w:noWrap/>
              </w:tcPr>
            </w:tcPrChange>
          </w:tcPr>
          <w:p w14:paraId="59388197" w14:textId="503B57FE" w:rsidR="00304CE8" w:rsidRPr="00217552" w:rsidRDefault="00304CE8" w:rsidP="00304CE8">
            <w:pPr>
              <w:spacing w:after="0"/>
              <w:jc w:val="center"/>
              <w:rPr>
                <w:sz w:val="16"/>
                <w:szCs w:val="16"/>
                <w:rPrChange w:id="3085" w:author="Steve Barbeaux" w:date="2022-10-09T19:45:00Z">
                  <w:rPr>
                    <w:sz w:val="16"/>
                    <w:szCs w:val="16"/>
                  </w:rPr>
                </w:rPrChange>
              </w:rPr>
            </w:pPr>
            <w:r w:rsidRPr="00217552">
              <w:rPr>
                <w:sz w:val="16"/>
                <w:szCs w:val="16"/>
                <w:rPrChange w:id="3086" w:author="Steve Barbeaux" w:date="2022-10-09T19:45:00Z">
                  <w:rPr>
                    <w:sz w:val="16"/>
                    <w:szCs w:val="16"/>
                  </w:rPr>
                </w:rPrChange>
              </w:rPr>
              <w:t>1.748</w:t>
            </w:r>
          </w:p>
        </w:tc>
        <w:tc>
          <w:tcPr>
            <w:tcW w:w="0" w:type="auto"/>
            <w:tcBorders>
              <w:top w:val="nil"/>
              <w:left w:val="nil"/>
              <w:bottom w:val="nil"/>
              <w:right w:val="nil"/>
            </w:tcBorders>
            <w:shd w:val="clear" w:color="auto" w:fill="auto"/>
            <w:noWrap/>
            <w:vAlign w:val="center"/>
            <w:tcPrChange w:id="3087" w:author="Steve Barbeaux" w:date="2022-10-09T19:44:00Z">
              <w:tcPr>
                <w:tcW w:w="598" w:type="dxa"/>
                <w:tcBorders>
                  <w:top w:val="nil"/>
                  <w:left w:val="nil"/>
                  <w:bottom w:val="nil"/>
                  <w:right w:val="nil"/>
                </w:tcBorders>
                <w:shd w:val="clear" w:color="auto" w:fill="auto"/>
                <w:noWrap/>
              </w:tcPr>
            </w:tcPrChange>
          </w:tcPr>
          <w:p w14:paraId="67D06C86" w14:textId="0FAB97FF" w:rsidR="00304CE8" w:rsidRPr="00217552" w:rsidRDefault="00304CE8" w:rsidP="00304CE8">
            <w:pPr>
              <w:spacing w:after="0"/>
              <w:jc w:val="center"/>
              <w:rPr>
                <w:sz w:val="16"/>
                <w:szCs w:val="16"/>
                <w:rPrChange w:id="3088" w:author="Steve Barbeaux" w:date="2022-10-09T19:45:00Z">
                  <w:rPr>
                    <w:sz w:val="16"/>
                    <w:szCs w:val="16"/>
                  </w:rPr>
                </w:rPrChange>
              </w:rPr>
            </w:pPr>
            <w:r w:rsidRPr="00217552">
              <w:rPr>
                <w:sz w:val="16"/>
                <w:szCs w:val="16"/>
                <w:rPrChange w:id="3089" w:author="Steve Barbeaux" w:date="2022-10-09T19:45:00Z">
                  <w:rPr>
                    <w:sz w:val="16"/>
                    <w:szCs w:val="16"/>
                  </w:rPr>
                </w:rPrChange>
              </w:rPr>
              <w:t>1.827</w:t>
            </w:r>
          </w:p>
        </w:tc>
        <w:tc>
          <w:tcPr>
            <w:tcW w:w="0" w:type="auto"/>
            <w:tcBorders>
              <w:top w:val="nil"/>
              <w:left w:val="nil"/>
              <w:bottom w:val="nil"/>
              <w:right w:val="nil"/>
            </w:tcBorders>
            <w:shd w:val="clear" w:color="auto" w:fill="auto"/>
            <w:noWrap/>
            <w:vAlign w:val="center"/>
            <w:tcPrChange w:id="3090" w:author="Steve Barbeaux" w:date="2022-10-09T19:44:00Z">
              <w:tcPr>
                <w:tcW w:w="599" w:type="dxa"/>
                <w:tcBorders>
                  <w:top w:val="nil"/>
                  <w:left w:val="nil"/>
                  <w:bottom w:val="nil"/>
                  <w:right w:val="nil"/>
                </w:tcBorders>
                <w:shd w:val="clear" w:color="auto" w:fill="auto"/>
                <w:noWrap/>
              </w:tcPr>
            </w:tcPrChange>
          </w:tcPr>
          <w:p w14:paraId="41E03562" w14:textId="44F2DA9E" w:rsidR="00304CE8" w:rsidRPr="00217552" w:rsidRDefault="00304CE8" w:rsidP="00304CE8">
            <w:pPr>
              <w:spacing w:after="0"/>
              <w:jc w:val="center"/>
              <w:rPr>
                <w:sz w:val="16"/>
                <w:szCs w:val="16"/>
                <w:rPrChange w:id="3091" w:author="Steve Barbeaux" w:date="2022-10-09T19:45:00Z">
                  <w:rPr>
                    <w:sz w:val="16"/>
                    <w:szCs w:val="16"/>
                  </w:rPr>
                </w:rPrChange>
              </w:rPr>
            </w:pPr>
            <w:r w:rsidRPr="00217552">
              <w:rPr>
                <w:sz w:val="16"/>
                <w:szCs w:val="16"/>
                <w:rPrChange w:id="3092" w:author="Steve Barbeaux" w:date="2022-10-09T19:45:00Z">
                  <w:rPr>
                    <w:sz w:val="16"/>
                    <w:szCs w:val="16"/>
                  </w:rPr>
                </w:rPrChange>
              </w:rPr>
              <w:t>1.840</w:t>
            </w:r>
          </w:p>
        </w:tc>
        <w:tc>
          <w:tcPr>
            <w:tcW w:w="0" w:type="auto"/>
            <w:tcBorders>
              <w:top w:val="nil"/>
              <w:left w:val="nil"/>
              <w:bottom w:val="nil"/>
              <w:right w:val="nil"/>
            </w:tcBorders>
            <w:shd w:val="clear" w:color="auto" w:fill="auto"/>
            <w:noWrap/>
            <w:vAlign w:val="center"/>
            <w:tcPrChange w:id="3093" w:author="Steve Barbeaux" w:date="2022-10-09T19:44:00Z">
              <w:tcPr>
                <w:tcW w:w="598" w:type="dxa"/>
                <w:tcBorders>
                  <w:top w:val="nil"/>
                  <w:left w:val="nil"/>
                  <w:bottom w:val="nil"/>
                  <w:right w:val="nil"/>
                </w:tcBorders>
                <w:shd w:val="clear" w:color="auto" w:fill="auto"/>
                <w:noWrap/>
              </w:tcPr>
            </w:tcPrChange>
          </w:tcPr>
          <w:p w14:paraId="516CCF3C" w14:textId="33B9B617" w:rsidR="00304CE8" w:rsidRPr="00217552" w:rsidRDefault="00304CE8" w:rsidP="00304CE8">
            <w:pPr>
              <w:spacing w:after="0"/>
              <w:jc w:val="center"/>
              <w:rPr>
                <w:sz w:val="16"/>
                <w:szCs w:val="16"/>
                <w:rPrChange w:id="3094" w:author="Steve Barbeaux" w:date="2022-10-09T19:45:00Z">
                  <w:rPr>
                    <w:sz w:val="16"/>
                    <w:szCs w:val="16"/>
                  </w:rPr>
                </w:rPrChange>
              </w:rPr>
            </w:pPr>
            <w:r w:rsidRPr="00217552">
              <w:rPr>
                <w:sz w:val="16"/>
                <w:szCs w:val="16"/>
                <w:rPrChange w:id="3095" w:author="Steve Barbeaux" w:date="2022-10-09T19:45:00Z">
                  <w:rPr>
                    <w:sz w:val="16"/>
                    <w:szCs w:val="16"/>
                  </w:rPr>
                </w:rPrChange>
              </w:rPr>
              <w:t>1.791</w:t>
            </w:r>
          </w:p>
        </w:tc>
        <w:tc>
          <w:tcPr>
            <w:tcW w:w="0" w:type="auto"/>
            <w:tcBorders>
              <w:top w:val="nil"/>
              <w:left w:val="nil"/>
              <w:bottom w:val="nil"/>
              <w:right w:val="nil"/>
            </w:tcBorders>
            <w:shd w:val="clear" w:color="auto" w:fill="auto"/>
            <w:noWrap/>
            <w:vAlign w:val="center"/>
            <w:tcPrChange w:id="3096" w:author="Steve Barbeaux" w:date="2022-10-09T19:44:00Z">
              <w:tcPr>
                <w:tcW w:w="599" w:type="dxa"/>
                <w:tcBorders>
                  <w:top w:val="nil"/>
                  <w:left w:val="nil"/>
                  <w:bottom w:val="nil"/>
                  <w:right w:val="nil"/>
                </w:tcBorders>
                <w:shd w:val="clear" w:color="auto" w:fill="auto"/>
                <w:noWrap/>
              </w:tcPr>
            </w:tcPrChange>
          </w:tcPr>
          <w:p w14:paraId="56571A72" w14:textId="768B7043" w:rsidR="00304CE8" w:rsidRPr="00217552" w:rsidRDefault="00304CE8" w:rsidP="00304CE8">
            <w:pPr>
              <w:spacing w:after="0"/>
              <w:jc w:val="center"/>
              <w:rPr>
                <w:sz w:val="16"/>
                <w:szCs w:val="16"/>
                <w:rPrChange w:id="3097" w:author="Steve Barbeaux" w:date="2022-10-09T19:45:00Z">
                  <w:rPr>
                    <w:sz w:val="16"/>
                    <w:szCs w:val="16"/>
                  </w:rPr>
                </w:rPrChange>
              </w:rPr>
            </w:pPr>
            <w:r w:rsidRPr="00217552">
              <w:rPr>
                <w:sz w:val="16"/>
                <w:szCs w:val="16"/>
                <w:rPrChange w:id="3098" w:author="Steve Barbeaux" w:date="2022-10-09T19:45:00Z">
                  <w:rPr>
                    <w:sz w:val="16"/>
                    <w:szCs w:val="16"/>
                  </w:rPr>
                </w:rPrChange>
              </w:rPr>
              <w:t>1.740</w:t>
            </w:r>
          </w:p>
        </w:tc>
      </w:tr>
      <w:tr w:rsidR="00304CE8" w:rsidRPr="005F5568" w14:paraId="562934E9" w14:textId="77777777" w:rsidTr="00217552">
        <w:trPr>
          <w:trPrChange w:id="3099"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3100" w:author="Steve Barbeaux" w:date="2022-10-09T19:44:00Z">
              <w:tcPr>
                <w:tcW w:w="598" w:type="dxa"/>
                <w:tcBorders>
                  <w:top w:val="nil"/>
                  <w:left w:val="nil"/>
                  <w:bottom w:val="nil"/>
                  <w:right w:val="nil"/>
                </w:tcBorders>
                <w:shd w:val="clear" w:color="auto" w:fill="auto"/>
                <w:noWrap/>
                <w:vAlign w:val="center"/>
              </w:tcPr>
            </w:tcPrChange>
          </w:tcPr>
          <w:p w14:paraId="65AC84C8" w14:textId="77777777" w:rsidR="00304CE8" w:rsidRPr="00217552" w:rsidRDefault="00304CE8" w:rsidP="00304CE8">
            <w:pPr>
              <w:spacing w:after="0"/>
              <w:jc w:val="center"/>
              <w:rPr>
                <w:sz w:val="16"/>
                <w:szCs w:val="16"/>
                <w:rPrChange w:id="3101" w:author="Steve Barbeaux" w:date="2022-10-09T19:45:00Z">
                  <w:rPr>
                    <w:sz w:val="16"/>
                    <w:szCs w:val="16"/>
                  </w:rPr>
                </w:rPrChange>
              </w:rPr>
            </w:pPr>
            <w:r w:rsidRPr="00217552">
              <w:rPr>
                <w:sz w:val="16"/>
                <w:szCs w:val="16"/>
                <w:rPrChange w:id="3102" w:author="Steve Barbeaux" w:date="2022-10-09T19:45:00Z">
                  <w:rPr>
                    <w:sz w:val="16"/>
                    <w:szCs w:val="16"/>
                  </w:rPr>
                </w:rPrChange>
              </w:rPr>
              <w:t>2002</w:t>
            </w:r>
          </w:p>
        </w:tc>
        <w:tc>
          <w:tcPr>
            <w:tcW w:w="0" w:type="auto"/>
            <w:tcBorders>
              <w:top w:val="nil"/>
              <w:left w:val="nil"/>
              <w:bottom w:val="nil"/>
              <w:right w:val="nil"/>
            </w:tcBorders>
            <w:vAlign w:val="center"/>
            <w:tcPrChange w:id="3103" w:author="Steve Barbeaux" w:date="2022-10-09T19:44:00Z">
              <w:tcPr>
                <w:tcW w:w="599" w:type="dxa"/>
                <w:tcBorders>
                  <w:top w:val="nil"/>
                  <w:left w:val="nil"/>
                  <w:bottom w:val="nil"/>
                  <w:right w:val="nil"/>
                </w:tcBorders>
              </w:tcPr>
            </w:tcPrChange>
          </w:tcPr>
          <w:p w14:paraId="266EE392" w14:textId="5E5EA75C" w:rsidR="00304CE8" w:rsidRPr="00217552" w:rsidRDefault="00304CE8" w:rsidP="00304CE8">
            <w:pPr>
              <w:spacing w:after="0"/>
              <w:jc w:val="center"/>
              <w:rPr>
                <w:sz w:val="16"/>
                <w:szCs w:val="16"/>
                <w:rPrChange w:id="3104" w:author="Steve Barbeaux" w:date="2022-10-09T19:45:00Z">
                  <w:rPr>
                    <w:sz w:val="16"/>
                    <w:szCs w:val="16"/>
                  </w:rPr>
                </w:rPrChange>
              </w:rPr>
            </w:pPr>
            <w:r w:rsidRPr="00217552">
              <w:rPr>
                <w:sz w:val="16"/>
                <w:szCs w:val="16"/>
                <w:rPrChange w:id="3105" w:author="Steve Barbeaux" w:date="2022-10-09T19:45:00Z">
                  <w:rPr>
                    <w:sz w:val="16"/>
                    <w:szCs w:val="16"/>
                  </w:rPr>
                </w:rPrChange>
              </w:rPr>
              <w:t>0.179</w:t>
            </w:r>
          </w:p>
        </w:tc>
        <w:tc>
          <w:tcPr>
            <w:tcW w:w="0" w:type="auto"/>
            <w:tcBorders>
              <w:top w:val="nil"/>
              <w:left w:val="nil"/>
              <w:bottom w:val="nil"/>
              <w:right w:val="nil"/>
            </w:tcBorders>
            <w:shd w:val="clear" w:color="auto" w:fill="auto"/>
            <w:noWrap/>
            <w:vAlign w:val="center"/>
            <w:tcPrChange w:id="3106" w:author="Steve Barbeaux" w:date="2022-10-09T19:44:00Z">
              <w:tcPr>
                <w:tcW w:w="598" w:type="dxa"/>
                <w:tcBorders>
                  <w:top w:val="nil"/>
                  <w:left w:val="nil"/>
                  <w:bottom w:val="nil"/>
                  <w:right w:val="nil"/>
                </w:tcBorders>
                <w:shd w:val="clear" w:color="auto" w:fill="auto"/>
                <w:noWrap/>
              </w:tcPr>
            </w:tcPrChange>
          </w:tcPr>
          <w:p w14:paraId="071D15A2" w14:textId="70475959" w:rsidR="00304CE8" w:rsidRPr="00217552" w:rsidRDefault="00304CE8" w:rsidP="00304CE8">
            <w:pPr>
              <w:spacing w:after="0"/>
              <w:jc w:val="center"/>
              <w:rPr>
                <w:sz w:val="16"/>
                <w:szCs w:val="16"/>
                <w:rPrChange w:id="3107" w:author="Steve Barbeaux" w:date="2022-10-09T19:45:00Z">
                  <w:rPr>
                    <w:sz w:val="16"/>
                    <w:szCs w:val="16"/>
                  </w:rPr>
                </w:rPrChange>
              </w:rPr>
            </w:pPr>
            <w:r w:rsidRPr="00217552">
              <w:rPr>
                <w:sz w:val="16"/>
                <w:szCs w:val="16"/>
                <w:rPrChange w:id="3108" w:author="Steve Barbeaux" w:date="2022-10-09T19:45:00Z">
                  <w:rPr>
                    <w:sz w:val="16"/>
                    <w:szCs w:val="16"/>
                  </w:rPr>
                </w:rPrChange>
              </w:rPr>
              <w:t>0.256</w:t>
            </w:r>
          </w:p>
        </w:tc>
        <w:tc>
          <w:tcPr>
            <w:tcW w:w="0" w:type="auto"/>
            <w:tcBorders>
              <w:top w:val="nil"/>
              <w:left w:val="nil"/>
              <w:bottom w:val="nil"/>
              <w:right w:val="nil"/>
            </w:tcBorders>
            <w:shd w:val="clear" w:color="auto" w:fill="auto"/>
            <w:noWrap/>
            <w:vAlign w:val="center"/>
            <w:tcPrChange w:id="3109" w:author="Steve Barbeaux" w:date="2022-10-09T19:44:00Z">
              <w:tcPr>
                <w:tcW w:w="599" w:type="dxa"/>
                <w:tcBorders>
                  <w:top w:val="nil"/>
                  <w:left w:val="nil"/>
                  <w:bottom w:val="nil"/>
                  <w:right w:val="nil"/>
                </w:tcBorders>
                <w:shd w:val="clear" w:color="auto" w:fill="auto"/>
                <w:noWrap/>
              </w:tcPr>
            </w:tcPrChange>
          </w:tcPr>
          <w:p w14:paraId="01D3A72C" w14:textId="7C3B9EDE" w:rsidR="00304CE8" w:rsidRPr="00217552" w:rsidRDefault="00304CE8" w:rsidP="00304CE8">
            <w:pPr>
              <w:spacing w:after="0"/>
              <w:jc w:val="center"/>
              <w:rPr>
                <w:sz w:val="16"/>
                <w:szCs w:val="16"/>
                <w:rPrChange w:id="3110" w:author="Steve Barbeaux" w:date="2022-10-09T19:45:00Z">
                  <w:rPr>
                    <w:sz w:val="16"/>
                    <w:szCs w:val="16"/>
                  </w:rPr>
                </w:rPrChange>
              </w:rPr>
            </w:pPr>
            <w:r w:rsidRPr="00217552">
              <w:rPr>
                <w:sz w:val="16"/>
                <w:szCs w:val="16"/>
                <w:rPrChange w:id="3111" w:author="Steve Barbeaux" w:date="2022-10-09T19:45:00Z">
                  <w:rPr>
                    <w:sz w:val="16"/>
                    <w:szCs w:val="16"/>
                  </w:rPr>
                </w:rPrChange>
              </w:rPr>
              <w:t>0.371</w:t>
            </w:r>
          </w:p>
        </w:tc>
        <w:tc>
          <w:tcPr>
            <w:tcW w:w="0" w:type="auto"/>
            <w:tcBorders>
              <w:top w:val="nil"/>
              <w:left w:val="nil"/>
              <w:bottom w:val="nil"/>
              <w:right w:val="nil"/>
            </w:tcBorders>
            <w:shd w:val="clear" w:color="auto" w:fill="auto"/>
            <w:noWrap/>
            <w:vAlign w:val="center"/>
            <w:tcPrChange w:id="3112" w:author="Steve Barbeaux" w:date="2022-10-09T19:44:00Z">
              <w:tcPr>
                <w:tcW w:w="598" w:type="dxa"/>
                <w:tcBorders>
                  <w:top w:val="nil"/>
                  <w:left w:val="nil"/>
                  <w:bottom w:val="nil"/>
                  <w:right w:val="nil"/>
                </w:tcBorders>
                <w:shd w:val="clear" w:color="auto" w:fill="auto"/>
                <w:noWrap/>
              </w:tcPr>
            </w:tcPrChange>
          </w:tcPr>
          <w:p w14:paraId="2FC0E2C1" w14:textId="164AAE73" w:rsidR="00304CE8" w:rsidRPr="00217552" w:rsidRDefault="00304CE8" w:rsidP="00304CE8">
            <w:pPr>
              <w:spacing w:after="0"/>
              <w:jc w:val="center"/>
              <w:rPr>
                <w:sz w:val="16"/>
                <w:szCs w:val="16"/>
                <w:rPrChange w:id="3113" w:author="Steve Barbeaux" w:date="2022-10-09T19:45:00Z">
                  <w:rPr>
                    <w:sz w:val="16"/>
                    <w:szCs w:val="16"/>
                  </w:rPr>
                </w:rPrChange>
              </w:rPr>
            </w:pPr>
            <w:r w:rsidRPr="00217552">
              <w:rPr>
                <w:sz w:val="16"/>
                <w:szCs w:val="16"/>
                <w:rPrChange w:id="3114" w:author="Steve Barbeaux" w:date="2022-10-09T19:45:00Z">
                  <w:rPr>
                    <w:sz w:val="16"/>
                    <w:szCs w:val="16"/>
                  </w:rPr>
                </w:rPrChange>
              </w:rPr>
              <w:t>0.558</w:t>
            </w:r>
          </w:p>
        </w:tc>
        <w:tc>
          <w:tcPr>
            <w:tcW w:w="0" w:type="auto"/>
            <w:tcBorders>
              <w:top w:val="nil"/>
              <w:left w:val="nil"/>
              <w:bottom w:val="nil"/>
              <w:right w:val="nil"/>
            </w:tcBorders>
            <w:shd w:val="clear" w:color="auto" w:fill="auto"/>
            <w:noWrap/>
            <w:vAlign w:val="center"/>
            <w:tcPrChange w:id="3115" w:author="Steve Barbeaux" w:date="2022-10-09T19:44:00Z">
              <w:tcPr>
                <w:tcW w:w="599" w:type="dxa"/>
                <w:tcBorders>
                  <w:top w:val="nil"/>
                  <w:left w:val="nil"/>
                  <w:bottom w:val="nil"/>
                  <w:right w:val="nil"/>
                </w:tcBorders>
                <w:shd w:val="clear" w:color="auto" w:fill="auto"/>
                <w:noWrap/>
              </w:tcPr>
            </w:tcPrChange>
          </w:tcPr>
          <w:p w14:paraId="15C7E08F" w14:textId="4A1338BC" w:rsidR="00304CE8" w:rsidRPr="00217552" w:rsidRDefault="00304CE8" w:rsidP="00304CE8">
            <w:pPr>
              <w:spacing w:after="0"/>
              <w:jc w:val="center"/>
              <w:rPr>
                <w:sz w:val="16"/>
                <w:szCs w:val="16"/>
                <w:rPrChange w:id="3116" w:author="Steve Barbeaux" w:date="2022-10-09T19:45:00Z">
                  <w:rPr>
                    <w:sz w:val="16"/>
                    <w:szCs w:val="16"/>
                  </w:rPr>
                </w:rPrChange>
              </w:rPr>
            </w:pPr>
            <w:r w:rsidRPr="00217552">
              <w:rPr>
                <w:sz w:val="16"/>
                <w:szCs w:val="16"/>
                <w:rPrChange w:id="3117" w:author="Steve Barbeaux" w:date="2022-10-09T19:45:00Z">
                  <w:rPr>
                    <w:sz w:val="16"/>
                    <w:szCs w:val="16"/>
                  </w:rPr>
                </w:rPrChange>
              </w:rPr>
              <w:t>0.859</w:t>
            </w:r>
          </w:p>
        </w:tc>
        <w:tc>
          <w:tcPr>
            <w:tcW w:w="0" w:type="auto"/>
            <w:tcBorders>
              <w:top w:val="nil"/>
              <w:left w:val="nil"/>
              <w:bottom w:val="nil"/>
              <w:right w:val="nil"/>
            </w:tcBorders>
            <w:shd w:val="clear" w:color="auto" w:fill="auto"/>
            <w:noWrap/>
            <w:vAlign w:val="center"/>
            <w:tcPrChange w:id="3118" w:author="Steve Barbeaux" w:date="2022-10-09T19:44:00Z">
              <w:tcPr>
                <w:tcW w:w="598" w:type="dxa"/>
                <w:tcBorders>
                  <w:top w:val="nil"/>
                  <w:left w:val="nil"/>
                  <w:bottom w:val="nil"/>
                  <w:right w:val="nil"/>
                </w:tcBorders>
                <w:shd w:val="clear" w:color="auto" w:fill="auto"/>
                <w:noWrap/>
              </w:tcPr>
            </w:tcPrChange>
          </w:tcPr>
          <w:p w14:paraId="2FFE7B48" w14:textId="5E745EA9" w:rsidR="00304CE8" w:rsidRPr="00217552" w:rsidRDefault="00304CE8" w:rsidP="00304CE8">
            <w:pPr>
              <w:spacing w:after="0"/>
              <w:jc w:val="center"/>
              <w:rPr>
                <w:sz w:val="16"/>
                <w:szCs w:val="16"/>
                <w:rPrChange w:id="3119" w:author="Steve Barbeaux" w:date="2022-10-09T19:45:00Z">
                  <w:rPr>
                    <w:sz w:val="16"/>
                    <w:szCs w:val="16"/>
                  </w:rPr>
                </w:rPrChange>
              </w:rPr>
            </w:pPr>
            <w:r w:rsidRPr="00217552">
              <w:rPr>
                <w:sz w:val="16"/>
                <w:szCs w:val="16"/>
                <w:rPrChange w:id="3120" w:author="Steve Barbeaux" w:date="2022-10-09T19:45:00Z">
                  <w:rPr>
                    <w:sz w:val="16"/>
                    <w:szCs w:val="16"/>
                  </w:rPr>
                </w:rPrChange>
              </w:rPr>
              <w:t>1.238</w:t>
            </w:r>
          </w:p>
        </w:tc>
        <w:tc>
          <w:tcPr>
            <w:tcW w:w="0" w:type="auto"/>
            <w:tcBorders>
              <w:top w:val="nil"/>
              <w:left w:val="nil"/>
              <w:bottom w:val="nil"/>
              <w:right w:val="nil"/>
            </w:tcBorders>
            <w:shd w:val="clear" w:color="auto" w:fill="auto"/>
            <w:noWrap/>
            <w:vAlign w:val="center"/>
            <w:tcPrChange w:id="3121" w:author="Steve Barbeaux" w:date="2022-10-09T19:44:00Z">
              <w:tcPr>
                <w:tcW w:w="599" w:type="dxa"/>
                <w:tcBorders>
                  <w:top w:val="nil"/>
                  <w:left w:val="nil"/>
                  <w:bottom w:val="nil"/>
                  <w:right w:val="nil"/>
                </w:tcBorders>
                <w:shd w:val="clear" w:color="auto" w:fill="auto"/>
                <w:noWrap/>
              </w:tcPr>
            </w:tcPrChange>
          </w:tcPr>
          <w:p w14:paraId="50CC4EE0" w14:textId="3160557C" w:rsidR="00304CE8" w:rsidRPr="00217552" w:rsidRDefault="00304CE8" w:rsidP="00304CE8">
            <w:pPr>
              <w:spacing w:after="0"/>
              <w:jc w:val="center"/>
              <w:rPr>
                <w:sz w:val="16"/>
                <w:szCs w:val="16"/>
                <w:rPrChange w:id="3122" w:author="Steve Barbeaux" w:date="2022-10-09T19:45:00Z">
                  <w:rPr>
                    <w:sz w:val="16"/>
                    <w:szCs w:val="16"/>
                  </w:rPr>
                </w:rPrChange>
              </w:rPr>
            </w:pPr>
            <w:r w:rsidRPr="00217552">
              <w:rPr>
                <w:sz w:val="16"/>
                <w:szCs w:val="16"/>
                <w:rPrChange w:id="3123" w:author="Steve Barbeaux" w:date="2022-10-09T19:45:00Z">
                  <w:rPr>
                    <w:sz w:val="16"/>
                    <w:szCs w:val="16"/>
                  </w:rPr>
                </w:rPrChange>
              </w:rPr>
              <w:t>1.540</w:t>
            </w:r>
          </w:p>
        </w:tc>
        <w:tc>
          <w:tcPr>
            <w:tcW w:w="0" w:type="auto"/>
            <w:tcBorders>
              <w:top w:val="nil"/>
              <w:left w:val="nil"/>
              <w:bottom w:val="nil"/>
              <w:right w:val="nil"/>
            </w:tcBorders>
            <w:shd w:val="clear" w:color="auto" w:fill="auto"/>
            <w:noWrap/>
            <w:vAlign w:val="center"/>
            <w:tcPrChange w:id="3124" w:author="Steve Barbeaux" w:date="2022-10-09T19:44:00Z">
              <w:tcPr>
                <w:tcW w:w="598" w:type="dxa"/>
                <w:tcBorders>
                  <w:top w:val="nil"/>
                  <w:left w:val="nil"/>
                  <w:bottom w:val="nil"/>
                  <w:right w:val="nil"/>
                </w:tcBorders>
                <w:shd w:val="clear" w:color="auto" w:fill="auto"/>
                <w:noWrap/>
              </w:tcPr>
            </w:tcPrChange>
          </w:tcPr>
          <w:p w14:paraId="48FAB96C" w14:textId="57BC3296" w:rsidR="00304CE8" w:rsidRPr="00217552" w:rsidRDefault="00304CE8" w:rsidP="00304CE8">
            <w:pPr>
              <w:spacing w:after="0"/>
              <w:jc w:val="center"/>
              <w:rPr>
                <w:sz w:val="16"/>
                <w:szCs w:val="16"/>
                <w:rPrChange w:id="3125" w:author="Steve Barbeaux" w:date="2022-10-09T19:45:00Z">
                  <w:rPr>
                    <w:sz w:val="16"/>
                    <w:szCs w:val="16"/>
                  </w:rPr>
                </w:rPrChange>
              </w:rPr>
            </w:pPr>
            <w:r w:rsidRPr="00217552">
              <w:rPr>
                <w:sz w:val="16"/>
                <w:szCs w:val="16"/>
                <w:rPrChange w:id="3126" w:author="Steve Barbeaux" w:date="2022-10-09T19:45:00Z">
                  <w:rPr>
                    <w:sz w:val="16"/>
                    <w:szCs w:val="16"/>
                  </w:rPr>
                </w:rPrChange>
              </w:rPr>
              <w:t>1.652</w:t>
            </w:r>
          </w:p>
        </w:tc>
        <w:tc>
          <w:tcPr>
            <w:tcW w:w="0" w:type="auto"/>
            <w:tcBorders>
              <w:top w:val="nil"/>
              <w:left w:val="nil"/>
              <w:bottom w:val="nil"/>
              <w:right w:val="nil"/>
            </w:tcBorders>
            <w:shd w:val="clear" w:color="auto" w:fill="auto"/>
            <w:noWrap/>
            <w:vAlign w:val="center"/>
            <w:tcPrChange w:id="3127" w:author="Steve Barbeaux" w:date="2022-10-09T19:44:00Z">
              <w:tcPr>
                <w:tcW w:w="599" w:type="dxa"/>
                <w:tcBorders>
                  <w:top w:val="nil"/>
                  <w:left w:val="nil"/>
                  <w:bottom w:val="nil"/>
                  <w:right w:val="nil"/>
                </w:tcBorders>
                <w:shd w:val="clear" w:color="auto" w:fill="auto"/>
                <w:noWrap/>
              </w:tcPr>
            </w:tcPrChange>
          </w:tcPr>
          <w:p w14:paraId="55A83A1A" w14:textId="69ED9BB3" w:rsidR="00304CE8" w:rsidRPr="00217552" w:rsidRDefault="00304CE8" w:rsidP="00304CE8">
            <w:pPr>
              <w:spacing w:after="0"/>
              <w:jc w:val="center"/>
              <w:rPr>
                <w:sz w:val="16"/>
                <w:szCs w:val="16"/>
                <w:rPrChange w:id="3128" w:author="Steve Barbeaux" w:date="2022-10-09T19:45:00Z">
                  <w:rPr>
                    <w:sz w:val="16"/>
                    <w:szCs w:val="16"/>
                  </w:rPr>
                </w:rPrChange>
              </w:rPr>
            </w:pPr>
            <w:r w:rsidRPr="00217552">
              <w:rPr>
                <w:sz w:val="16"/>
                <w:szCs w:val="16"/>
                <w:rPrChange w:id="3129" w:author="Steve Barbeaux" w:date="2022-10-09T19:45:00Z">
                  <w:rPr>
                    <w:sz w:val="16"/>
                    <w:szCs w:val="16"/>
                  </w:rPr>
                </w:rPrChange>
              </w:rPr>
              <w:t>1.650</w:t>
            </w:r>
          </w:p>
        </w:tc>
        <w:tc>
          <w:tcPr>
            <w:tcW w:w="0" w:type="auto"/>
            <w:tcBorders>
              <w:top w:val="nil"/>
              <w:left w:val="nil"/>
              <w:bottom w:val="nil"/>
              <w:right w:val="nil"/>
            </w:tcBorders>
            <w:shd w:val="clear" w:color="auto" w:fill="auto"/>
            <w:noWrap/>
            <w:vAlign w:val="center"/>
            <w:tcPrChange w:id="3130" w:author="Steve Barbeaux" w:date="2022-10-09T19:44:00Z">
              <w:tcPr>
                <w:tcW w:w="598" w:type="dxa"/>
                <w:tcBorders>
                  <w:top w:val="nil"/>
                  <w:left w:val="nil"/>
                  <w:bottom w:val="nil"/>
                  <w:right w:val="nil"/>
                </w:tcBorders>
                <w:shd w:val="clear" w:color="auto" w:fill="auto"/>
                <w:noWrap/>
              </w:tcPr>
            </w:tcPrChange>
          </w:tcPr>
          <w:p w14:paraId="31C9D76E" w14:textId="5B7B21DB" w:rsidR="00304CE8" w:rsidRPr="00217552" w:rsidRDefault="00304CE8" w:rsidP="00304CE8">
            <w:pPr>
              <w:spacing w:after="0"/>
              <w:jc w:val="center"/>
              <w:rPr>
                <w:sz w:val="16"/>
                <w:szCs w:val="16"/>
                <w:rPrChange w:id="3131" w:author="Steve Barbeaux" w:date="2022-10-09T19:45:00Z">
                  <w:rPr>
                    <w:sz w:val="16"/>
                    <w:szCs w:val="16"/>
                  </w:rPr>
                </w:rPrChange>
              </w:rPr>
            </w:pPr>
            <w:r w:rsidRPr="00217552">
              <w:rPr>
                <w:sz w:val="16"/>
                <w:szCs w:val="16"/>
                <w:rPrChange w:id="3132" w:author="Steve Barbeaux" w:date="2022-10-09T19:45:00Z">
                  <w:rPr>
                    <w:sz w:val="16"/>
                    <w:szCs w:val="16"/>
                  </w:rPr>
                </w:rPrChange>
              </w:rPr>
              <w:t>1.670</w:t>
            </w:r>
          </w:p>
        </w:tc>
        <w:tc>
          <w:tcPr>
            <w:tcW w:w="0" w:type="auto"/>
            <w:tcBorders>
              <w:top w:val="nil"/>
              <w:left w:val="nil"/>
              <w:bottom w:val="nil"/>
              <w:right w:val="nil"/>
            </w:tcBorders>
            <w:shd w:val="clear" w:color="auto" w:fill="auto"/>
            <w:noWrap/>
            <w:vAlign w:val="center"/>
            <w:tcPrChange w:id="3133" w:author="Steve Barbeaux" w:date="2022-10-09T19:44:00Z">
              <w:tcPr>
                <w:tcW w:w="599" w:type="dxa"/>
                <w:tcBorders>
                  <w:top w:val="nil"/>
                  <w:left w:val="nil"/>
                  <w:bottom w:val="nil"/>
                  <w:right w:val="nil"/>
                </w:tcBorders>
                <w:shd w:val="clear" w:color="auto" w:fill="auto"/>
                <w:noWrap/>
              </w:tcPr>
            </w:tcPrChange>
          </w:tcPr>
          <w:p w14:paraId="275A6497" w14:textId="1DCEA3C1" w:rsidR="00304CE8" w:rsidRPr="00217552" w:rsidRDefault="00304CE8" w:rsidP="00304CE8">
            <w:pPr>
              <w:spacing w:after="0"/>
              <w:jc w:val="center"/>
              <w:rPr>
                <w:sz w:val="16"/>
                <w:szCs w:val="16"/>
                <w:rPrChange w:id="3134" w:author="Steve Barbeaux" w:date="2022-10-09T19:45:00Z">
                  <w:rPr>
                    <w:sz w:val="16"/>
                    <w:szCs w:val="16"/>
                  </w:rPr>
                </w:rPrChange>
              </w:rPr>
            </w:pPr>
            <w:r w:rsidRPr="00217552">
              <w:rPr>
                <w:sz w:val="16"/>
                <w:szCs w:val="16"/>
                <w:rPrChange w:id="3135" w:author="Steve Barbeaux" w:date="2022-10-09T19:45:00Z">
                  <w:rPr>
                    <w:sz w:val="16"/>
                    <w:szCs w:val="16"/>
                  </w:rPr>
                </w:rPrChange>
              </w:rPr>
              <w:t>1.748</w:t>
            </w:r>
          </w:p>
        </w:tc>
        <w:tc>
          <w:tcPr>
            <w:tcW w:w="0" w:type="auto"/>
            <w:tcBorders>
              <w:top w:val="nil"/>
              <w:left w:val="nil"/>
              <w:bottom w:val="nil"/>
              <w:right w:val="nil"/>
            </w:tcBorders>
            <w:shd w:val="clear" w:color="auto" w:fill="auto"/>
            <w:noWrap/>
            <w:vAlign w:val="center"/>
            <w:tcPrChange w:id="3136" w:author="Steve Barbeaux" w:date="2022-10-09T19:44:00Z">
              <w:tcPr>
                <w:tcW w:w="598" w:type="dxa"/>
                <w:tcBorders>
                  <w:top w:val="nil"/>
                  <w:left w:val="nil"/>
                  <w:bottom w:val="nil"/>
                  <w:right w:val="nil"/>
                </w:tcBorders>
                <w:shd w:val="clear" w:color="auto" w:fill="auto"/>
                <w:noWrap/>
              </w:tcPr>
            </w:tcPrChange>
          </w:tcPr>
          <w:p w14:paraId="51D1AF39" w14:textId="1B6CEABF" w:rsidR="00304CE8" w:rsidRPr="00217552" w:rsidRDefault="00304CE8" w:rsidP="00304CE8">
            <w:pPr>
              <w:spacing w:after="0"/>
              <w:jc w:val="center"/>
              <w:rPr>
                <w:sz w:val="16"/>
                <w:szCs w:val="16"/>
                <w:rPrChange w:id="3137" w:author="Steve Barbeaux" w:date="2022-10-09T19:45:00Z">
                  <w:rPr>
                    <w:sz w:val="16"/>
                    <w:szCs w:val="16"/>
                  </w:rPr>
                </w:rPrChange>
              </w:rPr>
            </w:pPr>
            <w:r w:rsidRPr="00217552">
              <w:rPr>
                <w:sz w:val="16"/>
                <w:szCs w:val="16"/>
                <w:rPrChange w:id="3138" w:author="Steve Barbeaux" w:date="2022-10-09T19:45:00Z">
                  <w:rPr>
                    <w:sz w:val="16"/>
                    <w:szCs w:val="16"/>
                  </w:rPr>
                </w:rPrChange>
              </w:rPr>
              <w:t>1.827</w:t>
            </w:r>
          </w:p>
        </w:tc>
        <w:tc>
          <w:tcPr>
            <w:tcW w:w="0" w:type="auto"/>
            <w:tcBorders>
              <w:top w:val="nil"/>
              <w:left w:val="nil"/>
              <w:bottom w:val="nil"/>
              <w:right w:val="nil"/>
            </w:tcBorders>
            <w:shd w:val="clear" w:color="auto" w:fill="auto"/>
            <w:noWrap/>
            <w:vAlign w:val="center"/>
            <w:tcPrChange w:id="3139" w:author="Steve Barbeaux" w:date="2022-10-09T19:44:00Z">
              <w:tcPr>
                <w:tcW w:w="599" w:type="dxa"/>
                <w:tcBorders>
                  <w:top w:val="nil"/>
                  <w:left w:val="nil"/>
                  <w:bottom w:val="nil"/>
                  <w:right w:val="nil"/>
                </w:tcBorders>
                <w:shd w:val="clear" w:color="auto" w:fill="auto"/>
                <w:noWrap/>
              </w:tcPr>
            </w:tcPrChange>
          </w:tcPr>
          <w:p w14:paraId="743C0AA6" w14:textId="3C766DBD" w:rsidR="00304CE8" w:rsidRPr="00217552" w:rsidRDefault="00304CE8" w:rsidP="00304CE8">
            <w:pPr>
              <w:spacing w:after="0"/>
              <w:jc w:val="center"/>
              <w:rPr>
                <w:sz w:val="16"/>
                <w:szCs w:val="16"/>
                <w:rPrChange w:id="3140" w:author="Steve Barbeaux" w:date="2022-10-09T19:45:00Z">
                  <w:rPr>
                    <w:sz w:val="16"/>
                    <w:szCs w:val="16"/>
                  </w:rPr>
                </w:rPrChange>
              </w:rPr>
            </w:pPr>
            <w:r w:rsidRPr="00217552">
              <w:rPr>
                <w:sz w:val="16"/>
                <w:szCs w:val="16"/>
                <w:rPrChange w:id="3141" w:author="Steve Barbeaux" w:date="2022-10-09T19:45:00Z">
                  <w:rPr>
                    <w:sz w:val="16"/>
                    <w:szCs w:val="16"/>
                  </w:rPr>
                </w:rPrChange>
              </w:rPr>
              <w:t>1.840</w:t>
            </w:r>
          </w:p>
        </w:tc>
        <w:tc>
          <w:tcPr>
            <w:tcW w:w="0" w:type="auto"/>
            <w:tcBorders>
              <w:top w:val="nil"/>
              <w:left w:val="nil"/>
              <w:bottom w:val="nil"/>
              <w:right w:val="nil"/>
            </w:tcBorders>
            <w:shd w:val="clear" w:color="auto" w:fill="auto"/>
            <w:noWrap/>
            <w:vAlign w:val="center"/>
            <w:tcPrChange w:id="3142" w:author="Steve Barbeaux" w:date="2022-10-09T19:44:00Z">
              <w:tcPr>
                <w:tcW w:w="598" w:type="dxa"/>
                <w:tcBorders>
                  <w:top w:val="nil"/>
                  <w:left w:val="nil"/>
                  <w:bottom w:val="nil"/>
                  <w:right w:val="nil"/>
                </w:tcBorders>
                <w:shd w:val="clear" w:color="auto" w:fill="auto"/>
                <w:noWrap/>
              </w:tcPr>
            </w:tcPrChange>
          </w:tcPr>
          <w:p w14:paraId="3E71868E" w14:textId="265CC906" w:rsidR="00304CE8" w:rsidRPr="00217552" w:rsidRDefault="00304CE8" w:rsidP="00304CE8">
            <w:pPr>
              <w:spacing w:after="0"/>
              <w:jc w:val="center"/>
              <w:rPr>
                <w:sz w:val="16"/>
                <w:szCs w:val="16"/>
                <w:rPrChange w:id="3143" w:author="Steve Barbeaux" w:date="2022-10-09T19:45:00Z">
                  <w:rPr>
                    <w:sz w:val="16"/>
                    <w:szCs w:val="16"/>
                  </w:rPr>
                </w:rPrChange>
              </w:rPr>
            </w:pPr>
            <w:r w:rsidRPr="00217552">
              <w:rPr>
                <w:sz w:val="16"/>
                <w:szCs w:val="16"/>
                <w:rPrChange w:id="3144" w:author="Steve Barbeaux" w:date="2022-10-09T19:45:00Z">
                  <w:rPr>
                    <w:sz w:val="16"/>
                    <w:szCs w:val="16"/>
                  </w:rPr>
                </w:rPrChange>
              </w:rPr>
              <w:t>1.791</w:t>
            </w:r>
          </w:p>
        </w:tc>
        <w:tc>
          <w:tcPr>
            <w:tcW w:w="0" w:type="auto"/>
            <w:tcBorders>
              <w:top w:val="nil"/>
              <w:left w:val="nil"/>
              <w:bottom w:val="nil"/>
              <w:right w:val="nil"/>
            </w:tcBorders>
            <w:shd w:val="clear" w:color="auto" w:fill="auto"/>
            <w:noWrap/>
            <w:vAlign w:val="center"/>
            <w:tcPrChange w:id="3145" w:author="Steve Barbeaux" w:date="2022-10-09T19:44:00Z">
              <w:tcPr>
                <w:tcW w:w="599" w:type="dxa"/>
                <w:tcBorders>
                  <w:top w:val="nil"/>
                  <w:left w:val="nil"/>
                  <w:bottom w:val="nil"/>
                  <w:right w:val="nil"/>
                </w:tcBorders>
                <w:shd w:val="clear" w:color="auto" w:fill="auto"/>
                <w:noWrap/>
              </w:tcPr>
            </w:tcPrChange>
          </w:tcPr>
          <w:p w14:paraId="2443BFFE" w14:textId="5098AB18" w:rsidR="00304CE8" w:rsidRPr="00217552" w:rsidRDefault="00304CE8" w:rsidP="00304CE8">
            <w:pPr>
              <w:spacing w:after="0"/>
              <w:jc w:val="center"/>
              <w:rPr>
                <w:sz w:val="16"/>
                <w:szCs w:val="16"/>
                <w:rPrChange w:id="3146" w:author="Steve Barbeaux" w:date="2022-10-09T19:45:00Z">
                  <w:rPr>
                    <w:sz w:val="16"/>
                    <w:szCs w:val="16"/>
                  </w:rPr>
                </w:rPrChange>
              </w:rPr>
            </w:pPr>
            <w:r w:rsidRPr="00217552">
              <w:rPr>
                <w:sz w:val="16"/>
                <w:szCs w:val="16"/>
                <w:rPrChange w:id="3147" w:author="Steve Barbeaux" w:date="2022-10-09T19:45:00Z">
                  <w:rPr>
                    <w:sz w:val="16"/>
                    <w:szCs w:val="16"/>
                  </w:rPr>
                </w:rPrChange>
              </w:rPr>
              <w:t>1.740</w:t>
            </w:r>
          </w:p>
        </w:tc>
      </w:tr>
      <w:tr w:rsidR="00304CE8" w:rsidRPr="005F5568" w14:paraId="0E23009C" w14:textId="77777777" w:rsidTr="00217552">
        <w:trPr>
          <w:trPrChange w:id="3148"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3149" w:author="Steve Barbeaux" w:date="2022-10-09T19:44:00Z">
              <w:tcPr>
                <w:tcW w:w="598" w:type="dxa"/>
                <w:tcBorders>
                  <w:top w:val="nil"/>
                  <w:left w:val="nil"/>
                  <w:bottom w:val="nil"/>
                  <w:right w:val="nil"/>
                </w:tcBorders>
                <w:shd w:val="clear" w:color="auto" w:fill="auto"/>
                <w:noWrap/>
                <w:vAlign w:val="center"/>
              </w:tcPr>
            </w:tcPrChange>
          </w:tcPr>
          <w:p w14:paraId="05DFACFC" w14:textId="77777777" w:rsidR="00304CE8" w:rsidRPr="00217552" w:rsidRDefault="00304CE8" w:rsidP="00304CE8">
            <w:pPr>
              <w:spacing w:after="0"/>
              <w:jc w:val="center"/>
              <w:rPr>
                <w:sz w:val="16"/>
                <w:szCs w:val="16"/>
                <w:rPrChange w:id="3150" w:author="Steve Barbeaux" w:date="2022-10-09T19:45:00Z">
                  <w:rPr>
                    <w:sz w:val="16"/>
                    <w:szCs w:val="16"/>
                  </w:rPr>
                </w:rPrChange>
              </w:rPr>
            </w:pPr>
            <w:r w:rsidRPr="00217552">
              <w:rPr>
                <w:sz w:val="16"/>
                <w:szCs w:val="16"/>
                <w:rPrChange w:id="3151" w:author="Steve Barbeaux" w:date="2022-10-09T19:45:00Z">
                  <w:rPr>
                    <w:sz w:val="16"/>
                    <w:szCs w:val="16"/>
                  </w:rPr>
                </w:rPrChange>
              </w:rPr>
              <w:t>2003</w:t>
            </w:r>
          </w:p>
        </w:tc>
        <w:tc>
          <w:tcPr>
            <w:tcW w:w="0" w:type="auto"/>
            <w:tcBorders>
              <w:top w:val="nil"/>
              <w:left w:val="nil"/>
              <w:bottom w:val="nil"/>
              <w:right w:val="nil"/>
            </w:tcBorders>
            <w:vAlign w:val="center"/>
            <w:tcPrChange w:id="3152" w:author="Steve Barbeaux" w:date="2022-10-09T19:44:00Z">
              <w:tcPr>
                <w:tcW w:w="599" w:type="dxa"/>
                <w:tcBorders>
                  <w:top w:val="nil"/>
                  <w:left w:val="nil"/>
                  <w:bottom w:val="nil"/>
                  <w:right w:val="nil"/>
                </w:tcBorders>
              </w:tcPr>
            </w:tcPrChange>
          </w:tcPr>
          <w:p w14:paraId="70FBE6F5" w14:textId="0BE88F3D" w:rsidR="00304CE8" w:rsidRPr="00217552" w:rsidRDefault="00304CE8" w:rsidP="00304CE8">
            <w:pPr>
              <w:spacing w:after="0"/>
              <w:jc w:val="center"/>
              <w:rPr>
                <w:sz w:val="16"/>
                <w:szCs w:val="16"/>
                <w:rPrChange w:id="3153" w:author="Steve Barbeaux" w:date="2022-10-09T19:45:00Z">
                  <w:rPr>
                    <w:sz w:val="16"/>
                    <w:szCs w:val="16"/>
                  </w:rPr>
                </w:rPrChange>
              </w:rPr>
            </w:pPr>
            <w:r w:rsidRPr="00217552">
              <w:rPr>
                <w:sz w:val="16"/>
                <w:szCs w:val="16"/>
                <w:rPrChange w:id="3154" w:author="Steve Barbeaux" w:date="2022-10-09T19:45:00Z">
                  <w:rPr>
                    <w:sz w:val="16"/>
                    <w:szCs w:val="16"/>
                  </w:rPr>
                </w:rPrChange>
              </w:rPr>
              <w:t>0.179</w:t>
            </w:r>
          </w:p>
        </w:tc>
        <w:tc>
          <w:tcPr>
            <w:tcW w:w="0" w:type="auto"/>
            <w:tcBorders>
              <w:top w:val="nil"/>
              <w:left w:val="nil"/>
              <w:bottom w:val="nil"/>
              <w:right w:val="nil"/>
            </w:tcBorders>
            <w:shd w:val="clear" w:color="auto" w:fill="auto"/>
            <w:noWrap/>
            <w:vAlign w:val="center"/>
            <w:tcPrChange w:id="3155" w:author="Steve Barbeaux" w:date="2022-10-09T19:44:00Z">
              <w:tcPr>
                <w:tcW w:w="598" w:type="dxa"/>
                <w:tcBorders>
                  <w:top w:val="nil"/>
                  <w:left w:val="nil"/>
                  <w:bottom w:val="nil"/>
                  <w:right w:val="nil"/>
                </w:tcBorders>
                <w:shd w:val="clear" w:color="auto" w:fill="auto"/>
                <w:noWrap/>
              </w:tcPr>
            </w:tcPrChange>
          </w:tcPr>
          <w:p w14:paraId="0AD833AD" w14:textId="73CBD0A1" w:rsidR="00304CE8" w:rsidRPr="00217552" w:rsidRDefault="00304CE8" w:rsidP="00304CE8">
            <w:pPr>
              <w:spacing w:after="0"/>
              <w:jc w:val="center"/>
              <w:rPr>
                <w:sz w:val="16"/>
                <w:szCs w:val="16"/>
                <w:rPrChange w:id="3156" w:author="Steve Barbeaux" w:date="2022-10-09T19:45:00Z">
                  <w:rPr>
                    <w:sz w:val="16"/>
                    <w:szCs w:val="16"/>
                  </w:rPr>
                </w:rPrChange>
              </w:rPr>
            </w:pPr>
            <w:r w:rsidRPr="00217552">
              <w:rPr>
                <w:sz w:val="16"/>
                <w:szCs w:val="16"/>
                <w:rPrChange w:id="3157" w:author="Steve Barbeaux" w:date="2022-10-09T19:45:00Z">
                  <w:rPr>
                    <w:sz w:val="16"/>
                    <w:szCs w:val="16"/>
                  </w:rPr>
                </w:rPrChange>
              </w:rPr>
              <w:t>0.256</w:t>
            </w:r>
          </w:p>
        </w:tc>
        <w:tc>
          <w:tcPr>
            <w:tcW w:w="0" w:type="auto"/>
            <w:tcBorders>
              <w:top w:val="nil"/>
              <w:left w:val="nil"/>
              <w:bottom w:val="nil"/>
              <w:right w:val="nil"/>
            </w:tcBorders>
            <w:shd w:val="clear" w:color="auto" w:fill="auto"/>
            <w:noWrap/>
            <w:vAlign w:val="center"/>
            <w:tcPrChange w:id="3158" w:author="Steve Barbeaux" w:date="2022-10-09T19:44:00Z">
              <w:tcPr>
                <w:tcW w:w="599" w:type="dxa"/>
                <w:tcBorders>
                  <w:top w:val="nil"/>
                  <w:left w:val="nil"/>
                  <w:bottom w:val="nil"/>
                  <w:right w:val="nil"/>
                </w:tcBorders>
                <w:shd w:val="clear" w:color="auto" w:fill="auto"/>
                <w:noWrap/>
              </w:tcPr>
            </w:tcPrChange>
          </w:tcPr>
          <w:p w14:paraId="23433244" w14:textId="6D0F968A" w:rsidR="00304CE8" w:rsidRPr="00217552" w:rsidRDefault="00304CE8" w:rsidP="00304CE8">
            <w:pPr>
              <w:spacing w:after="0"/>
              <w:jc w:val="center"/>
              <w:rPr>
                <w:sz w:val="16"/>
                <w:szCs w:val="16"/>
                <w:rPrChange w:id="3159" w:author="Steve Barbeaux" w:date="2022-10-09T19:45:00Z">
                  <w:rPr>
                    <w:sz w:val="16"/>
                    <w:szCs w:val="16"/>
                  </w:rPr>
                </w:rPrChange>
              </w:rPr>
            </w:pPr>
            <w:r w:rsidRPr="00217552">
              <w:rPr>
                <w:sz w:val="16"/>
                <w:szCs w:val="16"/>
                <w:rPrChange w:id="3160" w:author="Steve Barbeaux" w:date="2022-10-09T19:45:00Z">
                  <w:rPr>
                    <w:sz w:val="16"/>
                    <w:szCs w:val="16"/>
                  </w:rPr>
                </w:rPrChange>
              </w:rPr>
              <w:t>0.371</w:t>
            </w:r>
          </w:p>
        </w:tc>
        <w:tc>
          <w:tcPr>
            <w:tcW w:w="0" w:type="auto"/>
            <w:tcBorders>
              <w:top w:val="nil"/>
              <w:left w:val="nil"/>
              <w:bottom w:val="nil"/>
              <w:right w:val="nil"/>
            </w:tcBorders>
            <w:shd w:val="clear" w:color="auto" w:fill="auto"/>
            <w:noWrap/>
            <w:vAlign w:val="center"/>
            <w:tcPrChange w:id="3161" w:author="Steve Barbeaux" w:date="2022-10-09T19:44:00Z">
              <w:tcPr>
                <w:tcW w:w="598" w:type="dxa"/>
                <w:tcBorders>
                  <w:top w:val="nil"/>
                  <w:left w:val="nil"/>
                  <w:bottom w:val="nil"/>
                  <w:right w:val="nil"/>
                </w:tcBorders>
                <w:shd w:val="clear" w:color="auto" w:fill="auto"/>
                <w:noWrap/>
              </w:tcPr>
            </w:tcPrChange>
          </w:tcPr>
          <w:p w14:paraId="63EC19F1" w14:textId="0A0F1543" w:rsidR="00304CE8" w:rsidRPr="00217552" w:rsidRDefault="00304CE8" w:rsidP="00304CE8">
            <w:pPr>
              <w:spacing w:after="0"/>
              <w:jc w:val="center"/>
              <w:rPr>
                <w:sz w:val="16"/>
                <w:szCs w:val="16"/>
                <w:rPrChange w:id="3162" w:author="Steve Barbeaux" w:date="2022-10-09T19:45:00Z">
                  <w:rPr>
                    <w:sz w:val="16"/>
                    <w:szCs w:val="16"/>
                  </w:rPr>
                </w:rPrChange>
              </w:rPr>
            </w:pPr>
            <w:r w:rsidRPr="00217552">
              <w:rPr>
                <w:sz w:val="16"/>
                <w:szCs w:val="16"/>
                <w:rPrChange w:id="3163" w:author="Steve Barbeaux" w:date="2022-10-09T19:45:00Z">
                  <w:rPr>
                    <w:sz w:val="16"/>
                    <w:szCs w:val="16"/>
                  </w:rPr>
                </w:rPrChange>
              </w:rPr>
              <w:t>0.558</w:t>
            </w:r>
          </w:p>
        </w:tc>
        <w:tc>
          <w:tcPr>
            <w:tcW w:w="0" w:type="auto"/>
            <w:tcBorders>
              <w:top w:val="nil"/>
              <w:left w:val="nil"/>
              <w:bottom w:val="nil"/>
              <w:right w:val="nil"/>
            </w:tcBorders>
            <w:shd w:val="clear" w:color="auto" w:fill="auto"/>
            <w:noWrap/>
            <w:vAlign w:val="center"/>
            <w:tcPrChange w:id="3164" w:author="Steve Barbeaux" w:date="2022-10-09T19:44:00Z">
              <w:tcPr>
                <w:tcW w:w="599" w:type="dxa"/>
                <w:tcBorders>
                  <w:top w:val="nil"/>
                  <w:left w:val="nil"/>
                  <w:bottom w:val="nil"/>
                  <w:right w:val="nil"/>
                </w:tcBorders>
                <w:shd w:val="clear" w:color="auto" w:fill="auto"/>
                <w:noWrap/>
              </w:tcPr>
            </w:tcPrChange>
          </w:tcPr>
          <w:p w14:paraId="73AC1813" w14:textId="7FAF58D1" w:rsidR="00304CE8" w:rsidRPr="00217552" w:rsidRDefault="00304CE8" w:rsidP="00304CE8">
            <w:pPr>
              <w:spacing w:after="0"/>
              <w:jc w:val="center"/>
              <w:rPr>
                <w:sz w:val="16"/>
                <w:szCs w:val="16"/>
                <w:rPrChange w:id="3165" w:author="Steve Barbeaux" w:date="2022-10-09T19:45:00Z">
                  <w:rPr>
                    <w:sz w:val="16"/>
                    <w:szCs w:val="16"/>
                  </w:rPr>
                </w:rPrChange>
              </w:rPr>
            </w:pPr>
            <w:r w:rsidRPr="00217552">
              <w:rPr>
                <w:sz w:val="16"/>
                <w:szCs w:val="16"/>
                <w:rPrChange w:id="3166" w:author="Steve Barbeaux" w:date="2022-10-09T19:45:00Z">
                  <w:rPr>
                    <w:sz w:val="16"/>
                    <w:szCs w:val="16"/>
                  </w:rPr>
                </w:rPrChange>
              </w:rPr>
              <w:t>0.859</w:t>
            </w:r>
          </w:p>
        </w:tc>
        <w:tc>
          <w:tcPr>
            <w:tcW w:w="0" w:type="auto"/>
            <w:tcBorders>
              <w:top w:val="nil"/>
              <w:left w:val="nil"/>
              <w:bottom w:val="nil"/>
              <w:right w:val="nil"/>
            </w:tcBorders>
            <w:shd w:val="clear" w:color="auto" w:fill="auto"/>
            <w:noWrap/>
            <w:vAlign w:val="center"/>
            <w:tcPrChange w:id="3167" w:author="Steve Barbeaux" w:date="2022-10-09T19:44:00Z">
              <w:tcPr>
                <w:tcW w:w="598" w:type="dxa"/>
                <w:tcBorders>
                  <w:top w:val="nil"/>
                  <w:left w:val="nil"/>
                  <w:bottom w:val="nil"/>
                  <w:right w:val="nil"/>
                </w:tcBorders>
                <w:shd w:val="clear" w:color="auto" w:fill="auto"/>
                <w:noWrap/>
              </w:tcPr>
            </w:tcPrChange>
          </w:tcPr>
          <w:p w14:paraId="2C2495D4" w14:textId="04EF53F3" w:rsidR="00304CE8" w:rsidRPr="00217552" w:rsidRDefault="00304CE8" w:rsidP="00304CE8">
            <w:pPr>
              <w:spacing w:after="0"/>
              <w:jc w:val="center"/>
              <w:rPr>
                <w:sz w:val="16"/>
                <w:szCs w:val="16"/>
                <w:rPrChange w:id="3168" w:author="Steve Barbeaux" w:date="2022-10-09T19:45:00Z">
                  <w:rPr>
                    <w:sz w:val="16"/>
                    <w:szCs w:val="16"/>
                  </w:rPr>
                </w:rPrChange>
              </w:rPr>
            </w:pPr>
            <w:r w:rsidRPr="00217552">
              <w:rPr>
                <w:sz w:val="16"/>
                <w:szCs w:val="16"/>
                <w:rPrChange w:id="3169" w:author="Steve Barbeaux" w:date="2022-10-09T19:45:00Z">
                  <w:rPr>
                    <w:sz w:val="16"/>
                    <w:szCs w:val="16"/>
                  </w:rPr>
                </w:rPrChange>
              </w:rPr>
              <w:t>1.238</w:t>
            </w:r>
          </w:p>
        </w:tc>
        <w:tc>
          <w:tcPr>
            <w:tcW w:w="0" w:type="auto"/>
            <w:tcBorders>
              <w:top w:val="nil"/>
              <w:left w:val="nil"/>
              <w:bottom w:val="nil"/>
              <w:right w:val="nil"/>
            </w:tcBorders>
            <w:shd w:val="clear" w:color="auto" w:fill="auto"/>
            <w:noWrap/>
            <w:vAlign w:val="center"/>
            <w:tcPrChange w:id="3170" w:author="Steve Barbeaux" w:date="2022-10-09T19:44:00Z">
              <w:tcPr>
                <w:tcW w:w="599" w:type="dxa"/>
                <w:tcBorders>
                  <w:top w:val="nil"/>
                  <w:left w:val="nil"/>
                  <w:bottom w:val="nil"/>
                  <w:right w:val="nil"/>
                </w:tcBorders>
                <w:shd w:val="clear" w:color="auto" w:fill="auto"/>
                <w:noWrap/>
              </w:tcPr>
            </w:tcPrChange>
          </w:tcPr>
          <w:p w14:paraId="1294A27C" w14:textId="6C7434DE" w:rsidR="00304CE8" w:rsidRPr="00217552" w:rsidRDefault="00304CE8" w:rsidP="00304CE8">
            <w:pPr>
              <w:spacing w:after="0"/>
              <w:jc w:val="center"/>
              <w:rPr>
                <w:sz w:val="16"/>
                <w:szCs w:val="16"/>
                <w:rPrChange w:id="3171" w:author="Steve Barbeaux" w:date="2022-10-09T19:45:00Z">
                  <w:rPr>
                    <w:sz w:val="16"/>
                    <w:szCs w:val="16"/>
                  </w:rPr>
                </w:rPrChange>
              </w:rPr>
            </w:pPr>
            <w:r w:rsidRPr="00217552">
              <w:rPr>
                <w:sz w:val="16"/>
                <w:szCs w:val="16"/>
                <w:rPrChange w:id="3172" w:author="Steve Barbeaux" w:date="2022-10-09T19:45:00Z">
                  <w:rPr>
                    <w:sz w:val="16"/>
                    <w:szCs w:val="16"/>
                  </w:rPr>
                </w:rPrChange>
              </w:rPr>
              <w:t>1.540</w:t>
            </w:r>
          </w:p>
        </w:tc>
        <w:tc>
          <w:tcPr>
            <w:tcW w:w="0" w:type="auto"/>
            <w:tcBorders>
              <w:top w:val="nil"/>
              <w:left w:val="nil"/>
              <w:bottom w:val="nil"/>
              <w:right w:val="nil"/>
            </w:tcBorders>
            <w:shd w:val="clear" w:color="auto" w:fill="auto"/>
            <w:noWrap/>
            <w:vAlign w:val="center"/>
            <w:tcPrChange w:id="3173" w:author="Steve Barbeaux" w:date="2022-10-09T19:44:00Z">
              <w:tcPr>
                <w:tcW w:w="598" w:type="dxa"/>
                <w:tcBorders>
                  <w:top w:val="nil"/>
                  <w:left w:val="nil"/>
                  <w:bottom w:val="nil"/>
                  <w:right w:val="nil"/>
                </w:tcBorders>
                <w:shd w:val="clear" w:color="auto" w:fill="auto"/>
                <w:noWrap/>
              </w:tcPr>
            </w:tcPrChange>
          </w:tcPr>
          <w:p w14:paraId="6B2A38ED" w14:textId="411D0D34" w:rsidR="00304CE8" w:rsidRPr="00217552" w:rsidRDefault="00304CE8" w:rsidP="00304CE8">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ind w:right="-864"/>
              <w:rPr>
                <w:sz w:val="16"/>
                <w:szCs w:val="16"/>
                <w:rPrChange w:id="3174" w:author="Steve Barbeaux" w:date="2022-10-09T19:45:00Z">
                  <w:rPr>
                    <w:sz w:val="16"/>
                    <w:szCs w:val="16"/>
                  </w:rPr>
                </w:rPrChange>
              </w:rPr>
            </w:pPr>
            <w:r w:rsidRPr="00217552">
              <w:rPr>
                <w:sz w:val="16"/>
                <w:szCs w:val="16"/>
                <w:rPrChange w:id="3175" w:author="Steve Barbeaux" w:date="2022-10-09T19:45:00Z">
                  <w:rPr>
                    <w:sz w:val="16"/>
                    <w:szCs w:val="16"/>
                  </w:rPr>
                </w:rPrChange>
              </w:rPr>
              <w:t>1.652</w:t>
            </w:r>
          </w:p>
        </w:tc>
        <w:tc>
          <w:tcPr>
            <w:tcW w:w="0" w:type="auto"/>
            <w:tcBorders>
              <w:top w:val="nil"/>
              <w:left w:val="nil"/>
              <w:bottom w:val="nil"/>
              <w:right w:val="nil"/>
            </w:tcBorders>
            <w:shd w:val="clear" w:color="auto" w:fill="auto"/>
            <w:noWrap/>
            <w:vAlign w:val="center"/>
            <w:tcPrChange w:id="3176" w:author="Steve Barbeaux" w:date="2022-10-09T19:44:00Z">
              <w:tcPr>
                <w:tcW w:w="599" w:type="dxa"/>
                <w:tcBorders>
                  <w:top w:val="nil"/>
                  <w:left w:val="nil"/>
                  <w:bottom w:val="nil"/>
                  <w:right w:val="nil"/>
                </w:tcBorders>
                <w:shd w:val="clear" w:color="auto" w:fill="auto"/>
                <w:noWrap/>
              </w:tcPr>
            </w:tcPrChange>
          </w:tcPr>
          <w:p w14:paraId="4DD6B9AF" w14:textId="129054BE" w:rsidR="00304CE8" w:rsidRPr="00217552" w:rsidRDefault="00304CE8" w:rsidP="00304CE8">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ind w:right="-864"/>
              <w:rPr>
                <w:sz w:val="16"/>
                <w:szCs w:val="16"/>
                <w:rPrChange w:id="3177" w:author="Steve Barbeaux" w:date="2022-10-09T19:45:00Z">
                  <w:rPr>
                    <w:sz w:val="16"/>
                    <w:szCs w:val="16"/>
                  </w:rPr>
                </w:rPrChange>
              </w:rPr>
            </w:pPr>
            <w:r w:rsidRPr="00217552">
              <w:rPr>
                <w:sz w:val="16"/>
                <w:szCs w:val="16"/>
                <w:rPrChange w:id="3178" w:author="Steve Barbeaux" w:date="2022-10-09T19:45:00Z">
                  <w:rPr>
                    <w:sz w:val="16"/>
                    <w:szCs w:val="16"/>
                  </w:rPr>
                </w:rPrChange>
              </w:rPr>
              <w:t>1.650</w:t>
            </w:r>
          </w:p>
        </w:tc>
        <w:tc>
          <w:tcPr>
            <w:tcW w:w="0" w:type="auto"/>
            <w:tcBorders>
              <w:top w:val="nil"/>
              <w:left w:val="nil"/>
              <w:bottom w:val="nil"/>
              <w:right w:val="nil"/>
            </w:tcBorders>
            <w:shd w:val="clear" w:color="auto" w:fill="auto"/>
            <w:noWrap/>
            <w:vAlign w:val="center"/>
            <w:tcPrChange w:id="3179" w:author="Steve Barbeaux" w:date="2022-10-09T19:44:00Z">
              <w:tcPr>
                <w:tcW w:w="598" w:type="dxa"/>
                <w:tcBorders>
                  <w:top w:val="nil"/>
                  <w:left w:val="nil"/>
                  <w:bottom w:val="nil"/>
                  <w:right w:val="nil"/>
                </w:tcBorders>
                <w:shd w:val="clear" w:color="auto" w:fill="auto"/>
                <w:noWrap/>
              </w:tcPr>
            </w:tcPrChange>
          </w:tcPr>
          <w:p w14:paraId="419E4378" w14:textId="460FB020" w:rsidR="00304CE8" w:rsidRPr="00217552" w:rsidRDefault="00304CE8" w:rsidP="00304CE8">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ind w:right="-864"/>
              <w:rPr>
                <w:sz w:val="16"/>
                <w:szCs w:val="16"/>
                <w:rPrChange w:id="3180" w:author="Steve Barbeaux" w:date="2022-10-09T19:45:00Z">
                  <w:rPr>
                    <w:sz w:val="16"/>
                    <w:szCs w:val="16"/>
                  </w:rPr>
                </w:rPrChange>
              </w:rPr>
            </w:pPr>
            <w:r w:rsidRPr="00217552">
              <w:rPr>
                <w:sz w:val="16"/>
                <w:szCs w:val="16"/>
                <w:rPrChange w:id="3181" w:author="Steve Barbeaux" w:date="2022-10-09T19:45:00Z">
                  <w:rPr>
                    <w:sz w:val="16"/>
                    <w:szCs w:val="16"/>
                  </w:rPr>
                </w:rPrChange>
              </w:rPr>
              <w:t>1.670</w:t>
            </w:r>
          </w:p>
        </w:tc>
        <w:tc>
          <w:tcPr>
            <w:tcW w:w="0" w:type="auto"/>
            <w:tcBorders>
              <w:top w:val="nil"/>
              <w:left w:val="nil"/>
              <w:bottom w:val="nil"/>
              <w:right w:val="nil"/>
            </w:tcBorders>
            <w:shd w:val="clear" w:color="auto" w:fill="auto"/>
            <w:noWrap/>
            <w:vAlign w:val="center"/>
            <w:tcPrChange w:id="3182" w:author="Steve Barbeaux" w:date="2022-10-09T19:44:00Z">
              <w:tcPr>
                <w:tcW w:w="599" w:type="dxa"/>
                <w:tcBorders>
                  <w:top w:val="nil"/>
                  <w:left w:val="nil"/>
                  <w:bottom w:val="nil"/>
                  <w:right w:val="nil"/>
                </w:tcBorders>
                <w:shd w:val="clear" w:color="auto" w:fill="auto"/>
                <w:noWrap/>
              </w:tcPr>
            </w:tcPrChange>
          </w:tcPr>
          <w:p w14:paraId="6F8F24B6" w14:textId="62E490D1" w:rsidR="00304CE8" w:rsidRPr="00217552" w:rsidRDefault="00304CE8" w:rsidP="00304CE8">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ind w:right="-864"/>
              <w:rPr>
                <w:sz w:val="16"/>
                <w:szCs w:val="16"/>
                <w:rPrChange w:id="3183" w:author="Steve Barbeaux" w:date="2022-10-09T19:45:00Z">
                  <w:rPr>
                    <w:sz w:val="16"/>
                    <w:szCs w:val="16"/>
                  </w:rPr>
                </w:rPrChange>
              </w:rPr>
            </w:pPr>
            <w:r w:rsidRPr="00217552">
              <w:rPr>
                <w:sz w:val="16"/>
                <w:szCs w:val="16"/>
                <w:rPrChange w:id="3184" w:author="Steve Barbeaux" w:date="2022-10-09T19:45:00Z">
                  <w:rPr>
                    <w:sz w:val="16"/>
                    <w:szCs w:val="16"/>
                  </w:rPr>
                </w:rPrChange>
              </w:rPr>
              <w:t>1.748</w:t>
            </w:r>
          </w:p>
        </w:tc>
        <w:tc>
          <w:tcPr>
            <w:tcW w:w="0" w:type="auto"/>
            <w:tcBorders>
              <w:top w:val="nil"/>
              <w:left w:val="nil"/>
              <w:bottom w:val="nil"/>
              <w:right w:val="nil"/>
            </w:tcBorders>
            <w:shd w:val="clear" w:color="auto" w:fill="auto"/>
            <w:noWrap/>
            <w:vAlign w:val="center"/>
            <w:tcPrChange w:id="3185" w:author="Steve Barbeaux" w:date="2022-10-09T19:44:00Z">
              <w:tcPr>
                <w:tcW w:w="598" w:type="dxa"/>
                <w:tcBorders>
                  <w:top w:val="nil"/>
                  <w:left w:val="nil"/>
                  <w:bottom w:val="nil"/>
                  <w:right w:val="nil"/>
                </w:tcBorders>
                <w:shd w:val="clear" w:color="auto" w:fill="auto"/>
                <w:noWrap/>
              </w:tcPr>
            </w:tcPrChange>
          </w:tcPr>
          <w:p w14:paraId="61805D51" w14:textId="75948FEB" w:rsidR="00304CE8" w:rsidRPr="00217552" w:rsidRDefault="00304CE8" w:rsidP="00304CE8">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ind w:right="-864"/>
              <w:rPr>
                <w:sz w:val="16"/>
                <w:szCs w:val="16"/>
                <w:rPrChange w:id="3186" w:author="Steve Barbeaux" w:date="2022-10-09T19:45:00Z">
                  <w:rPr>
                    <w:sz w:val="16"/>
                    <w:szCs w:val="16"/>
                  </w:rPr>
                </w:rPrChange>
              </w:rPr>
            </w:pPr>
            <w:r w:rsidRPr="00217552">
              <w:rPr>
                <w:sz w:val="16"/>
                <w:szCs w:val="16"/>
                <w:rPrChange w:id="3187" w:author="Steve Barbeaux" w:date="2022-10-09T19:45:00Z">
                  <w:rPr>
                    <w:sz w:val="16"/>
                    <w:szCs w:val="16"/>
                  </w:rPr>
                </w:rPrChange>
              </w:rPr>
              <w:t>1.827</w:t>
            </w:r>
          </w:p>
        </w:tc>
        <w:tc>
          <w:tcPr>
            <w:tcW w:w="0" w:type="auto"/>
            <w:tcBorders>
              <w:top w:val="nil"/>
              <w:left w:val="nil"/>
              <w:bottom w:val="nil"/>
              <w:right w:val="nil"/>
            </w:tcBorders>
            <w:shd w:val="clear" w:color="auto" w:fill="auto"/>
            <w:noWrap/>
            <w:vAlign w:val="center"/>
            <w:tcPrChange w:id="3188" w:author="Steve Barbeaux" w:date="2022-10-09T19:44:00Z">
              <w:tcPr>
                <w:tcW w:w="599" w:type="dxa"/>
                <w:tcBorders>
                  <w:top w:val="nil"/>
                  <w:left w:val="nil"/>
                  <w:bottom w:val="nil"/>
                  <w:right w:val="nil"/>
                </w:tcBorders>
                <w:shd w:val="clear" w:color="auto" w:fill="auto"/>
                <w:noWrap/>
              </w:tcPr>
            </w:tcPrChange>
          </w:tcPr>
          <w:p w14:paraId="1488C85E" w14:textId="5F621D16" w:rsidR="00304CE8" w:rsidRPr="00217552" w:rsidRDefault="00304CE8" w:rsidP="00304CE8">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ind w:right="-864"/>
              <w:rPr>
                <w:sz w:val="16"/>
                <w:szCs w:val="16"/>
                <w:rPrChange w:id="3189" w:author="Steve Barbeaux" w:date="2022-10-09T19:45:00Z">
                  <w:rPr>
                    <w:sz w:val="16"/>
                    <w:szCs w:val="16"/>
                  </w:rPr>
                </w:rPrChange>
              </w:rPr>
            </w:pPr>
            <w:r w:rsidRPr="00217552">
              <w:rPr>
                <w:sz w:val="16"/>
                <w:szCs w:val="16"/>
                <w:rPrChange w:id="3190" w:author="Steve Barbeaux" w:date="2022-10-09T19:45:00Z">
                  <w:rPr>
                    <w:sz w:val="16"/>
                    <w:szCs w:val="16"/>
                  </w:rPr>
                </w:rPrChange>
              </w:rPr>
              <w:t>1.840</w:t>
            </w:r>
          </w:p>
        </w:tc>
        <w:tc>
          <w:tcPr>
            <w:tcW w:w="0" w:type="auto"/>
            <w:tcBorders>
              <w:top w:val="nil"/>
              <w:left w:val="nil"/>
              <w:bottom w:val="nil"/>
              <w:right w:val="nil"/>
            </w:tcBorders>
            <w:shd w:val="clear" w:color="auto" w:fill="auto"/>
            <w:noWrap/>
            <w:vAlign w:val="center"/>
            <w:tcPrChange w:id="3191" w:author="Steve Barbeaux" w:date="2022-10-09T19:44:00Z">
              <w:tcPr>
                <w:tcW w:w="598" w:type="dxa"/>
                <w:tcBorders>
                  <w:top w:val="nil"/>
                  <w:left w:val="nil"/>
                  <w:bottom w:val="nil"/>
                  <w:right w:val="nil"/>
                </w:tcBorders>
                <w:shd w:val="clear" w:color="auto" w:fill="auto"/>
                <w:noWrap/>
              </w:tcPr>
            </w:tcPrChange>
          </w:tcPr>
          <w:p w14:paraId="5E7B6CC1" w14:textId="5202B26D" w:rsidR="00304CE8" w:rsidRPr="00217552" w:rsidRDefault="00304CE8" w:rsidP="00304CE8">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ind w:right="-864"/>
              <w:rPr>
                <w:sz w:val="16"/>
                <w:szCs w:val="16"/>
                <w:rPrChange w:id="3192" w:author="Steve Barbeaux" w:date="2022-10-09T19:45:00Z">
                  <w:rPr>
                    <w:sz w:val="16"/>
                    <w:szCs w:val="16"/>
                  </w:rPr>
                </w:rPrChange>
              </w:rPr>
            </w:pPr>
            <w:r w:rsidRPr="00217552">
              <w:rPr>
                <w:sz w:val="16"/>
                <w:szCs w:val="16"/>
                <w:rPrChange w:id="3193" w:author="Steve Barbeaux" w:date="2022-10-09T19:45:00Z">
                  <w:rPr>
                    <w:sz w:val="16"/>
                    <w:szCs w:val="16"/>
                  </w:rPr>
                </w:rPrChange>
              </w:rPr>
              <w:t>1.791</w:t>
            </w:r>
          </w:p>
        </w:tc>
        <w:tc>
          <w:tcPr>
            <w:tcW w:w="0" w:type="auto"/>
            <w:tcBorders>
              <w:top w:val="nil"/>
              <w:left w:val="nil"/>
              <w:bottom w:val="nil"/>
              <w:right w:val="nil"/>
            </w:tcBorders>
            <w:shd w:val="clear" w:color="auto" w:fill="auto"/>
            <w:noWrap/>
            <w:vAlign w:val="center"/>
            <w:tcPrChange w:id="3194" w:author="Steve Barbeaux" w:date="2022-10-09T19:44:00Z">
              <w:tcPr>
                <w:tcW w:w="599" w:type="dxa"/>
                <w:tcBorders>
                  <w:top w:val="nil"/>
                  <w:left w:val="nil"/>
                  <w:bottom w:val="nil"/>
                  <w:right w:val="nil"/>
                </w:tcBorders>
                <w:shd w:val="clear" w:color="auto" w:fill="auto"/>
                <w:noWrap/>
              </w:tcPr>
            </w:tcPrChange>
          </w:tcPr>
          <w:p w14:paraId="40080134" w14:textId="4C83ECD8" w:rsidR="00304CE8" w:rsidRPr="00217552" w:rsidRDefault="00304CE8" w:rsidP="00304CE8">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ind w:right="-864"/>
              <w:rPr>
                <w:sz w:val="16"/>
                <w:szCs w:val="16"/>
                <w:rPrChange w:id="3195" w:author="Steve Barbeaux" w:date="2022-10-09T19:45:00Z">
                  <w:rPr>
                    <w:sz w:val="16"/>
                    <w:szCs w:val="16"/>
                  </w:rPr>
                </w:rPrChange>
              </w:rPr>
            </w:pPr>
            <w:r w:rsidRPr="00217552">
              <w:rPr>
                <w:sz w:val="16"/>
                <w:szCs w:val="16"/>
                <w:rPrChange w:id="3196" w:author="Steve Barbeaux" w:date="2022-10-09T19:45:00Z">
                  <w:rPr>
                    <w:sz w:val="16"/>
                    <w:szCs w:val="16"/>
                  </w:rPr>
                </w:rPrChange>
              </w:rPr>
              <w:t>1.740</w:t>
            </w:r>
          </w:p>
        </w:tc>
      </w:tr>
      <w:tr w:rsidR="00304CE8" w:rsidRPr="005F5568" w14:paraId="51A03CC6" w14:textId="77777777" w:rsidTr="00217552">
        <w:trPr>
          <w:trPrChange w:id="3197"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3198" w:author="Steve Barbeaux" w:date="2022-10-09T19:44:00Z">
              <w:tcPr>
                <w:tcW w:w="598" w:type="dxa"/>
                <w:tcBorders>
                  <w:top w:val="nil"/>
                  <w:left w:val="nil"/>
                  <w:bottom w:val="nil"/>
                  <w:right w:val="nil"/>
                </w:tcBorders>
                <w:shd w:val="clear" w:color="auto" w:fill="auto"/>
                <w:noWrap/>
                <w:vAlign w:val="center"/>
              </w:tcPr>
            </w:tcPrChange>
          </w:tcPr>
          <w:p w14:paraId="6FDB168B" w14:textId="77777777" w:rsidR="00304CE8" w:rsidRPr="00217552" w:rsidRDefault="00304CE8" w:rsidP="00304CE8">
            <w:pPr>
              <w:spacing w:after="0"/>
              <w:jc w:val="center"/>
              <w:rPr>
                <w:sz w:val="16"/>
                <w:szCs w:val="16"/>
                <w:rPrChange w:id="3199" w:author="Steve Barbeaux" w:date="2022-10-09T19:45:00Z">
                  <w:rPr>
                    <w:sz w:val="16"/>
                    <w:szCs w:val="16"/>
                  </w:rPr>
                </w:rPrChange>
              </w:rPr>
            </w:pPr>
            <w:r w:rsidRPr="00217552">
              <w:rPr>
                <w:sz w:val="16"/>
                <w:szCs w:val="16"/>
                <w:rPrChange w:id="3200" w:author="Steve Barbeaux" w:date="2022-10-09T19:45:00Z">
                  <w:rPr>
                    <w:sz w:val="16"/>
                    <w:szCs w:val="16"/>
                  </w:rPr>
                </w:rPrChange>
              </w:rPr>
              <w:t>2004</w:t>
            </w:r>
          </w:p>
        </w:tc>
        <w:tc>
          <w:tcPr>
            <w:tcW w:w="0" w:type="auto"/>
            <w:tcBorders>
              <w:top w:val="nil"/>
              <w:left w:val="nil"/>
              <w:bottom w:val="nil"/>
              <w:right w:val="nil"/>
            </w:tcBorders>
            <w:vAlign w:val="center"/>
            <w:tcPrChange w:id="3201" w:author="Steve Barbeaux" w:date="2022-10-09T19:44:00Z">
              <w:tcPr>
                <w:tcW w:w="599" w:type="dxa"/>
                <w:tcBorders>
                  <w:top w:val="nil"/>
                  <w:left w:val="nil"/>
                  <w:bottom w:val="nil"/>
                  <w:right w:val="nil"/>
                </w:tcBorders>
              </w:tcPr>
            </w:tcPrChange>
          </w:tcPr>
          <w:p w14:paraId="42FCC357" w14:textId="7C21EDDC" w:rsidR="00304CE8" w:rsidRPr="00217552" w:rsidRDefault="00304CE8" w:rsidP="00304CE8">
            <w:pPr>
              <w:spacing w:after="0"/>
              <w:jc w:val="center"/>
              <w:rPr>
                <w:sz w:val="16"/>
                <w:szCs w:val="16"/>
                <w:rPrChange w:id="3202" w:author="Steve Barbeaux" w:date="2022-10-09T19:45:00Z">
                  <w:rPr>
                    <w:sz w:val="16"/>
                    <w:szCs w:val="16"/>
                  </w:rPr>
                </w:rPrChange>
              </w:rPr>
            </w:pPr>
            <w:r w:rsidRPr="00217552">
              <w:rPr>
                <w:sz w:val="16"/>
                <w:szCs w:val="16"/>
                <w:rPrChange w:id="3203" w:author="Steve Barbeaux" w:date="2022-10-09T19:45:00Z">
                  <w:rPr>
                    <w:sz w:val="16"/>
                    <w:szCs w:val="16"/>
                  </w:rPr>
                </w:rPrChange>
              </w:rPr>
              <w:t>0.179</w:t>
            </w:r>
          </w:p>
        </w:tc>
        <w:tc>
          <w:tcPr>
            <w:tcW w:w="0" w:type="auto"/>
            <w:tcBorders>
              <w:top w:val="nil"/>
              <w:left w:val="nil"/>
              <w:bottom w:val="nil"/>
              <w:right w:val="nil"/>
            </w:tcBorders>
            <w:shd w:val="clear" w:color="auto" w:fill="auto"/>
            <w:noWrap/>
            <w:vAlign w:val="center"/>
            <w:tcPrChange w:id="3204" w:author="Steve Barbeaux" w:date="2022-10-09T19:44:00Z">
              <w:tcPr>
                <w:tcW w:w="598" w:type="dxa"/>
                <w:tcBorders>
                  <w:top w:val="nil"/>
                  <w:left w:val="nil"/>
                  <w:bottom w:val="nil"/>
                  <w:right w:val="nil"/>
                </w:tcBorders>
                <w:shd w:val="clear" w:color="auto" w:fill="auto"/>
                <w:noWrap/>
              </w:tcPr>
            </w:tcPrChange>
          </w:tcPr>
          <w:p w14:paraId="75DEA95C" w14:textId="3CAF177E" w:rsidR="00304CE8" w:rsidRPr="00217552" w:rsidRDefault="00304CE8" w:rsidP="00304CE8">
            <w:pPr>
              <w:spacing w:after="0"/>
              <w:jc w:val="center"/>
              <w:rPr>
                <w:sz w:val="16"/>
                <w:szCs w:val="16"/>
                <w:rPrChange w:id="3205" w:author="Steve Barbeaux" w:date="2022-10-09T19:45:00Z">
                  <w:rPr>
                    <w:sz w:val="16"/>
                    <w:szCs w:val="16"/>
                  </w:rPr>
                </w:rPrChange>
              </w:rPr>
            </w:pPr>
            <w:r w:rsidRPr="00217552">
              <w:rPr>
                <w:sz w:val="16"/>
                <w:szCs w:val="16"/>
                <w:rPrChange w:id="3206" w:author="Steve Barbeaux" w:date="2022-10-09T19:45:00Z">
                  <w:rPr>
                    <w:sz w:val="16"/>
                    <w:szCs w:val="16"/>
                  </w:rPr>
                </w:rPrChange>
              </w:rPr>
              <w:t>0.256</w:t>
            </w:r>
          </w:p>
        </w:tc>
        <w:tc>
          <w:tcPr>
            <w:tcW w:w="0" w:type="auto"/>
            <w:tcBorders>
              <w:top w:val="nil"/>
              <w:left w:val="nil"/>
              <w:bottom w:val="nil"/>
              <w:right w:val="nil"/>
            </w:tcBorders>
            <w:shd w:val="clear" w:color="auto" w:fill="auto"/>
            <w:noWrap/>
            <w:vAlign w:val="center"/>
            <w:tcPrChange w:id="3207" w:author="Steve Barbeaux" w:date="2022-10-09T19:44:00Z">
              <w:tcPr>
                <w:tcW w:w="599" w:type="dxa"/>
                <w:tcBorders>
                  <w:top w:val="nil"/>
                  <w:left w:val="nil"/>
                  <w:bottom w:val="nil"/>
                  <w:right w:val="nil"/>
                </w:tcBorders>
                <w:shd w:val="clear" w:color="auto" w:fill="auto"/>
                <w:noWrap/>
              </w:tcPr>
            </w:tcPrChange>
          </w:tcPr>
          <w:p w14:paraId="7A141692" w14:textId="24251F4E" w:rsidR="00304CE8" w:rsidRPr="00217552" w:rsidRDefault="00304CE8" w:rsidP="00304CE8">
            <w:pPr>
              <w:spacing w:after="0"/>
              <w:jc w:val="center"/>
              <w:rPr>
                <w:sz w:val="16"/>
                <w:szCs w:val="16"/>
                <w:rPrChange w:id="3208" w:author="Steve Barbeaux" w:date="2022-10-09T19:45:00Z">
                  <w:rPr>
                    <w:sz w:val="16"/>
                    <w:szCs w:val="16"/>
                  </w:rPr>
                </w:rPrChange>
              </w:rPr>
            </w:pPr>
            <w:r w:rsidRPr="00217552">
              <w:rPr>
                <w:sz w:val="16"/>
                <w:szCs w:val="16"/>
                <w:rPrChange w:id="3209" w:author="Steve Barbeaux" w:date="2022-10-09T19:45:00Z">
                  <w:rPr>
                    <w:sz w:val="16"/>
                    <w:szCs w:val="16"/>
                  </w:rPr>
                </w:rPrChange>
              </w:rPr>
              <w:t>0.371</w:t>
            </w:r>
          </w:p>
        </w:tc>
        <w:tc>
          <w:tcPr>
            <w:tcW w:w="0" w:type="auto"/>
            <w:tcBorders>
              <w:top w:val="nil"/>
              <w:left w:val="nil"/>
              <w:bottom w:val="nil"/>
              <w:right w:val="nil"/>
            </w:tcBorders>
            <w:shd w:val="clear" w:color="auto" w:fill="auto"/>
            <w:noWrap/>
            <w:vAlign w:val="center"/>
            <w:tcPrChange w:id="3210" w:author="Steve Barbeaux" w:date="2022-10-09T19:44:00Z">
              <w:tcPr>
                <w:tcW w:w="598" w:type="dxa"/>
                <w:tcBorders>
                  <w:top w:val="nil"/>
                  <w:left w:val="nil"/>
                  <w:bottom w:val="nil"/>
                  <w:right w:val="nil"/>
                </w:tcBorders>
                <w:shd w:val="clear" w:color="auto" w:fill="auto"/>
                <w:noWrap/>
              </w:tcPr>
            </w:tcPrChange>
          </w:tcPr>
          <w:p w14:paraId="6FB2CB75" w14:textId="3F2EC7B5" w:rsidR="00304CE8" w:rsidRPr="00217552" w:rsidRDefault="00304CE8" w:rsidP="00304CE8">
            <w:pPr>
              <w:spacing w:after="0"/>
              <w:jc w:val="center"/>
              <w:rPr>
                <w:sz w:val="16"/>
                <w:szCs w:val="16"/>
                <w:rPrChange w:id="3211" w:author="Steve Barbeaux" w:date="2022-10-09T19:45:00Z">
                  <w:rPr>
                    <w:sz w:val="16"/>
                    <w:szCs w:val="16"/>
                  </w:rPr>
                </w:rPrChange>
              </w:rPr>
            </w:pPr>
            <w:r w:rsidRPr="00217552">
              <w:rPr>
                <w:sz w:val="16"/>
                <w:szCs w:val="16"/>
                <w:rPrChange w:id="3212" w:author="Steve Barbeaux" w:date="2022-10-09T19:45:00Z">
                  <w:rPr>
                    <w:sz w:val="16"/>
                    <w:szCs w:val="16"/>
                  </w:rPr>
                </w:rPrChange>
              </w:rPr>
              <w:t>0.558</w:t>
            </w:r>
          </w:p>
        </w:tc>
        <w:tc>
          <w:tcPr>
            <w:tcW w:w="0" w:type="auto"/>
            <w:tcBorders>
              <w:top w:val="nil"/>
              <w:left w:val="nil"/>
              <w:bottom w:val="nil"/>
              <w:right w:val="nil"/>
            </w:tcBorders>
            <w:shd w:val="clear" w:color="auto" w:fill="auto"/>
            <w:noWrap/>
            <w:vAlign w:val="center"/>
            <w:tcPrChange w:id="3213" w:author="Steve Barbeaux" w:date="2022-10-09T19:44:00Z">
              <w:tcPr>
                <w:tcW w:w="599" w:type="dxa"/>
                <w:tcBorders>
                  <w:top w:val="nil"/>
                  <w:left w:val="nil"/>
                  <w:bottom w:val="nil"/>
                  <w:right w:val="nil"/>
                </w:tcBorders>
                <w:shd w:val="clear" w:color="auto" w:fill="auto"/>
                <w:noWrap/>
              </w:tcPr>
            </w:tcPrChange>
          </w:tcPr>
          <w:p w14:paraId="3934416A" w14:textId="00B03277" w:rsidR="00304CE8" w:rsidRPr="00217552" w:rsidRDefault="00304CE8" w:rsidP="00304CE8">
            <w:pPr>
              <w:spacing w:after="0"/>
              <w:jc w:val="center"/>
              <w:rPr>
                <w:sz w:val="16"/>
                <w:szCs w:val="16"/>
                <w:rPrChange w:id="3214" w:author="Steve Barbeaux" w:date="2022-10-09T19:45:00Z">
                  <w:rPr>
                    <w:sz w:val="16"/>
                    <w:szCs w:val="16"/>
                  </w:rPr>
                </w:rPrChange>
              </w:rPr>
            </w:pPr>
            <w:r w:rsidRPr="00217552">
              <w:rPr>
                <w:sz w:val="16"/>
                <w:szCs w:val="16"/>
                <w:rPrChange w:id="3215" w:author="Steve Barbeaux" w:date="2022-10-09T19:45:00Z">
                  <w:rPr>
                    <w:sz w:val="16"/>
                    <w:szCs w:val="16"/>
                  </w:rPr>
                </w:rPrChange>
              </w:rPr>
              <w:t>0.859</w:t>
            </w:r>
          </w:p>
        </w:tc>
        <w:tc>
          <w:tcPr>
            <w:tcW w:w="0" w:type="auto"/>
            <w:tcBorders>
              <w:top w:val="nil"/>
              <w:left w:val="nil"/>
              <w:bottom w:val="nil"/>
              <w:right w:val="nil"/>
            </w:tcBorders>
            <w:shd w:val="clear" w:color="auto" w:fill="auto"/>
            <w:noWrap/>
            <w:vAlign w:val="center"/>
            <w:tcPrChange w:id="3216" w:author="Steve Barbeaux" w:date="2022-10-09T19:44:00Z">
              <w:tcPr>
                <w:tcW w:w="598" w:type="dxa"/>
                <w:tcBorders>
                  <w:top w:val="nil"/>
                  <w:left w:val="nil"/>
                  <w:bottom w:val="nil"/>
                  <w:right w:val="nil"/>
                </w:tcBorders>
                <w:shd w:val="clear" w:color="auto" w:fill="auto"/>
                <w:noWrap/>
              </w:tcPr>
            </w:tcPrChange>
          </w:tcPr>
          <w:p w14:paraId="24BE475E" w14:textId="028CAC31" w:rsidR="00304CE8" w:rsidRPr="00217552" w:rsidRDefault="00304CE8" w:rsidP="00304CE8">
            <w:pPr>
              <w:spacing w:after="0"/>
              <w:jc w:val="center"/>
              <w:rPr>
                <w:sz w:val="16"/>
                <w:szCs w:val="16"/>
                <w:rPrChange w:id="3217" w:author="Steve Barbeaux" w:date="2022-10-09T19:45:00Z">
                  <w:rPr>
                    <w:sz w:val="16"/>
                    <w:szCs w:val="16"/>
                  </w:rPr>
                </w:rPrChange>
              </w:rPr>
            </w:pPr>
            <w:r w:rsidRPr="00217552">
              <w:rPr>
                <w:sz w:val="16"/>
                <w:szCs w:val="16"/>
                <w:rPrChange w:id="3218" w:author="Steve Barbeaux" w:date="2022-10-09T19:45:00Z">
                  <w:rPr>
                    <w:sz w:val="16"/>
                    <w:szCs w:val="16"/>
                  </w:rPr>
                </w:rPrChange>
              </w:rPr>
              <w:t>1.238</w:t>
            </w:r>
          </w:p>
        </w:tc>
        <w:tc>
          <w:tcPr>
            <w:tcW w:w="0" w:type="auto"/>
            <w:tcBorders>
              <w:top w:val="nil"/>
              <w:left w:val="nil"/>
              <w:bottom w:val="nil"/>
              <w:right w:val="nil"/>
            </w:tcBorders>
            <w:shd w:val="clear" w:color="auto" w:fill="auto"/>
            <w:noWrap/>
            <w:vAlign w:val="center"/>
            <w:tcPrChange w:id="3219" w:author="Steve Barbeaux" w:date="2022-10-09T19:44:00Z">
              <w:tcPr>
                <w:tcW w:w="599" w:type="dxa"/>
                <w:tcBorders>
                  <w:top w:val="nil"/>
                  <w:left w:val="nil"/>
                  <w:bottom w:val="nil"/>
                  <w:right w:val="nil"/>
                </w:tcBorders>
                <w:shd w:val="clear" w:color="auto" w:fill="auto"/>
                <w:noWrap/>
              </w:tcPr>
            </w:tcPrChange>
          </w:tcPr>
          <w:p w14:paraId="32C49C0B" w14:textId="69B686AD" w:rsidR="00304CE8" w:rsidRPr="00217552" w:rsidRDefault="00304CE8" w:rsidP="00304CE8">
            <w:pPr>
              <w:spacing w:after="0"/>
              <w:jc w:val="center"/>
              <w:rPr>
                <w:sz w:val="16"/>
                <w:szCs w:val="16"/>
                <w:rPrChange w:id="3220" w:author="Steve Barbeaux" w:date="2022-10-09T19:45:00Z">
                  <w:rPr>
                    <w:sz w:val="16"/>
                    <w:szCs w:val="16"/>
                  </w:rPr>
                </w:rPrChange>
              </w:rPr>
            </w:pPr>
            <w:r w:rsidRPr="00217552">
              <w:rPr>
                <w:sz w:val="16"/>
                <w:szCs w:val="16"/>
                <w:rPrChange w:id="3221" w:author="Steve Barbeaux" w:date="2022-10-09T19:45:00Z">
                  <w:rPr>
                    <w:sz w:val="16"/>
                    <w:szCs w:val="16"/>
                  </w:rPr>
                </w:rPrChange>
              </w:rPr>
              <w:t>1.540</w:t>
            </w:r>
          </w:p>
        </w:tc>
        <w:tc>
          <w:tcPr>
            <w:tcW w:w="0" w:type="auto"/>
            <w:tcBorders>
              <w:top w:val="nil"/>
              <w:left w:val="nil"/>
              <w:bottom w:val="nil"/>
              <w:right w:val="nil"/>
            </w:tcBorders>
            <w:shd w:val="clear" w:color="auto" w:fill="auto"/>
            <w:noWrap/>
            <w:vAlign w:val="center"/>
            <w:tcPrChange w:id="3222" w:author="Steve Barbeaux" w:date="2022-10-09T19:44:00Z">
              <w:tcPr>
                <w:tcW w:w="598" w:type="dxa"/>
                <w:tcBorders>
                  <w:top w:val="nil"/>
                  <w:left w:val="nil"/>
                  <w:bottom w:val="nil"/>
                  <w:right w:val="nil"/>
                </w:tcBorders>
                <w:shd w:val="clear" w:color="auto" w:fill="auto"/>
                <w:noWrap/>
              </w:tcPr>
            </w:tcPrChange>
          </w:tcPr>
          <w:p w14:paraId="3BA322FF" w14:textId="1A598D00" w:rsidR="00304CE8" w:rsidRPr="00217552" w:rsidRDefault="00304CE8" w:rsidP="00304CE8">
            <w:pPr>
              <w:spacing w:after="0"/>
              <w:jc w:val="center"/>
              <w:rPr>
                <w:sz w:val="16"/>
                <w:szCs w:val="16"/>
                <w:rPrChange w:id="3223" w:author="Steve Barbeaux" w:date="2022-10-09T19:45:00Z">
                  <w:rPr>
                    <w:sz w:val="16"/>
                    <w:szCs w:val="16"/>
                  </w:rPr>
                </w:rPrChange>
              </w:rPr>
            </w:pPr>
            <w:r w:rsidRPr="00217552">
              <w:rPr>
                <w:sz w:val="16"/>
                <w:szCs w:val="16"/>
                <w:rPrChange w:id="3224" w:author="Steve Barbeaux" w:date="2022-10-09T19:45:00Z">
                  <w:rPr>
                    <w:sz w:val="16"/>
                    <w:szCs w:val="16"/>
                  </w:rPr>
                </w:rPrChange>
              </w:rPr>
              <w:t>1.652</w:t>
            </w:r>
          </w:p>
        </w:tc>
        <w:tc>
          <w:tcPr>
            <w:tcW w:w="0" w:type="auto"/>
            <w:tcBorders>
              <w:top w:val="nil"/>
              <w:left w:val="nil"/>
              <w:bottom w:val="nil"/>
              <w:right w:val="nil"/>
            </w:tcBorders>
            <w:shd w:val="clear" w:color="auto" w:fill="auto"/>
            <w:noWrap/>
            <w:vAlign w:val="center"/>
            <w:tcPrChange w:id="3225" w:author="Steve Barbeaux" w:date="2022-10-09T19:44:00Z">
              <w:tcPr>
                <w:tcW w:w="599" w:type="dxa"/>
                <w:tcBorders>
                  <w:top w:val="nil"/>
                  <w:left w:val="nil"/>
                  <w:bottom w:val="nil"/>
                  <w:right w:val="nil"/>
                </w:tcBorders>
                <w:shd w:val="clear" w:color="auto" w:fill="auto"/>
                <w:noWrap/>
              </w:tcPr>
            </w:tcPrChange>
          </w:tcPr>
          <w:p w14:paraId="7C8251AC" w14:textId="788304AD" w:rsidR="00304CE8" w:rsidRPr="00217552" w:rsidRDefault="00304CE8" w:rsidP="00304CE8">
            <w:pPr>
              <w:spacing w:after="0"/>
              <w:jc w:val="center"/>
              <w:rPr>
                <w:sz w:val="16"/>
                <w:szCs w:val="16"/>
                <w:rPrChange w:id="3226" w:author="Steve Barbeaux" w:date="2022-10-09T19:45:00Z">
                  <w:rPr>
                    <w:sz w:val="16"/>
                    <w:szCs w:val="16"/>
                  </w:rPr>
                </w:rPrChange>
              </w:rPr>
            </w:pPr>
            <w:r w:rsidRPr="00217552">
              <w:rPr>
                <w:sz w:val="16"/>
                <w:szCs w:val="16"/>
                <w:rPrChange w:id="3227" w:author="Steve Barbeaux" w:date="2022-10-09T19:45:00Z">
                  <w:rPr>
                    <w:sz w:val="16"/>
                    <w:szCs w:val="16"/>
                  </w:rPr>
                </w:rPrChange>
              </w:rPr>
              <w:t>1.650</w:t>
            </w:r>
          </w:p>
        </w:tc>
        <w:tc>
          <w:tcPr>
            <w:tcW w:w="0" w:type="auto"/>
            <w:tcBorders>
              <w:top w:val="nil"/>
              <w:left w:val="nil"/>
              <w:bottom w:val="nil"/>
              <w:right w:val="nil"/>
            </w:tcBorders>
            <w:shd w:val="clear" w:color="auto" w:fill="auto"/>
            <w:noWrap/>
            <w:vAlign w:val="center"/>
            <w:tcPrChange w:id="3228" w:author="Steve Barbeaux" w:date="2022-10-09T19:44:00Z">
              <w:tcPr>
                <w:tcW w:w="598" w:type="dxa"/>
                <w:tcBorders>
                  <w:top w:val="nil"/>
                  <w:left w:val="nil"/>
                  <w:bottom w:val="nil"/>
                  <w:right w:val="nil"/>
                </w:tcBorders>
                <w:shd w:val="clear" w:color="auto" w:fill="auto"/>
                <w:noWrap/>
              </w:tcPr>
            </w:tcPrChange>
          </w:tcPr>
          <w:p w14:paraId="2E8426CD" w14:textId="55574C38" w:rsidR="00304CE8" w:rsidRPr="00217552" w:rsidRDefault="00304CE8" w:rsidP="00304CE8">
            <w:pPr>
              <w:spacing w:after="0"/>
              <w:jc w:val="center"/>
              <w:rPr>
                <w:sz w:val="16"/>
                <w:szCs w:val="16"/>
                <w:rPrChange w:id="3229" w:author="Steve Barbeaux" w:date="2022-10-09T19:45:00Z">
                  <w:rPr>
                    <w:sz w:val="16"/>
                    <w:szCs w:val="16"/>
                  </w:rPr>
                </w:rPrChange>
              </w:rPr>
            </w:pPr>
            <w:r w:rsidRPr="00217552">
              <w:rPr>
                <w:sz w:val="16"/>
                <w:szCs w:val="16"/>
                <w:rPrChange w:id="3230" w:author="Steve Barbeaux" w:date="2022-10-09T19:45:00Z">
                  <w:rPr>
                    <w:sz w:val="16"/>
                    <w:szCs w:val="16"/>
                  </w:rPr>
                </w:rPrChange>
              </w:rPr>
              <w:t>1.670</w:t>
            </w:r>
          </w:p>
        </w:tc>
        <w:tc>
          <w:tcPr>
            <w:tcW w:w="0" w:type="auto"/>
            <w:tcBorders>
              <w:top w:val="nil"/>
              <w:left w:val="nil"/>
              <w:bottom w:val="nil"/>
              <w:right w:val="nil"/>
            </w:tcBorders>
            <w:shd w:val="clear" w:color="auto" w:fill="auto"/>
            <w:noWrap/>
            <w:vAlign w:val="center"/>
            <w:tcPrChange w:id="3231" w:author="Steve Barbeaux" w:date="2022-10-09T19:44:00Z">
              <w:tcPr>
                <w:tcW w:w="599" w:type="dxa"/>
                <w:tcBorders>
                  <w:top w:val="nil"/>
                  <w:left w:val="nil"/>
                  <w:bottom w:val="nil"/>
                  <w:right w:val="nil"/>
                </w:tcBorders>
                <w:shd w:val="clear" w:color="auto" w:fill="auto"/>
                <w:noWrap/>
              </w:tcPr>
            </w:tcPrChange>
          </w:tcPr>
          <w:p w14:paraId="1ED14EEE" w14:textId="1113E56D" w:rsidR="00304CE8" w:rsidRPr="00217552" w:rsidRDefault="00304CE8" w:rsidP="00304CE8">
            <w:pPr>
              <w:spacing w:after="0"/>
              <w:jc w:val="center"/>
              <w:rPr>
                <w:sz w:val="16"/>
                <w:szCs w:val="16"/>
                <w:rPrChange w:id="3232" w:author="Steve Barbeaux" w:date="2022-10-09T19:45:00Z">
                  <w:rPr>
                    <w:sz w:val="16"/>
                    <w:szCs w:val="16"/>
                  </w:rPr>
                </w:rPrChange>
              </w:rPr>
            </w:pPr>
            <w:r w:rsidRPr="00217552">
              <w:rPr>
                <w:sz w:val="16"/>
                <w:szCs w:val="16"/>
                <w:rPrChange w:id="3233" w:author="Steve Barbeaux" w:date="2022-10-09T19:45:00Z">
                  <w:rPr>
                    <w:sz w:val="16"/>
                    <w:szCs w:val="16"/>
                  </w:rPr>
                </w:rPrChange>
              </w:rPr>
              <w:t>1.748</w:t>
            </w:r>
          </w:p>
        </w:tc>
        <w:tc>
          <w:tcPr>
            <w:tcW w:w="0" w:type="auto"/>
            <w:tcBorders>
              <w:top w:val="nil"/>
              <w:left w:val="nil"/>
              <w:bottom w:val="nil"/>
              <w:right w:val="nil"/>
            </w:tcBorders>
            <w:shd w:val="clear" w:color="auto" w:fill="auto"/>
            <w:noWrap/>
            <w:vAlign w:val="center"/>
            <w:tcPrChange w:id="3234" w:author="Steve Barbeaux" w:date="2022-10-09T19:44:00Z">
              <w:tcPr>
                <w:tcW w:w="598" w:type="dxa"/>
                <w:tcBorders>
                  <w:top w:val="nil"/>
                  <w:left w:val="nil"/>
                  <w:bottom w:val="nil"/>
                  <w:right w:val="nil"/>
                </w:tcBorders>
                <w:shd w:val="clear" w:color="auto" w:fill="auto"/>
                <w:noWrap/>
              </w:tcPr>
            </w:tcPrChange>
          </w:tcPr>
          <w:p w14:paraId="5ECDCCBD" w14:textId="43553B59" w:rsidR="00304CE8" w:rsidRPr="00217552" w:rsidRDefault="00304CE8" w:rsidP="00304CE8">
            <w:pPr>
              <w:spacing w:after="0"/>
              <w:jc w:val="center"/>
              <w:rPr>
                <w:sz w:val="16"/>
                <w:szCs w:val="16"/>
                <w:rPrChange w:id="3235" w:author="Steve Barbeaux" w:date="2022-10-09T19:45:00Z">
                  <w:rPr>
                    <w:sz w:val="16"/>
                    <w:szCs w:val="16"/>
                  </w:rPr>
                </w:rPrChange>
              </w:rPr>
            </w:pPr>
            <w:r w:rsidRPr="00217552">
              <w:rPr>
                <w:sz w:val="16"/>
                <w:szCs w:val="16"/>
                <w:rPrChange w:id="3236" w:author="Steve Barbeaux" w:date="2022-10-09T19:45:00Z">
                  <w:rPr>
                    <w:sz w:val="16"/>
                    <w:szCs w:val="16"/>
                  </w:rPr>
                </w:rPrChange>
              </w:rPr>
              <w:t>1.827</w:t>
            </w:r>
          </w:p>
        </w:tc>
        <w:tc>
          <w:tcPr>
            <w:tcW w:w="0" w:type="auto"/>
            <w:tcBorders>
              <w:top w:val="nil"/>
              <w:left w:val="nil"/>
              <w:bottom w:val="nil"/>
              <w:right w:val="nil"/>
            </w:tcBorders>
            <w:shd w:val="clear" w:color="auto" w:fill="auto"/>
            <w:noWrap/>
            <w:vAlign w:val="center"/>
            <w:tcPrChange w:id="3237" w:author="Steve Barbeaux" w:date="2022-10-09T19:44:00Z">
              <w:tcPr>
                <w:tcW w:w="599" w:type="dxa"/>
                <w:tcBorders>
                  <w:top w:val="nil"/>
                  <w:left w:val="nil"/>
                  <w:bottom w:val="nil"/>
                  <w:right w:val="nil"/>
                </w:tcBorders>
                <w:shd w:val="clear" w:color="auto" w:fill="auto"/>
                <w:noWrap/>
              </w:tcPr>
            </w:tcPrChange>
          </w:tcPr>
          <w:p w14:paraId="1834450E" w14:textId="37D29A60" w:rsidR="00304CE8" w:rsidRPr="00217552" w:rsidRDefault="00304CE8" w:rsidP="00304CE8">
            <w:pPr>
              <w:spacing w:after="0"/>
              <w:jc w:val="center"/>
              <w:rPr>
                <w:sz w:val="16"/>
                <w:szCs w:val="16"/>
                <w:rPrChange w:id="3238" w:author="Steve Barbeaux" w:date="2022-10-09T19:45:00Z">
                  <w:rPr>
                    <w:sz w:val="16"/>
                    <w:szCs w:val="16"/>
                  </w:rPr>
                </w:rPrChange>
              </w:rPr>
            </w:pPr>
            <w:r w:rsidRPr="00217552">
              <w:rPr>
                <w:sz w:val="16"/>
                <w:szCs w:val="16"/>
                <w:rPrChange w:id="3239" w:author="Steve Barbeaux" w:date="2022-10-09T19:45:00Z">
                  <w:rPr>
                    <w:sz w:val="16"/>
                    <w:szCs w:val="16"/>
                  </w:rPr>
                </w:rPrChange>
              </w:rPr>
              <w:t>1.840</w:t>
            </w:r>
          </w:p>
        </w:tc>
        <w:tc>
          <w:tcPr>
            <w:tcW w:w="0" w:type="auto"/>
            <w:tcBorders>
              <w:top w:val="nil"/>
              <w:left w:val="nil"/>
              <w:bottom w:val="nil"/>
              <w:right w:val="nil"/>
            </w:tcBorders>
            <w:shd w:val="clear" w:color="auto" w:fill="auto"/>
            <w:noWrap/>
            <w:vAlign w:val="center"/>
            <w:tcPrChange w:id="3240" w:author="Steve Barbeaux" w:date="2022-10-09T19:44:00Z">
              <w:tcPr>
                <w:tcW w:w="598" w:type="dxa"/>
                <w:tcBorders>
                  <w:top w:val="nil"/>
                  <w:left w:val="nil"/>
                  <w:bottom w:val="nil"/>
                  <w:right w:val="nil"/>
                </w:tcBorders>
                <w:shd w:val="clear" w:color="auto" w:fill="auto"/>
                <w:noWrap/>
              </w:tcPr>
            </w:tcPrChange>
          </w:tcPr>
          <w:p w14:paraId="2849EE1F" w14:textId="257934EF" w:rsidR="00304CE8" w:rsidRPr="00217552" w:rsidRDefault="00304CE8" w:rsidP="00304CE8">
            <w:pPr>
              <w:spacing w:after="0"/>
              <w:jc w:val="center"/>
              <w:rPr>
                <w:sz w:val="16"/>
                <w:szCs w:val="16"/>
                <w:rPrChange w:id="3241" w:author="Steve Barbeaux" w:date="2022-10-09T19:45:00Z">
                  <w:rPr>
                    <w:sz w:val="16"/>
                    <w:szCs w:val="16"/>
                  </w:rPr>
                </w:rPrChange>
              </w:rPr>
            </w:pPr>
            <w:r w:rsidRPr="00217552">
              <w:rPr>
                <w:sz w:val="16"/>
                <w:szCs w:val="16"/>
                <w:rPrChange w:id="3242" w:author="Steve Barbeaux" w:date="2022-10-09T19:45:00Z">
                  <w:rPr>
                    <w:sz w:val="16"/>
                    <w:szCs w:val="16"/>
                  </w:rPr>
                </w:rPrChange>
              </w:rPr>
              <w:t>1.791</w:t>
            </w:r>
          </w:p>
        </w:tc>
        <w:tc>
          <w:tcPr>
            <w:tcW w:w="0" w:type="auto"/>
            <w:tcBorders>
              <w:top w:val="nil"/>
              <w:left w:val="nil"/>
              <w:bottom w:val="nil"/>
              <w:right w:val="nil"/>
            </w:tcBorders>
            <w:shd w:val="clear" w:color="auto" w:fill="auto"/>
            <w:noWrap/>
            <w:vAlign w:val="center"/>
            <w:tcPrChange w:id="3243" w:author="Steve Barbeaux" w:date="2022-10-09T19:44:00Z">
              <w:tcPr>
                <w:tcW w:w="599" w:type="dxa"/>
                <w:tcBorders>
                  <w:top w:val="nil"/>
                  <w:left w:val="nil"/>
                  <w:bottom w:val="nil"/>
                  <w:right w:val="nil"/>
                </w:tcBorders>
                <w:shd w:val="clear" w:color="auto" w:fill="auto"/>
                <w:noWrap/>
              </w:tcPr>
            </w:tcPrChange>
          </w:tcPr>
          <w:p w14:paraId="3740F267" w14:textId="35F0896B" w:rsidR="00304CE8" w:rsidRPr="00217552" w:rsidRDefault="00304CE8" w:rsidP="00304CE8">
            <w:pPr>
              <w:spacing w:after="0"/>
              <w:jc w:val="center"/>
              <w:rPr>
                <w:sz w:val="16"/>
                <w:szCs w:val="16"/>
                <w:rPrChange w:id="3244" w:author="Steve Barbeaux" w:date="2022-10-09T19:45:00Z">
                  <w:rPr>
                    <w:sz w:val="16"/>
                    <w:szCs w:val="16"/>
                  </w:rPr>
                </w:rPrChange>
              </w:rPr>
            </w:pPr>
            <w:r w:rsidRPr="00217552">
              <w:rPr>
                <w:sz w:val="16"/>
                <w:szCs w:val="16"/>
                <w:rPrChange w:id="3245" w:author="Steve Barbeaux" w:date="2022-10-09T19:45:00Z">
                  <w:rPr>
                    <w:sz w:val="16"/>
                    <w:szCs w:val="16"/>
                  </w:rPr>
                </w:rPrChange>
              </w:rPr>
              <w:t>1.740</w:t>
            </w:r>
          </w:p>
        </w:tc>
      </w:tr>
      <w:tr w:rsidR="00304CE8" w:rsidRPr="005F5568" w14:paraId="5CB2A4C6" w14:textId="77777777" w:rsidTr="00217552">
        <w:trPr>
          <w:trPrChange w:id="3246"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3247" w:author="Steve Barbeaux" w:date="2022-10-09T19:44:00Z">
              <w:tcPr>
                <w:tcW w:w="598" w:type="dxa"/>
                <w:tcBorders>
                  <w:top w:val="nil"/>
                  <w:left w:val="nil"/>
                  <w:bottom w:val="nil"/>
                  <w:right w:val="nil"/>
                </w:tcBorders>
                <w:shd w:val="clear" w:color="auto" w:fill="auto"/>
                <w:noWrap/>
                <w:vAlign w:val="center"/>
              </w:tcPr>
            </w:tcPrChange>
          </w:tcPr>
          <w:p w14:paraId="0B484C3A" w14:textId="77777777" w:rsidR="00304CE8" w:rsidRPr="00217552" w:rsidRDefault="00304CE8" w:rsidP="00304CE8">
            <w:pPr>
              <w:spacing w:after="0"/>
              <w:jc w:val="center"/>
              <w:rPr>
                <w:sz w:val="16"/>
                <w:szCs w:val="16"/>
                <w:rPrChange w:id="3248" w:author="Steve Barbeaux" w:date="2022-10-09T19:45:00Z">
                  <w:rPr>
                    <w:sz w:val="16"/>
                    <w:szCs w:val="16"/>
                  </w:rPr>
                </w:rPrChange>
              </w:rPr>
            </w:pPr>
            <w:r w:rsidRPr="00217552">
              <w:rPr>
                <w:sz w:val="16"/>
                <w:szCs w:val="16"/>
                <w:rPrChange w:id="3249" w:author="Steve Barbeaux" w:date="2022-10-09T19:45:00Z">
                  <w:rPr>
                    <w:sz w:val="16"/>
                    <w:szCs w:val="16"/>
                  </w:rPr>
                </w:rPrChange>
              </w:rPr>
              <w:t>2005</w:t>
            </w:r>
          </w:p>
        </w:tc>
        <w:tc>
          <w:tcPr>
            <w:tcW w:w="0" w:type="auto"/>
            <w:tcBorders>
              <w:top w:val="nil"/>
              <w:left w:val="nil"/>
              <w:bottom w:val="nil"/>
              <w:right w:val="nil"/>
            </w:tcBorders>
            <w:vAlign w:val="center"/>
            <w:tcPrChange w:id="3250" w:author="Steve Barbeaux" w:date="2022-10-09T19:44:00Z">
              <w:tcPr>
                <w:tcW w:w="599" w:type="dxa"/>
                <w:tcBorders>
                  <w:top w:val="nil"/>
                  <w:left w:val="nil"/>
                  <w:bottom w:val="nil"/>
                  <w:right w:val="nil"/>
                </w:tcBorders>
              </w:tcPr>
            </w:tcPrChange>
          </w:tcPr>
          <w:p w14:paraId="6FA10DCE" w14:textId="67D4AA7B" w:rsidR="00304CE8" w:rsidRPr="00217552" w:rsidRDefault="00304CE8" w:rsidP="00304CE8">
            <w:pPr>
              <w:spacing w:after="0"/>
              <w:jc w:val="center"/>
              <w:rPr>
                <w:sz w:val="16"/>
                <w:szCs w:val="16"/>
                <w:rPrChange w:id="3251" w:author="Steve Barbeaux" w:date="2022-10-09T19:45:00Z">
                  <w:rPr>
                    <w:sz w:val="16"/>
                    <w:szCs w:val="16"/>
                  </w:rPr>
                </w:rPrChange>
              </w:rPr>
            </w:pPr>
            <w:r w:rsidRPr="00217552">
              <w:rPr>
                <w:sz w:val="16"/>
                <w:szCs w:val="16"/>
                <w:rPrChange w:id="3252" w:author="Steve Barbeaux" w:date="2022-10-09T19:45:00Z">
                  <w:rPr>
                    <w:sz w:val="16"/>
                    <w:szCs w:val="16"/>
                  </w:rPr>
                </w:rPrChange>
              </w:rPr>
              <w:t>0.179</w:t>
            </w:r>
          </w:p>
        </w:tc>
        <w:tc>
          <w:tcPr>
            <w:tcW w:w="0" w:type="auto"/>
            <w:tcBorders>
              <w:top w:val="nil"/>
              <w:left w:val="nil"/>
              <w:bottom w:val="nil"/>
              <w:right w:val="nil"/>
            </w:tcBorders>
            <w:shd w:val="clear" w:color="auto" w:fill="auto"/>
            <w:noWrap/>
            <w:vAlign w:val="center"/>
            <w:tcPrChange w:id="3253" w:author="Steve Barbeaux" w:date="2022-10-09T19:44:00Z">
              <w:tcPr>
                <w:tcW w:w="598" w:type="dxa"/>
                <w:tcBorders>
                  <w:top w:val="nil"/>
                  <w:left w:val="nil"/>
                  <w:bottom w:val="nil"/>
                  <w:right w:val="nil"/>
                </w:tcBorders>
                <w:shd w:val="clear" w:color="auto" w:fill="auto"/>
                <w:noWrap/>
              </w:tcPr>
            </w:tcPrChange>
          </w:tcPr>
          <w:p w14:paraId="109B95A5" w14:textId="649D1E01" w:rsidR="00304CE8" w:rsidRPr="00217552" w:rsidRDefault="00304CE8" w:rsidP="00304CE8">
            <w:pPr>
              <w:spacing w:after="0"/>
              <w:jc w:val="center"/>
              <w:rPr>
                <w:sz w:val="16"/>
                <w:szCs w:val="16"/>
                <w:rPrChange w:id="3254" w:author="Steve Barbeaux" w:date="2022-10-09T19:45:00Z">
                  <w:rPr>
                    <w:sz w:val="16"/>
                    <w:szCs w:val="16"/>
                  </w:rPr>
                </w:rPrChange>
              </w:rPr>
            </w:pPr>
            <w:r w:rsidRPr="00217552">
              <w:rPr>
                <w:sz w:val="16"/>
                <w:szCs w:val="16"/>
                <w:rPrChange w:id="3255" w:author="Steve Barbeaux" w:date="2022-10-09T19:45:00Z">
                  <w:rPr>
                    <w:sz w:val="16"/>
                    <w:szCs w:val="16"/>
                  </w:rPr>
                </w:rPrChange>
              </w:rPr>
              <w:t>0.256</w:t>
            </w:r>
          </w:p>
        </w:tc>
        <w:tc>
          <w:tcPr>
            <w:tcW w:w="0" w:type="auto"/>
            <w:tcBorders>
              <w:top w:val="nil"/>
              <w:left w:val="nil"/>
              <w:bottom w:val="nil"/>
              <w:right w:val="nil"/>
            </w:tcBorders>
            <w:shd w:val="clear" w:color="auto" w:fill="auto"/>
            <w:noWrap/>
            <w:vAlign w:val="center"/>
            <w:tcPrChange w:id="3256" w:author="Steve Barbeaux" w:date="2022-10-09T19:44:00Z">
              <w:tcPr>
                <w:tcW w:w="599" w:type="dxa"/>
                <w:tcBorders>
                  <w:top w:val="nil"/>
                  <w:left w:val="nil"/>
                  <w:bottom w:val="nil"/>
                  <w:right w:val="nil"/>
                </w:tcBorders>
                <w:shd w:val="clear" w:color="auto" w:fill="auto"/>
                <w:noWrap/>
              </w:tcPr>
            </w:tcPrChange>
          </w:tcPr>
          <w:p w14:paraId="3BC88D85" w14:textId="7A94E6B9" w:rsidR="00304CE8" w:rsidRPr="00217552" w:rsidRDefault="00304CE8" w:rsidP="00304CE8">
            <w:pPr>
              <w:spacing w:after="0"/>
              <w:jc w:val="center"/>
              <w:rPr>
                <w:sz w:val="16"/>
                <w:szCs w:val="16"/>
                <w:rPrChange w:id="3257" w:author="Steve Barbeaux" w:date="2022-10-09T19:45:00Z">
                  <w:rPr>
                    <w:sz w:val="16"/>
                    <w:szCs w:val="16"/>
                  </w:rPr>
                </w:rPrChange>
              </w:rPr>
            </w:pPr>
            <w:r w:rsidRPr="00217552">
              <w:rPr>
                <w:sz w:val="16"/>
                <w:szCs w:val="16"/>
                <w:rPrChange w:id="3258" w:author="Steve Barbeaux" w:date="2022-10-09T19:45:00Z">
                  <w:rPr>
                    <w:sz w:val="16"/>
                    <w:szCs w:val="16"/>
                  </w:rPr>
                </w:rPrChange>
              </w:rPr>
              <w:t>0.371</w:t>
            </w:r>
          </w:p>
        </w:tc>
        <w:tc>
          <w:tcPr>
            <w:tcW w:w="0" w:type="auto"/>
            <w:tcBorders>
              <w:top w:val="nil"/>
              <w:left w:val="nil"/>
              <w:bottom w:val="nil"/>
              <w:right w:val="nil"/>
            </w:tcBorders>
            <w:shd w:val="clear" w:color="auto" w:fill="auto"/>
            <w:noWrap/>
            <w:vAlign w:val="center"/>
            <w:tcPrChange w:id="3259" w:author="Steve Barbeaux" w:date="2022-10-09T19:44:00Z">
              <w:tcPr>
                <w:tcW w:w="598" w:type="dxa"/>
                <w:tcBorders>
                  <w:top w:val="nil"/>
                  <w:left w:val="nil"/>
                  <w:bottom w:val="nil"/>
                  <w:right w:val="nil"/>
                </w:tcBorders>
                <w:shd w:val="clear" w:color="auto" w:fill="auto"/>
                <w:noWrap/>
              </w:tcPr>
            </w:tcPrChange>
          </w:tcPr>
          <w:p w14:paraId="17E9F219" w14:textId="3D6449A8" w:rsidR="00304CE8" w:rsidRPr="00217552" w:rsidRDefault="00304CE8" w:rsidP="00304CE8">
            <w:pPr>
              <w:spacing w:after="0"/>
              <w:jc w:val="center"/>
              <w:rPr>
                <w:sz w:val="16"/>
                <w:szCs w:val="16"/>
                <w:rPrChange w:id="3260" w:author="Steve Barbeaux" w:date="2022-10-09T19:45:00Z">
                  <w:rPr>
                    <w:sz w:val="16"/>
                    <w:szCs w:val="16"/>
                  </w:rPr>
                </w:rPrChange>
              </w:rPr>
            </w:pPr>
            <w:r w:rsidRPr="00217552">
              <w:rPr>
                <w:sz w:val="16"/>
                <w:szCs w:val="16"/>
                <w:rPrChange w:id="3261" w:author="Steve Barbeaux" w:date="2022-10-09T19:45:00Z">
                  <w:rPr>
                    <w:sz w:val="16"/>
                    <w:szCs w:val="16"/>
                  </w:rPr>
                </w:rPrChange>
              </w:rPr>
              <w:t>0.558</w:t>
            </w:r>
          </w:p>
        </w:tc>
        <w:tc>
          <w:tcPr>
            <w:tcW w:w="0" w:type="auto"/>
            <w:tcBorders>
              <w:top w:val="nil"/>
              <w:left w:val="nil"/>
              <w:bottom w:val="nil"/>
              <w:right w:val="nil"/>
            </w:tcBorders>
            <w:shd w:val="clear" w:color="auto" w:fill="auto"/>
            <w:noWrap/>
            <w:vAlign w:val="center"/>
            <w:tcPrChange w:id="3262" w:author="Steve Barbeaux" w:date="2022-10-09T19:44:00Z">
              <w:tcPr>
                <w:tcW w:w="599" w:type="dxa"/>
                <w:tcBorders>
                  <w:top w:val="nil"/>
                  <w:left w:val="nil"/>
                  <w:bottom w:val="nil"/>
                  <w:right w:val="nil"/>
                </w:tcBorders>
                <w:shd w:val="clear" w:color="auto" w:fill="auto"/>
                <w:noWrap/>
              </w:tcPr>
            </w:tcPrChange>
          </w:tcPr>
          <w:p w14:paraId="04F96734" w14:textId="4B6A9503" w:rsidR="00304CE8" w:rsidRPr="00217552" w:rsidRDefault="00304CE8" w:rsidP="00304CE8">
            <w:pPr>
              <w:spacing w:after="0"/>
              <w:jc w:val="center"/>
              <w:rPr>
                <w:sz w:val="16"/>
                <w:szCs w:val="16"/>
                <w:rPrChange w:id="3263" w:author="Steve Barbeaux" w:date="2022-10-09T19:45:00Z">
                  <w:rPr>
                    <w:sz w:val="16"/>
                    <w:szCs w:val="16"/>
                  </w:rPr>
                </w:rPrChange>
              </w:rPr>
            </w:pPr>
            <w:r w:rsidRPr="00217552">
              <w:rPr>
                <w:sz w:val="16"/>
                <w:szCs w:val="16"/>
                <w:rPrChange w:id="3264" w:author="Steve Barbeaux" w:date="2022-10-09T19:45:00Z">
                  <w:rPr>
                    <w:sz w:val="16"/>
                    <w:szCs w:val="16"/>
                  </w:rPr>
                </w:rPrChange>
              </w:rPr>
              <w:t>0.859</w:t>
            </w:r>
          </w:p>
        </w:tc>
        <w:tc>
          <w:tcPr>
            <w:tcW w:w="0" w:type="auto"/>
            <w:tcBorders>
              <w:top w:val="nil"/>
              <w:left w:val="nil"/>
              <w:bottom w:val="nil"/>
              <w:right w:val="nil"/>
            </w:tcBorders>
            <w:shd w:val="clear" w:color="auto" w:fill="auto"/>
            <w:noWrap/>
            <w:vAlign w:val="center"/>
            <w:tcPrChange w:id="3265" w:author="Steve Barbeaux" w:date="2022-10-09T19:44:00Z">
              <w:tcPr>
                <w:tcW w:w="598" w:type="dxa"/>
                <w:tcBorders>
                  <w:top w:val="nil"/>
                  <w:left w:val="nil"/>
                  <w:bottom w:val="nil"/>
                  <w:right w:val="nil"/>
                </w:tcBorders>
                <w:shd w:val="clear" w:color="auto" w:fill="auto"/>
                <w:noWrap/>
              </w:tcPr>
            </w:tcPrChange>
          </w:tcPr>
          <w:p w14:paraId="6EF8D941" w14:textId="52E36BE8" w:rsidR="00304CE8" w:rsidRPr="00217552" w:rsidRDefault="00304CE8" w:rsidP="00304CE8">
            <w:pPr>
              <w:spacing w:after="0"/>
              <w:jc w:val="center"/>
              <w:rPr>
                <w:sz w:val="16"/>
                <w:szCs w:val="16"/>
                <w:rPrChange w:id="3266" w:author="Steve Barbeaux" w:date="2022-10-09T19:45:00Z">
                  <w:rPr>
                    <w:sz w:val="16"/>
                    <w:szCs w:val="16"/>
                  </w:rPr>
                </w:rPrChange>
              </w:rPr>
            </w:pPr>
            <w:r w:rsidRPr="00217552">
              <w:rPr>
                <w:sz w:val="16"/>
                <w:szCs w:val="16"/>
                <w:rPrChange w:id="3267" w:author="Steve Barbeaux" w:date="2022-10-09T19:45:00Z">
                  <w:rPr>
                    <w:sz w:val="16"/>
                    <w:szCs w:val="16"/>
                  </w:rPr>
                </w:rPrChange>
              </w:rPr>
              <w:t>1.238</w:t>
            </w:r>
          </w:p>
        </w:tc>
        <w:tc>
          <w:tcPr>
            <w:tcW w:w="0" w:type="auto"/>
            <w:tcBorders>
              <w:top w:val="nil"/>
              <w:left w:val="nil"/>
              <w:bottom w:val="nil"/>
              <w:right w:val="nil"/>
            </w:tcBorders>
            <w:shd w:val="clear" w:color="auto" w:fill="auto"/>
            <w:noWrap/>
            <w:vAlign w:val="center"/>
            <w:tcPrChange w:id="3268" w:author="Steve Barbeaux" w:date="2022-10-09T19:44:00Z">
              <w:tcPr>
                <w:tcW w:w="599" w:type="dxa"/>
                <w:tcBorders>
                  <w:top w:val="nil"/>
                  <w:left w:val="nil"/>
                  <w:bottom w:val="nil"/>
                  <w:right w:val="nil"/>
                </w:tcBorders>
                <w:shd w:val="clear" w:color="auto" w:fill="auto"/>
                <w:noWrap/>
              </w:tcPr>
            </w:tcPrChange>
          </w:tcPr>
          <w:p w14:paraId="5BB388A0" w14:textId="79AF789F" w:rsidR="00304CE8" w:rsidRPr="00217552" w:rsidRDefault="00304CE8" w:rsidP="00304CE8">
            <w:pPr>
              <w:spacing w:after="0"/>
              <w:jc w:val="center"/>
              <w:rPr>
                <w:sz w:val="16"/>
                <w:szCs w:val="16"/>
                <w:rPrChange w:id="3269" w:author="Steve Barbeaux" w:date="2022-10-09T19:45:00Z">
                  <w:rPr>
                    <w:sz w:val="16"/>
                    <w:szCs w:val="16"/>
                  </w:rPr>
                </w:rPrChange>
              </w:rPr>
            </w:pPr>
            <w:r w:rsidRPr="00217552">
              <w:rPr>
                <w:sz w:val="16"/>
                <w:szCs w:val="16"/>
                <w:rPrChange w:id="3270" w:author="Steve Barbeaux" w:date="2022-10-09T19:45:00Z">
                  <w:rPr>
                    <w:sz w:val="16"/>
                    <w:szCs w:val="16"/>
                  </w:rPr>
                </w:rPrChange>
              </w:rPr>
              <w:t>1.540</w:t>
            </w:r>
          </w:p>
        </w:tc>
        <w:tc>
          <w:tcPr>
            <w:tcW w:w="0" w:type="auto"/>
            <w:tcBorders>
              <w:top w:val="nil"/>
              <w:left w:val="nil"/>
              <w:bottom w:val="nil"/>
              <w:right w:val="nil"/>
            </w:tcBorders>
            <w:shd w:val="clear" w:color="auto" w:fill="auto"/>
            <w:noWrap/>
            <w:vAlign w:val="center"/>
            <w:tcPrChange w:id="3271" w:author="Steve Barbeaux" w:date="2022-10-09T19:44:00Z">
              <w:tcPr>
                <w:tcW w:w="598" w:type="dxa"/>
                <w:tcBorders>
                  <w:top w:val="nil"/>
                  <w:left w:val="nil"/>
                  <w:bottom w:val="nil"/>
                  <w:right w:val="nil"/>
                </w:tcBorders>
                <w:shd w:val="clear" w:color="auto" w:fill="auto"/>
                <w:noWrap/>
              </w:tcPr>
            </w:tcPrChange>
          </w:tcPr>
          <w:p w14:paraId="118D3F44" w14:textId="5BB367B1" w:rsidR="00304CE8" w:rsidRPr="00217552" w:rsidRDefault="00304CE8" w:rsidP="00304CE8">
            <w:pPr>
              <w:spacing w:after="0"/>
              <w:jc w:val="center"/>
              <w:rPr>
                <w:sz w:val="16"/>
                <w:szCs w:val="16"/>
                <w:rPrChange w:id="3272" w:author="Steve Barbeaux" w:date="2022-10-09T19:45:00Z">
                  <w:rPr>
                    <w:sz w:val="16"/>
                    <w:szCs w:val="16"/>
                  </w:rPr>
                </w:rPrChange>
              </w:rPr>
            </w:pPr>
            <w:r w:rsidRPr="00217552">
              <w:rPr>
                <w:sz w:val="16"/>
                <w:szCs w:val="16"/>
                <w:rPrChange w:id="3273" w:author="Steve Barbeaux" w:date="2022-10-09T19:45:00Z">
                  <w:rPr>
                    <w:sz w:val="16"/>
                    <w:szCs w:val="16"/>
                  </w:rPr>
                </w:rPrChange>
              </w:rPr>
              <w:t>1.652</w:t>
            </w:r>
          </w:p>
        </w:tc>
        <w:tc>
          <w:tcPr>
            <w:tcW w:w="0" w:type="auto"/>
            <w:tcBorders>
              <w:top w:val="nil"/>
              <w:left w:val="nil"/>
              <w:bottom w:val="nil"/>
              <w:right w:val="nil"/>
            </w:tcBorders>
            <w:shd w:val="clear" w:color="auto" w:fill="auto"/>
            <w:noWrap/>
            <w:vAlign w:val="center"/>
            <w:tcPrChange w:id="3274" w:author="Steve Barbeaux" w:date="2022-10-09T19:44:00Z">
              <w:tcPr>
                <w:tcW w:w="599" w:type="dxa"/>
                <w:tcBorders>
                  <w:top w:val="nil"/>
                  <w:left w:val="nil"/>
                  <w:bottom w:val="nil"/>
                  <w:right w:val="nil"/>
                </w:tcBorders>
                <w:shd w:val="clear" w:color="auto" w:fill="auto"/>
                <w:noWrap/>
              </w:tcPr>
            </w:tcPrChange>
          </w:tcPr>
          <w:p w14:paraId="72C0BEB6" w14:textId="0C9DDBED" w:rsidR="00304CE8" w:rsidRPr="00217552" w:rsidRDefault="00304CE8" w:rsidP="00304CE8">
            <w:pPr>
              <w:spacing w:after="0"/>
              <w:jc w:val="center"/>
              <w:rPr>
                <w:sz w:val="16"/>
                <w:szCs w:val="16"/>
                <w:rPrChange w:id="3275" w:author="Steve Barbeaux" w:date="2022-10-09T19:45:00Z">
                  <w:rPr>
                    <w:sz w:val="16"/>
                    <w:szCs w:val="16"/>
                  </w:rPr>
                </w:rPrChange>
              </w:rPr>
            </w:pPr>
            <w:r w:rsidRPr="00217552">
              <w:rPr>
                <w:sz w:val="16"/>
                <w:szCs w:val="16"/>
                <w:rPrChange w:id="3276" w:author="Steve Barbeaux" w:date="2022-10-09T19:45:00Z">
                  <w:rPr>
                    <w:sz w:val="16"/>
                    <w:szCs w:val="16"/>
                  </w:rPr>
                </w:rPrChange>
              </w:rPr>
              <w:t>1.650</w:t>
            </w:r>
          </w:p>
        </w:tc>
        <w:tc>
          <w:tcPr>
            <w:tcW w:w="0" w:type="auto"/>
            <w:tcBorders>
              <w:top w:val="nil"/>
              <w:left w:val="nil"/>
              <w:bottom w:val="nil"/>
              <w:right w:val="nil"/>
            </w:tcBorders>
            <w:shd w:val="clear" w:color="auto" w:fill="auto"/>
            <w:noWrap/>
            <w:vAlign w:val="center"/>
            <w:tcPrChange w:id="3277" w:author="Steve Barbeaux" w:date="2022-10-09T19:44:00Z">
              <w:tcPr>
                <w:tcW w:w="598" w:type="dxa"/>
                <w:tcBorders>
                  <w:top w:val="nil"/>
                  <w:left w:val="nil"/>
                  <w:bottom w:val="nil"/>
                  <w:right w:val="nil"/>
                </w:tcBorders>
                <w:shd w:val="clear" w:color="auto" w:fill="auto"/>
                <w:noWrap/>
              </w:tcPr>
            </w:tcPrChange>
          </w:tcPr>
          <w:p w14:paraId="67612FFF" w14:textId="1F0AD8C9" w:rsidR="00304CE8" w:rsidRPr="00217552" w:rsidRDefault="00304CE8" w:rsidP="00304CE8">
            <w:pPr>
              <w:spacing w:after="0"/>
              <w:jc w:val="center"/>
              <w:rPr>
                <w:sz w:val="16"/>
                <w:szCs w:val="16"/>
                <w:rPrChange w:id="3278" w:author="Steve Barbeaux" w:date="2022-10-09T19:45:00Z">
                  <w:rPr>
                    <w:sz w:val="16"/>
                    <w:szCs w:val="16"/>
                  </w:rPr>
                </w:rPrChange>
              </w:rPr>
            </w:pPr>
            <w:r w:rsidRPr="00217552">
              <w:rPr>
                <w:sz w:val="16"/>
                <w:szCs w:val="16"/>
                <w:rPrChange w:id="3279" w:author="Steve Barbeaux" w:date="2022-10-09T19:45:00Z">
                  <w:rPr>
                    <w:sz w:val="16"/>
                    <w:szCs w:val="16"/>
                  </w:rPr>
                </w:rPrChange>
              </w:rPr>
              <w:t>1.670</w:t>
            </w:r>
          </w:p>
        </w:tc>
        <w:tc>
          <w:tcPr>
            <w:tcW w:w="0" w:type="auto"/>
            <w:tcBorders>
              <w:top w:val="nil"/>
              <w:left w:val="nil"/>
              <w:bottom w:val="nil"/>
              <w:right w:val="nil"/>
            </w:tcBorders>
            <w:shd w:val="clear" w:color="auto" w:fill="auto"/>
            <w:noWrap/>
            <w:vAlign w:val="center"/>
            <w:tcPrChange w:id="3280" w:author="Steve Barbeaux" w:date="2022-10-09T19:44:00Z">
              <w:tcPr>
                <w:tcW w:w="599" w:type="dxa"/>
                <w:tcBorders>
                  <w:top w:val="nil"/>
                  <w:left w:val="nil"/>
                  <w:bottom w:val="nil"/>
                  <w:right w:val="nil"/>
                </w:tcBorders>
                <w:shd w:val="clear" w:color="auto" w:fill="auto"/>
                <w:noWrap/>
              </w:tcPr>
            </w:tcPrChange>
          </w:tcPr>
          <w:p w14:paraId="167B286D" w14:textId="7E2B47A5" w:rsidR="00304CE8" w:rsidRPr="00217552" w:rsidRDefault="00304CE8" w:rsidP="00304CE8">
            <w:pPr>
              <w:spacing w:after="0"/>
              <w:jc w:val="center"/>
              <w:rPr>
                <w:sz w:val="16"/>
                <w:szCs w:val="16"/>
                <w:rPrChange w:id="3281" w:author="Steve Barbeaux" w:date="2022-10-09T19:45:00Z">
                  <w:rPr>
                    <w:sz w:val="16"/>
                    <w:szCs w:val="16"/>
                  </w:rPr>
                </w:rPrChange>
              </w:rPr>
            </w:pPr>
            <w:r w:rsidRPr="00217552">
              <w:rPr>
                <w:sz w:val="16"/>
                <w:szCs w:val="16"/>
                <w:rPrChange w:id="3282" w:author="Steve Barbeaux" w:date="2022-10-09T19:45:00Z">
                  <w:rPr>
                    <w:sz w:val="16"/>
                    <w:szCs w:val="16"/>
                  </w:rPr>
                </w:rPrChange>
              </w:rPr>
              <w:t>1.748</w:t>
            </w:r>
          </w:p>
        </w:tc>
        <w:tc>
          <w:tcPr>
            <w:tcW w:w="0" w:type="auto"/>
            <w:tcBorders>
              <w:top w:val="nil"/>
              <w:left w:val="nil"/>
              <w:bottom w:val="nil"/>
              <w:right w:val="nil"/>
            </w:tcBorders>
            <w:shd w:val="clear" w:color="auto" w:fill="auto"/>
            <w:noWrap/>
            <w:vAlign w:val="center"/>
            <w:tcPrChange w:id="3283" w:author="Steve Barbeaux" w:date="2022-10-09T19:44:00Z">
              <w:tcPr>
                <w:tcW w:w="598" w:type="dxa"/>
                <w:tcBorders>
                  <w:top w:val="nil"/>
                  <w:left w:val="nil"/>
                  <w:bottom w:val="nil"/>
                  <w:right w:val="nil"/>
                </w:tcBorders>
                <w:shd w:val="clear" w:color="auto" w:fill="auto"/>
                <w:noWrap/>
              </w:tcPr>
            </w:tcPrChange>
          </w:tcPr>
          <w:p w14:paraId="0DCA8876" w14:textId="0D1F15BF" w:rsidR="00304CE8" w:rsidRPr="00217552" w:rsidRDefault="00304CE8" w:rsidP="00304CE8">
            <w:pPr>
              <w:spacing w:after="0"/>
              <w:jc w:val="center"/>
              <w:rPr>
                <w:sz w:val="16"/>
                <w:szCs w:val="16"/>
                <w:rPrChange w:id="3284" w:author="Steve Barbeaux" w:date="2022-10-09T19:45:00Z">
                  <w:rPr>
                    <w:sz w:val="16"/>
                    <w:szCs w:val="16"/>
                  </w:rPr>
                </w:rPrChange>
              </w:rPr>
            </w:pPr>
            <w:r w:rsidRPr="00217552">
              <w:rPr>
                <w:sz w:val="16"/>
                <w:szCs w:val="16"/>
                <w:rPrChange w:id="3285" w:author="Steve Barbeaux" w:date="2022-10-09T19:45:00Z">
                  <w:rPr>
                    <w:sz w:val="16"/>
                    <w:szCs w:val="16"/>
                  </w:rPr>
                </w:rPrChange>
              </w:rPr>
              <w:t>1.827</w:t>
            </w:r>
          </w:p>
        </w:tc>
        <w:tc>
          <w:tcPr>
            <w:tcW w:w="0" w:type="auto"/>
            <w:tcBorders>
              <w:top w:val="nil"/>
              <w:left w:val="nil"/>
              <w:bottom w:val="nil"/>
              <w:right w:val="nil"/>
            </w:tcBorders>
            <w:shd w:val="clear" w:color="auto" w:fill="auto"/>
            <w:noWrap/>
            <w:vAlign w:val="center"/>
            <w:tcPrChange w:id="3286" w:author="Steve Barbeaux" w:date="2022-10-09T19:44:00Z">
              <w:tcPr>
                <w:tcW w:w="599" w:type="dxa"/>
                <w:tcBorders>
                  <w:top w:val="nil"/>
                  <w:left w:val="nil"/>
                  <w:bottom w:val="nil"/>
                  <w:right w:val="nil"/>
                </w:tcBorders>
                <w:shd w:val="clear" w:color="auto" w:fill="auto"/>
                <w:noWrap/>
              </w:tcPr>
            </w:tcPrChange>
          </w:tcPr>
          <w:p w14:paraId="2DE1C673" w14:textId="7C92005F" w:rsidR="00304CE8" w:rsidRPr="00217552" w:rsidRDefault="00304CE8" w:rsidP="00304CE8">
            <w:pPr>
              <w:spacing w:after="0"/>
              <w:jc w:val="center"/>
              <w:rPr>
                <w:sz w:val="16"/>
                <w:szCs w:val="16"/>
                <w:rPrChange w:id="3287" w:author="Steve Barbeaux" w:date="2022-10-09T19:45:00Z">
                  <w:rPr>
                    <w:sz w:val="16"/>
                    <w:szCs w:val="16"/>
                  </w:rPr>
                </w:rPrChange>
              </w:rPr>
            </w:pPr>
            <w:r w:rsidRPr="00217552">
              <w:rPr>
                <w:sz w:val="16"/>
                <w:szCs w:val="16"/>
                <w:rPrChange w:id="3288" w:author="Steve Barbeaux" w:date="2022-10-09T19:45:00Z">
                  <w:rPr>
                    <w:sz w:val="16"/>
                    <w:szCs w:val="16"/>
                  </w:rPr>
                </w:rPrChange>
              </w:rPr>
              <w:t>1.840</w:t>
            </w:r>
          </w:p>
        </w:tc>
        <w:tc>
          <w:tcPr>
            <w:tcW w:w="0" w:type="auto"/>
            <w:tcBorders>
              <w:top w:val="nil"/>
              <w:left w:val="nil"/>
              <w:bottom w:val="nil"/>
              <w:right w:val="nil"/>
            </w:tcBorders>
            <w:shd w:val="clear" w:color="auto" w:fill="auto"/>
            <w:noWrap/>
            <w:vAlign w:val="center"/>
            <w:tcPrChange w:id="3289" w:author="Steve Barbeaux" w:date="2022-10-09T19:44:00Z">
              <w:tcPr>
                <w:tcW w:w="598" w:type="dxa"/>
                <w:tcBorders>
                  <w:top w:val="nil"/>
                  <w:left w:val="nil"/>
                  <w:bottom w:val="nil"/>
                  <w:right w:val="nil"/>
                </w:tcBorders>
                <w:shd w:val="clear" w:color="auto" w:fill="auto"/>
                <w:noWrap/>
              </w:tcPr>
            </w:tcPrChange>
          </w:tcPr>
          <w:p w14:paraId="4986EA5E" w14:textId="0825415D" w:rsidR="00304CE8" w:rsidRPr="00217552" w:rsidRDefault="00304CE8" w:rsidP="00304CE8">
            <w:pPr>
              <w:spacing w:after="0"/>
              <w:jc w:val="center"/>
              <w:rPr>
                <w:sz w:val="16"/>
                <w:szCs w:val="16"/>
                <w:rPrChange w:id="3290" w:author="Steve Barbeaux" w:date="2022-10-09T19:45:00Z">
                  <w:rPr>
                    <w:sz w:val="16"/>
                    <w:szCs w:val="16"/>
                  </w:rPr>
                </w:rPrChange>
              </w:rPr>
            </w:pPr>
            <w:r w:rsidRPr="00217552">
              <w:rPr>
                <w:sz w:val="16"/>
                <w:szCs w:val="16"/>
                <w:rPrChange w:id="3291" w:author="Steve Barbeaux" w:date="2022-10-09T19:45:00Z">
                  <w:rPr>
                    <w:sz w:val="16"/>
                    <w:szCs w:val="16"/>
                  </w:rPr>
                </w:rPrChange>
              </w:rPr>
              <w:t>1.791</w:t>
            </w:r>
          </w:p>
        </w:tc>
        <w:tc>
          <w:tcPr>
            <w:tcW w:w="0" w:type="auto"/>
            <w:tcBorders>
              <w:top w:val="nil"/>
              <w:left w:val="nil"/>
              <w:bottom w:val="nil"/>
              <w:right w:val="nil"/>
            </w:tcBorders>
            <w:shd w:val="clear" w:color="auto" w:fill="auto"/>
            <w:noWrap/>
            <w:vAlign w:val="center"/>
            <w:tcPrChange w:id="3292" w:author="Steve Barbeaux" w:date="2022-10-09T19:44:00Z">
              <w:tcPr>
                <w:tcW w:w="599" w:type="dxa"/>
                <w:tcBorders>
                  <w:top w:val="nil"/>
                  <w:left w:val="nil"/>
                  <w:bottom w:val="nil"/>
                  <w:right w:val="nil"/>
                </w:tcBorders>
                <w:shd w:val="clear" w:color="auto" w:fill="auto"/>
                <w:noWrap/>
              </w:tcPr>
            </w:tcPrChange>
          </w:tcPr>
          <w:p w14:paraId="57D9E1A7" w14:textId="18494236" w:rsidR="00304CE8" w:rsidRPr="00217552" w:rsidRDefault="00304CE8" w:rsidP="00304CE8">
            <w:pPr>
              <w:spacing w:after="0"/>
              <w:jc w:val="center"/>
              <w:rPr>
                <w:sz w:val="16"/>
                <w:szCs w:val="16"/>
                <w:rPrChange w:id="3293" w:author="Steve Barbeaux" w:date="2022-10-09T19:45:00Z">
                  <w:rPr>
                    <w:sz w:val="16"/>
                    <w:szCs w:val="16"/>
                  </w:rPr>
                </w:rPrChange>
              </w:rPr>
            </w:pPr>
            <w:r w:rsidRPr="00217552">
              <w:rPr>
                <w:sz w:val="16"/>
                <w:szCs w:val="16"/>
                <w:rPrChange w:id="3294" w:author="Steve Barbeaux" w:date="2022-10-09T19:45:00Z">
                  <w:rPr>
                    <w:sz w:val="16"/>
                    <w:szCs w:val="16"/>
                  </w:rPr>
                </w:rPrChange>
              </w:rPr>
              <w:t>1.740</w:t>
            </w:r>
          </w:p>
        </w:tc>
      </w:tr>
      <w:tr w:rsidR="00304CE8" w:rsidRPr="005F5568" w14:paraId="1FAC5907" w14:textId="77777777" w:rsidTr="00217552">
        <w:trPr>
          <w:trPrChange w:id="3295"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3296" w:author="Steve Barbeaux" w:date="2022-10-09T19:44:00Z">
              <w:tcPr>
                <w:tcW w:w="598" w:type="dxa"/>
                <w:tcBorders>
                  <w:top w:val="nil"/>
                  <w:left w:val="nil"/>
                  <w:bottom w:val="nil"/>
                  <w:right w:val="nil"/>
                </w:tcBorders>
                <w:shd w:val="clear" w:color="auto" w:fill="auto"/>
                <w:noWrap/>
                <w:vAlign w:val="center"/>
              </w:tcPr>
            </w:tcPrChange>
          </w:tcPr>
          <w:p w14:paraId="4C68295A" w14:textId="77777777" w:rsidR="00304CE8" w:rsidRPr="00217552" w:rsidRDefault="00304CE8" w:rsidP="00304CE8">
            <w:pPr>
              <w:spacing w:after="0"/>
              <w:jc w:val="center"/>
              <w:rPr>
                <w:sz w:val="16"/>
                <w:szCs w:val="16"/>
                <w:rPrChange w:id="3297" w:author="Steve Barbeaux" w:date="2022-10-09T19:45:00Z">
                  <w:rPr>
                    <w:sz w:val="16"/>
                    <w:szCs w:val="16"/>
                  </w:rPr>
                </w:rPrChange>
              </w:rPr>
            </w:pPr>
            <w:r w:rsidRPr="00217552">
              <w:rPr>
                <w:sz w:val="16"/>
                <w:szCs w:val="16"/>
                <w:rPrChange w:id="3298" w:author="Steve Barbeaux" w:date="2022-10-09T19:45:00Z">
                  <w:rPr>
                    <w:sz w:val="16"/>
                    <w:szCs w:val="16"/>
                  </w:rPr>
                </w:rPrChange>
              </w:rPr>
              <w:t>2006</w:t>
            </w:r>
          </w:p>
        </w:tc>
        <w:tc>
          <w:tcPr>
            <w:tcW w:w="0" w:type="auto"/>
            <w:tcBorders>
              <w:top w:val="nil"/>
              <w:left w:val="nil"/>
              <w:bottom w:val="nil"/>
              <w:right w:val="nil"/>
            </w:tcBorders>
            <w:vAlign w:val="center"/>
            <w:tcPrChange w:id="3299" w:author="Steve Barbeaux" w:date="2022-10-09T19:44:00Z">
              <w:tcPr>
                <w:tcW w:w="599" w:type="dxa"/>
                <w:tcBorders>
                  <w:top w:val="nil"/>
                  <w:left w:val="nil"/>
                  <w:bottom w:val="nil"/>
                  <w:right w:val="nil"/>
                </w:tcBorders>
              </w:tcPr>
            </w:tcPrChange>
          </w:tcPr>
          <w:p w14:paraId="53075156" w14:textId="4D7DD8A6" w:rsidR="00304CE8" w:rsidRPr="00217552" w:rsidRDefault="00304CE8" w:rsidP="00304CE8">
            <w:pPr>
              <w:spacing w:after="0"/>
              <w:jc w:val="center"/>
              <w:rPr>
                <w:sz w:val="16"/>
                <w:szCs w:val="16"/>
                <w:rPrChange w:id="3300" w:author="Steve Barbeaux" w:date="2022-10-09T19:45:00Z">
                  <w:rPr>
                    <w:sz w:val="16"/>
                    <w:szCs w:val="16"/>
                  </w:rPr>
                </w:rPrChange>
              </w:rPr>
            </w:pPr>
            <w:r w:rsidRPr="00217552">
              <w:rPr>
                <w:sz w:val="16"/>
                <w:szCs w:val="16"/>
                <w:rPrChange w:id="3301" w:author="Steve Barbeaux" w:date="2022-10-09T19:45:00Z">
                  <w:rPr>
                    <w:sz w:val="16"/>
                    <w:szCs w:val="16"/>
                  </w:rPr>
                </w:rPrChange>
              </w:rPr>
              <w:t>0.179</w:t>
            </w:r>
          </w:p>
        </w:tc>
        <w:tc>
          <w:tcPr>
            <w:tcW w:w="0" w:type="auto"/>
            <w:tcBorders>
              <w:top w:val="nil"/>
              <w:left w:val="nil"/>
              <w:bottom w:val="nil"/>
              <w:right w:val="nil"/>
            </w:tcBorders>
            <w:shd w:val="clear" w:color="auto" w:fill="auto"/>
            <w:noWrap/>
            <w:vAlign w:val="center"/>
            <w:tcPrChange w:id="3302" w:author="Steve Barbeaux" w:date="2022-10-09T19:44:00Z">
              <w:tcPr>
                <w:tcW w:w="598" w:type="dxa"/>
                <w:tcBorders>
                  <w:top w:val="nil"/>
                  <w:left w:val="nil"/>
                  <w:bottom w:val="nil"/>
                  <w:right w:val="nil"/>
                </w:tcBorders>
                <w:shd w:val="clear" w:color="auto" w:fill="auto"/>
                <w:noWrap/>
              </w:tcPr>
            </w:tcPrChange>
          </w:tcPr>
          <w:p w14:paraId="5AC842CE" w14:textId="6FED39A2" w:rsidR="00304CE8" w:rsidRPr="00217552" w:rsidRDefault="00304CE8" w:rsidP="00304CE8">
            <w:pPr>
              <w:spacing w:after="0"/>
              <w:jc w:val="center"/>
              <w:rPr>
                <w:sz w:val="16"/>
                <w:szCs w:val="16"/>
                <w:rPrChange w:id="3303" w:author="Steve Barbeaux" w:date="2022-10-09T19:45:00Z">
                  <w:rPr>
                    <w:sz w:val="16"/>
                    <w:szCs w:val="16"/>
                  </w:rPr>
                </w:rPrChange>
              </w:rPr>
            </w:pPr>
            <w:r w:rsidRPr="00217552">
              <w:rPr>
                <w:sz w:val="16"/>
                <w:szCs w:val="16"/>
                <w:rPrChange w:id="3304" w:author="Steve Barbeaux" w:date="2022-10-09T19:45:00Z">
                  <w:rPr>
                    <w:sz w:val="16"/>
                    <w:szCs w:val="16"/>
                  </w:rPr>
                </w:rPrChange>
              </w:rPr>
              <w:t>0.319</w:t>
            </w:r>
          </w:p>
        </w:tc>
        <w:tc>
          <w:tcPr>
            <w:tcW w:w="0" w:type="auto"/>
            <w:tcBorders>
              <w:top w:val="nil"/>
              <w:left w:val="nil"/>
              <w:bottom w:val="nil"/>
              <w:right w:val="nil"/>
            </w:tcBorders>
            <w:shd w:val="clear" w:color="auto" w:fill="auto"/>
            <w:noWrap/>
            <w:vAlign w:val="center"/>
            <w:tcPrChange w:id="3305" w:author="Steve Barbeaux" w:date="2022-10-09T19:44:00Z">
              <w:tcPr>
                <w:tcW w:w="599" w:type="dxa"/>
                <w:tcBorders>
                  <w:top w:val="nil"/>
                  <w:left w:val="nil"/>
                  <w:bottom w:val="nil"/>
                  <w:right w:val="nil"/>
                </w:tcBorders>
                <w:shd w:val="clear" w:color="auto" w:fill="auto"/>
                <w:noWrap/>
              </w:tcPr>
            </w:tcPrChange>
          </w:tcPr>
          <w:p w14:paraId="4FB7CE9F" w14:textId="7AC8FA2D" w:rsidR="00304CE8" w:rsidRPr="00217552" w:rsidRDefault="00304CE8" w:rsidP="00304CE8">
            <w:pPr>
              <w:spacing w:after="0"/>
              <w:jc w:val="center"/>
              <w:rPr>
                <w:sz w:val="16"/>
                <w:szCs w:val="16"/>
                <w:rPrChange w:id="3306" w:author="Steve Barbeaux" w:date="2022-10-09T19:45:00Z">
                  <w:rPr>
                    <w:sz w:val="16"/>
                    <w:szCs w:val="16"/>
                  </w:rPr>
                </w:rPrChange>
              </w:rPr>
            </w:pPr>
            <w:r w:rsidRPr="00217552">
              <w:rPr>
                <w:sz w:val="16"/>
                <w:szCs w:val="16"/>
                <w:rPrChange w:id="3307" w:author="Steve Barbeaux" w:date="2022-10-09T19:45:00Z">
                  <w:rPr>
                    <w:sz w:val="16"/>
                    <w:szCs w:val="16"/>
                  </w:rPr>
                </w:rPrChange>
              </w:rPr>
              <w:t>0.459</w:t>
            </w:r>
          </w:p>
        </w:tc>
        <w:tc>
          <w:tcPr>
            <w:tcW w:w="0" w:type="auto"/>
            <w:tcBorders>
              <w:top w:val="nil"/>
              <w:left w:val="nil"/>
              <w:bottom w:val="nil"/>
              <w:right w:val="nil"/>
            </w:tcBorders>
            <w:shd w:val="clear" w:color="auto" w:fill="auto"/>
            <w:noWrap/>
            <w:vAlign w:val="center"/>
            <w:tcPrChange w:id="3308" w:author="Steve Barbeaux" w:date="2022-10-09T19:44:00Z">
              <w:tcPr>
                <w:tcW w:w="598" w:type="dxa"/>
                <w:tcBorders>
                  <w:top w:val="nil"/>
                  <w:left w:val="nil"/>
                  <w:bottom w:val="nil"/>
                  <w:right w:val="nil"/>
                </w:tcBorders>
                <w:shd w:val="clear" w:color="auto" w:fill="auto"/>
                <w:noWrap/>
              </w:tcPr>
            </w:tcPrChange>
          </w:tcPr>
          <w:p w14:paraId="597E9848" w14:textId="0B329A25" w:rsidR="00304CE8" w:rsidRPr="00217552" w:rsidRDefault="00304CE8" w:rsidP="00304CE8">
            <w:pPr>
              <w:spacing w:after="0"/>
              <w:jc w:val="center"/>
              <w:rPr>
                <w:sz w:val="16"/>
                <w:szCs w:val="16"/>
                <w:rPrChange w:id="3309" w:author="Steve Barbeaux" w:date="2022-10-09T19:45:00Z">
                  <w:rPr>
                    <w:sz w:val="16"/>
                    <w:szCs w:val="16"/>
                  </w:rPr>
                </w:rPrChange>
              </w:rPr>
            </w:pPr>
            <w:r w:rsidRPr="00217552">
              <w:rPr>
                <w:sz w:val="16"/>
                <w:szCs w:val="16"/>
                <w:rPrChange w:id="3310" w:author="Steve Barbeaux" w:date="2022-10-09T19:45:00Z">
                  <w:rPr>
                    <w:sz w:val="16"/>
                    <w:szCs w:val="16"/>
                  </w:rPr>
                </w:rPrChange>
              </w:rPr>
              <w:t>0.705</w:t>
            </w:r>
          </w:p>
        </w:tc>
        <w:tc>
          <w:tcPr>
            <w:tcW w:w="0" w:type="auto"/>
            <w:tcBorders>
              <w:top w:val="nil"/>
              <w:left w:val="nil"/>
              <w:bottom w:val="nil"/>
              <w:right w:val="nil"/>
            </w:tcBorders>
            <w:shd w:val="clear" w:color="auto" w:fill="auto"/>
            <w:noWrap/>
            <w:vAlign w:val="center"/>
            <w:tcPrChange w:id="3311" w:author="Steve Barbeaux" w:date="2022-10-09T19:44:00Z">
              <w:tcPr>
                <w:tcW w:w="599" w:type="dxa"/>
                <w:tcBorders>
                  <w:top w:val="nil"/>
                  <w:left w:val="nil"/>
                  <w:bottom w:val="nil"/>
                  <w:right w:val="nil"/>
                </w:tcBorders>
                <w:shd w:val="clear" w:color="auto" w:fill="auto"/>
                <w:noWrap/>
              </w:tcPr>
            </w:tcPrChange>
          </w:tcPr>
          <w:p w14:paraId="68A4D8EC" w14:textId="2F50326B" w:rsidR="00304CE8" w:rsidRPr="00217552" w:rsidRDefault="00304CE8" w:rsidP="00304CE8">
            <w:pPr>
              <w:spacing w:after="0"/>
              <w:jc w:val="center"/>
              <w:rPr>
                <w:sz w:val="16"/>
                <w:szCs w:val="16"/>
                <w:rPrChange w:id="3312" w:author="Steve Barbeaux" w:date="2022-10-09T19:45:00Z">
                  <w:rPr>
                    <w:sz w:val="16"/>
                    <w:szCs w:val="16"/>
                  </w:rPr>
                </w:rPrChange>
              </w:rPr>
            </w:pPr>
            <w:r w:rsidRPr="00217552">
              <w:rPr>
                <w:sz w:val="16"/>
                <w:szCs w:val="16"/>
                <w:rPrChange w:id="3313" w:author="Steve Barbeaux" w:date="2022-10-09T19:45:00Z">
                  <w:rPr>
                    <w:sz w:val="16"/>
                    <w:szCs w:val="16"/>
                  </w:rPr>
                </w:rPrChange>
              </w:rPr>
              <w:t>1.048</w:t>
            </w:r>
          </w:p>
        </w:tc>
        <w:tc>
          <w:tcPr>
            <w:tcW w:w="0" w:type="auto"/>
            <w:tcBorders>
              <w:top w:val="nil"/>
              <w:left w:val="nil"/>
              <w:bottom w:val="nil"/>
              <w:right w:val="nil"/>
            </w:tcBorders>
            <w:shd w:val="clear" w:color="auto" w:fill="auto"/>
            <w:noWrap/>
            <w:vAlign w:val="center"/>
            <w:tcPrChange w:id="3314" w:author="Steve Barbeaux" w:date="2022-10-09T19:44:00Z">
              <w:tcPr>
                <w:tcW w:w="598" w:type="dxa"/>
                <w:tcBorders>
                  <w:top w:val="nil"/>
                  <w:left w:val="nil"/>
                  <w:bottom w:val="nil"/>
                  <w:right w:val="nil"/>
                </w:tcBorders>
                <w:shd w:val="clear" w:color="auto" w:fill="auto"/>
                <w:noWrap/>
              </w:tcPr>
            </w:tcPrChange>
          </w:tcPr>
          <w:p w14:paraId="1722BC9D" w14:textId="32AAF675" w:rsidR="00304CE8" w:rsidRPr="00217552" w:rsidRDefault="00304CE8" w:rsidP="00304CE8">
            <w:pPr>
              <w:spacing w:after="0"/>
              <w:jc w:val="center"/>
              <w:rPr>
                <w:sz w:val="16"/>
                <w:szCs w:val="16"/>
                <w:rPrChange w:id="3315" w:author="Steve Barbeaux" w:date="2022-10-09T19:45:00Z">
                  <w:rPr>
                    <w:sz w:val="16"/>
                    <w:szCs w:val="16"/>
                  </w:rPr>
                </w:rPrChange>
              </w:rPr>
            </w:pPr>
            <w:r w:rsidRPr="00217552">
              <w:rPr>
                <w:sz w:val="16"/>
                <w:szCs w:val="16"/>
                <w:rPrChange w:id="3316" w:author="Steve Barbeaux" w:date="2022-10-09T19:45:00Z">
                  <w:rPr>
                    <w:sz w:val="16"/>
                    <w:szCs w:val="16"/>
                  </w:rPr>
                </w:rPrChange>
              </w:rPr>
              <w:t>1.392</w:t>
            </w:r>
          </w:p>
        </w:tc>
        <w:tc>
          <w:tcPr>
            <w:tcW w:w="0" w:type="auto"/>
            <w:tcBorders>
              <w:top w:val="nil"/>
              <w:left w:val="nil"/>
              <w:bottom w:val="nil"/>
              <w:right w:val="nil"/>
            </w:tcBorders>
            <w:shd w:val="clear" w:color="auto" w:fill="auto"/>
            <w:noWrap/>
            <w:vAlign w:val="center"/>
            <w:tcPrChange w:id="3317" w:author="Steve Barbeaux" w:date="2022-10-09T19:44:00Z">
              <w:tcPr>
                <w:tcW w:w="599" w:type="dxa"/>
                <w:tcBorders>
                  <w:top w:val="nil"/>
                  <w:left w:val="nil"/>
                  <w:bottom w:val="nil"/>
                  <w:right w:val="nil"/>
                </w:tcBorders>
                <w:shd w:val="clear" w:color="auto" w:fill="auto"/>
                <w:noWrap/>
              </w:tcPr>
            </w:tcPrChange>
          </w:tcPr>
          <w:p w14:paraId="2AAA9593" w14:textId="63BDBA32" w:rsidR="00304CE8" w:rsidRPr="00217552" w:rsidRDefault="00304CE8" w:rsidP="00304CE8">
            <w:pPr>
              <w:spacing w:after="0"/>
              <w:jc w:val="center"/>
              <w:rPr>
                <w:sz w:val="16"/>
                <w:szCs w:val="16"/>
                <w:rPrChange w:id="3318" w:author="Steve Barbeaux" w:date="2022-10-09T19:45:00Z">
                  <w:rPr>
                    <w:sz w:val="16"/>
                    <w:szCs w:val="16"/>
                  </w:rPr>
                </w:rPrChange>
              </w:rPr>
            </w:pPr>
            <w:r w:rsidRPr="00217552">
              <w:rPr>
                <w:sz w:val="16"/>
                <w:szCs w:val="16"/>
                <w:rPrChange w:id="3319" w:author="Steve Barbeaux" w:date="2022-10-09T19:45:00Z">
                  <w:rPr>
                    <w:sz w:val="16"/>
                    <w:szCs w:val="16"/>
                  </w:rPr>
                </w:rPrChange>
              </w:rPr>
              <w:t>1.621</w:t>
            </w:r>
          </w:p>
        </w:tc>
        <w:tc>
          <w:tcPr>
            <w:tcW w:w="0" w:type="auto"/>
            <w:tcBorders>
              <w:top w:val="nil"/>
              <w:left w:val="nil"/>
              <w:bottom w:val="nil"/>
              <w:right w:val="nil"/>
            </w:tcBorders>
            <w:shd w:val="clear" w:color="auto" w:fill="auto"/>
            <w:noWrap/>
            <w:vAlign w:val="center"/>
            <w:tcPrChange w:id="3320" w:author="Steve Barbeaux" w:date="2022-10-09T19:44:00Z">
              <w:tcPr>
                <w:tcW w:w="598" w:type="dxa"/>
                <w:tcBorders>
                  <w:top w:val="nil"/>
                  <w:left w:val="nil"/>
                  <w:bottom w:val="nil"/>
                  <w:right w:val="nil"/>
                </w:tcBorders>
                <w:shd w:val="clear" w:color="auto" w:fill="auto"/>
                <w:noWrap/>
              </w:tcPr>
            </w:tcPrChange>
          </w:tcPr>
          <w:p w14:paraId="6D38E744" w14:textId="009D0C40" w:rsidR="00304CE8" w:rsidRPr="00217552" w:rsidRDefault="00304CE8" w:rsidP="00304CE8">
            <w:pPr>
              <w:spacing w:after="0"/>
              <w:jc w:val="center"/>
              <w:rPr>
                <w:sz w:val="16"/>
                <w:szCs w:val="16"/>
                <w:rPrChange w:id="3321" w:author="Steve Barbeaux" w:date="2022-10-09T19:45:00Z">
                  <w:rPr>
                    <w:sz w:val="16"/>
                    <w:szCs w:val="16"/>
                  </w:rPr>
                </w:rPrChange>
              </w:rPr>
            </w:pPr>
            <w:r w:rsidRPr="00217552">
              <w:rPr>
                <w:sz w:val="16"/>
                <w:szCs w:val="16"/>
                <w:rPrChange w:id="3322" w:author="Steve Barbeaux" w:date="2022-10-09T19:45:00Z">
                  <w:rPr>
                    <w:sz w:val="16"/>
                    <w:szCs w:val="16"/>
                  </w:rPr>
                </w:rPrChange>
              </w:rPr>
              <w:t>1.722</w:t>
            </w:r>
          </w:p>
        </w:tc>
        <w:tc>
          <w:tcPr>
            <w:tcW w:w="0" w:type="auto"/>
            <w:tcBorders>
              <w:top w:val="nil"/>
              <w:left w:val="nil"/>
              <w:bottom w:val="nil"/>
              <w:right w:val="nil"/>
            </w:tcBorders>
            <w:shd w:val="clear" w:color="auto" w:fill="auto"/>
            <w:noWrap/>
            <w:vAlign w:val="center"/>
            <w:tcPrChange w:id="3323" w:author="Steve Barbeaux" w:date="2022-10-09T19:44:00Z">
              <w:tcPr>
                <w:tcW w:w="599" w:type="dxa"/>
                <w:tcBorders>
                  <w:top w:val="nil"/>
                  <w:left w:val="nil"/>
                  <w:bottom w:val="nil"/>
                  <w:right w:val="nil"/>
                </w:tcBorders>
                <w:shd w:val="clear" w:color="auto" w:fill="auto"/>
                <w:noWrap/>
              </w:tcPr>
            </w:tcPrChange>
          </w:tcPr>
          <w:p w14:paraId="3B0D04C1" w14:textId="23EB9EEF" w:rsidR="00304CE8" w:rsidRPr="00217552" w:rsidRDefault="00304CE8" w:rsidP="00304CE8">
            <w:pPr>
              <w:spacing w:after="0"/>
              <w:jc w:val="center"/>
              <w:rPr>
                <w:color w:val="000000"/>
                <w:sz w:val="16"/>
                <w:szCs w:val="16"/>
                <w:rPrChange w:id="3324" w:author="Steve Barbeaux" w:date="2022-10-09T19:45:00Z">
                  <w:rPr>
                    <w:color w:val="000000"/>
                    <w:sz w:val="16"/>
                    <w:szCs w:val="16"/>
                  </w:rPr>
                </w:rPrChange>
              </w:rPr>
            </w:pPr>
            <w:r w:rsidRPr="00217552">
              <w:rPr>
                <w:sz w:val="16"/>
                <w:szCs w:val="16"/>
                <w:rPrChange w:id="3325" w:author="Steve Barbeaux" w:date="2022-10-09T19:45:00Z">
                  <w:rPr>
                    <w:sz w:val="16"/>
                    <w:szCs w:val="16"/>
                  </w:rPr>
                </w:rPrChange>
              </w:rPr>
              <w:t>1.772</w:t>
            </w:r>
          </w:p>
        </w:tc>
        <w:tc>
          <w:tcPr>
            <w:tcW w:w="0" w:type="auto"/>
            <w:tcBorders>
              <w:top w:val="nil"/>
              <w:left w:val="nil"/>
              <w:bottom w:val="nil"/>
              <w:right w:val="nil"/>
            </w:tcBorders>
            <w:shd w:val="clear" w:color="auto" w:fill="auto"/>
            <w:noWrap/>
            <w:vAlign w:val="center"/>
            <w:tcPrChange w:id="3326" w:author="Steve Barbeaux" w:date="2022-10-09T19:44:00Z">
              <w:tcPr>
                <w:tcW w:w="598" w:type="dxa"/>
                <w:tcBorders>
                  <w:top w:val="nil"/>
                  <w:left w:val="nil"/>
                  <w:bottom w:val="nil"/>
                  <w:right w:val="nil"/>
                </w:tcBorders>
                <w:shd w:val="clear" w:color="auto" w:fill="auto"/>
                <w:noWrap/>
              </w:tcPr>
            </w:tcPrChange>
          </w:tcPr>
          <w:p w14:paraId="7D7C2D10" w14:textId="213D0CB2" w:rsidR="00304CE8" w:rsidRPr="00217552" w:rsidRDefault="00304CE8" w:rsidP="00304CE8">
            <w:pPr>
              <w:spacing w:after="0"/>
              <w:jc w:val="center"/>
              <w:rPr>
                <w:color w:val="000000"/>
                <w:sz w:val="16"/>
                <w:szCs w:val="16"/>
                <w:rPrChange w:id="3327" w:author="Steve Barbeaux" w:date="2022-10-09T19:45:00Z">
                  <w:rPr>
                    <w:color w:val="000000"/>
                    <w:sz w:val="16"/>
                    <w:szCs w:val="16"/>
                  </w:rPr>
                </w:rPrChange>
              </w:rPr>
            </w:pPr>
            <w:r w:rsidRPr="00217552">
              <w:rPr>
                <w:sz w:val="16"/>
                <w:szCs w:val="16"/>
                <w:rPrChange w:id="3328" w:author="Steve Barbeaux" w:date="2022-10-09T19:45:00Z">
                  <w:rPr>
                    <w:sz w:val="16"/>
                    <w:szCs w:val="16"/>
                  </w:rPr>
                </w:rPrChange>
              </w:rPr>
              <w:t>1.844</w:t>
            </w:r>
          </w:p>
        </w:tc>
        <w:tc>
          <w:tcPr>
            <w:tcW w:w="0" w:type="auto"/>
            <w:tcBorders>
              <w:top w:val="nil"/>
              <w:left w:val="nil"/>
              <w:bottom w:val="nil"/>
              <w:right w:val="nil"/>
            </w:tcBorders>
            <w:shd w:val="clear" w:color="auto" w:fill="auto"/>
            <w:noWrap/>
            <w:vAlign w:val="center"/>
            <w:tcPrChange w:id="3329" w:author="Steve Barbeaux" w:date="2022-10-09T19:44:00Z">
              <w:tcPr>
                <w:tcW w:w="599" w:type="dxa"/>
                <w:tcBorders>
                  <w:top w:val="nil"/>
                  <w:left w:val="nil"/>
                  <w:bottom w:val="nil"/>
                  <w:right w:val="nil"/>
                </w:tcBorders>
                <w:shd w:val="clear" w:color="auto" w:fill="auto"/>
                <w:noWrap/>
              </w:tcPr>
            </w:tcPrChange>
          </w:tcPr>
          <w:p w14:paraId="1FD9AD8F" w14:textId="3E1CCDC9" w:rsidR="00304CE8" w:rsidRPr="00217552" w:rsidRDefault="00304CE8" w:rsidP="00304CE8">
            <w:pPr>
              <w:spacing w:after="0"/>
              <w:jc w:val="center"/>
              <w:rPr>
                <w:color w:val="000000"/>
                <w:sz w:val="16"/>
                <w:szCs w:val="16"/>
                <w:rPrChange w:id="3330" w:author="Steve Barbeaux" w:date="2022-10-09T19:45:00Z">
                  <w:rPr>
                    <w:color w:val="000000"/>
                    <w:sz w:val="16"/>
                    <w:szCs w:val="16"/>
                  </w:rPr>
                </w:rPrChange>
              </w:rPr>
            </w:pPr>
            <w:r w:rsidRPr="00217552">
              <w:rPr>
                <w:sz w:val="16"/>
                <w:szCs w:val="16"/>
                <w:rPrChange w:id="3331" w:author="Steve Barbeaux" w:date="2022-10-09T19:45:00Z">
                  <w:rPr>
                    <w:sz w:val="16"/>
                    <w:szCs w:val="16"/>
                  </w:rPr>
                </w:rPrChange>
              </w:rPr>
              <w:t>1.951</w:t>
            </w:r>
          </w:p>
        </w:tc>
        <w:tc>
          <w:tcPr>
            <w:tcW w:w="0" w:type="auto"/>
            <w:tcBorders>
              <w:top w:val="nil"/>
              <w:left w:val="nil"/>
              <w:bottom w:val="nil"/>
              <w:right w:val="nil"/>
            </w:tcBorders>
            <w:shd w:val="clear" w:color="auto" w:fill="auto"/>
            <w:noWrap/>
            <w:vAlign w:val="center"/>
            <w:tcPrChange w:id="3332" w:author="Steve Barbeaux" w:date="2022-10-09T19:44:00Z">
              <w:tcPr>
                <w:tcW w:w="598" w:type="dxa"/>
                <w:tcBorders>
                  <w:top w:val="nil"/>
                  <w:left w:val="nil"/>
                  <w:bottom w:val="nil"/>
                  <w:right w:val="nil"/>
                </w:tcBorders>
                <w:shd w:val="clear" w:color="auto" w:fill="auto"/>
                <w:noWrap/>
              </w:tcPr>
            </w:tcPrChange>
          </w:tcPr>
          <w:p w14:paraId="7CE40C68" w14:textId="720F744A" w:rsidR="00304CE8" w:rsidRPr="00217552" w:rsidRDefault="00304CE8" w:rsidP="00304CE8">
            <w:pPr>
              <w:spacing w:after="0"/>
              <w:jc w:val="center"/>
              <w:rPr>
                <w:color w:val="000000"/>
                <w:sz w:val="16"/>
                <w:szCs w:val="16"/>
                <w:rPrChange w:id="3333" w:author="Steve Barbeaux" w:date="2022-10-09T19:45:00Z">
                  <w:rPr>
                    <w:color w:val="000000"/>
                    <w:sz w:val="16"/>
                    <w:szCs w:val="16"/>
                  </w:rPr>
                </w:rPrChange>
              </w:rPr>
            </w:pPr>
            <w:r w:rsidRPr="00217552">
              <w:rPr>
                <w:sz w:val="16"/>
                <w:szCs w:val="16"/>
                <w:rPrChange w:id="3334" w:author="Steve Barbeaux" w:date="2022-10-09T19:45:00Z">
                  <w:rPr>
                    <w:sz w:val="16"/>
                    <w:szCs w:val="16"/>
                  </w:rPr>
                </w:rPrChange>
              </w:rPr>
              <w:t>2.052</w:t>
            </w:r>
          </w:p>
        </w:tc>
        <w:tc>
          <w:tcPr>
            <w:tcW w:w="0" w:type="auto"/>
            <w:tcBorders>
              <w:top w:val="nil"/>
              <w:left w:val="nil"/>
              <w:bottom w:val="nil"/>
              <w:right w:val="nil"/>
            </w:tcBorders>
            <w:shd w:val="clear" w:color="auto" w:fill="auto"/>
            <w:noWrap/>
            <w:vAlign w:val="center"/>
            <w:tcPrChange w:id="3335" w:author="Steve Barbeaux" w:date="2022-10-09T19:44:00Z">
              <w:tcPr>
                <w:tcW w:w="599" w:type="dxa"/>
                <w:tcBorders>
                  <w:top w:val="nil"/>
                  <w:left w:val="nil"/>
                  <w:bottom w:val="nil"/>
                  <w:right w:val="nil"/>
                </w:tcBorders>
                <w:shd w:val="clear" w:color="auto" w:fill="auto"/>
                <w:noWrap/>
              </w:tcPr>
            </w:tcPrChange>
          </w:tcPr>
          <w:p w14:paraId="53BCDA3B" w14:textId="55ED425A" w:rsidR="00304CE8" w:rsidRPr="00217552" w:rsidRDefault="00304CE8" w:rsidP="00304CE8">
            <w:pPr>
              <w:spacing w:after="0"/>
              <w:jc w:val="center"/>
              <w:rPr>
                <w:color w:val="000000"/>
                <w:sz w:val="16"/>
                <w:szCs w:val="16"/>
                <w:rPrChange w:id="3336" w:author="Steve Barbeaux" w:date="2022-10-09T19:45:00Z">
                  <w:rPr>
                    <w:color w:val="000000"/>
                    <w:sz w:val="16"/>
                    <w:szCs w:val="16"/>
                  </w:rPr>
                </w:rPrChange>
              </w:rPr>
            </w:pPr>
            <w:r w:rsidRPr="00217552">
              <w:rPr>
                <w:sz w:val="16"/>
                <w:szCs w:val="16"/>
                <w:rPrChange w:id="3337" w:author="Steve Barbeaux" w:date="2022-10-09T19:45:00Z">
                  <w:rPr>
                    <w:sz w:val="16"/>
                    <w:szCs w:val="16"/>
                  </w:rPr>
                </w:rPrChange>
              </w:rPr>
              <w:t>2.085</w:t>
            </w:r>
          </w:p>
        </w:tc>
        <w:tc>
          <w:tcPr>
            <w:tcW w:w="0" w:type="auto"/>
            <w:tcBorders>
              <w:top w:val="nil"/>
              <w:left w:val="nil"/>
              <w:bottom w:val="nil"/>
              <w:right w:val="nil"/>
            </w:tcBorders>
            <w:shd w:val="clear" w:color="auto" w:fill="auto"/>
            <w:noWrap/>
            <w:vAlign w:val="center"/>
            <w:tcPrChange w:id="3338" w:author="Steve Barbeaux" w:date="2022-10-09T19:44:00Z">
              <w:tcPr>
                <w:tcW w:w="598" w:type="dxa"/>
                <w:tcBorders>
                  <w:top w:val="nil"/>
                  <w:left w:val="nil"/>
                  <w:bottom w:val="nil"/>
                  <w:right w:val="nil"/>
                </w:tcBorders>
                <w:shd w:val="clear" w:color="auto" w:fill="auto"/>
                <w:noWrap/>
              </w:tcPr>
            </w:tcPrChange>
          </w:tcPr>
          <w:p w14:paraId="0F0CEB5E" w14:textId="0A17601F" w:rsidR="00304CE8" w:rsidRPr="00217552" w:rsidRDefault="00304CE8" w:rsidP="00304CE8">
            <w:pPr>
              <w:spacing w:after="0"/>
              <w:jc w:val="center"/>
              <w:rPr>
                <w:color w:val="000000"/>
                <w:sz w:val="16"/>
                <w:szCs w:val="16"/>
                <w:rPrChange w:id="3339" w:author="Steve Barbeaux" w:date="2022-10-09T19:45:00Z">
                  <w:rPr>
                    <w:color w:val="000000"/>
                    <w:sz w:val="16"/>
                    <w:szCs w:val="16"/>
                  </w:rPr>
                </w:rPrChange>
              </w:rPr>
            </w:pPr>
            <w:r w:rsidRPr="00217552">
              <w:rPr>
                <w:sz w:val="16"/>
                <w:szCs w:val="16"/>
                <w:rPrChange w:id="3340" w:author="Steve Barbeaux" w:date="2022-10-09T19:45:00Z">
                  <w:rPr>
                    <w:sz w:val="16"/>
                    <w:szCs w:val="16"/>
                  </w:rPr>
                </w:rPrChange>
              </w:rPr>
              <w:t>2.021</w:t>
            </w:r>
          </w:p>
        </w:tc>
        <w:tc>
          <w:tcPr>
            <w:tcW w:w="0" w:type="auto"/>
            <w:tcBorders>
              <w:top w:val="nil"/>
              <w:left w:val="nil"/>
              <w:bottom w:val="nil"/>
              <w:right w:val="nil"/>
            </w:tcBorders>
            <w:shd w:val="clear" w:color="auto" w:fill="auto"/>
            <w:noWrap/>
            <w:vAlign w:val="center"/>
            <w:tcPrChange w:id="3341" w:author="Steve Barbeaux" w:date="2022-10-09T19:44:00Z">
              <w:tcPr>
                <w:tcW w:w="599" w:type="dxa"/>
                <w:tcBorders>
                  <w:top w:val="nil"/>
                  <w:left w:val="nil"/>
                  <w:bottom w:val="nil"/>
                  <w:right w:val="nil"/>
                </w:tcBorders>
                <w:shd w:val="clear" w:color="auto" w:fill="auto"/>
                <w:noWrap/>
              </w:tcPr>
            </w:tcPrChange>
          </w:tcPr>
          <w:p w14:paraId="7DAE3822" w14:textId="3DCF4E8B" w:rsidR="00304CE8" w:rsidRPr="00217552" w:rsidRDefault="00304CE8" w:rsidP="00304CE8">
            <w:pPr>
              <w:spacing w:after="0"/>
              <w:jc w:val="center"/>
              <w:rPr>
                <w:color w:val="000000"/>
                <w:sz w:val="16"/>
                <w:szCs w:val="16"/>
                <w:rPrChange w:id="3342" w:author="Steve Barbeaux" w:date="2022-10-09T19:45:00Z">
                  <w:rPr>
                    <w:color w:val="000000"/>
                    <w:sz w:val="16"/>
                    <w:szCs w:val="16"/>
                  </w:rPr>
                </w:rPrChange>
              </w:rPr>
            </w:pPr>
            <w:r w:rsidRPr="00217552">
              <w:rPr>
                <w:sz w:val="16"/>
                <w:szCs w:val="16"/>
                <w:rPrChange w:id="3343" w:author="Steve Barbeaux" w:date="2022-10-09T19:45:00Z">
                  <w:rPr>
                    <w:sz w:val="16"/>
                    <w:szCs w:val="16"/>
                  </w:rPr>
                </w:rPrChange>
              </w:rPr>
              <w:t>1.893</w:t>
            </w:r>
          </w:p>
        </w:tc>
      </w:tr>
      <w:tr w:rsidR="00304CE8" w:rsidRPr="005F5568" w14:paraId="10C517A6" w14:textId="77777777" w:rsidTr="00217552">
        <w:trPr>
          <w:trPrChange w:id="3344"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3345" w:author="Steve Barbeaux" w:date="2022-10-09T19:44:00Z">
              <w:tcPr>
                <w:tcW w:w="598" w:type="dxa"/>
                <w:tcBorders>
                  <w:top w:val="nil"/>
                  <w:left w:val="nil"/>
                  <w:bottom w:val="nil"/>
                  <w:right w:val="nil"/>
                </w:tcBorders>
                <w:shd w:val="clear" w:color="auto" w:fill="auto"/>
                <w:noWrap/>
                <w:vAlign w:val="center"/>
              </w:tcPr>
            </w:tcPrChange>
          </w:tcPr>
          <w:p w14:paraId="31E031F1" w14:textId="77777777" w:rsidR="00304CE8" w:rsidRPr="00217552" w:rsidRDefault="00304CE8" w:rsidP="00304CE8">
            <w:pPr>
              <w:spacing w:after="0"/>
              <w:jc w:val="center"/>
              <w:rPr>
                <w:sz w:val="16"/>
                <w:szCs w:val="16"/>
                <w:rPrChange w:id="3346" w:author="Steve Barbeaux" w:date="2022-10-09T19:45:00Z">
                  <w:rPr>
                    <w:sz w:val="16"/>
                    <w:szCs w:val="16"/>
                  </w:rPr>
                </w:rPrChange>
              </w:rPr>
            </w:pPr>
            <w:r w:rsidRPr="00217552">
              <w:rPr>
                <w:sz w:val="16"/>
                <w:szCs w:val="16"/>
                <w:rPrChange w:id="3347" w:author="Steve Barbeaux" w:date="2022-10-09T19:45:00Z">
                  <w:rPr>
                    <w:sz w:val="16"/>
                    <w:szCs w:val="16"/>
                  </w:rPr>
                </w:rPrChange>
              </w:rPr>
              <w:t>2007</w:t>
            </w:r>
          </w:p>
        </w:tc>
        <w:tc>
          <w:tcPr>
            <w:tcW w:w="0" w:type="auto"/>
            <w:tcBorders>
              <w:top w:val="nil"/>
              <w:left w:val="nil"/>
              <w:bottom w:val="nil"/>
              <w:right w:val="nil"/>
            </w:tcBorders>
            <w:vAlign w:val="center"/>
            <w:tcPrChange w:id="3348" w:author="Steve Barbeaux" w:date="2022-10-09T19:44:00Z">
              <w:tcPr>
                <w:tcW w:w="599" w:type="dxa"/>
                <w:tcBorders>
                  <w:top w:val="nil"/>
                  <w:left w:val="nil"/>
                  <w:bottom w:val="nil"/>
                  <w:right w:val="nil"/>
                </w:tcBorders>
              </w:tcPr>
            </w:tcPrChange>
          </w:tcPr>
          <w:p w14:paraId="00E8C093" w14:textId="5504F6B2" w:rsidR="00304CE8" w:rsidRPr="00217552" w:rsidRDefault="00304CE8" w:rsidP="00304CE8">
            <w:pPr>
              <w:spacing w:after="0"/>
              <w:jc w:val="center"/>
              <w:rPr>
                <w:sz w:val="16"/>
                <w:szCs w:val="16"/>
                <w:rPrChange w:id="3349" w:author="Steve Barbeaux" w:date="2022-10-09T19:45:00Z">
                  <w:rPr>
                    <w:sz w:val="16"/>
                    <w:szCs w:val="16"/>
                  </w:rPr>
                </w:rPrChange>
              </w:rPr>
            </w:pPr>
            <w:r w:rsidRPr="00217552">
              <w:rPr>
                <w:sz w:val="16"/>
                <w:szCs w:val="16"/>
                <w:rPrChange w:id="3350" w:author="Steve Barbeaux" w:date="2022-10-09T19:45:00Z">
                  <w:rPr>
                    <w:sz w:val="16"/>
                    <w:szCs w:val="16"/>
                  </w:rPr>
                </w:rPrChange>
              </w:rPr>
              <w:t>0.179</w:t>
            </w:r>
          </w:p>
        </w:tc>
        <w:tc>
          <w:tcPr>
            <w:tcW w:w="0" w:type="auto"/>
            <w:tcBorders>
              <w:top w:val="nil"/>
              <w:left w:val="nil"/>
              <w:bottom w:val="nil"/>
              <w:right w:val="nil"/>
            </w:tcBorders>
            <w:shd w:val="clear" w:color="auto" w:fill="auto"/>
            <w:noWrap/>
            <w:vAlign w:val="center"/>
            <w:tcPrChange w:id="3351" w:author="Steve Barbeaux" w:date="2022-10-09T19:44:00Z">
              <w:tcPr>
                <w:tcW w:w="598" w:type="dxa"/>
                <w:tcBorders>
                  <w:top w:val="nil"/>
                  <w:left w:val="nil"/>
                  <w:bottom w:val="nil"/>
                  <w:right w:val="nil"/>
                </w:tcBorders>
                <w:shd w:val="clear" w:color="auto" w:fill="auto"/>
                <w:noWrap/>
              </w:tcPr>
            </w:tcPrChange>
          </w:tcPr>
          <w:p w14:paraId="7C306898" w14:textId="3A790074" w:rsidR="00304CE8" w:rsidRPr="00217552" w:rsidRDefault="00304CE8" w:rsidP="00304CE8">
            <w:pPr>
              <w:spacing w:after="0"/>
              <w:jc w:val="center"/>
              <w:rPr>
                <w:sz w:val="16"/>
                <w:szCs w:val="16"/>
                <w:rPrChange w:id="3352" w:author="Steve Barbeaux" w:date="2022-10-09T19:45:00Z">
                  <w:rPr>
                    <w:sz w:val="16"/>
                    <w:szCs w:val="16"/>
                  </w:rPr>
                </w:rPrChange>
              </w:rPr>
            </w:pPr>
            <w:r w:rsidRPr="00217552">
              <w:rPr>
                <w:sz w:val="16"/>
                <w:szCs w:val="16"/>
                <w:rPrChange w:id="3353" w:author="Steve Barbeaux" w:date="2022-10-09T19:45:00Z">
                  <w:rPr>
                    <w:sz w:val="16"/>
                    <w:szCs w:val="16"/>
                  </w:rPr>
                </w:rPrChange>
              </w:rPr>
              <w:t>0.251</w:t>
            </w:r>
          </w:p>
        </w:tc>
        <w:tc>
          <w:tcPr>
            <w:tcW w:w="0" w:type="auto"/>
            <w:tcBorders>
              <w:top w:val="nil"/>
              <w:left w:val="nil"/>
              <w:bottom w:val="nil"/>
              <w:right w:val="nil"/>
            </w:tcBorders>
            <w:shd w:val="clear" w:color="auto" w:fill="auto"/>
            <w:noWrap/>
            <w:vAlign w:val="center"/>
            <w:tcPrChange w:id="3354" w:author="Steve Barbeaux" w:date="2022-10-09T19:44:00Z">
              <w:tcPr>
                <w:tcW w:w="599" w:type="dxa"/>
                <w:tcBorders>
                  <w:top w:val="nil"/>
                  <w:left w:val="nil"/>
                  <w:bottom w:val="nil"/>
                  <w:right w:val="nil"/>
                </w:tcBorders>
                <w:shd w:val="clear" w:color="auto" w:fill="auto"/>
                <w:noWrap/>
              </w:tcPr>
            </w:tcPrChange>
          </w:tcPr>
          <w:p w14:paraId="68297AF7" w14:textId="4F132A4C" w:rsidR="00304CE8" w:rsidRPr="00217552" w:rsidRDefault="00304CE8" w:rsidP="00304CE8">
            <w:pPr>
              <w:spacing w:after="0"/>
              <w:jc w:val="center"/>
              <w:rPr>
                <w:sz w:val="16"/>
                <w:szCs w:val="16"/>
                <w:rPrChange w:id="3355" w:author="Steve Barbeaux" w:date="2022-10-09T19:45:00Z">
                  <w:rPr>
                    <w:sz w:val="16"/>
                    <w:szCs w:val="16"/>
                  </w:rPr>
                </w:rPrChange>
              </w:rPr>
            </w:pPr>
            <w:r w:rsidRPr="00217552">
              <w:rPr>
                <w:sz w:val="16"/>
                <w:szCs w:val="16"/>
                <w:rPrChange w:id="3356" w:author="Steve Barbeaux" w:date="2022-10-09T19:45:00Z">
                  <w:rPr>
                    <w:sz w:val="16"/>
                    <w:szCs w:val="16"/>
                  </w:rPr>
                </w:rPrChange>
              </w:rPr>
              <w:t>0.375</w:t>
            </w:r>
          </w:p>
        </w:tc>
        <w:tc>
          <w:tcPr>
            <w:tcW w:w="0" w:type="auto"/>
            <w:tcBorders>
              <w:top w:val="nil"/>
              <w:left w:val="nil"/>
              <w:bottom w:val="nil"/>
              <w:right w:val="nil"/>
            </w:tcBorders>
            <w:shd w:val="clear" w:color="auto" w:fill="auto"/>
            <w:noWrap/>
            <w:vAlign w:val="center"/>
            <w:tcPrChange w:id="3357" w:author="Steve Barbeaux" w:date="2022-10-09T19:44:00Z">
              <w:tcPr>
                <w:tcW w:w="598" w:type="dxa"/>
                <w:tcBorders>
                  <w:top w:val="nil"/>
                  <w:left w:val="nil"/>
                  <w:bottom w:val="nil"/>
                  <w:right w:val="nil"/>
                </w:tcBorders>
                <w:shd w:val="clear" w:color="auto" w:fill="auto"/>
                <w:noWrap/>
              </w:tcPr>
            </w:tcPrChange>
          </w:tcPr>
          <w:p w14:paraId="1A5F42C1" w14:textId="2D4A7C61" w:rsidR="00304CE8" w:rsidRPr="00217552" w:rsidRDefault="00304CE8" w:rsidP="00304CE8">
            <w:pPr>
              <w:spacing w:after="0"/>
              <w:jc w:val="center"/>
              <w:rPr>
                <w:sz w:val="16"/>
                <w:szCs w:val="16"/>
                <w:rPrChange w:id="3358" w:author="Steve Barbeaux" w:date="2022-10-09T19:45:00Z">
                  <w:rPr>
                    <w:sz w:val="16"/>
                    <w:szCs w:val="16"/>
                  </w:rPr>
                </w:rPrChange>
              </w:rPr>
            </w:pPr>
            <w:r w:rsidRPr="00217552">
              <w:rPr>
                <w:sz w:val="16"/>
                <w:szCs w:val="16"/>
                <w:rPrChange w:id="3359" w:author="Steve Barbeaux" w:date="2022-10-09T19:45:00Z">
                  <w:rPr>
                    <w:sz w:val="16"/>
                    <w:szCs w:val="16"/>
                  </w:rPr>
                </w:rPrChange>
              </w:rPr>
              <w:t>0.610</w:t>
            </w:r>
          </w:p>
        </w:tc>
        <w:tc>
          <w:tcPr>
            <w:tcW w:w="0" w:type="auto"/>
            <w:tcBorders>
              <w:top w:val="nil"/>
              <w:left w:val="nil"/>
              <w:bottom w:val="nil"/>
              <w:right w:val="nil"/>
            </w:tcBorders>
            <w:shd w:val="clear" w:color="auto" w:fill="auto"/>
            <w:noWrap/>
            <w:vAlign w:val="center"/>
            <w:tcPrChange w:id="3360" w:author="Steve Barbeaux" w:date="2022-10-09T19:44:00Z">
              <w:tcPr>
                <w:tcW w:w="599" w:type="dxa"/>
                <w:tcBorders>
                  <w:top w:val="nil"/>
                  <w:left w:val="nil"/>
                  <w:bottom w:val="nil"/>
                  <w:right w:val="nil"/>
                </w:tcBorders>
                <w:shd w:val="clear" w:color="auto" w:fill="auto"/>
                <w:noWrap/>
              </w:tcPr>
            </w:tcPrChange>
          </w:tcPr>
          <w:p w14:paraId="5390A49A" w14:textId="1D9255C1" w:rsidR="00304CE8" w:rsidRPr="00217552" w:rsidRDefault="00304CE8" w:rsidP="00304CE8">
            <w:pPr>
              <w:spacing w:after="0"/>
              <w:jc w:val="center"/>
              <w:rPr>
                <w:sz w:val="16"/>
                <w:szCs w:val="16"/>
                <w:rPrChange w:id="3361" w:author="Steve Barbeaux" w:date="2022-10-09T19:45:00Z">
                  <w:rPr>
                    <w:sz w:val="16"/>
                    <w:szCs w:val="16"/>
                  </w:rPr>
                </w:rPrChange>
              </w:rPr>
            </w:pPr>
            <w:r w:rsidRPr="00217552">
              <w:rPr>
                <w:sz w:val="16"/>
                <w:szCs w:val="16"/>
                <w:rPrChange w:id="3362" w:author="Steve Barbeaux" w:date="2022-10-09T19:45:00Z">
                  <w:rPr>
                    <w:sz w:val="16"/>
                    <w:szCs w:val="16"/>
                  </w:rPr>
                </w:rPrChange>
              </w:rPr>
              <w:t>0.963</w:t>
            </w:r>
          </w:p>
        </w:tc>
        <w:tc>
          <w:tcPr>
            <w:tcW w:w="0" w:type="auto"/>
            <w:tcBorders>
              <w:top w:val="nil"/>
              <w:left w:val="nil"/>
              <w:bottom w:val="nil"/>
              <w:right w:val="nil"/>
            </w:tcBorders>
            <w:shd w:val="clear" w:color="auto" w:fill="auto"/>
            <w:noWrap/>
            <w:vAlign w:val="center"/>
            <w:tcPrChange w:id="3363" w:author="Steve Barbeaux" w:date="2022-10-09T19:44:00Z">
              <w:tcPr>
                <w:tcW w:w="598" w:type="dxa"/>
                <w:tcBorders>
                  <w:top w:val="nil"/>
                  <w:left w:val="nil"/>
                  <w:bottom w:val="nil"/>
                  <w:right w:val="nil"/>
                </w:tcBorders>
                <w:shd w:val="clear" w:color="auto" w:fill="auto"/>
                <w:noWrap/>
              </w:tcPr>
            </w:tcPrChange>
          </w:tcPr>
          <w:p w14:paraId="6F079484" w14:textId="11F08FA7" w:rsidR="00304CE8" w:rsidRPr="00217552" w:rsidRDefault="00304CE8" w:rsidP="00304CE8">
            <w:pPr>
              <w:spacing w:after="0"/>
              <w:jc w:val="center"/>
              <w:rPr>
                <w:sz w:val="16"/>
                <w:szCs w:val="16"/>
                <w:rPrChange w:id="3364" w:author="Steve Barbeaux" w:date="2022-10-09T19:45:00Z">
                  <w:rPr>
                    <w:sz w:val="16"/>
                    <w:szCs w:val="16"/>
                  </w:rPr>
                </w:rPrChange>
              </w:rPr>
            </w:pPr>
            <w:r w:rsidRPr="00217552">
              <w:rPr>
                <w:sz w:val="16"/>
                <w:szCs w:val="16"/>
                <w:rPrChange w:id="3365" w:author="Steve Barbeaux" w:date="2022-10-09T19:45:00Z">
                  <w:rPr>
                    <w:sz w:val="16"/>
                    <w:szCs w:val="16"/>
                  </w:rPr>
                </w:rPrChange>
              </w:rPr>
              <w:t>1.327</w:t>
            </w:r>
          </w:p>
        </w:tc>
        <w:tc>
          <w:tcPr>
            <w:tcW w:w="0" w:type="auto"/>
            <w:tcBorders>
              <w:top w:val="nil"/>
              <w:left w:val="nil"/>
              <w:bottom w:val="nil"/>
              <w:right w:val="nil"/>
            </w:tcBorders>
            <w:shd w:val="clear" w:color="auto" w:fill="auto"/>
            <w:noWrap/>
            <w:vAlign w:val="center"/>
            <w:tcPrChange w:id="3366" w:author="Steve Barbeaux" w:date="2022-10-09T19:44:00Z">
              <w:tcPr>
                <w:tcW w:w="599" w:type="dxa"/>
                <w:tcBorders>
                  <w:top w:val="nil"/>
                  <w:left w:val="nil"/>
                  <w:bottom w:val="nil"/>
                  <w:right w:val="nil"/>
                </w:tcBorders>
                <w:shd w:val="clear" w:color="auto" w:fill="auto"/>
                <w:noWrap/>
              </w:tcPr>
            </w:tcPrChange>
          </w:tcPr>
          <w:p w14:paraId="10D96D5D" w14:textId="54C3B888" w:rsidR="00304CE8" w:rsidRPr="00217552" w:rsidRDefault="00304CE8" w:rsidP="00304CE8">
            <w:pPr>
              <w:spacing w:after="0"/>
              <w:jc w:val="center"/>
              <w:rPr>
                <w:sz w:val="16"/>
                <w:szCs w:val="16"/>
                <w:rPrChange w:id="3367" w:author="Steve Barbeaux" w:date="2022-10-09T19:45:00Z">
                  <w:rPr>
                    <w:sz w:val="16"/>
                    <w:szCs w:val="16"/>
                  </w:rPr>
                </w:rPrChange>
              </w:rPr>
            </w:pPr>
            <w:r w:rsidRPr="00217552">
              <w:rPr>
                <w:sz w:val="16"/>
                <w:szCs w:val="16"/>
                <w:rPrChange w:id="3368" w:author="Steve Barbeaux" w:date="2022-10-09T19:45:00Z">
                  <w:rPr>
                    <w:sz w:val="16"/>
                    <w:szCs w:val="16"/>
                  </w:rPr>
                </w:rPrChange>
              </w:rPr>
              <w:t>1.561</w:t>
            </w:r>
          </w:p>
        </w:tc>
        <w:tc>
          <w:tcPr>
            <w:tcW w:w="0" w:type="auto"/>
            <w:tcBorders>
              <w:top w:val="nil"/>
              <w:left w:val="nil"/>
              <w:bottom w:val="nil"/>
              <w:right w:val="nil"/>
            </w:tcBorders>
            <w:shd w:val="clear" w:color="auto" w:fill="auto"/>
            <w:noWrap/>
            <w:vAlign w:val="center"/>
            <w:tcPrChange w:id="3369" w:author="Steve Barbeaux" w:date="2022-10-09T19:44:00Z">
              <w:tcPr>
                <w:tcW w:w="598" w:type="dxa"/>
                <w:tcBorders>
                  <w:top w:val="nil"/>
                  <w:left w:val="nil"/>
                  <w:bottom w:val="nil"/>
                  <w:right w:val="nil"/>
                </w:tcBorders>
                <w:shd w:val="clear" w:color="auto" w:fill="auto"/>
                <w:noWrap/>
              </w:tcPr>
            </w:tcPrChange>
          </w:tcPr>
          <w:p w14:paraId="0045415C" w14:textId="738B2274" w:rsidR="00304CE8" w:rsidRPr="00217552" w:rsidRDefault="00304CE8" w:rsidP="00304CE8">
            <w:pPr>
              <w:spacing w:after="0"/>
              <w:jc w:val="center"/>
              <w:rPr>
                <w:sz w:val="16"/>
                <w:szCs w:val="16"/>
                <w:rPrChange w:id="3370" w:author="Steve Barbeaux" w:date="2022-10-09T19:45:00Z">
                  <w:rPr>
                    <w:sz w:val="16"/>
                    <w:szCs w:val="16"/>
                  </w:rPr>
                </w:rPrChange>
              </w:rPr>
            </w:pPr>
            <w:r w:rsidRPr="00217552">
              <w:rPr>
                <w:sz w:val="16"/>
                <w:szCs w:val="16"/>
                <w:rPrChange w:id="3371" w:author="Steve Barbeaux" w:date="2022-10-09T19:45:00Z">
                  <w:rPr>
                    <w:sz w:val="16"/>
                    <w:szCs w:val="16"/>
                  </w:rPr>
                </w:rPrChange>
              </w:rPr>
              <w:t>1.643</w:t>
            </w:r>
          </w:p>
        </w:tc>
        <w:tc>
          <w:tcPr>
            <w:tcW w:w="0" w:type="auto"/>
            <w:tcBorders>
              <w:top w:val="nil"/>
              <w:left w:val="nil"/>
              <w:bottom w:val="nil"/>
              <w:right w:val="nil"/>
            </w:tcBorders>
            <w:shd w:val="clear" w:color="auto" w:fill="auto"/>
            <w:noWrap/>
            <w:vAlign w:val="center"/>
            <w:tcPrChange w:id="3372" w:author="Steve Barbeaux" w:date="2022-10-09T19:44:00Z">
              <w:tcPr>
                <w:tcW w:w="599" w:type="dxa"/>
                <w:tcBorders>
                  <w:top w:val="nil"/>
                  <w:left w:val="nil"/>
                  <w:bottom w:val="nil"/>
                  <w:right w:val="nil"/>
                </w:tcBorders>
                <w:shd w:val="clear" w:color="auto" w:fill="auto"/>
                <w:noWrap/>
              </w:tcPr>
            </w:tcPrChange>
          </w:tcPr>
          <w:p w14:paraId="7BE91F37" w14:textId="3BB5AF4E" w:rsidR="00304CE8" w:rsidRPr="00217552" w:rsidRDefault="00304CE8" w:rsidP="00304CE8">
            <w:pPr>
              <w:spacing w:after="0"/>
              <w:jc w:val="center"/>
              <w:rPr>
                <w:sz w:val="16"/>
                <w:szCs w:val="16"/>
                <w:rPrChange w:id="3373" w:author="Steve Barbeaux" w:date="2022-10-09T19:45:00Z">
                  <w:rPr>
                    <w:sz w:val="16"/>
                    <w:szCs w:val="16"/>
                  </w:rPr>
                </w:rPrChange>
              </w:rPr>
            </w:pPr>
            <w:r w:rsidRPr="00217552">
              <w:rPr>
                <w:sz w:val="16"/>
                <w:szCs w:val="16"/>
                <w:rPrChange w:id="3374" w:author="Steve Barbeaux" w:date="2022-10-09T19:45:00Z">
                  <w:rPr>
                    <w:sz w:val="16"/>
                    <w:szCs w:val="16"/>
                  </w:rPr>
                </w:rPrChange>
              </w:rPr>
              <w:t>1.665</w:t>
            </w:r>
          </w:p>
        </w:tc>
        <w:tc>
          <w:tcPr>
            <w:tcW w:w="0" w:type="auto"/>
            <w:tcBorders>
              <w:top w:val="nil"/>
              <w:left w:val="nil"/>
              <w:bottom w:val="nil"/>
              <w:right w:val="nil"/>
            </w:tcBorders>
            <w:shd w:val="clear" w:color="auto" w:fill="auto"/>
            <w:noWrap/>
            <w:vAlign w:val="center"/>
            <w:tcPrChange w:id="3375" w:author="Steve Barbeaux" w:date="2022-10-09T19:44:00Z">
              <w:tcPr>
                <w:tcW w:w="598" w:type="dxa"/>
                <w:tcBorders>
                  <w:top w:val="nil"/>
                  <w:left w:val="nil"/>
                  <w:bottom w:val="nil"/>
                  <w:right w:val="nil"/>
                </w:tcBorders>
                <w:shd w:val="clear" w:color="auto" w:fill="auto"/>
                <w:noWrap/>
              </w:tcPr>
            </w:tcPrChange>
          </w:tcPr>
          <w:p w14:paraId="395F750C" w14:textId="44132438" w:rsidR="00304CE8" w:rsidRPr="00217552" w:rsidRDefault="00304CE8" w:rsidP="00304CE8">
            <w:pPr>
              <w:spacing w:after="0"/>
              <w:jc w:val="center"/>
              <w:rPr>
                <w:sz w:val="16"/>
                <w:szCs w:val="16"/>
                <w:rPrChange w:id="3376" w:author="Steve Barbeaux" w:date="2022-10-09T19:45:00Z">
                  <w:rPr>
                    <w:sz w:val="16"/>
                    <w:szCs w:val="16"/>
                  </w:rPr>
                </w:rPrChange>
              </w:rPr>
            </w:pPr>
            <w:r w:rsidRPr="00217552">
              <w:rPr>
                <w:sz w:val="16"/>
                <w:szCs w:val="16"/>
                <w:rPrChange w:id="3377" w:author="Steve Barbeaux" w:date="2022-10-09T19:45:00Z">
                  <w:rPr>
                    <w:sz w:val="16"/>
                    <w:szCs w:val="16"/>
                  </w:rPr>
                </w:rPrChange>
              </w:rPr>
              <w:t>1.710</w:t>
            </w:r>
          </w:p>
        </w:tc>
        <w:tc>
          <w:tcPr>
            <w:tcW w:w="0" w:type="auto"/>
            <w:tcBorders>
              <w:top w:val="nil"/>
              <w:left w:val="nil"/>
              <w:bottom w:val="nil"/>
              <w:right w:val="nil"/>
            </w:tcBorders>
            <w:shd w:val="clear" w:color="auto" w:fill="auto"/>
            <w:noWrap/>
            <w:vAlign w:val="center"/>
            <w:tcPrChange w:id="3378" w:author="Steve Barbeaux" w:date="2022-10-09T19:44:00Z">
              <w:tcPr>
                <w:tcW w:w="599" w:type="dxa"/>
                <w:tcBorders>
                  <w:top w:val="nil"/>
                  <w:left w:val="nil"/>
                  <w:bottom w:val="nil"/>
                  <w:right w:val="nil"/>
                </w:tcBorders>
                <w:shd w:val="clear" w:color="auto" w:fill="auto"/>
                <w:noWrap/>
              </w:tcPr>
            </w:tcPrChange>
          </w:tcPr>
          <w:p w14:paraId="1E1A1D29" w14:textId="2D614CDD" w:rsidR="00304CE8" w:rsidRPr="00217552" w:rsidRDefault="00304CE8" w:rsidP="00304CE8">
            <w:pPr>
              <w:spacing w:after="0"/>
              <w:jc w:val="center"/>
              <w:rPr>
                <w:sz w:val="16"/>
                <w:szCs w:val="16"/>
                <w:rPrChange w:id="3379" w:author="Steve Barbeaux" w:date="2022-10-09T19:45:00Z">
                  <w:rPr>
                    <w:sz w:val="16"/>
                    <w:szCs w:val="16"/>
                  </w:rPr>
                </w:rPrChange>
              </w:rPr>
            </w:pPr>
            <w:r w:rsidRPr="00217552">
              <w:rPr>
                <w:sz w:val="16"/>
                <w:szCs w:val="16"/>
                <w:rPrChange w:id="3380" w:author="Steve Barbeaux" w:date="2022-10-09T19:45:00Z">
                  <w:rPr>
                    <w:sz w:val="16"/>
                    <w:szCs w:val="16"/>
                  </w:rPr>
                </w:rPrChange>
              </w:rPr>
              <w:t>1.801</w:t>
            </w:r>
          </w:p>
        </w:tc>
        <w:tc>
          <w:tcPr>
            <w:tcW w:w="0" w:type="auto"/>
            <w:tcBorders>
              <w:top w:val="nil"/>
              <w:left w:val="nil"/>
              <w:bottom w:val="nil"/>
              <w:right w:val="nil"/>
            </w:tcBorders>
            <w:shd w:val="clear" w:color="auto" w:fill="auto"/>
            <w:noWrap/>
            <w:vAlign w:val="center"/>
            <w:tcPrChange w:id="3381" w:author="Steve Barbeaux" w:date="2022-10-09T19:44:00Z">
              <w:tcPr>
                <w:tcW w:w="598" w:type="dxa"/>
                <w:tcBorders>
                  <w:top w:val="nil"/>
                  <w:left w:val="nil"/>
                  <w:bottom w:val="nil"/>
                  <w:right w:val="nil"/>
                </w:tcBorders>
                <w:shd w:val="clear" w:color="auto" w:fill="auto"/>
                <w:noWrap/>
              </w:tcPr>
            </w:tcPrChange>
          </w:tcPr>
          <w:p w14:paraId="6ADD7287" w14:textId="08CE8FEF" w:rsidR="00304CE8" w:rsidRPr="00217552" w:rsidRDefault="00304CE8" w:rsidP="00304CE8">
            <w:pPr>
              <w:spacing w:after="0"/>
              <w:jc w:val="center"/>
              <w:rPr>
                <w:sz w:val="16"/>
                <w:szCs w:val="16"/>
                <w:rPrChange w:id="3382" w:author="Steve Barbeaux" w:date="2022-10-09T19:45:00Z">
                  <w:rPr>
                    <w:sz w:val="16"/>
                    <w:szCs w:val="16"/>
                  </w:rPr>
                </w:rPrChange>
              </w:rPr>
            </w:pPr>
            <w:r w:rsidRPr="00217552">
              <w:rPr>
                <w:sz w:val="16"/>
                <w:szCs w:val="16"/>
                <w:rPrChange w:id="3383" w:author="Steve Barbeaux" w:date="2022-10-09T19:45:00Z">
                  <w:rPr>
                    <w:sz w:val="16"/>
                    <w:szCs w:val="16"/>
                  </w:rPr>
                </w:rPrChange>
              </w:rPr>
              <w:t>1.898</w:t>
            </w:r>
          </w:p>
        </w:tc>
        <w:tc>
          <w:tcPr>
            <w:tcW w:w="0" w:type="auto"/>
            <w:tcBorders>
              <w:top w:val="nil"/>
              <w:left w:val="nil"/>
              <w:bottom w:val="nil"/>
              <w:right w:val="nil"/>
            </w:tcBorders>
            <w:shd w:val="clear" w:color="auto" w:fill="auto"/>
            <w:noWrap/>
            <w:vAlign w:val="center"/>
            <w:tcPrChange w:id="3384" w:author="Steve Barbeaux" w:date="2022-10-09T19:44:00Z">
              <w:tcPr>
                <w:tcW w:w="599" w:type="dxa"/>
                <w:tcBorders>
                  <w:top w:val="nil"/>
                  <w:left w:val="nil"/>
                  <w:bottom w:val="nil"/>
                  <w:right w:val="nil"/>
                </w:tcBorders>
                <w:shd w:val="clear" w:color="auto" w:fill="auto"/>
                <w:noWrap/>
              </w:tcPr>
            </w:tcPrChange>
          </w:tcPr>
          <w:p w14:paraId="4C7F8D91" w14:textId="77746889" w:rsidR="00304CE8" w:rsidRPr="00217552" w:rsidRDefault="00304CE8" w:rsidP="00304CE8">
            <w:pPr>
              <w:spacing w:after="0"/>
              <w:jc w:val="center"/>
              <w:rPr>
                <w:sz w:val="16"/>
                <w:szCs w:val="16"/>
                <w:rPrChange w:id="3385" w:author="Steve Barbeaux" w:date="2022-10-09T19:45:00Z">
                  <w:rPr>
                    <w:sz w:val="16"/>
                    <w:szCs w:val="16"/>
                  </w:rPr>
                </w:rPrChange>
              </w:rPr>
            </w:pPr>
            <w:r w:rsidRPr="00217552">
              <w:rPr>
                <w:sz w:val="16"/>
                <w:szCs w:val="16"/>
                <w:rPrChange w:id="3386" w:author="Steve Barbeaux" w:date="2022-10-09T19:45:00Z">
                  <w:rPr>
                    <w:sz w:val="16"/>
                    <w:szCs w:val="16"/>
                  </w:rPr>
                </w:rPrChange>
              </w:rPr>
              <w:t>1.939</w:t>
            </w:r>
          </w:p>
        </w:tc>
        <w:tc>
          <w:tcPr>
            <w:tcW w:w="0" w:type="auto"/>
            <w:tcBorders>
              <w:top w:val="nil"/>
              <w:left w:val="nil"/>
              <w:bottom w:val="nil"/>
              <w:right w:val="nil"/>
            </w:tcBorders>
            <w:shd w:val="clear" w:color="auto" w:fill="auto"/>
            <w:noWrap/>
            <w:vAlign w:val="center"/>
            <w:tcPrChange w:id="3387" w:author="Steve Barbeaux" w:date="2022-10-09T19:44:00Z">
              <w:tcPr>
                <w:tcW w:w="598" w:type="dxa"/>
                <w:tcBorders>
                  <w:top w:val="nil"/>
                  <w:left w:val="nil"/>
                  <w:bottom w:val="nil"/>
                  <w:right w:val="nil"/>
                </w:tcBorders>
                <w:shd w:val="clear" w:color="auto" w:fill="auto"/>
                <w:noWrap/>
              </w:tcPr>
            </w:tcPrChange>
          </w:tcPr>
          <w:p w14:paraId="5466DC80" w14:textId="47DB501F" w:rsidR="00304CE8" w:rsidRPr="00217552" w:rsidRDefault="00304CE8" w:rsidP="00304CE8">
            <w:pPr>
              <w:spacing w:after="0"/>
              <w:jc w:val="center"/>
              <w:rPr>
                <w:sz w:val="16"/>
                <w:szCs w:val="16"/>
                <w:rPrChange w:id="3388" w:author="Steve Barbeaux" w:date="2022-10-09T19:45:00Z">
                  <w:rPr>
                    <w:sz w:val="16"/>
                    <w:szCs w:val="16"/>
                  </w:rPr>
                </w:rPrChange>
              </w:rPr>
            </w:pPr>
            <w:r w:rsidRPr="00217552">
              <w:rPr>
                <w:sz w:val="16"/>
                <w:szCs w:val="16"/>
                <w:rPrChange w:id="3389" w:author="Steve Barbeaux" w:date="2022-10-09T19:45:00Z">
                  <w:rPr>
                    <w:sz w:val="16"/>
                    <w:szCs w:val="16"/>
                  </w:rPr>
                </w:rPrChange>
              </w:rPr>
              <w:t>1.892</w:t>
            </w:r>
          </w:p>
        </w:tc>
        <w:tc>
          <w:tcPr>
            <w:tcW w:w="0" w:type="auto"/>
            <w:tcBorders>
              <w:top w:val="nil"/>
              <w:left w:val="nil"/>
              <w:bottom w:val="nil"/>
              <w:right w:val="nil"/>
            </w:tcBorders>
            <w:shd w:val="clear" w:color="auto" w:fill="auto"/>
            <w:noWrap/>
            <w:vAlign w:val="center"/>
            <w:tcPrChange w:id="3390" w:author="Steve Barbeaux" w:date="2022-10-09T19:44:00Z">
              <w:tcPr>
                <w:tcW w:w="599" w:type="dxa"/>
                <w:tcBorders>
                  <w:top w:val="nil"/>
                  <w:left w:val="nil"/>
                  <w:bottom w:val="nil"/>
                  <w:right w:val="nil"/>
                </w:tcBorders>
                <w:shd w:val="clear" w:color="auto" w:fill="auto"/>
                <w:noWrap/>
              </w:tcPr>
            </w:tcPrChange>
          </w:tcPr>
          <w:p w14:paraId="0925F8C3" w14:textId="439D94F2" w:rsidR="00304CE8" w:rsidRPr="00217552" w:rsidRDefault="00304CE8" w:rsidP="00304CE8">
            <w:pPr>
              <w:spacing w:after="0"/>
              <w:jc w:val="center"/>
              <w:rPr>
                <w:sz w:val="16"/>
                <w:szCs w:val="16"/>
                <w:rPrChange w:id="3391" w:author="Steve Barbeaux" w:date="2022-10-09T19:45:00Z">
                  <w:rPr>
                    <w:sz w:val="16"/>
                    <w:szCs w:val="16"/>
                  </w:rPr>
                </w:rPrChange>
              </w:rPr>
            </w:pPr>
            <w:r w:rsidRPr="00217552">
              <w:rPr>
                <w:sz w:val="16"/>
                <w:szCs w:val="16"/>
                <w:rPrChange w:id="3392" w:author="Steve Barbeaux" w:date="2022-10-09T19:45:00Z">
                  <w:rPr>
                    <w:sz w:val="16"/>
                    <w:szCs w:val="16"/>
                  </w:rPr>
                </w:rPrChange>
              </w:rPr>
              <w:t>1.784</w:t>
            </w:r>
          </w:p>
        </w:tc>
      </w:tr>
      <w:tr w:rsidR="00304CE8" w:rsidRPr="005F5568" w14:paraId="468D5AE1" w14:textId="77777777" w:rsidTr="00217552">
        <w:trPr>
          <w:trPrChange w:id="3393"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3394" w:author="Steve Barbeaux" w:date="2022-10-09T19:44:00Z">
              <w:tcPr>
                <w:tcW w:w="598" w:type="dxa"/>
                <w:tcBorders>
                  <w:top w:val="nil"/>
                  <w:left w:val="nil"/>
                  <w:bottom w:val="nil"/>
                  <w:right w:val="nil"/>
                </w:tcBorders>
                <w:shd w:val="clear" w:color="auto" w:fill="auto"/>
                <w:noWrap/>
                <w:vAlign w:val="center"/>
              </w:tcPr>
            </w:tcPrChange>
          </w:tcPr>
          <w:p w14:paraId="742907BB" w14:textId="77777777" w:rsidR="00304CE8" w:rsidRPr="00217552" w:rsidRDefault="00304CE8" w:rsidP="00304CE8">
            <w:pPr>
              <w:spacing w:after="0"/>
              <w:jc w:val="center"/>
              <w:rPr>
                <w:sz w:val="16"/>
                <w:szCs w:val="16"/>
                <w:rPrChange w:id="3395" w:author="Steve Barbeaux" w:date="2022-10-09T19:45:00Z">
                  <w:rPr>
                    <w:sz w:val="16"/>
                    <w:szCs w:val="16"/>
                  </w:rPr>
                </w:rPrChange>
              </w:rPr>
            </w:pPr>
            <w:r w:rsidRPr="00217552">
              <w:rPr>
                <w:sz w:val="16"/>
                <w:szCs w:val="16"/>
                <w:rPrChange w:id="3396" w:author="Steve Barbeaux" w:date="2022-10-09T19:45:00Z">
                  <w:rPr>
                    <w:sz w:val="16"/>
                    <w:szCs w:val="16"/>
                  </w:rPr>
                </w:rPrChange>
              </w:rPr>
              <w:t>2008</w:t>
            </w:r>
          </w:p>
        </w:tc>
        <w:tc>
          <w:tcPr>
            <w:tcW w:w="0" w:type="auto"/>
            <w:tcBorders>
              <w:top w:val="nil"/>
              <w:left w:val="nil"/>
              <w:bottom w:val="nil"/>
              <w:right w:val="nil"/>
            </w:tcBorders>
            <w:vAlign w:val="center"/>
            <w:tcPrChange w:id="3397" w:author="Steve Barbeaux" w:date="2022-10-09T19:44:00Z">
              <w:tcPr>
                <w:tcW w:w="599" w:type="dxa"/>
                <w:tcBorders>
                  <w:top w:val="nil"/>
                  <w:left w:val="nil"/>
                  <w:bottom w:val="nil"/>
                  <w:right w:val="nil"/>
                </w:tcBorders>
              </w:tcPr>
            </w:tcPrChange>
          </w:tcPr>
          <w:p w14:paraId="651A7543" w14:textId="0F67E008" w:rsidR="00304CE8" w:rsidRPr="00217552" w:rsidRDefault="00304CE8" w:rsidP="00304CE8">
            <w:pPr>
              <w:spacing w:after="0"/>
              <w:jc w:val="center"/>
              <w:rPr>
                <w:sz w:val="16"/>
                <w:szCs w:val="16"/>
                <w:rPrChange w:id="3398" w:author="Steve Barbeaux" w:date="2022-10-09T19:45:00Z">
                  <w:rPr>
                    <w:sz w:val="16"/>
                    <w:szCs w:val="16"/>
                  </w:rPr>
                </w:rPrChange>
              </w:rPr>
            </w:pPr>
            <w:r w:rsidRPr="00217552">
              <w:rPr>
                <w:sz w:val="16"/>
                <w:szCs w:val="16"/>
                <w:rPrChange w:id="3399" w:author="Steve Barbeaux" w:date="2022-10-09T19:45:00Z">
                  <w:rPr>
                    <w:sz w:val="16"/>
                    <w:szCs w:val="16"/>
                  </w:rPr>
                </w:rPrChange>
              </w:rPr>
              <w:t>0.179</w:t>
            </w:r>
          </w:p>
        </w:tc>
        <w:tc>
          <w:tcPr>
            <w:tcW w:w="0" w:type="auto"/>
            <w:tcBorders>
              <w:top w:val="nil"/>
              <w:left w:val="nil"/>
              <w:bottom w:val="nil"/>
              <w:right w:val="nil"/>
            </w:tcBorders>
            <w:shd w:val="clear" w:color="auto" w:fill="auto"/>
            <w:noWrap/>
            <w:vAlign w:val="center"/>
            <w:tcPrChange w:id="3400" w:author="Steve Barbeaux" w:date="2022-10-09T19:44:00Z">
              <w:tcPr>
                <w:tcW w:w="598" w:type="dxa"/>
                <w:tcBorders>
                  <w:top w:val="nil"/>
                  <w:left w:val="nil"/>
                  <w:bottom w:val="nil"/>
                  <w:right w:val="nil"/>
                </w:tcBorders>
                <w:shd w:val="clear" w:color="auto" w:fill="auto"/>
                <w:noWrap/>
              </w:tcPr>
            </w:tcPrChange>
          </w:tcPr>
          <w:p w14:paraId="43116D92" w14:textId="1F0A5DC3" w:rsidR="00304CE8" w:rsidRPr="00217552" w:rsidRDefault="00304CE8" w:rsidP="00304CE8">
            <w:pPr>
              <w:spacing w:after="0"/>
              <w:jc w:val="center"/>
              <w:rPr>
                <w:sz w:val="16"/>
                <w:szCs w:val="16"/>
                <w:rPrChange w:id="3401" w:author="Steve Barbeaux" w:date="2022-10-09T19:45:00Z">
                  <w:rPr>
                    <w:sz w:val="16"/>
                    <w:szCs w:val="16"/>
                  </w:rPr>
                </w:rPrChange>
              </w:rPr>
            </w:pPr>
            <w:r w:rsidRPr="00217552">
              <w:rPr>
                <w:sz w:val="16"/>
                <w:szCs w:val="16"/>
                <w:rPrChange w:id="3402" w:author="Steve Barbeaux" w:date="2022-10-09T19:45:00Z">
                  <w:rPr>
                    <w:sz w:val="16"/>
                    <w:szCs w:val="16"/>
                  </w:rPr>
                </w:rPrChange>
              </w:rPr>
              <w:t>0.223</w:t>
            </w:r>
          </w:p>
        </w:tc>
        <w:tc>
          <w:tcPr>
            <w:tcW w:w="0" w:type="auto"/>
            <w:tcBorders>
              <w:top w:val="nil"/>
              <w:left w:val="nil"/>
              <w:bottom w:val="nil"/>
              <w:right w:val="nil"/>
            </w:tcBorders>
            <w:shd w:val="clear" w:color="auto" w:fill="auto"/>
            <w:noWrap/>
            <w:vAlign w:val="center"/>
            <w:tcPrChange w:id="3403" w:author="Steve Barbeaux" w:date="2022-10-09T19:44:00Z">
              <w:tcPr>
                <w:tcW w:w="599" w:type="dxa"/>
                <w:tcBorders>
                  <w:top w:val="nil"/>
                  <w:left w:val="nil"/>
                  <w:bottom w:val="nil"/>
                  <w:right w:val="nil"/>
                </w:tcBorders>
                <w:shd w:val="clear" w:color="auto" w:fill="auto"/>
                <w:noWrap/>
              </w:tcPr>
            </w:tcPrChange>
          </w:tcPr>
          <w:p w14:paraId="0EA558E7" w14:textId="6BBBC6EC" w:rsidR="00304CE8" w:rsidRPr="00217552" w:rsidRDefault="00304CE8" w:rsidP="00304CE8">
            <w:pPr>
              <w:spacing w:after="0"/>
              <w:jc w:val="center"/>
              <w:rPr>
                <w:sz w:val="16"/>
                <w:szCs w:val="16"/>
                <w:rPrChange w:id="3404" w:author="Steve Barbeaux" w:date="2022-10-09T19:45:00Z">
                  <w:rPr>
                    <w:sz w:val="16"/>
                    <w:szCs w:val="16"/>
                  </w:rPr>
                </w:rPrChange>
              </w:rPr>
            </w:pPr>
            <w:r w:rsidRPr="00217552">
              <w:rPr>
                <w:sz w:val="16"/>
                <w:szCs w:val="16"/>
                <w:rPrChange w:id="3405" w:author="Steve Barbeaux" w:date="2022-10-09T19:45:00Z">
                  <w:rPr>
                    <w:sz w:val="16"/>
                    <w:szCs w:val="16"/>
                  </w:rPr>
                </w:rPrChange>
              </w:rPr>
              <w:t>0.345</w:t>
            </w:r>
          </w:p>
        </w:tc>
        <w:tc>
          <w:tcPr>
            <w:tcW w:w="0" w:type="auto"/>
            <w:tcBorders>
              <w:top w:val="nil"/>
              <w:left w:val="nil"/>
              <w:bottom w:val="nil"/>
              <w:right w:val="nil"/>
            </w:tcBorders>
            <w:shd w:val="clear" w:color="auto" w:fill="auto"/>
            <w:noWrap/>
            <w:vAlign w:val="center"/>
            <w:tcPrChange w:id="3406" w:author="Steve Barbeaux" w:date="2022-10-09T19:44:00Z">
              <w:tcPr>
                <w:tcW w:w="598" w:type="dxa"/>
                <w:tcBorders>
                  <w:top w:val="nil"/>
                  <w:left w:val="nil"/>
                  <w:bottom w:val="nil"/>
                  <w:right w:val="nil"/>
                </w:tcBorders>
                <w:shd w:val="clear" w:color="auto" w:fill="auto"/>
                <w:noWrap/>
              </w:tcPr>
            </w:tcPrChange>
          </w:tcPr>
          <w:p w14:paraId="785047BE" w14:textId="1DCB37B5" w:rsidR="00304CE8" w:rsidRPr="00217552" w:rsidRDefault="00304CE8" w:rsidP="00304CE8">
            <w:pPr>
              <w:spacing w:after="0"/>
              <w:jc w:val="center"/>
              <w:rPr>
                <w:sz w:val="16"/>
                <w:szCs w:val="16"/>
                <w:rPrChange w:id="3407" w:author="Steve Barbeaux" w:date="2022-10-09T19:45:00Z">
                  <w:rPr>
                    <w:sz w:val="16"/>
                    <w:szCs w:val="16"/>
                  </w:rPr>
                </w:rPrChange>
              </w:rPr>
            </w:pPr>
            <w:r w:rsidRPr="00217552">
              <w:rPr>
                <w:sz w:val="16"/>
                <w:szCs w:val="16"/>
                <w:rPrChange w:id="3408" w:author="Steve Barbeaux" w:date="2022-10-09T19:45:00Z">
                  <w:rPr>
                    <w:sz w:val="16"/>
                    <w:szCs w:val="16"/>
                  </w:rPr>
                </w:rPrChange>
              </w:rPr>
              <w:t>0.575</w:t>
            </w:r>
          </w:p>
        </w:tc>
        <w:tc>
          <w:tcPr>
            <w:tcW w:w="0" w:type="auto"/>
            <w:tcBorders>
              <w:top w:val="nil"/>
              <w:left w:val="nil"/>
              <w:bottom w:val="nil"/>
              <w:right w:val="nil"/>
            </w:tcBorders>
            <w:shd w:val="clear" w:color="auto" w:fill="auto"/>
            <w:noWrap/>
            <w:vAlign w:val="center"/>
            <w:tcPrChange w:id="3409" w:author="Steve Barbeaux" w:date="2022-10-09T19:44:00Z">
              <w:tcPr>
                <w:tcW w:w="599" w:type="dxa"/>
                <w:tcBorders>
                  <w:top w:val="nil"/>
                  <w:left w:val="nil"/>
                  <w:bottom w:val="nil"/>
                  <w:right w:val="nil"/>
                </w:tcBorders>
                <w:shd w:val="clear" w:color="auto" w:fill="auto"/>
                <w:noWrap/>
              </w:tcPr>
            </w:tcPrChange>
          </w:tcPr>
          <w:p w14:paraId="3ADD3C36" w14:textId="1824EADB" w:rsidR="00304CE8" w:rsidRPr="00217552" w:rsidRDefault="00304CE8" w:rsidP="00304CE8">
            <w:pPr>
              <w:spacing w:after="0"/>
              <w:jc w:val="center"/>
              <w:rPr>
                <w:sz w:val="16"/>
                <w:szCs w:val="16"/>
                <w:rPrChange w:id="3410" w:author="Steve Barbeaux" w:date="2022-10-09T19:45:00Z">
                  <w:rPr>
                    <w:sz w:val="16"/>
                    <w:szCs w:val="16"/>
                  </w:rPr>
                </w:rPrChange>
              </w:rPr>
            </w:pPr>
            <w:r w:rsidRPr="00217552">
              <w:rPr>
                <w:sz w:val="16"/>
                <w:szCs w:val="16"/>
                <w:rPrChange w:id="3411" w:author="Steve Barbeaux" w:date="2022-10-09T19:45:00Z">
                  <w:rPr>
                    <w:sz w:val="16"/>
                    <w:szCs w:val="16"/>
                  </w:rPr>
                </w:rPrChange>
              </w:rPr>
              <w:t>0.930</w:t>
            </w:r>
          </w:p>
        </w:tc>
        <w:tc>
          <w:tcPr>
            <w:tcW w:w="0" w:type="auto"/>
            <w:tcBorders>
              <w:top w:val="nil"/>
              <w:left w:val="nil"/>
              <w:bottom w:val="nil"/>
              <w:right w:val="nil"/>
            </w:tcBorders>
            <w:shd w:val="clear" w:color="auto" w:fill="auto"/>
            <w:noWrap/>
            <w:vAlign w:val="center"/>
            <w:tcPrChange w:id="3412" w:author="Steve Barbeaux" w:date="2022-10-09T19:44:00Z">
              <w:tcPr>
                <w:tcW w:w="598" w:type="dxa"/>
                <w:tcBorders>
                  <w:top w:val="nil"/>
                  <w:left w:val="nil"/>
                  <w:bottom w:val="nil"/>
                  <w:right w:val="nil"/>
                </w:tcBorders>
                <w:shd w:val="clear" w:color="auto" w:fill="auto"/>
                <w:noWrap/>
              </w:tcPr>
            </w:tcPrChange>
          </w:tcPr>
          <w:p w14:paraId="545BA494" w14:textId="5B528DB4" w:rsidR="00304CE8" w:rsidRPr="00217552" w:rsidRDefault="00304CE8" w:rsidP="00304CE8">
            <w:pPr>
              <w:spacing w:after="0"/>
              <w:jc w:val="center"/>
              <w:rPr>
                <w:sz w:val="16"/>
                <w:szCs w:val="16"/>
                <w:rPrChange w:id="3413" w:author="Steve Barbeaux" w:date="2022-10-09T19:45:00Z">
                  <w:rPr>
                    <w:sz w:val="16"/>
                    <w:szCs w:val="16"/>
                  </w:rPr>
                </w:rPrChange>
              </w:rPr>
            </w:pPr>
            <w:r w:rsidRPr="00217552">
              <w:rPr>
                <w:sz w:val="16"/>
                <w:szCs w:val="16"/>
                <w:rPrChange w:id="3414" w:author="Steve Barbeaux" w:date="2022-10-09T19:45:00Z">
                  <w:rPr>
                    <w:sz w:val="16"/>
                    <w:szCs w:val="16"/>
                  </w:rPr>
                </w:rPrChange>
              </w:rPr>
              <w:t>1.316</w:t>
            </w:r>
          </w:p>
        </w:tc>
        <w:tc>
          <w:tcPr>
            <w:tcW w:w="0" w:type="auto"/>
            <w:tcBorders>
              <w:top w:val="nil"/>
              <w:left w:val="nil"/>
              <w:bottom w:val="nil"/>
              <w:right w:val="nil"/>
            </w:tcBorders>
            <w:shd w:val="clear" w:color="auto" w:fill="auto"/>
            <w:noWrap/>
            <w:vAlign w:val="center"/>
            <w:tcPrChange w:id="3415" w:author="Steve Barbeaux" w:date="2022-10-09T19:44:00Z">
              <w:tcPr>
                <w:tcW w:w="599" w:type="dxa"/>
                <w:tcBorders>
                  <w:top w:val="nil"/>
                  <w:left w:val="nil"/>
                  <w:bottom w:val="nil"/>
                  <w:right w:val="nil"/>
                </w:tcBorders>
                <w:shd w:val="clear" w:color="auto" w:fill="auto"/>
                <w:noWrap/>
              </w:tcPr>
            </w:tcPrChange>
          </w:tcPr>
          <w:p w14:paraId="5AC5AE1C" w14:textId="09130A6F" w:rsidR="00304CE8" w:rsidRPr="00217552" w:rsidRDefault="00304CE8" w:rsidP="00304CE8">
            <w:pPr>
              <w:spacing w:after="0"/>
              <w:jc w:val="center"/>
              <w:rPr>
                <w:sz w:val="16"/>
                <w:szCs w:val="16"/>
                <w:rPrChange w:id="3416" w:author="Steve Barbeaux" w:date="2022-10-09T19:45:00Z">
                  <w:rPr>
                    <w:sz w:val="16"/>
                    <w:szCs w:val="16"/>
                  </w:rPr>
                </w:rPrChange>
              </w:rPr>
            </w:pPr>
            <w:r w:rsidRPr="00217552">
              <w:rPr>
                <w:sz w:val="16"/>
                <w:szCs w:val="16"/>
                <w:rPrChange w:id="3417" w:author="Steve Barbeaux" w:date="2022-10-09T19:45:00Z">
                  <w:rPr>
                    <w:sz w:val="16"/>
                    <w:szCs w:val="16"/>
                  </w:rPr>
                </w:rPrChange>
              </w:rPr>
              <w:t>1.589</w:t>
            </w:r>
          </w:p>
        </w:tc>
        <w:tc>
          <w:tcPr>
            <w:tcW w:w="0" w:type="auto"/>
            <w:tcBorders>
              <w:top w:val="nil"/>
              <w:left w:val="nil"/>
              <w:bottom w:val="nil"/>
              <w:right w:val="nil"/>
            </w:tcBorders>
            <w:shd w:val="clear" w:color="auto" w:fill="auto"/>
            <w:noWrap/>
            <w:vAlign w:val="center"/>
            <w:tcPrChange w:id="3418" w:author="Steve Barbeaux" w:date="2022-10-09T19:44:00Z">
              <w:tcPr>
                <w:tcW w:w="598" w:type="dxa"/>
                <w:tcBorders>
                  <w:top w:val="nil"/>
                  <w:left w:val="nil"/>
                  <w:bottom w:val="nil"/>
                  <w:right w:val="nil"/>
                </w:tcBorders>
                <w:shd w:val="clear" w:color="auto" w:fill="auto"/>
                <w:noWrap/>
              </w:tcPr>
            </w:tcPrChange>
          </w:tcPr>
          <w:p w14:paraId="6CB55B09" w14:textId="3A840836" w:rsidR="00304CE8" w:rsidRPr="00217552" w:rsidRDefault="00304CE8" w:rsidP="00304CE8">
            <w:pPr>
              <w:spacing w:after="0"/>
              <w:jc w:val="center"/>
              <w:rPr>
                <w:sz w:val="16"/>
                <w:szCs w:val="16"/>
                <w:rPrChange w:id="3419" w:author="Steve Barbeaux" w:date="2022-10-09T19:45:00Z">
                  <w:rPr>
                    <w:sz w:val="16"/>
                    <w:szCs w:val="16"/>
                  </w:rPr>
                </w:rPrChange>
              </w:rPr>
            </w:pPr>
            <w:r w:rsidRPr="00217552">
              <w:rPr>
                <w:sz w:val="16"/>
                <w:szCs w:val="16"/>
                <w:rPrChange w:id="3420" w:author="Steve Barbeaux" w:date="2022-10-09T19:45:00Z">
                  <w:rPr>
                    <w:sz w:val="16"/>
                    <w:szCs w:val="16"/>
                  </w:rPr>
                </w:rPrChange>
              </w:rPr>
              <w:t>1.706</w:t>
            </w:r>
          </w:p>
        </w:tc>
        <w:tc>
          <w:tcPr>
            <w:tcW w:w="0" w:type="auto"/>
            <w:tcBorders>
              <w:top w:val="nil"/>
              <w:left w:val="nil"/>
              <w:bottom w:val="nil"/>
              <w:right w:val="nil"/>
            </w:tcBorders>
            <w:shd w:val="clear" w:color="auto" w:fill="auto"/>
            <w:noWrap/>
            <w:vAlign w:val="center"/>
            <w:tcPrChange w:id="3421" w:author="Steve Barbeaux" w:date="2022-10-09T19:44:00Z">
              <w:tcPr>
                <w:tcW w:w="599" w:type="dxa"/>
                <w:tcBorders>
                  <w:top w:val="nil"/>
                  <w:left w:val="nil"/>
                  <w:bottom w:val="nil"/>
                  <w:right w:val="nil"/>
                </w:tcBorders>
                <w:shd w:val="clear" w:color="auto" w:fill="auto"/>
                <w:noWrap/>
              </w:tcPr>
            </w:tcPrChange>
          </w:tcPr>
          <w:p w14:paraId="04725392" w14:textId="763BC8D2" w:rsidR="00304CE8" w:rsidRPr="00217552" w:rsidRDefault="00304CE8" w:rsidP="00304CE8">
            <w:pPr>
              <w:spacing w:after="0"/>
              <w:jc w:val="center"/>
              <w:rPr>
                <w:sz w:val="16"/>
                <w:szCs w:val="16"/>
                <w:rPrChange w:id="3422" w:author="Steve Barbeaux" w:date="2022-10-09T19:45:00Z">
                  <w:rPr>
                    <w:sz w:val="16"/>
                    <w:szCs w:val="16"/>
                  </w:rPr>
                </w:rPrChange>
              </w:rPr>
            </w:pPr>
            <w:r w:rsidRPr="00217552">
              <w:rPr>
                <w:sz w:val="16"/>
                <w:szCs w:val="16"/>
                <w:rPrChange w:id="3423" w:author="Steve Barbeaux" w:date="2022-10-09T19:45:00Z">
                  <w:rPr>
                    <w:sz w:val="16"/>
                    <w:szCs w:val="16"/>
                  </w:rPr>
                </w:rPrChange>
              </w:rPr>
              <w:t>1.744</w:t>
            </w:r>
          </w:p>
        </w:tc>
        <w:tc>
          <w:tcPr>
            <w:tcW w:w="0" w:type="auto"/>
            <w:tcBorders>
              <w:top w:val="nil"/>
              <w:left w:val="nil"/>
              <w:bottom w:val="nil"/>
              <w:right w:val="nil"/>
            </w:tcBorders>
            <w:shd w:val="clear" w:color="auto" w:fill="auto"/>
            <w:noWrap/>
            <w:vAlign w:val="center"/>
            <w:tcPrChange w:id="3424" w:author="Steve Barbeaux" w:date="2022-10-09T19:44:00Z">
              <w:tcPr>
                <w:tcW w:w="598" w:type="dxa"/>
                <w:tcBorders>
                  <w:top w:val="nil"/>
                  <w:left w:val="nil"/>
                  <w:bottom w:val="nil"/>
                  <w:right w:val="nil"/>
                </w:tcBorders>
                <w:shd w:val="clear" w:color="auto" w:fill="auto"/>
                <w:noWrap/>
              </w:tcPr>
            </w:tcPrChange>
          </w:tcPr>
          <w:p w14:paraId="30FCBFB6" w14:textId="6E940BE2" w:rsidR="00304CE8" w:rsidRPr="00217552" w:rsidRDefault="00304CE8" w:rsidP="00304CE8">
            <w:pPr>
              <w:spacing w:after="0"/>
              <w:jc w:val="center"/>
              <w:rPr>
                <w:sz w:val="16"/>
                <w:szCs w:val="16"/>
                <w:rPrChange w:id="3425" w:author="Steve Barbeaux" w:date="2022-10-09T19:45:00Z">
                  <w:rPr>
                    <w:sz w:val="16"/>
                    <w:szCs w:val="16"/>
                  </w:rPr>
                </w:rPrChange>
              </w:rPr>
            </w:pPr>
            <w:r w:rsidRPr="00217552">
              <w:rPr>
                <w:sz w:val="16"/>
                <w:szCs w:val="16"/>
                <w:rPrChange w:id="3426" w:author="Steve Barbeaux" w:date="2022-10-09T19:45:00Z">
                  <w:rPr>
                    <w:sz w:val="16"/>
                    <w:szCs w:val="16"/>
                  </w:rPr>
                </w:rPrChange>
              </w:rPr>
              <w:t>1.789</w:t>
            </w:r>
          </w:p>
        </w:tc>
        <w:tc>
          <w:tcPr>
            <w:tcW w:w="0" w:type="auto"/>
            <w:tcBorders>
              <w:top w:val="nil"/>
              <w:left w:val="nil"/>
              <w:bottom w:val="nil"/>
              <w:right w:val="nil"/>
            </w:tcBorders>
            <w:shd w:val="clear" w:color="auto" w:fill="auto"/>
            <w:noWrap/>
            <w:vAlign w:val="center"/>
            <w:tcPrChange w:id="3427" w:author="Steve Barbeaux" w:date="2022-10-09T19:44:00Z">
              <w:tcPr>
                <w:tcW w:w="599" w:type="dxa"/>
                <w:tcBorders>
                  <w:top w:val="nil"/>
                  <w:left w:val="nil"/>
                  <w:bottom w:val="nil"/>
                  <w:right w:val="nil"/>
                </w:tcBorders>
                <w:shd w:val="clear" w:color="auto" w:fill="auto"/>
                <w:noWrap/>
              </w:tcPr>
            </w:tcPrChange>
          </w:tcPr>
          <w:p w14:paraId="6B538161" w14:textId="4098D703" w:rsidR="00304CE8" w:rsidRPr="00217552" w:rsidRDefault="00304CE8" w:rsidP="00304CE8">
            <w:pPr>
              <w:spacing w:after="0"/>
              <w:jc w:val="center"/>
              <w:rPr>
                <w:sz w:val="16"/>
                <w:szCs w:val="16"/>
                <w:rPrChange w:id="3428" w:author="Steve Barbeaux" w:date="2022-10-09T19:45:00Z">
                  <w:rPr>
                    <w:sz w:val="16"/>
                    <w:szCs w:val="16"/>
                  </w:rPr>
                </w:rPrChange>
              </w:rPr>
            </w:pPr>
            <w:r w:rsidRPr="00217552">
              <w:rPr>
                <w:sz w:val="16"/>
                <w:szCs w:val="16"/>
                <w:rPrChange w:id="3429" w:author="Steve Barbeaux" w:date="2022-10-09T19:45:00Z">
                  <w:rPr>
                    <w:sz w:val="16"/>
                    <w:szCs w:val="16"/>
                  </w:rPr>
                </w:rPrChange>
              </w:rPr>
              <w:t>1.869</w:t>
            </w:r>
          </w:p>
        </w:tc>
        <w:tc>
          <w:tcPr>
            <w:tcW w:w="0" w:type="auto"/>
            <w:tcBorders>
              <w:top w:val="nil"/>
              <w:left w:val="nil"/>
              <w:bottom w:val="nil"/>
              <w:right w:val="nil"/>
            </w:tcBorders>
            <w:shd w:val="clear" w:color="auto" w:fill="auto"/>
            <w:noWrap/>
            <w:vAlign w:val="center"/>
            <w:tcPrChange w:id="3430" w:author="Steve Barbeaux" w:date="2022-10-09T19:44:00Z">
              <w:tcPr>
                <w:tcW w:w="598" w:type="dxa"/>
                <w:tcBorders>
                  <w:top w:val="nil"/>
                  <w:left w:val="nil"/>
                  <w:bottom w:val="nil"/>
                  <w:right w:val="nil"/>
                </w:tcBorders>
                <w:shd w:val="clear" w:color="auto" w:fill="auto"/>
                <w:noWrap/>
              </w:tcPr>
            </w:tcPrChange>
          </w:tcPr>
          <w:p w14:paraId="7D976563" w14:textId="5D57062B" w:rsidR="00304CE8" w:rsidRPr="00217552" w:rsidRDefault="00304CE8" w:rsidP="00304CE8">
            <w:pPr>
              <w:spacing w:after="0"/>
              <w:jc w:val="center"/>
              <w:rPr>
                <w:sz w:val="16"/>
                <w:szCs w:val="16"/>
                <w:rPrChange w:id="3431" w:author="Steve Barbeaux" w:date="2022-10-09T19:45:00Z">
                  <w:rPr>
                    <w:sz w:val="16"/>
                    <w:szCs w:val="16"/>
                  </w:rPr>
                </w:rPrChange>
              </w:rPr>
            </w:pPr>
            <w:r w:rsidRPr="00217552">
              <w:rPr>
                <w:sz w:val="16"/>
                <w:szCs w:val="16"/>
                <w:rPrChange w:id="3432" w:author="Steve Barbeaux" w:date="2022-10-09T19:45:00Z">
                  <w:rPr>
                    <w:sz w:val="16"/>
                    <w:szCs w:val="16"/>
                  </w:rPr>
                </w:rPrChange>
              </w:rPr>
              <w:t>1.958</w:t>
            </w:r>
          </w:p>
        </w:tc>
        <w:tc>
          <w:tcPr>
            <w:tcW w:w="0" w:type="auto"/>
            <w:tcBorders>
              <w:top w:val="nil"/>
              <w:left w:val="nil"/>
              <w:bottom w:val="nil"/>
              <w:right w:val="nil"/>
            </w:tcBorders>
            <w:shd w:val="clear" w:color="auto" w:fill="auto"/>
            <w:noWrap/>
            <w:vAlign w:val="center"/>
            <w:tcPrChange w:id="3433" w:author="Steve Barbeaux" w:date="2022-10-09T19:44:00Z">
              <w:tcPr>
                <w:tcW w:w="599" w:type="dxa"/>
                <w:tcBorders>
                  <w:top w:val="nil"/>
                  <w:left w:val="nil"/>
                  <w:bottom w:val="nil"/>
                  <w:right w:val="nil"/>
                </w:tcBorders>
                <w:shd w:val="clear" w:color="auto" w:fill="auto"/>
                <w:noWrap/>
              </w:tcPr>
            </w:tcPrChange>
          </w:tcPr>
          <w:p w14:paraId="3419909C" w14:textId="6E9496FB" w:rsidR="00304CE8" w:rsidRPr="00217552" w:rsidRDefault="00304CE8" w:rsidP="00304CE8">
            <w:pPr>
              <w:spacing w:after="0"/>
              <w:jc w:val="center"/>
              <w:rPr>
                <w:sz w:val="16"/>
                <w:szCs w:val="16"/>
                <w:rPrChange w:id="3434" w:author="Steve Barbeaux" w:date="2022-10-09T19:45:00Z">
                  <w:rPr>
                    <w:sz w:val="16"/>
                    <w:szCs w:val="16"/>
                  </w:rPr>
                </w:rPrChange>
              </w:rPr>
            </w:pPr>
            <w:r w:rsidRPr="00217552">
              <w:rPr>
                <w:sz w:val="16"/>
                <w:szCs w:val="16"/>
                <w:rPrChange w:id="3435" w:author="Steve Barbeaux" w:date="2022-10-09T19:45:00Z">
                  <w:rPr>
                    <w:sz w:val="16"/>
                    <w:szCs w:val="16"/>
                  </w:rPr>
                </w:rPrChange>
              </w:rPr>
              <w:t>2.003</w:t>
            </w:r>
          </w:p>
        </w:tc>
        <w:tc>
          <w:tcPr>
            <w:tcW w:w="0" w:type="auto"/>
            <w:tcBorders>
              <w:top w:val="nil"/>
              <w:left w:val="nil"/>
              <w:bottom w:val="nil"/>
              <w:right w:val="nil"/>
            </w:tcBorders>
            <w:shd w:val="clear" w:color="auto" w:fill="auto"/>
            <w:noWrap/>
            <w:vAlign w:val="center"/>
            <w:tcPrChange w:id="3436" w:author="Steve Barbeaux" w:date="2022-10-09T19:44:00Z">
              <w:tcPr>
                <w:tcW w:w="598" w:type="dxa"/>
                <w:tcBorders>
                  <w:top w:val="nil"/>
                  <w:left w:val="nil"/>
                  <w:bottom w:val="nil"/>
                  <w:right w:val="nil"/>
                </w:tcBorders>
                <w:shd w:val="clear" w:color="auto" w:fill="auto"/>
                <w:noWrap/>
              </w:tcPr>
            </w:tcPrChange>
          </w:tcPr>
          <w:p w14:paraId="53CD7E12" w14:textId="55710295" w:rsidR="00304CE8" w:rsidRPr="00217552" w:rsidRDefault="00304CE8" w:rsidP="00304CE8">
            <w:pPr>
              <w:spacing w:after="0"/>
              <w:jc w:val="center"/>
              <w:rPr>
                <w:sz w:val="16"/>
                <w:szCs w:val="16"/>
                <w:rPrChange w:id="3437" w:author="Steve Barbeaux" w:date="2022-10-09T19:45:00Z">
                  <w:rPr>
                    <w:sz w:val="16"/>
                    <w:szCs w:val="16"/>
                  </w:rPr>
                </w:rPrChange>
              </w:rPr>
            </w:pPr>
            <w:r w:rsidRPr="00217552">
              <w:rPr>
                <w:sz w:val="16"/>
                <w:szCs w:val="16"/>
                <w:rPrChange w:id="3438" w:author="Steve Barbeaux" w:date="2022-10-09T19:45:00Z">
                  <w:rPr>
                    <w:sz w:val="16"/>
                    <w:szCs w:val="16"/>
                  </w:rPr>
                </w:rPrChange>
              </w:rPr>
              <w:t>1.974</w:t>
            </w:r>
          </w:p>
        </w:tc>
        <w:tc>
          <w:tcPr>
            <w:tcW w:w="0" w:type="auto"/>
            <w:tcBorders>
              <w:top w:val="nil"/>
              <w:left w:val="nil"/>
              <w:bottom w:val="nil"/>
              <w:right w:val="nil"/>
            </w:tcBorders>
            <w:shd w:val="clear" w:color="auto" w:fill="auto"/>
            <w:noWrap/>
            <w:vAlign w:val="center"/>
            <w:tcPrChange w:id="3439" w:author="Steve Barbeaux" w:date="2022-10-09T19:44:00Z">
              <w:tcPr>
                <w:tcW w:w="599" w:type="dxa"/>
                <w:tcBorders>
                  <w:top w:val="nil"/>
                  <w:left w:val="nil"/>
                  <w:bottom w:val="nil"/>
                  <w:right w:val="nil"/>
                </w:tcBorders>
                <w:shd w:val="clear" w:color="auto" w:fill="auto"/>
                <w:noWrap/>
              </w:tcPr>
            </w:tcPrChange>
          </w:tcPr>
          <w:p w14:paraId="0D6A6ABC" w14:textId="6B7D0171" w:rsidR="00304CE8" w:rsidRPr="00217552" w:rsidRDefault="00304CE8" w:rsidP="00304CE8">
            <w:pPr>
              <w:spacing w:after="0"/>
              <w:jc w:val="center"/>
              <w:rPr>
                <w:sz w:val="16"/>
                <w:szCs w:val="16"/>
                <w:rPrChange w:id="3440" w:author="Steve Barbeaux" w:date="2022-10-09T19:45:00Z">
                  <w:rPr>
                    <w:sz w:val="16"/>
                    <w:szCs w:val="16"/>
                  </w:rPr>
                </w:rPrChange>
              </w:rPr>
            </w:pPr>
            <w:r w:rsidRPr="00217552">
              <w:rPr>
                <w:sz w:val="16"/>
                <w:szCs w:val="16"/>
                <w:rPrChange w:id="3441" w:author="Steve Barbeaux" w:date="2022-10-09T19:45:00Z">
                  <w:rPr>
                    <w:sz w:val="16"/>
                    <w:szCs w:val="16"/>
                  </w:rPr>
                </w:rPrChange>
              </w:rPr>
              <w:t>1.890</w:t>
            </w:r>
          </w:p>
        </w:tc>
      </w:tr>
      <w:tr w:rsidR="00304CE8" w:rsidRPr="005F5568" w14:paraId="5995FE7B" w14:textId="77777777" w:rsidTr="00217552">
        <w:trPr>
          <w:trPrChange w:id="3442"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3443" w:author="Steve Barbeaux" w:date="2022-10-09T19:44:00Z">
              <w:tcPr>
                <w:tcW w:w="598" w:type="dxa"/>
                <w:tcBorders>
                  <w:top w:val="nil"/>
                  <w:left w:val="nil"/>
                  <w:bottom w:val="nil"/>
                  <w:right w:val="nil"/>
                </w:tcBorders>
                <w:shd w:val="clear" w:color="auto" w:fill="auto"/>
                <w:noWrap/>
                <w:vAlign w:val="center"/>
              </w:tcPr>
            </w:tcPrChange>
          </w:tcPr>
          <w:p w14:paraId="37E44680" w14:textId="77777777" w:rsidR="00304CE8" w:rsidRPr="00217552" w:rsidRDefault="00304CE8" w:rsidP="00304CE8">
            <w:pPr>
              <w:spacing w:after="0"/>
              <w:jc w:val="center"/>
              <w:rPr>
                <w:sz w:val="16"/>
                <w:szCs w:val="16"/>
                <w:rPrChange w:id="3444" w:author="Steve Barbeaux" w:date="2022-10-09T19:45:00Z">
                  <w:rPr>
                    <w:sz w:val="16"/>
                    <w:szCs w:val="16"/>
                  </w:rPr>
                </w:rPrChange>
              </w:rPr>
            </w:pPr>
            <w:r w:rsidRPr="00217552">
              <w:rPr>
                <w:sz w:val="16"/>
                <w:szCs w:val="16"/>
                <w:rPrChange w:id="3445" w:author="Steve Barbeaux" w:date="2022-10-09T19:45:00Z">
                  <w:rPr>
                    <w:sz w:val="16"/>
                    <w:szCs w:val="16"/>
                  </w:rPr>
                </w:rPrChange>
              </w:rPr>
              <w:t>2009</w:t>
            </w:r>
          </w:p>
        </w:tc>
        <w:tc>
          <w:tcPr>
            <w:tcW w:w="0" w:type="auto"/>
            <w:tcBorders>
              <w:top w:val="nil"/>
              <w:left w:val="nil"/>
              <w:bottom w:val="nil"/>
              <w:right w:val="nil"/>
            </w:tcBorders>
            <w:vAlign w:val="center"/>
            <w:tcPrChange w:id="3446" w:author="Steve Barbeaux" w:date="2022-10-09T19:44:00Z">
              <w:tcPr>
                <w:tcW w:w="599" w:type="dxa"/>
                <w:tcBorders>
                  <w:top w:val="nil"/>
                  <w:left w:val="nil"/>
                  <w:bottom w:val="nil"/>
                  <w:right w:val="nil"/>
                </w:tcBorders>
              </w:tcPr>
            </w:tcPrChange>
          </w:tcPr>
          <w:p w14:paraId="4B717165" w14:textId="35AD3ACC" w:rsidR="00304CE8" w:rsidRPr="00217552" w:rsidRDefault="00304CE8" w:rsidP="00304CE8">
            <w:pPr>
              <w:spacing w:after="0"/>
              <w:jc w:val="center"/>
              <w:rPr>
                <w:sz w:val="16"/>
                <w:szCs w:val="16"/>
                <w:rPrChange w:id="3447" w:author="Steve Barbeaux" w:date="2022-10-09T19:45:00Z">
                  <w:rPr>
                    <w:sz w:val="16"/>
                    <w:szCs w:val="16"/>
                  </w:rPr>
                </w:rPrChange>
              </w:rPr>
            </w:pPr>
            <w:r w:rsidRPr="00217552">
              <w:rPr>
                <w:sz w:val="16"/>
                <w:szCs w:val="16"/>
                <w:rPrChange w:id="3448" w:author="Steve Barbeaux" w:date="2022-10-09T19:45:00Z">
                  <w:rPr>
                    <w:sz w:val="16"/>
                    <w:szCs w:val="16"/>
                  </w:rPr>
                </w:rPrChange>
              </w:rPr>
              <w:t>0.179</w:t>
            </w:r>
          </w:p>
        </w:tc>
        <w:tc>
          <w:tcPr>
            <w:tcW w:w="0" w:type="auto"/>
            <w:tcBorders>
              <w:top w:val="nil"/>
              <w:left w:val="nil"/>
              <w:bottom w:val="nil"/>
              <w:right w:val="nil"/>
            </w:tcBorders>
            <w:shd w:val="clear" w:color="auto" w:fill="auto"/>
            <w:noWrap/>
            <w:vAlign w:val="center"/>
            <w:tcPrChange w:id="3449" w:author="Steve Barbeaux" w:date="2022-10-09T19:44:00Z">
              <w:tcPr>
                <w:tcW w:w="598" w:type="dxa"/>
                <w:tcBorders>
                  <w:top w:val="nil"/>
                  <w:left w:val="nil"/>
                  <w:bottom w:val="nil"/>
                  <w:right w:val="nil"/>
                </w:tcBorders>
                <w:shd w:val="clear" w:color="auto" w:fill="auto"/>
                <w:noWrap/>
              </w:tcPr>
            </w:tcPrChange>
          </w:tcPr>
          <w:p w14:paraId="5A1801D0" w14:textId="51B56991" w:rsidR="00304CE8" w:rsidRPr="00217552" w:rsidRDefault="00304CE8" w:rsidP="00304CE8">
            <w:pPr>
              <w:spacing w:after="0"/>
              <w:jc w:val="center"/>
              <w:rPr>
                <w:sz w:val="16"/>
                <w:szCs w:val="16"/>
                <w:rPrChange w:id="3450" w:author="Steve Barbeaux" w:date="2022-10-09T19:45:00Z">
                  <w:rPr>
                    <w:sz w:val="16"/>
                    <w:szCs w:val="16"/>
                  </w:rPr>
                </w:rPrChange>
              </w:rPr>
            </w:pPr>
            <w:r w:rsidRPr="00217552">
              <w:rPr>
                <w:sz w:val="16"/>
                <w:szCs w:val="16"/>
                <w:rPrChange w:id="3451" w:author="Steve Barbeaux" w:date="2022-10-09T19:45:00Z">
                  <w:rPr>
                    <w:sz w:val="16"/>
                    <w:szCs w:val="16"/>
                  </w:rPr>
                </w:rPrChange>
              </w:rPr>
              <w:t>0.256</w:t>
            </w:r>
          </w:p>
        </w:tc>
        <w:tc>
          <w:tcPr>
            <w:tcW w:w="0" w:type="auto"/>
            <w:tcBorders>
              <w:top w:val="nil"/>
              <w:left w:val="nil"/>
              <w:bottom w:val="nil"/>
              <w:right w:val="nil"/>
            </w:tcBorders>
            <w:shd w:val="clear" w:color="auto" w:fill="auto"/>
            <w:noWrap/>
            <w:vAlign w:val="center"/>
            <w:tcPrChange w:id="3452" w:author="Steve Barbeaux" w:date="2022-10-09T19:44:00Z">
              <w:tcPr>
                <w:tcW w:w="599" w:type="dxa"/>
                <w:tcBorders>
                  <w:top w:val="nil"/>
                  <w:left w:val="nil"/>
                  <w:bottom w:val="nil"/>
                  <w:right w:val="nil"/>
                </w:tcBorders>
                <w:shd w:val="clear" w:color="auto" w:fill="auto"/>
                <w:noWrap/>
              </w:tcPr>
            </w:tcPrChange>
          </w:tcPr>
          <w:p w14:paraId="660A6566" w14:textId="379FC820" w:rsidR="00304CE8" w:rsidRPr="00217552" w:rsidRDefault="00304CE8" w:rsidP="00304CE8">
            <w:pPr>
              <w:spacing w:after="0"/>
              <w:jc w:val="center"/>
              <w:rPr>
                <w:sz w:val="16"/>
                <w:szCs w:val="16"/>
                <w:rPrChange w:id="3453" w:author="Steve Barbeaux" w:date="2022-10-09T19:45:00Z">
                  <w:rPr>
                    <w:sz w:val="16"/>
                    <w:szCs w:val="16"/>
                  </w:rPr>
                </w:rPrChange>
              </w:rPr>
            </w:pPr>
            <w:r w:rsidRPr="00217552">
              <w:rPr>
                <w:sz w:val="16"/>
                <w:szCs w:val="16"/>
                <w:rPrChange w:id="3454" w:author="Steve Barbeaux" w:date="2022-10-09T19:45:00Z">
                  <w:rPr>
                    <w:sz w:val="16"/>
                    <w:szCs w:val="16"/>
                  </w:rPr>
                </w:rPrChange>
              </w:rPr>
              <w:t>0.371</w:t>
            </w:r>
          </w:p>
        </w:tc>
        <w:tc>
          <w:tcPr>
            <w:tcW w:w="0" w:type="auto"/>
            <w:tcBorders>
              <w:top w:val="nil"/>
              <w:left w:val="nil"/>
              <w:bottom w:val="nil"/>
              <w:right w:val="nil"/>
            </w:tcBorders>
            <w:shd w:val="clear" w:color="auto" w:fill="auto"/>
            <w:noWrap/>
            <w:vAlign w:val="center"/>
            <w:tcPrChange w:id="3455" w:author="Steve Barbeaux" w:date="2022-10-09T19:44:00Z">
              <w:tcPr>
                <w:tcW w:w="598" w:type="dxa"/>
                <w:tcBorders>
                  <w:top w:val="nil"/>
                  <w:left w:val="nil"/>
                  <w:bottom w:val="nil"/>
                  <w:right w:val="nil"/>
                </w:tcBorders>
                <w:shd w:val="clear" w:color="auto" w:fill="auto"/>
                <w:noWrap/>
              </w:tcPr>
            </w:tcPrChange>
          </w:tcPr>
          <w:p w14:paraId="37E0D5EB" w14:textId="07CD5569" w:rsidR="00304CE8" w:rsidRPr="00217552" w:rsidRDefault="00304CE8" w:rsidP="00304CE8">
            <w:pPr>
              <w:spacing w:after="0"/>
              <w:jc w:val="center"/>
              <w:rPr>
                <w:sz w:val="16"/>
                <w:szCs w:val="16"/>
                <w:rPrChange w:id="3456" w:author="Steve Barbeaux" w:date="2022-10-09T19:45:00Z">
                  <w:rPr>
                    <w:sz w:val="16"/>
                    <w:szCs w:val="16"/>
                  </w:rPr>
                </w:rPrChange>
              </w:rPr>
            </w:pPr>
            <w:r w:rsidRPr="00217552">
              <w:rPr>
                <w:sz w:val="16"/>
                <w:szCs w:val="16"/>
                <w:rPrChange w:id="3457" w:author="Steve Barbeaux" w:date="2022-10-09T19:45:00Z">
                  <w:rPr>
                    <w:sz w:val="16"/>
                    <w:szCs w:val="16"/>
                  </w:rPr>
                </w:rPrChange>
              </w:rPr>
              <w:t>0.558</w:t>
            </w:r>
          </w:p>
        </w:tc>
        <w:tc>
          <w:tcPr>
            <w:tcW w:w="0" w:type="auto"/>
            <w:tcBorders>
              <w:top w:val="nil"/>
              <w:left w:val="nil"/>
              <w:bottom w:val="nil"/>
              <w:right w:val="nil"/>
            </w:tcBorders>
            <w:shd w:val="clear" w:color="auto" w:fill="auto"/>
            <w:noWrap/>
            <w:vAlign w:val="center"/>
            <w:tcPrChange w:id="3458" w:author="Steve Barbeaux" w:date="2022-10-09T19:44:00Z">
              <w:tcPr>
                <w:tcW w:w="599" w:type="dxa"/>
                <w:tcBorders>
                  <w:top w:val="nil"/>
                  <w:left w:val="nil"/>
                  <w:bottom w:val="nil"/>
                  <w:right w:val="nil"/>
                </w:tcBorders>
                <w:shd w:val="clear" w:color="auto" w:fill="auto"/>
                <w:noWrap/>
              </w:tcPr>
            </w:tcPrChange>
          </w:tcPr>
          <w:p w14:paraId="477B665F" w14:textId="6B525231" w:rsidR="00304CE8" w:rsidRPr="00217552" w:rsidRDefault="00304CE8" w:rsidP="00304CE8">
            <w:pPr>
              <w:spacing w:after="0"/>
              <w:jc w:val="center"/>
              <w:rPr>
                <w:sz w:val="16"/>
                <w:szCs w:val="16"/>
                <w:rPrChange w:id="3459" w:author="Steve Barbeaux" w:date="2022-10-09T19:45:00Z">
                  <w:rPr>
                    <w:sz w:val="16"/>
                    <w:szCs w:val="16"/>
                  </w:rPr>
                </w:rPrChange>
              </w:rPr>
            </w:pPr>
            <w:r w:rsidRPr="00217552">
              <w:rPr>
                <w:sz w:val="16"/>
                <w:szCs w:val="16"/>
                <w:rPrChange w:id="3460" w:author="Steve Barbeaux" w:date="2022-10-09T19:45:00Z">
                  <w:rPr>
                    <w:sz w:val="16"/>
                    <w:szCs w:val="16"/>
                  </w:rPr>
                </w:rPrChange>
              </w:rPr>
              <w:t>0.859</w:t>
            </w:r>
          </w:p>
        </w:tc>
        <w:tc>
          <w:tcPr>
            <w:tcW w:w="0" w:type="auto"/>
            <w:tcBorders>
              <w:top w:val="nil"/>
              <w:left w:val="nil"/>
              <w:bottom w:val="nil"/>
              <w:right w:val="nil"/>
            </w:tcBorders>
            <w:shd w:val="clear" w:color="auto" w:fill="auto"/>
            <w:noWrap/>
            <w:vAlign w:val="center"/>
            <w:tcPrChange w:id="3461" w:author="Steve Barbeaux" w:date="2022-10-09T19:44:00Z">
              <w:tcPr>
                <w:tcW w:w="598" w:type="dxa"/>
                <w:tcBorders>
                  <w:top w:val="nil"/>
                  <w:left w:val="nil"/>
                  <w:bottom w:val="nil"/>
                  <w:right w:val="nil"/>
                </w:tcBorders>
                <w:shd w:val="clear" w:color="auto" w:fill="auto"/>
                <w:noWrap/>
              </w:tcPr>
            </w:tcPrChange>
          </w:tcPr>
          <w:p w14:paraId="641327B8" w14:textId="502812B8" w:rsidR="00304CE8" w:rsidRPr="00217552" w:rsidRDefault="00304CE8" w:rsidP="00304CE8">
            <w:pPr>
              <w:spacing w:after="0"/>
              <w:jc w:val="center"/>
              <w:rPr>
                <w:sz w:val="16"/>
                <w:szCs w:val="16"/>
                <w:rPrChange w:id="3462" w:author="Steve Barbeaux" w:date="2022-10-09T19:45:00Z">
                  <w:rPr>
                    <w:sz w:val="16"/>
                    <w:szCs w:val="16"/>
                  </w:rPr>
                </w:rPrChange>
              </w:rPr>
            </w:pPr>
            <w:r w:rsidRPr="00217552">
              <w:rPr>
                <w:sz w:val="16"/>
                <w:szCs w:val="16"/>
                <w:rPrChange w:id="3463" w:author="Steve Barbeaux" w:date="2022-10-09T19:45:00Z">
                  <w:rPr>
                    <w:sz w:val="16"/>
                    <w:szCs w:val="16"/>
                  </w:rPr>
                </w:rPrChange>
              </w:rPr>
              <w:t>1.238</w:t>
            </w:r>
          </w:p>
        </w:tc>
        <w:tc>
          <w:tcPr>
            <w:tcW w:w="0" w:type="auto"/>
            <w:tcBorders>
              <w:top w:val="nil"/>
              <w:left w:val="nil"/>
              <w:bottom w:val="nil"/>
              <w:right w:val="nil"/>
            </w:tcBorders>
            <w:shd w:val="clear" w:color="auto" w:fill="auto"/>
            <w:noWrap/>
            <w:vAlign w:val="center"/>
            <w:tcPrChange w:id="3464" w:author="Steve Barbeaux" w:date="2022-10-09T19:44:00Z">
              <w:tcPr>
                <w:tcW w:w="599" w:type="dxa"/>
                <w:tcBorders>
                  <w:top w:val="nil"/>
                  <w:left w:val="nil"/>
                  <w:bottom w:val="nil"/>
                  <w:right w:val="nil"/>
                </w:tcBorders>
                <w:shd w:val="clear" w:color="auto" w:fill="auto"/>
                <w:noWrap/>
              </w:tcPr>
            </w:tcPrChange>
          </w:tcPr>
          <w:p w14:paraId="4DE7BC8C" w14:textId="2C62EC7E" w:rsidR="00304CE8" w:rsidRPr="00217552" w:rsidRDefault="00304CE8" w:rsidP="00304CE8">
            <w:pPr>
              <w:spacing w:after="0"/>
              <w:jc w:val="center"/>
              <w:rPr>
                <w:sz w:val="16"/>
                <w:szCs w:val="16"/>
                <w:rPrChange w:id="3465" w:author="Steve Barbeaux" w:date="2022-10-09T19:45:00Z">
                  <w:rPr>
                    <w:sz w:val="16"/>
                    <w:szCs w:val="16"/>
                  </w:rPr>
                </w:rPrChange>
              </w:rPr>
            </w:pPr>
            <w:r w:rsidRPr="00217552">
              <w:rPr>
                <w:sz w:val="16"/>
                <w:szCs w:val="16"/>
                <w:rPrChange w:id="3466" w:author="Steve Barbeaux" w:date="2022-10-09T19:45:00Z">
                  <w:rPr>
                    <w:sz w:val="16"/>
                    <w:szCs w:val="16"/>
                  </w:rPr>
                </w:rPrChange>
              </w:rPr>
              <w:t>1.540</w:t>
            </w:r>
          </w:p>
        </w:tc>
        <w:tc>
          <w:tcPr>
            <w:tcW w:w="0" w:type="auto"/>
            <w:tcBorders>
              <w:top w:val="nil"/>
              <w:left w:val="nil"/>
              <w:bottom w:val="nil"/>
              <w:right w:val="nil"/>
            </w:tcBorders>
            <w:shd w:val="clear" w:color="auto" w:fill="auto"/>
            <w:noWrap/>
            <w:vAlign w:val="center"/>
            <w:tcPrChange w:id="3467" w:author="Steve Barbeaux" w:date="2022-10-09T19:44:00Z">
              <w:tcPr>
                <w:tcW w:w="598" w:type="dxa"/>
                <w:tcBorders>
                  <w:top w:val="nil"/>
                  <w:left w:val="nil"/>
                  <w:bottom w:val="nil"/>
                  <w:right w:val="nil"/>
                </w:tcBorders>
                <w:shd w:val="clear" w:color="auto" w:fill="auto"/>
                <w:noWrap/>
              </w:tcPr>
            </w:tcPrChange>
          </w:tcPr>
          <w:p w14:paraId="4E39269E" w14:textId="6A177AD5" w:rsidR="00304CE8" w:rsidRPr="00217552" w:rsidRDefault="00304CE8" w:rsidP="00304CE8">
            <w:pPr>
              <w:spacing w:after="0"/>
              <w:jc w:val="center"/>
              <w:rPr>
                <w:sz w:val="16"/>
                <w:szCs w:val="16"/>
                <w:rPrChange w:id="3468" w:author="Steve Barbeaux" w:date="2022-10-09T19:45:00Z">
                  <w:rPr>
                    <w:sz w:val="16"/>
                    <w:szCs w:val="16"/>
                  </w:rPr>
                </w:rPrChange>
              </w:rPr>
            </w:pPr>
            <w:r w:rsidRPr="00217552">
              <w:rPr>
                <w:sz w:val="16"/>
                <w:szCs w:val="16"/>
                <w:rPrChange w:id="3469" w:author="Steve Barbeaux" w:date="2022-10-09T19:45:00Z">
                  <w:rPr>
                    <w:sz w:val="16"/>
                    <w:szCs w:val="16"/>
                  </w:rPr>
                </w:rPrChange>
              </w:rPr>
              <w:t>1.652</w:t>
            </w:r>
          </w:p>
        </w:tc>
        <w:tc>
          <w:tcPr>
            <w:tcW w:w="0" w:type="auto"/>
            <w:tcBorders>
              <w:top w:val="nil"/>
              <w:left w:val="nil"/>
              <w:bottom w:val="nil"/>
              <w:right w:val="nil"/>
            </w:tcBorders>
            <w:shd w:val="clear" w:color="auto" w:fill="auto"/>
            <w:noWrap/>
            <w:vAlign w:val="center"/>
            <w:tcPrChange w:id="3470" w:author="Steve Barbeaux" w:date="2022-10-09T19:44:00Z">
              <w:tcPr>
                <w:tcW w:w="599" w:type="dxa"/>
                <w:tcBorders>
                  <w:top w:val="nil"/>
                  <w:left w:val="nil"/>
                  <w:bottom w:val="nil"/>
                  <w:right w:val="nil"/>
                </w:tcBorders>
                <w:shd w:val="clear" w:color="auto" w:fill="auto"/>
                <w:noWrap/>
              </w:tcPr>
            </w:tcPrChange>
          </w:tcPr>
          <w:p w14:paraId="018B5A7D" w14:textId="21D02E26" w:rsidR="00304CE8" w:rsidRPr="00217552" w:rsidRDefault="00304CE8" w:rsidP="00304CE8">
            <w:pPr>
              <w:spacing w:after="0"/>
              <w:jc w:val="center"/>
              <w:rPr>
                <w:sz w:val="16"/>
                <w:szCs w:val="16"/>
                <w:rPrChange w:id="3471" w:author="Steve Barbeaux" w:date="2022-10-09T19:45:00Z">
                  <w:rPr>
                    <w:sz w:val="16"/>
                    <w:szCs w:val="16"/>
                  </w:rPr>
                </w:rPrChange>
              </w:rPr>
            </w:pPr>
            <w:r w:rsidRPr="00217552">
              <w:rPr>
                <w:sz w:val="16"/>
                <w:szCs w:val="16"/>
                <w:rPrChange w:id="3472" w:author="Steve Barbeaux" w:date="2022-10-09T19:45:00Z">
                  <w:rPr>
                    <w:sz w:val="16"/>
                    <w:szCs w:val="16"/>
                  </w:rPr>
                </w:rPrChange>
              </w:rPr>
              <w:t>1.650</w:t>
            </w:r>
          </w:p>
        </w:tc>
        <w:tc>
          <w:tcPr>
            <w:tcW w:w="0" w:type="auto"/>
            <w:tcBorders>
              <w:top w:val="nil"/>
              <w:left w:val="nil"/>
              <w:bottom w:val="nil"/>
              <w:right w:val="nil"/>
            </w:tcBorders>
            <w:shd w:val="clear" w:color="auto" w:fill="auto"/>
            <w:noWrap/>
            <w:vAlign w:val="center"/>
            <w:tcPrChange w:id="3473" w:author="Steve Barbeaux" w:date="2022-10-09T19:44:00Z">
              <w:tcPr>
                <w:tcW w:w="598" w:type="dxa"/>
                <w:tcBorders>
                  <w:top w:val="nil"/>
                  <w:left w:val="nil"/>
                  <w:bottom w:val="nil"/>
                  <w:right w:val="nil"/>
                </w:tcBorders>
                <w:shd w:val="clear" w:color="auto" w:fill="auto"/>
                <w:noWrap/>
              </w:tcPr>
            </w:tcPrChange>
          </w:tcPr>
          <w:p w14:paraId="5A1B0DC7" w14:textId="4A872971" w:rsidR="00304CE8" w:rsidRPr="00217552" w:rsidRDefault="00304CE8" w:rsidP="00304CE8">
            <w:pPr>
              <w:spacing w:after="0"/>
              <w:jc w:val="center"/>
              <w:rPr>
                <w:sz w:val="16"/>
                <w:szCs w:val="16"/>
                <w:rPrChange w:id="3474" w:author="Steve Barbeaux" w:date="2022-10-09T19:45:00Z">
                  <w:rPr>
                    <w:sz w:val="16"/>
                    <w:szCs w:val="16"/>
                  </w:rPr>
                </w:rPrChange>
              </w:rPr>
            </w:pPr>
            <w:r w:rsidRPr="00217552">
              <w:rPr>
                <w:sz w:val="16"/>
                <w:szCs w:val="16"/>
                <w:rPrChange w:id="3475" w:author="Steve Barbeaux" w:date="2022-10-09T19:45:00Z">
                  <w:rPr>
                    <w:sz w:val="16"/>
                    <w:szCs w:val="16"/>
                  </w:rPr>
                </w:rPrChange>
              </w:rPr>
              <w:t>1.670</w:t>
            </w:r>
          </w:p>
        </w:tc>
        <w:tc>
          <w:tcPr>
            <w:tcW w:w="0" w:type="auto"/>
            <w:tcBorders>
              <w:top w:val="nil"/>
              <w:left w:val="nil"/>
              <w:bottom w:val="nil"/>
              <w:right w:val="nil"/>
            </w:tcBorders>
            <w:shd w:val="clear" w:color="auto" w:fill="auto"/>
            <w:noWrap/>
            <w:vAlign w:val="center"/>
            <w:tcPrChange w:id="3476" w:author="Steve Barbeaux" w:date="2022-10-09T19:44:00Z">
              <w:tcPr>
                <w:tcW w:w="599" w:type="dxa"/>
                <w:tcBorders>
                  <w:top w:val="nil"/>
                  <w:left w:val="nil"/>
                  <w:bottom w:val="nil"/>
                  <w:right w:val="nil"/>
                </w:tcBorders>
                <w:shd w:val="clear" w:color="auto" w:fill="auto"/>
                <w:noWrap/>
              </w:tcPr>
            </w:tcPrChange>
          </w:tcPr>
          <w:p w14:paraId="5AEC771D" w14:textId="3E4DB263" w:rsidR="00304CE8" w:rsidRPr="00217552" w:rsidRDefault="00304CE8" w:rsidP="00304CE8">
            <w:pPr>
              <w:spacing w:after="0"/>
              <w:jc w:val="center"/>
              <w:rPr>
                <w:sz w:val="16"/>
                <w:szCs w:val="16"/>
                <w:rPrChange w:id="3477" w:author="Steve Barbeaux" w:date="2022-10-09T19:45:00Z">
                  <w:rPr>
                    <w:sz w:val="16"/>
                    <w:szCs w:val="16"/>
                  </w:rPr>
                </w:rPrChange>
              </w:rPr>
            </w:pPr>
            <w:r w:rsidRPr="00217552">
              <w:rPr>
                <w:sz w:val="16"/>
                <w:szCs w:val="16"/>
                <w:rPrChange w:id="3478" w:author="Steve Barbeaux" w:date="2022-10-09T19:45:00Z">
                  <w:rPr>
                    <w:sz w:val="16"/>
                    <w:szCs w:val="16"/>
                  </w:rPr>
                </w:rPrChange>
              </w:rPr>
              <w:t>1.748</w:t>
            </w:r>
          </w:p>
        </w:tc>
        <w:tc>
          <w:tcPr>
            <w:tcW w:w="0" w:type="auto"/>
            <w:tcBorders>
              <w:top w:val="nil"/>
              <w:left w:val="nil"/>
              <w:bottom w:val="nil"/>
              <w:right w:val="nil"/>
            </w:tcBorders>
            <w:shd w:val="clear" w:color="auto" w:fill="auto"/>
            <w:noWrap/>
            <w:vAlign w:val="center"/>
            <w:tcPrChange w:id="3479" w:author="Steve Barbeaux" w:date="2022-10-09T19:44:00Z">
              <w:tcPr>
                <w:tcW w:w="598" w:type="dxa"/>
                <w:tcBorders>
                  <w:top w:val="nil"/>
                  <w:left w:val="nil"/>
                  <w:bottom w:val="nil"/>
                  <w:right w:val="nil"/>
                </w:tcBorders>
                <w:shd w:val="clear" w:color="auto" w:fill="auto"/>
                <w:noWrap/>
              </w:tcPr>
            </w:tcPrChange>
          </w:tcPr>
          <w:p w14:paraId="3CA28773" w14:textId="45C14DBE" w:rsidR="00304CE8" w:rsidRPr="00217552" w:rsidRDefault="00304CE8" w:rsidP="00304CE8">
            <w:pPr>
              <w:spacing w:after="0"/>
              <w:jc w:val="center"/>
              <w:rPr>
                <w:sz w:val="16"/>
                <w:szCs w:val="16"/>
                <w:rPrChange w:id="3480" w:author="Steve Barbeaux" w:date="2022-10-09T19:45:00Z">
                  <w:rPr>
                    <w:sz w:val="16"/>
                    <w:szCs w:val="16"/>
                  </w:rPr>
                </w:rPrChange>
              </w:rPr>
            </w:pPr>
            <w:r w:rsidRPr="00217552">
              <w:rPr>
                <w:sz w:val="16"/>
                <w:szCs w:val="16"/>
                <w:rPrChange w:id="3481" w:author="Steve Barbeaux" w:date="2022-10-09T19:45:00Z">
                  <w:rPr>
                    <w:sz w:val="16"/>
                    <w:szCs w:val="16"/>
                  </w:rPr>
                </w:rPrChange>
              </w:rPr>
              <w:t>1.827</w:t>
            </w:r>
          </w:p>
        </w:tc>
        <w:tc>
          <w:tcPr>
            <w:tcW w:w="0" w:type="auto"/>
            <w:tcBorders>
              <w:top w:val="nil"/>
              <w:left w:val="nil"/>
              <w:bottom w:val="nil"/>
              <w:right w:val="nil"/>
            </w:tcBorders>
            <w:shd w:val="clear" w:color="auto" w:fill="auto"/>
            <w:noWrap/>
            <w:vAlign w:val="center"/>
            <w:tcPrChange w:id="3482" w:author="Steve Barbeaux" w:date="2022-10-09T19:44:00Z">
              <w:tcPr>
                <w:tcW w:w="599" w:type="dxa"/>
                <w:tcBorders>
                  <w:top w:val="nil"/>
                  <w:left w:val="nil"/>
                  <w:bottom w:val="nil"/>
                  <w:right w:val="nil"/>
                </w:tcBorders>
                <w:shd w:val="clear" w:color="auto" w:fill="auto"/>
                <w:noWrap/>
              </w:tcPr>
            </w:tcPrChange>
          </w:tcPr>
          <w:p w14:paraId="4233208B" w14:textId="23D03A55" w:rsidR="00304CE8" w:rsidRPr="00217552" w:rsidRDefault="00304CE8" w:rsidP="00304CE8">
            <w:pPr>
              <w:spacing w:after="0"/>
              <w:jc w:val="center"/>
              <w:rPr>
                <w:sz w:val="16"/>
                <w:szCs w:val="16"/>
                <w:rPrChange w:id="3483" w:author="Steve Barbeaux" w:date="2022-10-09T19:45:00Z">
                  <w:rPr>
                    <w:sz w:val="16"/>
                    <w:szCs w:val="16"/>
                  </w:rPr>
                </w:rPrChange>
              </w:rPr>
            </w:pPr>
            <w:r w:rsidRPr="00217552">
              <w:rPr>
                <w:sz w:val="16"/>
                <w:szCs w:val="16"/>
                <w:rPrChange w:id="3484" w:author="Steve Barbeaux" w:date="2022-10-09T19:45:00Z">
                  <w:rPr>
                    <w:sz w:val="16"/>
                    <w:szCs w:val="16"/>
                  </w:rPr>
                </w:rPrChange>
              </w:rPr>
              <w:t>1.840</w:t>
            </w:r>
          </w:p>
        </w:tc>
        <w:tc>
          <w:tcPr>
            <w:tcW w:w="0" w:type="auto"/>
            <w:tcBorders>
              <w:top w:val="nil"/>
              <w:left w:val="nil"/>
              <w:bottom w:val="nil"/>
              <w:right w:val="nil"/>
            </w:tcBorders>
            <w:shd w:val="clear" w:color="auto" w:fill="auto"/>
            <w:noWrap/>
            <w:vAlign w:val="center"/>
            <w:tcPrChange w:id="3485" w:author="Steve Barbeaux" w:date="2022-10-09T19:44:00Z">
              <w:tcPr>
                <w:tcW w:w="598" w:type="dxa"/>
                <w:tcBorders>
                  <w:top w:val="nil"/>
                  <w:left w:val="nil"/>
                  <w:bottom w:val="nil"/>
                  <w:right w:val="nil"/>
                </w:tcBorders>
                <w:shd w:val="clear" w:color="auto" w:fill="auto"/>
                <w:noWrap/>
              </w:tcPr>
            </w:tcPrChange>
          </w:tcPr>
          <w:p w14:paraId="3E743F33" w14:textId="065A8D39" w:rsidR="00304CE8" w:rsidRPr="00217552" w:rsidRDefault="00304CE8" w:rsidP="00304CE8">
            <w:pPr>
              <w:spacing w:after="0"/>
              <w:jc w:val="center"/>
              <w:rPr>
                <w:sz w:val="16"/>
                <w:szCs w:val="16"/>
                <w:rPrChange w:id="3486" w:author="Steve Barbeaux" w:date="2022-10-09T19:45:00Z">
                  <w:rPr>
                    <w:sz w:val="16"/>
                    <w:szCs w:val="16"/>
                  </w:rPr>
                </w:rPrChange>
              </w:rPr>
            </w:pPr>
            <w:r w:rsidRPr="00217552">
              <w:rPr>
                <w:sz w:val="16"/>
                <w:szCs w:val="16"/>
                <w:rPrChange w:id="3487" w:author="Steve Barbeaux" w:date="2022-10-09T19:45:00Z">
                  <w:rPr>
                    <w:sz w:val="16"/>
                    <w:szCs w:val="16"/>
                  </w:rPr>
                </w:rPrChange>
              </w:rPr>
              <w:t>1.791</w:t>
            </w:r>
          </w:p>
        </w:tc>
        <w:tc>
          <w:tcPr>
            <w:tcW w:w="0" w:type="auto"/>
            <w:tcBorders>
              <w:top w:val="nil"/>
              <w:left w:val="nil"/>
              <w:bottom w:val="nil"/>
              <w:right w:val="nil"/>
            </w:tcBorders>
            <w:shd w:val="clear" w:color="auto" w:fill="auto"/>
            <w:noWrap/>
            <w:vAlign w:val="center"/>
            <w:tcPrChange w:id="3488" w:author="Steve Barbeaux" w:date="2022-10-09T19:44:00Z">
              <w:tcPr>
                <w:tcW w:w="599" w:type="dxa"/>
                <w:tcBorders>
                  <w:top w:val="nil"/>
                  <w:left w:val="nil"/>
                  <w:bottom w:val="nil"/>
                  <w:right w:val="nil"/>
                </w:tcBorders>
                <w:shd w:val="clear" w:color="auto" w:fill="auto"/>
                <w:noWrap/>
              </w:tcPr>
            </w:tcPrChange>
          </w:tcPr>
          <w:p w14:paraId="0CA9650B" w14:textId="5AE87BFA" w:rsidR="00304CE8" w:rsidRPr="00217552" w:rsidRDefault="00304CE8" w:rsidP="00304CE8">
            <w:pPr>
              <w:spacing w:after="0"/>
              <w:jc w:val="center"/>
              <w:rPr>
                <w:sz w:val="16"/>
                <w:szCs w:val="16"/>
                <w:rPrChange w:id="3489" w:author="Steve Barbeaux" w:date="2022-10-09T19:45:00Z">
                  <w:rPr>
                    <w:sz w:val="16"/>
                    <w:szCs w:val="16"/>
                  </w:rPr>
                </w:rPrChange>
              </w:rPr>
            </w:pPr>
            <w:r w:rsidRPr="00217552">
              <w:rPr>
                <w:sz w:val="16"/>
                <w:szCs w:val="16"/>
                <w:rPrChange w:id="3490" w:author="Steve Barbeaux" w:date="2022-10-09T19:45:00Z">
                  <w:rPr>
                    <w:sz w:val="16"/>
                    <w:szCs w:val="16"/>
                  </w:rPr>
                </w:rPrChange>
              </w:rPr>
              <w:t>1.740</w:t>
            </w:r>
          </w:p>
        </w:tc>
      </w:tr>
      <w:tr w:rsidR="00304CE8" w:rsidRPr="005F5568" w14:paraId="556E1569" w14:textId="77777777" w:rsidTr="00217552">
        <w:trPr>
          <w:trPrChange w:id="3491"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3492" w:author="Steve Barbeaux" w:date="2022-10-09T19:44:00Z">
              <w:tcPr>
                <w:tcW w:w="598" w:type="dxa"/>
                <w:tcBorders>
                  <w:top w:val="nil"/>
                  <w:left w:val="nil"/>
                  <w:bottom w:val="nil"/>
                  <w:right w:val="nil"/>
                </w:tcBorders>
                <w:shd w:val="clear" w:color="auto" w:fill="auto"/>
                <w:noWrap/>
                <w:vAlign w:val="center"/>
              </w:tcPr>
            </w:tcPrChange>
          </w:tcPr>
          <w:p w14:paraId="6A50AA52" w14:textId="77777777" w:rsidR="00304CE8" w:rsidRPr="00217552" w:rsidRDefault="00304CE8" w:rsidP="00304CE8">
            <w:pPr>
              <w:spacing w:after="0"/>
              <w:jc w:val="center"/>
              <w:rPr>
                <w:sz w:val="16"/>
                <w:szCs w:val="16"/>
                <w:rPrChange w:id="3493" w:author="Steve Barbeaux" w:date="2022-10-09T19:45:00Z">
                  <w:rPr>
                    <w:sz w:val="16"/>
                    <w:szCs w:val="16"/>
                  </w:rPr>
                </w:rPrChange>
              </w:rPr>
            </w:pPr>
            <w:r w:rsidRPr="00217552">
              <w:rPr>
                <w:sz w:val="16"/>
                <w:szCs w:val="16"/>
                <w:rPrChange w:id="3494" w:author="Steve Barbeaux" w:date="2022-10-09T19:45:00Z">
                  <w:rPr>
                    <w:sz w:val="16"/>
                    <w:szCs w:val="16"/>
                  </w:rPr>
                </w:rPrChange>
              </w:rPr>
              <w:t>2010</w:t>
            </w:r>
          </w:p>
        </w:tc>
        <w:tc>
          <w:tcPr>
            <w:tcW w:w="0" w:type="auto"/>
            <w:tcBorders>
              <w:top w:val="nil"/>
              <w:left w:val="nil"/>
              <w:bottom w:val="nil"/>
              <w:right w:val="nil"/>
            </w:tcBorders>
            <w:vAlign w:val="center"/>
            <w:tcPrChange w:id="3495" w:author="Steve Barbeaux" w:date="2022-10-09T19:44:00Z">
              <w:tcPr>
                <w:tcW w:w="599" w:type="dxa"/>
                <w:tcBorders>
                  <w:top w:val="nil"/>
                  <w:left w:val="nil"/>
                  <w:bottom w:val="nil"/>
                  <w:right w:val="nil"/>
                </w:tcBorders>
              </w:tcPr>
            </w:tcPrChange>
          </w:tcPr>
          <w:p w14:paraId="33A2EC5F" w14:textId="23E90F79" w:rsidR="00304CE8" w:rsidRPr="00217552" w:rsidRDefault="00304CE8" w:rsidP="00304CE8">
            <w:pPr>
              <w:spacing w:after="0"/>
              <w:jc w:val="center"/>
              <w:rPr>
                <w:sz w:val="16"/>
                <w:szCs w:val="16"/>
                <w:rPrChange w:id="3496" w:author="Steve Barbeaux" w:date="2022-10-09T19:45:00Z">
                  <w:rPr>
                    <w:sz w:val="16"/>
                    <w:szCs w:val="16"/>
                  </w:rPr>
                </w:rPrChange>
              </w:rPr>
            </w:pPr>
            <w:r w:rsidRPr="00217552">
              <w:rPr>
                <w:sz w:val="16"/>
                <w:szCs w:val="16"/>
                <w:rPrChange w:id="3497" w:author="Steve Barbeaux" w:date="2022-10-09T19:45:00Z">
                  <w:rPr>
                    <w:sz w:val="16"/>
                    <w:szCs w:val="16"/>
                  </w:rPr>
                </w:rPrChange>
              </w:rPr>
              <w:t>0.179</w:t>
            </w:r>
          </w:p>
        </w:tc>
        <w:tc>
          <w:tcPr>
            <w:tcW w:w="0" w:type="auto"/>
            <w:tcBorders>
              <w:top w:val="nil"/>
              <w:left w:val="nil"/>
              <w:bottom w:val="nil"/>
              <w:right w:val="nil"/>
            </w:tcBorders>
            <w:shd w:val="clear" w:color="auto" w:fill="auto"/>
            <w:noWrap/>
            <w:vAlign w:val="center"/>
            <w:tcPrChange w:id="3498" w:author="Steve Barbeaux" w:date="2022-10-09T19:44:00Z">
              <w:tcPr>
                <w:tcW w:w="598" w:type="dxa"/>
                <w:tcBorders>
                  <w:top w:val="nil"/>
                  <w:left w:val="nil"/>
                  <w:bottom w:val="nil"/>
                  <w:right w:val="nil"/>
                </w:tcBorders>
                <w:shd w:val="clear" w:color="auto" w:fill="auto"/>
                <w:noWrap/>
              </w:tcPr>
            </w:tcPrChange>
          </w:tcPr>
          <w:p w14:paraId="0C52D786" w14:textId="3F034CC7" w:rsidR="00304CE8" w:rsidRPr="00217552" w:rsidRDefault="00304CE8" w:rsidP="00304CE8">
            <w:pPr>
              <w:spacing w:after="0"/>
              <w:jc w:val="center"/>
              <w:rPr>
                <w:sz w:val="16"/>
                <w:szCs w:val="16"/>
                <w:rPrChange w:id="3499" w:author="Steve Barbeaux" w:date="2022-10-09T19:45:00Z">
                  <w:rPr>
                    <w:sz w:val="16"/>
                    <w:szCs w:val="16"/>
                  </w:rPr>
                </w:rPrChange>
              </w:rPr>
            </w:pPr>
            <w:r w:rsidRPr="00217552">
              <w:rPr>
                <w:sz w:val="16"/>
                <w:szCs w:val="16"/>
                <w:rPrChange w:id="3500" w:author="Steve Barbeaux" w:date="2022-10-09T19:45:00Z">
                  <w:rPr>
                    <w:sz w:val="16"/>
                    <w:szCs w:val="16"/>
                  </w:rPr>
                </w:rPrChange>
              </w:rPr>
              <w:t>0.256</w:t>
            </w:r>
          </w:p>
        </w:tc>
        <w:tc>
          <w:tcPr>
            <w:tcW w:w="0" w:type="auto"/>
            <w:tcBorders>
              <w:top w:val="nil"/>
              <w:left w:val="nil"/>
              <w:bottom w:val="nil"/>
              <w:right w:val="nil"/>
            </w:tcBorders>
            <w:shd w:val="clear" w:color="auto" w:fill="auto"/>
            <w:noWrap/>
            <w:vAlign w:val="center"/>
            <w:tcPrChange w:id="3501" w:author="Steve Barbeaux" w:date="2022-10-09T19:44:00Z">
              <w:tcPr>
                <w:tcW w:w="599" w:type="dxa"/>
                <w:tcBorders>
                  <w:top w:val="nil"/>
                  <w:left w:val="nil"/>
                  <w:bottom w:val="nil"/>
                  <w:right w:val="nil"/>
                </w:tcBorders>
                <w:shd w:val="clear" w:color="auto" w:fill="auto"/>
                <w:noWrap/>
              </w:tcPr>
            </w:tcPrChange>
          </w:tcPr>
          <w:p w14:paraId="6122EF71" w14:textId="7CA5547E" w:rsidR="00304CE8" w:rsidRPr="00217552" w:rsidRDefault="00304CE8" w:rsidP="00304CE8">
            <w:pPr>
              <w:spacing w:after="0"/>
              <w:jc w:val="center"/>
              <w:rPr>
                <w:sz w:val="16"/>
                <w:szCs w:val="16"/>
                <w:rPrChange w:id="3502" w:author="Steve Barbeaux" w:date="2022-10-09T19:45:00Z">
                  <w:rPr>
                    <w:sz w:val="16"/>
                    <w:szCs w:val="16"/>
                  </w:rPr>
                </w:rPrChange>
              </w:rPr>
            </w:pPr>
            <w:r w:rsidRPr="00217552">
              <w:rPr>
                <w:sz w:val="16"/>
                <w:szCs w:val="16"/>
                <w:rPrChange w:id="3503" w:author="Steve Barbeaux" w:date="2022-10-09T19:45:00Z">
                  <w:rPr>
                    <w:sz w:val="16"/>
                    <w:szCs w:val="16"/>
                  </w:rPr>
                </w:rPrChange>
              </w:rPr>
              <w:t>0.371</w:t>
            </w:r>
          </w:p>
        </w:tc>
        <w:tc>
          <w:tcPr>
            <w:tcW w:w="0" w:type="auto"/>
            <w:tcBorders>
              <w:top w:val="nil"/>
              <w:left w:val="nil"/>
              <w:bottom w:val="nil"/>
              <w:right w:val="nil"/>
            </w:tcBorders>
            <w:shd w:val="clear" w:color="auto" w:fill="auto"/>
            <w:noWrap/>
            <w:vAlign w:val="center"/>
            <w:tcPrChange w:id="3504" w:author="Steve Barbeaux" w:date="2022-10-09T19:44:00Z">
              <w:tcPr>
                <w:tcW w:w="598" w:type="dxa"/>
                <w:tcBorders>
                  <w:top w:val="nil"/>
                  <w:left w:val="nil"/>
                  <w:bottom w:val="nil"/>
                  <w:right w:val="nil"/>
                </w:tcBorders>
                <w:shd w:val="clear" w:color="auto" w:fill="auto"/>
                <w:noWrap/>
              </w:tcPr>
            </w:tcPrChange>
          </w:tcPr>
          <w:p w14:paraId="1448B1FF" w14:textId="6DA75CAF" w:rsidR="00304CE8" w:rsidRPr="00217552" w:rsidRDefault="00304CE8" w:rsidP="00304CE8">
            <w:pPr>
              <w:spacing w:after="0"/>
              <w:jc w:val="center"/>
              <w:rPr>
                <w:sz w:val="16"/>
                <w:szCs w:val="16"/>
                <w:rPrChange w:id="3505" w:author="Steve Barbeaux" w:date="2022-10-09T19:45:00Z">
                  <w:rPr>
                    <w:sz w:val="16"/>
                    <w:szCs w:val="16"/>
                  </w:rPr>
                </w:rPrChange>
              </w:rPr>
            </w:pPr>
            <w:r w:rsidRPr="00217552">
              <w:rPr>
                <w:sz w:val="16"/>
                <w:szCs w:val="16"/>
                <w:rPrChange w:id="3506" w:author="Steve Barbeaux" w:date="2022-10-09T19:45:00Z">
                  <w:rPr>
                    <w:sz w:val="16"/>
                    <w:szCs w:val="16"/>
                  </w:rPr>
                </w:rPrChange>
              </w:rPr>
              <w:t>0.558</w:t>
            </w:r>
          </w:p>
        </w:tc>
        <w:tc>
          <w:tcPr>
            <w:tcW w:w="0" w:type="auto"/>
            <w:tcBorders>
              <w:top w:val="nil"/>
              <w:left w:val="nil"/>
              <w:bottom w:val="nil"/>
              <w:right w:val="nil"/>
            </w:tcBorders>
            <w:shd w:val="clear" w:color="auto" w:fill="auto"/>
            <w:noWrap/>
            <w:vAlign w:val="center"/>
            <w:tcPrChange w:id="3507" w:author="Steve Barbeaux" w:date="2022-10-09T19:44:00Z">
              <w:tcPr>
                <w:tcW w:w="599" w:type="dxa"/>
                <w:tcBorders>
                  <w:top w:val="nil"/>
                  <w:left w:val="nil"/>
                  <w:bottom w:val="nil"/>
                  <w:right w:val="nil"/>
                </w:tcBorders>
                <w:shd w:val="clear" w:color="auto" w:fill="auto"/>
                <w:noWrap/>
              </w:tcPr>
            </w:tcPrChange>
          </w:tcPr>
          <w:p w14:paraId="43E14559" w14:textId="489B899A" w:rsidR="00304CE8" w:rsidRPr="00217552" w:rsidRDefault="00304CE8" w:rsidP="00304CE8">
            <w:pPr>
              <w:spacing w:after="0"/>
              <w:jc w:val="center"/>
              <w:rPr>
                <w:sz w:val="16"/>
                <w:szCs w:val="16"/>
                <w:rPrChange w:id="3508" w:author="Steve Barbeaux" w:date="2022-10-09T19:45:00Z">
                  <w:rPr>
                    <w:sz w:val="16"/>
                    <w:szCs w:val="16"/>
                  </w:rPr>
                </w:rPrChange>
              </w:rPr>
            </w:pPr>
            <w:r w:rsidRPr="00217552">
              <w:rPr>
                <w:sz w:val="16"/>
                <w:szCs w:val="16"/>
                <w:rPrChange w:id="3509" w:author="Steve Barbeaux" w:date="2022-10-09T19:45:00Z">
                  <w:rPr>
                    <w:sz w:val="16"/>
                    <w:szCs w:val="16"/>
                  </w:rPr>
                </w:rPrChange>
              </w:rPr>
              <w:t>0.859</w:t>
            </w:r>
          </w:p>
        </w:tc>
        <w:tc>
          <w:tcPr>
            <w:tcW w:w="0" w:type="auto"/>
            <w:tcBorders>
              <w:top w:val="nil"/>
              <w:left w:val="nil"/>
              <w:bottom w:val="nil"/>
              <w:right w:val="nil"/>
            </w:tcBorders>
            <w:shd w:val="clear" w:color="auto" w:fill="auto"/>
            <w:noWrap/>
            <w:vAlign w:val="center"/>
            <w:tcPrChange w:id="3510" w:author="Steve Barbeaux" w:date="2022-10-09T19:44:00Z">
              <w:tcPr>
                <w:tcW w:w="598" w:type="dxa"/>
                <w:tcBorders>
                  <w:top w:val="nil"/>
                  <w:left w:val="nil"/>
                  <w:bottom w:val="nil"/>
                  <w:right w:val="nil"/>
                </w:tcBorders>
                <w:shd w:val="clear" w:color="auto" w:fill="auto"/>
                <w:noWrap/>
              </w:tcPr>
            </w:tcPrChange>
          </w:tcPr>
          <w:p w14:paraId="342E4CA3" w14:textId="11FAC5AB" w:rsidR="00304CE8" w:rsidRPr="00217552" w:rsidRDefault="00304CE8" w:rsidP="00304CE8">
            <w:pPr>
              <w:spacing w:after="0"/>
              <w:jc w:val="center"/>
              <w:rPr>
                <w:sz w:val="16"/>
                <w:szCs w:val="16"/>
                <w:rPrChange w:id="3511" w:author="Steve Barbeaux" w:date="2022-10-09T19:45:00Z">
                  <w:rPr>
                    <w:sz w:val="16"/>
                    <w:szCs w:val="16"/>
                  </w:rPr>
                </w:rPrChange>
              </w:rPr>
            </w:pPr>
            <w:r w:rsidRPr="00217552">
              <w:rPr>
                <w:sz w:val="16"/>
                <w:szCs w:val="16"/>
                <w:rPrChange w:id="3512" w:author="Steve Barbeaux" w:date="2022-10-09T19:45:00Z">
                  <w:rPr>
                    <w:sz w:val="16"/>
                    <w:szCs w:val="16"/>
                  </w:rPr>
                </w:rPrChange>
              </w:rPr>
              <w:t>1.238</w:t>
            </w:r>
          </w:p>
        </w:tc>
        <w:tc>
          <w:tcPr>
            <w:tcW w:w="0" w:type="auto"/>
            <w:tcBorders>
              <w:top w:val="nil"/>
              <w:left w:val="nil"/>
              <w:bottom w:val="nil"/>
              <w:right w:val="nil"/>
            </w:tcBorders>
            <w:shd w:val="clear" w:color="auto" w:fill="auto"/>
            <w:noWrap/>
            <w:vAlign w:val="center"/>
            <w:tcPrChange w:id="3513" w:author="Steve Barbeaux" w:date="2022-10-09T19:44:00Z">
              <w:tcPr>
                <w:tcW w:w="599" w:type="dxa"/>
                <w:tcBorders>
                  <w:top w:val="nil"/>
                  <w:left w:val="nil"/>
                  <w:bottom w:val="nil"/>
                  <w:right w:val="nil"/>
                </w:tcBorders>
                <w:shd w:val="clear" w:color="auto" w:fill="auto"/>
                <w:noWrap/>
              </w:tcPr>
            </w:tcPrChange>
          </w:tcPr>
          <w:p w14:paraId="6F3ED2DE" w14:textId="5C7DFA1A" w:rsidR="00304CE8" w:rsidRPr="00217552" w:rsidRDefault="00304CE8" w:rsidP="00304CE8">
            <w:pPr>
              <w:spacing w:after="0"/>
              <w:jc w:val="center"/>
              <w:rPr>
                <w:sz w:val="16"/>
                <w:szCs w:val="16"/>
                <w:rPrChange w:id="3514" w:author="Steve Barbeaux" w:date="2022-10-09T19:45:00Z">
                  <w:rPr>
                    <w:sz w:val="16"/>
                    <w:szCs w:val="16"/>
                  </w:rPr>
                </w:rPrChange>
              </w:rPr>
            </w:pPr>
            <w:r w:rsidRPr="00217552">
              <w:rPr>
                <w:sz w:val="16"/>
                <w:szCs w:val="16"/>
                <w:rPrChange w:id="3515" w:author="Steve Barbeaux" w:date="2022-10-09T19:45:00Z">
                  <w:rPr>
                    <w:sz w:val="16"/>
                    <w:szCs w:val="16"/>
                  </w:rPr>
                </w:rPrChange>
              </w:rPr>
              <w:t>1.540</w:t>
            </w:r>
          </w:p>
        </w:tc>
        <w:tc>
          <w:tcPr>
            <w:tcW w:w="0" w:type="auto"/>
            <w:tcBorders>
              <w:top w:val="nil"/>
              <w:left w:val="nil"/>
              <w:bottom w:val="nil"/>
              <w:right w:val="nil"/>
            </w:tcBorders>
            <w:shd w:val="clear" w:color="auto" w:fill="auto"/>
            <w:noWrap/>
            <w:vAlign w:val="center"/>
            <w:tcPrChange w:id="3516" w:author="Steve Barbeaux" w:date="2022-10-09T19:44:00Z">
              <w:tcPr>
                <w:tcW w:w="598" w:type="dxa"/>
                <w:tcBorders>
                  <w:top w:val="nil"/>
                  <w:left w:val="nil"/>
                  <w:bottom w:val="nil"/>
                  <w:right w:val="nil"/>
                </w:tcBorders>
                <w:shd w:val="clear" w:color="auto" w:fill="auto"/>
                <w:noWrap/>
              </w:tcPr>
            </w:tcPrChange>
          </w:tcPr>
          <w:p w14:paraId="582C7DB1" w14:textId="67F08E23" w:rsidR="00304CE8" w:rsidRPr="00217552" w:rsidRDefault="00304CE8" w:rsidP="00304CE8">
            <w:pPr>
              <w:spacing w:after="0"/>
              <w:jc w:val="center"/>
              <w:rPr>
                <w:sz w:val="16"/>
                <w:szCs w:val="16"/>
                <w:rPrChange w:id="3517" w:author="Steve Barbeaux" w:date="2022-10-09T19:45:00Z">
                  <w:rPr>
                    <w:sz w:val="16"/>
                    <w:szCs w:val="16"/>
                  </w:rPr>
                </w:rPrChange>
              </w:rPr>
            </w:pPr>
            <w:r w:rsidRPr="00217552">
              <w:rPr>
                <w:sz w:val="16"/>
                <w:szCs w:val="16"/>
                <w:rPrChange w:id="3518" w:author="Steve Barbeaux" w:date="2022-10-09T19:45:00Z">
                  <w:rPr>
                    <w:sz w:val="16"/>
                    <w:szCs w:val="16"/>
                  </w:rPr>
                </w:rPrChange>
              </w:rPr>
              <w:t>1.652</w:t>
            </w:r>
          </w:p>
        </w:tc>
        <w:tc>
          <w:tcPr>
            <w:tcW w:w="0" w:type="auto"/>
            <w:tcBorders>
              <w:top w:val="nil"/>
              <w:left w:val="nil"/>
              <w:bottom w:val="nil"/>
              <w:right w:val="nil"/>
            </w:tcBorders>
            <w:shd w:val="clear" w:color="auto" w:fill="auto"/>
            <w:noWrap/>
            <w:vAlign w:val="center"/>
            <w:tcPrChange w:id="3519" w:author="Steve Barbeaux" w:date="2022-10-09T19:44:00Z">
              <w:tcPr>
                <w:tcW w:w="599" w:type="dxa"/>
                <w:tcBorders>
                  <w:top w:val="nil"/>
                  <w:left w:val="nil"/>
                  <w:bottom w:val="nil"/>
                  <w:right w:val="nil"/>
                </w:tcBorders>
                <w:shd w:val="clear" w:color="auto" w:fill="auto"/>
                <w:noWrap/>
              </w:tcPr>
            </w:tcPrChange>
          </w:tcPr>
          <w:p w14:paraId="3DDED0A2" w14:textId="1289B4A0" w:rsidR="00304CE8" w:rsidRPr="00217552" w:rsidRDefault="00304CE8" w:rsidP="00304CE8">
            <w:pPr>
              <w:spacing w:after="0"/>
              <w:jc w:val="center"/>
              <w:rPr>
                <w:sz w:val="16"/>
                <w:szCs w:val="16"/>
                <w:rPrChange w:id="3520" w:author="Steve Barbeaux" w:date="2022-10-09T19:45:00Z">
                  <w:rPr>
                    <w:sz w:val="16"/>
                    <w:szCs w:val="16"/>
                  </w:rPr>
                </w:rPrChange>
              </w:rPr>
            </w:pPr>
            <w:r w:rsidRPr="00217552">
              <w:rPr>
                <w:sz w:val="16"/>
                <w:szCs w:val="16"/>
                <w:rPrChange w:id="3521" w:author="Steve Barbeaux" w:date="2022-10-09T19:45:00Z">
                  <w:rPr>
                    <w:sz w:val="16"/>
                    <w:szCs w:val="16"/>
                  </w:rPr>
                </w:rPrChange>
              </w:rPr>
              <w:t>1.650</w:t>
            </w:r>
          </w:p>
        </w:tc>
        <w:tc>
          <w:tcPr>
            <w:tcW w:w="0" w:type="auto"/>
            <w:tcBorders>
              <w:top w:val="nil"/>
              <w:left w:val="nil"/>
              <w:bottom w:val="nil"/>
              <w:right w:val="nil"/>
            </w:tcBorders>
            <w:shd w:val="clear" w:color="auto" w:fill="auto"/>
            <w:noWrap/>
            <w:vAlign w:val="center"/>
            <w:tcPrChange w:id="3522" w:author="Steve Barbeaux" w:date="2022-10-09T19:44:00Z">
              <w:tcPr>
                <w:tcW w:w="598" w:type="dxa"/>
                <w:tcBorders>
                  <w:top w:val="nil"/>
                  <w:left w:val="nil"/>
                  <w:bottom w:val="nil"/>
                  <w:right w:val="nil"/>
                </w:tcBorders>
                <w:shd w:val="clear" w:color="auto" w:fill="auto"/>
                <w:noWrap/>
              </w:tcPr>
            </w:tcPrChange>
          </w:tcPr>
          <w:p w14:paraId="27F6AED2" w14:textId="47E324C8" w:rsidR="00304CE8" w:rsidRPr="00217552" w:rsidRDefault="00304CE8" w:rsidP="00304CE8">
            <w:pPr>
              <w:spacing w:after="0"/>
              <w:jc w:val="center"/>
              <w:rPr>
                <w:sz w:val="16"/>
                <w:szCs w:val="16"/>
                <w:rPrChange w:id="3523" w:author="Steve Barbeaux" w:date="2022-10-09T19:45:00Z">
                  <w:rPr>
                    <w:sz w:val="16"/>
                    <w:szCs w:val="16"/>
                  </w:rPr>
                </w:rPrChange>
              </w:rPr>
            </w:pPr>
            <w:r w:rsidRPr="00217552">
              <w:rPr>
                <w:sz w:val="16"/>
                <w:szCs w:val="16"/>
                <w:rPrChange w:id="3524" w:author="Steve Barbeaux" w:date="2022-10-09T19:45:00Z">
                  <w:rPr>
                    <w:sz w:val="16"/>
                    <w:szCs w:val="16"/>
                  </w:rPr>
                </w:rPrChange>
              </w:rPr>
              <w:t>1.670</w:t>
            </w:r>
          </w:p>
        </w:tc>
        <w:tc>
          <w:tcPr>
            <w:tcW w:w="0" w:type="auto"/>
            <w:tcBorders>
              <w:top w:val="nil"/>
              <w:left w:val="nil"/>
              <w:bottom w:val="nil"/>
              <w:right w:val="nil"/>
            </w:tcBorders>
            <w:shd w:val="clear" w:color="auto" w:fill="auto"/>
            <w:noWrap/>
            <w:vAlign w:val="center"/>
            <w:tcPrChange w:id="3525" w:author="Steve Barbeaux" w:date="2022-10-09T19:44:00Z">
              <w:tcPr>
                <w:tcW w:w="599" w:type="dxa"/>
                <w:tcBorders>
                  <w:top w:val="nil"/>
                  <w:left w:val="nil"/>
                  <w:bottom w:val="nil"/>
                  <w:right w:val="nil"/>
                </w:tcBorders>
                <w:shd w:val="clear" w:color="auto" w:fill="auto"/>
                <w:noWrap/>
              </w:tcPr>
            </w:tcPrChange>
          </w:tcPr>
          <w:p w14:paraId="3D9D6B35" w14:textId="7006F182" w:rsidR="00304CE8" w:rsidRPr="00217552" w:rsidRDefault="00304CE8" w:rsidP="00304CE8">
            <w:pPr>
              <w:spacing w:after="0"/>
              <w:jc w:val="center"/>
              <w:rPr>
                <w:sz w:val="16"/>
                <w:szCs w:val="16"/>
                <w:rPrChange w:id="3526" w:author="Steve Barbeaux" w:date="2022-10-09T19:45:00Z">
                  <w:rPr>
                    <w:sz w:val="16"/>
                    <w:szCs w:val="16"/>
                  </w:rPr>
                </w:rPrChange>
              </w:rPr>
            </w:pPr>
            <w:r w:rsidRPr="00217552">
              <w:rPr>
                <w:sz w:val="16"/>
                <w:szCs w:val="16"/>
                <w:rPrChange w:id="3527" w:author="Steve Barbeaux" w:date="2022-10-09T19:45:00Z">
                  <w:rPr>
                    <w:sz w:val="16"/>
                    <w:szCs w:val="16"/>
                  </w:rPr>
                </w:rPrChange>
              </w:rPr>
              <w:t>1.748</w:t>
            </w:r>
          </w:p>
        </w:tc>
        <w:tc>
          <w:tcPr>
            <w:tcW w:w="0" w:type="auto"/>
            <w:tcBorders>
              <w:top w:val="nil"/>
              <w:left w:val="nil"/>
              <w:bottom w:val="nil"/>
              <w:right w:val="nil"/>
            </w:tcBorders>
            <w:shd w:val="clear" w:color="auto" w:fill="auto"/>
            <w:noWrap/>
            <w:vAlign w:val="center"/>
            <w:tcPrChange w:id="3528" w:author="Steve Barbeaux" w:date="2022-10-09T19:44:00Z">
              <w:tcPr>
                <w:tcW w:w="598" w:type="dxa"/>
                <w:tcBorders>
                  <w:top w:val="nil"/>
                  <w:left w:val="nil"/>
                  <w:bottom w:val="nil"/>
                  <w:right w:val="nil"/>
                </w:tcBorders>
                <w:shd w:val="clear" w:color="auto" w:fill="auto"/>
                <w:noWrap/>
              </w:tcPr>
            </w:tcPrChange>
          </w:tcPr>
          <w:p w14:paraId="5B269D94" w14:textId="556BF4CC" w:rsidR="00304CE8" w:rsidRPr="00217552" w:rsidRDefault="00304CE8" w:rsidP="00304CE8">
            <w:pPr>
              <w:spacing w:after="0"/>
              <w:jc w:val="center"/>
              <w:rPr>
                <w:sz w:val="16"/>
                <w:szCs w:val="16"/>
                <w:rPrChange w:id="3529" w:author="Steve Barbeaux" w:date="2022-10-09T19:45:00Z">
                  <w:rPr>
                    <w:sz w:val="16"/>
                    <w:szCs w:val="16"/>
                  </w:rPr>
                </w:rPrChange>
              </w:rPr>
            </w:pPr>
            <w:r w:rsidRPr="00217552">
              <w:rPr>
                <w:sz w:val="16"/>
                <w:szCs w:val="16"/>
                <w:rPrChange w:id="3530" w:author="Steve Barbeaux" w:date="2022-10-09T19:45:00Z">
                  <w:rPr>
                    <w:sz w:val="16"/>
                    <w:szCs w:val="16"/>
                  </w:rPr>
                </w:rPrChange>
              </w:rPr>
              <w:t>1.827</w:t>
            </w:r>
          </w:p>
        </w:tc>
        <w:tc>
          <w:tcPr>
            <w:tcW w:w="0" w:type="auto"/>
            <w:tcBorders>
              <w:top w:val="nil"/>
              <w:left w:val="nil"/>
              <w:bottom w:val="nil"/>
              <w:right w:val="nil"/>
            </w:tcBorders>
            <w:shd w:val="clear" w:color="auto" w:fill="auto"/>
            <w:noWrap/>
            <w:vAlign w:val="center"/>
            <w:tcPrChange w:id="3531" w:author="Steve Barbeaux" w:date="2022-10-09T19:44:00Z">
              <w:tcPr>
                <w:tcW w:w="599" w:type="dxa"/>
                <w:tcBorders>
                  <w:top w:val="nil"/>
                  <w:left w:val="nil"/>
                  <w:bottom w:val="nil"/>
                  <w:right w:val="nil"/>
                </w:tcBorders>
                <w:shd w:val="clear" w:color="auto" w:fill="auto"/>
                <w:noWrap/>
              </w:tcPr>
            </w:tcPrChange>
          </w:tcPr>
          <w:p w14:paraId="737821FC" w14:textId="299B1798" w:rsidR="00304CE8" w:rsidRPr="00217552" w:rsidRDefault="00304CE8" w:rsidP="00304CE8">
            <w:pPr>
              <w:spacing w:after="0"/>
              <w:jc w:val="center"/>
              <w:rPr>
                <w:sz w:val="16"/>
                <w:szCs w:val="16"/>
                <w:rPrChange w:id="3532" w:author="Steve Barbeaux" w:date="2022-10-09T19:45:00Z">
                  <w:rPr>
                    <w:sz w:val="16"/>
                    <w:szCs w:val="16"/>
                  </w:rPr>
                </w:rPrChange>
              </w:rPr>
            </w:pPr>
            <w:r w:rsidRPr="00217552">
              <w:rPr>
                <w:sz w:val="16"/>
                <w:szCs w:val="16"/>
                <w:rPrChange w:id="3533" w:author="Steve Barbeaux" w:date="2022-10-09T19:45:00Z">
                  <w:rPr>
                    <w:sz w:val="16"/>
                    <w:szCs w:val="16"/>
                  </w:rPr>
                </w:rPrChange>
              </w:rPr>
              <w:t>1.840</w:t>
            </w:r>
          </w:p>
        </w:tc>
        <w:tc>
          <w:tcPr>
            <w:tcW w:w="0" w:type="auto"/>
            <w:tcBorders>
              <w:top w:val="nil"/>
              <w:left w:val="nil"/>
              <w:bottom w:val="nil"/>
              <w:right w:val="nil"/>
            </w:tcBorders>
            <w:shd w:val="clear" w:color="auto" w:fill="auto"/>
            <w:noWrap/>
            <w:vAlign w:val="center"/>
            <w:tcPrChange w:id="3534" w:author="Steve Barbeaux" w:date="2022-10-09T19:44:00Z">
              <w:tcPr>
                <w:tcW w:w="598" w:type="dxa"/>
                <w:tcBorders>
                  <w:top w:val="nil"/>
                  <w:left w:val="nil"/>
                  <w:bottom w:val="nil"/>
                  <w:right w:val="nil"/>
                </w:tcBorders>
                <w:shd w:val="clear" w:color="auto" w:fill="auto"/>
                <w:noWrap/>
              </w:tcPr>
            </w:tcPrChange>
          </w:tcPr>
          <w:p w14:paraId="62BCBDFA" w14:textId="3DE4E1C2" w:rsidR="00304CE8" w:rsidRPr="00217552" w:rsidRDefault="00304CE8" w:rsidP="00304CE8">
            <w:pPr>
              <w:spacing w:after="0"/>
              <w:jc w:val="center"/>
              <w:rPr>
                <w:sz w:val="16"/>
                <w:szCs w:val="16"/>
                <w:rPrChange w:id="3535" w:author="Steve Barbeaux" w:date="2022-10-09T19:45:00Z">
                  <w:rPr>
                    <w:sz w:val="16"/>
                    <w:szCs w:val="16"/>
                  </w:rPr>
                </w:rPrChange>
              </w:rPr>
            </w:pPr>
            <w:r w:rsidRPr="00217552">
              <w:rPr>
                <w:sz w:val="16"/>
                <w:szCs w:val="16"/>
                <w:rPrChange w:id="3536" w:author="Steve Barbeaux" w:date="2022-10-09T19:45:00Z">
                  <w:rPr>
                    <w:sz w:val="16"/>
                    <w:szCs w:val="16"/>
                  </w:rPr>
                </w:rPrChange>
              </w:rPr>
              <w:t>1.791</w:t>
            </w:r>
          </w:p>
        </w:tc>
        <w:tc>
          <w:tcPr>
            <w:tcW w:w="0" w:type="auto"/>
            <w:tcBorders>
              <w:top w:val="nil"/>
              <w:left w:val="nil"/>
              <w:bottom w:val="nil"/>
              <w:right w:val="nil"/>
            </w:tcBorders>
            <w:shd w:val="clear" w:color="auto" w:fill="auto"/>
            <w:noWrap/>
            <w:vAlign w:val="center"/>
            <w:tcPrChange w:id="3537" w:author="Steve Barbeaux" w:date="2022-10-09T19:44:00Z">
              <w:tcPr>
                <w:tcW w:w="599" w:type="dxa"/>
                <w:tcBorders>
                  <w:top w:val="nil"/>
                  <w:left w:val="nil"/>
                  <w:bottom w:val="nil"/>
                  <w:right w:val="nil"/>
                </w:tcBorders>
                <w:shd w:val="clear" w:color="auto" w:fill="auto"/>
                <w:noWrap/>
              </w:tcPr>
            </w:tcPrChange>
          </w:tcPr>
          <w:p w14:paraId="7DD0FC5A" w14:textId="10B5AA85" w:rsidR="00304CE8" w:rsidRPr="00217552" w:rsidRDefault="00304CE8" w:rsidP="00304CE8">
            <w:pPr>
              <w:spacing w:after="0"/>
              <w:jc w:val="center"/>
              <w:rPr>
                <w:sz w:val="16"/>
                <w:szCs w:val="16"/>
                <w:rPrChange w:id="3538" w:author="Steve Barbeaux" w:date="2022-10-09T19:45:00Z">
                  <w:rPr>
                    <w:sz w:val="16"/>
                    <w:szCs w:val="16"/>
                  </w:rPr>
                </w:rPrChange>
              </w:rPr>
            </w:pPr>
            <w:r w:rsidRPr="00217552">
              <w:rPr>
                <w:sz w:val="16"/>
                <w:szCs w:val="16"/>
                <w:rPrChange w:id="3539" w:author="Steve Barbeaux" w:date="2022-10-09T19:45:00Z">
                  <w:rPr>
                    <w:sz w:val="16"/>
                    <w:szCs w:val="16"/>
                  </w:rPr>
                </w:rPrChange>
              </w:rPr>
              <w:t>1.740</w:t>
            </w:r>
          </w:p>
        </w:tc>
      </w:tr>
      <w:tr w:rsidR="00304CE8" w:rsidRPr="005F5568" w14:paraId="7C490700" w14:textId="77777777" w:rsidTr="00217552">
        <w:trPr>
          <w:trPrChange w:id="3540"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3541" w:author="Steve Barbeaux" w:date="2022-10-09T19:44:00Z">
              <w:tcPr>
                <w:tcW w:w="598" w:type="dxa"/>
                <w:tcBorders>
                  <w:top w:val="nil"/>
                  <w:left w:val="nil"/>
                  <w:bottom w:val="nil"/>
                  <w:right w:val="nil"/>
                </w:tcBorders>
                <w:shd w:val="clear" w:color="auto" w:fill="auto"/>
                <w:noWrap/>
                <w:vAlign w:val="center"/>
              </w:tcPr>
            </w:tcPrChange>
          </w:tcPr>
          <w:p w14:paraId="7B383BC7" w14:textId="77777777" w:rsidR="00304CE8" w:rsidRPr="00217552" w:rsidRDefault="00304CE8" w:rsidP="00304CE8">
            <w:pPr>
              <w:spacing w:after="0"/>
              <w:jc w:val="center"/>
              <w:rPr>
                <w:sz w:val="16"/>
                <w:szCs w:val="16"/>
                <w:rPrChange w:id="3542" w:author="Steve Barbeaux" w:date="2022-10-09T19:45:00Z">
                  <w:rPr>
                    <w:sz w:val="16"/>
                    <w:szCs w:val="16"/>
                  </w:rPr>
                </w:rPrChange>
              </w:rPr>
            </w:pPr>
            <w:r w:rsidRPr="00217552">
              <w:rPr>
                <w:sz w:val="16"/>
                <w:szCs w:val="16"/>
                <w:rPrChange w:id="3543" w:author="Steve Barbeaux" w:date="2022-10-09T19:45:00Z">
                  <w:rPr>
                    <w:sz w:val="16"/>
                    <w:szCs w:val="16"/>
                  </w:rPr>
                </w:rPrChange>
              </w:rPr>
              <w:t>2011</w:t>
            </w:r>
          </w:p>
        </w:tc>
        <w:tc>
          <w:tcPr>
            <w:tcW w:w="0" w:type="auto"/>
            <w:tcBorders>
              <w:top w:val="nil"/>
              <w:left w:val="nil"/>
              <w:bottom w:val="nil"/>
              <w:right w:val="nil"/>
            </w:tcBorders>
            <w:vAlign w:val="center"/>
            <w:tcPrChange w:id="3544" w:author="Steve Barbeaux" w:date="2022-10-09T19:44:00Z">
              <w:tcPr>
                <w:tcW w:w="599" w:type="dxa"/>
                <w:tcBorders>
                  <w:top w:val="nil"/>
                  <w:left w:val="nil"/>
                  <w:bottom w:val="nil"/>
                  <w:right w:val="nil"/>
                </w:tcBorders>
              </w:tcPr>
            </w:tcPrChange>
          </w:tcPr>
          <w:p w14:paraId="375A2AF1" w14:textId="245B5808" w:rsidR="00304CE8" w:rsidRPr="00217552" w:rsidRDefault="00304CE8" w:rsidP="00304CE8">
            <w:pPr>
              <w:spacing w:after="0"/>
              <w:jc w:val="center"/>
              <w:rPr>
                <w:sz w:val="16"/>
                <w:szCs w:val="16"/>
                <w:rPrChange w:id="3545" w:author="Steve Barbeaux" w:date="2022-10-09T19:45:00Z">
                  <w:rPr>
                    <w:sz w:val="16"/>
                    <w:szCs w:val="16"/>
                  </w:rPr>
                </w:rPrChange>
              </w:rPr>
            </w:pPr>
            <w:r w:rsidRPr="00217552">
              <w:rPr>
                <w:sz w:val="16"/>
                <w:szCs w:val="16"/>
                <w:rPrChange w:id="3546" w:author="Steve Barbeaux" w:date="2022-10-09T19:45:00Z">
                  <w:rPr>
                    <w:sz w:val="16"/>
                    <w:szCs w:val="16"/>
                  </w:rPr>
                </w:rPrChange>
              </w:rPr>
              <w:t>0.179</w:t>
            </w:r>
          </w:p>
        </w:tc>
        <w:tc>
          <w:tcPr>
            <w:tcW w:w="0" w:type="auto"/>
            <w:tcBorders>
              <w:top w:val="nil"/>
              <w:left w:val="nil"/>
              <w:bottom w:val="nil"/>
              <w:right w:val="nil"/>
            </w:tcBorders>
            <w:shd w:val="clear" w:color="auto" w:fill="auto"/>
            <w:noWrap/>
            <w:vAlign w:val="center"/>
            <w:tcPrChange w:id="3547" w:author="Steve Barbeaux" w:date="2022-10-09T19:44:00Z">
              <w:tcPr>
                <w:tcW w:w="598" w:type="dxa"/>
                <w:tcBorders>
                  <w:top w:val="nil"/>
                  <w:left w:val="nil"/>
                  <w:bottom w:val="nil"/>
                  <w:right w:val="nil"/>
                </w:tcBorders>
                <w:shd w:val="clear" w:color="auto" w:fill="auto"/>
                <w:noWrap/>
              </w:tcPr>
            </w:tcPrChange>
          </w:tcPr>
          <w:p w14:paraId="192E3DE3" w14:textId="5F4CE8B8" w:rsidR="00304CE8" w:rsidRPr="00217552" w:rsidRDefault="00304CE8" w:rsidP="00304CE8">
            <w:pPr>
              <w:spacing w:after="0"/>
              <w:jc w:val="center"/>
              <w:rPr>
                <w:sz w:val="16"/>
                <w:szCs w:val="16"/>
                <w:rPrChange w:id="3548" w:author="Steve Barbeaux" w:date="2022-10-09T19:45:00Z">
                  <w:rPr>
                    <w:sz w:val="16"/>
                    <w:szCs w:val="16"/>
                  </w:rPr>
                </w:rPrChange>
              </w:rPr>
            </w:pPr>
            <w:r w:rsidRPr="00217552">
              <w:rPr>
                <w:sz w:val="16"/>
                <w:szCs w:val="16"/>
                <w:rPrChange w:id="3549" w:author="Steve Barbeaux" w:date="2022-10-09T19:45:00Z">
                  <w:rPr>
                    <w:sz w:val="16"/>
                    <w:szCs w:val="16"/>
                  </w:rPr>
                </w:rPrChange>
              </w:rPr>
              <w:t>0.256</w:t>
            </w:r>
          </w:p>
        </w:tc>
        <w:tc>
          <w:tcPr>
            <w:tcW w:w="0" w:type="auto"/>
            <w:tcBorders>
              <w:top w:val="nil"/>
              <w:left w:val="nil"/>
              <w:bottom w:val="nil"/>
              <w:right w:val="nil"/>
            </w:tcBorders>
            <w:shd w:val="clear" w:color="auto" w:fill="auto"/>
            <w:noWrap/>
            <w:vAlign w:val="center"/>
            <w:tcPrChange w:id="3550" w:author="Steve Barbeaux" w:date="2022-10-09T19:44:00Z">
              <w:tcPr>
                <w:tcW w:w="599" w:type="dxa"/>
                <w:tcBorders>
                  <w:top w:val="nil"/>
                  <w:left w:val="nil"/>
                  <w:bottom w:val="nil"/>
                  <w:right w:val="nil"/>
                </w:tcBorders>
                <w:shd w:val="clear" w:color="auto" w:fill="auto"/>
                <w:noWrap/>
              </w:tcPr>
            </w:tcPrChange>
          </w:tcPr>
          <w:p w14:paraId="1E08FB3E" w14:textId="2488D56E" w:rsidR="00304CE8" w:rsidRPr="00217552" w:rsidRDefault="00304CE8" w:rsidP="00304CE8">
            <w:pPr>
              <w:spacing w:after="0"/>
              <w:jc w:val="center"/>
              <w:rPr>
                <w:sz w:val="16"/>
                <w:szCs w:val="16"/>
                <w:rPrChange w:id="3551" w:author="Steve Barbeaux" w:date="2022-10-09T19:45:00Z">
                  <w:rPr>
                    <w:sz w:val="16"/>
                    <w:szCs w:val="16"/>
                  </w:rPr>
                </w:rPrChange>
              </w:rPr>
            </w:pPr>
            <w:r w:rsidRPr="00217552">
              <w:rPr>
                <w:sz w:val="16"/>
                <w:szCs w:val="16"/>
                <w:rPrChange w:id="3552" w:author="Steve Barbeaux" w:date="2022-10-09T19:45:00Z">
                  <w:rPr>
                    <w:sz w:val="16"/>
                    <w:szCs w:val="16"/>
                  </w:rPr>
                </w:rPrChange>
              </w:rPr>
              <w:t>0.371</w:t>
            </w:r>
          </w:p>
        </w:tc>
        <w:tc>
          <w:tcPr>
            <w:tcW w:w="0" w:type="auto"/>
            <w:tcBorders>
              <w:top w:val="nil"/>
              <w:left w:val="nil"/>
              <w:bottom w:val="nil"/>
              <w:right w:val="nil"/>
            </w:tcBorders>
            <w:shd w:val="clear" w:color="auto" w:fill="auto"/>
            <w:noWrap/>
            <w:vAlign w:val="center"/>
            <w:tcPrChange w:id="3553" w:author="Steve Barbeaux" w:date="2022-10-09T19:44:00Z">
              <w:tcPr>
                <w:tcW w:w="598" w:type="dxa"/>
                <w:tcBorders>
                  <w:top w:val="nil"/>
                  <w:left w:val="nil"/>
                  <w:bottom w:val="nil"/>
                  <w:right w:val="nil"/>
                </w:tcBorders>
                <w:shd w:val="clear" w:color="auto" w:fill="auto"/>
                <w:noWrap/>
              </w:tcPr>
            </w:tcPrChange>
          </w:tcPr>
          <w:p w14:paraId="599B41D4" w14:textId="307096BB" w:rsidR="00304CE8" w:rsidRPr="00217552" w:rsidRDefault="00304CE8" w:rsidP="00304CE8">
            <w:pPr>
              <w:spacing w:after="0"/>
              <w:jc w:val="center"/>
              <w:rPr>
                <w:sz w:val="16"/>
                <w:szCs w:val="16"/>
                <w:rPrChange w:id="3554" w:author="Steve Barbeaux" w:date="2022-10-09T19:45:00Z">
                  <w:rPr>
                    <w:sz w:val="16"/>
                    <w:szCs w:val="16"/>
                  </w:rPr>
                </w:rPrChange>
              </w:rPr>
            </w:pPr>
            <w:r w:rsidRPr="00217552">
              <w:rPr>
                <w:sz w:val="16"/>
                <w:szCs w:val="16"/>
                <w:rPrChange w:id="3555" w:author="Steve Barbeaux" w:date="2022-10-09T19:45:00Z">
                  <w:rPr>
                    <w:sz w:val="16"/>
                    <w:szCs w:val="16"/>
                  </w:rPr>
                </w:rPrChange>
              </w:rPr>
              <w:t>0.558</w:t>
            </w:r>
          </w:p>
        </w:tc>
        <w:tc>
          <w:tcPr>
            <w:tcW w:w="0" w:type="auto"/>
            <w:tcBorders>
              <w:top w:val="nil"/>
              <w:left w:val="nil"/>
              <w:bottom w:val="nil"/>
              <w:right w:val="nil"/>
            </w:tcBorders>
            <w:shd w:val="clear" w:color="auto" w:fill="auto"/>
            <w:noWrap/>
            <w:vAlign w:val="center"/>
            <w:tcPrChange w:id="3556" w:author="Steve Barbeaux" w:date="2022-10-09T19:44:00Z">
              <w:tcPr>
                <w:tcW w:w="599" w:type="dxa"/>
                <w:tcBorders>
                  <w:top w:val="nil"/>
                  <w:left w:val="nil"/>
                  <w:bottom w:val="nil"/>
                  <w:right w:val="nil"/>
                </w:tcBorders>
                <w:shd w:val="clear" w:color="auto" w:fill="auto"/>
                <w:noWrap/>
              </w:tcPr>
            </w:tcPrChange>
          </w:tcPr>
          <w:p w14:paraId="343946B8" w14:textId="6A535F7E" w:rsidR="00304CE8" w:rsidRPr="00217552" w:rsidRDefault="00304CE8" w:rsidP="00304CE8">
            <w:pPr>
              <w:spacing w:after="0"/>
              <w:jc w:val="center"/>
              <w:rPr>
                <w:sz w:val="16"/>
                <w:szCs w:val="16"/>
                <w:rPrChange w:id="3557" w:author="Steve Barbeaux" w:date="2022-10-09T19:45:00Z">
                  <w:rPr>
                    <w:sz w:val="16"/>
                    <w:szCs w:val="16"/>
                  </w:rPr>
                </w:rPrChange>
              </w:rPr>
            </w:pPr>
            <w:r w:rsidRPr="00217552">
              <w:rPr>
                <w:sz w:val="16"/>
                <w:szCs w:val="16"/>
                <w:rPrChange w:id="3558" w:author="Steve Barbeaux" w:date="2022-10-09T19:45:00Z">
                  <w:rPr>
                    <w:sz w:val="16"/>
                    <w:szCs w:val="16"/>
                  </w:rPr>
                </w:rPrChange>
              </w:rPr>
              <w:t>0.859</w:t>
            </w:r>
          </w:p>
        </w:tc>
        <w:tc>
          <w:tcPr>
            <w:tcW w:w="0" w:type="auto"/>
            <w:tcBorders>
              <w:top w:val="nil"/>
              <w:left w:val="nil"/>
              <w:bottom w:val="nil"/>
              <w:right w:val="nil"/>
            </w:tcBorders>
            <w:shd w:val="clear" w:color="auto" w:fill="auto"/>
            <w:noWrap/>
            <w:vAlign w:val="center"/>
            <w:tcPrChange w:id="3559" w:author="Steve Barbeaux" w:date="2022-10-09T19:44:00Z">
              <w:tcPr>
                <w:tcW w:w="598" w:type="dxa"/>
                <w:tcBorders>
                  <w:top w:val="nil"/>
                  <w:left w:val="nil"/>
                  <w:bottom w:val="nil"/>
                  <w:right w:val="nil"/>
                </w:tcBorders>
                <w:shd w:val="clear" w:color="auto" w:fill="auto"/>
                <w:noWrap/>
              </w:tcPr>
            </w:tcPrChange>
          </w:tcPr>
          <w:p w14:paraId="145ADF7B" w14:textId="1B8363A1" w:rsidR="00304CE8" w:rsidRPr="00217552" w:rsidRDefault="00304CE8" w:rsidP="00304CE8">
            <w:pPr>
              <w:spacing w:after="0"/>
              <w:jc w:val="center"/>
              <w:rPr>
                <w:sz w:val="16"/>
                <w:szCs w:val="16"/>
                <w:rPrChange w:id="3560" w:author="Steve Barbeaux" w:date="2022-10-09T19:45:00Z">
                  <w:rPr>
                    <w:sz w:val="16"/>
                    <w:szCs w:val="16"/>
                  </w:rPr>
                </w:rPrChange>
              </w:rPr>
            </w:pPr>
            <w:r w:rsidRPr="00217552">
              <w:rPr>
                <w:sz w:val="16"/>
                <w:szCs w:val="16"/>
                <w:rPrChange w:id="3561" w:author="Steve Barbeaux" w:date="2022-10-09T19:45:00Z">
                  <w:rPr>
                    <w:sz w:val="16"/>
                    <w:szCs w:val="16"/>
                  </w:rPr>
                </w:rPrChange>
              </w:rPr>
              <w:t>1.238</w:t>
            </w:r>
          </w:p>
        </w:tc>
        <w:tc>
          <w:tcPr>
            <w:tcW w:w="0" w:type="auto"/>
            <w:tcBorders>
              <w:top w:val="nil"/>
              <w:left w:val="nil"/>
              <w:bottom w:val="nil"/>
              <w:right w:val="nil"/>
            </w:tcBorders>
            <w:shd w:val="clear" w:color="auto" w:fill="auto"/>
            <w:noWrap/>
            <w:vAlign w:val="center"/>
            <w:tcPrChange w:id="3562" w:author="Steve Barbeaux" w:date="2022-10-09T19:44:00Z">
              <w:tcPr>
                <w:tcW w:w="599" w:type="dxa"/>
                <w:tcBorders>
                  <w:top w:val="nil"/>
                  <w:left w:val="nil"/>
                  <w:bottom w:val="nil"/>
                  <w:right w:val="nil"/>
                </w:tcBorders>
                <w:shd w:val="clear" w:color="auto" w:fill="auto"/>
                <w:noWrap/>
              </w:tcPr>
            </w:tcPrChange>
          </w:tcPr>
          <w:p w14:paraId="7D3C34F7" w14:textId="1A91DED3" w:rsidR="00304CE8" w:rsidRPr="00217552" w:rsidRDefault="00304CE8" w:rsidP="00304CE8">
            <w:pPr>
              <w:spacing w:after="0"/>
              <w:jc w:val="center"/>
              <w:rPr>
                <w:sz w:val="16"/>
                <w:szCs w:val="16"/>
                <w:rPrChange w:id="3563" w:author="Steve Barbeaux" w:date="2022-10-09T19:45:00Z">
                  <w:rPr>
                    <w:sz w:val="16"/>
                    <w:szCs w:val="16"/>
                  </w:rPr>
                </w:rPrChange>
              </w:rPr>
            </w:pPr>
            <w:r w:rsidRPr="00217552">
              <w:rPr>
                <w:sz w:val="16"/>
                <w:szCs w:val="16"/>
                <w:rPrChange w:id="3564" w:author="Steve Barbeaux" w:date="2022-10-09T19:45:00Z">
                  <w:rPr>
                    <w:sz w:val="16"/>
                    <w:szCs w:val="16"/>
                  </w:rPr>
                </w:rPrChange>
              </w:rPr>
              <w:t>1.540</w:t>
            </w:r>
          </w:p>
        </w:tc>
        <w:tc>
          <w:tcPr>
            <w:tcW w:w="0" w:type="auto"/>
            <w:tcBorders>
              <w:top w:val="nil"/>
              <w:left w:val="nil"/>
              <w:bottom w:val="nil"/>
              <w:right w:val="nil"/>
            </w:tcBorders>
            <w:shd w:val="clear" w:color="auto" w:fill="auto"/>
            <w:noWrap/>
            <w:vAlign w:val="center"/>
            <w:tcPrChange w:id="3565" w:author="Steve Barbeaux" w:date="2022-10-09T19:44:00Z">
              <w:tcPr>
                <w:tcW w:w="598" w:type="dxa"/>
                <w:tcBorders>
                  <w:top w:val="nil"/>
                  <w:left w:val="nil"/>
                  <w:bottom w:val="nil"/>
                  <w:right w:val="nil"/>
                </w:tcBorders>
                <w:shd w:val="clear" w:color="auto" w:fill="auto"/>
                <w:noWrap/>
              </w:tcPr>
            </w:tcPrChange>
          </w:tcPr>
          <w:p w14:paraId="09C8EC48" w14:textId="691DF521" w:rsidR="00304CE8" w:rsidRPr="00217552" w:rsidRDefault="00304CE8" w:rsidP="00304CE8">
            <w:pPr>
              <w:spacing w:after="0"/>
              <w:jc w:val="center"/>
              <w:rPr>
                <w:sz w:val="16"/>
                <w:szCs w:val="16"/>
                <w:rPrChange w:id="3566" w:author="Steve Barbeaux" w:date="2022-10-09T19:45:00Z">
                  <w:rPr>
                    <w:sz w:val="16"/>
                    <w:szCs w:val="16"/>
                  </w:rPr>
                </w:rPrChange>
              </w:rPr>
            </w:pPr>
            <w:r w:rsidRPr="00217552">
              <w:rPr>
                <w:sz w:val="16"/>
                <w:szCs w:val="16"/>
                <w:rPrChange w:id="3567" w:author="Steve Barbeaux" w:date="2022-10-09T19:45:00Z">
                  <w:rPr>
                    <w:sz w:val="16"/>
                    <w:szCs w:val="16"/>
                  </w:rPr>
                </w:rPrChange>
              </w:rPr>
              <w:t>1.652</w:t>
            </w:r>
          </w:p>
        </w:tc>
        <w:tc>
          <w:tcPr>
            <w:tcW w:w="0" w:type="auto"/>
            <w:tcBorders>
              <w:top w:val="nil"/>
              <w:left w:val="nil"/>
              <w:bottom w:val="nil"/>
              <w:right w:val="nil"/>
            </w:tcBorders>
            <w:shd w:val="clear" w:color="auto" w:fill="auto"/>
            <w:noWrap/>
            <w:vAlign w:val="center"/>
            <w:tcPrChange w:id="3568" w:author="Steve Barbeaux" w:date="2022-10-09T19:44:00Z">
              <w:tcPr>
                <w:tcW w:w="599" w:type="dxa"/>
                <w:tcBorders>
                  <w:top w:val="nil"/>
                  <w:left w:val="nil"/>
                  <w:bottom w:val="nil"/>
                  <w:right w:val="nil"/>
                </w:tcBorders>
                <w:shd w:val="clear" w:color="auto" w:fill="auto"/>
                <w:noWrap/>
              </w:tcPr>
            </w:tcPrChange>
          </w:tcPr>
          <w:p w14:paraId="7C1D4611" w14:textId="3D51E0D5" w:rsidR="00304CE8" w:rsidRPr="00217552" w:rsidRDefault="00304CE8" w:rsidP="00304CE8">
            <w:pPr>
              <w:spacing w:after="0"/>
              <w:jc w:val="center"/>
              <w:rPr>
                <w:sz w:val="16"/>
                <w:szCs w:val="16"/>
                <w:rPrChange w:id="3569" w:author="Steve Barbeaux" w:date="2022-10-09T19:45:00Z">
                  <w:rPr>
                    <w:sz w:val="16"/>
                    <w:szCs w:val="16"/>
                  </w:rPr>
                </w:rPrChange>
              </w:rPr>
            </w:pPr>
            <w:r w:rsidRPr="00217552">
              <w:rPr>
                <w:sz w:val="16"/>
                <w:szCs w:val="16"/>
                <w:rPrChange w:id="3570" w:author="Steve Barbeaux" w:date="2022-10-09T19:45:00Z">
                  <w:rPr>
                    <w:sz w:val="16"/>
                    <w:szCs w:val="16"/>
                  </w:rPr>
                </w:rPrChange>
              </w:rPr>
              <w:t>1.650</w:t>
            </w:r>
          </w:p>
        </w:tc>
        <w:tc>
          <w:tcPr>
            <w:tcW w:w="0" w:type="auto"/>
            <w:tcBorders>
              <w:top w:val="nil"/>
              <w:left w:val="nil"/>
              <w:bottom w:val="nil"/>
              <w:right w:val="nil"/>
            </w:tcBorders>
            <w:shd w:val="clear" w:color="auto" w:fill="auto"/>
            <w:noWrap/>
            <w:vAlign w:val="center"/>
            <w:tcPrChange w:id="3571" w:author="Steve Barbeaux" w:date="2022-10-09T19:44:00Z">
              <w:tcPr>
                <w:tcW w:w="598" w:type="dxa"/>
                <w:tcBorders>
                  <w:top w:val="nil"/>
                  <w:left w:val="nil"/>
                  <w:bottom w:val="nil"/>
                  <w:right w:val="nil"/>
                </w:tcBorders>
                <w:shd w:val="clear" w:color="auto" w:fill="auto"/>
                <w:noWrap/>
              </w:tcPr>
            </w:tcPrChange>
          </w:tcPr>
          <w:p w14:paraId="0A15F80F" w14:textId="092B3029" w:rsidR="00304CE8" w:rsidRPr="00217552" w:rsidRDefault="00304CE8" w:rsidP="00304CE8">
            <w:pPr>
              <w:spacing w:after="0"/>
              <w:jc w:val="center"/>
              <w:rPr>
                <w:sz w:val="16"/>
                <w:szCs w:val="16"/>
                <w:rPrChange w:id="3572" w:author="Steve Barbeaux" w:date="2022-10-09T19:45:00Z">
                  <w:rPr>
                    <w:sz w:val="16"/>
                    <w:szCs w:val="16"/>
                  </w:rPr>
                </w:rPrChange>
              </w:rPr>
            </w:pPr>
            <w:r w:rsidRPr="00217552">
              <w:rPr>
                <w:sz w:val="16"/>
                <w:szCs w:val="16"/>
                <w:rPrChange w:id="3573" w:author="Steve Barbeaux" w:date="2022-10-09T19:45:00Z">
                  <w:rPr>
                    <w:sz w:val="16"/>
                    <w:szCs w:val="16"/>
                  </w:rPr>
                </w:rPrChange>
              </w:rPr>
              <w:t>1.670</w:t>
            </w:r>
          </w:p>
        </w:tc>
        <w:tc>
          <w:tcPr>
            <w:tcW w:w="0" w:type="auto"/>
            <w:tcBorders>
              <w:top w:val="nil"/>
              <w:left w:val="nil"/>
              <w:bottom w:val="nil"/>
              <w:right w:val="nil"/>
            </w:tcBorders>
            <w:shd w:val="clear" w:color="auto" w:fill="auto"/>
            <w:noWrap/>
            <w:vAlign w:val="center"/>
            <w:tcPrChange w:id="3574" w:author="Steve Barbeaux" w:date="2022-10-09T19:44:00Z">
              <w:tcPr>
                <w:tcW w:w="599" w:type="dxa"/>
                <w:tcBorders>
                  <w:top w:val="nil"/>
                  <w:left w:val="nil"/>
                  <w:bottom w:val="nil"/>
                  <w:right w:val="nil"/>
                </w:tcBorders>
                <w:shd w:val="clear" w:color="auto" w:fill="auto"/>
                <w:noWrap/>
              </w:tcPr>
            </w:tcPrChange>
          </w:tcPr>
          <w:p w14:paraId="07DA10EC" w14:textId="58E35422" w:rsidR="00304CE8" w:rsidRPr="00217552" w:rsidRDefault="00304CE8" w:rsidP="00304CE8">
            <w:pPr>
              <w:spacing w:after="0"/>
              <w:jc w:val="center"/>
              <w:rPr>
                <w:sz w:val="16"/>
                <w:szCs w:val="16"/>
                <w:rPrChange w:id="3575" w:author="Steve Barbeaux" w:date="2022-10-09T19:45:00Z">
                  <w:rPr>
                    <w:sz w:val="16"/>
                    <w:szCs w:val="16"/>
                  </w:rPr>
                </w:rPrChange>
              </w:rPr>
            </w:pPr>
            <w:r w:rsidRPr="00217552">
              <w:rPr>
                <w:sz w:val="16"/>
                <w:szCs w:val="16"/>
                <w:rPrChange w:id="3576" w:author="Steve Barbeaux" w:date="2022-10-09T19:45:00Z">
                  <w:rPr>
                    <w:sz w:val="16"/>
                    <w:szCs w:val="16"/>
                  </w:rPr>
                </w:rPrChange>
              </w:rPr>
              <w:t>1.748</w:t>
            </w:r>
          </w:p>
        </w:tc>
        <w:tc>
          <w:tcPr>
            <w:tcW w:w="0" w:type="auto"/>
            <w:tcBorders>
              <w:top w:val="nil"/>
              <w:left w:val="nil"/>
              <w:bottom w:val="nil"/>
              <w:right w:val="nil"/>
            </w:tcBorders>
            <w:shd w:val="clear" w:color="auto" w:fill="auto"/>
            <w:noWrap/>
            <w:vAlign w:val="center"/>
            <w:tcPrChange w:id="3577" w:author="Steve Barbeaux" w:date="2022-10-09T19:44:00Z">
              <w:tcPr>
                <w:tcW w:w="598" w:type="dxa"/>
                <w:tcBorders>
                  <w:top w:val="nil"/>
                  <w:left w:val="nil"/>
                  <w:bottom w:val="nil"/>
                  <w:right w:val="nil"/>
                </w:tcBorders>
                <w:shd w:val="clear" w:color="auto" w:fill="auto"/>
                <w:noWrap/>
              </w:tcPr>
            </w:tcPrChange>
          </w:tcPr>
          <w:p w14:paraId="53C7ED6C" w14:textId="67C6734C" w:rsidR="00304CE8" w:rsidRPr="00217552" w:rsidRDefault="00304CE8" w:rsidP="00304CE8">
            <w:pPr>
              <w:spacing w:after="0"/>
              <w:jc w:val="center"/>
              <w:rPr>
                <w:sz w:val="16"/>
                <w:szCs w:val="16"/>
                <w:rPrChange w:id="3578" w:author="Steve Barbeaux" w:date="2022-10-09T19:45:00Z">
                  <w:rPr>
                    <w:sz w:val="16"/>
                    <w:szCs w:val="16"/>
                  </w:rPr>
                </w:rPrChange>
              </w:rPr>
            </w:pPr>
            <w:r w:rsidRPr="00217552">
              <w:rPr>
                <w:sz w:val="16"/>
                <w:szCs w:val="16"/>
                <w:rPrChange w:id="3579" w:author="Steve Barbeaux" w:date="2022-10-09T19:45:00Z">
                  <w:rPr>
                    <w:sz w:val="16"/>
                    <w:szCs w:val="16"/>
                  </w:rPr>
                </w:rPrChange>
              </w:rPr>
              <w:t>1.827</w:t>
            </w:r>
          </w:p>
        </w:tc>
        <w:tc>
          <w:tcPr>
            <w:tcW w:w="0" w:type="auto"/>
            <w:tcBorders>
              <w:top w:val="nil"/>
              <w:left w:val="nil"/>
              <w:bottom w:val="nil"/>
              <w:right w:val="nil"/>
            </w:tcBorders>
            <w:shd w:val="clear" w:color="auto" w:fill="auto"/>
            <w:noWrap/>
            <w:vAlign w:val="center"/>
            <w:tcPrChange w:id="3580" w:author="Steve Barbeaux" w:date="2022-10-09T19:44:00Z">
              <w:tcPr>
                <w:tcW w:w="599" w:type="dxa"/>
                <w:tcBorders>
                  <w:top w:val="nil"/>
                  <w:left w:val="nil"/>
                  <w:bottom w:val="nil"/>
                  <w:right w:val="nil"/>
                </w:tcBorders>
                <w:shd w:val="clear" w:color="auto" w:fill="auto"/>
                <w:noWrap/>
              </w:tcPr>
            </w:tcPrChange>
          </w:tcPr>
          <w:p w14:paraId="37EC3136" w14:textId="43420D4A" w:rsidR="00304CE8" w:rsidRPr="00217552" w:rsidRDefault="00304CE8" w:rsidP="00304CE8">
            <w:pPr>
              <w:spacing w:after="0"/>
              <w:jc w:val="center"/>
              <w:rPr>
                <w:sz w:val="16"/>
                <w:szCs w:val="16"/>
                <w:rPrChange w:id="3581" w:author="Steve Barbeaux" w:date="2022-10-09T19:45:00Z">
                  <w:rPr>
                    <w:sz w:val="16"/>
                    <w:szCs w:val="16"/>
                  </w:rPr>
                </w:rPrChange>
              </w:rPr>
            </w:pPr>
            <w:r w:rsidRPr="00217552">
              <w:rPr>
                <w:sz w:val="16"/>
                <w:szCs w:val="16"/>
                <w:rPrChange w:id="3582" w:author="Steve Barbeaux" w:date="2022-10-09T19:45:00Z">
                  <w:rPr>
                    <w:sz w:val="16"/>
                    <w:szCs w:val="16"/>
                  </w:rPr>
                </w:rPrChange>
              </w:rPr>
              <w:t>1.840</w:t>
            </w:r>
          </w:p>
        </w:tc>
        <w:tc>
          <w:tcPr>
            <w:tcW w:w="0" w:type="auto"/>
            <w:tcBorders>
              <w:top w:val="nil"/>
              <w:left w:val="nil"/>
              <w:bottom w:val="nil"/>
              <w:right w:val="nil"/>
            </w:tcBorders>
            <w:shd w:val="clear" w:color="auto" w:fill="auto"/>
            <w:noWrap/>
            <w:vAlign w:val="center"/>
            <w:tcPrChange w:id="3583" w:author="Steve Barbeaux" w:date="2022-10-09T19:44:00Z">
              <w:tcPr>
                <w:tcW w:w="598" w:type="dxa"/>
                <w:tcBorders>
                  <w:top w:val="nil"/>
                  <w:left w:val="nil"/>
                  <w:bottom w:val="nil"/>
                  <w:right w:val="nil"/>
                </w:tcBorders>
                <w:shd w:val="clear" w:color="auto" w:fill="auto"/>
                <w:noWrap/>
              </w:tcPr>
            </w:tcPrChange>
          </w:tcPr>
          <w:p w14:paraId="7B28AA72" w14:textId="5804B230" w:rsidR="00304CE8" w:rsidRPr="00217552" w:rsidRDefault="00304CE8" w:rsidP="00304CE8">
            <w:pPr>
              <w:spacing w:after="0"/>
              <w:jc w:val="center"/>
              <w:rPr>
                <w:sz w:val="16"/>
                <w:szCs w:val="16"/>
                <w:rPrChange w:id="3584" w:author="Steve Barbeaux" w:date="2022-10-09T19:45:00Z">
                  <w:rPr>
                    <w:sz w:val="16"/>
                    <w:szCs w:val="16"/>
                  </w:rPr>
                </w:rPrChange>
              </w:rPr>
            </w:pPr>
            <w:r w:rsidRPr="00217552">
              <w:rPr>
                <w:sz w:val="16"/>
                <w:szCs w:val="16"/>
                <w:rPrChange w:id="3585" w:author="Steve Barbeaux" w:date="2022-10-09T19:45:00Z">
                  <w:rPr>
                    <w:sz w:val="16"/>
                    <w:szCs w:val="16"/>
                  </w:rPr>
                </w:rPrChange>
              </w:rPr>
              <w:t>1.791</w:t>
            </w:r>
          </w:p>
        </w:tc>
        <w:tc>
          <w:tcPr>
            <w:tcW w:w="0" w:type="auto"/>
            <w:tcBorders>
              <w:top w:val="nil"/>
              <w:left w:val="nil"/>
              <w:bottom w:val="nil"/>
              <w:right w:val="nil"/>
            </w:tcBorders>
            <w:shd w:val="clear" w:color="auto" w:fill="auto"/>
            <w:noWrap/>
            <w:vAlign w:val="center"/>
            <w:tcPrChange w:id="3586" w:author="Steve Barbeaux" w:date="2022-10-09T19:44:00Z">
              <w:tcPr>
                <w:tcW w:w="599" w:type="dxa"/>
                <w:tcBorders>
                  <w:top w:val="nil"/>
                  <w:left w:val="nil"/>
                  <w:bottom w:val="nil"/>
                  <w:right w:val="nil"/>
                </w:tcBorders>
                <w:shd w:val="clear" w:color="auto" w:fill="auto"/>
                <w:noWrap/>
              </w:tcPr>
            </w:tcPrChange>
          </w:tcPr>
          <w:p w14:paraId="621FE2B4" w14:textId="4734C144" w:rsidR="00304CE8" w:rsidRPr="00217552" w:rsidRDefault="00304CE8" w:rsidP="00304CE8">
            <w:pPr>
              <w:spacing w:after="0"/>
              <w:jc w:val="center"/>
              <w:rPr>
                <w:sz w:val="16"/>
                <w:szCs w:val="16"/>
                <w:rPrChange w:id="3587" w:author="Steve Barbeaux" w:date="2022-10-09T19:45:00Z">
                  <w:rPr>
                    <w:sz w:val="16"/>
                    <w:szCs w:val="16"/>
                  </w:rPr>
                </w:rPrChange>
              </w:rPr>
            </w:pPr>
            <w:r w:rsidRPr="00217552">
              <w:rPr>
                <w:sz w:val="16"/>
                <w:szCs w:val="16"/>
                <w:rPrChange w:id="3588" w:author="Steve Barbeaux" w:date="2022-10-09T19:45:00Z">
                  <w:rPr>
                    <w:sz w:val="16"/>
                    <w:szCs w:val="16"/>
                  </w:rPr>
                </w:rPrChange>
              </w:rPr>
              <w:t>1.740</w:t>
            </w:r>
          </w:p>
        </w:tc>
      </w:tr>
      <w:tr w:rsidR="00304CE8" w:rsidRPr="005F5568" w14:paraId="1B79E2D0" w14:textId="77777777" w:rsidTr="00217552">
        <w:trPr>
          <w:trPrChange w:id="3589"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3590" w:author="Steve Barbeaux" w:date="2022-10-09T19:44:00Z">
              <w:tcPr>
                <w:tcW w:w="598" w:type="dxa"/>
                <w:tcBorders>
                  <w:top w:val="nil"/>
                  <w:left w:val="nil"/>
                  <w:bottom w:val="nil"/>
                  <w:right w:val="nil"/>
                </w:tcBorders>
                <w:shd w:val="clear" w:color="auto" w:fill="auto"/>
                <w:noWrap/>
                <w:vAlign w:val="center"/>
              </w:tcPr>
            </w:tcPrChange>
          </w:tcPr>
          <w:p w14:paraId="189E959F" w14:textId="77777777" w:rsidR="00304CE8" w:rsidRPr="00217552" w:rsidRDefault="00304CE8" w:rsidP="00304CE8">
            <w:pPr>
              <w:spacing w:after="0"/>
              <w:jc w:val="center"/>
              <w:rPr>
                <w:color w:val="000000"/>
                <w:sz w:val="16"/>
                <w:szCs w:val="16"/>
                <w:rPrChange w:id="3591" w:author="Steve Barbeaux" w:date="2022-10-09T19:45:00Z">
                  <w:rPr>
                    <w:color w:val="000000"/>
                    <w:sz w:val="16"/>
                    <w:szCs w:val="16"/>
                  </w:rPr>
                </w:rPrChange>
              </w:rPr>
            </w:pPr>
            <w:r w:rsidRPr="00217552">
              <w:rPr>
                <w:sz w:val="16"/>
                <w:szCs w:val="16"/>
                <w:rPrChange w:id="3592" w:author="Steve Barbeaux" w:date="2022-10-09T19:45:00Z">
                  <w:rPr>
                    <w:sz w:val="16"/>
                    <w:szCs w:val="16"/>
                  </w:rPr>
                </w:rPrChange>
              </w:rPr>
              <w:t>2012</w:t>
            </w:r>
          </w:p>
        </w:tc>
        <w:tc>
          <w:tcPr>
            <w:tcW w:w="0" w:type="auto"/>
            <w:tcBorders>
              <w:top w:val="nil"/>
              <w:left w:val="nil"/>
              <w:bottom w:val="nil"/>
              <w:right w:val="nil"/>
            </w:tcBorders>
            <w:vAlign w:val="center"/>
            <w:tcPrChange w:id="3593" w:author="Steve Barbeaux" w:date="2022-10-09T19:44:00Z">
              <w:tcPr>
                <w:tcW w:w="599" w:type="dxa"/>
                <w:tcBorders>
                  <w:top w:val="nil"/>
                  <w:left w:val="nil"/>
                  <w:bottom w:val="nil"/>
                  <w:right w:val="nil"/>
                </w:tcBorders>
              </w:tcPr>
            </w:tcPrChange>
          </w:tcPr>
          <w:p w14:paraId="16DEA9BD" w14:textId="4DE721C6" w:rsidR="00304CE8" w:rsidRPr="00217552" w:rsidRDefault="00304CE8" w:rsidP="00304CE8">
            <w:pPr>
              <w:spacing w:after="0"/>
              <w:jc w:val="center"/>
              <w:rPr>
                <w:sz w:val="16"/>
                <w:szCs w:val="16"/>
                <w:rPrChange w:id="3594" w:author="Steve Barbeaux" w:date="2022-10-09T19:45:00Z">
                  <w:rPr>
                    <w:sz w:val="16"/>
                    <w:szCs w:val="16"/>
                  </w:rPr>
                </w:rPrChange>
              </w:rPr>
            </w:pPr>
            <w:r w:rsidRPr="00217552">
              <w:rPr>
                <w:sz w:val="16"/>
                <w:szCs w:val="16"/>
                <w:rPrChange w:id="3595" w:author="Steve Barbeaux" w:date="2022-10-09T19:45:00Z">
                  <w:rPr>
                    <w:sz w:val="16"/>
                    <w:szCs w:val="16"/>
                  </w:rPr>
                </w:rPrChange>
              </w:rPr>
              <w:t>0.179</w:t>
            </w:r>
          </w:p>
        </w:tc>
        <w:tc>
          <w:tcPr>
            <w:tcW w:w="0" w:type="auto"/>
            <w:tcBorders>
              <w:top w:val="nil"/>
              <w:left w:val="nil"/>
              <w:bottom w:val="nil"/>
              <w:right w:val="nil"/>
            </w:tcBorders>
            <w:shd w:val="clear" w:color="auto" w:fill="auto"/>
            <w:noWrap/>
            <w:vAlign w:val="center"/>
            <w:tcPrChange w:id="3596" w:author="Steve Barbeaux" w:date="2022-10-09T19:44:00Z">
              <w:tcPr>
                <w:tcW w:w="598" w:type="dxa"/>
                <w:tcBorders>
                  <w:top w:val="nil"/>
                  <w:left w:val="nil"/>
                  <w:bottom w:val="nil"/>
                  <w:right w:val="nil"/>
                </w:tcBorders>
                <w:shd w:val="clear" w:color="auto" w:fill="auto"/>
                <w:noWrap/>
              </w:tcPr>
            </w:tcPrChange>
          </w:tcPr>
          <w:p w14:paraId="77227B3E" w14:textId="37077B20" w:rsidR="00304CE8" w:rsidRPr="00217552" w:rsidRDefault="00304CE8" w:rsidP="00304CE8">
            <w:pPr>
              <w:spacing w:after="0"/>
              <w:jc w:val="center"/>
              <w:rPr>
                <w:color w:val="000000"/>
                <w:sz w:val="16"/>
                <w:szCs w:val="16"/>
                <w:rPrChange w:id="3597" w:author="Steve Barbeaux" w:date="2022-10-09T19:45:00Z">
                  <w:rPr>
                    <w:color w:val="000000"/>
                    <w:sz w:val="16"/>
                    <w:szCs w:val="16"/>
                  </w:rPr>
                </w:rPrChange>
              </w:rPr>
            </w:pPr>
            <w:r w:rsidRPr="00217552">
              <w:rPr>
                <w:sz w:val="16"/>
                <w:szCs w:val="16"/>
                <w:rPrChange w:id="3598" w:author="Steve Barbeaux" w:date="2022-10-09T19:45:00Z">
                  <w:rPr>
                    <w:sz w:val="16"/>
                    <w:szCs w:val="16"/>
                  </w:rPr>
                </w:rPrChange>
              </w:rPr>
              <w:t>0.256</w:t>
            </w:r>
          </w:p>
        </w:tc>
        <w:tc>
          <w:tcPr>
            <w:tcW w:w="0" w:type="auto"/>
            <w:tcBorders>
              <w:top w:val="nil"/>
              <w:left w:val="nil"/>
              <w:bottom w:val="nil"/>
              <w:right w:val="nil"/>
            </w:tcBorders>
            <w:shd w:val="clear" w:color="auto" w:fill="auto"/>
            <w:noWrap/>
            <w:vAlign w:val="center"/>
            <w:tcPrChange w:id="3599" w:author="Steve Barbeaux" w:date="2022-10-09T19:44:00Z">
              <w:tcPr>
                <w:tcW w:w="599" w:type="dxa"/>
                <w:tcBorders>
                  <w:top w:val="nil"/>
                  <w:left w:val="nil"/>
                  <w:bottom w:val="nil"/>
                  <w:right w:val="nil"/>
                </w:tcBorders>
                <w:shd w:val="clear" w:color="auto" w:fill="auto"/>
                <w:noWrap/>
              </w:tcPr>
            </w:tcPrChange>
          </w:tcPr>
          <w:p w14:paraId="00DEF396" w14:textId="350B5E6E" w:rsidR="00304CE8" w:rsidRPr="00217552" w:rsidRDefault="00304CE8" w:rsidP="00304CE8">
            <w:pPr>
              <w:spacing w:after="0"/>
              <w:jc w:val="center"/>
              <w:rPr>
                <w:color w:val="000000"/>
                <w:sz w:val="16"/>
                <w:szCs w:val="16"/>
                <w:rPrChange w:id="3600" w:author="Steve Barbeaux" w:date="2022-10-09T19:45:00Z">
                  <w:rPr>
                    <w:color w:val="000000"/>
                    <w:sz w:val="16"/>
                    <w:szCs w:val="16"/>
                  </w:rPr>
                </w:rPrChange>
              </w:rPr>
            </w:pPr>
            <w:r w:rsidRPr="00217552">
              <w:rPr>
                <w:sz w:val="16"/>
                <w:szCs w:val="16"/>
                <w:rPrChange w:id="3601" w:author="Steve Barbeaux" w:date="2022-10-09T19:45:00Z">
                  <w:rPr>
                    <w:sz w:val="16"/>
                    <w:szCs w:val="16"/>
                  </w:rPr>
                </w:rPrChange>
              </w:rPr>
              <w:t>0.371</w:t>
            </w:r>
          </w:p>
        </w:tc>
        <w:tc>
          <w:tcPr>
            <w:tcW w:w="0" w:type="auto"/>
            <w:tcBorders>
              <w:top w:val="nil"/>
              <w:left w:val="nil"/>
              <w:bottom w:val="nil"/>
              <w:right w:val="nil"/>
            </w:tcBorders>
            <w:shd w:val="clear" w:color="auto" w:fill="auto"/>
            <w:noWrap/>
            <w:vAlign w:val="center"/>
            <w:tcPrChange w:id="3602" w:author="Steve Barbeaux" w:date="2022-10-09T19:44:00Z">
              <w:tcPr>
                <w:tcW w:w="598" w:type="dxa"/>
                <w:tcBorders>
                  <w:top w:val="nil"/>
                  <w:left w:val="nil"/>
                  <w:bottom w:val="nil"/>
                  <w:right w:val="nil"/>
                </w:tcBorders>
                <w:shd w:val="clear" w:color="auto" w:fill="auto"/>
                <w:noWrap/>
              </w:tcPr>
            </w:tcPrChange>
          </w:tcPr>
          <w:p w14:paraId="043370ED" w14:textId="103279B5" w:rsidR="00304CE8" w:rsidRPr="00217552" w:rsidRDefault="00304CE8" w:rsidP="00304CE8">
            <w:pPr>
              <w:spacing w:after="0"/>
              <w:jc w:val="center"/>
              <w:rPr>
                <w:color w:val="000000"/>
                <w:sz w:val="16"/>
                <w:szCs w:val="16"/>
                <w:rPrChange w:id="3603" w:author="Steve Barbeaux" w:date="2022-10-09T19:45:00Z">
                  <w:rPr>
                    <w:color w:val="000000"/>
                    <w:sz w:val="16"/>
                    <w:szCs w:val="16"/>
                  </w:rPr>
                </w:rPrChange>
              </w:rPr>
            </w:pPr>
            <w:r w:rsidRPr="00217552">
              <w:rPr>
                <w:sz w:val="16"/>
                <w:szCs w:val="16"/>
                <w:rPrChange w:id="3604" w:author="Steve Barbeaux" w:date="2022-10-09T19:45:00Z">
                  <w:rPr>
                    <w:sz w:val="16"/>
                    <w:szCs w:val="16"/>
                  </w:rPr>
                </w:rPrChange>
              </w:rPr>
              <w:t>0.558</w:t>
            </w:r>
          </w:p>
        </w:tc>
        <w:tc>
          <w:tcPr>
            <w:tcW w:w="0" w:type="auto"/>
            <w:tcBorders>
              <w:top w:val="nil"/>
              <w:left w:val="nil"/>
              <w:bottom w:val="nil"/>
              <w:right w:val="nil"/>
            </w:tcBorders>
            <w:shd w:val="clear" w:color="auto" w:fill="auto"/>
            <w:noWrap/>
            <w:vAlign w:val="center"/>
            <w:tcPrChange w:id="3605" w:author="Steve Barbeaux" w:date="2022-10-09T19:44:00Z">
              <w:tcPr>
                <w:tcW w:w="599" w:type="dxa"/>
                <w:tcBorders>
                  <w:top w:val="nil"/>
                  <w:left w:val="nil"/>
                  <w:bottom w:val="nil"/>
                  <w:right w:val="nil"/>
                </w:tcBorders>
                <w:shd w:val="clear" w:color="auto" w:fill="auto"/>
                <w:noWrap/>
              </w:tcPr>
            </w:tcPrChange>
          </w:tcPr>
          <w:p w14:paraId="447FE6C0" w14:textId="7B73BCC3" w:rsidR="00304CE8" w:rsidRPr="00217552" w:rsidRDefault="00304CE8" w:rsidP="00304CE8">
            <w:pPr>
              <w:spacing w:after="0"/>
              <w:jc w:val="center"/>
              <w:rPr>
                <w:color w:val="000000"/>
                <w:sz w:val="16"/>
                <w:szCs w:val="16"/>
                <w:rPrChange w:id="3606" w:author="Steve Barbeaux" w:date="2022-10-09T19:45:00Z">
                  <w:rPr>
                    <w:color w:val="000000"/>
                    <w:sz w:val="16"/>
                    <w:szCs w:val="16"/>
                  </w:rPr>
                </w:rPrChange>
              </w:rPr>
            </w:pPr>
            <w:r w:rsidRPr="00217552">
              <w:rPr>
                <w:sz w:val="16"/>
                <w:szCs w:val="16"/>
                <w:rPrChange w:id="3607" w:author="Steve Barbeaux" w:date="2022-10-09T19:45:00Z">
                  <w:rPr>
                    <w:sz w:val="16"/>
                    <w:szCs w:val="16"/>
                  </w:rPr>
                </w:rPrChange>
              </w:rPr>
              <w:t>0.859</w:t>
            </w:r>
          </w:p>
        </w:tc>
        <w:tc>
          <w:tcPr>
            <w:tcW w:w="0" w:type="auto"/>
            <w:tcBorders>
              <w:top w:val="nil"/>
              <w:left w:val="nil"/>
              <w:bottom w:val="nil"/>
              <w:right w:val="nil"/>
            </w:tcBorders>
            <w:shd w:val="clear" w:color="auto" w:fill="auto"/>
            <w:noWrap/>
            <w:vAlign w:val="center"/>
            <w:tcPrChange w:id="3608" w:author="Steve Barbeaux" w:date="2022-10-09T19:44:00Z">
              <w:tcPr>
                <w:tcW w:w="598" w:type="dxa"/>
                <w:tcBorders>
                  <w:top w:val="nil"/>
                  <w:left w:val="nil"/>
                  <w:bottom w:val="nil"/>
                  <w:right w:val="nil"/>
                </w:tcBorders>
                <w:shd w:val="clear" w:color="auto" w:fill="auto"/>
                <w:noWrap/>
              </w:tcPr>
            </w:tcPrChange>
          </w:tcPr>
          <w:p w14:paraId="79C430FE" w14:textId="221D84E5" w:rsidR="00304CE8" w:rsidRPr="00217552" w:rsidRDefault="00304CE8" w:rsidP="00304CE8">
            <w:pPr>
              <w:spacing w:after="0"/>
              <w:jc w:val="center"/>
              <w:rPr>
                <w:color w:val="000000"/>
                <w:sz w:val="16"/>
                <w:szCs w:val="16"/>
                <w:rPrChange w:id="3609" w:author="Steve Barbeaux" w:date="2022-10-09T19:45:00Z">
                  <w:rPr>
                    <w:color w:val="000000"/>
                    <w:sz w:val="16"/>
                    <w:szCs w:val="16"/>
                  </w:rPr>
                </w:rPrChange>
              </w:rPr>
            </w:pPr>
            <w:r w:rsidRPr="00217552">
              <w:rPr>
                <w:sz w:val="16"/>
                <w:szCs w:val="16"/>
                <w:rPrChange w:id="3610" w:author="Steve Barbeaux" w:date="2022-10-09T19:45:00Z">
                  <w:rPr>
                    <w:sz w:val="16"/>
                    <w:szCs w:val="16"/>
                  </w:rPr>
                </w:rPrChange>
              </w:rPr>
              <w:t>1.238</w:t>
            </w:r>
          </w:p>
        </w:tc>
        <w:tc>
          <w:tcPr>
            <w:tcW w:w="0" w:type="auto"/>
            <w:tcBorders>
              <w:top w:val="nil"/>
              <w:left w:val="nil"/>
              <w:bottom w:val="nil"/>
              <w:right w:val="nil"/>
            </w:tcBorders>
            <w:shd w:val="clear" w:color="auto" w:fill="auto"/>
            <w:noWrap/>
            <w:vAlign w:val="center"/>
            <w:tcPrChange w:id="3611" w:author="Steve Barbeaux" w:date="2022-10-09T19:44:00Z">
              <w:tcPr>
                <w:tcW w:w="599" w:type="dxa"/>
                <w:tcBorders>
                  <w:top w:val="nil"/>
                  <w:left w:val="nil"/>
                  <w:bottom w:val="nil"/>
                  <w:right w:val="nil"/>
                </w:tcBorders>
                <w:shd w:val="clear" w:color="auto" w:fill="auto"/>
                <w:noWrap/>
              </w:tcPr>
            </w:tcPrChange>
          </w:tcPr>
          <w:p w14:paraId="769867AC" w14:textId="61800900" w:rsidR="00304CE8" w:rsidRPr="00217552" w:rsidRDefault="00304CE8" w:rsidP="00304CE8">
            <w:pPr>
              <w:spacing w:after="0"/>
              <w:jc w:val="center"/>
              <w:rPr>
                <w:color w:val="000000"/>
                <w:sz w:val="16"/>
                <w:szCs w:val="16"/>
                <w:rPrChange w:id="3612" w:author="Steve Barbeaux" w:date="2022-10-09T19:45:00Z">
                  <w:rPr>
                    <w:color w:val="000000"/>
                    <w:sz w:val="16"/>
                    <w:szCs w:val="16"/>
                  </w:rPr>
                </w:rPrChange>
              </w:rPr>
            </w:pPr>
            <w:r w:rsidRPr="00217552">
              <w:rPr>
                <w:sz w:val="16"/>
                <w:szCs w:val="16"/>
                <w:rPrChange w:id="3613" w:author="Steve Barbeaux" w:date="2022-10-09T19:45:00Z">
                  <w:rPr>
                    <w:sz w:val="16"/>
                    <w:szCs w:val="16"/>
                  </w:rPr>
                </w:rPrChange>
              </w:rPr>
              <w:t>1.540</w:t>
            </w:r>
          </w:p>
        </w:tc>
        <w:tc>
          <w:tcPr>
            <w:tcW w:w="0" w:type="auto"/>
            <w:tcBorders>
              <w:top w:val="nil"/>
              <w:left w:val="nil"/>
              <w:bottom w:val="nil"/>
              <w:right w:val="nil"/>
            </w:tcBorders>
            <w:shd w:val="clear" w:color="auto" w:fill="auto"/>
            <w:noWrap/>
            <w:vAlign w:val="center"/>
            <w:tcPrChange w:id="3614" w:author="Steve Barbeaux" w:date="2022-10-09T19:44:00Z">
              <w:tcPr>
                <w:tcW w:w="598" w:type="dxa"/>
                <w:tcBorders>
                  <w:top w:val="nil"/>
                  <w:left w:val="nil"/>
                  <w:bottom w:val="nil"/>
                  <w:right w:val="nil"/>
                </w:tcBorders>
                <w:shd w:val="clear" w:color="auto" w:fill="auto"/>
                <w:noWrap/>
              </w:tcPr>
            </w:tcPrChange>
          </w:tcPr>
          <w:p w14:paraId="4FCE24CC" w14:textId="07E62D9B" w:rsidR="00304CE8" w:rsidRPr="00217552" w:rsidRDefault="00304CE8" w:rsidP="00304CE8">
            <w:pPr>
              <w:spacing w:after="0"/>
              <w:jc w:val="center"/>
              <w:rPr>
                <w:color w:val="000000"/>
                <w:sz w:val="16"/>
                <w:szCs w:val="16"/>
                <w:rPrChange w:id="3615" w:author="Steve Barbeaux" w:date="2022-10-09T19:45:00Z">
                  <w:rPr>
                    <w:color w:val="000000"/>
                    <w:sz w:val="16"/>
                    <w:szCs w:val="16"/>
                  </w:rPr>
                </w:rPrChange>
              </w:rPr>
            </w:pPr>
            <w:r w:rsidRPr="00217552">
              <w:rPr>
                <w:sz w:val="16"/>
                <w:szCs w:val="16"/>
                <w:rPrChange w:id="3616" w:author="Steve Barbeaux" w:date="2022-10-09T19:45:00Z">
                  <w:rPr>
                    <w:sz w:val="16"/>
                    <w:szCs w:val="16"/>
                  </w:rPr>
                </w:rPrChange>
              </w:rPr>
              <w:t>1.652</w:t>
            </w:r>
          </w:p>
        </w:tc>
        <w:tc>
          <w:tcPr>
            <w:tcW w:w="0" w:type="auto"/>
            <w:tcBorders>
              <w:top w:val="nil"/>
              <w:left w:val="nil"/>
              <w:bottom w:val="nil"/>
              <w:right w:val="nil"/>
            </w:tcBorders>
            <w:shd w:val="clear" w:color="auto" w:fill="auto"/>
            <w:noWrap/>
            <w:vAlign w:val="center"/>
            <w:tcPrChange w:id="3617" w:author="Steve Barbeaux" w:date="2022-10-09T19:44:00Z">
              <w:tcPr>
                <w:tcW w:w="599" w:type="dxa"/>
                <w:tcBorders>
                  <w:top w:val="nil"/>
                  <w:left w:val="nil"/>
                  <w:bottom w:val="nil"/>
                  <w:right w:val="nil"/>
                </w:tcBorders>
                <w:shd w:val="clear" w:color="auto" w:fill="auto"/>
                <w:noWrap/>
              </w:tcPr>
            </w:tcPrChange>
          </w:tcPr>
          <w:p w14:paraId="326694EE" w14:textId="2470364D" w:rsidR="00304CE8" w:rsidRPr="00217552" w:rsidRDefault="00304CE8" w:rsidP="00304CE8">
            <w:pPr>
              <w:spacing w:after="0"/>
              <w:jc w:val="center"/>
              <w:rPr>
                <w:color w:val="000000"/>
                <w:sz w:val="16"/>
                <w:szCs w:val="16"/>
                <w:rPrChange w:id="3618" w:author="Steve Barbeaux" w:date="2022-10-09T19:45:00Z">
                  <w:rPr>
                    <w:color w:val="000000"/>
                    <w:sz w:val="16"/>
                    <w:szCs w:val="16"/>
                  </w:rPr>
                </w:rPrChange>
              </w:rPr>
            </w:pPr>
            <w:r w:rsidRPr="00217552">
              <w:rPr>
                <w:sz w:val="16"/>
                <w:szCs w:val="16"/>
                <w:rPrChange w:id="3619" w:author="Steve Barbeaux" w:date="2022-10-09T19:45:00Z">
                  <w:rPr>
                    <w:sz w:val="16"/>
                    <w:szCs w:val="16"/>
                  </w:rPr>
                </w:rPrChange>
              </w:rPr>
              <w:t>1.650</w:t>
            </w:r>
          </w:p>
        </w:tc>
        <w:tc>
          <w:tcPr>
            <w:tcW w:w="0" w:type="auto"/>
            <w:tcBorders>
              <w:top w:val="nil"/>
              <w:left w:val="nil"/>
              <w:bottom w:val="nil"/>
              <w:right w:val="nil"/>
            </w:tcBorders>
            <w:shd w:val="clear" w:color="auto" w:fill="auto"/>
            <w:noWrap/>
            <w:vAlign w:val="center"/>
            <w:tcPrChange w:id="3620" w:author="Steve Barbeaux" w:date="2022-10-09T19:44:00Z">
              <w:tcPr>
                <w:tcW w:w="598" w:type="dxa"/>
                <w:tcBorders>
                  <w:top w:val="nil"/>
                  <w:left w:val="nil"/>
                  <w:bottom w:val="nil"/>
                  <w:right w:val="nil"/>
                </w:tcBorders>
                <w:shd w:val="clear" w:color="auto" w:fill="auto"/>
                <w:noWrap/>
              </w:tcPr>
            </w:tcPrChange>
          </w:tcPr>
          <w:p w14:paraId="246C3ABD" w14:textId="7FDFFB24" w:rsidR="00304CE8" w:rsidRPr="00217552" w:rsidRDefault="00304CE8" w:rsidP="00304CE8">
            <w:pPr>
              <w:spacing w:after="0"/>
              <w:jc w:val="center"/>
              <w:rPr>
                <w:color w:val="000000"/>
                <w:sz w:val="16"/>
                <w:szCs w:val="16"/>
                <w:rPrChange w:id="3621" w:author="Steve Barbeaux" w:date="2022-10-09T19:45:00Z">
                  <w:rPr>
                    <w:color w:val="000000"/>
                    <w:sz w:val="16"/>
                    <w:szCs w:val="16"/>
                  </w:rPr>
                </w:rPrChange>
              </w:rPr>
            </w:pPr>
            <w:r w:rsidRPr="00217552">
              <w:rPr>
                <w:sz w:val="16"/>
                <w:szCs w:val="16"/>
                <w:rPrChange w:id="3622" w:author="Steve Barbeaux" w:date="2022-10-09T19:45:00Z">
                  <w:rPr>
                    <w:sz w:val="16"/>
                    <w:szCs w:val="16"/>
                  </w:rPr>
                </w:rPrChange>
              </w:rPr>
              <w:t>1.670</w:t>
            </w:r>
          </w:p>
        </w:tc>
        <w:tc>
          <w:tcPr>
            <w:tcW w:w="0" w:type="auto"/>
            <w:tcBorders>
              <w:top w:val="nil"/>
              <w:left w:val="nil"/>
              <w:bottom w:val="nil"/>
              <w:right w:val="nil"/>
            </w:tcBorders>
            <w:shd w:val="clear" w:color="auto" w:fill="auto"/>
            <w:noWrap/>
            <w:vAlign w:val="center"/>
            <w:tcPrChange w:id="3623" w:author="Steve Barbeaux" w:date="2022-10-09T19:44:00Z">
              <w:tcPr>
                <w:tcW w:w="599" w:type="dxa"/>
                <w:tcBorders>
                  <w:top w:val="nil"/>
                  <w:left w:val="nil"/>
                  <w:bottom w:val="nil"/>
                  <w:right w:val="nil"/>
                </w:tcBorders>
                <w:shd w:val="clear" w:color="auto" w:fill="auto"/>
                <w:noWrap/>
              </w:tcPr>
            </w:tcPrChange>
          </w:tcPr>
          <w:p w14:paraId="67163B0D" w14:textId="4EB285BE" w:rsidR="00304CE8" w:rsidRPr="00217552" w:rsidRDefault="00304CE8" w:rsidP="00304CE8">
            <w:pPr>
              <w:spacing w:after="0"/>
              <w:jc w:val="center"/>
              <w:rPr>
                <w:color w:val="000000"/>
                <w:sz w:val="16"/>
                <w:szCs w:val="16"/>
                <w:rPrChange w:id="3624" w:author="Steve Barbeaux" w:date="2022-10-09T19:45:00Z">
                  <w:rPr>
                    <w:color w:val="000000"/>
                    <w:sz w:val="16"/>
                    <w:szCs w:val="16"/>
                  </w:rPr>
                </w:rPrChange>
              </w:rPr>
            </w:pPr>
            <w:r w:rsidRPr="00217552">
              <w:rPr>
                <w:sz w:val="16"/>
                <w:szCs w:val="16"/>
                <w:rPrChange w:id="3625" w:author="Steve Barbeaux" w:date="2022-10-09T19:45:00Z">
                  <w:rPr>
                    <w:sz w:val="16"/>
                    <w:szCs w:val="16"/>
                  </w:rPr>
                </w:rPrChange>
              </w:rPr>
              <w:t>1.748</w:t>
            </w:r>
          </w:p>
        </w:tc>
        <w:tc>
          <w:tcPr>
            <w:tcW w:w="0" w:type="auto"/>
            <w:tcBorders>
              <w:top w:val="nil"/>
              <w:left w:val="nil"/>
              <w:bottom w:val="nil"/>
              <w:right w:val="nil"/>
            </w:tcBorders>
            <w:shd w:val="clear" w:color="auto" w:fill="auto"/>
            <w:noWrap/>
            <w:vAlign w:val="center"/>
            <w:tcPrChange w:id="3626" w:author="Steve Barbeaux" w:date="2022-10-09T19:44:00Z">
              <w:tcPr>
                <w:tcW w:w="598" w:type="dxa"/>
                <w:tcBorders>
                  <w:top w:val="nil"/>
                  <w:left w:val="nil"/>
                  <w:bottom w:val="nil"/>
                  <w:right w:val="nil"/>
                </w:tcBorders>
                <w:shd w:val="clear" w:color="auto" w:fill="auto"/>
                <w:noWrap/>
              </w:tcPr>
            </w:tcPrChange>
          </w:tcPr>
          <w:p w14:paraId="5AE44C1F" w14:textId="31C1B8FE" w:rsidR="00304CE8" w:rsidRPr="00217552" w:rsidRDefault="00304CE8" w:rsidP="00304CE8">
            <w:pPr>
              <w:spacing w:after="0"/>
              <w:jc w:val="center"/>
              <w:rPr>
                <w:color w:val="000000"/>
                <w:sz w:val="16"/>
                <w:szCs w:val="16"/>
                <w:rPrChange w:id="3627" w:author="Steve Barbeaux" w:date="2022-10-09T19:45:00Z">
                  <w:rPr>
                    <w:color w:val="000000"/>
                    <w:sz w:val="16"/>
                    <w:szCs w:val="16"/>
                  </w:rPr>
                </w:rPrChange>
              </w:rPr>
            </w:pPr>
            <w:r w:rsidRPr="00217552">
              <w:rPr>
                <w:sz w:val="16"/>
                <w:szCs w:val="16"/>
                <w:rPrChange w:id="3628" w:author="Steve Barbeaux" w:date="2022-10-09T19:45:00Z">
                  <w:rPr>
                    <w:sz w:val="16"/>
                    <w:szCs w:val="16"/>
                  </w:rPr>
                </w:rPrChange>
              </w:rPr>
              <w:t>1.827</w:t>
            </w:r>
          </w:p>
        </w:tc>
        <w:tc>
          <w:tcPr>
            <w:tcW w:w="0" w:type="auto"/>
            <w:tcBorders>
              <w:top w:val="nil"/>
              <w:left w:val="nil"/>
              <w:bottom w:val="nil"/>
              <w:right w:val="nil"/>
            </w:tcBorders>
            <w:shd w:val="clear" w:color="auto" w:fill="auto"/>
            <w:noWrap/>
            <w:vAlign w:val="center"/>
            <w:tcPrChange w:id="3629" w:author="Steve Barbeaux" w:date="2022-10-09T19:44:00Z">
              <w:tcPr>
                <w:tcW w:w="599" w:type="dxa"/>
                <w:tcBorders>
                  <w:top w:val="nil"/>
                  <w:left w:val="nil"/>
                  <w:bottom w:val="nil"/>
                  <w:right w:val="nil"/>
                </w:tcBorders>
                <w:shd w:val="clear" w:color="auto" w:fill="auto"/>
                <w:noWrap/>
              </w:tcPr>
            </w:tcPrChange>
          </w:tcPr>
          <w:p w14:paraId="03491868" w14:textId="6FE2C27C" w:rsidR="00304CE8" w:rsidRPr="00217552" w:rsidRDefault="00304CE8" w:rsidP="00304CE8">
            <w:pPr>
              <w:spacing w:after="0"/>
              <w:jc w:val="center"/>
              <w:rPr>
                <w:color w:val="000000"/>
                <w:sz w:val="16"/>
                <w:szCs w:val="16"/>
                <w:rPrChange w:id="3630" w:author="Steve Barbeaux" w:date="2022-10-09T19:45:00Z">
                  <w:rPr>
                    <w:color w:val="000000"/>
                    <w:sz w:val="16"/>
                    <w:szCs w:val="16"/>
                  </w:rPr>
                </w:rPrChange>
              </w:rPr>
            </w:pPr>
            <w:r w:rsidRPr="00217552">
              <w:rPr>
                <w:sz w:val="16"/>
                <w:szCs w:val="16"/>
                <w:rPrChange w:id="3631" w:author="Steve Barbeaux" w:date="2022-10-09T19:45:00Z">
                  <w:rPr>
                    <w:sz w:val="16"/>
                    <w:szCs w:val="16"/>
                  </w:rPr>
                </w:rPrChange>
              </w:rPr>
              <w:t>1.840</w:t>
            </w:r>
          </w:p>
        </w:tc>
        <w:tc>
          <w:tcPr>
            <w:tcW w:w="0" w:type="auto"/>
            <w:tcBorders>
              <w:top w:val="nil"/>
              <w:left w:val="nil"/>
              <w:bottom w:val="nil"/>
              <w:right w:val="nil"/>
            </w:tcBorders>
            <w:shd w:val="clear" w:color="auto" w:fill="auto"/>
            <w:noWrap/>
            <w:vAlign w:val="center"/>
            <w:tcPrChange w:id="3632" w:author="Steve Barbeaux" w:date="2022-10-09T19:44:00Z">
              <w:tcPr>
                <w:tcW w:w="598" w:type="dxa"/>
                <w:tcBorders>
                  <w:top w:val="nil"/>
                  <w:left w:val="nil"/>
                  <w:bottom w:val="nil"/>
                  <w:right w:val="nil"/>
                </w:tcBorders>
                <w:shd w:val="clear" w:color="auto" w:fill="auto"/>
                <w:noWrap/>
              </w:tcPr>
            </w:tcPrChange>
          </w:tcPr>
          <w:p w14:paraId="263A0AC6" w14:textId="694C038F" w:rsidR="00304CE8" w:rsidRPr="00217552" w:rsidRDefault="00304CE8" w:rsidP="00304CE8">
            <w:pPr>
              <w:spacing w:after="0"/>
              <w:jc w:val="center"/>
              <w:rPr>
                <w:color w:val="000000"/>
                <w:sz w:val="16"/>
                <w:szCs w:val="16"/>
                <w:rPrChange w:id="3633" w:author="Steve Barbeaux" w:date="2022-10-09T19:45:00Z">
                  <w:rPr>
                    <w:color w:val="000000"/>
                    <w:sz w:val="16"/>
                    <w:szCs w:val="16"/>
                  </w:rPr>
                </w:rPrChange>
              </w:rPr>
            </w:pPr>
            <w:r w:rsidRPr="00217552">
              <w:rPr>
                <w:sz w:val="16"/>
                <w:szCs w:val="16"/>
                <w:rPrChange w:id="3634" w:author="Steve Barbeaux" w:date="2022-10-09T19:45:00Z">
                  <w:rPr>
                    <w:sz w:val="16"/>
                    <w:szCs w:val="16"/>
                  </w:rPr>
                </w:rPrChange>
              </w:rPr>
              <w:t>1.791</w:t>
            </w:r>
          </w:p>
        </w:tc>
        <w:tc>
          <w:tcPr>
            <w:tcW w:w="0" w:type="auto"/>
            <w:tcBorders>
              <w:top w:val="nil"/>
              <w:left w:val="nil"/>
              <w:bottom w:val="nil"/>
              <w:right w:val="nil"/>
            </w:tcBorders>
            <w:shd w:val="clear" w:color="auto" w:fill="auto"/>
            <w:noWrap/>
            <w:vAlign w:val="center"/>
            <w:tcPrChange w:id="3635" w:author="Steve Barbeaux" w:date="2022-10-09T19:44:00Z">
              <w:tcPr>
                <w:tcW w:w="599" w:type="dxa"/>
                <w:tcBorders>
                  <w:top w:val="nil"/>
                  <w:left w:val="nil"/>
                  <w:bottom w:val="nil"/>
                  <w:right w:val="nil"/>
                </w:tcBorders>
                <w:shd w:val="clear" w:color="auto" w:fill="auto"/>
                <w:noWrap/>
              </w:tcPr>
            </w:tcPrChange>
          </w:tcPr>
          <w:p w14:paraId="1BBC223B" w14:textId="2431702C" w:rsidR="00304CE8" w:rsidRPr="00217552" w:rsidRDefault="00304CE8" w:rsidP="00304CE8">
            <w:pPr>
              <w:spacing w:after="0"/>
              <w:jc w:val="center"/>
              <w:rPr>
                <w:color w:val="000000"/>
                <w:sz w:val="16"/>
                <w:szCs w:val="16"/>
                <w:rPrChange w:id="3636" w:author="Steve Barbeaux" w:date="2022-10-09T19:45:00Z">
                  <w:rPr>
                    <w:color w:val="000000"/>
                    <w:sz w:val="16"/>
                    <w:szCs w:val="16"/>
                  </w:rPr>
                </w:rPrChange>
              </w:rPr>
            </w:pPr>
            <w:r w:rsidRPr="00217552">
              <w:rPr>
                <w:sz w:val="16"/>
                <w:szCs w:val="16"/>
                <w:rPrChange w:id="3637" w:author="Steve Barbeaux" w:date="2022-10-09T19:45:00Z">
                  <w:rPr>
                    <w:sz w:val="16"/>
                    <w:szCs w:val="16"/>
                  </w:rPr>
                </w:rPrChange>
              </w:rPr>
              <w:t>1.740</w:t>
            </w:r>
          </w:p>
        </w:tc>
      </w:tr>
      <w:tr w:rsidR="00304CE8" w:rsidRPr="005F5568" w14:paraId="5E2B9FB5" w14:textId="77777777" w:rsidTr="00217552">
        <w:trPr>
          <w:trPrChange w:id="3638"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3639" w:author="Steve Barbeaux" w:date="2022-10-09T19:44:00Z">
              <w:tcPr>
                <w:tcW w:w="598" w:type="dxa"/>
                <w:tcBorders>
                  <w:top w:val="nil"/>
                  <w:left w:val="nil"/>
                  <w:bottom w:val="nil"/>
                  <w:right w:val="nil"/>
                </w:tcBorders>
                <w:shd w:val="clear" w:color="auto" w:fill="auto"/>
                <w:noWrap/>
                <w:vAlign w:val="center"/>
              </w:tcPr>
            </w:tcPrChange>
          </w:tcPr>
          <w:p w14:paraId="2DFF13F0" w14:textId="77777777" w:rsidR="00304CE8" w:rsidRPr="00217552" w:rsidRDefault="00304CE8" w:rsidP="00304CE8">
            <w:pPr>
              <w:spacing w:after="0"/>
              <w:jc w:val="center"/>
              <w:rPr>
                <w:sz w:val="16"/>
                <w:szCs w:val="16"/>
                <w:rPrChange w:id="3640" w:author="Steve Barbeaux" w:date="2022-10-09T19:45:00Z">
                  <w:rPr>
                    <w:sz w:val="16"/>
                    <w:szCs w:val="16"/>
                  </w:rPr>
                </w:rPrChange>
              </w:rPr>
            </w:pPr>
            <w:r w:rsidRPr="00217552">
              <w:rPr>
                <w:sz w:val="16"/>
                <w:szCs w:val="16"/>
                <w:rPrChange w:id="3641" w:author="Steve Barbeaux" w:date="2022-10-09T19:45:00Z">
                  <w:rPr>
                    <w:sz w:val="16"/>
                    <w:szCs w:val="16"/>
                  </w:rPr>
                </w:rPrChange>
              </w:rPr>
              <w:t>2013</w:t>
            </w:r>
          </w:p>
        </w:tc>
        <w:tc>
          <w:tcPr>
            <w:tcW w:w="0" w:type="auto"/>
            <w:tcBorders>
              <w:top w:val="nil"/>
              <w:left w:val="nil"/>
              <w:bottom w:val="nil"/>
              <w:right w:val="nil"/>
            </w:tcBorders>
            <w:vAlign w:val="center"/>
            <w:tcPrChange w:id="3642" w:author="Steve Barbeaux" w:date="2022-10-09T19:44:00Z">
              <w:tcPr>
                <w:tcW w:w="599" w:type="dxa"/>
                <w:tcBorders>
                  <w:top w:val="nil"/>
                  <w:left w:val="nil"/>
                  <w:bottom w:val="nil"/>
                  <w:right w:val="nil"/>
                </w:tcBorders>
              </w:tcPr>
            </w:tcPrChange>
          </w:tcPr>
          <w:p w14:paraId="2DACB7E1" w14:textId="17A91F0E" w:rsidR="00304CE8" w:rsidRPr="00217552" w:rsidRDefault="00304CE8" w:rsidP="00304CE8">
            <w:pPr>
              <w:spacing w:after="0"/>
              <w:jc w:val="center"/>
              <w:rPr>
                <w:sz w:val="16"/>
                <w:szCs w:val="16"/>
                <w:rPrChange w:id="3643" w:author="Steve Barbeaux" w:date="2022-10-09T19:45:00Z">
                  <w:rPr>
                    <w:sz w:val="16"/>
                    <w:szCs w:val="16"/>
                  </w:rPr>
                </w:rPrChange>
              </w:rPr>
            </w:pPr>
            <w:r w:rsidRPr="00217552">
              <w:rPr>
                <w:sz w:val="16"/>
                <w:szCs w:val="16"/>
                <w:rPrChange w:id="3644" w:author="Steve Barbeaux" w:date="2022-10-09T19:45:00Z">
                  <w:rPr>
                    <w:sz w:val="16"/>
                    <w:szCs w:val="16"/>
                  </w:rPr>
                </w:rPrChange>
              </w:rPr>
              <w:t>0.179</w:t>
            </w:r>
          </w:p>
        </w:tc>
        <w:tc>
          <w:tcPr>
            <w:tcW w:w="0" w:type="auto"/>
            <w:tcBorders>
              <w:top w:val="nil"/>
              <w:left w:val="nil"/>
              <w:bottom w:val="nil"/>
              <w:right w:val="nil"/>
            </w:tcBorders>
            <w:shd w:val="clear" w:color="auto" w:fill="auto"/>
            <w:noWrap/>
            <w:vAlign w:val="center"/>
            <w:tcPrChange w:id="3645" w:author="Steve Barbeaux" w:date="2022-10-09T19:44:00Z">
              <w:tcPr>
                <w:tcW w:w="598" w:type="dxa"/>
                <w:tcBorders>
                  <w:top w:val="nil"/>
                  <w:left w:val="nil"/>
                  <w:bottom w:val="nil"/>
                  <w:right w:val="nil"/>
                </w:tcBorders>
                <w:shd w:val="clear" w:color="auto" w:fill="auto"/>
                <w:noWrap/>
              </w:tcPr>
            </w:tcPrChange>
          </w:tcPr>
          <w:p w14:paraId="5616F679" w14:textId="4E19121C" w:rsidR="00304CE8" w:rsidRPr="00217552" w:rsidRDefault="00304CE8" w:rsidP="00304CE8">
            <w:pPr>
              <w:spacing w:after="0"/>
              <w:jc w:val="center"/>
              <w:rPr>
                <w:sz w:val="16"/>
                <w:szCs w:val="16"/>
                <w:rPrChange w:id="3646" w:author="Steve Barbeaux" w:date="2022-10-09T19:45:00Z">
                  <w:rPr>
                    <w:sz w:val="16"/>
                    <w:szCs w:val="16"/>
                  </w:rPr>
                </w:rPrChange>
              </w:rPr>
            </w:pPr>
            <w:r w:rsidRPr="00217552">
              <w:rPr>
                <w:sz w:val="16"/>
                <w:szCs w:val="16"/>
                <w:rPrChange w:id="3647" w:author="Steve Barbeaux" w:date="2022-10-09T19:45:00Z">
                  <w:rPr>
                    <w:sz w:val="16"/>
                    <w:szCs w:val="16"/>
                  </w:rPr>
                </w:rPrChange>
              </w:rPr>
              <w:t>0.256</w:t>
            </w:r>
          </w:p>
        </w:tc>
        <w:tc>
          <w:tcPr>
            <w:tcW w:w="0" w:type="auto"/>
            <w:tcBorders>
              <w:top w:val="nil"/>
              <w:left w:val="nil"/>
              <w:bottom w:val="nil"/>
              <w:right w:val="nil"/>
            </w:tcBorders>
            <w:shd w:val="clear" w:color="auto" w:fill="auto"/>
            <w:noWrap/>
            <w:vAlign w:val="center"/>
            <w:tcPrChange w:id="3648" w:author="Steve Barbeaux" w:date="2022-10-09T19:44:00Z">
              <w:tcPr>
                <w:tcW w:w="599" w:type="dxa"/>
                <w:tcBorders>
                  <w:top w:val="nil"/>
                  <w:left w:val="nil"/>
                  <w:bottom w:val="nil"/>
                  <w:right w:val="nil"/>
                </w:tcBorders>
                <w:shd w:val="clear" w:color="auto" w:fill="auto"/>
                <w:noWrap/>
              </w:tcPr>
            </w:tcPrChange>
          </w:tcPr>
          <w:p w14:paraId="49FA6197" w14:textId="32D89497" w:rsidR="00304CE8" w:rsidRPr="00217552" w:rsidRDefault="00304CE8" w:rsidP="00304CE8">
            <w:pPr>
              <w:spacing w:after="0"/>
              <w:jc w:val="center"/>
              <w:rPr>
                <w:sz w:val="16"/>
                <w:szCs w:val="16"/>
                <w:rPrChange w:id="3649" w:author="Steve Barbeaux" w:date="2022-10-09T19:45:00Z">
                  <w:rPr>
                    <w:sz w:val="16"/>
                    <w:szCs w:val="16"/>
                  </w:rPr>
                </w:rPrChange>
              </w:rPr>
            </w:pPr>
            <w:r w:rsidRPr="00217552">
              <w:rPr>
                <w:sz w:val="16"/>
                <w:szCs w:val="16"/>
                <w:rPrChange w:id="3650" w:author="Steve Barbeaux" w:date="2022-10-09T19:45:00Z">
                  <w:rPr>
                    <w:sz w:val="16"/>
                    <w:szCs w:val="16"/>
                  </w:rPr>
                </w:rPrChange>
              </w:rPr>
              <w:t>0.371</w:t>
            </w:r>
          </w:p>
        </w:tc>
        <w:tc>
          <w:tcPr>
            <w:tcW w:w="0" w:type="auto"/>
            <w:tcBorders>
              <w:top w:val="nil"/>
              <w:left w:val="nil"/>
              <w:bottom w:val="nil"/>
              <w:right w:val="nil"/>
            </w:tcBorders>
            <w:shd w:val="clear" w:color="auto" w:fill="auto"/>
            <w:noWrap/>
            <w:vAlign w:val="center"/>
            <w:tcPrChange w:id="3651" w:author="Steve Barbeaux" w:date="2022-10-09T19:44:00Z">
              <w:tcPr>
                <w:tcW w:w="598" w:type="dxa"/>
                <w:tcBorders>
                  <w:top w:val="nil"/>
                  <w:left w:val="nil"/>
                  <w:bottom w:val="nil"/>
                  <w:right w:val="nil"/>
                </w:tcBorders>
                <w:shd w:val="clear" w:color="auto" w:fill="auto"/>
                <w:noWrap/>
              </w:tcPr>
            </w:tcPrChange>
          </w:tcPr>
          <w:p w14:paraId="257EAB55" w14:textId="74A5B04E" w:rsidR="00304CE8" w:rsidRPr="00217552" w:rsidRDefault="00304CE8" w:rsidP="00304CE8">
            <w:pPr>
              <w:spacing w:after="0"/>
              <w:jc w:val="center"/>
              <w:rPr>
                <w:sz w:val="16"/>
                <w:szCs w:val="16"/>
                <w:rPrChange w:id="3652" w:author="Steve Barbeaux" w:date="2022-10-09T19:45:00Z">
                  <w:rPr>
                    <w:sz w:val="16"/>
                    <w:szCs w:val="16"/>
                  </w:rPr>
                </w:rPrChange>
              </w:rPr>
            </w:pPr>
            <w:r w:rsidRPr="00217552">
              <w:rPr>
                <w:sz w:val="16"/>
                <w:szCs w:val="16"/>
                <w:rPrChange w:id="3653" w:author="Steve Barbeaux" w:date="2022-10-09T19:45:00Z">
                  <w:rPr>
                    <w:sz w:val="16"/>
                    <w:szCs w:val="16"/>
                  </w:rPr>
                </w:rPrChange>
              </w:rPr>
              <w:t>0.558</w:t>
            </w:r>
          </w:p>
        </w:tc>
        <w:tc>
          <w:tcPr>
            <w:tcW w:w="0" w:type="auto"/>
            <w:tcBorders>
              <w:top w:val="nil"/>
              <w:left w:val="nil"/>
              <w:bottom w:val="nil"/>
              <w:right w:val="nil"/>
            </w:tcBorders>
            <w:shd w:val="clear" w:color="auto" w:fill="auto"/>
            <w:noWrap/>
            <w:vAlign w:val="center"/>
            <w:tcPrChange w:id="3654" w:author="Steve Barbeaux" w:date="2022-10-09T19:44:00Z">
              <w:tcPr>
                <w:tcW w:w="599" w:type="dxa"/>
                <w:tcBorders>
                  <w:top w:val="nil"/>
                  <w:left w:val="nil"/>
                  <w:bottom w:val="nil"/>
                  <w:right w:val="nil"/>
                </w:tcBorders>
                <w:shd w:val="clear" w:color="auto" w:fill="auto"/>
                <w:noWrap/>
              </w:tcPr>
            </w:tcPrChange>
          </w:tcPr>
          <w:p w14:paraId="077FAEAE" w14:textId="13698DCF" w:rsidR="00304CE8" w:rsidRPr="00217552" w:rsidRDefault="00304CE8" w:rsidP="00304CE8">
            <w:pPr>
              <w:spacing w:after="0"/>
              <w:jc w:val="center"/>
              <w:rPr>
                <w:sz w:val="16"/>
                <w:szCs w:val="16"/>
                <w:rPrChange w:id="3655" w:author="Steve Barbeaux" w:date="2022-10-09T19:45:00Z">
                  <w:rPr>
                    <w:sz w:val="16"/>
                    <w:szCs w:val="16"/>
                  </w:rPr>
                </w:rPrChange>
              </w:rPr>
            </w:pPr>
            <w:r w:rsidRPr="00217552">
              <w:rPr>
                <w:sz w:val="16"/>
                <w:szCs w:val="16"/>
                <w:rPrChange w:id="3656" w:author="Steve Barbeaux" w:date="2022-10-09T19:45:00Z">
                  <w:rPr>
                    <w:sz w:val="16"/>
                    <w:szCs w:val="16"/>
                  </w:rPr>
                </w:rPrChange>
              </w:rPr>
              <w:t>0.859</w:t>
            </w:r>
          </w:p>
        </w:tc>
        <w:tc>
          <w:tcPr>
            <w:tcW w:w="0" w:type="auto"/>
            <w:tcBorders>
              <w:top w:val="nil"/>
              <w:left w:val="nil"/>
              <w:bottom w:val="nil"/>
              <w:right w:val="nil"/>
            </w:tcBorders>
            <w:shd w:val="clear" w:color="auto" w:fill="auto"/>
            <w:noWrap/>
            <w:vAlign w:val="center"/>
            <w:tcPrChange w:id="3657" w:author="Steve Barbeaux" w:date="2022-10-09T19:44:00Z">
              <w:tcPr>
                <w:tcW w:w="598" w:type="dxa"/>
                <w:tcBorders>
                  <w:top w:val="nil"/>
                  <w:left w:val="nil"/>
                  <w:bottom w:val="nil"/>
                  <w:right w:val="nil"/>
                </w:tcBorders>
                <w:shd w:val="clear" w:color="auto" w:fill="auto"/>
                <w:noWrap/>
              </w:tcPr>
            </w:tcPrChange>
          </w:tcPr>
          <w:p w14:paraId="485CF1AC" w14:textId="53720036" w:rsidR="00304CE8" w:rsidRPr="00217552" w:rsidRDefault="00304CE8" w:rsidP="00304CE8">
            <w:pPr>
              <w:spacing w:after="0"/>
              <w:jc w:val="center"/>
              <w:rPr>
                <w:sz w:val="16"/>
                <w:szCs w:val="16"/>
                <w:rPrChange w:id="3658" w:author="Steve Barbeaux" w:date="2022-10-09T19:45:00Z">
                  <w:rPr>
                    <w:sz w:val="16"/>
                    <w:szCs w:val="16"/>
                  </w:rPr>
                </w:rPrChange>
              </w:rPr>
            </w:pPr>
            <w:r w:rsidRPr="00217552">
              <w:rPr>
                <w:sz w:val="16"/>
                <w:szCs w:val="16"/>
                <w:rPrChange w:id="3659" w:author="Steve Barbeaux" w:date="2022-10-09T19:45:00Z">
                  <w:rPr>
                    <w:sz w:val="16"/>
                    <w:szCs w:val="16"/>
                  </w:rPr>
                </w:rPrChange>
              </w:rPr>
              <w:t>1.238</w:t>
            </w:r>
          </w:p>
        </w:tc>
        <w:tc>
          <w:tcPr>
            <w:tcW w:w="0" w:type="auto"/>
            <w:tcBorders>
              <w:top w:val="nil"/>
              <w:left w:val="nil"/>
              <w:bottom w:val="nil"/>
              <w:right w:val="nil"/>
            </w:tcBorders>
            <w:shd w:val="clear" w:color="auto" w:fill="auto"/>
            <w:noWrap/>
            <w:vAlign w:val="center"/>
            <w:tcPrChange w:id="3660" w:author="Steve Barbeaux" w:date="2022-10-09T19:44:00Z">
              <w:tcPr>
                <w:tcW w:w="599" w:type="dxa"/>
                <w:tcBorders>
                  <w:top w:val="nil"/>
                  <w:left w:val="nil"/>
                  <w:bottom w:val="nil"/>
                  <w:right w:val="nil"/>
                </w:tcBorders>
                <w:shd w:val="clear" w:color="auto" w:fill="auto"/>
                <w:noWrap/>
              </w:tcPr>
            </w:tcPrChange>
          </w:tcPr>
          <w:p w14:paraId="30B0309F" w14:textId="577EF26E" w:rsidR="00304CE8" w:rsidRPr="00217552" w:rsidRDefault="00304CE8" w:rsidP="00304CE8">
            <w:pPr>
              <w:spacing w:after="0"/>
              <w:jc w:val="center"/>
              <w:rPr>
                <w:sz w:val="16"/>
                <w:szCs w:val="16"/>
                <w:rPrChange w:id="3661" w:author="Steve Barbeaux" w:date="2022-10-09T19:45:00Z">
                  <w:rPr>
                    <w:sz w:val="16"/>
                    <w:szCs w:val="16"/>
                  </w:rPr>
                </w:rPrChange>
              </w:rPr>
            </w:pPr>
            <w:r w:rsidRPr="00217552">
              <w:rPr>
                <w:sz w:val="16"/>
                <w:szCs w:val="16"/>
                <w:rPrChange w:id="3662" w:author="Steve Barbeaux" w:date="2022-10-09T19:45:00Z">
                  <w:rPr>
                    <w:sz w:val="16"/>
                    <w:szCs w:val="16"/>
                  </w:rPr>
                </w:rPrChange>
              </w:rPr>
              <w:t>1.540</w:t>
            </w:r>
          </w:p>
        </w:tc>
        <w:tc>
          <w:tcPr>
            <w:tcW w:w="0" w:type="auto"/>
            <w:tcBorders>
              <w:top w:val="nil"/>
              <w:left w:val="nil"/>
              <w:bottom w:val="nil"/>
              <w:right w:val="nil"/>
            </w:tcBorders>
            <w:shd w:val="clear" w:color="auto" w:fill="auto"/>
            <w:noWrap/>
            <w:vAlign w:val="center"/>
            <w:tcPrChange w:id="3663" w:author="Steve Barbeaux" w:date="2022-10-09T19:44:00Z">
              <w:tcPr>
                <w:tcW w:w="598" w:type="dxa"/>
                <w:tcBorders>
                  <w:top w:val="nil"/>
                  <w:left w:val="nil"/>
                  <w:bottom w:val="nil"/>
                  <w:right w:val="nil"/>
                </w:tcBorders>
                <w:shd w:val="clear" w:color="auto" w:fill="auto"/>
                <w:noWrap/>
              </w:tcPr>
            </w:tcPrChange>
          </w:tcPr>
          <w:p w14:paraId="72461522" w14:textId="3C27457F" w:rsidR="00304CE8" w:rsidRPr="00217552" w:rsidRDefault="00304CE8" w:rsidP="00304CE8">
            <w:pPr>
              <w:spacing w:after="0"/>
              <w:jc w:val="center"/>
              <w:rPr>
                <w:sz w:val="16"/>
                <w:szCs w:val="16"/>
                <w:rPrChange w:id="3664" w:author="Steve Barbeaux" w:date="2022-10-09T19:45:00Z">
                  <w:rPr>
                    <w:sz w:val="16"/>
                    <w:szCs w:val="16"/>
                  </w:rPr>
                </w:rPrChange>
              </w:rPr>
            </w:pPr>
            <w:r w:rsidRPr="00217552">
              <w:rPr>
                <w:sz w:val="16"/>
                <w:szCs w:val="16"/>
                <w:rPrChange w:id="3665" w:author="Steve Barbeaux" w:date="2022-10-09T19:45:00Z">
                  <w:rPr>
                    <w:sz w:val="16"/>
                    <w:szCs w:val="16"/>
                  </w:rPr>
                </w:rPrChange>
              </w:rPr>
              <w:t>1.652</w:t>
            </w:r>
          </w:p>
        </w:tc>
        <w:tc>
          <w:tcPr>
            <w:tcW w:w="0" w:type="auto"/>
            <w:tcBorders>
              <w:top w:val="nil"/>
              <w:left w:val="nil"/>
              <w:bottom w:val="nil"/>
              <w:right w:val="nil"/>
            </w:tcBorders>
            <w:shd w:val="clear" w:color="auto" w:fill="auto"/>
            <w:noWrap/>
            <w:vAlign w:val="center"/>
            <w:tcPrChange w:id="3666" w:author="Steve Barbeaux" w:date="2022-10-09T19:44:00Z">
              <w:tcPr>
                <w:tcW w:w="599" w:type="dxa"/>
                <w:tcBorders>
                  <w:top w:val="nil"/>
                  <w:left w:val="nil"/>
                  <w:bottom w:val="nil"/>
                  <w:right w:val="nil"/>
                </w:tcBorders>
                <w:shd w:val="clear" w:color="auto" w:fill="auto"/>
                <w:noWrap/>
              </w:tcPr>
            </w:tcPrChange>
          </w:tcPr>
          <w:p w14:paraId="05A59D3C" w14:textId="49A1E351" w:rsidR="00304CE8" w:rsidRPr="00217552" w:rsidRDefault="00304CE8" w:rsidP="00304CE8">
            <w:pPr>
              <w:spacing w:after="0"/>
              <w:jc w:val="center"/>
              <w:rPr>
                <w:sz w:val="16"/>
                <w:szCs w:val="16"/>
                <w:rPrChange w:id="3667" w:author="Steve Barbeaux" w:date="2022-10-09T19:45:00Z">
                  <w:rPr>
                    <w:sz w:val="16"/>
                    <w:szCs w:val="16"/>
                  </w:rPr>
                </w:rPrChange>
              </w:rPr>
            </w:pPr>
            <w:r w:rsidRPr="00217552">
              <w:rPr>
                <w:sz w:val="16"/>
                <w:szCs w:val="16"/>
                <w:rPrChange w:id="3668" w:author="Steve Barbeaux" w:date="2022-10-09T19:45:00Z">
                  <w:rPr>
                    <w:sz w:val="16"/>
                    <w:szCs w:val="16"/>
                  </w:rPr>
                </w:rPrChange>
              </w:rPr>
              <w:t>1.650</w:t>
            </w:r>
          </w:p>
        </w:tc>
        <w:tc>
          <w:tcPr>
            <w:tcW w:w="0" w:type="auto"/>
            <w:tcBorders>
              <w:top w:val="nil"/>
              <w:left w:val="nil"/>
              <w:bottom w:val="nil"/>
              <w:right w:val="nil"/>
            </w:tcBorders>
            <w:shd w:val="clear" w:color="auto" w:fill="auto"/>
            <w:noWrap/>
            <w:vAlign w:val="center"/>
            <w:tcPrChange w:id="3669" w:author="Steve Barbeaux" w:date="2022-10-09T19:44:00Z">
              <w:tcPr>
                <w:tcW w:w="598" w:type="dxa"/>
                <w:tcBorders>
                  <w:top w:val="nil"/>
                  <w:left w:val="nil"/>
                  <w:bottom w:val="nil"/>
                  <w:right w:val="nil"/>
                </w:tcBorders>
                <w:shd w:val="clear" w:color="auto" w:fill="auto"/>
                <w:noWrap/>
              </w:tcPr>
            </w:tcPrChange>
          </w:tcPr>
          <w:p w14:paraId="3D8DBF38" w14:textId="629A6D85" w:rsidR="00304CE8" w:rsidRPr="00217552" w:rsidRDefault="00304CE8" w:rsidP="00304CE8">
            <w:pPr>
              <w:spacing w:after="0"/>
              <w:jc w:val="center"/>
              <w:rPr>
                <w:sz w:val="16"/>
                <w:szCs w:val="16"/>
                <w:rPrChange w:id="3670" w:author="Steve Barbeaux" w:date="2022-10-09T19:45:00Z">
                  <w:rPr>
                    <w:sz w:val="16"/>
                    <w:szCs w:val="16"/>
                  </w:rPr>
                </w:rPrChange>
              </w:rPr>
            </w:pPr>
            <w:r w:rsidRPr="00217552">
              <w:rPr>
                <w:sz w:val="16"/>
                <w:szCs w:val="16"/>
                <w:rPrChange w:id="3671" w:author="Steve Barbeaux" w:date="2022-10-09T19:45:00Z">
                  <w:rPr>
                    <w:sz w:val="16"/>
                    <w:szCs w:val="16"/>
                  </w:rPr>
                </w:rPrChange>
              </w:rPr>
              <w:t>1.670</w:t>
            </w:r>
          </w:p>
        </w:tc>
        <w:tc>
          <w:tcPr>
            <w:tcW w:w="0" w:type="auto"/>
            <w:tcBorders>
              <w:top w:val="nil"/>
              <w:left w:val="nil"/>
              <w:bottom w:val="nil"/>
              <w:right w:val="nil"/>
            </w:tcBorders>
            <w:shd w:val="clear" w:color="auto" w:fill="auto"/>
            <w:noWrap/>
            <w:vAlign w:val="center"/>
            <w:tcPrChange w:id="3672" w:author="Steve Barbeaux" w:date="2022-10-09T19:44:00Z">
              <w:tcPr>
                <w:tcW w:w="599" w:type="dxa"/>
                <w:tcBorders>
                  <w:top w:val="nil"/>
                  <w:left w:val="nil"/>
                  <w:bottom w:val="nil"/>
                  <w:right w:val="nil"/>
                </w:tcBorders>
                <w:shd w:val="clear" w:color="auto" w:fill="auto"/>
                <w:noWrap/>
              </w:tcPr>
            </w:tcPrChange>
          </w:tcPr>
          <w:p w14:paraId="01ED9892" w14:textId="59687203" w:rsidR="00304CE8" w:rsidRPr="00217552" w:rsidRDefault="00304CE8" w:rsidP="00304CE8">
            <w:pPr>
              <w:spacing w:after="0"/>
              <w:jc w:val="center"/>
              <w:rPr>
                <w:sz w:val="16"/>
                <w:szCs w:val="16"/>
                <w:rPrChange w:id="3673" w:author="Steve Barbeaux" w:date="2022-10-09T19:45:00Z">
                  <w:rPr>
                    <w:sz w:val="16"/>
                    <w:szCs w:val="16"/>
                  </w:rPr>
                </w:rPrChange>
              </w:rPr>
            </w:pPr>
            <w:r w:rsidRPr="00217552">
              <w:rPr>
                <w:sz w:val="16"/>
                <w:szCs w:val="16"/>
                <w:rPrChange w:id="3674" w:author="Steve Barbeaux" w:date="2022-10-09T19:45:00Z">
                  <w:rPr>
                    <w:sz w:val="16"/>
                    <w:szCs w:val="16"/>
                  </w:rPr>
                </w:rPrChange>
              </w:rPr>
              <w:t>1.748</w:t>
            </w:r>
          </w:p>
        </w:tc>
        <w:tc>
          <w:tcPr>
            <w:tcW w:w="0" w:type="auto"/>
            <w:tcBorders>
              <w:top w:val="nil"/>
              <w:left w:val="nil"/>
              <w:bottom w:val="nil"/>
              <w:right w:val="nil"/>
            </w:tcBorders>
            <w:shd w:val="clear" w:color="auto" w:fill="auto"/>
            <w:noWrap/>
            <w:vAlign w:val="center"/>
            <w:tcPrChange w:id="3675" w:author="Steve Barbeaux" w:date="2022-10-09T19:44:00Z">
              <w:tcPr>
                <w:tcW w:w="598" w:type="dxa"/>
                <w:tcBorders>
                  <w:top w:val="nil"/>
                  <w:left w:val="nil"/>
                  <w:bottom w:val="nil"/>
                  <w:right w:val="nil"/>
                </w:tcBorders>
                <w:shd w:val="clear" w:color="auto" w:fill="auto"/>
                <w:noWrap/>
              </w:tcPr>
            </w:tcPrChange>
          </w:tcPr>
          <w:p w14:paraId="1302C89F" w14:textId="16EAD01C" w:rsidR="00304CE8" w:rsidRPr="00217552" w:rsidRDefault="00304CE8" w:rsidP="00304CE8">
            <w:pPr>
              <w:spacing w:after="0"/>
              <w:jc w:val="center"/>
              <w:rPr>
                <w:sz w:val="16"/>
                <w:szCs w:val="16"/>
                <w:rPrChange w:id="3676" w:author="Steve Barbeaux" w:date="2022-10-09T19:45:00Z">
                  <w:rPr>
                    <w:sz w:val="16"/>
                    <w:szCs w:val="16"/>
                  </w:rPr>
                </w:rPrChange>
              </w:rPr>
            </w:pPr>
            <w:r w:rsidRPr="00217552">
              <w:rPr>
                <w:sz w:val="16"/>
                <w:szCs w:val="16"/>
                <w:rPrChange w:id="3677" w:author="Steve Barbeaux" w:date="2022-10-09T19:45:00Z">
                  <w:rPr>
                    <w:sz w:val="16"/>
                    <w:szCs w:val="16"/>
                  </w:rPr>
                </w:rPrChange>
              </w:rPr>
              <w:t>1.827</w:t>
            </w:r>
          </w:p>
        </w:tc>
        <w:tc>
          <w:tcPr>
            <w:tcW w:w="0" w:type="auto"/>
            <w:tcBorders>
              <w:top w:val="nil"/>
              <w:left w:val="nil"/>
              <w:bottom w:val="nil"/>
              <w:right w:val="nil"/>
            </w:tcBorders>
            <w:shd w:val="clear" w:color="auto" w:fill="auto"/>
            <w:noWrap/>
            <w:vAlign w:val="center"/>
            <w:tcPrChange w:id="3678" w:author="Steve Barbeaux" w:date="2022-10-09T19:44:00Z">
              <w:tcPr>
                <w:tcW w:w="599" w:type="dxa"/>
                <w:tcBorders>
                  <w:top w:val="nil"/>
                  <w:left w:val="nil"/>
                  <w:bottom w:val="nil"/>
                  <w:right w:val="nil"/>
                </w:tcBorders>
                <w:shd w:val="clear" w:color="auto" w:fill="auto"/>
                <w:noWrap/>
              </w:tcPr>
            </w:tcPrChange>
          </w:tcPr>
          <w:p w14:paraId="6CD73C5A" w14:textId="493E6EAE" w:rsidR="00304CE8" w:rsidRPr="00217552" w:rsidRDefault="00304CE8" w:rsidP="00304CE8">
            <w:pPr>
              <w:spacing w:after="0"/>
              <w:jc w:val="center"/>
              <w:rPr>
                <w:sz w:val="16"/>
                <w:szCs w:val="16"/>
                <w:rPrChange w:id="3679" w:author="Steve Barbeaux" w:date="2022-10-09T19:45:00Z">
                  <w:rPr>
                    <w:sz w:val="16"/>
                    <w:szCs w:val="16"/>
                  </w:rPr>
                </w:rPrChange>
              </w:rPr>
            </w:pPr>
            <w:r w:rsidRPr="00217552">
              <w:rPr>
                <w:sz w:val="16"/>
                <w:szCs w:val="16"/>
                <w:rPrChange w:id="3680" w:author="Steve Barbeaux" w:date="2022-10-09T19:45:00Z">
                  <w:rPr>
                    <w:sz w:val="16"/>
                    <w:szCs w:val="16"/>
                  </w:rPr>
                </w:rPrChange>
              </w:rPr>
              <w:t>1.840</w:t>
            </w:r>
          </w:p>
        </w:tc>
        <w:tc>
          <w:tcPr>
            <w:tcW w:w="0" w:type="auto"/>
            <w:tcBorders>
              <w:top w:val="nil"/>
              <w:left w:val="nil"/>
              <w:bottom w:val="nil"/>
              <w:right w:val="nil"/>
            </w:tcBorders>
            <w:shd w:val="clear" w:color="auto" w:fill="auto"/>
            <w:noWrap/>
            <w:vAlign w:val="center"/>
            <w:tcPrChange w:id="3681" w:author="Steve Barbeaux" w:date="2022-10-09T19:44:00Z">
              <w:tcPr>
                <w:tcW w:w="598" w:type="dxa"/>
                <w:tcBorders>
                  <w:top w:val="nil"/>
                  <w:left w:val="nil"/>
                  <w:bottom w:val="nil"/>
                  <w:right w:val="nil"/>
                </w:tcBorders>
                <w:shd w:val="clear" w:color="auto" w:fill="auto"/>
                <w:noWrap/>
              </w:tcPr>
            </w:tcPrChange>
          </w:tcPr>
          <w:p w14:paraId="18332935" w14:textId="7B28DF00" w:rsidR="00304CE8" w:rsidRPr="00217552" w:rsidRDefault="00304CE8" w:rsidP="00304CE8">
            <w:pPr>
              <w:spacing w:after="0"/>
              <w:jc w:val="center"/>
              <w:rPr>
                <w:sz w:val="16"/>
                <w:szCs w:val="16"/>
                <w:rPrChange w:id="3682" w:author="Steve Barbeaux" w:date="2022-10-09T19:45:00Z">
                  <w:rPr>
                    <w:sz w:val="16"/>
                    <w:szCs w:val="16"/>
                  </w:rPr>
                </w:rPrChange>
              </w:rPr>
            </w:pPr>
            <w:r w:rsidRPr="00217552">
              <w:rPr>
                <w:sz w:val="16"/>
                <w:szCs w:val="16"/>
                <w:rPrChange w:id="3683" w:author="Steve Barbeaux" w:date="2022-10-09T19:45:00Z">
                  <w:rPr>
                    <w:sz w:val="16"/>
                    <w:szCs w:val="16"/>
                  </w:rPr>
                </w:rPrChange>
              </w:rPr>
              <w:t>1.791</w:t>
            </w:r>
          </w:p>
        </w:tc>
        <w:tc>
          <w:tcPr>
            <w:tcW w:w="0" w:type="auto"/>
            <w:tcBorders>
              <w:top w:val="nil"/>
              <w:left w:val="nil"/>
              <w:bottom w:val="nil"/>
              <w:right w:val="nil"/>
            </w:tcBorders>
            <w:shd w:val="clear" w:color="auto" w:fill="auto"/>
            <w:noWrap/>
            <w:vAlign w:val="center"/>
            <w:tcPrChange w:id="3684" w:author="Steve Barbeaux" w:date="2022-10-09T19:44:00Z">
              <w:tcPr>
                <w:tcW w:w="599" w:type="dxa"/>
                <w:tcBorders>
                  <w:top w:val="nil"/>
                  <w:left w:val="nil"/>
                  <w:bottom w:val="nil"/>
                  <w:right w:val="nil"/>
                </w:tcBorders>
                <w:shd w:val="clear" w:color="auto" w:fill="auto"/>
                <w:noWrap/>
              </w:tcPr>
            </w:tcPrChange>
          </w:tcPr>
          <w:p w14:paraId="7DC087EE" w14:textId="6A000260" w:rsidR="00304CE8" w:rsidRPr="00217552" w:rsidRDefault="00304CE8" w:rsidP="00304CE8">
            <w:pPr>
              <w:spacing w:after="0"/>
              <w:jc w:val="center"/>
              <w:rPr>
                <w:sz w:val="16"/>
                <w:szCs w:val="16"/>
                <w:rPrChange w:id="3685" w:author="Steve Barbeaux" w:date="2022-10-09T19:45:00Z">
                  <w:rPr>
                    <w:sz w:val="16"/>
                    <w:szCs w:val="16"/>
                  </w:rPr>
                </w:rPrChange>
              </w:rPr>
            </w:pPr>
            <w:r w:rsidRPr="00217552">
              <w:rPr>
                <w:sz w:val="16"/>
                <w:szCs w:val="16"/>
                <w:rPrChange w:id="3686" w:author="Steve Barbeaux" w:date="2022-10-09T19:45:00Z">
                  <w:rPr>
                    <w:sz w:val="16"/>
                    <w:szCs w:val="16"/>
                  </w:rPr>
                </w:rPrChange>
              </w:rPr>
              <w:t>1.740</w:t>
            </w:r>
          </w:p>
        </w:tc>
      </w:tr>
      <w:tr w:rsidR="00304CE8" w:rsidRPr="005F5568" w14:paraId="7F3D20F5" w14:textId="77777777" w:rsidTr="00217552">
        <w:trPr>
          <w:trPrChange w:id="3687"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3688" w:author="Steve Barbeaux" w:date="2022-10-09T19:44:00Z">
              <w:tcPr>
                <w:tcW w:w="598" w:type="dxa"/>
                <w:tcBorders>
                  <w:top w:val="nil"/>
                  <w:left w:val="nil"/>
                  <w:bottom w:val="nil"/>
                  <w:right w:val="nil"/>
                </w:tcBorders>
                <w:shd w:val="clear" w:color="auto" w:fill="auto"/>
                <w:noWrap/>
                <w:vAlign w:val="center"/>
              </w:tcPr>
            </w:tcPrChange>
          </w:tcPr>
          <w:p w14:paraId="4A9AD279" w14:textId="77777777" w:rsidR="00304CE8" w:rsidRPr="00217552" w:rsidRDefault="00304CE8" w:rsidP="00304CE8">
            <w:pPr>
              <w:spacing w:after="0"/>
              <w:jc w:val="center"/>
              <w:rPr>
                <w:sz w:val="16"/>
                <w:szCs w:val="16"/>
                <w:rPrChange w:id="3689" w:author="Steve Barbeaux" w:date="2022-10-09T19:45:00Z">
                  <w:rPr>
                    <w:sz w:val="16"/>
                    <w:szCs w:val="16"/>
                  </w:rPr>
                </w:rPrChange>
              </w:rPr>
            </w:pPr>
            <w:r w:rsidRPr="00217552">
              <w:rPr>
                <w:sz w:val="16"/>
                <w:szCs w:val="16"/>
                <w:rPrChange w:id="3690" w:author="Steve Barbeaux" w:date="2022-10-09T19:45:00Z">
                  <w:rPr>
                    <w:sz w:val="16"/>
                    <w:szCs w:val="16"/>
                  </w:rPr>
                </w:rPrChange>
              </w:rPr>
              <w:t>2014</w:t>
            </w:r>
          </w:p>
        </w:tc>
        <w:tc>
          <w:tcPr>
            <w:tcW w:w="0" w:type="auto"/>
            <w:tcBorders>
              <w:top w:val="nil"/>
              <w:left w:val="nil"/>
              <w:bottom w:val="nil"/>
              <w:right w:val="nil"/>
            </w:tcBorders>
            <w:vAlign w:val="center"/>
            <w:tcPrChange w:id="3691" w:author="Steve Barbeaux" w:date="2022-10-09T19:44:00Z">
              <w:tcPr>
                <w:tcW w:w="599" w:type="dxa"/>
                <w:tcBorders>
                  <w:top w:val="nil"/>
                  <w:left w:val="nil"/>
                  <w:bottom w:val="nil"/>
                  <w:right w:val="nil"/>
                </w:tcBorders>
              </w:tcPr>
            </w:tcPrChange>
          </w:tcPr>
          <w:p w14:paraId="30893F21" w14:textId="1D6814FD" w:rsidR="00304CE8" w:rsidRPr="00217552" w:rsidRDefault="00304CE8" w:rsidP="00304CE8">
            <w:pPr>
              <w:spacing w:after="0"/>
              <w:jc w:val="center"/>
              <w:rPr>
                <w:sz w:val="16"/>
                <w:szCs w:val="16"/>
                <w:rPrChange w:id="3692" w:author="Steve Barbeaux" w:date="2022-10-09T19:45:00Z">
                  <w:rPr>
                    <w:sz w:val="16"/>
                    <w:szCs w:val="16"/>
                  </w:rPr>
                </w:rPrChange>
              </w:rPr>
            </w:pPr>
            <w:r w:rsidRPr="00217552">
              <w:rPr>
                <w:sz w:val="16"/>
                <w:szCs w:val="16"/>
                <w:rPrChange w:id="3693" w:author="Steve Barbeaux" w:date="2022-10-09T19:45:00Z">
                  <w:rPr>
                    <w:sz w:val="16"/>
                    <w:szCs w:val="16"/>
                  </w:rPr>
                </w:rPrChange>
              </w:rPr>
              <w:t>0.179</w:t>
            </w:r>
          </w:p>
        </w:tc>
        <w:tc>
          <w:tcPr>
            <w:tcW w:w="0" w:type="auto"/>
            <w:tcBorders>
              <w:top w:val="nil"/>
              <w:left w:val="nil"/>
              <w:bottom w:val="nil"/>
              <w:right w:val="nil"/>
            </w:tcBorders>
            <w:shd w:val="clear" w:color="auto" w:fill="auto"/>
            <w:noWrap/>
            <w:vAlign w:val="center"/>
            <w:tcPrChange w:id="3694" w:author="Steve Barbeaux" w:date="2022-10-09T19:44:00Z">
              <w:tcPr>
                <w:tcW w:w="598" w:type="dxa"/>
                <w:tcBorders>
                  <w:top w:val="nil"/>
                  <w:left w:val="nil"/>
                  <w:bottom w:val="nil"/>
                  <w:right w:val="nil"/>
                </w:tcBorders>
                <w:shd w:val="clear" w:color="auto" w:fill="auto"/>
                <w:noWrap/>
              </w:tcPr>
            </w:tcPrChange>
          </w:tcPr>
          <w:p w14:paraId="1C47A04B" w14:textId="3CF9E7E8" w:rsidR="00304CE8" w:rsidRPr="00217552" w:rsidRDefault="00304CE8" w:rsidP="00304CE8">
            <w:pPr>
              <w:spacing w:after="0"/>
              <w:jc w:val="center"/>
              <w:rPr>
                <w:sz w:val="16"/>
                <w:szCs w:val="16"/>
                <w:rPrChange w:id="3695" w:author="Steve Barbeaux" w:date="2022-10-09T19:45:00Z">
                  <w:rPr>
                    <w:sz w:val="16"/>
                    <w:szCs w:val="16"/>
                  </w:rPr>
                </w:rPrChange>
              </w:rPr>
            </w:pPr>
            <w:r w:rsidRPr="00217552">
              <w:rPr>
                <w:sz w:val="16"/>
                <w:szCs w:val="16"/>
                <w:rPrChange w:id="3696" w:author="Steve Barbeaux" w:date="2022-10-09T19:45:00Z">
                  <w:rPr>
                    <w:sz w:val="16"/>
                    <w:szCs w:val="16"/>
                  </w:rPr>
                </w:rPrChange>
              </w:rPr>
              <w:t>0.256</w:t>
            </w:r>
          </w:p>
        </w:tc>
        <w:tc>
          <w:tcPr>
            <w:tcW w:w="0" w:type="auto"/>
            <w:tcBorders>
              <w:top w:val="nil"/>
              <w:left w:val="nil"/>
              <w:bottom w:val="nil"/>
              <w:right w:val="nil"/>
            </w:tcBorders>
            <w:shd w:val="clear" w:color="auto" w:fill="auto"/>
            <w:noWrap/>
            <w:vAlign w:val="center"/>
            <w:tcPrChange w:id="3697" w:author="Steve Barbeaux" w:date="2022-10-09T19:44:00Z">
              <w:tcPr>
                <w:tcW w:w="599" w:type="dxa"/>
                <w:tcBorders>
                  <w:top w:val="nil"/>
                  <w:left w:val="nil"/>
                  <w:bottom w:val="nil"/>
                  <w:right w:val="nil"/>
                </w:tcBorders>
                <w:shd w:val="clear" w:color="auto" w:fill="auto"/>
                <w:noWrap/>
              </w:tcPr>
            </w:tcPrChange>
          </w:tcPr>
          <w:p w14:paraId="02DD25C8" w14:textId="5A427962" w:rsidR="00304CE8" w:rsidRPr="00217552" w:rsidRDefault="00304CE8" w:rsidP="00304CE8">
            <w:pPr>
              <w:spacing w:after="0"/>
              <w:jc w:val="center"/>
              <w:rPr>
                <w:sz w:val="16"/>
                <w:szCs w:val="16"/>
                <w:rPrChange w:id="3698" w:author="Steve Barbeaux" w:date="2022-10-09T19:45:00Z">
                  <w:rPr>
                    <w:sz w:val="16"/>
                    <w:szCs w:val="16"/>
                  </w:rPr>
                </w:rPrChange>
              </w:rPr>
            </w:pPr>
            <w:r w:rsidRPr="00217552">
              <w:rPr>
                <w:sz w:val="16"/>
                <w:szCs w:val="16"/>
                <w:rPrChange w:id="3699" w:author="Steve Barbeaux" w:date="2022-10-09T19:45:00Z">
                  <w:rPr>
                    <w:sz w:val="16"/>
                    <w:szCs w:val="16"/>
                  </w:rPr>
                </w:rPrChange>
              </w:rPr>
              <w:t>0.371</w:t>
            </w:r>
          </w:p>
        </w:tc>
        <w:tc>
          <w:tcPr>
            <w:tcW w:w="0" w:type="auto"/>
            <w:tcBorders>
              <w:top w:val="nil"/>
              <w:left w:val="nil"/>
              <w:bottom w:val="nil"/>
              <w:right w:val="nil"/>
            </w:tcBorders>
            <w:shd w:val="clear" w:color="auto" w:fill="auto"/>
            <w:noWrap/>
            <w:vAlign w:val="center"/>
            <w:tcPrChange w:id="3700" w:author="Steve Barbeaux" w:date="2022-10-09T19:44:00Z">
              <w:tcPr>
                <w:tcW w:w="598" w:type="dxa"/>
                <w:tcBorders>
                  <w:top w:val="nil"/>
                  <w:left w:val="nil"/>
                  <w:bottom w:val="nil"/>
                  <w:right w:val="nil"/>
                </w:tcBorders>
                <w:shd w:val="clear" w:color="auto" w:fill="auto"/>
                <w:noWrap/>
              </w:tcPr>
            </w:tcPrChange>
          </w:tcPr>
          <w:p w14:paraId="78FF1689" w14:textId="43379718" w:rsidR="00304CE8" w:rsidRPr="00217552" w:rsidRDefault="00304CE8" w:rsidP="00304CE8">
            <w:pPr>
              <w:spacing w:after="0"/>
              <w:jc w:val="center"/>
              <w:rPr>
                <w:sz w:val="16"/>
                <w:szCs w:val="16"/>
                <w:rPrChange w:id="3701" w:author="Steve Barbeaux" w:date="2022-10-09T19:45:00Z">
                  <w:rPr>
                    <w:sz w:val="16"/>
                    <w:szCs w:val="16"/>
                  </w:rPr>
                </w:rPrChange>
              </w:rPr>
            </w:pPr>
            <w:r w:rsidRPr="00217552">
              <w:rPr>
                <w:sz w:val="16"/>
                <w:szCs w:val="16"/>
                <w:rPrChange w:id="3702" w:author="Steve Barbeaux" w:date="2022-10-09T19:45:00Z">
                  <w:rPr>
                    <w:sz w:val="16"/>
                    <w:szCs w:val="16"/>
                  </w:rPr>
                </w:rPrChange>
              </w:rPr>
              <w:t>0.558</w:t>
            </w:r>
          </w:p>
        </w:tc>
        <w:tc>
          <w:tcPr>
            <w:tcW w:w="0" w:type="auto"/>
            <w:tcBorders>
              <w:top w:val="nil"/>
              <w:left w:val="nil"/>
              <w:bottom w:val="nil"/>
              <w:right w:val="nil"/>
            </w:tcBorders>
            <w:shd w:val="clear" w:color="auto" w:fill="auto"/>
            <w:noWrap/>
            <w:vAlign w:val="center"/>
            <w:tcPrChange w:id="3703" w:author="Steve Barbeaux" w:date="2022-10-09T19:44:00Z">
              <w:tcPr>
                <w:tcW w:w="599" w:type="dxa"/>
                <w:tcBorders>
                  <w:top w:val="nil"/>
                  <w:left w:val="nil"/>
                  <w:bottom w:val="nil"/>
                  <w:right w:val="nil"/>
                </w:tcBorders>
                <w:shd w:val="clear" w:color="auto" w:fill="auto"/>
                <w:noWrap/>
              </w:tcPr>
            </w:tcPrChange>
          </w:tcPr>
          <w:p w14:paraId="6D107E67" w14:textId="46AC3C2D" w:rsidR="00304CE8" w:rsidRPr="00217552" w:rsidRDefault="00304CE8" w:rsidP="00304CE8">
            <w:pPr>
              <w:spacing w:after="0"/>
              <w:jc w:val="center"/>
              <w:rPr>
                <w:sz w:val="16"/>
                <w:szCs w:val="16"/>
                <w:rPrChange w:id="3704" w:author="Steve Barbeaux" w:date="2022-10-09T19:45:00Z">
                  <w:rPr>
                    <w:sz w:val="16"/>
                    <w:szCs w:val="16"/>
                  </w:rPr>
                </w:rPrChange>
              </w:rPr>
            </w:pPr>
            <w:r w:rsidRPr="00217552">
              <w:rPr>
                <w:sz w:val="16"/>
                <w:szCs w:val="16"/>
                <w:rPrChange w:id="3705" w:author="Steve Barbeaux" w:date="2022-10-09T19:45:00Z">
                  <w:rPr>
                    <w:sz w:val="16"/>
                    <w:szCs w:val="16"/>
                  </w:rPr>
                </w:rPrChange>
              </w:rPr>
              <w:t>0.859</w:t>
            </w:r>
          </w:p>
        </w:tc>
        <w:tc>
          <w:tcPr>
            <w:tcW w:w="0" w:type="auto"/>
            <w:tcBorders>
              <w:top w:val="nil"/>
              <w:left w:val="nil"/>
              <w:bottom w:val="nil"/>
              <w:right w:val="nil"/>
            </w:tcBorders>
            <w:shd w:val="clear" w:color="auto" w:fill="auto"/>
            <w:noWrap/>
            <w:vAlign w:val="center"/>
            <w:tcPrChange w:id="3706" w:author="Steve Barbeaux" w:date="2022-10-09T19:44:00Z">
              <w:tcPr>
                <w:tcW w:w="598" w:type="dxa"/>
                <w:tcBorders>
                  <w:top w:val="nil"/>
                  <w:left w:val="nil"/>
                  <w:bottom w:val="nil"/>
                  <w:right w:val="nil"/>
                </w:tcBorders>
                <w:shd w:val="clear" w:color="auto" w:fill="auto"/>
                <w:noWrap/>
              </w:tcPr>
            </w:tcPrChange>
          </w:tcPr>
          <w:p w14:paraId="2CCE3745" w14:textId="588D56A0" w:rsidR="00304CE8" w:rsidRPr="00217552" w:rsidRDefault="00304CE8" w:rsidP="00304CE8">
            <w:pPr>
              <w:spacing w:after="0"/>
              <w:jc w:val="center"/>
              <w:rPr>
                <w:sz w:val="16"/>
                <w:szCs w:val="16"/>
                <w:rPrChange w:id="3707" w:author="Steve Barbeaux" w:date="2022-10-09T19:45:00Z">
                  <w:rPr>
                    <w:sz w:val="16"/>
                    <w:szCs w:val="16"/>
                  </w:rPr>
                </w:rPrChange>
              </w:rPr>
            </w:pPr>
            <w:r w:rsidRPr="00217552">
              <w:rPr>
                <w:sz w:val="16"/>
                <w:szCs w:val="16"/>
                <w:rPrChange w:id="3708" w:author="Steve Barbeaux" w:date="2022-10-09T19:45:00Z">
                  <w:rPr>
                    <w:sz w:val="16"/>
                    <w:szCs w:val="16"/>
                  </w:rPr>
                </w:rPrChange>
              </w:rPr>
              <w:t>1.238</w:t>
            </w:r>
          </w:p>
        </w:tc>
        <w:tc>
          <w:tcPr>
            <w:tcW w:w="0" w:type="auto"/>
            <w:tcBorders>
              <w:top w:val="nil"/>
              <w:left w:val="nil"/>
              <w:bottom w:val="nil"/>
              <w:right w:val="nil"/>
            </w:tcBorders>
            <w:shd w:val="clear" w:color="auto" w:fill="auto"/>
            <w:noWrap/>
            <w:vAlign w:val="center"/>
            <w:tcPrChange w:id="3709" w:author="Steve Barbeaux" w:date="2022-10-09T19:44:00Z">
              <w:tcPr>
                <w:tcW w:w="599" w:type="dxa"/>
                <w:tcBorders>
                  <w:top w:val="nil"/>
                  <w:left w:val="nil"/>
                  <w:bottom w:val="nil"/>
                  <w:right w:val="nil"/>
                </w:tcBorders>
                <w:shd w:val="clear" w:color="auto" w:fill="auto"/>
                <w:noWrap/>
              </w:tcPr>
            </w:tcPrChange>
          </w:tcPr>
          <w:p w14:paraId="7E2B23A9" w14:textId="41410E84" w:rsidR="00304CE8" w:rsidRPr="00217552" w:rsidRDefault="00304CE8" w:rsidP="00304CE8">
            <w:pPr>
              <w:spacing w:after="0"/>
              <w:jc w:val="center"/>
              <w:rPr>
                <w:sz w:val="16"/>
                <w:szCs w:val="16"/>
                <w:rPrChange w:id="3710" w:author="Steve Barbeaux" w:date="2022-10-09T19:45:00Z">
                  <w:rPr>
                    <w:sz w:val="16"/>
                    <w:szCs w:val="16"/>
                  </w:rPr>
                </w:rPrChange>
              </w:rPr>
            </w:pPr>
            <w:r w:rsidRPr="00217552">
              <w:rPr>
                <w:sz w:val="16"/>
                <w:szCs w:val="16"/>
                <w:rPrChange w:id="3711" w:author="Steve Barbeaux" w:date="2022-10-09T19:45:00Z">
                  <w:rPr>
                    <w:sz w:val="16"/>
                    <w:szCs w:val="16"/>
                  </w:rPr>
                </w:rPrChange>
              </w:rPr>
              <w:t>1.540</w:t>
            </w:r>
          </w:p>
        </w:tc>
        <w:tc>
          <w:tcPr>
            <w:tcW w:w="0" w:type="auto"/>
            <w:tcBorders>
              <w:top w:val="nil"/>
              <w:left w:val="nil"/>
              <w:bottom w:val="nil"/>
              <w:right w:val="nil"/>
            </w:tcBorders>
            <w:shd w:val="clear" w:color="auto" w:fill="auto"/>
            <w:noWrap/>
            <w:vAlign w:val="center"/>
            <w:tcPrChange w:id="3712" w:author="Steve Barbeaux" w:date="2022-10-09T19:44:00Z">
              <w:tcPr>
                <w:tcW w:w="598" w:type="dxa"/>
                <w:tcBorders>
                  <w:top w:val="nil"/>
                  <w:left w:val="nil"/>
                  <w:bottom w:val="nil"/>
                  <w:right w:val="nil"/>
                </w:tcBorders>
                <w:shd w:val="clear" w:color="auto" w:fill="auto"/>
                <w:noWrap/>
              </w:tcPr>
            </w:tcPrChange>
          </w:tcPr>
          <w:p w14:paraId="5804032E" w14:textId="77D6C859" w:rsidR="00304CE8" w:rsidRPr="00217552" w:rsidRDefault="00304CE8" w:rsidP="00304CE8">
            <w:pPr>
              <w:spacing w:after="0"/>
              <w:jc w:val="center"/>
              <w:rPr>
                <w:sz w:val="16"/>
                <w:szCs w:val="16"/>
                <w:rPrChange w:id="3713" w:author="Steve Barbeaux" w:date="2022-10-09T19:45:00Z">
                  <w:rPr>
                    <w:sz w:val="16"/>
                    <w:szCs w:val="16"/>
                  </w:rPr>
                </w:rPrChange>
              </w:rPr>
            </w:pPr>
            <w:r w:rsidRPr="00217552">
              <w:rPr>
                <w:sz w:val="16"/>
                <w:szCs w:val="16"/>
                <w:rPrChange w:id="3714" w:author="Steve Barbeaux" w:date="2022-10-09T19:45:00Z">
                  <w:rPr>
                    <w:sz w:val="16"/>
                    <w:szCs w:val="16"/>
                  </w:rPr>
                </w:rPrChange>
              </w:rPr>
              <w:t>1.652</w:t>
            </w:r>
          </w:p>
        </w:tc>
        <w:tc>
          <w:tcPr>
            <w:tcW w:w="0" w:type="auto"/>
            <w:tcBorders>
              <w:top w:val="nil"/>
              <w:left w:val="nil"/>
              <w:bottom w:val="nil"/>
              <w:right w:val="nil"/>
            </w:tcBorders>
            <w:shd w:val="clear" w:color="auto" w:fill="auto"/>
            <w:noWrap/>
            <w:vAlign w:val="center"/>
            <w:tcPrChange w:id="3715" w:author="Steve Barbeaux" w:date="2022-10-09T19:44:00Z">
              <w:tcPr>
                <w:tcW w:w="599" w:type="dxa"/>
                <w:tcBorders>
                  <w:top w:val="nil"/>
                  <w:left w:val="nil"/>
                  <w:bottom w:val="nil"/>
                  <w:right w:val="nil"/>
                </w:tcBorders>
                <w:shd w:val="clear" w:color="auto" w:fill="auto"/>
                <w:noWrap/>
              </w:tcPr>
            </w:tcPrChange>
          </w:tcPr>
          <w:p w14:paraId="2CFACE0F" w14:textId="05D0FBD7" w:rsidR="00304CE8" w:rsidRPr="00217552" w:rsidRDefault="00304CE8" w:rsidP="00304CE8">
            <w:pPr>
              <w:spacing w:after="0"/>
              <w:jc w:val="center"/>
              <w:rPr>
                <w:sz w:val="16"/>
                <w:szCs w:val="16"/>
                <w:rPrChange w:id="3716" w:author="Steve Barbeaux" w:date="2022-10-09T19:45:00Z">
                  <w:rPr>
                    <w:sz w:val="16"/>
                    <w:szCs w:val="16"/>
                  </w:rPr>
                </w:rPrChange>
              </w:rPr>
            </w:pPr>
            <w:r w:rsidRPr="00217552">
              <w:rPr>
                <w:sz w:val="16"/>
                <w:szCs w:val="16"/>
                <w:rPrChange w:id="3717" w:author="Steve Barbeaux" w:date="2022-10-09T19:45:00Z">
                  <w:rPr>
                    <w:sz w:val="16"/>
                    <w:szCs w:val="16"/>
                  </w:rPr>
                </w:rPrChange>
              </w:rPr>
              <w:t>1.650</w:t>
            </w:r>
          </w:p>
        </w:tc>
        <w:tc>
          <w:tcPr>
            <w:tcW w:w="0" w:type="auto"/>
            <w:tcBorders>
              <w:top w:val="nil"/>
              <w:left w:val="nil"/>
              <w:bottom w:val="nil"/>
              <w:right w:val="nil"/>
            </w:tcBorders>
            <w:shd w:val="clear" w:color="auto" w:fill="auto"/>
            <w:noWrap/>
            <w:vAlign w:val="center"/>
            <w:tcPrChange w:id="3718" w:author="Steve Barbeaux" w:date="2022-10-09T19:44:00Z">
              <w:tcPr>
                <w:tcW w:w="598" w:type="dxa"/>
                <w:tcBorders>
                  <w:top w:val="nil"/>
                  <w:left w:val="nil"/>
                  <w:bottom w:val="nil"/>
                  <w:right w:val="nil"/>
                </w:tcBorders>
                <w:shd w:val="clear" w:color="auto" w:fill="auto"/>
                <w:noWrap/>
              </w:tcPr>
            </w:tcPrChange>
          </w:tcPr>
          <w:p w14:paraId="2CBFE0D4" w14:textId="3D5A242C" w:rsidR="00304CE8" w:rsidRPr="00217552" w:rsidRDefault="00304CE8" w:rsidP="00304CE8">
            <w:pPr>
              <w:spacing w:after="0"/>
              <w:jc w:val="center"/>
              <w:rPr>
                <w:sz w:val="16"/>
                <w:szCs w:val="16"/>
                <w:rPrChange w:id="3719" w:author="Steve Barbeaux" w:date="2022-10-09T19:45:00Z">
                  <w:rPr>
                    <w:sz w:val="16"/>
                    <w:szCs w:val="16"/>
                  </w:rPr>
                </w:rPrChange>
              </w:rPr>
            </w:pPr>
            <w:r w:rsidRPr="00217552">
              <w:rPr>
                <w:sz w:val="16"/>
                <w:szCs w:val="16"/>
                <w:rPrChange w:id="3720" w:author="Steve Barbeaux" w:date="2022-10-09T19:45:00Z">
                  <w:rPr>
                    <w:sz w:val="16"/>
                    <w:szCs w:val="16"/>
                  </w:rPr>
                </w:rPrChange>
              </w:rPr>
              <w:t>1.670</w:t>
            </w:r>
          </w:p>
        </w:tc>
        <w:tc>
          <w:tcPr>
            <w:tcW w:w="0" w:type="auto"/>
            <w:tcBorders>
              <w:top w:val="nil"/>
              <w:left w:val="nil"/>
              <w:bottom w:val="nil"/>
              <w:right w:val="nil"/>
            </w:tcBorders>
            <w:shd w:val="clear" w:color="auto" w:fill="auto"/>
            <w:noWrap/>
            <w:vAlign w:val="center"/>
            <w:tcPrChange w:id="3721" w:author="Steve Barbeaux" w:date="2022-10-09T19:44:00Z">
              <w:tcPr>
                <w:tcW w:w="599" w:type="dxa"/>
                <w:tcBorders>
                  <w:top w:val="nil"/>
                  <w:left w:val="nil"/>
                  <w:bottom w:val="nil"/>
                  <w:right w:val="nil"/>
                </w:tcBorders>
                <w:shd w:val="clear" w:color="auto" w:fill="auto"/>
                <w:noWrap/>
              </w:tcPr>
            </w:tcPrChange>
          </w:tcPr>
          <w:p w14:paraId="5820F483" w14:textId="462A873F" w:rsidR="00304CE8" w:rsidRPr="00217552" w:rsidRDefault="00304CE8" w:rsidP="00304CE8">
            <w:pPr>
              <w:spacing w:after="0"/>
              <w:jc w:val="center"/>
              <w:rPr>
                <w:sz w:val="16"/>
                <w:szCs w:val="16"/>
                <w:rPrChange w:id="3722" w:author="Steve Barbeaux" w:date="2022-10-09T19:45:00Z">
                  <w:rPr>
                    <w:sz w:val="16"/>
                    <w:szCs w:val="16"/>
                  </w:rPr>
                </w:rPrChange>
              </w:rPr>
            </w:pPr>
            <w:r w:rsidRPr="00217552">
              <w:rPr>
                <w:sz w:val="16"/>
                <w:szCs w:val="16"/>
                <w:rPrChange w:id="3723" w:author="Steve Barbeaux" w:date="2022-10-09T19:45:00Z">
                  <w:rPr>
                    <w:sz w:val="16"/>
                    <w:szCs w:val="16"/>
                  </w:rPr>
                </w:rPrChange>
              </w:rPr>
              <w:t>1.748</w:t>
            </w:r>
          </w:p>
        </w:tc>
        <w:tc>
          <w:tcPr>
            <w:tcW w:w="0" w:type="auto"/>
            <w:tcBorders>
              <w:top w:val="nil"/>
              <w:left w:val="nil"/>
              <w:bottom w:val="nil"/>
              <w:right w:val="nil"/>
            </w:tcBorders>
            <w:shd w:val="clear" w:color="auto" w:fill="auto"/>
            <w:noWrap/>
            <w:vAlign w:val="center"/>
            <w:tcPrChange w:id="3724" w:author="Steve Barbeaux" w:date="2022-10-09T19:44:00Z">
              <w:tcPr>
                <w:tcW w:w="598" w:type="dxa"/>
                <w:tcBorders>
                  <w:top w:val="nil"/>
                  <w:left w:val="nil"/>
                  <w:bottom w:val="nil"/>
                  <w:right w:val="nil"/>
                </w:tcBorders>
                <w:shd w:val="clear" w:color="auto" w:fill="auto"/>
                <w:noWrap/>
              </w:tcPr>
            </w:tcPrChange>
          </w:tcPr>
          <w:p w14:paraId="03513B15" w14:textId="78AB4276" w:rsidR="00304CE8" w:rsidRPr="00217552" w:rsidRDefault="00304CE8" w:rsidP="00304CE8">
            <w:pPr>
              <w:spacing w:after="0"/>
              <w:jc w:val="center"/>
              <w:rPr>
                <w:sz w:val="16"/>
                <w:szCs w:val="16"/>
                <w:rPrChange w:id="3725" w:author="Steve Barbeaux" w:date="2022-10-09T19:45:00Z">
                  <w:rPr>
                    <w:sz w:val="16"/>
                    <w:szCs w:val="16"/>
                  </w:rPr>
                </w:rPrChange>
              </w:rPr>
            </w:pPr>
            <w:r w:rsidRPr="00217552">
              <w:rPr>
                <w:sz w:val="16"/>
                <w:szCs w:val="16"/>
                <w:rPrChange w:id="3726" w:author="Steve Barbeaux" w:date="2022-10-09T19:45:00Z">
                  <w:rPr>
                    <w:sz w:val="16"/>
                    <w:szCs w:val="16"/>
                  </w:rPr>
                </w:rPrChange>
              </w:rPr>
              <w:t>1.827</w:t>
            </w:r>
          </w:p>
        </w:tc>
        <w:tc>
          <w:tcPr>
            <w:tcW w:w="0" w:type="auto"/>
            <w:tcBorders>
              <w:top w:val="nil"/>
              <w:left w:val="nil"/>
              <w:bottom w:val="nil"/>
              <w:right w:val="nil"/>
            </w:tcBorders>
            <w:shd w:val="clear" w:color="auto" w:fill="auto"/>
            <w:noWrap/>
            <w:vAlign w:val="center"/>
            <w:tcPrChange w:id="3727" w:author="Steve Barbeaux" w:date="2022-10-09T19:44:00Z">
              <w:tcPr>
                <w:tcW w:w="599" w:type="dxa"/>
                <w:tcBorders>
                  <w:top w:val="nil"/>
                  <w:left w:val="nil"/>
                  <w:bottom w:val="nil"/>
                  <w:right w:val="nil"/>
                </w:tcBorders>
                <w:shd w:val="clear" w:color="auto" w:fill="auto"/>
                <w:noWrap/>
              </w:tcPr>
            </w:tcPrChange>
          </w:tcPr>
          <w:p w14:paraId="5E5440E9" w14:textId="5D21A493" w:rsidR="00304CE8" w:rsidRPr="00217552" w:rsidRDefault="00304CE8" w:rsidP="00304CE8">
            <w:pPr>
              <w:spacing w:after="0"/>
              <w:jc w:val="center"/>
              <w:rPr>
                <w:sz w:val="16"/>
                <w:szCs w:val="16"/>
                <w:rPrChange w:id="3728" w:author="Steve Barbeaux" w:date="2022-10-09T19:45:00Z">
                  <w:rPr>
                    <w:sz w:val="16"/>
                    <w:szCs w:val="16"/>
                  </w:rPr>
                </w:rPrChange>
              </w:rPr>
            </w:pPr>
            <w:r w:rsidRPr="00217552">
              <w:rPr>
                <w:sz w:val="16"/>
                <w:szCs w:val="16"/>
                <w:rPrChange w:id="3729" w:author="Steve Barbeaux" w:date="2022-10-09T19:45:00Z">
                  <w:rPr>
                    <w:sz w:val="16"/>
                    <w:szCs w:val="16"/>
                  </w:rPr>
                </w:rPrChange>
              </w:rPr>
              <w:t>1.840</w:t>
            </w:r>
          </w:p>
        </w:tc>
        <w:tc>
          <w:tcPr>
            <w:tcW w:w="0" w:type="auto"/>
            <w:tcBorders>
              <w:top w:val="nil"/>
              <w:left w:val="nil"/>
              <w:bottom w:val="nil"/>
              <w:right w:val="nil"/>
            </w:tcBorders>
            <w:shd w:val="clear" w:color="auto" w:fill="auto"/>
            <w:noWrap/>
            <w:vAlign w:val="center"/>
            <w:tcPrChange w:id="3730" w:author="Steve Barbeaux" w:date="2022-10-09T19:44:00Z">
              <w:tcPr>
                <w:tcW w:w="598" w:type="dxa"/>
                <w:tcBorders>
                  <w:top w:val="nil"/>
                  <w:left w:val="nil"/>
                  <w:bottom w:val="nil"/>
                  <w:right w:val="nil"/>
                </w:tcBorders>
                <w:shd w:val="clear" w:color="auto" w:fill="auto"/>
                <w:noWrap/>
              </w:tcPr>
            </w:tcPrChange>
          </w:tcPr>
          <w:p w14:paraId="614B11E5" w14:textId="6EB3710B" w:rsidR="00304CE8" w:rsidRPr="00217552" w:rsidRDefault="00304CE8" w:rsidP="00304CE8">
            <w:pPr>
              <w:spacing w:after="0"/>
              <w:jc w:val="center"/>
              <w:rPr>
                <w:sz w:val="16"/>
                <w:szCs w:val="16"/>
                <w:rPrChange w:id="3731" w:author="Steve Barbeaux" w:date="2022-10-09T19:45:00Z">
                  <w:rPr>
                    <w:sz w:val="16"/>
                    <w:szCs w:val="16"/>
                  </w:rPr>
                </w:rPrChange>
              </w:rPr>
            </w:pPr>
            <w:r w:rsidRPr="00217552">
              <w:rPr>
                <w:sz w:val="16"/>
                <w:szCs w:val="16"/>
                <w:rPrChange w:id="3732" w:author="Steve Barbeaux" w:date="2022-10-09T19:45:00Z">
                  <w:rPr>
                    <w:sz w:val="16"/>
                    <w:szCs w:val="16"/>
                  </w:rPr>
                </w:rPrChange>
              </w:rPr>
              <w:t>1.791</w:t>
            </w:r>
          </w:p>
        </w:tc>
        <w:tc>
          <w:tcPr>
            <w:tcW w:w="0" w:type="auto"/>
            <w:tcBorders>
              <w:top w:val="nil"/>
              <w:left w:val="nil"/>
              <w:bottom w:val="nil"/>
              <w:right w:val="nil"/>
            </w:tcBorders>
            <w:shd w:val="clear" w:color="auto" w:fill="auto"/>
            <w:noWrap/>
            <w:vAlign w:val="center"/>
            <w:tcPrChange w:id="3733" w:author="Steve Barbeaux" w:date="2022-10-09T19:44:00Z">
              <w:tcPr>
                <w:tcW w:w="599" w:type="dxa"/>
                <w:tcBorders>
                  <w:top w:val="nil"/>
                  <w:left w:val="nil"/>
                  <w:bottom w:val="nil"/>
                  <w:right w:val="nil"/>
                </w:tcBorders>
                <w:shd w:val="clear" w:color="auto" w:fill="auto"/>
                <w:noWrap/>
              </w:tcPr>
            </w:tcPrChange>
          </w:tcPr>
          <w:p w14:paraId="17FA7A93" w14:textId="7504A46F" w:rsidR="00304CE8" w:rsidRPr="00217552" w:rsidRDefault="00304CE8" w:rsidP="00304CE8">
            <w:pPr>
              <w:spacing w:after="0"/>
              <w:jc w:val="center"/>
              <w:rPr>
                <w:sz w:val="16"/>
                <w:szCs w:val="16"/>
                <w:rPrChange w:id="3734" w:author="Steve Barbeaux" w:date="2022-10-09T19:45:00Z">
                  <w:rPr>
                    <w:sz w:val="16"/>
                    <w:szCs w:val="16"/>
                  </w:rPr>
                </w:rPrChange>
              </w:rPr>
            </w:pPr>
            <w:r w:rsidRPr="00217552">
              <w:rPr>
                <w:sz w:val="16"/>
                <w:szCs w:val="16"/>
                <w:rPrChange w:id="3735" w:author="Steve Barbeaux" w:date="2022-10-09T19:45:00Z">
                  <w:rPr>
                    <w:sz w:val="16"/>
                    <w:szCs w:val="16"/>
                  </w:rPr>
                </w:rPrChange>
              </w:rPr>
              <w:t>1.740</w:t>
            </w:r>
          </w:p>
        </w:tc>
      </w:tr>
      <w:tr w:rsidR="00304CE8" w:rsidRPr="005F5568" w14:paraId="7B4D2129" w14:textId="77777777" w:rsidTr="00217552">
        <w:trPr>
          <w:trPrChange w:id="3736"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3737" w:author="Steve Barbeaux" w:date="2022-10-09T19:44:00Z">
              <w:tcPr>
                <w:tcW w:w="598" w:type="dxa"/>
                <w:tcBorders>
                  <w:top w:val="nil"/>
                  <w:left w:val="nil"/>
                  <w:bottom w:val="nil"/>
                  <w:right w:val="nil"/>
                </w:tcBorders>
                <w:shd w:val="clear" w:color="auto" w:fill="auto"/>
                <w:noWrap/>
                <w:vAlign w:val="center"/>
              </w:tcPr>
            </w:tcPrChange>
          </w:tcPr>
          <w:p w14:paraId="672642C0" w14:textId="77777777" w:rsidR="00304CE8" w:rsidRPr="00217552" w:rsidRDefault="00304CE8" w:rsidP="00304CE8">
            <w:pPr>
              <w:spacing w:after="0"/>
              <w:jc w:val="center"/>
              <w:rPr>
                <w:sz w:val="16"/>
                <w:szCs w:val="16"/>
                <w:rPrChange w:id="3738" w:author="Steve Barbeaux" w:date="2022-10-09T19:45:00Z">
                  <w:rPr>
                    <w:sz w:val="16"/>
                    <w:szCs w:val="16"/>
                  </w:rPr>
                </w:rPrChange>
              </w:rPr>
            </w:pPr>
            <w:r w:rsidRPr="00217552">
              <w:rPr>
                <w:sz w:val="16"/>
                <w:szCs w:val="16"/>
                <w:rPrChange w:id="3739" w:author="Steve Barbeaux" w:date="2022-10-09T19:45:00Z">
                  <w:rPr>
                    <w:sz w:val="16"/>
                    <w:szCs w:val="16"/>
                  </w:rPr>
                </w:rPrChange>
              </w:rPr>
              <w:t>2015</w:t>
            </w:r>
          </w:p>
        </w:tc>
        <w:tc>
          <w:tcPr>
            <w:tcW w:w="0" w:type="auto"/>
            <w:tcBorders>
              <w:top w:val="nil"/>
              <w:left w:val="nil"/>
              <w:bottom w:val="nil"/>
              <w:right w:val="nil"/>
            </w:tcBorders>
            <w:vAlign w:val="center"/>
            <w:tcPrChange w:id="3740" w:author="Steve Barbeaux" w:date="2022-10-09T19:44:00Z">
              <w:tcPr>
                <w:tcW w:w="599" w:type="dxa"/>
                <w:tcBorders>
                  <w:top w:val="nil"/>
                  <w:left w:val="nil"/>
                  <w:bottom w:val="nil"/>
                  <w:right w:val="nil"/>
                </w:tcBorders>
              </w:tcPr>
            </w:tcPrChange>
          </w:tcPr>
          <w:p w14:paraId="41DBA162" w14:textId="4E2536D3" w:rsidR="00304CE8" w:rsidRPr="00217552" w:rsidRDefault="00304CE8" w:rsidP="00304CE8">
            <w:pPr>
              <w:spacing w:after="0"/>
              <w:jc w:val="center"/>
              <w:rPr>
                <w:sz w:val="16"/>
                <w:szCs w:val="16"/>
                <w:rPrChange w:id="3741" w:author="Steve Barbeaux" w:date="2022-10-09T19:45:00Z">
                  <w:rPr>
                    <w:sz w:val="16"/>
                    <w:szCs w:val="16"/>
                  </w:rPr>
                </w:rPrChange>
              </w:rPr>
            </w:pPr>
            <w:r w:rsidRPr="00217552">
              <w:rPr>
                <w:sz w:val="16"/>
                <w:szCs w:val="16"/>
                <w:rPrChange w:id="3742" w:author="Steve Barbeaux" w:date="2022-10-09T19:45:00Z">
                  <w:rPr>
                    <w:sz w:val="16"/>
                    <w:szCs w:val="16"/>
                  </w:rPr>
                </w:rPrChange>
              </w:rPr>
              <w:t>0.179</w:t>
            </w:r>
          </w:p>
        </w:tc>
        <w:tc>
          <w:tcPr>
            <w:tcW w:w="0" w:type="auto"/>
            <w:tcBorders>
              <w:top w:val="nil"/>
              <w:left w:val="nil"/>
              <w:bottom w:val="nil"/>
              <w:right w:val="nil"/>
            </w:tcBorders>
            <w:shd w:val="clear" w:color="auto" w:fill="auto"/>
            <w:noWrap/>
            <w:vAlign w:val="center"/>
            <w:tcPrChange w:id="3743" w:author="Steve Barbeaux" w:date="2022-10-09T19:44:00Z">
              <w:tcPr>
                <w:tcW w:w="598" w:type="dxa"/>
                <w:tcBorders>
                  <w:top w:val="nil"/>
                  <w:left w:val="nil"/>
                  <w:bottom w:val="nil"/>
                  <w:right w:val="nil"/>
                </w:tcBorders>
                <w:shd w:val="clear" w:color="auto" w:fill="auto"/>
                <w:noWrap/>
              </w:tcPr>
            </w:tcPrChange>
          </w:tcPr>
          <w:p w14:paraId="21CAFA14" w14:textId="04B52A47" w:rsidR="00304CE8" w:rsidRPr="00217552" w:rsidRDefault="00304CE8" w:rsidP="00304CE8">
            <w:pPr>
              <w:spacing w:after="0"/>
              <w:jc w:val="center"/>
              <w:rPr>
                <w:sz w:val="16"/>
                <w:szCs w:val="16"/>
                <w:rPrChange w:id="3744" w:author="Steve Barbeaux" w:date="2022-10-09T19:45:00Z">
                  <w:rPr>
                    <w:sz w:val="16"/>
                    <w:szCs w:val="16"/>
                  </w:rPr>
                </w:rPrChange>
              </w:rPr>
            </w:pPr>
            <w:r w:rsidRPr="00217552">
              <w:rPr>
                <w:sz w:val="16"/>
                <w:szCs w:val="16"/>
                <w:rPrChange w:id="3745" w:author="Steve Barbeaux" w:date="2022-10-09T19:45:00Z">
                  <w:rPr>
                    <w:sz w:val="16"/>
                    <w:szCs w:val="16"/>
                  </w:rPr>
                </w:rPrChange>
              </w:rPr>
              <w:t>0.256</w:t>
            </w:r>
          </w:p>
        </w:tc>
        <w:tc>
          <w:tcPr>
            <w:tcW w:w="0" w:type="auto"/>
            <w:tcBorders>
              <w:top w:val="nil"/>
              <w:left w:val="nil"/>
              <w:bottom w:val="nil"/>
              <w:right w:val="nil"/>
            </w:tcBorders>
            <w:shd w:val="clear" w:color="auto" w:fill="auto"/>
            <w:noWrap/>
            <w:vAlign w:val="center"/>
            <w:tcPrChange w:id="3746" w:author="Steve Barbeaux" w:date="2022-10-09T19:44:00Z">
              <w:tcPr>
                <w:tcW w:w="599" w:type="dxa"/>
                <w:tcBorders>
                  <w:top w:val="nil"/>
                  <w:left w:val="nil"/>
                  <w:bottom w:val="nil"/>
                  <w:right w:val="nil"/>
                </w:tcBorders>
                <w:shd w:val="clear" w:color="auto" w:fill="auto"/>
                <w:noWrap/>
              </w:tcPr>
            </w:tcPrChange>
          </w:tcPr>
          <w:p w14:paraId="02E8A411" w14:textId="35238F4E" w:rsidR="00304CE8" w:rsidRPr="00217552" w:rsidRDefault="00304CE8" w:rsidP="00304CE8">
            <w:pPr>
              <w:spacing w:after="0"/>
              <w:jc w:val="center"/>
              <w:rPr>
                <w:sz w:val="16"/>
                <w:szCs w:val="16"/>
                <w:rPrChange w:id="3747" w:author="Steve Barbeaux" w:date="2022-10-09T19:45:00Z">
                  <w:rPr>
                    <w:sz w:val="16"/>
                    <w:szCs w:val="16"/>
                  </w:rPr>
                </w:rPrChange>
              </w:rPr>
            </w:pPr>
            <w:r w:rsidRPr="00217552">
              <w:rPr>
                <w:sz w:val="16"/>
                <w:szCs w:val="16"/>
                <w:rPrChange w:id="3748" w:author="Steve Barbeaux" w:date="2022-10-09T19:45:00Z">
                  <w:rPr>
                    <w:sz w:val="16"/>
                    <w:szCs w:val="16"/>
                  </w:rPr>
                </w:rPrChange>
              </w:rPr>
              <w:t>0.371</w:t>
            </w:r>
          </w:p>
        </w:tc>
        <w:tc>
          <w:tcPr>
            <w:tcW w:w="0" w:type="auto"/>
            <w:tcBorders>
              <w:top w:val="nil"/>
              <w:left w:val="nil"/>
              <w:bottom w:val="nil"/>
              <w:right w:val="nil"/>
            </w:tcBorders>
            <w:shd w:val="clear" w:color="auto" w:fill="auto"/>
            <w:noWrap/>
            <w:vAlign w:val="center"/>
            <w:tcPrChange w:id="3749" w:author="Steve Barbeaux" w:date="2022-10-09T19:44:00Z">
              <w:tcPr>
                <w:tcW w:w="598" w:type="dxa"/>
                <w:tcBorders>
                  <w:top w:val="nil"/>
                  <w:left w:val="nil"/>
                  <w:bottom w:val="nil"/>
                  <w:right w:val="nil"/>
                </w:tcBorders>
                <w:shd w:val="clear" w:color="auto" w:fill="auto"/>
                <w:noWrap/>
              </w:tcPr>
            </w:tcPrChange>
          </w:tcPr>
          <w:p w14:paraId="31EAC8A3" w14:textId="303D6EF1" w:rsidR="00304CE8" w:rsidRPr="00217552" w:rsidRDefault="00304CE8" w:rsidP="00304CE8">
            <w:pPr>
              <w:spacing w:after="0"/>
              <w:jc w:val="center"/>
              <w:rPr>
                <w:sz w:val="16"/>
                <w:szCs w:val="16"/>
                <w:rPrChange w:id="3750" w:author="Steve Barbeaux" w:date="2022-10-09T19:45:00Z">
                  <w:rPr>
                    <w:sz w:val="16"/>
                    <w:szCs w:val="16"/>
                  </w:rPr>
                </w:rPrChange>
              </w:rPr>
            </w:pPr>
            <w:r w:rsidRPr="00217552">
              <w:rPr>
                <w:sz w:val="16"/>
                <w:szCs w:val="16"/>
                <w:rPrChange w:id="3751" w:author="Steve Barbeaux" w:date="2022-10-09T19:45:00Z">
                  <w:rPr>
                    <w:sz w:val="16"/>
                    <w:szCs w:val="16"/>
                  </w:rPr>
                </w:rPrChange>
              </w:rPr>
              <w:t>0.558</w:t>
            </w:r>
          </w:p>
        </w:tc>
        <w:tc>
          <w:tcPr>
            <w:tcW w:w="0" w:type="auto"/>
            <w:tcBorders>
              <w:top w:val="nil"/>
              <w:left w:val="nil"/>
              <w:bottom w:val="nil"/>
              <w:right w:val="nil"/>
            </w:tcBorders>
            <w:shd w:val="clear" w:color="auto" w:fill="auto"/>
            <w:noWrap/>
            <w:vAlign w:val="center"/>
            <w:tcPrChange w:id="3752" w:author="Steve Barbeaux" w:date="2022-10-09T19:44:00Z">
              <w:tcPr>
                <w:tcW w:w="599" w:type="dxa"/>
                <w:tcBorders>
                  <w:top w:val="nil"/>
                  <w:left w:val="nil"/>
                  <w:bottom w:val="nil"/>
                  <w:right w:val="nil"/>
                </w:tcBorders>
                <w:shd w:val="clear" w:color="auto" w:fill="auto"/>
                <w:noWrap/>
              </w:tcPr>
            </w:tcPrChange>
          </w:tcPr>
          <w:p w14:paraId="171FF25B" w14:textId="3FD5D197" w:rsidR="00304CE8" w:rsidRPr="00217552" w:rsidRDefault="00304CE8" w:rsidP="00304CE8">
            <w:pPr>
              <w:spacing w:after="0"/>
              <w:jc w:val="center"/>
              <w:rPr>
                <w:sz w:val="16"/>
                <w:szCs w:val="16"/>
                <w:rPrChange w:id="3753" w:author="Steve Barbeaux" w:date="2022-10-09T19:45:00Z">
                  <w:rPr>
                    <w:sz w:val="16"/>
                    <w:szCs w:val="16"/>
                  </w:rPr>
                </w:rPrChange>
              </w:rPr>
            </w:pPr>
            <w:r w:rsidRPr="00217552">
              <w:rPr>
                <w:sz w:val="16"/>
                <w:szCs w:val="16"/>
                <w:rPrChange w:id="3754" w:author="Steve Barbeaux" w:date="2022-10-09T19:45:00Z">
                  <w:rPr>
                    <w:sz w:val="16"/>
                    <w:szCs w:val="16"/>
                  </w:rPr>
                </w:rPrChange>
              </w:rPr>
              <w:t>0.859</w:t>
            </w:r>
          </w:p>
        </w:tc>
        <w:tc>
          <w:tcPr>
            <w:tcW w:w="0" w:type="auto"/>
            <w:tcBorders>
              <w:top w:val="nil"/>
              <w:left w:val="nil"/>
              <w:bottom w:val="nil"/>
              <w:right w:val="nil"/>
            </w:tcBorders>
            <w:shd w:val="clear" w:color="auto" w:fill="auto"/>
            <w:noWrap/>
            <w:vAlign w:val="center"/>
            <w:tcPrChange w:id="3755" w:author="Steve Barbeaux" w:date="2022-10-09T19:44:00Z">
              <w:tcPr>
                <w:tcW w:w="598" w:type="dxa"/>
                <w:tcBorders>
                  <w:top w:val="nil"/>
                  <w:left w:val="nil"/>
                  <w:bottom w:val="nil"/>
                  <w:right w:val="nil"/>
                </w:tcBorders>
                <w:shd w:val="clear" w:color="auto" w:fill="auto"/>
                <w:noWrap/>
              </w:tcPr>
            </w:tcPrChange>
          </w:tcPr>
          <w:p w14:paraId="3FA14F12" w14:textId="08D676FC" w:rsidR="00304CE8" w:rsidRPr="00217552" w:rsidRDefault="00304CE8" w:rsidP="00304CE8">
            <w:pPr>
              <w:spacing w:after="0"/>
              <w:jc w:val="center"/>
              <w:rPr>
                <w:sz w:val="16"/>
                <w:szCs w:val="16"/>
                <w:rPrChange w:id="3756" w:author="Steve Barbeaux" w:date="2022-10-09T19:45:00Z">
                  <w:rPr>
                    <w:sz w:val="16"/>
                    <w:szCs w:val="16"/>
                  </w:rPr>
                </w:rPrChange>
              </w:rPr>
            </w:pPr>
            <w:r w:rsidRPr="00217552">
              <w:rPr>
                <w:sz w:val="16"/>
                <w:szCs w:val="16"/>
                <w:rPrChange w:id="3757" w:author="Steve Barbeaux" w:date="2022-10-09T19:45:00Z">
                  <w:rPr>
                    <w:sz w:val="16"/>
                    <w:szCs w:val="16"/>
                  </w:rPr>
                </w:rPrChange>
              </w:rPr>
              <w:t>1.238</w:t>
            </w:r>
          </w:p>
        </w:tc>
        <w:tc>
          <w:tcPr>
            <w:tcW w:w="0" w:type="auto"/>
            <w:tcBorders>
              <w:top w:val="nil"/>
              <w:left w:val="nil"/>
              <w:bottom w:val="nil"/>
              <w:right w:val="nil"/>
            </w:tcBorders>
            <w:shd w:val="clear" w:color="auto" w:fill="auto"/>
            <w:noWrap/>
            <w:vAlign w:val="center"/>
            <w:tcPrChange w:id="3758" w:author="Steve Barbeaux" w:date="2022-10-09T19:44:00Z">
              <w:tcPr>
                <w:tcW w:w="599" w:type="dxa"/>
                <w:tcBorders>
                  <w:top w:val="nil"/>
                  <w:left w:val="nil"/>
                  <w:bottom w:val="nil"/>
                  <w:right w:val="nil"/>
                </w:tcBorders>
                <w:shd w:val="clear" w:color="auto" w:fill="auto"/>
                <w:noWrap/>
              </w:tcPr>
            </w:tcPrChange>
          </w:tcPr>
          <w:p w14:paraId="2A63405B" w14:textId="269F4EF5" w:rsidR="00304CE8" w:rsidRPr="00217552" w:rsidRDefault="00304CE8" w:rsidP="00304CE8">
            <w:pPr>
              <w:spacing w:after="0"/>
              <w:jc w:val="center"/>
              <w:rPr>
                <w:sz w:val="16"/>
                <w:szCs w:val="16"/>
                <w:rPrChange w:id="3759" w:author="Steve Barbeaux" w:date="2022-10-09T19:45:00Z">
                  <w:rPr>
                    <w:sz w:val="16"/>
                    <w:szCs w:val="16"/>
                  </w:rPr>
                </w:rPrChange>
              </w:rPr>
            </w:pPr>
            <w:r w:rsidRPr="00217552">
              <w:rPr>
                <w:sz w:val="16"/>
                <w:szCs w:val="16"/>
                <w:rPrChange w:id="3760" w:author="Steve Barbeaux" w:date="2022-10-09T19:45:00Z">
                  <w:rPr>
                    <w:sz w:val="16"/>
                    <w:szCs w:val="16"/>
                  </w:rPr>
                </w:rPrChange>
              </w:rPr>
              <w:t>1.540</w:t>
            </w:r>
          </w:p>
        </w:tc>
        <w:tc>
          <w:tcPr>
            <w:tcW w:w="0" w:type="auto"/>
            <w:tcBorders>
              <w:top w:val="nil"/>
              <w:left w:val="nil"/>
              <w:bottom w:val="nil"/>
              <w:right w:val="nil"/>
            </w:tcBorders>
            <w:shd w:val="clear" w:color="auto" w:fill="auto"/>
            <w:noWrap/>
            <w:vAlign w:val="center"/>
            <w:tcPrChange w:id="3761" w:author="Steve Barbeaux" w:date="2022-10-09T19:44:00Z">
              <w:tcPr>
                <w:tcW w:w="598" w:type="dxa"/>
                <w:tcBorders>
                  <w:top w:val="nil"/>
                  <w:left w:val="nil"/>
                  <w:bottom w:val="nil"/>
                  <w:right w:val="nil"/>
                </w:tcBorders>
                <w:shd w:val="clear" w:color="auto" w:fill="auto"/>
                <w:noWrap/>
              </w:tcPr>
            </w:tcPrChange>
          </w:tcPr>
          <w:p w14:paraId="3CA89C3B" w14:textId="48A4C354" w:rsidR="00304CE8" w:rsidRPr="00217552" w:rsidRDefault="00304CE8" w:rsidP="00304CE8">
            <w:pPr>
              <w:spacing w:after="0"/>
              <w:jc w:val="center"/>
              <w:rPr>
                <w:sz w:val="16"/>
                <w:szCs w:val="16"/>
                <w:rPrChange w:id="3762" w:author="Steve Barbeaux" w:date="2022-10-09T19:45:00Z">
                  <w:rPr>
                    <w:sz w:val="16"/>
                    <w:szCs w:val="16"/>
                  </w:rPr>
                </w:rPrChange>
              </w:rPr>
            </w:pPr>
            <w:r w:rsidRPr="00217552">
              <w:rPr>
                <w:sz w:val="16"/>
                <w:szCs w:val="16"/>
                <w:rPrChange w:id="3763" w:author="Steve Barbeaux" w:date="2022-10-09T19:45:00Z">
                  <w:rPr>
                    <w:sz w:val="16"/>
                    <w:szCs w:val="16"/>
                  </w:rPr>
                </w:rPrChange>
              </w:rPr>
              <w:t>1.652</w:t>
            </w:r>
          </w:p>
        </w:tc>
        <w:tc>
          <w:tcPr>
            <w:tcW w:w="0" w:type="auto"/>
            <w:tcBorders>
              <w:top w:val="nil"/>
              <w:left w:val="nil"/>
              <w:bottom w:val="nil"/>
              <w:right w:val="nil"/>
            </w:tcBorders>
            <w:shd w:val="clear" w:color="auto" w:fill="auto"/>
            <w:noWrap/>
            <w:vAlign w:val="center"/>
            <w:tcPrChange w:id="3764" w:author="Steve Barbeaux" w:date="2022-10-09T19:44:00Z">
              <w:tcPr>
                <w:tcW w:w="599" w:type="dxa"/>
                <w:tcBorders>
                  <w:top w:val="nil"/>
                  <w:left w:val="nil"/>
                  <w:bottom w:val="nil"/>
                  <w:right w:val="nil"/>
                </w:tcBorders>
                <w:shd w:val="clear" w:color="auto" w:fill="auto"/>
                <w:noWrap/>
              </w:tcPr>
            </w:tcPrChange>
          </w:tcPr>
          <w:p w14:paraId="2B7E4D9D" w14:textId="73E63B70" w:rsidR="00304CE8" w:rsidRPr="00217552" w:rsidRDefault="00304CE8" w:rsidP="00304CE8">
            <w:pPr>
              <w:spacing w:after="0"/>
              <w:jc w:val="center"/>
              <w:rPr>
                <w:sz w:val="16"/>
                <w:szCs w:val="16"/>
                <w:rPrChange w:id="3765" w:author="Steve Barbeaux" w:date="2022-10-09T19:45:00Z">
                  <w:rPr>
                    <w:sz w:val="16"/>
                    <w:szCs w:val="16"/>
                  </w:rPr>
                </w:rPrChange>
              </w:rPr>
            </w:pPr>
            <w:r w:rsidRPr="00217552">
              <w:rPr>
                <w:sz w:val="16"/>
                <w:szCs w:val="16"/>
                <w:rPrChange w:id="3766" w:author="Steve Barbeaux" w:date="2022-10-09T19:45:00Z">
                  <w:rPr>
                    <w:sz w:val="16"/>
                    <w:szCs w:val="16"/>
                  </w:rPr>
                </w:rPrChange>
              </w:rPr>
              <w:t>1.650</w:t>
            </w:r>
          </w:p>
        </w:tc>
        <w:tc>
          <w:tcPr>
            <w:tcW w:w="0" w:type="auto"/>
            <w:tcBorders>
              <w:top w:val="nil"/>
              <w:left w:val="nil"/>
              <w:bottom w:val="nil"/>
              <w:right w:val="nil"/>
            </w:tcBorders>
            <w:shd w:val="clear" w:color="auto" w:fill="auto"/>
            <w:noWrap/>
            <w:vAlign w:val="center"/>
            <w:tcPrChange w:id="3767" w:author="Steve Barbeaux" w:date="2022-10-09T19:44:00Z">
              <w:tcPr>
                <w:tcW w:w="598" w:type="dxa"/>
                <w:tcBorders>
                  <w:top w:val="nil"/>
                  <w:left w:val="nil"/>
                  <w:bottom w:val="nil"/>
                  <w:right w:val="nil"/>
                </w:tcBorders>
                <w:shd w:val="clear" w:color="auto" w:fill="auto"/>
                <w:noWrap/>
              </w:tcPr>
            </w:tcPrChange>
          </w:tcPr>
          <w:p w14:paraId="27745322" w14:textId="6283344B" w:rsidR="00304CE8" w:rsidRPr="00217552" w:rsidRDefault="00304CE8" w:rsidP="00304CE8">
            <w:pPr>
              <w:spacing w:after="0"/>
              <w:jc w:val="center"/>
              <w:rPr>
                <w:sz w:val="16"/>
                <w:szCs w:val="16"/>
                <w:rPrChange w:id="3768" w:author="Steve Barbeaux" w:date="2022-10-09T19:45:00Z">
                  <w:rPr>
                    <w:sz w:val="16"/>
                    <w:szCs w:val="16"/>
                  </w:rPr>
                </w:rPrChange>
              </w:rPr>
            </w:pPr>
            <w:r w:rsidRPr="00217552">
              <w:rPr>
                <w:sz w:val="16"/>
                <w:szCs w:val="16"/>
                <w:rPrChange w:id="3769" w:author="Steve Barbeaux" w:date="2022-10-09T19:45:00Z">
                  <w:rPr>
                    <w:sz w:val="16"/>
                    <w:szCs w:val="16"/>
                  </w:rPr>
                </w:rPrChange>
              </w:rPr>
              <w:t>1.670</w:t>
            </w:r>
          </w:p>
        </w:tc>
        <w:tc>
          <w:tcPr>
            <w:tcW w:w="0" w:type="auto"/>
            <w:tcBorders>
              <w:top w:val="nil"/>
              <w:left w:val="nil"/>
              <w:bottom w:val="nil"/>
              <w:right w:val="nil"/>
            </w:tcBorders>
            <w:shd w:val="clear" w:color="auto" w:fill="auto"/>
            <w:noWrap/>
            <w:vAlign w:val="center"/>
            <w:tcPrChange w:id="3770" w:author="Steve Barbeaux" w:date="2022-10-09T19:44:00Z">
              <w:tcPr>
                <w:tcW w:w="599" w:type="dxa"/>
                <w:tcBorders>
                  <w:top w:val="nil"/>
                  <w:left w:val="nil"/>
                  <w:bottom w:val="nil"/>
                  <w:right w:val="nil"/>
                </w:tcBorders>
                <w:shd w:val="clear" w:color="auto" w:fill="auto"/>
                <w:noWrap/>
              </w:tcPr>
            </w:tcPrChange>
          </w:tcPr>
          <w:p w14:paraId="34A603B0" w14:textId="5E79FDC8" w:rsidR="00304CE8" w:rsidRPr="00217552" w:rsidRDefault="00304CE8" w:rsidP="00304CE8">
            <w:pPr>
              <w:spacing w:after="0"/>
              <w:jc w:val="center"/>
              <w:rPr>
                <w:sz w:val="16"/>
                <w:szCs w:val="16"/>
                <w:rPrChange w:id="3771" w:author="Steve Barbeaux" w:date="2022-10-09T19:45:00Z">
                  <w:rPr>
                    <w:sz w:val="16"/>
                    <w:szCs w:val="16"/>
                  </w:rPr>
                </w:rPrChange>
              </w:rPr>
            </w:pPr>
            <w:r w:rsidRPr="00217552">
              <w:rPr>
                <w:sz w:val="16"/>
                <w:szCs w:val="16"/>
                <w:rPrChange w:id="3772" w:author="Steve Barbeaux" w:date="2022-10-09T19:45:00Z">
                  <w:rPr>
                    <w:sz w:val="16"/>
                    <w:szCs w:val="16"/>
                  </w:rPr>
                </w:rPrChange>
              </w:rPr>
              <w:t>1.748</w:t>
            </w:r>
          </w:p>
        </w:tc>
        <w:tc>
          <w:tcPr>
            <w:tcW w:w="0" w:type="auto"/>
            <w:tcBorders>
              <w:top w:val="nil"/>
              <w:left w:val="nil"/>
              <w:bottom w:val="nil"/>
              <w:right w:val="nil"/>
            </w:tcBorders>
            <w:shd w:val="clear" w:color="auto" w:fill="auto"/>
            <w:noWrap/>
            <w:vAlign w:val="center"/>
            <w:tcPrChange w:id="3773" w:author="Steve Barbeaux" w:date="2022-10-09T19:44:00Z">
              <w:tcPr>
                <w:tcW w:w="598" w:type="dxa"/>
                <w:tcBorders>
                  <w:top w:val="nil"/>
                  <w:left w:val="nil"/>
                  <w:bottom w:val="nil"/>
                  <w:right w:val="nil"/>
                </w:tcBorders>
                <w:shd w:val="clear" w:color="auto" w:fill="auto"/>
                <w:noWrap/>
              </w:tcPr>
            </w:tcPrChange>
          </w:tcPr>
          <w:p w14:paraId="5FE84396" w14:textId="0909C803" w:rsidR="00304CE8" w:rsidRPr="00217552" w:rsidRDefault="00304CE8" w:rsidP="00304CE8">
            <w:pPr>
              <w:spacing w:after="0"/>
              <w:jc w:val="center"/>
              <w:rPr>
                <w:sz w:val="16"/>
                <w:szCs w:val="16"/>
                <w:rPrChange w:id="3774" w:author="Steve Barbeaux" w:date="2022-10-09T19:45:00Z">
                  <w:rPr>
                    <w:sz w:val="16"/>
                    <w:szCs w:val="16"/>
                  </w:rPr>
                </w:rPrChange>
              </w:rPr>
            </w:pPr>
            <w:r w:rsidRPr="00217552">
              <w:rPr>
                <w:sz w:val="16"/>
                <w:szCs w:val="16"/>
                <w:rPrChange w:id="3775" w:author="Steve Barbeaux" w:date="2022-10-09T19:45:00Z">
                  <w:rPr>
                    <w:sz w:val="16"/>
                    <w:szCs w:val="16"/>
                  </w:rPr>
                </w:rPrChange>
              </w:rPr>
              <w:t>1.827</w:t>
            </w:r>
          </w:p>
        </w:tc>
        <w:tc>
          <w:tcPr>
            <w:tcW w:w="0" w:type="auto"/>
            <w:tcBorders>
              <w:top w:val="nil"/>
              <w:left w:val="nil"/>
              <w:bottom w:val="nil"/>
              <w:right w:val="nil"/>
            </w:tcBorders>
            <w:shd w:val="clear" w:color="auto" w:fill="auto"/>
            <w:noWrap/>
            <w:vAlign w:val="center"/>
            <w:tcPrChange w:id="3776" w:author="Steve Barbeaux" w:date="2022-10-09T19:44:00Z">
              <w:tcPr>
                <w:tcW w:w="599" w:type="dxa"/>
                <w:tcBorders>
                  <w:top w:val="nil"/>
                  <w:left w:val="nil"/>
                  <w:bottom w:val="nil"/>
                  <w:right w:val="nil"/>
                </w:tcBorders>
                <w:shd w:val="clear" w:color="auto" w:fill="auto"/>
                <w:noWrap/>
              </w:tcPr>
            </w:tcPrChange>
          </w:tcPr>
          <w:p w14:paraId="6C75CAB9" w14:textId="574AD336" w:rsidR="00304CE8" w:rsidRPr="00217552" w:rsidRDefault="00304CE8" w:rsidP="00304CE8">
            <w:pPr>
              <w:spacing w:after="0"/>
              <w:jc w:val="center"/>
              <w:rPr>
                <w:sz w:val="16"/>
                <w:szCs w:val="16"/>
                <w:rPrChange w:id="3777" w:author="Steve Barbeaux" w:date="2022-10-09T19:45:00Z">
                  <w:rPr>
                    <w:sz w:val="16"/>
                    <w:szCs w:val="16"/>
                  </w:rPr>
                </w:rPrChange>
              </w:rPr>
            </w:pPr>
            <w:r w:rsidRPr="00217552">
              <w:rPr>
                <w:sz w:val="16"/>
                <w:szCs w:val="16"/>
                <w:rPrChange w:id="3778" w:author="Steve Barbeaux" w:date="2022-10-09T19:45:00Z">
                  <w:rPr>
                    <w:sz w:val="16"/>
                    <w:szCs w:val="16"/>
                  </w:rPr>
                </w:rPrChange>
              </w:rPr>
              <w:t>1.840</w:t>
            </w:r>
          </w:p>
        </w:tc>
        <w:tc>
          <w:tcPr>
            <w:tcW w:w="0" w:type="auto"/>
            <w:tcBorders>
              <w:top w:val="nil"/>
              <w:left w:val="nil"/>
              <w:bottom w:val="nil"/>
              <w:right w:val="nil"/>
            </w:tcBorders>
            <w:shd w:val="clear" w:color="auto" w:fill="auto"/>
            <w:noWrap/>
            <w:vAlign w:val="center"/>
            <w:tcPrChange w:id="3779" w:author="Steve Barbeaux" w:date="2022-10-09T19:44:00Z">
              <w:tcPr>
                <w:tcW w:w="598" w:type="dxa"/>
                <w:tcBorders>
                  <w:top w:val="nil"/>
                  <w:left w:val="nil"/>
                  <w:bottom w:val="nil"/>
                  <w:right w:val="nil"/>
                </w:tcBorders>
                <w:shd w:val="clear" w:color="auto" w:fill="auto"/>
                <w:noWrap/>
              </w:tcPr>
            </w:tcPrChange>
          </w:tcPr>
          <w:p w14:paraId="7DEF175C" w14:textId="6C959A54" w:rsidR="00304CE8" w:rsidRPr="00217552" w:rsidRDefault="00304CE8" w:rsidP="00304CE8">
            <w:pPr>
              <w:spacing w:after="0"/>
              <w:jc w:val="center"/>
              <w:rPr>
                <w:sz w:val="16"/>
                <w:szCs w:val="16"/>
                <w:rPrChange w:id="3780" w:author="Steve Barbeaux" w:date="2022-10-09T19:45:00Z">
                  <w:rPr>
                    <w:sz w:val="16"/>
                    <w:szCs w:val="16"/>
                  </w:rPr>
                </w:rPrChange>
              </w:rPr>
            </w:pPr>
            <w:r w:rsidRPr="00217552">
              <w:rPr>
                <w:sz w:val="16"/>
                <w:szCs w:val="16"/>
                <w:rPrChange w:id="3781" w:author="Steve Barbeaux" w:date="2022-10-09T19:45:00Z">
                  <w:rPr>
                    <w:sz w:val="16"/>
                    <w:szCs w:val="16"/>
                  </w:rPr>
                </w:rPrChange>
              </w:rPr>
              <w:t>1.791</w:t>
            </w:r>
          </w:p>
        </w:tc>
        <w:tc>
          <w:tcPr>
            <w:tcW w:w="0" w:type="auto"/>
            <w:tcBorders>
              <w:top w:val="nil"/>
              <w:left w:val="nil"/>
              <w:bottom w:val="nil"/>
              <w:right w:val="nil"/>
            </w:tcBorders>
            <w:shd w:val="clear" w:color="auto" w:fill="auto"/>
            <w:noWrap/>
            <w:vAlign w:val="center"/>
            <w:tcPrChange w:id="3782" w:author="Steve Barbeaux" w:date="2022-10-09T19:44:00Z">
              <w:tcPr>
                <w:tcW w:w="599" w:type="dxa"/>
                <w:tcBorders>
                  <w:top w:val="nil"/>
                  <w:left w:val="nil"/>
                  <w:bottom w:val="nil"/>
                  <w:right w:val="nil"/>
                </w:tcBorders>
                <w:shd w:val="clear" w:color="auto" w:fill="auto"/>
                <w:noWrap/>
              </w:tcPr>
            </w:tcPrChange>
          </w:tcPr>
          <w:p w14:paraId="586023E0" w14:textId="424E6EF1" w:rsidR="00304CE8" w:rsidRPr="00217552" w:rsidRDefault="00304CE8" w:rsidP="00304CE8">
            <w:pPr>
              <w:spacing w:after="0"/>
              <w:jc w:val="center"/>
              <w:rPr>
                <w:sz w:val="16"/>
                <w:szCs w:val="16"/>
                <w:rPrChange w:id="3783" w:author="Steve Barbeaux" w:date="2022-10-09T19:45:00Z">
                  <w:rPr>
                    <w:sz w:val="16"/>
                    <w:szCs w:val="16"/>
                  </w:rPr>
                </w:rPrChange>
              </w:rPr>
            </w:pPr>
            <w:r w:rsidRPr="00217552">
              <w:rPr>
                <w:sz w:val="16"/>
                <w:szCs w:val="16"/>
                <w:rPrChange w:id="3784" w:author="Steve Barbeaux" w:date="2022-10-09T19:45:00Z">
                  <w:rPr>
                    <w:sz w:val="16"/>
                    <w:szCs w:val="16"/>
                  </w:rPr>
                </w:rPrChange>
              </w:rPr>
              <w:t>1.740</w:t>
            </w:r>
          </w:p>
        </w:tc>
      </w:tr>
      <w:tr w:rsidR="00304CE8" w:rsidRPr="005F5568" w14:paraId="04C46D63" w14:textId="77777777" w:rsidTr="00217552">
        <w:trPr>
          <w:trPrChange w:id="3785"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3786" w:author="Steve Barbeaux" w:date="2022-10-09T19:44:00Z">
              <w:tcPr>
                <w:tcW w:w="598" w:type="dxa"/>
                <w:tcBorders>
                  <w:top w:val="nil"/>
                  <w:left w:val="nil"/>
                  <w:bottom w:val="nil"/>
                  <w:right w:val="nil"/>
                </w:tcBorders>
                <w:shd w:val="clear" w:color="auto" w:fill="auto"/>
                <w:noWrap/>
                <w:vAlign w:val="center"/>
              </w:tcPr>
            </w:tcPrChange>
          </w:tcPr>
          <w:p w14:paraId="54E181D9" w14:textId="7EA52941" w:rsidR="00304CE8" w:rsidRPr="00217552" w:rsidRDefault="00304CE8" w:rsidP="00304CE8">
            <w:pPr>
              <w:spacing w:after="0"/>
              <w:jc w:val="center"/>
              <w:rPr>
                <w:sz w:val="16"/>
                <w:szCs w:val="16"/>
                <w:rPrChange w:id="3787" w:author="Steve Barbeaux" w:date="2022-10-09T19:45:00Z">
                  <w:rPr>
                    <w:sz w:val="16"/>
                    <w:szCs w:val="16"/>
                  </w:rPr>
                </w:rPrChange>
              </w:rPr>
            </w:pPr>
            <w:r w:rsidRPr="00217552">
              <w:rPr>
                <w:sz w:val="16"/>
                <w:szCs w:val="16"/>
                <w:rPrChange w:id="3788" w:author="Steve Barbeaux" w:date="2022-10-09T19:45:00Z">
                  <w:rPr>
                    <w:sz w:val="16"/>
                    <w:szCs w:val="16"/>
                  </w:rPr>
                </w:rPrChange>
              </w:rPr>
              <w:t>2016</w:t>
            </w:r>
          </w:p>
        </w:tc>
        <w:tc>
          <w:tcPr>
            <w:tcW w:w="0" w:type="auto"/>
            <w:tcBorders>
              <w:top w:val="nil"/>
              <w:left w:val="nil"/>
              <w:bottom w:val="nil"/>
              <w:right w:val="nil"/>
            </w:tcBorders>
            <w:vAlign w:val="center"/>
            <w:tcPrChange w:id="3789" w:author="Steve Barbeaux" w:date="2022-10-09T19:44:00Z">
              <w:tcPr>
                <w:tcW w:w="599" w:type="dxa"/>
                <w:tcBorders>
                  <w:top w:val="nil"/>
                  <w:left w:val="nil"/>
                  <w:bottom w:val="nil"/>
                  <w:right w:val="nil"/>
                </w:tcBorders>
              </w:tcPr>
            </w:tcPrChange>
          </w:tcPr>
          <w:p w14:paraId="6A3F4B2E" w14:textId="5602F914" w:rsidR="00304CE8" w:rsidRPr="00217552" w:rsidRDefault="00304CE8" w:rsidP="00304CE8">
            <w:pPr>
              <w:spacing w:after="0"/>
              <w:jc w:val="center"/>
              <w:rPr>
                <w:color w:val="000000"/>
                <w:sz w:val="16"/>
                <w:szCs w:val="16"/>
                <w:rPrChange w:id="3790" w:author="Steve Barbeaux" w:date="2022-10-09T19:45:00Z">
                  <w:rPr>
                    <w:color w:val="000000"/>
                    <w:sz w:val="16"/>
                    <w:szCs w:val="16"/>
                  </w:rPr>
                </w:rPrChange>
              </w:rPr>
            </w:pPr>
            <w:r w:rsidRPr="00217552">
              <w:rPr>
                <w:sz w:val="16"/>
                <w:szCs w:val="16"/>
                <w:rPrChange w:id="3791" w:author="Steve Barbeaux" w:date="2022-10-09T19:45:00Z">
                  <w:rPr>
                    <w:sz w:val="16"/>
                    <w:szCs w:val="16"/>
                  </w:rPr>
                </w:rPrChange>
              </w:rPr>
              <w:t>0.179</w:t>
            </w:r>
          </w:p>
        </w:tc>
        <w:tc>
          <w:tcPr>
            <w:tcW w:w="0" w:type="auto"/>
            <w:tcBorders>
              <w:top w:val="nil"/>
              <w:left w:val="nil"/>
              <w:bottom w:val="nil"/>
              <w:right w:val="nil"/>
            </w:tcBorders>
            <w:shd w:val="clear" w:color="auto" w:fill="auto"/>
            <w:noWrap/>
            <w:vAlign w:val="center"/>
            <w:tcPrChange w:id="3792" w:author="Steve Barbeaux" w:date="2022-10-09T19:44:00Z">
              <w:tcPr>
                <w:tcW w:w="598" w:type="dxa"/>
                <w:tcBorders>
                  <w:top w:val="nil"/>
                  <w:left w:val="nil"/>
                  <w:bottom w:val="nil"/>
                  <w:right w:val="nil"/>
                </w:tcBorders>
                <w:shd w:val="clear" w:color="auto" w:fill="auto"/>
                <w:noWrap/>
              </w:tcPr>
            </w:tcPrChange>
          </w:tcPr>
          <w:p w14:paraId="19340C63" w14:textId="4B1A52D3" w:rsidR="00304CE8" w:rsidRPr="00217552" w:rsidRDefault="00304CE8" w:rsidP="00304CE8">
            <w:pPr>
              <w:spacing w:after="0"/>
              <w:jc w:val="center"/>
              <w:rPr>
                <w:color w:val="000000"/>
                <w:sz w:val="16"/>
                <w:szCs w:val="16"/>
                <w:rPrChange w:id="3793" w:author="Steve Barbeaux" w:date="2022-10-09T19:45:00Z">
                  <w:rPr>
                    <w:color w:val="000000"/>
                    <w:sz w:val="16"/>
                    <w:szCs w:val="16"/>
                  </w:rPr>
                </w:rPrChange>
              </w:rPr>
            </w:pPr>
            <w:r w:rsidRPr="00217552">
              <w:rPr>
                <w:sz w:val="16"/>
                <w:szCs w:val="16"/>
                <w:rPrChange w:id="3794" w:author="Steve Barbeaux" w:date="2022-10-09T19:45:00Z">
                  <w:rPr>
                    <w:sz w:val="16"/>
                    <w:szCs w:val="16"/>
                  </w:rPr>
                </w:rPrChange>
              </w:rPr>
              <w:t>0.256</w:t>
            </w:r>
          </w:p>
        </w:tc>
        <w:tc>
          <w:tcPr>
            <w:tcW w:w="0" w:type="auto"/>
            <w:tcBorders>
              <w:top w:val="nil"/>
              <w:left w:val="nil"/>
              <w:bottom w:val="nil"/>
              <w:right w:val="nil"/>
            </w:tcBorders>
            <w:shd w:val="clear" w:color="auto" w:fill="auto"/>
            <w:noWrap/>
            <w:vAlign w:val="center"/>
            <w:tcPrChange w:id="3795" w:author="Steve Barbeaux" w:date="2022-10-09T19:44:00Z">
              <w:tcPr>
                <w:tcW w:w="599" w:type="dxa"/>
                <w:tcBorders>
                  <w:top w:val="nil"/>
                  <w:left w:val="nil"/>
                  <w:bottom w:val="nil"/>
                  <w:right w:val="nil"/>
                </w:tcBorders>
                <w:shd w:val="clear" w:color="auto" w:fill="auto"/>
                <w:noWrap/>
              </w:tcPr>
            </w:tcPrChange>
          </w:tcPr>
          <w:p w14:paraId="7CCC0249" w14:textId="4BE84B55" w:rsidR="00304CE8" w:rsidRPr="00217552" w:rsidRDefault="00304CE8" w:rsidP="00304CE8">
            <w:pPr>
              <w:spacing w:after="0"/>
              <w:jc w:val="center"/>
              <w:rPr>
                <w:color w:val="000000"/>
                <w:sz w:val="16"/>
                <w:szCs w:val="16"/>
                <w:rPrChange w:id="3796" w:author="Steve Barbeaux" w:date="2022-10-09T19:45:00Z">
                  <w:rPr>
                    <w:color w:val="000000"/>
                    <w:sz w:val="16"/>
                    <w:szCs w:val="16"/>
                  </w:rPr>
                </w:rPrChange>
              </w:rPr>
            </w:pPr>
            <w:r w:rsidRPr="00217552">
              <w:rPr>
                <w:sz w:val="16"/>
                <w:szCs w:val="16"/>
                <w:rPrChange w:id="3797" w:author="Steve Barbeaux" w:date="2022-10-09T19:45:00Z">
                  <w:rPr>
                    <w:sz w:val="16"/>
                    <w:szCs w:val="16"/>
                  </w:rPr>
                </w:rPrChange>
              </w:rPr>
              <w:t>0.371</w:t>
            </w:r>
          </w:p>
        </w:tc>
        <w:tc>
          <w:tcPr>
            <w:tcW w:w="0" w:type="auto"/>
            <w:tcBorders>
              <w:top w:val="nil"/>
              <w:left w:val="nil"/>
              <w:bottom w:val="nil"/>
              <w:right w:val="nil"/>
            </w:tcBorders>
            <w:shd w:val="clear" w:color="auto" w:fill="auto"/>
            <w:noWrap/>
            <w:vAlign w:val="center"/>
            <w:tcPrChange w:id="3798" w:author="Steve Barbeaux" w:date="2022-10-09T19:44:00Z">
              <w:tcPr>
                <w:tcW w:w="598" w:type="dxa"/>
                <w:tcBorders>
                  <w:top w:val="nil"/>
                  <w:left w:val="nil"/>
                  <w:bottom w:val="nil"/>
                  <w:right w:val="nil"/>
                </w:tcBorders>
                <w:shd w:val="clear" w:color="auto" w:fill="auto"/>
                <w:noWrap/>
              </w:tcPr>
            </w:tcPrChange>
          </w:tcPr>
          <w:p w14:paraId="39809FEF" w14:textId="4EBE96E7" w:rsidR="00304CE8" w:rsidRPr="00217552" w:rsidRDefault="00304CE8" w:rsidP="00304CE8">
            <w:pPr>
              <w:spacing w:after="0"/>
              <w:jc w:val="center"/>
              <w:rPr>
                <w:color w:val="000000"/>
                <w:sz w:val="16"/>
                <w:szCs w:val="16"/>
                <w:rPrChange w:id="3799" w:author="Steve Barbeaux" w:date="2022-10-09T19:45:00Z">
                  <w:rPr>
                    <w:color w:val="000000"/>
                    <w:sz w:val="16"/>
                    <w:szCs w:val="16"/>
                  </w:rPr>
                </w:rPrChange>
              </w:rPr>
            </w:pPr>
            <w:r w:rsidRPr="00217552">
              <w:rPr>
                <w:sz w:val="16"/>
                <w:szCs w:val="16"/>
                <w:rPrChange w:id="3800" w:author="Steve Barbeaux" w:date="2022-10-09T19:45:00Z">
                  <w:rPr>
                    <w:sz w:val="16"/>
                    <w:szCs w:val="16"/>
                  </w:rPr>
                </w:rPrChange>
              </w:rPr>
              <w:t>0.558</w:t>
            </w:r>
          </w:p>
        </w:tc>
        <w:tc>
          <w:tcPr>
            <w:tcW w:w="0" w:type="auto"/>
            <w:tcBorders>
              <w:top w:val="nil"/>
              <w:left w:val="nil"/>
              <w:bottom w:val="nil"/>
              <w:right w:val="nil"/>
            </w:tcBorders>
            <w:shd w:val="clear" w:color="auto" w:fill="auto"/>
            <w:noWrap/>
            <w:vAlign w:val="center"/>
            <w:tcPrChange w:id="3801" w:author="Steve Barbeaux" w:date="2022-10-09T19:44:00Z">
              <w:tcPr>
                <w:tcW w:w="599" w:type="dxa"/>
                <w:tcBorders>
                  <w:top w:val="nil"/>
                  <w:left w:val="nil"/>
                  <w:bottom w:val="nil"/>
                  <w:right w:val="nil"/>
                </w:tcBorders>
                <w:shd w:val="clear" w:color="auto" w:fill="auto"/>
                <w:noWrap/>
              </w:tcPr>
            </w:tcPrChange>
          </w:tcPr>
          <w:p w14:paraId="16845F94" w14:textId="00AFEFFE" w:rsidR="00304CE8" w:rsidRPr="00217552" w:rsidRDefault="00304CE8" w:rsidP="00304CE8">
            <w:pPr>
              <w:spacing w:after="0"/>
              <w:jc w:val="center"/>
              <w:rPr>
                <w:color w:val="000000"/>
                <w:sz w:val="16"/>
                <w:szCs w:val="16"/>
                <w:rPrChange w:id="3802" w:author="Steve Barbeaux" w:date="2022-10-09T19:45:00Z">
                  <w:rPr>
                    <w:color w:val="000000"/>
                    <w:sz w:val="16"/>
                    <w:szCs w:val="16"/>
                  </w:rPr>
                </w:rPrChange>
              </w:rPr>
            </w:pPr>
            <w:r w:rsidRPr="00217552">
              <w:rPr>
                <w:sz w:val="16"/>
                <w:szCs w:val="16"/>
                <w:rPrChange w:id="3803" w:author="Steve Barbeaux" w:date="2022-10-09T19:45:00Z">
                  <w:rPr>
                    <w:sz w:val="16"/>
                    <w:szCs w:val="16"/>
                  </w:rPr>
                </w:rPrChange>
              </w:rPr>
              <w:t>0.859</w:t>
            </w:r>
          </w:p>
        </w:tc>
        <w:tc>
          <w:tcPr>
            <w:tcW w:w="0" w:type="auto"/>
            <w:tcBorders>
              <w:top w:val="nil"/>
              <w:left w:val="nil"/>
              <w:bottom w:val="nil"/>
              <w:right w:val="nil"/>
            </w:tcBorders>
            <w:shd w:val="clear" w:color="auto" w:fill="auto"/>
            <w:noWrap/>
            <w:vAlign w:val="center"/>
            <w:tcPrChange w:id="3804" w:author="Steve Barbeaux" w:date="2022-10-09T19:44:00Z">
              <w:tcPr>
                <w:tcW w:w="598" w:type="dxa"/>
                <w:tcBorders>
                  <w:top w:val="nil"/>
                  <w:left w:val="nil"/>
                  <w:bottom w:val="nil"/>
                  <w:right w:val="nil"/>
                </w:tcBorders>
                <w:shd w:val="clear" w:color="auto" w:fill="auto"/>
                <w:noWrap/>
              </w:tcPr>
            </w:tcPrChange>
          </w:tcPr>
          <w:p w14:paraId="6F537CBE" w14:textId="78968F1A" w:rsidR="00304CE8" w:rsidRPr="00217552" w:rsidRDefault="00304CE8" w:rsidP="00304CE8">
            <w:pPr>
              <w:spacing w:after="0"/>
              <w:jc w:val="center"/>
              <w:rPr>
                <w:color w:val="000000"/>
                <w:sz w:val="16"/>
                <w:szCs w:val="16"/>
                <w:rPrChange w:id="3805" w:author="Steve Barbeaux" w:date="2022-10-09T19:45:00Z">
                  <w:rPr>
                    <w:color w:val="000000"/>
                    <w:sz w:val="16"/>
                    <w:szCs w:val="16"/>
                  </w:rPr>
                </w:rPrChange>
              </w:rPr>
            </w:pPr>
            <w:r w:rsidRPr="00217552">
              <w:rPr>
                <w:sz w:val="16"/>
                <w:szCs w:val="16"/>
                <w:rPrChange w:id="3806" w:author="Steve Barbeaux" w:date="2022-10-09T19:45:00Z">
                  <w:rPr>
                    <w:sz w:val="16"/>
                    <w:szCs w:val="16"/>
                  </w:rPr>
                </w:rPrChange>
              </w:rPr>
              <w:t>1.238</w:t>
            </w:r>
          </w:p>
        </w:tc>
        <w:tc>
          <w:tcPr>
            <w:tcW w:w="0" w:type="auto"/>
            <w:tcBorders>
              <w:top w:val="nil"/>
              <w:left w:val="nil"/>
              <w:bottom w:val="nil"/>
              <w:right w:val="nil"/>
            </w:tcBorders>
            <w:shd w:val="clear" w:color="auto" w:fill="auto"/>
            <w:noWrap/>
            <w:vAlign w:val="center"/>
            <w:tcPrChange w:id="3807" w:author="Steve Barbeaux" w:date="2022-10-09T19:44:00Z">
              <w:tcPr>
                <w:tcW w:w="599" w:type="dxa"/>
                <w:tcBorders>
                  <w:top w:val="nil"/>
                  <w:left w:val="nil"/>
                  <w:bottom w:val="nil"/>
                  <w:right w:val="nil"/>
                </w:tcBorders>
                <w:shd w:val="clear" w:color="auto" w:fill="auto"/>
                <w:noWrap/>
              </w:tcPr>
            </w:tcPrChange>
          </w:tcPr>
          <w:p w14:paraId="70E565E7" w14:textId="42FCE29D" w:rsidR="00304CE8" w:rsidRPr="00217552" w:rsidRDefault="00304CE8" w:rsidP="00304CE8">
            <w:pPr>
              <w:spacing w:after="0"/>
              <w:jc w:val="center"/>
              <w:rPr>
                <w:color w:val="000000"/>
                <w:sz w:val="16"/>
                <w:szCs w:val="16"/>
                <w:rPrChange w:id="3808" w:author="Steve Barbeaux" w:date="2022-10-09T19:45:00Z">
                  <w:rPr>
                    <w:color w:val="000000"/>
                    <w:sz w:val="16"/>
                    <w:szCs w:val="16"/>
                  </w:rPr>
                </w:rPrChange>
              </w:rPr>
            </w:pPr>
            <w:r w:rsidRPr="00217552">
              <w:rPr>
                <w:sz w:val="16"/>
                <w:szCs w:val="16"/>
                <w:rPrChange w:id="3809" w:author="Steve Barbeaux" w:date="2022-10-09T19:45:00Z">
                  <w:rPr>
                    <w:sz w:val="16"/>
                    <w:szCs w:val="16"/>
                  </w:rPr>
                </w:rPrChange>
              </w:rPr>
              <w:t>1.540</w:t>
            </w:r>
          </w:p>
        </w:tc>
        <w:tc>
          <w:tcPr>
            <w:tcW w:w="0" w:type="auto"/>
            <w:tcBorders>
              <w:top w:val="nil"/>
              <w:left w:val="nil"/>
              <w:bottom w:val="nil"/>
              <w:right w:val="nil"/>
            </w:tcBorders>
            <w:shd w:val="clear" w:color="auto" w:fill="auto"/>
            <w:noWrap/>
            <w:vAlign w:val="center"/>
            <w:tcPrChange w:id="3810" w:author="Steve Barbeaux" w:date="2022-10-09T19:44:00Z">
              <w:tcPr>
                <w:tcW w:w="598" w:type="dxa"/>
                <w:tcBorders>
                  <w:top w:val="nil"/>
                  <w:left w:val="nil"/>
                  <w:bottom w:val="nil"/>
                  <w:right w:val="nil"/>
                </w:tcBorders>
                <w:shd w:val="clear" w:color="auto" w:fill="auto"/>
                <w:noWrap/>
              </w:tcPr>
            </w:tcPrChange>
          </w:tcPr>
          <w:p w14:paraId="2B8349E0" w14:textId="7A8E8450" w:rsidR="00304CE8" w:rsidRPr="00217552" w:rsidRDefault="00304CE8" w:rsidP="00304CE8">
            <w:pPr>
              <w:spacing w:after="0"/>
              <w:jc w:val="center"/>
              <w:rPr>
                <w:color w:val="000000"/>
                <w:sz w:val="16"/>
                <w:szCs w:val="16"/>
                <w:rPrChange w:id="3811" w:author="Steve Barbeaux" w:date="2022-10-09T19:45:00Z">
                  <w:rPr>
                    <w:color w:val="000000"/>
                    <w:sz w:val="16"/>
                    <w:szCs w:val="16"/>
                  </w:rPr>
                </w:rPrChange>
              </w:rPr>
            </w:pPr>
            <w:r w:rsidRPr="00217552">
              <w:rPr>
                <w:sz w:val="16"/>
                <w:szCs w:val="16"/>
                <w:rPrChange w:id="3812" w:author="Steve Barbeaux" w:date="2022-10-09T19:45:00Z">
                  <w:rPr>
                    <w:sz w:val="16"/>
                    <w:szCs w:val="16"/>
                  </w:rPr>
                </w:rPrChange>
              </w:rPr>
              <w:t>1.652</w:t>
            </w:r>
          </w:p>
        </w:tc>
        <w:tc>
          <w:tcPr>
            <w:tcW w:w="0" w:type="auto"/>
            <w:tcBorders>
              <w:top w:val="nil"/>
              <w:left w:val="nil"/>
              <w:bottom w:val="nil"/>
              <w:right w:val="nil"/>
            </w:tcBorders>
            <w:shd w:val="clear" w:color="auto" w:fill="auto"/>
            <w:noWrap/>
            <w:vAlign w:val="center"/>
            <w:tcPrChange w:id="3813" w:author="Steve Barbeaux" w:date="2022-10-09T19:44:00Z">
              <w:tcPr>
                <w:tcW w:w="599" w:type="dxa"/>
                <w:tcBorders>
                  <w:top w:val="nil"/>
                  <w:left w:val="nil"/>
                  <w:bottom w:val="nil"/>
                  <w:right w:val="nil"/>
                </w:tcBorders>
                <w:shd w:val="clear" w:color="auto" w:fill="auto"/>
                <w:noWrap/>
              </w:tcPr>
            </w:tcPrChange>
          </w:tcPr>
          <w:p w14:paraId="66B5F30F" w14:textId="4876E4C0" w:rsidR="00304CE8" w:rsidRPr="00217552" w:rsidRDefault="00304CE8" w:rsidP="00304CE8">
            <w:pPr>
              <w:spacing w:after="0"/>
              <w:jc w:val="center"/>
              <w:rPr>
                <w:color w:val="000000"/>
                <w:sz w:val="16"/>
                <w:szCs w:val="16"/>
                <w:rPrChange w:id="3814" w:author="Steve Barbeaux" w:date="2022-10-09T19:45:00Z">
                  <w:rPr>
                    <w:color w:val="000000"/>
                    <w:sz w:val="16"/>
                    <w:szCs w:val="16"/>
                  </w:rPr>
                </w:rPrChange>
              </w:rPr>
            </w:pPr>
            <w:r w:rsidRPr="00217552">
              <w:rPr>
                <w:sz w:val="16"/>
                <w:szCs w:val="16"/>
                <w:rPrChange w:id="3815" w:author="Steve Barbeaux" w:date="2022-10-09T19:45:00Z">
                  <w:rPr>
                    <w:sz w:val="16"/>
                    <w:szCs w:val="16"/>
                  </w:rPr>
                </w:rPrChange>
              </w:rPr>
              <w:t>1.650</w:t>
            </w:r>
          </w:p>
        </w:tc>
        <w:tc>
          <w:tcPr>
            <w:tcW w:w="0" w:type="auto"/>
            <w:tcBorders>
              <w:top w:val="nil"/>
              <w:left w:val="nil"/>
              <w:bottom w:val="nil"/>
              <w:right w:val="nil"/>
            </w:tcBorders>
            <w:shd w:val="clear" w:color="auto" w:fill="auto"/>
            <w:noWrap/>
            <w:vAlign w:val="center"/>
            <w:tcPrChange w:id="3816" w:author="Steve Barbeaux" w:date="2022-10-09T19:44:00Z">
              <w:tcPr>
                <w:tcW w:w="598" w:type="dxa"/>
                <w:tcBorders>
                  <w:top w:val="nil"/>
                  <w:left w:val="nil"/>
                  <w:bottom w:val="nil"/>
                  <w:right w:val="nil"/>
                </w:tcBorders>
                <w:shd w:val="clear" w:color="auto" w:fill="auto"/>
                <w:noWrap/>
              </w:tcPr>
            </w:tcPrChange>
          </w:tcPr>
          <w:p w14:paraId="6D3A7ABC" w14:textId="143284FA" w:rsidR="00304CE8" w:rsidRPr="00217552" w:rsidRDefault="00304CE8" w:rsidP="00304CE8">
            <w:pPr>
              <w:spacing w:after="0"/>
              <w:jc w:val="center"/>
              <w:rPr>
                <w:color w:val="000000"/>
                <w:sz w:val="16"/>
                <w:szCs w:val="16"/>
                <w:rPrChange w:id="3817" w:author="Steve Barbeaux" w:date="2022-10-09T19:45:00Z">
                  <w:rPr>
                    <w:color w:val="000000"/>
                    <w:sz w:val="16"/>
                    <w:szCs w:val="16"/>
                  </w:rPr>
                </w:rPrChange>
              </w:rPr>
            </w:pPr>
            <w:r w:rsidRPr="00217552">
              <w:rPr>
                <w:sz w:val="16"/>
                <w:szCs w:val="16"/>
                <w:rPrChange w:id="3818" w:author="Steve Barbeaux" w:date="2022-10-09T19:45:00Z">
                  <w:rPr>
                    <w:sz w:val="16"/>
                    <w:szCs w:val="16"/>
                  </w:rPr>
                </w:rPrChange>
              </w:rPr>
              <w:t>1.670</w:t>
            </w:r>
          </w:p>
        </w:tc>
        <w:tc>
          <w:tcPr>
            <w:tcW w:w="0" w:type="auto"/>
            <w:tcBorders>
              <w:top w:val="nil"/>
              <w:left w:val="nil"/>
              <w:bottom w:val="nil"/>
              <w:right w:val="nil"/>
            </w:tcBorders>
            <w:shd w:val="clear" w:color="auto" w:fill="auto"/>
            <w:noWrap/>
            <w:vAlign w:val="center"/>
            <w:tcPrChange w:id="3819" w:author="Steve Barbeaux" w:date="2022-10-09T19:44:00Z">
              <w:tcPr>
                <w:tcW w:w="599" w:type="dxa"/>
                <w:tcBorders>
                  <w:top w:val="nil"/>
                  <w:left w:val="nil"/>
                  <w:bottom w:val="nil"/>
                  <w:right w:val="nil"/>
                </w:tcBorders>
                <w:shd w:val="clear" w:color="auto" w:fill="auto"/>
                <w:noWrap/>
              </w:tcPr>
            </w:tcPrChange>
          </w:tcPr>
          <w:p w14:paraId="77837AE6" w14:textId="71241B85" w:rsidR="00304CE8" w:rsidRPr="00217552" w:rsidRDefault="00304CE8" w:rsidP="00304CE8">
            <w:pPr>
              <w:spacing w:after="0"/>
              <w:jc w:val="center"/>
              <w:rPr>
                <w:color w:val="000000"/>
                <w:sz w:val="16"/>
                <w:szCs w:val="16"/>
                <w:rPrChange w:id="3820" w:author="Steve Barbeaux" w:date="2022-10-09T19:45:00Z">
                  <w:rPr>
                    <w:color w:val="000000"/>
                    <w:sz w:val="16"/>
                    <w:szCs w:val="16"/>
                  </w:rPr>
                </w:rPrChange>
              </w:rPr>
            </w:pPr>
            <w:r w:rsidRPr="00217552">
              <w:rPr>
                <w:sz w:val="16"/>
                <w:szCs w:val="16"/>
                <w:rPrChange w:id="3821" w:author="Steve Barbeaux" w:date="2022-10-09T19:45:00Z">
                  <w:rPr>
                    <w:sz w:val="16"/>
                    <w:szCs w:val="16"/>
                  </w:rPr>
                </w:rPrChange>
              </w:rPr>
              <w:t>1.748</w:t>
            </w:r>
          </w:p>
        </w:tc>
        <w:tc>
          <w:tcPr>
            <w:tcW w:w="0" w:type="auto"/>
            <w:tcBorders>
              <w:top w:val="nil"/>
              <w:left w:val="nil"/>
              <w:bottom w:val="nil"/>
              <w:right w:val="nil"/>
            </w:tcBorders>
            <w:shd w:val="clear" w:color="auto" w:fill="auto"/>
            <w:noWrap/>
            <w:vAlign w:val="center"/>
            <w:tcPrChange w:id="3822" w:author="Steve Barbeaux" w:date="2022-10-09T19:44:00Z">
              <w:tcPr>
                <w:tcW w:w="598" w:type="dxa"/>
                <w:tcBorders>
                  <w:top w:val="nil"/>
                  <w:left w:val="nil"/>
                  <w:bottom w:val="nil"/>
                  <w:right w:val="nil"/>
                </w:tcBorders>
                <w:shd w:val="clear" w:color="auto" w:fill="auto"/>
                <w:noWrap/>
              </w:tcPr>
            </w:tcPrChange>
          </w:tcPr>
          <w:p w14:paraId="0A0ECC75" w14:textId="1140C012" w:rsidR="00304CE8" w:rsidRPr="00217552" w:rsidRDefault="00304CE8" w:rsidP="00304CE8">
            <w:pPr>
              <w:spacing w:after="0"/>
              <w:jc w:val="center"/>
              <w:rPr>
                <w:color w:val="000000"/>
                <w:sz w:val="16"/>
                <w:szCs w:val="16"/>
                <w:rPrChange w:id="3823" w:author="Steve Barbeaux" w:date="2022-10-09T19:45:00Z">
                  <w:rPr>
                    <w:color w:val="000000"/>
                    <w:sz w:val="16"/>
                    <w:szCs w:val="16"/>
                  </w:rPr>
                </w:rPrChange>
              </w:rPr>
            </w:pPr>
            <w:r w:rsidRPr="00217552">
              <w:rPr>
                <w:sz w:val="16"/>
                <w:szCs w:val="16"/>
                <w:rPrChange w:id="3824" w:author="Steve Barbeaux" w:date="2022-10-09T19:45:00Z">
                  <w:rPr>
                    <w:sz w:val="16"/>
                    <w:szCs w:val="16"/>
                  </w:rPr>
                </w:rPrChange>
              </w:rPr>
              <w:t>1.827</w:t>
            </w:r>
          </w:p>
        </w:tc>
        <w:tc>
          <w:tcPr>
            <w:tcW w:w="0" w:type="auto"/>
            <w:tcBorders>
              <w:top w:val="nil"/>
              <w:left w:val="nil"/>
              <w:bottom w:val="nil"/>
              <w:right w:val="nil"/>
            </w:tcBorders>
            <w:shd w:val="clear" w:color="auto" w:fill="auto"/>
            <w:noWrap/>
            <w:vAlign w:val="center"/>
            <w:tcPrChange w:id="3825" w:author="Steve Barbeaux" w:date="2022-10-09T19:44:00Z">
              <w:tcPr>
                <w:tcW w:w="599" w:type="dxa"/>
                <w:tcBorders>
                  <w:top w:val="nil"/>
                  <w:left w:val="nil"/>
                  <w:bottom w:val="nil"/>
                  <w:right w:val="nil"/>
                </w:tcBorders>
                <w:shd w:val="clear" w:color="auto" w:fill="auto"/>
                <w:noWrap/>
              </w:tcPr>
            </w:tcPrChange>
          </w:tcPr>
          <w:p w14:paraId="74C66491" w14:textId="7C1524AA" w:rsidR="00304CE8" w:rsidRPr="00217552" w:rsidRDefault="00304CE8" w:rsidP="00304CE8">
            <w:pPr>
              <w:spacing w:after="0"/>
              <w:jc w:val="center"/>
              <w:rPr>
                <w:color w:val="000000"/>
                <w:sz w:val="16"/>
                <w:szCs w:val="16"/>
                <w:rPrChange w:id="3826" w:author="Steve Barbeaux" w:date="2022-10-09T19:45:00Z">
                  <w:rPr>
                    <w:color w:val="000000"/>
                    <w:sz w:val="16"/>
                    <w:szCs w:val="16"/>
                  </w:rPr>
                </w:rPrChange>
              </w:rPr>
            </w:pPr>
            <w:r w:rsidRPr="00217552">
              <w:rPr>
                <w:sz w:val="16"/>
                <w:szCs w:val="16"/>
                <w:rPrChange w:id="3827" w:author="Steve Barbeaux" w:date="2022-10-09T19:45:00Z">
                  <w:rPr>
                    <w:sz w:val="16"/>
                    <w:szCs w:val="16"/>
                  </w:rPr>
                </w:rPrChange>
              </w:rPr>
              <w:t>1.840</w:t>
            </w:r>
          </w:p>
        </w:tc>
        <w:tc>
          <w:tcPr>
            <w:tcW w:w="0" w:type="auto"/>
            <w:tcBorders>
              <w:top w:val="nil"/>
              <w:left w:val="nil"/>
              <w:bottom w:val="nil"/>
              <w:right w:val="nil"/>
            </w:tcBorders>
            <w:shd w:val="clear" w:color="auto" w:fill="auto"/>
            <w:noWrap/>
            <w:vAlign w:val="center"/>
            <w:tcPrChange w:id="3828" w:author="Steve Barbeaux" w:date="2022-10-09T19:44:00Z">
              <w:tcPr>
                <w:tcW w:w="598" w:type="dxa"/>
                <w:tcBorders>
                  <w:top w:val="nil"/>
                  <w:left w:val="nil"/>
                  <w:bottom w:val="nil"/>
                  <w:right w:val="nil"/>
                </w:tcBorders>
                <w:shd w:val="clear" w:color="auto" w:fill="auto"/>
                <w:noWrap/>
              </w:tcPr>
            </w:tcPrChange>
          </w:tcPr>
          <w:p w14:paraId="7A0CF420" w14:textId="522C7B74" w:rsidR="00304CE8" w:rsidRPr="00217552" w:rsidRDefault="00304CE8" w:rsidP="00304CE8">
            <w:pPr>
              <w:spacing w:after="0"/>
              <w:jc w:val="center"/>
              <w:rPr>
                <w:color w:val="000000"/>
                <w:sz w:val="16"/>
                <w:szCs w:val="16"/>
                <w:rPrChange w:id="3829" w:author="Steve Barbeaux" w:date="2022-10-09T19:45:00Z">
                  <w:rPr>
                    <w:color w:val="000000"/>
                    <w:sz w:val="16"/>
                    <w:szCs w:val="16"/>
                  </w:rPr>
                </w:rPrChange>
              </w:rPr>
            </w:pPr>
            <w:r w:rsidRPr="00217552">
              <w:rPr>
                <w:sz w:val="16"/>
                <w:szCs w:val="16"/>
                <w:rPrChange w:id="3830" w:author="Steve Barbeaux" w:date="2022-10-09T19:45:00Z">
                  <w:rPr>
                    <w:sz w:val="16"/>
                    <w:szCs w:val="16"/>
                  </w:rPr>
                </w:rPrChange>
              </w:rPr>
              <w:t>1.791</w:t>
            </w:r>
          </w:p>
        </w:tc>
        <w:tc>
          <w:tcPr>
            <w:tcW w:w="0" w:type="auto"/>
            <w:tcBorders>
              <w:top w:val="nil"/>
              <w:left w:val="nil"/>
              <w:bottom w:val="nil"/>
              <w:right w:val="nil"/>
            </w:tcBorders>
            <w:shd w:val="clear" w:color="auto" w:fill="auto"/>
            <w:noWrap/>
            <w:vAlign w:val="center"/>
            <w:tcPrChange w:id="3831" w:author="Steve Barbeaux" w:date="2022-10-09T19:44:00Z">
              <w:tcPr>
                <w:tcW w:w="599" w:type="dxa"/>
                <w:tcBorders>
                  <w:top w:val="nil"/>
                  <w:left w:val="nil"/>
                  <w:bottom w:val="nil"/>
                  <w:right w:val="nil"/>
                </w:tcBorders>
                <w:shd w:val="clear" w:color="auto" w:fill="auto"/>
                <w:noWrap/>
              </w:tcPr>
            </w:tcPrChange>
          </w:tcPr>
          <w:p w14:paraId="5DFE6DBA" w14:textId="0F88E7FC" w:rsidR="00304CE8" w:rsidRPr="00217552" w:rsidRDefault="00304CE8" w:rsidP="00304CE8">
            <w:pPr>
              <w:spacing w:after="0"/>
              <w:jc w:val="center"/>
              <w:rPr>
                <w:color w:val="000000"/>
                <w:sz w:val="16"/>
                <w:szCs w:val="16"/>
                <w:rPrChange w:id="3832" w:author="Steve Barbeaux" w:date="2022-10-09T19:45:00Z">
                  <w:rPr>
                    <w:color w:val="000000"/>
                    <w:sz w:val="16"/>
                    <w:szCs w:val="16"/>
                  </w:rPr>
                </w:rPrChange>
              </w:rPr>
            </w:pPr>
            <w:r w:rsidRPr="00217552">
              <w:rPr>
                <w:sz w:val="16"/>
                <w:szCs w:val="16"/>
                <w:rPrChange w:id="3833" w:author="Steve Barbeaux" w:date="2022-10-09T19:45:00Z">
                  <w:rPr>
                    <w:sz w:val="16"/>
                    <w:szCs w:val="16"/>
                  </w:rPr>
                </w:rPrChange>
              </w:rPr>
              <w:t>1.740</w:t>
            </w:r>
          </w:p>
        </w:tc>
      </w:tr>
      <w:tr w:rsidR="00304CE8" w:rsidRPr="005F5568" w14:paraId="572428AB" w14:textId="77777777" w:rsidTr="00217552">
        <w:trPr>
          <w:trPrChange w:id="3834"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3835" w:author="Steve Barbeaux" w:date="2022-10-09T19:44:00Z">
              <w:tcPr>
                <w:tcW w:w="598" w:type="dxa"/>
                <w:tcBorders>
                  <w:top w:val="nil"/>
                  <w:left w:val="nil"/>
                  <w:bottom w:val="nil"/>
                  <w:right w:val="nil"/>
                </w:tcBorders>
                <w:shd w:val="clear" w:color="auto" w:fill="auto"/>
                <w:noWrap/>
                <w:vAlign w:val="center"/>
              </w:tcPr>
            </w:tcPrChange>
          </w:tcPr>
          <w:p w14:paraId="3E424141" w14:textId="2B26FD66" w:rsidR="00304CE8" w:rsidRPr="00217552" w:rsidRDefault="00304CE8" w:rsidP="00304CE8">
            <w:pPr>
              <w:spacing w:after="0"/>
              <w:jc w:val="center"/>
              <w:rPr>
                <w:sz w:val="16"/>
                <w:szCs w:val="16"/>
                <w:rPrChange w:id="3836" w:author="Steve Barbeaux" w:date="2022-10-09T19:45:00Z">
                  <w:rPr>
                    <w:sz w:val="16"/>
                    <w:szCs w:val="16"/>
                  </w:rPr>
                </w:rPrChange>
              </w:rPr>
            </w:pPr>
            <w:r w:rsidRPr="00217552">
              <w:rPr>
                <w:sz w:val="16"/>
                <w:szCs w:val="16"/>
                <w:rPrChange w:id="3837" w:author="Steve Barbeaux" w:date="2022-10-09T19:45:00Z">
                  <w:rPr>
                    <w:sz w:val="16"/>
                    <w:szCs w:val="16"/>
                  </w:rPr>
                </w:rPrChange>
              </w:rPr>
              <w:t>2017</w:t>
            </w:r>
          </w:p>
        </w:tc>
        <w:tc>
          <w:tcPr>
            <w:tcW w:w="0" w:type="auto"/>
            <w:tcBorders>
              <w:top w:val="nil"/>
              <w:left w:val="nil"/>
              <w:bottom w:val="nil"/>
              <w:right w:val="nil"/>
            </w:tcBorders>
            <w:vAlign w:val="center"/>
            <w:tcPrChange w:id="3838" w:author="Steve Barbeaux" w:date="2022-10-09T19:44:00Z">
              <w:tcPr>
                <w:tcW w:w="599" w:type="dxa"/>
                <w:tcBorders>
                  <w:top w:val="nil"/>
                  <w:left w:val="nil"/>
                  <w:bottom w:val="nil"/>
                  <w:right w:val="nil"/>
                </w:tcBorders>
              </w:tcPr>
            </w:tcPrChange>
          </w:tcPr>
          <w:p w14:paraId="0ECE235D" w14:textId="12387608" w:rsidR="00304CE8" w:rsidRPr="00217552" w:rsidRDefault="00304CE8" w:rsidP="00304CE8">
            <w:pPr>
              <w:spacing w:after="0"/>
              <w:jc w:val="center"/>
              <w:rPr>
                <w:color w:val="000000"/>
                <w:sz w:val="16"/>
                <w:szCs w:val="16"/>
                <w:rPrChange w:id="3839" w:author="Steve Barbeaux" w:date="2022-10-09T19:45:00Z">
                  <w:rPr>
                    <w:color w:val="000000"/>
                    <w:sz w:val="16"/>
                    <w:szCs w:val="16"/>
                  </w:rPr>
                </w:rPrChange>
              </w:rPr>
            </w:pPr>
            <w:r w:rsidRPr="00217552">
              <w:rPr>
                <w:sz w:val="16"/>
                <w:szCs w:val="16"/>
                <w:rPrChange w:id="3840" w:author="Steve Barbeaux" w:date="2022-10-09T19:45:00Z">
                  <w:rPr>
                    <w:sz w:val="16"/>
                    <w:szCs w:val="16"/>
                  </w:rPr>
                </w:rPrChange>
              </w:rPr>
              <w:t>0.179</w:t>
            </w:r>
          </w:p>
        </w:tc>
        <w:tc>
          <w:tcPr>
            <w:tcW w:w="0" w:type="auto"/>
            <w:tcBorders>
              <w:top w:val="nil"/>
              <w:left w:val="nil"/>
              <w:bottom w:val="nil"/>
              <w:right w:val="nil"/>
            </w:tcBorders>
            <w:shd w:val="clear" w:color="auto" w:fill="auto"/>
            <w:noWrap/>
            <w:vAlign w:val="center"/>
            <w:tcPrChange w:id="3841" w:author="Steve Barbeaux" w:date="2022-10-09T19:44:00Z">
              <w:tcPr>
                <w:tcW w:w="598" w:type="dxa"/>
                <w:tcBorders>
                  <w:top w:val="nil"/>
                  <w:left w:val="nil"/>
                  <w:bottom w:val="nil"/>
                  <w:right w:val="nil"/>
                </w:tcBorders>
                <w:shd w:val="clear" w:color="auto" w:fill="auto"/>
                <w:noWrap/>
              </w:tcPr>
            </w:tcPrChange>
          </w:tcPr>
          <w:p w14:paraId="152F594A" w14:textId="1B14CF53" w:rsidR="00304CE8" w:rsidRPr="00217552" w:rsidRDefault="00304CE8" w:rsidP="00304CE8">
            <w:pPr>
              <w:spacing w:after="0"/>
              <w:jc w:val="center"/>
              <w:rPr>
                <w:color w:val="000000"/>
                <w:sz w:val="16"/>
                <w:szCs w:val="16"/>
                <w:rPrChange w:id="3842" w:author="Steve Barbeaux" w:date="2022-10-09T19:45:00Z">
                  <w:rPr>
                    <w:color w:val="000000"/>
                    <w:sz w:val="16"/>
                    <w:szCs w:val="16"/>
                  </w:rPr>
                </w:rPrChange>
              </w:rPr>
            </w:pPr>
            <w:r w:rsidRPr="00217552">
              <w:rPr>
                <w:sz w:val="16"/>
                <w:szCs w:val="16"/>
                <w:rPrChange w:id="3843" w:author="Steve Barbeaux" w:date="2022-10-09T19:45:00Z">
                  <w:rPr>
                    <w:sz w:val="16"/>
                    <w:szCs w:val="16"/>
                  </w:rPr>
                </w:rPrChange>
              </w:rPr>
              <w:t>0.256</w:t>
            </w:r>
          </w:p>
        </w:tc>
        <w:tc>
          <w:tcPr>
            <w:tcW w:w="0" w:type="auto"/>
            <w:tcBorders>
              <w:top w:val="nil"/>
              <w:left w:val="nil"/>
              <w:bottom w:val="nil"/>
              <w:right w:val="nil"/>
            </w:tcBorders>
            <w:shd w:val="clear" w:color="auto" w:fill="auto"/>
            <w:noWrap/>
            <w:vAlign w:val="center"/>
            <w:tcPrChange w:id="3844" w:author="Steve Barbeaux" w:date="2022-10-09T19:44:00Z">
              <w:tcPr>
                <w:tcW w:w="599" w:type="dxa"/>
                <w:tcBorders>
                  <w:top w:val="nil"/>
                  <w:left w:val="nil"/>
                  <w:bottom w:val="nil"/>
                  <w:right w:val="nil"/>
                </w:tcBorders>
                <w:shd w:val="clear" w:color="auto" w:fill="auto"/>
                <w:noWrap/>
              </w:tcPr>
            </w:tcPrChange>
          </w:tcPr>
          <w:p w14:paraId="54812FB1" w14:textId="08626265" w:rsidR="00304CE8" w:rsidRPr="00217552" w:rsidRDefault="00304CE8" w:rsidP="00304CE8">
            <w:pPr>
              <w:spacing w:after="0"/>
              <w:jc w:val="center"/>
              <w:rPr>
                <w:color w:val="000000"/>
                <w:sz w:val="16"/>
                <w:szCs w:val="16"/>
                <w:rPrChange w:id="3845" w:author="Steve Barbeaux" w:date="2022-10-09T19:45:00Z">
                  <w:rPr>
                    <w:color w:val="000000"/>
                    <w:sz w:val="16"/>
                    <w:szCs w:val="16"/>
                  </w:rPr>
                </w:rPrChange>
              </w:rPr>
            </w:pPr>
            <w:r w:rsidRPr="00217552">
              <w:rPr>
                <w:sz w:val="16"/>
                <w:szCs w:val="16"/>
                <w:rPrChange w:id="3846" w:author="Steve Barbeaux" w:date="2022-10-09T19:45:00Z">
                  <w:rPr>
                    <w:sz w:val="16"/>
                    <w:szCs w:val="16"/>
                  </w:rPr>
                </w:rPrChange>
              </w:rPr>
              <w:t>0.371</w:t>
            </w:r>
          </w:p>
        </w:tc>
        <w:tc>
          <w:tcPr>
            <w:tcW w:w="0" w:type="auto"/>
            <w:tcBorders>
              <w:top w:val="nil"/>
              <w:left w:val="nil"/>
              <w:bottom w:val="nil"/>
              <w:right w:val="nil"/>
            </w:tcBorders>
            <w:shd w:val="clear" w:color="auto" w:fill="auto"/>
            <w:noWrap/>
            <w:vAlign w:val="center"/>
            <w:tcPrChange w:id="3847" w:author="Steve Barbeaux" w:date="2022-10-09T19:44:00Z">
              <w:tcPr>
                <w:tcW w:w="598" w:type="dxa"/>
                <w:tcBorders>
                  <w:top w:val="nil"/>
                  <w:left w:val="nil"/>
                  <w:bottom w:val="nil"/>
                  <w:right w:val="nil"/>
                </w:tcBorders>
                <w:shd w:val="clear" w:color="auto" w:fill="auto"/>
                <w:noWrap/>
              </w:tcPr>
            </w:tcPrChange>
          </w:tcPr>
          <w:p w14:paraId="7B0F81E6" w14:textId="41657BDB" w:rsidR="00304CE8" w:rsidRPr="00217552" w:rsidRDefault="00304CE8" w:rsidP="00304CE8">
            <w:pPr>
              <w:spacing w:after="0"/>
              <w:jc w:val="center"/>
              <w:rPr>
                <w:color w:val="000000"/>
                <w:sz w:val="16"/>
                <w:szCs w:val="16"/>
                <w:rPrChange w:id="3848" w:author="Steve Barbeaux" w:date="2022-10-09T19:45:00Z">
                  <w:rPr>
                    <w:color w:val="000000"/>
                    <w:sz w:val="16"/>
                    <w:szCs w:val="16"/>
                  </w:rPr>
                </w:rPrChange>
              </w:rPr>
            </w:pPr>
            <w:r w:rsidRPr="00217552">
              <w:rPr>
                <w:sz w:val="16"/>
                <w:szCs w:val="16"/>
                <w:rPrChange w:id="3849" w:author="Steve Barbeaux" w:date="2022-10-09T19:45:00Z">
                  <w:rPr>
                    <w:sz w:val="16"/>
                    <w:szCs w:val="16"/>
                  </w:rPr>
                </w:rPrChange>
              </w:rPr>
              <w:t>0.558</w:t>
            </w:r>
          </w:p>
        </w:tc>
        <w:tc>
          <w:tcPr>
            <w:tcW w:w="0" w:type="auto"/>
            <w:tcBorders>
              <w:top w:val="nil"/>
              <w:left w:val="nil"/>
              <w:bottom w:val="nil"/>
              <w:right w:val="nil"/>
            </w:tcBorders>
            <w:shd w:val="clear" w:color="auto" w:fill="auto"/>
            <w:noWrap/>
            <w:vAlign w:val="center"/>
            <w:tcPrChange w:id="3850" w:author="Steve Barbeaux" w:date="2022-10-09T19:44:00Z">
              <w:tcPr>
                <w:tcW w:w="599" w:type="dxa"/>
                <w:tcBorders>
                  <w:top w:val="nil"/>
                  <w:left w:val="nil"/>
                  <w:bottom w:val="nil"/>
                  <w:right w:val="nil"/>
                </w:tcBorders>
                <w:shd w:val="clear" w:color="auto" w:fill="auto"/>
                <w:noWrap/>
              </w:tcPr>
            </w:tcPrChange>
          </w:tcPr>
          <w:p w14:paraId="1CF74446" w14:textId="6D4D5F1E" w:rsidR="00304CE8" w:rsidRPr="00217552" w:rsidRDefault="00304CE8" w:rsidP="00304CE8">
            <w:pPr>
              <w:spacing w:after="0"/>
              <w:jc w:val="center"/>
              <w:rPr>
                <w:color w:val="000000"/>
                <w:sz w:val="16"/>
                <w:szCs w:val="16"/>
                <w:rPrChange w:id="3851" w:author="Steve Barbeaux" w:date="2022-10-09T19:45:00Z">
                  <w:rPr>
                    <w:color w:val="000000"/>
                    <w:sz w:val="16"/>
                    <w:szCs w:val="16"/>
                  </w:rPr>
                </w:rPrChange>
              </w:rPr>
            </w:pPr>
            <w:r w:rsidRPr="00217552">
              <w:rPr>
                <w:sz w:val="16"/>
                <w:szCs w:val="16"/>
                <w:rPrChange w:id="3852" w:author="Steve Barbeaux" w:date="2022-10-09T19:45:00Z">
                  <w:rPr>
                    <w:sz w:val="16"/>
                    <w:szCs w:val="16"/>
                  </w:rPr>
                </w:rPrChange>
              </w:rPr>
              <w:t>0.859</w:t>
            </w:r>
          </w:p>
        </w:tc>
        <w:tc>
          <w:tcPr>
            <w:tcW w:w="0" w:type="auto"/>
            <w:tcBorders>
              <w:top w:val="nil"/>
              <w:left w:val="nil"/>
              <w:bottom w:val="nil"/>
              <w:right w:val="nil"/>
            </w:tcBorders>
            <w:shd w:val="clear" w:color="auto" w:fill="auto"/>
            <w:noWrap/>
            <w:vAlign w:val="center"/>
            <w:tcPrChange w:id="3853" w:author="Steve Barbeaux" w:date="2022-10-09T19:44:00Z">
              <w:tcPr>
                <w:tcW w:w="598" w:type="dxa"/>
                <w:tcBorders>
                  <w:top w:val="nil"/>
                  <w:left w:val="nil"/>
                  <w:bottom w:val="nil"/>
                  <w:right w:val="nil"/>
                </w:tcBorders>
                <w:shd w:val="clear" w:color="auto" w:fill="auto"/>
                <w:noWrap/>
              </w:tcPr>
            </w:tcPrChange>
          </w:tcPr>
          <w:p w14:paraId="550304AD" w14:textId="4C46E494" w:rsidR="00304CE8" w:rsidRPr="00217552" w:rsidRDefault="00304CE8" w:rsidP="00304CE8">
            <w:pPr>
              <w:spacing w:after="0"/>
              <w:jc w:val="center"/>
              <w:rPr>
                <w:color w:val="000000"/>
                <w:sz w:val="16"/>
                <w:szCs w:val="16"/>
                <w:rPrChange w:id="3854" w:author="Steve Barbeaux" w:date="2022-10-09T19:45:00Z">
                  <w:rPr>
                    <w:color w:val="000000"/>
                    <w:sz w:val="16"/>
                    <w:szCs w:val="16"/>
                  </w:rPr>
                </w:rPrChange>
              </w:rPr>
            </w:pPr>
            <w:r w:rsidRPr="00217552">
              <w:rPr>
                <w:sz w:val="16"/>
                <w:szCs w:val="16"/>
                <w:rPrChange w:id="3855" w:author="Steve Barbeaux" w:date="2022-10-09T19:45:00Z">
                  <w:rPr>
                    <w:sz w:val="16"/>
                    <w:szCs w:val="16"/>
                  </w:rPr>
                </w:rPrChange>
              </w:rPr>
              <w:t>1.238</w:t>
            </w:r>
          </w:p>
        </w:tc>
        <w:tc>
          <w:tcPr>
            <w:tcW w:w="0" w:type="auto"/>
            <w:tcBorders>
              <w:top w:val="nil"/>
              <w:left w:val="nil"/>
              <w:bottom w:val="nil"/>
              <w:right w:val="nil"/>
            </w:tcBorders>
            <w:shd w:val="clear" w:color="auto" w:fill="auto"/>
            <w:noWrap/>
            <w:vAlign w:val="center"/>
            <w:tcPrChange w:id="3856" w:author="Steve Barbeaux" w:date="2022-10-09T19:44:00Z">
              <w:tcPr>
                <w:tcW w:w="599" w:type="dxa"/>
                <w:tcBorders>
                  <w:top w:val="nil"/>
                  <w:left w:val="nil"/>
                  <w:bottom w:val="nil"/>
                  <w:right w:val="nil"/>
                </w:tcBorders>
                <w:shd w:val="clear" w:color="auto" w:fill="auto"/>
                <w:noWrap/>
              </w:tcPr>
            </w:tcPrChange>
          </w:tcPr>
          <w:p w14:paraId="6FD7331E" w14:textId="56BBE425" w:rsidR="00304CE8" w:rsidRPr="00217552" w:rsidRDefault="00304CE8" w:rsidP="00304CE8">
            <w:pPr>
              <w:spacing w:after="0"/>
              <w:jc w:val="center"/>
              <w:rPr>
                <w:color w:val="000000"/>
                <w:sz w:val="16"/>
                <w:szCs w:val="16"/>
                <w:rPrChange w:id="3857" w:author="Steve Barbeaux" w:date="2022-10-09T19:45:00Z">
                  <w:rPr>
                    <w:color w:val="000000"/>
                    <w:sz w:val="16"/>
                    <w:szCs w:val="16"/>
                  </w:rPr>
                </w:rPrChange>
              </w:rPr>
            </w:pPr>
            <w:r w:rsidRPr="00217552">
              <w:rPr>
                <w:sz w:val="16"/>
                <w:szCs w:val="16"/>
                <w:rPrChange w:id="3858" w:author="Steve Barbeaux" w:date="2022-10-09T19:45:00Z">
                  <w:rPr>
                    <w:sz w:val="16"/>
                    <w:szCs w:val="16"/>
                  </w:rPr>
                </w:rPrChange>
              </w:rPr>
              <w:t>1.540</w:t>
            </w:r>
          </w:p>
        </w:tc>
        <w:tc>
          <w:tcPr>
            <w:tcW w:w="0" w:type="auto"/>
            <w:tcBorders>
              <w:top w:val="nil"/>
              <w:left w:val="nil"/>
              <w:bottom w:val="nil"/>
              <w:right w:val="nil"/>
            </w:tcBorders>
            <w:shd w:val="clear" w:color="auto" w:fill="auto"/>
            <w:noWrap/>
            <w:vAlign w:val="center"/>
            <w:tcPrChange w:id="3859" w:author="Steve Barbeaux" w:date="2022-10-09T19:44:00Z">
              <w:tcPr>
                <w:tcW w:w="598" w:type="dxa"/>
                <w:tcBorders>
                  <w:top w:val="nil"/>
                  <w:left w:val="nil"/>
                  <w:bottom w:val="nil"/>
                  <w:right w:val="nil"/>
                </w:tcBorders>
                <w:shd w:val="clear" w:color="auto" w:fill="auto"/>
                <w:noWrap/>
              </w:tcPr>
            </w:tcPrChange>
          </w:tcPr>
          <w:p w14:paraId="2DD0F0AC" w14:textId="012C4C3E" w:rsidR="00304CE8" w:rsidRPr="00217552" w:rsidRDefault="00304CE8" w:rsidP="00304CE8">
            <w:pPr>
              <w:spacing w:after="0"/>
              <w:jc w:val="center"/>
              <w:rPr>
                <w:color w:val="000000"/>
                <w:sz w:val="16"/>
                <w:szCs w:val="16"/>
                <w:rPrChange w:id="3860" w:author="Steve Barbeaux" w:date="2022-10-09T19:45:00Z">
                  <w:rPr>
                    <w:color w:val="000000"/>
                    <w:sz w:val="16"/>
                    <w:szCs w:val="16"/>
                  </w:rPr>
                </w:rPrChange>
              </w:rPr>
            </w:pPr>
            <w:r w:rsidRPr="00217552">
              <w:rPr>
                <w:sz w:val="16"/>
                <w:szCs w:val="16"/>
                <w:rPrChange w:id="3861" w:author="Steve Barbeaux" w:date="2022-10-09T19:45:00Z">
                  <w:rPr>
                    <w:sz w:val="16"/>
                    <w:szCs w:val="16"/>
                  </w:rPr>
                </w:rPrChange>
              </w:rPr>
              <w:t>1.652</w:t>
            </w:r>
          </w:p>
        </w:tc>
        <w:tc>
          <w:tcPr>
            <w:tcW w:w="0" w:type="auto"/>
            <w:tcBorders>
              <w:top w:val="nil"/>
              <w:left w:val="nil"/>
              <w:bottom w:val="nil"/>
              <w:right w:val="nil"/>
            </w:tcBorders>
            <w:shd w:val="clear" w:color="auto" w:fill="auto"/>
            <w:noWrap/>
            <w:vAlign w:val="center"/>
            <w:tcPrChange w:id="3862" w:author="Steve Barbeaux" w:date="2022-10-09T19:44:00Z">
              <w:tcPr>
                <w:tcW w:w="599" w:type="dxa"/>
                <w:tcBorders>
                  <w:top w:val="nil"/>
                  <w:left w:val="nil"/>
                  <w:bottom w:val="nil"/>
                  <w:right w:val="nil"/>
                </w:tcBorders>
                <w:shd w:val="clear" w:color="auto" w:fill="auto"/>
                <w:noWrap/>
              </w:tcPr>
            </w:tcPrChange>
          </w:tcPr>
          <w:p w14:paraId="43ADCA2E" w14:textId="1B75901C" w:rsidR="00304CE8" w:rsidRPr="00217552" w:rsidRDefault="00304CE8" w:rsidP="00304CE8">
            <w:pPr>
              <w:spacing w:after="0"/>
              <w:jc w:val="center"/>
              <w:rPr>
                <w:color w:val="000000"/>
                <w:sz w:val="16"/>
                <w:szCs w:val="16"/>
                <w:rPrChange w:id="3863" w:author="Steve Barbeaux" w:date="2022-10-09T19:45:00Z">
                  <w:rPr>
                    <w:color w:val="000000"/>
                    <w:sz w:val="16"/>
                    <w:szCs w:val="16"/>
                  </w:rPr>
                </w:rPrChange>
              </w:rPr>
            </w:pPr>
            <w:r w:rsidRPr="00217552">
              <w:rPr>
                <w:sz w:val="16"/>
                <w:szCs w:val="16"/>
                <w:rPrChange w:id="3864" w:author="Steve Barbeaux" w:date="2022-10-09T19:45:00Z">
                  <w:rPr>
                    <w:sz w:val="16"/>
                    <w:szCs w:val="16"/>
                  </w:rPr>
                </w:rPrChange>
              </w:rPr>
              <w:t>1.650</w:t>
            </w:r>
          </w:p>
        </w:tc>
        <w:tc>
          <w:tcPr>
            <w:tcW w:w="0" w:type="auto"/>
            <w:tcBorders>
              <w:top w:val="nil"/>
              <w:left w:val="nil"/>
              <w:bottom w:val="nil"/>
              <w:right w:val="nil"/>
            </w:tcBorders>
            <w:shd w:val="clear" w:color="auto" w:fill="auto"/>
            <w:noWrap/>
            <w:vAlign w:val="center"/>
            <w:tcPrChange w:id="3865" w:author="Steve Barbeaux" w:date="2022-10-09T19:44:00Z">
              <w:tcPr>
                <w:tcW w:w="598" w:type="dxa"/>
                <w:tcBorders>
                  <w:top w:val="nil"/>
                  <w:left w:val="nil"/>
                  <w:bottom w:val="nil"/>
                  <w:right w:val="nil"/>
                </w:tcBorders>
                <w:shd w:val="clear" w:color="auto" w:fill="auto"/>
                <w:noWrap/>
              </w:tcPr>
            </w:tcPrChange>
          </w:tcPr>
          <w:p w14:paraId="7D321C6D" w14:textId="082654BF" w:rsidR="00304CE8" w:rsidRPr="00217552" w:rsidRDefault="00304CE8" w:rsidP="00304CE8">
            <w:pPr>
              <w:spacing w:after="0"/>
              <w:jc w:val="center"/>
              <w:rPr>
                <w:color w:val="000000"/>
                <w:sz w:val="16"/>
                <w:szCs w:val="16"/>
                <w:rPrChange w:id="3866" w:author="Steve Barbeaux" w:date="2022-10-09T19:45:00Z">
                  <w:rPr>
                    <w:color w:val="000000"/>
                    <w:sz w:val="16"/>
                    <w:szCs w:val="16"/>
                  </w:rPr>
                </w:rPrChange>
              </w:rPr>
            </w:pPr>
            <w:r w:rsidRPr="00217552">
              <w:rPr>
                <w:sz w:val="16"/>
                <w:szCs w:val="16"/>
                <w:rPrChange w:id="3867" w:author="Steve Barbeaux" w:date="2022-10-09T19:45:00Z">
                  <w:rPr>
                    <w:sz w:val="16"/>
                    <w:szCs w:val="16"/>
                  </w:rPr>
                </w:rPrChange>
              </w:rPr>
              <w:t>1.670</w:t>
            </w:r>
          </w:p>
        </w:tc>
        <w:tc>
          <w:tcPr>
            <w:tcW w:w="0" w:type="auto"/>
            <w:tcBorders>
              <w:top w:val="nil"/>
              <w:left w:val="nil"/>
              <w:bottom w:val="nil"/>
              <w:right w:val="nil"/>
            </w:tcBorders>
            <w:shd w:val="clear" w:color="auto" w:fill="auto"/>
            <w:noWrap/>
            <w:vAlign w:val="center"/>
            <w:tcPrChange w:id="3868" w:author="Steve Barbeaux" w:date="2022-10-09T19:44:00Z">
              <w:tcPr>
                <w:tcW w:w="599" w:type="dxa"/>
                <w:tcBorders>
                  <w:top w:val="nil"/>
                  <w:left w:val="nil"/>
                  <w:bottom w:val="nil"/>
                  <w:right w:val="nil"/>
                </w:tcBorders>
                <w:shd w:val="clear" w:color="auto" w:fill="auto"/>
                <w:noWrap/>
              </w:tcPr>
            </w:tcPrChange>
          </w:tcPr>
          <w:p w14:paraId="06797A03" w14:textId="418DE8CF" w:rsidR="00304CE8" w:rsidRPr="00217552" w:rsidRDefault="00304CE8" w:rsidP="00304CE8">
            <w:pPr>
              <w:spacing w:after="0"/>
              <w:jc w:val="center"/>
              <w:rPr>
                <w:color w:val="000000"/>
                <w:sz w:val="16"/>
                <w:szCs w:val="16"/>
                <w:rPrChange w:id="3869" w:author="Steve Barbeaux" w:date="2022-10-09T19:45:00Z">
                  <w:rPr>
                    <w:color w:val="000000"/>
                    <w:sz w:val="16"/>
                    <w:szCs w:val="16"/>
                  </w:rPr>
                </w:rPrChange>
              </w:rPr>
            </w:pPr>
            <w:r w:rsidRPr="00217552">
              <w:rPr>
                <w:sz w:val="16"/>
                <w:szCs w:val="16"/>
                <w:rPrChange w:id="3870" w:author="Steve Barbeaux" w:date="2022-10-09T19:45:00Z">
                  <w:rPr>
                    <w:sz w:val="16"/>
                    <w:szCs w:val="16"/>
                  </w:rPr>
                </w:rPrChange>
              </w:rPr>
              <w:t>1.748</w:t>
            </w:r>
          </w:p>
        </w:tc>
        <w:tc>
          <w:tcPr>
            <w:tcW w:w="0" w:type="auto"/>
            <w:tcBorders>
              <w:top w:val="nil"/>
              <w:left w:val="nil"/>
              <w:bottom w:val="nil"/>
              <w:right w:val="nil"/>
            </w:tcBorders>
            <w:shd w:val="clear" w:color="auto" w:fill="auto"/>
            <w:noWrap/>
            <w:vAlign w:val="center"/>
            <w:tcPrChange w:id="3871" w:author="Steve Barbeaux" w:date="2022-10-09T19:44:00Z">
              <w:tcPr>
                <w:tcW w:w="598" w:type="dxa"/>
                <w:tcBorders>
                  <w:top w:val="nil"/>
                  <w:left w:val="nil"/>
                  <w:bottom w:val="nil"/>
                  <w:right w:val="nil"/>
                </w:tcBorders>
                <w:shd w:val="clear" w:color="auto" w:fill="auto"/>
                <w:noWrap/>
              </w:tcPr>
            </w:tcPrChange>
          </w:tcPr>
          <w:p w14:paraId="7D4A74AA" w14:textId="7C291EFB" w:rsidR="00304CE8" w:rsidRPr="00217552" w:rsidRDefault="00304CE8" w:rsidP="00304CE8">
            <w:pPr>
              <w:spacing w:after="0"/>
              <w:jc w:val="center"/>
              <w:rPr>
                <w:color w:val="000000"/>
                <w:sz w:val="16"/>
                <w:szCs w:val="16"/>
                <w:rPrChange w:id="3872" w:author="Steve Barbeaux" w:date="2022-10-09T19:45:00Z">
                  <w:rPr>
                    <w:color w:val="000000"/>
                    <w:sz w:val="16"/>
                    <w:szCs w:val="16"/>
                  </w:rPr>
                </w:rPrChange>
              </w:rPr>
            </w:pPr>
            <w:r w:rsidRPr="00217552">
              <w:rPr>
                <w:sz w:val="16"/>
                <w:szCs w:val="16"/>
                <w:rPrChange w:id="3873" w:author="Steve Barbeaux" w:date="2022-10-09T19:45:00Z">
                  <w:rPr>
                    <w:sz w:val="16"/>
                    <w:szCs w:val="16"/>
                  </w:rPr>
                </w:rPrChange>
              </w:rPr>
              <w:t>1.827</w:t>
            </w:r>
          </w:p>
        </w:tc>
        <w:tc>
          <w:tcPr>
            <w:tcW w:w="0" w:type="auto"/>
            <w:tcBorders>
              <w:top w:val="nil"/>
              <w:left w:val="nil"/>
              <w:bottom w:val="nil"/>
              <w:right w:val="nil"/>
            </w:tcBorders>
            <w:shd w:val="clear" w:color="auto" w:fill="auto"/>
            <w:noWrap/>
            <w:vAlign w:val="center"/>
            <w:tcPrChange w:id="3874" w:author="Steve Barbeaux" w:date="2022-10-09T19:44:00Z">
              <w:tcPr>
                <w:tcW w:w="599" w:type="dxa"/>
                <w:tcBorders>
                  <w:top w:val="nil"/>
                  <w:left w:val="nil"/>
                  <w:bottom w:val="nil"/>
                  <w:right w:val="nil"/>
                </w:tcBorders>
                <w:shd w:val="clear" w:color="auto" w:fill="auto"/>
                <w:noWrap/>
              </w:tcPr>
            </w:tcPrChange>
          </w:tcPr>
          <w:p w14:paraId="2C6AAB13" w14:textId="50967A2B" w:rsidR="00304CE8" w:rsidRPr="00217552" w:rsidRDefault="00304CE8" w:rsidP="00304CE8">
            <w:pPr>
              <w:spacing w:after="0"/>
              <w:jc w:val="center"/>
              <w:rPr>
                <w:color w:val="000000"/>
                <w:sz w:val="16"/>
                <w:szCs w:val="16"/>
                <w:rPrChange w:id="3875" w:author="Steve Barbeaux" w:date="2022-10-09T19:45:00Z">
                  <w:rPr>
                    <w:color w:val="000000"/>
                    <w:sz w:val="16"/>
                    <w:szCs w:val="16"/>
                  </w:rPr>
                </w:rPrChange>
              </w:rPr>
            </w:pPr>
            <w:r w:rsidRPr="00217552">
              <w:rPr>
                <w:sz w:val="16"/>
                <w:szCs w:val="16"/>
                <w:rPrChange w:id="3876" w:author="Steve Barbeaux" w:date="2022-10-09T19:45:00Z">
                  <w:rPr>
                    <w:sz w:val="16"/>
                    <w:szCs w:val="16"/>
                  </w:rPr>
                </w:rPrChange>
              </w:rPr>
              <w:t>1.840</w:t>
            </w:r>
          </w:p>
        </w:tc>
        <w:tc>
          <w:tcPr>
            <w:tcW w:w="0" w:type="auto"/>
            <w:tcBorders>
              <w:top w:val="nil"/>
              <w:left w:val="nil"/>
              <w:bottom w:val="nil"/>
              <w:right w:val="nil"/>
            </w:tcBorders>
            <w:shd w:val="clear" w:color="auto" w:fill="auto"/>
            <w:noWrap/>
            <w:vAlign w:val="center"/>
            <w:tcPrChange w:id="3877" w:author="Steve Barbeaux" w:date="2022-10-09T19:44:00Z">
              <w:tcPr>
                <w:tcW w:w="598" w:type="dxa"/>
                <w:tcBorders>
                  <w:top w:val="nil"/>
                  <w:left w:val="nil"/>
                  <w:bottom w:val="nil"/>
                  <w:right w:val="nil"/>
                </w:tcBorders>
                <w:shd w:val="clear" w:color="auto" w:fill="auto"/>
                <w:noWrap/>
              </w:tcPr>
            </w:tcPrChange>
          </w:tcPr>
          <w:p w14:paraId="1331C18F" w14:textId="37D9AE8B" w:rsidR="00304CE8" w:rsidRPr="00217552" w:rsidRDefault="00304CE8" w:rsidP="00304CE8">
            <w:pPr>
              <w:spacing w:after="0"/>
              <w:jc w:val="center"/>
              <w:rPr>
                <w:color w:val="000000"/>
                <w:sz w:val="16"/>
                <w:szCs w:val="16"/>
                <w:rPrChange w:id="3878" w:author="Steve Barbeaux" w:date="2022-10-09T19:45:00Z">
                  <w:rPr>
                    <w:color w:val="000000"/>
                    <w:sz w:val="16"/>
                    <w:szCs w:val="16"/>
                  </w:rPr>
                </w:rPrChange>
              </w:rPr>
            </w:pPr>
            <w:r w:rsidRPr="00217552">
              <w:rPr>
                <w:sz w:val="16"/>
                <w:szCs w:val="16"/>
                <w:rPrChange w:id="3879" w:author="Steve Barbeaux" w:date="2022-10-09T19:45:00Z">
                  <w:rPr>
                    <w:sz w:val="16"/>
                    <w:szCs w:val="16"/>
                  </w:rPr>
                </w:rPrChange>
              </w:rPr>
              <w:t>1.791</w:t>
            </w:r>
          </w:p>
        </w:tc>
        <w:tc>
          <w:tcPr>
            <w:tcW w:w="0" w:type="auto"/>
            <w:tcBorders>
              <w:top w:val="nil"/>
              <w:left w:val="nil"/>
              <w:bottom w:val="nil"/>
              <w:right w:val="nil"/>
            </w:tcBorders>
            <w:shd w:val="clear" w:color="auto" w:fill="auto"/>
            <w:noWrap/>
            <w:vAlign w:val="center"/>
            <w:tcPrChange w:id="3880" w:author="Steve Barbeaux" w:date="2022-10-09T19:44:00Z">
              <w:tcPr>
                <w:tcW w:w="599" w:type="dxa"/>
                <w:tcBorders>
                  <w:top w:val="nil"/>
                  <w:left w:val="nil"/>
                  <w:bottom w:val="nil"/>
                  <w:right w:val="nil"/>
                </w:tcBorders>
                <w:shd w:val="clear" w:color="auto" w:fill="auto"/>
                <w:noWrap/>
              </w:tcPr>
            </w:tcPrChange>
          </w:tcPr>
          <w:p w14:paraId="76DB53A0" w14:textId="3509EC0E" w:rsidR="00304CE8" w:rsidRPr="00217552" w:rsidRDefault="00304CE8" w:rsidP="00304CE8">
            <w:pPr>
              <w:spacing w:after="0"/>
              <w:jc w:val="center"/>
              <w:rPr>
                <w:color w:val="000000"/>
                <w:sz w:val="16"/>
                <w:szCs w:val="16"/>
                <w:rPrChange w:id="3881" w:author="Steve Barbeaux" w:date="2022-10-09T19:45:00Z">
                  <w:rPr>
                    <w:color w:val="000000"/>
                    <w:sz w:val="16"/>
                    <w:szCs w:val="16"/>
                  </w:rPr>
                </w:rPrChange>
              </w:rPr>
            </w:pPr>
            <w:r w:rsidRPr="00217552">
              <w:rPr>
                <w:sz w:val="16"/>
                <w:szCs w:val="16"/>
                <w:rPrChange w:id="3882" w:author="Steve Barbeaux" w:date="2022-10-09T19:45:00Z">
                  <w:rPr>
                    <w:sz w:val="16"/>
                    <w:szCs w:val="16"/>
                  </w:rPr>
                </w:rPrChange>
              </w:rPr>
              <w:t>1.740</w:t>
            </w:r>
          </w:p>
        </w:tc>
      </w:tr>
      <w:tr w:rsidR="00304CE8" w:rsidRPr="005F5568" w14:paraId="4A4A9AF1" w14:textId="77777777" w:rsidTr="00217552">
        <w:trPr>
          <w:trPrChange w:id="3883"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3884" w:author="Steve Barbeaux" w:date="2022-10-09T19:44:00Z">
              <w:tcPr>
                <w:tcW w:w="598" w:type="dxa"/>
                <w:tcBorders>
                  <w:top w:val="nil"/>
                  <w:left w:val="nil"/>
                  <w:bottom w:val="nil"/>
                  <w:right w:val="nil"/>
                </w:tcBorders>
                <w:shd w:val="clear" w:color="auto" w:fill="auto"/>
                <w:noWrap/>
                <w:vAlign w:val="center"/>
              </w:tcPr>
            </w:tcPrChange>
          </w:tcPr>
          <w:p w14:paraId="713303E1" w14:textId="11D3F079" w:rsidR="00304CE8" w:rsidRPr="00217552" w:rsidRDefault="00304CE8" w:rsidP="00304CE8">
            <w:pPr>
              <w:spacing w:after="0"/>
              <w:jc w:val="center"/>
              <w:rPr>
                <w:sz w:val="16"/>
                <w:szCs w:val="16"/>
                <w:rPrChange w:id="3885" w:author="Steve Barbeaux" w:date="2022-10-09T19:45:00Z">
                  <w:rPr>
                    <w:sz w:val="16"/>
                    <w:szCs w:val="16"/>
                  </w:rPr>
                </w:rPrChange>
              </w:rPr>
            </w:pPr>
            <w:r w:rsidRPr="00217552">
              <w:rPr>
                <w:sz w:val="16"/>
                <w:szCs w:val="16"/>
                <w:rPrChange w:id="3886" w:author="Steve Barbeaux" w:date="2022-10-09T19:45:00Z">
                  <w:rPr>
                    <w:sz w:val="16"/>
                    <w:szCs w:val="16"/>
                  </w:rPr>
                </w:rPrChange>
              </w:rPr>
              <w:t>2018</w:t>
            </w:r>
          </w:p>
        </w:tc>
        <w:tc>
          <w:tcPr>
            <w:tcW w:w="0" w:type="auto"/>
            <w:tcBorders>
              <w:top w:val="nil"/>
              <w:left w:val="nil"/>
              <w:bottom w:val="nil"/>
              <w:right w:val="nil"/>
            </w:tcBorders>
            <w:vAlign w:val="center"/>
            <w:tcPrChange w:id="3887" w:author="Steve Barbeaux" w:date="2022-10-09T19:44:00Z">
              <w:tcPr>
                <w:tcW w:w="599" w:type="dxa"/>
                <w:tcBorders>
                  <w:top w:val="nil"/>
                  <w:left w:val="nil"/>
                  <w:bottom w:val="nil"/>
                  <w:right w:val="nil"/>
                </w:tcBorders>
              </w:tcPr>
            </w:tcPrChange>
          </w:tcPr>
          <w:p w14:paraId="4D28D3CF" w14:textId="58B19B98" w:rsidR="00304CE8" w:rsidRPr="00217552" w:rsidRDefault="00304CE8" w:rsidP="00304CE8">
            <w:pPr>
              <w:spacing w:after="0"/>
              <w:jc w:val="center"/>
              <w:rPr>
                <w:color w:val="000000"/>
                <w:sz w:val="16"/>
                <w:szCs w:val="16"/>
                <w:rPrChange w:id="3888" w:author="Steve Barbeaux" w:date="2022-10-09T19:45:00Z">
                  <w:rPr>
                    <w:color w:val="000000"/>
                    <w:sz w:val="16"/>
                    <w:szCs w:val="16"/>
                  </w:rPr>
                </w:rPrChange>
              </w:rPr>
            </w:pPr>
            <w:r w:rsidRPr="00217552">
              <w:rPr>
                <w:sz w:val="16"/>
                <w:szCs w:val="16"/>
                <w:rPrChange w:id="3889" w:author="Steve Barbeaux" w:date="2022-10-09T19:45:00Z">
                  <w:rPr>
                    <w:sz w:val="16"/>
                    <w:szCs w:val="16"/>
                  </w:rPr>
                </w:rPrChange>
              </w:rPr>
              <w:t>0.179</w:t>
            </w:r>
          </w:p>
        </w:tc>
        <w:tc>
          <w:tcPr>
            <w:tcW w:w="0" w:type="auto"/>
            <w:tcBorders>
              <w:top w:val="nil"/>
              <w:left w:val="nil"/>
              <w:bottom w:val="nil"/>
              <w:right w:val="nil"/>
            </w:tcBorders>
            <w:shd w:val="clear" w:color="auto" w:fill="auto"/>
            <w:noWrap/>
            <w:vAlign w:val="center"/>
            <w:tcPrChange w:id="3890" w:author="Steve Barbeaux" w:date="2022-10-09T19:44:00Z">
              <w:tcPr>
                <w:tcW w:w="598" w:type="dxa"/>
                <w:tcBorders>
                  <w:top w:val="nil"/>
                  <w:left w:val="nil"/>
                  <w:bottom w:val="nil"/>
                  <w:right w:val="nil"/>
                </w:tcBorders>
                <w:shd w:val="clear" w:color="auto" w:fill="auto"/>
                <w:noWrap/>
              </w:tcPr>
            </w:tcPrChange>
          </w:tcPr>
          <w:p w14:paraId="32529CD1" w14:textId="30AAED23" w:rsidR="00304CE8" w:rsidRPr="00217552" w:rsidRDefault="00304CE8" w:rsidP="00304CE8">
            <w:pPr>
              <w:spacing w:after="0"/>
              <w:jc w:val="center"/>
              <w:rPr>
                <w:color w:val="000000"/>
                <w:sz w:val="16"/>
                <w:szCs w:val="16"/>
                <w:rPrChange w:id="3891" w:author="Steve Barbeaux" w:date="2022-10-09T19:45:00Z">
                  <w:rPr>
                    <w:color w:val="000000"/>
                    <w:sz w:val="16"/>
                    <w:szCs w:val="16"/>
                  </w:rPr>
                </w:rPrChange>
              </w:rPr>
            </w:pPr>
            <w:r w:rsidRPr="00217552">
              <w:rPr>
                <w:sz w:val="16"/>
                <w:szCs w:val="16"/>
                <w:rPrChange w:id="3892" w:author="Steve Barbeaux" w:date="2022-10-09T19:45:00Z">
                  <w:rPr>
                    <w:sz w:val="16"/>
                    <w:szCs w:val="16"/>
                  </w:rPr>
                </w:rPrChange>
              </w:rPr>
              <w:t>0.256</w:t>
            </w:r>
          </w:p>
        </w:tc>
        <w:tc>
          <w:tcPr>
            <w:tcW w:w="0" w:type="auto"/>
            <w:tcBorders>
              <w:top w:val="nil"/>
              <w:left w:val="nil"/>
              <w:bottom w:val="nil"/>
              <w:right w:val="nil"/>
            </w:tcBorders>
            <w:shd w:val="clear" w:color="auto" w:fill="auto"/>
            <w:noWrap/>
            <w:vAlign w:val="center"/>
            <w:tcPrChange w:id="3893" w:author="Steve Barbeaux" w:date="2022-10-09T19:44:00Z">
              <w:tcPr>
                <w:tcW w:w="599" w:type="dxa"/>
                <w:tcBorders>
                  <w:top w:val="nil"/>
                  <w:left w:val="nil"/>
                  <w:bottom w:val="nil"/>
                  <w:right w:val="nil"/>
                </w:tcBorders>
                <w:shd w:val="clear" w:color="auto" w:fill="auto"/>
                <w:noWrap/>
              </w:tcPr>
            </w:tcPrChange>
          </w:tcPr>
          <w:p w14:paraId="2656D7FE" w14:textId="2858262B" w:rsidR="00304CE8" w:rsidRPr="00217552" w:rsidRDefault="00304CE8" w:rsidP="00304CE8">
            <w:pPr>
              <w:spacing w:after="0"/>
              <w:jc w:val="center"/>
              <w:rPr>
                <w:color w:val="000000"/>
                <w:sz w:val="16"/>
                <w:szCs w:val="16"/>
                <w:rPrChange w:id="3894" w:author="Steve Barbeaux" w:date="2022-10-09T19:45:00Z">
                  <w:rPr>
                    <w:color w:val="000000"/>
                    <w:sz w:val="16"/>
                    <w:szCs w:val="16"/>
                  </w:rPr>
                </w:rPrChange>
              </w:rPr>
            </w:pPr>
            <w:r w:rsidRPr="00217552">
              <w:rPr>
                <w:sz w:val="16"/>
                <w:szCs w:val="16"/>
                <w:rPrChange w:id="3895" w:author="Steve Barbeaux" w:date="2022-10-09T19:45:00Z">
                  <w:rPr>
                    <w:sz w:val="16"/>
                    <w:szCs w:val="16"/>
                  </w:rPr>
                </w:rPrChange>
              </w:rPr>
              <w:t>0.371</w:t>
            </w:r>
          </w:p>
        </w:tc>
        <w:tc>
          <w:tcPr>
            <w:tcW w:w="0" w:type="auto"/>
            <w:tcBorders>
              <w:top w:val="nil"/>
              <w:left w:val="nil"/>
              <w:bottom w:val="nil"/>
              <w:right w:val="nil"/>
            </w:tcBorders>
            <w:shd w:val="clear" w:color="auto" w:fill="auto"/>
            <w:noWrap/>
            <w:vAlign w:val="center"/>
            <w:tcPrChange w:id="3896" w:author="Steve Barbeaux" w:date="2022-10-09T19:44:00Z">
              <w:tcPr>
                <w:tcW w:w="598" w:type="dxa"/>
                <w:tcBorders>
                  <w:top w:val="nil"/>
                  <w:left w:val="nil"/>
                  <w:bottom w:val="nil"/>
                  <w:right w:val="nil"/>
                </w:tcBorders>
                <w:shd w:val="clear" w:color="auto" w:fill="auto"/>
                <w:noWrap/>
              </w:tcPr>
            </w:tcPrChange>
          </w:tcPr>
          <w:p w14:paraId="6CA8EB7C" w14:textId="58BCF9EA" w:rsidR="00304CE8" w:rsidRPr="00217552" w:rsidRDefault="00304CE8" w:rsidP="00304CE8">
            <w:pPr>
              <w:spacing w:after="0"/>
              <w:jc w:val="center"/>
              <w:rPr>
                <w:color w:val="000000"/>
                <w:sz w:val="16"/>
                <w:szCs w:val="16"/>
                <w:rPrChange w:id="3897" w:author="Steve Barbeaux" w:date="2022-10-09T19:45:00Z">
                  <w:rPr>
                    <w:color w:val="000000"/>
                    <w:sz w:val="16"/>
                    <w:szCs w:val="16"/>
                  </w:rPr>
                </w:rPrChange>
              </w:rPr>
            </w:pPr>
            <w:r w:rsidRPr="00217552">
              <w:rPr>
                <w:sz w:val="16"/>
                <w:szCs w:val="16"/>
                <w:rPrChange w:id="3898" w:author="Steve Barbeaux" w:date="2022-10-09T19:45:00Z">
                  <w:rPr>
                    <w:sz w:val="16"/>
                    <w:szCs w:val="16"/>
                  </w:rPr>
                </w:rPrChange>
              </w:rPr>
              <w:t>0.558</w:t>
            </w:r>
          </w:p>
        </w:tc>
        <w:tc>
          <w:tcPr>
            <w:tcW w:w="0" w:type="auto"/>
            <w:tcBorders>
              <w:top w:val="nil"/>
              <w:left w:val="nil"/>
              <w:bottom w:val="nil"/>
              <w:right w:val="nil"/>
            </w:tcBorders>
            <w:shd w:val="clear" w:color="auto" w:fill="auto"/>
            <w:noWrap/>
            <w:vAlign w:val="center"/>
            <w:tcPrChange w:id="3899" w:author="Steve Barbeaux" w:date="2022-10-09T19:44:00Z">
              <w:tcPr>
                <w:tcW w:w="599" w:type="dxa"/>
                <w:tcBorders>
                  <w:top w:val="nil"/>
                  <w:left w:val="nil"/>
                  <w:bottom w:val="nil"/>
                  <w:right w:val="nil"/>
                </w:tcBorders>
                <w:shd w:val="clear" w:color="auto" w:fill="auto"/>
                <w:noWrap/>
              </w:tcPr>
            </w:tcPrChange>
          </w:tcPr>
          <w:p w14:paraId="275EE770" w14:textId="64CC6BFC" w:rsidR="00304CE8" w:rsidRPr="00217552" w:rsidRDefault="00304CE8" w:rsidP="00304CE8">
            <w:pPr>
              <w:spacing w:after="0"/>
              <w:jc w:val="center"/>
              <w:rPr>
                <w:color w:val="000000"/>
                <w:sz w:val="16"/>
                <w:szCs w:val="16"/>
                <w:rPrChange w:id="3900" w:author="Steve Barbeaux" w:date="2022-10-09T19:45:00Z">
                  <w:rPr>
                    <w:color w:val="000000"/>
                    <w:sz w:val="16"/>
                    <w:szCs w:val="16"/>
                  </w:rPr>
                </w:rPrChange>
              </w:rPr>
            </w:pPr>
            <w:r w:rsidRPr="00217552">
              <w:rPr>
                <w:sz w:val="16"/>
                <w:szCs w:val="16"/>
                <w:rPrChange w:id="3901" w:author="Steve Barbeaux" w:date="2022-10-09T19:45:00Z">
                  <w:rPr>
                    <w:sz w:val="16"/>
                    <w:szCs w:val="16"/>
                  </w:rPr>
                </w:rPrChange>
              </w:rPr>
              <w:t>0.859</w:t>
            </w:r>
          </w:p>
        </w:tc>
        <w:tc>
          <w:tcPr>
            <w:tcW w:w="0" w:type="auto"/>
            <w:tcBorders>
              <w:top w:val="nil"/>
              <w:left w:val="nil"/>
              <w:bottom w:val="nil"/>
              <w:right w:val="nil"/>
            </w:tcBorders>
            <w:shd w:val="clear" w:color="auto" w:fill="auto"/>
            <w:noWrap/>
            <w:vAlign w:val="center"/>
            <w:tcPrChange w:id="3902" w:author="Steve Barbeaux" w:date="2022-10-09T19:44:00Z">
              <w:tcPr>
                <w:tcW w:w="598" w:type="dxa"/>
                <w:tcBorders>
                  <w:top w:val="nil"/>
                  <w:left w:val="nil"/>
                  <w:bottom w:val="nil"/>
                  <w:right w:val="nil"/>
                </w:tcBorders>
                <w:shd w:val="clear" w:color="auto" w:fill="auto"/>
                <w:noWrap/>
              </w:tcPr>
            </w:tcPrChange>
          </w:tcPr>
          <w:p w14:paraId="7EE18308" w14:textId="1157848E" w:rsidR="00304CE8" w:rsidRPr="00217552" w:rsidRDefault="00304CE8" w:rsidP="00304CE8">
            <w:pPr>
              <w:spacing w:after="0"/>
              <w:jc w:val="center"/>
              <w:rPr>
                <w:color w:val="000000"/>
                <w:sz w:val="16"/>
                <w:szCs w:val="16"/>
                <w:rPrChange w:id="3903" w:author="Steve Barbeaux" w:date="2022-10-09T19:45:00Z">
                  <w:rPr>
                    <w:color w:val="000000"/>
                    <w:sz w:val="16"/>
                    <w:szCs w:val="16"/>
                  </w:rPr>
                </w:rPrChange>
              </w:rPr>
            </w:pPr>
            <w:r w:rsidRPr="00217552">
              <w:rPr>
                <w:sz w:val="16"/>
                <w:szCs w:val="16"/>
                <w:rPrChange w:id="3904" w:author="Steve Barbeaux" w:date="2022-10-09T19:45:00Z">
                  <w:rPr>
                    <w:sz w:val="16"/>
                    <w:szCs w:val="16"/>
                  </w:rPr>
                </w:rPrChange>
              </w:rPr>
              <w:t>1.238</w:t>
            </w:r>
          </w:p>
        </w:tc>
        <w:tc>
          <w:tcPr>
            <w:tcW w:w="0" w:type="auto"/>
            <w:tcBorders>
              <w:top w:val="nil"/>
              <w:left w:val="nil"/>
              <w:bottom w:val="nil"/>
              <w:right w:val="nil"/>
            </w:tcBorders>
            <w:shd w:val="clear" w:color="auto" w:fill="auto"/>
            <w:noWrap/>
            <w:vAlign w:val="center"/>
            <w:tcPrChange w:id="3905" w:author="Steve Barbeaux" w:date="2022-10-09T19:44:00Z">
              <w:tcPr>
                <w:tcW w:w="599" w:type="dxa"/>
                <w:tcBorders>
                  <w:top w:val="nil"/>
                  <w:left w:val="nil"/>
                  <w:bottom w:val="nil"/>
                  <w:right w:val="nil"/>
                </w:tcBorders>
                <w:shd w:val="clear" w:color="auto" w:fill="auto"/>
                <w:noWrap/>
              </w:tcPr>
            </w:tcPrChange>
          </w:tcPr>
          <w:p w14:paraId="2C6CD7D2" w14:textId="6585058A" w:rsidR="00304CE8" w:rsidRPr="00217552" w:rsidRDefault="00304CE8" w:rsidP="00304CE8">
            <w:pPr>
              <w:spacing w:after="0"/>
              <w:jc w:val="center"/>
              <w:rPr>
                <w:color w:val="000000"/>
                <w:sz w:val="16"/>
                <w:szCs w:val="16"/>
                <w:rPrChange w:id="3906" w:author="Steve Barbeaux" w:date="2022-10-09T19:45:00Z">
                  <w:rPr>
                    <w:color w:val="000000"/>
                    <w:sz w:val="16"/>
                    <w:szCs w:val="16"/>
                  </w:rPr>
                </w:rPrChange>
              </w:rPr>
            </w:pPr>
            <w:r w:rsidRPr="00217552">
              <w:rPr>
                <w:sz w:val="16"/>
                <w:szCs w:val="16"/>
                <w:rPrChange w:id="3907" w:author="Steve Barbeaux" w:date="2022-10-09T19:45:00Z">
                  <w:rPr>
                    <w:sz w:val="16"/>
                    <w:szCs w:val="16"/>
                  </w:rPr>
                </w:rPrChange>
              </w:rPr>
              <w:t>1.540</w:t>
            </w:r>
          </w:p>
        </w:tc>
        <w:tc>
          <w:tcPr>
            <w:tcW w:w="0" w:type="auto"/>
            <w:tcBorders>
              <w:top w:val="nil"/>
              <w:left w:val="nil"/>
              <w:bottom w:val="nil"/>
              <w:right w:val="nil"/>
            </w:tcBorders>
            <w:shd w:val="clear" w:color="auto" w:fill="auto"/>
            <w:noWrap/>
            <w:vAlign w:val="center"/>
            <w:tcPrChange w:id="3908" w:author="Steve Barbeaux" w:date="2022-10-09T19:44:00Z">
              <w:tcPr>
                <w:tcW w:w="598" w:type="dxa"/>
                <w:tcBorders>
                  <w:top w:val="nil"/>
                  <w:left w:val="nil"/>
                  <w:bottom w:val="nil"/>
                  <w:right w:val="nil"/>
                </w:tcBorders>
                <w:shd w:val="clear" w:color="auto" w:fill="auto"/>
                <w:noWrap/>
              </w:tcPr>
            </w:tcPrChange>
          </w:tcPr>
          <w:p w14:paraId="66A06E53" w14:textId="3B3263B0" w:rsidR="00304CE8" w:rsidRPr="00217552" w:rsidRDefault="00304CE8" w:rsidP="00304CE8">
            <w:pPr>
              <w:spacing w:after="0"/>
              <w:jc w:val="center"/>
              <w:rPr>
                <w:color w:val="000000"/>
                <w:sz w:val="16"/>
                <w:szCs w:val="16"/>
                <w:rPrChange w:id="3909" w:author="Steve Barbeaux" w:date="2022-10-09T19:45:00Z">
                  <w:rPr>
                    <w:color w:val="000000"/>
                    <w:sz w:val="16"/>
                    <w:szCs w:val="16"/>
                  </w:rPr>
                </w:rPrChange>
              </w:rPr>
            </w:pPr>
            <w:r w:rsidRPr="00217552">
              <w:rPr>
                <w:sz w:val="16"/>
                <w:szCs w:val="16"/>
                <w:rPrChange w:id="3910" w:author="Steve Barbeaux" w:date="2022-10-09T19:45:00Z">
                  <w:rPr>
                    <w:sz w:val="16"/>
                    <w:szCs w:val="16"/>
                  </w:rPr>
                </w:rPrChange>
              </w:rPr>
              <w:t>1.652</w:t>
            </w:r>
          </w:p>
        </w:tc>
        <w:tc>
          <w:tcPr>
            <w:tcW w:w="0" w:type="auto"/>
            <w:tcBorders>
              <w:top w:val="nil"/>
              <w:left w:val="nil"/>
              <w:bottom w:val="nil"/>
              <w:right w:val="nil"/>
            </w:tcBorders>
            <w:shd w:val="clear" w:color="auto" w:fill="auto"/>
            <w:noWrap/>
            <w:vAlign w:val="center"/>
            <w:tcPrChange w:id="3911" w:author="Steve Barbeaux" w:date="2022-10-09T19:44:00Z">
              <w:tcPr>
                <w:tcW w:w="599" w:type="dxa"/>
                <w:tcBorders>
                  <w:top w:val="nil"/>
                  <w:left w:val="nil"/>
                  <w:bottom w:val="nil"/>
                  <w:right w:val="nil"/>
                </w:tcBorders>
                <w:shd w:val="clear" w:color="auto" w:fill="auto"/>
                <w:noWrap/>
              </w:tcPr>
            </w:tcPrChange>
          </w:tcPr>
          <w:p w14:paraId="33B55A98" w14:textId="172727A3" w:rsidR="00304CE8" w:rsidRPr="00217552" w:rsidRDefault="00304CE8" w:rsidP="00304CE8">
            <w:pPr>
              <w:spacing w:after="0"/>
              <w:jc w:val="center"/>
              <w:rPr>
                <w:color w:val="000000"/>
                <w:sz w:val="16"/>
                <w:szCs w:val="16"/>
                <w:rPrChange w:id="3912" w:author="Steve Barbeaux" w:date="2022-10-09T19:45:00Z">
                  <w:rPr>
                    <w:color w:val="000000"/>
                    <w:sz w:val="16"/>
                    <w:szCs w:val="16"/>
                  </w:rPr>
                </w:rPrChange>
              </w:rPr>
            </w:pPr>
            <w:r w:rsidRPr="00217552">
              <w:rPr>
                <w:sz w:val="16"/>
                <w:szCs w:val="16"/>
                <w:rPrChange w:id="3913" w:author="Steve Barbeaux" w:date="2022-10-09T19:45:00Z">
                  <w:rPr>
                    <w:sz w:val="16"/>
                    <w:szCs w:val="16"/>
                  </w:rPr>
                </w:rPrChange>
              </w:rPr>
              <w:t>1.650</w:t>
            </w:r>
          </w:p>
        </w:tc>
        <w:tc>
          <w:tcPr>
            <w:tcW w:w="0" w:type="auto"/>
            <w:tcBorders>
              <w:top w:val="nil"/>
              <w:left w:val="nil"/>
              <w:bottom w:val="nil"/>
              <w:right w:val="nil"/>
            </w:tcBorders>
            <w:shd w:val="clear" w:color="auto" w:fill="auto"/>
            <w:noWrap/>
            <w:vAlign w:val="center"/>
            <w:tcPrChange w:id="3914" w:author="Steve Barbeaux" w:date="2022-10-09T19:44:00Z">
              <w:tcPr>
                <w:tcW w:w="598" w:type="dxa"/>
                <w:tcBorders>
                  <w:top w:val="nil"/>
                  <w:left w:val="nil"/>
                  <w:bottom w:val="nil"/>
                  <w:right w:val="nil"/>
                </w:tcBorders>
                <w:shd w:val="clear" w:color="auto" w:fill="auto"/>
                <w:noWrap/>
              </w:tcPr>
            </w:tcPrChange>
          </w:tcPr>
          <w:p w14:paraId="4F613709" w14:textId="542863BE" w:rsidR="00304CE8" w:rsidRPr="00217552" w:rsidRDefault="00304CE8" w:rsidP="00304CE8">
            <w:pPr>
              <w:spacing w:after="0"/>
              <w:jc w:val="center"/>
              <w:rPr>
                <w:color w:val="000000"/>
                <w:sz w:val="16"/>
                <w:szCs w:val="16"/>
                <w:rPrChange w:id="3915" w:author="Steve Barbeaux" w:date="2022-10-09T19:45:00Z">
                  <w:rPr>
                    <w:color w:val="000000"/>
                    <w:sz w:val="16"/>
                    <w:szCs w:val="16"/>
                  </w:rPr>
                </w:rPrChange>
              </w:rPr>
            </w:pPr>
            <w:r w:rsidRPr="00217552">
              <w:rPr>
                <w:sz w:val="16"/>
                <w:szCs w:val="16"/>
                <w:rPrChange w:id="3916" w:author="Steve Barbeaux" w:date="2022-10-09T19:45:00Z">
                  <w:rPr>
                    <w:sz w:val="16"/>
                    <w:szCs w:val="16"/>
                  </w:rPr>
                </w:rPrChange>
              </w:rPr>
              <w:t>1.670</w:t>
            </w:r>
          </w:p>
        </w:tc>
        <w:tc>
          <w:tcPr>
            <w:tcW w:w="0" w:type="auto"/>
            <w:tcBorders>
              <w:top w:val="nil"/>
              <w:left w:val="nil"/>
              <w:bottom w:val="nil"/>
              <w:right w:val="nil"/>
            </w:tcBorders>
            <w:shd w:val="clear" w:color="auto" w:fill="auto"/>
            <w:noWrap/>
            <w:vAlign w:val="center"/>
            <w:tcPrChange w:id="3917" w:author="Steve Barbeaux" w:date="2022-10-09T19:44:00Z">
              <w:tcPr>
                <w:tcW w:w="599" w:type="dxa"/>
                <w:tcBorders>
                  <w:top w:val="nil"/>
                  <w:left w:val="nil"/>
                  <w:bottom w:val="nil"/>
                  <w:right w:val="nil"/>
                </w:tcBorders>
                <w:shd w:val="clear" w:color="auto" w:fill="auto"/>
                <w:noWrap/>
              </w:tcPr>
            </w:tcPrChange>
          </w:tcPr>
          <w:p w14:paraId="5F89287D" w14:textId="2C874D76" w:rsidR="00304CE8" w:rsidRPr="00217552" w:rsidRDefault="00304CE8" w:rsidP="00304CE8">
            <w:pPr>
              <w:spacing w:after="0"/>
              <w:jc w:val="center"/>
              <w:rPr>
                <w:color w:val="000000"/>
                <w:sz w:val="16"/>
                <w:szCs w:val="16"/>
                <w:rPrChange w:id="3918" w:author="Steve Barbeaux" w:date="2022-10-09T19:45:00Z">
                  <w:rPr>
                    <w:color w:val="000000"/>
                    <w:sz w:val="16"/>
                    <w:szCs w:val="16"/>
                  </w:rPr>
                </w:rPrChange>
              </w:rPr>
            </w:pPr>
            <w:r w:rsidRPr="00217552">
              <w:rPr>
                <w:sz w:val="16"/>
                <w:szCs w:val="16"/>
                <w:rPrChange w:id="3919" w:author="Steve Barbeaux" w:date="2022-10-09T19:45:00Z">
                  <w:rPr>
                    <w:sz w:val="16"/>
                    <w:szCs w:val="16"/>
                  </w:rPr>
                </w:rPrChange>
              </w:rPr>
              <w:t>1.748</w:t>
            </w:r>
          </w:p>
        </w:tc>
        <w:tc>
          <w:tcPr>
            <w:tcW w:w="0" w:type="auto"/>
            <w:tcBorders>
              <w:top w:val="nil"/>
              <w:left w:val="nil"/>
              <w:bottom w:val="nil"/>
              <w:right w:val="nil"/>
            </w:tcBorders>
            <w:shd w:val="clear" w:color="auto" w:fill="auto"/>
            <w:noWrap/>
            <w:vAlign w:val="center"/>
            <w:tcPrChange w:id="3920" w:author="Steve Barbeaux" w:date="2022-10-09T19:44:00Z">
              <w:tcPr>
                <w:tcW w:w="598" w:type="dxa"/>
                <w:tcBorders>
                  <w:top w:val="nil"/>
                  <w:left w:val="nil"/>
                  <w:bottom w:val="nil"/>
                  <w:right w:val="nil"/>
                </w:tcBorders>
                <w:shd w:val="clear" w:color="auto" w:fill="auto"/>
                <w:noWrap/>
              </w:tcPr>
            </w:tcPrChange>
          </w:tcPr>
          <w:p w14:paraId="2BE3238B" w14:textId="5DB36EBF" w:rsidR="00304CE8" w:rsidRPr="00217552" w:rsidRDefault="00304CE8" w:rsidP="00304CE8">
            <w:pPr>
              <w:spacing w:after="0"/>
              <w:jc w:val="center"/>
              <w:rPr>
                <w:color w:val="000000"/>
                <w:sz w:val="16"/>
                <w:szCs w:val="16"/>
                <w:rPrChange w:id="3921" w:author="Steve Barbeaux" w:date="2022-10-09T19:45:00Z">
                  <w:rPr>
                    <w:color w:val="000000"/>
                    <w:sz w:val="16"/>
                    <w:szCs w:val="16"/>
                  </w:rPr>
                </w:rPrChange>
              </w:rPr>
            </w:pPr>
            <w:r w:rsidRPr="00217552">
              <w:rPr>
                <w:sz w:val="16"/>
                <w:szCs w:val="16"/>
                <w:rPrChange w:id="3922" w:author="Steve Barbeaux" w:date="2022-10-09T19:45:00Z">
                  <w:rPr>
                    <w:sz w:val="16"/>
                    <w:szCs w:val="16"/>
                  </w:rPr>
                </w:rPrChange>
              </w:rPr>
              <w:t>1.827</w:t>
            </w:r>
          </w:p>
        </w:tc>
        <w:tc>
          <w:tcPr>
            <w:tcW w:w="0" w:type="auto"/>
            <w:tcBorders>
              <w:top w:val="nil"/>
              <w:left w:val="nil"/>
              <w:bottom w:val="nil"/>
              <w:right w:val="nil"/>
            </w:tcBorders>
            <w:shd w:val="clear" w:color="auto" w:fill="auto"/>
            <w:noWrap/>
            <w:vAlign w:val="center"/>
            <w:tcPrChange w:id="3923" w:author="Steve Barbeaux" w:date="2022-10-09T19:44:00Z">
              <w:tcPr>
                <w:tcW w:w="599" w:type="dxa"/>
                <w:tcBorders>
                  <w:top w:val="nil"/>
                  <w:left w:val="nil"/>
                  <w:bottom w:val="nil"/>
                  <w:right w:val="nil"/>
                </w:tcBorders>
                <w:shd w:val="clear" w:color="auto" w:fill="auto"/>
                <w:noWrap/>
              </w:tcPr>
            </w:tcPrChange>
          </w:tcPr>
          <w:p w14:paraId="43D7670F" w14:textId="47AC8F25" w:rsidR="00304CE8" w:rsidRPr="00217552" w:rsidRDefault="00304CE8" w:rsidP="00304CE8">
            <w:pPr>
              <w:spacing w:after="0"/>
              <w:jc w:val="center"/>
              <w:rPr>
                <w:color w:val="000000"/>
                <w:sz w:val="16"/>
                <w:szCs w:val="16"/>
                <w:rPrChange w:id="3924" w:author="Steve Barbeaux" w:date="2022-10-09T19:45:00Z">
                  <w:rPr>
                    <w:color w:val="000000"/>
                    <w:sz w:val="16"/>
                    <w:szCs w:val="16"/>
                  </w:rPr>
                </w:rPrChange>
              </w:rPr>
            </w:pPr>
            <w:r w:rsidRPr="00217552">
              <w:rPr>
                <w:sz w:val="16"/>
                <w:szCs w:val="16"/>
                <w:rPrChange w:id="3925" w:author="Steve Barbeaux" w:date="2022-10-09T19:45:00Z">
                  <w:rPr>
                    <w:sz w:val="16"/>
                    <w:szCs w:val="16"/>
                  </w:rPr>
                </w:rPrChange>
              </w:rPr>
              <w:t>1.840</w:t>
            </w:r>
          </w:p>
        </w:tc>
        <w:tc>
          <w:tcPr>
            <w:tcW w:w="0" w:type="auto"/>
            <w:tcBorders>
              <w:top w:val="nil"/>
              <w:left w:val="nil"/>
              <w:bottom w:val="nil"/>
              <w:right w:val="nil"/>
            </w:tcBorders>
            <w:shd w:val="clear" w:color="auto" w:fill="auto"/>
            <w:noWrap/>
            <w:vAlign w:val="center"/>
            <w:tcPrChange w:id="3926" w:author="Steve Barbeaux" w:date="2022-10-09T19:44:00Z">
              <w:tcPr>
                <w:tcW w:w="598" w:type="dxa"/>
                <w:tcBorders>
                  <w:top w:val="nil"/>
                  <w:left w:val="nil"/>
                  <w:bottom w:val="nil"/>
                  <w:right w:val="nil"/>
                </w:tcBorders>
                <w:shd w:val="clear" w:color="auto" w:fill="auto"/>
                <w:noWrap/>
              </w:tcPr>
            </w:tcPrChange>
          </w:tcPr>
          <w:p w14:paraId="399982F1" w14:textId="41FC5EA6" w:rsidR="00304CE8" w:rsidRPr="00217552" w:rsidRDefault="00304CE8" w:rsidP="00304CE8">
            <w:pPr>
              <w:spacing w:after="0"/>
              <w:jc w:val="center"/>
              <w:rPr>
                <w:color w:val="000000"/>
                <w:sz w:val="16"/>
                <w:szCs w:val="16"/>
                <w:rPrChange w:id="3927" w:author="Steve Barbeaux" w:date="2022-10-09T19:45:00Z">
                  <w:rPr>
                    <w:color w:val="000000"/>
                    <w:sz w:val="16"/>
                    <w:szCs w:val="16"/>
                  </w:rPr>
                </w:rPrChange>
              </w:rPr>
            </w:pPr>
            <w:r w:rsidRPr="00217552">
              <w:rPr>
                <w:sz w:val="16"/>
                <w:szCs w:val="16"/>
                <w:rPrChange w:id="3928" w:author="Steve Barbeaux" w:date="2022-10-09T19:45:00Z">
                  <w:rPr>
                    <w:sz w:val="16"/>
                    <w:szCs w:val="16"/>
                  </w:rPr>
                </w:rPrChange>
              </w:rPr>
              <w:t>1.791</w:t>
            </w:r>
          </w:p>
        </w:tc>
        <w:tc>
          <w:tcPr>
            <w:tcW w:w="0" w:type="auto"/>
            <w:tcBorders>
              <w:top w:val="nil"/>
              <w:left w:val="nil"/>
              <w:bottom w:val="nil"/>
              <w:right w:val="nil"/>
            </w:tcBorders>
            <w:shd w:val="clear" w:color="auto" w:fill="auto"/>
            <w:noWrap/>
            <w:vAlign w:val="center"/>
            <w:tcPrChange w:id="3929" w:author="Steve Barbeaux" w:date="2022-10-09T19:44:00Z">
              <w:tcPr>
                <w:tcW w:w="599" w:type="dxa"/>
                <w:tcBorders>
                  <w:top w:val="nil"/>
                  <w:left w:val="nil"/>
                  <w:bottom w:val="nil"/>
                  <w:right w:val="nil"/>
                </w:tcBorders>
                <w:shd w:val="clear" w:color="auto" w:fill="auto"/>
                <w:noWrap/>
              </w:tcPr>
            </w:tcPrChange>
          </w:tcPr>
          <w:p w14:paraId="51411EE2" w14:textId="09C7E8D7" w:rsidR="00304CE8" w:rsidRPr="00217552" w:rsidRDefault="00304CE8" w:rsidP="00304CE8">
            <w:pPr>
              <w:spacing w:after="0"/>
              <w:jc w:val="center"/>
              <w:rPr>
                <w:color w:val="000000"/>
                <w:sz w:val="16"/>
                <w:szCs w:val="16"/>
                <w:rPrChange w:id="3930" w:author="Steve Barbeaux" w:date="2022-10-09T19:45:00Z">
                  <w:rPr>
                    <w:color w:val="000000"/>
                    <w:sz w:val="16"/>
                    <w:szCs w:val="16"/>
                  </w:rPr>
                </w:rPrChange>
              </w:rPr>
            </w:pPr>
            <w:r w:rsidRPr="00217552">
              <w:rPr>
                <w:sz w:val="16"/>
                <w:szCs w:val="16"/>
                <w:rPrChange w:id="3931" w:author="Steve Barbeaux" w:date="2022-10-09T19:45:00Z">
                  <w:rPr>
                    <w:sz w:val="16"/>
                    <w:szCs w:val="16"/>
                  </w:rPr>
                </w:rPrChange>
              </w:rPr>
              <w:t>1.740</w:t>
            </w:r>
          </w:p>
        </w:tc>
      </w:tr>
      <w:tr w:rsidR="00304CE8" w:rsidRPr="005F5568" w14:paraId="56F8EEF8" w14:textId="77777777" w:rsidTr="00217552">
        <w:trPr>
          <w:trPrChange w:id="3932"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3933" w:author="Steve Barbeaux" w:date="2022-10-09T19:44:00Z">
              <w:tcPr>
                <w:tcW w:w="598" w:type="dxa"/>
                <w:tcBorders>
                  <w:top w:val="nil"/>
                  <w:left w:val="nil"/>
                  <w:bottom w:val="nil"/>
                  <w:right w:val="nil"/>
                </w:tcBorders>
                <w:shd w:val="clear" w:color="auto" w:fill="auto"/>
                <w:noWrap/>
                <w:vAlign w:val="center"/>
              </w:tcPr>
            </w:tcPrChange>
          </w:tcPr>
          <w:p w14:paraId="3F27CF8D" w14:textId="3C2C0C48" w:rsidR="00304CE8" w:rsidRPr="00217552" w:rsidRDefault="00304CE8" w:rsidP="00304CE8">
            <w:pPr>
              <w:spacing w:after="0"/>
              <w:jc w:val="center"/>
              <w:rPr>
                <w:sz w:val="16"/>
                <w:szCs w:val="16"/>
                <w:rPrChange w:id="3934" w:author="Steve Barbeaux" w:date="2022-10-09T19:45:00Z">
                  <w:rPr>
                    <w:sz w:val="16"/>
                    <w:szCs w:val="16"/>
                  </w:rPr>
                </w:rPrChange>
              </w:rPr>
            </w:pPr>
            <w:r w:rsidRPr="00217552">
              <w:rPr>
                <w:sz w:val="16"/>
                <w:szCs w:val="16"/>
                <w:rPrChange w:id="3935" w:author="Steve Barbeaux" w:date="2022-10-09T19:45:00Z">
                  <w:rPr>
                    <w:sz w:val="16"/>
                    <w:szCs w:val="16"/>
                  </w:rPr>
                </w:rPrChange>
              </w:rPr>
              <w:t>2019</w:t>
            </w:r>
          </w:p>
        </w:tc>
        <w:tc>
          <w:tcPr>
            <w:tcW w:w="0" w:type="auto"/>
            <w:tcBorders>
              <w:top w:val="nil"/>
              <w:left w:val="nil"/>
              <w:bottom w:val="nil"/>
              <w:right w:val="nil"/>
            </w:tcBorders>
            <w:vAlign w:val="center"/>
            <w:tcPrChange w:id="3936" w:author="Steve Barbeaux" w:date="2022-10-09T19:44:00Z">
              <w:tcPr>
                <w:tcW w:w="599" w:type="dxa"/>
                <w:tcBorders>
                  <w:top w:val="nil"/>
                  <w:left w:val="nil"/>
                  <w:bottom w:val="nil"/>
                  <w:right w:val="nil"/>
                </w:tcBorders>
              </w:tcPr>
            </w:tcPrChange>
          </w:tcPr>
          <w:p w14:paraId="75522D89" w14:textId="6A9B2FD8" w:rsidR="00304CE8" w:rsidRPr="00217552" w:rsidRDefault="00304CE8" w:rsidP="00304CE8">
            <w:pPr>
              <w:spacing w:after="0"/>
              <w:jc w:val="center"/>
              <w:rPr>
                <w:color w:val="000000"/>
                <w:sz w:val="16"/>
                <w:szCs w:val="16"/>
                <w:rPrChange w:id="3937" w:author="Steve Barbeaux" w:date="2022-10-09T19:45:00Z">
                  <w:rPr>
                    <w:color w:val="000000"/>
                    <w:sz w:val="16"/>
                    <w:szCs w:val="16"/>
                  </w:rPr>
                </w:rPrChange>
              </w:rPr>
            </w:pPr>
            <w:r w:rsidRPr="00217552">
              <w:rPr>
                <w:sz w:val="16"/>
                <w:szCs w:val="16"/>
                <w:rPrChange w:id="3938" w:author="Steve Barbeaux" w:date="2022-10-09T19:45:00Z">
                  <w:rPr>
                    <w:sz w:val="16"/>
                    <w:szCs w:val="16"/>
                  </w:rPr>
                </w:rPrChange>
              </w:rPr>
              <w:t>0.179</w:t>
            </w:r>
          </w:p>
        </w:tc>
        <w:tc>
          <w:tcPr>
            <w:tcW w:w="0" w:type="auto"/>
            <w:tcBorders>
              <w:top w:val="nil"/>
              <w:left w:val="nil"/>
              <w:bottom w:val="nil"/>
              <w:right w:val="nil"/>
            </w:tcBorders>
            <w:shd w:val="clear" w:color="auto" w:fill="auto"/>
            <w:noWrap/>
            <w:vAlign w:val="center"/>
            <w:tcPrChange w:id="3939" w:author="Steve Barbeaux" w:date="2022-10-09T19:44:00Z">
              <w:tcPr>
                <w:tcW w:w="598" w:type="dxa"/>
                <w:tcBorders>
                  <w:top w:val="nil"/>
                  <w:left w:val="nil"/>
                  <w:bottom w:val="nil"/>
                  <w:right w:val="nil"/>
                </w:tcBorders>
                <w:shd w:val="clear" w:color="auto" w:fill="auto"/>
                <w:noWrap/>
              </w:tcPr>
            </w:tcPrChange>
          </w:tcPr>
          <w:p w14:paraId="6CA9CE63" w14:textId="5E8759C4" w:rsidR="00304CE8" w:rsidRPr="00217552" w:rsidRDefault="00304CE8" w:rsidP="00304CE8">
            <w:pPr>
              <w:spacing w:after="0"/>
              <w:jc w:val="center"/>
              <w:rPr>
                <w:color w:val="000000"/>
                <w:sz w:val="16"/>
                <w:szCs w:val="16"/>
                <w:rPrChange w:id="3940" w:author="Steve Barbeaux" w:date="2022-10-09T19:45:00Z">
                  <w:rPr>
                    <w:color w:val="000000"/>
                    <w:sz w:val="16"/>
                    <w:szCs w:val="16"/>
                  </w:rPr>
                </w:rPrChange>
              </w:rPr>
            </w:pPr>
            <w:r w:rsidRPr="00217552">
              <w:rPr>
                <w:sz w:val="16"/>
                <w:szCs w:val="16"/>
                <w:rPrChange w:id="3941" w:author="Steve Barbeaux" w:date="2022-10-09T19:45:00Z">
                  <w:rPr>
                    <w:sz w:val="16"/>
                    <w:szCs w:val="16"/>
                  </w:rPr>
                </w:rPrChange>
              </w:rPr>
              <w:t>0.256</w:t>
            </w:r>
          </w:p>
        </w:tc>
        <w:tc>
          <w:tcPr>
            <w:tcW w:w="0" w:type="auto"/>
            <w:tcBorders>
              <w:top w:val="nil"/>
              <w:left w:val="nil"/>
              <w:bottom w:val="nil"/>
              <w:right w:val="nil"/>
            </w:tcBorders>
            <w:shd w:val="clear" w:color="auto" w:fill="auto"/>
            <w:noWrap/>
            <w:vAlign w:val="center"/>
            <w:tcPrChange w:id="3942" w:author="Steve Barbeaux" w:date="2022-10-09T19:44:00Z">
              <w:tcPr>
                <w:tcW w:w="599" w:type="dxa"/>
                <w:tcBorders>
                  <w:top w:val="nil"/>
                  <w:left w:val="nil"/>
                  <w:bottom w:val="nil"/>
                  <w:right w:val="nil"/>
                </w:tcBorders>
                <w:shd w:val="clear" w:color="auto" w:fill="auto"/>
                <w:noWrap/>
              </w:tcPr>
            </w:tcPrChange>
          </w:tcPr>
          <w:p w14:paraId="495FA247" w14:textId="098BAE6A" w:rsidR="00304CE8" w:rsidRPr="00217552" w:rsidRDefault="00304CE8" w:rsidP="00304CE8">
            <w:pPr>
              <w:spacing w:after="0"/>
              <w:jc w:val="center"/>
              <w:rPr>
                <w:color w:val="000000"/>
                <w:sz w:val="16"/>
                <w:szCs w:val="16"/>
                <w:rPrChange w:id="3943" w:author="Steve Barbeaux" w:date="2022-10-09T19:45:00Z">
                  <w:rPr>
                    <w:color w:val="000000"/>
                    <w:sz w:val="16"/>
                    <w:szCs w:val="16"/>
                  </w:rPr>
                </w:rPrChange>
              </w:rPr>
            </w:pPr>
            <w:r w:rsidRPr="00217552">
              <w:rPr>
                <w:sz w:val="16"/>
                <w:szCs w:val="16"/>
                <w:rPrChange w:id="3944" w:author="Steve Barbeaux" w:date="2022-10-09T19:45:00Z">
                  <w:rPr>
                    <w:sz w:val="16"/>
                    <w:szCs w:val="16"/>
                  </w:rPr>
                </w:rPrChange>
              </w:rPr>
              <w:t>0.371</w:t>
            </w:r>
          </w:p>
        </w:tc>
        <w:tc>
          <w:tcPr>
            <w:tcW w:w="0" w:type="auto"/>
            <w:tcBorders>
              <w:top w:val="nil"/>
              <w:left w:val="nil"/>
              <w:bottom w:val="nil"/>
              <w:right w:val="nil"/>
            </w:tcBorders>
            <w:shd w:val="clear" w:color="auto" w:fill="auto"/>
            <w:noWrap/>
            <w:vAlign w:val="center"/>
            <w:tcPrChange w:id="3945" w:author="Steve Barbeaux" w:date="2022-10-09T19:44:00Z">
              <w:tcPr>
                <w:tcW w:w="598" w:type="dxa"/>
                <w:tcBorders>
                  <w:top w:val="nil"/>
                  <w:left w:val="nil"/>
                  <w:bottom w:val="nil"/>
                  <w:right w:val="nil"/>
                </w:tcBorders>
                <w:shd w:val="clear" w:color="auto" w:fill="auto"/>
                <w:noWrap/>
              </w:tcPr>
            </w:tcPrChange>
          </w:tcPr>
          <w:p w14:paraId="74E15070" w14:textId="4EAED5CC" w:rsidR="00304CE8" w:rsidRPr="00217552" w:rsidRDefault="00304CE8" w:rsidP="00304CE8">
            <w:pPr>
              <w:spacing w:after="0"/>
              <w:jc w:val="center"/>
              <w:rPr>
                <w:color w:val="000000"/>
                <w:sz w:val="16"/>
                <w:szCs w:val="16"/>
                <w:rPrChange w:id="3946" w:author="Steve Barbeaux" w:date="2022-10-09T19:45:00Z">
                  <w:rPr>
                    <w:color w:val="000000"/>
                    <w:sz w:val="16"/>
                    <w:szCs w:val="16"/>
                  </w:rPr>
                </w:rPrChange>
              </w:rPr>
            </w:pPr>
            <w:r w:rsidRPr="00217552">
              <w:rPr>
                <w:sz w:val="16"/>
                <w:szCs w:val="16"/>
                <w:rPrChange w:id="3947" w:author="Steve Barbeaux" w:date="2022-10-09T19:45:00Z">
                  <w:rPr>
                    <w:sz w:val="16"/>
                    <w:szCs w:val="16"/>
                  </w:rPr>
                </w:rPrChange>
              </w:rPr>
              <w:t>0.558</w:t>
            </w:r>
          </w:p>
        </w:tc>
        <w:tc>
          <w:tcPr>
            <w:tcW w:w="0" w:type="auto"/>
            <w:tcBorders>
              <w:top w:val="nil"/>
              <w:left w:val="nil"/>
              <w:bottom w:val="nil"/>
              <w:right w:val="nil"/>
            </w:tcBorders>
            <w:shd w:val="clear" w:color="auto" w:fill="auto"/>
            <w:noWrap/>
            <w:vAlign w:val="center"/>
            <w:tcPrChange w:id="3948" w:author="Steve Barbeaux" w:date="2022-10-09T19:44:00Z">
              <w:tcPr>
                <w:tcW w:w="599" w:type="dxa"/>
                <w:tcBorders>
                  <w:top w:val="nil"/>
                  <w:left w:val="nil"/>
                  <w:bottom w:val="nil"/>
                  <w:right w:val="nil"/>
                </w:tcBorders>
                <w:shd w:val="clear" w:color="auto" w:fill="auto"/>
                <w:noWrap/>
              </w:tcPr>
            </w:tcPrChange>
          </w:tcPr>
          <w:p w14:paraId="02D7BFF1" w14:textId="244CE347" w:rsidR="00304CE8" w:rsidRPr="00217552" w:rsidRDefault="00304CE8" w:rsidP="00304CE8">
            <w:pPr>
              <w:spacing w:after="0"/>
              <w:jc w:val="center"/>
              <w:rPr>
                <w:color w:val="000000"/>
                <w:sz w:val="16"/>
                <w:szCs w:val="16"/>
                <w:rPrChange w:id="3949" w:author="Steve Barbeaux" w:date="2022-10-09T19:45:00Z">
                  <w:rPr>
                    <w:color w:val="000000"/>
                    <w:sz w:val="16"/>
                    <w:szCs w:val="16"/>
                  </w:rPr>
                </w:rPrChange>
              </w:rPr>
            </w:pPr>
            <w:r w:rsidRPr="00217552">
              <w:rPr>
                <w:sz w:val="16"/>
                <w:szCs w:val="16"/>
                <w:rPrChange w:id="3950" w:author="Steve Barbeaux" w:date="2022-10-09T19:45:00Z">
                  <w:rPr>
                    <w:sz w:val="16"/>
                    <w:szCs w:val="16"/>
                  </w:rPr>
                </w:rPrChange>
              </w:rPr>
              <w:t>0.859</w:t>
            </w:r>
          </w:p>
        </w:tc>
        <w:tc>
          <w:tcPr>
            <w:tcW w:w="0" w:type="auto"/>
            <w:tcBorders>
              <w:top w:val="nil"/>
              <w:left w:val="nil"/>
              <w:bottom w:val="nil"/>
              <w:right w:val="nil"/>
            </w:tcBorders>
            <w:shd w:val="clear" w:color="auto" w:fill="auto"/>
            <w:noWrap/>
            <w:vAlign w:val="center"/>
            <w:tcPrChange w:id="3951" w:author="Steve Barbeaux" w:date="2022-10-09T19:44:00Z">
              <w:tcPr>
                <w:tcW w:w="598" w:type="dxa"/>
                <w:tcBorders>
                  <w:top w:val="nil"/>
                  <w:left w:val="nil"/>
                  <w:bottom w:val="nil"/>
                  <w:right w:val="nil"/>
                </w:tcBorders>
                <w:shd w:val="clear" w:color="auto" w:fill="auto"/>
                <w:noWrap/>
              </w:tcPr>
            </w:tcPrChange>
          </w:tcPr>
          <w:p w14:paraId="29EB3FB8" w14:textId="34B7F169" w:rsidR="00304CE8" w:rsidRPr="00217552" w:rsidRDefault="00304CE8" w:rsidP="00304CE8">
            <w:pPr>
              <w:spacing w:after="0"/>
              <w:jc w:val="center"/>
              <w:rPr>
                <w:color w:val="000000"/>
                <w:sz w:val="16"/>
                <w:szCs w:val="16"/>
                <w:rPrChange w:id="3952" w:author="Steve Barbeaux" w:date="2022-10-09T19:45:00Z">
                  <w:rPr>
                    <w:color w:val="000000"/>
                    <w:sz w:val="16"/>
                    <w:szCs w:val="16"/>
                  </w:rPr>
                </w:rPrChange>
              </w:rPr>
            </w:pPr>
            <w:r w:rsidRPr="00217552">
              <w:rPr>
                <w:sz w:val="16"/>
                <w:szCs w:val="16"/>
                <w:rPrChange w:id="3953" w:author="Steve Barbeaux" w:date="2022-10-09T19:45:00Z">
                  <w:rPr>
                    <w:sz w:val="16"/>
                    <w:szCs w:val="16"/>
                  </w:rPr>
                </w:rPrChange>
              </w:rPr>
              <w:t>1.238</w:t>
            </w:r>
          </w:p>
        </w:tc>
        <w:tc>
          <w:tcPr>
            <w:tcW w:w="0" w:type="auto"/>
            <w:tcBorders>
              <w:top w:val="nil"/>
              <w:left w:val="nil"/>
              <w:bottom w:val="nil"/>
              <w:right w:val="nil"/>
            </w:tcBorders>
            <w:shd w:val="clear" w:color="auto" w:fill="auto"/>
            <w:noWrap/>
            <w:vAlign w:val="center"/>
            <w:tcPrChange w:id="3954" w:author="Steve Barbeaux" w:date="2022-10-09T19:44:00Z">
              <w:tcPr>
                <w:tcW w:w="599" w:type="dxa"/>
                <w:tcBorders>
                  <w:top w:val="nil"/>
                  <w:left w:val="nil"/>
                  <w:bottom w:val="nil"/>
                  <w:right w:val="nil"/>
                </w:tcBorders>
                <w:shd w:val="clear" w:color="auto" w:fill="auto"/>
                <w:noWrap/>
              </w:tcPr>
            </w:tcPrChange>
          </w:tcPr>
          <w:p w14:paraId="40F82E0B" w14:textId="0FB52216" w:rsidR="00304CE8" w:rsidRPr="00217552" w:rsidRDefault="00304CE8" w:rsidP="00304CE8">
            <w:pPr>
              <w:spacing w:after="0"/>
              <w:jc w:val="center"/>
              <w:rPr>
                <w:color w:val="000000"/>
                <w:sz w:val="16"/>
                <w:szCs w:val="16"/>
                <w:rPrChange w:id="3955" w:author="Steve Barbeaux" w:date="2022-10-09T19:45:00Z">
                  <w:rPr>
                    <w:color w:val="000000"/>
                    <w:sz w:val="16"/>
                    <w:szCs w:val="16"/>
                  </w:rPr>
                </w:rPrChange>
              </w:rPr>
            </w:pPr>
            <w:r w:rsidRPr="00217552">
              <w:rPr>
                <w:sz w:val="16"/>
                <w:szCs w:val="16"/>
                <w:rPrChange w:id="3956" w:author="Steve Barbeaux" w:date="2022-10-09T19:45:00Z">
                  <w:rPr>
                    <w:sz w:val="16"/>
                    <w:szCs w:val="16"/>
                  </w:rPr>
                </w:rPrChange>
              </w:rPr>
              <w:t>1.540</w:t>
            </w:r>
          </w:p>
        </w:tc>
        <w:tc>
          <w:tcPr>
            <w:tcW w:w="0" w:type="auto"/>
            <w:tcBorders>
              <w:top w:val="nil"/>
              <w:left w:val="nil"/>
              <w:bottom w:val="nil"/>
              <w:right w:val="nil"/>
            </w:tcBorders>
            <w:shd w:val="clear" w:color="auto" w:fill="auto"/>
            <w:noWrap/>
            <w:vAlign w:val="center"/>
            <w:tcPrChange w:id="3957" w:author="Steve Barbeaux" w:date="2022-10-09T19:44:00Z">
              <w:tcPr>
                <w:tcW w:w="598" w:type="dxa"/>
                <w:tcBorders>
                  <w:top w:val="nil"/>
                  <w:left w:val="nil"/>
                  <w:bottom w:val="nil"/>
                  <w:right w:val="nil"/>
                </w:tcBorders>
                <w:shd w:val="clear" w:color="auto" w:fill="auto"/>
                <w:noWrap/>
              </w:tcPr>
            </w:tcPrChange>
          </w:tcPr>
          <w:p w14:paraId="0C0B2F52" w14:textId="32E970C6" w:rsidR="00304CE8" w:rsidRPr="00217552" w:rsidRDefault="00304CE8" w:rsidP="00304CE8">
            <w:pPr>
              <w:spacing w:after="0"/>
              <w:jc w:val="center"/>
              <w:rPr>
                <w:color w:val="000000"/>
                <w:sz w:val="16"/>
                <w:szCs w:val="16"/>
                <w:rPrChange w:id="3958" w:author="Steve Barbeaux" w:date="2022-10-09T19:45:00Z">
                  <w:rPr>
                    <w:color w:val="000000"/>
                    <w:sz w:val="16"/>
                    <w:szCs w:val="16"/>
                  </w:rPr>
                </w:rPrChange>
              </w:rPr>
            </w:pPr>
            <w:r w:rsidRPr="00217552">
              <w:rPr>
                <w:sz w:val="16"/>
                <w:szCs w:val="16"/>
                <w:rPrChange w:id="3959" w:author="Steve Barbeaux" w:date="2022-10-09T19:45:00Z">
                  <w:rPr>
                    <w:sz w:val="16"/>
                    <w:szCs w:val="16"/>
                  </w:rPr>
                </w:rPrChange>
              </w:rPr>
              <w:t>1.652</w:t>
            </w:r>
          </w:p>
        </w:tc>
        <w:tc>
          <w:tcPr>
            <w:tcW w:w="0" w:type="auto"/>
            <w:tcBorders>
              <w:top w:val="nil"/>
              <w:left w:val="nil"/>
              <w:bottom w:val="nil"/>
              <w:right w:val="nil"/>
            </w:tcBorders>
            <w:shd w:val="clear" w:color="auto" w:fill="auto"/>
            <w:noWrap/>
            <w:vAlign w:val="center"/>
            <w:tcPrChange w:id="3960" w:author="Steve Barbeaux" w:date="2022-10-09T19:44:00Z">
              <w:tcPr>
                <w:tcW w:w="599" w:type="dxa"/>
                <w:tcBorders>
                  <w:top w:val="nil"/>
                  <w:left w:val="nil"/>
                  <w:bottom w:val="nil"/>
                  <w:right w:val="nil"/>
                </w:tcBorders>
                <w:shd w:val="clear" w:color="auto" w:fill="auto"/>
                <w:noWrap/>
              </w:tcPr>
            </w:tcPrChange>
          </w:tcPr>
          <w:p w14:paraId="24230FAB" w14:textId="40981A0C" w:rsidR="00304CE8" w:rsidRPr="00217552" w:rsidRDefault="00304CE8" w:rsidP="00304CE8">
            <w:pPr>
              <w:spacing w:after="0"/>
              <w:jc w:val="center"/>
              <w:rPr>
                <w:color w:val="000000"/>
                <w:sz w:val="16"/>
                <w:szCs w:val="16"/>
                <w:rPrChange w:id="3961" w:author="Steve Barbeaux" w:date="2022-10-09T19:45:00Z">
                  <w:rPr>
                    <w:color w:val="000000"/>
                    <w:sz w:val="16"/>
                    <w:szCs w:val="16"/>
                  </w:rPr>
                </w:rPrChange>
              </w:rPr>
            </w:pPr>
            <w:r w:rsidRPr="00217552">
              <w:rPr>
                <w:sz w:val="16"/>
                <w:szCs w:val="16"/>
                <w:rPrChange w:id="3962" w:author="Steve Barbeaux" w:date="2022-10-09T19:45:00Z">
                  <w:rPr>
                    <w:sz w:val="16"/>
                    <w:szCs w:val="16"/>
                  </w:rPr>
                </w:rPrChange>
              </w:rPr>
              <w:t>1.650</w:t>
            </w:r>
          </w:p>
        </w:tc>
        <w:tc>
          <w:tcPr>
            <w:tcW w:w="0" w:type="auto"/>
            <w:tcBorders>
              <w:top w:val="nil"/>
              <w:left w:val="nil"/>
              <w:bottom w:val="nil"/>
              <w:right w:val="nil"/>
            </w:tcBorders>
            <w:shd w:val="clear" w:color="auto" w:fill="auto"/>
            <w:noWrap/>
            <w:vAlign w:val="center"/>
            <w:tcPrChange w:id="3963" w:author="Steve Barbeaux" w:date="2022-10-09T19:44:00Z">
              <w:tcPr>
                <w:tcW w:w="598" w:type="dxa"/>
                <w:tcBorders>
                  <w:top w:val="nil"/>
                  <w:left w:val="nil"/>
                  <w:bottom w:val="nil"/>
                  <w:right w:val="nil"/>
                </w:tcBorders>
                <w:shd w:val="clear" w:color="auto" w:fill="auto"/>
                <w:noWrap/>
              </w:tcPr>
            </w:tcPrChange>
          </w:tcPr>
          <w:p w14:paraId="701CD368" w14:textId="262C0817" w:rsidR="00304CE8" w:rsidRPr="00217552" w:rsidRDefault="00304CE8" w:rsidP="00304CE8">
            <w:pPr>
              <w:spacing w:after="0"/>
              <w:jc w:val="center"/>
              <w:rPr>
                <w:color w:val="000000"/>
                <w:sz w:val="16"/>
                <w:szCs w:val="16"/>
                <w:rPrChange w:id="3964" w:author="Steve Barbeaux" w:date="2022-10-09T19:45:00Z">
                  <w:rPr>
                    <w:color w:val="000000"/>
                    <w:sz w:val="16"/>
                    <w:szCs w:val="16"/>
                  </w:rPr>
                </w:rPrChange>
              </w:rPr>
            </w:pPr>
            <w:r w:rsidRPr="00217552">
              <w:rPr>
                <w:sz w:val="16"/>
                <w:szCs w:val="16"/>
                <w:rPrChange w:id="3965" w:author="Steve Barbeaux" w:date="2022-10-09T19:45:00Z">
                  <w:rPr>
                    <w:sz w:val="16"/>
                    <w:szCs w:val="16"/>
                  </w:rPr>
                </w:rPrChange>
              </w:rPr>
              <w:t>1.670</w:t>
            </w:r>
          </w:p>
        </w:tc>
        <w:tc>
          <w:tcPr>
            <w:tcW w:w="0" w:type="auto"/>
            <w:tcBorders>
              <w:top w:val="nil"/>
              <w:left w:val="nil"/>
              <w:bottom w:val="nil"/>
              <w:right w:val="nil"/>
            </w:tcBorders>
            <w:shd w:val="clear" w:color="auto" w:fill="auto"/>
            <w:noWrap/>
            <w:vAlign w:val="center"/>
            <w:tcPrChange w:id="3966" w:author="Steve Barbeaux" w:date="2022-10-09T19:44:00Z">
              <w:tcPr>
                <w:tcW w:w="599" w:type="dxa"/>
                <w:tcBorders>
                  <w:top w:val="nil"/>
                  <w:left w:val="nil"/>
                  <w:bottom w:val="nil"/>
                  <w:right w:val="nil"/>
                </w:tcBorders>
                <w:shd w:val="clear" w:color="auto" w:fill="auto"/>
                <w:noWrap/>
              </w:tcPr>
            </w:tcPrChange>
          </w:tcPr>
          <w:p w14:paraId="1CE73724" w14:textId="023F2A02" w:rsidR="00304CE8" w:rsidRPr="00217552" w:rsidRDefault="00304CE8" w:rsidP="00304CE8">
            <w:pPr>
              <w:spacing w:after="0"/>
              <w:jc w:val="center"/>
              <w:rPr>
                <w:color w:val="000000"/>
                <w:sz w:val="16"/>
                <w:szCs w:val="16"/>
                <w:rPrChange w:id="3967" w:author="Steve Barbeaux" w:date="2022-10-09T19:45:00Z">
                  <w:rPr>
                    <w:color w:val="000000"/>
                    <w:sz w:val="16"/>
                    <w:szCs w:val="16"/>
                  </w:rPr>
                </w:rPrChange>
              </w:rPr>
            </w:pPr>
            <w:r w:rsidRPr="00217552">
              <w:rPr>
                <w:sz w:val="16"/>
                <w:szCs w:val="16"/>
                <w:rPrChange w:id="3968" w:author="Steve Barbeaux" w:date="2022-10-09T19:45:00Z">
                  <w:rPr>
                    <w:sz w:val="16"/>
                    <w:szCs w:val="16"/>
                  </w:rPr>
                </w:rPrChange>
              </w:rPr>
              <w:t>1.748</w:t>
            </w:r>
          </w:p>
        </w:tc>
        <w:tc>
          <w:tcPr>
            <w:tcW w:w="0" w:type="auto"/>
            <w:tcBorders>
              <w:top w:val="nil"/>
              <w:left w:val="nil"/>
              <w:bottom w:val="nil"/>
              <w:right w:val="nil"/>
            </w:tcBorders>
            <w:shd w:val="clear" w:color="auto" w:fill="auto"/>
            <w:noWrap/>
            <w:vAlign w:val="center"/>
            <w:tcPrChange w:id="3969" w:author="Steve Barbeaux" w:date="2022-10-09T19:44:00Z">
              <w:tcPr>
                <w:tcW w:w="598" w:type="dxa"/>
                <w:tcBorders>
                  <w:top w:val="nil"/>
                  <w:left w:val="nil"/>
                  <w:bottom w:val="nil"/>
                  <w:right w:val="nil"/>
                </w:tcBorders>
                <w:shd w:val="clear" w:color="auto" w:fill="auto"/>
                <w:noWrap/>
              </w:tcPr>
            </w:tcPrChange>
          </w:tcPr>
          <w:p w14:paraId="6D3B2B61" w14:textId="4C3B456C" w:rsidR="00304CE8" w:rsidRPr="00217552" w:rsidRDefault="00304CE8" w:rsidP="00304CE8">
            <w:pPr>
              <w:spacing w:after="0"/>
              <w:jc w:val="center"/>
              <w:rPr>
                <w:color w:val="000000"/>
                <w:sz w:val="16"/>
                <w:szCs w:val="16"/>
                <w:rPrChange w:id="3970" w:author="Steve Barbeaux" w:date="2022-10-09T19:45:00Z">
                  <w:rPr>
                    <w:color w:val="000000"/>
                    <w:sz w:val="16"/>
                    <w:szCs w:val="16"/>
                  </w:rPr>
                </w:rPrChange>
              </w:rPr>
            </w:pPr>
            <w:r w:rsidRPr="00217552">
              <w:rPr>
                <w:sz w:val="16"/>
                <w:szCs w:val="16"/>
                <w:rPrChange w:id="3971" w:author="Steve Barbeaux" w:date="2022-10-09T19:45:00Z">
                  <w:rPr>
                    <w:sz w:val="16"/>
                    <w:szCs w:val="16"/>
                  </w:rPr>
                </w:rPrChange>
              </w:rPr>
              <w:t>1.827</w:t>
            </w:r>
          </w:p>
        </w:tc>
        <w:tc>
          <w:tcPr>
            <w:tcW w:w="0" w:type="auto"/>
            <w:tcBorders>
              <w:top w:val="nil"/>
              <w:left w:val="nil"/>
              <w:bottom w:val="nil"/>
              <w:right w:val="nil"/>
            </w:tcBorders>
            <w:shd w:val="clear" w:color="auto" w:fill="auto"/>
            <w:noWrap/>
            <w:vAlign w:val="center"/>
            <w:tcPrChange w:id="3972" w:author="Steve Barbeaux" w:date="2022-10-09T19:44:00Z">
              <w:tcPr>
                <w:tcW w:w="599" w:type="dxa"/>
                <w:tcBorders>
                  <w:top w:val="nil"/>
                  <w:left w:val="nil"/>
                  <w:bottom w:val="nil"/>
                  <w:right w:val="nil"/>
                </w:tcBorders>
                <w:shd w:val="clear" w:color="auto" w:fill="auto"/>
                <w:noWrap/>
              </w:tcPr>
            </w:tcPrChange>
          </w:tcPr>
          <w:p w14:paraId="11FC1723" w14:textId="18E33102" w:rsidR="00304CE8" w:rsidRPr="00217552" w:rsidRDefault="00304CE8" w:rsidP="00304CE8">
            <w:pPr>
              <w:spacing w:after="0"/>
              <w:jc w:val="center"/>
              <w:rPr>
                <w:color w:val="000000"/>
                <w:sz w:val="16"/>
                <w:szCs w:val="16"/>
                <w:rPrChange w:id="3973" w:author="Steve Barbeaux" w:date="2022-10-09T19:45:00Z">
                  <w:rPr>
                    <w:color w:val="000000"/>
                    <w:sz w:val="16"/>
                    <w:szCs w:val="16"/>
                  </w:rPr>
                </w:rPrChange>
              </w:rPr>
            </w:pPr>
            <w:r w:rsidRPr="00217552">
              <w:rPr>
                <w:sz w:val="16"/>
                <w:szCs w:val="16"/>
                <w:rPrChange w:id="3974" w:author="Steve Barbeaux" w:date="2022-10-09T19:45:00Z">
                  <w:rPr>
                    <w:sz w:val="16"/>
                    <w:szCs w:val="16"/>
                  </w:rPr>
                </w:rPrChange>
              </w:rPr>
              <w:t>1.840</w:t>
            </w:r>
          </w:p>
        </w:tc>
        <w:tc>
          <w:tcPr>
            <w:tcW w:w="0" w:type="auto"/>
            <w:tcBorders>
              <w:top w:val="nil"/>
              <w:left w:val="nil"/>
              <w:bottom w:val="nil"/>
              <w:right w:val="nil"/>
            </w:tcBorders>
            <w:shd w:val="clear" w:color="auto" w:fill="auto"/>
            <w:noWrap/>
            <w:vAlign w:val="center"/>
            <w:tcPrChange w:id="3975" w:author="Steve Barbeaux" w:date="2022-10-09T19:44:00Z">
              <w:tcPr>
                <w:tcW w:w="598" w:type="dxa"/>
                <w:tcBorders>
                  <w:top w:val="nil"/>
                  <w:left w:val="nil"/>
                  <w:bottom w:val="nil"/>
                  <w:right w:val="nil"/>
                </w:tcBorders>
                <w:shd w:val="clear" w:color="auto" w:fill="auto"/>
                <w:noWrap/>
              </w:tcPr>
            </w:tcPrChange>
          </w:tcPr>
          <w:p w14:paraId="0F10469A" w14:textId="5EDBCC00" w:rsidR="00304CE8" w:rsidRPr="00217552" w:rsidRDefault="00304CE8" w:rsidP="00304CE8">
            <w:pPr>
              <w:spacing w:after="0"/>
              <w:jc w:val="center"/>
              <w:rPr>
                <w:color w:val="000000"/>
                <w:sz w:val="16"/>
                <w:szCs w:val="16"/>
                <w:rPrChange w:id="3976" w:author="Steve Barbeaux" w:date="2022-10-09T19:45:00Z">
                  <w:rPr>
                    <w:color w:val="000000"/>
                    <w:sz w:val="16"/>
                    <w:szCs w:val="16"/>
                  </w:rPr>
                </w:rPrChange>
              </w:rPr>
            </w:pPr>
            <w:r w:rsidRPr="00217552">
              <w:rPr>
                <w:sz w:val="16"/>
                <w:szCs w:val="16"/>
                <w:rPrChange w:id="3977" w:author="Steve Barbeaux" w:date="2022-10-09T19:45:00Z">
                  <w:rPr>
                    <w:sz w:val="16"/>
                    <w:szCs w:val="16"/>
                  </w:rPr>
                </w:rPrChange>
              </w:rPr>
              <w:t>1.791</w:t>
            </w:r>
          </w:p>
        </w:tc>
        <w:tc>
          <w:tcPr>
            <w:tcW w:w="0" w:type="auto"/>
            <w:tcBorders>
              <w:top w:val="nil"/>
              <w:left w:val="nil"/>
              <w:bottom w:val="nil"/>
              <w:right w:val="nil"/>
            </w:tcBorders>
            <w:shd w:val="clear" w:color="auto" w:fill="auto"/>
            <w:noWrap/>
            <w:vAlign w:val="center"/>
            <w:tcPrChange w:id="3978" w:author="Steve Barbeaux" w:date="2022-10-09T19:44:00Z">
              <w:tcPr>
                <w:tcW w:w="599" w:type="dxa"/>
                <w:tcBorders>
                  <w:top w:val="nil"/>
                  <w:left w:val="nil"/>
                  <w:bottom w:val="nil"/>
                  <w:right w:val="nil"/>
                </w:tcBorders>
                <w:shd w:val="clear" w:color="auto" w:fill="auto"/>
                <w:noWrap/>
              </w:tcPr>
            </w:tcPrChange>
          </w:tcPr>
          <w:p w14:paraId="7E712DDA" w14:textId="312E17A2" w:rsidR="00304CE8" w:rsidRPr="00217552" w:rsidRDefault="00304CE8" w:rsidP="00304CE8">
            <w:pPr>
              <w:spacing w:after="0"/>
              <w:jc w:val="center"/>
              <w:rPr>
                <w:color w:val="000000"/>
                <w:sz w:val="16"/>
                <w:szCs w:val="16"/>
                <w:rPrChange w:id="3979" w:author="Steve Barbeaux" w:date="2022-10-09T19:45:00Z">
                  <w:rPr>
                    <w:color w:val="000000"/>
                    <w:sz w:val="16"/>
                    <w:szCs w:val="16"/>
                  </w:rPr>
                </w:rPrChange>
              </w:rPr>
            </w:pPr>
            <w:r w:rsidRPr="00217552">
              <w:rPr>
                <w:sz w:val="16"/>
                <w:szCs w:val="16"/>
                <w:rPrChange w:id="3980" w:author="Steve Barbeaux" w:date="2022-10-09T19:45:00Z">
                  <w:rPr>
                    <w:sz w:val="16"/>
                    <w:szCs w:val="16"/>
                  </w:rPr>
                </w:rPrChange>
              </w:rPr>
              <w:t>1.740</w:t>
            </w:r>
          </w:p>
        </w:tc>
      </w:tr>
      <w:tr w:rsidR="00304CE8" w:rsidRPr="005F5568" w14:paraId="6BBD0361" w14:textId="77777777" w:rsidTr="00217552">
        <w:trPr>
          <w:trPrChange w:id="3981"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3982" w:author="Steve Barbeaux" w:date="2022-10-09T19:44:00Z">
              <w:tcPr>
                <w:tcW w:w="598" w:type="dxa"/>
                <w:tcBorders>
                  <w:top w:val="nil"/>
                  <w:left w:val="nil"/>
                  <w:bottom w:val="single" w:sz="4" w:space="0" w:color="auto"/>
                  <w:right w:val="nil"/>
                </w:tcBorders>
                <w:shd w:val="clear" w:color="auto" w:fill="auto"/>
                <w:noWrap/>
                <w:vAlign w:val="center"/>
              </w:tcPr>
            </w:tcPrChange>
          </w:tcPr>
          <w:p w14:paraId="086A8FDF" w14:textId="0EE45292" w:rsidR="00304CE8" w:rsidRPr="00217552" w:rsidRDefault="00304CE8" w:rsidP="00304CE8">
            <w:pPr>
              <w:spacing w:after="0"/>
              <w:jc w:val="center"/>
              <w:rPr>
                <w:sz w:val="16"/>
                <w:szCs w:val="16"/>
                <w:rPrChange w:id="3983" w:author="Steve Barbeaux" w:date="2022-10-09T19:45:00Z">
                  <w:rPr>
                    <w:sz w:val="16"/>
                    <w:szCs w:val="16"/>
                  </w:rPr>
                </w:rPrChange>
              </w:rPr>
            </w:pPr>
            <w:r w:rsidRPr="00217552">
              <w:rPr>
                <w:sz w:val="16"/>
                <w:szCs w:val="16"/>
                <w:rPrChange w:id="3984" w:author="Steve Barbeaux" w:date="2022-10-09T19:45:00Z">
                  <w:rPr>
                    <w:sz w:val="16"/>
                    <w:szCs w:val="16"/>
                  </w:rPr>
                </w:rPrChange>
              </w:rPr>
              <w:t>2020</w:t>
            </w:r>
          </w:p>
        </w:tc>
        <w:tc>
          <w:tcPr>
            <w:tcW w:w="0" w:type="auto"/>
            <w:tcBorders>
              <w:top w:val="nil"/>
              <w:left w:val="nil"/>
              <w:bottom w:val="nil"/>
              <w:right w:val="nil"/>
            </w:tcBorders>
            <w:vAlign w:val="center"/>
            <w:tcPrChange w:id="3985" w:author="Steve Barbeaux" w:date="2022-10-09T19:44:00Z">
              <w:tcPr>
                <w:tcW w:w="599" w:type="dxa"/>
                <w:tcBorders>
                  <w:top w:val="nil"/>
                  <w:left w:val="nil"/>
                  <w:bottom w:val="single" w:sz="4" w:space="0" w:color="auto"/>
                  <w:right w:val="nil"/>
                </w:tcBorders>
              </w:tcPr>
            </w:tcPrChange>
          </w:tcPr>
          <w:p w14:paraId="7B1E1C93" w14:textId="504D7073" w:rsidR="00304CE8" w:rsidRPr="00217552" w:rsidRDefault="00304CE8" w:rsidP="00304CE8">
            <w:pPr>
              <w:spacing w:after="0"/>
              <w:jc w:val="center"/>
              <w:rPr>
                <w:color w:val="000000"/>
                <w:sz w:val="16"/>
                <w:szCs w:val="16"/>
                <w:rPrChange w:id="3986" w:author="Steve Barbeaux" w:date="2022-10-09T19:45:00Z">
                  <w:rPr>
                    <w:color w:val="000000"/>
                    <w:sz w:val="16"/>
                    <w:szCs w:val="16"/>
                  </w:rPr>
                </w:rPrChange>
              </w:rPr>
            </w:pPr>
            <w:r w:rsidRPr="00217552">
              <w:rPr>
                <w:sz w:val="16"/>
                <w:szCs w:val="16"/>
                <w:rPrChange w:id="3987" w:author="Steve Barbeaux" w:date="2022-10-09T19:45:00Z">
                  <w:rPr>
                    <w:sz w:val="16"/>
                    <w:szCs w:val="16"/>
                  </w:rPr>
                </w:rPrChange>
              </w:rPr>
              <w:t>0.179</w:t>
            </w:r>
          </w:p>
        </w:tc>
        <w:tc>
          <w:tcPr>
            <w:tcW w:w="0" w:type="auto"/>
            <w:tcBorders>
              <w:top w:val="nil"/>
              <w:left w:val="nil"/>
              <w:bottom w:val="nil"/>
              <w:right w:val="nil"/>
            </w:tcBorders>
            <w:shd w:val="clear" w:color="auto" w:fill="auto"/>
            <w:noWrap/>
            <w:vAlign w:val="center"/>
            <w:tcPrChange w:id="3988" w:author="Steve Barbeaux" w:date="2022-10-09T19:44:00Z">
              <w:tcPr>
                <w:tcW w:w="598" w:type="dxa"/>
                <w:tcBorders>
                  <w:top w:val="nil"/>
                  <w:left w:val="nil"/>
                  <w:bottom w:val="single" w:sz="4" w:space="0" w:color="auto"/>
                  <w:right w:val="nil"/>
                </w:tcBorders>
                <w:shd w:val="clear" w:color="auto" w:fill="auto"/>
                <w:noWrap/>
              </w:tcPr>
            </w:tcPrChange>
          </w:tcPr>
          <w:p w14:paraId="4D3B26F1" w14:textId="45DFDA5F" w:rsidR="00304CE8" w:rsidRPr="00217552" w:rsidRDefault="00304CE8" w:rsidP="00304CE8">
            <w:pPr>
              <w:spacing w:after="0"/>
              <w:jc w:val="center"/>
              <w:rPr>
                <w:color w:val="000000"/>
                <w:sz w:val="16"/>
                <w:szCs w:val="16"/>
                <w:rPrChange w:id="3989" w:author="Steve Barbeaux" w:date="2022-10-09T19:45:00Z">
                  <w:rPr>
                    <w:color w:val="000000"/>
                    <w:sz w:val="16"/>
                    <w:szCs w:val="16"/>
                  </w:rPr>
                </w:rPrChange>
              </w:rPr>
            </w:pPr>
            <w:r w:rsidRPr="00217552">
              <w:rPr>
                <w:sz w:val="16"/>
                <w:szCs w:val="16"/>
                <w:rPrChange w:id="3990" w:author="Steve Barbeaux" w:date="2022-10-09T19:45:00Z">
                  <w:rPr>
                    <w:sz w:val="16"/>
                    <w:szCs w:val="16"/>
                  </w:rPr>
                </w:rPrChange>
              </w:rPr>
              <w:t>0.256</w:t>
            </w:r>
          </w:p>
        </w:tc>
        <w:tc>
          <w:tcPr>
            <w:tcW w:w="0" w:type="auto"/>
            <w:tcBorders>
              <w:top w:val="nil"/>
              <w:left w:val="nil"/>
              <w:bottom w:val="nil"/>
              <w:right w:val="nil"/>
            </w:tcBorders>
            <w:shd w:val="clear" w:color="auto" w:fill="auto"/>
            <w:noWrap/>
            <w:vAlign w:val="center"/>
            <w:tcPrChange w:id="3991" w:author="Steve Barbeaux" w:date="2022-10-09T19:44:00Z">
              <w:tcPr>
                <w:tcW w:w="599" w:type="dxa"/>
                <w:tcBorders>
                  <w:top w:val="nil"/>
                  <w:left w:val="nil"/>
                  <w:bottom w:val="single" w:sz="4" w:space="0" w:color="auto"/>
                  <w:right w:val="nil"/>
                </w:tcBorders>
                <w:shd w:val="clear" w:color="auto" w:fill="auto"/>
                <w:noWrap/>
              </w:tcPr>
            </w:tcPrChange>
          </w:tcPr>
          <w:p w14:paraId="7151C8FC" w14:textId="37C94C3F" w:rsidR="00304CE8" w:rsidRPr="00217552" w:rsidRDefault="00304CE8" w:rsidP="00304CE8">
            <w:pPr>
              <w:spacing w:after="0"/>
              <w:jc w:val="center"/>
              <w:rPr>
                <w:color w:val="000000"/>
                <w:sz w:val="16"/>
                <w:szCs w:val="16"/>
                <w:rPrChange w:id="3992" w:author="Steve Barbeaux" w:date="2022-10-09T19:45:00Z">
                  <w:rPr>
                    <w:color w:val="000000"/>
                    <w:sz w:val="16"/>
                    <w:szCs w:val="16"/>
                  </w:rPr>
                </w:rPrChange>
              </w:rPr>
            </w:pPr>
            <w:r w:rsidRPr="00217552">
              <w:rPr>
                <w:sz w:val="16"/>
                <w:szCs w:val="16"/>
                <w:rPrChange w:id="3993" w:author="Steve Barbeaux" w:date="2022-10-09T19:45:00Z">
                  <w:rPr>
                    <w:sz w:val="16"/>
                    <w:szCs w:val="16"/>
                  </w:rPr>
                </w:rPrChange>
              </w:rPr>
              <w:t>0.371</w:t>
            </w:r>
          </w:p>
        </w:tc>
        <w:tc>
          <w:tcPr>
            <w:tcW w:w="0" w:type="auto"/>
            <w:tcBorders>
              <w:top w:val="nil"/>
              <w:left w:val="nil"/>
              <w:bottom w:val="nil"/>
              <w:right w:val="nil"/>
            </w:tcBorders>
            <w:shd w:val="clear" w:color="auto" w:fill="auto"/>
            <w:noWrap/>
            <w:vAlign w:val="center"/>
            <w:tcPrChange w:id="3994" w:author="Steve Barbeaux" w:date="2022-10-09T19:44:00Z">
              <w:tcPr>
                <w:tcW w:w="598" w:type="dxa"/>
                <w:tcBorders>
                  <w:top w:val="nil"/>
                  <w:left w:val="nil"/>
                  <w:bottom w:val="single" w:sz="4" w:space="0" w:color="auto"/>
                  <w:right w:val="nil"/>
                </w:tcBorders>
                <w:shd w:val="clear" w:color="auto" w:fill="auto"/>
                <w:noWrap/>
              </w:tcPr>
            </w:tcPrChange>
          </w:tcPr>
          <w:p w14:paraId="699858CA" w14:textId="407EEFA4" w:rsidR="00304CE8" w:rsidRPr="00217552" w:rsidRDefault="00304CE8" w:rsidP="00304CE8">
            <w:pPr>
              <w:spacing w:after="0"/>
              <w:jc w:val="center"/>
              <w:rPr>
                <w:color w:val="000000"/>
                <w:sz w:val="16"/>
                <w:szCs w:val="16"/>
                <w:rPrChange w:id="3995" w:author="Steve Barbeaux" w:date="2022-10-09T19:45:00Z">
                  <w:rPr>
                    <w:color w:val="000000"/>
                    <w:sz w:val="16"/>
                    <w:szCs w:val="16"/>
                  </w:rPr>
                </w:rPrChange>
              </w:rPr>
            </w:pPr>
            <w:r w:rsidRPr="00217552">
              <w:rPr>
                <w:sz w:val="16"/>
                <w:szCs w:val="16"/>
                <w:rPrChange w:id="3996" w:author="Steve Barbeaux" w:date="2022-10-09T19:45:00Z">
                  <w:rPr>
                    <w:sz w:val="16"/>
                    <w:szCs w:val="16"/>
                  </w:rPr>
                </w:rPrChange>
              </w:rPr>
              <w:t>0.558</w:t>
            </w:r>
          </w:p>
        </w:tc>
        <w:tc>
          <w:tcPr>
            <w:tcW w:w="0" w:type="auto"/>
            <w:tcBorders>
              <w:top w:val="nil"/>
              <w:left w:val="nil"/>
              <w:bottom w:val="nil"/>
              <w:right w:val="nil"/>
            </w:tcBorders>
            <w:shd w:val="clear" w:color="auto" w:fill="auto"/>
            <w:noWrap/>
            <w:vAlign w:val="center"/>
            <w:tcPrChange w:id="3997" w:author="Steve Barbeaux" w:date="2022-10-09T19:44:00Z">
              <w:tcPr>
                <w:tcW w:w="599" w:type="dxa"/>
                <w:tcBorders>
                  <w:top w:val="nil"/>
                  <w:left w:val="nil"/>
                  <w:bottom w:val="single" w:sz="4" w:space="0" w:color="auto"/>
                  <w:right w:val="nil"/>
                </w:tcBorders>
                <w:shd w:val="clear" w:color="auto" w:fill="auto"/>
                <w:noWrap/>
              </w:tcPr>
            </w:tcPrChange>
          </w:tcPr>
          <w:p w14:paraId="1493374B" w14:textId="60BC4FDA" w:rsidR="00304CE8" w:rsidRPr="00217552" w:rsidRDefault="00304CE8" w:rsidP="00304CE8">
            <w:pPr>
              <w:spacing w:after="0"/>
              <w:jc w:val="center"/>
              <w:rPr>
                <w:color w:val="000000"/>
                <w:sz w:val="16"/>
                <w:szCs w:val="16"/>
                <w:rPrChange w:id="3998" w:author="Steve Barbeaux" w:date="2022-10-09T19:45:00Z">
                  <w:rPr>
                    <w:color w:val="000000"/>
                    <w:sz w:val="16"/>
                    <w:szCs w:val="16"/>
                  </w:rPr>
                </w:rPrChange>
              </w:rPr>
            </w:pPr>
            <w:r w:rsidRPr="00217552">
              <w:rPr>
                <w:sz w:val="16"/>
                <w:szCs w:val="16"/>
                <w:rPrChange w:id="3999" w:author="Steve Barbeaux" w:date="2022-10-09T19:45:00Z">
                  <w:rPr>
                    <w:sz w:val="16"/>
                    <w:szCs w:val="16"/>
                  </w:rPr>
                </w:rPrChange>
              </w:rPr>
              <w:t>0.859</w:t>
            </w:r>
          </w:p>
        </w:tc>
        <w:tc>
          <w:tcPr>
            <w:tcW w:w="0" w:type="auto"/>
            <w:tcBorders>
              <w:top w:val="nil"/>
              <w:left w:val="nil"/>
              <w:bottom w:val="nil"/>
              <w:right w:val="nil"/>
            </w:tcBorders>
            <w:shd w:val="clear" w:color="auto" w:fill="auto"/>
            <w:noWrap/>
            <w:vAlign w:val="center"/>
            <w:tcPrChange w:id="4000" w:author="Steve Barbeaux" w:date="2022-10-09T19:44:00Z">
              <w:tcPr>
                <w:tcW w:w="598" w:type="dxa"/>
                <w:tcBorders>
                  <w:top w:val="nil"/>
                  <w:left w:val="nil"/>
                  <w:bottom w:val="single" w:sz="4" w:space="0" w:color="auto"/>
                  <w:right w:val="nil"/>
                </w:tcBorders>
                <w:shd w:val="clear" w:color="auto" w:fill="auto"/>
                <w:noWrap/>
              </w:tcPr>
            </w:tcPrChange>
          </w:tcPr>
          <w:p w14:paraId="6EBD0006" w14:textId="33503FE7" w:rsidR="00304CE8" w:rsidRPr="00217552" w:rsidRDefault="00304CE8" w:rsidP="00304CE8">
            <w:pPr>
              <w:spacing w:after="0"/>
              <w:jc w:val="center"/>
              <w:rPr>
                <w:color w:val="000000"/>
                <w:sz w:val="16"/>
                <w:szCs w:val="16"/>
                <w:rPrChange w:id="4001" w:author="Steve Barbeaux" w:date="2022-10-09T19:45:00Z">
                  <w:rPr>
                    <w:color w:val="000000"/>
                    <w:sz w:val="16"/>
                    <w:szCs w:val="16"/>
                  </w:rPr>
                </w:rPrChange>
              </w:rPr>
            </w:pPr>
            <w:r w:rsidRPr="00217552">
              <w:rPr>
                <w:sz w:val="16"/>
                <w:szCs w:val="16"/>
                <w:rPrChange w:id="4002" w:author="Steve Barbeaux" w:date="2022-10-09T19:45:00Z">
                  <w:rPr>
                    <w:sz w:val="16"/>
                    <w:szCs w:val="16"/>
                  </w:rPr>
                </w:rPrChange>
              </w:rPr>
              <w:t>1.238</w:t>
            </w:r>
          </w:p>
        </w:tc>
        <w:tc>
          <w:tcPr>
            <w:tcW w:w="0" w:type="auto"/>
            <w:tcBorders>
              <w:top w:val="nil"/>
              <w:left w:val="nil"/>
              <w:bottom w:val="nil"/>
              <w:right w:val="nil"/>
            </w:tcBorders>
            <w:shd w:val="clear" w:color="auto" w:fill="auto"/>
            <w:noWrap/>
            <w:vAlign w:val="center"/>
            <w:tcPrChange w:id="4003" w:author="Steve Barbeaux" w:date="2022-10-09T19:44:00Z">
              <w:tcPr>
                <w:tcW w:w="599" w:type="dxa"/>
                <w:tcBorders>
                  <w:top w:val="nil"/>
                  <w:left w:val="nil"/>
                  <w:bottom w:val="single" w:sz="4" w:space="0" w:color="auto"/>
                  <w:right w:val="nil"/>
                </w:tcBorders>
                <w:shd w:val="clear" w:color="auto" w:fill="auto"/>
                <w:noWrap/>
              </w:tcPr>
            </w:tcPrChange>
          </w:tcPr>
          <w:p w14:paraId="63B6E6D4" w14:textId="28B0555D" w:rsidR="00304CE8" w:rsidRPr="00217552" w:rsidRDefault="00304CE8" w:rsidP="00304CE8">
            <w:pPr>
              <w:spacing w:after="0"/>
              <w:jc w:val="center"/>
              <w:rPr>
                <w:color w:val="000000"/>
                <w:sz w:val="16"/>
                <w:szCs w:val="16"/>
                <w:rPrChange w:id="4004" w:author="Steve Barbeaux" w:date="2022-10-09T19:45:00Z">
                  <w:rPr>
                    <w:color w:val="000000"/>
                    <w:sz w:val="16"/>
                    <w:szCs w:val="16"/>
                  </w:rPr>
                </w:rPrChange>
              </w:rPr>
            </w:pPr>
            <w:r w:rsidRPr="00217552">
              <w:rPr>
                <w:sz w:val="16"/>
                <w:szCs w:val="16"/>
                <w:rPrChange w:id="4005" w:author="Steve Barbeaux" w:date="2022-10-09T19:45:00Z">
                  <w:rPr>
                    <w:sz w:val="16"/>
                    <w:szCs w:val="16"/>
                  </w:rPr>
                </w:rPrChange>
              </w:rPr>
              <w:t>1.540</w:t>
            </w:r>
          </w:p>
        </w:tc>
        <w:tc>
          <w:tcPr>
            <w:tcW w:w="0" w:type="auto"/>
            <w:tcBorders>
              <w:top w:val="nil"/>
              <w:left w:val="nil"/>
              <w:bottom w:val="nil"/>
              <w:right w:val="nil"/>
            </w:tcBorders>
            <w:shd w:val="clear" w:color="auto" w:fill="auto"/>
            <w:noWrap/>
            <w:vAlign w:val="center"/>
            <w:tcPrChange w:id="4006" w:author="Steve Barbeaux" w:date="2022-10-09T19:44:00Z">
              <w:tcPr>
                <w:tcW w:w="598" w:type="dxa"/>
                <w:tcBorders>
                  <w:top w:val="nil"/>
                  <w:left w:val="nil"/>
                  <w:bottom w:val="single" w:sz="4" w:space="0" w:color="auto"/>
                  <w:right w:val="nil"/>
                </w:tcBorders>
                <w:shd w:val="clear" w:color="auto" w:fill="auto"/>
                <w:noWrap/>
              </w:tcPr>
            </w:tcPrChange>
          </w:tcPr>
          <w:p w14:paraId="7AC24E92" w14:textId="0FC79F77" w:rsidR="00304CE8" w:rsidRPr="00217552" w:rsidRDefault="00304CE8" w:rsidP="00304CE8">
            <w:pPr>
              <w:spacing w:after="0"/>
              <w:jc w:val="center"/>
              <w:rPr>
                <w:color w:val="000000"/>
                <w:sz w:val="16"/>
                <w:szCs w:val="16"/>
                <w:rPrChange w:id="4007" w:author="Steve Barbeaux" w:date="2022-10-09T19:45:00Z">
                  <w:rPr>
                    <w:color w:val="000000"/>
                    <w:sz w:val="16"/>
                    <w:szCs w:val="16"/>
                  </w:rPr>
                </w:rPrChange>
              </w:rPr>
            </w:pPr>
            <w:r w:rsidRPr="00217552">
              <w:rPr>
                <w:sz w:val="16"/>
                <w:szCs w:val="16"/>
                <w:rPrChange w:id="4008" w:author="Steve Barbeaux" w:date="2022-10-09T19:45:00Z">
                  <w:rPr>
                    <w:sz w:val="16"/>
                    <w:szCs w:val="16"/>
                  </w:rPr>
                </w:rPrChange>
              </w:rPr>
              <w:t>1.652</w:t>
            </w:r>
          </w:p>
        </w:tc>
        <w:tc>
          <w:tcPr>
            <w:tcW w:w="0" w:type="auto"/>
            <w:tcBorders>
              <w:top w:val="nil"/>
              <w:left w:val="nil"/>
              <w:bottom w:val="nil"/>
              <w:right w:val="nil"/>
            </w:tcBorders>
            <w:shd w:val="clear" w:color="auto" w:fill="auto"/>
            <w:noWrap/>
            <w:vAlign w:val="center"/>
            <w:tcPrChange w:id="4009" w:author="Steve Barbeaux" w:date="2022-10-09T19:44:00Z">
              <w:tcPr>
                <w:tcW w:w="599" w:type="dxa"/>
                <w:tcBorders>
                  <w:top w:val="nil"/>
                  <w:left w:val="nil"/>
                  <w:bottom w:val="single" w:sz="4" w:space="0" w:color="auto"/>
                  <w:right w:val="nil"/>
                </w:tcBorders>
                <w:shd w:val="clear" w:color="auto" w:fill="auto"/>
                <w:noWrap/>
              </w:tcPr>
            </w:tcPrChange>
          </w:tcPr>
          <w:p w14:paraId="0B4D250A" w14:textId="783D4110" w:rsidR="00304CE8" w:rsidRPr="00217552" w:rsidRDefault="00304CE8" w:rsidP="00304CE8">
            <w:pPr>
              <w:spacing w:after="0"/>
              <w:jc w:val="center"/>
              <w:rPr>
                <w:color w:val="000000"/>
                <w:sz w:val="16"/>
                <w:szCs w:val="16"/>
                <w:rPrChange w:id="4010" w:author="Steve Barbeaux" w:date="2022-10-09T19:45:00Z">
                  <w:rPr>
                    <w:color w:val="000000"/>
                    <w:sz w:val="16"/>
                    <w:szCs w:val="16"/>
                  </w:rPr>
                </w:rPrChange>
              </w:rPr>
            </w:pPr>
            <w:r w:rsidRPr="00217552">
              <w:rPr>
                <w:sz w:val="16"/>
                <w:szCs w:val="16"/>
                <w:rPrChange w:id="4011" w:author="Steve Barbeaux" w:date="2022-10-09T19:45:00Z">
                  <w:rPr>
                    <w:sz w:val="16"/>
                    <w:szCs w:val="16"/>
                  </w:rPr>
                </w:rPrChange>
              </w:rPr>
              <w:t>1.650</w:t>
            </w:r>
          </w:p>
        </w:tc>
        <w:tc>
          <w:tcPr>
            <w:tcW w:w="0" w:type="auto"/>
            <w:tcBorders>
              <w:top w:val="nil"/>
              <w:left w:val="nil"/>
              <w:bottom w:val="nil"/>
              <w:right w:val="nil"/>
            </w:tcBorders>
            <w:shd w:val="clear" w:color="auto" w:fill="auto"/>
            <w:noWrap/>
            <w:vAlign w:val="center"/>
            <w:tcPrChange w:id="4012" w:author="Steve Barbeaux" w:date="2022-10-09T19:44:00Z">
              <w:tcPr>
                <w:tcW w:w="598" w:type="dxa"/>
                <w:tcBorders>
                  <w:top w:val="nil"/>
                  <w:left w:val="nil"/>
                  <w:bottom w:val="single" w:sz="4" w:space="0" w:color="auto"/>
                  <w:right w:val="nil"/>
                </w:tcBorders>
                <w:shd w:val="clear" w:color="auto" w:fill="auto"/>
                <w:noWrap/>
              </w:tcPr>
            </w:tcPrChange>
          </w:tcPr>
          <w:p w14:paraId="299296A0" w14:textId="60F602CA" w:rsidR="00304CE8" w:rsidRPr="00217552" w:rsidRDefault="00304CE8" w:rsidP="00304CE8">
            <w:pPr>
              <w:spacing w:after="0"/>
              <w:jc w:val="center"/>
              <w:rPr>
                <w:color w:val="000000"/>
                <w:sz w:val="16"/>
                <w:szCs w:val="16"/>
                <w:rPrChange w:id="4013" w:author="Steve Barbeaux" w:date="2022-10-09T19:45:00Z">
                  <w:rPr>
                    <w:color w:val="000000"/>
                    <w:sz w:val="16"/>
                    <w:szCs w:val="16"/>
                  </w:rPr>
                </w:rPrChange>
              </w:rPr>
            </w:pPr>
            <w:r w:rsidRPr="00217552">
              <w:rPr>
                <w:sz w:val="16"/>
                <w:szCs w:val="16"/>
                <w:rPrChange w:id="4014" w:author="Steve Barbeaux" w:date="2022-10-09T19:45:00Z">
                  <w:rPr>
                    <w:sz w:val="16"/>
                    <w:szCs w:val="16"/>
                  </w:rPr>
                </w:rPrChange>
              </w:rPr>
              <w:t>1.670</w:t>
            </w:r>
          </w:p>
        </w:tc>
        <w:tc>
          <w:tcPr>
            <w:tcW w:w="0" w:type="auto"/>
            <w:tcBorders>
              <w:top w:val="nil"/>
              <w:left w:val="nil"/>
              <w:bottom w:val="nil"/>
              <w:right w:val="nil"/>
            </w:tcBorders>
            <w:shd w:val="clear" w:color="auto" w:fill="auto"/>
            <w:noWrap/>
            <w:vAlign w:val="center"/>
            <w:tcPrChange w:id="4015" w:author="Steve Barbeaux" w:date="2022-10-09T19:44:00Z">
              <w:tcPr>
                <w:tcW w:w="599" w:type="dxa"/>
                <w:tcBorders>
                  <w:top w:val="nil"/>
                  <w:left w:val="nil"/>
                  <w:bottom w:val="single" w:sz="4" w:space="0" w:color="auto"/>
                  <w:right w:val="nil"/>
                </w:tcBorders>
                <w:shd w:val="clear" w:color="auto" w:fill="auto"/>
                <w:noWrap/>
              </w:tcPr>
            </w:tcPrChange>
          </w:tcPr>
          <w:p w14:paraId="77A92F1F" w14:textId="58D5E283" w:rsidR="00304CE8" w:rsidRPr="00217552" w:rsidRDefault="00304CE8" w:rsidP="00304CE8">
            <w:pPr>
              <w:spacing w:after="0"/>
              <w:jc w:val="center"/>
              <w:rPr>
                <w:color w:val="000000"/>
                <w:sz w:val="16"/>
                <w:szCs w:val="16"/>
                <w:rPrChange w:id="4016" w:author="Steve Barbeaux" w:date="2022-10-09T19:45:00Z">
                  <w:rPr>
                    <w:color w:val="000000"/>
                    <w:sz w:val="16"/>
                    <w:szCs w:val="16"/>
                  </w:rPr>
                </w:rPrChange>
              </w:rPr>
            </w:pPr>
            <w:r w:rsidRPr="00217552">
              <w:rPr>
                <w:sz w:val="16"/>
                <w:szCs w:val="16"/>
                <w:rPrChange w:id="4017" w:author="Steve Barbeaux" w:date="2022-10-09T19:45:00Z">
                  <w:rPr>
                    <w:sz w:val="16"/>
                    <w:szCs w:val="16"/>
                  </w:rPr>
                </w:rPrChange>
              </w:rPr>
              <w:t>1.748</w:t>
            </w:r>
          </w:p>
        </w:tc>
        <w:tc>
          <w:tcPr>
            <w:tcW w:w="0" w:type="auto"/>
            <w:tcBorders>
              <w:top w:val="nil"/>
              <w:left w:val="nil"/>
              <w:bottom w:val="nil"/>
              <w:right w:val="nil"/>
            </w:tcBorders>
            <w:shd w:val="clear" w:color="auto" w:fill="auto"/>
            <w:noWrap/>
            <w:vAlign w:val="center"/>
            <w:tcPrChange w:id="4018" w:author="Steve Barbeaux" w:date="2022-10-09T19:44:00Z">
              <w:tcPr>
                <w:tcW w:w="598" w:type="dxa"/>
                <w:tcBorders>
                  <w:top w:val="nil"/>
                  <w:left w:val="nil"/>
                  <w:bottom w:val="single" w:sz="4" w:space="0" w:color="auto"/>
                  <w:right w:val="nil"/>
                </w:tcBorders>
                <w:shd w:val="clear" w:color="auto" w:fill="auto"/>
                <w:noWrap/>
              </w:tcPr>
            </w:tcPrChange>
          </w:tcPr>
          <w:p w14:paraId="30819E8A" w14:textId="205FA158" w:rsidR="00304CE8" w:rsidRPr="00217552" w:rsidRDefault="00304CE8" w:rsidP="00304CE8">
            <w:pPr>
              <w:spacing w:after="0"/>
              <w:jc w:val="center"/>
              <w:rPr>
                <w:color w:val="000000"/>
                <w:sz w:val="16"/>
                <w:szCs w:val="16"/>
                <w:rPrChange w:id="4019" w:author="Steve Barbeaux" w:date="2022-10-09T19:45:00Z">
                  <w:rPr>
                    <w:color w:val="000000"/>
                    <w:sz w:val="16"/>
                    <w:szCs w:val="16"/>
                  </w:rPr>
                </w:rPrChange>
              </w:rPr>
            </w:pPr>
            <w:r w:rsidRPr="00217552">
              <w:rPr>
                <w:sz w:val="16"/>
                <w:szCs w:val="16"/>
                <w:rPrChange w:id="4020" w:author="Steve Barbeaux" w:date="2022-10-09T19:45:00Z">
                  <w:rPr>
                    <w:sz w:val="16"/>
                    <w:szCs w:val="16"/>
                  </w:rPr>
                </w:rPrChange>
              </w:rPr>
              <w:t>1.827</w:t>
            </w:r>
          </w:p>
        </w:tc>
        <w:tc>
          <w:tcPr>
            <w:tcW w:w="0" w:type="auto"/>
            <w:tcBorders>
              <w:top w:val="nil"/>
              <w:left w:val="nil"/>
              <w:bottom w:val="nil"/>
              <w:right w:val="nil"/>
            </w:tcBorders>
            <w:shd w:val="clear" w:color="auto" w:fill="auto"/>
            <w:noWrap/>
            <w:vAlign w:val="center"/>
            <w:tcPrChange w:id="4021" w:author="Steve Barbeaux" w:date="2022-10-09T19:44:00Z">
              <w:tcPr>
                <w:tcW w:w="599" w:type="dxa"/>
                <w:tcBorders>
                  <w:top w:val="nil"/>
                  <w:left w:val="nil"/>
                  <w:bottom w:val="single" w:sz="4" w:space="0" w:color="auto"/>
                  <w:right w:val="nil"/>
                </w:tcBorders>
                <w:shd w:val="clear" w:color="auto" w:fill="auto"/>
                <w:noWrap/>
              </w:tcPr>
            </w:tcPrChange>
          </w:tcPr>
          <w:p w14:paraId="77ABEBB9" w14:textId="0FBD7A13" w:rsidR="00304CE8" w:rsidRPr="00217552" w:rsidRDefault="00304CE8" w:rsidP="00304CE8">
            <w:pPr>
              <w:spacing w:after="0"/>
              <w:jc w:val="center"/>
              <w:rPr>
                <w:color w:val="000000"/>
                <w:sz w:val="16"/>
                <w:szCs w:val="16"/>
                <w:rPrChange w:id="4022" w:author="Steve Barbeaux" w:date="2022-10-09T19:45:00Z">
                  <w:rPr>
                    <w:color w:val="000000"/>
                    <w:sz w:val="16"/>
                    <w:szCs w:val="16"/>
                  </w:rPr>
                </w:rPrChange>
              </w:rPr>
            </w:pPr>
            <w:r w:rsidRPr="00217552">
              <w:rPr>
                <w:sz w:val="16"/>
                <w:szCs w:val="16"/>
                <w:rPrChange w:id="4023" w:author="Steve Barbeaux" w:date="2022-10-09T19:45:00Z">
                  <w:rPr>
                    <w:sz w:val="16"/>
                    <w:szCs w:val="16"/>
                  </w:rPr>
                </w:rPrChange>
              </w:rPr>
              <w:t>1.840</w:t>
            </w:r>
          </w:p>
        </w:tc>
        <w:tc>
          <w:tcPr>
            <w:tcW w:w="0" w:type="auto"/>
            <w:tcBorders>
              <w:top w:val="nil"/>
              <w:left w:val="nil"/>
              <w:bottom w:val="nil"/>
              <w:right w:val="nil"/>
            </w:tcBorders>
            <w:shd w:val="clear" w:color="auto" w:fill="auto"/>
            <w:noWrap/>
            <w:vAlign w:val="center"/>
            <w:tcPrChange w:id="4024" w:author="Steve Barbeaux" w:date="2022-10-09T19:44:00Z">
              <w:tcPr>
                <w:tcW w:w="598" w:type="dxa"/>
                <w:tcBorders>
                  <w:top w:val="nil"/>
                  <w:left w:val="nil"/>
                  <w:bottom w:val="single" w:sz="4" w:space="0" w:color="auto"/>
                  <w:right w:val="nil"/>
                </w:tcBorders>
                <w:shd w:val="clear" w:color="auto" w:fill="auto"/>
                <w:noWrap/>
              </w:tcPr>
            </w:tcPrChange>
          </w:tcPr>
          <w:p w14:paraId="197EFF03" w14:textId="7300DADB" w:rsidR="00304CE8" w:rsidRPr="00217552" w:rsidRDefault="00304CE8" w:rsidP="00304CE8">
            <w:pPr>
              <w:spacing w:after="0"/>
              <w:jc w:val="center"/>
              <w:rPr>
                <w:color w:val="000000"/>
                <w:sz w:val="16"/>
                <w:szCs w:val="16"/>
                <w:rPrChange w:id="4025" w:author="Steve Barbeaux" w:date="2022-10-09T19:45:00Z">
                  <w:rPr>
                    <w:color w:val="000000"/>
                    <w:sz w:val="16"/>
                    <w:szCs w:val="16"/>
                  </w:rPr>
                </w:rPrChange>
              </w:rPr>
            </w:pPr>
            <w:r w:rsidRPr="00217552">
              <w:rPr>
                <w:sz w:val="16"/>
                <w:szCs w:val="16"/>
                <w:rPrChange w:id="4026" w:author="Steve Barbeaux" w:date="2022-10-09T19:45:00Z">
                  <w:rPr>
                    <w:sz w:val="16"/>
                    <w:szCs w:val="16"/>
                  </w:rPr>
                </w:rPrChange>
              </w:rPr>
              <w:t>1.791</w:t>
            </w:r>
          </w:p>
        </w:tc>
        <w:tc>
          <w:tcPr>
            <w:tcW w:w="0" w:type="auto"/>
            <w:tcBorders>
              <w:top w:val="nil"/>
              <w:left w:val="nil"/>
              <w:bottom w:val="nil"/>
              <w:right w:val="nil"/>
            </w:tcBorders>
            <w:shd w:val="clear" w:color="auto" w:fill="auto"/>
            <w:noWrap/>
            <w:vAlign w:val="center"/>
            <w:tcPrChange w:id="4027" w:author="Steve Barbeaux" w:date="2022-10-09T19:44:00Z">
              <w:tcPr>
                <w:tcW w:w="599" w:type="dxa"/>
                <w:tcBorders>
                  <w:top w:val="nil"/>
                  <w:left w:val="nil"/>
                  <w:bottom w:val="single" w:sz="4" w:space="0" w:color="auto"/>
                  <w:right w:val="nil"/>
                </w:tcBorders>
                <w:shd w:val="clear" w:color="auto" w:fill="auto"/>
                <w:noWrap/>
              </w:tcPr>
            </w:tcPrChange>
          </w:tcPr>
          <w:p w14:paraId="3809D1A9" w14:textId="02D8E6FE" w:rsidR="00304CE8" w:rsidRPr="00217552" w:rsidRDefault="00304CE8" w:rsidP="00304CE8">
            <w:pPr>
              <w:spacing w:after="0"/>
              <w:jc w:val="center"/>
              <w:rPr>
                <w:color w:val="000000"/>
                <w:sz w:val="16"/>
                <w:szCs w:val="16"/>
                <w:rPrChange w:id="4028" w:author="Steve Barbeaux" w:date="2022-10-09T19:45:00Z">
                  <w:rPr>
                    <w:color w:val="000000"/>
                    <w:sz w:val="16"/>
                    <w:szCs w:val="16"/>
                  </w:rPr>
                </w:rPrChange>
              </w:rPr>
            </w:pPr>
            <w:r w:rsidRPr="00217552">
              <w:rPr>
                <w:sz w:val="16"/>
                <w:szCs w:val="16"/>
                <w:rPrChange w:id="4029" w:author="Steve Barbeaux" w:date="2022-10-09T19:45:00Z">
                  <w:rPr>
                    <w:sz w:val="16"/>
                    <w:szCs w:val="16"/>
                  </w:rPr>
                </w:rPrChange>
              </w:rPr>
              <w:t>1.740</w:t>
            </w:r>
          </w:p>
        </w:tc>
      </w:tr>
      <w:tr w:rsidR="00217552" w:rsidRPr="005F5568" w14:paraId="1C87E73A" w14:textId="77777777" w:rsidTr="00217552">
        <w:trPr>
          <w:ins w:id="4030" w:author="Steve Barbeaux" w:date="2022-10-09T19:43:00Z"/>
          <w:trPrChange w:id="4031" w:author="Steve Barbeaux" w:date="2022-10-09T19:44:00Z">
            <w:trPr>
              <w:trHeight w:val="278"/>
            </w:trPr>
          </w:trPrChange>
        </w:trPr>
        <w:tc>
          <w:tcPr>
            <w:tcW w:w="0" w:type="auto"/>
            <w:tcBorders>
              <w:top w:val="nil"/>
              <w:left w:val="nil"/>
              <w:bottom w:val="nil"/>
              <w:right w:val="nil"/>
            </w:tcBorders>
            <w:shd w:val="clear" w:color="auto" w:fill="auto"/>
            <w:noWrap/>
            <w:vAlign w:val="center"/>
            <w:tcPrChange w:id="4032" w:author="Steve Barbeaux" w:date="2022-10-09T19:44:00Z">
              <w:tcPr>
                <w:tcW w:w="598" w:type="dxa"/>
                <w:tcBorders>
                  <w:top w:val="nil"/>
                  <w:left w:val="nil"/>
                  <w:bottom w:val="single" w:sz="4" w:space="0" w:color="auto"/>
                  <w:right w:val="nil"/>
                </w:tcBorders>
                <w:shd w:val="clear" w:color="auto" w:fill="auto"/>
                <w:noWrap/>
                <w:vAlign w:val="center"/>
              </w:tcPr>
            </w:tcPrChange>
          </w:tcPr>
          <w:p w14:paraId="00339B2C" w14:textId="75911B3E" w:rsidR="00217552" w:rsidRPr="00217552" w:rsidRDefault="00217552" w:rsidP="00217552">
            <w:pPr>
              <w:spacing w:after="0"/>
              <w:jc w:val="center"/>
              <w:rPr>
                <w:ins w:id="4033" w:author="Steve Barbeaux" w:date="2022-10-09T19:43:00Z"/>
                <w:sz w:val="16"/>
                <w:szCs w:val="16"/>
                <w:rPrChange w:id="4034" w:author="Steve Barbeaux" w:date="2022-10-09T19:45:00Z">
                  <w:rPr>
                    <w:ins w:id="4035" w:author="Steve Barbeaux" w:date="2022-10-09T19:43:00Z"/>
                    <w:sz w:val="16"/>
                    <w:szCs w:val="16"/>
                  </w:rPr>
                </w:rPrChange>
              </w:rPr>
            </w:pPr>
            <w:ins w:id="4036" w:author="Steve Barbeaux" w:date="2022-10-09T19:44:00Z">
              <w:r w:rsidRPr="00217552">
                <w:rPr>
                  <w:sz w:val="16"/>
                  <w:szCs w:val="16"/>
                  <w:rPrChange w:id="4037" w:author="Steve Barbeaux" w:date="2022-10-09T19:45:00Z">
                    <w:rPr>
                      <w:sz w:val="16"/>
                      <w:szCs w:val="16"/>
                    </w:rPr>
                  </w:rPrChange>
                </w:rPr>
                <w:t>2021</w:t>
              </w:r>
            </w:ins>
          </w:p>
        </w:tc>
        <w:tc>
          <w:tcPr>
            <w:tcW w:w="0" w:type="auto"/>
            <w:tcBorders>
              <w:top w:val="nil"/>
              <w:left w:val="nil"/>
              <w:bottom w:val="nil"/>
              <w:right w:val="nil"/>
            </w:tcBorders>
            <w:vAlign w:val="center"/>
            <w:tcPrChange w:id="4038" w:author="Steve Barbeaux" w:date="2022-10-09T19:44:00Z">
              <w:tcPr>
                <w:tcW w:w="599" w:type="dxa"/>
                <w:tcBorders>
                  <w:top w:val="nil"/>
                  <w:left w:val="nil"/>
                  <w:bottom w:val="single" w:sz="4" w:space="0" w:color="auto"/>
                  <w:right w:val="nil"/>
                </w:tcBorders>
              </w:tcPr>
            </w:tcPrChange>
          </w:tcPr>
          <w:p w14:paraId="56D48973" w14:textId="5FDA0711" w:rsidR="00217552" w:rsidRPr="00217552" w:rsidRDefault="00217552" w:rsidP="00217552">
            <w:pPr>
              <w:spacing w:after="0"/>
              <w:jc w:val="center"/>
              <w:rPr>
                <w:ins w:id="4039" w:author="Steve Barbeaux" w:date="2022-10-09T19:43:00Z"/>
                <w:sz w:val="16"/>
                <w:szCs w:val="16"/>
                <w:rPrChange w:id="4040" w:author="Steve Barbeaux" w:date="2022-10-09T19:45:00Z">
                  <w:rPr>
                    <w:ins w:id="4041" w:author="Steve Barbeaux" w:date="2022-10-09T19:43:00Z"/>
                    <w:sz w:val="16"/>
                    <w:szCs w:val="16"/>
                  </w:rPr>
                </w:rPrChange>
              </w:rPr>
            </w:pPr>
            <w:ins w:id="4042" w:author="Steve Barbeaux" w:date="2022-10-09T19:44:00Z">
              <w:r w:rsidRPr="00217552">
                <w:rPr>
                  <w:sz w:val="16"/>
                  <w:szCs w:val="16"/>
                  <w:rPrChange w:id="4043" w:author="Steve Barbeaux" w:date="2022-10-09T19:45:00Z">
                    <w:rPr>
                      <w:sz w:val="16"/>
                      <w:szCs w:val="16"/>
                    </w:rPr>
                  </w:rPrChange>
                </w:rPr>
                <w:t>0.179</w:t>
              </w:r>
            </w:ins>
          </w:p>
        </w:tc>
        <w:tc>
          <w:tcPr>
            <w:tcW w:w="0" w:type="auto"/>
            <w:tcBorders>
              <w:top w:val="nil"/>
              <w:left w:val="nil"/>
              <w:bottom w:val="nil"/>
              <w:right w:val="nil"/>
            </w:tcBorders>
            <w:shd w:val="clear" w:color="auto" w:fill="auto"/>
            <w:noWrap/>
            <w:vAlign w:val="center"/>
            <w:tcPrChange w:id="4044" w:author="Steve Barbeaux" w:date="2022-10-09T19:44:00Z">
              <w:tcPr>
                <w:tcW w:w="598" w:type="dxa"/>
                <w:tcBorders>
                  <w:top w:val="nil"/>
                  <w:left w:val="nil"/>
                  <w:bottom w:val="single" w:sz="4" w:space="0" w:color="auto"/>
                  <w:right w:val="nil"/>
                </w:tcBorders>
                <w:shd w:val="clear" w:color="auto" w:fill="auto"/>
                <w:noWrap/>
              </w:tcPr>
            </w:tcPrChange>
          </w:tcPr>
          <w:p w14:paraId="32A9EFE6" w14:textId="4A4E06E5" w:rsidR="00217552" w:rsidRPr="00217552" w:rsidRDefault="00217552" w:rsidP="00217552">
            <w:pPr>
              <w:spacing w:after="0"/>
              <w:jc w:val="center"/>
              <w:rPr>
                <w:ins w:id="4045" w:author="Steve Barbeaux" w:date="2022-10-09T19:43:00Z"/>
                <w:sz w:val="16"/>
                <w:szCs w:val="16"/>
                <w:rPrChange w:id="4046" w:author="Steve Barbeaux" w:date="2022-10-09T19:45:00Z">
                  <w:rPr>
                    <w:ins w:id="4047" w:author="Steve Barbeaux" w:date="2022-10-09T19:43:00Z"/>
                    <w:sz w:val="16"/>
                    <w:szCs w:val="16"/>
                  </w:rPr>
                </w:rPrChange>
              </w:rPr>
            </w:pPr>
            <w:ins w:id="4048" w:author="Steve Barbeaux" w:date="2022-10-09T19:44:00Z">
              <w:r w:rsidRPr="00217552">
                <w:rPr>
                  <w:sz w:val="16"/>
                  <w:szCs w:val="16"/>
                  <w:rPrChange w:id="4049" w:author="Steve Barbeaux" w:date="2022-10-09T19:45:00Z">
                    <w:rPr>
                      <w:sz w:val="16"/>
                      <w:szCs w:val="16"/>
                    </w:rPr>
                  </w:rPrChange>
                </w:rPr>
                <w:t>0.256</w:t>
              </w:r>
            </w:ins>
          </w:p>
        </w:tc>
        <w:tc>
          <w:tcPr>
            <w:tcW w:w="0" w:type="auto"/>
            <w:tcBorders>
              <w:top w:val="nil"/>
              <w:left w:val="nil"/>
              <w:bottom w:val="nil"/>
              <w:right w:val="nil"/>
            </w:tcBorders>
            <w:shd w:val="clear" w:color="auto" w:fill="auto"/>
            <w:noWrap/>
            <w:vAlign w:val="center"/>
            <w:tcPrChange w:id="4050" w:author="Steve Barbeaux" w:date="2022-10-09T19:44:00Z">
              <w:tcPr>
                <w:tcW w:w="599" w:type="dxa"/>
                <w:tcBorders>
                  <w:top w:val="nil"/>
                  <w:left w:val="nil"/>
                  <w:bottom w:val="single" w:sz="4" w:space="0" w:color="auto"/>
                  <w:right w:val="nil"/>
                </w:tcBorders>
                <w:shd w:val="clear" w:color="auto" w:fill="auto"/>
                <w:noWrap/>
              </w:tcPr>
            </w:tcPrChange>
          </w:tcPr>
          <w:p w14:paraId="3C651ABA" w14:textId="2E6B525D" w:rsidR="00217552" w:rsidRPr="00217552" w:rsidRDefault="00217552" w:rsidP="00217552">
            <w:pPr>
              <w:spacing w:after="0"/>
              <w:jc w:val="center"/>
              <w:rPr>
                <w:ins w:id="4051" w:author="Steve Barbeaux" w:date="2022-10-09T19:43:00Z"/>
                <w:sz w:val="16"/>
                <w:szCs w:val="16"/>
                <w:rPrChange w:id="4052" w:author="Steve Barbeaux" w:date="2022-10-09T19:45:00Z">
                  <w:rPr>
                    <w:ins w:id="4053" w:author="Steve Barbeaux" w:date="2022-10-09T19:43:00Z"/>
                    <w:sz w:val="16"/>
                    <w:szCs w:val="16"/>
                  </w:rPr>
                </w:rPrChange>
              </w:rPr>
            </w:pPr>
            <w:ins w:id="4054" w:author="Steve Barbeaux" w:date="2022-10-09T19:44:00Z">
              <w:r w:rsidRPr="00217552">
                <w:rPr>
                  <w:sz w:val="16"/>
                  <w:szCs w:val="16"/>
                  <w:rPrChange w:id="4055" w:author="Steve Barbeaux" w:date="2022-10-09T19:45:00Z">
                    <w:rPr>
                      <w:sz w:val="16"/>
                      <w:szCs w:val="16"/>
                    </w:rPr>
                  </w:rPrChange>
                </w:rPr>
                <w:t>0.371</w:t>
              </w:r>
            </w:ins>
          </w:p>
        </w:tc>
        <w:tc>
          <w:tcPr>
            <w:tcW w:w="0" w:type="auto"/>
            <w:tcBorders>
              <w:top w:val="nil"/>
              <w:left w:val="nil"/>
              <w:bottom w:val="nil"/>
              <w:right w:val="nil"/>
            </w:tcBorders>
            <w:shd w:val="clear" w:color="auto" w:fill="auto"/>
            <w:noWrap/>
            <w:vAlign w:val="center"/>
            <w:tcPrChange w:id="4056" w:author="Steve Barbeaux" w:date="2022-10-09T19:44:00Z">
              <w:tcPr>
                <w:tcW w:w="598" w:type="dxa"/>
                <w:tcBorders>
                  <w:top w:val="nil"/>
                  <w:left w:val="nil"/>
                  <w:bottom w:val="single" w:sz="4" w:space="0" w:color="auto"/>
                  <w:right w:val="nil"/>
                </w:tcBorders>
                <w:shd w:val="clear" w:color="auto" w:fill="auto"/>
                <w:noWrap/>
              </w:tcPr>
            </w:tcPrChange>
          </w:tcPr>
          <w:p w14:paraId="0DBF390D" w14:textId="66438516" w:rsidR="00217552" w:rsidRPr="00217552" w:rsidRDefault="00217552" w:rsidP="00217552">
            <w:pPr>
              <w:spacing w:after="0"/>
              <w:jc w:val="center"/>
              <w:rPr>
                <w:ins w:id="4057" w:author="Steve Barbeaux" w:date="2022-10-09T19:43:00Z"/>
                <w:sz w:val="16"/>
                <w:szCs w:val="16"/>
                <w:rPrChange w:id="4058" w:author="Steve Barbeaux" w:date="2022-10-09T19:45:00Z">
                  <w:rPr>
                    <w:ins w:id="4059" w:author="Steve Barbeaux" w:date="2022-10-09T19:43:00Z"/>
                    <w:sz w:val="16"/>
                    <w:szCs w:val="16"/>
                  </w:rPr>
                </w:rPrChange>
              </w:rPr>
            </w:pPr>
            <w:ins w:id="4060" w:author="Steve Barbeaux" w:date="2022-10-09T19:44:00Z">
              <w:r w:rsidRPr="00217552">
                <w:rPr>
                  <w:sz w:val="16"/>
                  <w:szCs w:val="16"/>
                  <w:rPrChange w:id="4061" w:author="Steve Barbeaux" w:date="2022-10-09T19:45:00Z">
                    <w:rPr>
                      <w:sz w:val="16"/>
                      <w:szCs w:val="16"/>
                    </w:rPr>
                  </w:rPrChange>
                </w:rPr>
                <w:t>0.558</w:t>
              </w:r>
            </w:ins>
          </w:p>
        </w:tc>
        <w:tc>
          <w:tcPr>
            <w:tcW w:w="0" w:type="auto"/>
            <w:tcBorders>
              <w:top w:val="nil"/>
              <w:left w:val="nil"/>
              <w:bottom w:val="nil"/>
              <w:right w:val="nil"/>
            </w:tcBorders>
            <w:shd w:val="clear" w:color="auto" w:fill="auto"/>
            <w:noWrap/>
            <w:vAlign w:val="center"/>
            <w:tcPrChange w:id="4062" w:author="Steve Barbeaux" w:date="2022-10-09T19:44:00Z">
              <w:tcPr>
                <w:tcW w:w="599" w:type="dxa"/>
                <w:tcBorders>
                  <w:top w:val="nil"/>
                  <w:left w:val="nil"/>
                  <w:bottom w:val="single" w:sz="4" w:space="0" w:color="auto"/>
                  <w:right w:val="nil"/>
                </w:tcBorders>
                <w:shd w:val="clear" w:color="auto" w:fill="auto"/>
                <w:noWrap/>
              </w:tcPr>
            </w:tcPrChange>
          </w:tcPr>
          <w:p w14:paraId="7BFC5547" w14:textId="47558BE3" w:rsidR="00217552" w:rsidRPr="00217552" w:rsidRDefault="00217552" w:rsidP="00217552">
            <w:pPr>
              <w:spacing w:after="0"/>
              <w:jc w:val="center"/>
              <w:rPr>
                <w:ins w:id="4063" w:author="Steve Barbeaux" w:date="2022-10-09T19:43:00Z"/>
                <w:sz w:val="16"/>
                <w:szCs w:val="16"/>
                <w:rPrChange w:id="4064" w:author="Steve Barbeaux" w:date="2022-10-09T19:45:00Z">
                  <w:rPr>
                    <w:ins w:id="4065" w:author="Steve Barbeaux" w:date="2022-10-09T19:43:00Z"/>
                    <w:sz w:val="16"/>
                    <w:szCs w:val="16"/>
                  </w:rPr>
                </w:rPrChange>
              </w:rPr>
            </w:pPr>
            <w:ins w:id="4066" w:author="Steve Barbeaux" w:date="2022-10-09T19:44:00Z">
              <w:r w:rsidRPr="00217552">
                <w:rPr>
                  <w:sz w:val="16"/>
                  <w:szCs w:val="16"/>
                  <w:rPrChange w:id="4067" w:author="Steve Barbeaux" w:date="2022-10-09T19:45:00Z">
                    <w:rPr>
                      <w:sz w:val="16"/>
                      <w:szCs w:val="16"/>
                    </w:rPr>
                  </w:rPrChange>
                </w:rPr>
                <w:t>0.859</w:t>
              </w:r>
            </w:ins>
          </w:p>
        </w:tc>
        <w:tc>
          <w:tcPr>
            <w:tcW w:w="0" w:type="auto"/>
            <w:tcBorders>
              <w:top w:val="nil"/>
              <w:left w:val="nil"/>
              <w:bottom w:val="nil"/>
              <w:right w:val="nil"/>
            </w:tcBorders>
            <w:shd w:val="clear" w:color="auto" w:fill="auto"/>
            <w:noWrap/>
            <w:vAlign w:val="center"/>
            <w:tcPrChange w:id="4068" w:author="Steve Barbeaux" w:date="2022-10-09T19:44:00Z">
              <w:tcPr>
                <w:tcW w:w="598" w:type="dxa"/>
                <w:tcBorders>
                  <w:top w:val="nil"/>
                  <w:left w:val="nil"/>
                  <w:bottom w:val="single" w:sz="4" w:space="0" w:color="auto"/>
                  <w:right w:val="nil"/>
                </w:tcBorders>
                <w:shd w:val="clear" w:color="auto" w:fill="auto"/>
                <w:noWrap/>
              </w:tcPr>
            </w:tcPrChange>
          </w:tcPr>
          <w:p w14:paraId="1A606F6B" w14:textId="37E456B6" w:rsidR="00217552" w:rsidRPr="00217552" w:rsidRDefault="00217552" w:rsidP="00217552">
            <w:pPr>
              <w:spacing w:after="0"/>
              <w:jc w:val="center"/>
              <w:rPr>
                <w:ins w:id="4069" w:author="Steve Barbeaux" w:date="2022-10-09T19:43:00Z"/>
                <w:sz w:val="16"/>
                <w:szCs w:val="16"/>
                <w:rPrChange w:id="4070" w:author="Steve Barbeaux" w:date="2022-10-09T19:45:00Z">
                  <w:rPr>
                    <w:ins w:id="4071" w:author="Steve Barbeaux" w:date="2022-10-09T19:43:00Z"/>
                    <w:sz w:val="16"/>
                    <w:szCs w:val="16"/>
                  </w:rPr>
                </w:rPrChange>
              </w:rPr>
            </w:pPr>
            <w:ins w:id="4072" w:author="Steve Barbeaux" w:date="2022-10-09T19:44:00Z">
              <w:r w:rsidRPr="00217552">
                <w:rPr>
                  <w:sz w:val="16"/>
                  <w:szCs w:val="16"/>
                  <w:rPrChange w:id="4073" w:author="Steve Barbeaux" w:date="2022-10-09T19:45:00Z">
                    <w:rPr>
                      <w:sz w:val="16"/>
                      <w:szCs w:val="16"/>
                    </w:rPr>
                  </w:rPrChange>
                </w:rPr>
                <w:t>1.238</w:t>
              </w:r>
            </w:ins>
          </w:p>
        </w:tc>
        <w:tc>
          <w:tcPr>
            <w:tcW w:w="0" w:type="auto"/>
            <w:tcBorders>
              <w:top w:val="nil"/>
              <w:left w:val="nil"/>
              <w:bottom w:val="nil"/>
              <w:right w:val="nil"/>
            </w:tcBorders>
            <w:shd w:val="clear" w:color="auto" w:fill="auto"/>
            <w:noWrap/>
            <w:vAlign w:val="center"/>
            <w:tcPrChange w:id="4074" w:author="Steve Barbeaux" w:date="2022-10-09T19:44:00Z">
              <w:tcPr>
                <w:tcW w:w="599" w:type="dxa"/>
                <w:tcBorders>
                  <w:top w:val="nil"/>
                  <w:left w:val="nil"/>
                  <w:bottom w:val="single" w:sz="4" w:space="0" w:color="auto"/>
                  <w:right w:val="nil"/>
                </w:tcBorders>
                <w:shd w:val="clear" w:color="auto" w:fill="auto"/>
                <w:noWrap/>
              </w:tcPr>
            </w:tcPrChange>
          </w:tcPr>
          <w:p w14:paraId="009F21A2" w14:textId="4DDF5663" w:rsidR="00217552" w:rsidRPr="00217552" w:rsidRDefault="00217552" w:rsidP="00217552">
            <w:pPr>
              <w:spacing w:after="0"/>
              <w:jc w:val="center"/>
              <w:rPr>
                <w:ins w:id="4075" w:author="Steve Barbeaux" w:date="2022-10-09T19:43:00Z"/>
                <w:sz w:val="16"/>
                <w:szCs w:val="16"/>
                <w:rPrChange w:id="4076" w:author="Steve Barbeaux" w:date="2022-10-09T19:45:00Z">
                  <w:rPr>
                    <w:ins w:id="4077" w:author="Steve Barbeaux" w:date="2022-10-09T19:43:00Z"/>
                    <w:sz w:val="16"/>
                    <w:szCs w:val="16"/>
                  </w:rPr>
                </w:rPrChange>
              </w:rPr>
            </w:pPr>
            <w:ins w:id="4078" w:author="Steve Barbeaux" w:date="2022-10-09T19:44:00Z">
              <w:r w:rsidRPr="00217552">
                <w:rPr>
                  <w:sz w:val="16"/>
                  <w:szCs w:val="16"/>
                  <w:rPrChange w:id="4079" w:author="Steve Barbeaux" w:date="2022-10-09T19:45:00Z">
                    <w:rPr>
                      <w:sz w:val="16"/>
                      <w:szCs w:val="16"/>
                    </w:rPr>
                  </w:rPrChange>
                </w:rPr>
                <w:t>1.540</w:t>
              </w:r>
            </w:ins>
          </w:p>
        </w:tc>
        <w:tc>
          <w:tcPr>
            <w:tcW w:w="0" w:type="auto"/>
            <w:tcBorders>
              <w:top w:val="nil"/>
              <w:left w:val="nil"/>
              <w:bottom w:val="nil"/>
              <w:right w:val="nil"/>
            </w:tcBorders>
            <w:shd w:val="clear" w:color="auto" w:fill="auto"/>
            <w:noWrap/>
            <w:vAlign w:val="center"/>
            <w:tcPrChange w:id="4080" w:author="Steve Barbeaux" w:date="2022-10-09T19:44:00Z">
              <w:tcPr>
                <w:tcW w:w="598" w:type="dxa"/>
                <w:tcBorders>
                  <w:top w:val="nil"/>
                  <w:left w:val="nil"/>
                  <w:bottom w:val="single" w:sz="4" w:space="0" w:color="auto"/>
                  <w:right w:val="nil"/>
                </w:tcBorders>
                <w:shd w:val="clear" w:color="auto" w:fill="auto"/>
                <w:noWrap/>
              </w:tcPr>
            </w:tcPrChange>
          </w:tcPr>
          <w:p w14:paraId="73D9FB72" w14:textId="0C01FEBE" w:rsidR="00217552" w:rsidRPr="00217552" w:rsidRDefault="00217552" w:rsidP="00217552">
            <w:pPr>
              <w:spacing w:after="0"/>
              <w:jc w:val="center"/>
              <w:rPr>
                <w:ins w:id="4081" w:author="Steve Barbeaux" w:date="2022-10-09T19:43:00Z"/>
                <w:sz w:val="16"/>
                <w:szCs w:val="16"/>
                <w:rPrChange w:id="4082" w:author="Steve Barbeaux" w:date="2022-10-09T19:45:00Z">
                  <w:rPr>
                    <w:ins w:id="4083" w:author="Steve Barbeaux" w:date="2022-10-09T19:43:00Z"/>
                    <w:sz w:val="16"/>
                    <w:szCs w:val="16"/>
                  </w:rPr>
                </w:rPrChange>
              </w:rPr>
            </w:pPr>
            <w:ins w:id="4084" w:author="Steve Barbeaux" w:date="2022-10-09T19:44:00Z">
              <w:r w:rsidRPr="00217552">
                <w:rPr>
                  <w:sz w:val="16"/>
                  <w:szCs w:val="16"/>
                  <w:rPrChange w:id="4085" w:author="Steve Barbeaux" w:date="2022-10-09T19:45:00Z">
                    <w:rPr>
                      <w:sz w:val="16"/>
                      <w:szCs w:val="16"/>
                    </w:rPr>
                  </w:rPrChange>
                </w:rPr>
                <w:t>1.652</w:t>
              </w:r>
            </w:ins>
          </w:p>
        </w:tc>
        <w:tc>
          <w:tcPr>
            <w:tcW w:w="0" w:type="auto"/>
            <w:tcBorders>
              <w:top w:val="nil"/>
              <w:left w:val="nil"/>
              <w:bottom w:val="nil"/>
              <w:right w:val="nil"/>
            </w:tcBorders>
            <w:shd w:val="clear" w:color="auto" w:fill="auto"/>
            <w:noWrap/>
            <w:vAlign w:val="center"/>
            <w:tcPrChange w:id="4086" w:author="Steve Barbeaux" w:date="2022-10-09T19:44:00Z">
              <w:tcPr>
                <w:tcW w:w="599" w:type="dxa"/>
                <w:tcBorders>
                  <w:top w:val="nil"/>
                  <w:left w:val="nil"/>
                  <w:bottom w:val="single" w:sz="4" w:space="0" w:color="auto"/>
                  <w:right w:val="nil"/>
                </w:tcBorders>
                <w:shd w:val="clear" w:color="auto" w:fill="auto"/>
                <w:noWrap/>
              </w:tcPr>
            </w:tcPrChange>
          </w:tcPr>
          <w:p w14:paraId="0C903C14" w14:textId="43966C48" w:rsidR="00217552" w:rsidRPr="00217552" w:rsidRDefault="00217552" w:rsidP="00217552">
            <w:pPr>
              <w:spacing w:after="0"/>
              <w:jc w:val="center"/>
              <w:rPr>
                <w:ins w:id="4087" w:author="Steve Barbeaux" w:date="2022-10-09T19:43:00Z"/>
                <w:sz w:val="16"/>
                <w:szCs w:val="16"/>
                <w:rPrChange w:id="4088" w:author="Steve Barbeaux" w:date="2022-10-09T19:45:00Z">
                  <w:rPr>
                    <w:ins w:id="4089" w:author="Steve Barbeaux" w:date="2022-10-09T19:43:00Z"/>
                    <w:sz w:val="16"/>
                    <w:szCs w:val="16"/>
                  </w:rPr>
                </w:rPrChange>
              </w:rPr>
            </w:pPr>
            <w:ins w:id="4090" w:author="Steve Barbeaux" w:date="2022-10-09T19:44:00Z">
              <w:r w:rsidRPr="00217552">
                <w:rPr>
                  <w:sz w:val="16"/>
                  <w:szCs w:val="16"/>
                  <w:rPrChange w:id="4091" w:author="Steve Barbeaux" w:date="2022-10-09T19:45:00Z">
                    <w:rPr>
                      <w:sz w:val="16"/>
                      <w:szCs w:val="16"/>
                    </w:rPr>
                  </w:rPrChange>
                </w:rPr>
                <w:t>1.650</w:t>
              </w:r>
            </w:ins>
          </w:p>
        </w:tc>
        <w:tc>
          <w:tcPr>
            <w:tcW w:w="0" w:type="auto"/>
            <w:tcBorders>
              <w:top w:val="nil"/>
              <w:left w:val="nil"/>
              <w:bottom w:val="nil"/>
              <w:right w:val="nil"/>
            </w:tcBorders>
            <w:shd w:val="clear" w:color="auto" w:fill="auto"/>
            <w:noWrap/>
            <w:vAlign w:val="center"/>
            <w:tcPrChange w:id="4092" w:author="Steve Barbeaux" w:date="2022-10-09T19:44:00Z">
              <w:tcPr>
                <w:tcW w:w="598" w:type="dxa"/>
                <w:tcBorders>
                  <w:top w:val="nil"/>
                  <w:left w:val="nil"/>
                  <w:bottom w:val="single" w:sz="4" w:space="0" w:color="auto"/>
                  <w:right w:val="nil"/>
                </w:tcBorders>
                <w:shd w:val="clear" w:color="auto" w:fill="auto"/>
                <w:noWrap/>
              </w:tcPr>
            </w:tcPrChange>
          </w:tcPr>
          <w:p w14:paraId="145D8D6E" w14:textId="7CC4D4E7" w:rsidR="00217552" w:rsidRPr="00217552" w:rsidRDefault="00217552" w:rsidP="00217552">
            <w:pPr>
              <w:spacing w:after="0"/>
              <w:jc w:val="center"/>
              <w:rPr>
                <w:ins w:id="4093" w:author="Steve Barbeaux" w:date="2022-10-09T19:43:00Z"/>
                <w:sz w:val="16"/>
                <w:szCs w:val="16"/>
                <w:rPrChange w:id="4094" w:author="Steve Barbeaux" w:date="2022-10-09T19:45:00Z">
                  <w:rPr>
                    <w:ins w:id="4095" w:author="Steve Barbeaux" w:date="2022-10-09T19:43:00Z"/>
                    <w:sz w:val="16"/>
                    <w:szCs w:val="16"/>
                  </w:rPr>
                </w:rPrChange>
              </w:rPr>
            </w:pPr>
            <w:ins w:id="4096" w:author="Steve Barbeaux" w:date="2022-10-09T19:44:00Z">
              <w:r w:rsidRPr="00217552">
                <w:rPr>
                  <w:sz w:val="16"/>
                  <w:szCs w:val="16"/>
                  <w:rPrChange w:id="4097" w:author="Steve Barbeaux" w:date="2022-10-09T19:45:00Z">
                    <w:rPr>
                      <w:sz w:val="16"/>
                      <w:szCs w:val="16"/>
                    </w:rPr>
                  </w:rPrChange>
                </w:rPr>
                <w:t>1.670</w:t>
              </w:r>
            </w:ins>
          </w:p>
        </w:tc>
        <w:tc>
          <w:tcPr>
            <w:tcW w:w="0" w:type="auto"/>
            <w:tcBorders>
              <w:top w:val="nil"/>
              <w:left w:val="nil"/>
              <w:bottom w:val="nil"/>
              <w:right w:val="nil"/>
            </w:tcBorders>
            <w:shd w:val="clear" w:color="auto" w:fill="auto"/>
            <w:noWrap/>
            <w:vAlign w:val="center"/>
            <w:tcPrChange w:id="4098" w:author="Steve Barbeaux" w:date="2022-10-09T19:44:00Z">
              <w:tcPr>
                <w:tcW w:w="599" w:type="dxa"/>
                <w:tcBorders>
                  <w:top w:val="nil"/>
                  <w:left w:val="nil"/>
                  <w:bottom w:val="single" w:sz="4" w:space="0" w:color="auto"/>
                  <w:right w:val="nil"/>
                </w:tcBorders>
                <w:shd w:val="clear" w:color="auto" w:fill="auto"/>
                <w:noWrap/>
              </w:tcPr>
            </w:tcPrChange>
          </w:tcPr>
          <w:p w14:paraId="64077758" w14:textId="26289E73" w:rsidR="00217552" w:rsidRPr="00217552" w:rsidRDefault="00217552" w:rsidP="00217552">
            <w:pPr>
              <w:spacing w:after="0"/>
              <w:jc w:val="center"/>
              <w:rPr>
                <w:ins w:id="4099" w:author="Steve Barbeaux" w:date="2022-10-09T19:43:00Z"/>
                <w:sz w:val="16"/>
                <w:szCs w:val="16"/>
                <w:rPrChange w:id="4100" w:author="Steve Barbeaux" w:date="2022-10-09T19:45:00Z">
                  <w:rPr>
                    <w:ins w:id="4101" w:author="Steve Barbeaux" w:date="2022-10-09T19:43:00Z"/>
                    <w:sz w:val="16"/>
                    <w:szCs w:val="16"/>
                  </w:rPr>
                </w:rPrChange>
              </w:rPr>
            </w:pPr>
            <w:ins w:id="4102" w:author="Steve Barbeaux" w:date="2022-10-09T19:44:00Z">
              <w:r w:rsidRPr="00217552">
                <w:rPr>
                  <w:sz w:val="16"/>
                  <w:szCs w:val="16"/>
                  <w:rPrChange w:id="4103" w:author="Steve Barbeaux" w:date="2022-10-09T19:45:00Z">
                    <w:rPr>
                      <w:sz w:val="16"/>
                      <w:szCs w:val="16"/>
                    </w:rPr>
                  </w:rPrChange>
                </w:rPr>
                <w:t>1.748</w:t>
              </w:r>
            </w:ins>
          </w:p>
        </w:tc>
        <w:tc>
          <w:tcPr>
            <w:tcW w:w="0" w:type="auto"/>
            <w:tcBorders>
              <w:top w:val="nil"/>
              <w:left w:val="nil"/>
              <w:bottom w:val="nil"/>
              <w:right w:val="nil"/>
            </w:tcBorders>
            <w:shd w:val="clear" w:color="auto" w:fill="auto"/>
            <w:noWrap/>
            <w:vAlign w:val="center"/>
            <w:tcPrChange w:id="4104" w:author="Steve Barbeaux" w:date="2022-10-09T19:44:00Z">
              <w:tcPr>
                <w:tcW w:w="598" w:type="dxa"/>
                <w:tcBorders>
                  <w:top w:val="nil"/>
                  <w:left w:val="nil"/>
                  <w:bottom w:val="single" w:sz="4" w:space="0" w:color="auto"/>
                  <w:right w:val="nil"/>
                </w:tcBorders>
                <w:shd w:val="clear" w:color="auto" w:fill="auto"/>
                <w:noWrap/>
              </w:tcPr>
            </w:tcPrChange>
          </w:tcPr>
          <w:p w14:paraId="0D7A68A0" w14:textId="7F53776B" w:rsidR="00217552" w:rsidRPr="00217552" w:rsidRDefault="00217552" w:rsidP="00217552">
            <w:pPr>
              <w:spacing w:after="0"/>
              <w:jc w:val="center"/>
              <w:rPr>
                <w:ins w:id="4105" w:author="Steve Barbeaux" w:date="2022-10-09T19:43:00Z"/>
                <w:sz w:val="16"/>
                <w:szCs w:val="16"/>
                <w:rPrChange w:id="4106" w:author="Steve Barbeaux" w:date="2022-10-09T19:45:00Z">
                  <w:rPr>
                    <w:ins w:id="4107" w:author="Steve Barbeaux" w:date="2022-10-09T19:43:00Z"/>
                    <w:sz w:val="16"/>
                    <w:szCs w:val="16"/>
                  </w:rPr>
                </w:rPrChange>
              </w:rPr>
            </w:pPr>
            <w:ins w:id="4108" w:author="Steve Barbeaux" w:date="2022-10-09T19:44:00Z">
              <w:r w:rsidRPr="00217552">
                <w:rPr>
                  <w:sz w:val="16"/>
                  <w:szCs w:val="16"/>
                  <w:rPrChange w:id="4109" w:author="Steve Barbeaux" w:date="2022-10-09T19:45:00Z">
                    <w:rPr>
                      <w:sz w:val="16"/>
                      <w:szCs w:val="16"/>
                    </w:rPr>
                  </w:rPrChange>
                </w:rPr>
                <w:t>1.827</w:t>
              </w:r>
            </w:ins>
          </w:p>
        </w:tc>
        <w:tc>
          <w:tcPr>
            <w:tcW w:w="0" w:type="auto"/>
            <w:tcBorders>
              <w:top w:val="nil"/>
              <w:left w:val="nil"/>
              <w:bottom w:val="nil"/>
              <w:right w:val="nil"/>
            </w:tcBorders>
            <w:shd w:val="clear" w:color="auto" w:fill="auto"/>
            <w:noWrap/>
            <w:vAlign w:val="center"/>
            <w:tcPrChange w:id="4110" w:author="Steve Barbeaux" w:date="2022-10-09T19:44:00Z">
              <w:tcPr>
                <w:tcW w:w="599" w:type="dxa"/>
                <w:tcBorders>
                  <w:top w:val="nil"/>
                  <w:left w:val="nil"/>
                  <w:bottom w:val="single" w:sz="4" w:space="0" w:color="auto"/>
                  <w:right w:val="nil"/>
                </w:tcBorders>
                <w:shd w:val="clear" w:color="auto" w:fill="auto"/>
                <w:noWrap/>
              </w:tcPr>
            </w:tcPrChange>
          </w:tcPr>
          <w:p w14:paraId="2C0C8D0E" w14:textId="40193550" w:rsidR="00217552" w:rsidRPr="00217552" w:rsidRDefault="00217552" w:rsidP="00217552">
            <w:pPr>
              <w:spacing w:after="0"/>
              <w:jc w:val="center"/>
              <w:rPr>
                <w:ins w:id="4111" w:author="Steve Barbeaux" w:date="2022-10-09T19:43:00Z"/>
                <w:sz w:val="16"/>
                <w:szCs w:val="16"/>
                <w:rPrChange w:id="4112" w:author="Steve Barbeaux" w:date="2022-10-09T19:45:00Z">
                  <w:rPr>
                    <w:ins w:id="4113" w:author="Steve Barbeaux" w:date="2022-10-09T19:43:00Z"/>
                    <w:sz w:val="16"/>
                    <w:szCs w:val="16"/>
                  </w:rPr>
                </w:rPrChange>
              </w:rPr>
            </w:pPr>
            <w:ins w:id="4114" w:author="Steve Barbeaux" w:date="2022-10-09T19:44:00Z">
              <w:r w:rsidRPr="00217552">
                <w:rPr>
                  <w:sz w:val="16"/>
                  <w:szCs w:val="16"/>
                  <w:rPrChange w:id="4115" w:author="Steve Barbeaux" w:date="2022-10-09T19:45:00Z">
                    <w:rPr>
                      <w:sz w:val="16"/>
                      <w:szCs w:val="16"/>
                    </w:rPr>
                  </w:rPrChange>
                </w:rPr>
                <w:t>1.840</w:t>
              </w:r>
            </w:ins>
          </w:p>
        </w:tc>
        <w:tc>
          <w:tcPr>
            <w:tcW w:w="0" w:type="auto"/>
            <w:tcBorders>
              <w:top w:val="nil"/>
              <w:left w:val="nil"/>
              <w:bottom w:val="nil"/>
              <w:right w:val="nil"/>
            </w:tcBorders>
            <w:shd w:val="clear" w:color="auto" w:fill="auto"/>
            <w:noWrap/>
            <w:vAlign w:val="center"/>
            <w:tcPrChange w:id="4116" w:author="Steve Barbeaux" w:date="2022-10-09T19:44:00Z">
              <w:tcPr>
                <w:tcW w:w="598" w:type="dxa"/>
                <w:tcBorders>
                  <w:top w:val="nil"/>
                  <w:left w:val="nil"/>
                  <w:bottom w:val="single" w:sz="4" w:space="0" w:color="auto"/>
                  <w:right w:val="nil"/>
                </w:tcBorders>
                <w:shd w:val="clear" w:color="auto" w:fill="auto"/>
                <w:noWrap/>
              </w:tcPr>
            </w:tcPrChange>
          </w:tcPr>
          <w:p w14:paraId="788C1E23" w14:textId="221F1834" w:rsidR="00217552" w:rsidRPr="00217552" w:rsidRDefault="00217552" w:rsidP="00217552">
            <w:pPr>
              <w:spacing w:after="0"/>
              <w:jc w:val="center"/>
              <w:rPr>
                <w:ins w:id="4117" w:author="Steve Barbeaux" w:date="2022-10-09T19:43:00Z"/>
                <w:sz w:val="16"/>
                <w:szCs w:val="16"/>
                <w:rPrChange w:id="4118" w:author="Steve Barbeaux" w:date="2022-10-09T19:45:00Z">
                  <w:rPr>
                    <w:ins w:id="4119" w:author="Steve Barbeaux" w:date="2022-10-09T19:43:00Z"/>
                    <w:sz w:val="16"/>
                    <w:szCs w:val="16"/>
                  </w:rPr>
                </w:rPrChange>
              </w:rPr>
            </w:pPr>
            <w:ins w:id="4120" w:author="Steve Barbeaux" w:date="2022-10-09T19:44:00Z">
              <w:r w:rsidRPr="00217552">
                <w:rPr>
                  <w:sz w:val="16"/>
                  <w:szCs w:val="16"/>
                  <w:rPrChange w:id="4121" w:author="Steve Barbeaux" w:date="2022-10-09T19:45:00Z">
                    <w:rPr>
                      <w:sz w:val="16"/>
                      <w:szCs w:val="16"/>
                    </w:rPr>
                  </w:rPrChange>
                </w:rPr>
                <w:t>1.791</w:t>
              </w:r>
            </w:ins>
          </w:p>
        </w:tc>
        <w:tc>
          <w:tcPr>
            <w:tcW w:w="0" w:type="auto"/>
            <w:tcBorders>
              <w:top w:val="nil"/>
              <w:left w:val="nil"/>
              <w:bottom w:val="nil"/>
              <w:right w:val="nil"/>
            </w:tcBorders>
            <w:shd w:val="clear" w:color="auto" w:fill="auto"/>
            <w:noWrap/>
            <w:vAlign w:val="center"/>
            <w:tcPrChange w:id="4122" w:author="Steve Barbeaux" w:date="2022-10-09T19:44:00Z">
              <w:tcPr>
                <w:tcW w:w="599" w:type="dxa"/>
                <w:tcBorders>
                  <w:top w:val="nil"/>
                  <w:left w:val="nil"/>
                  <w:bottom w:val="single" w:sz="4" w:space="0" w:color="auto"/>
                  <w:right w:val="nil"/>
                </w:tcBorders>
                <w:shd w:val="clear" w:color="auto" w:fill="auto"/>
                <w:noWrap/>
              </w:tcPr>
            </w:tcPrChange>
          </w:tcPr>
          <w:p w14:paraId="326D0C91" w14:textId="1DF04A13" w:rsidR="00217552" w:rsidRPr="00217552" w:rsidRDefault="00217552" w:rsidP="00217552">
            <w:pPr>
              <w:spacing w:after="0"/>
              <w:jc w:val="center"/>
              <w:rPr>
                <w:ins w:id="4123" w:author="Steve Barbeaux" w:date="2022-10-09T19:43:00Z"/>
                <w:sz w:val="16"/>
                <w:szCs w:val="16"/>
                <w:rPrChange w:id="4124" w:author="Steve Barbeaux" w:date="2022-10-09T19:45:00Z">
                  <w:rPr>
                    <w:ins w:id="4125" w:author="Steve Barbeaux" w:date="2022-10-09T19:43:00Z"/>
                    <w:sz w:val="16"/>
                    <w:szCs w:val="16"/>
                  </w:rPr>
                </w:rPrChange>
              </w:rPr>
            </w:pPr>
            <w:ins w:id="4126" w:author="Steve Barbeaux" w:date="2022-10-09T19:44:00Z">
              <w:r w:rsidRPr="00217552">
                <w:rPr>
                  <w:sz w:val="16"/>
                  <w:szCs w:val="16"/>
                  <w:rPrChange w:id="4127" w:author="Steve Barbeaux" w:date="2022-10-09T19:45:00Z">
                    <w:rPr>
                      <w:sz w:val="16"/>
                      <w:szCs w:val="16"/>
                    </w:rPr>
                  </w:rPrChange>
                </w:rPr>
                <w:t>1.740</w:t>
              </w:r>
            </w:ins>
          </w:p>
        </w:tc>
      </w:tr>
      <w:tr w:rsidR="00217552" w:rsidRPr="005F5568" w14:paraId="4DA10111" w14:textId="77777777" w:rsidTr="00217552">
        <w:trPr>
          <w:ins w:id="4128" w:author="Steve Barbeaux" w:date="2022-10-09T19:43:00Z"/>
          <w:trPrChange w:id="4129" w:author="Steve Barbeaux" w:date="2022-10-09T19:44:00Z">
            <w:trPr>
              <w:trHeight w:val="278"/>
            </w:trPr>
          </w:trPrChange>
        </w:trPr>
        <w:tc>
          <w:tcPr>
            <w:tcW w:w="0" w:type="auto"/>
            <w:tcBorders>
              <w:top w:val="nil"/>
              <w:left w:val="nil"/>
              <w:bottom w:val="single" w:sz="4" w:space="0" w:color="auto"/>
              <w:right w:val="nil"/>
            </w:tcBorders>
            <w:shd w:val="clear" w:color="auto" w:fill="auto"/>
            <w:noWrap/>
            <w:vAlign w:val="center"/>
            <w:tcPrChange w:id="4130" w:author="Steve Barbeaux" w:date="2022-10-09T19:44:00Z">
              <w:tcPr>
                <w:tcW w:w="598" w:type="dxa"/>
                <w:tcBorders>
                  <w:top w:val="nil"/>
                  <w:left w:val="nil"/>
                  <w:bottom w:val="single" w:sz="4" w:space="0" w:color="auto"/>
                  <w:right w:val="nil"/>
                </w:tcBorders>
                <w:shd w:val="clear" w:color="auto" w:fill="auto"/>
                <w:noWrap/>
                <w:vAlign w:val="center"/>
              </w:tcPr>
            </w:tcPrChange>
          </w:tcPr>
          <w:p w14:paraId="48963666" w14:textId="20AF4F01" w:rsidR="00217552" w:rsidRPr="00217552" w:rsidRDefault="00217552" w:rsidP="00217552">
            <w:pPr>
              <w:spacing w:after="0"/>
              <w:jc w:val="center"/>
              <w:rPr>
                <w:ins w:id="4131" w:author="Steve Barbeaux" w:date="2022-10-09T19:43:00Z"/>
                <w:sz w:val="16"/>
                <w:szCs w:val="16"/>
                <w:rPrChange w:id="4132" w:author="Steve Barbeaux" w:date="2022-10-09T19:45:00Z">
                  <w:rPr>
                    <w:ins w:id="4133" w:author="Steve Barbeaux" w:date="2022-10-09T19:43:00Z"/>
                    <w:sz w:val="16"/>
                    <w:szCs w:val="16"/>
                  </w:rPr>
                </w:rPrChange>
              </w:rPr>
            </w:pPr>
            <w:ins w:id="4134" w:author="Steve Barbeaux" w:date="2022-10-09T19:44:00Z">
              <w:r w:rsidRPr="00217552">
                <w:rPr>
                  <w:sz w:val="16"/>
                  <w:szCs w:val="16"/>
                  <w:rPrChange w:id="4135" w:author="Steve Barbeaux" w:date="2022-10-09T19:45:00Z">
                    <w:rPr>
                      <w:sz w:val="16"/>
                      <w:szCs w:val="16"/>
                    </w:rPr>
                  </w:rPrChange>
                </w:rPr>
                <w:t>2022</w:t>
              </w:r>
            </w:ins>
          </w:p>
        </w:tc>
        <w:tc>
          <w:tcPr>
            <w:tcW w:w="0" w:type="auto"/>
            <w:tcBorders>
              <w:top w:val="nil"/>
              <w:left w:val="nil"/>
              <w:bottom w:val="single" w:sz="4" w:space="0" w:color="auto"/>
              <w:right w:val="nil"/>
            </w:tcBorders>
            <w:vAlign w:val="center"/>
            <w:tcPrChange w:id="4136" w:author="Steve Barbeaux" w:date="2022-10-09T19:44:00Z">
              <w:tcPr>
                <w:tcW w:w="599" w:type="dxa"/>
                <w:tcBorders>
                  <w:top w:val="nil"/>
                  <w:left w:val="nil"/>
                  <w:bottom w:val="single" w:sz="4" w:space="0" w:color="auto"/>
                  <w:right w:val="nil"/>
                </w:tcBorders>
              </w:tcPr>
            </w:tcPrChange>
          </w:tcPr>
          <w:p w14:paraId="45B1B415" w14:textId="2F9E0E6C" w:rsidR="00217552" w:rsidRPr="00217552" w:rsidRDefault="00217552" w:rsidP="00217552">
            <w:pPr>
              <w:spacing w:after="0"/>
              <w:jc w:val="center"/>
              <w:rPr>
                <w:ins w:id="4137" w:author="Steve Barbeaux" w:date="2022-10-09T19:43:00Z"/>
                <w:sz w:val="16"/>
                <w:szCs w:val="16"/>
                <w:rPrChange w:id="4138" w:author="Steve Barbeaux" w:date="2022-10-09T19:45:00Z">
                  <w:rPr>
                    <w:ins w:id="4139" w:author="Steve Barbeaux" w:date="2022-10-09T19:43:00Z"/>
                    <w:sz w:val="16"/>
                    <w:szCs w:val="16"/>
                  </w:rPr>
                </w:rPrChange>
              </w:rPr>
            </w:pPr>
            <w:ins w:id="4140" w:author="Steve Barbeaux" w:date="2022-10-09T19:44:00Z">
              <w:r w:rsidRPr="00217552">
                <w:rPr>
                  <w:sz w:val="16"/>
                  <w:szCs w:val="16"/>
                  <w:rPrChange w:id="4141" w:author="Steve Barbeaux" w:date="2022-10-09T19:45:00Z">
                    <w:rPr>
                      <w:sz w:val="16"/>
                      <w:szCs w:val="16"/>
                    </w:rPr>
                  </w:rPrChange>
                </w:rPr>
                <w:t>0.179</w:t>
              </w:r>
            </w:ins>
          </w:p>
        </w:tc>
        <w:tc>
          <w:tcPr>
            <w:tcW w:w="0" w:type="auto"/>
            <w:tcBorders>
              <w:top w:val="nil"/>
              <w:left w:val="nil"/>
              <w:bottom w:val="single" w:sz="4" w:space="0" w:color="auto"/>
              <w:right w:val="nil"/>
            </w:tcBorders>
            <w:shd w:val="clear" w:color="auto" w:fill="auto"/>
            <w:noWrap/>
            <w:vAlign w:val="center"/>
            <w:tcPrChange w:id="4142" w:author="Steve Barbeaux" w:date="2022-10-09T19:44:00Z">
              <w:tcPr>
                <w:tcW w:w="598" w:type="dxa"/>
                <w:tcBorders>
                  <w:top w:val="nil"/>
                  <w:left w:val="nil"/>
                  <w:bottom w:val="single" w:sz="4" w:space="0" w:color="auto"/>
                  <w:right w:val="nil"/>
                </w:tcBorders>
                <w:shd w:val="clear" w:color="auto" w:fill="auto"/>
                <w:noWrap/>
              </w:tcPr>
            </w:tcPrChange>
          </w:tcPr>
          <w:p w14:paraId="4D5658FA" w14:textId="5D9C200C" w:rsidR="00217552" w:rsidRPr="00217552" w:rsidRDefault="00217552" w:rsidP="00217552">
            <w:pPr>
              <w:spacing w:after="0"/>
              <w:jc w:val="center"/>
              <w:rPr>
                <w:ins w:id="4143" w:author="Steve Barbeaux" w:date="2022-10-09T19:43:00Z"/>
                <w:sz w:val="16"/>
                <w:szCs w:val="16"/>
                <w:rPrChange w:id="4144" w:author="Steve Barbeaux" w:date="2022-10-09T19:45:00Z">
                  <w:rPr>
                    <w:ins w:id="4145" w:author="Steve Barbeaux" w:date="2022-10-09T19:43:00Z"/>
                    <w:sz w:val="16"/>
                    <w:szCs w:val="16"/>
                  </w:rPr>
                </w:rPrChange>
              </w:rPr>
            </w:pPr>
            <w:ins w:id="4146" w:author="Steve Barbeaux" w:date="2022-10-09T19:44:00Z">
              <w:r w:rsidRPr="00217552">
                <w:rPr>
                  <w:sz w:val="16"/>
                  <w:szCs w:val="16"/>
                  <w:rPrChange w:id="4147" w:author="Steve Barbeaux" w:date="2022-10-09T19:45:00Z">
                    <w:rPr>
                      <w:sz w:val="16"/>
                      <w:szCs w:val="16"/>
                    </w:rPr>
                  </w:rPrChange>
                </w:rPr>
                <w:t>0.256</w:t>
              </w:r>
            </w:ins>
          </w:p>
        </w:tc>
        <w:tc>
          <w:tcPr>
            <w:tcW w:w="0" w:type="auto"/>
            <w:tcBorders>
              <w:top w:val="nil"/>
              <w:left w:val="nil"/>
              <w:bottom w:val="single" w:sz="4" w:space="0" w:color="auto"/>
              <w:right w:val="nil"/>
            </w:tcBorders>
            <w:shd w:val="clear" w:color="auto" w:fill="auto"/>
            <w:noWrap/>
            <w:vAlign w:val="center"/>
            <w:tcPrChange w:id="4148" w:author="Steve Barbeaux" w:date="2022-10-09T19:44:00Z">
              <w:tcPr>
                <w:tcW w:w="599" w:type="dxa"/>
                <w:tcBorders>
                  <w:top w:val="nil"/>
                  <w:left w:val="nil"/>
                  <w:bottom w:val="single" w:sz="4" w:space="0" w:color="auto"/>
                  <w:right w:val="nil"/>
                </w:tcBorders>
                <w:shd w:val="clear" w:color="auto" w:fill="auto"/>
                <w:noWrap/>
              </w:tcPr>
            </w:tcPrChange>
          </w:tcPr>
          <w:p w14:paraId="04A05660" w14:textId="49864BE5" w:rsidR="00217552" w:rsidRPr="00217552" w:rsidRDefault="00217552" w:rsidP="00217552">
            <w:pPr>
              <w:spacing w:after="0"/>
              <w:jc w:val="center"/>
              <w:rPr>
                <w:ins w:id="4149" w:author="Steve Barbeaux" w:date="2022-10-09T19:43:00Z"/>
                <w:sz w:val="16"/>
                <w:szCs w:val="16"/>
                <w:rPrChange w:id="4150" w:author="Steve Barbeaux" w:date="2022-10-09T19:45:00Z">
                  <w:rPr>
                    <w:ins w:id="4151" w:author="Steve Barbeaux" w:date="2022-10-09T19:43:00Z"/>
                    <w:sz w:val="16"/>
                    <w:szCs w:val="16"/>
                  </w:rPr>
                </w:rPrChange>
              </w:rPr>
            </w:pPr>
            <w:ins w:id="4152" w:author="Steve Barbeaux" w:date="2022-10-09T19:44:00Z">
              <w:r w:rsidRPr="00217552">
                <w:rPr>
                  <w:sz w:val="16"/>
                  <w:szCs w:val="16"/>
                  <w:rPrChange w:id="4153" w:author="Steve Barbeaux" w:date="2022-10-09T19:45:00Z">
                    <w:rPr>
                      <w:sz w:val="16"/>
                      <w:szCs w:val="16"/>
                    </w:rPr>
                  </w:rPrChange>
                </w:rPr>
                <w:t>0.371</w:t>
              </w:r>
            </w:ins>
          </w:p>
        </w:tc>
        <w:tc>
          <w:tcPr>
            <w:tcW w:w="0" w:type="auto"/>
            <w:tcBorders>
              <w:top w:val="nil"/>
              <w:left w:val="nil"/>
              <w:bottom w:val="single" w:sz="4" w:space="0" w:color="auto"/>
              <w:right w:val="nil"/>
            </w:tcBorders>
            <w:shd w:val="clear" w:color="auto" w:fill="auto"/>
            <w:noWrap/>
            <w:vAlign w:val="center"/>
            <w:tcPrChange w:id="4154" w:author="Steve Barbeaux" w:date="2022-10-09T19:44:00Z">
              <w:tcPr>
                <w:tcW w:w="598" w:type="dxa"/>
                <w:tcBorders>
                  <w:top w:val="nil"/>
                  <w:left w:val="nil"/>
                  <w:bottom w:val="single" w:sz="4" w:space="0" w:color="auto"/>
                  <w:right w:val="nil"/>
                </w:tcBorders>
                <w:shd w:val="clear" w:color="auto" w:fill="auto"/>
                <w:noWrap/>
              </w:tcPr>
            </w:tcPrChange>
          </w:tcPr>
          <w:p w14:paraId="161E5567" w14:textId="401A5A5F" w:rsidR="00217552" w:rsidRPr="00217552" w:rsidRDefault="00217552" w:rsidP="00217552">
            <w:pPr>
              <w:spacing w:after="0"/>
              <w:jc w:val="center"/>
              <w:rPr>
                <w:ins w:id="4155" w:author="Steve Barbeaux" w:date="2022-10-09T19:43:00Z"/>
                <w:sz w:val="16"/>
                <w:szCs w:val="16"/>
                <w:rPrChange w:id="4156" w:author="Steve Barbeaux" w:date="2022-10-09T19:45:00Z">
                  <w:rPr>
                    <w:ins w:id="4157" w:author="Steve Barbeaux" w:date="2022-10-09T19:43:00Z"/>
                    <w:sz w:val="16"/>
                    <w:szCs w:val="16"/>
                  </w:rPr>
                </w:rPrChange>
              </w:rPr>
            </w:pPr>
            <w:ins w:id="4158" w:author="Steve Barbeaux" w:date="2022-10-09T19:44:00Z">
              <w:r w:rsidRPr="00217552">
                <w:rPr>
                  <w:sz w:val="16"/>
                  <w:szCs w:val="16"/>
                  <w:rPrChange w:id="4159" w:author="Steve Barbeaux" w:date="2022-10-09T19:45:00Z">
                    <w:rPr>
                      <w:sz w:val="16"/>
                      <w:szCs w:val="16"/>
                    </w:rPr>
                  </w:rPrChange>
                </w:rPr>
                <w:t>0.558</w:t>
              </w:r>
            </w:ins>
          </w:p>
        </w:tc>
        <w:tc>
          <w:tcPr>
            <w:tcW w:w="0" w:type="auto"/>
            <w:tcBorders>
              <w:top w:val="nil"/>
              <w:left w:val="nil"/>
              <w:bottom w:val="single" w:sz="4" w:space="0" w:color="auto"/>
              <w:right w:val="nil"/>
            </w:tcBorders>
            <w:shd w:val="clear" w:color="auto" w:fill="auto"/>
            <w:noWrap/>
            <w:vAlign w:val="center"/>
            <w:tcPrChange w:id="4160" w:author="Steve Barbeaux" w:date="2022-10-09T19:44:00Z">
              <w:tcPr>
                <w:tcW w:w="599" w:type="dxa"/>
                <w:tcBorders>
                  <w:top w:val="nil"/>
                  <w:left w:val="nil"/>
                  <w:bottom w:val="single" w:sz="4" w:space="0" w:color="auto"/>
                  <w:right w:val="nil"/>
                </w:tcBorders>
                <w:shd w:val="clear" w:color="auto" w:fill="auto"/>
                <w:noWrap/>
              </w:tcPr>
            </w:tcPrChange>
          </w:tcPr>
          <w:p w14:paraId="24BF108F" w14:textId="4E09C19B" w:rsidR="00217552" w:rsidRPr="00217552" w:rsidRDefault="00217552" w:rsidP="00217552">
            <w:pPr>
              <w:spacing w:after="0"/>
              <w:jc w:val="center"/>
              <w:rPr>
                <w:ins w:id="4161" w:author="Steve Barbeaux" w:date="2022-10-09T19:43:00Z"/>
                <w:sz w:val="16"/>
                <w:szCs w:val="16"/>
                <w:rPrChange w:id="4162" w:author="Steve Barbeaux" w:date="2022-10-09T19:45:00Z">
                  <w:rPr>
                    <w:ins w:id="4163" w:author="Steve Barbeaux" w:date="2022-10-09T19:43:00Z"/>
                    <w:sz w:val="16"/>
                    <w:szCs w:val="16"/>
                  </w:rPr>
                </w:rPrChange>
              </w:rPr>
            </w:pPr>
            <w:ins w:id="4164" w:author="Steve Barbeaux" w:date="2022-10-09T19:44:00Z">
              <w:r w:rsidRPr="00217552">
                <w:rPr>
                  <w:sz w:val="16"/>
                  <w:szCs w:val="16"/>
                  <w:rPrChange w:id="4165" w:author="Steve Barbeaux" w:date="2022-10-09T19:45:00Z">
                    <w:rPr>
                      <w:sz w:val="16"/>
                      <w:szCs w:val="16"/>
                    </w:rPr>
                  </w:rPrChange>
                </w:rPr>
                <w:t>0.859</w:t>
              </w:r>
            </w:ins>
          </w:p>
        </w:tc>
        <w:tc>
          <w:tcPr>
            <w:tcW w:w="0" w:type="auto"/>
            <w:tcBorders>
              <w:top w:val="nil"/>
              <w:left w:val="nil"/>
              <w:bottom w:val="single" w:sz="4" w:space="0" w:color="auto"/>
              <w:right w:val="nil"/>
            </w:tcBorders>
            <w:shd w:val="clear" w:color="auto" w:fill="auto"/>
            <w:noWrap/>
            <w:vAlign w:val="center"/>
            <w:tcPrChange w:id="4166" w:author="Steve Barbeaux" w:date="2022-10-09T19:44:00Z">
              <w:tcPr>
                <w:tcW w:w="598" w:type="dxa"/>
                <w:tcBorders>
                  <w:top w:val="nil"/>
                  <w:left w:val="nil"/>
                  <w:bottom w:val="single" w:sz="4" w:space="0" w:color="auto"/>
                  <w:right w:val="nil"/>
                </w:tcBorders>
                <w:shd w:val="clear" w:color="auto" w:fill="auto"/>
                <w:noWrap/>
              </w:tcPr>
            </w:tcPrChange>
          </w:tcPr>
          <w:p w14:paraId="50EB0402" w14:textId="67554201" w:rsidR="00217552" w:rsidRPr="00217552" w:rsidRDefault="00217552" w:rsidP="00217552">
            <w:pPr>
              <w:spacing w:after="0"/>
              <w:jc w:val="center"/>
              <w:rPr>
                <w:ins w:id="4167" w:author="Steve Barbeaux" w:date="2022-10-09T19:43:00Z"/>
                <w:sz w:val="16"/>
                <w:szCs w:val="16"/>
                <w:rPrChange w:id="4168" w:author="Steve Barbeaux" w:date="2022-10-09T19:45:00Z">
                  <w:rPr>
                    <w:ins w:id="4169" w:author="Steve Barbeaux" w:date="2022-10-09T19:43:00Z"/>
                    <w:sz w:val="16"/>
                    <w:szCs w:val="16"/>
                  </w:rPr>
                </w:rPrChange>
              </w:rPr>
            </w:pPr>
            <w:ins w:id="4170" w:author="Steve Barbeaux" w:date="2022-10-09T19:44:00Z">
              <w:r w:rsidRPr="00217552">
                <w:rPr>
                  <w:sz w:val="16"/>
                  <w:szCs w:val="16"/>
                  <w:rPrChange w:id="4171" w:author="Steve Barbeaux" w:date="2022-10-09T19:45:00Z">
                    <w:rPr>
                      <w:sz w:val="16"/>
                      <w:szCs w:val="16"/>
                    </w:rPr>
                  </w:rPrChange>
                </w:rPr>
                <w:t>1.238</w:t>
              </w:r>
            </w:ins>
          </w:p>
        </w:tc>
        <w:tc>
          <w:tcPr>
            <w:tcW w:w="0" w:type="auto"/>
            <w:tcBorders>
              <w:top w:val="nil"/>
              <w:left w:val="nil"/>
              <w:bottom w:val="single" w:sz="4" w:space="0" w:color="auto"/>
              <w:right w:val="nil"/>
            </w:tcBorders>
            <w:shd w:val="clear" w:color="auto" w:fill="auto"/>
            <w:noWrap/>
            <w:vAlign w:val="center"/>
            <w:tcPrChange w:id="4172" w:author="Steve Barbeaux" w:date="2022-10-09T19:44:00Z">
              <w:tcPr>
                <w:tcW w:w="599" w:type="dxa"/>
                <w:tcBorders>
                  <w:top w:val="nil"/>
                  <w:left w:val="nil"/>
                  <w:bottom w:val="single" w:sz="4" w:space="0" w:color="auto"/>
                  <w:right w:val="nil"/>
                </w:tcBorders>
                <w:shd w:val="clear" w:color="auto" w:fill="auto"/>
                <w:noWrap/>
              </w:tcPr>
            </w:tcPrChange>
          </w:tcPr>
          <w:p w14:paraId="63059432" w14:textId="4CD21361" w:rsidR="00217552" w:rsidRPr="00217552" w:rsidRDefault="00217552" w:rsidP="00217552">
            <w:pPr>
              <w:spacing w:after="0"/>
              <w:jc w:val="center"/>
              <w:rPr>
                <w:ins w:id="4173" w:author="Steve Barbeaux" w:date="2022-10-09T19:43:00Z"/>
                <w:sz w:val="16"/>
                <w:szCs w:val="16"/>
                <w:rPrChange w:id="4174" w:author="Steve Barbeaux" w:date="2022-10-09T19:45:00Z">
                  <w:rPr>
                    <w:ins w:id="4175" w:author="Steve Barbeaux" w:date="2022-10-09T19:43:00Z"/>
                    <w:sz w:val="16"/>
                    <w:szCs w:val="16"/>
                  </w:rPr>
                </w:rPrChange>
              </w:rPr>
            </w:pPr>
            <w:ins w:id="4176" w:author="Steve Barbeaux" w:date="2022-10-09T19:44:00Z">
              <w:r w:rsidRPr="00217552">
                <w:rPr>
                  <w:sz w:val="16"/>
                  <w:szCs w:val="16"/>
                  <w:rPrChange w:id="4177" w:author="Steve Barbeaux" w:date="2022-10-09T19:45:00Z">
                    <w:rPr>
                      <w:sz w:val="16"/>
                      <w:szCs w:val="16"/>
                    </w:rPr>
                  </w:rPrChange>
                </w:rPr>
                <w:t>1.540</w:t>
              </w:r>
            </w:ins>
          </w:p>
        </w:tc>
        <w:tc>
          <w:tcPr>
            <w:tcW w:w="0" w:type="auto"/>
            <w:tcBorders>
              <w:top w:val="nil"/>
              <w:left w:val="nil"/>
              <w:bottom w:val="single" w:sz="4" w:space="0" w:color="auto"/>
              <w:right w:val="nil"/>
            </w:tcBorders>
            <w:shd w:val="clear" w:color="auto" w:fill="auto"/>
            <w:noWrap/>
            <w:vAlign w:val="center"/>
            <w:tcPrChange w:id="4178" w:author="Steve Barbeaux" w:date="2022-10-09T19:44:00Z">
              <w:tcPr>
                <w:tcW w:w="598" w:type="dxa"/>
                <w:tcBorders>
                  <w:top w:val="nil"/>
                  <w:left w:val="nil"/>
                  <w:bottom w:val="single" w:sz="4" w:space="0" w:color="auto"/>
                  <w:right w:val="nil"/>
                </w:tcBorders>
                <w:shd w:val="clear" w:color="auto" w:fill="auto"/>
                <w:noWrap/>
              </w:tcPr>
            </w:tcPrChange>
          </w:tcPr>
          <w:p w14:paraId="68132957" w14:textId="323E431C" w:rsidR="00217552" w:rsidRPr="00217552" w:rsidRDefault="00217552" w:rsidP="00217552">
            <w:pPr>
              <w:spacing w:after="0"/>
              <w:jc w:val="center"/>
              <w:rPr>
                <w:ins w:id="4179" w:author="Steve Barbeaux" w:date="2022-10-09T19:43:00Z"/>
                <w:sz w:val="16"/>
                <w:szCs w:val="16"/>
                <w:rPrChange w:id="4180" w:author="Steve Barbeaux" w:date="2022-10-09T19:45:00Z">
                  <w:rPr>
                    <w:ins w:id="4181" w:author="Steve Barbeaux" w:date="2022-10-09T19:43:00Z"/>
                    <w:sz w:val="16"/>
                    <w:szCs w:val="16"/>
                  </w:rPr>
                </w:rPrChange>
              </w:rPr>
            </w:pPr>
            <w:ins w:id="4182" w:author="Steve Barbeaux" w:date="2022-10-09T19:44:00Z">
              <w:r w:rsidRPr="00217552">
                <w:rPr>
                  <w:sz w:val="16"/>
                  <w:szCs w:val="16"/>
                  <w:rPrChange w:id="4183" w:author="Steve Barbeaux" w:date="2022-10-09T19:45:00Z">
                    <w:rPr>
                      <w:sz w:val="16"/>
                      <w:szCs w:val="16"/>
                    </w:rPr>
                  </w:rPrChange>
                </w:rPr>
                <w:t>1.652</w:t>
              </w:r>
            </w:ins>
          </w:p>
        </w:tc>
        <w:tc>
          <w:tcPr>
            <w:tcW w:w="0" w:type="auto"/>
            <w:tcBorders>
              <w:top w:val="nil"/>
              <w:left w:val="nil"/>
              <w:bottom w:val="single" w:sz="4" w:space="0" w:color="auto"/>
              <w:right w:val="nil"/>
            </w:tcBorders>
            <w:shd w:val="clear" w:color="auto" w:fill="auto"/>
            <w:noWrap/>
            <w:vAlign w:val="center"/>
            <w:tcPrChange w:id="4184" w:author="Steve Barbeaux" w:date="2022-10-09T19:44:00Z">
              <w:tcPr>
                <w:tcW w:w="599" w:type="dxa"/>
                <w:tcBorders>
                  <w:top w:val="nil"/>
                  <w:left w:val="nil"/>
                  <w:bottom w:val="single" w:sz="4" w:space="0" w:color="auto"/>
                  <w:right w:val="nil"/>
                </w:tcBorders>
                <w:shd w:val="clear" w:color="auto" w:fill="auto"/>
                <w:noWrap/>
              </w:tcPr>
            </w:tcPrChange>
          </w:tcPr>
          <w:p w14:paraId="4225CD04" w14:textId="19A15EF8" w:rsidR="00217552" w:rsidRPr="00217552" w:rsidRDefault="00217552" w:rsidP="00217552">
            <w:pPr>
              <w:spacing w:after="0"/>
              <w:jc w:val="center"/>
              <w:rPr>
                <w:ins w:id="4185" w:author="Steve Barbeaux" w:date="2022-10-09T19:43:00Z"/>
                <w:sz w:val="16"/>
                <w:szCs w:val="16"/>
                <w:rPrChange w:id="4186" w:author="Steve Barbeaux" w:date="2022-10-09T19:45:00Z">
                  <w:rPr>
                    <w:ins w:id="4187" w:author="Steve Barbeaux" w:date="2022-10-09T19:43:00Z"/>
                    <w:sz w:val="16"/>
                    <w:szCs w:val="16"/>
                  </w:rPr>
                </w:rPrChange>
              </w:rPr>
            </w:pPr>
            <w:ins w:id="4188" w:author="Steve Barbeaux" w:date="2022-10-09T19:44:00Z">
              <w:r w:rsidRPr="00217552">
                <w:rPr>
                  <w:sz w:val="16"/>
                  <w:szCs w:val="16"/>
                  <w:rPrChange w:id="4189" w:author="Steve Barbeaux" w:date="2022-10-09T19:45:00Z">
                    <w:rPr>
                      <w:sz w:val="16"/>
                      <w:szCs w:val="16"/>
                    </w:rPr>
                  </w:rPrChange>
                </w:rPr>
                <w:t>1.650</w:t>
              </w:r>
            </w:ins>
          </w:p>
        </w:tc>
        <w:tc>
          <w:tcPr>
            <w:tcW w:w="0" w:type="auto"/>
            <w:tcBorders>
              <w:top w:val="nil"/>
              <w:left w:val="nil"/>
              <w:bottom w:val="single" w:sz="4" w:space="0" w:color="auto"/>
              <w:right w:val="nil"/>
            </w:tcBorders>
            <w:shd w:val="clear" w:color="auto" w:fill="auto"/>
            <w:noWrap/>
            <w:vAlign w:val="center"/>
            <w:tcPrChange w:id="4190" w:author="Steve Barbeaux" w:date="2022-10-09T19:44:00Z">
              <w:tcPr>
                <w:tcW w:w="598" w:type="dxa"/>
                <w:tcBorders>
                  <w:top w:val="nil"/>
                  <w:left w:val="nil"/>
                  <w:bottom w:val="single" w:sz="4" w:space="0" w:color="auto"/>
                  <w:right w:val="nil"/>
                </w:tcBorders>
                <w:shd w:val="clear" w:color="auto" w:fill="auto"/>
                <w:noWrap/>
              </w:tcPr>
            </w:tcPrChange>
          </w:tcPr>
          <w:p w14:paraId="3F36E733" w14:textId="5EC502BE" w:rsidR="00217552" w:rsidRPr="00217552" w:rsidRDefault="00217552" w:rsidP="00217552">
            <w:pPr>
              <w:spacing w:after="0"/>
              <w:jc w:val="center"/>
              <w:rPr>
                <w:ins w:id="4191" w:author="Steve Barbeaux" w:date="2022-10-09T19:43:00Z"/>
                <w:sz w:val="16"/>
                <w:szCs w:val="16"/>
                <w:rPrChange w:id="4192" w:author="Steve Barbeaux" w:date="2022-10-09T19:45:00Z">
                  <w:rPr>
                    <w:ins w:id="4193" w:author="Steve Barbeaux" w:date="2022-10-09T19:43:00Z"/>
                    <w:sz w:val="16"/>
                    <w:szCs w:val="16"/>
                  </w:rPr>
                </w:rPrChange>
              </w:rPr>
            </w:pPr>
            <w:ins w:id="4194" w:author="Steve Barbeaux" w:date="2022-10-09T19:44:00Z">
              <w:r w:rsidRPr="00217552">
                <w:rPr>
                  <w:sz w:val="16"/>
                  <w:szCs w:val="16"/>
                  <w:rPrChange w:id="4195" w:author="Steve Barbeaux" w:date="2022-10-09T19:45:00Z">
                    <w:rPr>
                      <w:sz w:val="16"/>
                      <w:szCs w:val="16"/>
                    </w:rPr>
                  </w:rPrChange>
                </w:rPr>
                <w:t>1.670</w:t>
              </w:r>
            </w:ins>
          </w:p>
        </w:tc>
        <w:tc>
          <w:tcPr>
            <w:tcW w:w="0" w:type="auto"/>
            <w:tcBorders>
              <w:top w:val="nil"/>
              <w:left w:val="nil"/>
              <w:bottom w:val="single" w:sz="4" w:space="0" w:color="auto"/>
              <w:right w:val="nil"/>
            </w:tcBorders>
            <w:shd w:val="clear" w:color="auto" w:fill="auto"/>
            <w:noWrap/>
            <w:vAlign w:val="center"/>
            <w:tcPrChange w:id="4196" w:author="Steve Barbeaux" w:date="2022-10-09T19:44:00Z">
              <w:tcPr>
                <w:tcW w:w="599" w:type="dxa"/>
                <w:tcBorders>
                  <w:top w:val="nil"/>
                  <w:left w:val="nil"/>
                  <w:bottom w:val="single" w:sz="4" w:space="0" w:color="auto"/>
                  <w:right w:val="nil"/>
                </w:tcBorders>
                <w:shd w:val="clear" w:color="auto" w:fill="auto"/>
                <w:noWrap/>
              </w:tcPr>
            </w:tcPrChange>
          </w:tcPr>
          <w:p w14:paraId="385053B6" w14:textId="47072B22" w:rsidR="00217552" w:rsidRPr="00217552" w:rsidRDefault="00217552" w:rsidP="00217552">
            <w:pPr>
              <w:spacing w:after="0"/>
              <w:jc w:val="center"/>
              <w:rPr>
                <w:ins w:id="4197" w:author="Steve Barbeaux" w:date="2022-10-09T19:43:00Z"/>
                <w:sz w:val="16"/>
                <w:szCs w:val="16"/>
                <w:rPrChange w:id="4198" w:author="Steve Barbeaux" w:date="2022-10-09T19:45:00Z">
                  <w:rPr>
                    <w:ins w:id="4199" w:author="Steve Barbeaux" w:date="2022-10-09T19:43:00Z"/>
                    <w:sz w:val="16"/>
                    <w:szCs w:val="16"/>
                  </w:rPr>
                </w:rPrChange>
              </w:rPr>
            </w:pPr>
            <w:ins w:id="4200" w:author="Steve Barbeaux" w:date="2022-10-09T19:44:00Z">
              <w:r w:rsidRPr="00217552">
                <w:rPr>
                  <w:sz w:val="16"/>
                  <w:szCs w:val="16"/>
                  <w:rPrChange w:id="4201" w:author="Steve Barbeaux" w:date="2022-10-09T19:45:00Z">
                    <w:rPr>
                      <w:sz w:val="16"/>
                      <w:szCs w:val="16"/>
                    </w:rPr>
                  </w:rPrChange>
                </w:rPr>
                <w:t>1.748</w:t>
              </w:r>
            </w:ins>
          </w:p>
        </w:tc>
        <w:tc>
          <w:tcPr>
            <w:tcW w:w="0" w:type="auto"/>
            <w:tcBorders>
              <w:top w:val="nil"/>
              <w:left w:val="nil"/>
              <w:bottom w:val="single" w:sz="4" w:space="0" w:color="auto"/>
              <w:right w:val="nil"/>
            </w:tcBorders>
            <w:shd w:val="clear" w:color="auto" w:fill="auto"/>
            <w:noWrap/>
            <w:vAlign w:val="center"/>
            <w:tcPrChange w:id="4202" w:author="Steve Barbeaux" w:date="2022-10-09T19:44:00Z">
              <w:tcPr>
                <w:tcW w:w="598" w:type="dxa"/>
                <w:tcBorders>
                  <w:top w:val="nil"/>
                  <w:left w:val="nil"/>
                  <w:bottom w:val="single" w:sz="4" w:space="0" w:color="auto"/>
                  <w:right w:val="nil"/>
                </w:tcBorders>
                <w:shd w:val="clear" w:color="auto" w:fill="auto"/>
                <w:noWrap/>
              </w:tcPr>
            </w:tcPrChange>
          </w:tcPr>
          <w:p w14:paraId="7CA85231" w14:textId="790E97B5" w:rsidR="00217552" w:rsidRPr="00217552" w:rsidRDefault="00217552" w:rsidP="00217552">
            <w:pPr>
              <w:spacing w:after="0"/>
              <w:jc w:val="center"/>
              <w:rPr>
                <w:ins w:id="4203" w:author="Steve Barbeaux" w:date="2022-10-09T19:43:00Z"/>
                <w:sz w:val="16"/>
                <w:szCs w:val="16"/>
                <w:rPrChange w:id="4204" w:author="Steve Barbeaux" w:date="2022-10-09T19:45:00Z">
                  <w:rPr>
                    <w:ins w:id="4205" w:author="Steve Barbeaux" w:date="2022-10-09T19:43:00Z"/>
                    <w:sz w:val="16"/>
                    <w:szCs w:val="16"/>
                  </w:rPr>
                </w:rPrChange>
              </w:rPr>
            </w:pPr>
            <w:ins w:id="4206" w:author="Steve Barbeaux" w:date="2022-10-09T19:44:00Z">
              <w:r w:rsidRPr="00217552">
                <w:rPr>
                  <w:sz w:val="16"/>
                  <w:szCs w:val="16"/>
                  <w:rPrChange w:id="4207" w:author="Steve Barbeaux" w:date="2022-10-09T19:45:00Z">
                    <w:rPr>
                      <w:sz w:val="16"/>
                      <w:szCs w:val="16"/>
                    </w:rPr>
                  </w:rPrChange>
                </w:rPr>
                <w:t>1.827</w:t>
              </w:r>
            </w:ins>
          </w:p>
        </w:tc>
        <w:tc>
          <w:tcPr>
            <w:tcW w:w="0" w:type="auto"/>
            <w:tcBorders>
              <w:top w:val="nil"/>
              <w:left w:val="nil"/>
              <w:bottom w:val="single" w:sz="4" w:space="0" w:color="auto"/>
              <w:right w:val="nil"/>
            </w:tcBorders>
            <w:shd w:val="clear" w:color="auto" w:fill="auto"/>
            <w:noWrap/>
            <w:vAlign w:val="center"/>
            <w:tcPrChange w:id="4208" w:author="Steve Barbeaux" w:date="2022-10-09T19:44:00Z">
              <w:tcPr>
                <w:tcW w:w="599" w:type="dxa"/>
                <w:tcBorders>
                  <w:top w:val="nil"/>
                  <w:left w:val="nil"/>
                  <w:bottom w:val="single" w:sz="4" w:space="0" w:color="auto"/>
                  <w:right w:val="nil"/>
                </w:tcBorders>
                <w:shd w:val="clear" w:color="auto" w:fill="auto"/>
                <w:noWrap/>
              </w:tcPr>
            </w:tcPrChange>
          </w:tcPr>
          <w:p w14:paraId="60662346" w14:textId="3FDEEB39" w:rsidR="00217552" w:rsidRPr="00217552" w:rsidRDefault="00217552" w:rsidP="00217552">
            <w:pPr>
              <w:spacing w:after="0"/>
              <w:jc w:val="center"/>
              <w:rPr>
                <w:ins w:id="4209" w:author="Steve Barbeaux" w:date="2022-10-09T19:43:00Z"/>
                <w:sz w:val="16"/>
                <w:szCs w:val="16"/>
                <w:rPrChange w:id="4210" w:author="Steve Barbeaux" w:date="2022-10-09T19:45:00Z">
                  <w:rPr>
                    <w:ins w:id="4211" w:author="Steve Barbeaux" w:date="2022-10-09T19:43:00Z"/>
                    <w:sz w:val="16"/>
                    <w:szCs w:val="16"/>
                  </w:rPr>
                </w:rPrChange>
              </w:rPr>
            </w:pPr>
            <w:ins w:id="4212" w:author="Steve Barbeaux" w:date="2022-10-09T19:44:00Z">
              <w:r w:rsidRPr="00217552">
                <w:rPr>
                  <w:sz w:val="16"/>
                  <w:szCs w:val="16"/>
                  <w:rPrChange w:id="4213" w:author="Steve Barbeaux" w:date="2022-10-09T19:45:00Z">
                    <w:rPr>
                      <w:sz w:val="16"/>
                      <w:szCs w:val="16"/>
                    </w:rPr>
                  </w:rPrChange>
                </w:rPr>
                <w:t>1.840</w:t>
              </w:r>
            </w:ins>
          </w:p>
        </w:tc>
        <w:tc>
          <w:tcPr>
            <w:tcW w:w="0" w:type="auto"/>
            <w:tcBorders>
              <w:top w:val="nil"/>
              <w:left w:val="nil"/>
              <w:bottom w:val="single" w:sz="4" w:space="0" w:color="auto"/>
              <w:right w:val="nil"/>
            </w:tcBorders>
            <w:shd w:val="clear" w:color="auto" w:fill="auto"/>
            <w:noWrap/>
            <w:vAlign w:val="center"/>
            <w:tcPrChange w:id="4214" w:author="Steve Barbeaux" w:date="2022-10-09T19:44:00Z">
              <w:tcPr>
                <w:tcW w:w="598" w:type="dxa"/>
                <w:tcBorders>
                  <w:top w:val="nil"/>
                  <w:left w:val="nil"/>
                  <w:bottom w:val="single" w:sz="4" w:space="0" w:color="auto"/>
                  <w:right w:val="nil"/>
                </w:tcBorders>
                <w:shd w:val="clear" w:color="auto" w:fill="auto"/>
                <w:noWrap/>
              </w:tcPr>
            </w:tcPrChange>
          </w:tcPr>
          <w:p w14:paraId="49642FD6" w14:textId="65F2B5E8" w:rsidR="00217552" w:rsidRPr="00217552" w:rsidRDefault="00217552" w:rsidP="00217552">
            <w:pPr>
              <w:spacing w:after="0"/>
              <w:jc w:val="center"/>
              <w:rPr>
                <w:ins w:id="4215" w:author="Steve Barbeaux" w:date="2022-10-09T19:43:00Z"/>
                <w:sz w:val="16"/>
                <w:szCs w:val="16"/>
                <w:rPrChange w:id="4216" w:author="Steve Barbeaux" w:date="2022-10-09T19:45:00Z">
                  <w:rPr>
                    <w:ins w:id="4217" w:author="Steve Barbeaux" w:date="2022-10-09T19:43:00Z"/>
                    <w:sz w:val="16"/>
                    <w:szCs w:val="16"/>
                  </w:rPr>
                </w:rPrChange>
              </w:rPr>
            </w:pPr>
            <w:ins w:id="4218" w:author="Steve Barbeaux" w:date="2022-10-09T19:44:00Z">
              <w:r w:rsidRPr="00217552">
                <w:rPr>
                  <w:sz w:val="16"/>
                  <w:szCs w:val="16"/>
                  <w:rPrChange w:id="4219" w:author="Steve Barbeaux" w:date="2022-10-09T19:45:00Z">
                    <w:rPr>
                      <w:sz w:val="16"/>
                      <w:szCs w:val="16"/>
                    </w:rPr>
                  </w:rPrChange>
                </w:rPr>
                <w:t>1.791</w:t>
              </w:r>
            </w:ins>
          </w:p>
        </w:tc>
        <w:tc>
          <w:tcPr>
            <w:tcW w:w="0" w:type="auto"/>
            <w:tcBorders>
              <w:top w:val="nil"/>
              <w:left w:val="nil"/>
              <w:bottom w:val="single" w:sz="4" w:space="0" w:color="auto"/>
              <w:right w:val="nil"/>
            </w:tcBorders>
            <w:shd w:val="clear" w:color="auto" w:fill="auto"/>
            <w:noWrap/>
            <w:vAlign w:val="center"/>
            <w:tcPrChange w:id="4220" w:author="Steve Barbeaux" w:date="2022-10-09T19:44:00Z">
              <w:tcPr>
                <w:tcW w:w="599" w:type="dxa"/>
                <w:tcBorders>
                  <w:top w:val="nil"/>
                  <w:left w:val="nil"/>
                  <w:bottom w:val="single" w:sz="4" w:space="0" w:color="auto"/>
                  <w:right w:val="nil"/>
                </w:tcBorders>
                <w:shd w:val="clear" w:color="auto" w:fill="auto"/>
                <w:noWrap/>
              </w:tcPr>
            </w:tcPrChange>
          </w:tcPr>
          <w:p w14:paraId="238C04CD" w14:textId="2B397B12" w:rsidR="00217552" w:rsidRPr="00217552" w:rsidRDefault="00217552" w:rsidP="00217552">
            <w:pPr>
              <w:spacing w:after="0"/>
              <w:jc w:val="center"/>
              <w:rPr>
                <w:ins w:id="4221" w:author="Steve Barbeaux" w:date="2022-10-09T19:43:00Z"/>
                <w:sz w:val="16"/>
                <w:szCs w:val="16"/>
                <w:rPrChange w:id="4222" w:author="Steve Barbeaux" w:date="2022-10-09T19:45:00Z">
                  <w:rPr>
                    <w:ins w:id="4223" w:author="Steve Barbeaux" w:date="2022-10-09T19:43:00Z"/>
                    <w:sz w:val="16"/>
                    <w:szCs w:val="16"/>
                  </w:rPr>
                </w:rPrChange>
              </w:rPr>
            </w:pPr>
            <w:ins w:id="4224" w:author="Steve Barbeaux" w:date="2022-10-09T19:44:00Z">
              <w:r w:rsidRPr="00217552">
                <w:rPr>
                  <w:sz w:val="16"/>
                  <w:szCs w:val="16"/>
                  <w:rPrChange w:id="4225" w:author="Steve Barbeaux" w:date="2022-10-09T19:45:00Z">
                    <w:rPr>
                      <w:sz w:val="16"/>
                      <w:szCs w:val="16"/>
                    </w:rPr>
                  </w:rPrChange>
                </w:rPr>
                <w:t>1.740</w:t>
              </w:r>
            </w:ins>
          </w:p>
        </w:tc>
      </w:tr>
    </w:tbl>
    <w:p w14:paraId="58FE2B76" w14:textId="77777777" w:rsidR="006C107F" w:rsidRDefault="006C107F" w:rsidP="00B21B8D">
      <w:pPr>
        <w:pStyle w:val="Heading5"/>
        <w:sectPr w:rsidR="006C107F" w:rsidSect="006C107F">
          <w:type w:val="continuous"/>
          <w:pgSz w:w="12240" w:h="15840" w:code="1"/>
          <w:pgMar w:top="1440" w:right="1440" w:bottom="1440" w:left="1440" w:header="720" w:footer="720" w:gutter="0"/>
          <w:cols w:space="720"/>
          <w:docGrid w:linePitch="360"/>
        </w:sectPr>
      </w:pPr>
    </w:p>
    <w:p w14:paraId="6837B644" w14:textId="77777777" w:rsidR="006D53AC" w:rsidRDefault="006D53AC" w:rsidP="00B178AB">
      <w:pPr>
        <w:pStyle w:val="Caption"/>
        <w:rPr>
          <w:ins w:id="4226" w:author="Steve Barbeaux" w:date="2022-10-10T08:50:00Z"/>
        </w:rPr>
      </w:pPr>
      <w:ins w:id="4227" w:author="Steve Barbeaux" w:date="2022-10-10T08:50:00Z">
        <w:r>
          <w:br w:type="page"/>
        </w:r>
      </w:ins>
    </w:p>
    <w:p w14:paraId="3B36297D" w14:textId="2A3567A1" w:rsidR="00154963" w:rsidRDefault="00154963" w:rsidP="00B178AB">
      <w:pPr>
        <w:pStyle w:val="Caption"/>
      </w:pPr>
      <w:r>
        <w:lastRenderedPageBreak/>
        <w:t>Table 1A.</w:t>
      </w:r>
      <w:r w:rsidR="0071127A">
        <w:rPr>
          <w:noProof/>
        </w:rPr>
        <w:fldChar w:fldCharType="begin"/>
      </w:r>
      <w:r w:rsidR="0071127A">
        <w:rPr>
          <w:noProof/>
        </w:rPr>
        <w:instrText xml:space="preserve"> seq tab </w:instrText>
      </w:r>
      <w:r w:rsidR="0071127A">
        <w:rPr>
          <w:noProof/>
        </w:rPr>
        <w:fldChar w:fldCharType="separate"/>
      </w:r>
      <w:r w:rsidR="00B178AB">
        <w:rPr>
          <w:noProof/>
        </w:rPr>
        <w:t>13</w:t>
      </w:r>
      <w:r w:rsidR="0071127A">
        <w:rPr>
          <w:noProof/>
        </w:rPr>
        <w:fldChar w:fldCharType="end"/>
      </w:r>
      <w:r>
        <w:t>.</w:t>
      </w:r>
      <w:r>
        <w:tab/>
        <w:t xml:space="preserve">Estimated von </w:t>
      </w:r>
      <w:proofErr w:type="spellStart"/>
      <w:r>
        <w:t>Bertalanffy</w:t>
      </w:r>
      <w:proofErr w:type="spellEnd"/>
      <w:r>
        <w:t xml:space="preserve"> growth curve parameters and length-weight regression parameters for walleye pollock sampled during the U.S.-Japan 1980, 1983, and 1986 </w:t>
      </w:r>
      <w:proofErr w:type="spellStart"/>
      <w:r>
        <w:t>groundfish</w:t>
      </w:r>
      <w:proofErr w:type="spellEnd"/>
      <w:r>
        <w:t xml:space="preserve"> surveys and the 1991, 1994, 1997, 2000, 2002, 2006, 2010, 2012, 2014</w:t>
      </w:r>
      <w:r w:rsidR="009E3478">
        <w:t>, 2016</w:t>
      </w:r>
      <w:ins w:id="4228" w:author="Steve Barbeaux" w:date="2022-10-10T08:50:00Z">
        <w:r w:rsidR="006D53AC">
          <w:t xml:space="preserve">, </w:t>
        </w:r>
      </w:ins>
      <w:del w:id="4229" w:author="Steve Barbeaux" w:date="2022-10-10T08:50:00Z">
        <w:r w:rsidR="00355B2C" w:rsidDel="006D53AC">
          <w:delText xml:space="preserve"> and </w:delText>
        </w:r>
      </w:del>
      <w:r w:rsidR="00355B2C">
        <w:t>2018</w:t>
      </w:r>
      <w:ins w:id="4230" w:author="Steve Barbeaux" w:date="2022-10-10T08:50:00Z">
        <w:r w:rsidR="006D53AC">
          <w:t>, and 2022</w:t>
        </w:r>
      </w:ins>
      <w:r>
        <w:t xml:space="preserve"> RACE </w:t>
      </w:r>
      <w:proofErr w:type="spellStart"/>
      <w:r>
        <w:t>groundfish</w:t>
      </w:r>
      <w:proofErr w:type="spellEnd"/>
      <w:r>
        <w:t xml:space="preserve"> surveys. </w:t>
      </w:r>
      <w:ins w:id="4231" w:author="Steve Barbeaux" w:date="2022-10-10T09:04:00Z">
        <w:r w:rsidR="0043104A">
          <w:t>*Age data are not yet available for 2022.</w:t>
        </w:r>
      </w:ins>
    </w:p>
    <w:tbl>
      <w:tblPr>
        <w:tblW w:w="0" w:type="auto"/>
        <w:jc w:val="center"/>
        <w:tblLayout w:type="fixed"/>
        <w:tblLook w:val="01E0" w:firstRow="1" w:lastRow="1" w:firstColumn="1" w:lastColumn="1" w:noHBand="0" w:noVBand="0"/>
      </w:tblPr>
      <w:tblGrid>
        <w:gridCol w:w="1420"/>
        <w:gridCol w:w="1421"/>
        <w:gridCol w:w="1420"/>
        <w:gridCol w:w="1421"/>
        <w:gridCol w:w="1420"/>
        <w:gridCol w:w="1421"/>
        <w:tblGridChange w:id="4232">
          <w:tblGrid>
            <w:gridCol w:w="1420"/>
            <w:gridCol w:w="1421"/>
            <w:gridCol w:w="1420"/>
            <w:gridCol w:w="1421"/>
            <w:gridCol w:w="1420"/>
            <w:gridCol w:w="1421"/>
          </w:tblGrid>
        </w:tblGridChange>
      </w:tblGrid>
      <w:tr w:rsidR="00154963" w14:paraId="30FD78D7" w14:textId="77777777" w:rsidTr="00643E3E">
        <w:trPr>
          <w:trHeight w:val="240"/>
          <w:jc w:val="center"/>
        </w:trPr>
        <w:tc>
          <w:tcPr>
            <w:tcW w:w="1420" w:type="dxa"/>
            <w:tcBorders>
              <w:top w:val="double" w:sz="4" w:space="0" w:color="auto"/>
              <w:left w:val="nil"/>
              <w:bottom w:val="single" w:sz="4" w:space="0" w:color="auto"/>
              <w:right w:val="nil"/>
            </w:tcBorders>
            <w:vAlign w:val="center"/>
          </w:tcPr>
          <w:p w14:paraId="27E26618" w14:textId="77777777" w:rsidR="00154963" w:rsidRPr="007422EA" w:rsidRDefault="00154963" w:rsidP="00643E3E">
            <w:pPr>
              <w:keepNext/>
              <w:spacing w:after="0"/>
              <w:rPr>
                <w:b/>
              </w:rPr>
            </w:pPr>
          </w:p>
        </w:tc>
        <w:tc>
          <w:tcPr>
            <w:tcW w:w="1421" w:type="dxa"/>
            <w:tcBorders>
              <w:top w:val="double" w:sz="4" w:space="0" w:color="auto"/>
              <w:left w:val="nil"/>
              <w:bottom w:val="single" w:sz="4" w:space="0" w:color="auto"/>
              <w:right w:val="nil"/>
            </w:tcBorders>
            <w:vAlign w:val="center"/>
          </w:tcPr>
          <w:p w14:paraId="33737DB6" w14:textId="77777777" w:rsidR="00154963" w:rsidRPr="007422EA" w:rsidRDefault="00154963" w:rsidP="00643E3E">
            <w:pPr>
              <w:keepNext/>
              <w:spacing w:after="0"/>
              <w:rPr>
                <w:b/>
              </w:rPr>
            </w:pPr>
            <w:proofErr w:type="spellStart"/>
            <w:r w:rsidRPr="00254438">
              <w:rPr>
                <w:b/>
                <w:i/>
              </w:rPr>
              <w:t>L</w:t>
            </w:r>
            <w:r w:rsidRPr="007422EA">
              <w:rPr>
                <w:rFonts w:ascii="Times" w:hAnsi="Times"/>
                <w:b/>
                <w:vertAlign w:val="subscript"/>
              </w:rPr>
              <w:t>inf</w:t>
            </w:r>
            <w:proofErr w:type="spellEnd"/>
          </w:p>
        </w:tc>
        <w:tc>
          <w:tcPr>
            <w:tcW w:w="1420" w:type="dxa"/>
            <w:tcBorders>
              <w:top w:val="double" w:sz="4" w:space="0" w:color="auto"/>
              <w:left w:val="nil"/>
              <w:bottom w:val="single" w:sz="4" w:space="0" w:color="auto"/>
              <w:right w:val="nil"/>
            </w:tcBorders>
            <w:vAlign w:val="center"/>
          </w:tcPr>
          <w:p w14:paraId="70AA8488" w14:textId="77777777" w:rsidR="00154963" w:rsidRPr="00080903" w:rsidRDefault="00154963" w:rsidP="00643E3E">
            <w:pPr>
              <w:keepNext/>
              <w:spacing w:before="240" w:after="0"/>
              <w:outlineLvl w:val="0"/>
              <w:rPr>
                <w:b/>
                <w:i/>
              </w:rPr>
            </w:pPr>
            <w:r w:rsidRPr="00254438">
              <w:rPr>
                <w:b/>
                <w:i/>
              </w:rPr>
              <w:t>K</w:t>
            </w:r>
          </w:p>
        </w:tc>
        <w:tc>
          <w:tcPr>
            <w:tcW w:w="1421" w:type="dxa"/>
            <w:tcBorders>
              <w:top w:val="double" w:sz="4" w:space="0" w:color="auto"/>
              <w:left w:val="nil"/>
              <w:bottom w:val="single" w:sz="4" w:space="0" w:color="auto"/>
              <w:right w:val="nil"/>
            </w:tcBorders>
            <w:vAlign w:val="center"/>
          </w:tcPr>
          <w:p w14:paraId="58AB584E" w14:textId="77777777" w:rsidR="00154963" w:rsidRPr="007422EA" w:rsidRDefault="00154963" w:rsidP="00643E3E">
            <w:pPr>
              <w:keepNext/>
              <w:spacing w:after="0"/>
              <w:rPr>
                <w:b/>
              </w:rPr>
            </w:pPr>
            <w:r w:rsidRPr="00254438">
              <w:rPr>
                <w:b/>
                <w:i/>
              </w:rPr>
              <w:t>t</w:t>
            </w:r>
            <w:r w:rsidRPr="007422EA">
              <w:rPr>
                <w:rFonts w:ascii="Times" w:hAnsi="Times"/>
                <w:b/>
                <w:vertAlign w:val="subscript"/>
              </w:rPr>
              <w:t>0</w:t>
            </w:r>
          </w:p>
        </w:tc>
        <w:tc>
          <w:tcPr>
            <w:tcW w:w="1420" w:type="dxa"/>
            <w:tcBorders>
              <w:top w:val="double" w:sz="4" w:space="0" w:color="auto"/>
              <w:left w:val="nil"/>
              <w:bottom w:val="single" w:sz="4" w:space="0" w:color="auto"/>
              <w:right w:val="nil"/>
            </w:tcBorders>
            <w:vAlign w:val="center"/>
          </w:tcPr>
          <w:p w14:paraId="40678EC3" w14:textId="77777777" w:rsidR="00154963" w:rsidRPr="00724A5F" w:rsidRDefault="00154963" w:rsidP="00643E3E">
            <w:pPr>
              <w:keepNext/>
              <w:spacing w:after="0"/>
              <w:rPr>
                <w:b/>
                <w:i/>
              </w:rPr>
            </w:pPr>
            <w:r w:rsidRPr="00254438">
              <w:rPr>
                <w:b/>
                <w:i/>
              </w:rPr>
              <w:t>a</w:t>
            </w:r>
          </w:p>
        </w:tc>
        <w:tc>
          <w:tcPr>
            <w:tcW w:w="1421" w:type="dxa"/>
            <w:tcBorders>
              <w:top w:val="double" w:sz="4" w:space="0" w:color="auto"/>
              <w:left w:val="nil"/>
              <w:bottom w:val="single" w:sz="4" w:space="0" w:color="auto"/>
              <w:right w:val="nil"/>
            </w:tcBorders>
            <w:vAlign w:val="center"/>
          </w:tcPr>
          <w:p w14:paraId="5FDCB44B" w14:textId="77777777" w:rsidR="00154963" w:rsidRPr="00080903" w:rsidRDefault="00154963" w:rsidP="00643E3E">
            <w:pPr>
              <w:keepNext/>
              <w:spacing w:after="0"/>
              <w:rPr>
                <w:b/>
                <w:i/>
              </w:rPr>
            </w:pPr>
            <w:r w:rsidRPr="00254438">
              <w:rPr>
                <w:b/>
                <w:i/>
              </w:rPr>
              <w:t>b</w:t>
            </w:r>
          </w:p>
        </w:tc>
      </w:tr>
      <w:tr w:rsidR="00105ADF" w14:paraId="4B273668" w14:textId="77777777" w:rsidTr="00643E3E">
        <w:trPr>
          <w:jc w:val="center"/>
        </w:trPr>
        <w:tc>
          <w:tcPr>
            <w:tcW w:w="1420" w:type="dxa"/>
            <w:tcBorders>
              <w:top w:val="single" w:sz="4" w:space="0" w:color="auto"/>
              <w:left w:val="nil"/>
              <w:bottom w:val="nil"/>
              <w:right w:val="nil"/>
            </w:tcBorders>
          </w:tcPr>
          <w:p w14:paraId="0711908C" w14:textId="77777777" w:rsidR="00105ADF" w:rsidRDefault="00105ADF" w:rsidP="00105ADF">
            <w:pPr>
              <w:keepNext/>
              <w:spacing w:after="0"/>
            </w:pPr>
            <w:r>
              <w:t>1980</w:t>
            </w:r>
          </w:p>
        </w:tc>
        <w:tc>
          <w:tcPr>
            <w:tcW w:w="1421" w:type="dxa"/>
            <w:tcBorders>
              <w:top w:val="single" w:sz="4" w:space="0" w:color="auto"/>
              <w:left w:val="nil"/>
              <w:bottom w:val="nil"/>
              <w:right w:val="nil"/>
            </w:tcBorders>
          </w:tcPr>
          <w:p w14:paraId="47E3066D" w14:textId="0CD75FBC" w:rsidR="00105ADF" w:rsidRDefault="00105ADF" w:rsidP="0043104A">
            <w:pPr>
              <w:keepNext/>
              <w:spacing w:after="0"/>
              <w:jc w:val="right"/>
              <w:pPrChange w:id="4233" w:author="Steve Barbeaux" w:date="2022-10-10T09:05:00Z">
                <w:pPr>
                  <w:keepNext/>
                  <w:spacing w:after="0"/>
                </w:pPr>
              </w:pPrChange>
            </w:pPr>
            <w:r w:rsidRPr="00B9716B">
              <w:t>52.97</w:t>
            </w:r>
          </w:p>
        </w:tc>
        <w:tc>
          <w:tcPr>
            <w:tcW w:w="1420" w:type="dxa"/>
            <w:tcBorders>
              <w:top w:val="single" w:sz="4" w:space="0" w:color="auto"/>
              <w:left w:val="nil"/>
              <w:bottom w:val="nil"/>
              <w:right w:val="nil"/>
            </w:tcBorders>
          </w:tcPr>
          <w:p w14:paraId="6B7A6CF2" w14:textId="3D80658C" w:rsidR="00105ADF" w:rsidRDefault="00105ADF" w:rsidP="0043104A">
            <w:pPr>
              <w:keepNext/>
              <w:spacing w:after="0"/>
              <w:jc w:val="right"/>
              <w:pPrChange w:id="4234" w:author="Steve Barbeaux" w:date="2022-10-10T09:05:00Z">
                <w:pPr>
                  <w:keepNext/>
                  <w:spacing w:after="0"/>
                </w:pPr>
              </w:pPrChange>
            </w:pPr>
            <w:r w:rsidRPr="00B9716B">
              <w:t>0.420</w:t>
            </w:r>
          </w:p>
        </w:tc>
        <w:tc>
          <w:tcPr>
            <w:tcW w:w="1421" w:type="dxa"/>
            <w:tcBorders>
              <w:top w:val="single" w:sz="4" w:space="0" w:color="auto"/>
              <w:left w:val="nil"/>
              <w:bottom w:val="nil"/>
              <w:right w:val="nil"/>
            </w:tcBorders>
          </w:tcPr>
          <w:p w14:paraId="52B26897" w14:textId="01C472D2" w:rsidR="00105ADF" w:rsidRDefault="00105ADF" w:rsidP="0043104A">
            <w:pPr>
              <w:keepNext/>
              <w:spacing w:after="0"/>
              <w:jc w:val="right"/>
              <w:pPrChange w:id="4235" w:author="Steve Barbeaux" w:date="2022-10-10T09:05:00Z">
                <w:pPr>
                  <w:keepNext/>
                  <w:spacing w:after="0"/>
                </w:pPr>
              </w:pPrChange>
            </w:pPr>
            <w:r w:rsidRPr="00B9716B">
              <w:t>-0.495</w:t>
            </w:r>
          </w:p>
        </w:tc>
        <w:tc>
          <w:tcPr>
            <w:tcW w:w="1420" w:type="dxa"/>
            <w:tcBorders>
              <w:top w:val="single" w:sz="4" w:space="0" w:color="auto"/>
              <w:left w:val="nil"/>
              <w:bottom w:val="nil"/>
              <w:right w:val="nil"/>
            </w:tcBorders>
          </w:tcPr>
          <w:p w14:paraId="21633941" w14:textId="77777777" w:rsidR="00105ADF" w:rsidRDefault="00105ADF" w:rsidP="0043104A">
            <w:pPr>
              <w:keepNext/>
              <w:spacing w:after="0"/>
              <w:jc w:val="right"/>
              <w:pPrChange w:id="4236" w:author="Steve Barbeaux" w:date="2022-10-10T09:05:00Z">
                <w:pPr>
                  <w:keepNext/>
                  <w:spacing w:after="0"/>
                </w:pPr>
              </w:pPrChange>
            </w:pPr>
            <w:r>
              <w:t>0.0132</w:t>
            </w:r>
          </w:p>
        </w:tc>
        <w:tc>
          <w:tcPr>
            <w:tcW w:w="1421" w:type="dxa"/>
            <w:tcBorders>
              <w:top w:val="single" w:sz="4" w:space="0" w:color="auto"/>
              <w:left w:val="nil"/>
              <w:bottom w:val="nil"/>
              <w:right w:val="nil"/>
            </w:tcBorders>
          </w:tcPr>
          <w:p w14:paraId="769848A1" w14:textId="77777777" w:rsidR="00105ADF" w:rsidRDefault="00105ADF" w:rsidP="0043104A">
            <w:pPr>
              <w:keepNext/>
              <w:spacing w:after="0"/>
              <w:jc w:val="right"/>
              <w:pPrChange w:id="4237" w:author="Steve Barbeaux" w:date="2022-10-10T09:05:00Z">
                <w:pPr>
                  <w:keepNext/>
                  <w:spacing w:after="0"/>
                </w:pPr>
              </w:pPrChange>
            </w:pPr>
            <w:r>
              <w:t>2.858</w:t>
            </w:r>
          </w:p>
        </w:tc>
      </w:tr>
      <w:tr w:rsidR="00D239EB" w14:paraId="36CE82F1" w14:textId="77777777" w:rsidTr="00643E3E">
        <w:trPr>
          <w:jc w:val="center"/>
        </w:trPr>
        <w:tc>
          <w:tcPr>
            <w:tcW w:w="1420" w:type="dxa"/>
            <w:tcBorders>
              <w:top w:val="nil"/>
              <w:left w:val="nil"/>
              <w:bottom w:val="nil"/>
              <w:right w:val="nil"/>
            </w:tcBorders>
          </w:tcPr>
          <w:p w14:paraId="3A5F1F9B" w14:textId="77777777" w:rsidR="00D239EB" w:rsidRDefault="00D239EB" w:rsidP="00D239EB">
            <w:pPr>
              <w:keepNext/>
              <w:spacing w:after="0"/>
            </w:pPr>
            <w:r>
              <w:t>1983</w:t>
            </w:r>
          </w:p>
        </w:tc>
        <w:tc>
          <w:tcPr>
            <w:tcW w:w="1421" w:type="dxa"/>
            <w:tcBorders>
              <w:top w:val="nil"/>
              <w:left w:val="nil"/>
              <w:bottom w:val="nil"/>
              <w:right w:val="nil"/>
            </w:tcBorders>
          </w:tcPr>
          <w:p w14:paraId="6E4C3F65" w14:textId="6875964A" w:rsidR="00D239EB" w:rsidRDefault="00D239EB" w:rsidP="0043104A">
            <w:pPr>
              <w:keepNext/>
              <w:spacing w:after="0"/>
              <w:jc w:val="right"/>
              <w:pPrChange w:id="4238" w:author="Steve Barbeaux" w:date="2022-10-10T09:05:00Z">
                <w:pPr>
                  <w:keepNext/>
                  <w:spacing w:after="0"/>
                </w:pPr>
              </w:pPrChange>
            </w:pPr>
            <w:r w:rsidRPr="00B9716B">
              <w:t>53.91</w:t>
            </w:r>
          </w:p>
        </w:tc>
        <w:tc>
          <w:tcPr>
            <w:tcW w:w="1420" w:type="dxa"/>
            <w:tcBorders>
              <w:top w:val="nil"/>
              <w:left w:val="nil"/>
              <w:bottom w:val="nil"/>
              <w:right w:val="nil"/>
            </w:tcBorders>
          </w:tcPr>
          <w:p w14:paraId="7E28E778" w14:textId="021370FA" w:rsidR="00D239EB" w:rsidRDefault="00D239EB" w:rsidP="0043104A">
            <w:pPr>
              <w:keepNext/>
              <w:spacing w:after="0"/>
              <w:jc w:val="right"/>
              <w:pPrChange w:id="4239" w:author="Steve Barbeaux" w:date="2022-10-10T09:05:00Z">
                <w:pPr>
                  <w:keepNext/>
                  <w:spacing w:after="0"/>
                </w:pPr>
              </w:pPrChange>
            </w:pPr>
            <w:r w:rsidRPr="00B9716B">
              <w:t>0.362</w:t>
            </w:r>
          </w:p>
        </w:tc>
        <w:tc>
          <w:tcPr>
            <w:tcW w:w="1421" w:type="dxa"/>
            <w:tcBorders>
              <w:top w:val="nil"/>
              <w:left w:val="nil"/>
              <w:bottom w:val="nil"/>
              <w:right w:val="nil"/>
            </w:tcBorders>
          </w:tcPr>
          <w:p w14:paraId="0244E873" w14:textId="3EE1D401" w:rsidR="00D239EB" w:rsidRDefault="00D239EB" w:rsidP="0043104A">
            <w:pPr>
              <w:keepNext/>
              <w:spacing w:after="0"/>
              <w:jc w:val="right"/>
              <w:pPrChange w:id="4240" w:author="Steve Barbeaux" w:date="2022-10-10T09:05:00Z">
                <w:pPr>
                  <w:keepNext/>
                  <w:spacing w:after="0"/>
                </w:pPr>
              </w:pPrChange>
            </w:pPr>
            <w:r w:rsidRPr="00B9716B">
              <w:t>-0.128</w:t>
            </w:r>
          </w:p>
        </w:tc>
        <w:tc>
          <w:tcPr>
            <w:tcW w:w="1420" w:type="dxa"/>
            <w:tcBorders>
              <w:top w:val="nil"/>
              <w:left w:val="nil"/>
              <w:bottom w:val="nil"/>
              <w:right w:val="nil"/>
            </w:tcBorders>
          </w:tcPr>
          <w:p w14:paraId="28962F03" w14:textId="788EF225" w:rsidR="00D239EB" w:rsidRDefault="00D239EB" w:rsidP="0043104A">
            <w:pPr>
              <w:keepNext/>
              <w:spacing w:after="0"/>
              <w:jc w:val="right"/>
              <w:pPrChange w:id="4241" w:author="Steve Barbeaux" w:date="2022-10-10T09:05:00Z">
                <w:pPr>
                  <w:keepNext/>
                  <w:spacing w:after="0"/>
                </w:pPr>
              </w:pPrChange>
            </w:pPr>
            <w:r w:rsidRPr="00CF1FD3">
              <w:t>0.0233</w:t>
            </w:r>
          </w:p>
        </w:tc>
        <w:tc>
          <w:tcPr>
            <w:tcW w:w="1421" w:type="dxa"/>
            <w:tcBorders>
              <w:top w:val="nil"/>
              <w:left w:val="nil"/>
              <w:bottom w:val="nil"/>
              <w:right w:val="nil"/>
            </w:tcBorders>
          </w:tcPr>
          <w:p w14:paraId="24965884" w14:textId="1EEC66BC" w:rsidR="00D239EB" w:rsidRDefault="00D239EB" w:rsidP="0043104A">
            <w:pPr>
              <w:keepNext/>
              <w:spacing w:after="0"/>
              <w:jc w:val="right"/>
              <w:pPrChange w:id="4242" w:author="Steve Barbeaux" w:date="2022-10-10T09:05:00Z">
                <w:pPr>
                  <w:keepNext/>
                  <w:spacing w:after="0"/>
                </w:pPr>
              </w:pPrChange>
            </w:pPr>
            <w:r w:rsidRPr="00CF1FD3">
              <w:t>2.696</w:t>
            </w:r>
          </w:p>
        </w:tc>
      </w:tr>
      <w:tr w:rsidR="00D239EB" w14:paraId="152B6A84" w14:textId="77777777" w:rsidTr="00643E3E">
        <w:trPr>
          <w:jc w:val="center"/>
        </w:trPr>
        <w:tc>
          <w:tcPr>
            <w:tcW w:w="1420" w:type="dxa"/>
            <w:tcBorders>
              <w:top w:val="nil"/>
              <w:left w:val="nil"/>
              <w:bottom w:val="nil"/>
              <w:right w:val="nil"/>
            </w:tcBorders>
          </w:tcPr>
          <w:p w14:paraId="2B8219DD" w14:textId="77777777" w:rsidR="00D239EB" w:rsidRDefault="00D239EB" w:rsidP="00D239EB">
            <w:pPr>
              <w:keepNext/>
              <w:spacing w:after="0"/>
            </w:pPr>
            <w:r>
              <w:t>1986</w:t>
            </w:r>
          </w:p>
        </w:tc>
        <w:tc>
          <w:tcPr>
            <w:tcW w:w="1421" w:type="dxa"/>
            <w:tcBorders>
              <w:top w:val="nil"/>
              <w:left w:val="nil"/>
              <w:bottom w:val="nil"/>
              <w:right w:val="nil"/>
            </w:tcBorders>
          </w:tcPr>
          <w:p w14:paraId="3927039C" w14:textId="6E2E0659" w:rsidR="00D239EB" w:rsidRDefault="00D239EB" w:rsidP="0043104A">
            <w:pPr>
              <w:keepNext/>
              <w:spacing w:after="0"/>
              <w:jc w:val="right"/>
              <w:pPrChange w:id="4243" w:author="Steve Barbeaux" w:date="2022-10-10T09:05:00Z">
                <w:pPr>
                  <w:keepNext/>
                  <w:spacing w:after="0"/>
                </w:pPr>
              </w:pPrChange>
            </w:pPr>
            <w:r w:rsidRPr="00B9716B">
              <w:t>53.32</w:t>
            </w:r>
          </w:p>
        </w:tc>
        <w:tc>
          <w:tcPr>
            <w:tcW w:w="1420" w:type="dxa"/>
            <w:tcBorders>
              <w:top w:val="nil"/>
              <w:left w:val="nil"/>
              <w:bottom w:val="nil"/>
              <w:right w:val="nil"/>
            </w:tcBorders>
          </w:tcPr>
          <w:p w14:paraId="28C246B9" w14:textId="76B66C2E" w:rsidR="00D239EB" w:rsidRDefault="00D239EB" w:rsidP="0043104A">
            <w:pPr>
              <w:keepNext/>
              <w:spacing w:after="0"/>
              <w:jc w:val="right"/>
              <w:pPrChange w:id="4244" w:author="Steve Barbeaux" w:date="2022-10-10T09:05:00Z">
                <w:pPr>
                  <w:keepNext/>
                  <w:spacing w:after="0"/>
                </w:pPr>
              </w:pPrChange>
            </w:pPr>
            <w:r w:rsidRPr="00B9716B">
              <w:t>0.362</w:t>
            </w:r>
          </w:p>
        </w:tc>
        <w:tc>
          <w:tcPr>
            <w:tcW w:w="1421" w:type="dxa"/>
            <w:tcBorders>
              <w:top w:val="nil"/>
              <w:left w:val="nil"/>
              <w:bottom w:val="nil"/>
              <w:right w:val="nil"/>
            </w:tcBorders>
          </w:tcPr>
          <w:p w14:paraId="401FF2E3" w14:textId="4F61179F" w:rsidR="00D239EB" w:rsidRDefault="00D239EB" w:rsidP="0043104A">
            <w:pPr>
              <w:keepNext/>
              <w:spacing w:after="0"/>
              <w:jc w:val="right"/>
              <w:pPrChange w:id="4245" w:author="Steve Barbeaux" w:date="2022-10-10T09:05:00Z">
                <w:pPr>
                  <w:keepNext/>
                  <w:spacing w:after="0"/>
                </w:pPr>
              </w:pPrChange>
            </w:pPr>
            <w:r w:rsidRPr="00B9716B">
              <w:t>-0.454</w:t>
            </w:r>
          </w:p>
        </w:tc>
        <w:tc>
          <w:tcPr>
            <w:tcW w:w="1420" w:type="dxa"/>
            <w:tcBorders>
              <w:top w:val="nil"/>
              <w:left w:val="nil"/>
              <w:bottom w:val="nil"/>
              <w:right w:val="nil"/>
            </w:tcBorders>
          </w:tcPr>
          <w:p w14:paraId="24B5B37A" w14:textId="5AD412CA" w:rsidR="00D239EB" w:rsidRDefault="00D239EB" w:rsidP="0043104A">
            <w:pPr>
              <w:keepNext/>
              <w:spacing w:after="0"/>
              <w:jc w:val="right"/>
              <w:pPrChange w:id="4246" w:author="Steve Barbeaux" w:date="2022-10-10T09:05:00Z">
                <w:pPr>
                  <w:keepNext/>
                  <w:spacing w:after="0"/>
                </w:pPr>
              </w:pPrChange>
            </w:pPr>
            <w:r w:rsidRPr="00CF1FD3">
              <w:t>0.0136</w:t>
            </w:r>
          </w:p>
        </w:tc>
        <w:tc>
          <w:tcPr>
            <w:tcW w:w="1421" w:type="dxa"/>
            <w:tcBorders>
              <w:top w:val="nil"/>
              <w:left w:val="nil"/>
              <w:bottom w:val="nil"/>
              <w:right w:val="nil"/>
            </w:tcBorders>
          </w:tcPr>
          <w:p w14:paraId="69B30DF5" w14:textId="14E1BC08" w:rsidR="00D239EB" w:rsidRDefault="00D239EB" w:rsidP="0043104A">
            <w:pPr>
              <w:keepNext/>
              <w:spacing w:after="0"/>
              <w:jc w:val="right"/>
              <w:pPrChange w:id="4247" w:author="Steve Barbeaux" w:date="2022-10-10T09:05:00Z">
                <w:pPr>
                  <w:keepNext/>
                  <w:spacing w:after="0"/>
                </w:pPr>
              </w:pPrChange>
            </w:pPr>
            <w:r w:rsidRPr="00CF1FD3">
              <w:t>2.842</w:t>
            </w:r>
          </w:p>
        </w:tc>
      </w:tr>
      <w:tr w:rsidR="00D239EB" w14:paraId="4CF96699" w14:textId="77777777" w:rsidTr="00643E3E">
        <w:trPr>
          <w:jc w:val="center"/>
        </w:trPr>
        <w:tc>
          <w:tcPr>
            <w:tcW w:w="1420" w:type="dxa"/>
            <w:tcBorders>
              <w:top w:val="nil"/>
              <w:left w:val="nil"/>
              <w:bottom w:val="nil"/>
              <w:right w:val="nil"/>
            </w:tcBorders>
          </w:tcPr>
          <w:p w14:paraId="3DA1FCC1" w14:textId="77777777" w:rsidR="00D239EB" w:rsidRDefault="00D239EB" w:rsidP="00D239EB">
            <w:pPr>
              <w:keepNext/>
              <w:spacing w:after="0"/>
            </w:pPr>
            <w:r>
              <w:t>1991</w:t>
            </w:r>
          </w:p>
        </w:tc>
        <w:tc>
          <w:tcPr>
            <w:tcW w:w="1421" w:type="dxa"/>
            <w:tcBorders>
              <w:top w:val="nil"/>
              <w:left w:val="nil"/>
              <w:bottom w:val="nil"/>
              <w:right w:val="nil"/>
            </w:tcBorders>
          </w:tcPr>
          <w:p w14:paraId="0A6A57CD" w14:textId="32F740EB" w:rsidR="00D239EB" w:rsidRDefault="00D239EB" w:rsidP="0043104A">
            <w:pPr>
              <w:keepNext/>
              <w:spacing w:after="0"/>
              <w:jc w:val="right"/>
              <w:pPrChange w:id="4248" w:author="Steve Barbeaux" w:date="2022-10-10T09:05:00Z">
                <w:pPr>
                  <w:keepNext/>
                  <w:spacing w:after="0"/>
                </w:pPr>
              </w:pPrChange>
            </w:pPr>
            <w:r w:rsidRPr="00B9716B">
              <w:t>54.48</w:t>
            </w:r>
          </w:p>
        </w:tc>
        <w:tc>
          <w:tcPr>
            <w:tcW w:w="1420" w:type="dxa"/>
            <w:tcBorders>
              <w:top w:val="nil"/>
              <w:left w:val="nil"/>
              <w:bottom w:val="nil"/>
              <w:right w:val="nil"/>
            </w:tcBorders>
          </w:tcPr>
          <w:p w14:paraId="2CB7053A" w14:textId="5282522F" w:rsidR="00D239EB" w:rsidRDefault="00D239EB" w:rsidP="0043104A">
            <w:pPr>
              <w:keepNext/>
              <w:spacing w:after="0"/>
              <w:jc w:val="right"/>
              <w:pPrChange w:id="4249" w:author="Steve Barbeaux" w:date="2022-10-10T09:05:00Z">
                <w:pPr>
                  <w:keepNext/>
                  <w:spacing w:after="0"/>
                </w:pPr>
              </w:pPrChange>
            </w:pPr>
            <w:r w:rsidRPr="00B9716B">
              <w:t>0.407</w:t>
            </w:r>
          </w:p>
        </w:tc>
        <w:tc>
          <w:tcPr>
            <w:tcW w:w="1421" w:type="dxa"/>
            <w:tcBorders>
              <w:top w:val="nil"/>
              <w:left w:val="nil"/>
              <w:bottom w:val="nil"/>
              <w:right w:val="nil"/>
            </w:tcBorders>
          </w:tcPr>
          <w:p w14:paraId="04504CED" w14:textId="6C97B49B" w:rsidR="00D239EB" w:rsidRDefault="00D239EB" w:rsidP="0043104A">
            <w:pPr>
              <w:keepNext/>
              <w:spacing w:after="0"/>
              <w:jc w:val="right"/>
              <w:pPrChange w:id="4250" w:author="Steve Barbeaux" w:date="2022-10-10T09:05:00Z">
                <w:pPr>
                  <w:keepNext/>
                  <w:spacing w:after="0"/>
                </w:pPr>
              </w:pPrChange>
            </w:pPr>
            <w:r w:rsidRPr="00B9716B">
              <w:t>-0.200</w:t>
            </w:r>
          </w:p>
        </w:tc>
        <w:tc>
          <w:tcPr>
            <w:tcW w:w="1420" w:type="dxa"/>
            <w:tcBorders>
              <w:top w:val="nil"/>
              <w:left w:val="nil"/>
              <w:bottom w:val="nil"/>
              <w:right w:val="nil"/>
            </w:tcBorders>
          </w:tcPr>
          <w:p w14:paraId="17A3E52F" w14:textId="12F88EDB" w:rsidR="00D239EB" w:rsidRDefault="00D239EB" w:rsidP="0043104A">
            <w:pPr>
              <w:keepNext/>
              <w:spacing w:after="0"/>
              <w:jc w:val="right"/>
              <w:pPrChange w:id="4251" w:author="Steve Barbeaux" w:date="2022-10-10T09:05:00Z">
                <w:pPr>
                  <w:keepNext/>
                  <w:spacing w:after="0"/>
                </w:pPr>
              </w:pPrChange>
            </w:pPr>
            <w:r w:rsidRPr="00CF1FD3">
              <w:t>0.0089</w:t>
            </w:r>
          </w:p>
        </w:tc>
        <w:tc>
          <w:tcPr>
            <w:tcW w:w="1421" w:type="dxa"/>
            <w:tcBorders>
              <w:top w:val="nil"/>
              <w:left w:val="nil"/>
              <w:bottom w:val="nil"/>
              <w:right w:val="nil"/>
            </w:tcBorders>
          </w:tcPr>
          <w:p w14:paraId="059C01B0" w14:textId="648D1470" w:rsidR="00D239EB" w:rsidRDefault="00D239EB" w:rsidP="0043104A">
            <w:pPr>
              <w:keepNext/>
              <w:spacing w:after="0"/>
              <w:jc w:val="right"/>
              <w:pPrChange w:id="4252" w:author="Steve Barbeaux" w:date="2022-10-10T09:05:00Z">
                <w:pPr>
                  <w:keepNext/>
                  <w:spacing w:after="0"/>
                </w:pPr>
              </w:pPrChange>
            </w:pPr>
            <w:r w:rsidRPr="00CF1FD3">
              <w:t>2.955</w:t>
            </w:r>
          </w:p>
        </w:tc>
      </w:tr>
      <w:tr w:rsidR="00D239EB" w14:paraId="6D5DEF60" w14:textId="77777777" w:rsidTr="00643E3E">
        <w:trPr>
          <w:jc w:val="center"/>
        </w:trPr>
        <w:tc>
          <w:tcPr>
            <w:tcW w:w="1420" w:type="dxa"/>
            <w:tcBorders>
              <w:top w:val="nil"/>
              <w:left w:val="nil"/>
              <w:bottom w:val="nil"/>
              <w:right w:val="nil"/>
            </w:tcBorders>
          </w:tcPr>
          <w:p w14:paraId="16E1D520" w14:textId="77777777" w:rsidR="00D239EB" w:rsidRDefault="00D239EB" w:rsidP="00D239EB">
            <w:pPr>
              <w:keepNext/>
              <w:spacing w:after="0"/>
            </w:pPr>
            <w:r>
              <w:t>1994</w:t>
            </w:r>
          </w:p>
        </w:tc>
        <w:tc>
          <w:tcPr>
            <w:tcW w:w="1421" w:type="dxa"/>
            <w:tcBorders>
              <w:top w:val="nil"/>
              <w:left w:val="nil"/>
              <w:bottom w:val="nil"/>
              <w:right w:val="nil"/>
            </w:tcBorders>
          </w:tcPr>
          <w:p w14:paraId="70B9E26C" w14:textId="13560553" w:rsidR="00D239EB" w:rsidRDefault="00D239EB" w:rsidP="0043104A">
            <w:pPr>
              <w:keepNext/>
              <w:spacing w:after="0"/>
              <w:jc w:val="right"/>
              <w:pPrChange w:id="4253" w:author="Steve Barbeaux" w:date="2022-10-10T09:05:00Z">
                <w:pPr>
                  <w:keepNext/>
                  <w:spacing w:after="0"/>
                </w:pPr>
              </w:pPrChange>
            </w:pPr>
            <w:r w:rsidRPr="00B9716B">
              <w:t>62.24</w:t>
            </w:r>
          </w:p>
        </w:tc>
        <w:tc>
          <w:tcPr>
            <w:tcW w:w="1420" w:type="dxa"/>
            <w:tcBorders>
              <w:top w:val="nil"/>
              <w:left w:val="nil"/>
              <w:bottom w:val="nil"/>
              <w:right w:val="nil"/>
            </w:tcBorders>
          </w:tcPr>
          <w:p w14:paraId="2630331C" w14:textId="6617058F" w:rsidR="00D239EB" w:rsidRDefault="00D239EB" w:rsidP="0043104A">
            <w:pPr>
              <w:keepNext/>
              <w:spacing w:after="0"/>
              <w:jc w:val="right"/>
              <w:pPrChange w:id="4254" w:author="Steve Barbeaux" w:date="2022-10-10T09:05:00Z">
                <w:pPr>
                  <w:keepNext/>
                  <w:spacing w:after="0"/>
                </w:pPr>
              </w:pPrChange>
            </w:pPr>
            <w:r w:rsidRPr="00B9716B">
              <w:t>0.315</w:t>
            </w:r>
          </w:p>
        </w:tc>
        <w:tc>
          <w:tcPr>
            <w:tcW w:w="1421" w:type="dxa"/>
            <w:tcBorders>
              <w:top w:val="nil"/>
              <w:left w:val="nil"/>
              <w:bottom w:val="nil"/>
              <w:right w:val="nil"/>
            </w:tcBorders>
          </w:tcPr>
          <w:p w14:paraId="222585FA" w14:textId="1C3D38EF" w:rsidR="00D239EB" w:rsidRDefault="00D239EB" w:rsidP="0043104A">
            <w:pPr>
              <w:keepNext/>
              <w:spacing w:after="0"/>
              <w:jc w:val="right"/>
              <w:pPrChange w:id="4255" w:author="Steve Barbeaux" w:date="2022-10-10T09:05:00Z">
                <w:pPr>
                  <w:keepNext/>
                  <w:spacing w:after="0"/>
                </w:pPr>
              </w:pPrChange>
            </w:pPr>
            <w:r w:rsidRPr="00B9716B">
              <w:t>-0.130</w:t>
            </w:r>
          </w:p>
        </w:tc>
        <w:tc>
          <w:tcPr>
            <w:tcW w:w="1420" w:type="dxa"/>
            <w:tcBorders>
              <w:top w:val="nil"/>
              <w:left w:val="nil"/>
              <w:bottom w:val="nil"/>
              <w:right w:val="nil"/>
            </w:tcBorders>
          </w:tcPr>
          <w:p w14:paraId="14918244" w14:textId="73BDF792" w:rsidR="00D239EB" w:rsidRDefault="00D239EB" w:rsidP="0043104A">
            <w:pPr>
              <w:keepNext/>
              <w:spacing w:after="0"/>
              <w:jc w:val="right"/>
              <w:pPrChange w:id="4256" w:author="Steve Barbeaux" w:date="2022-10-10T09:05:00Z">
                <w:pPr>
                  <w:keepNext/>
                  <w:spacing w:after="0"/>
                </w:pPr>
              </w:pPrChange>
            </w:pPr>
            <w:r w:rsidRPr="00CF1FD3">
              <w:t>0.0065</w:t>
            </w:r>
          </w:p>
        </w:tc>
        <w:tc>
          <w:tcPr>
            <w:tcW w:w="1421" w:type="dxa"/>
            <w:tcBorders>
              <w:top w:val="nil"/>
              <w:left w:val="nil"/>
              <w:bottom w:val="nil"/>
              <w:right w:val="nil"/>
            </w:tcBorders>
          </w:tcPr>
          <w:p w14:paraId="2D3F3841" w14:textId="59CF9892" w:rsidR="00D239EB" w:rsidRDefault="00D239EB" w:rsidP="0043104A">
            <w:pPr>
              <w:keepNext/>
              <w:spacing w:after="0"/>
              <w:jc w:val="right"/>
              <w:pPrChange w:id="4257" w:author="Steve Barbeaux" w:date="2022-10-10T09:05:00Z">
                <w:pPr>
                  <w:keepNext/>
                  <w:spacing w:after="0"/>
                </w:pPr>
              </w:pPrChange>
            </w:pPr>
            <w:r w:rsidRPr="00CF1FD3">
              <w:t>3.032</w:t>
            </w:r>
          </w:p>
        </w:tc>
      </w:tr>
      <w:tr w:rsidR="00D239EB" w14:paraId="1AE033E8" w14:textId="77777777" w:rsidTr="00643E3E">
        <w:trPr>
          <w:jc w:val="center"/>
        </w:trPr>
        <w:tc>
          <w:tcPr>
            <w:tcW w:w="1420" w:type="dxa"/>
            <w:tcBorders>
              <w:top w:val="nil"/>
              <w:left w:val="nil"/>
              <w:bottom w:val="nil"/>
              <w:right w:val="nil"/>
            </w:tcBorders>
          </w:tcPr>
          <w:p w14:paraId="47B526F1" w14:textId="77777777" w:rsidR="00D239EB" w:rsidRDefault="00D239EB" w:rsidP="00D239EB">
            <w:pPr>
              <w:keepNext/>
              <w:spacing w:after="0"/>
            </w:pPr>
            <w:r>
              <w:t>1997</w:t>
            </w:r>
          </w:p>
        </w:tc>
        <w:tc>
          <w:tcPr>
            <w:tcW w:w="1421" w:type="dxa"/>
            <w:tcBorders>
              <w:top w:val="nil"/>
              <w:left w:val="nil"/>
              <w:bottom w:val="nil"/>
              <w:right w:val="nil"/>
            </w:tcBorders>
          </w:tcPr>
          <w:p w14:paraId="0BA3C924" w14:textId="0C1CEEB0" w:rsidR="00D239EB" w:rsidRDefault="00D239EB" w:rsidP="0043104A">
            <w:pPr>
              <w:keepNext/>
              <w:spacing w:after="0"/>
              <w:jc w:val="right"/>
              <w:pPrChange w:id="4258" w:author="Steve Barbeaux" w:date="2022-10-10T09:05:00Z">
                <w:pPr>
                  <w:keepNext/>
                  <w:spacing w:after="0"/>
                </w:pPr>
              </w:pPrChange>
            </w:pPr>
            <w:r w:rsidRPr="00B9716B">
              <w:t>61.40</w:t>
            </w:r>
          </w:p>
        </w:tc>
        <w:tc>
          <w:tcPr>
            <w:tcW w:w="1420" w:type="dxa"/>
            <w:tcBorders>
              <w:top w:val="nil"/>
              <w:left w:val="nil"/>
              <w:bottom w:val="nil"/>
              <w:right w:val="nil"/>
            </w:tcBorders>
          </w:tcPr>
          <w:p w14:paraId="25681889" w14:textId="4CFD7AA7" w:rsidR="00D239EB" w:rsidRDefault="00D239EB" w:rsidP="0043104A">
            <w:pPr>
              <w:keepNext/>
              <w:spacing w:after="0"/>
              <w:jc w:val="right"/>
              <w:pPrChange w:id="4259" w:author="Steve Barbeaux" w:date="2022-10-10T09:05:00Z">
                <w:pPr>
                  <w:keepNext/>
                  <w:spacing w:after="0"/>
                </w:pPr>
              </w:pPrChange>
            </w:pPr>
            <w:r w:rsidRPr="00B9716B">
              <w:t>0.273</w:t>
            </w:r>
          </w:p>
        </w:tc>
        <w:tc>
          <w:tcPr>
            <w:tcW w:w="1421" w:type="dxa"/>
            <w:tcBorders>
              <w:top w:val="nil"/>
              <w:left w:val="nil"/>
              <w:bottom w:val="nil"/>
              <w:right w:val="nil"/>
            </w:tcBorders>
          </w:tcPr>
          <w:p w14:paraId="25820AED" w14:textId="335732A8" w:rsidR="00D239EB" w:rsidRDefault="00D239EB" w:rsidP="0043104A">
            <w:pPr>
              <w:keepNext/>
              <w:spacing w:after="0"/>
              <w:jc w:val="right"/>
              <w:pPrChange w:id="4260" w:author="Steve Barbeaux" w:date="2022-10-10T09:05:00Z">
                <w:pPr>
                  <w:keepNext/>
                  <w:spacing w:after="0"/>
                </w:pPr>
              </w:pPrChange>
            </w:pPr>
            <w:r w:rsidRPr="00B9716B">
              <w:t>-0.410</w:t>
            </w:r>
          </w:p>
        </w:tc>
        <w:tc>
          <w:tcPr>
            <w:tcW w:w="1420" w:type="dxa"/>
            <w:tcBorders>
              <w:top w:val="nil"/>
              <w:left w:val="nil"/>
              <w:bottom w:val="nil"/>
              <w:right w:val="nil"/>
            </w:tcBorders>
          </w:tcPr>
          <w:p w14:paraId="08E9E0B2" w14:textId="333F36A4" w:rsidR="00D239EB" w:rsidRDefault="00D239EB" w:rsidP="0043104A">
            <w:pPr>
              <w:keepNext/>
              <w:spacing w:after="0"/>
              <w:jc w:val="right"/>
              <w:pPrChange w:id="4261" w:author="Steve Barbeaux" w:date="2022-10-10T09:05:00Z">
                <w:pPr>
                  <w:keepNext/>
                  <w:spacing w:after="0"/>
                </w:pPr>
              </w:pPrChange>
            </w:pPr>
            <w:r w:rsidRPr="00CF1FD3">
              <w:t>0.0071</w:t>
            </w:r>
          </w:p>
        </w:tc>
        <w:tc>
          <w:tcPr>
            <w:tcW w:w="1421" w:type="dxa"/>
            <w:tcBorders>
              <w:top w:val="nil"/>
              <w:left w:val="nil"/>
              <w:bottom w:val="nil"/>
              <w:right w:val="nil"/>
            </w:tcBorders>
          </w:tcPr>
          <w:p w14:paraId="0F5DC1CB" w14:textId="1B2002BA" w:rsidR="00D239EB" w:rsidRDefault="00D239EB" w:rsidP="0043104A">
            <w:pPr>
              <w:keepNext/>
              <w:spacing w:after="0"/>
              <w:jc w:val="right"/>
              <w:pPrChange w:id="4262" w:author="Steve Barbeaux" w:date="2022-10-10T09:05:00Z">
                <w:pPr>
                  <w:keepNext/>
                  <w:spacing w:after="0"/>
                </w:pPr>
              </w:pPrChange>
            </w:pPr>
            <w:r w:rsidRPr="00CF1FD3">
              <w:t>3.006</w:t>
            </w:r>
          </w:p>
        </w:tc>
      </w:tr>
      <w:tr w:rsidR="00D239EB" w14:paraId="729EBAC4" w14:textId="77777777" w:rsidTr="00643E3E">
        <w:trPr>
          <w:jc w:val="center"/>
        </w:trPr>
        <w:tc>
          <w:tcPr>
            <w:tcW w:w="1420" w:type="dxa"/>
            <w:tcBorders>
              <w:top w:val="nil"/>
              <w:left w:val="nil"/>
              <w:bottom w:val="nil"/>
              <w:right w:val="nil"/>
            </w:tcBorders>
          </w:tcPr>
          <w:p w14:paraId="263416BC" w14:textId="77777777" w:rsidR="00D239EB" w:rsidRDefault="00D239EB" w:rsidP="00D239EB">
            <w:pPr>
              <w:keepNext/>
              <w:spacing w:after="0"/>
            </w:pPr>
            <w:r>
              <w:t>2000</w:t>
            </w:r>
          </w:p>
        </w:tc>
        <w:tc>
          <w:tcPr>
            <w:tcW w:w="1421" w:type="dxa"/>
            <w:tcBorders>
              <w:top w:val="nil"/>
              <w:left w:val="nil"/>
              <w:bottom w:val="nil"/>
              <w:right w:val="nil"/>
            </w:tcBorders>
          </w:tcPr>
          <w:p w14:paraId="375900C4" w14:textId="3615688C" w:rsidR="00D239EB" w:rsidRDefault="00D239EB" w:rsidP="0043104A">
            <w:pPr>
              <w:keepNext/>
              <w:spacing w:after="0"/>
              <w:jc w:val="right"/>
              <w:pPrChange w:id="4263" w:author="Steve Barbeaux" w:date="2022-10-10T09:05:00Z">
                <w:pPr>
                  <w:keepNext/>
                  <w:spacing w:after="0"/>
                </w:pPr>
              </w:pPrChange>
            </w:pPr>
            <w:r w:rsidRPr="00B9716B">
              <w:t>62.27</w:t>
            </w:r>
          </w:p>
        </w:tc>
        <w:tc>
          <w:tcPr>
            <w:tcW w:w="1420" w:type="dxa"/>
            <w:tcBorders>
              <w:top w:val="nil"/>
              <w:left w:val="nil"/>
              <w:bottom w:val="nil"/>
              <w:right w:val="nil"/>
            </w:tcBorders>
          </w:tcPr>
          <w:p w14:paraId="6C7F2A34" w14:textId="6E588791" w:rsidR="00D239EB" w:rsidRDefault="00D239EB" w:rsidP="0043104A">
            <w:pPr>
              <w:keepNext/>
              <w:spacing w:after="0"/>
              <w:jc w:val="right"/>
              <w:pPrChange w:id="4264" w:author="Steve Barbeaux" w:date="2022-10-10T09:05:00Z">
                <w:pPr>
                  <w:keepNext/>
                  <w:spacing w:after="0"/>
                </w:pPr>
              </w:pPrChange>
            </w:pPr>
            <w:r w:rsidRPr="00B9716B">
              <w:t>0.315</w:t>
            </w:r>
          </w:p>
        </w:tc>
        <w:tc>
          <w:tcPr>
            <w:tcW w:w="1421" w:type="dxa"/>
            <w:tcBorders>
              <w:top w:val="nil"/>
              <w:left w:val="nil"/>
              <w:bottom w:val="nil"/>
              <w:right w:val="nil"/>
            </w:tcBorders>
          </w:tcPr>
          <w:p w14:paraId="65830646" w14:textId="5555B52B" w:rsidR="00D239EB" w:rsidRDefault="00D239EB" w:rsidP="0043104A">
            <w:pPr>
              <w:keepNext/>
              <w:spacing w:after="0"/>
              <w:jc w:val="right"/>
              <w:pPrChange w:id="4265" w:author="Steve Barbeaux" w:date="2022-10-10T09:05:00Z">
                <w:pPr>
                  <w:keepNext/>
                  <w:spacing w:after="0"/>
                </w:pPr>
              </w:pPrChange>
            </w:pPr>
            <w:r w:rsidRPr="00B9716B">
              <w:t>0.006</w:t>
            </w:r>
          </w:p>
        </w:tc>
        <w:tc>
          <w:tcPr>
            <w:tcW w:w="1420" w:type="dxa"/>
            <w:tcBorders>
              <w:top w:val="nil"/>
              <w:left w:val="nil"/>
              <w:bottom w:val="nil"/>
              <w:right w:val="nil"/>
            </w:tcBorders>
          </w:tcPr>
          <w:p w14:paraId="6E948F28" w14:textId="54141740" w:rsidR="00D239EB" w:rsidRDefault="00D239EB" w:rsidP="0043104A">
            <w:pPr>
              <w:keepNext/>
              <w:spacing w:after="0"/>
              <w:jc w:val="right"/>
              <w:pPrChange w:id="4266" w:author="Steve Barbeaux" w:date="2022-10-10T09:05:00Z">
                <w:pPr>
                  <w:keepNext/>
                  <w:spacing w:after="0"/>
                </w:pPr>
              </w:pPrChange>
            </w:pPr>
            <w:r w:rsidRPr="00CF1FD3">
              <w:t>0.0062</w:t>
            </w:r>
          </w:p>
        </w:tc>
        <w:tc>
          <w:tcPr>
            <w:tcW w:w="1421" w:type="dxa"/>
            <w:tcBorders>
              <w:top w:val="nil"/>
              <w:left w:val="nil"/>
              <w:bottom w:val="nil"/>
              <w:right w:val="nil"/>
            </w:tcBorders>
          </w:tcPr>
          <w:p w14:paraId="5444E8AB" w14:textId="21CCC9EB" w:rsidR="00D239EB" w:rsidRDefault="00D239EB" w:rsidP="0043104A">
            <w:pPr>
              <w:keepNext/>
              <w:spacing w:after="0"/>
              <w:jc w:val="right"/>
              <w:pPrChange w:id="4267" w:author="Steve Barbeaux" w:date="2022-10-10T09:05:00Z">
                <w:pPr>
                  <w:keepNext/>
                  <w:spacing w:after="0"/>
                </w:pPr>
              </w:pPrChange>
            </w:pPr>
            <w:r w:rsidRPr="00CF1FD3">
              <w:t>3.032</w:t>
            </w:r>
          </w:p>
        </w:tc>
      </w:tr>
      <w:tr w:rsidR="00D239EB" w14:paraId="0ABCADC9" w14:textId="77777777" w:rsidTr="00643E3E">
        <w:trPr>
          <w:jc w:val="center"/>
        </w:trPr>
        <w:tc>
          <w:tcPr>
            <w:tcW w:w="1420" w:type="dxa"/>
            <w:tcBorders>
              <w:top w:val="nil"/>
              <w:left w:val="nil"/>
              <w:right w:val="nil"/>
            </w:tcBorders>
          </w:tcPr>
          <w:p w14:paraId="4E6FD874" w14:textId="77777777" w:rsidR="00D239EB" w:rsidRDefault="00D239EB" w:rsidP="00D239EB">
            <w:pPr>
              <w:keepNext/>
              <w:spacing w:after="0"/>
            </w:pPr>
            <w:r>
              <w:t>2002</w:t>
            </w:r>
          </w:p>
        </w:tc>
        <w:tc>
          <w:tcPr>
            <w:tcW w:w="1421" w:type="dxa"/>
            <w:tcBorders>
              <w:top w:val="nil"/>
              <w:left w:val="nil"/>
              <w:right w:val="nil"/>
            </w:tcBorders>
          </w:tcPr>
          <w:p w14:paraId="33CFBFAB" w14:textId="486B03C7" w:rsidR="00D239EB" w:rsidRDefault="00D239EB" w:rsidP="0043104A">
            <w:pPr>
              <w:keepNext/>
              <w:spacing w:after="0"/>
              <w:jc w:val="right"/>
              <w:pPrChange w:id="4268" w:author="Steve Barbeaux" w:date="2022-10-10T09:05:00Z">
                <w:pPr>
                  <w:keepNext/>
                  <w:spacing w:after="0"/>
                </w:pPr>
              </w:pPrChange>
            </w:pPr>
            <w:r w:rsidRPr="00B9716B">
              <w:t>64.88</w:t>
            </w:r>
          </w:p>
        </w:tc>
        <w:tc>
          <w:tcPr>
            <w:tcW w:w="1420" w:type="dxa"/>
            <w:tcBorders>
              <w:top w:val="nil"/>
              <w:left w:val="nil"/>
              <w:right w:val="nil"/>
            </w:tcBorders>
          </w:tcPr>
          <w:p w14:paraId="43F8E1AE" w14:textId="4C7CC71A" w:rsidR="00D239EB" w:rsidRDefault="00D239EB" w:rsidP="0043104A">
            <w:pPr>
              <w:keepNext/>
              <w:spacing w:after="0"/>
              <w:jc w:val="right"/>
              <w:pPrChange w:id="4269" w:author="Steve Barbeaux" w:date="2022-10-10T09:05:00Z">
                <w:pPr>
                  <w:keepNext/>
                  <w:spacing w:after="0"/>
                </w:pPr>
              </w:pPrChange>
            </w:pPr>
            <w:r w:rsidRPr="00B9716B">
              <w:t>0.285</w:t>
            </w:r>
          </w:p>
        </w:tc>
        <w:tc>
          <w:tcPr>
            <w:tcW w:w="1421" w:type="dxa"/>
            <w:tcBorders>
              <w:top w:val="nil"/>
              <w:left w:val="nil"/>
              <w:right w:val="nil"/>
            </w:tcBorders>
          </w:tcPr>
          <w:p w14:paraId="3DF6B2E4" w14:textId="69EF1A2B" w:rsidR="00D239EB" w:rsidRDefault="00D239EB" w:rsidP="0043104A">
            <w:pPr>
              <w:keepNext/>
              <w:spacing w:after="0"/>
              <w:jc w:val="right"/>
              <w:pPrChange w:id="4270" w:author="Steve Barbeaux" w:date="2022-10-10T09:05:00Z">
                <w:pPr>
                  <w:keepNext/>
                  <w:spacing w:after="0"/>
                </w:pPr>
              </w:pPrChange>
            </w:pPr>
            <w:r w:rsidRPr="00B9716B">
              <w:t>-0.122</w:t>
            </w:r>
          </w:p>
        </w:tc>
        <w:tc>
          <w:tcPr>
            <w:tcW w:w="1420" w:type="dxa"/>
            <w:tcBorders>
              <w:top w:val="nil"/>
              <w:left w:val="nil"/>
              <w:right w:val="nil"/>
            </w:tcBorders>
          </w:tcPr>
          <w:p w14:paraId="3C39B722" w14:textId="14CBC8C7" w:rsidR="00D239EB" w:rsidRDefault="00D239EB" w:rsidP="0043104A">
            <w:pPr>
              <w:keepNext/>
              <w:spacing w:after="0"/>
              <w:jc w:val="right"/>
              <w:pPrChange w:id="4271" w:author="Steve Barbeaux" w:date="2022-10-10T09:05:00Z">
                <w:pPr>
                  <w:keepNext/>
                  <w:spacing w:after="0"/>
                </w:pPr>
              </w:pPrChange>
            </w:pPr>
            <w:r w:rsidRPr="00CF1FD3">
              <w:t>0.0060</w:t>
            </w:r>
          </w:p>
        </w:tc>
        <w:tc>
          <w:tcPr>
            <w:tcW w:w="1421" w:type="dxa"/>
            <w:tcBorders>
              <w:top w:val="nil"/>
              <w:left w:val="nil"/>
              <w:right w:val="nil"/>
            </w:tcBorders>
          </w:tcPr>
          <w:p w14:paraId="0D33792F" w14:textId="68E23602" w:rsidR="00D239EB" w:rsidRDefault="00D239EB" w:rsidP="0043104A">
            <w:pPr>
              <w:keepNext/>
              <w:spacing w:after="0"/>
              <w:jc w:val="right"/>
              <w:pPrChange w:id="4272" w:author="Steve Barbeaux" w:date="2022-10-10T09:05:00Z">
                <w:pPr>
                  <w:keepNext/>
                  <w:spacing w:after="0"/>
                </w:pPr>
              </w:pPrChange>
            </w:pPr>
            <w:r w:rsidRPr="00CF1FD3">
              <w:t>3.041</w:t>
            </w:r>
          </w:p>
        </w:tc>
      </w:tr>
      <w:tr w:rsidR="00D239EB" w14:paraId="3E9C67E5" w14:textId="77777777" w:rsidTr="00643E3E">
        <w:trPr>
          <w:jc w:val="center"/>
        </w:trPr>
        <w:tc>
          <w:tcPr>
            <w:tcW w:w="1420" w:type="dxa"/>
            <w:tcBorders>
              <w:top w:val="nil"/>
              <w:left w:val="nil"/>
              <w:bottom w:val="nil"/>
              <w:right w:val="nil"/>
            </w:tcBorders>
          </w:tcPr>
          <w:p w14:paraId="0363A3DB" w14:textId="77777777" w:rsidR="00D239EB" w:rsidRDefault="00D239EB" w:rsidP="00D239EB">
            <w:pPr>
              <w:keepNext/>
              <w:spacing w:after="0"/>
            </w:pPr>
            <w:r>
              <w:t>2004</w:t>
            </w:r>
          </w:p>
        </w:tc>
        <w:tc>
          <w:tcPr>
            <w:tcW w:w="1421" w:type="dxa"/>
            <w:tcBorders>
              <w:top w:val="nil"/>
              <w:left w:val="nil"/>
              <w:bottom w:val="nil"/>
              <w:right w:val="nil"/>
            </w:tcBorders>
          </w:tcPr>
          <w:p w14:paraId="2091C601" w14:textId="493EE203" w:rsidR="00D239EB" w:rsidRDefault="00D239EB" w:rsidP="0043104A">
            <w:pPr>
              <w:keepNext/>
              <w:spacing w:after="0"/>
              <w:jc w:val="right"/>
              <w:pPrChange w:id="4273" w:author="Steve Barbeaux" w:date="2022-10-10T09:05:00Z">
                <w:pPr>
                  <w:keepNext/>
                  <w:spacing w:after="0"/>
                </w:pPr>
              </w:pPrChange>
            </w:pPr>
            <w:r w:rsidRPr="00B9716B">
              <w:t>61.81</w:t>
            </w:r>
          </w:p>
        </w:tc>
        <w:tc>
          <w:tcPr>
            <w:tcW w:w="1420" w:type="dxa"/>
            <w:tcBorders>
              <w:top w:val="nil"/>
              <w:left w:val="nil"/>
              <w:bottom w:val="nil"/>
              <w:right w:val="nil"/>
            </w:tcBorders>
          </w:tcPr>
          <w:p w14:paraId="1365C5BE" w14:textId="0C716D87" w:rsidR="00D239EB" w:rsidRDefault="00D239EB" w:rsidP="0043104A">
            <w:pPr>
              <w:keepNext/>
              <w:spacing w:after="0"/>
              <w:jc w:val="right"/>
              <w:pPrChange w:id="4274" w:author="Steve Barbeaux" w:date="2022-10-10T09:05:00Z">
                <w:pPr>
                  <w:keepNext/>
                  <w:spacing w:after="0"/>
                </w:pPr>
              </w:pPrChange>
            </w:pPr>
            <w:r w:rsidRPr="00B9716B">
              <w:t>0.331</w:t>
            </w:r>
          </w:p>
        </w:tc>
        <w:tc>
          <w:tcPr>
            <w:tcW w:w="1421" w:type="dxa"/>
            <w:tcBorders>
              <w:top w:val="nil"/>
              <w:left w:val="nil"/>
              <w:bottom w:val="nil"/>
              <w:right w:val="nil"/>
            </w:tcBorders>
          </w:tcPr>
          <w:p w14:paraId="425FD866" w14:textId="76837EC0" w:rsidR="00D239EB" w:rsidRDefault="00D239EB" w:rsidP="0043104A">
            <w:pPr>
              <w:keepNext/>
              <w:spacing w:after="0"/>
              <w:jc w:val="right"/>
              <w:pPrChange w:id="4275" w:author="Steve Barbeaux" w:date="2022-10-10T09:05:00Z">
                <w:pPr>
                  <w:keepNext/>
                  <w:spacing w:after="0"/>
                </w:pPr>
              </w:pPrChange>
            </w:pPr>
            <w:r w:rsidRPr="00B9716B">
              <w:t>0.009</w:t>
            </w:r>
          </w:p>
        </w:tc>
        <w:tc>
          <w:tcPr>
            <w:tcW w:w="1420" w:type="dxa"/>
            <w:tcBorders>
              <w:top w:val="nil"/>
              <w:left w:val="nil"/>
              <w:bottom w:val="nil"/>
              <w:right w:val="nil"/>
            </w:tcBorders>
          </w:tcPr>
          <w:p w14:paraId="71FD9ABE" w14:textId="2DA27A1F" w:rsidR="00D239EB" w:rsidRDefault="00D239EB" w:rsidP="0043104A">
            <w:pPr>
              <w:keepNext/>
              <w:spacing w:after="0"/>
              <w:jc w:val="right"/>
              <w:pPrChange w:id="4276" w:author="Steve Barbeaux" w:date="2022-10-10T09:05:00Z">
                <w:pPr>
                  <w:keepNext/>
                  <w:spacing w:after="0"/>
                </w:pPr>
              </w:pPrChange>
            </w:pPr>
            <w:r w:rsidRPr="00CF1FD3">
              <w:t>0.0066</w:t>
            </w:r>
          </w:p>
        </w:tc>
        <w:tc>
          <w:tcPr>
            <w:tcW w:w="1421" w:type="dxa"/>
            <w:tcBorders>
              <w:top w:val="nil"/>
              <w:left w:val="nil"/>
              <w:bottom w:val="nil"/>
              <w:right w:val="nil"/>
            </w:tcBorders>
          </w:tcPr>
          <w:p w14:paraId="29265520" w14:textId="4D33C02B" w:rsidR="00D239EB" w:rsidRDefault="00D239EB" w:rsidP="0043104A">
            <w:pPr>
              <w:keepNext/>
              <w:spacing w:after="0"/>
              <w:jc w:val="right"/>
              <w:pPrChange w:id="4277" w:author="Steve Barbeaux" w:date="2022-10-10T09:05:00Z">
                <w:pPr>
                  <w:keepNext/>
                  <w:spacing w:after="0"/>
                </w:pPr>
              </w:pPrChange>
            </w:pPr>
            <w:r w:rsidRPr="00CF1FD3">
              <w:t>3.024</w:t>
            </w:r>
          </w:p>
        </w:tc>
      </w:tr>
      <w:tr w:rsidR="00D239EB" w14:paraId="6210BF95" w14:textId="77777777" w:rsidTr="00643E3E">
        <w:trPr>
          <w:jc w:val="center"/>
        </w:trPr>
        <w:tc>
          <w:tcPr>
            <w:tcW w:w="1420" w:type="dxa"/>
            <w:tcBorders>
              <w:top w:val="nil"/>
              <w:left w:val="nil"/>
              <w:bottom w:val="nil"/>
              <w:right w:val="nil"/>
            </w:tcBorders>
          </w:tcPr>
          <w:p w14:paraId="114A89AC" w14:textId="77777777" w:rsidR="00D239EB" w:rsidRDefault="00D239EB" w:rsidP="00D239EB">
            <w:pPr>
              <w:keepNext/>
              <w:spacing w:after="0"/>
            </w:pPr>
            <w:r>
              <w:t>2006</w:t>
            </w:r>
          </w:p>
        </w:tc>
        <w:tc>
          <w:tcPr>
            <w:tcW w:w="1421" w:type="dxa"/>
            <w:tcBorders>
              <w:top w:val="nil"/>
              <w:left w:val="nil"/>
              <w:bottom w:val="nil"/>
              <w:right w:val="nil"/>
            </w:tcBorders>
          </w:tcPr>
          <w:p w14:paraId="739037EA" w14:textId="55600158" w:rsidR="00D239EB" w:rsidRDefault="00D239EB" w:rsidP="0043104A">
            <w:pPr>
              <w:keepNext/>
              <w:spacing w:after="0"/>
              <w:jc w:val="right"/>
              <w:pPrChange w:id="4278" w:author="Steve Barbeaux" w:date="2022-10-10T09:05:00Z">
                <w:pPr>
                  <w:keepNext/>
                  <w:spacing w:after="0"/>
                </w:pPr>
              </w:pPrChange>
            </w:pPr>
            <w:r w:rsidRPr="00B9716B">
              <w:t>64.43</w:t>
            </w:r>
          </w:p>
        </w:tc>
        <w:tc>
          <w:tcPr>
            <w:tcW w:w="1420" w:type="dxa"/>
            <w:tcBorders>
              <w:top w:val="nil"/>
              <w:left w:val="nil"/>
              <w:bottom w:val="nil"/>
              <w:right w:val="nil"/>
            </w:tcBorders>
          </w:tcPr>
          <w:p w14:paraId="7EBE0131" w14:textId="5F2070FF" w:rsidR="00D239EB" w:rsidRDefault="00D239EB" w:rsidP="0043104A">
            <w:pPr>
              <w:keepNext/>
              <w:spacing w:after="0"/>
              <w:jc w:val="right"/>
              <w:pPrChange w:id="4279" w:author="Steve Barbeaux" w:date="2022-10-10T09:05:00Z">
                <w:pPr>
                  <w:keepNext/>
                  <w:spacing w:after="0"/>
                </w:pPr>
              </w:pPrChange>
            </w:pPr>
            <w:r w:rsidRPr="00B9716B">
              <w:t>0.271</w:t>
            </w:r>
          </w:p>
        </w:tc>
        <w:tc>
          <w:tcPr>
            <w:tcW w:w="1421" w:type="dxa"/>
            <w:tcBorders>
              <w:top w:val="nil"/>
              <w:left w:val="nil"/>
              <w:bottom w:val="nil"/>
              <w:right w:val="nil"/>
            </w:tcBorders>
          </w:tcPr>
          <w:p w14:paraId="5A40B84C" w14:textId="7A9BD348" w:rsidR="00D239EB" w:rsidRDefault="00D239EB" w:rsidP="0043104A">
            <w:pPr>
              <w:keepNext/>
              <w:spacing w:after="0"/>
              <w:jc w:val="right"/>
              <w:pPrChange w:id="4280" w:author="Steve Barbeaux" w:date="2022-10-10T09:05:00Z">
                <w:pPr>
                  <w:keepNext/>
                  <w:spacing w:after="0"/>
                </w:pPr>
              </w:pPrChange>
            </w:pPr>
            <w:r w:rsidRPr="00B9716B">
              <w:t>-0.271</w:t>
            </w:r>
          </w:p>
        </w:tc>
        <w:tc>
          <w:tcPr>
            <w:tcW w:w="1420" w:type="dxa"/>
            <w:tcBorders>
              <w:top w:val="nil"/>
              <w:left w:val="nil"/>
              <w:bottom w:val="nil"/>
              <w:right w:val="nil"/>
            </w:tcBorders>
          </w:tcPr>
          <w:p w14:paraId="7FEB336B" w14:textId="47055988" w:rsidR="00D239EB" w:rsidRDefault="00D239EB" w:rsidP="0043104A">
            <w:pPr>
              <w:keepNext/>
              <w:spacing w:after="0"/>
              <w:jc w:val="right"/>
              <w:pPrChange w:id="4281" w:author="Steve Barbeaux" w:date="2022-10-10T09:05:00Z">
                <w:pPr>
                  <w:keepNext/>
                  <w:spacing w:after="0"/>
                </w:pPr>
              </w:pPrChange>
            </w:pPr>
            <w:r w:rsidRPr="00CF1FD3">
              <w:t>0.0074</w:t>
            </w:r>
          </w:p>
        </w:tc>
        <w:tc>
          <w:tcPr>
            <w:tcW w:w="1421" w:type="dxa"/>
            <w:tcBorders>
              <w:top w:val="nil"/>
              <w:left w:val="nil"/>
              <w:bottom w:val="nil"/>
              <w:right w:val="nil"/>
            </w:tcBorders>
          </w:tcPr>
          <w:p w14:paraId="7D207AB7" w14:textId="3348914C" w:rsidR="00D239EB" w:rsidRDefault="00D239EB" w:rsidP="0043104A">
            <w:pPr>
              <w:keepNext/>
              <w:spacing w:after="0"/>
              <w:jc w:val="right"/>
              <w:pPrChange w:id="4282" w:author="Steve Barbeaux" w:date="2022-10-10T09:05:00Z">
                <w:pPr>
                  <w:keepNext/>
                  <w:spacing w:after="0"/>
                </w:pPr>
              </w:pPrChange>
            </w:pPr>
            <w:r w:rsidRPr="00CF1FD3">
              <w:t>2.990</w:t>
            </w:r>
          </w:p>
        </w:tc>
      </w:tr>
      <w:tr w:rsidR="00D239EB" w14:paraId="6E78ADFE" w14:textId="77777777" w:rsidTr="00643E3E">
        <w:trPr>
          <w:jc w:val="center"/>
        </w:trPr>
        <w:tc>
          <w:tcPr>
            <w:tcW w:w="1420" w:type="dxa"/>
            <w:tcBorders>
              <w:top w:val="nil"/>
              <w:left w:val="nil"/>
              <w:bottom w:val="nil"/>
              <w:right w:val="nil"/>
            </w:tcBorders>
          </w:tcPr>
          <w:p w14:paraId="37928FC5" w14:textId="77777777" w:rsidR="00D239EB" w:rsidRDefault="00D239EB" w:rsidP="00D239EB">
            <w:pPr>
              <w:keepNext/>
              <w:spacing w:after="0"/>
            </w:pPr>
            <w:r>
              <w:t>2010</w:t>
            </w:r>
          </w:p>
        </w:tc>
        <w:tc>
          <w:tcPr>
            <w:tcW w:w="1421" w:type="dxa"/>
            <w:tcBorders>
              <w:top w:val="nil"/>
              <w:left w:val="nil"/>
              <w:bottom w:val="nil"/>
              <w:right w:val="nil"/>
            </w:tcBorders>
          </w:tcPr>
          <w:p w14:paraId="0CA24DD7" w14:textId="01FAD0C1" w:rsidR="00D239EB" w:rsidRDefault="00D239EB" w:rsidP="0043104A">
            <w:pPr>
              <w:keepNext/>
              <w:spacing w:after="0"/>
              <w:jc w:val="right"/>
              <w:pPrChange w:id="4283" w:author="Steve Barbeaux" w:date="2022-10-10T09:05:00Z">
                <w:pPr>
                  <w:keepNext/>
                  <w:spacing w:after="0"/>
                </w:pPr>
              </w:pPrChange>
            </w:pPr>
            <w:r w:rsidRPr="00B9716B">
              <w:t>65.01</w:t>
            </w:r>
          </w:p>
        </w:tc>
        <w:tc>
          <w:tcPr>
            <w:tcW w:w="1420" w:type="dxa"/>
            <w:tcBorders>
              <w:top w:val="nil"/>
              <w:left w:val="nil"/>
              <w:bottom w:val="nil"/>
              <w:right w:val="nil"/>
            </w:tcBorders>
          </w:tcPr>
          <w:p w14:paraId="4990D957" w14:textId="0E271BD0" w:rsidR="00D239EB" w:rsidRDefault="00D239EB" w:rsidP="0043104A">
            <w:pPr>
              <w:keepNext/>
              <w:spacing w:after="0"/>
              <w:jc w:val="right"/>
              <w:pPrChange w:id="4284" w:author="Steve Barbeaux" w:date="2022-10-10T09:05:00Z">
                <w:pPr>
                  <w:keepNext/>
                  <w:spacing w:after="0"/>
                </w:pPr>
              </w:pPrChange>
            </w:pPr>
            <w:r w:rsidRPr="00B9716B">
              <w:t>0.267</w:t>
            </w:r>
          </w:p>
        </w:tc>
        <w:tc>
          <w:tcPr>
            <w:tcW w:w="1421" w:type="dxa"/>
            <w:tcBorders>
              <w:top w:val="nil"/>
              <w:left w:val="nil"/>
              <w:bottom w:val="nil"/>
              <w:right w:val="nil"/>
            </w:tcBorders>
          </w:tcPr>
          <w:p w14:paraId="54EECD33" w14:textId="0D62A7AD" w:rsidR="00D239EB" w:rsidRDefault="00D239EB" w:rsidP="0043104A">
            <w:pPr>
              <w:keepNext/>
              <w:spacing w:after="0"/>
              <w:jc w:val="right"/>
              <w:pPrChange w:id="4285" w:author="Steve Barbeaux" w:date="2022-10-10T09:05:00Z">
                <w:pPr>
                  <w:keepNext/>
                  <w:spacing w:after="0"/>
                </w:pPr>
              </w:pPrChange>
            </w:pPr>
            <w:r w:rsidRPr="00B9716B">
              <w:t>-0.279</w:t>
            </w:r>
          </w:p>
        </w:tc>
        <w:tc>
          <w:tcPr>
            <w:tcW w:w="1420" w:type="dxa"/>
            <w:tcBorders>
              <w:top w:val="nil"/>
              <w:left w:val="nil"/>
              <w:bottom w:val="nil"/>
              <w:right w:val="nil"/>
            </w:tcBorders>
          </w:tcPr>
          <w:p w14:paraId="6842FB43" w14:textId="1CC7494E" w:rsidR="00D239EB" w:rsidRDefault="00D239EB" w:rsidP="0043104A">
            <w:pPr>
              <w:keepNext/>
              <w:spacing w:after="0"/>
              <w:jc w:val="right"/>
              <w:pPrChange w:id="4286" w:author="Steve Barbeaux" w:date="2022-10-10T09:05:00Z">
                <w:pPr>
                  <w:keepNext/>
                  <w:spacing w:after="0"/>
                </w:pPr>
              </w:pPrChange>
            </w:pPr>
            <w:r w:rsidRPr="00CF1FD3">
              <w:t>0.0082</w:t>
            </w:r>
          </w:p>
        </w:tc>
        <w:tc>
          <w:tcPr>
            <w:tcW w:w="1421" w:type="dxa"/>
            <w:tcBorders>
              <w:top w:val="nil"/>
              <w:left w:val="nil"/>
              <w:bottom w:val="nil"/>
              <w:right w:val="nil"/>
            </w:tcBorders>
          </w:tcPr>
          <w:p w14:paraId="6CAE1C18" w14:textId="2453E451" w:rsidR="00D239EB" w:rsidRDefault="00D239EB" w:rsidP="0043104A">
            <w:pPr>
              <w:keepNext/>
              <w:spacing w:after="0"/>
              <w:jc w:val="right"/>
              <w:pPrChange w:id="4287" w:author="Steve Barbeaux" w:date="2022-10-10T09:05:00Z">
                <w:pPr>
                  <w:keepNext/>
                  <w:spacing w:after="0"/>
                </w:pPr>
              </w:pPrChange>
            </w:pPr>
            <w:r w:rsidRPr="00CF1FD3">
              <w:t>2.979</w:t>
            </w:r>
          </w:p>
        </w:tc>
      </w:tr>
      <w:tr w:rsidR="00D239EB" w14:paraId="7B5B795A" w14:textId="77777777" w:rsidTr="00643E3E">
        <w:trPr>
          <w:jc w:val="center"/>
        </w:trPr>
        <w:tc>
          <w:tcPr>
            <w:tcW w:w="1420" w:type="dxa"/>
            <w:tcBorders>
              <w:top w:val="nil"/>
              <w:left w:val="nil"/>
              <w:bottom w:val="nil"/>
              <w:right w:val="nil"/>
            </w:tcBorders>
          </w:tcPr>
          <w:p w14:paraId="26B7CB0F" w14:textId="77777777" w:rsidR="00D239EB" w:rsidRDefault="00D239EB" w:rsidP="00D239EB">
            <w:pPr>
              <w:keepNext/>
              <w:spacing w:after="0"/>
            </w:pPr>
            <w:r>
              <w:t>2012</w:t>
            </w:r>
          </w:p>
        </w:tc>
        <w:tc>
          <w:tcPr>
            <w:tcW w:w="1421" w:type="dxa"/>
            <w:tcBorders>
              <w:top w:val="nil"/>
              <w:left w:val="nil"/>
              <w:bottom w:val="nil"/>
              <w:right w:val="nil"/>
            </w:tcBorders>
          </w:tcPr>
          <w:p w14:paraId="73F5B392" w14:textId="416ACCFE" w:rsidR="00D239EB" w:rsidRDefault="00D239EB" w:rsidP="0043104A">
            <w:pPr>
              <w:keepNext/>
              <w:spacing w:after="0"/>
              <w:jc w:val="right"/>
              <w:pPrChange w:id="4288" w:author="Steve Barbeaux" w:date="2022-10-10T09:05:00Z">
                <w:pPr>
                  <w:keepNext/>
                  <w:spacing w:after="0"/>
                </w:pPr>
              </w:pPrChange>
            </w:pPr>
            <w:r w:rsidRPr="00B9716B">
              <w:t>66.70</w:t>
            </w:r>
          </w:p>
        </w:tc>
        <w:tc>
          <w:tcPr>
            <w:tcW w:w="1420" w:type="dxa"/>
            <w:tcBorders>
              <w:top w:val="nil"/>
              <w:left w:val="nil"/>
              <w:bottom w:val="nil"/>
              <w:right w:val="nil"/>
            </w:tcBorders>
          </w:tcPr>
          <w:p w14:paraId="33F6DFED" w14:textId="394716BF" w:rsidR="00D239EB" w:rsidRDefault="00D239EB" w:rsidP="0043104A">
            <w:pPr>
              <w:keepNext/>
              <w:spacing w:after="0"/>
              <w:jc w:val="right"/>
              <w:pPrChange w:id="4289" w:author="Steve Barbeaux" w:date="2022-10-10T09:05:00Z">
                <w:pPr>
                  <w:keepNext/>
                  <w:spacing w:after="0"/>
                </w:pPr>
              </w:pPrChange>
            </w:pPr>
            <w:r w:rsidRPr="00B9716B">
              <w:t>0.260</w:t>
            </w:r>
          </w:p>
        </w:tc>
        <w:tc>
          <w:tcPr>
            <w:tcW w:w="1421" w:type="dxa"/>
            <w:tcBorders>
              <w:top w:val="nil"/>
              <w:left w:val="nil"/>
              <w:bottom w:val="nil"/>
              <w:right w:val="nil"/>
            </w:tcBorders>
          </w:tcPr>
          <w:p w14:paraId="20F9528D" w14:textId="77407B7E" w:rsidR="00D239EB" w:rsidRDefault="00D239EB" w:rsidP="0043104A">
            <w:pPr>
              <w:keepNext/>
              <w:spacing w:after="0"/>
              <w:jc w:val="right"/>
              <w:pPrChange w:id="4290" w:author="Steve Barbeaux" w:date="2022-10-10T09:05:00Z">
                <w:pPr>
                  <w:keepNext/>
                  <w:spacing w:after="0"/>
                </w:pPr>
              </w:pPrChange>
            </w:pPr>
            <w:r w:rsidRPr="00B9716B">
              <w:t>-0.144</w:t>
            </w:r>
          </w:p>
        </w:tc>
        <w:tc>
          <w:tcPr>
            <w:tcW w:w="1420" w:type="dxa"/>
            <w:tcBorders>
              <w:top w:val="nil"/>
              <w:left w:val="nil"/>
              <w:bottom w:val="nil"/>
              <w:right w:val="nil"/>
            </w:tcBorders>
          </w:tcPr>
          <w:p w14:paraId="17E0C1B1" w14:textId="7FCE965E" w:rsidR="00D239EB" w:rsidRDefault="00D239EB" w:rsidP="0043104A">
            <w:pPr>
              <w:keepNext/>
              <w:spacing w:after="0"/>
              <w:jc w:val="right"/>
              <w:pPrChange w:id="4291" w:author="Steve Barbeaux" w:date="2022-10-10T09:05:00Z">
                <w:pPr>
                  <w:keepNext/>
                  <w:spacing w:after="0"/>
                </w:pPr>
              </w:pPrChange>
            </w:pPr>
            <w:r w:rsidRPr="00CF1FD3">
              <w:t>0.0070</w:t>
            </w:r>
          </w:p>
        </w:tc>
        <w:tc>
          <w:tcPr>
            <w:tcW w:w="1421" w:type="dxa"/>
            <w:tcBorders>
              <w:top w:val="nil"/>
              <w:left w:val="nil"/>
              <w:bottom w:val="nil"/>
              <w:right w:val="nil"/>
            </w:tcBorders>
          </w:tcPr>
          <w:p w14:paraId="24736E4E" w14:textId="336B8F42" w:rsidR="00D239EB" w:rsidRDefault="00D239EB" w:rsidP="0043104A">
            <w:pPr>
              <w:keepNext/>
              <w:spacing w:after="0"/>
              <w:jc w:val="right"/>
              <w:pPrChange w:id="4292" w:author="Steve Barbeaux" w:date="2022-10-10T09:05:00Z">
                <w:pPr>
                  <w:keepNext/>
                  <w:spacing w:after="0"/>
                </w:pPr>
              </w:pPrChange>
            </w:pPr>
            <w:r w:rsidRPr="00CF1FD3">
              <w:t>3.004</w:t>
            </w:r>
          </w:p>
        </w:tc>
      </w:tr>
      <w:tr w:rsidR="00D239EB" w14:paraId="20F4365F" w14:textId="77777777" w:rsidTr="00094359">
        <w:trPr>
          <w:jc w:val="center"/>
        </w:trPr>
        <w:tc>
          <w:tcPr>
            <w:tcW w:w="1420" w:type="dxa"/>
            <w:tcBorders>
              <w:top w:val="nil"/>
              <w:left w:val="nil"/>
              <w:bottom w:val="nil"/>
              <w:right w:val="nil"/>
            </w:tcBorders>
          </w:tcPr>
          <w:p w14:paraId="7F4B7BC9" w14:textId="77777777" w:rsidR="00D239EB" w:rsidRDefault="00D239EB" w:rsidP="00D239EB">
            <w:pPr>
              <w:keepNext/>
              <w:spacing w:after="0"/>
            </w:pPr>
            <w:r>
              <w:t>2014</w:t>
            </w:r>
          </w:p>
        </w:tc>
        <w:tc>
          <w:tcPr>
            <w:tcW w:w="1421" w:type="dxa"/>
            <w:tcBorders>
              <w:top w:val="nil"/>
              <w:left w:val="nil"/>
              <w:bottom w:val="nil"/>
              <w:right w:val="nil"/>
            </w:tcBorders>
          </w:tcPr>
          <w:p w14:paraId="0DD8C53C" w14:textId="40639B3D" w:rsidR="00D239EB" w:rsidRDefault="00D239EB" w:rsidP="0043104A">
            <w:pPr>
              <w:keepNext/>
              <w:spacing w:after="0"/>
              <w:jc w:val="right"/>
              <w:pPrChange w:id="4293" w:author="Steve Barbeaux" w:date="2022-10-10T09:05:00Z">
                <w:pPr>
                  <w:keepNext/>
                  <w:spacing w:after="0"/>
                </w:pPr>
              </w:pPrChange>
            </w:pPr>
            <w:r w:rsidRPr="00B9716B">
              <w:t>65.55</w:t>
            </w:r>
          </w:p>
        </w:tc>
        <w:tc>
          <w:tcPr>
            <w:tcW w:w="1420" w:type="dxa"/>
            <w:tcBorders>
              <w:top w:val="nil"/>
              <w:left w:val="nil"/>
              <w:bottom w:val="nil"/>
              <w:right w:val="nil"/>
            </w:tcBorders>
          </w:tcPr>
          <w:p w14:paraId="501341F9" w14:textId="484738D8" w:rsidR="00D239EB" w:rsidRDefault="00D239EB" w:rsidP="0043104A">
            <w:pPr>
              <w:keepNext/>
              <w:spacing w:after="0"/>
              <w:jc w:val="right"/>
              <w:pPrChange w:id="4294" w:author="Steve Barbeaux" w:date="2022-10-10T09:05:00Z">
                <w:pPr>
                  <w:keepNext/>
                  <w:spacing w:after="0"/>
                </w:pPr>
              </w:pPrChange>
            </w:pPr>
            <w:r w:rsidRPr="00B9716B">
              <w:t>0.257</w:t>
            </w:r>
          </w:p>
        </w:tc>
        <w:tc>
          <w:tcPr>
            <w:tcW w:w="1421" w:type="dxa"/>
            <w:tcBorders>
              <w:top w:val="nil"/>
              <w:left w:val="nil"/>
              <w:bottom w:val="nil"/>
              <w:right w:val="nil"/>
            </w:tcBorders>
          </w:tcPr>
          <w:p w14:paraId="0DD6C99F" w14:textId="6F5C8D75" w:rsidR="00D239EB" w:rsidRDefault="00D239EB" w:rsidP="0043104A">
            <w:pPr>
              <w:keepNext/>
              <w:spacing w:after="0"/>
              <w:jc w:val="right"/>
              <w:pPrChange w:id="4295" w:author="Steve Barbeaux" w:date="2022-10-10T09:05:00Z">
                <w:pPr>
                  <w:keepNext/>
                  <w:spacing w:after="0"/>
                </w:pPr>
              </w:pPrChange>
            </w:pPr>
            <w:r w:rsidRPr="00B9716B">
              <w:t>-0.284</w:t>
            </w:r>
          </w:p>
        </w:tc>
        <w:tc>
          <w:tcPr>
            <w:tcW w:w="1420" w:type="dxa"/>
            <w:tcBorders>
              <w:top w:val="nil"/>
              <w:left w:val="nil"/>
              <w:bottom w:val="nil"/>
              <w:right w:val="nil"/>
            </w:tcBorders>
          </w:tcPr>
          <w:p w14:paraId="04019C47" w14:textId="4CABBD49" w:rsidR="00D239EB" w:rsidRDefault="00D239EB" w:rsidP="0043104A">
            <w:pPr>
              <w:keepNext/>
              <w:spacing w:after="0"/>
              <w:jc w:val="right"/>
              <w:pPrChange w:id="4296" w:author="Steve Barbeaux" w:date="2022-10-10T09:05:00Z">
                <w:pPr>
                  <w:keepNext/>
                  <w:spacing w:after="0"/>
                </w:pPr>
              </w:pPrChange>
            </w:pPr>
            <w:r w:rsidRPr="00CF1FD3">
              <w:t>0.0071</w:t>
            </w:r>
          </w:p>
        </w:tc>
        <w:tc>
          <w:tcPr>
            <w:tcW w:w="1421" w:type="dxa"/>
            <w:tcBorders>
              <w:top w:val="nil"/>
              <w:left w:val="nil"/>
              <w:bottom w:val="nil"/>
              <w:right w:val="nil"/>
            </w:tcBorders>
          </w:tcPr>
          <w:p w14:paraId="4CD4F628" w14:textId="7389760E" w:rsidR="00D239EB" w:rsidRDefault="00D239EB" w:rsidP="0043104A">
            <w:pPr>
              <w:keepNext/>
              <w:spacing w:after="0"/>
              <w:jc w:val="right"/>
              <w:pPrChange w:id="4297" w:author="Steve Barbeaux" w:date="2022-10-10T09:05:00Z">
                <w:pPr>
                  <w:keepNext/>
                  <w:spacing w:after="0"/>
                </w:pPr>
              </w:pPrChange>
            </w:pPr>
            <w:r w:rsidRPr="00CF1FD3">
              <w:t>2.997</w:t>
            </w:r>
          </w:p>
        </w:tc>
      </w:tr>
      <w:tr w:rsidR="00D239EB" w14:paraId="40023BFB" w14:textId="77777777" w:rsidTr="00090530">
        <w:trPr>
          <w:jc w:val="center"/>
        </w:trPr>
        <w:tc>
          <w:tcPr>
            <w:tcW w:w="1420" w:type="dxa"/>
            <w:tcBorders>
              <w:top w:val="nil"/>
              <w:left w:val="nil"/>
              <w:bottom w:val="nil"/>
              <w:right w:val="nil"/>
            </w:tcBorders>
          </w:tcPr>
          <w:p w14:paraId="42CE90E4" w14:textId="21F1F8AF" w:rsidR="00D239EB" w:rsidRDefault="00D239EB" w:rsidP="00D239EB">
            <w:pPr>
              <w:keepNext/>
              <w:spacing w:after="0"/>
            </w:pPr>
            <w:r>
              <w:t>2016</w:t>
            </w:r>
          </w:p>
        </w:tc>
        <w:tc>
          <w:tcPr>
            <w:tcW w:w="1421" w:type="dxa"/>
            <w:tcBorders>
              <w:top w:val="nil"/>
              <w:left w:val="nil"/>
              <w:bottom w:val="nil"/>
              <w:right w:val="nil"/>
            </w:tcBorders>
          </w:tcPr>
          <w:p w14:paraId="0999635B" w14:textId="7B82DD6F" w:rsidR="00D239EB" w:rsidRDefault="00D239EB" w:rsidP="0043104A">
            <w:pPr>
              <w:keepNext/>
              <w:spacing w:after="0"/>
              <w:jc w:val="right"/>
              <w:pPrChange w:id="4298" w:author="Steve Barbeaux" w:date="2022-10-10T09:05:00Z">
                <w:pPr>
                  <w:keepNext/>
                  <w:spacing w:after="0"/>
                </w:pPr>
              </w:pPrChange>
            </w:pPr>
            <w:r w:rsidRPr="00B9716B">
              <w:t>63.24</w:t>
            </w:r>
          </w:p>
        </w:tc>
        <w:tc>
          <w:tcPr>
            <w:tcW w:w="1420" w:type="dxa"/>
            <w:tcBorders>
              <w:top w:val="nil"/>
              <w:left w:val="nil"/>
              <w:bottom w:val="nil"/>
              <w:right w:val="nil"/>
            </w:tcBorders>
          </w:tcPr>
          <w:p w14:paraId="5C855C72" w14:textId="6675F052" w:rsidR="00D239EB" w:rsidRDefault="00D239EB" w:rsidP="0043104A">
            <w:pPr>
              <w:keepNext/>
              <w:spacing w:after="0"/>
              <w:jc w:val="right"/>
              <w:pPrChange w:id="4299" w:author="Steve Barbeaux" w:date="2022-10-10T09:05:00Z">
                <w:pPr>
                  <w:keepNext/>
                  <w:spacing w:after="0"/>
                </w:pPr>
              </w:pPrChange>
            </w:pPr>
            <w:r w:rsidRPr="00B9716B">
              <w:t>0.257</w:t>
            </w:r>
          </w:p>
        </w:tc>
        <w:tc>
          <w:tcPr>
            <w:tcW w:w="1421" w:type="dxa"/>
            <w:tcBorders>
              <w:top w:val="nil"/>
              <w:left w:val="nil"/>
              <w:bottom w:val="nil"/>
              <w:right w:val="nil"/>
            </w:tcBorders>
          </w:tcPr>
          <w:p w14:paraId="033858B6" w14:textId="55916383" w:rsidR="00D239EB" w:rsidRDefault="00D239EB" w:rsidP="0043104A">
            <w:pPr>
              <w:keepNext/>
              <w:spacing w:after="0"/>
              <w:jc w:val="right"/>
              <w:pPrChange w:id="4300" w:author="Steve Barbeaux" w:date="2022-10-10T09:05:00Z">
                <w:pPr>
                  <w:keepNext/>
                  <w:spacing w:after="0"/>
                </w:pPr>
              </w:pPrChange>
            </w:pPr>
            <w:r w:rsidRPr="00B9716B">
              <w:t>-0.445</w:t>
            </w:r>
          </w:p>
        </w:tc>
        <w:tc>
          <w:tcPr>
            <w:tcW w:w="1420" w:type="dxa"/>
            <w:tcBorders>
              <w:top w:val="nil"/>
              <w:left w:val="nil"/>
              <w:bottom w:val="nil"/>
              <w:right w:val="nil"/>
            </w:tcBorders>
          </w:tcPr>
          <w:p w14:paraId="23AFE2AF" w14:textId="45A37DBE" w:rsidR="00D239EB" w:rsidRDefault="00D239EB" w:rsidP="0043104A">
            <w:pPr>
              <w:keepNext/>
              <w:spacing w:after="0"/>
              <w:jc w:val="right"/>
              <w:pPrChange w:id="4301" w:author="Steve Barbeaux" w:date="2022-10-10T09:05:00Z">
                <w:pPr>
                  <w:keepNext/>
                  <w:spacing w:after="0"/>
                </w:pPr>
              </w:pPrChange>
            </w:pPr>
            <w:r w:rsidRPr="00CF1FD3">
              <w:t>0.0075</w:t>
            </w:r>
          </w:p>
        </w:tc>
        <w:tc>
          <w:tcPr>
            <w:tcW w:w="1421" w:type="dxa"/>
            <w:tcBorders>
              <w:top w:val="nil"/>
              <w:left w:val="nil"/>
              <w:bottom w:val="nil"/>
              <w:right w:val="nil"/>
            </w:tcBorders>
          </w:tcPr>
          <w:p w14:paraId="2D981FA1" w14:textId="2C1BC41B" w:rsidR="00D239EB" w:rsidRDefault="00D239EB" w:rsidP="0043104A">
            <w:pPr>
              <w:keepNext/>
              <w:spacing w:after="0"/>
              <w:jc w:val="right"/>
              <w:pPrChange w:id="4302" w:author="Steve Barbeaux" w:date="2022-10-10T09:05:00Z">
                <w:pPr>
                  <w:keepNext/>
                  <w:spacing w:after="0"/>
                </w:pPr>
              </w:pPrChange>
            </w:pPr>
            <w:r w:rsidRPr="00CF1FD3">
              <w:t>2.983</w:t>
            </w:r>
          </w:p>
        </w:tc>
      </w:tr>
      <w:tr w:rsidR="00D239EB" w14:paraId="3B61F708" w14:textId="77777777" w:rsidTr="00217552">
        <w:tblPrEx>
          <w:tblW w:w="0" w:type="auto"/>
          <w:jc w:val="center"/>
          <w:tblLayout w:type="fixed"/>
          <w:tblLook w:val="01E0" w:firstRow="1" w:lastRow="1" w:firstColumn="1" w:lastColumn="1" w:noHBand="0" w:noVBand="0"/>
          <w:tblPrExChange w:id="4303" w:author="Steve Barbeaux" w:date="2022-10-09T19:45:00Z">
            <w:tblPrEx>
              <w:tblW w:w="0" w:type="auto"/>
              <w:jc w:val="center"/>
              <w:tblLayout w:type="fixed"/>
              <w:tblLook w:val="01E0" w:firstRow="1" w:lastRow="1" w:firstColumn="1" w:lastColumn="1" w:noHBand="0" w:noVBand="0"/>
            </w:tblPrEx>
          </w:tblPrExChange>
        </w:tblPrEx>
        <w:trPr>
          <w:jc w:val="center"/>
          <w:trPrChange w:id="4304" w:author="Steve Barbeaux" w:date="2022-10-09T19:45:00Z">
            <w:trPr>
              <w:jc w:val="center"/>
            </w:trPr>
          </w:trPrChange>
        </w:trPr>
        <w:tc>
          <w:tcPr>
            <w:tcW w:w="1420" w:type="dxa"/>
            <w:tcBorders>
              <w:top w:val="nil"/>
              <w:left w:val="nil"/>
              <w:bottom w:val="nil"/>
              <w:right w:val="nil"/>
            </w:tcBorders>
            <w:tcPrChange w:id="4305" w:author="Steve Barbeaux" w:date="2022-10-09T19:45:00Z">
              <w:tcPr>
                <w:tcW w:w="1420" w:type="dxa"/>
                <w:tcBorders>
                  <w:top w:val="nil"/>
                  <w:left w:val="nil"/>
                  <w:bottom w:val="single" w:sz="4" w:space="0" w:color="auto"/>
                  <w:right w:val="nil"/>
                </w:tcBorders>
              </w:tcPr>
            </w:tcPrChange>
          </w:tcPr>
          <w:p w14:paraId="3D6E3A6E" w14:textId="70210126" w:rsidR="00D239EB" w:rsidRDefault="00D239EB" w:rsidP="00D239EB">
            <w:pPr>
              <w:keepNext/>
              <w:spacing w:after="0"/>
            </w:pPr>
            <w:r>
              <w:t>2018</w:t>
            </w:r>
          </w:p>
        </w:tc>
        <w:tc>
          <w:tcPr>
            <w:tcW w:w="1421" w:type="dxa"/>
            <w:tcBorders>
              <w:top w:val="nil"/>
              <w:left w:val="nil"/>
              <w:bottom w:val="nil"/>
              <w:right w:val="nil"/>
            </w:tcBorders>
            <w:tcPrChange w:id="4306" w:author="Steve Barbeaux" w:date="2022-10-09T19:45:00Z">
              <w:tcPr>
                <w:tcW w:w="1421" w:type="dxa"/>
                <w:tcBorders>
                  <w:top w:val="nil"/>
                  <w:left w:val="nil"/>
                  <w:bottom w:val="single" w:sz="4" w:space="0" w:color="auto"/>
                  <w:right w:val="nil"/>
                </w:tcBorders>
              </w:tcPr>
            </w:tcPrChange>
          </w:tcPr>
          <w:p w14:paraId="48C4639B" w14:textId="21E8573D" w:rsidR="00D239EB" w:rsidRDefault="00D239EB" w:rsidP="0043104A">
            <w:pPr>
              <w:keepNext/>
              <w:spacing w:after="0"/>
              <w:jc w:val="right"/>
              <w:pPrChange w:id="4307" w:author="Steve Barbeaux" w:date="2022-10-10T09:05:00Z">
                <w:pPr>
                  <w:keepNext/>
                  <w:spacing w:after="0"/>
                </w:pPr>
              </w:pPrChange>
            </w:pPr>
            <w:r w:rsidRPr="00B9716B">
              <w:t>59.80</w:t>
            </w:r>
          </w:p>
        </w:tc>
        <w:tc>
          <w:tcPr>
            <w:tcW w:w="1420" w:type="dxa"/>
            <w:tcBorders>
              <w:top w:val="nil"/>
              <w:left w:val="nil"/>
              <w:bottom w:val="nil"/>
              <w:right w:val="nil"/>
            </w:tcBorders>
            <w:tcPrChange w:id="4308" w:author="Steve Barbeaux" w:date="2022-10-09T19:45:00Z">
              <w:tcPr>
                <w:tcW w:w="1420" w:type="dxa"/>
                <w:tcBorders>
                  <w:top w:val="nil"/>
                  <w:left w:val="nil"/>
                  <w:bottom w:val="single" w:sz="4" w:space="0" w:color="auto"/>
                  <w:right w:val="nil"/>
                </w:tcBorders>
              </w:tcPr>
            </w:tcPrChange>
          </w:tcPr>
          <w:p w14:paraId="312DFC63" w14:textId="43070D78" w:rsidR="00D239EB" w:rsidRDefault="00D239EB" w:rsidP="0043104A">
            <w:pPr>
              <w:keepNext/>
              <w:spacing w:after="0"/>
              <w:jc w:val="right"/>
              <w:pPrChange w:id="4309" w:author="Steve Barbeaux" w:date="2022-10-10T09:05:00Z">
                <w:pPr>
                  <w:keepNext/>
                  <w:spacing w:after="0"/>
                </w:pPr>
              </w:pPrChange>
            </w:pPr>
            <w:r w:rsidRPr="00B9716B">
              <w:t>0.271</w:t>
            </w:r>
          </w:p>
        </w:tc>
        <w:tc>
          <w:tcPr>
            <w:tcW w:w="1421" w:type="dxa"/>
            <w:tcBorders>
              <w:top w:val="nil"/>
              <w:left w:val="nil"/>
              <w:bottom w:val="nil"/>
              <w:right w:val="nil"/>
            </w:tcBorders>
            <w:tcPrChange w:id="4310" w:author="Steve Barbeaux" w:date="2022-10-09T19:45:00Z">
              <w:tcPr>
                <w:tcW w:w="1421" w:type="dxa"/>
                <w:tcBorders>
                  <w:top w:val="nil"/>
                  <w:left w:val="nil"/>
                  <w:bottom w:val="single" w:sz="4" w:space="0" w:color="auto"/>
                  <w:right w:val="nil"/>
                </w:tcBorders>
              </w:tcPr>
            </w:tcPrChange>
          </w:tcPr>
          <w:p w14:paraId="4C383BF4" w14:textId="124D3BC6" w:rsidR="00D239EB" w:rsidRDefault="00D239EB" w:rsidP="0043104A">
            <w:pPr>
              <w:keepNext/>
              <w:spacing w:after="0"/>
              <w:jc w:val="right"/>
              <w:pPrChange w:id="4311" w:author="Steve Barbeaux" w:date="2022-10-10T09:05:00Z">
                <w:pPr>
                  <w:keepNext/>
                  <w:spacing w:after="0"/>
                </w:pPr>
              </w:pPrChange>
            </w:pPr>
            <w:r w:rsidRPr="00B9716B">
              <w:t>-0.527</w:t>
            </w:r>
          </w:p>
        </w:tc>
        <w:tc>
          <w:tcPr>
            <w:tcW w:w="1420" w:type="dxa"/>
            <w:tcBorders>
              <w:top w:val="nil"/>
              <w:left w:val="nil"/>
              <w:bottom w:val="nil"/>
              <w:right w:val="nil"/>
            </w:tcBorders>
            <w:tcPrChange w:id="4312" w:author="Steve Barbeaux" w:date="2022-10-09T19:45:00Z">
              <w:tcPr>
                <w:tcW w:w="1420" w:type="dxa"/>
                <w:tcBorders>
                  <w:top w:val="nil"/>
                  <w:left w:val="nil"/>
                  <w:bottom w:val="single" w:sz="4" w:space="0" w:color="auto"/>
                  <w:right w:val="nil"/>
                </w:tcBorders>
              </w:tcPr>
            </w:tcPrChange>
          </w:tcPr>
          <w:p w14:paraId="2460DF40" w14:textId="7605D5E7" w:rsidR="00D239EB" w:rsidRDefault="00D239EB" w:rsidP="0043104A">
            <w:pPr>
              <w:keepNext/>
              <w:spacing w:after="0"/>
              <w:jc w:val="right"/>
              <w:pPrChange w:id="4313" w:author="Steve Barbeaux" w:date="2022-10-10T09:05:00Z">
                <w:pPr>
                  <w:keepNext/>
                  <w:spacing w:after="0"/>
                </w:pPr>
              </w:pPrChange>
            </w:pPr>
            <w:r w:rsidRPr="00CF1FD3">
              <w:t>0.0072</w:t>
            </w:r>
          </w:p>
        </w:tc>
        <w:tc>
          <w:tcPr>
            <w:tcW w:w="1421" w:type="dxa"/>
            <w:tcBorders>
              <w:top w:val="nil"/>
              <w:left w:val="nil"/>
              <w:bottom w:val="nil"/>
              <w:right w:val="nil"/>
            </w:tcBorders>
            <w:tcPrChange w:id="4314" w:author="Steve Barbeaux" w:date="2022-10-09T19:45:00Z">
              <w:tcPr>
                <w:tcW w:w="1421" w:type="dxa"/>
                <w:tcBorders>
                  <w:top w:val="nil"/>
                  <w:left w:val="nil"/>
                  <w:bottom w:val="single" w:sz="4" w:space="0" w:color="auto"/>
                  <w:right w:val="nil"/>
                </w:tcBorders>
              </w:tcPr>
            </w:tcPrChange>
          </w:tcPr>
          <w:p w14:paraId="33616B66" w14:textId="58EC02B7" w:rsidR="00D239EB" w:rsidRDefault="00D239EB" w:rsidP="0043104A">
            <w:pPr>
              <w:keepNext/>
              <w:spacing w:after="0"/>
              <w:jc w:val="right"/>
              <w:pPrChange w:id="4315" w:author="Steve Barbeaux" w:date="2022-10-10T09:05:00Z">
                <w:pPr>
                  <w:keepNext/>
                  <w:spacing w:after="0"/>
                </w:pPr>
              </w:pPrChange>
            </w:pPr>
            <w:r w:rsidRPr="00CF1FD3">
              <w:t>3.003</w:t>
            </w:r>
          </w:p>
        </w:tc>
      </w:tr>
      <w:tr w:rsidR="00217552" w14:paraId="26E43C1A" w14:textId="77777777" w:rsidTr="00643E3E">
        <w:trPr>
          <w:jc w:val="center"/>
          <w:ins w:id="4316" w:author="Steve Barbeaux" w:date="2022-10-09T19:45:00Z"/>
        </w:trPr>
        <w:tc>
          <w:tcPr>
            <w:tcW w:w="1420" w:type="dxa"/>
            <w:tcBorders>
              <w:top w:val="nil"/>
              <w:left w:val="nil"/>
              <w:bottom w:val="single" w:sz="4" w:space="0" w:color="auto"/>
              <w:right w:val="nil"/>
            </w:tcBorders>
          </w:tcPr>
          <w:p w14:paraId="54C26D15" w14:textId="5D300B47" w:rsidR="00217552" w:rsidRDefault="00217552" w:rsidP="00D239EB">
            <w:pPr>
              <w:keepNext/>
              <w:spacing w:after="0"/>
              <w:rPr>
                <w:ins w:id="4317" w:author="Steve Barbeaux" w:date="2022-10-09T19:45:00Z"/>
              </w:rPr>
            </w:pPr>
            <w:ins w:id="4318" w:author="Steve Barbeaux" w:date="2022-10-09T19:45:00Z">
              <w:r>
                <w:t>202</w:t>
              </w:r>
              <w:r w:rsidR="002F12ED">
                <w:t>2</w:t>
              </w:r>
            </w:ins>
            <w:ins w:id="4319" w:author="Steve Barbeaux" w:date="2022-10-10T09:04:00Z">
              <w:r w:rsidR="0043104A">
                <w:t>*</w:t>
              </w:r>
            </w:ins>
          </w:p>
        </w:tc>
        <w:tc>
          <w:tcPr>
            <w:tcW w:w="1421" w:type="dxa"/>
            <w:tcBorders>
              <w:top w:val="nil"/>
              <w:left w:val="nil"/>
              <w:bottom w:val="single" w:sz="4" w:space="0" w:color="auto"/>
              <w:right w:val="nil"/>
            </w:tcBorders>
          </w:tcPr>
          <w:p w14:paraId="41DF9878" w14:textId="5DD54E2C" w:rsidR="00217552" w:rsidRPr="00B9716B" w:rsidRDefault="0043104A" w:rsidP="0043104A">
            <w:pPr>
              <w:keepNext/>
              <w:spacing w:after="0"/>
              <w:jc w:val="center"/>
              <w:rPr>
                <w:ins w:id="4320" w:author="Steve Barbeaux" w:date="2022-10-09T19:45:00Z"/>
              </w:rPr>
              <w:pPrChange w:id="4321" w:author="Steve Barbeaux" w:date="2022-10-10T09:05:00Z">
                <w:pPr>
                  <w:keepNext/>
                  <w:spacing w:after="0"/>
                </w:pPr>
              </w:pPrChange>
            </w:pPr>
            <w:ins w:id="4322" w:author="Steve Barbeaux" w:date="2022-10-10T09:04:00Z">
              <w:r>
                <w:t>-</w:t>
              </w:r>
            </w:ins>
          </w:p>
        </w:tc>
        <w:tc>
          <w:tcPr>
            <w:tcW w:w="1420" w:type="dxa"/>
            <w:tcBorders>
              <w:top w:val="nil"/>
              <w:left w:val="nil"/>
              <w:bottom w:val="single" w:sz="4" w:space="0" w:color="auto"/>
              <w:right w:val="nil"/>
            </w:tcBorders>
          </w:tcPr>
          <w:p w14:paraId="39E90544" w14:textId="5B24E126" w:rsidR="00217552" w:rsidRPr="00B9716B" w:rsidRDefault="0043104A" w:rsidP="0043104A">
            <w:pPr>
              <w:keepNext/>
              <w:spacing w:after="0"/>
              <w:jc w:val="center"/>
              <w:rPr>
                <w:ins w:id="4323" w:author="Steve Barbeaux" w:date="2022-10-09T19:45:00Z"/>
              </w:rPr>
              <w:pPrChange w:id="4324" w:author="Steve Barbeaux" w:date="2022-10-10T09:05:00Z">
                <w:pPr>
                  <w:keepNext/>
                  <w:spacing w:after="0"/>
                </w:pPr>
              </w:pPrChange>
            </w:pPr>
            <w:ins w:id="4325" w:author="Steve Barbeaux" w:date="2022-10-10T09:04:00Z">
              <w:r>
                <w:t>-</w:t>
              </w:r>
            </w:ins>
          </w:p>
        </w:tc>
        <w:tc>
          <w:tcPr>
            <w:tcW w:w="1421" w:type="dxa"/>
            <w:tcBorders>
              <w:top w:val="nil"/>
              <w:left w:val="nil"/>
              <w:bottom w:val="single" w:sz="4" w:space="0" w:color="auto"/>
              <w:right w:val="nil"/>
            </w:tcBorders>
          </w:tcPr>
          <w:p w14:paraId="3B7BDB18" w14:textId="30DE4F9D" w:rsidR="00217552" w:rsidRPr="00B9716B" w:rsidRDefault="0043104A" w:rsidP="0043104A">
            <w:pPr>
              <w:keepNext/>
              <w:spacing w:after="0"/>
              <w:jc w:val="center"/>
              <w:rPr>
                <w:ins w:id="4326" w:author="Steve Barbeaux" w:date="2022-10-09T19:45:00Z"/>
              </w:rPr>
              <w:pPrChange w:id="4327" w:author="Steve Barbeaux" w:date="2022-10-10T09:05:00Z">
                <w:pPr>
                  <w:keepNext/>
                  <w:spacing w:after="0"/>
                </w:pPr>
              </w:pPrChange>
            </w:pPr>
            <w:ins w:id="4328" w:author="Steve Barbeaux" w:date="2022-10-10T09:04:00Z">
              <w:r>
                <w:t>-</w:t>
              </w:r>
            </w:ins>
          </w:p>
        </w:tc>
        <w:tc>
          <w:tcPr>
            <w:tcW w:w="1420" w:type="dxa"/>
            <w:tcBorders>
              <w:top w:val="nil"/>
              <w:left w:val="nil"/>
              <w:bottom w:val="single" w:sz="4" w:space="0" w:color="auto"/>
              <w:right w:val="nil"/>
            </w:tcBorders>
          </w:tcPr>
          <w:p w14:paraId="1990F5F2" w14:textId="3BC9247F" w:rsidR="00217552" w:rsidRPr="00CF1FD3" w:rsidRDefault="0043104A" w:rsidP="0043104A">
            <w:pPr>
              <w:keepNext/>
              <w:spacing w:after="0"/>
              <w:jc w:val="right"/>
              <w:rPr>
                <w:ins w:id="4329" w:author="Steve Barbeaux" w:date="2022-10-09T19:45:00Z"/>
              </w:rPr>
              <w:pPrChange w:id="4330" w:author="Steve Barbeaux" w:date="2022-10-10T09:05:00Z">
                <w:pPr>
                  <w:keepNext/>
                  <w:spacing w:after="0"/>
                </w:pPr>
              </w:pPrChange>
            </w:pPr>
            <w:ins w:id="4331" w:author="Steve Barbeaux" w:date="2022-10-10T09:04:00Z">
              <w:r>
                <w:t>0.0053</w:t>
              </w:r>
            </w:ins>
          </w:p>
        </w:tc>
        <w:tc>
          <w:tcPr>
            <w:tcW w:w="1421" w:type="dxa"/>
            <w:tcBorders>
              <w:top w:val="nil"/>
              <w:left w:val="nil"/>
              <w:bottom w:val="single" w:sz="4" w:space="0" w:color="auto"/>
              <w:right w:val="nil"/>
            </w:tcBorders>
          </w:tcPr>
          <w:p w14:paraId="693810AA" w14:textId="735E7D0C" w:rsidR="00217552" w:rsidRPr="00CF1FD3" w:rsidRDefault="006D53AC" w:rsidP="0043104A">
            <w:pPr>
              <w:keepNext/>
              <w:spacing w:after="0"/>
              <w:jc w:val="right"/>
              <w:rPr>
                <w:ins w:id="4332" w:author="Steve Barbeaux" w:date="2022-10-09T19:45:00Z"/>
              </w:rPr>
              <w:pPrChange w:id="4333" w:author="Steve Barbeaux" w:date="2022-10-10T09:05:00Z">
                <w:pPr>
                  <w:keepNext/>
                  <w:spacing w:after="0"/>
                </w:pPr>
              </w:pPrChange>
            </w:pPr>
            <w:ins w:id="4334" w:author="Steve Barbeaux" w:date="2022-10-10T08:58:00Z">
              <w:r>
                <w:t>3.1804</w:t>
              </w:r>
            </w:ins>
          </w:p>
        </w:tc>
      </w:tr>
    </w:tbl>
    <w:p w14:paraId="53D6AC2F" w14:textId="77777777" w:rsidR="00154963" w:rsidRDefault="00154963" w:rsidP="006C107F">
      <w:pPr>
        <w:pStyle w:val="Heading5"/>
      </w:pPr>
    </w:p>
    <w:p w14:paraId="6D986076" w14:textId="77777777" w:rsidR="00154963" w:rsidRDefault="00154963" w:rsidP="006C107F">
      <w:pPr>
        <w:pStyle w:val="Heading5"/>
        <w:sectPr w:rsidR="00154963" w:rsidSect="00154963">
          <w:type w:val="continuous"/>
          <w:pgSz w:w="12240" w:h="15840" w:code="1"/>
          <w:pgMar w:top="1440" w:right="1440" w:bottom="1440" w:left="1440" w:header="720" w:footer="720" w:gutter="0"/>
          <w:cols w:space="720"/>
          <w:docGrid w:linePitch="360"/>
        </w:sectPr>
      </w:pPr>
    </w:p>
    <w:p w14:paraId="09B98376" w14:textId="2F76BECA" w:rsidR="006C107F" w:rsidRDefault="006C107F" w:rsidP="00090530">
      <w:pPr>
        <w:pStyle w:val="Caption"/>
      </w:pPr>
      <w:r>
        <w:t>Table 1A.</w:t>
      </w:r>
      <w:r w:rsidR="00200B7D">
        <w:fldChar w:fldCharType="begin"/>
      </w:r>
      <w:r>
        <w:instrText xml:space="preserve"> seq tab </w:instrText>
      </w:r>
      <w:r w:rsidR="00200B7D">
        <w:fldChar w:fldCharType="separate"/>
      </w:r>
      <w:r w:rsidR="00E66CA0">
        <w:rPr>
          <w:noProof/>
        </w:rPr>
        <w:t>14</w:t>
      </w:r>
      <w:r w:rsidR="00200B7D">
        <w:fldChar w:fldCharType="end"/>
      </w:r>
      <w:r>
        <w:t>.</w:t>
      </w:r>
      <w:r>
        <w:tab/>
        <w:t xml:space="preserve">Percentage mature females at age from </w:t>
      </w:r>
      <w:proofErr w:type="spellStart"/>
      <w:r>
        <w:t>Wespestad</w:t>
      </w:r>
      <w:proofErr w:type="spellEnd"/>
      <w:r>
        <w:t xml:space="preserve"> and Terry (1984) for the BSAI and mean percentage of mature females at age for the Gulf of Alaska from Dorn </w:t>
      </w:r>
      <w:r w:rsidR="00C43270" w:rsidRPr="00C43270">
        <w:rPr>
          <w:i/>
        </w:rPr>
        <w:t>et al.</w:t>
      </w:r>
      <w:r>
        <w:t xml:space="preserve"> (200</w:t>
      </w:r>
      <w:r w:rsidR="00C63F58">
        <w:t>9</w:t>
      </w:r>
      <w:r>
        <w:t>) for 1983-2006 (GOA).</w:t>
      </w:r>
    </w:p>
    <w:tbl>
      <w:tblPr>
        <w:tblW w:w="5000" w:type="pct"/>
        <w:tblBorders>
          <w:top w:val="single" w:sz="6" w:space="0" w:color="auto"/>
          <w:bottom w:val="single" w:sz="6" w:space="0" w:color="auto"/>
        </w:tblBorders>
        <w:tblLook w:val="01E0" w:firstRow="1" w:lastRow="1" w:firstColumn="1" w:lastColumn="1" w:noHBand="0" w:noVBand="0"/>
      </w:tblPr>
      <w:tblGrid>
        <w:gridCol w:w="845"/>
        <w:gridCol w:w="642"/>
        <w:gridCol w:w="642"/>
        <w:gridCol w:w="642"/>
        <w:gridCol w:w="642"/>
        <w:gridCol w:w="642"/>
        <w:gridCol w:w="642"/>
        <w:gridCol w:w="642"/>
        <w:gridCol w:w="642"/>
        <w:gridCol w:w="610"/>
        <w:gridCol w:w="674"/>
        <w:gridCol w:w="642"/>
        <w:gridCol w:w="642"/>
        <w:gridCol w:w="811"/>
      </w:tblGrid>
      <w:tr w:rsidR="006C107F" w14:paraId="3AD45445" w14:textId="77777777" w:rsidTr="00D87DB4">
        <w:trPr>
          <w:trHeight w:val="411"/>
        </w:trPr>
        <w:tc>
          <w:tcPr>
            <w:tcW w:w="451" w:type="pct"/>
            <w:tcBorders>
              <w:top w:val="double" w:sz="4" w:space="0" w:color="auto"/>
              <w:bottom w:val="single" w:sz="4" w:space="0" w:color="auto"/>
            </w:tcBorders>
            <w:shd w:val="clear" w:color="auto" w:fill="auto"/>
            <w:vAlign w:val="center"/>
          </w:tcPr>
          <w:p w14:paraId="2CF4EB42" w14:textId="77777777" w:rsidR="006C107F" w:rsidRPr="001772BA" w:rsidRDefault="006C107F" w:rsidP="00D87DB4">
            <w:r w:rsidRPr="001772BA">
              <w:t>Age</w:t>
            </w:r>
          </w:p>
        </w:tc>
        <w:tc>
          <w:tcPr>
            <w:tcW w:w="343" w:type="pct"/>
            <w:tcBorders>
              <w:top w:val="double" w:sz="4" w:space="0" w:color="auto"/>
              <w:bottom w:val="single" w:sz="4" w:space="0" w:color="auto"/>
            </w:tcBorders>
            <w:shd w:val="clear" w:color="auto" w:fill="auto"/>
            <w:vAlign w:val="center"/>
          </w:tcPr>
          <w:p w14:paraId="4AF20EF4" w14:textId="77777777" w:rsidR="006C107F" w:rsidRPr="001772BA" w:rsidRDefault="006C107F" w:rsidP="00D87DB4">
            <w:r w:rsidRPr="001772BA">
              <w:t>1</w:t>
            </w:r>
          </w:p>
        </w:tc>
        <w:tc>
          <w:tcPr>
            <w:tcW w:w="343" w:type="pct"/>
            <w:tcBorders>
              <w:top w:val="double" w:sz="4" w:space="0" w:color="auto"/>
              <w:bottom w:val="single" w:sz="4" w:space="0" w:color="auto"/>
            </w:tcBorders>
            <w:shd w:val="clear" w:color="auto" w:fill="auto"/>
            <w:vAlign w:val="center"/>
          </w:tcPr>
          <w:p w14:paraId="43348786" w14:textId="77777777" w:rsidR="006C107F" w:rsidRPr="001772BA" w:rsidRDefault="006C107F" w:rsidP="00D87DB4">
            <w:r w:rsidRPr="001772BA">
              <w:t>2</w:t>
            </w:r>
          </w:p>
        </w:tc>
        <w:tc>
          <w:tcPr>
            <w:tcW w:w="343" w:type="pct"/>
            <w:tcBorders>
              <w:top w:val="double" w:sz="4" w:space="0" w:color="auto"/>
              <w:bottom w:val="single" w:sz="4" w:space="0" w:color="auto"/>
            </w:tcBorders>
            <w:shd w:val="clear" w:color="auto" w:fill="auto"/>
            <w:vAlign w:val="center"/>
          </w:tcPr>
          <w:p w14:paraId="513FF433" w14:textId="77777777" w:rsidR="006C107F" w:rsidRPr="001772BA" w:rsidRDefault="006C107F" w:rsidP="00D87DB4">
            <w:r w:rsidRPr="001772BA">
              <w:t>3</w:t>
            </w:r>
          </w:p>
        </w:tc>
        <w:tc>
          <w:tcPr>
            <w:tcW w:w="343" w:type="pct"/>
            <w:tcBorders>
              <w:top w:val="double" w:sz="4" w:space="0" w:color="auto"/>
              <w:bottom w:val="single" w:sz="4" w:space="0" w:color="auto"/>
            </w:tcBorders>
            <w:shd w:val="clear" w:color="auto" w:fill="auto"/>
            <w:vAlign w:val="center"/>
          </w:tcPr>
          <w:p w14:paraId="1D881E2C" w14:textId="77777777" w:rsidR="006C107F" w:rsidRPr="001772BA" w:rsidRDefault="006C107F" w:rsidP="00D87DB4">
            <w:r w:rsidRPr="001772BA">
              <w:t>4</w:t>
            </w:r>
          </w:p>
        </w:tc>
        <w:tc>
          <w:tcPr>
            <w:tcW w:w="343" w:type="pct"/>
            <w:tcBorders>
              <w:top w:val="double" w:sz="4" w:space="0" w:color="auto"/>
              <w:bottom w:val="single" w:sz="4" w:space="0" w:color="auto"/>
            </w:tcBorders>
            <w:shd w:val="clear" w:color="auto" w:fill="auto"/>
            <w:vAlign w:val="center"/>
          </w:tcPr>
          <w:p w14:paraId="09FA4911" w14:textId="77777777" w:rsidR="006C107F" w:rsidRPr="001772BA" w:rsidRDefault="006C107F" w:rsidP="00D87DB4">
            <w:r w:rsidRPr="001772BA">
              <w:t>5</w:t>
            </w:r>
          </w:p>
        </w:tc>
        <w:tc>
          <w:tcPr>
            <w:tcW w:w="343" w:type="pct"/>
            <w:tcBorders>
              <w:top w:val="double" w:sz="4" w:space="0" w:color="auto"/>
              <w:bottom w:val="single" w:sz="4" w:space="0" w:color="auto"/>
            </w:tcBorders>
            <w:shd w:val="clear" w:color="auto" w:fill="auto"/>
            <w:vAlign w:val="center"/>
          </w:tcPr>
          <w:p w14:paraId="61D1C4CD" w14:textId="77777777" w:rsidR="006C107F" w:rsidRPr="001772BA" w:rsidRDefault="006C107F" w:rsidP="00D87DB4">
            <w:r w:rsidRPr="001772BA">
              <w:t>6</w:t>
            </w:r>
          </w:p>
        </w:tc>
        <w:tc>
          <w:tcPr>
            <w:tcW w:w="343" w:type="pct"/>
            <w:tcBorders>
              <w:top w:val="double" w:sz="4" w:space="0" w:color="auto"/>
              <w:bottom w:val="single" w:sz="4" w:space="0" w:color="auto"/>
            </w:tcBorders>
            <w:shd w:val="clear" w:color="auto" w:fill="auto"/>
            <w:vAlign w:val="center"/>
          </w:tcPr>
          <w:p w14:paraId="4777CC15" w14:textId="77777777" w:rsidR="006C107F" w:rsidRPr="001772BA" w:rsidRDefault="006C107F" w:rsidP="00D87DB4">
            <w:r w:rsidRPr="001772BA">
              <w:t>7</w:t>
            </w:r>
          </w:p>
        </w:tc>
        <w:tc>
          <w:tcPr>
            <w:tcW w:w="343" w:type="pct"/>
            <w:tcBorders>
              <w:top w:val="double" w:sz="4" w:space="0" w:color="auto"/>
              <w:bottom w:val="single" w:sz="4" w:space="0" w:color="auto"/>
            </w:tcBorders>
            <w:shd w:val="clear" w:color="auto" w:fill="auto"/>
            <w:vAlign w:val="center"/>
          </w:tcPr>
          <w:p w14:paraId="59DD12C6" w14:textId="77777777" w:rsidR="006C107F" w:rsidRPr="001772BA" w:rsidRDefault="006C107F" w:rsidP="00D87DB4">
            <w:r w:rsidRPr="001772BA">
              <w:t>8</w:t>
            </w:r>
          </w:p>
        </w:tc>
        <w:tc>
          <w:tcPr>
            <w:tcW w:w="326" w:type="pct"/>
            <w:tcBorders>
              <w:top w:val="double" w:sz="4" w:space="0" w:color="auto"/>
              <w:bottom w:val="single" w:sz="4" w:space="0" w:color="auto"/>
            </w:tcBorders>
            <w:shd w:val="clear" w:color="auto" w:fill="auto"/>
            <w:vAlign w:val="center"/>
          </w:tcPr>
          <w:p w14:paraId="11262B45" w14:textId="77777777" w:rsidR="006C107F" w:rsidRPr="001772BA" w:rsidRDefault="006C107F" w:rsidP="00D87DB4">
            <w:r w:rsidRPr="001772BA">
              <w:t>9</w:t>
            </w:r>
          </w:p>
        </w:tc>
        <w:tc>
          <w:tcPr>
            <w:tcW w:w="360" w:type="pct"/>
            <w:tcBorders>
              <w:top w:val="double" w:sz="4" w:space="0" w:color="auto"/>
              <w:bottom w:val="single" w:sz="4" w:space="0" w:color="auto"/>
            </w:tcBorders>
            <w:shd w:val="clear" w:color="auto" w:fill="auto"/>
            <w:vAlign w:val="center"/>
          </w:tcPr>
          <w:p w14:paraId="0056BAC8" w14:textId="77777777" w:rsidR="006C107F" w:rsidRPr="001772BA" w:rsidRDefault="006C107F" w:rsidP="00D87DB4">
            <w:r w:rsidRPr="001772BA">
              <w:t>10</w:t>
            </w:r>
          </w:p>
        </w:tc>
        <w:tc>
          <w:tcPr>
            <w:tcW w:w="343" w:type="pct"/>
            <w:tcBorders>
              <w:top w:val="double" w:sz="4" w:space="0" w:color="auto"/>
              <w:bottom w:val="single" w:sz="4" w:space="0" w:color="auto"/>
            </w:tcBorders>
            <w:shd w:val="clear" w:color="auto" w:fill="auto"/>
            <w:vAlign w:val="center"/>
          </w:tcPr>
          <w:p w14:paraId="1A482D6D" w14:textId="77777777" w:rsidR="006C107F" w:rsidRPr="001772BA" w:rsidRDefault="006C107F" w:rsidP="00D87DB4">
            <w:r w:rsidRPr="001772BA">
              <w:t>11</w:t>
            </w:r>
          </w:p>
        </w:tc>
        <w:tc>
          <w:tcPr>
            <w:tcW w:w="343" w:type="pct"/>
            <w:tcBorders>
              <w:top w:val="double" w:sz="4" w:space="0" w:color="auto"/>
              <w:bottom w:val="single" w:sz="4" w:space="0" w:color="auto"/>
            </w:tcBorders>
            <w:shd w:val="clear" w:color="auto" w:fill="auto"/>
            <w:vAlign w:val="center"/>
          </w:tcPr>
          <w:p w14:paraId="5E036CDD" w14:textId="77777777" w:rsidR="006C107F" w:rsidRPr="001772BA" w:rsidRDefault="006C107F" w:rsidP="00D87DB4">
            <w:r w:rsidRPr="001772BA">
              <w:t>12</w:t>
            </w:r>
          </w:p>
        </w:tc>
        <w:tc>
          <w:tcPr>
            <w:tcW w:w="436" w:type="pct"/>
            <w:tcBorders>
              <w:top w:val="double" w:sz="4" w:space="0" w:color="auto"/>
              <w:bottom w:val="single" w:sz="4" w:space="0" w:color="auto"/>
            </w:tcBorders>
            <w:shd w:val="clear" w:color="auto" w:fill="auto"/>
            <w:vAlign w:val="center"/>
          </w:tcPr>
          <w:p w14:paraId="44744052" w14:textId="77777777" w:rsidR="006C107F" w:rsidRPr="001772BA" w:rsidRDefault="006C107F" w:rsidP="00D87DB4">
            <w:r w:rsidRPr="001772BA">
              <w:t>13-15</w:t>
            </w:r>
          </w:p>
        </w:tc>
      </w:tr>
      <w:tr w:rsidR="006C107F" w:rsidRPr="00C421B4" w14:paraId="36CB347F" w14:textId="77777777" w:rsidTr="00D87DB4">
        <w:trPr>
          <w:trHeight w:val="260"/>
        </w:trPr>
        <w:tc>
          <w:tcPr>
            <w:tcW w:w="451" w:type="pct"/>
            <w:tcBorders>
              <w:top w:val="single" w:sz="4" w:space="0" w:color="auto"/>
              <w:bottom w:val="single" w:sz="4" w:space="0" w:color="auto"/>
            </w:tcBorders>
            <w:shd w:val="clear" w:color="auto" w:fill="auto"/>
            <w:vAlign w:val="center"/>
          </w:tcPr>
          <w:p w14:paraId="7EB1A3AB" w14:textId="77777777" w:rsidR="006C107F" w:rsidRPr="00C421B4" w:rsidRDefault="006C107F" w:rsidP="00D87DB4">
            <w:r w:rsidRPr="00C421B4">
              <w:t>BSAI</w:t>
            </w:r>
          </w:p>
        </w:tc>
        <w:tc>
          <w:tcPr>
            <w:tcW w:w="343" w:type="pct"/>
            <w:tcBorders>
              <w:top w:val="single" w:sz="4" w:space="0" w:color="auto"/>
              <w:bottom w:val="single" w:sz="4" w:space="0" w:color="auto"/>
            </w:tcBorders>
            <w:shd w:val="clear" w:color="auto" w:fill="auto"/>
            <w:vAlign w:val="center"/>
          </w:tcPr>
          <w:p w14:paraId="7FE0D7B2" w14:textId="77777777" w:rsidR="006C107F" w:rsidRPr="00C421B4" w:rsidRDefault="006C107F" w:rsidP="00D87DB4">
            <w:r w:rsidRPr="00C421B4">
              <w:t>0.0</w:t>
            </w:r>
          </w:p>
        </w:tc>
        <w:tc>
          <w:tcPr>
            <w:tcW w:w="343" w:type="pct"/>
            <w:tcBorders>
              <w:top w:val="single" w:sz="4" w:space="0" w:color="auto"/>
              <w:bottom w:val="single" w:sz="4" w:space="0" w:color="auto"/>
            </w:tcBorders>
            <w:shd w:val="clear" w:color="auto" w:fill="auto"/>
            <w:vAlign w:val="center"/>
          </w:tcPr>
          <w:p w14:paraId="6FBFBC2D" w14:textId="77777777" w:rsidR="006C107F" w:rsidRPr="00C421B4" w:rsidRDefault="006C107F" w:rsidP="00D87DB4">
            <w:r w:rsidRPr="00C421B4">
              <w:t>0.8</w:t>
            </w:r>
          </w:p>
        </w:tc>
        <w:tc>
          <w:tcPr>
            <w:tcW w:w="343" w:type="pct"/>
            <w:tcBorders>
              <w:top w:val="single" w:sz="4" w:space="0" w:color="auto"/>
              <w:bottom w:val="single" w:sz="4" w:space="0" w:color="auto"/>
            </w:tcBorders>
            <w:shd w:val="clear" w:color="auto" w:fill="auto"/>
            <w:vAlign w:val="center"/>
          </w:tcPr>
          <w:p w14:paraId="29A2F592" w14:textId="77777777" w:rsidR="006C107F" w:rsidRPr="00C421B4" w:rsidRDefault="006C107F" w:rsidP="00D87DB4">
            <w:r w:rsidRPr="00C421B4">
              <w:t>28.9</w:t>
            </w:r>
          </w:p>
        </w:tc>
        <w:tc>
          <w:tcPr>
            <w:tcW w:w="343" w:type="pct"/>
            <w:tcBorders>
              <w:top w:val="single" w:sz="4" w:space="0" w:color="auto"/>
              <w:bottom w:val="single" w:sz="4" w:space="0" w:color="auto"/>
            </w:tcBorders>
            <w:shd w:val="clear" w:color="auto" w:fill="auto"/>
            <w:vAlign w:val="center"/>
          </w:tcPr>
          <w:p w14:paraId="6BB3B92E" w14:textId="77777777" w:rsidR="006C107F" w:rsidRPr="00C421B4" w:rsidRDefault="006C107F" w:rsidP="00D87DB4">
            <w:r w:rsidRPr="00C421B4">
              <w:t>64.1</w:t>
            </w:r>
          </w:p>
        </w:tc>
        <w:tc>
          <w:tcPr>
            <w:tcW w:w="343" w:type="pct"/>
            <w:tcBorders>
              <w:top w:val="single" w:sz="4" w:space="0" w:color="auto"/>
              <w:bottom w:val="single" w:sz="4" w:space="0" w:color="auto"/>
            </w:tcBorders>
            <w:shd w:val="clear" w:color="auto" w:fill="auto"/>
            <w:vAlign w:val="center"/>
          </w:tcPr>
          <w:p w14:paraId="68D3FD10" w14:textId="77777777" w:rsidR="006C107F" w:rsidRPr="00C421B4" w:rsidRDefault="006C107F" w:rsidP="00D87DB4">
            <w:r w:rsidRPr="00C421B4">
              <w:t>84.2</w:t>
            </w:r>
          </w:p>
        </w:tc>
        <w:tc>
          <w:tcPr>
            <w:tcW w:w="343" w:type="pct"/>
            <w:tcBorders>
              <w:top w:val="single" w:sz="4" w:space="0" w:color="auto"/>
              <w:bottom w:val="single" w:sz="4" w:space="0" w:color="auto"/>
            </w:tcBorders>
            <w:shd w:val="clear" w:color="auto" w:fill="auto"/>
            <w:vAlign w:val="center"/>
          </w:tcPr>
          <w:p w14:paraId="27A0499F" w14:textId="77777777" w:rsidR="006C107F" w:rsidRPr="00C421B4" w:rsidRDefault="006C107F" w:rsidP="00D87DB4">
            <w:r w:rsidRPr="00C421B4">
              <w:t>90.1</w:t>
            </w:r>
          </w:p>
        </w:tc>
        <w:tc>
          <w:tcPr>
            <w:tcW w:w="343" w:type="pct"/>
            <w:tcBorders>
              <w:top w:val="single" w:sz="4" w:space="0" w:color="auto"/>
              <w:bottom w:val="single" w:sz="4" w:space="0" w:color="auto"/>
            </w:tcBorders>
            <w:shd w:val="clear" w:color="auto" w:fill="auto"/>
            <w:vAlign w:val="center"/>
          </w:tcPr>
          <w:p w14:paraId="4B352770" w14:textId="77777777" w:rsidR="006C107F" w:rsidRPr="00C421B4" w:rsidRDefault="006C107F" w:rsidP="00D87DB4">
            <w:r w:rsidRPr="00C421B4">
              <w:t>94.7</w:t>
            </w:r>
          </w:p>
        </w:tc>
        <w:tc>
          <w:tcPr>
            <w:tcW w:w="343" w:type="pct"/>
            <w:tcBorders>
              <w:top w:val="single" w:sz="4" w:space="0" w:color="auto"/>
              <w:bottom w:val="single" w:sz="4" w:space="0" w:color="auto"/>
            </w:tcBorders>
            <w:shd w:val="clear" w:color="auto" w:fill="auto"/>
            <w:vAlign w:val="center"/>
          </w:tcPr>
          <w:p w14:paraId="5136C2E3" w14:textId="77777777" w:rsidR="006C107F" w:rsidRPr="00C421B4" w:rsidRDefault="006C107F" w:rsidP="00D87DB4">
            <w:r w:rsidRPr="00C421B4">
              <w:t>96.3</w:t>
            </w:r>
          </w:p>
        </w:tc>
        <w:tc>
          <w:tcPr>
            <w:tcW w:w="326" w:type="pct"/>
            <w:tcBorders>
              <w:top w:val="single" w:sz="4" w:space="0" w:color="auto"/>
              <w:bottom w:val="single" w:sz="4" w:space="0" w:color="auto"/>
            </w:tcBorders>
            <w:shd w:val="clear" w:color="auto" w:fill="auto"/>
            <w:vAlign w:val="center"/>
          </w:tcPr>
          <w:p w14:paraId="3CDF5814" w14:textId="77777777" w:rsidR="006C107F" w:rsidRPr="00C421B4" w:rsidRDefault="006C107F" w:rsidP="00D87DB4">
            <w:r w:rsidRPr="00C421B4">
              <w:t>97.0</w:t>
            </w:r>
          </w:p>
        </w:tc>
        <w:tc>
          <w:tcPr>
            <w:tcW w:w="360" w:type="pct"/>
            <w:tcBorders>
              <w:top w:val="single" w:sz="4" w:space="0" w:color="auto"/>
              <w:bottom w:val="single" w:sz="4" w:space="0" w:color="auto"/>
            </w:tcBorders>
            <w:shd w:val="clear" w:color="auto" w:fill="auto"/>
            <w:vAlign w:val="center"/>
          </w:tcPr>
          <w:p w14:paraId="5F42DA65" w14:textId="77777777" w:rsidR="006C107F" w:rsidRPr="00C421B4" w:rsidRDefault="006C107F" w:rsidP="00D87DB4">
            <w:r w:rsidRPr="00C421B4">
              <w:t>97.8</w:t>
            </w:r>
          </w:p>
        </w:tc>
        <w:tc>
          <w:tcPr>
            <w:tcW w:w="343" w:type="pct"/>
            <w:tcBorders>
              <w:top w:val="single" w:sz="4" w:space="0" w:color="auto"/>
              <w:bottom w:val="single" w:sz="4" w:space="0" w:color="auto"/>
            </w:tcBorders>
            <w:shd w:val="clear" w:color="auto" w:fill="auto"/>
            <w:vAlign w:val="center"/>
          </w:tcPr>
          <w:p w14:paraId="22C13A72" w14:textId="77777777" w:rsidR="006C107F" w:rsidRPr="00C421B4" w:rsidRDefault="006C107F" w:rsidP="00D87DB4">
            <w:r w:rsidRPr="00C421B4">
              <w:t>98.4</w:t>
            </w:r>
          </w:p>
        </w:tc>
        <w:tc>
          <w:tcPr>
            <w:tcW w:w="343" w:type="pct"/>
            <w:tcBorders>
              <w:top w:val="single" w:sz="4" w:space="0" w:color="auto"/>
              <w:bottom w:val="single" w:sz="4" w:space="0" w:color="auto"/>
            </w:tcBorders>
            <w:shd w:val="clear" w:color="auto" w:fill="auto"/>
            <w:vAlign w:val="center"/>
          </w:tcPr>
          <w:p w14:paraId="69EBF483" w14:textId="77777777" w:rsidR="006C107F" w:rsidRPr="00C421B4" w:rsidRDefault="006C107F" w:rsidP="00D87DB4">
            <w:r w:rsidRPr="00C421B4">
              <w:t>99.0</w:t>
            </w:r>
          </w:p>
        </w:tc>
        <w:tc>
          <w:tcPr>
            <w:tcW w:w="436" w:type="pct"/>
            <w:tcBorders>
              <w:top w:val="single" w:sz="4" w:space="0" w:color="auto"/>
              <w:bottom w:val="single" w:sz="4" w:space="0" w:color="auto"/>
            </w:tcBorders>
            <w:shd w:val="clear" w:color="auto" w:fill="auto"/>
            <w:vAlign w:val="center"/>
          </w:tcPr>
          <w:p w14:paraId="1C104246" w14:textId="77777777" w:rsidR="006C107F" w:rsidRPr="00C421B4" w:rsidRDefault="006C107F" w:rsidP="00D87DB4">
            <w:r w:rsidRPr="00C421B4">
              <w:t>100</w:t>
            </w:r>
          </w:p>
        </w:tc>
      </w:tr>
      <w:tr w:rsidR="006C107F" w:rsidRPr="00C421B4" w14:paraId="7317000C" w14:textId="77777777" w:rsidTr="00643E3E">
        <w:trPr>
          <w:trHeight w:val="161"/>
        </w:trPr>
        <w:tc>
          <w:tcPr>
            <w:tcW w:w="451" w:type="pct"/>
            <w:tcBorders>
              <w:top w:val="single" w:sz="4" w:space="0" w:color="auto"/>
              <w:bottom w:val="single" w:sz="4" w:space="0" w:color="auto"/>
            </w:tcBorders>
            <w:shd w:val="clear" w:color="auto" w:fill="auto"/>
            <w:vAlign w:val="center"/>
          </w:tcPr>
          <w:p w14:paraId="2CA9C767" w14:textId="77777777" w:rsidR="006C107F" w:rsidRPr="00C421B4" w:rsidRDefault="006C107F" w:rsidP="00D87DB4">
            <w:r w:rsidRPr="00C421B4">
              <w:t xml:space="preserve">GOA </w:t>
            </w:r>
          </w:p>
        </w:tc>
        <w:tc>
          <w:tcPr>
            <w:tcW w:w="343" w:type="pct"/>
            <w:tcBorders>
              <w:top w:val="single" w:sz="4" w:space="0" w:color="auto"/>
              <w:bottom w:val="single" w:sz="4" w:space="0" w:color="auto"/>
            </w:tcBorders>
            <w:shd w:val="clear" w:color="auto" w:fill="auto"/>
            <w:vAlign w:val="center"/>
          </w:tcPr>
          <w:p w14:paraId="0853770A" w14:textId="77777777" w:rsidR="006C107F" w:rsidRPr="00C421B4" w:rsidRDefault="006C107F" w:rsidP="00D87DB4">
            <w:r w:rsidRPr="00C421B4">
              <w:t>0.0</w:t>
            </w:r>
          </w:p>
        </w:tc>
        <w:tc>
          <w:tcPr>
            <w:tcW w:w="343" w:type="pct"/>
            <w:tcBorders>
              <w:top w:val="single" w:sz="4" w:space="0" w:color="auto"/>
              <w:bottom w:val="single" w:sz="4" w:space="0" w:color="auto"/>
            </w:tcBorders>
            <w:shd w:val="clear" w:color="auto" w:fill="auto"/>
            <w:vAlign w:val="center"/>
          </w:tcPr>
          <w:p w14:paraId="050A6C17" w14:textId="77777777" w:rsidR="006C107F" w:rsidRPr="00C421B4" w:rsidRDefault="006C107F" w:rsidP="00D87DB4">
            <w:r w:rsidRPr="00C421B4">
              <w:t>0.1</w:t>
            </w:r>
          </w:p>
        </w:tc>
        <w:tc>
          <w:tcPr>
            <w:tcW w:w="343" w:type="pct"/>
            <w:tcBorders>
              <w:top w:val="single" w:sz="4" w:space="0" w:color="auto"/>
              <w:bottom w:val="single" w:sz="4" w:space="0" w:color="auto"/>
            </w:tcBorders>
            <w:shd w:val="clear" w:color="auto" w:fill="auto"/>
            <w:vAlign w:val="center"/>
          </w:tcPr>
          <w:p w14:paraId="7BE15D55" w14:textId="77777777" w:rsidR="006C107F" w:rsidRPr="00C421B4" w:rsidRDefault="006C107F" w:rsidP="00D87DB4">
            <w:r w:rsidRPr="00C421B4">
              <w:t>2.1</w:t>
            </w:r>
          </w:p>
        </w:tc>
        <w:tc>
          <w:tcPr>
            <w:tcW w:w="343" w:type="pct"/>
            <w:tcBorders>
              <w:top w:val="single" w:sz="4" w:space="0" w:color="auto"/>
              <w:bottom w:val="single" w:sz="4" w:space="0" w:color="auto"/>
            </w:tcBorders>
            <w:shd w:val="clear" w:color="auto" w:fill="auto"/>
            <w:vAlign w:val="center"/>
          </w:tcPr>
          <w:p w14:paraId="0FC681D0" w14:textId="77777777" w:rsidR="006C107F" w:rsidRPr="00C421B4" w:rsidRDefault="006C107F" w:rsidP="00D87DB4">
            <w:r w:rsidRPr="00C421B4">
              <w:t>26.9</w:t>
            </w:r>
          </w:p>
        </w:tc>
        <w:tc>
          <w:tcPr>
            <w:tcW w:w="343" w:type="pct"/>
            <w:tcBorders>
              <w:top w:val="single" w:sz="4" w:space="0" w:color="auto"/>
              <w:bottom w:val="single" w:sz="4" w:space="0" w:color="auto"/>
            </w:tcBorders>
            <w:shd w:val="clear" w:color="auto" w:fill="auto"/>
            <w:vAlign w:val="center"/>
          </w:tcPr>
          <w:p w14:paraId="4D6ECCD2" w14:textId="77777777" w:rsidR="006C107F" w:rsidRPr="00C421B4" w:rsidRDefault="006C107F" w:rsidP="00D87DB4">
            <w:r w:rsidRPr="00C421B4">
              <w:t>56.5</w:t>
            </w:r>
          </w:p>
        </w:tc>
        <w:tc>
          <w:tcPr>
            <w:tcW w:w="343" w:type="pct"/>
            <w:tcBorders>
              <w:top w:val="single" w:sz="4" w:space="0" w:color="auto"/>
              <w:bottom w:val="single" w:sz="4" w:space="0" w:color="auto"/>
            </w:tcBorders>
            <w:shd w:val="clear" w:color="auto" w:fill="auto"/>
            <w:vAlign w:val="center"/>
          </w:tcPr>
          <w:p w14:paraId="2EB48056" w14:textId="77777777" w:rsidR="006C107F" w:rsidRPr="00C421B4" w:rsidRDefault="006C107F" w:rsidP="00D87DB4">
            <w:r w:rsidRPr="00C421B4">
              <w:t>81.3</w:t>
            </w:r>
          </w:p>
        </w:tc>
        <w:tc>
          <w:tcPr>
            <w:tcW w:w="343" w:type="pct"/>
            <w:tcBorders>
              <w:top w:val="single" w:sz="4" w:space="0" w:color="auto"/>
              <w:bottom w:val="single" w:sz="4" w:space="0" w:color="auto"/>
            </w:tcBorders>
            <w:shd w:val="clear" w:color="auto" w:fill="auto"/>
            <w:vAlign w:val="center"/>
          </w:tcPr>
          <w:p w14:paraId="5DAC3A3C" w14:textId="77777777" w:rsidR="006C107F" w:rsidRPr="00C421B4" w:rsidRDefault="006C107F" w:rsidP="00D87DB4">
            <w:r w:rsidRPr="00C421B4">
              <w:t>89.9</w:t>
            </w:r>
          </w:p>
        </w:tc>
        <w:tc>
          <w:tcPr>
            <w:tcW w:w="343" w:type="pct"/>
            <w:tcBorders>
              <w:top w:val="single" w:sz="4" w:space="0" w:color="auto"/>
              <w:bottom w:val="single" w:sz="4" w:space="0" w:color="auto"/>
            </w:tcBorders>
            <w:shd w:val="clear" w:color="auto" w:fill="auto"/>
            <w:vAlign w:val="center"/>
          </w:tcPr>
          <w:p w14:paraId="3342E537" w14:textId="77777777" w:rsidR="006C107F" w:rsidRPr="00C421B4" w:rsidRDefault="006C107F" w:rsidP="00D87DB4">
            <w:r w:rsidRPr="00C421B4">
              <w:t>95.9</w:t>
            </w:r>
          </w:p>
        </w:tc>
        <w:tc>
          <w:tcPr>
            <w:tcW w:w="326" w:type="pct"/>
            <w:tcBorders>
              <w:top w:val="single" w:sz="4" w:space="0" w:color="auto"/>
              <w:bottom w:val="single" w:sz="4" w:space="0" w:color="auto"/>
            </w:tcBorders>
            <w:shd w:val="clear" w:color="auto" w:fill="auto"/>
            <w:vAlign w:val="center"/>
          </w:tcPr>
          <w:p w14:paraId="28604B85" w14:textId="77777777" w:rsidR="006C107F" w:rsidRPr="00C421B4" w:rsidRDefault="006C107F" w:rsidP="00D87DB4">
            <w:r w:rsidRPr="00C421B4">
              <w:t>98.4</w:t>
            </w:r>
          </w:p>
        </w:tc>
        <w:tc>
          <w:tcPr>
            <w:tcW w:w="360" w:type="pct"/>
            <w:tcBorders>
              <w:top w:val="single" w:sz="4" w:space="0" w:color="auto"/>
              <w:bottom w:val="single" w:sz="4" w:space="0" w:color="auto"/>
            </w:tcBorders>
            <w:shd w:val="clear" w:color="auto" w:fill="auto"/>
            <w:vAlign w:val="center"/>
          </w:tcPr>
          <w:p w14:paraId="113DED4F" w14:textId="77777777" w:rsidR="006C107F" w:rsidRPr="00C421B4" w:rsidRDefault="006C107F" w:rsidP="00D87DB4">
            <w:r w:rsidRPr="00C421B4">
              <w:t>99.0</w:t>
            </w:r>
          </w:p>
        </w:tc>
        <w:tc>
          <w:tcPr>
            <w:tcW w:w="343" w:type="pct"/>
            <w:tcBorders>
              <w:top w:val="single" w:sz="4" w:space="0" w:color="auto"/>
              <w:bottom w:val="single" w:sz="4" w:space="0" w:color="auto"/>
            </w:tcBorders>
            <w:shd w:val="clear" w:color="auto" w:fill="auto"/>
            <w:vAlign w:val="center"/>
          </w:tcPr>
          <w:p w14:paraId="0FC5A7D3" w14:textId="77777777" w:rsidR="006C107F" w:rsidRPr="00C421B4" w:rsidRDefault="006C107F" w:rsidP="00D87DB4">
            <w:r w:rsidRPr="00C421B4">
              <w:t>100</w:t>
            </w:r>
          </w:p>
        </w:tc>
        <w:tc>
          <w:tcPr>
            <w:tcW w:w="343" w:type="pct"/>
            <w:tcBorders>
              <w:top w:val="single" w:sz="4" w:space="0" w:color="auto"/>
              <w:bottom w:val="single" w:sz="4" w:space="0" w:color="auto"/>
            </w:tcBorders>
            <w:shd w:val="clear" w:color="auto" w:fill="auto"/>
            <w:vAlign w:val="center"/>
          </w:tcPr>
          <w:p w14:paraId="2CC3FF01" w14:textId="77777777" w:rsidR="006C107F" w:rsidRPr="00C421B4" w:rsidRDefault="006C107F" w:rsidP="00D87DB4">
            <w:r w:rsidRPr="00C421B4">
              <w:t>100</w:t>
            </w:r>
          </w:p>
        </w:tc>
        <w:tc>
          <w:tcPr>
            <w:tcW w:w="436" w:type="pct"/>
            <w:tcBorders>
              <w:top w:val="single" w:sz="4" w:space="0" w:color="auto"/>
              <w:bottom w:val="single" w:sz="4" w:space="0" w:color="auto"/>
            </w:tcBorders>
            <w:shd w:val="clear" w:color="auto" w:fill="auto"/>
            <w:vAlign w:val="center"/>
          </w:tcPr>
          <w:p w14:paraId="761A896D" w14:textId="77777777" w:rsidR="006C107F" w:rsidRPr="00C421B4" w:rsidRDefault="006C107F" w:rsidP="00D87DB4">
            <w:r w:rsidRPr="00C421B4">
              <w:t>100</w:t>
            </w:r>
          </w:p>
        </w:tc>
      </w:tr>
    </w:tbl>
    <w:p w14:paraId="5469CA76" w14:textId="77777777" w:rsidR="006C107F" w:rsidRDefault="006C107F" w:rsidP="006C107F"/>
    <w:p w14:paraId="798905AD" w14:textId="77777777" w:rsidR="00154963" w:rsidRDefault="00154963" w:rsidP="00C421B4">
      <w:pPr>
        <w:pStyle w:val="Heading5"/>
        <w:sectPr w:rsidR="00154963" w:rsidSect="00154963">
          <w:type w:val="continuous"/>
          <w:pgSz w:w="12240" w:h="15840" w:code="1"/>
          <w:pgMar w:top="1440" w:right="1440" w:bottom="1440" w:left="1440" w:header="720" w:footer="720" w:gutter="0"/>
          <w:cols w:space="720"/>
          <w:docGrid w:linePitch="360"/>
        </w:sectPr>
      </w:pPr>
    </w:p>
    <w:p w14:paraId="18ABC4DF" w14:textId="2805CA98" w:rsidR="00C421B4" w:rsidRDefault="00C421B4" w:rsidP="00090530">
      <w:pPr>
        <w:pStyle w:val="Caption"/>
      </w:pPr>
      <w:r>
        <w:t>Table 1A.</w:t>
      </w:r>
      <w:r w:rsidR="00200B7D">
        <w:fldChar w:fldCharType="begin"/>
      </w:r>
      <w:r w:rsidR="00EE18B3">
        <w:instrText xml:space="preserve"> seq tab </w:instrText>
      </w:r>
      <w:r w:rsidR="00200B7D">
        <w:fldChar w:fldCharType="separate"/>
      </w:r>
      <w:r w:rsidR="00E66CA0">
        <w:rPr>
          <w:noProof/>
        </w:rPr>
        <w:t>15</w:t>
      </w:r>
      <w:r w:rsidR="00200B7D">
        <w:fldChar w:fldCharType="end"/>
      </w:r>
      <w:r>
        <w:t xml:space="preserve">. </w:t>
      </w:r>
      <w:r>
        <w:tab/>
        <w:t>Estimated instantaneous natural mortality rates (</w:t>
      </w:r>
      <w:r w:rsidR="00254438" w:rsidRPr="00254438">
        <w:t>M</w:t>
      </w:r>
      <w:r>
        <w:t xml:space="preserve">) by age from </w:t>
      </w:r>
      <w:proofErr w:type="spellStart"/>
      <w:r>
        <w:t>Wespestad</w:t>
      </w:r>
      <w:proofErr w:type="spellEnd"/>
      <w:r>
        <w:t xml:space="preserve"> and Terry (1984)</w:t>
      </w:r>
      <w:r w:rsidR="00192C5E">
        <w:t xml:space="preserve"> for the Bering Sea and natural mortality rates in Model </w:t>
      </w:r>
      <w:r w:rsidR="00FB6F44">
        <w:t>15.1</w:t>
      </w:r>
      <w:r w:rsidR="00FD7276">
        <w:t xml:space="preserve"> </w:t>
      </w:r>
      <w:r w:rsidR="00192C5E">
        <w:t>(M</w:t>
      </w:r>
      <w:r w:rsidR="00FD7276">
        <w:t>1</w:t>
      </w:r>
      <w:r w:rsidR="00192C5E">
        <w:t xml:space="preserve">) and Model </w:t>
      </w:r>
      <w:r w:rsidR="00FB6F44">
        <w:t>15.</w:t>
      </w:r>
      <w:r w:rsidR="00FD7276">
        <w:t>2</w:t>
      </w:r>
      <w:r w:rsidR="00192C5E">
        <w:t xml:space="preserve"> (M</w:t>
      </w:r>
      <w:r w:rsidR="00FD7276">
        <w:t>2</w:t>
      </w:r>
      <w:r w:rsidR="00192C5E">
        <w:t>).</w:t>
      </w:r>
    </w:p>
    <w:tbl>
      <w:tblPr>
        <w:tblW w:w="0" w:type="auto"/>
        <w:tblInd w:w="108" w:type="dxa"/>
        <w:tblBorders>
          <w:top w:val="single" w:sz="6" w:space="0" w:color="auto"/>
          <w:bottom w:val="single" w:sz="6" w:space="0" w:color="auto"/>
        </w:tblBorders>
        <w:tblLook w:val="01E0" w:firstRow="1" w:lastRow="1" w:firstColumn="1" w:lastColumn="1" w:noHBand="0" w:noVBand="0"/>
      </w:tblPr>
      <w:tblGrid>
        <w:gridCol w:w="571"/>
        <w:gridCol w:w="487"/>
        <w:gridCol w:w="641"/>
        <w:gridCol w:w="563"/>
        <w:gridCol w:w="563"/>
        <w:gridCol w:w="563"/>
        <w:gridCol w:w="563"/>
        <w:gridCol w:w="563"/>
        <w:gridCol w:w="563"/>
        <w:gridCol w:w="563"/>
        <w:gridCol w:w="563"/>
        <w:gridCol w:w="641"/>
        <w:gridCol w:w="641"/>
        <w:gridCol w:w="563"/>
        <w:gridCol w:w="641"/>
        <w:gridCol w:w="563"/>
      </w:tblGrid>
      <w:tr w:rsidR="00C4227A" w14:paraId="25EA46CA" w14:textId="77777777" w:rsidTr="00A625FD">
        <w:trPr>
          <w:trHeight w:hRule="exact" w:val="245"/>
        </w:trPr>
        <w:tc>
          <w:tcPr>
            <w:tcW w:w="618" w:type="dxa"/>
            <w:tcBorders>
              <w:top w:val="double" w:sz="4" w:space="0" w:color="auto"/>
              <w:bottom w:val="single" w:sz="4" w:space="0" w:color="auto"/>
            </w:tcBorders>
            <w:shd w:val="clear" w:color="auto" w:fill="auto"/>
          </w:tcPr>
          <w:p w14:paraId="10AC5EC7" w14:textId="77777777" w:rsidR="00192C5E" w:rsidRDefault="00192C5E" w:rsidP="00C421B4">
            <w:r>
              <w:t>Age</w:t>
            </w:r>
          </w:p>
        </w:tc>
        <w:tc>
          <w:tcPr>
            <w:tcW w:w="575" w:type="dxa"/>
            <w:tcBorders>
              <w:top w:val="double" w:sz="4" w:space="0" w:color="auto"/>
              <w:bottom w:val="single" w:sz="4" w:space="0" w:color="auto"/>
            </w:tcBorders>
            <w:shd w:val="clear" w:color="auto" w:fill="auto"/>
          </w:tcPr>
          <w:p w14:paraId="3FBCC1DF" w14:textId="77777777" w:rsidR="00192C5E" w:rsidRDefault="00192C5E" w:rsidP="00C421B4">
            <w:r>
              <w:t>1</w:t>
            </w:r>
          </w:p>
        </w:tc>
        <w:tc>
          <w:tcPr>
            <w:tcW w:w="575" w:type="dxa"/>
            <w:tcBorders>
              <w:top w:val="double" w:sz="4" w:space="0" w:color="auto"/>
              <w:bottom w:val="single" w:sz="4" w:space="0" w:color="auto"/>
            </w:tcBorders>
            <w:shd w:val="clear" w:color="auto" w:fill="auto"/>
          </w:tcPr>
          <w:p w14:paraId="47667016" w14:textId="77777777" w:rsidR="00192C5E" w:rsidRDefault="00192C5E" w:rsidP="00C421B4">
            <w:r>
              <w:t>2</w:t>
            </w:r>
          </w:p>
        </w:tc>
        <w:tc>
          <w:tcPr>
            <w:tcW w:w="575" w:type="dxa"/>
            <w:tcBorders>
              <w:top w:val="double" w:sz="4" w:space="0" w:color="auto"/>
              <w:bottom w:val="single" w:sz="4" w:space="0" w:color="auto"/>
            </w:tcBorders>
            <w:shd w:val="clear" w:color="auto" w:fill="auto"/>
          </w:tcPr>
          <w:p w14:paraId="3FE6E14C" w14:textId="77777777" w:rsidR="00192C5E" w:rsidRDefault="00192C5E" w:rsidP="00C421B4">
            <w:r>
              <w:t>3</w:t>
            </w:r>
          </w:p>
        </w:tc>
        <w:tc>
          <w:tcPr>
            <w:tcW w:w="575" w:type="dxa"/>
            <w:tcBorders>
              <w:top w:val="double" w:sz="4" w:space="0" w:color="auto"/>
              <w:bottom w:val="single" w:sz="4" w:space="0" w:color="auto"/>
            </w:tcBorders>
            <w:shd w:val="clear" w:color="auto" w:fill="auto"/>
          </w:tcPr>
          <w:p w14:paraId="175DEA44" w14:textId="77777777" w:rsidR="00192C5E" w:rsidRDefault="00192C5E" w:rsidP="00C421B4">
            <w:r>
              <w:t>4</w:t>
            </w:r>
          </w:p>
        </w:tc>
        <w:tc>
          <w:tcPr>
            <w:tcW w:w="574" w:type="dxa"/>
            <w:tcBorders>
              <w:top w:val="double" w:sz="4" w:space="0" w:color="auto"/>
              <w:bottom w:val="single" w:sz="4" w:space="0" w:color="auto"/>
            </w:tcBorders>
            <w:shd w:val="clear" w:color="auto" w:fill="auto"/>
          </w:tcPr>
          <w:p w14:paraId="08F0FB63" w14:textId="77777777" w:rsidR="00192C5E" w:rsidRDefault="00192C5E" w:rsidP="00C421B4">
            <w:r>
              <w:t>5</w:t>
            </w:r>
          </w:p>
        </w:tc>
        <w:tc>
          <w:tcPr>
            <w:tcW w:w="575" w:type="dxa"/>
            <w:tcBorders>
              <w:top w:val="double" w:sz="4" w:space="0" w:color="auto"/>
              <w:bottom w:val="single" w:sz="4" w:space="0" w:color="auto"/>
            </w:tcBorders>
            <w:shd w:val="clear" w:color="auto" w:fill="auto"/>
          </w:tcPr>
          <w:p w14:paraId="1FE8BFC9" w14:textId="77777777" w:rsidR="00192C5E" w:rsidRDefault="00192C5E" w:rsidP="00C421B4">
            <w:r>
              <w:t>6</w:t>
            </w:r>
          </w:p>
        </w:tc>
        <w:tc>
          <w:tcPr>
            <w:tcW w:w="575" w:type="dxa"/>
            <w:tcBorders>
              <w:top w:val="double" w:sz="4" w:space="0" w:color="auto"/>
              <w:bottom w:val="single" w:sz="4" w:space="0" w:color="auto"/>
            </w:tcBorders>
            <w:shd w:val="clear" w:color="auto" w:fill="auto"/>
          </w:tcPr>
          <w:p w14:paraId="3F124C0D" w14:textId="77777777" w:rsidR="00192C5E" w:rsidRDefault="00192C5E" w:rsidP="00C421B4">
            <w:r>
              <w:t>7</w:t>
            </w:r>
          </w:p>
        </w:tc>
        <w:tc>
          <w:tcPr>
            <w:tcW w:w="575" w:type="dxa"/>
            <w:tcBorders>
              <w:top w:val="double" w:sz="4" w:space="0" w:color="auto"/>
              <w:bottom w:val="single" w:sz="4" w:space="0" w:color="auto"/>
            </w:tcBorders>
            <w:shd w:val="clear" w:color="auto" w:fill="auto"/>
          </w:tcPr>
          <w:p w14:paraId="3BFC53E2" w14:textId="77777777" w:rsidR="00192C5E" w:rsidRDefault="00192C5E" w:rsidP="00C421B4">
            <w:r>
              <w:t>8</w:t>
            </w:r>
          </w:p>
        </w:tc>
        <w:tc>
          <w:tcPr>
            <w:tcW w:w="575" w:type="dxa"/>
            <w:tcBorders>
              <w:top w:val="double" w:sz="4" w:space="0" w:color="auto"/>
              <w:bottom w:val="single" w:sz="4" w:space="0" w:color="auto"/>
            </w:tcBorders>
            <w:shd w:val="clear" w:color="auto" w:fill="auto"/>
          </w:tcPr>
          <w:p w14:paraId="5A2AD1AD" w14:textId="77777777" w:rsidR="00192C5E" w:rsidRDefault="00192C5E" w:rsidP="00C421B4">
            <w:r>
              <w:t>9</w:t>
            </w:r>
          </w:p>
        </w:tc>
        <w:tc>
          <w:tcPr>
            <w:tcW w:w="575" w:type="dxa"/>
            <w:tcBorders>
              <w:top w:val="double" w:sz="4" w:space="0" w:color="auto"/>
              <w:bottom w:val="single" w:sz="4" w:space="0" w:color="auto"/>
            </w:tcBorders>
            <w:shd w:val="clear" w:color="auto" w:fill="auto"/>
          </w:tcPr>
          <w:p w14:paraId="37BACC1D" w14:textId="77777777" w:rsidR="00192C5E" w:rsidRDefault="00192C5E" w:rsidP="00C421B4">
            <w:r>
              <w:t>10</w:t>
            </w:r>
          </w:p>
        </w:tc>
        <w:tc>
          <w:tcPr>
            <w:tcW w:w="575" w:type="dxa"/>
            <w:tcBorders>
              <w:top w:val="double" w:sz="4" w:space="0" w:color="auto"/>
              <w:bottom w:val="single" w:sz="4" w:space="0" w:color="auto"/>
            </w:tcBorders>
            <w:shd w:val="clear" w:color="auto" w:fill="auto"/>
          </w:tcPr>
          <w:p w14:paraId="14354E74" w14:textId="77777777" w:rsidR="00192C5E" w:rsidRDefault="00192C5E" w:rsidP="00C421B4">
            <w:r>
              <w:t>11</w:t>
            </w:r>
          </w:p>
        </w:tc>
        <w:tc>
          <w:tcPr>
            <w:tcW w:w="575" w:type="dxa"/>
            <w:tcBorders>
              <w:top w:val="double" w:sz="4" w:space="0" w:color="auto"/>
              <w:bottom w:val="single" w:sz="4" w:space="0" w:color="auto"/>
            </w:tcBorders>
            <w:shd w:val="clear" w:color="auto" w:fill="auto"/>
          </w:tcPr>
          <w:p w14:paraId="5C0F6A6B" w14:textId="77777777" w:rsidR="00192C5E" w:rsidRDefault="00192C5E" w:rsidP="00C421B4">
            <w:r>
              <w:t>12</w:t>
            </w:r>
          </w:p>
        </w:tc>
        <w:tc>
          <w:tcPr>
            <w:tcW w:w="575" w:type="dxa"/>
            <w:tcBorders>
              <w:top w:val="double" w:sz="4" w:space="0" w:color="auto"/>
              <w:bottom w:val="single" w:sz="4" w:space="0" w:color="auto"/>
            </w:tcBorders>
            <w:shd w:val="clear" w:color="auto" w:fill="auto"/>
          </w:tcPr>
          <w:p w14:paraId="56726023" w14:textId="77777777" w:rsidR="00192C5E" w:rsidRDefault="00192C5E" w:rsidP="00C421B4">
            <w:r>
              <w:t>13</w:t>
            </w:r>
          </w:p>
        </w:tc>
        <w:tc>
          <w:tcPr>
            <w:tcW w:w="575" w:type="dxa"/>
            <w:tcBorders>
              <w:top w:val="double" w:sz="4" w:space="0" w:color="auto"/>
              <w:bottom w:val="single" w:sz="4" w:space="0" w:color="auto"/>
            </w:tcBorders>
            <w:shd w:val="clear" w:color="auto" w:fill="auto"/>
          </w:tcPr>
          <w:p w14:paraId="7CDF13AD" w14:textId="77777777" w:rsidR="00192C5E" w:rsidRDefault="00192C5E" w:rsidP="00C421B4">
            <w:r>
              <w:t>14</w:t>
            </w:r>
          </w:p>
        </w:tc>
        <w:tc>
          <w:tcPr>
            <w:tcW w:w="585" w:type="dxa"/>
            <w:tcBorders>
              <w:top w:val="double" w:sz="4" w:space="0" w:color="auto"/>
              <w:bottom w:val="single" w:sz="4" w:space="0" w:color="auto"/>
            </w:tcBorders>
            <w:shd w:val="clear" w:color="auto" w:fill="auto"/>
          </w:tcPr>
          <w:p w14:paraId="1502C272" w14:textId="77777777" w:rsidR="00D87DB4" w:rsidRDefault="00192C5E">
            <w:pPr>
              <w:rPr>
                <w:rFonts w:ascii="Arial" w:hAnsi="Arial"/>
                <w:kern w:val="28"/>
                <w:szCs w:val="40"/>
              </w:rPr>
            </w:pPr>
            <w:r>
              <w:t xml:space="preserve">15+ </w:t>
            </w:r>
          </w:p>
        </w:tc>
      </w:tr>
      <w:tr w:rsidR="00C4227A" w14:paraId="4E42C3DF" w14:textId="77777777" w:rsidTr="00A625FD">
        <w:trPr>
          <w:trHeight w:hRule="exact" w:val="245"/>
        </w:trPr>
        <w:tc>
          <w:tcPr>
            <w:tcW w:w="618" w:type="dxa"/>
            <w:tcBorders>
              <w:top w:val="single" w:sz="4" w:space="0" w:color="auto"/>
              <w:bottom w:val="single" w:sz="4" w:space="0" w:color="auto"/>
            </w:tcBorders>
            <w:shd w:val="clear" w:color="auto" w:fill="auto"/>
          </w:tcPr>
          <w:p w14:paraId="27AA6FC7" w14:textId="77777777" w:rsidR="00192C5E" w:rsidRDefault="00192C5E" w:rsidP="00C421B4">
            <w:r>
              <w:t>M</w:t>
            </w:r>
          </w:p>
        </w:tc>
        <w:tc>
          <w:tcPr>
            <w:tcW w:w="575" w:type="dxa"/>
            <w:tcBorders>
              <w:top w:val="single" w:sz="4" w:space="0" w:color="auto"/>
              <w:bottom w:val="single" w:sz="4" w:space="0" w:color="auto"/>
            </w:tcBorders>
            <w:shd w:val="clear" w:color="auto" w:fill="auto"/>
            <w:vAlign w:val="bottom"/>
          </w:tcPr>
          <w:p w14:paraId="508EE834" w14:textId="77777777" w:rsidR="00D87DB4" w:rsidRDefault="00693704">
            <w:pPr>
              <w:jc w:val="right"/>
              <w:rPr>
                <w:sz w:val="16"/>
                <w:szCs w:val="16"/>
              </w:rPr>
            </w:pPr>
            <w:r w:rsidRPr="00693704">
              <w:rPr>
                <w:sz w:val="16"/>
                <w:szCs w:val="16"/>
              </w:rPr>
              <w:t>0.85</w:t>
            </w:r>
          </w:p>
        </w:tc>
        <w:tc>
          <w:tcPr>
            <w:tcW w:w="575" w:type="dxa"/>
            <w:tcBorders>
              <w:top w:val="single" w:sz="4" w:space="0" w:color="auto"/>
              <w:bottom w:val="single" w:sz="4" w:space="0" w:color="auto"/>
            </w:tcBorders>
            <w:shd w:val="clear" w:color="auto" w:fill="auto"/>
            <w:vAlign w:val="bottom"/>
          </w:tcPr>
          <w:p w14:paraId="156EF49A" w14:textId="77777777" w:rsidR="00D87DB4" w:rsidRDefault="00693704">
            <w:pPr>
              <w:jc w:val="right"/>
              <w:rPr>
                <w:sz w:val="16"/>
                <w:szCs w:val="16"/>
              </w:rPr>
            </w:pPr>
            <w:r w:rsidRPr="00693704">
              <w:rPr>
                <w:sz w:val="16"/>
                <w:szCs w:val="16"/>
              </w:rPr>
              <w:t>0.45</w:t>
            </w:r>
          </w:p>
        </w:tc>
        <w:tc>
          <w:tcPr>
            <w:tcW w:w="575" w:type="dxa"/>
            <w:tcBorders>
              <w:top w:val="single" w:sz="4" w:space="0" w:color="auto"/>
              <w:bottom w:val="single" w:sz="4" w:space="0" w:color="auto"/>
            </w:tcBorders>
            <w:shd w:val="clear" w:color="auto" w:fill="auto"/>
            <w:vAlign w:val="bottom"/>
          </w:tcPr>
          <w:p w14:paraId="5CAA6606" w14:textId="77777777" w:rsidR="00D87DB4" w:rsidRDefault="00693704">
            <w:pPr>
              <w:jc w:val="right"/>
              <w:rPr>
                <w:sz w:val="16"/>
                <w:szCs w:val="16"/>
              </w:rPr>
            </w:pPr>
            <w:r w:rsidRPr="00693704">
              <w:rPr>
                <w:sz w:val="16"/>
                <w:szCs w:val="16"/>
              </w:rPr>
              <w:t>0.3</w:t>
            </w:r>
          </w:p>
        </w:tc>
        <w:tc>
          <w:tcPr>
            <w:tcW w:w="575" w:type="dxa"/>
            <w:tcBorders>
              <w:top w:val="single" w:sz="4" w:space="0" w:color="auto"/>
              <w:bottom w:val="single" w:sz="4" w:space="0" w:color="auto"/>
            </w:tcBorders>
            <w:shd w:val="clear" w:color="auto" w:fill="auto"/>
            <w:vAlign w:val="bottom"/>
          </w:tcPr>
          <w:p w14:paraId="1018E939" w14:textId="77777777" w:rsidR="00D87DB4" w:rsidRDefault="00693704">
            <w:pPr>
              <w:jc w:val="right"/>
              <w:rPr>
                <w:sz w:val="16"/>
                <w:szCs w:val="16"/>
              </w:rPr>
            </w:pPr>
            <w:r w:rsidRPr="00693704">
              <w:rPr>
                <w:sz w:val="16"/>
                <w:szCs w:val="16"/>
              </w:rPr>
              <w:t>0.3</w:t>
            </w:r>
          </w:p>
        </w:tc>
        <w:tc>
          <w:tcPr>
            <w:tcW w:w="574" w:type="dxa"/>
            <w:tcBorders>
              <w:top w:val="single" w:sz="4" w:space="0" w:color="auto"/>
              <w:bottom w:val="single" w:sz="4" w:space="0" w:color="auto"/>
            </w:tcBorders>
            <w:shd w:val="clear" w:color="auto" w:fill="auto"/>
            <w:vAlign w:val="bottom"/>
          </w:tcPr>
          <w:p w14:paraId="26B7D88B" w14:textId="77777777" w:rsidR="00D87DB4" w:rsidRDefault="00693704">
            <w:pPr>
              <w:jc w:val="right"/>
              <w:rPr>
                <w:sz w:val="16"/>
                <w:szCs w:val="16"/>
              </w:rPr>
            </w:pPr>
            <w:r w:rsidRPr="00693704">
              <w:rPr>
                <w:sz w:val="16"/>
                <w:szCs w:val="16"/>
              </w:rPr>
              <w:t>0.3</w:t>
            </w:r>
          </w:p>
        </w:tc>
        <w:tc>
          <w:tcPr>
            <w:tcW w:w="575" w:type="dxa"/>
            <w:tcBorders>
              <w:top w:val="single" w:sz="4" w:space="0" w:color="auto"/>
              <w:bottom w:val="single" w:sz="4" w:space="0" w:color="auto"/>
            </w:tcBorders>
            <w:shd w:val="clear" w:color="auto" w:fill="auto"/>
            <w:vAlign w:val="bottom"/>
          </w:tcPr>
          <w:p w14:paraId="75FB261B" w14:textId="77777777" w:rsidR="00D87DB4" w:rsidRDefault="00693704">
            <w:pPr>
              <w:jc w:val="right"/>
              <w:rPr>
                <w:sz w:val="16"/>
                <w:szCs w:val="16"/>
              </w:rPr>
            </w:pPr>
            <w:r w:rsidRPr="00693704">
              <w:rPr>
                <w:sz w:val="16"/>
                <w:szCs w:val="16"/>
              </w:rPr>
              <w:t>0.3</w:t>
            </w:r>
          </w:p>
        </w:tc>
        <w:tc>
          <w:tcPr>
            <w:tcW w:w="575" w:type="dxa"/>
            <w:tcBorders>
              <w:top w:val="single" w:sz="4" w:space="0" w:color="auto"/>
              <w:bottom w:val="single" w:sz="4" w:space="0" w:color="auto"/>
            </w:tcBorders>
            <w:shd w:val="clear" w:color="auto" w:fill="auto"/>
            <w:vAlign w:val="bottom"/>
          </w:tcPr>
          <w:p w14:paraId="3EF1E34D" w14:textId="77777777" w:rsidR="00D87DB4" w:rsidRDefault="00693704">
            <w:pPr>
              <w:jc w:val="right"/>
              <w:rPr>
                <w:sz w:val="16"/>
                <w:szCs w:val="16"/>
              </w:rPr>
            </w:pPr>
            <w:r w:rsidRPr="00693704">
              <w:rPr>
                <w:sz w:val="16"/>
                <w:szCs w:val="16"/>
              </w:rPr>
              <w:t>0.3</w:t>
            </w:r>
          </w:p>
        </w:tc>
        <w:tc>
          <w:tcPr>
            <w:tcW w:w="575" w:type="dxa"/>
            <w:tcBorders>
              <w:top w:val="single" w:sz="4" w:space="0" w:color="auto"/>
              <w:bottom w:val="single" w:sz="4" w:space="0" w:color="auto"/>
            </w:tcBorders>
            <w:shd w:val="clear" w:color="auto" w:fill="auto"/>
            <w:vAlign w:val="bottom"/>
          </w:tcPr>
          <w:p w14:paraId="60A9E6CC" w14:textId="77777777" w:rsidR="00D87DB4" w:rsidRDefault="00693704">
            <w:pPr>
              <w:jc w:val="right"/>
              <w:rPr>
                <w:sz w:val="16"/>
                <w:szCs w:val="16"/>
              </w:rPr>
            </w:pPr>
            <w:r w:rsidRPr="00693704">
              <w:rPr>
                <w:sz w:val="16"/>
                <w:szCs w:val="16"/>
              </w:rPr>
              <w:t>0.3</w:t>
            </w:r>
          </w:p>
        </w:tc>
        <w:tc>
          <w:tcPr>
            <w:tcW w:w="575" w:type="dxa"/>
            <w:tcBorders>
              <w:top w:val="single" w:sz="4" w:space="0" w:color="auto"/>
              <w:bottom w:val="single" w:sz="4" w:space="0" w:color="auto"/>
            </w:tcBorders>
            <w:shd w:val="clear" w:color="auto" w:fill="auto"/>
            <w:vAlign w:val="bottom"/>
          </w:tcPr>
          <w:p w14:paraId="71081A8A" w14:textId="77777777" w:rsidR="00D87DB4" w:rsidRDefault="00693704">
            <w:pPr>
              <w:jc w:val="right"/>
              <w:rPr>
                <w:sz w:val="16"/>
                <w:szCs w:val="16"/>
              </w:rPr>
            </w:pPr>
            <w:r w:rsidRPr="00693704">
              <w:rPr>
                <w:sz w:val="16"/>
                <w:szCs w:val="16"/>
              </w:rPr>
              <w:t>0.3</w:t>
            </w:r>
          </w:p>
        </w:tc>
        <w:tc>
          <w:tcPr>
            <w:tcW w:w="575" w:type="dxa"/>
            <w:tcBorders>
              <w:top w:val="single" w:sz="4" w:space="0" w:color="auto"/>
              <w:bottom w:val="single" w:sz="4" w:space="0" w:color="auto"/>
            </w:tcBorders>
            <w:shd w:val="clear" w:color="auto" w:fill="auto"/>
            <w:vAlign w:val="bottom"/>
          </w:tcPr>
          <w:p w14:paraId="5EEF18B1" w14:textId="77777777" w:rsidR="00D87DB4" w:rsidRDefault="00693704">
            <w:pPr>
              <w:jc w:val="right"/>
              <w:rPr>
                <w:sz w:val="16"/>
                <w:szCs w:val="16"/>
              </w:rPr>
            </w:pPr>
            <w:r w:rsidRPr="00693704">
              <w:rPr>
                <w:sz w:val="16"/>
                <w:szCs w:val="16"/>
              </w:rPr>
              <w:t>0.3</w:t>
            </w:r>
          </w:p>
        </w:tc>
        <w:tc>
          <w:tcPr>
            <w:tcW w:w="575" w:type="dxa"/>
            <w:tcBorders>
              <w:top w:val="single" w:sz="4" w:space="0" w:color="auto"/>
              <w:bottom w:val="single" w:sz="4" w:space="0" w:color="auto"/>
            </w:tcBorders>
            <w:shd w:val="clear" w:color="auto" w:fill="auto"/>
            <w:vAlign w:val="bottom"/>
          </w:tcPr>
          <w:p w14:paraId="1593222F" w14:textId="77777777" w:rsidR="00D87DB4" w:rsidRDefault="00693704">
            <w:pPr>
              <w:jc w:val="right"/>
              <w:rPr>
                <w:sz w:val="16"/>
                <w:szCs w:val="16"/>
              </w:rPr>
            </w:pPr>
            <w:r w:rsidRPr="00693704">
              <w:rPr>
                <w:sz w:val="16"/>
                <w:szCs w:val="16"/>
              </w:rPr>
              <w:t>0.4</w:t>
            </w:r>
          </w:p>
        </w:tc>
        <w:tc>
          <w:tcPr>
            <w:tcW w:w="575" w:type="dxa"/>
            <w:tcBorders>
              <w:top w:val="single" w:sz="4" w:space="0" w:color="auto"/>
              <w:bottom w:val="single" w:sz="4" w:space="0" w:color="auto"/>
            </w:tcBorders>
            <w:shd w:val="clear" w:color="auto" w:fill="auto"/>
            <w:vAlign w:val="bottom"/>
          </w:tcPr>
          <w:p w14:paraId="48931D6C" w14:textId="77777777" w:rsidR="00D87DB4" w:rsidRDefault="00693704">
            <w:pPr>
              <w:jc w:val="right"/>
              <w:rPr>
                <w:sz w:val="16"/>
                <w:szCs w:val="16"/>
              </w:rPr>
            </w:pPr>
            <w:r w:rsidRPr="00693704">
              <w:rPr>
                <w:sz w:val="16"/>
                <w:szCs w:val="16"/>
              </w:rPr>
              <w:t>0.4</w:t>
            </w:r>
          </w:p>
        </w:tc>
        <w:tc>
          <w:tcPr>
            <w:tcW w:w="575" w:type="dxa"/>
            <w:tcBorders>
              <w:top w:val="single" w:sz="4" w:space="0" w:color="auto"/>
              <w:bottom w:val="single" w:sz="4" w:space="0" w:color="auto"/>
            </w:tcBorders>
            <w:shd w:val="clear" w:color="auto" w:fill="auto"/>
            <w:vAlign w:val="bottom"/>
          </w:tcPr>
          <w:p w14:paraId="4EDC827D" w14:textId="77777777" w:rsidR="00D87DB4" w:rsidRDefault="00693704">
            <w:pPr>
              <w:jc w:val="right"/>
              <w:rPr>
                <w:sz w:val="16"/>
                <w:szCs w:val="16"/>
              </w:rPr>
            </w:pPr>
            <w:r w:rsidRPr="00693704">
              <w:rPr>
                <w:sz w:val="16"/>
                <w:szCs w:val="16"/>
              </w:rPr>
              <w:t>0.4</w:t>
            </w:r>
          </w:p>
        </w:tc>
        <w:tc>
          <w:tcPr>
            <w:tcW w:w="575" w:type="dxa"/>
            <w:tcBorders>
              <w:top w:val="single" w:sz="4" w:space="0" w:color="auto"/>
              <w:bottom w:val="single" w:sz="4" w:space="0" w:color="auto"/>
            </w:tcBorders>
            <w:shd w:val="clear" w:color="auto" w:fill="auto"/>
            <w:vAlign w:val="bottom"/>
          </w:tcPr>
          <w:p w14:paraId="7C86CF78" w14:textId="77777777" w:rsidR="00D87DB4" w:rsidRDefault="00693704">
            <w:pPr>
              <w:jc w:val="right"/>
              <w:rPr>
                <w:sz w:val="16"/>
                <w:szCs w:val="16"/>
              </w:rPr>
            </w:pPr>
            <w:r w:rsidRPr="00693704">
              <w:rPr>
                <w:sz w:val="16"/>
                <w:szCs w:val="16"/>
              </w:rPr>
              <w:t>0.5</w:t>
            </w:r>
          </w:p>
        </w:tc>
        <w:tc>
          <w:tcPr>
            <w:tcW w:w="585" w:type="dxa"/>
            <w:tcBorders>
              <w:top w:val="single" w:sz="4" w:space="0" w:color="auto"/>
              <w:bottom w:val="single" w:sz="4" w:space="0" w:color="auto"/>
            </w:tcBorders>
            <w:shd w:val="clear" w:color="auto" w:fill="auto"/>
            <w:vAlign w:val="bottom"/>
          </w:tcPr>
          <w:p w14:paraId="5AD23B88" w14:textId="77777777" w:rsidR="00D87DB4" w:rsidRDefault="00693704">
            <w:pPr>
              <w:jc w:val="right"/>
              <w:rPr>
                <w:sz w:val="16"/>
                <w:szCs w:val="16"/>
              </w:rPr>
            </w:pPr>
            <w:r w:rsidRPr="00693704">
              <w:rPr>
                <w:sz w:val="16"/>
                <w:szCs w:val="16"/>
              </w:rPr>
              <w:t>0.5</w:t>
            </w:r>
          </w:p>
        </w:tc>
      </w:tr>
      <w:tr w:rsidR="00C4227A" w14:paraId="60080EA3" w14:textId="77777777" w:rsidTr="00A625FD">
        <w:trPr>
          <w:trHeight w:hRule="exact" w:val="245"/>
        </w:trPr>
        <w:tc>
          <w:tcPr>
            <w:tcW w:w="618" w:type="dxa"/>
            <w:tcBorders>
              <w:top w:val="single" w:sz="4" w:space="0" w:color="auto"/>
              <w:bottom w:val="single" w:sz="4" w:space="0" w:color="auto"/>
            </w:tcBorders>
            <w:shd w:val="clear" w:color="auto" w:fill="auto"/>
          </w:tcPr>
          <w:p w14:paraId="72611854" w14:textId="77777777" w:rsidR="00680422" w:rsidRDefault="00680422">
            <w:r>
              <w:t>M1</w:t>
            </w:r>
          </w:p>
        </w:tc>
        <w:tc>
          <w:tcPr>
            <w:tcW w:w="575" w:type="dxa"/>
            <w:tcBorders>
              <w:top w:val="single" w:sz="4" w:space="0" w:color="auto"/>
              <w:bottom w:val="single" w:sz="4" w:space="0" w:color="auto"/>
            </w:tcBorders>
            <w:shd w:val="clear" w:color="auto" w:fill="auto"/>
            <w:vAlign w:val="bottom"/>
          </w:tcPr>
          <w:p w14:paraId="11EF31F3" w14:textId="4E71B65E" w:rsidR="00680422" w:rsidRPr="00680422" w:rsidRDefault="0092743E" w:rsidP="00251C76">
            <w:pPr>
              <w:jc w:val="right"/>
              <w:rPr>
                <w:sz w:val="16"/>
                <w:szCs w:val="16"/>
              </w:rPr>
            </w:pPr>
            <w:r w:rsidRPr="0092743E">
              <w:rPr>
                <w:sz w:val="16"/>
                <w:szCs w:val="16"/>
              </w:rPr>
              <w:t>0.2</w:t>
            </w:r>
            <w:r>
              <w:rPr>
                <w:sz w:val="16"/>
                <w:szCs w:val="16"/>
              </w:rPr>
              <w:t>1</w:t>
            </w:r>
          </w:p>
        </w:tc>
        <w:tc>
          <w:tcPr>
            <w:tcW w:w="575" w:type="dxa"/>
            <w:tcBorders>
              <w:top w:val="single" w:sz="4" w:space="0" w:color="auto"/>
              <w:bottom w:val="single" w:sz="4" w:space="0" w:color="auto"/>
            </w:tcBorders>
            <w:shd w:val="clear" w:color="auto" w:fill="auto"/>
            <w:vAlign w:val="bottom"/>
          </w:tcPr>
          <w:p w14:paraId="205BEC41" w14:textId="7B6E0538" w:rsidR="0048186B" w:rsidRDefault="003E0D41">
            <w:pPr>
              <w:jc w:val="right"/>
              <w:rPr>
                <w:sz w:val="16"/>
                <w:szCs w:val="16"/>
              </w:rPr>
            </w:pPr>
            <w:r w:rsidRPr="003E0D41">
              <w:rPr>
                <w:sz w:val="16"/>
                <w:szCs w:val="16"/>
              </w:rPr>
              <w:t>0.</w:t>
            </w:r>
            <w:r w:rsidR="00C36395">
              <w:rPr>
                <w:sz w:val="16"/>
                <w:szCs w:val="16"/>
              </w:rPr>
              <w:t>2</w:t>
            </w:r>
            <w:r w:rsidR="0092743E">
              <w:rPr>
                <w:sz w:val="16"/>
                <w:szCs w:val="16"/>
              </w:rPr>
              <w:t>1</w:t>
            </w:r>
          </w:p>
        </w:tc>
        <w:tc>
          <w:tcPr>
            <w:tcW w:w="575" w:type="dxa"/>
            <w:tcBorders>
              <w:top w:val="single" w:sz="4" w:space="0" w:color="auto"/>
              <w:bottom w:val="single" w:sz="4" w:space="0" w:color="auto"/>
            </w:tcBorders>
            <w:shd w:val="clear" w:color="auto" w:fill="auto"/>
            <w:vAlign w:val="bottom"/>
          </w:tcPr>
          <w:p w14:paraId="01833D34" w14:textId="46CB23B7" w:rsidR="00680422" w:rsidRPr="00680422" w:rsidRDefault="003E0D41">
            <w:pPr>
              <w:jc w:val="right"/>
              <w:rPr>
                <w:sz w:val="16"/>
                <w:szCs w:val="16"/>
              </w:rPr>
            </w:pPr>
            <w:r w:rsidRPr="003E0D41">
              <w:rPr>
                <w:sz w:val="16"/>
                <w:szCs w:val="16"/>
              </w:rPr>
              <w:t>0.</w:t>
            </w:r>
            <w:r w:rsidR="00C36395">
              <w:rPr>
                <w:sz w:val="16"/>
                <w:szCs w:val="16"/>
              </w:rPr>
              <w:t>2</w:t>
            </w:r>
            <w:r w:rsidR="0092743E">
              <w:rPr>
                <w:sz w:val="16"/>
                <w:szCs w:val="16"/>
              </w:rPr>
              <w:t>1</w:t>
            </w:r>
          </w:p>
        </w:tc>
        <w:tc>
          <w:tcPr>
            <w:tcW w:w="575" w:type="dxa"/>
            <w:tcBorders>
              <w:top w:val="single" w:sz="4" w:space="0" w:color="auto"/>
              <w:bottom w:val="single" w:sz="4" w:space="0" w:color="auto"/>
            </w:tcBorders>
            <w:shd w:val="clear" w:color="auto" w:fill="auto"/>
            <w:vAlign w:val="bottom"/>
          </w:tcPr>
          <w:p w14:paraId="22CFA139" w14:textId="7A25EC62" w:rsidR="00680422" w:rsidRPr="00680422" w:rsidRDefault="003E0D41">
            <w:pPr>
              <w:jc w:val="right"/>
              <w:rPr>
                <w:sz w:val="16"/>
                <w:szCs w:val="16"/>
              </w:rPr>
            </w:pPr>
            <w:r w:rsidRPr="003E0D41">
              <w:rPr>
                <w:sz w:val="16"/>
                <w:szCs w:val="16"/>
              </w:rPr>
              <w:t>0.</w:t>
            </w:r>
            <w:r w:rsidR="00C36395">
              <w:rPr>
                <w:sz w:val="16"/>
                <w:szCs w:val="16"/>
              </w:rPr>
              <w:t>2</w:t>
            </w:r>
            <w:r w:rsidR="0092743E">
              <w:rPr>
                <w:sz w:val="16"/>
                <w:szCs w:val="16"/>
              </w:rPr>
              <w:t>1</w:t>
            </w:r>
          </w:p>
        </w:tc>
        <w:tc>
          <w:tcPr>
            <w:tcW w:w="574" w:type="dxa"/>
            <w:tcBorders>
              <w:top w:val="single" w:sz="4" w:space="0" w:color="auto"/>
              <w:bottom w:val="single" w:sz="4" w:space="0" w:color="auto"/>
            </w:tcBorders>
            <w:shd w:val="clear" w:color="auto" w:fill="auto"/>
            <w:vAlign w:val="bottom"/>
          </w:tcPr>
          <w:p w14:paraId="1268DD6E" w14:textId="1BEA61B1" w:rsidR="00680422" w:rsidRPr="00680422" w:rsidRDefault="003E0D41">
            <w:pPr>
              <w:jc w:val="right"/>
              <w:rPr>
                <w:sz w:val="16"/>
                <w:szCs w:val="16"/>
              </w:rPr>
            </w:pPr>
            <w:r w:rsidRPr="003E0D41">
              <w:rPr>
                <w:sz w:val="16"/>
                <w:szCs w:val="16"/>
              </w:rPr>
              <w:t>0.</w:t>
            </w:r>
            <w:r w:rsidR="00C36395">
              <w:rPr>
                <w:sz w:val="16"/>
                <w:szCs w:val="16"/>
              </w:rPr>
              <w:t>2</w:t>
            </w:r>
            <w:r w:rsidR="0092743E">
              <w:rPr>
                <w:sz w:val="16"/>
                <w:szCs w:val="16"/>
              </w:rPr>
              <w:t>1</w:t>
            </w:r>
          </w:p>
        </w:tc>
        <w:tc>
          <w:tcPr>
            <w:tcW w:w="575" w:type="dxa"/>
            <w:tcBorders>
              <w:top w:val="single" w:sz="4" w:space="0" w:color="auto"/>
              <w:bottom w:val="single" w:sz="4" w:space="0" w:color="auto"/>
            </w:tcBorders>
            <w:shd w:val="clear" w:color="auto" w:fill="auto"/>
            <w:vAlign w:val="bottom"/>
          </w:tcPr>
          <w:p w14:paraId="5C037C25" w14:textId="09B280F8" w:rsidR="00680422" w:rsidRPr="00680422" w:rsidRDefault="003E0D41">
            <w:pPr>
              <w:jc w:val="right"/>
              <w:rPr>
                <w:sz w:val="16"/>
                <w:szCs w:val="16"/>
              </w:rPr>
            </w:pPr>
            <w:r w:rsidRPr="003E0D41">
              <w:rPr>
                <w:sz w:val="16"/>
                <w:szCs w:val="16"/>
              </w:rPr>
              <w:t>0.</w:t>
            </w:r>
            <w:r w:rsidR="00C36395">
              <w:rPr>
                <w:sz w:val="16"/>
                <w:szCs w:val="16"/>
              </w:rPr>
              <w:t>2</w:t>
            </w:r>
            <w:r w:rsidR="0092743E">
              <w:rPr>
                <w:sz w:val="16"/>
                <w:szCs w:val="16"/>
              </w:rPr>
              <w:t>1</w:t>
            </w:r>
          </w:p>
        </w:tc>
        <w:tc>
          <w:tcPr>
            <w:tcW w:w="575" w:type="dxa"/>
            <w:tcBorders>
              <w:top w:val="single" w:sz="4" w:space="0" w:color="auto"/>
              <w:bottom w:val="single" w:sz="4" w:space="0" w:color="auto"/>
            </w:tcBorders>
            <w:shd w:val="clear" w:color="auto" w:fill="auto"/>
            <w:vAlign w:val="bottom"/>
          </w:tcPr>
          <w:p w14:paraId="0CBE7BF6" w14:textId="200A7061" w:rsidR="00680422" w:rsidRPr="00680422" w:rsidRDefault="003E0D41">
            <w:pPr>
              <w:jc w:val="right"/>
              <w:rPr>
                <w:sz w:val="16"/>
                <w:szCs w:val="16"/>
              </w:rPr>
            </w:pPr>
            <w:r w:rsidRPr="003E0D41">
              <w:rPr>
                <w:sz w:val="16"/>
                <w:szCs w:val="16"/>
              </w:rPr>
              <w:t>0.</w:t>
            </w:r>
            <w:r w:rsidR="00C36395">
              <w:rPr>
                <w:sz w:val="16"/>
                <w:szCs w:val="16"/>
              </w:rPr>
              <w:t>2</w:t>
            </w:r>
            <w:r w:rsidR="0092743E">
              <w:rPr>
                <w:sz w:val="16"/>
                <w:szCs w:val="16"/>
              </w:rPr>
              <w:t>1</w:t>
            </w:r>
          </w:p>
        </w:tc>
        <w:tc>
          <w:tcPr>
            <w:tcW w:w="575" w:type="dxa"/>
            <w:tcBorders>
              <w:top w:val="single" w:sz="4" w:space="0" w:color="auto"/>
              <w:bottom w:val="single" w:sz="4" w:space="0" w:color="auto"/>
            </w:tcBorders>
            <w:shd w:val="clear" w:color="auto" w:fill="auto"/>
            <w:vAlign w:val="bottom"/>
          </w:tcPr>
          <w:p w14:paraId="02A6465E" w14:textId="4B85FB40" w:rsidR="00680422" w:rsidRPr="00680422" w:rsidRDefault="003E0D41">
            <w:pPr>
              <w:jc w:val="right"/>
              <w:rPr>
                <w:sz w:val="16"/>
                <w:szCs w:val="16"/>
              </w:rPr>
            </w:pPr>
            <w:r w:rsidRPr="003E0D41">
              <w:rPr>
                <w:sz w:val="16"/>
                <w:szCs w:val="16"/>
              </w:rPr>
              <w:t>0.</w:t>
            </w:r>
            <w:r w:rsidR="00C36395">
              <w:rPr>
                <w:sz w:val="16"/>
                <w:szCs w:val="16"/>
              </w:rPr>
              <w:t>2</w:t>
            </w:r>
            <w:r w:rsidR="0092743E">
              <w:rPr>
                <w:sz w:val="16"/>
                <w:szCs w:val="16"/>
              </w:rPr>
              <w:t>1</w:t>
            </w:r>
          </w:p>
        </w:tc>
        <w:tc>
          <w:tcPr>
            <w:tcW w:w="575" w:type="dxa"/>
            <w:tcBorders>
              <w:top w:val="single" w:sz="4" w:space="0" w:color="auto"/>
              <w:bottom w:val="single" w:sz="4" w:space="0" w:color="auto"/>
            </w:tcBorders>
            <w:shd w:val="clear" w:color="auto" w:fill="auto"/>
            <w:vAlign w:val="bottom"/>
          </w:tcPr>
          <w:p w14:paraId="3FE627E4" w14:textId="6E04A110" w:rsidR="00680422" w:rsidRPr="00680422" w:rsidRDefault="003E0D41">
            <w:pPr>
              <w:jc w:val="right"/>
              <w:rPr>
                <w:sz w:val="16"/>
                <w:szCs w:val="16"/>
              </w:rPr>
            </w:pPr>
            <w:r w:rsidRPr="003E0D41">
              <w:rPr>
                <w:sz w:val="16"/>
                <w:szCs w:val="16"/>
              </w:rPr>
              <w:t>0.</w:t>
            </w:r>
            <w:r w:rsidR="00C36395">
              <w:rPr>
                <w:sz w:val="16"/>
                <w:szCs w:val="16"/>
              </w:rPr>
              <w:t>2</w:t>
            </w:r>
            <w:r w:rsidR="0092743E">
              <w:rPr>
                <w:sz w:val="16"/>
                <w:szCs w:val="16"/>
              </w:rPr>
              <w:t>1</w:t>
            </w:r>
          </w:p>
        </w:tc>
        <w:tc>
          <w:tcPr>
            <w:tcW w:w="575" w:type="dxa"/>
            <w:tcBorders>
              <w:top w:val="single" w:sz="4" w:space="0" w:color="auto"/>
              <w:bottom w:val="single" w:sz="4" w:space="0" w:color="auto"/>
            </w:tcBorders>
            <w:shd w:val="clear" w:color="auto" w:fill="auto"/>
            <w:vAlign w:val="bottom"/>
          </w:tcPr>
          <w:p w14:paraId="7B9521F4" w14:textId="42A3C259" w:rsidR="00680422" w:rsidRPr="00680422" w:rsidRDefault="003E0D41">
            <w:pPr>
              <w:jc w:val="right"/>
              <w:rPr>
                <w:sz w:val="16"/>
                <w:szCs w:val="16"/>
              </w:rPr>
            </w:pPr>
            <w:r w:rsidRPr="003E0D41">
              <w:rPr>
                <w:sz w:val="16"/>
                <w:szCs w:val="16"/>
              </w:rPr>
              <w:t>0.</w:t>
            </w:r>
            <w:r w:rsidR="00C36395">
              <w:rPr>
                <w:sz w:val="16"/>
                <w:szCs w:val="16"/>
              </w:rPr>
              <w:t>2</w:t>
            </w:r>
            <w:r w:rsidR="0092743E">
              <w:rPr>
                <w:sz w:val="16"/>
                <w:szCs w:val="16"/>
              </w:rPr>
              <w:t>1</w:t>
            </w:r>
          </w:p>
        </w:tc>
        <w:tc>
          <w:tcPr>
            <w:tcW w:w="575" w:type="dxa"/>
            <w:tcBorders>
              <w:top w:val="single" w:sz="4" w:space="0" w:color="auto"/>
              <w:bottom w:val="single" w:sz="4" w:space="0" w:color="auto"/>
            </w:tcBorders>
            <w:shd w:val="clear" w:color="auto" w:fill="auto"/>
            <w:vAlign w:val="bottom"/>
          </w:tcPr>
          <w:p w14:paraId="23449377" w14:textId="1F639A97" w:rsidR="00680422" w:rsidRPr="00680422" w:rsidRDefault="003E0D41">
            <w:pPr>
              <w:jc w:val="right"/>
              <w:rPr>
                <w:sz w:val="16"/>
                <w:szCs w:val="16"/>
              </w:rPr>
            </w:pPr>
            <w:r w:rsidRPr="003E0D41">
              <w:rPr>
                <w:sz w:val="16"/>
                <w:szCs w:val="16"/>
              </w:rPr>
              <w:t>0.</w:t>
            </w:r>
            <w:r w:rsidR="00C36395">
              <w:rPr>
                <w:sz w:val="16"/>
                <w:szCs w:val="16"/>
              </w:rPr>
              <w:t>2</w:t>
            </w:r>
            <w:r w:rsidR="0092743E">
              <w:rPr>
                <w:sz w:val="16"/>
                <w:szCs w:val="16"/>
              </w:rPr>
              <w:t>1</w:t>
            </w:r>
          </w:p>
        </w:tc>
        <w:tc>
          <w:tcPr>
            <w:tcW w:w="575" w:type="dxa"/>
            <w:tcBorders>
              <w:top w:val="single" w:sz="4" w:space="0" w:color="auto"/>
              <w:bottom w:val="single" w:sz="4" w:space="0" w:color="auto"/>
            </w:tcBorders>
            <w:shd w:val="clear" w:color="auto" w:fill="auto"/>
            <w:vAlign w:val="bottom"/>
          </w:tcPr>
          <w:p w14:paraId="18D9FF98" w14:textId="4B2E468E" w:rsidR="00680422" w:rsidRPr="00680422" w:rsidRDefault="003E0D41">
            <w:pPr>
              <w:jc w:val="right"/>
              <w:rPr>
                <w:sz w:val="16"/>
                <w:szCs w:val="16"/>
              </w:rPr>
            </w:pPr>
            <w:r w:rsidRPr="003E0D41">
              <w:rPr>
                <w:sz w:val="16"/>
                <w:szCs w:val="16"/>
              </w:rPr>
              <w:t>0.</w:t>
            </w:r>
            <w:r w:rsidR="00C36395">
              <w:rPr>
                <w:sz w:val="16"/>
                <w:szCs w:val="16"/>
              </w:rPr>
              <w:t>2</w:t>
            </w:r>
            <w:r w:rsidR="0092743E">
              <w:rPr>
                <w:sz w:val="16"/>
                <w:szCs w:val="16"/>
              </w:rPr>
              <w:t>1</w:t>
            </w:r>
          </w:p>
        </w:tc>
        <w:tc>
          <w:tcPr>
            <w:tcW w:w="575" w:type="dxa"/>
            <w:tcBorders>
              <w:top w:val="single" w:sz="4" w:space="0" w:color="auto"/>
              <w:bottom w:val="single" w:sz="4" w:space="0" w:color="auto"/>
            </w:tcBorders>
            <w:shd w:val="clear" w:color="auto" w:fill="auto"/>
            <w:vAlign w:val="bottom"/>
          </w:tcPr>
          <w:p w14:paraId="7E2F2901" w14:textId="49559C2A" w:rsidR="00680422" w:rsidRPr="00680422" w:rsidRDefault="003E0D41">
            <w:pPr>
              <w:jc w:val="right"/>
              <w:rPr>
                <w:sz w:val="16"/>
                <w:szCs w:val="16"/>
              </w:rPr>
            </w:pPr>
            <w:r w:rsidRPr="003E0D41">
              <w:rPr>
                <w:sz w:val="16"/>
                <w:szCs w:val="16"/>
              </w:rPr>
              <w:t>0.</w:t>
            </w:r>
            <w:r w:rsidR="00C36395">
              <w:rPr>
                <w:sz w:val="16"/>
                <w:szCs w:val="16"/>
              </w:rPr>
              <w:t>2</w:t>
            </w:r>
            <w:r w:rsidR="0092743E">
              <w:rPr>
                <w:sz w:val="16"/>
                <w:szCs w:val="16"/>
              </w:rPr>
              <w:t>1</w:t>
            </w:r>
          </w:p>
        </w:tc>
        <w:tc>
          <w:tcPr>
            <w:tcW w:w="575" w:type="dxa"/>
            <w:tcBorders>
              <w:top w:val="single" w:sz="4" w:space="0" w:color="auto"/>
              <w:bottom w:val="single" w:sz="4" w:space="0" w:color="auto"/>
            </w:tcBorders>
            <w:shd w:val="clear" w:color="auto" w:fill="auto"/>
            <w:vAlign w:val="bottom"/>
          </w:tcPr>
          <w:p w14:paraId="724513CE" w14:textId="7454C448" w:rsidR="00680422" w:rsidRPr="00680422" w:rsidRDefault="003E0D41">
            <w:pPr>
              <w:jc w:val="right"/>
              <w:rPr>
                <w:sz w:val="16"/>
                <w:szCs w:val="16"/>
              </w:rPr>
            </w:pPr>
            <w:r w:rsidRPr="003E0D41">
              <w:rPr>
                <w:sz w:val="16"/>
                <w:szCs w:val="16"/>
              </w:rPr>
              <w:t>0.</w:t>
            </w:r>
            <w:r w:rsidR="0092743E">
              <w:rPr>
                <w:sz w:val="16"/>
                <w:szCs w:val="16"/>
              </w:rPr>
              <w:t>21</w:t>
            </w:r>
          </w:p>
        </w:tc>
        <w:tc>
          <w:tcPr>
            <w:tcW w:w="585" w:type="dxa"/>
            <w:tcBorders>
              <w:top w:val="single" w:sz="4" w:space="0" w:color="auto"/>
              <w:bottom w:val="single" w:sz="4" w:space="0" w:color="auto"/>
            </w:tcBorders>
            <w:shd w:val="clear" w:color="auto" w:fill="auto"/>
            <w:vAlign w:val="bottom"/>
          </w:tcPr>
          <w:p w14:paraId="5F15BD32" w14:textId="72FAF3DE" w:rsidR="00680422" w:rsidRPr="00680422" w:rsidRDefault="003E0D41">
            <w:pPr>
              <w:jc w:val="right"/>
              <w:rPr>
                <w:sz w:val="16"/>
                <w:szCs w:val="16"/>
              </w:rPr>
            </w:pPr>
            <w:r w:rsidRPr="003E0D41">
              <w:rPr>
                <w:sz w:val="16"/>
                <w:szCs w:val="16"/>
              </w:rPr>
              <w:t>0.</w:t>
            </w:r>
            <w:r w:rsidR="00C36395">
              <w:rPr>
                <w:sz w:val="16"/>
                <w:szCs w:val="16"/>
              </w:rPr>
              <w:t>2</w:t>
            </w:r>
            <w:r w:rsidR="0092743E">
              <w:rPr>
                <w:sz w:val="16"/>
                <w:szCs w:val="16"/>
              </w:rPr>
              <w:t>1</w:t>
            </w:r>
          </w:p>
        </w:tc>
      </w:tr>
      <w:tr w:rsidR="00C4227A" w14:paraId="2D1700B4" w14:textId="77777777" w:rsidTr="00A625FD">
        <w:trPr>
          <w:trHeight w:hRule="exact" w:val="245"/>
        </w:trPr>
        <w:tc>
          <w:tcPr>
            <w:tcW w:w="618" w:type="dxa"/>
            <w:tcBorders>
              <w:top w:val="single" w:sz="4" w:space="0" w:color="auto"/>
              <w:bottom w:val="single" w:sz="4" w:space="0" w:color="auto"/>
            </w:tcBorders>
            <w:shd w:val="clear" w:color="auto" w:fill="auto"/>
          </w:tcPr>
          <w:p w14:paraId="30267D80" w14:textId="77777777" w:rsidR="00A625FD" w:rsidRDefault="00A625FD" w:rsidP="00A625FD">
            <w:r>
              <w:t>M2</w:t>
            </w:r>
          </w:p>
        </w:tc>
        <w:tc>
          <w:tcPr>
            <w:tcW w:w="575" w:type="dxa"/>
            <w:tcBorders>
              <w:top w:val="single" w:sz="4" w:space="0" w:color="auto"/>
              <w:bottom w:val="single" w:sz="4" w:space="0" w:color="auto"/>
            </w:tcBorders>
            <w:shd w:val="clear" w:color="auto" w:fill="auto"/>
            <w:vAlign w:val="bottom"/>
          </w:tcPr>
          <w:p w14:paraId="4FA95BC2" w14:textId="206A7347" w:rsidR="00A625FD" w:rsidRPr="00686AE2" w:rsidRDefault="00A625FD" w:rsidP="00A625FD">
            <w:pPr>
              <w:jc w:val="right"/>
              <w:rPr>
                <w:sz w:val="16"/>
                <w:szCs w:val="16"/>
              </w:rPr>
            </w:pPr>
            <w:r w:rsidRPr="00686AE2">
              <w:rPr>
                <w:sz w:val="16"/>
                <w:szCs w:val="16"/>
              </w:rPr>
              <w:t>0.</w:t>
            </w:r>
            <w:r w:rsidR="0092743E">
              <w:rPr>
                <w:sz w:val="16"/>
                <w:szCs w:val="16"/>
              </w:rPr>
              <w:t>34</w:t>
            </w:r>
          </w:p>
        </w:tc>
        <w:tc>
          <w:tcPr>
            <w:tcW w:w="575" w:type="dxa"/>
            <w:tcBorders>
              <w:top w:val="single" w:sz="4" w:space="0" w:color="auto"/>
              <w:bottom w:val="single" w:sz="4" w:space="0" w:color="auto"/>
            </w:tcBorders>
            <w:shd w:val="clear" w:color="auto" w:fill="auto"/>
            <w:vAlign w:val="bottom"/>
          </w:tcPr>
          <w:p w14:paraId="2F320D86" w14:textId="4AFD6984" w:rsidR="00A625FD" w:rsidRPr="00686AE2" w:rsidRDefault="00A625FD" w:rsidP="00C4227A">
            <w:pPr>
              <w:jc w:val="right"/>
              <w:rPr>
                <w:sz w:val="16"/>
                <w:szCs w:val="16"/>
              </w:rPr>
              <w:pPrChange w:id="4335" w:author="Steve Barbeaux" w:date="2022-10-10T10:53:00Z">
                <w:pPr>
                  <w:jc w:val="right"/>
                </w:pPr>
              </w:pPrChange>
            </w:pPr>
            <w:r w:rsidRPr="00686AE2">
              <w:rPr>
                <w:sz w:val="16"/>
                <w:szCs w:val="16"/>
              </w:rPr>
              <w:t>0.</w:t>
            </w:r>
            <w:del w:id="4336" w:author="Steve Barbeaux" w:date="2022-10-10T10:53:00Z">
              <w:r w:rsidR="0092743E" w:rsidDel="00C4227A">
                <w:rPr>
                  <w:sz w:val="16"/>
                  <w:szCs w:val="16"/>
                </w:rPr>
                <w:delText>27</w:delText>
              </w:r>
            </w:del>
            <w:ins w:id="4337" w:author="Steve Barbeaux" w:date="2022-10-10T10:53:00Z">
              <w:r w:rsidR="00C4227A">
                <w:rPr>
                  <w:sz w:val="16"/>
                  <w:szCs w:val="16"/>
                </w:rPr>
                <w:t>26</w:t>
              </w:r>
            </w:ins>
          </w:p>
        </w:tc>
        <w:tc>
          <w:tcPr>
            <w:tcW w:w="575" w:type="dxa"/>
            <w:tcBorders>
              <w:top w:val="single" w:sz="4" w:space="0" w:color="auto"/>
              <w:bottom w:val="single" w:sz="4" w:space="0" w:color="auto"/>
            </w:tcBorders>
            <w:shd w:val="clear" w:color="auto" w:fill="auto"/>
            <w:vAlign w:val="bottom"/>
          </w:tcPr>
          <w:p w14:paraId="2E3DA4AC" w14:textId="1F424A92" w:rsidR="00A625FD" w:rsidRPr="00686AE2" w:rsidRDefault="0092743E" w:rsidP="00C4227A">
            <w:pPr>
              <w:jc w:val="right"/>
              <w:rPr>
                <w:sz w:val="16"/>
                <w:szCs w:val="16"/>
              </w:rPr>
              <w:pPrChange w:id="4338" w:author="Steve Barbeaux" w:date="2022-10-10T10:54:00Z">
                <w:pPr>
                  <w:jc w:val="right"/>
                </w:pPr>
              </w:pPrChange>
            </w:pPr>
            <w:r w:rsidRPr="00686AE2">
              <w:rPr>
                <w:sz w:val="16"/>
                <w:szCs w:val="16"/>
              </w:rPr>
              <w:t>0.</w:t>
            </w:r>
            <w:r>
              <w:rPr>
                <w:sz w:val="16"/>
                <w:szCs w:val="16"/>
              </w:rPr>
              <w:t>2</w:t>
            </w:r>
            <w:del w:id="4339" w:author="Steve Barbeaux" w:date="2022-10-10T10:54:00Z">
              <w:r w:rsidDel="00C4227A">
                <w:rPr>
                  <w:sz w:val="16"/>
                  <w:szCs w:val="16"/>
                </w:rPr>
                <w:delText>7</w:delText>
              </w:r>
            </w:del>
            <w:ins w:id="4340" w:author="Steve Barbeaux" w:date="2022-10-10T10:54:00Z">
              <w:r w:rsidR="00C4227A">
                <w:rPr>
                  <w:sz w:val="16"/>
                  <w:szCs w:val="16"/>
                </w:rPr>
                <w:t>6</w:t>
              </w:r>
            </w:ins>
          </w:p>
        </w:tc>
        <w:tc>
          <w:tcPr>
            <w:tcW w:w="575" w:type="dxa"/>
            <w:tcBorders>
              <w:top w:val="single" w:sz="4" w:space="0" w:color="auto"/>
              <w:bottom w:val="single" w:sz="4" w:space="0" w:color="auto"/>
            </w:tcBorders>
            <w:shd w:val="clear" w:color="auto" w:fill="auto"/>
            <w:vAlign w:val="bottom"/>
          </w:tcPr>
          <w:p w14:paraId="0DE32FE8" w14:textId="4E614911" w:rsidR="00A625FD" w:rsidRPr="00686AE2" w:rsidRDefault="0092743E" w:rsidP="00C4227A">
            <w:pPr>
              <w:jc w:val="right"/>
              <w:rPr>
                <w:sz w:val="16"/>
                <w:szCs w:val="16"/>
              </w:rPr>
              <w:pPrChange w:id="4341" w:author="Steve Barbeaux" w:date="2022-10-10T10:54:00Z">
                <w:pPr>
                  <w:jc w:val="right"/>
                </w:pPr>
              </w:pPrChange>
            </w:pPr>
            <w:r w:rsidRPr="00686AE2">
              <w:rPr>
                <w:sz w:val="16"/>
                <w:szCs w:val="16"/>
              </w:rPr>
              <w:t>0.</w:t>
            </w:r>
            <w:r>
              <w:rPr>
                <w:sz w:val="16"/>
                <w:szCs w:val="16"/>
              </w:rPr>
              <w:t>2</w:t>
            </w:r>
            <w:ins w:id="4342" w:author="Steve Barbeaux" w:date="2022-10-10T10:54:00Z">
              <w:r w:rsidR="00C4227A">
                <w:rPr>
                  <w:sz w:val="16"/>
                  <w:szCs w:val="16"/>
                </w:rPr>
                <w:t>6</w:t>
              </w:r>
            </w:ins>
            <w:del w:id="4343" w:author="Steve Barbeaux" w:date="2022-10-10T10:54:00Z">
              <w:r w:rsidDel="00C4227A">
                <w:rPr>
                  <w:sz w:val="16"/>
                  <w:szCs w:val="16"/>
                </w:rPr>
                <w:delText>7</w:delText>
              </w:r>
            </w:del>
          </w:p>
        </w:tc>
        <w:tc>
          <w:tcPr>
            <w:tcW w:w="574" w:type="dxa"/>
            <w:tcBorders>
              <w:top w:val="single" w:sz="4" w:space="0" w:color="auto"/>
              <w:bottom w:val="single" w:sz="4" w:space="0" w:color="auto"/>
            </w:tcBorders>
            <w:shd w:val="clear" w:color="auto" w:fill="auto"/>
            <w:vAlign w:val="bottom"/>
          </w:tcPr>
          <w:p w14:paraId="5FB18D74" w14:textId="0EE2752D" w:rsidR="00A625FD" w:rsidRPr="00686AE2" w:rsidRDefault="0092743E" w:rsidP="00C4227A">
            <w:pPr>
              <w:jc w:val="right"/>
              <w:rPr>
                <w:sz w:val="16"/>
                <w:szCs w:val="16"/>
              </w:rPr>
              <w:pPrChange w:id="4344" w:author="Steve Barbeaux" w:date="2022-10-10T10:54:00Z">
                <w:pPr>
                  <w:jc w:val="right"/>
                </w:pPr>
              </w:pPrChange>
            </w:pPr>
            <w:r w:rsidRPr="00686AE2">
              <w:rPr>
                <w:sz w:val="16"/>
                <w:szCs w:val="16"/>
              </w:rPr>
              <w:t>0.</w:t>
            </w:r>
            <w:r>
              <w:rPr>
                <w:sz w:val="16"/>
                <w:szCs w:val="16"/>
              </w:rPr>
              <w:t>2</w:t>
            </w:r>
            <w:del w:id="4345" w:author="Steve Barbeaux" w:date="2022-10-10T10:54:00Z">
              <w:r w:rsidDel="00C4227A">
                <w:rPr>
                  <w:sz w:val="16"/>
                  <w:szCs w:val="16"/>
                </w:rPr>
                <w:delText>7</w:delText>
              </w:r>
            </w:del>
            <w:ins w:id="4346" w:author="Steve Barbeaux" w:date="2022-10-10T10:54:00Z">
              <w:r w:rsidR="00C4227A">
                <w:rPr>
                  <w:sz w:val="16"/>
                  <w:szCs w:val="16"/>
                </w:rPr>
                <w:t>6</w:t>
              </w:r>
            </w:ins>
          </w:p>
        </w:tc>
        <w:tc>
          <w:tcPr>
            <w:tcW w:w="575" w:type="dxa"/>
            <w:tcBorders>
              <w:top w:val="single" w:sz="4" w:space="0" w:color="auto"/>
              <w:bottom w:val="single" w:sz="4" w:space="0" w:color="auto"/>
            </w:tcBorders>
            <w:shd w:val="clear" w:color="auto" w:fill="auto"/>
            <w:vAlign w:val="bottom"/>
          </w:tcPr>
          <w:p w14:paraId="398C817E" w14:textId="028FB388" w:rsidR="00A625FD" w:rsidRPr="00686AE2" w:rsidRDefault="0092743E" w:rsidP="00C4227A">
            <w:pPr>
              <w:jc w:val="right"/>
              <w:rPr>
                <w:sz w:val="16"/>
                <w:szCs w:val="16"/>
              </w:rPr>
              <w:pPrChange w:id="4347" w:author="Steve Barbeaux" w:date="2022-10-10T10:54:00Z">
                <w:pPr>
                  <w:jc w:val="right"/>
                </w:pPr>
              </w:pPrChange>
            </w:pPr>
            <w:r w:rsidRPr="00686AE2">
              <w:rPr>
                <w:sz w:val="16"/>
                <w:szCs w:val="16"/>
              </w:rPr>
              <w:t>0.</w:t>
            </w:r>
            <w:r>
              <w:rPr>
                <w:sz w:val="16"/>
                <w:szCs w:val="16"/>
              </w:rPr>
              <w:t>2</w:t>
            </w:r>
            <w:del w:id="4348" w:author="Steve Barbeaux" w:date="2022-10-10T10:54:00Z">
              <w:r w:rsidDel="00C4227A">
                <w:rPr>
                  <w:sz w:val="16"/>
                  <w:szCs w:val="16"/>
                </w:rPr>
                <w:delText>7</w:delText>
              </w:r>
            </w:del>
            <w:ins w:id="4349" w:author="Steve Barbeaux" w:date="2022-10-10T10:54:00Z">
              <w:r w:rsidR="00C4227A">
                <w:rPr>
                  <w:sz w:val="16"/>
                  <w:szCs w:val="16"/>
                </w:rPr>
                <w:t>6</w:t>
              </w:r>
            </w:ins>
          </w:p>
        </w:tc>
        <w:tc>
          <w:tcPr>
            <w:tcW w:w="575" w:type="dxa"/>
            <w:tcBorders>
              <w:top w:val="single" w:sz="4" w:space="0" w:color="auto"/>
              <w:bottom w:val="single" w:sz="4" w:space="0" w:color="auto"/>
            </w:tcBorders>
            <w:shd w:val="clear" w:color="auto" w:fill="auto"/>
            <w:vAlign w:val="bottom"/>
          </w:tcPr>
          <w:p w14:paraId="5E509D42" w14:textId="04C6CE8F" w:rsidR="00A625FD" w:rsidRPr="00686AE2" w:rsidRDefault="0092743E" w:rsidP="00C4227A">
            <w:pPr>
              <w:jc w:val="right"/>
              <w:rPr>
                <w:sz w:val="16"/>
                <w:szCs w:val="16"/>
              </w:rPr>
              <w:pPrChange w:id="4350" w:author="Steve Barbeaux" w:date="2022-10-10T10:54:00Z">
                <w:pPr>
                  <w:jc w:val="right"/>
                </w:pPr>
              </w:pPrChange>
            </w:pPr>
            <w:r w:rsidRPr="00686AE2">
              <w:rPr>
                <w:sz w:val="16"/>
                <w:szCs w:val="16"/>
              </w:rPr>
              <w:t>0.</w:t>
            </w:r>
            <w:r>
              <w:rPr>
                <w:sz w:val="16"/>
                <w:szCs w:val="16"/>
              </w:rPr>
              <w:t>2</w:t>
            </w:r>
            <w:del w:id="4351" w:author="Steve Barbeaux" w:date="2022-10-10T10:54:00Z">
              <w:r w:rsidDel="00C4227A">
                <w:rPr>
                  <w:sz w:val="16"/>
                  <w:szCs w:val="16"/>
                </w:rPr>
                <w:delText>7</w:delText>
              </w:r>
            </w:del>
            <w:ins w:id="4352" w:author="Steve Barbeaux" w:date="2022-10-10T10:54:00Z">
              <w:r w:rsidR="00C4227A">
                <w:rPr>
                  <w:sz w:val="16"/>
                  <w:szCs w:val="16"/>
                </w:rPr>
                <w:t>6</w:t>
              </w:r>
            </w:ins>
          </w:p>
        </w:tc>
        <w:tc>
          <w:tcPr>
            <w:tcW w:w="575" w:type="dxa"/>
            <w:tcBorders>
              <w:top w:val="single" w:sz="4" w:space="0" w:color="auto"/>
              <w:bottom w:val="single" w:sz="4" w:space="0" w:color="auto"/>
            </w:tcBorders>
            <w:shd w:val="clear" w:color="auto" w:fill="auto"/>
            <w:vAlign w:val="bottom"/>
          </w:tcPr>
          <w:p w14:paraId="55ADC8B0" w14:textId="3DD39693" w:rsidR="00A625FD" w:rsidRPr="00686AE2" w:rsidRDefault="0092743E" w:rsidP="00C4227A">
            <w:pPr>
              <w:jc w:val="right"/>
              <w:rPr>
                <w:sz w:val="16"/>
                <w:szCs w:val="16"/>
              </w:rPr>
              <w:pPrChange w:id="4353" w:author="Steve Barbeaux" w:date="2022-10-10T10:54:00Z">
                <w:pPr>
                  <w:jc w:val="right"/>
                </w:pPr>
              </w:pPrChange>
            </w:pPr>
            <w:r w:rsidRPr="00686AE2">
              <w:rPr>
                <w:sz w:val="16"/>
                <w:szCs w:val="16"/>
              </w:rPr>
              <w:t>0.</w:t>
            </w:r>
            <w:r>
              <w:rPr>
                <w:sz w:val="16"/>
                <w:szCs w:val="16"/>
              </w:rPr>
              <w:t>2</w:t>
            </w:r>
            <w:del w:id="4354" w:author="Steve Barbeaux" w:date="2022-10-10T10:54:00Z">
              <w:r w:rsidDel="00C4227A">
                <w:rPr>
                  <w:sz w:val="16"/>
                  <w:szCs w:val="16"/>
                </w:rPr>
                <w:delText>7</w:delText>
              </w:r>
            </w:del>
            <w:ins w:id="4355" w:author="Steve Barbeaux" w:date="2022-10-10T10:54:00Z">
              <w:r w:rsidR="00C4227A">
                <w:rPr>
                  <w:sz w:val="16"/>
                  <w:szCs w:val="16"/>
                </w:rPr>
                <w:t>6</w:t>
              </w:r>
            </w:ins>
          </w:p>
        </w:tc>
        <w:tc>
          <w:tcPr>
            <w:tcW w:w="575" w:type="dxa"/>
            <w:tcBorders>
              <w:top w:val="single" w:sz="4" w:space="0" w:color="auto"/>
              <w:bottom w:val="single" w:sz="4" w:space="0" w:color="auto"/>
            </w:tcBorders>
            <w:shd w:val="clear" w:color="auto" w:fill="auto"/>
            <w:vAlign w:val="bottom"/>
          </w:tcPr>
          <w:p w14:paraId="06F8EE5E" w14:textId="7944599E" w:rsidR="00A625FD" w:rsidRPr="00686AE2" w:rsidRDefault="0092743E">
            <w:pPr>
              <w:jc w:val="right"/>
              <w:rPr>
                <w:sz w:val="16"/>
                <w:szCs w:val="16"/>
              </w:rPr>
            </w:pPr>
            <w:r w:rsidRPr="00686AE2">
              <w:rPr>
                <w:sz w:val="16"/>
                <w:szCs w:val="16"/>
              </w:rPr>
              <w:t>0.</w:t>
            </w:r>
            <w:r>
              <w:rPr>
                <w:sz w:val="16"/>
                <w:szCs w:val="16"/>
              </w:rPr>
              <w:t>2</w:t>
            </w:r>
            <w:del w:id="4356" w:author="Steve Barbeaux" w:date="2022-10-10T10:54:00Z">
              <w:r w:rsidDel="00C4227A">
                <w:rPr>
                  <w:sz w:val="16"/>
                  <w:szCs w:val="16"/>
                </w:rPr>
                <w:delText>7</w:delText>
              </w:r>
            </w:del>
            <w:ins w:id="4357" w:author="Steve Barbeaux" w:date="2022-10-10T10:54:00Z">
              <w:r w:rsidR="00C4227A">
                <w:rPr>
                  <w:sz w:val="16"/>
                  <w:szCs w:val="16"/>
                </w:rPr>
                <w:t>6</w:t>
              </w:r>
            </w:ins>
          </w:p>
        </w:tc>
        <w:tc>
          <w:tcPr>
            <w:tcW w:w="575" w:type="dxa"/>
            <w:tcBorders>
              <w:top w:val="single" w:sz="4" w:space="0" w:color="auto"/>
              <w:bottom w:val="single" w:sz="4" w:space="0" w:color="auto"/>
            </w:tcBorders>
            <w:shd w:val="clear" w:color="auto" w:fill="auto"/>
            <w:vAlign w:val="bottom"/>
          </w:tcPr>
          <w:p w14:paraId="16DD4B3E" w14:textId="7D7514D3" w:rsidR="00A625FD" w:rsidRPr="00686AE2" w:rsidRDefault="0092743E" w:rsidP="00C4227A">
            <w:pPr>
              <w:jc w:val="right"/>
              <w:rPr>
                <w:sz w:val="16"/>
                <w:szCs w:val="16"/>
              </w:rPr>
              <w:pPrChange w:id="4358" w:author="Steve Barbeaux" w:date="2022-10-10T10:54:00Z">
                <w:pPr>
                  <w:jc w:val="right"/>
                </w:pPr>
              </w:pPrChange>
            </w:pPr>
            <w:r w:rsidRPr="00686AE2">
              <w:rPr>
                <w:sz w:val="16"/>
                <w:szCs w:val="16"/>
              </w:rPr>
              <w:t>0.</w:t>
            </w:r>
            <w:r>
              <w:rPr>
                <w:sz w:val="16"/>
                <w:szCs w:val="16"/>
              </w:rPr>
              <w:t>2</w:t>
            </w:r>
            <w:del w:id="4359" w:author="Steve Barbeaux" w:date="2022-10-10T10:54:00Z">
              <w:r w:rsidDel="00C4227A">
                <w:rPr>
                  <w:sz w:val="16"/>
                  <w:szCs w:val="16"/>
                </w:rPr>
                <w:delText>7</w:delText>
              </w:r>
            </w:del>
            <w:ins w:id="4360" w:author="Steve Barbeaux" w:date="2022-10-10T10:54:00Z">
              <w:r w:rsidR="00C4227A">
                <w:rPr>
                  <w:sz w:val="16"/>
                  <w:szCs w:val="16"/>
                </w:rPr>
                <w:t>6</w:t>
              </w:r>
            </w:ins>
          </w:p>
        </w:tc>
        <w:tc>
          <w:tcPr>
            <w:tcW w:w="575" w:type="dxa"/>
            <w:tcBorders>
              <w:top w:val="single" w:sz="4" w:space="0" w:color="auto"/>
              <w:bottom w:val="single" w:sz="4" w:space="0" w:color="auto"/>
            </w:tcBorders>
            <w:shd w:val="clear" w:color="auto" w:fill="auto"/>
            <w:vAlign w:val="bottom"/>
          </w:tcPr>
          <w:p w14:paraId="429C3AC0" w14:textId="48321504" w:rsidR="00A625FD" w:rsidRPr="00686AE2" w:rsidRDefault="0092743E" w:rsidP="00C4227A">
            <w:pPr>
              <w:jc w:val="right"/>
              <w:rPr>
                <w:sz w:val="16"/>
                <w:szCs w:val="16"/>
              </w:rPr>
              <w:pPrChange w:id="4361" w:author="Steve Barbeaux" w:date="2022-10-10T10:54:00Z">
                <w:pPr>
                  <w:jc w:val="right"/>
                </w:pPr>
              </w:pPrChange>
            </w:pPr>
            <w:r w:rsidRPr="00686AE2">
              <w:rPr>
                <w:sz w:val="16"/>
                <w:szCs w:val="16"/>
              </w:rPr>
              <w:t>0.</w:t>
            </w:r>
            <w:del w:id="4362" w:author="Steve Barbeaux" w:date="2022-10-10T10:54:00Z">
              <w:r w:rsidDel="00C4227A">
                <w:rPr>
                  <w:sz w:val="16"/>
                  <w:szCs w:val="16"/>
                </w:rPr>
                <w:delText>27</w:delText>
              </w:r>
            </w:del>
            <w:ins w:id="4363" w:author="Steve Barbeaux" w:date="2022-10-10T10:54:00Z">
              <w:r w:rsidR="00C4227A">
                <w:rPr>
                  <w:sz w:val="16"/>
                  <w:szCs w:val="16"/>
                </w:rPr>
                <w:t>26</w:t>
              </w:r>
            </w:ins>
          </w:p>
        </w:tc>
        <w:tc>
          <w:tcPr>
            <w:tcW w:w="575" w:type="dxa"/>
            <w:tcBorders>
              <w:top w:val="single" w:sz="4" w:space="0" w:color="auto"/>
              <w:bottom w:val="single" w:sz="4" w:space="0" w:color="auto"/>
            </w:tcBorders>
            <w:shd w:val="clear" w:color="auto" w:fill="auto"/>
            <w:vAlign w:val="bottom"/>
          </w:tcPr>
          <w:p w14:paraId="7E86BE8C" w14:textId="4B2C5552" w:rsidR="00A625FD" w:rsidRPr="00686AE2" w:rsidRDefault="0092743E" w:rsidP="00C4227A">
            <w:pPr>
              <w:jc w:val="right"/>
              <w:rPr>
                <w:sz w:val="16"/>
                <w:szCs w:val="16"/>
              </w:rPr>
              <w:pPrChange w:id="4364" w:author="Steve Barbeaux" w:date="2022-10-10T10:54:00Z">
                <w:pPr>
                  <w:jc w:val="right"/>
                </w:pPr>
              </w:pPrChange>
            </w:pPr>
            <w:r w:rsidRPr="00686AE2">
              <w:rPr>
                <w:sz w:val="16"/>
                <w:szCs w:val="16"/>
              </w:rPr>
              <w:t>0.</w:t>
            </w:r>
            <w:del w:id="4365" w:author="Steve Barbeaux" w:date="2022-10-10T10:54:00Z">
              <w:r w:rsidDel="00C4227A">
                <w:rPr>
                  <w:sz w:val="16"/>
                  <w:szCs w:val="16"/>
                </w:rPr>
                <w:delText>27</w:delText>
              </w:r>
            </w:del>
            <w:ins w:id="4366" w:author="Steve Barbeaux" w:date="2022-10-10T10:54:00Z">
              <w:r w:rsidR="00C4227A">
                <w:rPr>
                  <w:sz w:val="16"/>
                  <w:szCs w:val="16"/>
                </w:rPr>
                <w:t>26</w:t>
              </w:r>
            </w:ins>
          </w:p>
        </w:tc>
        <w:tc>
          <w:tcPr>
            <w:tcW w:w="575" w:type="dxa"/>
            <w:tcBorders>
              <w:top w:val="single" w:sz="4" w:space="0" w:color="auto"/>
              <w:bottom w:val="single" w:sz="4" w:space="0" w:color="auto"/>
            </w:tcBorders>
            <w:shd w:val="clear" w:color="auto" w:fill="auto"/>
            <w:vAlign w:val="bottom"/>
          </w:tcPr>
          <w:p w14:paraId="12490928" w14:textId="58FD1230" w:rsidR="00A625FD" w:rsidRPr="00686AE2" w:rsidRDefault="0092743E" w:rsidP="00C4227A">
            <w:pPr>
              <w:jc w:val="right"/>
              <w:rPr>
                <w:sz w:val="16"/>
                <w:szCs w:val="16"/>
              </w:rPr>
              <w:pPrChange w:id="4367" w:author="Steve Barbeaux" w:date="2022-10-10T10:54:00Z">
                <w:pPr>
                  <w:jc w:val="right"/>
                </w:pPr>
              </w:pPrChange>
            </w:pPr>
            <w:r w:rsidRPr="00686AE2">
              <w:rPr>
                <w:sz w:val="16"/>
                <w:szCs w:val="16"/>
              </w:rPr>
              <w:t>0.</w:t>
            </w:r>
            <w:r>
              <w:rPr>
                <w:sz w:val="16"/>
                <w:szCs w:val="16"/>
              </w:rPr>
              <w:t>2</w:t>
            </w:r>
            <w:del w:id="4368" w:author="Steve Barbeaux" w:date="2022-10-10T10:54:00Z">
              <w:r w:rsidDel="00C4227A">
                <w:rPr>
                  <w:sz w:val="16"/>
                  <w:szCs w:val="16"/>
                </w:rPr>
                <w:delText>7</w:delText>
              </w:r>
            </w:del>
            <w:ins w:id="4369" w:author="Steve Barbeaux" w:date="2022-10-10T10:54:00Z">
              <w:r w:rsidR="00C4227A">
                <w:rPr>
                  <w:sz w:val="16"/>
                  <w:szCs w:val="16"/>
                </w:rPr>
                <w:t>6</w:t>
              </w:r>
            </w:ins>
          </w:p>
        </w:tc>
        <w:tc>
          <w:tcPr>
            <w:tcW w:w="575" w:type="dxa"/>
            <w:tcBorders>
              <w:top w:val="single" w:sz="4" w:space="0" w:color="auto"/>
              <w:bottom w:val="single" w:sz="4" w:space="0" w:color="auto"/>
            </w:tcBorders>
            <w:shd w:val="clear" w:color="auto" w:fill="auto"/>
            <w:vAlign w:val="bottom"/>
          </w:tcPr>
          <w:p w14:paraId="16F10698" w14:textId="3DC47BF6" w:rsidR="00A625FD" w:rsidRPr="00686AE2" w:rsidRDefault="0092743E" w:rsidP="00C4227A">
            <w:pPr>
              <w:jc w:val="right"/>
              <w:rPr>
                <w:sz w:val="16"/>
                <w:szCs w:val="16"/>
              </w:rPr>
              <w:pPrChange w:id="4370" w:author="Steve Barbeaux" w:date="2022-10-10T10:54:00Z">
                <w:pPr>
                  <w:jc w:val="right"/>
                </w:pPr>
              </w:pPrChange>
            </w:pPr>
            <w:r w:rsidRPr="00686AE2">
              <w:rPr>
                <w:sz w:val="16"/>
                <w:szCs w:val="16"/>
              </w:rPr>
              <w:t>0.</w:t>
            </w:r>
            <w:del w:id="4371" w:author="Steve Barbeaux" w:date="2022-10-10T10:54:00Z">
              <w:r w:rsidDel="00C4227A">
                <w:rPr>
                  <w:sz w:val="16"/>
                  <w:szCs w:val="16"/>
                </w:rPr>
                <w:delText>27</w:delText>
              </w:r>
            </w:del>
            <w:ins w:id="4372" w:author="Steve Barbeaux" w:date="2022-10-10T10:54:00Z">
              <w:r w:rsidR="00C4227A">
                <w:rPr>
                  <w:sz w:val="16"/>
                  <w:szCs w:val="16"/>
                </w:rPr>
                <w:t>26</w:t>
              </w:r>
            </w:ins>
          </w:p>
        </w:tc>
        <w:tc>
          <w:tcPr>
            <w:tcW w:w="585" w:type="dxa"/>
            <w:tcBorders>
              <w:top w:val="single" w:sz="4" w:space="0" w:color="auto"/>
              <w:bottom w:val="single" w:sz="4" w:space="0" w:color="auto"/>
            </w:tcBorders>
            <w:shd w:val="clear" w:color="auto" w:fill="auto"/>
            <w:vAlign w:val="bottom"/>
          </w:tcPr>
          <w:p w14:paraId="3796BE80" w14:textId="2DCCAEAC" w:rsidR="00A625FD" w:rsidRPr="00686AE2" w:rsidRDefault="0092743E" w:rsidP="00C4227A">
            <w:pPr>
              <w:jc w:val="right"/>
              <w:rPr>
                <w:sz w:val="16"/>
                <w:szCs w:val="16"/>
              </w:rPr>
              <w:pPrChange w:id="4373" w:author="Steve Barbeaux" w:date="2022-10-10T10:54:00Z">
                <w:pPr>
                  <w:jc w:val="right"/>
                </w:pPr>
              </w:pPrChange>
            </w:pPr>
            <w:r>
              <w:rPr>
                <w:sz w:val="16"/>
                <w:szCs w:val="16"/>
              </w:rPr>
              <w:t>0.1</w:t>
            </w:r>
            <w:del w:id="4374" w:author="Steve Barbeaux" w:date="2022-10-10T10:54:00Z">
              <w:r w:rsidDel="00C4227A">
                <w:rPr>
                  <w:sz w:val="16"/>
                  <w:szCs w:val="16"/>
                </w:rPr>
                <w:delText>5</w:delText>
              </w:r>
            </w:del>
            <w:ins w:id="4375" w:author="Steve Barbeaux" w:date="2022-10-10T10:54:00Z">
              <w:r w:rsidR="00C4227A">
                <w:rPr>
                  <w:sz w:val="16"/>
                  <w:szCs w:val="16"/>
                </w:rPr>
                <w:t>4</w:t>
              </w:r>
            </w:ins>
          </w:p>
        </w:tc>
      </w:tr>
    </w:tbl>
    <w:p w14:paraId="6682C8D0" w14:textId="77777777" w:rsidR="00154963" w:rsidRDefault="00154963" w:rsidP="008B1845">
      <w:pPr>
        <w:pStyle w:val="Heading5"/>
        <w:ind w:left="0" w:firstLine="0"/>
        <w:sectPr w:rsidR="00154963" w:rsidSect="00154963">
          <w:type w:val="continuous"/>
          <w:pgSz w:w="12240" w:h="15840" w:code="1"/>
          <w:pgMar w:top="1440" w:right="1440" w:bottom="1440" w:left="1440" w:header="720" w:footer="720" w:gutter="0"/>
          <w:cols w:space="720"/>
          <w:docGrid w:linePitch="360"/>
        </w:sectPr>
      </w:pPr>
    </w:p>
    <w:p w14:paraId="425EC215" w14:textId="0139E7CA" w:rsidR="00D87DB4" w:rsidRDefault="008B1845" w:rsidP="00090530">
      <w:pPr>
        <w:pStyle w:val="Caption"/>
      </w:pPr>
      <w:r>
        <w:lastRenderedPageBreak/>
        <w:t>Table 1A.</w:t>
      </w:r>
      <w:r w:rsidR="00200B7D">
        <w:fldChar w:fldCharType="begin"/>
      </w:r>
      <w:r w:rsidR="00EE18B3">
        <w:instrText xml:space="preserve"> seq tab </w:instrText>
      </w:r>
      <w:r w:rsidR="00200B7D">
        <w:fldChar w:fldCharType="separate"/>
      </w:r>
      <w:r w:rsidR="00E66CA0">
        <w:rPr>
          <w:noProof/>
        </w:rPr>
        <w:t>16</w:t>
      </w:r>
      <w:r w:rsidR="00200B7D">
        <w:fldChar w:fldCharType="end"/>
      </w:r>
      <w:r>
        <w:t>.</w:t>
      </w:r>
      <w:r>
        <w:tab/>
        <w:t xml:space="preserve">Aging error matrix used in the </w:t>
      </w:r>
      <w:r w:rsidR="006F2C53">
        <w:t>authors’ preferred</w:t>
      </w:r>
      <w:r>
        <w:t xml:space="preserve"> model </w:t>
      </w:r>
      <w:r w:rsidR="00D0287B">
        <w:t>d</w:t>
      </w:r>
      <w:r>
        <w:t>eveloped from aging validation tests for 2006-2008.</w:t>
      </w:r>
    </w:p>
    <w:tbl>
      <w:tblPr>
        <w:tblW w:w="5000" w:type="pct"/>
        <w:tblLayout w:type="fixed"/>
        <w:tblLook w:val="0000" w:firstRow="0" w:lastRow="0" w:firstColumn="0" w:lastColumn="0" w:noHBand="0" w:noVBand="0"/>
      </w:tblPr>
      <w:tblGrid>
        <w:gridCol w:w="809"/>
        <w:gridCol w:w="811"/>
        <w:gridCol w:w="809"/>
        <w:gridCol w:w="811"/>
        <w:gridCol w:w="809"/>
        <w:gridCol w:w="811"/>
        <w:gridCol w:w="809"/>
        <w:gridCol w:w="811"/>
        <w:gridCol w:w="809"/>
        <w:gridCol w:w="811"/>
        <w:gridCol w:w="809"/>
        <w:gridCol w:w="811"/>
        <w:gridCol w:w="809"/>
        <w:gridCol w:w="811"/>
        <w:gridCol w:w="811"/>
        <w:gridCol w:w="809"/>
      </w:tblGrid>
      <w:tr w:rsidR="00A126C6" w:rsidRPr="008B1845" w14:paraId="7D750A80" w14:textId="77777777" w:rsidTr="00686AE2">
        <w:trPr>
          <w:trHeight w:val="270"/>
        </w:trPr>
        <w:tc>
          <w:tcPr>
            <w:tcW w:w="312" w:type="pct"/>
            <w:tcBorders>
              <w:top w:val="double" w:sz="6" w:space="0" w:color="auto"/>
              <w:left w:val="nil"/>
              <w:bottom w:val="single" w:sz="4" w:space="0" w:color="auto"/>
              <w:right w:val="nil"/>
            </w:tcBorders>
            <w:shd w:val="clear" w:color="auto" w:fill="auto"/>
            <w:noWrap/>
            <w:vAlign w:val="bottom"/>
          </w:tcPr>
          <w:p w14:paraId="48487665" w14:textId="77777777" w:rsidR="00A126C6" w:rsidRPr="008B1845" w:rsidRDefault="00A126C6" w:rsidP="008B1845">
            <w:pPr>
              <w:spacing w:after="0"/>
              <w:rPr>
                <w:rFonts w:ascii="Arial" w:hAnsi="Arial" w:cs="Arial"/>
                <w:sz w:val="20"/>
              </w:rPr>
            </w:pPr>
            <w:r w:rsidRPr="008B1845">
              <w:rPr>
                <w:rFonts w:ascii="Arial" w:hAnsi="Arial" w:cs="Arial"/>
                <w:sz w:val="20"/>
              </w:rPr>
              <w:t>Age</w:t>
            </w:r>
          </w:p>
        </w:tc>
        <w:tc>
          <w:tcPr>
            <w:tcW w:w="313" w:type="pct"/>
            <w:tcBorders>
              <w:top w:val="double" w:sz="6" w:space="0" w:color="auto"/>
              <w:left w:val="nil"/>
              <w:bottom w:val="single" w:sz="4" w:space="0" w:color="auto"/>
              <w:right w:val="nil"/>
            </w:tcBorders>
          </w:tcPr>
          <w:p w14:paraId="1EF2E792" w14:textId="77777777" w:rsidR="00A126C6" w:rsidRPr="008B1845" w:rsidRDefault="00A126C6" w:rsidP="008B1845">
            <w:pPr>
              <w:spacing w:after="0"/>
              <w:jc w:val="right"/>
              <w:rPr>
                <w:rFonts w:ascii="Arial" w:hAnsi="Arial" w:cs="Arial"/>
                <w:sz w:val="20"/>
              </w:rPr>
            </w:pPr>
            <w:r>
              <w:rPr>
                <w:rFonts w:ascii="Arial" w:hAnsi="Arial" w:cs="Arial"/>
                <w:sz w:val="20"/>
              </w:rPr>
              <w:t>1</w:t>
            </w:r>
          </w:p>
        </w:tc>
        <w:tc>
          <w:tcPr>
            <w:tcW w:w="312" w:type="pct"/>
            <w:tcBorders>
              <w:top w:val="double" w:sz="6" w:space="0" w:color="auto"/>
              <w:left w:val="nil"/>
              <w:bottom w:val="single" w:sz="4" w:space="0" w:color="auto"/>
              <w:right w:val="nil"/>
            </w:tcBorders>
            <w:shd w:val="clear" w:color="auto" w:fill="auto"/>
            <w:noWrap/>
            <w:vAlign w:val="bottom"/>
          </w:tcPr>
          <w:p w14:paraId="67AA8E93" w14:textId="77777777" w:rsidR="00A126C6" w:rsidRPr="008B1845" w:rsidRDefault="00A126C6" w:rsidP="008B1845">
            <w:pPr>
              <w:spacing w:after="0"/>
              <w:jc w:val="right"/>
              <w:rPr>
                <w:rFonts w:ascii="Arial" w:hAnsi="Arial" w:cs="Arial"/>
                <w:sz w:val="20"/>
              </w:rPr>
            </w:pPr>
            <w:r w:rsidRPr="008B1845">
              <w:rPr>
                <w:rFonts w:ascii="Arial" w:hAnsi="Arial" w:cs="Arial"/>
                <w:sz w:val="20"/>
              </w:rPr>
              <w:t>2</w:t>
            </w:r>
          </w:p>
        </w:tc>
        <w:tc>
          <w:tcPr>
            <w:tcW w:w="313" w:type="pct"/>
            <w:tcBorders>
              <w:top w:val="double" w:sz="6" w:space="0" w:color="auto"/>
              <w:left w:val="nil"/>
              <w:bottom w:val="single" w:sz="4" w:space="0" w:color="auto"/>
              <w:right w:val="nil"/>
            </w:tcBorders>
            <w:shd w:val="clear" w:color="auto" w:fill="auto"/>
            <w:noWrap/>
            <w:vAlign w:val="bottom"/>
          </w:tcPr>
          <w:p w14:paraId="152C82A2" w14:textId="77777777" w:rsidR="00A126C6" w:rsidRPr="008B1845" w:rsidRDefault="00A126C6" w:rsidP="008B1845">
            <w:pPr>
              <w:spacing w:after="0"/>
              <w:jc w:val="right"/>
              <w:rPr>
                <w:rFonts w:ascii="Arial" w:hAnsi="Arial" w:cs="Arial"/>
                <w:sz w:val="20"/>
              </w:rPr>
            </w:pPr>
            <w:r w:rsidRPr="008B1845">
              <w:rPr>
                <w:rFonts w:ascii="Arial" w:hAnsi="Arial" w:cs="Arial"/>
                <w:sz w:val="20"/>
              </w:rPr>
              <w:t>3</w:t>
            </w:r>
          </w:p>
        </w:tc>
        <w:tc>
          <w:tcPr>
            <w:tcW w:w="312" w:type="pct"/>
            <w:tcBorders>
              <w:top w:val="double" w:sz="6" w:space="0" w:color="auto"/>
              <w:left w:val="nil"/>
              <w:bottom w:val="single" w:sz="4" w:space="0" w:color="auto"/>
              <w:right w:val="nil"/>
            </w:tcBorders>
            <w:shd w:val="clear" w:color="auto" w:fill="auto"/>
            <w:noWrap/>
            <w:vAlign w:val="bottom"/>
          </w:tcPr>
          <w:p w14:paraId="679C4389" w14:textId="77777777" w:rsidR="00A126C6" w:rsidRPr="008B1845" w:rsidRDefault="00A126C6" w:rsidP="008B1845">
            <w:pPr>
              <w:spacing w:after="0"/>
              <w:jc w:val="right"/>
              <w:rPr>
                <w:rFonts w:ascii="Arial" w:hAnsi="Arial" w:cs="Arial"/>
                <w:sz w:val="20"/>
              </w:rPr>
            </w:pPr>
            <w:r w:rsidRPr="008B1845">
              <w:rPr>
                <w:rFonts w:ascii="Arial" w:hAnsi="Arial" w:cs="Arial"/>
                <w:sz w:val="20"/>
              </w:rPr>
              <w:t>4</w:t>
            </w:r>
          </w:p>
        </w:tc>
        <w:tc>
          <w:tcPr>
            <w:tcW w:w="313" w:type="pct"/>
            <w:tcBorders>
              <w:top w:val="double" w:sz="6" w:space="0" w:color="auto"/>
              <w:left w:val="nil"/>
              <w:bottom w:val="single" w:sz="4" w:space="0" w:color="auto"/>
              <w:right w:val="nil"/>
            </w:tcBorders>
            <w:shd w:val="clear" w:color="auto" w:fill="auto"/>
            <w:noWrap/>
            <w:vAlign w:val="bottom"/>
          </w:tcPr>
          <w:p w14:paraId="70D7D1EF" w14:textId="77777777" w:rsidR="00A126C6" w:rsidRPr="008B1845" w:rsidRDefault="00A126C6" w:rsidP="008B1845">
            <w:pPr>
              <w:spacing w:after="0"/>
              <w:jc w:val="right"/>
              <w:rPr>
                <w:rFonts w:ascii="Arial" w:hAnsi="Arial" w:cs="Arial"/>
                <w:sz w:val="20"/>
              </w:rPr>
            </w:pPr>
            <w:r w:rsidRPr="008B1845">
              <w:rPr>
                <w:rFonts w:ascii="Arial" w:hAnsi="Arial" w:cs="Arial"/>
                <w:sz w:val="20"/>
              </w:rPr>
              <w:t>5</w:t>
            </w:r>
          </w:p>
        </w:tc>
        <w:tc>
          <w:tcPr>
            <w:tcW w:w="312" w:type="pct"/>
            <w:tcBorders>
              <w:top w:val="double" w:sz="6" w:space="0" w:color="auto"/>
              <w:left w:val="nil"/>
              <w:bottom w:val="single" w:sz="4" w:space="0" w:color="auto"/>
              <w:right w:val="nil"/>
            </w:tcBorders>
            <w:shd w:val="clear" w:color="auto" w:fill="auto"/>
            <w:noWrap/>
            <w:vAlign w:val="bottom"/>
          </w:tcPr>
          <w:p w14:paraId="229D9EA2" w14:textId="77777777" w:rsidR="00A126C6" w:rsidRPr="008B1845" w:rsidRDefault="00A126C6" w:rsidP="008B1845">
            <w:pPr>
              <w:spacing w:after="0"/>
              <w:jc w:val="right"/>
              <w:rPr>
                <w:rFonts w:ascii="Arial" w:hAnsi="Arial" w:cs="Arial"/>
                <w:sz w:val="20"/>
              </w:rPr>
            </w:pPr>
            <w:r w:rsidRPr="008B1845">
              <w:rPr>
                <w:rFonts w:ascii="Arial" w:hAnsi="Arial" w:cs="Arial"/>
                <w:sz w:val="20"/>
              </w:rPr>
              <w:t>6</w:t>
            </w:r>
          </w:p>
        </w:tc>
        <w:tc>
          <w:tcPr>
            <w:tcW w:w="313" w:type="pct"/>
            <w:tcBorders>
              <w:top w:val="double" w:sz="6" w:space="0" w:color="auto"/>
              <w:left w:val="nil"/>
              <w:bottom w:val="single" w:sz="4" w:space="0" w:color="auto"/>
              <w:right w:val="nil"/>
            </w:tcBorders>
            <w:shd w:val="clear" w:color="auto" w:fill="auto"/>
            <w:noWrap/>
            <w:vAlign w:val="bottom"/>
          </w:tcPr>
          <w:p w14:paraId="13DB7A68" w14:textId="77777777" w:rsidR="00A126C6" w:rsidRPr="008B1845" w:rsidRDefault="00A126C6" w:rsidP="008B1845">
            <w:pPr>
              <w:spacing w:after="0"/>
              <w:jc w:val="right"/>
              <w:rPr>
                <w:rFonts w:ascii="Arial" w:hAnsi="Arial" w:cs="Arial"/>
                <w:sz w:val="20"/>
              </w:rPr>
            </w:pPr>
            <w:r w:rsidRPr="008B1845">
              <w:rPr>
                <w:rFonts w:ascii="Arial" w:hAnsi="Arial" w:cs="Arial"/>
                <w:sz w:val="20"/>
              </w:rPr>
              <w:t>7</w:t>
            </w:r>
          </w:p>
        </w:tc>
        <w:tc>
          <w:tcPr>
            <w:tcW w:w="312" w:type="pct"/>
            <w:tcBorders>
              <w:top w:val="double" w:sz="6" w:space="0" w:color="auto"/>
              <w:left w:val="nil"/>
              <w:bottom w:val="single" w:sz="4" w:space="0" w:color="auto"/>
              <w:right w:val="nil"/>
            </w:tcBorders>
            <w:shd w:val="clear" w:color="auto" w:fill="auto"/>
            <w:noWrap/>
            <w:vAlign w:val="bottom"/>
          </w:tcPr>
          <w:p w14:paraId="65F39B2E" w14:textId="77777777" w:rsidR="00A126C6" w:rsidRPr="008B1845" w:rsidRDefault="00A126C6" w:rsidP="008B1845">
            <w:pPr>
              <w:spacing w:after="0"/>
              <w:jc w:val="right"/>
              <w:rPr>
                <w:rFonts w:ascii="Arial" w:hAnsi="Arial" w:cs="Arial"/>
                <w:sz w:val="20"/>
              </w:rPr>
            </w:pPr>
            <w:r w:rsidRPr="008B1845">
              <w:rPr>
                <w:rFonts w:ascii="Arial" w:hAnsi="Arial" w:cs="Arial"/>
                <w:sz w:val="20"/>
              </w:rPr>
              <w:t>8</w:t>
            </w:r>
          </w:p>
        </w:tc>
        <w:tc>
          <w:tcPr>
            <w:tcW w:w="313" w:type="pct"/>
            <w:tcBorders>
              <w:top w:val="double" w:sz="6" w:space="0" w:color="auto"/>
              <w:left w:val="nil"/>
              <w:bottom w:val="single" w:sz="4" w:space="0" w:color="auto"/>
              <w:right w:val="nil"/>
            </w:tcBorders>
            <w:shd w:val="clear" w:color="auto" w:fill="auto"/>
            <w:noWrap/>
            <w:vAlign w:val="bottom"/>
          </w:tcPr>
          <w:p w14:paraId="4D9524C7" w14:textId="77777777" w:rsidR="00A126C6" w:rsidRPr="008B1845" w:rsidRDefault="00A126C6" w:rsidP="008B1845">
            <w:pPr>
              <w:spacing w:after="0"/>
              <w:jc w:val="right"/>
              <w:rPr>
                <w:rFonts w:ascii="Arial" w:hAnsi="Arial" w:cs="Arial"/>
                <w:sz w:val="20"/>
              </w:rPr>
            </w:pPr>
            <w:r w:rsidRPr="008B1845">
              <w:rPr>
                <w:rFonts w:ascii="Arial" w:hAnsi="Arial" w:cs="Arial"/>
                <w:sz w:val="20"/>
              </w:rPr>
              <w:t>9</w:t>
            </w:r>
          </w:p>
        </w:tc>
        <w:tc>
          <w:tcPr>
            <w:tcW w:w="312" w:type="pct"/>
            <w:tcBorders>
              <w:top w:val="double" w:sz="6" w:space="0" w:color="auto"/>
              <w:left w:val="nil"/>
              <w:bottom w:val="single" w:sz="4" w:space="0" w:color="auto"/>
              <w:right w:val="nil"/>
            </w:tcBorders>
            <w:shd w:val="clear" w:color="auto" w:fill="auto"/>
            <w:noWrap/>
            <w:vAlign w:val="bottom"/>
          </w:tcPr>
          <w:p w14:paraId="6DB0C3CD" w14:textId="77777777" w:rsidR="00A126C6" w:rsidRPr="008B1845" w:rsidRDefault="00A126C6" w:rsidP="008B1845">
            <w:pPr>
              <w:spacing w:after="0"/>
              <w:jc w:val="right"/>
              <w:rPr>
                <w:rFonts w:ascii="Arial" w:hAnsi="Arial" w:cs="Arial"/>
                <w:sz w:val="20"/>
              </w:rPr>
            </w:pPr>
            <w:r w:rsidRPr="008B1845">
              <w:rPr>
                <w:rFonts w:ascii="Arial" w:hAnsi="Arial" w:cs="Arial"/>
                <w:sz w:val="20"/>
              </w:rPr>
              <w:t>10</w:t>
            </w:r>
          </w:p>
        </w:tc>
        <w:tc>
          <w:tcPr>
            <w:tcW w:w="313" w:type="pct"/>
            <w:tcBorders>
              <w:top w:val="double" w:sz="6" w:space="0" w:color="auto"/>
              <w:left w:val="nil"/>
              <w:bottom w:val="single" w:sz="4" w:space="0" w:color="auto"/>
              <w:right w:val="nil"/>
            </w:tcBorders>
            <w:shd w:val="clear" w:color="auto" w:fill="auto"/>
            <w:noWrap/>
            <w:vAlign w:val="bottom"/>
          </w:tcPr>
          <w:p w14:paraId="315483B0" w14:textId="77777777" w:rsidR="00A126C6" w:rsidRPr="008B1845" w:rsidRDefault="00A126C6" w:rsidP="008B1845">
            <w:pPr>
              <w:spacing w:after="0"/>
              <w:jc w:val="right"/>
              <w:rPr>
                <w:rFonts w:ascii="Arial" w:hAnsi="Arial" w:cs="Arial"/>
                <w:sz w:val="20"/>
              </w:rPr>
            </w:pPr>
            <w:r w:rsidRPr="008B1845">
              <w:rPr>
                <w:rFonts w:ascii="Arial" w:hAnsi="Arial" w:cs="Arial"/>
                <w:sz w:val="20"/>
              </w:rPr>
              <w:t>11</w:t>
            </w:r>
          </w:p>
        </w:tc>
        <w:tc>
          <w:tcPr>
            <w:tcW w:w="312" w:type="pct"/>
            <w:tcBorders>
              <w:top w:val="double" w:sz="6" w:space="0" w:color="auto"/>
              <w:left w:val="nil"/>
              <w:bottom w:val="single" w:sz="4" w:space="0" w:color="auto"/>
              <w:right w:val="nil"/>
            </w:tcBorders>
            <w:shd w:val="clear" w:color="auto" w:fill="auto"/>
            <w:noWrap/>
            <w:vAlign w:val="bottom"/>
          </w:tcPr>
          <w:p w14:paraId="124CC64A" w14:textId="77777777" w:rsidR="00A126C6" w:rsidRPr="008B1845" w:rsidRDefault="00A126C6" w:rsidP="008B1845">
            <w:pPr>
              <w:spacing w:after="0"/>
              <w:jc w:val="right"/>
              <w:rPr>
                <w:rFonts w:ascii="Arial" w:hAnsi="Arial" w:cs="Arial"/>
                <w:sz w:val="20"/>
              </w:rPr>
            </w:pPr>
            <w:r w:rsidRPr="008B1845">
              <w:rPr>
                <w:rFonts w:ascii="Arial" w:hAnsi="Arial" w:cs="Arial"/>
                <w:sz w:val="20"/>
              </w:rPr>
              <w:t>12</w:t>
            </w:r>
          </w:p>
        </w:tc>
        <w:tc>
          <w:tcPr>
            <w:tcW w:w="313" w:type="pct"/>
            <w:tcBorders>
              <w:top w:val="double" w:sz="6" w:space="0" w:color="auto"/>
              <w:left w:val="nil"/>
              <w:bottom w:val="single" w:sz="4" w:space="0" w:color="auto"/>
              <w:right w:val="nil"/>
            </w:tcBorders>
            <w:shd w:val="clear" w:color="auto" w:fill="auto"/>
            <w:noWrap/>
            <w:vAlign w:val="bottom"/>
          </w:tcPr>
          <w:p w14:paraId="265FC613" w14:textId="77777777" w:rsidR="00A126C6" w:rsidRPr="008B1845" w:rsidRDefault="00A126C6" w:rsidP="008B1845">
            <w:pPr>
              <w:spacing w:after="0"/>
              <w:jc w:val="right"/>
              <w:rPr>
                <w:rFonts w:ascii="Arial" w:hAnsi="Arial" w:cs="Arial"/>
                <w:sz w:val="20"/>
              </w:rPr>
            </w:pPr>
            <w:r w:rsidRPr="008B1845">
              <w:rPr>
                <w:rFonts w:ascii="Arial" w:hAnsi="Arial" w:cs="Arial"/>
                <w:sz w:val="20"/>
              </w:rPr>
              <w:t>13</w:t>
            </w:r>
          </w:p>
        </w:tc>
        <w:tc>
          <w:tcPr>
            <w:tcW w:w="313" w:type="pct"/>
            <w:tcBorders>
              <w:top w:val="double" w:sz="6" w:space="0" w:color="auto"/>
              <w:left w:val="nil"/>
              <w:bottom w:val="single" w:sz="4" w:space="0" w:color="auto"/>
              <w:right w:val="nil"/>
            </w:tcBorders>
            <w:shd w:val="clear" w:color="auto" w:fill="auto"/>
            <w:noWrap/>
            <w:vAlign w:val="bottom"/>
          </w:tcPr>
          <w:p w14:paraId="433E7B6D" w14:textId="77777777" w:rsidR="00A126C6" w:rsidRPr="008B1845" w:rsidRDefault="00A126C6" w:rsidP="008B1845">
            <w:pPr>
              <w:spacing w:after="0"/>
              <w:jc w:val="right"/>
              <w:rPr>
                <w:rFonts w:ascii="Arial" w:hAnsi="Arial" w:cs="Arial"/>
                <w:sz w:val="20"/>
              </w:rPr>
            </w:pPr>
            <w:r w:rsidRPr="008B1845">
              <w:rPr>
                <w:rFonts w:ascii="Arial" w:hAnsi="Arial" w:cs="Arial"/>
                <w:sz w:val="20"/>
              </w:rPr>
              <w:t>14</w:t>
            </w:r>
          </w:p>
        </w:tc>
        <w:tc>
          <w:tcPr>
            <w:tcW w:w="313" w:type="pct"/>
            <w:tcBorders>
              <w:top w:val="double" w:sz="6" w:space="0" w:color="auto"/>
              <w:left w:val="nil"/>
              <w:bottom w:val="single" w:sz="4" w:space="0" w:color="auto"/>
              <w:right w:val="nil"/>
            </w:tcBorders>
            <w:shd w:val="clear" w:color="auto" w:fill="auto"/>
            <w:noWrap/>
            <w:vAlign w:val="bottom"/>
          </w:tcPr>
          <w:p w14:paraId="4F11EB19" w14:textId="77777777" w:rsidR="00A126C6" w:rsidRPr="008B1845" w:rsidRDefault="00A126C6" w:rsidP="008B1845">
            <w:pPr>
              <w:spacing w:after="0"/>
              <w:jc w:val="right"/>
              <w:rPr>
                <w:rFonts w:ascii="Arial" w:hAnsi="Arial" w:cs="Arial"/>
                <w:sz w:val="20"/>
              </w:rPr>
            </w:pPr>
            <w:r w:rsidRPr="008B1845">
              <w:rPr>
                <w:rFonts w:ascii="Arial" w:hAnsi="Arial" w:cs="Arial"/>
                <w:sz w:val="20"/>
              </w:rPr>
              <w:t>15+</w:t>
            </w:r>
          </w:p>
        </w:tc>
      </w:tr>
      <w:tr w:rsidR="00A126C6" w:rsidRPr="008B1845" w14:paraId="13FD8733" w14:textId="77777777" w:rsidTr="00686AE2">
        <w:trPr>
          <w:trHeight w:val="255"/>
        </w:trPr>
        <w:tc>
          <w:tcPr>
            <w:tcW w:w="312" w:type="pct"/>
            <w:tcBorders>
              <w:top w:val="nil"/>
              <w:left w:val="nil"/>
              <w:bottom w:val="nil"/>
              <w:right w:val="single" w:sz="4" w:space="0" w:color="auto"/>
            </w:tcBorders>
            <w:shd w:val="clear" w:color="auto" w:fill="auto"/>
            <w:noWrap/>
            <w:vAlign w:val="bottom"/>
          </w:tcPr>
          <w:p w14:paraId="0E20CA56" w14:textId="77777777" w:rsidR="00A126C6" w:rsidRPr="008B1845" w:rsidRDefault="00A126C6" w:rsidP="008B1845">
            <w:pPr>
              <w:spacing w:after="0"/>
              <w:jc w:val="right"/>
              <w:rPr>
                <w:rFonts w:ascii="Arial" w:hAnsi="Arial" w:cs="Arial"/>
                <w:sz w:val="20"/>
              </w:rPr>
            </w:pPr>
            <w:r>
              <w:rPr>
                <w:rFonts w:ascii="Arial" w:hAnsi="Arial" w:cs="Arial"/>
                <w:sz w:val="20"/>
              </w:rPr>
              <w:t>1</w:t>
            </w:r>
          </w:p>
        </w:tc>
        <w:tc>
          <w:tcPr>
            <w:tcW w:w="313" w:type="pct"/>
            <w:tcBorders>
              <w:top w:val="single" w:sz="4" w:space="0" w:color="auto"/>
              <w:left w:val="single" w:sz="4" w:space="0" w:color="auto"/>
            </w:tcBorders>
          </w:tcPr>
          <w:p w14:paraId="1AFF0635" w14:textId="77777777" w:rsidR="00A126C6" w:rsidRPr="00686AE2" w:rsidRDefault="00A126C6" w:rsidP="008B1845">
            <w:pPr>
              <w:spacing w:after="0"/>
              <w:jc w:val="right"/>
              <w:rPr>
                <w:sz w:val="20"/>
              </w:rPr>
            </w:pPr>
            <w:r w:rsidRPr="00686AE2">
              <w:rPr>
                <w:sz w:val="20"/>
              </w:rPr>
              <w:t>0.9744</w:t>
            </w:r>
          </w:p>
        </w:tc>
        <w:tc>
          <w:tcPr>
            <w:tcW w:w="312" w:type="pct"/>
            <w:tcBorders>
              <w:top w:val="single" w:sz="4" w:space="0" w:color="auto"/>
            </w:tcBorders>
            <w:shd w:val="clear" w:color="auto" w:fill="auto"/>
            <w:noWrap/>
          </w:tcPr>
          <w:p w14:paraId="449DE53D" w14:textId="77777777" w:rsidR="00A126C6" w:rsidRPr="00686AE2" w:rsidRDefault="00A126C6" w:rsidP="008B1845">
            <w:pPr>
              <w:spacing w:after="0"/>
              <w:jc w:val="right"/>
              <w:rPr>
                <w:sz w:val="20"/>
              </w:rPr>
            </w:pPr>
            <w:r w:rsidRPr="00686AE2">
              <w:rPr>
                <w:sz w:val="20"/>
              </w:rPr>
              <w:t>0.0256</w:t>
            </w:r>
          </w:p>
        </w:tc>
        <w:tc>
          <w:tcPr>
            <w:tcW w:w="313" w:type="pct"/>
            <w:tcBorders>
              <w:top w:val="single" w:sz="4" w:space="0" w:color="auto"/>
              <w:left w:val="nil"/>
              <w:right w:val="nil"/>
            </w:tcBorders>
            <w:shd w:val="clear" w:color="auto" w:fill="auto"/>
            <w:noWrap/>
          </w:tcPr>
          <w:p w14:paraId="787021A9"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right w:val="nil"/>
            </w:tcBorders>
            <w:shd w:val="clear" w:color="auto" w:fill="auto"/>
            <w:noWrap/>
          </w:tcPr>
          <w:p w14:paraId="00C83BB2"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right w:val="nil"/>
            </w:tcBorders>
            <w:shd w:val="clear" w:color="auto" w:fill="auto"/>
            <w:noWrap/>
          </w:tcPr>
          <w:p w14:paraId="1CA6D357"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right w:val="nil"/>
            </w:tcBorders>
            <w:shd w:val="clear" w:color="auto" w:fill="auto"/>
            <w:noWrap/>
          </w:tcPr>
          <w:p w14:paraId="47066282"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right w:val="nil"/>
            </w:tcBorders>
            <w:shd w:val="clear" w:color="auto" w:fill="auto"/>
            <w:noWrap/>
          </w:tcPr>
          <w:p w14:paraId="5AFDF984"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right w:val="nil"/>
            </w:tcBorders>
            <w:shd w:val="clear" w:color="auto" w:fill="auto"/>
            <w:noWrap/>
          </w:tcPr>
          <w:p w14:paraId="5C5A2ED8"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0AC3F1E8"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1A24182B"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75BFD6A6"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5B9AA4E0"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56B407E8"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53A023A6"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41848560" w14:textId="77777777" w:rsidR="00A126C6" w:rsidRPr="00686AE2" w:rsidRDefault="00A126C6" w:rsidP="008B1845">
            <w:pPr>
              <w:spacing w:after="0"/>
              <w:jc w:val="right"/>
              <w:rPr>
                <w:sz w:val="20"/>
              </w:rPr>
            </w:pPr>
            <w:r w:rsidRPr="00686AE2">
              <w:rPr>
                <w:sz w:val="20"/>
              </w:rPr>
              <w:t>0.0000</w:t>
            </w:r>
          </w:p>
        </w:tc>
      </w:tr>
      <w:tr w:rsidR="00A126C6" w:rsidRPr="008B1845" w14:paraId="2580AB51" w14:textId="77777777" w:rsidTr="00686AE2">
        <w:trPr>
          <w:trHeight w:val="255"/>
        </w:trPr>
        <w:tc>
          <w:tcPr>
            <w:tcW w:w="312" w:type="pct"/>
            <w:tcBorders>
              <w:top w:val="nil"/>
              <w:left w:val="nil"/>
              <w:bottom w:val="nil"/>
              <w:right w:val="single" w:sz="4" w:space="0" w:color="auto"/>
            </w:tcBorders>
            <w:shd w:val="clear" w:color="auto" w:fill="auto"/>
            <w:noWrap/>
            <w:vAlign w:val="bottom"/>
          </w:tcPr>
          <w:p w14:paraId="00386268" w14:textId="77777777" w:rsidR="00A126C6" w:rsidRPr="008B1845" w:rsidRDefault="00A126C6" w:rsidP="008B1845">
            <w:pPr>
              <w:spacing w:after="0"/>
              <w:jc w:val="right"/>
              <w:rPr>
                <w:rFonts w:ascii="Arial" w:hAnsi="Arial" w:cs="Arial"/>
                <w:sz w:val="20"/>
              </w:rPr>
            </w:pPr>
            <w:r w:rsidRPr="008B1845">
              <w:rPr>
                <w:rFonts w:ascii="Arial" w:hAnsi="Arial" w:cs="Arial"/>
                <w:sz w:val="20"/>
              </w:rPr>
              <w:t>2</w:t>
            </w:r>
          </w:p>
        </w:tc>
        <w:tc>
          <w:tcPr>
            <w:tcW w:w="313" w:type="pct"/>
            <w:tcBorders>
              <w:left w:val="single" w:sz="4" w:space="0" w:color="auto"/>
            </w:tcBorders>
          </w:tcPr>
          <w:p w14:paraId="0E23F013" w14:textId="77777777" w:rsidR="00A126C6" w:rsidRPr="00686AE2" w:rsidRDefault="00A126C6" w:rsidP="008B1845">
            <w:pPr>
              <w:spacing w:after="0"/>
              <w:jc w:val="right"/>
              <w:rPr>
                <w:sz w:val="20"/>
              </w:rPr>
            </w:pPr>
            <w:r w:rsidRPr="00686AE2">
              <w:rPr>
                <w:sz w:val="20"/>
              </w:rPr>
              <w:t>0.0256</w:t>
            </w:r>
          </w:p>
        </w:tc>
        <w:tc>
          <w:tcPr>
            <w:tcW w:w="312" w:type="pct"/>
            <w:shd w:val="clear" w:color="auto" w:fill="auto"/>
            <w:noWrap/>
          </w:tcPr>
          <w:p w14:paraId="13BDB68A" w14:textId="77777777" w:rsidR="00A126C6" w:rsidRPr="00686AE2" w:rsidRDefault="00A126C6" w:rsidP="008B1845">
            <w:pPr>
              <w:spacing w:after="0"/>
              <w:jc w:val="right"/>
              <w:rPr>
                <w:sz w:val="20"/>
              </w:rPr>
            </w:pPr>
            <w:r w:rsidRPr="00686AE2">
              <w:rPr>
                <w:sz w:val="20"/>
              </w:rPr>
              <w:t>0.9488</w:t>
            </w:r>
          </w:p>
        </w:tc>
        <w:tc>
          <w:tcPr>
            <w:tcW w:w="313" w:type="pct"/>
            <w:tcBorders>
              <w:left w:val="nil"/>
              <w:right w:val="nil"/>
            </w:tcBorders>
            <w:shd w:val="clear" w:color="auto" w:fill="auto"/>
            <w:noWrap/>
          </w:tcPr>
          <w:p w14:paraId="70107F5D" w14:textId="77777777" w:rsidR="00A126C6" w:rsidRPr="00686AE2" w:rsidRDefault="00A126C6" w:rsidP="008B1845">
            <w:pPr>
              <w:spacing w:after="0"/>
              <w:jc w:val="right"/>
              <w:rPr>
                <w:sz w:val="20"/>
              </w:rPr>
            </w:pPr>
            <w:r w:rsidRPr="00686AE2">
              <w:rPr>
                <w:sz w:val="20"/>
              </w:rPr>
              <w:t>0.0256</w:t>
            </w:r>
          </w:p>
        </w:tc>
        <w:tc>
          <w:tcPr>
            <w:tcW w:w="312" w:type="pct"/>
            <w:tcBorders>
              <w:top w:val="nil"/>
              <w:left w:val="nil"/>
              <w:right w:val="nil"/>
            </w:tcBorders>
            <w:shd w:val="clear" w:color="auto" w:fill="auto"/>
            <w:noWrap/>
          </w:tcPr>
          <w:p w14:paraId="43F2FDC4"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right w:val="nil"/>
            </w:tcBorders>
            <w:shd w:val="clear" w:color="auto" w:fill="auto"/>
            <w:noWrap/>
          </w:tcPr>
          <w:p w14:paraId="5BFE124E"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right w:val="nil"/>
            </w:tcBorders>
            <w:shd w:val="clear" w:color="auto" w:fill="auto"/>
            <w:noWrap/>
          </w:tcPr>
          <w:p w14:paraId="3D112CD4"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right w:val="nil"/>
            </w:tcBorders>
            <w:shd w:val="clear" w:color="auto" w:fill="auto"/>
            <w:noWrap/>
          </w:tcPr>
          <w:p w14:paraId="56F18978"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right w:val="nil"/>
            </w:tcBorders>
            <w:shd w:val="clear" w:color="auto" w:fill="auto"/>
            <w:noWrap/>
          </w:tcPr>
          <w:p w14:paraId="0B33B33D"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596FDB30"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3338AAD6"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1FFEAAE3"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07EE8376"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6435F3CC"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04D6C037"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3D98AF0F" w14:textId="77777777" w:rsidR="00A126C6" w:rsidRPr="00686AE2" w:rsidRDefault="00A126C6" w:rsidP="008B1845">
            <w:pPr>
              <w:spacing w:after="0"/>
              <w:jc w:val="right"/>
              <w:rPr>
                <w:sz w:val="20"/>
              </w:rPr>
            </w:pPr>
            <w:r w:rsidRPr="00686AE2">
              <w:rPr>
                <w:sz w:val="20"/>
              </w:rPr>
              <w:t>0.0000</w:t>
            </w:r>
          </w:p>
        </w:tc>
      </w:tr>
      <w:tr w:rsidR="00A126C6" w:rsidRPr="008B1845" w14:paraId="7605DE1E" w14:textId="77777777" w:rsidTr="00686AE2">
        <w:trPr>
          <w:trHeight w:val="255"/>
        </w:trPr>
        <w:tc>
          <w:tcPr>
            <w:tcW w:w="312" w:type="pct"/>
            <w:tcBorders>
              <w:top w:val="nil"/>
              <w:left w:val="nil"/>
              <w:bottom w:val="nil"/>
              <w:right w:val="single" w:sz="4" w:space="0" w:color="auto"/>
            </w:tcBorders>
            <w:shd w:val="clear" w:color="auto" w:fill="auto"/>
            <w:noWrap/>
            <w:vAlign w:val="bottom"/>
          </w:tcPr>
          <w:p w14:paraId="5439063C" w14:textId="77777777" w:rsidR="00A126C6" w:rsidRPr="008B1845" w:rsidRDefault="00A126C6" w:rsidP="00914FB7">
            <w:pPr>
              <w:spacing w:after="0"/>
              <w:jc w:val="right"/>
              <w:rPr>
                <w:rFonts w:ascii="Arial" w:hAnsi="Arial" w:cs="Arial"/>
                <w:sz w:val="20"/>
              </w:rPr>
            </w:pPr>
            <w:r w:rsidRPr="008B1845">
              <w:rPr>
                <w:rFonts w:ascii="Arial" w:hAnsi="Arial" w:cs="Arial"/>
                <w:sz w:val="20"/>
              </w:rPr>
              <w:t>3</w:t>
            </w:r>
          </w:p>
        </w:tc>
        <w:tc>
          <w:tcPr>
            <w:tcW w:w="313" w:type="pct"/>
            <w:tcBorders>
              <w:top w:val="nil"/>
              <w:left w:val="nil"/>
              <w:bottom w:val="nil"/>
              <w:right w:val="nil"/>
            </w:tcBorders>
          </w:tcPr>
          <w:p w14:paraId="2AB11466"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66685668" w14:textId="77777777" w:rsidR="00A126C6" w:rsidRPr="00686AE2" w:rsidRDefault="00A126C6" w:rsidP="008B1845">
            <w:pPr>
              <w:spacing w:after="0"/>
              <w:jc w:val="right"/>
              <w:rPr>
                <w:sz w:val="20"/>
              </w:rPr>
            </w:pPr>
            <w:r w:rsidRPr="00686AE2">
              <w:rPr>
                <w:sz w:val="20"/>
              </w:rPr>
              <w:t>0.0389</w:t>
            </w:r>
          </w:p>
        </w:tc>
        <w:tc>
          <w:tcPr>
            <w:tcW w:w="313" w:type="pct"/>
            <w:tcBorders>
              <w:top w:val="nil"/>
              <w:left w:val="nil"/>
            </w:tcBorders>
            <w:shd w:val="clear" w:color="auto" w:fill="auto"/>
            <w:noWrap/>
          </w:tcPr>
          <w:p w14:paraId="4BC7CD51" w14:textId="77777777" w:rsidR="00A126C6" w:rsidRPr="00686AE2" w:rsidRDefault="00A126C6" w:rsidP="008B1845">
            <w:pPr>
              <w:spacing w:after="0"/>
              <w:jc w:val="right"/>
              <w:rPr>
                <w:sz w:val="20"/>
              </w:rPr>
            </w:pPr>
            <w:r w:rsidRPr="00686AE2">
              <w:rPr>
                <w:sz w:val="20"/>
              </w:rPr>
              <w:t>0.9222</w:t>
            </w:r>
          </w:p>
        </w:tc>
        <w:tc>
          <w:tcPr>
            <w:tcW w:w="312" w:type="pct"/>
            <w:tcBorders>
              <w:top w:val="nil"/>
            </w:tcBorders>
            <w:shd w:val="clear" w:color="auto" w:fill="auto"/>
            <w:noWrap/>
          </w:tcPr>
          <w:p w14:paraId="4B1C67BA" w14:textId="77777777" w:rsidR="00A126C6" w:rsidRPr="00686AE2" w:rsidRDefault="00A126C6" w:rsidP="008B1845">
            <w:pPr>
              <w:spacing w:after="0"/>
              <w:jc w:val="right"/>
              <w:rPr>
                <w:sz w:val="20"/>
              </w:rPr>
            </w:pPr>
            <w:r w:rsidRPr="00686AE2">
              <w:rPr>
                <w:sz w:val="20"/>
              </w:rPr>
              <w:t>0.0389</w:t>
            </w:r>
          </w:p>
        </w:tc>
        <w:tc>
          <w:tcPr>
            <w:tcW w:w="313" w:type="pct"/>
            <w:tcBorders>
              <w:top w:val="nil"/>
            </w:tcBorders>
            <w:shd w:val="clear" w:color="auto" w:fill="auto"/>
            <w:noWrap/>
          </w:tcPr>
          <w:p w14:paraId="1BC43977" w14:textId="77777777" w:rsidR="00A126C6" w:rsidRPr="00686AE2" w:rsidRDefault="00A126C6" w:rsidP="008B1845">
            <w:pPr>
              <w:spacing w:after="0"/>
              <w:jc w:val="right"/>
              <w:rPr>
                <w:sz w:val="20"/>
              </w:rPr>
            </w:pPr>
            <w:r w:rsidRPr="00686AE2">
              <w:rPr>
                <w:sz w:val="20"/>
              </w:rPr>
              <w:t>0.0000</w:t>
            </w:r>
          </w:p>
        </w:tc>
        <w:tc>
          <w:tcPr>
            <w:tcW w:w="312" w:type="pct"/>
            <w:tcBorders>
              <w:top w:val="nil"/>
              <w:bottom w:val="nil"/>
            </w:tcBorders>
            <w:shd w:val="clear" w:color="auto" w:fill="auto"/>
            <w:noWrap/>
          </w:tcPr>
          <w:p w14:paraId="51DD5D7A" w14:textId="77777777" w:rsidR="00A126C6" w:rsidRPr="00686AE2" w:rsidRDefault="00A126C6" w:rsidP="008B1845">
            <w:pPr>
              <w:spacing w:after="0"/>
              <w:jc w:val="right"/>
              <w:rPr>
                <w:sz w:val="20"/>
              </w:rPr>
            </w:pPr>
            <w:r w:rsidRPr="00686AE2">
              <w:rPr>
                <w:sz w:val="20"/>
              </w:rPr>
              <w:t>0.0000</w:t>
            </w:r>
          </w:p>
        </w:tc>
        <w:tc>
          <w:tcPr>
            <w:tcW w:w="313" w:type="pct"/>
            <w:tcBorders>
              <w:top w:val="nil"/>
              <w:bottom w:val="nil"/>
            </w:tcBorders>
            <w:shd w:val="clear" w:color="auto" w:fill="auto"/>
            <w:noWrap/>
          </w:tcPr>
          <w:p w14:paraId="3457E398" w14:textId="77777777" w:rsidR="00A126C6" w:rsidRPr="00686AE2" w:rsidRDefault="00A126C6" w:rsidP="008B1845">
            <w:pPr>
              <w:spacing w:after="0"/>
              <w:jc w:val="right"/>
              <w:rPr>
                <w:sz w:val="20"/>
              </w:rPr>
            </w:pPr>
            <w:r w:rsidRPr="00686AE2">
              <w:rPr>
                <w:sz w:val="20"/>
              </w:rPr>
              <w:t>0.0000</w:t>
            </w:r>
          </w:p>
        </w:tc>
        <w:tc>
          <w:tcPr>
            <w:tcW w:w="312" w:type="pct"/>
            <w:tcBorders>
              <w:top w:val="nil"/>
              <w:bottom w:val="nil"/>
              <w:right w:val="nil"/>
            </w:tcBorders>
            <w:shd w:val="clear" w:color="auto" w:fill="auto"/>
            <w:noWrap/>
          </w:tcPr>
          <w:p w14:paraId="2AC302A1"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1648AE1C"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7D4C36EB"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6FE3D1E6"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11F86090"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009D3F78"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2B989930"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1839A1EE" w14:textId="77777777" w:rsidR="00A126C6" w:rsidRPr="00686AE2" w:rsidRDefault="00A126C6" w:rsidP="008B1845">
            <w:pPr>
              <w:spacing w:after="0"/>
              <w:jc w:val="right"/>
              <w:rPr>
                <w:sz w:val="20"/>
              </w:rPr>
            </w:pPr>
            <w:r w:rsidRPr="00686AE2">
              <w:rPr>
                <w:sz w:val="20"/>
              </w:rPr>
              <w:t>0.0000</w:t>
            </w:r>
          </w:p>
        </w:tc>
      </w:tr>
      <w:tr w:rsidR="00A126C6" w:rsidRPr="008B1845" w14:paraId="4C25E36B" w14:textId="77777777" w:rsidTr="00686AE2">
        <w:trPr>
          <w:trHeight w:val="255"/>
        </w:trPr>
        <w:tc>
          <w:tcPr>
            <w:tcW w:w="312" w:type="pct"/>
            <w:tcBorders>
              <w:top w:val="nil"/>
              <w:left w:val="nil"/>
              <w:bottom w:val="nil"/>
              <w:right w:val="single" w:sz="4" w:space="0" w:color="auto"/>
            </w:tcBorders>
            <w:shd w:val="clear" w:color="auto" w:fill="auto"/>
            <w:noWrap/>
            <w:vAlign w:val="bottom"/>
          </w:tcPr>
          <w:p w14:paraId="5A27255D" w14:textId="77777777" w:rsidR="00A126C6" w:rsidRPr="008B1845" w:rsidRDefault="00A126C6" w:rsidP="008B1845">
            <w:pPr>
              <w:spacing w:after="0"/>
              <w:jc w:val="right"/>
              <w:rPr>
                <w:rFonts w:ascii="Arial" w:hAnsi="Arial" w:cs="Arial"/>
                <w:sz w:val="20"/>
              </w:rPr>
            </w:pPr>
            <w:r w:rsidRPr="008B1845">
              <w:rPr>
                <w:rFonts w:ascii="Arial" w:hAnsi="Arial" w:cs="Arial"/>
                <w:sz w:val="20"/>
              </w:rPr>
              <w:t>4</w:t>
            </w:r>
          </w:p>
        </w:tc>
        <w:tc>
          <w:tcPr>
            <w:tcW w:w="313" w:type="pct"/>
            <w:tcBorders>
              <w:top w:val="nil"/>
              <w:left w:val="nil"/>
              <w:bottom w:val="nil"/>
              <w:right w:val="nil"/>
            </w:tcBorders>
          </w:tcPr>
          <w:p w14:paraId="2AD137C7"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tcBorders>
            <w:shd w:val="clear" w:color="auto" w:fill="auto"/>
            <w:noWrap/>
          </w:tcPr>
          <w:p w14:paraId="3755A2B6" w14:textId="77777777" w:rsidR="00A126C6" w:rsidRPr="00686AE2" w:rsidRDefault="00A126C6" w:rsidP="008B1845">
            <w:pPr>
              <w:spacing w:after="0"/>
              <w:jc w:val="right"/>
              <w:rPr>
                <w:sz w:val="20"/>
              </w:rPr>
            </w:pPr>
            <w:r w:rsidRPr="00686AE2">
              <w:rPr>
                <w:sz w:val="20"/>
              </w:rPr>
              <w:t>0.0000</w:t>
            </w:r>
          </w:p>
        </w:tc>
        <w:tc>
          <w:tcPr>
            <w:tcW w:w="313" w:type="pct"/>
            <w:tcBorders>
              <w:bottom w:val="nil"/>
            </w:tcBorders>
            <w:shd w:val="clear" w:color="auto" w:fill="auto"/>
            <w:noWrap/>
          </w:tcPr>
          <w:p w14:paraId="6B4FFCA7" w14:textId="77777777" w:rsidR="00A126C6" w:rsidRPr="00686AE2" w:rsidRDefault="00A126C6" w:rsidP="008B1845">
            <w:pPr>
              <w:spacing w:after="0"/>
              <w:jc w:val="right"/>
              <w:rPr>
                <w:sz w:val="20"/>
              </w:rPr>
            </w:pPr>
            <w:r w:rsidRPr="00686AE2">
              <w:rPr>
                <w:sz w:val="20"/>
              </w:rPr>
              <w:t>0.0537</w:t>
            </w:r>
          </w:p>
        </w:tc>
        <w:tc>
          <w:tcPr>
            <w:tcW w:w="312" w:type="pct"/>
            <w:shd w:val="clear" w:color="auto" w:fill="auto"/>
            <w:noWrap/>
          </w:tcPr>
          <w:p w14:paraId="769C7904" w14:textId="77777777" w:rsidR="00A126C6" w:rsidRPr="00686AE2" w:rsidRDefault="00A126C6" w:rsidP="008B1845">
            <w:pPr>
              <w:spacing w:after="0"/>
              <w:jc w:val="right"/>
              <w:rPr>
                <w:sz w:val="20"/>
              </w:rPr>
            </w:pPr>
            <w:r w:rsidRPr="00686AE2">
              <w:rPr>
                <w:sz w:val="20"/>
              </w:rPr>
              <w:t>0.8927</w:t>
            </w:r>
          </w:p>
        </w:tc>
        <w:tc>
          <w:tcPr>
            <w:tcW w:w="313" w:type="pct"/>
            <w:shd w:val="clear" w:color="auto" w:fill="auto"/>
            <w:noWrap/>
          </w:tcPr>
          <w:p w14:paraId="6BDB9373" w14:textId="77777777" w:rsidR="00A126C6" w:rsidRPr="00686AE2" w:rsidRDefault="00A126C6" w:rsidP="008B1845">
            <w:pPr>
              <w:spacing w:after="0"/>
              <w:jc w:val="right"/>
              <w:rPr>
                <w:sz w:val="20"/>
              </w:rPr>
            </w:pPr>
            <w:r w:rsidRPr="00686AE2">
              <w:rPr>
                <w:sz w:val="20"/>
              </w:rPr>
              <w:t>0.0537</w:t>
            </w:r>
          </w:p>
        </w:tc>
        <w:tc>
          <w:tcPr>
            <w:tcW w:w="312" w:type="pct"/>
            <w:tcBorders>
              <w:top w:val="nil"/>
            </w:tcBorders>
            <w:shd w:val="clear" w:color="auto" w:fill="auto"/>
            <w:noWrap/>
          </w:tcPr>
          <w:p w14:paraId="61B48C80" w14:textId="77777777" w:rsidR="00A126C6" w:rsidRPr="00686AE2" w:rsidRDefault="00A126C6" w:rsidP="008B1845">
            <w:pPr>
              <w:spacing w:after="0"/>
              <w:jc w:val="right"/>
              <w:rPr>
                <w:sz w:val="20"/>
              </w:rPr>
            </w:pPr>
            <w:r w:rsidRPr="00686AE2">
              <w:rPr>
                <w:sz w:val="20"/>
              </w:rPr>
              <w:t>0.0000</w:t>
            </w:r>
          </w:p>
        </w:tc>
        <w:tc>
          <w:tcPr>
            <w:tcW w:w="313" w:type="pct"/>
            <w:tcBorders>
              <w:top w:val="nil"/>
              <w:bottom w:val="nil"/>
            </w:tcBorders>
            <w:shd w:val="clear" w:color="auto" w:fill="auto"/>
            <w:noWrap/>
          </w:tcPr>
          <w:p w14:paraId="667EEFBA" w14:textId="77777777" w:rsidR="00A126C6" w:rsidRPr="00686AE2" w:rsidRDefault="00A126C6" w:rsidP="008B1845">
            <w:pPr>
              <w:spacing w:after="0"/>
              <w:jc w:val="right"/>
              <w:rPr>
                <w:sz w:val="20"/>
              </w:rPr>
            </w:pPr>
            <w:r w:rsidRPr="00686AE2">
              <w:rPr>
                <w:sz w:val="20"/>
              </w:rPr>
              <w:t>0.0000</w:t>
            </w:r>
          </w:p>
        </w:tc>
        <w:tc>
          <w:tcPr>
            <w:tcW w:w="312" w:type="pct"/>
            <w:tcBorders>
              <w:top w:val="nil"/>
              <w:bottom w:val="nil"/>
              <w:right w:val="nil"/>
            </w:tcBorders>
            <w:shd w:val="clear" w:color="auto" w:fill="auto"/>
            <w:noWrap/>
          </w:tcPr>
          <w:p w14:paraId="2EBF9B9F"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07C1EF91"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3610481F"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29AB9AD0"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375EF754"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51431C38"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169E6DDB"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56E93868" w14:textId="77777777" w:rsidR="00A126C6" w:rsidRPr="00686AE2" w:rsidRDefault="00A126C6" w:rsidP="008B1845">
            <w:pPr>
              <w:spacing w:after="0"/>
              <w:jc w:val="right"/>
              <w:rPr>
                <w:sz w:val="20"/>
              </w:rPr>
            </w:pPr>
            <w:r w:rsidRPr="00686AE2">
              <w:rPr>
                <w:sz w:val="20"/>
              </w:rPr>
              <w:t>0.0000</w:t>
            </w:r>
          </w:p>
        </w:tc>
      </w:tr>
      <w:tr w:rsidR="00A126C6" w:rsidRPr="008B1845" w14:paraId="2E14117E" w14:textId="77777777" w:rsidTr="00686AE2">
        <w:trPr>
          <w:trHeight w:val="255"/>
        </w:trPr>
        <w:tc>
          <w:tcPr>
            <w:tcW w:w="312" w:type="pct"/>
            <w:tcBorders>
              <w:top w:val="nil"/>
              <w:left w:val="nil"/>
              <w:bottom w:val="nil"/>
              <w:right w:val="single" w:sz="4" w:space="0" w:color="auto"/>
            </w:tcBorders>
            <w:shd w:val="clear" w:color="auto" w:fill="auto"/>
            <w:noWrap/>
            <w:vAlign w:val="bottom"/>
          </w:tcPr>
          <w:p w14:paraId="64926074" w14:textId="77777777" w:rsidR="00A126C6" w:rsidRPr="008B1845" w:rsidRDefault="00A126C6" w:rsidP="008B1845">
            <w:pPr>
              <w:spacing w:after="0"/>
              <w:jc w:val="right"/>
              <w:rPr>
                <w:rFonts w:ascii="Arial" w:hAnsi="Arial" w:cs="Arial"/>
                <w:sz w:val="20"/>
              </w:rPr>
            </w:pPr>
            <w:r w:rsidRPr="008B1845">
              <w:rPr>
                <w:rFonts w:ascii="Arial" w:hAnsi="Arial" w:cs="Arial"/>
                <w:sz w:val="20"/>
              </w:rPr>
              <w:t>5</w:t>
            </w:r>
          </w:p>
        </w:tc>
        <w:tc>
          <w:tcPr>
            <w:tcW w:w="313" w:type="pct"/>
            <w:tcBorders>
              <w:top w:val="nil"/>
              <w:left w:val="nil"/>
              <w:bottom w:val="nil"/>
              <w:right w:val="nil"/>
            </w:tcBorders>
          </w:tcPr>
          <w:p w14:paraId="5E8B2126"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1A8394EF"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tcBorders>
            <w:shd w:val="clear" w:color="auto" w:fill="auto"/>
            <w:noWrap/>
          </w:tcPr>
          <w:p w14:paraId="44F55E67" w14:textId="77777777" w:rsidR="00A126C6" w:rsidRPr="00686AE2" w:rsidRDefault="00A126C6" w:rsidP="008B1845">
            <w:pPr>
              <w:spacing w:after="0"/>
              <w:jc w:val="right"/>
              <w:rPr>
                <w:sz w:val="20"/>
              </w:rPr>
            </w:pPr>
            <w:r w:rsidRPr="00686AE2">
              <w:rPr>
                <w:sz w:val="20"/>
              </w:rPr>
              <w:t>0.0000</w:t>
            </w:r>
          </w:p>
        </w:tc>
        <w:tc>
          <w:tcPr>
            <w:tcW w:w="312" w:type="pct"/>
            <w:tcBorders>
              <w:top w:val="nil"/>
              <w:bottom w:val="nil"/>
            </w:tcBorders>
            <w:shd w:val="clear" w:color="auto" w:fill="auto"/>
            <w:noWrap/>
          </w:tcPr>
          <w:p w14:paraId="14337D7F" w14:textId="77777777" w:rsidR="00A126C6" w:rsidRPr="00686AE2" w:rsidRDefault="00A126C6" w:rsidP="008B1845">
            <w:pPr>
              <w:spacing w:after="0"/>
              <w:jc w:val="right"/>
              <w:rPr>
                <w:sz w:val="20"/>
              </w:rPr>
            </w:pPr>
            <w:r w:rsidRPr="00686AE2">
              <w:rPr>
                <w:sz w:val="20"/>
              </w:rPr>
              <w:t>0.0692</w:t>
            </w:r>
          </w:p>
        </w:tc>
        <w:tc>
          <w:tcPr>
            <w:tcW w:w="313" w:type="pct"/>
            <w:tcBorders>
              <w:top w:val="nil"/>
            </w:tcBorders>
            <w:shd w:val="clear" w:color="auto" w:fill="auto"/>
            <w:noWrap/>
          </w:tcPr>
          <w:p w14:paraId="16623014" w14:textId="77777777" w:rsidR="00A126C6" w:rsidRPr="00686AE2" w:rsidRDefault="00A126C6" w:rsidP="008B1845">
            <w:pPr>
              <w:spacing w:after="0"/>
              <w:jc w:val="right"/>
              <w:rPr>
                <w:sz w:val="20"/>
              </w:rPr>
            </w:pPr>
            <w:r w:rsidRPr="00686AE2">
              <w:rPr>
                <w:sz w:val="20"/>
              </w:rPr>
              <w:t>0.8615</w:t>
            </w:r>
          </w:p>
        </w:tc>
        <w:tc>
          <w:tcPr>
            <w:tcW w:w="312" w:type="pct"/>
            <w:tcBorders>
              <w:top w:val="nil"/>
            </w:tcBorders>
            <w:shd w:val="clear" w:color="auto" w:fill="auto"/>
            <w:noWrap/>
          </w:tcPr>
          <w:p w14:paraId="4FDB38EB" w14:textId="77777777" w:rsidR="00A126C6" w:rsidRPr="00686AE2" w:rsidRDefault="00A126C6" w:rsidP="008B1845">
            <w:pPr>
              <w:spacing w:after="0"/>
              <w:jc w:val="right"/>
              <w:rPr>
                <w:sz w:val="20"/>
              </w:rPr>
            </w:pPr>
            <w:r w:rsidRPr="00686AE2">
              <w:rPr>
                <w:sz w:val="20"/>
              </w:rPr>
              <w:t>0.0692</w:t>
            </w:r>
          </w:p>
        </w:tc>
        <w:tc>
          <w:tcPr>
            <w:tcW w:w="313" w:type="pct"/>
            <w:tcBorders>
              <w:top w:val="nil"/>
            </w:tcBorders>
            <w:shd w:val="clear" w:color="auto" w:fill="auto"/>
            <w:noWrap/>
          </w:tcPr>
          <w:p w14:paraId="28237E6B" w14:textId="77777777" w:rsidR="00A126C6" w:rsidRPr="00686AE2" w:rsidRDefault="00A126C6" w:rsidP="008B1845">
            <w:pPr>
              <w:spacing w:after="0"/>
              <w:jc w:val="right"/>
              <w:rPr>
                <w:sz w:val="20"/>
              </w:rPr>
            </w:pPr>
            <w:r w:rsidRPr="00686AE2">
              <w:rPr>
                <w:sz w:val="20"/>
              </w:rPr>
              <w:t>0.0000</w:t>
            </w:r>
          </w:p>
        </w:tc>
        <w:tc>
          <w:tcPr>
            <w:tcW w:w="312" w:type="pct"/>
            <w:tcBorders>
              <w:top w:val="nil"/>
              <w:bottom w:val="nil"/>
              <w:right w:val="nil"/>
            </w:tcBorders>
            <w:shd w:val="clear" w:color="auto" w:fill="auto"/>
            <w:noWrap/>
          </w:tcPr>
          <w:p w14:paraId="74B589B0"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73701554"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2DEF230A"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4A200349"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492ADA64"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0C090420"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50EFF247"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202E5F8B" w14:textId="77777777" w:rsidR="00A126C6" w:rsidRPr="00686AE2" w:rsidRDefault="00A126C6" w:rsidP="008B1845">
            <w:pPr>
              <w:spacing w:after="0"/>
              <w:jc w:val="right"/>
              <w:rPr>
                <w:sz w:val="20"/>
              </w:rPr>
            </w:pPr>
            <w:r w:rsidRPr="00686AE2">
              <w:rPr>
                <w:sz w:val="20"/>
              </w:rPr>
              <w:t>0.0000</w:t>
            </w:r>
          </w:p>
        </w:tc>
      </w:tr>
      <w:tr w:rsidR="00A126C6" w:rsidRPr="008B1845" w14:paraId="7F6DE3E0" w14:textId="77777777" w:rsidTr="00686AE2">
        <w:trPr>
          <w:trHeight w:val="255"/>
        </w:trPr>
        <w:tc>
          <w:tcPr>
            <w:tcW w:w="312" w:type="pct"/>
            <w:tcBorders>
              <w:top w:val="nil"/>
              <w:left w:val="nil"/>
              <w:bottom w:val="nil"/>
              <w:right w:val="single" w:sz="4" w:space="0" w:color="auto"/>
            </w:tcBorders>
            <w:shd w:val="clear" w:color="auto" w:fill="auto"/>
            <w:noWrap/>
            <w:vAlign w:val="bottom"/>
          </w:tcPr>
          <w:p w14:paraId="52EFD8E0" w14:textId="77777777" w:rsidR="00A126C6" w:rsidRPr="008B1845" w:rsidRDefault="00A126C6" w:rsidP="008B1845">
            <w:pPr>
              <w:spacing w:after="0"/>
              <w:jc w:val="right"/>
              <w:rPr>
                <w:rFonts w:ascii="Arial" w:hAnsi="Arial" w:cs="Arial"/>
                <w:sz w:val="20"/>
              </w:rPr>
            </w:pPr>
            <w:r w:rsidRPr="008B1845">
              <w:rPr>
                <w:rFonts w:ascii="Arial" w:hAnsi="Arial" w:cs="Arial"/>
                <w:sz w:val="20"/>
              </w:rPr>
              <w:t>6</w:t>
            </w:r>
          </w:p>
        </w:tc>
        <w:tc>
          <w:tcPr>
            <w:tcW w:w="313" w:type="pct"/>
            <w:tcBorders>
              <w:top w:val="nil"/>
              <w:left w:val="nil"/>
              <w:bottom w:val="nil"/>
              <w:right w:val="nil"/>
            </w:tcBorders>
          </w:tcPr>
          <w:p w14:paraId="565FFBDD"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3B4E3C1B"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tcBorders>
            <w:shd w:val="clear" w:color="auto" w:fill="auto"/>
            <w:noWrap/>
          </w:tcPr>
          <w:p w14:paraId="4364A416" w14:textId="77777777" w:rsidR="00A126C6" w:rsidRPr="00686AE2" w:rsidRDefault="00A126C6" w:rsidP="008B1845">
            <w:pPr>
              <w:spacing w:after="0"/>
              <w:jc w:val="right"/>
              <w:rPr>
                <w:sz w:val="20"/>
              </w:rPr>
            </w:pPr>
            <w:r w:rsidRPr="00686AE2">
              <w:rPr>
                <w:sz w:val="20"/>
              </w:rPr>
              <w:t>0.0000</w:t>
            </w:r>
          </w:p>
        </w:tc>
        <w:tc>
          <w:tcPr>
            <w:tcW w:w="312" w:type="pct"/>
            <w:tcBorders>
              <w:top w:val="nil"/>
              <w:bottom w:val="nil"/>
            </w:tcBorders>
            <w:shd w:val="clear" w:color="auto" w:fill="auto"/>
            <w:noWrap/>
          </w:tcPr>
          <w:p w14:paraId="06F7B663" w14:textId="77777777" w:rsidR="00A126C6" w:rsidRPr="00686AE2" w:rsidRDefault="00A126C6" w:rsidP="008B1845">
            <w:pPr>
              <w:spacing w:after="0"/>
              <w:jc w:val="right"/>
              <w:rPr>
                <w:sz w:val="20"/>
              </w:rPr>
            </w:pPr>
            <w:r w:rsidRPr="00686AE2">
              <w:rPr>
                <w:sz w:val="20"/>
              </w:rPr>
              <w:t>0.0000</w:t>
            </w:r>
          </w:p>
        </w:tc>
        <w:tc>
          <w:tcPr>
            <w:tcW w:w="313" w:type="pct"/>
            <w:tcBorders>
              <w:top w:val="nil"/>
              <w:bottom w:val="nil"/>
            </w:tcBorders>
            <w:shd w:val="clear" w:color="auto" w:fill="auto"/>
            <w:noWrap/>
          </w:tcPr>
          <w:p w14:paraId="681CB7FF" w14:textId="77777777" w:rsidR="00A126C6" w:rsidRPr="00686AE2" w:rsidRDefault="00A126C6" w:rsidP="008B1845">
            <w:pPr>
              <w:spacing w:after="0"/>
              <w:jc w:val="right"/>
              <w:rPr>
                <w:sz w:val="20"/>
              </w:rPr>
            </w:pPr>
            <w:r w:rsidRPr="00686AE2">
              <w:rPr>
                <w:sz w:val="20"/>
              </w:rPr>
              <w:t>0.0851</w:t>
            </w:r>
          </w:p>
        </w:tc>
        <w:tc>
          <w:tcPr>
            <w:tcW w:w="312" w:type="pct"/>
            <w:tcBorders>
              <w:top w:val="nil"/>
            </w:tcBorders>
            <w:shd w:val="clear" w:color="auto" w:fill="auto"/>
            <w:noWrap/>
          </w:tcPr>
          <w:p w14:paraId="30CBAF25" w14:textId="77777777" w:rsidR="00A126C6" w:rsidRPr="00686AE2" w:rsidRDefault="00A126C6" w:rsidP="008B1845">
            <w:pPr>
              <w:spacing w:after="0"/>
              <w:jc w:val="right"/>
              <w:rPr>
                <w:sz w:val="20"/>
              </w:rPr>
            </w:pPr>
            <w:r w:rsidRPr="00686AE2">
              <w:rPr>
                <w:sz w:val="20"/>
              </w:rPr>
              <w:t>0.8299</w:t>
            </w:r>
          </w:p>
        </w:tc>
        <w:tc>
          <w:tcPr>
            <w:tcW w:w="313" w:type="pct"/>
            <w:tcBorders>
              <w:top w:val="nil"/>
            </w:tcBorders>
            <w:shd w:val="clear" w:color="auto" w:fill="auto"/>
            <w:noWrap/>
          </w:tcPr>
          <w:p w14:paraId="110ADB70" w14:textId="77777777" w:rsidR="00A126C6" w:rsidRPr="00686AE2" w:rsidRDefault="00A126C6" w:rsidP="008B1845">
            <w:pPr>
              <w:spacing w:after="0"/>
              <w:jc w:val="right"/>
              <w:rPr>
                <w:sz w:val="20"/>
              </w:rPr>
            </w:pPr>
            <w:r w:rsidRPr="00686AE2">
              <w:rPr>
                <w:sz w:val="20"/>
              </w:rPr>
              <w:t>0.0851</w:t>
            </w:r>
          </w:p>
        </w:tc>
        <w:tc>
          <w:tcPr>
            <w:tcW w:w="312" w:type="pct"/>
            <w:tcBorders>
              <w:top w:val="nil"/>
              <w:right w:val="nil"/>
            </w:tcBorders>
            <w:shd w:val="clear" w:color="auto" w:fill="auto"/>
            <w:noWrap/>
          </w:tcPr>
          <w:p w14:paraId="6891059E"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1E916581"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4AEFB6F1"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694A146A"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59FE10AE"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02D2CBD1"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6BE1B3EA"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4CC0118B" w14:textId="77777777" w:rsidR="00A126C6" w:rsidRPr="00686AE2" w:rsidRDefault="00A126C6" w:rsidP="008B1845">
            <w:pPr>
              <w:spacing w:after="0"/>
              <w:jc w:val="right"/>
              <w:rPr>
                <w:sz w:val="20"/>
              </w:rPr>
            </w:pPr>
            <w:r w:rsidRPr="00686AE2">
              <w:rPr>
                <w:sz w:val="20"/>
              </w:rPr>
              <w:t>0.0000</w:t>
            </w:r>
          </w:p>
        </w:tc>
      </w:tr>
      <w:tr w:rsidR="00A126C6" w:rsidRPr="008B1845" w14:paraId="561559F9" w14:textId="77777777" w:rsidTr="00686AE2">
        <w:trPr>
          <w:trHeight w:val="255"/>
        </w:trPr>
        <w:tc>
          <w:tcPr>
            <w:tcW w:w="312" w:type="pct"/>
            <w:tcBorders>
              <w:top w:val="nil"/>
              <w:left w:val="nil"/>
              <w:bottom w:val="nil"/>
              <w:right w:val="single" w:sz="4" w:space="0" w:color="auto"/>
            </w:tcBorders>
            <w:shd w:val="clear" w:color="auto" w:fill="auto"/>
            <w:noWrap/>
            <w:vAlign w:val="bottom"/>
          </w:tcPr>
          <w:p w14:paraId="35CBF52C" w14:textId="77777777" w:rsidR="00A126C6" w:rsidRPr="008B1845" w:rsidRDefault="00A126C6" w:rsidP="008B1845">
            <w:pPr>
              <w:spacing w:after="0"/>
              <w:jc w:val="right"/>
              <w:rPr>
                <w:rFonts w:ascii="Arial" w:hAnsi="Arial" w:cs="Arial"/>
                <w:sz w:val="20"/>
              </w:rPr>
            </w:pPr>
            <w:r w:rsidRPr="008B1845">
              <w:rPr>
                <w:rFonts w:ascii="Arial" w:hAnsi="Arial" w:cs="Arial"/>
                <w:sz w:val="20"/>
              </w:rPr>
              <w:t>7</w:t>
            </w:r>
          </w:p>
        </w:tc>
        <w:tc>
          <w:tcPr>
            <w:tcW w:w="313" w:type="pct"/>
            <w:tcBorders>
              <w:top w:val="nil"/>
              <w:left w:val="nil"/>
              <w:bottom w:val="nil"/>
              <w:right w:val="nil"/>
            </w:tcBorders>
          </w:tcPr>
          <w:p w14:paraId="6C8968EE"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6E8B6B65"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tcBorders>
            <w:shd w:val="clear" w:color="auto" w:fill="auto"/>
            <w:noWrap/>
          </w:tcPr>
          <w:p w14:paraId="75A3E21F" w14:textId="77777777" w:rsidR="00A126C6" w:rsidRPr="00686AE2" w:rsidRDefault="00A126C6" w:rsidP="008B1845">
            <w:pPr>
              <w:spacing w:after="0"/>
              <w:jc w:val="right"/>
              <w:rPr>
                <w:sz w:val="20"/>
              </w:rPr>
            </w:pPr>
            <w:r w:rsidRPr="00686AE2">
              <w:rPr>
                <w:sz w:val="20"/>
              </w:rPr>
              <w:t>0.0000</w:t>
            </w:r>
          </w:p>
        </w:tc>
        <w:tc>
          <w:tcPr>
            <w:tcW w:w="312" w:type="pct"/>
            <w:tcBorders>
              <w:top w:val="nil"/>
              <w:bottom w:val="nil"/>
            </w:tcBorders>
            <w:shd w:val="clear" w:color="auto" w:fill="auto"/>
            <w:noWrap/>
          </w:tcPr>
          <w:p w14:paraId="2B26B6C6" w14:textId="77777777" w:rsidR="00A126C6" w:rsidRPr="00686AE2" w:rsidRDefault="00A126C6" w:rsidP="008B1845">
            <w:pPr>
              <w:spacing w:after="0"/>
              <w:jc w:val="right"/>
              <w:rPr>
                <w:sz w:val="20"/>
              </w:rPr>
            </w:pPr>
            <w:r w:rsidRPr="00686AE2">
              <w:rPr>
                <w:sz w:val="20"/>
              </w:rPr>
              <w:t>0.0000</w:t>
            </w:r>
          </w:p>
        </w:tc>
        <w:tc>
          <w:tcPr>
            <w:tcW w:w="313" w:type="pct"/>
            <w:tcBorders>
              <w:top w:val="nil"/>
              <w:bottom w:val="nil"/>
            </w:tcBorders>
            <w:shd w:val="clear" w:color="auto" w:fill="auto"/>
            <w:noWrap/>
          </w:tcPr>
          <w:p w14:paraId="073E98FC" w14:textId="77777777" w:rsidR="00A126C6" w:rsidRPr="00686AE2" w:rsidRDefault="00A126C6" w:rsidP="008B1845">
            <w:pPr>
              <w:spacing w:after="0"/>
              <w:jc w:val="right"/>
              <w:rPr>
                <w:sz w:val="20"/>
              </w:rPr>
            </w:pPr>
            <w:r w:rsidRPr="00686AE2">
              <w:rPr>
                <w:sz w:val="20"/>
              </w:rPr>
              <w:t>0.0001</w:t>
            </w:r>
          </w:p>
        </w:tc>
        <w:tc>
          <w:tcPr>
            <w:tcW w:w="312" w:type="pct"/>
            <w:tcBorders>
              <w:top w:val="nil"/>
              <w:bottom w:val="nil"/>
            </w:tcBorders>
            <w:shd w:val="clear" w:color="auto" w:fill="auto"/>
            <w:noWrap/>
          </w:tcPr>
          <w:p w14:paraId="077FA0DD" w14:textId="77777777" w:rsidR="00A126C6" w:rsidRPr="00686AE2" w:rsidRDefault="00A126C6" w:rsidP="008B1845">
            <w:pPr>
              <w:spacing w:after="0"/>
              <w:jc w:val="right"/>
              <w:rPr>
                <w:sz w:val="20"/>
              </w:rPr>
            </w:pPr>
            <w:r w:rsidRPr="00686AE2">
              <w:rPr>
                <w:sz w:val="20"/>
              </w:rPr>
              <w:t>0.1007</w:t>
            </w:r>
          </w:p>
        </w:tc>
        <w:tc>
          <w:tcPr>
            <w:tcW w:w="313" w:type="pct"/>
            <w:tcBorders>
              <w:top w:val="nil"/>
            </w:tcBorders>
            <w:shd w:val="clear" w:color="auto" w:fill="auto"/>
            <w:noWrap/>
          </w:tcPr>
          <w:p w14:paraId="464B034B" w14:textId="77777777" w:rsidR="00A126C6" w:rsidRPr="00686AE2" w:rsidRDefault="00A126C6" w:rsidP="008B1845">
            <w:pPr>
              <w:spacing w:after="0"/>
              <w:jc w:val="right"/>
              <w:rPr>
                <w:sz w:val="20"/>
              </w:rPr>
            </w:pPr>
            <w:r w:rsidRPr="00686AE2">
              <w:rPr>
                <w:sz w:val="20"/>
              </w:rPr>
              <w:t>0.7985</w:t>
            </w:r>
          </w:p>
        </w:tc>
        <w:tc>
          <w:tcPr>
            <w:tcW w:w="312" w:type="pct"/>
            <w:tcBorders>
              <w:top w:val="nil"/>
              <w:right w:val="nil"/>
            </w:tcBorders>
            <w:shd w:val="clear" w:color="auto" w:fill="auto"/>
            <w:noWrap/>
          </w:tcPr>
          <w:p w14:paraId="46CA3940" w14:textId="77777777" w:rsidR="00A126C6" w:rsidRPr="00686AE2" w:rsidRDefault="00A126C6" w:rsidP="008B1845">
            <w:pPr>
              <w:spacing w:after="0"/>
              <w:jc w:val="right"/>
              <w:rPr>
                <w:sz w:val="20"/>
              </w:rPr>
            </w:pPr>
            <w:r w:rsidRPr="00686AE2">
              <w:rPr>
                <w:sz w:val="20"/>
              </w:rPr>
              <w:t>0.1007</w:t>
            </w:r>
          </w:p>
        </w:tc>
        <w:tc>
          <w:tcPr>
            <w:tcW w:w="313" w:type="pct"/>
            <w:tcBorders>
              <w:top w:val="nil"/>
              <w:left w:val="nil"/>
              <w:right w:val="nil"/>
            </w:tcBorders>
            <w:shd w:val="clear" w:color="auto" w:fill="auto"/>
            <w:noWrap/>
          </w:tcPr>
          <w:p w14:paraId="57032065" w14:textId="77777777" w:rsidR="00A126C6" w:rsidRPr="00686AE2" w:rsidRDefault="00A126C6" w:rsidP="008B1845">
            <w:pPr>
              <w:spacing w:after="0"/>
              <w:jc w:val="right"/>
              <w:rPr>
                <w:sz w:val="20"/>
              </w:rPr>
            </w:pPr>
            <w:r w:rsidRPr="00686AE2">
              <w:rPr>
                <w:sz w:val="20"/>
              </w:rPr>
              <w:t>0.0001</w:t>
            </w:r>
          </w:p>
        </w:tc>
        <w:tc>
          <w:tcPr>
            <w:tcW w:w="312" w:type="pct"/>
            <w:tcBorders>
              <w:top w:val="nil"/>
              <w:left w:val="nil"/>
              <w:bottom w:val="nil"/>
              <w:right w:val="nil"/>
            </w:tcBorders>
            <w:shd w:val="clear" w:color="auto" w:fill="auto"/>
            <w:noWrap/>
          </w:tcPr>
          <w:p w14:paraId="2DFE9BDC"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1BAE003F"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7D4C22A3"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6CD9B86E"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77853F7B"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4DE144B3" w14:textId="77777777" w:rsidR="00A126C6" w:rsidRPr="00686AE2" w:rsidRDefault="00A126C6" w:rsidP="008B1845">
            <w:pPr>
              <w:spacing w:after="0"/>
              <w:jc w:val="right"/>
              <w:rPr>
                <w:sz w:val="20"/>
              </w:rPr>
            </w:pPr>
            <w:r w:rsidRPr="00686AE2">
              <w:rPr>
                <w:sz w:val="20"/>
              </w:rPr>
              <w:t>0.0000</w:t>
            </w:r>
          </w:p>
        </w:tc>
      </w:tr>
      <w:tr w:rsidR="00A126C6" w:rsidRPr="008B1845" w14:paraId="6E0BBB07" w14:textId="77777777" w:rsidTr="00686AE2">
        <w:trPr>
          <w:trHeight w:val="255"/>
        </w:trPr>
        <w:tc>
          <w:tcPr>
            <w:tcW w:w="312" w:type="pct"/>
            <w:tcBorders>
              <w:top w:val="nil"/>
              <w:left w:val="nil"/>
              <w:bottom w:val="nil"/>
              <w:right w:val="single" w:sz="4" w:space="0" w:color="auto"/>
            </w:tcBorders>
            <w:shd w:val="clear" w:color="auto" w:fill="auto"/>
            <w:noWrap/>
            <w:vAlign w:val="bottom"/>
          </w:tcPr>
          <w:p w14:paraId="0C298239" w14:textId="77777777" w:rsidR="00A126C6" w:rsidRPr="008B1845" w:rsidRDefault="00A126C6" w:rsidP="008B1845">
            <w:pPr>
              <w:spacing w:after="0"/>
              <w:jc w:val="right"/>
              <w:rPr>
                <w:rFonts w:ascii="Arial" w:hAnsi="Arial" w:cs="Arial"/>
                <w:sz w:val="20"/>
              </w:rPr>
            </w:pPr>
            <w:r w:rsidRPr="008B1845">
              <w:rPr>
                <w:rFonts w:ascii="Arial" w:hAnsi="Arial" w:cs="Arial"/>
                <w:sz w:val="20"/>
              </w:rPr>
              <w:t>8</w:t>
            </w:r>
          </w:p>
        </w:tc>
        <w:tc>
          <w:tcPr>
            <w:tcW w:w="313" w:type="pct"/>
            <w:tcBorders>
              <w:top w:val="nil"/>
              <w:left w:val="nil"/>
              <w:bottom w:val="nil"/>
              <w:right w:val="nil"/>
            </w:tcBorders>
          </w:tcPr>
          <w:p w14:paraId="2F75733D"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47D2BD48"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tcBorders>
            <w:shd w:val="clear" w:color="auto" w:fill="auto"/>
            <w:noWrap/>
          </w:tcPr>
          <w:p w14:paraId="7AB44FFD" w14:textId="77777777" w:rsidR="00A126C6" w:rsidRPr="00686AE2" w:rsidRDefault="00A126C6" w:rsidP="008B1845">
            <w:pPr>
              <w:spacing w:after="0"/>
              <w:jc w:val="right"/>
              <w:rPr>
                <w:sz w:val="20"/>
              </w:rPr>
            </w:pPr>
            <w:r w:rsidRPr="00686AE2">
              <w:rPr>
                <w:sz w:val="20"/>
              </w:rPr>
              <w:t>0.0000</w:t>
            </w:r>
          </w:p>
        </w:tc>
        <w:tc>
          <w:tcPr>
            <w:tcW w:w="312" w:type="pct"/>
            <w:tcBorders>
              <w:top w:val="nil"/>
              <w:bottom w:val="nil"/>
            </w:tcBorders>
            <w:shd w:val="clear" w:color="auto" w:fill="auto"/>
            <w:noWrap/>
          </w:tcPr>
          <w:p w14:paraId="726D9F22" w14:textId="77777777" w:rsidR="00A126C6" w:rsidRPr="00686AE2" w:rsidRDefault="00A126C6" w:rsidP="008B1845">
            <w:pPr>
              <w:spacing w:after="0"/>
              <w:jc w:val="right"/>
              <w:rPr>
                <w:sz w:val="20"/>
              </w:rPr>
            </w:pPr>
            <w:r w:rsidRPr="00686AE2">
              <w:rPr>
                <w:sz w:val="20"/>
              </w:rPr>
              <w:t>0.0000</w:t>
            </w:r>
          </w:p>
        </w:tc>
        <w:tc>
          <w:tcPr>
            <w:tcW w:w="313" w:type="pct"/>
            <w:tcBorders>
              <w:top w:val="nil"/>
              <w:bottom w:val="nil"/>
            </w:tcBorders>
            <w:shd w:val="clear" w:color="auto" w:fill="auto"/>
            <w:noWrap/>
          </w:tcPr>
          <w:p w14:paraId="727ECFDD" w14:textId="77777777" w:rsidR="00A126C6" w:rsidRPr="00686AE2" w:rsidRDefault="00A126C6" w:rsidP="008B1845">
            <w:pPr>
              <w:spacing w:after="0"/>
              <w:jc w:val="right"/>
              <w:rPr>
                <w:sz w:val="20"/>
              </w:rPr>
            </w:pPr>
            <w:r w:rsidRPr="00686AE2">
              <w:rPr>
                <w:sz w:val="20"/>
              </w:rPr>
              <w:t>0.0000</w:t>
            </w:r>
          </w:p>
        </w:tc>
        <w:tc>
          <w:tcPr>
            <w:tcW w:w="312" w:type="pct"/>
            <w:tcBorders>
              <w:top w:val="nil"/>
              <w:bottom w:val="nil"/>
            </w:tcBorders>
            <w:shd w:val="clear" w:color="auto" w:fill="auto"/>
            <w:noWrap/>
          </w:tcPr>
          <w:p w14:paraId="05F93C83" w14:textId="77777777" w:rsidR="00A126C6" w:rsidRPr="00686AE2" w:rsidRDefault="00A126C6" w:rsidP="008B1845">
            <w:pPr>
              <w:spacing w:after="0"/>
              <w:jc w:val="right"/>
              <w:rPr>
                <w:sz w:val="20"/>
              </w:rPr>
            </w:pPr>
            <w:r w:rsidRPr="00686AE2">
              <w:rPr>
                <w:sz w:val="20"/>
              </w:rPr>
              <w:t>0.0002</w:t>
            </w:r>
          </w:p>
        </w:tc>
        <w:tc>
          <w:tcPr>
            <w:tcW w:w="313" w:type="pct"/>
            <w:tcBorders>
              <w:top w:val="nil"/>
              <w:bottom w:val="nil"/>
            </w:tcBorders>
            <w:shd w:val="clear" w:color="auto" w:fill="auto"/>
            <w:noWrap/>
          </w:tcPr>
          <w:p w14:paraId="45931E5E" w14:textId="77777777" w:rsidR="00A126C6" w:rsidRPr="00686AE2" w:rsidRDefault="00A126C6" w:rsidP="008B1845">
            <w:pPr>
              <w:spacing w:after="0"/>
              <w:jc w:val="right"/>
              <w:rPr>
                <w:sz w:val="20"/>
              </w:rPr>
            </w:pPr>
            <w:r w:rsidRPr="00686AE2">
              <w:rPr>
                <w:sz w:val="20"/>
              </w:rPr>
              <w:t>0.1159</w:t>
            </w:r>
          </w:p>
        </w:tc>
        <w:tc>
          <w:tcPr>
            <w:tcW w:w="312" w:type="pct"/>
            <w:tcBorders>
              <w:top w:val="nil"/>
              <w:right w:val="nil"/>
            </w:tcBorders>
            <w:shd w:val="clear" w:color="auto" w:fill="auto"/>
            <w:noWrap/>
          </w:tcPr>
          <w:p w14:paraId="3800DF81" w14:textId="77777777" w:rsidR="00A126C6" w:rsidRPr="00686AE2" w:rsidRDefault="00A126C6" w:rsidP="008B1845">
            <w:pPr>
              <w:spacing w:after="0"/>
              <w:jc w:val="right"/>
              <w:rPr>
                <w:sz w:val="20"/>
              </w:rPr>
            </w:pPr>
            <w:r w:rsidRPr="00686AE2">
              <w:rPr>
                <w:sz w:val="20"/>
              </w:rPr>
              <w:t>0.7678</w:t>
            </w:r>
          </w:p>
        </w:tc>
        <w:tc>
          <w:tcPr>
            <w:tcW w:w="313" w:type="pct"/>
            <w:tcBorders>
              <w:top w:val="nil"/>
              <w:left w:val="nil"/>
              <w:right w:val="nil"/>
            </w:tcBorders>
            <w:shd w:val="clear" w:color="auto" w:fill="auto"/>
            <w:noWrap/>
          </w:tcPr>
          <w:p w14:paraId="148B2C29" w14:textId="77777777" w:rsidR="00A126C6" w:rsidRPr="00686AE2" w:rsidRDefault="00A126C6" w:rsidP="008B1845">
            <w:pPr>
              <w:spacing w:after="0"/>
              <w:jc w:val="right"/>
              <w:rPr>
                <w:sz w:val="20"/>
              </w:rPr>
            </w:pPr>
            <w:r w:rsidRPr="00686AE2">
              <w:rPr>
                <w:sz w:val="20"/>
              </w:rPr>
              <w:t>0.1159</w:t>
            </w:r>
          </w:p>
        </w:tc>
        <w:tc>
          <w:tcPr>
            <w:tcW w:w="312" w:type="pct"/>
            <w:tcBorders>
              <w:top w:val="nil"/>
              <w:left w:val="nil"/>
              <w:right w:val="nil"/>
            </w:tcBorders>
            <w:shd w:val="clear" w:color="auto" w:fill="auto"/>
            <w:noWrap/>
          </w:tcPr>
          <w:p w14:paraId="3A29E1A2" w14:textId="77777777" w:rsidR="00A126C6" w:rsidRPr="00686AE2" w:rsidRDefault="00A126C6" w:rsidP="008B1845">
            <w:pPr>
              <w:spacing w:after="0"/>
              <w:jc w:val="right"/>
              <w:rPr>
                <w:sz w:val="20"/>
              </w:rPr>
            </w:pPr>
            <w:r w:rsidRPr="00686AE2">
              <w:rPr>
                <w:sz w:val="20"/>
              </w:rPr>
              <w:t>0.0002</w:t>
            </w:r>
          </w:p>
        </w:tc>
        <w:tc>
          <w:tcPr>
            <w:tcW w:w="313" w:type="pct"/>
            <w:tcBorders>
              <w:top w:val="nil"/>
              <w:left w:val="nil"/>
              <w:bottom w:val="nil"/>
              <w:right w:val="nil"/>
            </w:tcBorders>
            <w:shd w:val="clear" w:color="auto" w:fill="auto"/>
            <w:noWrap/>
          </w:tcPr>
          <w:p w14:paraId="73C1DB4A"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6F06A51C"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6CF90D7E"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29879163"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50E14B1F" w14:textId="77777777" w:rsidR="00A126C6" w:rsidRPr="00686AE2" w:rsidRDefault="00A126C6" w:rsidP="008B1845">
            <w:pPr>
              <w:spacing w:after="0"/>
              <w:jc w:val="right"/>
              <w:rPr>
                <w:sz w:val="20"/>
              </w:rPr>
            </w:pPr>
            <w:r w:rsidRPr="00686AE2">
              <w:rPr>
                <w:sz w:val="20"/>
              </w:rPr>
              <w:t>0.0000</w:t>
            </w:r>
          </w:p>
        </w:tc>
      </w:tr>
      <w:tr w:rsidR="00A126C6" w:rsidRPr="008B1845" w14:paraId="62D1053D" w14:textId="77777777" w:rsidTr="00686AE2">
        <w:trPr>
          <w:trHeight w:val="255"/>
        </w:trPr>
        <w:tc>
          <w:tcPr>
            <w:tcW w:w="312" w:type="pct"/>
            <w:tcBorders>
              <w:top w:val="nil"/>
              <w:left w:val="nil"/>
              <w:bottom w:val="nil"/>
              <w:right w:val="single" w:sz="4" w:space="0" w:color="auto"/>
            </w:tcBorders>
            <w:shd w:val="clear" w:color="auto" w:fill="auto"/>
            <w:noWrap/>
            <w:vAlign w:val="bottom"/>
          </w:tcPr>
          <w:p w14:paraId="5312E26B" w14:textId="77777777" w:rsidR="00A126C6" w:rsidRPr="008B1845" w:rsidRDefault="00A126C6" w:rsidP="008B1845">
            <w:pPr>
              <w:spacing w:after="0"/>
              <w:jc w:val="right"/>
              <w:rPr>
                <w:rFonts w:ascii="Arial" w:hAnsi="Arial" w:cs="Arial"/>
                <w:sz w:val="20"/>
              </w:rPr>
            </w:pPr>
            <w:r w:rsidRPr="008B1845">
              <w:rPr>
                <w:rFonts w:ascii="Arial" w:hAnsi="Arial" w:cs="Arial"/>
                <w:sz w:val="20"/>
              </w:rPr>
              <w:t>9</w:t>
            </w:r>
          </w:p>
        </w:tc>
        <w:tc>
          <w:tcPr>
            <w:tcW w:w="313" w:type="pct"/>
            <w:tcBorders>
              <w:top w:val="nil"/>
              <w:left w:val="nil"/>
              <w:bottom w:val="nil"/>
              <w:right w:val="nil"/>
            </w:tcBorders>
          </w:tcPr>
          <w:p w14:paraId="16850BD9"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092449AB"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502AE3B0"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186DA41E"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413DC9D2"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7A745C98"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5D113538" w14:textId="77777777" w:rsidR="00A126C6" w:rsidRPr="00686AE2" w:rsidRDefault="00A126C6" w:rsidP="008B1845">
            <w:pPr>
              <w:spacing w:after="0"/>
              <w:jc w:val="right"/>
              <w:rPr>
                <w:sz w:val="20"/>
              </w:rPr>
            </w:pPr>
            <w:r w:rsidRPr="00686AE2">
              <w:rPr>
                <w:sz w:val="20"/>
              </w:rPr>
              <w:t>0.0004</w:t>
            </w:r>
          </w:p>
        </w:tc>
        <w:tc>
          <w:tcPr>
            <w:tcW w:w="312" w:type="pct"/>
            <w:tcBorders>
              <w:top w:val="nil"/>
              <w:left w:val="nil"/>
              <w:right w:val="nil"/>
            </w:tcBorders>
            <w:shd w:val="clear" w:color="auto" w:fill="auto"/>
            <w:noWrap/>
          </w:tcPr>
          <w:p w14:paraId="783384E0" w14:textId="77777777" w:rsidR="00A126C6" w:rsidRPr="00686AE2" w:rsidRDefault="00A126C6" w:rsidP="008B1845">
            <w:pPr>
              <w:spacing w:after="0"/>
              <w:jc w:val="right"/>
              <w:rPr>
                <w:sz w:val="20"/>
              </w:rPr>
            </w:pPr>
            <w:r w:rsidRPr="00686AE2">
              <w:rPr>
                <w:sz w:val="20"/>
              </w:rPr>
              <w:t>0.1305</w:t>
            </w:r>
          </w:p>
        </w:tc>
        <w:tc>
          <w:tcPr>
            <w:tcW w:w="313" w:type="pct"/>
            <w:tcBorders>
              <w:top w:val="nil"/>
              <w:left w:val="nil"/>
              <w:right w:val="nil"/>
            </w:tcBorders>
            <w:shd w:val="clear" w:color="auto" w:fill="auto"/>
            <w:noWrap/>
          </w:tcPr>
          <w:p w14:paraId="6B7D75EA" w14:textId="77777777" w:rsidR="00A126C6" w:rsidRPr="00686AE2" w:rsidRDefault="00A126C6" w:rsidP="008B1845">
            <w:pPr>
              <w:spacing w:after="0"/>
              <w:jc w:val="right"/>
              <w:rPr>
                <w:sz w:val="20"/>
              </w:rPr>
            </w:pPr>
            <w:r w:rsidRPr="00686AE2">
              <w:rPr>
                <w:sz w:val="20"/>
              </w:rPr>
              <w:t>0.7383</w:t>
            </w:r>
          </w:p>
        </w:tc>
        <w:tc>
          <w:tcPr>
            <w:tcW w:w="312" w:type="pct"/>
            <w:tcBorders>
              <w:top w:val="nil"/>
              <w:left w:val="nil"/>
              <w:right w:val="nil"/>
            </w:tcBorders>
            <w:shd w:val="clear" w:color="auto" w:fill="auto"/>
            <w:noWrap/>
          </w:tcPr>
          <w:p w14:paraId="47218B9E" w14:textId="77777777" w:rsidR="00A126C6" w:rsidRPr="00686AE2" w:rsidRDefault="00A126C6" w:rsidP="008B1845">
            <w:pPr>
              <w:spacing w:after="0"/>
              <w:jc w:val="right"/>
              <w:rPr>
                <w:sz w:val="20"/>
              </w:rPr>
            </w:pPr>
            <w:r w:rsidRPr="00686AE2">
              <w:rPr>
                <w:sz w:val="20"/>
              </w:rPr>
              <w:t>0.1305</w:t>
            </w:r>
          </w:p>
        </w:tc>
        <w:tc>
          <w:tcPr>
            <w:tcW w:w="313" w:type="pct"/>
            <w:tcBorders>
              <w:top w:val="nil"/>
              <w:left w:val="nil"/>
              <w:right w:val="nil"/>
            </w:tcBorders>
            <w:shd w:val="clear" w:color="auto" w:fill="auto"/>
            <w:noWrap/>
          </w:tcPr>
          <w:p w14:paraId="6CF5FEBE" w14:textId="77777777" w:rsidR="00A126C6" w:rsidRPr="00686AE2" w:rsidRDefault="00A126C6" w:rsidP="008B1845">
            <w:pPr>
              <w:spacing w:after="0"/>
              <w:jc w:val="right"/>
              <w:rPr>
                <w:sz w:val="20"/>
              </w:rPr>
            </w:pPr>
            <w:r w:rsidRPr="00686AE2">
              <w:rPr>
                <w:sz w:val="20"/>
              </w:rPr>
              <w:t>0.0004</w:t>
            </w:r>
          </w:p>
        </w:tc>
        <w:tc>
          <w:tcPr>
            <w:tcW w:w="312" w:type="pct"/>
            <w:tcBorders>
              <w:top w:val="nil"/>
              <w:left w:val="nil"/>
              <w:right w:val="nil"/>
            </w:tcBorders>
            <w:shd w:val="clear" w:color="auto" w:fill="auto"/>
            <w:noWrap/>
          </w:tcPr>
          <w:p w14:paraId="343AB0C4"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4A9C1EDA"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62586E41"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758AA461" w14:textId="77777777" w:rsidR="00A126C6" w:rsidRPr="00686AE2" w:rsidRDefault="00A126C6" w:rsidP="008B1845">
            <w:pPr>
              <w:spacing w:after="0"/>
              <w:jc w:val="right"/>
              <w:rPr>
                <w:sz w:val="20"/>
              </w:rPr>
            </w:pPr>
            <w:r w:rsidRPr="00686AE2">
              <w:rPr>
                <w:sz w:val="20"/>
              </w:rPr>
              <w:t>0.0000</w:t>
            </w:r>
          </w:p>
        </w:tc>
      </w:tr>
      <w:tr w:rsidR="00A126C6" w:rsidRPr="008B1845" w14:paraId="26F452E9" w14:textId="77777777" w:rsidTr="00686AE2">
        <w:trPr>
          <w:trHeight w:val="255"/>
        </w:trPr>
        <w:tc>
          <w:tcPr>
            <w:tcW w:w="312" w:type="pct"/>
            <w:tcBorders>
              <w:top w:val="nil"/>
              <w:left w:val="nil"/>
              <w:bottom w:val="nil"/>
              <w:right w:val="single" w:sz="4" w:space="0" w:color="auto"/>
            </w:tcBorders>
            <w:shd w:val="clear" w:color="auto" w:fill="auto"/>
            <w:noWrap/>
            <w:vAlign w:val="bottom"/>
          </w:tcPr>
          <w:p w14:paraId="07C2D380" w14:textId="77777777" w:rsidR="00A126C6" w:rsidRPr="008B1845" w:rsidRDefault="00A126C6" w:rsidP="008B1845">
            <w:pPr>
              <w:spacing w:after="0"/>
              <w:jc w:val="right"/>
              <w:rPr>
                <w:rFonts w:ascii="Arial" w:hAnsi="Arial" w:cs="Arial"/>
                <w:sz w:val="20"/>
              </w:rPr>
            </w:pPr>
            <w:r w:rsidRPr="008B1845">
              <w:rPr>
                <w:rFonts w:ascii="Arial" w:hAnsi="Arial" w:cs="Arial"/>
                <w:sz w:val="20"/>
              </w:rPr>
              <w:t>10</w:t>
            </w:r>
          </w:p>
        </w:tc>
        <w:tc>
          <w:tcPr>
            <w:tcW w:w="313" w:type="pct"/>
            <w:tcBorders>
              <w:top w:val="nil"/>
              <w:left w:val="nil"/>
              <w:bottom w:val="nil"/>
              <w:right w:val="nil"/>
            </w:tcBorders>
          </w:tcPr>
          <w:p w14:paraId="58387CE9"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0A1CE551"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119612C5"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455AC7D6"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46B14664"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19E64884"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3278AFCB"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5AFCCF4B" w14:textId="77777777" w:rsidR="00A126C6" w:rsidRPr="00686AE2" w:rsidRDefault="00A126C6" w:rsidP="008B1845">
            <w:pPr>
              <w:spacing w:after="0"/>
              <w:jc w:val="right"/>
              <w:rPr>
                <w:sz w:val="20"/>
              </w:rPr>
            </w:pPr>
            <w:r w:rsidRPr="00686AE2">
              <w:rPr>
                <w:sz w:val="20"/>
              </w:rPr>
              <w:t>0.0007</w:t>
            </w:r>
          </w:p>
        </w:tc>
        <w:tc>
          <w:tcPr>
            <w:tcW w:w="313" w:type="pct"/>
            <w:tcBorders>
              <w:top w:val="nil"/>
              <w:left w:val="nil"/>
              <w:right w:val="nil"/>
            </w:tcBorders>
            <w:shd w:val="clear" w:color="auto" w:fill="auto"/>
            <w:noWrap/>
          </w:tcPr>
          <w:p w14:paraId="2FA95434" w14:textId="77777777" w:rsidR="00A126C6" w:rsidRPr="00686AE2" w:rsidRDefault="00A126C6" w:rsidP="008B1845">
            <w:pPr>
              <w:spacing w:after="0"/>
              <w:jc w:val="right"/>
              <w:rPr>
                <w:sz w:val="20"/>
              </w:rPr>
            </w:pPr>
            <w:r w:rsidRPr="00686AE2">
              <w:rPr>
                <w:sz w:val="20"/>
              </w:rPr>
              <w:t>0.1442</w:t>
            </w:r>
          </w:p>
        </w:tc>
        <w:tc>
          <w:tcPr>
            <w:tcW w:w="312" w:type="pct"/>
            <w:tcBorders>
              <w:top w:val="nil"/>
              <w:left w:val="nil"/>
              <w:right w:val="nil"/>
            </w:tcBorders>
            <w:shd w:val="clear" w:color="auto" w:fill="auto"/>
            <w:noWrap/>
          </w:tcPr>
          <w:p w14:paraId="0E100E35" w14:textId="77777777" w:rsidR="00A126C6" w:rsidRPr="00686AE2" w:rsidRDefault="00A126C6" w:rsidP="008B1845">
            <w:pPr>
              <w:spacing w:after="0"/>
              <w:jc w:val="right"/>
              <w:rPr>
                <w:sz w:val="20"/>
              </w:rPr>
            </w:pPr>
            <w:r w:rsidRPr="00686AE2">
              <w:rPr>
                <w:sz w:val="20"/>
              </w:rPr>
              <w:t>0.7100</w:t>
            </w:r>
          </w:p>
        </w:tc>
        <w:tc>
          <w:tcPr>
            <w:tcW w:w="313" w:type="pct"/>
            <w:tcBorders>
              <w:top w:val="nil"/>
              <w:left w:val="nil"/>
              <w:right w:val="nil"/>
            </w:tcBorders>
            <w:shd w:val="clear" w:color="auto" w:fill="auto"/>
            <w:noWrap/>
          </w:tcPr>
          <w:p w14:paraId="18FDCD64" w14:textId="77777777" w:rsidR="00A126C6" w:rsidRPr="00686AE2" w:rsidRDefault="00A126C6" w:rsidP="008B1845">
            <w:pPr>
              <w:spacing w:after="0"/>
              <w:jc w:val="right"/>
              <w:rPr>
                <w:sz w:val="20"/>
              </w:rPr>
            </w:pPr>
            <w:r w:rsidRPr="00686AE2">
              <w:rPr>
                <w:sz w:val="20"/>
              </w:rPr>
              <w:t>0.1442</w:t>
            </w:r>
          </w:p>
        </w:tc>
        <w:tc>
          <w:tcPr>
            <w:tcW w:w="312" w:type="pct"/>
            <w:tcBorders>
              <w:top w:val="nil"/>
              <w:left w:val="nil"/>
              <w:right w:val="nil"/>
            </w:tcBorders>
            <w:shd w:val="clear" w:color="auto" w:fill="auto"/>
            <w:noWrap/>
          </w:tcPr>
          <w:p w14:paraId="5BBD2967" w14:textId="77777777" w:rsidR="00A126C6" w:rsidRPr="00686AE2" w:rsidRDefault="00A126C6" w:rsidP="008B1845">
            <w:pPr>
              <w:spacing w:after="0"/>
              <w:jc w:val="right"/>
              <w:rPr>
                <w:sz w:val="20"/>
              </w:rPr>
            </w:pPr>
            <w:r w:rsidRPr="00686AE2">
              <w:rPr>
                <w:sz w:val="20"/>
              </w:rPr>
              <w:t>0.0007</w:t>
            </w:r>
          </w:p>
        </w:tc>
        <w:tc>
          <w:tcPr>
            <w:tcW w:w="313" w:type="pct"/>
            <w:tcBorders>
              <w:top w:val="nil"/>
              <w:left w:val="nil"/>
              <w:right w:val="nil"/>
            </w:tcBorders>
            <w:shd w:val="clear" w:color="auto" w:fill="auto"/>
            <w:noWrap/>
          </w:tcPr>
          <w:p w14:paraId="02EA377A"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6E5EFBBD"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4CEC793F" w14:textId="77777777" w:rsidR="00A126C6" w:rsidRPr="00686AE2" w:rsidRDefault="00A126C6" w:rsidP="008B1845">
            <w:pPr>
              <w:spacing w:after="0"/>
              <w:jc w:val="right"/>
              <w:rPr>
                <w:sz w:val="20"/>
              </w:rPr>
            </w:pPr>
            <w:r w:rsidRPr="00686AE2">
              <w:rPr>
                <w:sz w:val="20"/>
              </w:rPr>
              <w:t>0.0000</w:t>
            </w:r>
          </w:p>
        </w:tc>
      </w:tr>
      <w:tr w:rsidR="00A126C6" w:rsidRPr="008B1845" w14:paraId="51C234F7" w14:textId="77777777" w:rsidTr="00686AE2">
        <w:trPr>
          <w:trHeight w:val="255"/>
        </w:trPr>
        <w:tc>
          <w:tcPr>
            <w:tcW w:w="312" w:type="pct"/>
            <w:tcBorders>
              <w:top w:val="nil"/>
              <w:left w:val="nil"/>
              <w:bottom w:val="nil"/>
              <w:right w:val="single" w:sz="4" w:space="0" w:color="auto"/>
            </w:tcBorders>
            <w:shd w:val="clear" w:color="auto" w:fill="auto"/>
            <w:noWrap/>
            <w:vAlign w:val="bottom"/>
          </w:tcPr>
          <w:p w14:paraId="061D7323" w14:textId="77777777" w:rsidR="00A126C6" w:rsidRPr="008B1845" w:rsidRDefault="00A126C6" w:rsidP="008B1845">
            <w:pPr>
              <w:spacing w:after="0"/>
              <w:jc w:val="right"/>
              <w:rPr>
                <w:rFonts w:ascii="Arial" w:hAnsi="Arial" w:cs="Arial"/>
                <w:sz w:val="20"/>
              </w:rPr>
            </w:pPr>
            <w:r w:rsidRPr="008B1845">
              <w:rPr>
                <w:rFonts w:ascii="Arial" w:hAnsi="Arial" w:cs="Arial"/>
                <w:sz w:val="20"/>
              </w:rPr>
              <w:t>11</w:t>
            </w:r>
          </w:p>
        </w:tc>
        <w:tc>
          <w:tcPr>
            <w:tcW w:w="313" w:type="pct"/>
            <w:tcBorders>
              <w:top w:val="nil"/>
              <w:left w:val="nil"/>
              <w:bottom w:val="nil"/>
              <w:right w:val="nil"/>
            </w:tcBorders>
          </w:tcPr>
          <w:p w14:paraId="32D6CBEC"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7559FE23"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18778A04"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3CF67453"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55D968D2"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109723DF"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1147E4DA"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0E233393"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777E409A" w14:textId="77777777" w:rsidR="00A126C6" w:rsidRPr="00686AE2" w:rsidRDefault="00A126C6" w:rsidP="008B1845">
            <w:pPr>
              <w:spacing w:after="0"/>
              <w:jc w:val="right"/>
              <w:rPr>
                <w:sz w:val="20"/>
              </w:rPr>
            </w:pPr>
            <w:r w:rsidRPr="00686AE2">
              <w:rPr>
                <w:sz w:val="20"/>
              </w:rPr>
              <w:t>0.0013</w:t>
            </w:r>
          </w:p>
        </w:tc>
        <w:tc>
          <w:tcPr>
            <w:tcW w:w="312" w:type="pct"/>
            <w:tcBorders>
              <w:top w:val="nil"/>
              <w:left w:val="nil"/>
              <w:right w:val="nil"/>
            </w:tcBorders>
            <w:shd w:val="clear" w:color="auto" w:fill="auto"/>
            <w:noWrap/>
          </w:tcPr>
          <w:p w14:paraId="4181489C" w14:textId="77777777" w:rsidR="00A126C6" w:rsidRPr="00686AE2" w:rsidRDefault="00A126C6" w:rsidP="008B1845">
            <w:pPr>
              <w:spacing w:after="0"/>
              <w:jc w:val="right"/>
              <w:rPr>
                <w:sz w:val="20"/>
              </w:rPr>
            </w:pPr>
            <w:r w:rsidRPr="00686AE2">
              <w:rPr>
                <w:sz w:val="20"/>
              </w:rPr>
              <w:t>0.1571</w:t>
            </w:r>
          </w:p>
        </w:tc>
        <w:tc>
          <w:tcPr>
            <w:tcW w:w="313" w:type="pct"/>
            <w:tcBorders>
              <w:top w:val="nil"/>
              <w:left w:val="nil"/>
              <w:right w:val="nil"/>
            </w:tcBorders>
            <w:shd w:val="clear" w:color="auto" w:fill="auto"/>
            <w:noWrap/>
          </w:tcPr>
          <w:p w14:paraId="17CB5B78" w14:textId="77777777" w:rsidR="00A126C6" w:rsidRPr="00686AE2" w:rsidRDefault="00A126C6" w:rsidP="008B1845">
            <w:pPr>
              <w:spacing w:after="0"/>
              <w:jc w:val="right"/>
              <w:rPr>
                <w:sz w:val="20"/>
              </w:rPr>
            </w:pPr>
            <w:r w:rsidRPr="00686AE2">
              <w:rPr>
                <w:sz w:val="20"/>
              </w:rPr>
              <w:t>0.6832</w:t>
            </w:r>
          </w:p>
        </w:tc>
        <w:tc>
          <w:tcPr>
            <w:tcW w:w="312" w:type="pct"/>
            <w:tcBorders>
              <w:top w:val="nil"/>
              <w:left w:val="nil"/>
              <w:right w:val="nil"/>
            </w:tcBorders>
            <w:shd w:val="clear" w:color="auto" w:fill="auto"/>
            <w:noWrap/>
          </w:tcPr>
          <w:p w14:paraId="6F80D96A" w14:textId="77777777" w:rsidR="00A126C6" w:rsidRPr="00686AE2" w:rsidRDefault="00A126C6" w:rsidP="008B1845">
            <w:pPr>
              <w:spacing w:after="0"/>
              <w:jc w:val="right"/>
              <w:rPr>
                <w:sz w:val="20"/>
              </w:rPr>
            </w:pPr>
            <w:r w:rsidRPr="00686AE2">
              <w:rPr>
                <w:sz w:val="20"/>
              </w:rPr>
              <w:t>0.1571</w:t>
            </w:r>
          </w:p>
        </w:tc>
        <w:tc>
          <w:tcPr>
            <w:tcW w:w="313" w:type="pct"/>
            <w:tcBorders>
              <w:top w:val="nil"/>
              <w:left w:val="nil"/>
              <w:right w:val="nil"/>
            </w:tcBorders>
            <w:shd w:val="clear" w:color="auto" w:fill="auto"/>
            <w:noWrap/>
          </w:tcPr>
          <w:p w14:paraId="3D21BB02" w14:textId="77777777" w:rsidR="00A126C6" w:rsidRPr="00686AE2" w:rsidRDefault="00A126C6" w:rsidP="008B1845">
            <w:pPr>
              <w:spacing w:after="0"/>
              <w:jc w:val="right"/>
              <w:rPr>
                <w:sz w:val="20"/>
              </w:rPr>
            </w:pPr>
            <w:r w:rsidRPr="00686AE2">
              <w:rPr>
                <w:sz w:val="20"/>
              </w:rPr>
              <w:t>0.0013</w:t>
            </w:r>
          </w:p>
        </w:tc>
        <w:tc>
          <w:tcPr>
            <w:tcW w:w="313" w:type="pct"/>
            <w:tcBorders>
              <w:top w:val="nil"/>
              <w:left w:val="nil"/>
              <w:right w:val="nil"/>
            </w:tcBorders>
            <w:shd w:val="clear" w:color="auto" w:fill="auto"/>
            <w:noWrap/>
          </w:tcPr>
          <w:p w14:paraId="52100D2C"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4CD63BD5" w14:textId="77777777" w:rsidR="00A126C6" w:rsidRPr="00686AE2" w:rsidRDefault="00A126C6" w:rsidP="008B1845">
            <w:pPr>
              <w:spacing w:after="0"/>
              <w:jc w:val="right"/>
              <w:rPr>
                <w:sz w:val="20"/>
              </w:rPr>
            </w:pPr>
            <w:r w:rsidRPr="00686AE2">
              <w:rPr>
                <w:sz w:val="20"/>
              </w:rPr>
              <w:t>0.0000</w:t>
            </w:r>
          </w:p>
        </w:tc>
      </w:tr>
      <w:tr w:rsidR="00A126C6" w:rsidRPr="008B1845" w14:paraId="75693CFA" w14:textId="77777777" w:rsidTr="00686AE2">
        <w:trPr>
          <w:trHeight w:val="255"/>
        </w:trPr>
        <w:tc>
          <w:tcPr>
            <w:tcW w:w="312" w:type="pct"/>
            <w:tcBorders>
              <w:top w:val="nil"/>
              <w:left w:val="nil"/>
              <w:bottom w:val="nil"/>
              <w:right w:val="single" w:sz="4" w:space="0" w:color="auto"/>
            </w:tcBorders>
            <w:shd w:val="clear" w:color="auto" w:fill="auto"/>
            <w:noWrap/>
            <w:vAlign w:val="bottom"/>
          </w:tcPr>
          <w:p w14:paraId="2276D8B9" w14:textId="77777777" w:rsidR="00A126C6" w:rsidRPr="008B1845" w:rsidRDefault="00A126C6" w:rsidP="008B1845">
            <w:pPr>
              <w:spacing w:after="0"/>
              <w:jc w:val="right"/>
              <w:rPr>
                <w:rFonts w:ascii="Arial" w:hAnsi="Arial" w:cs="Arial"/>
                <w:sz w:val="20"/>
              </w:rPr>
            </w:pPr>
            <w:r w:rsidRPr="008B1845">
              <w:rPr>
                <w:rFonts w:ascii="Arial" w:hAnsi="Arial" w:cs="Arial"/>
                <w:sz w:val="20"/>
              </w:rPr>
              <w:t>12</w:t>
            </w:r>
          </w:p>
        </w:tc>
        <w:tc>
          <w:tcPr>
            <w:tcW w:w="313" w:type="pct"/>
            <w:tcBorders>
              <w:top w:val="nil"/>
              <w:left w:val="nil"/>
              <w:bottom w:val="nil"/>
              <w:right w:val="nil"/>
            </w:tcBorders>
          </w:tcPr>
          <w:p w14:paraId="446507C0"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72E722B8"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282BE21C"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368E09FD"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02220322"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6DDEE91E"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1BA225D4"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3691FF39"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19F8F2F2"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7E8CDB18" w14:textId="77777777" w:rsidR="00A126C6" w:rsidRPr="00686AE2" w:rsidRDefault="00A126C6" w:rsidP="008B1845">
            <w:pPr>
              <w:spacing w:after="0"/>
              <w:jc w:val="right"/>
              <w:rPr>
                <w:sz w:val="20"/>
              </w:rPr>
            </w:pPr>
            <w:r w:rsidRPr="00686AE2">
              <w:rPr>
                <w:sz w:val="20"/>
              </w:rPr>
              <w:t>0.0022</w:t>
            </w:r>
          </w:p>
        </w:tc>
        <w:tc>
          <w:tcPr>
            <w:tcW w:w="313" w:type="pct"/>
            <w:tcBorders>
              <w:top w:val="nil"/>
              <w:left w:val="nil"/>
              <w:right w:val="nil"/>
            </w:tcBorders>
            <w:shd w:val="clear" w:color="auto" w:fill="auto"/>
            <w:noWrap/>
          </w:tcPr>
          <w:p w14:paraId="7CBE15DC" w14:textId="77777777" w:rsidR="00A126C6" w:rsidRPr="00686AE2" w:rsidRDefault="00A126C6" w:rsidP="008B1845">
            <w:pPr>
              <w:spacing w:after="0"/>
              <w:jc w:val="right"/>
              <w:rPr>
                <w:sz w:val="20"/>
              </w:rPr>
            </w:pPr>
            <w:r w:rsidRPr="00686AE2">
              <w:rPr>
                <w:sz w:val="20"/>
              </w:rPr>
              <w:t>0.1689</w:t>
            </w:r>
          </w:p>
        </w:tc>
        <w:tc>
          <w:tcPr>
            <w:tcW w:w="312" w:type="pct"/>
            <w:tcBorders>
              <w:top w:val="nil"/>
              <w:left w:val="nil"/>
              <w:right w:val="nil"/>
            </w:tcBorders>
            <w:shd w:val="clear" w:color="auto" w:fill="auto"/>
            <w:noWrap/>
          </w:tcPr>
          <w:p w14:paraId="235999BA" w14:textId="77777777" w:rsidR="00A126C6" w:rsidRPr="00686AE2" w:rsidRDefault="00A126C6" w:rsidP="008B1845">
            <w:pPr>
              <w:spacing w:after="0"/>
              <w:jc w:val="right"/>
              <w:rPr>
                <w:sz w:val="20"/>
              </w:rPr>
            </w:pPr>
            <w:r w:rsidRPr="00686AE2">
              <w:rPr>
                <w:sz w:val="20"/>
              </w:rPr>
              <w:t>0.6577</w:t>
            </w:r>
          </w:p>
        </w:tc>
        <w:tc>
          <w:tcPr>
            <w:tcW w:w="313" w:type="pct"/>
            <w:tcBorders>
              <w:top w:val="nil"/>
              <w:left w:val="nil"/>
              <w:right w:val="nil"/>
            </w:tcBorders>
            <w:shd w:val="clear" w:color="auto" w:fill="auto"/>
            <w:noWrap/>
          </w:tcPr>
          <w:p w14:paraId="3F6B3156" w14:textId="77777777" w:rsidR="00A126C6" w:rsidRPr="00686AE2" w:rsidRDefault="00A126C6" w:rsidP="008B1845">
            <w:pPr>
              <w:spacing w:after="0"/>
              <w:jc w:val="right"/>
              <w:rPr>
                <w:sz w:val="20"/>
              </w:rPr>
            </w:pPr>
            <w:r w:rsidRPr="00686AE2">
              <w:rPr>
                <w:sz w:val="20"/>
              </w:rPr>
              <w:t>0.1689</w:t>
            </w:r>
          </w:p>
        </w:tc>
        <w:tc>
          <w:tcPr>
            <w:tcW w:w="313" w:type="pct"/>
            <w:tcBorders>
              <w:top w:val="nil"/>
              <w:left w:val="nil"/>
              <w:right w:val="nil"/>
            </w:tcBorders>
            <w:shd w:val="clear" w:color="auto" w:fill="auto"/>
            <w:noWrap/>
          </w:tcPr>
          <w:p w14:paraId="0E509600" w14:textId="77777777" w:rsidR="00A126C6" w:rsidRPr="00686AE2" w:rsidRDefault="00A126C6" w:rsidP="008B1845">
            <w:pPr>
              <w:spacing w:after="0"/>
              <w:jc w:val="right"/>
              <w:rPr>
                <w:sz w:val="20"/>
              </w:rPr>
            </w:pPr>
            <w:r w:rsidRPr="00686AE2">
              <w:rPr>
                <w:sz w:val="20"/>
              </w:rPr>
              <w:t>0.0022</w:t>
            </w:r>
          </w:p>
        </w:tc>
        <w:tc>
          <w:tcPr>
            <w:tcW w:w="313" w:type="pct"/>
            <w:tcBorders>
              <w:top w:val="nil"/>
              <w:left w:val="nil"/>
              <w:right w:val="nil"/>
            </w:tcBorders>
            <w:shd w:val="clear" w:color="auto" w:fill="auto"/>
            <w:noWrap/>
          </w:tcPr>
          <w:p w14:paraId="449724BD" w14:textId="77777777" w:rsidR="00A126C6" w:rsidRPr="00686AE2" w:rsidRDefault="00A126C6" w:rsidP="008B1845">
            <w:pPr>
              <w:spacing w:after="0"/>
              <w:jc w:val="right"/>
              <w:rPr>
                <w:sz w:val="20"/>
              </w:rPr>
            </w:pPr>
            <w:r w:rsidRPr="00686AE2">
              <w:rPr>
                <w:sz w:val="20"/>
              </w:rPr>
              <w:t>0.0000</w:t>
            </w:r>
          </w:p>
        </w:tc>
      </w:tr>
      <w:tr w:rsidR="00A126C6" w:rsidRPr="008B1845" w14:paraId="7F79AFF7" w14:textId="77777777" w:rsidTr="00686AE2">
        <w:trPr>
          <w:trHeight w:val="255"/>
        </w:trPr>
        <w:tc>
          <w:tcPr>
            <w:tcW w:w="312" w:type="pct"/>
            <w:tcBorders>
              <w:top w:val="nil"/>
              <w:left w:val="nil"/>
              <w:bottom w:val="nil"/>
              <w:right w:val="single" w:sz="4" w:space="0" w:color="auto"/>
            </w:tcBorders>
            <w:shd w:val="clear" w:color="auto" w:fill="auto"/>
            <w:noWrap/>
            <w:vAlign w:val="bottom"/>
          </w:tcPr>
          <w:p w14:paraId="61552640" w14:textId="77777777" w:rsidR="00A126C6" w:rsidRPr="008B1845" w:rsidRDefault="00A126C6" w:rsidP="008B1845">
            <w:pPr>
              <w:spacing w:after="0"/>
              <w:jc w:val="right"/>
              <w:rPr>
                <w:rFonts w:ascii="Arial" w:hAnsi="Arial" w:cs="Arial"/>
                <w:sz w:val="20"/>
              </w:rPr>
            </w:pPr>
            <w:r w:rsidRPr="008B1845">
              <w:rPr>
                <w:rFonts w:ascii="Arial" w:hAnsi="Arial" w:cs="Arial"/>
                <w:sz w:val="20"/>
              </w:rPr>
              <w:t>13</w:t>
            </w:r>
          </w:p>
        </w:tc>
        <w:tc>
          <w:tcPr>
            <w:tcW w:w="313" w:type="pct"/>
            <w:tcBorders>
              <w:top w:val="nil"/>
              <w:left w:val="nil"/>
              <w:bottom w:val="nil"/>
              <w:right w:val="nil"/>
            </w:tcBorders>
          </w:tcPr>
          <w:p w14:paraId="1AA94097"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6A1FA470"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5AF456BF"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6AB0B31A"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17D3E4DC"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36FF7B6D"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022EE496"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5C03F5C1"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1EF7CDDA"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nil"/>
              <w:right w:val="nil"/>
            </w:tcBorders>
            <w:shd w:val="clear" w:color="auto" w:fill="auto"/>
            <w:noWrap/>
          </w:tcPr>
          <w:p w14:paraId="23A0DB6B"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nil"/>
              <w:right w:val="nil"/>
            </w:tcBorders>
            <w:shd w:val="clear" w:color="auto" w:fill="auto"/>
            <w:noWrap/>
          </w:tcPr>
          <w:p w14:paraId="6D0E6CB0" w14:textId="77777777" w:rsidR="00A126C6" w:rsidRPr="00686AE2" w:rsidRDefault="00A126C6" w:rsidP="008B1845">
            <w:pPr>
              <w:spacing w:after="0"/>
              <w:jc w:val="right"/>
              <w:rPr>
                <w:sz w:val="20"/>
              </w:rPr>
            </w:pPr>
            <w:r w:rsidRPr="00686AE2">
              <w:rPr>
                <w:sz w:val="20"/>
              </w:rPr>
              <w:t>0.0034</w:t>
            </w:r>
          </w:p>
        </w:tc>
        <w:tc>
          <w:tcPr>
            <w:tcW w:w="312" w:type="pct"/>
            <w:tcBorders>
              <w:top w:val="nil"/>
              <w:left w:val="nil"/>
              <w:right w:val="nil"/>
            </w:tcBorders>
            <w:shd w:val="clear" w:color="auto" w:fill="auto"/>
            <w:noWrap/>
          </w:tcPr>
          <w:p w14:paraId="5D6C8D74" w14:textId="77777777" w:rsidR="00A126C6" w:rsidRPr="00686AE2" w:rsidRDefault="00A126C6" w:rsidP="008B1845">
            <w:pPr>
              <w:spacing w:after="0"/>
              <w:jc w:val="right"/>
              <w:rPr>
                <w:sz w:val="20"/>
              </w:rPr>
            </w:pPr>
            <w:r w:rsidRPr="00686AE2">
              <w:rPr>
                <w:sz w:val="20"/>
              </w:rPr>
              <w:t>0.1798</w:t>
            </w:r>
          </w:p>
        </w:tc>
        <w:tc>
          <w:tcPr>
            <w:tcW w:w="313" w:type="pct"/>
            <w:tcBorders>
              <w:top w:val="nil"/>
              <w:left w:val="nil"/>
              <w:right w:val="nil"/>
            </w:tcBorders>
            <w:shd w:val="clear" w:color="auto" w:fill="auto"/>
            <w:noWrap/>
          </w:tcPr>
          <w:p w14:paraId="287B7C2D" w14:textId="77777777" w:rsidR="00A126C6" w:rsidRPr="00686AE2" w:rsidRDefault="00A126C6" w:rsidP="008B1845">
            <w:pPr>
              <w:spacing w:after="0"/>
              <w:jc w:val="right"/>
              <w:rPr>
                <w:sz w:val="20"/>
              </w:rPr>
            </w:pPr>
            <w:r w:rsidRPr="00686AE2">
              <w:rPr>
                <w:sz w:val="20"/>
              </w:rPr>
              <w:t>0.6337</w:t>
            </w:r>
          </w:p>
        </w:tc>
        <w:tc>
          <w:tcPr>
            <w:tcW w:w="313" w:type="pct"/>
            <w:tcBorders>
              <w:top w:val="nil"/>
              <w:left w:val="nil"/>
              <w:right w:val="nil"/>
            </w:tcBorders>
            <w:shd w:val="clear" w:color="auto" w:fill="auto"/>
            <w:noWrap/>
          </w:tcPr>
          <w:p w14:paraId="24578671" w14:textId="77777777" w:rsidR="00A126C6" w:rsidRPr="00686AE2" w:rsidRDefault="00A126C6" w:rsidP="008B1845">
            <w:pPr>
              <w:spacing w:after="0"/>
              <w:jc w:val="right"/>
              <w:rPr>
                <w:sz w:val="20"/>
              </w:rPr>
            </w:pPr>
            <w:r w:rsidRPr="00686AE2">
              <w:rPr>
                <w:sz w:val="20"/>
              </w:rPr>
              <w:t>0.1798</w:t>
            </w:r>
          </w:p>
        </w:tc>
        <w:tc>
          <w:tcPr>
            <w:tcW w:w="313" w:type="pct"/>
            <w:tcBorders>
              <w:top w:val="nil"/>
              <w:left w:val="nil"/>
              <w:right w:val="nil"/>
            </w:tcBorders>
            <w:shd w:val="clear" w:color="auto" w:fill="auto"/>
            <w:noWrap/>
          </w:tcPr>
          <w:p w14:paraId="4CCD6A74" w14:textId="77777777" w:rsidR="00A126C6" w:rsidRPr="00686AE2" w:rsidRDefault="00A126C6" w:rsidP="008B1845">
            <w:pPr>
              <w:spacing w:after="0"/>
              <w:jc w:val="right"/>
              <w:rPr>
                <w:sz w:val="20"/>
              </w:rPr>
            </w:pPr>
            <w:r w:rsidRPr="00686AE2">
              <w:rPr>
                <w:sz w:val="20"/>
              </w:rPr>
              <w:t>0.0034</w:t>
            </w:r>
          </w:p>
        </w:tc>
      </w:tr>
      <w:tr w:rsidR="00A126C6" w:rsidRPr="008B1845" w14:paraId="5FF9CFB1" w14:textId="77777777" w:rsidTr="00686AE2">
        <w:trPr>
          <w:trHeight w:val="255"/>
        </w:trPr>
        <w:tc>
          <w:tcPr>
            <w:tcW w:w="312" w:type="pct"/>
            <w:tcBorders>
              <w:top w:val="nil"/>
              <w:left w:val="nil"/>
              <w:right w:val="single" w:sz="4" w:space="0" w:color="auto"/>
            </w:tcBorders>
            <w:shd w:val="clear" w:color="auto" w:fill="auto"/>
            <w:noWrap/>
            <w:vAlign w:val="bottom"/>
          </w:tcPr>
          <w:p w14:paraId="7A609009" w14:textId="77777777" w:rsidR="00A126C6" w:rsidRPr="008B1845" w:rsidRDefault="00A126C6" w:rsidP="008B1845">
            <w:pPr>
              <w:spacing w:after="0"/>
              <w:jc w:val="right"/>
              <w:rPr>
                <w:rFonts w:ascii="Arial" w:hAnsi="Arial" w:cs="Arial"/>
                <w:sz w:val="20"/>
              </w:rPr>
            </w:pPr>
            <w:r w:rsidRPr="008B1845">
              <w:rPr>
                <w:rFonts w:ascii="Arial" w:hAnsi="Arial" w:cs="Arial"/>
                <w:sz w:val="20"/>
              </w:rPr>
              <w:t>14</w:t>
            </w:r>
          </w:p>
        </w:tc>
        <w:tc>
          <w:tcPr>
            <w:tcW w:w="313" w:type="pct"/>
            <w:tcBorders>
              <w:top w:val="nil"/>
              <w:left w:val="nil"/>
              <w:right w:val="nil"/>
            </w:tcBorders>
          </w:tcPr>
          <w:p w14:paraId="6582AC78"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right w:val="nil"/>
            </w:tcBorders>
            <w:shd w:val="clear" w:color="auto" w:fill="auto"/>
            <w:noWrap/>
          </w:tcPr>
          <w:p w14:paraId="611F5387"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right w:val="nil"/>
            </w:tcBorders>
            <w:shd w:val="clear" w:color="auto" w:fill="auto"/>
            <w:noWrap/>
          </w:tcPr>
          <w:p w14:paraId="09D45D61"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right w:val="nil"/>
            </w:tcBorders>
            <w:shd w:val="clear" w:color="auto" w:fill="auto"/>
            <w:noWrap/>
          </w:tcPr>
          <w:p w14:paraId="330F04F7"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right w:val="nil"/>
            </w:tcBorders>
            <w:shd w:val="clear" w:color="auto" w:fill="auto"/>
            <w:noWrap/>
          </w:tcPr>
          <w:p w14:paraId="623E5072"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right w:val="nil"/>
            </w:tcBorders>
            <w:shd w:val="clear" w:color="auto" w:fill="auto"/>
            <w:noWrap/>
          </w:tcPr>
          <w:p w14:paraId="0BA101A8"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right w:val="nil"/>
            </w:tcBorders>
            <w:shd w:val="clear" w:color="auto" w:fill="auto"/>
            <w:noWrap/>
          </w:tcPr>
          <w:p w14:paraId="3AC92E26"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right w:val="nil"/>
            </w:tcBorders>
            <w:shd w:val="clear" w:color="auto" w:fill="auto"/>
            <w:noWrap/>
          </w:tcPr>
          <w:p w14:paraId="52FC3069"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right w:val="nil"/>
            </w:tcBorders>
            <w:shd w:val="clear" w:color="auto" w:fill="auto"/>
            <w:noWrap/>
          </w:tcPr>
          <w:p w14:paraId="2FDA065C"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right w:val="nil"/>
            </w:tcBorders>
            <w:shd w:val="clear" w:color="auto" w:fill="auto"/>
            <w:noWrap/>
          </w:tcPr>
          <w:p w14:paraId="5A32C592"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right w:val="nil"/>
            </w:tcBorders>
            <w:shd w:val="clear" w:color="auto" w:fill="auto"/>
            <w:noWrap/>
          </w:tcPr>
          <w:p w14:paraId="68D25D2F"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right w:val="nil"/>
            </w:tcBorders>
            <w:shd w:val="clear" w:color="auto" w:fill="auto"/>
            <w:noWrap/>
          </w:tcPr>
          <w:p w14:paraId="694DCA89" w14:textId="77777777" w:rsidR="00A126C6" w:rsidRPr="00686AE2" w:rsidRDefault="00A126C6" w:rsidP="008B1845">
            <w:pPr>
              <w:spacing w:after="0"/>
              <w:jc w:val="right"/>
              <w:rPr>
                <w:sz w:val="20"/>
              </w:rPr>
            </w:pPr>
            <w:r w:rsidRPr="00686AE2">
              <w:rPr>
                <w:sz w:val="20"/>
              </w:rPr>
              <w:t>0.0049</w:t>
            </w:r>
          </w:p>
        </w:tc>
        <w:tc>
          <w:tcPr>
            <w:tcW w:w="313" w:type="pct"/>
            <w:tcBorders>
              <w:top w:val="nil"/>
              <w:left w:val="nil"/>
              <w:right w:val="nil"/>
            </w:tcBorders>
            <w:shd w:val="clear" w:color="auto" w:fill="auto"/>
            <w:noWrap/>
          </w:tcPr>
          <w:p w14:paraId="685FCA46" w14:textId="77777777" w:rsidR="00A126C6" w:rsidRPr="00686AE2" w:rsidRDefault="00A126C6" w:rsidP="008B1845">
            <w:pPr>
              <w:spacing w:after="0"/>
              <w:jc w:val="right"/>
              <w:rPr>
                <w:sz w:val="20"/>
              </w:rPr>
            </w:pPr>
            <w:r w:rsidRPr="00686AE2">
              <w:rPr>
                <w:sz w:val="20"/>
              </w:rPr>
              <w:t>0.1896</w:t>
            </w:r>
          </w:p>
        </w:tc>
        <w:tc>
          <w:tcPr>
            <w:tcW w:w="313" w:type="pct"/>
            <w:tcBorders>
              <w:top w:val="nil"/>
              <w:left w:val="nil"/>
              <w:right w:val="nil"/>
            </w:tcBorders>
            <w:shd w:val="clear" w:color="auto" w:fill="auto"/>
            <w:noWrap/>
          </w:tcPr>
          <w:p w14:paraId="3DDFDDD6" w14:textId="77777777" w:rsidR="00A126C6" w:rsidRPr="00686AE2" w:rsidRDefault="00A126C6" w:rsidP="008B1845">
            <w:pPr>
              <w:spacing w:after="0"/>
              <w:jc w:val="right"/>
              <w:rPr>
                <w:sz w:val="20"/>
              </w:rPr>
            </w:pPr>
            <w:r w:rsidRPr="00686AE2">
              <w:rPr>
                <w:sz w:val="20"/>
              </w:rPr>
              <w:t>0.6110</w:t>
            </w:r>
          </w:p>
        </w:tc>
        <w:tc>
          <w:tcPr>
            <w:tcW w:w="313" w:type="pct"/>
            <w:tcBorders>
              <w:top w:val="nil"/>
              <w:left w:val="nil"/>
              <w:right w:val="nil"/>
            </w:tcBorders>
            <w:shd w:val="clear" w:color="auto" w:fill="auto"/>
            <w:noWrap/>
          </w:tcPr>
          <w:p w14:paraId="504E1EA0" w14:textId="77777777" w:rsidR="00A126C6" w:rsidRPr="00686AE2" w:rsidRDefault="00A126C6" w:rsidP="008B1845">
            <w:pPr>
              <w:spacing w:after="0"/>
              <w:jc w:val="right"/>
              <w:rPr>
                <w:sz w:val="20"/>
              </w:rPr>
            </w:pPr>
            <w:r w:rsidRPr="00686AE2">
              <w:rPr>
                <w:sz w:val="20"/>
              </w:rPr>
              <w:t>0.1945</w:t>
            </w:r>
          </w:p>
        </w:tc>
      </w:tr>
      <w:tr w:rsidR="00A126C6" w:rsidRPr="008B1845" w14:paraId="4DDBB411" w14:textId="77777777" w:rsidTr="00686AE2">
        <w:trPr>
          <w:trHeight w:val="255"/>
        </w:trPr>
        <w:tc>
          <w:tcPr>
            <w:tcW w:w="312" w:type="pct"/>
            <w:tcBorders>
              <w:top w:val="nil"/>
              <w:left w:val="nil"/>
              <w:bottom w:val="single" w:sz="4" w:space="0" w:color="auto"/>
              <w:right w:val="single" w:sz="4" w:space="0" w:color="auto"/>
            </w:tcBorders>
            <w:shd w:val="clear" w:color="auto" w:fill="auto"/>
            <w:noWrap/>
            <w:vAlign w:val="bottom"/>
          </w:tcPr>
          <w:p w14:paraId="0DA1A4E7" w14:textId="77777777" w:rsidR="00A126C6" w:rsidRPr="008B1845" w:rsidRDefault="00A126C6" w:rsidP="008B1845">
            <w:pPr>
              <w:spacing w:after="0"/>
              <w:jc w:val="right"/>
              <w:rPr>
                <w:rFonts w:ascii="Arial" w:hAnsi="Arial" w:cs="Arial"/>
                <w:sz w:val="20"/>
              </w:rPr>
            </w:pPr>
            <w:r w:rsidRPr="008B1845">
              <w:rPr>
                <w:rFonts w:ascii="Arial" w:hAnsi="Arial" w:cs="Arial"/>
                <w:sz w:val="20"/>
              </w:rPr>
              <w:t>15+</w:t>
            </w:r>
          </w:p>
        </w:tc>
        <w:tc>
          <w:tcPr>
            <w:tcW w:w="313" w:type="pct"/>
            <w:tcBorders>
              <w:top w:val="nil"/>
              <w:left w:val="nil"/>
              <w:bottom w:val="single" w:sz="4" w:space="0" w:color="auto"/>
              <w:right w:val="nil"/>
            </w:tcBorders>
          </w:tcPr>
          <w:p w14:paraId="0D3FDF1A"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single" w:sz="4" w:space="0" w:color="auto"/>
              <w:right w:val="nil"/>
            </w:tcBorders>
            <w:shd w:val="clear" w:color="auto" w:fill="auto"/>
            <w:noWrap/>
          </w:tcPr>
          <w:p w14:paraId="665EB039"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single" w:sz="4" w:space="0" w:color="auto"/>
              <w:right w:val="nil"/>
            </w:tcBorders>
            <w:shd w:val="clear" w:color="auto" w:fill="auto"/>
            <w:noWrap/>
          </w:tcPr>
          <w:p w14:paraId="599B7B5C"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single" w:sz="4" w:space="0" w:color="auto"/>
              <w:right w:val="nil"/>
            </w:tcBorders>
            <w:shd w:val="clear" w:color="auto" w:fill="auto"/>
            <w:noWrap/>
          </w:tcPr>
          <w:p w14:paraId="3CD84D8A"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single" w:sz="4" w:space="0" w:color="auto"/>
              <w:right w:val="nil"/>
            </w:tcBorders>
            <w:shd w:val="clear" w:color="auto" w:fill="auto"/>
            <w:noWrap/>
          </w:tcPr>
          <w:p w14:paraId="51238E29"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single" w:sz="4" w:space="0" w:color="auto"/>
              <w:right w:val="nil"/>
            </w:tcBorders>
            <w:shd w:val="clear" w:color="auto" w:fill="auto"/>
            <w:noWrap/>
          </w:tcPr>
          <w:p w14:paraId="5C118B5E"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single" w:sz="4" w:space="0" w:color="auto"/>
              <w:right w:val="nil"/>
            </w:tcBorders>
            <w:shd w:val="clear" w:color="auto" w:fill="auto"/>
            <w:noWrap/>
          </w:tcPr>
          <w:p w14:paraId="281C7223"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single" w:sz="4" w:space="0" w:color="auto"/>
              <w:right w:val="nil"/>
            </w:tcBorders>
            <w:shd w:val="clear" w:color="auto" w:fill="auto"/>
            <w:noWrap/>
          </w:tcPr>
          <w:p w14:paraId="66536C26"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single" w:sz="4" w:space="0" w:color="auto"/>
              <w:right w:val="nil"/>
            </w:tcBorders>
            <w:shd w:val="clear" w:color="auto" w:fill="auto"/>
            <w:noWrap/>
          </w:tcPr>
          <w:p w14:paraId="2968D9EE"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single" w:sz="4" w:space="0" w:color="auto"/>
              <w:right w:val="nil"/>
            </w:tcBorders>
            <w:shd w:val="clear" w:color="auto" w:fill="auto"/>
            <w:noWrap/>
          </w:tcPr>
          <w:p w14:paraId="367D370F"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single" w:sz="4" w:space="0" w:color="auto"/>
              <w:right w:val="nil"/>
            </w:tcBorders>
            <w:shd w:val="clear" w:color="auto" w:fill="auto"/>
            <w:noWrap/>
          </w:tcPr>
          <w:p w14:paraId="7CB60BBE" w14:textId="77777777" w:rsidR="00A126C6" w:rsidRPr="00686AE2" w:rsidRDefault="00A126C6" w:rsidP="008B1845">
            <w:pPr>
              <w:spacing w:after="0"/>
              <w:jc w:val="right"/>
              <w:rPr>
                <w:sz w:val="20"/>
              </w:rPr>
            </w:pPr>
            <w:r w:rsidRPr="00686AE2">
              <w:rPr>
                <w:sz w:val="20"/>
              </w:rPr>
              <w:t>0.0000</w:t>
            </w:r>
          </w:p>
        </w:tc>
        <w:tc>
          <w:tcPr>
            <w:tcW w:w="312" w:type="pct"/>
            <w:tcBorders>
              <w:top w:val="nil"/>
              <w:left w:val="nil"/>
              <w:bottom w:val="single" w:sz="4" w:space="0" w:color="auto"/>
              <w:right w:val="nil"/>
            </w:tcBorders>
            <w:shd w:val="clear" w:color="auto" w:fill="auto"/>
            <w:noWrap/>
          </w:tcPr>
          <w:p w14:paraId="6EED7B4C" w14:textId="77777777" w:rsidR="00A126C6" w:rsidRPr="00686AE2" w:rsidRDefault="00A126C6" w:rsidP="008B1845">
            <w:pPr>
              <w:spacing w:after="0"/>
              <w:jc w:val="right"/>
              <w:rPr>
                <w:sz w:val="20"/>
              </w:rPr>
            </w:pPr>
            <w:r w:rsidRPr="00686AE2">
              <w:rPr>
                <w:sz w:val="20"/>
              </w:rPr>
              <w:t>0.0000</w:t>
            </w:r>
          </w:p>
        </w:tc>
        <w:tc>
          <w:tcPr>
            <w:tcW w:w="313" w:type="pct"/>
            <w:tcBorders>
              <w:top w:val="nil"/>
              <w:left w:val="nil"/>
              <w:bottom w:val="single" w:sz="4" w:space="0" w:color="auto"/>
              <w:right w:val="nil"/>
            </w:tcBorders>
            <w:shd w:val="clear" w:color="auto" w:fill="auto"/>
            <w:noWrap/>
          </w:tcPr>
          <w:p w14:paraId="279FF571" w14:textId="77777777" w:rsidR="00A126C6" w:rsidRPr="00686AE2" w:rsidRDefault="00A126C6" w:rsidP="008B1845">
            <w:pPr>
              <w:spacing w:after="0"/>
              <w:jc w:val="right"/>
              <w:rPr>
                <w:sz w:val="20"/>
              </w:rPr>
            </w:pPr>
            <w:r w:rsidRPr="00686AE2">
              <w:rPr>
                <w:sz w:val="20"/>
              </w:rPr>
              <w:t>0.0068</w:t>
            </w:r>
          </w:p>
        </w:tc>
        <w:tc>
          <w:tcPr>
            <w:tcW w:w="313" w:type="pct"/>
            <w:tcBorders>
              <w:top w:val="nil"/>
              <w:left w:val="nil"/>
              <w:bottom w:val="single" w:sz="4" w:space="0" w:color="auto"/>
              <w:right w:val="nil"/>
            </w:tcBorders>
            <w:shd w:val="clear" w:color="auto" w:fill="auto"/>
            <w:noWrap/>
          </w:tcPr>
          <w:p w14:paraId="3E97BA01" w14:textId="77777777" w:rsidR="00A126C6" w:rsidRPr="00686AE2" w:rsidRDefault="00A126C6" w:rsidP="008B1845">
            <w:pPr>
              <w:spacing w:after="0"/>
              <w:jc w:val="right"/>
              <w:rPr>
                <w:sz w:val="20"/>
              </w:rPr>
            </w:pPr>
            <w:r w:rsidRPr="00686AE2">
              <w:rPr>
                <w:sz w:val="20"/>
              </w:rPr>
              <w:t>0.1985</w:t>
            </w:r>
          </w:p>
        </w:tc>
        <w:tc>
          <w:tcPr>
            <w:tcW w:w="313" w:type="pct"/>
            <w:tcBorders>
              <w:top w:val="nil"/>
              <w:left w:val="nil"/>
              <w:bottom w:val="single" w:sz="4" w:space="0" w:color="auto"/>
              <w:right w:val="nil"/>
            </w:tcBorders>
            <w:shd w:val="clear" w:color="auto" w:fill="auto"/>
            <w:noWrap/>
          </w:tcPr>
          <w:p w14:paraId="5DC79CEA" w14:textId="77777777" w:rsidR="00A126C6" w:rsidRPr="00686AE2" w:rsidRDefault="00A126C6" w:rsidP="008B1845">
            <w:pPr>
              <w:spacing w:after="0"/>
              <w:jc w:val="right"/>
              <w:rPr>
                <w:sz w:val="20"/>
              </w:rPr>
            </w:pPr>
            <w:r w:rsidRPr="00686AE2">
              <w:rPr>
                <w:sz w:val="20"/>
              </w:rPr>
              <w:t>0.7948</w:t>
            </w:r>
          </w:p>
        </w:tc>
      </w:tr>
    </w:tbl>
    <w:p w14:paraId="0097E212" w14:textId="77777777" w:rsidR="00914FB7" w:rsidRDefault="00914FB7" w:rsidP="00C421B4">
      <w:pPr>
        <w:sectPr w:rsidR="00914FB7" w:rsidSect="00F04F7F">
          <w:type w:val="continuous"/>
          <w:pgSz w:w="15840" w:h="12240" w:orient="landscape" w:code="1"/>
          <w:pgMar w:top="1440" w:right="1440" w:bottom="1440" w:left="1440" w:header="720" w:footer="720" w:gutter="0"/>
          <w:cols w:space="720"/>
          <w:docGrid w:linePitch="360"/>
        </w:sectPr>
      </w:pPr>
    </w:p>
    <w:p w14:paraId="5DC8839C" w14:textId="257DD733" w:rsidR="001338DC" w:rsidRDefault="001338DC" w:rsidP="00090530">
      <w:pPr>
        <w:pStyle w:val="Caption"/>
      </w:pPr>
      <w:r>
        <w:lastRenderedPageBreak/>
        <w:t>Table 1A.</w:t>
      </w:r>
      <w:r w:rsidR="00200B7D">
        <w:fldChar w:fldCharType="begin"/>
      </w:r>
      <w:r w:rsidR="00EE18B3">
        <w:instrText xml:space="preserve"> seq tab </w:instrText>
      </w:r>
      <w:r w:rsidR="00200B7D">
        <w:fldChar w:fldCharType="separate"/>
      </w:r>
      <w:r w:rsidR="00E66CA0">
        <w:rPr>
          <w:noProof/>
        </w:rPr>
        <w:t>17</w:t>
      </w:r>
      <w:r w:rsidR="00200B7D">
        <w:fldChar w:fldCharType="end"/>
      </w:r>
      <w:r>
        <w:t>.</w:t>
      </w:r>
      <w:r>
        <w:tab/>
        <w:t xml:space="preserve"> </w:t>
      </w:r>
      <w:r w:rsidR="00EB2527">
        <w:t>E</w:t>
      </w:r>
      <w:r>
        <w:t xml:space="preserve">valuation of </w:t>
      </w:r>
      <w:r w:rsidR="00FB6F44">
        <w:t xml:space="preserve">2016 </w:t>
      </w:r>
      <w:r>
        <w:t>Aleutian Islands pollock model</w:t>
      </w:r>
      <w:r w:rsidR="00FB6F44">
        <w:t>s</w:t>
      </w:r>
      <w:r>
        <w:t>.</w:t>
      </w:r>
      <w:r w:rsidR="00A12730">
        <w:t xml:space="preserve"> </w:t>
      </w:r>
    </w:p>
    <w:tbl>
      <w:tblPr>
        <w:tblW w:w="3494" w:type="pct"/>
        <w:jc w:val="center"/>
        <w:tblLook w:val="0000" w:firstRow="0" w:lastRow="0" w:firstColumn="0" w:lastColumn="0" w:noHBand="0" w:noVBand="0"/>
        <w:tblPrChange w:id="4376" w:author="Steve Barbeaux" w:date="2022-10-10T09:38:00Z">
          <w:tblPr>
            <w:tblW w:w="3494" w:type="pct"/>
            <w:jc w:val="center"/>
            <w:tblLook w:val="0000" w:firstRow="0" w:lastRow="0" w:firstColumn="0" w:lastColumn="0" w:noHBand="0" w:noVBand="0"/>
          </w:tblPr>
        </w:tblPrChange>
      </w:tblPr>
      <w:tblGrid>
        <w:gridCol w:w="3658"/>
        <w:gridCol w:w="1442"/>
        <w:gridCol w:w="1441"/>
        <w:tblGridChange w:id="4377">
          <w:tblGrid>
            <w:gridCol w:w="3836"/>
            <w:gridCol w:w="59"/>
            <w:gridCol w:w="1323"/>
            <w:gridCol w:w="59"/>
            <w:gridCol w:w="1264"/>
          </w:tblGrid>
        </w:tblGridChange>
      </w:tblGrid>
      <w:tr w:rsidR="00FD7276" w:rsidRPr="001772BA" w14:paraId="6549D8B0" w14:textId="77777777" w:rsidTr="00C46A54">
        <w:trPr>
          <w:trHeight w:val="257"/>
          <w:jc w:val="center"/>
          <w:trPrChange w:id="4378" w:author="Steve Barbeaux" w:date="2022-10-10T09:38:00Z">
            <w:trPr>
              <w:trHeight w:val="257"/>
              <w:jc w:val="center"/>
            </w:trPr>
          </w:trPrChange>
        </w:trPr>
        <w:tc>
          <w:tcPr>
            <w:tcW w:w="2797" w:type="pct"/>
            <w:tcBorders>
              <w:top w:val="double" w:sz="6" w:space="0" w:color="auto"/>
              <w:left w:val="nil"/>
              <w:right w:val="nil"/>
            </w:tcBorders>
            <w:shd w:val="clear" w:color="auto" w:fill="auto"/>
            <w:noWrap/>
            <w:vAlign w:val="bottom"/>
            <w:tcPrChange w:id="4379" w:author="Steve Barbeaux" w:date="2022-10-10T09:38:00Z">
              <w:tcPr>
                <w:tcW w:w="2977" w:type="pct"/>
                <w:tcBorders>
                  <w:top w:val="double" w:sz="6" w:space="0" w:color="auto"/>
                  <w:left w:val="nil"/>
                  <w:right w:val="nil"/>
                </w:tcBorders>
                <w:shd w:val="clear" w:color="auto" w:fill="auto"/>
                <w:noWrap/>
                <w:vAlign w:val="bottom"/>
              </w:tcPr>
            </w:tcPrChange>
          </w:tcPr>
          <w:p w14:paraId="706DE4EA" w14:textId="77777777" w:rsidR="00FD7276" w:rsidRPr="001772BA" w:rsidRDefault="00FD7276" w:rsidP="001338DC">
            <w:pPr>
              <w:spacing w:after="0"/>
              <w:rPr>
                <w:rFonts w:ascii="Arial" w:hAnsi="Arial" w:cs="Arial"/>
                <w:sz w:val="20"/>
              </w:rPr>
            </w:pPr>
          </w:p>
        </w:tc>
        <w:tc>
          <w:tcPr>
            <w:tcW w:w="1102" w:type="pct"/>
            <w:tcBorders>
              <w:top w:val="double" w:sz="6" w:space="0" w:color="auto"/>
              <w:left w:val="nil"/>
            </w:tcBorders>
            <w:tcPrChange w:id="4380" w:author="Steve Barbeaux" w:date="2022-10-10T09:38:00Z">
              <w:tcPr>
                <w:tcW w:w="1011" w:type="pct"/>
                <w:gridSpan w:val="3"/>
                <w:tcBorders>
                  <w:top w:val="double" w:sz="6" w:space="0" w:color="auto"/>
                  <w:left w:val="nil"/>
                </w:tcBorders>
              </w:tcPr>
            </w:tcPrChange>
          </w:tcPr>
          <w:p w14:paraId="42F3EA3B" w14:textId="77777777" w:rsidR="00FD7276" w:rsidRPr="001772BA" w:rsidRDefault="00FD7276" w:rsidP="001338DC">
            <w:pPr>
              <w:spacing w:after="0"/>
              <w:jc w:val="center"/>
              <w:rPr>
                <w:rFonts w:ascii="Arial" w:hAnsi="Arial" w:cs="Arial"/>
                <w:sz w:val="20"/>
              </w:rPr>
            </w:pPr>
          </w:p>
        </w:tc>
        <w:tc>
          <w:tcPr>
            <w:tcW w:w="1102" w:type="pct"/>
            <w:tcBorders>
              <w:top w:val="double" w:sz="6" w:space="0" w:color="auto"/>
              <w:left w:val="nil"/>
            </w:tcBorders>
            <w:tcPrChange w:id="4381" w:author="Steve Barbeaux" w:date="2022-10-10T09:38:00Z">
              <w:tcPr>
                <w:tcW w:w="1011" w:type="pct"/>
                <w:tcBorders>
                  <w:top w:val="double" w:sz="6" w:space="0" w:color="auto"/>
                  <w:left w:val="nil"/>
                </w:tcBorders>
              </w:tcPr>
            </w:tcPrChange>
          </w:tcPr>
          <w:p w14:paraId="226DB1C7" w14:textId="77777777" w:rsidR="00FD7276" w:rsidRPr="001772BA" w:rsidRDefault="00FD7276" w:rsidP="001338DC">
            <w:pPr>
              <w:spacing w:after="0"/>
              <w:jc w:val="center"/>
              <w:rPr>
                <w:rFonts w:ascii="Arial" w:hAnsi="Arial" w:cs="Arial"/>
                <w:sz w:val="20"/>
              </w:rPr>
            </w:pPr>
          </w:p>
        </w:tc>
      </w:tr>
      <w:tr w:rsidR="00FD7276" w:rsidRPr="001772BA" w14:paraId="44291AC1" w14:textId="77777777" w:rsidTr="00C46A54">
        <w:trPr>
          <w:trHeight w:val="257"/>
          <w:jc w:val="center"/>
          <w:trPrChange w:id="4382" w:author="Steve Barbeaux" w:date="2022-10-10T09:38:00Z">
            <w:trPr>
              <w:trHeight w:val="257"/>
              <w:jc w:val="center"/>
            </w:trPr>
          </w:trPrChange>
        </w:trPr>
        <w:tc>
          <w:tcPr>
            <w:tcW w:w="2797" w:type="pct"/>
            <w:tcBorders>
              <w:left w:val="nil"/>
              <w:bottom w:val="single" w:sz="4" w:space="0" w:color="auto"/>
              <w:right w:val="nil"/>
            </w:tcBorders>
            <w:shd w:val="clear" w:color="auto" w:fill="auto"/>
            <w:noWrap/>
            <w:vAlign w:val="bottom"/>
            <w:tcPrChange w:id="4383" w:author="Steve Barbeaux" w:date="2022-10-10T09:38:00Z">
              <w:tcPr>
                <w:tcW w:w="2977" w:type="pct"/>
                <w:tcBorders>
                  <w:left w:val="nil"/>
                  <w:bottom w:val="single" w:sz="4" w:space="0" w:color="auto"/>
                  <w:right w:val="nil"/>
                </w:tcBorders>
                <w:shd w:val="clear" w:color="auto" w:fill="auto"/>
                <w:noWrap/>
                <w:vAlign w:val="bottom"/>
              </w:tcPr>
            </w:tcPrChange>
          </w:tcPr>
          <w:p w14:paraId="5D0AB705" w14:textId="77777777" w:rsidR="00FD7276" w:rsidRPr="001772BA" w:rsidRDefault="00FD7276" w:rsidP="001338DC">
            <w:pPr>
              <w:spacing w:after="0"/>
              <w:rPr>
                <w:rFonts w:ascii="Arial" w:hAnsi="Arial" w:cs="Arial"/>
                <w:sz w:val="20"/>
              </w:rPr>
            </w:pPr>
            <w:r w:rsidRPr="001772BA">
              <w:rPr>
                <w:rFonts w:ascii="Arial" w:hAnsi="Arial" w:cs="Arial"/>
                <w:sz w:val="20"/>
              </w:rPr>
              <w:t> </w:t>
            </w:r>
          </w:p>
        </w:tc>
        <w:tc>
          <w:tcPr>
            <w:tcW w:w="1102" w:type="pct"/>
            <w:tcBorders>
              <w:left w:val="nil"/>
              <w:bottom w:val="single" w:sz="4" w:space="0" w:color="auto"/>
            </w:tcBorders>
            <w:vAlign w:val="bottom"/>
            <w:tcPrChange w:id="4384" w:author="Steve Barbeaux" w:date="2022-10-10T09:38:00Z">
              <w:tcPr>
                <w:tcW w:w="1011" w:type="pct"/>
                <w:gridSpan w:val="3"/>
                <w:tcBorders>
                  <w:left w:val="nil"/>
                  <w:bottom w:val="single" w:sz="4" w:space="0" w:color="auto"/>
                </w:tcBorders>
                <w:vAlign w:val="bottom"/>
              </w:tcPr>
            </w:tcPrChange>
          </w:tcPr>
          <w:p w14:paraId="7F1C27E9" w14:textId="096F350E" w:rsidR="00AD121B" w:rsidRDefault="00FD7276" w:rsidP="00FB6F44">
            <w:pPr>
              <w:spacing w:after="0"/>
              <w:jc w:val="right"/>
              <w:rPr>
                <w:b/>
                <w:szCs w:val="22"/>
              </w:rPr>
            </w:pPr>
            <w:r w:rsidRPr="00693704">
              <w:rPr>
                <w:b/>
                <w:szCs w:val="22"/>
              </w:rPr>
              <w:t xml:space="preserve">Model </w:t>
            </w:r>
            <w:r w:rsidR="00FB6F44">
              <w:rPr>
                <w:b/>
                <w:szCs w:val="22"/>
              </w:rPr>
              <w:t>15.</w:t>
            </w:r>
            <w:r>
              <w:rPr>
                <w:b/>
                <w:szCs w:val="22"/>
              </w:rPr>
              <w:t>1</w:t>
            </w:r>
          </w:p>
        </w:tc>
        <w:tc>
          <w:tcPr>
            <w:tcW w:w="1102" w:type="pct"/>
            <w:tcBorders>
              <w:left w:val="nil"/>
              <w:bottom w:val="single" w:sz="4" w:space="0" w:color="auto"/>
            </w:tcBorders>
            <w:vAlign w:val="bottom"/>
            <w:tcPrChange w:id="4385" w:author="Steve Barbeaux" w:date="2022-10-10T09:38:00Z">
              <w:tcPr>
                <w:tcW w:w="1011" w:type="pct"/>
                <w:tcBorders>
                  <w:left w:val="nil"/>
                  <w:bottom w:val="single" w:sz="4" w:space="0" w:color="auto"/>
                </w:tcBorders>
                <w:vAlign w:val="bottom"/>
              </w:tcPr>
            </w:tcPrChange>
          </w:tcPr>
          <w:p w14:paraId="76340177" w14:textId="0A530459" w:rsidR="00AD121B" w:rsidRDefault="00FD7276" w:rsidP="00FB6F44">
            <w:pPr>
              <w:spacing w:after="0"/>
              <w:jc w:val="right"/>
              <w:rPr>
                <w:b/>
                <w:szCs w:val="22"/>
              </w:rPr>
            </w:pPr>
            <w:r w:rsidRPr="00693704">
              <w:rPr>
                <w:b/>
                <w:szCs w:val="22"/>
              </w:rPr>
              <w:t xml:space="preserve">Model </w:t>
            </w:r>
            <w:r w:rsidR="00FB6F44">
              <w:rPr>
                <w:b/>
                <w:szCs w:val="22"/>
              </w:rPr>
              <w:t>15.</w:t>
            </w:r>
            <w:r>
              <w:rPr>
                <w:b/>
                <w:szCs w:val="22"/>
              </w:rPr>
              <w:t>2</w:t>
            </w:r>
          </w:p>
        </w:tc>
      </w:tr>
      <w:tr w:rsidR="00FD7276" w:rsidRPr="001772BA" w14:paraId="1B695BBD" w14:textId="77777777" w:rsidTr="00C46A54">
        <w:trPr>
          <w:trHeight w:val="257"/>
          <w:jc w:val="center"/>
          <w:trPrChange w:id="4386" w:author="Steve Barbeaux" w:date="2022-10-10T09:38:00Z">
            <w:trPr>
              <w:trHeight w:val="257"/>
              <w:jc w:val="center"/>
            </w:trPr>
          </w:trPrChange>
        </w:trPr>
        <w:tc>
          <w:tcPr>
            <w:tcW w:w="2797" w:type="pct"/>
            <w:tcBorders>
              <w:top w:val="nil"/>
              <w:left w:val="nil"/>
              <w:bottom w:val="nil"/>
              <w:right w:val="nil"/>
            </w:tcBorders>
            <w:shd w:val="clear" w:color="auto" w:fill="auto"/>
            <w:noWrap/>
            <w:vAlign w:val="bottom"/>
            <w:tcPrChange w:id="4387" w:author="Steve Barbeaux" w:date="2022-10-10T09:38:00Z">
              <w:tcPr>
                <w:tcW w:w="2977" w:type="pct"/>
                <w:tcBorders>
                  <w:top w:val="nil"/>
                  <w:left w:val="nil"/>
                  <w:bottom w:val="nil"/>
                  <w:right w:val="nil"/>
                </w:tcBorders>
                <w:shd w:val="clear" w:color="auto" w:fill="auto"/>
                <w:noWrap/>
                <w:vAlign w:val="bottom"/>
              </w:tcPr>
            </w:tcPrChange>
          </w:tcPr>
          <w:p w14:paraId="77F446EF" w14:textId="77777777" w:rsidR="00FD7276" w:rsidRPr="00A01FE5" w:rsidRDefault="00FD7276" w:rsidP="001338DC">
            <w:pPr>
              <w:spacing w:after="0"/>
              <w:rPr>
                <w:szCs w:val="22"/>
              </w:rPr>
            </w:pPr>
            <w:r w:rsidRPr="00693704">
              <w:rPr>
                <w:szCs w:val="22"/>
              </w:rPr>
              <w:t>Number of Parameters</w:t>
            </w:r>
          </w:p>
        </w:tc>
        <w:tc>
          <w:tcPr>
            <w:tcW w:w="1102" w:type="pct"/>
            <w:tcBorders>
              <w:top w:val="nil"/>
              <w:left w:val="nil"/>
              <w:bottom w:val="nil"/>
            </w:tcBorders>
            <w:vAlign w:val="bottom"/>
            <w:tcPrChange w:id="4388" w:author="Steve Barbeaux" w:date="2022-10-10T09:38:00Z">
              <w:tcPr>
                <w:tcW w:w="1011" w:type="pct"/>
                <w:gridSpan w:val="3"/>
                <w:tcBorders>
                  <w:top w:val="nil"/>
                  <w:left w:val="nil"/>
                  <w:bottom w:val="nil"/>
                </w:tcBorders>
                <w:vAlign w:val="bottom"/>
              </w:tcPr>
            </w:tcPrChange>
          </w:tcPr>
          <w:p w14:paraId="71524372" w14:textId="1D281278" w:rsidR="0048186B" w:rsidRDefault="00AB2C25" w:rsidP="00251C76">
            <w:pPr>
              <w:spacing w:after="0"/>
              <w:jc w:val="right"/>
              <w:rPr>
                <w:szCs w:val="22"/>
              </w:rPr>
            </w:pPr>
            <w:r w:rsidRPr="00693704">
              <w:rPr>
                <w:szCs w:val="22"/>
              </w:rPr>
              <w:t>1</w:t>
            </w:r>
            <w:r>
              <w:rPr>
                <w:szCs w:val="22"/>
              </w:rPr>
              <w:t>5</w:t>
            </w:r>
            <w:ins w:id="4389" w:author="Steve Barbeaux" w:date="2022-10-10T09:17:00Z">
              <w:r w:rsidR="006C094F">
                <w:rPr>
                  <w:szCs w:val="22"/>
                </w:rPr>
                <w:t>4</w:t>
              </w:r>
            </w:ins>
            <w:del w:id="4390" w:author="Steve Barbeaux" w:date="2022-10-10T09:17:00Z">
              <w:r w:rsidDel="006C094F">
                <w:rPr>
                  <w:szCs w:val="22"/>
                </w:rPr>
                <w:delText>0</w:delText>
              </w:r>
            </w:del>
          </w:p>
        </w:tc>
        <w:tc>
          <w:tcPr>
            <w:tcW w:w="1102" w:type="pct"/>
            <w:tcBorders>
              <w:top w:val="nil"/>
              <w:left w:val="nil"/>
              <w:bottom w:val="nil"/>
            </w:tcBorders>
            <w:vAlign w:val="bottom"/>
            <w:tcPrChange w:id="4391" w:author="Steve Barbeaux" w:date="2022-10-10T09:38:00Z">
              <w:tcPr>
                <w:tcW w:w="1011" w:type="pct"/>
                <w:tcBorders>
                  <w:top w:val="nil"/>
                  <w:left w:val="nil"/>
                  <w:bottom w:val="nil"/>
                </w:tcBorders>
                <w:vAlign w:val="bottom"/>
              </w:tcPr>
            </w:tcPrChange>
          </w:tcPr>
          <w:p w14:paraId="7BF259BB" w14:textId="6CE64294" w:rsidR="0048186B" w:rsidRDefault="00F1594B" w:rsidP="006C094F">
            <w:pPr>
              <w:spacing w:after="0"/>
              <w:jc w:val="right"/>
              <w:rPr>
                <w:szCs w:val="22"/>
              </w:rPr>
              <w:pPrChange w:id="4392" w:author="Steve Barbeaux" w:date="2022-10-10T09:18:00Z">
                <w:pPr>
                  <w:spacing w:after="0"/>
                  <w:jc w:val="right"/>
                </w:pPr>
              </w:pPrChange>
            </w:pPr>
            <w:r w:rsidRPr="00693704">
              <w:rPr>
                <w:szCs w:val="22"/>
              </w:rPr>
              <w:t>1</w:t>
            </w:r>
            <w:r w:rsidR="00AB2C25">
              <w:rPr>
                <w:szCs w:val="22"/>
              </w:rPr>
              <w:t>5</w:t>
            </w:r>
            <w:ins w:id="4393" w:author="Steve Barbeaux" w:date="2022-10-10T09:18:00Z">
              <w:r w:rsidR="006C094F">
                <w:rPr>
                  <w:szCs w:val="22"/>
                </w:rPr>
                <w:t>4</w:t>
              </w:r>
            </w:ins>
            <w:del w:id="4394" w:author="Steve Barbeaux" w:date="2022-10-10T09:18:00Z">
              <w:r w:rsidR="00AB2C25" w:rsidDel="006C094F">
                <w:rPr>
                  <w:szCs w:val="22"/>
                </w:rPr>
                <w:delText>0</w:delText>
              </w:r>
            </w:del>
          </w:p>
        </w:tc>
      </w:tr>
      <w:tr w:rsidR="00FD7276" w:rsidRPr="001772BA" w14:paraId="5B35D66D" w14:textId="77777777" w:rsidTr="00C46A54">
        <w:trPr>
          <w:trHeight w:val="257"/>
          <w:jc w:val="center"/>
          <w:trPrChange w:id="4395" w:author="Steve Barbeaux" w:date="2022-10-10T09:38:00Z">
            <w:trPr>
              <w:trHeight w:val="257"/>
              <w:jc w:val="center"/>
            </w:trPr>
          </w:trPrChange>
        </w:trPr>
        <w:tc>
          <w:tcPr>
            <w:tcW w:w="2797" w:type="pct"/>
            <w:tcBorders>
              <w:top w:val="nil"/>
              <w:left w:val="nil"/>
              <w:bottom w:val="single" w:sz="4" w:space="0" w:color="auto"/>
              <w:right w:val="nil"/>
            </w:tcBorders>
            <w:shd w:val="clear" w:color="auto" w:fill="auto"/>
            <w:noWrap/>
            <w:vAlign w:val="bottom"/>
            <w:tcPrChange w:id="4396" w:author="Steve Barbeaux" w:date="2022-10-10T09:38:00Z">
              <w:tcPr>
                <w:tcW w:w="2977" w:type="pct"/>
                <w:tcBorders>
                  <w:top w:val="nil"/>
                  <w:left w:val="nil"/>
                  <w:bottom w:val="single" w:sz="4" w:space="0" w:color="auto"/>
                  <w:right w:val="nil"/>
                </w:tcBorders>
                <w:shd w:val="clear" w:color="auto" w:fill="auto"/>
                <w:noWrap/>
                <w:vAlign w:val="bottom"/>
              </w:tcPr>
            </w:tcPrChange>
          </w:tcPr>
          <w:p w14:paraId="33F11E6E" w14:textId="77777777" w:rsidR="00FD7276" w:rsidRPr="00A01FE5" w:rsidRDefault="00FD7276" w:rsidP="001338DC">
            <w:pPr>
              <w:spacing w:after="0"/>
              <w:rPr>
                <w:szCs w:val="22"/>
              </w:rPr>
            </w:pPr>
            <w:r w:rsidRPr="00693704">
              <w:rPr>
                <w:szCs w:val="22"/>
              </w:rPr>
              <w:t>Survey Catchability</w:t>
            </w:r>
          </w:p>
        </w:tc>
        <w:tc>
          <w:tcPr>
            <w:tcW w:w="1102" w:type="pct"/>
            <w:tcBorders>
              <w:top w:val="nil"/>
              <w:left w:val="nil"/>
              <w:bottom w:val="single" w:sz="4" w:space="0" w:color="auto"/>
            </w:tcBorders>
            <w:vAlign w:val="bottom"/>
            <w:tcPrChange w:id="4397" w:author="Steve Barbeaux" w:date="2022-10-10T09:38:00Z">
              <w:tcPr>
                <w:tcW w:w="1011" w:type="pct"/>
                <w:gridSpan w:val="3"/>
                <w:tcBorders>
                  <w:top w:val="nil"/>
                  <w:left w:val="nil"/>
                  <w:bottom w:val="single" w:sz="4" w:space="0" w:color="auto"/>
                </w:tcBorders>
                <w:vAlign w:val="bottom"/>
              </w:tcPr>
            </w:tcPrChange>
          </w:tcPr>
          <w:p w14:paraId="4429215A" w14:textId="77777777" w:rsidR="00FD7276" w:rsidRPr="00A01FE5" w:rsidRDefault="00FD7276" w:rsidP="000830ED">
            <w:pPr>
              <w:spacing w:after="0"/>
              <w:jc w:val="right"/>
              <w:rPr>
                <w:szCs w:val="22"/>
              </w:rPr>
            </w:pPr>
            <w:r w:rsidRPr="00693704">
              <w:rPr>
                <w:szCs w:val="22"/>
              </w:rPr>
              <w:t>1.00</w:t>
            </w:r>
          </w:p>
        </w:tc>
        <w:tc>
          <w:tcPr>
            <w:tcW w:w="1102" w:type="pct"/>
            <w:tcBorders>
              <w:top w:val="nil"/>
              <w:left w:val="nil"/>
              <w:bottom w:val="single" w:sz="4" w:space="0" w:color="auto"/>
            </w:tcBorders>
            <w:vAlign w:val="bottom"/>
            <w:tcPrChange w:id="4398" w:author="Steve Barbeaux" w:date="2022-10-10T09:38:00Z">
              <w:tcPr>
                <w:tcW w:w="1011" w:type="pct"/>
                <w:tcBorders>
                  <w:top w:val="nil"/>
                  <w:left w:val="nil"/>
                  <w:bottom w:val="single" w:sz="4" w:space="0" w:color="auto"/>
                </w:tcBorders>
                <w:vAlign w:val="bottom"/>
              </w:tcPr>
            </w:tcPrChange>
          </w:tcPr>
          <w:p w14:paraId="78F146CB" w14:textId="77777777" w:rsidR="00FD7276" w:rsidRPr="00A01FE5" w:rsidRDefault="00FD7276" w:rsidP="000830ED">
            <w:pPr>
              <w:spacing w:after="0"/>
              <w:jc w:val="right"/>
              <w:rPr>
                <w:szCs w:val="22"/>
              </w:rPr>
            </w:pPr>
            <w:r w:rsidRPr="00693704">
              <w:rPr>
                <w:szCs w:val="22"/>
              </w:rPr>
              <w:t>1.00</w:t>
            </w:r>
          </w:p>
        </w:tc>
      </w:tr>
      <w:tr w:rsidR="00FD7276" w:rsidRPr="001772BA" w14:paraId="0A5478BF" w14:textId="77777777" w:rsidTr="00C46A54">
        <w:trPr>
          <w:trHeight w:val="257"/>
          <w:jc w:val="center"/>
          <w:trPrChange w:id="4399" w:author="Steve Barbeaux" w:date="2022-10-10T09:38:00Z">
            <w:trPr>
              <w:trHeight w:val="257"/>
              <w:jc w:val="center"/>
            </w:trPr>
          </w:trPrChange>
        </w:trPr>
        <w:tc>
          <w:tcPr>
            <w:tcW w:w="2797" w:type="pct"/>
            <w:tcBorders>
              <w:top w:val="nil"/>
              <w:left w:val="nil"/>
              <w:bottom w:val="nil"/>
              <w:right w:val="nil"/>
            </w:tcBorders>
            <w:shd w:val="clear" w:color="auto" w:fill="auto"/>
            <w:noWrap/>
            <w:vAlign w:val="bottom"/>
            <w:tcPrChange w:id="4400" w:author="Steve Barbeaux" w:date="2022-10-10T09:38:00Z">
              <w:tcPr>
                <w:tcW w:w="2977" w:type="pct"/>
                <w:tcBorders>
                  <w:top w:val="nil"/>
                  <w:left w:val="nil"/>
                  <w:bottom w:val="nil"/>
                  <w:right w:val="nil"/>
                </w:tcBorders>
                <w:shd w:val="clear" w:color="auto" w:fill="auto"/>
                <w:noWrap/>
                <w:vAlign w:val="bottom"/>
              </w:tcPr>
            </w:tcPrChange>
          </w:tcPr>
          <w:p w14:paraId="3B6FF707" w14:textId="77777777" w:rsidR="00FD7276" w:rsidRPr="00A01FE5" w:rsidRDefault="00FD7276" w:rsidP="001338DC">
            <w:pPr>
              <w:spacing w:after="0"/>
              <w:rPr>
                <w:szCs w:val="22"/>
              </w:rPr>
            </w:pPr>
            <w:r w:rsidRPr="00693704">
              <w:rPr>
                <w:szCs w:val="22"/>
              </w:rPr>
              <w:t xml:space="preserve">Fishery Average Effective </w:t>
            </w:r>
            <w:r w:rsidRPr="00693704">
              <w:rPr>
                <w:i/>
                <w:szCs w:val="22"/>
              </w:rPr>
              <w:t>N</w:t>
            </w:r>
          </w:p>
        </w:tc>
        <w:tc>
          <w:tcPr>
            <w:tcW w:w="1102" w:type="pct"/>
            <w:tcBorders>
              <w:top w:val="nil"/>
              <w:left w:val="nil"/>
              <w:bottom w:val="nil"/>
            </w:tcBorders>
            <w:vAlign w:val="bottom"/>
            <w:tcPrChange w:id="4401" w:author="Steve Barbeaux" w:date="2022-10-10T09:38:00Z">
              <w:tcPr>
                <w:tcW w:w="1011" w:type="pct"/>
                <w:gridSpan w:val="3"/>
                <w:tcBorders>
                  <w:top w:val="nil"/>
                  <w:left w:val="nil"/>
                  <w:bottom w:val="nil"/>
                </w:tcBorders>
                <w:vAlign w:val="bottom"/>
              </w:tcPr>
            </w:tcPrChange>
          </w:tcPr>
          <w:p w14:paraId="5164A2CE" w14:textId="3F989EA1" w:rsidR="0048186B" w:rsidRDefault="00C43270" w:rsidP="00251C76">
            <w:pPr>
              <w:spacing w:after="0"/>
              <w:jc w:val="right"/>
              <w:rPr>
                <w:szCs w:val="22"/>
              </w:rPr>
            </w:pPr>
            <w:r w:rsidRPr="00C43270">
              <w:rPr>
                <w:i/>
                <w:szCs w:val="22"/>
              </w:rPr>
              <w:t xml:space="preserve">       </w:t>
            </w:r>
            <w:r w:rsidR="00E50133">
              <w:rPr>
                <w:szCs w:val="22"/>
              </w:rPr>
              <w:t xml:space="preserve"> </w:t>
            </w:r>
            <w:r w:rsidR="00844111">
              <w:rPr>
                <w:szCs w:val="22"/>
              </w:rPr>
              <w:t>4</w:t>
            </w:r>
            <w:r w:rsidR="00E31B16">
              <w:rPr>
                <w:szCs w:val="22"/>
              </w:rPr>
              <w:t>8.</w:t>
            </w:r>
            <w:ins w:id="4402" w:author="Steve Barbeaux" w:date="2022-10-10T09:50:00Z">
              <w:r w:rsidR="00C46A54">
                <w:rPr>
                  <w:szCs w:val="22"/>
                </w:rPr>
                <w:t>24</w:t>
              </w:r>
            </w:ins>
            <w:del w:id="4403" w:author="Steve Barbeaux" w:date="2022-10-10T09:50:00Z">
              <w:r w:rsidR="00156216" w:rsidDel="00B32776">
                <w:rPr>
                  <w:szCs w:val="22"/>
                </w:rPr>
                <w:delText>52</w:delText>
              </w:r>
            </w:del>
          </w:p>
        </w:tc>
        <w:tc>
          <w:tcPr>
            <w:tcW w:w="1102" w:type="pct"/>
            <w:tcBorders>
              <w:top w:val="nil"/>
              <w:left w:val="nil"/>
              <w:bottom w:val="nil"/>
            </w:tcBorders>
            <w:vAlign w:val="bottom"/>
            <w:tcPrChange w:id="4404" w:author="Steve Barbeaux" w:date="2022-10-10T09:38:00Z">
              <w:tcPr>
                <w:tcW w:w="1011" w:type="pct"/>
                <w:tcBorders>
                  <w:top w:val="nil"/>
                  <w:left w:val="nil"/>
                  <w:bottom w:val="nil"/>
                </w:tcBorders>
                <w:vAlign w:val="bottom"/>
              </w:tcPr>
            </w:tcPrChange>
          </w:tcPr>
          <w:p w14:paraId="1CC69BD2" w14:textId="7462BBA7" w:rsidR="0048186B" w:rsidRDefault="00FD7276" w:rsidP="00C46A54">
            <w:pPr>
              <w:spacing w:after="0"/>
              <w:jc w:val="right"/>
              <w:rPr>
                <w:szCs w:val="22"/>
              </w:rPr>
              <w:pPrChange w:id="4405" w:author="Steve Barbeaux" w:date="2022-10-10T10:45:00Z">
                <w:pPr>
                  <w:spacing w:after="0"/>
                  <w:jc w:val="right"/>
                </w:pPr>
              </w:pPrChange>
            </w:pPr>
            <w:r w:rsidRPr="00693704">
              <w:rPr>
                <w:szCs w:val="22"/>
              </w:rPr>
              <w:t>4</w:t>
            </w:r>
            <w:r w:rsidR="00E31B16">
              <w:rPr>
                <w:szCs w:val="22"/>
              </w:rPr>
              <w:t>8.</w:t>
            </w:r>
            <w:ins w:id="4406" w:author="Steve Barbeaux" w:date="2022-10-10T10:45:00Z">
              <w:r w:rsidR="00C46A54">
                <w:rPr>
                  <w:szCs w:val="22"/>
                </w:rPr>
                <w:t>46</w:t>
              </w:r>
            </w:ins>
            <w:del w:id="4407" w:author="Steve Barbeaux" w:date="2022-10-10T09:49:00Z">
              <w:r w:rsidR="00156216" w:rsidDel="00B32776">
                <w:rPr>
                  <w:szCs w:val="22"/>
                </w:rPr>
                <w:delText>47</w:delText>
              </w:r>
            </w:del>
          </w:p>
        </w:tc>
      </w:tr>
      <w:tr w:rsidR="00FD7276" w:rsidRPr="001772BA" w14:paraId="743AADBF" w14:textId="77777777" w:rsidTr="00C46A54">
        <w:trPr>
          <w:trHeight w:val="257"/>
          <w:jc w:val="center"/>
          <w:trPrChange w:id="4408" w:author="Steve Barbeaux" w:date="2022-10-10T09:38:00Z">
            <w:trPr>
              <w:trHeight w:val="257"/>
              <w:jc w:val="center"/>
            </w:trPr>
          </w:trPrChange>
        </w:trPr>
        <w:tc>
          <w:tcPr>
            <w:tcW w:w="2797" w:type="pct"/>
            <w:tcBorders>
              <w:top w:val="nil"/>
              <w:left w:val="nil"/>
              <w:right w:val="nil"/>
            </w:tcBorders>
            <w:shd w:val="clear" w:color="auto" w:fill="auto"/>
            <w:noWrap/>
            <w:vAlign w:val="bottom"/>
            <w:tcPrChange w:id="4409" w:author="Steve Barbeaux" w:date="2022-10-10T09:38:00Z">
              <w:tcPr>
                <w:tcW w:w="2977" w:type="pct"/>
                <w:tcBorders>
                  <w:top w:val="nil"/>
                  <w:left w:val="nil"/>
                  <w:right w:val="nil"/>
                </w:tcBorders>
                <w:shd w:val="clear" w:color="auto" w:fill="auto"/>
                <w:noWrap/>
                <w:vAlign w:val="bottom"/>
              </w:tcPr>
            </w:tcPrChange>
          </w:tcPr>
          <w:p w14:paraId="65A8E65D" w14:textId="77777777" w:rsidR="00FD7276" w:rsidRPr="00A01FE5" w:rsidRDefault="00FD7276" w:rsidP="001338DC">
            <w:pPr>
              <w:spacing w:after="0"/>
              <w:rPr>
                <w:szCs w:val="22"/>
              </w:rPr>
            </w:pPr>
            <w:r w:rsidRPr="00693704">
              <w:rPr>
                <w:szCs w:val="22"/>
              </w:rPr>
              <w:t xml:space="preserve">Survey Average Effective </w:t>
            </w:r>
            <w:r w:rsidRPr="00693704">
              <w:rPr>
                <w:i/>
                <w:szCs w:val="22"/>
              </w:rPr>
              <w:t>N</w:t>
            </w:r>
          </w:p>
        </w:tc>
        <w:tc>
          <w:tcPr>
            <w:tcW w:w="1102" w:type="pct"/>
            <w:tcBorders>
              <w:top w:val="nil"/>
              <w:left w:val="nil"/>
            </w:tcBorders>
            <w:vAlign w:val="bottom"/>
            <w:tcPrChange w:id="4410" w:author="Steve Barbeaux" w:date="2022-10-10T09:38:00Z">
              <w:tcPr>
                <w:tcW w:w="1011" w:type="pct"/>
                <w:gridSpan w:val="3"/>
                <w:tcBorders>
                  <w:top w:val="nil"/>
                  <w:left w:val="nil"/>
                </w:tcBorders>
                <w:vAlign w:val="bottom"/>
              </w:tcPr>
            </w:tcPrChange>
          </w:tcPr>
          <w:p w14:paraId="1B9A79B8" w14:textId="5D734FC4" w:rsidR="0048186B" w:rsidRDefault="00156216" w:rsidP="00C46A54">
            <w:pPr>
              <w:spacing w:after="0"/>
              <w:jc w:val="right"/>
              <w:rPr>
                <w:szCs w:val="22"/>
              </w:rPr>
              <w:pPrChange w:id="4411" w:author="Steve Barbeaux" w:date="2022-10-10T10:44:00Z">
                <w:pPr>
                  <w:spacing w:after="0"/>
                  <w:jc w:val="right"/>
                </w:pPr>
              </w:pPrChange>
            </w:pPr>
            <w:del w:id="4412" w:author="Steve Barbeaux" w:date="2022-10-10T09:51:00Z">
              <w:r w:rsidDel="00B32776">
                <w:rPr>
                  <w:szCs w:val="22"/>
                </w:rPr>
                <w:delText>50.96</w:delText>
              </w:r>
            </w:del>
            <w:ins w:id="4413" w:author="Steve Barbeaux" w:date="2022-10-10T10:44:00Z">
              <w:r w:rsidR="00C46A54">
                <w:rPr>
                  <w:szCs w:val="22"/>
                </w:rPr>
                <w:t>54.37</w:t>
              </w:r>
            </w:ins>
          </w:p>
        </w:tc>
        <w:tc>
          <w:tcPr>
            <w:tcW w:w="1102" w:type="pct"/>
            <w:tcBorders>
              <w:top w:val="nil"/>
              <w:left w:val="nil"/>
            </w:tcBorders>
            <w:vAlign w:val="bottom"/>
            <w:tcPrChange w:id="4414" w:author="Steve Barbeaux" w:date="2022-10-10T09:38:00Z">
              <w:tcPr>
                <w:tcW w:w="1011" w:type="pct"/>
                <w:tcBorders>
                  <w:top w:val="nil"/>
                  <w:left w:val="nil"/>
                </w:tcBorders>
                <w:vAlign w:val="bottom"/>
              </w:tcPr>
            </w:tcPrChange>
          </w:tcPr>
          <w:p w14:paraId="103C4BF5" w14:textId="461091AB" w:rsidR="0048186B" w:rsidRDefault="00156216" w:rsidP="00C46A54">
            <w:pPr>
              <w:spacing w:after="0"/>
              <w:jc w:val="right"/>
              <w:rPr>
                <w:szCs w:val="22"/>
              </w:rPr>
              <w:pPrChange w:id="4415" w:author="Steve Barbeaux" w:date="2022-10-10T10:44:00Z">
                <w:pPr>
                  <w:spacing w:after="0"/>
                  <w:jc w:val="right"/>
                </w:pPr>
              </w:pPrChange>
            </w:pPr>
            <w:del w:id="4416" w:author="Steve Barbeaux" w:date="2022-10-10T10:44:00Z">
              <w:r w:rsidDel="00C46A54">
                <w:rPr>
                  <w:szCs w:val="22"/>
                </w:rPr>
                <w:delText>45.</w:delText>
              </w:r>
            </w:del>
            <w:del w:id="4417" w:author="Steve Barbeaux" w:date="2022-10-10T09:52:00Z">
              <w:r w:rsidDel="00B32776">
                <w:rPr>
                  <w:szCs w:val="22"/>
                </w:rPr>
                <w:delText>67</w:delText>
              </w:r>
            </w:del>
            <w:ins w:id="4418" w:author="Steve Barbeaux" w:date="2022-10-10T10:44:00Z">
              <w:r w:rsidR="00C46A54">
                <w:rPr>
                  <w:szCs w:val="22"/>
                </w:rPr>
                <w:t>48.43</w:t>
              </w:r>
            </w:ins>
          </w:p>
        </w:tc>
      </w:tr>
      <w:tr w:rsidR="00FD7276" w:rsidRPr="001772BA" w14:paraId="7B5F8709" w14:textId="77777777" w:rsidTr="00C46A54">
        <w:trPr>
          <w:trHeight w:val="258"/>
          <w:jc w:val="center"/>
          <w:trPrChange w:id="4419" w:author="Steve Barbeaux" w:date="2022-10-10T09:38:00Z">
            <w:trPr>
              <w:trHeight w:val="258"/>
              <w:jc w:val="center"/>
            </w:trPr>
          </w:trPrChange>
        </w:trPr>
        <w:tc>
          <w:tcPr>
            <w:tcW w:w="2797" w:type="pct"/>
            <w:tcBorders>
              <w:top w:val="nil"/>
              <w:left w:val="nil"/>
              <w:right w:val="nil"/>
            </w:tcBorders>
            <w:shd w:val="clear" w:color="auto" w:fill="auto"/>
            <w:noWrap/>
            <w:vAlign w:val="bottom"/>
            <w:tcPrChange w:id="4420" w:author="Steve Barbeaux" w:date="2022-10-10T09:38:00Z">
              <w:tcPr>
                <w:tcW w:w="2977" w:type="pct"/>
                <w:tcBorders>
                  <w:top w:val="nil"/>
                  <w:left w:val="nil"/>
                  <w:right w:val="nil"/>
                </w:tcBorders>
                <w:shd w:val="clear" w:color="auto" w:fill="auto"/>
                <w:noWrap/>
                <w:vAlign w:val="bottom"/>
              </w:tcPr>
            </w:tcPrChange>
          </w:tcPr>
          <w:p w14:paraId="0A287DFD" w14:textId="77777777" w:rsidR="00FD7276" w:rsidRPr="00A01FE5" w:rsidRDefault="00FD7276" w:rsidP="001338DC">
            <w:pPr>
              <w:spacing w:after="0"/>
              <w:rPr>
                <w:szCs w:val="22"/>
              </w:rPr>
            </w:pPr>
            <w:r w:rsidRPr="00693704">
              <w:rPr>
                <w:szCs w:val="22"/>
              </w:rPr>
              <w:t>RMSE Survey</w:t>
            </w:r>
          </w:p>
        </w:tc>
        <w:tc>
          <w:tcPr>
            <w:tcW w:w="1102" w:type="pct"/>
            <w:tcBorders>
              <w:top w:val="nil"/>
              <w:left w:val="nil"/>
            </w:tcBorders>
            <w:vAlign w:val="bottom"/>
            <w:tcPrChange w:id="4421" w:author="Steve Barbeaux" w:date="2022-10-10T09:38:00Z">
              <w:tcPr>
                <w:tcW w:w="1011" w:type="pct"/>
                <w:gridSpan w:val="3"/>
                <w:tcBorders>
                  <w:top w:val="nil"/>
                  <w:left w:val="nil"/>
                </w:tcBorders>
                <w:vAlign w:val="bottom"/>
              </w:tcPr>
            </w:tcPrChange>
          </w:tcPr>
          <w:p w14:paraId="4E76014A" w14:textId="1879AC98" w:rsidR="00FD7276" w:rsidRPr="00A01FE5" w:rsidRDefault="003B20D6" w:rsidP="003B20D6">
            <w:pPr>
              <w:spacing w:after="0"/>
              <w:jc w:val="right"/>
              <w:rPr>
                <w:szCs w:val="22"/>
              </w:rPr>
              <w:pPrChange w:id="4422" w:author="Steve Barbeaux" w:date="2022-10-10T11:37:00Z">
                <w:pPr>
                  <w:spacing w:after="0"/>
                  <w:jc w:val="right"/>
                </w:pPr>
              </w:pPrChange>
            </w:pPr>
            <w:ins w:id="4423" w:author="Steve Barbeaux" w:date="2022-10-10T11:37:00Z">
              <w:r>
                <w:rPr>
                  <w:szCs w:val="22"/>
                </w:rPr>
                <w:t>65.86</w:t>
              </w:r>
            </w:ins>
            <w:del w:id="4424" w:author="Steve Barbeaux" w:date="2022-10-10T11:37:00Z">
              <w:r w:rsidR="00FD7276" w:rsidRPr="00693704" w:rsidDel="003B20D6">
                <w:rPr>
                  <w:szCs w:val="22"/>
                </w:rPr>
                <w:delText>0.</w:delText>
              </w:r>
            </w:del>
            <w:del w:id="4425" w:author="Steve Barbeaux" w:date="2022-10-10T10:45:00Z">
              <w:r w:rsidR="000F4E0D" w:rsidDel="00C46A54">
                <w:rPr>
                  <w:szCs w:val="22"/>
                </w:rPr>
                <w:delText>4</w:delText>
              </w:r>
              <w:r w:rsidR="00156216" w:rsidDel="00C46A54">
                <w:rPr>
                  <w:szCs w:val="22"/>
                </w:rPr>
                <w:delText>4</w:delText>
              </w:r>
            </w:del>
          </w:p>
        </w:tc>
        <w:tc>
          <w:tcPr>
            <w:tcW w:w="1102" w:type="pct"/>
            <w:tcBorders>
              <w:top w:val="nil"/>
              <w:left w:val="nil"/>
            </w:tcBorders>
            <w:vAlign w:val="bottom"/>
            <w:tcPrChange w:id="4426" w:author="Steve Barbeaux" w:date="2022-10-10T09:38:00Z">
              <w:tcPr>
                <w:tcW w:w="1011" w:type="pct"/>
                <w:tcBorders>
                  <w:top w:val="nil"/>
                  <w:left w:val="nil"/>
                </w:tcBorders>
                <w:vAlign w:val="bottom"/>
              </w:tcPr>
            </w:tcPrChange>
          </w:tcPr>
          <w:p w14:paraId="201C5E6F" w14:textId="15C377BB" w:rsidR="0048186B" w:rsidRDefault="003B20D6" w:rsidP="003B20D6">
            <w:pPr>
              <w:spacing w:after="0"/>
              <w:jc w:val="right"/>
              <w:rPr>
                <w:szCs w:val="22"/>
              </w:rPr>
              <w:pPrChange w:id="4427" w:author="Steve Barbeaux" w:date="2022-10-10T11:38:00Z">
                <w:pPr>
                  <w:spacing w:after="0"/>
                  <w:jc w:val="right"/>
                </w:pPr>
              </w:pPrChange>
            </w:pPr>
            <w:ins w:id="4428" w:author="Steve Barbeaux" w:date="2022-10-10T11:38:00Z">
              <w:r>
                <w:rPr>
                  <w:szCs w:val="22"/>
                </w:rPr>
                <w:t>70.31</w:t>
              </w:r>
            </w:ins>
            <w:del w:id="4429" w:author="Steve Barbeaux" w:date="2022-10-10T11:38:00Z">
              <w:r w:rsidR="00FD7276" w:rsidRPr="00693704" w:rsidDel="003B20D6">
                <w:rPr>
                  <w:szCs w:val="22"/>
                </w:rPr>
                <w:delText>0.</w:delText>
              </w:r>
            </w:del>
            <w:del w:id="4430" w:author="Steve Barbeaux" w:date="2022-10-10T10:45:00Z">
              <w:r w:rsidR="00156216" w:rsidDel="00C46A54">
                <w:rPr>
                  <w:szCs w:val="22"/>
                </w:rPr>
                <w:delText>44</w:delText>
              </w:r>
            </w:del>
          </w:p>
        </w:tc>
      </w:tr>
      <w:tr w:rsidR="00E80DED" w:rsidRPr="001772BA" w14:paraId="3E760D69" w14:textId="77777777" w:rsidTr="00C46A54">
        <w:trPr>
          <w:trHeight w:val="258"/>
          <w:jc w:val="center"/>
          <w:trPrChange w:id="4431" w:author="Steve Barbeaux" w:date="2022-10-10T09:38:00Z">
            <w:trPr>
              <w:trHeight w:val="258"/>
              <w:jc w:val="center"/>
            </w:trPr>
          </w:trPrChange>
        </w:trPr>
        <w:tc>
          <w:tcPr>
            <w:tcW w:w="2797" w:type="pct"/>
            <w:tcBorders>
              <w:top w:val="nil"/>
              <w:left w:val="nil"/>
              <w:bottom w:val="nil"/>
              <w:right w:val="nil"/>
            </w:tcBorders>
            <w:shd w:val="clear" w:color="auto" w:fill="auto"/>
            <w:noWrap/>
            <w:vAlign w:val="bottom"/>
            <w:tcPrChange w:id="4432" w:author="Steve Barbeaux" w:date="2022-10-10T09:38:00Z">
              <w:tcPr>
                <w:tcW w:w="2977" w:type="pct"/>
                <w:tcBorders>
                  <w:top w:val="nil"/>
                  <w:left w:val="nil"/>
                  <w:bottom w:val="nil"/>
                  <w:right w:val="nil"/>
                </w:tcBorders>
                <w:shd w:val="clear" w:color="auto" w:fill="auto"/>
                <w:noWrap/>
                <w:vAlign w:val="bottom"/>
              </w:tcPr>
            </w:tcPrChange>
          </w:tcPr>
          <w:p w14:paraId="1ACC65C0" w14:textId="2300F6F3" w:rsidR="00E80DED" w:rsidRPr="00A01FE5" w:rsidRDefault="00E80DED" w:rsidP="001338DC">
            <w:pPr>
              <w:spacing w:after="0"/>
              <w:rPr>
                <w:szCs w:val="22"/>
              </w:rPr>
            </w:pPr>
            <w:r w:rsidRPr="00693704">
              <w:rPr>
                <w:szCs w:val="22"/>
              </w:rPr>
              <w:t>-Log Likelihoods</w:t>
            </w:r>
          </w:p>
        </w:tc>
        <w:tc>
          <w:tcPr>
            <w:tcW w:w="1102" w:type="pct"/>
            <w:tcBorders>
              <w:top w:val="nil"/>
              <w:left w:val="nil"/>
              <w:bottom w:val="nil"/>
            </w:tcBorders>
            <w:vAlign w:val="bottom"/>
            <w:tcPrChange w:id="4433" w:author="Steve Barbeaux" w:date="2022-10-10T09:38:00Z">
              <w:tcPr>
                <w:tcW w:w="1011" w:type="pct"/>
                <w:gridSpan w:val="3"/>
                <w:tcBorders>
                  <w:top w:val="nil"/>
                  <w:left w:val="nil"/>
                  <w:bottom w:val="nil"/>
                </w:tcBorders>
                <w:vAlign w:val="bottom"/>
              </w:tcPr>
            </w:tcPrChange>
          </w:tcPr>
          <w:p w14:paraId="2E68256F" w14:textId="040FD15F" w:rsidR="00E80DED" w:rsidRDefault="00E80DED">
            <w:pPr>
              <w:spacing w:after="0"/>
              <w:jc w:val="right"/>
              <w:rPr>
                <w:szCs w:val="22"/>
              </w:rPr>
            </w:pPr>
          </w:p>
        </w:tc>
        <w:tc>
          <w:tcPr>
            <w:tcW w:w="1102" w:type="pct"/>
            <w:tcBorders>
              <w:top w:val="nil"/>
              <w:left w:val="nil"/>
              <w:bottom w:val="nil"/>
            </w:tcBorders>
            <w:vAlign w:val="bottom"/>
            <w:tcPrChange w:id="4434" w:author="Steve Barbeaux" w:date="2022-10-10T09:38:00Z">
              <w:tcPr>
                <w:tcW w:w="1011" w:type="pct"/>
                <w:tcBorders>
                  <w:top w:val="nil"/>
                  <w:left w:val="nil"/>
                  <w:bottom w:val="nil"/>
                </w:tcBorders>
                <w:vAlign w:val="bottom"/>
              </w:tcPr>
            </w:tcPrChange>
          </w:tcPr>
          <w:p w14:paraId="6C70CD04" w14:textId="416F9919" w:rsidR="00E80DED" w:rsidRDefault="00E80DED">
            <w:pPr>
              <w:spacing w:after="0"/>
              <w:jc w:val="right"/>
              <w:rPr>
                <w:szCs w:val="22"/>
              </w:rPr>
            </w:pPr>
          </w:p>
        </w:tc>
      </w:tr>
      <w:tr w:rsidR="00C46A54" w:rsidRPr="001772BA" w14:paraId="3C8C8E3A" w14:textId="77777777" w:rsidTr="00C46A54">
        <w:trPr>
          <w:trHeight w:val="258"/>
          <w:jc w:val="center"/>
          <w:trPrChange w:id="4435" w:author="Steve Barbeaux" w:date="2022-10-10T09:38:00Z">
            <w:trPr>
              <w:trHeight w:val="258"/>
              <w:jc w:val="center"/>
            </w:trPr>
          </w:trPrChange>
        </w:trPr>
        <w:tc>
          <w:tcPr>
            <w:tcW w:w="2797" w:type="pct"/>
            <w:tcBorders>
              <w:top w:val="nil"/>
              <w:left w:val="nil"/>
              <w:bottom w:val="nil"/>
              <w:right w:val="nil"/>
            </w:tcBorders>
            <w:shd w:val="clear" w:color="auto" w:fill="auto"/>
            <w:noWrap/>
            <w:vAlign w:val="bottom"/>
            <w:tcPrChange w:id="4436" w:author="Steve Barbeaux" w:date="2022-10-10T09:38:00Z">
              <w:tcPr>
                <w:tcW w:w="2977" w:type="pct"/>
                <w:tcBorders>
                  <w:top w:val="nil"/>
                  <w:left w:val="nil"/>
                  <w:bottom w:val="nil"/>
                  <w:right w:val="nil"/>
                </w:tcBorders>
                <w:shd w:val="clear" w:color="auto" w:fill="auto"/>
                <w:noWrap/>
                <w:vAlign w:val="bottom"/>
              </w:tcPr>
            </w:tcPrChange>
          </w:tcPr>
          <w:p w14:paraId="51ED51D4" w14:textId="71512C6B" w:rsidR="00C46A54" w:rsidRPr="00A01FE5" w:rsidRDefault="00C46A54" w:rsidP="00C46A54">
            <w:pPr>
              <w:spacing w:after="0"/>
              <w:jc w:val="right"/>
              <w:rPr>
                <w:szCs w:val="22"/>
              </w:rPr>
            </w:pPr>
            <w:r w:rsidRPr="00693704">
              <w:rPr>
                <w:szCs w:val="22"/>
              </w:rPr>
              <w:t>Survey Index</w:t>
            </w:r>
          </w:p>
        </w:tc>
        <w:tc>
          <w:tcPr>
            <w:tcW w:w="1102" w:type="pct"/>
            <w:tcBorders>
              <w:top w:val="nil"/>
              <w:left w:val="nil"/>
              <w:bottom w:val="nil"/>
            </w:tcBorders>
            <w:vAlign w:val="bottom"/>
            <w:tcPrChange w:id="4437" w:author="Steve Barbeaux" w:date="2022-10-10T09:38:00Z">
              <w:tcPr>
                <w:tcW w:w="1011" w:type="pct"/>
                <w:gridSpan w:val="3"/>
                <w:tcBorders>
                  <w:top w:val="nil"/>
                  <w:left w:val="nil"/>
                  <w:bottom w:val="nil"/>
                </w:tcBorders>
                <w:vAlign w:val="bottom"/>
              </w:tcPr>
            </w:tcPrChange>
          </w:tcPr>
          <w:p w14:paraId="1869264F" w14:textId="27CA1A30" w:rsidR="00C46A54" w:rsidRPr="00A01FE5" w:rsidRDefault="00C46A54" w:rsidP="00C46A54">
            <w:pPr>
              <w:spacing w:after="0"/>
              <w:jc w:val="right"/>
              <w:rPr>
                <w:szCs w:val="22"/>
              </w:rPr>
            </w:pPr>
            <w:ins w:id="4438" w:author="Steve Barbeaux" w:date="2022-10-10T10:51:00Z">
              <w:r>
                <w:rPr>
                  <w:rFonts w:ascii="Calibri" w:hAnsi="Calibri" w:cs="Calibri"/>
                  <w:color w:val="000000"/>
                  <w:szCs w:val="22"/>
                </w:rPr>
                <w:t>25.83</w:t>
              </w:r>
            </w:ins>
            <w:del w:id="4439" w:author="Steve Barbeaux" w:date="2022-10-10T09:30:00Z">
              <w:r w:rsidDel="006C094F">
                <w:rPr>
                  <w:rFonts w:ascii="Arial" w:hAnsi="Arial" w:cs="Arial"/>
                  <w:sz w:val="20"/>
                </w:rPr>
                <w:delText>26.52</w:delText>
              </w:r>
            </w:del>
          </w:p>
        </w:tc>
        <w:tc>
          <w:tcPr>
            <w:tcW w:w="1102" w:type="pct"/>
            <w:tcBorders>
              <w:top w:val="nil"/>
              <w:left w:val="nil"/>
              <w:bottom w:val="nil"/>
            </w:tcBorders>
            <w:vAlign w:val="bottom"/>
            <w:tcPrChange w:id="4440" w:author="Steve Barbeaux" w:date="2022-10-10T09:38:00Z">
              <w:tcPr>
                <w:tcW w:w="1011" w:type="pct"/>
                <w:tcBorders>
                  <w:top w:val="nil"/>
                  <w:left w:val="nil"/>
                  <w:bottom w:val="nil"/>
                </w:tcBorders>
                <w:vAlign w:val="bottom"/>
              </w:tcPr>
            </w:tcPrChange>
          </w:tcPr>
          <w:p w14:paraId="14EF5495" w14:textId="43EA7E14" w:rsidR="00C46A54" w:rsidRDefault="00C46A54" w:rsidP="00C46A54">
            <w:pPr>
              <w:spacing w:after="0"/>
              <w:jc w:val="right"/>
              <w:rPr>
                <w:szCs w:val="22"/>
              </w:rPr>
              <w:pPrChange w:id="4441" w:author="Steve Barbeaux" w:date="2022-10-10T09:19:00Z">
                <w:pPr>
                  <w:spacing w:after="0"/>
                  <w:jc w:val="right"/>
                </w:pPr>
              </w:pPrChange>
            </w:pPr>
            <w:ins w:id="4442" w:author="Steve Barbeaux" w:date="2022-10-10T10:51:00Z">
              <w:r>
                <w:rPr>
                  <w:rFonts w:ascii="Calibri" w:hAnsi="Calibri" w:cs="Calibri"/>
                  <w:color w:val="000000"/>
                  <w:szCs w:val="22"/>
                </w:rPr>
                <w:t>28.16</w:t>
              </w:r>
            </w:ins>
            <w:del w:id="4443" w:author="Steve Barbeaux" w:date="2022-10-10T09:30:00Z">
              <w:r w:rsidDel="006C094F">
                <w:rPr>
                  <w:rFonts w:ascii="Arial" w:hAnsi="Arial" w:cs="Arial"/>
                  <w:sz w:val="20"/>
                </w:rPr>
                <w:delText>2</w:delText>
              </w:r>
            </w:del>
            <w:del w:id="4444" w:author="Steve Barbeaux" w:date="2022-10-10T09:19:00Z">
              <w:r w:rsidDel="006C094F">
                <w:rPr>
                  <w:rFonts w:ascii="Arial" w:hAnsi="Arial" w:cs="Arial"/>
                  <w:sz w:val="20"/>
                </w:rPr>
                <w:delText>7</w:delText>
              </w:r>
            </w:del>
            <w:del w:id="4445" w:author="Steve Barbeaux" w:date="2022-10-10T09:30:00Z">
              <w:r w:rsidDel="006C094F">
                <w:rPr>
                  <w:rFonts w:ascii="Arial" w:hAnsi="Arial" w:cs="Arial"/>
                  <w:sz w:val="20"/>
                </w:rPr>
                <w:delText>.</w:delText>
              </w:r>
            </w:del>
            <w:del w:id="4446" w:author="Steve Barbeaux" w:date="2022-10-10T09:19:00Z">
              <w:r w:rsidDel="006C094F">
                <w:rPr>
                  <w:rFonts w:ascii="Arial" w:hAnsi="Arial" w:cs="Arial"/>
                  <w:sz w:val="20"/>
                </w:rPr>
                <w:delText>02</w:delText>
              </w:r>
            </w:del>
          </w:p>
        </w:tc>
      </w:tr>
      <w:tr w:rsidR="00C46A54" w:rsidRPr="001772BA" w14:paraId="4C1B1728" w14:textId="77777777" w:rsidTr="00C46A54">
        <w:trPr>
          <w:trHeight w:val="257"/>
          <w:jc w:val="center"/>
          <w:trPrChange w:id="4447" w:author="Steve Barbeaux" w:date="2022-10-10T09:38:00Z">
            <w:trPr>
              <w:trHeight w:val="257"/>
              <w:jc w:val="center"/>
            </w:trPr>
          </w:trPrChange>
        </w:trPr>
        <w:tc>
          <w:tcPr>
            <w:tcW w:w="2797" w:type="pct"/>
            <w:tcBorders>
              <w:top w:val="nil"/>
              <w:left w:val="nil"/>
              <w:bottom w:val="nil"/>
              <w:right w:val="nil"/>
            </w:tcBorders>
            <w:shd w:val="clear" w:color="auto" w:fill="auto"/>
            <w:noWrap/>
            <w:vAlign w:val="bottom"/>
            <w:tcPrChange w:id="4448" w:author="Steve Barbeaux" w:date="2022-10-10T09:38:00Z">
              <w:tcPr>
                <w:tcW w:w="2977" w:type="pct"/>
                <w:tcBorders>
                  <w:top w:val="nil"/>
                  <w:left w:val="nil"/>
                  <w:bottom w:val="nil"/>
                  <w:right w:val="nil"/>
                </w:tcBorders>
                <w:shd w:val="clear" w:color="auto" w:fill="auto"/>
                <w:noWrap/>
                <w:vAlign w:val="bottom"/>
              </w:tcPr>
            </w:tcPrChange>
          </w:tcPr>
          <w:p w14:paraId="77392673" w14:textId="7890C0EB" w:rsidR="00C46A54" w:rsidRDefault="00C46A54" w:rsidP="00C46A54">
            <w:pPr>
              <w:spacing w:after="0"/>
              <w:jc w:val="right"/>
              <w:rPr>
                <w:szCs w:val="22"/>
              </w:rPr>
            </w:pPr>
            <w:r w:rsidRPr="00693704">
              <w:rPr>
                <w:szCs w:val="22"/>
              </w:rPr>
              <w:t>Fishery Age Comp</w:t>
            </w:r>
          </w:p>
        </w:tc>
        <w:tc>
          <w:tcPr>
            <w:tcW w:w="1102" w:type="pct"/>
            <w:tcBorders>
              <w:top w:val="nil"/>
              <w:left w:val="nil"/>
              <w:bottom w:val="nil"/>
            </w:tcBorders>
            <w:vAlign w:val="bottom"/>
            <w:tcPrChange w:id="4449" w:author="Steve Barbeaux" w:date="2022-10-10T09:38:00Z">
              <w:tcPr>
                <w:tcW w:w="1011" w:type="pct"/>
                <w:gridSpan w:val="3"/>
                <w:tcBorders>
                  <w:top w:val="nil"/>
                  <w:left w:val="nil"/>
                  <w:bottom w:val="nil"/>
                </w:tcBorders>
                <w:vAlign w:val="bottom"/>
              </w:tcPr>
            </w:tcPrChange>
          </w:tcPr>
          <w:p w14:paraId="668512BF" w14:textId="3C401699" w:rsidR="00C46A54" w:rsidRPr="00A01FE5" w:rsidRDefault="00C46A54" w:rsidP="00C46A54">
            <w:pPr>
              <w:spacing w:after="0"/>
              <w:jc w:val="right"/>
              <w:rPr>
                <w:szCs w:val="22"/>
              </w:rPr>
            </w:pPr>
            <w:ins w:id="4450" w:author="Steve Barbeaux" w:date="2022-10-10T10:51:00Z">
              <w:r>
                <w:rPr>
                  <w:rFonts w:ascii="Calibri" w:hAnsi="Calibri" w:cs="Calibri"/>
                  <w:color w:val="000000"/>
                  <w:szCs w:val="22"/>
                </w:rPr>
                <w:t>281.95</w:t>
              </w:r>
            </w:ins>
            <w:del w:id="4451" w:author="Steve Barbeaux" w:date="2022-10-10T09:30:00Z">
              <w:r w:rsidDel="006C094F">
                <w:rPr>
                  <w:rFonts w:ascii="Arial" w:hAnsi="Arial" w:cs="Arial"/>
                  <w:sz w:val="20"/>
                </w:rPr>
                <w:delText>281.11</w:delText>
              </w:r>
            </w:del>
          </w:p>
        </w:tc>
        <w:tc>
          <w:tcPr>
            <w:tcW w:w="1102" w:type="pct"/>
            <w:tcBorders>
              <w:top w:val="nil"/>
              <w:left w:val="nil"/>
              <w:bottom w:val="nil"/>
            </w:tcBorders>
            <w:vAlign w:val="bottom"/>
            <w:tcPrChange w:id="4452" w:author="Steve Barbeaux" w:date="2022-10-10T09:38:00Z">
              <w:tcPr>
                <w:tcW w:w="1011" w:type="pct"/>
                <w:tcBorders>
                  <w:top w:val="nil"/>
                  <w:left w:val="nil"/>
                  <w:bottom w:val="nil"/>
                </w:tcBorders>
                <w:vAlign w:val="bottom"/>
              </w:tcPr>
            </w:tcPrChange>
          </w:tcPr>
          <w:p w14:paraId="1A2D04BA" w14:textId="4B83DC74" w:rsidR="00C46A54" w:rsidRPr="00A01FE5" w:rsidRDefault="00C46A54" w:rsidP="00C46A54">
            <w:pPr>
              <w:spacing w:after="0"/>
              <w:jc w:val="right"/>
              <w:rPr>
                <w:szCs w:val="22"/>
              </w:rPr>
              <w:pPrChange w:id="4453" w:author="Steve Barbeaux" w:date="2022-10-10T09:19:00Z">
                <w:pPr>
                  <w:spacing w:after="0"/>
                  <w:jc w:val="right"/>
                </w:pPr>
              </w:pPrChange>
            </w:pPr>
            <w:ins w:id="4454" w:author="Steve Barbeaux" w:date="2022-10-10T10:51:00Z">
              <w:r>
                <w:rPr>
                  <w:rFonts w:ascii="Calibri" w:hAnsi="Calibri" w:cs="Calibri"/>
                  <w:color w:val="000000"/>
                  <w:szCs w:val="22"/>
                </w:rPr>
                <w:t>285.49</w:t>
              </w:r>
            </w:ins>
            <w:del w:id="4455" w:author="Steve Barbeaux" w:date="2022-10-10T09:30:00Z">
              <w:r w:rsidDel="006C094F">
                <w:rPr>
                  <w:rFonts w:ascii="Arial" w:hAnsi="Arial" w:cs="Arial"/>
                  <w:sz w:val="20"/>
                </w:rPr>
                <w:delText>284.</w:delText>
              </w:r>
            </w:del>
            <w:del w:id="4456" w:author="Steve Barbeaux" w:date="2022-10-10T09:19:00Z">
              <w:r w:rsidDel="006C094F">
                <w:rPr>
                  <w:rFonts w:ascii="Arial" w:hAnsi="Arial" w:cs="Arial"/>
                  <w:sz w:val="20"/>
                </w:rPr>
                <w:delText>99</w:delText>
              </w:r>
            </w:del>
          </w:p>
        </w:tc>
      </w:tr>
      <w:tr w:rsidR="00C46A54" w:rsidRPr="001772BA" w14:paraId="3ACFC3D4" w14:textId="77777777" w:rsidTr="00C46A54">
        <w:trPr>
          <w:trHeight w:val="257"/>
          <w:jc w:val="center"/>
          <w:trPrChange w:id="4457" w:author="Steve Barbeaux" w:date="2022-10-10T09:38:00Z">
            <w:trPr>
              <w:trHeight w:val="257"/>
              <w:jc w:val="center"/>
            </w:trPr>
          </w:trPrChange>
        </w:trPr>
        <w:tc>
          <w:tcPr>
            <w:tcW w:w="2797" w:type="pct"/>
            <w:tcBorders>
              <w:top w:val="nil"/>
              <w:left w:val="nil"/>
              <w:bottom w:val="nil"/>
              <w:right w:val="nil"/>
            </w:tcBorders>
            <w:shd w:val="clear" w:color="auto" w:fill="auto"/>
            <w:noWrap/>
            <w:vAlign w:val="bottom"/>
            <w:tcPrChange w:id="4458" w:author="Steve Barbeaux" w:date="2022-10-10T09:38:00Z">
              <w:tcPr>
                <w:tcW w:w="2977" w:type="pct"/>
                <w:tcBorders>
                  <w:top w:val="nil"/>
                  <w:left w:val="nil"/>
                  <w:bottom w:val="nil"/>
                  <w:right w:val="nil"/>
                </w:tcBorders>
                <w:shd w:val="clear" w:color="auto" w:fill="auto"/>
                <w:noWrap/>
                <w:vAlign w:val="bottom"/>
              </w:tcPr>
            </w:tcPrChange>
          </w:tcPr>
          <w:p w14:paraId="46542D3A" w14:textId="6445EE81" w:rsidR="00C46A54" w:rsidRPr="00A01FE5" w:rsidRDefault="00C46A54" w:rsidP="00C46A54">
            <w:pPr>
              <w:spacing w:after="0"/>
              <w:jc w:val="right"/>
              <w:rPr>
                <w:szCs w:val="22"/>
              </w:rPr>
            </w:pPr>
            <w:r w:rsidRPr="00693704">
              <w:rPr>
                <w:szCs w:val="22"/>
              </w:rPr>
              <w:t>Survey Age Comp</w:t>
            </w:r>
          </w:p>
        </w:tc>
        <w:tc>
          <w:tcPr>
            <w:tcW w:w="1102" w:type="pct"/>
            <w:tcBorders>
              <w:top w:val="nil"/>
              <w:left w:val="nil"/>
              <w:bottom w:val="nil"/>
            </w:tcBorders>
            <w:vAlign w:val="bottom"/>
            <w:tcPrChange w:id="4459" w:author="Steve Barbeaux" w:date="2022-10-10T09:38:00Z">
              <w:tcPr>
                <w:tcW w:w="1011" w:type="pct"/>
                <w:gridSpan w:val="3"/>
                <w:tcBorders>
                  <w:top w:val="nil"/>
                  <w:left w:val="nil"/>
                  <w:bottom w:val="nil"/>
                </w:tcBorders>
                <w:vAlign w:val="bottom"/>
              </w:tcPr>
            </w:tcPrChange>
          </w:tcPr>
          <w:p w14:paraId="2657DFCA" w14:textId="3BC97B01" w:rsidR="00C46A54" w:rsidRPr="00A01FE5" w:rsidRDefault="00C46A54" w:rsidP="00C46A54">
            <w:pPr>
              <w:spacing w:after="0"/>
              <w:jc w:val="right"/>
              <w:rPr>
                <w:szCs w:val="22"/>
              </w:rPr>
            </w:pPr>
            <w:ins w:id="4460" w:author="Steve Barbeaux" w:date="2022-10-10T10:51:00Z">
              <w:r>
                <w:rPr>
                  <w:rFonts w:ascii="Calibri" w:hAnsi="Calibri" w:cs="Calibri"/>
                  <w:color w:val="000000"/>
                  <w:szCs w:val="22"/>
                </w:rPr>
                <w:t>146.11</w:t>
              </w:r>
            </w:ins>
            <w:del w:id="4461" w:author="Steve Barbeaux" w:date="2022-10-10T09:30:00Z">
              <w:r w:rsidDel="006C094F">
                <w:rPr>
                  <w:rFonts w:ascii="Arial" w:hAnsi="Arial" w:cs="Arial"/>
                  <w:sz w:val="20"/>
                </w:rPr>
                <w:delText>147.10</w:delText>
              </w:r>
            </w:del>
          </w:p>
        </w:tc>
        <w:tc>
          <w:tcPr>
            <w:tcW w:w="1102" w:type="pct"/>
            <w:tcBorders>
              <w:top w:val="nil"/>
              <w:left w:val="nil"/>
              <w:bottom w:val="nil"/>
            </w:tcBorders>
            <w:vAlign w:val="bottom"/>
            <w:tcPrChange w:id="4462" w:author="Steve Barbeaux" w:date="2022-10-10T09:38:00Z">
              <w:tcPr>
                <w:tcW w:w="1011" w:type="pct"/>
                <w:tcBorders>
                  <w:top w:val="nil"/>
                  <w:left w:val="nil"/>
                  <w:bottom w:val="nil"/>
                </w:tcBorders>
                <w:vAlign w:val="bottom"/>
              </w:tcPr>
            </w:tcPrChange>
          </w:tcPr>
          <w:p w14:paraId="14311A6F" w14:textId="507E0A34" w:rsidR="00C46A54" w:rsidRPr="00A01FE5" w:rsidRDefault="00C46A54" w:rsidP="00C46A54">
            <w:pPr>
              <w:spacing w:after="0"/>
              <w:jc w:val="right"/>
              <w:rPr>
                <w:szCs w:val="22"/>
              </w:rPr>
              <w:pPrChange w:id="4463" w:author="Steve Barbeaux" w:date="2022-10-10T09:19:00Z">
                <w:pPr>
                  <w:spacing w:after="0"/>
                  <w:jc w:val="right"/>
                </w:pPr>
              </w:pPrChange>
            </w:pPr>
            <w:ins w:id="4464" w:author="Steve Barbeaux" w:date="2022-10-10T10:51:00Z">
              <w:r>
                <w:rPr>
                  <w:rFonts w:ascii="Calibri" w:hAnsi="Calibri" w:cs="Calibri"/>
                  <w:color w:val="000000"/>
                  <w:szCs w:val="22"/>
                </w:rPr>
                <w:t>159.08</w:t>
              </w:r>
            </w:ins>
            <w:del w:id="4465" w:author="Steve Barbeaux" w:date="2022-10-10T09:30:00Z">
              <w:r w:rsidDel="006C094F">
                <w:rPr>
                  <w:rFonts w:ascii="Arial" w:hAnsi="Arial" w:cs="Arial"/>
                  <w:sz w:val="20"/>
                </w:rPr>
                <w:delText>1</w:delText>
              </w:r>
            </w:del>
            <w:del w:id="4466" w:author="Steve Barbeaux" w:date="2022-10-10T09:19:00Z">
              <w:r w:rsidDel="006C094F">
                <w:rPr>
                  <w:rFonts w:ascii="Arial" w:hAnsi="Arial" w:cs="Arial"/>
                  <w:sz w:val="20"/>
                </w:rPr>
                <w:delText>61.07</w:delText>
              </w:r>
            </w:del>
          </w:p>
        </w:tc>
      </w:tr>
      <w:tr w:rsidR="00C46A54" w:rsidRPr="001772BA" w14:paraId="762D5180" w14:textId="77777777" w:rsidTr="00C46A54">
        <w:trPr>
          <w:trHeight w:val="257"/>
          <w:jc w:val="center"/>
          <w:trPrChange w:id="4467" w:author="Steve Barbeaux" w:date="2022-10-10T09:38:00Z">
            <w:trPr>
              <w:trHeight w:val="257"/>
              <w:jc w:val="center"/>
            </w:trPr>
          </w:trPrChange>
        </w:trPr>
        <w:tc>
          <w:tcPr>
            <w:tcW w:w="2797" w:type="pct"/>
            <w:tcBorders>
              <w:top w:val="nil"/>
              <w:left w:val="nil"/>
              <w:bottom w:val="single" w:sz="4" w:space="0" w:color="auto"/>
              <w:right w:val="nil"/>
            </w:tcBorders>
            <w:shd w:val="clear" w:color="auto" w:fill="auto"/>
            <w:noWrap/>
            <w:vAlign w:val="bottom"/>
            <w:tcPrChange w:id="4468" w:author="Steve Barbeaux" w:date="2022-10-10T09:38:00Z">
              <w:tcPr>
                <w:tcW w:w="2977" w:type="pct"/>
                <w:tcBorders>
                  <w:top w:val="nil"/>
                  <w:left w:val="nil"/>
                  <w:bottom w:val="single" w:sz="4" w:space="0" w:color="auto"/>
                  <w:right w:val="nil"/>
                </w:tcBorders>
                <w:shd w:val="clear" w:color="auto" w:fill="auto"/>
                <w:noWrap/>
                <w:vAlign w:val="bottom"/>
              </w:tcPr>
            </w:tcPrChange>
          </w:tcPr>
          <w:p w14:paraId="4F987C00" w14:textId="3499D4B8" w:rsidR="00C46A54" w:rsidRPr="00A01FE5" w:rsidRDefault="00C46A54" w:rsidP="00C46A54">
            <w:pPr>
              <w:spacing w:after="0"/>
              <w:jc w:val="right"/>
              <w:rPr>
                <w:szCs w:val="22"/>
              </w:rPr>
            </w:pPr>
            <w:r w:rsidRPr="00693704">
              <w:rPr>
                <w:szCs w:val="22"/>
              </w:rPr>
              <w:t xml:space="preserve">Catch </w:t>
            </w:r>
          </w:p>
        </w:tc>
        <w:tc>
          <w:tcPr>
            <w:tcW w:w="1102" w:type="pct"/>
            <w:tcBorders>
              <w:top w:val="nil"/>
              <w:left w:val="nil"/>
              <w:bottom w:val="single" w:sz="4" w:space="0" w:color="auto"/>
            </w:tcBorders>
            <w:vAlign w:val="bottom"/>
            <w:tcPrChange w:id="4469" w:author="Steve Barbeaux" w:date="2022-10-10T09:38:00Z">
              <w:tcPr>
                <w:tcW w:w="1011" w:type="pct"/>
                <w:gridSpan w:val="3"/>
                <w:tcBorders>
                  <w:top w:val="nil"/>
                  <w:left w:val="nil"/>
                  <w:bottom w:val="single" w:sz="4" w:space="0" w:color="auto"/>
                </w:tcBorders>
                <w:vAlign w:val="bottom"/>
              </w:tcPr>
            </w:tcPrChange>
          </w:tcPr>
          <w:p w14:paraId="27D9D9A1" w14:textId="3904BDD9" w:rsidR="00C46A54" w:rsidRPr="00A01FE5" w:rsidRDefault="00C46A54" w:rsidP="00C46A54">
            <w:pPr>
              <w:spacing w:after="0"/>
              <w:jc w:val="right"/>
              <w:rPr>
                <w:szCs w:val="22"/>
              </w:rPr>
            </w:pPr>
            <w:ins w:id="4470" w:author="Steve Barbeaux" w:date="2022-10-10T10:51:00Z">
              <w:r>
                <w:rPr>
                  <w:rFonts w:ascii="Calibri" w:hAnsi="Calibri" w:cs="Calibri"/>
                  <w:color w:val="000000"/>
                  <w:szCs w:val="22"/>
                </w:rPr>
                <w:t>0.81</w:t>
              </w:r>
            </w:ins>
            <w:del w:id="4471" w:author="Steve Barbeaux" w:date="2022-10-10T09:30:00Z">
              <w:r w:rsidDel="006C094F">
                <w:rPr>
                  <w:rFonts w:ascii="Arial" w:hAnsi="Arial" w:cs="Arial"/>
                  <w:sz w:val="20"/>
                </w:rPr>
                <w:delText>0.62</w:delText>
              </w:r>
            </w:del>
          </w:p>
        </w:tc>
        <w:tc>
          <w:tcPr>
            <w:tcW w:w="1102" w:type="pct"/>
            <w:tcBorders>
              <w:top w:val="nil"/>
              <w:left w:val="nil"/>
              <w:bottom w:val="single" w:sz="4" w:space="0" w:color="auto"/>
            </w:tcBorders>
            <w:vAlign w:val="bottom"/>
            <w:tcPrChange w:id="4472" w:author="Steve Barbeaux" w:date="2022-10-10T09:38:00Z">
              <w:tcPr>
                <w:tcW w:w="1011" w:type="pct"/>
                <w:tcBorders>
                  <w:top w:val="nil"/>
                  <w:left w:val="nil"/>
                  <w:bottom w:val="single" w:sz="4" w:space="0" w:color="auto"/>
                </w:tcBorders>
                <w:vAlign w:val="bottom"/>
              </w:tcPr>
            </w:tcPrChange>
          </w:tcPr>
          <w:p w14:paraId="6B7EAFDB" w14:textId="7B36816A" w:rsidR="00C46A54" w:rsidRPr="00A01FE5" w:rsidRDefault="00C46A54" w:rsidP="00C46A54">
            <w:pPr>
              <w:spacing w:after="0"/>
              <w:jc w:val="right"/>
              <w:rPr>
                <w:szCs w:val="22"/>
              </w:rPr>
              <w:pPrChange w:id="4473" w:author="Steve Barbeaux" w:date="2022-10-10T09:19:00Z">
                <w:pPr>
                  <w:spacing w:after="0"/>
                  <w:jc w:val="right"/>
                </w:pPr>
              </w:pPrChange>
            </w:pPr>
            <w:ins w:id="4474" w:author="Steve Barbeaux" w:date="2022-10-10T10:51:00Z">
              <w:r>
                <w:rPr>
                  <w:rFonts w:ascii="Calibri" w:hAnsi="Calibri" w:cs="Calibri"/>
                  <w:color w:val="000000"/>
                  <w:szCs w:val="22"/>
                </w:rPr>
                <w:t>0.84</w:t>
              </w:r>
            </w:ins>
            <w:del w:id="4475" w:author="Steve Barbeaux" w:date="2022-10-10T09:30:00Z">
              <w:r w:rsidDel="006C094F">
                <w:rPr>
                  <w:rFonts w:ascii="Arial" w:hAnsi="Arial" w:cs="Arial"/>
                  <w:sz w:val="20"/>
                </w:rPr>
                <w:delText>0.6</w:delText>
              </w:r>
            </w:del>
            <w:del w:id="4476" w:author="Steve Barbeaux" w:date="2022-10-10T09:19:00Z">
              <w:r w:rsidDel="006C094F">
                <w:rPr>
                  <w:rFonts w:ascii="Arial" w:hAnsi="Arial" w:cs="Arial"/>
                  <w:sz w:val="20"/>
                </w:rPr>
                <w:delText>9</w:delText>
              </w:r>
            </w:del>
          </w:p>
        </w:tc>
      </w:tr>
      <w:tr w:rsidR="00C46A54" w:rsidRPr="001772BA" w14:paraId="6E34DB5C" w14:textId="77777777" w:rsidTr="00C46A54">
        <w:trPr>
          <w:trHeight w:val="257"/>
          <w:jc w:val="center"/>
          <w:trPrChange w:id="4477" w:author="Steve Barbeaux" w:date="2022-10-10T09:38:00Z">
            <w:trPr>
              <w:trHeight w:val="257"/>
              <w:jc w:val="center"/>
            </w:trPr>
          </w:trPrChange>
        </w:trPr>
        <w:tc>
          <w:tcPr>
            <w:tcW w:w="2797" w:type="pct"/>
            <w:tcBorders>
              <w:top w:val="nil"/>
              <w:left w:val="nil"/>
              <w:bottom w:val="single" w:sz="4" w:space="0" w:color="auto"/>
              <w:right w:val="nil"/>
            </w:tcBorders>
            <w:shd w:val="clear" w:color="auto" w:fill="auto"/>
            <w:noWrap/>
            <w:vAlign w:val="bottom"/>
            <w:tcPrChange w:id="4478" w:author="Steve Barbeaux" w:date="2022-10-10T09:38:00Z">
              <w:tcPr>
                <w:tcW w:w="2977" w:type="pct"/>
                <w:tcBorders>
                  <w:top w:val="nil"/>
                  <w:left w:val="nil"/>
                  <w:bottom w:val="single" w:sz="4" w:space="0" w:color="auto"/>
                  <w:right w:val="nil"/>
                </w:tcBorders>
                <w:shd w:val="clear" w:color="auto" w:fill="auto"/>
                <w:noWrap/>
                <w:vAlign w:val="bottom"/>
              </w:tcPr>
            </w:tcPrChange>
          </w:tcPr>
          <w:p w14:paraId="439C9FE6" w14:textId="772C58B9" w:rsidR="00C46A54" w:rsidRPr="00A01FE5" w:rsidRDefault="00C46A54" w:rsidP="00C46A54">
            <w:pPr>
              <w:spacing w:after="0"/>
              <w:rPr>
                <w:szCs w:val="22"/>
              </w:rPr>
            </w:pPr>
            <w:r w:rsidRPr="00693704">
              <w:rPr>
                <w:b/>
                <w:bCs/>
                <w:i/>
                <w:iCs/>
                <w:szCs w:val="22"/>
              </w:rPr>
              <w:t>Sub Total</w:t>
            </w:r>
          </w:p>
        </w:tc>
        <w:tc>
          <w:tcPr>
            <w:tcW w:w="1102" w:type="pct"/>
            <w:tcBorders>
              <w:top w:val="nil"/>
              <w:left w:val="nil"/>
              <w:bottom w:val="single" w:sz="4" w:space="0" w:color="auto"/>
            </w:tcBorders>
            <w:vAlign w:val="bottom"/>
            <w:tcPrChange w:id="4479" w:author="Steve Barbeaux" w:date="2022-10-10T09:38:00Z">
              <w:tcPr>
                <w:tcW w:w="1011" w:type="pct"/>
                <w:gridSpan w:val="3"/>
                <w:tcBorders>
                  <w:top w:val="nil"/>
                  <w:left w:val="nil"/>
                  <w:bottom w:val="single" w:sz="4" w:space="0" w:color="auto"/>
                </w:tcBorders>
                <w:vAlign w:val="bottom"/>
              </w:tcPr>
            </w:tcPrChange>
          </w:tcPr>
          <w:p w14:paraId="6AAF12E5" w14:textId="78F27295" w:rsidR="00C46A54" w:rsidRPr="00A01FE5" w:rsidRDefault="00C46A54" w:rsidP="00C46A54">
            <w:pPr>
              <w:spacing w:after="0"/>
              <w:jc w:val="right"/>
              <w:rPr>
                <w:szCs w:val="22"/>
              </w:rPr>
            </w:pPr>
            <w:ins w:id="4480" w:author="Steve Barbeaux" w:date="2022-10-10T10:51:00Z">
              <w:r>
                <w:rPr>
                  <w:rFonts w:ascii="Calibri" w:hAnsi="Calibri" w:cs="Calibri"/>
                  <w:color w:val="000000"/>
                  <w:szCs w:val="22"/>
                </w:rPr>
                <w:t>454.69</w:t>
              </w:r>
            </w:ins>
            <w:del w:id="4481" w:author="Steve Barbeaux" w:date="2022-10-10T09:23:00Z">
              <w:r w:rsidDel="006C094F">
                <w:rPr>
                  <w:rFonts w:ascii="Arial" w:hAnsi="Arial" w:cs="Arial"/>
                  <w:sz w:val="20"/>
                </w:rPr>
                <w:delText>455.35</w:delText>
              </w:r>
            </w:del>
          </w:p>
        </w:tc>
        <w:tc>
          <w:tcPr>
            <w:tcW w:w="1102" w:type="pct"/>
            <w:tcBorders>
              <w:top w:val="nil"/>
              <w:left w:val="nil"/>
              <w:bottom w:val="single" w:sz="4" w:space="0" w:color="auto"/>
            </w:tcBorders>
            <w:vAlign w:val="bottom"/>
            <w:tcPrChange w:id="4482" w:author="Steve Barbeaux" w:date="2022-10-10T09:38:00Z">
              <w:tcPr>
                <w:tcW w:w="1011" w:type="pct"/>
                <w:tcBorders>
                  <w:top w:val="nil"/>
                  <w:left w:val="nil"/>
                  <w:bottom w:val="single" w:sz="4" w:space="0" w:color="auto"/>
                </w:tcBorders>
                <w:vAlign w:val="bottom"/>
              </w:tcPr>
            </w:tcPrChange>
          </w:tcPr>
          <w:p w14:paraId="5974BAF3" w14:textId="39A180F8" w:rsidR="00C46A54" w:rsidRPr="00A01FE5" w:rsidRDefault="00C46A54" w:rsidP="00C46A54">
            <w:pPr>
              <w:spacing w:after="0"/>
              <w:jc w:val="right"/>
              <w:rPr>
                <w:szCs w:val="22"/>
              </w:rPr>
            </w:pPr>
            <w:ins w:id="4483" w:author="Steve Barbeaux" w:date="2022-10-10T10:51:00Z">
              <w:r>
                <w:rPr>
                  <w:rFonts w:ascii="Calibri" w:hAnsi="Calibri" w:cs="Calibri"/>
                  <w:color w:val="000000"/>
                  <w:szCs w:val="22"/>
                </w:rPr>
                <w:t>473.55</w:t>
              </w:r>
            </w:ins>
            <w:del w:id="4484" w:author="Steve Barbeaux" w:date="2022-10-10T09:22:00Z">
              <w:r w:rsidDel="006C094F">
                <w:rPr>
                  <w:rFonts w:ascii="Arial" w:hAnsi="Arial" w:cs="Arial"/>
                  <w:sz w:val="20"/>
                </w:rPr>
                <w:delText>473.77</w:delText>
              </w:r>
            </w:del>
          </w:p>
        </w:tc>
      </w:tr>
      <w:tr w:rsidR="00C46A54" w:rsidRPr="001772BA" w14:paraId="4E5AF2E4" w14:textId="77777777" w:rsidTr="00C46A54">
        <w:trPr>
          <w:trHeight w:val="257"/>
          <w:jc w:val="center"/>
          <w:trPrChange w:id="4485" w:author="Steve Barbeaux" w:date="2022-10-10T10:51:00Z">
            <w:trPr>
              <w:trHeight w:val="257"/>
              <w:jc w:val="center"/>
            </w:trPr>
          </w:trPrChange>
        </w:trPr>
        <w:tc>
          <w:tcPr>
            <w:tcW w:w="2797" w:type="pct"/>
            <w:tcBorders>
              <w:top w:val="nil"/>
              <w:left w:val="nil"/>
              <w:bottom w:val="nil"/>
              <w:right w:val="nil"/>
            </w:tcBorders>
            <w:shd w:val="clear" w:color="auto" w:fill="auto"/>
            <w:noWrap/>
            <w:vAlign w:val="bottom"/>
            <w:tcPrChange w:id="4486" w:author="Steve Barbeaux" w:date="2022-10-10T10:51:00Z">
              <w:tcPr>
                <w:tcW w:w="2977" w:type="pct"/>
                <w:tcBorders>
                  <w:top w:val="nil"/>
                  <w:left w:val="nil"/>
                  <w:bottom w:val="nil"/>
                  <w:right w:val="nil"/>
                </w:tcBorders>
                <w:shd w:val="clear" w:color="auto" w:fill="auto"/>
                <w:noWrap/>
                <w:vAlign w:val="bottom"/>
              </w:tcPr>
            </w:tcPrChange>
          </w:tcPr>
          <w:p w14:paraId="7CD04584" w14:textId="7D211DE5" w:rsidR="00C46A54" w:rsidRPr="00A01FE5" w:rsidRDefault="00C46A54" w:rsidP="00C46A54">
            <w:pPr>
              <w:spacing w:after="0"/>
              <w:rPr>
                <w:szCs w:val="22"/>
              </w:rPr>
            </w:pPr>
            <w:r w:rsidRPr="00693704">
              <w:rPr>
                <w:szCs w:val="22"/>
              </w:rPr>
              <w:t>-log Penalties</w:t>
            </w:r>
          </w:p>
        </w:tc>
        <w:tc>
          <w:tcPr>
            <w:tcW w:w="1102" w:type="pct"/>
            <w:tcBorders>
              <w:top w:val="nil"/>
              <w:left w:val="nil"/>
              <w:bottom w:val="nil"/>
            </w:tcBorders>
            <w:vAlign w:val="bottom"/>
            <w:tcPrChange w:id="4487" w:author="Steve Barbeaux" w:date="2022-10-10T10:51:00Z">
              <w:tcPr>
                <w:tcW w:w="1011" w:type="pct"/>
                <w:gridSpan w:val="3"/>
                <w:tcBorders>
                  <w:top w:val="nil"/>
                  <w:left w:val="nil"/>
                  <w:bottom w:val="nil"/>
                </w:tcBorders>
              </w:tcPr>
            </w:tcPrChange>
          </w:tcPr>
          <w:p w14:paraId="5D07C4C6" w14:textId="03DD7DDE" w:rsidR="00C46A54" w:rsidRPr="00A01FE5" w:rsidRDefault="00C46A54" w:rsidP="00C46A54">
            <w:pPr>
              <w:spacing w:after="0"/>
              <w:jc w:val="right"/>
              <w:rPr>
                <w:szCs w:val="22"/>
              </w:rPr>
            </w:pPr>
          </w:p>
        </w:tc>
        <w:tc>
          <w:tcPr>
            <w:tcW w:w="1102" w:type="pct"/>
            <w:tcBorders>
              <w:top w:val="nil"/>
              <w:left w:val="nil"/>
              <w:bottom w:val="nil"/>
            </w:tcBorders>
            <w:vAlign w:val="bottom"/>
            <w:tcPrChange w:id="4488" w:author="Steve Barbeaux" w:date="2022-10-10T10:51:00Z">
              <w:tcPr>
                <w:tcW w:w="1011" w:type="pct"/>
                <w:tcBorders>
                  <w:top w:val="nil"/>
                  <w:left w:val="nil"/>
                  <w:bottom w:val="nil"/>
                </w:tcBorders>
              </w:tcPr>
            </w:tcPrChange>
          </w:tcPr>
          <w:p w14:paraId="0E14C875" w14:textId="633263F8" w:rsidR="00C46A54" w:rsidRPr="00A01FE5" w:rsidRDefault="00C46A54" w:rsidP="00C46A54">
            <w:pPr>
              <w:spacing w:after="0"/>
              <w:jc w:val="right"/>
              <w:rPr>
                <w:szCs w:val="22"/>
              </w:rPr>
            </w:pPr>
          </w:p>
        </w:tc>
      </w:tr>
      <w:tr w:rsidR="00C46A54" w:rsidRPr="001772BA" w14:paraId="5629D60B" w14:textId="77777777" w:rsidTr="00C46A54">
        <w:trPr>
          <w:trHeight w:val="258"/>
          <w:jc w:val="center"/>
          <w:trPrChange w:id="4489" w:author="Steve Barbeaux" w:date="2022-10-10T09:38:00Z">
            <w:trPr>
              <w:trHeight w:val="258"/>
              <w:jc w:val="center"/>
            </w:trPr>
          </w:trPrChange>
        </w:trPr>
        <w:tc>
          <w:tcPr>
            <w:tcW w:w="2797" w:type="pct"/>
            <w:tcBorders>
              <w:top w:val="nil"/>
              <w:left w:val="nil"/>
              <w:bottom w:val="nil"/>
              <w:right w:val="nil"/>
            </w:tcBorders>
            <w:shd w:val="clear" w:color="auto" w:fill="auto"/>
            <w:noWrap/>
            <w:vAlign w:val="bottom"/>
            <w:tcPrChange w:id="4490" w:author="Steve Barbeaux" w:date="2022-10-10T09:38:00Z">
              <w:tcPr>
                <w:tcW w:w="2977" w:type="pct"/>
                <w:tcBorders>
                  <w:top w:val="nil"/>
                  <w:left w:val="nil"/>
                  <w:bottom w:val="nil"/>
                  <w:right w:val="nil"/>
                </w:tcBorders>
                <w:shd w:val="clear" w:color="auto" w:fill="auto"/>
                <w:noWrap/>
                <w:vAlign w:val="bottom"/>
              </w:tcPr>
            </w:tcPrChange>
          </w:tcPr>
          <w:p w14:paraId="1224EC1F" w14:textId="68D3C1AB" w:rsidR="00C46A54" w:rsidRPr="00A01FE5" w:rsidRDefault="00C46A54" w:rsidP="00C46A54">
            <w:pPr>
              <w:spacing w:after="0"/>
              <w:rPr>
                <w:b/>
                <w:bCs/>
                <w:i/>
                <w:iCs/>
                <w:szCs w:val="22"/>
              </w:rPr>
            </w:pPr>
            <w:r w:rsidRPr="00693704">
              <w:rPr>
                <w:szCs w:val="22"/>
              </w:rPr>
              <w:t>Recruitment</w:t>
            </w:r>
          </w:p>
        </w:tc>
        <w:tc>
          <w:tcPr>
            <w:tcW w:w="1102" w:type="pct"/>
            <w:tcBorders>
              <w:top w:val="nil"/>
              <w:left w:val="nil"/>
              <w:bottom w:val="nil"/>
            </w:tcBorders>
            <w:vAlign w:val="bottom"/>
            <w:tcPrChange w:id="4491" w:author="Steve Barbeaux" w:date="2022-10-10T09:38:00Z">
              <w:tcPr>
                <w:tcW w:w="1011" w:type="pct"/>
                <w:gridSpan w:val="3"/>
                <w:tcBorders>
                  <w:top w:val="nil"/>
                  <w:left w:val="nil"/>
                  <w:bottom w:val="nil"/>
                </w:tcBorders>
                <w:vAlign w:val="bottom"/>
              </w:tcPr>
            </w:tcPrChange>
          </w:tcPr>
          <w:p w14:paraId="2D832C31" w14:textId="5F6B26D8" w:rsidR="00C46A54" w:rsidRPr="00A01FE5" w:rsidRDefault="00C46A54" w:rsidP="00C46A54">
            <w:pPr>
              <w:spacing w:after="0"/>
              <w:jc w:val="right"/>
              <w:rPr>
                <w:szCs w:val="22"/>
              </w:rPr>
            </w:pPr>
            <w:ins w:id="4492" w:author="Steve Barbeaux" w:date="2022-10-10T10:51:00Z">
              <w:r>
                <w:rPr>
                  <w:rFonts w:ascii="Calibri" w:hAnsi="Calibri" w:cs="Calibri"/>
                  <w:color w:val="000000"/>
                  <w:szCs w:val="22"/>
                </w:rPr>
                <w:t>30.98</w:t>
              </w:r>
            </w:ins>
            <w:del w:id="4493" w:author="Steve Barbeaux" w:date="2022-10-10T09:30:00Z">
              <w:r w:rsidDel="006C094F">
                <w:rPr>
                  <w:rFonts w:ascii="Arial" w:hAnsi="Arial" w:cs="Arial"/>
                  <w:sz w:val="20"/>
                </w:rPr>
                <w:delText>31.04</w:delText>
              </w:r>
            </w:del>
          </w:p>
        </w:tc>
        <w:tc>
          <w:tcPr>
            <w:tcW w:w="1102" w:type="pct"/>
            <w:tcBorders>
              <w:top w:val="nil"/>
              <w:left w:val="nil"/>
              <w:bottom w:val="nil"/>
            </w:tcBorders>
            <w:vAlign w:val="bottom"/>
            <w:tcPrChange w:id="4494" w:author="Steve Barbeaux" w:date="2022-10-10T09:38:00Z">
              <w:tcPr>
                <w:tcW w:w="1011" w:type="pct"/>
                <w:tcBorders>
                  <w:top w:val="nil"/>
                  <w:left w:val="nil"/>
                  <w:bottom w:val="nil"/>
                </w:tcBorders>
                <w:vAlign w:val="bottom"/>
              </w:tcPr>
            </w:tcPrChange>
          </w:tcPr>
          <w:p w14:paraId="1C431FDB" w14:textId="116971D9" w:rsidR="00C46A54" w:rsidRPr="00A01FE5" w:rsidRDefault="00C46A54" w:rsidP="00C46A54">
            <w:pPr>
              <w:spacing w:after="0"/>
              <w:jc w:val="right"/>
              <w:rPr>
                <w:szCs w:val="22"/>
              </w:rPr>
              <w:pPrChange w:id="4495" w:author="Steve Barbeaux" w:date="2022-10-10T09:20:00Z">
                <w:pPr>
                  <w:spacing w:after="0"/>
                  <w:jc w:val="right"/>
                </w:pPr>
              </w:pPrChange>
            </w:pPr>
            <w:ins w:id="4496" w:author="Steve Barbeaux" w:date="2022-10-10T10:51:00Z">
              <w:r>
                <w:rPr>
                  <w:rFonts w:ascii="Calibri" w:hAnsi="Calibri" w:cs="Calibri"/>
                  <w:color w:val="000000"/>
                  <w:szCs w:val="22"/>
                </w:rPr>
                <w:t>30.38</w:t>
              </w:r>
            </w:ins>
            <w:del w:id="4497" w:author="Steve Barbeaux" w:date="2022-10-10T09:20:00Z">
              <w:r w:rsidDel="006C094F">
                <w:rPr>
                  <w:rFonts w:ascii="Arial" w:hAnsi="Arial" w:cs="Arial"/>
                  <w:sz w:val="20"/>
                </w:rPr>
                <w:delText>30.67</w:delText>
              </w:r>
            </w:del>
          </w:p>
        </w:tc>
      </w:tr>
      <w:tr w:rsidR="00C46A54" w:rsidRPr="001772BA" w14:paraId="7D098F0B" w14:textId="77777777" w:rsidTr="00C46A54">
        <w:trPr>
          <w:trHeight w:val="257"/>
          <w:jc w:val="center"/>
          <w:trPrChange w:id="4498" w:author="Steve Barbeaux" w:date="2022-10-10T10:51:00Z">
            <w:trPr>
              <w:trHeight w:val="257"/>
              <w:jc w:val="center"/>
            </w:trPr>
          </w:trPrChange>
        </w:trPr>
        <w:tc>
          <w:tcPr>
            <w:tcW w:w="2797" w:type="pct"/>
            <w:tcBorders>
              <w:top w:val="nil"/>
              <w:left w:val="nil"/>
              <w:bottom w:val="nil"/>
              <w:right w:val="nil"/>
            </w:tcBorders>
            <w:shd w:val="clear" w:color="auto" w:fill="auto"/>
            <w:noWrap/>
            <w:vAlign w:val="bottom"/>
            <w:tcPrChange w:id="4499" w:author="Steve Barbeaux" w:date="2022-10-10T10:51:00Z">
              <w:tcPr>
                <w:tcW w:w="2977" w:type="pct"/>
                <w:tcBorders>
                  <w:top w:val="nil"/>
                  <w:left w:val="nil"/>
                  <w:bottom w:val="nil"/>
                  <w:right w:val="nil"/>
                </w:tcBorders>
                <w:shd w:val="clear" w:color="auto" w:fill="auto"/>
                <w:noWrap/>
                <w:vAlign w:val="bottom"/>
              </w:tcPr>
            </w:tcPrChange>
          </w:tcPr>
          <w:p w14:paraId="1E055AC3" w14:textId="1C14E1A6" w:rsidR="00C46A54" w:rsidRPr="00A01FE5" w:rsidRDefault="00C46A54" w:rsidP="00C46A54">
            <w:pPr>
              <w:spacing w:after="0"/>
              <w:rPr>
                <w:szCs w:val="22"/>
              </w:rPr>
            </w:pPr>
            <w:r w:rsidRPr="00693704">
              <w:rPr>
                <w:szCs w:val="22"/>
              </w:rPr>
              <w:t>Selectivity Constraints</w:t>
            </w:r>
          </w:p>
        </w:tc>
        <w:tc>
          <w:tcPr>
            <w:tcW w:w="1102" w:type="pct"/>
            <w:tcBorders>
              <w:top w:val="nil"/>
              <w:left w:val="nil"/>
              <w:bottom w:val="nil"/>
            </w:tcBorders>
            <w:vAlign w:val="bottom"/>
            <w:tcPrChange w:id="4500" w:author="Steve Barbeaux" w:date="2022-10-10T10:51:00Z">
              <w:tcPr>
                <w:tcW w:w="1011" w:type="pct"/>
                <w:gridSpan w:val="3"/>
                <w:tcBorders>
                  <w:top w:val="nil"/>
                  <w:left w:val="nil"/>
                  <w:bottom w:val="nil"/>
                </w:tcBorders>
              </w:tcPr>
            </w:tcPrChange>
          </w:tcPr>
          <w:p w14:paraId="4E779A7E" w14:textId="4FDD99C3" w:rsidR="00C46A54" w:rsidRPr="00A01FE5" w:rsidRDefault="00C46A54" w:rsidP="00C46A54">
            <w:pPr>
              <w:spacing w:after="0"/>
              <w:jc w:val="right"/>
              <w:rPr>
                <w:szCs w:val="22"/>
              </w:rPr>
            </w:pPr>
          </w:p>
        </w:tc>
        <w:tc>
          <w:tcPr>
            <w:tcW w:w="1102" w:type="pct"/>
            <w:tcBorders>
              <w:top w:val="nil"/>
              <w:left w:val="nil"/>
              <w:bottom w:val="nil"/>
            </w:tcBorders>
            <w:vAlign w:val="bottom"/>
            <w:tcPrChange w:id="4501" w:author="Steve Barbeaux" w:date="2022-10-10T10:51:00Z">
              <w:tcPr>
                <w:tcW w:w="1011" w:type="pct"/>
                <w:tcBorders>
                  <w:top w:val="nil"/>
                  <w:left w:val="nil"/>
                  <w:bottom w:val="nil"/>
                </w:tcBorders>
              </w:tcPr>
            </w:tcPrChange>
          </w:tcPr>
          <w:p w14:paraId="5D6EC1B1" w14:textId="77777777" w:rsidR="00C46A54" w:rsidRPr="00A01FE5" w:rsidRDefault="00C46A54" w:rsidP="00C46A54">
            <w:pPr>
              <w:spacing w:after="0"/>
              <w:jc w:val="right"/>
              <w:rPr>
                <w:szCs w:val="22"/>
              </w:rPr>
            </w:pPr>
          </w:p>
        </w:tc>
      </w:tr>
      <w:tr w:rsidR="00C46A54" w:rsidRPr="001772BA" w14:paraId="3B5F500A" w14:textId="77777777" w:rsidTr="00C46A54">
        <w:trPr>
          <w:trHeight w:val="257"/>
          <w:jc w:val="center"/>
          <w:trPrChange w:id="4502" w:author="Steve Barbeaux" w:date="2022-10-10T09:38:00Z">
            <w:trPr>
              <w:trHeight w:val="257"/>
              <w:jc w:val="center"/>
            </w:trPr>
          </w:trPrChange>
        </w:trPr>
        <w:tc>
          <w:tcPr>
            <w:tcW w:w="2797" w:type="pct"/>
            <w:tcBorders>
              <w:top w:val="nil"/>
              <w:left w:val="nil"/>
              <w:bottom w:val="nil"/>
              <w:right w:val="nil"/>
            </w:tcBorders>
            <w:shd w:val="clear" w:color="auto" w:fill="auto"/>
            <w:noWrap/>
            <w:vAlign w:val="bottom"/>
            <w:tcPrChange w:id="4503" w:author="Steve Barbeaux" w:date="2022-10-10T09:38:00Z">
              <w:tcPr>
                <w:tcW w:w="2977" w:type="pct"/>
                <w:tcBorders>
                  <w:top w:val="nil"/>
                  <w:left w:val="nil"/>
                  <w:bottom w:val="nil"/>
                  <w:right w:val="nil"/>
                </w:tcBorders>
                <w:shd w:val="clear" w:color="auto" w:fill="auto"/>
                <w:noWrap/>
                <w:vAlign w:val="bottom"/>
              </w:tcPr>
            </w:tcPrChange>
          </w:tcPr>
          <w:p w14:paraId="72C1A0D7" w14:textId="68215593" w:rsidR="00C46A54" w:rsidRPr="00A01FE5" w:rsidRDefault="00C46A54" w:rsidP="00C46A54">
            <w:pPr>
              <w:spacing w:after="0"/>
              <w:jc w:val="right"/>
              <w:rPr>
                <w:szCs w:val="22"/>
              </w:rPr>
            </w:pPr>
            <w:r w:rsidRPr="00693704">
              <w:rPr>
                <w:szCs w:val="22"/>
              </w:rPr>
              <w:t>Survey</w:t>
            </w:r>
          </w:p>
        </w:tc>
        <w:tc>
          <w:tcPr>
            <w:tcW w:w="1102" w:type="pct"/>
            <w:tcBorders>
              <w:top w:val="nil"/>
              <w:left w:val="nil"/>
              <w:bottom w:val="nil"/>
            </w:tcBorders>
            <w:vAlign w:val="bottom"/>
            <w:tcPrChange w:id="4504" w:author="Steve Barbeaux" w:date="2022-10-10T09:38:00Z">
              <w:tcPr>
                <w:tcW w:w="1011" w:type="pct"/>
                <w:gridSpan w:val="3"/>
                <w:tcBorders>
                  <w:top w:val="nil"/>
                  <w:left w:val="nil"/>
                  <w:bottom w:val="nil"/>
                </w:tcBorders>
                <w:vAlign w:val="bottom"/>
              </w:tcPr>
            </w:tcPrChange>
          </w:tcPr>
          <w:p w14:paraId="09443E16" w14:textId="5D5EB01B" w:rsidR="00C46A54" w:rsidRPr="00A01FE5" w:rsidRDefault="00C46A54" w:rsidP="00C46A54">
            <w:pPr>
              <w:spacing w:after="0"/>
              <w:jc w:val="right"/>
              <w:rPr>
                <w:szCs w:val="22"/>
              </w:rPr>
              <w:pPrChange w:id="4505" w:author="Steve Barbeaux" w:date="2022-10-10T09:37:00Z">
                <w:pPr>
                  <w:spacing w:after="0"/>
                  <w:jc w:val="right"/>
                </w:pPr>
              </w:pPrChange>
            </w:pPr>
            <w:ins w:id="4506" w:author="Steve Barbeaux" w:date="2022-10-10T10:51:00Z">
              <w:r>
                <w:rPr>
                  <w:rFonts w:ascii="Calibri" w:hAnsi="Calibri" w:cs="Calibri"/>
                  <w:color w:val="000000"/>
                  <w:szCs w:val="22"/>
                </w:rPr>
                <w:t>12.35</w:t>
              </w:r>
            </w:ins>
            <w:del w:id="4507" w:author="Steve Barbeaux" w:date="2022-10-10T09:30:00Z">
              <w:r w:rsidDel="006C094F">
                <w:rPr>
                  <w:rFonts w:ascii="Arial" w:hAnsi="Arial" w:cs="Arial"/>
                  <w:sz w:val="20"/>
                </w:rPr>
                <w:delText>12.07</w:delText>
              </w:r>
            </w:del>
          </w:p>
        </w:tc>
        <w:tc>
          <w:tcPr>
            <w:tcW w:w="1102" w:type="pct"/>
            <w:tcBorders>
              <w:top w:val="nil"/>
              <w:left w:val="nil"/>
              <w:bottom w:val="nil"/>
            </w:tcBorders>
            <w:vAlign w:val="bottom"/>
            <w:tcPrChange w:id="4508" w:author="Steve Barbeaux" w:date="2022-10-10T09:38:00Z">
              <w:tcPr>
                <w:tcW w:w="1011" w:type="pct"/>
                <w:tcBorders>
                  <w:top w:val="nil"/>
                  <w:left w:val="nil"/>
                  <w:bottom w:val="nil"/>
                </w:tcBorders>
                <w:vAlign w:val="bottom"/>
              </w:tcPr>
            </w:tcPrChange>
          </w:tcPr>
          <w:p w14:paraId="1A0E8DB6" w14:textId="7E631B5D" w:rsidR="00C46A54" w:rsidRPr="00A01FE5" w:rsidRDefault="00C46A54" w:rsidP="00C46A54">
            <w:pPr>
              <w:spacing w:after="0"/>
              <w:jc w:val="right"/>
              <w:rPr>
                <w:szCs w:val="22"/>
              </w:rPr>
            </w:pPr>
            <w:ins w:id="4509" w:author="Steve Barbeaux" w:date="2022-10-10T10:51:00Z">
              <w:r>
                <w:rPr>
                  <w:rFonts w:ascii="Calibri" w:hAnsi="Calibri" w:cs="Calibri"/>
                  <w:color w:val="000000"/>
                  <w:szCs w:val="22"/>
                </w:rPr>
                <w:t>13.95</w:t>
              </w:r>
            </w:ins>
            <w:del w:id="4510" w:author="Steve Barbeaux" w:date="2022-10-10T09:21:00Z">
              <w:r w:rsidDel="006C094F">
                <w:rPr>
                  <w:rFonts w:ascii="Arial" w:hAnsi="Arial" w:cs="Arial"/>
                  <w:sz w:val="20"/>
                </w:rPr>
                <w:delText>13.82</w:delText>
              </w:r>
            </w:del>
          </w:p>
        </w:tc>
      </w:tr>
      <w:tr w:rsidR="00C46A54" w:rsidRPr="001772BA" w14:paraId="725264CE" w14:textId="77777777" w:rsidTr="00C46A54">
        <w:trPr>
          <w:trHeight w:val="257"/>
          <w:jc w:val="center"/>
          <w:trPrChange w:id="4511" w:author="Steve Barbeaux" w:date="2022-10-10T09:38:00Z">
            <w:trPr>
              <w:trHeight w:val="257"/>
              <w:jc w:val="center"/>
            </w:trPr>
          </w:trPrChange>
        </w:trPr>
        <w:tc>
          <w:tcPr>
            <w:tcW w:w="2797" w:type="pct"/>
            <w:tcBorders>
              <w:top w:val="nil"/>
              <w:left w:val="nil"/>
              <w:bottom w:val="nil"/>
              <w:right w:val="nil"/>
            </w:tcBorders>
            <w:shd w:val="clear" w:color="auto" w:fill="auto"/>
            <w:noWrap/>
            <w:vAlign w:val="bottom"/>
            <w:tcPrChange w:id="4512" w:author="Steve Barbeaux" w:date="2022-10-10T09:38:00Z">
              <w:tcPr>
                <w:tcW w:w="2977" w:type="pct"/>
                <w:tcBorders>
                  <w:top w:val="nil"/>
                  <w:left w:val="nil"/>
                  <w:bottom w:val="nil"/>
                  <w:right w:val="nil"/>
                </w:tcBorders>
                <w:shd w:val="clear" w:color="auto" w:fill="auto"/>
                <w:noWrap/>
                <w:vAlign w:val="bottom"/>
              </w:tcPr>
            </w:tcPrChange>
          </w:tcPr>
          <w:p w14:paraId="528E7011" w14:textId="2DDC1C7C" w:rsidR="00C46A54" w:rsidRPr="00A01FE5" w:rsidRDefault="00C46A54" w:rsidP="00C46A54">
            <w:pPr>
              <w:spacing w:after="0"/>
              <w:jc w:val="right"/>
              <w:rPr>
                <w:szCs w:val="22"/>
              </w:rPr>
            </w:pPr>
            <w:r w:rsidRPr="00693704">
              <w:rPr>
                <w:szCs w:val="22"/>
              </w:rPr>
              <w:t>Fishery</w:t>
            </w:r>
          </w:p>
        </w:tc>
        <w:tc>
          <w:tcPr>
            <w:tcW w:w="1102" w:type="pct"/>
            <w:tcBorders>
              <w:top w:val="nil"/>
              <w:left w:val="nil"/>
              <w:bottom w:val="nil"/>
            </w:tcBorders>
            <w:vAlign w:val="bottom"/>
            <w:tcPrChange w:id="4513" w:author="Steve Barbeaux" w:date="2022-10-10T09:38:00Z">
              <w:tcPr>
                <w:tcW w:w="1011" w:type="pct"/>
                <w:gridSpan w:val="3"/>
                <w:tcBorders>
                  <w:top w:val="nil"/>
                  <w:left w:val="nil"/>
                  <w:bottom w:val="nil"/>
                </w:tcBorders>
                <w:vAlign w:val="bottom"/>
              </w:tcPr>
            </w:tcPrChange>
          </w:tcPr>
          <w:p w14:paraId="3D6E0D40" w14:textId="7E09CF1A" w:rsidR="00C46A54" w:rsidRPr="00A01FE5" w:rsidRDefault="00C46A54" w:rsidP="00C46A54">
            <w:pPr>
              <w:spacing w:after="0"/>
              <w:jc w:val="right"/>
              <w:rPr>
                <w:szCs w:val="22"/>
              </w:rPr>
            </w:pPr>
            <w:ins w:id="4514" w:author="Steve Barbeaux" w:date="2022-10-10T10:51:00Z">
              <w:r>
                <w:rPr>
                  <w:rFonts w:ascii="Calibri" w:hAnsi="Calibri" w:cs="Calibri"/>
                  <w:color w:val="000000"/>
                  <w:szCs w:val="22"/>
                </w:rPr>
                <w:t>14.64</w:t>
              </w:r>
            </w:ins>
            <w:del w:id="4515" w:author="Steve Barbeaux" w:date="2022-10-10T09:30:00Z">
              <w:r w:rsidDel="006C094F">
                <w:rPr>
                  <w:rFonts w:ascii="Arial" w:hAnsi="Arial" w:cs="Arial"/>
                  <w:sz w:val="20"/>
                </w:rPr>
                <w:delText>14.92</w:delText>
              </w:r>
            </w:del>
          </w:p>
        </w:tc>
        <w:tc>
          <w:tcPr>
            <w:tcW w:w="1102" w:type="pct"/>
            <w:tcBorders>
              <w:top w:val="nil"/>
              <w:left w:val="nil"/>
              <w:bottom w:val="nil"/>
            </w:tcBorders>
            <w:vAlign w:val="bottom"/>
            <w:tcPrChange w:id="4516" w:author="Steve Barbeaux" w:date="2022-10-10T09:38:00Z">
              <w:tcPr>
                <w:tcW w:w="1011" w:type="pct"/>
                <w:tcBorders>
                  <w:top w:val="nil"/>
                  <w:left w:val="nil"/>
                  <w:bottom w:val="nil"/>
                </w:tcBorders>
                <w:vAlign w:val="bottom"/>
              </w:tcPr>
            </w:tcPrChange>
          </w:tcPr>
          <w:p w14:paraId="41FF1842" w14:textId="18C4737F" w:rsidR="00C46A54" w:rsidRPr="00A01FE5" w:rsidRDefault="00C46A54" w:rsidP="00C46A54">
            <w:pPr>
              <w:spacing w:after="0"/>
              <w:jc w:val="right"/>
              <w:rPr>
                <w:szCs w:val="22"/>
              </w:rPr>
            </w:pPr>
            <w:ins w:id="4517" w:author="Steve Barbeaux" w:date="2022-10-10T10:51:00Z">
              <w:r>
                <w:rPr>
                  <w:rFonts w:ascii="Calibri" w:hAnsi="Calibri" w:cs="Calibri"/>
                  <w:color w:val="000000"/>
                  <w:szCs w:val="22"/>
                </w:rPr>
                <w:t>16.08</w:t>
              </w:r>
            </w:ins>
            <w:del w:id="4518" w:author="Steve Barbeaux" w:date="2022-10-10T09:30:00Z">
              <w:r w:rsidDel="006C094F">
                <w:rPr>
                  <w:rFonts w:ascii="Arial" w:hAnsi="Arial" w:cs="Arial"/>
                  <w:sz w:val="20"/>
                </w:rPr>
                <w:delText>16.</w:delText>
              </w:r>
            </w:del>
            <w:del w:id="4519" w:author="Steve Barbeaux" w:date="2022-10-10T09:20:00Z">
              <w:r w:rsidDel="006C094F">
                <w:rPr>
                  <w:rFonts w:ascii="Arial" w:hAnsi="Arial" w:cs="Arial"/>
                  <w:sz w:val="20"/>
                </w:rPr>
                <w:delText>39</w:delText>
              </w:r>
            </w:del>
          </w:p>
        </w:tc>
      </w:tr>
      <w:tr w:rsidR="00C46A54" w:rsidRPr="001772BA" w:rsidDel="00070C88" w14:paraId="6B550674" w14:textId="0F99C102" w:rsidTr="00C46A54">
        <w:trPr>
          <w:trHeight w:val="257"/>
          <w:jc w:val="center"/>
          <w:del w:id="4520" w:author="Steve Barbeaux" w:date="2022-10-10T09:38:00Z"/>
          <w:trPrChange w:id="4521" w:author="Steve Barbeaux" w:date="2022-10-10T09:38:00Z">
            <w:trPr>
              <w:trHeight w:val="257"/>
              <w:jc w:val="center"/>
            </w:trPr>
          </w:trPrChange>
        </w:trPr>
        <w:tc>
          <w:tcPr>
            <w:tcW w:w="2797" w:type="pct"/>
            <w:tcBorders>
              <w:top w:val="nil"/>
              <w:left w:val="nil"/>
              <w:right w:val="nil"/>
            </w:tcBorders>
            <w:shd w:val="clear" w:color="auto" w:fill="auto"/>
            <w:noWrap/>
            <w:vAlign w:val="bottom"/>
            <w:tcPrChange w:id="4522" w:author="Steve Barbeaux" w:date="2022-10-10T09:38:00Z">
              <w:tcPr>
                <w:tcW w:w="2977" w:type="pct"/>
                <w:tcBorders>
                  <w:top w:val="nil"/>
                  <w:left w:val="nil"/>
                  <w:right w:val="nil"/>
                </w:tcBorders>
                <w:shd w:val="clear" w:color="auto" w:fill="auto"/>
                <w:noWrap/>
                <w:vAlign w:val="bottom"/>
              </w:tcPr>
            </w:tcPrChange>
          </w:tcPr>
          <w:p w14:paraId="5DF221F4" w14:textId="1976440F" w:rsidR="00C46A54" w:rsidRPr="00A01FE5" w:rsidDel="00070C88" w:rsidRDefault="00C46A54" w:rsidP="00C46A54">
            <w:pPr>
              <w:spacing w:after="0"/>
              <w:jc w:val="right"/>
              <w:rPr>
                <w:del w:id="4523" w:author="Steve Barbeaux" w:date="2022-10-10T09:38:00Z"/>
                <w:szCs w:val="22"/>
              </w:rPr>
            </w:pPr>
            <w:del w:id="4524" w:author="Steve Barbeaux" w:date="2022-10-10T09:35:00Z">
              <w:r w:rsidRPr="00693704" w:rsidDel="00070C88">
                <w:rPr>
                  <w:szCs w:val="22"/>
                </w:rPr>
                <w:delText>Prior</w:delText>
              </w:r>
            </w:del>
          </w:p>
        </w:tc>
        <w:tc>
          <w:tcPr>
            <w:tcW w:w="1102" w:type="pct"/>
            <w:tcBorders>
              <w:top w:val="nil"/>
              <w:left w:val="nil"/>
            </w:tcBorders>
            <w:vAlign w:val="bottom"/>
            <w:tcPrChange w:id="4525" w:author="Steve Barbeaux" w:date="2022-10-10T09:38:00Z">
              <w:tcPr>
                <w:tcW w:w="1011" w:type="pct"/>
                <w:gridSpan w:val="3"/>
                <w:tcBorders>
                  <w:top w:val="nil"/>
                  <w:left w:val="nil"/>
                </w:tcBorders>
                <w:vAlign w:val="bottom"/>
              </w:tcPr>
            </w:tcPrChange>
          </w:tcPr>
          <w:p w14:paraId="2D0D75DE" w14:textId="438F97D1" w:rsidR="00C46A54" w:rsidRPr="00A01FE5" w:rsidDel="00070C88" w:rsidRDefault="00C46A54" w:rsidP="00C46A54">
            <w:pPr>
              <w:spacing w:after="0"/>
              <w:jc w:val="right"/>
              <w:rPr>
                <w:del w:id="4526" w:author="Steve Barbeaux" w:date="2022-10-10T09:38:00Z"/>
                <w:szCs w:val="22"/>
              </w:rPr>
            </w:pPr>
            <w:ins w:id="4527" w:author="Steve Barbeaux" w:date="2022-10-10T10:51:00Z">
              <w:r>
                <w:rPr>
                  <w:rFonts w:ascii="Calibri" w:hAnsi="Calibri" w:cs="Calibri"/>
                  <w:color w:val="000000"/>
                  <w:szCs w:val="22"/>
                </w:rPr>
                <w:t>0.01</w:t>
              </w:r>
            </w:ins>
            <w:del w:id="4528" w:author="Steve Barbeaux" w:date="2022-10-10T09:30:00Z">
              <w:r w:rsidDel="006C094F">
                <w:rPr>
                  <w:rFonts w:ascii="Arial" w:hAnsi="Arial" w:cs="Arial"/>
                  <w:sz w:val="20"/>
                </w:rPr>
                <w:delText>0.03</w:delText>
              </w:r>
            </w:del>
          </w:p>
        </w:tc>
        <w:tc>
          <w:tcPr>
            <w:tcW w:w="1102" w:type="pct"/>
            <w:tcBorders>
              <w:top w:val="nil"/>
              <w:left w:val="nil"/>
            </w:tcBorders>
            <w:vAlign w:val="bottom"/>
            <w:tcPrChange w:id="4529" w:author="Steve Barbeaux" w:date="2022-10-10T09:38:00Z">
              <w:tcPr>
                <w:tcW w:w="1011" w:type="pct"/>
                <w:tcBorders>
                  <w:top w:val="nil"/>
                  <w:left w:val="nil"/>
                </w:tcBorders>
                <w:vAlign w:val="bottom"/>
              </w:tcPr>
            </w:tcPrChange>
          </w:tcPr>
          <w:p w14:paraId="786F9286" w14:textId="40EA1234" w:rsidR="00C46A54" w:rsidRPr="00A01FE5" w:rsidDel="00070C88" w:rsidRDefault="00C46A54" w:rsidP="00C46A54">
            <w:pPr>
              <w:spacing w:after="0"/>
              <w:jc w:val="right"/>
              <w:rPr>
                <w:del w:id="4530" w:author="Steve Barbeaux" w:date="2022-10-10T09:38:00Z"/>
                <w:szCs w:val="22"/>
              </w:rPr>
            </w:pPr>
            <w:ins w:id="4531" w:author="Steve Barbeaux" w:date="2022-10-10T10:51:00Z">
              <w:r>
                <w:rPr>
                  <w:rFonts w:ascii="Calibri" w:hAnsi="Calibri" w:cs="Calibri"/>
                  <w:color w:val="000000"/>
                  <w:szCs w:val="22"/>
                </w:rPr>
                <w:t>25.39</w:t>
              </w:r>
            </w:ins>
            <w:del w:id="4532" w:author="Steve Barbeaux" w:date="2022-10-10T09:30:00Z">
              <w:r w:rsidDel="006C094F">
                <w:rPr>
                  <w:rFonts w:ascii="Arial" w:hAnsi="Arial" w:cs="Arial"/>
                  <w:sz w:val="20"/>
                </w:rPr>
                <w:delText>25.00</w:delText>
              </w:r>
            </w:del>
          </w:p>
        </w:tc>
      </w:tr>
      <w:tr w:rsidR="00C46A54" w:rsidRPr="001772BA" w14:paraId="7E3FEB01" w14:textId="77777777" w:rsidTr="00C46A54">
        <w:trPr>
          <w:trHeight w:val="257"/>
          <w:jc w:val="center"/>
          <w:trPrChange w:id="4533" w:author="Steve Barbeaux" w:date="2022-10-10T09:38:00Z">
            <w:trPr>
              <w:trHeight w:val="257"/>
              <w:jc w:val="center"/>
            </w:trPr>
          </w:trPrChange>
        </w:trPr>
        <w:tc>
          <w:tcPr>
            <w:tcW w:w="2797" w:type="pct"/>
            <w:tcBorders>
              <w:top w:val="nil"/>
              <w:left w:val="nil"/>
              <w:right w:val="nil"/>
            </w:tcBorders>
            <w:shd w:val="clear" w:color="auto" w:fill="auto"/>
            <w:noWrap/>
            <w:vAlign w:val="bottom"/>
            <w:tcPrChange w:id="4534" w:author="Steve Barbeaux" w:date="2022-10-10T09:38:00Z">
              <w:tcPr>
                <w:tcW w:w="2977" w:type="pct"/>
                <w:gridSpan w:val="2"/>
                <w:tcBorders>
                  <w:top w:val="nil"/>
                  <w:left w:val="nil"/>
                  <w:right w:val="nil"/>
                </w:tcBorders>
                <w:shd w:val="clear" w:color="auto" w:fill="auto"/>
                <w:noWrap/>
                <w:vAlign w:val="bottom"/>
              </w:tcPr>
            </w:tcPrChange>
          </w:tcPr>
          <w:p w14:paraId="37E58002" w14:textId="77DE6147" w:rsidR="00C46A54" w:rsidRPr="00A01FE5" w:rsidRDefault="00C46A54" w:rsidP="00C46A54">
            <w:pPr>
              <w:spacing w:after="0"/>
              <w:jc w:val="right"/>
              <w:rPr>
                <w:szCs w:val="22"/>
              </w:rPr>
            </w:pPr>
            <w:ins w:id="4535" w:author="Steve Barbeaux" w:date="2022-10-10T09:35:00Z">
              <w:r w:rsidRPr="00693704">
                <w:rPr>
                  <w:szCs w:val="22"/>
                </w:rPr>
                <w:t>Prior</w:t>
              </w:r>
            </w:ins>
            <w:del w:id="4536" w:author="Steve Barbeaux" w:date="2022-10-10T09:35:00Z">
              <w:r w:rsidRPr="00693704" w:rsidDel="00070C88">
                <w:rPr>
                  <w:szCs w:val="22"/>
                </w:rPr>
                <w:delText>Fpen</w:delText>
              </w:r>
            </w:del>
          </w:p>
        </w:tc>
        <w:tc>
          <w:tcPr>
            <w:tcW w:w="1102" w:type="pct"/>
            <w:tcBorders>
              <w:top w:val="nil"/>
              <w:left w:val="nil"/>
            </w:tcBorders>
            <w:vAlign w:val="bottom"/>
            <w:tcPrChange w:id="4537" w:author="Steve Barbeaux" w:date="2022-10-10T09:38:00Z">
              <w:tcPr>
                <w:tcW w:w="1011" w:type="pct"/>
                <w:tcBorders>
                  <w:top w:val="nil"/>
                  <w:left w:val="nil"/>
                </w:tcBorders>
              </w:tcPr>
            </w:tcPrChange>
          </w:tcPr>
          <w:p w14:paraId="7A6CADE8" w14:textId="33F9314D" w:rsidR="00C46A54" w:rsidRPr="00A01FE5" w:rsidRDefault="00C46A54" w:rsidP="00C46A54">
            <w:pPr>
              <w:spacing w:after="0"/>
              <w:jc w:val="right"/>
              <w:rPr>
                <w:szCs w:val="22"/>
              </w:rPr>
              <w:pPrChange w:id="4538" w:author="Steve Barbeaux" w:date="2022-10-10T09:37:00Z">
                <w:pPr>
                  <w:spacing w:after="0"/>
                  <w:jc w:val="right"/>
                </w:pPr>
              </w:pPrChange>
            </w:pPr>
            <w:ins w:id="4539" w:author="Steve Barbeaux" w:date="2022-10-10T10:51:00Z">
              <w:r>
                <w:rPr>
                  <w:rFonts w:ascii="Calibri" w:hAnsi="Calibri" w:cs="Calibri"/>
                  <w:color w:val="000000"/>
                  <w:szCs w:val="22"/>
                </w:rPr>
                <w:t>0.002</w:t>
              </w:r>
            </w:ins>
            <w:del w:id="4540" w:author="Steve Barbeaux" w:date="2022-10-10T09:30:00Z">
              <w:r w:rsidRPr="00F80E9E" w:rsidDel="006C094F">
                <w:delText>0.00</w:delText>
              </w:r>
            </w:del>
          </w:p>
        </w:tc>
        <w:tc>
          <w:tcPr>
            <w:tcW w:w="1102" w:type="pct"/>
            <w:tcBorders>
              <w:top w:val="nil"/>
              <w:left w:val="nil"/>
            </w:tcBorders>
            <w:vAlign w:val="bottom"/>
            <w:tcPrChange w:id="4541" w:author="Steve Barbeaux" w:date="2022-10-10T09:38:00Z">
              <w:tcPr>
                <w:tcW w:w="1011" w:type="pct"/>
                <w:gridSpan w:val="2"/>
                <w:tcBorders>
                  <w:top w:val="nil"/>
                  <w:left w:val="nil"/>
                </w:tcBorders>
              </w:tcPr>
            </w:tcPrChange>
          </w:tcPr>
          <w:p w14:paraId="36588DAD" w14:textId="667D8507" w:rsidR="00C46A54" w:rsidRPr="00A01FE5" w:rsidRDefault="00C46A54" w:rsidP="00C46A54">
            <w:pPr>
              <w:spacing w:after="0"/>
              <w:jc w:val="right"/>
              <w:rPr>
                <w:szCs w:val="22"/>
              </w:rPr>
              <w:pPrChange w:id="4542" w:author="Steve Barbeaux" w:date="2022-10-10T09:21:00Z">
                <w:pPr>
                  <w:spacing w:after="0"/>
                  <w:jc w:val="right"/>
                </w:pPr>
              </w:pPrChange>
            </w:pPr>
            <w:ins w:id="4543" w:author="Steve Barbeaux" w:date="2022-10-10T10:51:00Z">
              <w:r>
                <w:rPr>
                  <w:rFonts w:ascii="Calibri" w:hAnsi="Calibri" w:cs="Calibri"/>
                  <w:color w:val="000000"/>
                  <w:szCs w:val="22"/>
                </w:rPr>
                <w:t>0.002</w:t>
              </w:r>
            </w:ins>
            <w:del w:id="4544" w:author="Steve Barbeaux" w:date="2022-10-10T09:21:00Z">
              <w:r w:rsidRPr="00F80E9E" w:rsidDel="006C094F">
                <w:delText>0.00</w:delText>
              </w:r>
            </w:del>
          </w:p>
        </w:tc>
      </w:tr>
      <w:tr w:rsidR="00C46A54" w:rsidRPr="001772BA" w14:paraId="779B5F31" w14:textId="77777777" w:rsidTr="00C46A54">
        <w:trPr>
          <w:trHeight w:val="257"/>
          <w:jc w:val="center"/>
          <w:trPrChange w:id="4545" w:author="Steve Barbeaux" w:date="2022-10-10T09:41:00Z">
            <w:trPr>
              <w:trHeight w:val="257"/>
              <w:jc w:val="center"/>
            </w:trPr>
          </w:trPrChange>
        </w:trPr>
        <w:tc>
          <w:tcPr>
            <w:tcW w:w="2797" w:type="pct"/>
            <w:tcBorders>
              <w:top w:val="nil"/>
              <w:left w:val="nil"/>
              <w:right w:val="nil"/>
            </w:tcBorders>
            <w:shd w:val="clear" w:color="auto" w:fill="auto"/>
            <w:noWrap/>
            <w:vAlign w:val="bottom"/>
            <w:tcPrChange w:id="4546" w:author="Steve Barbeaux" w:date="2022-10-10T09:41:00Z">
              <w:tcPr>
                <w:tcW w:w="2977" w:type="pct"/>
                <w:gridSpan w:val="2"/>
                <w:tcBorders>
                  <w:top w:val="nil"/>
                  <w:left w:val="nil"/>
                  <w:bottom w:val="single" w:sz="4" w:space="0" w:color="auto"/>
                  <w:right w:val="nil"/>
                </w:tcBorders>
                <w:shd w:val="clear" w:color="auto" w:fill="auto"/>
                <w:noWrap/>
                <w:vAlign w:val="bottom"/>
              </w:tcPr>
            </w:tcPrChange>
          </w:tcPr>
          <w:p w14:paraId="7527784D" w14:textId="3F96663E" w:rsidR="00C46A54" w:rsidRPr="00A01FE5" w:rsidRDefault="00C46A54" w:rsidP="00C46A54">
            <w:pPr>
              <w:spacing w:after="0"/>
              <w:jc w:val="right"/>
              <w:rPr>
                <w:szCs w:val="22"/>
              </w:rPr>
            </w:pPr>
            <w:proofErr w:type="spellStart"/>
            <w:ins w:id="4547" w:author="Steve Barbeaux" w:date="2022-10-10T09:35:00Z">
              <w:r w:rsidRPr="00693704">
                <w:rPr>
                  <w:szCs w:val="22"/>
                </w:rPr>
                <w:t>Fpen</w:t>
              </w:r>
            </w:ins>
            <w:proofErr w:type="spellEnd"/>
            <w:del w:id="4548" w:author="Steve Barbeaux" w:date="2022-10-10T09:35:00Z">
              <w:r w:rsidRPr="00693704" w:rsidDel="00070C88">
                <w:rPr>
                  <w:szCs w:val="22"/>
                </w:rPr>
                <w:delText>Residual</w:delText>
              </w:r>
            </w:del>
          </w:p>
        </w:tc>
        <w:tc>
          <w:tcPr>
            <w:tcW w:w="1102" w:type="pct"/>
            <w:tcBorders>
              <w:top w:val="nil"/>
              <w:left w:val="nil"/>
            </w:tcBorders>
            <w:vAlign w:val="bottom"/>
            <w:tcPrChange w:id="4549" w:author="Steve Barbeaux" w:date="2022-10-10T09:41:00Z">
              <w:tcPr>
                <w:tcW w:w="1011" w:type="pct"/>
                <w:tcBorders>
                  <w:top w:val="nil"/>
                  <w:left w:val="nil"/>
                  <w:bottom w:val="single" w:sz="4" w:space="0" w:color="auto"/>
                </w:tcBorders>
                <w:vAlign w:val="bottom"/>
              </w:tcPr>
            </w:tcPrChange>
          </w:tcPr>
          <w:p w14:paraId="063F1464" w14:textId="7606E08B" w:rsidR="00C46A54" w:rsidRPr="00A01FE5" w:rsidRDefault="00C46A54" w:rsidP="00C46A54">
            <w:pPr>
              <w:spacing w:after="0"/>
              <w:jc w:val="right"/>
              <w:rPr>
                <w:szCs w:val="22"/>
              </w:rPr>
            </w:pPr>
            <w:ins w:id="4550" w:author="Steve Barbeaux" w:date="2022-10-10T10:51:00Z">
              <w:r>
                <w:rPr>
                  <w:rFonts w:ascii="Calibri" w:hAnsi="Calibri" w:cs="Calibri"/>
                  <w:color w:val="000000"/>
                  <w:szCs w:val="22"/>
                </w:rPr>
                <w:t>0.07</w:t>
              </w:r>
            </w:ins>
            <w:del w:id="4551" w:author="Steve Barbeaux" w:date="2022-10-10T09:30:00Z">
              <w:r w:rsidDel="006C094F">
                <w:rPr>
                  <w:rFonts w:ascii="Arial" w:hAnsi="Arial" w:cs="Arial"/>
                  <w:sz w:val="20"/>
                </w:rPr>
                <w:delText>0.07</w:delText>
              </w:r>
            </w:del>
          </w:p>
        </w:tc>
        <w:tc>
          <w:tcPr>
            <w:tcW w:w="1102" w:type="pct"/>
            <w:tcBorders>
              <w:top w:val="nil"/>
              <w:left w:val="nil"/>
            </w:tcBorders>
            <w:vAlign w:val="bottom"/>
            <w:tcPrChange w:id="4552" w:author="Steve Barbeaux" w:date="2022-10-10T09:41:00Z">
              <w:tcPr>
                <w:tcW w:w="1011" w:type="pct"/>
                <w:gridSpan w:val="2"/>
                <w:tcBorders>
                  <w:top w:val="nil"/>
                  <w:left w:val="nil"/>
                  <w:bottom w:val="single" w:sz="4" w:space="0" w:color="auto"/>
                </w:tcBorders>
                <w:vAlign w:val="bottom"/>
              </w:tcPr>
            </w:tcPrChange>
          </w:tcPr>
          <w:p w14:paraId="3CFE01E4" w14:textId="6FF3FA93" w:rsidR="00C46A54" w:rsidRPr="00A01FE5" w:rsidRDefault="00C46A54" w:rsidP="00C46A54">
            <w:pPr>
              <w:spacing w:after="0"/>
              <w:jc w:val="right"/>
              <w:rPr>
                <w:szCs w:val="22"/>
              </w:rPr>
              <w:pPrChange w:id="4553" w:author="Steve Barbeaux" w:date="2022-10-10T09:21:00Z">
                <w:pPr>
                  <w:spacing w:after="0"/>
                  <w:jc w:val="right"/>
                </w:pPr>
              </w:pPrChange>
            </w:pPr>
            <w:ins w:id="4554" w:author="Steve Barbeaux" w:date="2022-10-10T10:51:00Z">
              <w:r>
                <w:rPr>
                  <w:rFonts w:ascii="Calibri" w:hAnsi="Calibri" w:cs="Calibri"/>
                  <w:color w:val="000000"/>
                  <w:szCs w:val="22"/>
                </w:rPr>
                <w:t>0.17</w:t>
              </w:r>
            </w:ins>
            <w:del w:id="4555" w:author="Steve Barbeaux" w:date="2022-10-10T09:30:00Z">
              <w:r w:rsidDel="006C094F">
                <w:rPr>
                  <w:rFonts w:ascii="Arial" w:hAnsi="Arial" w:cs="Arial"/>
                  <w:sz w:val="20"/>
                </w:rPr>
                <w:delText>0.</w:delText>
              </w:r>
            </w:del>
            <w:del w:id="4556" w:author="Steve Barbeaux" w:date="2022-10-10T09:21:00Z">
              <w:r w:rsidDel="006C094F">
                <w:rPr>
                  <w:rFonts w:ascii="Arial" w:hAnsi="Arial" w:cs="Arial"/>
                  <w:sz w:val="20"/>
                </w:rPr>
                <w:delText>13</w:delText>
              </w:r>
            </w:del>
          </w:p>
        </w:tc>
      </w:tr>
      <w:tr w:rsidR="00C46A54" w:rsidRPr="001772BA" w14:paraId="0C87A5E6" w14:textId="77777777" w:rsidTr="00C46A54">
        <w:trPr>
          <w:trHeight w:val="257"/>
          <w:jc w:val="center"/>
          <w:ins w:id="4557" w:author="Steve Barbeaux" w:date="2022-10-10T09:34:00Z"/>
          <w:trPrChange w:id="4558" w:author="Steve Barbeaux" w:date="2022-10-10T09:38:00Z">
            <w:trPr>
              <w:trHeight w:val="257"/>
              <w:jc w:val="center"/>
            </w:trPr>
          </w:trPrChange>
        </w:trPr>
        <w:tc>
          <w:tcPr>
            <w:tcW w:w="2797" w:type="pct"/>
            <w:tcBorders>
              <w:left w:val="nil"/>
              <w:bottom w:val="single" w:sz="4" w:space="0" w:color="auto"/>
              <w:right w:val="nil"/>
            </w:tcBorders>
            <w:shd w:val="clear" w:color="auto" w:fill="auto"/>
            <w:noWrap/>
            <w:vAlign w:val="bottom"/>
            <w:tcPrChange w:id="4559" w:author="Steve Barbeaux" w:date="2022-10-10T09:38:00Z">
              <w:tcPr>
                <w:tcW w:w="2977" w:type="pct"/>
                <w:gridSpan w:val="2"/>
                <w:tcBorders>
                  <w:top w:val="nil"/>
                  <w:left w:val="nil"/>
                  <w:bottom w:val="single" w:sz="4" w:space="0" w:color="auto"/>
                  <w:right w:val="nil"/>
                </w:tcBorders>
                <w:shd w:val="clear" w:color="auto" w:fill="auto"/>
                <w:noWrap/>
                <w:vAlign w:val="bottom"/>
              </w:tcPr>
            </w:tcPrChange>
          </w:tcPr>
          <w:p w14:paraId="78A2D8CC" w14:textId="0FAB293B" w:rsidR="00C46A54" w:rsidRPr="00693704" w:rsidRDefault="00C46A54" w:rsidP="00C46A54">
            <w:pPr>
              <w:spacing w:after="0"/>
              <w:jc w:val="right"/>
              <w:rPr>
                <w:ins w:id="4560" w:author="Steve Barbeaux" w:date="2022-10-10T09:34:00Z"/>
                <w:szCs w:val="22"/>
              </w:rPr>
            </w:pPr>
            <w:ins w:id="4561" w:author="Steve Barbeaux" w:date="2022-10-10T09:35:00Z">
              <w:r w:rsidRPr="00693704">
                <w:rPr>
                  <w:szCs w:val="22"/>
                </w:rPr>
                <w:t>Residual</w:t>
              </w:r>
            </w:ins>
          </w:p>
        </w:tc>
        <w:tc>
          <w:tcPr>
            <w:tcW w:w="1102" w:type="pct"/>
            <w:tcBorders>
              <w:left w:val="nil"/>
              <w:bottom w:val="single" w:sz="4" w:space="0" w:color="auto"/>
            </w:tcBorders>
            <w:vAlign w:val="bottom"/>
            <w:tcPrChange w:id="4562" w:author="Steve Barbeaux" w:date="2022-10-10T09:38:00Z">
              <w:tcPr>
                <w:tcW w:w="1011" w:type="pct"/>
                <w:tcBorders>
                  <w:top w:val="nil"/>
                  <w:left w:val="nil"/>
                  <w:bottom w:val="single" w:sz="4" w:space="0" w:color="auto"/>
                </w:tcBorders>
                <w:vAlign w:val="bottom"/>
              </w:tcPr>
            </w:tcPrChange>
          </w:tcPr>
          <w:p w14:paraId="1A63FC61" w14:textId="3633FF31" w:rsidR="00C46A54" w:rsidDel="006C094F" w:rsidRDefault="00C46A54" w:rsidP="00C46A54">
            <w:pPr>
              <w:spacing w:after="0"/>
              <w:jc w:val="right"/>
              <w:rPr>
                <w:ins w:id="4563" w:author="Steve Barbeaux" w:date="2022-10-10T09:34:00Z"/>
                <w:rFonts w:ascii="Arial" w:hAnsi="Arial" w:cs="Arial"/>
                <w:sz w:val="20"/>
              </w:rPr>
            </w:pPr>
            <w:ins w:id="4564" w:author="Steve Barbeaux" w:date="2022-10-10T10:51:00Z">
              <w:r>
                <w:rPr>
                  <w:rFonts w:ascii="Calibri" w:hAnsi="Calibri" w:cs="Calibri"/>
                  <w:color w:val="000000"/>
                  <w:szCs w:val="22"/>
                </w:rPr>
                <w:t>512.76</w:t>
              </w:r>
            </w:ins>
          </w:p>
        </w:tc>
        <w:tc>
          <w:tcPr>
            <w:tcW w:w="1102" w:type="pct"/>
            <w:tcBorders>
              <w:left w:val="nil"/>
              <w:bottom w:val="single" w:sz="4" w:space="0" w:color="auto"/>
            </w:tcBorders>
            <w:vAlign w:val="bottom"/>
            <w:tcPrChange w:id="4565" w:author="Steve Barbeaux" w:date="2022-10-10T09:38:00Z">
              <w:tcPr>
                <w:tcW w:w="1011" w:type="pct"/>
                <w:gridSpan w:val="2"/>
                <w:tcBorders>
                  <w:top w:val="nil"/>
                  <w:left w:val="nil"/>
                  <w:bottom w:val="single" w:sz="4" w:space="0" w:color="auto"/>
                </w:tcBorders>
                <w:vAlign w:val="bottom"/>
              </w:tcPr>
            </w:tcPrChange>
          </w:tcPr>
          <w:p w14:paraId="08D5C8DE" w14:textId="225BFA53" w:rsidR="00C46A54" w:rsidDel="006C094F" w:rsidRDefault="00C46A54" w:rsidP="00C46A54">
            <w:pPr>
              <w:spacing w:after="0"/>
              <w:jc w:val="right"/>
              <w:rPr>
                <w:ins w:id="4566" w:author="Steve Barbeaux" w:date="2022-10-10T09:34:00Z"/>
                <w:rFonts w:ascii="Arial" w:hAnsi="Arial" w:cs="Arial"/>
                <w:sz w:val="20"/>
              </w:rPr>
            </w:pPr>
            <w:ins w:id="4567" w:author="Steve Barbeaux" w:date="2022-10-10T10:51:00Z">
              <w:r>
                <w:rPr>
                  <w:rFonts w:ascii="Calibri" w:hAnsi="Calibri" w:cs="Calibri"/>
                  <w:color w:val="000000"/>
                  <w:szCs w:val="22"/>
                </w:rPr>
                <w:t>559.53</w:t>
              </w:r>
            </w:ins>
          </w:p>
        </w:tc>
      </w:tr>
      <w:tr w:rsidR="00C46A54" w:rsidRPr="001772BA" w14:paraId="70E57F04" w14:textId="77777777" w:rsidTr="00C46A54">
        <w:trPr>
          <w:trHeight w:val="257"/>
          <w:jc w:val="center"/>
          <w:trPrChange w:id="4568" w:author="Steve Barbeaux" w:date="2022-10-10T09:38:00Z">
            <w:trPr>
              <w:trHeight w:val="257"/>
              <w:jc w:val="center"/>
            </w:trPr>
          </w:trPrChange>
        </w:trPr>
        <w:tc>
          <w:tcPr>
            <w:tcW w:w="2797" w:type="pct"/>
            <w:tcBorders>
              <w:top w:val="nil"/>
              <w:left w:val="nil"/>
              <w:bottom w:val="single" w:sz="4" w:space="0" w:color="auto"/>
              <w:right w:val="nil"/>
            </w:tcBorders>
            <w:shd w:val="clear" w:color="auto" w:fill="auto"/>
            <w:noWrap/>
            <w:vAlign w:val="bottom"/>
            <w:tcPrChange w:id="4569" w:author="Steve Barbeaux" w:date="2022-10-10T09:38:00Z">
              <w:tcPr>
                <w:tcW w:w="2977" w:type="pct"/>
                <w:tcBorders>
                  <w:top w:val="nil"/>
                  <w:left w:val="nil"/>
                  <w:bottom w:val="single" w:sz="4" w:space="0" w:color="auto"/>
                  <w:right w:val="nil"/>
                </w:tcBorders>
                <w:shd w:val="clear" w:color="auto" w:fill="auto"/>
                <w:noWrap/>
                <w:vAlign w:val="bottom"/>
              </w:tcPr>
            </w:tcPrChange>
          </w:tcPr>
          <w:p w14:paraId="1E9FD310" w14:textId="24D8CC28" w:rsidR="00C46A54" w:rsidRPr="00A01FE5" w:rsidRDefault="00C46A54" w:rsidP="00C46A54">
            <w:pPr>
              <w:spacing w:after="0"/>
              <w:rPr>
                <w:szCs w:val="22"/>
              </w:rPr>
            </w:pPr>
            <w:r w:rsidRPr="00693704">
              <w:rPr>
                <w:b/>
                <w:bCs/>
                <w:i/>
                <w:iCs/>
                <w:szCs w:val="22"/>
              </w:rPr>
              <w:t>Total</w:t>
            </w:r>
          </w:p>
        </w:tc>
        <w:tc>
          <w:tcPr>
            <w:tcW w:w="1102" w:type="pct"/>
            <w:tcBorders>
              <w:top w:val="nil"/>
              <w:left w:val="nil"/>
              <w:bottom w:val="single" w:sz="4" w:space="0" w:color="auto"/>
            </w:tcBorders>
            <w:vAlign w:val="bottom"/>
            <w:tcPrChange w:id="4570" w:author="Steve Barbeaux" w:date="2022-10-10T09:38:00Z">
              <w:tcPr>
                <w:tcW w:w="1011" w:type="pct"/>
                <w:gridSpan w:val="3"/>
                <w:tcBorders>
                  <w:top w:val="nil"/>
                  <w:left w:val="nil"/>
                  <w:bottom w:val="single" w:sz="4" w:space="0" w:color="auto"/>
                </w:tcBorders>
                <w:vAlign w:val="bottom"/>
              </w:tcPr>
            </w:tcPrChange>
          </w:tcPr>
          <w:p w14:paraId="7470D4D1" w14:textId="1739280A" w:rsidR="00C46A54" w:rsidRPr="00A01FE5" w:rsidRDefault="00C46A54" w:rsidP="00C46A54">
            <w:pPr>
              <w:spacing w:after="0"/>
              <w:jc w:val="right"/>
              <w:rPr>
                <w:szCs w:val="22"/>
              </w:rPr>
            </w:pPr>
            <w:ins w:id="4571" w:author="Steve Barbeaux" w:date="2022-10-10T10:51:00Z">
              <w:r>
                <w:rPr>
                  <w:rFonts w:ascii="Calibri" w:hAnsi="Calibri" w:cs="Calibri"/>
                  <w:color w:val="000000"/>
                  <w:szCs w:val="22"/>
                </w:rPr>
                <w:t>25.83</w:t>
              </w:r>
            </w:ins>
            <w:del w:id="4572" w:author="Steve Barbeaux" w:date="2022-10-10T09:30:00Z">
              <w:r w:rsidDel="006C094F">
                <w:rPr>
                  <w:rFonts w:ascii="Arial" w:hAnsi="Arial" w:cs="Arial"/>
                  <w:sz w:val="20"/>
                </w:rPr>
                <w:delText>513.47</w:delText>
              </w:r>
            </w:del>
          </w:p>
        </w:tc>
        <w:tc>
          <w:tcPr>
            <w:tcW w:w="1102" w:type="pct"/>
            <w:tcBorders>
              <w:top w:val="nil"/>
              <w:left w:val="nil"/>
              <w:bottom w:val="single" w:sz="4" w:space="0" w:color="auto"/>
            </w:tcBorders>
            <w:vAlign w:val="bottom"/>
            <w:tcPrChange w:id="4573" w:author="Steve Barbeaux" w:date="2022-10-10T09:38:00Z">
              <w:tcPr>
                <w:tcW w:w="1011" w:type="pct"/>
                <w:tcBorders>
                  <w:top w:val="nil"/>
                  <w:left w:val="nil"/>
                  <w:bottom w:val="single" w:sz="4" w:space="0" w:color="auto"/>
                </w:tcBorders>
                <w:vAlign w:val="bottom"/>
              </w:tcPr>
            </w:tcPrChange>
          </w:tcPr>
          <w:p w14:paraId="27A1451F" w14:textId="5583C12E" w:rsidR="00C46A54" w:rsidRPr="00A01FE5" w:rsidRDefault="00C46A54" w:rsidP="00C46A54">
            <w:pPr>
              <w:spacing w:after="0"/>
              <w:jc w:val="right"/>
              <w:rPr>
                <w:szCs w:val="22"/>
              </w:rPr>
            </w:pPr>
            <w:ins w:id="4574" w:author="Steve Barbeaux" w:date="2022-10-10T10:51:00Z">
              <w:r>
                <w:rPr>
                  <w:rFonts w:ascii="Calibri" w:hAnsi="Calibri" w:cs="Calibri"/>
                  <w:color w:val="000000"/>
                  <w:szCs w:val="22"/>
                </w:rPr>
                <w:t>28.16</w:t>
              </w:r>
            </w:ins>
            <w:del w:id="4575" w:author="Steve Barbeaux" w:date="2022-10-10T09:30:00Z">
              <w:r w:rsidDel="006C094F">
                <w:rPr>
                  <w:rFonts w:ascii="Arial" w:hAnsi="Arial" w:cs="Arial"/>
                  <w:sz w:val="20"/>
                </w:rPr>
                <w:delText>559.78</w:delText>
              </w:r>
            </w:del>
          </w:p>
        </w:tc>
      </w:tr>
    </w:tbl>
    <w:p w14:paraId="62ADCE27" w14:textId="77777777" w:rsidR="00A625FD" w:rsidRDefault="00A625FD" w:rsidP="001338DC">
      <w:pPr>
        <w:pStyle w:val="Heading5"/>
      </w:pPr>
      <w:r>
        <w:br w:type="page"/>
      </w:r>
    </w:p>
    <w:p w14:paraId="57613631" w14:textId="67B57673" w:rsidR="001338DC" w:rsidRDefault="001338DC" w:rsidP="00090530">
      <w:pPr>
        <w:pStyle w:val="Caption"/>
      </w:pPr>
      <w:r>
        <w:lastRenderedPageBreak/>
        <w:t>Table 1A.</w:t>
      </w:r>
      <w:r w:rsidR="00200B7D">
        <w:fldChar w:fldCharType="begin"/>
      </w:r>
      <w:r w:rsidR="00EE18B3">
        <w:instrText xml:space="preserve"> seq tab </w:instrText>
      </w:r>
      <w:r w:rsidR="00200B7D">
        <w:fldChar w:fldCharType="separate"/>
      </w:r>
      <w:r w:rsidR="00E66CA0">
        <w:rPr>
          <w:noProof/>
        </w:rPr>
        <w:t>18</w:t>
      </w:r>
      <w:r w:rsidR="00200B7D">
        <w:fldChar w:fldCharType="end"/>
      </w:r>
      <w:r>
        <w:t>.</w:t>
      </w:r>
      <w:r>
        <w:tab/>
        <w:t xml:space="preserve">Key results for the evaluations of Aleutian Islands pollock models. </w:t>
      </w:r>
    </w:p>
    <w:tbl>
      <w:tblPr>
        <w:tblW w:w="0" w:type="auto"/>
        <w:jc w:val="center"/>
        <w:tblLook w:val="0000" w:firstRow="0" w:lastRow="0" w:firstColumn="0" w:lastColumn="0" w:noHBand="0" w:noVBand="0"/>
      </w:tblPr>
      <w:tblGrid>
        <w:gridCol w:w="4193"/>
        <w:gridCol w:w="1426"/>
        <w:gridCol w:w="1426"/>
      </w:tblGrid>
      <w:tr w:rsidR="00FD7276" w:rsidRPr="001772BA" w14:paraId="2C2F9CE2" w14:textId="77777777" w:rsidTr="00697C9A">
        <w:trPr>
          <w:trHeight w:val="270"/>
          <w:jc w:val="center"/>
        </w:trPr>
        <w:tc>
          <w:tcPr>
            <w:tcW w:w="4193" w:type="dxa"/>
            <w:tcBorders>
              <w:top w:val="single" w:sz="4" w:space="0" w:color="auto"/>
              <w:left w:val="nil"/>
              <w:bottom w:val="single" w:sz="4" w:space="0" w:color="auto"/>
              <w:right w:val="nil"/>
            </w:tcBorders>
            <w:shd w:val="clear" w:color="auto" w:fill="auto"/>
            <w:noWrap/>
            <w:vAlign w:val="bottom"/>
          </w:tcPr>
          <w:p w14:paraId="4768DC9A" w14:textId="77777777" w:rsidR="00FD7276" w:rsidRDefault="00FD7276">
            <w:pPr>
              <w:spacing w:after="0"/>
              <w:jc w:val="right"/>
              <w:rPr>
                <w:szCs w:val="22"/>
              </w:rPr>
            </w:pPr>
            <w:r w:rsidRPr="00693704">
              <w:rPr>
                <w:szCs w:val="22"/>
              </w:rPr>
              <w:t> </w:t>
            </w:r>
          </w:p>
        </w:tc>
        <w:tc>
          <w:tcPr>
            <w:tcW w:w="0" w:type="auto"/>
            <w:tcBorders>
              <w:top w:val="single" w:sz="4" w:space="0" w:color="auto"/>
              <w:left w:val="nil"/>
              <w:bottom w:val="single" w:sz="4" w:space="0" w:color="auto"/>
              <w:right w:val="nil"/>
            </w:tcBorders>
            <w:vAlign w:val="bottom"/>
          </w:tcPr>
          <w:p w14:paraId="1CE3E1E1" w14:textId="40EE1EE2" w:rsidR="00FD7276" w:rsidRDefault="00FD7276" w:rsidP="00FB6F44">
            <w:pPr>
              <w:spacing w:after="0"/>
              <w:jc w:val="right"/>
              <w:rPr>
                <w:szCs w:val="22"/>
              </w:rPr>
            </w:pPr>
            <w:r w:rsidRPr="00693704">
              <w:rPr>
                <w:szCs w:val="22"/>
              </w:rPr>
              <w:t xml:space="preserve">Model </w:t>
            </w:r>
            <w:r w:rsidR="00FB6F44">
              <w:rPr>
                <w:szCs w:val="22"/>
              </w:rPr>
              <w:t>15.</w:t>
            </w:r>
            <w:r>
              <w:rPr>
                <w:szCs w:val="22"/>
              </w:rPr>
              <w:t>1</w:t>
            </w:r>
          </w:p>
        </w:tc>
        <w:tc>
          <w:tcPr>
            <w:tcW w:w="0" w:type="auto"/>
            <w:tcBorders>
              <w:top w:val="single" w:sz="4" w:space="0" w:color="auto"/>
              <w:left w:val="nil"/>
              <w:bottom w:val="single" w:sz="4" w:space="0" w:color="auto"/>
              <w:right w:val="nil"/>
            </w:tcBorders>
            <w:vAlign w:val="bottom"/>
          </w:tcPr>
          <w:p w14:paraId="6D5D37B9" w14:textId="0A2390D5" w:rsidR="00AD121B" w:rsidRDefault="00FD7276" w:rsidP="00FB6F44">
            <w:pPr>
              <w:spacing w:after="0"/>
              <w:jc w:val="right"/>
              <w:rPr>
                <w:szCs w:val="22"/>
              </w:rPr>
            </w:pPr>
            <w:r w:rsidRPr="00693704">
              <w:rPr>
                <w:szCs w:val="22"/>
              </w:rPr>
              <w:t xml:space="preserve">Model </w:t>
            </w:r>
            <w:r w:rsidR="00FB6F44">
              <w:rPr>
                <w:szCs w:val="22"/>
              </w:rPr>
              <w:t>15.</w:t>
            </w:r>
            <w:r>
              <w:rPr>
                <w:szCs w:val="22"/>
              </w:rPr>
              <w:t>2</w:t>
            </w:r>
          </w:p>
        </w:tc>
      </w:tr>
      <w:tr w:rsidR="00FD7276" w:rsidRPr="001772BA" w14:paraId="6080FDC2" w14:textId="77777777" w:rsidTr="00697C9A">
        <w:trPr>
          <w:trHeight w:val="255"/>
          <w:jc w:val="center"/>
        </w:trPr>
        <w:tc>
          <w:tcPr>
            <w:tcW w:w="4193" w:type="dxa"/>
            <w:tcBorders>
              <w:top w:val="nil"/>
              <w:left w:val="nil"/>
              <w:bottom w:val="nil"/>
              <w:right w:val="nil"/>
            </w:tcBorders>
            <w:shd w:val="clear" w:color="auto" w:fill="auto"/>
            <w:noWrap/>
            <w:vAlign w:val="bottom"/>
          </w:tcPr>
          <w:p w14:paraId="39A25A80" w14:textId="77777777" w:rsidR="00FD7276" w:rsidRDefault="00FD7276">
            <w:pPr>
              <w:spacing w:after="0"/>
              <w:rPr>
                <w:szCs w:val="22"/>
              </w:rPr>
            </w:pPr>
            <w:r w:rsidRPr="00693704">
              <w:rPr>
                <w:szCs w:val="22"/>
              </w:rPr>
              <w:t>Model Conditions</w:t>
            </w:r>
          </w:p>
        </w:tc>
        <w:tc>
          <w:tcPr>
            <w:tcW w:w="0" w:type="auto"/>
            <w:tcBorders>
              <w:top w:val="nil"/>
              <w:left w:val="nil"/>
              <w:bottom w:val="nil"/>
              <w:right w:val="nil"/>
            </w:tcBorders>
            <w:vAlign w:val="bottom"/>
          </w:tcPr>
          <w:p w14:paraId="2476B685" w14:textId="77777777" w:rsidR="00FD7276" w:rsidRDefault="00FD7276">
            <w:pPr>
              <w:spacing w:after="0"/>
              <w:jc w:val="right"/>
              <w:rPr>
                <w:szCs w:val="22"/>
              </w:rPr>
            </w:pPr>
          </w:p>
        </w:tc>
        <w:tc>
          <w:tcPr>
            <w:tcW w:w="0" w:type="auto"/>
            <w:tcBorders>
              <w:top w:val="nil"/>
              <w:left w:val="nil"/>
              <w:bottom w:val="nil"/>
              <w:right w:val="nil"/>
            </w:tcBorders>
            <w:vAlign w:val="bottom"/>
          </w:tcPr>
          <w:p w14:paraId="7944D3DF" w14:textId="77777777" w:rsidR="00FD7276" w:rsidRDefault="00FD7276">
            <w:pPr>
              <w:spacing w:after="0"/>
              <w:jc w:val="right"/>
              <w:rPr>
                <w:szCs w:val="22"/>
              </w:rPr>
            </w:pPr>
          </w:p>
        </w:tc>
      </w:tr>
      <w:tr w:rsidR="00FD7276" w:rsidRPr="001772BA" w14:paraId="577B4358" w14:textId="77777777" w:rsidTr="00697C9A">
        <w:trPr>
          <w:trHeight w:val="255"/>
          <w:jc w:val="center"/>
        </w:trPr>
        <w:tc>
          <w:tcPr>
            <w:tcW w:w="4193" w:type="dxa"/>
            <w:tcBorders>
              <w:top w:val="nil"/>
              <w:left w:val="nil"/>
              <w:bottom w:val="nil"/>
              <w:right w:val="nil"/>
            </w:tcBorders>
            <w:shd w:val="clear" w:color="auto" w:fill="auto"/>
            <w:noWrap/>
            <w:vAlign w:val="bottom"/>
          </w:tcPr>
          <w:p w14:paraId="4F93DD1C" w14:textId="77777777" w:rsidR="00FD7276" w:rsidRDefault="00FD7276">
            <w:pPr>
              <w:spacing w:after="0"/>
              <w:jc w:val="right"/>
              <w:rPr>
                <w:szCs w:val="22"/>
              </w:rPr>
            </w:pPr>
            <w:r w:rsidRPr="00693704">
              <w:rPr>
                <w:szCs w:val="22"/>
              </w:rPr>
              <w:t>Survey Catchability</w:t>
            </w:r>
          </w:p>
        </w:tc>
        <w:tc>
          <w:tcPr>
            <w:tcW w:w="0" w:type="auto"/>
            <w:tcBorders>
              <w:top w:val="nil"/>
              <w:left w:val="nil"/>
              <w:bottom w:val="nil"/>
              <w:right w:val="nil"/>
            </w:tcBorders>
            <w:vAlign w:val="bottom"/>
          </w:tcPr>
          <w:p w14:paraId="769648A5" w14:textId="77777777" w:rsidR="00FD7276" w:rsidRPr="00A01FE5" w:rsidRDefault="00FD7276">
            <w:pPr>
              <w:spacing w:after="0"/>
              <w:jc w:val="right"/>
              <w:rPr>
                <w:szCs w:val="22"/>
              </w:rPr>
            </w:pPr>
            <w:r w:rsidRPr="00693704">
              <w:rPr>
                <w:szCs w:val="22"/>
              </w:rPr>
              <w:t>1.00</w:t>
            </w:r>
          </w:p>
        </w:tc>
        <w:tc>
          <w:tcPr>
            <w:tcW w:w="0" w:type="auto"/>
            <w:tcBorders>
              <w:top w:val="nil"/>
              <w:left w:val="nil"/>
              <w:bottom w:val="nil"/>
              <w:right w:val="nil"/>
            </w:tcBorders>
            <w:vAlign w:val="bottom"/>
          </w:tcPr>
          <w:p w14:paraId="7E6DDB19" w14:textId="77777777" w:rsidR="00FD7276" w:rsidRPr="00A01FE5" w:rsidRDefault="00FD7276">
            <w:pPr>
              <w:spacing w:after="0"/>
              <w:jc w:val="right"/>
              <w:rPr>
                <w:szCs w:val="22"/>
              </w:rPr>
            </w:pPr>
            <w:r w:rsidRPr="00693704">
              <w:rPr>
                <w:szCs w:val="22"/>
              </w:rPr>
              <w:t>1.00</w:t>
            </w:r>
          </w:p>
        </w:tc>
      </w:tr>
      <w:tr w:rsidR="00FD7276" w:rsidRPr="001772BA" w14:paraId="29B013B4" w14:textId="77777777" w:rsidTr="00697C9A">
        <w:trPr>
          <w:trHeight w:val="255"/>
          <w:jc w:val="center"/>
        </w:trPr>
        <w:tc>
          <w:tcPr>
            <w:tcW w:w="4193" w:type="dxa"/>
            <w:tcBorders>
              <w:top w:val="nil"/>
              <w:left w:val="nil"/>
              <w:bottom w:val="single" w:sz="4" w:space="0" w:color="auto"/>
              <w:right w:val="nil"/>
            </w:tcBorders>
            <w:shd w:val="clear" w:color="auto" w:fill="auto"/>
            <w:noWrap/>
            <w:vAlign w:val="bottom"/>
          </w:tcPr>
          <w:p w14:paraId="2ED36B26" w14:textId="77777777" w:rsidR="00FD7276" w:rsidRDefault="00FD7276">
            <w:pPr>
              <w:spacing w:after="0"/>
              <w:jc w:val="right"/>
              <w:rPr>
                <w:szCs w:val="22"/>
              </w:rPr>
            </w:pPr>
            <w:r w:rsidRPr="00693704">
              <w:rPr>
                <w:szCs w:val="22"/>
              </w:rPr>
              <w:t xml:space="preserve">Mean Natural Mortality </w:t>
            </w:r>
          </w:p>
        </w:tc>
        <w:tc>
          <w:tcPr>
            <w:tcW w:w="0" w:type="auto"/>
            <w:tcBorders>
              <w:top w:val="nil"/>
              <w:left w:val="nil"/>
              <w:bottom w:val="single" w:sz="4" w:space="0" w:color="auto"/>
              <w:right w:val="nil"/>
            </w:tcBorders>
            <w:vAlign w:val="bottom"/>
          </w:tcPr>
          <w:p w14:paraId="7FC26505" w14:textId="515E1ABB" w:rsidR="0048186B" w:rsidRDefault="00FD7276" w:rsidP="00251C76">
            <w:pPr>
              <w:spacing w:after="0"/>
              <w:jc w:val="right"/>
              <w:rPr>
                <w:szCs w:val="22"/>
              </w:rPr>
            </w:pPr>
            <w:r w:rsidRPr="00693704">
              <w:rPr>
                <w:szCs w:val="22"/>
              </w:rPr>
              <w:t>0.</w:t>
            </w:r>
            <w:r w:rsidR="00156216">
              <w:rPr>
                <w:szCs w:val="22"/>
              </w:rPr>
              <w:t>21</w:t>
            </w:r>
          </w:p>
        </w:tc>
        <w:tc>
          <w:tcPr>
            <w:tcW w:w="0" w:type="auto"/>
            <w:tcBorders>
              <w:top w:val="nil"/>
              <w:left w:val="nil"/>
              <w:bottom w:val="single" w:sz="4" w:space="0" w:color="auto"/>
              <w:right w:val="nil"/>
            </w:tcBorders>
            <w:vAlign w:val="bottom"/>
          </w:tcPr>
          <w:p w14:paraId="5FAA7750" w14:textId="223447A9" w:rsidR="0048186B" w:rsidRDefault="00FD7276">
            <w:pPr>
              <w:spacing w:after="0"/>
              <w:jc w:val="right"/>
              <w:rPr>
                <w:szCs w:val="22"/>
              </w:rPr>
            </w:pPr>
            <w:r w:rsidRPr="00693704">
              <w:rPr>
                <w:szCs w:val="22"/>
              </w:rPr>
              <w:t>0.</w:t>
            </w:r>
            <w:r w:rsidR="00461801" w:rsidRPr="00693704">
              <w:rPr>
                <w:szCs w:val="22"/>
              </w:rPr>
              <w:t>2</w:t>
            </w:r>
            <w:r w:rsidR="00156216">
              <w:rPr>
                <w:szCs w:val="22"/>
              </w:rPr>
              <w:t>6</w:t>
            </w:r>
          </w:p>
        </w:tc>
      </w:tr>
      <w:tr w:rsidR="00FD7276" w:rsidRPr="001772BA" w14:paraId="77BB0E24" w14:textId="77777777" w:rsidTr="00697C9A">
        <w:trPr>
          <w:trHeight w:val="255"/>
          <w:jc w:val="center"/>
        </w:trPr>
        <w:tc>
          <w:tcPr>
            <w:tcW w:w="4193" w:type="dxa"/>
            <w:tcBorders>
              <w:top w:val="nil"/>
              <w:left w:val="nil"/>
              <w:bottom w:val="nil"/>
              <w:right w:val="nil"/>
            </w:tcBorders>
            <w:shd w:val="clear" w:color="auto" w:fill="auto"/>
            <w:noWrap/>
            <w:vAlign w:val="bottom"/>
          </w:tcPr>
          <w:p w14:paraId="62F0997C" w14:textId="77777777" w:rsidR="00FD7276" w:rsidRDefault="00FD7276">
            <w:pPr>
              <w:spacing w:after="0"/>
              <w:rPr>
                <w:szCs w:val="22"/>
              </w:rPr>
            </w:pPr>
            <w:r w:rsidRPr="00693704">
              <w:rPr>
                <w:szCs w:val="22"/>
              </w:rPr>
              <w:t>Fishing Mortalities</w:t>
            </w:r>
          </w:p>
        </w:tc>
        <w:tc>
          <w:tcPr>
            <w:tcW w:w="0" w:type="auto"/>
            <w:tcBorders>
              <w:top w:val="nil"/>
              <w:left w:val="nil"/>
              <w:bottom w:val="nil"/>
              <w:right w:val="nil"/>
            </w:tcBorders>
            <w:vAlign w:val="bottom"/>
          </w:tcPr>
          <w:p w14:paraId="433D139F" w14:textId="77777777" w:rsidR="00FD7276" w:rsidRDefault="00FD7276">
            <w:pPr>
              <w:spacing w:after="0"/>
              <w:jc w:val="right"/>
              <w:rPr>
                <w:szCs w:val="22"/>
              </w:rPr>
            </w:pPr>
          </w:p>
        </w:tc>
        <w:tc>
          <w:tcPr>
            <w:tcW w:w="0" w:type="auto"/>
            <w:tcBorders>
              <w:top w:val="nil"/>
              <w:left w:val="nil"/>
              <w:bottom w:val="nil"/>
              <w:right w:val="nil"/>
            </w:tcBorders>
            <w:vAlign w:val="bottom"/>
          </w:tcPr>
          <w:p w14:paraId="192691FB" w14:textId="77777777" w:rsidR="00FD7276" w:rsidRDefault="00FD7276">
            <w:pPr>
              <w:spacing w:after="0"/>
              <w:jc w:val="right"/>
              <w:rPr>
                <w:szCs w:val="22"/>
              </w:rPr>
            </w:pPr>
          </w:p>
        </w:tc>
      </w:tr>
      <w:tr w:rsidR="00FD7276" w:rsidRPr="001772BA" w14:paraId="0C724DA2" w14:textId="77777777" w:rsidTr="00697C9A">
        <w:trPr>
          <w:trHeight w:val="255"/>
          <w:jc w:val="center"/>
        </w:trPr>
        <w:tc>
          <w:tcPr>
            <w:tcW w:w="4193" w:type="dxa"/>
            <w:tcBorders>
              <w:top w:val="nil"/>
              <w:left w:val="nil"/>
              <w:bottom w:val="nil"/>
              <w:right w:val="nil"/>
            </w:tcBorders>
            <w:shd w:val="clear" w:color="auto" w:fill="auto"/>
            <w:noWrap/>
            <w:vAlign w:val="bottom"/>
          </w:tcPr>
          <w:p w14:paraId="5E1A719D" w14:textId="06D4EDF8" w:rsidR="00AD121B" w:rsidRDefault="00FD7276" w:rsidP="00251C76">
            <w:pPr>
              <w:spacing w:after="0"/>
              <w:jc w:val="right"/>
              <w:rPr>
                <w:szCs w:val="22"/>
              </w:rPr>
            </w:pPr>
            <w:r w:rsidRPr="00693704">
              <w:rPr>
                <w:szCs w:val="22"/>
              </w:rPr>
              <w:t xml:space="preserve">Max </w:t>
            </w:r>
            <w:r w:rsidRPr="00693704">
              <w:rPr>
                <w:i/>
                <w:szCs w:val="22"/>
              </w:rPr>
              <w:t>F</w:t>
            </w:r>
            <w:r w:rsidRPr="00693704">
              <w:rPr>
                <w:szCs w:val="22"/>
              </w:rPr>
              <w:t xml:space="preserve"> </w:t>
            </w:r>
            <w:r w:rsidRPr="00693704">
              <w:rPr>
                <w:szCs w:val="22"/>
                <w:vertAlign w:val="subscript"/>
              </w:rPr>
              <w:t xml:space="preserve">1978 </w:t>
            </w:r>
            <w:r>
              <w:rPr>
                <w:szCs w:val="22"/>
                <w:vertAlign w:val="subscript"/>
              </w:rPr>
              <w:t>–</w:t>
            </w:r>
            <w:r w:rsidRPr="00693704">
              <w:rPr>
                <w:szCs w:val="22"/>
                <w:vertAlign w:val="subscript"/>
              </w:rPr>
              <w:t xml:space="preserve"> </w:t>
            </w:r>
            <w:r w:rsidR="00156216" w:rsidRPr="00693704">
              <w:rPr>
                <w:szCs w:val="22"/>
                <w:vertAlign w:val="subscript"/>
              </w:rPr>
              <w:t>20</w:t>
            </w:r>
            <w:r w:rsidR="00156216">
              <w:rPr>
                <w:szCs w:val="22"/>
                <w:vertAlign w:val="subscript"/>
              </w:rPr>
              <w:t>2</w:t>
            </w:r>
            <w:ins w:id="4576" w:author="Steve Barbeaux" w:date="2022-10-10T11:40:00Z">
              <w:r w:rsidR="003B20D6">
                <w:rPr>
                  <w:szCs w:val="22"/>
                  <w:vertAlign w:val="subscript"/>
                </w:rPr>
                <w:t>2</w:t>
              </w:r>
            </w:ins>
            <w:del w:id="4577" w:author="Steve Barbeaux" w:date="2022-10-10T11:40:00Z">
              <w:r w:rsidR="00156216" w:rsidDel="003B20D6">
                <w:rPr>
                  <w:szCs w:val="22"/>
                  <w:vertAlign w:val="subscript"/>
                </w:rPr>
                <w:delText>0</w:delText>
              </w:r>
            </w:del>
          </w:p>
        </w:tc>
        <w:tc>
          <w:tcPr>
            <w:tcW w:w="0" w:type="auto"/>
            <w:tcBorders>
              <w:top w:val="nil"/>
              <w:left w:val="nil"/>
              <w:bottom w:val="nil"/>
              <w:right w:val="nil"/>
            </w:tcBorders>
            <w:vAlign w:val="bottom"/>
          </w:tcPr>
          <w:p w14:paraId="37857BA9" w14:textId="421DBDB0" w:rsidR="0048186B" w:rsidRDefault="00FD7276" w:rsidP="003B20D6">
            <w:pPr>
              <w:spacing w:after="0"/>
              <w:jc w:val="right"/>
              <w:rPr>
                <w:szCs w:val="22"/>
              </w:rPr>
              <w:pPrChange w:id="4578" w:author="Steve Barbeaux" w:date="2022-10-10T11:40:00Z">
                <w:pPr>
                  <w:spacing w:after="0"/>
                  <w:jc w:val="right"/>
                </w:pPr>
              </w:pPrChange>
            </w:pPr>
            <w:r w:rsidRPr="00693704">
              <w:rPr>
                <w:color w:val="000000"/>
                <w:szCs w:val="22"/>
              </w:rPr>
              <w:t>0.</w:t>
            </w:r>
            <w:r w:rsidR="006B55DF" w:rsidRPr="00693704">
              <w:rPr>
                <w:color w:val="000000"/>
                <w:szCs w:val="22"/>
              </w:rPr>
              <w:t>2</w:t>
            </w:r>
            <w:del w:id="4579" w:author="Steve Barbeaux" w:date="2022-10-10T11:40:00Z">
              <w:r w:rsidR="006B55DF" w:rsidDel="003B20D6">
                <w:rPr>
                  <w:color w:val="000000"/>
                  <w:szCs w:val="22"/>
                </w:rPr>
                <w:delText>16</w:delText>
              </w:r>
            </w:del>
            <w:ins w:id="4580" w:author="Steve Barbeaux" w:date="2022-10-10T11:40:00Z">
              <w:r w:rsidR="003B20D6">
                <w:rPr>
                  <w:color w:val="000000"/>
                  <w:szCs w:val="22"/>
                </w:rPr>
                <w:t>27</w:t>
              </w:r>
            </w:ins>
          </w:p>
        </w:tc>
        <w:tc>
          <w:tcPr>
            <w:tcW w:w="0" w:type="auto"/>
            <w:tcBorders>
              <w:top w:val="nil"/>
              <w:left w:val="nil"/>
              <w:bottom w:val="nil"/>
              <w:right w:val="nil"/>
            </w:tcBorders>
            <w:vAlign w:val="bottom"/>
          </w:tcPr>
          <w:p w14:paraId="16E5E441" w14:textId="3547D9D7" w:rsidR="0048186B" w:rsidRDefault="00FD7276" w:rsidP="003B20D6">
            <w:pPr>
              <w:spacing w:after="0"/>
              <w:jc w:val="right"/>
              <w:rPr>
                <w:szCs w:val="22"/>
              </w:rPr>
              <w:pPrChange w:id="4581" w:author="Steve Barbeaux" w:date="2022-10-10T11:40:00Z">
                <w:pPr>
                  <w:spacing w:after="0"/>
                  <w:jc w:val="right"/>
                </w:pPr>
              </w:pPrChange>
            </w:pPr>
            <w:r w:rsidRPr="00693704">
              <w:rPr>
                <w:color w:val="000000"/>
                <w:szCs w:val="22"/>
              </w:rPr>
              <w:t>0.</w:t>
            </w:r>
            <w:del w:id="4582" w:author="Steve Barbeaux" w:date="2022-10-10T11:40:00Z">
              <w:r w:rsidR="00FA790A" w:rsidRPr="00693704" w:rsidDel="003B20D6">
                <w:rPr>
                  <w:color w:val="000000"/>
                  <w:szCs w:val="22"/>
                </w:rPr>
                <w:delText>2</w:delText>
              </w:r>
              <w:r w:rsidR="00156216" w:rsidDel="003B20D6">
                <w:rPr>
                  <w:color w:val="000000"/>
                  <w:szCs w:val="22"/>
                </w:rPr>
                <w:delText>07</w:delText>
              </w:r>
            </w:del>
            <w:ins w:id="4583" w:author="Steve Barbeaux" w:date="2022-10-10T11:40:00Z">
              <w:r w:rsidR="003B20D6">
                <w:rPr>
                  <w:color w:val="000000"/>
                  <w:szCs w:val="22"/>
                </w:rPr>
                <w:t>214</w:t>
              </w:r>
            </w:ins>
          </w:p>
        </w:tc>
      </w:tr>
      <w:tr w:rsidR="00FD7276" w:rsidRPr="001772BA" w14:paraId="0D6ADF8B" w14:textId="77777777" w:rsidTr="00697C9A">
        <w:trPr>
          <w:trHeight w:val="255"/>
          <w:jc w:val="center"/>
        </w:trPr>
        <w:tc>
          <w:tcPr>
            <w:tcW w:w="4193" w:type="dxa"/>
            <w:tcBorders>
              <w:top w:val="nil"/>
              <w:left w:val="nil"/>
              <w:bottom w:val="single" w:sz="4" w:space="0" w:color="auto"/>
              <w:right w:val="nil"/>
            </w:tcBorders>
            <w:shd w:val="clear" w:color="auto" w:fill="auto"/>
            <w:noWrap/>
            <w:vAlign w:val="bottom"/>
          </w:tcPr>
          <w:p w14:paraId="18190649" w14:textId="33EECC02" w:rsidR="00AD121B" w:rsidRDefault="00FD7276" w:rsidP="00251C76">
            <w:pPr>
              <w:spacing w:after="0"/>
              <w:jc w:val="right"/>
              <w:rPr>
                <w:szCs w:val="22"/>
              </w:rPr>
            </w:pPr>
            <w:r w:rsidRPr="00693704">
              <w:rPr>
                <w:i/>
                <w:szCs w:val="22"/>
              </w:rPr>
              <w:t xml:space="preserve">F </w:t>
            </w:r>
            <w:r w:rsidRPr="00693704">
              <w:rPr>
                <w:szCs w:val="22"/>
                <w:vertAlign w:val="subscript"/>
              </w:rPr>
              <w:t>201</w:t>
            </w:r>
            <w:r w:rsidR="00156216">
              <w:rPr>
                <w:szCs w:val="22"/>
                <w:vertAlign w:val="subscript"/>
              </w:rPr>
              <w:t>9</w:t>
            </w:r>
          </w:p>
        </w:tc>
        <w:tc>
          <w:tcPr>
            <w:tcW w:w="0" w:type="auto"/>
            <w:tcBorders>
              <w:top w:val="nil"/>
              <w:left w:val="nil"/>
              <w:bottom w:val="single" w:sz="4" w:space="0" w:color="auto"/>
              <w:right w:val="nil"/>
            </w:tcBorders>
            <w:vAlign w:val="bottom"/>
          </w:tcPr>
          <w:p w14:paraId="1312EE79" w14:textId="70FFB73E" w:rsidR="0048186B" w:rsidRDefault="00FD7276">
            <w:pPr>
              <w:spacing w:after="0"/>
              <w:jc w:val="right"/>
              <w:rPr>
                <w:szCs w:val="22"/>
              </w:rPr>
            </w:pPr>
            <w:r w:rsidRPr="00693704">
              <w:rPr>
                <w:color w:val="000000"/>
                <w:szCs w:val="22"/>
              </w:rPr>
              <w:t>0.</w:t>
            </w:r>
            <w:r w:rsidR="00CF0A7A" w:rsidRPr="00693704">
              <w:rPr>
                <w:color w:val="000000"/>
                <w:szCs w:val="22"/>
              </w:rPr>
              <w:t>0</w:t>
            </w:r>
            <w:ins w:id="4584" w:author="Steve Barbeaux" w:date="2022-10-10T11:41:00Z">
              <w:r w:rsidR="003B20D6">
                <w:rPr>
                  <w:color w:val="000000"/>
                  <w:szCs w:val="22"/>
                </w:rPr>
                <w:t>11</w:t>
              </w:r>
            </w:ins>
            <w:del w:id="4585" w:author="Steve Barbeaux" w:date="2022-10-10T11:41:00Z">
              <w:r w:rsidR="00461801" w:rsidDel="003B20D6">
                <w:rPr>
                  <w:color w:val="000000"/>
                  <w:szCs w:val="22"/>
                </w:rPr>
                <w:delText>0</w:delText>
              </w:r>
              <w:r w:rsidR="006B55DF" w:rsidDel="003B20D6">
                <w:rPr>
                  <w:color w:val="000000"/>
                  <w:szCs w:val="22"/>
                </w:rPr>
                <w:delText>8</w:delText>
              </w:r>
            </w:del>
          </w:p>
        </w:tc>
        <w:tc>
          <w:tcPr>
            <w:tcW w:w="0" w:type="auto"/>
            <w:tcBorders>
              <w:top w:val="nil"/>
              <w:left w:val="nil"/>
              <w:bottom w:val="single" w:sz="4" w:space="0" w:color="auto"/>
              <w:right w:val="nil"/>
            </w:tcBorders>
            <w:vAlign w:val="bottom"/>
          </w:tcPr>
          <w:p w14:paraId="5853442A" w14:textId="49312F95" w:rsidR="0048186B" w:rsidRDefault="00461801" w:rsidP="003B20D6">
            <w:pPr>
              <w:spacing w:after="0"/>
              <w:jc w:val="right"/>
              <w:rPr>
                <w:szCs w:val="22"/>
              </w:rPr>
              <w:pPrChange w:id="4586" w:author="Steve Barbeaux" w:date="2022-10-10T11:41:00Z">
                <w:pPr>
                  <w:spacing w:after="0"/>
                  <w:jc w:val="right"/>
                </w:pPr>
              </w:pPrChange>
            </w:pPr>
            <w:r>
              <w:rPr>
                <w:color w:val="000000"/>
                <w:szCs w:val="22"/>
              </w:rPr>
              <w:t>0.0</w:t>
            </w:r>
            <w:r w:rsidR="006B55DF">
              <w:rPr>
                <w:color w:val="000000"/>
                <w:szCs w:val="22"/>
              </w:rPr>
              <w:t>1</w:t>
            </w:r>
            <w:del w:id="4587" w:author="Steve Barbeaux" w:date="2022-10-10T11:41:00Z">
              <w:r w:rsidR="006B55DF" w:rsidDel="003B20D6">
                <w:rPr>
                  <w:color w:val="000000"/>
                  <w:szCs w:val="22"/>
                </w:rPr>
                <w:delText>0</w:delText>
              </w:r>
            </w:del>
            <w:ins w:id="4588" w:author="Steve Barbeaux" w:date="2022-10-10T11:41:00Z">
              <w:r w:rsidR="003B20D6">
                <w:rPr>
                  <w:color w:val="000000"/>
                  <w:szCs w:val="22"/>
                </w:rPr>
                <w:t>2</w:t>
              </w:r>
            </w:ins>
          </w:p>
        </w:tc>
      </w:tr>
      <w:tr w:rsidR="00FD7276" w:rsidRPr="001772BA" w14:paraId="5390F4D7" w14:textId="77777777" w:rsidTr="00697C9A">
        <w:trPr>
          <w:trHeight w:val="255"/>
          <w:jc w:val="center"/>
        </w:trPr>
        <w:tc>
          <w:tcPr>
            <w:tcW w:w="4193" w:type="dxa"/>
            <w:tcBorders>
              <w:top w:val="nil"/>
              <w:left w:val="nil"/>
              <w:bottom w:val="nil"/>
              <w:right w:val="nil"/>
            </w:tcBorders>
            <w:shd w:val="clear" w:color="auto" w:fill="auto"/>
            <w:noWrap/>
            <w:vAlign w:val="bottom"/>
          </w:tcPr>
          <w:p w14:paraId="580E9AA1" w14:textId="77777777" w:rsidR="00FD7276" w:rsidRDefault="00FD7276">
            <w:pPr>
              <w:spacing w:after="0"/>
              <w:rPr>
                <w:szCs w:val="22"/>
              </w:rPr>
            </w:pPr>
            <w:r w:rsidRPr="00693704">
              <w:rPr>
                <w:szCs w:val="22"/>
              </w:rPr>
              <w:t>Stock Abundance</w:t>
            </w:r>
          </w:p>
        </w:tc>
        <w:tc>
          <w:tcPr>
            <w:tcW w:w="0" w:type="auto"/>
            <w:tcBorders>
              <w:top w:val="nil"/>
              <w:left w:val="nil"/>
              <w:bottom w:val="nil"/>
              <w:right w:val="nil"/>
            </w:tcBorders>
            <w:vAlign w:val="bottom"/>
          </w:tcPr>
          <w:p w14:paraId="434F091A" w14:textId="01BAF3CA" w:rsidR="00FD7276" w:rsidRDefault="00FD7276">
            <w:pPr>
              <w:spacing w:after="0"/>
              <w:jc w:val="right"/>
              <w:rPr>
                <w:szCs w:val="22"/>
              </w:rPr>
            </w:pPr>
          </w:p>
        </w:tc>
        <w:tc>
          <w:tcPr>
            <w:tcW w:w="0" w:type="auto"/>
            <w:tcBorders>
              <w:top w:val="nil"/>
              <w:left w:val="nil"/>
              <w:bottom w:val="nil"/>
              <w:right w:val="nil"/>
            </w:tcBorders>
            <w:vAlign w:val="bottom"/>
          </w:tcPr>
          <w:p w14:paraId="4A1CF287" w14:textId="77777777" w:rsidR="00FD7276" w:rsidRDefault="00FD7276">
            <w:pPr>
              <w:spacing w:after="0"/>
              <w:jc w:val="right"/>
              <w:rPr>
                <w:szCs w:val="22"/>
              </w:rPr>
            </w:pPr>
          </w:p>
        </w:tc>
      </w:tr>
      <w:tr w:rsidR="00FD7276" w:rsidRPr="001772BA" w14:paraId="355377A2" w14:textId="77777777" w:rsidTr="00697C9A">
        <w:trPr>
          <w:trHeight w:val="255"/>
          <w:jc w:val="center"/>
        </w:trPr>
        <w:tc>
          <w:tcPr>
            <w:tcW w:w="4193" w:type="dxa"/>
            <w:tcBorders>
              <w:top w:val="nil"/>
              <w:left w:val="nil"/>
              <w:bottom w:val="nil"/>
              <w:right w:val="nil"/>
            </w:tcBorders>
            <w:shd w:val="clear" w:color="auto" w:fill="auto"/>
            <w:noWrap/>
            <w:vAlign w:val="bottom"/>
          </w:tcPr>
          <w:p w14:paraId="7B0DC71A" w14:textId="77777777" w:rsidR="00FD7276" w:rsidRDefault="00FD7276">
            <w:pPr>
              <w:spacing w:after="0"/>
              <w:jc w:val="right"/>
              <w:rPr>
                <w:szCs w:val="22"/>
              </w:rPr>
            </w:pPr>
            <w:r w:rsidRPr="00693704">
              <w:rPr>
                <w:szCs w:val="22"/>
              </w:rPr>
              <w:t>Initial Biomass (1978; thousands of tons)</w:t>
            </w:r>
          </w:p>
        </w:tc>
        <w:tc>
          <w:tcPr>
            <w:tcW w:w="0" w:type="auto"/>
            <w:tcBorders>
              <w:top w:val="nil"/>
              <w:left w:val="nil"/>
              <w:bottom w:val="nil"/>
              <w:right w:val="nil"/>
            </w:tcBorders>
            <w:vAlign w:val="bottom"/>
          </w:tcPr>
          <w:p w14:paraId="5A9C18F8" w14:textId="213325EC" w:rsidR="0048186B" w:rsidRDefault="00784EB0" w:rsidP="003B20D6">
            <w:pPr>
              <w:spacing w:after="0"/>
              <w:jc w:val="right"/>
              <w:rPr>
                <w:szCs w:val="22"/>
              </w:rPr>
              <w:pPrChange w:id="4589" w:author="Steve Barbeaux" w:date="2022-10-10T11:43:00Z">
                <w:pPr>
                  <w:spacing w:after="0"/>
                  <w:jc w:val="right"/>
                </w:pPr>
              </w:pPrChange>
            </w:pPr>
            <w:del w:id="4590" w:author="Steve Barbeaux" w:date="2022-10-10T11:43:00Z">
              <w:r w:rsidDel="003B20D6">
                <w:rPr>
                  <w:szCs w:val="22"/>
                </w:rPr>
                <w:delText>5</w:delText>
              </w:r>
              <w:r w:rsidR="006B55DF" w:rsidDel="003B20D6">
                <w:rPr>
                  <w:szCs w:val="22"/>
                </w:rPr>
                <w:delText>44</w:delText>
              </w:r>
              <w:r w:rsidDel="003B20D6">
                <w:rPr>
                  <w:szCs w:val="22"/>
                </w:rPr>
                <w:delText>.</w:delText>
              </w:r>
              <w:r w:rsidR="006B55DF" w:rsidDel="003B20D6">
                <w:rPr>
                  <w:szCs w:val="22"/>
                </w:rPr>
                <w:delText>32</w:delText>
              </w:r>
            </w:del>
            <w:ins w:id="4591" w:author="Steve Barbeaux" w:date="2022-10-10T11:43:00Z">
              <w:r w:rsidR="003B20D6">
                <w:rPr>
                  <w:szCs w:val="22"/>
                </w:rPr>
                <w:t>466.21</w:t>
              </w:r>
            </w:ins>
          </w:p>
        </w:tc>
        <w:tc>
          <w:tcPr>
            <w:tcW w:w="0" w:type="auto"/>
            <w:tcBorders>
              <w:top w:val="nil"/>
              <w:left w:val="nil"/>
              <w:bottom w:val="nil"/>
              <w:right w:val="nil"/>
            </w:tcBorders>
            <w:vAlign w:val="bottom"/>
          </w:tcPr>
          <w:p w14:paraId="3176CAEB" w14:textId="3CBDA712" w:rsidR="0048186B" w:rsidRDefault="006B55DF">
            <w:pPr>
              <w:spacing w:after="0"/>
              <w:jc w:val="right"/>
              <w:rPr>
                <w:szCs w:val="22"/>
              </w:rPr>
            </w:pPr>
            <w:del w:id="4592" w:author="Steve Barbeaux" w:date="2022-10-10T11:43:00Z">
              <w:r w:rsidDel="003B20D6">
                <w:rPr>
                  <w:szCs w:val="22"/>
                </w:rPr>
                <w:delText>728.48</w:delText>
              </w:r>
            </w:del>
            <w:ins w:id="4593" w:author="Steve Barbeaux" w:date="2022-10-10T11:43:00Z">
              <w:r w:rsidR="003B20D6">
                <w:rPr>
                  <w:szCs w:val="22"/>
                </w:rPr>
                <w:t>637.58</w:t>
              </w:r>
            </w:ins>
          </w:p>
        </w:tc>
      </w:tr>
      <w:tr w:rsidR="00FD7276" w:rsidRPr="001772BA" w14:paraId="55A1BA8E" w14:textId="77777777" w:rsidTr="00697C9A">
        <w:trPr>
          <w:trHeight w:val="255"/>
          <w:jc w:val="center"/>
        </w:trPr>
        <w:tc>
          <w:tcPr>
            <w:tcW w:w="4193" w:type="dxa"/>
            <w:tcBorders>
              <w:top w:val="nil"/>
              <w:left w:val="nil"/>
              <w:bottom w:val="nil"/>
              <w:right w:val="nil"/>
            </w:tcBorders>
            <w:shd w:val="clear" w:color="auto" w:fill="auto"/>
            <w:noWrap/>
            <w:vAlign w:val="bottom"/>
          </w:tcPr>
          <w:p w14:paraId="5E2148A8" w14:textId="77777777" w:rsidR="00FD7276" w:rsidRDefault="00FD7276">
            <w:pPr>
              <w:spacing w:after="0"/>
              <w:jc w:val="right"/>
              <w:rPr>
                <w:i/>
                <w:szCs w:val="22"/>
              </w:rPr>
            </w:pPr>
            <w:r w:rsidRPr="00693704">
              <w:rPr>
                <w:i/>
                <w:szCs w:val="22"/>
              </w:rPr>
              <w:t>CV</w:t>
            </w:r>
          </w:p>
        </w:tc>
        <w:tc>
          <w:tcPr>
            <w:tcW w:w="0" w:type="auto"/>
            <w:tcBorders>
              <w:top w:val="nil"/>
              <w:left w:val="nil"/>
              <w:bottom w:val="nil"/>
              <w:right w:val="nil"/>
            </w:tcBorders>
            <w:vAlign w:val="bottom"/>
          </w:tcPr>
          <w:p w14:paraId="3DED47D2" w14:textId="033F3EDE" w:rsidR="00FD7276" w:rsidRPr="00A01FE5" w:rsidRDefault="006B55DF">
            <w:pPr>
              <w:spacing w:after="0"/>
              <w:jc w:val="right"/>
              <w:rPr>
                <w:szCs w:val="22"/>
              </w:rPr>
            </w:pPr>
            <w:del w:id="4594" w:author="Steve Barbeaux" w:date="2022-10-10T11:44:00Z">
              <w:r w:rsidDel="003B20D6">
                <w:rPr>
                  <w:szCs w:val="22"/>
                </w:rPr>
                <w:delText>9</w:delText>
              </w:r>
            </w:del>
            <w:ins w:id="4595" w:author="Steve Barbeaux" w:date="2022-10-10T11:44:00Z">
              <w:r w:rsidR="003B20D6">
                <w:rPr>
                  <w:szCs w:val="22"/>
                </w:rPr>
                <w:t>10</w:t>
              </w:r>
            </w:ins>
            <w:r w:rsidR="00FD7276" w:rsidRPr="00693704">
              <w:rPr>
                <w:szCs w:val="22"/>
              </w:rPr>
              <w:t>%</w:t>
            </w:r>
          </w:p>
        </w:tc>
        <w:tc>
          <w:tcPr>
            <w:tcW w:w="0" w:type="auto"/>
            <w:tcBorders>
              <w:top w:val="nil"/>
              <w:left w:val="nil"/>
              <w:bottom w:val="nil"/>
              <w:right w:val="nil"/>
            </w:tcBorders>
            <w:vAlign w:val="bottom"/>
          </w:tcPr>
          <w:p w14:paraId="52E9279E" w14:textId="0D408FF7" w:rsidR="00FD7276" w:rsidRPr="00A01FE5" w:rsidRDefault="006B55DF" w:rsidP="003B20D6">
            <w:pPr>
              <w:spacing w:after="0"/>
              <w:jc w:val="right"/>
              <w:rPr>
                <w:szCs w:val="22"/>
              </w:rPr>
              <w:pPrChange w:id="4596" w:author="Steve Barbeaux" w:date="2022-10-10T11:44:00Z">
                <w:pPr>
                  <w:spacing w:after="0"/>
                  <w:jc w:val="right"/>
                </w:pPr>
              </w:pPrChange>
            </w:pPr>
            <w:r>
              <w:rPr>
                <w:szCs w:val="22"/>
              </w:rPr>
              <w:t>1</w:t>
            </w:r>
            <w:del w:id="4597" w:author="Steve Barbeaux" w:date="2022-10-10T11:44:00Z">
              <w:r w:rsidDel="003B20D6">
                <w:rPr>
                  <w:szCs w:val="22"/>
                </w:rPr>
                <w:delText>0</w:delText>
              </w:r>
            </w:del>
            <w:ins w:id="4598" w:author="Steve Barbeaux" w:date="2022-10-10T11:44:00Z">
              <w:r w:rsidR="003B20D6">
                <w:rPr>
                  <w:szCs w:val="22"/>
                </w:rPr>
                <w:t>1</w:t>
              </w:r>
            </w:ins>
            <w:r w:rsidR="00FD7276" w:rsidRPr="00693704">
              <w:rPr>
                <w:szCs w:val="22"/>
              </w:rPr>
              <w:t>%</w:t>
            </w:r>
          </w:p>
        </w:tc>
      </w:tr>
      <w:tr w:rsidR="00FD7276" w:rsidRPr="001772BA" w14:paraId="15EABF89" w14:textId="77777777" w:rsidTr="00697C9A">
        <w:trPr>
          <w:trHeight w:val="255"/>
          <w:jc w:val="center"/>
        </w:trPr>
        <w:tc>
          <w:tcPr>
            <w:tcW w:w="4193" w:type="dxa"/>
            <w:tcBorders>
              <w:top w:val="nil"/>
              <w:left w:val="nil"/>
              <w:bottom w:val="nil"/>
              <w:right w:val="nil"/>
            </w:tcBorders>
            <w:shd w:val="clear" w:color="auto" w:fill="auto"/>
            <w:noWrap/>
            <w:vAlign w:val="bottom"/>
          </w:tcPr>
          <w:p w14:paraId="387EB17A" w14:textId="7EFB380C" w:rsidR="00AD121B" w:rsidRDefault="00156216" w:rsidP="00251C76">
            <w:pPr>
              <w:spacing w:after="0"/>
              <w:jc w:val="right"/>
              <w:rPr>
                <w:szCs w:val="22"/>
              </w:rPr>
            </w:pPr>
            <w:r w:rsidRPr="00693704">
              <w:rPr>
                <w:szCs w:val="22"/>
              </w:rPr>
              <w:t>20</w:t>
            </w:r>
            <w:r>
              <w:rPr>
                <w:szCs w:val="22"/>
              </w:rPr>
              <w:t>2</w:t>
            </w:r>
            <w:ins w:id="4599" w:author="Steve Barbeaux" w:date="2022-10-10T11:41:00Z">
              <w:r w:rsidR="003B20D6">
                <w:rPr>
                  <w:szCs w:val="22"/>
                </w:rPr>
                <w:t>2</w:t>
              </w:r>
            </w:ins>
            <w:del w:id="4600" w:author="Steve Barbeaux" w:date="2022-10-10T11:41:00Z">
              <w:r w:rsidDel="003B20D6">
                <w:rPr>
                  <w:szCs w:val="22"/>
                </w:rPr>
                <w:delText>0</w:delText>
              </w:r>
            </w:del>
            <w:r w:rsidR="00FD7276" w:rsidRPr="00693704">
              <w:rPr>
                <w:szCs w:val="22"/>
              </w:rPr>
              <w:t>Total Biomass 1+ (thousands of tons)</w:t>
            </w:r>
          </w:p>
        </w:tc>
        <w:tc>
          <w:tcPr>
            <w:tcW w:w="0" w:type="auto"/>
            <w:tcBorders>
              <w:top w:val="nil"/>
              <w:left w:val="nil"/>
              <w:bottom w:val="nil"/>
              <w:right w:val="nil"/>
            </w:tcBorders>
            <w:vAlign w:val="bottom"/>
          </w:tcPr>
          <w:p w14:paraId="6F6B71A1" w14:textId="56336508" w:rsidR="00FD7276" w:rsidRPr="00A01FE5" w:rsidRDefault="003928C3" w:rsidP="003B20D6">
            <w:pPr>
              <w:spacing w:after="0"/>
              <w:jc w:val="right"/>
              <w:rPr>
                <w:szCs w:val="22"/>
              </w:rPr>
              <w:pPrChange w:id="4601" w:author="Steve Barbeaux" w:date="2022-10-10T11:45:00Z">
                <w:pPr>
                  <w:spacing w:after="0"/>
                  <w:jc w:val="right"/>
                </w:pPr>
              </w:pPrChange>
            </w:pPr>
            <w:r>
              <w:rPr>
                <w:szCs w:val="22"/>
              </w:rPr>
              <w:t>2</w:t>
            </w:r>
            <w:ins w:id="4602" w:author="Steve Barbeaux" w:date="2022-10-10T11:45:00Z">
              <w:r w:rsidR="003B20D6">
                <w:rPr>
                  <w:szCs w:val="22"/>
                </w:rPr>
                <w:t>17.17</w:t>
              </w:r>
            </w:ins>
            <w:del w:id="4603" w:author="Steve Barbeaux" w:date="2022-10-10T11:44:00Z">
              <w:r w:rsidR="006B55DF" w:rsidDel="003B20D6">
                <w:rPr>
                  <w:szCs w:val="22"/>
                </w:rPr>
                <w:delText>57.23</w:delText>
              </w:r>
            </w:del>
          </w:p>
        </w:tc>
        <w:tc>
          <w:tcPr>
            <w:tcW w:w="0" w:type="auto"/>
            <w:tcBorders>
              <w:top w:val="nil"/>
              <w:left w:val="nil"/>
              <w:bottom w:val="nil"/>
              <w:right w:val="nil"/>
            </w:tcBorders>
            <w:vAlign w:val="bottom"/>
          </w:tcPr>
          <w:p w14:paraId="07F3254D" w14:textId="31D79B3A" w:rsidR="0048186B" w:rsidRDefault="006B55DF">
            <w:pPr>
              <w:spacing w:after="0"/>
              <w:jc w:val="right"/>
              <w:rPr>
                <w:szCs w:val="22"/>
              </w:rPr>
            </w:pPr>
            <w:r>
              <w:rPr>
                <w:szCs w:val="22"/>
              </w:rPr>
              <w:t>2</w:t>
            </w:r>
            <w:ins w:id="4604" w:author="Steve Barbeaux" w:date="2022-10-10T11:45:00Z">
              <w:r w:rsidR="003B20D6">
                <w:rPr>
                  <w:szCs w:val="22"/>
                </w:rPr>
                <w:t>35.85</w:t>
              </w:r>
            </w:ins>
            <w:del w:id="4605" w:author="Steve Barbeaux" w:date="2022-10-10T11:45:00Z">
              <w:r w:rsidDel="003B20D6">
                <w:rPr>
                  <w:szCs w:val="22"/>
                </w:rPr>
                <w:delText>95.91</w:delText>
              </w:r>
            </w:del>
          </w:p>
        </w:tc>
      </w:tr>
      <w:tr w:rsidR="00FD7276" w:rsidRPr="001772BA" w14:paraId="283CCFB8" w14:textId="77777777" w:rsidTr="00697C9A">
        <w:trPr>
          <w:trHeight w:val="255"/>
          <w:jc w:val="center"/>
        </w:trPr>
        <w:tc>
          <w:tcPr>
            <w:tcW w:w="4193" w:type="dxa"/>
            <w:tcBorders>
              <w:top w:val="nil"/>
              <w:left w:val="nil"/>
              <w:bottom w:val="nil"/>
              <w:right w:val="nil"/>
            </w:tcBorders>
            <w:shd w:val="clear" w:color="auto" w:fill="auto"/>
            <w:noWrap/>
            <w:vAlign w:val="bottom"/>
          </w:tcPr>
          <w:p w14:paraId="69C2A5F6" w14:textId="77777777" w:rsidR="00FD7276" w:rsidRDefault="00FD7276">
            <w:pPr>
              <w:spacing w:after="0"/>
              <w:jc w:val="right"/>
              <w:rPr>
                <w:i/>
                <w:szCs w:val="22"/>
              </w:rPr>
            </w:pPr>
            <w:r w:rsidRPr="00693704">
              <w:rPr>
                <w:i/>
                <w:szCs w:val="22"/>
              </w:rPr>
              <w:t>CV</w:t>
            </w:r>
          </w:p>
        </w:tc>
        <w:tc>
          <w:tcPr>
            <w:tcW w:w="0" w:type="auto"/>
            <w:tcBorders>
              <w:top w:val="nil"/>
              <w:left w:val="nil"/>
              <w:bottom w:val="nil"/>
              <w:right w:val="nil"/>
            </w:tcBorders>
            <w:vAlign w:val="bottom"/>
          </w:tcPr>
          <w:p w14:paraId="6B65BB3C" w14:textId="276C9450" w:rsidR="0048186B" w:rsidRDefault="00FD7276" w:rsidP="00251C76">
            <w:pPr>
              <w:spacing w:after="0"/>
              <w:jc w:val="right"/>
              <w:rPr>
                <w:szCs w:val="22"/>
              </w:rPr>
            </w:pPr>
            <w:r w:rsidRPr="00693704">
              <w:rPr>
                <w:szCs w:val="22"/>
              </w:rPr>
              <w:t>1</w:t>
            </w:r>
            <w:ins w:id="4606" w:author="Steve Barbeaux" w:date="2022-10-10T11:45:00Z">
              <w:r w:rsidR="003B20D6">
                <w:rPr>
                  <w:szCs w:val="22"/>
                </w:rPr>
                <w:t>5</w:t>
              </w:r>
            </w:ins>
            <w:del w:id="4607" w:author="Steve Barbeaux" w:date="2022-10-10T11:45:00Z">
              <w:r w:rsidR="006B55DF" w:rsidDel="003B20D6">
                <w:rPr>
                  <w:szCs w:val="22"/>
                </w:rPr>
                <w:delText>4</w:delText>
              </w:r>
            </w:del>
            <w:r w:rsidRPr="00693704">
              <w:rPr>
                <w:szCs w:val="22"/>
              </w:rPr>
              <w:t>%</w:t>
            </w:r>
          </w:p>
        </w:tc>
        <w:tc>
          <w:tcPr>
            <w:tcW w:w="0" w:type="auto"/>
            <w:tcBorders>
              <w:top w:val="nil"/>
              <w:left w:val="nil"/>
              <w:bottom w:val="nil"/>
              <w:right w:val="nil"/>
            </w:tcBorders>
            <w:vAlign w:val="bottom"/>
          </w:tcPr>
          <w:p w14:paraId="38CCEA14" w14:textId="0B8299EE" w:rsidR="0048186B" w:rsidRDefault="00FD7276">
            <w:pPr>
              <w:spacing w:after="0"/>
              <w:jc w:val="right"/>
              <w:rPr>
                <w:szCs w:val="22"/>
              </w:rPr>
            </w:pPr>
            <w:r w:rsidRPr="00693704">
              <w:rPr>
                <w:szCs w:val="22"/>
              </w:rPr>
              <w:t>1</w:t>
            </w:r>
            <w:ins w:id="4608" w:author="Steve Barbeaux" w:date="2022-10-10T11:45:00Z">
              <w:r w:rsidR="003B20D6">
                <w:rPr>
                  <w:szCs w:val="22"/>
                </w:rPr>
                <w:t>6</w:t>
              </w:r>
            </w:ins>
            <w:del w:id="4609" w:author="Steve Barbeaux" w:date="2022-10-10T11:45:00Z">
              <w:r w:rsidR="006B55DF" w:rsidDel="003B20D6">
                <w:rPr>
                  <w:szCs w:val="22"/>
                </w:rPr>
                <w:delText>4</w:delText>
              </w:r>
            </w:del>
            <w:r w:rsidRPr="00693704">
              <w:rPr>
                <w:szCs w:val="22"/>
              </w:rPr>
              <w:t>%</w:t>
            </w:r>
          </w:p>
        </w:tc>
      </w:tr>
      <w:tr w:rsidR="00FD7276" w:rsidRPr="001772BA" w14:paraId="7F8B2CA6" w14:textId="77777777" w:rsidTr="00697C9A">
        <w:trPr>
          <w:trHeight w:val="255"/>
          <w:jc w:val="center"/>
        </w:trPr>
        <w:tc>
          <w:tcPr>
            <w:tcW w:w="4193" w:type="dxa"/>
            <w:tcBorders>
              <w:top w:val="nil"/>
              <w:left w:val="nil"/>
              <w:bottom w:val="nil"/>
              <w:right w:val="nil"/>
            </w:tcBorders>
            <w:shd w:val="clear" w:color="auto" w:fill="auto"/>
            <w:noWrap/>
            <w:vAlign w:val="bottom"/>
          </w:tcPr>
          <w:p w14:paraId="3FF98023" w14:textId="165E6EAE" w:rsidR="00AD121B" w:rsidRDefault="003928C3" w:rsidP="003B20D6">
            <w:pPr>
              <w:spacing w:after="0"/>
              <w:jc w:val="right"/>
              <w:rPr>
                <w:szCs w:val="22"/>
              </w:rPr>
              <w:pPrChange w:id="4610" w:author="Steve Barbeaux" w:date="2022-10-10T11:41:00Z">
                <w:pPr>
                  <w:spacing w:after="0"/>
                  <w:jc w:val="right"/>
                </w:pPr>
              </w:pPrChange>
            </w:pPr>
            <w:r w:rsidRPr="00693704">
              <w:rPr>
                <w:szCs w:val="22"/>
              </w:rPr>
              <w:t>20</w:t>
            </w:r>
            <w:r w:rsidR="00156216">
              <w:rPr>
                <w:szCs w:val="22"/>
              </w:rPr>
              <w:t>2</w:t>
            </w:r>
            <w:del w:id="4611" w:author="Steve Barbeaux" w:date="2022-10-10T11:41:00Z">
              <w:r w:rsidR="00156216" w:rsidDel="003B20D6">
                <w:rPr>
                  <w:szCs w:val="22"/>
                </w:rPr>
                <w:delText>0</w:delText>
              </w:r>
            </w:del>
            <w:ins w:id="4612" w:author="Steve Barbeaux" w:date="2022-10-10T11:41:00Z">
              <w:r w:rsidR="003B20D6">
                <w:rPr>
                  <w:szCs w:val="22"/>
                </w:rPr>
                <w:t>2</w:t>
              </w:r>
            </w:ins>
            <w:r w:rsidRPr="00693704">
              <w:rPr>
                <w:szCs w:val="22"/>
              </w:rPr>
              <w:t xml:space="preserve"> </w:t>
            </w:r>
            <w:r w:rsidR="00FD7276" w:rsidRPr="00693704">
              <w:rPr>
                <w:szCs w:val="22"/>
              </w:rPr>
              <w:t>Female SSB</w:t>
            </w:r>
            <w:r w:rsidR="00C43270" w:rsidRPr="00C43270">
              <w:rPr>
                <w:i/>
                <w:szCs w:val="22"/>
              </w:rPr>
              <w:t xml:space="preserve"> </w:t>
            </w:r>
            <w:r w:rsidR="00FD7276" w:rsidRPr="00693704">
              <w:rPr>
                <w:szCs w:val="22"/>
              </w:rPr>
              <w:t>(thousands of tons)</w:t>
            </w:r>
          </w:p>
        </w:tc>
        <w:tc>
          <w:tcPr>
            <w:tcW w:w="0" w:type="auto"/>
            <w:tcBorders>
              <w:top w:val="nil"/>
              <w:left w:val="nil"/>
              <w:bottom w:val="nil"/>
              <w:right w:val="nil"/>
            </w:tcBorders>
            <w:vAlign w:val="bottom"/>
          </w:tcPr>
          <w:p w14:paraId="61B5A4B1" w14:textId="7470D067" w:rsidR="00FD7276" w:rsidRPr="00A01FE5" w:rsidRDefault="006B55DF" w:rsidP="00686AE2">
            <w:pPr>
              <w:spacing w:after="0"/>
              <w:jc w:val="right"/>
              <w:rPr>
                <w:szCs w:val="22"/>
              </w:rPr>
            </w:pPr>
            <w:del w:id="4613" w:author="Steve Barbeaux" w:date="2022-10-10T11:46:00Z">
              <w:r w:rsidDel="003B20D6">
                <w:rPr>
                  <w:szCs w:val="22"/>
                </w:rPr>
                <w:delText>90.11</w:delText>
              </w:r>
            </w:del>
            <w:ins w:id="4614" w:author="Steve Barbeaux" w:date="2022-10-10T11:46:00Z">
              <w:r w:rsidR="003B20D6">
                <w:rPr>
                  <w:szCs w:val="22"/>
                </w:rPr>
                <w:t>79.83</w:t>
              </w:r>
            </w:ins>
          </w:p>
        </w:tc>
        <w:tc>
          <w:tcPr>
            <w:tcW w:w="0" w:type="auto"/>
            <w:tcBorders>
              <w:top w:val="nil"/>
              <w:left w:val="nil"/>
              <w:bottom w:val="nil"/>
              <w:right w:val="nil"/>
            </w:tcBorders>
            <w:vAlign w:val="bottom"/>
          </w:tcPr>
          <w:p w14:paraId="107BFC4F" w14:textId="66BA2AAB" w:rsidR="0048186B" w:rsidRDefault="006B55DF" w:rsidP="003B20D6">
            <w:pPr>
              <w:spacing w:after="0"/>
              <w:jc w:val="right"/>
              <w:rPr>
                <w:szCs w:val="22"/>
              </w:rPr>
              <w:pPrChange w:id="4615" w:author="Steve Barbeaux" w:date="2022-10-10T11:46:00Z">
                <w:pPr>
                  <w:spacing w:after="0"/>
                  <w:jc w:val="right"/>
                </w:pPr>
              </w:pPrChange>
            </w:pPr>
            <w:del w:id="4616" w:author="Steve Barbeaux" w:date="2022-10-10T11:46:00Z">
              <w:r w:rsidDel="003B20D6">
                <w:rPr>
                  <w:szCs w:val="22"/>
                </w:rPr>
                <w:delText>93.37</w:delText>
              </w:r>
            </w:del>
            <w:ins w:id="4617" w:author="Steve Barbeaux" w:date="2022-10-10T11:47:00Z">
              <w:r w:rsidR="003B20D6">
                <w:rPr>
                  <w:szCs w:val="22"/>
                </w:rPr>
                <w:t>78.26</w:t>
              </w:r>
            </w:ins>
          </w:p>
        </w:tc>
      </w:tr>
      <w:tr w:rsidR="00FD7276" w:rsidRPr="001772BA" w14:paraId="6BF6BAEA" w14:textId="77777777" w:rsidTr="00697C9A">
        <w:trPr>
          <w:trHeight w:val="255"/>
          <w:jc w:val="center"/>
        </w:trPr>
        <w:tc>
          <w:tcPr>
            <w:tcW w:w="4193" w:type="dxa"/>
            <w:tcBorders>
              <w:top w:val="nil"/>
              <w:left w:val="nil"/>
              <w:bottom w:val="nil"/>
              <w:right w:val="nil"/>
            </w:tcBorders>
            <w:shd w:val="clear" w:color="auto" w:fill="auto"/>
            <w:noWrap/>
            <w:vAlign w:val="bottom"/>
          </w:tcPr>
          <w:p w14:paraId="193CE739" w14:textId="77777777" w:rsidR="00FD7276" w:rsidRDefault="00FD7276">
            <w:pPr>
              <w:spacing w:after="0"/>
              <w:jc w:val="right"/>
              <w:rPr>
                <w:szCs w:val="22"/>
              </w:rPr>
            </w:pPr>
            <w:r w:rsidRPr="00693704">
              <w:rPr>
                <w:szCs w:val="22"/>
              </w:rPr>
              <w:t>CV</w:t>
            </w:r>
          </w:p>
        </w:tc>
        <w:tc>
          <w:tcPr>
            <w:tcW w:w="0" w:type="auto"/>
            <w:tcBorders>
              <w:top w:val="nil"/>
              <w:left w:val="nil"/>
              <w:bottom w:val="nil"/>
              <w:right w:val="nil"/>
            </w:tcBorders>
            <w:vAlign w:val="bottom"/>
          </w:tcPr>
          <w:p w14:paraId="507F468E" w14:textId="5E483382" w:rsidR="0048186B" w:rsidRDefault="00FD7276" w:rsidP="00251C76">
            <w:pPr>
              <w:spacing w:after="0"/>
              <w:jc w:val="right"/>
              <w:rPr>
                <w:szCs w:val="22"/>
              </w:rPr>
            </w:pPr>
            <w:r w:rsidRPr="00693704">
              <w:rPr>
                <w:szCs w:val="22"/>
              </w:rPr>
              <w:t>1</w:t>
            </w:r>
            <w:r w:rsidR="006B55DF">
              <w:rPr>
                <w:szCs w:val="22"/>
              </w:rPr>
              <w:t>4</w:t>
            </w:r>
            <w:r w:rsidRPr="00693704">
              <w:rPr>
                <w:szCs w:val="22"/>
              </w:rPr>
              <w:t>%</w:t>
            </w:r>
          </w:p>
        </w:tc>
        <w:tc>
          <w:tcPr>
            <w:tcW w:w="0" w:type="auto"/>
            <w:tcBorders>
              <w:top w:val="nil"/>
              <w:left w:val="nil"/>
              <w:bottom w:val="nil"/>
              <w:right w:val="nil"/>
            </w:tcBorders>
            <w:vAlign w:val="bottom"/>
          </w:tcPr>
          <w:p w14:paraId="3DC28F0D" w14:textId="12ECF971" w:rsidR="00FD7276" w:rsidRPr="00A01FE5" w:rsidRDefault="00784EB0">
            <w:pPr>
              <w:spacing w:after="0"/>
              <w:jc w:val="right"/>
              <w:rPr>
                <w:szCs w:val="22"/>
              </w:rPr>
            </w:pPr>
            <w:r w:rsidRPr="00693704">
              <w:rPr>
                <w:szCs w:val="22"/>
              </w:rPr>
              <w:t>1</w:t>
            </w:r>
            <w:r w:rsidR="006B55DF">
              <w:rPr>
                <w:szCs w:val="22"/>
              </w:rPr>
              <w:t>4</w:t>
            </w:r>
            <w:r w:rsidR="00FD7276" w:rsidRPr="00693704">
              <w:rPr>
                <w:szCs w:val="22"/>
              </w:rPr>
              <w:t>%</w:t>
            </w:r>
          </w:p>
        </w:tc>
      </w:tr>
      <w:tr w:rsidR="00FD7276" w:rsidRPr="001772BA" w14:paraId="2AE85A41" w14:textId="77777777" w:rsidTr="00697C9A">
        <w:trPr>
          <w:trHeight w:val="360"/>
          <w:jc w:val="center"/>
        </w:trPr>
        <w:tc>
          <w:tcPr>
            <w:tcW w:w="4193" w:type="dxa"/>
            <w:tcBorders>
              <w:top w:val="nil"/>
              <w:left w:val="nil"/>
              <w:bottom w:val="nil"/>
              <w:right w:val="nil"/>
            </w:tcBorders>
            <w:shd w:val="clear" w:color="auto" w:fill="auto"/>
            <w:noWrap/>
            <w:vAlign w:val="bottom"/>
          </w:tcPr>
          <w:p w14:paraId="736D9100" w14:textId="77777777" w:rsidR="00FD7276" w:rsidRDefault="00FD7276">
            <w:pPr>
              <w:spacing w:after="0"/>
              <w:jc w:val="right"/>
              <w:rPr>
                <w:szCs w:val="22"/>
              </w:rPr>
            </w:pPr>
            <w:r w:rsidRPr="00693704">
              <w:rPr>
                <w:szCs w:val="22"/>
              </w:rPr>
              <w:t>1978 Year Class (billions at age 1)</w:t>
            </w:r>
          </w:p>
        </w:tc>
        <w:tc>
          <w:tcPr>
            <w:tcW w:w="0" w:type="auto"/>
            <w:tcBorders>
              <w:top w:val="nil"/>
              <w:left w:val="nil"/>
              <w:bottom w:val="nil"/>
              <w:right w:val="nil"/>
            </w:tcBorders>
            <w:vAlign w:val="bottom"/>
          </w:tcPr>
          <w:p w14:paraId="4D609FB7" w14:textId="4110B21E" w:rsidR="0048186B" w:rsidRDefault="00FD7276" w:rsidP="00251C76">
            <w:pPr>
              <w:spacing w:after="0"/>
              <w:jc w:val="right"/>
              <w:rPr>
                <w:szCs w:val="22"/>
              </w:rPr>
            </w:pPr>
            <w:r w:rsidRPr="00693704">
              <w:rPr>
                <w:szCs w:val="22"/>
              </w:rPr>
              <w:t>1.</w:t>
            </w:r>
            <w:ins w:id="4618" w:author="Steve Barbeaux" w:date="2022-10-10T11:47:00Z">
              <w:r w:rsidR="002B5239">
                <w:rPr>
                  <w:szCs w:val="22"/>
                </w:rPr>
                <w:t>55</w:t>
              </w:r>
            </w:ins>
            <w:del w:id="4619" w:author="Steve Barbeaux" w:date="2022-10-10T11:47:00Z">
              <w:r w:rsidR="006B55DF" w:rsidDel="003B20D6">
                <w:rPr>
                  <w:szCs w:val="22"/>
                </w:rPr>
                <w:delText>71</w:delText>
              </w:r>
            </w:del>
          </w:p>
        </w:tc>
        <w:tc>
          <w:tcPr>
            <w:tcW w:w="0" w:type="auto"/>
            <w:tcBorders>
              <w:top w:val="nil"/>
              <w:left w:val="nil"/>
              <w:bottom w:val="nil"/>
              <w:right w:val="nil"/>
            </w:tcBorders>
            <w:vAlign w:val="bottom"/>
          </w:tcPr>
          <w:p w14:paraId="0EDC0CEB" w14:textId="6BA20A9E" w:rsidR="00FD7276" w:rsidRPr="00A01FE5" w:rsidRDefault="004A3EAB">
            <w:pPr>
              <w:spacing w:after="0"/>
              <w:jc w:val="right"/>
              <w:rPr>
                <w:szCs w:val="22"/>
              </w:rPr>
            </w:pPr>
            <w:del w:id="4620" w:author="Steve Barbeaux" w:date="2022-10-10T11:48:00Z">
              <w:r w:rsidDel="002B5239">
                <w:rPr>
                  <w:szCs w:val="22"/>
                </w:rPr>
                <w:delText>3.</w:delText>
              </w:r>
              <w:r w:rsidR="006B55DF" w:rsidDel="002B5239">
                <w:rPr>
                  <w:szCs w:val="22"/>
                </w:rPr>
                <w:delText>03</w:delText>
              </w:r>
            </w:del>
            <w:ins w:id="4621" w:author="Steve Barbeaux" w:date="2022-10-10T11:48:00Z">
              <w:r w:rsidR="002B5239">
                <w:rPr>
                  <w:szCs w:val="22"/>
                </w:rPr>
                <w:t>2.84</w:t>
              </w:r>
            </w:ins>
          </w:p>
        </w:tc>
      </w:tr>
      <w:tr w:rsidR="00FD7276" w:rsidRPr="001772BA" w14:paraId="70D1596D" w14:textId="77777777" w:rsidTr="00697C9A">
        <w:trPr>
          <w:trHeight w:val="360"/>
          <w:jc w:val="center"/>
        </w:trPr>
        <w:tc>
          <w:tcPr>
            <w:tcW w:w="4193" w:type="dxa"/>
            <w:tcBorders>
              <w:top w:val="nil"/>
              <w:left w:val="nil"/>
              <w:bottom w:val="nil"/>
              <w:right w:val="nil"/>
            </w:tcBorders>
            <w:shd w:val="clear" w:color="auto" w:fill="auto"/>
            <w:noWrap/>
            <w:vAlign w:val="bottom"/>
          </w:tcPr>
          <w:p w14:paraId="2EDB4303" w14:textId="77777777" w:rsidR="00FD7276" w:rsidRPr="00A01FE5" w:rsidRDefault="00FD7276" w:rsidP="00697C9A">
            <w:pPr>
              <w:spacing w:after="0"/>
              <w:jc w:val="right"/>
              <w:rPr>
                <w:szCs w:val="22"/>
              </w:rPr>
            </w:pPr>
          </w:p>
        </w:tc>
        <w:tc>
          <w:tcPr>
            <w:tcW w:w="0" w:type="auto"/>
            <w:tcBorders>
              <w:top w:val="nil"/>
              <w:left w:val="nil"/>
              <w:bottom w:val="nil"/>
              <w:right w:val="nil"/>
            </w:tcBorders>
            <w:vAlign w:val="bottom"/>
          </w:tcPr>
          <w:p w14:paraId="2CA683F0" w14:textId="364B8435" w:rsidR="00FD7276" w:rsidRPr="00A01FE5" w:rsidRDefault="00FD7276" w:rsidP="00686AE2">
            <w:pPr>
              <w:spacing w:after="0"/>
              <w:jc w:val="right"/>
              <w:rPr>
                <w:szCs w:val="22"/>
              </w:rPr>
            </w:pPr>
            <w:r w:rsidRPr="00693704">
              <w:rPr>
                <w:szCs w:val="22"/>
              </w:rPr>
              <w:t>1</w:t>
            </w:r>
            <w:r w:rsidR="003928C3">
              <w:rPr>
                <w:szCs w:val="22"/>
              </w:rPr>
              <w:t>1</w:t>
            </w:r>
            <w:r w:rsidRPr="00693704">
              <w:rPr>
                <w:szCs w:val="22"/>
              </w:rPr>
              <w:t>%</w:t>
            </w:r>
          </w:p>
        </w:tc>
        <w:tc>
          <w:tcPr>
            <w:tcW w:w="0" w:type="auto"/>
            <w:tcBorders>
              <w:top w:val="nil"/>
              <w:left w:val="nil"/>
              <w:bottom w:val="nil"/>
              <w:right w:val="nil"/>
            </w:tcBorders>
            <w:vAlign w:val="bottom"/>
          </w:tcPr>
          <w:p w14:paraId="0B204A5C" w14:textId="7B989F6A" w:rsidR="00FD7276" w:rsidRPr="00A01FE5" w:rsidRDefault="00FD7276" w:rsidP="00251C76">
            <w:pPr>
              <w:spacing w:after="0"/>
              <w:jc w:val="right"/>
              <w:rPr>
                <w:szCs w:val="22"/>
              </w:rPr>
            </w:pPr>
            <w:r w:rsidRPr="00693704">
              <w:rPr>
                <w:szCs w:val="22"/>
              </w:rPr>
              <w:t>1</w:t>
            </w:r>
            <w:r w:rsidR="00287402">
              <w:rPr>
                <w:szCs w:val="22"/>
              </w:rPr>
              <w:t>3</w:t>
            </w:r>
            <w:r w:rsidRPr="00693704">
              <w:rPr>
                <w:szCs w:val="22"/>
              </w:rPr>
              <w:t>%</w:t>
            </w:r>
          </w:p>
        </w:tc>
      </w:tr>
      <w:tr w:rsidR="00FD7276" w:rsidRPr="001772BA" w14:paraId="629A526C" w14:textId="77777777" w:rsidTr="00697C9A">
        <w:trPr>
          <w:trHeight w:val="255"/>
          <w:jc w:val="center"/>
        </w:trPr>
        <w:tc>
          <w:tcPr>
            <w:tcW w:w="4193" w:type="dxa"/>
            <w:tcBorders>
              <w:top w:val="nil"/>
              <w:left w:val="nil"/>
              <w:bottom w:val="nil"/>
              <w:right w:val="nil"/>
            </w:tcBorders>
            <w:shd w:val="clear" w:color="auto" w:fill="auto"/>
            <w:noWrap/>
            <w:vAlign w:val="bottom"/>
          </w:tcPr>
          <w:p w14:paraId="2A6098AB" w14:textId="77777777" w:rsidR="00FD7276" w:rsidRDefault="00FD7276">
            <w:pPr>
              <w:spacing w:after="0"/>
              <w:jc w:val="right"/>
              <w:rPr>
                <w:szCs w:val="22"/>
              </w:rPr>
            </w:pPr>
            <w:r w:rsidRPr="00693704">
              <w:rPr>
                <w:szCs w:val="22"/>
              </w:rPr>
              <w:t>Recruitment Variability (1978-2010)</w:t>
            </w:r>
          </w:p>
        </w:tc>
        <w:tc>
          <w:tcPr>
            <w:tcW w:w="0" w:type="auto"/>
            <w:tcBorders>
              <w:top w:val="nil"/>
              <w:left w:val="nil"/>
              <w:bottom w:val="nil"/>
              <w:right w:val="nil"/>
            </w:tcBorders>
            <w:vAlign w:val="bottom"/>
          </w:tcPr>
          <w:p w14:paraId="56CDAB84" w14:textId="6E4A5CE6" w:rsidR="0048186B" w:rsidRDefault="00784EB0" w:rsidP="002B5239">
            <w:pPr>
              <w:spacing w:after="0"/>
              <w:jc w:val="right"/>
              <w:rPr>
                <w:szCs w:val="22"/>
              </w:rPr>
              <w:pPrChange w:id="4622" w:author="Steve Barbeaux" w:date="2022-10-10T11:56:00Z">
                <w:pPr>
                  <w:spacing w:after="0"/>
                  <w:jc w:val="right"/>
                </w:pPr>
              </w:pPrChange>
            </w:pPr>
            <w:del w:id="4623" w:author="Steve Barbeaux" w:date="2022-10-10T11:55:00Z">
              <w:r w:rsidDel="002B5239">
                <w:rPr>
                  <w:szCs w:val="22"/>
                </w:rPr>
                <w:delText>1.</w:delText>
              </w:r>
            </w:del>
            <w:del w:id="4624" w:author="Steve Barbeaux" w:date="2022-10-10T11:53:00Z">
              <w:r w:rsidR="006B55DF" w:rsidDel="002B5239">
                <w:rPr>
                  <w:szCs w:val="22"/>
                </w:rPr>
                <w:delText>1</w:delText>
              </w:r>
              <w:r w:rsidDel="002B5239">
                <w:rPr>
                  <w:szCs w:val="22"/>
                </w:rPr>
                <w:delText>0</w:delText>
              </w:r>
            </w:del>
            <w:ins w:id="4625" w:author="Steve Barbeaux" w:date="2022-10-10T11:55:00Z">
              <w:r w:rsidR="002B5239">
                <w:rPr>
                  <w:szCs w:val="22"/>
                </w:rPr>
                <w:t>0.</w:t>
              </w:r>
            </w:ins>
            <w:ins w:id="4626" w:author="Steve Barbeaux" w:date="2022-10-10T11:56:00Z">
              <w:r w:rsidR="002B5239">
                <w:rPr>
                  <w:szCs w:val="22"/>
                </w:rPr>
                <w:t>28</w:t>
              </w:r>
            </w:ins>
          </w:p>
        </w:tc>
        <w:tc>
          <w:tcPr>
            <w:tcW w:w="0" w:type="auto"/>
            <w:tcBorders>
              <w:top w:val="nil"/>
              <w:left w:val="nil"/>
              <w:bottom w:val="nil"/>
              <w:right w:val="nil"/>
            </w:tcBorders>
            <w:vAlign w:val="bottom"/>
          </w:tcPr>
          <w:p w14:paraId="2B39C72A" w14:textId="00488568" w:rsidR="0048186B" w:rsidRDefault="00784EB0" w:rsidP="002B5239">
            <w:pPr>
              <w:spacing w:after="0"/>
              <w:jc w:val="right"/>
              <w:rPr>
                <w:szCs w:val="22"/>
              </w:rPr>
              <w:pPrChange w:id="4627" w:author="Steve Barbeaux" w:date="2022-10-10T11:55:00Z">
                <w:pPr>
                  <w:spacing w:after="0"/>
                  <w:jc w:val="right"/>
                </w:pPr>
              </w:pPrChange>
            </w:pPr>
            <w:del w:id="4628" w:author="Steve Barbeaux" w:date="2022-10-10T11:55:00Z">
              <w:r w:rsidDel="002B5239">
                <w:rPr>
                  <w:szCs w:val="22"/>
                </w:rPr>
                <w:delText>1.</w:delText>
              </w:r>
            </w:del>
            <w:del w:id="4629" w:author="Steve Barbeaux" w:date="2022-10-10T11:53:00Z">
              <w:r w:rsidR="00287402" w:rsidDel="002B5239">
                <w:rPr>
                  <w:szCs w:val="22"/>
                </w:rPr>
                <w:delText>11</w:delText>
              </w:r>
            </w:del>
            <w:ins w:id="4630" w:author="Steve Barbeaux" w:date="2022-10-10T11:55:00Z">
              <w:r w:rsidR="002B5239">
                <w:rPr>
                  <w:szCs w:val="22"/>
                </w:rPr>
                <w:t>0.51</w:t>
              </w:r>
            </w:ins>
          </w:p>
        </w:tc>
      </w:tr>
      <w:tr w:rsidR="00FD7276" w:rsidRPr="001772BA" w14:paraId="6A56BBFC" w14:textId="77777777" w:rsidTr="00697C9A">
        <w:trPr>
          <w:trHeight w:val="255"/>
          <w:jc w:val="center"/>
        </w:trPr>
        <w:tc>
          <w:tcPr>
            <w:tcW w:w="4193" w:type="dxa"/>
            <w:tcBorders>
              <w:top w:val="nil"/>
              <w:left w:val="nil"/>
              <w:right w:val="nil"/>
            </w:tcBorders>
            <w:shd w:val="clear" w:color="auto" w:fill="auto"/>
            <w:noWrap/>
            <w:vAlign w:val="bottom"/>
          </w:tcPr>
          <w:p w14:paraId="5558F3F7" w14:textId="77777777" w:rsidR="00FD7276" w:rsidRDefault="00FD7276">
            <w:pPr>
              <w:spacing w:after="0"/>
              <w:jc w:val="right"/>
              <w:rPr>
                <w:szCs w:val="22"/>
              </w:rPr>
            </w:pPr>
            <w:r w:rsidRPr="00693704">
              <w:rPr>
                <w:szCs w:val="22"/>
              </w:rPr>
              <w:t>Recruitment variance (</w:t>
            </w:r>
            <w:r w:rsidR="001151B1" w:rsidRPr="00A01FE5">
              <w:rPr>
                <w:noProof/>
                <w:position w:val="-10"/>
                <w:szCs w:val="22"/>
              </w:rPr>
              <w:object w:dxaOrig="279" w:dyaOrig="320" w14:anchorId="4EDD7C05">
                <v:shape id="_x0000_i1029" type="#_x0000_t75" alt="" style="width:14.4pt;height:16.35pt;mso-width-percent:0;mso-height-percent:0;mso-width-percent:0;mso-height-percent:0" o:ole="" fillcolor="window">
                  <v:imagedata r:id="rId14" o:title=""/>
                </v:shape>
                <o:OLEObject Type="Embed" ProgID="Equation.DSMT4" ShapeID="_x0000_i1029" DrawAspect="Content" ObjectID="_1726933721" r:id="rId23"/>
              </w:object>
            </w:r>
            <w:r w:rsidRPr="000F6EB1">
              <w:rPr>
                <w:szCs w:val="22"/>
              </w:rPr>
              <w:t xml:space="preserve"> )</w:t>
            </w:r>
          </w:p>
        </w:tc>
        <w:tc>
          <w:tcPr>
            <w:tcW w:w="0" w:type="auto"/>
            <w:tcBorders>
              <w:top w:val="nil"/>
              <w:left w:val="nil"/>
              <w:right w:val="nil"/>
            </w:tcBorders>
            <w:vAlign w:val="bottom"/>
          </w:tcPr>
          <w:p w14:paraId="509438CD" w14:textId="77777777" w:rsidR="00FD7276" w:rsidRPr="00A01FE5" w:rsidRDefault="00FD7276">
            <w:pPr>
              <w:spacing w:after="0"/>
              <w:jc w:val="right"/>
              <w:rPr>
                <w:szCs w:val="22"/>
              </w:rPr>
            </w:pPr>
            <w:r w:rsidRPr="00693704">
              <w:rPr>
                <w:szCs w:val="22"/>
              </w:rPr>
              <w:t>0.60</w:t>
            </w:r>
          </w:p>
        </w:tc>
        <w:tc>
          <w:tcPr>
            <w:tcW w:w="0" w:type="auto"/>
            <w:tcBorders>
              <w:top w:val="nil"/>
              <w:left w:val="nil"/>
              <w:right w:val="nil"/>
            </w:tcBorders>
            <w:vAlign w:val="bottom"/>
          </w:tcPr>
          <w:p w14:paraId="6153E3CB" w14:textId="77777777" w:rsidR="00FD7276" w:rsidRPr="00A01FE5" w:rsidRDefault="00FD7276">
            <w:pPr>
              <w:spacing w:after="0"/>
              <w:jc w:val="right"/>
              <w:rPr>
                <w:szCs w:val="22"/>
              </w:rPr>
            </w:pPr>
            <w:r w:rsidRPr="00693704">
              <w:rPr>
                <w:szCs w:val="22"/>
              </w:rPr>
              <w:t>0.60</w:t>
            </w:r>
          </w:p>
        </w:tc>
      </w:tr>
      <w:tr w:rsidR="00FD7276" w:rsidRPr="001772BA" w14:paraId="0FBDE436" w14:textId="77777777" w:rsidTr="00697C9A">
        <w:trPr>
          <w:trHeight w:val="255"/>
          <w:jc w:val="center"/>
        </w:trPr>
        <w:tc>
          <w:tcPr>
            <w:tcW w:w="4193" w:type="dxa"/>
            <w:tcBorders>
              <w:top w:val="nil"/>
              <w:left w:val="nil"/>
              <w:bottom w:val="single" w:sz="4" w:space="0" w:color="auto"/>
              <w:right w:val="nil"/>
            </w:tcBorders>
            <w:shd w:val="clear" w:color="auto" w:fill="auto"/>
            <w:noWrap/>
            <w:vAlign w:val="bottom"/>
          </w:tcPr>
          <w:p w14:paraId="1C769933" w14:textId="77777777" w:rsidR="00FD7276" w:rsidRDefault="00FD7276">
            <w:pPr>
              <w:spacing w:after="0"/>
              <w:jc w:val="right"/>
              <w:rPr>
                <w:szCs w:val="22"/>
              </w:rPr>
            </w:pPr>
            <w:r w:rsidRPr="00693704">
              <w:rPr>
                <w:szCs w:val="22"/>
              </w:rPr>
              <w:t>Steepness (</w:t>
            </w:r>
            <w:r w:rsidRPr="00693704">
              <w:rPr>
                <w:i/>
                <w:szCs w:val="22"/>
              </w:rPr>
              <w:t>h</w:t>
            </w:r>
            <w:r w:rsidRPr="00693704">
              <w:rPr>
                <w:szCs w:val="22"/>
              </w:rPr>
              <w:t>)</w:t>
            </w:r>
          </w:p>
        </w:tc>
        <w:tc>
          <w:tcPr>
            <w:tcW w:w="0" w:type="auto"/>
            <w:tcBorders>
              <w:top w:val="nil"/>
              <w:left w:val="nil"/>
              <w:bottom w:val="single" w:sz="4" w:space="0" w:color="auto"/>
              <w:right w:val="nil"/>
            </w:tcBorders>
            <w:vAlign w:val="bottom"/>
          </w:tcPr>
          <w:p w14:paraId="0CE00D87" w14:textId="77777777" w:rsidR="00FD7276" w:rsidRPr="00A01FE5" w:rsidRDefault="00FD7276">
            <w:pPr>
              <w:spacing w:after="0"/>
              <w:jc w:val="right"/>
              <w:rPr>
                <w:szCs w:val="22"/>
              </w:rPr>
            </w:pPr>
            <w:r w:rsidRPr="00693704">
              <w:rPr>
                <w:szCs w:val="22"/>
              </w:rPr>
              <w:t>0.70</w:t>
            </w:r>
          </w:p>
        </w:tc>
        <w:tc>
          <w:tcPr>
            <w:tcW w:w="0" w:type="auto"/>
            <w:tcBorders>
              <w:top w:val="nil"/>
              <w:left w:val="nil"/>
              <w:bottom w:val="single" w:sz="4" w:space="0" w:color="auto"/>
              <w:right w:val="nil"/>
            </w:tcBorders>
            <w:vAlign w:val="bottom"/>
          </w:tcPr>
          <w:p w14:paraId="0A7398E9" w14:textId="77777777" w:rsidR="00FD7276" w:rsidRPr="00A01FE5" w:rsidRDefault="00FD7276">
            <w:pPr>
              <w:spacing w:after="0"/>
              <w:jc w:val="right"/>
              <w:rPr>
                <w:szCs w:val="22"/>
              </w:rPr>
            </w:pPr>
            <w:r w:rsidRPr="00693704">
              <w:rPr>
                <w:szCs w:val="22"/>
              </w:rPr>
              <w:t>0.70</w:t>
            </w:r>
          </w:p>
        </w:tc>
      </w:tr>
    </w:tbl>
    <w:p w14:paraId="02E89CA0" w14:textId="77777777" w:rsidR="00996CAA" w:rsidRDefault="00996CAA" w:rsidP="001338DC">
      <w:pPr>
        <w:ind w:left="1440" w:hanging="1440"/>
        <w:sectPr w:rsidR="00996CAA" w:rsidSect="00F04F7F">
          <w:type w:val="continuous"/>
          <w:pgSz w:w="12240" w:h="15840" w:code="1"/>
          <w:pgMar w:top="1440" w:right="1440" w:bottom="1440" w:left="1440" w:header="720" w:footer="720" w:gutter="0"/>
          <w:cols w:space="720"/>
          <w:docGrid w:linePitch="360"/>
        </w:sectPr>
      </w:pPr>
    </w:p>
    <w:p w14:paraId="30CD51A9" w14:textId="481CD2B5" w:rsidR="001338DC" w:rsidRDefault="001338DC" w:rsidP="00090530">
      <w:pPr>
        <w:pStyle w:val="Caption"/>
      </w:pPr>
      <w:r>
        <w:lastRenderedPageBreak/>
        <w:t>Table 1A.</w:t>
      </w:r>
      <w:r w:rsidR="00200B7D">
        <w:fldChar w:fldCharType="begin"/>
      </w:r>
      <w:r w:rsidR="00EE18B3">
        <w:instrText xml:space="preserve"> seq tab </w:instrText>
      </w:r>
      <w:r w:rsidR="00200B7D">
        <w:fldChar w:fldCharType="separate"/>
      </w:r>
      <w:r w:rsidR="00E66CA0">
        <w:rPr>
          <w:noProof/>
        </w:rPr>
        <w:t>19</w:t>
      </w:r>
      <w:r w:rsidR="00200B7D">
        <w:fldChar w:fldCharType="end"/>
      </w:r>
      <w:r>
        <w:t>.</w:t>
      </w:r>
      <w:r>
        <w:tab/>
      </w:r>
      <w:r w:rsidR="00236693">
        <w:t xml:space="preserve">The </w:t>
      </w:r>
      <w:r w:rsidR="00773E3B">
        <w:t xml:space="preserve">2018 </w:t>
      </w:r>
      <w:r w:rsidR="00236693">
        <w:t>and 20</w:t>
      </w:r>
      <w:r w:rsidR="00773E3B">
        <w:t>20</w:t>
      </w:r>
      <w:r w:rsidR="00236693">
        <w:t xml:space="preserve"> authors’ preferred model e</w:t>
      </w:r>
      <w:r>
        <w:t xml:space="preserve">stimates of pollock biomass with </w:t>
      </w:r>
      <w:r w:rsidR="00773E3B">
        <w:t xml:space="preserve">2020 </w:t>
      </w:r>
      <w:r w:rsidR="00236693">
        <w:t xml:space="preserve">Model </w:t>
      </w:r>
      <w:r w:rsidR="00FB6F44">
        <w:t>15.</w:t>
      </w:r>
      <w:r w:rsidR="00236693">
        <w:t xml:space="preserve">1 </w:t>
      </w:r>
      <w:r>
        <w:t xml:space="preserve">approximate lower (LCI) and upper (UCI) 95% confidence bounds for age </w:t>
      </w:r>
      <w:r w:rsidR="00A126C6">
        <w:t>1</w:t>
      </w:r>
      <w:r>
        <w:t>+ biomass and female spawning stock biomass (SSB) estimates.</w:t>
      </w:r>
    </w:p>
    <w:tbl>
      <w:tblPr>
        <w:tblW w:w="4808" w:type="pct"/>
        <w:jc w:val="center"/>
        <w:shd w:val="clear" w:color="auto" w:fill="FFFFCC"/>
        <w:tblLayout w:type="fixed"/>
        <w:tblLook w:val="0000" w:firstRow="0" w:lastRow="0" w:firstColumn="0" w:lastColumn="0" w:noHBand="0" w:noVBand="0"/>
        <w:tblPrChange w:id="4631" w:author="Steve Barbeaux" w:date="2022-10-10T12:08:00Z">
          <w:tblPr>
            <w:tblW w:w="4615" w:type="pct"/>
            <w:jc w:val="center"/>
            <w:shd w:val="clear" w:color="auto" w:fill="FFFFCC"/>
            <w:tblLayout w:type="fixed"/>
            <w:tblLook w:val="0000" w:firstRow="0" w:lastRow="0" w:firstColumn="0" w:lastColumn="0" w:noHBand="0" w:noVBand="0"/>
          </w:tblPr>
        </w:tblPrChange>
      </w:tblPr>
      <w:tblGrid>
        <w:gridCol w:w="633"/>
        <w:gridCol w:w="990"/>
        <w:gridCol w:w="180"/>
        <w:gridCol w:w="805"/>
        <w:gridCol w:w="92"/>
        <w:gridCol w:w="724"/>
        <w:gridCol w:w="266"/>
        <w:gridCol w:w="1084"/>
        <w:gridCol w:w="275"/>
        <w:gridCol w:w="810"/>
        <w:gridCol w:w="988"/>
        <w:gridCol w:w="1167"/>
        <w:gridCol w:w="987"/>
        <w:tblGridChange w:id="4632">
          <w:tblGrid>
            <w:gridCol w:w="630"/>
            <w:gridCol w:w="1"/>
            <w:gridCol w:w="2"/>
            <w:gridCol w:w="88"/>
            <w:gridCol w:w="899"/>
            <w:gridCol w:w="3"/>
            <w:gridCol w:w="177"/>
            <w:gridCol w:w="1"/>
            <w:gridCol w:w="719"/>
            <w:gridCol w:w="3"/>
            <w:gridCol w:w="82"/>
            <w:gridCol w:w="1"/>
            <w:gridCol w:w="94"/>
            <w:gridCol w:w="720"/>
            <w:gridCol w:w="1"/>
            <w:gridCol w:w="269"/>
            <w:gridCol w:w="1"/>
            <w:gridCol w:w="721"/>
            <w:gridCol w:w="2"/>
            <w:gridCol w:w="357"/>
            <w:gridCol w:w="2"/>
            <w:gridCol w:w="1"/>
            <w:gridCol w:w="269"/>
            <w:gridCol w:w="3"/>
            <w:gridCol w:w="2"/>
            <w:gridCol w:w="1"/>
            <w:gridCol w:w="807"/>
            <w:gridCol w:w="2"/>
            <w:gridCol w:w="1"/>
            <w:gridCol w:w="985"/>
            <w:gridCol w:w="2"/>
            <w:gridCol w:w="1"/>
            <w:gridCol w:w="1164"/>
            <w:gridCol w:w="2"/>
            <w:gridCol w:w="1"/>
            <w:gridCol w:w="625"/>
            <w:gridCol w:w="362"/>
          </w:tblGrid>
        </w:tblGridChange>
      </w:tblGrid>
      <w:tr w:rsidR="0091254B" w:rsidRPr="00275F62" w14:paraId="54205AB0" w14:textId="77777777" w:rsidTr="00134598">
        <w:trPr>
          <w:trHeight w:val="285"/>
          <w:jc w:val="center"/>
          <w:trPrChange w:id="4633" w:author="Steve Barbeaux" w:date="2022-10-10T12:08:00Z">
            <w:trPr>
              <w:gridAfter w:val="0"/>
              <w:trHeight w:val="285"/>
              <w:jc w:val="center"/>
            </w:trPr>
          </w:trPrChange>
        </w:trPr>
        <w:tc>
          <w:tcPr>
            <w:tcW w:w="352" w:type="pct"/>
            <w:tcBorders>
              <w:top w:val="single" w:sz="4" w:space="0" w:color="auto"/>
              <w:left w:val="nil"/>
              <w:bottom w:val="nil"/>
              <w:right w:val="nil"/>
            </w:tcBorders>
            <w:shd w:val="clear" w:color="auto" w:fill="FFFFFF" w:themeFill="background1"/>
            <w:noWrap/>
            <w:vAlign w:val="bottom"/>
            <w:tcPrChange w:id="4634" w:author="Steve Barbeaux" w:date="2022-10-10T12:08:00Z">
              <w:tcPr>
                <w:tcW w:w="417" w:type="pct"/>
                <w:gridSpan w:val="4"/>
                <w:tcBorders>
                  <w:top w:val="single" w:sz="4" w:space="0" w:color="auto"/>
                  <w:left w:val="nil"/>
                  <w:bottom w:val="nil"/>
                  <w:right w:val="nil"/>
                </w:tcBorders>
                <w:shd w:val="clear" w:color="auto" w:fill="FFFFFF" w:themeFill="background1"/>
                <w:noWrap/>
                <w:vAlign w:val="bottom"/>
              </w:tcPr>
            </w:tcPrChange>
          </w:tcPr>
          <w:p w14:paraId="4FC28854" w14:textId="77777777" w:rsidR="00643E3E" w:rsidRDefault="00643E3E" w:rsidP="00643E3E">
            <w:pPr>
              <w:spacing w:after="0"/>
              <w:jc w:val="right"/>
              <w:rPr>
                <w:rFonts w:ascii="Arial" w:hAnsi="Arial" w:cs="Arial"/>
                <w:b/>
                <w:bCs/>
                <w:kern w:val="28"/>
                <w:sz w:val="20"/>
                <w:szCs w:val="40"/>
              </w:rPr>
            </w:pPr>
          </w:p>
        </w:tc>
        <w:tc>
          <w:tcPr>
            <w:tcW w:w="2300" w:type="pct"/>
            <w:gridSpan w:val="7"/>
            <w:tcBorders>
              <w:top w:val="single" w:sz="4" w:space="0" w:color="auto"/>
              <w:left w:val="nil"/>
              <w:bottom w:val="nil"/>
              <w:right w:val="nil"/>
            </w:tcBorders>
            <w:shd w:val="clear" w:color="auto" w:fill="FFFFFF" w:themeFill="background1"/>
            <w:vAlign w:val="bottom"/>
            <w:tcPrChange w:id="4635" w:author="Steve Barbeaux" w:date="2022-10-10T12:08:00Z">
              <w:tcPr>
                <w:tcW w:w="2135" w:type="pct"/>
                <w:gridSpan w:val="14"/>
                <w:tcBorders>
                  <w:top w:val="single" w:sz="4" w:space="0" w:color="auto"/>
                  <w:left w:val="nil"/>
                  <w:bottom w:val="nil"/>
                  <w:right w:val="nil"/>
                </w:tcBorders>
                <w:shd w:val="clear" w:color="auto" w:fill="FFFFFF" w:themeFill="background1"/>
                <w:vAlign w:val="bottom"/>
              </w:tcPr>
            </w:tcPrChange>
          </w:tcPr>
          <w:p w14:paraId="74F4D761" w14:textId="77777777" w:rsidR="00643E3E" w:rsidRDefault="00643E3E" w:rsidP="00236693">
            <w:pPr>
              <w:spacing w:after="0"/>
              <w:jc w:val="center"/>
              <w:rPr>
                <w:rFonts w:ascii="Arial" w:hAnsi="Arial" w:cs="Arial"/>
                <w:b/>
                <w:bCs/>
                <w:kern w:val="28"/>
                <w:sz w:val="20"/>
                <w:szCs w:val="40"/>
              </w:rPr>
            </w:pPr>
            <w:r>
              <w:rPr>
                <w:rFonts w:ascii="Arial" w:hAnsi="Arial" w:cs="Arial"/>
                <w:b/>
                <w:bCs/>
                <w:sz w:val="20"/>
              </w:rPr>
              <w:t>Total B</w:t>
            </w:r>
            <w:r w:rsidRPr="00275F62">
              <w:rPr>
                <w:rFonts w:ascii="Arial" w:hAnsi="Arial" w:cs="Arial"/>
                <w:b/>
                <w:bCs/>
                <w:sz w:val="20"/>
              </w:rPr>
              <w:t>i</w:t>
            </w:r>
            <w:r>
              <w:rPr>
                <w:rFonts w:ascii="Arial" w:hAnsi="Arial" w:cs="Arial"/>
                <w:b/>
                <w:bCs/>
                <w:sz w:val="20"/>
              </w:rPr>
              <w:t>o</w:t>
            </w:r>
            <w:r w:rsidRPr="00275F62">
              <w:rPr>
                <w:rFonts w:ascii="Arial" w:hAnsi="Arial" w:cs="Arial"/>
                <w:b/>
                <w:bCs/>
                <w:sz w:val="20"/>
              </w:rPr>
              <w:t xml:space="preserve">mass (Age </w:t>
            </w:r>
            <w:r>
              <w:rPr>
                <w:rFonts w:ascii="Arial" w:hAnsi="Arial" w:cs="Arial"/>
                <w:b/>
                <w:bCs/>
                <w:sz w:val="20"/>
              </w:rPr>
              <w:t>1</w:t>
            </w:r>
            <w:r w:rsidRPr="00275F62">
              <w:rPr>
                <w:rFonts w:ascii="Arial" w:hAnsi="Arial" w:cs="Arial"/>
                <w:b/>
                <w:bCs/>
                <w:sz w:val="20"/>
              </w:rPr>
              <w:t>+)</w:t>
            </w:r>
          </w:p>
        </w:tc>
        <w:tc>
          <w:tcPr>
            <w:tcW w:w="153" w:type="pct"/>
            <w:tcBorders>
              <w:top w:val="single" w:sz="4" w:space="0" w:color="auto"/>
              <w:left w:val="nil"/>
              <w:bottom w:val="nil"/>
              <w:right w:val="nil"/>
            </w:tcBorders>
            <w:shd w:val="clear" w:color="auto" w:fill="F2F2F2" w:themeFill="background1" w:themeFillShade="F2"/>
            <w:noWrap/>
            <w:vAlign w:val="bottom"/>
            <w:tcPrChange w:id="4636" w:author="Steve Barbeaux" w:date="2022-10-10T12:08:00Z">
              <w:tcPr>
                <w:tcW w:w="365" w:type="pct"/>
                <w:gridSpan w:val="5"/>
                <w:tcBorders>
                  <w:top w:val="single" w:sz="4" w:space="0" w:color="auto"/>
                  <w:left w:val="nil"/>
                  <w:bottom w:val="nil"/>
                  <w:right w:val="nil"/>
                </w:tcBorders>
                <w:shd w:val="clear" w:color="auto" w:fill="F2F2F2" w:themeFill="background1" w:themeFillShade="F2"/>
                <w:noWrap/>
                <w:vAlign w:val="bottom"/>
              </w:tcPr>
            </w:tcPrChange>
          </w:tcPr>
          <w:p w14:paraId="6FF78E69" w14:textId="77777777" w:rsidR="00643E3E" w:rsidRDefault="00643E3E" w:rsidP="00236693">
            <w:pPr>
              <w:spacing w:after="0"/>
              <w:jc w:val="center"/>
              <w:rPr>
                <w:rFonts w:ascii="Arial" w:hAnsi="Arial" w:cs="Arial"/>
                <w:b/>
                <w:bCs/>
                <w:sz w:val="20"/>
              </w:rPr>
            </w:pPr>
          </w:p>
        </w:tc>
        <w:tc>
          <w:tcPr>
            <w:tcW w:w="2196" w:type="pct"/>
            <w:gridSpan w:val="4"/>
            <w:tcBorders>
              <w:top w:val="single" w:sz="4" w:space="0" w:color="auto"/>
              <w:left w:val="nil"/>
              <w:right w:val="nil"/>
            </w:tcBorders>
            <w:shd w:val="clear" w:color="auto" w:fill="FFFFFF" w:themeFill="background1"/>
            <w:vAlign w:val="bottom"/>
            <w:tcPrChange w:id="4637" w:author="Steve Barbeaux" w:date="2022-10-10T12:08:00Z">
              <w:tcPr>
                <w:tcW w:w="2082" w:type="pct"/>
                <w:gridSpan w:val="13"/>
                <w:tcBorders>
                  <w:top w:val="single" w:sz="4" w:space="0" w:color="auto"/>
                  <w:left w:val="nil"/>
                  <w:right w:val="nil"/>
                </w:tcBorders>
                <w:shd w:val="clear" w:color="auto" w:fill="FFFFFF" w:themeFill="background1"/>
                <w:vAlign w:val="bottom"/>
              </w:tcPr>
            </w:tcPrChange>
          </w:tcPr>
          <w:p w14:paraId="071F3AD3" w14:textId="77777777" w:rsidR="00643E3E" w:rsidRDefault="00643E3E" w:rsidP="00236693">
            <w:pPr>
              <w:spacing w:after="0"/>
              <w:jc w:val="center"/>
              <w:rPr>
                <w:rFonts w:ascii="Arial" w:hAnsi="Arial" w:cs="Arial"/>
                <w:b/>
                <w:bCs/>
                <w:kern w:val="28"/>
                <w:sz w:val="20"/>
                <w:szCs w:val="40"/>
              </w:rPr>
            </w:pPr>
            <w:r w:rsidRPr="00275F62">
              <w:rPr>
                <w:rFonts w:ascii="Arial" w:hAnsi="Arial" w:cs="Arial"/>
                <w:b/>
                <w:bCs/>
                <w:sz w:val="20"/>
              </w:rPr>
              <w:t>Female SSB</w:t>
            </w:r>
          </w:p>
        </w:tc>
      </w:tr>
      <w:tr w:rsidR="00134598" w:rsidRPr="00275F62" w14:paraId="74EDE6D8" w14:textId="77777777" w:rsidTr="00134598">
        <w:tblPrEx>
          <w:tblPrExChange w:id="4638" w:author="Steve Barbeaux" w:date="2022-10-10T12:08:00Z">
            <w:tblPrEx>
              <w:tblW w:w="4808" w:type="pct"/>
            </w:tblPrEx>
          </w:tblPrExChange>
        </w:tblPrEx>
        <w:trPr>
          <w:jc w:val="center"/>
          <w:trPrChange w:id="4639" w:author="Steve Barbeaux" w:date="2022-10-10T12:08:00Z">
            <w:trPr>
              <w:jc w:val="center"/>
            </w:trPr>
          </w:trPrChange>
        </w:trPr>
        <w:tc>
          <w:tcPr>
            <w:tcW w:w="352" w:type="pct"/>
            <w:tcBorders>
              <w:top w:val="nil"/>
              <w:left w:val="nil"/>
              <w:bottom w:val="double" w:sz="6" w:space="0" w:color="auto"/>
              <w:right w:val="nil"/>
            </w:tcBorders>
            <w:shd w:val="clear" w:color="auto" w:fill="FFFFFF" w:themeFill="background1"/>
            <w:noWrap/>
            <w:vAlign w:val="bottom"/>
            <w:tcPrChange w:id="4640" w:author="Steve Barbeaux" w:date="2022-10-10T12:08:00Z">
              <w:tcPr>
                <w:tcW w:w="350" w:type="pct"/>
                <w:gridSpan w:val="2"/>
                <w:tcBorders>
                  <w:top w:val="nil"/>
                  <w:left w:val="nil"/>
                  <w:bottom w:val="double" w:sz="6" w:space="0" w:color="auto"/>
                  <w:right w:val="nil"/>
                </w:tcBorders>
                <w:shd w:val="clear" w:color="auto" w:fill="FFFFFF" w:themeFill="background1"/>
                <w:noWrap/>
                <w:vAlign w:val="bottom"/>
              </w:tcPr>
            </w:tcPrChange>
          </w:tcPr>
          <w:p w14:paraId="7843E7F4" w14:textId="77777777" w:rsidR="009C5B0B" w:rsidRDefault="009C5B0B" w:rsidP="009C5B0B">
            <w:pPr>
              <w:spacing w:after="0"/>
              <w:jc w:val="right"/>
              <w:rPr>
                <w:rFonts w:ascii="Arial" w:hAnsi="Arial" w:cs="Arial"/>
                <w:b/>
                <w:bCs/>
                <w:sz w:val="20"/>
              </w:rPr>
            </w:pPr>
            <w:r w:rsidRPr="00275F62">
              <w:rPr>
                <w:rFonts w:ascii="Arial" w:hAnsi="Arial" w:cs="Arial"/>
                <w:b/>
                <w:bCs/>
                <w:sz w:val="20"/>
              </w:rPr>
              <w:t>Year</w:t>
            </w:r>
          </w:p>
        </w:tc>
        <w:tc>
          <w:tcPr>
            <w:tcW w:w="650" w:type="pct"/>
            <w:gridSpan w:val="2"/>
            <w:tcBorders>
              <w:top w:val="nil"/>
              <w:left w:val="nil"/>
              <w:bottom w:val="double" w:sz="6" w:space="0" w:color="auto"/>
              <w:right w:val="nil"/>
            </w:tcBorders>
            <w:shd w:val="clear" w:color="auto" w:fill="FFFFFF" w:themeFill="background1"/>
            <w:vAlign w:val="bottom"/>
            <w:tcPrChange w:id="4641" w:author="Steve Barbeaux" w:date="2022-10-10T12:08:00Z">
              <w:tcPr>
                <w:tcW w:w="650" w:type="pct"/>
                <w:gridSpan w:val="6"/>
                <w:tcBorders>
                  <w:top w:val="nil"/>
                  <w:left w:val="nil"/>
                  <w:bottom w:val="double" w:sz="6" w:space="0" w:color="auto"/>
                  <w:right w:val="nil"/>
                </w:tcBorders>
                <w:shd w:val="clear" w:color="auto" w:fill="FFFFFF" w:themeFill="background1"/>
                <w:vAlign w:val="bottom"/>
              </w:tcPr>
            </w:tcPrChange>
          </w:tcPr>
          <w:p w14:paraId="681B7D9E" w14:textId="508638D2" w:rsidR="009C5B0B" w:rsidRPr="00094359" w:rsidRDefault="00E0327D" w:rsidP="009C5B0B">
            <w:pPr>
              <w:spacing w:after="0"/>
              <w:ind w:left="-2538"/>
              <w:jc w:val="right"/>
              <w:rPr>
                <w:rFonts w:ascii="Arial" w:hAnsi="Arial" w:cs="Arial"/>
                <w:b/>
                <w:bCs/>
                <w:color w:val="808080" w:themeColor="background1" w:themeShade="80"/>
                <w:sz w:val="20"/>
              </w:rPr>
            </w:pPr>
            <w:del w:id="4642" w:author="Steve Barbeaux" w:date="2022-10-10T11:57:00Z">
              <w:r w:rsidRPr="00094359" w:rsidDel="002B5239">
                <w:rPr>
                  <w:rFonts w:ascii="Arial" w:hAnsi="Arial" w:cs="Arial"/>
                  <w:b/>
                  <w:bCs/>
                  <w:color w:val="808080" w:themeColor="background1" w:themeShade="80"/>
                  <w:sz w:val="20"/>
                </w:rPr>
                <w:delText>201</w:delText>
              </w:r>
              <w:r w:rsidDel="002B5239">
                <w:rPr>
                  <w:rFonts w:ascii="Arial" w:hAnsi="Arial" w:cs="Arial"/>
                  <w:b/>
                  <w:bCs/>
                  <w:color w:val="808080" w:themeColor="background1" w:themeShade="80"/>
                  <w:sz w:val="20"/>
                </w:rPr>
                <w:delText>8</w:delText>
              </w:r>
              <w:r w:rsidRPr="00094359" w:rsidDel="002B5239">
                <w:rPr>
                  <w:rFonts w:ascii="Arial" w:hAnsi="Arial" w:cs="Arial"/>
                  <w:b/>
                  <w:bCs/>
                  <w:color w:val="808080" w:themeColor="background1" w:themeShade="80"/>
                  <w:sz w:val="20"/>
                </w:rPr>
                <w:delText xml:space="preserve"> </w:delText>
              </w:r>
            </w:del>
            <w:ins w:id="4643" w:author="Steve Barbeaux" w:date="2022-10-10T11:57:00Z">
              <w:r w:rsidR="002B5239" w:rsidRPr="00094359">
                <w:rPr>
                  <w:rFonts w:ascii="Arial" w:hAnsi="Arial" w:cs="Arial"/>
                  <w:b/>
                  <w:bCs/>
                  <w:color w:val="808080" w:themeColor="background1" w:themeShade="80"/>
                  <w:sz w:val="20"/>
                </w:rPr>
                <w:t>20</w:t>
              </w:r>
              <w:r w:rsidR="002B5239">
                <w:rPr>
                  <w:rFonts w:ascii="Arial" w:hAnsi="Arial" w:cs="Arial"/>
                  <w:b/>
                  <w:bCs/>
                  <w:color w:val="808080" w:themeColor="background1" w:themeShade="80"/>
                  <w:sz w:val="20"/>
                </w:rPr>
                <w:t>20</w:t>
              </w:r>
              <w:r w:rsidR="002B5239" w:rsidRPr="00094359">
                <w:rPr>
                  <w:rFonts w:ascii="Arial" w:hAnsi="Arial" w:cs="Arial"/>
                  <w:b/>
                  <w:bCs/>
                  <w:color w:val="808080" w:themeColor="background1" w:themeShade="80"/>
                  <w:sz w:val="20"/>
                </w:rPr>
                <w:t xml:space="preserve"> </w:t>
              </w:r>
            </w:ins>
          </w:p>
          <w:p w14:paraId="3CAC7EC6" w14:textId="548F77E3" w:rsidR="009C5B0B" w:rsidRPr="00094359" w:rsidRDefault="009C5B0B" w:rsidP="009C5B0B">
            <w:pPr>
              <w:spacing w:after="0"/>
              <w:jc w:val="right"/>
              <w:rPr>
                <w:rFonts w:ascii="Arial" w:hAnsi="Arial" w:cs="Arial"/>
                <w:b/>
                <w:bCs/>
                <w:color w:val="808080" w:themeColor="background1" w:themeShade="80"/>
                <w:sz w:val="20"/>
              </w:rPr>
            </w:pPr>
            <w:r w:rsidRPr="00094359">
              <w:rPr>
                <w:rFonts w:ascii="Arial" w:hAnsi="Arial" w:cs="Arial"/>
                <w:b/>
                <w:bCs/>
                <w:color w:val="808080" w:themeColor="background1" w:themeShade="80"/>
                <w:sz w:val="20"/>
              </w:rPr>
              <w:t>Model</w:t>
            </w:r>
          </w:p>
        </w:tc>
        <w:tc>
          <w:tcPr>
            <w:tcW w:w="447" w:type="pct"/>
            <w:tcBorders>
              <w:top w:val="nil"/>
              <w:left w:val="nil"/>
              <w:bottom w:val="double" w:sz="6" w:space="0" w:color="auto"/>
              <w:right w:val="nil"/>
            </w:tcBorders>
            <w:shd w:val="clear" w:color="auto" w:fill="FFFFFF" w:themeFill="background1"/>
            <w:noWrap/>
            <w:vAlign w:val="bottom"/>
            <w:tcPrChange w:id="4644" w:author="Steve Barbeaux" w:date="2022-10-10T12:08:00Z">
              <w:tcPr>
                <w:tcW w:w="447" w:type="pct"/>
                <w:gridSpan w:val="4"/>
                <w:tcBorders>
                  <w:top w:val="nil"/>
                  <w:left w:val="nil"/>
                  <w:bottom w:val="double" w:sz="6" w:space="0" w:color="auto"/>
                  <w:right w:val="nil"/>
                </w:tcBorders>
                <w:shd w:val="clear" w:color="auto" w:fill="FFFFFF" w:themeFill="background1"/>
                <w:noWrap/>
                <w:vAlign w:val="bottom"/>
              </w:tcPr>
            </w:tcPrChange>
          </w:tcPr>
          <w:p w14:paraId="44405F3C" w14:textId="1EF71FAD" w:rsidR="009C5B0B" w:rsidRDefault="009C5B0B" w:rsidP="009C5B0B">
            <w:pPr>
              <w:spacing w:after="0"/>
              <w:ind w:left="-2538"/>
              <w:jc w:val="right"/>
              <w:rPr>
                <w:rFonts w:ascii="Arial" w:hAnsi="Arial" w:cs="Arial"/>
                <w:b/>
                <w:bCs/>
                <w:sz w:val="20"/>
              </w:rPr>
            </w:pPr>
          </w:p>
        </w:tc>
        <w:tc>
          <w:tcPr>
            <w:tcW w:w="453" w:type="pct"/>
            <w:gridSpan w:val="2"/>
            <w:tcBorders>
              <w:top w:val="nil"/>
              <w:left w:val="nil"/>
              <w:bottom w:val="double" w:sz="6" w:space="0" w:color="auto"/>
              <w:right w:val="nil"/>
            </w:tcBorders>
            <w:shd w:val="clear" w:color="auto" w:fill="FFFFFF" w:themeFill="background1"/>
            <w:noWrap/>
            <w:vAlign w:val="bottom"/>
            <w:tcPrChange w:id="4645" w:author="Steve Barbeaux" w:date="2022-10-10T12:08:00Z">
              <w:tcPr>
                <w:tcW w:w="453" w:type="pct"/>
                <w:gridSpan w:val="3"/>
                <w:tcBorders>
                  <w:top w:val="nil"/>
                  <w:left w:val="nil"/>
                  <w:bottom w:val="double" w:sz="6" w:space="0" w:color="auto"/>
                  <w:right w:val="nil"/>
                </w:tcBorders>
                <w:shd w:val="clear" w:color="auto" w:fill="FFFFFF" w:themeFill="background1"/>
                <w:noWrap/>
                <w:vAlign w:val="bottom"/>
              </w:tcPr>
            </w:tcPrChange>
          </w:tcPr>
          <w:p w14:paraId="74925C35" w14:textId="77777777" w:rsidR="009C5B0B" w:rsidRDefault="009C5B0B" w:rsidP="009C5B0B">
            <w:pPr>
              <w:spacing w:after="0"/>
              <w:jc w:val="right"/>
              <w:rPr>
                <w:rFonts w:ascii="Arial" w:hAnsi="Arial" w:cs="Arial"/>
                <w:b/>
                <w:bCs/>
                <w:sz w:val="20"/>
              </w:rPr>
            </w:pPr>
            <w:r w:rsidRPr="00275F62">
              <w:rPr>
                <w:rFonts w:ascii="Arial" w:hAnsi="Arial" w:cs="Arial"/>
                <w:b/>
                <w:bCs/>
                <w:sz w:val="20"/>
              </w:rPr>
              <w:t>LCI</w:t>
            </w:r>
          </w:p>
        </w:tc>
        <w:tc>
          <w:tcPr>
            <w:tcW w:w="750" w:type="pct"/>
            <w:gridSpan w:val="2"/>
            <w:tcBorders>
              <w:top w:val="nil"/>
              <w:left w:val="nil"/>
              <w:bottom w:val="double" w:sz="6" w:space="0" w:color="auto"/>
              <w:right w:val="nil"/>
            </w:tcBorders>
            <w:shd w:val="clear" w:color="auto" w:fill="FFFFFF" w:themeFill="background1"/>
            <w:noWrap/>
            <w:vAlign w:val="bottom"/>
            <w:tcPrChange w:id="4646" w:author="Steve Barbeaux" w:date="2022-10-10T12:08:00Z">
              <w:tcPr>
                <w:tcW w:w="750" w:type="pct"/>
                <w:gridSpan w:val="5"/>
                <w:tcBorders>
                  <w:top w:val="nil"/>
                  <w:left w:val="nil"/>
                  <w:bottom w:val="double" w:sz="6" w:space="0" w:color="auto"/>
                  <w:right w:val="nil"/>
                </w:tcBorders>
                <w:shd w:val="clear" w:color="auto" w:fill="FFFFFF" w:themeFill="background1"/>
                <w:noWrap/>
                <w:vAlign w:val="bottom"/>
              </w:tcPr>
            </w:tcPrChange>
          </w:tcPr>
          <w:p w14:paraId="2DE84E2C" w14:textId="77777777" w:rsidR="009C5B0B" w:rsidRDefault="009C5B0B" w:rsidP="009C5B0B">
            <w:pPr>
              <w:spacing w:after="0"/>
              <w:jc w:val="right"/>
              <w:rPr>
                <w:rFonts w:ascii="Arial" w:hAnsi="Arial" w:cs="Arial"/>
                <w:b/>
                <w:bCs/>
                <w:sz w:val="20"/>
              </w:rPr>
            </w:pPr>
            <w:r w:rsidRPr="00275F62">
              <w:rPr>
                <w:rFonts w:ascii="Arial" w:hAnsi="Arial" w:cs="Arial"/>
                <w:b/>
                <w:bCs/>
                <w:sz w:val="20"/>
              </w:rPr>
              <w:t>UCI</w:t>
            </w:r>
          </w:p>
        </w:tc>
        <w:tc>
          <w:tcPr>
            <w:tcW w:w="153" w:type="pct"/>
            <w:tcBorders>
              <w:top w:val="nil"/>
              <w:left w:val="nil"/>
              <w:bottom w:val="double" w:sz="6" w:space="0" w:color="auto"/>
              <w:right w:val="nil"/>
            </w:tcBorders>
            <w:shd w:val="clear" w:color="auto" w:fill="F2F2F2" w:themeFill="background1" w:themeFillShade="F2"/>
            <w:noWrap/>
            <w:vAlign w:val="bottom"/>
            <w:tcPrChange w:id="4647" w:author="Steve Barbeaux" w:date="2022-10-10T12:08:00Z">
              <w:tcPr>
                <w:tcW w:w="153" w:type="pct"/>
                <w:gridSpan w:val="4"/>
                <w:tcBorders>
                  <w:top w:val="nil"/>
                  <w:left w:val="nil"/>
                  <w:bottom w:val="double" w:sz="6" w:space="0" w:color="auto"/>
                  <w:right w:val="nil"/>
                </w:tcBorders>
                <w:shd w:val="clear" w:color="auto" w:fill="F2F2F2" w:themeFill="background1" w:themeFillShade="F2"/>
                <w:noWrap/>
                <w:vAlign w:val="bottom"/>
              </w:tcPr>
            </w:tcPrChange>
          </w:tcPr>
          <w:p w14:paraId="440BBDA2" w14:textId="77777777" w:rsidR="009C5B0B" w:rsidRDefault="009C5B0B" w:rsidP="009C5B0B">
            <w:pPr>
              <w:spacing w:after="0"/>
              <w:jc w:val="right"/>
              <w:rPr>
                <w:rFonts w:ascii="Arial" w:hAnsi="Arial" w:cs="Arial"/>
                <w:b/>
                <w:bCs/>
                <w:sz w:val="20"/>
              </w:rPr>
            </w:pPr>
          </w:p>
        </w:tc>
        <w:tc>
          <w:tcPr>
            <w:tcW w:w="450" w:type="pct"/>
            <w:tcBorders>
              <w:left w:val="nil"/>
              <w:bottom w:val="double" w:sz="6" w:space="0" w:color="000000"/>
              <w:right w:val="nil"/>
            </w:tcBorders>
            <w:shd w:val="clear" w:color="auto" w:fill="FFFFFF" w:themeFill="background1"/>
            <w:vAlign w:val="bottom"/>
            <w:tcPrChange w:id="4648" w:author="Steve Barbeaux" w:date="2022-10-10T12:08:00Z">
              <w:tcPr>
                <w:tcW w:w="450" w:type="pct"/>
                <w:gridSpan w:val="3"/>
                <w:tcBorders>
                  <w:left w:val="nil"/>
                  <w:bottom w:val="double" w:sz="6" w:space="0" w:color="000000"/>
                  <w:right w:val="nil"/>
                </w:tcBorders>
                <w:shd w:val="clear" w:color="auto" w:fill="FFFFFF" w:themeFill="background1"/>
                <w:vAlign w:val="bottom"/>
              </w:tcPr>
            </w:tcPrChange>
          </w:tcPr>
          <w:p w14:paraId="159FF76A" w14:textId="2A8F88E8" w:rsidR="009C5B0B" w:rsidRPr="00094359" w:rsidRDefault="00A21DB8" w:rsidP="00A21DB8">
            <w:pPr>
              <w:spacing w:after="0"/>
              <w:jc w:val="right"/>
              <w:rPr>
                <w:rFonts w:ascii="Arial" w:hAnsi="Arial" w:cs="Arial"/>
                <w:b/>
                <w:bCs/>
                <w:color w:val="808080" w:themeColor="background1" w:themeShade="80"/>
                <w:sz w:val="20"/>
              </w:rPr>
            </w:pPr>
            <w:r w:rsidRPr="00094359">
              <w:rPr>
                <w:rFonts w:ascii="Arial" w:hAnsi="Arial" w:cs="Arial"/>
                <w:b/>
                <w:bCs/>
                <w:color w:val="808080" w:themeColor="background1" w:themeShade="80"/>
                <w:sz w:val="20"/>
              </w:rPr>
              <w:t>20</w:t>
            </w:r>
            <w:ins w:id="4649" w:author="Steve Barbeaux" w:date="2022-10-10T11:57:00Z">
              <w:r w:rsidR="002B5239">
                <w:rPr>
                  <w:rFonts w:ascii="Arial" w:hAnsi="Arial" w:cs="Arial"/>
                  <w:b/>
                  <w:bCs/>
                  <w:color w:val="808080" w:themeColor="background1" w:themeShade="80"/>
                  <w:sz w:val="20"/>
                </w:rPr>
                <w:t>20</w:t>
              </w:r>
            </w:ins>
            <w:del w:id="4650" w:author="Steve Barbeaux" w:date="2022-10-10T11:57:00Z">
              <w:r w:rsidRPr="00094359" w:rsidDel="002B5239">
                <w:rPr>
                  <w:rFonts w:ascii="Arial" w:hAnsi="Arial" w:cs="Arial"/>
                  <w:b/>
                  <w:bCs/>
                  <w:color w:val="808080" w:themeColor="background1" w:themeShade="80"/>
                  <w:sz w:val="20"/>
                </w:rPr>
                <w:delText>1</w:delText>
              </w:r>
              <w:r w:rsidDel="002B5239">
                <w:rPr>
                  <w:rFonts w:ascii="Arial" w:hAnsi="Arial" w:cs="Arial"/>
                  <w:b/>
                  <w:bCs/>
                  <w:color w:val="808080" w:themeColor="background1" w:themeShade="80"/>
                  <w:sz w:val="20"/>
                </w:rPr>
                <w:delText>8</w:delText>
              </w:r>
            </w:del>
            <w:r w:rsidRPr="00094359">
              <w:rPr>
                <w:rFonts w:ascii="Arial" w:hAnsi="Arial" w:cs="Arial"/>
                <w:b/>
                <w:bCs/>
                <w:color w:val="808080" w:themeColor="background1" w:themeShade="80"/>
                <w:sz w:val="20"/>
              </w:rPr>
              <w:t xml:space="preserve"> </w:t>
            </w:r>
            <w:r w:rsidR="009C5B0B" w:rsidRPr="00094359">
              <w:rPr>
                <w:rFonts w:ascii="Arial" w:hAnsi="Arial" w:cs="Arial"/>
                <w:b/>
                <w:bCs/>
                <w:color w:val="808080" w:themeColor="background1" w:themeShade="80"/>
                <w:sz w:val="20"/>
              </w:rPr>
              <w:t>Model</w:t>
            </w:r>
          </w:p>
        </w:tc>
        <w:tc>
          <w:tcPr>
            <w:tcW w:w="549" w:type="pct"/>
            <w:tcBorders>
              <w:left w:val="nil"/>
              <w:bottom w:val="double" w:sz="6" w:space="0" w:color="000000"/>
              <w:right w:val="nil"/>
            </w:tcBorders>
            <w:shd w:val="clear" w:color="auto" w:fill="FFFFFF" w:themeFill="background1"/>
            <w:vAlign w:val="bottom"/>
            <w:tcPrChange w:id="4651" w:author="Steve Barbeaux" w:date="2022-10-10T12:08:00Z">
              <w:tcPr>
                <w:tcW w:w="549" w:type="pct"/>
                <w:gridSpan w:val="3"/>
                <w:tcBorders>
                  <w:left w:val="nil"/>
                  <w:bottom w:val="double" w:sz="6" w:space="0" w:color="000000"/>
                  <w:right w:val="nil"/>
                </w:tcBorders>
                <w:shd w:val="clear" w:color="auto" w:fill="FFFFFF" w:themeFill="background1"/>
                <w:vAlign w:val="bottom"/>
              </w:tcPr>
            </w:tcPrChange>
          </w:tcPr>
          <w:p w14:paraId="34E35F25" w14:textId="18664B5D" w:rsidR="009C5B0B" w:rsidRDefault="009C5B0B" w:rsidP="009C5B0B">
            <w:pPr>
              <w:spacing w:after="0"/>
              <w:jc w:val="right"/>
              <w:rPr>
                <w:rFonts w:ascii="Arial" w:hAnsi="Arial" w:cs="Arial"/>
                <w:b/>
                <w:bCs/>
                <w:sz w:val="20"/>
              </w:rPr>
            </w:pPr>
          </w:p>
        </w:tc>
        <w:tc>
          <w:tcPr>
            <w:tcW w:w="648" w:type="pct"/>
            <w:tcBorders>
              <w:left w:val="nil"/>
              <w:bottom w:val="double" w:sz="6" w:space="0" w:color="000000"/>
              <w:right w:val="nil"/>
            </w:tcBorders>
            <w:shd w:val="clear" w:color="auto" w:fill="FFFFFF" w:themeFill="background1"/>
            <w:vAlign w:val="bottom"/>
            <w:tcPrChange w:id="4652" w:author="Steve Barbeaux" w:date="2022-10-10T12:08:00Z">
              <w:tcPr>
                <w:tcW w:w="648" w:type="pct"/>
                <w:gridSpan w:val="3"/>
                <w:tcBorders>
                  <w:left w:val="nil"/>
                  <w:bottom w:val="double" w:sz="6" w:space="0" w:color="000000"/>
                  <w:right w:val="nil"/>
                </w:tcBorders>
                <w:shd w:val="clear" w:color="auto" w:fill="FFFFFF" w:themeFill="background1"/>
                <w:vAlign w:val="bottom"/>
              </w:tcPr>
            </w:tcPrChange>
          </w:tcPr>
          <w:p w14:paraId="11C5ECC7" w14:textId="77777777" w:rsidR="009C5B0B" w:rsidRDefault="009C5B0B" w:rsidP="009C5B0B">
            <w:pPr>
              <w:spacing w:after="0"/>
              <w:jc w:val="right"/>
              <w:rPr>
                <w:rFonts w:ascii="Arial" w:hAnsi="Arial" w:cs="Arial"/>
                <w:b/>
                <w:bCs/>
                <w:sz w:val="20"/>
              </w:rPr>
            </w:pPr>
            <w:r>
              <w:rPr>
                <w:rFonts w:ascii="Arial" w:hAnsi="Arial" w:cs="Arial"/>
                <w:b/>
                <w:bCs/>
                <w:sz w:val="20"/>
              </w:rPr>
              <w:t>LCI</w:t>
            </w:r>
          </w:p>
        </w:tc>
        <w:tc>
          <w:tcPr>
            <w:tcW w:w="549" w:type="pct"/>
            <w:tcBorders>
              <w:left w:val="nil"/>
              <w:bottom w:val="double" w:sz="6" w:space="0" w:color="000000"/>
              <w:right w:val="nil"/>
            </w:tcBorders>
            <w:shd w:val="clear" w:color="auto" w:fill="FFFFFF" w:themeFill="background1"/>
            <w:vAlign w:val="bottom"/>
            <w:tcPrChange w:id="4653" w:author="Steve Barbeaux" w:date="2022-10-10T12:08:00Z">
              <w:tcPr>
                <w:tcW w:w="550" w:type="pct"/>
                <w:gridSpan w:val="4"/>
                <w:tcBorders>
                  <w:left w:val="nil"/>
                  <w:bottom w:val="double" w:sz="6" w:space="0" w:color="000000"/>
                  <w:right w:val="nil"/>
                </w:tcBorders>
                <w:shd w:val="clear" w:color="auto" w:fill="FFFFFF" w:themeFill="background1"/>
                <w:vAlign w:val="bottom"/>
              </w:tcPr>
            </w:tcPrChange>
          </w:tcPr>
          <w:p w14:paraId="71195C11" w14:textId="77777777" w:rsidR="009C5B0B" w:rsidRDefault="009C5B0B" w:rsidP="009C5B0B">
            <w:pPr>
              <w:spacing w:after="0"/>
              <w:jc w:val="right"/>
              <w:rPr>
                <w:rFonts w:ascii="Arial" w:hAnsi="Arial" w:cs="Arial"/>
                <w:b/>
                <w:bCs/>
                <w:sz w:val="20"/>
              </w:rPr>
            </w:pPr>
            <w:r>
              <w:rPr>
                <w:rFonts w:ascii="Arial" w:hAnsi="Arial" w:cs="Arial"/>
                <w:b/>
                <w:bCs/>
                <w:sz w:val="20"/>
              </w:rPr>
              <w:t>UCI</w:t>
            </w:r>
          </w:p>
        </w:tc>
      </w:tr>
      <w:tr w:rsidR="00134598" w:rsidRPr="00FA0F7A" w14:paraId="71C32D9C" w14:textId="77777777" w:rsidTr="005E242C">
        <w:tblPrEx>
          <w:tblPrExChange w:id="4654" w:author="Steve Barbeaux" w:date="2022-10-10T12:08:00Z">
            <w:tblPrEx>
              <w:tblW w:w="4808" w:type="pct"/>
            </w:tblPrEx>
          </w:tblPrExChange>
        </w:tblPrEx>
        <w:trPr>
          <w:jc w:val="center"/>
          <w:trPrChange w:id="4655" w:author="Steve Barbeaux" w:date="2022-10-10T12:08:00Z">
            <w:trPr>
              <w:jc w:val="center"/>
            </w:trPr>
          </w:trPrChange>
        </w:trPr>
        <w:tc>
          <w:tcPr>
            <w:tcW w:w="352" w:type="pct"/>
            <w:tcBorders>
              <w:top w:val="nil"/>
              <w:left w:val="nil"/>
              <w:bottom w:val="nil"/>
              <w:right w:val="nil"/>
            </w:tcBorders>
            <w:shd w:val="clear" w:color="auto" w:fill="FFFFFF" w:themeFill="background1"/>
            <w:noWrap/>
            <w:vAlign w:val="bottom"/>
            <w:tcPrChange w:id="4656" w:author="Steve Barbeaux" w:date="2022-10-10T12:08:00Z">
              <w:tcPr>
                <w:tcW w:w="352" w:type="pct"/>
                <w:gridSpan w:val="3"/>
                <w:tcBorders>
                  <w:top w:val="nil"/>
                  <w:left w:val="nil"/>
                  <w:bottom w:val="nil"/>
                  <w:right w:val="nil"/>
                </w:tcBorders>
                <w:shd w:val="clear" w:color="auto" w:fill="FFFFFF" w:themeFill="background1"/>
                <w:noWrap/>
                <w:vAlign w:val="bottom"/>
              </w:tcPr>
            </w:tcPrChange>
          </w:tcPr>
          <w:p w14:paraId="65BDD13F" w14:textId="77777777" w:rsidR="00134598" w:rsidRPr="005E242C" w:rsidRDefault="00134598" w:rsidP="005E242C">
            <w:pPr>
              <w:spacing w:after="0"/>
              <w:jc w:val="right"/>
              <w:rPr>
                <w:sz w:val="18"/>
                <w:szCs w:val="18"/>
                <w:rPrChange w:id="4657" w:author="Steve Barbeaux" w:date="2022-10-10T12:08:00Z">
                  <w:rPr>
                    <w:sz w:val="18"/>
                    <w:szCs w:val="18"/>
                  </w:rPr>
                </w:rPrChange>
              </w:rPr>
              <w:pPrChange w:id="4658" w:author="Steve Barbeaux" w:date="2022-10-10T12:08:00Z">
                <w:pPr>
                  <w:spacing w:after="0"/>
                  <w:jc w:val="right"/>
                </w:pPr>
              </w:pPrChange>
            </w:pPr>
            <w:r w:rsidRPr="005E242C">
              <w:rPr>
                <w:sz w:val="18"/>
                <w:szCs w:val="18"/>
                <w:rPrChange w:id="4659" w:author="Steve Barbeaux" w:date="2022-10-10T12:08:00Z">
                  <w:rPr>
                    <w:sz w:val="18"/>
                    <w:szCs w:val="18"/>
                  </w:rPr>
                </w:rPrChange>
              </w:rPr>
              <w:t>1978</w:t>
            </w:r>
          </w:p>
        </w:tc>
        <w:tc>
          <w:tcPr>
            <w:tcW w:w="550" w:type="pct"/>
            <w:tcBorders>
              <w:top w:val="nil"/>
              <w:left w:val="nil"/>
              <w:right w:val="nil"/>
            </w:tcBorders>
            <w:shd w:val="clear" w:color="auto" w:fill="FFFFFF" w:themeFill="background1"/>
            <w:vAlign w:val="bottom"/>
            <w:tcPrChange w:id="4660" w:author="Steve Barbeaux" w:date="2022-10-10T12:08:00Z">
              <w:tcPr>
                <w:tcW w:w="550" w:type="pct"/>
                <w:gridSpan w:val="3"/>
                <w:tcBorders>
                  <w:top w:val="nil"/>
                  <w:left w:val="nil"/>
                  <w:right w:val="nil"/>
                </w:tcBorders>
                <w:shd w:val="clear" w:color="auto" w:fill="FFFFFF" w:themeFill="background1"/>
              </w:tcPr>
            </w:tcPrChange>
          </w:tcPr>
          <w:p w14:paraId="3E114391" w14:textId="4D95A6D7" w:rsidR="00134598" w:rsidRPr="005E242C" w:rsidRDefault="00134598" w:rsidP="005E242C">
            <w:pPr>
              <w:spacing w:after="0"/>
              <w:jc w:val="right"/>
              <w:rPr>
                <w:color w:val="A6A6A6" w:themeColor="background1" w:themeShade="A6"/>
                <w:sz w:val="18"/>
                <w:szCs w:val="18"/>
                <w:rPrChange w:id="4661" w:author="Steve Barbeaux" w:date="2022-10-10T12:09:00Z">
                  <w:rPr>
                    <w:color w:val="A6A6A6" w:themeColor="background1" w:themeShade="A6"/>
                    <w:sz w:val="18"/>
                    <w:szCs w:val="18"/>
                  </w:rPr>
                </w:rPrChange>
              </w:rPr>
              <w:pPrChange w:id="4662" w:author="Steve Barbeaux" w:date="2022-10-10T12:08:00Z">
                <w:pPr>
                  <w:spacing w:after="0"/>
                  <w:jc w:val="right"/>
                </w:pPr>
              </w:pPrChange>
            </w:pPr>
            <w:ins w:id="4663" w:author="Steve Barbeaux" w:date="2022-10-10T11:57:00Z">
              <w:r w:rsidRPr="005E242C">
                <w:rPr>
                  <w:color w:val="A6A6A6" w:themeColor="background1" w:themeShade="A6"/>
                  <w:sz w:val="18"/>
                  <w:szCs w:val="18"/>
                  <w:rPrChange w:id="4664" w:author="Steve Barbeaux" w:date="2022-10-10T12:09:00Z">
                    <w:rPr>
                      <w:sz w:val="18"/>
                      <w:szCs w:val="18"/>
                    </w:rPr>
                  </w:rPrChange>
                </w:rPr>
                <w:t xml:space="preserve"> 544,321 </w:t>
              </w:r>
            </w:ins>
            <w:del w:id="4665" w:author="Steve Barbeaux" w:date="2022-10-10T11:57:00Z">
              <w:r w:rsidRPr="005E242C" w:rsidDel="00715DAC">
                <w:rPr>
                  <w:color w:val="A6A6A6" w:themeColor="background1" w:themeShade="A6"/>
                  <w:sz w:val="18"/>
                  <w:szCs w:val="18"/>
                  <w:rPrChange w:id="4666" w:author="Steve Barbeaux" w:date="2022-10-10T12:09:00Z">
                    <w:rPr>
                      <w:color w:val="A6A6A6" w:themeColor="background1" w:themeShade="A6"/>
                      <w:sz w:val="18"/>
                      <w:szCs w:val="18"/>
                    </w:rPr>
                  </w:rPrChange>
                </w:rPr>
                <w:delText xml:space="preserve">525,611 </w:delText>
              </w:r>
            </w:del>
          </w:p>
        </w:tc>
        <w:tc>
          <w:tcPr>
            <w:tcW w:w="598" w:type="pct"/>
            <w:gridSpan w:val="3"/>
            <w:tcBorders>
              <w:top w:val="nil"/>
              <w:left w:val="nil"/>
              <w:bottom w:val="nil"/>
              <w:right w:val="nil"/>
            </w:tcBorders>
            <w:shd w:val="clear" w:color="auto" w:fill="FFFFFF" w:themeFill="background1"/>
            <w:noWrap/>
            <w:vAlign w:val="bottom"/>
            <w:tcPrChange w:id="4667" w:author="Steve Barbeaux" w:date="2022-10-10T12:08:00Z">
              <w:tcPr>
                <w:tcW w:w="598" w:type="pct"/>
                <w:gridSpan w:val="7"/>
                <w:tcBorders>
                  <w:top w:val="nil"/>
                  <w:left w:val="nil"/>
                  <w:bottom w:val="nil"/>
                  <w:right w:val="nil"/>
                </w:tcBorders>
                <w:shd w:val="clear" w:color="auto" w:fill="FFFFFF" w:themeFill="background1"/>
                <w:noWrap/>
              </w:tcPr>
            </w:tcPrChange>
          </w:tcPr>
          <w:p w14:paraId="3759D7CF" w14:textId="0F31A3BA" w:rsidR="00134598" w:rsidRPr="005E242C" w:rsidRDefault="00134598" w:rsidP="005E242C">
            <w:pPr>
              <w:spacing w:after="0"/>
              <w:jc w:val="right"/>
              <w:rPr>
                <w:sz w:val="20"/>
                <w:rPrChange w:id="4668" w:author="Steve Barbeaux" w:date="2022-10-10T12:08:00Z">
                  <w:rPr>
                    <w:sz w:val="18"/>
                    <w:szCs w:val="18"/>
                  </w:rPr>
                </w:rPrChange>
              </w:rPr>
              <w:pPrChange w:id="4669" w:author="Steve Barbeaux" w:date="2022-10-10T12:08:00Z">
                <w:pPr>
                  <w:spacing w:after="0"/>
                  <w:jc w:val="right"/>
                </w:pPr>
              </w:pPrChange>
            </w:pPr>
            <w:ins w:id="4670" w:author="Steve Barbeaux" w:date="2022-10-10T12:07:00Z">
              <w:r w:rsidRPr="005E242C">
                <w:rPr>
                  <w:sz w:val="20"/>
                  <w:rPrChange w:id="4671" w:author="Steve Barbeaux" w:date="2022-10-10T12:08:00Z">
                    <w:rPr/>
                  </w:rPrChange>
                </w:rPr>
                <w:t xml:space="preserve"> 466,214 </w:t>
              </w:r>
            </w:ins>
            <w:del w:id="4672" w:author="Steve Barbeaux" w:date="2022-10-10T11:58:00Z">
              <w:r w:rsidRPr="005E242C" w:rsidDel="00134598">
                <w:rPr>
                  <w:sz w:val="20"/>
                  <w:rPrChange w:id="4673" w:author="Steve Barbeaux" w:date="2022-10-10T12:08:00Z">
                    <w:rPr>
                      <w:sz w:val="18"/>
                      <w:szCs w:val="18"/>
                    </w:rPr>
                  </w:rPrChange>
                </w:rPr>
                <w:delText xml:space="preserve"> 544,321 </w:delText>
              </w:r>
            </w:del>
          </w:p>
        </w:tc>
        <w:tc>
          <w:tcPr>
            <w:tcW w:w="550" w:type="pct"/>
            <w:gridSpan w:val="2"/>
            <w:tcBorders>
              <w:top w:val="nil"/>
              <w:left w:val="nil"/>
              <w:bottom w:val="nil"/>
              <w:right w:val="nil"/>
            </w:tcBorders>
            <w:shd w:val="clear" w:color="auto" w:fill="FFFFFF" w:themeFill="background1"/>
            <w:noWrap/>
            <w:vAlign w:val="bottom"/>
            <w:tcPrChange w:id="4674" w:author="Steve Barbeaux" w:date="2022-10-10T12:08:00Z">
              <w:tcPr>
                <w:tcW w:w="550" w:type="pct"/>
                <w:gridSpan w:val="3"/>
                <w:tcBorders>
                  <w:top w:val="nil"/>
                  <w:left w:val="nil"/>
                  <w:bottom w:val="nil"/>
                  <w:right w:val="nil"/>
                </w:tcBorders>
                <w:shd w:val="clear" w:color="auto" w:fill="FFFFFF" w:themeFill="background1"/>
                <w:noWrap/>
              </w:tcPr>
            </w:tcPrChange>
          </w:tcPr>
          <w:p w14:paraId="0CB8FAA4" w14:textId="7E62D309" w:rsidR="00134598" w:rsidRPr="005E242C" w:rsidRDefault="00134598" w:rsidP="005E242C">
            <w:pPr>
              <w:spacing w:after="0"/>
              <w:jc w:val="right"/>
              <w:rPr>
                <w:sz w:val="20"/>
                <w:rPrChange w:id="4675" w:author="Steve Barbeaux" w:date="2022-10-10T12:08:00Z">
                  <w:rPr>
                    <w:sz w:val="18"/>
                    <w:szCs w:val="18"/>
                  </w:rPr>
                </w:rPrChange>
              </w:rPr>
              <w:pPrChange w:id="4676" w:author="Steve Barbeaux" w:date="2022-10-10T12:08:00Z">
                <w:pPr>
                  <w:spacing w:after="0"/>
                  <w:jc w:val="right"/>
                </w:pPr>
              </w:pPrChange>
            </w:pPr>
            <w:ins w:id="4677" w:author="Steve Barbeaux" w:date="2022-10-10T12:07:00Z">
              <w:r w:rsidRPr="005E242C">
                <w:rPr>
                  <w:sz w:val="20"/>
                  <w:rPrChange w:id="4678" w:author="Steve Barbeaux" w:date="2022-10-10T12:08:00Z">
                    <w:rPr/>
                  </w:rPrChange>
                </w:rPr>
                <w:t xml:space="preserve"> 381,699 </w:t>
              </w:r>
            </w:ins>
            <w:del w:id="4679" w:author="Steve Barbeaux" w:date="2022-10-10T11:58:00Z">
              <w:r w:rsidRPr="005E242C" w:rsidDel="00134598">
                <w:rPr>
                  <w:sz w:val="20"/>
                  <w:rPrChange w:id="4680" w:author="Steve Barbeaux" w:date="2022-10-10T12:08:00Z">
                    <w:rPr>
                      <w:sz w:val="18"/>
                      <w:szCs w:val="18"/>
                    </w:rPr>
                  </w:rPrChange>
                </w:rPr>
                <w:delText xml:space="preserve">453,887 </w:delText>
              </w:r>
            </w:del>
          </w:p>
        </w:tc>
        <w:tc>
          <w:tcPr>
            <w:tcW w:w="601" w:type="pct"/>
            <w:tcBorders>
              <w:top w:val="nil"/>
              <w:left w:val="nil"/>
              <w:bottom w:val="nil"/>
              <w:right w:val="nil"/>
            </w:tcBorders>
            <w:shd w:val="clear" w:color="auto" w:fill="FFFFFF" w:themeFill="background1"/>
            <w:noWrap/>
            <w:vAlign w:val="bottom"/>
            <w:tcPrChange w:id="4681" w:author="Steve Barbeaux" w:date="2022-10-10T12:08:00Z">
              <w:tcPr>
                <w:tcW w:w="601" w:type="pct"/>
                <w:gridSpan w:val="6"/>
                <w:tcBorders>
                  <w:top w:val="nil"/>
                  <w:left w:val="nil"/>
                  <w:bottom w:val="nil"/>
                  <w:right w:val="nil"/>
                </w:tcBorders>
                <w:shd w:val="clear" w:color="auto" w:fill="FFFFFF" w:themeFill="background1"/>
                <w:noWrap/>
              </w:tcPr>
            </w:tcPrChange>
          </w:tcPr>
          <w:p w14:paraId="2F742245" w14:textId="3046F083" w:rsidR="00134598" w:rsidRPr="005E242C" w:rsidRDefault="00134598" w:rsidP="005E242C">
            <w:pPr>
              <w:spacing w:after="0"/>
              <w:jc w:val="right"/>
              <w:rPr>
                <w:sz w:val="20"/>
                <w:rPrChange w:id="4682" w:author="Steve Barbeaux" w:date="2022-10-10T12:08:00Z">
                  <w:rPr>
                    <w:sz w:val="18"/>
                    <w:szCs w:val="18"/>
                  </w:rPr>
                </w:rPrChange>
              </w:rPr>
              <w:pPrChange w:id="4683" w:author="Steve Barbeaux" w:date="2022-10-10T12:08:00Z">
                <w:pPr>
                  <w:spacing w:after="0"/>
                  <w:jc w:val="right"/>
                </w:pPr>
              </w:pPrChange>
            </w:pPr>
            <w:ins w:id="4684" w:author="Steve Barbeaux" w:date="2022-10-10T12:07:00Z">
              <w:r w:rsidRPr="005E242C">
                <w:rPr>
                  <w:sz w:val="20"/>
                  <w:rPrChange w:id="4685" w:author="Steve Barbeaux" w:date="2022-10-10T12:08:00Z">
                    <w:rPr/>
                  </w:rPrChange>
                </w:rPr>
                <w:t xml:space="preserve"> 569,443 </w:t>
              </w:r>
            </w:ins>
            <w:del w:id="4686" w:author="Steve Barbeaux" w:date="2022-10-10T11:58:00Z">
              <w:r w:rsidRPr="005E242C" w:rsidDel="00134598">
                <w:rPr>
                  <w:sz w:val="20"/>
                  <w:rPrChange w:id="4687" w:author="Steve Barbeaux" w:date="2022-10-10T12:08:00Z">
                    <w:rPr>
                      <w:sz w:val="18"/>
                      <w:szCs w:val="18"/>
                    </w:rPr>
                  </w:rPrChange>
                </w:rPr>
                <w:delText xml:space="preserve"> 652,774 </w:delText>
              </w:r>
            </w:del>
          </w:p>
        </w:tc>
        <w:tc>
          <w:tcPr>
            <w:tcW w:w="153" w:type="pct"/>
            <w:tcBorders>
              <w:top w:val="nil"/>
              <w:left w:val="nil"/>
              <w:bottom w:val="nil"/>
              <w:right w:val="nil"/>
            </w:tcBorders>
            <w:shd w:val="clear" w:color="auto" w:fill="F2F2F2" w:themeFill="background1" w:themeFillShade="F2"/>
            <w:noWrap/>
            <w:vAlign w:val="bottom"/>
            <w:tcPrChange w:id="4688" w:author="Steve Barbeaux" w:date="2022-10-10T12:08:00Z">
              <w:tcPr>
                <w:tcW w:w="153" w:type="pct"/>
                <w:gridSpan w:val="4"/>
                <w:tcBorders>
                  <w:top w:val="nil"/>
                  <w:left w:val="nil"/>
                  <w:bottom w:val="nil"/>
                  <w:right w:val="nil"/>
                </w:tcBorders>
                <w:shd w:val="clear" w:color="auto" w:fill="F2F2F2" w:themeFill="background1" w:themeFillShade="F2"/>
                <w:noWrap/>
                <w:vAlign w:val="bottom"/>
              </w:tcPr>
            </w:tcPrChange>
          </w:tcPr>
          <w:p w14:paraId="15538FDB" w14:textId="77777777" w:rsidR="00134598" w:rsidRPr="005E242C" w:rsidRDefault="00134598" w:rsidP="005E242C">
            <w:pPr>
              <w:spacing w:after="0"/>
              <w:jc w:val="right"/>
              <w:rPr>
                <w:sz w:val="18"/>
                <w:szCs w:val="18"/>
                <w:rPrChange w:id="4689" w:author="Steve Barbeaux" w:date="2022-10-10T12:08:00Z">
                  <w:rPr>
                    <w:sz w:val="18"/>
                    <w:szCs w:val="18"/>
                  </w:rPr>
                </w:rPrChange>
              </w:rPr>
              <w:pPrChange w:id="4690"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4691" w:author="Steve Barbeaux" w:date="2022-10-10T12:08:00Z">
              <w:tcPr>
                <w:tcW w:w="450" w:type="pct"/>
                <w:gridSpan w:val="3"/>
                <w:tcBorders>
                  <w:top w:val="nil"/>
                  <w:left w:val="nil"/>
                  <w:bottom w:val="nil"/>
                  <w:right w:val="nil"/>
                </w:tcBorders>
                <w:shd w:val="clear" w:color="auto" w:fill="FFFFFF" w:themeFill="background1"/>
              </w:tcPr>
            </w:tcPrChange>
          </w:tcPr>
          <w:p w14:paraId="41C26F6B" w14:textId="5E9F552C" w:rsidR="00134598" w:rsidRPr="005E242C" w:rsidRDefault="00134598" w:rsidP="005E242C">
            <w:pPr>
              <w:spacing w:after="0"/>
              <w:jc w:val="right"/>
              <w:rPr>
                <w:color w:val="A6A6A6" w:themeColor="background1" w:themeShade="A6"/>
                <w:sz w:val="18"/>
                <w:szCs w:val="18"/>
                <w:rPrChange w:id="4692" w:author="Steve Barbeaux" w:date="2022-10-10T12:09:00Z">
                  <w:rPr>
                    <w:color w:val="A6A6A6" w:themeColor="background1" w:themeShade="A6"/>
                    <w:sz w:val="18"/>
                    <w:szCs w:val="18"/>
                  </w:rPr>
                </w:rPrChange>
              </w:rPr>
              <w:pPrChange w:id="4693" w:author="Steve Barbeaux" w:date="2022-10-10T12:08:00Z">
                <w:pPr>
                  <w:spacing w:after="0"/>
                  <w:jc w:val="right"/>
                </w:pPr>
              </w:pPrChange>
            </w:pPr>
            <w:ins w:id="4694" w:author="Steve Barbeaux" w:date="2022-10-10T12:00:00Z">
              <w:r w:rsidRPr="005E242C">
                <w:rPr>
                  <w:color w:val="A6A6A6" w:themeColor="background1" w:themeShade="A6"/>
                  <w:sz w:val="18"/>
                  <w:szCs w:val="18"/>
                  <w:rPrChange w:id="4695" w:author="Steve Barbeaux" w:date="2022-10-10T12:09:00Z">
                    <w:rPr>
                      <w:sz w:val="18"/>
                      <w:szCs w:val="18"/>
                    </w:rPr>
                  </w:rPrChange>
                </w:rPr>
                <w:t xml:space="preserve">161,198 </w:t>
              </w:r>
            </w:ins>
            <w:del w:id="4696" w:author="Steve Barbeaux" w:date="2022-10-10T12:00:00Z">
              <w:r w:rsidRPr="005E242C" w:rsidDel="00632043">
                <w:rPr>
                  <w:color w:val="A6A6A6" w:themeColor="background1" w:themeShade="A6"/>
                  <w:sz w:val="18"/>
                  <w:szCs w:val="18"/>
                  <w:rPrChange w:id="4697" w:author="Steve Barbeaux" w:date="2022-10-10T12:09:00Z">
                    <w:rPr>
                      <w:color w:val="A6A6A6" w:themeColor="background1" w:themeShade="A6"/>
                      <w:sz w:val="18"/>
                      <w:szCs w:val="18"/>
                    </w:rPr>
                  </w:rPrChange>
                </w:rPr>
                <w:delText xml:space="preserve">160,069 </w:delText>
              </w:r>
            </w:del>
          </w:p>
        </w:tc>
        <w:tc>
          <w:tcPr>
            <w:tcW w:w="549" w:type="pct"/>
            <w:tcBorders>
              <w:top w:val="nil"/>
              <w:left w:val="nil"/>
              <w:bottom w:val="nil"/>
              <w:right w:val="nil"/>
            </w:tcBorders>
            <w:shd w:val="clear" w:color="auto" w:fill="FFFFFF" w:themeFill="background1"/>
            <w:noWrap/>
            <w:vAlign w:val="bottom"/>
            <w:tcPrChange w:id="4698" w:author="Steve Barbeaux" w:date="2022-10-10T12:08:00Z">
              <w:tcPr>
                <w:tcW w:w="549" w:type="pct"/>
                <w:gridSpan w:val="3"/>
                <w:tcBorders>
                  <w:top w:val="nil"/>
                  <w:left w:val="nil"/>
                  <w:bottom w:val="nil"/>
                  <w:right w:val="nil"/>
                </w:tcBorders>
                <w:shd w:val="clear" w:color="auto" w:fill="FFFFFF" w:themeFill="background1"/>
                <w:noWrap/>
              </w:tcPr>
            </w:tcPrChange>
          </w:tcPr>
          <w:p w14:paraId="5B3931D0" w14:textId="4CBF3443" w:rsidR="00134598" w:rsidRPr="005E242C" w:rsidRDefault="00134598" w:rsidP="005E242C">
            <w:pPr>
              <w:spacing w:after="0"/>
              <w:jc w:val="right"/>
              <w:rPr>
                <w:sz w:val="20"/>
                <w:rPrChange w:id="4699" w:author="Steve Barbeaux" w:date="2022-10-10T12:08:00Z">
                  <w:rPr>
                    <w:sz w:val="18"/>
                    <w:szCs w:val="18"/>
                  </w:rPr>
                </w:rPrChange>
              </w:rPr>
              <w:pPrChange w:id="4700" w:author="Steve Barbeaux" w:date="2022-10-10T12:08:00Z">
                <w:pPr>
                  <w:spacing w:after="0"/>
                  <w:jc w:val="right"/>
                </w:pPr>
              </w:pPrChange>
            </w:pPr>
            <w:ins w:id="4701" w:author="Steve Barbeaux" w:date="2022-10-10T12:03:00Z">
              <w:r w:rsidRPr="005E242C">
                <w:rPr>
                  <w:sz w:val="20"/>
                  <w:rPrChange w:id="4702" w:author="Steve Barbeaux" w:date="2022-10-10T12:08:00Z">
                    <w:rPr/>
                  </w:rPrChange>
                </w:rPr>
                <w:t xml:space="preserve">147,787 </w:t>
              </w:r>
            </w:ins>
            <w:del w:id="4703" w:author="Steve Barbeaux" w:date="2022-10-10T12:00:00Z">
              <w:r w:rsidRPr="005E242C" w:rsidDel="00134598">
                <w:rPr>
                  <w:sz w:val="20"/>
                  <w:rPrChange w:id="4704" w:author="Steve Barbeaux" w:date="2022-10-10T12:08:00Z">
                    <w:rPr>
                      <w:sz w:val="18"/>
                      <w:szCs w:val="18"/>
                    </w:rPr>
                  </w:rPrChange>
                </w:rPr>
                <w:delText xml:space="preserve">161,198 </w:delText>
              </w:r>
            </w:del>
          </w:p>
        </w:tc>
        <w:tc>
          <w:tcPr>
            <w:tcW w:w="648" w:type="pct"/>
            <w:tcBorders>
              <w:top w:val="nil"/>
              <w:left w:val="nil"/>
              <w:bottom w:val="nil"/>
              <w:right w:val="nil"/>
            </w:tcBorders>
            <w:shd w:val="clear" w:color="auto" w:fill="FFFFFF" w:themeFill="background1"/>
            <w:vAlign w:val="bottom"/>
            <w:tcPrChange w:id="4705" w:author="Steve Barbeaux" w:date="2022-10-10T12:08:00Z">
              <w:tcPr>
                <w:tcW w:w="648" w:type="pct"/>
                <w:gridSpan w:val="3"/>
                <w:tcBorders>
                  <w:top w:val="nil"/>
                  <w:left w:val="nil"/>
                  <w:bottom w:val="nil"/>
                  <w:right w:val="nil"/>
                </w:tcBorders>
                <w:shd w:val="clear" w:color="auto" w:fill="FFFFFF" w:themeFill="background1"/>
              </w:tcPr>
            </w:tcPrChange>
          </w:tcPr>
          <w:p w14:paraId="3C38DF84" w14:textId="2B249026" w:rsidR="00134598" w:rsidRPr="005E242C" w:rsidRDefault="00134598" w:rsidP="005E242C">
            <w:pPr>
              <w:spacing w:after="0"/>
              <w:jc w:val="right"/>
              <w:rPr>
                <w:sz w:val="20"/>
                <w:rPrChange w:id="4706" w:author="Steve Barbeaux" w:date="2022-10-10T12:08:00Z">
                  <w:rPr>
                    <w:sz w:val="18"/>
                    <w:szCs w:val="18"/>
                  </w:rPr>
                </w:rPrChange>
              </w:rPr>
              <w:pPrChange w:id="4707" w:author="Steve Barbeaux" w:date="2022-10-10T12:08:00Z">
                <w:pPr>
                  <w:spacing w:after="0"/>
                  <w:jc w:val="right"/>
                </w:pPr>
              </w:pPrChange>
            </w:pPr>
            <w:ins w:id="4708" w:author="Steve Barbeaux" w:date="2022-10-10T12:03:00Z">
              <w:r w:rsidRPr="005E242C">
                <w:rPr>
                  <w:sz w:val="20"/>
                  <w:rPrChange w:id="4709" w:author="Steve Barbeaux" w:date="2022-10-10T12:08:00Z">
                    <w:rPr/>
                  </w:rPrChange>
                </w:rPr>
                <w:t xml:space="preserve"> 120,183 </w:t>
              </w:r>
            </w:ins>
            <w:del w:id="4710" w:author="Steve Barbeaux" w:date="2022-10-10T12:00:00Z">
              <w:r w:rsidRPr="005E242C" w:rsidDel="00134598">
                <w:rPr>
                  <w:sz w:val="20"/>
                  <w:rPrChange w:id="4711" w:author="Steve Barbeaux" w:date="2022-10-10T12:08:00Z">
                    <w:rPr>
                      <w:sz w:val="18"/>
                      <w:szCs w:val="18"/>
                    </w:rPr>
                  </w:rPrChange>
                </w:rPr>
                <w:delText xml:space="preserve">132,899 </w:delText>
              </w:r>
            </w:del>
          </w:p>
        </w:tc>
        <w:tc>
          <w:tcPr>
            <w:tcW w:w="549" w:type="pct"/>
            <w:tcBorders>
              <w:top w:val="nil"/>
              <w:left w:val="nil"/>
              <w:bottom w:val="nil"/>
              <w:right w:val="nil"/>
            </w:tcBorders>
            <w:shd w:val="clear" w:color="auto" w:fill="FFFFFF" w:themeFill="background1"/>
            <w:vAlign w:val="bottom"/>
            <w:tcPrChange w:id="4712" w:author="Steve Barbeaux" w:date="2022-10-10T12:08:00Z">
              <w:tcPr>
                <w:tcW w:w="549" w:type="pct"/>
                <w:gridSpan w:val="2"/>
                <w:tcBorders>
                  <w:top w:val="nil"/>
                  <w:left w:val="nil"/>
                  <w:bottom w:val="nil"/>
                  <w:right w:val="nil"/>
                </w:tcBorders>
                <w:shd w:val="clear" w:color="auto" w:fill="FFFFFF" w:themeFill="background1"/>
              </w:tcPr>
            </w:tcPrChange>
          </w:tcPr>
          <w:p w14:paraId="6CE39475" w14:textId="34BAD37A" w:rsidR="00134598" w:rsidRPr="005E242C" w:rsidRDefault="00134598" w:rsidP="005E242C">
            <w:pPr>
              <w:spacing w:after="0"/>
              <w:jc w:val="right"/>
              <w:rPr>
                <w:sz w:val="20"/>
                <w:rPrChange w:id="4713" w:author="Steve Barbeaux" w:date="2022-10-10T12:08:00Z">
                  <w:rPr>
                    <w:sz w:val="18"/>
                    <w:szCs w:val="18"/>
                  </w:rPr>
                </w:rPrChange>
              </w:rPr>
              <w:pPrChange w:id="4714" w:author="Steve Barbeaux" w:date="2022-10-10T12:08:00Z">
                <w:pPr>
                  <w:spacing w:after="0"/>
                  <w:jc w:val="right"/>
                </w:pPr>
              </w:pPrChange>
            </w:pPr>
            <w:ins w:id="4715" w:author="Steve Barbeaux" w:date="2022-10-10T12:03:00Z">
              <w:r w:rsidRPr="005E242C">
                <w:rPr>
                  <w:sz w:val="20"/>
                  <w:rPrChange w:id="4716" w:author="Steve Barbeaux" w:date="2022-10-10T12:08:00Z">
                    <w:rPr/>
                  </w:rPrChange>
                </w:rPr>
                <w:t xml:space="preserve"> 181,731 </w:t>
              </w:r>
            </w:ins>
            <w:del w:id="4717" w:author="Steve Barbeaux" w:date="2022-10-10T12:00:00Z">
              <w:r w:rsidRPr="005E242C" w:rsidDel="00134598">
                <w:rPr>
                  <w:sz w:val="20"/>
                  <w:rPrChange w:id="4718" w:author="Steve Barbeaux" w:date="2022-10-10T12:08:00Z">
                    <w:rPr>
                      <w:sz w:val="18"/>
                      <w:szCs w:val="18"/>
                    </w:rPr>
                  </w:rPrChange>
                </w:rPr>
                <w:delText xml:space="preserve">195,523 </w:delText>
              </w:r>
            </w:del>
          </w:p>
        </w:tc>
      </w:tr>
      <w:tr w:rsidR="00134598" w:rsidRPr="00FA0F7A" w14:paraId="4237027A" w14:textId="77777777" w:rsidTr="005E242C">
        <w:tblPrEx>
          <w:tblPrExChange w:id="4719" w:author="Steve Barbeaux" w:date="2022-10-10T12:08:00Z">
            <w:tblPrEx>
              <w:tblW w:w="4808" w:type="pct"/>
            </w:tblPrEx>
          </w:tblPrExChange>
        </w:tblPrEx>
        <w:trPr>
          <w:jc w:val="center"/>
          <w:trPrChange w:id="4720" w:author="Steve Barbeaux" w:date="2022-10-10T12:08:00Z">
            <w:trPr>
              <w:jc w:val="center"/>
            </w:trPr>
          </w:trPrChange>
        </w:trPr>
        <w:tc>
          <w:tcPr>
            <w:tcW w:w="352" w:type="pct"/>
            <w:tcBorders>
              <w:top w:val="nil"/>
              <w:left w:val="nil"/>
              <w:bottom w:val="nil"/>
            </w:tcBorders>
            <w:shd w:val="clear" w:color="auto" w:fill="FFFFFF" w:themeFill="background1"/>
            <w:noWrap/>
            <w:vAlign w:val="bottom"/>
            <w:tcPrChange w:id="4721" w:author="Steve Barbeaux" w:date="2022-10-10T12:08:00Z">
              <w:tcPr>
                <w:tcW w:w="351" w:type="pct"/>
                <w:gridSpan w:val="3"/>
                <w:tcBorders>
                  <w:top w:val="nil"/>
                  <w:left w:val="nil"/>
                  <w:bottom w:val="nil"/>
                </w:tcBorders>
                <w:shd w:val="clear" w:color="auto" w:fill="FFFFFF" w:themeFill="background1"/>
                <w:noWrap/>
                <w:vAlign w:val="bottom"/>
              </w:tcPr>
            </w:tcPrChange>
          </w:tcPr>
          <w:p w14:paraId="67B9A318" w14:textId="77777777" w:rsidR="00134598" w:rsidRPr="005E242C" w:rsidRDefault="00134598" w:rsidP="005E242C">
            <w:pPr>
              <w:spacing w:after="0"/>
              <w:jc w:val="right"/>
              <w:rPr>
                <w:sz w:val="18"/>
                <w:szCs w:val="18"/>
                <w:rPrChange w:id="4722" w:author="Steve Barbeaux" w:date="2022-10-10T12:08:00Z">
                  <w:rPr>
                    <w:sz w:val="18"/>
                    <w:szCs w:val="18"/>
                  </w:rPr>
                </w:rPrChange>
              </w:rPr>
              <w:pPrChange w:id="4723" w:author="Steve Barbeaux" w:date="2022-10-10T12:08:00Z">
                <w:pPr>
                  <w:spacing w:after="0"/>
                  <w:jc w:val="right"/>
                </w:pPr>
              </w:pPrChange>
            </w:pPr>
            <w:r w:rsidRPr="005E242C">
              <w:rPr>
                <w:sz w:val="18"/>
                <w:szCs w:val="18"/>
                <w:rPrChange w:id="4724" w:author="Steve Barbeaux" w:date="2022-10-10T12:08:00Z">
                  <w:rPr>
                    <w:sz w:val="18"/>
                    <w:szCs w:val="18"/>
                  </w:rPr>
                </w:rPrChange>
              </w:rPr>
              <w:t>1979</w:t>
            </w:r>
          </w:p>
        </w:tc>
        <w:tc>
          <w:tcPr>
            <w:tcW w:w="550" w:type="pct"/>
            <w:shd w:val="clear" w:color="auto" w:fill="FFFFFF" w:themeFill="background1"/>
            <w:vAlign w:val="bottom"/>
            <w:tcPrChange w:id="4725" w:author="Steve Barbeaux" w:date="2022-10-10T12:08:00Z">
              <w:tcPr>
                <w:tcW w:w="550" w:type="pct"/>
                <w:gridSpan w:val="3"/>
                <w:shd w:val="clear" w:color="auto" w:fill="FFFFFF" w:themeFill="background1"/>
              </w:tcPr>
            </w:tcPrChange>
          </w:tcPr>
          <w:p w14:paraId="57B2BF70" w14:textId="6DA77B9D" w:rsidR="00134598" w:rsidRPr="005E242C" w:rsidRDefault="00134598" w:rsidP="005E242C">
            <w:pPr>
              <w:spacing w:after="0"/>
              <w:jc w:val="right"/>
              <w:rPr>
                <w:color w:val="A6A6A6" w:themeColor="background1" w:themeShade="A6"/>
                <w:sz w:val="18"/>
                <w:szCs w:val="18"/>
                <w:rPrChange w:id="4726" w:author="Steve Barbeaux" w:date="2022-10-10T12:09:00Z">
                  <w:rPr>
                    <w:color w:val="A6A6A6" w:themeColor="background1" w:themeShade="A6"/>
                    <w:sz w:val="18"/>
                    <w:szCs w:val="18"/>
                  </w:rPr>
                </w:rPrChange>
              </w:rPr>
              <w:pPrChange w:id="4727" w:author="Steve Barbeaux" w:date="2022-10-10T12:08:00Z">
                <w:pPr>
                  <w:spacing w:after="0"/>
                  <w:jc w:val="right"/>
                </w:pPr>
              </w:pPrChange>
            </w:pPr>
            <w:ins w:id="4728" w:author="Steve Barbeaux" w:date="2022-10-10T11:57:00Z">
              <w:r w:rsidRPr="005E242C">
                <w:rPr>
                  <w:color w:val="A6A6A6" w:themeColor="background1" w:themeShade="A6"/>
                  <w:sz w:val="18"/>
                  <w:szCs w:val="18"/>
                  <w:rPrChange w:id="4729" w:author="Steve Barbeaux" w:date="2022-10-10T12:09:00Z">
                    <w:rPr>
                      <w:sz w:val="18"/>
                      <w:szCs w:val="18"/>
                    </w:rPr>
                  </w:rPrChange>
                </w:rPr>
                <w:t xml:space="preserve"> 621,480 </w:t>
              </w:r>
            </w:ins>
            <w:del w:id="4730" w:author="Steve Barbeaux" w:date="2022-10-10T11:57:00Z">
              <w:r w:rsidRPr="005E242C" w:rsidDel="00715DAC">
                <w:rPr>
                  <w:color w:val="A6A6A6" w:themeColor="background1" w:themeShade="A6"/>
                  <w:sz w:val="18"/>
                  <w:szCs w:val="18"/>
                  <w:rPrChange w:id="4731" w:author="Steve Barbeaux" w:date="2022-10-10T12:09:00Z">
                    <w:rPr>
                      <w:color w:val="A6A6A6" w:themeColor="background1" w:themeShade="A6"/>
                      <w:sz w:val="18"/>
                      <w:szCs w:val="18"/>
                    </w:rPr>
                  </w:rPrChange>
                </w:rPr>
                <w:delText xml:space="preserve">598,503 </w:delText>
              </w:r>
            </w:del>
          </w:p>
        </w:tc>
        <w:tc>
          <w:tcPr>
            <w:tcW w:w="598" w:type="pct"/>
            <w:gridSpan w:val="3"/>
            <w:tcBorders>
              <w:top w:val="nil"/>
              <w:left w:val="nil"/>
              <w:bottom w:val="nil"/>
              <w:right w:val="nil"/>
            </w:tcBorders>
            <w:shd w:val="clear" w:color="auto" w:fill="FFFFFF" w:themeFill="background1"/>
            <w:noWrap/>
            <w:vAlign w:val="bottom"/>
            <w:tcPrChange w:id="4732" w:author="Steve Barbeaux" w:date="2022-10-10T12:08:00Z">
              <w:tcPr>
                <w:tcW w:w="500" w:type="pct"/>
                <w:gridSpan w:val="4"/>
                <w:tcBorders>
                  <w:top w:val="nil"/>
                  <w:left w:val="nil"/>
                  <w:bottom w:val="nil"/>
                  <w:right w:val="nil"/>
                </w:tcBorders>
                <w:shd w:val="clear" w:color="auto" w:fill="FFFFFF" w:themeFill="background1"/>
                <w:noWrap/>
              </w:tcPr>
            </w:tcPrChange>
          </w:tcPr>
          <w:p w14:paraId="7F66FEDB" w14:textId="2C85AF54" w:rsidR="00134598" w:rsidRPr="005E242C" w:rsidRDefault="00134598" w:rsidP="005E242C">
            <w:pPr>
              <w:spacing w:after="0"/>
              <w:jc w:val="right"/>
              <w:rPr>
                <w:sz w:val="20"/>
                <w:rPrChange w:id="4733" w:author="Steve Barbeaux" w:date="2022-10-10T12:08:00Z">
                  <w:rPr>
                    <w:sz w:val="18"/>
                    <w:szCs w:val="18"/>
                  </w:rPr>
                </w:rPrChange>
              </w:rPr>
              <w:pPrChange w:id="4734" w:author="Steve Barbeaux" w:date="2022-10-10T12:08:00Z">
                <w:pPr>
                  <w:spacing w:after="0"/>
                  <w:jc w:val="right"/>
                </w:pPr>
              </w:pPrChange>
            </w:pPr>
            <w:ins w:id="4735" w:author="Steve Barbeaux" w:date="2022-10-10T12:07:00Z">
              <w:r w:rsidRPr="005E242C">
                <w:rPr>
                  <w:sz w:val="20"/>
                  <w:rPrChange w:id="4736" w:author="Steve Barbeaux" w:date="2022-10-10T12:08:00Z">
                    <w:rPr/>
                  </w:rPrChange>
                </w:rPr>
                <w:t xml:space="preserve"> 483,868 </w:t>
              </w:r>
            </w:ins>
            <w:del w:id="4737" w:author="Steve Barbeaux" w:date="2022-10-10T11:58:00Z">
              <w:r w:rsidRPr="005E242C" w:rsidDel="00134598">
                <w:rPr>
                  <w:sz w:val="20"/>
                  <w:rPrChange w:id="4738" w:author="Steve Barbeaux" w:date="2022-10-10T12:08:00Z">
                    <w:rPr>
                      <w:sz w:val="18"/>
                      <w:szCs w:val="18"/>
                    </w:rPr>
                  </w:rPrChange>
                </w:rPr>
                <w:delText xml:space="preserve"> 621,480 </w:delText>
              </w:r>
            </w:del>
          </w:p>
        </w:tc>
        <w:tc>
          <w:tcPr>
            <w:tcW w:w="550" w:type="pct"/>
            <w:gridSpan w:val="2"/>
            <w:tcBorders>
              <w:top w:val="nil"/>
              <w:left w:val="nil"/>
              <w:bottom w:val="nil"/>
              <w:right w:val="nil"/>
            </w:tcBorders>
            <w:shd w:val="clear" w:color="auto" w:fill="FFFFFF" w:themeFill="background1"/>
            <w:noWrap/>
            <w:vAlign w:val="bottom"/>
            <w:tcPrChange w:id="4739" w:author="Steve Barbeaux" w:date="2022-10-10T12:08:00Z">
              <w:tcPr>
                <w:tcW w:w="649" w:type="pct"/>
                <w:gridSpan w:val="7"/>
                <w:tcBorders>
                  <w:top w:val="nil"/>
                  <w:left w:val="nil"/>
                  <w:bottom w:val="nil"/>
                  <w:right w:val="nil"/>
                </w:tcBorders>
                <w:shd w:val="clear" w:color="auto" w:fill="FFFFFF" w:themeFill="background1"/>
                <w:noWrap/>
              </w:tcPr>
            </w:tcPrChange>
          </w:tcPr>
          <w:p w14:paraId="2D4C093A" w14:textId="1FA3E5E9" w:rsidR="00134598" w:rsidRPr="005E242C" w:rsidRDefault="00134598" w:rsidP="005E242C">
            <w:pPr>
              <w:spacing w:after="0"/>
              <w:jc w:val="right"/>
              <w:rPr>
                <w:sz w:val="20"/>
                <w:rPrChange w:id="4740" w:author="Steve Barbeaux" w:date="2022-10-10T12:08:00Z">
                  <w:rPr>
                    <w:sz w:val="18"/>
                    <w:szCs w:val="18"/>
                  </w:rPr>
                </w:rPrChange>
              </w:rPr>
              <w:pPrChange w:id="4741" w:author="Steve Barbeaux" w:date="2022-10-10T12:08:00Z">
                <w:pPr>
                  <w:spacing w:after="0"/>
                  <w:jc w:val="right"/>
                </w:pPr>
              </w:pPrChange>
            </w:pPr>
            <w:ins w:id="4742" w:author="Steve Barbeaux" w:date="2022-10-10T12:07:00Z">
              <w:r w:rsidRPr="005E242C">
                <w:rPr>
                  <w:sz w:val="20"/>
                  <w:rPrChange w:id="4743" w:author="Steve Barbeaux" w:date="2022-10-10T12:08:00Z">
                    <w:rPr/>
                  </w:rPrChange>
                </w:rPr>
                <w:t xml:space="preserve"> 399,509 </w:t>
              </w:r>
            </w:ins>
            <w:del w:id="4744" w:author="Steve Barbeaux" w:date="2022-10-10T11:58:00Z">
              <w:r w:rsidRPr="005E242C" w:rsidDel="00134598">
                <w:rPr>
                  <w:sz w:val="20"/>
                  <w:rPrChange w:id="4745" w:author="Steve Barbeaux" w:date="2022-10-10T12:08:00Z">
                    <w:rPr>
                      <w:sz w:val="18"/>
                      <w:szCs w:val="18"/>
                    </w:rPr>
                  </w:rPrChange>
                </w:rPr>
                <w:delText xml:space="preserve">524,785 </w:delText>
              </w:r>
            </w:del>
          </w:p>
        </w:tc>
        <w:tc>
          <w:tcPr>
            <w:tcW w:w="601" w:type="pct"/>
            <w:tcBorders>
              <w:top w:val="nil"/>
              <w:left w:val="nil"/>
              <w:bottom w:val="nil"/>
              <w:right w:val="nil"/>
            </w:tcBorders>
            <w:shd w:val="clear" w:color="auto" w:fill="FFFFFF" w:themeFill="background1"/>
            <w:noWrap/>
            <w:vAlign w:val="bottom"/>
            <w:tcPrChange w:id="4746" w:author="Steve Barbeaux" w:date="2022-10-10T12:08:00Z">
              <w:tcPr>
                <w:tcW w:w="600" w:type="pct"/>
                <w:gridSpan w:val="4"/>
                <w:tcBorders>
                  <w:top w:val="nil"/>
                  <w:left w:val="nil"/>
                  <w:bottom w:val="nil"/>
                  <w:right w:val="nil"/>
                </w:tcBorders>
                <w:shd w:val="clear" w:color="auto" w:fill="FFFFFF" w:themeFill="background1"/>
                <w:noWrap/>
              </w:tcPr>
            </w:tcPrChange>
          </w:tcPr>
          <w:p w14:paraId="590ABEAD" w14:textId="6DB7DE8E" w:rsidR="00134598" w:rsidRPr="005E242C" w:rsidRDefault="00134598" w:rsidP="005E242C">
            <w:pPr>
              <w:spacing w:after="0"/>
              <w:jc w:val="right"/>
              <w:rPr>
                <w:sz w:val="20"/>
                <w:rPrChange w:id="4747" w:author="Steve Barbeaux" w:date="2022-10-10T12:08:00Z">
                  <w:rPr>
                    <w:sz w:val="18"/>
                    <w:szCs w:val="18"/>
                  </w:rPr>
                </w:rPrChange>
              </w:rPr>
              <w:pPrChange w:id="4748" w:author="Steve Barbeaux" w:date="2022-10-10T12:08:00Z">
                <w:pPr>
                  <w:spacing w:after="0"/>
                  <w:jc w:val="right"/>
                </w:pPr>
              </w:pPrChange>
            </w:pPr>
            <w:ins w:id="4749" w:author="Steve Barbeaux" w:date="2022-10-10T12:07:00Z">
              <w:r w:rsidRPr="005E242C">
                <w:rPr>
                  <w:sz w:val="20"/>
                  <w:rPrChange w:id="4750" w:author="Steve Barbeaux" w:date="2022-10-10T12:08:00Z">
                    <w:rPr/>
                  </w:rPrChange>
                </w:rPr>
                <w:t xml:space="preserve"> 586,041 </w:t>
              </w:r>
            </w:ins>
            <w:del w:id="4751" w:author="Steve Barbeaux" w:date="2022-10-10T11:58:00Z">
              <w:r w:rsidRPr="005E242C" w:rsidDel="00134598">
                <w:rPr>
                  <w:sz w:val="20"/>
                  <w:rPrChange w:id="4752" w:author="Steve Barbeaux" w:date="2022-10-10T12:08:00Z">
                    <w:rPr>
                      <w:sz w:val="18"/>
                      <w:szCs w:val="18"/>
                    </w:rPr>
                  </w:rPrChange>
                </w:rPr>
                <w:delText xml:space="preserve"> 735,990 </w:delText>
              </w:r>
            </w:del>
          </w:p>
        </w:tc>
        <w:tc>
          <w:tcPr>
            <w:tcW w:w="153" w:type="pct"/>
            <w:tcBorders>
              <w:top w:val="nil"/>
              <w:left w:val="nil"/>
              <w:bottom w:val="nil"/>
              <w:right w:val="nil"/>
            </w:tcBorders>
            <w:shd w:val="clear" w:color="auto" w:fill="F2F2F2" w:themeFill="background1" w:themeFillShade="F2"/>
            <w:noWrap/>
            <w:vAlign w:val="bottom"/>
            <w:tcPrChange w:id="4753" w:author="Steve Barbeaux" w:date="2022-10-10T12:08:00Z">
              <w:tcPr>
                <w:tcW w:w="153" w:type="pct"/>
                <w:gridSpan w:val="4"/>
                <w:tcBorders>
                  <w:top w:val="nil"/>
                  <w:left w:val="nil"/>
                  <w:bottom w:val="nil"/>
                  <w:right w:val="nil"/>
                </w:tcBorders>
                <w:shd w:val="clear" w:color="auto" w:fill="F2F2F2" w:themeFill="background1" w:themeFillShade="F2"/>
                <w:noWrap/>
                <w:vAlign w:val="bottom"/>
              </w:tcPr>
            </w:tcPrChange>
          </w:tcPr>
          <w:p w14:paraId="0C41CD11" w14:textId="77777777" w:rsidR="00134598" w:rsidRPr="005E242C" w:rsidRDefault="00134598" w:rsidP="005E242C">
            <w:pPr>
              <w:spacing w:after="0"/>
              <w:jc w:val="right"/>
              <w:rPr>
                <w:sz w:val="18"/>
                <w:szCs w:val="18"/>
                <w:rPrChange w:id="4754" w:author="Steve Barbeaux" w:date="2022-10-10T12:08:00Z">
                  <w:rPr>
                    <w:sz w:val="18"/>
                    <w:szCs w:val="18"/>
                  </w:rPr>
                </w:rPrChange>
              </w:rPr>
              <w:pPrChange w:id="4755"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4756" w:author="Steve Barbeaux" w:date="2022-10-10T12:08:00Z">
              <w:tcPr>
                <w:tcW w:w="450" w:type="pct"/>
                <w:gridSpan w:val="3"/>
                <w:tcBorders>
                  <w:top w:val="nil"/>
                  <w:left w:val="nil"/>
                  <w:bottom w:val="nil"/>
                  <w:right w:val="nil"/>
                </w:tcBorders>
                <w:shd w:val="clear" w:color="auto" w:fill="FFFFFF" w:themeFill="background1"/>
              </w:tcPr>
            </w:tcPrChange>
          </w:tcPr>
          <w:p w14:paraId="5364ACF6" w14:textId="2F52927E" w:rsidR="00134598" w:rsidRPr="005E242C" w:rsidRDefault="00134598" w:rsidP="005E242C">
            <w:pPr>
              <w:spacing w:after="0"/>
              <w:jc w:val="right"/>
              <w:rPr>
                <w:color w:val="A6A6A6" w:themeColor="background1" w:themeShade="A6"/>
                <w:sz w:val="18"/>
                <w:szCs w:val="18"/>
                <w:rPrChange w:id="4757" w:author="Steve Barbeaux" w:date="2022-10-10T12:09:00Z">
                  <w:rPr>
                    <w:color w:val="A6A6A6" w:themeColor="background1" w:themeShade="A6"/>
                    <w:sz w:val="18"/>
                    <w:szCs w:val="18"/>
                  </w:rPr>
                </w:rPrChange>
              </w:rPr>
              <w:pPrChange w:id="4758" w:author="Steve Barbeaux" w:date="2022-10-10T12:08:00Z">
                <w:pPr>
                  <w:spacing w:after="0"/>
                  <w:jc w:val="right"/>
                </w:pPr>
              </w:pPrChange>
            </w:pPr>
            <w:ins w:id="4759" w:author="Steve Barbeaux" w:date="2022-10-10T12:00:00Z">
              <w:r w:rsidRPr="005E242C">
                <w:rPr>
                  <w:color w:val="A6A6A6" w:themeColor="background1" w:themeShade="A6"/>
                  <w:sz w:val="18"/>
                  <w:szCs w:val="18"/>
                  <w:rPrChange w:id="4760" w:author="Steve Barbeaux" w:date="2022-10-10T12:09:00Z">
                    <w:rPr>
                      <w:sz w:val="18"/>
                      <w:szCs w:val="18"/>
                    </w:rPr>
                  </w:rPrChange>
                </w:rPr>
                <w:t xml:space="preserve">174,463 </w:t>
              </w:r>
            </w:ins>
            <w:del w:id="4761" w:author="Steve Barbeaux" w:date="2022-10-10T12:00:00Z">
              <w:r w:rsidRPr="005E242C" w:rsidDel="00632043">
                <w:rPr>
                  <w:color w:val="A6A6A6" w:themeColor="background1" w:themeShade="A6"/>
                  <w:sz w:val="18"/>
                  <w:szCs w:val="18"/>
                  <w:rPrChange w:id="4762" w:author="Steve Barbeaux" w:date="2022-10-10T12:09:00Z">
                    <w:rPr>
                      <w:color w:val="A6A6A6" w:themeColor="background1" w:themeShade="A6"/>
                      <w:sz w:val="18"/>
                      <w:szCs w:val="18"/>
                    </w:rPr>
                  </w:rPrChange>
                </w:rPr>
                <w:delText xml:space="preserve">173,618 </w:delText>
              </w:r>
            </w:del>
          </w:p>
        </w:tc>
        <w:tc>
          <w:tcPr>
            <w:tcW w:w="549" w:type="pct"/>
            <w:tcBorders>
              <w:top w:val="nil"/>
              <w:left w:val="nil"/>
              <w:bottom w:val="nil"/>
              <w:right w:val="nil"/>
            </w:tcBorders>
            <w:shd w:val="clear" w:color="auto" w:fill="FFFFFF" w:themeFill="background1"/>
            <w:noWrap/>
            <w:vAlign w:val="bottom"/>
            <w:tcPrChange w:id="4763" w:author="Steve Barbeaux" w:date="2022-10-10T12:08:00Z">
              <w:tcPr>
                <w:tcW w:w="549" w:type="pct"/>
                <w:gridSpan w:val="3"/>
                <w:tcBorders>
                  <w:top w:val="nil"/>
                  <w:left w:val="nil"/>
                  <w:bottom w:val="nil"/>
                  <w:right w:val="nil"/>
                </w:tcBorders>
                <w:shd w:val="clear" w:color="auto" w:fill="FFFFFF" w:themeFill="background1"/>
                <w:noWrap/>
              </w:tcPr>
            </w:tcPrChange>
          </w:tcPr>
          <w:p w14:paraId="584C4483" w14:textId="2D2A59AE" w:rsidR="00134598" w:rsidRPr="005E242C" w:rsidRDefault="00134598" w:rsidP="005E242C">
            <w:pPr>
              <w:spacing w:after="0"/>
              <w:jc w:val="right"/>
              <w:rPr>
                <w:sz w:val="20"/>
                <w:rPrChange w:id="4764" w:author="Steve Barbeaux" w:date="2022-10-10T12:08:00Z">
                  <w:rPr>
                    <w:sz w:val="18"/>
                    <w:szCs w:val="18"/>
                  </w:rPr>
                </w:rPrChange>
              </w:rPr>
              <w:pPrChange w:id="4765" w:author="Steve Barbeaux" w:date="2022-10-10T12:08:00Z">
                <w:pPr>
                  <w:spacing w:after="0"/>
                  <w:jc w:val="right"/>
                </w:pPr>
              </w:pPrChange>
            </w:pPr>
            <w:ins w:id="4766" w:author="Steve Barbeaux" w:date="2022-10-10T12:03:00Z">
              <w:r w:rsidRPr="005E242C">
                <w:rPr>
                  <w:sz w:val="20"/>
                  <w:rPrChange w:id="4767" w:author="Steve Barbeaux" w:date="2022-10-10T12:08:00Z">
                    <w:rPr/>
                  </w:rPrChange>
                </w:rPr>
                <w:t xml:space="preserve">159,925 </w:t>
              </w:r>
            </w:ins>
            <w:del w:id="4768" w:author="Steve Barbeaux" w:date="2022-10-10T12:00:00Z">
              <w:r w:rsidRPr="005E242C" w:rsidDel="00134598">
                <w:rPr>
                  <w:sz w:val="20"/>
                  <w:rPrChange w:id="4769" w:author="Steve Barbeaux" w:date="2022-10-10T12:08:00Z">
                    <w:rPr>
                      <w:sz w:val="18"/>
                      <w:szCs w:val="18"/>
                    </w:rPr>
                  </w:rPrChange>
                </w:rPr>
                <w:delText xml:space="preserve">174,463 </w:delText>
              </w:r>
            </w:del>
          </w:p>
        </w:tc>
        <w:tc>
          <w:tcPr>
            <w:tcW w:w="648" w:type="pct"/>
            <w:tcBorders>
              <w:top w:val="nil"/>
              <w:left w:val="nil"/>
              <w:bottom w:val="nil"/>
              <w:right w:val="nil"/>
            </w:tcBorders>
            <w:shd w:val="clear" w:color="auto" w:fill="FFFFFF" w:themeFill="background1"/>
            <w:vAlign w:val="bottom"/>
            <w:tcPrChange w:id="4770" w:author="Steve Barbeaux" w:date="2022-10-10T12:08:00Z">
              <w:tcPr>
                <w:tcW w:w="648" w:type="pct"/>
                <w:gridSpan w:val="3"/>
                <w:tcBorders>
                  <w:top w:val="nil"/>
                  <w:left w:val="nil"/>
                  <w:bottom w:val="nil"/>
                  <w:right w:val="nil"/>
                </w:tcBorders>
                <w:shd w:val="clear" w:color="auto" w:fill="FFFFFF" w:themeFill="background1"/>
              </w:tcPr>
            </w:tcPrChange>
          </w:tcPr>
          <w:p w14:paraId="00ED4C0E" w14:textId="55D3BC57" w:rsidR="00134598" w:rsidRPr="005E242C" w:rsidRDefault="00134598" w:rsidP="005E242C">
            <w:pPr>
              <w:spacing w:after="0"/>
              <w:jc w:val="right"/>
              <w:rPr>
                <w:sz w:val="20"/>
                <w:rPrChange w:id="4771" w:author="Steve Barbeaux" w:date="2022-10-10T12:08:00Z">
                  <w:rPr>
                    <w:sz w:val="18"/>
                    <w:szCs w:val="18"/>
                  </w:rPr>
                </w:rPrChange>
              </w:rPr>
              <w:pPrChange w:id="4772" w:author="Steve Barbeaux" w:date="2022-10-10T12:08:00Z">
                <w:pPr>
                  <w:spacing w:after="0"/>
                  <w:jc w:val="right"/>
                </w:pPr>
              </w:pPrChange>
            </w:pPr>
            <w:ins w:id="4773" w:author="Steve Barbeaux" w:date="2022-10-10T12:03:00Z">
              <w:r w:rsidRPr="005E242C">
                <w:rPr>
                  <w:sz w:val="20"/>
                  <w:rPrChange w:id="4774" w:author="Steve Barbeaux" w:date="2022-10-10T12:08:00Z">
                    <w:rPr/>
                  </w:rPrChange>
                </w:rPr>
                <w:t xml:space="preserve"> 131,129 </w:t>
              </w:r>
            </w:ins>
            <w:del w:id="4775" w:author="Steve Barbeaux" w:date="2022-10-10T12:00:00Z">
              <w:r w:rsidRPr="005E242C" w:rsidDel="00134598">
                <w:rPr>
                  <w:sz w:val="20"/>
                  <w:rPrChange w:id="4776" w:author="Steve Barbeaux" w:date="2022-10-10T12:08:00Z">
                    <w:rPr>
                      <w:sz w:val="18"/>
                      <w:szCs w:val="18"/>
                    </w:rPr>
                  </w:rPrChange>
                </w:rPr>
                <w:delText xml:space="preserve">145,230 </w:delText>
              </w:r>
            </w:del>
          </w:p>
        </w:tc>
        <w:tc>
          <w:tcPr>
            <w:tcW w:w="549" w:type="pct"/>
            <w:tcBorders>
              <w:top w:val="nil"/>
              <w:left w:val="nil"/>
              <w:bottom w:val="nil"/>
              <w:right w:val="nil"/>
            </w:tcBorders>
            <w:shd w:val="clear" w:color="auto" w:fill="FFFFFF" w:themeFill="background1"/>
            <w:vAlign w:val="bottom"/>
            <w:tcPrChange w:id="4777" w:author="Steve Barbeaux" w:date="2022-10-10T12:08:00Z">
              <w:tcPr>
                <w:tcW w:w="550" w:type="pct"/>
                <w:gridSpan w:val="3"/>
                <w:tcBorders>
                  <w:top w:val="nil"/>
                  <w:left w:val="nil"/>
                  <w:bottom w:val="nil"/>
                  <w:right w:val="nil"/>
                </w:tcBorders>
                <w:shd w:val="clear" w:color="auto" w:fill="FFFFFF" w:themeFill="background1"/>
              </w:tcPr>
            </w:tcPrChange>
          </w:tcPr>
          <w:p w14:paraId="2A8B6F3B" w14:textId="36ED47B9" w:rsidR="00134598" w:rsidRPr="005E242C" w:rsidRDefault="00134598" w:rsidP="005E242C">
            <w:pPr>
              <w:spacing w:after="0"/>
              <w:jc w:val="right"/>
              <w:rPr>
                <w:sz w:val="20"/>
                <w:rPrChange w:id="4778" w:author="Steve Barbeaux" w:date="2022-10-10T12:08:00Z">
                  <w:rPr>
                    <w:sz w:val="18"/>
                    <w:szCs w:val="18"/>
                  </w:rPr>
                </w:rPrChange>
              </w:rPr>
              <w:pPrChange w:id="4779" w:author="Steve Barbeaux" w:date="2022-10-10T12:08:00Z">
                <w:pPr>
                  <w:spacing w:after="0"/>
                  <w:jc w:val="right"/>
                </w:pPr>
              </w:pPrChange>
            </w:pPr>
            <w:ins w:id="4780" w:author="Steve Barbeaux" w:date="2022-10-10T12:03:00Z">
              <w:r w:rsidRPr="005E242C">
                <w:rPr>
                  <w:sz w:val="20"/>
                  <w:rPrChange w:id="4781" w:author="Steve Barbeaux" w:date="2022-10-10T12:08:00Z">
                    <w:rPr/>
                  </w:rPrChange>
                </w:rPr>
                <w:t xml:space="preserve"> 195,045 </w:t>
              </w:r>
            </w:ins>
            <w:del w:id="4782" w:author="Steve Barbeaux" w:date="2022-10-10T12:00:00Z">
              <w:r w:rsidRPr="005E242C" w:rsidDel="00134598">
                <w:rPr>
                  <w:sz w:val="20"/>
                  <w:rPrChange w:id="4783" w:author="Steve Barbeaux" w:date="2022-10-10T12:08:00Z">
                    <w:rPr>
                      <w:sz w:val="18"/>
                      <w:szCs w:val="18"/>
                    </w:rPr>
                  </w:rPrChange>
                </w:rPr>
                <w:delText xml:space="preserve">209,579 </w:delText>
              </w:r>
            </w:del>
          </w:p>
        </w:tc>
      </w:tr>
      <w:tr w:rsidR="00134598" w:rsidRPr="00FA0F7A" w14:paraId="5623DEF7" w14:textId="77777777" w:rsidTr="005E242C">
        <w:tblPrEx>
          <w:tblPrExChange w:id="4784" w:author="Steve Barbeaux" w:date="2022-10-10T12:08:00Z">
            <w:tblPrEx>
              <w:tblW w:w="4808" w:type="pct"/>
            </w:tblPrEx>
          </w:tblPrExChange>
        </w:tblPrEx>
        <w:trPr>
          <w:jc w:val="center"/>
          <w:trPrChange w:id="4785" w:author="Steve Barbeaux" w:date="2022-10-10T12:08:00Z">
            <w:trPr>
              <w:jc w:val="center"/>
            </w:trPr>
          </w:trPrChange>
        </w:trPr>
        <w:tc>
          <w:tcPr>
            <w:tcW w:w="352" w:type="pct"/>
            <w:tcBorders>
              <w:top w:val="nil"/>
              <w:left w:val="nil"/>
              <w:bottom w:val="nil"/>
            </w:tcBorders>
            <w:shd w:val="clear" w:color="auto" w:fill="FFFFFF" w:themeFill="background1"/>
            <w:noWrap/>
            <w:vAlign w:val="bottom"/>
            <w:tcPrChange w:id="4786" w:author="Steve Barbeaux" w:date="2022-10-10T12:08:00Z">
              <w:tcPr>
                <w:tcW w:w="351" w:type="pct"/>
                <w:gridSpan w:val="3"/>
                <w:tcBorders>
                  <w:top w:val="nil"/>
                  <w:left w:val="nil"/>
                  <w:bottom w:val="nil"/>
                </w:tcBorders>
                <w:shd w:val="clear" w:color="auto" w:fill="FFFFFF" w:themeFill="background1"/>
                <w:noWrap/>
                <w:vAlign w:val="bottom"/>
              </w:tcPr>
            </w:tcPrChange>
          </w:tcPr>
          <w:p w14:paraId="5366D1B5" w14:textId="77777777" w:rsidR="00134598" w:rsidRPr="005E242C" w:rsidRDefault="00134598" w:rsidP="005E242C">
            <w:pPr>
              <w:spacing w:after="0"/>
              <w:jc w:val="right"/>
              <w:rPr>
                <w:sz w:val="18"/>
                <w:szCs w:val="18"/>
                <w:rPrChange w:id="4787" w:author="Steve Barbeaux" w:date="2022-10-10T12:08:00Z">
                  <w:rPr>
                    <w:sz w:val="18"/>
                    <w:szCs w:val="18"/>
                  </w:rPr>
                </w:rPrChange>
              </w:rPr>
              <w:pPrChange w:id="4788" w:author="Steve Barbeaux" w:date="2022-10-10T12:08:00Z">
                <w:pPr>
                  <w:spacing w:after="0"/>
                  <w:jc w:val="right"/>
                </w:pPr>
              </w:pPrChange>
            </w:pPr>
            <w:r w:rsidRPr="005E242C">
              <w:rPr>
                <w:sz w:val="18"/>
                <w:szCs w:val="18"/>
                <w:rPrChange w:id="4789" w:author="Steve Barbeaux" w:date="2022-10-10T12:08:00Z">
                  <w:rPr>
                    <w:sz w:val="18"/>
                    <w:szCs w:val="18"/>
                  </w:rPr>
                </w:rPrChange>
              </w:rPr>
              <w:t>1980</w:t>
            </w:r>
          </w:p>
        </w:tc>
        <w:tc>
          <w:tcPr>
            <w:tcW w:w="550" w:type="pct"/>
            <w:shd w:val="clear" w:color="auto" w:fill="FFFFFF" w:themeFill="background1"/>
            <w:vAlign w:val="bottom"/>
            <w:tcPrChange w:id="4790" w:author="Steve Barbeaux" w:date="2022-10-10T12:08:00Z">
              <w:tcPr>
                <w:tcW w:w="550" w:type="pct"/>
                <w:gridSpan w:val="3"/>
                <w:shd w:val="clear" w:color="auto" w:fill="FFFFFF" w:themeFill="background1"/>
              </w:tcPr>
            </w:tcPrChange>
          </w:tcPr>
          <w:p w14:paraId="2A87E492" w14:textId="6646645C" w:rsidR="00134598" w:rsidRPr="005E242C" w:rsidRDefault="00134598" w:rsidP="005E242C">
            <w:pPr>
              <w:spacing w:after="0"/>
              <w:jc w:val="right"/>
              <w:rPr>
                <w:color w:val="A6A6A6" w:themeColor="background1" w:themeShade="A6"/>
                <w:sz w:val="18"/>
                <w:szCs w:val="18"/>
                <w:rPrChange w:id="4791" w:author="Steve Barbeaux" w:date="2022-10-10T12:09:00Z">
                  <w:rPr>
                    <w:color w:val="A6A6A6" w:themeColor="background1" w:themeShade="A6"/>
                    <w:sz w:val="18"/>
                    <w:szCs w:val="18"/>
                  </w:rPr>
                </w:rPrChange>
              </w:rPr>
              <w:pPrChange w:id="4792" w:author="Steve Barbeaux" w:date="2022-10-10T12:08:00Z">
                <w:pPr>
                  <w:spacing w:after="0"/>
                  <w:jc w:val="right"/>
                </w:pPr>
              </w:pPrChange>
            </w:pPr>
            <w:ins w:id="4793" w:author="Steve Barbeaux" w:date="2022-10-10T11:57:00Z">
              <w:r w:rsidRPr="005E242C">
                <w:rPr>
                  <w:color w:val="A6A6A6" w:themeColor="background1" w:themeShade="A6"/>
                  <w:sz w:val="18"/>
                  <w:szCs w:val="18"/>
                  <w:rPrChange w:id="4794" w:author="Steve Barbeaux" w:date="2022-10-10T12:09:00Z">
                    <w:rPr>
                      <w:sz w:val="18"/>
                      <w:szCs w:val="18"/>
                    </w:rPr>
                  </w:rPrChange>
                </w:rPr>
                <w:t xml:space="preserve"> 800,141 </w:t>
              </w:r>
            </w:ins>
            <w:del w:id="4795" w:author="Steve Barbeaux" w:date="2022-10-10T11:57:00Z">
              <w:r w:rsidRPr="005E242C" w:rsidDel="00715DAC">
                <w:rPr>
                  <w:color w:val="A6A6A6" w:themeColor="background1" w:themeShade="A6"/>
                  <w:sz w:val="18"/>
                  <w:szCs w:val="18"/>
                  <w:rPrChange w:id="4796" w:author="Steve Barbeaux" w:date="2022-10-10T12:09:00Z">
                    <w:rPr>
                      <w:color w:val="A6A6A6" w:themeColor="background1" w:themeShade="A6"/>
                      <w:sz w:val="18"/>
                      <w:szCs w:val="18"/>
                    </w:rPr>
                  </w:rPrChange>
                </w:rPr>
                <w:delText xml:space="preserve">755,765 </w:delText>
              </w:r>
            </w:del>
          </w:p>
        </w:tc>
        <w:tc>
          <w:tcPr>
            <w:tcW w:w="598" w:type="pct"/>
            <w:gridSpan w:val="3"/>
            <w:tcBorders>
              <w:top w:val="nil"/>
              <w:left w:val="nil"/>
              <w:bottom w:val="nil"/>
              <w:right w:val="nil"/>
            </w:tcBorders>
            <w:shd w:val="clear" w:color="auto" w:fill="FFFFFF" w:themeFill="background1"/>
            <w:noWrap/>
            <w:vAlign w:val="bottom"/>
            <w:tcPrChange w:id="4797" w:author="Steve Barbeaux" w:date="2022-10-10T12:08:00Z">
              <w:tcPr>
                <w:tcW w:w="500" w:type="pct"/>
                <w:gridSpan w:val="4"/>
                <w:tcBorders>
                  <w:top w:val="nil"/>
                  <w:left w:val="nil"/>
                  <w:bottom w:val="nil"/>
                  <w:right w:val="nil"/>
                </w:tcBorders>
                <w:shd w:val="clear" w:color="auto" w:fill="FFFFFF" w:themeFill="background1"/>
                <w:noWrap/>
              </w:tcPr>
            </w:tcPrChange>
          </w:tcPr>
          <w:p w14:paraId="3A588A62" w14:textId="41E1CF4B" w:rsidR="00134598" w:rsidRPr="005E242C" w:rsidRDefault="00134598" w:rsidP="005E242C">
            <w:pPr>
              <w:spacing w:after="0"/>
              <w:jc w:val="right"/>
              <w:rPr>
                <w:sz w:val="20"/>
                <w:rPrChange w:id="4798" w:author="Steve Barbeaux" w:date="2022-10-10T12:08:00Z">
                  <w:rPr>
                    <w:sz w:val="18"/>
                    <w:szCs w:val="18"/>
                  </w:rPr>
                </w:rPrChange>
              </w:rPr>
              <w:pPrChange w:id="4799" w:author="Steve Barbeaux" w:date="2022-10-10T12:08:00Z">
                <w:pPr>
                  <w:spacing w:after="0"/>
                  <w:jc w:val="right"/>
                </w:pPr>
              </w:pPrChange>
            </w:pPr>
            <w:ins w:id="4800" w:author="Steve Barbeaux" w:date="2022-10-10T12:07:00Z">
              <w:r w:rsidRPr="005E242C">
                <w:rPr>
                  <w:sz w:val="20"/>
                  <w:rPrChange w:id="4801" w:author="Steve Barbeaux" w:date="2022-10-10T12:08:00Z">
                    <w:rPr/>
                  </w:rPrChange>
                </w:rPr>
                <w:t xml:space="preserve"> 490,883 </w:t>
              </w:r>
            </w:ins>
            <w:del w:id="4802" w:author="Steve Barbeaux" w:date="2022-10-10T11:58:00Z">
              <w:r w:rsidRPr="005E242C" w:rsidDel="00134598">
                <w:rPr>
                  <w:sz w:val="20"/>
                  <w:rPrChange w:id="4803" w:author="Steve Barbeaux" w:date="2022-10-10T12:08:00Z">
                    <w:rPr>
                      <w:sz w:val="18"/>
                      <w:szCs w:val="18"/>
                    </w:rPr>
                  </w:rPrChange>
                </w:rPr>
                <w:delText xml:space="preserve"> 800,141 </w:delText>
              </w:r>
            </w:del>
          </w:p>
        </w:tc>
        <w:tc>
          <w:tcPr>
            <w:tcW w:w="550" w:type="pct"/>
            <w:gridSpan w:val="2"/>
            <w:tcBorders>
              <w:top w:val="nil"/>
              <w:left w:val="nil"/>
              <w:bottom w:val="nil"/>
              <w:right w:val="nil"/>
            </w:tcBorders>
            <w:shd w:val="clear" w:color="auto" w:fill="FFFFFF" w:themeFill="background1"/>
            <w:noWrap/>
            <w:vAlign w:val="bottom"/>
            <w:tcPrChange w:id="4804" w:author="Steve Barbeaux" w:date="2022-10-10T12:08:00Z">
              <w:tcPr>
                <w:tcW w:w="649" w:type="pct"/>
                <w:gridSpan w:val="7"/>
                <w:tcBorders>
                  <w:top w:val="nil"/>
                  <w:left w:val="nil"/>
                  <w:bottom w:val="nil"/>
                  <w:right w:val="nil"/>
                </w:tcBorders>
                <w:shd w:val="clear" w:color="auto" w:fill="FFFFFF" w:themeFill="background1"/>
                <w:noWrap/>
              </w:tcPr>
            </w:tcPrChange>
          </w:tcPr>
          <w:p w14:paraId="71C1A72B" w14:textId="0EDA44B2" w:rsidR="00134598" w:rsidRPr="005E242C" w:rsidRDefault="00134598" w:rsidP="005E242C">
            <w:pPr>
              <w:spacing w:after="0"/>
              <w:jc w:val="right"/>
              <w:rPr>
                <w:sz w:val="20"/>
                <w:rPrChange w:id="4805" w:author="Steve Barbeaux" w:date="2022-10-10T12:08:00Z">
                  <w:rPr>
                    <w:sz w:val="18"/>
                    <w:szCs w:val="18"/>
                  </w:rPr>
                </w:rPrChange>
              </w:rPr>
              <w:pPrChange w:id="4806" w:author="Steve Barbeaux" w:date="2022-10-10T12:08:00Z">
                <w:pPr>
                  <w:spacing w:after="0"/>
                  <w:jc w:val="right"/>
                </w:pPr>
              </w:pPrChange>
            </w:pPr>
            <w:ins w:id="4807" w:author="Steve Barbeaux" w:date="2022-10-10T12:07:00Z">
              <w:r w:rsidRPr="005E242C">
                <w:rPr>
                  <w:sz w:val="20"/>
                  <w:rPrChange w:id="4808" w:author="Steve Barbeaux" w:date="2022-10-10T12:08:00Z">
                    <w:rPr/>
                  </w:rPrChange>
                </w:rPr>
                <w:t xml:space="preserve"> 406,823 </w:t>
              </w:r>
            </w:ins>
            <w:del w:id="4809" w:author="Steve Barbeaux" w:date="2022-10-10T11:58:00Z">
              <w:r w:rsidRPr="005E242C" w:rsidDel="00134598">
                <w:rPr>
                  <w:sz w:val="20"/>
                  <w:rPrChange w:id="4810" w:author="Steve Barbeaux" w:date="2022-10-10T12:08:00Z">
                    <w:rPr>
                      <w:sz w:val="18"/>
                      <w:szCs w:val="18"/>
                    </w:rPr>
                  </w:rPrChange>
                </w:rPr>
                <w:delText xml:space="preserve">682,221 </w:delText>
              </w:r>
            </w:del>
          </w:p>
        </w:tc>
        <w:tc>
          <w:tcPr>
            <w:tcW w:w="601" w:type="pct"/>
            <w:tcBorders>
              <w:top w:val="nil"/>
              <w:left w:val="nil"/>
              <w:bottom w:val="nil"/>
              <w:right w:val="nil"/>
            </w:tcBorders>
            <w:shd w:val="clear" w:color="auto" w:fill="FFFFFF" w:themeFill="background1"/>
            <w:noWrap/>
            <w:vAlign w:val="bottom"/>
            <w:tcPrChange w:id="4811" w:author="Steve Barbeaux" w:date="2022-10-10T12:08:00Z">
              <w:tcPr>
                <w:tcW w:w="600" w:type="pct"/>
                <w:gridSpan w:val="4"/>
                <w:tcBorders>
                  <w:top w:val="nil"/>
                  <w:left w:val="nil"/>
                  <w:bottom w:val="nil"/>
                  <w:right w:val="nil"/>
                </w:tcBorders>
                <w:shd w:val="clear" w:color="auto" w:fill="FFFFFF" w:themeFill="background1"/>
                <w:noWrap/>
              </w:tcPr>
            </w:tcPrChange>
          </w:tcPr>
          <w:p w14:paraId="2D370718" w14:textId="668A08F9" w:rsidR="00134598" w:rsidRPr="005E242C" w:rsidRDefault="00134598" w:rsidP="005E242C">
            <w:pPr>
              <w:spacing w:after="0"/>
              <w:jc w:val="right"/>
              <w:rPr>
                <w:sz w:val="20"/>
                <w:rPrChange w:id="4812" w:author="Steve Barbeaux" w:date="2022-10-10T12:08:00Z">
                  <w:rPr>
                    <w:sz w:val="18"/>
                    <w:szCs w:val="18"/>
                  </w:rPr>
                </w:rPrChange>
              </w:rPr>
              <w:pPrChange w:id="4813" w:author="Steve Barbeaux" w:date="2022-10-10T12:08:00Z">
                <w:pPr>
                  <w:spacing w:after="0"/>
                  <w:jc w:val="right"/>
                </w:pPr>
              </w:pPrChange>
            </w:pPr>
            <w:ins w:id="4814" w:author="Steve Barbeaux" w:date="2022-10-10T12:07:00Z">
              <w:r w:rsidRPr="005E242C">
                <w:rPr>
                  <w:sz w:val="20"/>
                  <w:rPrChange w:id="4815" w:author="Steve Barbeaux" w:date="2022-10-10T12:08:00Z">
                    <w:rPr/>
                  </w:rPrChange>
                </w:rPr>
                <w:t xml:space="preserve"> 592,311 </w:t>
              </w:r>
            </w:ins>
            <w:del w:id="4816" w:author="Steve Barbeaux" w:date="2022-10-10T11:58:00Z">
              <w:r w:rsidRPr="005E242C" w:rsidDel="00134598">
                <w:rPr>
                  <w:sz w:val="20"/>
                  <w:rPrChange w:id="4817" w:author="Steve Barbeaux" w:date="2022-10-10T12:08:00Z">
                    <w:rPr>
                      <w:sz w:val="18"/>
                      <w:szCs w:val="18"/>
                    </w:rPr>
                  </w:rPrChange>
                </w:rPr>
                <w:delText xml:space="preserve"> 938,443 </w:delText>
              </w:r>
            </w:del>
          </w:p>
        </w:tc>
        <w:tc>
          <w:tcPr>
            <w:tcW w:w="153" w:type="pct"/>
            <w:tcBorders>
              <w:top w:val="nil"/>
              <w:left w:val="nil"/>
              <w:bottom w:val="nil"/>
              <w:right w:val="nil"/>
            </w:tcBorders>
            <w:shd w:val="clear" w:color="auto" w:fill="F2F2F2" w:themeFill="background1" w:themeFillShade="F2"/>
            <w:noWrap/>
            <w:vAlign w:val="bottom"/>
            <w:tcPrChange w:id="4818" w:author="Steve Barbeaux" w:date="2022-10-10T12:08:00Z">
              <w:tcPr>
                <w:tcW w:w="153" w:type="pct"/>
                <w:gridSpan w:val="4"/>
                <w:tcBorders>
                  <w:top w:val="nil"/>
                  <w:left w:val="nil"/>
                  <w:bottom w:val="nil"/>
                  <w:right w:val="nil"/>
                </w:tcBorders>
                <w:shd w:val="clear" w:color="auto" w:fill="F2F2F2" w:themeFill="background1" w:themeFillShade="F2"/>
                <w:noWrap/>
                <w:vAlign w:val="bottom"/>
              </w:tcPr>
            </w:tcPrChange>
          </w:tcPr>
          <w:p w14:paraId="331801E8" w14:textId="77777777" w:rsidR="00134598" w:rsidRPr="005E242C" w:rsidRDefault="00134598" w:rsidP="005E242C">
            <w:pPr>
              <w:spacing w:after="0"/>
              <w:jc w:val="right"/>
              <w:rPr>
                <w:sz w:val="18"/>
                <w:szCs w:val="18"/>
                <w:rPrChange w:id="4819" w:author="Steve Barbeaux" w:date="2022-10-10T12:08:00Z">
                  <w:rPr>
                    <w:sz w:val="18"/>
                    <w:szCs w:val="18"/>
                  </w:rPr>
                </w:rPrChange>
              </w:rPr>
              <w:pPrChange w:id="4820"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4821" w:author="Steve Barbeaux" w:date="2022-10-10T12:08:00Z">
              <w:tcPr>
                <w:tcW w:w="450" w:type="pct"/>
                <w:gridSpan w:val="3"/>
                <w:tcBorders>
                  <w:top w:val="nil"/>
                  <w:left w:val="nil"/>
                  <w:bottom w:val="nil"/>
                  <w:right w:val="nil"/>
                </w:tcBorders>
                <w:shd w:val="clear" w:color="auto" w:fill="FFFFFF" w:themeFill="background1"/>
              </w:tcPr>
            </w:tcPrChange>
          </w:tcPr>
          <w:p w14:paraId="3B0DE11F" w14:textId="367C302D" w:rsidR="00134598" w:rsidRPr="005E242C" w:rsidRDefault="00134598" w:rsidP="005E242C">
            <w:pPr>
              <w:spacing w:after="0"/>
              <w:jc w:val="right"/>
              <w:rPr>
                <w:color w:val="A6A6A6" w:themeColor="background1" w:themeShade="A6"/>
                <w:sz w:val="18"/>
                <w:szCs w:val="18"/>
                <w:rPrChange w:id="4822" w:author="Steve Barbeaux" w:date="2022-10-10T12:09:00Z">
                  <w:rPr>
                    <w:color w:val="A6A6A6" w:themeColor="background1" w:themeShade="A6"/>
                    <w:sz w:val="18"/>
                    <w:szCs w:val="18"/>
                  </w:rPr>
                </w:rPrChange>
              </w:rPr>
              <w:pPrChange w:id="4823" w:author="Steve Barbeaux" w:date="2022-10-10T12:08:00Z">
                <w:pPr>
                  <w:spacing w:after="0"/>
                  <w:jc w:val="right"/>
                </w:pPr>
              </w:pPrChange>
            </w:pPr>
            <w:ins w:id="4824" w:author="Steve Barbeaux" w:date="2022-10-10T12:00:00Z">
              <w:r w:rsidRPr="005E242C">
                <w:rPr>
                  <w:color w:val="A6A6A6" w:themeColor="background1" w:themeShade="A6"/>
                  <w:sz w:val="18"/>
                  <w:szCs w:val="18"/>
                  <w:rPrChange w:id="4825" w:author="Steve Barbeaux" w:date="2022-10-10T12:09:00Z">
                    <w:rPr>
                      <w:sz w:val="18"/>
                      <w:szCs w:val="18"/>
                    </w:rPr>
                  </w:rPrChange>
                </w:rPr>
                <w:t xml:space="preserve">179,495 </w:t>
              </w:r>
            </w:ins>
            <w:del w:id="4826" w:author="Steve Barbeaux" w:date="2022-10-10T12:00:00Z">
              <w:r w:rsidRPr="005E242C" w:rsidDel="00632043">
                <w:rPr>
                  <w:color w:val="A6A6A6" w:themeColor="background1" w:themeShade="A6"/>
                  <w:sz w:val="18"/>
                  <w:szCs w:val="18"/>
                  <w:rPrChange w:id="4827" w:author="Steve Barbeaux" w:date="2022-10-10T12:09:00Z">
                    <w:rPr>
                      <w:color w:val="A6A6A6" w:themeColor="background1" w:themeShade="A6"/>
                      <w:sz w:val="18"/>
                      <w:szCs w:val="18"/>
                    </w:rPr>
                  </w:rPrChange>
                </w:rPr>
                <w:delText xml:space="preserve">178,670 </w:delText>
              </w:r>
            </w:del>
          </w:p>
        </w:tc>
        <w:tc>
          <w:tcPr>
            <w:tcW w:w="549" w:type="pct"/>
            <w:tcBorders>
              <w:top w:val="nil"/>
              <w:left w:val="nil"/>
              <w:bottom w:val="nil"/>
              <w:right w:val="nil"/>
            </w:tcBorders>
            <w:shd w:val="clear" w:color="auto" w:fill="FFFFFF" w:themeFill="background1"/>
            <w:noWrap/>
            <w:vAlign w:val="bottom"/>
            <w:tcPrChange w:id="4828" w:author="Steve Barbeaux" w:date="2022-10-10T12:08:00Z">
              <w:tcPr>
                <w:tcW w:w="549" w:type="pct"/>
                <w:gridSpan w:val="3"/>
                <w:tcBorders>
                  <w:top w:val="nil"/>
                  <w:left w:val="nil"/>
                  <w:bottom w:val="nil"/>
                  <w:right w:val="nil"/>
                </w:tcBorders>
                <w:shd w:val="clear" w:color="auto" w:fill="FFFFFF" w:themeFill="background1"/>
                <w:noWrap/>
              </w:tcPr>
            </w:tcPrChange>
          </w:tcPr>
          <w:p w14:paraId="1E8232D0" w14:textId="11455DC0" w:rsidR="00134598" w:rsidRPr="005E242C" w:rsidRDefault="00134598" w:rsidP="005E242C">
            <w:pPr>
              <w:spacing w:after="0"/>
              <w:jc w:val="right"/>
              <w:rPr>
                <w:sz w:val="20"/>
                <w:rPrChange w:id="4829" w:author="Steve Barbeaux" w:date="2022-10-10T12:08:00Z">
                  <w:rPr>
                    <w:sz w:val="18"/>
                    <w:szCs w:val="18"/>
                  </w:rPr>
                </w:rPrChange>
              </w:rPr>
              <w:pPrChange w:id="4830" w:author="Steve Barbeaux" w:date="2022-10-10T12:08:00Z">
                <w:pPr>
                  <w:spacing w:after="0"/>
                  <w:jc w:val="right"/>
                </w:pPr>
              </w:pPrChange>
            </w:pPr>
            <w:ins w:id="4831" w:author="Steve Barbeaux" w:date="2022-10-10T12:03:00Z">
              <w:r w:rsidRPr="005E242C">
                <w:rPr>
                  <w:sz w:val="20"/>
                  <w:rPrChange w:id="4832" w:author="Steve Barbeaux" w:date="2022-10-10T12:08:00Z">
                    <w:rPr/>
                  </w:rPrChange>
                </w:rPr>
                <w:t xml:space="preserve">163,998 </w:t>
              </w:r>
            </w:ins>
            <w:del w:id="4833" w:author="Steve Barbeaux" w:date="2022-10-10T12:00:00Z">
              <w:r w:rsidRPr="005E242C" w:rsidDel="00134598">
                <w:rPr>
                  <w:sz w:val="20"/>
                  <w:rPrChange w:id="4834" w:author="Steve Barbeaux" w:date="2022-10-10T12:08:00Z">
                    <w:rPr>
                      <w:sz w:val="18"/>
                      <w:szCs w:val="18"/>
                    </w:rPr>
                  </w:rPrChange>
                </w:rPr>
                <w:delText xml:space="preserve">179,495 </w:delText>
              </w:r>
            </w:del>
          </w:p>
        </w:tc>
        <w:tc>
          <w:tcPr>
            <w:tcW w:w="648" w:type="pct"/>
            <w:tcBorders>
              <w:top w:val="nil"/>
              <w:left w:val="nil"/>
              <w:bottom w:val="nil"/>
              <w:right w:val="nil"/>
            </w:tcBorders>
            <w:shd w:val="clear" w:color="auto" w:fill="FFFFFF" w:themeFill="background1"/>
            <w:vAlign w:val="bottom"/>
            <w:tcPrChange w:id="4835" w:author="Steve Barbeaux" w:date="2022-10-10T12:08:00Z">
              <w:tcPr>
                <w:tcW w:w="648" w:type="pct"/>
                <w:gridSpan w:val="3"/>
                <w:tcBorders>
                  <w:top w:val="nil"/>
                  <w:left w:val="nil"/>
                  <w:bottom w:val="nil"/>
                  <w:right w:val="nil"/>
                </w:tcBorders>
                <w:shd w:val="clear" w:color="auto" w:fill="FFFFFF" w:themeFill="background1"/>
              </w:tcPr>
            </w:tcPrChange>
          </w:tcPr>
          <w:p w14:paraId="03E41328" w14:textId="4341FBF5" w:rsidR="00134598" w:rsidRPr="005E242C" w:rsidRDefault="00134598" w:rsidP="005E242C">
            <w:pPr>
              <w:spacing w:after="0"/>
              <w:jc w:val="right"/>
              <w:rPr>
                <w:sz w:val="20"/>
                <w:rPrChange w:id="4836" w:author="Steve Barbeaux" w:date="2022-10-10T12:08:00Z">
                  <w:rPr>
                    <w:sz w:val="18"/>
                    <w:szCs w:val="18"/>
                  </w:rPr>
                </w:rPrChange>
              </w:rPr>
              <w:pPrChange w:id="4837" w:author="Steve Barbeaux" w:date="2022-10-10T12:08:00Z">
                <w:pPr>
                  <w:spacing w:after="0"/>
                  <w:jc w:val="right"/>
                </w:pPr>
              </w:pPrChange>
            </w:pPr>
            <w:ins w:id="4838" w:author="Steve Barbeaux" w:date="2022-10-10T12:03:00Z">
              <w:r w:rsidRPr="005E242C">
                <w:rPr>
                  <w:sz w:val="20"/>
                  <w:rPrChange w:id="4839" w:author="Steve Barbeaux" w:date="2022-10-10T12:08:00Z">
                    <w:rPr/>
                  </w:rPrChange>
                </w:rPr>
                <w:t xml:space="preserve"> 134,558 </w:t>
              </w:r>
            </w:ins>
            <w:del w:id="4840" w:author="Steve Barbeaux" w:date="2022-10-10T12:00:00Z">
              <w:r w:rsidRPr="005E242C" w:rsidDel="00134598">
                <w:rPr>
                  <w:sz w:val="20"/>
                  <w:rPrChange w:id="4841" w:author="Steve Barbeaux" w:date="2022-10-10T12:08:00Z">
                    <w:rPr>
                      <w:sz w:val="18"/>
                      <w:szCs w:val="18"/>
                    </w:rPr>
                  </w:rPrChange>
                </w:rPr>
                <w:delText xml:space="preserve">149,921 </w:delText>
              </w:r>
            </w:del>
          </w:p>
        </w:tc>
        <w:tc>
          <w:tcPr>
            <w:tcW w:w="549" w:type="pct"/>
            <w:tcBorders>
              <w:top w:val="nil"/>
              <w:left w:val="nil"/>
              <w:bottom w:val="nil"/>
              <w:right w:val="nil"/>
            </w:tcBorders>
            <w:shd w:val="clear" w:color="auto" w:fill="FFFFFF" w:themeFill="background1"/>
            <w:vAlign w:val="bottom"/>
            <w:tcPrChange w:id="4842" w:author="Steve Barbeaux" w:date="2022-10-10T12:08:00Z">
              <w:tcPr>
                <w:tcW w:w="550" w:type="pct"/>
                <w:gridSpan w:val="3"/>
                <w:tcBorders>
                  <w:top w:val="nil"/>
                  <w:left w:val="nil"/>
                  <w:bottom w:val="nil"/>
                  <w:right w:val="nil"/>
                </w:tcBorders>
                <w:shd w:val="clear" w:color="auto" w:fill="FFFFFF" w:themeFill="background1"/>
              </w:tcPr>
            </w:tcPrChange>
          </w:tcPr>
          <w:p w14:paraId="5FBFA4D8" w14:textId="556BBA86" w:rsidR="00134598" w:rsidRPr="005E242C" w:rsidRDefault="00134598" w:rsidP="005E242C">
            <w:pPr>
              <w:spacing w:after="0"/>
              <w:jc w:val="right"/>
              <w:rPr>
                <w:sz w:val="20"/>
                <w:rPrChange w:id="4843" w:author="Steve Barbeaux" w:date="2022-10-10T12:08:00Z">
                  <w:rPr>
                    <w:sz w:val="18"/>
                    <w:szCs w:val="18"/>
                  </w:rPr>
                </w:rPrChange>
              </w:rPr>
              <w:pPrChange w:id="4844" w:author="Steve Barbeaux" w:date="2022-10-10T12:08:00Z">
                <w:pPr>
                  <w:spacing w:after="0"/>
                  <w:jc w:val="right"/>
                </w:pPr>
              </w:pPrChange>
            </w:pPr>
            <w:ins w:id="4845" w:author="Steve Barbeaux" w:date="2022-10-10T12:03:00Z">
              <w:r w:rsidRPr="005E242C">
                <w:rPr>
                  <w:sz w:val="20"/>
                  <w:rPrChange w:id="4846" w:author="Steve Barbeaux" w:date="2022-10-10T12:08:00Z">
                    <w:rPr/>
                  </w:rPrChange>
                </w:rPr>
                <w:t xml:space="preserve"> 199,880 </w:t>
              </w:r>
            </w:ins>
            <w:del w:id="4847" w:author="Steve Barbeaux" w:date="2022-10-10T12:00:00Z">
              <w:r w:rsidRPr="005E242C" w:rsidDel="00134598">
                <w:rPr>
                  <w:sz w:val="20"/>
                  <w:rPrChange w:id="4848" w:author="Steve Barbeaux" w:date="2022-10-10T12:08:00Z">
                    <w:rPr>
                      <w:sz w:val="18"/>
                      <w:szCs w:val="18"/>
                    </w:rPr>
                  </w:rPrChange>
                </w:rPr>
                <w:delText xml:space="preserve">214,903 </w:delText>
              </w:r>
            </w:del>
          </w:p>
        </w:tc>
      </w:tr>
      <w:tr w:rsidR="00134598" w:rsidRPr="00FA0F7A" w14:paraId="3DC8F00C" w14:textId="77777777" w:rsidTr="005E242C">
        <w:tblPrEx>
          <w:tblPrExChange w:id="4849" w:author="Steve Barbeaux" w:date="2022-10-10T12:08:00Z">
            <w:tblPrEx>
              <w:tblW w:w="4808" w:type="pct"/>
            </w:tblPrEx>
          </w:tblPrExChange>
        </w:tblPrEx>
        <w:trPr>
          <w:jc w:val="center"/>
          <w:trPrChange w:id="4850" w:author="Steve Barbeaux" w:date="2022-10-10T12:08:00Z">
            <w:trPr>
              <w:jc w:val="center"/>
            </w:trPr>
          </w:trPrChange>
        </w:trPr>
        <w:tc>
          <w:tcPr>
            <w:tcW w:w="352" w:type="pct"/>
            <w:tcBorders>
              <w:top w:val="nil"/>
              <w:left w:val="nil"/>
              <w:bottom w:val="nil"/>
            </w:tcBorders>
            <w:shd w:val="clear" w:color="auto" w:fill="FFFFFF" w:themeFill="background1"/>
            <w:noWrap/>
            <w:vAlign w:val="bottom"/>
            <w:tcPrChange w:id="4851" w:author="Steve Barbeaux" w:date="2022-10-10T12:08:00Z">
              <w:tcPr>
                <w:tcW w:w="351" w:type="pct"/>
                <w:gridSpan w:val="3"/>
                <w:tcBorders>
                  <w:top w:val="nil"/>
                  <w:left w:val="nil"/>
                  <w:bottom w:val="nil"/>
                </w:tcBorders>
                <w:shd w:val="clear" w:color="auto" w:fill="FFFFFF" w:themeFill="background1"/>
                <w:noWrap/>
                <w:vAlign w:val="bottom"/>
              </w:tcPr>
            </w:tcPrChange>
          </w:tcPr>
          <w:p w14:paraId="392D842B" w14:textId="77777777" w:rsidR="00134598" w:rsidRPr="005E242C" w:rsidRDefault="00134598" w:rsidP="005E242C">
            <w:pPr>
              <w:spacing w:after="0"/>
              <w:jc w:val="right"/>
              <w:rPr>
                <w:sz w:val="18"/>
                <w:szCs w:val="18"/>
                <w:rPrChange w:id="4852" w:author="Steve Barbeaux" w:date="2022-10-10T12:08:00Z">
                  <w:rPr>
                    <w:sz w:val="18"/>
                    <w:szCs w:val="18"/>
                  </w:rPr>
                </w:rPrChange>
              </w:rPr>
              <w:pPrChange w:id="4853" w:author="Steve Barbeaux" w:date="2022-10-10T12:08:00Z">
                <w:pPr>
                  <w:spacing w:after="0"/>
                  <w:jc w:val="right"/>
                </w:pPr>
              </w:pPrChange>
            </w:pPr>
            <w:r w:rsidRPr="005E242C">
              <w:rPr>
                <w:sz w:val="18"/>
                <w:szCs w:val="18"/>
                <w:rPrChange w:id="4854" w:author="Steve Barbeaux" w:date="2022-10-10T12:08:00Z">
                  <w:rPr>
                    <w:sz w:val="18"/>
                    <w:szCs w:val="18"/>
                  </w:rPr>
                </w:rPrChange>
              </w:rPr>
              <w:t>1981</w:t>
            </w:r>
          </w:p>
        </w:tc>
        <w:tc>
          <w:tcPr>
            <w:tcW w:w="550" w:type="pct"/>
            <w:shd w:val="clear" w:color="auto" w:fill="FFFFFF" w:themeFill="background1"/>
            <w:vAlign w:val="bottom"/>
            <w:tcPrChange w:id="4855" w:author="Steve Barbeaux" w:date="2022-10-10T12:08:00Z">
              <w:tcPr>
                <w:tcW w:w="550" w:type="pct"/>
                <w:gridSpan w:val="3"/>
                <w:shd w:val="clear" w:color="auto" w:fill="FFFFFF" w:themeFill="background1"/>
              </w:tcPr>
            </w:tcPrChange>
          </w:tcPr>
          <w:p w14:paraId="223448AE" w14:textId="4A592824" w:rsidR="00134598" w:rsidRPr="005E242C" w:rsidRDefault="00134598" w:rsidP="005E242C">
            <w:pPr>
              <w:spacing w:after="0"/>
              <w:jc w:val="right"/>
              <w:rPr>
                <w:color w:val="A6A6A6" w:themeColor="background1" w:themeShade="A6"/>
                <w:sz w:val="18"/>
                <w:szCs w:val="18"/>
                <w:rPrChange w:id="4856" w:author="Steve Barbeaux" w:date="2022-10-10T12:09:00Z">
                  <w:rPr>
                    <w:color w:val="A6A6A6" w:themeColor="background1" w:themeShade="A6"/>
                    <w:sz w:val="18"/>
                    <w:szCs w:val="18"/>
                  </w:rPr>
                </w:rPrChange>
              </w:rPr>
              <w:pPrChange w:id="4857" w:author="Steve Barbeaux" w:date="2022-10-10T12:08:00Z">
                <w:pPr>
                  <w:spacing w:after="0"/>
                  <w:jc w:val="right"/>
                </w:pPr>
              </w:pPrChange>
            </w:pPr>
            <w:ins w:id="4858" w:author="Steve Barbeaux" w:date="2022-10-10T11:57:00Z">
              <w:r w:rsidRPr="005E242C">
                <w:rPr>
                  <w:color w:val="A6A6A6" w:themeColor="background1" w:themeShade="A6"/>
                  <w:sz w:val="18"/>
                  <w:szCs w:val="18"/>
                  <w:rPrChange w:id="4859" w:author="Steve Barbeaux" w:date="2022-10-10T12:09:00Z">
                    <w:rPr>
                      <w:sz w:val="18"/>
                      <w:szCs w:val="18"/>
                    </w:rPr>
                  </w:rPrChange>
                </w:rPr>
                <w:t xml:space="preserve"> 981,105 </w:t>
              </w:r>
            </w:ins>
            <w:del w:id="4860" w:author="Steve Barbeaux" w:date="2022-10-10T11:57:00Z">
              <w:r w:rsidRPr="005E242C" w:rsidDel="00715DAC">
                <w:rPr>
                  <w:color w:val="A6A6A6" w:themeColor="background1" w:themeShade="A6"/>
                  <w:sz w:val="18"/>
                  <w:szCs w:val="18"/>
                  <w:rPrChange w:id="4861" w:author="Steve Barbeaux" w:date="2022-10-10T12:09:00Z">
                    <w:rPr>
                      <w:color w:val="A6A6A6" w:themeColor="background1" w:themeShade="A6"/>
                      <w:sz w:val="18"/>
                      <w:szCs w:val="18"/>
                    </w:rPr>
                  </w:rPrChange>
                </w:rPr>
                <w:delText xml:space="preserve">910,820 </w:delText>
              </w:r>
            </w:del>
          </w:p>
        </w:tc>
        <w:tc>
          <w:tcPr>
            <w:tcW w:w="598" w:type="pct"/>
            <w:gridSpan w:val="3"/>
            <w:tcBorders>
              <w:top w:val="nil"/>
              <w:left w:val="nil"/>
              <w:bottom w:val="nil"/>
              <w:right w:val="nil"/>
            </w:tcBorders>
            <w:shd w:val="clear" w:color="auto" w:fill="FFFFFF" w:themeFill="background1"/>
            <w:noWrap/>
            <w:vAlign w:val="bottom"/>
            <w:tcPrChange w:id="4862" w:author="Steve Barbeaux" w:date="2022-10-10T12:08:00Z">
              <w:tcPr>
                <w:tcW w:w="500" w:type="pct"/>
                <w:gridSpan w:val="4"/>
                <w:tcBorders>
                  <w:top w:val="nil"/>
                  <w:left w:val="nil"/>
                  <w:bottom w:val="nil"/>
                  <w:right w:val="nil"/>
                </w:tcBorders>
                <w:shd w:val="clear" w:color="auto" w:fill="FFFFFF" w:themeFill="background1"/>
                <w:noWrap/>
              </w:tcPr>
            </w:tcPrChange>
          </w:tcPr>
          <w:p w14:paraId="4AD4F3A2" w14:textId="58872E05" w:rsidR="00134598" w:rsidRPr="005E242C" w:rsidRDefault="00134598" w:rsidP="005E242C">
            <w:pPr>
              <w:spacing w:after="0"/>
              <w:jc w:val="right"/>
              <w:rPr>
                <w:sz w:val="20"/>
                <w:rPrChange w:id="4863" w:author="Steve Barbeaux" w:date="2022-10-10T12:08:00Z">
                  <w:rPr>
                    <w:sz w:val="18"/>
                    <w:szCs w:val="18"/>
                  </w:rPr>
                </w:rPrChange>
              </w:rPr>
              <w:pPrChange w:id="4864" w:author="Steve Barbeaux" w:date="2022-10-10T12:08:00Z">
                <w:pPr>
                  <w:spacing w:after="0"/>
                  <w:jc w:val="right"/>
                </w:pPr>
              </w:pPrChange>
            </w:pPr>
            <w:ins w:id="4865" w:author="Steve Barbeaux" w:date="2022-10-10T12:07:00Z">
              <w:r w:rsidRPr="005E242C">
                <w:rPr>
                  <w:sz w:val="20"/>
                  <w:rPrChange w:id="4866" w:author="Steve Barbeaux" w:date="2022-10-10T12:08:00Z">
                    <w:rPr/>
                  </w:rPrChange>
                </w:rPr>
                <w:t xml:space="preserve"> 883,524 </w:t>
              </w:r>
            </w:ins>
            <w:del w:id="4867" w:author="Steve Barbeaux" w:date="2022-10-10T11:58:00Z">
              <w:r w:rsidRPr="005E242C" w:rsidDel="00134598">
                <w:rPr>
                  <w:sz w:val="20"/>
                  <w:rPrChange w:id="4868" w:author="Steve Barbeaux" w:date="2022-10-10T12:08:00Z">
                    <w:rPr>
                      <w:sz w:val="18"/>
                      <w:szCs w:val="18"/>
                    </w:rPr>
                  </w:rPrChange>
                </w:rPr>
                <w:delText xml:space="preserve"> 981,105 </w:delText>
              </w:r>
            </w:del>
          </w:p>
        </w:tc>
        <w:tc>
          <w:tcPr>
            <w:tcW w:w="550" w:type="pct"/>
            <w:gridSpan w:val="2"/>
            <w:tcBorders>
              <w:top w:val="nil"/>
              <w:left w:val="nil"/>
              <w:bottom w:val="nil"/>
              <w:right w:val="nil"/>
            </w:tcBorders>
            <w:shd w:val="clear" w:color="auto" w:fill="FFFFFF" w:themeFill="background1"/>
            <w:noWrap/>
            <w:vAlign w:val="bottom"/>
            <w:tcPrChange w:id="4869" w:author="Steve Barbeaux" w:date="2022-10-10T12:08:00Z">
              <w:tcPr>
                <w:tcW w:w="649" w:type="pct"/>
                <w:gridSpan w:val="7"/>
                <w:tcBorders>
                  <w:top w:val="nil"/>
                  <w:left w:val="nil"/>
                  <w:bottom w:val="nil"/>
                  <w:right w:val="nil"/>
                </w:tcBorders>
                <w:shd w:val="clear" w:color="auto" w:fill="FFFFFF" w:themeFill="background1"/>
                <w:noWrap/>
              </w:tcPr>
            </w:tcPrChange>
          </w:tcPr>
          <w:p w14:paraId="66935F12" w14:textId="54FD4F6E" w:rsidR="00134598" w:rsidRPr="005E242C" w:rsidRDefault="00134598" w:rsidP="005E242C">
            <w:pPr>
              <w:spacing w:after="0"/>
              <w:jc w:val="right"/>
              <w:rPr>
                <w:sz w:val="20"/>
                <w:rPrChange w:id="4870" w:author="Steve Barbeaux" w:date="2022-10-10T12:08:00Z">
                  <w:rPr>
                    <w:sz w:val="18"/>
                    <w:szCs w:val="18"/>
                  </w:rPr>
                </w:rPrChange>
              </w:rPr>
              <w:pPrChange w:id="4871" w:author="Steve Barbeaux" w:date="2022-10-10T12:08:00Z">
                <w:pPr>
                  <w:spacing w:after="0"/>
                  <w:jc w:val="right"/>
                </w:pPr>
              </w:pPrChange>
            </w:pPr>
            <w:ins w:id="4872" w:author="Steve Barbeaux" w:date="2022-10-10T12:07:00Z">
              <w:r w:rsidRPr="005E242C">
                <w:rPr>
                  <w:sz w:val="20"/>
                  <w:rPrChange w:id="4873" w:author="Steve Barbeaux" w:date="2022-10-10T12:08:00Z">
                    <w:rPr/>
                  </w:rPrChange>
                </w:rPr>
                <w:t xml:space="preserve"> 735,343 </w:t>
              </w:r>
            </w:ins>
            <w:del w:id="4874" w:author="Steve Barbeaux" w:date="2022-10-10T11:58:00Z">
              <w:r w:rsidRPr="005E242C" w:rsidDel="00134598">
                <w:rPr>
                  <w:sz w:val="20"/>
                  <w:rPrChange w:id="4875" w:author="Steve Barbeaux" w:date="2022-10-10T12:08:00Z">
                    <w:rPr>
                      <w:sz w:val="18"/>
                      <w:szCs w:val="18"/>
                    </w:rPr>
                  </w:rPrChange>
                </w:rPr>
                <w:delText xml:space="preserve">833,651 </w:delText>
              </w:r>
            </w:del>
          </w:p>
        </w:tc>
        <w:tc>
          <w:tcPr>
            <w:tcW w:w="601" w:type="pct"/>
            <w:tcBorders>
              <w:top w:val="nil"/>
              <w:left w:val="nil"/>
              <w:bottom w:val="nil"/>
              <w:right w:val="nil"/>
            </w:tcBorders>
            <w:shd w:val="clear" w:color="auto" w:fill="FFFFFF" w:themeFill="background1"/>
            <w:noWrap/>
            <w:vAlign w:val="bottom"/>
            <w:tcPrChange w:id="4876" w:author="Steve Barbeaux" w:date="2022-10-10T12:08:00Z">
              <w:tcPr>
                <w:tcW w:w="600" w:type="pct"/>
                <w:gridSpan w:val="4"/>
                <w:tcBorders>
                  <w:top w:val="nil"/>
                  <w:left w:val="nil"/>
                  <w:bottom w:val="nil"/>
                  <w:right w:val="nil"/>
                </w:tcBorders>
                <w:shd w:val="clear" w:color="auto" w:fill="FFFFFF" w:themeFill="background1"/>
                <w:noWrap/>
              </w:tcPr>
            </w:tcPrChange>
          </w:tcPr>
          <w:p w14:paraId="3EB331D8" w14:textId="14DD1218" w:rsidR="00134598" w:rsidRPr="005E242C" w:rsidRDefault="00134598" w:rsidP="005E242C">
            <w:pPr>
              <w:spacing w:after="0"/>
              <w:jc w:val="right"/>
              <w:rPr>
                <w:sz w:val="20"/>
                <w:rPrChange w:id="4877" w:author="Steve Barbeaux" w:date="2022-10-10T12:08:00Z">
                  <w:rPr>
                    <w:sz w:val="18"/>
                    <w:szCs w:val="18"/>
                  </w:rPr>
                </w:rPrChange>
              </w:rPr>
              <w:pPrChange w:id="4878" w:author="Steve Barbeaux" w:date="2022-10-10T12:08:00Z">
                <w:pPr>
                  <w:spacing w:after="0"/>
                  <w:jc w:val="right"/>
                </w:pPr>
              </w:pPrChange>
            </w:pPr>
            <w:ins w:id="4879" w:author="Steve Barbeaux" w:date="2022-10-10T12:07:00Z">
              <w:r w:rsidRPr="005E242C">
                <w:rPr>
                  <w:sz w:val="20"/>
                  <w:rPrChange w:id="4880" w:author="Steve Barbeaux" w:date="2022-10-10T12:08:00Z">
                    <w:rPr/>
                  </w:rPrChange>
                </w:rPr>
                <w:t xml:space="preserve"> 1,061,566 </w:t>
              </w:r>
            </w:ins>
            <w:del w:id="4881" w:author="Steve Barbeaux" w:date="2022-10-10T11:58:00Z">
              <w:r w:rsidRPr="005E242C" w:rsidDel="00134598">
                <w:rPr>
                  <w:sz w:val="20"/>
                  <w:rPrChange w:id="4882" w:author="Steve Barbeaux" w:date="2022-10-10T12:08:00Z">
                    <w:rPr>
                      <w:sz w:val="18"/>
                      <w:szCs w:val="18"/>
                    </w:rPr>
                  </w:rPrChange>
                </w:rPr>
                <w:delText xml:space="preserve"> 1,154,640 </w:delText>
              </w:r>
            </w:del>
          </w:p>
        </w:tc>
        <w:tc>
          <w:tcPr>
            <w:tcW w:w="153" w:type="pct"/>
            <w:tcBorders>
              <w:top w:val="nil"/>
              <w:left w:val="nil"/>
              <w:bottom w:val="nil"/>
              <w:right w:val="nil"/>
            </w:tcBorders>
            <w:shd w:val="clear" w:color="auto" w:fill="F2F2F2" w:themeFill="background1" w:themeFillShade="F2"/>
            <w:noWrap/>
            <w:vAlign w:val="bottom"/>
            <w:tcPrChange w:id="4883" w:author="Steve Barbeaux" w:date="2022-10-10T12:08:00Z">
              <w:tcPr>
                <w:tcW w:w="153" w:type="pct"/>
                <w:gridSpan w:val="4"/>
                <w:tcBorders>
                  <w:top w:val="nil"/>
                  <w:left w:val="nil"/>
                  <w:bottom w:val="nil"/>
                  <w:right w:val="nil"/>
                </w:tcBorders>
                <w:shd w:val="clear" w:color="auto" w:fill="F2F2F2" w:themeFill="background1" w:themeFillShade="F2"/>
                <w:noWrap/>
                <w:vAlign w:val="bottom"/>
              </w:tcPr>
            </w:tcPrChange>
          </w:tcPr>
          <w:p w14:paraId="7B8C126B" w14:textId="77777777" w:rsidR="00134598" w:rsidRPr="005E242C" w:rsidRDefault="00134598" w:rsidP="005E242C">
            <w:pPr>
              <w:spacing w:after="0"/>
              <w:jc w:val="right"/>
              <w:rPr>
                <w:sz w:val="18"/>
                <w:szCs w:val="18"/>
                <w:rPrChange w:id="4884" w:author="Steve Barbeaux" w:date="2022-10-10T12:08:00Z">
                  <w:rPr>
                    <w:sz w:val="18"/>
                    <w:szCs w:val="18"/>
                  </w:rPr>
                </w:rPrChange>
              </w:rPr>
              <w:pPrChange w:id="4885"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4886" w:author="Steve Barbeaux" w:date="2022-10-10T12:08:00Z">
              <w:tcPr>
                <w:tcW w:w="450" w:type="pct"/>
                <w:gridSpan w:val="3"/>
                <w:tcBorders>
                  <w:top w:val="nil"/>
                  <w:left w:val="nil"/>
                  <w:bottom w:val="nil"/>
                  <w:right w:val="nil"/>
                </w:tcBorders>
                <w:shd w:val="clear" w:color="auto" w:fill="FFFFFF" w:themeFill="background1"/>
              </w:tcPr>
            </w:tcPrChange>
          </w:tcPr>
          <w:p w14:paraId="47AB82BD" w14:textId="1D051588" w:rsidR="00134598" w:rsidRPr="005E242C" w:rsidRDefault="00134598" w:rsidP="005E242C">
            <w:pPr>
              <w:spacing w:after="0"/>
              <w:jc w:val="right"/>
              <w:rPr>
                <w:color w:val="A6A6A6" w:themeColor="background1" w:themeShade="A6"/>
                <w:sz w:val="18"/>
                <w:szCs w:val="18"/>
                <w:rPrChange w:id="4887" w:author="Steve Barbeaux" w:date="2022-10-10T12:09:00Z">
                  <w:rPr>
                    <w:color w:val="A6A6A6" w:themeColor="background1" w:themeShade="A6"/>
                    <w:sz w:val="18"/>
                    <w:szCs w:val="18"/>
                  </w:rPr>
                </w:rPrChange>
              </w:rPr>
              <w:pPrChange w:id="4888" w:author="Steve Barbeaux" w:date="2022-10-10T12:08:00Z">
                <w:pPr>
                  <w:spacing w:after="0"/>
                  <w:jc w:val="right"/>
                </w:pPr>
              </w:pPrChange>
            </w:pPr>
            <w:ins w:id="4889" w:author="Steve Barbeaux" w:date="2022-10-10T12:00:00Z">
              <w:r w:rsidRPr="005E242C">
                <w:rPr>
                  <w:color w:val="A6A6A6" w:themeColor="background1" w:themeShade="A6"/>
                  <w:sz w:val="18"/>
                  <w:szCs w:val="18"/>
                  <w:rPrChange w:id="4890" w:author="Steve Barbeaux" w:date="2022-10-10T12:09:00Z">
                    <w:rPr>
                      <w:sz w:val="18"/>
                      <w:szCs w:val="18"/>
                    </w:rPr>
                  </w:rPrChange>
                </w:rPr>
                <w:t xml:space="preserve">168,931 </w:t>
              </w:r>
            </w:ins>
            <w:del w:id="4891" w:author="Steve Barbeaux" w:date="2022-10-10T12:00:00Z">
              <w:r w:rsidRPr="005E242C" w:rsidDel="00632043">
                <w:rPr>
                  <w:color w:val="A6A6A6" w:themeColor="background1" w:themeShade="A6"/>
                  <w:sz w:val="18"/>
                  <w:szCs w:val="18"/>
                  <w:rPrChange w:id="4892" w:author="Steve Barbeaux" w:date="2022-10-10T12:09:00Z">
                    <w:rPr>
                      <w:color w:val="A6A6A6" w:themeColor="background1" w:themeShade="A6"/>
                      <w:sz w:val="18"/>
                      <w:szCs w:val="18"/>
                    </w:rPr>
                  </w:rPrChange>
                </w:rPr>
                <w:delText xml:space="preserve">166,617 </w:delText>
              </w:r>
            </w:del>
          </w:p>
        </w:tc>
        <w:tc>
          <w:tcPr>
            <w:tcW w:w="549" w:type="pct"/>
            <w:tcBorders>
              <w:top w:val="nil"/>
              <w:left w:val="nil"/>
              <w:bottom w:val="nil"/>
              <w:right w:val="nil"/>
            </w:tcBorders>
            <w:shd w:val="clear" w:color="auto" w:fill="FFFFFF" w:themeFill="background1"/>
            <w:noWrap/>
            <w:vAlign w:val="bottom"/>
            <w:tcPrChange w:id="4893" w:author="Steve Barbeaux" w:date="2022-10-10T12:08:00Z">
              <w:tcPr>
                <w:tcW w:w="549" w:type="pct"/>
                <w:gridSpan w:val="3"/>
                <w:tcBorders>
                  <w:top w:val="nil"/>
                  <w:left w:val="nil"/>
                  <w:bottom w:val="nil"/>
                  <w:right w:val="nil"/>
                </w:tcBorders>
                <w:shd w:val="clear" w:color="auto" w:fill="FFFFFF" w:themeFill="background1"/>
                <w:noWrap/>
              </w:tcPr>
            </w:tcPrChange>
          </w:tcPr>
          <w:p w14:paraId="19C36DD8" w14:textId="0C00AEFA" w:rsidR="00134598" w:rsidRPr="005E242C" w:rsidRDefault="00134598" w:rsidP="005E242C">
            <w:pPr>
              <w:spacing w:after="0"/>
              <w:jc w:val="right"/>
              <w:rPr>
                <w:sz w:val="20"/>
                <w:rPrChange w:id="4894" w:author="Steve Barbeaux" w:date="2022-10-10T12:08:00Z">
                  <w:rPr>
                    <w:sz w:val="18"/>
                    <w:szCs w:val="18"/>
                  </w:rPr>
                </w:rPrChange>
              </w:rPr>
              <w:pPrChange w:id="4895" w:author="Steve Barbeaux" w:date="2022-10-10T12:08:00Z">
                <w:pPr>
                  <w:spacing w:after="0"/>
                  <w:jc w:val="right"/>
                </w:pPr>
              </w:pPrChange>
            </w:pPr>
            <w:ins w:id="4896" w:author="Steve Barbeaux" w:date="2022-10-10T12:03:00Z">
              <w:r w:rsidRPr="005E242C">
                <w:rPr>
                  <w:sz w:val="20"/>
                  <w:rPrChange w:id="4897" w:author="Steve Barbeaux" w:date="2022-10-10T12:08:00Z">
                    <w:rPr/>
                  </w:rPrChange>
                </w:rPr>
                <w:t xml:space="preserve">152,428 </w:t>
              </w:r>
            </w:ins>
            <w:del w:id="4898" w:author="Steve Barbeaux" w:date="2022-10-10T12:00:00Z">
              <w:r w:rsidRPr="005E242C" w:rsidDel="00134598">
                <w:rPr>
                  <w:sz w:val="20"/>
                  <w:rPrChange w:id="4899" w:author="Steve Barbeaux" w:date="2022-10-10T12:08:00Z">
                    <w:rPr>
                      <w:sz w:val="18"/>
                      <w:szCs w:val="18"/>
                    </w:rPr>
                  </w:rPrChange>
                </w:rPr>
                <w:delText xml:space="preserve">168,931 </w:delText>
              </w:r>
            </w:del>
          </w:p>
        </w:tc>
        <w:tc>
          <w:tcPr>
            <w:tcW w:w="648" w:type="pct"/>
            <w:tcBorders>
              <w:top w:val="nil"/>
              <w:left w:val="nil"/>
              <w:bottom w:val="nil"/>
              <w:right w:val="nil"/>
            </w:tcBorders>
            <w:shd w:val="clear" w:color="auto" w:fill="FFFFFF" w:themeFill="background1"/>
            <w:vAlign w:val="bottom"/>
            <w:tcPrChange w:id="4900" w:author="Steve Barbeaux" w:date="2022-10-10T12:08:00Z">
              <w:tcPr>
                <w:tcW w:w="648" w:type="pct"/>
                <w:gridSpan w:val="3"/>
                <w:tcBorders>
                  <w:top w:val="nil"/>
                  <w:left w:val="nil"/>
                  <w:bottom w:val="nil"/>
                  <w:right w:val="nil"/>
                </w:tcBorders>
                <w:shd w:val="clear" w:color="auto" w:fill="FFFFFF" w:themeFill="background1"/>
              </w:tcPr>
            </w:tcPrChange>
          </w:tcPr>
          <w:p w14:paraId="7959C17F" w14:textId="38B1473B" w:rsidR="00134598" w:rsidRPr="005E242C" w:rsidRDefault="00134598" w:rsidP="005E242C">
            <w:pPr>
              <w:spacing w:after="0"/>
              <w:jc w:val="right"/>
              <w:rPr>
                <w:sz w:val="20"/>
                <w:rPrChange w:id="4901" w:author="Steve Barbeaux" w:date="2022-10-10T12:08:00Z">
                  <w:rPr>
                    <w:sz w:val="18"/>
                    <w:szCs w:val="18"/>
                  </w:rPr>
                </w:rPrChange>
              </w:rPr>
              <w:pPrChange w:id="4902" w:author="Steve Barbeaux" w:date="2022-10-10T12:08:00Z">
                <w:pPr>
                  <w:spacing w:after="0"/>
                  <w:jc w:val="right"/>
                </w:pPr>
              </w:pPrChange>
            </w:pPr>
            <w:ins w:id="4903" w:author="Steve Barbeaux" w:date="2022-10-10T12:03:00Z">
              <w:r w:rsidRPr="005E242C">
                <w:rPr>
                  <w:sz w:val="20"/>
                  <w:rPrChange w:id="4904" w:author="Steve Barbeaux" w:date="2022-10-10T12:08:00Z">
                    <w:rPr/>
                  </w:rPrChange>
                </w:rPr>
                <w:t xml:space="preserve"> 122,919 </w:t>
              </w:r>
            </w:ins>
            <w:del w:id="4905" w:author="Steve Barbeaux" w:date="2022-10-10T12:00:00Z">
              <w:r w:rsidRPr="005E242C" w:rsidDel="00134598">
                <w:rPr>
                  <w:sz w:val="20"/>
                  <w:rPrChange w:id="4906" w:author="Steve Barbeaux" w:date="2022-10-10T12:08:00Z">
                    <w:rPr>
                      <w:sz w:val="18"/>
                      <w:szCs w:val="18"/>
                    </w:rPr>
                  </w:rPrChange>
                </w:rPr>
                <w:delText xml:space="preserve">139,602 </w:delText>
              </w:r>
            </w:del>
          </w:p>
        </w:tc>
        <w:tc>
          <w:tcPr>
            <w:tcW w:w="549" w:type="pct"/>
            <w:tcBorders>
              <w:top w:val="nil"/>
              <w:left w:val="nil"/>
              <w:bottom w:val="nil"/>
              <w:right w:val="nil"/>
            </w:tcBorders>
            <w:shd w:val="clear" w:color="auto" w:fill="FFFFFF" w:themeFill="background1"/>
            <w:vAlign w:val="bottom"/>
            <w:tcPrChange w:id="4907" w:author="Steve Barbeaux" w:date="2022-10-10T12:08:00Z">
              <w:tcPr>
                <w:tcW w:w="550" w:type="pct"/>
                <w:gridSpan w:val="3"/>
                <w:tcBorders>
                  <w:top w:val="nil"/>
                  <w:left w:val="nil"/>
                  <w:bottom w:val="nil"/>
                  <w:right w:val="nil"/>
                </w:tcBorders>
                <w:shd w:val="clear" w:color="auto" w:fill="FFFFFF" w:themeFill="background1"/>
              </w:tcPr>
            </w:tcPrChange>
          </w:tcPr>
          <w:p w14:paraId="036110AA" w14:textId="04067C6D" w:rsidR="00134598" w:rsidRPr="005E242C" w:rsidRDefault="00134598" w:rsidP="005E242C">
            <w:pPr>
              <w:spacing w:after="0"/>
              <w:jc w:val="right"/>
              <w:rPr>
                <w:sz w:val="20"/>
                <w:rPrChange w:id="4908" w:author="Steve Barbeaux" w:date="2022-10-10T12:08:00Z">
                  <w:rPr>
                    <w:sz w:val="18"/>
                    <w:szCs w:val="18"/>
                  </w:rPr>
                </w:rPrChange>
              </w:rPr>
              <w:pPrChange w:id="4909" w:author="Steve Barbeaux" w:date="2022-10-10T12:08:00Z">
                <w:pPr>
                  <w:spacing w:after="0"/>
                  <w:jc w:val="right"/>
                </w:pPr>
              </w:pPrChange>
            </w:pPr>
            <w:ins w:id="4910" w:author="Steve Barbeaux" w:date="2022-10-10T12:03:00Z">
              <w:r w:rsidRPr="005E242C">
                <w:rPr>
                  <w:sz w:val="20"/>
                  <w:rPrChange w:id="4911" w:author="Steve Barbeaux" w:date="2022-10-10T12:08:00Z">
                    <w:rPr/>
                  </w:rPrChange>
                </w:rPr>
                <w:t xml:space="preserve"> 189,021 </w:t>
              </w:r>
            </w:ins>
            <w:del w:id="4912" w:author="Steve Barbeaux" w:date="2022-10-10T12:00:00Z">
              <w:r w:rsidRPr="005E242C" w:rsidDel="00134598">
                <w:rPr>
                  <w:sz w:val="20"/>
                  <w:rPrChange w:id="4913" w:author="Steve Barbeaux" w:date="2022-10-10T12:08:00Z">
                    <w:rPr>
                      <w:sz w:val="18"/>
                      <w:szCs w:val="18"/>
                    </w:rPr>
                  </w:rPrChange>
                </w:rPr>
                <w:delText xml:space="preserve">204,423 </w:delText>
              </w:r>
            </w:del>
          </w:p>
        </w:tc>
      </w:tr>
      <w:tr w:rsidR="00134598" w:rsidRPr="00FA0F7A" w14:paraId="6BE8F8EC" w14:textId="77777777" w:rsidTr="005E242C">
        <w:tblPrEx>
          <w:tblPrExChange w:id="4914" w:author="Steve Barbeaux" w:date="2022-10-10T12:08:00Z">
            <w:tblPrEx>
              <w:tblW w:w="4808" w:type="pct"/>
            </w:tblPrEx>
          </w:tblPrExChange>
        </w:tblPrEx>
        <w:trPr>
          <w:jc w:val="center"/>
          <w:trPrChange w:id="4915" w:author="Steve Barbeaux" w:date="2022-10-10T12:08:00Z">
            <w:trPr>
              <w:jc w:val="center"/>
            </w:trPr>
          </w:trPrChange>
        </w:trPr>
        <w:tc>
          <w:tcPr>
            <w:tcW w:w="352" w:type="pct"/>
            <w:tcBorders>
              <w:top w:val="nil"/>
              <w:left w:val="nil"/>
              <w:bottom w:val="nil"/>
            </w:tcBorders>
            <w:shd w:val="clear" w:color="auto" w:fill="FFFFFF" w:themeFill="background1"/>
            <w:noWrap/>
            <w:vAlign w:val="bottom"/>
            <w:tcPrChange w:id="4916" w:author="Steve Barbeaux" w:date="2022-10-10T12:08:00Z">
              <w:tcPr>
                <w:tcW w:w="351" w:type="pct"/>
                <w:gridSpan w:val="3"/>
                <w:tcBorders>
                  <w:top w:val="nil"/>
                  <w:left w:val="nil"/>
                  <w:bottom w:val="nil"/>
                </w:tcBorders>
                <w:shd w:val="clear" w:color="auto" w:fill="FFFFFF" w:themeFill="background1"/>
                <w:noWrap/>
                <w:vAlign w:val="bottom"/>
              </w:tcPr>
            </w:tcPrChange>
          </w:tcPr>
          <w:p w14:paraId="60ADCF3A" w14:textId="77777777" w:rsidR="00134598" w:rsidRPr="005E242C" w:rsidRDefault="00134598" w:rsidP="005E242C">
            <w:pPr>
              <w:spacing w:after="0"/>
              <w:jc w:val="right"/>
              <w:rPr>
                <w:sz w:val="18"/>
                <w:szCs w:val="18"/>
                <w:rPrChange w:id="4917" w:author="Steve Barbeaux" w:date="2022-10-10T12:08:00Z">
                  <w:rPr>
                    <w:sz w:val="18"/>
                    <w:szCs w:val="18"/>
                  </w:rPr>
                </w:rPrChange>
              </w:rPr>
              <w:pPrChange w:id="4918" w:author="Steve Barbeaux" w:date="2022-10-10T12:08:00Z">
                <w:pPr>
                  <w:spacing w:after="0"/>
                  <w:jc w:val="right"/>
                </w:pPr>
              </w:pPrChange>
            </w:pPr>
            <w:r w:rsidRPr="005E242C">
              <w:rPr>
                <w:sz w:val="18"/>
                <w:szCs w:val="18"/>
                <w:rPrChange w:id="4919" w:author="Steve Barbeaux" w:date="2022-10-10T12:08:00Z">
                  <w:rPr>
                    <w:sz w:val="18"/>
                    <w:szCs w:val="18"/>
                  </w:rPr>
                </w:rPrChange>
              </w:rPr>
              <w:t>1982</w:t>
            </w:r>
          </w:p>
        </w:tc>
        <w:tc>
          <w:tcPr>
            <w:tcW w:w="550" w:type="pct"/>
            <w:shd w:val="clear" w:color="auto" w:fill="FFFFFF" w:themeFill="background1"/>
            <w:vAlign w:val="bottom"/>
            <w:tcPrChange w:id="4920" w:author="Steve Barbeaux" w:date="2022-10-10T12:08:00Z">
              <w:tcPr>
                <w:tcW w:w="550" w:type="pct"/>
                <w:gridSpan w:val="3"/>
                <w:shd w:val="clear" w:color="auto" w:fill="FFFFFF" w:themeFill="background1"/>
              </w:tcPr>
            </w:tcPrChange>
          </w:tcPr>
          <w:p w14:paraId="06F3E03B" w14:textId="2E736F3A" w:rsidR="00134598" w:rsidRPr="005E242C" w:rsidRDefault="00134598" w:rsidP="005E242C">
            <w:pPr>
              <w:spacing w:after="0"/>
              <w:jc w:val="right"/>
              <w:rPr>
                <w:color w:val="A6A6A6" w:themeColor="background1" w:themeShade="A6"/>
                <w:sz w:val="18"/>
                <w:szCs w:val="18"/>
                <w:rPrChange w:id="4921" w:author="Steve Barbeaux" w:date="2022-10-10T12:09:00Z">
                  <w:rPr>
                    <w:color w:val="A6A6A6" w:themeColor="background1" w:themeShade="A6"/>
                    <w:sz w:val="18"/>
                    <w:szCs w:val="18"/>
                  </w:rPr>
                </w:rPrChange>
              </w:rPr>
              <w:pPrChange w:id="4922" w:author="Steve Barbeaux" w:date="2022-10-10T12:08:00Z">
                <w:pPr>
                  <w:spacing w:after="0"/>
                  <w:jc w:val="right"/>
                </w:pPr>
              </w:pPrChange>
            </w:pPr>
            <w:ins w:id="4923" w:author="Steve Barbeaux" w:date="2022-10-10T11:57:00Z">
              <w:r w:rsidRPr="005E242C">
                <w:rPr>
                  <w:color w:val="A6A6A6" w:themeColor="background1" w:themeShade="A6"/>
                  <w:sz w:val="18"/>
                  <w:szCs w:val="18"/>
                  <w:rPrChange w:id="4924" w:author="Steve Barbeaux" w:date="2022-10-10T12:09:00Z">
                    <w:rPr>
                      <w:sz w:val="18"/>
                      <w:szCs w:val="18"/>
                    </w:rPr>
                  </w:rPrChange>
                </w:rPr>
                <w:t xml:space="preserve">1,012,610 </w:t>
              </w:r>
            </w:ins>
            <w:del w:id="4925" w:author="Steve Barbeaux" w:date="2022-10-10T11:57:00Z">
              <w:r w:rsidRPr="005E242C" w:rsidDel="00715DAC">
                <w:rPr>
                  <w:color w:val="A6A6A6" w:themeColor="background1" w:themeShade="A6"/>
                  <w:sz w:val="18"/>
                  <w:szCs w:val="18"/>
                  <w:rPrChange w:id="4926" w:author="Steve Barbeaux" w:date="2022-10-10T12:09:00Z">
                    <w:rPr>
                      <w:color w:val="A6A6A6" w:themeColor="background1" w:themeShade="A6"/>
                      <w:sz w:val="18"/>
                      <w:szCs w:val="18"/>
                    </w:rPr>
                  </w:rPrChange>
                </w:rPr>
                <w:delText xml:space="preserve">960,447 </w:delText>
              </w:r>
            </w:del>
          </w:p>
        </w:tc>
        <w:tc>
          <w:tcPr>
            <w:tcW w:w="598" w:type="pct"/>
            <w:gridSpan w:val="3"/>
            <w:tcBorders>
              <w:top w:val="nil"/>
              <w:left w:val="nil"/>
              <w:bottom w:val="nil"/>
              <w:right w:val="nil"/>
            </w:tcBorders>
            <w:shd w:val="clear" w:color="auto" w:fill="FFFFFF" w:themeFill="background1"/>
            <w:noWrap/>
            <w:vAlign w:val="bottom"/>
            <w:tcPrChange w:id="4927" w:author="Steve Barbeaux" w:date="2022-10-10T12:08:00Z">
              <w:tcPr>
                <w:tcW w:w="500" w:type="pct"/>
                <w:gridSpan w:val="4"/>
                <w:tcBorders>
                  <w:top w:val="nil"/>
                  <w:left w:val="nil"/>
                  <w:bottom w:val="nil"/>
                  <w:right w:val="nil"/>
                </w:tcBorders>
                <w:shd w:val="clear" w:color="auto" w:fill="FFFFFF" w:themeFill="background1"/>
                <w:noWrap/>
              </w:tcPr>
            </w:tcPrChange>
          </w:tcPr>
          <w:p w14:paraId="54EDEA16" w14:textId="000BE21D" w:rsidR="00134598" w:rsidRPr="005E242C" w:rsidRDefault="00134598" w:rsidP="005E242C">
            <w:pPr>
              <w:spacing w:after="0"/>
              <w:jc w:val="right"/>
              <w:rPr>
                <w:sz w:val="20"/>
                <w:rPrChange w:id="4928" w:author="Steve Barbeaux" w:date="2022-10-10T12:08:00Z">
                  <w:rPr>
                    <w:sz w:val="18"/>
                    <w:szCs w:val="18"/>
                  </w:rPr>
                </w:rPrChange>
              </w:rPr>
              <w:pPrChange w:id="4929" w:author="Steve Barbeaux" w:date="2022-10-10T12:08:00Z">
                <w:pPr>
                  <w:spacing w:after="0"/>
                  <w:jc w:val="right"/>
                </w:pPr>
              </w:pPrChange>
            </w:pPr>
            <w:ins w:id="4930" w:author="Steve Barbeaux" w:date="2022-10-10T12:07:00Z">
              <w:r w:rsidRPr="005E242C">
                <w:rPr>
                  <w:sz w:val="20"/>
                  <w:rPrChange w:id="4931" w:author="Steve Barbeaux" w:date="2022-10-10T12:08:00Z">
                    <w:rPr/>
                  </w:rPrChange>
                </w:rPr>
                <w:t xml:space="preserve"> 897,765 </w:t>
              </w:r>
            </w:ins>
            <w:del w:id="4932" w:author="Steve Barbeaux" w:date="2022-10-10T11:58:00Z">
              <w:r w:rsidRPr="005E242C" w:rsidDel="00134598">
                <w:rPr>
                  <w:sz w:val="20"/>
                  <w:rPrChange w:id="4933" w:author="Steve Barbeaux" w:date="2022-10-10T12:08:00Z">
                    <w:rPr>
                      <w:sz w:val="18"/>
                      <w:szCs w:val="18"/>
                    </w:rPr>
                  </w:rPrChange>
                </w:rPr>
                <w:delText xml:space="preserve">1,012,610 </w:delText>
              </w:r>
            </w:del>
          </w:p>
        </w:tc>
        <w:tc>
          <w:tcPr>
            <w:tcW w:w="550" w:type="pct"/>
            <w:gridSpan w:val="2"/>
            <w:tcBorders>
              <w:top w:val="nil"/>
              <w:left w:val="nil"/>
              <w:bottom w:val="nil"/>
              <w:right w:val="nil"/>
            </w:tcBorders>
            <w:shd w:val="clear" w:color="auto" w:fill="FFFFFF" w:themeFill="background1"/>
            <w:noWrap/>
            <w:vAlign w:val="bottom"/>
            <w:tcPrChange w:id="4934" w:author="Steve Barbeaux" w:date="2022-10-10T12:08:00Z">
              <w:tcPr>
                <w:tcW w:w="649" w:type="pct"/>
                <w:gridSpan w:val="7"/>
                <w:tcBorders>
                  <w:top w:val="nil"/>
                  <w:left w:val="nil"/>
                  <w:bottom w:val="nil"/>
                  <w:right w:val="nil"/>
                </w:tcBorders>
                <w:shd w:val="clear" w:color="auto" w:fill="FFFFFF" w:themeFill="background1"/>
                <w:noWrap/>
              </w:tcPr>
            </w:tcPrChange>
          </w:tcPr>
          <w:p w14:paraId="463A1FBD" w14:textId="62EE1945" w:rsidR="00134598" w:rsidRPr="005E242C" w:rsidRDefault="00134598" w:rsidP="005E242C">
            <w:pPr>
              <w:spacing w:after="0"/>
              <w:jc w:val="right"/>
              <w:rPr>
                <w:sz w:val="20"/>
                <w:rPrChange w:id="4935" w:author="Steve Barbeaux" w:date="2022-10-10T12:08:00Z">
                  <w:rPr>
                    <w:sz w:val="18"/>
                    <w:szCs w:val="18"/>
                  </w:rPr>
                </w:rPrChange>
              </w:rPr>
              <w:pPrChange w:id="4936" w:author="Steve Barbeaux" w:date="2022-10-10T12:08:00Z">
                <w:pPr>
                  <w:spacing w:after="0"/>
                  <w:jc w:val="right"/>
                </w:pPr>
              </w:pPrChange>
            </w:pPr>
            <w:ins w:id="4937" w:author="Steve Barbeaux" w:date="2022-10-10T12:07:00Z">
              <w:r w:rsidRPr="005E242C">
                <w:rPr>
                  <w:sz w:val="20"/>
                  <w:rPrChange w:id="4938" w:author="Steve Barbeaux" w:date="2022-10-10T12:08:00Z">
                    <w:rPr/>
                  </w:rPrChange>
                </w:rPr>
                <w:t xml:space="preserve"> 749,104 </w:t>
              </w:r>
            </w:ins>
            <w:del w:id="4939" w:author="Steve Barbeaux" w:date="2022-10-10T11:58:00Z">
              <w:r w:rsidRPr="005E242C" w:rsidDel="00134598">
                <w:rPr>
                  <w:sz w:val="20"/>
                  <w:rPrChange w:id="4940" w:author="Steve Barbeaux" w:date="2022-10-10T12:08:00Z">
                    <w:rPr>
                      <w:sz w:val="18"/>
                      <w:szCs w:val="18"/>
                    </w:rPr>
                  </w:rPrChange>
                </w:rPr>
                <w:delText xml:space="preserve">863,630 </w:delText>
              </w:r>
            </w:del>
          </w:p>
        </w:tc>
        <w:tc>
          <w:tcPr>
            <w:tcW w:w="601" w:type="pct"/>
            <w:tcBorders>
              <w:top w:val="nil"/>
              <w:left w:val="nil"/>
              <w:bottom w:val="nil"/>
              <w:right w:val="nil"/>
            </w:tcBorders>
            <w:shd w:val="clear" w:color="auto" w:fill="FFFFFF" w:themeFill="background1"/>
            <w:noWrap/>
            <w:vAlign w:val="bottom"/>
            <w:tcPrChange w:id="4941" w:author="Steve Barbeaux" w:date="2022-10-10T12:08:00Z">
              <w:tcPr>
                <w:tcW w:w="600" w:type="pct"/>
                <w:gridSpan w:val="4"/>
                <w:tcBorders>
                  <w:top w:val="nil"/>
                  <w:left w:val="nil"/>
                  <w:bottom w:val="nil"/>
                  <w:right w:val="nil"/>
                </w:tcBorders>
                <w:shd w:val="clear" w:color="auto" w:fill="FFFFFF" w:themeFill="background1"/>
                <w:noWrap/>
              </w:tcPr>
            </w:tcPrChange>
          </w:tcPr>
          <w:p w14:paraId="3EE07605" w14:textId="634C68BF" w:rsidR="00134598" w:rsidRPr="005E242C" w:rsidRDefault="00134598" w:rsidP="005E242C">
            <w:pPr>
              <w:spacing w:after="0"/>
              <w:jc w:val="right"/>
              <w:rPr>
                <w:sz w:val="20"/>
                <w:rPrChange w:id="4942" w:author="Steve Barbeaux" w:date="2022-10-10T12:08:00Z">
                  <w:rPr>
                    <w:sz w:val="18"/>
                    <w:szCs w:val="18"/>
                  </w:rPr>
                </w:rPrChange>
              </w:rPr>
              <w:pPrChange w:id="4943" w:author="Steve Barbeaux" w:date="2022-10-10T12:08:00Z">
                <w:pPr>
                  <w:spacing w:after="0"/>
                  <w:jc w:val="right"/>
                </w:pPr>
              </w:pPrChange>
            </w:pPr>
            <w:ins w:id="4944" w:author="Steve Barbeaux" w:date="2022-10-10T12:07:00Z">
              <w:r w:rsidRPr="005E242C">
                <w:rPr>
                  <w:sz w:val="20"/>
                  <w:rPrChange w:id="4945" w:author="Steve Barbeaux" w:date="2022-10-10T12:08:00Z">
                    <w:rPr/>
                  </w:rPrChange>
                </w:rPr>
                <w:t xml:space="preserve"> 1,075,927 </w:t>
              </w:r>
            </w:ins>
            <w:del w:id="4946" w:author="Steve Barbeaux" w:date="2022-10-10T11:58:00Z">
              <w:r w:rsidRPr="005E242C" w:rsidDel="00134598">
                <w:rPr>
                  <w:sz w:val="20"/>
                  <w:rPrChange w:id="4947" w:author="Steve Barbeaux" w:date="2022-10-10T12:08:00Z">
                    <w:rPr>
                      <w:sz w:val="18"/>
                      <w:szCs w:val="18"/>
                    </w:rPr>
                  </w:rPrChange>
                </w:rPr>
                <w:delText xml:space="preserve"> 1,187,300 </w:delText>
              </w:r>
            </w:del>
          </w:p>
        </w:tc>
        <w:tc>
          <w:tcPr>
            <w:tcW w:w="153" w:type="pct"/>
            <w:tcBorders>
              <w:top w:val="nil"/>
              <w:left w:val="nil"/>
              <w:bottom w:val="nil"/>
              <w:right w:val="nil"/>
            </w:tcBorders>
            <w:shd w:val="clear" w:color="auto" w:fill="F2F2F2" w:themeFill="background1" w:themeFillShade="F2"/>
            <w:noWrap/>
            <w:vAlign w:val="bottom"/>
            <w:tcPrChange w:id="4948" w:author="Steve Barbeaux" w:date="2022-10-10T12:08:00Z">
              <w:tcPr>
                <w:tcW w:w="153" w:type="pct"/>
                <w:gridSpan w:val="4"/>
                <w:tcBorders>
                  <w:top w:val="nil"/>
                  <w:left w:val="nil"/>
                  <w:bottom w:val="nil"/>
                  <w:right w:val="nil"/>
                </w:tcBorders>
                <w:shd w:val="clear" w:color="auto" w:fill="F2F2F2" w:themeFill="background1" w:themeFillShade="F2"/>
                <w:noWrap/>
                <w:vAlign w:val="bottom"/>
              </w:tcPr>
            </w:tcPrChange>
          </w:tcPr>
          <w:p w14:paraId="441C67EC" w14:textId="77777777" w:rsidR="00134598" w:rsidRPr="005E242C" w:rsidRDefault="00134598" w:rsidP="005E242C">
            <w:pPr>
              <w:spacing w:after="0"/>
              <w:jc w:val="right"/>
              <w:rPr>
                <w:sz w:val="18"/>
                <w:szCs w:val="18"/>
                <w:rPrChange w:id="4949" w:author="Steve Barbeaux" w:date="2022-10-10T12:08:00Z">
                  <w:rPr>
                    <w:sz w:val="18"/>
                    <w:szCs w:val="18"/>
                  </w:rPr>
                </w:rPrChange>
              </w:rPr>
              <w:pPrChange w:id="4950"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4951" w:author="Steve Barbeaux" w:date="2022-10-10T12:08:00Z">
              <w:tcPr>
                <w:tcW w:w="450" w:type="pct"/>
                <w:gridSpan w:val="3"/>
                <w:tcBorders>
                  <w:top w:val="nil"/>
                  <w:left w:val="nil"/>
                  <w:bottom w:val="nil"/>
                  <w:right w:val="nil"/>
                </w:tcBorders>
                <w:shd w:val="clear" w:color="auto" w:fill="FFFFFF" w:themeFill="background1"/>
              </w:tcPr>
            </w:tcPrChange>
          </w:tcPr>
          <w:p w14:paraId="10CB94DD" w14:textId="14F12209" w:rsidR="00134598" w:rsidRPr="005E242C" w:rsidRDefault="00134598" w:rsidP="005E242C">
            <w:pPr>
              <w:spacing w:after="0"/>
              <w:jc w:val="right"/>
              <w:rPr>
                <w:color w:val="A6A6A6" w:themeColor="background1" w:themeShade="A6"/>
                <w:sz w:val="18"/>
                <w:szCs w:val="18"/>
                <w:rPrChange w:id="4952" w:author="Steve Barbeaux" w:date="2022-10-10T12:09:00Z">
                  <w:rPr>
                    <w:color w:val="A6A6A6" w:themeColor="background1" w:themeShade="A6"/>
                    <w:sz w:val="18"/>
                    <w:szCs w:val="18"/>
                  </w:rPr>
                </w:rPrChange>
              </w:rPr>
              <w:pPrChange w:id="4953" w:author="Steve Barbeaux" w:date="2022-10-10T12:08:00Z">
                <w:pPr>
                  <w:spacing w:after="0"/>
                  <w:jc w:val="right"/>
                </w:pPr>
              </w:pPrChange>
            </w:pPr>
            <w:ins w:id="4954" w:author="Steve Barbeaux" w:date="2022-10-10T12:00:00Z">
              <w:r w:rsidRPr="005E242C">
                <w:rPr>
                  <w:color w:val="A6A6A6" w:themeColor="background1" w:themeShade="A6"/>
                  <w:sz w:val="18"/>
                  <w:szCs w:val="18"/>
                  <w:rPrChange w:id="4955" w:author="Steve Barbeaux" w:date="2022-10-10T12:09:00Z">
                    <w:rPr>
                      <w:sz w:val="18"/>
                      <w:szCs w:val="18"/>
                    </w:rPr>
                  </w:rPrChange>
                </w:rPr>
                <w:t xml:space="preserve">226,571 </w:t>
              </w:r>
            </w:ins>
            <w:del w:id="4956" w:author="Steve Barbeaux" w:date="2022-10-10T12:00:00Z">
              <w:r w:rsidRPr="005E242C" w:rsidDel="00632043">
                <w:rPr>
                  <w:color w:val="A6A6A6" w:themeColor="background1" w:themeShade="A6"/>
                  <w:sz w:val="18"/>
                  <w:szCs w:val="18"/>
                  <w:rPrChange w:id="4957" w:author="Steve Barbeaux" w:date="2022-10-10T12:09:00Z">
                    <w:rPr>
                      <w:color w:val="A6A6A6" w:themeColor="background1" w:themeShade="A6"/>
                      <w:sz w:val="18"/>
                      <w:szCs w:val="18"/>
                    </w:rPr>
                  </w:rPrChange>
                </w:rPr>
                <w:delText xml:space="preserve">218,919 </w:delText>
              </w:r>
            </w:del>
          </w:p>
        </w:tc>
        <w:tc>
          <w:tcPr>
            <w:tcW w:w="549" w:type="pct"/>
            <w:tcBorders>
              <w:top w:val="nil"/>
              <w:left w:val="nil"/>
              <w:bottom w:val="nil"/>
              <w:right w:val="nil"/>
            </w:tcBorders>
            <w:shd w:val="clear" w:color="auto" w:fill="FFFFFF" w:themeFill="background1"/>
            <w:noWrap/>
            <w:vAlign w:val="bottom"/>
            <w:tcPrChange w:id="4958" w:author="Steve Barbeaux" w:date="2022-10-10T12:08:00Z">
              <w:tcPr>
                <w:tcW w:w="549" w:type="pct"/>
                <w:gridSpan w:val="3"/>
                <w:tcBorders>
                  <w:top w:val="nil"/>
                  <w:left w:val="nil"/>
                  <w:bottom w:val="nil"/>
                  <w:right w:val="nil"/>
                </w:tcBorders>
                <w:shd w:val="clear" w:color="auto" w:fill="FFFFFF" w:themeFill="background1"/>
                <w:noWrap/>
              </w:tcPr>
            </w:tcPrChange>
          </w:tcPr>
          <w:p w14:paraId="6D1AAABD" w14:textId="3E84E98D" w:rsidR="00134598" w:rsidRPr="005E242C" w:rsidRDefault="00134598" w:rsidP="005E242C">
            <w:pPr>
              <w:spacing w:after="0"/>
              <w:jc w:val="right"/>
              <w:rPr>
                <w:sz w:val="20"/>
                <w:rPrChange w:id="4959" w:author="Steve Barbeaux" w:date="2022-10-10T12:08:00Z">
                  <w:rPr>
                    <w:sz w:val="18"/>
                    <w:szCs w:val="18"/>
                  </w:rPr>
                </w:rPrChange>
              </w:rPr>
              <w:pPrChange w:id="4960" w:author="Steve Barbeaux" w:date="2022-10-10T12:08:00Z">
                <w:pPr>
                  <w:spacing w:after="0"/>
                  <w:jc w:val="right"/>
                </w:pPr>
              </w:pPrChange>
            </w:pPr>
            <w:ins w:id="4961" w:author="Steve Barbeaux" w:date="2022-10-10T12:03:00Z">
              <w:r w:rsidRPr="005E242C">
                <w:rPr>
                  <w:sz w:val="20"/>
                  <w:rPrChange w:id="4962" w:author="Steve Barbeaux" w:date="2022-10-10T12:08:00Z">
                    <w:rPr/>
                  </w:rPrChange>
                </w:rPr>
                <w:t xml:space="preserve">204,278 </w:t>
              </w:r>
            </w:ins>
            <w:del w:id="4963" w:author="Steve Barbeaux" w:date="2022-10-10T12:00:00Z">
              <w:r w:rsidRPr="005E242C" w:rsidDel="00134598">
                <w:rPr>
                  <w:sz w:val="20"/>
                  <w:rPrChange w:id="4964" w:author="Steve Barbeaux" w:date="2022-10-10T12:08:00Z">
                    <w:rPr>
                      <w:sz w:val="18"/>
                      <w:szCs w:val="18"/>
                    </w:rPr>
                  </w:rPrChange>
                </w:rPr>
                <w:delText xml:space="preserve">226,571 </w:delText>
              </w:r>
            </w:del>
          </w:p>
        </w:tc>
        <w:tc>
          <w:tcPr>
            <w:tcW w:w="648" w:type="pct"/>
            <w:tcBorders>
              <w:top w:val="nil"/>
              <w:left w:val="nil"/>
              <w:bottom w:val="nil"/>
              <w:right w:val="nil"/>
            </w:tcBorders>
            <w:shd w:val="clear" w:color="auto" w:fill="FFFFFF" w:themeFill="background1"/>
            <w:vAlign w:val="bottom"/>
            <w:tcPrChange w:id="4965" w:author="Steve Barbeaux" w:date="2022-10-10T12:08:00Z">
              <w:tcPr>
                <w:tcW w:w="648" w:type="pct"/>
                <w:gridSpan w:val="3"/>
                <w:tcBorders>
                  <w:top w:val="nil"/>
                  <w:left w:val="nil"/>
                  <w:bottom w:val="nil"/>
                  <w:right w:val="nil"/>
                </w:tcBorders>
                <w:shd w:val="clear" w:color="auto" w:fill="FFFFFF" w:themeFill="background1"/>
              </w:tcPr>
            </w:tcPrChange>
          </w:tcPr>
          <w:p w14:paraId="3315074D" w14:textId="3B72A19E" w:rsidR="00134598" w:rsidRPr="005E242C" w:rsidRDefault="00134598" w:rsidP="005E242C">
            <w:pPr>
              <w:spacing w:after="0"/>
              <w:jc w:val="right"/>
              <w:rPr>
                <w:sz w:val="20"/>
                <w:rPrChange w:id="4966" w:author="Steve Barbeaux" w:date="2022-10-10T12:08:00Z">
                  <w:rPr>
                    <w:sz w:val="18"/>
                    <w:szCs w:val="18"/>
                  </w:rPr>
                </w:rPrChange>
              </w:rPr>
              <w:pPrChange w:id="4967" w:author="Steve Barbeaux" w:date="2022-10-10T12:08:00Z">
                <w:pPr>
                  <w:spacing w:after="0"/>
                  <w:jc w:val="right"/>
                </w:pPr>
              </w:pPrChange>
            </w:pPr>
            <w:ins w:id="4968" w:author="Steve Barbeaux" w:date="2022-10-10T12:03:00Z">
              <w:r w:rsidRPr="005E242C">
                <w:rPr>
                  <w:sz w:val="20"/>
                  <w:rPrChange w:id="4969" w:author="Steve Barbeaux" w:date="2022-10-10T12:08:00Z">
                    <w:rPr/>
                  </w:rPrChange>
                </w:rPr>
                <w:t xml:space="preserve"> 168,030 </w:t>
              </w:r>
            </w:ins>
            <w:del w:id="4970" w:author="Steve Barbeaux" w:date="2022-10-10T12:00:00Z">
              <w:r w:rsidRPr="005E242C" w:rsidDel="00134598">
                <w:rPr>
                  <w:sz w:val="20"/>
                  <w:rPrChange w:id="4971" w:author="Steve Barbeaux" w:date="2022-10-10T12:08:00Z">
                    <w:rPr>
                      <w:sz w:val="18"/>
                      <w:szCs w:val="18"/>
                    </w:rPr>
                  </w:rPrChange>
                </w:rPr>
                <w:delText xml:space="preserve">191,496 </w:delText>
              </w:r>
            </w:del>
          </w:p>
        </w:tc>
        <w:tc>
          <w:tcPr>
            <w:tcW w:w="549" w:type="pct"/>
            <w:tcBorders>
              <w:top w:val="nil"/>
              <w:left w:val="nil"/>
              <w:bottom w:val="nil"/>
              <w:right w:val="nil"/>
            </w:tcBorders>
            <w:shd w:val="clear" w:color="auto" w:fill="FFFFFF" w:themeFill="background1"/>
            <w:vAlign w:val="bottom"/>
            <w:tcPrChange w:id="4972" w:author="Steve Barbeaux" w:date="2022-10-10T12:08:00Z">
              <w:tcPr>
                <w:tcW w:w="550" w:type="pct"/>
                <w:gridSpan w:val="3"/>
                <w:tcBorders>
                  <w:top w:val="nil"/>
                  <w:left w:val="nil"/>
                  <w:bottom w:val="nil"/>
                  <w:right w:val="nil"/>
                </w:tcBorders>
                <w:shd w:val="clear" w:color="auto" w:fill="FFFFFF" w:themeFill="background1"/>
              </w:tcPr>
            </w:tcPrChange>
          </w:tcPr>
          <w:p w14:paraId="48C5EB84" w14:textId="37AEF960" w:rsidR="00134598" w:rsidRPr="005E242C" w:rsidRDefault="00134598" w:rsidP="005E242C">
            <w:pPr>
              <w:spacing w:after="0"/>
              <w:jc w:val="right"/>
              <w:rPr>
                <w:sz w:val="20"/>
                <w:rPrChange w:id="4973" w:author="Steve Barbeaux" w:date="2022-10-10T12:08:00Z">
                  <w:rPr>
                    <w:sz w:val="18"/>
                    <w:szCs w:val="18"/>
                  </w:rPr>
                </w:rPrChange>
              </w:rPr>
              <w:pPrChange w:id="4974" w:author="Steve Barbeaux" w:date="2022-10-10T12:08:00Z">
                <w:pPr>
                  <w:spacing w:after="0"/>
                  <w:jc w:val="right"/>
                </w:pPr>
              </w:pPrChange>
            </w:pPr>
            <w:ins w:id="4975" w:author="Steve Barbeaux" w:date="2022-10-10T12:03:00Z">
              <w:r w:rsidRPr="005E242C">
                <w:rPr>
                  <w:sz w:val="20"/>
                  <w:rPrChange w:id="4976" w:author="Steve Barbeaux" w:date="2022-10-10T12:08:00Z">
                    <w:rPr/>
                  </w:rPrChange>
                </w:rPr>
                <w:t xml:space="preserve"> 248,346 </w:t>
              </w:r>
            </w:ins>
            <w:del w:id="4977" w:author="Steve Barbeaux" w:date="2022-10-10T12:00:00Z">
              <w:r w:rsidRPr="005E242C" w:rsidDel="00134598">
                <w:rPr>
                  <w:sz w:val="20"/>
                  <w:rPrChange w:id="4978" w:author="Steve Barbeaux" w:date="2022-10-10T12:08:00Z">
                    <w:rPr>
                      <w:sz w:val="18"/>
                      <w:szCs w:val="18"/>
                    </w:rPr>
                  </w:rPrChange>
                </w:rPr>
                <w:delText xml:space="preserve">268,070 </w:delText>
              </w:r>
            </w:del>
          </w:p>
        </w:tc>
      </w:tr>
      <w:tr w:rsidR="00134598" w:rsidRPr="00FA0F7A" w14:paraId="52BDFC26" w14:textId="77777777" w:rsidTr="005E242C">
        <w:tblPrEx>
          <w:tblPrExChange w:id="4979" w:author="Steve Barbeaux" w:date="2022-10-10T12:08:00Z">
            <w:tblPrEx>
              <w:tblW w:w="4808" w:type="pct"/>
            </w:tblPrEx>
          </w:tblPrExChange>
        </w:tblPrEx>
        <w:trPr>
          <w:jc w:val="center"/>
          <w:trPrChange w:id="4980" w:author="Steve Barbeaux" w:date="2022-10-10T12:08:00Z">
            <w:trPr>
              <w:jc w:val="center"/>
            </w:trPr>
          </w:trPrChange>
        </w:trPr>
        <w:tc>
          <w:tcPr>
            <w:tcW w:w="352" w:type="pct"/>
            <w:tcBorders>
              <w:top w:val="nil"/>
              <w:left w:val="nil"/>
              <w:bottom w:val="nil"/>
            </w:tcBorders>
            <w:shd w:val="clear" w:color="auto" w:fill="FFFFFF" w:themeFill="background1"/>
            <w:noWrap/>
            <w:vAlign w:val="bottom"/>
            <w:tcPrChange w:id="4981" w:author="Steve Barbeaux" w:date="2022-10-10T12:08:00Z">
              <w:tcPr>
                <w:tcW w:w="351" w:type="pct"/>
                <w:gridSpan w:val="3"/>
                <w:tcBorders>
                  <w:top w:val="nil"/>
                  <w:left w:val="nil"/>
                  <w:bottom w:val="nil"/>
                </w:tcBorders>
                <w:shd w:val="clear" w:color="auto" w:fill="FFFFFF" w:themeFill="background1"/>
                <w:noWrap/>
                <w:vAlign w:val="bottom"/>
              </w:tcPr>
            </w:tcPrChange>
          </w:tcPr>
          <w:p w14:paraId="63A26AFF" w14:textId="77777777" w:rsidR="00134598" w:rsidRPr="005E242C" w:rsidRDefault="00134598" w:rsidP="005E242C">
            <w:pPr>
              <w:spacing w:after="0"/>
              <w:jc w:val="right"/>
              <w:rPr>
                <w:sz w:val="18"/>
                <w:szCs w:val="18"/>
                <w:rPrChange w:id="4982" w:author="Steve Barbeaux" w:date="2022-10-10T12:08:00Z">
                  <w:rPr>
                    <w:sz w:val="18"/>
                    <w:szCs w:val="18"/>
                  </w:rPr>
                </w:rPrChange>
              </w:rPr>
              <w:pPrChange w:id="4983" w:author="Steve Barbeaux" w:date="2022-10-10T12:08:00Z">
                <w:pPr>
                  <w:spacing w:after="0"/>
                  <w:jc w:val="right"/>
                </w:pPr>
              </w:pPrChange>
            </w:pPr>
            <w:r w:rsidRPr="005E242C">
              <w:rPr>
                <w:sz w:val="18"/>
                <w:szCs w:val="18"/>
                <w:rPrChange w:id="4984" w:author="Steve Barbeaux" w:date="2022-10-10T12:08:00Z">
                  <w:rPr>
                    <w:sz w:val="18"/>
                    <w:szCs w:val="18"/>
                  </w:rPr>
                </w:rPrChange>
              </w:rPr>
              <w:t>1983</w:t>
            </w:r>
          </w:p>
        </w:tc>
        <w:tc>
          <w:tcPr>
            <w:tcW w:w="550" w:type="pct"/>
            <w:shd w:val="clear" w:color="auto" w:fill="FFFFFF" w:themeFill="background1"/>
            <w:vAlign w:val="bottom"/>
            <w:tcPrChange w:id="4985" w:author="Steve Barbeaux" w:date="2022-10-10T12:08:00Z">
              <w:tcPr>
                <w:tcW w:w="550" w:type="pct"/>
                <w:gridSpan w:val="3"/>
                <w:shd w:val="clear" w:color="auto" w:fill="FFFFFF" w:themeFill="background1"/>
              </w:tcPr>
            </w:tcPrChange>
          </w:tcPr>
          <w:p w14:paraId="68EF9CD0" w14:textId="27842046" w:rsidR="00134598" w:rsidRPr="005E242C" w:rsidRDefault="00134598" w:rsidP="005E242C">
            <w:pPr>
              <w:spacing w:after="0"/>
              <w:jc w:val="right"/>
              <w:rPr>
                <w:color w:val="A6A6A6" w:themeColor="background1" w:themeShade="A6"/>
                <w:sz w:val="18"/>
                <w:szCs w:val="18"/>
                <w:rPrChange w:id="4986" w:author="Steve Barbeaux" w:date="2022-10-10T12:09:00Z">
                  <w:rPr>
                    <w:color w:val="A6A6A6" w:themeColor="background1" w:themeShade="A6"/>
                    <w:sz w:val="18"/>
                    <w:szCs w:val="18"/>
                  </w:rPr>
                </w:rPrChange>
              </w:rPr>
              <w:pPrChange w:id="4987" w:author="Steve Barbeaux" w:date="2022-10-10T12:08:00Z">
                <w:pPr>
                  <w:spacing w:after="0"/>
                  <w:jc w:val="right"/>
                </w:pPr>
              </w:pPrChange>
            </w:pPr>
            <w:ins w:id="4988" w:author="Steve Barbeaux" w:date="2022-10-10T11:57:00Z">
              <w:r w:rsidRPr="005E242C">
                <w:rPr>
                  <w:color w:val="A6A6A6" w:themeColor="background1" w:themeShade="A6"/>
                  <w:sz w:val="18"/>
                  <w:szCs w:val="18"/>
                  <w:rPrChange w:id="4989" w:author="Steve Barbeaux" w:date="2022-10-10T12:09:00Z">
                    <w:rPr>
                      <w:sz w:val="18"/>
                      <w:szCs w:val="18"/>
                    </w:rPr>
                  </w:rPrChange>
                </w:rPr>
                <w:t xml:space="preserve"> 975,680 </w:t>
              </w:r>
            </w:ins>
            <w:del w:id="4990" w:author="Steve Barbeaux" w:date="2022-10-10T11:57:00Z">
              <w:r w:rsidRPr="005E242C" w:rsidDel="00715DAC">
                <w:rPr>
                  <w:color w:val="A6A6A6" w:themeColor="background1" w:themeShade="A6"/>
                  <w:sz w:val="18"/>
                  <w:szCs w:val="18"/>
                  <w:rPrChange w:id="4991" w:author="Steve Barbeaux" w:date="2022-10-10T12:09:00Z">
                    <w:rPr>
                      <w:color w:val="A6A6A6" w:themeColor="background1" w:themeShade="A6"/>
                      <w:sz w:val="18"/>
                      <w:szCs w:val="18"/>
                    </w:rPr>
                  </w:rPrChange>
                </w:rPr>
                <w:delText xml:space="preserve">953,700 </w:delText>
              </w:r>
            </w:del>
          </w:p>
        </w:tc>
        <w:tc>
          <w:tcPr>
            <w:tcW w:w="598" w:type="pct"/>
            <w:gridSpan w:val="3"/>
            <w:tcBorders>
              <w:top w:val="nil"/>
              <w:left w:val="nil"/>
              <w:bottom w:val="nil"/>
              <w:right w:val="nil"/>
            </w:tcBorders>
            <w:shd w:val="clear" w:color="auto" w:fill="FFFFFF" w:themeFill="background1"/>
            <w:noWrap/>
            <w:vAlign w:val="bottom"/>
            <w:tcPrChange w:id="4992" w:author="Steve Barbeaux" w:date="2022-10-10T12:08:00Z">
              <w:tcPr>
                <w:tcW w:w="500" w:type="pct"/>
                <w:gridSpan w:val="4"/>
                <w:tcBorders>
                  <w:top w:val="nil"/>
                  <w:left w:val="nil"/>
                  <w:bottom w:val="nil"/>
                  <w:right w:val="nil"/>
                </w:tcBorders>
                <w:shd w:val="clear" w:color="auto" w:fill="FFFFFF" w:themeFill="background1"/>
                <w:noWrap/>
              </w:tcPr>
            </w:tcPrChange>
          </w:tcPr>
          <w:p w14:paraId="4B5FD225" w14:textId="055B5875" w:rsidR="00134598" w:rsidRPr="005E242C" w:rsidRDefault="00134598" w:rsidP="005E242C">
            <w:pPr>
              <w:spacing w:after="0"/>
              <w:jc w:val="right"/>
              <w:rPr>
                <w:sz w:val="20"/>
                <w:rPrChange w:id="4993" w:author="Steve Barbeaux" w:date="2022-10-10T12:08:00Z">
                  <w:rPr>
                    <w:sz w:val="18"/>
                    <w:szCs w:val="18"/>
                  </w:rPr>
                </w:rPrChange>
              </w:rPr>
              <w:pPrChange w:id="4994" w:author="Steve Barbeaux" w:date="2022-10-10T12:08:00Z">
                <w:pPr>
                  <w:spacing w:after="0"/>
                  <w:jc w:val="right"/>
                </w:pPr>
              </w:pPrChange>
            </w:pPr>
            <w:ins w:id="4995" w:author="Steve Barbeaux" w:date="2022-10-10T12:07:00Z">
              <w:r w:rsidRPr="005E242C">
                <w:rPr>
                  <w:sz w:val="20"/>
                  <w:rPrChange w:id="4996" w:author="Steve Barbeaux" w:date="2022-10-10T12:08:00Z">
                    <w:rPr/>
                  </w:rPrChange>
                </w:rPr>
                <w:t xml:space="preserve"> 822,585 </w:t>
              </w:r>
            </w:ins>
            <w:del w:id="4997" w:author="Steve Barbeaux" w:date="2022-10-10T11:58:00Z">
              <w:r w:rsidRPr="005E242C" w:rsidDel="00134598">
                <w:rPr>
                  <w:sz w:val="20"/>
                  <w:rPrChange w:id="4998" w:author="Steve Barbeaux" w:date="2022-10-10T12:08:00Z">
                    <w:rPr>
                      <w:sz w:val="18"/>
                      <w:szCs w:val="18"/>
                    </w:rPr>
                  </w:rPrChange>
                </w:rPr>
                <w:delText xml:space="preserve"> 975,680 </w:delText>
              </w:r>
            </w:del>
          </w:p>
        </w:tc>
        <w:tc>
          <w:tcPr>
            <w:tcW w:w="550" w:type="pct"/>
            <w:gridSpan w:val="2"/>
            <w:tcBorders>
              <w:top w:val="nil"/>
              <w:left w:val="nil"/>
              <w:bottom w:val="nil"/>
              <w:right w:val="nil"/>
            </w:tcBorders>
            <w:shd w:val="clear" w:color="auto" w:fill="FFFFFF" w:themeFill="background1"/>
            <w:noWrap/>
            <w:vAlign w:val="bottom"/>
            <w:tcPrChange w:id="4999" w:author="Steve Barbeaux" w:date="2022-10-10T12:08:00Z">
              <w:tcPr>
                <w:tcW w:w="649" w:type="pct"/>
                <w:gridSpan w:val="7"/>
                <w:tcBorders>
                  <w:top w:val="nil"/>
                  <w:left w:val="nil"/>
                  <w:bottom w:val="nil"/>
                  <w:right w:val="nil"/>
                </w:tcBorders>
                <w:shd w:val="clear" w:color="auto" w:fill="FFFFFF" w:themeFill="background1"/>
                <w:noWrap/>
              </w:tcPr>
            </w:tcPrChange>
          </w:tcPr>
          <w:p w14:paraId="360DB593" w14:textId="1C5D37A7" w:rsidR="00134598" w:rsidRPr="005E242C" w:rsidRDefault="00134598" w:rsidP="005E242C">
            <w:pPr>
              <w:spacing w:after="0"/>
              <w:jc w:val="right"/>
              <w:rPr>
                <w:sz w:val="20"/>
                <w:rPrChange w:id="5000" w:author="Steve Barbeaux" w:date="2022-10-10T12:08:00Z">
                  <w:rPr>
                    <w:sz w:val="18"/>
                    <w:szCs w:val="18"/>
                  </w:rPr>
                </w:rPrChange>
              </w:rPr>
              <w:pPrChange w:id="5001" w:author="Steve Barbeaux" w:date="2022-10-10T12:08:00Z">
                <w:pPr>
                  <w:spacing w:after="0"/>
                  <w:jc w:val="right"/>
                </w:pPr>
              </w:pPrChange>
            </w:pPr>
            <w:ins w:id="5002" w:author="Steve Barbeaux" w:date="2022-10-10T12:07:00Z">
              <w:r w:rsidRPr="005E242C">
                <w:rPr>
                  <w:sz w:val="20"/>
                  <w:rPrChange w:id="5003" w:author="Steve Barbeaux" w:date="2022-10-10T12:08:00Z">
                    <w:rPr/>
                  </w:rPrChange>
                </w:rPr>
                <w:t xml:space="preserve"> 684,696 </w:t>
              </w:r>
            </w:ins>
            <w:del w:id="5004" w:author="Steve Barbeaux" w:date="2022-10-10T11:58:00Z">
              <w:r w:rsidRPr="005E242C" w:rsidDel="00134598">
                <w:rPr>
                  <w:sz w:val="20"/>
                  <w:rPrChange w:id="5005" w:author="Steve Barbeaux" w:date="2022-10-10T12:08:00Z">
                    <w:rPr>
                      <w:sz w:val="18"/>
                      <w:szCs w:val="18"/>
                    </w:rPr>
                  </w:rPrChange>
                </w:rPr>
                <w:delText xml:space="preserve">833,059 </w:delText>
              </w:r>
            </w:del>
          </w:p>
        </w:tc>
        <w:tc>
          <w:tcPr>
            <w:tcW w:w="601" w:type="pct"/>
            <w:tcBorders>
              <w:top w:val="nil"/>
              <w:left w:val="nil"/>
              <w:bottom w:val="nil"/>
              <w:right w:val="nil"/>
            </w:tcBorders>
            <w:shd w:val="clear" w:color="auto" w:fill="FFFFFF" w:themeFill="background1"/>
            <w:noWrap/>
            <w:vAlign w:val="bottom"/>
            <w:tcPrChange w:id="5006" w:author="Steve Barbeaux" w:date="2022-10-10T12:08:00Z">
              <w:tcPr>
                <w:tcW w:w="600" w:type="pct"/>
                <w:gridSpan w:val="4"/>
                <w:tcBorders>
                  <w:top w:val="nil"/>
                  <w:left w:val="nil"/>
                  <w:bottom w:val="nil"/>
                  <w:right w:val="nil"/>
                </w:tcBorders>
                <w:shd w:val="clear" w:color="auto" w:fill="FFFFFF" w:themeFill="background1"/>
                <w:noWrap/>
              </w:tcPr>
            </w:tcPrChange>
          </w:tcPr>
          <w:p w14:paraId="46FBA3F7" w14:textId="3F2CCF85" w:rsidR="00134598" w:rsidRPr="005E242C" w:rsidRDefault="00134598" w:rsidP="005E242C">
            <w:pPr>
              <w:spacing w:after="0"/>
              <w:jc w:val="right"/>
              <w:rPr>
                <w:sz w:val="20"/>
                <w:rPrChange w:id="5007" w:author="Steve Barbeaux" w:date="2022-10-10T12:08:00Z">
                  <w:rPr>
                    <w:sz w:val="18"/>
                    <w:szCs w:val="18"/>
                  </w:rPr>
                </w:rPrChange>
              </w:rPr>
              <w:pPrChange w:id="5008" w:author="Steve Barbeaux" w:date="2022-10-10T12:08:00Z">
                <w:pPr>
                  <w:spacing w:after="0"/>
                  <w:jc w:val="right"/>
                </w:pPr>
              </w:pPrChange>
            </w:pPr>
            <w:ins w:id="5009" w:author="Steve Barbeaux" w:date="2022-10-10T12:07:00Z">
              <w:r w:rsidRPr="005E242C">
                <w:rPr>
                  <w:sz w:val="20"/>
                  <w:rPrChange w:id="5010" w:author="Steve Barbeaux" w:date="2022-10-10T12:08:00Z">
                    <w:rPr/>
                  </w:rPrChange>
                </w:rPr>
                <w:t xml:space="preserve"> 988,245 </w:t>
              </w:r>
            </w:ins>
            <w:del w:id="5011" w:author="Steve Barbeaux" w:date="2022-10-10T11:58:00Z">
              <w:r w:rsidRPr="005E242C" w:rsidDel="00134598">
                <w:rPr>
                  <w:sz w:val="20"/>
                  <w:rPrChange w:id="5012" w:author="Steve Barbeaux" w:date="2022-10-10T12:08:00Z">
                    <w:rPr>
                      <w:sz w:val="18"/>
                      <w:szCs w:val="18"/>
                    </w:rPr>
                  </w:rPrChange>
                </w:rPr>
                <w:delText xml:space="preserve"> 1,142,720 </w:delText>
              </w:r>
            </w:del>
          </w:p>
        </w:tc>
        <w:tc>
          <w:tcPr>
            <w:tcW w:w="153" w:type="pct"/>
            <w:tcBorders>
              <w:top w:val="nil"/>
              <w:left w:val="nil"/>
              <w:bottom w:val="nil"/>
              <w:right w:val="nil"/>
            </w:tcBorders>
            <w:shd w:val="clear" w:color="auto" w:fill="F2F2F2" w:themeFill="background1" w:themeFillShade="F2"/>
            <w:noWrap/>
            <w:vAlign w:val="bottom"/>
            <w:tcPrChange w:id="5013" w:author="Steve Barbeaux" w:date="2022-10-10T12:08:00Z">
              <w:tcPr>
                <w:tcW w:w="153" w:type="pct"/>
                <w:gridSpan w:val="4"/>
                <w:tcBorders>
                  <w:top w:val="nil"/>
                  <w:left w:val="nil"/>
                  <w:bottom w:val="nil"/>
                  <w:right w:val="nil"/>
                </w:tcBorders>
                <w:shd w:val="clear" w:color="auto" w:fill="F2F2F2" w:themeFill="background1" w:themeFillShade="F2"/>
                <w:noWrap/>
                <w:vAlign w:val="bottom"/>
              </w:tcPr>
            </w:tcPrChange>
          </w:tcPr>
          <w:p w14:paraId="3ECE1339" w14:textId="77777777" w:rsidR="00134598" w:rsidRPr="005E242C" w:rsidRDefault="00134598" w:rsidP="005E242C">
            <w:pPr>
              <w:spacing w:after="0"/>
              <w:jc w:val="right"/>
              <w:rPr>
                <w:sz w:val="18"/>
                <w:szCs w:val="18"/>
                <w:rPrChange w:id="5014" w:author="Steve Barbeaux" w:date="2022-10-10T12:08:00Z">
                  <w:rPr>
                    <w:sz w:val="18"/>
                    <w:szCs w:val="18"/>
                  </w:rPr>
                </w:rPrChange>
              </w:rPr>
              <w:pPrChange w:id="5015"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5016" w:author="Steve Barbeaux" w:date="2022-10-10T12:08:00Z">
              <w:tcPr>
                <w:tcW w:w="450" w:type="pct"/>
                <w:gridSpan w:val="3"/>
                <w:tcBorders>
                  <w:top w:val="nil"/>
                  <w:left w:val="nil"/>
                  <w:bottom w:val="nil"/>
                  <w:right w:val="nil"/>
                </w:tcBorders>
                <w:shd w:val="clear" w:color="auto" w:fill="FFFFFF" w:themeFill="background1"/>
              </w:tcPr>
            </w:tcPrChange>
          </w:tcPr>
          <w:p w14:paraId="02C4390B" w14:textId="58FE1021" w:rsidR="00134598" w:rsidRPr="005E242C" w:rsidRDefault="00134598" w:rsidP="005E242C">
            <w:pPr>
              <w:spacing w:after="0"/>
              <w:jc w:val="right"/>
              <w:rPr>
                <w:color w:val="A6A6A6" w:themeColor="background1" w:themeShade="A6"/>
                <w:sz w:val="18"/>
                <w:szCs w:val="18"/>
                <w:rPrChange w:id="5017" w:author="Steve Barbeaux" w:date="2022-10-10T12:09:00Z">
                  <w:rPr>
                    <w:color w:val="A6A6A6" w:themeColor="background1" w:themeShade="A6"/>
                    <w:sz w:val="18"/>
                    <w:szCs w:val="18"/>
                  </w:rPr>
                </w:rPrChange>
              </w:rPr>
              <w:pPrChange w:id="5018" w:author="Steve Barbeaux" w:date="2022-10-10T12:08:00Z">
                <w:pPr>
                  <w:spacing w:after="0"/>
                  <w:jc w:val="right"/>
                </w:pPr>
              </w:pPrChange>
            </w:pPr>
            <w:ins w:id="5019" w:author="Steve Barbeaux" w:date="2022-10-10T12:00:00Z">
              <w:r w:rsidRPr="005E242C">
                <w:rPr>
                  <w:color w:val="A6A6A6" w:themeColor="background1" w:themeShade="A6"/>
                  <w:sz w:val="18"/>
                  <w:szCs w:val="18"/>
                  <w:rPrChange w:id="5020" w:author="Steve Barbeaux" w:date="2022-10-10T12:09:00Z">
                    <w:rPr>
                      <w:sz w:val="18"/>
                      <w:szCs w:val="18"/>
                    </w:rPr>
                  </w:rPrChange>
                </w:rPr>
                <w:t xml:space="preserve">285,435 </w:t>
              </w:r>
            </w:ins>
            <w:del w:id="5021" w:author="Steve Barbeaux" w:date="2022-10-10T12:00:00Z">
              <w:r w:rsidRPr="005E242C" w:rsidDel="00632043">
                <w:rPr>
                  <w:color w:val="A6A6A6" w:themeColor="background1" w:themeShade="A6"/>
                  <w:sz w:val="18"/>
                  <w:szCs w:val="18"/>
                  <w:rPrChange w:id="5022" w:author="Steve Barbeaux" w:date="2022-10-10T12:09:00Z">
                    <w:rPr>
                      <w:color w:val="A6A6A6" w:themeColor="background1" w:themeShade="A6"/>
                      <w:sz w:val="18"/>
                      <w:szCs w:val="18"/>
                    </w:rPr>
                  </w:rPrChange>
                </w:rPr>
                <w:delText xml:space="preserve">280,968 </w:delText>
              </w:r>
            </w:del>
          </w:p>
        </w:tc>
        <w:tc>
          <w:tcPr>
            <w:tcW w:w="549" w:type="pct"/>
            <w:tcBorders>
              <w:top w:val="nil"/>
              <w:left w:val="nil"/>
              <w:bottom w:val="nil"/>
              <w:right w:val="nil"/>
            </w:tcBorders>
            <w:shd w:val="clear" w:color="auto" w:fill="FFFFFF" w:themeFill="background1"/>
            <w:noWrap/>
            <w:vAlign w:val="bottom"/>
            <w:tcPrChange w:id="5023" w:author="Steve Barbeaux" w:date="2022-10-10T12:08:00Z">
              <w:tcPr>
                <w:tcW w:w="549" w:type="pct"/>
                <w:gridSpan w:val="3"/>
                <w:tcBorders>
                  <w:top w:val="nil"/>
                  <w:left w:val="nil"/>
                  <w:bottom w:val="nil"/>
                  <w:right w:val="nil"/>
                </w:tcBorders>
                <w:shd w:val="clear" w:color="auto" w:fill="FFFFFF" w:themeFill="background1"/>
                <w:noWrap/>
              </w:tcPr>
            </w:tcPrChange>
          </w:tcPr>
          <w:p w14:paraId="3CCD0B7A" w14:textId="36E306B4" w:rsidR="00134598" w:rsidRPr="005E242C" w:rsidRDefault="00134598" w:rsidP="005E242C">
            <w:pPr>
              <w:spacing w:after="0"/>
              <w:jc w:val="right"/>
              <w:rPr>
                <w:sz w:val="20"/>
                <w:rPrChange w:id="5024" w:author="Steve Barbeaux" w:date="2022-10-10T12:08:00Z">
                  <w:rPr>
                    <w:sz w:val="18"/>
                    <w:szCs w:val="18"/>
                  </w:rPr>
                </w:rPrChange>
              </w:rPr>
              <w:pPrChange w:id="5025" w:author="Steve Barbeaux" w:date="2022-10-10T12:08:00Z">
                <w:pPr>
                  <w:spacing w:after="0"/>
                  <w:jc w:val="right"/>
                </w:pPr>
              </w:pPrChange>
            </w:pPr>
            <w:ins w:id="5026" w:author="Steve Barbeaux" w:date="2022-10-10T12:03:00Z">
              <w:r w:rsidRPr="005E242C">
                <w:rPr>
                  <w:sz w:val="20"/>
                  <w:rPrChange w:id="5027" w:author="Steve Barbeaux" w:date="2022-10-10T12:08:00Z">
                    <w:rPr/>
                  </w:rPrChange>
                </w:rPr>
                <w:t xml:space="preserve">257,347 </w:t>
              </w:r>
            </w:ins>
            <w:del w:id="5028" w:author="Steve Barbeaux" w:date="2022-10-10T12:00:00Z">
              <w:r w:rsidRPr="005E242C" w:rsidDel="00134598">
                <w:rPr>
                  <w:sz w:val="20"/>
                  <w:rPrChange w:id="5029" w:author="Steve Barbeaux" w:date="2022-10-10T12:08:00Z">
                    <w:rPr>
                      <w:sz w:val="18"/>
                      <w:szCs w:val="18"/>
                    </w:rPr>
                  </w:rPrChange>
                </w:rPr>
                <w:delText xml:space="preserve">285,435 </w:delText>
              </w:r>
            </w:del>
          </w:p>
        </w:tc>
        <w:tc>
          <w:tcPr>
            <w:tcW w:w="648" w:type="pct"/>
            <w:tcBorders>
              <w:top w:val="nil"/>
              <w:left w:val="nil"/>
              <w:bottom w:val="nil"/>
              <w:right w:val="nil"/>
            </w:tcBorders>
            <w:shd w:val="clear" w:color="auto" w:fill="FFFFFF" w:themeFill="background1"/>
            <w:vAlign w:val="bottom"/>
            <w:tcPrChange w:id="5030" w:author="Steve Barbeaux" w:date="2022-10-10T12:08:00Z">
              <w:tcPr>
                <w:tcW w:w="648" w:type="pct"/>
                <w:gridSpan w:val="3"/>
                <w:tcBorders>
                  <w:top w:val="nil"/>
                  <w:left w:val="nil"/>
                  <w:bottom w:val="nil"/>
                  <w:right w:val="nil"/>
                </w:tcBorders>
                <w:shd w:val="clear" w:color="auto" w:fill="FFFFFF" w:themeFill="background1"/>
              </w:tcPr>
            </w:tcPrChange>
          </w:tcPr>
          <w:p w14:paraId="213E0ECE" w14:textId="2900EFA0" w:rsidR="00134598" w:rsidRPr="005E242C" w:rsidRDefault="00134598" w:rsidP="005E242C">
            <w:pPr>
              <w:spacing w:after="0"/>
              <w:jc w:val="right"/>
              <w:rPr>
                <w:sz w:val="20"/>
                <w:rPrChange w:id="5031" w:author="Steve Barbeaux" w:date="2022-10-10T12:08:00Z">
                  <w:rPr>
                    <w:sz w:val="18"/>
                    <w:szCs w:val="18"/>
                  </w:rPr>
                </w:rPrChange>
              </w:rPr>
              <w:pPrChange w:id="5032" w:author="Steve Barbeaux" w:date="2022-10-10T12:08:00Z">
                <w:pPr>
                  <w:spacing w:after="0"/>
                  <w:jc w:val="right"/>
                </w:pPr>
              </w:pPrChange>
            </w:pPr>
            <w:ins w:id="5033" w:author="Steve Barbeaux" w:date="2022-10-10T12:03:00Z">
              <w:r w:rsidRPr="005E242C">
                <w:rPr>
                  <w:sz w:val="20"/>
                  <w:rPrChange w:id="5034" w:author="Steve Barbeaux" w:date="2022-10-10T12:08:00Z">
                    <w:rPr/>
                  </w:rPrChange>
                </w:rPr>
                <w:t xml:space="preserve"> 212,730 </w:t>
              </w:r>
            </w:ins>
            <w:del w:id="5035" w:author="Steve Barbeaux" w:date="2022-10-10T12:00:00Z">
              <w:r w:rsidRPr="005E242C" w:rsidDel="00134598">
                <w:rPr>
                  <w:sz w:val="20"/>
                  <w:rPrChange w:id="5036" w:author="Steve Barbeaux" w:date="2022-10-10T12:08:00Z">
                    <w:rPr>
                      <w:sz w:val="18"/>
                      <w:szCs w:val="18"/>
                    </w:rPr>
                  </w:rPrChange>
                </w:rPr>
                <w:delText xml:space="preserve">242,641 </w:delText>
              </w:r>
            </w:del>
          </w:p>
        </w:tc>
        <w:tc>
          <w:tcPr>
            <w:tcW w:w="549" w:type="pct"/>
            <w:tcBorders>
              <w:top w:val="nil"/>
              <w:left w:val="nil"/>
              <w:bottom w:val="nil"/>
              <w:right w:val="nil"/>
            </w:tcBorders>
            <w:shd w:val="clear" w:color="auto" w:fill="FFFFFF" w:themeFill="background1"/>
            <w:vAlign w:val="bottom"/>
            <w:tcPrChange w:id="5037" w:author="Steve Barbeaux" w:date="2022-10-10T12:08:00Z">
              <w:tcPr>
                <w:tcW w:w="550" w:type="pct"/>
                <w:gridSpan w:val="3"/>
                <w:tcBorders>
                  <w:top w:val="nil"/>
                  <w:left w:val="nil"/>
                  <w:bottom w:val="nil"/>
                  <w:right w:val="nil"/>
                </w:tcBorders>
                <w:shd w:val="clear" w:color="auto" w:fill="FFFFFF" w:themeFill="background1"/>
              </w:tcPr>
            </w:tcPrChange>
          </w:tcPr>
          <w:p w14:paraId="64CACA41" w14:textId="23F58B64" w:rsidR="00134598" w:rsidRPr="005E242C" w:rsidRDefault="00134598" w:rsidP="005E242C">
            <w:pPr>
              <w:spacing w:after="0"/>
              <w:jc w:val="right"/>
              <w:rPr>
                <w:sz w:val="20"/>
                <w:rPrChange w:id="5038" w:author="Steve Barbeaux" w:date="2022-10-10T12:08:00Z">
                  <w:rPr>
                    <w:sz w:val="18"/>
                    <w:szCs w:val="18"/>
                  </w:rPr>
                </w:rPrChange>
              </w:rPr>
              <w:pPrChange w:id="5039" w:author="Steve Barbeaux" w:date="2022-10-10T12:08:00Z">
                <w:pPr>
                  <w:spacing w:after="0"/>
                  <w:jc w:val="right"/>
                </w:pPr>
              </w:pPrChange>
            </w:pPr>
            <w:ins w:id="5040" w:author="Steve Barbeaux" w:date="2022-10-10T12:03:00Z">
              <w:r w:rsidRPr="005E242C">
                <w:rPr>
                  <w:sz w:val="20"/>
                  <w:rPrChange w:id="5041" w:author="Steve Barbeaux" w:date="2022-10-10T12:08:00Z">
                    <w:rPr/>
                  </w:rPrChange>
                </w:rPr>
                <w:t xml:space="preserve"> 311,321 </w:t>
              </w:r>
            </w:ins>
            <w:del w:id="5042" w:author="Steve Barbeaux" w:date="2022-10-10T12:00:00Z">
              <w:r w:rsidRPr="005E242C" w:rsidDel="00134598">
                <w:rPr>
                  <w:sz w:val="20"/>
                  <w:rPrChange w:id="5043" w:author="Steve Barbeaux" w:date="2022-10-10T12:08:00Z">
                    <w:rPr>
                      <w:sz w:val="18"/>
                      <w:szCs w:val="18"/>
                    </w:rPr>
                  </w:rPrChange>
                </w:rPr>
                <w:delText xml:space="preserve">335,776 </w:delText>
              </w:r>
            </w:del>
          </w:p>
        </w:tc>
      </w:tr>
      <w:tr w:rsidR="00134598" w:rsidRPr="00FA0F7A" w14:paraId="68B26C47" w14:textId="77777777" w:rsidTr="005E242C">
        <w:tblPrEx>
          <w:tblPrExChange w:id="5044" w:author="Steve Barbeaux" w:date="2022-10-10T12:08:00Z">
            <w:tblPrEx>
              <w:tblW w:w="4808" w:type="pct"/>
            </w:tblPrEx>
          </w:tblPrExChange>
        </w:tblPrEx>
        <w:trPr>
          <w:jc w:val="center"/>
          <w:trPrChange w:id="5045" w:author="Steve Barbeaux" w:date="2022-10-10T12:08:00Z">
            <w:trPr>
              <w:jc w:val="center"/>
            </w:trPr>
          </w:trPrChange>
        </w:trPr>
        <w:tc>
          <w:tcPr>
            <w:tcW w:w="352" w:type="pct"/>
            <w:tcBorders>
              <w:top w:val="nil"/>
              <w:left w:val="nil"/>
              <w:bottom w:val="nil"/>
            </w:tcBorders>
            <w:shd w:val="clear" w:color="auto" w:fill="FFFFFF" w:themeFill="background1"/>
            <w:noWrap/>
            <w:vAlign w:val="bottom"/>
            <w:tcPrChange w:id="5046" w:author="Steve Barbeaux" w:date="2022-10-10T12:08:00Z">
              <w:tcPr>
                <w:tcW w:w="351" w:type="pct"/>
                <w:gridSpan w:val="3"/>
                <w:tcBorders>
                  <w:top w:val="nil"/>
                  <w:left w:val="nil"/>
                  <w:bottom w:val="nil"/>
                </w:tcBorders>
                <w:shd w:val="clear" w:color="auto" w:fill="FFFFFF" w:themeFill="background1"/>
                <w:noWrap/>
                <w:vAlign w:val="bottom"/>
              </w:tcPr>
            </w:tcPrChange>
          </w:tcPr>
          <w:p w14:paraId="5D7F2428" w14:textId="77777777" w:rsidR="00134598" w:rsidRPr="005E242C" w:rsidRDefault="00134598" w:rsidP="005E242C">
            <w:pPr>
              <w:spacing w:after="0"/>
              <w:jc w:val="right"/>
              <w:rPr>
                <w:sz w:val="18"/>
                <w:szCs w:val="18"/>
                <w:rPrChange w:id="5047" w:author="Steve Barbeaux" w:date="2022-10-10T12:08:00Z">
                  <w:rPr>
                    <w:sz w:val="18"/>
                    <w:szCs w:val="18"/>
                  </w:rPr>
                </w:rPrChange>
              </w:rPr>
              <w:pPrChange w:id="5048" w:author="Steve Barbeaux" w:date="2022-10-10T12:08:00Z">
                <w:pPr>
                  <w:spacing w:after="0"/>
                  <w:jc w:val="right"/>
                </w:pPr>
              </w:pPrChange>
            </w:pPr>
            <w:r w:rsidRPr="005E242C">
              <w:rPr>
                <w:sz w:val="18"/>
                <w:szCs w:val="18"/>
                <w:rPrChange w:id="5049" w:author="Steve Barbeaux" w:date="2022-10-10T12:08:00Z">
                  <w:rPr>
                    <w:sz w:val="18"/>
                    <w:szCs w:val="18"/>
                  </w:rPr>
                </w:rPrChange>
              </w:rPr>
              <w:t>1984</w:t>
            </w:r>
          </w:p>
        </w:tc>
        <w:tc>
          <w:tcPr>
            <w:tcW w:w="550" w:type="pct"/>
            <w:shd w:val="clear" w:color="auto" w:fill="FFFFFF" w:themeFill="background1"/>
            <w:vAlign w:val="bottom"/>
            <w:tcPrChange w:id="5050" w:author="Steve Barbeaux" w:date="2022-10-10T12:08:00Z">
              <w:tcPr>
                <w:tcW w:w="550" w:type="pct"/>
                <w:gridSpan w:val="3"/>
                <w:shd w:val="clear" w:color="auto" w:fill="FFFFFF" w:themeFill="background1"/>
              </w:tcPr>
            </w:tcPrChange>
          </w:tcPr>
          <w:p w14:paraId="719AF103" w14:textId="5AB0D10F" w:rsidR="00134598" w:rsidRPr="005E242C" w:rsidRDefault="00134598" w:rsidP="005E242C">
            <w:pPr>
              <w:spacing w:after="0"/>
              <w:jc w:val="right"/>
              <w:rPr>
                <w:color w:val="A6A6A6" w:themeColor="background1" w:themeShade="A6"/>
                <w:sz w:val="18"/>
                <w:szCs w:val="18"/>
                <w:rPrChange w:id="5051" w:author="Steve Barbeaux" w:date="2022-10-10T12:09:00Z">
                  <w:rPr>
                    <w:color w:val="A6A6A6" w:themeColor="background1" w:themeShade="A6"/>
                    <w:sz w:val="18"/>
                    <w:szCs w:val="18"/>
                  </w:rPr>
                </w:rPrChange>
              </w:rPr>
              <w:pPrChange w:id="5052" w:author="Steve Barbeaux" w:date="2022-10-10T12:08:00Z">
                <w:pPr>
                  <w:spacing w:after="0"/>
                  <w:jc w:val="right"/>
                </w:pPr>
              </w:pPrChange>
            </w:pPr>
            <w:ins w:id="5053" w:author="Steve Barbeaux" w:date="2022-10-10T11:57:00Z">
              <w:r w:rsidRPr="005E242C">
                <w:rPr>
                  <w:color w:val="A6A6A6" w:themeColor="background1" w:themeShade="A6"/>
                  <w:sz w:val="18"/>
                  <w:szCs w:val="18"/>
                  <w:rPrChange w:id="5054" w:author="Steve Barbeaux" w:date="2022-10-10T12:09:00Z">
                    <w:rPr>
                      <w:sz w:val="18"/>
                      <w:szCs w:val="18"/>
                    </w:rPr>
                  </w:rPrChange>
                </w:rPr>
                <w:t xml:space="preserve"> 967,627 </w:t>
              </w:r>
            </w:ins>
            <w:del w:id="5055" w:author="Steve Barbeaux" w:date="2022-10-10T11:57:00Z">
              <w:r w:rsidRPr="005E242C" w:rsidDel="00715DAC">
                <w:rPr>
                  <w:color w:val="A6A6A6" w:themeColor="background1" w:themeShade="A6"/>
                  <w:sz w:val="18"/>
                  <w:szCs w:val="18"/>
                  <w:rPrChange w:id="5056" w:author="Steve Barbeaux" w:date="2022-10-10T12:09:00Z">
                    <w:rPr>
                      <w:color w:val="A6A6A6" w:themeColor="background1" w:themeShade="A6"/>
                      <w:sz w:val="18"/>
                      <w:szCs w:val="18"/>
                    </w:rPr>
                  </w:rPrChange>
                </w:rPr>
                <w:delText xml:space="preserve">954,161 </w:delText>
              </w:r>
            </w:del>
          </w:p>
        </w:tc>
        <w:tc>
          <w:tcPr>
            <w:tcW w:w="598" w:type="pct"/>
            <w:gridSpan w:val="3"/>
            <w:tcBorders>
              <w:top w:val="nil"/>
              <w:left w:val="nil"/>
              <w:bottom w:val="nil"/>
              <w:right w:val="nil"/>
            </w:tcBorders>
            <w:shd w:val="clear" w:color="auto" w:fill="FFFFFF" w:themeFill="background1"/>
            <w:noWrap/>
            <w:vAlign w:val="bottom"/>
            <w:tcPrChange w:id="5057" w:author="Steve Barbeaux" w:date="2022-10-10T12:08:00Z">
              <w:tcPr>
                <w:tcW w:w="500" w:type="pct"/>
                <w:gridSpan w:val="4"/>
                <w:tcBorders>
                  <w:top w:val="nil"/>
                  <w:left w:val="nil"/>
                  <w:bottom w:val="nil"/>
                  <w:right w:val="nil"/>
                </w:tcBorders>
                <w:shd w:val="clear" w:color="auto" w:fill="FFFFFF" w:themeFill="background1"/>
                <w:noWrap/>
              </w:tcPr>
            </w:tcPrChange>
          </w:tcPr>
          <w:p w14:paraId="601D022A" w14:textId="3521F097" w:rsidR="00134598" w:rsidRPr="005E242C" w:rsidRDefault="00134598" w:rsidP="005E242C">
            <w:pPr>
              <w:spacing w:after="0"/>
              <w:jc w:val="right"/>
              <w:rPr>
                <w:sz w:val="20"/>
                <w:rPrChange w:id="5058" w:author="Steve Barbeaux" w:date="2022-10-10T12:08:00Z">
                  <w:rPr>
                    <w:sz w:val="18"/>
                    <w:szCs w:val="18"/>
                  </w:rPr>
                </w:rPrChange>
              </w:rPr>
              <w:pPrChange w:id="5059" w:author="Steve Barbeaux" w:date="2022-10-10T12:08:00Z">
                <w:pPr>
                  <w:spacing w:after="0"/>
                  <w:jc w:val="right"/>
                </w:pPr>
              </w:pPrChange>
            </w:pPr>
            <w:ins w:id="5060" w:author="Steve Barbeaux" w:date="2022-10-10T12:07:00Z">
              <w:r w:rsidRPr="005E242C">
                <w:rPr>
                  <w:sz w:val="20"/>
                  <w:rPrChange w:id="5061" w:author="Steve Barbeaux" w:date="2022-10-10T12:08:00Z">
                    <w:rPr/>
                  </w:rPrChange>
                </w:rPr>
                <w:t xml:space="preserve"> 838,749 </w:t>
              </w:r>
            </w:ins>
            <w:del w:id="5062" w:author="Steve Barbeaux" w:date="2022-10-10T11:58:00Z">
              <w:r w:rsidRPr="005E242C" w:rsidDel="00134598">
                <w:rPr>
                  <w:sz w:val="20"/>
                  <w:rPrChange w:id="5063" w:author="Steve Barbeaux" w:date="2022-10-10T12:08:00Z">
                    <w:rPr>
                      <w:sz w:val="18"/>
                      <w:szCs w:val="18"/>
                    </w:rPr>
                  </w:rPrChange>
                </w:rPr>
                <w:delText xml:space="preserve"> 967,627 </w:delText>
              </w:r>
            </w:del>
          </w:p>
        </w:tc>
        <w:tc>
          <w:tcPr>
            <w:tcW w:w="550" w:type="pct"/>
            <w:gridSpan w:val="2"/>
            <w:tcBorders>
              <w:top w:val="nil"/>
              <w:left w:val="nil"/>
              <w:bottom w:val="nil"/>
              <w:right w:val="nil"/>
            </w:tcBorders>
            <w:shd w:val="clear" w:color="auto" w:fill="FFFFFF" w:themeFill="background1"/>
            <w:noWrap/>
            <w:vAlign w:val="bottom"/>
            <w:tcPrChange w:id="5064" w:author="Steve Barbeaux" w:date="2022-10-10T12:08:00Z">
              <w:tcPr>
                <w:tcW w:w="649" w:type="pct"/>
                <w:gridSpan w:val="7"/>
                <w:tcBorders>
                  <w:top w:val="nil"/>
                  <w:left w:val="nil"/>
                  <w:bottom w:val="nil"/>
                  <w:right w:val="nil"/>
                </w:tcBorders>
                <w:shd w:val="clear" w:color="auto" w:fill="FFFFFF" w:themeFill="background1"/>
                <w:noWrap/>
              </w:tcPr>
            </w:tcPrChange>
          </w:tcPr>
          <w:p w14:paraId="53E8EBAF" w14:textId="7217B16F" w:rsidR="00134598" w:rsidRPr="005E242C" w:rsidRDefault="00134598" w:rsidP="005E242C">
            <w:pPr>
              <w:spacing w:after="0"/>
              <w:jc w:val="right"/>
              <w:rPr>
                <w:sz w:val="20"/>
                <w:rPrChange w:id="5065" w:author="Steve Barbeaux" w:date="2022-10-10T12:08:00Z">
                  <w:rPr>
                    <w:sz w:val="18"/>
                    <w:szCs w:val="18"/>
                  </w:rPr>
                </w:rPrChange>
              </w:rPr>
              <w:pPrChange w:id="5066" w:author="Steve Barbeaux" w:date="2022-10-10T12:08:00Z">
                <w:pPr>
                  <w:spacing w:after="0"/>
                  <w:jc w:val="right"/>
                </w:pPr>
              </w:pPrChange>
            </w:pPr>
            <w:ins w:id="5067" w:author="Steve Barbeaux" w:date="2022-10-10T12:07:00Z">
              <w:r w:rsidRPr="005E242C">
                <w:rPr>
                  <w:sz w:val="20"/>
                  <w:rPrChange w:id="5068" w:author="Steve Barbeaux" w:date="2022-10-10T12:08:00Z">
                    <w:rPr/>
                  </w:rPrChange>
                </w:rPr>
                <w:t xml:space="preserve"> 701,363 </w:t>
              </w:r>
            </w:ins>
            <w:del w:id="5069" w:author="Steve Barbeaux" w:date="2022-10-10T11:58:00Z">
              <w:r w:rsidRPr="005E242C" w:rsidDel="00134598">
                <w:rPr>
                  <w:sz w:val="20"/>
                  <w:rPrChange w:id="5070" w:author="Steve Barbeaux" w:date="2022-10-10T12:08:00Z">
                    <w:rPr>
                      <w:sz w:val="18"/>
                      <w:szCs w:val="18"/>
                    </w:rPr>
                  </w:rPrChange>
                </w:rPr>
                <w:delText xml:space="preserve">829,219 </w:delText>
              </w:r>
            </w:del>
          </w:p>
        </w:tc>
        <w:tc>
          <w:tcPr>
            <w:tcW w:w="601" w:type="pct"/>
            <w:tcBorders>
              <w:top w:val="nil"/>
              <w:left w:val="nil"/>
              <w:bottom w:val="nil"/>
              <w:right w:val="nil"/>
            </w:tcBorders>
            <w:shd w:val="clear" w:color="auto" w:fill="FFFFFF" w:themeFill="background1"/>
            <w:noWrap/>
            <w:vAlign w:val="bottom"/>
            <w:tcPrChange w:id="5071" w:author="Steve Barbeaux" w:date="2022-10-10T12:08:00Z">
              <w:tcPr>
                <w:tcW w:w="600" w:type="pct"/>
                <w:gridSpan w:val="4"/>
                <w:tcBorders>
                  <w:top w:val="nil"/>
                  <w:left w:val="nil"/>
                  <w:bottom w:val="nil"/>
                  <w:right w:val="nil"/>
                </w:tcBorders>
                <w:shd w:val="clear" w:color="auto" w:fill="FFFFFF" w:themeFill="background1"/>
                <w:noWrap/>
              </w:tcPr>
            </w:tcPrChange>
          </w:tcPr>
          <w:p w14:paraId="29A67E07" w14:textId="11FEF4B3" w:rsidR="00134598" w:rsidRPr="005E242C" w:rsidRDefault="00134598" w:rsidP="005E242C">
            <w:pPr>
              <w:spacing w:after="0"/>
              <w:jc w:val="right"/>
              <w:rPr>
                <w:sz w:val="20"/>
                <w:rPrChange w:id="5072" w:author="Steve Barbeaux" w:date="2022-10-10T12:08:00Z">
                  <w:rPr>
                    <w:sz w:val="18"/>
                    <w:szCs w:val="18"/>
                  </w:rPr>
                </w:rPrChange>
              </w:rPr>
              <w:pPrChange w:id="5073" w:author="Steve Barbeaux" w:date="2022-10-10T12:08:00Z">
                <w:pPr>
                  <w:spacing w:after="0"/>
                  <w:jc w:val="right"/>
                </w:pPr>
              </w:pPrChange>
            </w:pPr>
            <w:ins w:id="5074" w:author="Steve Barbeaux" w:date="2022-10-10T12:07:00Z">
              <w:r w:rsidRPr="005E242C">
                <w:rPr>
                  <w:sz w:val="20"/>
                  <w:rPrChange w:id="5075" w:author="Steve Barbeaux" w:date="2022-10-10T12:08:00Z">
                    <w:rPr/>
                  </w:rPrChange>
                </w:rPr>
                <w:t xml:space="preserve"> 1,003,047 </w:t>
              </w:r>
            </w:ins>
            <w:del w:id="5076" w:author="Steve Barbeaux" w:date="2022-10-10T11:58:00Z">
              <w:r w:rsidRPr="005E242C" w:rsidDel="00134598">
                <w:rPr>
                  <w:sz w:val="20"/>
                  <w:rPrChange w:id="5077" w:author="Steve Barbeaux" w:date="2022-10-10T12:08:00Z">
                    <w:rPr>
                      <w:sz w:val="18"/>
                      <w:szCs w:val="18"/>
                    </w:rPr>
                  </w:rPrChange>
                </w:rPr>
                <w:delText xml:space="preserve"> 1,129,140 </w:delText>
              </w:r>
            </w:del>
          </w:p>
        </w:tc>
        <w:tc>
          <w:tcPr>
            <w:tcW w:w="153" w:type="pct"/>
            <w:tcBorders>
              <w:top w:val="nil"/>
              <w:left w:val="nil"/>
              <w:bottom w:val="nil"/>
              <w:right w:val="nil"/>
            </w:tcBorders>
            <w:shd w:val="clear" w:color="auto" w:fill="F2F2F2" w:themeFill="background1" w:themeFillShade="F2"/>
            <w:noWrap/>
            <w:vAlign w:val="bottom"/>
            <w:tcPrChange w:id="5078" w:author="Steve Barbeaux" w:date="2022-10-10T12:08:00Z">
              <w:tcPr>
                <w:tcW w:w="153" w:type="pct"/>
                <w:gridSpan w:val="4"/>
                <w:tcBorders>
                  <w:top w:val="nil"/>
                  <w:left w:val="nil"/>
                  <w:bottom w:val="nil"/>
                  <w:right w:val="nil"/>
                </w:tcBorders>
                <w:shd w:val="clear" w:color="auto" w:fill="F2F2F2" w:themeFill="background1" w:themeFillShade="F2"/>
                <w:noWrap/>
                <w:vAlign w:val="bottom"/>
              </w:tcPr>
            </w:tcPrChange>
          </w:tcPr>
          <w:p w14:paraId="733DAA22" w14:textId="77777777" w:rsidR="00134598" w:rsidRPr="005E242C" w:rsidRDefault="00134598" w:rsidP="005E242C">
            <w:pPr>
              <w:spacing w:after="0"/>
              <w:jc w:val="right"/>
              <w:rPr>
                <w:sz w:val="18"/>
                <w:szCs w:val="18"/>
                <w:rPrChange w:id="5079" w:author="Steve Barbeaux" w:date="2022-10-10T12:08:00Z">
                  <w:rPr>
                    <w:sz w:val="18"/>
                    <w:szCs w:val="18"/>
                  </w:rPr>
                </w:rPrChange>
              </w:rPr>
              <w:pPrChange w:id="5080"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5081" w:author="Steve Barbeaux" w:date="2022-10-10T12:08:00Z">
              <w:tcPr>
                <w:tcW w:w="450" w:type="pct"/>
                <w:gridSpan w:val="3"/>
                <w:tcBorders>
                  <w:top w:val="nil"/>
                  <w:left w:val="nil"/>
                  <w:bottom w:val="nil"/>
                  <w:right w:val="nil"/>
                </w:tcBorders>
                <w:shd w:val="clear" w:color="auto" w:fill="FFFFFF" w:themeFill="background1"/>
              </w:tcPr>
            </w:tcPrChange>
          </w:tcPr>
          <w:p w14:paraId="1FB4C128" w14:textId="77073191" w:rsidR="00134598" w:rsidRPr="005E242C" w:rsidRDefault="00134598" w:rsidP="005E242C">
            <w:pPr>
              <w:spacing w:after="0"/>
              <w:jc w:val="right"/>
              <w:rPr>
                <w:color w:val="A6A6A6" w:themeColor="background1" w:themeShade="A6"/>
                <w:sz w:val="18"/>
                <w:szCs w:val="18"/>
                <w:rPrChange w:id="5082" w:author="Steve Barbeaux" w:date="2022-10-10T12:09:00Z">
                  <w:rPr>
                    <w:color w:val="A6A6A6" w:themeColor="background1" w:themeShade="A6"/>
                    <w:sz w:val="18"/>
                    <w:szCs w:val="18"/>
                  </w:rPr>
                </w:rPrChange>
              </w:rPr>
              <w:pPrChange w:id="5083" w:author="Steve Barbeaux" w:date="2022-10-10T12:08:00Z">
                <w:pPr>
                  <w:spacing w:after="0"/>
                  <w:jc w:val="right"/>
                </w:pPr>
              </w:pPrChange>
            </w:pPr>
            <w:ins w:id="5084" w:author="Steve Barbeaux" w:date="2022-10-10T12:00:00Z">
              <w:r w:rsidRPr="005E242C">
                <w:rPr>
                  <w:color w:val="A6A6A6" w:themeColor="background1" w:themeShade="A6"/>
                  <w:sz w:val="18"/>
                  <w:szCs w:val="18"/>
                  <w:rPrChange w:id="5085" w:author="Steve Barbeaux" w:date="2022-10-10T12:09:00Z">
                    <w:rPr>
                      <w:sz w:val="18"/>
                      <w:szCs w:val="18"/>
                    </w:rPr>
                  </w:rPrChange>
                </w:rPr>
                <w:t xml:space="preserve">316,278 </w:t>
              </w:r>
            </w:ins>
            <w:del w:id="5086" w:author="Steve Barbeaux" w:date="2022-10-10T12:00:00Z">
              <w:r w:rsidRPr="005E242C" w:rsidDel="00632043">
                <w:rPr>
                  <w:color w:val="A6A6A6" w:themeColor="background1" w:themeShade="A6"/>
                  <w:sz w:val="18"/>
                  <w:szCs w:val="18"/>
                  <w:rPrChange w:id="5087" w:author="Steve Barbeaux" w:date="2022-10-10T12:09:00Z">
                    <w:rPr>
                      <w:color w:val="A6A6A6" w:themeColor="background1" w:themeShade="A6"/>
                      <w:sz w:val="18"/>
                      <w:szCs w:val="18"/>
                    </w:rPr>
                  </w:rPrChange>
                </w:rPr>
                <w:delText xml:space="preserve">318,332 </w:delText>
              </w:r>
            </w:del>
          </w:p>
        </w:tc>
        <w:tc>
          <w:tcPr>
            <w:tcW w:w="549" w:type="pct"/>
            <w:tcBorders>
              <w:top w:val="nil"/>
              <w:left w:val="nil"/>
              <w:bottom w:val="nil"/>
              <w:right w:val="nil"/>
            </w:tcBorders>
            <w:shd w:val="clear" w:color="auto" w:fill="FFFFFF" w:themeFill="background1"/>
            <w:noWrap/>
            <w:vAlign w:val="bottom"/>
            <w:tcPrChange w:id="5088" w:author="Steve Barbeaux" w:date="2022-10-10T12:08:00Z">
              <w:tcPr>
                <w:tcW w:w="549" w:type="pct"/>
                <w:gridSpan w:val="3"/>
                <w:tcBorders>
                  <w:top w:val="nil"/>
                  <w:left w:val="nil"/>
                  <w:bottom w:val="nil"/>
                  <w:right w:val="nil"/>
                </w:tcBorders>
                <w:shd w:val="clear" w:color="auto" w:fill="FFFFFF" w:themeFill="background1"/>
                <w:noWrap/>
              </w:tcPr>
            </w:tcPrChange>
          </w:tcPr>
          <w:p w14:paraId="7462D719" w14:textId="2F06E745" w:rsidR="00134598" w:rsidRPr="005E242C" w:rsidRDefault="00134598" w:rsidP="005E242C">
            <w:pPr>
              <w:spacing w:after="0"/>
              <w:jc w:val="right"/>
              <w:rPr>
                <w:sz w:val="20"/>
                <w:rPrChange w:id="5089" w:author="Steve Barbeaux" w:date="2022-10-10T12:08:00Z">
                  <w:rPr>
                    <w:sz w:val="18"/>
                    <w:szCs w:val="18"/>
                  </w:rPr>
                </w:rPrChange>
              </w:rPr>
              <w:pPrChange w:id="5090" w:author="Steve Barbeaux" w:date="2022-10-10T12:08:00Z">
                <w:pPr>
                  <w:spacing w:after="0"/>
                  <w:jc w:val="right"/>
                </w:pPr>
              </w:pPrChange>
            </w:pPr>
            <w:ins w:id="5091" w:author="Steve Barbeaux" w:date="2022-10-10T12:03:00Z">
              <w:r w:rsidRPr="005E242C">
                <w:rPr>
                  <w:sz w:val="20"/>
                  <w:rPrChange w:id="5092" w:author="Steve Barbeaux" w:date="2022-10-10T12:08:00Z">
                    <w:rPr/>
                  </w:rPrChange>
                </w:rPr>
                <w:t xml:space="preserve">285,257 </w:t>
              </w:r>
            </w:ins>
            <w:del w:id="5093" w:author="Steve Barbeaux" w:date="2022-10-10T12:00:00Z">
              <w:r w:rsidRPr="005E242C" w:rsidDel="00134598">
                <w:rPr>
                  <w:sz w:val="20"/>
                  <w:rPrChange w:id="5094" w:author="Steve Barbeaux" w:date="2022-10-10T12:08:00Z">
                    <w:rPr>
                      <w:sz w:val="18"/>
                      <w:szCs w:val="18"/>
                    </w:rPr>
                  </w:rPrChange>
                </w:rPr>
                <w:delText xml:space="preserve">316,278 </w:delText>
              </w:r>
            </w:del>
          </w:p>
        </w:tc>
        <w:tc>
          <w:tcPr>
            <w:tcW w:w="648" w:type="pct"/>
            <w:tcBorders>
              <w:top w:val="nil"/>
              <w:left w:val="nil"/>
              <w:bottom w:val="nil"/>
              <w:right w:val="nil"/>
            </w:tcBorders>
            <w:shd w:val="clear" w:color="auto" w:fill="FFFFFF" w:themeFill="background1"/>
            <w:vAlign w:val="bottom"/>
            <w:tcPrChange w:id="5095" w:author="Steve Barbeaux" w:date="2022-10-10T12:08:00Z">
              <w:tcPr>
                <w:tcW w:w="648" w:type="pct"/>
                <w:gridSpan w:val="3"/>
                <w:tcBorders>
                  <w:top w:val="nil"/>
                  <w:left w:val="nil"/>
                  <w:bottom w:val="nil"/>
                  <w:right w:val="nil"/>
                </w:tcBorders>
                <w:shd w:val="clear" w:color="auto" w:fill="FFFFFF" w:themeFill="background1"/>
              </w:tcPr>
            </w:tcPrChange>
          </w:tcPr>
          <w:p w14:paraId="0EE2C36F" w14:textId="4E09C80B" w:rsidR="00134598" w:rsidRPr="005E242C" w:rsidRDefault="00134598" w:rsidP="005E242C">
            <w:pPr>
              <w:spacing w:after="0"/>
              <w:jc w:val="right"/>
              <w:rPr>
                <w:sz w:val="20"/>
                <w:rPrChange w:id="5096" w:author="Steve Barbeaux" w:date="2022-10-10T12:08:00Z">
                  <w:rPr>
                    <w:sz w:val="18"/>
                    <w:szCs w:val="18"/>
                  </w:rPr>
                </w:rPrChange>
              </w:rPr>
              <w:pPrChange w:id="5097" w:author="Steve Barbeaux" w:date="2022-10-10T12:08:00Z">
                <w:pPr>
                  <w:spacing w:after="0"/>
                  <w:jc w:val="right"/>
                </w:pPr>
              </w:pPrChange>
            </w:pPr>
            <w:ins w:id="5098" w:author="Steve Barbeaux" w:date="2022-10-10T12:03:00Z">
              <w:r w:rsidRPr="005E242C">
                <w:rPr>
                  <w:sz w:val="20"/>
                  <w:rPrChange w:id="5099" w:author="Steve Barbeaux" w:date="2022-10-10T12:08:00Z">
                    <w:rPr/>
                  </w:rPrChange>
                </w:rPr>
                <w:t xml:space="preserve"> 236,112 </w:t>
              </w:r>
            </w:ins>
            <w:del w:id="5100" w:author="Steve Barbeaux" w:date="2022-10-10T12:00:00Z">
              <w:r w:rsidRPr="005E242C" w:rsidDel="00134598">
                <w:rPr>
                  <w:sz w:val="20"/>
                  <w:rPrChange w:id="5101" w:author="Steve Barbeaux" w:date="2022-10-10T12:08:00Z">
                    <w:rPr>
                      <w:sz w:val="18"/>
                      <w:szCs w:val="18"/>
                    </w:rPr>
                  </w:rPrChange>
                </w:rPr>
                <w:delText xml:space="preserve">269,375 </w:delText>
              </w:r>
            </w:del>
          </w:p>
        </w:tc>
        <w:tc>
          <w:tcPr>
            <w:tcW w:w="549" w:type="pct"/>
            <w:tcBorders>
              <w:top w:val="nil"/>
              <w:left w:val="nil"/>
              <w:bottom w:val="nil"/>
              <w:right w:val="nil"/>
            </w:tcBorders>
            <w:shd w:val="clear" w:color="auto" w:fill="FFFFFF" w:themeFill="background1"/>
            <w:vAlign w:val="bottom"/>
            <w:tcPrChange w:id="5102" w:author="Steve Barbeaux" w:date="2022-10-10T12:08:00Z">
              <w:tcPr>
                <w:tcW w:w="550" w:type="pct"/>
                <w:gridSpan w:val="3"/>
                <w:tcBorders>
                  <w:top w:val="nil"/>
                  <w:left w:val="nil"/>
                  <w:bottom w:val="nil"/>
                  <w:right w:val="nil"/>
                </w:tcBorders>
                <w:shd w:val="clear" w:color="auto" w:fill="FFFFFF" w:themeFill="background1"/>
              </w:tcPr>
            </w:tcPrChange>
          </w:tcPr>
          <w:p w14:paraId="2C703BCA" w14:textId="684C2BCE" w:rsidR="00134598" w:rsidRPr="005E242C" w:rsidRDefault="00134598" w:rsidP="005E242C">
            <w:pPr>
              <w:spacing w:after="0"/>
              <w:jc w:val="right"/>
              <w:rPr>
                <w:sz w:val="20"/>
                <w:rPrChange w:id="5103" w:author="Steve Barbeaux" w:date="2022-10-10T12:08:00Z">
                  <w:rPr>
                    <w:sz w:val="18"/>
                    <w:szCs w:val="18"/>
                  </w:rPr>
                </w:rPrChange>
              </w:rPr>
              <w:pPrChange w:id="5104" w:author="Steve Barbeaux" w:date="2022-10-10T12:08:00Z">
                <w:pPr>
                  <w:spacing w:after="0"/>
                  <w:jc w:val="right"/>
                </w:pPr>
              </w:pPrChange>
            </w:pPr>
            <w:ins w:id="5105" w:author="Steve Barbeaux" w:date="2022-10-10T12:03:00Z">
              <w:r w:rsidRPr="005E242C">
                <w:rPr>
                  <w:sz w:val="20"/>
                  <w:rPrChange w:id="5106" w:author="Steve Barbeaux" w:date="2022-10-10T12:08:00Z">
                    <w:rPr/>
                  </w:rPrChange>
                </w:rPr>
                <w:t xml:space="preserve"> 344,630 </w:t>
              </w:r>
            </w:ins>
            <w:del w:id="5107" w:author="Steve Barbeaux" w:date="2022-10-10T12:00:00Z">
              <w:r w:rsidRPr="005E242C" w:rsidDel="00134598">
                <w:rPr>
                  <w:sz w:val="20"/>
                  <w:rPrChange w:id="5108" w:author="Steve Barbeaux" w:date="2022-10-10T12:08:00Z">
                    <w:rPr>
                      <w:sz w:val="18"/>
                      <w:szCs w:val="18"/>
                    </w:rPr>
                  </w:rPrChange>
                </w:rPr>
                <w:delText xml:space="preserve">371,348 </w:delText>
              </w:r>
            </w:del>
          </w:p>
        </w:tc>
      </w:tr>
      <w:tr w:rsidR="00134598" w:rsidRPr="00FA0F7A" w14:paraId="16FBBF6D" w14:textId="77777777" w:rsidTr="005E242C">
        <w:tblPrEx>
          <w:tblPrExChange w:id="5109" w:author="Steve Barbeaux" w:date="2022-10-10T12:08:00Z">
            <w:tblPrEx>
              <w:tblW w:w="4808" w:type="pct"/>
            </w:tblPrEx>
          </w:tblPrExChange>
        </w:tblPrEx>
        <w:trPr>
          <w:jc w:val="center"/>
          <w:trPrChange w:id="5110" w:author="Steve Barbeaux" w:date="2022-10-10T12:08:00Z">
            <w:trPr>
              <w:jc w:val="center"/>
            </w:trPr>
          </w:trPrChange>
        </w:trPr>
        <w:tc>
          <w:tcPr>
            <w:tcW w:w="352" w:type="pct"/>
            <w:tcBorders>
              <w:top w:val="nil"/>
              <w:left w:val="nil"/>
              <w:bottom w:val="nil"/>
            </w:tcBorders>
            <w:shd w:val="clear" w:color="auto" w:fill="FFFFFF" w:themeFill="background1"/>
            <w:noWrap/>
            <w:vAlign w:val="bottom"/>
            <w:tcPrChange w:id="5111" w:author="Steve Barbeaux" w:date="2022-10-10T12:08:00Z">
              <w:tcPr>
                <w:tcW w:w="351" w:type="pct"/>
                <w:gridSpan w:val="3"/>
                <w:tcBorders>
                  <w:top w:val="nil"/>
                  <w:left w:val="nil"/>
                  <w:bottom w:val="nil"/>
                </w:tcBorders>
                <w:shd w:val="clear" w:color="auto" w:fill="FFFFFF" w:themeFill="background1"/>
                <w:noWrap/>
                <w:vAlign w:val="bottom"/>
              </w:tcPr>
            </w:tcPrChange>
          </w:tcPr>
          <w:p w14:paraId="1FF0CCF7" w14:textId="77777777" w:rsidR="00134598" w:rsidRPr="005E242C" w:rsidRDefault="00134598" w:rsidP="005E242C">
            <w:pPr>
              <w:spacing w:after="0"/>
              <w:jc w:val="right"/>
              <w:rPr>
                <w:sz w:val="18"/>
                <w:szCs w:val="18"/>
                <w:rPrChange w:id="5112" w:author="Steve Barbeaux" w:date="2022-10-10T12:08:00Z">
                  <w:rPr>
                    <w:sz w:val="18"/>
                    <w:szCs w:val="18"/>
                  </w:rPr>
                </w:rPrChange>
              </w:rPr>
              <w:pPrChange w:id="5113" w:author="Steve Barbeaux" w:date="2022-10-10T12:08:00Z">
                <w:pPr>
                  <w:spacing w:after="0"/>
                  <w:jc w:val="right"/>
                </w:pPr>
              </w:pPrChange>
            </w:pPr>
            <w:r w:rsidRPr="005E242C">
              <w:rPr>
                <w:sz w:val="18"/>
                <w:szCs w:val="18"/>
                <w:rPrChange w:id="5114" w:author="Steve Barbeaux" w:date="2022-10-10T12:08:00Z">
                  <w:rPr>
                    <w:sz w:val="18"/>
                    <w:szCs w:val="18"/>
                  </w:rPr>
                </w:rPrChange>
              </w:rPr>
              <w:t>1985</w:t>
            </w:r>
          </w:p>
        </w:tc>
        <w:tc>
          <w:tcPr>
            <w:tcW w:w="550" w:type="pct"/>
            <w:shd w:val="clear" w:color="auto" w:fill="FFFFFF" w:themeFill="background1"/>
            <w:vAlign w:val="bottom"/>
            <w:tcPrChange w:id="5115" w:author="Steve Barbeaux" w:date="2022-10-10T12:08:00Z">
              <w:tcPr>
                <w:tcW w:w="550" w:type="pct"/>
                <w:gridSpan w:val="3"/>
                <w:shd w:val="clear" w:color="auto" w:fill="FFFFFF" w:themeFill="background1"/>
              </w:tcPr>
            </w:tcPrChange>
          </w:tcPr>
          <w:p w14:paraId="73F3EC28" w14:textId="5BB8B310" w:rsidR="00134598" w:rsidRPr="005E242C" w:rsidRDefault="00134598" w:rsidP="005E242C">
            <w:pPr>
              <w:spacing w:after="0"/>
              <w:jc w:val="right"/>
              <w:rPr>
                <w:color w:val="A6A6A6" w:themeColor="background1" w:themeShade="A6"/>
                <w:sz w:val="18"/>
                <w:szCs w:val="18"/>
                <w:rPrChange w:id="5116" w:author="Steve Barbeaux" w:date="2022-10-10T12:09:00Z">
                  <w:rPr>
                    <w:color w:val="A6A6A6" w:themeColor="background1" w:themeShade="A6"/>
                    <w:sz w:val="18"/>
                    <w:szCs w:val="18"/>
                  </w:rPr>
                </w:rPrChange>
              </w:rPr>
              <w:pPrChange w:id="5117" w:author="Steve Barbeaux" w:date="2022-10-10T12:08:00Z">
                <w:pPr>
                  <w:spacing w:after="0"/>
                  <w:jc w:val="right"/>
                </w:pPr>
              </w:pPrChange>
            </w:pPr>
            <w:ins w:id="5118" w:author="Steve Barbeaux" w:date="2022-10-10T11:57:00Z">
              <w:r w:rsidRPr="005E242C">
                <w:rPr>
                  <w:color w:val="A6A6A6" w:themeColor="background1" w:themeShade="A6"/>
                  <w:sz w:val="18"/>
                  <w:szCs w:val="18"/>
                  <w:rPrChange w:id="5119" w:author="Steve Barbeaux" w:date="2022-10-10T12:09:00Z">
                    <w:rPr>
                      <w:sz w:val="18"/>
                      <w:szCs w:val="18"/>
                    </w:rPr>
                  </w:rPrChange>
                </w:rPr>
                <w:t xml:space="preserve"> 945,474 </w:t>
              </w:r>
            </w:ins>
            <w:del w:id="5120" w:author="Steve Barbeaux" w:date="2022-10-10T11:57:00Z">
              <w:r w:rsidRPr="005E242C" w:rsidDel="00715DAC">
                <w:rPr>
                  <w:color w:val="A6A6A6" w:themeColor="background1" w:themeShade="A6"/>
                  <w:sz w:val="18"/>
                  <w:szCs w:val="18"/>
                  <w:rPrChange w:id="5121" w:author="Steve Barbeaux" w:date="2022-10-10T12:09:00Z">
                    <w:rPr>
                      <w:color w:val="A6A6A6" w:themeColor="background1" w:themeShade="A6"/>
                      <w:sz w:val="18"/>
                      <w:szCs w:val="18"/>
                    </w:rPr>
                  </w:rPrChange>
                </w:rPr>
                <w:delText xml:space="preserve">921,916 </w:delText>
              </w:r>
            </w:del>
          </w:p>
        </w:tc>
        <w:tc>
          <w:tcPr>
            <w:tcW w:w="598" w:type="pct"/>
            <w:gridSpan w:val="3"/>
            <w:tcBorders>
              <w:top w:val="nil"/>
              <w:left w:val="nil"/>
              <w:bottom w:val="nil"/>
              <w:right w:val="nil"/>
            </w:tcBorders>
            <w:shd w:val="clear" w:color="auto" w:fill="FFFFFF" w:themeFill="background1"/>
            <w:noWrap/>
            <w:vAlign w:val="bottom"/>
            <w:tcPrChange w:id="5122" w:author="Steve Barbeaux" w:date="2022-10-10T12:08:00Z">
              <w:tcPr>
                <w:tcW w:w="500" w:type="pct"/>
                <w:gridSpan w:val="4"/>
                <w:tcBorders>
                  <w:top w:val="nil"/>
                  <w:left w:val="nil"/>
                  <w:bottom w:val="nil"/>
                  <w:right w:val="nil"/>
                </w:tcBorders>
                <w:shd w:val="clear" w:color="auto" w:fill="FFFFFF" w:themeFill="background1"/>
                <w:noWrap/>
              </w:tcPr>
            </w:tcPrChange>
          </w:tcPr>
          <w:p w14:paraId="6FB79EDC" w14:textId="7CFE36CA" w:rsidR="00134598" w:rsidRPr="005E242C" w:rsidRDefault="00134598" w:rsidP="005E242C">
            <w:pPr>
              <w:spacing w:after="0"/>
              <w:jc w:val="right"/>
              <w:rPr>
                <w:sz w:val="20"/>
                <w:rPrChange w:id="5123" w:author="Steve Barbeaux" w:date="2022-10-10T12:08:00Z">
                  <w:rPr>
                    <w:sz w:val="18"/>
                    <w:szCs w:val="18"/>
                  </w:rPr>
                </w:rPrChange>
              </w:rPr>
              <w:pPrChange w:id="5124" w:author="Steve Barbeaux" w:date="2022-10-10T12:08:00Z">
                <w:pPr>
                  <w:spacing w:after="0"/>
                  <w:jc w:val="right"/>
                </w:pPr>
              </w:pPrChange>
            </w:pPr>
            <w:ins w:id="5125" w:author="Steve Barbeaux" w:date="2022-10-10T12:07:00Z">
              <w:r w:rsidRPr="005E242C">
                <w:rPr>
                  <w:sz w:val="20"/>
                  <w:rPrChange w:id="5126" w:author="Steve Barbeaux" w:date="2022-10-10T12:08:00Z">
                    <w:rPr/>
                  </w:rPrChange>
                </w:rPr>
                <w:t xml:space="preserve"> 776,372 </w:t>
              </w:r>
            </w:ins>
            <w:del w:id="5127" w:author="Steve Barbeaux" w:date="2022-10-10T11:58:00Z">
              <w:r w:rsidRPr="005E242C" w:rsidDel="00134598">
                <w:rPr>
                  <w:sz w:val="20"/>
                  <w:rPrChange w:id="5128" w:author="Steve Barbeaux" w:date="2022-10-10T12:08:00Z">
                    <w:rPr>
                      <w:sz w:val="18"/>
                      <w:szCs w:val="18"/>
                    </w:rPr>
                  </w:rPrChange>
                </w:rPr>
                <w:delText xml:space="preserve"> 945,474 </w:delText>
              </w:r>
            </w:del>
          </w:p>
        </w:tc>
        <w:tc>
          <w:tcPr>
            <w:tcW w:w="550" w:type="pct"/>
            <w:gridSpan w:val="2"/>
            <w:tcBorders>
              <w:top w:val="nil"/>
              <w:left w:val="nil"/>
              <w:bottom w:val="nil"/>
              <w:right w:val="nil"/>
            </w:tcBorders>
            <w:shd w:val="clear" w:color="auto" w:fill="FFFFFF" w:themeFill="background1"/>
            <w:noWrap/>
            <w:vAlign w:val="bottom"/>
            <w:tcPrChange w:id="5129" w:author="Steve Barbeaux" w:date="2022-10-10T12:08:00Z">
              <w:tcPr>
                <w:tcW w:w="649" w:type="pct"/>
                <w:gridSpan w:val="7"/>
                <w:tcBorders>
                  <w:top w:val="nil"/>
                  <w:left w:val="nil"/>
                  <w:bottom w:val="nil"/>
                  <w:right w:val="nil"/>
                </w:tcBorders>
                <w:shd w:val="clear" w:color="auto" w:fill="FFFFFF" w:themeFill="background1"/>
                <w:noWrap/>
              </w:tcPr>
            </w:tcPrChange>
          </w:tcPr>
          <w:p w14:paraId="72564026" w14:textId="3F88D353" w:rsidR="00134598" w:rsidRPr="005E242C" w:rsidRDefault="00134598" w:rsidP="005E242C">
            <w:pPr>
              <w:spacing w:after="0"/>
              <w:jc w:val="right"/>
              <w:rPr>
                <w:sz w:val="20"/>
                <w:rPrChange w:id="5130" w:author="Steve Barbeaux" w:date="2022-10-10T12:08:00Z">
                  <w:rPr>
                    <w:sz w:val="18"/>
                    <w:szCs w:val="18"/>
                  </w:rPr>
                </w:rPrChange>
              </w:rPr>
              <w:pPrChange w:id="5131" w:author="Steve Barbeaux" w:date="2022-10-10T12:08:00Z">
                <w:pPr>
                  <w:spacing w:after="0"/>
                  <w:jc w:val="right"/>
                </w:pPr>
              </w:pPrChange>
            </w:pPr>
            <w:ins w:id="5132" w:author="Steve Barbeaux" w:date="2022-10-10T12:07:00Z">
              <w:r w:rsidRPr="005E242C">
                <w:rPr>
                  <w:sz w:val="20"/>
                  <w:rPrChange w:id="5133" w:author="Steve Barbeaux" w:date="2022-10-10T12:08:00Z">
                    <w:rPr/>
                  </w:rPrChange>
                </w:rPr>
                <w:t xml:space="preserve"> 651,190 </w:t>
              </w:r>
            </w:ins>
            <w:del w:id="5134" w:author="Steve Barbeaux" w:date="2022-10-10T11:58:00Z">
              <w:r w:rsidRPr="005E242C" w:rsidDel="00134598">
                <w:rPr>
                  <w:sz w:val="20"/>
                  <w:rPrChange w:id="5135" w:author="Steve Barbeaux" w:date="2022-10-10T12:08:00Z">
                    <w:rPr>
                      <w:sz w:val="18"/>
                      <w:szCs w:val="18"/>
                    </w:rPr>
                  </w:rPrChange>
                </w:rPr>
                <w:delText xml:space="preserve">815,857 </w:delText>
              </w:r>
            </w:del>
          </w:p>
        </w:tc>
        <w:tc>
          <w:tcPr>
            <w:tcW w:w="601" w:type="pct"/>
            <w:tcBorders>
              <w:top w:val="nil"/>
              <w:left w:val="nil"/>
              <w:bottom w:val="nil"/>
              <w:right w:val="nil"/>
            </w:tcBorders>
            <w:shd w:val="clear" w:color="auto" w:fill="FFFFFF" w:themeFill="background1"/>
            <w:noWrap/>
            <w:vAlign w:val="bottom"/>
            <w:tcPrChange w:id="5136" w:author="Steve Barbeaux" w:date="2022-10-10T12:08:00Z">
              <w:tcPr>
                <w:tcW w:w="600" w:type="pct"/>
                <w:gridSpan w:val="4"/>
                <w:tcBorders>
                  <w:top w:val="nil"/>
                  <w:left w:val="nil"/>
                  <w:bottom w:val="nil"/>
                  <w:right w:val="nil"/>
                </w:tcBorders>
                <w:shd w:val="clear" w:color="auto" w:fill="FFFFFF" w:themeFill="background1"/>
                <w:noWrap/>
              </w:tcPr>
            </w:tcPrChange>
          </w:tcPr>
          <w:p w14:paraId="71E7F719" w14:textId="7F1FFF60" w:rsidR="00134598" w:rsidRPr="005E242C" w:rsidRDefault="00134598" w:rsidP="005E242C">
            <w:pPr>
              <w:spacing w:after="0"/>
              <w:jc w:val="right"/>
              <w:rPr>
                <w:sz w:val="20"/>
                <w:rPrChange w:id="5137" w:author="Steve Barbeaux" w:date="2022-10-10T12:08:00Z">
                  <w:rPr>
                    <w:sz w:val="18"/>
                    <w:szCs w:val="18"/>
                  </w:rPr>
                </w:rPrChange>
              </w:rPr>
              <w:pPrChange w:id="5138" w:author="Steve Barbeaux" w:date="2022-10-10T12:08:00Z">
                <w:pPr>
                  <w:spacing w:after="0"/>
                  <w:jc w:val="right"/>
                </w:pPr>
              </w:pPrChange>
            </w:pPr>
            <w:ins w:id="5139" w:author="Steve Barbeaux" w:date="2022-10-10T12:07:00Z">
              <w:r w:rsidRPr="005E242C">
                <w:rPr>
                  <w:sz w:val="20"/>
                  <w:rPrChange w:id="5140" w:author="Steve Barbeaux" w:date="2022-10-10T12:08:00Z">
                    <w:rPr/>
                  </w:rPrChange>
                </w:rPr>
                <w:t xml:space="preserve"> 925,620 </w:t>
              </w:r>
            </w:ins>
            <w:del w:id="5141" w:author="Steve Barbeaux" w:date="2022-10-10T11:58:00Z">
              <w:r w:rsidRPr="005E242C" w:rsidDel="00134598">
                <w:rPr>
                  <w:sz w:val="20"/>
                  <w:rPrChange w:id="5142" w:author="Steve Barbeaux" w:date="2022-10-10T12:08:00Z">
                    <w:rPr>
                      <w:sz w:val="18"/>
                      <w:szCs w:val="18"/>
                    </w:rPr>
                  </w:rPrChange>
                </w:rPr>
                <w:delText xml:space="preserve"> 1,095,680 </w:delText>
              </w:r>
            </w:del>
          </w:p>
        </w:tc>
        <w:tc>
          <w:tcPr>
            <w:tcW w:w="153" w:type="pct"/>
            <w:tcBorders>
              <w:top w:val="nil"/>
              <w:left w:val="nil"/>
              <w:bottom w:val="nil"/>
              <w:right w:val="nil"/>
            </w:tcBorders>
            <w:shd w:val="clear" w:color="auto" w:fill="F2F2F2" w:themeFill="background1" w:themeFillShade="F2"/>
            <w:noWrap/>
            <w:vAlign w:val="bottom"/>
            <w:tcPrChange w:id="5143" w:author="Steve Barbeaux" w:date="2022-10-10T12:08:00Z">
              <w:tcPr>
                <w:tcW w:w="153" w:type="pct"/>
                <w:gridSpan w:val="4"/>
                <w:tcBorders>
                  <w:top w:val="nil"/>
                  <w:left w:val="nil"/>
                  <w:bottom w:val="nil"/>
                  <w:right w:val="nil"/>
                </w:tcBorders>
                <w:shd w:val="clear" w:color="auto" w:fill="F2F2F2" w:themeFill="background1" w:themeFillShade="F2"/>
                <w:noWrap/>
                <w:vAlign w:val="bottom"/>
              </w:tcPr>
            </w:tcPrChange>
          </w:tcPr>
          <w:p w14:paraId="6AFF7FAD" w14:textId="77777777" w:rsidR="00134598" w:rsidRPr="005E242C" w:rsidRDefault="00134598" w:rsidP="005E242C">
            <w:pPr>
              <w:spacing w:after="0"/>
              <w:jc w:val="right"/>
              <w:rPr>
                <w:sz w:val="18"/>
                <w:szCs w:val="18"/>
                <w:rPrChange w:id="5144" w:author="Steve Barbeaux" w:date="2022-10-10T12:08:00Z">
                  <w:rPr>
                    <w:sz w:val="18"/>
                    <w:szCs w:val="18"/>
                  </w:rPr>
                </w:rPrChange>
              </w:rPr>
              <w:pPrChange w:id="5145"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5146" w:author="Steve Barbeaux" w:date="2022-10-10T12:08:00Z">
              <w:tcPr>
                <w:tcW w:w="450" w:type="pct"/>
                <w:gridSpan w:val="3"/>
                <w:tcBorders>
                  <w:top w:val="nil"/>
                  <w:left w:val="nil"/>
                  <w:bottom w:val="nil"/>
                  <w:right w:val="nil"/>
                </w:tcBorders>
                <w:shd w:val="clear" w:color="auto" w:fill="FFFFFF" w:themeFill="background1"/>
              </w:tcPr>
            </w:tcPrChange>
          </w:tcPr>
          <w:p w14:paraId="66D20AF4" w14:textId="6E6ED4C2" w:rsidR="00134598" w:rsidRPr="005E242C" w:rsidRDefault="00134598" w:rsidP="005E242C">
            <w:pPr>
              <w:spacing w:after="0"/>
              <w:jc w:val="right"/>
              <w:rPr>
                <w:color w:val="A6A6A6" w:themeColor="background1" w:themeShade="A6"/>
                <w:sz w:val="18"/>
                <w:szCs w:val="18"/>
                <w:rPrChange w:id="5147" w:author="Steve Barbeaux" w:date="2022-10-10T12:09:00Z">
                  <w:rPr>
                    <w:color w:val="A6A6A6" w:themeColor="background1" w:themeShade="A6"/>
                    <w:sz w:val="18"/>
                    <w:szCs w:val="18"/>
                  </w:rPr>
                </w:rPrChange>
              </w:rPr>
              <w:pPrChange w:id="5148" w:author="Steve Barbeaux" w:date="2022-10-10T12:08:00Z">
                <w:pPr>
                  <w:spacing w:after="0"/>
                  <w:jc w:val="right"/>
                </w:pPr>
              </w:pPrChange>
            </w:pPr>
            <w:ins w:id="5149" w:author="Steve Barbeaux" w:date="2022-10-10T12:00:00Z">
              <w:r w:rsidRPr="005E242C">
                <w:rPr>
                  <w:color w:val="A6A6A6" w:themeColor="background1" w:themeShade="A6"/>
                  <w:sz w:val="18"/>
                  <w:szCs w:val="18"/>
                  <w:rPrChange w:id="5150" w:author="Steve Barbeaux" w:date="2022-10-10T12:09:00Z">
                    <w:rPr>
                      <w:sz w:val="18"/>
                      <w:szCs w:val="18"/>
                    </w:rPr>
                  </w:rPrChange>
                </w:rPr>
                <w:t xml:space="preserve">301,170 </w:t>
              </w:r>
            </w:ins>
            <w:del w:id="5151" w:author="Steve Barbeaux" w:date="2022-10-10T12:00:00Z">
              <w:r w:rsidRPr="005E242C" w:rsidDel="00632043">
                <w:rPr>
                  <w:color w:val="A6A6A6" w:themeColor="background1" w:themeShade="A6"/>
                  <w:sz w:val="18"/>
                  <w:szCs w:val="18"/>
                  <w:rPrChange w:id="5152" w:author="Steve Barbeaux" w:date="2022-10-10T12:09:00Z">
                    <w:rPr>
                      <w:color w:val="A6A6A6" w:themeColor="background1" w:themeShade="A6"/>
                      <w:sz w:val="18"/>
                      <w:szCs w:val="18"/>
                    </w:rPr>
                  </w:rPrChange>
                </w:rPr>
                <w:delText xml:space="preserve">300,945 </w:delText>
              </w:r>
            </w:del>
          </w:p>
        </w:tc>
        <w:tc>
          <w:tcPr>
            <w:tcW w:w="549" w:type="pct"/>
            <w:tcBorders>
              <w:top w:val="nil"/>
              <w:left w:val="nil"/>
              <w:bottom w:val="nil"/>
              <w:right w:val="nil"/>
            </w:tcBorders>
            <w:shd w:val="clear" w:color="auto" w:fill="FFFFFF" w:themeFill="background1"/>
            <w:noWrap/>
            <w:vAlign w:val="bottom"/>
            <w:tcPrChange w:id="5153" w:author="Steve Barbeaux" w:date="2022-10-10T12:08:00Z">
              <w:tcPr>
                <w:tcW w:w="549" w:type="pct"/>
                <w:gridSpan w:val="3"/>
                <w:tcBorders>
                  <w:top w:val="nil"/>
                  <w:left w:val="nil"/>
                  <w:bottom w:val="nil"/>
                  <w:right w:val="nil"/>
                </w:tcBorders>
                <w:shd w:val="clear" w:color="auto" w:fill="FFFFFF" w:themeFill="background1"/>
                <w:noWrap/>
              </w:tcPr>
            </w:tcPrChange>
          </w:tcPr>
          <w:p w14:paraId="22FB1D44" w14:textId="0D130DD9" w:rsidR="00134598" w:rsidRPr="005E242C" w:rsidRDefault="00134598" w:rsidP="005E242C">
            <w:pPr>
              <w:spacing w:after="0"/>
              <w:jc w:val="right"/>
              <w:rPr>
                <w:sz w:val="20"/>
                <w:rPrChange w:id="5154" w:author="Steve Barbeaux" w:date="2022-10-10T12:08:00Z">
                  <w:rPr>
                    <w:sz w:val="18"/>
                    <w:szCs w:val="18"/>
                  </w:rPr>
                </w:rPrChange>
              </w:rPr>
              <w:pPrChange w:id="5155" w:author="Steve Barbeaux" w:date="2022-10-10T12:08:00Z">
                <w:pPr>
                  <w:spacing w:after="0"/>
                  <w:jc w:val="right"/>
                </w:pPr>
              </w:pPrChange>
            </w:pPr>
            <w:ins w:id="5156" w:author="Steve Barbeaux" w:date="2022-10-10T12:03:00Z">
              <w:r w:rsidRPr="005E242C">
                <w:rPr>
                  <w:sz w:val="20"/>
                  <w:rPrChange w:id="5157" w:author="Steve Barbeaux" w:date="2022-10-10T12:08:00Z">
                    <w:rPr/>
                  </w:rPrChange>
                </w:rPr>
                <w:t xml:space="preserve">272,039 </w:t>
              </w:r>
            </w:ins>
            <w:del w:id="5158" w:author="Steve Barbeaux" w:date="2022-10-10T12:00:00Z">
              <w:r w:rsidRPr="005E242C" w:rsidDel="00134598">
                <w:rPr>
                  <w:sz w:val="20"/>
                  <w:rPrChange w:id="5159" w:author="Steve Barbeaux" w:date="2022-10-10T12:08:00Z">
                    <w:rPr>
                      <w:sz w:val="18"/>
                      <w:szCs w:val="18"/>
                    </w:rPr>
                  </w:rPrChange>
                </w:rPr>
                <w:delText xml:space="preserve">301,170 </w:delText>
              </w:r>
            </w:del>
          </w:p>
        </w:tc>
        <w:tc>
          <w:tcPr>
            <w:tcW w:w="648" w:type="pct"/>
            <w:tcBorders>
              <w:top w:val="nil"/>
              <w:left w:val="nil"/>
              <w:bottom w:val="nil"/>
              <w:right w:val="nil"/>
            </w:tcBorders>
            <w:shd w:val="clear" w:color="auto" w:fill="FFFFFF" w:themeFill="background1"/>
            <w:vAlign w:val="bottom"/>
            <w:tcPrChange w:id="5160" w:author="Steve Barbeaux" w:date="2022-10-10T12:08:00Z">
              <w:tcPr>
                <w:tcW w:w="648" w:type="pct"/>
                <w:gridSpan w:val="3"/>
                <w:tcBorders>
                  <w:top w:val="nil"/>
                  <w:left w:val="nil"/>
                  <w:bottom w:val="nil"/>
                  <w:right w:val="nil"/>
                </w:tcBorders>
                <w:shd w:val="clear" w:color="auto" w:fill="FFFFFF" w:themeFill="background1"/>
              </w:tcPr>
            </w:tcPrChange>
          </w:tcPr>
          <w:p w14:paraId="169E7F64" w14:textId="2E46BE1B" w:rsidR="00134598" w:rsidRPr="005E242C" w:rsidRDefault="00134598" w:rsidP="005E242C">
            <w:pPr>
              <w:spacing w:after="0"/>
              <w:jc w:val="right"/>
              <w:rPr>
                <w:sz w:val="20"/>
                <w:rPrChange w:id="5161" w:author="Steve Barbeaux" w:date="2022-10-10T12:08:00Z">
                  <w:rPr>
                    <w:sz w:val="18"/>
                    <w:szCs w:val="18"/>
                  </w:rPr>
                </w:rPrChange>
              </w:rPr>
              <w:pPrChange w:id="5162" w:author="Steve Barbeaux" w:date="2022-10-10T12:08:00Z">
                <w:pPr>
                  <w:spacing w:after="0"/>
                  <w:jc w:val="right"/>
                </w:pPr>
              </w:pPrChange>
            </w:pPr>
            <w:ins w:id="5163" w:author="Steve Barbeaux" w:date="2022-10-10T12:03:00Z">
              <w:r w:rsidRPr="005E242C">
                <w:rPr>
                  <w:sz w:val="20"/>
                  <w:rPrChange w:id="5164" w:author="Steve Barbeaux" w:date="2022-10-10T12:08:00Z">
                    <w:rPr/>
                  </w:rPrChange>
                </w:rPr>
                <w:t xml:space="preserve"> 225,913 </w:t>
              </w:r>
            </w:ins>
            <w:del w:id="5165" w:author="Steve Barbeaux" w:date="2022-10-10T12:00:00Z">
              <w:r w:rsidRPr="005E242C" w:rsidDel="00134598">
                <w:rPr>
                  <w:sz w:val="20"/>
                  <w:rPrChange w:id="5166" w:author="Steve Barbeaux" w:date="2022-10-10T12:08:00Z">
                    <w:rPr>
                      <w:sz w:val="18"/>
                      <w:szCs w:val="18"/>
                    </w:rPr>
                  </w:rPrChange>
                </w:rPr>
                <w:delText xml:space="preserve">257,392 </w:delText>
              </w:r>
            </w:del>
          </w:p>
        </w:tc>
        <w:tc>
          <w:tcPr>
            <w:tcW w:w="549" w:type="pct"/>
            <w:tcBorders>
              <w:top w:val="nil"/>
              <w:left w:val="nil"/>
              <w:bottom w:val="nil"/>
              <w:right w:val="nil"/>
            </w:tcBorders>
            <w:shd w:val="clear" w:color="auto" w:fill="FFFFFF" w:themeFill="background1"/>
            <w:vAlign w:val="bottom"/>
            <w:tcPrChange w:id="5167" w:author="Steve Barbeaux" w:date="2022-10-10T12:08:00Z">
              <w:tcPr>
                <w:tcW w:w="550" w:type="pct"/>
                <w:gridSpan w:val="3"/>
                <w:tcBorders>
                  <w:top w:val="nil"/>
                  <w:left w:val="nil"/>
                  <w:bottom w:val="nil"/>
                  <w:right w:val="nil"/>
                </w:tcBorders>
                <w:shd w:val="clear" w:color="auto" w:fill="FFFFFF" w:themeFill="background1"/>
              </w:tcPr>
            </w:tcPrChange>
          </w:tcPr>
          <w:p w14:paraId="5989CFF5" w14:textId="6AF7CD86" w:rsidR="00134598" w:rsidRPr="005E242C" w:rsidRDefault="00134598" w:rsidP="005E242C">
            <w:pPr>
              <w:spacing w:after="0"/>
              <w:jc w:val="right"/>
              <w:rPr>
                <w:sz w:val="20"/>
                <w:rPrChange w:id="5168" w:author="Steve Barbeaux" w:date="2022-10-10T12:08:00Z">
                  <w:rPr>
                    <w:sz w:val="18"/>
                    <w:szCs w:val="18"/>
                  </w:rPr>
                </w:rPrChange>
              </w:rPr>
              <w:pPrChange w:id="5169" w:author="Steve Barbeaux" w:date="2022-10-10T12:08:00Z">
                <w:pPr>
                  <w:spacing w:after="0"/>
                  <w:jc w:val="right"/>
                </w:pPr>
              </w:pPrChange>
            </w:pPr>
            <w:ins w:id="5170" w:author="Steve Barbeaux" w:date="2022-10-10T12:03:00Z">
              <w:r w:rsidRPr="005E242C">
                <w:rPr>
                  <w:sz w:val="20"/>
                  <w:rPrChange w:id="5171" w:author="Steve Barbeaux" w:date="2022-10-10T12:08:00Z">
                    <w:rPr/>
                  </w:rPrChange>
                </w:rPr>
                <w:t xml:space="preserve"> 327,583 </w:t>
              </w:r>
            </w:ins>
            <w:del w:id="5172" w:author="Steve Barbeaux" w:date="2022-10-10T12:00:00Z">
              <w:r w:rsidRPr="005E242C" w:rsidDel="00134598">
                <w:rPr>
                  <w:sz w:val="20"/>
                  <w:rPrChange w:id="5173" w:author="Steve Barbeaux" w:date="2022-10-10T12:08:00Z">
                    <w:rPr>
                      <w:sz w:val="18"/>
                      <w:szCs w:val="18"/>
                    </w:rPr>
                  </w:rPrChange>
                </w:rPr>
                <w:delText xml:space="preserve">352,393 </w:delText>
              </w:r>
            </w:del>
          </w:p>
        </w:tc>
      </w:tr>
      <w:tr w:rsidR="00134598" w:rsidRPr="00FA0F7A" w14:paraId="1D957C0E" w14:textId="77777777" w:rsidTr="005E242C">
        <w:tblPrEx>
          <w:tblPrExChange w:id="5174" w:author="Steve Barbeaux" w:date="2022-10-10T12:08:00Z">
            <w:tblPrEx>
              <w:tblW w:w="4808" w:type="pct"/>
            </w:tblPrEx>
          </w:tblPrExChange>
        </w:tblPrEx>
        <w:trPr>
          <w:jc w:val="center"/>
          <w:trPrChange w:id="5175" w:author="Steve Barbeaux" w:date="2022-10-10T12:08:00Z">
            <w:trPr>
              <w:jc w:val="center"/>
            </w:trPr>
          </w:trPrChange>
        </w:trPr>
        <w:tc>
          <w:tcPr>
            <w:tcW w:w="352" w:type="pct"/>
            <w:tcBorders>
              <w:top w:val="nil"/>
              <w:left w:val="nil"/>
              <w:bottom w:val="nil"/>
            </w:tcBorders>
            <w:shd w:val="clear" w:color="auto" w:fill="FFFFFF" w:themeFill="background1"/>
            <w:noWrap/>
            <w:vAlign w:val="bottom"/>
            <w:tcPrChange w:id="5176" w:author="Steve Barbeaux" w:date="2022-10-10T12:08:00Z">
              <w:tcPr>
                <w:tcW w:w="351" w:type="pct"/>
                <w:gridSpan w:val="3"/>
                <w:tcBorders>
                  <w:top w:val="nil"/>
                  <w:left w:val="nil"/>
                  <w:bottom w:val="nil"/>
                </w:tcBorders>
                <w:shd w:val="clear" w:color="auto" w:fill="FFFFFF" w:themeFill="background1"/>
                <w:noWrap/>
                <w:vAlign w:val="bottom"/>
              </w:tcPr>
            </w:tcPrChange>
          </w:tcPr>
          <w:p w14:paraId="52EB6EC5" w14:textId="77777777" w:rsidR="00134598" w:rsidRPr="005E242C" w:rsidRDefault="00134598" w:rsidP="005E242C">
            <w:pPr>
              <w:spacing w:after="0"/>
              <w:jc w:val="right"/>
              <w:rPr>
                <w:sz w:val="18"/>
                <w:szCs w:val="18"/>
                <w:rPrChange w:id="5177" w:author="Steve Barbeaux" w:date="2022-10-10T12:08:00Z">
                  <w:rPr>
                    <w:sz w:val="18"/>
                    <w:szCs w:val="18"/>
                  </w:rPr>
                </w:rPrChange>
              </w:rPr>
              <w:pPrChange w:id="5178" w:author="Steve Barbeaux" w:date="2022-10-10T12:08:00Z">
                <w:pPr>
                  <w:spacing w:after="0"/>
                  <w:jc w:val="right"/>
                </w:pPr>
              </w:pPrChange>
            </w:pPr>
            <w:r w:rsidRPr="005E242C">
              <w:rPr>
                <w:sz w:val="18"/>
                <w:szCs w:val="18"/>
                <w:rPrChange w:id="5179" w:author="Steve Barbeaux" w:date="2022-10-10T12:08:00Z">
                  <w:rPr>
                    <w:sz w:val="18"/>
                    <w:szCs w:val="18"/>
                  </w:rPr>
                </w:rPrChange>
              </w:rPr>
              <w:t>1986</w:t>
            </w:r>
          </w:p>
        </w:tc>
        <w:tc>
          <w:tcPr>
            <w:tcW w:w="550" w:type="pct"/>
            <w:shd w:val="clear" w:color="auto" w:fill="FFFFFF" w:themeFill="background1"/>
            <w:vAlign w:val="bottom"/>
            <w:tcPrChange w:id="5180" w:author="Steve Barbeaux" w:date="2022-10-10T12:08:00Z">
              <w:tcPr>
                <w:tcW w:w="550" w:type="pct"/>
                <w:gridSpan w:val="3"/>
                <w:shd w:val="clear" w:color="auto" w:fill="FFFFFF" w:themeFill="background1"/>
              </w:tcPr>
            </w:tcPrChange>
          </w:tcPr>
          <w:p w14:paraId="2D0561EC" w14:textId="20B6A086" w:rsidR="00134598" w:rsidRPr="005E242C" w:rsidRDefault="00134598" w:rsidP="005E242C">
            <w:pPr>
              <w:spacing w:after="0"/>
              <w:jc w:val="right"/>
              <w:rPr>
                <w:color w:val="A6A6A6" w:themeColor="background1" w:themeShade="A6"/>
                <w:sz w:val="18"/>
                <w:szCs w:val="18"/>
                <w:rPrChange w:id="5181" w:author="Steve Barbeaux" w:date="2022-10-10T12:09:00Z">
                  <w:rPr>
                    <w:color w:val="A6A6A6" w:themeColor="background1" w:themeShade="A6"/>
                    <w:sz w:val="18"/>
                    <w:szCs w:val="18"/>
                  </w:rPr>
                </w:rPrChange>
              </w:rPr>
              <w:pPrChange w:id="5182" w:author="Steve Barbeaux" w:date="2022-10-10T12:08:00Z">
                <w:pPr>
                  <w:spacing w:after="0"/>
                  <w:jc w:val="right"/>
                </w:pPr>
              </w:pPrChange>
            </w:pPr>
            <w:ins w:id="5183" w:author="Steve Barbeaux" w:date="2022-10-10T11:57:00Z">
              <w:r w:rsidRPr="005E242C">
                <w:rPr>
                  <w:color w:val="A6A6A6" w:themeColor="background1" w:themeShade="A6"/>
                  <w:sz w:val="18"/>
                  <w:szCs w:val="18"/>
                  <w:rPrChange w:id="5184" w:author="Steve Barbeaux" w:date="2022-10-10T12:09:00Z">
                    <w:rPr>
                      <w:sz w:val="18"/>
                      <w:szCs w:val="18"/>
                    </w:rPr>
                  </w:rPrChange>
                </w:rPr>
                <w:t xml:space="preserve"> 951,384 </w:t>
              </w:r>
            </w:ins>
            <w:del w:id="5185" w:author="Steve Barbeaux" w:date="2022-10-10T11:57:00Z">
              <w:r w:rsidRPr="005E242C" w:rsidDel="00715DAC">
                <w:rPr>
                  <w:color w:val="A6A6A6" w:themeColor="background1" w:themeShade="A6"/>
                  <w:sz w:val="18"/>
                  <w:szCs w:val="18"/>
                  <w:rPrChange w:id="5186" w:author="Steve Barbeaux" w:date="2022-10-10T12:09:00Z">
                    <w:rPr>
                      <w:color w:val="A6A6A6" w:themeColor="background1" w:themeShade="A6"/>
                      <w:sz w:val="18"/>
                      <w:szCs w:val="18"/>
                    </w:rPr>
                  </w:rPrChange>
                </w:rPr>
                <w:delText>920,717</w:delText>
              </w:r>
            </w:del>
          </w:p>
        </w:tc>
        <w:tc>
          <w:tcPr>
            <w:tcW w:w="598" w:type="pct"/>
            <w:gridSpan w:val="3"/>
            <w:tcBorders>
              <w:top w:val="nil"/>
              <w:left w:val="nil"/>
              <w:bottom w:val="nil"/>
              <w:right w:val="nil"/>
            </w:tcBorders>
            <w:shd w:val="clear" w:color="auto" w:fill="FFFFFF" w:themeFill="background1"/>
            <w:noWrap/>
            <w:vAlign w:val="bottom"/>
            <w:tcPrChange w:id="5187" w:author="Steve Barbeaux" w:date="2022-10-10T12:08:00Z">
              <w:tcPr>
                <w:tcW w:w="500" w:type="pct"/>
                <w:gridSpan w:val="4"/>
                <w:tcBorders>
                  <w:top w:val="nil"/>
                  <w:left w:val="nil"/>
                  <w:bottom w:val="nil"/>
                  <w:right w:val="nil"/>
                </w:tcBorders>
                <w:shd w:val="clear" w:color="auto" w:fill="FFFFFF" w:themeFill="background1"/>
                <w:noWrap/>
              </w:tcPr>
            </w:tcPrChange>
          </w:tcPr>
          <w:p w14:paraId="428A52DB" w14:textId="0994F91E" w:rsidR="00134598" w:rsidRPr="005E242C" w:rsidRDefault="00134598" w:rsidP="005E242C">
            <w:pPr>
              <w:spacing w:after="0"/>
              <w:jc w:val="right"/>
              <w:rPr>
                <w:sz w:val="20"/>
                <w:rPrChange w:id="5188" w:author="Steve Barbeaux" w:date="2022-10-10T12:08:00Z">
                  <w:rPr>
                    <w:sz w:val="18"/>
                    <w:szCs w:val="18"/>
                  </w:rPr>
                </w:rPrChange>
              </w:rPr>
              <w:pPrChange w:id="5189" w:author="Steve Barbeaux" w:date="2022-10-10T12:08:00Z">
                <w:pPr>
                  <w:spacing w:after="0"/>
                  <w:jc w:val="right"/>
                </w:pPr>
              </w:pPrChange>
            </w:pPr>
            <w:ins w:id="5190" w:author="Steve Barbeaux" w:date="2022-10-10T12:07:00Z">
              <w:r w:rsidRPr="005E242C">
                <w:rPr>
                  <w:sz w:val="20"/>
                  <w:rPrChange w:id="5191" w:author="Steve Barbeaux" w:date="2022-10-10T12:08:00Z">
                    <w:rPr/>
                  </w:rPrChange>
                </w:rPr>
                <w:t xml:space="preserve"> 862,922 </w:t>
              </w:r>
            </w:ins>
            <w:del w:id="5192" w:author="Steve Barbeaux" w:date="2022-10-10T11:58:00Z">
              <w:r w:rsidRPr="005E242C" w:rsidDel="00134598">
                <w:rPr>
                  <w:sz w:val="20"/>
                  <w:rPrChange w:id="5193" w:author="Steve Barbeaux" w:date="2022-10-10T12:08:00Z">
                    <w:rPr>
                      <w:sz w:val="18"/>
                      <w:szCs w:val="18"/>
                    </w:rPr>
                  </w:rPrChange>
                </w:rPr>
                <w:delText xml:space="preserve"> 951,384 </w:delText>
              </w:r>
            </w:del>
          </w:p>
        </w:tc>
        <w:tc>
          <w:tcPr>
            <w:tcW w:w="550" w:type="pct"/>
            <w:gridSpan w:val="2"/>
            <w:tcBorders>
              <w:top w:val="nil"/>
              <w:left w:val="nil"/>
              <w:bottom w:val="nil"/>
              <w:right w:val="nil"/>
            </w:tcBorders>
            <w:shd w:val="clear" w:color="auto" w:fill="FFFFFF" w:themeFill="background1"/>
            <w:noWrap/>
            <w:vAlign w:val="bottom"/>
            <w:tcPrChange w:id="5194" w:author="Steve Barbeaux" w:date="2022-10-10T12:08:00Z">
              <w:tcPr>
                <w:tcW w:w="649" w:type="pct"/>
                <w:gridSpan w:val="7"/>
                <w:tcBorders>
                  <w:top w:val="nil"/>
                  <w:left w:val="nil"/>
                  <w:bottom w:val="nil"/>
                  <w:right w:val="nil"/>
                </w:tcBorders>
                <w:shd w:val="clear" w:color="auto" w:fill="FFFFFF" w:themeFill="background1"/>
                <w:noWrap/>
              </w:tcPr>
            </w:tcPrChange>
          </w:tcPr>
          <w:p w14:paraId="4F997745" w14:textId="3325B576" w:rsidR="00134598" w:rsidRPr="005E242C" w:rsidRDefault="00134598" w:rsidP="005E242C">
            <w:pPr>
              <w:spacing w:after="0"/>
              <w:jc w:val="right"/>
              <w:rPr>
                <w:sz w:val="20"/>
                <w:rPrChange w:id="5195" w:author="Steve Barbeaux" w:date="2022-10-10T12:08:00Z">
                  <w:rPr>
                    <w:sz w:val="18"/>
                    <w:szCs w:val="18"/>
                  </w:rPr>
                </w:rPrChange>
              </w:rPr>
              <w:pPrChange w:id="5196" w:author="Steve Barbeaux" w:date="2022-10-10T12:08:00Z">
                <w:pPr>
                  <w:spacing w:after="0"/>
                  <w:jc w:val="right"/>
                </w:pPr>
              </w:pPrChange>
            </w:pPr>
            <w:ins w:id="5197" w:author="Steve Barbeaux" w:date="2022-10-10T12:07:00Z">
              <w:r w:rsidRPr="005E242C">
                <w:rPr>
                  <w:sz w:val="20"/>
                  <w:rPrChange w:id="5198" w:author="Steve Barbeaux" w:date="2022-10-10T12:08:00Z">
                    <w:rPr/>
                  </w:rPrChange>
                </w:rPr>
                <w:t xml:space="preserve"> 738,302 </w:t>
              </w:r>
            </w:ins>
            <w:del w:id="5199" w:author="Steve Barbeaux" w:date="2022-10-10T11:58:00Z">
              <w:r w:rsidRPr="005E242C" w:rsidDel="00134598">
                <w:rPr>
                  <w:sz w:val="20"/>
                  <w:rPrChange w:id="5200" w:author="Steve Barbeaux" w:date="2022-10-10T12:08:00Z">
                    <w:rPr>
                      <w:sz w:val="18"/>
                      <w:szCs w:val="18"/>
                    </w:rPr>
                  </w:rPrChange>
                </w:rPr>
                <w:delText xml:space="preserve">827,090 </w:delText>
              </w:r>
            </w:del>
          </w:p>
        </w:tc>
        <w:tc>
          <w:tcPr>
            <w:tcW w:w="601" w:type="pct"/>
            <w:tcBorders>
              <w:top w:val="nil"/>
              <w:left w:val="nil"/>
              <w:bottom w:val="nil"/>
              <w:right w:val="nil"/>
            </w:tcBorders>
            <w:shd w:val="clear" w:color="auto" w:fill="FFFFFF" w:themeFill="background1"/>
            <w:noWrap/>
            <w:vAlign w:val="bottom"/>
            <w:tcPrChange w:id="5201" w:author="Steve Barbeaux" w:date="2022-10-10T12:08:00Z">
              <w:tcPr>
                <w:tcW w:w="600" w:type="pct"/>
                <w:gridSpan w:val="4"/>
                <w:tcBorders>
                  <w:top w:val="nil"/>
                  <w:left w:val="nil"/>
                  <w:bottom w:val="nil"/>
                  <w:right w:val="nil"/>
                </w:tcBorders>
                <w:shd w:val="clear" w:color="auto" w:fill="FFFFFF" w:themeFill="background1"/>
                <w:noWrap/>
              </w:tcPr>
            </w:tcPrChange>
          </w:tcPr>
          <w:p w14:paraId="4D81787E" w14:textId="48AF473C" w:rsidR="00134598" w:rsidRPr="005E242C" w:rsidRDefault="00134598" w:rsidP="005E242C">
            <w:pPr>
              <w:spacing w:after="0"/>
              <w:jc w:val="right"/>
              <w:rPr>
                <w:sz w:val="20"/>
                <w:rPrChange w:id="5202" w:author="Steve Barbeaux" w:date="2022-10-10T12:08:00Z">
                  <w:rPr>
                    <w:sz w:val="18"/>
                    <w:szCs w:val="18"/>
                  </w:rPr>
                </w:rPrChange>
              </w:rPr>
              <w:pPrChange w:id="5203" w:author="Steve Barbeaux" w:date="2022-10-10T12:08:00Z">
                <w:pPr>
                  <w:spacing w:after="0"/>
                  <w:jc w:val="right"/>
                </w:pPr>
              </w:pPrChange>
            </w:pPr>
            <w:ins w:id="5204" w:author="Steve Barbeaux" w:date="2022-10-10T12:07:00Z">
              <w:r w:rsidRPr="005E242C">
                <w:rPr>
                  <w:sz w:val="20"/>
                  <w:rPrChange w:id="5205" w:author="Steve Barbeaux" w:date="2022-10-10T12:08:00Z">
                    <w:rPr/>
                  </w:rPrChange>
                </w:rPr>
                <w:t xml:space="preserve"> 1,008,576 </w:t>
              </w:r>
            </w:ins>
            <w:del w:id="5206" w:author="Steve Barbeaux" w:date="2022-10-10T11:58:00Z">
              <w:r w:rsidRPr="005E242C" w:rsidDel="00134598">
                <w:rPr>
                  <w:sz w:val="20"/>
                  <w:rPrChange w:id="5207" w:author="Steve Barbeaux" w:date="2022-10-10T12:08:00Z">
                    <w:rPr>
                      <w:sz w:val="18"/>
                      <w:szCs w:val="18"/>
                    </w:rPr>
                  </w:rPrChange>
                </w:rPr>
                <w:delText xml:space="preserve"> 1,094,360 </w:delText>
              </w:r>
            </w:del>
          </w:p>
        </w:tc>
        <w:tc>
          <w:tcPr>
            <w:tcW w:w="153" w:type="pct"/>
            <w:tcBorders>
              <w:top w:val="nil"/>
              <w:left w:val="nil"/>
              <w:bottom w:val="nil"/>
              <w:right w:val="nil"/>
            </w:tcBorders>
            <w:shd w:val="clear" w:color="auto" w:fill="F2F2F2" w:themeFill="background1" w:themeFillShade="F2"/>
            <w:noWrap/>
            <w:vAlign w:val="bottom"/>
            <w:tcPrChange w:id="5208" w:author="Steve Barbeaux" w:date="2022-10-10T12:08:00Z">
              <w:tcPr>
                <w:tcW w:w="153" w:type="pct"/>
                <w:gridSpan w:val="4"/>
                <w:tcBorders>
                  <w:top w:val="nil"/>
                  <w:left w:val="nil"/>
                  <w:bottom w:val="nil"/>
                  <w:right w:val="nil"/>
                </w:tcBorders>
                <w:shd w:val="clear" w:color="auto" w:fill="F2F2F2" w:themeFill="background1" w:themeFillShade="F2"/>
                <w:noWrap/>
                <w:vAlign w:val="bottom"/>
              </w:tcPr>
            </w:tcPrChange>
          </w:tcPr>
          <w:p w14:paraId="7AF85F39" w14:textId="77777777" w:rsidR="00134598" w:rsidRPr="005E242C" w:rsidRDefault="00134598" w:rsidP="005E242C">
            <w:pPr>
              <w:spacing w:after="0"/>
              <w:jc w:val="right"/>
              <w:rPr>
                <w:sz w:val="18"/>
                <w:szCs w:val="18"/>
                <w:rPrChange w:id="5209" w:author="Steve Barbeaux" w:date="2022-10-10T12:08:00Z">
                  <w:rPr>
                    <w:sz w:val="18"/>
                    <w:szCs w:val="18"/>
                  </w:rPr>
                </w:rPrChange>
              </w:rPr>
              <w:pPrChange w:id="5210"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5211" w:author="Steve Barbeaux" w:date="2022-10-10T12:08:00Z">
              <w:tcPr>
                <w:tcW w:w="450" w:type="pct"/>
                <w:gridSpan w:val="3"/>
                <w:tcBorders>
                  <w:top w:val="nil"/>
                  <w:left w:val="nil"/>
                  <w:bottom w:val="nil"/>
                  <w:right w:val="nil"/>
                </w:tcBorders>
                <w:shd w:val="clear" w:color="auto" w:fill="FFFFFF" w:themeFill="background1"/>
              </w:tcPr>
            </w:tcPrChange>
          </w:tcPr>
          <w:p w14:paraId="256A0BAA" w14:textId="6C367C6F" w:rsidR="00134598" w:rsidRPr="005E242C" w:rsidRDefault="00134598" w:rsidP="005E242C">
            <w:pPr>
              <w:spacing w:after="0"/>
              <w:jc w:val="right"/>
              <w:rPr>
                <w:color w:val="A6A6A6" w:themeColor="background1" w:themeShade="A6"/>
                <w:sz w:val="18"/>
                <w:szCs w:val="18"/>
                <w:rPrChange w:id="5212" w:author="Steve Barbeaux" w:date="2022-10-10T12:09:00Z">
                  <w:rPr>
                    <w:color w:val="A6A6A6" w:themeColor="background1" w:themeShade="A6"/>
                    <w:sz w:val="18"/>
                    <w:szCs w:val="18"/>
                  </w:rPr>
                </w:rPrChange>
              </w:rPr>
              <w:pPrChange w:id="5213" w:author="Steve Barbeaux" w:date="2022-10-10T12:08:00Z">
                <w:pPr>
                  <w:spacing w:after="0"/>
                  <w:jc w:val="right"/>
                </w:pPr>
              </w:pPrChange>
            </w:pPr>
            <w:ins w:id="5214" w:author="Steve Barbeaux" w:date="2022-10-10T12:00:00Z">
              <w:r w:rsidRPr="005E242C">
                <w:rPr>
                  <w:color w:val="A6A6A6" w:themeColor="background1" w:themeShade="A6"/>
                  <w:sz w:val="18"/>
                  <w:szCs w:val="18"/>
                  <w:rPrChange w:id="5215" w:author="Steve Barbeaux" w:date="2022-10-10T12:09:00Z">
                    <w:rPr>
                      <w:sz w:val="18"/>
                      <w:szCs w:val="18"/>
                    </w:rPr>
                  </w:rPrChange>
                </w:rPr>
                <w:t xml:space="preserve">295,384 </w:t>
              </w:r>
            </w:ins>
            <w:del w:id="5216" w:author="Steve Barbeaux" w:date="2022-10-10T12:00:00Z">
              <w:r w:rsidRPr="005E242C" w:rsidDel="00632043">
                <w:rPr>
                  <w:color w:val="A6A6A6" w:themeColor="background1" w:themeShade="A6"/>
                  <w:sz w:val="18"/>
                  <w:szCs w:val="18"/>
                  <w:rPrChange w:id="5217" w:author="Steve Barbeaux" w:date="2022-10-10T12:09:00Z">
                    <w:rPr>
                      <w:color w:val="A6A6A6" w:themeColor="background1" w:themeShade="A6"/>
                      <w:sz w:val="18"/>
                      <w:szCs w:val="18"/>
                    </w:rPr>
                  </w:rPrChange>
                </w:rPr>
                <w:delText xml:space="preserve">292,579 </w:delText>
              </w:r>
            </w:del>
          </w:p>
        </w:tc>
        <w:tc>
          <w:tcPr>
            <w:tcW w:w="549" w:type="pct"/>
            <w:tcBorders>
              <w:top w:val="nil"/>
              <w:left w:val="nil"/>
              <w:bottom w:val="nil"/>
              <w:right w:val="nil"/>
            </w:tcBorders>
            <w:shd w:val="clear" w:color="auto" w:fill="FFFFFF" w:themeFill="background1"/>
            <w:noWrap/>
            <w:vAlign w:val="bottom"/>
            <w:tcPrChange w:id="5218" w:author="Steve Barbeaux" w:date="2022-10-10T12:08:00Z">
              <w:tcPr>
                <w:tcW w:w="549" w:type="pct"/>
                <w:gridSpan w:val="3"/>
                <w:tcBorders>
                  <w:top w:val="nil"/>
                  <w:left w:val="nil"/>
                  <w:bottom w:val="nil"/>
                  <w:right w:val="nil"/>
                </w:tcBorders>
                <w:shd w:val="clear" w:color="auto" w:fill="FFFFFF" w:themeFill="background1"/>
                <w:noWrap/>
              </w:tcPr>
            </w:tcPrChange>
          </w:tcPr>
          <w:p w14:paraId="704E3945" w14:textId="707329AF" w:rsidR="00134598" w:rsidRPr="005E242C" w:rsidRDefault="00134598" w:rsidP="005E242C">
            <w:pPr>
              <w:spacing w:after="0"/>
              <w:jc w:val="right"/>
              <w:rPr>
                <w:sz w:val="20"/>
                <w:rPrChange w:id="5219" w:author="Steve Barbeaux" w:date="2022-10-10T12:08:00Z">
                  <w:rPr>
                    <w:sz w:val="18"/>
                    <w:szCs w:val="18"/>
                  </w:rPr>
                </w:rPrChange>
              </w:rPr>
              <w:pPrChange w:id="5220" w:author="Steve Barbeaux" w:date="2022-10-10T12:08:00Z">
                <w:pPr>
                  <w:spacing w:after="0"/>
                  <w:jc w:val="right"/>
                </w:pPr>
              </w:pPrChange>
            </w:pPr>
            <w:ins w:id="5221" w:author="Steve Barbeaux" w:date="2022-10-10T12:03:00Z">
              <w:r w:rsidRPr="005E242C">
                <w:rPr>
                  <w:sz w:val="20"/>
                  <w:rPrChange w:id="5222" w:author="Steve Barbeaux" w:date="2022-10-10T12:08:00Z">
                    <w:rPr/>
                  </w:rPrChange>
                </w:rPr>
                <w:t xml:space="preserve">268,076 </w:t>
              </w:r>
            </w:ins>
            <w:del w:id="5223" w:author="Steve Barbeaux" w:date="2022-10-10T12:00:00Z">
              <w:r w:rsidRPr="005E242C" w:rsidDel="00134598">
                <w:rPr>
                  <w:sz w:val="20"/>
                  <w:rPrChange w:id="5224" w:author="Steve Barbeaux" w:date="2022-10-10T12:08:00Z">
                    <w:rPr>
                      <w:sz w:val="18"/>
                      <w:szCs w:val="18"/>
                    </w:rPr>
                  </w:rPrChange>
                </w:rPr>
                <w:delText xml:space="preserve">295,384 </w:delText>
              </w:r>
            </w:del>
          </w:p>
        </w:tc>
        <w:tc>
          <w:tcPr>
            <w:tcW w:w="648" w:type="pct"/>
            <w:tcBorders>
              <w:top w:val="nil"/>
              <w:left w:val="nil"/>
              <w:bottom w:val="nil"/>
              <w:right w:val="nil"/>
            </w:tcBorders>
            <w:shd w:val="clear" w:color="auto" w:fill="FFFFFF" w:themeFill="background1"/>
            <w:vAlign w:val="bottom"/>
            <w:tcPrChange w:id="5225" w:author="Steve Barbeaux" w:date="2022-10-10T12:08:00Z">
              <w:tcPr>
                <w:tcW w:w="648" w:type="pct"/>
                <w:gridSpan w:val="3"/>
                <w:tcBorders>
                  <w:top w:val="nil"/>
                  <w:left w:val="nil"/>
                  <w:bottom w:val="nil"/>
                  <w:right w:val="nil"/>
                </w:tcBorders>
                <w:shd w:val="clear" w:color="auto" w:fill="FFFFFF" w:themeFill="background1"/>
              </w:tcPr>
            </w:tcPrChange>
          </w:tcPr>
          <w:p w14:paraId="03F7F4F8" w14:textId="3FBDD82A" w:rsidR="00134598" w:rsidRPr="005E242C" w:rsidRDefault="00134598" w:rsidP="005E242C">
            <w:pPr>
              <w:spacing w:after="0"/>
              <w:jc w:val="right"/>
              <w:rPr>
                <w:sz w:val="20"/>
                <w:rPrChange w:id="5226" w:author="Steve Barbeaux" w:date="2022-10-10T12:08:00Z">
                  <w:rPr>
                    <w:sz w:val="18"/>
                    <w:szCs w:val="18"/>
                  </w:rPr>
                </w:rPrChange>
              </w:rPr>
              <w:pPrChange w:id="5227" w:author="Steve Barbeaux" w:date="2022-10-10T12:08:00Z">
                <w:pPr>
                  <w:spacing w:after="0"/>
                  <w:jc w:val="right"/>
                </w:pPr>
              </w:pPrChange>
            </w:pPr>
            <w:ins w:id="5228" w:author="Steve Barbeaux" w:date="2022-10-10T12:03:00Z">
              <w:r w:rsidRPr="005E242C">
                <w:rPr>
                  <w:sz w:val="20"/>
                  <w:rPrChange w:id="5229" w:author="Steve Barbeaux" w:date="2022-10-10T12:08:00Z">
                    <w:rPr/>
                  </w:rPrChange>
                </w:rPr>
                <w:t xml:space="preserve"> 223,919 </w:t>
              </w:r>
            </w:ins>
            <w:del w:id="5230" w:author="Steve Barbeaux" w:date="2022-10-10T12:00:00Z">
              <w:r w:rsidRPr="005E242C" w:rsidDel="00134598">
                <w:rPr>
                  <w:sz w:val="20"/>
                  <w:rPrChange w:id="5231" w:author="Steve Barbeaux" w:date="2022-10-10T12:08:00Z">
                    <w:rPr>
                      <w:sz w:val="18"/>
                      <w:szCs w:val="18"/>
                    </w:rPr>
                  </w:rPrChange>
                </w:rPr>
                <w:delText xml:space="preserve">253,511 </w:delText>
              </w:r>
            </w:del>
          </w:p>
        </w:tc>
        <w:tc>
          <w:tcPr>
            <w:tcW w:w="549" w:type="pct"/>
            <w:tcBorders>
              <w:top w:val="nil"/>
              <w:left w:val="nil"/>
              <w:bottom w:val="nil"/>
              <w:right w:val="nil"/>
            </w:tcBorders>
            <w:shd w:val="clear" w:color="auto" w:fill="FFFFFF" w:themeFill="background1"/>
            <w:vAlign w:val="bottom"/>
            <w:tcPrChange w:id="5232" w:author="Steve Barbeaux" w:date="2022-10-10T12:08:00Z">
              <w:tcPr>
                <w:tcW w:w="550" w:type="pct"/>
                <w:gridSpan w:val="3"/>
                <w:tcBorders>
                  <w:top w:val="nil"/>
                  <w:left w:val="nil"/>
                  <w:bottom w:val="nil"/>
                  <w:right w:val="nil"/>
                </w:tcBorders>
                <w:shd w:val="clear" w:color="auto" w:fill="FFFFFF" w:themeFill="background1"/>
              </w:tcPr>
            </w:tcPrChange>
          </w:tcPr>
          <w:p w14:paraId="5A7D8CF5" w14:textId="711A9454" w:rsidR="00134598" w:rsidRPr="005E242C" w:rsidRDefault="00134598" w:rsidP="005E242C">
            <w:pPr>
              <w:spacing w:after="0"/>
              <w:jc w:val="right"/>
              <w:rPr>
                <w:sz w:val="20"/>
                <w:rPrChange w:id="5233" w:author="Steve Barbeaux" w:date="2022-10-10T12:08:00Z">
                  <w:rPr>
                    <w:sz w:val="18"/>
                    <w:szCs w:val="18"/>
                  </w:rPr>
                </w:rPrChange>
              </w:rPr>
              <w:pPrChange w:id="5234" w:author="Steve Barbeaux" w:date="2022-10-10T12:08:00Z">
                <w:pPr>
                  <w:spacing w:after="0"/>
                  <w:jc w:val="right"/>
                </w:pPr>
              </w:pPrChange>
            </w:pPr>
            <w:ins w:id="5235" w:author="Steve Barbeaux" w:date="2022-10-10T12:03:00Z">
              <w:r w:rsidRPr="005E242C">
                <w:rPr>
                  <w:sz w:val="20"/>
                  <w:rPrChange w:id="5236" w:author="Steve Barbeaux" w:date="2022-10-10T12:08:00Z">
                    <w:rPr/>
                  </w:rPrChange>
                </w:rPr>
                <w:t xml:space="preserve"> 320,940 </w:t>
              </w:r>
            </w:ins>
            <w:del w:id="5237" w:author="Steve Barbeaux" w:date="2022-10-10T12:00:00Z">
              <w:r w:rsidRPr="005E242C" w:rsidDel="00134598">
                <w:rPr>
                  <w:sz w:val="20"/>
                  <w:rPrChange w:id="5238" w:author="Steve Barbeaux" w:date="2022-10-10T12:08:00Z">
                    <w:rPr>
                      <w:sz w:val="18"/>
                      <w:szCs w:val="18"/>
                    </w:rPr>
                  </w:rPrChange>
                </w:rPr>
                <w:delText xml:space="preserve">344,174 </w:delText>
              </w:r>
            </w:del>
          </w:p>
        </w:tc>
      </w:tr>
      <w:tr w:rsidR="00134598" w:rsidRPr="00FA0F7A" w14:paraId="1EE8FEC6" w14:textId="77777777" w:rsidTr="005E242C">
        <w:tblPrEx>
          <w:tblPrExChange w:id="5239" w:author="Steve Barbeaux" w:date="2022-10-10T12:08:00Z">
            <w:tblPrEx>
              <w:tblW w:w="4808" w:type="pct"/>
            </w:tblPrEx>
          </w:tblPrExChange>
        </w:tblPrEx>
        <w:trPr>
          <w:jc w:val="center"/>
          <w:trPrChange w:id="5240" w:author="Steve Barbeaux" w:date="2022-10-10T12:08:00Z">
            <w:trPr>
              <w:jc w:val="center"/>
            </w:trPr>
          </w:trPrChange>
        </w:trPr>
        <w:tc>
          <w:tcPr>
            <w:tcW w:w="352" w:type="pct"/>
            <w:tcBorders>
              <w:top w:val="nil"/>
              <w:left w:val="nil"/>
              <w:bottom w:val="nil"/>
            </w:tcBorders>
            <w:shd w:val="clear" w:color="auto" w:fill="FFFFFF" w:themeFill="background1"/>
            <w:noWrap/>
            <w:vAlign w:val="bottom"/>
            <w:tcPrChange w:id="5241" w:author="Steve Barbeaux" w:date="2022-10-10T12:08:00Z">
              <w:tcPr>
                <w:tcW w:w="352" w:type="pct"/>
                <w:gridSpan w:val="3"/>
                <w:tcBorders>
                  <w:top w:val="nil"/>
                  <w:left w:val="nil"/>
                  <w:bottom w:val="nil"/>
                </w:tcBorders>
                <w:shd w:val="clear" w:color="auto" w:fill="FFFFFF" w:themeFill="background1"/>
                <w:noWrap/>
                <w:vAlign w:val="bottom"/>
              </w:tcPr>
            </w:tcPrChange>
          </w:tcPr>
          <w:p w14:paraId="0AC4F1E4" w14:textId="77777777" w:rsidR="00134598" w:rsidRPr="005E242C" w:rsidRDefault="00134598" w:rsidP="005E242C">
            <w:pPr>
              <w:spacing w:after="0"/>
              <w:jc w:val="right"/>
              <w:rPr>
                <w:sz w:val="18"/>
                <w:szCs w:val="18"/>
                <w:rPrChange w:id="5242" w:author="Steve Barbeaux" w:date="2022-10-10T12:08:00Z">
                  <w:rPr>
                    <w:sz w:val="18"/>
                    <w:szCs w:val="18"/>
                  </w:rPr>
                </w:rPrChange>
              </w:rPr>
              <w:pPrChange w:id="5243" w:author="Steve Barbeaux" w:date="2022-10-10T12:08:00Z">
                <w:pPr>
                  <w:spacing w:after="0"/>
                  <w:jc w:val="right"/>
                </w:pPr>
              </w:pPrChange>
            </w:pPr>
            <w:r w:rsidRPr="005E242C">
              <w:rPr>
                <w:sz w:val="18"/>
                <w:szCs w:val="18"/>
                <w:rPrChange w:id="5244" w:author="Steve Barbeaux" w:date="2022-10-10T12:08:00Z">
                  <w:rPr>
                    <w:sz w:val="18"/>
                    <w:szCs w:val="18"/>
                  </w:rPr>
                </w:rPrChange>
              </w:rPr>
              <w:t>1987</w:t>
            </w:r>
          </w:p>
        </w:tc>
        <w:tc>
          <w:tcPr>
            <w:tcW w:w="550" w:type="pct"/>
            <w:shd w:val="clear" w:color="auto" w:fill="FFFFFF" w:themeFill="background1"/>
            <w:vAlign w:val="bottom"/>
            <w:tcPrChange w:id="5245" w:author="Steve Barbeaux" w:date="2022-10-10T12:08:00Z">
              <w:tcPr>
                <w:tcW w:w="550" w:type="pct"/>
                <w:gridSpan w:val="3"/>
                <w:shd w:val="clear" w:color="auto" w:fill="FFFFFF" w:themeFill="background1"/>
              </w:tcPr>
            </w:tcPrChange>
          </w:tcPr>
          <w:p w14:paraId="40807246" w14:textId="38122DFD" w:rsidR="00134598" w:rsidRPr="005E242C" w:rsidRDefault="00134598" w:rsidP="005E242C">
            <w:pPr>
              <w:spacing w:after="0"/>
              <w:jc w:val="right"/>
              <w:rPr>
                <w:color w:val="A6A6A6" w:themeColor="background1" w:themeShade="A6"/>
                <w:sz w:val="18"/>
                <w:szCs w:val="18"/>
                <w:rPrChange w:id="5246" w:author="Steve Barbeaux" w:date="2022-10-10T12:09:00Z">
                  <w:rPr>
                    <w:color w:val="A6A6A6" w:themeColor="background1" w:themeShade="A6"/>
                    <w:sz w:val="18"/>
                    <w:szCs w:val="18"/>
                  </w:rPr>
                </w:rPrChange>
              </w:rPr>
              <w:pPrChange w:id="5247" w:author="Steve Barbeaux" w:date="2022-10-10T12:08:00Z">
                <w:pPr>
                  <w:spacing w:after="0"/>
                  <w:jc w:val="center"/>
                </w:pPr>
              </w:pPrChange>
            </w:pPr>
            <w:ins w:id="5248" w:author="Steve Barbeaux" w:date="2022-10-10T11:57:00Z">
              <w:r w:rsidRPr="005E242C">
                <w:rPr>
                  <w:color w:val="A6A6A6" w:themeColor="background1" w:themeShade="A6"/>
                  <w:sz w:val="18"/>
                  <w:szCs w:val="18"/>
                  <w:rPrChange w:id="5249" w:author="Steve Barbeaux" w:date="2022-10-10T12:09:00Z">
                    <w:rPr>
                      <w:sz w:val="18"/>
                      <w:szCs w:val="18"/>
                    </w:rPr>
                  </w:rPrChange>
                </w:rPr>
                <w:t xml:space="preserve"> 936,706 </w:t>
              </w:r>
            </w:ins>
            <w:del w:id="5250" w:author="Steve Barbeaux" w:date="2022-10-10T11:57:00Z">
              <w:r w:rsidRPr="005E242C" w:rsidDel="00715DAC">
                <w:rPr>
                  <w:color w:val="A6A6A6" w:themeColor="background1" w:themeShade="A6"/>
                  <w:sz w:val="18"/>
                  <w:szCs w:val="18"/>
                  <w:rPrChange w:id="5251" w:author="Steve Barbeaux" w:date="2022-10-10T12:09:00Z">
                    <w:rPr>
                      <w:color w:val="A6A6A6" w:themeColor="background1" w:themeShade="A6"/>
                      <w:sz w:val="18"/>
                      <w:szCs w:val="18"/>
                    </w:rPr>
                  </w:rPrChange>
                </w:rPr>
                <w:delText xml:space="preserve">918,188 </w:delText>
              </w:r>
            </w:del>
          </w:p>
        </w:tc>
        <w:tc>
          <w:tcPr>
            <w:tcW w:w="598" w:type="pct"/>
            <w:gridSpan w:val="3"/>
            <w:tcBorders>
              <w:top w:val="nil"/>
              <w:left w:val="nil"/>
              <w:bottom w:val="nil"/>
              <w:right w:val="nil"/>
            </w:tcBorders>
            <w:shd w:val="clear" w:color="auto" w:fill="FFFFFF" w:themeFill="background1"/>
            <w:noWrap/>
            <w:vAlign w:val="bottom"/>
            <w:tcPrChange w:id="5252" w:author="Steve Barbeaux" w:date="2022-10-10T12:08:00Z">
              <w:tcPr>
                <w:tcW w:w="598" w:type="pct"/>
                <w:gridSpan w:val="7"/>
                <w:tcBorders>
                  <w:top w:val="nil"/>
                  <w:left w:val="nil"/>
                  <w:bottom w:val="nil"/>
                  <w:right w:val="nil"/>
                </w:tcBorders>
                <w:shd w:val="clear" w:color="auto" w:fill="FFFFFF" w:themeFill="background1"/>
                <w:noWrap/>
              </w:tcPr>
            </w:tcPrChange>
          </w:tcPr>
          <w:p w14:paraId="1AACB4FC" w14:textId="20D76699" w:rsidR="00134598" w:rsidRPr="005E242C" w:rsidRDefault="00134598" w:rsidP="005E242C">
            <w:pPr>
              <w:spacing w:after="0"/>
              <w:jc w:val="right"/>
              <w:rPr>
                <w:sz w:val="20"/>
                <w:rPrChange w:id="5253" w:author="Steve Barbeaux" w:date="2022-10-10T12:08:00Z">
                  <w:rPr>
                    <w:sz w:val="18"/>
                    <w:szCs w:val="18"/>
                  </w:rPr>
                </w:rPrChange>
              </w:rPr>
              <w:pPrChange w:id="5254" w:author="Steve Barbeaux" w:date="2022-10-10T12:08:00Z">
                <w:pPr>
                  <w:spacing w:after="0"/>
                  <w:jc w:val="right"/>
                </w:pPr>
              </w:pPrChange>
            </w:pPr>
            <w:ins w:id="5255" w:author="Steve Barbeaux" w:date="2022-10-10T12:07:00Z">
              <w:r w:rsidRPr="005E242C">
                <w:rPr>
                  <w:sz w:val="20"/>
                  <w:rPrChange w:id="5256" w:author="Steve Barbeaux" w:date="2022-10-10T12:08:00Z">
                    <w:rPr/>
                  </w:rPrChange>
                </w:rPr>
                <w:t xml:space="preserve"> 851,240 </w:t>
              </w:r>
            </w:ins>
            <w:del w:id="5257" w:author="Steve Barbeaux" w:date="2022-10-10T12:07:00Z">
              <w:r w:rsidRPr="005E242C" w:rsidDel="00A77079">
                <w:rPr>
                  <w:sz w:val="20"/>
                  <w:rPrChange w:id="5258" w:author="Steve Barbeaux" w:date="2022-10-10T12:08:00Z">
                    <w:rPr>
                      <w:sz w:val="18"/>
                      <w:szCs w:val="18"/>
                    </w:rPr>
                  </w:rPrChange>
                </w:rPr>
                <w:delText xml:space="preserve"> </w:delText>
              </w:r>
            </w:del>
            <w:del w:id="5259" w:author="Steve Barbeaux" w:date="2022-10-10T11:59:00Z">
              <w:r w:rsidRPr="005E242C" w:rsidDel="00134598">
                <w:rPr>
                  <w:sz w:val="20"/>
                  <w:rPrChange w:id="5260" w:author="Steve Barbeaux" w:date="2022-10-10T12:08:00Z">
                    <w:rPr>
                      <w:sz w:val="18"/>
                      <w:szCs w:val="18"/>
                    </w:rPr>
                  </w:rPrChange>
                </w:rPr>
                <w:delText xml:space="preserve">936,706 </w:delText>
              </w:r>
            </w:del>
          </w:p>
        </w:tc>
        <w:tc>
          <w:tcPr>
            <w:tcW w:w="550" w:type="pct"/>
            <w:gridSpan w:val="2"/>
            <w:tcBorders>
              <w:top w:val="nil"/>
              <w:left w:val="nil"/>
              <w:bottom w:val="nil"/>
              <w:right w:val="nil"/>
            </w:tcBorders>
            <w:shd w:val="clear" w:color="auto" w:fill="FFFFFF" w:themeFill="background1"/>
            <w:noWrap/>
            <w:vAlign w:val="bottom"/>
            <w:tcPrChange w:id="5261" w:author="Steve Barbeaux" w:date="2022-10-10T12:08:00Z">
              <w:tcPr>
                <w:tcW w:w="550" w:type="pct"/>
                <w:gridSpan w:val="3"/>
                <w:tcBorders>
                  <w:top w:val="nil"/>
                  <w:left w:val="nil"/>
                  <w:bottom w:val="nil"/>
                  <w:right w:val="nil"/>
                </w:tcBorders>
                <w:shd w:val="clear" w:color="auto" w:fill="FFFFFF" w:themeFill="background1"/>
                <w:noWrap/>
              </w:tcPr>
            </w:tcPrChange>
          </w:tcPr>
          <w:p w14:paraId="6EA7DAF2" w14:textId="0287BD73" w:rsidR="00134598" w:rsidRPr="005E242C" w:rsidRDefault="00134598" w:rsidP="005E242C">
            <w:pPr>
              <w:spacing w:after="0"/>
              <w:jc w:val="right"/>
              <w:rPr>
                <w:sz w:val="20"/>
                <w:rPrChange w:id="5262" w:author="Steve Barbeaux" w:date="2022-10-10T12:08:00Z">
                  <w:rPr>
                    <w:sz w:val="18"/>
                    <w:szCs w:val="18"/>
                  </w:rPr>
                </w:rPrChange>
              </w:rPr>
              <w:pPrChange w:id="5263" w:author="Steve Barbeaux" w:date="2022-10-10T12:08:00Z">
                <w:pPr>
                  <w:spacing w:after="0"/>
                  <w:jc w:val="right"/>
                </w:pPr>
              </w:pPrChange>
            </w:pPr>
            <w:ins w:id="5264" w:author="Steve Barbeaux" w:date="2022-10-10T12:07:00Z">
              <w:r w:rsidRPr="005E242C">
                <w:rPr>
                  <w:sz w:val="20"/>
                  <w:rPrChange w:id="5265" w:author="Steve Barbeaux" w:date="2022-10-10T12:08:00Z">
                    <w:rPr/>
                  </w:rPrChange>
                </w:rPr>
                <w:t xml:space="preserve"> 738,468 </w:t>
              </w:r>
            </w:ins>
            <w:del w:id="5266" w:author="Steve Barbeaux" w:date="2022-10-10T11:58:00Z">
              <w:r w:rsidRPr="005E242C" w:rsidDel="00134598">
                <w:rPr>
                  <w:sz w:val="20"/>
                  <w:rPrChange w:id="5267" w:author="Steve Barbeaux" w:date="2022-10-10T12:08:00Z">
                    <w:rPr>
                      <w:sz w:val="18"/>
                      <w:szCs w:val="18"/>
                    </w:rPr>
                  </w:rPrChange>
                </w:rPr>
                <w:delText xml:space="preserve">823,123 </w:delText>
              </w:r>
            </w:del>
          </w:p>
        </w:tc>
        <w:tc>
          <w:tcPr>
            <w:tcW w:w="601" w:type="pct"/>
            <w:tcBorders>
              <w:top w:val="nil"/>
              <w:left w:val="nil"/>
              <w:bottom w:val="nil"/>
              <w:right w:val="nil"/>
            </w:tcBorders>
            <w:shd w:val="clear" w:color="auto" w:fill="FFFFFF" w:themeFill="background1"/>
            <w:noWrap/>
            <w:vAlign w:val="bottom"/>
            <w:tcPrChange w:id="5268" w:author="Steve Barbeaux" w:date="2022-10-10T12:08:00Z">
              <w:tcPr>
                <w:tcW w:w="601" w:type="pct"/>
                <w:gridSpan w:val="6"/>
                <w:tcBorders>
                  <w:top w:val="nil"/>
                  <w:left w:val="nil"/>
                  <w:bottom w:val="nil"/>
                  <w:right w:val="nil"/>
                </w:tcBorders>
                <w:shd w:val="clear" w:color="auto" w:fill="FFFFFF" w:themeFill="background1"/>
                <w:noWrap/>
              </w:tcPr>
            </w:tcPrChange>
          </w:tcPr>
          <w:p w14:paraId="388766FB" w14:textId="2C7B8B4B" w:rsidR="00134598" w:rsidRPr="005E242C" w:rsidRDefault="00134598" w:rsidP="005E242C">
            <w:pPr>
              <w:spacing w:after="0"/>
              <w:jc w:val="right"/>
              <w:rPr>
                <w:sz w:val="20"/>
                <w:rPrChange w:id="5269" w:author="Steve Barbeaux" w:date="2022-10-10T12:08:00Z">
                  <w:rPr>
                    <w:sz w:val="18"/>
                    <w:szCs w:val="18"/>
                  </w:rPr>
                </w:rPrChange>
              </w:rPr>
              <w:pPrChange w:id="5270" w:author="Steve Barbeaux" w:date="2022-10-10T12:08:00Z">
                <w:pPr>
                  <w:spacing w:after="0"/>
                  <w:jc w:val="right"/>
                </w:pPr>
              </w:pPrChange>
            </w:pPr>
            <w:ins w:id="5271" w:author="Steve Barbeaux" w:date="2022-10-10T12:07:00Z">
              <w:r w:rsidRPr="005E242C">
                <w:rPr>
                  <w:sz w:val="20"/>
                  <w:rPrChange w:id="5272" w:author="Steve Barbeaux" w:date="2022-10-10T12:08:00Z">
                    <w:rPr/>
                  </w:rPrChange>
                </w:rPr>
                <w:t xml:space="preserve"> 981,234 </w:t>
              </w:r>
            </w:ins>
            <w:del w:id="5273" w:author="Steve Barbeaux" w:date="2022-10-10T11:58:00Z">
              <w:r w:rsidRPr="005E242C" w:rsidDel="00134598">
                <w:rPr>
                  <w:sz w:val="20"/>
                  <w:rPrChange w:id="5274" w:author="Steve Barbeaux" w:date="2022-10-10T12:08:00Z">
                    <w:rPr>
                      <w:sz w:val="18"/>
                      <w:szCs w:val="18"/>
                    </w:rPr>
                  </w:rPrChange>
                </w:rPr>
                <w:delText xml:space="preserve"> 1,065,960 </w:delText>
              </w:r>
            </w:del>
          </w:p>
        </w:tc>
        <w:tc>
          <w:tcPr>
            <w:tcW w:w="153" w:type="pct"/>
            <w:tcBorders>
              <w:top w:val="nil"/>
              <w:left w:val="nil"/>
              <w:bottom w:val="nil"/>
              <w:right w:val="nil"/>
            </w:tcBorders>
            <w:shd w:val="clear" w:color="auto" w:fill="F2F2F2" w:themeFill="background1" w:themeFillShade="F2"/>
            <w:noWrap/>
            <w:vAlign w:val="bottom"/>
            <w:tcPrChange w:id="5275" w:author="Steve Barbeaux" w:date="2022-10-10T12:08:00Z">
              <w:tcPr>
                <w:tcW w:w="153" w:type="pct"/>
                <w:gridSpan w:val="4"/>
                <w:tcBorders>
                  <w:top w:val="nil"/>
                  <w:left w:val="nil"/>
                  <w:bottom w:val="nil"/>
                  <w:right w:val="nil"/>
                </w:tcBorders>
                <w:shd w:val="clear" w:color="auto" w:fill="F2F2F2" w:themeFill="background1" w:themeFillShade="F2"/>
                <w:noWrap/>
                <w:vAlign w:val="bottom"/>
              </w:tcPr>
            </w:tcPrChange>
          </w:tcPr>
          <w:p w14:paraId="3D8688C5" w14:textId="77777777" w:rsidR="00134598" w:rsidRPr="005E242C" w:rsidRDefault="00134598" w:rsidP="005E242C">
            <w:pPr>
              <w:spacing w:after="0"/>
              <w:jc w:val="right"/>
              <w:rPr>
                <w:sz w:val="18"/>
                <w:szCs w:val="18"/>
                <w:rPrChange w:id="5276" w:author="Steve Barbeaux" w:date="2022-10-10T12:08:00Z">
                  <w:rPr>
                    <w:sz w:val="18"/>
                    <w:szCs w:val="18"/>
                  </w:rPr>
                </w:rPrChange>
              </w:rPr>
              <w:pPrChange w:id="5277"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5278" w:author="Steve Barbeaux" w:date="2022-10-10T12:08:00Z">
              <w:tcPr>
                <w:tcW w:w="450" w:type="pct"/>
                <w:gridSpan w:val="3"/>
                <w:tcBorders>
                  <w:top w:val="nil"/>
                  <w:left w:val="nil"/>
                  <w:bottom w:val="nil"/>
                  <w:right w:val="nil"/>
                </w:tcBorders>
                <w:shd w:val="clear" w:color="auto" w:fill="FFFFFF" w:themeFill="background1"/>
              </w:tcPr>
            </w:tcPrChange>
          </w:tcPr>
          <w:p w14:paraId="6D39C262" w14:textId="0E896B46" w:rsidR="00134598" w:rsidRPr="005E242C" w:rsidRDefault="00134598" w:rsidP="005E242C">
            <w:pPr>
              <w:spacing w:after="0"/>
              <w:jc w:val="right"/>
              <w:rPr>
                <w:color w:val="A6A6A6" w:themeColor="background1" w:themeShade="A6"/>
                <w:sz w:val="18"/>
                <w:szCs w:val="18"/>
                <w:rPrChange w:id="5279" w:author="Steve Barbeaux" w:date="2022-10-10T12:09:00Z">
                  <w:rPr>
                    <w:color w:val="A6A6A6" w:themeColor="background1" w:themeShade="A6"/>
                    <w:sz w:val="18"/>
                    <w:szCs w:val="18"/>
                  </w:rPr>
                </w:rPrChange>
              </w:rPr>
              <w:pPrChange w:id="5280" w:author="Steve Barbeaux" w:date="2022-10-10T12:08:00Z">
                <w:pPr>
                  <w:spacing w:after="0"/>
                  <w:jc w:val="right"/>
                </w:pPr>
              </w:pPrChange>
            </w:pPr>
            <w:ins w:id="5281" w:author="Steve Barbeaux" w:date="2022-10-10T12:00:00Z">
              <w:r w:rsidRPr="005E242C">
                <w:rPr>
                  <w:color w:val="A6A6A6" w:themeColor="background1" w:themeShade="A6"/>
                  <w:sz w:val="18"/>
                  <w:szCs w:val="18"/>
                  <w:rPrChange w:id="5282" w:author="Steve Barbeaux" w:date="2022-10-10T12:09:00Z">
                    <w:rPr>
                      <w:sz w:val="18"/>
                      <w:szCs w:val="18"/>
                    </w:rPr>
                  </w:rPrChange>
                </w:rPr>
                <w:t xml:space="preserve">312,537 </w:t>
              </w:r>
            </w:ins>
            <w:del w:id="5283" w:author="Steve Barbeaux" w:date="2022-10-10T12:00:00Z">
              <w:r w:rsidRPr="005E242C" w:rsidDel="00632043">
                <w:rPr>
                  <w:color w:val="A6A6A6" w:themeColor="background1" w:themeShade="A6"/>
                  <w:sz w:val="18"/>
                  <w:szCs w:val="18"/>
                  <w:rPrChange w:id="5284" w:author="Steve Barbeaux" w:date="2022-10-10T12:09:00Z">
                    <w:rPr>
                      <w:color w:val="A6A6A6" w:themeColor="background1" w:themeShade="A6"/>
                      <w:sz w:val="18"/>
                      <w:szCs w:val="18"/>
                    </w:rPr>
                  </w:rPrChange>
                </w:rPr>
                <w:delText xml:space="preserve">310,674 </w:delText>
              </w:r>
            </w:del>
          </w:p>
        </w:tc>
        <w:tc>
          <w:tcPr>
            <w:tcW w:w="549" w:type="pct"/>
            <w:tcBorders>
              <w:top w:val="nil"/>
              <w:left w:val="nil"/>
              <w:bottom w:val="nil"/>
              <w:right w:val="nil"/>
            </w:tcBorders>
            <w:shd w:val="clear" w:color="auto" w:fill="FFFFFF" w:themeFill="background1"/>
            <w:noWrap/>
            <w:vAlign w:val="bottom"/>
            <w:tcPrChange w:id="5285" w:author="Steve Barbeaux" w:date="2022-10-10T12:08:00Z">
              <w:tcPr>
                <w:tcW w:w="549" w:type="pct"/>
                <w:gridSpan w:val="3"/>
                <w:tcBorders>
                  <w:top w:val="nil"/>
                  <w:left w:val="nil"/>
                  <w:bottom w:val="nil"/>
                  <w:right w:val="nil"/>
                </w:tcBorders>
                <w:shd w:val="clear" w:color="auto" w:fill="FFFFFF" w:themeFill="background1"/>
                <w:noWrap/>
              </w:tcPr>
            </w:tcPrChange>
          </w:tcPr>
          <w:p w14:paraId="5BE31B1E" w14:textId="0466A276" w:rsidR="00134598" w:rsidRPr="005E242C" w:rsidRDefault="00134598" w:rsidP="005E242C">
            <w:pPr>
              <w:spacing w:after="0"/>
              <w:jc w:val="right"/>
              <w:rPr>
                <w:sz w:val="20"/>
                <w:rPrChange w:id="5286" w:author="Steve Barbeaux" w:date="2022-10-10T12:08:00Z">
                  <w:rPr>
                    <w:sz w:val="18"/>
                    <w:szCs w:val="18"/>
                  </w:rPr>
                </w:rPrChange>
              </w:rPr>
              <w:pPrChange w:id="5287" w:author="Steve Barbeaux" w:date="2022-10-10T12:08:00Z">
                <w:pPr>
                  <w:spacing w:after="0"/>
                  <w:jc w:val="right"/>
                </w:pPr>
              </w:pPrChange>
            </w:pPr>
            <w:ins w:id="5288" w:author="Steve Barbeaux" w:date="2022-10-10T12:03:00Z">
              <w:r w:rsidRPr="005E242C">
                <w:rPr>
                  <w:sz w:val="20"/>
                  <w:rPrChange w:id="5289" w:author="Steve Barbeaux" w:date="2022-10-10T12:08:00Z">
                    <w:rPr/>
                  </w:rPrChange>
                </w:rPr>
                <w:t xml:space="preserve">287,343 </w:t>
              </w:r>
            </w:ins>
            <w:del w:id="5290" w:author="Steve Barbeaux" w:date="2022-10-10T12:00:00Z">
              <w:r w:rsidRPr="005E242C" w:rsidDel="00134598">
                <w:rPr>
                  <w:sz w:val="20"/>
                  <w:rPrChange w:id="5291" w:author="Steve Barbeaux" w:date="2022-10-10T12:08:00Z">
                    <w:rPr>
                      <w:sz w:val="18"/>
                      <w:szCs w:val="18"/>
                    </w:rPr>
                  </w:rPrChange>
                </w:rPr>
                <w:delText xml:space="preserve">312,537 </w:delText>
              </w:r>
            </w:del>
          </w:p>
        </w:tc>
        <w:tc>
          <w:tcPr>
            <w:tcW w:w="648" w:type="pct"/>
            <w:tcBorders>
              <w:top w:val="nil"/>
              <w:left w:val="nil"/>
              <w:bottom w:val="nil"/>
              <w:right w:val="nil"/>
            </w:tcBorders>
            <w:shd w:val="clear" w:color="auto" w:fill="FFFFFF" w:themeFill="background1"/>
            <w:vAlign w:val="bottom"/>
            <w:tcPrChange w:id="5292" w:author="Steve Barbeaux" w:date="2022-10-10T12:08:00Z">
              <w:tcPr>
                <w:tcW w:w="648" w:type="pct"/>
                <w:gridSpan w:val="3"/>
                <w:tcBorders>
                  <w:top w:val="nil"/>
                  <w:left w:val="nil"/>
                  <w:bottom w:val="nil"/>
                  <w:right w:val="nil"/>
                </w:tcBorders>
                <w:shd w:val="clear" w:color="auto" w:fill="FFFFFF" w:themeFill="background1"/>
              </w:tcPr>
            </w:tcPrChange>
          </w:tcPr>
          <w:p w14:paraId="32942EEF" w14:textId="162DF55F" w:rsidR="00134598" w:rsidRPr="005E242C" w:rsidRDefault="00134598" w:rsidP="005E242C">
            <w:pPr>
              <w:spacing w:after="0"/>
              <w:jc w:val="right"/>
              <w:rPr>
                <w:sz w:val="20"/>
                <w:rPrChange w:id="5293" w:author="Steve Barbeaux" w:date="2022-10-10T12:08:00Z">
                  <w:rPr>
                    <w:sz w:val="18"/>
                    <w:szCs w:val="18"/>
                  </w:rPr>
                </w:rPrChange>
              </w:rPr>
              <w:pPrChange w:id="5294" w:author="Steve Barbeaux" w:date="2022-10-10T12:08:00Z">
                <w:pPr>
                  <w:spacing w:after="0"/>
                  <w:jc w:val="right"/>
                </w:pPr>
              </w:pPrChange>
            </w:pPr>
            <w:ins w:id="5295" w:author="Steve Barbeaux" w:date="2022-10-10T12:03:00Z">
              <w:r w:rsidRPr="005E242C">
                <w:rPr>
                  <w:sz w:val="20"/>
                  <w:rPrChange w:id="5296" w:author="Steve Barbeaux" w:date="2022-10-10T12:08:00Z">
                    <w:rPr/>
                  </w:rPrChange>
                </w:rPr>
                <w:t xml:space="preserve"> 244,842 </w:t>
              </w:r>
            </w:ins>
            <w:del w:id="5297" w:author="Steve Barbeaux" w:date="2022-10-10T12:00:00Z">
              <w:r w:rsidRPr="005E242C" w:rsidDel="00134598">
                <w:rPr>
                  <w:sz w:val="20"/>
                  <w:rPrChange w:id="5298" w:author="Steve Barbeaux" w:date="2022-10-10T12:08:00Z">
                    <w:rPr>
                      <w:sz w:val="18"/>
                      <w:szCs w:val="18"/>
                    </w:rPr>
                  </w:rPrChange>
                </w:rPr>
                <w:delText xml:space="preserve">271,968 </w:delText>
              </w:r>
            </w:del>
          </w:p>
        </w:tc>
        <w:tc>
          <w:tcPr>
            <w:tcW w:w="549" w:type="pct"/>
            <w:tcBorders>
              <w:top w:val="nil"/>
              <w:left w:val="nil"/>
              <w:bottom w:val="nil"/>
              <w:right w:val="nil"/>
            </w:tcBorders>
            <w:shd w:val="clear" w:color="auto" w:fill="FFFFFF" w:themeFill="background1"/>
            <w:vAlign w:val="bottom"/>
            <w:tcPrChange w:id="5299" w:author="Steve Barbeaux" w:date="2022-10-10T12:08:00Z">
              <w:tcPr>
                <w:tcW w:w="549" w:type="pct"/>
                <w:gridSpan w:val="2"/>
                <w:tcBorders>
                  <w:top w:val="nil"/>
                  <w:left w:val="nil"/>
                  <w:bottom w:val="nil"/>
                  <w:right w:val="nil"/>
                </w:tcBorders>
                <w:shd w:val="clear" w:color="auto" w:fill="FFFFFF" w:themeFill="background1"/>
              </w:tcPr>
            </w:tcPrChange>
          </w:tcPr>
          <w:p w14:paraId="79D942EA" w14:textId="7C2B0D3B" w:rsidR="00134598" w:rsidRPr="005E242C" w:rsidRDefault="00134598" w:rsidP="005E242C">
            <w:pPr>
              <w:spacing w:after="0"/>
              <w:jc w:val="right"/>
              <w:rPr>
                <w:sz w:val="20"/>
                <w:rPrChange w:id="5300" w:author="Steve Barbeaux" w:date="2022-10-10T12:08:00Z">
                  <w:rPr>
                    <w:sz w:val="18"/>
                    <w:szCs w:val="18"/>
                  </w:rPr>
                </w:rPrChange>
              </w:rPr>
              <w:pPrChange w:id="5301" w:author="Steve Barbeaux" w:date="2022-10-10T12:08:00Z">
                <w:pPr>
                  <w:spacing w:after="0"/>
                  <w:jc w:val="right"/>
                </w:pPr>
              </w:pPrChange>
            </w:pPr>
            <w:ins w:id="5302" w:author="Steve Barbeaux" w:date="2022-10-10T12:03:00Z">
              <w:r w:rsidRPr="005E242C">
                <w:rPr>
                  <w:sz w:val="20"/>
                  <w:rPrChange w:id="5303" w:author="Steve Barbeaux" w:date="2022-10-10T12:08:00Z">
                    <w:rPr/>
                  </w:rPrChange>
                </w:rPr>
                <w:t xml:space="preserve"> 337,220 </w:t>
              </w:r>
            </w:ins>
            <w:del w:id="5304" w:author="Steve Barbeaux" w:date="2022-10-10T12:00:00Z">
              <w:r w:rsidRPr="005E242C" w:rsidDel="00134598">
                <w:rPr>
                  <w:sz w:val="20"/>
                  <w:rPrChange w:id="5305" w:author="Steve Barbeaux" w:date="2022-10-10T12:08:00Z">
                    <w:rPr>
                      <w:sz w:val="18"/>
                      <w:szCs w:val="18"/>
                    </w:rPr>
                  </w:rPrChange>
                </w:rPr>
                <w:delText xml:space="preserve">359,158 </w:delText>
              </w:r>
            </w:del>
          </w:p>
        </w:tc>
      </w:tr>
      <w:tr w:rsidR="00134598" w:rsidRPr="00FA0F7A" w14:paraId="7161125D" w14:textId="77777777" w:rsidTr="005E242C">
        <w:tblPrEx>
          <w:tblPrExChange w:id="5306" w:author="Steve Barbeaux" w:date="2022-10-10T12:08:00Z">
            <w:tblPrEx>
              <w:tblW w:w="4808" w:type="pct"/>
            </w:tblPrEx>
          </w:tblPrExChange>
        </w:tblPrEx>
        <w:trPr>
          <w:jc w:val="center"/>
          <w:trPrChange w:id="5307" w:author="Steve Barbeaux" w:date="2022-10-10T12:08:00Z">
            <w:trPr>
              <w:jc w:val="center"/>
            </w:trPr>
          </w:trPrChange>
        </w:trPr>
        <w:tc>
          <w:tcPr>
            <w:tcW w:w="352" w:type="pct"/>
            <w:tcBorders>
              <w:top w:val="nil"/>
              <w:left w:val="nil"/>
              <w:bottom w:val="nil"/>
            </w:tcBorders>
            <w:shd w:val="clear" w:color="auto" w:fill="FFFFFF" w:themeFill="background1"/>
            <w:noWrap/>
            <w:vAlign w:val="bottom"/>
            <w:tcPrChange w:id="5308" w:author="Steve Barbeaux" w:date="2022-10-10T12:08:00Z">
              <w:tcPr>
                <w:tcW w:w="352" w:type="pct"/>
                <w:gridSpan w:val="3"/>
                <w:tcBorders>
                  <w:top w:val="nil"/>
                  <w:left w:val="nil"/>
                  <w:bottom w:val="nil"/>
                </w:tcBorders>
                <w:shd w:val="clear" w:color="auto" w:fill="FFFFFF" w:themeFill="background1"/>
                <w:noWrap/>
                <w:vAlign w:val="bottom"/>
              </w:tcPr>
            </w:tcPrChange>
          </w:tcPr>
          <w:p w14:paraId="6B82BDD4" w14:textId="77777777" w:rsidR="00134598" w:rsidRPr="005E242C" w:rsidRDefault="00134598" w:rsidP="005E242C">
            <w:pPr>
              <w:spacing w:after="0"/>
              <w:jc w:val="right"/>
              <w:rPr>
                <w:sz w:val="18"/>
                <w:szCs w:val="18"/>
                <w:rPrChange w:id="5309" w:author="Steve Barbeaux" w:date="2022-10-10T12:08:00Z">
                  <w:rPr>
                    <w:sz w:val="18"/>
                    <w:szCs w:val="18"/>
                  </w:rPr>
                </w:rPrChange>
              </w:rPr>
              <w:pPrChange w:id="5310" w:author="Steve Barbeaux" w:date="2022-10-10T12:08:00Z">
                <w:pPr>
                  <w:spacing w:after="0"/>
                  <w:jc w:val="right"/>
                </w:pPr>
              </w:pPrChange>
            </w:pPr>
            <w:r w:rsidRPr="005E242C">
              <w:rPr>
                <w:sz w:val="18"/>
                <w:szCs w:val="18"/>
                <w:rPrChange w:id="5311" w:author="Steve Barbeaux" w:date="2022-10-10T12:08:00Z">
                  <w:rPr>
                    <w:sz w:val="18"/>
                    <w:szCs w:val="18"/>
                  </w:rPr>
                </w:rPrChange>
              </w:rPr>
              <w:t>1988</w:t>
            </w:r>
          </w:p>
        </w:tc>
        <w:tc>
          <w:tcPr>
            <w:tcW w:w="550" w:type="pct"/>
            <w:shd w:val="clear" w:color="auto" w:fill="FFFFFF" w:themeFill="background1"/>
            <w:vAlign w:val="bottom"/>
            <w:tcPrChange w:id="5312" w:author="Steve Barbeaux" w:date="2022-10-10T12:08:00Z">
              <w:tcPr>
                <w:tcW w:w="550" w:type="pct"/>
                <w:gridSpan w:val="3"/>
                <w:shd w:val="clear" w:color="auto" w:fill="FFFFFF" w:themeFill="background1"/>
              </w:tcPr>
            </w:tcPrChange>
          </w:tcPr>
          <w:p w14:paraId="11B96E4C" w14:textId="072DC467" w:rsidR="00134598" w:rsidRPr="005E242C" w:rsidRDefault="00134598" w:rsidP="005E242C">
            <w:pPr>
              <w:spacing w:after="0"/>
              <w:jc w:val="right"/>
              <w:rPr>
                <w:color w:val="A6A6A6" w:themeColor="background1" w:themeShade="A6"/>
                <w:sz w:val="18"/>
                <w:szCs w:val="18"/>
                <w:rPrChange w:id="5313" w:author="Steve Barbeaux" w:date="2022-10-10T12:09:00Z">
                  <w:rPr>
                    <w:color w:val="A6A6A6" w:themeColor="background1" w:themeShade="A6"/>
                    <w:sz w:val="18"/>
                    <w:szCs w:val="18"/>
                  </w:rPr>
                </w:rPrChange>
              </w:rPr>
              <w:pPrChange w:id="5314" w:author="Steve Barbeaux" w:date="2022-10-10T12:08:00Z">
                <w:pPr>
                  <w:spacing w:after="0"/>
                  <w:jc w:val="center"/>
                </w:pPr>
              </w:pPrChange>
            </w:pPr>
            <w:ins w:id="5315" w:author="Steve Barbeaux" w:date="2022-10-10T11:57:00Z">
              <w:r w:rsidRPr="005E242C">
                <w:rPr>
                  <w:color w:val="A6A6A6" w:themeColor="background1" w:themeShade="A6"/>
                  <w:sz w:val="18"/>
                  <w:szCs w:val="18"/>
                  <w:rPrChange w:id="5316" w:author="Steve Barbeaux" w:date="2022-10-10T12:09:00Z">
                    <w:rPr>
                      <w:sz w:val="18"/>
                      <w:szCs w:val="18"/>
                    </w:rPr>
                  </w:rPrChange>
                </w:rPr>
                <w:t xml:space="preserve"> 886,204 </w:t>
              </w:r>
            </w:ins>
            <w:del w:id="5317" w:author="Steve Barbeaux" w:date="2022-10-10T11:57:00Z">
              <w:r w:rsidRPr="005E242C" w:rsidDel="00715DAC">
                <w:rPr>
                  <w:color w:val="A6A6A6" w:themeColor="background1" w:themeShade="A6"/>
                  <w:sz w:val="18"/>
                  <w:szCs w:val="18"/>
                  <w:rPrChange w:id="5318" w:author="Steve Barbeaux" w:date="2022-10-10T12:09:00Z">
                    <w:rPr>
                      <w:color w:val="A6A6A6" w:themeColor="background1" w:themeShade="A6"/>
                      <w:sz w:val="18"/>
                      <w:szCs w:val="18"/>
                    </w:rPr>
                  </w:rPrChange>
                </w:rPr>
                <w:delText xml:space="preserve">881,638 </w:delText>
              </w:r>
            </w:del>
          </w:p>
        </w:tc>
        <w:tc>
          <w:tcPr>
            <w:tcW w:w="598" w:type="pct"/>
            <w:gridSpan w:val="3"/>
            <w:tcBorders>
              <w:top w:val="nil"/>
              <w:left w:val="nil"/>
              <w:bottom w:val="nil"/>
              <w:right w:val="nil"/>
            </w:tcBorders>
            <w:shd w:val="clear" w:color="auto" w:fill="FFFFFF" w:themeFill="background1"/>
            <w:noWrap/>
            <w:vAlign w:val="bottom"/>
            <w:tcPrChange w:id="5319" w:author="Steve Barbeaux" w:date="2022-10-10T12:08:00Z">
              <w:tcPr>
                <w:tcW w:w="598" w:type="pct"/>
                <w:gridSpan w:val="7"/>
                <w:tcBorders>
                  <w:top w:val="nil"/>
                  <w:left w:val="nil"/>
                  <w:bottom w:val="nil"/>
                  <w:right w:val="nil"/>
                </w:tcBorders>
                <w:shd w:val="clear" w:color="auto" w:fill="FFFFFF" w:themeFill="background1"/>
                <w:noWrap/>
              </w:tcPr>
            </w:tcPrChange>
          </w:tcPr>
          <w:p w14:paraId="11C90BE4" w14:textId="1A9B7DAA" w:rsidR="00134598" w:rsidRPr="005E242C" w:rsidRDefault="00134598" w:rsidP="005E242C">
            <w:pPr>
              <w:spacing w:after="0"/>
              <w:jc w:val="right"/>
              <w:rPr>
                <w:sz w:val="20"/>
                <w:rPrChange w:id="5320" w:author="Steve Barbeaux" w:date="2022-10-10T12:08:00Z">
                  <w:rPr>
                    <w:sz w:val="18"/>
                    <w:szCs w:val="18"/>
                  </w:rPr>
                </w:rPrChange>
              </w:rPr>
              <w:pPrChange w:id="5321" w:author="Steve Barbeaux" w:date="2022-10-10T12:08:00Z">
                <w:pPr>
                  <w:spacing w:after="0"/>
                  <w:jc w:val="right"/>
                </w:pPr>
              </w:pPrChange>
            </w:pPr>
            <w:ins w:id="5322" w:author="Steve Barbeaux" w:date="2022-10-10T12:07:00Z">
              <w:r w:rsidRPr="005E242C">
                <w:rPr>
                  <w:sz w:val="20"/>
                  <w:rPrChange w:id="5323" w:author="Steve Barbeaux" w:date="2022-10-10T12:08:00Z">
                    <w:rPr/>
                  </w:rPrChange>
                </w:rPr>
                <w:t xml:space="preserve"> 791,909 </w:t>
              </w:r>
            </w:ins>
            <w:del w:id="5324" w:author="Steve Barbeaux" w:date="2022-10-10T11:58:00Z">
              <w:r w:rsidRPr="005E242C" w:rsidDel="00134598">
                <w:rPr>
                  <w:sz w:val="20"/>
                  <w:rPrChange w:id="5325" w:author="Steve Barbeaux" w:date="2022-10-10T12:08:00Z">
                    <w:rPr>
                      <w:sz w:val="18"/>
                      <w:szCs w:val="18"/>
                    </w:rPr>
                  </w:rPrChange>
                </w:rPr>
                <w:delText xml:space="preserve"> 886,204 </w:delText>
              </w:r>
            </w:del>
          </w:p>
        </w:tc>
        <w:tc>
          <w:tcPr>
            <w:tcW w:w="550" w:type="pct"/>
            <w:gridSpan w:val="2"/>
            <w:tcBorders>
              <w:top w:val="nil"/>
              <w:left w:val="nil"/>
              <w:bottom w:val="nil"/>
              <w:right w:val="nil"/>
            </w:tcBorders>
            <w:shd w:val="clear" w:color="auto" w:fill="FFFFFF" w:themeFill="background1"/>
            <w:noWrap/>
            <w:vAlign w:val="bottom"/>
            <w:tcPrChange w:id="5326" w:author="Steve Barbeaux" w:date="2022-10-10T12:08:00Z">
              <w:tcPr>
                <w:tcW w:w="550" w:type="pct"/>
                <w:gridSpan w:val="3"/>
                <w:tcBorders>
                  <w:top w:val="nil"/>
                  <w:left w:val="nil"/>
                  <w:bottom w:val="nil"/>
                  <w:right w:val="nil"/>
                </w:tcBorders>
                <w:shd w:val="clear" w:color="auto" w:fill="FFFFFF" w:themeFill="background1"/>
                <w:noWrap/>
              </w:tcPr>
            </w:tcPrChange>
          </w:tcPr>
          <w:p w14:paraId="68D9D8BB" w14:textId="5A309CD3" w:rsidR="00134598" w:rsidRPr="005E242C" w:rsidRDefault="00134598" w:rsidP="005E242C">
            <w:pPr>
              <w:spacing w:after="0"/>
              <w:jc w:val="right"/>
              <w:rPr>
                <w:sz w:val="20"/>
                <w:rPrChange w:id="5327" w:author="Steve Barbeaux" w:date="2022-10-10T12:08:00Z">
                  <w:rPr>
                    <w:sz w:val="18"/>
                    <w:szCs w:val="18"/>
                  </w:rPr>
                </w:rPrChange>
              </w:rPr>
              <w:pPrChange w:id="5328" w:author="Steve Barbeaux" w:date="2022-10-10T12:08:00Z">
                <w:pPr>
                  <w:spacing w:after="0"/>
                  <w:jc w:val="right"/>
                </w:pPr>
              </w:pPrChange>
            </w:pPr>
            <w:ins w:id="5329" w:author="Steve Barbeaux" w:date="2022-10-10T12:07:00Z">
              <w:r w:rsidRPr="005E242C">
                <w:rPr>
                  <w:sz w:val="20"/>
                  <w:rPrChange w:id="5330" w:author="Steve Barbeaux" w:date="2022-10-10T12:08:00Z">
                    <w:rPr/>
                  </w:rPrChange>
                </w:rPr>
                <w:t xml:space="preserve"> 695,561 </w:t>
              </w:r>
            </w:ins>
            <w:del w:id="5331" w:author="Steve Barbeaux" w:date="2022-10-10T11:58:00Z">
              <w:r w:rsidRPr="005E242C" w:rsidDel="00134598">
                <w:rPr>
                  <w:sz w:val="20"/>
                  <w:rPrChange w:id="5332" w:author="Steve Barbeaux" w:date="2022-10-10T12:08:00Z">
                    <w:rPr>
                      <w:sz w:val="18"/>
                      <w:szCs w:val="18"/>
                    </w:rPr>
                  </w:rPrChange>
                </w:rPr>
                <w:delText xml:space="preserve">787,633 </w:delText>
              </w:r>
            </w:del>
          </w:p>
        </w:tc>
        <w:tc>
          <w:tcPr>
            <w:tcW w:w="601" w:type="pct"/>
            <w:tcBorders>
              <w:top w:val="nil"/>
              <w:left w:val="nil"/>
              <w:bottom w:val="nil"/>
              <w:right w:val="nil"/>
            </w:tcBorders>
            <w:shd w:val="clear" w:color="auto" w:fill="FFFFFF" w:themeFill="background1"/>
            <w:noWrap/>
            <w:vAlign w:val="bottom"/>
            <w:tcPrChange w:id="5333" w:author="Steve Barbeaux" w:date="2022-10-10T12:08:00Z">
              <w:tcPr>
                <w:tcW w:w="601" w:type="pct"/>
                <w:gridSpan w:val="6"/>
                <w:tcBorders>
                  <w:top w:val="nil"/>
                  <w:left w:val="nil"/>
                  <w:bottom w:val="nil"/>
                  <w:right w:val="nil"/>
                </w:tcBorders>
                <w:shd w:val="clear" w:color="auto" w:fill="FFFFFF" w:themeFill="background1"/>
                <w:noWrap/>
              </w:tcPr>
            </w:tcPrChange>
          </w:tcPr>
          <w:p w14:paraId="085C72E6" w14:textId="15FD4217" w:rsidR="00134598" w:rsidRPr="005E242C" w:rsidRDefault="00134598" w:rsidP="005E242C">
            <w:pPr>
              <w:spacing w:after="0"/>
              <w:jc w:val="right"/>
              <w:rPr>
                <w:sz w:val="20"/>
                <w:rPrChange w:id="5334" w:author="Steve Barbeaux" w:date="2022-10-10T12:08:00Z">
                  <w:rPr>
                    <w:sz w:val="18"/>
                    <w:szCs w:val="18"/>
                  </w:rPr>
                </w:rPrChange>
              </w:rPr>
              <w:pPrChange w:id="5335" w:author="Steve Barbeaux" w:date="2022-10-10T12:08:00Z">
                <w:pPr>
                  <w:spacing w:after="0"/>
                  <w:jc w:val="right"/>
                </w:pPr>
              </w:pPrChange>
            </w:pPr>
            <w:ins w:id="5336" w:author="Steve Barbeaux" w:date="2022-10-10T12:07:00Z">
              <w:r w:rsidRPr="005E242C">
                <w:rPr>
                  <w:sz w:val="20"/>
                  <w:rPrChange w:id="5337" w:author="Steve Barbeaux" w:date="2022-10-10T12:08:00Z">
                    <w:rPr/>
                  </w:rPrChange>
                </w:rPr>
                <w:t xml:space="preserve"> 901,604 </w:t>
              </w:r>
            </w:ins>
            <w:del w:id="5338" w:author="Steve Barbeaux" w:date="2022-10-10T11:58:00Z">
              <w:r w:rsidRPr="005E242C" w:rsidDel="00134598">
                <w:rPr>
                  <w:sz w:val="20"/>
                  <w:rPrChange w:id="5339" w:author="Steve Barbeaux" w:date="2022-10-10T12:08:00Z">
                    <w:rPr>
                      <w:sz w:val="18"/>
                      <w:szCs w:val="18"/>
                    </w:rPr>
                  </w:rPrChange>
                </w:rPr>
                <w:delText xml:space="preserve"> 997,113 </w:delText>
              </w:r>
            </w:del>
          </w:p>
        </w:tc>
        <w:tc>
          <w:tcPr>
            <w:tcW w:w="153" w:type="pct"/>
            <w:tcBorders>
              <w:top w:val="nil"/>
              <w:left w:val="nil"/>
              <w:bottom w:val="nil"/>
              <w:right w:val="nil"/>
            </w:tcBorders>
            <w:shd w:val="clear" w:color="auto" w:fill="F2F2F2" w:themeFill="background1" w:themeFillShade="F2"/>
            <w:noWrap/>
            <w:vAlign w:val="bottom"/>
            <w:tcPrChange w:id="5340" w:author="Steve Barbeaux" w:date="2022-10-10T12:08:00Z">
              <w:tcPr>
                <w:tcW w:w="153" w:type="pct"/>
                <w:gridSpan w:val="4"/>
                <w:tcBorders>
                  <w:top w:val="nil"/>
                  <w:left w:val="nil"/>
                  <w:bottom w:val="nil"/>
                  <w:right w:val="nil"/>
                </w:tcBorders>
                <w:shd w:val="clear" w:color="auto" w:fill="F2F2F2" w:themeFill="background1" w:themeFillShade="F2"/>
                <w:noWrap/>
                <w:vAlign w:val="bottom"/>
              </w:tcPr>
            </w:tcPrChange>
          </w:tcPr>
          <w:p w14:paraId="5DB0A9C9" w14:textId="77777777" w:rsidR="00134598" w:rsidRPr="005E242C" w:rsidRDefault="00134598" w:rsidP="005E242C">
            <w:pPr>
              <w:spacing w:after="0"/>
              <w:jc w:val="right"/>
              <w:rPr>
                <w:sz w:val="18"/>
                <w:szCs w:val="18"/>
                <w:rPrChange w:id="5341" w:author="Steve Barbeaux" w:date="2022-10-10T12:08:00Z">
                  <w:rPr>
                    <w:sz w:val="18"/>
                    <w:szCs w:val="18"/>
                  </w:rPr>
                </w:rPrChange>
              </w:rPr>
              <w:pPrChange w:id="5342"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5343" w:author="Steve Barbeaux" w:date="2022-10-10T12:08:00Z">
              <w:tcPr>
                <w:tcW w:w="450" w:type="pct"/>
                <w:gridSpan w:val="3"/>
                <w:tcBorders>
                  <w:top w:val="nil"/>
                  <w:left w:val="nil"/>
                  <w:bottom w:val="nil"/>
                  <w:right w:val="nil"/>
                </w:tcBorders>
                <w:shd w:val="clear" w:color="auto" w:fill="FFFFFF" w:themeFill="background1"/>
              </w:tcPr>
            </w:tcPrChange>
          </w:tcPr>
          <w:p w14:paraId="5D6E61C1" w14:textId="188B9E58" w:rsidR="00134598" w:rsidRPr="005E242C" w:rsidRDefault="00134598" w:rsidP="005E242C">
            <w:pPr>
              <w:spacing w:after="0"/>
              <w:jc w:val="right"/>
              <w:rPr>
                <w:color w:val="A6A6A6" w:themeColor="background1" w:themeShade="A6"/>
                <w:sz w:val="18"/>
                <w:szCs w:val="18"/>
                <w:rPrChange w:id="5344" w:author="Steve Barbeaux" w:date="2022-10-10T12:09:00Z">
                  <w:rPr>
                    <w:color w:val="A6A6A6" w:themeColor="background1" w:themeShade="A6"/>
                    <w:sz w:val="18"/>
                    <w:szCs w:val="18"/>
                  </w:rPr>
                </w:rPrChange>
              </w:rPr>
              <w:pPrChange w:id="5345" w:author="Steve Barbeaux" w:date="2022-10-10T12:08:00Z">
                <w:pPr>
                  <w:spacing w:after="0"/>
                  <w:jc w:val="right"/>
                </w:pPr>
              </w:pPrChange>
            </w:pPr>
            <w:ins w:id="5346" w:author="Steve Barbeaux" w:date="2022-10-10T12:00:00Z">
              <w:r w:rsidRPr="005E242C">
                <w:rPr>
                  <w:color w:val="A6A6A6" w:themeColor="background1" w:themeShade="A6"/>
                  <w:sz w:val="18"/>
                  <w:szCs w:val="18"/>
                  <w:rPrChange w:id="5347" w:author="Steve Barbeaux" w:date="2022-10-10T12:09:00Z">
                    <w:rPr>
                      <w:sz w:val="18"/>
                      <w:szCs w:val="18"/>
                    </w:rPr>
                  </w:rPrChange>
                </w:rPr>
                <w:t xml:space="preserve">310,548 </w:t>
              </w:r>
            </w:ins>
            <w:del w:id="5348" w:author="Steve Barbeaux" w:date="2022-10-10T12:00:00Z">
              <w:r w:rsidRPr="005E242C" w:rsidDel="00632043">
                <w:rPr>
                  <w:color w:val="A6A6A6" w:themeColor="background1" w:themeShade="A6"/>
                  <w:sz w:val="18"/>
                  <w:szCs w:val="18"/>
                  <w:rPrChange w:id="5349" w:author="Steve Barbeaux" w:date="2022-10-10T12:09:00Z">
                    <w:rPr>
                      <w:color w:val="A6A6A6" w:themeColor="background1" w:themeShade="A6"/>
                      <w:sz w:val="18"/>
                      <w:szCs w:val="18"/>
                    </w:rPr>
                  </w:rPrChange>
                </w:rPr>
                <w:delText xml:space="preserve">312,007 </w:delText>
              </w:r>
            </w:del>
          </w:p>
        </w:tc>
        <w:tc>
          <w:tcPr>
            <w:tcW w:w="549" w:type="pct"/>
            <w:tcBorders>
              <w:top w:val="nil"/>
              <w:left w:val="nil"/>
              <w:bottom w:val="nil"/>
              <w:right w:val="nil"/>
            </w:tcBorders>
            <w:shd w:val="clear" w:color="auto" w:fill="FFFFFF" w:themeFill="background1"/>
            <w:noWrap/>
            <w:vAlign w:val="bottom"/>
            <w:tcPrChange w:id="5350" w:author="Steve Barbeaux" w:date="2022-10-10T12:08:00Z">
              <w:tcPr>
                <w:tcW w:w="549" w:type="pct"/>
                <w:gridSpan w:val="3"/>
                <w:tcBorders>
                  <w:top w:val="nil"/>
                  <w:left w:val="nil"/>
                  <w:bottom w:val="nil"/>
                  <w:right w:val="nil"/>
                </w:tcBorders>
                <w:shd w:val="clear" w:color="auto" w:fill="FFFFFF" w:themeFill="background1"/>
                <w:noWrap/>
              </w:tcPr>
            </w:tcPrChange>
          </w:tcPr>
          <w:p w14:paraId="6EA90BDE" w14:textId="270BA285" w:rsidR="00134598" w:rsidRPr="005E242C" w:rsidRDefault="00134598" w:rsidP="005E242C">
            <w:pPr>
              <w:spacing w:after="0"/>
              <w:jc w:val="right"/>
              <w:rPr>
                <w:sz w:val="20"/>
                <w:rPrChange w:id="5351" w:author="Steve Barbeaux" w:date="2022-10-10T12:08:00Z">
                  <w:rPr>
                    <w:sz w:val="18"/>
                    <w:szCs w:val="18"/>
                  </w:rPr>
                </w:rPrChange>
              </w:rPr>
              <w:pPrChange w:id="5352" w:author="Steve Barbeaux" w:date="2022-10-10T12:08:00Z">
                <w:pPr>
                  <w:spacing w:after="0"/>
                  <w:jc w:val="right"/>
                </w:pPr>
              </w:pPrChange>
            </w:pPr>
            <w:ins w:id="5353" w:author="Steve Barbeaux" w:date="2022-10-10T12:03:00Z">
              <w:r w:rsidRPr="005E242C">
                <w:rPr>
                  <w:sz w:val="20"/>
                  <w:rPrChange w:id="5354" w:author="Steve Barbeaux" w:date="2022-10-10T12:08:00Z">
                    <w:rPr/>
                  </w:rPrChange>
                </w:rPr>
                <w:t xml:space="preserve">289,116 </w:t>
              </w:r>
            </w:ins>
            <w:del w:id="5355" w:author="Steve Barbeaux" w:date="2022-10-10T12:00:00Z">
              <w:r w:rsidRPr="005E242C" w:rsidDel="00134598">
                <w:rPr>
                  <w:sz w:val="20"/>
                  <w:rPrChange w:id="5356" w:author="Steve Barbeaux" w:date="2022-10-10T12:08:00Z">
                    <w:rPr>
                      <w:sz w:val="18"/>
                      <w:szCs w:val="18"/>
                    </w:rPr>
                  </w:rPrChange>
                </w:rPr>
                <w:delText xml:space="preserve">310,548 </w:delText>
              </w:r>
            </w:del>
          </w:p>
        </w:tc>
        <w:tc>
          <w:tcPr>
            <w:tcW w:w="648" w:type="pct"/>
            <w:tcBorders>
              <w:top w:val="nil"/>
              <w:left w:val="nil"/>
              <w:bottom w:val="nil"/>
              <w:right w:val="nil"/>
            </w:tcBorders>
            <w:shd w:val="clear" w:color="auto" w:fill="FFFFFF" w:themeFill="background1"/>
            <w:vAlign w:val="bottom"/>
            <w:tcPrChange w:id="5357" w:author="Steve Barbeaux" w:date="2022-10-10T12:08:00Z">
              <w:tcPr>
                <w:tcW w:w="648" w:type="pct"/>
                <w:gridSpan w:val="3"/>
                <w:tcBorders>
                  <w:top w:val="nil"/>
                  <w:left w:val="nil"/>
                  <w:bottom w:val="nil"/>
                  <w:right w:val="nil"/>
                </w:tcBorders>
                <w:shd w:val="clear" w:color="auto" w:fill="FFFFFF" w:themeFill="background1"/>
              </w:tcPr>
            </w:tcPrChange>
          </w:tcPr>
          <w:p w14:paraId="66392CEC" w14:textId="2AEB7D60" w:rsidR="00134598" w:rsidRPr="005E242C" w:rsidRDefault="00134598" w:rsidP="005E242C">
            <w:pPr>
              <w:spacing w:after="0"/>
              <w:jc w:val="right"/>
              <w:rPr>
                <w:sz w:val="20"/>
                <w:rPrChange w:id="5358" w:author="Steve Barbeaux" w:date="2022-10-10T12:08:00Z">
                  <w:rPr>
                    <w:sz w:val="18"/>
                    <w:szCs w:val="18"/>
                  </w:rPr>
                </w:rPrChange>
              </w:rPr>
              <w:pPrChange w:id="5359" w:author="Steve Barbeaux" w:date="2022-10-10T12:08:00Z">
                <w:pPr>
                  <w:spacing w:after="0"/>
                  <w:jc w:val="right"/>
                </w:pPr>
              </w:pPrChange>
            </w:pPr>
            <w:ins w:id="5360" w:author="Steve Barbeaux" w:date="2022-10-10T12:03:00Z">
              <w:r w:rsidRPr="005E242C">
                <w:rPr>
                  <w:sz w:val="20"/>
                  <w:rPrChange w:id="5361" w:author="Steve Barbeaux" w:date="2022-10-10T12:08:00Z">
                    <w:rPr/>
                  </w:rPrChange>
                </w:rPr>
                <w:t xml:space="preserve"> 251,122 </w:t>
              </w:r>
            </w:ins>
            <w:del w:id="5362" w:author="Steve Barbeaux" w:date="2022-10-10T12:00:00Z">
              <w:r w:rsidRPr="005E242C" w:rsidDel="00134598">
                <w:rPr>
                  <w:sz w:val="20"/>
                  <w:rPrChange w:id="5363" w:author="Steve Barbeaux" w:date="2022-10-10T12:08:00Z">
                    <w:rPr>
                      <w:sz w:val="18"/>
                      <w:szCs w:val="18"/>
                    </w:rPr>
                  </w:rPrChange>
                </w:rPr>
                <w:delText xml:space="preserve">273,860 </w:delText>
              </w:r>
            </w:del>
          </w:p>
        </w:tc>
        <w:tc>
          <w:tcPr>
            <w:tcW w:w="549" w:type="pct"/>
            <w:tcBorders>
              <w:top w:val="nil"/>
              <w:left w:val="nil"/>
              <w:bottom w:val="nil"/>
              <w:right w:val="nil"/>
            </w:tcBorders>
            <w:shd w:val="clear" w:color="auto" w:fill="FFFFFF" w:themeFill="background1"/>
            <w:vAlign w:val="bottom"/>
            <w:tcPrChange w:id="5364" w:author="Steve Barbeaux" w:date="2022-10-10T12:08:00Z">
              <w:tcPr>
                <w:tcW w:w="549" w:type="pct"/>
                <w:gridSpan w:val="2"/>
                <w:tcBorders>
                  <w:top w:val="nil"/>
                  <w:left w:val="nil"/>
                  <w:bottom w:val="nil"/>
                  <w:right w:val="nil"/>
                </w:tcBorders>
                <w:shd w:val="clear" w:color="auto" w:fill="FFFFFF" w:themeFill="background1"/>
              </w:tcPr>
            </w:tcPrChange>
          </w:tcPr>
          <w:p w14:paraId="3A7D3B84" w14:textId="273594DB" w:rsidR="00134598" w:rsidRPr="005E242C" w:rsidRDefault="00134598" w:rsidP="005E242C">
            <w:pPr>
              <w:spacing w:after="0"/>
              <w:jc w:val="right"/>
              <w:rPr>
                <w:sz w:val="20"/>
                <w:rPrChange w:id="5365" w:author="Steve Barbeaux" w:date="2022-10-10T12:08:00Z">
                  <w:rPr>
                    <w:sz w:val="18"/>
                    <w:szCs w:val="18"/>
                  </w:rPr>
                </w:rPrChange>
              </w:rPr>
              <w:pPrChange w:id="5366" w:author="Steve Barbeaux" w:date="2022-10-10T12:08:00Z">
                <w:pPr>
                  <w:spacing w:after="0"/>
                  <w:jc w:val="right"/>
                </w:pPr>
              </w:pPrChange>
            </w:pPr>
            <w:ins w:id="5367" w:author="Steve Barbeaux" w:date="2022-10-10T12:03:00Z">
              <w:r w:rsidRPr="005E242C">
                <w:rPr>
                  <w:sz w:val="20"/>
                  <w:rPrChange w:id="5368" w:author="Steve Barbeaux" w:date="2022-10-10T12:08:00Z">
                    <w:rPr/>
                  </w:rPrChange>
                </w:rPr>
                <w:t xml:space="preserve"> 332,859 </w:t>
              </w:r>
            </w:ins>
            <w:del w:id="5369" w:author="Steve Barbeaux" w:date="2022-10-10T12:00:00Z">
              <w:r w:rsidRPr="005E242C" w:rsidDel="00134598">
                <w:rPr>
                  <w:sz w:val="20"/>
                  <w:rPrChange w:id="5370" w:author="Steve Barbeaux" w:date="2022-10-10T12:08:00Z">
                    <w:rPr>
                      <w:sz w:val="18"/>
                      <w:szCs w:val="18"/>
                    </w:rPr>
                  </w:rPrChange>
                </w:rPr>
                <w:delText xml:space="preserve">352,150 </w:delText>
              </w:r>
            </w:del>
          </w:p>
        </w:tc>
      </w:tr>
      <w:tr w:rsidR="00134598" w:rsidRPr="00FA0F7A" w14:paraId="2985961C" w14:textId="77777777" w:rsidTr="005E242C">
        <w:tblPrEx>
          <w:tblPrExChange w:id="5371" w:author="Steve Barbeaux" w:date="2022-10-10T12:08:00Z">
            <w:tblPrEx>
              <w:tblW w:w="4808" w:type="pct"/>
            </w:tblPrEx>
          </w:tblPrExChange>
        </w:tblPrEx>
        <w:trPr>
          <w:jc w:val="center"/>
          <w:trPrChange w:id="5372" w:author="Steve Barbeaux" w:date="2022-10-10T12:08:00Z">
            <w:trPr>
              <w:jc w:val="center"/>
            </w:trPr>
          </w:trPrChange>
        </w:trPr>
        <w:tc>
          <w:tcPr>
            <w:tcW w:w="352" w:type="pct"/>
            <w:tcBorders>
              <w:top w:val="nil"/>
              <w:left w:val="nil"/>
              <w:bottom w:val="nil"/>
            </w:tcBorders>
            <w:shd w:val="clear" w:color="auto" w:fill="FFFFFF" w:themeFill="background1"/>
            <w:noWrap/>
            <w:vAlign w:val="bottom"/>
            <w:tcPrChange w:id="5373" w:author="Steve Barbeaux" w:date="2022-10-10T12:08:00Z">
              <w:tcPr>
                <w:tcW w:w="352" w:type="pct"/>
                <w:gridSpan w:val="3"/>
                <w:tcBorders>
                  <w:top w:val="nil"/>
                  <w:left w:val="nil"/>
                  <w:bottom w:val="nil"/>
                </w:tcBorders>
                <w:shd w:val="clear" w:color="auto" w:fill="FFFFFF" w:themeFill="background1"/>
                <w:noWrap/>
                <w:vAlign w:val="bottom"/>
              </w:tcPr>
            </w:tcPrChange>
          </w:tcPr>
          <w:p w14:paraId="340A6AB4" w14:textId="77777777" w:rsidR="00134598" w:rsidRPr="005E242C" w:rsidRDefault="00134598" w:rsidP="005E242C">
            <w:pPr>
              <w:spacing w:after="0"/>
              <w:jc w:val="right"/>
              <w:rPr>
                <w:sz w:val="18"/>
                <w:szCs w:val="18"/>
                <w:rPrChange w:id="5374" w:author="Steve Barbeaux" w:date="2022-10-10T12:08:00Z">
                  <w:rPr>
                    <w:sz w:val="18"/>
                    <w:szCs w:val="18"/>
                  </w:rPr>
                </w:rPrChange>
              </w:rPr>
              <w:pPrChange w:id="5375" w:author="Steve Barbeaux" w:date="2022-10-10T12:08:00Z">
                <w:pPr>
                  <w:spacing w:after="0"/>
                  <w:jc w:val="right"/>
                </w:pPr>
              </w:pPrChange>
            </w:pPr>
            <w:r w:rsidRPr="005E242C">
              <w:rPr>
                <w:sz w:val="18"/>
                <w:szCs w:val="18"/>
                <w:rPrChange w:id="5376" w:author="Steve Barbeaux" w:date="2022-10-10T12:08:00Z">
                  <w:rPr>
                    <w:sz w:val="18"/>
                    <w:szCs w:val="18"/>
                  </w:rPr>
                </w:rPrChange>
              </w:rPr>
              <w:t>1989</w:t>
            </w:r>
          </w:p>
        </w:tc>
        <w:tc>
          <w:tcPr>
            <w:tcW w:w="550" w:type="pct"/>
            <w:shd w:val="clear" w:color="auto" w:fill="FFFFFF" w:themeFill="background1"/>
            <w:vAlign w:val="bottom"/>
            <w:tcPrChange w:id="5377" w:author="Steve Barbeaux" w:date="2022-10-10T12:08:00Z">
              <w:tcPr>
                <w:tcW w:w="550" w:type="pct"/>
                <w:gridSpan w:val="3"/>
                <w:shd w:val="clear" w:color="auto" w:fill="FFFFFF" w:themeFill="background1"/>
              </w:tcPr>
            </w:tcPrChange>
          </w:tcPr>
          <w:p w14:paraId="0EAC4B0B" w14:textId="4C46E7A5" w:rsidR="00134598" w:rsidRPr="005E242C" w:rsidRDefault="00134598" w:rsidP="005E242C">
            <w:pPr>
              <w:spacing w:after="0"/>
              <w:jc w:val="right"/>
              <w:rPr>
                <w:color w:val="A6A6A6" w:themeColor="background1" w:themeShade="A6"/>
                <w:sz w:val="18"/>
                <w:szCs w:val="18"/>
                <w:rPrChange w:id="5378" w:author="Steve Barbeaux" w:date="2022-10-10T12:09:00Z">
                  <w:rPr>
                    <w:color w:val="A6A6A6" w:themeColor="background1" w:themeShade="A6"/>
                    <w:sz w:val="18"/>
                    <w:szCs w:val="18"/>
                  </w:rPr>
                </w:rPrChange>
              </w:rPr>
              <w:pPrChange w:id="5379" w:author="Steve Barbeaux" w:date="2022-10-10T12:08:00Z">
                <w:pPr>
                  <w:spacing w:after="0"/>
                  <w:jc w:val="center"/>
                </w:pPr>
              </w:pPrChange>
            </w:pPr>
            <w:ins w:id="5380" w:author="Steve Barbeaux" w:date="2022-10-10T11:57:00Z">
              <w:r w:rsidRPr="005E242C">
                <w:rPr>
                  <w:color w:val="A6A6A6" w:themeColor="background1" w:themeShade="A6"/>
                  <w:sz w:val="18"/>
                  <w:szCs w:val="18"/>
                  <w:rPrChange w:id="5381" w:author="Steve Barbeaux" w:date="2022-10-10T12:09:00Z">
                    <w:rPr>
                      <w:sz w:val="18"/>
                      <w:szCs w:val="18"/>
                    </w:rPr>
                  </w:rPrChange>
                </w:rPr>
                <w:t xml:space="preserve"> 823,181 </w:t>
              </w:r>
            </w:ins>
            <w:del w:id="5382" w:author="Steve Barbeaux" w:date="2022-10-10T11:57:00Z">
              <w:r w:rsidRPr="005E242C" w:rsidDel="00715DAC">
                <w:rPr>
                  <w:color w:val="A6A6A6" w:themeColor="background1" w:themeShade="A6"/>
                  <w:sz w:val="18"/>
                  <w:szCs w:val="18"/>
                  <w:rPrChange w:id="5383" w:author="Steve Barbeaux" w:date="2022-10-10T12:09:00Z">
                    <w:rPr>
                      <w:color w:val="A6A6A6" w:themeColor="background1" w:themeShade="A6"/>
                      <w:sz w:val="18"/>
                      <w:szCs w:val="18"/>
                    </w:rPr>
                  </w:rPrChange>
                </w:rPr>
                <w:delText xml:space="preserve">821,481 </w:delText>
              </w:r>
            </w:del>
          </w:p>
        </w:tc>
        <w:tc>
          <w:tcPr>
            <w:tcW w:w="598" w:type="pct"/>
            <w:gridSpan w:val="3"/>
            <w:tcBorders>
              <w:top w:val="nil"/>
              <w:left w:val="nil"/>
              <w:bottom w:val="nil"/>
              <w:right w:val="nil"/>
            </w:tcBorders>
            <w:shd w:val="clear" w:color="auto" w:fill="FFFFFF" w:themeFill="background1"/>
            <w:noWrap/>
            <w:vAlign w:val="bottom"/>
            <w:tcPrChange w:id="5384" w:author="Steve Barbeaux" w:date="2022-10-10T12:08:00Z">
              <w:tcPr>
                <w:tcW w:w="598" w:type="pct"/>
                <w:gridSpan w:val="7"/>
                <w:tcBorders>
                  <w:top w:val="nil"/>
                  <w:left w:val="nil"/>
                  <w:bottom w:val="nil"/>
                  <w:right w:val="nil"/>
                </w:tcBorders>
                <w:shd w:val="clear" w:color="auto" w:fill="FFFFFF" w:themeFill="background1"/>
                <w:noWrap/>
              </w:tcPr>
            </w:tcPrChange>
          </w:tcPr>
          <w:p w14:paraId="02C79BB3" w14:textId="2FDD345D" w:rsidR="00134598" w:rsidRPr="005E242C" w:rsidRDefault="00134598" w:rsidP="005E242C">
            <w:pPr>
              <w:spacing w:after="0"/>
              <w:jc w:val="right"/>
              <w:rPr>
                <w:sz w:val="20"/>
                <w:rPrChange w:id="5385" w:author="Steve Barbeaux" w:date="2022-10-10T12:08:00Z">
                  <w:rPr>
                    <w:sz w:val="18"/>
                    <w:szCs w:val="18"/>
                  </w:rPr>
                </w:rPrChange>
              </w:rPr>
              <w:pPrChange w:id="5386" w:author="Steve Barbeaux" w:date="2022-10-10T12:08:00Z">
                <w:pPr>
                  <w:spacing w:after="0"/>
                  <w:jc w:val="right"/>
                </w:pPr>
              </w:pPrChange>
            </w:pPr>
            <w:ins w:id="5387" w:author="Steve Barbeaux" w:date="2022-10-10T12:07:00Z">
              <w:r w:rsidRPr="005E242C">
                <w:rPr>
                  <w:sz w:val="20"/>
                  <w:rPrChange w:id="5388" w:author="Steve Barbeaux" w:date="2022-10-10T12:08:00Z">
                    <w:rPr/>
                  </w:rPrChange>
                </w:rPr>
                <w:t xml:space="preserve"> 759,286 </w:t>
              </w:r>
            </w:ins>
            <w:del w:id="5389" w:author="Steve Barbeaux" w:date="2022-10-10T11:58:00Z">
              <w:r w:rsidRPr="005E242C" w:rsidDel="00134598">
                <w:rPr>
                  <w:sz w:val="20"/>
                  <w:rPrChange w:id="5390" w:author="Steve Barbeaux" w:date="2022-10-10T12:08:00Z">
                    <w:rPr>
                      <w:sz w:val="18"/>
                      <w:szCs w:val="18"/>
                    </w:rPr>
                  </w:rPrChange>
                </w:rPr>
                <w:delText xml:space="preserve"> 823,181 </w:delText>
              </w:r>
            </w:del>
          </w:p>
        </w:tc>
        <w:tc>
          <w:tcPr>
            <w:tcW w:w="550" w:type="pct"/>
            <w:gridSpan w:val="2"/>
            <w:tcBorders>
              <w:top w:val="nil"/>
              <w:left w:val="nil"/>
              <w:bottom w:val="nil"/>
              <w:right w:val="nil"/>
            </w:tcBorders>
            <w:shd w:val="clear" w:color="auto" w:fill="FFFFFF" w:themeFill="background1"/>
            <w:noWrap/>
            <w:vAlign w:val="bottom"/>
            <w:tcPrChange w:id="5391" w:author="Steve Barbeaux" w:date="2022-10-10T12:08:00Z">
              <w:tcPr>
                <w:tcW w:w="550" w:type="pct"/>
                <w:gridSpan w:val="3"/>
                <w:tcBorders>
                  <w:top w:val="nil"/>
                  <w:left w:val="nil"/>
                  <w:bottom w:val="nil"/>
                  <w:right w:val="nil"/>
                </w:tcBorders>
                <w:shd w:val="clear" w:color="auto" w:fill="FFFFFF" w:themeFill="background1"/>
                <w:noWrap/>
              </w:tcPr>
            </w:tcPrChange>
          </w:tcPr>
          <w:p w14:paraId="3EACC611" w14:textId="542E9C9D" w:rsidR="00134598" w:rsidRPr="005E242C" w:rsidRDefault="00134598" w:rsidP="005E242C">
            <w:pPr>
              <w:spacing w:after="0"/>
              <w:jc w:val="right"/>
              <w:rPr>
                <w:sz w:val="20"/>
                <w:rPrChange w:id="5392" w:author="Steve Barbeaux" w:date="2022-10-10T12:08:00Z">
                  <w:rPr>
                    <w:sz w:val="18"/>
                    <w:szCs w:val="18"/>
                  </w:rPr>
                </w:rPrChange>
              </w:rPr>
              <w:pPrChange w:id="5393" w:author="Steve Barbeaux" w:date="2022-10-10T12:08:00Z">
                <w:pPr>
                  <w:spacing w:after="0"/>
                  <w:jc w:val="right"/>
                </w:pPr>
              </w:pPrChange>
            </w:pPr>
            <w:ins w:id="5394" w:author="Steve Barbeaux" w:date="2022-10-10T12:07:00Z">
              <w:r w:rsidRPr="005E242C">
                <w:rPr>
                  <w:sz w:val="20"/>
                  <w:rPrChange w:id="5395" w:author="Steve Barbeaux" w:date="2022-10-10T12:08:00Z">
                    <w:rPr/>
                  </w:rPrChange>
                </w:rPr>
                <w:t xml:space="preserve"> 676,322 </w:t>
              </w:r>
            </w:ins>
            <w:del w:id="5396" w:author="Steve Barbeaux" w:date="2022-10-10T11:58:00Z">
              <w:r w:rsidRPr="005E242C" w:rsidDel="00134598">
                <w:rPr>
                  <w:sz w:val="20"/>
                  <w:rPrChange w:id="5397" w:author="Steve Barbeaux" w:date="2022-10-10T12:08:00Z">
                    <w:rPr>
                      <w:sz w:val="18"/>
                      <w:szCs w:val="18"/>
                    </w:rPr>
                  </w:rPrChange>
                </w:rPr>
                <w:delText xml:space="preserve">738,031 </w:delText>
              </w:r>
            </w:del>
          </w:p>
        </w:tc>
        <w:tc>
          <w:tcPr>
            <w:tcW w:w="601" w:type="pct"/>
            <w:tcBorders>
              <w:top w:val="nil"/>
              <w:left w:val="nil"/>
              <w:bottom w:val="nil"/>
              <w:right w:val="nil"/>
            </w:tcBorders>
            <w:shd w:val="clear" w:color="auto" w:fill="FFFFFF" w:themeFill="background1"/>
            <w:noWrap/>
            <w:vAlign w:val="bottom"/>
            <w:tcPrChange w:id="5398" w:author="Steve Barbeaux" w:date="2022-10-10T12:08:00Z">
              <w:tcPr>
                <w:tcW w:w="601" w:type="pct"/>
                <w:gridSpan w:val="6"/>
                <w:tcBorders>
                  <w:top w:val="nil"/>
                  <w:left w:val="nil"/>
                  <w:bottom w:val="nil"/>
                  <w:right w:val="nil"/>
                </w:tcBorders>
                <w:shd w:val="clear" w:color="auto" w:fill="FFFFFF" w:themeFill="background1"/>
                <w:noWrap/>
              </w:tcPr>
            </w:tcPrChange>
          </w:tcPr>
          <w:p w14:paraId="0537622F" w14:textId="1B3B2228" w:rsidR="00134598" w:rsidRPr="005E242C" w:rsidRDefault="00134598" w:rsidP="005E242C">
            <w:pPr>
              <w:spacing w:after="0"/>
              <w:jc w:val="right"/>
              <w:rPr>
                <w:sz w:val="20"/>
                <w:rPrChange w:id="5399" w:author="Steve Barbeaux" w:date="2022-10-10T12:08:00Z">
                  <w:rPr>
                    <w:sz w:val="18"/>
                    <w:szCs w:val="18"/>
                  </w:rPr>
                </w:rPrChange>
              </w:rPr>
              <w:pPrChange w:id="5400" w:author="Steve Barbeaux" w:date="2022-10-10T12:08:00Z">
                <w:pPr>
                  <w:spacing w:after="0"/>
                  <w:jc w:val="right"/>
                </w:pPr>
              </w:pPrChange>
            </w:pPr>
            <w:ins w:id="5401" w:author="Steve Barbeaux" w:date="2022-10-10T12:07:00Z">
              <w:r w:rsidRPr="005E242C">
                <w:rPr>
                  <w:sz w:val="20"/>
                  <w:rPrChange w:id="5402" w:author="Steve Barbeaux" w:date="2022-10-10T12:08:00Z">
                    <w:rPr/>
                  </w:rPrChange>
                </w:rPr>
                <w:t xml:space="preserve"> 852,427 </w:t>
              </w:r>
            </w:ins>
            <w:del w:id="5403" w:author="Steve Barbeaux" w:date="2022-10-10T11:58:00Z">
              <w:r w:rsidRPr="005E242C" w:rsidDel="00134598">
                <w:rPr>
                  <w:sz w:val="20"/>
                  <w:rPrChange w:id="5404" w:author="Steve Barbeaux" w:date="2022-10-10T12:08:00Z">
                    <w:rPr>
                      <w:sz w:val="18"/>
                      <w:szCs w:val="18"/>
                    </w:rPr>
                  </w:rPrChange>
                </w:rPr>
                <w:delText xml:space="preserve"> 918,155 </w:delText>
              </w:r>
            </w:del>
          </w:p>
        </w:tc>
        <w:tc>
          <w:tcPr>
            <w:tcW w:w="153" w:type="pct"/>
            <w:tcBorders>
              <w:top w:val="nil"/>
              <w:left w:val="nil"/>
              <w:bottom w:val="nil"/>
              <w:right w:val="nil"/>
            </w:tcBorders>
            <w:shd w:val="clear" w:color="auto" w:fill="F2F2F2" w:themeFill="background1" w:themeFillShade="F2"/>
            <w:noWrap/>
            <w:vAlign w:val="bottom"/>
            <w:tcPrChange w:id="5405" w:author="Steve Barbeaux" w:date="2022-10-10T12:08:00Z">
              <w:tcPr>
                <w:tcW w:w="153" w:type="pct"/>
                <w:gridSpan w:val="4"/>
                <w:tcBorders>
                  <w:top w:val="nil"/>
                  <w:left w:val="nil"/>
                  <w:bottom w:val="nil"/>
                  <w:right w:val="nil"/>
                </w:tcBorders>
                <w:shd w:val="clear" w:color="auto" w:fill="F2F2F2" w:themeFill="background1" w:themeFillShade="F2"/>
                <w:noWrap/>
                <w:vAlign w:val="bottom"/>
              </w:tcPr>
            </w:tcPrChange>
          </w:tcPr>
          <w:p w14:paraId="38BE4DB0" w14:textId="77777777" w:rsidR="00134598" w:rsidRPr="005E242C" w:rsidRDefault="00134598" w:rsidP="005E242C">
            <w:pPr>
              <w:spacing w:after="0"/>
              <w:jc w:val="right"/>
              <w:rPr>
                <w:sz w:val="18"/>
                <w:szCs w:val="18"/>
                <w:rPrChange w:id="5406" w:author="Steve Barbeaux" w:date="2022-10-10T12:08:00Z">
                  <w:rPr>
                    <w:sz w:val="18"/>
                    <w:szCs w:val="18"/>
                  </w:rPr>
                </w:rPrChange>
              </w:rPr>
              <w:pPrChange w:id="5407"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5408" w:author="Steve Barbeaux" w:date="2022-10-10T12:08:00Z">
              <w:tcPr>
                <w:tcW w:w="450" w:type="pct"/>
                <w:gridSpan w:val="3"/>
                <w:tcBorders>
                  <w:top w:val="nil"/>
                  <w:left w:val="nil"/>
                  <w:bottom w:val="nil"/>
                  <w:right w:val="nil"/>
                </w:tcBorders>
                <w:shd w:val="clear" w:color="auto" w:fill="FFFFFF" w:themeFill="background1"/>
              </w:tcPr>
            </w:tcPrChange>
          </w:tcPr>
          <w:p w14:paraId="77B71DA5" w14:textId="067F4BF6" w:rsidR="00134598" w:rsidRPr="005E242C" w:rsidRDefault="00134598" w:rsidP="005E242C">
            <w:pPr>
              <w:spacing w:after="0"/>
              <w:jc w:val="right"/>
              <w:rPr>
                <w:color w:val="A6A6A6" w:themeColor="background1" w:themeShade="A6"/>
                <w:sz w:val="18"/>
                <w:szCs w:val="18"/>
                <w:rPrChange w:id="5409" w:author="Steve Barbeaux" w:date="2022-10-10T12:09:00Z">
                  <w:rPr>
                    <w:color w:val="A6A6A6" w:themeColor="background1" w:themeShade="A6"/>
                    <w:sz w:val="18"/>
                    <w:szCs w:val="18"/>
                  </w:rPr>
                </w:rPrChange>
              </w:rPr>
              <w:pPrChange w:id="5410" w:author="Steve Barbeaux" w:date="2022-10-10T12:08:00Z">
                <w:pPr>
                  <w:spacing w:after="0"/>
                  <w:jc w:val="right"/>
                </w:pPr>
              </w:pPrChange>
            </w:pPr>
            <w:ins w:id="5411" w:author="Steve Barbeaux" w:date="2022-10-10T12:00:00Z">
              <w:r w:rsidRPr="005E242C">
                <w:rPr>
                  <w:color w:val="A6A6A6" w:themeColor="background1" w:themeShade="A6"/>
                  <w:sz w:val="18"/>
                  <w:szCs w:val="18"/>
                  <w:rPrChange w:id="5412" w:author="Steve Barbeaux" w:date="2022-10-10T12:09:00Z">
                    <w:rPr>
                      <w:sz w:val="18"/>
                      <w:szCs w:val="18"/>
                    </w:rPr>
                  </w:rPrChange>
                </w:rPr>
                <w:t xml:space="preserve">298,500 </w:t>
              </w:r>
            </w:ins>
            <w:del w:id="5413" w:author="Steve Barbeaux" w:date="2022-10-10T12:00:00Z">
              <w:r w:rsidRPr="005E242C" w:rsidDel="00632043">
                <w:rPr>
                  <w:color w:val="A6A6A6" w:themeColor="background1" w:themeShade="A6"/>
                  <w:sz w:val="18"/>
                  <w:szCs w:val="18"/>
                  <w:rPrChange w:id="5414" w:author="Steve Barbeaux" w:date="2022-10-10T12:09:00Z">
                    <w:rPr>
                      <w:color w:val="A6A6A6" w:themeColor="background1" w:themeShade="A6"/>
                      <w:sz w:val="18"/>
                      <w:szCs w:val="18"/>
                    </w:rPr>
                  </w:rPrChange>
                </w:rPr>
                <w:delText xml:space="preserve">302,018 </w:delText>
              </w:r>
            </w:del>
          </w:p>
        </w:tc>
        <w:tc>
          <w:tcPr>
            <w:tcW w:w="549" w:type="pct"/>
            <w:tcBorders>
              <w:top w:val="nil"/>
              <w:left w:val="nil"/>
              <w:bottom w:val="nil"/>
              <w:right w:val="nil"/>
            </w:tcBorders>
            <w:shd w:val="clear" w:color="auto" w:fill="FFFFFF" w:themeFill="background1"/>
            <w:noWrap/>
            <w:vAlign w:val="bottom"/>
            <w:tcPrChange w:id="5415" w:author="Steve Barbeaux" w:date="2022-10-10T12:08:00Z">
              <w:tcPr>
                <w:tcW w:w="549" w:type="pct"/>
                <w:gridSpan w:val="3"/>
                <w:tcBorders>
                  <w:top w:val="nil"/>
                  <w:left w:val="nil"/>
                  <w:bottom w:val="nil"/>
                  <w:right w:val="nil"/>
                </w:tcBorders>
                <w:shd w:val="clear" w:color="auto" w:fill="FFFFFF" w:themeFill="background1"/>
                <w:noWrap/>
              </w:tcPr>
            </w:tcPrChange>
          </w:tcPr>
          <w:p w14:paraId="46F9326F" w14:textId="3E859E03" w:rsidR="00134598" w:rsidRPr="005E242C" w:rsidRDefault="00134598" w:rsidP="005E242C">
            <w:pPr>
              <w:spacing w:after="0"/>
              <w:jc w:val="right"/>
              <w:rPr>
                <w:sz w:val="20"/>
                <w:rPrChange w:id="5416" w:author="Steve Barbeaux" w:date="2022-10-10T12:08:00Z">
                  <w:rPr>
                    <w:sz w:val="18"/>
                    <w:szCs w:val="18"/>
                  </w:rPr>
                </w:rPrChange>
              </w:rPr>
              <w:pPrChange w:id="5417" w:author="Steve Barbeaux" w:date="2022-10-10T12:08:00Z">
                <w:pPr>
                  <w:spacing w:after="0"/>
                  <w:jc w:val="right"/>
                </w:pPr>
              </w:pPrChange>
            </w:pPr>
            <w:ins w:id="5418" w:author="Steve Barbeaux" w:date="2022-10-10T12:03:00Z">
              <w:r w:rsidRPr="005E242C">
                <w:rPr>
                  <w:sz w:val="20"/>
                  <w:rPrChange w:id="5419" w:author="Steve Barbeaux" w:date="2022-10-10T12:08:00Z">
                    <w:rPr/>
                  </w:rPrChange>
                </w:rPr>
                <w:t xml:space="preserve">280,749 </w:t>
              </w:r>
            </w:ins>
            <w:del w:id="5420" w:author="Steve Barbeaux" w:date="2022-10-10T12:00:00Z">
              <w:r w:rsidRPr="005E242C" w:rsidDel="00134598">
                <w:rPr>
                  <w:sz w:val="20"/>
                  <w:rPrChange w:id="5421" w:author="Steve Barbeaux" w:date="2022-10-10T12:08:00Z">
                    <w:rPr>
                      <w:sz w:val="18"/>
                      <w:szCs w:val="18"/>
                    </w:rPr>
                  </w:rPrChange>
                </w:rPr>
                <w:delText xml:space="preserve">298,500 </w:delText>
              </w:r>
            </w:del>
          </w:p>
        </w:tc>
        <w:tc>
          <w:tcPr>
            <w:tcW w:w="648" w:type="pct"/>
            <w:tcBorders>
              <w:top w:val="nil"/>
              <w:left w:val="nil"/>
              <w:bottom w:val="nil"/>
              <w:right w:val="nil"/>
            </w:tcBorders>
            <w:shd w:val="clear" w:color="auto" w:fill="FFFFFF" w:themeFill="background1"/>
            <w:vAlign w:val="bottom"/>
            <w:tcPrChange w:id="5422" w:author="Steve Barbeaux" w:date="2022-10-10T12:08:00Z">
              <w:tcPr>
                <w:tcW w:w="648" w:type="pct"/>
                <w:gridSpan w:val="3"/>
                <w:tcBorders>
                  <w:top w:val="nil"/>
                  <w:left w:val="nil"/>
                  <w:bottom w:val="nil"/>
                  <w:right w:val="nil"/>
                </w:tcBorders>
                <w:shd w:val="clear" w:color="auto" w:fill="FFFFFF" w:themeFill="background1"/>
              </w:tcPr>
            </w:tcPrChange>
          </w:tcPr>
          <w:p w14:paraId="6110B0F4" w14:textId="04F1B32A" w:rsidR="00134598" w:rsidRPr="005E242C" w:rsidRDefault="00134598" w:rsidP="005E242C">
            <w:pPr>
              <w:spacing w:after="0"/>
              <w:jc w:val="right"/>
              <w:rPr>
                <w:sz w:val="20"/>
                <w:rPrChange w:id="5423" w:author="Steve Barbeaux" w:date="2022-10-10T12:08:00Z">
                  <w:rPr>
                    <w:sz w:val="18"/>
                    <w:szCs w:val="18"/>
                  </w:rPr>
                </w:rPrChange>
              </w:rPr>
              <w:pPrChange w:id="5424" w:author="Steve Barbeaux" w:date="2022-10-10T12:08:00Z">
                <w:pPr>
                  <w:spacing w:after="0"/>
                  <w:jc w:val="right"/>
                </w:pPr>
              </w:pPrChange>
            </w:pPr>
            <w:ins w:id="5425" w:author="Steve Barbeaux" w:date="2022-10-10T12:03:00Z">
              <w:r w:rsidRPr="005E242C">
                <w:rPr>
                  <w:sz w:val="20"/>
                  <w:rPrChange w:id="5426" w:author="Steve Barbeaux" w:date="2022-10-10T12:08:00Z">
                    <w:rPr/>
                  </w:rPrChange>
                </w:rPr>
                <w:t xml:space="preserve"> 247,179 </w:t>
              </w:r>
            </w:ins>
            <w:del w:id="5427" w:author="Steve Barbeaux" w:date="2022-10-10T12:00:00Z">
              <w:r w:rsidRPr="005E242C" w:rsidDel="00134598">
                <w:rPr>
                  <w:sz w:val="20"/>
                  <w:rPrChange w:id="5428" w:author="Steve Barbeaux" w:date="2022-10-10T12:08:00Z">
                    <w:rPr>
                      <w:sz w:val="18"/>
                      <w:szCs w:val="18"/>
                    </w:rPr>
                  </w:rPrChange>
                </w:rPr>
                <w:delText xml:space="preserve">265,615 </w:delText>
              </w:r>
            </w:del>
          </w:p>
        </w:tc>
        <w:tc>
          <w:tcPr>
            <w:tcW w:w="549" w:type="pct"/>
            <w:tcBorders>
              <w:top w:val="nil"/>
              <w:left w:val="nil"/>
              <w:bottom w:val="nil"/>
              <w:right w:val="nil"/>
            </w:tcBorders>
            <w:shd w:val="clear" w:color="auto" w:fill="FFFFFF" w:themeFill="background1"/>
            <w:vAlign w:val="bottom"/>
            <w:tcPrChange w:id="5429" w:author="Steve Barbeaux" w:date="2022-10-10T12:08:00Z">
              <w:tcPr>
                <w:tcW w:w="549" w:type="pct"/>
                <w:gridSpan w:val="2"/>
                <w:tcBorders>
                  <w:top w:val="nil"/>
                  <w:left w:val="nil"/>
                  <w:bottom w:val="nil"/>
                  <w:right w:val="nil"/>
                </w:tcBorders>
                <w:shd w:val="clear" w:color="auto" w:fill="FFFFFF" w:themeFill="background1"/>
              </w:tcPr>
            </w:tcPrChange>
          </w:tcPr>
          <w:p w14:paraId="5861584E" w14:textId="4772F28D" w:rsidR="00134598" w:rsidRPr="005E242C" w:rsidRDefault="00134598" w:rsidP="005E242C">
            <w:pPr>
              <w:spacing w:after="0"/>
              <w:jc w:val="right"/>
              <w:rPr>
                <w:sz w:val="20"/>
                <w:rPrChange w:id="5430" w:author="Steve Barbeaux" w:date="2022-10-10T12:08:00Z">
                  <w:rPr>
                    <w:sz w:val="18"/>
                    <w:szCs w:val="18"/>
                  </w:rPr>
                </w:rPrChange>
              </w:rPr>
              <w:pPrChange w:id="5431" w:author="Steve Barbeaux" w:date="2022-10-10T12:08:00Z">
                <w:pPr>
                  <w:spacing w:after="0"/>
                  <w:jc w:val="right"/>
                </w:pPr>
              </w:pPrChange>
            </w:pPr>
            <w:ins w:id="5432" w:author="Steve Barbeaux" w:date="2022-10-10T12:03:00Z">
              <w:r w:rsidRPr="005E242C">
                <w:rPr>
                  <w:sz w:val="20"/>
                  <w:rPrChange w:id="5433" w:author="Steve Barbeaux" w:date="2022-10-10T12:08:00Z">
                    <w:rPr/>
                  </w:rPrChange>
                </w:rPr>
                <w:t xml:space="preserve"> 318,879 </w:t>
              </w:r>
            </w:ins>
            <w:del w:id="5434" w:author="Steve Barbeaux" w:date="2022-10-10T12:00:00Z">
              <w:r w:rsidRPr="005E242C" w:rsidDel="00134598">
                <w:rPr>
                  <w:sz w:val="20"/>
                  <w:rPrChange w:id="5435" w:author="Steve Barbeaux" w:date="2022-10-10T12:08:00Z">
                    <w:rPr>
                      <w:sz w:val="18"/>
                      <w:szCs w:val="18"/>
                    </w:rPr>
                  </w:rPrChange>
                </w:rPr>
                <w:delText xml:space="preserve">335,456 </w:delText>
              </w:r>
            </w:del>
          </w:p>
        </w:tc>
      </w:tr>
      <w:tr w:rsidR="00134598" w:rsidRPr="00FA0F7A" w14:paraId="0671009F" w14:textId="77777777" w:rsidTr="005E242C">
        <w:tblPrEx>
          <w:tblPrExChange w:id="5436" w:author="Steve Barbeaux" w:date="2022-10-10T12:08:00Z">
            <w:tblPrEx>
              <w:tblW w:w="4808" w:type="pct"/>
            </w:tblPrEx>
          </w:tblPrExChange>
        </w:tblPrEx>
        <w:trPr>
          <w:jc w:val="center"/>
          <w:trPrChange w:id="5437" w:author="Steve Barbeaux" w:date="2022-10-10T12:08:00Z">
            <w:trPr>
              <w:jc w:val="center"/>
            </w:trPr>
          </w:trPrChange>
        </w:trPr>
        <w:tc>
          <w:tcPr>
            <w:tcW w:w="352" w:type="pct"/>
            <w:tcBorders>
              <w:top w:val="nil"/>
              <w:left w:val="nil"/>
              <w:bottom w:val="nil"/>
            </w:tcBorders>
            <w:shd w:val="clear" w:color="auto" w:fill="FFFFFF" w:themeFill="background1"/>
            <w:noWrap/>
            <w:vAlign w:val="bottom"/>
            <w:tcPrChange w:id="5438" w:author="Steve Barbeaux" w:date="2022-10-10T12:08:00Z">
              <w:tcPr>
                <w:tcW w:w="352" w:type="pct"/>
                <w:gridSpan w:val="3"/>
                <w:tcBorders>
                  <w:top w:val="nil"/>
                  <w:left w:val="nil"/>
                  <w:bottom w:val="nil"/>
                </w:tcBorders>
                <w:shd w:val="clear" w:color="auto" w:fill="FFFFFF" w:themeFill="background1"/>
                <w:noWrap/>
                <w:vAlign w:val="bottom"/>
              </w:tcPr>
            </w:tcPrChange>
          </w:tcPr>
          <w:p w14:paraId="04DC679F" w14:textId="77777777" w:rsidR="00134598" w:rsidRPr="005E242C" w:rsidRDefault="00134598" w:rsidP="005E242C">
            <w:pPr>
              <w:spacing w:after="0"/>
              <w:jc w:val="right"/>
              <w:rPr>
                <w:sz w:val="18"/>
                <w:szCs w:val="18"/>
                <w:rPrChange w:id="5439" w:author="Steve Barbeaux" w:date="2022-10-10T12:08:00Z">
                  <w:rPr>
                    <w:sz w:val="18"/>
                    <w:szCs w:val="18"/>
                  </w:rPr>
                </w:rPrChange>
              </w:rPr>
              <w:pPrChange w:id="5440" w:author="Steve Barbeaux" w:date="2022-10-10T12:08:00Z">
                <w:pPr>
                  <w:spacing w:after="0"/>
                  <w:jc w:val="right"/>
                </w:pPr>
              </w:pPrChange>
            </w:pPr>
            <w:r w:rsidRPr="005E242C">
              <w:rPr>
                <w:sz w:val="18"/>
                <w:szCs w:val="18"/>
                <w:rPrChange w:id="5441" w:author="Steve Barbeaux" w:date="2022-10-10T12:08:00Z">
                  <w:rPr>
                    <w:sz w:val="18"/>
                    <w:szCs w:val="18"/>
                  </w:rPr>
                </w:rPrChange>
              </w:rPr>
              <w:t>1990</w:t>
            </w:r>
          </w:p>
        </w:tc>
        <w:tc>
          <w:tcPr>
            <w:tcW w:w="550" w:type="pct"/>
            <w:shd w:val="clear" w:color="auto" w:fill="FFFFFF" w:themeFill="background1"/>
            <w:vAlign w:val="bottom"/>
            <w:tcPrChange w:id="5442" w:author="Steve Barbeaux" w:date="2022-10-10T12:08:00Z">
              <w:tcPr>
                <w:tcW w:w="550" w:type="pct"/>
                <w:gridSpan w:val="3"/>
                <w:shd w:val="clear" w:color="auto" w:fill="FFFFFF" w:themeFill="background1"/>
              </w:tcPr>
            </w:tcPrChange>
          </w:tcPr>
          <w:p w14:paraId="16800220" w14:textId="2116049E" w:rsidR="00134598" w:rsidRPr="005E242C" w:rsidRDefault="00134598" w:rsidP="005E242C">
            <w:pPr>
              <w:spacing w:after="0"/>
              <w:jc w:val="right"/>
              <w:rPr>
                <w:color w:val="A6A6A6" w:themeColor="background1" w:themeShade="A6"/>
                <w:sz w:val="18"/>
                <w:szCs w:val="18"/>
                <w:rPrChange w:id="5443" w:author="Steve Barbeaux" w:date="2022-10-10T12:09:00Z">
                  <w:rPr>
                    <w:color w:val="A6A6A6" w:themeColor="background1" w:themeShade="A6"/>
                    <w:sz w:val="18"/>
                    <w:szCs w:val="18"/>
                  </w:rPr>
                </w:rPrChange>
              </w:rPr>
              <w:pPrChange w:id="5444" w:author="Steve Barbeaux" w:date="2022-10-10T12:08:00Z">
                <w:pPr>
                  <w:spacing w:after="0"/>
                  <w:jc w:val="center"/>
                </w:pPr>
              </w:pPrChange>
            </w:pPr>
            <w:ins w:id="5445" w:author="Steve Barbeaux" w:date="2022-10-10T11:57:00Z">
              <w:r w:rsidRPr="005E242C">
                <w:rPr>
                  <w:color w:val="A6A6A6" w:themeColor="background1" w:themeShade="A6"/>
                  <w:sz w:val="18"/>
                  <w:szCs w:val="18"/>
                  <w:rPrChange w:id="5446" w:author="Steve Barbeaux" w:date="2022-10-10T12:09:00Z">
                    <w:rPr>
                      <w:sz w:val="18"/>
                      <w:szCs w:val="18"/>
                    </w:rPr>
                  </w:rPrChange>
                </w:rPr>
                <w:t xml:space="preserve"> 783,588 </w:t>
              </w:r>
            </w:ins>
            <w:del w:id="5447" w:author="Steve Barbeaux" w:date="2022-10-10T11:57:00Z">
              <w:r w:rsidRPr="005E242C" w:rsidDel="00715DAC">
                <w:rPr>
                  <w:color w:val="A6A6A6" w:themeColor="background1" w:themeShade="A6"/>
                  <w:sz w:val="18"/>
                  <w:szCs w:val="18"/>
                  <w:rPrChange w:id="5448" w:author="Steve Barbeaux" w:date="2022-10-10T12:09:00Z">
                    <w:rPr>
                      <w:color w:val="A6A6A6" w:themeColor="background1" w:themeShade="A6"/>
                      <w:sz w:val="18"/>
                      <w:szCs w:val="18"/>
                    </w:rPr>
                  </w:rPrChange>
                </w:rPr>
                <w:delText xml:space="preserve">783,644 </w:delText>
              </w:r>
            </w:del>
          </w:p>
        </w:tc>
        <w:tc>
          <w:tcPr>
            <w:tcW w:w="598" w:type="pct"/>
            <w:gridSpan w:val="3"/>
            <w:tcBorders>
              <w:top w:val="nil"/>
              <w:left w:val="nil"/>
              <w:bottom w:val="nil"/>
              <w:right w:val="nil"/>
            </w:tcBorders>
            <w:shd w:val="clear" w:color="auto" w:fill="FFFFFF" w:themeFill="background1"/>
            <w:noWrap/>
            <w:vAlign w:val="bottom"/>
            <w:tcPrChange w:id="5449" w:author="Steve Barbeaux" w:date="2022-10-10T12:08:00Z">
              <w:tcPr>
                <w:tcW w:w="598" w:type="pct"/>
                <w:gridSpan w:val="7"/>
                <w:tcBorders>
                  <w:top w:val="nil"/>
                  <w:left w:val="nil"/>
                  <w:bottom w:val="nil"/>
                  <w:right w:val="nil"/>
                </w:tcBorders>
                <w:shd w:val="clear" w:color="auto" w:fill="FFFFFF" w:themeFill="background1"/>
                <w:noWrap/>
              </w:tcPr>
            </w:tcPrChange>
          </w:tcPr>
          <w:p w14:paraId="47DE446A" w14:textId="469A1A51" w:rsidR="00134598" w:rsidRPr="005E242C" w:rsidRDefault="00134598" w:rsidP="005E242C">
            <w:pPr>
              <w:spacing w:after="0"/>
              <w:jc w:val="right"/>
              <w:rPr>
                <w:sz w:val="20"/>
                <w:rPrChange w:id="5450" w:author="Steve Barbeaux" w:date="2022-10-10T12:08:00Z">
                  <w:rPr>
                    <w:sz w:val="18"/>
                    <w:szCs w:val="18"/>
                  </w:rPr>
                </w:rPrChange>
              </w:rPr>
              <w:pPrChange w:id="5451" w:author="Steve Barbeaux" w:date="2022-10-10T12:08:00Z">
                <w:pPr>
                  <w:spacing w:after="0"/>
                  <w:jc w:val="right"/>
                </w:pPr>
              </w:pPrChange>
            </w:pPr>
            <w:ins w:id="5452" w:author="Steve Barbeaux" w:date="2022-10-10T12:07:00Z">
              <w:r w:rsidRPr="005E242C">
                <w:rPr>
                  <w:sz w:val="20"/>
                  <w:rPrChange w:id="5453" w:author="Steve Barbeaux" w:date="2022-10-10T12:08:00Z">
                    <w:rPr/>
                  </w:rPrChange>
                </w:rPr>
                <w:t xml:space="preserve"> 729,445 </w:t>
              </w:r>
            </w:ins>
            <w:del w:id="5454" w:author="Steve Barbeaux" w:date="2022-10-10T11:58:00Z">
              <w:r w:rsidRPr="005E242C" w:rsidDel="00134598">
                <w:rPr>
                  <w:sz w:val="20"/>
                  <w:rPrChange w:id="5455" w:author="Steve Barbeaux" w:date="2022-10-10T12:08:00Z">
                    <w:rPr>
                      <w:sz w:val="18"/>
                      <w:szCs w:val="18"/>
                    </w:rPr>
                  </w:rPrChange>
                </w:rPr>
                <w:delText xml:space="preserve"> 783,588 </w:delText>
              </w:r>
            </w:del>
          </w:p>
        </w:tc>
        <w:tc>
          <w:tcPr>
            <w:tcW w:w="550" w:type="pct"/>
            <w:gridSpan w:val="2"/>
            <w:tcBorders>
              <w:top w:val="nil"/>
              <w:left w:val="nil"/>
              <w:bottom w:val="nil"/>
              <w:right w:val="nil"/>
            </w:tcBorders>
            <w:shd w:val="clear" w:color="auto" w:fill="FFFFFF" w:themeFill="background1"/>
            <w:noWrap/>
            <w:vAlign w:val="bottom"/>
            <w:tcPrChange w:id="5456" w:author="Steve Barbeaux" w:date="2022-10-10T12:08:00Z">
              <w:tcPr>
                <w:tcW w:w="550" w:type="pct"/>
                <w:gridSpan w:val="3"/>
                <w:tcBorders>
                  <w:top w:val="nil"/>
                  <w:left w:val="nil"/>
                  <w:bottom w:val="nil"/>
                  <w:right w:val="nil"/>
                </w:tcBorders>
                <w:shd w:val="clear" w:color="auto" w:fill="FFFFFF" w:themeFill="background1"/>
                <w:noWrap/>
              </w:tcPr>
            </w:tcPrChange>
          </w:tcPr>
          <w:p w14:paraId="34F37897" w14:textId="20F081B3" w:rsidR="00134598" w:rsidRPr="005E242C" w:rsidRDefault="00134598" w:rsidP="005E242C">
            <w:pPr>
              <w:spacing w:after="0"/>
              <w:jc w:val="right"/>
              <w:rPr>
                <w:sz w:val="20"/>
                <w:rPrChange w:id="5457" w:author="Steve Barbeaux" w:date="2022-10-10T12:08:00Z">
                  <w:rPr>
                    <w:sz w:val="18"/>
                    <w:szCs w:val="18"/>
                  </w:rPr>
                </w:rPrChange>
              </w:rPr>
              <w:pPrChange w:id="5458" w:author="Steve Barbeaux" w:date="2022-10-10T12:08:00Z">
                <w:pPr>
                  <w:spacing w:after="0"/>
                  <w:jc w:val="right"/>
                </w:pPr>
              </w:pPrChange>
            </w:pPr>
            <w:ins w:id="5459" w:author="Steve Barbeaux" w:date="2022-10-10T12:07:00Z">
              <w:r w:rsidRPr="005E242C">
                <w:rPr>
                  <w:sz w:val="20"/>
                  <w:rPrChange w:id="5460" w:author="Steve Barbeaux" w:date="2022-10-10T12:08:00Z">
                    <w:rPr/>
                  </w:rPrChange>
                </w:rPr>
                <w:t xml:space="preserve"> 659,400 </w:t>
              </w:r>
            </w:ins>
            <w:del w:id="5461" w:author="Steve Barbeaux" w:date="2022-10-10T11:58:00Z">
              <w:r w:rsidRPr="005E242C" w:rsidDel="00134598">
                <w:rPr>
                  <w:sz w:val="20"/>
                  <w:rPrChange w:id="5462" w:author="Steve Barbeaux" w:date="2022-10-10T12:08:00Z">
                    <w:rPr>
                      <w:sz w:val="18"/>
                      <w:szCs w:val="18"/>
                    </w:rPr>
                  </w:rPrChange>
                </w:rPr>
                <w:delText xml:space="preserve">710,677 </w:delText>
              </w:r>
            </w:del>
          </w:p>
        </w:tc>
        <w:tc>
          <w:tcPr>
            <w:tcW w:w="601" w:type="pct"/>
            <w:tcBorders>
              <w:top w:val="nil"/>
              <w:left w:val="nil"/>
              <w:bottom w:val="nil"/>
              <w:right w:val="nil"/>
            </w:tcBorders>
            <w:shd w:val="clear" w:color="auto" w:fill="FFFFFF" w:themeFill="background1"/>
            <w:noWrap/>
            <w:vAlign w:val="bottom"/>
            <w:tcPrChange w:id="5463" w:author="Steve Barbeaux" w:date="2022-10-10T12:08:00Z">
              <w:tcPr>
                <w:tcW w:w="601" w:type="pct"/>
                <w:gridSpan w:val="6"/>
                <w:tcBorders>
                  <w:top w:val="nil"/>
                  <w:left w:val="nil"/>
                  <w:bottom w:val="nil"/>
                  <w:right w:val="nil"/>
                </w:tcBorders>
                <w:shd w:val="clear" w:color="auto" w:fill="FFFFFF" w:themeFill="background1"/>
                <w:noWrap/>
              </w:tcPr>
            </w:tcPrChange>
          </w:tcPr>
          <w:p w14:paraId="7B6609C6" w14:textId="45AC7590" w:rsidR="00134598" w:rsidRPr="005E242C" w:rsidRDefault="00134598" w:rsidP="005E242C">
            <w:pPr>
              <w:spacing w:after="0"/>
              <w:jc w:val="right"/>
              <w:rPr>
                <w:sz w:val="20"/>
                <w:rPrChange w:id="5464" w:author="Steve Barbeaux" w:date="2022-10-10T12:08:00Z">
                  <w:rPr>
                    <w:sz w:val="18"/>
                    <w:szCs w:val="18"/>
                  </w:rPr>
                </w:rPrChange>
              </w:rPr>
              <w:pPrChange w:id="5465" w:author="Steve Barbeaux" w:date="2022-10-10T12:08:00Z">
                <w:pPr>
                  <w:spacing w:after="0"/>
                  <w:jc w:val="right"/>
                </w:pPr>
              </w:pPrChange>
            </w:pPr>
            <w:ins w:id="5466" w:author="Steve Barbeaux" w:date="2022-10-10T12:07:00Z">
              <w:r w:rsidRPr="005E242C">
                <w:rPr>
                  <w:sz w:val="20"/>
                  <w:rPrChange w:id="5467" w:author="Steve Barbeaux" w:date="2022-10-10T12:08:00Z">
                    <w:rPr/>
                  </w:rPrChange>
                </w:rPr>
                <w:t xml:space="preserve"> 806,930 </w:t>
              </w:r>
            </w:ins>
            <w:del w:id="5468" w:author="Steve Barbeaux" w:date="2022-10-10T11:58:00Z">
              <w:r w:rsidRPr="005E242C" w:rsidDel="00134598">
                <w:rPr>
                  <w:sz w:val="20"/>
                  <w:rPrChange w:id="5469" w:author="Steve Barbeaux" w:date="2022-10-10T12:08:00Z">
                    <w:rPr>
                      <w:sz w:val="18"/>
                      <w:szCs w:val="18"/>
                    </w:rPr>
                  </w:rPrChange>
                </w:rPr>
                <w:delText xml:space="preserve"> 863,980 </w:delText>
              </w:r>
            </w:del>
          </w:p>
        </w:tc>
        <w:tc>
          <w:tcPr>
            <w:tcW w:w="153" w:type="pct"/>
            <w:tcBorders>
              <w:top w:val="nil"/>
              <w:left w:val="nil"/>
              <w:bottom w:val="nil"/>
              <w:right w:val="nil"/>
            </w:tcBorders>
            <w:shd w:val="clear" w:color="auto" w:fill="F2F2F2" w:themeFill="background1" w:themeFillShade="F2"/>
            <w:noWrap/>
            <w:vAlign w:val="bottom"/>
            <w:tcPrChange w:id="5470" w:author="Steve Barbeaux" w:date="2022-10-10T12:08:00Z">
              <w:tcPr>
                <w:tcW w:w="153" w:type="pct"/>
                <w:gridSpan w:val="4"/>
                <w:tcBorders>
                  <w:top w:val="nil"/>
                  <w:left w:val="nil"/>
                  <w:bottom w:val="nil"/>
                  <w:right w:val="nil"/>
                </w:tcBorders>
                <w:shd w:val="clear" w:color="auto" w:fill="F2F2F2" w:themeFill="background1" w:themeFillShade="F2"/>
                <w:noWrap/>
                <w:vAlign w:val="bottom"/>
              </w:tcPr>
            </w:tcPrChange>
          </w:tcPr>
          <w:p w14:paraId="1491F7BB" w14:textId="77777777" w:rsidR="00134598" w:rsidRPr="005E242C" w:rsidRDefault="00134598" w:rsidP="005E242C">
            <w:pPr>
              <w:spacing w:after="0"/>
              <w:jc w:val="right"/>
              <w:rPr>
                <w:sz w:val="18"/>
                <w:szCs w:val="18"/>
                <w:rPrChange w:id="5471" w:author="Steve Barbeaux" w:date="2022-10-10T12:08:00Z">
                  <w:rPr>
                    <w:sz w:val="18"/>
                    <w:szCs w:val="18"/>
                  </w:rPr>
                </w:rPrChange>
              </w:rPr>
              <w:pPrChange w:id="5472"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5473" w:author="Steve Barbeaux" w:date="2022-10-10T12:08:00Z">
              <w:tcPr>
                <w:tcW w:w="450" w:type="pct"/>
                <w:gridSpan w:val="3"/>
                <w:tcBorders>
                  <w:top w:val="nil"/>
                  <w:left w:val="nil"/>
                  <w:bottom w:val="nil"/>
                  <w:right w:val="nil"/>
                </w:tcBorders>
                <w:shd w:val="clear" w:color="auto" w:fill="FFFFFF" w:themeFill="background1"/>
              </w:tcPr>
            </w:tcPrChange>
          </w:tcPr>
          <w:p w14:paraId="3ED96BB8" w14:textId="60300B07" w:rsidR="00134598" w:rsidRPr="005E242C" w:rsidRDefault="00134598" w:rsidP="005E242C">
            <w:pPr>
              <w:spacing w:after="0"/>
              <w:jc w:val="right"/>
              <w:rPr>
                <w:color w:val="A6A6A6" w:themeColor="background1" w:themeShade="A6"/>
                <w:sz w:val="18"/>
                <w:szCs w:val="18"/>
                <w:rPrChange w:id="5474" w:author="Steve Barbeaux" w:date="2022-10-10T12:09:00Z">
                  <w:rPr>
                    <w:color w:val="A6A6A6" w:themeColor="background1" w:themeShade="A6"/>
                    <w:sz w:val="18"/>
                    <w:szCs w:val="18"/>
                  </w:rPr>
                </w:rPrChange>
              </w:rPr>
              <w:pPrChange w:id="5475" w:author="Steve Barbeaux" w:date="2022-10-10T12:08:00Z">
                <w:pPr>
                  <w:spacing w:after="0"/>
                  <w:jc w:val="right"/>
                </w:pPr>
              </w:pPrChange>
            </w:pPr>
            <w:ins w:id="5476" w:author="Steve Barbeaux" w:date="2022-10-10T12:00:00Z">
              <w:r w:rsidRPr="005E242C">
                <w:rPr>
                  <w:color w:val="A6A6A6" w:themeColor="background1" w:themeShade="A6"/>
                  <w:sz w:val="18"/>
                  <w:szCs w:val="18"/>
                  <w:rPrChange w:id="5477" w:author="Steve Barbeaux" w:date="2022-10-10T12:09:00Z">
                    <w:rPr>
                      <w:sz w:val="18"/>
                      <w:szCs w:val="18"/>
                    </w:rPr>
                  </w:rPrChange>
                </w:rPr>
                <w:t xml:space="preserve">280,351 </w:t>
              </w:r>
            </w:ins>
            <w:del w:id="5478" w:author="Steve Barbeaux" w:date="2022-10-10T12:00:00Z">
              <w:r w:rsidRPr="005E242C" w:rsidDel="00632043">
                <w:rPr>
                  <w:color w:val="A6A6A6" w:themeColor="background1" w:themeShade="A6"/>
                  <w:sz w:val="18"/>
                  <w:szCs w:val="18"/>
                  <w:rPrChange w:id="5479" w:author="Steve Barbeaux" w:date="2022-10-10T12:09:00Z">
                    <w:rPr>
                      <w:color w:val="A6A6A6" w:themeColor="background1" w:themeShade="A6"/>
                      <w:sz w:val="18"/>
                      <w:szCs w:val="18"/>
                    </w:rPr>
                  </w:rPrChange>
                </w:rPr>
                <w:delText xml:space="preserve">283,492 </w:delText>
              </w:r>
            </w:del>
          </w:p>
        </w:tc>
        <w:tc>
          <w:tcPr>
            <w:tcW w:w="549" w:type="pct"/>
            <w:tcBorders>
              <w:top w:val="nil"/>
              <w:left w:val="nil"/>
              <w:bottom w:val="nil"/>
              <w:right w:val="nil"/>
            </w:tcBorders>
            <w:shd w:val="clear" w:color="auto" w:fill="FFFFFF" w:themeFill="background1"/>
            <w:noWrap/>
            <w:vAlign w:val="bottom"/>
            <w:tcPrChange w:id="5480" w:author="Steve Barbeaux" w:date="2022-10-10T12:08:00Z">
              <w:tcPr>
                <w:tcW w:w="549" w:type="pct"/>
                <w:gridSpan w:val="3"/>
                <w:tcBorders>
                  <w:top w:val="nil"/>
                  <w:left w:val="nil"/>
                  <w:bottom w:val="nil"/>
                  <w:right w:val="nil"/>
                </w:tcBorders>
                <w:shd w:val="clear" w:color="auto" w:fill="FFFFFF" w:themeFill="background1"/>
                <w:noWrap/>
              </w:tcPr>
            </w:tcPrChange>
          </w:tcPr>
          <w:p w14:paraId="360640D2" w14:textId="4694336C" w:rsidR="00134598" w:rsidRPr="005E242C" w:rsidRDefault="00134598" w:rsidP="005E242C">
            <w:pPr>
              <w:spacing w:after="0"/>
              <w:jc w:val="right"/>
              <w:rPr>
                <w:sz w:val="20"/>
                <w:rPrChange w:id="5481" w:author="Steve Barbeaux" w:date="2022-10-10T12:08:00Z">
                  <w:rPr>
                    <w:sz w:val="18"/>
                    <w:szCs w:val="18"/>
                  </w:rPr>
                </w:rPrChange>
              </w:rPr>
              <w:pPrChange w:id="5482" w:author="Steve Barbeaux" w:date="2022-10-10T12:08:00Z">
                <w:pPr>
                  <w:spacing w:after="0"/>
                  <w:jc w:val="right"/>
                </w:pPr>
              </w:pPrChange>
            </w:pPr>
            <w:ins w:id="5483" w:author="Steve Barbeaux" w:date="2022-10-10T12:03:00Z">
              <w:r w:rsidRPr="005E242C">
                <w:rPr>
                  <w:sz w:val="20"/>
                  <w:rPrChange w:id="5484" w:author="Steve Barbeaux" w:date="2022-10-10T12:08:00Z">
                    <w:rPr/>
                  </w:rPrChange>
                </w:rPr>
                <w:t xml:space="preserve">265,908 </w:t>
              </w:r>
            </w:ins>
            <w:del w:id="5485" w:author="Steve Barbeaux" w:date="2022-10-10T12:00:00Z">
              <w:r w:rsidRPr="005E242C" w:rsidDel="00134598">
                <w:rPr>
                  <w:sz w:val="20"/>
                  <w:rPrChange w:id="5486" w:author="Steve Barbeaux" w:date="2022-10-10T12:08:00Z">
                    <w:rPr>
                      <w:sz w:val="18"/>
                      <w:szCs w:val="18"/>
                    </w:rPr>
                  </w:rPrChange>
                </w:rPr>
                <w:delText xml:space="preserve">280,351 </w:delText>
              </w:r>
            </w:del>
          </w:p>
        </w:tc>
        <w:tc>
          <w:tcPr>
            <w:tcW w:w="648" w:type="pct"/>
            <w:tcBorders>
              <w:top w:val="nil"/>
              <w:left w:val="nil"/>
              <w:bottom w:val="nil"/>
              <w:right w:val="nil"/>
            </w:tcBorders>
            <w:shd w:val="clear" w:color="auto" w:fill="FFFFFF" w:themeFill="background1"/>
            <w:vAlign w:val="bottom"/>
            <w:tcPrChange w:id="5487" w:author="Steve Barbeaux" w:date="2022-10-10T12:08:00Z">
              <w:tcPr>
                <w:tcW w:w="648" w:type="pct"/>
                <w:gridSpan w:val="3"/>
                <w:tcBorders>
                  <w:top w:val="nil"/>
                  <w:left w:val="nil"/>
                  <w:bottom w:val="nil"/>
                  <w:right w:val="nil"/>
                </w:tcBorders>
                <w:shd w:val="clear" w:color="auto" w:fill="FFFFFF" w:themeFill="background1"/>
              </w:tcPr>
            </w:tcPrChange>
          </w:tcPr>
          <w:p w14:paraId="28F17D00" w14:textId="0739F57A" w:rsidR="00134598" w:rsidRPr="005E242C" w:rsidRDefault="00134598" w:rsidP="005E242C">
            <w:pPr>
              <w:spacing w:after="0"/>
              <w:jc w:val="right"/>
              <w:rPr>
                <w:sz w:val="20"/>
                <w:rPrChange w:id="5488" w:author="Steve Barbeaux" w:date="2022-10-10T12:08:00Z">
                  <w:rPr>
                    <w:sz w:val="18"/>
                    <w:szCs w:val="18"/>
                  </w:rPr>
                </w:rPrChange>
              </w:rPr>
              <w:pPrChange w:id="5489" w:author="Steve Barbeaux" w:date="2022-10-10T12:08:00Z">
                <w:pPr>
                  <w:spacing w:after="0"/>
                  <w:jc w:val="right"/>
                </w:pPr>
              </w:pPrChange>
            </w:pPr>
            <w:ins w:id="5490" w:author="Steve Barbeaux" w:date="2022-10-10T12:03:00Z">
              <w:r w:rsidRPr="005E242C">
                <w:rPr>
                  <w:sz w:val="20"/>
                  <w:rPrChange w:id="5491" w:author="Steve Barbeaux" w:date="2022-10-10T12:08:00Z">
                    <w:rPr/>
                  </w:rPrChange>
                </w:rPr>
                <w:t xml:space="preserve"> 237,864 </w:t>
              </w:r>
            </w:ins>
            <w:del w:id="5492" w:author="Steve Barbeaux" w:date="2022-10-10T12:00:00Z">
              <w:r w:rsidRPr="005E242C" w:rsidDel="00134598">
                <w:rPr>
                  <w:sz w:val="20"/>
                  <w:rPrChange w:id="5493" w:author="Steve Barbeaux" w:date="2022-10-10T12:08:00Z">
                    <w:rPr>
                      <w:sz w:val="18"/>
                      <w:szCs w:val="18"/>
                    </w:rPr>
                  </w:rPrChange>
                </w:rPr>
                <w:delText xml:space="preserve">252,625 </w:delText>
              </w:r>
            </w:del>
          </w:p>
        </w:tc>
        <w:tc>
          <w:tcPr>
            <w:tcW w:w="549" w:type="pct"/>
            <w:tcBorders>
              <w:top w:val="nil"/>
              <w:left w:val="nil"/>
              <w:bottom w:val="nil"/>
              <w:right w:val="nil"/>
            </w:tcBorders>
            <w:shd w:val="clear" w:color="auto" w:fill="FFFFFF" w:themeFill="background1"/>
            <w:vAlign w:val="bottom"/>
            <w:tcPrChange w:id="5494" w:author="Steve Barbeaux" w:date="2022-10-10T12:08:00Z">
              <w:tcPr>
                <w:tcW w:w="549" w:type="pct"/>
                <w:gridSpan w:val="2"/>
                <w:tcBorders>
                  <w:top w:val="nil"/>
                  <w:left w:val="nil"/>
                  <w:bottom w:val="nil"/>
                  <w:right w:val="nil"/>
                </w:tcBorders>
                <w:shd w:val="clear" w:color="auto" w:fill="FFFFFF" w:themeFill="background1"/>
              </w:tcPr>
            </w:tcPrChange>
          </w:tcPr>
          <w:p w14:paraId="53553221" w14:textId="558B045D" w:rsidR="00134598" w:rsidRPr="005E242C" w:rsidRDefault="00134598" w:rsidP="005E242C">
            <w:pPr>
              <w:spacing w:after="0"/>
              <w:jc w:val="right"/>
              <w:rPr>
                <w:sz w:val="20"/>
                <w:rPrChange w:id="5495" w:author="Steve Barbeaux" w:date="2022-10-10T12:08:00Z">
                  <w:rPr>
                    <w:sz w:val="18"/>
                    <w:szCs w:val="18"/>
                  </w:rPr>
                </w:rPrChange>
              </w:rPr>
              <w:pPrChange w:id="5496" w:author="Steve Barbeaux" w:date="2022-10-10T12:08:00Z">
                <w:pPr>
                  <w:spacing w:after="0"/>
                  <w:jc w:val="right"/>
                </w:pPr>
              </w:pPrChange>
            </w:pPr>
            <w:ins w:id="5497" w:author="Steve Barbeaux" w:date="2022-10-10T12:03:00Z">
              <w:r w:rsidRPr="005E242C">
                <w:rPr>
                  <w:sz w:val="20"/>
                  <w:rPrChange w:id="5498" w:author="Steve Barbeaux" w:date="2022-10-10T12:08:00Z">
                    <w:rPr/>
                  </w:rPrChange>
                </w:rPr>
                <w:t xml:space="preserve"> 297,258 </w:t>
              </w:r>
            </w:ins>
            <w:del w:id="5499" w:author="Steve Barbeaux" w:date="2022-10-10T12:00:00Z">
              <w:r w:rsidRPr="005E242C" w:rsidDel="00134598">
                <w:rPr>
                  <w:sz w:val="20"/>
                  <w:rPrChange w:id="5500" w:author="Steve Barbeaux" w:date="2022-10-10T12:08:00Z">
                    <w:rPr>
                      <w:sz w:val="18"/>
                      <w:szCs w:val="18"/>
                    </w:rPr>
                  </w:rPrChange>
                </w:rPr>
                <w:delText xml:space="preserve">311,120 </w:delText>
              </w:r>
            </w:del>
          </w:p>
        </w:tc>
      </w:tr>
      <w:tr w:rsidR="00134598" w:rsidRPr="00FA0F7A" w14:paraId="6CA6BC3F" w14:textId="77777777" w:rsidTr="005E242C">
        <w:tblPrEx>
          <w:tblPrExChange w:id="5501" w:author="Steve Barbeaux" w:date="2022-10-10T12:08:00Z">
            <w:tblPrEx>
              <w:tblW w:w="4808" w:type="pct"/>
            </w:tblPrEx>
          </w:tblPrExChange>
        </w:tblPrEx>
        <w:trPr>
          <w:jc w:val="center"/>
          <w:trPrChange w:id="5502" w:author="Steve Barbeaux" w:date="2022-10-10T12:08:00Z">
            <w:trPr>
              <w:jc w:val="center"/>
            </w:trPr>
          </w:trPrChange>
        </w:trPr>
        <w:tc>
          <w:tcPr>
            <w:tcW w:w="352" w:type="pct"/>
            <w:tcBorders>
              <w:top w:val="nil"/>
              <w:left w:val="nil"/>
              <w:bottom w:val="nil"/>
            </w:tcBorders>
            <w:shd w:val="clear" w:color="auto" w:fill="FFFFFF" w:themeFill="background1"/>
            <w:noWrap/>
            <w:vAlign w:val="bottom"/>
            <w:tcPrChange w:id="5503" w:author="Steve Barbeaux" w:date="2022-10-10T12:08:00Z">
              <w:tcPr>
                <w:tcW w:w="352" w:type="pct"/>
                <w:gridSpan w:val="3"/>
                <w:tcBorders>
                  <w:top w:val="nil"/>
                  <w:left w:val="nil"/>
                  <w:bottom w:val="nil"/>
                </w:tcBorders>
                <w:shd w:val="clear" w:color="auto" w:fill="FFFFFF" w:themeFill="background1"/>
                <w:noWrap/>
                <w:vAlign w:val="bottom"/>
              </w:tcPr>
            </w:tcPrChange>
          </w:tcPr>
          <w:p w14:paraId="38318511" w14:textId="77777777" w:rsidR="00134598" w:rsidRPr="005E242C" w:rsidRDefault="00134598" w:rsidP="005E242C">
            <w:pPr>
              <w:spacing w:after="0"/>
              <w:jc w:val="right"/>
              <w:rPr>
                <w:sz w:val="18"/>
                <w:szCs w:val="18"/>
                <w:rPrChange w:id="5504" w:author="Steve Barbeaux" w:date="2022-10-10T12:08:00Z">
                  <w:rPr>
                    <w:sz w:val="18"/>
                    <w:szCs w:val="18"/>
                  </w:rPr>
                </w:rPrChange>
              </w:rPr>
              <w:pPrChange w:id="5505" w:author="Steve Barbeaux" w:date="2022-10-10T12:08:00Z">
                <w:pPr>
                  <w:spacing w:after="0"/>
                  <w:jc w:val="right"/>
                </w:pPr>
              </w:pPrChange>
            </w:pPr>
            <w:r w:rsidRPr="005E242C">
              <w:rPr>
                <w:sz w:val="18"/>
                <w:szCs w:val="18"/>
                <w:rPrChange w:id="5506" w:author="Steve Barbeaux" w:date="2022-10-10T12:08:00Z">
                  <w:rPr>
                    <w:sz w:val="18"/>
                    <w:szCs w:val="18"/>
                  </w:rPr>
                </w:rPrChange>
              </w:rPr>
              <w:t>1991</w:t>
            </w:r>
          </w:p>
        </w:tc>
        <w:tc>
          <w:tcPr>
            <w:tcW w:w="550" w:type="pct"/>
            <w:shd w:val="clear" w:color="auto" w:fill="FFFFFF" w:themeFill="background1"/>
            <w:vAlign w:val="bottom"/>
            <w:tcPrChange w:id="5507" w:author="Steve Barbeaux" w:date="2022-10-10T12:08:00Z">
              <w:tcPr>
                <w:tcW w:w="550" w:type="pct"/>
                <w:gridSpan w:val="3"/>
                <w:shd w:val="clear" w:color="auto" w:fill="FFFFFF" w:themeFill="background1"/>
              </w:tcPr>
            </w:tcPrChange>
          </w:tcPr>
          <w:p w14:paraId="5ECAA495" w14:textId="17BC8633" w:rsidR="00134598" w:rsidRPr="005E242C" w:rsidRDefault="00134598" w:rsidP="005E242C">
            <w:pPr>
              <w:spacing w:after="0"/>
              <w:jc w:val="right"/>
              <w:rPr>
                <w:color w:val="A6A6A6" w:themeColor="background1" w:themeShade="A6"/>
                <w:sz w:val="18"/>
                <w:szCs w:val="18"/>
                <w:rPrChange w:id="5508" w:author="Steve Barbeaux" w:date="2022-10-10T12:09:00Z">
                  <w:rPr>
                    <w:color w:val="A6A6A6" w:themeColor="background1" w:themeShade="A6"/>
                    <w:sz w:val="18"/>
                    <w:szCs w:val="18"/>
                  </w:rPr>
                </w:rPrChange>
              </w:rPr>
              <w:pPrChange w:id="5509" w:author="Steve Barbeaux" w:date="2022-10-10T12:08:00Z">
                <w:pPr>
                  <w:spacing w:after="0"/>
                  <w:jc w:val="center"/>
                </w:pPr>
              </w:pPrChange>
            </w:pPr>
            <w:ins w:id="5510" w:author="Steve Barbeaux" w:date="2022-10-10T11:57:00Z">
              <w:r w:rsidRPr="005E242C">
                <w:rPr>
                  <w:color w:val="A6A6A6" w:themeColor="background1" w:themeShade="A6"/>
                  <w:sz w:val="18"/>
                  <w:szCs w:val="18"/>
                  <w:rPrChange w:id="5511" w:author="Steve Barbeaux" w:date="2022-10-10T12:09:00Z">
                    <w:rPr>
                      <w:sz w:val="18"/>
                      <w:szCs w:val="18"/>
                    </w:rPr>
                  </w:rPrChange>
                </w:rPr>
                <w:t xml:space="preserve"> 645,210 </w:t>
              </w:r>
            </w:ins>
            <w:del w:id="5512" w:author="Steve Barbeaux" w:date="2022-10-10T11:57:00Z">
              <w:r w:rsidRPr="005E242C" w:rsidDel="00715DAC">
                <w:rPr>
                  <w:color w:val="A6A6A6" w:themeColor="background1" w:themeShade="A6"/>
                  <w:sz w:val="18"/>
                  <w:szCs w:val="18"/>
                  <w:rPrChange w:id="5513" w:author="Steve Barbeaux" w:date="2022-10-10T12:09:00Z">
                    <w:rPr>
                      <w:color w:val="A6A6A6" w:themeColor="background1" w:themeShade="A6"/>
                      <w:sz w:val="18"/>
                      <w:szCs w:val="18"/>
                    </w:rPr>
                  </w:rPrChange>
                </w:rPr>
                <w:delText xml:space="preserve">647,600 </w:delText>
              </w:r>
            </w:del>
          </w:p>
        </w:tc>
        <w:tc>
          <w:tcPr>
            <w:tcW w:w="598" w:type="pct"/>
            <w:gridSpan w:val="3"/>
            <w:tcBorders>
              <w:top w:val="nil"/>
              <w:left w:val="nil"/>
              <w:bottom w:val="nil"/>
              <w:right w:val="nil"/>
            </w:tcBorders>
            <w:shd w:val="clear" w:color="auto" w:fill="FFFFFF" w:themeFill="background1"/>
            <w:noWrap/>
            <w:vAlign w:val="bottom"/>
            <w:tcPrChange w:id="5514" w:author="Steve Barbeaux" w:date="2022-10-10T12:08:00Z">
              <w:tcPr>
                <w:tcW w:w="598" w:type="pct"/>
                <w:gridSpan w:val="7"/>
                <w:tcBorders>
                  <w:top w:val="nil"/>
                  <w:left w:val="nil"/>
                  <w:bottom w:val="nil"/>
                  <w:right w:val="nil"/>
                </w:tcBorders>
                <w:shd w:val="clear" w:color="auto" w:fill="FFFFFF" w:themeFill="background1"/>
                <w:noWrap/>
              </w:tcPr>
            </w:tcPrChange>
          </w:tcPr>
          <w:p w14:paraId="1F18C5F1" w14:textId="0426DE5F" w:rsidR="00134598" w:rsidRPr="005E242C" w:rsidRDefault="00134598" w:rsidP="005E242C">
            <w:pPr>
              <w:spacing w:after="0"/>
              <w:jc w:val="right"/>
              <w:rPr>
                <w:sz w:val="20"/>
                <w:rPrChange w:id="5515" w:author="Steve Barbeaux" w:date="2022-10-10T12:08:00Z">
                  <w:rPr>
                    <w:sz w:val="18"/>
                    <w:szCs w:val="18"/>
                  </w:rPr>
                </w:rPrChange>
              </w:rPr>
              <w:pPrChange w:id="5516" w:author="Steve Barbeaux" w:date="2022-10-10T12:08:00Z">
                <w:pPr>
                  <w:spacing w:after="0"/>
                  <w:jc w:val="right"/>
                </w:pPr>
              </w:pPrChange>
            </w:pPr>
            <w:ins w:id="5517" w:author="Steve Barbeaux" w:date="2022-10-10T12:07:00Z">
              <w:r w:rsidRPr="005E242C">
                <w:rPr>
                  <w:sz w:val="20"/>
                  <w:rPrChange w:id="5518" w:author="Steve Barbeaux" w:date="2022-10-10T12:08:00Z">
                    <w:rPr/>
                  </w:rPrChange>
                </w:rPr>
                <w:t xml:space="preserve"> 576,538 </w:t>
              </w:r>
            </w:ins>
            <w:del w:id="5519" w:author="Steve Barbeaux" w:date="2022-10-10T11:58:00Z">
              <w:r w:rsidRPr="005E242C" w:rsidDel="00134598">
                <w:rPr>
                  <w:sz w:val="20"/>
                  <w:rPrChange w:id="5520" w:author="Steve Barbeaux" w:date="2022-10-10T12:08:00Z">
                    <w:rPr>
                      <w:sz w:val="18"/>
                      <w:szCs w:val="18"/>
                    </w:rPr>
                  </w:rPrChange>
                </w:rPr>
                <w:delText xml:space="preserve"> 645,210 </w:delText>
              </w:r>
            </w:del>
          </w:p>
        </w:tc>
        <w:tc>
          <w:tcPr>
            <w:tcW w:w="550" w:type="pct"/>
            <w:gridSpan w:val="2"/>
            <w:tcBorders>
              <w:top w:val="nil"/>
              <w:left w:val="nil"/>
              <w:bottom w:val="nil"/>
              <w:right w:val="nil"/>
            </w:tcBorders>
            <w:shd w:val="clear" w:color="auto" w:fill="FFFFFF" w:themeFill="background1"/>
            <w:noWrap/>
            <w:vAlign w:val="bottom"/>
            <w:tcPrChange w:id="5521" w:author="Steve Barbeaux" w:date="2022-10-10T12:08:00Z">
              <w:tcPr>
                <w:tcW w:w="550" w:type="pct"/>
                <w:gridSpan w:val="3"/>
                <w:tcBorders>
                  <w:top w:val="nil"/>
                  <w:left w:val="nil"/>
                  <w:bottom w:val="nil"/>
                  <w:right w:val="nil"/>
                </w:tcBorders>
                <w:shd w:val="clear" w:color="auto" w:fill="FFFFFF" w:themeFill="background1"/>
                <w:noWrap/>
              </w:tcPr>
            </w:tcPrChange>
          </w:tcPr>
          <w:p w14:paraId="146E71EA" w14:textId="622D99CF" w:rsidR="00134598" w:rsidRPr="005E242C" w:rsidRDefault="00134598" w:rsidP="005E242C">
            <w:pPr>
              <w:spacing w:after="0"/>
              <w:jc w:val="right"/>
              <w:rPr>
                <w:sz w:val="20"/>
                <w:rPrChange w:id="5522" w:author="Steve Barbeaux" w:date="2022-10-10T12:08:00Z">
                  <w:rPr>
                    <w:sz w:val="18"/>
                    <w:szCs w:val="18"/>
                  </w:rPr>
                </w:rPrChange>
              </w:rPr>
              <w:pPrChange w:id="5523" w:author="Steve Barbeaux" w:date="2022-10-10T12:08:00Z">
                <w:pPr>
                  <w:spacing w:after="0"/>
                  <w:jc w:val="right"/>
                </w:pPr>
              </w:pPrChange>
            </w:pPr>
            <w:ins w:id="5524" w:author="Steve Barbeaux" w:date="2022-10-10T12:07:00Z">
              <w:r w:rsidRPr="005E242C">
                <w:rPr>
                  <w:sz w:val="20"/>
                  <w:rPrChange w:id="5525" w:author="Steve Barbeaux" w:date="2022-10-10T12:08:00Z">
                    <w:rPr/>
                  </w:rPrChange>
                </w:rPr>
                <w:t xml:space="preserve"> 519,938 </w:t>
              </w:r>
            </w:ins>
            <w:del w:id="5526" w:author="Steve Barbeaux" w:date="2022-10-10T11:58:00Z">
              <w:r w:rsidRPr="005E242C" w:rsidDel="00134598">
                <w:rPr>
                  <w:sz w:val="20"/>
                  <w:rPrChange w:id="5527" w:author="Steve Barbeaux" w:date="2022-10-10T12:08:00Z">
                    <w:rPr>
                      <w:sz w:val="18"/>
                      <w:szCs w:val="18"/>
                    </w:rPr>
                  </w:rPrChange>
                </w:rPr>
                <w:delText xml:space="preserve">582,686 </w:delText>
              </w:r>
            </w:del>
          </w:p>
        </w:tc>
        <w:tc>
          <w:tcPr>
            <w:tcW w:w="601" w:type="pct"/>
            <w:tcBorders>
              <w:top w:val="nil"/>
              <w:left w:val="nil"/>
              <w:bottom w:val="nil"/>
              <w:right w:val="nil"/>
            </w:tcBorders>
            <w:shd w:val="clear" w:color="auto" w:fill="FFFFFF" w:themeFill="background1"/>
            <w:noWrap/>
            <w:vAlign w:val="bottom"/>
            <w:tcPrChange w:id="5528" w:author="Steve Barbeaux" w:date="2022-10-10T12:08:00Z">
              <w:tcPr>
                <w:tcW w:w="601" w:type="pct"/>
                <w:gridSpan w:val="6"/>
                <w:tcBorders>
                  <w:top w:val="nil"/>
                  <w:left w:val="nil"/>
                  <w:bottom w:val="nil"/>
                  <w:right w:val="nil"/>
                </w:tcBorders>
                <w:shd w:val="clear" w:color="auto" w:fill="FFFFFF" w:themeFill="background1"/>
                <w:noWrap/>
              </w:tcPr>
            </w:tcPrChange>
          </w:tcPr>
          <w:p w14:paraId="6C14DCCC" w14:textId="0A7275FD" w:rsidR="00134598" w:rsidRPr="005E242C" w:rsidRDefault="00134598" w:rsidP="005E242C">
            <w:pPr>
              <w:spacing w:after="0"/>
              <w:jc w:val="right"/>
              <w:rPr>
                <w:sz w:val="20"/>
                <w:rPrChange w:id="5529" w:author="Steve Barbeaux" w:date="2022-10-10T12:08:00Z">
                  <w:rPr>
                    <w:sz w:val="18"/>
                    <w:szCs w:val="18"/>
                  </w:rPr>
                </w:rPrChange>
              </w:rPr>
              <w:pPrChange w:id="5530" w:author="Steve Barbeaux" w:date="2022-10-10T12:08:00Z">
                <w:pPr>
                  <w:spacing w:after="0"/>
                  <w:jc w:val="right"/>
                </w:pPr>
              </w:pPrChange>
            </w:pPr>
            <w:ins w:id="5531" w:author="Steve Barbeaux" w:date="2022-10-10T12:07:00Z">
              <w:r w:rsidRPr="005E242C">
                <w:rPr>
                  <w:sz w:val="20"/>
                  <w:rPrChange w:id="5532" w:author="Steve Barbeaux" w:date="2022-10-10T12:08:00Z">
                    <w:rPr/>
                  </w:rPrChange>
                </w:rPr>
                <w:t xml:space="preserve"> 639,299 </w:t>
              </w:r>
            </w:ins>
            <w:del w:id="5533" w:author="Steve Barbeaux" w:date="2022-10-10T11:58:00Z">
              <w:r w:rsidRPr="005E242C" w:rsidDel="00134598">
                <w:rPr>
                  <w:sz w:val="20"/>
                  <w:rPrChange w:id="5534" w:author="Steve Barbeaux" w:date="2022-10-10T12:08:00Z">
                    <w:rPr>
                      <w:sz w:val="18"/>
                      <w:szCs w:val="18"/>
                    </w:rPr>
                  </w:rPrChange>
                </w:rPr>
                <w:delText xml:space="preserve"> 714,443 </w:delText>
              </w:r>
            </w:del>
          </w:p>
        </w:tc>
        <w:tc>
          <w:tcPr>
            <w:tcW w:w="153" w:type="pct"/>
            <w:tcBorders>
              <w:top w:val="nil"/>
              <w:left w:val="nil"/>
              <w:bottom w:val="nil"/>
              <w:right w:val="nil"/>
            </w:tcBorders>
            <w:shd w:val="clear" w:color="auto" w:fill="F2F2F2" w:themeFill="background1" w:themeFillShade="F2"/>
            <w:noWrap/>
            <w:vAlign w:val="bottom"/>
            <w:tcPrChange w:id="5535" w:author="Steve Barbeaux" w:date="2022-10-10T12:08:00Z">
              <w:tcPr>
                <w:tcW w:w="153" w:type="pct"/>
                <w:gridSpan w:val="4"/>
                <w:tcBorders>
                  <w:top w:val="nil"/>
                  <w:left w:val="nil"/>
                  <w:bottom w:val="nil"/>
                  <w:right w:val="nil"/>
                </w:tcBorders>
                <w:shd w:val="clear" w:color="auto" w:fill="F2F2F2" w:themeFill="background1" w:themeFillShade="F2"/>
                <w:noWrap/>
                <w:vAlign w:val="bottom"/>
              </w:tcPr>
            </w:tcPrChange>
          </w:tcPr>
          <w:p w14:paraId="77676030" w14:textId="77777777" w:rsidR="00134598" w:rsidRPr="005E242C" w:rsidRDefault="00134598" w:rsidP="005E242C">
            <w:pPr>
              <w:spacing w:after="0"/>
              <w:jc w:val="right"/>
              <w:rPr>
                <w:sz w:val="18"/>
                <w:szCs w:val="18"/>
                <w:rPrChange w:id="5536" w:author="Steve Barbeaux" w:date="2022-10-10T12:08:00Z">
                  <w:rPr>
                    <w:sz w:val="18"/>
                    <w:szCs w:val="18"/>
                  </w:rPr>
                </w:rPrChange>
              </w:rPr>
              <w:pPrChange w:id="5537"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5538" w:author="Steve Barbeaux" w:date="2022-10-10T12:08:00Z">
              <w:tcPr>
                <w:tcW w:w="450" w:type="pct"/>
                <w:gridSpan w:val="3"/>
                <w:tcBorders>
                  <w:top w:val="nil"/>
                  <w:left w:val="nil"/>
                  <w:bottom w:val="nil"/>
                  <w:right w:val="nil"/>
                </w:tcBorders>
                <w:shd w:val="clear" w:color="auto" w:fill="FFFFFF" w:themeFill="background1"/>
              </w:tcPr>
            </w:tcPrChange>
          </w:tcPr>
          <w:p w14:paraId="53E208CC" w14:textId="353FEE73" w:rsidR="00134598" w:rsidRPr="005E242C" w:rsidRDefault="00134598" w:rsidP="005E242C">
            <w:pPr>
              <w:spacing w:after="0"/>
              <w:jc w:val="right"/>
              <w:rPr>
                <w:color w:val="A6A6A6" w:themeColor="background1" w:themeShade="A6"/>
                <w:sz w:val="18"/>
                <w:szCs w:val="18"/>
                <w:rPrChange w:id="5539" w:author="Steve Barbeaux" w:date="2022-10-10T12:09:00Z">
                  <w:rPr>
                    <w:color w:val="A6A6A6" w:themeColor="background1" w:themeShade="A6"/>
                    <w:sz w:val="18"/>
                    <w:szCs w:val="18"/>
                  </w:rPr>
                </w:rPrChange>
              </w:rPr>
              <w:pPrChange w:id="5540" w:author="Steve Barbeaux" w:date="2022-10-10T12:08:00Z">
                <w:pPr>
                  <w:spacing w:after="0"/>
                  <w:jc w:val="right"/>
                </w:pPr>
              </w:pPrChange>
            </w:pPr>
            <w:ins w:id="5541" w:author="Steve Barbeaux" w:date="2022-10-10T12:00:00Z">
              <w:r w:rsidRPr="005E242C">
                <w:rPr>
                  <w:color w:val="A6A6A6" w:themeColor="background1" w:themeShade="A6"/>
                  <w:sz w:val="18"/>
                  <w:szCs w:val="18"/>
                  <w:rPrChange w:id="5542" w:author="Steve Barbeaux" w:date="2022-10-10T12:09:00Z">
                    <w:rPr>
                      <w:sz w:val="18"/>
                      <w:szCs w:val="18"/>
                    </w:rPr>
                  </w:rPrChange>
                </w:rPr>
                <w:t xml:space="preserve">226,308 </w:t>
              </w:r>
            </w:ins>
            <w:del w:id="5543" w:author="Steve Barbeaux" w:date="2022-10-10T12:00:00Z">
              <w:r w:rsidRPr="005E242C" w:rsidDel="00632043">
                <w:rPr>
                  <w:color w:val="A6A6A6" w:themeColor="background1" w:themeShade="A6"/>
                  <w:sz w:val="18"/>
                  <w:szCs w:val="18"/>
                  <w:rPrChange w:id="5544" w:author="Steve Barbeaux" w:date="2022-10-10T12:09:00Z">
                    <w:rPr>
                      <w:color w:val="A6A6A6" w:themeColor="background1" w:themeShade="A6"/>
                      <w:sz w:val="18"/>
                      <w:szCs w:val="18"/>
                    </w:rPr>
                  </w:rPrChange>
                </w:rPr>
                <w:delText xml:space="preserve">229,282 </w:delText>
              </w:r>
            </w:del>
          </w:p>
        </w:tc>
        <w:tc>
          <w:tcPr>
            <w:tcW w:w="549" w:type="pct"/>
            <w:tcBorders>
              <w:top w:val="nil"/>
              <w:left w:val="nil"/>
              <w:bottom w:val="nil"/>
              <w:right w:val="nil"/>
            </w:tcBorders>
            <w:shd w:val="clear" w:color="auto" w:fill="FFFFFF" w:themeFill="background1"/>
            <w:noWrap/>
            <w:vAlign w:val="bottom"/>
            <w:tcPrChange w:id="5545" w:author="Steve Barbeaux" w:date="2022-10-10T12:08:00Z">
              <w:tcPr>
                <w:tcW w:w="549" w:type="pct"/>
                <w:gridSpan w:val="3"/>
                <w:tcBorders>
                  <w:top w:val="nil"/>
                  <w:left w:val="nil"/>
                  <w:bottom w:val="nil"/>
                  <w:right w:val="nil"/>
                </w:tcBorders>
                <w:shd w:val="clear" w:color="auto" w:fill="FFFFFF" w:themeFill="background1"/>
                <w:noWrap/>
              </w:tcPr>
            </w:tcPrChange>
          </w:tcPr>
          <w:p w14:paraId="21786196" w14:textId="6DFE0F0C" w:rsidR="00134598" w:rsidRPr="005E242C" w:rsidRDefault="00134598" w:rsidP="005E242C">
            <w:pPr>
              <w:spacing w:after="0"/>
              <w:jc w:val="right"/>
              <w:rPr>
                <w:sz w:val="20"/>
                <w:rPrChange w:id="5546" w:author="Steve Barbeaux" w:date="2022-10-10T12:08:00Z">
                  <w:rPr>
                    <w:sz w:val="18"/>
                    <w:szCs w:val="18"/>
                  </w:rPr>
                </w:rPrChange>
              </w:rPr>
              <w:pPrChange w:id="5547" w:author="Steve Barbeaux" w:date="2022-10-10T12:08:00Z">
                <w:pPr>
                  <w:spacing w:after="0"/>
                  <w:jc w:val="right"/>
                </w:pPr>
              </w:pPrChange>
            </w:pPr>
            <w:ins w:id="5548" w:author="Steve Barbeaux" w:date="2022-10-10T12:03:00Z">
              <w:r w:rsidRPr="005E242C">
                <w:rPr>
                  <w:sz w:val="20"/>
                  <w:rPrChange w:id="5549" w:author="Steve Barbeaux" w:date="2022-10-10T12:08:00Z">
                    <w:rPr/>
                  </w:rPrChange>
                </w:rPr>
                <w:t xml:space="preserve">215,361 </w:t>
              </w:r>
            </w:ins>
            <w:del w:id="5550" w:author="Steve Barbeaux" w:date="2022-10-10T12:00:00Z">
              <w:r w:rsidRPr="005E242C" w:rsidDel="00134598">
                <w:rPr>
                  <w:sz w:val="20"/>
                  <w:rPrChange w:id="5551" w:author="Steve Barbeaux" w:date="2022-10-10T12:08:00Z">
                    <w:rPr>
                      <w:sz w:val="18"/>
                      <w:szCs w:val="18"/>
                    </w:rPr>
                  </w:rPrChange>
                </w:rPr>
                <w:delText xml:space="preserve">226,308 </w:delText>
              </w:r>
            </w:del>
          </w:p>
        </w:tc>
        <w:tc>
          <w:tcPr>
            <w:tcW w:w="648" w:type="pct"/>
            <w:tcBorders>
              <w:top w:val="nil"/>
              <w:left w:val="nil"/>
              <w:bottom w:val="nil"/>
              <w:right w:val="nil"/>
            </w:tcBorders>
            <w:shd w:val="clear" w:color="auto" w:fill="FFFFFF" w:themeFill="background1"/>
            <w:vAlign w:val="bottom"/>
            <w:tcPrChange w:id="5552" w:author="Steve Barbeaux" w:date="2022-10-10T12:08:00Z">
              <w:tcPr>
                <w:tcW w:w="648" w:type="pct"/>
                <w:gridSpan w:val="3"/>
                <w:tcBorders>
                  <w:top w:val="nil"/>
                  <w:left w:val="nil"/>
                  <w:bottom w:val="nil"/>
                  <w:right w:val="nil"/>
                </w:tcBorders>
                <w:shd w:val="clear" w:color="auto" w:fill="FFFFFF" w:themeFill="background1"/>
              </w:tcPr>
            </w:tcPrChange>
          </w:tcPr>
          <w:p w14:paraId="22448B6A" w14:textId="36936C01" w:rsidR="00134598" w:rsidRPr="005E242C" w:rsidRDefault="00134598" w:rsidP="005E242C">
            <w:pPr>
              <w:spacing w:after="0"/>
              <w:jc w:val="right"/>
              <w:rPr>
                <w:sz w:val="20"/>
                <w:rPrChange w:id="5553" w:author="Steve Barbeaux" w:date="2022-10-10T12:08:00Z">
                  <w:rPr>
                    <w:sz w:val="18"/>
                    <w:szCs w:val="18"/>
                  </w:rPr>
                </w:rPrChange>
              </w:rPr>
              <w:pPrChange w:id="5554" w:author="Steve Barbeaux" w:date="2022-10-10T12:08:00Z">
                <w:pPr>
                  <w:spacing w:after="0"/>
                  <w:jc w:val="right"/>
                </w:pPr>
              </w:pPrChange>
            </w:pPr>
            <w:ins w:id="5555" w:author="Steve Barbeaux" w:date="2022-10-10T12:03:00Z">
              <w:r w:rsidRPr="005E242C">
                <w:rPr>
                  <w:sz w:val="20"/>
                  <w:rPrChange w:id="5556" w:author="Steve Barbeaux" w:date="2022-10-10T12:08:00Z">
                    <w:rPr/>
                  </w:rPrChange>
                </w:rPr>
                <w:t xml:space="preserve"> 192,941 </w:t>
              </w:r>
            </w:ins>
            <w:del w:id="5557" w:author="Steve Barbeaux" w:date="2022-10-10T12:00:00Z">
              <w:r w:rsidRPr="005E242C" w:rsidDel="00134598">
                <w:rPr>
                  <w:sz w:val="20"/>
                  <w:rPrChange w:id="5558" w:author="Steve Barbeaux" w:date="2022-10-10T12:08:00Z">
                    <w:rPr>
                      <w:sz w:val="18"/>
                      <w:szCs w:val="18"/>
                    </w:rPr>
                  </w:rPrChange>
                </w:rPr>
                <w:delText xml:space="preserve">203,679 </w:delText>
              </w:r>
            </w:del>
          </w:p>
        </w:tc>
        <w:tc>
          <w:tcPr>
            <w:tcW w:w="549" w:type="pct"/>
            <w:tcBorders>
              <w:top w:val="nil"/>
              <w:left w:val="nil"/>
              <w:bottom w:val="nil"/>
              <w:right w:val="nil"/>
            </w:tcBorders>
            <w:shd w:val="clear" w:color="auto" w:fill="FFFFFF" w:themeFill="background1"/>
            <w:vAlign w:val="bottom"/>
            <w:tcPrChange w:id="5559" w:author="Steve Barbeaux" w:date="2022-10-10T12:08:00Z">
              <w:tcPr>
                <w:tcW w:w="549" w:type="pct"/>
                <w:gridSpan w:val="2"/>
                <w:tcBorders>
                  <w:top w:val="nil"/>
                  <w:left w:val="nil"/>
                  <w:bottom w:val="nil"/>
                  <w:right w:val="nil"/>
                </w:tcBorders>
                <w:shd w:val="clear" w:color="auto" w:fill="FFFFFF" w:themeFill="background1"/>
              </w:tcPr>
            </w:tcPrChange>
          </w:tcPr>
          <w:p w14:paraId="3AA525C5" w14:textId="50A33010" w:rsidR="00134598" w:rsidRPr="005E242C" w:rsidRDefault="00134598" w:rsidP="005E242C">
            <w:pPr>
              <w:spacing w:after="0"/>
              <w:jc w:val="right"/>
              <w:rPr>
                <w:sz w:val="20"/>
                <w:rPrChange w:id="5560" w:author="Steve Barbeaux" w:date="2022-10-10T12:08:00Z">
                  <w:rPr>
                    <w:sz w:val="18"/>
                    <w:szCs w:val="18"/>
                  </w:rPr>
                </w:rPrChange>
              </w:rPr>
              <w:pPrChange w:id="5561" w:author="Steve Barbeaux" w:date="2022-10-10T12:08:00Z">
                <w:pPr>
                  <w:spacing w:after="0"/>
                  <w:jc w:val="right"/>
                </w:pPr>
              </w:pPrChange>
            </w:pPr>
            <w:ins w:id="5562" w:author="Steve Barbeaux" w:date="2022-10-10T12:03:00Z">
              <w:r w:rsidRPr="005E242C">
                <w:rPr>
                  <w:sz w:val="20"/>
                  <w:rPrChange w:id="5563" w:author="Steve Barbeaux" w:date="2022-10-10T12:08:00Z">
                    <w:rPr/>
                  </w:rPrChange>
                </w:rPr>
                <w:t xml:space="preserve"> 240,386 </w:t>
              </w:r>
            </w:ins>
            <w:del w:id="5564" w:author="Steve Barbeaux" w:date="2022-10-10T12:00:00Z">
              <w:r w:rsidRPr="005E242C" w:rsidDel="00134598">
                <w:rPr>
                  <w:sz w:val="20"/>
                  <w:rPrChange w:id="5565" w:author="Steve Barbeaux" w:date="2022-10-10T12:08:00Z">
                    <w:rPr>
                      <w:sz w:val="18"/>
                      <w:szCs w:val="18"/>
                    </w:rPr>
                  </w:rPrChange>
                </w:rPr>
                <w:delText xml:space="preserve">251,450 </w:delText>
              </w:r>
            </w:del>
          </w:p>
        </w:tc>
      </w:tr>
      <w:tr w:rsidR="00134598" w:rsidRPr="00FA0F7A" w14:paraId="7448670E" w14:textId="77777777" w:rsidTr="005E242C">
        <w:tblPrEx>
          <w:tblPrExChange w:id="5566" w:author="Steve Barbeaux" w:date="2022-10-10T12:08:00Z">
            <w:tblPrEx>
              <w:tblW w:w="4808" w:type="pct"/>
            </w:tblPrEx>
          </w:tblPrExChange>
        </w:tblPrEx>
        <w:trPr>
          <w:jc w:val="center"/>
          <w:trPrChange w:id="5567" w:author="Steve Barbeaux" w:date="2022-10-10T12:08:00Z">
            <w:trPr>
              <w:jc w:val="center"/>
            </w:trPr>
          </w:trPrChange>
        </w:trPr>
        <w:tc>
          <w:tcPr>
            <w:tcW w:w="352" w:type="pct"/>
            <w:tcBorders>
              <w:top w:val="nil"/>
              <w:left w:val="nil"/>
              <w:bottom w:val="nil"/>
              <w:right w:val="nil"/>
            </w:tcBorders>
            <w:shd w:val="clear" w:color="auto" w:fill="FFFFFF" w:themeFill="background1"/>
            <w:noWrap/>
            <w:vAlign w:val="bottom"/>
            <w:tcPrChange w:id="5568" w:author="Steve Barbeaux" w:date="2022-10-10T12:08:00Z">
              <w:tcPr>
                <w:tcW w:w="350" w:type="pct"/>
                <w:tcBorders>
                  <w:top w:val="nil"/>
                  <w:left w:val="nil"/>
                  <w:bottom w:val="nil"/>
                  <w:right w:val="nil"/>
                </w:tcBorders>
                <w:shd w:val="clear" w:color="auto" w:fill="FFFFFF" w:themeFill="background1"/>
                <w:noWrap/>
                <w:vAlign w:val="bottom"/>
              </w:tcPr>
            </w:tcPrChange>
          </w:tcPr>
          <w:p w14:paraId="5390BA3E" w14:textId="77777777" w:rsidR="00134598" w:rsidRPr="005E242C" w:rsidRDefault="00134598" w:rsidP="005E242C">
            <w:pPr>
              <w:spacing w:after="0"/>
              <w:jc w:val="right"/>
              <w:rPr>
                <w:sz w:val="18"/>
                <w:szCs w:val="18"/>
                <w:rPrChange w:id="5569" w:author="Steve Barbeaux" w:date="2022-10-10T12:08:00Z">
                  <w:rPr>
                    <w:sz w:val="18"/>
                    <w:szCs w:val="18"/>
                  </w:rPr>
                </w:rPrChange>
              </w:rPr>
              <w:pPrChange w:id="5570" w:author="Steve Barbeaux" w:date="2022-10-10T12:08:00Z">
                <w:pPr>
                  <w:spacing w:after="0"/>
                  <w:jc w:val="right"/>
                </w:pPr>
              </w:pPrChange>
            </w:pPr>
            <w:r w:rsidRPr="005E242C">
              <w:rPr>
                <w:sz w:val="18"/>
                <w:szCs w:val="18"/>
                <w:rPrChange w:id="5571" w:author="Steve Barbeaux" w:date="2022-10-10T12:08:00Z">
                  <w:rPr>
                    <w:sz w:val="18"/>
                    <w:szCs w:val="18"/>
                  </w:rPr>
                </w:rPrChange>
              </w:rPr>
              <w:t>1992</w:t>
            </w:r>
          </w:p>
        </w:tc>
        <w:tc>
          <w:tcPr>
            <w:tcW w:w="550" w:type="pct"/>
            <w:tcBorders>
              <w:left w:val="nil"/>
              <w:bottom w:val="nil"/>
              <w:right w:val="nil"/>
            </w:tcBorders>
            <w:shd w:val="clear" w:color="auto" w:fill="FFFFFF" w:themeFill="background1"/>
            <w:vAlign w:val="bottom"/>
            <w:tcPrChange w:id="5572" w:author="Steve Barbeaux" w:date="2022-10-10T12:08:00Z">
              <w:tcPr>
                <w:tcW w:w="650" w:type="pct"/>
                <w:gridSpan w:val="6"/>
                <w:tcBorders>
                  <w:left w:val="nil"/>
                  <w:bottom w:val="nil"/>
                  <w:right w:val="nil"/>
                </w:tcBorders>
                <w:shd w:val="clear" w:color="auto" w:fill="FFFFFF" w:themeFill="background1"/>
              </w:tcPr>
            </w:tcPrChange>
          </w:tcPr>
          <w:p w14:paraId="7245B204" w14:textId="467EF77A" w:rsidR="00134598" w:rsidRPr="005E242C" w:rsidRDefault="00134598" w:rsidP="005E242C">
            <w:pPr>
              <w:spacing w:after="0"/>
              <w:jc w:val="right"/>
              <w:rPr>
                <w:color w:val="A6A6A6" w:themeColor="background1" w:themeShade="A6"/>
                <w:sz w:val="18"/>
                <w:szCs w:val="18"/>
                <w:rPrChange w:id="5573" w:author="Steve Barbeaux" w:date="2022-10-10T12:09:00Z">
                  <w:rPr>
                    <w:color w:val="A6A6A6" w:themeColor="background1" w:themeShade="A6"/>
                    <w:sz w:val="18"/>
                    <w:szCs w:val="18"/>
                  </w:rPr>
                </w:rPrChange>
              </w:rPr>
              <w:pPrChange w:id="5574" w:author="Steve Barbeaux" w:date="2022-10-10T12:08:00Z">
                <w:pPr>
                  <w:spacing w:after="0"/>
                  <w:jc w:val="center"/>
                </w:pPr>
              </w:pPrChange>
            </w:pPr>
            <w:ins w:id="5575" w:author="Steve Barbeaux" w:date="2022-10-10T11:57:00Z">
              <w:r w:rsidRPr="005E242C">
                <w:rPr>
                  <w:color w:val="A6A6A6" w:themeColor="background1" w:themeShade="A6"/>
                  <w:sz w:val="18"/>
                  <w:szCs w:val="18"/>
                  <w:rPrChange w:id="5576" w:author="Steve Barbeaux" w:date="2022-10-10T12:09:00Z">
                    <w:rPr>
                      <w:sz w:val="18"/>
                      <w:szCs w:val="18"/>
                    </w:rPr>
                  </w:rPrChange>
                </w:rPr>
                <w:t xml:space="preserve"> 539,605 </w:t>
              </w:r>
            </w:ins>
            <w:del w:id="5577" w:author="Steve Barbeaux" w:date="2022-10-10T11:57:00Z">
              <w:r w:rsidRPr="005E242C" w:rsidDel="00715DAC">
                <w:rPr>
                  <w:color w:val="A6A6A6" w:themeColor="background1" w:themeShade="A6"/>
                  <w:sz w:val="18"/>
                  <w:szCs w:val="18"/>
                  <w:rPrChange w:id="5578" w:author="Steve Barbeaux" w:date="2022-10-10T12:09:00Z">
                    <w:rPr>
                      <w:color w:val="A6A6A6" w:themeColor="background1" w:themeShade="A6"/>
                      <w:sz w:val="18"/>
                      <w:szCs w:val="18"/>
                    </w:rPr>
                  </w:rPrChange>
                </w:rPr>
                <w:delText xml:space="preserve">543,845 </w:delText>
              </w:r>
            </w:del>
          </w:p>
        </w:tc>
        <w:tc>
          <w:tcPr>
            <w:tcW w:w="598" w:type="pct"/>
            <w:gridSpan w:val="3"/>
            <w:tcBorders>
              <w:top w:val="nil"/>
              <w:left w:val="nil"/>
              <w:bottom w:val="nil"/>
              <w:right w:val="nil"/>
            </w:tcBorders>
            <w:shd w:val="clear" w:color="auto" w:fill="FFFFFF" w:themeFill="background1"/>
            <w:noWrap/>
            <w:vAlign w:val="bottom"/>
            <w:tcPrChange w:id="5579" w:author="Steve Barbeaux" w:date="2022-10-10T12:08:00Z">
              <w:tcPr>
                <w:tcW w:w="447" w:type="pct"/>
                <w:gridSpan w:val="4"/>
                <w:tcBorders>
                  <w:top w:val="nil"/>
                  <w:left w:val="nil"/>
                  <w:bottom w:val="nil"/>
                  <w:right w:val="nil"/>
                </w:tcBorders>
                <w:shd w:val="clear" w:color="auto" w:fill="FFFFFF" w:themeFill="background1"/>
                <w:noWrap/>
              </w:tcPr>
            </w:tcPrChange>
          </w:tcPr>
          <w:p w14:paraId="76CB26F4" w14:textId="642531F1" w:rsidR="00134598" w:rsidRPr="005E242C" w:rsidRDefault="00134598" w:rsidP="005E242C">
            <w:pPr>
              <w:spacing w:after="0"/>
              <w:jc w:val="right"/>
              <w:rPr>
                <w:sz w:val="20"/>
                <w:rPrChange w:id="5580" w:author="Steve Barbeaux" w:date="2022-10-10T12:08:00Z">
                  <w:rPr>
                    <w:sz w:val="18"/>
                    <w:szCs w:val="18"/>
                  </w:rPr>
                </w:rPrChange>
              </w:rPr>
              <w:pPrChange w:id="5581" w:author="Steve Barbeaux" w:date="2022-10-10T12:08:00Z">
                <w:pPr>
                  <w:spacing w:after="0"/>
                  <w:jc w:val="right"/>
                </w:pPr>
              </w:pPrChange>
            </w:pPr>
            <w:ins w:id="5582" w:author="Steve Barbeaux" w:date="2022-10-10T12:07:00Z">
              <w:r w:rsidRPr="005E242C">
                <w:rPr>
                  <w:sz w:val="20"/>
                  <w:rPrChange w:id="5583" w:author="Steve Barbeaux" w:date="2022-10-10T12:08:00Z">
                    <w:rPr/>
                  </w:rPrChange>
                </w:rPr>
                <w:t xml:space="preserve"> 507,029 </w:t>
              </w:r>
            </w:ins>
            <w:del w:id="5584" w:author="Steve Barbeaux" w:date="2022-10-10T11:58:00Z">
              <w:r w:rsidRPr="005E242C" w:rsidDel="00134598">
                <w:rPr>
                  <w:sz w:val="20"/>
                  <w:rPrChange w:id="5585" w:author="Steve Barbeaux" w:date="2022-10-10T12:08:00Z">
                    <w:rPr>
                      <w:sz w:val="18"/>
                      <w:szCs w:val="18"/>
                    </w:rPr>
                  </w:rPrChange>
                </w:rPr>
                <w:delText xml:space="preserve"> 539,605 </w:delText>
              </w:r>
            </w:del>
          </w:p>
        </w:tc>
        <w:tc>
          <w:tcPr>
            <w:tcW w:w="550" w:type="pct"/>
            <w:gridSpan w:val="2"/>
            <w:tcBorders>
              <w:top w:val="nil"/>
              <w:left w:val="nil"/>
              <w:bottom w:val="nil"/>
              <w:right w:val="nil"/>
            </w:tcBorders>
            <w:shd w:val="clear" w:color="auto" w:fill="FFFFFF" w:themeFill="background1"/>
            <w:noWrap/>
            <w:vAlign w:val="bottom"/>
            <w:tcPrChange w:id="5586" w:author="Steve Barbeaux" w:date="2022-10-10T12:08:00Z">
              <w:tcPr>
                <w:tcW w:w="453" w:type="pct"/>
                <w:gridSpan w:val="3"/>
                <w:tcBorders>
                  <w:top w:val="nil"/>
                  <w:left w:val="nil"/>
                  <w:bottom w:val="nil"/>
                  <w:right w:val="nil"/>
                </w:tcBorders>
                <w:shd w:val="clear" w:color="auto" w:fill="FFFFFF" w:themeFill="background1"/>
                <w:noWrap/>
              </w:tcPr>
            </w:tcPrChange>
          </w:tcPr>
          <w:p w14:paraId="6AA2673C" w14:textId="01F9CBE3" w:rsidR="00134598" w:rsidRPr="005E242C" w:rsidRDefault="00134598" w:rsidP="005E242C">
            <w:pPr>
              <w:spacing w:after="0"/>
              <w:jc w:val="right"/>
              <w:rPr>
                <w:sz w:val="20"/>
                <w:rPrChange w:id="5587" w:author="Steve Barbeaux" w:date="2022-10-10T12:08:00Z">
                  <w:rPr>
                    <w:sz w:val="18"/>
                    <w:szCs w:val="18"/>
                  </w:rPr>
                </w:rPrChange>
              </w:rPr>
              <w:pPrChange w:id="5588" w:author="Steve Barbeaux" w:date="2022-10-10T12:08:00Z">
                <w:pPr>
                  <w:spacing w:after="0"/>
                  <w:jc w:val="right"/>
                </w:pPr>
              </w:pPrChange>
            </w:pPr>
            <w:ins w:id="5589" w:author="Steve Barbeaux" w:date="2022-10-10T12:07:00Z">
              <w:r w:rsidRPr="005E242C">
                <w:rPr>
                  <w:sz w:val="20"/>
                  <w:rPrChange w:id="5590" w:author="Steve Barbeaux" w:date="2022-10-10T12:08:00Z">
                    <w:rPr/>
                  </w:rPrChange>
                </w:rPr>
                <w:t xml:space="preserve"> 454,108 </w:t>
              </w:r>
            </w:ins>
            <w:del w:id="5591" w:author="Steve Barbeaux" w:date="2022-10-10T11:58:00Z">
              <w:r w:rsidRPr="005E242C" w:rsidDel="00134598">
                <w:rPr>
                  <w:sz w:val="20"/>
                  <w:rPrChange w:id="5592" w:author="Steve Barbeaux" w:date="2022-10-10T12:08:00Z">
                    <w:rPr>
                      <w:sz w:val="18"/>
                      <w:szCs w:val="18"/>
                    </w:rPr>
                  </w:rPrChange>
                </w:rPr>
                <w:delText xml:space="preserve">483,422 </w:delText>
              </w:r>
            </w:del>
          </w:p>
        </w:tc>
        <w:tc>
          <w:tcPr>
            <w:tcW w:w="601" w:type="pct"/>
            <w:tcBorders>
              <w:top w:val="nil"/>
              <w:left w:val="nil"/>
              <w:bottom w:val="nil"/>
              <w:right w:val="nil"/>
            </w:tcBorders>
            <w:shd w:val="clear" w:color="auto" w:fill="FFFFFF" w:themeFill="background1"/>
            <w:noWrap/>
            <w:vAlign w:val="bottom"/>
            <w:tcPrChange w:id="5593" w:author="Steve Barbeaux" w:date="2022-10-10T12:08:00Z">
              <w:tcPr>
                <w:tcW w:w="552" w:type="pct"/>
                <w:gridSpan w:val="5"/>
                <w:tcBorders>
                  <w:top w:val="nil"/>
                  <w:left w:val="nil"/>
                  <w:bottom w:val="nil"/>
                  <w:right w:val="nil"/>
                </w:tcBorders>
                <w:shd w:val="clear" w:color="auto" w:fill="FFFFFF" w:themeFill="background1"/>
                <w:noWrap/>
              </w:tcPr>
            </w:tcPrChange>
          </w:tcPr>
          <w:p w14:paraId="735F47BA" w14:textId="670F7511" w:rsidR="00134598" w:rsidRPr="005E242C" w:rsidRDefault="00134598" w:rsidP="005E242C">
            <w:pPr>
              <w:spacing w:after="0"/>
              <w:jc w:val="right"/>
              <w:rPr>
                <w:sz w:val="20"/>
                <w:rPrChange w:id="5594" w:author="Steve Barbeaux" w:date="2022-10-10T12:08:00Z">
                  <w:rPr>
                    <w:sz w:val="18"/>
                    <w:szCs w:val="18"/>
                  </w:rPr>
                </w:rPrChange>
              </w:rPr>
              <w:pPrChange w:id="5595" w:author="Steve Barbeaux" w:date="2022-10-10T12:08:00Z">
                <w:pPr>
                  <w:spacing w:after="0"/>
                  <w:jc w:val="right"/>
                </w:pPr>
              </w:pPrChange>
            </w:pPr>
            <w:ins w:id="5596" w:author="Steve Barbeaux" w:date="2022-10-10T12:07:00Z">
              <w:r w:rsidRPr="005E242C">
                <w:rPr>
                  <w:sz w:val="20"/>
                  <w:rPrChange w:id="5597" w:author="Steve Barbeaux" w:date="2022-10-10T12:08:00Z">
                    <w:rPr/>
                  </w:rPrChange>
                </w:rPr>
                <w:t xml:space="preserve"> 566,117 </w:t>
              </w:r>
            </w:ins>
            <w:del w:id="5598" w:author="Steve Barbeaux" w:date="2022-10-10T11:58:00Z">
              <w:r w:rsidRPr="005E242C" w:rsidDel="00134598">
                <w:rPr>
                  <w:sz w:val="20"/>
                  <w:rPrChange w:id="5599" w:author="Steve Barbeaux" w:date="2022-10-10T12:08:00Z">
                    <w:rPr>
                      <w:sz w:val="18"/>
                      <w:szCs w:val="18"/>
                    </w:rPr>
                  </w:rPrChange>
                </w:rPr>
                <w:delText xml:space="preserve"> 602,317 </w:delText>
              </w:r>
            </w:del>
          </w:p>
        </w:tc>
        <w:tc>
          <w:tcPr>
            <w:tcW w:w="153" w:type="pct"/>
            <w:tcBorders>
              <w:top w:val="nil"/>
              <w:left w:val="nil"/>
              <w:bottom w:val="nil"/>
              <w:right w:val="nil"/>
            </w:tcBorders>
            <w:shd w:val="clear" w:color="auto" w:fill="F2F2F2" w:themeFill="background1" w:themeFillShade="F2"/>
            <w:noWrap/>
            <w:vAlign w:val="bottom"/>
            <w:tcPrChange w:id="5600" w:author="Steve Barbeaux" w:date="2022-10-10T12:08:00Z">
              <w:tcPr>
                <w:tcW w:w="351" w:type="pct"/>
                <w:gridSpan w:val="5"/>
                <w:tcBorders>
                  <w:top w:val="nil"/>
                  <w:left w:val="nil"/>
                  <w:bottom w:val="nil"/>
                  <w:right w:val="nil"/>
                </w:tcBorders>
                <w:shd w:val="clear" w:color="auto" w:fill="F2F2F2" w:themeFill="background1" w:themeFillShade="F2"/>
                <w:noWrap/>
                <w:vAlign w:val="bottom"/>
              </w:tcPr>
            </w:tcPrChange>
          </w:tcPr>
          <w:p w14:paraId="294FB018" w14:textId="77777777" w:rsidR="00134598" w:rsidRPr="005E242C" w:rsidRDefault="00134598" w:rsidP="005E242C">
            <w:pPr>
              <w:spacing w:after="0"/>
              <w:jc w:val="right"/>
              <w:rPr>
                <w:sz w:val="18"/>
                <w:szCs w:val="18"/>
                <w:rPrChange w:id="5601" w:author="Steve Barbeaux" w:date="2022-10-10T12:08:00Z">
                  <w:rPr>
                    <w:sz w:val="18"/>
                    <w:szCs w:val="18"/>
                  </w:rPr>
                </w:rPrChange>
              </w:rPr>
              <w:pPrChange w:id="5602"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5603" w:author="Steve Barbeaux" w:date="2022-10-10T12:08:00Z">
              <w:tcPr>
                <w:tcW w:w="450" w:type="pct"/>
                <w:gridSpan w:val="3"/>
                <w:tcBorders>
                  <w:top w:val="nil"/>
                  <w:left w:val="nil"/>
                  <w:bottom w:val="nil"/>
                  <w:right w:val="nil"/>
                </w:tcBorders>
                <w:shd w:val="clear" w:color="auto" w:fill="FFFFFF" w:themeFill="background1"/>
              </w:tcPr>
            </w:tcPrChange>
          </w:tcPr>
          <w:p w14:paraId="71235691" w14:textId="016E0EAF" w:rsidR="00134598" w:rsidRPr="005E242C" w:rsidRDefault="00134598" w:rsidP="005E242C">
            <w:pPr>
              <w:spacing w:after="0"/>
              <w:jc w:val="right"/>
              <w:rPr>
                <w:color w:val="A6A6A6" w:themeColor="background1" w:themeShade="A6"/>
                <w:sz w:val="18"/>
                <w:szCs w:val="18"/>
                <w:rPrChange w:id="5604" w:author="Steve Barbeaux" w:date="2022-10-10T12:09:00Z">
                  <w:rPr>
                    <w:color w:val="A6A6A6" w:themeColor="background1" w:themeShade="A6"/>
                    <w:sz w:val="18"/>
                    <w:szCs w:val="18"/>
                  </w:rPr>
                </w:rPrChange>
              </w:rPr>
              <w:pPrChange w:id="5605" w:author="Steve Barbeaux" w:date="2022-10-10T12:08:00Z">
                <w:pPr>
                  <w:spacing w:after="0"/>
                  <w:jc w:val="right"/>
                </w:pPr>
              </w:pPrChange>
            </w:pPr>
            <w:ins w:id="5606" w:author="Steve Barbeaux" w:date="2022-10-10T12:00:00Z">
              <w:r w:rsidRPr="005E242C">
                <w:rPr>
                  <w:color w:val="A6A6A6" w:themeColor="background1" w:themeShade="A6"/>
                  <w:sz w:val="18"/>
                  <w:szCs w:val="18"/>
                  <w:rPrChange w:id="5607" w:author="Steve Barbeaux" w:date="2022-10-10T12:09:00Z">
                    <w:rPr>
                      <w:sz w:val="18"/>
                      <w:szCs w:val="18"/>
                    </w:rPr>
                  </w:rPrChange>
                </w:rPr>
                <w:t xml:space="preserve">183,105 </w:t>
              </w:r>
            </w:ins>
            <w:del w:id="5608" w:author="Steve Barbeaux" w:date="2022-10-10T12:00:00Z">
              <w:r w:rsidRPr="005E242C" w:rsidDel="00632043">
                <w:rPr>
                  <w:color w:val="A6A6A6" w:themeColor="background1" w:themeShade="A6"/>
                  <w:sz w:val="18"/>
                  <w:szCs w:val="18"/>
                  <w:rPrChange w:id="5609" w:author="Steve Barbeaux" w:date="2022-10-10T12:09:00Z">
                    <w:rPr>
                      <w:color w:val="A6A6A6" w:themeColor="background1" w:themeShade="A6"/>
                      <w:sz w:val="18"/>
                      <w:szCs w:val="18"/>
                    </w:rPr>
                  </w:rPrChange>
                </w:rPr>
                <w:delText xml:space="preserve">187,170 </w:delText>
              </w:r>
            </w:del>
          </w:p>
        </w:tc>
        <w:tc>
          <w:tcPr>
            <w:tcW w:w="549" w:type="pct"/>
            <w:tcBorders>
              <w:top w:val="nil"/>
              <w:left w:val="nil"/>
              <w:bottom w:val="nil"/>
              <w:right w:val="nil"/>
            </w:tcBorders>
            <w:shd w:val="clear" w:color="auto" w:fill="FFFFFF" w:themeFill="background1"/>
            <w:noWrap/>
            <w:vAlign w:val="bottom"/>
            <w:tcPrChange w:id="5610" w:author="Steve Barbeaux" w:date="2022-10-10T12:08:00Z">
              <w:tcPr>
                <w:tcW w:w="549" w:type="pct"/>
                <w:gridSpan w:val="3"/>
                <w:tcBorders>
                  <w:top w:val="nil"/>
                  <w:left w:val="nil"/>
                  <w:bottom w:val="nil"/>
                  <w:right w:val="nil"/>
                </w:tcBorders>
                <w:shd w:val="clear" w:color="auto" w:fill="FFFFFF" w:themeFill="background1"/>
                <w:noWrap/>
              </w:tcPr>
            </w:tcPrChange>
          </w:tcPr>
          <w:p w14:paraId="73BCEE4F" w14:textId="7764B844" w:rsidR="00134598" w:rsidRPr="005E242C" w:rsidRDefault="00134598" w:rsidP="005E242C">
            <w:pPr>
              <w:spacing w:after="0"/>
              <w:jc w:val="right"/>
              <w:rPr>
                <w:sz w:val="20"/>
                <w:rPrChange w:id="5611" w:author="Steve Barbeaux" w:date="2022-10-10T12:08:00Z">
                  <w:rPr>
                    <w:sz w:val="18"/>
                    <w:szCs w:val="18"/>
                  </w:rPr>
                </w:rPrChange>
              </w:rPr>
              <w:pPrChange w:id="5612" w:author="Steve Barbeaux" w:date="2022-10-10T12:08:00Z">
                <w:pPr>
                  <w:spacing w:after="0"/>
                  <w:jc w:val="right"/>
                </w:pPr>
              </w:pPrChange>
            </w:pPr>
            <w:ins w:id="5613" w:author="Steve Barbeaux" w:date="2022-10-10T12:03:00Z">
              <w:r w:rsidRPr="005E242C">
                <w:rPr>
                  <w:sz w:val="20"/>
                  <w:rPrChange w:id="5614" w:author="Steve Barbeaux" w:date="2022-10-10T12:08:00Z">
                    <w:rPr/>
                  </w:rPrChange>
                </w:rPr>
                <w:t xml:space="preserve">174,633 </w:t>
              </w:r>
            </w:ins>
            <w:del w:id="5615" w:author="Steve Barbeaux" w:date="2022-10-10T12:00:00Z">
              <w:r w:rsidRPr="005E242C" w:rsidDel="00134598">
                <w:rPr>
                  <w:sz w:val="20"/>
                  <w:rPrChange w:id="5616" w:author="Steve Barbeaux" w:date="2022-10-10T12:08:00Z">
                    <w:rPr>
                      <w:sz w:val="18"/>
                      <w:szCs w:val="18"/>
                    </w:rPr>
                  </w:rPrChange>
                </w:rPr>
                <w:delText xml:space="preserve">183,105 </w:delText>
              </w:r>
            </w:del>
          </w:p>
        </w:tc>
        <w:tc>
          <w:tcPr>
            <w:tcW w:w="648" w:type="pct"/>
            <w:tcBorders>
              <w:top w:val="nil"/>
              <w:left w:val="nil"/>
              <w:bottom w:val="nil"/>
              <w:right w:val="nil"/>
            </w:tcBorders>
            <w:shd w:val="clear" w:color="auto" w:fill="FFFFFF" w:themeFill="background1"/>
            <w:vAlign w:val="bottom"/>
            <w:tcPrChange w:id="5617" w:author="Steve Barbeaux" w:date="2022-10-10T12:08:00Z">
              <w:tcPr>
                <w:tcW w:w="648" w:type="pct"/>
                <w:gridSpan w:val="3"/>
                <w:tcBorders>
                  <w:top w:val="nil"/>
                  <w:left w:val="nil"/>
                  <w:bottom w:val="nil"/>
                  <w:right w:val="nil"/>
                </w:tcBorders>
                <w:shd w:val="clear" w:color="auto" w:fill="FFFFFF" w:themeFill="background1"/>
              </w:tcPr>
            </w:tcPrChange>
          </w:tcPr>
          <w:p w14:paraId="320F53CC" w14:textId="4FAE336A" w:rsidR="00134598" w:rsidRPr="005E242C" w:rsidRDefault="00134598" w:rsidP="005E242C">
            <w:pPr>
              <w:spacing w:after="0"/>
              <w:jc w:val="right"/>
              <w:rPr>
                <w:sz w:val="20"/>
                <w:rPrChange w:id="5618" w:author="Steve Barbeaux" w:date="2022-10-10T12:08:00Z">
                  <w:rPr>
                    <w:sz w:val="18"/>
                    <w:szCs w:val="18"/>
                  </w:rPr>
                </w:rPrChange>
              </w:rPr>
              <w:pPrChange w:id="5619" w:author="Steve Barbeaux" w:date="2022-10-10T12:08:00Z">
                <w:pPr>
                  <w:spacing w:after="0"/>
                  <w:jc w:val="right"/>
                </w:pPr>
              </w:pPrChange>
            </w:pPr>
            <w:ins w:id="5620" w:author="Steve Barbeaux" w:date="2022-10-10T12:03:00Z">
              <w:r w:rsidRPr="005E242C">
                <w:rPr>
                  <w:sz w:val="20"/>
                  <w:rPrChange w:id="5621" w:author="Steve Barbeaux" w:date="2022-10-10T12:08:00Z">
                    <w:rPr/>
                  </w:rPrChange>
                </w:rPr>
                <w:t xml:space="preserve"> 156,084 </w:t>
              </w:r>
            </w:ins>
            <w:del w:id="5622" w:author="Steve Barbeaux" w:date="2022-10-10T12:00:00Z">
              <w:r w:rsidRPr="005E242C" w:rsidDel="00134598">
                <w:rPr>
                  <w:sz w:val="20"/>
                  <w:rPrChange w:id="5623" w:author="Steve Barbeaux" w:date="2022-10-10T12:08:00Z">
                    <w:rPr>
                      <w:sz w:val="18"/>
                      <w:szCs w:val="18"/>
                    </w:rPr>
                  </w:rPrChange>
                </w:rPr>
                <w:delText xml:space="preserve">164,058 </w:delText>
              </w:r>
            </w:del>
          </w:p>
        </w:tc>
        <w:tc>
          <w:tcPr>
            <w:tcW w:w="549" w:type="pct"/>
            <w:tcBorders>
              <w:top w:val="nil"/>
              <w:left w:val="nil"/>
              <w:bottom w:val="nil"/>
              <w:right w:val="nil"/>
            </w:tcBorders>
            <w:shd w:val="clear" w:color="auto" w:fill="FFFFFF" w:themeFill="background1"/>
            <w:vAlign w:val="bottom"/>
            <w:tcPrChange w:id="5624" w:author="Steve Barbeaux" w:date="2022-10-10T12:08:00Z">
              <w:tcPr>
                <w:tcW w:w="550" w:type="pct"/>
                <w:gridSpan w:val="4"/>
                <w:tcBorders>
                  <w:top w:val="nil"/>
                  <w:left w:val="nil"/>
                  <w:bottom w:val="nil"/>
                  <w:right w:val="nil"/>
                </w:tcBorders>
                <w:shd w:val="clear" w:color="auto" w:fill="FFFFFF" w:themeFill="background1"/>
              </w:tcPr>
            </w:tcPrChange>
          </w:tcPr>
          <w:p w14:paraId="110E7FC5" w14:textId="68F747C4" w:rsidR="00134598" w:rsidRPr="005E242C" w:rsidRDefault="00134598" w:rsidP="005E242C">
            <w:pPr>
              <w:spacing w:after="0"/>
              <w:jc w:val="right"/>
              <w:rPr>
                <w:sz w:val="20"/>
                <w:rPrChange w:id="5625" w:author="Steve Barbeaux" w:date="2022-10-10T12:08:00Z">
                  <w:rPr>
                    <w:sz w:val="18"/>
                    <w:szCs w:val="18"/>
                  </w:rPr>
                </w:rPrChange>
              </w:rPr>
              <w:pPrChange w:id="5626" w:author="Steve Barbeaux" w:date="2022-10-10T12:08:00Z">
                <w:pPr>
                  <w:spacing w:after="0"/>
                  <w:jc w:val="right"/>
                </w:pPr>
              </w:pPrChange>
            </w:pPr>
            <w:ins w:id="5627" w:author="Steve Barbeaux" w:date="2022-10-10T12:03:00Z">
              <w:r w:rsidRPr="005E242C">
                <w:rPr>
                  <w:sz w:val="20"/>
                  <w:rPrChange w:id="5628" w:author="Steve Barbeaux" w:date="2022-10-10T12:08:00Z">
                    <w:rPr/>
                  </w:rPrChange>
                </w:rPr>
                <w:t xml:space="preserve"> 195,386 </w:t>
              </w:r>
            </w:ins>
            <w:del w:id="5629" w:author="Steve Barbeaux" w:date="2022-10-10T12:00:00Z">
              <w:r w:rsidRPr="005E242C" w:rsidDel="00134598">
                <w:rPr>
                  <w:sz w:val="20"/>
                  <w:rPrChange w:id="5630" w:author="Steve Barbeaux" w:date="2022-10-10T12:08:00Z">
                    <w:rPr>
                      <w:sz w:val="18"/>
                      <w:szCs w:val="18"/>
                    </w:rPr>
                  </w:rPrChange>
                </w:rPr>
                <w:delText xml:space="preserve">204,364 </w:delText>
              </w:r>
            </w:del>
          </w:p>
        </w:tc>
      </w:tr>
      <w:tr w:rsidR="00134598" w:rsidRPr="00FA0F7A" w14:paraId="108D05DF" w14:textId="77777777" w:rsidTr="005E242C">
        <w:tblPrEx>
          <w:tblPrExChange w:id="5631" w:author="Steve Barbeaux" w:date="2022-10-10T12:08:00Z">
            <w:tblPrEx>
              <w:tblW w:w="4808" w:type="pct"/>
            </w:tblPrEx>
          </w:tblPrExChange>
        </w:tblPrEx>
        <w:trPr>
          <w:jc w:val="center"/>
          <w:trPrChange w:id="5632" w:author="Steve Barbeaux" w:date="2022-10-10T12:08:00Z">
            <w:trPr>
              <w:jc w:val="center"/>
            </w:trPr>
          </w:trPrChange>
        </w:trPr>
        <w:tc>
          <w:tcPr>
            <w:tcW w:w="352" w:type="pct"/>
            <w:tcBorders>
              <w:top w:val="nil"/>
              <w:left w:val="nil"/>
              <w:bottom w:val="nil"/>
              <w:right w:val="nil"/>
            </w:tcBorders>
            <w:shd w:val="clear" w:color="auto" w:fill="FFFFFF" w:themeFill="background1"/>
            <w:noWrap/>
            <w:vAlign w:val="bottom"/>
            <w:tcPrChange w:id="5633" w:author="Steve Barbeaux" w:date="2022-10-10T12:08:00Z">
              <w:tcPr>
                <w:tcW w:w="350" w:type="pct"/>
                <w:tcBorders>
                  <w:top w:val="nil"/>
                  <w:left w:val="nil"/>
                  <w:bottom w:val="nil"/>
                  <w:right w:val="nil"/>
                </w:tcBorders>
                <w:shd w:val="clear" w:color="auto" w:fill="FFFFFF" w:themeFill="background1"/>
                <w:noWrap/>
                <w:vAlign w:val="bottom"/>
              </w:tcPr>
            </w:tcPrChange>
          </w:tcPr>
          <w:p w14:paraId="18A670A9" w14:textId="77777777" w:rsidR="00134598" w:rsidRPr="005E242C" w:rsidRDefault="00134598" w:rsidP="005E242C">
            <w:pPr>
              <w:spacing w:after="0"/>
              <w:jc w:val="right"/>
              <w:rPr>
                <w:sz w:val="18"/>
                <w:szCs w:val="18"/>
                <w:rPrChange w:id="5634" w:author="Steve Barbeaux" w:date="2022-10-10T12:08:00Z">
                  <w:rPr>
                    <w:sz w:val="18"/>
                    <w:szCs w:val="18"/>
                  </w:rPr>
                </w:rPrChange>
              </w:rPr>
              <w:pPrChange w:id="5635" w:author="Steve Barbeaux" w:date="2022-10-10T12:08:00Z">
                <w:pPr>
                  <w:spacing w:after="0"/>
                  <w:jc w:val="right"/>
                </w:pPr>
              </w:pPrChange>
            </w:pPr>
            <w:r w:rsidRPr="005E242C">
              <w:rPr>
                <w:sz w:val="18"/>
                <w:szCs w:val="18"/>
                <w:rPrChange w:id="5636" w:author="Steve Barbeaux" w:date="2022-10-10T12:08:00Z">
                  <w:rPr>
                    <w:sz w:val="18"/>
                    <w:szCs w:val="18"/>
                  </w:rPr>
                </w:rPrChange>
              </w:rPr>
              <w:t>1993</w:t>
            </w:r>
          </w:p>
        </w:tc>
        <w:tc>
          <w:tcPr>
            <w:tcW w:w="550" w:type="pct"/>
            <w:tcBorders>
              <w:top w:val="nil"/>
              <w:left w:val="nil"/>
              <w:bottom w:val="nil"/>
              <w:right w:val="nil"/>
            </w:tcBorders>
            <w:shd w:val="clear" w:color="auto" w:fill="FFFFFF" w:themeFill="background1"/>
            <w:vAlign w:val="bottom"/>
            <w:tcPrChange w:id="5637" w:author="Steve Barbeaux" w:date="2022-10-10T12:08:00Z">
              <w:tcPr>
                <w:tcW w:w="650" w:type="pct"/>
                <w:gridSpan w:val="6"/>
                <w:tcBorders>
                  <w:top w:val="nil"/>
                  <w:left w:val="nil"/>
                  <w:bottom w:val="nil"/>
                  <w:right w:val="nil"/>
                </w:tcBorders>
                <w:shd w:val="clear" w:color="auto" w:fill="FFFFFF" w:themeFill="background1"/>
              </w:tcPr>
            </w:tcPrChange>
          </w:tcPr>
          <w:p w14:paraId="443CBE83" w14:textId="754AEA9D" w:rsidR="00134598" w:rsidRPr="005E242C" w:rsidRDefault="00134598" w:rsidP="005E242C">
            <w:pPr>
              <w:spacing w:after="0"/>
              <w:jc w:val="right"/>
              <w:rPr>
                <w:color w:val="A6A6A6" w:themeColor="background1" w:themeShade="A6"/>
                <w:sz w:val="18"/>
                <w:szCs w:val="18"/>
                <w:rPrChange w:id="5638" w:author="Steve Barbeaux" w:date="2022-10-10T12:09:00Z">
                  <w:rPr>
                    <w:color w:val="A6A6A6" w:themeColor="background1" w:themeShade="A6"/>
                    <w:sz w:val="18"/>
                    <w:szCs w:val="18"/>
                  </w:rPr>
                </w:rPrChange>
              </w:rPr>
              <w:pPrChange w:id="5639" w:author="Steve Barbeaux" w:date="2022-10-10T12:08:00Z">
                <w:pPr>
                  <w:spacing w:after="0"/>
                  <w:jc w:val="center"/>
                </w:pPr>
              </w:pPrChange>
            </w:pPr>
            <w:ins w:id="5640" w:author="Steve Barbeaux" w:date="2022-10-10T11:57:00Z">
              <w:r w:rsidRPr="005E242C">
                <w:rPr>
                  <w:color w:val="A6A6A6" w:themeColor="background1" w:themeShade="A6"/>
                  <w:sz w:val="18"/>
                  <w:szCs w:val="18"/>
                  <w:rPrChange w:id="5641" w:author="Steve Barbeaux" w:date="2022-10-10T12:09:00Z">
                    <w:rPr>
                      <w:sz w:val="18"/>
                      <w:szCs w:val="18"/>
                    </w:rPr>
                  </w:rPrChange>
                </w:rPr>
                <w:t xml:space="preserve"> 467,937 </w:t>
              </w:r>
            </w:ins>
            <w:del w:id="5642" w:author="Steve Barbeaux" w:date="2022-10-10T11:57:00Z">
              <w:r w:rsidRPr="005E242C" w:rsidDel="00715DAC">
                <w:rPr>
                  <w:color w:val="A6A6A6" w:themeColor="background1" w:themeShade="A6"/>
                  <w:sz w:val="18"/>
                  <w:szCs w:val="18"/>
                  <w:rPrChange w:id="5643" w:author="Steve Barbeaux" w:date="2022-10-10T12:09:00Z">
                    <w:rPr>
                      <w:color w:val="A6A6A6" w:themeColor="background1" w:themeShade="A6"/>
                      <w:sz w:val="18"/>
                      <w:szCs w:val="18"/>
                    </w:rPr>
                  </w:rPrChange>
                </w:rPr>
                <w:delText xml:space="preserve">476,243 </w:delText>
              </w:r>
            </w:del>
          </w:p>
        </w:tc>
        <w:tc>
          <w:tcPr>
            <w:tcW w:w="598" w:type="pct"/>
            <w:gridSpan w:val="3"/>
            <w:tcBorders>
              <w:top w:val="nil"/>
              <w:left w:val="nil"/>
              <w:bottom w:val="nil"/>
              <w:right w:val="nil"/>
            </w:tcBorders>
            <w:shd w:val="clear" w:color="auto" w:fill="FFFFFF" w:themeFill="background1"/>
            <w:noWrap/>
            <w:vAlign w:val="bottom"/>
            <w:tcPrChange w:id="5644" w:author="Steve Barbeaux" w:date="2022-10-10T12:08:00Z">
              <w:tcPr>
                <w:tcW w:w="447" w:type="pct"/>
                <w:gridSpan w:val="4"/>
                <w:tcBorders>
                  <w:top w:val="nil"/>
                  <w:left w:val="nil"/>
                  <w:bottom w:val="nil"/>
                  <w:right w:val="nil"/>
                </w:tcBorders>
                <w:shd w:val="clear" w:color="auto" w:fill="FFFFFF" w:themeFill="background1"/>
                <w:noWrap/>
              </w:tcPr>
            </w:tcPrChange>
          </w:tcPr>
          <w:p w14:paraId="69658D7D" w14:textId="570AF075" w:rsidR="00134598" w:rsidRPr="005E242C" w:rsidRDefault="00134598" w:rsidP="005E242C">
            <w:pPr>
              <w:spacing w:after="0"/>
              <w:jc w:val="right"/>
              <w:rPr>
                <w:sz w:val="20"/>
                <w:rPrChange w:id="5645" w:author="Steve Barbeaux" w:date="2022-10-10T12:08:00Z">
                  <w:rPr>
                    <w:sz w:val="18"/>
                    <w:szCs w:val="18"/>
                  </w:rPr>
                </w:rPrChange>
              </w:rPr>
              <w:pPrChange w:id="5646" w:author="Steve Barbeaux" w:date="2022-10-10T12:08:00Z">
                <w:pPr>
                  <w:spacing w:after="0"/>
                  <w:jc w:val="right"/>
                </w:pPr>
              </w:pPrChange>
            </w:pPr>
            <w:ins w:id="5647" w:author="Steve Barbeaux" w:date="2022-10-10T12:07:00Z">
              <w:r w:rsidRPr="005E242C">
                <w:rPr>
                  <w:sz w:val="20"/>
                  <w:rPrChange w:id="5648" w:author="Steve Barbeaux" w:date="2022-10-10T12:08:00Z">
                    <w:rPr/>
                  </w:rPrChange>
                </w:rPr>
                <w:t xml:space="preserve"> 435,168 </w:t>
              </w:r>
            </w:ins>
            <w:del w:id="5649" w:author="Steve Barbeaux" w:date="2022-10-10T11:58:00Z">
              <w:r w:rsidRPr="005E242C" w:rsidDel="00134598">
                <w:rPr>
                  <w:sz w:val="20"/>
                  <w:rPrChange w:id="5650" w:author="Steve Barbeaux" w:date="2022-10-10T12:08:00Z">
                    <w:rPr>
                      <w:sz w:val="18"/>
                      <w:szCs w:val="18"/>
                    </w:rPr>
                  </w:rPrChange>
                </w:rPr>
                <w:delText xml:space="preserve"> 467,937 </w:delText>
              </w:r>
            </w:del>
          </w:p>
        </w:tc>
        <w:tc>
          <w:tcPr>
            <w:tcW w:w="550" w:type="pct"/>
            <w:gridSpan w:val="2"/>
            <w:tcBorders>
              <w:top w:val="nil"/>
              <w:left w:val="nil"/>
              <w:bottom w:val="nil"/>
              <w:right w:val="nil"/>
            </w:tcBorders>
            <w:shd w:val="clear" w:color="auto" w:fill="FFFFFF" w:themeFill="background1"/>
            <w:noWrap/>
            <w:vAlign w:val="bottom"/>
            <w:tcPrChange w:id="5651" w:author="Steve Barbeaux" w:date="2022-10-10T12:08:00Z">
              <w:tcPr>
                <w:tcW w:w="453" w:type="pct"/>
                <w:gridSpan w:val="3"/>
                <w:tcBorders>
                  <w:top w:val="nil"/>
                  <w:left w:val="nil"/>
                  <w:bottom w:val="nil"/>
                  <w:right w:val="nil"/>
                </w:tcBorders>
                <w:shd w:val="clear" w:color="auto" w:fill="FFFFFF" w:themeFill="background1"/>
                <w:noWrap/>
              </w:tcPr>
            </w:tcPrChange>
          </w:tcPr>
          <w:p w14:paraId="77F1F5CF" w14:textId="59B79CD5" w:rsidR="00134598" w:rsidRPr="005E242C" w:rsidRDefault="00134598" w:rsidP="005E242C">
            <w:pPr>
              <w:spacing w:after="0"/>
              <w:jc w:val="right"/>
              <w:rPr>
                <w:sz w:val="20"/>
                <w:rPrChange w:id="5652" w:author="Steve Barbeaux" w:date="2022-10-10T12:08:00Z">
                  <w:rPr>
                    <w:sz w:val="18"/>
                    <w:szCs w:val="18"/>
                  </w:rPr>
                </w:rPrChange>
              </w:rPr>
              <w:pPrChange w:id="5653" w:author="Steve Barbeaux" w:date="2022-10-10T12:08:00Z">
                <w:pPr>
                  <w:spacing w:after="0"/>
                  <w:jc w:val="right"/>
                </w:pPr>
              </w:pPrChange>
            </w:pPr>
            <w:ins w:id="5654" w:author="Steve Barbeaux" w:date="2022-10-10T12:07:00Z">
              <w:r w:rsidRPr="005E242C">
                <w:rPr>
                  <w:sz w:val="20"/>
                  <w:rPrChange w:id="5655" w:author="Steve Barbeaux" w:date="2022-10-10T12:08:00Z">
                    <w:rPr/>
                  </w:rPrChange>
                </w:rPr>
                <w:t xml:space="preserve"> 389,533 </w:t>
              </w:r>
            </w:ins>
            <w:del w:id="5656" w:author="Steve Barbeaux" w:date="2022-10-10T11:58:00Z">
              <w:r w:rsidRPr="005E242C" w:rsidDel="00134598">
                <w:rPr>
                  <w:sz w:val="20"/>
                  <w:rPrChange w:id="5657" w:author="Steve Barbeaux" w:date="2022-10-10T12:08:00Z">
                    <w:rPr>
                      <w:sz w:val="18"/>
                      <w:szCs w:val="18"/>
                    </w:rPr>
                  </w:rPrChange>
                </w:rPr>
                <w:delText xml:space="preserve">418,316 </w:delText>
              </w:r>
            </w:del>
          </w:p>
        </w:tc>
        <w:tc>
          <w:tcPr>
            <w:tcW w:w="601" w:type="pct"/>
            <w:tcBorders>
              <w:top w:val="nil"/>
              <w:left w:val="nil"/>
              <w:bottom w:val="nil"/>
              <w:right w:val="nil"/>
            </w:tcBorders>
            <w:shd w:val="clear" w:color="auto" w:fill="FFFFFF" w:themeFill="background1"/>
            <w:noWrap/>
            <w:vAlign w:val="bottom"/>
            <w:tcPrChange w:id="5658" w:author="Steve Barbeaux" w:date="2022-10-10T12:08:00Z">
              <w:tcPr>
                <w:tcW w:w="552" w:type="pct"/>
                <w:gridSpan w:val="5"/>
                <w:tcBorders>
                  <w:top w:val="nil"/>
                  <w:left w:val="nil"/>
                  <w:bottom w:val="nil"/>
                  <w:right w:val="nil"/>
                </w:tcBorders>
                <w:shd w:val="clear" w:color="auto" w:fill="FFFFFF" w:themeFill="background1"/>
                <w:noWrap/>
              </w:tcPr>
            </w:tcPrChange>
          </w:tcPr>
          <w:p w14:paraId="186FFAA4" w14:textId="74087988" w:rsidR="00134598" w:rsidRPr="005E242C" w:rsidRDefault="00134598" w:rsidP="005E242C">
            <w:pPr>
              <w:spacing w:after="0"/>
              <w:jc w:val="right"/>
              <w:rPr>
                <w:sz w:val="20"/>
                <w:rPrChange w:id="5659" w:author="Steve Barbeaux" w:date="2022-10-10T12:08:00Z">
                  <w:rPr>
                    <w:sz w:val="18"/>
                    <w:szCs w:val="18"/>
                  </w:rPr>
                </w:rPrChange>
              </w:rPr>
              <w:pPrChange w:id="5660" w:author="Steve Barbeaux" w:date="2022-10-10T12:08:00Z">
                <w:pPr>
                  <w:spacing w:after="0"/>
                  <w:jc w:val="right"/>
                </w:pPr>
              </w:pPrChange>
            </w:pPr>
            <w:ins w:id="5661" w:author="Steve Barbeaux" w:date="2022-10-10T12:07:00Z">
              <w:r w:rsidRPr="005E242C">
                <w:rPr>
                  <w:sz w:val="20"/>
                  <w:rPrChange w:id="5662" w:author="Steve Barbeaux" w:date="2022-10-10T12:08:00Z">
                    <w:rPr/>
                  </w:rPrChange>
                </w:rPr>
                <w:t xml:space="preserve"> 486,149 </w:t>
              </w:r>
            </w:ins>
            <w:del w:id="5663" w:author="Steve Barbeaux" w:date="2022-10-10T11:58:00Z">
              <w:r w:rsidRPr="005E242C" w:rsidDel="00134598">
                <w:rPr>
                  <w:sz w:val="20"/>
                  <w:rPrChange w:id="5664" w:author="Steve Barbeaux" w:date="2022-10-10T12:08:00Z">
                    <w:rPr>
                      <w:sz w:val="18"/>
                      <w:szCs w:val="18"/>
                    </w:rPr>
                  </w:rPrChange>
                </w:rPr>
                <w:delText xml:space="preserve"> 523,445 </w:delText>
              </w:r>
            </w:del>
          </w:p>
        </w:tc>
        <w:tc>
          <w:tcPr>
            <w:tcW w:w="153" w:type="pct"/>
            <w:tcBorders>
              <w:top w:val="nil"/>
              <w:left w:val="nil"/>
              <w:bottom w:val="nil"/>
              <w:right w:val="nil"/>
            </w:tcBorders>
            <w:shd w:val="clear" w:color="auto" w:fill="F2F2F2" w:themeFill="background1" w:themeFillShade="F2"/>
            <w:noWrap/>
            <w:vAlign w:val="bottom"/>
            <w:tcPrChange w:id="5665" w:author="Steve Barbeaux" w:date="2022-10-10T12:08:00Z">
              <w:tcPr>
                <w:tcW w:w="351" w:type="pct"/>
                <w:gridSpan w:val="5"/>
                <w:tcBorders>
                  <w:top w:val="nil"/>
                  <w:left w:val="nil"/>
                  <w:bottom w:val="nil"/>
                  <w:right w:val="nil"/>
                </w:tcBorders>
                <w:shd w:val="clear" w:color="auto" w:fill="F2F2F2" w:themeFill="background1" w:themeFillShade="F2"/>
                <w:noWrap/>
                <w:vAlign w:val="bottom"/>
              </w:tcPr>
            </w:tcPrChange>
          </w:tcPr>
          <w:p w14:paraId="1AEF238C" w14:textId="77777777" w:rsidR="00134598" w:rsidRPr="005E242C" w:rsidRDefault="00134598" w:rsidP="005E242C">
            <w:pPr>
              <w:spacing w:after="0"/>
              <w:jc w:val="right"/>
              <w:rPr>
                <w:sz w:val="18"/>
                <w:szCs w:val="18"/>
                <w:rPrChange w:id="5666" w:author="Steve Barbeaux" w:date="2022-10-10T12:08:00Z">
                  <w:rPr>
                    <w:sz w:val="18"/>
                    <w:szCs w:val="18"/>
                  </w:rPr>
                </w:rPrChange>
              </w:rPr>
              <w:pPrChange w:id="5667"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5668" w:author="Steve Barbeaux" w:date="2022-10-10T12:08:00Z">
              <w:tcPr>
                <w:tcW w:w="450" w:type="pct"/>
                <w:gridSpan w:val="3"/>
                <w:tcBorders>
                  <w:top w:val="nil"/>
                  <w:left w:val="nil"/>
                  <w:bottom w:val="nil"/>
                  <w:right w:val="nil"/>
                </w:tcBorders>
                <w:shd w:val="clear" w:color="auto" w:fill="FFFFFF" w:themeFill="background1"/>
              </w:tcPr>
            </w:tcPrChange>
          </w:tcPr>
          <w:p w14:paraId="63336DA6" w14:textId="12508DB1" w:rsidR="00134598" w:rsidRPr="005E242C" w:rsidRDefault="00134598" w:rsidP="005E242C">
            <w:pPr>
              <w:spacing w:after="0"/>
              <w:jc w:val="right"/>
              <w:rPr>
                <w:color w:val="A6A6A6" w:themeColor="background1" w:themeShade="A6"/>
                <w:sz w:val="18"/>
                <w:szCs w:val="18"/>
                <w:rPrChange w:id="5669" w:author="Steve Barbeaux" w:date="2022-10-10T12:09:00Z">
                  <w:rPr>
                    <w:color w:val="A6A6A6" w:themeColor="background1" w:themeShade="A6"/>
                    <w:sz w:val="18"/>
                    <w:szCs w:val="18"/>
                  </w:rPr>
                </w:rPrChange>
              </w:rPr>
              <w:pPrChange w:id="5670" w:author="Steve Barbeaux" w:date="2022-10-10T12:08:00Z">
                <w:pPr>
                  <w:spacing w:after="0"/>
                  <w:jc w:val="right"/>
                </w:pPr>
              </w:pPrChange>
            </w:pPr>
            <w:ins w:id="5671" w:author="Steve Barbeaux" w:date="2022-10-10T12:00:00Z">
              <w:r w:rsidRPr="005E242C">
                <w:rPr>
                  <w:color w:val="A6A6A6" w:themeColor="background1" w:themeShade="A6"/>
                  <w:sz w:val="18"/>
                  <w:szCs w:val="18"/>
                  <w:rPrChange w:id="5672" w:author="Steve Barbeaux" w:date="2022-10-10T12:09:00Z">
                    <w:rPr>
                      <w:sz w:val="18"/>
                      <w:szCs w:val="18"/>
                    </w:rPr>
                  </w:rPrChange>
                </w:rPr>
                <w:t xml:space="preserve">160,974 </w:t>
              </w:r>
            </w:ins>
            <w:del w:id="5673" w:author="Steve Barbeaux" w:date="2022-10-10T12:00:00Z">
              <w:r w:rsidRPr="005E242C" w:rsidDel="00632043">
                <w:rPr>
                  <w:color w:val="A6A6A6" w:themeColor="background1" w:themeShade="A6"/>
                  <w:sz w:val="18"/>
                  <w:szCs w:val="18"/>
                  <w:rPrChange w:id="5674" w:author="Steve Barbeaux" w:date="2022-10-10T12:09:00Z">
                    <w:rPr>
                      <w:color w:val="A6A6A6" w:themeColor="background1" w:themeShade="A6"/>
                      <w:sz w:val="18"/>
                      <w:szCs w:val="18"/>
                    </w:rPr>
                  </w:rPrChange>
                </w:rPr>
                <w:delText xml:space="preserve">165,188 </w:delText>
              </w:r>
            </w:del>
          </w:p>
        </w:tc>
        <w:tc>
          <w:tcPr>
            <w:tcW w:w="549" w:type="pct"/>
            <w:tcBorders>
              <w:top w:val="nil"/>
              <w:left w:val="nil"/>
              <w:bottom w:val="nil"/>
              <w:right w:val="nil"/>
            </w:tcBorders>
            <w:shd w:val="clear" w:color="auto" w:fill="FFFFFF" w:themeFill="background1"/>
            <w:noWrap/>
            <w:vAlign w:val="bottom"/>
            <w:tcPrChange w:id="5675" w:author="Steve Barbeaux" w:date="2022-10-10T12:08:00Z">
              <w:tcPr>
                <w:tcW w:w="549" w:type="pct"/>
                <w:gridSpan w:val="3"/>
                <w:tcBorders>
                  <w:top w:val="nil"/>
                  <w:left w:val="nil"/>
                  <w:bottom w:val="nil"/>
                  <w:right w:val="nil"/>
                </w:tcBorders>
                <w:shd w:val="clear" w:color="auto" w:fill="FFFFFF" w:themeFill="background1"/>
                <w:noWrap/>
              </w:tcPr>
            </w:tcPrChange>
          </w:tcPr>
          <w:p w14:paraId="4702778F" w14:textId="7CEBA6A3" w:rsidR="00134598" w:rsidRPr="005E242C" w:rsidRDefault="00134598" w:rsidP="005E242C">
            <w:pPr>
              <w:spacing w:after="0"/>
              <w:jc w:val="right"/>
              <w:rPr>
                <w:sz w:val="20"/>
                <w:rPrChange w:id="5676" w:author="Steve Barbeaux" w:date="2022-10-10T12:08:00Z">
                  <w:rPr>
                    <w:sz w:val="18"/>
                    <w:szCs w:val="18"/>
                  </w:rPr>
                </w:rPrChange>
              </w:rPr>
              <w:pPrChange w:id="5677" w:author="Steve Barbeaux" w:date="2022-10-10T12:08:00Z">
                <w:pPr>
                  <w:spacing w:after="0"/>
                  <w:jc w:val="right"/>
                </w:pPr>
              </w:pPrChange>
            </w:pPr>
            <w:ins w:id="5678" w:author="Steve Barbeaux" w:date="2022-10-10T12:03:00Z">
              <w:r w:rsidRPr="005E242C">
                <w:rPr>
                  <w:sz w:val="20"/>
                  <w:rPrChange w:id="5679" w:author="Steve Barbeaux" w:date="2022-10-10T12:08:00Z">
                    <w:rPr/>
                  </w:rPrChange>
                </w:rPr>
                <w:t xml:space="preserve">153,681 </w:t>
              </w:r>
            </w:ins>
            <w:del w:id="5680" w:author="Steve Barbeaux" w:date="2022-10-10T12:00:00Z">
              <w:r w:rsidRPr="005E242C" w:rsidDel="00134598">
                <w:rPr>
                  <w:sz w:val="20"/>
                  <w:rPrChange w:id="5681" w:author="Steve Barbeaux" w:date="2022-10-10T12:08:00Z">
                    <w:rPr>
                      <w:sz w:val="18"/>
                      <w:szCs w:val="18"/>
                    </w:rPr>
                  </w:rPrChange>
                </w:rPr>
                <w:delText xml:space="preserve">160,974 </w:delText>
              </w:r>
            </w:del>
          </w:p>
        </w:tc>
        <w:tc>
          <w:tcPr>
            <w:tcW w:w="648" w:type="pct"/>
            <w:tcBorders>
              <w:top w:val="nil"/>
              <w:left w:val="nil"/>
              <w:bottom w:val="nil"/>
              <w:right w:val="nil"/>
            </w:tcBorders>
            <w:shd w:val="clear" w:color="auto" w:fill="FFFFFF" w:themeFill="background1"/>
            <w:vAlign w:val="bottom"/>
            <w:tcPrChange w:id="5682" w:author="Steve Barbeaux" w:date="2022-10-10T12:08:00Z">
              <w:tcPr>
                <w:tcW w:w="648" w:type="pct"/>
                <w:gridSpan w:val="3"/>
                <w:tcBorders>
                  <w:top w:val="nil"/>
                  <w:left w:val="nil"/>
                  <w:bottom w:val="nil"/>
                  <w:right w:val="nil"/>
                </w:tcBorders>
                <w:shd w:val="clear" w:color="auto" w:fill="FFFFFF" w:themeFill="background1"/>
              </w:tcPr>
            </w:tcPrChange>
          </w:tcPr>
          <w:p w14:paraId="44B18543" w14:textId="33528A4E" w:rsidR="00134598" w:rsidRPr="005E242C" w:rsidRDefault="00134598" w:rsidP="005E242C">
            <w:pPr>
              <w:spacing w:after="0"/>
              <w:jc w:val="right"/>
              <w:rPr>
                <w:sz w:val="20"/>
                <w:rPrChange w:id="5683" w:author="Steve Barbeaux" w:date="2022-10-10T12:08:00Z">
                  <w:rPr>
                    <w:sz w:val="18"/>
                    <w:szCs w:val="18"/>
                  </w:rPr>
                </w:rPrChange>
              </w:rPr>
              <w:pPrChange w:id="5684" w:author="Steve Barbeaux" w:date="2022-10-10T12:08:00Z">
                <w:pPr>
                  <w:spacing w:after="0"/>
                  <w:jc w:val="right"/>
                </w:pPr>
              </w:pPrChange>
            </w:pPr>
            <w:ins w:id="5685" w:author="Steve Barbeaux" w:date="2022-10-10T12:03:00Z">
              <w:r w:rsidRPr="005E242C">
                <w:rPr>
                  <w:sz w:val="20"/>
                  <w:rPrChange w:id="5686" w:author="Steve Barbeaux" w:date="2022-10-10T12:08:00Z">
                    <w:rPr/>
                  </w:rPrChange>
                </w:rPr>
                <w:t xml:space="preserve"> 137,551 </w:t>
              </w:r>
            </w:ins>
            <w:del w:id="5687" w:author="Steve Barbeaux" w:date="2022-10-10T12:00:00Z">
              <w:r w:rsidRPr="005E242C" w:rsidDel="00134598">
                <w:rPr>
                  <w:sz w:val="20"/>
                  <w:rPrChange w:id="5688" w:author="Steve Barbeaux" w:date="2022-10-10T12:08:00Z">
                    <w:rPr>
                      <w:sz w:val="18"/>
                      <w:szCs w:val="18"/>
                    </w:rPr>
                  </w:rPrChange>
                </w:rPr>
                <w:delText xml:space="preserve">144,254 </w:delText>
              </w:r>
            </w:del>
          </w:p>
        </w:tc>
        <w:tc>
          <w:tcPr>
            <w:tcW w:w="549" w:type="pct"/>
            <w:tcBorders>
              <w:top w:val="nil"/>
              <w:left w:val="nil"/>
              <w:bottom w:val="nil"/>
              <w:right w:val="nil"/>
            </w:tcBorders>
            <w:shd w:val="clear" w:color="auto" w:fill="FFFFFF" w:themeFill="background1"/>
            <w:vAlign w:val="bottom"/>
            <w:tcPrChange w:id="5689" w:author="Steve Barbeaux" w:date="2022-10-10T12:08:00Z">
              <w:tcPr>
                <w:tcW w:w="550" w:type="pct"/>
                <w:gridSpan w:val="4"/>
                <w:tcBorders>
                  <w:top w:val="nil"/>
                  <w:left w:val="nil"/>
                  <w:bottom w:val="nil"/>
                  <w:right w:val="nil"/>
                </w:tcBorders>
                <w:shd w:val="clear" w:color="auto" w:fill="FFFFFF" w:themeFill="background1"/>
              </w:tcPr>
            </w:tcPrChange>
          </w:tcPr>
          <w:p w14:paraId="69522CC9" w14:textId="0090904E" w:rsidR="00134598" w:rsidRPr="005E242C" w:rsidRDefault="00134598" w:rsidP="005E242C">
            <w:pPr>
              <w:spacing w:after="0"/>
              <w:jc w:val="right"/>
              <w:rPr>
                <w:sz w:val="20"/>
                <w:rPrChange w:id="5690" w:author="Steve Barbeaux" w:date="2022-10-10T12:08:00Z">
                  <w:rPr>
                    <w:sz w:val="18"/>
                    <w:szCs w:val="18"/>
                  </w:rPr>
                </w:rPrChange>
              </w:rPr>
              <w:pPrChange w:id="5691" w:author="Steve Barbeaux" w:date="2022-10-10T12:08:00Z">
                <w:pPr>
                  <w:spacing w:after="0"/>
                  <w:jc w:val="right"/>
                </w:pPr>
              </w:pPrChange>
            </w:pPr>
            <w:ins w:id="5692" w:author="Steve Barbeaux" w:date="2022-10-10T12:03:00Z">
              <w:r w:rsidRPr="005E242C">
                <w:rPr>
                  <w:sz w:val="20"/>
                  <w:rPrChange w:id="5693" w:author="Steve Barbeaux" w:date="2022-10-10T12:08:00Z">
                    <w:rPr/>
                  </w:rPrChange>
                </w:rPr>
                <w:t xml:space="preserve"> 171,703 </w:t>
              </w:r>
            </w:ins>
            <w:del w:id="5694" w:author="Steve Barbeaux" w:date="2022-10-10T12:00:00Z">
              <w:r w:rsidRPr="005E242C" w:rsidDel="00134598">
                <w:rPr>
                  <w:sz w:val="20"/>
                  <w:rPrChange w:id="5695" w:author="Steve Barbeaux" w:date="2022-10-10T12:08:00Z">
                    <w:rPr>
                      <w:sz w:val="18"/>
                      <w:szCs w:val="18"/>
                    </w:rPr>
                  </w:rPrChange>
                </w:rPr>
                <w:delText xml:space="preserve">179,632 </w:delText>
              </w:r>
            </w:del>
          </w:p>
        </w:tc>
      </w:tr>
      <w:tr w:rsidR="00134598" w:rsidRPr="00FA0F7A" w14:paraId="3DBB6043" w14:textId="77777777" w:rsidTr="005E242C">
        <w:tblPrEx>
          <w:tblPrExChange w:id="5696" w:author="Steve Barbeaux" w:date="2022-10-10T12:08:00Z">
            <w:tblPrEx>
              <w:tblW w:w="4808" w:type="pct"/>
            </w:tblPrEx>
          </w:tblPrExChange>
        </w:tblPrEx>
        <w:trPr>
          <w:jc w:val="center"/>
          <w:trPrChange w:id="5697" w:author="Steve Barbeaux" w:date="2022-10-10T12:08:00Z">
            <w:trPr>
              <w:jc w:val="center"/>
            </w:trPr>
          </w:trPrChange>
        </w:trPr>
        <w:tc>
          <w:tcPr>
            <w:tcW w:w="352" w:type="pct"/>
            <w:tcBorders>
              <w:top w:val="nil"/>
              <w:left w:val="nil"/>
              <w:bottom w:val="nil"/>
              <w:right w:val="nil"/>
            </w:tcBorders>
            <w:shd w:val="clear" w:color="auto" w:fill="FFFFFF" w:themeFill="background1"/>
            <w:noWrap/>
            <w:vAlign w:val="bottom"/>
            <w:tcPrChange w:id="5698" w:author="Steve Barbeaux" w:date="2022-10-10T12:08:00Z">
              <w:tcPr>
                <w:tcW w:w="350" w:type="pct"/>
                <w:tcBorders>
                  <w:top w:val="nil"/>
                  <w:left w:val="nil"/>
                  <w:bottom w:val="nil"/>
                  <w:right w:val="nil"/>
                </w:tcBorders>
                <w:shd w:val="clear" w:color="auto" w:fill="FFFFFF" w:themeFill="background1"/>
                <w:noWrap/>
                <w:vAlign w:val="bottom"/>
              </w:tcPr>
            </w:tcPrChange>
          </w:tcPr>
          <w:p w14:paraId="0D26F03D" w14:textId="77777777" w:rsidR="00134598" w:rsidRPr="005E242C" w:rsidRDefault="00134598" w:rsidP="005E242C">
            <w:pPr>
              <w:spacing w:after="0"/>
              <w:jc w:val="right"/>
              <w:rPr>
                <w:sz w:val="18"/>
                <w:szCs w:val="18"/>
                <w:rPrChange w:id="5699" w:author="Steve Barbeaux" w:date="2022-10-10T12:08:00Z">
                  <w:rPr>
                    <w:sz w:val="18"/>
                    <w:szCs w:val="18"/>
                  </w:rPr>
                </w:rPrChange>
              </w:rPr>
              <w:pPrChange w:id="5700" w:author="Steve Barbeaux" w:date="2022-10-10T12:08:00Z">
                <w:pPr>
                  <w:spacing w:after="0"/>
                  <w:jc w:val="right"/>
                </w:pPr>
              </w:pPrChange>
            </w:pPr>
            <w:r w:rsidRPr="005E242C">
              <w:rPr>
                <w:sz w:val="18"/>
                <w:szCs w:val="18"/>
                <w:rPrChange w:id="5701" w:author="Steve Barbeaux" w:date="2022-10-10T12:08:00Z">
                  <w:rPr>
                    <w:sz w:val="18"/>
                    <w:szCs w:val="18"/>
                  </w:rPr>
                </w:rPrChange>
              </w:rPr>
              <w:t>1994</w:t>
            </w:r>
          </w:p>
        </w:tc>
        <w:tc>
          <w:tcPr>
            <w:tcW w:w="550" w:type="pct"/>
            <w:tcBorders>
              <w:top w:val="nil"/>
              <w:left w:val="nil"/>
              <w:bottom w:val="nil"/>
              <w:right w:val="nil"/>
            </w:tcBorders>
            <w:shd w:val="clear" w:color="auto" w:fill="FFFFFF" w:themeFill="background1"/>
            <w:vAlign w:val="bottom"/>
            <w:tcPrChange w:id="5702" w:author="Steve Barbeaux" w:date="2022-10-10T12:08:00Z">
              <w:tcPr>
                <w:tcW w:w="650" w:type="pct"/>
                <w:gridSpan w:val="6"/>
                <w:tcBorders>
                  <w:top w:val="nil"/>
                  <w:left w:val="nil"/>
                  <w:bottom w:val="nil"/>
                  <w:right w:val="nil"/>
                </w:tcBorders>
                <w:shd w:val="clear" w:color="auto" w:fill="FFFFFF" w:themeFill="background1"/>
              </w:tcPr>
            </w:tcPrChange>
          </w:tcPr>
          <w:p w14:paraId="29DB1ECA" w14:textId="5D975653" w:rsidR="00134598" w:rsidRPr="005E242C" w:rsidRDefault="00134598" w:rsidP="005E242C">
            <w:pPr>
              <w:spacing w:after="0"/>
              <w:jc w:val="right"/>
              <w:rPr>
                <w:color w:val="A6A6A6" w:themeColor="background1" w:themeShade="A6"/>
                <w:sz w:val="18"/>
                <w:szCs w:val="18"/>
                <w:rPrChange w:id="5703" w:author="Steve Barbeaux" w:date="2022-10-10T12:09:00Z">
                  <w:rPr>
                    <w:color w:val="A6A6A6" w:themeColor="background1" w:themeShade="A6"/>
                    <w:sz w:val="18"/>
                    <w:szCs w:val="18"/>
                  </w:rPr>
                </w:rPrChange>
              </w:rPr>
              <w:pPrChange w:id="5704" w:author="Steve Barbeaux" w:date="2022-10-10T12:08:00Z">
                <w:pPr>
                  <w:spacing w:after="0"/>
                  <w:jc w:val="center"/>
                </w:pPr>
              </w:pPrChange>
            </w:pPr>
            <w:ins w:id="5705" w:author="Steve Barbeaux" w:date="2022-10-10T11:57:00Z">
              <w:r w:rsidRPr="005E242C">
                <w:rPr>
                  <w:color w:val="A6A6A6" w:themeColor="background1" w:themeShade="A6"/>
                  <w:sz w:val="18"/>
                  <w:szCs w:val="18"/>
                  <w:rPrChange w:id="5706" w:author="Steve Barbeaux" w:date="2022-10-10T12:09:00Z">
                    <w:rPr>
                      <w:sz w:val="18"/>
                      <w:szCs w:val="18"/>
                    </w:rPr>
                  </w:rPrChange>
                </w:rPr>
                <w:t xml:space="preserve"> 393,919 </w:t>
              </w:r>
            </w:ins>
            <w:del w:id="5707" w:author="Steve Barbeaux" w:date="2022-10-10T11:57:00Z">
              <w:r w:rsidRPr="005E242C" w:rsidDel="00715DAC">
                <w:rPr>
                  <w:color w:val="A6A6A6" w:themeColor="background1" w:themeShade="A6"/>
                  <w:sz w:val="18"/>
                  <w:szCs w:val="18"/>
                  <w:rPrChange w:id="5708" w:author="Steve Barbeaux" w:date="2022-10-10T12:09:00Z">
                    <w:rPr>
                      <w:color w:val="A6A6A6" w:themeColor="background1" w:themeShade="A6"/>
                      <w:sz w:val="18"/>
                      <w:szCs w:val="18"/>
                    </w:rPr>
                  </w:rPrChange>
                </w:rPr>
                <w:delText xml:space="preserve">406,662 </w:delText>
              </w:r>
            </w:del>
          </w:p>
        </w:tc>
        <w:tc>
          <w:tcPr>
            <w:tcW w:w="598" w:type="pct"/>
            <w:gridSpan w:val="3"/>
            <w:tcBorders>
              <w:top w:val="nil"/>
              <w:left w:val="nil"/>
              <w:bottom w:val="nil"/>
              <w:right w:val="nil"/>
            </w:tcBorders>
            <w:shd w:val="clear" w:color="auto" w:fill="FFFFFF" w:themeFill="background1"/>
            <w:noWrap/>
            <w:vAlign w:val="bottom"/>
            <w:tcPrChange w:id="5709" w:author="Steve Barbeaux" w:date="2022-10-10T12:08:00Z">
              <w:tcPr>
                <w:tcW w:w="447" w:type="pct"/>
                <w:gridSpan w:val="4"/>
                <w:tcBorders>
                  <w:top w:val="nil"/>
                  <w:left w:val="nil"/>
                  <w:bottom w:val="nil"/>
                  <w:right w:val="nil"/>
                </w:tcBorders>
                <w:shd w:val="clear" w:color="auto" w:fill="FFFFFF" w:themeFill="background1"/>
                <w:noWrap/>
              </w:tcPr>
            </w:tcPrChange>
          </w:tcPr>
          <w:p w14:paraId="563901ED" w14:textId="042B54AA" w:rsidR="00134598" w:rsidRPr="005E242C" w:rsidRDefault="00134598" w:rsidP="005E242C">
            <w:pPr>
              <w:spacing w:after="0"/>
              <w:jc w:val="right"/>
              <w:rPr>
                <w:sz w:val="20"/>
                <w:rPrChange w:id="5710" w:author="Steve Barbeaux" w:date="2022-10-10T12:08:00Z">
                  <w:rPr>
                    <w:sz w:val="18"/>
                    <w:szCs w:val="18"/>
                  </w:rPr>
                </w:rPrChange>
              </w:rPr>
              <w:pPrChange w:id="5711" w:author="Steve Barbeaux" w:date="2022-10-10T12:08:00Z">
                <w:pPr>
                  <w:spacing w:after="0"/>
                  <w:jc w:val="right"/>
                </w:pPr>
              </w:pPrChange>
            </w:pPr>
            <w:ins w:id="5712" w:author="Steve Barbeaux" w:date="2022-10-10T12:07:00Z">
              <w:r w:rsidRPr="005E242C">
                <w:rPr>
                  <w:sz w:val="20"/>
                  <w:rPrChange w:id="5713" w:author="Steve Barbeaux" w:date="2022-10-10T12:08:00Z">
                    <w:rPr/>
                  </w:rPrChange>
                </w:rPr>
                <w:t xml:space="preserve"> 362,031 </w:t>
              </w:r>
            </w:ins>
            <w:del w:id="5714" w:author="Steve Barbeaux" w:date="2022-10-10T11:58:00Z">
              <w:r w:rsidRPr="005E242C" w:rsidDel="00134598">
                <w:rPr>
                  <w:sz w:val="20"/>
                  <w:rPrChange w:id="5715" w:author="Steve Barbeaux" w:date="2022-10-10T12:08:00Z">
                    <w:rPr>
                      <w:sz w:val="18"/>
                      <w:szCs w:val="18"/>
                    </w:rPr>
                  </w:rPrChange>
                </w:rPr>
                <w:delText xml:space="preserve"> 393,919 </w:delText>
              </w:r>
            </w:del>
          </w:p>
        </w:tc>
        <w:tc>
          <w:tcPr>
            <w:tcW w:w="550" w:type="pct"/>
            <w:gridSpan w:val="2"/>
            <w:tcBorders>
              <w:top w:val="nil"/>
              <w:left w:val="nil"/>
              <w:bottom w:val="nil"/>
              <w:right w:val="nil"/>
            </w:tcBorders>
            <w:shd w:val="clear" w:color="auto" w:fill="FFFFFF" w:themeFill="background1"/>
            <w:noWrap/>
            <w:vAlign w:val="bottom"/>
            <w:tcPrChange w:id="5716" w:author="Steve Barbeaux" w:date="2022-10-10T12:08:00Z">
              <w:tcPr>
                <w:tcW w:w="453" w:type="pct"/>
                <w:gridSpan w:val="3"/>
                <w:tcBorders>
                  <w:top w:val="nil"/>
                  <w:left w:val="nil"/>
                  <w:bottom w:val="nil"/>
                  <w:right w:val="nil"/>
                </w:tcBorders>
                <w:shd w:val="clear" w:color="auto" w:fill="FFFFFF" w:themeFill="background1"/>
                <w:noWrap/>
              </w:tcPr>
            </w:tcPrChange>
          </w:tcPr>
          <w:p w14:paraId="640BB311" w14:textId="0D5BB3C9" w:rsidR="00134598" w:rsidRPr="005E242C" w:rsidRDefault="00134598" w:rsidP="005E242C">
            <w:pPr>
              <w:spacing w:after="0"/>
              <w:jc w:val="right"/>
              <w:rPr>
                <w:sz w:val="20"/>
                <w:rPrChange w:id="5717" w:author="Steve Barbeaux" w:date="2022-10-10T12:08:00Z">
                  <w:rPr>
                    <w:sz w:val="18"/>
                    <w:szCs w:val="18"/>
                  </w:rPr>
                </w:rPrChange>
              </w:rPr>
              <w:pPrChange w:id="5718" w:author="Steve Barbeaux" w:date="2022-10-10T12:08:00Z">
                <w:pPr>
                  <w:spacing w:after="0"/>
                  <w:jc w:val="right"/>
                </w:pPr>
              </w:pPrChange>
            </w:pPr>
            <w:ins w:id="5719" w:author="Steve Barbeaux" w:date="2022-10-10T12:07:00Z">
              <w:r w:rsidRPr="005E242C">
                <w:rPr>
                  <w:sz w:val="20"/>
                  <w:rPrChange w:id="5720" w:author="Steve Barbeaux" w:date="2022-10-10T12:08:00Z">
                    <w:rPr/>
                  </w:rPrChange>
                </w:rPr>
                <w:t xml:space="preserve"> 321,858 </w:t>
              </w:r>
            </w:ins>
            <w:del w:id="5721" w:author="Steve Barbeaux" w:date="2022-10-10T11:58:00Z">
              <w:r w:rsidRPr="005E242C" w:rsidDel="00134598">
                <w:rPr>
                  <w:sz w:val="20"/>
                  <w:rPrChange w:id="5722" w:author="Steve Barbeaux" w:date="2022-10-10T12:08:00Z">
                    <w:rPr>
                      <w:sz w:val="18"/>
                      <w:szCs w:val="18"/>
                    </w:rPr>
                  </w:rPrChange>
                </w:rPr>
                <w:delText xml:space="preserve">349,183 </w:delText>
              </w:r>
            </w:del>
          </w:p>
        </w:tc>
        <w:tc>
          <w:tcPr>
            <w:tcW w:w="601" w:type="pct"/>
            <w:tcBorders>
              <w:top w:val="nil"/>
              <w:left w:val="nil"/>
              <w:bottom w:val="nil"/>
              <w:right w:val="nil"/>
            </w:tcBorders>
            <w:shd w:val="clear" w:color="auto" w:fill="FFFFFF" w:themeFill="background1"/>
            <w:noWrap/>
            <w:vAlign w:val="bottom"/>
            <w:tcPrChange w:id="5723" w:author="Steve Barbeaux" w:date="2022-10-10T12:08:00Z">
              <w:tcPr>
                <w:tcW w:w="552" w:type="pct"/>
                <w:gridSpan w:val="5"/>
                <w:tcBorders>
                  <w:top w:val="nil"/>
                  <w:left w:val="nil"/>
                  <w:bottom w:val="nil"/>
                  <w:right w:val="nil"/>
                </w:tcBorders>
                <w:shd w:val="clear" w:color="auto" w:fill="FFFFFF" w:themeFill="background1"/>
                <w:noWrap/>
              </w:tcPr>
            </w:tcPrChange>
          </w:tcPr>
          <w:p w14:paraId="2FE18871" w14:textId="120CD813" w:rsidR="00134598" w:rsidRPr="005E242C" w:rsidRDefault="00134598" w:rsidP="005E242C">
            <w:pPr>
              <w:spacing w:after="0"/>
              <w:jc w:val="right"/>
              <w:rPr>
                <w:sz w:val="20"/>
                <w:rPrChange w:id="5724" w:author="Steve Barbeaux" w:date="2022-10-10T12:08:00Z">
                  <w:rPr>
                    <w:sz w:val="18"/>
                    <w:szCs w:val="18"/>
                  </w:rPr>
                </w:rPrChange>
              </w:rPr>
              <w:pPrChange w:id="5725" w:author="Steve Barbeaux" w:date="2022-10-10T12:08:00Z">
                <w:pPr>
                  <w:spacing w:after="0"/>
                  <w:jc w:val="right"/>
                </w:pPr>
              </w:pPrChange>
            </w:pPr>
            <w:ins w:id="5726" w:author="Steve Barbeaux" w:date="2022-10-10T12:07:00Z">
              <w:r w:rsidRPr="005E242C">
                <w:rPr>
                  <w:sz w:val="20"/>
                  <w:rPrChange w:id="5727" w:author="Steve Barbeaux" w:date="2022-10-10T12:08:00Z">
                    <w:rPr/>
                  </w:rPrChange>
                </w:rPr>
                <w:t xml:space="preserve"> 407,218 </w:t>
              </w:r>
            </w:ins>
            <w:del w:id="5728" w:author="Steve Barbeaux" w:date="2022-10-10T11:58:00Z">
              <w:r w:rsidRPr="005E242C" w:rsidDel="00134598">
                <w:rPr>
                  <w:sz w:val="20"/>
                  <w:rPrChange w:id="5729" w:author="Steve Barbeaux" w:date="2022-10-10T12:08:00Z">
                    <w:rPr>
                      <w:sz w:val="18"/>
                      <w:szCs w:val="18"/>
                    </w:rPr>
                  </w:rPrChange>
                </w:rPr>
                <w:delText xml:space="preserve"> 444,387 </w:delText>
              </w:r>
            </w:del>
          </w:p>
        </w:tc>
        <w:tc>
          <w:tcPr>
            <w:tcW w:w="153" w:type="pct"/>
            <w:tcBorders>
              <w:top w:val="nil"/>
              <w:left w:val="nil"/>
              <w:bottom w:val="nil"/>
              <w:right w:val="nil"/>
            </w:tcBorders>
            <w:shd w:val="clear" w:color="auto" w:fill="F2F2F2" w:themeFill="background1" w:themeFillShade="F2"/>
            <w:noWrap/>
            <w:vAlign w:val="bottom"/>
            <w:tcPrChange w:id="5730" w:author="Steve Barbeaux" w:date="2022-10-10T12:08:00Z">
              <w:tcPr>
                <w:tcW w:w="351" w:type="pct"/>
                <w:gridSpan w:val="5"/>
                <w:tcBorders>
                  <w:top w:val="nil"/>
                  <w:left w:val="nil"/>
                  <w:bottom w:val="nil"/>
                  <w:right w:val="nil"/>
                </w:tcBorders>
                <w:shd w:val="clear" w:color="auto" w:fill="F2F2F2" w:themeFill="background1" w:themeFillShade="F2"/>
                <w:noWrap/>
                <w:vAlign w:val="bottom"/>
              </w:tcPr>
            </w:tcPrChange>
          </w:tcPr>
          <w:p w14:paraId="7A3C14CA" w14:textId="77777777" w:rsidR="00134598" w:rsidRPr="005E242C" w:rsidRDefault="00134598" w:rsidP="005E242C">
            <w:pPr>
              <w:spacing w:after="0"/>
              <w:jc w:val="right"/>
              <w:rPr>
                <w:sz w:val="18"/>
                <w:szCs w:val="18"/>
                <w:rPrChange w:id="5731" w:author="Steve Barbeaux" w:date="2022-10-10T12:08:00Z">
                  <w:rPr>
                    <w:sz w:val="18"/>
                    <w:szCs w:val="18"/>
                  </w:rPr>
                </w:rPrChange>
              </w:rPr>
              <w:pPrChange w:id="5732"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5733" w:author="Steve Barbeaux" w:date="2022-10-10T12:08:00Z">
              <w:tcPr>
                <w:tcW w:w="450" w:type="pct"/>
                <w:gridSpan w:val="3"/>
                <w:tcBorders>
                  <w:top w:val="nil"/>
                  <w:left w:val="nil"/>
                  <w:bottom w:val="nil"/>
                  <w:right w:val="nil"/>
                </w:tcBorders>
                <w:shd w:val="clear" w:color="auto" w:fill="FFFFFF" w:themeFill="background1"/>
              </w:tcPr>
            </w:tcPrChange>
          </w:tcPr>
          <w:p w14:paraId="6DF67CFF" w14:textId="56A8546E" w:rsidR="00134598" w:rsidRPr="005E242C" w:rsidRDefault="00134598" w:rsidP="005E242C">
            <w:pPr>
              <w:spacing w:after="0"/>
              <w:jc w:val="right"/>
              <w:rPr>
                <w:color w:val="A6A6A6" w:themeColor="background1" w:themeShade="A6"/>
                <w:sz w:val="18"/>
                <w:szCs w:val="18"/>
                <w:rPrChange w:id="5734" w:author="Steve Barbeaux" w:date="2022-10-10T12:09:00Z">
                  <w:rPr>
                    <w:color w:val="A6A6A6" w:themeColor="background1" w:themeShade="A6"/>
                    <w:sz w:val="18"/>
                    <w:szCs w:val="18"/>
                  </w:rPr>
                </w:rPrChange>
              </w:rPr>
              <w:pPrChange w:id="5735" w:author="Steve Barbeaux" w:date="2022-10-10T12:08:00Z">
                <w:pPr>
                  <w:spacing w:after="0"/>
                  <w:jc w:val="right"/>
                </w:pPr>
              </w:pPrChange>
            </w:pPr>
            <w:ins w:id="5736" w:author="Steve Barbeaux" w:date="2022-10-10T12:00:00Z">
              <w:r w:rsidRPr="005E242C">
                <w:rPr>
                  <w:color w:val="A6A6A6" w:themeColor="background1" w:themeShade="A6"/>
                  <w:sz w:val="18"/>
                  <w:szCs w:val="18"/>
                  <w:rPrChange w:id="5737" w:author="Steve Barbeaux" w:date="2022-10-10T12:09:00Z">
                    <w:rPr>
                      <w:sz w:val="18"/>
                      <w:szCs w:val="18"/>
                    </w:rPr>
                  </w:rPrChange>
                </w:rPr>
                <w:t xml:space="preserve">137,071 </w:t>
              </w:r>
            </w:ins>
            <w:del w:id="5738" w:author="Steve Barbeaux" w:date="2022-10-10T12:00:00Z">
              <w:r w:rsidRPr="005E242C" w:rsidDel="00632043">
                <w:rPr>
                  <w:color w:val="A6A6A6" w:themeColor="background1" w:themeShade="A6"/>
                  <w:sz w:val="18"/>
                  <w:szCs w:val="18"/>
                  <w:rPrChange w:id="5739" w:author="Steve Barbeaux" w:date="2022-10-10T12:09:00Z">
                    <w:rPr>
                      <w:color w:val="A6A6A6" w:themeColor="background1" w:themeShade="A6"/>
                      <w:sz w:val="18"/>
                      <w:szCs w:val="18"/>
                    </w:rPr>
                  </w:rPrChange>
                </w:rPr>
                <w:delText xml:space="preserve">142,129 </w:delText>
              </w:r>
            </w:del>
          </w:p>
        </w:tc>
        <w:tc>
          <w:tcPr>
            <w:tcW w:w="549" w:type="pct"/>
            <w:tcBorders>
              <w:top w:val="nil"/>
              <w:left w:val="nil"/>
              <w:bottom w:val="nil"/>
              <w:right w:val="nil"/>
            </w:tcBorders>
            <w:shd w:val="clear" w:color="auto" w:fill="FFFFFF" w:themeFill="background1"/>
            <w:noWrap/>
            <w:vAlign w:val="bottom"/>
            <w:tcPrChange w:id="5740" w:author="Steve Barbeaux" w:date="2022-10-10T12:08:00Z">
              <w:tcPr>
                <w:tcW w:w="549" w:type="pct"/>
                <w:gridSpan w:val="3"/>
                <w:tcBorders>
                  <w:top w:val="nil"/>
                  <w:left w:val="nil"/>
                  <w:bottom w:val="nil"/>
                  <w:right w:val="nil"/>
                </w:tcBorders>
                <w:shd w:val="clear" w:color="auto" w:fill="FFFFFF" w:themeFill="background1"/>
                <w:noWrap/>
              </w:tcPr>
            </w:tcPrChange>
          </w:tcPr>
          <w:p w14:paraId="242626F8" w14:textId="2C2E07BD" w:rsidR="00134598" w:rsidRPr="005E242C" w:rsidRDefault="00134598" w:rsidP="005E242C">
            <w:pPr>
              <w:spacing w:after="0"/>
              <w:jc w:val="right"/>
              <w:rPr>
                <w:sz w:val="20"/>
                <w:rPrChange w:id="5741" w:author="Steve Barbeaux" w:date="2022-10-10T12:08:00Z">
                  <w:rPr>
                    <w:sz w:val="18"/>
                    <w:szCs w:val="18"/>
                  </w:rPr>
                </w:rPrChange>
              </w:rPr>
              <w:pPrChange w:id="5742" w:author="Steve Barbeaux" w:date="2022-10-10T12:08:00Z">
                <w:pPr>
                  <w:spacing w:after="0"/>
                  <w:jc w:val="right"/>
                </w:pPr>
              </w:pPrChange>
            </w:pPr>
            <w:ins w:id="5743" w:author="Steve Barbeaux" w:date="2022-10-10T12:03:00Z">
              <w:r w:rsidRPr="005E242C">
                <w:rPr>
                  <w:sz w:val="20"/>
                  <w:rPrChange w:id="5744" w:author="Steve Barbeaux" w:date="2022-10-10T12:08:00Z">
                    <w:rPr/>
                  </w:rPrChange>
                </w:rPr>
                <w:t xml:space="preserve">130,711 </w:t>
              </w:r>
            </w:ins>
            <w:del w:id="5745" w:author="Steve Barbeaux" w:date="2022-10-10T12:00:00Z">
              <w:r w:rsidRPr="005E242C" w:rsidDel="00134598">
                <w:rPr>
                  <w:sz w:val="20"/>
                  <w:rPrChange w:id="5746" w:author="Steve Barbeaux" w:date="2022-10-10T12:08:00Z">
                    <w:rPr>
                      <w:sz w:val="18"/>
                      <w:szCs w:val="18"/>
                    </w:rPr>
                  </w:rPrChange>
                </w:rPr>
                <w:delText xml:space="preserve">137,071 </w:delText>
              </w:r>
            </w:del>
          </w:p>
        </w:tc>
        <w:tc>
          <w:tcPr>
            <w:tcW w:w="648" w:type="pct"/>
            <w:tcBorders>
              <w:top w:val="nil"/>
              <w:left w:val="nil"/>
              <w:bottom w:val="nil"/>
              <w:right w:val="nil"/>
            </w:tcBorders>
            <w:shd w:val="clear" w:color="auto" w:fill="FFFFFF" w:themeFill="background1"/>
            <w:vAlign w:val="bottom"/>
            <w:tcPrChange w:id="5747" w:author="Steve Barbeaux" w:date="2022-10-10T12:08:00Z">
              <w:tcPr>
                <w:tcW w:w="648" w:type="pct"/>
                <w:gridSpan w:val="3"/>
                <w:tcBorders>
                  <w:top w:val="nil"/>
                  <w:left w:val="nil"/>
                  <w:bottom w:val="nil"/>
                  <w:right w:val="nil"/>
                </w:tcBorders>
                <w:shd w:val="clear" w:color="auto" w:fill="FFFFFF" w:themeFill="background1"/>
              </w:tcPr>
            </w:tcPrChange>
          </w:tcPr>
          <w:p w14:paraId="66B1B3F6" w14:textId="2ECA15E2" w:rsidR="00134598" w:rsidRPr="005E242C" w:rsidRDefault="00134598" w:rsidP="005E242C">
            <w:pPr>
              <w:spacing w:after="0"/>
              <w:jc w:val="right"/>
              <w:rPr>
                <w:sz w:val="20"/>
                <w:rPrChange w:id="5748" w:author="Steve Barbeaux" w:date="2022-10-10T12:08:00Z">
                  <w:rPr>
                    <w:sz w:val="18"/>
                    <w:szCs w:val="18"/>
                  </w:rPr>
                </w:rPrChange>
              </w:rPr>
              <w:pPrChange w:id="5749" w:author="Steve Barbeaux" w:date="2022-10-10T12:08:00Z">
                <w:pPr>
                  <w:spacing w:after="0"/>
                  <w:jc w:val="right"/>
                </w:pPr>
              </w:pPrChange>
            </w:pPr>
            <w:ins w:id="5750" w:author="Steve Barbeaux" w:date="2022-10-10T12:03:00Z">
              <w:r w:rsidRPr="005E242C">
                <w:rPr>
                  <w:sz w:val="20"/>
                  <w:rPrChange w:id="5751" w:author="Steve Barbeaux" w:date="2022-10-10T12:08:00Z">
                    <w:rPr/>
                  </w:rPrChange>
                </w:rPr>
                <w:t xml:space="preserve"> 116,367 </w:t>
              </w:r>
            </w:ins>
            <w:del w:id="5752" w:author="Steve Barbeaux" w:date="2022-10-10T12:00:00Z">
              <w:r w:rsidRPr="005E242C" w:rsidDel="00134598">
                <w:rPr>
                  <w:sz w:val="20"/>
                  <w:rPrChange w:id="5753" w:author="Steve Barbeaux" w:date="2022-10-10T12:08:00Z">
                    <w:rPr>
                      <w:sz w:val="18"/>
                      <w:szCs w:val="18"/>
                    </w:rPr>
                  </w:rPrChange>
                </w:rPr>
                <w:delText xml:space="preserve">122,057 </w:delText>
              </w:r>
            </w:del>
          </w:p>
        </w:tc>
        <w:tc>
          <w:tcPr>
            <w:tcW w:w="549" w:type="pct"/>
            <w:tcBorders>
              <w:top w:val="nil"/>
              <w:left w:val="nil"/>
              <w:bottom w:val="nil"/>
              <w:right w:val="nil"/>
            </w:tcBorders>
            <w:shd w:val="clear" w:color="auto" w:fill="FFFFFF" w:themeFill="background1"/>
            <w:vAlign w:val="bottom"/>
            <w:tcPrChange w:id="5754" w:author="Steve Barbeaux" w:date="2022-10-10T12:08:00Z">
              <w:tcPr>
                <w:tcW w:w="550" w:type="pct"/>
                <w:gridSpan w:val="4"/>
                <w:tcBorders>
                  <w:top w:val="nil"/>
                  <w:left w:val="nil"/>
                  <w:bottom w:val="nil"/>
                  <w:right w:val="nil"/>
                </w:tcBorders>
                <w:shd w:val="clear" w:color="auto" w:fill="FFFFFF" w:themeFill="background1"/>
              </w:tcPr>
            </w:tcPrChange>
          </w:tcPr>
          <w:p w14:paraId="4A51C33A" w14:textId="19B64084" w:rsidR="00134598" w:rsidRPr="005E242C" w:rsidRDefault="00134598" w:rsidP="005E242C">
            <w:pPr>
              <w:spacing w:after="0"/>
              <w:jc w:val="right"/>
              <w:rPr>
                <w:sz w:val="20"/>
                <w:rPrChange w:id="5755" w:author="Steve Barbeaux" w:date="2022-10-10T12:08:00Z">
                  <w:rPr>
                    <w:sz w:val="18"/>
                    <w:szCs w:val="18"/>
                  </w:rPr>
                </w:rPrChange>
              </w:rPr>
              <w:pPrChange w:id="5756" w:author="Steve Barbeaux" w:date="2022-10-10T12:08:00Z">
                <w:pPr>
                  <w:spacing w:after="0"/>
                  <w:jc w:val="right"/>
                </w:pPr>
              </w:pPrChange>
            </w:pPr>
            <w:ins w:id="5757" w:author="Steve Barbeaux" w:date="2022-10-10T12:03:00Z">
              <w:r w:rsidRPr="005E242C">
                <w:rPr>
                  <w:sz w:val="20"/>
                  <w:rPrChange w:id="5758" w:author="Steve Barbeaux" w:date="2022-10-10T12:08:00Z">
                    <w:rPr/>
                  </w:rPrChange>
                </w:rPr>
                <w:t xml:space="preserve"> 146,821 </w:t>
              </w:r>
            </w:ins>
            <w:del w:id="5759" w:author="Steve Barbeaux" w:date="2022-10-10T12:00:00Z">
              <w:r w:rsidRPr="005E242C" w:rsidDel="00134598">
                <w:rPr>
                  <w:sz w:val="20"/>
                  <w:rPrChange w:id="5760" w:author="Steve Barbeaux" w:date="2022-10-10T12:08:00Z">
                    <w:rPr>
                      <w:sz w:val="18"/>
                      <w:szCs w:val="18"/>
                    </w:rPr>
                  </w:rPrChange>
                </w:rPr>
                <w:delText xml:space="preserve">153,931 </w:delText>
              </w:r>
            </w:del>
          </w:p>
        </w:tc>
      </w:tr>
      <w:tr w:rsidR="00134598" w:rsidRPr="00FA0F7A" w14:paraId="0CAD380D" w14:textId="77777777" w:rsidTr="005E242C">
        <w:tblPrEx>
          <w:tblPrExChange w:id="5761" w:author="Steve Barbeaux" w:date="2022-10-10T12:08:00Z">
            <w:tblPrEx>
              <w:tblW w:w="4808" w:type="pct"/>
            </w:tblPrEx>
          </w:tblPrExChange>
        </w:tblPrEx>
        <w:trPr>
          <w:jc w:val="center"/>
          <w:trPrChange w:id="5762" w:author="Steve Barbeaux" w:date="2022-10-10T12:08:00Z">
            <w:trPr>
              <w:jc w:val="center"/>
            </w:trPr>
          </w:trPrChange>
        </w:trPr>
        <w:tc>
          <w:tcPr>
            <w:tcW w:w="352" w:type="pct"/>
            <w:tcBorders>
              <w:top w:val="nil"/>
              <w:left w:val="nil"/>
              <w:bottom w:val="nil"/>
              <w:right w:val="nil"/>
            </w:tcBorders>
            <w:shd w:val="clear" w:color="auto" w:fill="FFFFFF" w:themeFill="background1"/>
            <w:noWrap/>
            <w:vAlign w:val="bottom"/>
            <w:tcPrChange w:id="5763" w:author="Steve Barbeaux" w:date="2022-10-10T12:08:00Z">
              <w:tcPr>
                <w:tcW w:w="350" w:type="pct"/>
                <w:tcBorders>
                  <w:top w:val="nil"/>
                  <w:left w:val="nil"/>
                  <w:bottom w:val="nil"/>
                  <w:right w:val="nil"/>
                </w:tcBorders>
                <w:shd w:val="clear" w:color="auto" w:fill="FFFFFF" w:themeFill="background1"/>
                <w:noWrap/>
                <w:vAlign w:val="bottom"/>
              </w:tcPr>
            </w:tcPrChange>
          </w:tcPr>
          <w:p w14:paraId="5868BC29" w14:textId="77777777" w:rsidR="00134598" w:rsidRPr="005E242C" w:rsidRDefault="00134598" w:rsidP="005E242C">
            <w:pPr>
              <w:spacing w:after="0"/>
              <w:jc w:val="right"/>
              <w:rPr>
                <w:sz w:val="18"/>
                <w:szCs w:val="18"/>
                <w:rPrChange w:id="5764" w:author="Steve Barbeaux" w:date="2022-10-10T12:08:00Z">
                  <w:rPr>
                    <w:sz w:val="18"/>
                    <w:szCs w:val="18"/>
                  </w:rPr>
                </w:rPrChange>
              </w:rPr>
              <w:pPrChange w:id="5765" w:author="Steve Barbeaux" w:date="2022-10-10T12:08:00Z">
                <w:pPr>
                  <w:spacing w:after="0"/>
                  <w:jc w:val="right"/>
                </w:pPr>
              </w:pPrChange>
            </w:pPr>
            <w:r w:rsidRPr="005E242C">
              <w:rPr>
                <w:sz w:val="18"/>
                <w:szCs w:val="18"/>
                <w:rPrChange w:id="5766" w:author="Steve Barbeaux" w:date="2022-10-10T12:08:00Z">
                  <w:rPr>
                    <w:sz w:val="18"/>
                    <w:szCs w:val="18"/>
                  </w:rPr>
                </w:rPrChange>
              </w:rPr>
              <w:t>1995</w:t>
            </w:r>
          </w:p>
        </w:tc>
        <w:tc>
          <w:tcPr>
            <w:tcW w:w="550" w:type="pct"/>
            <w:tcBorders>
              <w:top w:val="nil"/>
              <w:left w:val="nil"/>
              <w:bottom w:val="nil"/>
              <w:right w:val="nil"/>
            </w:tcBorders>
            <w:shd w:val="clear" w:color="auto" w:fill="FFFFFF" w:themeFill="background1"/>
            <w:vAlign w:val="bottom"/>
            <w:tcPrChange w:id="5767" w:author="Steve Barbeaux" w:date="2022-10-10T12:08:00Z">
              <w:tcPr>
                <w:tcW w:w="650" w:type="pct"/>
                <w:gridSpan w:val="6"/>
                <w:tcBorders>
                  <w:top w:val="nil"/>
                  <w:left w:val="nil"/>
                  <w:bottom w:val="nil"/>
                  <w:right w:val="nil"/>
                </w:tcBorders>
                <w:shd w:val="clear" w:color="auto" w:fill="FFFFFF" w:themeFill="background1"/>
              </w:tcPr>
            </w:tcPrChange>
          </w:tcPr>
          <w:p w14:paraId="45075838" w14:textId="143590B3" w:rsidR="00134598" w:rsidRPr="005E242C" w:rsidRDefault="00134598" w:rsidP="005E242C">
            <w:pPr>
              <w:spacing w:after="0"/>
              <w:jc w:val="right"/>
              <w:rPr>
                <w:color w:val="A6A6A6" w:themeColor="background1" w:themeShade="A6"/>
                <w:sz w:val="18"/>
                <w:szCs w:val="18"/>
                <w:rPrChange w:id="5768" w:author="Steve Barbeaux" w:date="2022-10-10T12:09:00Z">
                  <w:rPr>
                    <w:color w:val="A6A6A6" w:themeColor="background1" w:themeShade="A6"/>
                    <w:sz w:val="18"/>
                    <w:szCs w:val="18"/>
                  </w:rPr>
                </w:rPrChange>
              </w:rPr>
              <w:pPrChange w:id="5769" w:author="Steve Barbeaux" w:date="2022-10-10T12:08:00Z">
                <w:pPr>
                  <w:spacing w:after="0"/>
                  <w:jc w:val="center"/>
                </w:pPr>
              </w:pPrChange>
            </w:pPr>
            <w:ins w:id="5770" w:author="Steve Barbeaux" w:date="2022-10-10T11:57:00Z">
              <w:r w:rsidRPr="005E242C">
                <w:rPr>
                  <w:color w:val="A6A6A6" w:themeColor="background1" w:themeShade="A6"/>
                  <w:sz w:val="18"/>
                  <w:szCs w:val="18"/>
                  <w:rPrChange w:id="5771" w:author="Steve Barbeaux" w:date="2022-10-10T12:09:00Z">
                    <w:rPr>
                      <w:sz w:val="18"/>
                      <w:szCs w:val="18"/>
                    </w:rPr>
                  </w:rPrChange>
                </w:rPr>
                <w:t xml:space="preserve"> 324,048 </w:t>
              </w:r>
            </w:ins>
            <w:del w:id="5772" w:author="Steve Barbeaux" w:date="2022-10-10T11:57:00Z">
              <w:r w:rsidRPr="005E242C" w:rsidDel="00715DAC">
                <w:rPr>
                  <w:color w:val="A6A6A6" w:themeColor="background1" w:themeShade="A6"/>
                  <w:sz w:val="18"/>
                  <w:szCs w:val="18"/>
                  <w:rPrChange w:id="5773" w:author="Steve Barbeaux" w:date="2022-10-10T12:09:00Z">
                    <w:rPr>
                      <w:color w:val="A6A6A6" w:themeColor="background1" w:themeShade="A6"/>
                      <w:sz w:val="18"/>
                      <w:szCs w:val="18"/>
                    </w:rPr>
                  </w:rPrChange>
                </w:rPr>
                <w:delText xml:space="preserve">338,887 </w:delText>
              </w:r>
            </w:del>
          </w:p>
        </w:tc>
        <w:tc>
          <w:tcPr>
            <w:tcW w:w="598" w:type="pct"/>
            <w:gridSpan w:val="3"/>
            <w:tcBorders>
              <w:top w:val="nil"/>
              <w:left w:val="nil"/>
              <w:bottom w:val="nil"/>
              <w:right w:val="nil"/>
            </w:tcBorders>
            <w:shd w:val="clear" w:color="auto" w:fill="FFFFFF" w:themeFill="background1"/>
            <w:noWrap/>
            <w:vAlign w:val="bottom"/>
            <w:tcPrChange w:id="5774" w:author="Steve Barbeaux" w:date="2022-10-10T12:08:00Z">
              <w:tcPr>
                <w:tcW w:w="447" w:type="pct"/>
                <w:gridSpan w:val="4"/>
                <w:tcBorders>
                  <w:top w:val="nil"/>
                  <w:left w:val="nil"/>
                  <w:bottom w:val="nil"/>
                  <w:right w:val="nil"/>
                </w:tcBorders>
                <w:shd w:val="clear" w:color="auto" w:fill="FFFFFF" w:themeFill="background1"/>
                <w:noWrap/>
              </w:tcPr>
            </w:tcPrChange>
          </w:tcPr>
          <w:p w14:paraId="45D048B1" w14:textId="11CA1145" w:rsidR="00134598" w:rsidRPr="005E242C" w:rsidRDefault="00134598" w:rsidP="005E242C">
            <w:pPr>
              <w:spacing w:after="0"/>
              <w:jc w:val="right"/>
              <w:rPr>
                <w:sz w:val="20"/>
                <w:rPrChange w:id="5775" w:author="Steve Barbeaux" w:date="2022-10-10T12:08:00Z">
                  <w:rPr>
                    <w:sz w:val="18"/>
                    <w:szCs w:val="18"/>
                  </w:rPr>
                </w:rPrChange>
              </w:rPr>
              <w:pPrChange w:id="5776" w:author="Steve Barbeaux" w:date="2022-10-10T12:08:00Z">
                <w:pPr>
                  <w:spacing w:after="0"/>
                  <w:jc w:val="right"/>
                </w:pPr>
              </w:pPrChange>
            </w:pPr>
            <w:ins w:id="5777" w:author="Steve Barbeaux" w:date="2022-10-10T12:07:00Z">
              <w:r w:rsidRPr="005E242C">
                <w:rPr>
                  <w:sz w:val="20"/>
                  <w:rPrChange w:id="5778" w:author="Steve Barbeaux" w:date="2022-10-10T12:08:00Z">
                    <w:rPr/>
                  </w:rPrChange>
                </w:rPr>
                <w:t xml:space="preserve"> 286,674 </w:t>
              </w:r>
            </w:ins>
            <w:del w:id="5779" w:author="Steve Barbeaux" w:date="2022-10-10T11:58:00Z">
              <w:r w:rsidRPr="005E242C" w:rsidDel="00134598">
                <w:rPr>
                  <w:sz w:val="20"/>
                  <w:rPrChange w:id="5780" w:author="Steve Barbeaux" w:date="2022-10-10T12:08:00Z">
                    <w:rPr>
                      <w:sz w:val="18"/>
                      <w:szCs w:val="18"/>
                    </w:rPr>
                  </w:rPrChange>
                </w:rPr>
                <w:delText xml:space="preserve"> 324,048 </w:delText>
              </w:r>
            </w:del>
          </w:p>
        </w:tc>
        <w:tc>
          <w:tcPr>
            <w:tcW w:w="550" w:type="pct"/>
            <w:gridSpan w:val="2"/>
            <w:tcBorders>
              <w:top w:val="nil"/>
              <w:left w:val="nil"/>
              <w:bottom w:val="nil"/>
              <w:right w:val="nil"/>
            </w:tcBorders>
            <w:shd w:val="clear" w:color="auto" w:fill="FFFFFF" w:themeFill="background1"/>
            <w:noWrap/>
            <w:vAlign w:val="bottom"/>
            <w:tcPrChange w:id="5781" w:author="Steve Barbeaux" w:date="2022-10-10T12:08:00Z">
              <w:tcPr>
                <w:tcW w:w="453" w:type="pct"/>
                <w:gridSpan w:val="3"/>
                <w:tcBorders>
                  <w:top w:val="nil"/>
                  <w:left w:val="nil"/>
                  <w:bottom w:val="nil"/>
                  <w:right w:val="nil"/>
                </w:tcBorders>
                <w:shd w:val="clear" w:color="auto" w:fill="FFFFFF" w:themeFill="background1"/>
                <w:noWrap/>
              </w:tcPr>
            </w:tcPrChange>
          </w:tcPr>
          <w:p w14:paraId="62817ACD" w14:textId="100538AB" w:rsidR="00134598" w:rsidRPr="005E242C" w:rsidRDefault="00134598" w:rsidP="005E242C">
            <w:pPr>
              <w:spacing w:after="0"/>
              <w:jc w:val="right"/>
              <w:rPr>
                <w:sz w:val="20"/>
                <w:rPrChange w:id="5782" w:author="Steve Barbeaux" w:date="2022-10-10T12:08:00Z">
                  <w:rPr>
                    <w:sz w:val="18"/>
                    <w:szCs w:val="18"/>
                  </w:rPr>
                </w:rPrChange>
              </w:rPr>
              <w:pPrChange w:id="5783" w:author="Steve Barbeaux" w:date="2022-10-10T12:08:00Z">
                <w:pPr>
                  <w:spacing w:after="0"/>
                  <w:jc w:val="right"/>
                </w:pPr>
              </w:pPrChange>
            </w:pPr>
            <w:ins w:id="5784" w:author="Steve Barbeaux" w:date="2022-10-10T12:07:00Z">
              <w:r w:rsidRPr="005E242C">
                <w:rPr>
                  <w:sz w:val="20"/>
                  <w:rPrChange w:id="5785" w:author="Steve Barbeaux" w:date="2022-10-10T12:08:00Z">
                    <w:rPr/>
                  </w:rPrChange>
                </w:rPr>
                <w:t xml:space="preserve"> 250,656 </w:t>
              </w:r>
            </w:ins>
            <w:del w:id="5786" w:author="Steve Barbeaux" w:date="2022-10-10T11:58:00Z">
              <w:r w:rsidRPr="005E242C" w:rsidDel="00134598">
                <w:rPr>
                  <w:sz w:val="20"/>
                  <w:rPrChange w:id="5787" w:author="Steve Barbeaux" w:date="2022-10-10T12:08:00Z">
                    <w:rPr>
                      <w:sz w:val="18"/>
                      <w:szCs w:val="18"/>
                    </w:rPr>
                  </w:rPrChange>
                </w:rPr>
                <w:delText xml:space="preserve">281,871 </w:delText>
              </w:r>
            </w:del>
          </w:p>
        </w:tc>
        <w:tc>
          <w:tcPr>
            <w:tcW w:w="601" w:type="pct"/>
            <w:tcBorders>
              <w:top w:val="nil"/>
              <w:left w:val="nil"/>
              <w:bottom w:val="nil"/>
              <w:right w:val="nil"/>
            </w:tcBorders>
            <w:shd w:val="clear" w:color="auto" w:fill="FFFFFF" w:themeFill="background1"/>
            <w:noWrap/>
            <w:vAlign w:val="bottom"/>
            <w:tcPrChange w:id="5788" w:author="Steve Barbeaux" w:date="2022-10-10T12:08:00Z">
              <w:tcPr>
                <w:tcW w:w="552" w:type="pct"/>
                <w:gridSpan w:val="5"/>
                <w:tcBorders>
                  <w:top w:val="nil"/>
                  <w:left w:val="nil"/>
                  <w:bottom w:val="nil"/>
                  <w:right w:val="nil"/>
                </w:tcBorders>
                <w:shd w:val="clear" w:color="auto" w:fill="FFFFFF" w:themeFill="background1"/>
                <w:noWrap/>
              </w:tcPr>
            </w:tcPrChange>
          </w:tcPr>
          <w:p w14:paraId="1C50F5C6" w14:textId="335BBF3B" w:rsidR="00134598" w:rsidRPr="005E242C" w:rsidRDefault="00134598" w:rsidP="005E242C">
            <w:pPr>
              <w:spacing w:after="0"/>
              <w:jc w:val="right"/>
              <w:rPr>
                <w:sz w:val="20"/>
                <w:rPrChange w:id="5789" w:author="Steve Barbeaux" w:date="2022-10-10T12:08:00Z">
                  <w:rPr>
                    <w:sz w:val="18"/>
                    <w:szCs w:val="18"/>
                  </w:rPr>
                </w:rPrChange>
              </w:rPr>
              <w:pPrChange w:id="5790" w:author="Steve Barbeaux" w:date="2022-10-10T12:08:00Z">
                <w:pPr>
                  <w:spacing w:after="0"/>
                  <w:jc w:val="right"/>
                </w:pPr>
              </w:pPrChange>
            </w:pPr>
            <w:ins w:id="5791" w:author="Steve Barbeaux" w:date="2022-10-10T12:07:00Z">
              <w:r w:rsidRPr="005E242C">
                <w:rPr>
                  <w:sz w:val="20"/>
                  <w:rPrChange w:id="5792" w:author="Steve Barbeaux" w:date="2022-10-10T12:08:00Z">
                    <w:rPr/>
                  </w:rPrChange>
                </w:rPr>
                <w:t xml:space="preserve"> 327,867 </w:t>
              </w:r>
            </w:ins>
            <w:del w:id="5793" w:author="Steve Barbeaux" w:date="2022-10-10T11:58:00Z">
              <w:r w:rsidRPr="005E242C" w:rsidDel="00134598">
                <w:rPr>
                  <w:sz w:val="20"/>
                  <w:rPrChange w:id="5794" w:author="Steve Barbeaux" w:date="2022-10-10T12:08:00Z">
                    <w:rPr>
                      <w:sz w:val="18"/>
                      <w:szCs w:val="18"/>
                    </w:rPr>
                  </w:rPrChange>
                </w:rPr>
                <w:delText xml:space="preserve"> 372,535 </w:delText>
              </w:r>
            </w:del>
          </w:p>
        </w:tc>
        <w:tc>
          <w:tcPr>
            <w:tcW w:w="153" w:type="pct"/>
            <w:tcBorders>
              <w:top w:val="nil"/>
              <w:left w:val="nil"/>
              <w:bottom w:val="nil"/>
              <w:right w:val="nil"/>
            </w:tcBorders>
            <w:shd w:val="clear" w:color="auto" w:fill="F2F2F2" w:themeFill="background1" w:themeFillShade="F2"/>
            <w:noWrap/>
            <w:vAlign w:val="bottom"/>
            <w:tcPrChange w:id="5795" w:author="Steve Barbeaux" w:date="2022-10-10T12:08:00Z">
              <w:tcPr>
                <w:tcW w:w="351" w:type="pct"/>
                <w:gridSpan w:val="5"/>
                <w:tcBorders>
                  <w:top w:val="nil"/>
                  <w:left w:val="nil"/>
                  <w:bottom w:val="nil"/>
                  <w:right w:val="nil"/>
                </w:tcBorders>
                <w:shd w:val="clear" w:color="auto" w:fill="F2F2F2" w:themeFill="background1" w:themeFillShade="F2"/>
                <w:noWrap/>
                <w:vAlign w:val="bottom"/>
              </w:tcPr>
            </w:tcPrChange>
          </w:tcPr>
          <w:p w14:paraId="68F16499" w14:textId="77777777" w:rsidR="00134598" w:rsidRPr="005E242C" w:rsidRDefault="00134598" w:rsidP="005E242C">
            <w:pPr>
              <w:spacing w:after="0"/>
              <w:jc w:val="right"/>
              <w:rPr>
                <w:sz w:val="18"/>
                <w:szCs w:val="18"/>
                <w:rPrChange w:id="5796" w:author="Steve Barbeaux" w:date="2022-10-10T12:08:00Z">
                  <w:rPr>
                    <w:sz w:val="18"/>
                    <w:szCs w:val="18"/>
                  </w:rPr>
                </w:rPrChange>
              </w:rPr>
              <w:pPrChange w:id="5797"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5798" w:author="Steve Barbeaux" w:date="2022-10-10T12:08:00Z">
              <w:tcPr>
                <w:tcW w:w="450" w:type="pct"/>
                <w:gridSpan w:val="3"/>
                <w:tcBorders>
                  <w:top w:val="nil"/>
                  <w:left w:val="nil"/>
                  <w:bottom w:val="nil"/>
                  <w:right w:val="nil"/>
                </w:tcBorders>
                <w:shd w:val="clear" w:color="auto" w:fill="FFFFFF" w:themeFill="background1"/>
              </w:tcPr>
            </w:tcPrChange>
          </w:tcPr>
          <w:p w14:paraId="0FAD4037" w14:textId="4DB04759" w:rsidR="00134598" w:rsidRPr="005E242C" w:rsidRDefault="00134598" w:rsidP="005E242C">
            <w:pPr>
              <w:spacing w:after="0"/>
              <w:jc w:val="right"/>
              <w:rPr>
                <w:color w:val="A6A6A6" w:themeColor="background1" w:themeShade="A6"/>
                <w:sz w:val="18"/>
                <w:szCs w:val="18"/>
                <w:rPrChange w:id="5799" w:author="Steve Barbeaux" w:date="2022-10-10T12:09:00Z">
                  <w:rPr>
                    <w:color w:val="A6A6A6" w:themeColor="background1" w:themeShade="A6"/>
                    <w:sz w:val="18"/>
                    <w:szCs w:val="18"/>
                  </w:rPr>
                </w:rPrChange>
              </w:rPr>
              <w:pPrChange w:id="5800" w:author="Steve Barbeaux" w:date="2022-10-10T12:08:00Z">
                <w:pPr>
                  <w:spacing w:after="0"/>
                  <w:jc w:val="right"/>
                </w:pPr>
              </w:pPrChange>
            </w:pPr>
            <w:ins w:id="5801" w:author="Steve Barbeaux" w:date="2022-10-10T12:00:00Z">
              <w:r w:rsidRPr="005E242C">
                <w:rPr>
                  <w:color w:val="A6A6A6" w:themeColor="background1" w:themeShade="A6"/>
                  <w:sz w:val="18"/>
                  <w:szCs w:val="18"/>
                  <w:rPrChange w:id="5802" w:author="Steve Barbeaux" w:date="2022-10-10T12:09:00Z">
                    <w:rPr>
                      <w:sz w:val="18"/>
                      <w:szCs w:val="18"/>
                    </w:rPr>
                  </w:rPrChange>
                </w:rPr>
                <w:t xml:space="preserve">110,967 </w:t>
              </w:r>
            </w:ins>
            <w:del w:id="5803" w:author="Steve Barbeaux" w:date="2022-10-10T12:00:00Z">
              <w:r w:rsidRPr="005E242C" w:rsidDel="00632043">
                <w:rPr>
                  <w:color w:val="A6A6A6" w:themeColor="background1" w:themeShade="A6"/>
                  <w:sz w:val="18"/>
                  <w:szCs w:val="18"/>
                  <w:rPrChange w:id="5804" w:author="Steve Barbeaux" w:date="2022-10-10T12:09:00Z">
                    <w:rPr>
                      <w:color w:val="A6A6A6" w:themeColor="background1" w:themeShade="A6"/>
                      <w:sz w:val="18"/>
                      <w:szCs w:val="18"/>
                    </w:rPr>
                  </w:rPrChange>
                </w:rPr>
                <w:delText xml:space="preserve">117,047 </w:delText>
              </w:r>
            </w:del>
          </w:p>
        </w:tc>
        <w:tc>
          <w:tcPr>
            <w:tcW w:w="549" w:type="pct"/>
            <w:tcBorders>
              <w:top w:val="nil"/>
              <w:left w:val="nil"/>
              <w:bottom w:val="nil"/>
              <w:right w:val="nil"/>
            </w:tcBorders>
            <w:shd w:val="clear" w:color="auto" w:fill="FFFFFF" w:themeFill="background1"/>
            <w:noWrap/>
            <w:vAlign w:val="bottom"/>
            <w:tcPrChange w:id="5805" w:author="Steve Barbeaux" w:date="2022-10-10T12:08:00Z">
              <w:tcPr>
                <w:tcW w:w="549" w:type="pct"/>
                <w:gridSpan w:val="3"/>
                <w:tcBorders>
                  <w:top w:val="nil"/>
                  <w:left w:val="nil"/>
                  <w:bottom w:val="nil"/>
                  <w:right w:val="nil"/>
                </w:tcBorders>
                <w:shd w:val="clear" w:color="auto" w:fill="FFFFFF" w:themeFill="background1"/>
                <w:noWrap/>
              </w:tcPr>
            </w:tcPrChange>
          </w:tcPr>
          <w:p w14:paraId="04853069" w14:textId="03854ED6" w:rsidR="00134598" w:rsidRPr="005E242C" w:rsidRDefault="00134598" w:rsidP="005E242C">
            <w:pPr>
              <w:spacing w:after="0"/>
              <w:jc w:val="right"/>
              <w:rPr>
                <w:sz w:val="20"/>
                <w:rPrChange w:id="5806" w:author="Steve Barbeaux" w:date="2022-10-10T12:08:00Z">
                  <w:rPr>
                    <w:sz w:val="18"/>
                    <w:szCs w:val="18"/>
                  </w:rPr>
                </w:rPrChange>
              </w:rPr>
              <w:pPrChange w:id="5807" w:author="Steve Barbeaux" w:date="2022-10-10T12:08:00Z">
                <w:pPr>
                  <w:spacing w:after="0"/>
                  <w:jc w:val="right"/>
                </w:pPr>
              </w:pPrChange>
            </w:pPr>
            <w:ins w:id="5808" w:author="Steve Barbeaux" w:date="2022-10-10T12:03:00Z">
              <w:r w:rsidRPr="005E242C">
                <w:rPr>
                  <w:sz w:val="20"/>
                  <w:rPrChange w:id="5809" w:author="Steve Barbeaux" w:date="2022-10-10T12:08:00Z">
                    <w:rPr/>
                  </w:rPrChange>
                </w:rPr>
                <w:t xml:space="preserve">105,355 </w:t>
              </w:r>
            </w:ins>
            <w:del w:id="5810" w:author="Steve Barbeaux" w:date="2022-10-10T12:00:00Z">
              <w:r w:rsidRPr="005E242C" w:rsidDel="00134598">
                <w:rPr>
                  <w:sz w:val="20"/>
                  <w:rPrChange w:id="5811" w:author="Steve Barbeaux" w:date="2022-10-10T12:08:00Z">
                    <w:rPr>
                      <w:sz w:val="18"/>
                      <w:szCs w:val="18"/>
                    </w:rPr>
                  </w:rPrChange>
                </w:rPr>
                <w:delText xml:space="preserve">110,967 </w:delText>
              </w:r>
            </w:del>
          </w:p>
        </w:tc>
        <w:tc>
          <w:tcPr>
            <w:tcW w:w="648" w:type="pct"/>
            <w:tcBorders>
              <w:top w:val="nil"/>
              <w:left w:val="nil"/>
              <w:bottom w:val="nil"/>
              <w:right w:val="nil"/>
            </w:tcBorders>
            <w:shd w:val="clear" w:color="auto" w:fill="FFFFFF" w:themeFill="background1"/>
            <w:vAlign w:val="bottom"/>
            <w:tcPrChange w:id="5812" w:author="Steve Barbeaux" w:date="2022-10-10T12:08:00Z">
              <w:tcPr>
                <w:tcW w:w="648" w:type="pct"/>
                <w:gridSpan w:val="3"/>
                <w:tcBorders>
                  <w:top w:val="nil"/>
                  <w:left w:val="nil"/>
                  <w:bottom w:val="nil"/>
                  <w:right w:val="nil"/>
                </w:tcBorders>
                <w:shd w:val="clear" w:color="auto" w:fill="FFFFFF" w:themeFill="background1"/>
              </w:tcPr>
            </w:tcPrChange>
          </w:tcPr>
          <w:p w14:paraId="049EE8FE" w14:textId="48CE76BD" w:rsidR="00134598" w:rsidRPr="005E242C" w:rsidRDefault="00134598" w:rsidP="005E242C">
            <w:pPr>
              <w:spacing w:after="0"/>
              <w:jc w:val="right"/>
              <w:rPr>
                <w:sz w:val="20"/>
                <w:rPrChange w:id="5813" w:author="Steve Barbeaux" w:date="2022-10-10T12:08:00Z">
                  <w:rPr>
                    <w:sz w:val="18"/>
                    <w:szCs w:val="18"/>
                  </w:rPr>
                </w:rPrChange>
              </w:rPr>
              <w:pPrChange w:id="5814" w:author="Steve Barbeaux" w:date="2022-10-10T12:08:00Z">
                <w:pPr>
                  <w:spacing w:after="0"/>
                  <w:jc w:val="right"/>
                </w:pPr>
              </w:pPrChange>
            </w:pPr>
            <w:ins w:id="5815" w:author="Steve Barbeaux" w:date="2022-10-10T12:03:00Z">
              <w:r w:rsidRPr="005E242C">
                <w:rPr>
                  <w:sz w:val="20"/>
                  <w:rPrChange w:id="5816" w:author="Steve Barbeaux" w:date="2022-10-10T12:08:00Z">
                    <w:rPr/>
                  </w:rPrChange>
                </w:rPr>
                <w:t xml:space="preserve"> 92,275 </w:t>
              </w:r>
            </w:ins>
            <w:del w:id="5817" w:author="Steve Barbeaux" w:date="2022-10-10T12:00:00Z">
              <w:r w:rsidRPr="005E242C" w:rsidDel="00134598">
                <w:rPr>
                  <w:sz w:val="20"/>
                  <w:rPrChange w:id="5818" w:author="Steve Barbeaux" w:date="2022-10-10T12:08:00Z">
                    <w:rPr>
                      <w:sz w:val="18"/>
                      <w:szCs w:val="18"/>
                    </w:rPr>
                  </w:rPrChange>
                </w:rPr>
                <w:delText xml:space="preserve">97,160 </w:delText>
              </w:r>
            </w:del>
          </w:p>
        </w:tc>
        <w:tc>
          <w:tcPr>
            <w:tcW w:w="549" w:type="pct"/>
            <w:tcBorders>
              <w:top w:val="nil"/>
              <w:left w:val="nil"/>
              <w:bottom w:val="nil"/>
              <w:right w:val="nil"/>
            </w:tcBorders>
            <w:shd w:val="clear" w:color="auto" w:fill="FFFFFF" w:themeFill="background1"/>
            <w:vAlign w:val="bottom"/>
            <w:tcPrChange w:id="5819" w:author="Steve Barbeaux" w:date="2022-10-10T12:08:00Z">
              <w:tcPr>
                <w:tcW w:w="550" w:type="pct"/>
                <w:gridSpan w:val="4"/>
                <w:tcBorders>
                  <w:top w:val="nil"/>
                  <w:left w:val="nil"/>
                  <w:bottom w:val="nil"/>
                  <w:right w:val="nil"/>
                </w:tcBorders>
                <w:shd w:val="clear" w:color="auto" w:fill="FFFFFF" w:themeFill="background1"/>
              </w:tcPr>
            </w:tcPrChange>
          </w:tcPr>
          <w:p w14:paraId="5F5CF844" w14:textId="33AE1E48" w:rsidR="00134598" w:rsidRPr="005E242C" w:rsidRDefault="00134598" w:rsidP="005E242C">
            <w:pPr>
              <w:spacing w:after="0"/>
              <w:jc w:val="right"/>
              <w:rPr>
                <w:sz w:val="20"/>
                <w:rPrChange w:id="5820" w:author="Steve Barbeaux" w:date="2022-10-10T12:08:00Z">
                  <w:rPr>
                    <w:sz w:val="18"/>
                    <w:szCs w:val="18"/>
                  </w:rPr>
                </w:rPrChange>
              </w:rPr>
              <w:pPrChange w:id="5821" w:author="Steve Barbeaux" w:date="2022-10-10T12:08:00Z">
                <w:pPr>
                  <w:spacing w:after="0"/>
                  <w:jc w:val="right"/>
                </w:pPr>
              </w:pPrChange>
            </w:pPr>
            <w:ins w:id="5822" w:author="Steve Barbeaux" w:date="2022-10-10T12:03:00Z">
              <w:r w:rsidRPr="005E242C">
                <w:rPr>
                  <w:sz w:val="20"/>
                  <w:rPrChange w:id="5823" w:author="Steve Barbeaux" w:date="2022-10-10T12:08:00Z">
                    <w:rPr/>
                  </w:rPrChange>
                </w:rPr>
                <w:t xml:space="preserve"> 120,289 </w:t>
              </w:r>
            </w:ins>
            <w:del w:id="5824" w:author="Steve Barbeaux" w:date="2022-10-10T12:00:00Z">
              <w:r w:rsidRPr="005E242C" w:rsidDel="00134598">
                <w:rPr>
                  <w:sz w:val="20"/>
                  <w:rPrChange w:id="5825" w:author="Steve Barbeaux" w:date="2022-10-10T12:08:00Z">
                    <w:rPr>
                      <w:sz w:val="18"/>
                      <w:szCs w:val="18"/>
                    </w:rPr>
                  </w:rPrChange>
                </w:rPr>
                <w:delText xml:space="preserve">126,736 </w:delText>
              </w:r>
            </w:del>
          </w:p>
        </w:tc>
      </w:tr>
      <w:tr w:rsidR="00134598" w:rsidRPr="00FA0F7A" w14:paraId="60AD989B" w14:textId="77777777" w:rsidTr="005E242C">
        <w:tblPrEx>
          <w:tblPrExChange w:id="5826" w:author="Steve Barbeaux" w:date="2022-10-10T12:08:00Z">
            <w:tblPrEx>
              <w:tblW w:w="4808" w:type="pct"/>
            </w:tblPrEx>
          </w:tblPrExChange>
        </w:tblPrEx>
        <w:trPr>
          <w:jc w:val="center"/>
          <w:trPrChange w:id="5827" w:author="Steve Barbeaux" w:date="2022-10-10T12:08:00Z">
            <w:trPr>
              <w:jc w:val="center"/>
            </w:trPr>
          </w:trPrChange>
        </w:trPr>
        <w:tc>
          <w:tcPr>
            <w:tcW w:w="352" w:type="pct"/>
            <w:tcBorders>
              <w:top w:val="nil"/>
              <w:left w:val="nil"/>
              <w:bottom w:val="nil"/>
              <w:right w:val="nil"/>
            </w:tcBorders>
            <w:shd w:val="clear" w:color="auto" w:fill="FFFFFF" w:themeFill="background1"/>
            <w:noWrap/>
            <w:vAlign w:val="bottom"/>
            <w:tcPrChange w:id="5828" w:author="Steve Barbeaux" w:date="2022-10-10T12:08:00Z">
              <w:tcPr>
                <w:tcW w:w="350" w:type="pct"/>
                <w:tcBorders>
                  <w:top w:val="nil"/>
                  <w:left w:val="nil"/>
                  <w:bottom w:val="nil"/>
                  <w:right w:val="nil"/>
                </w:tcBorders>
                <w:shd w:val="clear" w:color="auto" w:fill="FFFFFF" w:themeFill="background1"/>
                <w:noWrap/>
                <w:vAlign w:val="bottom"/>
              </w:tcPr>
            </w:tcPrChange>
          </w:tcPr>
          <w:p w14:paraId="6C4BFB0D" w14:textId="77777777" w:rsidR="00134598" w:rsidRPr="005E242C" w:rsidRDefault="00134598" w:rsidP="005E242C">
            <w:pPr>
              <w:spacing w:after="0"/>
              <w:jc w:val="right"/>
              <w:rPr>
                <w:sz w:val="18"/>
                <w:szCs w:val="18"/>
                <w:rPrChange w:id="5829" w:author="Steve Barbeaux" w:date="2022-10-10T12:08:00Z">
                  <w:rPr>
                    <w:sz w:val="18"/>
                    <w:szCs w:val="18"/>
                  </w:rPr>
                </w:rPrChange>
              </w:rPr>
              <w:pPrChange w:id="5830" w:author="Steve Barbeaux" w:date="2022-10-10T12:08:00Z">
                <w:pPr>
                  <w:spacing w:after="0"/>
                  <w:jc w:val="right"/>
                </w:pPr>
              </w:pPrChange>
            </w:pPr>
            <w:r w:rsidRPr="005E242C">
              <w:rPr>
                <w:sz w:val="18"/>
                <w:szCs w:val="18"/>
                <w:rPrChange w:id="5831" w:author="Steve Barbeaux" w:date="2022-10-10T12:08:00Z">
                  <w:rPr>
                    <w:sz w:val="18"/>
                    <w:szCs w:val="18"/>
                  </w:rPr>
                </w:rPrChange>
              </w:rPr>
              <w:t>1996</w:t>
            </w:r>
          </w:p>
        </w:tc>
        <w:tc>
          <w:tcPr>
            <w:tcW w:w="550" w:type="pct"/>
            <w:tcBorders>
              <w:top w:val="nil"/>
              <w:left w:val="nil"/>
              <w:bottom w:val="nil"/>
              <w:right w:val="nil"/>
            </w:tcBorders>
            <w:shd w:val="clear" w:color="auto" w:fill="FFFFFF" w:themeFill="background1"/>
            <w:vAlign w:val="bottom"/>
            <w:tcPrChange w:id="5832" w:author="Steve Barbeaux" w:date="2022-10-10T12:08:00Z">
              <w:tcPr>
                <w:tcW w:w="650" w:type="pct"/>
                <w:gridSpan w:val="6"/>
                <w:tcBorders>
                  <w:top w:val="nil"/>
                  <w:left w:val="nil"/>
                  <w:bottom w:val="nil"/>
                  <w:right w:val="nil"/>
                </w:tcBorders>
                <w:shd w:val="clear" w:color="auto" w:fill="FFFFFF" w:themeFill="background1"/>
              </w:tcPr>
            </w:tcPrChange>
          </w:tcPr>
          <w:p w14:paraId="39EB01A2" w14:textId="30563DAF" w:rsidR="00134598" w:rsidRPr="005E242C" w:rsidRDefault="00134598" w:rsidP="005E242C">
            <w:pPr>
              <w:spacing w:after="0"/>
              <w:jc w:val="right"/>
              <w:rPr>
                <w:color w:val="A6A6A6" w:themeColor="background1" w:themeShade="A6"/>
                <w:sz w:val="18"/>
                <w:szCs w:val="18"/>
                <w:rPrChange w:id="5833" w:author="Steve Barbeaux" w:date="2022-10-10T12:09:00Z">
                  <w:rPr>
                    <w:color w:val="A6A6A6" w:themeColor="background1" w:themeShade="A6"/>
                    <w:sz w:val="18"/>
                    <w:szCs w:val="18"/>
                  </w:rPr>
                </w:rPrChange>
              </w:rPr>
              <w:pPrChange w:id="5834" w:author="Steve Barbeaux" w:date="2022-10-10T12:08:00Z">
                <w:pPr>
                  <w:spacing w:after="0"/>
                  <w:jc w:val="center"/>
                </w:pPr>
              </w:pPrChange>
            </w:pPr>
            <w:ins w:id="5835" w:author="Steve Barbeaux" w:date="2022-10-10T11:57:00Z">
              <w:r w:rsidRPr="005E242C">
                <w:rPr>
                  <w:color w:val="A6A6A6" w:themeColor="background1" w:themeShade="A6"/>
                  <w:sz w:val="18"/>
                  <w:szCs w:val="18"/>
                  <w:rPrChange w:id="5836" w:author="Steve Barbeaux" w:date="2022-10-10T12:09:00Z">
                    <w:rPr>
                      <w:sz w:val="18"/>
                      <w:szCs w:val="18"/>
                    </w:rPr>
                  </w:rPrChange>
                </w:rPr>
                <w:t xml:space="preserve"> 266,708 </w:t>
              </w:r>
            </w:ins>
            <w:del w:id="5837" w:author="Steve Barbeaux" w:date="2022-10-10T11:57:00Z">
              <w:r w:rsidRPr="005E242C" w:rsidDel="00715DAC">
                <w:rPr>
                  <w:color w:val="A6A6A6" w:themeColor="background1" w:themeShade="A6"/>
                  <w:sz w:val="18"/>
                  <w:szCs w:val="18"/>
                  <w:rPrChange w:id="5838" w:author="Steve Barbeaux" w:date="2022-10-10T12:09:00Z">
                    <w:rPr>
                      <w:color w:val="A6A6A6" w:themeColor="background1" w:themeShade="A6"/>
                      <w:sz w:val="18"/>
                      <w:szCs w:val="18"/>
                    </w:rPr>
                  </w:rPrChange>
                </w:rPr>
                <w:delText xml:space="preserve">281,425 </w:delText>
              </w:r>
            </w:del>
          </w:p>
        </w:tc>
        <w:tc>
          <w:tcPr>
            <w:tcW w:w="598" w:type="pct"/>
            <w:gridSpan w:val="3"/>
            <w:tcBorders>
              <w:top w:val="nil"/>
              <w:left w:val="nil"/>
              <w:bottom w:val="nil"/>
              <w:right w:val="nil"/>
            </w:tcBorders>
            <w:shd w:val="clear" w:color="auto" w:fill="FFFFFF" w:themeFill="background1"/>
            <w:noWrap/>
            <w:vAlign w:val="bottom"/>
            <w:tcPrChange w:id="5839" w:author="Steve Barbeaux" w:date="2022-10-10T12:08:00Z">
              <w:tcPr>
                <w:tcW w:w="447" w:type="pct"/>
                <w:gridSpan w:val="4"/>
                <w:tcBorders>
                  <w:top w:val="nil"/>
                  <w:left w:val="nil"/>
                  <w:bottom w:val="nil"/>
                  <w:right w:val="nil"/>
                </w:tcBorders>
                <w:shd w:val="clear" w:color="auto" w:fill="FFFFFF" w:themeFill="background1"/>
                <w:noWrap/>
              </w:tcPr>
            </w:tcPrChange>
          </w:tcPr>
          <w:p w14:paraId="07AA6A83" w14:textId="61C3FC5E" w:rsidR="00134598" w:rsidRPr="005E242C" w:rsidRDefault="00134598" w:rsidP="005E242C">
            <w:pPr>
              <w:spacing w:after="0"/>
              <w:jc w:val="right"/>
              <w:rPr>
                <w:sz w:val="20"/>
                <w:rPrChange w:id="5840" w:author="Steve Barbeaux" w:date="2022-10-10T12:08:00Z">
                  <w:rPr>
                    <w:sz w:val="18"/>
                    <w:szCs w:val="18"/>
                  </w:rPr>
                </w:rPrChange>
              </w:rPr>
              <w:pPrChange w:id="5841" w:author="Steve Barbeaux" w:date="2022-10-10T12:08:00Z">
                <w:pPr>
                  <w:spacing w:after="0"/>
                  <w:jc w:val="right"/>
                </w:pPr>
              </w:pPrChange>
            </w:pPr>
            <w:ins w:id="5842" w:author="Steve Barbeaux" w:date="2022-10-10T12:07:00Z">
              <w:r w:rsidRPr="005E242C">
                <w:rPr>
                  <w:sz w:val="20"/>
                  <w:rPrChange w:id="5843" w:author="Steve Barbeaux" w:date="2022-10-10T12:08:00Z">
                    <w:rPr/>
                  </w:rPrChange>
                </w:rPr>
                <w:t xml:space="preserve"> 244,154 </w:t>
              </w:r>
            </w:ins>
            <w:del w:id="5844" w:author="Steve Barbeaux" w:date="2022-10-10T11:58:00Z">
              <w:r w:rsidRPr="005E242C" w:rsidDel="00134598">
                <w:rPr>
                  <w:sz w:val="20"/>
                  <w:rPrChange w:id="5845" w:author="Steve Barbeaux" w:date="2022-10-10T12:08:00Z">
                    <w:rPr>
                      <w:sz w:val="18"/>
                      <w:szCs w:val="18"/>
                    </w:rPr>
                  </w:rPrChange>
                </w:rPr>
                <w:delText xml:space="preserve"> 266,708 </w:delText>
              </w:r>
            </w:del>
          </w:p>
        </w:tc>
        <w:tc>
          <w:tcPr>
            <w:tcW w:w="550" w:type="pct"/>
            <w:gridSpan w:val="2"/>
            <w:tcBorders>
              <w:top w:val="nil"/>
              <w:left w:val="nil"/>
              <w:bottom w:val="nil"/>
              <w:right w:val="nil"/>
            </w:tcBorders>
            <w:shd w:val="clear" w:color="auto" w:fill="FFFFFF" w:themeFill="background1"/>
            <w:noWrap/>
            <w:vAlign w:val="bottom"/>
            <w:tcPrChange w:id="5846" w:author="Steve Barbeaux" w:date="2022-10-10T12:08:00Z">
              <w:tcPr>
                <w:tcW w:w="453" w:type="pct"/>
                <w:gridSpan w:val="3"/>
                <w:tcBorders>
                  <w:top w:val="nil"/>
                  <w:left w:val="nil"/>
                  <w:bottom w:val="nil"/>
                  <w:right w:val="nil"/>
                </w:tcBorders>
                <w:shd w:val="clear" w:color="auto" w:fill="FFFFFF" w:themeFill="background1"/>
                <w:noWrap/>
              </w:tcPr>
            </w:tcPrChange>
          </w:tcPr>
          <w:p w14:paraId="2FC4E215" w14:textId="36B59C5B" w:rsidR="00134598" w:rsidRPr="005E242C" w:rsidRDefault="00134598" w:rsidP="005E242C">
            <w:pPr>
              <w:spacing w:after="0"/>
              <w:jc w:val="right"/>
              <w:rPr>
                <w:sz w:val="20"/>
                <w:rPrChange w:id="5847" w:author="Steve Barbeaux" w:date="2022-10-10T12:08:00Z">
                  <w:rPr>
                    <w:sz w:val="18"/>
                    <w:szCs w:val="18"/>
                  </w:rPr>
                </w:rPrChange>
              </w:rPr>
              <w:pPrChange w:id="5848" w:author="Steve Barbeaux" w:date="2022-10-10T12:08:00Z">
                <w:pPr>
                  <w:spacing w:after="0"/>
                  <w:jc w:val="right"/>
                </w:pPr>
              </w:pPrChange>
            </w:pPr>
            <w:ins w:id="5849" w:author="Steve Barbeaux" w:date="2022-10-10T12:07:00Z">
              <w:r w:rsidRPr="005E242C">
                <w:rPr>
                  <w:sz w:val="20"/>
                  <w:rPrChange w:id="5850" w:author="Steve Barbeaux" w:date="2022-10-10T12:08:00Z">
                    <w:rPr/>
                  </w:rPrChange>
                </w:rPr>
                <w:t xml:space="preserve"> 207,252 </w:t>
              </w:r>
            </w:ins>
            <w:del w:id="5851" w:author="Steve Barbeaux" w:date="2022-10-10T11:58:00Z">
              <w:r w:rsidRPr="005E242C" w:rsidDel="00134598">
                <w:rPr>
                  <w:sz w:val="20"/>
                  <w:rPrChange w:id="5852" w:author="Steve Barbeaux" w:date="2022-10-10T12:08:00Z">
                    <w:rPr>
                      <w:sz w:val="18"/>
                      <w:szCs w:val="18"/>
                    </w:rPr>
                  </w:rPrChange>
                </w:rPr>
                <w:delText xml:space="preserve">226,053 </w:delText>
              </w:r>
            </w:del>
          </w:p>
        </w:tc>
        <w:tc>
          <w:tcPr>
            <w:tcW w:w="601" w:type="pct"/>
            <w:tcBorders>
              <w:top w:val="nil"/>
              <w:left w:val="nil"/>
              <w:bottom w:val="nil"/>
              <w:right w:val="nil"/>
            </w:tcBorders>
            <w:shd w:val="clear" w:color="auto" w:fill="FFFFFF" w:themeFill="background1"/>
            <w:noWrap/>
            <w:vAlign w:val="bottom"/>
            <w:tcPrChange w:id="5853" w:author="Steve Barbeaux" w:date="2022-10-10T12:08:00Z">
              <w:tcPr>
                <w:tcW w:w="552" w:type="pct"/>
                <w:gridSpan w:val="5"/>
                <w:tcBorders>
                  <w:top w:val="nil"/>
                  <w:left w:val="nil"/>
                  <w:bottom w:val="nil"/>
                  <w:right w:val="nil"/>
                </w:tcBorders>
                <w:shd w:val="clear" w:color="auto" w:fill="FFFFFF" w:themeFill="background1"/>
                <w:noWrap/>
              </w:tcPr>
            </w:tcPrChange>
          </w:tcPr>
          <w:p w14:paraId="2F2205D7" w14:textId="703C32B6" w:rsidR="00134598" w:rsidRPr="005E242C" w:rsidRDefault="00134598" w:rsidP="005E242C">
            <w:pPr>
              <w:spacing w:after="0"/>
              <w:jc w:val="right"/>
              <w:rPr>
                <w:sz w:val="20"/>
                <w:rPrChange w:id="5854" w:author="Steve Barbeaux" w:date="2022-10-10T12:08:00Z">
                  <w:rPr>
                    <w:sz w:val="18"/>
                    <w:szCs w:val="18"/>
                  </w:rPr>
                </w:rPrChange>
              </w:rPr>
              <w:pPrChange w:id="5855" w:author="Steve Barbeaux" w:date="2022-10-10T12:08:00Z">
                <w:pPr>
                  <w:spacing w:after="0"/>
                  <w:jc w:val="right"/>
                </w:pPr>
              </w:pPrChange>
            </w:pPr>
            <w:ins w:id="5856" w:author="Steve Barbeaux" w:date="2022-10-10T12:07:00Z">
              <w:r w:rsidRPr="005E242C">
                <w:rPr>
                  <w:sz w:val="20"/>
                  <w:rPrChange w:id="5857" w:author="Steve Barbeaux" w:date="2022-10-10T12:08:00Z">
                    <w:rPr/>
                  </w:rPrChange>
                </w:rPr>
                <w:t xml:space="preserve"> 287,626 </w:t>
              </w:r>
            </w:ins>
            <w:del w:id="5858" w:author="Steve Barbeaux" w:date="2022-10-10T11:58:00Z">
              <w:r w:rsidRPr="005E242C" w:rsidDel="00134598">
                <w:rPr>
                  <w:sz w:val="20"/>
                  <w:rPrChange w:id="5859" w:author="Steve Barbeaux" w:date="2022-10-10T12:08:00Z">
                    <w:rPr>
                      <w:sz w:val="18"/>
                      <w:szCs w:val="18"/>
                    </w:rPr>
                  </w:rPrChange>
                </w:rPr>
                <w:delText xml:space="preserve"> 314,673 </w:delText>
              </w:r>
            </w:del>
          </w:p>
        </w:tc>
        <w:tc>
          <w:tcPr>
            <w:tcW w:w="153" w:type="pct"/>
            <w:tcBorders>
              <w:top w:val="nil"/>
              <w:left w:val="nil"/>
              <w:bottom w:val="nil"/>
              <w:right w:val="nil"/>
            </w:tcBorders>
            <w:shd w:val="clear" w:color="auto" w:fill="F2F2F2" w:themeFill="background1" w:themeFillShade="F2"/>
            <w:noWrap/>
            <w:vAlign w:val="bottom"/>
            <w:tcPrChange w:id="5860" w:author="Steve Barbeaux" w:date="2022-10-10T12:08:00Z">
              <w:tcPr>
                <w:tcW w:w="351" w:type="pct"/>
                <w:gridSpan w:val="5"/>
                <w:tcBorders>
                  <w:top w:val="nil"/>
                  <w:left w:val="nil"/>
                  <w:bottom w:val="nil"/>
                  <w:right w:val="nil"/>
                </w:tcBorders>
                <w:shd w:val="clear" w:color="auto" w:fill="F2F2F2" w:themeFill="background1" w:themeFillShade="F2"/>
                <w:noWrap/>
                <w:vAlign w:val="bottom"/>
              </w:tcPr>
            </w:tcPrChange>
          </w:tcPr>
          <w:p w14:paraId="4746C426" w14:textId="77777777" w:rsidR="00134598" w:rsidRPr="005E242C" w:rsidRDefault="00134598" w:rsidP="005E242C">
            <w:pPr>
              <w:spacing w:after="0"/>
              <w:jc w:val="right"/>
              <w:rPr>
                <w:sz w:val="18"/>
                <w:szCs w:val="18"/>
                <w:rPrChange w:id="5861" w:author="Steve Barbeaux" w:date="2022-10-10T12:08:00Z">
                  <w:rPr>
                    <w:sz w:val="18"/>
                    <w:szCs w:val="18"/>
                  </w:rPr>
                </w:rPrChange>
              </w:rPr>
              <w:pPrChange w:id="5862"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5863" w:author="Steve Barbeaux" w:date="2022-10-10T12:08:00Z">
              <w:tcPr>
                <w:tcW w:w="450" w:type="pct"/>
                <w:gridSpan w:val="3"/>
                <w:tcBorders>
                  <w:top w:val="nil"/>
                  <w:left w:val="nil"/>
                  <w:bottom w:val="nil"/>
                  <w:right w:val="nil"/>
                </w:tcBorders>
                <w:shd w:val="clear" w:color="auto" w:fill="FFFFFF" w:themeFill="background1"/>
              </w:tcPr>
            </w:tcPrChange>
          </w:tcPr>
          <w:p w14:paraId="00DFC4BE" w14:textId="74D149E9" w:rsidR="00134598" w:rsidRPr="005E242C" w:rsidRDefault="00134598" w:rsidP="005E242C">
            <w:pPr>
              <w:spacing w:after="0"/>
              <w:jc w:val="right"/>
              <w:rPr>
                <w:color w:val="A6A6A6" w:themeColor="background1" w:themeShade="A6"/>
                <w:sz w:val="18"/>
                <w:szCs w:val="18"/>
                <w:rPrChange w:id="5864" w:author="Steve Barbeaux" w:date="2022-10-10T12:09:00Z">
                  <w:rPr>
                    <w:color w:val="A6A6A6" w:themeColor="background1" w:themeShade="A6"/>
                    <w:sz w:val="18"/>
                    <w:szCs w:val="18"/>
                  </w:rPr>
                </w:rPrChange>
              </w:rPr>
              <w:pPrChange w:id="5865" w:author="Steve Barbeaux" w:date="2022-10-10T12:08:00Z">
                <w:pPr>
                  <w:spacing w:after="0"/>
                  <w:jc w:val="right"/>
                </w:pPr>
              </w:pPrChange>
            </w:pPr>
            <w:ins w:id="5866" w:author="Steve Barbeaux" w:date="2022-10-10T12:00:00Z">
              <w:r w:rsidRPr="005E242C">
                <w:rPr>
                  <w:color w:val="A6A6A6" w:themeColor="background1" w:themeShade="A6"/>
                  <w:sz w:val="18"/>
                  <w:szCs w:val="18"/>
                  <w:rPrChange w:id="5867" w:author="Steve Barbeaux" w:date="2022-10-10T12:09:00Z">
                    <w:rPr>
                      <w:sz w:val="18"/>
                      <w:szCs w:val="18"/>
                    </w:rPr>
                  </w:rPrChange>
                </w:rPr>
                <w:t xml:space="preserve">85,648 </w:t>
              </w:r>
            </w:ins>
            <w:del w:id="5868" w:author="Steve Barbeaux" w:date="2022-10-10T12:00:00Z">
              <w:r w:rsidRPr="005E242C" w:rsidDel="00632043">
                <w:rPr>
                  <w:color w:val="A6A6A6" w:themeColor="background1" w:themeShade="A6"/>
                  <w:sz w:val="18"/>
                  <w:szCs w:val="18"/>
                  <w:rPrChange w:id="5869" w:author="Steve Barbeaux" w:date="2022-10-10T12:09:00Z">
                    <w:rPr>
                      <w:color w:val="A6A6A6" w:themeColor="background1" w:themeShade="A6"/>
                      <w:sz w:val="18"/>
                      <w:szCs w:val="18"/>
                    </w:rPr>
                  </w:rPrChange>
                </w:rPr>
                <w:delText xml:space="preserve"> 91,776 </w:delText>
              </w:r>
            </w:del>
          </w:p>
        </w:tc>
        <w:tc>
          <w:tcPr>
            <w:tcW w:w="549" w:type="pct"/>
            <w:tcBorders>
              <w:top w:val="nil"/>
              <w:left w:val="nil"/>
              <w:bottom w:val="nil"/>
              <w:right w:val="nil"/>
            </w:tcBorders>
            <w:shd w:val="clear" w:color="auto" w:fill="FFFFFF" w:themeFill="background1"/>
            <w:noWrap/>
            <w:vAlign w:val="bottom"/>
            <w:tcPrChange w:id="5870" w:author="Steve Barbeaux" w:date="2022-10-10T12:08:00Z">
              <w:tcPr>
                <w:tcW w:w="549" w:type="pct"/>
                <w:gridSpan w:val="3"/>
                <w:tcBorders>
                  <w:top w:val="nil"/>
                  <w:left w:val="nil"/>
                  <w:bottom w:val="nil"/>
                  <w:right w:val="nil"/>
                </w:tcBorders>
                <w:shd w:val="clear" w:color="auto" w:fill="FFFFFF" w:themeFill="background1"/>
                <w:noWrap/>
              </w:tcPr>
            </w:tcPrChange>
          </w:tcPr>
          <w:p w14:paraId="238B65D2" w14:textId="67C82020" w:rsidR="00134598" w:rsidRPr="005E242C" w:rsidRDefault="00134598" w:rsidP="005E242C">
            <w:pPr>
              <w:spacing w:after="0"/>
              <w:jc w:val="right"/>
              <w:rPr>
                <w:sz w:val="20"/>
                <w:rPrChange w:id="5871" w:author="Steve Barbeaux" w:date="2022-10-10T12:08:00Z">
                  <w:rPr>
                    <w:sz w:val="18"/>
                    <w:szCs w:val="18"/>
                  </w:rPr>
                </w:rPrChange>
              </w:rPr>
              <w:pPrChange w:id="5872" w:author="Steve Barbeaux" w:date="2022-10-10T12:08:00Z">
                <w:pPr>
                  <w:spacing w:after="0"/>
                  <w:jc w:val="right"/>
                </w:pPr>
              </w:pPrChange>
            </w:pPr>
            <w:ins w:id="5873" w:author="Steve Barbeaux" w:date="2022-10-10T12:03:00Z">
              <w:r w:rsidRPr="005E242C">
                <w:rPr>
                  <w:sz w:val="20"/>
                  <w:rPrChange w:id="5874" w:author="Steve Barbeaux" w:date="2022-10-10T12:08:00Z">
                    <w:rPr/>
                  </w:rPrChange>
                </w:rPr>
                <w:t xml:space="preserve">80,609 </w:t>
              </w:r>
            </w:ins>
            <w:del w:id="5875" w:author="Steve Barbeaux" w:date="2022-10-10T12:00:00Z">
              <w:r w:rsidRPr="005E242C" w:rsidDel="00134598">
                <w:rPr>
                  <w:sz w:val="20"/>
                  <w:rPrChange w:id="5876" w:author="Steve Barbeaux" w:date="2022-10-10T12:08:00Z">
                    <w:rPr>
                      <w:sz w:val="18"/>
                      <w:szCs w:val="18"/>
                    </w:rPr>
                  </w:rPrChange>
                </w:rPr>
                <w:delText xml:space="preserve">85,648 </w:delText>
              </w:r>
            </w:del>
          </w:p>
        </w:tc>
        <w:tc>
          <w:tcPr>
            <w:tcW w:w="648" w:type="pct"/>
            <w:tcBorders>
              <w:top w:val="nil"/>
              <w:left w:val="nil"/>
              <w:bottom w:val="nil"/>
              <w:right w:val="nil"/>
            </w:tcBorders>
            <w:shd w:val="clear" w:color="auto" w:fill="FFFFFF" w:themeFill="background1"/>
            <w:vAlign w:val="bottom"/>
            <w:tcPrChange w:id="5877" w:author="Steve Barbeaux" w:date="2022-10-10T12:08:00Z">
              <w:tcPr>
                <w:tcW w:w="648" w:type="pct"/>
                <w:gridSpan w:val="3"/>
                <w:tcBorders>
                  <w:top w:val="nil"/>
                  <w:left w:val="nil"/>
                  <w:bottom w:val="nil"/>
                  <w:right w:val="nil"/>
                </w:tcBorders>
                <w:shd w:val="clear" w:color="auto" w:fill="FFFFFF" w:themeFill="background1"/>
              </w:tcPr>
            </w:tcPrChange>
          </w:tcPr>
          <w:p w14:paraId="35CDF6FE" w14:textId="75587E82" w:rsidR="00134598" w:rsidRPr="005E242C" w:rsidRDefault="00134598" w:rsidP="005E242C">
            <w:pPr>
              <w:spacing w:after="0"/>
              <w:jc w:val="right"/>
              <w:rPr>
                <w:sz w:val="20"/>
                <w:rPrChange w:id="5878" w:author="Steve Barbeaux" w:date="2022-10-10T12:08:00Z">
                  <w:rPr>
                    <w:sz w:val="18"/>
                    <w:szCs w:val="18"/>
                  </w:rPr>
                </w:rPrChange>
              </w:rPr>
              <w:pPrChange w:id="5879" w:author="Steve Barbeaux" w:date="2022-10-10T12:08:00Z">
                <w:pPr>
                  <w:spacing w:after="0"/>
                  <w:jc w:val="right"/>
                </w:pPr>
              </w:pPrChange>
            </w:pPr>
            <w:ins w:id="5880" w:author="Steve Barbeaux" w:date="2022-10-10T12:03:00Z">
              <w:r w:rsidRPr="005E242C">
                <w:rPr>
                  <w:sz w:val="20"/>
                  <w:rPrChange w:id="5881" w:author="Steve Barbeaux" w:date="2022-10-10T12:08:00Z">
                    <w:rPr/>
                  </w:rPrChange>
                </w:rPr>
                <w:t xml:space="preserve"> 68,931 </w:t>
              </w:r>
            </w:ins>
            <w:del w:id="5882" w:author="Steve Barbeaux" w:date="2022-10-10T12:00:00Z">
              <w:r w:rsidRPr="005E242C" w:rsidDel="00134598">
                <w:rPr>
                  <w:sz w:val="20"/>
                  <w:rPrChange w:id="5883" w:author="Steve Barbeaux" w:date="2022-10-10T12:08:00Z">
                    <w:rPr>
                      <w:sz w:val="18"/>
                      <w:szCs w:val="18"/>
                    </w:rPr>
                  </w:rPrChange>
                </w:rPr>
                <w:delText xml:space="preserve">73,257 </w:delText>
              </w:r>
            </w:del>
          </w:p>
        </w:tc>
        <w:tc>
          <w:tcPr>
            <w:tcW w:w="549" w:type="pct"/>
            <w:tcBorders>
              <w:top w:val="nil"/>
              <w:left w:val="nil"/>
              <w:bottom w:val="nil"/>
              <w:right w:val="nil"/>
            </w:tcBorders>
            <w:shd w:val="clear" w:color="auto" w:fill="FFFFFF" w:themeFill="background1"/>
            <w:vAlign w:val="bottom"/>
            <w:tcPrChange w:id="5884" w:author="Steve Barbeaux" w:date="2022-10-10T12:08:00Z">
              <w:tcPr>
                <w:tcW w:w="550" w:type="pct"/>
                <w:gridSpan w:val="4"/>
                <w:tcBorders>
                  <w:top w:val="nil"/>
                  <w:left w:val="nil"/>
                  <w:bottom w:val="nil"/>
                  <w:right w:val="nil"/>
                </w:tcBorders>
                <w:shd w:val="clear" w:color="auto" w:fill="FFFFFF" w:themeFill="background1"/>
              </w:tcPr>
            </w:tcPrChange>
          </w:tcPr>
          <w:p w14:paraId="39893B1D" w14:textId="5EFA25A1" w:rsidR="00134598" w:rsidRPr="005E242C" w:rsidRDefault="00134598" w:rsidP="005E242C">
            <w:pPr>
              <w:spacing w:after="0"/>
              <w:jc w:val="right"/>
              <w:rPr>
                <w:sz w:val="20"/>
                <w:rPrChange w:id="5885" w:author="Steve Barbeaux" w:date="2022-10-10T12:08:00Z">
                  <w:rPr>
                    <w:sz w:val="18"/>
                    <w:szCs w:val="18"/>
                  </w:rPr>
                </w:rPrChange>
              </w:rPr>
              <w:pPrChange w:id="5886" w:author="Steve Barbeaux" w:date="2022-10-10T12:08:00Z">
                <w:pPr>
                  <w:spacing w:after="0"/>
                  <w:jc w:val="right"/>
                </w:pPr>
              </w:pPrChange>
            </w:pPr>
            <w:ins w:id="5887" w:author="Steve Barbeaux" w:date="2022-10-10T12:03:00Z">
              <w:r w:rsidRPr="005E242C">
                <w:rPr>
                  <w:sz w:val="20"/>
                  <w:rPrChange w:id="5888" w:author="Steve Barbeaux" w:date="2022-10-10T12:08:00Z">
                    <w:rPr/>
                  </w:rPrChange>
                </w:rPr>
                <w:t xml:space="preserve"> 94,265 </w:t>
              </w:r>
            </w:ins>
            <w:del w:id="5889" w:author="Steve Barbeaux" w:date="2022-10-10T12:00:00Z">
              <w:r w:rsidRPr="005E242C" w:rsidDel="00134598">
                <w:rPr>
                  <w:sz w:val="20"/>
                  <w:rPrChange w:id="5890" w:author="Steve Barbeaux" w:date="2022-10-10T12:08:00Z">
                    <w:rPr>
                      <w:sz w:val="18"/>
                      <w:szCs w:val="18"/>
                    </w:rPr>
                  </w:rPrChange>
                </w:rPr>
                <w:delText xml:space="preserve">100,135 </w:delText>
              </w:r>
            </w:del>
          </w:p>
        </w:tc>
      </w:tr>
      <w:tr w:rsidR="00134598" w:rsidRPr="00FA0F7A" w14:paraId="04F3DC1C" w14:textId="77777777" w:rsidTr="005E242C">
        <w:tblPrEx>
          <w:tblPrExChange w:id="5891" w:author="Steve Barbeaux" w:date="2022-10-10T12:08:00Z">
            <w:tblPrEx>
              <w:tblW w:w="4808" w:type="pct"/>
            </w:tblPrEx>
          </w:tblPrExChange>
        </w:tblPrEx>
        <w:trPr>
          <w:jc w:val="center"/>
          <w:trPrChange w:id="5892" w:author="Steve Barbeaux" w:date="2022-10-10T12:08:00Z">
            <w:trPr>
              <w:jc w:val="center"/>
            </w:trPr>
          </w:trPrChange>
        </w:trPr>
        <w:tc>
          <w:tcPr>
            <w:tcW w:w="352" w:type="pct"/>
            <w:tcBorders>
              <w:top w:val="nil"/>
              <w:left w:val="nil"/>
              <w:bottom w:val="nil"/>
              <w:right w:val="nil"/>
            </w:tcBorders>
            <w:shd w:val="clear" w:color="auto" w:fill="FFFFFF" w:themeFill="background1"/>
            <w:noWrap/>
            <w:vAlign w:val="bottom"/>
            <w:tcPrChange w:id="5893" w:author="Steve Barbeaux" w:date="2022-10-10T12:08:00Z">
              <w:tcPr>
                <w:tcW w:w="350" w:type="pct"/>
                <w:tcBorders>
                  <w:top w:val="nil"/>
                  <w:left w:val="nil"/>
                  <w:bottom w:val="nil"/>
                  <w:right w:val="nil"/>
                </w:tcBorders>
                <w:shd w:val="clear" w:color="auto" w:fill="FFFFFF" w:themeFill="background1"/>
                <w:noWrap/>
                <w:vAlign w:val="bottom"/>
              </w:tcPr>
            </w:tcPrChange>
          </w:tcPr>
          <w:p w14:paraId="7EC460AD" w14:textId="77777777" w:rsidR="00134598" w:rsidRPr="005E242C" w:rsidRDefault="00134598" w:rsidP="005E242C">
            <w:pPr>
              <w:spacing w:after="0"/>
              <w:jc w:val="right"/>
              <w:rPr>
                <w:sz w:val="18"/>
                <w:szCs w:val="18"/>
                <w:rPrChange w:id="5894" w:author="Steve Barbeaux" w:date="2022-10-10T12:08:00Z">
                  <w:rPr>
                    <w:sz w:val="18"/>
                    <w:szCs w:val="18"/>
                  </w:rPr>
                </w:rPrChange>
              </w:rPr>
              <w:pPrChange w:id="5895" w:author="Steve Barbeaux" w:date="2022-10-10T12:08:00Z">
                <w:pPr>
                  <w:spacing w:after="0"/>
                  <w:jc w:val="right"/>
                </w:pPr>
              </w:pPrChange>
            </w:pPr>
            <w:r w:rsidRPr="005E242C">
              <w:rPr>
                <w:sz w:val="18"/>
                <w:szCs w:val="18"/>
                <w:rPrChange w:id="5896" w:author="Steve Barbeaux" w:date="2022-10-10T12:08:00Z">
                  <w:rPr>
                    <w:sz w:val="18"/>
                    <w:szCs w:val="18"/>
                  </w:rPr>
                </w:rPrChange>
              </w:rPr>
              <w:t>1997</w:t>
            </w:r>
          </w:p>
        </w:tc>
        <w:tc>
          <w:tcPr>
            <w:tcW w:w="550" w:type="pct"/>
            <w:tcBorders>
              <w:top w:val="nil"/>
              <w:left w:val="nil"/>
              <w:bottom w:val="nil"/>
              <w:right w:val="nil"/>
            </w:tcBorders>
            <w:shd w:val="clear" w:color="auto" w:fill="FFFFFF" w:themeFill="background1"/>
            <w:vAlign w:val="bottom"/>
            <w:tcPrChange w:id="5897" w:author="Steve Barbeaux" w:date="2022-10-10T12:08:00Z">
              <w:tcPr>
                <w:tcW w:w="650" w:type="pct"/>
                <w:gridSpan w:val="6"/>
                <w:tcBorders>
                  <w:top w:val="nil"/>
                  <w:left w:val="nil"/>
                  <w:bottom w:val="nil"/>
                  <w:right w:val="nil"/>
                </w:tcBorders>
                <w:shd w:val="clear" w:color="auto" w:fill="FFFFFF" w:themeFill="background1"/>
              </w:tcPr>
            </w:tcPrChange>
          </w:tcPr>
          <w:p w14:paraId="4EBDBC0A" w14:textId="62D1CEDD" w:rsidR="00134598" w:rsidRPr="005E242C" w:rsidRDefault="00134598" w:rsidP="005E242C">
            <w:pPr>
              <w:spacing w:after="0"/>
              <w:jc w:val="right"/>
              <w:rPr>
                <w:color w:val="A6A6A6" w:themeColor="background1" w:themeShade="A6"/>
                <w:sz w:val="18"/>
                <w:szCs w:val="18"/>
                <w:rPrChange w:id="5898" w:author="Steve Barbeaux" w:date="2022-10-10T12:09:00Z">
                  <w:rPr>
                    <w:color w:val="A6A6A6" w:themeColor="background1" w:themeShade="A6"/>
                    <w:sz w:val="18"/>
                    <w:szCs w:val="18"/>
                  </w:rPr>
                </w:rPrChange>
              </w:rPr>
              <w:pPrChange w:id="5899" w:author="Steve Barbeaux" w:date="2022-10-10T12:08:00Z">
                <w:pPr>
                  <w:spacing w:after="0"/>
                  <w:jc w:val="center"/>
                </w:pPr>
              </w:pPrChange>
            </w:pPr>
            <w:ins w:id="5900" w:author="Steve Barbeaux" w:date="2022-10-10T11:57:00Z">
              <w:r w:rsidRPr="005E242C">
                <w:rPr>
                  <w:color w:val="A6A6A6" w:themeColor="background1" w:themeShade="A6"/>
                  <w:sz w:val="18"/>
                  <w:szCs w:val="18"/>
                  <w:rPrChange w:id="5901" w:author="Steve Barbeaux" w:date="2022-10-10T12:09:00Z">
                    <w:rPr>
                      <w:sz w:val="18"/>
                      <w:szCs w:val="18"/>
                    </w:rPr>
                  </w:rPrChange>
                </w:rPr>
                <w:t xml:space="preserve"> 233,796 </w:t>
              </w:r>
            </w:ins>
            <w:del w:id="5902" w:author="Steve Barbeaux" w:date="2022-10-10T11:57:00Z">
              <w:r w:rsidRPr="005E242C" w:rsidDel="00715DAC">
                <w:rPr>
                  <w:color w:val="A6A6A6" w:themeColor="background1" w:themeShade="A6"/>
                  <w:sz w:val="18"/>
                  <w:szCs w:val="18"/>
                  <w:rPrChange w:id="5903" w:author="Steve Barbeaux" w:date="2022-10-10T12:09:00Z">
                    <w:rPr>
                      <w:color w:val="A6A6A6" w:themeColor="background1" w:themeShade="A6"/>
                      <w:sz w:val="18"/>
                      <w:szCs w:val="18"/>
                    </w:rPr>
                  </w:rPrChange>
                </w:rPr>
                <w:delText xml:space="preserve">250,776 </w:delText>
              </w:r>
            </w:del>
          </w:p>
        </w:tc>
        <w:tc>
          <w:tcPr>
            <w:tcW w:w="598" w:type="pct"/>
            <w:gridSpan w:val="3"/>
            <w:tcBorders>
              <w:top w:val="nil"/>
              <w:left w:val="nil"/>
              <w:bottom w:val="nil"/>
              <w:right w:val="nil"/>
            </w:tcBorders>
            <w:shd w:val="clear" w:color="auto" w:fill="FFFFFF" w:themeFill="background1"/>
            <w:noWrap/>
            <w:vAlign w:val="bottom"/>
            <w:tcPrChange w:id="5904" w:author="Steve Barbeaux" w:date="2022-10-10T12:08:00Z">
              <w:tcPr>
                <w:tcW w:w="447" w:type="pct"/>
                <w:gridSpan w:val="4"/>
                <w:tcBorders>
                  <w:top w:val="nil"/>
                  <w:left w:val="nil"/>
                  <w:bottom w:val="nil"/>
                  <w:right w:val="nil"/>
                </w:tcBorders>
                <w:shd w:val="clear" w:color="auto" w:fill="FFFFFF" w:themeFill="background1"/>
                <w:noWrap/>
              </w:tcPr>
            </w:tcPrChange>
          </w:tcPr>
          <w:p w14:paraId="5FE3BAC0" w14:textId="50726049" w:rsidR="00134598" w:rsidRPr="005E242C" w:rsidRDefault="00134598" w:rsidP="005E242C">
            <w:pPr>
              <w:spacing w:after="0"/>
              <w:jc w:val="right"/>
              <w:rPr>
                <w:sz w:val="20"/>
                <w:rPrChange w:id="5905" w:author="Steve Barbeaux" w:date="2022-10-10T12:08:00Z">
                  <w:rPr>
                    <w:sz w:val="18"/>
                    <w:szCs w:val="18"/>
                  </w:rPr>
                </w:rPrChange>
              </w:rPr>
              <w:pPrChange w:id="5906" w:author="Steve Barbeaux" w:date="2022-10-10T12:08:00Z">
                <w:pPr>
                  <w:spacing w:after="0"/>
                  <w:jc w:val="right"/>
                </w:pPr>
              </w:pPrChange>
            </w:pPr>
            <w:ins w:id="5907" w:author="Steve Barbeaux" w:date="2022-10-10T12:07:00Z">
              <w:r w:rsidRPr="005E242C">
                <w:rPr>
                  <w:sz w:val="20"/>
                  <w:rPrChange w:id="5908" w:author="Steve Barbeaux" w:date="2022-10-10T12:08:00Z">
                    <w:rPr/>
                  </w:rPrChange>
                </w:rPr>
                <w:t xml:space="preserve"> 208,235 </w:t>
              </w:r>
            </w:ins>
            <w:del w:id="5909" w:author="Steve Barbeaux" w:date="2022-10-10T11:58:00Z">
              <w:r w:rsidRPr="005E242C" w:rsidDel="00134598">
                <w:rPr>
                  <w:sz w:val="20"/>
                  <w:rPrChange w:id="5910" w:author="Steve Barbeaux" w:date="2022-10-10T12:08:00Z">
                    <w:rPr>
                      <w:sz w:val="18"/>
                      <w:szCs w:val="18"/>
                    </w:rPr>
                  </w:rPrChange>
                </w:rPr>
                <w:delText xml:space="preserve"> 233,796 </w:delText>
              </w:r>
            </w:del>
          </w:p>
        </w:tc>
        <w:tc>
          <w:tcPr>
            <w:tcW w:w="550" w:type="pct"/>
            <w:gridSpan w:val="2"/>
            <w:tcBorders>
              <w:top w:val="nil"/>
              <w:left w:val="nil"/>
              <w:bottom w:val="nil"/>
              <w:right w:val="nil"/>
            </w:tcBorders>
            <w:shd w:val="clear" w:color="auto" w:fill="FFFFFF" w:themeFill="background1"/>
            <w:noWrap/>
            <w:vAlign w:val="bottom"/>
            <w:tcPrChange w:id="5911" w:author="Steve Barbeaux" w:date="2022-10-10T12:08:00Z">
              <w:tcPr>
                <w:tcW w:w="453" w:type="pct"/>
                <w:gridSpan w:val="3"/>
                <w:tcBorders>
                  <w:top w:val="nil"/>
                  <w:left w:val="nil"/>
                  <w:bottom w:val="nil"/>
                  <w:right w:val="nil"/>
                </w:tcBorders>
                <w:shd w:val="clear" w:color="auto" w:fill="FFFFFF" w:themeFill="background1"/>
                <w:noWrap/>
              </w:tcPr>
            </w:tcPrChange>
          </w:tcPr>
          <w:p w14:paraId="3E803FE7" w14:textId="4EE4A736" w:rsidR="00134598" w:rsidRPr="005E242C" w:rsidRDefault="00134598" w:rsidP="005E242C">
            <w:pPr>
              <w:spacing w:after="0"/>
              <w:jc w:val="right"/>
              <w:rPr>
                <w:sz w:val="20"/>
                <w:rPrChange w:id="5912" w:author="Steve Barbeaux" w:date="2022-10-10T12:08:00Z">
                  <w:rPr>
                    <w:sz w:val="18"/>
                    <w:szCs w:val="18"/>
                  </w:rPr>
                </w:rPrChange>
              </w:rPr>
              <w:pPrChange w:id="5913" w:author="Steve Barbeaux" w:date="2022-10-10T12:08:00Z">
                <w:pPr>
                  <w:spacing w:after="0"/>
                  <w:jc w:val="right"/>
                </w:pPr>
              </w:pPrChange>
            </w:pPr>
            <w:ins w:id="5914" w:author="Steve Barbeaux" w:date="2022-10-10T12:07:00Z">
              <w:r w:rsidRPr="005E242C">
                <w:rPr>
                  <w:sz w:val="20"/>
                  <w:rPrChange w:id="5915" w:author="Steve Barbeaux" w:date="2022-10-10T12:08:00Z">
                    <w:rPr/>
                  </w:rPrChange>
                </w:rPr>
                <w:t xml:space="preserve"> 173,869 </w:t>
              </w:r>
            </w:ins>
            <w:del w:id="5916" w:author="Steve Barbeaux" w:date="2022-10-10T11:58:00Z">
              <w:r w:rsidRPr="005E242C" w:rsidDel="00134598">
                <w:rPr>
                  <w:sz w:val="20"/>
                  <w:rPrChange w:id="5917" w:author="Steve Barbeaux" w:date="2022-10-10T12:08:00Z">
                    <w:rPr>
                      <w:sz w:val="18"/>
                      <w:szCs w:val="18"/>
                    </w:rPr>
                  </w:rPrChange>
                </w:rPr>
                <w:delText xml:space="preserve">194,935 </w:delText>
              </w:r>
            </w:del>
          </w:p>
        </w:tc>
        <w:tc>
          <w:tcPr>
            <w:tcW w:w="601" w:type="pct"/>
            <w:tcBorders>
              <w:top w:val="nil"/>
              <w:left w:val="nil"/>
              <w:bottom w:val="nil"/>
              <w:right w:val="nil"/>
            </w:tcBorders>
            <w:shd w:val="clear" w:color="auto" w:fill="FFFFFF" w:themeFill="background1"/>
            <w:noWrap/>
            <w:vAlign w:val="bottom"/>
            <w:tcPrChange w:id="5918" w:author="Steve Barbeaux" w:date="2022-10-10T12:08:00Z">
              <w:tcPr>
                <w:tcW w:w="552" w:type="pct"/>
                <w:gridSpan w:val="5"/>
                <w:tcBorders>
                  <w:top w:val="nil"/>
                  <w:left w:val="nil"/>
                  <w:bottom w:val="nil"/>
                  <w:right w:val="nil"/>
                </w:tcBorders>
                <w:shd w:val="clear" w:color="auto" w:fill="FFFFFF" w:themeFill="background1"/>
                <w:noWrap/>
              </w:tcPr>
            </w:tcPrChange>
          </w:tcPr>
          <w:p w14:paraId="592046D3" w14:textId="34EFA287" w:rsidR="00134598" w:rsidRPr="005E242C" w:rsidRDefault="00134598" w:rsidP="005E242C">
            <w:pPr>
              <w:spacing w:after="0"/>
              <w:jc w:val="right"/>
              <w:rPr>
                <w:sz w:val="20"/>
                <w:rPrChange w:id="5919" w:author="Steve Barbeaux" w:date="2022-10-10T12:08:00Z">
                  <w:rPr>
                    <w:sz w:val="18"/>
                    <w:szCs w:val="18"/>
                  </w:rPr>
                </w:rPrChange>
              </w:rPr>
              <w:pPrChange w:id="5920" w:author="Steve Barbeaux" w:date="2022-10-10T12:08:00Z">
                <w:pPr>
                  <w:spacing w:after="0"/>
                  <w:jc w:val="right"/>
                </w:pPr>
              </w:pPrChange>
            </w:pPr>
            <w:ins w:id="5921" w:author="Steve Barbeaux" w:date="2022-10-10T12:07:00Z">
              <w:r w:rsidRPr="005E242C">
                <w:rPr>
                  <w:sz w:val="20"/>
                  <w:rPrChange w:id="5922" w:author="Steve Barbeaux" w:date="2022-10-10T12:08:00Z">
                    <w:rPr/>
                  </w:rPrChange>
                </w:rPr>
                <w:t xml:space="preserve"> 249,393 </w:t>
              </w:r>
            </w:ins>
            <w:del w:id="5923" w:author="Steve Barbeaux" w:date="2022-10-10T11:58:00Z">
              <w:r w:rsidRPr="005E242C" w:rsidDel="00134598">
                <w:rPr>
                  <w:sz w:val="20"/>
                  <w:rPrChange w:id="5924" w:author="Steve Barbeaux" w:date="2022-10-10T12:08:00Z">
                    <w:rPr>
                      <w:sz w:val="18"/>
                      <w:szCs w:val="18"/>
                    </w:rPr>
                  </w:rPrChange>
                </w:rPr>
                <w:delText xml:space="preserve"> 280,405 </w:delText>
              </w:r>
            </w:del>
          </w:p>
        </w:tc>
        <w:tc>
          <w:tcPr>
            <w:tcW w:w="153" w:type="pct"/>
            <w:tcBorders>
              <w:top w:val="nil"/>
              <w:left w:val="nil"/>
              <w:bottom w:val="nil"/>
              <w:right w:val="nil"/>
            </w:tcBorders>
            <w:shd w:val="clear" w:color="auto" w:fill="F2F2F2" w:themeFill="background1" w:themeFillShade="F2"/>
            <w:noWrap/>
            <w:vAlign w:val="bottom"/>
            <w:tcPrChange w:id="5925" w:author="Steve Barbeaux" w:date="2022-10-10T12:08:00Z">
              <w:tcPr>
                <w:tcW w:w="351" w:type="pct"/>
                <w:gridSpan w:val="5"/>
                <w:tcBorders>
                  <w:top w:val="nil"/>
                  <w:left w:val="nil"/>
                  <w:bottom w:val="nil"/>
                  <w:right w:val="nil"/>
                </w:tcBorders>
                <w:shd w:val="clear" w:color="auto" w:fill="F2F2F2" w:themeFill="background1" w:themeFillShade="F2"/>
                <w:noWrap/>
                <w:vAlign w:val="bottom"/>
              </w:tcPr>
            </w:tcPrChange>
          </w:tcPr>
          <w:p w14:paraId="4649F88D" w14:textId="77777777" w:rsidR="00134598" w:rsidRPr="005E242C" w:rsidRDefault="00134598" w:rsidP="005E242C">
            <w:pPr>
              <w:spacing w:after="0"/>
              <w:jc w:val="right"/>
              <w:rPr>
                <w:sz w:val="18"/>
                <w:szCs w:val="18"/>
                <w:rPrChange w:id="5926" w:author="Steve Barbeaux" w:date="2022-10-10T12:08:00Z">
                  <w:rPr>
                    <w:sz w:val="18"/>
                    <w:szCs w:val="18"/>
                  </w:rPr>
                </w:rPrChange>
              </w:rPr>
              <w:pPrChange w:id="5927"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5928" w:author="Steve Barbeaux" w:date="2022-10-10T12:08:00Z">
              <w:tcPr>
                <w:tcW w:w="450" w:type="pct"/>
                <w:gridSpan w:val="3"/>
                <w:tcBorders>
                  <w:top w:val="nil"/>
                  <w:left w:val="nil"/>
                  <w:bottom w:val="nil"/>
                  <w:right w:val="nil"/>
                </w:tcBorders>
                <w:shd w:val="clear" w:color="auto" w:fill="FFFFFF" w:themeFill="background1"/>
              </w:tcPr>
            </w:tcPrChange>
          </w:tcPr>
          <w:p w14:paraId="1ED10248" w14:textId="490D3AA6" w:rsidR="00134598" w:rsidRPr="005E242C" w:rsidRDefault="00134598" w:rsidP="005E242C">
            <w:pPr>
              <w:spacing w:after="0"/>
              <w:jc w:val="right"/>
              <w:rPr>
                <w:color w:val="A6A6A6" w:themeColor="background1" w:themeShade="A6"/>
                <w:sz w:val="18"/>
                <w:szCs w:val="18"/>
                <w:rPrChange w:id="5929" w:author="Steve Barbeaux" w:date="2022-10-10T12:09:00Z">
                  <w:rPr>
                    <w:color w:val="A6A6A6" w:themeColor="background1" w:themeShade="A6"/>
                    <w:sz w:val="18"/>
                    <w:szCs w:val="18"/>
                  </w:rPr>
                </w:rPrChange>
              </w:rPr>
              <w:pPrChange w:id="5930" w:author="Steve Barbeaux" w:date="2022-10-10T12:08:00Z">
                <w:pPr>
                  <w:spacing w:after="0"/>
                  <w:jc w:val="right"/>
                </w:pPr>
              </w:pPrChange>
            </w:pPr>
            <w:ins w:id="5931" w:author="Steve Barbeaux" w:date="2022-10-10T12:00:00Z">
              <w:r w:rsidRPr="005E242C">
                <w:rPr>
                  <w:color w:val="A6A6A6" w:themeColor="background1" w:themeShade="A6"/>
                  <w:sz w:val="18"/>
                  <w:szCs w:val="18"/>
                  <w:rPrChange w:id="5932" w:author="Steve Barbeaux" w:date="2022-10-10T12:09:00Z">
                    <w:rPr>
                      <w:sz w:val="18"/>
                      <w:szCs w:val="18"/>
                    </w:rPr>
                  </w:rPrChange>
                </w:rPr>
                <w:t xml:space="preserve">76,406 </w:t>
              </w:r>
            </w:ins>
            <w:del w:id="5933" w:author="Steve Barbeaux" w:date="2022-10-10T12:00:00Z">
              <w:r w:rsidRPr="005E242C" w:rsidDel="00632043">
                <w:rPr>
                  <w:color w:val="A6A6A6" w:themeColor="background1" w:themeShade="A6"/>
                  <w:sz w:val="18"/>
                  <w:szCs w:val="18"/>
                  <w:rPrChange w:id="5934" w:author="Steve Barbeaux" w:date="2022-10-10T12:09:00Z">
                    <w:rPr>
                      <w:color w:val="A6A6A6" w:themeColor="background1" w:themeShade="A6"/>
                      <w:sz w:val="18"/>
                      <w:szCs w:val="18"/>
                    </w:rPr>
                  </w:rPrChange>
                </w:rPr>
                <w:delText xml:space="preserve"> 82,798 </w:delText>
              </w:r>
            </w:del>
          </w:p>
        </w:tc>
        <w:tc>
          <w:tcPr>
            <w:tcW w:w="549" w:type="pct"/>
            <w:tcBorders>
              <w:top w:val="nil"/>
              <w:left w:val="nil"/>
              <w:bottom w:val="nil"/>
              <w:right w:val="nil"/>
            </w:tcBorders>
            <w:shd w:val="clear" w:color="auto" w:fill="FFFFFF" w:themeFill="background1"/>
            <w:noWrap/>
            <w:vAlign w:val="bottom"/>
            <w:tcPrChange w:id="5935" w:author="Steve Barbeaux" w:date="2022-10-10T12:08:00Z">
              <w:tcPr>
                <w:tcW w:w="549" w:type="pct"/>
                <w:gridSpan w:val="3"/>
                <w:tcBorders>
                  <w:top w:val="nil"/>
                  <w:left w:val="nil"/>
                  <w:bottom w:val="nil"/>
                  <w:right w:val="nil"/>
                </w:tcBorders>
                <w:shd w:val="clear" w:color="auto" w:fill="FFFFFF" w:themeFill="background1"/>
                <w:noWrap/>
              </w:tcPr>
            </w:tcPrChange>
          </w:tcPr>
          <w:p w14:paraId="53513B74" w14:textId="3066834E" w:rsidR="00134598" w:rsidRPr="005E242C" w:rsidRDefault="00134598" w:rsidP="005E242C">
            <w:pPr>
              <w:spacing w:after="0"/>
              <w:jc w:val="right"/>
              <w:rPr>
                <w:sz w:val="20"/>
                <w:rPrChange w:id="5936" w:author="Steve Barbeaux" w:date="2022-10-10T12:08:00Z">
                  <w:rPr>
                    <w:sz w:val="18"/>
                    <w:szCs w:val="18"/>
                  </w:rPr>
                </w:rPrChange>
              </w:rPr>
              <w:pPrChange w:id="5937" w:author="Steve Barbeaux" w:date="2022-10-10T12:08:00Z">
                <w:pPr>
                  <w:spacing w:after="0"/>
                  <w:jc w:val="right"/>
                </w:pPr>
              </w:pPrChange>
            </w:pPr>
            <w:ins w:id="5938" w:author="Steve Barbeaux" w:date="2022-10-10T12:03:00Z">
              <w:r w:rsidRPr="005E242C">
                <w:rPr>
                  <w:sz w:val="20"/>
                  <w:rPrChange w:id="5939" w:author="Steve Barbeaux" w:date="2022-10-10T12:08:00Z">
                    <w:rPr/>
                  </w:rPrChange>
                </w:rPr>
                <w:t xml:space="preserve">71,423 </w:t>
              </w:r>
            </w:ins>
            <w:del w:id="5940" w:author="Steve Barbeaux" w:date="2022-10-10T12:00:00Z">
              <w:r w:rsidRPr="005E242C" w:rsidDel="00134598">
                <w:rPr>
                  <w:sz w:val="20"/>
                  <w:rPrChange w:id="5941" w:author="Steve Barbeaux" w:date="2022-10-10T12:08:00Z">
                    <w:rPr>
                      <w:sz w:val="18"/>
                      <w:szCs w:val="18"/>
                    </w:rPr>
                  </w:rPrChange>
                </w:rPr>
                <w:delText xml:space="preserve">76,406 </w:delText>
              </w:r>
            </w:del>
          </w:p>
        </w:tc>
        <w:tc>
          <w:tcPr>
            <w:tcW w:w="648" w:type="pct"/>
            <w:tcBorders>
              <w:top w:val="nil"/>
              <w:left w:val="nil"/>
              <w:bottom w:val="nil"/>
              <w:right w:val="nil"/>
            </w:tcBorders>
            <w:shd w:val="clear" w:color="auto" w:fill="FFFFFF" w:themeFill="background1"/>
            <w:vAlign w:val="bottom"/>
            <w:tcPrChange w:id="5942" w:author="Steve Barbeaux" w:date="2022-10-10T12:08:00Z">
              <w:tcPr>
                <w:tcW w:w="648" w:type="pct"/>
                <w:gridSpan w:val="3"/>
                <w:tcBorders>
                  <w:top w:val="nil"/>
                  <w:left w:val="nil"/>
                  <w:bottom w:val="nil"/>
                  <w:right w:val="nil"/>
                </w:tcBorders>
                <w:shd w:val="clear" w:color="auto" w:fill="FFFFFF" w:themeFill="background1"/>
              </w:tcPr>
            </w:tcPrChange>
          </w:tcPr>
          <w:p w14:paraId="6E62ACED" w14:textId="51A6ACCE" w:rsidR="00134598" w:rsidRPr="005E242C" w:rsidRDefault="00134598" w:rsidP="005E242C">
            <w:pPr>
              <w:spacing w:after="0"/>
              <w:jc w:val="right"/>
              <w:rPr>
                <w:sz w:val="20"/>
                <w:rPrChange w:id="5943" w:author="Steve Barbeaux" w:date="2022-10-10T12:08:00Z">
                  <w:rPr>
                    <w:sz w:val="18"/>
                    <w:szCs w:val="18"/>
                  </w:rPr>
                </w:rPrChange>
              </w:rPr>
              <w:pPrChange w:id="5944" w:author="Steve Barbeaux" w:date="2022-10-10T12:08:00Z">
                <w:pPr>
                  <w:spacing w:after="0"/>
                  <w:jc w:val="right"/>
                </w:pPr>
              </w:pPrChange>
            </w:pPr>
            <w:ins w:id="5945" w:author="Steve Barbeaux" w:date="2022-10-10T12:03:00Z">
              <w:r w:rsidRPr="005E242C">
                <w:rPr>
                  <w:sz w:val="20"/>
                  <w:rPrChange w:id="5946" w:author="Steve Barbeaux" w:date="2022-10-10T12:08:00Z">
                    <w:rPr/>
                  </w:rPrChange>
                </w:rPr>
                <w:t xml:space="preserve"> 59,939 </w:t>
              </w:r>
            </w:ins>
            <w:del w:id="5947" w:author="Steve Barbeaux" w:date="2022-10-10T12:00:00Z">
              <w:r w:rsidRPr="005E242C" w:rsidDel="00134598">
                <w:rPr>
                  <w:sz w:val="20"/>
                  <w:rPrChange w:id="5948" w:author="Steve Barbeaux" w:date="2022-10-10T12:08:00Z">
                    <w:rPr>
                      <w:sz w:val="18"/>
                      <w:szCs w:val="18"/>
                    </w:rPr>
                  </w:rPrChange>
                </w:rPr>
                <w:delText xml:space="preserve">64,186 </w:delText>
              </w:r>
            </w:del>
          </w:p>
        </w:tc>
        <w:tc>
          <w:tcPr>
            <w:tcW w:w="549" w:type="pct"/>
            <w:tcBorders>
              <w:top w:val="nil"/>
              <w:left w:val="nil"/>
              <w:bottom w:val="nil"/>
              <w:right w:val="nil"/>
            </w:tcBorders>
            <w:shd w:val="clear" w:color="auto" w:fill="FFFFFF" w:themeFill="background1"/>
            <w:vAlign w:val="bottom"/>
            <w:tcPrChange w:id="5949" w:author="Steve Barbeaux" w:date="2022-10-10T12:08:00Z">
              <w:tcPr>
                <w:tcW w:w="550" w:type="pct"/>
                <w:gridSpan w:val="4"/>
                <w:tcBorders>
                  <w:top w:val="nil"/>
                  <w:left w:val="nil"/>
                  <w:bottom w:val="nil"/>
                  <w:right w:val="nil"/>
                </w:tcBorders>
                <w:shd w:val="clear" w:color="auto" w:fill="FFFFFF" w:themeFill="background1"/>
              </w:tcPr>
            </w:tcPrChange>
          </w:tcPr>
          <w:p w14:paraId="5A90ED7E" w14:textId="02403787" w:rsidR="00134598" w:rsidRPr="005E242C" w:rsidRDefault="00134598" w:rsidP="005E242C">
            <w:pPr>
              <w:spacing w:after="0"/>
              <w:jc w:val="right"/>
              <w:rPr>
                <w:sz w:val="20"/>
                <w:rPrChange w:id="5950" w:author="Steve Barbeaux" w:date="2022-10-10T12:08:00Z">
                  <w:rPr>
                    <w:sz w:val="18"/>
                    <w:szCs w:val="18"/>
                  </w:rPr>
                </w:rPrChange>
              </w:rPr>
              <w:pPrChange w:id="5951" w:author="Steve Barbeaux" w:date="2022-10-10T12:08:00Z">
                <w:pPr>
                  <w:spacing w:after="0"/>
                  <w:jc w:val="right"/>
                </w:pPr>
              </w:pPrChange>
            </w:pPr>
            <w:ins w:id="5952" w:author="Steve Barbeaux" w:date="2022-10-10T12:03:00Z">
              <w:r w:rsidRPr="005E242C">
                <w:rPr>
                  <w:sz w:val="20"/>
                  <w:rPrChange w:id="5953" w:author="Steve Barbeaux" w:date="2022-10-10T12:08:00Z">
                    <w:rPr/>
                  </w:rPrChange>
                </w:rPr>
                <w:t xml:space="preserve"> 85,107 </w:t>
              </w:r>
            </w:ins>
            <w:del w:id="5954" w:author="Steve Barbeaux" w:date="2022-10-10T12:00:00Z">
              <w:r w:rsidRPr="005E242C" w:rsidDel="00134598">
                <w:rPr>
                  <w:sz w:val="20"/>
                  <w:rPrChange w:id="5955" w:author="Steve Barbeaux" w:date="2022-10-10T12:08:00Z">
                    <w:rPr>
                      <w:sz w:val="18"/>
                      <w:szCs w:val="18"/>
                    </w:rPr>
                  </w:rPrChange>
                </w:rPr>
                <w:delText xml:space="preserve">90,951 </w:delText>
              </w:r>
            </w:del>
          </w:p>
        </w:tc>
      </w:tr>
      <w:tr w:rsidR="00134598" w:rsidRPr="00FA0F7A" w14:paraId="1E35DB19" w14:textId="77777777" w:rsidTr="005E242C">
        <w:tblPrEx>
          <w:tblPrExChange w:id="5956" w:author="Steve Barbeaux" w:date="2022-10-10T12:08:00Z">
            <w:tblPrEx>
              <w:tblW w:w="4808" w:type="pct"/>
            </w:tblPrEx>
          </w:tblPrExChange>
        </w:tblPrEx>
        <w:trPr>
          <w:jc w:val="center"/>
          <w:trPrChange w:id="5957" w:author="Steve Barbeaux" w:date="2022-10-10T12:08:00Z">
            <w:trPr>
              <w:jc w:val="center"/>
            </w:trPr>
          </w:trPrChange>
        </w:trPr>
        <w:tc>
          <w:tcPr>
            <w:tcW w:w="352" w:type="pct"/>
            <w:tcBorders>
              <w:top w:val="nil"/>
              <w:left w:val="nil"/>
              <w:bottom w:val="nil"/>
              <w:right w:val="nil"/>
            </w:tcBorders>
            <w:shd w:val="clear" w:color="auto" w:fill="FFFFFF" w:themeFill="background1"/>
            <w:noWrap/>
            <w:vAlign w:val="bottom"/>
            <w:tcPrChange w:id="5958" w:author="Steve Barbeaux" w:date="2022-10-10T12:08:00Z">
              <w:tcPr>
                <w:tcW w:w="350" w:type="pct"/>
                <w:tcBorders>
                  <w:top w:val="nil"/>
                  <w:left w:val="nil"/>
                  <w:bottom w:val="nil"/>
                  <w:right w:val="nil"/>
                </w:tcBorders>
                <w:shd w:val="clear" w:color="auto" w:fill="FFFFFF" w:themeFill="background1"/>
                <w:noWrap/>
                <w:vAlign w:val="bottom"/>
              </w:tcPr>
            </w:tcPrChange>
          </w:tcPr>
          <w:p w14:paraId="1A4FCFC7" w14:textId="77777777" w:rsidR="00134598" w:rsidRPr="005E242C" w:rsidRDefault="00134598" w:rsidP="005E242C">
            <w:pPr>
              <w:spacing w:after="0"/>
              <w:jc w:val="right"/>
              <w:rPr>
                <w:sz w:val="18"/>
                <w:szCs w:val="18"/>
                <w:rPrChange w:id="5959" w:author="Steve Barbeaux" w:date="2022-10-10T12:08:00Z">
                  <w:rPr>
                    <w:sz w:val="18"/>
                    <w:szCs w:val="18"/>
                  </w:rPr>
                </w:rPrChange>
              </w:rPr>
              <w:pPrChange w:id="5960" w:author="Steve Barbeaux" w:date="2022-10-10T12:08:00Z">
                <w:pPr>
                  <w:spacing w:after="0"/>
                  <w:jc w:val="right"/>
                </w:pPr>
              </w:pPrChange>
            </w:pPr>
            <w:r w:rsidRPr="005E242C">
              <w:rPr>
                <w:sz w:val="18"/>
                <w:szCs w:val="18"/>
                <w:rPrChange w:id="5961" w:author="Steve Barbeaux" w:date="2022-10-10T12:08:00Z">
                  <w:rPr>
                    <w:sz w:val="18"/>
                    <w:szCs w:val="18"/>
                  </w:rPr>
                </w:rPrChange>
              </w:rPr>
              <w:t>1998</w:t>
            </w:r>
          </w:p>
        </w:tc>
        <w:tc>
          <w:tcPr>
            <w:tcW w:w="550" w:type="pct"/>
            <w:tcBorders>
              <w:top w:val="nil"/>
              <w:left w:val="nil"/>
              <w:bottom w:val="nil"/>
              <w:right w:val="nil"/>
            </w:tcBorders>
            <w:shd w:val="clear" w:color="auto" w:fill="FFFFFF" w:themeFill="background1"/>
            <w:vAlign w:val="bottom"/>
            <w:tcPrChange w:id="5962" w:author="Steve Barbeaux" w:date="2022-10-10T12:08:00Z">
              <w:tcPr>
                <w:tcW w:w="650" w:type="pct"/>
                <w:gridSpan w:val="6"/>
                <w:tcBorders>
                  <w:top w:val="nil"/>
                  <w:left w:val="nil"/>
                  <w:bottom w:val="nil"/>
                  <w:right w:val="nil"/>
                </w:tcBorders>
                <w:shd w:val="clear" w:color="auto" w:fill="FFFFFF" w:themeFill="background1"/>
              </w:tcPr>
            </w:tcPrChange>
          </w:tcPr>
          <w:p w14:paraId="02E2C237" w14:textId="7FD20057" w:rsidR="00134598" w:rsidRPr="005E242C" w:rsidRDefault="00134598" w:rsidP="005E242C">
            <w:pPr>
              <w:spacing w:after="0"/>
              <w:jc w:val="right"/>
              <w:rPr>
                <w:color w:val="A6A6A6" w:themeColor="background1" w:themeShade="A6"/>
                <w:sz w:val="18"/>
                <w:szCs w:val="18"/>
                <w:rPrChange w:id="5963" w:author="Steve Barbeaux" w:date="2022-10-10T12:09:00Z">
                  <w:rPr>
                    <w:color w:val="A6A6A6" w:themeColor="background1" w:themeShade="A6"/>
                    <w:sz w:val="18"/>
                    <w:szCs w:val="18"/>
                  </w:rPr>
                </w:rPrChange>
              </w:rPr>
              <w:pPrChange w:id="5964" w:author="Steve Barbeaux" w:date="2022-10-10T12:08:00Z">
                <w:pPr>
                  <w:spacing w:after="0"/>
                  <w:jc w:val="center"/>
                </w:pPr>
              </w:pPrChange>
            </w:pPr>
            <w:ins w:id="5965" w:author="Steve Barbeaux" w:date="2022-10-10T11:57:00Z">
              <w:r w:rsidRPr="005E242C">
                <w:rPr>
                  <w:color w:val="A6A6A6" w:themeColor="background1" w:themeShade="A6"/>
                  <w:sz w:val="18"/>
                  <w:szCs w:val="18"/>
                  <w:rPrChange w:id="5966" w:author="Steve Barbeaux" w:date="2022-10-10T12:09:00Z">
                    <w:rPr>
                      <w:sz w:val="18"/>
                      <w:szCs w:val="18"/>
                    </w:rPr>
                  </w:rPrChange>
                </w:rPr>
                <w:t xml:space="preserve"> 210,675 </w:t>
              </w:r>
            </w:ins>
            <w:del w:id="5967" w:author="Steve Barbeaux" w:date="2022-10-10T11:57:00Z">
              <w:r w:rsidRPr="005E242C" w:rsidDel="00715DAC">
                <w:rPr>
                  <w:color w:val="A6A6A6" w:themeColor="background1" w:themeShade="A6"/>
                  <w:sz w:val="18"/>
                  <w:szCs w:val="18"/>
                  <w:rPrChange w:id="5968" w:author="Steve Barbeaux" w:date="2022-10-10T12:09:00Z">
                    <w:rPr>
                      <w:color w:val="A6A6A6" w:themeColor="background1" w:themeShade="A6"/>
                      <w:sz w:val="18"/>
                      <w:szCs w:val="18"/>
                    </w:rPr>
                  </w:rPrChange>
                </w:rPr>
                <w:delText xml:space="preserve">230,855 </w:delText>
              </w:r>
            </w:del>
          </w:p>
        </w:tc>
        <w:tc>
          <w:tcPr>
            <w:tcW w:w="598" w:type="pct"/>
            <w:gridSpan w:val="3"/>
            <w:tcBorders>
              <w:top w:val="nil"/>
              <w:left w:val="nil"/>
              <w:bottom w:val="nil"/>
              <w:right w:val="nil"/>
            </w:tcBorders>
            <w:shd w:val="clear" w:color="auto" w:fill="FFFFFF" w:themeFill="background1"/>
            <w:noWrap/>
            <w:vAlign w:val="bottom"/>
            <w:tcPrChange w:id="5969" w:author="Steve Barbeaux" w:date="2022-10-10T12:08:00Z">
              <w:tcPr>
                <w:tcW w:w="447" w:type="pct"/>
                <w:gridSpan w:val="4"/>
                <w:tcBorders>
                  <w:top w:val="nil"/>
                  <w:left w:val="nil"/>
                  <w:bottom w:val="nil"/>
                  <w:right w:val="nil"/>
                </w:tcBorders>
                <w:shd w:val="clear" w:color="auto" w:fill="FFFFFF" w:themeFill="background1"/>
                <w:noWrap/>
              </w:tcPr>
            </w:tcPrChange>
          </w:tcPr>
          <w:p w14:paraId="50415EF1" w14:textId="683ADBB3" w:rsidR="00134598" w:rsidRPr="005E242C" w:rsidRDefault="00134598" w:rsidP="005E242C">
            <w:pPr>
              <w:spacing w:after="0"/>
              <w:jc w:val="right"/>
              <w:rPr>
                <w:sz w:val="20"/>
                <w:rPrChange w:id="5970" w:author="Steve Barbeaux" w:date="2022-10-10T12:08:00Z">
                  <w:rPr>
                    <w:sz w:val="18"/>
                    <w:szCs w:val="18"/>
                  </w:rPr>
                </w:rPrChange>
              </w:rPr>
              <w:pPrChange w:id="5971" w:author="Steve Barbeaux" w:date="2022-10-10T12:08:00Z">
                <w:pPr>
                  <w:spacing w:after="0"/>
                  <w:jc w:val="right"/>
                </w:pPr>
              </w:pPrChange>
            </w:pPr>
            <w:ins w:id="5972" w:author="Steve Barbeaux" w:date="2022-10-10T12:07:00Z">
              <w:r w:rsidRPr="005E242C">
                <w:rPr>
                  <w:sz w:val="20"/>
                  <w:rPrChange w:id="5973" w:author="Steve Barbeaux" w:date="2022-10-10T12:08:00Z">
                    <w:rPr/>
                  </w:rPrChange>
                </w:rPr>
                <w:t xml:space="preserve"> 189,537 </w:t>
              </w:r>
            </w:ins>
            <w:del w:id="5974" w:author="Steve Barbeaux" w:date="2022-10-10T11:58:00Z">
              <w:r w:rsidRPr="005E242C" w:rsidDel="00134598">
                <w:rPr>
                  <w:sz w:val="20"/>
                  <w:rPrChange w:id="5975" w:author="Steve Barbeaux" w:date="2022-10-10T12:08:00Z">
                    <w:rPr>
                      <w:sz w:val="18"/>
                      <w:szCs w:val="18"/>
                    </w:rPr>
                  </w:rPrChange>
                </w:rPr>
                <w:delText xml:space="preserve"> 210,675 </w:delText>
              </w:r>
            </w:del>
          </w:p>
        </w:tc>
        <w:tc>
          <w:tcPr>
            <w:tcW w:w="550" w:type="pct"/>
            <w:gridSpan w:val="2"/>
            <w:tcBorders>
              <w:top w:val="nil"/>
              <w:left w:val="nil"/>
              <w:bottom w:val="nil"/>
              <w:right w:val="nil"/>
            </w:tcBorders>
            <w:shd w:val="clear" w:color="auto" w:fill="FFFFFF" w:themeFill="background1"/>
            <w:noWrap/>
            <w:vAlign w:val="bottom"/>
            <w:tcPrChange w:id="5976" w:author="Steve Barbeaux" w:date="2022-10-10T12:08:00Z">
              <w:tcPr>
                <w:tcW w:w="453" w:type="pct"/>
                <w:gridSpan w:val="3"/>
                <w:tcBorders>
                  <w:top w:val="nil"/>
                  <w:left w:val="nil"/>
                  <w:bottom w:val="nil"/>
                  <w:right w:val="nil"/>
                </w:tcBorders>
                <w:shd w:val="clear" w:color="auto" w:fill="FFFFFF" w:themeFill="background1"/>
                <w:noWrap/>
              </w:tcPr>
            </w:tcPrChange>
          </w:tcPr>
          <w:p w14:paraId="76E42EC6" w14:textId="350B46E2" w:rsidR="00134598" w:rsidRPr="005E242C" w:rsidRDefault="00134598" w:rsidP="005E242C">
            <w:pPr>
              <w:spacing w:after="0"/>
              <w:jc w:val="right"/>
              <w:rPr>
                <w:sz w:val="20"/>
                <w:rPrChange w:id="5977" w:author="Steve Barbeaux" w:date="2022-10-10T12:08:00Z">
                  <w:rPr>
                    <w:sz w:val="18"/>
                    <w:szCs w:val="18"/>
                  </w:rPr>
                </w:rPrChange>
              </w:rPr>
              <w:pPrChange w:id="5978" w:author="Steve Barbeaux" w:date="2022-10-10T12:08:00Z">
                <w:pPr>
                  <w:spacing w:after="0"/>
                  <w:jc w:val="right"/>
                </w:pPr>
              </w:pPrChange>
            </w:pPr>
            <w:ins w:id="5979" w:author="Steve Barbeaux" w:date="2022-10-10T12:07:00Z">
              <w:r w:rsidRPr="005E242C">
                <w:rPr>
                  <w:sz w:val="20"/>
                  <w:rPrChange w:id="5980" w:author="Steve Barbeaux" w:date="2022-10-10T12:08:00Z">
                    <w:rPr/>
                  </w:rPrChange>
                </w:rPr>
                <w:t xml:space="preserve"> 155,791 </w:t>
              </w:r>
            </w:ins>
            <w:del w:id="5981" w:author="Steve Barbeaux" w:date="2022-10-10T11:58:00Z">
              <w:r w:rsidRPr="005E242C" w:rsidDel="00134598">
                <w:rPr>
                  <w:sz w:val="20"/>
                  <w:rPrChange w:id="5982" w:author="Steve Barbeaux" w:date="2022-10-10T12:08:00Z">
                    <w:rPr>
                      <w:sz w:val="18"/>
                      <w:szCs w:val="18"/>
                    </w:rPr>
                  </w:rPrChange>
                </w:rPr>
                <w:delText xml:space="preserve">173,313 </w:delText>
              </w:r>
            </w:del>
          </w:p>
        </w:tc>
        <w:tc>
          <w:tcPr>
            <w:tcW w:w="601" w:type="pct"/>
            <w:tcBorders>
              <w:top w:val="nil"/>
              <w:left w:val="nil"/>
              <w:bottom w:val="nil"/>
              <w:right w:val="nil"/>
            </w:tcBorders>
            <w:shd w:val="clear" w:color="auto" w:fill="FFFFFF" w:themeFill="background1"/>
            <w:noWrap/>
            <w:vAlign w:val="bottom"/>
            <w:tcPrChange w:id="5983" w:author="Steve Barbeaux" w:date="2022-10-10T12:08:00Z">
              <w:tcPr>
                <w:tcW w:w="552" w:type="pct"/>
                <w:gridSpan w:val="5"/>
                <w:tcBorders>
                  <w:top w:val="nil"/>
                  <w:left w:val="nil"/>
                  <w:bottom w:val="nil"/>
                  <w:right w:val="nil"/>
                </w:tcBorders>
                <w:shd w:val="clear" w:color="auto" w:fill="FFFFFF" w:themeFill="background1"/>
                <w:noWrap/>
              </w:tcPr>
            </w:tcPrChange>
          </w:tcPr>
          <w:p w14:paraId="2AE35000" w14:textId="0CAB1250" w:rsidR="00134598" w:rsidRPr="005E242C" w:rsidRDefault="00134598" w:rsidP="005E242C">
            <w:pPr>
              <w:spacing w:after="0"/>
              <w:jc w:val="right"/>
              <w:rPr>
                <w:sz w:val="20"/>
                <w:rPrChange w:id="5984" w:author="Steve Barbeaux" w:date="2022-10-10T12:08:00Z">
                  <w:rPr>
                    <w:sz w:val="18"/>
                    <w:szCs w:val="18"/>
                  </w:rPr>
                </w:rPrChange>
              </w:rPr>
              <w:pPrChange w:id="5985" w:author="Steve Barbeaux" w:date="2022-10-10T12:08:00Z">
                <w:pPr>
                  <w:spacing w:after="0"/>
                  <w:jc w:val="right"/>
                </w:pPr>
              </w:pPrChange>
            </w:pPr>
            <w:ins w:id="5986" w:author="Steve Barbeaux" w:date="2022-10-10T12:07:00Z">
              <w:r w:rsidRPr="005E242C">
                <w:rPr>
                  <w:sz w:val="20"/>
                  <w:rPrChange w:id="5987" w:author="Steve Barbeaux" w:date="2022-10-10T12:08:00Z">
                    <w:rPr/>
                  </w:rPrChange>
                </w:rPr>
                <w:t xml:space="preserve"> 230,592 </w:t>
              </w:r>
            </w:ins>
            <w:del w:id="5988" w:author="Steve Barbeaux" w:date="2022-10-10T11:58:00Z">
              <w:r w:rsidRPr="005E242C" w:rsidDel="00134598">
                <w:rPr>
                  <w:sz w:val="20"/>
                  <w:rPrChange w:id="5989" w:author="Steve Barbeaux" w:date="2022-10-10T12:08:00Z">
                    <w:rPr>
                      <w:sz w:val="18"/>
                      <w:szCs w:val="18"/>
                    </w:rPr>
                  </w:rPrChange>
                </w:rPr>
                <w:delText xml:space="preserve"> 256,091 </w:delText>
              </w:r>
            </w:del>
          </w:p>
        </w:tc>
        <w:tc>
          <w:tcPr>
            <w:tcW w:w="153" w:type="pct"/>
            <w:tcBorders>
              <w:top w:val="nil"/>
              <w:left w:val="nil"/>
              <w:bottom w:val="nil"/>
              <w:right w:val="nil"/>
            </w:tcBorders>
            <w:shd w:val="clear" w:color="auto" w:fill="F2F2F2" w:themeFill="background1" w:themeFillShade="F2"/>
            <w:noWrap/>
            <w:vAlign w:val="bottom"/>
            <w:tcPrChange w:id="5990" w:author="Steve Barbeaux" w:date="2022-10-10T12:08:00Z">
              <w:tcPr>
                <w:tcW w:w="351" w:type="pct"/>
                <w:gridSpan w:val="5"/>
                <w:tcBorders>
                  <w:top w:val="nil"/>
                  <w:left w:val="nil"/>
                  <w:bottom w:val="nil"/>
                  <w:right w:val="nil"/>
                </w:tcBorders>
                <w:shd w:val="clear" w:color="auto" w:fill="F2F2F2" w:themeFill="background1" w:themeFillShade="F2"/>
                <w:noWrap/>
                <w:vAlign w:val="bottom"/>
              </w:tcPr>
            </w:tcPrChange>
          </w:tcPr>
          <w:p w14:paraId="6D80E365" w14:textId="77777777" w:rsidR="00134598" w:rsidRPr="005E242C" w:rsidRDefault="00134598" w:rsidP="005E242C">
            <w:pPr>
              <w:spacing w:after="0"/>
              <w:jc w:val="right"/>
              <w:rPr>
                <w:sz w:val="18"/>
                <w:szCs w:val="18"/>
                <w:rPrChange w:id="5991" w:author="Steve Barbeaux" w:date="2022-10-10T12:08:00Z">
                  <w:rPr>
                    <w:sz w:val="18"/>
                    <w:szCs w:val="18"/>
                  </w:rPr>
                </w:rPrChange>
              </w:rPr>
              <w:pPrChange w:id="5992"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5993" w:author="Steve Barbeaux" w:date="2022-10-10T12:08:00Z">
              <w:tcPr>
                <w:tcW w:w="450" w:type="pct"/>
                <w:gridSpan w:val="3"/>
                <w:tcBorders>
                  <w:top w:val="nil"/>
                  <w:left w:val="nil"/>
                  <w:bottom w:val="nil"/>
                  <w:right w:val="nil"/>
                </w:tcBorders>
                <w:shd w:val="clear" w:color="auto" w:fill="FFFFFF" w:themeFill="background1"/>
              </w:tcPr>
            </w:tcPrChange>
          </w:tcPr>
          <w:p w14:paraId="04A079E7" w14:textId="789A01F6" w:rsidR="00134598" w:rsidRPr="005E242C" w:rsidRDefault="00134598" w:rsidP="005E242C">
            <w:pPr>
              <w:spacing w:after="0"/>
              <w:jc w:val="right"/>
              <w:rPr>
                <w:color w:val="A6A6A6" w:themeColor="background1" w:themeShade="A6"/>
                <w:sz w:val="18"/>
                <w:szCs w:val="18"/>
                <w:rPrChange w:id="5994" w:author="Steve Barbeaux" w:date="2022-10-10T12:09:00Z">
                  <w:rPr>
                    <w:color w:val="A6A6A6" w:themeColor="background1" w:themeShade="A6"/>
                    <w:sz w:val="18"/>
                    <w:szCs w:val="18"/>
                  </w:rPr>
                </w:rPrChange>
              </w:rPr>
              <w:pPrChange w:id="5995" w:author="Steve Barbeaux" w:date="2022-10-10T12:08:00Z">
                <w:pPr>
                  <w:spacing w:after="0"/>
                  <w:jc w:val="right"/>
                </w:pPr>
              </w:pPrChange>
            </w:pPr>
            <w:ins w:id="5996" w:author="Steve Barbeaux" w:date="2022-10-10T12:00:00Z">
              <w:r w:rsidRPr="005E242C">
                <w:rPr>
                  <w:color w:val="A6A6A6" w:themeColor="background1" w:themeShade="A6"/>
                  <w:sz w:val="18"/>
                  <w:szCs w:val="18"/>
                  <w:rPrChange w:id="5997" w:author="Steve Barbeaux" w:date="2022-10-10T12:09:00Z">
                    <w:rPr>
                      <w:sz w:val="18"/>
                      <w:szCs w:val="18"/>
                    </w:rPr>
                  </w:rPrChange>
                </w:rPr>
                <w:t xml:space="preserve">70,515 </w:t>
              </w:r>
            </w:ins>
            <w:del w:id="5998" w:author="Steve Barbeaux" w:date="2022-10-10T12:00:00Z">
              <w:r w:rsidRPr="005E242C" w:rsidDel="00632043">
                <w:rPr>
                  <w:color w:val="A6A6A6" w:themeColor="background1" w:themeShade="A6"/>
                  <w:sz w:val="18"/>
                  <w:szCs w:val="18"/>
                  <w:rPrChange w:id="5999" w:author="Steve Barbeaux" w:date="2022-10-10T12:09:00Z">
                    <w:rPr>
                      <w:color w:val="A6A6A6" w:themeColor="background1" w:themeShade="A6"/>
                      <w:sz w:val="18"/>
                      <w:szCs w:val="18"/>
                    </w:rPr>
                  </w:rPrChange>
                </w:rPr>
                <w:delText xml:space="preserve"> 78,028 </w:delText>
              </w:r>
            </w:del>
          </w:p>
        </w:tc>
        <w:tc>
          <w:tcPr>
            <w:tcW w:w="549" w:type="pct"/>
            <w:tcBorders>
              <w:top w:val="nil"/>
              <w:left w:val="nil"/>
              <w:bottom w:val="nil"/>
              <w:right w:val="nil"/>
            </w:tcBorders>
            <w:shd w:val="clear" w:color="auto" w:fill="FFFFFF" w:themeFill="background1"/>
            <w:noWrap/>
            <w:vAlign w:val="bottom"/>
            <w:tcPrChange w:id="6000" w:author="Steve Barbeaux" w:date="2022-10-10T12:08:00Z">
              <w:tcPr>
                <w:tcW w:w="549" w:type="pct"/>
                <w:gridSpan w:val="3"/>
                <w:tcBorders>
                  <w:top w:val="nil"/>
                  <w:left w:val="nil"/>
                  <w:bottom w:val="nil"/>
                  <w:right w:val="nil"/>
                </w:tcBorders>
                <w:shd w:val="clear" w:color="auto" w:fill="FFFFFF" w:themeFill="background1"/>
                <w:noWrap/>
              </w:tcPr>
            </w:tcPrChange>
          </w:tcPr>
          <w:p w14:paraId="1B714F17" w14:textId="69425291" w:rsidR="00134598" w:rsidRPr="005E242C" w:rsidRDefault="00134598" w:rsidP="005E242C">
            <w:pPr>
              <w:spacing w:after="0"/>
              <w:jc w:val="right"/>
              <w:rPr>
                <w:sz w:val="20"/>
                <w:rPrChange w:id="6001" w:author="Steve Barbeaux" w:date="2022-10-10T12:08:00Z">
                  <w:rPr>
                    <w:sz w:val="18"/>
                    <w:szCs w:val="18"/>
                  </w:rPr>
                </w:rPrChange>
              </w:rPr>
              <w:pPrChange w:id="6002" w:author="Steve Barbeaux" w:date="2022-10-10T12:08:00Z">
                <w:pPr>
                  <w:spacing w:after="0"/>
                  <w:jc w:val="right"/>
                </w:pPr>
              </w:pPrChange>
            </w:pPr>
            <w:ins w:id="6003" w:author="Steve Barbeaux" w:date="2022-10-10T12:03:00Z">
              <w:r w:rsidRPr="005E242C">
                <w:rPr>
                  <w:sz w:val="20"/>
                  <w:rPrChange w:id="6004" w:author="Steve Barbeaux" w:date="2022-10-10T12:08:00Z">
                    <w:rPr/>
                  </w:rPrChange>
                </w:rPr>
                <w:t xml:space="preserve">65,483 </w:t>
              </w:r>
            </w:ins>
            <w:del w:id="6005" w:author="Steve Barbeaux" w:date="2022-10-10T12:00:00Z">
              <w:r w:rsidRPr="005E242C" w:rsidDel="00134598">
                <w:rPr>
                  <w:sz w:val="20"/>
                  <w:rPrChange w:id="6006" w:author="Steve Barbeaux" w:date="2022-10-10T12:08:00Z">
                    <w:rPr>
                      <w:sz w:val="18"/>
                      <w:szCs w:val="18"/>
                    </w:rPr>
                  </w:rPrChange>
                </w:rPr>
                <w:delText xml:space="preserve">70,515 </w:delText>
              </w:r>
            </w:del>
          </w:p>
        </w:tc>
        <w:tc>
          <w:tcPr>
            <w:tcW w:w="648" w:type="pct"/>
            <w:tcBorders>
              <w:top w:val="nil"/>
              <w:left w:val="nil"/>
              <w:bottom w:val="nil"/>
              <w:right w:val="nil"/>
            </w:tcBorders>
            <w:shd w:val="clear" w:color="auto" w:fill="FFFFFF" w:themeFill="background1"/>
            <w:vAlign w:val="bottom"/>
            <w:tcPrChange w:id="6007" w:author="Steve Barbeaux" w:date="2022-10-10T12:08:00Z">
              <w:tcPr>
                <w:tcW w:w="648" w:type="pct"/>
                <w:gridSpan w:val="3"/>
                <w:tcBorders>
                  <w:top w:val="nil"/>
                  <w:left w:val="nil"/>
                  <w:bottom w:val="nil"/>
                  <w:right w:val="nil"/>
                </w:tcBorders>
                <w:shd w:val="clear" w:color="auto" w:fill="FFFFFF" w:themeFill="background1"/>
              </w:tcPr>
            </w:tcPrChange>
          </w:tcPr>
          <w:p w14:paraId="64F3D35C" w14:textId="0DA8598F" w:rsidR="00134598" w:rsidRPr="005E242C" w:rsidRDefault="00134598" w:rsidP="005E242C">
            <w:pPr>
              <w:spacing w:after="0"/>
              <w:jc w:val="right"/>
              <w:rPr>
                <w:sz w:val="20"/>
                <w:rPrChange w:id="6008" w:author="Steve Barbeaux" w:date="2022-10-10T12:08:00Z">
                  <w:rPr>
                    <w:sz w:val="18"/>
                    <w:szCs w:val="18"/>
                  </w:rPr>
                </w:rPrChange>
              </w:rPr>
              <w:pPrChange w:id="6009" w:author="Steve Barbeaux" w:date="2022-10-10T12:08:00Z">
                <w:pPr>
                  <w:spacing w:after="0"/>
                  <w:jc w:val="right"/>
                </w:pPr>
              </w:pPrChange>
            </w:pPr>
            <w:ins w:id="6010" w:author="Steve Barbeaux" w:date="2022-10-10T12:03:00Z">
              <w:r w:rsidRPr="005E242C">
                <w:rPr>
                  <w:sz w:val="20"/>
                  <w:rPrChange w:id="6011" w:author="Steve Barbeaux" w:date="2022-10-10T12:08:00Z">
                    <w:rPr/>
                  </w:rPrChange>
                </w:rPr>
                <w:t xml:space="preserve"> 53,927 </w:t>
              </w:r>
            </w:ins>
            <w:del w:id="6012" w:author="Steve Barbeaux" w:date="2022-10-10T12:00:00Z">
              <w:r w:rsidRPr="005E242C" w:rsidDel="00134598">
                <w:rPr>
                  <w:sz w:val="20"/>
                  <w:rPrChange w:id="6013" w:author="Steve Barbeaux" w:date="2022-10-10T12:08:00Z">
                    <w:rPr>
                      <w:sz w:val="18"/>
                      <w:szCs w:val="18"/>
                    </w:rPr>
                  </w:rPrChange>
                </w:rPr>
                <w:delText xml:space="preserve">58,198 </w:delText>
              </w:r>
            </w:del>
          </w:p>
        </w:tc>
        <w:tc>
          <w:tcPr>
            <w:tcW w:w="549" w:type="pct"/>
            <w:tcBorders>
              <w:top w:val="nil"/>
              <w:left w:val="nil"/>
              <w:bottom w:val="nil"/>
              <w:right w:val="nil"/>
            </w:tcBorders>
            <w:shd w:val="clear" w:color="auto" w:fill="FFFFFF" w:themeFill="background1"/>
            <w:vAlign w:val="bottom"/>
            <w:tcPrChange w:id="6014" w:author="Steve Barbeaux" w:date="2022-10-10T12:08:00Z">
              <w:tcPr>
                <w:tcW w:w="550" w:type="pct"/>
                <w:gridSpan w:val="4"/>
                <w:tcBorders>
                  <w:top w:val="nil"/>
                  <w:left w:val="nil"/>
                  <w:bottom w:val="nil"/>
                  <w:right w:val="nil"/>
                </w:tcBorders>
                <w:shd w:val="clear" w:color="auto" w:fill="FFFFFF" w:themeFill="background1"/>
              </w:tcPr>
            </w:tcPrChange>
          </w:tcPr>
          <w:p w14:paraId="79005E7D" w14:textId="0E8069B1" w:rsidR="00134598" w:rsidRPr="005E242C" w:rsidRDefault="00134598" w:rsidP="005E242C">
            <w:pPr>
              <w:spacing w:after="0"/>
              <w:jc w:val="right"/>
              <w:rPr>
                <w:sz w:val="20"/>
                <w:rPrChange w:id="6015" w:author="Steve Barbeaux" w:date="2022-10-10T12:08:00Z">
                  <w:rPr>
                    <w:sz w:val="18"/>
                    <w:szCs w:val="18"/>
                  </w:rPr>
                </w:rPrChange>
              </w:rPr>
              <w:pPrChange w:id="6016" w:author="Steve Barbeaux" w:date="2022-10-10T12:08:00Z">
                <w:pPr>
                  <w:spacing w:after="0"/>
                  <w:jc w:val="right"/>
                </w:pPr>
              </w:pPrChange>
            </w:pPr>
            <w:ins w:id="6017" w:author="Steve Barbeaux" w:date="2022-10-10T12:03:00Z">
              <w:r w:rsidRPr="005E242C">
                <w:rPr>
                  <w:sz w:val="20"/>
                  <w:rPrChange w:id="6018" w:author="Steve Barbeaux" w:date="2022-10-10T12:08:00Z">
                    <w:rPr/>
                  </w:rPrChange>
                </w:rPr>
                <w:t xml:space="preserve"> 79,517 </w:t>
              </w:r>
            </w:ins>
            <w:del w:id="6019" w:author="Steve Barbeaux" w:date="2022-10-10T12:00:00Z">
              <w:r w:rsidRPr="005E242C" w:rsidDel="00134598">
                <w:rPr>
                  <w:sz w:val="20"/>
                  <w:rPrChange w:id="6020" w:author="Steve Barbeaux" w:date="2022-10-10T12:08:00Z">
                    <w:rPr>
                      <w:sz w:val="18"/>
                      <w:szCs w:val="18"/>
                    </w:rPr>
                  </w:rPrChange>
                </w:rPr>
                <w:delText xml:space="preserve">85,437 </w:delText>
              </w:r>
            </w:del>
          </w:p>
        </w:tc>
      </w:tr>
      <w:tr w:rsidR="00134598" w:rsidRPr="00FA0F7A" w14:paraId="19B43478" w14:textId="77777777" w:rsidTr="005E242C">
        <w:tblPrEx>
          <w:tblPrExChange w:id="6021" w:author="Steve Barbeaux" w:date="2022-10-10T12:08:00Z">
            <w:tblPrEx>
              <w:tblW w:w="4808" w:type="pct"/>
            </w:tblPrEx>
          </w:tblPrExChange>
        </w:tblPrEx>
        <w:trPr>
          <w:jc w:val="center"/>
          <w:trPrChange w:id="6022" w:author="Steve Barbeaux" w:date="2022-10-10T12:08:00Z">
            <w:trPr>
              <w:jc w:val="center"/>
            </w:trPr>
          </w:trPrChange>
        </w:trPr>
        <w:tc>
          <w:tcPr>
            <w:tcW w:w="352" w:type="pct"/>
            <w:tcBorders>
              <w:top w:val="nil"/>
              <w:left w:val="nil"/>
              <w:bottom w:val="nil"/>
              <w:right w:val="nil"/>
            </w:tcBorders>
            <w:shd w:val="clear" w:color="auto" w:fill="FFFFFF" w:themeFill="background1"/>
            <w:noWrap/>
            <w:vAlign w:val="bottom"/>
            <w:tcPrChange w:id="6023" w:author="Steve Barbeaux" w:date="2022-10-10T12:08:00Z">
              <w:tcPr>
                <w:tcW w:w="350" w:type="pct"/>
                <w:tcBorders>
                  <w:top w:val="nil"/>
                  <w:left w:val="nil"/>
                  <w:bottom w:val="nil"/>
                  <w:right w:val="nil"/>
                </w:tcBorders>
                <w:shd w:val="clear" w:color="auto" w:fill="FFFFFF" w:themeFill="background1"/>
                <w:noWrap/>
                <w:vAlign w:val="bottom"/>
              </w:tcPr>
            </w:tcPrChange>
          </w:tcPr>
          <w:p w14:paraId="132300F6" w14:textId="77777777" w:rsidR="00134598" w:rsidRPr="005E242C" w:rsidRDefault="00134598" w:rsidP="005E242C">
            <w:pPr>
              <w:spacing w:after="0"/>
              <w:jc w:val="right"/>
              <w:rPr>
                <w:sz w:val="18"/>
                <w:szCs w:val="18"/>
                <w:rPrChange w:id="6024" w:author="Steve Barbeaux" w:date="2022-10-10T12:08:00Z">
                  <w:rPr>
                    <w:sz w:val="18"/>
                    <w:szCs w:val="18"/>
                  </w:rPr>
                </w:rPrChange>
              </w:rPr>
              <w:pPrChange w:id="6025" w:author="Steve Barbeaux" w:date="2022-10-10T12:08:00Z">
                <w:pPr>
                  <w:spacing w:after="0"/>
                  <w:jc w:val="right"/>
                </w:pPr>
              </w:pPrChange>
            </w:pPr>
            <w:r w:rsidRPr="005E242C">
              <w:rPr>
                <w:sz w:val="18"/>
                <w:szCs w:val="18"/>
                <w:rPrChange w:id="6026" w:author="Steve Barbeaux" w:date="2022-10-10T12:08:00Z">
                  <w:rPr>
                    <w:sz w:val="18"/>
                    <w:szCs w:val="18"/>
                  </w:rPr>
                </w:rPrChange>
              </w:rPr>
              <w:t>1999</w:t>
            </w:r>
          </w:p>
        </w:tc>
        <w:tc>
          <w:tcPr>
            <w:tcW w:w="550" w:type="pct"/>
            <w:tcBorders>
              <w:top w:val="nil"/>
              <w:left w:val="nil"/>
              <w:bottom w:val="nil"/>
              <w:right w:val="nil"/>
            </w:tcBorders>
            <w:shd w:val="clear" w:color="auto" w:fill="FFFFFF" w:themeFill="background1"/>
            <w:vAlign w:val="bottom"/>
            <w:tcPrChange w:id="6027" w:author="Steve Barbeaux" w:date="2022-10-10T12:08:00Z">
              <w:tcPr>
                <w:tcW w:w="650" w:type="pct"/>
                <w:gridSpan w:val="6"/>
                <w:tcBorders>
                  <w:top w:val="nil"/>
                  <w:left w:val="nil"/>
                  <w:bottom w:val="nil"/>
                  <w:right w:val="nil"/>
                </w:tcBorders>
                <w:shd w:val="clear" w:color="auto" w:fill="FFFFFF" w:themeFill="background1"/>
              </w:tcPr>
            </w:tcPrChange>
          </w:tcPr>
          <w:p w14:paraId="40E89DA8" w14:textId="34EAB231" w:rsidR="00134598" w:rsidRPr="005E242C" w:rsidRDefault="00134598" w:rsidP="005E242C">
            <w:pPr>
              <w:spacing w:after="0"/>
              <w:jc w:val="right"/>
              <w:rPr>
                <w:color w:val="A6A6A6" w:themeColor="background1" w:themeShade="A6"/>
                <w:sz w:val="18"/>
                <w:szCs w:val="18"/>
                <w:rPrChange w:id="6028" w:author="Steve Barbeaux" w:date="2022-10-10T12:09:00Z">
                  <w:rPr>
                    <w:color w:val="A6A6A6" w:themeColor="background1" w:themeShade="A6"/>
                    <w:sz w:val="18"/>
                    <w:szCs w:val="18"/>
                  </w:rPr>
                </w:rPrChange>
              </w:rPr>
              <w:pPrChange w:id="6029" w:author="Steve Barbeaux" w:date="2022-10-10T12:08:00Z">
                <w:pPr>
                  <w:spacing w:after="0"/>
                  <w:jc w:val="center"/>
                </w:pPr>
              </w:pPrChange>
            </w:pPr>
            <w:ins w:id="6030" w:author="Steve Barbeaux" w:date="2022-10-10T11:57:00Z">
              <w:r w:rsidRPr="005E242C">
                <w:rPr>
                  <w:color w:val="A6A6A6" w:themeColor="background1" w:themeShade="A6"/>
                  <w:sz w:val="18"/>
                  <w:szCs w:val="18"/>
                  <w:rPrChange w:id="6031" w:author="Steve Barbeaux" w:date="2022-10-10T12:09:00Z">
                    <w:rPr>
                      <w:sz w:val="18"/>
                      <w:szCs w:val="18"/>
                    </w:rPr>
                  </w:rPrChange>
                </w:rPr>
                <w:t xml:space="preserve"> 179,910 </w:t>
              </w:r>
            </w:ins>
            <w:del w:id="6032" w:author="Steve Barbeaux" w:date="2022-10-10T11:57:00Z">
              <w:r w:rsidRPr="005E242C" w:rsidDel="00715DAC">
                <w:rPr>
                  <w:color w:val="A6A6A6" w:themeColor="background1" w:themeShade="A6"/>
                  <w:sz w:val="18"/>
                  <w:szCs w:val="18"/>
                  <w:rPrChange w:id="6033" w:author="Steve Barbeaux" w:date="2022-10-10T12:09:00Z">
                    <w:rPr>
                      <w:color w:val="A6A6A6" w:themeColor="background1" w:themeShade="A6"/>
                      <w:sz w:val="18"/>
                      <w:szCs w:val="18"/>
                    </w:rPr>
                  </w:rPrChange>
                </w:rPr>
                <w:delText xml:space="preserve">202,102 </w:delText>
              </w:r>
            </w:del>
          </w:p>
        </w:tc>
        <w:tc>
          <w:tcPr>
            <w:tcW w:w="598" w:type="pct"/>
            <w:gridSpan w:val="3"/>
            <w:tcBorders>
              <w:top w:val="nil"/>
              <w:left w:val="nil"/>
              <w:bottom w:val="nil"/>
              <w:right w:val="nil"/>
            </w:tcBorders>
            <w:shd w:val="clear" w:color="auto" w:fill="FFFFFF" w:themeFill="background1"/>
            <w:noWrap/>
            <w:vAlign w:val="bottom"/>
            <w:tcPrChange w:id="6034" w:author="Steve Barbeaux" w:date="2022-10-10T12:08:00Z">
              <w:tcPr>
                <w:tcW w:w="447" w:type="pct"/>
                <w:gridSpan w:val="4"/>
                <w:tcBorders>
                  <w:top w:val="nil"/>
                  <w:left w:val="nil"/>
                  <w:bottom w:val="nil"/>
                  <w:right w:val="nil"/>
                </w:tcBorders>
                <w:shd w:val="clear" w:color="auto" w:fill="FFFFFF" w:themeFill="background1"/>
                <w:noWrap/>
              </w:tcPr>
            </w:tcPrChange>
          </w:tcPr>
          <w:p w14:paraId="36F50A07" w14:textId="19EA421C" w:rsidR="00134598" w:rsidRPr="005E242C" w:rsidRDefault="00134598" w:rsidP="005E242C">
            <w:pPr>
              <w:spacing w:after="0"/>
              <w:jc w:val="right"/>
              <w:rPr>
                <w:sz w:val="20"/>
                <w:rPrChange w:id="6035" w:author="Steve Barbeaux" w:date="2022-10-10T12:08:00Z">
                  <w:rPr>
                    <w:sz w:val="18"/>
                    <w:szCs w:val="18"/>
                  </w:rPr>
                </w:rPrChange>
              </w:rPr>
              <w:pPrChange w:id="6036" w:author="Steve Barbeaux" w:date="2022-10-10T12:08:00Z">
                <w:pPr>
                  <w:spacing w:after="0"/>
                  <w:jc w:val="right"/>
                </w:pPr>
              </w:pPrChange>
            </w:pPr>
            <w:ins w:id="6037" w:author="Steve Barbeaux" w:date="2022-10-10T12:07:00Z">
              <w:r w:rsidRPr="005E242C">
                <w:rPr>
                  <w:sz w:val="20"/>
                  <w:rPrChange w:id="6038" w:author="Steve Barbeaux" w:date="2022-10-10T12:08:00Z">
                    <w:rPr/>
                  </w:rPrChange>
                </w:rPr>
                <w:t xml:space="preserve"> 160,809 </w:t>
              </w:r>
            </w:ins>
            <w:del w:id="6039" w:author="Steve Barbeaux" w:date="2022-10-10T11:58:00Z">
              <w:r w:rsidRPr="005E242C" w:rsidDel="00134598">
                <w:rPr>
                  <w:sz w:val="20"/>
                  <w:rPrChange w:id="6040" w:author="Steve Barbeaux" w:date="2022-10-10T12:08:00Z">
                    <w:rPr>
                      <w:sz w:val="18"/>
                      <w:szCs w:val="18"/>
                    </w:rPr>
                  </w:rPrChange>
                </w:rPr>
                <w:delText xml:space="preserve"> 179,910 </w:delText>
              </w:r>
            </w:del>
          </w:p>
        </w:tc>
        <w:tc>
          <w:tcPr>
            <w:tcW w:w="550" w:type="pct"/>
            <w:gridSpan w:val="2"/>
            <w:tcBorders>
              <w:top w:val="nil"/>
              <w:left w:val="nil"/>
              <w:bottom w:val="nil"/>
              <w:right w:val="nil"/>
            </w:tcBorders>
            <w:shd w:val="clear" w:color="auto" w:fill="FFFFFF" w:themeFill="background1"/>
            <w:noWrap/>
            <w:vAlign w:val="bottom"/>
            <w:tcPrChange w:id="6041" w:author="Steve Barbeaux" w:date="2022-10-10T12:08:00Z">
              <w:tcPr>
                <w:tcW w:w="453" w:type="pct"/>
                <w:gridSpan w:val="3"/>
                <w:tcBorders>
                  <w:top w:val="nil"/>
                  <w:left w:val="nil"/>
                  <w:bottom w:val="nil"/>
                  <w:right w:val="nil"/>
                </w:tcBorders>
                <w:shd w:val="clear" w:color="auto" w:fill="FFFFFF" w:themeFill="background1"/>
                <w:noWrap/>
              </w:tcPr>
            </w:tcPrChange>
          </w:tcPr>
          <w:p w14:paraId="718E79C5" w14:textId="4AF6E4BE" w:rsidR="00134598" w:rsidRPr="005E242C" w:rsidRDefault="00134598" w:rsidP="005E242C">
            <w:pPr>
              <w:spacing w:after="0"/>
              <w:jc w:val="right"/>
              <w:rPr>
                <w:sz w:val="20"/>
                <w:rPrChange w:id="6042" w:author="Steve Barbeaux" w:date="2022-10-10T12:08:00Z">
                  <w:rPr>
                    <w:sz w:val="18"/>
                    <w:szCs w:val="18"/>
                  </w:rPr>
                </w:rPrChange>
              </w:rPr>
              <w:pPrChange w:id="6043" w:author="Steve Barbeaux" w:date="2022-10-10T12:08:00Z">
                <w:pPr>
                  <w:spacing w:after="0"/>
                  <w:jc w:val="right"/>
                </w:pPr>
              </w:pPrChange>
            </w:pPr>
            <w:ins w:id="6044" w:author="Steve Barbeaux" w:date="2022-10-10T12:07:00Z">
              <w:r w:rsidRPr="005E242C">
                <w:rPr>
                  <w:sz w:val="20"/>
                  <w:rPrChange w:id="6045" w:author="Steve Barbeaux" w:date="2022-10-10T12:08:00Z">
                    <w:rPr/>
                  </w:rPrChange>
                </w:rPr>
                <w:t xml:space="preserve"> 129,136 </w:t>
              </w:r>
            </w:ins>
            <w:del w:id="6046" w:author="Steve Barbeaux" w:date="2022-10-10T11:58:00Z">
              <w:r w:rsidRPr="005E242C" w:rsidDel="00134598">
                <w:rPr>
                  <w:sz w:val="20"/>
                  <w:rPrChange w:id="6047" w:author="Steve Barbeaux" w:date="2022-10-10T12:08:00Z">
                    <w:rPr>
                      <w:sz w:val="18"/>
                      <w:szCs w:val="18"/>
                    </w:rPr>
                  </w:rPrChange>
                </w:rPr>
                <w:delText xml:space="preserve">144,996 </w:delText>
              </w:r>
            </w:del>
          </w:p>
        </w:tc>
        <w:tc>
          <w:tcPr>
            <w:tcW w:w="601" w:type="pct"/>
            <w:tcBorders>
              <w:top w:val="nil"/>
              <w:left w:val="nil"/>
              <w:bottom w:val="nil"/>
              <w:right w:val="nil"/>
            </w:tcBorders>
            <w:shd w:val="clear" w:color="auto" w:fill="FFFFFF" w:themeFill="background1"/>
            <w:noWrap/>
            <w:vAlign w:val="bottom"/>
            <w:tcPrChange w:id="6048" w:author="Steve Barbeaux" w:date="2022-10-10T12:08:00Z">
              <w:tcPr>
                <w:tcW w:w="552" w:type="pct"/>
                <w:gridSpan w:val="5"/>
                <w:tcBorders>
                  <w:top w:val="nil"/>
                  <w:left w:val="nil"/>
                  <w:bottom w:val="nil"/>
                  <w:right w:val="nil"/>
                </w:tcBorders>
                <w:shd w:val="clear" w:color="auto" w:fill="FFFFFF" w:themeFill="background1"/>
                <w:noWrap/>
              </w:tcPr>
            </w:tcPrChange>
          </w:tcPr>
          <w:p w14:paraId="01E2627F" w14:textId="7CB22C2E" w:rsidR="00134598" w:rsidRPr="005E242C" w:rsidRDefault="00134598" w:rsidP="005E242C">
            <w:pPr>
              <w:spacing w:after="0"/>
              <w:jc w:val="right"/>
              <w:rPr>
                <w:sz w:val="20"/>
                <w:rPrChange w:id="6049" w:author="Steve Barbeaux" w:date="2022-10-10T12:08:00Z">
                  <w:rPr>
                    <w:sz w:val="18"/>
                    <w:szCs w:val="18"/>
                  </w:rPr>
                </w:rPrChange>
              </w:rPr>
              <w:pPrChange w:id="6050" w:author="Steve Barbeaux" w:date="2022-10-10T12:08:00Z">
                <w:pPr>
                  <w:spacing w:after="0"/>
                  <w:jc w:val="right"/>
                </w:pPr>
              </w:pPrChange>
            </w:pPr>
            <w:ins w:id="6051" w:author="Steve Barbeaux" w:date="2022-10-10T12:07:00Z">
              <w:r w:rsidRPr="005E242C">
                <w:rPr>
                  <w:sz w:val="20"/>
                  <w:rPrChange w:id="6052" w:author="Steve Barbeaux" w:date="2022-10-10T12:08:00Z">
                    <w:rPr/>
                  </w:rPrChange>
                </w:rPr>
                <w:t xml:space="preserve"> 200,250 </w:t>
              </w:r>
            </w:ins>
            <w:del w:id="6053" w:author="Steve Barbeaux" w:date="2022-10-10T11:58:00Z">
              <w:r w:rsidRPr="005E242C" w:rsidDel="00134598">
                <w:rPr>
                  <w:sz w:val="20"/>
                  <w:rPrChange w:id="6054" w:author="Steve Barbeaux" w:date="2022-10-10T12:08:00Z">
                    <w:rPr>
                      <w:sz w:val="18"/>
                      <w:szCs w:val="18"/>
                    </w:rPr>
                  </w:rPrChange>
                </w:rPr>
                <w:delText xml:space="preserve"> 223,231 </w:delText>
              </w:r>
            </w:del>
          </w:p>
        </w:tc>
        <w:tc>
          <w:tcPr>
            <w:tcW w:w="153" w:type="pct"/>
            <w:tcBorders>
              <w:top w:val="nil"/>
              <w:left w:val="nil"/>
              <w:bottom w:val="nil"/>
              <w:right w:val="nil"/>
            </w:tcBorders>
            <w:shd w:val="clear" w:color="auto" w:fill="F2F2F2" w:themeFill="background1" w:themeFillShade="F2"/>
            <w:noWrap/>
            <w:vAlign w:val="bottom"/>
            <w:tcPrChange w:id="6055" w:author="Steve Barbeaux" w:date="2022-10-10T12:08:00Z">
              <w:tcPr>
                <w:tcW w:w="351" w:type="pct"/>
                <w:gridSpan w:val="5"/>
                <w:tcBorders>
                  <w:top w:val="nil"/>
                  <w:left w:val="nil"/>
                  <w:bottom w:val="nil"/>
                  <w:right w:val="nil"/>
                </w:tcBorders>
                <w:shd w:val="clear" w:color="auto" w:fill="F2F2F2" w:themeFill="background1" w:themeFillShade="F2"/>
                <w:noWrap/>
                <w:vAlign w:val="bottom"/>
              </w:tcPr>
            </w:tcPrChange>
          </w:tcPr>
          <w:p w14:paraId="64E95336" w14:textId="77777777" w:rsidR="00134598" w:rsidRPr="005E242C" w:rsidRDefault="00134598" w:rsidP="005E242C">
            <w:pPr>
              <w:spacing w:after="0"/>
              <w:jc w:val="right"/>
              <w:rPr>
                <w:sz w:val="18"/>
                <w:szCs w:val="18"/>
                <w:rPrChange w:id="6056" w:author="Steve Barbeaux" w:date="2022-10-10T12:08:00Z">
                  <w:rPr>
                    <w:sz w:val="18"/>
                    <w:szCs w:val="18"/>
                  </w:rPr>
                </w:rPrChange>
              </w:rPr>
              <w:pPrChange w:id="6057"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6058" w:author="Steve Barbeaux" w:date="2022-10-10T12:08:00Z">
              <w:tcPr>
                <w:tcW w:w="450" w:type="pct"/>
                <w:gridSpan w:val="3"/>
                <w:tcBorders>
                  <w:top w:val="nil"/>
                  <w:left w:val="nil"/>
                  <w:bottom w:val="nil"/>
                  <w:right w:val="nil"/>
                </w:tcBorders>
                <w:shd w:val="clear" w:color="auto" w:fill="FFFFFF" w:themeFill="background1"/>
              </w:tcPr>
            </w:tcPrChange>
          </w:tcPr>
          <w:p w14:paraId="662A3DD9" w14:textId="2D7372F5" w:rsidR="00134598" w:rsidRPr="005E242C" w:rsidRDefault="00134598" w:rsidP="005E242C">
            <w:pPr>
              <w:spacing w:after="0"/>
              <w:jc w:val="right"/>
              <w:rPr>
                <w:color w:val="A6A6A6" w:themeColor="background1" w:themeShade="A6"/>
                <w:sz w:val="18"/>
                <w:szCs w:val="18"/>
                <w:rPrChange w:id="6059" w:author="Steve Barbeaux" w:date="2022-10-10T12:09:00Z">
                  <w:rPr>
                    <w:color w:val="A6A6A6" w:themeColor="background1" w:themeShade="A6"/>
                    <w:sz w:val="18"/>
                    <w:szCs w:val="18"/>
                  </w:rPr>
                </w:rPrChange>
              </w:rPr>
              <w:pPrChange w:id="6060" w:author="Steve Barbeaux" w:date="2022-10-10T12:08:00Z">
                <w:pPr>
                  <w:spacing w:after="0"/>
                  <w:jc w:val="right"/>
                </w:pPr>
              </w:pPrChange>
            </w:pPr>
            <w:ins w:id="6061" w:author="Steve Barbeaux" w:date="2022-10-10T12:00:00Z">
              <w:r w:rsidRPr="005E242C">
                <w:rPr>
                  <w:color w:val="A6A6A6" w:themeColor="background1" w:themeShade="A6"/>
                  <w:sz w:val="18"/>
                  <w:szCs w:val="18"/>
                  <w:rPrChange w:id="6062" w:author="Steve Barbeaux" w:date="2022-10-10T12:09:00Z">
                    <w:rPr>
                      <w:sz w:val="18"/>
                      <w:szCs w:val="18"/>
                    </w:rPr>
                  </w:rPrChange>
                </w:rPr>
                <w:t xml:space="preserve">63,954 </w:t>
              </w:r>
            </w:ins>
            <w:del w:id="6063" w:author="Steve Barbeaux" w:date="2022-10-10T12:00:00Z">
              <w:r w:rsidRPr="005E242C" w:rsidDel="00632043">
                <w:rPr>
                  <w:color w:val="A6A6A6" w:themeColor="background1" w:themeShade="A6"/>
                  <w:sz w:val="18"/>
                  <w:szCs w:val="18"/>
                  <w:rPrChange w:id="6064" w:author="Steve Barbeaux" w:date="2022-10-10T12:09:00Z">
                    <w:rPr>
                      <w:color w:val="A6A6A6" w:themeColor="background1" w:themeShade="A6"/>
                      <w:sz w:val="18"/>
                      <w:szCs w:val="18"/>
                    </w:rPr>
                  </w:rPrChange>
                </w:rPr>
                <w:delText xml:space="preserve"> 72,462 </w:delText>
              </w:r>
            </w:del>
          </w:p>
        </w:tc>
        <w:tc>
          <w:tcPr>
            <w:tcW w:w="549" w:type="pct"/>
            <w:tcBorders>
              <w:top w:val="nil"/>
              <w:left w:val="nil"/>
              <w:bottom w:val="nil"/>
              <w:right w:val="nil"/>
            </w:tcBorders>
            <w:shd w:val="clear" w:color="auto" w:fill="FFFFFF" w:themeFill="background1"/>
            <w:noWrap/>
            <w:vAlign w:val="bottom"/>
            <w:tcPrChange w:id="6065" w:author="Steve Barbeaux" w:date="2022-10-10T12:08:00Z">
              <w:tcPr>
                <w:tcW w:w="549" w:type="pct"/>
                <w:gridSpan w:val="3"/>
                <w:tcBorders>
                  <w:top w:val="nil"/>
                  <w:left w:val="nil"/>
                  <w:bottom w:val="nil"/>
                  <w:right w:val="nil"/>
                </w:tcBorders>
                <w:shd w:val="clear" w:color="auto" w:fill="FFFFFF" w:themeFill="background1"/>
                <w:noWrap/>
              </w:tcPr>
            </w:tcPrChange>
          </w:tcPr>
          <w:p w14:paraId="7D9388A4" w14:textId="562BCC1D" w:rsidR="00134598" w:rsidRPr="005E242C" w:rsidRDefault="00134598" w:rsidP="005E242C">
            <w:pPr>
              <w:spacing w:after="0"/>
              <w:jc w:val="right"/>
              <w:rPr>
                <w:sz w:val="20"/>
                <w:rPrChange w:id="6066" w:author="Steve Barbeaux" w:date="2022-10-10T12:08:00Z">
                  <w:rPr>
                    <w:sz w:val="18"/>
                    <w:szCs w:val="18"/>
                  </w:rPr>
                </w:rPrChange>
              </w:rPr>
              <w:pPrChange w:id="6067" w:author="Steve Barbeaux" w:date="2022-10-10T12:08:00Z">
                <w:pPr>
                  <w:spacing w:after="0"/>
                  <w:jc w:val="right"/>
                </w:pPr>
              </w:pPrChange>
            </w:pPr>
            <w:ins w:id="6068" w:author="Steve Barbeaux" w:date="2022-10-10T12:03:00Z">
              <w:r w:rsidRPr="005E242C">
                <w:rPr>
                  <w:sz w:val="20"/>
                  <w:rPrChange w:id="6069" w:author="Steve Barbeaux" w:date="2022-10-10T12:08:00Z">
                    <w:rPr/>
                  </w:rPrChange>
                </w:rPr>
                <w:t xml:space="preserve">58,956 </w:t>
              </w:r>
            </w:ins>
            <w:del w:id="6070" w:author="Steve Barbeaux" w:date="2022-10-10T12:00:00Z">
              <w:r w:rsidRPr="005E242C" w:rsidDel="00134598">
                <w:rPr>
                  <w:sz w:val="20"/>
                  <w:rPrChange w:id="6071" w:author="Steve Barbeaux" w:date="2022-10-10T12:08:00Z">
                    <w:rPr>
                      <w:sz w:val="18"/>
                      <w:szCs w:val="18"/>
                    </w:rPr>
                  </w:rPrChange>
                </w:rPr>
                <w:delText xml:space="preserve">63,954 </w:delText>
              </w:r>
            </w:del>
          </w:p>
        </w:tc>
        <w:tc>
          <w:tcPr>
            <w:tcW w:w="648" w:type="pct"/>
            <w:tcBorders>
              <w:top w:val="nil"/>
              <w:left w:val="nil"/>
              <w:bottom w:val="nil"/>
              <w:right w:val="nil"/>
            </w:tcBorders>
            <w:shd w:val="clear" w:color="auto" w:fill="FFFFFF" w:themeFill="background1"/>
            <w:vAlign w:val="bottom"/>
            <w:tcPrChange w:id="6072" w:author="Steve Barbeaux" w:date="2022-10-10T12:08:00Z">
              <w:tcPr>
                <w:tcW w:w="648" w:type="pct"/>
                <w:gridSpan w:val="3"/>
                <w:tcBorders>
                  <w:top w:val="nil"/>
                  <w:left w:val="nil"/>
                  <w:bottom w:val="nil"/>
                  <w:right w:val="nil"/>
                </w:tcBorders>
                <w:shd w:val="clear" w:color="auto" w:fill="FFFFFF" w:themeFill="background1"/>
              </w:tcPr>
            </w:tcPrChange>
          </w:tcPr>
          <w:p w14:paraId="1FEE017A" w14:textId="51B0B00B" w:rsidR="00134598" w:rsidRPr="005E242C" w:rsidRDefault="00134598" w:rsidP="005E242C">
            <w:pPr>
              <w:spacing w:after="0"/>
              <w:jc w:val="right"/>
              <w:rPr>
                <w:sz w:val="20"/>
                <w:rPrChange w:id="6073" w:author="Steve Barbeaux" w:date="2022-10-10T12:08:00Z">
                  <w:rPr>
                    <w:sz w:val="18"/>
                    <w:szCs w:val="18"/>
                  </w:rPr>
                </w:rPrChange>
              </w:rPr>
              <w:pPrChange w:id="6074" w:author="Steve Barbeaux" w:date="2022-10-10T12:08:00Z">
                <w:pPr>
                  <w:spacing w:after="0"/>
                  <w:jc w:val="right"/>
                </w:pPr>
              </w:pPrChange>
            </w:pPr>
            <w:ins w:id="6075" w:author="Steve Barbeaux" w:date="2022-10-10T12:03:00Z">
              <w:r w:rsidRPr="005E242C">
                <w:rPr>
                  <w:sz w:val="20"/>
                  <w:rPrChange w:id="6076" w:author="Steve Barbeaux" w:date="2022-10-10T12:08:00Z">
                    <w:rPr/>
                  </w:rPrChange>
                </w:rPr>
                <w:t xml:space="preserve"> 47,499 </w:t>
              </w:r>
            </w:ins>
            <w:del w:id="6077" w:author="Steve Barbeaux" w:date="2022-10-10T12:00:00Z">
              <w:r w:rsidRPr="005E242C" w:rsidDel="00134598">
                <w:rPr>
                  <w:sz w:val="20"/>
                  <w:rPrChange w:id="6078" w:author="Steve Barbeaux" w:date="2022-10-10T12:08:00Z">
                    <w:rPr>
                      <w:sz w:val="18"/>
                      <w:szCs w:val="18"/>
                    </w:rPr>
                  </w:rPrChange>
                </w:rPr>
                <w:delText xml:space="preserve">51,728 </w:delText>
              </w:r>
            </w:del>
          </w:p>
        </w:tc>
        <w:tc>
          <w:tcPr>
            <w:tcW w:w="549" w:type="pct"/>
            <w:tcBorders>
              <w:top w:val="nil"/>
              <w:left w:val="nil"/>
              <w:bottom w:val="nil"/>
              <w:right w:val="nil"/>
            </w:tcBorders>
            <w:shd w:val="clear" w:color="auto" w:fill="FFFFFF" w:themeFill="background1"/>
            <w:vAlign w:val="bottom"/>
            <w:tcPrChange w:id="6079" w:author="Steve Barbeaux" w:date="2022-10-10T12:08:00Z">
              <w:tcPr>
                <w:tcW w:w="550" w:type="pct"/>
                <w:gridSpan w:val="4"/>
                <w:tcBorders>
                  <w:top w:val="nil"/>
                  <w:left w:val="nil"/>
                  <w:bottom w:val="nil"/>
                  <w:right w:val="nil"/>
                </w:tcBorders>
                <w:shd w:val="clear" w:color="auto" w:fill="FFFFFF" w:themeFill="background1"/>
              </w:tcPr>
            </w:tcPrChange>
          </w:tcPr>
          <w:p w14:paraId="08BB6F94" w14:textId="025E7156" w:rsidR="00134598" w:rsidRPr="005E242C" w:rsidRDefault="00134598" w:rsidP="005E242C">
            <w:pPr>
              <w:spacing w:after="0"/>
              <w:jc w:val="right"/>
              <w:rPr>
                <w:sz w:val="20"/>
                <w:rPrChange w:id="6080" w:author="Steve Barbeaux" w:date="2022-10-10T12:08:00Z">
                  <w:rPr>
                    <w:sz w:val="18"/>
                    <w:szCs w:val="18"/>
                  </w:rPr>
                </w:rPrChange>
              </w:rPr>
              <w:pPrChange w:id="6081" w:author="Steve Barbeaux" w:date="2022-10-10T12:08:00Z">
                <w:pPr>
                  <w:spacing w:after="0"/>
                  <w:jc w:val="right"/>
                </w:pPr>
              </w:pPrChange>
            </w:pPr>
            <w:ins w:id="6082" w:author="Steve Barbeaux" w:date="2022-10-10T12:03:00Z">
              <w:r w:rsidRPr="005E242C">
                <w:rPr>
                  <w:sz w:val="20"/>
                  <w:rPrChange w:id="6083" w:author="Steve Barbeaux" w:date="2022-10-10T12:08:00Z">
                    <w:rPr/>
                  </w:rPrChange>
                </w:rPr>
                <w:t xml:space="preserve"> 73,177 </w:t>
              </w:r>
            </w:ins>
            <w:del w:id="6084" w:author="Steve Barbeaux" w:date="2022-10-10T12:00:00Z">
              <w:r w:rsidRPr="005E242C" w:rsidDel="00134598">
                <w:rPr>
                  <w:sz w:val="20"/>
                  <w:rPrChange w:id="6085" w:author="Steve Barbeaux" w:date="2022-10-10T12:08:00Z">
                    <w:rPr>
                      <w:sz w:val="18"/>
                      <w:szCs w:val="18"/>
                    </w:rPr>
                  </w:rPrChange>
                </w:rPr>
                <w:delText xml:space="preserve">79,069 </w:delText>
              </w:r>
            </w:del>
          </w:p>
        </w:tc>
      </w:tr>
      <w:tr w:rsidR="00134598" w:rsidRPr="00FA0F7A" w14:paraId="72E3AEAC" w14:textId="77777777" w:rsidTr="005E242C">
        <w:tblPrEx>
          <w:tblPrExChange w:id="6086" w:author="Steve Barbeaux" w:date="2022-10-10T12:08:00Z">
            <w:tblPrEx>
              <w:tblW w:w="4808" w:type="pct"/>
            </w:tblPrEx>
          </w:tblPrExChange>
        </w:tblPrEx>
        <w:trPr>
          <w:jc w:val="center"/>
          <w:trPrChange w:id="6087" w:author="Steve Barbeaux" w:date="2022-10-10T12:08:00Z">
            <w:trPr>
              <w:jc w:val="center"/>
            </w:trPr>
          </w:trPrChange>
        </w:trPr>
        <w:tc>
          <w:tcPr>
            <w:tcW w:w="352" w:type="pct"/>
            <w:tcBorders>
              <w:top w:val="nil"/>
              <w:left w:val="nil"/>
              <w:bottom w:val="nil"/>
              <w:right w:val="nil"/>
            </w:tcBorders>
            <w:shd w:val="clear" w:color="auto" w:fill="FFFFFF" w:themeFill="background1"/>
            <w:noWrap/>
            <w:vAlign w:val="bottom"/>
            <w:tcPrChange w:id="6088" w:author="Steve Barbeaux" w:date="2022-10-10T12:08:00Z">
              <w:tcPr>
                <w:tcW w:w="350" w:type="pct"/>
                <w:tcBorders>
                  <w:top w:val="nil"/>
                  <w:left w:val="nil"/>
                  <w:bottom w:val="nil"/>
                  <w:right w:val="nil"/>
                </w:tcBorders>
                <w:shd w:val="clear" w:color="auto" w:fill="FFFFFF" w:themeFill="background1"/>
                <w:noWrap/>
                <w:vAlign w:val="bottom"/>
              </w:tcPr>
            </w:tcPrChange>
          </w:tcPr>
          <w:p w14:paraId="314D9FCF" w14:textId="77777777" w:rsidR="00134598" w:rsidRPr="005E242C" w:rsidRDefault="00134598" w:rsidP="005E242C">
            <w:pPr>
              <w:spacing w:after="0"/>
              <w:jc w:val="right"/>
              <w:rPr>
                <w:sz w:val="18"/>
                <w:szCs w:val="18"/>
                <w:rPrChange w:id="6089" w:author="Steve Barbeaux" w:date="2022-10-10T12:08:00Z">
                  <w:rPr>
                    <w:sz w:val="18"/>
                    <w:szCs w:val="18"/>
                  </w:rPr>
                </w:rPrChange>
              </w:rPr>
              <w:pPrChange w:id="6090" w:author="Steve Barbeaux" w:date="2022-10-10T12:08:00Z">
                <w:pPr>
                  <w:spacing w:after="0"/>
                  <w:jc w:val="right"/>
                </w:pPr>
              </w:pPrChange>
            </w:pPr>
            <w:r w:rsidRPr="005E242C">
              <w:rPr>
                <w:sz w:val="18"/>
                <w:szCs w:val="18"/>
                <w:rPrChange w:id="6091" w:author="Steve Barbeaux" w:date="2022-10-10T12:08:00Z">
                  <w:rPr>
                    <w:sz w:val="18"/>
                    <w:szCs w:val="18"/>
                  </w:rPr>
                </w:rPrChange>
              </w:rPr>
              <w:t>2000</w:t>
            </w:r>
          </w:p>
        </w:tc>
        <w:tc>
          <w:tcPr>
            <w:tcW w:w="550" w:type="pct"/>
            <w:tcBorders>
              <w:top w:val="nil"/>
              <w:left w:val="nil"/>
              <w:bottom w:val="nil"/>
              <w:right w:val="nil"/>
            </w:tcBorders>
            <w:shd w:val="clear" w:color="auto" w:fill="FFFFFF" w:themeFill="background1"/>
            <w:vAlign w:val="bottom"/>
            <w:tcPrChange w:id="6092" w:author="Steve Barbeaux" w:date="2022-10-10T12:08:00Z">
              <w:tcPr>
                <w:tcW w:w="650" w:type="pct"/>
                <w:gridSpan w:val="6"/>
                <w:tcBorders>
                  <w:top w:val="nil"/>
                  <w:left w:val="nil"/>
                  <w:bottom w:val="nil"/>
                  <w:right w:val="nil"/>
                </w:tcBorders>
                <w:shd w:val="clear" w:color="auto" w:fill="FFFFFF" w:themeFill="background1"/>
              </w:tcPr>
            </w:tcPrChange>
          </w:tcPr>
          <w:p w14:paraId="09F8953B" w14:textId="0E68ABA9" w:rsidR="00134598" w:rsidRPr="005E242C" w:rsidRDefault="00134598" w:rsidP="005E242C">
            <w:pPr>
              <w:spacing w:after="0"/>
              <w:jc w:val="right"/>
              <w:rPr>
                <w:color w:val="A6A6A6" w:themeColor="background1" w:themeShade="A6"/>
                <w:sz w:val="18"/>
                <w:szCs w:val="18"/>
                <w:rPrChange w:id="6093" w:author="Steve Barbeaux" w:date="2022-10-10T12:09:00Z">
                  <w:rPr>
                    <w:color w:val="A6A6A6" w:themeColor="background1" w:themeShade="A6"/>
                    <w:sz w:val="18"/>
                    <w:szCs w:val="18"/>
                  </w:rPr>
                </w:rPrChange>
              </w:rPr>
              <w:pPrChange w:id="6094" w:author="Steve Barbeaux" w:date="2022-10-10T12:08:00Z">
                <w:pPr>
                  <w:spacing w:after="0"/>
                  <w:jc w:val="center"/>
                </w:pPr>
              </w:pPrChange>
            </w:pPr>
            <w:ins w:id="6095" w:author="Steve Barbeaux" w:date="2022-10-10T11:57:00Z">
              <w:r w:rsidRPr="005E242C">
                <w:rPr>
                  <w:color w:val="A6A6A6" w:themeColor="background1" w:themeShade="A6"/>
                  <w:sz w:val="18"/>
                  <w:szCs w:val="18"/>
                  <w:rPrChange w:id="6096" w:author="Steve Barbeaux" w:date="2022-10-10T12:09:00Z">
                    <w:rPr>
                      <w:sz w:val="18"/>
                      <w:szCs w:val="18"/>
                    </w:rPr>
                  </w:rPrChange>
                </w:rPr>
                <w:t xml:space="preserve"> 174,917 </w:t>
              </w:r>
            </w:ins>
            <w:del w:id="6097" w:author="Steve Barbeaux" w:date="2022-10-10T11:57:00Z">
              <w:r w:rsidRPr="005E242C" w:rsidDel="00715DAC">
                <w:rPr>
                  <w:color w:val="A6A6A6" w:themeColor="background1" w:themeShade="A6"/>
                  <w:sz w:val="18"/>
                  <w:szCs w:val="18"/>
                  <w:rPrChange w:id="6098" w:author="Steve Barbeaux" w:date="2022-10-10T12:09:00Z">
                    <w:rPr>
                      <w:color w:val="A6A6A6" w:themeColor="background1" w:themeShade="A6"/>
                      <w:sz w:val="18"/>
                      <w:szCs w:val="18"/>
                    </w:rPr>
                  </w:rPrChange>
                </w:rPr>
                <w:delText xml:space="preserve">198,411 </w:delText>
              </w:r>
            </w:del>
          </w:p>
        </w:tc>
        <w:tc>
          <w:tcPr>
            <w:tcW w:w="598" w:type="pct"/>
            <w:gridSpan w:val="3"/>
            <w:tcBorders>
              <w:top w:val="nil"/>
              <w:left w:val="nil"/>
              <w:bottom w:val="nil"/>
              <w:right w:val="nil"/>
            </w:tcBorders>
            <w:shd w:val="clear" w:color="auto" w:fill="FFFFFF" w:themeFill="background1"/>
            <w:noWrap/>
            <w:vAlign w:val="bottom"/>
            <w:tcPrChange w:id="6099" w:author="Steve Barbeaux" w:date="2022-10-10T12:08:00Z">
              <w:tcPr>
                <w:tcW w:w="447" w:type="pct"/>
                <w:gridSpan w:val="4"/>
                <w:tcBorders>
                  <w:top w:val="nil"/>
                  <w:left w:val="nil"/>
                  <w:bottom w:val="nil"/>
                  <w:right w:val="nil"/>
                </w:tcBorders>
                <w:shd w:val="clear" w:color="auto" w:fill="FFFFFF" w:themeFill="background1"/>
                <w:noWrap/>
              </w:tcPr>
            </w:tcPrChange>
          </w:tcPr>
          <w:p w14:paraId="2081A16C" w14:textId="5A55D4C6" w:rsidR="00134598" w:rsidRPr="005E242C" w:rsidRDefault="00134598" w:rsidP="005E242C">
            <w:pPr>
              <w:spacing w:after="0"/>
              <w:jc w:val="right"/>
              <w:rPr>
                <w:sz w:val="20"/>
                <w:rPrChange w:id="6100" w:author="Steve Barbeaux" w:date="2022-10-10T12:08:00Z">
                  <w:rPr>
                    <w:sz w:val="18"/>
                    <w:szCs w:val="18"/>
                  </w:rPr>
                </w:rPrChange>
              </w:rPr>
              <w:pPrChange w:id="6101" w:author="Steve Barbeaux" w:date="2022-10-10T12:08:00Z">
                <w:pPr>
                  <w:spacing w:after="0"/>
                  <w:jc w:val="right"/>
                </w:pPr>
              </w:pPrChange>
            </w:pPr>
            <w:ins w:id="6102" w:author="Steve Barbeaux" w:date="2022-10-10T12:07:00Z">
              <w:r w:rsidRPr="005E242C">
                <w:rPr>
                  <w:sz w:val="20"/>
                  <w:rPrChange w:id="6103" w:author="Steve Barbeaux" w:date="2022-10-10T12:08:00Z">
                    <w:rPr/>
                  </w:rPrChange>
                </w:rPr>
                <w:t xml:space="preserve"> 154,018 </w:t>
              </w:r>
            </w:ins>
            <w:del w:id="6104" w:author="Steve Barbeaux" w:date="2022-10-10T11:58:00Z">
              <w:r w:rsidRPr="005E242C" w:rsidDel="00134598">
                <w:rPr>
                  <w:sz w:val="20"/>
                  <w:rPrChange w:id="6105" w:author="Steve Barbeaux" w:date="2022-10-10T12:08:00Z">
                    <w:rPr>
                      <w:sz w:val="18"/>
                      <w:szCs w:val="18"/>
                    </w:rPr>
                  </w:rPrChange>
                </w:rPr>
                <w:delText xml:space="preserve"> 174,917 </w:delText>
              </w:r>
            </w:del>
          </w:p>
        </w:tc>
        <w:tc>
          <w:tcPr>
            <w:tcW w:w="550" w:type="pct"/>
            <w:gridSpan w:val="2"/>
            <w:tcBorders>
              <w:top w:val="nil"/>
              <w:left w:val="nil"/>
              <w:bottom w:val="nil"/>
              <w:right w:val="nil"/>
            </w:tcBorders>
            <w:shd w:val="clear" w:color="auto" w:fill="FFFFFF" w:themeFill="background1"/>
            <w:noWrap/>
            <w:vAlign w:val="bottom"/>
            <w:tcPrChange w:id="6106" w:author="Steve Barbeaux" w:date="2022-10-10T12:08:00Z">
              <w:tcPr>
                <w:tcW w:w="453" w:type="pct"/>
                <w:gridSpan w:val="3"/>
                <w:tcBorders>
                  <w:top w:val="nil"/>
                  <w:left w:val="nil"/>
                  <w:bottom w:val="nil"/>
                  <w:right w:val="nil"/>
                </w:tcBorders>
                <w:shd w:val="clear" w:color="auto" w:fill="FFFFFF" w:themeFill="background1"/>
                <w:noWrap/>
              </w:tcPr>
            </w:tcPrChange>
          </w:tcPr>
          <w:p w14:paraId="281A6D6C" w14:textId="29D097B5" w:rsidR="00134598" w:rsidRPr="005E242C" w:rsidRDefault="00134598" w:rsidP="005E242C">
            <w:pPr>
              <w:spacing w:after="0"/>
              <w:jc w:val="right"/>
              <w:rPr>
                <w:sz w:val="20"/>
                <w:rPrChange w:id="6107" w:author="Steve Barbeaux" w:date="2022-10-10T12:08:00Z">
                  <w:rPr>
                    <w:sz w:val="18"/>
                    <w:szCs w:val="18"/>
                  </w:rPr>
                </w:rPrChange>
              </w:rPr>
              <w:pPrChange w:id="6108" w:author="Steve Barbeaux" w:date="2022-10-10T12:08:00Z">
                <w:pPr>
                  <w:spacing w:after="0"/>
                  <w:jc w:val="right"/>
                </w:pPr>
              </w:pPrChange>
            </w:pPr>
            <w:ins w:id="6109" w:author="Steve Barbeaux" w:date="2022-10-10T12:07:00Z">
              <w:r w:rsidRPr="005E242C">
                <w:rPr>
                  <w:sz w:val="20"/>
                  <w:rPrChange w:id="6110" w:author="Steve Barbeaux" w:date="2022-10-10T12:08:00Z">
                    <w:rPr/>
                  </w:rPrChange>
                </w:rPr>
                <w:t xml:space="preserve"> 124,610 </w:t>
              </w:r>
            </w:ins>
            <w:del w:id="6111" w:author="Steve Barbeaux" w:date="2022-10-10T11:58:00Z">
              <w:r w:rsidRPr="005E242C" w:rsidDel="00134598">
                <w:rPr>
                  <w:sz w:val="20"/>
                  <w:rPrChange w:id="6112" w:author="Steve Barbeaux" w:date="2022-10-10T12:08:00Z">
                    <w:rPr>
                      <w:sz w:val="18"/>
                      <w:szCs w:val="18"/>
                    </w:rPr>
                  </w:rPrChange>
                </w:rPr>
                <w:delText xml:space="preserve">141,907 </w:delText>
              </w:r>
            </w:del>
          </w:p>
        </w:tc>
        <w:tc>
          <w:tcPr>
            <w:tcW w:w="601" w:type="pct"/>
            <w:tcBorders>
              <w:top w:val="nil"/>
              <w:left w:val="nil"/>
              <w:bottom w:val="nil"/>
              <w:right w:val="nil"/>
            </w:tcBorders>
            <w:shd w:val="clear" w:color="auto" w:fill="FFFFFF" w:themeFill="background1"/>
            <w:noWrap/>
            <w:vAlign w:val="bottom"/>
            <w:tcPrChange w:id="6113" w:author="Steve Barbeaux" w:date="2022-10-10T12:08:00Z">
              <w:tcPr>
                <w:tcW w:w="552" w:type="pct"/>
                <w:gridSpan w:val="5"/>
                <w:tcBorders>
                  <w:top w:val="nil"/>
                  <w:left w:val="nil"/>
                  <w:bottom w:val="nil"/>
                  <w:right w:val="nil"/>
                </w:tcBorders>
                <w:shd w:val="clear" w:color="auto" w:fill="FFFFFF" w:themeFill="background1"/>
                <w:noWrap/>
              </w:tcPr>
            </w:tcPrChange>
          </w:tcPr>
          <w:p w14:paraId="18E4A320" w14:textId="4258C42F" w:rsidR="00134598" w:rsidRPr="005E242C" w:rsidRDefault="00134598" w:rsidP="005E242C">
            <w:pPr>
              <w:spacing w:after="0"/>
              <w:jc w:val="right"/>
              <w:rPr>
                <w:sz w:val="20"/>
                <w:rPrChange w:id="6114" w:author="Steve Barbeaux" w:date="2022-10-10T12:08:00Z">
                  <w:rPr>
                    <w:sz w:val="18"/>
                    <w:szCs w:val="18"/>
                  </w:rPr>
                </w:rPrChange>
              </w:rPr>
              <w:pPrChange w:id="6115" w:author="Steve Barbeaux" w:date="2022-10-10T12:08:00Z">
                <w:pPr>
                  <w:spacing w:after="0"/>
                  <w:jc w:val="right"/>
                </w:pPr>
              </w:pPrChange>
            </w:pPr>
            <w:ins w:id="6116" w:author="Steve Barbeaux" w:date="2022-10-10T12:07:00Z">
              <w:r w:rsidRPr="005E242C">
                <w:rPr>
                  <w:sz w:val="20"/>
                  <w:rPrChange w:id="6117" w:author="Steve Barbeaux" w:date="2022-10-10T12:08:00Z">
                    <w:rPr/>
                  </w:rPrChange>
                </w:rPr>
                <w:t xml:space="preserve"> 190,366 </w:t>
              </w:r>
            </w:ins>
            <w:del w:id="6118" w:author="Steve Barbeaux" w:date="2022-10-10T11:58:00Z">
              <w:r w:rsidRPr="005E242C" w:rsidDel="00134598">
                <w:rPr>
                  <w:sz w:val="20"/>
                  <w:rPrChange w:id="6119" w:author="Steve Barbeaux" w:date="2022-10-10T12:08:00Z">
                    <w:rPr>
                      <w:sz w:val="18"/>
                      <w:szCs w:val="18"/>
                    </w:rPr>
                  </w:rPrChange>
                </w:rPr>
                <w:delText xml:space="preserve"> 215,606 </w:delText>
              </w:r>
            </w:del>
          </w:p>
        </w:tc>
        <w:tc>
          <w:tcPr>
            <w:tcW w:w="153" w:type="pct"/>
            <w:tcBorders>
              <w:top w:val="nil"/>
              <w:left w:val="nil"/>
              <w:bottom w:val="nil"/>
              <w:right w:val="nil"/>
            </w:tcBorders>
            <w:shd w:val="clear" w:color="auto" w:fill="F2F2F2" w:themeFill="background1" w:themeFillShade="F2"/>
            <w:noWrap/>
            <w:vAlign w:val="bottom"/>
            <w:tcPrChange w:id="6120" w:author="Steve Barbeaux" w:date="2022-10-10T12:08:00Z">
              <w:tcPr>
                <w:tcW w:w="351" w:type="pct"/>
                <w:gridSpan w:val="5"/>
                <w:tcBorders>
                  <w:top w:val="nil"/>
                  <w:left w:val="nil"/>
                  <w:bottom w:val="nil"/>
                  <w:right w:val="nil"/>
                </w:tcBorders>
                <w:shd w:val="clear" w:color="auto" w:fill="F2F2F2" w:themeFill="background1" w:themeFillShade="F2"/>
                <w:noWrap/>
                <w:vAlign w:val="bottom"/>
              </w:tcPr>
            </w:tcPrChange>
          </w:tcPr>
          <w:p w14:paraId="1652C2C4" w14:textId="77777777" w:rsidR="00134598" w:rsidRPr="005E242C" w:rsidRDefault="00134598" w:rsidP="005E242C">
            <w:pPr>
              <w:spacing w:after="0"/>
              <w:jc w:val="right"/>
              <w:rPr>
                <w:sz w:val="18"/>
                <w:szCs w:val="18"/>
                <w:rPrChange w:id="6121" w:author="Steve Barbeaux" w:date="2022-10-10T12:08:00Z">
                  <w:rPr>
                    <w:sz w:val="18"/>
                    <w:szCs w:val="18"/>
                  </w:rPr>
                </w:rPrChange>
              </w:rPr>
              <w:pPrChange w:id="6122"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6123" w:author="Steve Barbeaux" w:date="2022-10-10T12:08:00Z">
              <w:tcPr>
                <w:tcW w:w="450" w:type="pct"/>
                <w:gridSpan w:val="3"/>
                <w:tcBorders>
                  <w:top w:val="nil"/>
                  <w:left w:val="nil"/>
                  <w:bottom w:val="nil"/>
                  <w:right w:val="nil"/>
                </w:tcBorders>
                <w:shd w:val="clear" w:color="auto" w:fill="FFFFFF" w:themeFill="background1"/>
              </w:tcPr>
            </w:tcPrChange>
          </w:tcPr>
          <w:p w14:paraId="00069F44" w14:textId="4D776382" w:rsidR="00134598" w:rsidRPr="005E242C" w:rsidRDefault="00134598" w:rsidP="005E242C">
            <w:pPr>
              <w:spacing w:after="0"/>
              <w:jc w:val="right"/>
              <w:rPr>
                <w:color w:val="A6A6A6" w:themeColor="background1" w:themeShade="A6"/>
                <w:sz w:val="18"/>
                <w:szCs w:val="18"/>
                <w:rPrChange w:id="6124" w:author="Steve Barbeaux" w:date="2022-10-10T12:09:00Z">
                  <w:rPr>
                    <w:color w:val="A6A6A6" w:themeColor="background1" w:themeShade="A6"/>
                    <w:sz w:val="18"/>
                    <w:szCs w:val="18"/>
                  </w:rPr>
                </w:rPrChange>
              </w:rPr>
              <w:pPrChange w:id="6125" w:author="Steve Barbeaux" w:date="2022-10-10T12:08:00Z">
                <w:pPr>
                  <w:spacing w:after="0"/>
                  <w:jc w:val="right"/>
                </w:pPr>
              </w:pPrChange>
            </w:pPr>
            <w:ins w:id="6126" w:author="Steve Barbeaux" w:date="2022-10-10T12:00:00Z">
              <w:r w:rsidRPr="005E242C">
                <w:rPr>
                  <w:color w:val="A6A6A6" w:themeColor="background1" w:themeShade="A6"/>
                  <w:sz w:val="18"/>
                  <w:szCs w:val="18"/>
                  <w:rPrChange w:id="6127" w:author="Steve Barbeaux" w:date="2022-10-10T12:09:00Z">
                    <w:rPr>
                      <w:sz w:val="18"/>
                      <w:szCs w:val="18"/>
                    </w:rPr>
                  </w:rPrChange>
                </w:rPr>
                <w:t xml:space="preserve">63,786 </w:t>
              </w:r>
            </w:ins>
            <w:del w:id="6128" w:author="Steve Barbeaux" w:date="2022-10-10T12:00:00Z">
              <w:r w:rsidRPr="005E242C" w:rsidDel="00632043">
                <w:rPr>
                  <w:color w:val="A6A6A6" w:themeColor="background1" w:themeShade="A6"/>
                  <w:sz w:val="18"/>
                  <w:szCs w:val="18"/>
                  <w:rPrChange w:id="6129" w:author="Steve Barbeaux" w:date="2022-10-10T12:09:00Z">
                    <w:rPr>
                      <w:color w:val="A6A6A6" w:themeColor="background1" w:themeShade="A6"/>
                      <w:sz w:val="18"/>
                      <w:szCs w:val="18"/>
                    </w:rPr>
                  </w:rPrChange>
                </w:rPr>
                <w:delText xml:space="preserve"> 72,824 </w:delText>
              </w:r>
            </w:del>
          </w:p>
        </w:tc>
        <w:tc>
          <w:tcPr>
            <w:tcW w:w="549" w:type="pct"/>
            <w:tcBorders>
              <w:top w:val="nil"/>
              <w:left w:val="nil"/>
              <w:bottom w:val="nil"/>
              <w:right w:val="nil"/>
            </w:tcBorders>
            <w:shd w:val="clear" w:color="auto" w:fill="FFFFFF" w:themeFill="background1"/>
            <w:noWrap/>
            <w:vAlign w:val="bottom"/>
            <w:tcPrChange w:id="6130" w:author="Steve Barbeaux" w:date="2022-10-10T12:08:00Z">
              <w:tcPr>
                <w:tcW w:w="549" w:type="pct"/>
                <w:gridSpan w:val="3"/>
                <w:tcBorders>
                  <w:top w:val="nil"/>
                  <w:left w:val="nil"/>
                  <w:bottom w:val="nil"/>
                  <w:right w:val="nil"/>
                </w:tcBorders>
                <w:shd w:val="clear" w:color="auto" w:fill="FFFFFF" w:themeFill="background1"/>
                <w:noWrap/>
              </w:tcPr>
            </w:tcPrChange>
          </w:tcPr>
          <w:p w14:paraId="1918A0D0" w14:textId="7428A416" w:rsidR="00134598" w:rsidRPr="005E242C" w:rsidRDefault="00134598" w:rsidP="005E242C">
            <w:pPr>
              <w:spacing w:after="0"/>
              <w:jc w:val="right"/>
              <w:rPr>
                <w:sz w:val="20"/>
                <w:rPrChange w:id="6131" w:author="Steve Barbeaux" w:date="2022-10-10T12:08:00Z">
                  <w:rPr>
                    <w:sz w:val="18"/>
                    <w:szCs w:val="18"/>
                  </w:rPr>
                </w:rPrChange>
              </w:rPr>
              <w:pPrChange w:id="6132" w:author="Steve Barbeaux" w:date="2022-10-10T12:08:00Z">
                <w:pPr>
                  <w:spacing w:after="0"/>
                  <w:jc w:val="right"/>
                </w:pPr>
              </w:pPrChange>
            </w:pPr>
            <w:ins w:id="6133" w:author="Steve Barbeaux" w:date="2022-10-10T12:03:00Z">
              <w:r w:rsidRPr="005E242C">
                <w:rPr>
                  <w:sz w:val="20"/>
                  <w:rPrChange w:id="6134" w:author="Steve Barbeaux" w:date="2022-10-10T12:08:00Z">
                    <w:rPr/>
                  </w:rPrChange>
                </w:rPr>
                <w:t xml:space="preserve">59,025 </w:t>
              </w:r>
            </w:ins>
            <w:del w:id="6135" w:author="Steve Barbeaux" w:date="2022-10-10T12:00:00Z">
              <w:r w:rsidRPr="005E242C" w:rsidDel="00134598">
                <w:rPr>
                  <w:sz w:val="20"/>
                  <w:rPrChange w:id="6136" w:author="Steve Barbeaux" w:date="2022-10-10T12:08:00Z">
                    <w:rPr>
                      <w:sz w:val="18"/>
                      <w:szCs w:val="18"/>
                    </w:rPr>
                  </w:rPrChange>
                </w:rPr>
                <w:delText xml:space="preserve">63,786 </w:delText>
              </w:r>
            </w:del>
          </w:p>
        </w:tc>
        <w:tc>
          <w:tcPr>
            <w:tcW w:w="648" w:type="pct"/>
            <w:tcBorders>
              <w:top w:val="nil"/>
              <w:left w:val="nil"/>
              <w:bottom w:val="nil"/>
              <w:right w:val="nil"/>
            </w:tcBorders>
            <w:shd w:val="clear" w:color="auto" w:fill="FFFFFF" w:themeFill="background1"/>
            <w:vAlign w:val="bottom"/>
            <w:tcPrChange w:id="6137" w:author="Steve Barbeaux" w:date="2022-10-10T12:08:00Z">
              <w:tcPr>
                <w:tcW w:w="648" w:type="pct"/>
                <w:gridSpan w:val="3"/>
                <w:tcBorders>
                  <w:top w:val="nil"/>
                  <w:left w:val="nil"/>
                  <w:bottom w:val="nil"/>
                  <w:right w:val="nil"/>
                </w:tcBorders>
                <w:shd w:val="clear" w:color="auto" w:fill="FFFFFF" w:themeFill="background1"/>
              </w:tcPr>
            </w:tcPrChange>
          </w:tcPr>
          <w:p w14:paraId="60DE0C60" w14:textId="26B59FB7" w:rsidR="00134598" w:rsidRPr="005E242C" w:rsidRDefault="00134598" w:rsidP="005E242C">
            <w:pPr>
              <w:spacing w:after="0"/>
              <w:jc w:val="right"/>
              <w:rPr>
                <w:sz w:val="20"/>
                <w:rPrChange w:id="6138" w:author="Steve Barbeaux" w:date="2022-10-10T12:08:00Z">
                  <w:rPr>
                    <w:sz w:val="18"/>
                    <w:szCs w:val="18"/>
                  </w:rPr>
                </w:rPrChange>
              </w:rPr>
              <w:pPrChange w:id="6139" w:author="Steve Barbeaux" w:date="2022-10-10T12:08:00Z">
                <w:pPr>
                  <w:spacing w:after="0"/>
                  <w:jc w:val="right"/>
                </w:pPr>
              </w:pPrChange>
            </w:pPr>
            <w:ins w:id="6140" w:author="Steve Barbeaux" w:date="2022-10-10T12:03:00Z">
              <w:r w:rsidRPr="005E242C">
                <w:rPr>
                  <w:sz w:val="20"/>
                  <w:rPrChange w:id="6141" w:author="Steve Barbeaux" w:date="2022-10-10T12:08:00Z">
                    <w:rPr/>
                  </w:rPrChange>
                </w:rPr>
                <w:t xml:space="preserve"> 47,915 </w:t>
              </w:r>
            </w:ins>
            <w:del w:id="6142" w:author="Steve Barbeaux" w:date="2022-10-10T12:00:00Z">
              <w:r w:rsidRPr="005E242C" w:rsidDel="00134598">
                <w:rPr>
                  <w:sz w:val="20"/>
                  <w:rPrChange w:id="6143" w:author="Steve Barbeaux" w:date="2022-10-10T12:08:00Z">
                    <w:rPr>
                      <w:sz w:val="18"/>
                      <w:szCs w:val="18"/>
                    </w:rPr>
                  </w:rPrChange>
                </w:rPr>
                <w:delText xml:space="preserve">51,946 </w:delText>
              </w:r>
            </w:del>
          </w:p>
        </w:tc>
        <w:tc>
          <w:tcPr>
            <w:tcW w:w="549" w:type="pct"/>
            <w:tcBorders>
              <w:top w:val="nil"/>
              <w:left w:val="nil"/>
              <w:bottom w:val="nil"/>
              <w:right w:val="nil"/>
            </w:tcBorders>
            <w:shd w:val="clear" w:color="auto" w:fill="FFFFFF" w:themeFill="background1"/>
            <w:vAlign w:val="bottom"/>
            <w:tcPrChange w:id="6144" w:author="Steve Barbeaux" w:date="2022-10-10T12:08:00Z">
              <w:tcPr>
                <w:tcW w:w="550" w:type="pct"/>
                <w:gridSpan w:val="4"/>
                <w:tcBorders>
                  <w:top w:val="nil"/>
                  <w:left w:val="nil"/>
                  <w:bottom w:val="nil"/>
                  <w:right w:val="nil"/>
                </w:tcBorders>
                <w:shd w:val="clear" w:color="auto" w:fill="FFFFFF" w:themeFill="background1"/>
              </w:tcPr>
            </w:tcPrChange>
          </w:tcPr>
          <w:p w14:paraId="418DAAF1" w14:textId="20BCF5D7" w:rsidR="00134598" w:rsidRPr="005E242C" w:rsidRDefault="00134598" w:rsidP="005E242C">
            <w:pPr>
              <w:spacing w:after="0"/>
              <w:jc w:val="right"/>
              <w:rPr>
                <w:sz w:val="20"/>
                <w:rPrChange w:id="6145" w:author="Steve Barbeaux" w:date="2022-10-10T12:08:00Z">
                  <w:rPr>
                    <w:sz w:val="18"/>
                    <w:szCs w:val="18"/>
                  </w:rPr>
                </w:rPrChange>
              </w:rPr>
              <w:pPrChange w:id="6146" w:author="Steve Barbeaux" w:date="2022-10-10T12:08:00Z">
                <w:pPr>
                  <w:spacing w:after="0"/>
                  <w:jc w:val="right"/>
                </w:pPr>
              </w:pPrChange>
            </w:pPr>
            <w:ins w:id="6147" w:author="Steve Barbeaux" w:date="2022-10-10T12:03:00Z">
              <w:r w:rsidRPr="005E242C">
                <w:rPr>
                  <w:sz w:val="20"/>
                  <w:rPrChange w:id="6148" w:author="Steve Barbeaux" w:date="2022-10-10T12:08:00Z">
                    <w:rPr/>
                  </w:rPrChange>
                </w:rPr>
                <w:t xml:space="preserve"> 72,711 </w:t>
              </w:r>
            </w:ins>
            <w:del w:id="6149" w:author="Steve Barbeaux" w:date="2022-10-10T12:00:00Z">
              <w:r w:rsidRPr="005E242C" w:rsidDel="00134598">
                <w:rPr>
                  <w:sz w:val="20"/>
                  <w:rPrChange w:id="6150" w:author="Steve Barbeaux" w:date="2022-10-10T12:08:00Z">
                    <w:rPr>
                      <w:sz w:val="18"/>
                      <w:szCs w:val="18"/>
                    </w:rPr>
                  </w:rPrChange>
                </w:rPr>
                <w:delText xml:space="preserve">78,326 </w:delText>
              </w:r>
            </w:del>
          </w:p>
        </w:tc>
      </w:tr>
      <w:tr w:rsidR="00134598" w:rsidRPr="00FA0F7A" w14:paraId="4FD14247" w14:textId="77777777" w:rsidTr="005E242C">
        <w:tblPrEx>
          <w:tblPrExChange w:id="6151" w:author="Steve Barbeaux" w:date="2022-10-10T12:08:00Z">
            <w:tblPrEx>
              <w:tblW w:w="4808" w:type="pct"/>
            </w:tblPrEx>
          </w:tblPrExChange>
        </w:tblPrEx>
        <w:trPr>
          <w:jc w:val="center"/>
          <w:trPrChange w:id="6152" w:author="Steve Barbeaux" w:date="2022-10-10T12:08:00Z">
            <w:trPr>
              <w:jc w:val="center"/>
            </w:trPr>
          </w:trPrChange>
        </w:trPr>
        <w:tc>
          <w:tcPr>
            <w:tcW w:w="352" w:type="pct"/>
            <w:tcBorders>
              <w:top w:val="nil"/>
              <w:left w:val="nil"/>
              <w:bottom w:val="nil"/>
              <w:right w:val="nil"/>
            </w:tcBorders>
            <w:shd w:val="clear" w:color="auto" w:fill="FFFFFF" w:themeFill="background1"/>
            <w:noWrap/>
            <w:vAlign w:val="bottom"/>
            <w:tcPrChange w:id="6153" w:author="Steve Barbeaux" w:date="2022-10-10T12:08:00Z">
              <w:tcPr>
                <w:tcW w:w="350" w:type="pct"/>
                <w:tcBorders>
                  <w:top w:val="nil"/>
                  <w:left w:val="nil"/>
                  <w:bottom w:val="nil"/>
                  <w:right w:val="nil"/>
                </w:tcBorders>
                <w:shd w:val="clear" w:color="auto" w:fill="FFFFFF" w:themeFill="background1"/>
                <w:noWrap/>
                <w:vAlign w:val="bottom"/>
              </w:tcPr>
            </w:tcPrChange>
          </w:tcPr>
          <w:p w14:paraId="23B0F57F" w14:textId="77777777" w:rsidR="00134598" w:rsidRPr="005E242C" w:rsidRDefault="00134598" w:rsidP="005E242C">
            <w:pPr>
              <w:spacing w:after="0"/>
              <w:jc w:val="right"/>
              <w:rPr>
                <w:sz w:val="18"/>
                <w:szCs w:val="18"/>
                <w:rPrChange w:id="6154" w:author="Steve Barbeaux" w:date="2022-10-10T12:08:00Z">
                  <w:rPr>
                    <w:sz w:val="18"/>
                    <w:szCs w:val="18"/>
                  </w:rPr>
                </w:rPrChange>
              </w:rPr>
              <w:pPrChange w:id="6155" w:author="Steve Barbeaux" w:date="2022-10-10T12:08:00Z">
                <w:pPr>
                  <w:spacing w:after="0"/>
                  <w:jc w:val="right"/>
                </w:pPr>
              </w:pPrChange>
            </w:pPr>
            <w:r w:rsidRPr="005E242C">
              <w:rPr>
                <w:sz w:val="18"/>
                <w:szCs w:val="18"/>
                <w:rPrChange w:id="6156" w:author="Steve Barbeaux" w:date="2022-10-10T12:08:00Z">
                  <w:rPr>
                    <w:sz w:val="18"/>
                    <w:szCs w:val="18"/>
                  </w:rPr>
                </w:rPrChange>
              </w:rPr>
              <w:t>2001</w:t>
            </w:r>
          </w:p>
        </w:tc>
        <w:tc>
          <w:tcPr>
            <w:tcW w:w="550" w:type="pct"/>
            <w:tcBorders>
              <w:top w:val="nil"/>
              <w:left w:val="nil"/>
              <w:bottom w:val="nil"/>
              <w:right w:val="nil"/>
            </w:tcBorders>
            <w:shd w:val="clear" w:color="auto" w:fill="FFFFFF" w:themeFill="background1"/>
            <w:vAlign w:val="bottom"/>
            <w:tcPrChange w:id="6157" w:author="Steve Barbeaux" w:date="2022-10-10T12:08:00Z">
              <w:tcPr>
                <w:tcW w:w="650" w:type="pct"/>
                <w:gridSpan w:val="6"/>
                <w:tcBorders>
                  <w:top w:val="nil"/>
                  <w:left w:val="nil"/>
                  <w:bottom w:val="nil"/>
                  <w:right w:val="nil"/>
                </w:tcBorders>
                <w:shd w:val="clear" w:color="auto" w:fill="FFFFFF" w:themeFill="background1"/>
              </w:tcPr>
            </w:tcPrChange>
          </w:tcPr>
          <w:p w14:paraId="56C6CA19" w14:textId="4ACAF11A" w:rsidR="00134598" w:rsidRPr="005E242C" w:rsidRDefault="00134598" w:rsidP="005E242C">
            <w:pPr>
              <w:spacing w:after="0"/>
              <w:jc w:val="right"/>
              <w:rPr>
                <w:color w:val="A6A6A6" w:themeColor="background1" w:themeShade="A6"/>
                <w:sz w:val="18"/>
                <w:szCs w:val="18"/>
                <w:rPrChange w:id="6158" w:author="Steve Barbeaux" w:date="2022-10-10T12:09:00Z">
                  <w:rPr>
                    <w:color w:val="A6A6A6" w:themeColor="background1" w:themeShade="A6"/>
                    <w:sz w:val="18"/>
                    <w:szCs w:val="18"/>
                  </w:rPr>
                </w:rPrChange>
              </w:rPr>
              <w:pPrChange w:id="6159" w:author="Steve Barbeaux" w:date="2022-10-10T12:08:00Z">
                <w:pPr>
                  <w:spacing w:after="0"/>
                  <w:jc w:val="center"/>
                </w:pPr>
              </w:pPrChange>
            </w:pPr>
            <w:ins w:id="6160" w:author="Steve Barbeaux" w:date="2022-10-10T11:57:00Z">
              <w:r w:rsidRPr="005E242C">
                <w:rPr>
                  <w:color w:val="A6A6A6" w:themeColor="background1" w:themeShade="A6"/>
                  <w:sz w:val="18"/>
                  <w:szCs w:val="18"/>
                  <w:rPrChange w:id="6161" w:author="Steve Barbeaux" w:date="2022-10-10T12:09:00Z">
                    <w:rPr>
                      <w:sz w:val="18"/>
                      <w:szCs w:val="18"/>
                    </w:rPr>
                  </w:rPrChange>
                </w:rPr>
                <w:t xml:space="preserve"> 178,040 </w:t>
              </w:r>
            </w:ins>
            <w:del w:id="6162" w:author="Steve Barbeaux" w:date="2022-10-10T11:57:00Z">
              <w:r w:rsidRPr="005E242C" w:rsidDel="00715DAC">
                <w:rPr>
                  <w:color w:val="A6A6A6" w:themeColor="background1" w:themeShade="A6"/>
                  <w:sz w:val="18"/>
                  <w:szCs w:val="18"/>
                  <w:rPrChange w:id="6163" w:author="Steve Barbeaux" w:date="2022-10-10T12:09:00Z">
                    <w:rPr>
                      <w:color w:val="A6A6A6" w:themeColor="background1" w:themeShade="A6"/>
                      <w:sz w:val="18"/>
                      <w:szCs w:val="18"/>
                    </w:rPr>
                  </w:rPrChange>
                </w:rPr>
                <w:delText xml:space="preserve">202,385 </w:delText>
              </w:r>
            </w:del>
          </w:p>
        </w:tc>
        <w:tc>
          <w:tcPr>
            <w:tcW w:w="598" w:type="pct"/>
            <w:gridSpan w:val="3"/>
            <w:tcBorders>
              <w:top w:val="nil"/>
              <w:left w:val="nil"/>
              <w:bottom w:val="nil"/>
              <w:right w:val="nil"/>
            </w:tcBorders>
            <w:shd w:val="clear" w:color="auto" w:fill="FFFFFF" w:themeFill="background1"/>
            <w:noWrap/>
            <w:vAlign w:val="bottom"/>
            <w:tcPrChange w:id="6164" w:author="Steve Barbeaux" w:date="2022-10-10T12:08:00Z">
              <w:tcPr>
                <w:tcW w:w="447" w:type="pct"/>
                <w:gridSpan w:val="4"/>
                <w:tcBorders>
                  <w:top w:val="nil"/>
                  <w:left w:val="nil"/>
                  <w:bottom w:val="nil"/>
                  <w:right w:val="nil"/>
                </w:tcBorders>
                <w:shd w:val="clear" w:color="auto" w:fill="FFFFFF" w:themeFill="background1"/>
                <w:noWrap/>
              </w:tcPr>
            </w:tcPrChange>
          </w:tcPr>
          <w:p w14:paraId="23440D6E" w14:textId="626B1936" w:rsidR="00134598" w:rsidRPr="005E242C" w:rsidRDefault="00134598" w:rsidP="005E242C">
            <w:pPr>
              <w:spacing w:after="0"/>
              <w:jc w:val="right"/>
              <w:rPr>
                <w:sz w:val="20"/>
                <w:rPrChange w:id="6165" w:author="Steve Barbeaux" w:date="2022-10-10T12:08:00Z">
                  <w:rPr>
                    <w:sz w:val="18"/>
                    <w:szCs w:val="18"/>
                  </w:rPr>
                </w:rPrChange>
              </w:rPr>
              <w:pPrChange w:id="6166" w:author="Steve Barbeaux" w:date="2022-10-10T12:08:00Z">
                <w:pPr>
                  <w:spacing w:after="0"/>
                  <w:jc w:val="right"/>
                </w:pPr>
              </w:pPrChange>
            </w:pPr>
            <w:ins w:id="6167" w:author="Steve Barbeaux" w:date="2022-10-10T12:07:00Z">
              <w:r w:rsidRPr="005E242C">
                <w:rPr>
                  <w:sz w:val="20"/>
                  <w:rPrChange w:id="6168" w:author="Steve Barbeaux" w:date="2022-10-10T12:08:00Z">
                    <w:rPr/>
                  </w:rPrChange>
                </w:rPr>
                <w:t xml:space="preserve"> 149,556 </w:t>
              </w:r>
            </w:ins>
            <w:del w:id="6169" w:author="Steve Barbeaux" w:date="2022-10-10T11:58:00Z">
              <w:r w:rsidRPr="005E242C" w:rsidDel="00134598">
                <w:rPr>
                  <w:sz w:val="20"/>
                  <w:rPrChange w:id="6170" w:author="Steve Barbeaux" w:date="2022-10-10T12:08:00Z">
                    <w:rPr>
                      <w:sz w:val="18"/>
                      <w:szCs w:val="18"/>
                    </w:rPr>
                  </w:rPrChange>
                </w:rPr>
                <w:delText xml:space="preserve"> 178,040 </w:delText>
              </w:r>
            </w:del>
          </w:p>
        </w:tc>
        <w:tc>
          <w:tcPr>
            <w:tcW w:w="550" w:type="pct"/>
            <w:gridSpan w:val="2"/>
            <w:tcBorders>
              <w:top w:val="nil"/>
              <w:left w:val="nil"/>
              <w:bottom w:val="nil"/>
              <w:right w:val="nil"/>
            </w:tcBorders>
            <w:shd w:val="clear" w:color="auto" w:fill="FFFFFF" w:themeFill="background1"/>
            <w:noWrap/>
            <w:vAlign w:val="bottom"/>
            <w:tcPrChange w:id="6171" w:author="Steve Barbeaux" w:date="2022-10-10T12:08:00Z">
              <w:tcPr>
                <w:tcW w:w="453" w:type="pct"/>
                <w:gridSpan w:val="3"/>
                <w:tcBorders>
                  <w:top w:val="nil"/>
                  <w:left w:val="nil"/>
                  <w:bottom w:val="nil"/>
                  <w:right w:val="nil"/>
                </w:tcBorders>
                <w:shd w:val="clear" w:color="auto" w:fill="FFFFFF" w:themeFill="background1"/>
                <w:noWrap/>
              </w:tcPr>
            </w:tcPrChange>
          </w:tcPr>
          <w:p w14:paraId="04C40177" w14:textId="41B31A2A" w:rsidR="00134598" w:rsidRPr="005E242C" w:rsidRDefault="00134598" w:rsidP="005E242C">
            <w:pPr>
              <w:spacing w:after="0"/>
              <w:jc w:val="right"/>
              <w:rPr>
                <w:sz w:val="20"/>
                <w:rPrChange w:id="6172" w:author="Steve Barbeaux" w:date="2022-10-10T12:08:00Z">
                  <w:rPr>
                    <w:sz w:val="18"/>
                    <w:szCs w:val="18"/>
                  </w:rPr>
                </w:rPrChange>
              </w:rPr>
              <w:pPrChange w:id="6173" w:author="Steve Barbeaux" w:date="2022-10-10T12:08:00Z">
                <w:pPr>
                  <w:spacing w:after="0"/>
                  <w:jc w:val="right"/>
                </w:pPr>
              </w:pPrChange>
            </w:pPr>
            <w:ins w:id="6174" w:author="Steve Barbeaux" w:date="2022-10-10T12:07:00Z">
              <w:r w:rsidRPr="005E242C">
                <w:rPr>
                  <w:sz w:val="20"/>
                  <w:rPrChange w:id="6175" w:author="Steve Barbeaux" w:date="2022-10-10T12:08:00Z">
                    <w:rPr/>
                  </w:rPrChange>
                </w:rPr>
                <w:t xml:space="preserve"> 121,755 </w:t>
              </w:r>
            </w:ins>
            <w:del w:id="6176" w:author="Steve Barbeaux" w:date="2022-10-10T11:58:00Z">
              <w:r w:rsidRPr="005E242C" w:rsidDel="00134598">
                <w:rPr>
                  <w:sz w:val="20"/>
                  <w:rPrChange w:id="6177" w:author="Steve Barbeaux" w:date="2022-10-10T12:08:00Z">
                    <w:rPr>
                      <w:sz w:val="18"/>
                      <w:szCs w:val="18"/>
                    </w:rPr>
                  </w:rPrChange>
                </w:rPr>
                <w:delText xml:space="preserve">145,152 </w:delText>
              </w:r>
            </w:del>
          </w:p>
        </w:tc>
        <w:tc>
          <w:tcPr>
            <w:tcW w:w="601" w:type="pct"/>
            <w:tcBorders>
              <w:top w:val="nil"/>
              <w:left w:val="nil"/>
              <w:bottom w:val="nil"/>
              <w:right w:val="nil"/>
            </w:tcBorders>
            <w:shd w:val="clear" w:color="auto" w:fill="FFFFFF" w:themeFill="background1"/>
            <w:noWrap/>
            <w:vAlign w:val="bottom"/>
            <w:tcPrChange w:id="6178" w:author="Steve Barbeaux" w:date="2022-10-10T12:08:00Z">
              <w:tcPr>
                <w:tcW w:w="552" w:type="pct"/>
                <w:gridSpan w:val="5"/>
                <w:tcBorders>
                  <w:top w:val="nil"/>
                  <w:left w:val="nil"/>
                  <w:bottom w:val="nil"/>
                  <w:right w:val="nil"/>
                </w:tcBorders>
                <w:shd w:val="clear" w:color="auto" w:fill="FFFFFF" w:themeFill="background1"/>
                <w:noWrap/>
              </w:tcPr>
            </w:tcPrChange>
          </w:tcPr>
          <w:p w14:paraId="6E78F729" w14:textId="0EFF862B" w:rsidR="00134598" w:rsidRPr="005E242C" w:rsidRDefault="00134598" w:rsidP="005E242C">
            <w:pPr>
              <w:spacing w:after="0"/>
              <w:jc w:val="right"/>
              <w:rPr>
                <w:sz w:val="20"/>
                <w:rPrChange w:id="6179" w:author="Steve Barbeaux" w:date="2022-10-10T12:08:00Z">
                  <w:rPr>
                    <w:sz w:val="18"/>
                    <w:szCs w:val="18"/>
                  </w:rPr>
                </w:rPrChange>
              </w:rPr>
              <w:pPrChange w:id="6180" w:author="Steve Barbeaux" w:date="2022-10-10T12:08:00Z">
                <w:pPr>
                  <w:spacing w:after="0"/>
                  <w:jc w:val="right"/>
                </w:pPr>
              </w:pPrChange>
            </w:pPr>
            <w:ins w:id="6181" w:author="Steve Barbeaux" w:date="2022-10-10T12:07:00Z">
              <w:r w:rsidRPr="005E242C">
                <w:rPr>
                  <w:sz w:val="20"/>
                  <w:rPrChange w:id="6182" w:author="Steve Barbeaux" w:date="2022-10-10T12:08:00Z">
                    <w:rPr/>
                  </w:rPrChange>
                </w:rPr>
                <w:t xml:space="preserve"> 183,706 </w:t>
              </w:r>
            </w:ins>
            <w:del w:id="6183" w:author="Steve Barbeaux" w:date="2022-10-10T11:58:00Z">
              <w:r w:rsidRPr="005E242C" w:rsidDel="00134598">
                <w:rPr>
                  <w:sz w:val="20"/>
                  <w:rPrChange w:id="6184" w:author="Steve Barbeaux" w:date="2022-10-10T12:08:00Z">
                    <w:rPr>
                      <w:sz w:val="18"/>
                      <w:szCs w:val="18"/>
                    </w:rPr>
                  </w:rPrChange>
                </w:rPr>
                <w:delText xml:space="preserve"> 218,381 </w:delText>
              </w:r>
            </w:del>
          </w:p>
        </w:tc>
        <w:tc>
          <w:tcPr>
            <w:tcW w:w="153" w:type="pct"/>
            <w:tcBorders>
              <w:top w:val="nil"/>
              <w:left w:val="nil"/>
              <w:bottom w:val="nil"/>
              <w:right w:val="nil"/>
            </w:tcBorders>
            <w:shd w:val="clear" w:color="auto" w:fill="F2F2F2" w:themeFill="background1" w:themeFillShade="F2"/>
            <w:noWrap/>
            <w:vAlign w:val="bottom"/>
            <w:tcPrChange w:id="6185" w:author="Steve Barbeaux" w:date="2022-10-10T12:08:00Z">
              <w:tcPr>
                <w:tcW w:w="351" w:type="pct"/>
                <w:gridSpan w:val="5"/>
                <w:tcBorders>
                  <w:top w:val="nil"/>
                  <w:left w:val="nil"/>
                  <w:bottom w:val="nil"/>
                  <w:right w:val="nil"/>
                </w:tcBorders>
                <w:shd w:val="clear" w:color="auto" w:fill="F2F2F2" w:themeFill="background1" w:themeFillShade="F2"/>
                <w:noWrap/>
                <w:vAlign w:val="bottom"/>
              </w:tcPr>
            </w:tcPrChange>
          </w:tcPr>
          <w:p w14:paraId="31AEE44B" w14:textId="77777777" w:rsidR="00134598" w:rsidRPr="005E242C" w:rsidRDefault="00134598" w:rsidP="005E242C">
            <w:pPr>
              <w:spacing w:after="0"/>
              <w:jc w:val="right"/>
              <w:rPr>
                <w:sz w:val="18"/>
                <w:szCs w:val="18"/>
                <w:rPrChange w:id="6186" w:author="Steve Barbeaux" w:date="2022-10-10T12:08:00Z">
                  <w:rPr>
                    <w:sz w:val="18"/>
                    <w:szCs w:val="18"/>
                  </w:rPr>
                </w:rPrChange>
              </w:rPr>
              <w:pPrChange w:id="6187"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6188" w:author="Steve Barbeaux" w:date="2022-10-10T12:08:00Z">
              <w:tcPr>
                <w:tcW w:w="450" w:type="pct"/>
                <w:gridSpan w:val="3"/>
                <w:tcBorders>
                  <w:top w:val="nil"/>
                  <w:left w:val="nil"/>
                  <w:bottom w:val="nil"/>
                  <w:right w:val="nil"/>
                </w:tcBorders>
                <w:shd w:val="clear" w:color="auto" w:fill="FFFFFF" w:themeFill="background1"/>
              </w:tcPr>
            </w:tcPrChange>
          </w:tcPr>
          <w:p w14:paraId="1D78E997" w14:textId="148B0D82" w:rsidR="00134598" w:rsidRPr="005E242C" w:rsidRDefault="00134598" w:rsidP="005E242C">
            <w:pPr>
              <w:spacing w:after="0"/>
              <w:jc w:val="right"/>
              <w:rPr>
                <w:color w:val="A6A6A6" w:themeColor="background1" w:themeShade="A6"/>
                <w:sz w:val="18"/>
                <w:szCs w:val="18"/>
                <w:rPrChange w:id="6189" w:author="Steve Barbeaux" w:date="2022-10-10T12:09:00Z">
                  <w:rPr>
                    <w:color w:val="A6A6A6" w:themeColor="background1" w:themeShade="A6"/>
                    <w:sz w:val="18"/>
                    <w:szCs w:val="18"/>
                  </w:rPr>
                </w:rPrChange>
              </w:rPr>
              <w:pPrChange w:id="6190" w:author="Steve Barbeaux" w:date="2022-10-10T12:08:00Z">
                <w:pPr>
                  <w:spacing w:after="0"/>
                  <w:jc w:val="right"/>
                </w:pPr>
              </w:pPrChange>
            </w:pPr>
            <w:ins w:id="6191" w:author="Steve Barbeaux" w:date="2022-10-10T12:00:00Z">
              <w:r w:rsidRPr="005E242C">
                <w:rPr>
                  <w:color w:val="A6A6A6" w:themeColor="background1" w:themeShade="A6"/>
                  <w:sz w:val="18"/>
                  <w:szCs w:val="18"/>
                  <w:rPrChange w:id="6192" w:author="Steve Barbeaux" w:date="2022-10-10T12:09:00Z">
                    <w:rPr>
                      <w:sz w:val="18"/>
                      <w:szCs w:val="18"/>
                    </w:rPr>
                  </w:rPrChange>
                </w:rPr>
                <w:t xml:space="preserve">63,231 </w:t>
              </w:r>
            </w:ins>
            <w:del w:id="6193" w:author="Steve Barbeaux" w:date="2022-10-10T12:00:00Z">
              <w:r w:rsidRPr="005E242C" w:rsidDel="00632043">
                <w:rPr>
                  <w:color w:val="A6A6A6" w:themeColor="background1" w:themeShade="A6"/>
                  <w:sz w:val="18"/>
                  <w:szCs w:val="18"/>
                  <w:rPrChange w:id="6194" w:author="Steve Barbeaux" w:date="2022-10-10T12:09:00Z">
                    <w:rPr>
                      <w:color w:val="A6A6A6" w:themeColor="background1" w:themeShade="A6"/>
                      <w:sz w:val="18"/>
                      <w:szCs w:val="18"/>
                    </w:rPr>
                  </w:rPrChange>
                </w:rPr>
                <w:delText xml:space="preserve"> 72,710 </w:delText>
              </w:r>
            </w:del>
          </w:p>
        </w:tc>
        <w:tc>
          <w:tcPr>
            <w:tcW w:w="549" w:type="pct"/>
            <w:tcBorders>
              <w:top w:val="nil"/>
              <w:left w:val="nil"/>
              <w:bottom w:val="nil"/>
              <w:right w:val="nil"/>
            </w:tcBorders>
            <w:shd w:val="clear" w:color="auto" w:fill="FFFFFF" w:themeFill="background1"/>
            <w:noWrap/>
            <w:vAlign w:val="bottom"/>
            <w:tcPrChange w:id="6195" w:author="Steve Barbeaux" w:date="2022-10-10T12:08:00Z">
              <w:tcPr>
                <w:tcW w:w="549" w:type="pct"/>
                <w:gridSpan w:val="3"/>
                <w:tcBorders>
                  <w:top w:val="nil"/>
                  <w:left w:val="nil"/>
                  <w:bottom w:val="nil"/>
                  <w:right w:val="nil"/>
                </w:tcBorders>
                <w:shd w:val="clear" w:color="auto" w:fill="FFFFFF" w:themeFill="background1"/>
                <w:noWrap/>
              </w:tcPr>
            </w:tcPrChange>
          </w:tcPr>
          <w:p w14:paraId="42A5FF40" w14:textId="70652AD2" w:rsidR="00134598" w:rsidRPr="005E242C" w:rsidRDefault="00134598" w:rsidP="005E242C">
            <w:pPr>
              <w:spacing w:after="0"/>
              <w:jc w:val="right"/>
              <w:rPr>
                <w:sz w:val="20"/>
                <w:rPrChange w:id="6196" w:author="Steve Barbeaux" w:date="2022-10-10T12:08:00Z">
                  <w:rPr>
                    <w:sz w:val="18"/>
                    <w:szCs w:val="18"/>
                  </w:rPr>
                </w:rPrChange>
              </w:rPr>
              <w:pPrChange w:id="6197" w:author="Steve Barbeaux" w:date="2022-10-10T12:08:00Z">
                <w:pPr>
                  <w:spacing w:after="0"/>
                  <w:jc w:val="right"/>
                </w:pPr>
              </w:pPrChange>
            </w:pPr>
            <w:ins w:id="6198" w:author="Steve Barbeaux" w:date="2022-10-10T12:03:00Z">
              <w:r w:rsidRPr="005E242C">
                <w:rPr>
                  <w:sz w:val="20"/>
                  <w:rPrChange w:id="6199" w:author="Steve Barbeaux" w:date="2022-10-10T12:08:00Z">
                    <w:rPr/>
                  </w:rPrChange>
                </w:rPr>
                <w:t xml:space="preserve">58,729 </w:t>
              </w:r>
            </w:ins>
            <w:del w:id="6200" w:author="Steve Barbeaux" w:date="2022-10-10T12:00:00Z">
              <w:r w:rsidRPr="005E242C" w:rsidDel="00134598">
                <w:rPr>
                  <w:sz w:val="20"/>
                  <w:rPrChange w:id="6201" w:author="Steve Barbeaux" w:date="2022-10-10T12:08:00Z">
                    <w:rPr>
                      <w:sz w:val="18"/>
                      <w:szCs w:val="18"/>
                    </w:rPr>
                  </w:rPrChange>
                </w:rPr>
                <w:delText xml:space="preserve">63,231 </w:delText>
              </w:r>
            </w:del>
          </w:p>
        </w:tc>
        <w:tc>
          <w:tcPr>
            <w:tcW w:w="648" w:type="pct"/>
            <w:tcBorders>
              <w:top w:val="nil"/>
              <w:left w:val="nil"/>
              <w:bottom w:val="nil"/>
              <w:right w:val="nil"/>
            </w:tcBorders>
            <w:shd w:val="clear" w:color="auto" w:fill="FFFFFF" w:themeFill="background1"/>
            <w:vAlign w:val="bottom"/>
            <w:tcPrChange w:id="6202" w:author="Steve Barbeaux" w:date="2022-10-10T12:08:00Z">
              <w:tcPr>
                <w:tcW w:w="648" w:type="pct"/>
                <w:gridSpan w:val="3"/>
                <w:tcBorders>
                  <w:top w:val="nil"/>
                  <w:left w:val="nil"/>
                  <w:bottom w:val="nil"/>
                  <w:right w:val="nil"/>
                </w:tcBorders>
                <w:shd w:val="clear" w:color="auto" w:fill="FFFFFF" w:themeFill="background1"/>
              </w:tcPr>
            </w:tcPrChange>
          </w:tcPr>
          <w:p w14:paraId="753E1955" w14:textId="28CCDCB0" w:rsidR="00134598" w:rsidRPr="005E242C" w:rsidRDefault="00134598" w:rsidP="005E242C">
            <w:pPr>
              <w:spacing w:after="0"/>
              <w:jc w:val="right"/>
              <w:rPr>
                <w:sz w:val="20"/>
                <w:rPrChange w:id="6203" w:author="Steve Barbeaux" w:date="2022-10-10T12:08:00Z">
                  <w:rPr>
                    <w:sz w:val="18"/>
                    <w:szCs w:val="18"/>
                  </w:rPr>
                </w:rPrChange>
              </w:rPr>
              <w:pPrChange w:id="6204" w:author="Steve Barbeaux" w:date="2022-10-10T12:08:00Z">
                <w:pPr>
                  <w:spacing w:after="0"/>
                  <w:jc w:val="right"/>
                </w:pPr>
              </w:pPrChange>
            </w:pPr>
            <w:ins w:id="6205" w:author="Steve Barbeaux" w:date="2022-10-10T12:03:00Z">
              <w:r w:rsidRPr="005E242C">
                <w:rPr>
                  <w:sz w:val="20"/>
                  <w:rPrChange w:id="6206" w:author="Steve Barbeaux" w:date="2022-10-10T12:08:00Z">
                    <w:rPr/>
                  </w:rPrChange>
                </w:rPr>
                <w:t xml:space="preserve"> 47,977 </w:t>
              </w:r>
            </w:ins>
            <w:del w:id="6207" w:author="Steve Barbeaux" w:date="2022-10-10T12:00:00Z">
              <w:r w:rsidRPr="005E242C" w:rsidDel="00134598">
                <w:rPr>
                  <w:sz w:val="20"/>
                  <w:rPrChange w:id="6208" w:author="Steve Barbeaux" w:date="2022-10-10T12:08:00Z">
                    <w:rPr>
                      <w:sz w:val="18"/>
                      <w:szCs w:val="18"/>
                    </w:rPr>
                  </w:rPrChange>
                </w:rPr>
                <w:delText xml:space="preserve">51,783 </w:delText>
              </w:r>
            </w:del>
          </w:p>
        </w:tc>
        <w:tc>
          <w:tcPr>
            <w:tcW w:w="549" w:type="pct"/>
            <w:tcBorders>
              <w:top w:val="nil"/>
              <w:left w:val="nil"/>
              <w:bottom w:val="nil"/>
              <w:right w:val="nil"/>
            </w:tcBorders>
            <w:shd w:val="clear" w:color="auto" w:fill="FFFFFF" w:themeFill="background1"/>
            <w:vAlign w:val="bottom"/>
            <w:tcPrChange w:id="6209" w:author="Steve Barbeaux" w:date="2022-10-10T12:08:00Z">
              <w:tcPr>
                <w:tcW w:w="550" w:type="pct"/>
                <w:gridSpan w:val="4"/>
                <w:tcBorders>
                  <w:top w:val="nil"/>
                  <w:left w:val="nil"/>
                  <w:bottom w:val="nil"/>
                  <w:right w:val="nil"/>
                </w:tcBorders>
                <w:shd w:val="clear" w:color="auto" w:fill="FFFFFF" w:themeFill="background1"/>
              </w:tcPr>
            </w:tcPrChange>
          </w:tcPr>
          <w:p w14:paraId="6A5EBEF9" w14:textId="563B057B" w:rsidR="00134598" w:rsidRPr="005E242C" w:rsidRDefault="00134598" w:rsidP="005E242C">
            <w:pPr>
              <w:spacing w:after="0"/>
              <w:jc w:val="right"/>
              <w:rPr>
                <w:sz w:val="20"/>
                <w:rPrChange w:id="6210" w:author="Steve Barbeaux" w:date="2022-10-10T12:08:00Z">
                  <w:rPr>
                    <w:sz w:val="18"/>
                    <w:szCs w:val="18"/>
                  </w:rPr>
                </w:rPrChange>
              </w:rPr>
              <w:pPrChange w:id="6211" w:author="Steve Barbeaux" w:date="2022-10-10T12:08:00Z">
                <w:pPr>
                  <w:spacing w:after="0"/>
                  <w:jc w:val="right"/>
                </w:pPr>
              </w:pPrChange>
            </w:pPr>
            <w:ins w:id="6212" w:author="Steve Barbeaux" w:date="2022-10-10T12:03:00Z">
              <w:r w:rsidRPr="005E242C">
                <w:rPr>
                  <w:sz w:val="20"/>
                  <w:rPrChange w:id="6213" w:author="Steve Barbeaux" w:date="2022-10-10T12:08:00Z">
                    <w:rPr/>
                  </w:rPrChange>
                </w:rPr>
                <w:t xml:space="preserve"> 71,891 </w:t>
              </w:r>
            </w:ins>
            <w:del w:id="6214" w:author="Steve Barbeaux" w:date="2022-10-10T12:00:00Z">
              <w:r w:rsidRPr="005E242C" w:rsidDel="00134598">
                <w:rPr>
                  <w:sz w:val="20"/>
                  <w:rPrChange w:id="6215" w:author="Steve Barbeaux" w:date="2022-10-10T12:08:00Z">
                    <w:rPr>
                      <w:sz w:val="18"/>
                      <w:szCs w:val="18"/>
                    </w:rPr>
                  </w:rPrChange>
                </w:rPr>
                <w:delText xml:space="preserve">77,209 </w:delText>
              </w:r>
            </w:del>
          </w:p>
        </w:tc>
      </w:tr>
      <w:tr w:rsidR="00134598" w:rsidRPr="00FA0F7A" w14:paraId="003D14B4" w14:textId="77777777" w:rsidTr="005E242C">
        <w:tblPrEx>
          <w:tblPrExChange w:id="6216" w:author="Steve Barbeaux" w:date="2022-10-10T12:08:00Z">
            <w:tblPrEx>
              <w:tblW w:w="4808" w:type="pct"/>
            </w:tblPrEx>
          </w:tblPrExChange>
        </w:tblPrEx>
        <w:trPr>
          <w:jc w:val="center"/>
          <w:trPrChange w:id="6217" w:author="Steve Barbeaux" w:date="2022-10-10T12:08:00Z">
            <w:trPr>
              <w:jc w:val="center"/>
            </w:trPr>
          </w:trPrChange>
        </w:trPr>
        <w:tc>
          <w:tcPr>
            <w:tcW w:w="352" w:type="pct"/>
            <w:tcBorders>
              <w:top w:val="nil"/>
              <w:left w:val="nil"/>
              <w:bottom w:val="nil"/>
              <w:right w:val="nil"/>
            </w:tcBorders>
            <w:shd w:val="clear" w:color="auto" w:fill="FFFFFF" w:themeFill="background1"/>
            <w:noWrap/>
            <w:vAlign w:val="bottom"/>
            <w:tcPrChange w:id="6218" w:author="Steve Barbeaux" w:date="2022-10-10T12:08:00Z">
              <w:tcPr>
                <w:tcW w:w="350" w:type="pct"/>
                <w:tcBorders>
                  <w:top w:val="nil"/>
                  <w:left w:val="nil"/>
                  <w:bottom w:val="nil"/>
                  <w:right w:val="nil"/>
                </w:tcBorders>
                <w:shd w:val="clear" w:color="auto" w:fill="FFFFFF" w:themeFill="background1"/>
                <w:noWrap/>
                <w:vAlign w:val="bottom"/>
              </w:tcPr>
            </w:tcPrChange>
          </w:tcPr>
          <w:p w14:paraId="29E8863F" w14:textId="77777777" w:rsidR="00134598" w:rsidRPr="005E242C" w:rsidRDefault="00134598" w:rsidP="005E242C">
            <w:pPr>
              <w:spacing w:after="0"/>
              <w:jc w:val="right"/>
              <w:rPr>
                <w:sz w:val="18"/>
                <w:szCs w:val="18"/>
                <w:rPrChange w:id="6219" w:author="Steve Barbeaux" w:date="2022-10-10T12:08:00Z">
                  <w:rPr>
                    <w:sz w:val="18"/>
                    <w:szCs w:val="18"/>
                  </w:rPr>
                </w:rPrChange>
              </w:rPr>
              <w:pPrChange w:id="6220" w:author="Steve Barbeaux" w:date="2022-10-10T12:08:00Z">
                <w:pPr>
                  <w:spacing w:after="0"/>
                  <w:jc w:val="right"/>
                </w:pPr>
              </w:pPrChange>
            </w:pPr>
            <w:r w:rsidRPr="005E242C">
              <w:rPr>
                <w:sz w:val="18"/>
                <w:szCs w:val="18"/>
                <w:rPrChange w:id="6221" w:author="Steve Barbeaux" w:date="2022-10-10T12:08:00Z">
                  <w:rPr>
                    <w:sz w:val="18"/>
                    <w:szCs w:val="18"/>
                  </w:rPr>
                </w:rPrChange>
              </w:rPr>
              <w:t>2002</w:t>
            </w:r>
          </w:p>
        </w:tc>
        <w:tc>
          <w:tcPr>
            <w:tcW w:w="550" w:type="pct"/>
            <w:tcBorders>
              <w:top w:val="nil"/>
              <w:left w:val="nil"/>
              <w:bottom w:val="nil"/>
              <w:right w:val="nil"/>
            </w:tcBorders>
            <w:shd w:val="clear" w:color="auto" w:fill="FFFFFF" w:themeFill="background1"/>
            <w:vAlign w:val="bottom"/>
            <w:tcPrChange w:id="6222" w:author="Steve Barbeaux" w:date="2022-10-10T12:08:00Z">
              <w:tcPr>
                <w:tcW w:w="650" w:type="pct"/>
                <w:gridSpan w:val="6"/>
                <w:tcBorders>
                  <w:top w:val="nil"/>
                  <w:left w:val="nil"/>
                  <w:bottom w:val="nil"/>
                  <w:right w:val="nil"/>
                </w:tcBorders>
                <w:shd w:val="clear" w:color="auto" w:fill="FFFFFF" w:themeFill="background1"/>
              </w:tcPr>
            </w:tcPrChange>
          </w:tcPr>
          <w:p w14:paraId="5872DA4E" w14:textId="4A386DC4" w:rsidR="00134598" w:rsidRPr="005E242C" w:rsidRDefault="00134598" w:rsidP="005E242C">
            <w:pPr>
              <w:spacing w:after="0"/>
              <w:jc w:val="right"/>
              <w:rPr>
                <w:color w:val="A6A6A6" w:themeColor="background1" w:themeShade="A6"/>
                <w:sz w:val="18"/>
                <w:szCs w:val="18"/>
                <w:rPrChange w:id="6223" w:author="Steve Barbeaux" w:date="2022-10-10T12:09:00Z">
                  <w:rPr>
                    <w:color w:val="A6A6A6" w:themeColor="background1" w:themeShade="A6"/>
                    <w:sz w:val="18"/>
                    <w:szCs w:val="18"/>
                  </w:rPr>
                </w:rPrChange>
              </w:rPr>
              <w:pPrChange w:id="6224" w:author="Steve Barbeaux" w:date="2022-10-10T12:08:00Z">
                <w:pPr>
                  <w:spacing w:after="0"/>
                  <w:jc w:val="center"/>
                </w:pPr>
              </w:pPrChange>
            </w:pPr>
            <w:ins w:id="6225" w:author="Steve Barbeaux" w:date="2022-10-10T11:57:00Z">
              <w:r w:rsidRPr="005E242C">
                <w:rPr>
                  <w:color w:val="A6A6A6" w:themeColor="background1" w:themeShade="A6"/>
                  <w:sz w:val="18"/>
                  <w:szCs w:val="18"/>
                  <w:rPrChange w:id="6226" w:author="Steve Barbeaux" w:date="2022-10-10T12:09:00Z">
                    <w:rPr>
                      <w:sz w:val="18"/>
                      <w:szCs w:val="18"/>
                    </w:rPr>
                  </w:rPrChange>
                </w:rPr>
                <w:t xml:space="preserve"> 188,025 </w:t>
              </w:r>
            </w:ins>
            <w:del w:id="6227" w:author="Steve Barbeaux" w:date="2022-10-10T11:57:00Z">
              <w:r w:rsidRPr="005E242C" w:rsidDel="00715DAC">
                <w:rPr>
                  <w:color w:val="A6A6A6" w:themeColor="background1" w:themeShade="A6"/>
                  <w:sz w:val="18"/>
                  <w:szCs w:val="18"/>
                  <w:rPrChange w:id="6228" w:author="Steve Barbeaux" w:date="2022-10-10T12:09:00Z">
                    <w:rPr>
                      <w:color w:val="A6A6A6" w:themeColor="background1" w:themeShade="A6"/>
                      <w:sz w:val="18"/>
                      <w:szCs w:val="18"/>
                    </w:rPr>
                  </w:rPrChange>
                </w:rPr>
                <w:delText xml:space="preserve">213,340 </w:delText>
              </w:r>
            </w:del>
          </w:p>
        </w:tc>
        <w:tc>
          <w:tcPr>
            <w:tcW w:w="598" w:type="pct"/>
            <w:gridSpan w:val="3"/>
            <w:tcBorders>
              <w:top w:val="nil"/>
              <w:left w:val="nil"/>
              <w:bottom w:val="nil"/>
              <w:right w:val="nil"/>
            </w:tcBorders>
            <w:shd w:val="clear" w:color="auto" w:fill="FFFFFF" w:themeFill="background1"/>
            <w:noWrap/>
            <w:vAlign w:val="bottom"/>
            <w:tcPrChange w:id="6229" w:author="Steve Barbeaux" w:date="2022-10-10T12:08:00Z">
              <w:tcPr>
                <w:tcW w:w="447" w:type="pct"/>
                <w:gridSpan w:val="4"/>
                <w:tcBorders>
                  <w:top w:val="nil"/>
                  <w:left w:val="nil"/>
                  <w:bottom w:val="nil"/>
                  <w:right w:val="nil"/>
                </w:tcBorders>
                <w:shd w:val="clear" w:color="auto" w:fill="FFFFFF" w:themeFill="background1"/>
                <w:noWrap/>
              </w:tcPr>
            </w:tcPrChange>
          </w:tcPr>
          <w:p w14:paraId="492DBDC0" w14:textId="7BCAC8FA" w:rsidR="00134598" w:rsidRPr="005E242C" w:rsidRDefault="00134598" w:rsidP="005E242C">
            <w:pPr>
              <w:spacing w:after="0"/>
              <w:jc w:val="right"/>
              <w:rPr>
                <w:sz w:val="20"/>
                <w:rPrChange w:id="6230" w:author="Steve Barbeaux" w:date="2022-10-10T12:08:00Z">
                  <w:rPr>
                    <w:sz w:val="18"/>
                    <w:szCs w:val="18"/>
                  </w:rPr>
                </w:rPrChange>
              </w:rPr>
              <w:pPrChange w:id="6231" w:author="Steve Barbeaux" w:date="2022-10-10T12:08:00Z">
                <w:pPr>
                  <w:spacing w:after="0"/>
                  <w:jc w:val="right"/>
                </w:pPr>
              </w:pPrChange>
            </w:pPr>
            <w:ins w:id="6232" w:author="Steve Barbeaux" w:date="2022-10-10T12:07:00Z">
              <w:r w:rsidRPr="005E242C">
                <w:rPr>
                  <w:sz w:val="20"/>
                  <w:rPrChange w:id="6233" w:author="Steve Barbeaux" w:date="2022-10-10T12:08:00Z">
                    <w:rPr/>
                  </w:rPrChange>
                </w:rPr>
                <w:t xml:space="preserve"> 159,379 </w:t>
              </w:r>
            </w:ins>
            <w:del w:id="6234" w:author="Steve Barbeaux" w:date="2022-10-10T11:58:00Z">
              <w:r w:rsidRPr="005E242C" w:rsidDel="00134598">
                <w:rPr>
                  <w:sz w:val="20"/>
                  <w:rPrChange w:id="6235" w:author="Steve Barbeaux" w:date="2022-10-10T12:08:00Z">
                    <w:rPr>
                      <w:sz w:val="18"/>
                      <w:szCs w:val="18"/>
                    </w:rPr>
                  </w:rPrChange>
                </w:rPr>
                <w:delText xml:space="preserve"> 188,025 </w:delText>
              </w:r>
            </w:del>
          </w:p>
        </w:tc>
        <w:tc>
          <w:tcPr>
            <w:tcW w:w="550" w:type="pct"/>
            <w:gridSpan w:val="2"/>
            <w:tcBorders>
              <w:top w:val="nil"/>
              <w:left w:val="nil"/>
              <w:bottom w:val="nil"/>
              <w:right w:val="nil"/>
            </w:tcBorders>
            <w:shd w:val="clear" w:color="auto" w:fill="FFFFFF" w:themeFill="background1"/>
            <w:noWrap/>
            <w:vAlign w:val="bottom"/>
            <w:tcPrChange w:id="6236" w:author="Steve Barbeaux" w:date="2022-10-10T12:08:00Z">
              <w:tcPr>
                <w:tcW w:w="453" w:type="pct"/>
                <w:gridSpan w:val="3"/>
                <w:tcBorders>
                  <w:top w:val="nil"/>
                  <w:left w:val="nil"/>
                  <w:bottom w:val="nil"/>
                  <w:right w:val="nil"/>
                </w:tcBorders>
                <w:shd w:val="clear" w:color="auto" w:fill="FFFFFF" w:themeFill="background1"/>
                <w:noWrap/>
              </w:tcPr>
            </w:tcPrChange>
          </w:tcPr>
          <w:p w14:paraId="7AD5394D" w14:textId="2D8D2937" w:rsidR="00134598" w:rsidRPr="005E242C" w:rsidRDefault="00134598" w:rsidP="005E242C">
            <w:pPr>
              <w:spacing w:after="0"/>
              <w:jc w:val="right"/>
              <w:rPr>
                <w:sz w:val="20"/>
                <w:rPrChange w:id="6237" w:author="Steve Barbeaux" w:date="2022-10-10T12:08:00Z">
                  <w:rPr>
                    <w:sz w:val="18"/>
                    <w:szCs w:val="18"/>
                  </w:rPr>
                </w:rPrChange>
              </w:rPr>
              <w:pPrChange w:id="6238" w:author="Steve Barbeaux" w:date="2022-10-10T12:08:00Z">
                <w:pPr>
                  <w:spacing w:after="0"/>
                  <w:jc w:val="right"/>
                </w:pPr>
              </w:pPrChange>
            </w:pPr>
            <w:ins w:id="6239" w:author="Steve Barbeaux" w:date="2022-10-10T12:07:00Z">
              <w:r w:rsidRPr="005E242C">
                <w:rPr>
                  <w:sz w:val="20"/>
                  <w:rPrChange w:id="6240" w:author="Steve Barbeaux" w:date="2022-10-10T12:08:00Z">
                    <w:rPr/>
                  </w:rPrChange>
                </w:rPr>
                <w:t xml:space="preserve"> 130,264 </w:t>
              </w:r>
            </w:ins>
            <w:del w:id="6241" w:author="Steve Barbeaux" w:date="2022-10-10T11:58:00Z">
              <w:r w:rsidRPr="005E242C" w:rsidDel="00134598">
                <w:rPr>
                  <w:sz w:val="20"/>
                  <w:rPrChange w:id="6242" w:author="Steve Barbeaux" w:date="2022-10-10T12:08:00Z">
                    <w:rPr>
                      <w:sz w:val="18"/>
                      <w:szCs w:val="18"/>
                    </w:rPr>
                  </w:rPrChange>
                </w:rPr>
                <w:delText xml:space="preserve">153,814 </w:delText>
              </w:r>
            </w:del>
          </w:p>
        </w:tc>
        <w:tc>
          <w:tcPr>
            <w:tcW w:w="601" w:type="pct"/>
            <w:tcBorders>
              <w:top w:val="nil"/>
              <w:left w:val="nil"/>
              <w:bottom w:val="nil"/>
              <w:right w:val="nil"/>
            </w:tcBorders>
            <w:shd w:val="clear" w:color="auto" w:fill="FFFFFF" w:themeFill="background1"/>
            <w:noWrap/>
            <w:vAlign w:val="bottom"/>
            <w:tcPrChange w:id="6243" w:author="Steve Barbeaux" w:date="2022-10-10T12:08:00Z">
              <w:tcPr>
                <w:tcW w:w="552" w:type="pct"/>
                <w:gridSpan w:val="5"/>
                <w:tcBorders>
                  <w:top w:val="nil"/>
                  <w:left w:val="nil"/>
                  <w:bottom w:val="nil"/>
                  <w:right w:val="nil"/>
                </w:tcBorders>
                <w:shd w:val="clear" w:color="auto" w:fill="FFFFFF" w:themeFill="background1"/>
                <w:noWrap/>
              </w:tcPr>
            </w:tcPrChange>
          </w:tcPr>
          <w:p w14:paraId="610434E8" w14:textId="1B72E957" w:rsidR="00134598" w:rsidRPr="005E242C" w:rsidRDefault="00134598" w:rsidP="005E242C">
            <w:pPr>
              <w:spacing w:after="0"/>
              <w:jc w:val="right"/>
              <w:rPr>
                <w:sz w:val="20"/>
                <w:rPrChange w:id="6244" w:author="Steve Barbeaux" w:date="2022-10-10T12:08:00Z">
                  <w:rPr>
                    <w:sz w:val="18"/>
                    <w:szCs w:val="18"/>
                  </w:rPr>
                </w:rPrChange>
              </w:rPr>
              <w:pPrChange w:id="6245" w:author="Steve Barbeaux" w:date="2022-10-10T12:08:00Z">
                <w:pPr>
                  <w:spacing w:after="0"/>
                  <w:jc w:val="right"/>
                </w:pPr>
              </w:pPrChange>
            </w:pPr>
            <w:ins w:id="6246" w:author="Steve Barbeaux" w:date="2022-10-10T12:07:00Z">
              <w:r w:rsidRPr="005E242C">
                <w:rPr>
                  <w:sz w:val="20"/>
                  <w:rPrChange w:id="6247" w:author="Steve Barbeaux" w:date="2022-10-10T12:08:00Z">
                    <w:rPr/>
                  </w:rPrChange>
                </w:rPr>
                <w:t xml:space="preserve"> 195,001 </w:t>
              </w:r>
            </w:ins>
            <w:del w:id="6248" w:author="Steve Barbeaux" w:date="2022-10-10T11:58:00Z">
              <w:r w:rsidRPr="005E242C" w:rsidDel="00134598">
                <w:rPr>
                  <w:sz w:val="20"/>
                  <w:rPrChange w:id="6249" w:author="Steve Barbeaux" w:date="2022-10-10T12:08:00Z">
                    <w:rPr>
                      <w:sz w:val="18"/>
                      <w:szCs w:val="18"/>
                    </w:rPr>
                  </w:rPrChange>
                </w:rPr>
                <w:delText xml:space="preserve"> 229,845 </w:delText>
              </w:r>
            </w:del>
          </w:p>
        </w:tc>
        <w:tc>
          <w:tcPr>
            <w:tcW w:w="153" w:type="pct"/>
            <w:tcBorders>
              <w:top w:val="nil"/>
              <w:left w:val="nil"/>
              <w:bottom w:val="nil"/>
              <w:right w:val="nil"/>
            </w:tcBorders>
            <w:shd w:val="clear" w:color="auto" w:fill="F2F2F2" w:themeFill="background1" w:themeFillShade="F2"/>
            <w:noWrap/>
            <w:vAlign w:val="bottom"/>
            <w:tcPrChange w:id="6250" w:author="Steve Barbeaux" w:date="2022-10-10T12:08:00Z">
              <w:tcPr>
                <w:tcW w:w="351" w:type="pct"/>
                <w:gridSpan w:val="5"/>
                <w:tcBorders>
                  <w:top w:val="nil"/>
                  <w:left w:val="nil"/>
                  <w:bottom w:val="nil"/>
                  <w:right w:val="nil"/>
                </w:tcBorders>
                <w:shd w:val="clear" w:color="auto" w:fill="F2F2F2" w:themeFill="background1" w:themeFillShade="F2"/>
                <w:noWrap/>
                <w:vAlign w:val="bottom"/>
              </w:tcPr>
            </w:tcPrChange>
          </w:tcPr>
          <w:p w14:paraId="796EA4E2" w14:textId="77777777" w:rsidR="00134598" w:rsidRPr="005E242C" w:rsidRDefault="00134598" w:rsidP="005E242C">
            <w:pPr>
              <w:spacing w:after="0"/>
              <w:jc w:val="right"/>
              <w:rPr>
                <w:sz w:val="18"/>
                <w:szCs w:val="18"/>
                <w:rPrChange w:id="6251" w:author="Steve Barbeaux" w:date="2022-10-10T12:08:00Z">
                  <w:rPr>
                    <w:sz w:val="18"/>
                    <w:szCs w:val="18"/>
                  </w:rPr>
                </w:rPrChange>
              </w:rPr>
              <w:pPrChange w:id="6252"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6253" w:author="Steve Barbeaux" w:date="2022-10-10T12:08:00Z">
              <w:tcPr>
                <w:tcW w:w="450" w:type="pct"/>
                <w:gridSpan w:val="3"/>
                <w:tcBorders>
                  <w:top w:val="nil"/>
                  <w:left w:val="nil"/>
                  <w:bottom w:val="nil"/>
                  <w:right w:val="nil"/>
                </w:tcBorders>
                <w:shd w:val="clear" w:color="auto" w:fill="FFFFFF" w:themeFill="background1"/>
              </w:tcPr>
            </w:tcPrChange>
          </w:tcPr>
          <w:p w14:paraId="24B874EE" w14:textId="3B4A20DB" w:rsidR="00134598" w:rsidRPr="005E242C" w:rsidRDefault="00134598" w:rsidP="005E242C">
            <w:pPr>
              <w:spacing w:after="0"/>
              <w:jc w:val="right"/>
              <w:rPr>
                <w:color w:val="A6A6A6" w:themeColor="background1" w:themeShade="A6"/>
                <w:sz w:val="18"/>
                <w:szCs w:val="18"/>
                <w:rPrChange w:id="6254" w:author="Steve Barbeaux" w:date="2022-10-10T12:09:00Z">
                  <w:rPr>
                    <w:color w:val="A6A6A6" w:themeColor="background1" w:themeShade="A6"/>
                    <w:sz w:val="18"/>
                    <w:szCs w:val="18"/>
                  </w:rPr>
                </w:rPrChange>
              </w:rPr>
              <w:pPrChange w:id="6255" w:author="Steve Barbeaux" w:date="2022-10-10T12:08:00Z">
                <w:pPr>
                  <w:spacing w:after="0"/>
                  <w:jc w:val="right"/>
                </w:pPr>
              </w:pPrChange>
            </w:pPr>
            <w:ins w:id="6256" w:author="Steve Barbeaux" w:date="2022-10-10T12:00:00Z">
              <w:r w:rsidRPr="005E242C">
                <w:rPr>
                  <w:color w:val="A6A6A6" w:themeColor="background1" w:themeShade="A6"/>
                  <w:sz w:val="18"/>
                  <w:szCs w:val="18"/>
                  <w:rPrChange w:id="6257" w:author="Steve Barbeaux" w:date="2022-10-10T12:09:00Z">
                    <w:rPr>
                      <w:sz w:val="18"/>
                      <w:szCs w:val="18"/>
                    </w:rPr>
                  </w:rPrChange>
                </w:rPr>
                <w:t xml:space="preserve">61,247 </w:t>
              </w:r>
            </w:ins>
            <w:del w:id="6258" w:author="Steve Barbeaux" w:date="2022-10-10T12:00:00Z">
              <w:r w:rsidRPr="005E242C" w:rsidDel="00632043">
                <w:rPr>
                  <w:color w:val="A6A6A6" w:themeColor="background1" w:themeShade="A6"/>
                  <w:sz w:val="18"/>
                  <w:szCs w:val="18"/>
                  <w:rPrChange w:id="6259" w:author="Steve Barbeaux" w:date="2022-10-10T12:09:00Z">
                    <w:rPr>
                      <w:color w:val="A6A6A6" w:themeColor="background1" w:themeShade="A6"/>
                      <w:sz w:val="18"/>
                      <w:szCs w:val="18"/>
                    </w:rPr>
                  </w:rPrChange>
                </w:rPr>
                <w:delText xml:space="preserve"> 71,141 </w:delText>
              </w:r>
            </w:del>
          </w:p>
        </w:tc>
        <w:tc>
          <w:tcPr>
            <w:tcW w:w="549" w:type="pct"/>
            <w:tcBorders>
              <w:top w:val="nil"/>
              <w:left w:val="nil"/>
              <w:bottom w:val="nil"/>
              <w:right w:val="nil"/>
            </w:tcBorders>
            <w:shd w:val="clear" w:color="auto" w:fill="FFFFFF" w:themeFill="background1"/>
            <w:noWrap/>
            <w:vAlign w:val="bottom"/>
            <w:tcPrChange w:id="6260" w:author="Steve Barbeaux" w:date="2022-10-10T12:08:00Z">
              <w:tcPr>
                <w:tcW w:w="549" w:type="pct"/>
                <w:gridSpan w:val="3"/>
                <w:tcBorders>
                  <w:top w:val="nil"/>
                  <w:left w:val="nil"/>
                  <w:bottom w:val="nil"/>
                  <w:right w:val="nil"/>
                </w:tcBorders>
                <w:shd w:val="clear" w:color="auto" w:fill="FFFFFF" w:themeFill="background1"/>
                <w:noWrap/>
              </w:tcPr>
            </w:tcPrChange>
          </w:tcPr>
          <w:p w14:paraId="536A87A1" w14:textId="33CA3BCE" w:rsidR="00134598" w:rsidRPr="005E242C" w:rsidRDefault="00134598" w:rsidP="005E242C">
            <w:pPr>
              <w:spacing w:after="0"/>
              <w:jc w:val="right"/>
              <w:rPr>
                <w:sz w:val="20"/>
                <w:rPrChange w:id="6261" w:author="Steve Barbeaux" w:date="2022-10-10T12:08:00Z">
                  <w:rPr>
                    <w:sz w:val="18"/>
                    <w:szCs w:val="18"/>
                  </w:rPr>
                </w:rPrChange>
              </w:rPr>
              <w:pPrChange w:id="6262" w:author="Steve Barbeaux" w:date="2022-10-10T12:08:00Z">
                <w:pPr>
                  <w:spacing w:after="0"/>
                  <w:jc w:val="right"/>
                </w:pPr>
              </w:pPrChange>
            </w:pPr>
            <w:ins w:id="6263" w:author="Steve Barbeaux" w:date="2022-10-10T12:03:00Z">
              <w:r w:rsidRPr="005E242C">
                <w:rPr>
                  <w:sz w:val="20"/>
                  <w:rPrChange w:id="6264" w:author="Steve Barbeaux" w:date="2022-10-10T12:08:00Z">
                    <w:rPr/>
                  </w:rPrChange>
                </w:rPr>
                <w:t xml:space="preserve">57,076 </w:t>
              </w:r>
            </w:ins>
            <w:del w:id="6265" w:author="Steve Barbeaux" w:date="2022-10-10T12:00:00Z">
              <w:r w:rsidRPr="005E242C" w:rsidDel="00134598">
                <w:rPr>
                  <w:sz w:val="20"/>
                  <w:rPrChange w:id="6266" w:author="Steve Barbeaux" w:date="2022-10-10T12:08:00Z">
                    <w:rPr>
                      <w:sz w:val="18"/>
                      <w:szCs w:val="18"/>
                    </w:rPr>
                  </w:rPrChange>
                </w:rPr>
                <w:delText xml:space="preserve">61,247 </w:delText>
              </w:r>
            </w:del>
          </w:p>
        </w:tc>
        <w:tc>
          <w:tcPr>
            <w:tcW w:w="648" w:type="pct"/>
            <w:tcBorders>
              <w:top w:val="nil"/>
              <w:left w:val="nil"/>
              <w:bottom w:val="nil"/>
              <w:right w:val="nil"/>
            </w:tcBorders>
            <w:shd w:val="clear" w:color="auto" w:fill="FFFFFF" w:themeFill="background1"/>
            <w:vAlign w:val="bottom"/>
            <w:tcPrChange w:id="6267" w:author="Steve Barbeaux" w:date="2022-10-10T12:08:00Z">
              <w:tcPr>
                <w:tcW w:w="648" w:type="pct"/>
                <w:gridSpan w:val="3"/>
                <w:tcBorders>
                  <w:top w:val="nil"/>
                  <w:left w:val="nil"/>
                  <w:bottom w:val="nil"/>
                  <w:right w:val="nil"/>
                </w:tcBorders>
                <w:shd w:val="clear" w:color="auto" w:fill="FFFFFF" w:themeFill="background1"/>
              </w:tcPr>
            </w:tcPrChange>
          </w:tcPr>
          <w:p w14:paraId="38E21C08" w14:textId="1F15DA3F" w:rsidR="00134598" w:rsidRPr="005E242C" w:rsidRDefault="00134598" w:rsidP="005E242C">
            <w:pPr>
              <w:spacing w:after="0"/>
              <w:jc w:val="right"/>
              <w:rPr>
                <w:sz w:val="20"/>
                <w:rPrChange w:id="6268" w:author="Steve Barbeaux" w:date="2022-10-10T12:08:00Z">
                  <w:rPr>
                    <w:sz w:val="18"/>
                    <w:szCs w:val="18"/>
                  </w:rPr>
                </w:rPrChange>
              </w:rPr>
              <w:pPrChange w:id="6269" w:author="Steve Barbeaux" w:date="2022-10-10T12:08:00Z">
                <w:pPr>
                  <w:spacing w:after="0"/>
                  <w:jc w:val="right"/>
                </w:pPr>
              </w:pPrChange>
            </w:pPr>
            <w:ins w:id="6270" w:author="Steve Barbeaux" w:date="2022-10-10T12:03:00Z">
              <w:r w:rsidRPr="005E242C">
                <w:rPr>
                  <w:sz w:val="20"/>
                  <w:rPrChange w:id="6271" w:author="Steve Barbeaux" w:date="2022-10-10T12:08:00Z">
                    <w:rPr/>
                  </w:rPrChange>
                </w:rPr>
                <w:t xml:space="preserve"> 46,903 </w:t>
              </w:r>
            </w:ins>
            <w:del w:id="6272" w:author="Steve Barbeaux" w:date="2022-10-10T12:00:00Z">
              <w:r w:rsidRPr="005E242C" w:rsidDel="00134598">
                <w:rPr>
                  <w:sz w:val="20"/>
                  <w:rPrChange w:id="6273" w:author="Steve Barbeaux" w:date="2022-10-10T12:08:00Z">
                    <w:rPr>
                      <w:sz w:val="18"/>
                      <w:szCs w:val="18"/>
                    </w:rPr>
                  </w:rPrChange>
                </w:rPr>
                <w:delText xml:space="preserve">50,423 </w:delText>
              </w:r>
            </w:del>
          </w:p>
        </w:tc>
        <w:tc>
          <w:tcPr>
            <w:tcW w:w="549" w:type="pct"/>
            <w:tcBorders>
              <w:top w:val="nil"/>
              <w:left w:val="nil"/>
              <w:bottom w:val="nil"/>
              <w:right w:val="nil"/>
            </w:tcBorders>
            <w:shd w:val="clear" w:color="auto" w:fill="FFFFFF" w:themeFill="background1"/>
            <w:vAlign w:val="bottom"/>
            <w:tcPrChange w:id="6274" w:author="Steve Barbeaux" w:date="2022-10-10T12:08:00Z">
              <w:tcPr>
                <w:tcW w:w="550" w:type="pct"/>
                <w:gridSpan w:val="4"/>
                <w:tcBorders>
                  <w:top w:val="nil"/>
                  <w:left w:val="nil"/>
                  <w:bottom w:val="nil"/>
                  <w:right w:val="nil"/>
                </w:tcBorders>
                <w:shd w:val="clear" w:color="auto" w:fill="FFFFFF" w:themeFill="background1"/>
              </w:tcPr>
            </w:tcPrChange>
          </w:tcPr>
          <w:p w14:paraId="555A3200" w14:textId="24626919" w:rsidR="00134598" w:rsidRPr="005E242C" w:rsidRDefault="00134598" w:rsidP="005E242C">
            <w:pPr>
              <w:spacing w:after="0"/>
              <w:jc w:val="right"/>
              <w:rPr>
                <w:sz w:val="20"/>
                <w:rPrChange w:id="6275" w:author="Steve Barbeaux" w:date="2022-10-10T12:08:00Z">
                  <w:rPr>
                    <w:sz w:val="18"/>
                    <w:szCs w:val="18"/>
                  </w:rPr>
                </w:rPrChange>
              </w:rPr>
              <w:pPrChange w:id="6276" w:author="Steve Barbeaux" w:date="2022-10-10T12:08:00Z">
                <w:pPr>
                  <w:spacing w:after="0"/>
                  <w:jc w:val="right"/>
                </w:pPr>
              </w:pPrChange>
            </w:pPr>
            <w:ins w:id="6277" w:author="Steve Barbeaux" w:date="2022-10-10T12:03:00Z">
              <w:r w:rsidRPr="005E242C">
                <w:rPr>
                  <w:sz w:val="20"/>
                  <w:rPrChange w:id="6278" w:author="Steve Barbeaux" w:date="2022-10-10T12:08:00Z">
                    <w:rPr/>
                  </w:rPrChange>
                </w:rPr>
                <w:t xml:space="preserve"> 69,454 </w:t>
              </w:r>
            </w:ins>
            <w:del w:id="6279" w:author="Steve Barbeaux" w:date="2022-10-10T12:00:00Z">
              <w:r w:rsidRPr="005E242C" w:rsidDel="00134598">
                <w:rPr>
                  <w:sz w:val="20"/>
                  <w:rPrChange w:id="6280" w:author="Steve Barbeaux" w:date="2022-10-10T12:08:00Z">
                    <w:rPr>
                      <w:sz w:val="18"/>
                      <w:szCs w:val="18"/>
                    </w:rPr>
                  </w:rPrChange>
                </w:rPr>
                <w:delText xml:space="preserve">74,394 </w:delText>
              </w:r>
            </w:del>
          </w:p>
        </w:tc>
      </w:tr>
      <w:tr w:rsidR="00134598" w:rsidRPr="00FA0F7A" w14:paraId="630D7A83" w14:textId="77777777" w:rsidTr="005E242C">
        <w:tblPrEx>
          <w:tblPrExChange w:id="6281" w:author="Steve Barbeaux" w:date="2022-10-10T12:08:00Z">
            <w:tblPrEx>
              <w:tblW w:w="4808" w:type="pct"/>
            </w:tblPrEx>
          </w:tblPrExChange>
        </w:tblPrEx>
        <w:trPr>
          <w:jc w:val="center"/>
          <w:trPrChange w:id="6282" w:author="Steve Barbeaux" w:date="2022-10-10T12:08:00Z">
            <w:trPr>
              <w:jc w:val="center"/>
            </w:trPr>
          </w:trPrChange>
        </w:trPr>
        <w:tc>
          <w:tcPr>
            <w:tcW w:w="352" w:type="pct"/>
            <w:tcBorders>
              <w:top w:val="nil"/>
              <w:left w:val="nil"/>
              <w:bottom w:val="nil"/>
              <w:right w:val="nil"/>
            </w:tcBorders>
            <w:shd w:val="clear" w:color="auto" w:fill="FFFFFF" w:themeFill="background1"/>
            <w:noWrap/>
            <w:vAlign w:val="bottom"/>
            <w:tcPrChange w:id="6283" w:author="Steve Barbeaux" w:date="2022-10-10T12:08:00Z">
              <w:tcPr>
                <w:tcW w:w="350" w:type="pct"/>
                <w:tcBorders>
                  <w:top w:val="nil"/>
                  <w:left w:val="nil"/>
                  <w:bottom w:val="nil"/>
                  <w:right w:val="nil"/>
                </w:tcBorders>
                <w:shd w:val="clear" w:color="auto" w:fill="FFFFFF" w:themeFill="background1"/>
                <w:noWrap/>
                <w:vAlign w:val="bottom"/>
              </w:tcPr>
            </w:tcPrChange>
          </w:tcPr>
          <w:p w14:paraId="424FE3AE" w14:textId="77777777" w:rsidR="00134598" w:rsidRPr="005E242C" w:rsidRDefault="00134598" w:rsidP="005E242C">
            <w:pPr>
              <w:spacing w:after="0"/>
              <w:jc w:val="right"/>
              <w:rPr>
                <w:sz w:val="18"/>
                <w:szCs w:val="18"/>
                <w:rPrChange w:id="6284" w:author="Steve Barbeaux" w:date="2022-10-10T12:08:00Z">
                  <w:rPr>
                    <w:sz w:val="18"/>
                    <w:szCs w:val="18"/>
                  </w:rPr>
                </w:rPrChange>
              </w:rPr>
              <w:pPrChange w:id="6285" w:author="Steve Barbeaux" w:date="2022-10-10T12:08:00Z">
                <w:pPr>
                  <w:spacing w:after="0"/>
                  <w:jc w:val="right"/>
                </w:pPr>
              </w:pPrChange>
            </w:pPr>
            <w:r w:rsidRPr="005E242C">
              <w:rPr>
                <w:sz w:val="18"/>
                <w:szCs w:val="18"/>
                <w:rPrChange w:id="6286" w:author="Steve Barbeaux" w:date="2022-10-10T12:08:00Z">
                  <w:rPr>
                    <w:sz w:val="18"/>
                    <w:szCs w:val="18"/>
                  </w:rPr>
                </w:rPrChange>
              </w:rPr>
              <w:t>2003</w:t>
            </w:r>
          </w:p>
        </w:tc>
        <w:tc>
          <w:tcPr>
            <w:tcW w:w="550" w:type="pct"/>
            <w:tcBorders>
              <w:top w:val="nil"/>
              <w:left w:val="nil"/>
              <w:bottom w:val="nil"/>
              <w:right w:val="nil"/>
            </w:tcBorders>
            <w:shd w:val="clear" w:color="auto" w:fill="FFFFFF" w:themeFill="background1"/>
            <w:vAlign w:val="bottom"/>
            <w:tcPrChange w:id="6287" w:author="Steve Barbeaux" w:date="2022-10-10T12:08:00Z">
              <w:tcPr>
                <w:tcW w:w="650" w:type="pct"/>
                <w:gridSpan w:val="6"/>
                <w:tcBorders>
                  <w:top w:val="nil"/>
                  <w:left w:val="nil"/>
                  <w:bottom w:val="nil"/>
                  <w:right w:val="nil"/>
                </w:tcBorders>
                <w:shd w:val="clear" w:color="auto" w:fill="FFFFFF" w:themeFill="background1"/>
              </w:tcPr>
            </w:tcPrChange>
          </w:tcPr>
          <w:p w14:paraId="0DDE5D16" w14:textId="019E8AC8" w:rsidR="00134598" w:rsidRPr="005E242C" w:rsidRDefault="00134598" w:rsidP="005E242C">
            <w:pPr>
              <w:spacing w:after="0"/>
              <w:jc w:val="right"/>
              <w:rPr>
                <w:color w:val="A6A6A6" w:themeColor="background1" w:themeShade="A6"/>
                <w:sz w:val="18"/>
                <w:szCs w:val="18"/>
                <w:rPrChange w:id="6288" w:author="Steve Barbeaux" w:date="2022-10-10T12:09:00Z">
                  <w:rPr>
                    <w:color w:val="A6A6A6" w:themeColor="background1" w:themeShade="A6"/>
                    <w:sz w:val="18"/>
                    <w:szCs w:val="18"/>
                  </w:rPr>
                </w:rPrChange>
              </w:rPr>
              <w:pPrChange w:id="6289" w:author="Steve Barbeaux" w:date="2022-10-10T12:08:00Z">
                <w:pPr>
                  <w:spacing w:after="0"/>
                  <w:jc w:val="center"/>
                </w:pPr>
              </w:pPrChange>
            </w:pPr>
            <w:ins w:id="6290" w:author="Steve Barbeaux" w:date="2022-10-10T11:57:00Z">
              <w:r w:rsidRPr="005E242C">
                <w:rPr>
                  <w:color w:val="A6A6A6" w:themeColor="background1" w:themeShade="A6"/>
                  <w:sz w:val="18"/>
                  <w:szCs w:val="18"/>
                  <w:rPrChange w:id="6291" w:author="Steve Barbeaux" w:date="2022-10-10T12:09:00Z">
                    <w:rPr>
                      <w:sz w:val="18"/>
                      <w:szCs w:val="18"/>
                    </w:rPr>
                  </w:rPrChange>
                </w:rPr>
                <w:t xml:space="preserve"> 193,229 </w:t>
              </w:r>
            </w:ins>
            <w:del w:id="6292" w:author="Steve Barbeaux" w:date="2022-10-10T11:57:00Z">
              <w:r w:rsidRPr="005E242C" w:rsidDel="00715DAC">
                <w:rPr>
                  <w:color w:val="A6A6A6" w:themeColor="background1" w:themeShade="A6"/>
                  <w:sz w:val="18"/>
                  <w:szCs w:val="18"/>
                  <w:rPrChange w:id="6293" w:author="Steve Barbeaux" w:date="2022-10-10T12:09:00Z">
                    <w:rPr>
                      <w:color w:val="A6A6A6" w:themeColor="background1" w:themeShade="A6"/>
                      <w:sz w:val="18"/>
                      <w:szCs w:val="18"/>
                    </w:rPr>
                  </w:rPrChange>
                </w:rPr>
                <w:delText xml:space="preserve">220,373 </w:delText>
              </w:r>
            </w:del>
          </w:p>
        </w:tc>
        <w:tc>
          <w:tcPr>
            <w:tcW w:w="598" w:type="pct"/>
            <w:gridSpan w:val="3"/>
            <w:tcBorders>
              <w:top w:val="nil"/>
              <w:left w:val="nil"/>
              <w:bottom w:val="nil"/>
              <w:right w:val="nil"/>
            </w:tcBorders>
            <w:shd w:val="clear" w:color="auto" w:fill="FFFFFF" w:themeFill="background1"/>
            <w:noWrap/>
            <w:vAlign w:val="bottom"/>
            <w:tcPrChange w:id="6294" w:author="Steve Barbeaux" w:date="2022-10-10T12:08:00Z">
              <w:tcPr>
                <w:tcW w:w="447" w:type="pct"/>
                <w:gridSpan w:val="4"/>
                <w:tcBorders>
                  <w:top w:val="nil"/>
                  <w:left w:val="nil"/>
                  <w:bottom w:val="nil"/>
                  <w:right w:val="nil"/>
                </w:tcBorders>
                <w:shd w:val="clear" w:color="auto" w:fill="FFFFFF" w:themeFill="background1"/>
                <w:noWrap/>
              </w:tcPr>
            </w:tcPrChange>
          </w:tcPr>
          <w:p w14:paraId="26A5D2CF" w14:textId="226E7796" w:rsidR="00134598" w:rsidRPr="005E242C" w:rsidRDefault="00134598" w:rsidP="005E242C">
            <w:pPr>
              <w:spacing w:after="0"/>
              <w:jc w:val="right"/>
              <w:rPr>
                <w:sz w:val="20"/>
                <w:rPrChange w:id="6295" w:author="Steve Barbeaux" w:date="2022-10-10T12:08:00Z">
                  <w:rPr>
                    <w:sz w:val="18"/>
                    <w:szCs w:val="18"/>
                  </w:rPr>
                </w:rPrChange>
              </w:rPr>
              <w:pPrChange w:id="6296" w:author="Steve Barbeaux" w:date="2022-10-10T12:08:00Z">
                <w:pPr>
                  <w:spacing w:after="0"/>
                  <w:jc w:val="right"/>
                </w:pPr>
              </w:pPrChange>
            </w:pPr>
            <w:ins w:id="6297" w:author="Steve Barbeaux" w:date="2022-10-10T12:07:00Z">
              <w:r w:rsidRPr="005E242C">
                <w:rPr>
                  <w:sz w:val="20"/>
                  <w:rPrChange w:id="6298" w:author="Steve Barbeaux" w:date="2022-10-10T12:08:00Z">
                    <w:rPr/>
                  </w:rPrChange>
                </w:rPr>
                <w:t xml:space="preserve"> 175,731 </w:t>
              </w:r>
            </w:ins>
            <w:del w:id="6299" w:author="Steve Barbeaux" w:date="2022-10-10T11:58:00Z">
              <w:r w:rsidRPr="005E242C" w:rsidDel="00134598">
                <w:rPr>
                  <w:sz w:val="20"/>
                  <w:rPrChange w:id="6300" w:author="Steve Barbeaux" w:date="2022-10-10T12:08:00Z">
                    <w:rPr>
                      <w:sz w:val="18"/>
                      <w:szCs w:val="18"/>
                    </w:rPr>
                  </w:rPrChange>
                </w:rPr>
                <w:delText xml:space="preserve"> 193,229 </w:delText>
              </w:r>
            </w:del>
          </w:p>
        </w:tc>
        <w:tc>
          <w:tcPr>
            <w:tcW w:w="550" w:type="pct"/>
            <w:gridSpan w:val="2"/>
            <w:tcBorders>
              <w:top w:val="nil"/>
              <w:left w:val="nil"/>
              <w:bottom w:val="nil"/>
              <w:right w:val="nil"/>
            </w:tcBorders>
            <w:shd w:val="clear" w:color="auto" w:fill="FFFFFF" w:themeFill="background1"/>
            <w:noWrap/>
            <w:vAlign w:val="bottom"/>
            <w:tcPrChange w:id="6301" w:author="Steve Barbeaux" w:date="2022-10-10T12:08:00Z">
              <w:tcPr>
                <w:tcW w:w="453" w:type="pct"/>
                <w:gridSpan w:val="3"/>
                <w:tcBorders>
                  <w:top w:val="nil"/>
                  <w:left w:val="nil"/>
                  <w:bottom w:val="nil"/>
                  <w:right w:val="nil"/>
                </w:tcBorders>
                <w:shd w:val="clear" w:color="auto" w:fill="FFFFFF" w:themeFill="background1"/>
                <w:noWrap/>
              </w:tcPr>
            </w:tcPrChange>
          </w:tcPr>
          <w:p w14:paraId="4295236B" w14:textId="02EE8C30" w:rsidR="00134598" w:rsidRPr="005E242C" w:rsidRDefault="00134598" w:rsidP="005E242C">
            <w:pPr>
              <w:spacing w:after="0"/>
              <w:jc w:val="right"/>
              <w:rPr>
                <w:sz w:val="20"/>
                <w:rPrChange w:id="6302" w:author="Steve Barbeaux" w:date="2022-10-10T12:08:00Z">
                  <w:rPr>
                    <w:sz w:val="18"/>
                    <w:szCs w:val="18"/>
                  </w:rPr>
                </w:rPrChange>
              </w:rPr>
              <w:pPrChange w:id="6303" w:author="Steve Barbeaux" w:date="2022-10-10T12:08:00Z">
                <w:pPr>
                  <w:spacing w:after="0"/>
                  <w:jc w:val="right"/>
                </w:pPr>
              </w:pPrChange>
            </w:pPr>
            <w:ins w:id="6304" w:author="Steve Barbeaux" w:date="2022-10-10T12:07:00Z">
              <w:r w:rsidRPr="005E242C">
                <w:rPr>
                  <w:sz w:val="20"/>
                  <w:rPrChange w:id="6305" w:author="Steve Barbeaux" w:date="2022-10-10T12:08:00Z">
                    <w:rPr/>
                  </w:rPrChange>
                </w:rPr>
                <w:t xml:space="preserve"> 143,980 </w:t>
              </w:r>
            </w:ins>
            <w:del w:id="6306" w:author="Steve Barbeaux" w:date="2022-10-10T11:58:00Z">
              <w:r w:rsidRPr="005E242C" w:rsidDel="00134598">
                <w:rPr>
                  <w:sz w:val="20"/>
                  <w:rPrChange w:id="6307" w:author="Steve Barbeaux" w:date="2022-10-10T12:08:00Z">
                    <w:rPr>
                      <w:sz w:val="18"/>
                      <w:szCs w:val="18"/>
                    </w:rPr>
                  </w:rPrChange>
                </w:rPr>
                <w:delText xml:space="preserve">158,447 </w:delText>
              </w:r>
            </w:del>
          </w:p>
        </w:tc>
        <w:tc>
          <w:tcPr>
            <w:tcW w:w="601" w:type="pct"/>
            <w:tcBorders>
              <w:top w:val="nil"/>
              <w:left w:val="nil"/>
              <w:bottom w:val="nil"/>
              <w:right w:val="nil"/>
            </w:tcBorders>
            <w:shd w:val="clear" w:color="auto" w:fill="FFFFFF" w:themeFill="background1"/>
            <w:noWrap/>
            <w:vAlign w:val="bottom"/>
            <w:tcPrChange w:id="6308" w:author="Steve Barbeaux" w:date="2022-10-10T12:08:00Z">
              <w:tcPr>
                <w:tcW w:w="552" w:type="pct"/>
                <w:gridSpan w:val="5"/>
                <w:tcBorders>
                  <w:top w:val="nil"/>
                  <w:left w:val="nil"/>
                  <w:bottom w:val="nil"/>
                  <w:right w:val="nil"/>
                </w:tcBorders>
                <w:shd w:val="clear" w:color="auto" w:fill="FFFFFF" w:themeFill="background1"/>
                <w:noWrap/>
              </w:tcPr>
            </w:tcPrChange>
          </w:tcPr>
          <w:p w14:paraId="6E7CA000" w14:textId="1484C6FC" w:rsidR="00134598" w:rsidRPr="005E242C" w:rsidRDefault="00134598" w:rsidP="005E242C">
            <w:pPr>
              <w:spacing w:after="0"/>
              <w:jc w:val="right"/>
              <w:rPr>
                <w:sz w:val="20"/>
                <w:rPrChange w:id="6309" w:author="Steve Barbeaux" w:date="2022-10-10T12:08:00Z">
                  <w:rPr>
                    <w:sz w:val="18"/>
                    <w:szCs w:val="18"/>
                  </w:rPr>
                </w:rPrChange>
              </w:rPr>
              <w:pPrChange w:id="6310" w:author="Steve Barbeaux" w:date="2022-10-10T12:08:00Z">
                <w:pPr>
                  <w:spacing w:after="0"/>
                  <w:jc w:val="right"/>
                </w:pPr>
              </w:pPrChange>
            </w:pPr>
            <w:ins w:id="6311" w:author="Steve Barbeaux" w:date="2022-10-10T12:07:00Z">
              <w:r w:rsidRPr="005E242C">
                <w:rPr>
                  <w:sz w:val="20"/>
                  <w:rPrChange w:id="6312" w:author="Steve Barbeaux" w:date="2022-10-10T12:08:00Z">
                    <w:rPr/>
                  </w:rPrChange>
                </w:rPr>
                <w:t xml:space="preserve"> 214,483 </w:t>
              </w:r>
            </w:ins>
            <w:del w:id="6313" w:author="Steve Barbeaux" w:date="2022-10-10T11:58:00Z">
              <w:r w:rsidRPr="005E242C" w:rsidDel="00134598">
                <w:rPr>
                  <w:sz w:val="20"/>
                  <w:rPrChange w:id="6314" w:author="Steve Barbeaux" w:date="2022-10-10T12:08:00Z">
                    <w:rPr>
                      <w:sz w:val="18"/>
                      <w:szCs w:val="18"/>
                    </w:rPr>
                  </w:rPrChange>
                </w:rPr>
                <w:delText xml:space="preserve"> 235,648 </w:delText>
              </w:r>
            </w:del>
          </w:p>
        </w:tc>
        <w:tc>
          <w:tcPr>
            <w:tcW w:w="153" w:type="pct"/>
            <w:tcBorders>
              <w:top w:val="nil"/>
              <w:left w:val="nil"/>
              <w:bottom w:val="nil"/>
              <w:right w:val="nil"/>
            </w:tcBorders>
            <w:shd w:val="clear" w:color="auto" w:fill="F2F2F2" w:themeFill="background1" w:themeFillShade="F2"/>
            <w:noWrap/>
            <w:vAlign w:val="bottom"/>
            <w:tcPrChange w:id="6315" w:author="Steve Barbeaux" w:date="2022-10-10T12:08:00Z">
              <w:tcPr>
                <w:tcW w:w="351" w:type="pct"/>
                <w:gridSpan w:val="5"/>
                <w:tcBorders>
                  <w:top w:val="nil"/>
                  <w:left w:val="nil"/>
                  <w:bottom w:val="nil"/>
                  <w:right w:val="nil"/>
                </w:tcBorders>
                <w:shd w:val="clear" w:color="auto" w:fill="F2F2F2" w:themeFill="background1" w:themeFillShade="F2"/>
                <w:noWrap/>
                <w:vAlign w:val="bottom"/>
              </w:tcPr>
            </w:tcPrChange>
          </w:tcPr>
          <w:p w14:paraId="3E1321ED" w14:textId="77777777" w:rsidR="00134598" w:rsidRPr="005E242C" w:rsidRDefault="00134598" w:rsidP="005E242C">
            <w:pPr>
              <w:spacing w:after="0"/>
              <w:jc w:val="right"/>
              <w:rPr>
                <w:sz w:val="18"/>
                <w:szCs w:val="18"/>
                <w:rPrChange w:id="6316" w:author="Steve Barbeaux" w:date="2022-10-10T12:08:00Z">
                  <w:rPr>
                    <w:sz w:val="18"/>
                    <w:szCs w:val="18"/>
                  </w:rPr>
                </w:rPrChange>
              </w:rPr>
              <w:pPrChange w:id="6317"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6318" w:author="Steve Barbeaux" w:date="2022-10-10T12:08:00Z">
              <w:tcPr>
                <w:tcW w:w="450" w:type="pct"/>
                <w:gridSpan w:val="3"/>
                <w:tcBorders>
                  <w:top w:val="nil"/>
                  <w:left w:val="nil"/>
                  <w:bottom w:val="nil"/>
                  <w:right w:val="nil"/>
                </w:tcBorders>
                <w:shd w:val="clear" w:color="auto" w:fill="FFFFFF" w:themeFill="background1"/>
              </w:tcPr>
            </w:tcPrChange>
          </w:tcPr>
          <w:p w14:paraId="7F0959BC" w14:textId="654AC35E" w:rsidR="00134598" w:rsidRPr="005E242C" w:rsidRDefault="00134598" w:rsidP="005E242C">
            <w:pPr>
              <w:spacing w:after="0"/>
              <w:jc w:val="right"/>
              <w:rPr>
                <w:color w:val="A6A6A6" w:themeColor="background1" w:themeShade="A6"/>
                <w:sz w:val="18"/>
                <w:szCs w:val="18"/>
                <w:rPrChange w:id="6319" w:author="Steve Barbeaux" w:date="2022-10-10T12:09:00Z">
                  <w:rPr>
                    <w:color w:val="A6A6A6" w:themeColor="background1" w:themeShade="A6"/>
                    <w:sz w:val="18"/>
                    <w:szCs w:val="18"/>
                  </w:rPr>
                </w:rPrChange>
              </w:rPr>
              <w:pPrChange w:id="6320" w:author="Steve Barbeaux" w:date="2022-10-10T12:08:00Z">
                <w:pPr>
                  <w:spacing w:after="0"/>
                  <w:jc w:val="right"/>
                </w:pPr>
              </w:pPrChange>
            </w:pPr>
            <w:ins w:id="6321" w:author="Steve Barbeaux" w:date="2022-10-10T12:00:00Z">
              <w:r w:rsidRPr="005E242C">
                <w:rPr>
                  <w:color w:val="A6A6A6" w:themeColor="background1" w:themeShade="A6"/>
                  <w:sz w:val="18"/>
                  <w:szCs w:val="18"/>
                  <w:rPrChange w:id="6322" w:author="Steve Barbeaux" w:date="2022-10-10T12:09:00Z">
                    <w:rPr>
                      <w:sz w:val="18"/>
                      <w:szCs w:val="18"/>
                    </w:rPr>
                  </w:rPrChange>
                </w:rPr>
                <w:t xml:space="preserve">60,753 </w:t>
              </w:r>
            </w:ins>
            <w:del w:id="6323" w:author="Steve Barbeaux" w:date="2022-10-10T12:00:00Z">
              <w:r w:rsidRPr="005E242C" w:rsidDel="00632043">
                <w:rPr>
                  <w:color w:val="A6A6A6" w:themeColor="background1" w:themeShade="A6"/>
                  <w:sz w:val="18"/>
                  <w:szCs w:val="18"/>
                  <w:rPrChange w:id="6324" w:author="Steve Barbeaux" w:date="2022-10-10T12:09:00Z">
                    <w:rPr>
                      <w:color w:val="A6A6A6" w:themeColor="background1" w:themeShade="A6"/>
                      <w:sz w:val="18"/>
                      <w:szCs w:val="18"/>
                    </w:rPr>
                  </w:rPrChange>
                </w:rPr>
                <w:delText xml:space="preserve"> 71,040 </w:delText>
              </w:r>
            </w:del>
          </w:p>
        </w:tc>
        <w:tc>
          <w:tcPr>
            <w:tcW w:w="549" w:type="pct"/>
            <w:tcBorders>
              <w:top w:val="nil"/>
              <w:left w:val="nil"/>
              <w:bottom w:val="nil"/>
              <w:right w:val="nil"/>
            </w:tcBorders>
            <w:shd w:val="clear" w:color="auto" w:fill="FFFFFF" w:themeFill="background1"/>
            <w:noWrap/>
            <w:vAlign w:val="bottom"/>
            <w:tcPrChange w:id="6325" w:author="Steve Barbeaux" w:date="2022-10-10T12:08:00Z">
              <w:tcPr>
                <w:tcW w:w="549" w:type="pct"/>
                <w:gridSpan w:val="3"/>
                <w:tcBorders>
                  <w:top w:val="nil"/>
                  <w:left w:val="nil"/>
                  <w:bottom w:val="nil"/>
                  <w:right w:val="nil"/>
                </w:tcBorders>
                <w:shd w:val="clear" w:color="auto" w:fill="FFFFFF" w:themeFill="background1"/>
                <w:noWrap/>
              </w:tcPr>
            </w:tcPrChange>
          </w:tcPr>
          <w:p w14:paraId="24C47CEE" w14:textId="747B2869" w:rsidR="00134598" w:rsidRPr="005E242C" w:rsidRDefault="00134598" w:rsidP="005E242C">
            <w:pPr>
              <w:spacing w:after="0"/>
              <w:jc w:val="right"/>
              <w:rPr>
                <w:sz w:val="20"/>
                <w:rPrChange w:id="6326" w:author="Steve Barbeaux" w:date="2022-10-10T12:08:00Z">
                  <w:rPr>
                    <w:sz w:val="18"/>
                    <w:szCs w:val="18"/>
                  </w:rPr>
                </w:rPrChange>
              </w:rPr>
              <w:pPrChange w:id="6327" w:author="Steve Barbeaux" w:date="2022-10-10T12:08:00Z">
                <w:pPr>
                  <w:spacing w:after="0"/>
                  <w:jc w:val="right"/>
                </w:pPr>
              </w:pPrChange>
            </w:pPr>
            <w:ins w:id="6328" w:author="Steve Barbeaux" w:date="2022-10-10T12:03:00Z">
              <w:r w:rsidRPr="005E242C">
                <w:rPr>
                  <w:sz w:val="20"/>
                  <w:rPrChange w:id="6329" w:author="Steve Barbeaux" w:date="2022-10-10T12:08:00Z">
                    <w:rPr/>
                  </w:rPrChange>
                </w:rPr>
                <w:t xml:space="preserve">56,702 </w:t>
              </w:r>
            </w:ins>
            <w:del w:id="6330" w:author="Steve Barbeaux" w:date="2022-10-10T12:00:00Z">
              <w:r w:rsidRPr="005E242C" w:rsidDel="00134598">
                <w:rPr>
                  <w:sz w:val="20"/>
                  <w:rPrChange w:id="6331" w:author="Steve Barbeaux" w:date="2022-10-10T12:08:00Z">
                    <w:rPr>
                      <w:sz w:val="18"/>
                      <w:szCs w:val="18"/>
                    </w:rPr>
                  </w:rPrChange>
                </w:rPr>
                <w:delText xml:space="preserve">60,753 </w:delText>
              </w:r>
            </w:del>
          </w:p>
        </w:tc>
        <w:tc>
          <w:tcPr>
            <w:tcW w:w="648" w:type="pct"/>
            <w:tcBorders>
              <w:top w:val="nil"/>
              <w:left w:val="nil"/>
              <w:bottom w:val="nil"/>
              <w:right w:val="nil"/>
            </w:tcBorders>
            <w:shd w:val="clear" w:color="auto" w:fill="FFFFFF" w:themeFill="background1"/>
            <w:vAlign w:val="bottom"/>
            <w:tcPrChange w:id="6332" w:author="Steve Barbeaux" w:date="2022-10-10T12:08:00Z">
              <w:tcPr>
                <w:tcW w:w="648" w:type="pct"/>
                <w:gridSpan w:val="3"/>
                <w:tcBorders>
                  <w:top w:val="nil"/>
                  <w:left w:val="nil"/>
                  <w:bottom w:val="nil"/>
                  <w:right w:val="nil"/>
                </w:tcBorders>
                <w:shd w:val="clear" w:color="auto" w:fill="FFFFFF" w:themeFill="background1"/>
              </w:tcPr>
            </w:tcPrChange>
          </w:tcPr>
          <w:p w14:paraId="20F98536" w14:textId="71F36D8E" w:rsidR="00134598" w:rsidRPr="005E242C" w:rsidRDefault="00134598" w:rsidP="005E242C">
            <w:pPr>
              <w:spacing w:after="0"/>
              <w:jc w:val="right"/>
              <w:rPr>
                <w:sz w:val="20"/>
                <w:rPrChange w:id="6333" w:author="Steve Barbeaux" w:date="2022-10-10T12:08:00Z">
                  <w:rPr>
                    <w:sz w:val="18"/>
                    <w:szCs w:val="18"/>
                  </w:rPr>
                </w:rPrChange>
              </w:rPr>
              <w:pPrChange w:id="6334" w:author="Steve Barbeaux" w:date="2022-10-10T12:08:00Z">
                <w:pPr>
                  <w:spacing w:after="0"/>
                  <w:jc w:val="right"/>
                </w:pPr>
              </w:pPrChange>
            </w:pPr>
            <w:ins w:id="6335" w:author="Steve Barbeaux" w:date="2022-10-10T12:03:00Z">
              <w:r w:rsidRPr="005E242C">
                <w:rPr>
                  <w:sz w:val="20"/>
                  <w:rPrChange w:id="6336" w:author="Steve Barbeaux" w:date="2022-10-10T12:08:00Z">
                    <w:rPr/>
                  </w:rPrChange>
                </w:rPr>
                <w:t xml:space="preserve"> 46,789 </w:t>
              </w:r>
            </w:ins>
            <w:del w:id="6337" w:author="Steve Barbeaux" w:date="2022-10-10T12:00:00Z">
              <w:r w:rsidRPr="005E242C" w:rsidDel="00134598">
                <w:rPr>
                  <w:sz w:val="20"/>
                  <w:rPrChange w:id="6338" w:author="Steve Barbeaux" w:date="2022-10-10T12:08:00Z">
                    <w:rPr>
                      <w:sz w:val="18"/>
                      <w:szCs w:val="18"/>
                    </w:rPr>
                  </w:rPrChange>
                </w:rPr>
                <w:delText xml:space="preserve">50,194 </w:delText>
              </w:r>
            </w:del>
          </w:p>
        </w:tc>
        <w:tc>
          <w:tcPr>
            <w:tcW w:w="549" w:type="pct"/>
            <w:tcBorders>
              <w:top w:val="nil"/>
              <w:left w:val="nil"/>
              <w:bottom w:val="nil"/>
              <w:right w:val="nil"/>
            </w:tcBorders>
            <w:shd w:val="clear" w:color="auto" w:fill="FFFFFF" w:themeFill="background1"/>
            <w:vAlign w:val="bottom"/>
            <w:tcPrChange w:id="6339" w:author="Steve Barbeaux" w:date="2022-10-10T12:08:00Z">
              <w:tcPr>
                <w:tcW w:w="550" w:type="pct"/>
                <w:gridSpan w:val="4"/>
                <w:tcBorders>
                  <w:top w:val="nil"/>
                  <w:left w:val="nil"/>
                  <w:bottom w:val="nil"/>
                  <w:right w:val="nil"/>
                </w:tcBorders>
                <w:shd w:val="clear" w:color="auto" w:fill="FFFFFF" w:themeFill="background1"/>
              </w:tcPr>
            </w:tcPrChange>
          </w:tcPr>
          <w:p w14:paraId="1F783EC9" w14:textId="22BEE62F" w:rsidR="00134598" w:rsidRPr="005E242C" w:rsidRDefault="00134598" w:rsidP="005E242C">
            <w:pPr>
              <w:spacing w:after="0"/>
              <w:jc w:val="right"/>
              <w:rPr>
                <w:sz w:val="20"/>
                <w:rPrChange w:id="6340" w:author="Steve Barbeaux" w:date="2022-10-10T12:08:00Z">
                  <w:rPr>
                    <w:sz w:val="18"/>
                    <w:szCs w:val="18"/>
                  </w:rPr>
                </w:rPrChange>
              </w:rPr>
              <w:pPrChange w:id="6341" w:author="Steve Barbeaux" w:date="2022-10-10T12:08:00Z">
                <w:pPr>
                  <w:spacing w:after="0"/>
                  <w:jc w:val="right"/>
                </w:pPr>
              </w:pPrChange>
            </w:pPr>
            <w:ins w:id="6342" w:author="Steve Barbeaux" w:date="2022-10-10T12:03:00Z">
              <w:r w:rsidRPr="005E242C">
                <w:rPr>
                  <w:sz w:val="20"/>
                  <w:rPrChange w:id="6343" w:author="Steve Barbeaux" w:date="2022-10-10T12:08:00Z">
                    <w:rPr/>
                  </w:rPrChange>
                </w:rPr>
                <w:t xml:space="preserve"> 68,715 </w:t>
              </w:r>
            </w:ins>
            <w:del w:id="6344" w:author="Steve Barbeaux" w:date="2022-10-10T12:00:00Z">
              <w:r w:rsidRPr="005E242C" w:rsidDel="00134598">
                <w:rPr>
                  <w:sz w:val="20"/>
                  <w:rPrChange w:id="6345" w:author="Steve Barbeaux" w:date="2022-10-10T12:08:00Z">
                    <w:rPr>
                      <w:sz w:val="18"/>
                      <w:szCs w:val="18"/>
                    </w:rPr>
                  </w:rPrChange>
                </w:rPr>
                <w:delText xml:space="preserve">73,533 </w:delText>
              </w:r>
            </w:del>
          </w:p>
        </w:tc>
      </w:tr>
      <w:tr w:rsidR="00134598" w:rsidRPr="00FA0F7A" w14:paraId="46C490E6" w14:textId="77777777" w:rsidTr="005E242C">
        <w:tblPrEx>
          <w:tblPrExChange w:id="6346" w:author="Steve Barbeaux" w:date="2022-10-10T12:08:00Z">
            <w:tblPrEx>
              <w:tblW w:w="4808" w:type="pct"/>
            </w:tblPrEx>
          </w:tblPrExChange>
        </w:tblPrEx>
        <w:trPr>
          <w:jc w:val="center"/>
          <w:trPrChange w:id="6347" w:author="Steve Barbeaux" w:date="2022-10-10T12:08:00Z">
            <w:trPr>
              <w:jc w:val="center"/>
            </w:trPr>
          </w:trPrChange>
        </w:trPr>
        <w:tc>
          <w:tcPr>
            <w:tcW w:w="352" w:type="pct"/>
            <w:tcBorders>
              <w:top w:val="nil"/>
              <w:left w:val="nil"/>
              <w:bottom w:val="nil"/>
              <w:right w:val="nil"/>
            </w:tcBorders>
            <w:shd w:val="clear" w:color="auto" w:fill="FFFFFF" w:themeFill="background1"/>
            <w:noWrap/>
            <w:vAlign w:val="bottom"/>
            <w:tcPrChange w:id="6348" w:author="Steve Barbeaux" w:date="2022-10-10T12:08:00Z">
              <w:tcPr>
                <w:tcW w:w="350" w:type="pct"/>
                <w:tcBorders>
                  <w:top w:val="nil"/>
                  <w:left w:val="nil"/>
                  <w:bottom w:val="nil"/>
                  <w:right w:val="nil"/>
                </w:tcBorders>
                <w:shd w:val="clear" w:color="auto" w:fill="FFFFFF" w:themeFill="background1"/>
                <w:noWrap/>
                <w:vAlign w:val="bottom"/>
              </w:tcPr>
            </w:tcPrChange>
          </w:tcPr>
          <w:p w14:paraId="1721D719" w14:textId="77777777" w:rsidR="00134598" w:rsidRPr="005E242C" w:rsidRDefault="00134598" w:rsidP="005E242C">
            <w:pPr>
              <w:spacing w:after="0"/>
              <w:jc w:val="right"/>
              <w:rPr>
                <w:sz w:val="18"/>
                <w:szCs w:val="18"/>
                <w:rPrChange w:id="6349" w:author="Steve Barbeaux" w:date="2022-10-10T12:08:00Z">
                  <w:rPr>
                    <w:sz w:val="18"/>
                    <w:szCs w:val="18"/>
                  </w:rPr>
                </w:rPrChange>
              </w:rPr>
              <w:pPrChange w:id="6350" w:author="Steve Barbeaux" w:date="2022-10-10T12:08:00Z">
                <w:pPr>
                  <w:spacing w:after="0"/>
                  <w:jc w:val="right"/>
                </w:pPr>
              </w:pPrChange>
            </w:pPr>
            <w:r w:rsidRPr="005E242C">
              <w:rPr>
                <w:sz w:val="18"/>
                <w:szCs w:val="18"/>
                <w:rPrChange w:id="6351" w:author="Steve Barbeaux" w:date="2022-10-10T12:08:00Z">
                  <w:rPr>
                    <w:sz w:val="18"/>
                    <w:szCs w:val="18"/>
                  </w:rPr>
                </w:rPrChange>
              </w:rPr>
              <w:t>2004</w:t>
            </w:r>
          </w:p>
        </w:tc>
        <w:tc>
          <w:tcPr>
            <w:tcW w:w="550" w:type="pct"/>
            <w:tcBorders>
              <w:top w:val="nil"/>
              <w:left w:val="nil"/>
              <w:bottom w:val="nil"/>
              <w:right w:val="nil"/>
            </w:tcBorders>
            <w:shd w:val="clear" w:color="auto" w:fill="FFFFFF" w:themeFill="background1"/>
            <w:vAlign w:val="bottom"/>
            <w:tcPrChange w:id="6352" w:author="Steve Barbeaux" w:date="2022-10-10T12:08:00Z">
              <w:tcPr>
                <w:tcW w:w="650" w:type="pct"/>
                <w:gridSpan w:val="6"/>
                <w:tcBorders>
                  <w:top w:val="nil"/>
                  <w:left w:val="nil"/>
                  <w:bottom w:val="nil"/>
                  <w:right w:val="nil"/>
                </w:tcBorders>
                <w:shd w:val="clear" w:color="auto" w:fill="FFFFFF" w:themeFill="background1"/>
              </w:tcPr>
            </w:tcPrChange>
          </w:tcPr>
          <w:p w14:paraId="084595F4" w14:textId="16544194" w:rsidR="00134598" w:rsidRPr="005E242C" w:rsidRDefault="00134598" w:rsidP="005E242C">
            <w:pPr>
              <w:spacing w:after="0"/>
              <w:jc w:val="right"/>
              <w:rPr>
                <w:color w:val="A6A6A6" w:themeColor="background1" w:themeShade="A6"/>
                <w:sz w:val="18"/>
                <w:szCs w:val="18"/>
                <w:rPrChange w:id="6353" w:author="Steve Barbeaux" w:date="2022-10-10T12:09:00Z">
                  <w:rPr>
                    <w:color w:val="A6A6A6" w:themeColor="background1" w:themeShade="A6"/>
                    <w:sz w:val="18"/>
                    <w:szCs w:val="18"/>
                  </w:rPr>
                </w:rPrChange>
              </w:rPr>
              <w:pPrChange w:id="6354" w:author="Steve Barbeaux" w:date="2022-10-10T12:08:00Z">
                <w:pPr>
                  <w:spacing w:after="0"/>
                  <w:jc w:val="center"/>
                </w:pPr>
              </w:pPrChange>
            </w:pPr>
            <w:ins w:id="6355" w:author="Steve Barbeaux" w:date="2022-10-10T11:57:00Z">
              <w:r w:rsidRPr="005E242C">
                <w:rPr>
                  <w:color w:val="A6A6A6" w:themeColor="background1" w:themeShade="A6"/>
                  <w:sz w:val="18"/>
                  <w:szCs w:val="18"/>
                  <w:rPrChange w:id="6356" w:author="Steve Barbeaux" w:date="2022-10-10T12:09:00Z">
                    <w:rPr>
                      <w:sz w:val="18"/>
                      <w:szCs w:val="18"/>
                    </w:rPr>
                  </w:rPrChange>
                </w:rPr>
                <w:t xml:space="preserve"> 187,223 </w:t>
              </w:r>
            </w:ins>
            <w:del w:id="6357" w:author="Steve Barbeaux" w:date="2022-10-10T11:57:00Z">
              <w:r w:rsidRPr="005E242C" w:rsidDel="00715DAC">
                <w:rPr>
                  <w:color w:val="A6A6A6" w:themeColor="background1" w:themeShade="A6"/>
                  <w:sz w:val="18"/>
                  <w:szCs w:val="18"/>
                  <w:rPrChange w:id="6358" w:author="Steve Barbeaux" w:date="2022-10-10T12:09:00Z">
                    <w:rPr>
                      <w:color w:val="A6A6A6" w:themeColor="background1" w:themeShade="A6"/>
                      <w:sz w:val="18"/>
                      <w:szCs w:val="18"/>
                    </w:rPr>
                  </w:rPrChange>
                </w:rPr>
                <w:delText xml:space="preserve">217,644 </w:delText>
              </w:r>
            </w:del>
          </w:p>
        </w:tc>
        <w:tc>
          <w:tcPr>
            <w:tcW w:w="598" w:type="pct"/>
            <w:gridSpan w:val="3"/>
            <w:tcBorders>
              <w:top w:val="nil"/>
              <w:left w:val="nil"/>
              <w:bottom w:val="nil"/>
              <w:right w:val="nil"/>
            </w:tcBorders>
            <w:shd w:val="clear" w:color="auto" w:fill="FFFFFF" w:themeFill="background1"/>
            <w:noWrap/>
            <w:vAlign w:val="bottom"/>
            <w:tcPrChange w:id="6359" w:author="Steve Barbeaux" w:date="2022-10-10T12:08:00Z">
              <w:tcPr>
                <w:tcW w:w="447" w:type="pct"/>
                <w:gridSpan w:val="4"/>
                <w:tcBorders>
                  <w:top w:val="nil"/>
                  <w:left w:val="nil"/>
                  <w:bottom w:val="nil"/>
                  <w:right w:val="nil"/>
                </w:tcBorders>
                <w:shd w:val="clear" w:color="auto" w:fill="FFFFFF" w:themeFill="background1"/>
                <w:noWrap/>
              </w:tcPr>
            </w:tcPrChange>
          </w:tcPr>
          <w:p w14:paraId="70966A22" w14:textId="44D27835" w:rsidR="00134598" w:rsidRPr="005E242C" w:rsidRDefault="00134598" w:rsidP="005E242C">
            <w:pPr>
              <w:spacing w:after="0"/>
              <w:jc w:val="right"/>
              <w:rPr>
                <w:sz w:val="20"/>
                <w:rPrChange w:id="6360" w:author="Steve Barbeaux" w:date="2022-10-10T12:08:00Z">
                  <w:rPr>
                    <w:sz w:val="18"/>
                    <w:szCs w:val="18"/>
                  </w:rPr>
                </w:rPrChange>
              </w:rPr>
              <w:pPrChange w:id="6361" w:author="Steve Barbeaux" w:date="2022-10-10T12:08:00Z">
                <w:pPr>
                  <w:spacing w:after="0"/>
                  <w:jc w:val="right"/>
                </w:pPr>
              </w:pPrChange>
            </w:pPr>
            <w:ins w:id="6362" w:author="Steve Barbeaux" w:date="2022-10-10T12:07:00Z">
              <w:r w:rsidRPr="005E242C">
                <w:rPr>
                  <w:sz w:val="20"/>
                  <w:rPrChange w:id="6363" w:author="Steve Barbeaux" w:date="2022-10-10T12:08:00Z">
                    <w:rPr/>
                  </w:rPrChange>
                </w:rPr>
                <w:t xml:space="preserve"> 170,806 </w:t>
              </w:r>
            </w:ins>
            <w:del w:id="6364" w:author="Steve Barbeaux" w:date="2022-10-10T11:58:00Z">
              <w:r w:rsidRPr="005E242C" w:rsidDel="00134598">
                <w:rPr>
                  <w:sz w:val="20"/>
                  <w:rPrChange w:id="6365" w:author="Steve Barbeaux" w:date="2022-10-10T12:08:00Z">
                    <w:rPr>
                      <w:sz w:val="18"/>
                      <w:szCs w:val="18"/>
                    </w:rPr>
                  </w:rPrChange>
                </w:rPr>
                <w:delText xml:space="preserve"> 187,223 </w:delText>
              </w:r>
            </w:del>
          </w:p>
        </w:tc>
        <w:tc>
          <w:tcPr>
            <w:tcW w:w="550" w:type="pct"/>
            <w:gridSpan w:val="2"/>
            <w:tcBorders>
              <w:top w:val="nil"/>
              <w:left w:val="nil"/>
              <w:bottom w:val="nil"/>
              <w:right w:val="nil"/>
            </w:tcBorders>
            <w:shd w:val="clear" w:color="auto" w:fill="FFFFFF" w:themeFill="background1"/>
            <w:noWrap/>
            <w:vAlign w:val="bottom"/>
            <w:tcPrChange w:id="6366" w:author="Steve Barbeaux" w:date="2022-10-10T12:08:00Z">
              <w:tcPr>
                <w:tcW w:w="453" w:type="pct"/>
                <w:gridSpan w:val="3"/>
                <w:tcBorders>
                  <w:top w:val="nil"/>
                  <w:left w:val="nil"/>
                  <w:bottom w:val="nil"/>
                  <w:right w:val="nil"/>
                </w:tcBorders>
                <w:shd w:val="clear" w:color="auto" w:fill="FFFFFF" w:themeFill="background1"/>
                <w:noWrap/>
              </w:tcPr>
            </w:tcPrChange>
          </w:tcPr>
          <w:p w14:paraId="557298E8" w14:textId="595A5EBF" w:rsidR="00134598" w:rsidRPr="005E242C" w:rsidRDefault="00134598" w:rsidP="005E242C">
            <w:pPr>
              <w:spacing w:after="0"/>
              <w:jc w:val="right"/>
              <w:rPr>
                <w:sz w:val="20"/>
                <w:rPrChange w:id="6367" w:author="Steve Barbeaux" w:date="2022-10-10T12:08:00Z">
                  <w:rPr>
                    <w:sz w:val="18"/>
                    <w:szCs w:val="18"/>
                  </w:rPr>
                </w:rPrChange>
              </w:rPr>
              <w:pPrChange w:id="6368" w:author="Steve Barbeaux" w:date="2022-10-10T12:08:00Z">
                <w:pPr>
                  <w:spacing w:after="0"/>
                  <w:jc w:val="right"/>
                </w:pPr>
              </w:pPrChange>
            </w:pPr>
            <w:ins w:id="6369" w:author="Steve Barbeaux" w:date="2022-10-10T12:07:00Z">
              <w:r w:rsidRPr="005E242C">
                <w:rPr>
                  <w:sz w:val="20"/>
                  <w:rPrChange w:id="6370" w:author="Steve Barbeaux" w:date="2022-10-10T12:08:00Z">
                    <w:rPr/>
                  </w:rPrChange>
                </w:rPr>
                <w:t xml:space="preserve"> 140,391 </w:t>
              </w:r>
            </w:ins>
            <w:del w:id="6371" w:author="Steve Barbeaux" w:date="2022-10-10T11:58:00Z">
              <w:r w:rsidRPr="005E242C" w:rsidDel="00134598">
                <w:rPr>
                  <w:sz w:val="20"/>
                  <w:rPrChange w:id="6372" w:author="Steve Barbeaux" w:date="2022-10-10T12:08:00Z">
                    <w:rPr>
                      <w:sz w:val="18"/>
                      <w:szCs w:val="18"/>
                    </w:rPr>
                  </w:rPrChange>
                </w:rPr>
                <w:delText xml:space="preserve">153,938 </w:delText>
              </w:r>
            </w:del>
          </w:p>
        </w:tc>
        <w:tc>
          <w:tcPr>
            <w:tcW w:w="601" w:type="pct"/>
            <w:tcBorders>
              <w:top w:val="nil"/>
              <w:left w:val="nil"/>
              <w:bottom w:val="nil"/>
              <w:right w:val="nil"/>
            </w:tcBorders>
            <w:shd w:val="clear" w:color="auto" w:fill="FFFFFF" w:themeFill="background1"/>
            <w:noWrap/>
            <w:vAlign w:val="bottom"/>
            <w:tcPrChange w:id="6373" w:author="Steve Barbeaux" w:date="2022-10-10T12:08:00Z">
              <w:tcPr>
                <w:tcW w:w="552" w:type="pct"/>
                <w:gridSpan w:val="5"/>
                <w:tcBorders>
                  <w:top w:val="nil"/>
                  <w:left w:val="nil"/>
                  <w:bottom w:val="nil"/>
                  <w:right w:val="nil"/>
                </w:tcBorders>
                <w:shd w:val="clear" w:color="auto" w:fill="FFFFFF" w:themeFill="background1"/>
                <w:noWrap/>
              </w:tcPr>
            </w:tcPrChange>
          </w:tcPr>
          <w:p w14:paraId="2860CE2E" w14:textId="7AF1A8E3" w:rsidR="00134598" w:rsidRPr="005E242C" w:rsidRDefault="00134598" w:rsidP="005E242C">
            <w:pPr>
              <w:spacing w:after="0"/>
              <w:jc w:val="right"/>
              <w:rPr>
                <w:sz w:val="20"/>
                <w:rPrChange w:id="6374" w:author="Steve Barbeaux" w:date="2022-10-10T12:08:00Z">
                  <w:rPr>
                    <w:sz w:val="18"/>
                    <w:szCs w:val="18"/>
                  </w:rPr>
                </w:rPrChange>
              </w:rPr>
              <w:pPrChange w:id="6375" w:author="Steve Barbeaux" w:date="2022-10-10T12:08:00Z">
                <w:pPr>
                  <w:spacing w:after="0"/>
                  <w:jc w:val="right"/>
                </w:pPr>
              </w:pPrChange>
            </w:pPr>
            <w:ins w:id="6376" w:author="Steve Barbeaux" w:date="2022-10-10T12:07:00Z">
              <w:r w:rsidRPr="005E242C">
                <w:rPr>
                  <w:sz w:val="20"/>
                  <w:rPrChange w:id="6377" w:author="Steve Barbeaux" w:date="2022-10-10T12:08:00Z">
                    <w:rPr/>
                  </w:rPrChange>
                </w:rPr>
                <w:t xml:space="preserve"> 207,810 </w:t>
              </w:r>
            </w:ins>
            <w:del w:id="6378" w:author="Steve Barbeaux" w:date="2022-10-10T11:58:00Z">
              <w:r w:rsidRPr="005E242C" w:rsidDel="00134598">
                <w:rPr>
                  <w:sz w:val="20"/>
                  <w:rPrChange w:id="6379" w:author="Steve Barbeaux" w:date="2022-10-10T12:08:00Z">
                    <w:rPr>
                      <w:sz w:val="18"/>
                      <w:szCs w:val="18"/>
                    </w:rPr>
                  </w:rPrChange>
                </w:rPr>
                <w:delText xml:space="preserve"> 227,705 </w:delText>
              </w:r>
            </w:del>
          </w:p>
        </w:tc>
        <w:tc>
          <w:tcPr>
            <w:tcW w:w="153" w:type="pct"/>
            <w:tcBorders>
              <w:top w:val="nil"/>
              <w:left w:val="nil"/>
              <w:bottom w:val="nil"/>
              <w:right w:val="nil"/>
            </w:tcBorders>
            <w:shd w:val="clear" w:color="auto" w:fill="F2F2F2" w:themeFill="background1" w:themeFillShade="F2"/>
            <w:noWrap/>
            <w:vAlign w:val="bottom"/>
            <w:tcPrChange w:id="6380" w:author="Steve Barbeaux" w:date="2022-10-10T12:08:00Z">
              <w:tcPr>
                <w:tcW w:w="351" w:type="pct"/>
                <w:gridSpan w:val="5"/>
                <w:tcBorders>
                  <w:top w:val="nil"/>
                  <w:left w:val="nil"/>
                  <w:bottom w:val="nil"/>
                  <w:right w:val="nil"/>
                </w:tcBorders>
                <w:shd w:val="clear" w:color="auto" w:fill="F2F2F2" w:themeFill="background1" w:themeFillShade="F2"/>
                <w:noWrap/>
                <w:vAlign w:val="bottom"/>
              </w:tcPr>
            </w:tcPrChange>
          </w:tcPr>
          <w:p w14:paraId="24D282A5" w14:textId="77777777" w:rsidR="00134598" w:rsidRPr="005E242C" w:rsidRDefault="00134598" w:rsidP="005E242C">
            <w:pPr>
              <w:spacing w:after="0"/>
              <w:jc w:val="right"/>
              <w:rPr>
                <w:sz w:val="18"/>
                <w:szCs w:val="18"/>
                <w:rPrChange w:id="6381" w:author="Steve Barbeaux" w:date="2022-10-10T12:08:00Z">
                  <w:rPr>
                    <w:sz w:val="18"/>
                    <w:szCs w:val="18"/>
                  </w:rPr>
                </w:rPrChange>
              </w:rPr>
              <w:pPrChange w:id="6382"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6383" w:author="Steve Barbeaux" w:date="2022-10-10T12:08:00Z">
              <w:tcPr>
                <w:tcW w:w="450" w:type="pct"/>
                <w:gridSpan w:val="3"/>
                <w:tcBorders>
                  <w:top w:val="nil"/>
                  <w:left w:val="nil"/>
                  <w:bottom w:val="nil"/>
                  <w:right w:val="nil"/>
                </w:tcBorders>
                <w:shd w:val="clear" w:color="auto" w:fill="FFFFFF" w:themeFill="background1"/>
              </w:tcPr>
            </w:tcPrChange>
          </w:tcPr>
          <w:p w14:paraId="3AEAB5CE" w14:textId="2D72834E" w:rsidR="00134598" w:rsidRPr="005E242C" w:rsidRDefault="00134598" w:rsidP="005E242C">
            <w:pPr>
              <w:spacing w:after="0"/>
              <w:jc w:val="right"/>
              <w:rPr>
                <w:color w:val="A6A6A6" w:themeColor="background1" w:themeShade="A6"/>
                <w:sz w:val="18"/>
                <w:szCs w:val="18"/>
                <w:rPrChange w:id="6384" w:author="Steve Barbeaux" w:date="2022-10-10T12:09:00Z">
                  <w:rPr>
                    <w:color w:val="A6A6A6" w:themeColor="background1" w:themeShade="A6"/>
                    <w:sz w:val="18"/>
                    <w:szCs w:val="18"/>
                  </w:rPr>
                </w:rPrChange>
              </w:rPr>
              <w:pPrChange w:id="6385" w:author="Steve Barbeaux" w:date="2022-10-10T12:08:00Z">
                <w:pPr>
                  <w:spacing w:after="0"/>
                  <w:jc w:val="right"/>
                </w:pPr>
              </w:pPrChange>
            </w:pPr>
            <w:ins w:id="6386" w:author="Steve Barbeaux" w:date="2022-10-10T12:00:00Z">
              <w:r w:rsidRPr="005E242C">
                <w:rPr>
                  <w:color w:val="A6A6A6" w:themeColor="background1" w:themeShade="A6"/>
                  <w:sz w:val="18"/>
                  <w:szCs w:val="18"/>
                  <w:rPrChange w:id="6387" w:author="Steve Barbeaux" w:date="2022-10-10T12:09:00Z">
                    <w:rPr>
                      <w:sz w:val="18"/>
                      <w:szCs w:val="18"/>
                    </w:rPr>
                  </w:rPrChange>
                </w:rPr>
                <w:t xml:space="preserve">64,055 </w:t>
              </w:r>
            </w:ins>
            <w:del w:id="6388" w:author="Steve Barbeaux" w:date="2022-10-10T12:00:00Z">
              <w:r w:rsidRPr="005E242C" w:rsidDel="00632043">
                <w:rPr>
                  <w:color w:val="A6A6A6" w:themeColor="background1" w:themeShade="A6"/>
                  <w:sz w:val="18"/>
                  <w:szCs w:val="18"/>
                  <w:rPrChange w:id="6389" w:author="Steve Barbeaux" w:date="2022-10-10T12:09:00Z">
                    <w:rPr>
                      <w:color w:val="A6A6A6" w:themeColor="background1" w:themeShade="A6"/>
                      <w:sz w:val="18"/>
                      <w:szCs w:val="18"/>
                    </w:rPr>
                  </w:rPrChange>
                </w:rPr>
                <w:delText xml:space="preserve"> 75,232 </w:delText>
              </w:r>
            </w:del>
          </w:p>
        </w:tc>
        <w:tc>
          <w:tcPr>
            <w:tcW w:w="549" w:type="pct"/>
            <w:tcBorders>
              <w:top w:val="nil"/>
              <w:left w:val="nil"/>
              <w:bottom w:val="nil"/>
              <w:right w:val="nil"/>
            </w:tcBorders>
            <w:shd w:val="clear" w:color="auto" w:fill="FFFFFF" w:themeFill="background1"/>
            <w:noWrap/>
            <w:vAlign w:val="bottom"/>
            <w:tcPrChange w:id="6390" w:author="Steve Barbeaux" w:date="2022-10-10T12:08:00Z">
              <w:tcPr>
                <w:tcW w:w="549" w:type="pct"/>
                <w:gridSpan w:val="3"/>
                <w:tcBorders>
                  <w:top w:val="nil"/>
                  <w:left w:val="nil"/>
                  <w:bottom w:val="nil"/>
                  <w:right w:val="nil"/>
                </w:tcBorders>
                <w:shd w:val="clear" w:color="auto" w:fill="FFFFFF" w:themeFill="background1"/>
                <w:noWrap/>
              </w:tcPr>
            </w:tcPrChange>
          </w:tcPr>
          <w:p w14:paraId="594D6CB6" w14:textId="58C76504" w:rsidR="00134598" w:rsidRPr="005E242C" w:rsidRDefault="00134598" w:rsidP="005E242C">
            <w:pPr>
              <w:spacing w:after="0"/>
              <w:jc w:val="right"/>
              <w:rPr>
                <w:sz w:val="20"/>
                <w:rPrChange w:id="6391" w:author="Steve Barbeaux" w:date="2022-10-10T12:08:00Z">
                  <w:rPr>
                    <w:sz w:val="18"/>
                    <w:szCs w:val="18"/>
                  </w:rPr>
                </w:rPrChange>
              </w:rPr>
              <w:pPrChange w:id="6392" w:author="Steve Barbeaux" w:date="2022-10-10T12:08:00Z">
                <w:pPr>
                  <w:spacing w:after="0"/>
                  <w:jc w:val="right"/>
                </w:pPr>
              </w:pPrChange>
            </w:pPr>
            <w:ins w:id="6393" w:author="Steve Barbeaux" w:date="2022-10-10T12:03:00Z">
              <w:r w:rsidRPr="005E242C">
                <w:rPr>
                  <w:sz w:val="20"/>
                  <w:rPrChange w:id="6394" w:author="Steve Barbeaux" w:date="2022-10-10T12:08:00Z">
                    <w:rPr/>
                  </w:rPrChange>
                </w:rPr>
                <w:t xml:space="preserve">59,801 </w:t>
              </w:r>
            </w:ins>
            <w:del w:id="6395" w:author="Steve Barbeaux" w:date="2022-10-10T12:00:00Z">
              <w:r w:rsidRPr="005E242C" w:rsidDel="00134598">
                <w:rPr>
                  <w:sz w:val="20"/>
                  <w:rPrChange w:id="6396" w:author="Steve Barbeaux" w:date="2022-10-10T12:08:00Z">
                    <w:rPr>
                      <w:sz w:val="18"/>
                      <w:szCs w:val="18"/>
                    </w:rPr>
                  </w:rPrChange>
                </w:rPr>
                <w:delText xml:space="preserve">64,055 </w:delText>
              </w:r>
            </w:del>
          </w:p>
        </w:tc>
        <w:tc>
          <w:tcPr>
            <w:tcW w:w="648" w:type="pct"/>
            <w:tcBorders>
              <w:top w:val="nil"/>
              <w:left w:val="nil"/>
              <w:bottom w:val="nil"/>
              <w:right w:val="nil"/>
            </w:tcBorders>
            <w:shd w:val="clear" w:color="auto" w:fill="FFFFFF" w:themeFill="background1"/>
            <w:vAlign w:val="bottom"/>
            <w:tcPrChange w:id="6397" w:author="Steve Barbeaux" w:date="2022-10-10T12:08:00Z">
              <w:tcPr>
                <w:tcW w:w="648" w:type="pct"/>
                <w:gridSpan w:val="3"/>
                <w:tcBorders>
                  <w:top w:val="nil"/>
                  <w:left w:val="nil"/>
                  <w:bottom w:val="nil"/>
                  <w:right w:val="nil"/>
                </w:tcBorders>
                <w:shd w:val="clear" w:color="auto" w:fill="FFFFFF" w:themeFill="background1"/>
              </w:tcPr>
            </w:tcPrChange>
          </w:tcPr>
          <w:p w14:paraId="0A5069E5" w14:textId="362ED57A" w:rsidR="00134598" w:rsidRPr="005E242C" w:rsidRDefault="00134598" w:rsidP="005E242C">
            <w:pPr>
              <w:spacing w:after="0"/>
              <w:jc w:val="right"/>
              <w:rPr>
                <w:sz w:val="20"/>
                <w:rPrChange w:id="6398" w:author="Steve Barbeaux" w:date="2022-10-10T12:08:00Z">
                  <w:rPr>
                    <w:sz w:val="18"/>
                    <w:szCs w:val="18"/>
                  </w:rPr>
                </w:rPrChange>
              </w:rPr>
              <w:pPrChange w:id="6399" w:author="Steve Barbeaux" w:date="2022-10-10T12:08:00Z">
                <w:pPr>
                  <w:spacing w:after="0"/>
                  <w:jc w:val="right"/>
                </w:pPr>
              </w:pPrChange>
            </w:pPr>
            <w:ins w:id="6400" w:author="Steve Barbeaux" w:date="2022-10-10T12:03:00Z">
              <w:r w:rsidRPr="005E242C">
                <w:rPr>
                  <w:sz w:val="20"/>
                  <w:rPrChange w:id="6401" w:author="Steve Barbeaux" w:date="2022-10-10T12:08:00Z">
                    <w:rPr/>
                  </w:rPrChange>
                </w:rPr>
                <w:t xml:space="preserve"> 49,467 </w:t>
              </w:r>
            </w:ins>
            <w:del w:id="6402" w:author="Steve Barbeaux" w:date="2022-10-10T12:00:00Z">
              <w:r w:rsidRPr="005E242C" w:rsidDel="00134598">
                <w:rPr>
                  <w:sz w:val="20"/>
                  <w:rPrChange w:id="6403" w:author="Steve Barbeaux" w:date="2022-10-10T12:08:00Z">
                    <w:rPr>
                      <w:sz w:val="18"/>
                      <w:szCs w:val="18"/>
                    </w:rPr>
                  </w:rPrChange>
                </w:rPr>
                <w:delText xml:space="preserve">53,021 </w:delText>
              </w:r>
            </w:del>
          </w:p>
        </w:tc>
        <w:tc>
          <w:tcPr>
            <w:tcW w:w="549" w:type="pct"/>
            <w:tcBorders>
              <w:top w:val="nil"/>
              <w:left w:val="nil"/>
              <w:bottom w:val="nil"/>
              <w:right w:val="nil"/>
            </w:tcBorders>
            <w:shd w:val="clear" w:color="auto" w:fill="FFFFFF" w:themeFill="background1"/>
            <w:vAlign w:val="bottom"/>
            <w:tcPrChange w:id="6404" w:author="Steve Barbeaux" w:date="2022-10-10T12:08:00Z">
              <w:tcPr>
                <w:tcW w:w="550" w:type="pct"/>
                <w:gridSpan w:val="4"/>
                <w:tcBorders>
                  <w:top w:val="nil"/>
                  <w:left w:val="nil"/>
                  <w:bottom w:val="nil"/>
                  <w:right w:val="nil"/>
                </w:tcBorders>
                <w:shd w:val="clear" w:color="auto" w:fill="FFFFFF" w:themeFill="background1"/>
              </w:tcPr>
            </w:tcPrChange>
          </w:tcPr>
          <w:p w14:paraId="49FB3F9F" w14:textId="3DC06809" w:rsidR="00134598" w:rsidRPr="005E242C" w:rsidRDefault="00134598" w:rsidP="005E242C">
            <w:pPr>
              <w:spacing w:after="0"/>
              <w:jc w:val="right"/>
              <w:rPr>
                <w:sz w:val="20"/>
                <w:rPrChange w:id="6405" w:author="Steve Barbeaux" w:date="2022-10-10T12:08:00Z">
                  <w:rPr>
                    <w:sz w:val="18"/>
                    <w:szCs w:val="18"/>
                  </w:rPr>
                </w:rPrChange>
              </w:rPr>
              <w:pPrChange w:id="6406" w:author="Steve Barbeaux" w:date="2022-10-10T12:08:00Z">
                <w:pPr>
                  <w:spacing w:after="0"/>
                  <w:jc w:val="right"/>
                </w:pPr>
              </w:pPrChange>
            </w:pPr>
            <w:ins w:id="6407" w:author="Steve Barbeaux" w:date="2022-10-10T12:03:00Z">
              <w:r w:rsidRPr="005E242C">
                <w:rPr>
                  <w:sz w:val="20"/>
                  <w:rPrChange w:id="6408" w:author="Steve Barbeaux" w:date="2022-10-10T12:08:00Z">
                    <w:rPr/>
                  </w:rPrChange>
                </w:rPr>
                <w:t xml:space="preserve"> 72,295 </w:t>
              </w:r>
            </w:ins>
            <w:del w:id="6409" w:author="Steve Barbeaux" w:date="2022-10-10T12:00:00Z">
              <w:r w:rsidRPr="005E242C" w:rsidDel="00134598">
                <w:rPr>
                  <w:sz w:val="20"/>
                  <w:rPrChange w:id="6410" w:author="Steve Barbeaux" w:date="2022-10-10T12:08:00Z">
                    <w:rPr>
                      <w:sz w:val="18"/>
                      <w:szCs w:val="18"/>
                    </w:rPr>
                  </w:rPrChange>
                </w:rPr>
                <w:delText xml:space="preserve">77,386 </w:delText>
              </w:r>
            </w:del>
          </w:p>
        </w:tc>
      </w:tr>
      <w:tr w:rsidR="00134598" w:rsidRPr="00FA0F7A" w14:paraId="7A7CB2D2" w14:textId="77777777" w:rsidTr="005E242C">
        <w:tblPrEx>
          <w:tblPrExChange w:id="6411" w:author="Steve Barbeaux" w:date="2022-10-10T12:08:00Z">
            <w:tblPrEx>
              <w:tblW w:w="4808" w:type="pct"/>
            </w:tblPrEx>
          </w:tblPrExChange>
        </w:tblPrEx>
        <w:trPr>
          <w:jc w:val="center"/>
          <w:trPrChange w:id="6412" w:author="Steve Barbeaux" w:date="2022-10-10T12:08:00Z">
            <w:trPr>
              <w:jc w:val="center"/>
            </w:trPr>
          </w:trPrChange>
        </w:trPr>
        <w:tc>
          <w:tcPr>
            <w:tcW w:w="352" w:type="pct"/>
            <w:tcBorders>
              <w:top w:val="nil"/>
              <w:left w:val="nil"/>
              <w:bottom w:val="nil"/>
              <w:right w:val="nil"/>
            </w:tcBorders>
            <w:shd w:val="clear" w:color="auto" w:fill="FFFFFF" w:themeFill="background1"/>
            <w:noWrap/>
            <w:vAlign w:val="bottom"/>
            <w:tcPrChange w:id="6413" w:author="Steve Barbeaux" w:date="2022-10-10T12:08:00Z">
              <w:tcPr>
                <w:tcW w:w="350" w:type="pct"/>
                <w:tcBorders>
                  <w:top w:val="nil"/>
                  <w:left w:val="nil"/>
                  <w:bottom w:val="nil"/>
                  <w:right w:val="nil"/>
                </w:tcBorders>
                <w:shd w:val="clear" w:color="auto" w:fill="FFFFFF" w:themeFill="background1"/>
                <w:noWrap/>
                <w:vAlign w:val="bottom"/>
              </w:tcPr>
            </w:tcPrChange>
          </w:tcPr>
          <w:p w14:paraId="7DF7B519" w14:textId="77777777" w:rsidR="00134598" w:rsidRPr="005E242C" w:rsidRDefault="00134598" w:rsidP="005E242C">
            <w:pPr>
              <w:spacing w:after="0"/>
              <w:jc w:val="right"/>
              <w:rPr>
                <w:sz w:val="18"/>
                <w:szCs w:val="18"/>
                <w:rPrChange w:id="6414" w:author="Steve Barbeaux" w:date="2022-10-10T12:08:00Z">
                  <w:rPr>
                    <w:sz w:val="18"/>
                    <w:szCs w:val="18"/>
                  </w:rPr>
                </w:rPrChange>
              </w:rPr>
              <w:pPrChange w:id="6415" w:author="Steve Barbeaux" w:date="2022-10-10T12:08:00Z">
                <w:pPr>
                  <w:spacing w:after="0"/>
                  <w:jc w:val="right"/>
                </w:pPr>
              </w:pPrChange>
            </w:pPr>
            <w:r w:rsidRPr="005E242C">
              <w:rPr>
                <w:sz w:val="18"/>
                <w:szCs w:val="18"/>
                <w:rPrChange w:id="6416" w:author="Steve Barbeaux" w:date="2022-10-10T12:08:00Z">
                  <w:rPr>
                    <w:sz w:val="18"/>
                    <w:szCs w:val="18"/>
                  </w:rPr>
                </w:rPrChange>
              </w:rPr>
              <w:t>2005</w:t>
            </w:r>
          </w:p>
        </w:tc>
        <w:tc>
          <w:tcPr>
            <w:tcW w:w="550" w:type="pct"/>
            <w:tcBorders>
              <w:top w:val="nil"/>
              <w:left w:val="nil"/>
              <w:bottom w:val="nil"/>
              <w:right w:val="nil"/>
            </w:tcBorders>
            <w:shd w:val="clear" w:color="auto" w:fill="FFFFFF" w:themeFill="background1"/>
            <w:vAlign w:val="bottom"/>
            <w:tcPrChange w:id="6417" w:author="Steve Barbeaux" w:date="2022-10-10T12:08:00Z">
              <w:tcPr>
                <w:tcW w:w="650" w:type="pct"/>
                <w:gridSpan w:val="6"/>
                <w:tcBorders>
                  <w:top w:val="nil"/>
                  <w:left w:val="nil"/>
                  <w:bottom w:val="nil"/>
                  <w:right w:val="nil"/>
                </w:tcBorders>
                <w:shd w:val="clear" w:color="auto" w:fill="FFFFFF" w:themeFill="background1"/>
              </w:tcPr>
            </w:tcPrChange>
          </w:tcPr>
          <w:p w14:paraId="22EB6F5A" w14:textId="629BDC0B" w:rsidR="00134598" w:rsidRPr="005E242C" w:rsidRDefault="00134598" w:rsidP="005E242C">
            <w:pPr>
              <w:spacing w:after="0"/>
              <w:jc w:val="right"/>
              <w:rPr>
                <w:color w:val="A6A6A6" w:themeColor="background1" w:themeShade="A6"/>
                <w:sz w:val="18"/>
                <w:szCs w:val="18"/>
                <w:rPrChange w:id="6418" w:author="Steve Barbeaux" w:date="2022-10-10T12:09:00Z">
                  <w:rPr>
                    <w:color w:val="A6A6A6" w:themeColor="background1" w:themeShade="A6"/>
                    <w:sz w:val="18"/>
                    <w:szCs w:val="18"/>
                  </w:rPr>
                </w:rPrChange>
              </w:rPr>
              <w:pPrChange w:id="6419" w:author="Steve Barbeaux" w:date="2022-10-10T12:08:00Z">
                <w:pPr>
                  <w:spacing w:after="0"/>
                  <w:jc w:val="center"/>
                </w:pPr>
              </w:pPrChange>
            </w:pPr>
            <w:ins w:id="6420" w:author="Steve Barbeaux" w:date="2022-10-10T11:57:00Z">
              <w:r w:rsidRPr="005E242C">
                <w:rPr>
                  <w:color w:val="A6A6A6" w:themeColor="background1" w:themeShade="A6"/>
                  <w:sz w:val="18"/>
                  <w:szCs w:val="18"/>
                  <w:rPrChange w:id="6421" w:author="Steve Barbeaux" w:date="2022-10-10T12:09:00Z">
                    <w:rPr>
                      <w:sz w:val="18"/>
                      <w:szCs w:val="18"/>
                    </w:rPr>
                  </w:rPrChange>
                </w:rPr>
                <w:t xml:space="preserve"> 176,147 </w:t>
              </w:r>
            </w:ins>
            <w:del w:id="6422" w:author="Steve Barbeaux" w:date="2022-10-10T11:57:00Z">
              <w:r w:rsidRPr="005E242C" w:rsidDel="00715DAC">
                <w:rPr>
                  <w:color w:val="A6A6A6" w:themeColor="background1" w:themeShade="A6"/>
                  <w:sz w:val="18"/>
                  <w:szCs w:val="18"/>
                  <w:rPrChange w:id="6423" w:author="Steve Barbeaux" w:date="2022-10-10T12:09:00Z">
                    <w:rPr>
                      <w:color w:val="A6A6A6" w:themeColor="background1" w:themeShade="A6"/>
                      <w:sz w:val="18"/>
                      <w:szCs w:val="18"/>
                    </w:rPr>
                  </w:rPrChange>
                </w:rPr>
                <w:delText xml:space="preserve">209,700 </w:delText>
              </w:r>
            </w:del>
          </w:p>
        </w:tc>
        <w:tc>
          <w:tcPr>
            <w:tcW w:w="598" w:type="pct"/>
            <w:gridSpan w:val="3"/>
            <w:tcBorders>
              <w:top w:val="nil"/>
              <w:left w:val="nil"/>
              <w:bottom w:val="nil"/>
              <w:right w:val="nil"/>
            </w:tcBorders>
            <w:shd w:val="clear" w:color="auto" w:fill="FFFFFF" w:themeFill="background1"/>
            <w:noWrap/>
            <w:vAlign w:val="bottom"/>
            <w:tcPrChange w:id="6424" w:author="Steve Barbeaux" w:date="2022-10-10T12:08:00Z">
              <w:tcPr>
                <w:tcW w:w="447" w:type="pct"/>
                <w:gridSpan w:val="4"/>
                <w:tcBorders>
                  <w:top w:val="nil"/>
                  <w:left w:val="nil"/>
                  <w:bottom w:val="nil"/>
                  <w:right w:val="nil"/>
                </w:tcBorders>
                <w:shd w:val="clear" w:color="auto" w:fill="FFFFFF" w:themeFill="background1"/>
                <w:noWrap/>
              </w:tcPr>
            </w:tcPrChange>
          </w:tcPr>
          <w:p w14:paraId="3D1B9F7F" w14:textId="23E91510" w:rsidR="00134598" w:rsidRPr="005E242C" w:rsidRDefault="00134598" w:rsidP="005E242C">
            <w:pPr>
              <w:spacing w:after="0"/>
              <w:jc w:val="right"/>
              <w:rPr>
                <w:sz w:val="20"/>
                <w:rPrChange w:id="6425" w:author="Steve Barbeaux" w:date="2022-10-10T12:08:00Z">
                  <w:rPr>
                    <w:sz w:val="18"/>
                    <w:szCs w:val="18"/>
                  </w:rPr>
                </w:rPrChange>
              </w:rPr>
              <w:pPrChange w:id="6426" w:author="Steve Barbeaux" w:date="2022-10-10T12:08:00Z">
                <w:pPr>
                  <w:spacing w:after="0"/>
                  <w:jc w:val="right"/>
                </w:pPr>
              </w:pPrChange>
            </w:pPr>
            <w:ins w:id="6427" w:author="Steve Barbeaux" w:date="2022-10-10T12:07:00Z">
              <w:r w:rsidRPr="005E242C">
                <w:rPr>
                  <w:sz w:val="20"/>
                  <w:rPrChange w:id="6428" w:author="Steve Barbeaux" w:date="2022-10-10T12:08:00Z">
                    <w:rPr/>
                  </w:rPrChange>
                </w:rPr>
                <w:t xml:space="preserve"> 160,786 </w:t>
              </w:r>
            </w:ins>
            <w:del w:id="6429" w:author="Steve Barbeaux" w:date="2022-10-10T11:58:00Z">
              <w:r w:rsidRPr="005E242C" w:rsidDel="00134598">
                <w:rPr>
                  <w:sz w:val="20"/>
                  <w:rPrChange w:id="6430" w:author="Steve Barbeaux" w:date="2022-10-10T12:08:00Z">
                    <w:rPr>
                      <w:sz w:val="18"/>
                      <w:szCs w:val="18"/>
                    </w:rPr>
                  </w:rPrChange>
                </w:rPr>
                <w:delText xml:space="preserve"> 176,147 </w:delText>
              </w:r>
            </w:del>
          </w:p>
        </w:tc>
        <w:tc>
          <w:tcPr>
            <w:tcW w:w="550" w:type="pct"/>
            <w:gridSpan w:val="2"/>
            <w:tcBorders>
              <w:top w:val="nil"/>
              <w:left w:val="nil"/>
              <w:bottom w:val="nil"/>
              <w:right w:val="nil"/>
            </w:tcBorders>
            <w:shd w:val="clear" w:color="auto" w:fill="FFFFFF" w:themeFill="background1"/>
            <w:noWrap/>
            <w:vAlign w:val="bottom"/>
            <w:tcPrChange w:id="6431" w:author="Steve Barbeaux" w:date="2022-10-10T12:08:00Z">
              <w:tcPr>
                <w:tcW w:w="453" w:type="pct"/>
                <w:gridSpan w:val="3"/>
                <w:tcBorders>
                  <w:top w:val="nil"/>
                  <w:left w:val="nil"/>
                  <w:bottom w:val="nil"/>
                  <w:right w:val="nil"/>
                </w:tcBorders>
                <w:shd w:val="clear" w:color="auto" w:fill="FFFFFF" w:themeFill="background1"/>
                <w:noWrap/>
              </w:tcPr>
            </w:tcPrChange>
          </w:tcPr>
          <w:p w14:paraId="67C28FC5" w14:textId="3FD9BF62" w:rsidR="00134598" w:rsidRPr="005E242C" w:rsidRDefault="00134598" w:rsidP="005E242C">
            <w:pPr>
              <w:spacing w:after="0"/>
              <w:jc w:val="right"/>
              <w:rPr>
                <w:sz w:val="20"/>
                <w:rPrChange w:id="6432" w:author="Steve Barbeaux" w:date="2022-10-10T12:08:00Z">
                  <w:rPr>
                    <w:sz w:val="18"/>
                    <w:szCs w:val="18"/>
                  </w:rPr>
                </w:rPrChange>
              </w:rPr>
              <w:pPrChange w:id="6433" w:author="Steve Barbeaux" w:date="2022-10-10T12:08:00Z">
                <w:pPr>
                  <w:spacing w:after="0"/>
                  <w:jc w:val="right"/>
                </w:pPr>
              </w:pPrChange>
            </w:pPr>
            <w:ins w:id="6434" w:author="Steve Barbeaux" w:date="2022-10-10T12:07:00Z">
              <w:r w:rsidRPr="005E242C">
                <w:rPr>
                  <w:sz w:val="20"/>
                  <w:rPrChange w:id="6435" w:author="Steve Barbeaux" w:date="2022-10-10T12:08:00Z">
                    <w:rPr/>
                  </w:rPrChange>
                </w:rPr>
                <w:t xml:space="preserve"> 132,609 </w:t>
              </w:r>
            </w:ins>
            <w:del w:id="6436" w:author="Steve Barbeaux" w:date="2022-10-10T11:58:00Z">
              <w:r w:rsidRPr="005E242C" w:rsidDel="00134598">
                <w:rPr>
                  <w:sz w:val="20"/>
                  <w:rPrChange w:id="6437" w:author="Steve Barbeaux" w:date="2022-10-10T12:08:00Z">
                    <w:rPr>
                      <w:sz w:val="18"/>
                      <w:szCs w:val="18"/>
                    </w:rPr>
                  </w:rPrChange>
                </w:rPr>
                <w:delText xml:space="preserve">145,269 </w:delText>
              </w:r>
            </w:del>
          </w:p>
        </w:tc>
        <w:tc>
          <w:tcPr>
            <w:tcW w:w="601" w:type="pct"/>
            <w:tcBorders>
              <w:top w:val="nil"/>
              <w:left w:val="nil"/>
              <w:bottom w:val="nil"/>
              <w:right w:val="nil"/>
            </w:tcBorders>
            <w:shd w:val="clear" w:color="auto" w:fill="FFFFFF" w:themeFill="background1"/>
            <w:noWrap/>
            <w:vAlign w:val="bottom"/>
            <w:tcPrChange w:id="6438" w:author="Steve Barbeaux" w:date="2022-10-10T12:08:00Z">
              <w:tcPr>
                <w:tcW w:w="552" w:type="pct"/>
                <w:gridSpan w:val="5"/>
                <w:tcBorders>
                  <w:top w:val="nil"/>
                  <w:left w:val="nil"/>
                  <w:bottom w:val="nil"/>
                  <w:right w:val="nil"/>
                </w:tcBorders>
                <w:shd w:val="clear" w:color="auto" w:fill="FFFFFF" w:themeFill="background1"/>
                <w:noWrap/>
              </w:tcPr>
            </w:tcPrChange>
          </w:tcPr>
          <w:p w14:paraId="2E126118" w14:textId="1F8FF1C3" w:rsidR="00134598" w:rsidRPr="005E242C" w:rsidRDefault="00134598" w:rsidP="005E242C">
            <w:pPr>
              <w:spacing w:after="0"/>
              <w:jc w:val="right"/>
              <w:rPr>
                <w:sz w:val="20"/>
                <w:rPrChange w:id="6439" w:author="Steve Barbeaux" w:date="2022-10-10T12:08:00Z">
                  <w:rPr>
                    <w:sz w:val="18"/>
                    <w:szCs w:val="18"/>
                  </w:rPr>
                </w:rPrChange>
              </w:rPr>
              <w:pPrChange w:id="6440" w:author="Steve Barbeaux" w:date="2022-10-10T12:08:00Z">
                <w:pPr>
                  <w:spacing w:after="0"/>
                  <w:jc w:val="right"/>
                </w:pPr>
              </w:pPrChange>
            </w:pPr>
            <w:ins w:id="6441" w:author="Steve Barbeaux" w:date="2022-10-10T12:07:00Z">
              <w:r w:rsidRPr="005E242C">
                <w:rPr>
                  <w:sz w:val="20"/>
                  <w:rPrChange w:id="6442" w:author="Steve Barbeaux" w:date="2022-10-10T12:08:00Z">
                    <w:rPr/>
                  </w:rPrChange>
                </w:rPr>
                <w:t xml:space="preserve"> 194,950 </w:t>
              </w:r>
            </w:ins>
            <w:del w:id="6443" w:author="Steve Barbeaux" w:date="2022-10-10T11:58:00Z">
              <w:r w:rsidRPr="005E242C" w:rsidDel="00134598">
                <w:rPr>
                  <w:sz w:val="20"/>
                  <w:rPrChange w:id="6444" w:author="Steve Barbeaux" w:date="2022-10-10T12:08:00Z">
                    <w:rPr>
                      <w:sz w:val="18"/>
                      <w:szCs w:val="18"/>
                    </w:rPr>
                  </w:rPrChange>
                </w:rPr>
                <w:delText xml:space="preserve"> 213,590 </w:delText>
              </w:r>
            </w:del>
          </w:p>
        </w:tc>
        <w:tc>
          <w:tcPr>
            <w:tcW w:w="153" w:type="pct"/>
            <w:tcBorders>
              <w:top w:val="nil"/>
              <w:left w:val="nil"/>
              <w:bottom w:val="nil"/>
              <w:right w:val="nil"/>
            </w:tcBorders>
            <w:shd w:val="clear" w:color="auto" w:fill="F2F2F2" w:themeFill="background1" w:themeFillShade="F2"/>
            <w:noWrap/>
            <w:vAlign w:val="bottom"/>
            <w:tcPrChange w:id="6445" w:author="Steve Barbeaux" w:date="2022-10-10T12:08:00Z">
              <w:tcPr>
                <w:tcW w:w="351" w:type="pct"/>
                <w:gridSpan w:val="5"/>
                <w:tcBorders>
                  <w:top w:val="nil"/>
                  <w:left w:val="nil"/>
                  <w:bottom w:val="nil"/>
                  <w:right w:val="nil"/>
                </w:tcBorders>
                <w:shd w:val="clear" w:color="auto" w:fill="F2F2F2" w:themeFill="background1" w:themeFillShade="F2"/>
                <w:noWrap/>
                <w:vAlign w:val="bottom"/>
              </w:tcPr>
            </w:tcPrChange>
          </w:tcPr>
          <w:p w14:paraId="1223981C" w14:textId="77777777" w:rsidR="00134598" w:rsidRPr="005E242C" w:rsidRDefault="00134598" w:rsidP="005E242C">
            <w:pPr>
              <w:spacing w:after="0"/>
              <w:jc w:val="right"/>
              <w:rPr>
                <w:sz w:val="18"/>
                <w:szCs w:val="18"/>
                <w:rPrChange w:id="6446" w:author="Steve Barbeaux" w:date="2022-10-10T12:08:00Z">
                  <w:rPr>
                    <w:sz w:val="18"/>
                    <w:szCs w:val="18"/>
                  </w:rPr>
                </w:rPrChange>
              </w:rPr>
              <w:pPrChange w:id="6447"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6448" w:author="Steve Barbeaux" w:date="2022-10-10T12:08:00Z">
              <w:tcPr>
                <w:tcW w:w="450" w:type="pct"/>
                <w:gridSpan w:val="3"/>
                <w:tcBorders>
                  <w:top w:val="nil"/>
                  <w:left w:val="nil"/>
                  <w:bottom w:val="nil"/>
                  <w:right w:val="nil"/>
                </w:tcBorders>
                <w:shd w:val="clear" w:color="auto" w:fill="FFFFFF" w:themeFill="background1"/>
              </w:tcPr>
            </w:tcPrChange>
          </w:tcPr>
          <w:p w14:paraId="7A8F1B19" w14:textId="097390F3" w:rsidR="00134598" w:rsidRPr="005E242C" w:rsidRDefault="00134598" w:rsidP="005E242C">
            <w:pPr>
              <w:spacing w:after="0"/>
              <w:jc w:val="right"/>
              <w:rPr>
                <w:color w:val="A6A6A6" w:themeColor="background1" w:themeShade="A6"/>
                <w:sz w:val="18"/>
                <w:szCs w:val="18"/>
                <w:rPrChange w:id="6449" w:author="Steve Barbeaux" w:date="2022-10-10T12:09:00Z">
                  <w:rPr>
                    <w:color w:val="A6A6A6" w:themeColor="background1" w:themeShade="A6"/>
                    <w:sz w:val="18"/>
                    <w:szCs w:val="18"/>
                  </w:rPr>
                </w:rPrChange>
              </w:rPr>
              <w:pPrChange w:id="6450" w:author="Steve Barbeaux" w:date="2022-10-10T12:08:00Z">
                <w:pPr>
                  <w:spacing w:after="0"/>
                  <w:jc w:val="right"/>
                </w:pPr>
              </w:pPrChange>
            </w:pPr>
            <w:ins w:id="6451" w:author="Steve Barbeaux" w:date="2022-10-10T12:00:00Z">
              <w:r w:rsidRPr="005E242C">
                <w:rPr>
                  <w:color w:val="A6A6A6" w:themeColor="background1" w:themeShade="A6"/>
                  <w:sz w:val="18"/>
                  <w:szCs w:val="18"/>
                  <w:rPrChange w:id="6452" w:author="Steve Barbeaux" w:date="2022-10-10T12:09:00Z">
                    <w:rPr>
                      <w:sz w:val="18"/>
                      <w:szCs w:val="18"/>
                    </w:rPr>
                  </w:rPrChange>
                </w:rPr>
                <w:t xml:space="preserve">66,642 </w:t>
              </w:r>
            </w:ins>
            <w:del w:id="6453" w:author="Steve Barbeaux" w:date="2022-10-10T12:00:00Z">
              <w:r w:rsidRPr="005E242C" w:rsidDel="00632043">
                <w:rPr>
                  <w:color w:val="A6A6A6" w:themeColor="background1" w:themeShade="A6"/>
                  <w:sz w:val="18"/>
                  <w:szCs w:val="18"/>
                  <w:rPrChange w:id="6454" w:author="Steve Barbeaux" w:date="2022-10-10T12:09:00Z">
                    <w:rPr>
                      <w:color w:val="A6A6A6" w:themeColor="background1" w:themeShade="A6"/>
                      <w:sz w:val="18"/>
                      <w:szCs w:val="18"/>
                    </w:rPr>
                  </w:rPrChange>
                </w:rPr>
                <w:delText xml:space="preserve"> 79,283 </w:delText>
              </w:r>
            </w:del>
          </w:p>
        </w:tc>
        <w:tc>
          <w:tcPr>
            <w:tcW w:w="549" w:type="pct"/>
            <w:tcBorders>
              <w:top w:val="nil"/>
              <w:left w:val="nil"/>
              <w:bottom w:val="nil"/>
              <w:right w:val="nil"/>
            </w:tcBorders>
            <w:shd w:val="clear" w:color="auto" w:fill="FFFFFF" w:themeFill="background1"/>
            <w:noWrap/>
            <w:vAlign w:val="bottom"/>
            <w:tcPrChange w:id="6455" w:author="Steve Barbeaux" w:date="2022-10-10T12:08:00Z">
              <w:tcPr>
                <w:tcW w:w="549" w:type="pct"/>
                <w:gridSpan w:val="3"/>
                <w:tcBorders>
                  <w:top w:val="nil"/>
                  <w:left w:val="nil"/>
                  <w:bottom w:val="nil"/>
                  <w:right w:val="nil"/>
                </w:tcBorders>
                <w:shd w:val="clear" w:color="auto" w:fill="FFFFFF" w:themeFill="background1"/>
                <w:noWrap/>
              </w:tcPr>
            </w:tcPrChange>
          </w:tcPr>
          <w:p w14:paraId="5F0F7F5F" w14:textId="0E18642A" w:rsidR="00134598" w:rsidRPr="005E242C" w:rsidRDefault="00134598" w:rsidP="005E242C">
            <w:pPr>
              <w:spacing w:after="0"/>
              <w:jc w:val="right"/>
              <w:rPr>
                <w:sz w:val="20"/>
                <w:rPrChange w:id="6456" w:author="Steve Barbeaux" w:date="2022-10-10T12:08:00Z">
                  <w:rPr>
                    <w:sz w:val="18"/>
                    <w:szCs w:val="18"/>
                  </w:rPr>
                </w:rPrChange>
              </w:rPr>
              <w:pPrChange w:id="6457" w:author="Steve Barbeaux" w:date="2022-10-10T12:08:00Z">
                <w:pPr>
                  <w:spacing w:after="0"/>
                  <w:jc w:val="right"/>
                </w:pPr>
              </w:pPrChange>
            </w:pPr>
            <w:ins w:id="6458" w:author="Steve Barbeaux" w:date="2022-10-10T12:03:00Z">
              <w:r w:rsidRPr="005E242C">
                <w:rPr>
                  <w:sz w:val="20"/>
                  <w:rPrChange w:id="6459" w:author="Steve Barbeaux" w:date="2022-10-10T12:08:00Z">
                    <w:rPr/>
                  </w:rPrChange>
                </w:rPr>
                <w:t xml:space="preserve">62,246 </w:t>
              </w:r>
            </w:ins>
            <w:del w:id="6460" w:author="Steve Barbeaux" w:date="2022-10-10T12:00:00Z">
              <w:r w:rsidRPr="005E242C" w:rsidDel="00134598">
                <w:rPr>
                  <w:sz w:val="20"/>
                  <w:rPrChange w:id="6461" w:author="Steve Barbeaux" w:date="2022-10-10T12:08:00Z">
                    <w:rPr>
                      <w:sz w:val="18"/>
                      <w:szCs w:val="18"/>
                    </w:rPr>
                  </w:rPrChange>
                </w:rPr>
                <w:delText xml:space="preserve">66,642 </w:delText>
              </w:r>
            </w:del>
          </w:p>
        </w:tc>
        <w:tc>
          <w:tcPr>
            <w:tcW w:w="648" w:type="pct"/>
            <w:tcBorders>
              <w:top w:val="nil"/>
              <w:left w:val="nil"/>
              <w:bottom w:val="nil"/>
              <w:right w:val="nil"/>
            </w:tcBorders>
            <w:shd w:val="clear" w:color="auto" w:fill="FFFFFF" w:themeFill="background1"/>
            <w:vAlign w:val="bottom"/>
            <w:tcPrChange w:id="6462" w:author="Steve Barbeaux" w:date="2022-10-10T12:08:00Z">
              <w:tcPr>
                <w:tcW w:w="648" w:type="pct"/>
                <w:gridSpan w:val="3"/>
                <w:tcBorders>
                  <w:top w:val="nil"/>
                  <w:left w:val="nil"/>
                  <w:bottom w:val="nil"/>
                  <w:right w:val="nil"/>
                </w:tcBorders>
                <w:shd w:val="clear" w:color="auto" w:fill="FFFFFF" w:themeFill="background1"/>
              </w:tcPr>
            </w:tcPrChange>
          </w:tcPr>
          <w:p w14:paraId="709651ED" w14:textId="2BD610A6" w:rsidR="00134598" w:rsidRPr="005E242C" w:rsidRDefault="00134598" w:rsidP="005E242C">
            <w:pPr>
              <w:spacing w:after="0"/>
              <w:jc w:val="right"/>
              <w:rPr>
                <w:sz w:val="20"/>
                <w:rPrChange w:id="6463" w:author="Steve Barbeaux" w:date="2022-10-10T12:08:00Z">
                  <w:rPr>
                    <w:sz w:val="18"/>
                    <w:szCs w:val="18"/>
                  </w:rPr>
                </w:rPrChange>
              </w:rPr>
              <w:pPrChange w:id="6464" w:author="Steve Barbeaux" w:date="2022-10-10T12:08:00Z">
                <w:pPr>
                  <w:spacing w:after="0"/>
                  <w:jc w:val="right"/>
                </w:pPr>
              </w:pPrChange>
            </w:pPr>
            <w:ins w:id="6465" w:author="Steve Barbeaux" w:date="2022-10-10T12:03:00Z">
              <w:r w:rsidRPr="005E242C">
                <w:rPr>
                  <w:sz w:val="20"/>
                  <w:rPrChange w:id="6466" w:author="Steve Barbeaux" w:date="2022-10-10T12:08:00Z">
                    <w:rPr/>
                  </w:rPrChange>
                </w:rPr>
                <w:t xml:space="preserve"> 51,558 </w:t>
              </w:r>
            </w:ins>
            <w:del w:id="6467" w:author="Steve Barbeaux" w:date="2022-10-10T12:00:00Z">
              <w:r w:rsidRPr="005E242C" w:rsidDel="00134598">
                <w:rPr>
                  <w:sz w:val="20"/>
                  <w:rPrChange w:id="6468" w:author="Steve Barbeaux" w:date="2022-10-10T12:08:00Z">
                    <w:rPr>
                      <w:sz w:val="18"/>
                      <w:szCs w:val="18"/>
                    </w:rPr>
                  </w:rPrChange>
                </w:rPr>
                <w:delText xml:space="preserve">55,202 </w:delText>
              </w:r>
            </w:del>
          </w:p>
        </w:tc>
        <w:tc>
          <w:tcPr>
            <w:tcW w:w="549" w:type="pct"/>
            <w:tcBorders>
              <w:top w:val="nil"/>
              <w:left w:val="nil"/>
              <w:bottom w:val="nil"/>
              <w:right w:val="nil"/>
            </w:tcBorders>
            <w:shd w:val="clear" w:color="auto" w:fill="FFFFFF" w:themeFill="background1"/>
            <w:vAlign w:val="bottom"/>
            <w:tcPrChange w:id="6469" w:author="Steve Barbeaux" w:date="2022-10-10T12:08:00Z">
              <w:tcPr>
                <w:tcW w:w="550" w:type="pct"/>
                <w:gridSpan w:val="4"/>
                <w:tcBorders>
                  <w:top w:val="nil"/>
                  <w:left w:val="nil"/>
                  <w:bottom w:val="nil"/>
                  <w:right w:val="nil"/>
                </w:tcBorders>
                <w:shd w:val="clear" w:color="auto" w:fill="FFFFFF" w:themeFill="background1"/>
              </w:tcPr>
            </w:tcPrChange>
          </w:tcPr>
          <w:p w14:paraId="51D1D8F3" w14:textId="4E496A00" w:rsidR="00134598" w:rsidRPr="005E242C" w:rsidRDefault="00134598" w:rsidP="005E242C">
            <w:pPr>
              <w:spacing w:after="0"/>
              <w:jc w:val="right"/>
              <w:rPr>
                <w:sz w:val="20"/>
                <w:rPrChange w:id="6470" w:author="Steve Barbeaux" w:date="2022-10-10T12:08:00Z">
                  <w:rPr>
                    <w:sz w:val="18"/>
                    <w:szCs w:val="18"/>
                  </w:rPr>
                </w:rPrChange>
              </w:rPr>
              <w:pPrChange w:id="6471" w:author="Steve Barbeaux" w:date="2022-10-10T12:08:00Z">
                <w:pPr>
                  <w:spacing w:after="0"/>
                  <w:jc w:val="right"/>
                </w:pPr>
              </w:pPrChange>
            </w:pPr>
            <w:ins w:id="6472" w:author="Steve Barbeaux" w:date="2022-10-10T12:03:00Z">
              <w:r w:rsidRPr="005E242C">
                <w:rPr>
                  <w:sz w:val="20"/>
                  <w:rPrChange w:id="6473" w:author="Steve Barbeaux" w:date="2022-10-10T12:08:00Z">
                    <w:rPr/>
                  </w:rPrChange>
                </w:rPr>
                <w:t xml:space="preserve"> 75,150 </w:t>
              </w:r>
            </w:ins>
            <w:del w:id="6474" w:author="Steve Barbeaux" w:date="2022-10-10T12:00:00Z">
              <w:r w:rsidRPr="005E242C" w:rsidDel="00134598">
                <w:rPr>
                  <w:sz w:val="20"/>
                  <w:rPrChange w:id="6475" w:author="Steve Barbeaux" w:date="2022-10-10T12:08:00Z">
                    <w:rPr>
                      <w:sz w:val="18"/>
                      <w:szCs w:val="18"/>
                    </w:rPr>
                  </w:rPrChange>
                </w:rPr>
                <w:delText xml:space="preserve">80,453 </w:delText>
              </w:r>
            </w:del>
          </w:p>
        </w:tc>
      </w:tr>
      <w:tr w:rsidR="00134598" w:rsidRPr="00FA0F7A" w14:paraId="253DFD30" w14:textId="77777777" w:rsidTr="005E242C">
        <w:tblPrEx>
          <w:tblPrExChange w:id="6476" w:author="Steve Barbeaux" w:date="2022-10-10T12:08:00Z">
            <w:tblPrEx>
              <w:tblW w:w="4808" w:type="pct"/>
            </w:tblPrEx>
          </w:tblPrExChange>
        </w:tblPrEx>
        <w:trPr>
          <w:jc w:val="center"/>
          <w:trPrChange w:id="6477" w:author="Steve Barbeaux" w:date="2022-10-10T12:08:00Z">
            <w:trPr>
              <w:jc w:val="center"/>
            </w:trPr>
          </w:trPrChange>
        </w:trPr>
        <w:tc>
          <w:tcPr>
            <w:tcW w:w="352" w:type="pct"/>
            <w:tcBorders>
              <w:top w:val="nil"/>
              <w:left w:val="nil"/>
              <w:bottom w:val="nil"/>
              <w:right w:val="nil"/>
            </w:tcBorders>
            <w:shd w:val="clear" w:color="auto" w:fill="FFFFFF" w:themeFill="background1"/>
            <w:noWrap/>
            <w:vAlign w:val="bottom"/>
            <w:tcPrChange w:id="6478" w:author="Steve Barbeaux" w:date="2022-10-10T12:08:00Z">
              <w:tcPr>
                <w:tcW w:w="350" w:type="pct"/>
                <w:tcBorders>
                  <w:top w:val="nil"/>
                  <w:left w:val="nil"/>
                  <w:bottom w:val="nil"/>
                  <w:right w:val="nil"/>
                </w:tcBorders>
                <w:shd w:val="clear" w:color="auto" w:fill="FFFFFF" w:themeFill="background1"/>
                <w:noWrap/>
                <w:vAlign w:val="bottom"/>
              </w:tcPr>
            </w:tcPrChange>
          </w:tcPr>
          <w:p w14:paraId="1CE52C9C" w14:textId="77777777" w:rsidR="00134598" w:rsidRPr="005E242C" w:rsidRDefault="00134598" w:rsidP="005E242C">
            <w:pPr>
              <w:spacing w:after="0"/>
              <w:jc w:val="right"/>
              <w:rPr>
                <w:sz w:val="18"/>
                <w:szCs w:val="18"/>
                <w:rPrChange w:id="6479" w:author="Steve Barbeaux" w:date="2022-10-10T12:08:00Z">
                  <w:rPr>
                    <w:sz w:val="18"/>
                    <w:szCs w:val="18"/>
                  </w:rPr>
                </w:rPrChange>
              </w:rPr>
              <w:pPrChange w:id="6480" w:author="Steve Barbeaux" w:date="2022-10-10T12:08:00Z">
                <w:pPr>
                  <w:spacing w:after="0"/>
                  <w:jc w:val="right"/>
                </w:pPr>
              </w:pPrChange>
            </w:pPr>
            <w:r w:rsidRPr="005E242C">
              <w:rPr>
                <w:sz w:val="18"/>
                <w:szCs w:val="18"/>
                <w:rPrChange w:id="6481" w:author="Steve Barbeaux" w:date="2022-10-10T12:08:00Z">
                  <w:rPr>
                    <w:sz w:val="18"/>
                    <w:szCs w:val="18"/>
                  </w:rPr>
                </w:rPrChange>
              </w:rPr>
              <w:t>2006</w:t>
            </w:r>
          </w:p>
        </w:tc>
        <w:tc>
          <w:tcPr>
            <w:tcW w:w="550" w:type="pct"/>
            <w:tcBorders>
              <w:top w:val="nil"/>
              <w:left w:val="nil"/>
              <w:bottom w:val="nil"/>
              <w:right w:val="nil"/>
            </w:tcBorders>
            <w:shd w:val="clear" w:color="auto" w:fill="FFFFFF" w:themeFill="background1"/>
            <w:vAlign w:val="bottom"/>
            <w:tcPrChange w:id="6482" w:author="Steve Barbeaux" w:date="2022-10-10T12:08:00Z">
              <w:tcPr>
                <w:tcW w:w="650" w:type="pct"/>
                <w:gridSpan w:val="6"/>
                <w:tcBorders>
                  <w:top w:val="nil"/>
                  <w:left w:val="nil"/>
                  <w:bottom w:val="nil"/>
                  <w:right w:val="nil"/>
                </w:tcBorders>
                <w:shd w:val="clear" w:color="auto" w:fill="FFFFFF" w:themeFill="background1"/>
              </w:tcPr>
            </w:tcPrChange>
          </w:tcPr>
          <w:p w14:paraId="1EED1C23" w14:textId="39CE8EA1" w:rsidR="00134598" w:rsidRPr="005E242C" w:rsidRDefault="00134598" w:rsidP="005E242C">
            <w:pPr>
              <w:spacing w:after="0"/>
              <w:jc w:val="right"/>
              <w:rPr>
                <w:color w:val="A6A6A6" w:themeColor="background1" w:themeShade="A6"/>
                <w:sz w:val="18"/>
                <w:szCs w:val="18"/>
                <w:rPrChange w:id="6483" w:author="Steve Barbeaux" w:date="2022-10-10T12:09:00Z">
                  <w:rPr>
                    <w:color w:val="A6A6A6" w:themeColor="background1" w:themeShade="A6"/>
                    <w:sz w:val="18"/>
                    <w:szCs w:val="18"/>
                  </w:rPr>
                </w:rPrChange>
              </w:rPr>
              <w:pPrChange w:id="6484" w:author="Steve Barbeaux" w:date="2022-10-10T12:08:00Z">
                <w:pPr>
                  <w:spacing w:after="0"/>
                  <w:jc w:val="center"/>
                </w:pPr>
              </w:pPrChange>
            </w:pPr>
            <w:ins w:id="6485" w:author="Steve Barbeaux" w:date="2022-10-10T11:57:00Z">
              <w:r w:rsidRPr="005E242C">
                <w:rPr>
                  <w:color w:val="A6A6A6" w:themeColor="background1" w:themeShade="A6"/>
                  <w:sz w:val="18"/>
                  <w:szCs w:val="18"/>
                  <w:rPrChange w:id="6486" w:author="Steve Barbeaux" w:date="2022-10-10T12:09:00Z">
                    <w:rPr>
                      <w:sz w:val="18"/>
                      <w:szCs w:val="18"/>
                    </w:rPr>
                  </w:rPrChange>
                </w:rPr>
                <w:t xml:space="preserve"> 161,893 </w:t>
              </w:r>
            </w:ins>
            <w:del w:id="6487" w:author="Steve Barbeaux" w:date="2022-10-10T11:57:00Z">
              <w:r w:rsidRPr="005E242C" w:rsidDel="00715DAC">
                <w:rPr>
                  <w:color w:val="A6A6A6" w:themeColor="background1" w:themeShade="A6"/>
                  <w:sz w:val="18"/>
                  <w:szCs w:val="18"/>
                  <w:rPrChange w:id="6488" w:author="Steve Barbeaux" w:date="2022-10-10T12:09:00Z">
                    <w:rPr>
                      <w:color w:val="A6A6A6" w:themeColor="background1" w:themeShade="A6"/>
                      <w:sz w:val="18"/>
                      <w:szCs w:val="18"/>
                    </w:rPr>
                  </w:rPrChange>
                </w:rPr>
                <w:delText xml:space="preserve">196,141 </w:delText>
              </w:r>
            </w:del>
          </w:p>
        </w:tc>
        <w:tc>
          <w:tcPr>
            <w:tcW w:w="598" w:type="pct"/>
            <w:gridSpan w:val="3"/>
            <w:tcBorders>
              <w:top w:val="nil"/>
              <w:left w:val="nil"/>
              <w:bottom w:val="nil"/>
              <w:right w:val="nil"/>
            </w:tcBorders>
            <w:shd w:val="clear" w:color="auto" w:fill="FFFFFF" w:themeFill="background1"/>
            <w:noWrap/>
            <w:vAlign w:val="bottom"/>
            <w:tcPrChange w:id="6489" w:author="Steve Barbeaux" w:date="2022-10-10T12:08:00Z">
              <w:tcPr>
                <w:tcW w:w="447" w:type="pct"/>
                <w:gridSpan w:val="4"/>
                <w:tcBorders>
                  <w:top w:val="nil"/>
                  <w:left w:val="nil"/>
                  <w:bottom w:val="nil"/>
                  <w:right w:val="nil"/>
                </w:tcBorders>
                <w:shd w:val="clear" w:color="auto" w:fill="FFFFFF" w:themeFill="background1"/>
                <w:noWrap/>
              </w:tcPr>
            </w:tcPrChange>
          </w:tcPr>
          <w:p w14:paraId="095D3ECA" w14:textId="703A938A" w:rsidR="00134598" w:rsidRPr="005E242C" w:rsidRDefault="00134598" w:rsidP="005E242C">
            <w:pPr>
              <w:spacing w:after="0"/>
              <w:jc w:val="right"/>
              <w:rPr>
                <w:sz w:val="20"/>
                <w:rPrChange w:id="6490" w:author="Steve Barbeaux" w:date="2022-10-10T12:08:00Z">
                  <w:rPr>
                    <w:sz w:val="18"/>
                    <w:szCs w:val="18"/>
                  </w:rPr>
                </w:rPrChange>
              </w:rPr>
              <w:pPrChange w:id="6491" w:author="Steve Barbeaux" w:date="2022-10-10T12:08:00Z">
                <w:pPr>
                  <w:spacing w:after="0"/>
                  <w:jc w:val="right"/>
                </w:pPr>
              </w:pPrChange>
            </w:pPr>
            <w:ins w:id="6492" w:author="Steve Barbeaux" w:date="2022-10-10T12:07:00Z">
              <w:r w:rsidRPr="005E242C">
                <w:rPr>
                  <w:sz w:val="20"/>
                  <w:rPrChange w:id="6493" w:author="Steve Barbeaux" w:date="2022-10-10T12:08:00Z">
                    <w:rPr/>
                  </w:rPrChange>
                </w:rPr>
                <w:t xml:space="preserve"> 147,904 </w:t>
              </w:r>
            </w:ins>
            <w:del w:id="6494" w:author="Steve Barbeaux" w:date="2022-10-10T11:58:00Z">
              <w:r w:rsidRPr="005E242C" w:rsidDel="00134598">
                <w:rPr>
                  <w:sz w:val="20"/>
                  <w:rPrChange w:id="6495" w:author="Steve Barbeaux" w:date="2022-10-10T12:08:00Z">
                    <w:rPr>
                      <w:sz w:val="18"/>
                      <w:szCs w:val="18"/>
                    </w:rPr>
                  </w:rPrChange>
                </w:rPr>
                <w:delText xml:space="preserve"> 161,893 </w:delText>
              </w:r>
            </w:del>
          </w:p>
        </w:tc>
        <w:tc>
          <w:tcPr>
            <w:tcW w:w="550" w:type="pct"/>
            <w:gridSpan w:val="2"/>
            <w:tcBorders>
              <w:top w:val="nil"/>
              <w:left w:val="nil"/>
              <w:bottom w:val="nil"/>
              <w:right w:val="nil"/>
            </w:tcBorders>
            <w:shd w:val="clear" w:color="auto" w:fill="FFFFFF" w:themeFill="background1"/>
            <w:noWrap/>
            <w:vAlign w:val="bottom"/>
            <w:tcPrChange w:id="6496" w:author="Steve Barbeaux" w:date="2022-10-10T12:08:00Z">
              <w:tcPr>
                <w:tcW w:w="453" w:type="pct"/>
                <w:gridSpan w:val="3"/>
                <w:tcBorders>
                  <w:top w:val="nil"/>
                  <w:left w:val="nil"/>
                  <w:bottom w:val="nil"/>
                  <w:right w:val="nil"/>
                </w:tcBorders>
                <w:shd w:val="clear" w:color="auto" w:fill="FFFFFF" w:themeFill="background1"/>
                <w:noWrap/>
              </w:tcPr>
            </w:tcPrChange>
          </w:tcPr>
          <w:p w14:paraId="593E7737" w14:textId="123AFCD6" w:rsidR="00134598" w:rsidRPr="005E242C" w:rsidRDefault="00134598" w:rsidP="005E242C">
            <w:pPr>
              <w:spacing w:after="0"/>
              <w:jc w:val="right"/>
              <w:rPr>
                <w:sz w:val="20"/>
                <w:rPrChange w:id="6497" w:author="Steve Barbeaux" w:date="2022-10-10T12:08:00Z">
                  <w:rPr>
                    <w:sz w:val="18"/>
                    <w:szCs w:val="18"/>
                  </w:rPr>
                </w:rPrChange>
              </w:rPr>
              <w:pPrChange w:id="6498" w:author="Steve Barbeaux" w:date="2022-10-10T12:08:00Z">
                <w:pPr>
                  <w:spacing w:after="0"/>
                  <w:jc w:val="right"/>
                </w:pPr>
              </w:pPrChange>
            </w:pPr>
            <w:ins w:id="6499" w:author="Steve Barbeaux" w:date="2022-10-10T12:07:00Z">
              <w:r w:rsidRPr="005E242C">
                <w:rPr>
                  <w:sz w:val="20"/>
                  <w:rPrChange w:id="6500" w:author="Steve Barbeaux" w:date="2022-10-10T12:08:00Z">
                    <w:rPr/>
                  </w:rPrChange>
                </w:rPr>
                <w:t xml:space="preserve"> 122,244 </w:t>
              </w:r>
            </w:ins>
            <w:del w:id="6501" w:author="Steve Barbeaux" w:date="2022-10-10T11:58:00Z">
              <w:r w:rsidRPr="005E242C" w:rsidDel="00134598">
                <w:rPr>
                  <w:sz w:val="20"/>
                  <w:rPrChange w:id="6502" w:author="Steve Barbeaux" w:date="2022-10-10T12:08:00Z">
                    <w:rPr>
                      <w:sz w:val="18"/>
                      <w:szCs w:val="18"/>
                    </w:rPr>
                  </w:rPrChange>
                </w:rPr>
                <w:delText xml:space="preserve">133,763 </w:delText>
              </w:r>
            </w:del>
          </w:p>
        </w:tc>
        <w:tc>
          <w:tcPr>
            <w:tcW w:w="601" w:type="pct"/>
            <w:tcBorders>
              <w:top w:val="nil"/>
              <w:left w:val="nil"/>
              <w:bottom w:val="nil"/>
              <w:right w:val="nil"/>
            </w:tcBorders>
            <w:shd w:val="clear" w:color="auto" w:fill="FFFFFF" w:themeFill="background1"/>
            <w:noWrap/>
            <w:vAlign w:val="bottom"/>
            <w:tcPrChange w:id="6503" w:author="Steve Barbeaux" w:date="2022-10-10T12:08:00Z">
              <w:tcPr>
                <w:tcW w:w="552" w:type="pct"/>
                <w:gridSpan w:val="5"/>
                <w:tcBorders>
                  <w:top w:val="nil"/>
                  <w:left w:val="nil"/>
                  <w:bottom w:val="nil"/>
                  <w:right w:val="nil"/>
                </w:tcBorders>
                <w:shd w:val="clear" w:color="auto" w:fill="FFFFFF" w:themeFill="background1"/>
                <w:noWrap/>
              </w:tcPr>
            </w:tcPrChange>
          </w:tcPr>
          <w:p w14:paraId="4C705CC9" w14:textId="7C026033" w:rsidR="00134598" w:rsidRPr="005E242C" w:rsidRDefault="00134598" w:rsidP="005E242C">
            <w:pPr>
              <w:spacing w:after="0"/>
              <w:jc w:val="right"/>
              <w:rPr>
                <w:sz w:val="20"/>
                <w:rPrChange w:id="6504" w:author="Steve Barbeaux" w:date="2022-10-10T12:08:00Z">
                  <w:rPr>
                    <w:sz w:val="18"/>
                    <w:szCs w:val="18"/>
                  </w:rPr>
                </w:rPrChange>
              </w:rPr>
              <w:pPrChange w:id="6505" w:author="Steve Barbeaux" w:date="2022-10-10T12:08:00Z">
                <w:pPr>
                  <w:spacing w:after="0"/>
                  <w:jc w:val="right"/>
                </w:pPr>
              </w:pPrChange>
            </w:pPr>
            <w:ins w:id="6506" w:author="Steve Barbeaux" w:date="2022-10-10T12:07:00Z">
              <w:r w:rsidRPr="005E242C">
                <w:rPr>
                  <w:sz w:val="20"/>
                  <w:rPrChange w:id="6507" w:author="Steve Barbeaux" w:date="2022-10-10T12:08:00Z">
                    <w:rPr/>
                  </w:rPrChange>
                </w:rPr>
                <w:t xml:space="preserve"> 178,951 </w:t>
              </w:r>
            </w:ins>
            <w:del w:id="6508" w:author="Steve Barbeaux" w:date="2022-10-10T11:58:00Z">
              <w:r w:rsidRPr="005E242C" w:rsidDel="00134598">
                <w:rPr>
                  <w:sz w:val="20"/>
                  <w:rPrChange w:id="6509" w:author="Steve Barbeaux" w:date="2022-10-10T12:08:00Z">
                    <w:rPr>
                      <w:sz w:val="18"/>
                      <w:szCs w:val="18"/>
                    </w:rPr>
                  </w:rPrChange>
                </w:rPr>
                <w:delText xml:space="preserve"> 195,938 </w:delText>
              </w:r>
            </w:del>
          </w:p>
        </w:tc>
        <w:tc>
          <w:tcPr>
            <w:tcW w:w="153" w:type="pct"/>
            <w:tcBorders>
              <w:top w:val="nil"/>
              <w:left w:val="nil"/>
              <w:bottom w:val="nil"/>
              <w:right w:val="nil"/>
            </w:tcBorders>
            <w:shd w:val="clear" w:color="auto" w:fill="F2F2F2" w:themeFill="background1" w:themeFillShade="F2"/>
            <w:noWrap/>
            <w:vAlign w:val="bottom"/>
            <w:tcPrChange w:id="6510" w:author="Steve Barbeaux" w:date="2022-10-10T12:08:00Z">
              <w:tcPr>
                <w:tcW w:w="351" w:type="pct"/>
                <w:gridSpan w:val="5"/>
                <w:tcBorders>
                  <w:top w:val="nil"/>
                  <w:left w:val="nil"/>
                  <w:bottom w:val="nil"/>
                  <w:right w:val="nil"/>
                </w:tcBorders>
                <w:shd w:val="clear" w:color="auto" w:fill="F2F2F2" w:themeFill="background1" w:themeFillShade="F2"/>
                <w:noWrap/>
                <w:vAlign w:val="bottom"/>
              </w:tcPr>
            </w:tcPrChange>
          </w:tcPr>
          <w:p w14:paraId="0DA462C4" w14:textId="77777777" w:rsidR="00134598" w:rsidRPr="005E242C" w:rsidRDefault="00134598" w:rsidP="005E242C">
            <w:pPr>
              <w:spacing w:after="0"/>
              <w:jc w:val="right"/>
              <w:rPr>
                <w:sz w:val="18"/>
                <w:szCs w:val="18"/>
                <w:rPrChange w:id="6511" w:author="Steve Barbeaux" w:date="2022-10-10T12:08:00Z">
                  <w:rPr>
                    <w:sz w:val="18"/>
                    <w:szCs w:val="18"/>
                  </w:rPr>
                </w:rPrChange>
              </w:rPr>
              <w:pPrChange w:id="6512"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6513" w:author="Steve Barbeaux" w:date="2022-10-10T12:08:00Z">
              <w:tcPr>
                <w:tcW w:w="450" w:type="pct"/>
                <w:gridSpan w:val="3"/>
                <w:tcBorders>
                  <w:top w:val="nil"/>
                  <w:left w:val="nil"/>
                  <w:bottom w:val="nil"/>
                  <w:right w:val="nil"/>
                </w:tcBorders>
                <w:shd w:val="clear" w:color="auto" w:fill="FFFFFF" w:themeFill="background1"/>
              </w:tcPr>
            </w:tcPrChange>
          </w:tcPr>
          <w:p w14:paraId="766DA136" w14:textId="7549C08A" w:rsidR="00134598" w:rsidRPr="005E242C" w:rsidRDefault="00134598" w:rsidP="005E242C">
            <w:pPr>
              <w:spacing w:after="0"/>
              <w:jc w:val="right"/>
              <w:rPr>
                <w:color w:val="A6A6A6" w:themeColor="background1" w:themeShade="A6"/>
                <w:sz w:val="18"/>
                <w:szCs w:val="18"/>
                <w:rPrChange w:id="6514" w:author="Steve Barbeaux" w:date="2022-10-10T12:09:00Z">
                  <w:rPr>
                    <w:color w:val="A6A6A6" w:themeColor="background1" w:themeShade="A6"/>
                    <w:sz w:val="18"/>
                    <w:szCs w:val="18"/>
                  </w:rPr>
                </w:rPrChange>
              </w:rPr>
              <w:pPrChange w:id="6515" w:author="Steve Barbeaux" w:date="2022-10-10T12:08:00Z">
                <w:pPr>
                  <w:spacing w:after="0"/>
                  <w:jc w:val="right"/>
                </w:pPr>
              </w:pPrChange>
            </w:pPr>
            <w:ins w:id="6516" w:author="Steve Barbeaux" w:date="2022-10-10T12:00:00Z">
              <w:r w:rsidRPr="005E242C">
                <w:rPr>
                  <w:color w:val="A6A6A6" w:themeColor="background1" w:themeShade="A6"/>
                  <w:sz w:val="18"/>
                  <w:szCs w:val="18"/>
                  <w:rPrChange w:id="6517" w:author="Steve Barbeaux" w:date="2022-10-10T12:09:00Z">
                    <w:rPr>
                      <w:sz w:val="18"/>
                      <w:szCs w:val="18"/>
                    </w:rPr>
                  </w:rPrChange>
                </w:rPr>
                <w:t xml:space="preserve">65,049 </w:t>
              </w:r>
            </w:ins>
            <w:del w:id="6518" w:author="Steve Barbeaux" w:date="2022-10-10T12:00:00Z">
              <w:r w:rsidRPr="005E242C" w:rsidDel="00632043">
                <w:rPr>
                  <w:color w:val="A6A6A6" w:themeColor="background1" w:themeShade="A6"/>
                  <w:sz w:val="18"/>
                  <w:szCs w:val="18"/>
                  <w:rPrChange w:id="6519" w:author="Steve Barbeaux" w:date="2022-10-10T12:09:00Z">
                    <w:rPr>
                      <w:color w:val="A6A6A6" w:themeColor="background1" w:themeShade="A6"/>
                      <w:sz w:val="18"/>
                      <w:szCs w:val="18"/>
                    </w:rPr>
                  </w:rPrChange>
                </w:rPr>
                <w:delText xml:space="preserve"> 78,443 </w:delText>
              </w:r>
            </w:del>
          </w:p>
        </w:tc>
        <w:tc>
          <w:tcPr>
            <w:tcW w:w="549" w:type="pct"/>
            <w:tcBorders>
              <w:top w:val="nil"/>
              <w:left w:val="nil"/>
              <w:bottom w:val="nil"/>
              <w:right w:val="nil"/>
            </w:tcBorders>
            <w:shd w:val="clear" w:color="auto" w:fill="FFFFFF" w:themeFill="background1"/>
            <w:noWrap/>
            <w:vAlign w:val="bottom"/>
            <w:tcPrChange w:id="6520" w:author="Steve Barbeaux" w:date="2022-10-10T12:08:00Z">
              <w:tcPr>
                <w:tcW w:w="549" w:type="pct"/>
                <w:gridSpan w:val="3"/>
                <w:tcBorders>
                  <w:top w:val="nil"/>
                  <w:left w:val="nil"/>
                  <w:bottom w:val="nil"/>
                  <w:right w:val="nil"/>
                </w:tcBorders>
                <w:shd w:val="clear" w:color="auto" w:fill="FFFFFF" w:themeFill="background1"/>
                <w:noWrap/>
              </w:tcPr>
            </w:tcPrChange>
          </w:tcPr>
          <w:p w14:paraId="66CE94AB" w14:textId="6F078223" w:rsidR="00134598" w:rsidRPr="005E242C" w:rsidRDefault="00134598" w:rsidP="005E242C">
            <w:pPr>
              <w:spacing w:after="0"/>
              <w:jc w:val="right"/>
              <w:rPr>
                <w:sz w:val="20"/>
                <w:rPrChange w:id="6521" w:author="Steve Barbeaux" w:date="2022-10-10T12:08:00Z">
                  <w:rPr>
                    <w:sz w:val="18"/>
                    <w:szCs w:val="18"/>
                  </w:rPr>
                </w:rPrChange>
              </w:rPr>
              <w:pPrChange w:id="6522" w:author="Steve Barbeaux" w:date="2022-10-10T12:08:00Z">
                <w:pPr>
                  <w:spacing w:after="0"/>
                  <w:jc w:val="right"/>
                </w:pPr>
              </w:pPrChange>
            </w:pPr>
            <w:ins w:id="6523" w:author="Steve Barbeaux" w:date="2022-10-10T12:03:00Z">
              <w:r w:rsidRPr="005E242C">
                <w:rPr>
                  <w:sz w:val="20"/>
                  <w:rPrChange w:id="6524" w:author="Steve Barbeaux" w:date="2022-10-10T12:08:00Z">
                    <w:rPr/>
                  </w:rPrChange>
                </w:rPr>
                <w:t xml:space="preserve">60,812 </w:t>
              </w:r>
            </w:ins>
            <w:del w:id="6525" w:author="Steve Barbeaux" w:date="2022-10-10T12:00:00Z">
              <w:r w:rsidRPr="005E242C" w:rsidDel="00134598">
                <w:rPr>
                  <w:sz w:val="20"/>
                  <w:rPrChange w:id="6526" w:author="Steve Barbeaux" w:date="2022-10-10T12:08:00Z">
                    <w:rPr>
                      <w:sz w:val="18"/>
                      <w:szCs w:val="18"/>
                    </w:rPr>
                  </w:rPrChange>
                </w:rPr>
                <w:delText xml:space="preserve">65,049 </w:delText>
              </w:r>
            </w:del>
          </w:p>
        </w:tc>
        <w:tc>
          <w:tcPr>
            <w:tcW w:w="648" w:type="pct"/>
            <w:tcBorders>
              <w:top w:val="nil"/>
              <w:left w:val="nil"/>
              <w:bottom w:val="nil"/>
              <w:right w:val="nil"/>
            </w:tcBorders>
            <w:shd w:val="clear" w:color="auto" w:fill="FFFFFF" w:themeFill="background1"/>
            <w:vAlign w:val="bottom"/>
            <w:tcPrChange w:id="6527" w:author="Steve Barbeaux" w:date="2022-10-10T12:08:00Z">
              <w:tcPr>
                <w:tcW w:w="648" w:type="pct"/>
                <w:gridSpan w:val="3"/>
                <w:tcBorders>
                  <w:top w:val="nil"/>
                  <w:left w:val="nil"/>
                  <w:bottom w:val="nil"/>
                  <w:right w:val="nil"/>
                </w:tcBorders>
                <w:shd w:val="clear" w:color="auto" w:fill="FFFFFF" w:themeFill="background1"/>
              </w:tcPr>
            </w:tcPrChange>
          </w:tcPr>
          <w:p w14:paraId="1E2A4E4C" w14:textId="172AE1D5" w:rsidR="00134598" w:rsidRPr="005E242C" w:rsidRDefault="00134598" w:rsidP="005E242C">
            <w:pPr>
              <w:spacing w:after="0"/>
              <w:jc w:val="right"/>
              <w:rPr>
                <w:sz w:val="20"/>
                <w:rPrChange w:id="6528" w:author="Steve Barbeaux" w:date="2022-10-10T12:08:00Z">
                  <w:rPr>
                    <w:sz w:val="18"/>
                    <w:szCs w:val="18"/>
                  </w:rPr>
                </w:rPrChange>
              </w:rPr>
              <w:pPrChange w:id="6529" w:author="Steve Barbeaux" w:date="2022-10-10T12:08:00Z">
                <w:pPr>
                  <w:spacing w:after="0"/>
                  <w:jc w:val="right"/>
                </w:pPr>
              </w:pPrChange>
            </w:pPr>
            <w:ins w:id="6530" w:author="Steve Barbeaux" w:date="2022-10-10T12:03:00Z">
              <w:r w:rsidRPr="005E242C">
                <w:rPr>
                  <w:sz w:val="20"/>
                  <w:rPrChange w:id="6531" w:author="Steve Barbeaux" w:date="2022-10-10T12:08:00Z">
                    <w:rPr/>
                  </w:rPrChange>
                </w:rPr>
                <w:t xml:space="preserve"> 50,385 </w:t>
              </w:r>
            </w:ins>
            <w:del w:id="6532" w:author="Steve Barbeaux" w:date="2022-10-10T12:00:00Z">
              <w:r w:rsidRPr="005E242C" w:rsidDel="00134598">
                <w:rPr>
                  <w:sz w:val="20"/>
                  <w:rPrChange w:id="6533" w:author="Steve Barbeaux" w:date="2022-10-10T12:08:00Z">
                    <w:rPr>
                      <w:sz w:val="18"/>
                      <w:szCs w:val="18"/>
                    </w:rPr>
                  </w:rPrChange>
                </w:rPr>
                <w:delText xml:space="preserve">53,873 </w:delText>
              </w:r>
            </w:del>
          </w:p>
        </w:tc>
        <w:tc>
          <w:tcPr>
            <w:tcW w:w="549" w:type="pct"/>
            <w:tcBorders>
              <w:top w:val="nil"/>
              <w:left w:val="nil"/>
              <w:bottom w:val="nil"/>
              <w:right w:val="nil"/>
            </w:tcBorders>
            <w:shd w:val="clear" w:color="auto" w:fill="FFFFFF" w:themeFill="background1"/>
            <w:vAlign w:val="bottom"/>
            <w:tcPrChange w:id="6534" w:author="Steve Barbeaux" w:date="2022-10-10T12:08:00Z">
              <w:tcPr>
                <w:tcW w:w="550" w:type="pct"/>
                <w:gridSpan w:val="4"/>
                <w:tcBorders>
                  <w:top w:val="nil"/>
                  <w:left w:val="nil"/>
                  <w:bottom w:val="nil"/>
                  <w:right w:val="nil"/>
                </w:tcBorders>
                <w:shd w:val="clear" w:color="auto" w:fill="FFFFFF" w:themeFill="background1"/>
              </w:tcPr>
            </w:tcPrChange>
          </w:tcPr>
          <w:p w14:paraId="580A7BD8" w14:textId="63266F56" w:rsidR="00134598" w:rsidRPr="005E242C" w:rsidRDefault="00134598" w:rsidP="005E242C">
            <w:pPr>
              <w:spacing w:after="0"/>
              <w:jc w:val="right"/>
              <w:rPr>
                <w:sz w:val="20"/>
                <w:rPrChange w:id="6535" w:author="Steve Barbeaux" w:date="2022-10-10T12:08:00Z">
                  <w:rPr>
                    <w:sz w:val="18"/>
                    <w:szCs w:val="18"/>
                  </w:rPr>
                </w:rPrChange>
              </w:rPr>
              <w:pPrChange w:id="6536" w:author="Steve Barbeaux" w:date="2022-10-10T12:08:00Z">
                <w:pPr>
                  <w:spacing w:after="0"/>
                  <w:jc w:val="right"/>
                </w:pPr>
              </w:pPrChange>
            </w:pPr>
            <w:ins w:id="6537" w:author="Steve Barbeaux" w:date="2022-10-10T12:03:00Z">
              <w:r w:rsidRPr="005E242C">
                <w:rPr>
                  <w:sz w:val="20"/>
                  <w:rPrChange w:id="6538" w:author="Steve Barbeaux" w:date="2022-10-10T12:08:00Z">
                    <w:rPr/>
                  </w:rPrChange>
                </w:rPr>
                <w:t xml:space="preserve"> 73,396 </w:t>
              </w:r>
            </w:ins>
            <w:del w:id="6539" w:author="Steve Barbeaux" w:date="2022-10-10T12:00:00Z">
              <w:r w:rsidRPr="005E242C" w:rsidDel="00134598">
                <w:rPr>
                  <w:sz w:val="20"/>
                  <w:rPrChange w:id="6540" w:author="Steve Barbeaux" w:date="2022-10-10T12:08:00Z">
                    <w:rPr>
                      <w:sz w:val="18"/>
                      <w:szCs w:val="18"/>
                    </w:rPr>
                  </w:rPrChange>
                </w:rPr>
                <w:delText xml:space="preserve">78,544 </w:delText>
              </w:r>
            </w:del>
          </w:p>
        </w:tc>
      </w:tr>
      <w:tr w:rsidR="00134598" w:rsidRPr="00FA0F7A" w14:paraId="55DDDF1D" w14:textId="77777777" w:rsidTr="005E242C">
        <w:tblPrEx>
          <w:tblPrExChange w:id="6541" w:author="Steve Barbeaux" w:date="2022-10-10T12:08:00Z">
            <w:tblPrEx>
              <w:tblW w:w="4808" w:type="pct"/>
            </w:tblPrEx>
          </w:tblPrExChange>
        </w:tblPrEx>
        <w:trPr>
          <w:jc w:val="center"/>
          <w:trPrChange w:id="6542" w:author="Steve Barbeaux" w:date="2022-10-10T12:08:00Z">
            <w:trPr>
              <w:jc w:val="center"/>
            </w:trPr>
          </w:trPrChange>
        </w:trPr>
        <w:tc>
          <w:tcPr>
            <w:tcW w:w="352" w:type="pct"/>
            <w:tcBorders>
              <w:top w:val="nil"/>
              <w:left w:val="nil"/>
              <w:bottom w:val="nil"/>
              <w:right w:val="nil"/>
            </w:tcBorders>
            <w:shd w:val="clear" w:color="auto" w:fill="FFFFFF" w:themeFill="background1"/>
            <w:noWrap/>
            <w:vAlign w:val="bottom"/>
            <w:tcPrChange w:id="6543" w:author="Steve Barbeaux" w:date="2022-10-10T12:08:00Z">
              <w:tcPr>
                <w:tcW w:w="350" w:type="pct"/>
                <w:tcBorders>
                  <w:top w:val="nil"/>
                  <w:left w:val="nil"/>
                  <w:bottom w:val="nil"/>
                  <w:right w:val="nil"/>
                </w:tcBorders>
                <w:shd w:val="clear" w:color="auto" w:fill="FFFFFF" w:themeFill="background1"/>
                <w:noWrap/>
                <w:vAlign w:val="bottom"/>
              </w:tcPr>
            </w:tcPrChange>
          </w:tcPr>
          <w:p w14:paraId="5626ED9B" w14:textId="77777777" w:rsidR="00134598" w:rsidRPr="005E242C" w:rsidRDefault="00134598" w:rsidP="005E242C">
            <w:pPr>
              <w:spacing w:after="0"/>
              <w:jc w:val="right"/>
              <w:rPr>
                <w:sz w:val="18"/>
                <w:szCs w:val="18"/>
                <w:rPrChange w:id="6544" w:author="Steve Barbeaux" w:date="2022-10-10T12:08:00Z">
                  <w:rPr>
                    <w:sz w:val="18"/>
                    <w:szCs w:val="18"/>
                  </w:rPr>
                </w:rPrChange>
              </w:rPr>
              <w:pPrChange w:id="6545" w:author="Steve Barbeaux" w:date="2022-10-10T12:08:00Z">
                <w:pPr>
                  <w:spacing w:after="0"/>
                  <w:jc w:val="right"/>
                </w:pPr>
              </w:pPrChange>
            </w:pPr>
            <w:r w:rsidRPr="005E242C">
              <w:rPr>
                <w:sz w:val="18"/>
                <w:szCs w:val="18"/>
                <w:rPrChange w:id="6546" w:author="Steve Barbeaux" w:date="2022-10-10T12:08:00Z">
                  <w:rPr>
                    <w:sz w:val="18"/>
                    <w:szCs w:val="18"/>
                  </w:rPr>
                </w:rPrChange>
              </w:rPr>
              <w:t>2007</w:t>
            </w:r>
          </w:p>
        </w:tc>
        <w:tc>
          <w:tcPr>
            <w:tcW w:w="550" w:type="pct"/>
            <w:tcBorders>
              <w:top w:val="nil"/>
              <w:left w:val="nil"/>
              <w:bottom w:val="nil"/>
              <w:right w:val="nil"/>
            </w:tcBorders>
            <w:shd w:val="clear" w:color="auto" w:fill="FFFFFF" w:themeFill="background1"/>
            <w:vAlign w:val="bottom"/>
            <w:tcPrChange w:id="6547" w:author="Steve Barbeaux" w:date="2022-10-10T12:08:00Z">
              <w:tcPr>
                <w:tcW w:w="650" w:type="pct"/>
                <w:gridSpan w:val="6"/>
                <w:tcBorders>
                  <w:top w:val="nil"/>
                  <w:left w:val="nil"/>
                  <w:bottom w:val="nil"/>
                  <w:right w:val="nil"/>
                </w:tcBorders>
                <w:shd w:val="clear" w:color="auto" w:fill="FFFFFF" w:themeFill="background1"/>
              </w:tcPr>
            </w:tcPrChange>
          </w:tcPr>
          <w:p w14:paraId="2E7644FA" w14:textId="461575CE" w:rsidR="00134598" w:rsidRPr="005E242C" w:rsidRDefault="00134598" w:rsidP="005E242C">
            <w:pPr>
              <w:spacing w:after="0"/>
              <w:jc w:val="right"/>
              <w:rPr>
                <w:color w:val="A6A6A6" w:themeColor="background1" w:themeShade="A6"/>
                <w:sz w:val="18"/>
                <w:szCs w:val="18"/>
                <w:rPrChange w:id="6548" w:author="Steve Barbeaux" w:date="2022-10-10T12:09:00Z">
                  <w:rPr>
                    <w:color w:val="A6A6A6" w:themeColor="background1" w:themeShade="A6"/>
                    <w:sz w:val="18"/>
                    <w:szCs w:val="18"/>
                  </w:rPr>
                </w:rPrChange>
              </w:rPr>
              <w:pPrChange w:id="6549" w:author="Steve Barbeaux" w:date="2022-10-10T12:08:00Z">
                <w:pPr>
                  <w:spacing w:after="0"/>
                  <w:jc w:val="center"/>
                </w:pPr>
              </w:pPrChange>
            </w:pPr>
            <w:ins w:id="6550" w:author="Steve Barbeaux" w:date="2022-10-10T11:57:00Z">
              <w:r w:rsidRPr="005E242C">
                <w:rPr>
                  <w:color w:val="A6A6A6" w:themeColor="background1" w:themeShade="A6"/>
                  <w:sz w:val="18"/>
                  <w:szCs w:val="18"/>
                  <w:rPrChange w:id="6551" w:author="Steve Barbeaux" w:date="2022-10-10T12:09:00Z">
                    <w:rPr>
                      <w:sz w:val="18"/>
                      <w:szCs w:val="18"/>
                    </w:rPr>
                  </w:rPrChange>
                </w:rPr>
                <w:t xml:space="preserve"> 151,588 </w:t>
              </w:r>
            </w:ins>
            <w:del w:id="6552" w:author="Steve Barbeaux" w:date="2022-10-10T11:57:00Z">
              <w:r w:rsidRPr="005E242C" w:rsidDel="00715DAC">
                <w:rPr>
                  <w:color w:val="A6A6A6" w:themeColor="background1" w:themeShade="A6"/>
                  <w:sz w:val="18"/>
                  <w:szCs w:val="18"/>
                  <w:rPrChange w:id="6553" w:author="Steve Barbeaux" w:date="2022-10-10T12:09:00Z">
                    <w:rPr>
                      <w:color w:val="A6A6A6" w:themeColor="background1" w:themeShade="A6"/>
                      <w:sz w:val="18"/>
                      <w:szCs w:val="18"/>
                    </w:rPr>
                  </w:rPrChange>
                </w:rPr>
                <w:delText xml:space="preserve">184,155 </w:delText>
              </w:r>
            </w:del>
          </w:p>
        </w:tc>
        <w:tc>
          <w:tcPr>
            <w:tcW w:w="598" w:type="pct"/>
            <w:gridSpan w:val="3"/>
            <w:tcBorders>
              <w:top w:val="nil"/>
              <w:left w:val="nil"/>
              <w:bottom w:val="nil"/>
              <w:right w:val="nil"/>
            </w:tcBorders>
            <w:shd w:val="clear" w:color="auto" w:fill="FFFFFF" w:themeFill="background1"/>
            <w:noWrap/>
            <w:vAlign w:val="bottom"/>
            <w:tcPrChange w:id="6554" w:author="Steve Barbeaux" w:date="2022-10-10T12:08:00Z">
              <w:tcPr>
                <w:tcW w:w="447" w:type="pct"/>
                <w:gridSpan w:val="4"/>
                <w:tcBorders>
                  <w:top w:val="nil"/>
                  <w:left w:val="nil"/>
                  <w:bottom w:val="nil"/>
                  <w:right w:val="nil"/>
                </w:tcBorders>
                <w:shd w:val="clear" w:color="auto" w:fill="FFFFFF" w:themeFill="background1"/>
                <w:noWrap/>
              </w:tcPr>
            </w:tcPrChange>
          </w:tcPr>
          <w:p w14:paraId="0A40F35B" w14:textId="02318928" w:rsidR="00134598" w:rsidRPr="005E242C" w:rsidRDefault="00134598" w:rsidP="005E242C">
            <w:pPr>
              <w:spacing w:after="0"/>
              <w:jc w:val="right"/>
              <w:rPr>
                <w:sz w:val="20"/>
                <w:rPrChange w:id="6555" w:author="Steve Barbeaux" w:date="2022-10-10T12:08:00Z">
                  <w:rPr>
                    <w:sz w:val="18"/>
                    <w:szCs w:val="18"/>
                  </w:rPr>
                </w:rPrChange>
              </w:rPr>
              <w:pPrChange w:id="6556" w:author="Steve Barbeaux" w:date="2022-10-10T12:08:00Z">
                <w:pPr>
                  <w:spacing w:after="0"/>
                  <w:jc w:val="right"/>
                </w:pPr>
              </w:pPrChange>
            </w:pPr>
            <w:ins w:id="6557" w:author="Steve Barbeaux" w:date="2022-10-10T12:07:00Z">
              <w:r w:rsidRPr="005E242C">
                <w:rPr>
                  <w:sz w:val="20"/>
                  <w:rPrChange w:id="6558" w:author="Steve Barbeaux" w:date="2022-10-10T12:08:00Z">
                    <w:rPr/>
                  </w:rPrChange>
                </w:rPr>
                <w:t xml:space="preserve"> 133,639 </w:t>
              </w:r>
            </w:ins>
            <w:del w:id="6559" w:author="Steve Barbeaux" w:date="2022-10-10T11:58:00Z">
              <w:r w:rsidRPr="005E242C" w:rsidDel="00134598">
                <w:rPr>
                  <w:sz w:val="20"/>
                  <w:rPrChange w:id="6560" w:author="Steve Barbeaux" w:date="2022-10-10T12:08:00Z">
                    <w:rPr>
                      <w:sz w:val="18"/>
                      <w:szCs w:val="18"/>
                    </w:rPr>
                  </w:rPrChange>
                </w:rPr>
                <w:delText xml:space="preserve"> 151,588 </w:delText>
              </w:r>
            </w:del>
          </w:p>
        </w:tc>
        <w:tc>
          <w:tcPr>
            <w:tcW w:w="550" w:type="pct"/>
            <w:gridSpan w:val="2"/>
            <w:tcBorders>
              <w:top w:val="nil"/>
              <w:left w:val="nil"/>
              <w:bottom w:val="nil"/>
              <w:right w:val="nil"/>
            </w:tcBorders>
            <w:shd w:val="clear" w:color="auto" w:fill="FFFFFF" w:themeFill="background1"/>
            <w:noWrap/>
            <w:vAlign w:val="bottom"/>
            <w:tcPrChange w:id="6561" w:author="Steve Barbeaux" w:date="2022-10-10T12:08:00Z">
              <w:tcPr>
                <w:tcW w:w="453" w:type="pct"/>
                <w:gridSpan w:val="3"/>
                <w:tcBorders>
                  <w:top w:val="nil"/>
                  <w:left w:val="nil"/>
                  <w:bottom w:val="nil"/>
                  <w:right w:val="nil"/>
                </w:tcBorders>
                <w:shd w:val="clear" w:color="auto" w:fill="FFFFFF" w:themeFill="background1"/>
                <w:noWrap/>
              </w:tcPr>
            </w:tcPrChange>
          </w:tcPr>
          <w:p w14:paraId="78C496F0" w14:textId="41676420" w:rsidR="00134598" w:rsidRPr="005E242C" w:rsidRDefault="00134598" w:rsidP="005E242C">
            <w:pPr>
              <w:spacing w:after="0"/>
              <w:jc w:val="right"/>
              <w:rPr>
                <w:sz w:val="20"/>
                <w:rPrChange w:id="6562" w:author="Steve Barbeaux" w:date="2022-10-10T12:08:00Z">
                  <w:rPr>
                    <w:sz w:val="18"/>
                    <w:szCs w:val="18"/>
                  </w:rPr>
                </w:rPrChange>
              </w:rPr>
              <w:pPrChange w:id="6563" w:author="Steve Barbeaux" w:date="2022-10-10T12:08:00Z">
                <w:pPr>
                  <w:spacing w:after="0"/>
                  <w:jc w:val="right"/>
                </w:pPr>
              </w:pPrChange>
            </w:pPr>
            <w:ins w:id="6564" w:author="Steve Barbeaux" w:date="2022-10-10T12:07:00Z">
              <w:r w:rsidRPr="005E242C">
                <w:rPr>
                  <w:sz w:val="20"/>
                  <w:rPrChange w:id="6565" w:author="Steve Barbeaux" w:date="2022-10-10T12:08:00Z">
                    <w:rPr/>
                  </w:rPrChange>
                </w:rPr>
                <w:t xml:space="preserve"> 110,625 </w:t>
              </w:r>
            </w:ins>
            <w:del w:id="6566" w:author="Steve Barbeaux" w:date="2022-10-10T11:58:00Z">
              <w:r w:rsidRPr="005E242C" w:rsidDel="00134598">
                <w:rPr>
                  <w:sz w:val="20"/>
                  <w:rPrChange w:id="6567" w:author="Steve Barbeaux" w:date="2022-10-10T12:08:00Z">
                    <w:rPr>
                      <w:sz w:val="18"/>
                      <w:szCs w:val="18"/>
                    </w:rPr>
                  </w:rPrChange>
                </w:rPr>
                <w:delText xml:space="preserve">125,458 </w:delText>
              </w:r>
            </w:del>
          </w:p>
        </w:tc>
        <w:tc>
          <w:tcPr>
            <w:tcW w:w="601" w:type="pct"/>
            <w:tcBorders>
              <w:top w:val="nil"/>
              <w:left w:val="nil"/>
              <w:bottom w:val="nil"/>
              <w:right w:val="nil"/>
            </w:tcBorders>
            <w:shd w:val="clear" w:color="auto" w:fill="FFFFFF" w:themeFill="background1"/>
            <w:noWrap/>
            <w:vAlign w:val="bottom"/>
            <w:tcPrChange w:id="6568" w:author="Steve Barbeaux" w:date="2022-10-10T12:08:00Z">
              <w:tcPr>
                <w:tcW w:w="552" w:type="pct"/>
                <w:gridSpan w:val="5"/>
                <w:tcBorders>
                  <w:top w:val="nil"/>
                  <w:left w:val="nil"/>
                  <w:bottom w:val="nil"/>
                  <w:right w:val="nil"/>
                </w:tcBorders>
                <w:shd w:val="clear" w:color="auto" w:fill="FFFFFF" w:themeFill="background1"/>
                <w:noWrap/>
              </w:tcPr>
            </w:tcPrChange>
          </w:tcPr>
          <w:p w14:paraId="28DF6DD3" w14:textId="3678F9FE" w:rsidR="00134598" w:rsidRPr="005E242C" w:rsidRDefault="00134598" w:rsidP="005E242C">
            <w:pPr>
              <w:spacing w:after="0"/>
              <w:jc w:val="right"/>
              <w:rPr>
                <w:sz w:val="20"/>
                <w:rPrChange w:id="6569" w:author="Steve Barbeaux" w:date="2022-10-10T12:08:00Z">
                  <w:rPr>
                    <w:sz w:val="18"/>
                    <w:szCs w:val="18"/>
                  </w:rPr>
                </w:rPrChange>
              </w:rPr>
              <w:pPrChange w:id="6570" w:author="Steve Barbeaux" w:date="2022-10-10T12:08:00Z">
                <w:pPr>
                  <w:spacing w:after="0"/>
                  <w:jc w:val="right"/>
                </w:pPr>
              </w:pPrChange>
            </w:pPr>
            <w:ins w:id="6571" w:author="Steve Barbeaux" w:date="2022-10-10T12:07:00Z">
              <w:r w:rsidRPr="005E242C">
                <w:rPr>
                  <w:sz w:val="20"/>
                  <w:rPrChange w:id="6572" w:author="Steve Barbeaux" w:date="2022-10-10T12:08:00Z">
                    <w:rPr/>
                  </w:rPrChange>
                </w:rPr>
                <w:t xml:space="preserve"> 161,440 </w:t>
              </w:r>
            </w:ins>
            <w:del w:id="6573" w:author="Steve Barbeaux" w:date="2022-10-10T11:58:00Z">
              <w:r w:rsidRPr="005E242C" w:rsidDel="00134598">
                <w:rPr>
                  <w:sz w:val="20"/>
                  <w:rPrChange w:id="6574" w:author="Steve Barbeaux" w:date="2022-10-10T12:08:00Z">
                    <w:rPr>
                      <w:sz w:val="18"/>
                      <w:szCs w:val="18"/>
                    </w:rPr>
                  </w:rPrChange>
                </w:rPr>
                <w:delText xml:space="preserve"> 183,160 </w:delText>
              </w:r>
            </w:del>
          </w:p>
        </w:tc>
        <w:tc>
          <w:tcPr>
            <w:tcW w:w="153" w:type="pct"/>
            <w:tcBorders>
              <w:top w:val="nil"/>
              <w:left w:val="nil"/>
              <w:bottom w:val="nil"/>
              <w:right w:val="nil"/>
            </w:tcBorders>
            <w:shd w:val="clear" w:color="auto" w:fill="F2F2F2" w:themeFill="background1" w:themeFillShade="F2"/>
            <w:noWrap/>
            <w:vAlign w:val="bottom"/>
            <w:tcPrChange w:id="6575" w:author="Steve Barbeaux" w:date="2022-10-10T12:08:00Z">
              <w:tcPr>
                <w:tcW w:w="351" w:type="pct"/>
                <w:gridSpan w:val="5"/>
                <w:tcBorders>
                  <w:top w:val="nil"/>
                  <w:left w:val="nil"/>
                  <w:bottom w:val="nil"/>
                  <w:right w:val="nil"/>
                </w:tcBorders>
                <w:shd w:val="clear" w:color="auto" w:fill="F2F2F2" w:themeFill="background1" w:themeFillShade="F2"/>
                <w:noWrap/>
                <w:vAlign w:val="bottom"/>
              </w:tcPr>
            </w:tcPrChange>
          </w:tcPr>
          <w:p w14:paraId="1E84FC37" w14:textId="77777777" w:rsidR="00134598" w:rsidRPr="005E242C" w:rsidRDefault="00134598" w:rsidP="005E242C">
            <w:pPr>
              <w:spacing w:after="0"/>
              <w:jc w:val="right"/>
              <w:rPr>
                <w:sz w:val="18"/>
                <w:szCs w:val="18"/>
                <w:rPrChange w:id="6576" w:author="Steve Barbeaux" w:date="2022-10-10T12:08:00Z">
                  <w:rPr>
                    <w:sz w:val="18"/>
                    <w:szCs w:val="18"/>
                  </w:rPr>
                </w:rPrChange>
              </w:rPr>
              <w:pPrChange w:id="6577"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6578" w:author="Steve Barbeaux" w:date="2022-10-10T12:08:00Z">
              <w:tcPr>
                <w:tcW w:w="450" w:type="pct"/>
                <w:gridSpan w:val="3"/>
                <w:tcBorders>
                  <w:top w:val="nil"/>
                  <w:left w:val="nil"/>
                  <w:bottom w:val="nil"/>
                  <w:right w:val="nil"/>
                </w:tcBorders>
                <w:shd w:val="clear" w:color="auto" w:fill="FFFFFF" w:themeFill="background1"/>
              </w:tcPr>
            </w:tcPrChange>
          </w:tcPr>
          <w:p w14:paraId="6ECC852C" w14:textId="3D030B52" w:rsidR="00134598" w:rsidRPr="005E242C" w:rsidRDefault="00134598" w:rsidP="005E242C">
            <w:pPr>
              <w:spacing w:after="0"/>
              <w:jc w:val="right"/>
              <w:rPr>
                <w:color w:val="A6A6A6" w:themeColor="background1" w:themeShade="A6"/>
                <w:sz w:val="18"/>
                <w:szCs w:val="18"/>
                <w:rPrChange w:id="6579" w:author="Steve Barbeaux" w:date="2022-10-10T12:09:00Z">
                  <w:rPr>
                    <w:color w:val="A6A6A6" w:themeColor="background1" w:themeShade="A6"/>
                    <w:sz w:val="18"/>
                    <w:szCs w:val="18"/>
                  </w:rPr>
                </w:rPrChange>
              </w:rPr>
              <w:pPrChange w:id="6580" w:author="Steve Barbeaux" w:date="2022-10-10T12:08:00Z">
                <w:pPr>
                  <w:spacing w:after="0"/>
                  <w:jc w:val="right"/>
                </w:pPr>
              </w:pPrChange>
            </w:pPr>
            <w:ins w:id="6581" w:author="Steve Barbeaux" w:date="2022-10-10T12:00:00Z">
              <w:r w:rsidRPr="005E242C">
                <w:rPr>
                  <w:color w:val="A6A6A6" w:themeColor="background1" w:themeShade="A6"/>
                  <w:sz w:val="18"/>
                  <w:szCs w:val="18"/>
                  <w:rPrChange w:id="6582" w:author="Steve Barbeaux" w:date="2022-10-10T12:09:00Z">
                    <w:rPr>
                      <w:sz w:val="18"/>
                      <w:szCs w:val="18"/>
                    </w:rPr>
                  </w:rPrChange>
                </w:rPr>
                <w:t xml:space="preserve">60,393 </w:t>
              </w:r>
            </w:ins>
            <w:del w:id="6583" w:author="Steve Barbeaux" w:date="2022-10-10T12:00:00Z">
              <w:r w:rsidRPr="005E242C" w:rsidDel="00632043">
                <w:rPr>
                  <w:color w:val="A6A6A6" w:themeColor="background1" w:themeShade="A6"/>
                  <w:sz w:val="18"/>
                  <w:szCs w:val="18"/>
                  <w:rPrChange w:id="6584" w:author="Steve Barbeaux" w:date="2022-10-10T12:09:00Z">
                    <w:rPr>
                      <w:color w:val="A6A6A6" w:themeColor="background1" w:themeShade="A6"/>
                      <w:sz w:val="18"/>
                      <w:szCs w:val="18"/>
                    </w:rPr>
                  </w:rPrChange>
                </w:rPr>
                <w:delText xml:space="preserve"> 73,484 </w:delText>
              </w:r>
            </w:del>
          </w:p>
        </w:tc>
        <w:tc>
          <w:tcPr>
            <w:tcW w:w="549" w:type="pct"/>
            <w:tcBorders>
              <w:top w:val="nil"/>
              <w:left w:val="nil"/>
              <w:bottom w:val="nil"/>
              <w:right w:val="nil"/>
            </w:tcBorders>
            <w:shd w:val="clear" w:color="auto" w:fill="FFFFFF" w:themeFill="background1"/>
            <w:noWrap/>
            <w:vAlign w:val="bottom"/>
            <w:tcPrChange w:id="6585" w:author="Steve Barbeaux" w:date="2022-10-10T12:08:00Z">
              <w:tcPr>
                <w:tcW w:w="549" w:type="pct"/>
                <w:gridSpan w:val="3"/>
                <w:tcBorders>
                  <w:top w:val="nil"/>
                  <w:left w:val="nil"/>
                  <w:bottom w:val="nil"/>
                  <w:right w:val="nil"/>
                </w:tcBorders>
                <w:shd w:val="clear" w:color="auto" w:fill="FFFFFF" w:themeFill="background1"/>
                <w:noWrap/>
              </w:tcPr>
            </w:tcPrChange>
          </w:tcPr>
          <w:p w14:paraId="371DD5DB" w14:textId="11546DDD" w:rsidR="00134598" w:rsidRPr="005E242C" w:rsidRDefault="00134598" w:rsidP="005E242C">
            <w:pPr>
              <w:spacing w:after="0"/>
              <w:jc w:val="right"/>
              <w:rPr>
                <w:sz w:val="20"/>
                <w:rPrChange w:id="6586" w:author="Steve Barbeaux" w:date="2022-10-10T12:08:00Z">
                  <w:rPr>
                    <w:sz w:val="18"/>
                    <w:szCs w:val="18"/>
                  </w:rPr>
                </w:rPrChange>
              </w:rPr>
              <w:pPrChange w:id="6587" w:author="Steve Barbeaux" w:date="2022-10-10T12:08:00Z">
                <w:pPr>
                  <w:spacing w:after="0"/>
                  <w:jc w:val="right"/>
                </w:pPr>
              </w:pPrChange>
            </w:pPr>
            <w:ins w:id="6588" w:author="Steve Barbeaux" w:date="2022-10-10T12:03:00Z">
              <w:r w:rsidRPr="005E242C">
                <w:rPr>
                  <w:sz w:val="20"/>
                  <w:rPrChange w:id="6589" w:author="Steve Barbeaux" w:date="2022-10-10T12:08:00Z">
                    <w:rPr/>
                  </w:rPrChange>
                </w:rPr>
                <w:t xml:space="preserve">56,539 </w:t>
              </w:r>
            </w:ins>
            <w:del w:id="6590" w:author="Steve Barbeaux" w:date="2022-10-10T12:00:00Z">
              <w:r w:rsidRPr="005E242C" w:rsidDel="00134598">
                <w:rPr>
                  <w:sz w:val="20"/>
                  <w:rPrChange w:id="6591" w:author="Steve Barbeaux" w:date="2022-10-10T12:08:00Z">
                    <w:rPr>
                      <w:sz w:val="18"/>
                      <w:szCs w:val="18"/>
                    </w:rPr>
                  </w:rPrChange>
                </w:rPr>
                <w:delText xml:space="preserve">60,393 </w:delText>
              </w:r>
            </w:del>
          </w:p>
        </w:tc>
        <w:tc>
          <w:tcPr>
            <w:tcW w:w="648" w:type="pct"/>
            <w:tcBorders>
              <w:top w:val="nil"/>
              <w:left w:val="nil"/>
              <w:bottom w:val="nil"/>
              <w:right w:val="nil"/>
            </w:tcBorders>
            <w:shd w:val="clear" w:color="auto" w:fill="FFFFFF" w:themeFill="background1"/>
            <w:vAlign w:val="bottom"/>
            <w:tcPrChange w:id="6592" w:author="Steve Barbeaux" w:date="2022-10-10T12:08:00Z">
              <w:tcPr>
                <w:tcW w:w="648" w:type="pct"/>
                <w:gridSpan w:val="3"/>
                <w:tcBorders>
                  <w:top w:val="nil"/>
                  <w:left w:val="nil"/>
                  <w:bottom w:val="nil"/>
                  <w:right w:val="nil"/>
                </w:tcBorders>
                <w:shd w:val="clear" w:color="auto" w:fill="FFFFFF" w:themeFill="background1"/>
              </w:tcPr>
            </w:tcPrChange>
          </w:tcPr>
          <w:p w14:paraId="0EA2098E" w14:textId="4FABE665" w:rsidR="00134598" w:rsidRPr="005E242C" w:rsidRDefault="00134598" w:rsidP="005E242C">
            <w:pPr>
              <w:spacing w:after="0"/>
              <w:jc w:val="right"/>
              <w:rPr>
                <w:sz w:val="20"/>
                <w:rPrChange w:id="6593" w:author="Steve Barbeaux" w:date="2022-10-10T12:08:00Z">
                  <w:rPr>
                    <w:sz w:val="18"/>
                    <w:szCs w:val="18"/>
                  </w:rPr>
                </w:rPrChange>
              </w:rPr>
              <w:pPrChange w:id="6594" w:author="Steve Barbeaux" w:date="2022-10-10T12:08:00Z">
                <w:pPr>
                  <w:spacing w:after="0"/>
                  <w:jc w:val="right"/>
                </w:pPr>
              </w:pPrChange>
            </w:pPr>
            <w:ins w:id="6595" w:author="Steve Barbeaux" w:date="2022-10-10T12:03:00Z">
              <w:r w:rsidRPr="005E242C">
                <w:rPr>
                  <w:sz w:val="20"/>
                  <w:rPrChange w:id="6596" w:author="Steve Barbeaux" w:date="2022-10-10T12:08:00Z">
                    <w:rPr/>
                  </w:rPrChange>
                </w:rPr>
                <w:t xml:space="preserve"> 46,848 </w:t>
              </w:r>
            </w:ins>
            <w:del w:id="6597" w:author="Steve Barbeaux" w:date="2022-10-10T12:00:00Z">
              <w:r w:rsidRPr="005E242C" w:rsidDel="00134598">
                <w:rPr>
                  <w:sz w:val="20"/>
                  <w:rPrChange w:id="6598" w:author="Steve Barbeaux" w:date="2022-10-10T12:08:00Z">
                    <w:rPr>
                      <w:sz w:val="18"/>
                      <w:szCs w:val="18"/>
                    </w:rPr>
                  </w:rPrChange>
                </w:rPr>
                <w:delText xml:space="preserve">50,001 </w:delText>
              </w:r>
            </w:del>
          </w:p>
        </w:tc>
        <w:tc>
          <w:tcPr>
            <w:tcW w:w="549" w:type="pct"/>
            <w:tcBorders>
              <w:top w:val="nil"/>
              <w:left w:val="nil"/>
              <w:bottom w:val="nil"/>
              <w:right w:val="nil"/>
            </w:tcBorders>
            <w:shd w:val="clear" w:color="auto" w:fill="FFFFFF" w:themeFill="background1"/>
            <w:vAlign w:val="bottom"/>
            <w:tcPrChange w:id="6599" w:author="Steve Barbeaux" w:date="2022-10-10T12:08:00Z">
              <w:tcPr>
                <w:tcW w:w="550" w:type="pct"/>
                <w:gridSpan w:val="4"/>
                <w:tcBorders>
                  <w:top w:val="nil"/>
                  <w:left w:val="nil"/>
                  <w:bottom w:val="nil"/>
                  <w:right w:val="nil"/>
                </w:tcBorders>
                <w:shd w:val="clear" w:color="auto" w:fill="FFFFFF" w:themeFill="background1"/>
              </w:tcPr>
            </w:tcPrChange>
          </w:tcPr>
          <w:p w14:paraId="79553BA3" w14:textId="10B2939A" w:rsidR="00134598" w:rsidRPr="005E242C" w:rsidRDefault="00134598" w:rsidP="005E242C">
            <w:pPr>
              <w:spacing w:after="0"/>
              <w:jc w:val="right"/>
              <w:rPr>
                <w:sz w:val="20"/>
                <w:rPrChange w:id="6600" w:author="Steve Barbeaux" w:date="2022-10-10T12:08:00Z">
                  <w:rPr>
                    <w:sz w:val="18"/>
                    <w:szCs w:val="18"/>
                  </w:rPr>
                </w:rPrChange>
              </w:rPr>
              <w:pPrChange w:id="6601" w:author="Steve Barbeaux" w:date="2022-10-10T12:08:00Z">
                <w:pPr>
                  <w:spacing w:after="0"/>
                  <w:jc w:val="right"/>
                </w:pPr>
              </w:pPrChange>
            </w:pPr>
            <w:ins w:id="6602" w:author="Steve Barbeaux" w:date="2022-10-10T12:03:00Z">
              <w:r w:rsidRPr="005E242C">
                <w:rPr>
                  <w:sz w:val="20"/>
                  <w:rPrChange w:id="6603" w:author="Steve Barbeaux" w:date="2022-10-10T12:08:00Z">
                    <w:rPr/>
                  </w:rPrChange>
                </w:rPr>
                <w:t xml:space="preserve"> 68,236 </w:t>
              </w:r>
            </w:ins>
            <w:del w:id="6604" w:author="Steve Barbeaux" w:date="2022-10-10T12:00:00Z">
              <w:r w:rsidRPr="005E242C" w:rsidDel="00134598">
                <w:rPr>
                  <w:sz w:val="20"/>
                  <w:rPrChange w:id="6605" w:author="Steve Barbeaux" w:date="2022-10-10T12:08:00Z">
                    <w:rPr>
                      <w:sz w:val="18"/>
                      <w:szCs w:val="18"/>
                    </w:rPr>
                  </w:rPrChange>
                </w:rPr>
                <w:delText xml:space="preserve">72,946 </w:delText>
              </w:r>
            </w:del>
          </w:p>
        </w:tc>
      </w:tr>
      <w:tr w:rsidR="00134598" w:rsidRPr="00FA0F7A" w14:paraId="2A2746EE" w14:textId="77777777" w:rsidTr="005E242C">
        <w:tblPrEx>
          <w:tblPrExChange w:id="6606" w:author="Steve Barbeaux" w:date="2022-10-10T12:08:00Z">
            <w:tblPrEx>
              <w:tblW w:w="4808" w:type="pct"/>
            </w:tblPrEx>
          </w:tblPrExChange>
        </w:tblPrEx>
        <w:trPr>
          <w:jc w:val="center"/>
          <w:trPrChange w:id="6607" w:author="Steve Barbeaux" w:date="2022-10-10T12:08:00Z">
            <w:trPr>
              <w:jc w:val="center"/>
            </w:trPr>
          </w:trPrChange>
        </w:trPr>
        <w:tc>
          <w:tcPr>
            <w:tcW w:w="352" w:type="pct"/>
            <w:tcBorders>
              <w:top w:val="nil"/>
              <w:left w:val="nil"/>
              <w:bottom w:val="nil"/>
              <w:right w:val="nil"/>
            </w:tcBorders>
            <w:shd w:val="clear" w:color="auto" w:fill="FFFFFF" w:themeFill="background1"/>
            <w:noWrap/>
            <w:vAlign w:val="bottom"/>
            <w:tcPrChange w:id="6608" w:author="Steve Barbeaux" w:date="2022-10-10T12:08:00Z">
              <w:tcPr>
                <w:tcW w:w="350" w:type="pct"/>
                <w:tcBorders>
                  <w:top w:val="nil"/>
                  <w:left w:val="nil"/>
                  <w:bottom w:val="nil"/>
                  <w:right w:val="nil"/>
                </w:tcBorders>
                <w:shd w:val="clear" w:color="auto" w:fill="FFFFFF" w:themeFill="background1"/>
                <w:noWrap/>
                <w:vAlign w:val="bottom"/>
              </w:tcPr>
            </w:tcPrChange>
          </w:tcPr>
          <w:p w14:paraId="3BC541F6" w14:textId="77777777" w:rsidR="00134598" w:rsidRPr="005E242C" w:rsidRDefault="00134598" w:rsidP="005E242C">
            <w:pPr>
              <w:spacing w:after="0"/>
              <w:jc w:val="right"/>
              <w:rPr>
                <w:sz w:val="18"/>
                <w:szCs w:val="18"/>
                <w:rPrChange w:id="6609" w:author="Steve Barbeaux" w:date="2022-10-10T12:08:00Z">
                  <w:rPr>
                    <w:sz w:val="18"/>
                    <w:szCs w:val="18"/>
                  </w:rPr>
                </w:rPrChange>
              </w:rPr>
              <w:pPrChange w:id="6610" w:author="Steve Barbeaux" w:date="2022-10-10T12:08:00Z">
                <w:pPr>
                  <w:spacing w:after="0"/>
                  <w:jc w:val="right"/>
                </w:pPr>
              </w:pPrChange>
            </w:pPr>
            <w:r w:rsidRPr="005E242C">
              <w:rPr>
                <w:sz w:val="18"/>
                <w:szCs w:val="18"/>
                <w:rPrChange w:id="6611" w:author="Steve Barbeaux" w:date="2022-10-10T12:08:00Z">
                  <w:rPr>
                    <w:sz w:val="18"/>
                    <w:szCs w:val="18"/>
                  </w:rPr>
                </w:rPrChange>
              </w:rPr>
              <w:t>2008</w:t>
            </w:r>
          </w:p>
        </w:tc>
        <w:tc>
          <w:tcPr>
            <w:tcW w:w="550" w:type="pct"/>
            <w:tcBorders>
              <w:top w:val="nil"/>
              <w:left w:val="nil"/>
              <w:bottom w:val="nil"/>
              <w:right w:val="nil"/>
            </w:tcBorders>
            <w:shd w:val="clear" w:color="auto" w:fill="FFFFFF" w:themeFill="background1"/>
            <w:vAlign w:val="bottom"/>
            <w:tcPrChange w:id="6612" w:author="Steve Barbeaux" w:date="2022-10-10T12:08:00Z">
              <w:tcPr>
                <w:tcW w:w="650" w:type="pct"/>
                <w:gridSpan w:val="6"/>
                <w:tcBorders>
                  <w:top w:val="nil"/>
                  <w:left w:val="nil"/>
                  <w:bottom w:val="nil"/>
                  <w:right w:val="nil"/>
                </w:tcBorders>
                <w:shd w:val="clear" w:color="auto" w:fill="FFFFFF" w:themeFill="background1"/>
              </w:tcPr>
            </w:tcPrChange>
          </w:tcPr>
          <w:p w14:paraId="19805FD3" w14:textId="1E33EECF" w:rsidR="00134598" w:rsidRPr="005E242C" w:rsidRDefault="00134598" w:rsidP="005E242C">
            <w:pPr>
              <w:spacing w:after="0"/>
              <w:jc w:val="right"/>
              <w:rPr>
                <w:color w:val="A6A6A6" w:themeColor="background1" w:themeShade="A6"/>
                <w:sz w:val="18"/>
                <w:szCs w:val="18"/>
                <w:rPrChange w:id="6613" w:author="Steve Barbeaux" w:date="2022-10-10T12:09:00Z">
                  <w:rPr>
                    <w:color w:val="A6A6A6" w:themeColor="background1" w:themeShade="A6"/>
                    <w:sz w:val="18"/>
                    <w:szCs w:val="18"/>
                  </w:rPr>
                </w:rPrChange>
              </w:rPr>
              <w:pPrChange w:id="6614" w:author="Steve Barbeaux" w:date="2022-10-10T12:08:00Z">
                <w:pPr>
                  <w:spacing w:after="0"/>
                  <w:jc w:val="center"/>
                </w:pPr>
              </w:pPrChange>
            </w:pPr>
            <w:ins w:id="6615" w:author="Steve Barbeaux" w:date="2022-10-10T11:57:00Z">
              <w:r w:rsidRPr="005E242C">
                <w:rPr>
                  <w:color w:val="A6A6A6" w:themeColor="background1" w:themeShade="A6"/>
                  <w:sz w:val="18"/>
                  <w:szCs w:val="18"/>
                  <w:rPrChange w:id="6616" w:author="Steve Barbeaux" w:date="2022-10-10T12:09:00Z">
                    <w:rPr>
                      <w:sz w:val="18"/>
                      <w:szCs w:val="18"/>
                    </w:rPr>
                  </w:rPrChange>
                </w:rPr>
                <w:t xml:space="preserve"> 151,714 </w:t>
              </w:r>
            </w:ins>
            <w:del w:id="6617" w:author="Steve Barbeaux" w:date="2022-10-10T11:57:00Z">
              <w:r w:rsidRPr="005E242C" w:rsidDel="00715DAC">
                <w:rPr>
                  <w:color w:val="A6A6A6" w:themeColor="background1" w:themeShade="A6"/>
                  <w:sz w:val="18"/>
                  <w:szCs w:val="18"/>
                  <w:rPrChange w:id="6618" w:author="Steve Barbeaux" w:date="2022-10-10T12:09:00Z">
                    <w:rPr>
                      <w:color w:val="A6A6A6" w:themeColor="background1" w:themeShade="A6"/>
                      <w:sz w:val="18"/>
                      <w:szCs w:val="18"/>
                    </w:rPr>
                  </w:rPrChange>
                </w:rPr>
                <w:delText xml:space="preserve">181,495 </w:delText>
              </w:r>
            </w:del>
          </w:p>
        </w:tc>
        <w:tc>
          <w:tcPr>
            <w:tcW w:w="598" w:type="pct"/>
            <w:gridSpan w:val="3"/>
            <w:tcBorders>
              <w:top w:val="nil"/>
              <w:left w:val="nil"/>
              <w:bottom w:val="nil"/>
              <w:right w:val="nil"/>
            </w:tcBorders>
            <w:shd w:val="clear" w:color="auto" w:fill="FFFFFF" w:themeFill="background1"/>
            <w:noWrap/>
            <w:vAlign w:val="bottom"/>
            <w:tcPrChange w:id="6619" w:author="Steve Barbeaux" w:date="2022-10-10T12:08:00Z">
              <w:tcPr>
                <w:tcW w:w="447" w:type="pct"/>
                <w:gridSpan w:val="4"/>
                <w:tcBorders>
                  <w:top w:val="nil"/>
                  <w:left w:val="nil"/>
                  <w:bottom w:val="nil"/>
                  <w:right w:val="nil"/>
                </w:tcBorders>
                <w:shd w:val="clear" w:color="auto" w:fill="FFFFFF" w:themeFill="background1"/>
                <w:noWrap/>
              </w:tcPr>
            </w:tcPrChange>
          </w:tcPr>
          <w:p w14:paraId="6CE8D2E1" w14:textId="5A1B5200" w:rsidR="00134598" w:rsidRPr="005E242C" w:rsidRDefault="00134598" w:rsidP="005E242C">
            <w:pPr>
              <w:spacing w:after="0"/>
              <w:jc w:val="right"/>
              <w:rPr>
                <w:sz w:val="20"/>
                <w:rPrChange w:id="6620" w:author="Steve Barbeaux" w:date="2022-10-10T12:08:00Z">
                  <w:rPr>
                    <w:sz w:val="18"/>
                    <w:szCs w:val="18"/>
                  </w:rPr>
                </w:rPrChange>
              </w:rPr>
              <w:pPrChange w:id="6621" w:author="Steve Barbeaux" w:date="2022-10-10T12:08:00Z">
                <w:pPr>
                  <w:spacing w:after="0"/>
                  <w:jc w:val="right"/>
                </w:pPr>
              </w:pPrChange>
            </w:pPr>
            <w:ins w:id="6622" w:author="Steve Barbeaux" w:date="2022-10-10T12:07:00Z">
              <w:r w:rsidRPr="005E242C">
                <w:rPr>
                  <w:sz w:val="20"/>
                  <w:rPrChange w:id="6623" w:author="Steve Barbeaux" w:date="2022-10-10T12:08:00Z">
                    <w:rPr/>
                  </w:rPrChange>
                </w:rPr>
                <w:t xml:space="preserve"> 126,227 </w:t>
              </w:r>
            </w:ins>
            <w:del w:id="6624" w:author="Steve Barbeaux" w:date="2022-10-10T11:58:00Z">
              <w:r w:rsidRPr="005E242C" w:rsidDel="00134598">
                <w:rPr>
                  <w:sz w:val="20"/>
                  <w:rPrChange w:id="6625" w:author="Steve Barbeaux" w:date="2022-10-10T12:08:00Z">
                    <w:rPr>
                      <w:sz w:val="18"/>
                      <w:szCs w:val="18"/>
                    </w:rPr>
                  </w:rPrChange>
                </w:rPr>
                <w:delText xml:space="preserve"> 151,714 </w:delText>
              </w:r>
            </w:del>
          </w:p>
        </w:tc>
        <w:tc>
          <w:tcPr>
            <w:tcW w:w="550" w:type="pct"/>
            <w:gridSpan w:val="2"/>
            <w:tcBorders>
              <w:top w:val="nil"/>
              <w:left w:val="nil"/>
              <w:bottom w:val="nil"/>
              <w:right w:val="nil"/>
            </w:tcBorders>
            <w:shd w:val="clear" w:color="auto" w:fill="FFFFFF" w:themeFill="background1"/>
            <w:noWrap/>
            <w:vAlign w:val="bottom"/>
            <w:tcPrChange w:id="6626" w:author="Steve Barbeaux" w:date="2022-10-10T12:08:00Z">
              <w:tcPr>
                <w:tcW w:w="453" w:type="pct"/>
                <w:gridSpan w:val="3"/>
                <w:tcBorders>
                  <w:top w:val="nil"/>
                  <w:left w:val="nil"/>
                  <w:bottom w:val="nil"/>
                  <w:right w:val="nil"/>
                </w:tcBorders>
                <w:shd w:val="clear" w:color="auto" w:fill="FFFFFF" w:themeFill="background1"/>
                <w:noWrap/>
              </w:tcPr>
            </w:tcPrChange>
          </w:tcPr>
          <w:p w14:paraId="3AEEE88A" w14:textId="6525A3D6" w:rsidR="00134598" w:rsidRPr="005E242C" w:rsidRDefault="00134598" w:rsidP="005E242C">
            <w:pPr>
              <w:spacing w:after="0"/>
              <w:jc w:val="right"/>
              <w:rPr>
                <w:sz w:val="20"/>
                <w:rPrChange w:id="6627" w:author="Steve Barbeaux" w:date="2022-10-10T12:08:00Z">
                  <w:rPr>
                    <w:sz w:val="18"/>
                    <w:szCs w:val="18"/>
                  </w:rPr>
                </w:rPrChange>
              </w:rPr>
              <w:pPrChange w:id="6628" w:author="Steve Barbeaux" w:date="2022-10-10T12:08:00Z">
                <w:pPr>
                  <w:spacing w:after="0"/>
                  <w:jc w:val="right"/>
                </w:pPr>
              </w:pPrChange>
            </w:pPr>
            <w:ins w:id="6629" w:author="Steve Barbeaux" w:date="2022-10-10T12:07:00Z">
              <w:r w:rsidRPr="005E242C">
                <w:rPr>
                  <w:sz w:val="20"/>
                  <w:rPrChange w:id="6630" w:author="Steve Barbeaux" w:date="2022-10-10T12:08:00Z">
                    <w:rPr/>
                  </w:rPrChange>
                </w:rPr>
                <w:t xml:space="preserve"> 104,304 </w:t>
              </w:r>
            </w:ins>
            <w:del w:id="6631" w:author="Steve Barbeaux" w:date="2022-10-10T11:58:00Z">
              <w:r w:rsidRPr="005E242C" w:rsidDel="00134598">
                <w:rPr>
                  <w:sz w:val="20"/>
                  <w:rPrChange w:id="6632" w:author="Steve Barbeaux" w:date="2022-10-10T12:08:00Z">
                    <w:rPr>
                      <w:sz w:val="18"/>
                      <w:szCs w:val="18"/>
                    </w:rPr>
                  </w:rPrChange>
                </w:rPr>
                <w:delText xml:space="preserve">125,522 </w:delText>
              </w:r>
            </w:del>
          </w:p>
        </w:tc>
        <w:tc>
          <w:tcPr>
            <w:tcW w:w="601" w:type="pct"/>
            <w:tcBorders>
              <w:top w:val="nil"/>
              <w:left w:val="nil"/>
              <w:bottom w:val="nil"/>
              <w:right w:val="nil"/>
            </w:tcBorders>
            <w:shd w:val="clear" w:color="auto" w:fill="FFFFFF" w:themeFill="background1"/>
            <w:noWrap/>
            <w:vAlign w:val="bottom"/>
            <w:tcPrChange w:id="6633" w:author="Steve Barbeaux" w:date="2022-10-10T12:08:00Z">
              <w:tcPr>
                <w:tcW w:w="552" w:type="pct"/>
                <w:gridSpan w:val="5"/>
                <w:tcBorders>
                  <w:top w:val="nil"/>
                  <w:left w:val="nil"/>
                  <w:bottom w:val="nil"/>
                  <w:right w:val="nil"/>
                </w:tcBorders>
                <w:shd w:val="clear" w:color="auto" w:fill="FFFFFF" w:themeFill="background1"/>
                <w:noWrap/>
              </w:tcPr>
            </w:tcPrChange>
          </w:tcPr>
          <w:p w14:paraId="7A5BD810" w14:textId="700B40C6" w:rsidR="00134598" w:rsidRPr="005E242C" w:rsidRDefault="00134598" w:rsidP="005E242C">
            <w:pPr>
              <w:spacing w:after="0"/>
              <w:jc w:val="right"/>
              <w:rPr>
                <w:sz w:val="20"/>
                <w:rPrChange w:id="6634" w:author="Steve Barbeaux" w:date="2022-10-10T12:08:00Z">
                  <w:rPr>
                    <w:sz w:val="18"/>
                    <w:szCs w:val="18"/>
                  </w:rPr>
                </w:rPrChange>
              </w:rPr>
              <w:pPrChange w:id="6635" w:author="Steve Barbeaux" w:date="2022-10-10T12:08:00Z">
                <w:pPr>
                  <w:spacing w:after="0"/>
                  <w:jc w:val="right"/>
                </w:pPr>
              </w:pPrChange>
            </w:pPr>
            <w:ins w:id="6636" w:author="Steve Barbeaux" w:date="2022-10-10T12:07:00Z">
              <w:r w:rsidRPr="005E242C">
                <w:rPr>
                  <w:sz w:val="20"/>
                  <w:rPrChange w:id="6637" w:author="Steve Barbeaux" w:date="2022-10-10T12:08:00Z">
                    <w:rPr/>
                  </w:rPrChange>
                </w:rPr>
                <w:t xml:space="preserve"> 152,758 </w:t>
              </w:r>
            </w:ins>
            <w:del w:id="6638" w:author="Steve Barbeaux" w:date="2022-10-10T11:58:00Z">
              <w:r w:rsidRPr="005E242C" w:rsidDel="00134598">
                <w:rPr>
                  <w:sz w:val="20"/>
                  <w:rPrChange w:id="6639" w:author="Steve Barbeaux" w:date="2022-10-10T12:08:00Z">
                    <w:rPr>
                      <w:sz w:val="18"/>
                      <w:szCs w:val="18"/>
                    </w:rPr>
                  </w:rPrChange>
                </w:rPr>
                <w:delText xml:space="preserve"> 183,372 </w:delText>
              </w:r>
            </w:del>
          </w:p>
        </w:tc>
        <w:tc>
          <w:tcPr>
            <w:tcW w:w="153" w:type="pct"/>
            <w:tcBorders>
              <w:top w:val="nil"/>
              <w:left w:val="nil"/>
              <w:bottom w:val="nil"/>
              <w:right w:val="nil"/>
            </w:tcBorders>
            <w:shd w:val="clear" w:color="auto" w:fill="F2F2F2" w:themeFill="background1" w:themeFillShade="F2"/>
            <w:noWrap/>
            <w:vAlign w:val="bottom"/>
            <w:tcPrChange w:id="6640" w:author="Steve Barbeaux" w:date="2022-10-10T12:08:00Z">
              <w:tcPr>
                <w:tcW w:w="351" w:type="pct"/>
                <w:gridSpan w:val="5"/>
                <w:tcBorders>
                  <w:top w:val="nil"/>
                  <w:left w:val="nil"/>
                  <w:bottom w:val="nil"/>
                  <w:right w:val="nil"/>
                </w:tcBorders>
                <w:shd w:val="clear" w:color="auto" w:fill="F2F2F2" w:themeFill="background1" w:themeFillShade="F2"/>
                <w:noWrap/>
                <w:vAlign w:val="bottom"/>
              </w:tcPr>
            </w:tcPrChange>
          </w:tcPr>
          <w:p w14:paraId="307CC72A" w14:textId="77777777" w:rsidR="00134598" w:rsidRPr="005E242C" w:rsidRDefault="00134598" w:rsidP="005E242C">
            <w:pPr>
              <w:spacing w:after="0"/>
              <w:jc w:val="right"/>
              <w:rPr>
                <w:sz w:val="18"/>
                <w:szCs w:val="18"/>
                <w:rPrChange w:id="6641" w:author="Steve Barbeaux" w:date="2022-10-10T12:08:00Z">
                  <w:rPr>
                    <w:sz w:val="18"/>
                    <w:szCs w:val="18"/>
                  </w:rPr>
                </w:rPrChange>
              </w:rPr>
              <w:pPrChange w:id="6642"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6643" w:author="Steve Barbeaux" w:date="2022-10-10T12:08:00Z">
              <w:tcPr>
                <w:tcW w:w="450" w:type="pct"/>
                <w:gridSpan w:val="3"/>
                <w:tcBorders>
                  <w:top w:val="nil"/>
                  <w:left w:val="nil"/>
                  <w:bottom w:val="nil"/>
                  <w:right w:val="nil"/>
                </w:tcBorders>
                <w:shd w:val="clear" w:color="auto" w:fill="FFFFFF" w:themeFill="background1"/>
              </w:tcPr>
            </w:tcPrChange>
          </w:tcPr>
          <w:p w14:paraId="3DF158B8" w14:textId="0A20AA7C" w:rsidR="00134598" w:rsidRPr="005E242C" w:rsidRDefault="00134598" w:rsidP="005E242C">
            <w:pPr>
              <w:spacing w:after="0"/>
              <w:jc w:val="right"/>
              <w:rPr>
                <w:color w:val="A6A6A6" w:themeColor="background1" w:themeShade="A6"/>
                <w:sz w:val="18"/>
                <w:szCs w:val="18"/>
                <w:rPrChange w:id="6644" w:author="Steve Barbeaux" w:date="2022-10-10T12:09:00Z">
                  <w:rPr>
                    <w:color w:val="A6A6A6" w:themeColor="background1" w:themeShade="A6"/>
                    <w:sz w:val="18"/>
                    <w:szCs w:val="18"/>
                  </w:rPr>
                </w:rPrChange>
              </w:rPr>
              <w:pPrChange w:id="6645" w:author="Steve Barbeaux" w:date="2022-10-10T12:08:00Z">
                <w:pPr>
                  <w:spacing w:after="0"/>
                  <w:jc w:val="right"/>
                </w:pPr>
              </w:pPrChange>
            </w:pPr>
            <w:ins w:id="6646" w:author="Steve Barbeaux" w:date="2022-10-10T12:00:00Z">
              <w:r w:rsidRPr="005E242C">
                <w:rPr>
                  <w:color w:val="A6A6A6" w:themeColor="background1" w:themeShade="A6"/>
                  <w:sz w:val="18"/>
                  <w:szCs w:val="18"/>
                  <w:rPrChange w:id="6647" w:author="Steve Barbeaux" w:date="2022-10-10T12:09:00Z">
                    <w:rPr>
                      <w:sz w:val="18"/>
                      <w:szCs w:val="18"/>
                    </w:rPr>
                  </w:rPrChange>
                </w:rPr>
                <w:t xml:space="preserve">55,679 </w:t>
              </w:r>
            </w:ins>
            <w:del w:id="6648" w:author="Steve Barbeaux" w:date="2022-10-10T12:00:00Z">
              <w:r w:rsidRPr="005E242C" w:rsidDel="00632043">
                <w:rPr>
                  <w:color w:val="A6A6A6" w:themeColor="background1" w:themeShade="A6"/>
                  <w:sz w:val="18"/>
                  <w:szCs w:val="18"/>
                  <w:rPrChange w:id="6649" w:author="Steve Barbeaux" w:date="2022-10-10T12:09:00Z">
                    <w:rPr>
                      <w:color w:val="A6A6A6" w:themeColor="background1" w:themeShade="A6"/>
                      <w:sz w:val="18"/>
                      <w:szCs w:val="18"/>
                    </w:rPr>
                  </w:rPrChange>
                </w:rPr>
                <w:delText xml:space="preserve"> 68,511 </w:delText>
              </w:r>
            </w:del>
          </w:p>
        </w:tc>
        <w:tc>
          <w:tcPr>
            <w:tcW w:w="549" w:type="pct"/>
            <w:tcBorders>
              <w:top w:val="nil"/>
              <w:left w:val="nil"/>
              <w:bottom w:val="nil"/>
              <w:right w:val="nil"/>
            </w:tcBorders>
            <w:shd w:val="clear" w:color="auto" w:fill="FFFFFF" w:themeFill="background1"/>
            <w:noWrap/>
            <w:vAlign w:val="bottom"/>
            <w:tcPrChange w:id="6650" w:author="Steve Barbeaux" w:date="2022-10-10T12:08:00Z">
              <w:tcPr>
                <w:tcW w:w="549" w:type="pct"/>
                <w:gridSpan w:val="3"/>
                <w:tcBorders>
                  <w:top w:val="nil"/>
                  <w:left w:val="nil"/>
                  <w:bottom w:val="nil"/>
                  <w:right w:val="nil"/>
                </w:tcBorders>
                <w:shd w:val="clear" w:color="auto" w:fill="FFFFFF" w:themeFill="background1"/>
                <w:noWrap/>
              </w:tcPr>
            </w:tcPrChange>
          </w:tcPr>
          <w:p w14:paraId="6EE5691A" w14:textId="08A732CC" w:rsidR="00134598" w:rsidRPr="005E242C" w:rsidRDefault="00134598" w:rsidP="005E242C">
            <w:pPr>
              <w:spacing w:after="0"/>
              <w:jc w:val="right"/>
              <w:rPr>
                <w:sz w:val="20"/>
                <w:rPrChange w:id="6651" w:author="Steve Barbeaux" w:date="2022-10-10T12:08:00Z">
                  <w:rPr>
                    <w:sz w:val="18"/>
                    <w:szCs w:val="18"/>
                  </w:rPr>
                </w:rPrChange>
              </w:rPr>
              <w:pPrChange w:id="6652" w:author="Steve Barbeaux" w:date="2022-10-10T12:08:00Z">
                <w:pPr>
                  <w:spacing w:after="0"/>
                  <w:jc w:val="right"/>
                </w:pPr>
              </w:pPrChange>
            </w:pPr>
            <w:ins w:id="6653" w:author="Steve Barbeaux" w:date="2022-10-10T12:03:00Z">
              <w:r w:rsidRPr="005E242C">
                <w:rPr>
                  <w:sz w:val="20"/>
                  <w:rPrChange w:id="6654" w:author="Steve Barbeaux" w:date="2022-10-10T12:08:00Z">
                    <w:rPr/>
                  </w:rPrChange>
                </w:rPr>
                <w:t xml:space="preserve">52,192 </w:t>
              </w:r>
            </w:ins>
            <w:del w:id="6655" w:author="Steve Barbeaux" w:date="2022-10-10T12:00:00Z">
              <w:r w:rsidRPr="005E242C" w:rsidDel="00134598">
                <w:rPr>
                  <w:sz w:val="20"/>
                  <w:rPrChange w:id="6656" w:author="Steve Barbeaux" w:date="2022-10-10T12:08:00Z">
                    <w:rPr>
                      <w:sz w:val="18"/>
                      <w:szCs w:val="18"/>
                    </w:rPr>
                  </w:rPrChange>
                </w:rPr>
                <w:delText xml:space="preserve">55,679 </w:delText>
              </w:r>
            </w:del>
          </w:p>
        </w:tc>
        <w:tc>
          <w:tcPr>
            <w:tcW w:w="648" w:type="pct"/>
            <w:tcBorders>
              <w:top w:val="nil"/>
              <w:left w:val="nil"/>
              <w:bottom w:val="nil"/>
              <w:right w:val="nil"/>
            </w:tcBorders>
            <w:shd w:val="clear" w:color="auto" w:fill="FFFFFF" w:themeFill="background1"/>
            <w:vAlign w:val="bottom"/>
            <w:tcPrChange w:id="6657" w:author="Steve Barbeaux" w:date="2022-10-10T12:08:00Z">
              <w:tcPr>
                <w:tcW w:w="648" w:type="pct"/>
                <w:gridSpan w:val="3"/>
                <w:tcBorders>
                  <w:top w:val="nil"/>
                  <w:left w:val="nil"/>
                  <w:bottom w:val="nil"/>
                  <w:right w:val="nil"/>
                </w:tcBorders>
                <w:shd w:val="clear" w:color="auto" w:fill="FFFFFF" w:themeFill="background1"/>
              </w:tcPr>
            </w:tcPrChange>
          </w:tcPr>
          <w:p w14:paraId="71FDF79D" w14:textId="6509C66C" w:rsidR="00134598" w:rsidRPr="005E242C" w:rsidRDefault="00134598" w:rsidP="005E242C">
            <w:pPr>
              <w:spacing w:after="0"/>
              <w:jc w:val="right"/>
              <w:rPr>
                <w:sz w:val="20"/>
                <w:rPrChange w:id="6658" w:author="Steve Barbeaux" w:date="2022-10-10T12:08:00Z">
                  <w:rPr>
                    <w:sz w:val="18"/>
                    <w:szCs w:val="18"/>
                  </w:rPr>
                </w:rPrChange>
              </w:rPr>
              <w:pPrChange w:id="6659" w:author="Steve Barbeaux" w:date="2022-10-10T12:08:00Z">
                <w:pPr>
                  <w:spacing w:after="0"/>
                  <w:jc w:val="right"/>
                </w:pPr>
              </w:pPrChange>
            </w:pPr>
            <w:ins w:id="6660" w:author="Steve Barbeaux" w:date="2022-10-10T12:03:00Z">
              <w:r w:rsidRPr="005E242C">
                <w:rPr>
                  <w:sz w:val="20"/>
                  <w:rPrChange w:id="6661" w:author="Steve Barbeaux" w:date="2022-10-10T12:08:00Z">
                    <w:rPr/>
                  </w:rPrChange>
                </w:rPr>
                <w:t xml:space="preserve"> 43,181 </w:t>
              </w:r>
            </w:ins>
            <w:del w:id="6662" w:author="Steve Barbeaux" w:date="2022-10-10T12:00:00Z">
              <w:r w:rsidRPr="005E242C" w:rsidDel="00134598">
                <w:rPr>
                  <w:sz w:val="20"/>
                  <w:rPrChange w:id="6663" w:author="Steve Barbeaux" w:date="2022-10-10T12:08:00Z">
                    <w:rPr>
                      <w:sz w:val="18"/>
                      <w:szCs w:val="18"/>
                    </w:rPr>
                  </w:rPrChange>
                </w:rPr>
                <w:delText xml:space="preserve">46,017 </w:delText>
              </w:r>
            </w:del>
          </w:p>
        </w:tc>
        <w:tc>
          <w:tcPr>
            <w:tcW w:w="549" w:type="pct"/>
            <w:tcBorders>
              <w:top w:val="nil"/>
              <w:left w:val="nil"/>
              <w:bottom w:val="nil"/>
              <w:right w:val="nil"/>
            </w:tcBorders>
            <w:shd w:val="clear" w:color="auto" w:fill="FFFFFF" w:themeFill="background1"/>
            <w:vAlign w:val="bottom"/>
            <w:tcPrChange w:id="6664" w:author="Steve Barbeaux" w:date="2022-10-10T12:08:00Z">
              <w:tcPr>
                <w:tcW w:w="550" w:type="pct"/>
                <w:gridSpan w:val="4"/>
                <w:tcBorders>
                  <w:top w:val="nil"/>
                  <w:left w:val="nil"/>
                  <w:bottom w:val="nil"/>
                  <w:right w:val="nil"/>
                </w:tcBorders>
                <w:shd w:val="clear" w:color="auto" w:fill="FFFFFF" w:themeFill="background1"/>
              </w:tcPr>
            </w:tcPrChange>
          </w:tcPr>
          <w:p w14:paraId="371134E7" w14:textId="430E18CB" w:rsidR="00134598" w:rsidRPr="005E242C" w:rsidRDefault="00134598" w:rsidP="005E242C">
            <w:pPr>
              <w:spacing w:after="0"/>
              <w:jc w:val="right"/>
              <w:rPr>
                <w:sz w:val="20"/>
                <w:rPrChange w:id="6665" w:author="Steve Barbeaux" w:date="2022-10-10T12:08:00Z">
                  <w:rPr>
                    <w:sz w:val="18"/>
                    <w:szCs w:val="18"/>
                  </w:rPr>
                </w:rPrChange>
              </w:rPr>
              <w:pPrChange w:id="6666" w:author="Steve Barbeaux" w:date="2022-10-10T12:08:00Z">
                <w:pPr>
                  <w:spacing w:after="0"/>
                  <w:jc w:val="right"/>
                </w:pPr>
              </w:pPrChange>
            </w:pPr>
            <w:ins w:id="6667" w:author="Steve Barbeaux" w:date="2022-10-10T12:03:00Z">
              <w:r w:rsidRPr="005E242C">
                <w:rPr>
                  <w:sz w:val="20"/>
                  <w:rPrChange w:id="6668" w:author="Steve Barbeaux" w:date="2022-10-10T12:08:00Z">
                    <w:rPr/>
                  </w:rPrChange>
                </w:rPr>
                <w:t xml:space="preserve"> 63,083 </w:t>
              </w:r>
            </w:ins>
            <w:del w:id="6669" w:author="Steve Barbeaux" w:date="2022-10-10T12:00:00Z">
              <w:r w:rsidRPr="005E242C" w:rsidDel="00134598">
                <w:rPr>
                  <w:sz w:val="20"/>
                  <w:rPrChange w:id="6670" w:author="Steve Barbeaux" w:date="2022-10-10T12:08:00Z">
                    <w:rPr>
                      <w:sz w:val="18"/>
                      <w:szCs w:val="18"/>
                    </w:rPr>
                  </w:rPrChange>
                </w:rPr>
                <w:delText xml:space="preserve">67,370 </w:delText>
              </w:r>
            </w:del>
          </w:p>
        </w:tc>
      </w:tr>
      <w:tr w:rsidR="00134598" w:rsidRPr="00FA0F7A" w14:paraId="51EC51ED" w14:textId="77777777" w:rsidTr="005E242C">
        <w:tblPrEx>
          <w:tblPrExChange w:id="6671" w:author="Steve Barbeaux" w:date="2022-10-10T12:08:00Z">
            <w:tblPrEx>
              <w:tblW w:w="4808" w:type="pct"/>
            </w:tblPrEx>
          </w:tblPrExChange>
        </w:tblPrEx>
        <w:trPr>
          <w:jc w:val="center"/>
          <w:trPrChange w:id="6672" w:author="Steve Barbeaux" w:date="2022-10-10T12:08:00Z">
            <w:trPr>
              <w:jc w:val="center"/>
            </w:trPr>
          </w:trPrChange>
        </w:trPr>
        <w:tc>
          <w:tcPr>
            <w:tcW w:w="352" w:type="pct"/>
            <w:tcBorders>
              <w:top w:val="nil"/>
              <w:left w:val="nil"/>
              <w:bottom w:val="nil"/>
              <w:right w:val="nil"/>
            </w:tcBorders>
            <w:shd w:val="clear" w:color="auto" w:fill="FFFFFF" w:themeFill="background1"/>
            <w:noWrap/>
            <w:vAlign w:val="bottom"/>
            <w:tcPrChange w:id="6673" w:author="Steve Barbeaux" w:date="2022-10-10T12:08:00Z">
              <w:tcPr>
                <w:tcW w:w="350" w:type="pct"/>
                <w:tcBorders>
                  <w:top w:val="nil"/>
                  <w:left w:val="nil"/>
                  <w:bottom w:val="nil"/>
                  <w:right w:val="nil"/>
                </w:tcBorders>
                <w:shd w:val="clear" w:color="auto" w:fill="FFFFFF" w:themeFill="background1"/>
                <w:noWrap/>
                <w:vAlign w:val="bottom"/>
              </w:tcPr>
            </w:tcPrChange>
          </w:tcPr>
          <w:p w14:paraId="3FD8D71A" w14:textId="77777777" w:rsidR="00134598" w:rsidRPr="005E242C" w:rsidRDefault="00134598" w:rsidP="005E242C">
            <w:pPr>
              <w:spacing w:after="0"/>
              <w:jc w:val="right"/>
              <w:rPr>
                <w:sz w:val="18"/>
                <w:szCs w:val="18"/>
                <w:rPrChange w:id="6674" w:author="Steve Barbeaux" w:date="2022-10-10T12:08:00Z">
                  <w:rPr>
                    <w:sz w:val="18"/>
                    <w:szCs w:val="18"/>
                  </w:rPr>
                </w:rPrChange>
              </w:rPr>
              <w:pPrChange w:id="6675" w:author="Steve Barbeaux" w:date="2022-10-10T12:08:00Z">
                <w:pPr>
                  <w:spacing w:after="0"/>
                  <w:jc w:val="right"/>
                </w:pPr>
              </w:pPrChange>
            </w:pPr>
            <w:r w:rsidRPr="005E242C">
              <w:rPr>
                <w:sz w:val="18"/>
                <w:szCs w:val="18"/>
                <w:rPrChange w:id="6676" w:author="Steve Barbeaux" w:date="2022-10-10T12:08:00Z">
                  <w:rPr>
                    <w:sz w:val="18"/>
                    <w:szCs w:val="18"/>
                  </w:rPr>
                </w:rPrChange>
              </w:rPr>
              <w:t>2009</w:t>
            </w:r>
          </w:p>
        </w:tc>
        <w:tc>
          <w:tcPr>
            <w:tcW w:w="550" w:type="pct"/>
            <w:tcBorders>
              <w:top w:val="nil"/>
              <w:left w:val="nil"/>
              <w:bottom w:val="nil"/>
              <w:right w:val="nil"/>
            </w:tcBorders>
            <w:shd w:val="clear" w:color="auto" w:fill="FFFFFF" w:themeFill="background1"/>
            <w:vAlign w:val="bottom"/>
            <w:tcPrChange w:id="6677" w:author="Steve Barbeaux" w:date="2022-10-10T12:08:00Z">
              <w:tcPr>
                <w:tcW w:w="650" w:type="pct"/>
                <w:gridSpan w:val="6"/>
                <w:tcBorders>
                  <w:top w:val="nil"/>
                  <w:left w:val="nil"/>
                  <w:bottom w:val="nil"/>
                  <w:right w:val="nil"/>
                </w:tcBorders>
                <w:shd w:val="clear" w:color="auto" w:fill="FFFFFF" w:themeFill="background1"/>
              </w:tcPr>
            </w:tcPrChange>
          </w:tcPr>
          <w:p w14:paraId="7CC0D496" w14:textId="1A976933" w:rsidR="00134598" w:rsidRPr="005E242C" w:rsidRDefault="00134598" w:rsidP="005E242C">
            <w:pPr>
              <w:spacing w:after="0"/>
              <w:jc w:val="right"/>
              <w:rPr>
                <w:color w:val="A6A6A6" w:themeColor="background1" w:themeShade="A6"/>
                <w:sz w:val="18"/>
                <w:szCs w:val="18"/>
                <w:rPrChange w:id="6678" w:author="Steve Barbeaux" w:date="2022-10-10T12:09:00Z">
                  <w:rPr>
                    <w:color w:val="A6A6A6" w:themeColor="background1" w:themeShade="A6"/>
                    <w:sz w:val="18"/>
                    <w:szCs w:val="18"/>
                  </w:rPr>
                </w:rPrChange>
              </w:rPr>
              <w:pPrChange w:id="6679" w:author="Steve Barbeaux" w:date="2022-10-10T12:08:00Z">
                <w:pPr>
                  <w:spacing w:after="0"/>
                  <w:jc w:val="center"/>
                </w:pPr>
              </w:pPrChange>
            </w:pPr>
            <w:ins w:id="6680" w:author="Steve Barbeaux" w:date="2022-10-10T11:57:00Z">
              <w:r w:rsidRPr="005E242C">
                <w:rPr>
                  <w:color w:val="A6A6A6" w:themeColor="background1" w:themeShade="A6"/>
                  <w:sz w:val="18"/>
                  <w:szCs w:val="18"/>
                  <w:rPrChange w:id="6681" w:author="Steve Barbeaux" w:date="2022-10-10T12:09:00Z">
                    <w:rPr>
                      <w:sz w:val="18"/>
                      <w:szCs w:val="18"/>
                    </w:rPr>
                  </w:rPrChange>
                </w:rPr>
                <w:t xml:space="preserve"> 158,414 </w:t>
              </w:r>
            </w:ins>
            <w:del w:id="6682" w:author="Steve Barbeaux" w:date="2022-10-10T11:57:00Z">
              <w:r w:rsidRPr="005E242C" w:rsidDel="00715DAC">
                <w:rPr>
                  <w:color w:val="A6A6A6" w:themeColor="background1" w:themeShade="A6"/>
                  <w:sz w:val="18"/>
                  <w:szCs w:val="18"/>
                  <w:rPrChange w:id="6683" w:author="Steve Barbeaux" w:date="2022-10-10T12:09:00Z">
                    <w:rPr>
                      <w:color w:val="A6A6A6" w:themeColor="background1" w:themeShade="A6"/>
                      <w:sz w:val="18"/>
                      <w:szCs w:val="18"/>
                    </w:rPr>
                  </w:rPrChange>
                </w:rPr>
                <w:delText xml:space="preserve">185,503 </w:delText>
              </w:r>
            </w:del>
          </w:p>
        </w:tc>
        <w:tc>
          <w:tcPr>
            <w:tcW w:w="598" w:type="pct"/>
            <w:gridSpan w:val="3"/>
            <w:tcBorders>
              <w:top w:val="nil"/>
              <w:left w:val="nil"/>
              <w:bottom w:val="nil"/>
              <w:right w:val="nil"/>
            </w:tcBorders>
            <w:shd w:val="clear" w:color="auto" w:fill="FFFFFF" w:themeFill="background1"/>
            <w:noWrap/>
            <w:vAlign w:val="bottom"/>
            <w:tcPrChange w:id="6684" w:author="Steve Barbeaux" w:date="2022-10-10T12:08:00Z">
              <w:tcPr>
                <w:tcW w:w="447" w:type="pct"/>
                <w:gridSpan w:val="4"/>
                <w:tcBorders>
                  <w:top w:val="nil"/>
                  <w:left w:val="nil"/>
                  <w:bottom w:val="nil"/>
                  <w:right w:val="nil"/>
                </w:tcBorders>
                <w:shd w:val="clear" w:color="auto" w:fill="FFFFFF" w:themeFill="background1"/>
                <w:noWrap/>
              </w:tcPr>
            </w:tcPrChange>
          </w:tcPr>
          <w:p w14:paraId="0CA87E06" w14:textId="7AC0EBAE" w:rsidR="00134598" w:rsidRPr="005E242C" w:rsidRDefault="00134598" w:rsidP="005E242C">
            <w:pPr>
              <w:spacing w:after="0"/>
              <w:jc w:val="right"/>
              <w:rPr>
                <w:sz w:val="20"/>
                <w:rPrChange w:id="6685" w:author="Steve Barbeaux" w:date="2022-10-10T12:08:00Z">
                  <w:rPr>
                    <w:sz w:val="18"/>
                    <w:szCs w:val="18"/>
                  </w:rPr>
                </w:rPrChange>
              </w:rPr>
              <w:pPrChange w:id="6686" w:author="Steve Barbeaux" w:date="2022-10-10T12:08:00Z">
                <w:pPr>
                  <w:spacing w:after="0"/>
                  <w:jc w:val="right"/>
                </w:pPr>
              </w:pPrChange>
            </w:pPr>
            <w:ins w:id="6687" w:author="Steve Barbeaux" w:date="2022-10-10T12:07:00Z">
              <w:r w:rsidRPr="005E242C">
                <w:rPr>
                  <w:sz w:val="20"/>
                  <w:rPrChange w:id="6688" w:author="Steve Barbeaux" w:date="2022-10-10T12:08:00Z">
                    <w:rPr/>
                  </w:rPrChange>
                </w:rPr>
                <w:t xml:space="preserve"> 139,675 </w:t>
              </w:r>
            </w:ins>
            <w:del w:id="6689" w:author="Steve Barbeaux" w:date="2022-10-10T11:58:00Z">
              <w:r w:rsidRPr="005E242C" w:rsidDel="00134598">
                <w:rPr>
                  <w:sz w:val="20"/>
                  <w:rPrChange w:id="6690" w:author="Steve Barbeaux" w:date="2022-10-10T12:08:00Z">
                    <w:rPr>
                      <w:sz w:val="18"/>
                      <w:szCs w:val="18"/>
                    </w:rPr>
                  </w:rPrChange>
                </w:rPr>
                <w:delText xml:space="preserve"> 158,414 </w:delText>
              </w:r>
            </w:del>
          </w:p>
        </w:tc>
        <w:tc>
          <w:tcPr>
            <w:tcW w:w="550" w:type="pct"/>
            <w:gridSpan w:val="2"/>
            <w:tcBorders>
              <w:top w:val="nil"/>
              <w:left w:val="nil"/>
              <w:bottom w:val="nil"/>
              <w:right w:val="nil"/>
            </w:tcBorders>
            <w:shd w:val="clear" w:color="auto" w:fill="FFFFFF" w:themeFill="background1"/>
            <w:noWrap/>
            <w:vAlign w:val="bottom"/>
            <w:tcPrChange w:id="6691" w:author="Steve Barbeaux" w:date="2022-10-10T12:08:00Z">
              <w:tcPr>
                <w:tcW w:w="453" w:type="pct"/>
                <w:gridSpan w:val="3"/>
                <w:tcBorders>
                  <w:top w:val="nil"/>
                  <w:left w:val="nil"/>
                  <w:bottom w:val="nil"/>
                  <w:right w:val="nil"/>
                </w:tcBorders>
                <w:shd w:val="clear" w:color="auto" w:fill="FFFFFF" w:themeFill="background1"/>
                <w:noWrap/>
              </w:tcPr>
            </w:tcPrChange>
          </w:tcPr>
          <w:p w14:paraId="36F765A7" w14:textId="561E66E0" w:rsidR="00134598" w:rsidRPr="005E242C" w:rsidRDefault="00134598" w:rsidP="005E242C">
            <w:pPr>
              <w:spacing w:after="0"/>
              <w:jc w:val="right"/>
              <w:rPr>
                <w:sz w:val="20"/>
                <w:rPrChange w:id="6692" w:author="Steve Barbeaux" w:date="2022-10-10T12:08:00Z">
                  <w:rPr>
                    <w:sz w:val="18"/>
                    <w:szCs w:val="18"/>
                  </w:rPr>
                </w:rPrChange>
              </w:rPr>
              <w:pPrChange w:id="6693" w:author="Steve Barbeaux" w:date="2022-10-10T12:08:00Z">
                <w:pPr>
                  <w:spacing w:after="0"/>
                  <w:jc w:val="right"/>
                </w:pPr>
              </w:pPrChange>
            </w:pPr>
            <w:ins w:id="6694" w:author="Steve Barbeaux" w:date="2022-10-10T12:07:00Z">
              <w:r w:rsidRPr="005E242C">
                <w:rPr>
                  <w:sz w:val="20"/>
                  <w:rPrChange w:id="6695" w:author="Steve Barbeaux" w:date="2022-10-10T12:08:00Z">
                    <w:rPr/>
                  </w:rPrChange>
                </w:rPr>
                <w:t xml:space="preserve"> 115,405 </w:t>
              </w:r>
            </w:ins>
            <w:del w:id="6696" w:author="Steve Barbeaux" w:date="2022-10-10T11:58:00Z">
              <w:r w:rsidRPr="005E242C" w:rsidDel="00134598">
                <w:rPr>
                  <w:sz w:val="20"/>
                  <w:rPrChange w:id="6697" w:author="Steve Barbeaux" w:date="2022-10-10T12:08:00Z">
                    <w:rPr>
                      <w:sz w:val="18"/>
                      <w:szCs w:val="18"/>
                    </w:rPr>
                  </w:rPrChange>
                </w:rPr>
                <w:delText xml:space="preserve">130,804 </w:delText>
              </w:r>
            </w:del>
          </w:p>
        </w:tc>
        <w:tc>
          <w:tcPr>
            <w:tcW w:w="601" w:type="pct"/>
            <w:tcBorders>
              <w:top w:val="nil"/>
              <w:left w:val="nil"/>
              <w:bottom w:val="nil"/>
              <w:right w:val="nil"/>
            </w:tcBorders>
            <w:shd w:val="clear" w:color="auto" w:fill="FFFFFF" w:themeFill="background1"/>
            <w:noWrap/>
            <w:vAlign w:val="bottom"/>
            <w:tcPrChange w:id="6698" w:author="Steve Barbeaux" w:date="2022-10-10T12:08:00Z">
              <w:tcPr>
                <w:tcW w:w="552" w:type="pct"/>
                <w:gridSpan w:val="5"/>
                <w:tcBorders>
                  <w:top w:val="nil"/>
                  <w:left w:val="nil"/>
                  <w:bottom w:val="nil"/>
                  <w:right w:val="nil"/>
                </w:tcBorders>
                <w:shd w:val="clear" w:color="auto" w:fill="FFFFFF" w:themeFill="background1"/>
                <w:noWrap/>
              </w:tcPr>
            </w:tcPrChange>
          </w:tcPr>
          <w:p w14:paraId="4C03775B" w14:textId="675D722B" w:rsidR="00134598" w:rsidRPr="005E242C" w:rsidRDefault="00134598" w:rsidP="005E242C">
            <w:pPr>
              <w:spacing w:after="0"/>
              <w:jc w:val="right"/>
              <w:rPr>
                <w:sz w:val="20"/>
                <w:rPrChange w:id="6699" w:author="Steve Barbeaux" w:date="2022-10-10T12:08:00Z">
                  <w:rPr>
                    <w:sz w:val="18"/>
                    <w:szCs w:val="18"/>
                  </w:rPr>
                </w:rPrChange>
              </w:rPr>
              <w:pPrChange w:id="6700" w:author="Steve Barbeaux" w:date="2022-10-10T12:08:00Z">
                <w:pPr>
                  <w:spacing w:after="0"/>
                  <w:jc w:val="right"/>
                </w:pPr>
              </w:pPrChange>
            </w:pPr>
            <w:ins w:id="6701" w:author="Steve Barbeaux" w:date="2022-10-10T12:07:00Z">
              <w:r w:rsidRPr="005E242C">
                <w:rPr>
                  <w:sz w:val="20"/>
                  <w:rPrChange w:id="6702" w:author="Steve Barbeaux" w:date="2022-10-10T12:08:00Z">
                    <w:rPr/>
                  </w:rPrChange>
                </w:rPr>
                <w:t xml:space="preserve"> 169,047 </w:t>
              </w:r>
            </w:ins>
            <w:del w:id="6703" w:author="Steve Barbeaux" w:date="2022-10-10T11:58:00Z">
              <w:r w:rsidRPr="005E242C" w:rsidDel="00134598">
                <w:rPr>
                  <w:sz w:val="20"/>
                  <w:rPrChange w:id="6704" w:author="Steve Barbeaux" w:date="2022-10-10T12:08:00Z">
                    <w:rPr>
                      <w:sz w:val="18"/>
                      <w:szCs w:val="18"/>
                    </w:rPr>
                  </w:rPrChange>
                </w:rPr>
                <w:delText xml:space="preserve"> 191,851 </w:delText>
              </w:r>
            </w:del>
          </w:p>
        </w:tc>
        <w:tc>
          <w:tcPr>
            <w:tcW w:w="153" w:type="pct"/>
            <w:tcBorders>
              <w:top w:val="nil"/>
              <w:left w:val="nil"/>
              <w:bottom w:val="nil"/>
              <w:right w:val="nil"/>
            </w:tcBorders>
            <w:shd w:val="clear" w:color="auto" w:fill="F2F2F2" w:themeFill="background1" w:themeFillShade="F2"/>
            <w:noWrap/>
            <w:vAlign w:val="bottom"/>
            <w:tcPrChange w:id="6705" w:author="Steve Barbeaux" w:date="2022-10-10T12:08:00Z">
              <w:tcPr>
                <w:tcW w:w="351" w:type="pct"/>
                <w:gridSpan w:val="5"/>
                <w:tcBorders>
                  <w:top w:val="nil"/>
                  <w:left w:val="nil"/>
                  <w:bottom w:val="nil"/>
                  <w:right w:val="nil"/>
                </w:tcBorders>
                <w:shd w:val="clear" w:color="auto" w:fill="F2F2F2" w:themeFill="background1" w:themeFillShade="F2"/>
                <w:noWrap/>
                <w:vAlign w:val="bottom"/>
              </w:tcPr>
            </w:tcPrChange>
          </w:tcPr>
          <w:p w14:paraId="3C06C709" w14:textId="77777777" w:rsidR="00134598" w:rsidRPr="005E242C" w:rsidRDefault="00134598" w:rsidP="005E242C">
            <w:pPr>
              <w:spacing w:after="0"/>
              <w:jc w:val="right"/>
              <w:rPr>
                <w:sz w:val="18"/>
                <w:szCs w:val="18"/>
                <w:rPrChange w:id="6706" w:author="Steve Barbeaux" w:date="2022-10-10T12:08:00Z">
                  <w:rPr>
                    <w:sz w:val="18"/>
                    <w:szCs w:val="18"/>
                  </w:rPr>
                </w:rPrChange>
              </w:rPr>
              <w:pPrChange w:id="6707"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6708" w:author="Steve Barbeaux" w:date="2022-10-10T12:08:00Z">
              <w:tcPr>
                <w:tcW w:w="450" w:type="pct"/>
                <w:gridSpan w:val="3"/>
                <w:tcBorders>
                  <w:top w:val="nil"/>
                  <w:left w:val="nil"/>
                  <w:bottom w:val="nil"/>
                  <w:right w:val="nil"/>
                </w:tcBorders>
                <w:shd w:val="clear" w:color="auto" w:fill="FFFFFF" w:themeFill="background1"/>
              </w:tcPr>
            </w:tcPrChange>
          </w:tcPr>
          <w:p w14:paraId="6B0E6A1A" w14:textId="7EFCC361" w:rsidR="00134598" w:rsidRPr="005E242C" w:rsidRDefault="00134598" w:rsidP="005E242C">
            <w:pPr>
              <w:spacing w:after="0"/>
              <w:jc w:val="right"/>
              <w:rPr>
                <w:color w:val="A6A6A6" w:themeColor="background1" w:themeShade="A6"/>
                <w:sz w:val="18"/>
                <w:szCs w:val="18"/>
                <w:rPrChange w:id="6709" w:author="Steve Barbeaux" w:date="2022-10-10T12:09:00Z">
                  <w:rPr>
                    <w:color w:val="A6A6A6" w:themeColor="background1" w:themeShade="A6"/>
                    <w:sz w:val="18"/>
                    <w:szCs w:val="18"/>
                  </w:rPr>
                </w:rPrChange>
              </w:rPr>
              <w:pPrChange w:id="6710" w:author="Steve Barbeaux" w:date="2022-10-10T12:08:00Z">
                <w:pPr>
                  <w:spacing w:after="0"/>
                  <w:jc w:val="right"/>
                </w:pPr>
              </w:pPrChange>
            </w:pPr>
            <w:ins w:id="6711" w:author="Steve Barbeaux" w:date="2022-10-10T12:00:00Z">
              <w:r w:rsidRPr="005E242C">
                <w:rPr>
                  <w:color w:val="A6A6A6" w:themeColor="background1" w:themeShade="A6"/>
                  <w:sz w:val="18"/>
                  <w:szCs w:val="18"/>
                  <w:rPrChange w:id="6712" w:author="Steve Barbeaux" w:date="2022-10-10T12:09:00Z">
                    <w:rPr>
                      <w:sz w:val="18"/>
                      <w:szCs w:val="18"/>
                    </w:rPr>
                  </w:rPrChange>
                </w:rPr>
                <w:t xml:space="preserve">51,752 </w:t>
              </w:r>
            </w:ins>
            <w:del w:id="6713" w:author="Steve Barbeaux" w:date="2022-10-10T12:00:00Z">
              <w:r w:rsidRPr="005E242C" w:rsidDel="00632043">
                <w:rPr>
                  <w:color w:val="A6A6A6" w:themeColor="background1" w:themeShade="A6"/>
                  <w:sz w:val="18"/>
                  <w:szCs w:val="18"/>
                  <w:rPrChange w:id="6714" w:author="Steve Barbeaux" w:date="2022-10-10T12:09:00Z">
                    <w:rPr>
                      <w:color w:val="A6A6A6" w:themeColor="background1" w:themeShade="A6"/>
                      <w:sz w:val="18"/>
                      <w:szCs w:val="18"/>
                    </w:rPr>
                  </w:rPrChange>
                </w:rPr>
                <w:delText xml:space="preserve"> 64,485 </w:delText>
              </w:r>
            </w:del>
          </w:p>
        </w:tc>
        <w:tc>
          <w:tcPr>
            <w:tcW w:w="549" w:type="pct"/>
            <w:tcBorders>
              <w:top w:val="nil"/>
              <w:left w:val="nil"/>
              <w:bottom w:val="nil"/>
              <w:right w:val="nil"/>
            </w:tcBorders>
            <w:shd w:val="clear" w:color="auto" w:fill="FFFFFF" w:themeFill="background1"/>
            <w:noWrap/>
            <w:vAlign w:val="bottom"/>
            <w:tcPrChange w:id="6715" w:author="Steve Barbeaux" w:date="2022-10-10T12:08:00Z">
              <w:tcPr>
                <w:tcW w:w="549" w:type="pct"/>
                <w:gridSpan w:val="3"/>
                <w:tcBorders>
                  <w:top w:val="nil"/>
                  <w:left w:val="nil"/>
                  <w:bottom w:val="nil"/>
                  <w:right w:val="nil"/>
                </w:tcBorders>
                <w:shd w:val="clear" w:color="auto" w:fill="FFFFFF" w:themeFill="background1"/>
                <w:noWrap/>
              </w:tcPr>
            </w:tcPrChange>
          </w:tcPr>
          <w:p w14:paraId="23094C60" w14:textId="3E0CB5CC" w:rsidR="00134598" w:rsidRPr="005E242C" w:rsidRDefault="00134598" w:rsidP="005E242C">
            <w:pPr>
              <w:spacing w:after="0"/>
              <w:jc w:val="right"/>
              <w:rPr>
                <w:sz w:val="20"/>
                <w:rPrChange w:id="6716" w:author="Steve Barbeaux" w:date="2022-10-10T12:08:00Z">
                  <w:rPr>
                    <w:sz w:val="18"/>
                    <w:szCs w:val="18"/>
                  </w:rPr>
                </w:rPrChange>
              </w:rPr>
              <w:pPrChange w:id="6717" w:author="Steve Barbeaux" w:date="2022-10-10T12:08:00Z">
                <w:pPr>
                  <w:spacing w:after="0"/>
                  <w:jc w:val="right"/>
                </w:pPr>
              </w:pPrChange>
            </w:pPr>
            <w:ins w:id="6718" w:author="Steve Barbeaux" w:date="2022-10-10T12:03:00Z">
              <w:r w:rsidRPr="005E242C">
                <w:rPr>
                  <w:sz w:val="20"/>
                  <w:rPrChange w:id="6719" w:author="Steve Barbeaux" w:date="2022-10-10T12:08:00Z">
                    <w:rPr/>
                  </w:rPrChange>
                </w:rPr>
                <w:t xml:space="preserve">48,556 </w:t>
              </w:r>
            </w:ins>
            <w:del w:id="6720" w:author="Steve Barbeaux" w:date="2022-10-10T12:00:00Z">
              <w:r w:rsidRPr="005E242C" w:rsidDel="00134598">
                <w:rPr>
                  <w:sz w:val="20"/>
                  <w:rPrChange w:id="6721" w:author="Steve Barbeaux" w:date="2022-10-10T12:08:00Z">
                    <w:rPr>
                      <w:sz w:val="18"/>
                      <w:szCs w:val="18"/>
                    </w:rPr>
                  </w:rPrChange>
                </w:rPr>
                <w:delText xml:space="preserve">51,752 </w:delText>
              </w:r>
            </w:del>
          </w:p>
        </w:tc>
        <w:tc>
          <w:tcPr>
            <w:tcW w:w="648" w:type="pct"/>
            <w:tcBorders>
              <w:top w:val="nil"/>
              <w:left w:val="nil"/>
              <w:bottom w:val="nil"/>
              <w:right w:val="nil"/>
            </w:tcBorders>
            <w:shd w:val="clear" w:color="auto" w:fill="FFFFFF" w:themeFill="background1"/>
            <w:vAlign w:val="bottom"/>
            <w:tcPrChange w:id="6722" w:author="Steve Barbeaux" w:date="2022-10-10T12:08:00Z">
              <w:tcPr>
                <w:tcW w:w="648" w:type="pct"/>
                <w:gridSpan w:val="3"/>
                <w:tcBorders>
                  <w:top w:val="nil"/>
                  <w:left w:val="nil"/>
                  <w:bottom w:val="nil"/>
                  <w:right w:val="nil"/>
                </w:tcBorders>
                <w:shd w:val="clear" w:color="auto" w:fill="FFFFFF" w:themeFill="background1"/>
              </w:tcPr>
            </w:tcPrChange>
          </w:tcPr>
          <w:p w14:paraId="36C3CC21" w14:textId="5927B497" w:rsidR="00134598" w:rsidRPr="005E242C" w:rsidRDefault="00134598" w:rsidP="005E242C">
            <w:pPr>
              <w:spacing w:after="0"/>
              <w:jc w:val="right"/>
              <w:rPr>
                <w:sz w:val="20"/>
                <w:rPrChange w:id="6723" w:author="Steve Barbeaux" w:date="2022-10-10T12:08:00Z">
                  <w:rPr>
                    <w:sz w:val="18"/>
                    <w:szCs w:val="18"/>
                  </w:rPr>
                </w:rPrChange>
              </w:rPr>
              <w:pPrChange w:id="6724" w:author="Steve Barbeaux" w:date="2022-10-10T12:08:00Z">
                <w:pPr>
                  <w:spacing w:after="0"/>
                  <w:jc w:val="right"/>
                </w:pPr>
              </w:pPrChange>
            </w:pPr>
            <w:ins w:id="6725" w:author="Steve Barbeaux" w:date="2022-10-10T12:03:00Z">
              <w:r w:rsidRPr="005E242C">
                <w:rPr>
                  <w:sz w:val="20"/>
                  <w:rPrChange w:id="6726" w:author="Steve Barbeaux" w:date="2022-10-10T12:08:00Z">
                    <w:rPr/>
                  </w:rPrChange>
                </w:rPr>
                <w:t xml:space="preserve"> 40,147 </w:t>
              </w:r>
            </w:ins>
            <w:del w:id="6727" w:author="Steve Barbeaux" w:date="2022-10-10T12:00:00Z">
              <w:r w:rsidRPr="005E242C" w:rsidDel="00134598">
                <w:rPr>
                  <w:sz w:val="20"/>
                  <w:rPrChange w:id="6728" w:author="Steve Barbeaux" w:date="2022-10-10T12:08:00Z">
                    <w:rPr>
                      <w:sz w:val="18"/>
                      <w:szCs w:val="18"/>
                    </w:rPr>
                  </w:rPrChange>
                </w:rPr>
                <w:delText xml:space="preserve">42,732 </w:delText>
              </w:r>
            </w:del>
          </w:p>
        </w:tc>
        <w:tc>
          <w:tcPr>
            <w:tcW w:w="549" w:type="pct"/>
            <w:tcBorders>
              <w:top w:val="nil"/>
              <w:left w:val="nil"/>
              <w:bottom w:val="nil"/>
              <w:right w:val="nil"/>
            </w:tcBorders>
            <w:shd w:val="clear" w:color="auto" w:fill="FFFFFF" w:themeFill="background1"/>
            <w:vAlign w:val="bottom"/>
            <w:tcPrChange w:id="6729" w:author="Steve Barbeaux" w:date="2022-10-10T12:08:00Z">
              <w:tcPr>
                <w:tcW w:w="550" w:type="pct"/>
                <w:gridSpan w:val="4"/>
                <w:tcBorders>
                  <w:top w:val="nil"/>
                  <w:left w:val="nil"/>
                  <w:bottom w:val="nil"/>
                  <w:right w:val="nil"/>
                </w:tcBorders>
                <w:shd w:val="clear" w:color="auto" w:fill="FFFFFF" w:themeFill="background1"/>
              </w:tcPr>
            </w:tcPrChange>
          </w:tcPr>
          <w:p w14:paraId="107ACBE2" w14:textId="6347E237" w:rsidR="00134598" w:rsidRPr="005E242C" w:rsidRDefault="00134598" w:rsidP="005E242C">
            <w:pPr>
              <w:spacing w:after="0"/>
              <w:jc w:val="right"/>
              <w:rPr>
                <w:sz w:val="20"/>
                <w:rPrChange w:id="6730" w:author="Steve Barbeaux" w:date="2022-10-10T12:08:00Z">
                  <w:rPr>
                    <w:sz w:val="18"/>
                    <w:szCs w:val="18"/>
                  </w:rPr>
                </w:rPrChange>
              </w:rPr>
              <w:pPrChange w:id="6731" w:author="Steve Barbeaux" w:date="2022-10-10T12:08:00Z">
                <w:pPr>
                  <w:spacing w:after="0"/>
                  <w:jc w:val="right"/>
                </w:pPr>
              </w:pPrChange>
            </w:pPr>
            <w:ins w:id="6732" w:author="Steve Barbeaux" w:date="2022-10-10T12:03:00Z">
              <w:r w:rsidRPr="005E242C">
                <w:rPr>
                  <w:sz w:val="20"/>
                  <w:rPrChange w:id="6733" w:author="Steve Barbeaux" w:date="2022-10-10T12:08:00Z">
                    <w:rPr/>
                  </w:rPrChange>
                </w:rPr>
                <w:t xml:space="preserve"> 58,726 </w:t>
              </w:r>
            </w:ins>
            <w:del w:id="6734" w:author="Steve Barbeaux" w:date="2022-10-10T12:00:00Z">
              <w:r w:rsidRPr="005E242C" w:rsidDel="00134598">
                <w:rPr>
                  <w:sz w:val="20"/>
                  <w:rPrChange w:id="6735" w:author="Steve Barbeaux" w:date="2022-10-10T12:08:00Z">
                    <w:rPr>
                      <w:sz w:val="18"/>
                      <w:szCs w:val="18"/>
                    </w:rPr>
                  </w:rPrChange>
                </w:rPr>
                <w:delText xml:space="preserve">62,675 </w:delText>
              </w:r>
            </w:del>
          </w:p>
        </w:tc>
      </w:tr>
      <w:tr w:rsidR="00134598" w:rsidRPr="00FA0F7A" w14:paraId="3A6D5240" w14:textId="77777777" w:rsidTr="005E242C">
        <w:tblPrEx>
          <w:tblPrExChange w:id="6736" w:author="Steve Barbeaux" w:date="2022-10-10T12:08:00Z">
            <w:tblPrEx>
              <w:tblW w:w="4808" w:type="pct"/>
            </w:tblPrEx>
          </w:tblPrExChange>
        </w:tblPrEx>
        <w:trPr>
          <w:jc w:val="center"/>
          <w:trPrChange w:id="6737" w:author="Steve Barbeaux" w:date="2022-10-10T12:08:00Z">
            <w:trPr>
              <w:jc w:val="center"/>
            </w:trPr>
          </w:trPrChange>
        </w:trPr>
        <w:tc>
          <w:tcPr>
            <w:tcW w:w="352" w:type="pct"/>
            <w:tcBorders>
              <w:top w:val="nil"/>
              <w:left w:val="nil"/>
              <w:bottom w:val="nil"/>
              <w:right w:val="nil"/>
            </w:tcBorders>
            <w:shd w:val="clear" w:color="auto" w:fill="FFFFFF" w:themeFill="background1"/>
            <w:noWrap/>
            <w:vAlign w:val="bottom"/>
            <w:tcPrChange w:id="6738" w:author="Steve Barbeaux" w:date="2022-10-10T12:08:00Z">
              <w:tcPr>
                <w:tcW w:w="350" w:type="pct"/>
                <w:tcBorders>
                  <w:top w:val="nil"/>
                  <w:left w:val="nil"/>
                  <w:bottom w:val="nil"/>
                  <w:right w:val="nil"/>
                </w:tcBorders>
                <w:shd w:val="clear" w:color="auto" w:fill="FFFFFF" w:themeFill="background1"/>
                <w:noWrap/>
                <w:vAlign w:val="bottom"/>
              </w:tcPr>
            </w:tcPrChange>
          </w:tcPr>
          <w:p w14:paraId="720FCD1B" w14:textId="77777777" w:rsidR="00134598" w:rsidRPr="005E242C" w:rsidRDefault="00134598" w:rsidP="005E242C">
            <w:pPr>
              <w:spacing w:after="0"/>
              <w:jc w:val="right"/>
              <w:rPr>
                <w:sz w:val="18"/>
                <w:szCs w:val="18"/>
                <w:rPrChange w:id="6739" w:author="Steve Barbeaux" w:date="2022-10-10T12:08:00Z">
                  <w:rPr>
                    <w:sz w:val="18"/>
                    <w:szCs w:val="18"/>
                  </w:rPr>
                </w:rPrChange>
              </w:rPr>
              <w:pPrChange w:id="6740" w:author="Steve Barbeaux" w:date="2022-10-10T12:08:00Z">
                <w:pPr>
                  <w:spacing w:after="0"/>
                  <w:jc w:val="right"/>
                </w:pPr>
              </w:pPrChange>
            </w:pPr>
            <w:r w:rsidRPr="005E242C">
              <w:rPr>
                <w:sz w:val="18"/>
                <w:szCs w:val="18"/>
                <w:rPrChange w:id="6741" w:author="Steve Barbeaux" w:date="2022-10-10T12:08:00Z">
                  <w:rPr>
                    <w:sz w:val="18"/>
                    <w:szCs w:val="18"/>
                  </w:rPr>
                </w:rPrChange>
              </w:rPr>
              <w:t>2010</w:t>
            </w:r>
          </w:p>
        </w:tc>
        <w:tc>
          <w:tcPr>
            <w:tcW w:w="550" w:type="pct"/>
            <w:tcBorders>
              <w:top w:val="nil"/>
              <w:left w:val="nil"/>
              <w:bottom w:val="nil"/>
              <w:right w:val="nil"/>
            </w:tcBorders>
            <w:shd w:val="clear" w:color="auto" w:fill="FFFFFF" w:themeFill="background1"/>
            <w:vAlign w:val="bottom"/>
            <w:tcPrChange w:id="6742" w:author="Steve Barbeaux" w:date="2022-10-10T12:08:00Z">
              <w:tcPr>
                <w:tcW w:w="650" w:type="pct"/>
                <w:gridSpan w:val="6"/>
                <w:tcBorders>
                  <w:top w:val="nil"/>
                  <w:left w:val="nil"/>
                  <w:bottom w:val="nil"/>
                  <w:right w:val="nil"/>
                </w:tcBorders>
                <w:shd w:val="clear" w:color="auto" w:fill="FFFFFF" w:themeFill="background1"/>
              </w:tcPr>
            </w:tcPrChange>
          </w:tcPr>
          <w:p w14:paraId="633C871B" w14:textId="76EA40E7" w:rsidR="00134598" w:rsidRPr="005E242C" w:rsidRDefault="00134598" w:rsidP="005E242C">
            <w:pPr>
              <w:spacing w:after="0"/>
              <w:jc w:val="right"/>
              <w:rPr>
                <w:color w:val="A6A6A6" w:themeColor="background1" w:themeShade="A6"/>
                <w:sz w:val="18"/>
                <w:szCs w:val="18"/>
                <w:rPrChange w:id="6743" w:author="Steve Barbeaux" w:date="2022-10-10T12:09:00Z">
                  <w:rPr>
                    <w:color w:val="A6A6A6" w:themeColor="background1" w:themeShade="A6"/>
                    <w:sz w:val="18"/>
                    <w:szCs w:val="18"/>
                  </w:rPr>
                </w:rPrChange>
              </w:rPr>
              <w:pPrChange w:id="6744" w:author="Steve Barbeaux" w:date="2022-10-10T12:08:00Z">
                <w:pPr>
                  <w:spacing w:after="0"/>
                  <w:jc w:val="center"/>
                </w:pPr>
              </w:pPrChange>
            </w:pPr>
            <w:ins w:id="6745" w:author="Steve Barbeaux" w:date="2022-10-10T11:57:00Z">
              <w:r w:rsidRPr="005E242C">
                <w:rPr>
                  <w:color w:val="A6A6A6" w:themeColor="background1" w:themeShade="A6"/>
                  <w:sz w:val="18"/>
                  <w:szCs w:val="18"/>
                  <w:rPrChange w:id="6746" w:author="Steve Barbeaux" w:date="2022-10-10T12:09:00Z">
                    <w:rPr>
                      <w:sz w:val="18"/>
                      <w:szCs w:val="18"/>
                    </w:rPr>
                  </w:rPrChange>
                </w:rPr>
                <w:t xml:space="preserve"> 160,007 </w:t>
              </w:r>
            </w:ins>
            <w:del w:id="6747" w:author="Steve Barbeaux" w:date="2022-10-10T11:57:00Z">
              <w:r w:rsidRPr="005E242C" w:rsidDel="00715DAC">
                <w:rPr>
                  <w:color w:val="A6A6A6" w:themeColor="background1" w:themeShade="A6"/>
                  <w:sz w:val="18"/>
                  <w:szCs w:val="18"/>
                  <w:rPrChange w:id="6748" w:author="Steve Barbeaux" w:date="2022-10-10T12:09:00Z">
                    <w:rPr>
                      <w:color w:val="A6A6A6" w:themeColor="background1" w:themeShade="A6"/>
                      <w:sz w:val="18"/>
                      <w:szCs w:val="18"/>
                    </w:rPr>
                  </w:rPrChange>
                </w:rPr>
                <w:delText xml:space="preserve">186,625 </w:delText>
              </w:r>
            </w:del>
          </w:p>
        </w:tc>
        <w:tc>
          <w:tcPr>
            <w:tcW w:w="598" w:type="pct"/>
            <w:gridSpan w:val="3"/>
            <w:tcBorders>
              <w:top w:val="nil"/>
              <w:left w:val="nil"/>
              <w:bottom w:val="nil"/>
              <w:right w:val="nil"/>
            </w:tcBorders>
            <w:shd w:val="clear" w:color="auto" w:fill="FFFFFF" w:themeFill="background1"/>
            <w:noWrap/>
            <w:vAlign w:val="bottom"/>
            <w:tcPrChange w:id="6749" w:author="Steve Barbeaux" w:date="2022-10-10T12:08:00Z">
              <w:tcPr>
                <w:tcW w:w="447" w:type="pct"/>
                <w:gridSpan w:val="4"/>
                <w:tcBorders>
                  <w:top w:val="nil"/>
                  <w:left w:val="nil"/>
                  <w:bottom w:val="nil"/>
                  <w:right w:val="nil"/>
                </w:tcBorders>
                <w:shd w:val="clear" w:color="auto" w:fill="FFFFFF" w:themeFill="background1"/>
                <w:noWrap/>
              </w:tcPr>
            </w:tcPrChange>
          </w:tcPr>
          <w:p w14:paraId="24181238" w14:textId="06F1D0D0" w:rsidR="00134598" w:rsidRPr="005E242C" w:rsidRDefault="00134598" w:rsidP="005E242C">
            <w:pPr>
              <w:spacing w:after="0"/>
              <w:jc w:val="right"/>
              <w:rPr>
                <w:sz w:val="20"/>
                <w:rPrChange w:id="6750" w:author="Steve Barbeaux" w:date="2022-10-10T12:08:00Z">
                  <w:rPr>
                    <w:sz w:val="18"/>
                    <w:szCs w:val="18"/>
                  </w:rPr>
                </w:rPrChange>
              </w:rPr>
              <w:pPrChange w:id="6751" w:author="Steve Barbeaux" w:date="2022-10-10T12:08:00Z">
                <w:pPr>
                  <w:spacing w:after="0"/>
                  <w:jc w:val="right"/>
                </w:pPr>
              </w:pPrChange>
            </w:pPr>
            <w:ins w:id="6752" w:author="Steve Barbeaux" w:date="2022-10-10T12:07:00Z">
              <w:r w:rsidRPr="005E242C">
                <w:rPr>
                  <w:sz w:val="20"/>
                  <w:rPrChange w:id="6753" w:author="Steve Barbeaux" w:date="2022-10-10T12:08:00Z">
                    <w:rPr/>
                  </w:rPrChange>
                </w:rPr>
                <w:t xml:space="preserve"> 143,881 </w:t>
              </w:r>
            </w:ins>
            <w:del w:id="6754" w:author="Steve Barbeaux" w:date="2022-10-10T11:58:00Z">
              <w:r w:rsidRPr="005E242C" w:rsidDel="00134598">
                <w:rPr>
                  <w:sz w:val="20"/>
                  <w:rPrChange w:id="6755" w:author="Steve Barbeaux" w:date="2022-10-10T12:08:00Z">
                    <w:rPr>
                      <w:sz w:val="18"/>
                      <w:szCs w:val="18"/>
                    </w:rPr>
                  </w:rPrChange>
                </w:rPr>
                <w:delText xml:space="preserve"> 160,007 </w:delText>
              </w:r>
            </w:del>
          </w:p>
        </w:tc>
        <w:tc>
          <w:tcPr>
            <w:tcW w:w="550" w:type="pct"/>
            <w:gridSpan w:val="2"/>
            <w:tcBorders>
              <w:top w:val="nil"/>
              <w:left w:val="nil"/>
              <w:bottom w:val="nil"/>
              <w:right w:val="nil"/>
            </w:tcBorders>
            <w:shd w:val="clear" w:color="auto" w:fill="FFFFFF" w:themeFill="background1"/>
            <w:noWrap/>
            <w:vAlign w:val="bottom"/>
            <w:tcPrChange w:id="6756" w:author="Steve Barbeaux" w:date="2022-10-10T12:08:00Z">
              <w:tcPr>
                <w:tcW w:w="453" w:type="pct"/>
                <w:gridSpan w:val="3"/>
                <w:tcBorders>
                  <w:top w:val="nil"/>
                  <w:left w:val="nil"/>
                  <w:bottom w:val="nil"/>
                  <w:right w:val="nil"/>
                </w:tcBorders>
                <w:shd w:val="clear" w:color="auto" w:fill="FFFFFF" w:themeFill="background1"/>
                <w:noWrap/>
              </w:tcPr>
            </w:tcPrChange>
          </w:tcPr>
          <w:p w14:paraId="4A7FA80A" w14:textId="05E47257" w:rsidR="00134598" w:rsidRPr="005E242C" w:rsidRDefault="00134598" w:rsidP="005E242C">
            <w:pPr>
              <w:spacing w:after="0"/>
              <w:jc w:val="right"/>
              <w:rPr>
                <w:sz w:val="20"/>
                <w:rPrChange w:id="6757" w:author="Steve Barbeaux" w:date="2022-10-10T12:08:00Z">
                  <w:rPr>
                    <w:sz w:val="18"/>
                    <w:szCs w:val="18"/>
                  </w:rPr>
                </w:rPrChange>
              </w:rPr>
              <w:pPrChange w:id="6758" w:author="Steve Barbeaux" w:date="2022-10-10T12:08:00Z">
                <w:pPr>
                  <w:spacing w:after="0"/>
                  <w:jc w:val="right"/>
                </w:pPr>
              </w:pPrChange>
            </w:pPr>
            <w:ins w:id="6759" w:author="Steve Barbeaux" w:date="2022-10-10T12:07:00Z">
              <w:r w:rsidRPr="005E242C">
                <w:rPr>
                  <w:sz w:val="20"/>
                  <w:rPrChange w:id="6760" w:author="Steve Barbeaux" w:date="2022-10-10T12:08:00Z">
                    <w:rPr/>
                  </w:rPrChange>
                </w:rPr>
                <w:t xml:space="preserve"> 118,689 </w:t>
              </w:r>
            </w:ins>
            <w:del w:id="6761" w:author="Steve Barbeaux" w:date="2022-10-10T11:58:00Z">
              <w:r w:rsidRPr="005E242C" w:rsidDel="00134598">
                <w:rPr>
                  <w:sz w:val="20"/>
                  <w:rPrChange w:id="6762" w:author="Steve Barbeaux" w:date="2022-10-10T12:08:00Z">
                    <w:rPr>
                      <w:sz w:val="18"/>
                      <w:szCs w:val="18"/>
                    </w:rPr>
                  </w:rPrChange>
                </w:rPr>
                <w:delText xml:space="preserve">131,673 </w:delText>
              </w:r>
            </w:del>
          </w:p>
        </w:tc>
        <w:tc>
          <w:tcPr>
            <w:tcW w:w="601" w:type="pct"/>
            <w:tcBorders>
              <w:top w:val="nil"/>
              <w:left w:val="nil"/>
              <w:bottom w:val="nil"/>
              <w:right w:val="nil"/>
            </w:tcBorders>
            <w:shd w:val="clear" w:color="auto" w:fill="FFFFFF" w:themeFill="background1"/>
            <w:noWrap/>
            <w:vAlign w:val="bottom"/>
            <w:tcPrChange w:id="6763" w:author="Steve Barbeaux" w:date="2022-10-10T12:08:00Z">
              <w:tcPr>
                <w:tcW w:w="552" w:type="pct"/>
                <w:gridSpan w:val="5"/>
                <w:tcBorders>
                  <w:top w:val="nil"/>
                  <w:left w:val="nil"/>
                  <w:bottom w:val="nil"/>
                  <w:right w:val="nil"/>
                </w:tcBorders>
                <w:shd w:val="clear" w:color="auto" w:fill="FFFFFF" w:themeFill="background1"/>
                <w:noWrap/>
              </w:tcPr>
            </w:tcPrChange>
          </w:tcPr>
          <w:p w14:paraId="1E5E5C3B" w14:textId="28031E9E" w:rsidR="00134598" w:rsidRPr="005E242C" w:rsidRDefault="00134598" w:rsidP="005E242C">
            <w:pPr>
              <w:spacing w:after="0"/>
              <w:jc w:val="right"/>
              <w:rPr>
                <w:sz w:val="20"/>
                <w:rPrChange w:id="6764" w:author="Steve Barbeaux" w:date="2022-10-10T12:08:00Z">
                  <w:rPr>
                    <w:sz w:val="18"/>
                    <w:szCs w:val="18"/>
                  </w:rPr>
                </w:rPrChange>
              </w:rPr>
              <w:pPrChange w:id="6765" w:author="Steve Barbeaux" w:date="2022-10-10T12:08:00Z">
                <w:pPr>
                  <w:spacing w:after="0"/>
                  <w:jc w:val="right"/>
                </w:pPr>
              </w:pPrChange>
            </w:pPr>
            <w:ins w:id="6766" w:author="Steve Barbeaux" w:date="2022-10-10T12:07:00Z">
              <w:r w:rsidRPr="005E242C">
                <w:rPr>
                  <w:sz w:val="20"/>
                  <w:rPrChange w:id="6767" w:author="Steve Barbeaux" w:date="2022-10-10T12:08:00Z">
                    <w:rPr/>
                  </w:rPrChange>
                </w:rPr>
                <w:t xml:space="preserve"> 174,420 </w:t>
              </w:r>
            </w:ins>
            <w:del w:id="6768" w:author="Steve Barbeaux" w:date="2022-10-10T11:58:00Z">
              <w:r w:rsidRPr="005E242C" w:rsidDel="00134598">
                <w:rPr>
                  <w:sz w:val="20"/>
                  <w:rPrChange w:id="6769" w:author="Steve Barbeaux" w:date="2022-10-10T12:08:00Z">
                    <w:rPr>
                      <w:sz w:val="18"/>
                      <w:szCs w:val="18"/>
                    </w:rPr>
                  </w:rPrChange>
                </w:rPr>
                <w:delText xml:space="preserve"> 194,438 </w:delText>
              </w:r>
            </w:del>
          </w:p>
        </w:tc>
        <w:tc>
          <w:tcPr>
            <w:tcW w:w="153" w:type="pct"/>
            <w:tcBorders>
              <w:top w:val="nil"/>
              <w:left w:val="nil"/>
              <w:bottom w:val="nil"/>
              <w:right w:val="nil"/>
            </w:tcBorders>
            <w:shd w:val="clear" w:color="auto" w:fill="F2F2F2" w:themeFill="background1" w:themeFillShade="F2"/>
            <w:noWrap/>
            <w:vAlign w:val="bottom"/>
            <w:tcPrChange w:id="6770" w:author="Steve Barbeaux" w:date="2022-10-10T12:08:00Z">
              <w:tcPr>
                <w:tcW w:w="351" w:type="pct"/>
                <w:gridSpan w:val="5"/>
                <w:tcBorders>
                  <w:top w:val="nil"/>
                  <w:left w:val="nil"/>
                  <w:bottom w:val="nil"/>
                  <w:right w:val="nil"/>
                </w:tcBorders>
                <w:shd w:val="clear" w:color="auto" w:fill="F2F2F2" w:themeFill="background1" w:themeFillShade="F2"/>
                <w:noWrap/>
                <w:vAlign w:val="bottom"/>
              </w:tcPr>
            </w:tcPrChange>
          </w:tcPr>
          <w:p w14:paraId="2504F9AF" w14:textId="77777777" w:rsidR="00134598" w:rsidRPr="005E242C" w:rsidRDefault="00134598" w:rsidP="005E242C">
            <w:pPr>
              <w:spacing w:after="0"/>
              <w:jc w:val="right"/>
              <w:rPr>
                <w:sz w:val="18"/>
                <w:szCs w:val="18"/>
                <w:rPrChange w:id="6771" w:author="Steve Barbeaux" w:date="2022-10-10T12:08:00Z">
                  <w:rPr>
                    <w:sz w:val="18"/>
                    <w:szCs w:val="18"/>
                  </w:rPr>
                </w:rPrChange>
              </w:rPr>
              <w:pPrChange w:id="6772"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6773" w:author="Steve Barbeaux" w:date="2022-10-10T12:08:00Z">
              <w:tcPr>
                <w:tcW w:w="450" w:type="pct"/>
                <w:gridSpan w:val="3"/>
                <w:tcBorders>
                  <w:top w:val="nil"/>
                  <w:left w:val="nil"/>
                  <w:bottom w:val="nil"/>
                  <w:right w:val="nil"/>
                </w:tcBorders>
                <w:shd w:val="clear" w:color="auto" w:fill="FFFFFF" w:themeFill="background1"/>
              </w:tcPr>
            </w:tcPrChange>
          </w:tcPr>
          <w:p w14:paraId="4AEB7588" w14:textId="54A7A5D7" w:rsidR="00134598" w:rsidRPr="005E242C" w:rsidRDefault="00134598" w:rsidP="005E242C">
            <w:pPr>
              <w:spacing w:after="0"/>
              <w:jc w:val="right"/>
              <w:rPr>
                <w:color w:val="A6A6A6" w:themeColor="background1" w:themeShade="A6"/>
                <w:sz w:val="18"/>
                <w:szCs w:val="18"/>
                <w:rPrChange w:id="6774" w:author="Steve Barbeaux" w:date="2022-10-10T12:09:00Z">
                  <w:rPr>
                    <w:color w:val="A6A6A6" w:themeColor="background1" w:themeShade="A6"/>
                    <w:sz w:val="18"/>
                    <w:szCs w:val="18"/>
                  </w:rPr>
                </w:rPrChange>
              </w:rPr>
              <w:pPrChange w:id="6775" w:author="Steve Barbeaux" w:date="2022-10-10T12:08:00Z">
                <w:pPr>
                  <w:spacing w:after="0"/>
                  <w:jc w:val="right"/>
                </w:pPr>
              </w:pPrChange>
            </w:pPr>
            <w:ins w:id="6776" w:author="Steve Barbeaux" w:date="2022-10-10T12:00:00Z">
              <w:r w:rsidRPr="005E242C">
                <w:rPr>
                  <w:color w:val="A6A6A6" w:themeColor="background1" w:themeShade="A6"/>
                  <w:sz w:val="18"/>
                  <w:szCs w:val="18"/>
                  <w:rPrChange w:id="6777" w:author="Steve Barbeaux" w:date="2022-10-10T12:09:00Z">
                    <w:rPr>
                      <w:sz w:val="18"/>
                      <w:szCs w:val="18"/>
                    </w:rPr>
                  </w:rPrChange>
                </w:rPr>
                <w:t xml:space="preserve">50,981 </w:t>
              </w:r>
            </w:ins>
            <w:del w:id="6778" w:author="Steve Barbeaux" w:date="2022-10-10T12:00:00Z">
              <w:r w:rsidRPr="005E242C" w:rsidDel="00632043">
                <w:rPr>
                  <w:color w:val="A6A6A6" w:themeColor="background1" w:themeShade="A6"/>
                  <w:sz w:val="18"/>
                  <w:szCs w:val="18"/>
                  <w:rPrChange w:id="6779" w:author="Steve Barbeaux" w:date="2022-10-10T12:09:00Z">
                    <w:rPr>
                      <w:color w:val="A6A6A6" w:themeColor="background1" w:themeShade="A6"/>
                      <w:sz w:val="18"/>
                      <w:szCs w:val="18"/>
                    </w:rPr>
                  </w:rPrChange>
                </w:rPr>
                <w:delText xml:space="preserve"> 63,066 </w:delText>
              </w:r>
            </w:del>
          </w:p>
        </w:tc>
        <w:tc>
          <w:tcPr>
            <w:tcW w:w="549" w:type="pct"/>
            <w:tcBorders>
              <w:top w:val="nil"/>
              <w:left w:val="nil"/>
              <w:bottom w:val="nil"/>
              <w:right w:val="nil"/>
            </w:tcBorders>
            <w:shd w:val="clear" w:color="auto" w:fill="FFFFFF" w:themeFill="background1"/>
            <w:noWrap/>
            <w:vAlign w:val="bottom"/>
            <w:tcPrChange w:id="6780" w:author="Steve Barbeaux" w:date="2022-10-10T12:08:00Z">
              <w:tcPr>
                <w:tcW w:w="549" w:type="pct"/>
                <w:gridSpan w:val="3"/>
                <w:tcBorders>
                  <w:top w:val="nil"/>
                  <w:left w:val="nil"/>
                  <w:bottom w:val="nil"/>
                  <w:right w:val="nil"/>
                </w:tcBorders>
                <w:shd w:val="clear" w:color="auto" w:fill="FFFFFF" w:themeFill="background1"/>
                <w:noWrap/>
              </w:tcPr>
            </w:tcPrChange>
          </w:tcPr>
          <w:p w14:paraId="4608BCC5" w14:textId="50E6B724" w:rsidR="00134598" w:rsidRPr="005E242C" w:rsidRDefault="00134598" w:rsidP="005E242C">
            <w:pPr>
              <w:spacing w:after="0"/>
              <w:jc w:val="right"/>
              <w:rPr>
                <w:sz w:val="20"/>
                <w:rPrChange w:id="6781" w:author="Steve Barbeaux" w:date="2022-10-10T12:08:00Z">
                  <w:rPr>
                    <w:sz w:val="18"/>
                    <w:szCs w:val="18"/>
                  </w:rPr>
                </w:rPrChange>
              </w:rPr>
              <w:pPrChange w:id="6782" w:author="Steve Barbeaux" w:date="2022-10-10T12:08:00Z">
                <w:pPr>
                  <w:spacing w:after="0"/>
                  <w:jc w:val="right"/>
                </w:pPr>
              </w:pPrChange>
            </w:pPr>
            <w:ins w:id="6783" w:author="Steve Barbeaux" w:date="2022-10-10T12:03:00Z">
              <w:r w:rsidRPr="005E242C">
                <w:rPr>
                  <w:sz w:val="20"/>
                  <w:rPrChange w:id="6784" w:author="Steve Barbeaux" w:date="2022-10-10T12:08:00Z">
                    <w:rPr/>
                  </w:rPrChange>
                </w:rPr>
                <w:t xml:space="preserve">47,805 </w:t>
              </w:r>
            </w:ins>
            <w:del w:id="6785" w:author="Steve Barbeaux" w:date="2022-10-10T12:00:00Z">
              <w:r w:rsidRPr="005E242C" w:rsidDel="00134598">
                <w:rPr>
                  <w:sz w:val="20"/>
                  <w:rPrChange w:id="6786" w:author="Steve Barbeaux" w:date="2022-10-10T12:08:00Z">
                    <w:rPr>
                      <w:sz w:val="18"/>
                      <w:szCs w:val="18"/>
                    </w:rPr>
                  </w:rPrChange>
                </w:rPr>
                <w:delText xml:space="preserve">50,981 </w:delText>
              </w:r>
            </w:del>
          </w:p>
        </w:tc>
        <w:tc>
          <w:tcPr>
            <w:tcW w:w="648" w:type="pct"/>
            <w:tcBorders>
              <w:top w:val="nil"/>
              <w:left w:val="nil"/>
              <w:bottom w:val="nil"/>
              <w:right w:val="nil"/>
            </w:tcBorders>
            <w:shd w:val="clear" w:color="auto" w:fill="FFFFFF" w:themeFill="background1"/>
            <w:vAlign w:val="bottom"/>
            <w:tcPrChange w:id="6787" w:author="Steve Barbeaux" w:date="2022-10-10T12:08:00Z">
              <w:tcPr>
                <w:tcW w:w="648" w:type="pct"/>
                <w:gridSpan w:val="3"/>
                <w:tcBorders>
                  <w:top w:val="nil"/>
                  <w:left w:val="nil"/>
                  <w:bottom w:val="nil"/>
                  <w:right w:val="nil"/>
                </w:tcBorders>
                <w:shd w:val="clear" w:color="auto" w:fill="FFFFFF" w:themeFill="background1"/>
              </w:tcPr>
            </w:tcPrChange>
          </w:tcPr>
          <w:p w14:paraId="583EADA7" w14:textId="3867417E" w:rsidR="00134598" w:rsidRPr="005E242C" w:rsidRDefault="00134598" w:rsidP="005E242C">
            <w:pPr>
              <w:spacing w:after="0"/>
              <w:jc w:val="right"/>
              <w:rPr>
                <w:sz w:val="20"/>
                <w:rPrChange w:id="6788" w:author="Steve Barbeaux" w:date="2022-10-10T12:08:00Z">
                  <w:rPr>
                    <w:sz w:val="18"/>
                    <w:szCs w:val="18"/>
                  </w:rPr>
                </w:rPrChange>
              </w:rPr>
              <w:pPrChange w:id="6789" w:author="Steve Barbeaux" w:date="2022-10-10T12:08:00Z">
                <w:pPr>
                  <w:spacing w:after="0"/>
                  <w:jc w:val="right"/>
                </w:pPr>
              </w:pPrChange>
            </w:pPr>
            <w:ins w:id="6790" w:author="Steve Barbeaux" w:date="2022-10-10T12:03:00Z">
              <w:r w:rsidRPr="005E242C">
                <w:rPr>
                  <w:sz w:val="20"/>
                  <w:rPrChange w:id="6791" w:author="Steve Barbeaux" w:date="2022-10-10T12:08:00Z">
                    <w:rPr/>
                  </w:rPrChange>
                </w:rPr>
                <w:t xml:space="preserve"> 39,558 </w:t>
              </w:r>
            </w:ins>
            <w:del w:id="6792" w:author="Steve Barbeaux" w:date="2022-10-10T12:00:00Z">
              <w:r w:rsidRPr="005E242C" w:rsidDel="00134598">
                <w:rPr>
                  <w:sz w:val="20"/>
                  <w:rPrChange w:id="6793" w:author="Steve Barbeaux" w:date="2022-10-10T12:08:00Z">
                    <w:rPr>
                      <w:sz w:val="18"/>
                      <w:szCs w:val="18"/>
                    </w:rPr>
                  </w:rPrChange>
                </w:rPr>
                <w:delText xml:space="preserve">42,114 </w:delText>
              </w:r>
            </w:del>
          </w:p>
        </w:tc>
        <w:tc>
          <w:tcPr>
            <w:tcW w:w="549" w:type="pct"/>
            <w:tcBorders>
              <w:top w:val="nil"/>
              <w:left w:val="nil"/>
              <w:bottom w:val="nil"/>
              <w:right w:val="nil"/>
            </w:tcBorders>
            <w:shd w:val="clear" w:color="auto" w:fill="FFFFFF" w:themeFill="background1"/>
            <w:vAlign w:val="bottom"/>
            <w:tcPrChange w:id="6794" w:author="Steve Barbeaux" w:date="2022-10-10T12:08:00Z">
              <w:tcPr>
                <w:tcW w:w="550" w:type="pct"/>
                <w:gridSpan w:val="4"/>
                <w:tcBorders>
                  <w:top w:val="nil"/>
                  <w:left w:val="nil"/>
                  <w:bottom w:val="nil"/>
                  <w:right w:val="nil"/>
                </w:tcBorders>
                <w:shd w:val="clear" w:color="auto" w:fill="FFFFFF" w:themeFill="background1"/>
              </w:tcPr>
            </w:tcPrChange>
          </w:tcPr>
          <w:p w14:paraId="7798C292" w14:textId="6C485E9B" w:rsidR="00134598" w:rsidRPr="005E242C" w:rsidRDefault="00134598" w:rsidP="005E242C">
            <w:pPr>
              <w:spacing w:after="0"/>
              <w:jc w:val="right"/>
              <w:rPr>
                <w:sz w:val="20"/>
                <w:rPrChange w:id="6795" w:author="Steve Barbeaux" w:date="2022-10-10T12:08:00Z">
                  <w:rPr>
                    <w:sz w:val="18"/>
                    <w:szCs w:val="18"/>
                  </w:rPr>
                </w:rPrChange>
              </w:rPr>
              <w:pPrChange w:id="6796" w:author="Steve Barbeaux" w:date="2022-10-10T12:08:00Z">
                <w:pPr>
                  <w:spacing w:after="0"/>
                  <w:jc w:val="right"/>
                </w:pPr>
              </w:pPrChange>
            </w:pPr>
            <w:ins w:id="6797" w:author="Steve Barbeaux" w:date="2022-10-10T12:03:00Z">
              <w:r w:rsidRPr="005E242C">
                <w:rPr>
                  <w:sz w:val="20"/>
                  <w:rPrChange w:id="6798" w:author="Steve Barbeaux" w:date="2022-10-10T12:08:00Z">
                    <w:rPr/>
                  </w:rPrChange>
                </w:rPr>
                <w:t xml:space="preserve"> 57,770 </w:t>
              </w:r>
            </w:ins>
            <w:del w:id="6799" w:author="Steve Barbeaux" w:date="2022-10-10T12:00:00Z">
              <w:r w:rsidRPr="005E242C" w:rsidDel="00134598">
                <w:rPr>
                  <w:sz w:val="20"/>
                  <w:rPrChange w:id="6800" w:author="Steve Barbeaux" w:date="2022-10-10T12:08:00Z">
                    <w:rPr>
                      <w:sz w:val="18"/>
                      <w:szCs w:val="18"/>
                    </w:rPr>
                  </w:rPrChange>
                </w:rPr>
                <w:delText xml:space="preserve">61,715 </w:delText>
              </w:r>
            </w:del>
          </w:p>
        </w:tc>
      </w:tr>
      <w:tr w:rsidR="00134598" w:rsidRPr="00FA0F7A" w14:paraId="7DCDF83E" w14:textId="77777777" w:rsidTr="005E242C">
        <w:tblPrEx>
          <w:tblPrExChange w:id="6801" w:author="Steve Barbeaux" w:date="2022-10-10T12:08:00Z">
            <w:tblPrEx>
              <w:tblW w:w="4808" w:type="pct"/>
            </w:tblPrEx>
          </w:tblPrExChange>
        </w:tblPrEx>
        <w:trPr>
          <w:jc w:val="center"/>
          <w:trPrChange w:id="6802" w:author="Steve Barbeaux" w:date="2022-10-10T12:08:00Z">
            <w:trPr>
              <w:jc w:val="center"/>
            </w:trPr>
          </w:trPrChange>
        </w:trPr>
        <w:tc>
          <w:tcPr>
            <w:tcW w:w="352" w:type="pct"/>
            <w:tcBorders>
              <w:top w:val="nil"/>
              <w:left w:val="nil"/>
              <w:bottom w:val="nil"/>
              <w:right w:val="nil"/>
            </w:tcBorders>
            <w:shd w:val="clear" w:color="auto" w:fill="FFFFFF" w:themeFill="background1"/>
            <w:noWrap/>
            <w:vAlign w:val="bottom"/>
            <w:tcPrChange w:id="6803" w:author="Steve Barbeaux" w:date="2022-10-10T12:08:00Z">
              <w:tcPr>
                <w:tcW w:w="350" w:type="pct"/>
                <w:tcBorders>
                  <w:top w:val="nil"/>
                  <w:left w:val="nil"/>
                  <w:bottom w:val="nil"/>
                  <w:right w:val="nil"/>
                </w:tcBorders>
                <w:shd w:val="clear" w:color="auto" w:fill="FFFFFF" w:themeFill="background1"/>
                <w:noWrap/>
                <w:vAlign w:val="bottom"/>
              </w:tcPr>
            </w:tcPrChange>
          </w:tcPr>
          <w:p w14:paraId="0EF93ACB" w14:textId="77777777" w:rsidR="00134598" w:rsidRPr="005E242C" w:rsidRDefault="00134598" w:rsidP="005E242C">
            <w:pPr>
              <w:spacing w:after="0"/>
              <w:jc w:val="right"/>
              <w:rPr>
                <w:sz w:val="18"/>
                <w:szCs w:val="18"/>
                <w:rPrChange w:id="6804" w:author="Steve Barbeaux" w:date="2022-10-10T12:08:00Z">
                  <w:rPr>
                    <w:sz w:val="18"/>
                    <w:szCs w:val="18"/>
                  </w:rPr>
                </w:rPrChange>
              </w:rPr>
              <w:pPrChange w:id="6805" w:author="Steve Barbeaux" w:date="2022-10-10T12:08:00Z">
                <w:pPr>
                  <w:spacing w:after="0"/>
                  <w:jc w:val="right"/>
                </w:pPr>
              </w:pPrChange>
            </w:pPr>
            <w:r w:rsidRPr="005E242C">
              <w:rPr>
                <w:sz w:val="18"/>
                <w:szCs w:val="18"/>
                <w:rPrChange w:id="6806" w:author="Steve Barbeaux" w:date="2022-10-10T12:08:00Z">
                  <w:rPr>
                    <w:sz w:val="18"/>
                    <w:szCs w:val="18"/>
                  </w:rPr>
                </w:rPrChange>
              </w:rPr>
              <w:t>2011</w:t>
            </w:r>
          </w:p>
        </w:tc>
        <w:tc>
          <w:tcPr>
            <w:tcW w:w="550" w:type="pct"/>
            <w:tcBorders>
              <w:top w:val="nil"/>
              <w:left w:val="nil"/>
              <w:bottom w:val="nil"/>
              <w:right w:val="nil"/>
            </w:tcBorders>
            <w:shd w:val="clear" w:color="auto" w:fill="FFFFFF" w:themeFill="background1"/>
            <w:vAlign w:val="bottom"/>
            <w:tcPrChange w:id="6807" w:author="Steve Barbeaux" w:date="2022-10-10T12:08:00Z">
              <w:tcPr>
                <w:tcW w:w="650" w:type="pct"/>
                <w:gridSpan w:val="6"/>
                <w:tcBorders>
                  <w:top w:val="nil"/>
                  <w:left w:val="nil"/>
                  <w:bottom w:val="nil"/>
                  <w:right w:val="nil"/>
                </w:tcBorders>
                <w:shd w:val="clear" w:color="auto" w:fill="FFFFFF" w:themeFill="background1"/>
              </w:tcPr>
            </w:tcPrChange>
          </w:tcPr>
          <w:p w14:paraId="0A51338C" w14:textId="1B4EC4FA" w:rsidR="00134598" w:rsidRPr="005E242C" w:rsidRDefault="00134598" w:rsidP="005E242C">
            <w:pPr>
              <w:spacing w:after="0"/>
              <w:jc w:val="right"/>
              <w:rPr>
                <w:color w:val="A6A6A6" w:themeColor="background1" w:themeShade="A6"/>
                <w:sz w:val="18"/>
                <w:szCs w:val="18"/>
                <w:rPrChange w:id="6808" w:author="Steve Barbeaux" w:date="2022-10-10T12:09:00Z">
                  <w:rPr>
                    <w:color w:val="A6A6A6" w:themeColor="background1" w:themeShade="A6"/>
                    <w:sz w:val="18"/>
                    <w:szCs w:val="18"/>
                  </w:rPr>
                </w:rPrChange>
              </w:rPr>
              <w:pPrChange w:id="6809" w:author="Steve Barbeaux" w:date="2022-10-10T12:08:00Z">
                <w:pPr>
                  <w:spacing w:after="0"/>
                  <w:jc w:val="center"/>
                </w:pPr>
              </w:pPrChange>
            </w:pPr>
            <w:ins w:id="6810" w:author="Steve Barbeaux" w:date="2022-10-10T11:57:00Z">
              <w:r w:rsidRPr="005E242C">
                <w:rPr>
                  <w:color w:val="A6A6A6" w:themeColor="background1" w:themeShade="A6"/>
                  <w:sz w:val="18"/>
                  <w:szCs w:val="18"/>
                  <w:rPrChange w:id="6811" w:author="Steve Barbeaux" w:date="2022-10-10T12:09:00Z">
                    <w:rPr>
                      <w:sz w:val="18"/>
                      <w:szCs w:val="18"/>
                    </w:rPr>
                  </w:rPrChange>
                </w:rPr>
                <w:t xml:space="preserve"> 161,266 </w:t>
              </w:r>
            </w:ins>
            <w:del w:id="6812" w:author="Steve Barbeaux" w:date="2022-10-10T11:57:00Z">
              <w:r w:rsidRPr="005E242C" w:rsidDel="00715DAC">
                <w:rPr>
                  <w:color w:val="A6A6A6" w:themeColor="background1" w:themeShade="A6"/>
                  <w:sz w:val="18"/>
                  <w:szCs w:val="18"/>
                  <w:rPrChange w:id="6813" w:author="Steve Barbeaux" w:date="2022-10-10T12:09:00Z">
                    <w:rPr>
                      <w:color w:val="A6A6A6" w:themeColor="background1" w:themeShade="A6"/>
                      <w:sz w:val="18"/>
                      <w:szCs w:val="18"/>
                    </w:rPr>
                  </w:rPrChange>
                </w:rPr>
                <w:delText xml:space="preserve">188,145 </w:delText>
              </w:r>
            </w:del>
          </w:p>
        </w:tc>
        <w:tc>
          <w:tcPr>
            <w:tcW w:w="598" w:type="pct"/>
            <w:gridSpan w:val="3"/>
            <w:tcBorders>
              <w:top w:val="nil"/>
              <w:left w:val="nil"/>
              <w:bottom w:val="nil"/>
              <w:right w:val="nil"/>
            </w:tcBorders>
            <w:shd w:val="clear" w:color="auto" w:fill="FFFFFF" w:themeFill="background1"/>
            <w:noWrap/>
            <w:vAlign w:val="bottom"/>
            <w:tcPrChange w:id="6814" w:author="Steve Barbeaux" w:date="2022-10-10T12:08:00Z">
              <w:tcPr>
                <w:tcW w:w="447" w:type="pct"/>
                <w:gridSpan w:val="4"/>
                <w:tcBorders>
                  <w:top w:val="nil"/>
                  <w:left w:val="nil"/>
                  <w:bottom w:val="nil"/>
                  <w:right w:val="nil"/>
                </w:tcBorders>
                <w:shd w:val="clear" w:color="auto" w:fill="FFFFFF" w:themeFill="background1"/>
                <w:noWrap/>
              </w:tcPr>
            </w:tcPrChange>
          </w:tcPr>
          <w:p w14:paraId="6833455E" w14:textId="1ABA50EB" w:rsidR="00134598" w:rsidRPr="005E242C" w:rsidRDefault="00134598" w:rsidP="005E242C">
            <w:pPr>
              <w:spacing w:after="0"/>
              <w:jc w:val="right"/>
              <w:rPr>
                <w:sz w:val="20"/>
                <w:rPrChange w:id="6815" w:author="Steve Barbeaux" w:date="2022-10-10T12:08:00Z">
                  <w:rPr>
                    <w:sz w:val="18"/>
                    <w:szCs w:val="18"/>
                  </w:rPr>
                </w:rPrChange>
              </w:rPr>
              <w:pPrChange w:id="6816" w:author="Steve Barbeaux" w:date="2022-10-10T12:08:00Z">
                <w:pPr>
                  <w:spacing w:after="0"/>
                  <w:jc w:val="right"/>
                </w:pPr>
              </w:pPrChange>
            </w:pPr>
            <w:ins w:id="6817" w:author="Steve Barbeaux" w:date="2022-10-10T12:07:00Z">
              <w:r w:rsidRPr="005E242C">
                <w:rPr>
                  <w:sz w:val="20"/>
                  <w:rPrChange w:id="6818" w:author="Steve Barbeaux" w:date="2022-10-10T12:08:00Z">
                    <w:rPr/>
                  </w:rPrChange>
                </w:rPr>
                <w:t xml:space="preserve"> 136,749 </w:t>
              </w:r>
            </w:ins>
            <w:del w:id="6819" w:author="Steve Barbeaux" w:date="2022-10-10T11:58:00Z">
              <w:r w:rsidRPr="005E242C" w:rsidDel="00134598">
                <w:rPr>
                  <w:sz w:val="20"/>
                  <w:rPrChange w:id="6820" w:author="Steve Barbeaux" w:date="2022-10-10T12:08:00Z">
                    <w:rPr>
                      <w:sz w:val="18"/>
                      <w:szCs w:val="18"/>
                    </w:rPr>
                  </w:rPrChange>
                </w:rPr>
                <w:delText xml:space="preserve"> 161,266 </w:delText>
              </w:r>
            </w:del>
          </w:p>
        </w:tc>
        <w:tc>
          <w:tcPr>
            <w:tcW w:w="550" w:type="pct"/>
            <w:gridSpan w:val="2"/>
            <w:tcBorders>
              <w:top w:val="nil"/>
              <w:left w:val="nil"/>
              <w:bottom w:val="nil"/>
              <w:right w:val="nil"/>
            </w:tcBorders>
            <w:shd w:val="clear" w:color="auto" w:fill="FFFFFF" w:themeFill="background1"/>
            <w:noWrap/>
            <w:vAlign w:val="bottom"/>
            <w:tcPrChange w:id="6821" w:author="Steve Barbeaux" w:date="2022-10-10T12:08:00Z">
              <w:tcPr>
                <w:tcW w:w="453" w:type="pct"/>
                <w:gridSpan w:val="3"/>
                <w:tcBorders>
                  <w:top w:val="nil"/>
                  <w:left w:val="nil"/>
                  <w:bottom w:val="nil"/>
                  <w:right w:val="nil"/>
                </w:tcBorders>
                <w:shd w:val="clear" w:color="auto" w:fill="FFFFFF" w:themeFill="background1"/>
                <w:noWrap/>
              </w:tcPr>
            </w:tcPrChange>
          </w:tcPr>
          <w:p w14:paraId="11F91A3E" w14:textId="78BEFFB7" w:rsidR="00134598" w:rsidRPr="005E242C" w:rsidRDefault="00134598" w:rsidP="005E242C">
            <w:pPr>
              <w:spacing w:after="0"/>
              <w:jc w:val="right"/>
              <w:rPr>
                <w:sz w:val="20"/>
                <w:rPrChange w:id="6822" w:author="Steve Barbeaux" w:date="2022-10-10T12:08:00Z">
                  <w:rPr>
                    <w:sz w:val="18"/>
                    <w:szCs w:val="18"/>
                  </w:rPr>
                </w:rPrChange>
              </w:rPr>
              <w:pPrChange w:id="6823" w:author="Steve Barbeaux" w:date="2022-10-10T12:08:00Z">
                <w:pPr>
                  <w:spacing w:after="0"/>
                  <w:jc w:val="right"/>
                </w:pPr>
              </w:pPrChange>
            </w:pPr>
            <w:ins w:id="6824" w:author="Steve Barbeaux" w:date="2022-10-10T12:07:00Z">
              <w:r w:rsidRPr="005E242C">
                <w:rPr>
                  <w:sz w:val="20"/>
                  <w:rPrChange w:id="6825" w:author="Steve Barbeaux" w:date="2022-10-10T12:08:00Z">
                    <w:rPr/>
                  </w:rPrChange>
                </w:rPr>
                <w:t xml:space="preserve"> 112,542 </w:t>
              </w:r>
            </w:ins>
            <w:del w:id="6826" w:author="Steve Barbeaux" w:date="2022-10-10T11:58:00Z">
              <w:r w:rsidRPr="005E242C" w:rsidDel="00134598">
                <w:rPr>
                  <w:sz w:val="20"/>
                  <w:rPrChange w:id="6827" w:author="Steve Barbeaux" w:date="2022-10-10T12:08:00Z">
                    <w:rPr>
                      <w:sz w:val="18"/>
                      <w:szCs w:val="18"/>
                    </w:rPr>
                  </w:rPrChange>
                </w:rPr>
                <w:delText xml:space="preserve">132,231 </w:delText>
              </w:r>
            </w:del>
          </w:p>
        </w:tc>
        <w:tc>
          <w:tcPr>
            <w:tcW w:w="601" w:type="pct"/>
            <w:tcBorders>
              <w:top w:val="nil"/>
              <w:left w:val="nil"/>
              <w:bottom w:val="nil"/>
              <w:right w:val="nil"/>
            </w:tcBorders>
            <w:shd w:val="clear" w:color="auto" w:fill="FFFFFF" w:themeFill="background1"/>
            <w:noWrap/>
            <w:vAlign w:val="bottom"/>
            <w:tcPrChange w:id="6828" w:author="Steve Barbeaux" w:date="2022-10-10T12:08:00Z">
              <w:tcPr>
                <w:tcW w:w="552" w:type="pct"/>
                <w:gridSpan w:val="5"/>
                <w:tcBorders>
                  <w:top w:val="nil"/>
                  <w:left w:val="nil"/>
                  <w:bottom w:val="nil"/>
                  <w:right w:val="nil"/>
                </w:tcBorders>
                <w:shd w:val="clear" w:color="auto" w:fill="FFFFFF" w:themeFill="background1"/>
                <w:noWrap/>
              </w:tcPr>
            </w:tcPrChange>
          </w:tcPr>
          <w:p w14:paraId="1C707000" w14:textId="52650019" w:rsidR="00134598" w:rsidRPr="005E242C" w:rsidRDefault="00134598" w:rsidP="005E242C">
            <w:pPr>
              <w:spacing w:after="0"/>
              <w:jc w:val="right"/>
              <w:rPr>
                <w:sz w:val="20"/>
                <w:rPrChange w:id="6829" w:author="Steve Barbeaux" w:date="2022-10-10T12:08:00Z">
                  <w:rPr>
                    <w:sz w:val="18"/>
                    <w:szCs w:val="18"/>
                  </w:rPr>
                </w:rPrChange>
              </w:rPr>
              <w:pPrChange w:id="6830" w:author="Steve Barbeaux" w:date="2022-10-10T12:08:00Z">
                <w:pPr>
                  <w:spacing w:after="0"/>
                  <w:jc w:val="right"/>
                </w:pPr>
              </w:pPrChange>
            </w:pPr>
            <w:ins w:id="6831" w:author="Steve Barbeaux" w:date="2022-10-10T12:07:00Z">
              <w:r w:rsidRPr="005E242C">
                <w:rPr>
                  <w:sz w:val="20"/>
                  <w:rPrChange w:id="6832" w:author="Steve Barbeaux" w:date="2022-10-10T12:08:00Z">
                    <w:rPr/>
                  </w:rPrChange>
                </w:rPr>
                <w:t xml:space="preserve"> 166,162 </w:t>
              </w:r>
            </w:ins>
            <w:del w:id="6833" w:author="Steve Barbeaux" w:date="2022-10-10T11:58:00Z">
              <w:r w:rsidRPr="005E242C" w:rsidDel="00134598">
                <w:rPr>
                  <w:sz w:val="20"/>
                  <w:rPrChange w:id="6834" w:author="Steve Barbeaux" w:date="2022-10-10T12:08:00Z">
                    <w:rPr>
                      <w:sz w:val="18"/>
                      <w:szCs w:val="18"/>
                    </w:rPr>
                  </w:rPrChange>
                </w:rPr>
                <w:delText xml:space="preserve"> 196,676 </w:delText>
              </w:r>
            </w:del>
          </w:p>
        </w:tc>
        <w:tc>
          <w:tcPr>
            <w:tcW w:w="153" w:type="pct"/>
            <w:tcBorders>
              <w:top w:val="nil"/>
              <w:left w:val="nil"/>
              <w:bottom w:val="nil"/>
              <w:right w:val="nil"/>
            </w:tcBorders>
            <w:shd w:val="clear" w:color="auto" w:fill="F2F2F2" w:themeFill="background1" w:themeFillShade="F2"/>
            <w:noWrap/>
            <w:vAlign w:val="bottom"/>
            <w:tcPrChange w:id="6835" w:author="Steve Barbeaux" w:date="2022-10-10T12:08:00Z">
              <w:tcPr>
                <w:tcW w:w="351" w:type="pct"/>
                <w:gridSpan w:val="5"/>
                <w:tcBorders>
                  <w:top w:val="nil"/>
                  <w:left w:val="nil"/>
                  <w:bottom w:val="nil"/>
                  <w:right w:val="nil"/>
                </w:tcBorders>
                <w:shd w:val="clear" w:color="auto" w:fill="F2F2F2" w:themeFill="background1" w:themeFillShade="F2"/>
                <w:noWrap/>
                <w:vAlign w:val="bottom"/>
              </w:tcPr>
            </w:tcPrChange>
          </w:tcPr>
          <w:p w14:paraId="208581AD" w14:textId="77777777" w:rsidR="00134598" w:rsidRPr="005E242C" w:rsidRDefault="00134598" w:rsidP="005E242C">
            <w:pPr>
              <w:spacing w:after="0"/>
              <w:jc w:val="right"/>
              <w:rPr>
                <w:sz w:val="18"/>
                <w:szCs w:val="18"/>
                <w:rPrChange w:id="6836" w:author="Steve Barbeaux" w:date="2022-10-10T12:08:00Z">
                  <w:rPr>
                    <w:sz w:val="18"/>
                    <w:szCs w:val="18"/>
                  </w:rPr>
                </w:rPrChange>
              </w:rPr>
              <w:pPrChange w:id="6837"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6838" w:author="Steve Barbeaux" w:date="2022-10-10T12:08:00Z">
              <w:tcPr>
                <w:tcW w:w="450" w:type="pct"/>
                <w:gridSpan w:val="3"/>
                <w:tcBorders>
                  <w:top w:val="nil"/>
                  <w:left w:val="nil"/>
                  <w:bottom w:val="nil"/>
                  <w:right w:val="nil"/>
                </w:tcBorders>
                <w:shd w:val="clear" w:color="auto" w:fill="FFFFFF" w:themeFill="background1"/>
              </w:tcPr>
            </w:tcPrChange>
          </w:tcPr>
          <w:p w14:paraId="3CCC7CE0" w14:textId="017C7B9E" w:rsidR="00134598" w:rsidRPr="005E242C" w:rsidRDefault="00134598" w:rsidP="005E242C">
            <w:pPr>
              <w:spacing w:after="0"/>
              <w:jc w:val="right"/>
              <w:rPr>
                <w:color w:val="A6A6A6" w:themeColor="background1" w:themeShade="A6"/>
                <w:sz w:val="18"/>
                <w:szCs w:val="18"/>
                <w:rPrChange w:id="6839" w:author="Steve Barbeaux" w:date="2022-10-10T12:09:00Z">
                  <w:rPr>
                    <w:color w:val="A6A6A6" w:themeColor="background1" w:themeShade="A6"/>
                    <w:sz w:val="18"/>
                    <w:szCs w:val="18"/>
                  </w:rPr>
                </w:rPrChange>
              </w:rPr>
              <w:pPrChange w:id="6840" w:author="Steve Barbeaux" w:date="2022-10-10T12:08:00Z">
                <w:pPr>
                  <w:spacing w:after="0"/>
                  <w:jc w:val="right"/>
                </w:pPr>
              </w:pPrChange>
            </w:pPr>
            <w:ins w:id="6841" w:author="Steve Barbeaux" w:date="2022-10-10T12:00:00Z">
              <w:r w:rsidRPr="005E242C">
                <w:rPr>
                  <w:color w:val="A6A6A6" w:themeColor="background1" w:themeShade="A6"/>
                  <w:sz w:val="18"/>
                  <w:szCs w:val="18"/>
                  <w:rPrChange w:id="6842" w:author="Steve Barbeaux" w:date="2022-10-10T12:09:00Z">
                    <w:rPr>
                      <w:sz w:val="18"/>
                      <w:szCs w:val="18"/>
                    </w:rPr>
                  </w:rPrChange>
                </w:rPr>
                <w:t xml:space="preserve">52,965 </w:t>
              </w:r>
            </w:ins>
            <w:del w:id="6843" w:author="Steve Barbeaux" w:date="2022-10-10T12:00:00Z">
              <w:r w:rsidRPr="005E242C" w:rsidDel="00632043">
                <w:rPr>
                  <w:color w:val="A6A6A6" w:themeColor="background1" w:themeShade="A6"/>
                  <w:sz w:val="18"/>
                  <w:szCs w:val="18"/>
                  <w:rPrChange w:id="6844" w:author="Steve Barbeaux" w:date="2022-10-10T12:09:00Z">
                    <w:rPr>
                      <w:color w:val="A6A6A6" w:themeColor="background1" w:themeShade="A6"/>
                      <w:sz w:val="18"/>
                      <w:szCs w:val="18"/>
                    </w:rPr>
                  </w:rPrChange>
                </w:rPr>
                <w:delText xml:space="preserve"> 64,574 </w:delText>
              </w:r>
            </w:del>
          </w:p>
        </w:tc>
        <w:tc>
          <w:tcPr>
            <w:tcW w:w="549" w:type="pct"/>
            <w:tcBorders>
              <w:top w:val="nil"/>
              <w:left w:val="nil"/>
              <w:bottom w:val="nil"/>
              <w:right w:val="nil"/>
            </w:tcBorders>
            <w:shd w:val="clear" w:color="auto" w:fill="FFFFFF" w:themeFill="background1"/>
            <w:noWrap/>
            <w:vAlign w:val="bottom"/>
            <w:tcPrChange w:id="6845" w:author="Steve Barbeaux" w:date="2022-10-10T12:08:00Z">
              <w:tcPr>
                <w:tcW w:w="549" w:type="pct"/>
                <w:gridSpan w:val="3"/>
                <w:tcBorders>
                  <w:top w:val="nil"/>
                  <w:left w:val="nil"/>
                  <w:bottom w:val="nil"/>
                  <w:right w:val="nil"/>
                </w:tcBorders>
                <w:shd w:val="clear" w:color="auto" w:fill="FFFFFF" w:themeFill="background1"/>
                <w:noWrap/>
              </w:tcPr>
            </w:tcPrChange>
          </w:tcPr>
          <w:p w14:paraId="0BDF6B9B" w14:textId="0012161B" w:rsidR="00134598" w:rsidRPr="005E242C" w:rsidRDefault="00134598" w:rsidP="005E242C">
            <w:pPr>
              <w:spacing w:after="0"/>
              <w:jc w:val="right"/>
              <w:rPr>
                <w:sz w:val="20"/>
                <w:rPrChange w:id="6846" w:author="Steve Barbeaux" w:date="2022-10-10T12:08:00Z">
                  <w:rPr>
                    <w:sz w:val="18"/>
                    <w:szCs w:val="18"/>
                  </w:rPr>
                </w:rPrChange>
              </w:rPr>
              <w:pPrChange w:id="6847" w:author="Steve Barbeaux" w:date="2022-10-10T12:08:00Z">
                <w:pPr>
                  <w:spacing w:after="0"/>
                  <w:jc w:val="right"/>
                </w:pPr>
              </w:pPrChange>
            </w:pPr>
            <w:ins w:id="6848" w:author="Steve Barbeaux" w:date="2022-10-10T12:03:00Z">
              <w:r w:rsidRPr="005E242C">
                <w:rPr>
                  <w:sz w:val="20"/>
                  <w:rPrChange w:id="6849" w:author="Steve Barbeaux" w:date="2022-10-10T12:08:00Z">
                    <w:rPr/>
                  </w:rPrChange>
                </w:rPr>
                <w:t xml:space="preserve">49,631 </w:t>
              </w:r>
            </w:ins>
            <w:del w:id="6850" w:author="Steve Barbeaux" w:date="2022-10-10T12:00:00Z">
              <w:r w:rsidRPr="005E242C" w:rsidDel="00134598">
                <w:rPr>
                  <w:sz w:val="20"/>
                  <w:rPrChange w:id="6851" w:author="Steve Barbeaux" w:date="2022-10-10T12:08:00Z">
                    <w:rPr>
                      <w:sz w:val="18"/>
                      <w:szCs w:val="18"/>
                    </w:rPr>
                  </w:rPrChange>
                </w:rPr>
                <w:delText xml:space="preserve">52,965 </w:delText>
              </w:r>
            </w:del>
          </w:p>
        </w:tc>
        <w:tc>
          <w:tcPr>
            <w:tcW w:w="648" w:type="pct"/>
            <w:tcBorders>
              <w:top w:val="nil"/>
              <w:left w:val="nil"/>
              <w:bottom w:val="nil"/>
              <w:right w:val="nil"/>
            </w:tcBorders>
            <w:shd w:val="clear" w:color="auto" w:fill="FFFFFF" w:themeFill="background1"/>
            <w:vAlign w:val="bottom"/>
            <w:tcPrChange w:id="6852" w:author="Steve Barbeaux" w:date="2022-10-10T12:08:00Z">
              <w:tcPr>
                <w:tcW w:w="648" w:type="pct"/>
                <w:gridSpan w:val="3"/>
                <w:tcBorders>
                  <w:top w:val="nil"/>
                  <w:left w:val="nil"/>
                  <w:bottom w:val="nil"/>
                  <w:right w:val="nil"/>
                </w:tcBorders>
                <w:shd w:val="clear" w:color="auto" w:fill="FFFFFF" w:themeFill="background1"/>
              </w:tcPr>
            </w:tcPrChange>
          </w:tcPr>
          <w:p w14:paraId="152FBEB3" w14:textId="6832208B" w:rsidR="00134598" w:rsidRPr="005E242C" w:rsidRDefault="00134598" w:rsidP="005E242C">
            <w:pPr>
              <w:spacing w:after="0"/>
              <w:jc w:val="right"/>
              <w:rPr>
                <w:sz w:val="20"/>
                <w:rPrChange w:id="6853" w:author="Steve Barbeaux" w:date="2022-10-10T12:08:00Z">
                  <w:rPr>
                    <w:sz w:val="18"/>
                    <w:szCs w:val="18"/>
                  </w:rPr>
                </w:rPrChange>
              </w:rPr>
              <w:pPrChange w:id="6854" w:author="Steve Barbeaux" w:date="2022-10-10T12:08:00Z">
                <w:pPr>
                  <w:spacing w:after="0"/>
                  <w:jc w:val="right"/>
                </w:pPr>
              </w:pPrChange>
            </w:pPr>
            <w:ins w:id="6855" w:author="Steve Barbeaux" w:date="2022-10-10T12:03:00Z">
              <w:r w:rsidRPr="005E242C">
                <w:rPr>
                  <w:sz w:val="20"/>
                  <w:rPrChange w:id="6856" w:author="Steve Barbeaux" w:date="2022-10-10T12:08:00Z">
                    <w:rPr/>
                  </w:rPrChange>
                </w:rPr>
                <w:t xml:space="preserve"> 41,023 </w:t>
              </w:r>
            </w:ins>
            <w:del w:id="6857" w:author="Steve Barbeaux" w:date="2022-10-10T12:00:00Z">
              <w:r w:rsidRPr="005E242C" w:rsidDel="00134598">
                <w:rPr>
                  <w:sz w:val="20"/>
                  <w:rPrChange w:id="6858" w:author="Steve Barbeaux" w:date="2022-10-10T12:08:00Z">
                    <w:rPr>
                      <w:sz w:val="18"/>
                      <w:szCs w:val="18"/>
                    </w:rPr>
                  </w:rPrChange>
                </w:rPr>
                <w:delText xml:space="preserve">43,680 </w:delText>
              </w:r>
            </w:del>
          </w:p>
        </w:tc>
        <w:tc>
          <w:tcPr>
            <w:tcW w:w="549" w:type="pct"/>
            <w:tcBorders>
              <w:top w:val="nil"/>
              <w:left w:val="nil"/>
              <w:bottom w:val="nil"/>
              <w:right w:val="nil"/>
            </w:tcBorders>
            <w:shd w:val="clear" w:color="auto" w:fill="FFFFFF" w:themeFill="background1"/>
            <w:vAlign w:val="bottom"/>
            <w:tcPrChange w:id="6859" w:author="Steve Barbeaux" w:date="2022-10-10T12:08:00Z">
              <w:tcPr>
                <w:tcW w:w="550" w:type="pct"/>
                <w:gridSpan w:val="4"/>
                <w:tcBorders>
                  <w:top w:val="nil"/>
                  <w:left w:val="nil"/>
                  <w:bottom w:val="nil"/>
                  <w:right w:val="nil"/>
                </w:tcBorders>
                <w:shd w:val="clear" w:color="auto" w:fill="FFFFFF" w:themeFill="background1"/>
              </w:tcPr>
            </w:tcPrChange>
          </w:tcPr>
          <w:p w14:paraId="63B3A501" w14:textId="66176EA1" w:rsidR="00134598" w:rsidRPr="005E242C" w:rsidRDefault="00134598" w:rsidP="005E242C">
            <w:pPr>
              <w:spacing w:after="0"/>
              <w:jc w:val="right"/>
              <w:rPr>
                <w:sz w:val="20"/>
                <w:rPrChange w:id="6860" w:author="Steve Barbeaux" w:date="2022-10-10T12:08:00Z">
                  <w:rPr>
                    <w:sz w:val="18"/>
                    <w:szCs w:val="18"/>
                  </w:rPr>
                </w:rPrChange>
              </w:rPr>
              <w:pPrChange w:id="6861" w:author="Steve Barbeaux" w:date="2022-10-10T12:08:00Z">
                <w:pPr>
                  <w:spacing w:after="0"/>
                  <w:jc w:val="right"/>
                </w:pPr>
              </w:pPrChange>
            </w:pPr>
            <w:ins w:id="6862" w:author="Steve Barbeaux" w:date="2022-10-10T12:03:00Z">
              <w:r w:rsidRPr="005E242C">
                <w:rPr>
                  <w:sz w:val="20"/>
                  <w:rPrChange w:id="6863" w:author="Steve Barbeaux" w:date="2022-10-10T12:08:00Z">
                    <w:rPr/>
                  </w:rPrChange>
                </w:rPr>
                <w:t xml:space="preserve"> 60,045 </w:t>
              </w:r>
            </w:ins>
            <w:del w:id="6864" w:author="Steve Barbeaux" w:date="2022-10-10T12:00:00Z">
              <w:r w:rsidRPr="005E242C" w:rsidDel="00134598">
                <w:rPr>
                  <w:sz w:val="20"/>
                  <w:rPrChange w:id="6865" w:author="Steve Barbeaux" w:date="2022-10-10T12:08:00Z">
                    <w:rPr>
                      <w:sz w:val="18"/>
                      <w:szCs w:val="18"/>
                    </w:rPr>
                  </w:rPrChange>
                </w:rPr>
                <w:delText xml:space="preserve">64,224 </w:delText>
              </w:r>
            </w:del>
          </w:p>
        </w:tc>
      </w:tr>
      <w:tr w:rsidR="00134598" w:rsidRPr="00FA0F7A" w14:paraId="1F95A7B1" w14:textId="77777777" w:rsidTr="005E242C">
        <w:tblPrEx>
          <w:tblPrExChange w:id="6866" w:author="Steve Barbeaux" w:date="2022-10-10T12:08:00Z">
            <w:tblPrEx>
              <w:tblW w:w="4808" w:type="pct"/>
            </w:tblPrEx>
          </w:tblPrExChange>
        </w:tblPrEx>
        <w:trPr>
          <w:jc w:val="center"/>
          <w:trPrChange w:id="6867" w:author="Steve Barbeaux" w:date="2022-10-10T12:08:00Z">
            <w:trPr>
              <w:jc w:val="center"/>
            </w:trPr>
          </w:trPrChange>
        </w:trPr>
        <w:tc>
          <w:tcPr>
            <w:tcW w:w="352" w:type="pct"/>
            <w:tcBorders>
              <w:top w:val="nil"/>
              <w:left w:val="nil"/>
              <w:bottom w:val="nil"/>
              <w:right w:val="nil"/>
            </w:tcBorders>
            <w:shd w:val="clear" w:color="auto" w:fill="FFFFFF" w:themeFill="background1"/>
            <w:noWrap/>
            <w:vAlign w:val="bottom"/>
            <w:tcPrChange w:id="6868" w:author="Steve Barbeaux" w:date="2022-10-10T12:08:00Z">
              <w:tcPr>
                <w:tcW w:w="350" w:type="pct"/>
                <w:tcBorders>
                  <w:top w:val="nil"/>
                  <w:left w:val="nil"/>
                  <w:bottom w:val="nil"/>
                  <w:right w:val="nil"/>
                </w:tcBorders>
                <w:shd w:val="clear" w:color="auto" w:fill="FFFFFF" w:themeFill="background1"/>
                <w:noWrap/>
                <w:vAlign w:val="bottom"/>
              </w:tcPr>
            </w:tcPrChange>
          </w:tcPr>
          <w:p w14:paraId="61B95D67" w14:textId="77777777" w:rsidR="00134598" w:rsidRPr="005E242C" w:rsidRDefault="00134598" w:rsidP="005E242C">
            <w:pPr>
              <w:spacing w:after="0"/>
              <w:jc w:val="right"/>
              <w:rPr>
                <w:sz w:val="18"/>
                <w:szCs w:val="18"/>
                <w:rPrChange w:id="6869" w:author="Steve Barbeaux" w:date="2022-10-10T12:08:00Z">
                  <w:rPr>
                    <w:sz w:val="18"/>
                    <w:szCs w:val="18"/>
                  </w:rPr>
                </w:rPrChange>
              </w:rPr>
              <w:pPrChange w:id="6870" w:author="Steve Barbeaux" w:date="2022-10-10T12:08:00Z">
                <w:pPr>
                  <w:spacing w:after="0"/>
                  <w:jc w:val="right"/>
                </w:pPr>
              </w:pPrChange>
            </w:pPr>
            <w:r w:rsidRPr="005E242C">
              <w:rPr>
                <w:sz w:val="18"/>
                <w:szCs w:val="18"/>
                <w:rPrChange w:id="6871" w:author="Steve Barbeaux" w:date="2022-10-10T12:08:00Z">
                  <w:rPr>
                    <w:sz w:val="18"/>
                    <w:szCs w:val="18"/>
                  </w:rPr>
                </w:rPrChange>
              </w:rPr>
              <w:t>2012</w:t>
            </w:r>
          </w:p>
        </w:tc>
        <w:tc>
          <w:tcPr>
            <w:tcW w:w="550" w:type="pct"/>
            <w:tcBorders>
              <w:top w:val="nil"/>
              <w:left w:val="nil"/>
              <w:bottom w:val="nil"/>
              <w:right w:val="nil"/>
            </w:tcBorders>
            <w:shd w:val="clear" w:color="auto" w:fill="FFFFFF" w:themeFill="background1"/>
            <w:vAlign w:val="bottom"/>
            <w:tcPrChange w:id="6872" w:author="Steve Barbeaux" w:date="2022-10-10T12:08:00Z">
              <w:tcPr>
                <w:tcW w:w="650" w:type="pct"/>
                <w:gridSpan w:val="6"/>
                <w:tcBorders>
                  <w:top w:val="nil"/>
                  <w:left w:val="nil"/>
                  <w:bottom w:val="nil"/>
                  <w:right w:val="nil"/>
                </w:tcBorders>
                <w:shd w:val="clear" w:color="auto" w:fill="FFFFFF" w:themeFill="background1"/>
              </w:tcPr>
            </w:tcPrChange>
          </w:tcPr>
          <w:p w14:paraId="1F41346D" w14:textId="418C819E" w:rsidR="00134598" w:rsidRPr="005E242C" w:rsidRDefault="00134598" w:rsidP="005E242C">
            <w:pPr>
              <w:spacing w:after="0"/>
              <w:jc w:val="right"/>
              <w:rPr>
                <w:color w:val="A6A6A6" w:themeColor="background1" w:themeShade="A6"/>
                <w:sz w:val="18"/>
                <w:szCs w:val="18"/>
                <w:rPrChange w:id="6873" w:author="Steve Barbeaux" w:date="2022-10-10T12:09:00Z">
                  <w:rPr>
                    <w:color w:val="A6A6A6" w:themeColor="background1" w:themeShade="A6"/>
                    <w:sz w:val="18"/>
                    <w:szCs w:val="18"/>
                  </w:rPr>
                </w:rPrChange>
              </w:rPr>
              <w:pPrChange w:id="6874" w:author="Steve Barbeaux" w:date="2022-10-10T12:08:00Z">
                <w:pPr>
                  <w:spacing w:after="0"/>
                  <w:jc w:val="center"/>
                </w:pPr>
              </w:pPrChange>
            </w:pPr>
            <w:ins w:id="6875" w:author="Steve Barbeaux" w:date="2022-10-10T11:57:00Z">
              <w:r w:rsidRPr="005E242C">
                <w:rPr>
                  <w:color w:val="A6A6A6" w:themeColor="background1" w:themeShade="A6"/>
                  <w:sz w:val="18"/>
                  <w:szCs w:val="18"/>
                  <w:rPrChange w:id="6876" w:author="Steve Barbeaux" w:date="2022-10-10T12:09:00Z">
                    <w:rPr>
                      <w:sz w:val="18"/>
                      <w:szCs w:val="18"/>
                    </w:rPr>
                  </w:rPrChange>
                </w:rPr>
                <w:t xml:space="preserve"> 168,128 </w:t>
              </w:r>
            </w:ins>
            <w:del w:id="6877" w:author="Steve Barbeaux" w:date="2022-10-10T11:57:00Z">
              <w:r w:rsidRPr="005E242C" w:rsidDel="00715DAC">
                <w:rPr>
                  <w:color w:val="A6A6A6" w:themeColor="background1" w:themeShade="A6"/>
                  <w:sz w:val="18"/>
                  <w:szCs w:val="18"/>
                  <w:rPrChange w:id="6878" w:author="Steve Barbeaux" w:date="2022-10-10T12:09:00Z">
                    <w:rPr>
                      <w:color w:val="A6A6A6" w:themeColor="background1" w:themeShade="A6"/>
                      <w:sz w:val="18"/>
                      <w:szCs w:val="18"/>
                    </w:rPr>
                  </w:rPrChange>
                </w:rPr>
                <w:delText xml:space="preserve">194,621 </w:delText>
              </w:r>
            </w:del>
          </w:p>
        </w:tc>
        <w:tc>
          <w:tcPr>
            <w:tcW w:w="598" w:type="pct"/>
            <w:gridSpan w:val="3"/>
            <w:tcBorders>
              <w:top w:val="nil"/>
              <w:left w:val="nil"/>
              <w:bottom w:val="nil"/>
              <w:right w:val="nil"/>
            </w:tcBorders>
            <w:shd w:val="clear" w:color="auto" w:fill="FFFFFF" w:themeFill="background1"/>
            <w:noWrap/>
            <w:vAlign w:val="bottom"/>
            <w:tcPrChange w:id="6879" w:author="Steve Barbeaux" w:date="2022-10-10T12:08:00Z">
              <w:tcPr>
                <w:tcW w:w="447" w:type="pct"/>
                <w:gridSpan w:val="4"/>
                <w:tcBorders>
                  <w:top w:val="nil"/>
                  <w:left w:val="nil"/>
                  <w:bottom w:val="nil"/>
                  <w:right w:val="nil"/>
                </w:tcBorders>
                <w:shd w:val="clear" w:color="auto" w:fill="FFFFFF" w:themeFill="background1"/>
                <w:noWrap/>
              </w:tcPr>
            </w:tcPrChange>
          </w:tcPr>
          <w:p w14:paraId="238504AE" w14:textId="07C19939" w:rsidR="00134598" w:rsidRPr="005E242C" w:rsidRDefault="00134598" w:rsidP="005E242C">
            <w:pPr>
              <w:spacing w:after="0"/>
              <w:jc w:val="right"/>
              <w:rPr>
                <w:sz w:val="20"/>
                <w:rPrChange w:id="6880" w:author="Steve Barbeaux" w:date="2022-10-10T12:08:00Z">
                  <w:rPr>
                    <w:sz w:val="18"/>
                    <w:szCs w:val="18"/>
                  </w:rPr>
                </w:rPrChange>
              </w:rPr>
              <w:pPrChange w:id="6881" w:author="Steve Barbeaux" w:date="2022-10-10T12:08:00Z">
                <w:pPr>
                  <w:spacing w:after="0"/>
                  <w:jc w:val="right"/>
                </w:pPr>
              </w:pPrChange>
            </w:pPr>
            <w:ins w:id="6882" w:author="Steve Barbeaux" w:date="2022-10-10T12:07:00Z">
              <w:r w:rsidRPr="005E242C">
                <w:rPr>
                  <w:sz w:val="20"/>
                  <w:rPrChange w:id="6883" w:author="Steve Barbeaux" w:date="2022-10-10T12:08:00Z">
                    <w:rPr/>
                  </w:rPrChange>
                </w:rPr>
                <w:t xml:space="preserve"> 147,481 </w:t>
              </w:r>
            </w:ins>
            <w:del w:id="6884" w:author="Steve Barbeaux" w:date="2022-10-10T11:58:00Z">
              <w:r w:rsidRPr="005E242C" w:rsidDel="00134598">
                <w:rPr>
                  <w:sz w:val="20"/>
                  <w:rPrChange w:id="6885" w:author="Steve Barbeaux" w:date="2022-10-10T12:08:00Z">
                    <w:rPr>
                      <w:sz w:val="18"/>
                      <w:szCs w:val="18"/>
                    </w:rPr>
                  </w:rPrChange>
                </w:rPr>
                <w:delText xml:space="preserve"> 168,128 </w:delText>
              </w:r>
            </w:del>
          </w:p>
        </w:tc>
        <w:tc>
          <w:tcPr>
            <w:tcW w:w="550" w:type="pct"/>
            <w:gridSpan w:val="2"/>
            <w:tcBorders>
              <w:top w:val="nil"/>
              <w:left w:val="nil"/>
              <w:bottom w:val="nil"/>
              <w:right w:val="nil"/>
            </w:tcBorders>
            <w:shd w:val="clear" w:color="auto" w:fill="FFFFFF" w:themeFill="background1"/>
            <w:noWrap/>
            <w:vAlign w:val="bottom"/>
            <w:tcPrChange w:id="6886" w:author="Steve Barbeaux" w:date="2022-10-10T12:08:00Z">
              <w:tcPr>
                <w:tcW w:w="453" w:type="pct"/>
                <w:gridSpan w:val="3"/>
                <w:tcBorders>
                  <w:top w:val="nil"/>
                  <w:left w:val="nil"/>
                  <w:bottom w:val="nil"/>
                  <w:right w:val="nil"/>
                </w:tcBorders>
                <w:shd w:val="clear" w:color="auto" w:fill="FFFFFF" w:themeFill="background1"/>
                <w:noWrap/>
              </w:tcPr>
            </w:tcPrChange>
          </w:tcPr>
          <w:p w14:paraId="41113AD6" w14:textId="291FE6E4" w:rsidR="00134598" w:rsidRPr="005E242C" w:rsidRDefault="00134598" w:rsidP="005E242C">
            <w:pPr>
              <w:spacing w:after="0"/>
              <w:jc w:val="right"/>
              <w:rPr>
                <w:sz w:val="20"/>
                <w:rPrChange w:id="6887" w:author="Steve Barbeaux" w:date="2022-10-10T12:08:00Z">
                  <w:rPr>
                    <w:sz w:val="18"/>
                    <w:szCs w:val="18"/>
                  </w:rPr>
                </w:rPrChange>
              </w:rPr>
              <w:pPrChange w:id="6888" w:author="Steve Barbeaux" w:date="2022-10-10T12:08:00Z">
                <w:pPr>
                  <w:spacing w:after="0"/>
                  <w:jc w:val="right"/>
                </w:pPr>
              </w:pPrChange>
            </w:pPr>
            <w:ins w:id="6889" w:author="Steve Barbeaux" w:date="2022-10-10T12:07:00Z">
              <w:r w:rsidRPr="005E242C">
                <w:rPr>
                  <w:sz w:val="20"/>
                  <w:rPrChange w:id="6890" w:author="Steve Barbeaux" w:date="2022-10-10T12:08:00Z">
                    <w:rPr/>
                  </w:rPrChange>
                </w:rPr>
                <w:t xml:space="preserve"> 120,664 </w:t>
              </w:r>
            </w:ins>
            <w:del w:id="6891" w:author="Steve Barbeaux" w:date="2022-10-10T11:58:00Z">
              <w:r w:rsidRPr="005E242C" w:rsidDel="00134598">
                <w:rPr>
                  <w:sz w:val="20"/>
                  <w:rPrChange w:id="6892" w:author="Steve Barbeaux" w:date="2022-10-10T12:08:00Z">
                    <w:rPr>
                      <w:sz w:val="18"/>
                      <w:szCs w:val="18"/>
                    </w:rPr>
                  </w:rPrChange>
                </w:rPr>
                <w:delText xml:space="preserve">137,029 </w:delText>
              </w:r>
            </w:del>
          </w:p>
        </w:tc>
        <w:tc>
          <w:tcPr>
            <w:tcW w:w="601" w:type="pct"/>
            <w:tcBorders>
              <w:top w:val="nil"/>
              <w:left w:val="nil"/>
              <w:bottom w:val="nil"/>
              <w:right w:val="nil"/>
            </w:tcBorders>
            <w:shd w:val="clear" w:color="auto" w:fill="FFFFFF" w:themeFill="background1"/>
            <w:noWrap/>
            <w:vAlign w:val="bottom"/>
            <w:tcPrChange w:id="6893" w:author="Steve Barbeaux" w:date="2022-10-10T12:08:00Z">
              <w:tcPr>
                <w:tcW w:w="552" w:type="pct"/>
                <w:gridSpan w:val="5"/>
                <w:tcBorders>
                  <w:top w:val="nil"/>
                  <w:left w:val="nil"/>
                  <w:bottom w:val="nil"/>
                  <w:right w:val="nil"/>
                </w:tcBorders>
                <w:shd w:val="clear" w:color="auto" w:fill="FFFFFF" w:themeFill="background1"/>
                <w:noWrap/>
              </w:tcPr>
            </w:tcPrChange>
          </w:tcPr>
          <w:p w14:paraId="4D0B035A" w14:textId="47E981BC" w:rsidR="00134598" w:rsidRPr="005E242C" w:rsidRDefault="00134598" w:rsidP="005E242C">
            <w:pPr>
              <w:spacing w:after="0"/>
              <w:jc w:val="right"/>
              <w:rPr>
                <w:sz w:val="20"/>
                <w:rPrChange w:id="6894" w:author="Steve Barbeaux" w:date="2022-10-10T12:08:00Z">
                  <w:rPr>
                    <w:sz w:val="18"/>
                    <w:szCs w:val="18"/>
                  </w:rPr>
                </w:rPrChange>
              </w:rPr>
              <w:pPrChange w:id="6895" w:author="Steve Barbeaux" w:date="2022-10-10T12:08:00Z">
                <w:pPr>
                  <w:spacing w:after="0"/>
                  <w:jc w:val="right"/>
                </w:pPr>
              </w:pPrChange>
            </w:pPr>
            <w:ins w:id="6896" w:author="Steve Barbeaux" w:date="2022-10-10T12:07:00Z">
              <w:r w:rsidRPr="005E242C">
                <w:rPr>
                  <w:sz w:val="20"/>
                  <w:rPrChange w:id="6897" w:author="Steve Barbeaux" w:date="2022-10-10T12:08:00Z">
                    <w:rPr/>
                  </w:rPrChange>
                </w:rPr>
                <w:t xml:space="preserve"> 180,257 </w:t>
              </w:r>
            </w:ins>
            <w:del w:id="6898" w:author="Steve Barbeaux" w:date="2022-10-10T11:58:00Z">
              <w:r w:rsidRPr="005E242C" w:rsidDel="00134598">
                <w:rPr>
                  <w:sz w:val="20"/>
                  <w:rPrChange w:id="6899" w:author="Steve Barbeaux" w:date="2022-10-10T12:08:00Z">
                    <w:rPr>
                      <w:sz w:val="18"/>
                      <w:szCs w:val="18"/>
                    </w:rPr>
                  </w:rPrChange>
                </w:rPr>
                <w:delText xml:space="preserve"> 206,284 </w:delText>
              </w:r>
            </w:del>
          </w:p>
        </w:tc>
        <w:tc>
          <w:tcPr>
            <w:tcW w:w="153" w:type="pct"/>
            <w:tcBorders>
              <w:top w:val="nil"/>
              <w:left w:val="nil"/>
              <w:bottom w:val="nil"/>
              <w:right w:val="nil"/>
            </w:tcBorders>
            <w:shd w:val="clear" w:color="auto" w:fill="F2F2F2" w:themeFill="background1" w:themeFillShade="F2"/>
            <w:noWrap/>
            <w:vAlign w:val="bottom"/>
            <w:tcPrChange w:id="6900" w:author="Steve Barbeaux" w:date="2022-10-10T12:08:00Z">
              <w:tcPr>
                <w:tcW w:w="351" w:type="pct"/>
                <w:gridSpan w:val="5"/>
                <w:tcBorders>
                  <w:top w:val="nil"/>
                  <w:left w:val="nil"/>
                  <w:bottom w:val="nil"/>
                  <w:right w:val="nil"/>
                </w:tcBorders>
                <w:shd w:val="clear" w:color="auto" w:fill="F2F2F2" w:themeFill="background1" w:themeFillShade="F2"/>
                <w:noWrap/>
                <w:vAlign w:val="bottom"/>
              </w:tcPr>
            </w:tcPrChange>
          </w:tcPr>
          <w:p w14:paraId="3A8C64D8" w14:textId="77777777" w:rsidR="00134598" w:rsidRPr="005E242C" w:rsidRDefault="00134598" w:rsidP="005E242C">
            <w:pPr>
              <w:spacing w:after="0"/>
              <w:jc w:val="right"/>
              <w:rPr>
                <w:sz w:val="18"/>
                <w:szCs w:val="18"/>
                <w:rPrChange w:id="6901" w:author="Steve Barbeaux" w:date="2022-10-10T12:08:00Z">
                  <w:rPr>
                    <w:sz w:val="18"/>
                    <w:szCs w:val="18"/>
                  </w:rPr>
                </w:rPrChange>
              </w:rPr>
              <w:pPrChange w:id="6902"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6903" w:author="Steve Barbeaux" w:date="2022-10-10T12:08:00Z">
              <w:tcPr>
                <w:tcW w:w="450" w:type="pct"/>
                <w:gridSpan w:val="3"/>
                <w:tcBorders>
                  <w:top w:val="nil"/>
                  <w:left w:val="nil"/>
                  <w:bottom w:val="nil"/>
                  <w:right w:val="nil"/>
                </w:tcBorders>
                <w:shd w:val="clear" w:color="auto" w:fill="FFFFFF" w:themeFill="background1"/>
              </w:tcPr>
            </w:tcPrChange>
          </w:tcPr>
          <w:p w14:paraId="37058172" w14:textId="34113779" w:rsidR="00134598" w:rsidRPr="005E242C" w:rsidRDefault="00134598" w:rsidP="005E242C">
            <w:pPr>
              <w:spacing w:after="0"/>
              <w:jc w:val="right"/>
              <w:rPr>
                <w:color w:val="A6A6A6" w:themeColor="background1" w:themeShade="A6"/>
                <w:sz w:val="18"/>
                <w:szCs w:val="18"/>
                <w:rPrChange w:id="6904" w:author="Steve Barbeaux" w:date="2022-10-10T12:09:00Z">
                  <w:rPr>
                    <w:color w:val="A6A6A6" w:themeColor="background1" w:themeShade="A6"/>
                    <w:sz w:val="18"/>
                    <w:szCs w:val="18"/>
                  </w:rPr>
                </w:rPrChange>
              </w:rPr>
              <w:pPrChange w:id="6905" w:author="Steve Barbeaux" w:date="2022-10-10T12:08:00Z">
                <w:pPr>
                  <w:spacing w:after="0"/>
                  <w:jc w:val="right"/>
                </w:pPr>
              </w:pPrChange>
            </w:pPr>
            <w:ins w:id="6906" w:author="Steve Barbeaux" w:date="2022-10-10T12:00:00Z">
              <w:r w:rsidRPr="005E242C">
                <w:rPr>
                  <w:color w:val="A6A6A6" w:themeColor="background1" w:themeShade="A6"/>
                  <w:sz w:val="18"/>
                  <w:szCs w:val="18"/>
                  <w:rPrChange w:id="6907" w:author="Steve Barbeaux" w:date="2022-10-10T12:09:00Z">
                    <w:rPr>
                      <w:sz w:val="18"/>
                      <w:szCs w:val="18"/>
                    </w:rPr>
                  </w:rPrChange>
                </w:rPr>
                <w:t xml:space="preserve">53,971 </w:t>
              </w:r>
            </w:ins>
            <w:del w:id="6908" w:author="Steve Barbeaux" w:date="2022-10-10T12:00:00Z">
              <w:r w:rsidRPr="005E242C" w:rsidDel="00632043">
                <w:rPr>
                  <w:color w:val="A6A6A6" w:themeColor="background1" w:themeShade="A6"/>
                  <w:sz w:val="18"/>
                  <w:szCs w:val="18"/>
                  <w:rPrChange w:id="6909" w:author="Steve Barbeaux" w:date="2022-10-10T12:09:00Z">
                    <w:rPr>
                      <w:color w:val="A6A6A6" w:themeColor="background1" w:themeShade="A6"/>
                      <w:sz w:val="18"/>
                      <w:szCs w:val="18"/>
                    </w:rPr>
                  </w:rPrChange>
                </w:rPr>
                <w:delText xml:space="preserve"> 65,540 </w:delText>
              </w:r>
            </w:del>
          </w:p>
        </w:tc>
        <w:tc>
          <w:tcPr>
            <w:tcW w:w="549" w:type="pct"/>
            <w:tcBorders>
              <w:top w:val="nil"/>
              <w:left w:val="nil"/>
              <w:bottom w:val="nil"/>
              <w:right w:val="nil"/>
            </w:tcBorders>
            <w:shd w:val="clear" w:color="auto" w:fill="FFFFFF" w:themeFill="background1"/>
            <w:noWrap/>
            <w:vAlign w:val="bottom"/>
            <w:tcPrChange w:id="6910" w:author="Steve Barbeaux" w:date="2022-10-10T12:08:00Z">
              <w:tcPr>
                <w:tcW w:w="549" w:type="pct"/>
                <w:gridSpan w:val="3"/>
                <w:tcBorders>
                  <w:top w:val="nil"/>
                  <w:left w:val="nil"/>
                  <w:bottom w:val="nil"/>
                  <w:right w:val="nil"/>
                </w:tcBorders>
                <w:shd w:val="clear" w:color="auto" w:fill="FFFFFF" w:themeFill="background1"/>
                <w:noWrap/>
              </w:tcPr>
            </w:tcPrChange>
          </w:tcPr>
          <w:p w14:paraId="6943B71F" w14:textId="1857EC54" w:rsidR="00134598" w:rsidRPr="005E242C" w:rsidRDefault="00134598" w:rsidP="005E242C">
            <w:pPr>
              <w:spacing w:after="0"/>
              <w:jc w:val="right"/>
              <w:rPr>
                <w:sz w:val="20"/>
                <w:rPrChange w:id="6911" w:author="Steve Barbeaux" w:date="2022-10-10T12:08:00Z">
                  <w:rPr>
                    <w:sz w:val="18"/>
                    <w:szCs w:val="18"/>
                  </w:rPr>
                </w:rPrChange>
              </w:rPr>
              <w:pPrChange w:id="6912" w:author="Steve Barbeaux" w:date="2022-10-10T12:08:00Z">
                <w:pPr>
                  <w:spacing w:after="0"/>
                  <w:jc w:val="right"/>
                </w:pPr>
              </w:pPrChange>
            </w:pPr>
            <w:ins w:id="6913" w:author="Steve Barbeaux" w:date="2022-10-10T12:03:00Z">
              <w:r w:rsidRPr="005E242C">
                <w:rPr>
                  <w:sz w:val="20"/>
                  <w:rPrChange w:id="6914" w:author="Steve Barbeaux" w:date="2022-10-10T12:08:00Z">
                    <w:rPr/>
                  </w:rPrChange>
                </w:rPr>
                <w:t xml:space="preserve">50,585 </w:t>
              </w:r>
            </w:ins>
            <w:del w:id="6915" w:author="Steve Barbeaux" w:date="2022-10-10T12:00:00Z">
              <w:r w:rsidRPr="005E242C" w:rsidDel="00134598">
                <w:rPr>
                  <w:sz w:val="20"/>
                  <w:rPrChange w:id="6916" w:author="Steve Barbeaux" w:date="2022-10-10T12:08:00Z">
                    <w:rPr>
                      <w:sz w:val="18"/>
                      <w:szCs w:val="18"/>
                    </w:rPr>
                  </w:rPrChange>
                </w:rPr>
                <w:delText xml:space="preserve">53,971 </w:delText>
              </w:r>
            </w:del>
          </w:p>
        </w:tc>
        <w:tc>
          <w:tcPr>
            <w:tcW w:w="648" w:type="pct"/>
            <w:tcBorders>
              <w:top w:val="nil"/>
              <w:left w:val="nil"/>
              <w:bottom w:val="nil"/>
              <w:right w:val="nil"/>
            </w:tcBorders>
            <w:shd w:val="clear" w:color="auto" w:fill="FFFFFF" w:themeFill="background1"/>
            <w:vAlign w:val="bottom"/>
            <w:tcPrChange w:id="6917" w:author="Steve Barbeaux" w:date="2022-10-10T12:08:00Z">
              <w:tcPr>
                <w:tcW w:w="648" w:type="pct"/>
                <w:gridSpan w:val="3"/>
                <w:tcBorders>
                  <w:top w:val="nil"/>
                  <w:left w:val="nil"/>
                  <w:bottom w:val="nil"/>
                  <w:right w:val="nil"/>
                </w:tcBorders>
                <w:shd w:val="clear" w:color="auto" w:fill="FFFFFF" w:themeFill="background1"/>
              </w:tcPr>
            </w:tcPrChange>
          </w:tcPr>
          <w:p w14:paraId="65D50FC1" w14:textId="7BACD345" w:rsidR="00134598" w:rsidRPr="005E242C" w:rsidRDefault="00134598" w:rsidP="005E242C">
            <w:pPr>
              <w:spacing w:after="0"/>
              <w:jc w:val="right"/>
              <w:rPr>
                <w:sz w:val="20"/>
                <w:rPrChange w:id="6918" w:author="Steve Barbeaux" w:date="2022-10-10T12:08:00Z">
                  <w:rPr>
                    <w:sz w:val="18"/>
                    <w:szCs w:val="18"/>
                  </w:rPr>
                </w:rPrChange>
              </w:rPr>
              <w:pPrChange w:id="6919" w:author="Steve Barbeaux" w:date="2022-10-10T12:08:00Z">
                <w:pPr>
                  <w:spacing w:after="0"/>
                  <w:jc w:val="right"/>
                </w:pPr>
              </w:pPrChange>
            </w:pPr>
            <w:ins w:id="6920" w:author="Steve Barbeaux" w:date="2022-10-10T12:03:00Z">
              <w:r w:rsidRPr="005E242C">
                <w:rPr>
                  <w:sz w:val="20"/>
                  <w:rPrChange w:id="6921" w:author="Steve Barbeaux" w:date="2022-10-10T12:08:00Z">
                    <w:rPr/>
                  </w:rPrChange>
                </w:rPr>
                <w:t xml:space="preserve"> 41,630 </w:t>
              </w:r>
            </w:ins>
            <w:del w:id="6922" w:author="Steve Barbeaux" w:date="2022-10-10T12:00:00Z">
              <w:r w:rsidRPr="005E242C" w:rsidDel="00134598">
                <w:rPr>
                  <w:sz w:val="20"/>
                  <w:rPrChange w:id="6923" w:author="Steve Barbeaux" w:date="2022-10-10T12:08:00Z">
                    <w:rPr>
                      <w:sz w:val="18"/>
                      <w:szCs w:val="18"/>
                    </w:rPr>
                  </w:rPrChange>
                </w:rPr>
                <w:delText xml:space="preserve">44,294 </w:delText>
              </w:r>
            </w:del>
          </w:p>
        </w:tc>
        <w:tc>
          <w:tcPr>
            <w:tcW w:w="549" w:type="pct"/>
            <w:tcBorders>
              <w:top w:val="nil"/>
              <w:left w:val="nil"/>
              <w:bottom w:val="nil"/>
              <w:right w:val="nil"/>
            </w:tcBorders>
            <w:shd w:val="clear" w:color="auto" w:fill="FFFFFF" w:themeFill="background1"/>
            <w:vAlign w:val="bottom"/>
            <w:tcPrChange w:id="6924" w:author="Steve Barbeaux" w:date="2022-10-10T12:08:00Z">
              <w:tcPr>
                <w:tcW w:w="550" w:type="pct"/>
                <w:gridSpan w:val="4"/>
                <w:tcBorders>
                  <w:top w:val="nil"/>
                  <w:left w:val="nil"/>
                  <w:bottom w:val="nil"/>
                  <w:right w:val="nil"/>
                </w:tcBorders>
                <w:shd w:val="clear" w:color="auto" w:fill="FFFFFF" w:themeFill="background1"/>
              </w:tcPr>
            </w:tcPrChange>
          </w:tcPr>
          <w:p w14:paraId="39CA43BE" w14:textId="3031FAAC" w:rsidR="00134598" w:rsidRPr="005E242C" w:rsidRDefault="00134598" w:rsidP="005E242C">
            <w:pPr>
              <w:spacing w:after="0"/>
              <w:jc w:val="right"/>
              <w:rPr>
                <w:sz w:val="20"/>
                <w:rPrChange w:id="6925" w:author="Steve Barbeaux" w:date="2022-10-10T12:08:00Z">
                  <w:rPr>
                    <w:sz w:val="18"/>
                    <w:szCs w:val="18"/>
                  </w:rPr>
                </w:rPrChange>
              </w:rPr>
              <w:pPrChange w:id="6926" w:author="Steve Barbeaux" w:date="2022-10-10T12:08:00Z">
                <w:pPr>
                  <w:spacing w:after="0"/>
                  <w:jc w:val="right"/>
                </w:pPr>
              </w:pPrChange>
            </w:pPr>
            <w:ins w:id="6927" w:author="Steve Barbeaux" w:date="2022-10-10T12:03:00Z">
              <w:r w:rsidRPr="005E242C">
                <w:rPr>
                  <w:sz w:val="20"/>
                  <w:rPrChange w:id="6928" w:author="Steve Barbeaux" w:date="2022-10-10T12:08:00Z">
                    <w:rPr/>
                  </w:rPrChange>
                </w:rPr>
                <w:t xml:space="preserve"> 61,467 </w:t>
              </w:r>
            </w:ins>
            <w:del w:id="6929" w:author="Steve Barbeaux" w:date="2022-10-10T12:00:00Z">
              <w:r w:rsidRPr="005E242C" w:rsidDel="00134598">
                <w:rPr>
                  <w:sz w:val="20"/>
                  <w:rPrChange w:id="6930" w:author="Steve Barbeaux" w:date="2022-10-10T12:08:00Z">
                    <w:rPr>
                      <w:sz w:val="18"/>
                      <w:szCs w:val="18"/>
                    </w:rPr>
                  </w:rPrChange>
                </w:rPr>
                <w:delText xml:space="preserve">65,762 </w:delText>
              </w:r>
            </w:del>
          </w:p>
        </w:tc>
      </w:tr>
      <w:tr w:rsidR="00134598" w:rsidRPr="00FA0F7A" w14:paraId="523754DF" w14:textId="77777777" w:rsidTr="005E242C">
        <w:tblPrEx>
          <w:tblPrExChange w:id="6931" w:author="Steve Barbeaux" w:date="2022-10-10T12:08:00Z">
            <w:tblPrEx>
              <w:tblW w:w="4808" w:type="pct"/>
            </w:tblPrEx>
          </w:tblPrExChange>
        </w:tblPrEx>
        <w:trPr>
          <w:jc w:val="center"/>
          <w:trPrChange w:id="6932" w:author="Steve Barbeaux" w:date="2022-10-10T12:08:00Z">
            <w:trPr>
              <w:jc w:val="center"/>
            </w:trPr>
          </w:trPrChange>
        </w:trPr>
        <w:tc>
          <w:tcPr>
            <w:tcW w:w="352" w:type="pct"/>
            <w:tcBorders>
              <w:top w:val="nil"/>
              <w:left w:val="nil"/>
              <w:bottom w:val="nil"/>
              <w:right w:val="nil"/>
            </w:tcBorders>
            <w:shd w:val="clear" w:color="auto" w:fill="FFFFFF" w:themeFill="background1"/>
            <w:noWrap/>
            <w:vAlign w:val="bottom"/>
            <w:tcPrChange w:id="6933" w:author="Steve Barbeaux" w:date="2022-10-10T12:08:00Z">
              <w:tcPr>
                <w:tcW w:w="350" w:type="pct"/>
                <w:tcBorders>
                  <w:top w:val="nil"/>
                  <w:left w:val="nil"/>
                  <w:bottom w:val="nil"/>
                  <w:right w:val="nil"/>
                </w:tcBorders>
                <w:shd w:val="clear" w:color="auto" w:fill="FFFFFF" w:themeFill="background1"/>
                <w:noWrap/>
                <w:vAlign w:val="bottom"/>
              </w:tcPr>
            </w:tcPrChange>
          </w:tcPr>
          <w:p w14:paraId="4B4EF8B5" w14:textId="77777777" w:rsidR="00134598" w:rsidRPr="005E242C" w:rsidRDefault="00134598" w:rsidP="005E242C">
            <w:pPr>
              <w:spacing w:after="0"/>
              <w:jc w:val="right"/>
              <w:rPr>
                <w:sz w:val="18"/>
                <w:szCs w:val="18"/>
                <w:rPrChange w:id="6934" w:author="Steve Barbeaux" w:date="2022-10-10T12:08:00Z">
                  <w:rPr>
                    <w:sz w:val="18"/>
                    <w:szCs w:val="18"/>
                  </w:rPr>
                </w:rPrChange>
              </w:rPr>
              <w:pPrChange w:id="6935" w:author="Steve Barbeaux" w:date="2022-10-10T12:08:00Z">
                <w:pPr>
                  <w:spacing w:after="0"/>
                  <w:jc w:val="right"/>
                </w:pPr>
              </w:pPrChange>
            </w:pPr>
            <w:r w:rsidRPr="005E242C">
              <w:rPr>
                <w:sz w:val="18"/>
                <w:szCs w:val="18"/>
                <w:rPrChange w:id="6936" w:author="Steve Barbeaux" w:date="2022-10-10T12:08:00Z">
                  <w:rPr>
                    <w:sz w:val="18"/>
                    <w:szCs w:val="18"/>
                  </w:rPr>
                </w:rPrChange>
              </w:rPr>
              <w:t>2013</w:t>
            </w:r>
          </w:p>
        </w:tc>
        <w:tc>
          <w:tcPr>
            <w:tcW w:w="550" w:type="pct"/>
            <w:tcBorders>
              <w:top w:val="nil"/>
              <w:left w:val="nil"/>
              <w:bottom w:val="nil"/>
              <w:right w:val="nil"/>
            </w:tcBorders>
            <w:shd w:val="clear" w:color="auto" w:fill="FFFFFF" w:themeFill="background1"/>
            <w:vAlign w:val="bottom"/>
            <w:tcPrChange w:id="6937" w:author="Steve Barbeaux" w:date="2022-10-10T12:08:00Z">
              <w:tcPr>
                <w:tcW w:w="650" w:type="pct"/>
                <w:gridSpan w:val="6"/>
                <w:tcBorders>
                  <w:top w:val="nil"/>
                  <w:left w:val="nil"/>
                  <w:bottom w:val="nil"/>
                  <w:right w:val="nil"/>
                </w:tcBorders>
                <w:shd w:val="clear" w:color="auto" w:fill="FFFFFF" w:themeFill="background1"/>
              </w:tcPr>
            </w:tcPrChange>
          </w:tcPr>
          <w:p w14:paraId="2FA81591" w14:textId="56661926" w:rsidR="00134598" w:rsidRPr="005E242C" w:rsidRDefault="00134598" w:rsidP="005E242C">
            <w:pPr>
              <w:spacing w:after="0"/>
              <w:jc w:val="right"/>
              <w:rPr>
                <w:color w:val="A6A6A6" w:themeColor="background1" w:themeShade="A6"/>
                <w:sz w:val="18"/>
                <w:szCs w:val="18"/>
                <w:rPrChange w:id="6938" w:author="Steve Barbeaux" w:date="2022-10-10T12:09:00Z">
                  <w:rPr>
                    <w:color w:val="A6A6A6" w:themeColor="background1" w:themeShade="A6"/>
                    <w:sz w:val="18"/>
                    <w:szCs w:val="18"/>
                  </w:rPr>
                </w:rPrChange>
              </w:rPr>
              <w:pPrChange w:id="6939" w:author="Steve Barbeaux" w:date="2022-10-10T12:08:00Z">
                <w:pPr>
                  <w:spacing w:after="0"/>
                  <w:jc w:val="center"/>
                </w:pPr>
              </w:pPrChange>
            </w:pPr>
            <w:ins w:id="6940" w:author="Steve Barbeaux" w:date="2022-10-10T11:57:00Z">
              <w:r w:rsidRPr="005E242C">
                <w:rPr>
                  <w:color w:val="A6A6A6" w:themeColor="background1" w:themeShade="A6"/>
                  <w:sz w:val="18"/>
                  <w:szCs w:val="18"/>
                  <w:rPrChange w:id="6941" w:author="Steve Barbeaux" w:date="2022-10-10T12:09:00Z">
                    <w:rPr>
                      <w:sz w:val="18"/>
                      <w:szCs w:val="18"/>
                    </w:rPr>
                  </w:rPrChange>
                </w:rPr>
                <w:t xml:space="preserve"> 178,127 </w:t>
              </w:r>
            </w:ins>
            <w:del w:id="6942" w:author="Steve Barbeaux" w:date="2022-10-10T11:57:00Z">
              <w:r w:rsidRPr="005E242C" w:rsidDel="00715DAC">
                <w:rPr>
                  <w:color w:val="A6A6A6" w:themeColor="background1" w:themeShade="A6"/>
                  <w:sz w:val="18"/>
                  <w:szCs w:val="18"/>
                  <w:rPrChange w:id="6943" w:author="Steve Barbeaux" w:date="2022-10-10T12:09:00Z">
                    <w:rPr>
                      <w:color w:val="A6A6A6" w:themeColor="background1" w:themeShade="A6"/>
                      <w:sz w:val="18"/>
                      <w:szCs w:val="18"/>
                    </w:rPr>
                  </w:rPrChange>
                </w:rPr>
                <w:delText xml:space="preserve">203,501 </w:delText>
              </w:r>
            </w:del>
          </w:p>
        </w:tc>
        <w:tc>
          <w:tcPr>
            <w:tcW w:w="598" w:type="pct"/>
            <w:gridSpan w:val="3"/>
            <w:tcBorders>
              <w:top w:val="nil"/>
              <w:left w:val="nil"/>
              <w:bottom w:val="nil"/>
              <w:right w:val="nil"/>
            </w:tcBorders>
            <w:shd w:val="clear" w:color="auto" w:fill="FFFFFF" w:themeFill="background1"/>
            <w:noWrap/>
            <w:vAlign w:val="bottom"/>
            <w:tcPrChange w:id="6944" w:author="Steve Barbeaux" w:date="2022-10-10T12:08:00Z">
              <w:tcPr>
                <w:tcW w:w="447" w:type="pct"/>
                <w:gridSpan w:val="4"/>
                <w:tcBorders>
                  <w:top w:val="nil"/>
                  <w:left w:val="nil"/>
                  <w:bottom w:val="nil"/>
                  <w:right w:val="nil"/>
                </w:tcBorders>
                <w:shd w:val="clear" w:color="auto" w:fill="FFFFFF" w:themeFill="background1"/>
                <w:noWrap/>
              </w:tcPr>
            </w:tcPrChange>
          </w:tcPr>
          <w:p w14:paraId="5E501F09" w14:textId="6422D905" w:rsidR="00134598" w:rsidRPr="005E242C" w:rsidRDefault="00134598" w:rsidP="005E242C">
            <w:pPr>
              <w:spacing w:after="0"/>
              <w:jc w:val="right"/>
              <w:rPr>
                <w:sz w:val="20"/>
                <w:rPrChange w:id="6945" w:author="Steve Barbeaux" w:date="2022-10-10T12:08:00Z">
                  <w:rPr>
                    <w:sz w:val="18"/>
                    <w:szCs w:val="18"/>
                  </w:rPr>
                </w:rPrChange>
              </w:rPr>
              <w:pPrChange w:id="6946" w:author="Steve Barbeaux" w:date="2022-10-10T12:08:00Z">
                <w:pPr>
                  <w:spacing w:after="0"/>
                  <w:jc w:val="right"/>
                </w:pPr>
              </w:pPrChange>
            </w:pPr>
            <w:ins w:id="6947" w:author="Steve Barbeaux" w:date="2022-10-10T12:07:00Z">
              <w:r w:rsidRPr="005E242C">
                <w:rPr>
                  <w:sz w:val="20"/>
                  <w:rPrChange w:id="6948" w:author="Steve Barbeaux" w:date="2022-10-10T12:08:00Z">
                    <w:rPr/>
                  </w:rPrChange>
                </w:rPr>
                <w:t xml:space="preserve"> 145,832 </w:t>
              </w:r>
            </w:ins>
            <w:del w:id="6949" w:author="Steve Barbeaux" w:date="2022-10-10T11:58:00Z">
              <w:r w:rsidRPr="005E242C" w:rsidDel="00134598">
                <w:rPr>
                  <w:sz w:val="20"/>
                  <w:rPrChange w:id="6950" w:author="Steve Barbeaux" w:date="2022-10-10T12:08:00Z">
                    <w:rPr>
                      <w:sz w:val="18"/>
                      <w:szCs w:val="18"/>
                    </w:rPr>
                  </w:rPrChange>
                </w:rPr>
                <w:delText xml:space="preserve"> 178,127 </w:delText>
              </w:r>
            </w:del>
          </w:p>
        </w:tc>
        <w:tc>
          <w:tcPr>
            <w:tcW w:w="550" w:type="pct"/>
            <w:gridSpan w:val="2"/>
            <w:tcBorders>
              <w:top w:val="nil"/>
              <w:left w:val="nil"/>
              <w:bottom w:val="nil"/>
              <w:right w:val="nil"/>
            </w:tcBorders>
            <w:shd w:val="clear" w:color="auto" w:fill="FFFFFF" w:themeFill="background1"/>
            <w:noWrap/>
            <w:vAlign w:val="bottom"/>
            <w:tcPrChange w:id="6951" w:author="Steve Barbeaux" w:date="2022-10-10T12:08:00Z">
              <w:tcPr>
                <w:tcW w:w="453" w:type="pct"/>
                <w:gridSpan w:val="3"/>
                <w:tcBorders>
                  <w:top w:val="nil"/>
                  <w:left w:val="nil"/>
                  <w:bottom w:val="nil"/>
                  <w:right w:val="nil"/>
                </w:tcBorders>
                <w:shd w:val="clear" w:color="auto" w:fill="FFFFFF" w:themeFill="background1"/>
                <w:noWrap/>
              </w:tcPr>
            </w:tcPrChange>
          </w:tcPr>
          <w:p w14:paraId="42C3816C" w14:textId="27EC78D9" w:rsidR="00134598" w:rsidRPr="005E242C" w:rsidRDefault="00134598" w:rsidP="005E242C">
            <w:pPr>
              <w:spacing w:after="0"/>
              <w:jc w:val="right"/>
              <w:rPr>
                <w:sz w:val="20"/>
                <w:rPrChange w:id="6952" w:author="Steve Barbeaux" w:date="2022-10-10T12:08:00Z">
                  <w:rPr>
                    <w:sz w:val="18"/>
                    <w:szCs w:val="18"/>
                  </w:rPr>
                </w:rPrChange>
              </w:rPr>
              <w:pPrChange w:id="6953" w:author="Steve Barbeaux" w:date="2022-10-10T12:08:00Z">
                <w:pPr>
                  <w:spacing w:after="0"/>
                  <w:jc w:val="right"/>
                </w:pPr>
              </w:pPrChange>
            </w:pPr>
            <w:ins w:id="6954" w:author="Steve Barbeaux" w:date="2022-10-10T12:07:00Z">
              <w:r w:rsidRPr="005E242C">
                <w:rPr>
                  <w:sz w:val="20"/>
                  <w:rPrChange w:id="6955" w:author="Steve Barbeaux" w:date="2022-10-10T12:08:00Z">
                    <w:rPr/>
                  </w:rPrChange>
                </w:rPr>
                <w:t xml:space="preserve"> 118,762 </w:t>
              </w:r>
            </w:ins>
            <w:del w:id="6956" w:author="Steve Barbeaux" w:date="2022-10-10T11:58:00Z">
              <w:r w:rsidRPr="005E242C" w:rsidDel="00134598">
                <w:rPr>
                  <w:sz w:val="20"/>
                  <w:rPrChange w:id="6957" w:author="Steve Barbeaux" w:date="2022-10-10T12:08:00Z">
                    <w:rPr>
                      <w:sz w:val="18"/>
                      <w:szCs w:val="18"/>
                    </w:rPr>
                  </w:rPrChange>
                </w:rPr>
                <w:delText xml:space="preserve">144,081 </w:delText>
              </w:r>
            </w:del>
          </w:p>
        </w:tc>
        <w:tc>
          <w:tcPr>
            <w:tcW w:w="601" w:type="pct"/>
            <w:tcBorders>
              <w:top w:val="nil"/>
              <w:left w:val="nil"/>
              <w:bottom w:val="nil"/>
              <w:right w:val="nil"/>
            </w:tcBorders>
            <w:shd w:val="clear" w:color="auto" w:fill="FFFFFF" w:themeFill="background1"/>
            <w:noWrap/>
            <w:vAlign w:val="bottom"/>
            <w:tcPrChange w:id="6958" w:author="Steve Barbeaux" w:date="2022-10-10T12:08:00Z">
              <w:tcPr>
                <w:tcW w:w="552" w:type="pct"/>
                <w:gridSpan w:val="5"/>
                <w:tcBorders>
                  <w:top w:val="nil"/>
                  <w:left w:val="nil"/>
                  <w:bottom w:val="nil"/>
                  <w:right w:val="nil"/>
                </w:tcBorders>
                <w:shd w:val="clear" w:color="auto" w:fill="FFFFFF" w:themeFill="background1"/>
                <w:noWrap/>
              </w:tcPr>
            </w:tcPrChange>
          </w:tcPr>
          <w:p w14:paraId="6148EE50" w14:textId="35E4E31E" w:rsidR="00134598" w:rsidRPr="005E242C" w:rsidRDefault="00134598" w:rsidP="005E242C">
            <w:pPr>
              <w:spacing w:after="0"/>
              <w:jc w:val="right"/>
              <w:rPr>
                <w:sz w:val="20"/>
                <w:rPrChange w:id="6959" w:author="Steve Barbeaux" w:date="2022-10-10T12:08:00Z">
                  <w:rPr>
                    <w:sz w:val="18"/>
                    <w:szCs w:val="18"/>
                  </w:rPr>
                </w:rPrChange>
              </w:rPr>
              <w:pPrChange w:id="6960" w:author="Steve Barbeaux" w:date="2022-10-10T12:08:00Z">
                <w:pPr>
                  <w:spacing w:after="0"/>
                  <w:jc w:val="right"/>
                </w:pPr>
              </w:pPrChange>
            </w:pPr>
            <w:ins w:id="6961" w:author="Steve Barbeaux" w:date="2022-10-10T12:07:00Z">
              <w:r w:rsidRPr="005E242C">
                <w:rPr>
                  <w:sz w:val="20"/>
                  <w:rPrChange w:id="6962" w:author="Steve Barbeaux" w:date="2022-10-10T12:08:00Z">
                    <w:rPr/>
                  </w:rPrChange>
                </w:rPr>
                <w:t xml:space="preserve"> 179,071 </w:t>
              </w:r>
            </w:ins>
            <w:del w:id="6963" w:author="Steve Barbeaux" w:date="2022-10-10T11:58:00Z">
              <w:r w:rsidRPr="005E242C" w:rsidDel="00134598">
                <w:rPr>
                  <w:sz w:val="20"/>
                  <w:rPrChange w:id="6964" w:author="Steve Barbeaux" w:date="2022-10-10T12:08:00Z">
                    <w:rPr>
                      <w:sz w:val="18"/>
                      <w:szCs w:val="18"/>
                    </w:rPr>
                  </w:rPrChange>
                </w:rPr>
                <w:delText xml:space="preserve"> 220,218 </w:delText>
              </w:r>
            </w:del>
          </w:p>
        </w:tc>
        <w:tc>
          <w:tcPr>
            <w:tcW w:w="153" w:type="pct"/>
            <w:tcBorders>
              <w:top w:val="nil"/>
              <w:left w:val="nil"/>
              <w:bottom w:val="nil"/>
              <w:right w:val="nil"/>
            </w:tcBorders>
            <w:shd w:val="clear" w:color="auto" w:fill="F2F2F2" w:themeFill="background1" w:themeFillShade="F2"/>
            <w:noWrap/>
            <w:vAlign w:val="bottom"/>
            <w:tcPrChange w:id="6965" w:author="Steve Barbeaux" w:date="2022-10-10T12:08:00Z">
              <w:tcPr>
                <w:tcW w:w="351" w:type="pct"/>
                <w:gridSpan w:val="5"/>
                <w:tcBorders>
                  <w:top w:val="nil"/>
                  <w:left w:val="nil"/>
                  <w:bottom w:val="nil"/>
                  <w:right w:val="nil"/>
                </w:tcBorders>
                <w:shd w:val="clear" w:color="auto" w:fill="F2F2F2" w:themeFill="background1" w:themeFillShade="F2"/>
                <w:noWrap/>
                <w:vAlign w:val="bottom"/>
              </w:tcPr>
            </w:tcPrChange>
          </w:tcPr>
          <w:p w14:paraId="45EB6A59" w14:textId="77777777" w:rsidR="00134598" w:rsidRPr="005E242C" w:rsidRDefault="00134598" w:rsidP="005E242C">
            <w:pPr>
              <w:spacing w:after="0"/>
              <w:jc w:val="right"/>
              <w:rPr>
                <w:sz w:val="18"/>
                <w:szCs w:val="18"/>
                <w:rPrChange w:id="6966" w:author="Steve Barbeaux" w:date="2022-10-10T12:08:00Z">
                  <w:rPr>
                    <w:sz w:val="18"/>
                    <w:szCs w:val="18"/>
                  </w:rPr>
                </w:rPrChange>
              </w:rPr>
              <w:pPrChange w:id="6967"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6968" w:author="Steve Barbeaux" w:date="2022-10-10T12:08:00Z">
              <w:tcPr>
                <w:tcW w:w="450" w:type="pct"/>
                <w:gridSpan w:val="3"/>
                <w:tcBorders>
                  <w:top w:val="nil"/>
                  <w:left w:val="nil"/>
                  <w:bottom w:val="nil"/>
                  <w:right w:val="nil"/>
                </w:tcBorders>
                <w:shd w:val="clear" w:color="auto" w:fill="FFFFFF" w:themeFill="background1"/>
              </w:tcPr>
            </w:tcPrChange>
          </w:tcPr>
          <w:p w14:paraId="735BB8C3" w14:textId="2BC154E5" w:rsidR="00134598" w:rsidRPr="005E242C" w:rsidRDefault="00134598" w:rsidP="005E242C">
            <w:pPr>
              <w:spacing w:after="0"/>
              <w:jc w:val="right"/>
              <w:rPr>
                <w:color w:val="A6A6A6" w:themeColor="background1" w:themeShade="A6"/>
                <w:sz w:val="18"/>
                <w:szCs w:val="18"/>
                <w:rPrChange w:id="6969" w:author="Steve Barbeaux" w:date="2022-10-10T12:09:00Z">
                  <w:rPr>
                    <w:color w:val="A6A6A6" w:themeColor="background1" w:themeShade="A6"/>
                    <w:sz w:val="18"/>
                    <w:szCs w:val="18"/>
                  </w:rPr>
                </w:rPrChange>
              </w:rPr>
              <w:pPrChange w:id="6970" w:author="Steve Barbeaux" w:date="2022-10-10T12:08:00Z">
                <w:pPr>
                  <w:spacing w:after="0"/>
                  <w:jc w:val="right"/>
                </w:pPr>
              </w:pPrChange>
            </w:pPr>
            <w:ins w:id="6971" w:author="Steve Barbeaux" w:date="2022-10-10T12:00:00Z">
              <w:r w:rsidRPr="005E242C">
                <w:rPr>
                  <w:color w:val="A6A6A6" w:themeColor="background1" w:themeShade="A6"/>
                  <w:sz w:val="18"/>
                  <w:szCs w:val="18"/>
                  <w:rPrChange w:id="6972" w:author="Steve Barbeaux" w:date="2022-10-10T12:09:00Z">
                    <w:rPr>
                      <w:sz w:val="18"/>
                      <w:szCs w:val="18"/>
                    </w:rPr>
                  </w:rPrChange>
                </w:rPr>
                <w:t xml:space="preserve">54,365 </w:t>
              </w:r>
            </w:ins>
            <w:del w:id="6973" w:author="Steve Barbeaux" w:date="2022-10-10T12:00:00Z">
              <w:r w:rsidRPr="005E242C" w:rsidDel="00632043">
                <w:rPr>
                  <w:color w:val="A6A6A6" w:themeColor="background1" w:themeShade="A6"/>
                  <w:sz w:val="18"/>
                  <w:szCs w:val="18"/>
                  <w:rPrChange w:id="6974" w:author="Steve Barbeaux" w:date="2022-10-10T12:09:00Z">
                    <w:rPr>
                      <w:color w:val="A6A6A6" w:themeColor="background1" w:themeShade="A6"/>
                      <w:sz w:val="18"/>
                      <w:szCs w:val="18"/>
                    </w:rPr>
                  </w:rPrChange>
                </w:rPr>
                <w:delText xml:space="preserve"> 65,577 </w:delText>
              </w:r>
            </w:del>
          </w:p>
        </w:tc>
        <w:tc>
          <w:tcPr>
            <w:tcW w:w="549" w:type="pct"/>
            <w:tcBorders>
              <w:top w:val="nil"/>
              <w:left w:val="nil"/>
              <w:bottom w:val="nil"/>
              <w:right w:val="nil"/>
            </w:tcBorders>
            <w:shd w:val="clear" w:color="auto" w:fill="FFFFFF" w:themeFill="background1"/>
            <w:noWrap/>
            <w:vAlign w:val="bottom"/>
            <w:tcPrChange w:id="6975" w:author="Steve Barbeaux" w:date="2022-10-10T12:08:00Z">
              <w:tcPr>
                <w:tcW w:w="549" w:type="pct"/>
                <w:gridSpan w:val="3"/>
                <w:tcBorders>
                  <w:top w:val="nil"/>
                  <w:left w:val="nil"/>
                  <w:bottom w:val="nil"/>
                  <w:right w:val="nil"/>
                </w:tcBorders>
                <w:shd w:val="clear" w:color="auto" w:fill="FFFFFF" w:themeFill="background1"/>
                <w:noWrap/>
              </w:tcPr>
            </w:tcPrChange>
          </w:tcPr>
          <w:p w14:paraId="20CC0847" w14:textId="2BDEAB21" w:rsidR="00134598" w:rsidRPr="005E242C" w:rsidRDefault="00134598" w:rsidP="005E242C">
            <w:pPr>
              <w:spacing w:after="0"/>
              <w:jc w:val="right"/>
              <w:rPr>
                <w:sz w:val="20"/>
                <w:rPrChange w:id="6976" w:author="Steve Barbeaux" w:date="2022-10-10T12:08:00Z">
                  <w:rPr>
                    <w:sz w:val="18"/>
                    <w:szCs w:val="18"/>
                  </w:rPr>
                </w:rPrChange>
              </w:rPr>
              <w:pPrChange w:id="6977" w:author="Steve Barbeaux" w:date="2022-10-10T12:08:00Z">
                <w:pPr>
                  <w:spacing w:after="0"/>
                  <w:jc w:val="right"/>
                </w:pPr>
              </w:pPrChange>
            </w:pPr>
            <w:ins w:id="6978" w:author="Steve Barbeaux" w:date="2022-10-10T12:03:00Z">
              <w:r w:rsidRPr="005E242C">
                <w:rPr>
                  <w:sz w:val="20"/>
                  <w:rPrChange w:id="6979" w:author="Steve Barbeaux" w:date="2022-10-10T12:08:00Z">
                    <w:rPr/>
                  </w:rPrChange>
                </w:rPr>
                <w:t xml:space="preserve">50,908 </w:t>
              </w:r>
            </w:ins>
            <w:del w:id="6980" w:author="Steve Barbeaux" w:date="2022-10-10T12:00:00Z">
              <w:r w:rsidRPr="005E242C" w:rsidDel="00134598">
                <w:rPr>
                  <w:sz w:val="20"/>
                  <w:rPrChange w:id="6981" w:author="Steve Barbeaux" w:date="2022-10-10T12:08:00Z">
                    <w:rPr>
                      <w:sz w:val="18"/>
                      <w:szCs w:val="18"/>
                    </w:rPr>
                  </w:rPrChange>
                </w:rPr>
                <w:delText xml:space="preserve">54,365 </w:delText>
              </w:r>
            </w:del>
          </w:p>
        </w:tc>
        <w:tc>
          <w:tcPr>
            <w:tcW w:w="648" w:type="pct"/>
            <w:tcBorders>
              <w:top w:val="nil"/>
              <w:left w:val="nil"/>
              <w:bottom w:val="nil"/>
              <w:right w:val="nil"/>
            </w:tcBorders>
            <w:shd w:val="clear" w:color="auto" w:fill="FFFFFF" w:themeFill="background1"/>
            <w:vAlign w:val="bottom"/>
            <w:tcPrChange w:id="6982" w:author="Steve Barbeaux" w:date="2022-10-10T12:08:00Z">
              <w:tcPr>
                <w:tcW w:w="648" w:type="pct"/>
                <w:gridSpan w:val="3"/>
                <w:tcBorders>
                  <w:top w:val="nil"/>
                  <w:left w:val="nil"/>
                  <w:bottom w:val="nil"/>
                  <w:right w:val="nil"/>
                </w:tcBorders>
                <w:shd w:val="clear" w:color="auto" w:fill="FFFFFF" w:themeFill="background1"/>
              </w:tcPr>
            </w:tcPrChange>
          </w:tcPr>
          <w:p w14:paraId="4E6653F3" w14:textId="7718272A" w:rsidR="00134598" w:rsidRPr="005E242C" w:rsidRDefault="00134598" w:rsidP="005E242C">
            <w:pPr>
              <w:spacing w:after="0"/>
              <w:jc w:val="right"/>
              <w:rPr>
                <w:sz w:val="20"/>
                <w:rPrChange w:id="6983" w:author="Steve Barbeaux" w:date="2022-10-10T12:08:00Z">
                  <w:rPr>
                    <w:sz w:val="18"/>
                    <w:szCs w:val="18"/>
                  </w:rPr>
                </w:rPrChange>
              </w:rPr>
              <w:pPrChange w:id="6984" w:author="Steve Barbeaux" w:date="2022-10-10T12:08:00Z">
                <w:pPr>
                  <w:spacing w:after="0"/>
                  <w:jc w:val="right"/>
                </w:pPr>
              </w:pPrChange>
            </w:pPr>
            <w:ins w:id="6985" w:author="Steve Barbeaux" w:date="2022-10-10T12:03:00Z">
              <w:r w:rsidRPr="005E242C">
                <w:rPr>
                  <w:sz w:val="20"/>
                  <w:rPrChange w:id="6986" w:author="Steve Barbeaux" w:date="2022-10-10T12:08:00Z">
                    <w:rPr/>
                  </w:rPrChange>
                </w:rPr>
                <w:t xml:space="preserve"> 41,706 </w:t>
              </w:r>
            </w:ins>
            <w:del w:id="6987" w:author="Steve Barbeaux" w:date="2022-10-10T12:00:00Z">
              <w:r w:rsidRPr="005E242C" w:rsidDel="00134598">
                <w:rPr>
                  <w:sz w:val="20"/>
                  <w:rPrChange w:id="6988" w:author="Steve Barbeaux" w:date="2022-10-10T12:08:00Z">
                    <w:rPr>
                      <w:sz w:val="18"/>
                      <w:szCs w:val="18"/>
                    </w:rPr>
                  </w:rPrChange>
                </w:rPr>
                <w:delText xml:space="preserve">44,398 </w:delText>
              </w:r>
            </w:del>
          </w:p>
        </w:tc>
        <w:tc>
          <w:tcPr>
            <w:tcW w:w="549" w:type="pct"/>
            <w:tcBorders>
              <w:top w:val="nil"/>
              <w:left w:val="nil"/>
              <w:bottom w:val="nil"/>
              <w:right w:val="nil"/>
            </w:tcBorders>
            <w:shd w:val="clear" w:color="auto" w:fill="FFFFFF" w:themeFill="background1"/>
            <w:vAlign w:val="bottom"/>
            <w:tcPrChange w:id="6989" w:author="Steve Barbeaux" w:date="2022-10-10T12:08:00Z">
              <w:tcPr>
                <w:tcW w:w="550" w:type="pct"/>
                <w:gridSpan w:val="4"/>
                <w:tcBorders>
                  <w:top w:val="nil"/>
                  <w:left w:val="nil"/>
                  <w:bottom w:val="nil"/>
                  <w:right w:val="nil"/>
                </w:tcBorders>
                <w:shd w:val="clear" w:color="auto" w:fill="FFFFFF" w:themeFill="background1"/>
              </w:tcPr>
            </w:tcPrChange>
          </w:tcPr>
          <w:p w14:paraId="46AF680B" w14:textId="74A37B1A" w:rsidR="00134598" w:rsidRPr="005E242C" w:rsidRDefault="00134598" w:rsidP="005E242C">
            <w:pPr>
              <w:spacing w:after="0"/>
              <w:jc w:val="right"/>
              <w:rPr>
                <w:sz w:val="20"/>
                <w:rPrChange w:id="6990" w:author="Steve Barbeaux" w:date="2022-10-10T12:08:00Z">
                  <w:rPr>
                    <w:sz w:val="18"/>
                    <w:szCs w:val="18"/>
                  </w:rPr>
                </w:rPrChange>
              </w:rPr>
              <w:pPrChange w:id="6991" w:author="Steve Barbeaux" w:date="2022-10-10T12:08:00Z">
                <w:pPr>
                  <w:spacing w:after="0"/>
                  <w:jc w:val="right"/>
                </w:pPr>
              </w:pPrChange>
            </w:pPr>
            <w:ins w:id="6992" w:author="Steve Barbeaux" w:date="2022-10-10T12:03:00Z">
              <w:r w:rsidRPr="005E242C">
                <w:rPr>
                  <w:sz w:val="20"/>
                  <w:rPrChange w:id="6993" w:author="Steve Barbeaux" w:date="2022-10-10T12:08:00Z">
                    <w:rPr/>
                  </w:rPrChange>
                </w:rPr>
                <w:t xml:space="preserve"> 62,141 </w:t>
              </w:r>
            </w:ins>
            <w:del w:id="6994" w:author="Steve Barbeaux" w:date="2022-10-10T12:00:00Z">
              <w:r w:rsidRPr="005E242C" w:rsidDel="00134598">
                <w:rPr>
                  <w:sz w:val="20"/>
                  <w:rPrChange w:id="6995" w:author="Steve Barbeaux" w:date="2022-10-10T12:08:00Z">
                    <w:rPr>
                      <w:sz w:val="18"/>
                      <w:szCs w:val="18"/>
                    </w:rPr>
                  </w:rPrChange>
                </w:rPr>
                <w:delText xml:space="preserve">66,569 </w:delText>
              </w:r>
            </w:del>
          </w:p>
        </w:tc>
      </w:tr>
      <w:tr w:rsidR="00134598" w:rsidRPr="00FA0F7A" w14:paraId="0D8D83B8" w14:textId="77777777" w:rsidTr="005E242C">
        <w:tblPrEx>
          <w:tblPrExChange w:id="6996" w:author="Steve Barbeaux" w:date="2022-10-10T12:08:00Z">
            <w:tblPrEx>
              <w:tblW w:w="4808" w:type="pct"/>
            </w:tblPrEx>
          </w:tblPrExChange>
        </w:tblPrEx>
        <w:trPr>
          <w:jc w:val="center"/>
          <w:trPrChange w:id="6997" w:author="Steve Barbeaux" w:date="2022-10-10T12:08:00Z">
            <w:trPr>
              <w:jc w:val="center"/>
            </w:trPr>
          </w:trPrChange>
        </w:trPr>
        <w:tc>
          <w:tcPr>
            <w:tcW w:w="352" w:type="pct"/>
            <w:tcBorders>
              <w:top w:val="nil"/>
              <w:left w:val="nil"/>
              <w:bottom w:val="nil"/>
              <w:right w:val="nil"/>
            </w:tcBorders>
            <w:shd w:val="clear" w:color="auto" w:fill="FFFFFF" w:themeFill="background1"/>
            <w:noWrap/>
            <w:vAlign w:val="bottom"/>
            <w:tcPrChange w:id="6998" w:author="Steve Barbeaux" w:date="2022-10-10T12:08:00Z">
              <w:tcPr>
                <w:tcW w:w="350" w:type="pct"/>
                <w:tcBorders>
                  <w:top w:val="nil"/>
                  <w:left w:val="nil"/>
                  <w:bottom w:val="nil"/>
                  <w:right w:val="nil"/>
                </w:tcBorders>
                <w:shd w:val="clear" w:color="auto" w:fill="FFFFFF" w:themeFill="background1"/>
                <w:noWrap/>
                <w:vAlign w:val="bottom"/>
              </w:tcPr>
            </w:tcPrChange>
          </w:tcPr>
          <w:p w14:paraId="2FBFD7EA" w14:textId="77777777" w:rsidR="00134598" w:rsidRPr="005E242C" w:rsidRDefault="00134598" w:rsidP="005E242C">
            <w:pPr>
              <w:spacing w:after="0"/>
              <w:jc w:val="right"/>
              <w:rPr>
                <w:sz w:val="18"/>
                <w:szCs w:val="18"/>
                <w:rPrChange w:id="6999" w:author="Steve Barbeaux" w:date="2022-10-10T12:08:00Z">
                  <w:rPr>
                    <w:sz w:val="18"/>
                    <w:szCs w:val="18"/>
                  </w:rPr>
                </w:rPrChange>
              </w:rPr>
              <w:pPrChange w:id="7000" w:author="Steve Barbeaux" w:date="2022-10-10T12:08:00Z">
                <w:pPr>
                  <w:spacing w:after="0"/>
                  <w:jc w:val="right"/>
                </w:pPr>
              </w:pPrChange>
            </w:pPr>
            <w:r w:rsidRPr="005E242C">
              <w:rPr>
                <w:sz w:val="18"/>
                <w:szCs w:val="18"/>
                <w:rPrChange w:id="7001" w:author="Steve Barbeaux" w:date="2022-10-10T12:08:00Z">
                  <w:rPr>
                    <w:sz w:val="18"/>
                    <w:szCs w:val="18"/>
                  </w:rPr>
                </w:rPrChange>
              </w:rPr>
              <w:t>2014</w:t>
            </w:r>
          </w:p>
        </w:tc>
        <w:tc>
          <w:tcPr>
            <w:tcW w:w="550" w:type="pct"/>
            <w:tcBorders>
              <w:top w:val="nil"/>
              <w:left w:val="nil"/>
              <w:bottom w:val="nil"/>
              <w:right w:val="nil"/>
            </w:tcBorders>
            <w:shd w:val="clear" w:color="auto" w:fill="FFFFFF" w:themeFill="background1"/>
            <w:vAlign w:val="bottom"/>
            <w:tcPrChange w:id="7002" w:author="Steve Barbeaux" w:date="2022-10-10T12:08:00Z">
              <w:tcPr>
                <w:tcW w:w="650" w:type="pct"/>
                <w:gridSpan w:val="6"/>
                <w:tcBorders>
                  <w:top w:val="nil"/>
                  <w:left w:val="nil"/>
                  <w:bottom w:val="nil"/>
                  <w:right w:val="nil"/>
                </w:tcBorders>
                <w:shd w:val="clear" w:color="auto" w:fill="FFFFFF" w:themeFill="background1"/>
              </w:tcPr>
            </w:tcPrChange>
          </w:tcPr>
          <w:p w14:paraId="6DCAEADF" w14:textId="0FE342F4" w:rsidR="00134598" w:rsidRPr="005E242C" w:rsidRDefault="00134598" w:rsidP="005E242C">
            <w:pPr>
              <w:spacing w:after="0"/>
              <w:jc w:val="right"/>
              <w:rPr>
                <w:color w:val="A6A6A6" w:themeColor="background1" w:themeShade="A6"/>
                <w:sz w:val="18"/>
                <w:szCs w:val="18"/>
                <w:rPrChange w:id="7003" w:author="Steve Barbeaux" w:date="2022-10-10T12:09:00Z">
                  <w:rPr>
                    <w:color w:val="A6A6A6" w:themeColor="background1" w:themeShade="A6"/>
                    <w:sz w:val="18"/>
                    <w:szCs w:val="18"/>
                  </w:rPr>
                </w:rPrChange>
              </w:rPr>
              <w:pPrChange w:id="7004" w:author="Steve Barbeaux" w:date="2022-10-10T12:08:00Z">
                <w:pPr>
                  <w:spacing w:after="0"/>
                  <w:jc w:val="center"/>
                </w:pPr>
              </w:pPrChange>
            </w:pPr>
            <w:ins w:id="7005" w:author="Steve Barbeaux" w:date="2022-10-10T11:57:00Z">
              <w:r w:rsidRPr="005E242C">
                <w:rPr>
                  <w:color w:val="A6A6A6" w:themeColor="background1" w:themeShade="A6"/>
                  <w:sz w:val="18"/>
                  <w:szCs w:val="18"/>
                  <w:rPrChange w:id="7006" w:author="Steve Barbeaux" w:date="2022-10-10T12:09:00Z">
                    <w:rPr>
                      <w:sz w:val="18"/>
                      <w:szCs w:val="18"/>
                    </w:rPr>
                  </w:rPrChange>
                </w:rPr>
                <w:t xml:space="preserve"> 198,795 </w:t>
              </w:r>
            </w:ins>
            <w:del w:id="7007" w:author="Steve Barbeaux" w:date="2022-10-10T11:57:00Z">
              <w:r w:rsidRPr="005E242C" w:rsidDel="00715DAC">
                <w:rPr>
                  <w:color w:val="A6A6A6" w:themeColor="background1" w:themeShade="A6"/>
                  <w:sz w:val="18"/>
                  <w:szCs w:val="18"/>
                  <w:rPrChange w:id="7008" w:author="Steve Barbeaux" w:date="2022-10-10T12:09:00Z">
                    <w:rPr>
                      <w:color w:val="A6A6A6" w:themeColor="background1" w:themeShade="A6"/>
                      <w:sz w:val="18"/>
                      <w:szCs w:val="18"/>
                    </w:rPr>
                  </w:rPrChange>
                </w:rPr>
                <w:delText xml:space="preserve">220,011 </w:delText>
              </w:r>
            </w:del>
          </w:p>
        </w:tc>
        <w:tc>
          <w:tcPr>
            <w:tcW w:w="598" w:type="pct"/>
            <w:gridSpan w:val="3"/>
            <w:tcBorders>
              <w:top w:val="nil"/>
              <w:left w:val="nil"/>
              <w:bottom w:val="nil"/>
              <w:right w:val="nil"/>
            </w:tcBorders>
            <w:shd w:val="clear" w:color="auto" w:fill="FFFFFF" w:themeFill="background1"/>
            <w:noWrap/>
            <w:vAlign w:val="bottom"/>
            <w:tcPrChange w:id="7009" w:author="Steve Barbeaux" w:date="2022-10-10T12:08:00Z">
              <w:tcPr>
                <w:tcW w:w="447" w:type="pct"/>
                <w:gridSpan w:val="4"/>
                <w:tcBorders>
                  <w:top w:val="nil"/>
                  <w:left w:val="nil"/>
                  <w:bottom w:val="nil"/>
                  <w:right w:val="nil"/>
                </w:tcBorders>
                <w:shd w:val="clear" w:color="auto" w:fill="FFFFFF" w:themeFill="background1"/>
                <w:noWrap/>
              </w:tcPr>
            </w:tcPrChange>
          </w:tcPr>
          <w:p w14:paraId="1CA15610" w14:textId="28E9B7E9" w:rsidR="00134598" w:rsidRPr="005E242C" w:rsidRDefault="00134598" w:rsidP="005E242C">
            <w:pPr>
              <w:spacing w:after="0"/>
              <w:jc w:val="right"/>
              <w:rPr>
                <w:sz w:val="20"/>
                <w:rPrChange w:id="7010" w:author="Steve Barbeaux" w:date="2022-10-10T12:08:00Z">
                  <w:rPr>
                    <w:sz w:val="18"/>
                    <w:szCs w:val="18"/>
                  </w:rPr>
                </w:rPrChange>
              </w:rPr>
              <w:pPrChange w:id="7011" w:author="Steve Barbeaux" w:date="2022-10-10T12:08:00Z">
                <w:pPr>
                  <w:spacing w:after="0"/>
                  <w:jc w:val="right"/>
                </w:pPr>
              </w:pPrChange>
            </w:pPr>
            <w:ins w:id="7012" w:author="Steve Barbeaux" w:date="2022-10-10T12:07:00Z">
              <w:r w:rsidRPr="005E242C">
                <w:rPr>
                  <w:sz w:val="20"/>
                  <w:rPrChange w:id="7013" w:author="Steve Barbeaux" w:date="2022-10-10T12:08:00Z">
                    <w:rPr/>
                  </w:rPrChange>
                </w:rPr>
                <w:t xml:space="preserve"> 161,137 </w:t>
              </w:r>
            </w:ins>
            <w:del w:id="7014" w:author="Steve Barbeaux" w:date="2022-10-10T11:58:00Z">
              <w:r w:rsidRPr="005E242C" w:rsidDel="00134598">
                <w:rPr>
                  <w:sz w:val="20"/>
                  <w:rPrChange w:id="7015" w:author="Steve Barbeaux" w:date="2022-10-10T12:08:00Z">
                    <w:rPr>
                      <w:sz w:val="18"/>
                      <w:szCs w:val="18"/>
                    </w:rPr>
                  </w:rPrChange>
                </w:rPr>
                <w:delText xml:space="preserve"> 198,795 </w:delText>
              </w:r>
            </w:del>
          </w:p>
        </w:tc>
        <w:tc>
          <w:tcPr>
            <w:tcW w:w="550" w:type="pct"/>
            <w:gridSpan w:val="2"/>
            <w:tcBorders>
              <w:top w:val="nil"/>
              <w:left w:val="nil"/>
              <w:bottom w:val="nil"/>
              <w:right w:val="nil"/>
            </w:tcBorders>
            <w:shd w:val="clear" w:color="auto" w:fill="FFFFFF" w:themeFill="background1"/>
            <w:noWrap/>
            <w:vAlign w:val="bottom"/>
            <w:tcPrChange w:id="7016" w:author="Steve Barbeaux" w:date="2022-10-10T12:08:00Z">
              <w:tcPr>
                <w:tcW w:w="453" w:type="pct"/>
                <w:gridSpan w:val="3"/>
                <w:tcBorders>
                  <w:top w:val="nil"/>
                  <w:left w:val="nil"/>
                  <w:bottom w:val="nil"/>
                  <w:right w:val="nil"/>
                </w:tcBorders>
                <w:shd w:val="clear" w:color="auto" w:fill="FFFFFF" w:themeFill="background1"/>
                <w:noWrap/>
              </w:tcPr>
            </w:tcPrChange>
          </w:tcPr>
          <w:p w14:paraId="746F70C3" w14:textId="29414076" w:rsidR="00134598" w:rsidRPr="005E242C" w:rsidRDefault="00134598" w:rsidP="005E242C">
            <w:pPr>
              <w:spacing w:after="0"/>
              <w:jc w:val="right"/>
              <w:rPr>
                <w:sz w:val="20"/>
                <w:rPrChange w:id="7017" w:author="Steve Barbeaux" w:date="2022-10-10T12:08:00Z">
                  <w:rPr>
                    <w:sz w:val="18"/>
                    <w:szCs w:val="18"/>
                  </w:rPr>
                </w:rPrChange>
              </w:rPr>
              <w:pPrChange w:id="7018" w:author="Steve Barbeaux" w:date="2022-10-10T12:08:00Z">
                <w:pPr>
                  <w:spacing w:after="0"/>
                  <w:jc w:val="right"/>
                </w:pPr>
              </w:pPrChange>
            </w:pPr>
            <w:ins w:id="7019" w:author="Steve Barbeaux" w:date="2022-10-10T12:07:00Z">
              <w:r w:rsidRPr="005E242C">
                <w:rPr>
                  <w:sz w:val="20"/>
                  <w:rPrChange w:id="7020" w:author="Steve Barbeaux" w:date="2022-10-10T12:08:00Z">
                    <w:rPr/>
                  </w:rPrChange>
                </w:rPr>
                <w:t xml:space="preserve"> 129,717 </w:t>
              </w:r>
            </w:ins>
            <w:del w:id="7021" w:author="Steve Barbeaux" w:date="2022-10-10T11:58:00Z">
              <w:r w:rsidRPr="005E242C" w:rsidDel="00134598">
                <w:rPr>
                  <w:sz w:val="20"/>
                  <w:rPrChange w:id="7022" w:author="Steve Barbeaux" w:date="2022-10-10T12:08:00Z">
                    <w:rPr>
                      <w:sz w:val="18"/>
                      <w:szCs w:val="18"/>
                    </w:rPr>
                  </w:rPrChange>
                </w:rPr>
                <w:delText xml:space="preserve">158,642 </w:delText>
              </w:r>
            </w:del>
          </w:p>
        </w:tc>
        <w:tc>
          <w:tcPr>
            <w:tcW w:w="601" w:type="pct"/>
            <w:tcBorders>
              <w:top w:val="nil"/>
              <w:left w:val="nil"/>
              <w:bottom w:val="nil"/>
              <w:right w:val="nil"/>
            </w:tcBorders>
            <w:shd w:val="clear" w:color="auto" w:fill="FFFFFF" w:themeFill="background1"/>
            <w:noWrap/>
            <w:vAlign w:val="bottom"/>
            <w:tcPrChange w:id="7023" w:author="Steve Barbeaux" w:date="2022-10-10T12:08:00Z">
              <w:tcPr>
                <w:tcW w:w="552" w:type="pct"/>
                <w:gridSpan w:val="5"/>
                <w:tcBorders>
                  <w:top w:val="nil"/>
                  <w:left w:val="nil"/>
                  <w:bottom w:val="nil"/>
                  <w:right w:val="nil"/>
                </w:tcBorders>
                <w:shd w:val="clear" w:color="auto" w:fill="FFFFFF" w:themeFill="background1"/>
                <w:noWrap/>
              </w:tcPr>
            </w:tcPrChange>
          </w:tcPr>
          <w:p w14:paraId="7245D795" w14:textId="4752A80A" w:rsidR="00134598" w:rsidRPr="005E242C" w:rsidRDefault="00134598" w:rsidP="005E242C">
            <w:pPr>
              <w:spacing w:after="0"/>
              <w:jc w:val="right"/>
              <w:rPr>
                <w:sz w:val="20"/>
                <w:rPrChange w:id="7024" w:author="Steve Barbeaux" w:date="2022-10-10T12:08:00Z">
                  <w:rPr>
                    <w:sz w:val="18"/>
                    <w:szCs w:val="18"/>
                  </w:rPr>
                </w:rPrChange>
              </w:rPr>
              <w:pPrChange w:id="7025" w:author="Steve Barbeaux" w:date="2022-10-10T12:08:00Z">
                <w:pPr>
                  <w:spacing w:after="0"/>
                  <w:jc w:val="right"/>
                </w:pPr>
              </w:pPrChange>
            </w:pPr>
            <w:ins w:id="7026" w:author="Steve Barbeaux" w:date="2022-10-10T12:07:00Z">
              <w:r w:rsidRPr="005E242C">
                <w:rPr>
                  <w:sz w:val="20"/>
                  <w:rPrChange w:id="7027" w:author="Steve Barbeaux" w:date="2022-10-10T12:08:00Z">
                    <w:rPr/>
                  </w:rPrChange>
                </w:rPr>
                <w:t xml:space="preserve"> 200,167 </w:t>
              </w:r>
            </w:ins>
            <w:del w:id="7028" w:author="Steve Barbeaux" w:date="2022-10-10T11:58:00Z">
              <w:r w:rsidRPr="005E242C" w:rsidDel="00134598">
                <w:rPr>
                  <w:sz w:val="20"/>
                  <w:rPrChange w:id="7029" w:author="Steve Barbeaux" w:date="2022-10-10T12:08:00Z">
                    <w:rPr>
                      <w:sz w:val="18"/>
                      <w:szCs w:val="18"/>
                    </w:rPr>
                  </w:rPrChange>
                </w:rPr>
                <w:delText xml:space="preserve"> 249,111 </w:delText>
              </w:r>
            </w:del>
          </w:p>
        </w:tc>
        <w:tc>
          <w:tcPr>
            <w:tcW w:w="153" w:type="pct"/>
            <w:tcBorders>
              <w:top w:val="nil"/>
              <w:left w:val="nil"/>
              <w:bottom w:val="nil"/>
              <w:right w:val="nil"/>
            </w:tcBorders>
            <w:shd w:val="clear" w:color="auto" w:fill="F2F2F2" w:themeFill="background1" w:themeFillShade="F2"/>
            <w:noWrap/>
            <w:vAlign w:val="bottom"/>
            <w:tcPrChange w:id="7030" w:author="Steve Barbeaux" w:date="2022-10-10T12:08:00Z">
              <w:tcPr>
                <w:tcW w:w="351" w:type="pct"/>
                <w:gridSpan w:val="5"/>
                <w:tcBorders>
                  <w:top w:val="nil"/>
                  <w:left w:val="nil"/>
                  <w:bottom w:val="nil"/>
                  <w:right w:val="nil"/>
                </w:tcBorders>
                <w:shd w:val="clear" w:color="auto" w:fill="F2F2F2" w:themeFill="background1" w:themeFillShade="F2"/>
                <w:noWrap/>
                <w:vAlign w:val="bottom"/>
              </w:tcPr>
            </w:tcPrChange>
          </w:tcPr>
          <w:p w14:paraId="7C6C5AF3" w14:textId="77777777" w:rsidR="00134598" w:rsidRPr="005E242C" w:rsidRDefault="00134598" w:rsidP="005E242C">
            <w:pPr>
              <w:spacing w:after="0"/>
              <w:jc w:val="right"/>
              <w:rPr>
                <w:sz w:val="18"/>
                <w:szCs w:val="18"/>
                <w:rPrChange w:id="7031" w:author="Steve Barbeaux" w:date="2022-10-10T12:08:00Z">
                  <w:rPr>
                    <w:sz w:val="18"/>
                    <w:szCs w:val="18"/>
                  </w:rPr>
                </w:rPrChange>
              </w:rPr>
              <w:pPrChange w:id="7032"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7033" w:author="Steve Barbeaux" w:date="2022-10-10T12:08:00Z">
              <w:tcPr>
                <w:tcW w:w="450" w:type="pct"/>
                <w:gridSpan w:val="3"/>
                <w:tcBorders>
                  <w:top w:val="nil"/>
                  <w:left w:val="nil"/>
                  <w:bottom w:val="nil"/>
                  <w:right w:val="nil"/>
                </w:tcBorders>
                <w:shd w:val="clear" w:color="auto" w:fill="FFFFFF" w:themeFill="background1"/>
              </w:tcPr>
            </w:tcPrChange>
          </w:tcPr>
          <w:p w14:paraId="63EA04CD" w14:textId="3B635E89" w:rsidR="00134598" w:rsidRPr="005E242C" w:rsidRDefault="00134598" w:rsidP="005E242C">
            <w:pPr>
              <w:spacing w:after="0"/>
              <w:jc w:val="right"/>
              <w:rPr>
                <w:color w:val="A6A6A6" w:themeColor="background1" w:themeShade="A6"/>
                <w:sz w:val="18"/>
                <w:szCs w:val="18"/>
                <w:rPrChange w:id="7034" w:author="Steve Barbeaux" w:date="2022-10-10T12:09:00Z">
                  <w:rPr>
                    <w:color w:val="A6A6A6" w:themeColor="background1" w:themeShade="A6"/>
                    <w:sz w:val="18"/>
                    <w:szCs w:val="18"/>
                  </w:rPr>
                </w:rPrChange>
              </w:rPr>
              <w:pPrChange w:id="7035" w:author="Steve Barbeaux" w:date="2022-10-10T12:08:00Z">
                <w:pPr>
                  <w:spacing w:after="0"/>
                  <w:jc w:val="right"/>
                </w:pPr>
              </w:pPrChange>
            </w:pPr>
            <w:ins w:id="7036" w:author="Steve Barbeaux" w:date="2022-10-10T12:00:00Z">
              <w:r w:rsidRPr="005E242C">
                <w:rPr>
                  <w:color w:val="A6A6A6" w:themeColor="background1" w:themeShade="A6"/>
                  <w:sz w:val="18"/>
                  <w:szCs w:val="18"/>
                  <w:rPrChange w:id="7037" w:author="Steve Barbeaux" w:date="2022-10-10T12:09:00Z">
                    <w:rPr>
                      <w:sz w:val="18"/>
                      <w:szCs w:val="18"/>
                    </w:rPr>
                  </w:rPrChange>
                </w:rPr>
                <w:t xml:space="preserve">55,193 </w:t>
              </w:r>
            </w:ins>
            <w:del w:id="7038" w:author="Steve Barbeaux" w:date="2022-10-10T12:00:00Z">
              <w:r w:rsidRPr="005E242C" w:rsidDel="00632043">
                <w:rPr>
                  <w:color w:val="A6A6A6" w:themeColor="background1" w:themeShade="A6"/>
                  <w:sz w:val="18"/>
                  <w:szCs w:val="18"/>
                  <w:rPrChange w:id="7039" w:author="Steve Barbeaux" w:date="2022-10-10T12:09:00Z">
                    <w:rPr>
                      <w:color w:val="A6A6A6" w:themeColor="background1" w:themeShade="A6"/>
                      <w:sz w:val="18"/>
                      <w:szCs w:val="18"/>
                    </w:rPr>
                  </w:rPrChange>
                </w:rPr>
                <w:delText xml:space="preserve"> 65,836 </w:delText>
              </w:r>
            </w:del>
          </w:p>
        </w:tc>
        <w:tc>
          <w:tcPr>
            <w:tcW w:w="549" w:type="pct"/>
            <w:tcBorders>
              <w:top w:val="nil"/>
              <w:left w:val="nil"/>
              <w:bottom w:val="nil"/>
              <w:right w:val="nil"/>
            </w:tcBorders>
            <w:shd w:val="clear" w:color="auto" w:fill="FFFFFF" w:themeFill="background1"/>
            <w:noWrap/>
            <w:vAlign w:val="bottom"/>
            <w:tcPrChange w:id="7040" w:author="Steve Barbeaux" w:date="2022-10-10T12:08:00Z">
              <w:tcPr>
                <w:tcW w:w="549" w:type="pct"/>
                <w:gridSpan w:val="3"/>
                <w:tcBorders>
                  <w:top w:val="nil"/>
                  <w:left w:val="nil"/>
                  <w:bottom w:val="nil"/>
                  <w:right w:val="nil"/>
                </w:tcBorders>
                <w:shd w:val="clear" w:color="auto" w:fill="FFFFFF" w:themeFill="background1"/>
                <w:noWrap/>
              </w:tcPr>
            </w:tcPrChange>
          </w:tcPr>
          <w:p w14:paraId="23C7154D" w14:textId="62A6963E" w:rsidR="00134598" w:rsidRPr="005E242C" w:rsidRDefault="00134598" w:rsidP="005E242C">
            <w:pPr>
              <w:spacing w:after="0"/>
              <w:jc w:val="right"/>
              <w:rPr>
                <w:sz w:val="20"/>
                <w:rPrChange w:id="7041" w:author="Steve Barbeaux" w:date="2022-10-10T12:08:00Z">
                  <w:rPr>
                    <w:sz w:val="18"/>
                    <w:szCs w:val="18"/>
                  </w:rPr>
                </w:rPrChange>
              </w:rPr>
              <w:pPrChange w:id="7042" w:author="Steve Barbeaux" w:date="2022-10-10T12:08:00Z">
                <w:pPr>
                  <w:spacing w:after="0"/>
                  <w:jc w:val="right"/>
                </w:pPr>
              </w:pPrChange>
            </w:pPr>
            <w:ins w:id="7043" w:author="Steve Barbeaux" w:date="2022-10-10T12:03:00Z">
              <w:r w:rsidRPr="005E242C">
                <w:rPr>
                  <w:sz w:val="20"/>
                  <w:rPrChange w:id="7044" w:author="Steve Barbeaux" w:date="2022-10-10T12:08:00Z">
                    <w:rPr/>
                  </w:rPrChange>
                </w:rPr>
                <w:t xml:space="preserve">51,587 </w:t>
              </w:r>
            </w:ins>
            <w:del w:id="7045" w:author="Steve Barbeaux" w:date="2022-10-10T12:00:00Z">
              <w:r w:rsidRPr="005E242C" w:rsidDel="00134598">
                <w:rPr>
                  <w:sz w:val="20"/>
                  <w:rPrChange w:id="7046" w:author="Steve Barbeaux" w:date="2022-10-10T12:08:00Z">
                    <w:rPr>
                      <w:sz w:val="18"/>
                      <w:szCs w:val="18"/>
                    </w:rPr>
                  </w:rPrChange>
                </w:rPr>
                <w:delText xml:space="preserve">55,193 </w:delText>
              </w:r>
            </w:del>
          </w:p>
        </w:tc>
        <w:tc>
          <w:tcPr>
            <w:tcW w:w="648" w:type="pct"/>
            <w:tcBorders>
              <w:top w:val="nil"/>
              <w:left w:val="nil"/>
              <w:bottom w:val="nil"/>
              <w:right w:val="nil"/>
            </w:tcBorders>
            <w:shd w:val="clear" w:color="auto" w:fill="FFFFFF" w:themeFill="background1"/>
            <w:vAlign w:val="bottom"/>
            <w:tcPrChange w:id="7047" w:author="Steve Barbeaux" w:date="2022-10-10T12:08:00Z">
              <w:tcPr>
                <w:tcW w:w="648" w:type="pct"/>
                <w:gridSpan w:val="3"/>
                <w:tcBorders>
                  <w:top w:val="nil"/>
                  <w:left w:val="nil"/>
                  <w:bottom w:val="nil"/>
                  <w:right w:val="nil"/>
                </w:tcBorders>
                <w:shd w:val="clear" w:color="auto" w:fill="FFFFFF" w:themeFill="background1"/>
              </w:tcPr>
            </w:tcPrChange>
          </w:tcPr>
          <w:p w14:paraId="2788E2DF" w14:textId="7DBC32AF" w:rsidR="00134598" w:rsidRPr="005E242C" w:rsidRDefault="00134598" w:rsidP="005E242C">
            <w:pPr>
              <w:spacing w:after="0"/>
              <w:jc w:val="right"/>
              <w:rPr>
                <w:sz w:val="20"/>
                <w:rPrChange w:id="7048" w:author="Steve Barbeaux" w:date="2022-10-10T12:08:00Z">
                  <w:rPr>
                    <w:sz w:val="18"/>
                    <w:szCs w:val="18"/>
                  </w:rPr>
                </w:rPrChange>
              </w:rPr>
              <w:pPrChange w:id="7049" w:author="Steve Barbeaux" w:date="2022-10-10T12:08:00Z">
                <w:pPr>
                  <w:spacing w:after="0"/>
                  <w:jc w:val="right"/>
                </w:pPr>
              </w:pPrChange>
            </w:pPr>
            <w:ins w:id="7050" w:author="Steve Barbeaux" w:date="2022-10-10T12:03:00Z">
              <w:r w:rsidRPr="005E242C">
                <w:rPr>
                  <w:sz w:val="20"/>
                  <w:rPrChange w:id="7051" w:author="Steve Barbeaux" w:date="2022-10-10T12:08:00Z">
                    <w:rPr/>
                  </w:rPrChange>
                </w:rPr>
                <w:t xml:space="preserve"> 41,918 </w:t>
              </w:r>
            </w:ins>
            <w:del w:id="7052" w:author="Steve Barbeaux" w:date="2022-10-10T12:00:00Z">
              <w:r w:rsidRPr="005E242C" w:rsidDel="00134598">
                <w:rPr>
                  <w:sz w:val="20"/>
                  <w:rPrChange w:id="7053" w:author="Steve Barbeaux" w:date="2022-10-10T12:08:00Z">
                    <w:rPr>
                      <w:sz w:val="18"/>
                      <w:szCs w:val="18"/>
                    </w:rPr>
                  </w:rPrChange>
                </w:rPr>
                <w:delText xml:space="preserve">44,695 </w:delText>
              </w:r>
            </w:del>
          </w:p>
        </w:tc>
        <w:tc>
          <w:tcPr>
            <w:tcW w:w="549" w:type="pct"/>
            <w:tcBorders>
              <w:top w:val="nil"/>
              <w:left w:val="nil"/>
              <w:bottom w:val="nil"/>
              <w:right w:val="nil"/>
            </w:tcBorders>
            <w:shd w:val="clear" w:color="auto" w:fill="FFFFFF" w:themeFill="background1"/>
            <w:vAlign w:val="bottom"/>
            <w:tcPrChange w:id="7054" w:author="Steve Barbeaux" w:date="2022-10-10T12:08:00Z">
              <w:tcPr>
                <w:tcW w:w="550" w:type="pct"/>
                <w:gridSpan w:val="4"/>
                <w:tcBorders>
                  <w:top w:val="nil"/>
                  <w:left w:val="nil"/>
                  <w:bottom w:val="nil"/>
                  <w:right w:val="nil"/>
                </w:tcBorders>
                <w:shd w:val="clear" w:color="auto" w:fill="FFFFFF" w:themeFill="background1"/>
              </w:tcPr>
            </w:tcPrChange>
          </w:tcPr>
          <w:p w14:paraId="49744BD2" w14:textId="37F1723D" w:rsidR="00134598" w:rsidRPr="005E242C" w:rsidRDefault="00134598" w:rsidP="005E242C">
            <w:pPr>
              <w:spacing w:after="0"/>
              <w:jc w:val="right"/>
              <w:rPr>
                <w:sz w:val="20"/>
                <w:rPrChange w:id="7055" w:author="Steve Barbeaux" w:date="2022-10-10T12:08:00Z">
                  <w:rPr>
                    <w:sz w:val="18"/>
                    <w:szCs w:val="18"/>
                  </w:rPr>
                </w:rPrChange>
              </w:rPr>
              <w:pPrChange w:id="7056" w:author="Steve Barbeaux" w:date="2022-10-10T12:08:00Z">
                <w:pPr>
                  <w:spacing w:after="0"/>
                  <w:jc w:val="right"/>
                </w:pPr>
              </w:pPrChange>
            </w:pPr>
            <w:ins w:id="7057" w:author="Steve Barbeaux" w:date="2022-10-10T12:03:00Z">
              <w:r w:rsidRPr="005E242C">
                <w:rPr>
                  <w:sz w:val="20"/>
                  <w:rPrChange w:id="7058" w:author="Steve Barbeaux" w:date="2022-10-10T12:08:00Z">
                    <w:rPr/>
                  </w:rPrChange>
                </w:rPr>
                <w:t xml:space="preserve"> 63,486 </w:t>
              </w:r>
            </w:ins>
            <w:del w:id="7059" w:author="Steve Barbeaux" w:date="2022-10-10T12:00:00Z">
              <w:r w:rsidRPr="005E242C" w:rsidDel="00134598">
                <w:rPr>
                  <w:sz w:val="20"/>
                  <w:rPrChange w:id="7060" w:author="Steve Barbeaux" w:date="2022-10-10T12:08:00Z">
                    <w:rPr>
                      <w:sz w:val="18"/>
                      <w:szCs w:val="18"/>
                    </w:rPr>
                  </w:rPrChange>
                </w:rPr>
                <w:delText xml:space="preserve">68,156 </w:delText>
              </w:r>
            </w:del>
          </w:p>
        </w:tc>
      </w:tr>
      <w:tr w:rsidR="00134598" w:rsidRPr="00FA0F7A" w14:paraId="3DA99454" w14:textId="77777777" w:rsidTr="005E242C">
        <w:tblPrEx>
          <w:tblPrExChange w:id="7061" w:author="Steve Barbeaux" w:date="2022-10-10T12:08:00Z">
            <w:tblPrEx>
              <w:tblW w:w="4808" w:type="pct"/>
            </w:tblPrEx>
          </w:tblPrExChange>
        </w:tblPrEx>
        <w:trPr>
          <w:jc w:val="center"/>
          <w:trPrChange w:id="7062" w:author="Steve Barbeaux" w:date="2022-10-10T12:08:00Z">
            <w:trPr>
              <w:jc w:val="center"/>
            </w:trPr>
          </w:trPrChange>
        </w:trPr>
        <w:tc>
          <w:tcPr>
            <w:tcW w:w="352" w:type="pct"/>
            <w:tcBorders>
              <w:top w:val="nil"/>
              <w:left w:val="nil"/>
              <w:bottom w:val="nil"/>
              <w:right w:val="nil"/>
            </w:tcBorders>
            <w:shd w:val="clear" w:color="auto" w:fill="FFFFFF" w:themeFill="background1"/>
            <w:noWrap/>
            <w:vAlign w:val="bottom"/>
            <w:tcPrChange w:id="7063" w:author="Steve Barbeaux" w:date="2022-10-10T12:08:00Z">
              <w:tcPr>
                <w:tcW w:w="350" w:type="pct"/>
                <w:tcBorders>
                  <w:top w:val="nil"/>
                  <w:left w:val="nil"/>
                  <w:bottom w:val="nil"/>
                  <w:right w:val="nil"/>
                </w:tcBorders>
                <w:shd w:val="clear" w:color="auto" w:fill="FFFFFF" w:themeFill="background1"/>
                <w:noWrap/>
                <w:vAlign w:val="bottom"/>
              </w:tcPr>
            </w:tcPrChange>
          </w:tcPr>
          <w:p w14:paraId="0902E7D0" w14:textId="77777777" w:rsidR="00134598" w:rsidRPr="005E242C" w:rsidRDefault="00134598" w:rsidP="005E242C">
            <w:pPr>
              <w:spacing w:after="0"/>
              <w:jc w:val="right"/>
              <w:rPr>
                <w:sz w:val="18"/>
                <w:szCs w:val="18"/>
                <w:rPrChange w:id="7064" w:author="Steve Barbeaux" w:date="2022-10-10T12:08:00Z">
                  <w:rPr>
                    <w:sz w:val="18"/>
                    <w:szCs w:val="18"/>
                  </w:rPr>
                </w:rPrChange>
              </w:rPr>
              <w:pPrChange w:id="7065" w:author="Steve Barbeaux" w:date="2022-10-10T12:08:00Z">
                <w:pPr>
                  <w:spacing w:after="0"/>
                  <w:jc w:val="right"/>
                </w:pPr>
              </w:pPrChange>
            </w:pPr>
            <w:r w:rsidRPr="005E242C">
              <w:rPr>
                <w:sz w:val="18"/>
                <w:szCs w:val="18"/>
                <w:rPrChange w:id="7066" w:author="Steve Barbeaux" w:date="2022-10-10T12:08:00Z">
                  <w:rPr>
                    <w:sz w:val="18"/>
                    <w:szCs w:val="18"/>
                  </w:rPr>
                </w:rPrChange>
              </w:rPr>
              <w:t>2015</w:t>
            </w:r>
          </w:p>
        </w:tc>
        <w:tc>
          <w:tcPr>
            <w:tcW w:w="550" w:type="pct"/>
            <w:tcBorders>
              <w:top w:val="nil"/>
              <w:left w:val="nil"/>
              <w:bottom w:val="nil"/>
              <w:right w:val="nil"/>
            </w:tcBorders>
            <w:shd w:val="clear" w:color="auto" w:fill="FFFFFF" w:themeFill="background1"/>
            <w:vAlign w:val="bottom"/>
            <w:tcPrChange w:id="7067" w:author="Steve Barbeaux" w:date="2022-10-10T12:08:00Z">
              <w:tcPr>
                <w:tcW w:w="650" w:type="pct"/>
                <w:gridSpan w:val="6"/>
                <w:tcBorders>
                  <w:top w:val="nil"/>
                  <w:left w:val="nil"/>
                  <w:bottom w:val="nil"/>
                  <w:right w:val="nil"/>
                </w:tcBorders>
                <w:shd w:val="clear" w:color="auto" w:fill="FFFFFF" w:themeFill="background1"/>
              </w:tcPr>
            </w:tcPrChange>
          </w:tcPr>
          <w:p w14:paraId="4F83D25B" w14:textId="4A044468" w:rsidR="00134598" w:rsidRPr="005E242C" w:rsidRDefault="00134598" w:rsidP="005E242C">
            <w:pPr>
              <w:spacing w:after="0"/>
              <w:jc w:val="right"/>
              <w:rPr>
                <w:color w:val="A6A6A6" w:themeColor="background1" w:themeShade="A6"/>
                <w:sz w:val="18"/>
                <w:szCs w:val="18"/>
                <w:rPrChange w:id="7068" w:author="Steve Barbeaux" w:date="2022-10-10T12:09:00Z">
                  <w:rPr>
                    <w:color w:val="A6A6A6" w:themeColor="background1" w:themeShade="A6"/>
                    <w:sz w:val="18"/>
                    <w:szCs w:val="18"/>
                  </w:rPr>
                </w:rPrChange>
              </w:rPr>
              <w:pPrChange w:id="7069" w:author="Steve Barbeaux" w:date="2022-10-10T12:08:00Z">
                <w:pPr>
                  <w:spacing w:after="0"/>
                  <w:jc w:val="center"/>
                </w:pPr>
              </w:pPrChange>
            </w:pPr>
            <w:ins w:id="7070" w:author="Steve Barbeaux" w:date="2022-10-10T11:57:00Z">
              <w:r w:rsidRPr="005E242C">
                <w:rPr>
                  <w:color w:val="A6A6A6" w:themeColor="background1" w:themeShade="A6"/>
                  <w:sz w:val="18"/>
                  <w:szCs w:val="18"/>
                  <w:rPrChange w:id="7071" w:author="Steve Barbeaux" w:date="2022-10-10T12:09:00Z">
                    <w:rPr>
                      <w:sz w:val="18"/>
                      <w:szCs w:val="18"/>
                    </w:rPr>
                  </w:rPrChange>
                </w:rPr>
                <w:t xml:space="preserve"> 223,489 </w:t>
              </w:r>
            </w:ins>
            <w:del w:id="7072" w:author="Steve Barbeaux" w:date="2022-10-10T11:57:00Z">
              <w:r w:rsidRPr="005E242C" w:rsidDel="00715DAC">
                <w:rPr>
                  <w:color w:val="A6A6A6" w:themeColor="background1" w:themeShade="A6"/>
                  <w:sz w:val="18"/>
                  <w:szCs w:val="18"/>
                  <w:rPrChange w:id="7073" w:author="Steve Barbeaux" w:date="2022-10-10T12:09:00Z">
                    <w:rPr>
                      <w:color w:val="A6A6A6" w:themeColor="background1" w:themeShade="A6"/>
                      <w:sz w:val="18"/>
                      <w:szCs w:val="18"/>
                    </w:rPr>
                  </w:rPrChange>
                </w:rPr>
                <w:delText xml:space="preserve">235,771 </w:delText>
              </w:r>
            </w:del>
          </w:p>
        </w:tc>
        <w:tc>
          <w:tcPr>
            <w:tcW w:w="598" w:type="pct"/>
            <w:gridSpan w:val="3"/>
            <w:tcBorders>
              <w:top w:val="nil"/>
              <w:left w:val="nil"/>
              <w:bottom w:val="nil"/>
              <w:right w:val="nil"/>
            </w:tcBorders>
            <w:shd w:val="clear" w:color="auto" w:fill="FFFFFF" w:themeFill="background1"/>
            <w:noWrap/>
            <w:vAlign w:val="bottom"/>
            <w:tcPrChange w:id="7074" w:author="Steve Barbeaux" w:date="2022-10-10T12:08:00Z">
              <w:tcPr>
                <w:tcW w:w="447" w:type="pct"/>
                <w:gridSpan w:val="4"/>
                <w:tcBorders>
                  <w:top w:val="nil"/>
                  <w:left w:val="nil"/>
                  <w:bottom w:val="nil"/>
                  <w:right w:val="nil"/>
                </w:tcBorders>
                <w:shd w:val="clear" w:color="auto" w:fill="FFFFFF" w:themeFill="background1"/>
                <w:noWrap/>
              </w:tcPr>
            </w:tcPrChange>
          </w:tcPr>
          <w:p w14:paraId="0F29C4F4" w14:textId="490551D0" w:rsidR="00134598" w:rsidRPr="005E242C" w:rsidRDefault="00134598" w:rsidP="005E242C">
            <w:pPr>
              <w:spacing w:after="0"/>
              <w:jc w:val="right"/>
              <w:rPr>
                <w:sz w:val="20"/>
                <w:rPrChange w:id="7075" w:author="Steve Barbeaux" w:date="2022-10-10T12:08:00Z">
                  <w:rPr>
                    <w:sz w:val="18"/>
                    <w:szCs w:val="18"/>
                  </w:rPr>
                </w:rPrChange>
              </w:rPr>
              <w:pPrChange w:id="7076" w:author="Steve Barbeaux" w:date="2022-10-10T12:08:00Z">
                <w:pPr>
                  <w:spacing w:after="0"/>
                  <w:jc w:val="right"/>
                </w:pPr>
              </w:pPrChange>
            </w:pPr>
            <w:ins w:id="7077" w:author="Steve Barbeaux" w:date="2022-10-10T12:07:00Z">
              <w:r w:rsidRPr="005E242C">
                <w:rPr>
                  <w:sz w:val="20"/>
                  <w:rPrChange w:id="7078" w:author="Steve Barbeaux" w:date="2022-10-10T12:08:00Z">
                    <w:rPr/>
                  </w:rPrChange>
                </w:rPr>
                <w:t xml:space="preserve"> 192,153 </w:t>
              </w:r>
            </w:ins>
            <w:del w:id="7079" w:author="Steve Barbeaux" w:date="2022-10-10T11:58:00Z">
              <w:r w:rsidRPr="005E242C" w:rsidDel="00134598">
                <w:rPr>
                  <w:sz w:val="20"/>
                  <w:rPrChange w:id="7080" w:author="Steve Barbeaux" w:date="2022-10-10T12:08:00Z">
                    <w:rPr>
                      <w:sz w:val="18"/>
                      <w:szCs w:val="18"/>
                    </w:rPr>
                  </w:rPrChange>
                </w:rPr>
                <w:delText xml:space="preserve"> 223,489 </w:delText>
              </w:r>
            </w:del>
          </w:p>
        </w:tc>
        <w:tc>
          <w:tcPr>
            <w:tcW w:w="550" w:type="pct"/>
            <w:gridSpan w:val="2"/>
            <w:tcBorders>
              <w:top w:val="nil"/>
              <w:left w:val="nil"/>
              <w:bottom w:val="nil"/>
              <w:right w:val="nil"/>
            </w:tcBorders>
            <w:shd w:val="clear" w:color="auto" w:fill="FFFFFF" w:themeFill="background1"/>
            <w:noWrap/>
            <w:vAlign w:val="bottom"/>
            <w:tcPrChange w:id="7081" w:author="Steve Barbeaux" w:date="2022-10-10T12:08:00Z">
              <w:tcPr>
                <w:tcW w:w="453" w:type="pct"/>
                <w:gridSpan w:val="3"/>
                <w:tcBorders>
                  <w:top w:val="nil"/>
                  <w:left w:val="nil"/>
                  <w:bottom w:val="nil"/>
                  <w:right w:val="nil"/>
                </w:tcBorders>
                <w:shd w:val="clear" w:color="auto" w:fill="FFFFFF" w:themeFill="background1"/>
                <w:noWrap/>
              </w:tcPr>
            </w:tcPrChange>
          </w:tcPr>
          <w:p w14:paraId="50757A97" w14:textId="6C206BA8" w:rsidR="00134598" w:rsidRPr="005E242C" w:rsidRDefault="00134598" w:rsidP="005E242C">
            <w:pPr>
              <w:spacing w:after="0"/>
              <w:jc w:val="right"/>
              <w:rPr>
                <w:sz w:val="20"/>
                <w:rPrChange w:id="7082" w:author="Steve Barbeaux" w:date="2022-10-10T12:08:00Z">
                  <w:rPr>
                    <w:sz w:val="18"/>
                    <w:szCs w:val="18"/>
                  </w:rPr>
                </w:rPrChange>
              </w:rPr>
              <w:pPrChange w:id="7083" w:author="Steve Barbeaux" w:date="2022-10-10T12:08:00Z">
                <w:pPr>
                  <w:spacing w:after="0"/>
                  <w:jc w:val="right"/>
                </w:pPr>
              </w:pPrChange>
            </w:pPr>
            <w:ins w:id="7084" w:author="Steve Barbeaux" w:date="2022-10-10T12:07:00Z">
              <w:r w:rsidRPr="005E242C">
                <w:rPr>
                  <w:sz w:val="20"/>
                  <w:rPrChange w:id="7085" w:author="Steve Barbeaux" w:date="2022-10-10T12:08:00Z">
                    <w:rPr/>
                  </w:rPrChange>
                </w:rPr>
                <w:t xml:space="preserve"> 152,414 </w:t>
              </w:r>
            </w:ins>
            <w:del w:id="7086" w:author="Steve Barbeaux" w:date="2022-10-10T11:58:00Z">
              <w:r w:rsidRPr="005E242C" w:rsidDel="00134598">
                <w:rPr>
                  <w:sz w:val="20"/>
                  <w:rPrChange w:id="7087" w:author="Steve Barbeaux" w:date="2022-10-10T12:08:00Z">
                    <w:rPr>
                      <w:sz w:val="18"/>
                      <w:szCs w:val="18"/>
                    </w:rPr>
                  </w:rPrChange>
                </w:rPr>
                <w:delText xml:space="preserve">175,916 </w:delText>
              </w:r>
            </w:del>
          </w:p>
        </w:tc>
        <w:tc>
          <w:tcPr>
            <w:tcW w:w="601" w:type="pct"/>
            <w:tcBorders>
              <w:top w:val="nil"/>
              <w:left w:val="nil"/>
              <w:bottom w:val="nil"/>
              <w:right w:val="nil"/>
            </w:tcBorders>
            <w:shd w:val="clear" w:color="auto" w:fill="FFFFFF" w:themeFill="background1"/>
            <w:noWrap/>
            <w:vAlign w:val="bottom"/>
            <w:tcPrChange w:id="7088" w:author="Steve Barbeaux" w:date="2022-10-10T12:08:00Z">
              <w:tcPr>
                <w:tcW w:w="552" w:type="pct"/>
                <w:gridSpan w:val="5"/>
                <w:tcBorders>
                  <w:top w:val="nil"/>
                  <w:left w:val="nil"/>
                  <w:bottom w:val="nil"/>
                  <w:right w:val="nil"/>
                </w:tcBorders>
                <w:shd w:val="clear" w:color="auto" w:fill="FFFFFF" w:themeFill="background1"/>
                <w:noWrap/>
              </w:tcPr>
            </w:tcPrChange>
          </w:tcPr>
          <w:p w14:paraId="45ECC44D" w14:textId="32CEF6BB" w:rsidR="00134598" w:rsidRPr="005E242C" w:rsidRDefault="00134598" w:rsidP="005E242C">
            <w:pPr>
              <w:spacing w:after="0"/>
              <w:jc w:val="right"/>
              <w:rPr>
                <w:sz w:val="20"/>
                <w:rPrChange w:id="7089" w:author="Steve Barbeaux" w:date="2022-10-10T12:08:00Z">
                  <w:rPr>
                    <w:sz w:val="18"/>
                    <w:szCs w:val="18"/>
                  </w:rPr>
                </w:rPrChange>
              </w:rPr>
              <w:pPrChange w:id="7090" w:author="Steve Barbeaux" w:date="2022-10-10T12:08:00Z">
                <w:pPr>
                  <w:spacing w:after="0"/>
                  <w:jc w:val="right"/>
                </w:pPr>
              </w:pPrChange>
            </w:pPr>
            <w:ins w:id="7091" w:author="Steve Barbeaux" w:date="2022-10-10T12:07:00Z">
              <w:r w:rsidRPr="005E242C">
                <w:rPr>
                  <w:sz w:val="20"/>
                  <w:rPrChange w:id="7092" w:author="Steve Barbeaux" w:date="2022-10-10T12:08:00Z">
                    <w:rPr/>
                  </w:rPrChange>
                </w:rPr>
                <w:t xml:space="preserve"> 242,254 </w:t>
              </w:r>
            </w:ins>
            <w:del w:id="7093" w:author="Steve Barbeaux" w:date="2022-10-10T11:58:00Z">
              <w:r w:rsidRPr="005E242C" w:rsidDel="00134598">
                <w:rPr>
                  <w:sz w:val="20"/>
                  <w:rPrChange w:id="7094" w:author="Steve Barbeaux" w:date="2022-10-10T12:08:00Z">
                    <w:rPr>
                      <w:sz w:val="18"/>
                      <w:szCs w:val="18"/>
                    </w:rPr>
                  </w:rPrChange>
                </w:rPr>
                <w:delText xml:space="preserve"> 283,926 </w:delText>
              </w:r>
            </w:del>
          </w:p>
        </w:tc>
        <w:tc>
          <w:tcPr>
            <w:tcW w:w="153" w:type="pct"/>
            <w:tcBorders>
              <w:top w:val="nil"/>
              <w:left w:val="nil"/>
              <w:bottom w:val="nil"/>
              <w:right w:val="nil"/>
            </w:tcBorders>
            <w:shd w:val="clear" w:color="auto" w:fill="F2F2F2" w:themeFill="background1" w:themeFillShade="F2"/>
            <w:noWrap/>
            <w:vAlign w:val="bottom"/>
            <w:tcPrChange w:id="7095" w:author="Steve Barbeaux" w:date="2022-10-10T12:08:00Z">
              <w:tcPr>
                <w:tcW w:w="351" w:type="pct"/>
                <w:gridSpan w:val="5"/>
                <w:tcBorders>
                  <w:top w:val="nil"/>
                  <w:left w:val="nil"/>
                  <w:bottom w:val="nil"/>
                  <w:right w:val="nil"/>
                </w:tcBorders>
                <w:shd w:val="clear" w:color="auto" w:fill="F2F2F2" w:themeFill="background1" w:themeFillShade="F2"/>
                <w:noWrap/>
                <w:vAlign w:val="bottom"/>
              </w:tcPr>
            </w:tcPrChange>
          </w:tcPr>
          <w:p w14:paraId="2733A8D2" w14:textId="77777777" w:rsidR="00134598" w:rsidRPr="005E242C" w:rsidRDefault="00134598" w:rsidP="005E242C">
            <w:pPr>
              <w:spacing w:after="0"/>
              <w:jc w:val="right"/>
              <w:rPr>
                <w:sz w:val="18"/>
                <w:szCs w:val="18"/>
                <w:rPrChange w:id="7096" w:author="Steve Barbeaux" w:date="2022-10-10T12:08:00Z">
                  <w:rPr>
                    <w:sz w:val="18"/>
                    <w:szCs w:val="18"/>
                  </w:rPr>
                </w:rPrChange>
              </w:rPr>
              <w:pPrChange w:id="7097"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7098" w:author="Steve Barbeaux" w:date="2022-10-10T12:08:00Z">
              <w:tcPr>
                <w:tcW w:w="450" w:type="pct"/>
                <w:gridSpan w:val="3"/>
                <w:tcBorders>
                  <w:top w:val="nil"/>
                  <w:left w:val="nil"/>
                  <w:bottom w:val="nil"/>
                  <w:right w:val="nil"/>
                </w:tcBorders>
                <w:shd w:val="clear" w:color="auto" w:fill="FFFFFF" w:themeFill="background1"/>
              </w:tcPr>
            </w:tcPrChange>
          </w:tcPr>
          <w:p w14:paraId="03E05AE2" w14:textId="07874ABB" w:rsidR="00134598" w:rsidRPr="005E242C" w:rsidRDefault="00134598" w:rsidP="005E242C">
            <w:pPr>
              <w:spacing w:after="0"/>
              <w:jc w:val="right"/>
              <w:rPr>
                <w:color w:val="A6A6A6" w:themeColor="background1" w:themeShade="A6"/>
                <w:sz w:val="18"/>
                <w:szCs w:val="18"/>
                <w:rPrChange w:id="7099" w:author="Steve Barbeaux" w:date="2022-10-10T12:09:00Z">
                  <w:rPr>
                    <w:color w:val="A6A6A6" w:themeColor="background1" w:themeShade="A6"/>
                    <w:sz w:val="18"/>
                    <w:szCs w:val="18"/>
                  </w:rPr>
                </w:rPrChange>
              </w:rPr>
              <w:pPrChange w:id="7100" w:author="Steve Barbeaux" w:date="2022-10-10T12:08:00Z">
                <w:pPr>
                  <w:spacing w:after="0"/>
                  <w:jc w:val="right"/>
                </w:pPr>
              </w:pPrChange>
            </w:pPr>
            <w:ins w:id="7101" w:author="Steve Barbeaux" w:date="2022-10-10T12:00:00Z">
              <w:r w:rsidRPr="005E242C">
                <w:rPr>
                  <w:color w:val="A6A6A6" w:themeColor="background1" w:themeShade="A6"/>
                  <w:sz w:val="18"/>
                  <w:szCs w:val="18"/>
                  <w:rPrChange w:id="7102" w:author="Steve Barbeaux" w:date="2022-10-10T12:09:00Z">
                    <w:rPr>
                      <w:sz w:val="18"/>
                      <w:szCs w:val="18"/>
                    </w:rPr>
                  </w:rPrChange>
                </w:rPr>
                <w:t xml:space="preserve">59,911 </w:t>
              </w:r>
            </w:ins>
            <w:del w:id="7103" w:author="Steve Barbeaux" w:date="2022-10-10T12:00:00Z">
              <w:r w:rsidRPr="005E242C" w:rsidDel="00632043">
                <w:rPr>
                  <w:color w:val="A6A6A6" w:themeColor="background1" w:themeShade="A6"/>
                  <w:sz w:val="18"/>
                  <w:szCs w:val="18"/>
                  <w:rPrChange w:id="7104" w:author="Steve Barbeaux" w:date="2022-10-10T12:09:00Z">
                    <w:rPr>
                      <w:color w:val="A6A6A6" w:themeColor="background1" w:themeShade="A6"/>
                      <w:sz w:val="18"/>
                      <w:szCs w:val="18"/>
                    </w:rPr>
                  </w:rPrChange>
                </w:rPr>
                <w:delText xml:space="preserve"> 71,195 </w:delText>
              </w:r>
            </w:del>
          </w:p>
        </w:tc>
        <w:tc>
          <w:tcPr>
            <w:tcW w:w="549" w:type="pct"/>
            <w:tcBorders>
              <w:top w:val="nil"/>
              <w:left w:val="nil"/>
              <w:bottom w:val="nil"/>
              <w:right w:val="nil"/>
            </w:tcBorders>
            <w:shd w:val="clear" w:color="auto" w:fill="FFFFFF" w:themeFill="background1"/>
            <w:noWrap/>
            <w:vAlign w:val="bottom"/>
            <w:tcPrChange w:id="7105" w:author="Steve Barbeaux" w:date="2022-10-10T12:08:00Z">
              <w:tcPr>
                <w:tcW w:w="549" w:type="pct"/>
                <w:gridSpan w:val="3"/>
                <w:tcBorders>
                  <w:top w:val="nil"/>
                  <w:left w:val="nil"/>
                  <w:bottom w:val="nil"/>
                  <w:right w:val="nil"/>
                </w:tcBorders>
                <w:shd w:val="clear" w:color="auto" w:fill="FFFFFF" w:themeFill="background1"/>
                <w:noWrap/>
              </w:tcPr>
            </w:tcPrChange>
          </w:tcPr>
          <w:p w14:paraId="510B345E" w14:textId="4453EC8C" w:rsidR="00134598" w:rsidRPr="005E242C" w:rsidRDefault="00134598" w:rsidP="005E242C">
            <w:pPr>
              <w:spacing w:after="0"/>
              <w:jc w:val="right"/>
              <w:rPr>
                <w:sz w:val="20"/>
                <w:rPrChange w:id="7106" w:author="Steve Barbeaux" w:date="2022-10-10T12:08:00Z">
                  <w:rPr>
                    <w:sz w:val="18"/>
                    <w:szCs w:val="18"/>
                  </w:rPr>
                </w:rPrChange>
              </w:rPr>
              <w:pPrChange w:id="7107" w:author="Steve Barbeaux" w:date="2022-10-10T12:08:00Z">
                <w:pPr>
                  <w:spacing w:after="0"/>
                  <w:jc w:val="right"/>
                </w:pPr>
              </w:pPrChange>
            </w:pPr>
            <w:ins w:id="7108" w:author="Steve Barbeaux" w:date="2022-10-10T12:03:00Z">
              <w:r w:rsidRPr="005E242C">
                <w:rPr>
                  <w:sz w:val="20"/>
                  <w:rPrChange w:id="7109" w:author="Steve Barbeaux" w:date="2022-10-10T12:08:00Z">
                    <w:rPr/>
                  </w:rPrChange>
                </w:rPr>
                <w:t xml:space="preserve">55,838 </w:t>
              </w:r>
            </w:ins>
            <w:del w:id="7110" w:author="Steve Barbeaux" w:date="2022-10-10T12:00:00Z">
              <w:r w:rsidRPr="005E242C" w:rsidDel="00134598">
                <w:rPr>
                  <w:sz w:val="20"/>
                  <w:rPrChange w:id="7111" w:author="Steve Barbeaux" w:date="2022-10-10T12:08:00Z">
                    <w:rPr>
                      <w:sz w:val="18"/>
                      <w:szCs w:val="18"/>
                    </w:rPr>
                  </w:rPrChange>
                </w:rPr>
                <w:delText xml:space="preserve">59,911 </w:delText>
              </w:r>
            </w:del>
          </w:p>
        </w:tc>
        <w:tc>
          <w:tcPr>
            <w:tcW w:w="648" w:type="pct"/>
            <w:tcBorders>
              <w:top w:val="nil"/>
              <w:left w:val="nil"/>
              <w:bottom w:val="nil"/>
              <w:right w:val="nil"/>
            </w:tcBorders>
            <w:shd w:val="clear" w:color="auto" w:fill="FFFFFF" w:themeFill="background1"/>
            <w:vAlign w:val="bottom"/>
            <w:tcPrChange w:id="7112" w:author="Steve Barbeaux" w:date="2022-10-10T12:08:00Z">
              <w:tcPr>
                <w:tcW w:w="648" w:type="pct"/>
                <w:gridSpan w:val="3"/>
                <w:tcBorders>
                  <w:top w:val="nil"/>
                  <w:left w:val="nil"/>
                  <w:bottom w:val="nil"/>
                  <w:right w:val="nil"/>
                </w:tcBorders>
                <w:shd w:val="clear" w:color="auto" w:fill="FFFFFF" w:themeFill="background1"/>
              </w:tcPr>
            </w:tcPrChange>
          </w:tcPr>
          <w:p w14:paraId="35E4D0B1" w14:textId="7094A404" w:rsidR="00134598" w:rsidRPr="005E242C" w:rsidRDefault="00134598" w:rsidP="005E242C">
            <w:pPr>
              <w:spacing w:after="0"/>
              <w:jc w:val="right"/>
              <w:rPr>
                <w:sz w:val="20"/>
                <w:rPrChange w:id="7113" w:author="Steve Barbeaux" w:date="2022-10-10T12:08:00Z">
                  <w:rPr>
                    <w:sz w:val="18"/>
                    <w:szCs w:val="18"/>
                  </w:rPr>
                </w:rPrChange>
              </w:rPr>
              <w:pPrChange w:id="7114" w:author="Steve Barbeaux" w:date="2022-10-10T12:08:00Z">
                <w:pPr>
                  <w:spacing w:after="0"/>
                  <w:jc w:val="right"/>
                </w:pPr>
              </w:pPrChange>
            </w:pPr>
            <w:ins w:id="7115" w:author="Steve Barbeaux" w:date="2022-10-10T12:03:00Z">
              <w:r w:rsidRPr="005E242C">
                <w:rPr>
                  <w:sz w:val="20"/>
                  <w:rPrChange w:id="7116" w:author="Steve Barbeaux" w:date="2022-10-10T12:08:00Z">
                    <w:rPr/>
                  </w:rPrChange>
                </w:rPr>
                <w:t xml:space="preserve"> 44,985 </w:t>
              </w:r>
            </w:ins>
            <w:del w:id="7117" w:author="Steve Barbeaux" w:date="2022-10-10T12:00:00Z">
              <w:r w:rsidRPr="005E242C" w:rsidDel="00134598">
                <w:rPr>
                  <w:sz w:val="20"/>
                  <w:rPrChange w:id="7118" w:author="Steve Barbeaux" w:date="2022-10-10T12:08:00Z">
                    <w:rPr>
                      <w:sz w:val="18"/>
                      <w:szCs w:val="18"/>
                    </w:rPr>
                  </w:rPrChange>
                </w:rPr>
                <w:delText xml:space="preserve">48,079 </w:delText>
              </w:r>
            </w:del>
          </w:p>
        </w:tc>
        <w:tc>
          <w:tcPr>
            <w:tcW w:w="549" w:type="pct"/>
            <w:tcBorders>
              <w:top w:val="nil"/>
              <w:left w:val="nil"/>
              <w:bottom w:val="nil"/>
              <w:right w:val="nil"/>
            </w:tcBorders>
            <w:shd w:val="clear" w:color="auto" w:fill="FFFFFF" w:themeFill="background1"/>
            <w:vAlign w:val="bottom"/>
            <w:tcPrChange w:id="7119" w:author="Steve Barbeaux" w:date="2022-10-10T12:08:00Z">
              <w:tcPr>
                <w:tcW w:w="550" w:type="pct"/>
                <w:gridSpan w:val="4"/>
                <w:tcBorders>
                  <w:top w:val="nil"/>
                  <w:left w:val="nil"/>
                  <w:bottom w:val="nil"/>
                  <w:right w:val="nil"/>
                </w:tcBorders>
                <w:shd w:val="clear" w:color="auto" w:fill="FFFFFF" w:themeFill="background1"/>
              </w:tcPr>
            </w:tcPrChange>
          </w:tcPr>
          <w:p w14:paraId="2626E846" w14:textId="11651DA0" w:rsidR="00134598" w:rsidRPr="005E242C" w:rsidRDefault="00134598" w:rsidP="005E242C">
            <w:pPr>
              <w:spacing w:after="0"/>
              <w:jc w:val="right"/>
              <w:rPr>
                <w:sz w:val="20"/>
                <w:rPrChange w:id="7120" w:author="Steve Barbeaux" w:date="2022-10-10T12:08:00Z">
                  <w:rPr>
                    <w:sz w:val="18"/>
                    <w:szCs w:val="18"/>
                  </w:rPr>
                </w:rPrChange>
              </w:rPr>
              <w:pPrChange w:id="7121" w:author="Steve Barbeaux" w:date="2022-10-10T12:08:00Z">
                <w:pPr>
                  <w:spacing w:after="0"/>
                  <w:jc w:val="right"/>
                </w:pPr>
              </w:pPrChange>
            </w:pPr>
            <w:ins w:id="7122" w:author="Steve Barbeaux" w:date="2022-10-10T12:03:00Z">
              <w:r w:rsidRPr="005E242C">
                <w:rPr>
                  <w:sz w:val="20"/>
                  <w:rPrChange w:id="7123" w:author="Steve Barbeaux" w:date="2022-10-10T12:08:00Z">
                    <w:rPr/>
                  </w:rPrChange>
                </w:rPr>
                <w:t xml:space="preserve"> 69,310 </w:t>
              </w:r>
            </w:ins>
            <w:del w:id="7124" w:author="Steve Barbeaux" w:date="2022-10-10T12:00:00Z">
              <w:r w:rsidRPr="005E242C" w:rsidDel="00134598">
                <w:rPr>
                  <w:sz w:val="20"/>
                  <w:rPrChange w:id="7125" w:author="Steve Barbeaux" w:date="2022-10-10T12:08:00Z">
                    <w:rPr>
                      <w:sz w:val="18"/>
                      <w:szCs w:val="18"/>
                    </w:rPr>
                  </w:rPrChange>
                </w:rPr>
                <w:delText xml:space="preserve">74,656 </w:delText>
              </w:r>
            </w:del>
          </w:p>
        </w:tc>
      </w:tr>
      <w:tr w:rsidR="00134598" w:rsidRPr="00FA0F7A" w14:paraId="321A9E5F" w14:textId="77777777" w:rsidTr="005E242C">
        <w:tblPrEx>
          <w:tblPrExChange w:id="7126" w:author="Steve Barbeaux" w:date="2022-10-10T12:08:00Z">
            <w:tblPrEx>
              <w:tblW w:w="4808" w:type="pct"/>
            </w:tblPrEx>
          </w:tblPrExChange>
        </w:tblPrEx>
        <w:trPr>
          <w:jc w:val="center"/>
          <w:trPrChange w:id="7127" w:author="Steve Barbeaux" w:date="2022-10-10T12:08:00Z">
            <w:trPr>
              <w:jc w:val="center"/>
            </w:trPr>
          </w:trPrChange>
        </w:trPr>
        <w:tc>
          <w:tcPr>
            <w:tcW w:w="352" w:type="pct"/>
            <w:tcBorders>
              <w:top w:val="nil"/>
              <w:left w:val="nil"/>
              <w:bottom w:val="nil"/>
              <w:right w:val="nil"/>
            </w:tcBorders>
            <w:shd w:val="clear" w:color="auto" w:fill="FFFFFF" w:themeFill="background1"/>
            <w:noWrap/>
            <w:vAlign w:val="bottom"/>
            <w:tcPrChange w:id="7128" w:author="Steve Barbeaux" w:date="2022-10-10T12:08:00Z">
              <w:tcPr>
                <w:tcW w:w="350" w:type="pct"/>
                <w:tcBorders>
                  <w:top w:val="nil"/>
                  <w:left w:val="nil"/>
                  <w:bottom w:val="nil"/>
                  <w:right w:val="nil"/>
                </w:tcBorders>
                <w:shd w:val="clear" w:color="auto" w:fill="FFFFFF" w:themeFill="background1"/>
                <w:noWrap/>
                <w:vAlign w:val="bottom"/>
              </w:tcPr>
            </w:tcPrChange>
          </w:tcPr>
          <w:p w14:paraId="2DAC3E9F" w14:textId="77777777" w:rsidR="00134598" w:rsidRPr="005E242C" w:rsidRDefault="00134598" w:rsidP="005E242C">
            <w:pPr>
              <w:spacing w:after="0"/>
              <w:jc w:val="right"/>
              <w:rPr>
                <w:sz w:val="18"/>
                <w:szCs w:val="18"/>
                <w:rPrChange w:id="7129" w:author="Steve Barbeaux" w:date="2022-10-10T12:08:00Z">
                  <w:rPr>
                    <w:sz w:val="18"/>
                    <w:szCs w:val="18"/>
                  </w:rPr>
                </w:rPrChange>
              </w:rPr>
              <w:pPrChange w:id="7130" w:author="Steve Barbeaux" w:date="2022-10-10T12:08:00Z">
                <w:pPr>
                  <w:spacing w:after="0"/>
                  <w:jc w:val="right"/>
                </w:pPr>
              </w:pPrChange>
            </w:pPr>
            <w:r w:rsidRPr="005E242C">
              <w:rPr>
                <w:sz w:val="18"/>
                <w:szCs w:val="18"/>
                <w:rPrChange w:id="7131" w:author="Steve Barbeaux" w:date="2022-10-10T12:08:00Z">
                  <w:rPr>
                    <w:sz w:val="18"/>
                    <w:szCs w:val="18"/>
                  </w:rPr>
                </w:rPrChange>
              </w:rPr>
              <w:t>2016</w:t>
            </w:r>
          </w:p>
        </w:tc>
        <w:tc>
          <w:tcPr>
            <w:tcW w:w="550" w:type="pct"/>
            <w:tcBorders>
              <w:top w:val="nil"/>
              <w:left w:val="nil"/>
              <w:bottom w:val="nil"/>
              <w:right w:val="nil"/>
            </w:tcBorders>
            <w:shd w:val="clear" w:color="auto" w:fill="FFFFFF" w:themeFill="background1"/>
            <w:vAlign w:val="bottom"/>
            <w:tcPrChange w:id="7132" w:author="Steve Barbeaux" w:date="2022-10-10T12:08:00Z">
              <w:tcPr>
                <w:tcW w:w="650" w:type="pct"/>
                <w:gridSpan w:val="6"/>
                <w:tcBorders>
                  <w:top w:val="nil"/>
                  <w:left w:val="nil"/>
                  <w:bottom w:val="nil"/>
                  <w:right w:val="nil"/>
                </w:tcBorders>
                <w:shd w:val="clear" w:color="auto" w:fill="FFFFFF" w:themeFill="background1"/>
              </w:tcPr>
            </w:tcPrChange>
          </w:tcPr>
          <w:p w14:paraId="43EB2703" w14:textId="2F465C7E" w:rsidR="00134598" w:rsidRPr="005E242C" w:rsidRDefault="00134598" w:rsidP="005E242C">
            <w:pPr>
              <w:spacing w:after="0"/>
              <w:jc w:val="right"/>
              <w:rPr>
                <w:color w:val="A6A6A6" w:themeColor="background1" w:themeShade="A6"/>
                <w:sz w:val="18"/>
                <w:szCs w:val="18"/>
                <w:rPrChange w:id="7133" w:author="Steve Barbeaux" w:date="2022-10-10T12:09:00Z">
                  <w:rPr>
                    <w:color w:val="A6A6A6" w:themeColor="background1" w:themeShade="A6"/>
                    <w:sz w:val="18"/>
                    <w:szCs w:val="18"/>
                  </w:rPr>
                </w:rPrChange>
              </w:rPr>
              <w:pPrChange w:id="7134" w:author="Steve Barbeaux" w:date="2022-10-10T12:08:00Z">
                <w:pPr>
                  <w:spacing w:after="0"/>
                  <w:jc w:val="center"/>
                </w:pPr>
              </w:pPrChange>
            </w:pPr>
            <w:ins w:id="7135" w:author="Steve Barbeaux" w:date="2022-10-10T11:57:00Z">
              <w:r w:rsidRPr="005E242C">
                <w:rPr>
                  <w:color w:val="A6A6A6" w:themeColor="background1" w:themeShade="A6"/>
                  <w:sz w:val="18"/>
                  <w:szCs w:val="18"/>
                  <w:rPrChange w:id="7136" w:author="Steve Barbeaux" w:date="2022-10-10T12:09:00Z">
                    <w:rPr>
                      <w:sz w:val="18"/>
                      <w:szCs w:val="18"/>
                    </w:rPr>
                  </w:rPrChange>
                </w:rPr>
                <w:t xml:space="preserve"> 239,584 </w:t>
              </w:r>
            </w:ins>
            <w:del w:id="7137" w:author="Steve Barbeaux" w:date="2022-10-10T11:57:00Z">
              <w:r w:rsidRPr="005E242C" w:rsidDel="00715DAC">
                <w:rPr>
                  <w:color w:val="A6A6A6" w:themeColor="background1" w:themeShade="A6"/>
                  <w:sz w:val="18"/>
                  <w:szCs w:val="18"/>
                  <w:rPrChange w:id="7138" w:author="Steve Barbeaux" w:date="2022-10-10T12:09:00Z">
                    <w:rPr>
                      <w:color w:val="A6A6A6" w:themeColor="background1" w:themeShade="A6"/>
                      <w:sz w:val="18"/>
                      <w:szCs w:val="18"/>
                    </w:rPr>
                  </w:rPrChange>
                </w:rPr>
                <w:delText xml:space="preserve">250,113 </w:delText>
              </w:r>
            </w:del>
          </w:p>
        </w:tc>
        <w:tc>
          <w:tcPr>
            <w:tcW w:w="598" w:type="pct"/>
            <w:gridSpan w:val="3"/>
            <w:tcBorders>
              <w:top w:val="nil"/>
              <w:left w:val="nil"/>
              <w:bottom w:val="nil"/>
              <w:right w:val="nil"/>
            </w:tcBorders>
            <w:shd w:val="clear" w:color="auto" w:fill="FFFFFF" w:themeFill="background1"/>
            <w:noWrap/>
            <w:vAlign w:val="bottom"/>
            <w:tcPrChange w:id="7139" w:author="Steve Barbeaux" w:date="2022-10-10T12:08:00Z">
              <w:tcPr>
                <w:tcW w:w="447" w:type="pct"/>
                <w:gridSpan w:val="4"/>
                <w:tcBorders>
                  <w:top w:val="nil"/>
                  <w:left w:val="nil"/>
                  <w:bottom w:val="nil"/>
                  <w:right w:val="nil"/>
                </w:tcBorders>
                <w:shd w:val="clear" w:color="auto" w:fill="FFFFFF" w:themeFill="background1"/>
                <w:noWrap/>
              </w:tcPr>
            </w:tcPrChange>
          </w:tcPr>
          <w:p w14:paraId="2F448258" w14:textId="48DC3096" w:rsidR="00134598" w:rsidRPr="005E242C" w:rsidRDefault="00134598" w:rsidP="005E242C">
            <w:pPr>
              <w:spacing w:after="0"/>
              <w:jc w:val="right"/>
              <w:rPr>
                <w:sz w:val="20"/>
                <w:rPrChange w:id="7140" w:author="Steve Barbeaux" w:date="2022-10-10T12:08:00Z">
                  <w:rPr>
                    <w:sz w:val="18"/>
                    <w:szCs w:val="18"/>
                  </w:rPr>
                </w:rPrChange>
              </w:rPr>
              <w:pPrChange w:id="7141" w:author="Steve Barbeaux" w:date="2022-10-10T12:08:00Z">
                <w:pPr>
                  <w:spacing w:after="0"/>
                  <w:jc w:val="right"/>
                </w:pPr>
              </w:pPrChange>
            </w:pPr>
            <w:ins w:id="7142" w:author="Steve Barbeaux" w:date="2022-10-10T12:07:00Z">
              <w:r w:rsidRPr="005E242C">
                <w:rPr>
                  <w:sz w:val="20"/>
                  <w:rPrChange w:id="7143" w:author="Steve Barbeaux" w:date="2022-10-10T12:08:00Z">
                    <w:rPr/>
                  </w:rPrChange>
                </w:rPr>
                <w:t xml:space="preserve"> 207,019 </w:t>
              </w:r>
            </w:ins>
            <w:del w:id="7144" w:author="Steve Barbeaux" w:date="2022-10-10T11:58:00Z">
              <w:r w:rsidRPr="005E242C" w:rsidDel="00134598">
                <w:rPr>
                  <w:sz w:val="20"/>
                  <w:rPrChange w:id="7145" w:author="Steve Barbeaux" w:date="2022-10-10T12:08:00Z">
                    <w:rPr>
                      <w:sz w:val="18"/>
                      <w:szCs w:val="18"/>
                    </w:rPr>
                  </w:rPrChange>
                </w:rPr>
                <w:delText xml:space="preserve"> 239,584 </w:delText>
              </w:r>
            </w:del>
          </w:p>
        </w:tc>
        <w:tc>
          <w:tcPr>
            <w:tcW w:w="550" w:type="pct"/>
            <w:gridSpan w:val="2"/>
            <w:tcBorders>
              <w:top w:val="nil"/>
              <w:left w:val="nil"/>
              <w:bottom w:val="nil"/>
              <w:right w:val="nil"/>
            </w:tcBorders>
            <w:shd w:val="clear" w:color="auto" w:fill="FFFFFF" w:themeFill="background1"/>
            <w:noWrap/>
            <w:vAlign w:val="bottom"/>
            <w:tcPrChange w:id="7146" w:author="Steve Barbeaux" w:date="2022-10-10T12:08:00Z">
              <w:tcPr>
                <w:tcW w:w="453" w:type="pct"/>
                <w:gridSpan w:val="3"/>
                <w:tcBorders>
                  <w:top w:val="nil"/>
                  <w:left w:val="nil"/>
                  <w:bottom w:val="nil"/>
                  <w:right w:val="nil"/>
                </w:tcBorders>
                <w:shd w:val="clear" w:color="auto" w:fill="FFFFFF" w:themeFill="background1"/>
                <w:noWrap/>
              </w:tcPr>
            </w:tcPrChange>
          </w:tcPr>
          <w:p w14:paraId="72494527" w14:textId="4240BD5D" w:rsidR="00134598" w:rsidRPr="005E242C" w:rsidRDefault="00134598" w:rsidP="005E242C">
            <w:pPr>
              <w:spacing w:after="0"/>
              <w:jc w:val="right"/>
              <w:rPr>
                <w:sz w:val="20"/>
                <w:rPrChange w:id="7147" w:author="Steve Barbeaux" w:date="2022-10-10T12:08:00Z">
                  <w:rPr>
                    <w:sz w:val="18"/>
                    <w:szCs w:val="18"/>
                  </w:rPr>
                </w:rPrChange>
              </w:rPr>
              <w:pPrChange w:id="7148" w:author="Steve Barbeaux" w:date="2022-10-10T12:08:00Z">
                <w:pPr>
                  <w:spacing w:after="0"/>
                  <w:jc w:val="right"/>
                </w:pPr>
              </w:pPrChange>
            </w:pPr>
            <w:ins w:id="7149" w:author="Steve Barbeaux" w:date="2022-10-10T12:07:00Z">
              <w:r w:rsidRPr="005E242C">
                <w:rPr>
                  <w:sz w:val="20"/>
                  <w:rPrChange w:id="7150" w:author="Steve Barbeaux" w:date="2022-10-10T12:08:00Z">
                    <w:rPr/>
                  </w:rPrChange>
                </w:rPr>
                <w:t xml:space="preserve"> 162,694 </w:t>
              </w:r>
            </w:ins>
            <w:del w:id="7151" w:author="Steve Barbeaux" w:date="2022-10-10T11:58:00Z">
              <w:r w:rsidRPr="005E242C" w:rsidDel="00134598">
                <w:rPr>
                  <w:sz w:val="20"/>
                  <w:rPrChange w:id="7152" w:author="Steve Barbeaux" w:date="2022-10-10T12:08:00Z">
                    <w:rPr>
                      <w:sz w:val="18"/>
                      <w:szCs w:val="18"/>
                    </w:rPr>
                  </w:rPrChange>
                </w:rPr>
                <w:delText xml:space="preserve">186,741 </w:delText>
              </w:r>
            </w:del>
          </w:p>
        </w:tc>
        <w:tc>
          <w:tcPr>
            <w:tcW w:w="601" w:type="pct"/>
            <w:tcBorders>
              <w:top w:val="nil"/>
              <w:left w:val="nil"/>
              <w:bottom w:val="nil"/>
              <w:right w:val="nil"/>
            </w:tcBorders>
            <w:shd w:val="clear" w:color="auto" w:fill="FFFFFF" w:themeFill="background1"/>
            <w:noWrap/>
            <w:vAlign w:val="bottom"/>
            <w:tcPrChange w:id="7153" w:author="Steve Barbeaux" w:date="2022-10-10T12:08:00Z">
              <w:tcPr>
                <w:tcW w:w="552" w:type="pct"/>
                <w:gridSpan w:val="5"/>
                <w:tcBorders>
                  <w:top w:val="nil"/>
                  <w:left w:val="nil"/>
                  <w:bottom w:val="nil"/>
                  <w:right w:val="nil"/>
                </w:tcBorders>
                <w:shd w:val="clear" w:color="auto" w:fill="FFFFFF" w:themeFill="background1"/>
                <w:noWrap/>
              </w:tcPr>
            </w:tcPrChange>
          </w:tcPr>
          <w:p w14:paraId="7FEEEB8A" w14:textId="48AD6E94" w:rsidR="00134598" w:rsidRPr="005E242C" w:rsidRDefault="00134598" w:rsidP="005E242C">
            <w:pPr>
              <w:spacing w:after="0"/>
              <w:jc w:val="right"/>
              <w:rPr>
                <w:sz w:val="20"/>
                <w:rPrChange w:id="7154" w:author="Steve Barbeaux" w:date="2022-10-10T12:08:00Z">
                  <w:rPr>
                    <w:sz w:val="18"/>
                    <w:szCs w:val="18"/>
                  </w:rPr>
                </w:rPrChange>
              </w:rPr>
              <w:pPrChange w:id="7155" w:author="Steve Barbeaux" w:date="2022-10-10T12:08:00Z">
                <w:pPr>
                  <w:spacing w:after="0"/>
                  <w:jc w:val="right"/>
                </w:pPr>
              </w:pPrChange>
            </w:pPr>
            <w:ins w:id="7156" w:author="Steve Barbeaux" w:date="2022-10-10T12:07:00Z">
              <w:r w:rsidRPr="005E242C">
                <w:rPr>
                  <w:sz w:val="20"/>
                  <w:rPrChange w:id="7157" w:author="Steve Barbeaux" w:date="2022-10-10T12:08:00Z">
                    <w:rPr/>
                  </w:rPrChange>
                </w:rPr>
                <w:t xml:space="preserve"> 263,421 </w:t>
              </w:r>
            </w:ins>
            <w:del w:id="7158" w:author="Steve Barbeaux" w:date="2022-10-10T11:58:00Z">
              <w:r w:rsidRPr="005E242C" w:rsidDel="00134598">
                <w:rPr>
                  <w:sz w:val="20"/>
                  <w:rPrChange w:id="7159" w:author="Steve Barbeaux" w:date="2022-10-10T12:08:00Z">
                    <w:rPr>
                      <w:sz w:val="18"/>
                      <w:szCs w:val="18"/>
                    </w:rPr>
                  </w:rPrChange>
                </w:rPr>
                <w:delText xml:space="preserve"> 307,380 </w:delText>
              </w:r>
            </w:del>
          </w:p>
        </w:tc>
        <w:tc>
          <w:tcPr>
            <w:tcW w:w="153" w:type="pct"/>
            <w:tcBorders>
              <w:top w:val="nil"/>
              <w:left w:val="nil"/>
              <w:bottom w:val="nil"/>
              <w:right w:val="nil"/>
            </w:tcBorders>
            <w:shd w:val="clear" w:color="auto" w:fill="F2F2F2" w:themeFill="background1" w:themeFillShade="F2"/>
            <w:noWrap/>
            <w:vAlign w:val="bottom"/>
            <w:tcPrChange w:id="7160" w:author="Steve Barbeaux" w:date="2022-10-10T12:08:00Z">
              <w:tcPr>
                <w:tcW w:w="351" w:type="pct"/>
                <w:gridSpan w:val="5"/>
                <w:tcBorders>
                  <w:top w:val="nil"/>
                  <w:left w:val="nil"/>
                  <w:bottom w:val="nil"/>
                  <w:right w:val="nil"/>
                </w:tcBorders>
                <w:shd w:val="clear" w:color="auto" w:fill="F2F2F2" w:themeFill="background1" w:themeFillShade="F2"/>
                <w:noWrap/>
                <w:vAlign w:val="bottom"/>
              </w:tcPr>
            </w:tcPrChange>
          </w:tcPr>
          <w:p w14:paraId="0BCF0F70" w14:textId="77777777" w:rsidR="00134598" w:rsidRPr="005E242C" w:rsidRDefault="00134598" w:rsidP="005E242C">
            <w:pPr>
              <w:spacing w:after="0"/>
              <w:jc w:val="right"/>
              <w:rPr>
                <w:sz w:val="18"/>
                <w:szCs w:val="18"/>
                <w:rPrChange w:id="7161" w:author="Steve Barbeaux" w:date="2022-10-10T12:08:00Z">
                  <w:rPr>
                    <w:sz w:val="18"/>
                    <w:szCs w:val="18"/>
                  </w:rPr>
                </w:rPrChange>
              </w:rPr>
              <w:pPrChange w:id="7162"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7163" w:author="Steve Barbeaux" w:date="2022-10-10T12:08:00Z">
              <w:tcPr>
                <w:tcW w:w="450" w:type="pct"/>
                <w:gridSpan w:val="3"/>
                <w:tcBorders>
                  <w:top w:val="nil"/>
                  <w:left w:val="nil"/>
                  <w:bottom w:val="nil"/>
                  <w:right w:val="nil"/>
                </w:tcBorders>
                <w:shd w:val="clear" w:color="auto" w:fill="FFFFFF" w:themeFill="background1"/>
              </w:tcPr>
            </w:tcPrChange>
          </w:tcPr>
          <w:p w14:paraId="218FEA5F" w14:textId="07274693" w:rsidR="00134598" w:rsidRPr="005E242C" w:rsidRDefault="00134598" w:rsidP="005E242C">
            <w:pPr>
              <w:spacing w:after="0"/>
              <w:jc w:val="right"/>
              <w:rPr>
                <w:color w:val="A6A6A6" w:themeColor="background1" w:themeShade="A6"/>
                <w:sz w:val="18"/>
                <w:szCs w:val="18"/>
                <w:rPrChange w:id="7164" w:author="Steve Barbeaux" w:date="2022-10-10T12:09:00Z">
                  <w:rPr>
                    <w:color w:val="A6A6A6" w:themeColor="background1" w:themeShade="A6"/>
                    <w:sz w:val="18"/>
                    <w:szCs w:val="18"/>
                  </w:rPr>
                </w:rPrChange>
              </w:rPr>
              <w:pPrChange w:id="7165" w:author="Steve Barbeaux" w:date="2022-10-10T12:08:00Z">
                <w:pPr>
                  <w:spacing w:after="0"/>
                  <w:jc w:val="right"/>
                </w:pPr>
              </w:pPrChange>
            </w:pPr>
            <w:ins w:id="7166" w:author="Steve Barbeaux" w:date="2022-10-10T12:00:00Z">
              <w:r w:rsidRPr="005E242C">
                <w:rPr>
                  <w:color w:val="A6A6A6" w:themeColor="background1" w:themeShade="A6"/>
                  <w:sz w:val="18"/>
                  <w:szCs w:val="18"/>
                  <w:rPrChange w:id="7167" w:author="Steve Barbeaux" w:date="2022-10-10T12:09:00Z">
                    <w:rPr>
                      <w:sz w:val="18"/>
                      <w:szCs w:val="18"/>
                    </w:rPr>
                  </w:rPrChange>
                </w:rPr>
                <w:t xml:space="preserve">67,638 </w:t>
              </w:r>
            </w:ins>
            <w:del w:id="7168" w:author="Steve Barbeaux" w:date="2022-10-10T12:00:00Z">
              <w:r w:rsidRPr="005E242C" w:rsidDel="00632043">
                <w:rPr>
                  <w:color w:val="A6A6A6" w:themeColor="background1" w:themeShade="A6"/>
                  <w:sz w:val="18"/>
                  <w:szCs w:val="18"/>
                  <w:rPrChange w:id="7169" w:author="Steve Barbeaux" w:date="2022-10-10T12:09:00Z">
                    <w:rPr>
                      <w:color w:val="A6A6A6" w:themeColor="background1" w:themeShade="A6"/>
                      <w:sz w:val="18"/>
                      <w:szCs w:val="18"/>
                    </w:rPr>
                  </w:rPrChange>
                </w:rPr>
                <w:delText xml:space="preserve"> 78,157 </w:delText>
              </w:r>
            </w:del>
          </w:p>
        </w:tc>
        <w:tc>
          <w:tcPr>
            <w:tcW w:w="549" w:type="pct"/>
            <w:tcBorders>
              <w:top w:val="nil"/>
              <w:left w:val="nil"/>
              <w:bottom w:val="nil"/>
              <w:right w:val="nil"/>
            </w:tcBorders>
            <w:shd w:val="clear" w:color="auto" w:fill="FFFFFF" w:themeFill="background1"/>
            <w:noWrap/>
            <w:vAlign w:val="bottom"/>
            <w:tcPrChange w:id="7170" w:author="Steve Barbeaux" w:date="2022-10-10T12:08:00Z">
              <w:tcPr>
                <w:tcW w:w="549" w:type="pct"/>
                <w:gridSpan w:val="3"/>
                <w:tcBorders>
                  <w:top w:val="nil"/>
                  <w:left w:val="nil"/>
                  <w:bottom w:val="nil"/>
                  <w:right w:val="nil"/>
                </w:tcBorders>
                <w:shd w:val="clear" w:color="auto" w:fill="FFFFFF" w:themeFill="background1"/>
                <w:noWrap/>
              </w:tcPr>
            </w:tcPrChange>
          </w:tcPr>
          <w:p w14:paraId="291EF835" w14:textId="0D244BC6" w:rsidR="00134598" w:rsidRPr="005E242C" w:rsidRDefault="00134598" w:rsidP="005E242C">
            <w:pPr>
              <w:spacing w:after="0"/>
              <w:jc w:val="right"/>
              <w:rPr>
                <w:sz w:val="20"/>
                <w:rPrChange w:id="7171" w:author="Steve Barbeaux" w:date="2022-10-10T12:08:00Z">
                  <w:rPr>
                    <w:sz w:val="18"/>
                    <w:szCs w:val="18"/>
                  </w:rPr>
                </w:rPrChange>
              </w:rPr>
              <w:pPrChange w:id="7172" w:author="Steve Barbeaux" w:date="2022-10-10T12:08:00Z">
                <w:pPr>
                  <w:spacing w:after="0"/>
                  <w:jc w:val="right"/>
                </w:pPr>
              </w:pPrChange>
            </w:pPr>
            <w:ins w:id="7173" w:author="Steve Barbeaux" w:date="2022-10-10T12:03:00Z">
              <w:r w:rsidRPr="005E242C">
                <w:rPr>
                  <w:sz w:val="20"/>
                  <w:rPrChange w:id="7174" w:author="Steve Barbeaux" w:date="2022-10-10T12:08:00Z">
                    <w:rPr/>
                  </w:rPrChange>
                </w:rPr>
                <w:t xml:space="preserve">62,839 </w:t>
              </w:r>
            </w:ins>
            <w:del w:id="7175" w:author="Steve Barbeaux" w:date="2022-10-10T12:00:00Z">
              <w:r w:rsidRPr="005E242C" w:rsidDel="00134598">
                <w:rPr>
                  <w:sz w:val="20"/>
                  <w:rPrChange w:id="7176" w:author="Steve Barbeaux" w:date="2022-10-10T12:08:00Z">
                    <w:rPr>
                      <w:sz w:val="18"/>
                      <w:szCs w:val="18"/>
                    </w:rPr>
                  </w:rPrChange>
                </w:rPr>
                <w:delText xml:space="preserve">67,638 </w:delText>
              </w:r>
            </w:del>
          </w:p>
        </w:tc>
        <w:tc>
          <w:tcPr>
            <w:tcW w:w="648" w:type="pct"/>
            <w:tcBorders>
              <w:top w:val="nil"/>
              <w:left w:val="nil"/>
              <w:bottom w:val="nil"/>
              <w:right w:val="nil"/>
            </w:tcBorders>
            <w:shd w:val="clear" w:color="auto" w:fill="FFFFFF" w:themeFill="background1"/>
            <w:vAlign w:val="bottom"/>
            <w:tcPrChange w:id="7177" w:author="Steve Barbeaux" w:date="2022-10-10T12:08:00Z">
              <w:tcPr>
                <w:tcW w:w="648" w:type="pct"/>
                <w:gridSpan w:val="3"/>
                <w:tcBorders>
                  <w:top w:val="nil"/>
                  <w:left w:val="nil"/>
                  <w:bottom w:val="nil"/>
                  <w:right w:val="nil"/>
                </w:tcBorders>
                <w:shd w:val="clear" w:color="auto" w:fill="FFFFFF" w:themeFill="background1"/>
              </w:tcPr>
            </w:tcPrChange>
          </w:tcPr>
          <w:p w14:paraId="2424DDDA" w14:textId="5A78C90C" w:rsidR="00134598" w:rsidRPr="005E242C" w:rsidRDefault="00134598" w:rsidP="005E242C">
            <w:pPr>
              <w:spacing w:after="0"/>
              <w:jc w:val="right"/>
              <w:rPr>
                <w:sz w:val="20"/>
                <w:rPrChange w:id="7178" w:author="Steve Barbeaux" w:date="2022-10-10T12:08:00Z">
                  <w:rPr>
                    <w:sz w:val="18"/>
                    <w:szCs w:val="18"/>
                  </w:rPr>
                </w:rPrChange>
              </w:rPr>
              <w:pPrChange w:id="7179" w:author="Steve Barbeaux" w:date="2022-10-10T12:08:00Z">
                <w:pPr>
                  <w:spacing w:after="0"/>
                  <w:jc w:val="right"/>
                </w:pPr>
              </w:pPrChange>
            </w:pPr>
            <w:ins w:id="7180" w:author="Steve Barbeaux" w:date="2022-10-10T12:03:00Z">
              <w:r w:rsidRPr="005E242C">
                <w:rPr>
                  <w:sz w:val="20"/>
                  <w:rPrChange w:id="7181" w:author="Steve Barbeaux" w:date="2022-10-10T12:08:00Z">
                    <w:rPr/>
                  </w:rPrChange>
                </w:rPr>
                <w:t xml:space="preserve"> 50,197 </w:t>
              </w:r>
            </w:ins>
            <w:del w:id="7182" w:author="Steve Barbeaux" w:date="2022-10-10T12:00:00Z">
              <w:r w:rsidRPr="005E242C" w:rsidDel="00134598">
                <w:rPr>
                  <w:sz w:val="20"/>
                  <w:rPrChange w:id="7183" w:author="Steve Barbeaux" w:date="2022-10-10T12:08:00Z">
                    <w:rPr>
                      <w:sz w:val="18"/>
                      <w:szCs w:val="18"/>
                    </w:rPr>
                  </w:rPrChange>
                </w:rPr>
                <w:delText xml:space="preserve">53,771 </w:delText>
              </w:r>
            </w:del>
          </w:p>
        </w:tc>
        <w:tc>
          <w:tcPr>
            <w:tcW w:w="549" w:type="pct"/>
            <w:tcBorders>
              <w:top w:val="nil"/>
              <w:left w:val="nil"/>
              <w:bottom w:val="nil"/>
              <w:right w:val="nil"/>
            </w:tcBorders>
            <w:shd w:val="clear" w:color="auto" w:fill="FFFFFF" w:themeFill="background1"/>
            <w:vAlign w:val="bottom"/>
            <w:tcPrChange w:id="7184" w:author="Steve Barbeaux" w:date="2022-10-10T12:08:00Z">
              <w:tcPr>
                <w:tcW w:w="550" w:type="pct"/>
                <w:gridSpan w:val="4"/>
                <w:tcBorders>
                  <w:top w:val="nil"/>
                  <w:left w:val="nil"/>
                  <w:bottom w:val="nil"/>
                  <w:right w:val="nil"/>
                </w:tcBorders>
                <w:shd w:val="clear" w:color="auto" w:fill="FFFFFF" w:themeFill="background1"/>
              </w:tcPr>
            </w:tcPrChange>
          </w:tcPr>
          <w:p w14:paraId="355FAA72" w14:textId="66C5BE61" w:rsidR="00134598" w:rsidRPr="005E242C" w:rsidRDefault="00134598" w:rsidP="005E242C">
            <w:pPr>
              <w:spacing w:after="0"/>
              <w:jc w:val="right"/>
              <w:rPr>
                <w:sz w:val="20"/>
                <w:rPrChange w:id="7185" w:author="Steve Barbeaux" w:date="2022-10-10T12:08:00Z">
                  <w:rPr>
                    <w:sz w:val="18"/>
                    <w:szCs w:val="18"/>
                  </w:rPr>
                </w:rPrChange>
              </w:rPr>
              <w:pPrChange w:id="7186" w:author="Steve Barbeaux" w:date="2022-10-10T12:08:00Z">
                <w:pPr>
                  <w:spacing w:after="0"/>
                  <w:jc w:val="right"/>
                </w:pPr>
              </w:pPrChange>
            </w:pPr>
            <w:ins w:id="7187" w:author="Steve Barbeaux" w:date="2022-10-10T12:03:00Z">
              <w:r w:rsidRPr="005E242C">
                <w:rPr>
                  <w:sz w:val="20"/>
                  <w:rPrChange w:id="7188" w:author="Steve Barbeaux" w:date="2022-10-10T12:08:00Z">
                    <w:rPr/>
                  </w:rPrChange>
                </w:rPr>
                <w:t xml:space="preserve"> 78,664 </w:t>
              </w:r>
            </w:ins>
            <w:del w:id="7189" w:author="Steve Barbeaux" w:date="2022-10-10T12:00:00Z">
              <w:r w:rsidRPr="005E242C" w:rsidDel="00134598">
                <w:rPr>
                  <w:sz w:val="20"/>
                  <w:rPrChange w:id="7190" w:author="Steve Barbeaux" w:date="2022-10-10T12:08:00Z">
                    <w:rPr>
                      <w:sz w:val="18"/>
                      <w:szCs w:val="18"/>
                    </w:rPr>
                  </w:rPrChange>
                </w:rPr>
                <w:delText xml:space="preserve">85,082 </w:delText>
              </w:r>
            </w:del>
          </w:p>
        </w:tc>
      </w:tr>
      <w:tr w:rsidR="00134598" w:rsidRPr="00FA0F7A" w14:paraId="5444A6B5" w14:textId="77777777" w:rsidTr="005E242C">
        <w:tblPrEx>
          <w:tblPrExChange w:id="7191" w:author="Steve Barbeaux" w:date="2022-10-10T12:08:00Z">
            <w:tblPrEx>
              <w:tblW w:w="4808" w:type="pct"/>
            </w:tblPrEx>
          </w:tblPrExChange>
        </w:tblPrEx>
        <w:trPr>
          <w:jc w:val="center"/>
          <w:trPrChange w:id="7192" w:author="Steve Barbeaux" w:date="2022-10-10T12:08:00Z">
            <w:trPr>
              <w:jc w:val="center"/>
            </w:trPr>
          </w:trPrChange>
        </w:trPr>
        <w:tc>
          <w:tcPr>
            <w:tcW w:w="352" w:type="pct"/>
            <w:tcBorders>
              <w:top w:val="nil"/>
              <w:left w:val="nil"/>
              <w:bottom w:val="nil"/>
              <w:right w:val="nil"/>
            </w:tcBorders>
            <w:shd w:val="clear" w:color="auto" w:fill="FFFFFF" w:themeFill="background1"/>
            <w:noWrap/>
            <w:vAlign w:val="bottom"/>
            <w:tcPrChange w:id="7193" w:author="Steve Barbeaux" w:date="2022-10-10T12:08:00Z">
              <w:tcPr>
                <w:tcW w:w="350" w:type="pct"/>
                <w:tcBorders>
                  <w:top w:val="nil"/>
                  <w:left w:val="nil"/>
                  <w:bottom w:val="nil"/>
                  <w:right w:val="nil"/>
                </w:tcBorders>
                <w:shd w:val="clear" w:color="auto" w:fill="FFFFFF" w:themeFill="background1"/>
                <w:noWrap/>
                <w:vAlign w:val="bottom"/>
              </w:tcPr>
            </w:tcPrChange>
          </w:tcPr>
          <w:p w14:paraId="58B94CF7" w14:textId="68BC4BC9" w:rsidR="00134598" w:rsidRPr="005E242C" w:rsidRDefault="00134598" w:rsidP="005E242C">
            <w:pPr>
              <w:spacing w:after="0"/>
              <w:jc w:val="right"/>
              <w:rPr>
                <w:sz w:val="18"/>
                <w:szCs w:val="18"/>
                <w:rPrChange w:id="7194" w:author="Steve Barbeaux" w:date="2022-10-10T12:08:00Z">
                  <w:rPr>
                    <w:sz w:val="18"/>
                    <w:szCs w:val="18"/>
                  </w:rPr>
                </w:rPrChange>
              </w:rPr>
              <w:pPrChange w:id="7195" w:author="Steve Barbeaux" w:date="2022-10-10T12:08:00Z">
                <w:pPr>
                  <w:spacing w:after="0"/>
                  <w:jc w:val="right"/>
                </w:pPr>
              </w:pPrChange>
            </w:pPr>
            <w:r w:rsidRPr="005E242C">
              <w:rPr>
                <w:sz w:val="18"/>
                <w:szCs w:val="18"/>
                <w:rPrChange w:id="7196" w:author="Steve Barbeaux" w:date="2022-10-10T12:08:00Z">
                  <w:rPr>
                    <w:sz w:val="18"/>
                    <w:szCs w:val="18"/>
                  </w:rPr>
                </w:rPrChange>
              </w:rPr>
              <w:t>2017</w:t>
            </w:r>
          </w:p>
        </w:tc>
        <w:tc>
          <w:tcPr>
            <w:tcW w:w="550" w:type="pct"/>
            <w:tcBorders>
              <w:top w:val="nil"/>
              <w:left w:val="nil"/>
              <w:bottom w:val="nil"/>
              <w:right w:val="nil"/>
            </w:tcBorders>
            <w:shd w:val="clear" w:color="auto" w:fill="FFFFFF" w:themeFill="background1"/>
            <w:vAlign w:val="bottom"/>
            <w:tcPrChange w:id="7197" w:author="Steve Barbeaux" w:date="2022-10-10T12:08:00Z">
              <w:tcPr>
                <w:tcW w:w="650" w:type="pct"/>
                <w:gridSpan w:val="6"/>
                <w:tcBorders>
                  <w:top w:val="nil"/>
                  <w:left w:val="nil"/>
                  <w:bottom w:val="nil"/>
                  <w:right w:val="nil"/>
                </w:tcBorders>
                <w:shd w:val="clear" w:color="auto" w:fill="FFFFFF" w:themeFill="background1"/>
              </w:tcPr>
            </w:tcPrChange>
          </w:tcPr>
          <w:p w14:paraId="57CA84BC" w14:textId="5C7587CA" w:rsidR="00134598" w:rsidRPr="005E242C" w:rsidRDefault="00134598" w:rsidP="005E242C">
            <w:pPr>
              <w:spacing w:after="0"/>
              <w:jc w:val="right"/>
              <w:rPr>
                <w:color w:val="A6A6A6" w:themeColor="background1" w:themeShade="A6"/>
                <w:sz w:val="18"/>
                <w:szCs w:val="18"/>
                <w:rPrChange w:id="7198" w:author="Steve Barbeaux" w:date="2022-10-10T12:09:00Z">
                  <w:rPr>
                    <w:color w:val="A6A6A6" w:themeColor="background1" w:themeShade="A6"/>
                    <w:sz w:val="18"/>
                    <w:szCs w:val="18"/>
                  </w:rPr>
                </w:rPrChange>
              </w:rPr>
              <w:pPrChange w:id="7199" w:author="Steve Barbeaux" w:date="2022-10-10T12:08:00Z">
                <w:pPr>
                  <w:spacing w:after="0"/>
                  <w:jc w:val="center"/>
                </w:pPr>
              </w:pPrChange>
            </w:pPr>
            <w:ins w:id="7200" w:author="Steve Barbeaux" w:date="2022-10-10T11:57:00Z">
              <w:r w:rsidRPr="005E242C">
                <w:rPr>
                  <w:color w:val="A6A6A6" w:themeColor="background1" w:themeShade="A6"/>
                  <w:sz w:val="18"/>
                  <w:szCs w:val="18"/>
                  <w:rPrChange w:id="7201" w:author="Steve Barbeaux" w:date="2022-10-10T12:09:00Z">
                    <w:rPr>
                      <w:sz w:val="18"/>
                      <w:szCs w:val="18"/>
                    </w:rPr>
                  </w:rPrChange>
                </w:rPr>
                <w:t xml:space="preserve"> 250,881 </w:t>
              </w:r>
            </w:ins>
            <w:del w:id="7202" w:author="Steve Barbeaux" w:date="2022-10-10T11:57:00Z">
              <w:r w:rsidRPr="005E242C" w:rsidDel="00715DAC">
                <w:rPr>
                  <w:color w:val="A6A6A6" w:themeColor="background1" w:themeShade="A6"/>
                  <w:sz w:val="18"/>
                  <w:szCs w:val="18"/>
                  <w:rPrChange w:id="7203" w:author="Steve Barbeaux" w:date="2022-10-10T12:09:00Z">
                    <w:rPr>
                      <w:color w:val="A6A6A6" w:themeColor="background1" w:themeShade="A6"/>
                      <w:sz w:val="18"/>
                      <w:szCs w:val="18"/>
                    </w:rPr>
                  </w:rPrChange>
                </w:rPr>
                <w:delText xml:space="preserve">267,389 </w:delText>
              </w:r>
            </w:del>
          </w:p>
        </w:tc>
        <w:tc>
          <w:tcPr>
            <w:tcW w:w="598" w:type="pct"/>
            <w:gridSpan w:val="3"/>
            <w:tcBorders>
              <w:top w:val="nil"/>
              <w:left w:val="nil"/>
              <w:bottom w:val="nil"/>
              <w:right w:val="nil"/>
            </w:tcBorders>
            <w:shd w:val="clear" w:color="auto" w:fill="FFFFFF" w:themeFill="background1"/>
            <w:noWrap/>
            <w:vAlign w:val="bottom"/>
            <w:tcPrChange w:id="7204" w:author="Steve Barbeaux" w:date="2022-10-10T12:08:00Z">
              <w:tcPr>
                <w:tcW w:w="447" w:type="pct"/>
                <w:gridSpan w:val="4"/>
                <w:tcBorders>
                  <w:top w:val="nil"/>
                  <w:left w:val="nil"/>
                  <w:bottom w:val="nil"/>
                  <w:right w:val="nil"/>
                </w:tcBorders>
                <w:shd w:val="clear" w:color="auto" w:fill="FFFFFF" w:themeFill="background1"/>
                <w:noWrap/>
              </w:tcPr>
            </w:tcPrChange>
          </w:tcPr>
          <w:p w14:paraId="0F52F472" w14:textId="4077FCC8" w:rsidR="00134598" w:rsidRPr="005E242C" w:rsidRDefault="00134598" w:rsidP="005E242C">
            <w:pPr>
              <w:spacing w:after="0"/>
              <w:jc w:val="right"/>
              <w:rPr>
                <w:sz w:val="20"/>
                <w:rPrChange w:id="7205" w:author="Steve Barbeaux" w:date="2022-10-10T12:08:00Z">
                  <w:rPr>
                    <w:sz w:val="18"/>
                    <w:szCs w:val="18"/>
                  </w:rPr>
                </w:rPrChange>
              </w:rPr>
              <w:pPrChange w:id="7206" w:author="Steve Barbeaux" w:date="2022-10-10T12:08:00Z">
                <w:pPr>
                  <w:spacing w:after="0"/>
                  <w:jc w:val="right"/>
                </w:pPr>
              </w:pPrChange>
            </w:pPr>
            <w:ins w:id="7207" w:author="Steve Barbeaux" w:date="2022-10-10T12:07:00Z">
              <w:r w:rsidRPr="005E242C">
                <w:rPr>
                  <w:sz w:val="20"/>
                  <w:rPrChange w:id="7208" w:author="Steve Barbeaux" w:date="2022-10-10T12:08:00Z">
                    <w:rPr/>
                  </w:rPrChange>
                </w:rPr>
                <w:t xml:space="preserve"> 216,553 </w:t>
              </w:r>
            </w:ins>
            <w:del w:id="7209" w:author="Steve Barbeaux" w:date="2022-10-10T11:58:00Z">
              <w:r w:rsidRPr="005E242C" w:rsidDel="00134598">
                <w:rPr>
                  <w:sz w:val="20"/>
                  <w:rPrChange w:id="7210" w:author="Steve Barbeaux" w:date="2022-10-10T12:08:00Z">
                    <w:rPr>
                      <w:sz w:val="18"/>
                      <w:szCs w:val="18"/>
                    </w:rPr>
                  </w:rPrChange>
                </w:rPr>
                <w:delText xml:space="preserve"> 250,881 </w:delText>
              </w:r>
            </w:del>
          </w:p>
        </w:tc>
        <w:tc>
          <w:tcPr>
            <w:tcW w:w="550" w:type="pct"/>
            <w:gridSpan w:val="2"/>
            <w:tcBorders>
              <w:top w:val="nil"/>
              <w:left w:val="nil"/>
              <w:bottom w:val="nil"/>
              <w:right w:val="nil"/>
            </w:tcBorders>
            <w:shd w:val="clear" w:color="auto" w:fill="FFFFFF" w:themeFill="background1"/>
            <w:noWrap/>
            <w:vAlign w:val="bottom"/>
            <w:tcPrChange w:id="7211" w:author="Steve Barbeaux" w:date="2022-10-10T12:08:00Z">
              <w:tcPr>
                <w:tcW w:w="453" w:type="pct"/>
                <w:gridSpan w:val="3"/>
                <w:tcBorders>
                  <w:top w:val="nil"/>
                  <w:left w:val="nil"/>
                  <w:bottom w:val="nil"/>
                  <w:right w:val="nil"/>
                </w:tcBorders>
                <w:shd w:val="clear" w:color="auto" w:fill="FFFFFF" w:themeFill="background1"/>
                <w:noWrap/>
              </w:tcPr>
            </w:tcPrChange>
          </w:tcPr>
          <w:p w14:paraId="7C786C36" w14:textId="56295667" w:rsidR="00134598" w:rsidRPr="005E242C" w:rsidRDefault="00134598" w:rsidP="005E242C">
            <w:pPr>
              <w:spacing w:after="0"/>
              <w:jc w:val="right"/>
              <w:rPr>
                <w:sz w:val="20"/>
                <w:rPrChange w:id="7212" w:author="Steve Barbeaux" w:date="2022-10-10T12:08:00Z">
                  <w:rPr>
                    <w:sz w:val="18"/>
                    <w:szCs w:val="18"/>
                  </w:rPr>
                </w:rPrChange>
              </w:rPr>
              <w:pPrChange w:id="7213" w:author="Steve Barbeaux" w:date="2022-10-10T12:08:00Z">
                <w:pPr>
                  <w:spacing w:after="0"/>
                  <w:jc w:val="right"/>
                </w:pPr>
              </w:pPrChange>
            </w:pPr>
            <w:ins w:id="7214" w:author="Steve Barbeaux" w:date="2022-10-10T12:07:00Z">
              <w:r w:rsidRPr="005E242C">
                <w:rPr>
                  <w:sz w:val="20"/>
                  <w:rPrChange w:id="7215" w:author="Steve Barbeaux" w:date="2022-10-10T12:08:00Z">
                    <w:rPr/>
                  </w:rPrChange>
                </w:rPr>
                <w:t xml:space="preserve"> 168,687 </w:t>
              </w:r>
            </w:ins>
            <w:del w:id="7216" w:author="Steve Barbeaux" w:date="2022-10-10T11:58:00Z">
              <w:r w:rsidRPr="005E242C" w:rsidDel="00134598">
                <w:rPr>
                  <w:sz w:val="20"/>
                  <w:rPrChange w:id="7217" w:author="Steve Barbeaux" w:date="2022-10-10T12:08:00Z">
                    <w:rPr>
                      <w:sz w:val="18"/>
                      <w:szCs w:val="18"/>
                    </w:rPr>
                  </w:rPrChange>
                </w:rPr>
                <w:delText xml:space="preserve">193,656 </w:delText>
              </w:r>
            </w:del>
          </w:p>
        </w:tc>
        <w:tc>
          <w:tcPr>
            <w:tcW w:w="601" w:type="pct"/>
            <w:tcBorders>
              <w:top w:val="nil"/>
              <w:left w:val="nil"/>
              <w:bottom w:val="nil"/>
              <w:right w:val="nil"/>
            </w:tcBorders>
            <w:shd w:val="clear" w:color="auto" w:fill="FFFFFF" w:themeFill="background1"/>
            <w:noWrap/>
            <w:vAlign w:val="bottom"/>
            <w:tcPrChange w:id="7218" w:author="Steve Barbeaux" w:date="2022-10-10T12:08:00Z">
              <w:tcPr>
                <w:tcW w:w="552" w:type="pct"/>
                <w:gridSpan w:val="5"/>
                <w:tcBorders>
                  <w:top w:val="nil"/>
                  <w:left w:val="nil"/>
                  <w:bottom w:val="nil"/>
                  <w:right w:val="nil"/>
                </w:tcBorders>
                <w:shd w:val="clear" w:color="auto" w:fill="FFFFFF" w:themeFill="background1"/>
                <w:noWrap/>
              </w:tcPr>
            </w:tcPrChange>
          </w:tcPr>
          <w:p w14:paraId="32DC59AA" w14:textId="0AE48DC8" w:rsidR="00134598" w:rsidRPr="005E242C" w:rsidRDefault="00134598" w:rsidP="005E242C">
            <w:pPr>
              <w:spacing w:after="0"/>
              <w:jc w:val="right"/>
              <w:rPr>
                <w:sz w:val="20"/>
                <w:rPrChange w:id="7219" w:author="Steve Barbeaux" w:date="2022-10-10T12:08:00Z">
                  <w:rPr>
                    <w:sz w:val="18"/>
                    <w:szCs w:val="18"/>
                  </w:rPr>
                </w:rPrChange>
              </w:rPr>
              <w:pPrChange w:id="7220" w:author="Steve Barbeaux" w:date="2022-10-10T12:08:00Z">
                <w:pPr>
                  <w:spacing w:after="0"/>
                  <w:jc w:val="right"/>
                </w:pPr>
              </w:pPrChange>
            </w:pPr>
            <w:ins w:id="7221" w:author="Steve Barbeaux" w:date="2022-10-10T12:07:00Z">
              <w:r w:rsidRPr="005E242C">
                <w:rPr>
                  <w:sz w:val="20"/>
                  <w:rPrChange w:id="7222" w:author="Steve Barbeaux" w:date="2022-10-10T12:08:00Z">
                    <w:rPr/>
                  </w:rPrChange>
                </w:rPr>
                <w:t xml:space="preserve"> 278,002 </w:t>
              </w:r>
            </w:ins>
            <w:del w:id="7223" w:author="Steve Barbeaux" w:date="2022-10-10T11:58:00Z">
              <w:r w:rsidRPr="005E242C" w:rsidDel="00134598">
                <w:rPr>
                  <w:sz w:val="20"/>
                  <w:rPrChange w:id="7224" w:author="Steve Barbeaux" w:date="2022-10-10T12:08:00Z">
                    <w:rPr>
                      <w:sz w:val="18"/>
                      <w:szCs w:val="18"/>
                    </w:rPr>
                  </w:rPrChange>
                </w:rPr>
                <w:delText xml:space="preserve"> 325,016 </w:delText>
              </w:r>
            </w:del>
          </w:p>
        </w:tc>
        <w:tc>
          <w:tcPr>
            <w:tcW w:w="153" w:type="pct"/>
            <w:tcBorders>
              <w:top w:val="nil"/>
              <w:left w:val="nil"/>
              <w:bottom w:val="nil"/>
              <w:right w:val="nil"/>
            </w:tcBorders>
            <w:shd w:val="clear" w:color="auto" w:fill="F2F2F2" w:themeFill="background1" w:themeFillShade="F2"/>
            <w:noWrap/>
            <w:vAlign w:val="bottom"/>
            <w:tcPrChange w:id="7225" w:author="Steve Barbeaux" w:date="2022-10-10T12:08:00Z">
              <w:tcPr>
                <w:tcW w:w="351" w:type="pct"/>
                <w:gridSpan w:val="5"/>
                <w:tcBorders>
                  <w:top w:val="nil"/>
                  <w:left w:val="nil"/>
                  <w:bottom w:val="nil"/>
                  <w:right w:val="nil"/>
                </w:tcBorders>
                <w:shd w:val="clear" w:color="auto" w:fill="F2F2F2" w:themeFill="background1" w:themeFillShade="F2"/>
                <w:noWrap/>
                <w:vAlign w:val="bottom"/>
              </w:tcPr>
            </w:tcPrChange>
          </w:tcPr>
          <w:p w14:paraId="4A68A6F3" w14:textId="77777777" w:rsidR="00134598" w:rsidRPr="005E242C" w:rsidRDefault="00134598" w:rsidP="005E242C">
            <w:pPr>
              <w:spacing w:after="0"/>
              <w:jc w:val="right"/>
              <w:rPr>
                <w:sz w:val="18"/>
                <w:szCs w:val="18"/>
                <w:rPrChange w:id="7226" w:author="Steve Barbeaux" w:date="2022-10-10T12:08:00Z">
                  <w:rPr>
                    <w:sz w:val="18"/>
                    <w:szCs w:val="18"/>
                  </w:rPr>
                </w:rPrChange>
              </w:rPr>
              <w:pPrChange w:id="7227"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7228" w:author="Steve Barbeaux" w:date="2022-10-10T12:08:00Z">
              <w:tcPr>
                <w:tcW w:w="450" w:type="pct"/>
                <w:gridSpan w:val="3"/>
                <w:tcBorders>
                  <w:top w:val="nil"/>
                  <w:left w:val="nil"/>
                  <w:bottom w:val="nil"/>
                  <w:right w:val="nil"/>
                </w:tcBorders>
                <w:shd w:val="clear" w:color="auto" w:fill="FFFFFF" w:themeFill="background1"/>
              </w:tcPr>
            </w:tcPrChange>
          </w:tcPr>
          <w:p w14:paraId="2BD98A1A" w14:textId="77E2EF44" w:rsidR="00134598" w:rsidRPr="005E242C" w:rsidRDefault="00134598" w:rsidP="005E242C">
            <w:pPr>
              <w:spacing w:after="0"/>
              <w:jc w:val="right"/>
              <w:rPr>
                <w:color w:val="A6A6A6" w:themeColor="background1" w:themeShade="A6"/>
                <w:sz w:val="18"/>
                <w:szCs w:val="18"/>
                <w:rPrChange w:id="7229" w:author="Steve Barbeaux" w:date="2022-10-10T12:09:00Z">
                  <w:rPr>
                    <w:color w:val="A6A6A6" w:themeColor="background1" w:themeShade="A6"/>
                    <w:sz w:val="18"/>
                    <w:szCs w:val="18"/>
                  </w:rPr>
                </w:rPrChange>
              </w:rPr>
              <w:pPrChange w:id="7230" w:author="Steve Barbeaux" w:date="2022-10-10T12:08:00Z">
                <w:pPr>
                  <w:spacing w:after="0"/>
                  <w:jc w:val="right"/>
                </w:pPr>
              </w:pPrChange>
            </w:pPr>
            <w:ins w:id="7231" w:author="Steve Barbeaux" w:date="2022-10-10T12:00:00Z">
              <w:r w:rsidRPr="005E242C">
                <w:rPr>
                  <w:color w:val="A6A6A6" w:themeColor="background1" w:themeShade="A6"/>
                  <w:sz w:val="18"/>
                  <w:szCs w:val="18"/>
                  <w:rPrChange w:id="7232" w:author="Steve Barbeaux" w:date="2022-10-10T12:09:00Z">
                    <w:rPr>
                      <w:sz w:val="18"/>
                      <w:szCs w:val="18"/>
                    </w:rPr>
                  </w:rPrChange>
                </w:rPr>
                <w:t xml:space="preserve">76,984 </w:t>
              </w:r>
            </w:ins>
            <w:del w:id="7233" w:author="Steve Barbeaux" w:date="2022-10-10T12:00:00Z">
              <w:r w:rsidRPr="005E242C" w:rsidDel="00632043">
                <w:rPr>
                  <w:color w:val="A6A6A6" w:themeColor="background1" w:themeShade="A6"/>
                  <w:sz w:val="18"/>
                  <w:szCs w:val="18"/>
                  <w:rPrChange w:id="7234" w:author="Steve Barbeaux" w:date="2022-10-10T12:09:00Z">
                    <w:rPr>
                      <w:color w:val="A6A6A6" w:themeColor="background1" w:themeShade="A6"/>
                      <w:sz w:val="18"/>
                      <w:szCs w:val="18"/>
                    </w:rPr>
                  </w:rPrChange>
                </w:rPr>
                <w:delText xml:space="preserve"> 85,701 </w:delText>
              </w:r>
            </w:del>
          </w:p>
        </w:tc>
        <w:tc>
          <w:tcPr>
            <w:tcW w:w="549" w:type="pct"/>
            <w:tcBorders>
              <w:top w:val="nil"/>
              <w:left w:val="nil"/>
              <w:bottom w:val="nil"/>
              <w:right w:val="nil"/>
            </w:tcBorders>
            <w:shd w:val="clear" w:color="auto" w:fill="FFFFFF" w:themeFill="background1"/>
            <w:noWrap/>
            <w:vAlign w:val="bottom"/>
            <w:tcPrChange w:id="7235" w:author="Steve Barbeaux" w:date="2022-10-10T12:08:00Z">
              <w:tcPr>
                <w:tcW w:w="549" w:type="pct"/>
                <w:gridSpan w:val="3"/>
                <w:tcBorders>
                  <w:top w:val="nil"/>
                  <w:left w:val="nil"/>
                  <w:bottom w:val="nil"/>
                  <w:right w:val="nil"/>
                </w:tcBorders>
                <w:shd w:val="clear" w:color="auto" w:fill="FFFFFF" w:themeFill="background1"/>
                <w:noWrap/>
              </w:tcPr>
            </w:tcPrChange>
          </w:tcPr>
          <w:p w14:paraId="5393C868" w14:textId="447B902B" w:rsidR="00134598" w:rsidRPr="005E242C" w:rsidRDefault="00134598" w:rsidP="005E242C">
            <w:pPr>
              <w:spacing w:after="0"/>
              <w:jc w:val="right"/>
              <w:rPr>
                <w:sz w:val="20"/>
                <w:rPrChange w:id="7236" w:author="Steve Barbeaux" w:date="2022-10-10T12:08:00Z">
                  <w:rPr>
                    <w:sz w:val="18"/>
                    <w:szCs w:val="18"/>
                  </w:rPr>
                </w:rPrChange>
              </w:rPr>
              <w:pPrChange w:id="7237" w:author="Steve Barbeaux" w:date="2022-10-10T12:08:00Z">
                <w:pPr>
                  <w:spacing w:after="0"/>
                  <w:jc w:val="right"/>
                </w:pPr>
              </w:pPrChange>
            </w:pPr>
            <w:ins w:id="7238" w:author="Steve Barbeaux" w:date="2022-10-10T12:03:00Z">
              <w:r w:rsidRPr="005E242C">
                <w:rPr>
                  <w:sz w:val="20"/>
                  <w:rPrChange w:id="7239" w:author="Steve Barbeaux" w:date="2022-10-10T12:08:00Z">
                    <w:rPr/>
                  </w:rPrChange>
                </w:rPr>
                <w:t xml:space="preserve">71,319 </w:t>
              </w:r>
            </w:ins>
            <w:del w:id="7240" w:author="Steve Barbeaux" w:date="2022-10-10T12:00:00Z">
              <w:r w:rsidRPr="005E242C" w:rsidDel="00134598">
                <w:rPr>
                  <w:sz w:val="20"/>
                  <w:rPrChange w:id="7241" w:author="Steve Barbeaux" w:date="2022-10-10T12:08:00Z">
                    <w:rPr>
                      <w:sz w:val="18"/>
                      <w:szCs w:val="18"/>
                    </w:rPr>
                  </w:rPrChange>
                </w:rPr>
                <w:delText xml:space="preserve">76,984 </w:delText>
              </w:r>
            </w:del>
          </w:p>
        </w:tc>
        <w:tc>
          <w:tcPr>
            <w:tcW w:w="648" w:type="pct"/>
            <w:tcBorders>
              <w:top w:val="nil"/>
              <w:left w:val="nil"/>
              <w:bottom w:val="nil"/>
              <w:right w:val="nil"/>
            </w:tcBorders>
            <w:shd w:val="clear" w:color="auto" w:fill="FFFFFF" w:themeFill="background1"/>
            <w:vAlign w:val="bottom"/>
            <w:tcPrChange w:id="7242" w:author="Steve Barbeaux" w:date="2022-10-10T12:08:00Z">
              <w:tcPr>
                <w:tcW w:w="648" w:type="pct"/>
                <w:gridSpan w:val="3"/>
                <w:tcBorders>
                  <w:top w:val="nil"/>
                  <w:left w:val="nil"/>
                  <w:bottom w:val="nil"/>
                  <w:right w:val="nil"/>
                </w:tcBorders>
                <w:shd w:val="clear" w:color="auto" w:fill="FFFFFF" w:themeFill="background1"/>
              </w:tcPr>
            </w:tcPrChange>
          </w:tcPr>
          <w:p w14:paraId="677C2A20" w14:textId="76E382EC" w:rsidR="00134598" w:rsidRPr="005E242C" w:rsidRDefault="00134598" w:rsidP="005E242C">
            <w:pPr>
              <w:spacing w:after="0"/>
              <w:jc w:val="right"/>
              <w:rPr>
                <w:sz w:val="20"/>
                <w:rPrChange w:id="7243" w:author="Steve Barbeaux" w:date="2022-10-10T12:08:00Z">
                  <w:rPr>
                    <w:sz w:val="18"/>
                    <w:szCs w:val="18"/>
                  </w:rPr>
                </w:rPrChange>
              </w:rPr>
              <w:pPrChange w:id="7244" w:author="Steve Barbeaux" w:date="2022-10-10T12:08:00Z">
                <w:pPr>
                  <w:spacing w:after="0"/>
                  <w:jc w:val="right"/>
                </w:pPr>
              </w:pPrChange>
            </w:pPr>
            <w:ins w:id="7245" w:author="Steve Barbeaux" w:date="2022-10-10T12:03:00Z">
              <w:r w:rsidRPr="005E242C">
                <w:rPr>
                  <w:sz w:val="20"/>
                  <w:rPrChange w:id="7246" w:author="Steve Barbeaux" w:date="2022-10-10T12:08:00Z">
                    <w:rPr/>
                  </w:rPrChange>
                </w:rPr>
                <w:t xml:space="preserve"> 56,298 </w:t>
              </w:r>
            </w:ins>
            <w:del w:id="7247" w:author="Steve Barbeaux" w:date="2022-10-10T12:00:00Z">
              <w:r w:rsidRPr="005E242C" w:rsidDel="00134598">
                <w:rPr>
                  <w:sz w:val="20"/>
                  <w:rPrChange w:id="7248" w:author="Steve Barbeaux" w:date="2022-10-10T12:08:00Z">
                    <w:rPr>
                      <w:sz w:val="18"/>
                      <w:szCs w:val="18"/>
                    </w:rPr>
                  </w:rPrChange>
                </w:rPr>
                <w:delText xml:space="preserve">60,426 </w:delText>
              </w:r>
            </w:del>
          </w:p>
        </w:tc>
        <w:tc>
          <w:tcPr>
            <w:tcW w:w="549" w:type="pct"/>
            <w:tcBorders>
              <w:top w:val="nil"/>
              <w:left w:val="nil"/>
              <w:bottom w:val="nil"/>
              <w:right w:val="nil"/>
            </w:tcBorders>
            <w:shd w:val="clear" w:color="auto" w:fill="FFFFFF" w:themeFill="background1"/>
            <w:vAlign w:val="bottom"/>
            <w:tcPrChange w:id="7249" w:author="Steve Barbeaux" w:date="2022-10-10T12:08:00Z">
              <w:tcPr>
                <w:tcW w:w="550" w:type="pct"/>
                <w:gridSpan w:val="4"/>
                <w:tcBorders>
                  <w:top w:val="nil"/>
                  <w:left w:val="nil"/>
                  <w:bottom w:val="nil"/>
                  <w:right w:val="nil"/>
                </w:tcBorders>
                <w:shd w:val="clear" w:color="auto" w:fill="FFFFFF" w:themeFill="background1"/>
              </w:tcPr>
            </w:tcPrChange>
          </w:tcPr>
          <w:p w14:paraId="2169007E" w14:textId="11229F82" w:rsidR="00134598" w:rsidRPr="005E242C" w:rsidRDefault="00134598" w:rsidP="005E242C">
            <w:pPr>
              <w:spacing w:after="0"/>
              <w:jc w:val="right"/>
              <w:rPr>
                <w:sz w:val="20"/>
                <w:rPrChange w:id="7250" w:author="Steve Barbeaux" w:date="2022-10-10T12:08:00Z">
                  <w:rPr>
                    <w:sz w:val="18"/>
                    <w:szCs w:val="18"/>
                  </w:rPr>
                </w:rPrChange>
              </w:rPr>
              <w:pPrChange w:id="7251" w:author="Steve Barbeaux" w:date="2022-10-10T12:08:00Z">
                <w:pPr>
                  <w:spacing w:after="0"/>
                  <w:jc w:val="right"/>
                </w:pPr>
              </w:pPrChange>
            </w:pPr>
            <w:ins w:id="7252" w:author="Steve Barbeaux" w:date="2022-10-10T12:03:00Z">
              <w:r w:rsidRPr="005E242C">
                <w:rPr>
                  <w:sz w:val="20"/>
                  <w:rPrChange w:id="7253" w:author="Steve Barbeaux" w:date="2022-10-10T12:08:00Z">
                    <w:rPr/>
                  </w:rPrChange>
                </w:rPr>
                <w:t xml:space="preserve"> 90,347 </w:t>
              </w:r>
            </w:ins>
            <w:del w:id="7254" w:author="Steve Barbeaux" w:date="2022-10-10T12:00:00Z">
              <w:r w:rsidRPr="005E242C" w:rsidDel="00134598">
                <w:rPr>
                  <w:sz w:val="20"/>
                  <w:rPrChange w:id="7255" w:author="Steve Barbeaux" w:date="2022-10-10T12:08:00Z">
                    <w:rPr>
                      <w:sz w:val="18"/>
                      <w:szCs w:val="18"/>
                    </w:rPr>
                  </w:rPrChange>
                </w:rPr>
                <w:delText xml:space="preserve">98,079 </w:delText>
              </w:r>
            </w:del>
          </w:p>
        </w:tc>
      </w:tr>
      <w:tr w:rsidR="00134598" w:rsidRPr="00FA0F7A" w14:paraId="4123C1B6" w14:textId="77777777" w:rsidTr="005E242C">
        <w:tblPrEx>
          <w:tblPrExChange w:id="7256" w:author="Steve Barbeaux" w:date="2022-10-10T12:08:00Z">
            <w:tblPrEx>
              <w:tblW w:w="4808" w:type="pct"/>
            </w:tblPrEx>
          </w:tblPrExChange>
        </w:tblPrEx>
        <w:trPr>
          <w:jc w:val="center"/>
          <w:trPrChange w:id="7257" w:author="Steve Barbeaux" w:date="2022-10-10T12:08:00Z">
            <w:trPr>
              <w:jc w:val="center"/>
            </w:trPr>
          </w:trPrChange>
        </w:trPr>
        <w:tc>
          <w:tcPr>
            <w:tcW w:w="352" w:type="pct"/>
            <w:tcBorders>
              <w:top w:val="nil"/>
              <w:left w:val="nil"/>
              <w:bottom w:val="nil"/>
              <w:right w:val="nil"/>
            </w:tcBorders>
            <w:shd w:val="clear" w:color="auto" w:fill="FFFFFF" w:themeFill="background1"/>
            <w:noWrap/>
            <w:vAlign w:val="bottom"/>
            <w:tcPrChange w:id="7258" w:author="Steve Barbeaux" w:date="2022-10-10T12:08:00Z">
              <w:tcPr>
                <w:tcW w:w="350" w:type="pct"/>
                <w:tcBorders>
                  <w:top w:val="nil"/>
                  <w:left w:val="nil"/>
                  <w:bottom w:val="nil"/>
                  <w:right w:val="nil"/>
                </w:tcBorders>
                <w:shd w:val="clear" w:color="auto" w:fill="FFFFFF" w:themeFill="background1"/>
                <w:noWrap/>
                <w:vAlign w:val="bottom"/>
              </w:tcPr>
            </w:tcPrChange>
          </w:tcPr>
          <w:p w14:paraId="27D46573" w14:textId="13CB2C8D" w:rsidR="00134598" w:rsidRPr="005E242C" w:rsidRDefault="00134598" w:rsidP="005E242C">
            <w:pPr>
              <w:spacing w:after="0"/>
              <w:jc w:val="right"/>
              <w:rPr>
                <w:sz w:val="18"/>
                <w:szCs w:val="18"/>
                <w:rPrChange w:id="7259" w:author="Steve Barbeaux" w:date="2022-10-10T12:08:00Z">
                  <w:rPr>
                    <w:sz w:val="18"/>
                    <w:szCs w:val="18"/>
                  </w:rPr>
                </w:rPrChange>
              </w:rPr>
              <w:pPrChange w:id="7260" w:author="Steve Barbeaux" w:date="2022-10-10T12:08:00Z">
                <w:pPr>
                  <w:spacing w:after="0"/>
                  <w:jc w:val="right"/>
                </w:pPr>
              </w:pPrChange>
            </w:pPr>
            <w:r w:rsidRPr="005E242C">
              <w:rPr>
                <w:sz w:val="18"/>
                <w:szCs w:val="18"/>
                <w:rPrChange w:id="7261" w:author="Steve Barbeaux" w:date="2022-10-10T12:08:00Z">
                  <w:rPr>
                    <w:sz w:val="18"/>
                    <w:szCs w:val="18"/>
                  </w:rPr>
                </w:rPrChange>
              </w:rPr>
              <w:t>2018</w:t>
            </w:r>
          </w:p>
        </w:tc>
        <w:tc>
          <w:tcPr>
            <w:tcW w:w="550" w:type="pct"/>
            <w:tcBorders>
              <w:top w:val="nil"/>
              <w:left w:val="nil"/>
              <w:bottom w:val="nil"/>
              <w:right w:val="nil"/>
            </w:tcBorders>
            <w:shd w:val="clear" w:color="auto" w:fill="FFFFFF" w:themeFill="background1"/>
            <w:vAlign w:val="bottom"/>
            <w:tcPrChange w:id="7262" w:author="Steve Barbeaux" w:date="2022-10-10T12:08:00Z">
              <w:tcPr>
                <w:tcW w:w="650" w:type="pct"/>
                <w:gridSpan w:val="6"/>
                <w:tcBorders>
                  <w:top w:val="nil"/>
                  <w:left w:val="nil"/>
                  <w:bottom w:val="nil"/>
                  <w:right w:val="nil"/>
                </w:tcBorders>
                <w:shd w:val="clear" w:color="auto" w:fill="FFFFFF" w:themeFill="background1"/>
              </w:tcPr>
            </w:tcPrChange>
          </w:tcPr>
          <w:p w14:paraId="1A44AD12" w14:textId="760F4117" w:rsidR="00134598" w:rsidRPr="005E242C" w:rsidRDefault="00134598" w:rsidP="005E242C">
            <w:pPr>
              <w:spacing w:after="0"/>
              <w:jc w:val="right"/>
              <w:rPr>
                <w:color w:val="A6A6A6" w:themeColor="background1" w:themeShade="A6"/>
                <w:sz w:val="18"/>
                <w:szCs w:val="18"/>
                <w:rPrChange w:id="7263" w:author="Steve Barbeaux" w:date="2022-10-10T12:09:00Z">
                  <w:rPr>
                    <w:color w:val="A6A6A6" w:themeColor="background1" w:themeShade="A6"/>
                    <w:sz w:val="18"/>
                    <w:szCs w:val="18"/>
                  </w:rPr>
                </w:rPrChange>
              </w:rPr>
              <w:pPrChange w:id="7264" w:author="Steve Barbeaux" w:date="2022-10-10T12:08:00Z">
                <w:pPr>
                  <w:spacing w:after="0"/>
                  <w:jc w:val="center"/>
                </w:pPr>
              </w:pPrChange>
            </w:pPr>
            <w:ins w:id="7265" w:author="Steve Barbeaux" w:date="2022-10-10T11:57:00Z">
              <w:r w:rsidRPr="005E242C">
                <w:rPr>
                  <w:color w:val="A6A6A6" w:themeColor="background1" w:themeShade="A6"/>
                  <w:sz w:val="18"/>
                  <w:szCs w:val="18"/>
                  <w:rPrChange w:id="7266" w:author="Steve Barbeaux" w:date="2022-10-10T12:09:00Z">
                    <w:rPr>
                      <w:sz w:val="18"/>
                      <w:szCs w:val="18"/>
                    </w:rPr>
                  </w:rPrChange>
                </w:rPr>
                <w:t xml:space="preserve"> 256,899 </w:t>
              </w:r>
            </w:ins>
            <w:del w:id="7267" w:author="Steve Barbeaux" w:date="2022-10-10T11:57:00Z">
              <w:r w:rsidRPr="005E242C" w:rsidDel="00715DAC">
                <w:rPr>
                  <w:color w:val="A6A6A6" w:themeColor="background1" w:themeShade="A6"/>
                  <w:sz w:val="18"/>
                  <w:szCs w:val="18"/>
                  <w:rPrChange w:id="7268" w:author="Steve Barbeaux" w:date="2022-10-10T12:09:00Z">
                    <w:rPr>
                      <w:color w:val="A6A6A6" w:themeColor="background1" w:themeShade="A6"/>
                      <w:sz w:val="18"/>
                      <w:szCs w:val="18"/>
                    </w:rPr>
                  </w:rPrChange>
                </w:rPr>
                <w:delText xml:space="preserve">285,738 </w:delText>
              </w:r>
            </w:del>
          </w:p>
        </w:tc>
        <w:tc>
          <w:tcPr>
            <w:tcW w:w="598" w:type="pct"/>
            <w:gridSpan w:val="3"/>
            <w:tcBorders>
              <w:top w:val="nil"/>
              <w:left w:val="nil"/>
              <w:bottom w:val="nil"/>
              <w:right w:val="nil"/>
            </w:tcBorders>
            <w:shd w:val="clear" w:color="auto" w:fill="FFFFFF" w:themeFill="background1"/>
            <w:noWrap/>
            <w:vAlign w:val="bottom"/>
            <w:tcPrChange w:id="7269" w:author="Steve Barbeaux" w:date="2022-10-10T12:08:00Z">
              <w:tcPr>
                <w:tcW w:w="447" w:type="pct"/>
                <w:gridSpan w:val="4"/>
                <w:tcBorders>
                  <w:top w:val="nil"/>
                  <w:left w:val="nil"/>
                  <w:bottom w:val="nil"/>
                  <w:right w:val="nil"/>
                </w:tcBorders>
                <w:shd w:val="clear" w:color="auto" w:fill="FFFFFF" w:themeFill="background1"/>
                <w:noWrap/>
              </w:tcPr>
            </w:tcPrChange>
          </w:tcPr>
          <w:p w14:paraId="57B0392B" w14:textId="7D1FD565" w:rsidR="00134598" w:rsidRPr="005E242C" w:rsidRDefault="00134598" w:rsidP="005E242C">
            <w:pPr>
              <w:spacing w:after="0"/>
              <w:jc w:val="right"/>
              <w:rPr>
                <w:sz w:val="20"/>
                <w:rPrChange w:id="7270" w:author="Steve Barbeaux" w:date="2022-10-10T12:08:00Z">
                  <w:rPr>
                    <w:sz w:val="18"/>
                    <w:szCs w:val="18"/>
                  </w:rPr>
                </w:rPrChange>
              </w:rPr>
              <w:pPrChange w:id="7271" w:author="Steve Barbeaux" w:date="2022-10-10T12:08:00Z">
                <w:pPr>
                  <w:spacing w:after="0"/>
                  <w:jc w:val="right"/>
                </w:pPr>
              </w:pPrChange>
            </w:pPr>
            <w:ins w:id="7272" w:author="Steve Barbeaux" w:date="2022-10-10T12:07:00Z">
              <w:r w:rsidRPr="005E242C">
                <w:rPr>
                  <w:sz w:val="20"/>
                  <w:rPrChange w:id="7273" w:author="Steve Barbeaux" w:date="2022-10-10T12:08:00Z">
                    <w:rPr/>
                  </w:rPrChange>
                </w:rPr>
                <w:t xml:space="preserve"> 226,622 </w:t>
              </w:r>
            </w:ins>
            <w:del w:id="7274" w:author="Steve Barbeaux" w:date="2022-10-10T11:58:00Z">
              <w:r w:rsidRPr="005E242C" w:rsidDel="00134598">
                <w:rPr>
                  <w:sz w:val="20"/>
                  <w:rPrChange w:id="7275" w:author="Steve Barbeaux" w:date="2022-10-10T12:08:00Z">
                    <w:rPr>
                      <w:sz w:val="18"/>
                      <w:szCs w:val="18"/>
                    </w:rPr>
                  </w:rPrChange>
                </w:rPr>
                <w:delText xml:space="preserve"> 256,899 </w:delText>
              </w:r>
            </w:del>
          </w:p>
        </w:tc>
        <w:tc>
          <w:tcPr>
            <w:tcW w:w="550" w:type="pct"/>
            <w:gridSpan w:val="2"/>
            <w:tcBorders>
              <w:top w:val="nil"/>
              <w:left w:val="nil"/>
              <w:bottom w:val="nil"/>
              <w:right w:val="nil"/>
            </w:tcBorders>
            <w:shd w:val="clear" w:color="auto" w:fill="FFFFFF" w:themeFill="background1"/>
            <w:noWrap/>
            <w:vAlign w:val="bottom"/>
            <w:tcPrChange w:id="7276" w:author="Steve Barbeaux" w:date="2022-10-10T12:08:00Z">
              <w:tcPr>
                <w:tcW w:w="453" w:type="pct"/>
                <w:gridSpan w:val="3"/>
                <w:tcBorders>
                  <w:top w:val="nil"/>
                  <w:left w:val="nil"/>
                  <w:bottom w:val="nil"/>
                  <w:right w:val="nil"/>
                </w:tcBorders>
                <w:shd w:val="clear" w:color="auto" w:fill="FFFFFF" w:themeFill="background1"/>
                <w:noWrap/>
              </w:tcPr>
            </w:tcPrChange>
          </w:tcPr>
          <w:p w14:paraId="1E8E1837" w14:textId="494A762E" w:rsidR="00134598" w:rsidRPr="005E242C" w:rsidRDefault="00134598" w:rsidP="005E242C">
            <w:pPr>
              <w:spacing w:after="0"/>
              <w:jc w:val="right"/>
              <w:rPr>
                <w:sz w:val="20"/>
                <w:rPrChange w:id="7277" w:author="Steve Barbeaux" w:date="2022-10-10T12:08:00Z">
                  <w:rPr>
                    <w:sz w:val="18"/>
                    <w:szCs w:val="18"/>
                  </w:rPr>
                </w:rPrChange>
              </w:rPr>
              <w:pPrChange w:id="7278" w:author="Steve Barbeaux" w:date="2022-10-10T12:08:00Z">
                <w:pPr>
                  <w:spacing w:after="0"/>
                  <w:jc w:val="right"/>
                </w:pPr>
              </w:pPrChange>
            </w:pPr>
            <w:ins w:id="7279" w:author="Steve Barbeaux" w:date="2022-10-10T12:07:00Z">
              <w:r w:rsidRPr="005E242C">
                <w:rPr>
                  <w:sz w:val="20"/>
                  <w:rPrChange w:id="7280" w:author="Steve Barbeaux" w:date="2022-10-10T12:08:00Z">
                    <w:rPr/>
                  </w:rPrChange>
                </w:rPr>
                <w:t xml:space="preserve"> 174,753 </w:t>
              </w:r>
            </w:ins>
            <w:del w:id="7281" w:author="Steve Barbeaux" w:date="2022-10-10T11:58:00Z">
              <w:r w:rsidRPr="005E242C" w:rsidDel="00134598">
                <w:rPr>
                  <w:sz w:val="20"/>
                  <w:rPrChange w:id="7282" w:author="Steve Barbeaux" w:date="2022-10-10T12:08:00Z">
                    <w:rPr>
                      <w:sz w:val="18"/>
                      <w:szCs w:val="18"/>
                    </w:rPr>
                  </w:rPrChange>
                </w:rPr>
                <w:delText xml:space="preserve">196,511 </w:delText>
              </w:r>
            </w:del>
          </w:p>
        </w:tc>
        <w:tc>
          <w:tcPr>
            <w:tcW w:w="601" w:type="pct"/>
            <w:tcBorders>
              <w:top w:val="nil"/>
              <w:left w:val="nil"/>
              <w:bottom w:val="nil"/>
              <w:right w:val="nil"/>
            </w:tcBorders>
            <w:shd w:val="clear" w:color="auto" w:fill="FFFFFF" w:themeFill="background1"/>
            <w:noWrap/>
            <w:vAlign w:val="bottom"/>
            <w:tcPrChange w:id="7283" w:author="Steve Barbeaux" w:date="2022-10-10T12:08:00Z">
              <w:tcPr>
                <w:tcW w:w="552" w:type="pct"/>
                <w:gridSpan w:val="5"/>
                <w:tcBorders>
                  <w:top w:val="nil"/>
                  <w:left w:val="nil"/>
                  <w:bottom w:val="nil"/>
                  <w:right w:val="nil"/>
                </w:tcBorders>
                <w:shd w:val="clear" w:color="auto" w:fill="FFFFFF" w:themeFill="background1"/>
                <w:noWrap/>
              </w:tcPr>
            </w:tcPrChange>
          </w:tcPr>
          <w:p w14:paraId="4C43B78B" w14:textId="48A4B188" w:rsidR="00134598" w:rsidRPr="005E242C" w:rsidRDefault="00134598" w:rsidP="005E242C">
            <w:pPr>
              <w:spacing w:after="0"/>
              <w:jc w:val="right"/>
              <w:rPr>
                <w:sz w:val="20"/>
                <w:rPrChange w:id="7284" w:author="Steve Barbeaux" w:date="2022-10-10T12:08:00Z">
                  <w:rPr>
                    <w:sz w:val="18"/>
                    <w:szCs w:val="18"/>
                  </w:rPr>
                </w:rPrChange>
              </w:rPr>
              <w:pPrChange w:id="7285" w:author="Steve Barbeaux" w:date="2022-10-10T12:08:00Z">
                <w:pPr>
                  <w:spacing w:after="0"/>
                  <w:jc w:val="right"/>
                </w:pPr>
              </w:pPrChange>
            </w:pPr>
            <w:ins w:id="7286" w:author="Steve Barbeaux" w:date="2022-10-10T12:07:00Z">
              <w:r w:rsidRPr="005E242C">
                <w:rPr>
                  <w:sz w:val="20"/>
                  <w:rPrChange w:id="7287" w:author="Steve Barbeaux" w:date="2022-10-10T12:08:00Z">
                    <w:rPr/>
                  </w:rPrChange>
                </w:rPr>
                <w:t xml:space="preserve"> 293,887 </w:t>
              </w:r>
            </w:ins>
            <w:del w:id="7288" w:author="Steve Barbeaux" w:date="2022-10-10T11:58:00Z">
              <w:r w:rsidRPr="005E242C" w:rsidDel="00134598">
                <w:rPr>
                  <w:sz w:val="20"/>
                  <w:rPrChange w:id="7289" w:author="Steve Barbeaux" w:date="2022-10-10T12:08:00Z">
                    <w:rPr>
                      <w:sz w:val="18"/>
                      <w:szCs w:val="18"/>
                    </w:rPr>
                  </w:rPrChange>
                </w:rPr>
                <w:delText xml:space="preserve"> 335,845 </w:delText>
              </w:r>
            </w:del>
          </w:p>
        </w:tc>
        <w:tc>
          <w:tcPr>
            <w:tcW w:w="153" w:type="pct"/>
            <w:tcBorders>
              <w:top w:val="nil"/>
              <w:left w:val="nil"/>
              <w:bottom w:val="nil"/>
              <w:right w:val="nil"/>
            </w:tcBorders>
            <w:shd w:val="clear" w:color="auto" w:fill="F2F2F2" w:themeFill="background1" w:themeFillShade="F2"/>
            <w:noWrap/>
            <w:vAlign w:val="bottom"/>
            <w:tcPrChange w:id="7290" w:author="Steve Barbeaux" w:date="2022-10-10T12:08:00Z">
              <w:tcPr>
                <w:tcW w:w="351" w:type="pct"/>
                <w:gridSpan w:val="5"/>
                <w:tcBorders>
                  <w:top w:val="nil"/>
                  <w:left w:val="nil"/>
                  <w:bottom w:val="nil"/>
                  <w:right w:val="nil"/>
                </w:tcBorders>
                <w:shd w:val="clear" w:color="auto" w:fill="F2F2F2" w:themeFill="background1" w:themeFillShade="F2"/>
                <w:noWrap/>
                <w:vAlign w:val="bottom"/>
              </w:tcPr>
            </w:tcPrChange>
          </w:tcPr>
          <w:p w14:paraId="5CE526DC" w14:textId="77777777" w:rsidR="00134598" w:rsidRPr="005E242C" w:rsidRDefault="00134598" w:rsidP="005E242C">
            <w:pPr>
              <w:spacing w:after="0"/>
              <w:jc w:val="right"/>
              <w:rPr>
                <w:sz w:val="18"/>
                <w:szCs w:val="18"/>
                <w:rPrChange w:id="7291" w:author="Steve Barbeaux" w:date="2022-10-10T12:08:00Z">
                  <w:rPr>
                    <w:sz w:val="18"/>
                    <w:szCs w:val="18"/>
                  </w:rPr>
                </w:rPrChange>
              </w:rPr>
              <w:pPrChange w:id="7292"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7293" w:author="Steve Barbeaux" w:date="2022-10-10T12:08:00Z">
              <w:tcPr>
                <w:tcW w:w="450" w:type="pct"/>
                <w:gridSpan w:val="3"/>
                <w:tcBorders>
                  <w:top w:val="nil"/>
                  <w:left w:val="nil"/>
                  <w:bottom w:val="nil"/>
                  <w:right w:val="nil"/>
                </w:tcBorders>
                <w:shd w:val="clear" w:color="auto" w:fill="FFFFFF" w:themeFill="background1"/>
              </w:tcPr>
            </w:tcPrChange>
          </w:tcPr>
          <w:p w14:paraId="5E10BE2E" w14:textId="5E3A8599" w:rsidR="00134598" w:rsidRPr="005E242C" w:rsidRDefault="00134598" w:rsidP="005E242C">
            <w:pPr>
              <w:spacing w:after="0"/>
              <w:jc w:val="right"/>
              <w:rPr>
                <w:color w:val="A6A6A6" w:themeColor="background1" w:themeShade="A6"/>
                <w:sz w:val="18"/>
                <w:szCs w:val="18"/>
                <w:rPrChange w:id="7294" w:author="Steve Barbeaux" w:date="2022-10-10T12:09:00Z">
                  <w:rPr>
                    <w:color w:val="A6A6A6" w:themeColor="background1" w:themeShade="A6"/>
                    <w:sz w:val="18"/>
                    <w:szCs w:val="18"/>
                  </w:rPr>
                </w:rPrChange>
              </w:rPr>
              <w:pPrChange w:id="7295" w:author="Steve Barbeaux" w:date="2022-10-10T12:08:00Z">
                <w:pPr>
                  <w:spacing w:after="0"/>
                  <w:jc w:val="right"/>
                </w:pPr>
              </w:pPrChange>
            </w:pPr>
            <w:ins w:id="7296" w:author="Steve Barbeaux" w:date="2022-10-10T12:00:00Z">
              <w:r w:rsidRPr="005E242C">
                <w:rPr>
                  <w:color w:val="A6A6A6" w:themeColor="background1" w:themeShade="A6"/>
                  <w:sz w:val="18"/>
                  <w:szCs w:val="18"/>
                  <w:rPrChange w:id="7297" w:author="Steve Barbeaux" w:date="2022-10-10T12:09:00Z">
                    <w:rPr>
                      <w:sz w:val="18"/>
                      <w:szCs w:val="18"/>
                    </w:rPr>
                  </w:rPrChange>
                </w:rPr>
                <w:t xml:space="preserve">84,033 </w:t>
              </w:r>
            </w:ins>
            <w:del w:id="7298" w:author="Steve Barbeaux" w:date="2022-10-10T12:00:00Z">
              <w:r w:rsidRPr="005E242C" w:rsidDel="00632043">
                <w:rPr>
                  <w:color w:val="A6A6A6" w:themeColor="background1" w:themeShade="A6"/>
                  <w:sz w:val="18"/>
                  <w:szCs w:val="18"/>
                  <w:rPrChange w:id="7299" w:author="Steve Barbeaux" w:date="2022-10-10T12:09:00Z">
                    <w:rPr>
                      <w:color w:val="A6A6A6" w:themeColor="background1" w:themeShade="A6"/>
                      <w:sz w:val="18"/>
                      <w:szCs w:val="18"/>
                    </w:rPr>
                  </w:rPrChange>
                </w:rPr>
                <w:delText xml:space="preserve"> 89,844 </w:delText>
              </w:r>
            </w:del>
          </w:p>
        </w:tc>
        <w:tc>
          <w:tcPr>
            <w:tcW w:w="549" w:type="pct"/>
            <w:tcBorders>
              <w:top w:val="nil"/>
              <w:left w:val="nil"/>
              <w:bottom w:val="nil"/>
              <w:right w:val="nil"/>
            </w:tcBorders>
            <w:shd w:val="clear" w:color="auto" w:fill="FFFFFF" w:themeFill="background1"/>
            <w:noWrap/>
            <w:vAlign w:val="bottom"/>
            <w:tcPrChange w:id="7300" w:author="Steve Barbeaux" w:date="2022-10-10T12:08:00Z">
              <w:tcPr>
                <w:tcW w:w="549" w:type="pct"/>
                <w:gridSpan w:val="3"/>
                <w:tcBorders>
                  <w:top w:val="nil"/>
                  <w:left w:val="nil"/>
                  <w:bottom w:val="nil"/>
                  <w:right w:val="nil"/>
                </w:tcBorders>
                <w:shd w:val="clear" w:color="auto" w:fill="FFFFFF" w:themeFill="background1"/>
                <w:noWrap/>
              </w:tcPr>
            </w:tcPrChange>
          </w:tcPr>
          <w:p w14:paraId="435CD901" w14:textId="5356A606" w:rsidR="00134598" w:rsidRPr="005E242C" w:rsidRDefault="00134598" w:rsidP="005E242C">
            <w:pPr>
              <w:spacing w:after="0"/>
              <w:jc w:val="right"/>
              <w:rPr>
                <w:sz w:val="20"/>
                <w:rPrChange w:id="7301" w:author="Steve Barbeaux" w:date="2022-10-10T12:08:00Z">
                  <w:rPr>
                    <w:sz w:val="18"/>
                    <w:szCs w:val="18"/>
                  </w:rPr>
                </w:rPrChange>
              </w:rPr>
              <w:pPrChange w:id="7302" w:author="Steve Barbeaux" w:date="2022-10-10T12:08:00Z">
                <w:pPr>
                  <w:spacing w:after="0"/>
                  <w:jc w:val="right"/>
                </w:pPr>
              </w:pPrChange>
            </w:pPr>
            <w:ins w:id="7303" w:author="Steve Barbeaux" w:date="2022-10-10T12:03:00Z">
              <w:r w:rsidRPr="005E242C">
                <w:rPr>
                  <w:sz w:val="20"/>
                  <w:rPrChange w:id="7304" w:author="Steve Barbeaux" w:date="2022-10-10T12:08:00Z">
                    <w:rPr/>
                  </w:rPrChange>
                </w:rPr>
                <w:t xml:space="preserve">77,741 </w:t>
              </w:r>
            </w:ins>
            <w:del w:id="7305" w:author="Steve Barbeaux" w:date="2022-10-10T12:00:00Z">
              <w:r w:rsidRPr="005E242C" w:rsidDel="00134598">
                <w:rPr>
                  <w:sz w:val="20"/>
                  <w:rPrChange w:id="7306" w:author="Steve Barbeaux" w:date="2022-10-10T12:08:00Z">
                    <w:rPr>
                      <w:sz w:val="18"/>
                      <w:szCs w:val="18"/>
                    </w:rPr>
                  </w:rPrChange>
                </w:rPr>
                <w:delText xml:space="preserve">84,033 </w:delText>
              </w:r>
            </w:del>
          </w:p>
        </w:tc>
        <w:tc>
          <w:tcPr>
            <w:tcW w:w="648" w:type="pct"/>
            <w:tcBorders>
              <w:top w:val="nil"/>
              <w:left w:val="nil"/>
              <w:bottom w:val="nil"/>
              <w:right w:val="nil"/>
            </w:tcBorders>
            <w:shd w:val="clear" w:color="auto" w:fill="FFFFFF" w:themeFill="background1"/>
            <w:vAlign w:val="bottom"/>
            <w:tcPrChange w:id="7307" w:author="Steve Barbeaux" w:date="2022-10-10T12:08:00Z">
              <w:tcPr>
                <w:tcW w:w="648" w:type="pct"/>
                <w:gridSpan w:val="3"/>
                <w:tcBorders>
                  <w:top w:val="nil"/>
                  <w:left w:val="nil"/>
                  <w:bottom w:val="nil"/>
                  <w:right w:val="nil"/>
                </w:tcBorders>
                <w:shd w:val="clear" w:color="auto" w:fill="FFFFFF" w:themeFill="background1"/>
              </w:tcPr>
            </w:tcPrChange>
          </w:tcPr>
          <w:p w14:paraId="5BFDE396" w14:textId="6201CF44" w:rsidR="00134598" w:rsidRPr="005E242C" w:rsidRDefault="00134598" w:rsidP="005E242C">
            <w:pPr>
              <w:spacing w:after="0"/>
              <w:jc w:val="right"/>
              <w:rPr>
                <w:sz w:val="20"/>
                <w:rPrChange w:id="7308" w:author="Steve Barbeaux" w:date="2022-10-10T12:08:00Z">
                  <w:rPr>
                    <w:sz w:val="18"/>
                    <w:szCs w:val="18"/>
                  </w:rPr>
                </w:rPrChange>
              </w:rPr>
              <w:pPrChange w:id="7309" w:author="Steve Barbeaux" w:date="2022-10-10T12:08:00Z">
                <w:pPr>
                  <w:spacing w:after="0"/>
                  <w:jc w:val="right"/>
                </w:pPr>
              </w:pPrChange>
            </w:pPr>
            <w:ins w:id="7310" w:author="Steve Barbeaux" w:date="2022-10-10T12:03:00Z">
              <w:r w:rsidRPr="005E242C">
                <w:rPr>
                  <w:sz w:val="20"/>
                  <w:rPrChange w:id="7311" w:author="Steve Barbeaux" w:date="2022-10-10T12:08:00Z">
                    <w:rPr/>
                  </w:rPrChange>
                </w:rPr>
                <w:t xml:space="preserve"> 60,670 </w:t>
              </w:r>
            </w:ins>
            <w:del w:id="7312" w:author="Steve Barbeaux" w:date="2022-10-10T12:00:00Z">
              <w:r w:rsidRPr="005E242C" w:rsidDel="00134598">
                <w:rPr>
                  <w:sz w:val="20"/>
                  <w:rPrChange w:id="7313" w:author="Steve Barbeaux" w:date="2022-10-10T12:08:00Z">
                    <w:rPr>
                      <w:sz w:val="18"/>
                      <w:szCs w:val="18"/>
                    </w:rPr>
                  </w:rPrChange>
                </w:rPr>
                <w:delText xml:space="preserve">65,163 </w:delText>
              </w:r>
            </w:del>
          </w:p>
        </w:tc>
        <w:tc>
          <w:tcPr>
            <w:tcW w:w="549" w:type="pct"/>
            <w:tcBorders>
              <w:top w:val="nil"/>
              <w:left w:val="nil"/>
              <w:bottom w:val="nil"/>
              <w:right w:val="nil"/>
            </w:tcBorders>
            <w:shd w:val="clear" w:color="auto" w:fill="FFFFFF" w:themeFill="background1"/>
            <w:vAlign w:val="bottom"/>
            <w:tcPrChange w:id="7314" w:author="Steve Barbeaux" w:date="2022-10-10T12:08:00Z">
              <w:tcPr>
                <w:tcW w:w="550" w:type="pct"/>
                <w:gridSpan w:val="4"/>
                <w:tcBorders>
                  <w:top w:val="nil"/>
                  <w:left w:val="nil"/>
                  <w:bottom w:val="nil"/>
                  <w:right w:val="nil"/>
                </w:tcBorders>
                <w:shd w:val="clear" w:color="auto" w:fill="FFFFFF" w:themeFill="background1"/>
              </w:tcPr>
            </w:tcPrChange>
          </w:tcPr>
          <w:p w14:paraId="3610E4BC" w14:textId="7A7957EA" w:rsidR="00134598" w:rsidRPr="005E242C" w:rsidRDefault="00134598" w:rsidP="005E242C">
            <w:pPr>
              <w:spacing w:after="0"/>
              <w:jc w:val="right"/>
              <w:rPr>
                <w:sz w:val="20"/>
                <w:rPrChange w:id="7315" w:author="Steve Barbeaux" w:date="2022-10-10T12:08:00Z">
                  <w:rPr>
                    <w:sz w:val="18"/>
                    <w:szCs w:val="18"/>
                  </w:rPr>
                </w:rPrChange>
              </w:rPr>
              <w:pPrChange w:id="7316" w:author="Steve Barbeaux" w:date="2022-10-10T12:08:00Z">
                <w:pPr>
                  <w:spacing w:after="0"/>
                  <w:jc w:val="right"/>
                </w:pPr>
              </w:pPrChange>
            </w:pPr>
            <w:ins w:id="7317" w:author="Steve Barbeaux" w:date="2022-10-10T12:03:00Z">
              <w:r w:rsidRPr="005E242C">
                <w:rPr>
                  <w:sz w:val="20"/>
                  <w:rPrChange w:id="7318" w:author="Steve Barbeaux" w:date="2022-10-10T12:08:00Z">
                    <w:rPr/>
                  </w:rPrChange>
                </w:rPr>
                <w:t xml:space="preserve"> 99,616 </w:t>
              </w:r>
            </w:ins>
            <w:del w:id="7319" w:author="Steve Barbeaux" w:date="2022-10-10T12:00:00Z">
              <w:r w:rsidRPr="005E242C" w:rsidDel="00134598">
                <w:rPr>
                  <w:sz w:val="20"/>
                  <w:rPrChange w:id="7320" w:author="Steve Barbeaux" w:date="2022-10-10T12:08:00Z">
                    <w:rPr>
                      <w:sz w:val="18"/>
                      <w:szCs w:val="18"/>
                    </w:rPr>
                  </w:rPrChange>
                </w:rPr>
                <w:delText xml:space="preserve">108,368 </w:delText>
              </w:r>
            </w:del>
          </w:p>
        </w:tc>
      </w:tr>
      <w:tr w:rsidR="00134598" w:rsidRPr="00996CAA" w14:paraId="79153604" w14:textId="77777777" w:rsidTr="005E242C">
        <w:tblPrEx>
          <w:tblPrExChange w:id="7321" w:author="Steve Barbeaux" w:date="2022-10-10T12:08:00Z">
            <w:tblPrEx>
              <w:tblW w:w="4808" w:type="pct"/>
            </w:tblPrEx>
          </w:tblPrExChange>
        </w:tblPrEx>
        <w:trPr>
          <w:jc w:val="center"/>
          <w:trPrChange w:id="7322" w:author="Steve Barbeaux" w:date="2022-10-10T12:08:00Z">
            <w:trPr>
              <w:jc w:val="center"/>
            </w:trPr>
          </w:trPrChange>
        </w:trPr>
        <w:tc>
          <w:tcPr>
            <w:tcW w:w="352" w:type="pct"/>
            <w:tcBorders>
              <w:top w:val="nil"/>
              <w:left w:val="nil"/>
              <w:bottom w:val="nil"/>
              <w:right w:val="nil"/>
            </w:tcBorders>
            <w:shd w:val="clear" w:color="auto" w:fill="FFFFFF" w:themeFill="background1"/>
            <w:noWrap/>
            <w:vAlign w:val="bottom"/>
            <w:tcPrChange w:id="7323" w:author="Steve Barbeaux" w:date="2022-10-10T12:08:00Z">
              <w:tcPr>
                <w:tcW w:w="350" w:type="pct"/>
                <w:tcBorders>
                  <w:top w:val="nil"/>
                  <w:left w:val="nil"/>
                  <w:bottom w:val="nil"/>
                  <w:right w:val="nil"/>
                </w:tcBorders>
                <w:shd w:val="clear" w:color="auto" w:fill="FFFFFF" w:themeFill="background1"/>
                <w:noWrap/>
                <w:vAlign w:val="bottom"/>
              </w:tcPr>
            </w:tcPrChange>
          </w:tcPr>
          <w:p w14:paraId="3A046E08" w14:textId="3DC63688" w:rsidR="00134598" w:rsidRPr="005E242C" w:rsidRDefault="00134598" w:rsidP="005E242C">
            <w:pPr>
              <w:spacing w:after="0"/>
              <w:jc w:val="right"/>
              <w:rPr>
                <w:sz w:val="18"/>
                <w:szCs w:val="18"/>
                <w:rPrChange w:id="7324" w:author="Steve Barbeaux" w:date="2022-10-10T12:08:00Z">
                  <w:rPr>
                    <w:sz w:val="18"/>
                    <w:szCs w:val="18"/>
                  </w:rPr>
                </w:rPrChange>
              </w:rPr>
              <w:pPrChange w:id="7325" w:author="Steve Barbeaux" w:date="2022-10-10T12:08:00Z">
                <w:pPr>
                  <w:spacing w:after="0"/>
                  <w:jc w:val="right"/>
                </w:pPr>
              </w:pPrChange>
            </w:pPr>
            <w:r w:rsidRPr="005E242C">
              <w:rPr>
                <w:sz w:val="18"/>
                <w:szCs w:val="18"/>
                <w:rPrChange w:id="7326" w:author="Steve Barbeaux" w:date="2022-10-10T12:08:00Z">
                  <w:rPr>
                    <w:sz w:val="18"/>
                    <w:szCs w:val="18"/>
                  </w:rPr>
                </w:rPrChange>
              </w:rPr>
              <w:t>2019</w:t>
            </w:r>
          </w:p>
        </w:tc>
        <w:tc>
          <w:tcPr>
            <w:tcW w:w="550" w:type="pct"/>
            <w:tcBorders>
              <w:top w:val="nil"/>
              <w:left w:val="nil"/>
              <w:bottom w:val="nil"/>
              <w:right w:val="nil"/>
            </w:tcBorders>
            <w:shd w:val="clear" w:color="auto" w:fill="FFFFFF" w:themeFill="background1"/>
            <w:vAlign w:val="bottom"/>
            <w:tcPrChange w:id="7327" w:author="Steve Barbeaux" w:date="2022-10-10T12:08:00Z">
              <w:tcPr>
                <w:tcW w:w="650" w:type="pct"/>
                <w:gridSpan w:val="6"/>
                <w:tcBorders>
                  <w:top w:val="nil"/>
                  <w:left w:val="nil"/>
                  <w:bottom w:val="nil"/>
                  <w:right w:val="nil"/>
                </w:tcBorders>
                <w:shd w:val="clear" w:color="auto" w:fill="FFFFFF" w:themeFill="background1"/>
              </w:tcPr>
            </w:tcPrChange>
          </w:tcPr>
          <w:p w14:paraId="56FDFAE0" w14:textId="56660274" w:rsidR="00134598" w:rsidRPr="005E242C" w:rsidRDefault="00134598" w:rsidP="005E242C">
            <w:pPr>
              <w:spacing w:after="0"/>
              <w:jc w:val="right"/>
              <w:rPr>
                <w:color w:val="A6A6A6" w:themeColor="background1" w:themeShade="A6"/>
                <w:sz w:val="18"/>
                <w:szCs w:val="18"/>
                <w:rPrChange w:id="7328" w:author="Steve Barbeaux" w:date="2022-10-10T12:09:00Z">
                  <w:rPr>
                    <w:color w:val="A6A6A6" w:themeColor="background1" w:themeShade="A6"/>
                    <w:sz w:val="18"/>
                    <w:szCs w:val="18"/>
                  </w:rPr>
                </w:rPrChange>
              </w:rPr>
              <w:pPrChange w:id="7329" w:author="Steve Barbeaux" w:date="2022-10-10T12:08:00Z">
                <w:pPr>
                  <w:spacing w:after="0"/>
                  <w:jc w:val="center"/>
                </w:pPr>
              </w:pPrChange>
            </w:pPr>
            <w:ins w:id="7330" w:author="Steve Barbeaux" w:date="2022-10-10T11:57:00Z">
              <w:r w:rsidRPr="005E242C">
                <w:rPr>
                  <w:color w:val="A6A6A6" w:themeColor="background1" w:themeShade="A6"/>
                  <w:sz w:val="18"/>
                  <w:szCs w:val="18"/>
                  <w:rPrChange w:id="7331" w:author="Steve Barbeaux" w:date="2022-10-10T12:09:00Z">
                    <w:rPr>
                      <w:sz w:val="18"/>
                      <w:szCs w:val="18"/>
                    </w:rPr>
                  </w:rPrChange>
                </w:rPr>
                <w:t xml:space="preserve"> 255,323 </w:t>
              </w:r>
            </w:ins>
            <w:del w:id="7332" w:author="Steve Barbeaux" w:date="2022-10-10T11:57:00Z">
              <w:r w:rsidRPr="005E242C" w:rsidDel="00715DAC">
                <w:rPr>
                  <w:color w:val="A6A6A6" w:themeColor="background1" w:themeShade="A6"/>
                  <w:sz w:val="18"/>
                  <w:szCs w:val="18"/>
                  <w:rPrChange w:id="7333" w:author="Steve Barbeaux" w:date="2022-10-10T12:09:00Z">
                    <w:rPr>
                      <w:color w:val="A6A6A6" w:themeColor="background1" w:themeShade="A6"/>
                      <w:sz w:val="18"/>
                      <w:szCs w:val="18"/>
                    </w:rPr>
                  </w:rPrChange>
                </w:rPr>
                <w:delText>319,892</w:delText>
              </w:r>
            </w:del>
          </w:p>
        </w:tc>
        <w:tc>
          <w:tcPr>
            <w:tcW w:w="598" w:type="pct"/>
            <w:gridSpan w:val="3"/>
            <w:tcBorders>
              <w:top w:val="nil"/>
              <w:left w:val="nil"/>
              <w:bottom w:val="nil"/>
              <w:right w:val="nil"/>
            </w:tcBorders>
            <w:shd w:val="clear" w:color="auto" w:fill="FFFFFF" w:themeFill="background1"/>
            <w:noWrap/>
            <w:vAlign w:val="bottom"/>
            <w:tcPrChange w:id="7334" w:author="Steve Barbeaux" w:date="2022-10-10T12:08:00Z">
              <w:tcPr>
                <w:tcW w:w="447" w:type="pct"/>
                <w:gridSpan w:val="4"/>
                <w:tcBorders>
                  <w:top w:val="nil"/>
                  <w:left w:val="nil"/>
                  <w:bottom w:val="nil"/>
                  <w:right w:val="nil"/>
                </w:tcBorders>
                <w:shd w:val="clear" w:color="auto" w:fill="FFFFFF" w:themeFill="background1"/>
                <w:noWrap/>
              </w:tcPr>
            </w:tcPrChange>
          </w:tcPr>
          <w:p w14:paraId="688E58A3" w14:textId="713B7AAE" w:rsidR="00134598" w:rsidRPr="005E242C" w:rsidRDefault="00134598" w:rsidP="005E242C">
            <w:pPr>
              <w:spacing w:after="0"/>
              <w:jc w:val="right"/>
              <w:rPr>
                <w:sz w:val="20"/>
                <w:rPrChange w:id="7335" w:author="Steve Barbeaux" w:date="2022-10-10T12:08:00Z">
                  <w:rPr>
                    <w:sz w:val="18"/>
                    <w:szCs w:val="18"/>
                  </w:rPr>
                </w:rPrChange>
              </w:rPr>
              <w:pPrChange w:id="7336" w:author="Steve Barbeaux" w:date="2022-10-10T12:08:00Z">
                <w:pPr>
                  <w:spacing w:after="0"/>
                  <w:jc w:val="right"/>
                </w:pPr>
              </w:pPrChange>
            </w:pPr>
            <w:ins w:id="7337" w:author="Steve Barbeaux" w:date="2022-10-10T12:07:00Z">
              <w:r w:rsidRPr="005E242C">
                <w:rPr>
                  <w:sz w:val="20"/>
                  <w:rPrChange w:id="7338" w:author="Steve Barbeaux" w:date="2022-10-10T12:08:00Z">
                    <w:rPr/>
                  </w:rPrChange>
                </w:rPr>
                <w:t xml:space="preserve"> 224,425 </w:t>
              </w:r>
            </w:ins>
            <w:del w:id="7339" w:author="Steve Barbeaux" w:date="2022-10-10T11:58:00Z">
              <w:r w:rsidRPr="005E242C" w:rsidDel="00134598">
                <w:rPr>
                  <w:sz w:val="20"/>
                  <w:rPrChange w:id="7340" w:author="Steve Barbeaux" w:date="2022-10-10T12:08:00Z">
                    <w:rPr>
                      <w:sz w:val="18"/>
                      <w:szCs w:val="18"/>
                    </w:rPr>
                  </w:rPrChange>
                </w:rPr>
                <w:delText xml:space="preserve"> 255,323 </w:delText>
              </w:r>
            </w:del>
          </w:p>
        </w:tc>
        <w:tc>
          <w:tcPr>
            <w:tcW w:w="550" w:type="pct"/>
            <w:gridSpan w:val="2"/>
            <w:tcBorders>
              <w:top w:val="nil"/>
              <w:left w:val="nil"/>
              <w:bottom w:val="nil"/>
              <w:right w:val="nil"/>
            </w:tcBorders>
            <w:shd w:val="clear" w:color="auto" w:fill="FFFFFF" w:themeFill="background1"/>
            <w:noWrap/>
            <w:vAlign w:val="bottom"/>
            <w:tcPrChange w:id="7341" w:author="Steve Barbeaux" w:date="2022-10-10T12:08:00Z">
              <w:tcPr>
                <w:tcW w:w="453" w:type="pct"/>
                <w:gridSpan w:val="3"/>
                <w:tcBorders>
                  <w:top w:val="nil"/>
                  <w:left w:val="nil"/>
                  <w:bottom w:val="nil"/>
                  <w:right w:val="nil"/>
                </w:tcBorders>
                <w:shd w:val="clear" w:color="auto" w:fill="FFFFFF" w:themeFill="background1"/>
                <w:noWrap/>
              </w:tcPr>
            </w:tcPrChange>
          </w:tcPr>
          <w:p w14:paraId="37EB4952" w14:textId="11DE61F8" w:rsidR="00134598" w:rsidRPr="005E242C" w:rsidRDefault="00134598" w:rsidP="005E242C">
            <w:pPr>
              <w:spacing w:after="0"/>
              <w:jc w:val="right"/>
              <w:rPr>
                <w:sz w:val="20"/>
                <w:rPrChange w:id="7342" w:author="Steve Barbeaux" w:date="2022-10-10T12:08:00Z">
                  <w:rPr>
                    <w:sz w:val="18"/>
                    <w:szCs w:val="18"/>
                  </w:rPr>
                </w:rPrChange>
              </w:rPr>
              <w:pPrChange w:id="7343" w:author="Steve Barbeaux" w:date="2022-10-10T12:08:00Z">
                <w:pPr>
                  <w:spacing w:after="0"/>
                  <w:jc w:val="right"/>
                </w:pPr>
              </w:pPrChange>
            </w:pPr>
            <w:ins w:id="7344" w:author="Steve Barbeaux" w:date="2022-10-10T12:07:00Z">
              <w:r w:rsidRPr="005E242C">
                <w:rPr>
                  <w:sz w:val="20"/>
                  <w:rPrChange w:id="7345" w:author="Steve Barbeaux" w:date="2022-10-10T12:08:00Z">
                    <w:rPr/>
                  </w:rPrChange>
                </w:rPr>
                <w:t xml:space="preserve"> 171,605 </w:t>
              </w:r>
            </w:ins>
            <w:del w:id="7346" w:author="Steve Barbeaux" w:date="2022-10-10T11:58:00Z">
              <w:r w:rsidRPr="005E242C" w:rsidDel="00134598">
                <w:rPr>
                  <w:sz w:val="20"/>
                  <w:rPrChange w:id="7347" w:author="Steve Barbeaux" w:date="2022-10-10T12:08:00Z">
                    <w:rPr>
                      <w:sz w:val="18"/>
                      <w:szCs w:val="18"/>
                    </w:rPr>
                  </w:rPrChange>
                </w:rPr>
                <w:delText xml:space="preserve">194,379 </w:delText>
              </w:r>
            </w:del>
          </w:p>
        </w:tc>
        <w:tc>
          <w:tcPr>
            <w:tcW w:w="601" w:type="pct"/>
            <w:tcBorders>
              <w:top w:val="nil"/>
              <w:left w:val="nil"/>
              <w:bottom w:val="nil"/>
              <w:right w:val="nil"/>
            </w:tcBorders>
            <w:shd w:val="clear" w:color="auto" w:fill="FFFFFF" w:themeFill="background1"/>
            <w:noWrap/>
            <w:vAlign w:val="bottom"/>
            <w:tcPrChange w:id="7348" w:author="Steve Barbeaux" w:date="2022-10-10T12:08:00Z">
              <w:tcPr>
                <w:tcW w:w="552" w:type="pct"/>
                <w:gridSpan w:val="5"/>
                <w:tcBorders>
                  <w:top w:val="nil"/>
                  <w:left w:val="nil"/>
                  <w:bottom w:val="nil"/>
                  <w:right w:val="nil"/>
                </w:tcBorders>
                <w:shd w:val="clear" w:color="auto" w:fill="FFFFFF" w:themeFill="background1"/>
                <w:noWrap/>
              </w:tcPr>
            </w:tcPrChange>
          </w:tcPr>
          <w:p w14:paraId="58689C0A" w14:textId="1B612B35" w:rsidR="00134598" w:rsidRPr="005E242C" w:rsidRDefault="00134598" w:rsidP="005E242C">
            <w:pPr>
              <w:spacing w:after="0"/>
              <w:jc w:val="right"/>
              <w:rPr>
                <w:sz w:val="20"/>
                <w:rPrChange w:id="7349" w:author="Steve Barbeaux" w:date="2022-10-10T12:08:00Z">
                  <w:rPr>
                    <w:sz w:val="18"/>
                    <w:szCs w:val="18"/>
                  </w:rPr>
                </w:rPrChange>
              </w:rPr>
              <w:pPrChange w:id="7350" w:author="Steve Barbeaux" w:date="2022-10-10T12:08:00Z">
                <w:pPr>
                  <w:spacing w:after="0"/>
                  <w:jc w:val="right"/>
                </w:pPr>
              </w:pPrChange>
            </w:pPr>
            <w:ins w:id="7351" w:author="Steve Barbeaux" w:date="2022-10-10T12:07:00Z">
              <w:r w:rsidRPr="005E242C">
                <w:rPr>
                  <w:sz w:val="20"/>
                  <w:rPrChange w:id="7352" w:author="Steve Barbeaux" w:date="2022-10-10T12:08:00Z">
                    <w:rPr/>
                  </w:rPrChange>
                </w:rPr>
                <w:t xml:space="preserve"> 293,504 </w:t>
              </w:r>
            </w:ins>
            <w:del w:id="7353" w:author="Steve Barbeaux" w:date="2022-10-10T11:58:00Z">
              <w:r w:rsidRPr="005E242C" w:rsidDel="00134598">
                <w:rPr>
                  <w:sz w:val="20"/>
                  <w:rPrChange w:id="7354" w:author="Steve Barbeaux" w:date="2022-10-10T12:08:00Z">
                    <w:rPr>
                      <w:sz w:val="18"/>
                      <w:szCs w:val="18"/>
                    </w:rPr>
                  </w:rPrChange>
                </w:rPr>
                <w:delText xml:space="preserve"> 335,374 </w:delText>
              </w:r>
            </w:del>
          </w:p>
        </w:tc>
        <w:tc>
          <w:tcPr>
            <w:tcW w:w="153" w:type="pct"/>
            <w:tcBorders>
              <w:top w:val="nil"/>
              <w:left w:val="nil"/>
              <w:bottom w:val="nil"/>
              <w:right w:val="nil"/>
            </w:tcBorders>
            <w:shd w:val="clear" w:color="auto" w:fill="F2F2F2" w:themeFill="background1" w:themeFillShade="F2"/>
            <w:noWrap/>
            <w:vAlign w:val="bottom"/>
            <w:tcPrChange w:id="7355" w:author="Steve Barbeaux" w:date="2022-10-10T12:08:00Z">
              <w:tcPr>
                <w:tcW w:w="351" w:type="pct"/>
                <w:gridSpan w:val="5"/>
                <w:tcBorders>
                  <w:top w:val="nil"/>
                  <w:left w:val="nil"/>
                  <w:bottom w:val="nil"/>
                  <w:right w:val="nil"/>
                </w:tcBorders>
                <w:shd w:val="clear" w:color="auto" w:fill="F2F2F2" w:themeFill="background1" w:themeFillShade="F2"/>
                <w:noWrap/>
                <w:vAlign w:val="bottom"/>
              </w:tcPr>
            </w:tcPrChange>
          </w:tcPr>
          <w:p w14:paraId="40370FE3" w14:textId="77777777" w:rsidR="00134598" w:rsidRPr="005E242C" w:rsidRDefault="00134598" w:rsidP="005E242C">
            <w:pPr>
              <w:spacing w:after="0"/>
              <w:jc w:val="right"/>
              <w:rPr>
                <w:sz w:val="18"/>
                <w:szCs w:val="18"/>
                <w:rPrChange w:id="7356" w:author="Steve Barbeaux" w:date="2022-10-10T12:08:00Z">
                  <w:rPr>
                    <w:sz w:val="18"/>
                    <w:szCs w:val="18"/>
                  </w:rPr>
                </w:rPrChange>
              </w:rPr>
              <w:pPrChange w:id="7357"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7358" w:author="Steve Barbeaux" w:date="2022-10-10T12:08:00Z">
              <w:tcPr>
                <w:tcW w:w="450" w:type="pct"/>
                <w:gridSpan w:val="3"/>
                <w:tcBorders>
                  <w:top w:val="nil"/>
                  <w:left w:val="nil"/>
                  <w:bottom w:val="nil"/>
                  <w:right w:val="nil"/>
                </w:tcBorders>
                <w:shd w:val="clear" w:color="auto" w:fill="FFFFFF" w:themeFill="background1"/>
              </w:tcPr>
            </w:tcPrChange>
          </w:tcPr>
          <w:p w14:paraId="1B6952A8" w14:textId="351F727F" w:rsidR="00134598" w:rsidRPr="005E242C" w:rsidRDefault="00134598" w:rsidP="005E242C">
            <w:pPr>
              <w:spacing w:after="0"/>
              <w:jc w:val="right"/>
              <w:rPr>
                <w:color w:val="A6A6A6" w:themeColor="background1" w:themeShade="A6"/>
                <w:sz w:val="18"/>
                <w:szCs w:val="18"/>
                <w:rPrChange w:id="7359" w:author="Steve Barbeaux" w:date="2022-10-10T12:09:00Z">
                  <w:rPr>
                    <w:color w:val="A6A6A6" w:themeColor="background1" w:themeShade="A6"/>
                    <w:sz w:val="18"/>
                    <w:szCs w:val="18"/>
                  </w:rPr>
                </w:rPrChange>
              </w:rPr>
              <w:pPrChange w:id="7360" w:author="Steve Barbeaux" w:date="2022-10-10T12:08:00Z">
                <w:pPr>
                  <w:spacing w:after="0"/>
                  <w:jc w:val="right"/>
                </w:pPr>
              </w:pPrChange>
            </w:pPr>
            <w:ins w:id="7361" w:author="Steve Barbeaux" w:date="2022-10-10T12:00:00Z">
              <w:r w:rsidRPr="005E242C">
                <w:rPr>
                  <w:color w:val="A6A6A6" w:themeColor="background1" w:themeShade="A6"/>
                  <w:sz w:val="18"/>
                  <w:szCs w:val="18"/>
                  <w:rPrChange w:id="7362" w:author="Steve Barbeaux" w:date="2022-10-10T12:09:00Z">
                    <w:rPr>
                      <w:sz w:val="18"/>
                      <w:szCs w:val="18"/>
                    </w:rPr>
                  </w:rPrChange>
                </w:rPr>
                <w:t xml:space="preserve">87,725 </w:t>
              </w:r>
            </w:ins>
            <w:del w:id="7363" w:author="Steve Barbeaux" w:date="2022-10-10T12:00:00Z">
              <w:r w:rsidRPr="005E242C" w:rsidDel="00632043">
                <w:rPr>
                  <w:color w:val="A6A6A6" w:themeColor="background1" w:themeShade="A6"/>
                  <w:sz w:val="18"/>
                  <w:szCs w:val="18"/>
                  <w:rPrChange w:id="7364" w:author="Steve Barbeaux" w:date="2022-10-10T12:09:00Z">
                    <w:rPr>
                      <w:color w:val="A6A6A6" w:themeColor="background1" w:themeShade="A6"/>
                      <w:sz w:val="18"/>
                      <w:szCs w:val="18"/>
                    </w:rPr>
                  </w:rPrChange>
                </w:rPr>
                <w:delText xml:space="preserve"> 95,224 </w:delText>
              </w:r>
            </w:del>
          </w:p>
        </w:tc>
        <w:tc>
          <w:tcPr>
            <w:tcW w:w="549" w:type="pct"/>
            <w:tcBorders>
              <w:top w:val="nil"/>
              <w:left w:val="nil"/>
              <w:bottom w:val="nil"/>
              <w:right w:val="nil"/>
            </w:tcBorders>
            <w:shd w:val="clear" w:color="auto" w:fill="FFFFFF" w:themeFill="background1"/>
            <w:noWrap/>
            <w:vAlign w:val="bottom"/>
            <w:tcPrChange w:id="7365" w:author="Steve Barbeaux" w:date="2022-10-10T12:08:00Z">
              <w:tcPr>
                <w:tcW w:w="549" w:type="pct"/>
                <w:gridSpan w:val="3"/>
                <w:tcBorders>
                  <w:top w:val="nil"/>
                  <w:left w:val="nil"/>
                  <w:bottom w:val="nil"/>
                  <w:right w:val="nil"/>
                </w:tcBorders>
                <w:shd w:val="clear" w:color="auto" w:fill="FFFFFF" w:themeFill="background1"/>
                <w:noWrap/>
              </w:tcPr>
            </w:tcPrChange>
          </w:tcPr>
          <w:p w14:paraId="3294ACAE" w14:textId="3E2C1D4E" w:rsidR="00134598" w:rsidRPr="005E242C" w:rsidRDefault="00134598" w:rsidP="005E242C">
            <w:pPr>
              <w:spacing w:after="0"/>
              <w:jc w:val="right"/>
              <w:rPr>
                <w:sz w:val="20"/>
                <w:rPrChange w:id="7366" w:author="Steve Barbeaux" w:date="2022-10-10T12:08:00Z">
                  <w:rPr>
                    <w:sz w:val="18"/>
                    <w:szCs w:val="18"/>
                  </w:rPr>
                </w:rPrChange>
              </w:rPr>
              <w:pPrChange w:id="7367" w:author="Steve Barbeaux" w:date="2022-10-10T12:08:00Z">
                <w:pPr>
                  <w:spacing w:after="0"/>
                  <w:jc w:val="right"/>
                </w:pPr>
              </w:pPrChange>
            </w:pPr>
            <w:ins w:id="7368" w:author="Steve Barbeaux" w:date="2022-10-10T12:03:00Z">
              <w:r w:rsidRPr="005E242C">
                <w:rPr>
                  <w:sz w:val="20"/>
                  <w:rPrChange w:id="7369" w:author="Steve Barbeaux" w:date="2022-10-10T12:08:00Z">
                    <w:rPr/>
                  </w:rPrChange>
                </w:rPr>
                <w:t xml:space="preserve">81,021 </w:t>
              </w:r>
            </w:ins>
            <w:del w:id="7370" w:author="Steve Barbeaux" w:date="2022-10-10T12:00:00Z">
              <w:r w:rsidRPr="005E242C" w:rsidDel="00134598">
                <w:rPr>
                  <w:sz w:val="20"/>
                  <w:rPrChange w:id="7371" w:author="Steve Barbeaux" w:date="2022-10-10T12:08:00Z">
                    <w:rPr>
                      <w:sz w:val="18"/>
                      <w:szCs w:val="18"/>
                    </w:rPr>
                  </w:rPrChange>
                </w:rPr>
                <w:delText xml:space="preserve">87,725 </w:delText>
              </w:r>
            </w:del>
          </w:p>
        </w:tc>
        <w:tc>
          <w:tcPr>
            <w:tcW w:w="648" w:type="pct"/>
            <w:tcBorders>
              <w:top w:val="nil"/>
              <w:left w:val="nil"/>
              <w:bottom w:val="nil"/>
              <w:right w:val="nil"/>
            </w:tcBorders>
            <w:shd w:val="clear" w:color="auto" w:fill="FFFFFF" w:themeFill="background1"/>
            <w:vAlign w:val="bottom"/>
            <w:tcPrChange w:id="7372" w:author="Steve Barbeaux" w:date="2022-10-10T12:08:00Z">
              <w:tcPr>
                <w:tcW w:w="648" w:type="pct"/>
                <w:gridSpan w:val="3"/>
                <w:tcBorders>
                  <w:top w:val="nil"/>
                  <w:left w:val="nil"/>
                  <w:bottom w:val="nil"/>
                  <w:right w:val="nil"/>
                </w:tcBorders>
                <w:shd w:val="clear" w:color="auto" w:fill="FFFFFF" w:themeFill="background1"/>
              </w:tcPr>
            </w:tcPrChange>
          </w:tcPr>
          <w:p w14:paraId="0CB16B27" w14:textId="43FC17AD" w:rsidR="00134598" w:rsidRPr="005E242C" w:rsidRDefault="00134598" w:rsidP="005E242C">
            <w:pPr>
              <w:spacing w:after="0"/>
              <w:jc w:val="right"/>
              <w:rPr>
                <w:sz w:val="20"/>
                <w:rPrChange w:id="7373" w:author="Steve Barbeaux" w:date="2022-10-10T12:08:00Z">
                  <w:rPr>
                    <w:sz w:val="18"/>
                    <w:szCs w:val="18"/>
                  </w:rPr>
                </w:rPrChange>
              </w:rPr>
              <w:pPrChange w:id="7374" w:author="Steve Barbeaux" w:date="2022-10-10T12:08:00Z">
                <w:pPr>
                  <w:spacing w:after="0"/>
                  <w:jc w:val="right"/>
                </w:pPr>
              </w:pPrChange>
            </w:pPr>
            <w:ins w:id="7375" w:author="Steve Barbeaux" w:date="2022-10-10T12:03:00Z">
              <w:r w:rsidRPr="005E242C">
                <w:rPr>
                  <w:sz w:val="20"/>
                  <w:rPrChange w:id="7376" w:author="Steve Barbeaux" w:date="2022-10-10T12:08:00Z">
                    <w:rPr/>
                  </w:rPrChange>
                </w:rPr>
                <w:t xml:space="preserve"> 62,573 </w:t>
              </w:r>
            </w:ins>
            <w:del w:id="7377" w:author="Steve Barbeaux" w:date="2022-10-10T12:00:00Z">
              <w:r w:rsidRPr="005E242C" w:rsidDel="00134598">
                <w:rPr>
                  <w:sz w:val="20"/>
                  <w:rPrChange w:id="7378" w:author="Steve Barbeaux" w:date="2022-10-10T12:08:00Z">
                    <w:rPr>
                      <w:sz w:val="18"/>
                      <w:szCs w:val="18"/>
                    </w:rPr>
                  </w:rPrChange>
                </w:rPr>
                <w:delText xml:space="preserve">67,276 </w:delText>
              </w:r>
            </w:del>
          </w:p>
        </w:tc>
        <w:tc>
          <w:tcPr>
            <w:tcW w:w="549" w:type="pct"/>
            <w:tcBorders>
              <w:top w:val="nil"/>
              <w:left w:val="nil"/>
              <w:bottom w:val="nil"/>
              <w:right w:val="nil"/>
            </w:tcBorders>
            <w:shd w:val="clear" w:color="auto" w:fill="FFFFFF" w:themeFill="background1"/>
            <w:vAlign w:val="bottom"/>
            <w:tcPrChange w:id="7379" w:author="Steve Barbeaux" w:date="2022-10-10T12:08:00Z">
              <w:tcPr>
                <w:tcW w:w="550" w:type="pct"/>
                <w:gridSpan w:val="4"/>
                <w:tcBorders>
                  <w:top w:val="nil"/>
                  <w:left w:val="nil"/>
                  <w:bottom w:val="nil"/>
                  <w:right w:val="nil"/>
                </w:tcBorders>
                <w:shd w:val="clear" w:color="auto" w:fill="FFFFFF" w:themeFill="background1"/>
              </w:tcPr>
            </w:tcPrChange>
          </w:tcPr>
          <w:p w14:paraId="0D6865C7" w14:textId="39250E6E" w:rsidR="00134598" w:rsidRPr="005E242C" w:rsidRDefault="00134598" w:rsidP="005E242C">
            <w:pPr>
              <w:spacing w:after="0"/>
              <w:jc w:val="right"/>
              <w:rPr>
                <w:sz w:val="20"/>
                <w:rPrChange w:id="7380" w:author="Steve Barbeaux" w:date="2022-10-10T12:08:00Z">
                  <w:rPr>
                    <w:sz w:val="18"/>
                    <w:szCs w:val="18"/>
                  </w:rPr>
                </w:rPrChange>
              </w:rPr>
              <w:pPrChange w:id="7381" w:author="Steve Barbeaux" w:date="2022-10-10T12:08:00Z">
                <w:pPr>
                  <w:spacing w:after="0"/>
                  <w:jc w:val="right"/>
                </w:pPr>
              </w:pPrChange>
            </w:pPr>
            <w:ins w:id="7382" w:author="Steve Barbeaux" w:date="2022-10-10T12:03:00Z">
              <w:r w:rsidRPr="005E242C">
                <w:rPr>
                  <w:sz w:val="20"/>
                  <w:rPrChange w:id="7383" w:author="Steve Barbeaux" w:date="2022-10-10T12:08:00Z">
                    <w:rPr/>
                  </w:rPrChange>
                </w:rPr>
                <w:t xml:space="preserve"> 104,909 </w:t>
              </w:r>
            </w:ins>
            <w:del w:id="7384" w:author="Steve Barbeaux" w:date="2022-10-10T12:00:00Z">
              <w:r w:rsidRPr="005E242C" w:rsidDel="00134598">
                <w:rPr>
                  <w:sz w:val="20"/>
                  <w:rPrChange w:id="7385" w:author="Steve Barbeaux" w:date="2022-10-10T12:08:00Z">
                    <w:rPr>
                      <w:sz w:val="18"/>
                      <w:szCs w:val="18"/>
                    </w:rPr>
                  </w:rPrChange>
                </w:rPr>
                <w:delText xml:space="preserve">114,389 </w:delText>
              </w:r>
            </w:del>
          </w:p>
        </w:tc>
      </w:tr>
      <w:tr w:rsidR="00134598" w:rsidRPr="00996CAA" w14:paraId="59CFE1C0" w14:textId="77777777" w:rsidTr="005E242C">
        <w:tblPrEx>
          <w:tblPrExChange w:id="7386" w:author="Steve Barbeaux" w:date="2022-10-10T12:08:00Z">
            <w:tblPrEx>
              <w:tblW w:w="4808" w:type="pct"/>
            </w:tblPrEx>
          </w:tblPrExChange>
        </w:tblPrEx>
        <w:trPr>
          <w:trHeight w:val="135"/>
          <w:jc w:val="center"/>
          <w:trPrChange w:id="7387" w:author="Steve Barbeaux" w:date="2022-10-10T12:08:00Z">
            <w:trPr>
              <w:trHeight w:val="135"/>
              <w:jc w:val="center"/>
            </w:trPr>
          </w:trPrChange>
        </w:trPr>
        <w:tc>
          <w:tcPr>
            <w:tcW w:w="352" w:type="pct"/>
            <w:tcBorders>
              <w:top w:val="nil"/>
              <w:left w:val="nil"/>
              <w:bottom w:val="nil"/>
              <w:right w:val="nil"/>
            </w:tcBorders>
            <w:shd w:val="clear" w:color="auto" w:fill="FFFFFF" w:themeFill="background1"/>
            <w:noWrap/>
            <w:vAlign w:val="bottom"/>
            <w:tcPrChange w:id="7388" w:author="Steve Barbeaux" w:date="2022-10-10T12:08:00Z">
              <w:tcPr>
                <w:tcW w:w="350" w:type="pct"/>
                <w:tcBorders>
                  <w:top w:val="nil"/>
                  <w:left w:val="nil"/>
                  <w:bottom w:val="nil"/>
                  <w:right w:val="nil"/>
                </w:tcBorders>
                <w:shd w:val="clear" w:color="auto" w:fill="FFFFFF" w:themeFill="background1"/>
                <w:noWrap/>
                <w:vAlign w:val="bottom"/>
              </w:tcPr>
            </w:tcPrChange>
          </w:tcPr>
          <w:p w14:paraId="38FE2008" w14:textId="2501699B" w:rsidR="00134598" w:rsidRPr="005E242C" w:rsidRDefault="00134598" w:rsidP="005E242C">
            <w:pPr>
              <w:spacing w:after="0"/>
              <w:jc w:val="right"/>
              <w:rPr>
                <w:sz w:val="18"/>
                <w:szCs w:val="18"/>
                <w:rPrChange w:id="7389" w:author="Steve Barbeaux" w:date="2022-10-10T12:08:00Z">
                  <w:rPr>
                    <w:sz w:val="18"/>
                    <w:szCs w:val="18"/>
                  </w:rPr>
                </w:rPrChange>
              </w:rPr>
              <w:pPrChange w:id="7390" w:author="Steve Barbeaux" w:date="2022-10-10T12:08:00Z">
                <w:pPr>
                  <w:spacing w:after="0"/>
                  <w:jc w:val="right"/>
                </w:pPr>
              </w:pPrChange>
            </w:pPr>
            <w:r w:rsidRPr="005E242C">
              <w:rPr>
                <w:sz w:val="18"/>
                <w:szCs w:val="18"/>
                <w:rPrChange w:id="7391" w:author="Steve Barbeaux" w:date="2022-10-10T12:08:00Z">
                  <w:rPr>
                    <w:sz w:val="18"/>
                    <w:szCs w:val="18"/>
                  </w:rPr>
                </w:rPrChange>
              </w:rPr>
              <w:t>2020</w:t>
            </w:r>
          </w:p>
        </w:tc>
        <w:tc>
          <w:tcPr>
            <w:tcW w:w="550" w:type="pct"/>
            <w:tcBorders>
              <w:top w:val="nil"/>
              <w:left w:val="nil"/>
              <w:bottom w:val="nil"/>
              <w:right w:val="nil"/>
            </w:tcBorders>
            <w:shd w:val="clear" w:color="auto" w:fill="FFFFFF" w:themeFill="background1"/>
            <w:vAlign w:val="bottom"/>
            <w:tcPrChange w:id="7392" w:author="Steve Barbeaux" w:date="2022-10-10T12:08:00Z">
              <w:tcPr>
                <w:tcW w:w="650" w:type="pct"/>
                <w:gridSpan w:val="6"/>
                <w:tcBorders>
                  <w:top w:val="nil"/>
                  <w:left w:val="nil"/>
                  <w:bottom w:val="nil"/>
                  <w:right w:val="nil"/>
                </w:tcBorders>
                <w:shd w:val="clear" w:color="auto" w:fill="FFFFFF" w:themeFill="background1"/>
              </w:tcPr>
            </w:tcPrChange>
          </w:tcPr>
          <w:p w14:paraId="081FAE8C" w14:textId="22790B7C" w:rsidR="00134598" w:rsidRPr="005E242C" w:rsidRDefault="00134598" w:rsidP="005E242C">
            <w:pPr>
              <w:spacing w:after="0"/>
              <w:jc w:val="right"/>
              <w:rPr>
                <w:color w:val="A6A6A6" w:themeColor="background1" w:themeShade="A6"/>
                <w:sz w:val="18"/>
                <w:szCs w:val="18"/>
                <w:rPrChange w:id="7393" w:author="Steve Barbeaux" w:date="2022-10-10T12:09:00Z">
                  <w:rPr>
                    <w:sz w:val="18"/>
                    <w:szCs w:val="18"/>
                  </w:rPr>
                </w:rPrChange>
              </w:rPr>
              <w:pPrChange w:id="7394" w:author="Steve Barbeaux" w:date="2022-10-10T12:08:00Z">
                <w:pPr>
                  <w:spacing w:after="0"/>
                </w:pPr>
              </w:pPrChange>
            </w:pPr>
            <w:ins w:id="7395" w:author="Steve Barbeaux" w:date="2022-10-10T11:57:00Z">
              <w:r w:rsidRPr="005E242C">
                <w:rPr>
                  <w:color w:val="A6A6A6" w:themeColor="background1" w:themeShade="A6"/>
                  <w:sz w:val="18"/>
                  <w:szCs w:val="18"/>
                  <w:rPrChange w:id="7396" w:author="Steve Barbeaux" w:date="2022-10-10T12:09:00Z">
                    <w:rPr>
                      <w:sz w:val="18"/>
                      <w:szCs w:val="18"/>
                    </w:rPr>
                  </w:rPrChange>
                </w:rPr>
                <w:t xml:space="preserve"> 257,233 </w:t>
              </w:r>
            </w:ins>
          </w:p>
        </w:tc>
        <w:tc>
          <w:tcPr>
            <w:tcW w:w="598" w:type="pct"/>
            <w:gridSpan w:val="3"/>
            <w:tcBorders>
              <w:top w:val="nil"/>
              <w:left w:val="nil"/>
              <w:bottom w:val="nil"/>
              <w:right w:val="nil"/>
            </w:tcBorders>
            <w:shd w:val="clear" w:color="auto" w:fill="FFFFFF" w:themeFill="background1"/>
            <w:noWrap/>
            <w:vAlign w:val="bottom"/>
            <w:tcPrChange w:id="7397" w:author="Steve Barbeaux" w:date="2022-10-10T12:08:00Z">
              <w:tcPr>
                <w:tcW w:w="447" w:type="pct"/>
                <w:gridSpan w:val="4"/>
                <w:tcBorders>
                  <w:top w:val="nil"/>
                  <w:left w:val="nil"/>
                  <w:bottom w:val="nil"/>
                  <w:right w:val="nil"/>
                </w:tcBorders>
                <w:shd w:val="clear" w:color="auto" w:fill="FFFFFF" w:themeFill="background1"/>
                <w:noWrap/>
              </w:tcPr>
            </w:tcPrChange>
          </w:tcPr>
          <w:p w14:paraId="4277E9F4" w14:textId="79C347FF" w:rsidR="00134598" w:rsidRPr="005E242C" w:rsidRDefault="00134598" w:rsidP="005E242C">
            <w:pPr>
              <w:spacing w:after="0"/>
              <w:jc w:val="right"/>
              <w:rPr>
                <w:sz w:val="20"/>
                <w:rPrChange w:id="7398" w:author="Steve Barbeaux" w:date="2022-10-10T12:08:00Z">
                  <w:rPr>
                    <w:sz w:val="18"/>
                    <w:szCs w:val="18"/>
                  </w:rPr>
                </w:rPrChange>
              </w:rPr>
              <w:pPrChange w:id="7399" w:author="Steve Barbeaux" w:date="2022-10-10T12:08:00Z">
                <w:pPr>
                  <w:spacing w:after="0"/>
                  <w:jc w:val="right"/>
                </w:pPr>
              </w:pPrChange>
            </w:pPr>
            <w:ins w:id="7400" w:author="Steve Barbeaux" w:date="2022-10-10T12:07:00Z">
              <w:r w:rsidRPr="005E242C">
                <w:rPr>
                  <w:sz w:val="20"/>
                  <w:rPrChange w:id="7401" w:author="Steve Barbeaux" w:date="2022-10-10T12:08:00Z">
                    <w:rPr/>
                  </w:rPrChange>
                </w:rPr>
                <w:t xml:space="preserve"> 214,988 </w:t>
              </w:r>
            </w:ins>
            <w:del w:id="7402" w:author="Steve Barbeaux" w:date="2022-10-10T11:58:00Z">
              <w:r w:rsidRPr="005E242C" w:rsidDel="00134598">
                <w:rPr>
                  <w:sz w:val="20"/>
                  <w:rPrChange w:id="7403" w:author="Steve Barbeaux" w:date="2022-10-10T12:08:00Z">
                    <w:rPr>
                      <w:sz w:val="18"/>
                      <w:szCs w:val="18"/>
                    </w:rPr>
                  </w:rPrChange>
                </w:rPr>
                <w:delText xml:space="preserve"> 257,233 </w:delText>
              </w:r>
            </w:del>
          </w:p>
        </w:tc>
        <w:tc>
          <w:tcPr>
            <w:tcW w:w="550" w:type="pct"/>
            <w:gridSpan w:val="2"/>
            <w:tcBorders>
              <w:top w:val="nil"/>
              <w:left w:val="nil"/>
              <w:bottom w:val="nil"/>
              <w:right w:val="nil"/>
            </w:tcBorders>
            <w:shd w:val="clear" w:color="auto" w:fill="FFFFFF" w:themeFill="background1"/>
            <w:noWrap/>
            <w:vAlign w:val="bottom"/>
            <w:tcPrChange w:id="7404" w:author="Steve Barbeaux" w:date="2022-10-10T12:08:00Z">
              <w:tcPr>
                <w:tcW w:w="453" w:type="pct"/>
                <w:gridSpan w:val="3"/>
                <w:tcBorders>
                  <w:top w:val="nil"/>
                  <w:left w:val="nil"/>
                  <w:bottom w:val="nil"/>
                  <w:right w:val="nil"/>
                </w:tcBorders>
                <w:shd w:val="clear" w:color="auto" w:fill="FFFFFF" w:themeFill="background1"/>
                <w:noWrap/>
              </w:tcPr>
            </w:tcPrChange>
          </w:tcPr>
          <w:p w14:paraId="0D571F38" w14:textId="53AE073C" w:rsidR="00134598" w:rsidRPr="005E242C" w:rsidRDefault="00134598" w:rsidP="005E242C">
            <w:pPr>
              <w:spacing w:after="0"/>
              <w:jc w:val="right"/>
              <w:rPr>
                <w:sz w:val="20"/>
                <w:rPrChange w:id="7405" w:author="Steve Barbeaux" w:date="2022-10-10T12:08:00Z">
                  <w:rPr>
                    <w:sz w:val="18"/>
                    <w:szCs w:val="18"/>
                  </w:rPr>
                </w:rPrChange>
              </w:rPr>
              <w:pPrChange w:id="7406" w:author="Steve Barbeaux" w:date="2022-10-10T12:08:00Z">
                <w:pPr>
                  <w:spacing w:after="0"/>
                  <w:jc w:val="right"/>
                </w:pPr>
              </w:pPrChange>
            </w:pPr>
            <w:ins w:id="7407" w:author="Steve Barbeaux" w:date="2022-10-10T12:07:00Z">
              <w:r w:rsidRPr="005E242C">
                <w:rPr>
                  <w:sz w:val="20"/>
                  <w:rPrChange w:id="7408" w:author="Steve Barbeaux" w:date="2022-10-10T12:08:00Z">
                    <w:rPr/>
                  </w:rPrChange>
                </w:rPr>
                <w:t xml:space="preserve"> 163,172 </w:t>
              </w:r>
            </w:ins>
            <w:del w:id="7409" w:author="Steve Barbeaux" w:date="2022-10-10T11:58:00Z">
              <w:r w:rsidRPr="005E242C" w:rsidDel="00134598">
                <w:rPr>
                  <w:sz w:val="20"/>
                  <w:rPrChange w:id="7410" w:author="Steve Barbeaux" w:date="2022-10-10T12:08:00Z">
                    <w:rPr>
                      <w:sz w:val="18"/>
                      <w:szCs w:val="18"/>
                    </w:rPr>
                  </w:rPrChange>
                </w:rPr>
                <w:delText xml:space="preserve">195,497 </w:delText>
              </w:r>
            </w:del>
          </w:p>
        </w:tc>
        <w:tc>
          <w:tcPr>
            <w:tcW w:w="601" w:type="pct"/>
            <w:tcBorders>
              <w:top w:val="nil"/>
              <w:left w:val="nil"/>
              <w:bottom w:val="nil"/>
              <w:right w:val="nil"/>
            </w:tcBorders>
            <w:shd w:val="clear" w:color="auto" w:fill="FFFFFF" w:themeFill="background1"/>
            <w:noWrap/>
            <w:vAlign w:val="bottom"/>
            <w:tcPrChange w:id="7411" w:author="Steve Barbeaux" w:date="2022-10-10T12:08:00Z">
              <w:tcPr>
                <w:tcW w:w="552" w:type="pct"/>
                <w:gridSpan w:val="5"/>
                <w:tcBorders>
                  <w:top w:val="nil"/>
                  <w:left w:val="nil"/>
                  <w:bottom w:val="nil"/>
                  <w:right w:val="nil"/>
                </w:tcBorders>
                <w:shd w:val="clear" w:color="auto" w:fill="FFFFFF" w:themeFill="background1"/>
                <w:noWrap/>
              </w:tcPr>
            </w:tcPrChange>
          </w:tcPr>
          <w:p w14:paraId="62555832" w14:textId="56585D8A" w:rsidR="00134598" w:rsidRPr="005E242C" w:rsidRDefault="00134598" w:rsidP="005E242C">
            <w:pPr>
              <w:spacing w:after="0"/>
              <w:jc w:val="right"/>
              <w:rPr>
                <w:sz w:val="20"/>
                <w:rPrChange w:id="7412" w:author="Steve Barbeaux" w:date="2022-10-10T12:08:00Z">
                  <w:rPr>
                    <w:sz w:val="18"/>
                    <w:szCs w:val="18"/>
                  </w:rPr>
                </w:rPrChange>
              </w:rPr>
              <w:pPrChange w:id="7413" w:author="Steve Barbeaux" w:date="2022-10-10T12:08:00Z">
                <w:pPr>
                  <w:spacing w:after="0"/>
                  <w:jc w:val="right"/>
                </w:pPr>
              </w:pPrChange>
            </w:pPr>
            <w:ins w:id="7414" w:author="Steve Barbeaux" w:date="2022-10-10T12:07:00Z">
              <w:r w:rsidRPr="005E242C">
                <w:rPr>
                  <w:sz w:val="20"/>
                  <w:rPrChange w:id="7415" w:author="Steve Barbeaux" w:date="2022-10-10T12:08:00Z">
                    <w:rPr/>
                  </w:rPrChange>
                </w:rPr>
                <w:t xml:space="preserve"> 283,256 </w:t>
              </w:r>
            </w:ins>
            <w:del w:id="7416" w:author="Steve Barbeaux" w:date="2022-10-10T11:58:00Z">
              <w:r w:rsidRPr="005E242C" w:rsidDel="00134598">
                <w:rPr>
                  <w:sz w:val="20"/>
                  <w:rPrChange w:id="7417" w:author="Steve Barbeaux" w:date="2022-10-10T12:08:00Z">
                    <w:rPr>
                      <w:sz w:val="18"/>
                      <w:szCs w:val="18"/>
                    </w:rPr>
                  </w:rPrChange>
                </w:rPr>
                <w:delText xml:space="preserve"> 338,464 </w:delText>
              </w:r>
            </w:del>
          </w:p>
        </w:tc>
        <w:tc>
          <w:tcPr>
            <w:tcW w:w="153" w:type="pct"/>
            <w:tcBorders>
              <w:top w:val="nil"/>
              <w:left w:val="nil"/>
              <w:bottom w:val="nil"/>
              <w:right w:val="nil"/>
            </w:tcBorders>
            <w:shd w:val="clear" w:color="auto" w:fill="F2F2F2" w:themeFill="background1" w:themeFillShade="F2"/>
            <w:noWrap/>
            <w:vAlign w:val="bottom"/>
            <w:tcPrChange w:id="7418" w:author="Steve Barbeaux" w:date="2022-10-10T12:08:00Z">
              <w:tcPr>
                <w:tcW w:w="351" w:type="pct"/>
                <w:gridSpan w:val="5"/>
                <w:tcBorders>
                  <w:top w:val="nil"/>
                  <w:left w:val="nil"/>
                  <w:bottom w:val="nil"/>
                  <w:right w:val="nil"/>
                </w:tcBorders>
                <w:shd w:val="clear" w:color="auto" w:fill="F2F2F2" w:themeFill="background1" w:themeFillShade="F2"/>
                <w:noWrap/>
                <w:vAlign w:val="bottom"/>
              </w:tcPr>
            </w:tcPrChange>
          </w:tcPr>
          <w:p w14:paraId="7F25607C" w14:textId="77777777" w:rsidR="00134598" w:rsidRPr="005E242C" w:rsidRDefault="00134598" w:rsidP="005E242C">
            <w:pPr>
              <w:spacing w:after="0"/>
              <w:jc w:val="right"/>
              <w:rPr>
                <w:sz w:val="18"/>
                <w:szCs w:val="18"/>
                <w:rPrChange w:id="7419" w:author="Steve Barbeaux" w:date="2022-10-10T12:08:00Z">
                  <w:rPr>
                    <w:sz w:val="18"/>
                    <w:szCs w:val="18"/>
                  </w:rPr>
                </w:rPrChange>
              </w:rPr>
              <w:pPrChange w:id="7420"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7421" w:author="Steve Barbeaux" w:date="2022-10-10T12:08:00Z">
              <w:tcPr>
                <w:tcW w:w="450" w:type="pct"/>
                <w:gridSpan w:val="3"/>
                <w:tcBorders>
                  <w:top w:val="nil"/>
                  <w:left w:val="nil"/>
                  <w:bottom w:val="nil"/>
                  <w:right w:val="nil"/>
                </w:tcBorders>
                <w:shd w:val="clear" w:color="auto" w:fill="FFFFFF" w:themeFill="background1"/>
              </w:tcPr>
            </w:tcPrChange>
          </w:tcPr>
          <w:p w14:paraId="57F36B95" w14:textId="12784F33" w:rsidR="00134598" w:rsidRPr="005E242C" w:rsidRDefault="00134598" w:rsidP="005E242C">
            <w:pPr>
              <w:spacing w:after="0"/>
              <w:jc w:val="right"/>
              <w:rPr>
                <w:color w:val="A6A6A6" w:themeColor="background1" w:themeShade="A6"/>
                <w:sz w:val="18"/>
                <w:szCs w:val="18"/>
                <w:rPrChange w:id="7422" w:author="Steve Barbeaux" w:date="2022-10-10T12:09:00Z">
                  <w:rPr>
                    <w:sz w:val="18"/>
                    <w:szCs w:val="18"/>
                  </w:rPr>
                </w:rPrChange>
              </w:rPr>
              <w:pPrChange w:id="7423" w:author="Steve Barbeaux" w:date="2022-10-10T12:08:00Z">
                <w:pPr>
                  <w:spacing w:after="0"/>
                  <w:jc w:val="right"/>
                </w:pPr>
              </w:pPrChange>
            </w:pPr>
            <w:ins w:id="7424" w:author="Steve Barbeaux" w:date="2022-10-10T12:00:00Z">
              <w:r w:rsidRPr="005E242C">
                <w:rPr>
                  <w:color w:val="A6A6A6" w:themeColor="background1" w:themeShade="A6"/>
                  <w:sz w:val="18"/>
                  <w:szCs w:val="18"/>
                  <w:rPrChange w:id="7425" w:author="Steve Barbeaux" w:date="2022-10-10T12:09:00Z">
                    <w:rPr>
                      <w:sz w:val="18"/>
                      <w:szCs w:val="18"/>
                    </w:rPr>
                  </w:rPrChange>
                </w:rPr>
                <w:t xml:space="preserve">90,106 </w:t>
              </w:r>
            </w:ins>
          </w:p>
        </w:tc>
        <w:tc>
          <w:tcPr>
            <w:tcW w:w="549" w:type="pct"/>
            <w:tcBorders>
              <w:top w:val="nil"/>
              <w:left w:val="nil"/>
              <w:bottom w:val="nil"/>
              <w:right w:val="nil"/>
            </w:tcBorders>
            <w:shd w:val="clear" w:color="auto" w:fill="FFFFFF" w:themeFill="background1"/>
            <w:noWrap/>
            <w:vAlign w:val="bottom"/>
            <w:tcPrChange w:id="7426" w:author="Steve Barbeaux" w:date="2022-10-10T12:08:00Z">
              <w:tcPr>
                <w:tcW w:w="549" w:type="pct"/>
                <w:gridSpan w:val="3"/>
                <w:tcBorders>
                  <w:top w:val="nil"/>
                  <w:left w:val="nil"/>
                  <w:bottom w:val="nil"/>
                  <w:right w:val="nil"/>
                </w:tcBorders>
                <w:shd w:val="clear" w:color="auto" w:fill="FFFFFF" w:themeFill="background1"/>
                <w:noWrap/>
              </w:tcPr>
            </w:tcPrChange>
          </w:tcPr>
          <w:p w14:paraId="30731AC2" w14:textId="3D6D0D1B" w:rsidR="00134598" w:rsidRPr="005E242C" w:rsidRDefault="00134598" w:rsidP="005E242C">
            <w:pPr>
              <w:spacing w:after="0"/>
              <w:jc w:val="right"/>
              <w:rPr>
                <w:sz w:val="20"/>
                <w:rPrChange w:id="7427" w:author="Steve Barbeaux" w:date="2022-10-10T12:08:00Z">
                  <w:rPr>
                    <w:sz w:val="18"/>
                    <w:szCs w:val="18"/>
                  </w:rPr>
                </w:rPrChange>
              </w:rPr>
              <w:pPrChange w:id="7428" w:author="Steve Barbeaux" w:date="2022-10-10T12:08:00Z">
                <w:pPr>
                  <w:spacing w:after="0"/>
                  <w:jc w:val="right"/>
                </w:pPr>
              </w:pPrChange>
            </w:pPr>
            <w:ins w:id="7429" w:author="Steve Barbeaux" w:date="2022-10-10T12:03:00Z">
              <w:r w:rsidRPr="005E242C">
                <w:rPr>
                  <w:sz w:val="20"/>
                  <w:rPrChange w:id="7430" w:author="Steve Barbeaux" w:date="2022-10-10T12:08:00Z">
                    <w:rPr/>
                  </w:rPrChange>
                </w:rPr>
                <w:t xml:space="preserve">82,981 </w:t>
              </w:r>
            </w:ins>
            <w:del w:id="7431" w:author="Steve Barbeaux" w:date="2022-10-10T12:00:00Z">
              <w:r w:rsidRPr="005E242C" w:rsidDel="00134598">
                <w:rPr>
                  <w:sz w:val="20"/>
                  <w:rPrChange w:id="7432" w:author="Steve Barbeaux" w:date="2022-10-10T12:08:00Z">
                    <w:rPr>
                      <w:sz w:val="18"/>
                      <w:szCs w:val="18"/>
                    </w:rPr>
                  </w:rPrChange>
                </w:rPr>
                <w:delText xml:space="preserve">90,106 </w:delText>
              </w:r>
            </w:del>
          </w:p>
        </w:tc>
        <w:tc>
          <w:tcPr>
            <w:tcW w:w="648" w:type="pct"/>
            <w:tcBorders>
              <w:top w:val="nil"/>
              <w:left w:val="nil"/>
              <w:bottom w:val="nil"/>
              <w:right w:val="nil"/>
            </w:tcBorders>
            <w:shd w:val="clear" w:color="auto" w:fill="FFFFFF" w:themeFill="background1"/>
            <w:vAlign w:val="bottom"/>
            <w:tcPrChange w:id="7433" w:author="Steve Barbeaux" w:date="2022-10-10T12:08:00Z">
              <w:tcPr>
                <w:tcW w:w="648" w:type="pct"/>
                <w:gridSpan w:val="3"/>
                <w:tcBorders>
                  <w:top w:val="nil"/>
                  <w:left w:val="nil"/>
                  <w:bottom w:val="nil"/>
                  <w:right w:val="nil"/>
                </w:tcBorders>
                <w:shd w:val="clear" w:color="auto" w:fill="FFFFFF" w:themeFill="background1"/>
              </w:tcPr>
            </w:tcPrChange>
          </w:tcPr>
          <w:p w14:paraId="4AD63FF8" w14:textId="7B7AA228" w:rsidR="00134598" w:rsidRPr="005E242C" w:rsidRDefault="00134598" w:rsidP="005E242C">
            <w:pPr>
              <w:spacing w:after="0"/>
              <w:jc w:val="right"/>
              <w:rPr>
                <w:sz w:val="20"/>
                <w:rPrChange w:id="7434" w:author="Steve Barbeaux" w:date="2022-10-10T12:08:00Z">
                  <w:rPr>
                    <w:sz w:val="18"/>
                    <w:szCs w:val="18"/>
                  </w:rPr>
                </w:rPrChange>
              </w:rPr>
              <w:pPrChange w:id="7435" w:author="Steve Barbeaux" w:date="2022-10-10T12:08:00Z">
                <w:pPr>
                  <w:spacing w:after="0"/>
                  <w:jc w:val="right"/>
                </w:pPr>
              </w:pPrChange>
            </w:pPr>
            <w:ins w:id="7436" w:author="Steve Barbeaux" w:date="2022-10-10T12:03:00Z">
              <w:r w:rsidRPr="005E242C">
                <w:rPr>
                  <w:sz w:val="20"/>
                  <w:rPrChange w:id="7437" w:author="Steve Barbeaux" w:date="2022-10-10T12:08:00Z">
                    <w:rPr/>
                  </w:rPrChange>
                </w:rPr>
                <w:t xml:space="preserve"> 63,402 </w:t>
              </w:r>
            </w:ins>
            <w:del w:id="7438" w:author="Steve Barbeaux" w:date="2022-10-10T12:00:00Z">
              <w:r w:rsidRPr="005E242C" w:rsidDel="00134598">
                <w:rPr>
                  <w:sz w:val="20"/>
                  <w:rPrChange w:id="7439" w:author="Steve Barbeaux" w:date="2022-10-10T12:08:00Z">
                    <w:rPr>
                      <w:sz w:val="18"/>
                      <w:szCs w:val="18"/>
                    </w:rPr>
                  </w:rPrChange>
                </w:rPr>
                <w:delText xml:space="preserve">68,345 </w:delText>
              </w:r>
            </w:del>
          </w:p>
        </w:tc>
        <w:tc>
          <w:tcPr>
            <w:tcW w:w="549" w:type="pct"/>
            <w:tcBorders>
              <w:top w:val="nil"/>
              <w:left w:val="nil"/>
              <w:bottom w:val="nil"/>
              <w:right w:val="nil"/>
            </w:tcBorders>
            <w:shd w:val="clear" w:color="auto" w:fill="FFFFFF" w:themeFill="background1"/>
            <w:vAlign w:val="bottom"/>
            <w:tcPrChange w:id="7440" w:author="Steve Barbeaux" w:date="2022-10-10T12:08:00Z">
              <w:tcPr>
                <w:tcW w:w="550" w:type="pct"/>
                <w:gridSpan w:val="4"/>
                <w:tcBorders>
                  <w:top w:val="nil"/>
                  <w:left w:val="nil"/>
                  <w:bottom w:val="nil"/>
                  <w:right w:val="nil"/>
                </w:tcBorders>
                <w:shd w:val="clear" w:color="auto" w:fill="FFFFFF" w:themeFill="background1"/>
              </w:tcPr>
            </w:tcPrChange>
          </w:tcPr>
          <w:p w14:paraId="1860EF7A" w14:textId="2AABDFEE" w:rsidR="00134598" w:rsidRPr="005E242C" w:rsidRDefault="00134598" w:rsidP="005E242C">
            <w:pPr>
              <w:spacing w:after="0"/>
              <w:jc w:val="right"/>
              <w:rPr>
                <w:sz w:val="20"/>
                <w:rPrChange w:id="7441" w:author="Steve Barbeaux" w:date="2022-10-10T12:08:00Z">
                  <w:rPr>
                    <w:sz w:val="18"/>
                    <w:szCs w:val="18"/>
                  </w:rPr>
                </w:rPrChange>
              </w:rPr>
              <w:pPrChange w:id="7442" w:author="Steve Barbeaux" w:date="2022-10-10T12:08:00Z">
                <w:pPr>
                  <w:spacing w:after="0"/>
                  <w:jc w:val="right"/>
                </w:pPr>
              </w:pPrChange>
            </w:pPr>
            <w:ins w:id="7443" w:author="Steve Barbeaux" w:date="2022-10-10T12:03:00Z">
              <w:r w:rsidRPr="005E242C">
                <w:rPr>
                  <w:sz w:val="20"/>
                  <w:rPrChange w:id="7444" w:author="Steve Barbeaux" w:date="2022-10-10T12:08:00Z">
                    <w:rPr/>
                  </w:rPrChange>
                </w:rPr>
                <w:t xml:space="preserve"> 108,607 </w:t>
              </w:r>
            </w:ins>
            <w:del w:id="7445" w:author="Steve Barbeaux" w:date="2022-10-10T12:00:00Z">
              <w:r w:rsidRPr="005E242C" w:rsidDel="00134598">
                <w:rPr>
                  <w:sz w:val="20"/>
                  <w:rPrChange w:id="7446" w:author="Steve Barbeaux" w:date="2022-10-10T12:08:00Z">
                    <w:rPr>
                      <w:sz w:val="18"/>
                      <w:szCs w:val="18"/>
                    </w:rPr>
                  </w:rPrChange>
                </w:rPr>
                <w:delText xml:space="preserve">118,796 </w:delText>
              </w:r>
            </w:del>
          </w:p>
        </w:tc>
      </w:tr>
      <w:tr w:rsidR="00134598" w:rsidRPr="00996CAA" w14:paraId="2AB07ACB" w14:textId="77777777" w:rsidTr="005E242C">
        <w:tblPrEx>
          <w:tblPrExChange w:id="7447" w:author="Steve Barbeaux" w:date="2022-10-10T12:08:00Z">
            <w:tblPrEx>
              <w:tblW w:w="4808" w:type="pct"/>
            </w:tblPrEx>
          </w:tblPrExChange>
        </w:tblPrEx>
        <w:trPr>
          <w:jc w:val="center"/>
          <w:trPrChange w:id="7448" w:author="Steve Barbeaux" w:date="2022-10-10T12:08:00Z">
            <w:trPr>
              <w:jc w:val="center"/>
            </w:trPr>
          </w:trPrChange>
        </w:trPr>
        <w:tc>
          <w:tcPr>
            <w:tcW w:w="352" w:type="pct"/>
            <w:tcBorders>
              <w:top w:val="nil"/>
              <w:left w:val="nil"/>
              <w:bottom w:val="nil"/>
              <w:right w:val="nil"/>
            </w:tcBorders>
            <w:shd w:val="clear" w:color="auto" w:fill="FFFFFF" w:themeFill="background1"/>
            <w:noWrap/>
            <w:vAlign w:val="bottom"/>
            <w:tcPrChange w:id="7449" w:author="Steve Barbeaux" w:date="2022-10-10T12:08:00Z">
              <w:tcPr>
                <w:tcW w:w="351" w:type="pct"/>
                <w:gridSpan w:val="3"/>
                <w:tcBorders>
                  <w:top w:val="nil"/>
                  <w:left w:val="nil"/>
                  <w:bottom w:val="nil"/>
                  <w:right w:val="nil"/>
                </w:tcBorders>
                <w:shd w:val="clear" w:color="auto" w:fill="FFFFFF" w:themeFill="background1"/>
                <w:noWrap/>
                <w:vAlign w:val="bottom"/>
              </w:tcPr>
            </w:tcPrChange>
          </w:tcPr>
          <w:p w14:paraId="11BF9B6B" w14:textId="50A931C9" w:rsidR="00134598" w:rsidRPr="005E242C" w:rsidRDefault="00134598" w:rsidP="005E242C">
            <w:pPr>
              <w:spacing w:after="0"/>
              <w:jc w:val="right"/>
              <w:rPr>
                <w:sz w:val="18"/>
                <w:szCs w:val="18"/>
                <w:rPrChange w:id="7450" w:author="Steve Barbeaux" w:date="2022-10-10T12:08:00Z">
                  <w:rPr>
                    <w:sz w:val="18"/>
                    <w:szCs w:val="18"/>
                  </w:rPr>
                </w:rPrChange>
              </w:rPr>
              <w:pPrChange w:id="7451" w:author="Steve Barbeaux" w:date="2022-10-10T12:08:00Z">
                <w:pPr>
                  <w:spacing w:after="0"/>
                  <w:jc w:val="right"/>
                </w:pPr>
              </w:pPrChange>
            </w:pPr>
            <w:r w:rsidRPr="005E242C">
              <w:rPr>
                <w:sz w:val="18"/>
                <w:szCs w:val="18"/>
                <w:rPrChange w:id="7452" w:author="Steve Barbeaux" w:date="2022-10-10T12:08:00Z">
                  <w:rPr>
                    <w:sz w:val="18"/>
                    <w:szCs w:val="18"/>
                  </w:rPr>
                </w:rPrChange>
              </w:rPr>
              <w:t>2021</w:t>
            </w:r>
          </w:p>
        </w:tc>
        <w:tc>
          <w:tcPr>
            <w:tcW w:w="550" w:type="pct"/>
            <w:tcBorders>
              <w:top w:val="nil"/>
              <w:left w:val="nil"/>
              <w:bottom w:val="nil"/>
              <w:right w:val="nil"/>
            </w:tcBorders>
            <w:shd w:val="clear" w:color="auto" w:fill="FFFFFF" w:themeFill="background1"/>
            <w:vAlign w:val="bottom"/>
            <w:tcPrChange w:id="7453" w:author="Steve Barbeaux" w:date="2022-10-10T12:08:00Z">
              <w:tcPr>
                <w:tcW w:w="550" w:type="pct"/>
                <w:gridSpan w:val="3"/>
                <w:tcBorders>
                  <w:top w:val="nil"/>
                  <w:left w:val="nil"/>
                  <w:bottom w:val="nil"/>
                  <w:right w:val="nil"/>
                </w:tcBorders>
                <w:shd w:val="clear" w:color="auto" w:fill="FFFFFF" w:themeFill="background1"/>
              </w:tcPr>
            </w:tcPrChange>
          </w:tcPr>
          <w:p w14:paraId="7EBA1DA0" w14:textId="18BA6ABE" w:rsidR="00134598" w:rsidRPr="005E242C" w:rsidRDefault="00134598" w:rsidP="005E242C">
            <w:pPr>
              <w:spacing w:after="0"/>
              <w:jc w:val="right"/>
              <w:rPr>
                <w:color w:val="A6A6A6" w:themeColor="background1" w:themeShade="A6"/>
                <w:sz w:val="18"/>
                <w:szCs w:val="18"/>
                <w:rPrChange w:id="7454" w:author="Steve Barbeaux" w:date="2022-10-10T12:09:00Z">
                  <w:rPr>
                    <w:sz w:val="18"/>
                    <w:szCs w:val="18"/>
                  </w:rPr>
                </w:rPrChange>
              </w:rPr>
              <w:pPrChange w:id="7455" w:author="Steve Barbeaux" w:date="2022-10-10T12:08:00Z">
                <w:pPr>
                  <w:spacing w:after="0"/>
                </w:pPr>
              </w:pPrChange>
            </w:pPr>
            <w:ins w:id="7456" w:author="Steve Barbeaux" w:date="2022-10-10T11:57:00Z">
              <w:r w:rsidRPr="005E242C">
                <w:rPr>
                  <w:color w:val="A6A6A6" w:themeColor="background1" w:themeShade="A6"/>
                  <w:sz w:val="18"/>
                  <w:szCs w:val="18"/>
                  <w:rPrChange w:id="7457" w:author="Steve Barbeaux" w:date="2022-10-10T12:09:00Z">
                    <w:rPr>
                      <w:sz w:val="18"/>
                      <w:szCs w:val="18"/>
                    </w:rPr>
                  </w:rPrChange>
                </w:rPr>
                <w:t xml:space="preserve"> 292,967 </w:t>
              </w:r>
            </w:ins>
          </w:p>
        </w:tc>
        <w:tc>
          <w:tcPr>
            <w:tcW w:w="598" w:type="pct"/>
            <w:gridSpan w:val="3"/>
            <w:tcBorders>
              <w:top w:val="nil"/>
              <w:left w:val="nil"/>
              <w:bottom w:val="nil"/>
              <w:right w:val="nil"/>
            </w:tcBorders>
            <w:shd w:val="clear" w:color="auto" w:fill="FFFFFF" w:themeFill="background1"/>
            <w:noWrap/>
            <w:vAlign w:val="bottom"/>
            <w:tcPrChange w:id="7458" w:author="Steve Barbeaux" w:date="2022-10-10T12:08:00Z">
              <w:tcPr>
                <w:tcW w:w="500" w:type="pct"/>
                <w:gridSpan w:val="4"/>
                <w:tcBorders>
                  <w:top w:val="nil"/>
                  <w:left w:val="nil"/>
                  <w:bottom w:val="nil"/>
                  <w:right w:val="nil"/>
                </w:tcBorders>
                <w:shd w:val="clear" w:color="auto" w:fill="FFFFFF" w:themeFill="background1"/>
                <w:noWrap/>
              </w:tcPr>
            </w:tcPrChange>
          </w:tcPr>
          <w:p w14:paraId="450F8773" w14:textId="170961AF" w:rsidR="00134598" w:rsidRPr="005E242C" w:rsidRDefault="00134598" w:rsidP="005E242C">
            <w:pPr>
              <w:spacing w:after="0"/>
              <w:jc w:val="right"/>
              <w:rPr>
                <w:sz w:val="20"/>
                <w:rPrChange w:id="7459" w:author="Steve Barbeaux" w:date="2022-10-10T12:08:00Z">
                  <w:rPr>
                    <w:sz w:val="18"/>
                    <w:szCs w:val="18"/>
                  </w:rPr>
                </w:rPrChange>
              </w:rPr>
              <w:pPrChange w:id="7460" w:author="Steve Barbeaux" w:date="2022-10-10T12:08:00Z">
                <w:pPr>
                  <w:spacing w:after="0"/>
                  <w:jc w:val="right"/>
                </w:pPr>
              </w:pPrChange>
            </w:pPr>
            <w:ins w:id="7461" w:author="Steve Barbeaux" w:date="2022-10-10T12:07:00Z">
              <w:r w:rsidRPr="005E242C">
                <w:rPr>
                  <w:sz w:val="20"/>
                  <w:rPrChange w:id="7462" w:author="Steve Barbeaux" w:date="2022-10-10T12:08:00Z">
                    <w:rPr/>
                  </w:rPrChange>
                </w:rPr>
                <w:t xml:space="preserve"> 213,339 </w:t>
              </w:r>
            </w:ins>
            <w:del w:id="7463" w:author="Steve Barbeaux" w:date="2022-10-10T11:58:00Z">
              <w:r w:rsidRPr="005E242C" w:rsidDel="00134598">
                <w:rPr>
                  <w:sz w:val="20"/>
                  <w:rPrChange w:id="7464" w:author="Steve Barbeaux" w:date="2022-10-10T12:08:00Z">
                    <w:rPr>
                      <w:sz w:val="18"/>
                      <w:szCs w:val="18"/>
                    </w:rPr>
                  </w:rPrChange>
                </w:rPr>
                <w:delText xml:space="preserve"> 292,967 </w:delText>
              </w:r>
            </w:del>
          </w:p>
        </w:tc>
        <w:tc>
          <w:tcPr>
            <w:tcW w:w="550" w:type="pct"/>
            <w:gridSpan w:val="2"/>
            <w:tcBorders>
              <w:top w:val="nil"/>
              <w:left w:val="nil"/>
              <w:bottom w:val="nil"/>
              <w:right w:val="nil"/>
            </w:tcBorders>
            <w:shd w:val="clear" w:color="auto" w:fill="FFFFFF" w:themeFill="background1"/>
            <w:noWrap/>
            <w:vAlign w:val="bottom"/>
            <w:tcPrChange w:id="7465" w:author="Steve Barbeaux" w:date="2022-10-10T12:08:00Z">
              <w:tcPr>
                <w:tcW w:w="649" w:type="pct"/>
                <w:gridSpan w:val="7"/>
                <w:tcBorders>
                  <w:top w:val="nil"/>
                  <w:left w:val="nil"/>
                  <w:bottom w:val="nil"/>
                  <w:right w:val="nil"/>
                </w:tcBorders>
                <w:shd w:val="clear" w:color="auto" w:fill="FFFFFF" w:themeFill="background1"/>
                <w:noWrap/>
              </w:tcPr>
            </w:tcPrChange>
          </w:tcPr>
          <w:p w14:paraId="7FCC1839" w14:textId="5DF5354A" w:rsidR="00134598" w:rsidRPr="005E242C" w:rsidRDefault="00134598" w:rsidP="005E242C">
            <w:pPr>
              <w:spacing w:after="0"/>
              <w:jc w:val="right"/>
              <w:rPr>
                <w:sz w:val="20"/>
                <w:rPrChange w:id="7466" w:author="Steve Barbeaux" w:date="2022-10-10T12:08:00Z">
                  <w:rPr>
                    <w:sz w:val="18"/>
                    <w:szCs w:val="18"/>
                  </w:rPr>
                </w:rPrChange>
              </w:rPr>
              <w:pPrChange w:id="7467" w:author="Steve Barbeaux" w:date="2022-10-10T12:08:00Z">
                <w:pPr>
                  <w:spacing w:after="0"/>
                  <w:jc w:val="right"/>
                </w:pPr>
              </w:pPrChange>
            </w:pPr>
            <w:ins w:id="7468" w:author="Steve Barbeaux" w:date="2022-10-10T12:07:00Z">
              <w:r w:rsidRPr="005E242C">
                <w:rPr>
                  <w:sz w:val="20"/>
                  <w:rPrChange w:id="7469" w:author="Steve Barbeaux" w:date="2022-10-10T12:08:00Z">
                    <w:rPr/>
                  </w:rPrChange>
                </w:rPr>
                <w:t xml:space="preserve"> 159,993 </w:t>
              </w:r>
            </w:ins>
            <w:del w:id="7470" w:author="Steve Barbeaux" w:date="2022-10-10T11:58:00Z">
              <w:r w:rsidRPr="005E242C" w:rsidDel="00134598">
                <w:rPr>
                  <w:sz w:val="20"/>
                  <w:rPrChange w:id="7471" w:author="Steve Barbeaux" w:date="2022-10-10T12:08:00Z">
                    <w:rPr>
                      <w:sz w:val="18"/>
                      <w:szCs w:val="18"/>
                    </w:rPr>
                  </w:rPrChange>
                </w:rPr>
                <w:delText xml:space="preserve"> </w:delText>
              </w:r>
            </w:del>
          </w:p>
        </w:tc>
        <w:tc>
          <w:tcPr>
            <w:tcW w:w="601" w:type="pct"/>
            <w:tcBorders>
              <w:top w:val="nil"/>
              <w:left w:val="nil"/>
              <w:bottom w:val="nil"/>
              <w:right w:val="nil"/>
            </w:tcBorders>
            <w:shd w:val="clear" w:color="auto" w:fill="FFFFFF" w:themeFill="background1"/>
            <w:noWrap/>
            <w:vAlign w:val="bottom"/>
            <w:tcPrChange w:id="7472" w:author="Steve Barbeaux" w:date="2022-10-10T12:08:00Z">
              <w:tcPr>
                <w:tcW w:w="600" w:type="pct"/>
                <w:gridSpan w:val="4"/>
                <w:tcBorders>
                  <w:top w:val="nil"/>
                  <w:left w:val="nil"/>
                  <w:bottom w:val="nil"/>
                  <w:right w:val="nil"/>
                </w:tcBorders>
                <w:shd w:val="clear" w:color="auto" w:fill="FFFFFF" w:themeFill="background1"/>
                <w:noWrap/>
              </w:tcPr>
            </w:tcPrChange>
          </w:tcPr>
          <w:p w14:paraId="53CA2D8E" w14:textId="230A32FF" w:rsidR="00134598" w:rsidRPr="005E242C" w:rsidRDefault="00134598" w:rsidP="005E242C">
            <w:pPr>
              <w:spacing w:after="0"/>
              <w:jc w:val="right"/>
              <w:rPr>
                <w:sz w:val="20"/>
                <w:rPrChange w:id="7473" w:author="Steve Barbeaux" w:date="2022-10-10T12:08:00Z">
                  <w:rPr>
                    <w:sz w:val="18"/>
                    <w:szCs w:val="18"/>
                  </w:rPr>
                </w:rPrChange>
              </w:rPr>
              <w:pPrChange w:id="7474" w:author="Steve Barbeaux" w:date="2022-10-10T12:08:00Z">
                <w:pPr>
                  <w:spacing w:after="0"/>
                  <w:jc w:val="right"/>
                </w:pPr>
              </w:pPrChange>
            </w:pPr>
            <w:ins w:id="7475" w:author="Steve Barbeaux" w:date="2022-10-10T12:07:00Z">
              <w:r w:rsidRPr="005E242C">
                <w:rPr>
                  <w:sz w:val="20"/>
                  <w:rPrChange w:id="7476" w:author="Steve Barbeaux" w:date="2022-10-10T12:08:00Z">
                    <w:rPr/>
                  </w:rPrChange>
                </w:rPr>
                <w:t xml:space="preserve"> 284,472 </w:t>
              </w:r>
            </w:ins>
            <w:del w:id="7477" w:author="Steve Barbeaux" w:date="2022-10-10T11:58:00Z">
              <w:r w:rsidRPr="005E242C" w:rsidDel="00134598">
                <w:rPr>
                  <w:i/>
                  <w:sz w:val="20"/>
                  <w:rPrChange w:id="7478" w:author="Steve Barbeaux" w:date="2022-10-10T12:08:00Z">
                    <w:rPr>
                      <w:i/>
                      <w:sz w:val="18"/>
                      <w:szCs w:val="18"/>
                    </w:rPr>
                  </w:rPrChange>
                </w:rPr>
                <w:delText xml:space="preserve"> </w:delText>
              </w:r>
            </w:del>
          </w:p>
        </w:tc>
        <w:tc>
          <w:tcPr>
            <w:tcW w:w="153" w:type="pct"/>
            <w:tcBorders>
              <w:top w:val="nil"/>
              <w:left w:val="nil"/>
              <w:bottom w:val="nil"/>
              <w:right w:val="nil"/>
            </w:tcBorders>
            <w:shd w:val="clear" w:color="auto" w:fill="F2F2F2" w:themeFill="background1" w:themeFillShade="F2"/>
            <w:noWrap/>
            <w:vAlign w:val="bottom"/>
            <w:tcPrChange w:id="7479" w:author="Steve Barbeaux" w:date="2022-10-10T12:08:00Z">
              <w:tcPr>
                <w:tcW w:w="153" w:type="pct"/>
                <w:gridSpan w:val="4"/>
                <w:tcBorders>
                  <w:top w:val="nil"/>
                  <w:left w:val="nil"/>
                  <w:bottom w:val="nil"/>
                  <w:right w:val="nil"/>
                </w:tcBorders>
                <w:shd w:val="clear" w:color="auto" w:fill="F2F2F2" w:themeFill="background1" w:themeFillShade="F2"/>
                <w:noWrap/>
                <w:vAlign w:val="bottom"/>
              </w:tcPr>
            </w:tcPrChange>
          </w:tcPr>
          <w:p w14:paraId="0E427B54" w14:textId="77777777" w:rsidR="00134598" w:rsidRPr="005E242C" w:rsidRDefault="00134598" w:rsidP="005E242C">
            <w:pPr>
              <w:spacing w:after="0"/>
              <w:jc w:val="right"/>
              <w:rPr>
                <w:sz w:val="18"/>
                <w:szCs w:val="18"/>
                <w:rPrChange w:id="7480" w:author="Steve Barbeaux" w:date="2022-10-10T12:08:00Z">
                  <w:rPr>
                    <w:sz w:val="18"/>
                    <w:szCs w:val="18"/>
                  </w:rPr>
                </w:rPrChange>
              </w:rPr>
              <w:pPrChange w:id="7481"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7482" w:author="Steve Barbeaux" w:date="2022-10-10T12:08:00Z">
              <w:tcPr>
                <w:tcW w:w="450" w:type="pct"/>
                <w:gridSpan w:val="3"/>
                <w:tcBorders>
                  <w:top w:val="nil"/>
                  <w:left w:val="nil"/>
                  <w:bottom w:val="nil"/>
                  <w:right w:val="nil"/>
                </w:tcBorders>
                <w:shd w:val="clear" w:color="auto" w:fill="FFFFFF" w:themeFill="background1"/>
              </w:tcPr>
            </w:tcPrChange>
          </w:tcPr>
          <w:p w14:paraId="2781F7B8" w14:textId="2C8321EF" w:rsidR="00134598" w:rsidRPr="005E242C" w:rsidRDefault="00134598" w:rsidP="005E242C">
            <w:pPr>
              <w:spacing w:after="0"/>
              <w:jc w:val="right"/>
              <w:rPr>
                <w:color w:val="A6A6A6" w:themeColor="background1" w:themeShade="A6"/>
                <w:sz w:val="18"/>
                <w:szCs w:val="18"/>
                <w:rPrChange w:id="7483" w:author="Steve Barbeaux" w:date="2022-10-10T12:09:00Z">
                  <w:rPr>
                    <w:sz w:val="18"/>
                    <w:szCs w:val="18"/>
                  </w:rPr>
                </w:rPrChange>
              </w:rPr>
              <w:pPrChange w:id="7484" w:author="Steve Barbeaux" w:date="2022-10-10T12:08:00Z">
                <w:pPr>
                  <w:spacing w:after="0"/>
                  <w:jc w:val="right"/>
                </w:pPr>
              </w:pPrChange>
            </w:pPr>
            <w:ins w:id="7485" w:author="Steve Barbeaux" w:date="2022-10-10T12:00:00Z">
              <w:r w:rsidRPr="005E242C">
                <w:rPr>
                  <w:color w:val="A6A6A6" w:themeColor="background1" w:themeShade="A6"/>
                  <w:sz w:val="18"/>
                  <w:szCs w:val="18"/>
                  <w:rPrChange w:id="7486" w:author="Steve Barbeaux" w:date="2022-10-10T12:09:00Z">
                    <w:rPr>
                      <w:sz w:val="18"/>
                      <w:szCs w:val="18"/>
                    </w:rPr>
                  </w:rPrChange>
                </w:rPr>
                <w:t xml:space="preserve">86,049 </w:t>
              </w:r>
            </w:ins>
          </w:p>
        </w:tc>
        <w:tc>
          <w:tcPr>
            <w:tcW w:w="549" w:type="pct"/>
            <w:tcBorders>
              <w:top w:val="nil"/>
              <w:left w:val="nil"/>
              <w:bottom w:val="nil"/>
              <w:right w:val="nil"/>
            </w:tcBorders>
            <w:shd w:val="clear" w:color="auto" w:fill="FFFFFF" w:themeFill="background1"/>
            <w:noWrap/>
            <w:vAlign w:val="bottom"/>
            <w:tcPrChange w:id="7487" w:author="Steve Barbeaux" w:date="2022-10-10T12:08:00Z">
              <w:tcPr>
                <w:tcW w:w="549" w:type="pct"/>
                <w:gridSpan w:val="3"/>
                <w:tcBorders>
                  <w:top w:val="nil"/>
                  <w:left w:val="nil"/>
                  <w:bottom w:val="nil"/>
                  <w:right w:val="nil"/>
                </w:tcBorders>
                <w:shd w:val="clear" w:color="auto" w:fill="FFFFFF" w:themeFill="background1"/>
                <w:noWrap/>
              </w:tcPr>
            </w:tcPrChange>
          </w:tcPr>
          <w:p w14:paraId="40091C25" w14:textId="1B9CA17F" w:rsidR="00134598" w:rsidRPr="005E242C" w:rsidRDefault="00134598" w:rsidP="005E242C">
            <w:pPr>
              <w:spacing w:after="0"/>
              <w:jc w:val="right"/>
              <w:rPr>
                <w:sz w:val="20"/>
                <w:rPrChange w:id="7488" w:author="Steve Barbeaux" w:date="2022-10-10T12:08:00Z">
                  <w:rPr>
                    <w:sz w:val="18"/>
                    <w:szCs w:val="18"/>
                  </w:rPr>
                </w:rPrChange>
              </w:rPr>
              <w:pPrChange w:id="7489" w:author="Steve Barbeaux" w:date="2022-10-10T12:08:00Z">
                <w:pPr>
                  <w:spacing w:after="0"/>
                  <w:jc w:val="right"/>
                </w:pPr>
              </w:pPrChange>
            </w:pPr>
            <w:ins w:id="7490" w:author="Steve Barbeaux" w:date="2022-10-10T12:03:00Z">
              <w:r w:rsidRPr="005E242C">
                <w:rPr>
                  <w:sz w:val="20"/>
                  <w:rPrChange w:id="7491" w:author="Steve Barbeaux" w:date="2022-10-10T12:08:00Z">
                    <w:rPr/>
                  </w:rPrChange>
                </w:rPr>
                <w:t xml:space="preserve">82,121 </w:t>
              </w:r>
            </w:ins>
            <w:del w:id="7492" w:author="Steve Barbeaux" w:date="2022-10-10T12:00:00Z">
              <w:r w:rsidRPr="005E242C" w:rsidDel="00134598">
                <w:rPr>
                  <w:sz w:val="20"/>
                  <w:rPrChange w:id="7493" w:author="Steve Barbeaux" w:date="2022-10-10T12:08:00Z">
                    <w:rPr>
                      <w:sz w:val="18"/>
                      <w:szCs w:val="18"/>
                    </w:rPr>
                  </w:rPrChange>
                </w:rPr>
                <w:delText xml:space="preserve">86,049 </w:delText>
              </w:r>
            </w:del>
          </w:p>
        </w:tc>
        <w:tc>
          <w:tcPr>
            <w:tcW w:w="648" w:type="pct"/>
            <w:tcBorders>
              <w:top w:val="nil"/>
              <w:left w:val="nil"/>
              <w:bottom w:val="nil"/>
              <w:right w:val="nil"/>
            </w:tcBorders>
            <w:shd w:val="clear" w:color="auto" w:fill="FFFFFF" w:themeFill="background1"/>
            <w:vAlign w:val="bottom"/>
            <w:tcPrChange w:id="7494" w:author="Steve Barbeaux" w:date="2022-10-10T12:08:00Z">
              <w:tcPr>
                <w:tcW w:w="648" w:type="pct"/>
                <w:gridSpan w:val="3"/>
                <w:tcBorders>
                  <w:top w:val="nil"/>
                  <w:left w:val="nil"/>
                  <w:bottom w:val="nil"/>
                  <w:right w:val="nil"/>
                </w:tcBorders>
                <w:shd w:val="clear" w:color="auto" w:fill="FFFFFF" w:themeFill="background1"/>
              </w:tcPr>
            </w:tcPrChange>
          </w:tcPr>
          <w:p w14:paraId="38898A2A" w14:textId="707319DB" w:rsidR="00134598" w:rsidRPr="005E242C" w:rsidRDefault="00134598" w:rsidP="005E242C">
            <w:pPr>
              <w:spacing w:after="0"/>
              <w:jc w:val="right"/>
              <w:rPr>
                <w:sz w:val="20"/>
                <w:rPrChange w:id="7495" w:author="Steve Barbeaux" w:date="2022-10-10T12:08:00Z">
                  <w:rPr>
                    <w:sz w:val="18"/>
                    <w:szCs w:val="18"/>
                  </w:rPr>
                </w:rPrChange>
              </w:rPr>
              <w:pPrChange w:id="7496" w:author="Steve Barbeaux" w:date="2022-10-10T12:08:00Z">
                <w:pPr>
                  <w:spacing w:after="0"/>
                  <w:jc w:val="right"/>
                </w:pPr>
              </w:pPrChange>
            </w:pPr>
            <w:ins w:id="7497" w:author="Steve Barbeaux" w:date="2022-10-10T12:03:00Z">
              <w:r w:rsidRPr="005E242C">
                <w:rPr>
                  <w:sz w:val="20"/>
                  <w:rPrChange w:id="7498" w:author="Steve Barbeaux" w:date="2022-10-10T12:08:00Z">
                    <w:rPr/>
                  </w:rPrChange>
                </w:rPr>
                <w:t xml:space="preserve"> 62,051 </w:t>
              </w:r>
            </w:ins>
            <w:del w:id="7499" w:author="Steve Barbeaux" w:date="2022-10-10T12:00:00Z">
              <w:r w:rsidRPr="005E242C" w:rsidDel="00134598">
                <w:rPr>
                  <w:sz w:val="20"/>
                  <w:rPrChange w:id="7500" w:author="Steve Barbeaux" w:date="2022-10-10T12:08:00Z">
                    <w:rPr>
                      <w:sz w:val="18"/>
                      <w:szCs w:val="18"/>
                    </w:rPr>
                  </w:rPrChange>
                </w:rPr>
                <w:delText xml:space="preserve"> </w:delText>
              </w:r>
            </w:del>
          </w:p>
        </w:tc>
        <w:tc>
          <w:tcPr>
            <w:tcW w:w="549" w:type="pct"/>
            <w:tcBorders>
              <w:top w:val="nil"/>
              <w:left w:val="nil"/>
              <w:bottom w:val="nil"/>
              <w:right w:val="nil"/>
            </w:tcBorders>
            <w:shd w:val="clear" w:color="auto" w:fill="FFFFFF" w:themeFill="background1"/>
            <w:vAlign w:val="bottom"/>
            <w:tcPrChange w:id="7501" w:author="Steve Barbeaux" w:date="2022-10-10T12:08:00Z">
              <w:tcPr>
                <w:tcW w:w="550" w:type="pct"/>
                <w:gridSpan w:val="3"/>
                <w:tcBorders>
                  <w:top w:val="nil"/>
                  <w:left w:val="nil"/>
                  <w:bottom w:val="nil"/>
                  <w:right w:val="nil"/>
                </w:tcBorders>
                <w:shd w:val="clear" w:color="auto" w:fill="FFFFFF" w:themeFill="background1"/>
              </w:tcPr>
            </w:tcPrChange>
          </w:tcPr>
          <w:p w14:paraId="0F86351E" w14:textId="0AB3D4A2" w:rsidR="00134598" w:rsidRPr="005E242C" w:rsidRDefault="00134598" w:rsidP="005E242C">
            <w:pPr>
              <w:spacing w:after="0"/>
              <w:jc w:val="right"/>
              <w:rPr>
                <w:sz w:val="20"/>
                <w:rPrChange w:id="7502" w:author="Steve Barbeaux" w:date="2022-10-10T12:08:00Z">
                  <w:rPr>
                    <w:sz w:val="18"/>
                    <w:szCs w:val="18"/>
                  </w:rPr>
                </w:rPrChange>
              </w:rPr>
              <w:pPrChange w:id="7503" w:author="Steve Barbeaux" w:date="2022-10-10T12:08:00Z">
                <w:pPr>
                  <w:spacing w:after="0"/>
                  <w:jc w:val="right"/>
                </w:pPr>
              </w:pPrChange>
            </w:pPr>
            <w:ins w:id="7504" w:author="Steve Barbeaux" w:date="2022-10-10T12:03:00Z">
              <w:r w:rsidRPr="005E242C">
                <w:rPr>
                  <w:sz w:val="20"/>
                  <w:rPrChange w:id="7505" w:author="Steve Barbeaux" w:date="2022-10-10T12:08:00Z">
                    <w:rPr/>
                  </w:rPrChange>
                </w:rPr>
                <w:t xml:space="preserve"> 108,683 </w:t>
              </w:r>
            </w:ins>
            <w:del w:id="7506" w:author="Steve Barbeaux" w:date="2022-10-10T12:00:00Z">
              <w:r w:rsidRPr="005E242C" w:rsidDel="00134598">
                <w:rPr>
                  <w:sz w:val="20"/>
                  <w:rPrChange w:id="7507" w:author="Steve Barbeaux" w:date="2022-10-10T12:08:00Z">
                    <w:rPr>
                      <w:sz w:val="18"/>
                      <w:szCs w:val="18"/>
                    </w:rPr>
                  </w:rPrChange>
                </w:rPr>
                <w:delText xml:space="preserve"> </w:delText>
              </w:r>
            </w:del>
          </w:p>
        </w:tc>
      </w:tr>
      <w:tr w:rsidR="00134598" w:rsidRPr="00996CAA" w14:paraId="7DC72636" w14:textId="77777777" w:rsidTr="005E242C">
        <w:tblPrEx>
          <w:tblPrExChange w:id="7508" w:author="Steve Barbeaux" w:date="2022-10-10T12:08:00Z">
            <w:tblPrEx>
              <w:tblW w:w="4808" w:type="pct"/>
            </w:tblPrEx>
          </w:tblPrExChange>
        </w:tblPrEx>
        <w:trPr>
          <w:jc w:val="center"/>
          <w:ins w:id="7509" w:author="Steve Barbeaux" w:date="2022-10-10T12:00:00Z"/>
          <w:trPrChange w:id="7510" w:author="Steve Barbeaux" w:date="2022-10-10T12:08:00Z">
            <w:trPr>
              <w:jc w:val="center"/>
            </w:trPr>
          </w:trPrChange>
        </w:trPr>
        <w:tc>
          <w:tcPr>
            <w:tcW w:w="352" w:type="pct"/>
            <w:tcBorders>
              <w:top w:val="nil"/>
              <w:left w:val="nil"/>
              <w:bottom w:val="nil"/>
              <w:right w:val="nil"/>
            </w:tcBorders>
            <w:shd w:val="clear" w:color="auto" w:fill="FFFFFF" w:themeFill="background1"/>
            <w:noWrap/>
            <w:vAlign w:val="bottom"/>
            <w:tcPrChange w:id="7511" w:author="Steve Barbeaux" w:date="2022-10-10T12:08:00Z">
              <w:tcPr>
                <w:tcW w:w="350" w:type="pct"/>
                <w:tcBorders>
                  <w:top w:val="nil"/>
                  <w:left w:val="nil"/>
                  <w:bottom w:val="nil"/>
                  <w:right w:val="nil"/>
                </w:tcBorders>
                <w:shd w:val="clear" w:color="auto" w:fill="FFFFFF" w:themeFill="background1"/>
                <w:noWrap/>
                <w:vAlign w:val="bottom"/>
              </w:tcPr>
            </w:tcPrChange>
          </w:tcPr>
          <w:p w14:paraId="05162095" w14:textId="2537221A" w:rsidR="00134598" w:rsidRPr="005E242C" w:rsidRDefault="00134598" w:rsidP="005E242C">
            <w:pPr>
              <w:spacing w:after="0"/>
              <w:jc w:val="right"/>
              <w:rPr>
                <w:ins w:id="7512" w:author="Steve Barbeaux" w:date="2022-10-10T12:00:00Z"/>
                <w:sz w:val="18"/>
                <w:szCs w:val="18"/>
                <w:rPrChange w:id="7513" w:author="Steve Barbeaux" w:date="2022-10-10T12:08:00Z">
                  <w:rPr>
                    <w:ins w:id="7514" w:author="Steve Barbeaux" w:date="2022-10-10T12:00:00Z"/>
                    <w:sz w:val="18"/>
                    <w:szCs w:val="18"/>
                  </w:rPr>
                </w:rPrChange>
              </w:rPr>
              <w:pPrChange w:id="7515" w:author="Steve Barbeaux" w:date="2022-10-10T12:08:00Z">
                <w:pPr>
                  <w:spacing w:after="0"/>
                  <w:jc w:val="right"/>
                </w:pPr>
              </w:pPrChange>
            </w:pPr>
            <w:ins w:id="7516" w:author="Steve Barbeaux" w:date="2022-10-10T12:00:00Z">
              <w:r w:rsidRPr="005E242C">
                <w:rPr>
                  <w:sz w:val="18"/>
                  <w:szCs w:val="18"/>
                  <w:rPrChange w:id="7517" w:author="Steve Barbeaux" w:date="2022-10-10T12:08:00Z">
                    <w:rPr>
                      <w:sz w:val="18"/>
                      <w:szCs w:val="18"/>
                    </w:rPr>
                  </w:rPrChange>
                </w:rPr>
                <w:t>2022</w:t>
              </w:r>
            </w:ins>
          </w:p>
        </w:tc>
        <w:tc>
          <w:tcPr>
            <w:tcW w:w="550" w:type="pct"/>
            <w:tcBorders>
              <w:top w:val="nil"/>
              <w:left w:val="nil"/>
              <w:bottom w:val="nil"/>
              <w:right w:val="nil"/>
            </w:tcBorders>
            <w:shd w:val="clear" w:color="auto" w:fill="FFFFFF" w:themeFill="background1"/>
            <w:vAlign w:val="bottom"/>
            <w:tcPrChange w:id="7518" w:author="Steve Barbeaux" w:date="2022-10-10T12:08:00Z">
              <w:tcPr>
                <w:tcW w:w="650" w:type="pct"/>
                <w:gridSpan w:val="6"/>
                <w:tcBorders>
                  <w:top w:val="nil"/>
                  <w:left w:val="nil"/>
                  <w:bottom w:val="nil"/>
                  <w:right w:val="nil"/>
                </w:tcBorders>
                <w:shd w:val="clear" w:color="auto" w:fill="FFFFFF" w:themeFill="background1"/>
              </w:tcPr>
            </w:tcPrChange>
          </w:tcPr>
          <w:p w14:paraId="3CECB372" w14:textId="77777777" w:rsidR="00134598" w:rsidRPr="005E242C" w:rsidRDefault="00134598" w:rsidP="005E242C">
            <w:pPr>
              <w:spacing w:after="0"/>
              <w:jc w:val="right"/>
              <w:rPr>
                <w:ins w:id="7519" w:author="Steve Barbeaux" w:date="2022-10-10T12:00:00Z"/>
                <w:color w:val="A6A6A6" w:themeColor="background1" w:themeShade="A6"/>
                <w:sz w:val="18"/>
                <w:szCs w:val="18"/>
                <w:rPrChange w:id="7520" w:author="Steve Barbeaux" w:date="2022-10-10T12:09:00Z">
                  <w:rPr>
                    <w:ins w:id="7521" w:author="Steve Barbeaux" w:date="2022-10-10T12:00:00Z"/>
                    <w:sz w:val="18"/>
                    <w:szCs w:val="18"/>
                  </w:rPr>
                </w:rPrChange>
              </w:rPr>
              <w:pPrChange w:id="7522" w:author="Steve Barbeaux" w:date="2022-10-10T12:08:00Z">
                <w:pPr>
                  <w:spacing w:after="0"/>
                  <w:jc w:val="right"/>
                </w:pPr>
              </w:pPrChange>
            </w:pPr>
          </w:p>
        </w:tc>
        <w:tc>
          <w:tcPr>
            <w:tcW w:w="598" w:type="pct"/>
            <w:gridSpan w:val="3"/>
            <w:tcBorders>
              <w:top w:val="nil"/>
              <w:left w:val="nil"/>
              <w:bottom w:val="nil"/>
              <w:right w:val="nil"/>
            </w:tcBorders>
            <w:shd w:val="clear" w:color="auto" w:fill="FFFFFF" w:themeFill="background1"/>
            <w:noWrap/>
            <w:vAlign w:val="bottom"/>
            <w:tcPrChange w:id="7523" w:author="Steve Barbeaux" w:date="2022-10-10T12:08:00Z">
              <w:tcPr>
                <w:tcW w:w="447" w:type="pct"/>
                <w:gridSpan w:val="4"/>
                <w:tcBorders>
                  <w:top w:val="nil"/>
                  <w:left w:val="nil"/>
                  <w:bottom w:val="nil"/>
                  <w:right w:val="nil"/>
                </w:tcBorders>
                <w:shd w:val="clear" w:color="auto" w:fill="FFFFFF" w:themeFill="background1"/>
                <w:noWrap/>
              </w:tcPr>
            </w:tcPrChange>
          </w:tcPr>
          <w:p w14:paraId="5FACE28C" w14:textId="595335AE" w:rsidR="00134598" w:rsidRPr="005E242C" w:rsidDel="00134598" w:rsidRDefault="00134598" w:rsidP="005E242C">
            <w:pPr>
              <w:spacing w:after="0"/>
              <w:jc w:val="right"/>
              <w:rPr>
                <w:ins w:id="7524" w:author="Steve Barbeaux" w:date="2022-10-10T12:00:00Z"/>
                <w:sz w:val="20"/>
                <w:rPrChange w:id="7525" w:author="Steve Barbeaux" w:date="2022-10-10T12:08:00Z">
                  <w:rPr>
                    <w:ins w:id="7526" w:author="Steve Barbeaux" w:date="2022-10-10T12:00:00Z"/>
                    <w:sz w:val="18"/>
                    <w:szCs w:val="18"/>
                  </w:rPr>
                </w:rPrChange>
              </w:rPr>
              <w:pPrChange w:id="7527" w:author="Steve Barbeaux" w:date="2022-10-10T12:08:00Z">
                <w:pPr>
                  <w:spacing w:after="0"/>
                  <w:jc w:val="right"/>
                </w:pPr>
              </w:pPrChange>
            </w:pPr>
            <w:ins w:id="7528" w:author="Steve Barbeaux" w:date="2022-10-10T12:07:00Z">
              <w:r w:rsidRPr="005E242C">
                <w:rPr>
                  <w:sz w:val="20"/>
                  <w:rPrChange w:id="7529" w:author="Steve Barbeaux" w:date="2022-10-10T12:08:00Z">
                    <w:rPr/>
                  </w:rPrChange>
                </w:rPr>
                <w:t xml:space="preserve"> 217,171 </w:t>
              </w:r>
            </w:ins>
          </w:p>
        </w:tc>
        <w:tc>
          <w:tcPr>
            <w:tcW w:w="550" w:type="pct"/>
            <w:gridSpan w:val="2"/>
            <w:tcBorders>
              <w:top w:val="nil"/>
              <w:left w:val="nil"/>
              <w:bottom w:val="nil"/>
              <w:right w:val="nil"/>
            </w:tcBorders>
            <w:shd w:val="clear" w:color="auto" w:fill="FFFFFF" w:themeFill="background1"/>
            <w:noWrap/>
            <w:vAlign w:val="bottom"/>
            <w:tcPrChange w:id="7530" w:author="Steve Barbeaux" w:date="2022-10-10T12:08:00Z">
              <w:tcPr>
                <w:tcW w:w="453" w:type="pct"/>
                <w:gridSpan w:val="3"/>
                <w:tcBorders>
                  <w:top w:val="nil"/>
                  <w:left w:val="nil"/>
                  <w:bottom w:val="nil"/>
                  <w:right w:val="nil"/>
                </w:tcBorders>
                <w:shd w:val="clear" w:color="auto" w:fill="FFFFFF" w:themeFill="background1"/>
                <w:noWrap/>
              </w:tcPr>
            </w:tcPrChange>
          </w:tcPr>
          <w:p w14:paraId="067BEF4D" w14:textId="683F3444" w:rsidR="00134598" w:rsidRPr="005E242C" w:rsidDel="00134598" w:rsidRDefault="00134598" w:rsidP="005E242C">
            <w:pPr>
              <w:spacing w:after="0"/>
              <w:jc w:val="right"/>
              <w:rPr>
                <w:ins w:id="7531" w:author="Steve Barbeaux" w:date="2022-10-10T12:00:00Z"/>
                <w:sz w:val="20"/>
                <w:rPrChange w:id="7532" w:author="Steve Barbeaux" w:date="2022-10-10T12:08:00Z">
                  <w:rPr>
                    <w:ins w:id="7533" w:author="Steve Barbeaux" w:date="2022-10-10T12:00:00Z"/>
                    <w:sz w:val="18"/>
                    <w:szCs w:val="18"/>
                  </w:rPr>
                </w:rPrChange>
              </w:rPr>
              <w:pPrChange w:id="7534" w:author="Steve Barbeaux" w:date="2022-10-10T12:08:00Z">
                <w:pPr>
                  <w:spacing w:after="0"/>
                  <w:jc w:val="right"/>
                </w:pPr>
              </w:pPrChange>
            </w:pPr>
            <w:ins w:id="7535" w:author="Steve Barbeaux" w:date="2022-10-10T12:07:00Z">
              <w:r w:rsidRPr="005E242C">
                <w:rPr>
                  <w:sz w:val="20"/>
                  <w:rPrChange w:id="7536" w:author="Steve Barbeaux" w:date="2022-10-10T12:08:00Z">
                    <w:rPr/>
                  </w:rPrChange>
                </w:rPr>
                <w:t xml:space="preserve"> 162,514 </w:t>
              </w:r>
            </w:ins>
          </w:p>
        </w:tc>
        <w:tc>
          <w:tcPr>
            <w:tcW w:w="601" w:type="pct"/>
            <w:tcBorders>
              <w:top w:val="nil"/>
              <w:left w:val="nil"/>
              <w:bottom w:val="nil"/>
              <w:right w:val="nil"/>
            </w:tcBorders>
            <w:shd w:val="clear" w:color="auto" w:fill="FFFFFF" w:themeFill="background1"/>
            <w:noWrap/>
            <w:vAlign w:val="bottom"/>
            <w:tcPrChange w:id="7537" w:author="Steve Barbeaux" w:date="2022-10-10T12:08:00Z">
              <w:tcPr>
                <w:tcW w:w="552" w:type="pct"/>
                <w:gridSpan w:val="5"/>
                <w:tcBorders>
                  <w:top w:val="nil"/>
                  <w:left w:val="nil"/>
                  <w:bottom w:val="nil"/>
                  <w:right w:val="nil"/>
                </w:tcBorders>
                <w:shd w:val="clear" w:color="auto" w:fill="FFFFFF" w:themeFill="background1"/>
                <w:noWrap/>
              </w:tcPr>
            </w:tcPrChange>
          </w:tcPr>
          <w:p w14:paraId="5B9819AA" w14:textId="5BC50FA9" w:rsidR="00134598" w:rsidRPr="005E242C" w:rsidDel="00134598" w:rsidRDefault="00134598" w:rsidP="005E242C">
            <w:pPr>
              <w:spacing w:after="0"/>
              <w:jc w:val="right"/>
              <w:rPr>
                <w:ins w:id="7538" w:author="Steve Barbeaux" w:date="2022-10-10T12:00:00Z"/>
                <w:i/>
                <w:sz w:val="20"/>
                <w:rPrChange w:id="7539" w:author="Steve Barbeaux" w:date="2022-10-10T12:08:00Z">
                  <w:rPr>
                    <w:ins w:id="7540" w:author="Steve Barbeaux" w:date="2022-10-10T12:00:00Z"/>
                    <w:i/>
                    <w:sz w:val="18"/>
                    <w:szCs w:val="18"/>
                  </w:rPr>
                </w:rPrChange>
              </w:rPr>
              <w:pPrChange w:id="7541" w:author="Steve Barbeaux" w:date="2022-10-10T12:08:00Z">
                <w:pPr>
                  <w:spacing w:after="0"/>
                  <w:jc w:val="right"/>
                </w:pPr>
              </w:pPrChange>
            </w:pPr>
            <w:ins w:id="7542" w:author="Steve Barbeaux" w:date="2022-10-10T12:07:00Z">
              <w:r w:rsidRPr="005E242C">
                <w:rPr>
                  <w:sz w:val="20"/>
                  <w:rPrChange w:id="7543" w:author="Steve Barbeaux" w:date="2022-10-10T12:08:00Z">
                    <w:rPr/>
                  </w:rPrChange>
                </w:rPr>
                <w:t xml:space="preserve"> 290,210 </w:t>
              </w:r>
            </w:ins>
          </w:p>
        </w:tc>
        <w:tc>
          <w:tcPr>
            <w:tcW w:w="153" w:type="pct"/>
            <w:tcBorders>
              <w:top w:val="nil"/>
              <w:left w:val="nil"/>
              <w:bottom w:val="nil"/>
              <w:right w:val="nil"/>
            </w:tcBorders>
            <w:shd w:val="clear" w:color="auto" w:fill="F2F2F2" w:themeFill="background1" w:themeFillShade="F2"/>
            <w:noWrap/>
            <w:vAlign w:val="bottom"/>
            <w:tcPrChange w:id="7544" w:author="Steve Barbeaux" w:date="2022-10-10T12:08:00Z">
              <w:tcPr>
                <w:tcW w:w="351" w:type="pct"/>
                <w:gridSpan w:val="5"/>
                <w:tcBorders>
                  <w:top w:val="nil"/>
                  <w:left w:val="nil"/>
                  <w:bottom w:val="nil"/>
                  <w:right w:val="nil"/>
                </w:tcBorders>
                <w:shd w:val="clear" w:color="auto" w:fill="F2F2F2" w:themeFill="background1" w:themeFillShade="F2"/>
                <w:noWrap/>
                <w:vAlign w:val="bottom"/>
              </w:tcPr>
            </w:tcPrChange>
          </w:tcPr>
          <w:p w14:paraId="751D6D8A" w14:textId="77777777" w:rsidR="00134598" w:rsidRPr="005E242C" w:rsidRDefault="00134598" w:rsidP="005E242C">
            <w:pPr>
              <w:spacing w:after="0"/>
              <w:jc w:val="right"/>
              <w:rPr>
                <w:ins w:id="7545" w:author="Steve Barbeaux" w:date="2022-10-10T12:00:00Z"/>
                <w:sz w:val="18"/>
                <w:szCs w:val="18"/>
                <w:rPrChange w:id="7546" w:author="Steve Barbeaux" w:date="2022-10-10T12:08:00Z">
                  <w:rPr>
                    <w:ins w:id="7547" w:author="Steve Barbeaux" w:date="2022-10-10T12:00:00Z"/>
                    <w:sz w:val="18"/>
                    <w:szCs w:val="18"/>
                  </w:rPr>
                </w:rPrChange>
              </w:rPr>
              <w:pPrChange w:id="7548" w:author="Steve Barbeaux" w:date="2022-10-10T12:08:00Z">
                <w:pPr>
                  <w:spacing w:after="0"/>
                  <w:jc w:val="right"/>
                </w:pPr>
              </w:pPrChange>
            </w:pPr>
          </w:p>
        </w:tc>
        <w:tc>
          <w:tcPr>
            <w:tcW w:w="450" w:type="pct"/>
            <w:tcBorders>
              <w:top w:val="nil"/>
              <w:left w:val="nil"/>
              <w:bottom w:val="nil"/>
              <w:right w:val="nil"/>
            </w:tcBorders>
            <w:shd w:val="clear" w:color="auto" w:fill="FFFFFF" w:themeFill="background1"/>
            <w:vAlign w:val="bottom"/>
            <w:tcPrChange w:id="7549" w:author="Steve Barbeaux" w:date="2022-10-10T12:08:00Z">
              <w:tcPr>
                <w:tcW w:w="450" w:type="pct"/>
                <w:gridSpan w:val="3"/>
                <w:tcBorders>
                  <w:top w:val="nil"/>
                  <w:left w:val="nil"/>
                  <w:bottom w:val="nil"/>
                  <w:right w:val="nil"/>
                </w:tcBorders>
                <w:shd w:val="clear" w:color="auto" w:fill="FFFFFF" w:themeFill="background1"/>
              </w:tcPr>
            </w:tcPrChange>
          </w:tcPr>
          <w:p w14:paraId="05003EB9" w14:textId="77777777" w:rsidR="00134598" w:rsidRPr="005E242C" w:rsidRDefault="00134598" w:rsidP="005E242C">
            <w:pPr>
              <w:spacing w:after="0"/>
              <w:jc w:val="right"/>
              <w:rPr>
                <w:ins w:id="7550" w:author="Steve Barbeaux" w:date="2022-10-10T12:00:00Z"/>
                <w:color w:val="A6A6A6" w:themeColor="background1" w:themeShade="A6"/>
                <w:sz w:val="18"/>
                <w:szCs w:val="18"/>
                <w:rPrChange w:id="7551" w:author="Steve Barbeaux" w:date="2022-10-10T12:09:00Z">
                  <w:rPr>
                    <w:ins w:id="7552" w:author="Steve Barbeaux" w:date="2022-10-10T12:00:00Z"/>
                    <w:sz w:val="18"/>
                    <w:szCs w:val="18"/>
                  </w:rPr>
                </w:rPrChange>
              </w:rPr>
              <w:pPrChange w:id="7553" w:author="Steve Barbeaux" w:date="2022-10-10T12:08:00Z">
                <w:pPr>
                  <w:spacing w:after="0"/>
                  <w:jc w:val="right"/>
                </w:pPr>
              </w:pPrChange>
            </w:pPr>
          </w:p>
        </w:tc>
        <w:tc>
          <w:tcPr>
            <w:tcW w:w="549" w:type="pct"/>
            <w:tcBorders>
              <w:top w:val="nil"/>
              <w:left w:val="nil"/>
              <w:bottom w:val="nil"/>
              <w:right w:val="nil"/>
            </w:tcBorders>
            <w:shd w:val="clear" w:color="auto" w:fill="FFFFFF" w:themeFill="background1"/>
            <w:noWrap/>
            <w:vAlign w:val="bottom"/>
            <w:tcPrChange w:id="7554" w:author="Steve Barbeaux" w:date="2022-10-10T12:08:00Z">
              <w:tcPr>
                <w:tcW w:w="549" w:type="pct"/>
                <w:gridSpan w:val="3"/>
                <w:tcBorders>
                  <w:top w:val="nil"/>
                  <w:left w:val="nil"/>
                  <w:bottom w:val="nil"/>
                  <w:right w:val="nil"/>
                </w:tcBorders>
                <w:shd w:val="clear" w:color="auto" w:fill="FFFFFF" w:themeFill="background1"/>
                <w:noWrap/>
              </w:tcPr>
            </w:tcPrChange>
          </w:tcPr>
          <w:p w14:paraId="7572EEC9" w14:textId="62EC530F" w:rsidR="00134598" w:rsidRPr="005E242C" w:rsidRDefault="00134598" w:rsidP="005E242C">
            <w:pPr>
              <w:spacing w:after="0"/>
              <w:jc w:val="right"/>
              <w:rPr>
                <w:ins w:id="7555" w:author="Steve Barbeaux" w:date="2022-10-10T12:00:00Z"/>
                <w:sz w:val="20"/>
                <w:rPrChange w:id="7556" w:author="Steve Barbeaux" w:date="2022-10-10T12:08:00Z">
                  <w:rPr>
                    <w:ins w:id="7557" w:author="Steve Barbeaux" w:date="2022-10-10T12:00:00Z"/>
                    <w:sz w:val="18"/>
                    <w:szCs w:val="18"/>
                  </w:rPr>
                </w:rPrChange>
              </w:rPr>
              <w:pPrChange w:id="7558" w:author="Steve Barbeaux" w:date="2022-10-10T12:08:00Z">
                <w:pPr>
                  <w:spacing w:after="0"/>
                  <w:jc w:val="right"/>
                </w:pPr>
              </w:pPrChange>
            </w:pPr>
            <w:ins w:id="7559" w:author="Steve Barbeaux" w:date="2022-10-10T12:03:00Z">
              <w:r w:rsidRPr="005E242C">
                <w:rPr>
                  <w:sz w:val="20"/>
                  <w:rPrChange w:id="7560" w:author="Steve Barbeaux" w:date="2022-10-10T12:08:00Z">
                    <w:rPr/>
                  </w:rPrChange>
                </w:rPr>
                <w:t xml:space="preserve">79,828 </w:t>
              </w:r>
            </w:ins>
          </w:p>
        </w:tc>
        <w:tc>
          <w:tcPr>
            <w:tcW w:w="648" w:type="pct"/>
            <w:tcBorders>
              <w:top w:val="nil"/>
              <w:left w:val="nil"/>
              <w:bottom w:val="nil"/>
              <w:right w:val="nil"/>
            </w:tcBorders>
            <w:shd w:val="clear" w:color="auto" w:fill="FFFFFF" w:themeFill="background1"/>
            <w:vAlign w:val="bottom"/>
            <w:tcPrChange w:id="7561" w:author="Steve Barbeaux" w:date="2022-10-10T12:08:00Z">
              <w:tcPr>
                <w:tcW w:w="648" w:type="pct"/>
                <w:gridSpan w:val="3"/>
                <w:tcBorders>
                  <w:top w:val="nil"/>
                  <w:left w:val="nil"/>
                  <w:bottom w:val="nil"/>
                  <w:right w:val="nil"/>
                </w:tcBorders>
                <w:shd w:val="clear" w:color="auto" w:fill="FFFFFF" w:themeFill="background1"/>
              </w:tcPr>
            </w:tcPrChange>
          </w:tcPr>
          <w:p w14:paraId="553F7BF8" w14:textId="4A62794F" w:rsidR="00134598" w:rsidRPr="005E242C" w:rsidRDefault="00134598" w:rsidP="005E242C">
            <w:pPr>
              <w:spacing w:after="0"/>
              <w:jc w:val="right"/>
              <w:rPr>
                <w:ins w:id="7562" w:author="Steve Barbeaux" w:date="2022-10-10T12:00:00Z"/>
                <w:sz w:val="20"/>
                <w:rPrChange w:id="7563" w:author="Steve Barbeaux" w:date="2022-10-10T12:08:00Z">
                  <w:rPr>
                    <w:ins w:id="7564" w:author="Steve Barbeaux" w:date="2022-10-10T12:00:00Z"/>
                    <w:sz w:val="18"/>
                    <w:szCs w:val="18"/>
                  </w:rPr>
                </w:rPrChange>
              </w:rPr>
              <w:pPrChange w:id="7565" w:author="Steve Barbeaux" w:date="2022-10-10T12:08:00Z">
                <w:pPr>
                  <w:spacing w:after="0"/>
                  <w:jc w:val="right"/>
                </w:pPr>
              </w:pPrChange>
            </w:pPr>
            <w:ins w:id="7566" w:author="Steve Barbeaux" w:date="2022-10-10T12:03:00Z">
              <w:r w:rsidRPr="005E242C">
                <w:rPr>
                  <w:sz w:val="20"/>
                  <w:rPrChange w:id="7567" w:author="Steve Barbeaux" w:date="2022-10-10T12:08:00Z">
                    <w:rPr/>
                  </w:rPrChange>
                </w:rPr>
                <w:t xml:space="preserve"> 59,990 </w:t>
              </w:r>
            </w:ins>
          </w:p>
        </w:tc>
        <w:tc>
          <w:tcPr>
            <w:tcW w:w="549" w:type="pct"/>
            <w:tcBorders>
              <w:top w:val="nil"/>
              <w:left w:val="nil"/>
              <w:bottom w:val="nil"/>
              <w:right w:val="nil"/>
            </w:tcBorders>
            <w:shd w:val="clear" w:color="auto" w:fill="FFFFFF" w:themeFill="background1"/>
            <w:vAlign w:val="bottom"/>
            <w:tcPrChange w:id="7568" w:author="Steve Barbeaux" w:date="2022-10-10T12:08:00Z">
              <w:tcPr>
                <w:tcW w:w="550" w:type="pct"/>
                <w:gridSpan w:val="4"/>
                <w:tcBorders>
                  <w:top w:val="nil"/>
                  <w:left w:val="nil"/>
                  <w:bottom w:val="nil"/>
                  <w:right w:val="nil"/>
                </w:tcBorders>
                <w:shd w:val="clear" w:color="auto" w:fill="FFFFFF" w:themeFill="background1"/>
              </w:tcPr>
            </w:tcPrChange>
          </w:tcPr>
          <w:p w14:paraId="7F83C91C" w14:textId="3ED4AE3B" w:rsidR="00134598" w:rsidRPr="005E242C" w:rsidRDefault="00134598" w:rsidP="005E242C">
            <w:pPr>
              <w:spacing w:after="0"/>
              <w:jc w:val="right"/>
              <w:rPr>
                <w:ins w:id="7569" w:author="Steve Barbeaux" w:date="2022-10-10T12:00:00Z"/>
                <w:sz w:val="20"/>
                <w:rPrChange w:id="7570" w:author="Steve Barbeaux" w:date="2022-10-10T12:08:00Z">
                  <w:rPr>
                    <w:ins w:id="7571" w:author="Steve Barbeaux" w:date="2022-10-10T12:00:00Z"/>
                    <w:sz w:val="18"/>
                    <w:szCs w:val="18"/>
                  </w:rPr>
                </w:rPrChange>
              </w:rPr>
              <w:pPrChange w:id="7572" w:author="Steve Barbeaux" w:date="2022-10-10T12:08:00Z">
                <w:pPr>
                  <w:spacing w:after="0"/>
                  <w:jc w:val="right"/>
                </w:pPr>
              </w:pPrChange>
            </w:pPr>
            <w:ins w:id="7573" w:author="Steve Barbeaux" w:date="2022-10-10T12:03:00Z">
              <w:r w:rsidRPr="005E242C">
                <w:rPr>
                  <w:sz w:val="20"/>
                  <w:rPrChange w:id="7574" w:author="Steve Barbeaux" w:date="2022-10-10T12:08:00Z">
                    <w:rPr/>
                  </w:rPrChange>
                </w:rPr>
                <w:t xml:space="preserve"> 106,225 </w:t>
              </w:r>
            </w:ins>
          </w:p>
        </w:tc>
      </w:tr>
      <w:tr w:rsidR="00134598" w:rsidRPr="00996CAA" w14:paraId="48153B76" w14:textId="77777777" w:rsidTr="005E242C">
        <w:tblPrEx>
          <w:tblPrExChange w:id="7575" w:author="Steve Barbeaux" w:date="2022-10-10T12:08:00Z">
            <w:tblPrEx>
              <w:tblW w:w="4808" w:type="pct"/>
            </w:tblPrEx>
          </w:tblPrExChange>
        </w:tblPrEx>
        <w:trPr>
          <w:jc w:val="center"/>
          <w:ins w:id="7576" w:author="Steve Barbeaux" w:date="2022-10-10T12:00:00Z"/>
          <w:trPrChange w:id="7577" w:author="Steve Barbeaux" w:date="2022-10-10T12:08:00Z">
            <w:trPr>
              <w:jc w:val="center"/>
            </w:trPr>
          </w:trPrChange>
        </w:trPr>
        <w:tc>
          <w:tcPr>
            <w:tcW w:w="352" w:type="pct"/>
            <w:tcBorders>
              <w:top w:val="nil"/>
              <w:left w:val="nil"/>
              <w:bottom w:val="single" w:sz="4" w:space="0" w:color="auto"/>
              <w:right w:val="nil"/>
            </w:tcBorders>
            <w:shd w:val="clear" w:color="auto" w:fill="FFFFFF" w:themeFill="background1"/>
            <w:noWrap/>
            <w:vAlign w:val="bottom"/>
            <w:tcPrChange w:id="7578" w:author="Steve Barbeaux" w:date="2022-10-10T12:08:00Z">
              <w:tcPr>
                <w:tcW w:w="350" w:type="pct"/>
                <w:tcBorders>
                  <w:top w:val="nil"/>
                  <w:left w:val="nil"/>
                  <w:bottom w:val="single" w:sz="4" w:space="0" w:color="auto"/>
                  <w:right w:val="nil"/>
                </w:tcBorders>
                <w:shd w:val="clear" w:color="auto" w:fill="FFFFFF" w:themeFill="background1"/>
                <w:noWrap/>
                <w:vAlign w:val="bottom"/>
              </w:tcPr>
            </w:tcPrChange>
          </w:tcPr>
          <w:p w14:paraId="1ED03537" w14:textId="72464528" w:rsidR="00134598" w:rsidRPr="005E242C" w:rsidRDefault="00134598" w:rsidP="005E242C">
            <w:pPr>
              <w:spacing w:after="0"/>
              <w:jc w:val="right"/>
              <w:rPr>
                <w:ins w:id="7579" w:author="Steve Barbeaux" w:date="2022-10-10T12:00:00Z"/>
                <w:sz w:val="18"/>
                <w:szCs w:val="18"/>
                <w:rPrChange w:id="7580" w:author="Steve Barbeaux" w:date="2022-10-10T12:08:00Z">
                  <w:rPr>
                    <w:ins w:id="7581" w:author="Steve Barbeaux" w:date="2022-10-10T12:00:00Z"/>
                    <w:sz w:val="18"/>
                    <w:szCs w:val="18"/>
                  </w:rPr>
                </w:rPrChange>
              </w:rPr>
              <w:pPrChange w:id="7582" w:author="Steve Barbeaux" w:date="2022-10-10T12:08:00Z">
                <w:pPr>
                  <w:spacing w:after="0"/>
                  <w:jc w:val="right"/>
                </w:pPr>
              </w:pPrChange>
            </w:pPr>
            <w:ins w:id="7583" w:author="Steve Barbeaux" w:date="2022-10-10T12:00:00Z">
              <w:r w:rsidRPr="005E242C">
                <w:rPr>
                  <w:sz w:val="18"/>
                  <w:szCs w:val="18"/>
                  <w:rPrChange w:id="7584" w:author="Steve Barbeaux" w:date="2022-10-10T12:08:00Z">
                    <w:rPr>
                      <w:sz w:val="18"/>
                      <w:szCs w:val="18"/>
                    </w:rPr>
                  </w:rPrChange>
                </w:rPr>
                <w:t>2023</w:t>
              </w:r>
            </w:ins>
          </w:p>
        </w:tc>
        <w:tc>
          <w:tcPr>
            <w:tcW w:w="550" w:type="pct"/>
            <w:tcBorders>
              <w:top w:val="nil"/>
              <w:left w:val="nil"/>
              <w:bottom w:val="single" w:sz="4" w:space="0" w:color="auto"/>
              <w:right w:val="nil"/>
            </w:tcBorders>
            <w:shd w:val="clear" w:color="auto" w:fill="FFFFFF" w:themeFill="background1"/>
            <w:vAlign w:val="bottom"/>
            <w:tcPrChange w:id="7585" w:author="Steve Barbeaux" w:date="2022-10-10T12:08:00Z">
              <w:tcPr>
                <w:tcW w:w="550" w:type="pct"/>
                <w:gridSpan w:val="4"/>
                <w:tcBorders>
                  <w:top w:val="nil"/>
                  <w:left w:val="nil"/>
                  <w:bottom w:val="single" w:sz="4" w:space="0" w:color="auto"/>
                  <w:right w:val="nil"/>
                </w:tcBorders>
                <w:shd w:val="clear" w:color="auto" w:fill="FFFFFF" w:themeFill="background1"/>
              </w:tcPr>
            </w:tcPrChange>
          </w:tcPr>
          <w:p w14:paraId="34964A5C" w14:textId="77777777" w:rsidR="00134598" w:rsidRPr="005E242C" w:rsidRDefault="00134598" w:rsidP="005E242C">
            <w:pPr>
              <w:spacing w:after="0"/>
              <w:jc w:val="right"/>
              <w:rPr>
                <w:ins w:id="7586" w:author="Steve Barbeaux" w:date="2022-10-10T12:00:00Z"/>
                <w:color w:val="808080" w:themeColor="background1" w:themeShade="80"/>
                <w:sz w:val="18"/>
                <w:szCs w:val="18"/>
                <w:rPrChange w:id="7587" w:author="Steve Barbeaux" w:date="2022-10-10T12:08:00Z">
                  <w:rPr>
                    <w:ins w:id="7588" w:author="Steve Barbeaux" w:date="2022-10-10T12:00:00Z"/>
                    <w:sz w:val="18"/>
                    <w:szCs w:val="18"/>
                  </w:rPr>
                </w:rPrChange>
              </w:rPr>
              <w:pPrChange w:id="7589" w:author="Steve Barbeaux" w:date="2022-10-10T12:08:00Z">
                <w:pPr>
                  <w:spacing w:after="0"/>
                  <w:jc w:val="right"/>
                </w:pPr>
              </w:pPrChange>
            </w:pPr>
          </w:p>
        </w:tc>
        <w:tc>
          <w:tcPr>
            <w:tcW w:w="598" w:type="pct"/>
            <w:gridSpan w:val="3"/>
            <w:tcBorders>
              <w:top w:val="nil"/>
              <w:left w:val="nil"/>
              <w:bottom w:val="single" w:sz="4" w:space="0" w:color="auto"/>
              <w:right w:val="nil"/>
            </w:tcBorders>
            <w:shd w:val="clear" w:color="auto" w:fill="FFFFFF" w:themeFill="background1"/>
            <w:noWrap/>
            <w:vAlign w:val="bottom"/>
            <w:tcPrChange w:id="7590" w:author="Steve Barbeaux" w:date="2022-10-10T12:08:00Z">
              <w:tcPr>
                <w:tcW w:w="500" w:type="pct"/>
                <w:gridSpan w:val="4"/>
                <w:tcBorders>
                  <w:top w:val="nil"/>
                  <w:left w:val="nil"/>
                  <w:bottom w:val="single" w:sz="4" w:space="0" w:color="auto"/>
                  <w:right w:val="nil"/>
                </w:tcBorders>
                <w:shd w:val="clear" w:color="auto" w:fill="FFFFFF" w:themeFill="background1"/>
                <w:noWrap/>
              </w:tcPr>
            </w:tcPrChange>
          </w:tcPr>
          <w:p w14:paraId="04AF7AED" w14:textId="31F6A302" w:rsidR="00134598" w:rsidRPr="005E242C" w:rsidDel="00134598" w:rsidRDefault="00134598" w:rsidP="005E242C">
            <w:pPr>
              <w:spacing w:after="0"/>
              <w:jc w:val="right"/>
              <w:rPr>
                <w:ins w:id="7591" w:author="Steve Barbeaux" w:date="2022-10-10T12:00:00Z"/>
                <w:sz w:val="20"/>
                <w:rPrChange w:id="7592" w:author="Steve Barbeaux" w:date="2022-10-10T12:08:00Z">
                  <w:rPr>
                    <w:ins w:id="7593" w:author="Steve Barbeaux" w:date="2022-10-10T12:00:00Z"/>
                    <w:sz w:val="18"/>
                    <w:szCs w:val="18"/>
                  </w:rPr>
                </w:rPrChange>
              </w:rPr>
              <w:pPrChange w:id="7594" w:author="Steve Barbeaux" w:date="2022-10-10T12:08:00Z">
                <w:pPr>
                  <w:spacing w:after="0"/>
                  <w:jc w:val="right"/>
                </w:pPr>
              </w:pPrChange>
            </w:pPr>
            <w:ins w:id="7595" w:author="Steve Barbeaux" w:date="2022-10-10T12:07:00Z">
              <w:r w:rsidRPr="005E242C">
                <w:rPr>
                  <w:sz w:val="20"/>
                  <w:rPrChange w:id="7596" w:author="Steve Barbeaux" w:date="2022-10-10T12:08:00Z">
                    <w:rPr/>
                  </w:rPrChange>
                </w:rPr>
                <w:t xml:space="preserve"> 226,795 </w:t>
              </w:r>
            </w:ins>
          </w:p>
        </w:tc>
        <w:tc>
          <w:tcPr>
            <w:tcW w:w="550" w:type="pct"/>
            <w:gridSpan w:val="2"/>
            <w:tcBorders>
              <w:top w:val="nil"/>
              <w:left w:val="nil"/>
              <w:bottom w:val="single" w:sz="4" w:space="0" w:color="auto"/>
              <w:right w:val="nil"/>
            </w:tcBorders>
            <w:shd w:val="clear" w:color="auto" w:fill="FFFFFF" w:themeFill="background1"/>
            <w:noWrap/>
            <w:vAlign w:val="bottom"/>
            <w:tcPrChange w:id="7597" w:author="Steve Barbeaux" w:date="2022-10-10T12:08:00Z">
              <w:tcPr>
                <w:tcW w:w="500" w:type="pct"/>
                <w:gridSpan w:val="5"/>
                <w:tcBorders>
                  <w:top w:val="nil"/>
                  <w:left w:val="nil"/>
                  <w:bottom w:val="single" w:sz="4" w:space="0" w:color="auto"/>
                  <w:right w:val="nil"/>
                </w:tcBorders>
                <w:shd w:val="clear" w:color="auto" w:fill="FFFFFF" w:themeFill="background1"/>
                <w:noWrap/>
              </w:tcPr>
            </w:tcPrChange>
          </w:tcPr>
          <w:p w14:paraId="5B0B7EDB" w14:textId="5DD84AAF" w:rsidR="00134598" w:rsidRPr="005E242C" w:rsidDel="00134598" w:rsidRDefault="00134598" w:rsidP="005E242C">
            <w:pPr>
              <w:spacing w:after="0"/>
              <w:jc w:val="right"/>
              <w:rPr>
                <w:ins w:id="7598" w:author="Steve Barbeaux" w:date="2022-10-10T12:00:00Z"/>
                <w:sz w:val="20"/>
                <w:rPrChange w:id="7599" w:author="Steve Barbeaux" w:date="2022-10-10T12:08:00Z">
                  <w:rPr>
                    <w:ins w:id="7600" w:author="Steve Barbeaux" w:date="2022-10-10T12:00:00Z"/>
                    <w:sz w:val="18"/>
                    <w:szCs w:val="18"/>
                  </w:rPr>
                </w:rPrChange>
              </w:rPr>
              <w:pPrChange w:id="7601" w:author="Steve Barbeaux" w:date="2022-10-10T12:08:00Z">
                <w:pPr>
                  <w:spacing w:after="0"/>
                  <w:jc w:val="right"/>
                </w:pPr>
              </w:pPrChange>
            </w:pPr>
            <w:ins w:id="7602" w:author="Steve Barbeaux" w:date="2022-10-10T12:07:00Z">
              <w:r w:rsidRPr="005E242C">
                <w:rPr>
                  <w:sz w:val="20"/>
                  <w:rPrChange w:id="7603" w:author="Steve Barbeaux" w:date="2022-10-10T12:08:00Z">
                    <w:rPr/>
                  </w:rPrChange>
                </w:rPr>
                <w:t xml:space="preserve"> 166,032 </w:t>
              </w:r>
            </w:ins>
          </w:p>
        </w:tc>
        <w:tc>
          <w:tcPr>
            <w:tcW w:w="601" w:type="pct"/>
            <w:tcBorders>
              <w:top w:val="nil"/>
              <w:left w:val="nil"/>
              <w:bottom w:val="single" w:sz="4" w:space="0" w:color="auto"/>
              <w:right w:val="nil"/>
            </w:tcBorders>
            <w:shd w:val="clear" w:color="auto" w:fill="FFFFFF" w:themeFill="background1"/>
            <w:noWrap/>
            <w:vAlign w:val="bottom"/>
            <w:tcPrChange w:id="7604" w:author="Steve Barbeaux" w:date="2022-10-10T12:08:00Z">
              <w:tcPr>
                <w:tcW w:w="552" w:type="pct"/>
                <w:gridSpan w:val="5"/>
                <w:tcBorders>
                  <w:top w:val="nil"/>
                  <w:left w:val="nil"/>
                  <w:bottom w:val="single" w:sz="4" w:space="0" w:color="auto"/>
                  <w:right w:val="nil"/>
                </w:tcBorders>
                <w:shd w:val="clear" w:color="auto" w:fill="FFFFFF" w:themeFill="background1"/>
                <w:noWrap/>
              </w:tcPr>
            </w:tcPrChange>
          </w:tcPr>
          <w:p w14:paraId="630E9091" w14:textId="4DB5F5F0" w:rsidR="00134598" w:rsidRPr="005E242C" w:rsidDel="00134598" w:rsidRDefault="00134598" w:rsidP="005E242C">
            <w:pPr>
              <w:spacing w:after="0"/>
              <w:jc w:val="right"/>
              <w:rPr>
                <w:ins w:id="7605" w:author="Steve Barbeaux" w:date="2022-10-10T12:00:00Z"/>
                <w:i/>
                <w:sz w:val="20"/>
                <w:rPrChange w:id="7606" w:author="Steve Barbeaux" w:date="2022-10-10T12:08:00Z">
                  <w:rPr>
                    <w:ins w:id="7607" w:author="Steve Barbeaux" w:date="2022-10-10T12:00:00Z"/>
                    <w:i/>
                    <w:sz w:val="18"/>
                    <w:szCs w:val="18"/>
                  </w:rPr>
                </w:rPrChange>
              </w:rPr>
              <w:pPrChange w:id="7608" w:author="Steve Barbeaux" w:date="2022-10-10T12:08:00Z">
                <w:pPr>
                  <w:spacing w:after="0"/>
                  <w:jc w:val="right"/>
                </w:pPr>
              </w:pPrChange>
            </w:pPr>
            <w:ins w:id="7609" w:author="Steve Barbeaux" w:date="2022-10-10T12:07:00Z">
              <w:r w:rsidRPr="005E242C">
                <w:rPr>
                  <w:sz w:val="20"/>
                  <w:rPrChange w:id="7610" w:author="Steve Barbeaux" w:date="2022-10-10T12:08:00Z">
                    <w:rPr/>
                  </w:rPrChange>
                </w:rPr>
                <w:t xml:space="preserve"> 309,795 </w:t>
              </w:r>
            </w:ins>
          </w:p>
        </w:tc>
        <w:tc>
          <w:tcPr>
            <w:tcW w:w="153" w:type="pct"/>
            <w:tcBorders>
              <w:top w:val="nil"/>
              <w:left w:val="nil"/>
              <w:bottom w:val="single" w:sz="4" w:space="0" w:color="auto"/>
              <w:right w:val="nil"/>
            </w:tcBorders>
            <w:shd w:val="clear" w:color="auto" w:fill="F2F2F2" w:themeFill="background1" w:themeFillShade="F2"/>
            <w:noWrap/>
            <w:vAlign w:val="bottom"/>
            <w:tcPrChange w:id="7611" w:author="Steve Barbeaux" w:date="2022-10-10T12:08:00Z">
              <w:tcPr>
                <w:tcW w:w="351" w:type="pct"/>
                <w:gridSpan w:val="5"/>
                <w:tcBorders>
                  <w:top w:val="nil"/>
                  <w:left w:val="nil"/>
                  <w:bottom w:val="single" w:sz="4" w:space="0" w:color="auto"/>
                  <w:right w:val="nil"/>
                </w:tcBorders>
                <w:shd w:val="clear" w:color="auto" w:fill="F2F2F2" w:themeFill="background1" w:themeFillShade="F2"/>
                <w:noWrap/>
                <w:vAlign w:val="bottom"/>
              </w:tcPr>
            </w:tcPrChange>
          </w:tcPr>
          <w:p w14:paraId="40CCF1ED" w14:textId="77777777" w:rsidR="00134598" w:rsidRPr="005E242C" w:rsidRDefault="00134598" w:rsidP="005E242C">
            <w:pPr>
              <w:spacing w:after="0"/>
              <w:jc w:val="right"/>
              <w:rPr>
                <w:ins w:id="7612" w:author="Steve Barbeaux" w:date="2022-10-10T12:00:00Z"/>
                <w:sz w:val="18"/>
                <w:szCs w:val="18"/>
                <w:rPrChange w:id="7613" w:author="Steve Barbeaux" w:date="2022-10-10T12:08:00Z">
                  <w:rPr>
                    <w:ins w:id="7614" w:author="Steve Barbeaux" w:date="2022-10-10T12:00:00Z"/>
                    <w:sz w:val="18"/>
                    <w:szCs w:val="18"/>
                  </w:rPr>
                </w:rPrChange>
              </w:rPr>
              <w:pPrChange w:id="7615" w:author="Steve Barbeaux" w:date="2022-10-10T12:08:00Z">
                <w:pPr>
                  <w:spacing w:after="0"/>
                  <w:jc w:val="right"/>
                </w:pPr>
              </w:pPrChange>
            </w:pPr>
          </w:p>
        </w:tc>
        <w:tc>
          <w:tcPr>
            <w:tcW w:w="450" w:type="pct"/>
            <w:tcBorders>
              <w:top w:val="nil"/>
              <w:left w:val="nil"/>
              <w:bottom w:val="single" w:sz="4" w:space="0" w:color="auto"/>
              <w:right w:val="nil"/>
            </w:tcBorders>
            <w:shd w:val="clear" w:color="auto" w:fill="FFFFFF" w:themeFill="background1"/>
            <w:vAlign w:val="bottom"/>
            <w:tcPrChange w:id="7616" w:author="Steve Barbeaux" w:date="2022-10-10T12:08:00Z">
              <w:tcPr>
                <w:tcW w:w="450" w:type="pct"/>
                <w:gridSpan w:val="3"/>
                <w:tcBorders>
                  <w:top w:val="nil"/>
                  <w:left w:val="nil"/>
                  <w:bottom w:val="single" w:sz="4" w:space="0" w:color="auto"/>
                  <w:right w:val="nil"/>
                </w:tcBorders>
                <w:shd w:val="clear" w:color="auto" w:fill="FFFFFF" w:themeFill="background1"/>
              </w:tcPr>
            </w:tcPrChange>
          </w:tcPr>
          <w:p w14:paraId="1169F67B" w14:textId="77777777" w:rsidR="00134598" w:rsidRPr="005E242C" w:rsidRDefault="00134598" w:rsidP="005E242C">
            <w:pPr>
              <w:spacing w:after="0"/>
              <w:jc w:val="right"/>
              <w:rPr>
                <w:ins w:id="7617" w:author="Steve Barbeaux" w:date="2022-10-10T12:00:00Z"/>
                <w:color w:val="A6A6A6" w:themeColor="background1" w:themeShade="A6"/>
                <w:sz w:val="18"/>
                <w:szCs w:val="18"/>
                <w:rPrChange w:id="7618" w:author="Steve Barbeaux" w:date="2022-10-10T12:09:00Z">
                  <w:rPr>
                    <w:ins w:id="7619" w:author="Steve Barbeaux" w:date="2022-10-10T12:00:00Z"/>
                    <w:sz w:val="18"/>
                    <w:szCs w:val="18"/>
                  </w:rPr>
                </w:rPrChange>
              </w:rPr>
              <w:pPrChange w:id="7620" w:author="Steve Barbeaux" w:date="2022-10-10T12:08:00Z">
                <w:pPr>
                  <w:spacing w:after="0"/>
                  <w:jc w:val="right"/>
                </w:pPr>
              </w:pPrChange>
            </w:pPr>
          </w:p>
        </w:tc>
        <w:tc>
          <w:tcPr>
            <w:tcW w:w="549" w:type="pct"/>
            <w:tcBorders>
              <w:top w:val="nil"/>
              <w:left w:val="nil"/>
              <w:bottom w:val="single" w:sz="4" w:space="0" w:color="auto"/>
              <w:right w:val="nil"/>
            </w:tcBorders>
            <w:shd w:val="clear" w:color="auto" w:fill="FFFFFF" w:themeFill="background1"/>
            <w:noWrap/>
            <w:vAlign w:val="bottom"/>
            <w:tcPrChange w:id="7621" w:author="Steve Barbeaux" w:date="2022-10-10T12:08:00Z">
              <w:tcPr>
                <w:tcW w:w="549" w:type="pct"/>
                <w:gridSpan w:val="3"/>
                <w:tcBorders>
                  <w:top w:val="nil"/>
                  <w:left w:val="nil"/>
                  <w:bottom w:val="single" w:sz="4" w:space="0" w:color="auto"/>
                  <w:right w:val="nil"/>
                </w:tcBorders>
                <w:shd w:val="clear" w:color="auto" w:fill="FFFFFF" w:themeFill="background1"/>
                <w:noWrap/>
              </w:tcPr>
            </w:tcPrChange>
          </w:tcPr>
          <w:p w14:paraId="292176F2" w14:textId="1F3B630F" w:rsidR="00134598" w:rsidRPr="005E242C" w:rsidRDefault="00134598" w:rsidP="005E242C">
            <w:pPr>
              <w:spacing w:after="0"/>
              <w:jc w:val="right"/>
              <w:rPr>
                <w:ins w:id="7622" w:author="Steve Barbeaux" w:date="2022-10-10T12:00:00Z"/>
                <w:sz w:val="20"/>
                <w:rPrChange w:id="7623" w:author="Steve Barbeaux" w:date="2022-10-10T12:08:00Z">
                  <w:rPr>
                    <w:ins w:id="7624" w:author="Steve Barbeaux" w:date="2022-10-10T12:00:00Z"/>
                    <w:sz w:val="18"/>
                    <w:szCs w:val="18"/>
                  </w:rPr>
                </w:rPrChange>
              </w:rPr>
              <w:pPrChange w:id="7625" w:author="Steve Barbeaux" w:date="2022-10-10T12:08:00Z">
                <w:pPr>
                  <w:spacing w:after="0"/>
                  <w:jc w:val="right"/>
                </w:pPr>
              </w:pPrChange>
            </w:pPr>
            <w:ins w:id="7626" w:author="Steve Barbeaux" w:date="2022-10-10T12:03:00Z">
              <w:r w:rsidRPr="005E242C">
                <w:rPr>
                  <w:sz w:val="20"/>
                  <w:rPrChange w:id="7627" w:author="Steve Barbeaux" w:date="2022-10-10T12:08:00Z">
                    <w:rPr/>
                  </w:rPrChange>
                </w:rPr>
                <w:t xml:space="preserve">78,671 </w:t>
              </w:r>
            </w:ins>
          </w:p>
        </w:tc>
        <w:tc>
          <w:tcPr>
            <w:tcW w:w="648" w:type="pct"/>
            <w:tcBorders>
              <w:top w:val="nil"/>
              <w:left w:val="nil"/>
              <w:bottom w:val="single" w:sz="4" w:space="0" w:color="auto"/>
              <w:right w:val="nil"/>
            </w:tcBorders>
            <w:shd w:val="clear" w:color="auto" w:fill="FFFFFF" w:themeFill="background1"/>
            <w:vAlign w:val="bottom"/>
            <w:tcPrChange w:id="7628" w:author="Steve Barbeaux" w:date="2022-10-10T12:08:00Z">
              <w:tcPr>
                <w:tcW w:w="648" w:type="pct"/>
                <w:gridSpan w:val="3"/>
                <w:tcBorders>
                  <w:top w:val="nil"/>
                  <w:left w:val="nil"/>
                  <w:bottom w:val="single" w:sz="4" w:space="0" w:color="auto"/>
                  <w:right w:val="nil"/>
                </w:tcBorders>
                <w:shd w:val="clear" w:color="auto" w:fill="FFFFFF" w:themeFill="background1"/>
              </w:tcPr>
            </w:tcPrChange>
          </w:tcPr>
          <w:p w14:paraId="03DCE67A" w14:textId="54DF638B" w:rsidR="00134598" w:rsidRPr="005E242C" w:rsidRDefault="00134598" w:rsidP="005E242C">
            <w:pPr>
              <w:spacing w:after="0"/>
              <w:jc w:val="right"/>
              <w:rPr>
                <w:ins w:id="7629" w:author="Steve Barbeaux" w:date="2022-10-10T12:00:00Z"/>
                <w:sz w:val="20"/>
                <w:rPrChange w:id="7630" w:author="Steve Barbeaux" w:date="2022-10-10T12:08:00Z">
                  <w:rPr>
                    <w:ins w:id="7631" w:author="Steve Barbeaux" w:date="2022-10-10T12:00:00Z"/>
                    <w:sz w:val="18"/>
                    <w:szCs w:val="18"/>
                  </w:rPr>
                </w:rPrChange>
              </w:rPr>
              <w:pPrChange w:id="7632" w:author="Steve Barbeaux" w:date="2022-10-10T12:08:00Z">
                <w:pPr>
                  <w:spacing w:after="0"/>
                  <w:jc w:val="right"/>
                </w:pPr>
              </w:pPrChange>
            </w:pPr>
            <w:ins w:id="7633" w:author="Steve Barbeaux" w:date="2022-10-10T12:03:00Z">
              <w:r w:rsidRPr="005E242C">
                <w:rPr>
                  <w:sz w:val="20"/>
                  <w:rPrChange w:id="7634" w:author="Steve Barbeaux" w:date="2022-10-10T12:08:00Z">
                    <w:rPr/>
                  </w:rPrChange>
                </w:rPr>
                <w:t xml:space="preserve"> 58,873 </w:t>
              </w:r>
            </w:ins>
          </w:p>
        </w:tc>
        <w:tc>
          <w:tcPr>
            <w:tcW w:w="549" w:type="pct"/>
            <w:tcBorders>
              <w:top w:val="nil"/>
              <w:left w:val="nil"/>
              <w:bottom w:val="single" w:sz="4" w:space="0" w:color="auto"/>
              <w:right w:val="nil"/>
            </w:tcBorders>
            <w:shd w:val="clear" w:color="auto" w:fill="FFFFFF" w:themeFill="background1"/>
            <w:vAlign w:val="bottom"/>
            <w:tcPrChange w:id="7635" w:author="Steve Barbeaux" w:date="2022-10-10T12:08:00Z">
              <w:tcPr>
                <w:tcW w:w="550" w:type="pct"/>
                <w:gridSpan w:val="4"/>
                <w:tcBorders>
                  <w:top w:val="nil"/>
                  <w:left w:val="nil"/>
                  <w:bottom w:val="single" w:sz="4" w:space="0" w:color="auto"/>
                  <w:right w:val="nil"/>
                </w:tcBorders>
                <w:shd w:val="clear" w:color="auto" w:fill="FFFFFF" w:themeFill="background1"/>
              </w:tcPr>
            </w:tcPrChange>
          </w:tcPr>
          <w:p w14:paraId="4C829183" w14:textId="18FA9ED2" w:rsidR="00134598" w:rsidRPr="005E242C" w:rsidRDefault="00134598" w:rsidP="005E242C">
            <w:pPr>
              <w:spacing w:after="0"/>
              <w:jc w:val="right"/>
              <w:rPr>
                <w:ins w:id="7636" w:author="Steve Barbeaux" w:date="2022-10-10T12:00:00Z"/>
                <w:sz w:val="20"/>
                <w:rPrChange w:id="7637" w:author="Steve Barbeaux" w:date="2022-10-10T12:08:00Z">
                  <w:rPr>
                    <w:ins w:id="7638" w:author="Steve Barbeaux" w:date="2022-10-10T12:00:00Z"/>
                    <w:sz w:val="18"/>
                    <w:szCs w:val="18"/>
                  </w:rPr>
                </w:rPrChange>
              </w:rPr>
              <w:pPrChange w:id="7639" w:author="Steve Barbeaux" w:date="2022-10-10T12:08:00Z">
                <w:pPr>
                  <w:spacing w:after="0"/>
                  <w:jc w:val="right"/>
                </w:pPr>
              </w:pPrChange>
            </w:pPr>
            <w:ins w:id="7640" w:author="Steve Barbeaux" w:date="2022-10-10T12:03:00Z">
              <w:r w:rsidRPr="005E242C">
                <w:rPr>
                  <w:sz w:val="20"/>
                  <w:rPrChange w:id="7641" w:author="Steve Barbeaux" w:date="2022-10-10T12:08:00Z">
                    <w:rPr/>
                  </w:rPrChange>
                </w:rPr>
                <w:t xml:space="preserve"> 105,127 </w:t>
              </w:r>
            </w:ins>
          </w:p>
        </w:tc>
      </w:tr>
    </w:tbl>
    <w:p w14:paraId="423A7CE0" w14:textId="77777777" w:rsidR="00236693" w:rsidRDefault="00236693" w:rsidP="00835634">
      <w:pPr>
        <w:ind w:left="1440" w:hanging="1440"/>
      </w:pPr>
    </w:p>
    <w:p w14:paraId="00E987B3" w14:textId="77777777" w:rsidR="00D710F9" w:rsidRDefault="00D710F9" w:rsidP="00835634">
      <w:pPr>
        <w:ind w:left="1440" w:hanging="1440"/>
      </w:pPr>
    </w:p>
    <w:p w14:paraId="2E13B2E9" w14:textId="36EB7B21" w:rsidR="0091254B" w:rsidDel="005E242C" w:rsidRDefault="0091254B" w:rsidP="00835634">
      <w:pPr>
        <w:ind w:left="1440" w:hanging="1440"/>
        <w:rPr>
          <w:del w:id="7642" w:author="Steve Barbeaux" w:date="2022-10-10T12:17:00Z"/>
        </w:rPr>
      </w:pPr>
    </w:p>
    <w:p w14:paraId="44C35755" w14:textId="02DF7B48" w:rsidR="0091254B" w:rsidDel="005E242C" w:rsidRDefault="0091254B" w:rsidP="00835634">
      <w:pPr>
        <w:ind w:left="1440" w:hanging="1440"/>
        <w:rPr>
          <w:del w:id="7643" w:author="Steve Barbeaux" w:date="2022-10-10T12:17:00Z"/>
        </w:rPr>
      </w:pPr>
    </w:p>
    <w:p w14:paraId="14FA24AF" w14:textId="528927E9" w:rsidR="0091254B" w:rsidDel="005E242C" w:rsidRDefault="0091254B" w:rsidP="00835634">
      <w:pPr>
        <w:ind w:left="1440" w:hanging="1440"/>
        <w:rPr>
          <w:del w:id="7644" w:author="Steve Barbeaux" w:date="2022-10-10T12:17:00Z"/>
        </w:rPr>
      </w:pPr>
    </w:p>
    <w:p w14:paraId="5B5E0804" w14:textId="72CCFCAC" w:rsidR="0091254B" w:rsidDel="005E242C" w:rsidRDefault="0091254B" w:rsidP="00835634">
      <w:pPr>
        <w:ind w:left="1440" w:hanging="1440"/>
        <w:rPr>
          <w:del w:id="7645" w:author="Steve Barbeaux" w:date="2022-10-10T12:17:00Z"/>
        </w:rPr>
      </w:pPr>
    </w:p>
    <w:p w14:paraId="4166755E" w14:textId="3D0639F6" w:rsidR="0091254B" w:rsidDel="005E242C" w:rsidRDefault="0091254B" w:rsidP="00090530">
      <w:pPr>
        <w:pStyle w:val="Caption"/>
        <w:rPr>
          <w:del w:id="7646" w:author="Steve Barbeaux" w:date="2022-10-10T12:17:00Z"/>
        </w:rPr>
      </w:pPr>
    </w:p>
    <w:p w14:paraId="58D57976" w14:textId="084873B9" w:rsidR="00835634" w:rsidRDefault="00835634" w:rsidP="00090530">
      <w:pPr>
        <w:pStyle w:val="Caption"/>
      </w:pPr>
      <w:r>
        <w:t>Table 1A.</w:t>
      </w:r>
      <w:r w:rsidR="0071127A">
        <w:rPr>
          <w:noProof/>
        </w:rPr>
        <w:fldChar w:fldCharType="begin"/>
      </w:r>
      <w:r w:rsidR="0071127A">
        <w:rPr>
          <w:noProof/>
        </w:rPr>
        <w:instrText xml:space="preserve"> seq tab </w:instrText>
      </w:r>
      <w:r w:rsidR="0071127A">
        <w:rPr>
          <w:noProof/>
        </w:rPr>
        <w:fldChar w:fldCharType="separate"/>
      </w:r>
      <w:r w:rsidR="00E66CA0">
        <w:rPr>
          <w:noProof/>
        </w:rPr>
        <w:t>20</w:t>
      </w:r>
      <w:r w:rsidR="0071127A">
        <w:rPr>
          <w:noProof/>
        </w:rPr>
        <w:fldChar w:fldCharType="end"/>
      </w:r>
      <w:r>
        <w:tab/>
        <w:t xml:space="preserve">Model </w:t>
      </w:r>
      <w:r w:rsidR="0091254B">
        <w:t>15.</w:t>
      </w:r>
      <w:r>
        <w:t xml:space="preserve">1 estimate of </w:t>
      </w:r>
      <w:r w:rsidR="00D26856">
        <w:t>202</w:t>
      </w:r>
      <w:del w:id="7647" w:author="Steve Barbeaux" w:date="2022-10-10T12:14:00Z">
        <w:r w:rsidR="00D26856" w:rsidDel="005E242C">
          <w:delText>0</w:delText>
        </w:r>
      </w:del>
      <w:proofErr w:type="gramStart"/>
      <w:ins w:id="7648" w:author="Steve Barbeaux" w:date="2022-10-10T12:15:00Z">
        <w:r w:rsidR="005E242C">
          <w:t>0</w:t>
        </w:r>
      </w:ins>
      <w:proofErr w:type="gramEnd"/>
      <w:r w:rsidR="00D26856">
        <w:t xml:space="preserve"> </w:t>
      </w:r>
      <w:r>
        <w:t>fishery and</w:t>
      </w:r>
      <w:del w:id="7649" w:author="Steve Barbeaux" w:date="2022-10-10T12:14:00Z">
        <w:r w:rsidDel="005E242C">
          <w:delText xml:space="preserve"> </w:delText>
        </w:r>
        <w:r w:rsidR="00D26856" w:rsidDel="005E242C">
          <w:delText>2018</w:delText>
        </w:r>
      </w:del>
      <w:r w:rsidR="00D26856">
        <w:t xml:space="preserve"> </w:t>
      </w:r>
      <w:ins w:id="7650" w:author="Steve Barbeaux" w:date="2022-10-10T12:15:00Z">
        <w:r w:rsidR="005E242C">
          <w:t xml:space="preserve">2018 </w:t>
        </w:r>
      </w:ins>
      <w:r>
        <w:t>survey selectivity-at-age used in projections.</w:t>
      </w:r>
    </w:p>
    <w:tbl>
      <w:tblPr>
        <w:tblW w:w="9468" w:type="dxa"/>
        <w:jc w:val="center"/>
        <w:tblBorders>
          <w:top w:val="single" w:sz="12" w:space="0" w:color="auto"/>
          <w:bottom w:val="single" w:sz="4" w:space="0" w:color="auto"/>
        </w:tblBorders>
        <w:tblLayout w:type="fixed"/>
        <w:tblLook w:val="01E0" w:firstRow="1" w:lastRow="1" w:firstColumn="1" w:lastColumn="1" w:noHBand="0" w:noVBand="0"/>
      </w:tblPr>
      <w:tblGrid>
        <w:gridCol w:w="828"/>
        <w:gridCol w:w="576"/>
        <w:gridCol w:w="576"/>
        <w:gridCol w:w="576"/>
        <w:gridCol w:w="576"/>
        <w:gridCol w:w="576"/>
        <w:gridCol w:w="576"/>
        <w:gridCol w:w="576"/>
        <w:gridCol w:w="576"/>
        <w:gridCol w:w="576"/>
        <w:gridCol w:w="576"/>
        <w:gridCol w:w="576"/>
        <w:gridCol w:w="576"/>
        <w:gridCol w:w="576"/>
        <w:gridCol w:w="576"/>
        <w:gridCol w:w="576"/>
        <w:tblGridChange w:id="7651">
          <w:tblGrid>
            <w:gridCol w:w="828"/>
            <w:gridCol w:w="576"/>
            <w:gridCol w:w="576"/>
            <w:gridCol w:w="576"/>
            <w:gridCol w:w="576"/>
            <w:gridCol w:w="576"/>
            <w:gridCol w:w="576"/>
            <w:gridCol w:w="576"/>
            <w:gridCol w:w="576"/>
            <w:gridCol w:w="576"/>
            <w:gridCol w:w="576"/>
            <w:gridCol w:w="576"/>
            <w:gridCol w:w="576"/>
            <w:gridCol w:w="576"/>
            <w:gridCol w:w="576"/>
            <w:gridCol w:w="576"/>
          </w:tblGrid>
        </w:tblGridChange>
      </w:tblGrid>
      <w:tr w:rsidR="00835634" w:rsidRPr="00E210A1" w14:paraId="778DF782" w14:textId="77777777" w:rsidTr="00643E3E">
        <w:trPr>
          <w:trHeight w:val="231"/>
          <w:jc w:val="center"/>
        </w:trPr>
        <w:tc>
          <w:tcPr>
            <w:tcW w:w="828" w:type="dxa"/>
            <w:tcBorders>
              <w:top w:val="single" w:sz="12" w:space="0" w:color="auto"/>
              <w:bottom w:val="single" w:sz="2" w:space="0" w:color="auto"/>
            </w:tcBorders>
          </w:tcPr>
          <w:p w14:paraId="10A186C7" w14:textId="77777777" w:rsidR="00835634" w:rsidRDefault="00835634" w:rsidP="00643E3E">
            <w:pPr>
              <w:spacing w:after="0"/>
              <w:jc w:val="center"/>
              <w:rPr>
                <w:sz w:val="20"/>
              </w:rPr>
            </w:pPr>
          </w:p>
        </w:tc>
        <w:tc>
          <w:tcPr>
            <w:tcW w:w="576" w:type="dxa"/>
            <w:tcBorders>
              <w:top w:val="single" w:sz="12" w:space="0" w:color="auto"/>
              <w:bottom w:val="single" w:sz="2" w:space="0" w:color="auto"/>
            </w:tcBorders>
          </w:tcPr>
          <w:p w14:paraId="1FBC2AC8" w14:textId="77777777" w:rsidR="00835634" w:rsidRPr="001E7C39" w:rsidRDefault="00835634" w:rsidP="00643E3E">
            <w:pPr>
              <w:spacing w:after="0"/>
              <w:jc w:val="center"/>
              <w:rPr>
                <w:sz w:val="20"/>
              </w:rPr>
            </w:pPr>
            <w:r>
              <w:rPr>
                <w:sz w:val="20"/>
              </w:rPr>
              <w:t>1</w:t>
            </w:r>
          </w:p>
        </w:tc>
        <w:tc>
          <w:tcPr>
            <w:tcW w:w="576" w:type="dxa"/>
            <w:tcBorders>
              <w:top w:val="single" w:sz="12" w:space="0" w:color="auto"/>
              <w:bottom w:val="single" w:sz="2" w:space="0" w:color="auto"/>
            </w:tcBorders>
            <w:vAlign w:val="bottom"/>
          </w:tcPr>
          <w:p w14:paraId="10C1EDC3" w14:textId="77777777" w:rsidR="00835634" w:rsidRDefault="00835634" w:rsidP="00643E3E">
            <w:pPr>
              <w:spacing w:after="0"/>
              <w:jc w:val="center"/>
              <w:rPr>
                <w:sz w:val="20"/>
              </w:rPr>
            </w:pPr>
            <w:r w:rsidRPr="001E7C39">
              <w:rPr>
                <w:sz w:val="20"/>
              </w:rPr>
              <w:t>2</w:t>
            </w:r>
          </w:p>
        </w:tc>
        <w:tc>
          <w:tcPr>
            <w:tcW w:w="576" w:type="dxa"/>
            <w:tcBorders>
              <w:top w:val="single" w:sz="12" w:space="0" w:color="auto"/>
              <w:bottom w:val="single" w:sz="2" w:space="0" w:color="auto"/>
            </w:tcBorders>
            <w:vAlign w:val="bottom"/>
          </w:tcPr>
          <w:p w14:paraId="7ACB00AB" w14:textId="77777777" w:rsidR="00835634" w:rsidRDefault="00835634" w:rsidP="00643E3E">
            <w:pPr>
              <w:spacing w:after="0"/>
              <w:jc w:val="center"/>
              <w:rPr>
                <w:sz w:val="20"/>
              </w:rPr>
            </w:pPr>
            <w:r w:rsidRPr="001E7C39">
              <w:rPr>
                <w:sz w:val="20"/>
              </w:rPr>
              <w:t>3</w:t>
            </w:r>
          </w:p>
        </w:tc>
        <w:tc>
          <w:tcPr>
            <w:tcW w:w="576" w:type="dxa"/>
            <w:tcBorders>
              <w:top w:val="single" w:sz="12" w:space="0" w:color="auto"/>
              <w:bottom w:val="single" w:sz="2" w:space="0" w:color="auto"/>
            </w:tcBorders>
            <w:vAlign w:val="bottom"/>
          </w:tcPr>
          <w:p w14:paraId="58E58E1D" w14:textId="77777777" w:rsidR="00835634" w:rsidRDefault="00835634" w:rsidP="00643E3E">
            <w:pPr>
              <w:spacing w:after="0"/>
              <w:jc w:val="center"/>
              <w:rPr>
                <w:sz w:val="20"/>
              </w:rPr>
            </w:pPr>
            <w:r w:rsidRPr="001E7C39">
              <w:rPr>
                <w:sz w:val="20"/>
              </w:rPr>
              <w:t>4</w:t>
            </w:r>
          </w:p>
        </w:tc>
        <w:tc>
          <w:tcPr>
            <w:tcW w:w="576" w:type="dxa"/>
            <w:tcBorders>
              <w:top w:val="single" w:sz="12" w:space="0" w:color="auto"/>
              <w:bottom w:val="single" w:sz="2" w:space="0" w:color="auto"/>
            </w:tcBorders>
            <w:vAlign w:val="bottom"/>
          </w:tcPr>
          <w:p w14:paraId="7989E13F" w14:textId="77777777" w:rsidR="00835634" w:rsidRDefault="00835634" w:rsidP="00643E3E">
            <w:pPr>
              <w:spacing w:after="0"/>
              <w:jc w:val="center"/>
              <w:rPr>
                <w:sz w:val="20"/>
              </w:rPr>
            </w:pPr>
            <w:r w:rsidRPr="001E7C39">
              <w:rPr>
                <w:sz w:val="20"/>
              </w:rPr>
              <w:t>5</w:t>
            </w:r>
          </w:p>
        </w:tc>
        <w:tc>
          <w:tcPr>
            <w:tcW w:w="576" w:type="dxa"/>
            <w:tcBorders>
              <w:top w:val="single" w:sz="12" w:space="0" w:color="auto"/>
              <w:bottom w:val="single" w:sz="2" w:space="0" w:color="auto"/>
            </w:tcBorders>
            <w:vAlign w:val="bottom"/>
          </w:tcPr>
          <w:p w14:paraId="3993319D" w14:textId="77777777" w:rsidR="00835634" w:rsidRDefault="00835634" w:rsidP="00643E3E">
            <w:pPr>
              <w:spacing w:after="0"/>
              <w:jc w:val="center"/>
              <w:rPr>
                <w:sz w:val="20"/>
              </w:rPr>
            </w:pPr>
            <w:r w:rsidRPr="001E7C39">
              <w:rPr>
                <w:sz w:val="20"/>
              </w:rPr>
              <w:t>6</w:t>
            </w:r>
          </w:p>
        </w:tc>
        <w:tc>
          <w:tcPr>
            <w:tcW w:w="576" w:type="dxa"/>
            <w:tcBorders>
              <w:top w:val="single" w:sz="12" w:space="0" w:color="auto"/>
              <w:bottom w:val="single" w:sz="2" w:space="0" w:color="auto"/>
            </w:tcBorders>
            <w:vAlign w:val="bottom"/>
          </w:tcPr>
          <w:p w14:paraId="5EE31419" w14:textId="77777777" w:rsidR="00835634" w:rsidRDefault="00835634" w:rsidP="00643E3E">
            <w:pPr>
              <w:spacing w:after="0"/>
              <w:jc w:val="center"/>
              <w:rPr>
                <w:sz w:val="20"/>
              </w:rPr>
            </w:pPr>
            <w:r w:rsidRPr="001E7C39">
              <w:rPr>
                <w:sz w:val="20"/>
              </w:rPr>
              <w:t>7</w:t>
            </w:r>
          </w:p>
        </w:tc>
        <w:tc>
          <w:tcPr>
            <w:tcW w:w="576" w:type="dxa"/>
            <w:tcBorders>
              <w:top w:val="single" w:sz="12" w:space="0" w:color="auto"/>
              <w:bottom w:val="single" w:sz="2" w:space="0" w:color="auto"/>
            </w:tcBorders>
            <w:vAlign w:val="bottom"/>
          </w:tcPr>
          <w:p w14:paraId="4886E889" w14:textId="77777777" w:rsidR="00835634" w:rsidRDefault="00835634" w:rsidP="00643E3E">
            <w:pPr>
              <w:spacing w:after="0"/>
              <w:jc w:val="center"/>
              <w:rPr>
                <w:sz w:val="20"/>
              </w:rPr>
            </w:pPr>
            <w:r w:rsidRPr="001E7C39">
              <w:rPr>
                <w:sz w:val="20"/>
              </w:rPr>
              <w:t>8</w:t>
            </w:r>
          </w:p>
        </w:tc>
        <w:tc>
          <w:tcPr>
            <w:tcW w:w="576" w:type="dxa"/>
            <w:tcBorders>
              <w:top w:val="single" w:sz="12" w:space="0" w:color="auto"/>
              <w:bottom w:val="single" w:sz="2" w:space="0" w:color="auto"/>
            </w:tcBorders>
            <w:vAlign w:val="bottom"/>
          </w:tcPr>
          <w:p w14:paraId="7A93A75C" w14:textId="77777777" w:rsidR="00835634" w:rsidRDefault="00835634" w:rsidP="00643E3E">
            <w:pPr>
              <w:spacing w:after="0"/>
              <w:jc w:val="center"/>
              <w:rPr>
                <w:sz w:val="20"/>
              </w:rPr>
            </w:pPr>
            <w:r w:rsidRPr="001E7C39">
              <w:rPr>
                <w:sz w:val="20"/>
              </w:rPr>
              <w:t>9</w:t>
            </w:r>
          </w:p>
        </w:tc>
        <w:tc>
          <w:tcPr>
            <w:tcW w:w="576" w:type="dxa"/>
            <w:tcBorders>
              <w:top w:val="single" w:sz="12" w:space="0" w:color="auto"/>
              <w:bottom w:val="single" w:sz="2" w:space="0" w:color="auto"/>
            </w:tcBorders>
            <w:vAlign w:val="bottom"/>
          </w:tcPr>
          <w:p w14:paraId="0D885B3A" w14:textId="77777777" w:rsidR="00835634" w:rsidRDefault="00835634" w:rsidP="00643E3E">
            <w:pPr>
              <w:spacing w:after="0"/>
              <w:jc w:val="center"/>
              <w:rPr>
                <w:sz w:val="20"/>
              </w:rPr>
            </w:pPr>
            <w:r w:rsidRPr="001E7C39">
              <w:rPr>
                <w:sz w:val="20"/>
              </w:rPr>
              <w:t>10</w:t>
            </w:r>
          </w:p>
        </w:tc>
        <w:tc>
          <w:tcPr>
            <w:tcW w:w="576" w:type="dxa"/>
            <w:tcBorders>
              <w:top w:val="single" w:sz="12" w:space="0" w:color="auto"/>
              <w:bottom w:val="single" w:sz="2" w:space="0" w:color="auto"/>
            </w:tcBorders>
            <w:vAlign w:val="bottom"/>
          </w:tcPr>
          <w:p w14:paraId="43207BA3" w14:textId="77777777" w:rsidR="00835634" w:rsidRDefault="00835634" w:rsidP="00643E3E">
            <w:pPr>
              <w:spacing w:after="0"/>
              <w:jc w:val="center"/>
              <w:rPr>
                <w:sz w:val="20"/>
              </w:rPr>
            </w:pPr>
            <w:r w:rsidRPr="001E7C39">
              <w:rPr>
                <w:sz w:val="20"/>
              </w:rPr>
              <w:t>11</w:t>
            </w:r>
          </w:p>
        </w:tc>
        <w:tc>
          <w:tcPr>
            <w:tcW w:w="576" w:type="dxa"/>
            <w:tcBorders>
              <w:top w:val="single" w:sz="12" w:space="0" w:color="auto"/>
              <w:bottom w:val="single" w:sz="2" w:space="0" w:color="auto"/>
            </w:tcBorders>
            <w:vAlign w:val="bottom"/>
          </w:tcPr>
          <w:p w14:paraId="50340590" w14:textId="77777777" w:rsidR="00835634" w:rsidRDefault="00835634" w:rsidP="00643E3E">
            <w:pPr>
              <w:spacing w:after="0"/>
              <w:jc w:val="center"/>
              <w:rPr>
                <w:sz w:val="20"/>
              </w:rPr>
            </w:pPr>
            <w:r w:rsidRPr="001E7C39">
              <w:rPr>
                <w:sz w:val="20"/>
              </w:rPr>
              <w:t>12</w:t>
            </w:r>
          </w:p>
        </w:tc>
        <w:tc>
          <w:tcPr>
            <w:tcW w:w="576" w:type="dxa"/>
            <w:tcBorders>
              <w:top w:val="single" w:sz="12" w:space="0" w:color="auto"/>
              <w:bottom w:val="single" w:sz="2" w:space="0" w:color="auto"/>
            </w:tcBorders>
            <w:vAlign w:val="bottom"/>
          </w:tcPr>
          <w:p w14:paraId="76C64DFC" w14:textId="77777777" w:rsidR="00835634" w:rsidRDefault="00835634" w:rsidP="00643E3E">
            <w:pPr>
              <w:spacing w:after="0"/>
              <w:jc w:val="center"/>
              <w:rPr>
                <w:sz w:val="20"/>
              </w:rPr>
            </w:pPr>
            <w:r w:rsidRPr="001E7C39">
              <w:rPr>
                <w:sz w:val="20"/>
              </w:rPr>
              <w:t>13</w:t>
            </w:r>
          </w:p>
        </w:tc>
        <w:tc>
          <w:tcPr>
            <w:tcW w:w="576" w:type="dxa"/>
            <w:tcBorders>
              <w:top w:val="single" w:sz="12" w:space="0" w:color="auto"/>
              <w:bottom w:val="single" w:sz="2" w:space="0" w:color="auto"/>
            </w:tcBorders>
            <w:vAlign w:val="bottom"/>
          </w:tcPr>
          <w:p w14:paraId="30AAB33C" w14:textId="77777777" w:rsidR="00835634" w:rsidRDefault="00835634" w:rsidP="00643E3E">
            <w:pPr>
              <w:spacing w:after="0"/>
              <w:jc w:val="center"/>
              <w:rPr>
                <w:sz w:val="20"/>
              </w:rPr>
            </w:pPr>
            <w:r w:rsidRPr="001E7C39">
              <w:rPr>
                <w:sz w:val="20"/>
              </w:rPr>
              <w:t>14</w:t>
            </w:r>
          </w:p>
        </w:tc>
        <w:tc>
          <w:tcPr>
            <w:tcW w:w="576" w:type="dxa"/>
            <w:tcBorders>
              <w:top w:val="single" w:sz="12" w:space="0" w:color="auto"/>
              <w:bottom w:val="single" w:sz="2" w:space="0" w:color="auto"/>
            </w:tcBorders>
            <w:vAlign w:val="bottom"/>
          </w:tcPr>
          <w:p w14:paraId="1FAAD3D9" w14:textId="77777777" w:rsidR="00835634" w:rsidRDefault="00835634" w:rsidP="00643E3E">
            <w:pPr>
              <w:spacing w:after="0"/>
              <w:jc w:val="center"/>
              <w:rPr>
                <w:sz w:val="20"/>
              </w:rPr>
            </w:pPr>
            <w:r w:rsidRPr="001E7C39">
              <w:rPr>
                <w:sz w:val="20"/>
              </w:rPr>
              <w:t>15+</w:t>
            </w:r>
          </w:p>
        </w:tc>
      </w:tr>
      <w:tr w:rsidR="005E242C" w:rsidRPr="00E210A1" w14:paraId="1864A428" w14:textId="77777777" w:rsidTr="005E242C">
        <w:tblPrEx>
          <w:tblW w:w="9468" w:type="dxa"/>
          <w:jc w:val="center"/>
          <w:tblBorders>
            <w:top w:val="single" w:sz="12" w:space="0" w:color="auto"/>
            <w:bottom w:val="single" w:sz="4" w:space="0" w:color="auto"/>
          </w:tblBorders>
          <w:tblLayout w:type="fixed"/>
          <w:tblLook w:val="01E0" w:firstRow="1" w:lastRow="1" w:firstColumn="1" w:lastColumn="1" w:noHBand="0" w:noVBand="0"/>
          <w:tblPrExChange w:id="7652" w:author="Steve Barbeaux" w:date="2022-10-10T12:13:00Z">
            <w:tblPrEx>
              <w:tblW w:w="9468" w:type="dxa"/>
              <w:jc w:val="center"/>
              <w:tblBorders>
                <w:top w:val="single" w:sz="12" w:space="0" w:color="auto"/>
                <w:bottom w:val="single" w:sz="4" w:space="0" w:color="auto"/>
              </w:tblBorders>
              <w:tblLayout w:type="fixed"/>
              <w:tblLook w:val="01E0" w:firstRow="1" w:lastRow="1" w:firstColumn="1" w:lastColumn="1" w:noHBand="0" w:noVBand="0"/>
            </w:tblPrEx>
          </w:tblPrExChange>
        </w:tblPrEx>
        <w:trPr>
          <w:jc w:val="center"/>
          <w:trPrChange w:id="7653" w:author="Steve Barbeaux" w:date="2022-10-10T12:13:00Z">
            <w:trPr>
              <w:jc w:val="center"/>
            </w:trPr>
          </w:trPrChange>
        </w:trPr>
        <w:tc>
          <w:tcPr>
            <w:tcW w:w="828" w:type="dxa"/>
            <w:tcBorders>
              <w:top w:val="nil"/>
              <w:bottom w:val="nil"/>
            </w:tcBorders>
            <w:tcPrChange w:id="7654" w:author="Steve Barbeaux" w:date="2022-10-10T12:13:00Z">
              <w:tcPr>
                <w:tcW w:w="828" w:type="dxa"/>
                <w:tcBorders>
                  <w:top w:val="nil"/>
                  <w:bottom w:val="nil"/>
                </w:tcBorders>
              </w:tcPr>
            </w:tcPrChange>
          </w:tcPr>
          <w:p w14:paraId="1C5D219A" w14:textId="77777777" w:rsidR="005E242C" w:rsidRPr="00697C9A" w:rsidRDefault="005E242C" w:rsidP="005E242C">
            <w:pPr>
              <w:autoSpaceDE w:val="0"/>
              <w:autoSpaceDN w:val="0"/>
              <w:adjustRightInd w:val="0"/>
              <w:spacing w:after="0"/>
              <w:jc w:val="right"/>
              <w:rPr>
                <w:b/>
                <w:color w:val="000000"/>
                <w:sz w:val="16"/>
                <w:szCs w:val="16"/>
              </w:rPr>
            </w:pPr>
            <w:r w:rsidRPr="00693704">
              <w:rPr>
                <w:b/>
                <w:color w:val="000000"/>
                <w:sz w:val="16"/>
                <w:szCs w:val="16"/>
              </w:rPr>
              <w:t>Survey</w:t>
            </w:r>
          </w:p>
        </w:tc>
        <w:tc>
          <w:tcPr>
            <w:tcW w:w="576" w:type="dxa"/>
            <w:tcBorders>
              <w:top w:val="nil"/>
              <w:bottom w:val="nil"/>
            </w:tcBorders>
            <w:vAlign w:val="bottom"/>
            <w:tcPrChange w:id="7655" w:author="Steve Barbeaux" w:date="2022-10-10T12:13:00Z">
              <w:tcPr>
                <w:tcW w:w="576" w:type="dxa"/>
                <w:tcBorders>
                  <w:top w:val="nil"/>
                  <w:bottom w:val="nil"/>
                </w:tcBorders>
              </w:tcPr>
            </w:tcPrChange>
          </w:tcPr>
          <w:p w14:paraId="3BDECFA9" w14:textId="5D15A050" w:rsidR="005E242C" w:rsidRPr="005E242C" w:rsidRDefault="005E242C" w:rsidP="005E242C">
            <w:pPr>
              <w:autoSpaceDE w:val="0"/>
              <w:autoSpaceDN w:val="0"/>
              <w:adjustRightInd w:val="0"/>
              <w:spacing w:after="0"/>
              <w:jc w:val="right"/>
              <w:rPr>
                <w:sz w:val="16"/>
                <w:szCs w:val="16"/>
                <w:rPrChange w:id="7656" w:author="Steve Barbeaux" w:date="2022-10-10T12:13:00Z">
                  <w:rPr>
                    <w:sz w:val="16"/>
                    <w:szCs w:val="16"/>
                  </w:rPr>
                </w:rPrChange>
              </w:rPr>
            </w:pPr>
            <w:ins w:id="7657" w:author="Steve Barbeaux" w:date="2022-10-10T12:13:00Z">
              <w:r w:rsidRPr="005E242C">
                <w:rPr>
                  <w:color w:val="000000"/>
                  <w:sz w:val="16"/>
                  <w:szCs w:val="16"/>
                  <w:rPrChange w:id="7658" w:author="Steve Barbeaux" w:date="2022-10-10T12:13:00Z">
                    <w:rPr>
                      <w:rFonts w:ascii="Calibri" w:hAnsi="Calibri" w:cs="Calibri"/>
                      <w:color w:val="000000"/>
                      <w:szCs w:val="22"/>
                    </w:rPr>
                  </w:rPrChange>
                </w:rPr>
                <w:t>0.266</w:t>
              </w:r>
            </w:ins>
            <w:del w:id="7659" w:author="Steve Barbeaux" w:date="2022-10-10T12:13:00Z">
              <w:r w:rsidRPr="005E242C" w:rsidDel="0018221A">
                <w:rPr>
                  <w:sz w:val="16"/>
                  <w:szCs w:val="16"/>
                  <w:rPrChange w:id="7660" w:author="Steve Barbeaux" w:date="2022-10-10T12:13:00Z">
                    <w:rPr>
                      <w:sz w:val="16"/>
                      <w:szCs w:val="16"/>
                    </w:rPr>
                  </w:rPrChange>
                </w:rPr>
                <w:delText>0.253</w:delText>
              </w:r>
            </w:del>
          </w:p>
        </w:tc>
        <w:tc>
          <w:tcPr>
            <w:tcW w:w="576" w:type="dxa"/>
            <w:tcBorders>
              <w:top w:val="nil"/>
              <w:bottom w:val="nil"/>
            </w:tcBorders>
            <w:shd w:val="clear" w:color="auto" w:fill="auto"/>
            <w:vAlign w:val="bottom"/>
            <w:tcPrChange w:id="7661" w:author="Steve Barbeaux" w:date="2022-10-10T12:13:00Z">
              <w:tcPr>
                <w:tcW w:w="576" w:type="dxa"/>
                <w:tcBorders>
                  <w:top w:val="nil"/>
                  <w:bottom w:val="nil"/>
                </w:tcBorders>
                <w:shd w:val="clear" w:color="auto" w:fill="auto"/>
              </w:tcPr>
            </w:tcPrChange>
          </w:tcPr>
          <w:p w14:paraId="6DD16181" w14:textId="11BD3A74" w:rsidR="005E242C" w:rsidRPr="005E242C" w:rsidRDefault="005E242C" w:rsidP="005E242C">
            <w:pPr>
              <w:autoSpaceDE w:val="0"/>
              <w:autoSpaceDN w:val="0"/>
              <w:adjustRightInd w:val="0"/>
              <w:spacing w:after="0"/>
              <w:jc w:val="right"/>
              <w:rPr>
                <w:rFonts w:eastAsia="MS Mincho"/>
                <w:sz w:val="16"/>
                <w:szCs w:val="16"/>
                <w:lang w:eastAsia="ja-JP"/>
                <w:rPrChange w:id="7662" w:author="Steve Barbeaux" w:date="2022-10-10T12:13:00Z">
                  <w:rPr>
                    <w:rFonts w:eastAsia="MS Mincho"/>
                    <w:sz w:val="16"/>
                    <w:szCs w:val="16"/>
                    <w:lang w:eastAsia="ja-JP"/>
                  </w:rPr>
                </w:rPrChange>
              </w:rPr>
            </w:pPr>
            <w:ins w:id="7663" w:author="Steve Barbeaux" w:date="2022-10-10T12:13:00Z">
              <w:r w:rsidRPr="005E242C">
                <w:rPr>
                  <w:color w:val="000000"/>
                  <w:sz w:val="16"/>
                  <w:szCs w:val="16"/>
                  <w:rPrChange w:id="7664" w:author="Steve Barbeaux" w:date="2022-10-10T12:13:00Z">
                    <w:rPr>
                      <w:rFonts w:ascii="Calibri" w:hAnsi="Calibri" w:cs="Calibri"/>
                      <w:color w:val="000000"/>
                      <w:szCs w:val="22"/>
                    </w:rPr>
                  </w:rPrChange>
                </w:rPr>
                <w:t>0.199</w:t>
              </w:r>
            </w:ins>
            <w:del w:id="7665" w:author="Steve Barbeaux" w:date="2022-10-10T12:13:00Z">
              <w:r w:rsidRPr="005E242C" w:rsidDel="0018221A">
                <w:rPr>
                  <w:sz w:val="16"/>
                  <w:szCs w:val="16"/>
                  <w:rPrChange w:id="7666" w:author="Steve Barbeaux" w:date="2022-10-10T12:13:00Z">
                    <w:rPr>
                      <w:sz w:val="16"/>
                      <w:szCs w:val="16"/>
                    </w:rPr>
                  </w:rPrChange>
                </w:rPr>
                <w:delText>0.193</w:delText>
              </w:r>
            </w:del>
          </w:p>
        </w:tc>
        <w:tc>
          <w:tcPr>
            <w:tcW w:w="576" w:type="dxa"/>
            <w:tcBorders>
              <w:top w:val="nil"/>
              <w:bottom w:val="nil"/>
            </w:tcBorders>
            <w:shd w:val="clear" w:color="auto" w:fill="auto"/>
            <w:vAlign w:val="bottom"/>
            <w:tcPrChange w:id="7667" w:author="Steve Barbeaux" w:date="2022-10-10T12:13:00Z">
              <w:tcPr>
                <w:tcW w:w="576" w:type="dxa"/>
                <w:tcBorders>
                  <w:top w:val="nil"/>
                  <w:bottom w:val="nil"/>
                </w:tcBorders>
                <w:shd w:val="clear" w:color="auto" w:fill="auto"/>
              </w:tcPr>
            </w:tcPrChange>
          </w:tcPr>
          <w:p w14:paraId="14968D46" w14:textId="5418E41F" w:rsidR="005E242C" w:rsidRPr="005E242C" w:rsidRDefault="005E242C" w:rsidP="005E242C">
            <w:pPr>
              <w:autoSpaceDE w:val="0"/>
              <w:autoSpaceDN w:val="0"/>
              <w:adjustRightInd w:val="0"/>
              <w:spacing w:after="0"/>
              <w:jc w:val="right"/>
              <w:rPr>
                <w:rFonts w:eastAsia="MS Mincho"/>
                <w:sz w:val="16"/>
                <w:szCs w:val="16"/>
                <w:lang w:eastAsia="ja-JP"/>
                <w:rPrChange w:id="7668" w:author="Steve Barbeaux" w:date="2022-10-10T12:13:00Z">
                  <w:rPr>
                    <w:rFonts w:eastAsia="MS Mincho"/>
                    <w:sz w:val="16"/>
                    <w:szCs w:val="16"/>
                    <w:lang w:eastAsia="ja-JP"/>
                  </w:rPr>
                </w:rPrChange>
              </w:rPr>
            </w:pPr>
            <w:ins w:id="7669" w:author="Steve Barbeaux" w:date="2022-10-10T12:13:00Z">
              <w:r w:rsidRPr="005E242C">
                <w:rPr>
                  <w:color w:val="000000"/>
                  <w:sz w:val="16"/>
                  <w:szCs w:val="16"/>
                  <w:rPrChange w:id="7670" w:author="Steve Barbeaux" w:date="2022-10-10T12:13:00Z">
                    <w:rPr>
                      <w:rFonts w:ascii="Calibri" w:hAnsi="Calibri" w:cs="Calibri"/>
                      <w:color w:val="000000"/>
                      <w:szCs w:val="22"/>
                    </w:rPr>
                  </w:rPrChange>
                </w:rPr>
                <w:t>0.201</w:t>
              </w:r>
            </w:ins>
            <w:del w:id="7671" w:author="Steve Barbeaux" w:date="2022-10-10T12:13:00Z">
              <w:r w:rsidRPr="005E242C" w:rsidDel="0018221A">
                <w:rPr>
                  <w:sz w:val="16"/>
                  <w:szCs w:val="16"/>
                  <w:rPrChange w:id="7672" w:author="Steve Barbeaux" w:date="2022-10-10T12:13:00Z">
                    <w:rPr>
                      <w:sz w:val="16"/>
                      <w:szCs w:val="16"/>
                    </w:rPr>
                  </w:rPrChange>
                </w:rPr>
                <w:delText>0.199</w:delText>
              </w:r>
            </w:del>
          </w:p>
        </w:tc>
        <w:tc>
          <w:tcPr>
            <w:tcW w:w="576" w:type="dxa"/>
            <w:tcBorders>
              <w:top w:val="nil"/>
              <w:bottom w:val="nil"/>
            </w:tcBorders>
            <w:shd w:val="clear" w:color="auto" w:fill="auto"/>
            <w:vAlign w:val="bottom"/>
            <w:tcPrChange w:id="7673" w:author="Steve Barbeaux" w:date="2022-10-10T12:13:00Z">
              <w:tcPr>
                <w:tcW w:w="576" w:type="dxa"/>
                <w:tcBorders>
                  <w:top w:val="nil"/>
                  <w:bottom w:val="nil"/>
                </w:tcBorders>
                <w:shd w:val="clear" w:color="auto" w:fill="auto"/>
              </w:tcPr>
            </w:tcPrChange>
          </w:tcPr>
          <w:p w14:paraId="6EB67032" w14:textId="0D69DB04" w:rsidR="005E242C" w:rsidRPr="005E242C" w:rsidRDefault="005E242C" w:rsidP="005E242C">
            <w:pPr>
              <w:autoSpaceDE w:val="0"/>
              <w:autoSpaceDN w:val="0"/>
              <w:adjustRightInd w:val="0"/>
              <w:spacing w:after="0"/>
              <w:jc w:val="right"/>
              <w:rPr>
                <w:rFonts w:eastAsia="MS Mincho"/>
                <w:sz w:val="16"/>
                <w:szCs w:val="16"/>
                <w:lang w:eastAsia="ja-JP"/>
                <w:rPrChange w:id="7674" w:author="Steve Barbeaux" w:date="2022-10-10T12:13:00Z">
                  <w:rPr>
                    <w:rFonts w:eastAsia="MS Mincho"/>
                    <w:sz w:val="16"/>
                    <w:szCs w:val="16"/>
                    <w:lang w:eastAsia="ja-JP"/>
                  </w:rPr>
                </w:rPrChange>
              </w:rPr>
            </w:pPr>
            <w:ins w:id="7675" w:author="Steve Barbeaux" w:date="2022-10-10T12:13:00Z">
              <w:r w:rsidRPr="005E242C">
                <w:rPr>
                  <w:color w:val="000000"/>
                  <w:sz w:val="16"/>
                  <w:szCs w:val="16"/>
                  <w:rPrChange w:id="7676" w:author="Steve Barbeaux" w:date="2022-10-10T12:13:00Z">
                    <w:rPr>
                      <w:rFonts w:ascii="Calibri" w:hAnsi="Calibri" w:cs="Calibri"/>
                      <w:color w:val="000000"/>
                      <w:szCs w:val="22"/>
                    </w:rPr>
                  </w:rPrChange>
                </w:rPr>
                <w:t>0.265</w:t>
              </w:r>
            </w:ins>
            <w:del w:id="7677" w:author="Steve Barbeaux" w:date="2022-10-10T12:13:00Z">
              <w:r w:rsidRPr="005E242C" w:rsidDel="0018221A">
                <w:rPr>
                  <w:sz w:val="16"/>
                  <w:szCs w:val="16"/>
                  <w:rPrChange w:id="7678" w:author="Steve Barbeaux" w:date="2022-10-10T12:13:00Z">
                    <w:rPr>
                      <w:sz w:val="16"/>
                      <w:szCs w:val="16"/>
                    </w:rPr>
                  </w:rPrChange>
                </w:rPr>
                <w:delText>0.266</w:delText>
              </w:r>
            </w:del>
          </w:p>
        </w:tc>
        <w:tc>
          <w:tcPr>
            <w:tcW w:w="576" w:type="dxa"/>
            <w:tcBorders>
              <w:top w:val="nil"/>
              <w:bottom w:val="nil"/>
            </w:tcBorders>
            <w:shd w:val="clear" w:color="auto" w:fill="auto"/>
            <w:vAlign w:val="bottom"/>
            <w:tcPrChange w:id="7679" w:author="Steve Barbeaux" w:date="2022-10-10T12:13:00Z">
              <w:tcPr>
                <w:tcW w:w="576" w:type="dxa"/>
                <w:tcBorders>
                  <w:top w:val="nil"/>
                  <w:bottom w:val="nil"/>
                </w:tcBorders>
                <w:shd w:val="clear" w:color="auto" w:fill="auto"/>
              </w:tcPr>
            </w:tcPrChange>
          </w:tcPr>
          <w:p w14:paraId="67FB3016" w14:textId="7E74AFF9" w:rsidR="005E242C" w:rsidRPr="005E242C" w:rsidRDefault="005E242C" w:rsidP="005E242C">
            <w:pPr>
              <w:autoSpaceDE w:val="0"/>
              <w:autoSpaceDN w:val="0"/>
              <w:adjustRightInd w:val="0"/>
              <w:spacing w:after="0"/>
              <w:jc w:val="right"/>
              <w:rPr>
                <w:rFonts w:eastAsia="MS Mincho"/>
                <w:sz w:val="16"/>
                <w:szCs w:val="16"/>
                <w:lang w:eastAsia="ja-JP"/>
                <w:rPrChange w:id="7680" w:author="Steve Barbeaux" w:date="2022-10-10T12:13:00Z">
                  <w:rPr>
                    <w:rFonts w:eastAsia="MS Mincho"/>
                    <w:sz w:val="16"/>
                    <w:szCs w:val="16"/>
                    <w:lang w:eastAsia="ja-JP"/>
                  </w:rPr>
                </w:rPrChange>
              </w:rPr>
            </w:pPr>
            <w:ins w:id="7681" w:author="Steve Barbeaux" w:date="2022-10-10T12:13:00Z">
              <w:r w:rsidRPr="005E242C">
                <w:rPr>
                  <w:color w:val="000000"/>
                  <w:sz w:val="16"/>
                  <w:szCs w:val="16"/>
                  <w:rPrChange w:id="7682" w:author="Steve Barbeaux" w:date="2022-10-10T12:13:00Z">
                    <w:rPr>
                      <w:rFonts w:ascii="Calibri" w:hAnsi="Calibri" w:cs="Calibri"/>
                      <w:color w:val="000000"/>
                      <w:szCs w:val="22"/>
                    </w:rPr>
                  </w:rPrChange>
                </w:rPr>
                <w:t>0.403</w:t>
              </w:r>
            </w:ins>
            <w:del w:id="7683" w:author="Steve Barbeaux" w:date="2022-10-10T12:13:00Z">
              <w:r w:rsidRPr="005E242C" w:rsidDel="0018221A">
                <w:rPr>
                  <w:sz w:val="16"/>
                  <w:szCs w:val="16"/>
                  <w:rPrChange w:id="7684" w:author="Steve Barbeaux" w:date="2022-10-10T12:13:00Z">
                    <w:rPr>
                      <w:sz w:val="16"/>
                      <w:szCs w:val="16"/>
                    </w:rPr>
                  </w:rPrChange>
                </w:rPr>
                <w:delText>0.409</w:delText>
              </w:r>
            </w:del>
          </w:p>
        </w:tc>
        <w:tc>
          <w:tcPr>
            <w:tcW w:w="576" w:type="dxa"/>
            <w:tcBorders>
              <w:top w:val="nil"/>
              <w:bottom w:val="nil"/>
            </w:tcBorders>
            <w:shd w:val="clear" w:color="auto" w:fill="auto"/>
            <w:vAlign w:val="bottom"/>
            <w:tcPrChange w:id="7685" w:author="Steve Barbeaux" w:date="2022-10-10T12:13:00Z">
              <w:tcPr>
                <w:tcW w:w="576" w:type="dxa"/>
                <w:tcBorders>
                  <w:top w:val="nil"/>
                  <w:bottom w:val="nil"/>
                </w:tcBorders>
                <w:shd w:val="clear" w:color="auto" w:fill="auto"/>
              </w:tcPr>
            </w:tcPrChange>
          </w:tcPr>
          <w:p w14:paraId="2A70BAFF" w14:textId="70D641E7" w:rsidR="005E242C" w:rsidRPr="005E242C" w:rsidRDefault="005E242C" w:rsidP="005E242C">
            <w:pPr>
              <w:autoSpaceDE w:val="0"/>
              <w:autoSpaceDN w:val="0"/>
              <w:adjustRightInd w:val="0"/>
              <w:spacing w:after="0"/>
              <w:jc w:val="right"/>
              <w:rPr>
                <w:rFonts w:eastAsia="MS Mincho"/>
                <w:sz w:val="16"/>
                <w:szCs w:val="16"/>
                <w:lang w:eastAsia="ja-JP"/>
                <w:rPrChange w:id="7686" w:author="Steve Barbeaux" w:date="2022-10-10T12:13:00Z">
                  <w:rPr>
                    <w:rFonts w:eastAsia="MS Mincho"/>
                    <w:sz w:val="16"/>
                    <w:szCs w:val="16"/>
                    <w:lang w:eastAsia="ja-JP"/>
                  </w:rPr>
                </w:rPrChange>
              </w:rPr>
            </w:pPr>
            <w:ins w:id="7687" w:author="Steve Barbeaux" w:date="2022-10-10T12:13:00Z">
              <w:r w:rsidRPr="005E242C">
                <w:rPr>
                  <w:color w:val="000000"/>
                  <w:sz w:val="16"/>
                  <w:szCs w:val="16"/>
                  <w:rPrChange w:id="7688" w:author="Steve Barbeaux" w:date="2022-10-10T12:13:00Z">
                    <w:rPr>
                      <w:rFonts w:ascii="Calibri" w:hAnsi="Calibri" w:cs="Calibri"/>
                      <w:color w:val="000000"/>
                      <w:szCs w:val="22"/>
                    </w:rPr>
                  </w:rPrChange>
                </w:rPr>
                <w:t>0.616</w:t>
              </w:r>
            </w:ins>
            <w:del w:id="7689" w:author="Steve Barbeaux" w:date="2022-10-10T12:13:00Z">
              <w:r w:rsidRPr="005E242C" w:rsidDel="0018221A">
                <w:rPr>
                  <w:sz w:val="16"/>
                  <w:szCs w:val="16"/>
                  <w:rPrChange w:id="7690" w:author="Steve Barbeaux" w:date="2022-10-10T12:13:00Z">
                    <w:rPr>
                      <w:sz w:val="16"/>
                      <w:szCs w:val="16"/>
                    </w:rPr>
                  </w:rPrChange>
                </w:rPr>
                <w:delText>0.621</w:delText>
              </w:r>
            </w:del>
          </w:p>
        </w:tc>
        <w:tc>
          <w:tcPr>
            <w:tcW w:w="576" w:type="dxa"/>
            <w:tcBorders>
              <w:top w:val="nil"/>
              <w:bottom w:val="nil"/>
            </w:tcBorders>
            <w:shd w:val="clear" w:color="auto" w:fill="auto"/>
            <w:vAlign w:val="bottom"/>
            <w:tcPrChange w:id="7691" w:author="Steve Barbeaux" w:date="2022-10-10T12:13:00Z">
              <w:tcPr>
                <w:tcW w:w="576" w:type="dxa"/>
                <w:tcBorders>
                  <w:top w:val="nil"/>
                  <w:bottom w:val="nil"/>
                </w:tcBorders>
                <w:shd w:val="clear" w:color="auto" w:fill="auto"/>
              </w:tcPr>
            </w:tcPrChange>
          </w:tcPr>
          <w:p w14:paraId="41C29DE8" w14:textId="4F5EA4BC" w:rsidR="005E242C" w:rsidRPr="005E242C" w:rsidRDefault="005E242C" w:rsidP="005E242C">
            <w:pPr>
              <w:autoSpaceDE w:val="0"/>
              <w:autoSpaceDN w:val="0"/>
              <w:adjustRightInd w:val="0"/>
              <w:spacing w:after="0"/>
              <w:jc w:val="right"/>
              <w:rPr>
                <w:rFonts w:eastAsia="MS Mincho"/>
                <w:sz w:val="16"/>
                <w:szCs w:val="16"/>
                <w:lang w:eastAsia="ja-JP"/>
                <w:rPrChange w:id="7692" w:author="Steve Barbeaux" w:date="2022-10-10T12:13:00Z">
                  <w:rPr>
                    <w:rFonts w:eastAsia="MS Mincho"/>
                    <w:sz w:val="16"/>
                    <w:szCs w:val="16"/>
                    <w:lang w:eastAsia="ja-JP"/>
                  </w:rPr>
                </w:rPrChange>
              </w:rPr>
            </w:pPr>
            <w:ins w:id="7693" w:author="Steve Barbeaux" w:date="2022-10-10T12:13:00Z">
              <w:r w:rsidRPr="005E242C">
                <w:rPr>
                  <w:color w:val="000000"/>
                  <w:sz w:val="16"/>
                  <w:szCs w:val="16"/>
                  <w:rPrChange w:id="7694" w:author="Steve Barbeaux" w:date="2022-10-10T12:13:00Z">
                    <w:rPr>
                      <w:rFonts w:ascii="Calibri" w:hAnsi="Calibri" w:cs="Calibri"/>
                      <w:color w:val="000000"/>
                      <w:szCs w:val="22"/>
                    </w:rPr>
                  </w:rPrChange>
                </w:rPr>
                <w:t>0.828</w:t>
              </w:r>
            </w:ins>
            <w:del w:id="7695" w:author="Steve Barbeaux" w:date="2022-10-10T12:13:00Z">
              <w:r w:rsidRPr="005E242C" w:rsidDel="0018221A">
                <w:rPr>
                  <w:sz w:val="16"/>
                  <w:szCs w:val="16"/>
                  <w:rPrChange w:id="7696" w:author="Steve Barbeaux" w:date="2022-10-10T12:13:00Z">
                    <w:rPr>
                      <w:sz w:val="16"/>
                      <w:szCs w:val="16"/>
                    </w:rPr>
                  </w:rPrChange>
                </w:rPr>
                <w:delText>0.830</w:delText>
              </w:r>
            </w:del>
          </w:p>
        </w:tc>
        <w:tc>
          <w:tcPr>
            <w:tcW w:w="576" w:type="dxa"/>
            <w:tcBorders>
              <w:top w:val="nil"/>
              <w:bottom w:val="nil"/>
            </w:tcBorders>
            <w:shd w:val="clear" w:color="auto" w:fill="auto"/>
            <w:vAlign w:val="bottom"/>
            <w:tcPrChange w:id="7697" w:author="Steve Barbeaux" w:date="2022-10-10T12:13:00Z">
              <w:tcPr>
                <w:tcW w:w="576" w:type="dxa"/>
                <w:tcBorders>
                  <w:top w:val="nil"/>
                  <w:bottom w:val="nil"/>
                </w:tcBorders>
                <w:shd w:val="clear" w:color="auto" w:fill="auto"/>
              </w:tcPr>
            </w:tcPrChange>
          </w:tcPr>
          <w:p w14:paraId="62309BE1" w14:textId="1B292EEF" w:rsidR="005E242C" w:rsidRPr="005E242C" w:rsidRDefault="005E242C" w:rsidP="005E242C">
            <w:pPr>
              <w:autoSpaceDE w:val="0"/>
              <w:autoSpaceDN w:val="0"/>
              <w:adjustRightInd w:val="0"/>
              <w:spacing w:after="0"/>
              <w:jc w:val="right"/>
              <w:rPr>
                <w:rFonts w:eastAsia="MS Mincho"/>
                <w:sz w:val="16"/>
                <w:szCs w:val="16"/>
                <w:lang w:eastAsia="ja-JP"/>
                <w:rPrChange w:id="7698" w:author="Steve Barbeaux" w:date="2022-10-10T12:13:00Z">
                  <w:rPr>
                    <w:rFonts w:eastAsia="MS Mincho"/>
                    <w:sz w:val="16"/>
                    <w:szCs w:val="16"/>
                    <w:lang w:eastAsia="ja-JP"/>
                  </w:rPr>
                </w:rPrChange>
              </w:rPr>
            </w:pPr>
            <w:ins w:id="7699" w:author="Steve Barbeaux" w:date="2022-10-10T12:13:00Z">
              <w:r w:rsidRPr="005E242C">
                <w:rPr>
                  <w:color w:val="000000"/>
                  <w:sz w:val="16"/>
                  <w:szCs w:val="16"/>
                  <w:rPrChange w:id="7700" w:author="Steve Barbeaux" w:date="2022-10-10T12:13:00Z">
                    <w:rPr>
                      <w:rFonts w:ascii="Calibri" w:hAnsi="Calibri" w:cs="Calibri"/>
                      <w:color w:val="000000"/>
                      <w:szCs w:val="22"/>
                    </w:rPr>
                  </w:rPrChange>
                </w:rPr>
                <w:t>1.000</w:t>
              </w:r>
            </w:ins>
            <w:del w:id="7701" w:author="Steve Barbeaux" w:date="2022-10-10T12:13:00Z">
              <w:r w:rsidRPr="005E242C" w:rsidDel="0018221A">
                <w:rPr>
                  <w:sz w:val="16"/>
                  <w:szCs w:val="16"/>
                  <w:rPrChange w:id="7702" w:author="Steve Barbeaux" w:date="2022-10-10T12:13:00Z">
                    <w:rPr>
                      <w:sz w:val="16"/>
                      <w:szCs w:val="16"/>
                    </w:rPr>
                  </w:rPrChange>
                </w:rPr>
                <w:delText>1.000</w:delText>
              </w:r>
            </w:del>
          </w:p>
        </w:tc>
        <w:tc>
          <w:tcPr>
            <w:tcW w:w="576" w:type="dxa"/>
            <w:tcBorders>
              <w:top w:val="nil"/>
              <w:bottom w:val="nil"/>
            </w:tcBorders>
            <w:shd w:val="clear" w:color="auto" w:fill="auto"/>
            <w:vAlign w:val="bottom"/>
            <w:tcPrChange w:id="7703" w:author="Steve Barbeaux" w:date="2022-10-10T12:13:00Z">
              <w:tcPr>
                <w:tcW w:w="576" w:type="dxa"/>
                <w:tcBorders>
                  <w:top w:val="nil"/>
                  <w:bottom w:val="nil"/>
                </w:tcBorders>
                <w:shd w:val="clear" w:color="auto" w:fill="auto"/>
              </w:tcPr>
            </w:tcPrChange>
          </w:tcPr>
          <w:p w14:paraId="7DD8F554" w14:textId="3DF7127D" w:rsidR="005E242C" w:rsidRPr="005E242C" w:rsidRDefault="005E242C" w:rsidP="005E242C">
            <w:pPr>
              <w:autoSpaceDE w:val="0"/>
              <w:autoSpaceDN w:val="0"/>
              <w:adjustRightInd w:val="0"/>
              <w:spacing w:after="0"/>
              <w:jc w:val="right"/>
              <w:rPr>
                <w:rFonts w:eastAsia="MS Mincho"/>
                <w:sz w:val="16"/>
                <w:szCs w:val="16"/>
                <w:lang w:eastAsia="ja-JP"/>
                <w:rPrChange w:id="7704" w:author="Steve Barbeaux" w:date="2022-10-10T12:13:00Z">
                  <w:rPr>
                    <w:rFonts w:eastAsia="MS Mincho"/>
                    <w:sz w:val="16"/>
                    <w:szCs w:val="16"/>
                    <w:lang w:eastAsia="ja-JP"/>
                  </w:rPr>
                </w:rPrChange>
              </w:rPr>
            </w:pPr>
            <w:ins w:id="7705" w:author="Steve Barbeaux" w:date="2022-10-10T12:13:00Z">
              <w:r w:rsidRPr="005E242C">
                <w:rPr>
                  <w:color w:val="000000"/>
                  <w:sz w:val="16"/>
                  <w:szCs w:val="16"/>
                  <w:rPrChange w:id="7706" w:author="Steve Barbeaux" w:date="2022-10-10T12:13:00Z">
                    <w:rPr>
                      <w:rFonts w:ascii="Calibri" w:hAnsi="Calibri" w:cs="Calibri"/>
                      <w:color w:val="000000"/>
                      <w:szCs w:val="22"/>
                    </w:rPr>
                  </w:rPrChange>
                </w:rPr>
                <w:t>1.000</w:t>
              </w:r>
            </w:ins>
            <w:del w:id="7707" w:author="Steve Barbeaux" w:date="2022-10-10T12:13:00Z">
              <w:r w:rsidRPr="005E242C" w:rsidDel="0018221A">
                <w:rPr>
                  <w:sz w:val="16"/>
                  <w:szCs w:val="16"/>
                  <w:rPrChange w:id="7708" w:author="Steve Barbeaux" w:date="2022-10-10T12:13:00Z">
                    <w:rPr>
                      <w:sz w:val="16"/>
                      <w:szCs w:val="16"/>
                    </w:rPr>
                  </w:rPrChange>
                </w:rPr>
                <w:delText>1.000</w:delText>
              </w:r>
            </w:del>
          </w:p>
        </w:tc>
        <w:tc>
          <w:tcPr>
            <w:tcW w:w="576" w:type="dxa"/>
            <w:tcBorders>
              <w:top w:val="nil"/>
              <w:bottom w:val="nil"/>
            </w:tcBorders>
            <w:shd w:val="clear" w:color="auto" w:fill="auto"/>
            <w:vAlign w:val="bottom"/>
            <w:tcPrChange w:id="7709" w:author="Steve Barbeaux" w:date="2022-10-10T12:13:00Z">
              <w:tcPr>
                <w:tcW w:w="576" w:type="dxa"/>
                <w:tcBorders>
                  <w:top w:val="nil"/>
                  <w:bottom w:val="nil"/>
                </w:tcBorders>
                <w:shd w:val="clear" w:color="auto" w:fill="auto"/>
              </w:tcPr>
            </w:tcPrChange>
          </w:tcPr>
          <w:p w14:paraId="07489B9E" w14:textId="57238E0D" w:rsidR="005E242C" w:rsidRPr="005E242C" w:rsidRDefault="005E242C" w:rsidP="005E242C">
            <w:pPr>
              <w:autoSpaceDE w:val="0"/>
              <w:autoSpaceDN w:val="0"/>
              <w:adjustRightInd w:val="0"/>
              <w:spacing w:after="0"/>
              <w:jc w:val="right"/>
              <w:rPr>
                <w:rFonts w:eastAsia="MS Mincho"/>
                <w:sz w:val="16"/>
                <w:szCs w:val="16"/>
                <w:lang w:eastAsia="ja-JP"/>
                <w:rPrChange w:id="7710" w:author="Steve Barbeaux" w:date="2022-10-10T12:13:00Z">
                  <w:rPr>
                    <w:rFonts w:eastAsia="MS Mincho"/>
                    <w:sz w:val="16"/>
                    <w:szCs w:val="16"/>
                    <w:lang w:eastAsia="ja-JP"/>
                  </w:rPr>
                </w:rPrChange>
              </w:rPr>
            </w:pPr>
            <w:ins w:id="7711" w:author="Steve Barbeaux" w:date="2022-10-10T12:13:00Z">
              <w:r w:rsidRPr="005E242C">
                <w:rPr>
                  <w:color w:val="000000"/>
                  <w:sz w:val="16"/>
                  <w:szCs w:val="16"/>
                  <w:rPrChange w:id="7712" w:author="Steve Barbeaux" w:date="2022-10-10T12:13:00Z">
                    <w:rPr>
                      <w:rFonts w:ascii="Calibri" w:hAnsi="Calibri" w:cs="Calibri"/>
                      <w:color w:val="000000"/>
                      <w:szCs w:val="22"/>
                    </w:rPr>
                  </w:rPrChange>
                </w:rPr>
                <w:t>1.000</w:t>
              </w:r>
            </w:ins>
            <w:del w:id="7713" w:author="Steve Barbeaux" w:date="2022-10-10T12:13:00Z">
              <w:r w:rsidRPr="005E242C" w:rsidDel="0018221A">
                <w:rPr>
                  <w:sz w:val="16"/>
                  <w:szCs w:val="16"/>
                  <w:rPrChange w:id="7714" w:author="Steve Barbeaux" w:date="2022-10-10T12:13:00Z">
                    <w:rPr>
                      <w:sz w:val="16"/>
                      <w:szCs w:val="16"/>
                    </w:rPr>
                  </w:rPrChange>
                </w:rPr>
                <w:delText>1.000</w:delText>
              </w:r>
            </w:del>
          </w:p>
        </w:tc>
        <w:tc>
          <w:tcPr>
            <w:tcW w:w="576" w:type="dxa"/>
            <w:tcBorders>
              <w:top w:val="nil"/>
              <w:bottom w:val="nil"/>
            </w:tcBorders>
            <w:shd w:val="clear" w:color="auto" w:fill="auto"/>
            <w:vAlign w:val="bottom"/>
            <w:tcPrChange w:id="7715" w:author="Steve Barbeaux" w:date="2022-10-10T12:13:00Z">
              <w:tcPr>
                <w:tcW w:w="576" w:type="dxa"/>
                <w:tcBorders>
                  <w:top w:val="nil"/>
                  <w:bottom w:val="nil"/>
                </w:tcBorders>
                <w:shd w:val="clear" w:color="auto" w:fill="auto"/>
              </w:tcPr>
            </w:tcPrChange>
          </w:tcPr>
          <w:p w14:paraId="0786B8DF" w14:textId="3DA7EA34" w:rsidR="005E242C" w:rsidRPr="005E242C" w:rsidRDefault="005E242C" w:rsidP="005E242C">
            <w:pPr>
              <w:autoSpaceDE w:val="0"/>
              <w:autoSpaceDN w:val="0"/>
              <w:adjustRightInd w:val="0"/>
              <w:spacing w:after="0"/>
              <w:jc w:val="right"/>
              <w:rPr>
                <w:rFonts w:eastAsia="MS Mincho"/>
                <w:sz w:val="16"/>
                <w:szCs w:val="16"/>
                <w:lang w:eastAsia="ja-JP"/>
                <w:rPrChange w:id="7716" w:author="Steve Barbeaux" w:date="2022-10-10T12:13:00Z">
                  <w:rPr>
                    <w:rFonts w:eastAsia="MS Mincho"/>
                    <w:sz w:val="16"/>
                    <w:szCs w:val="16"/>
                    <w:lang w:eastAsia="ja-JP"/>
                  </w:rPr>
                </w:rPrChange>
              </w:rPr>
            </w:pPr>
            <w:ins w:id="7717" w:author="Steve Barbeaux" w:date="2022-10-10T12:13:00Z">
              <w:r w:rsidRPr="005E242C">
                <w:rPr>
                  <w:color w:val="000000"/>
                  <w:sz w:val="16"/>
                  <w:szCs w:val="16"/>
                  <w:rPrChange w:id="7718" w:author="Steve Barbeaux" w:date="2022-10-10T12:13:00Z">
                    <w:rPr>
                      <w:rFonts w:ascii="Calibri" w:hAnsi="Calibri" w:cs="Calibri"/>
                      <w:color w:val="000000"/>
                      <w:szCs w:val="22"/>
                    </w:rPr>
                  </w:rPrChange>
                </w:rPr>
                <w:t>1.000</w:t>
              </w:r>
            </w:ins>
            <w:del w:id="7719" w:author="Steve Barbeaux" w:date="2022-10-10T12:13:00Z">
              <w:r w:rsidRPr="005E242C" w:rsidDel="0018221A">
                <w:rPr>
                  <w:sz w:val="16"/>
                  <w:szCs w:val="16"/>
                  <w:rPrChange w:id="7720" w:author="Steve Barbeaux" w:date="2022-10-10T12:13:00Z">
                    <w:rPr>
                      <w:sz w:val="16"/>
                      <w:szCs w:val="16"/>
                    </w:rPr>
                  </w:rPrChange>
                </w:rPr>
                <w:delText>1.000</w:delText>
              </w:r>
            </w:del>
          </w:p>
        </w:tc>
        <w:tc>
          <w:tcPr>
            <w:tcW w:w="576" w:type="dxa"/>
            <w:tcBorders>
              <w:top w:val="nil"/>
              <w:bottom w:val="nil"/>
            </w:tcBorders>
            <w:shd w:val="clear" w:color="auto" w:fill="auto"/>
            <w:vAlign w:val="bottom"/>
            <w:tcPrChange w:id="7721" w:author="Steve Barbeaux" w:date="2022-10-10T12:13:00Z">
              <w:tcPr>
                <w:tcW w:w="576" w:type="dxa"/>
                <w:tcBorders>
                  <w:top w:val="nil"/>
                  <w:bottom w:val="nil"/>
                </w:tcBorders>
                <w:shd w:val="clear" w:color="auto" w:fill="auto"/>
              </w:tcPr>
            </w:tcPrChange>
          </w:tcPr>
          <w:p w14:paraId="566EE687" w14:textId="7593E864" w:rsidR="005E242C" w:rsidRPr="005E242C" w:rsidRDefault="005E242C" w:rsidP="005E242C">
            <w:pPr>
              <w:autoSpaceDE w:val="0"/>
              <w:autoSpaceDN w:val="0"/>
              <w:adjustRightInd w:val="0"/>
              <w:spacing w:after="0"/>
              <w:jc w:val="right"/>
              <w:rPr>
                <w:rFonts w:eastAsia="MS Mincho"/>
                <w:sz w:val="16"/>
                <w:szCs w:val="16"/>
                <w:lang w:eastAsia="ja-JP"/>
                <w:rPrChange w:id="7722" w:author="Steve Barbeaux" w:date="2022-10-10T12:13:00Z">
                  <w:rPr>
                    <w:rFonts w:eastAsia="MS Mincho"/>
                    <w:sz w:val="16"/>
                    <w:szCs w:val="16"/>
                    <w:lang w:eastAsia="ja-JP"/>
                  </w:rPr>
                </w:rPrChange>
              </w:rPr>
            </w:pPr>
            <w:ins w:id="7723" w:author="Steve Barbeaux" w:date="2022-10-10T12:13:00Z">
              <w:r w:rsidRPr="005E242C">
                <w:rPr>
                  <w:color w:val="000000"/>
                  <w:sz w:val="16"/>
                  <w:szCs w:val="16"/>
                  <w:rPrChange w:id="7724" w:author="Steve Barbeaux" w:date="2022-10-10T12:13:00Z">
                    <w:rPr>
                      <w:rFonts w:ascii="Calibri" w:hAnsi="Calibri" w:cs="Calibri"/>
                      <w:color w:val="000000"/>
                      <w:szCs w:val="22"/>
                    </w:rPr>
                  </w:rPrChange>
                </w:rPr>
                <w:t>1.000</w:t>
              </w:r>
            </w:ins>
            <w:del w:id="7725" w:author="Steve Barbeaux" w:date="2022-10-10T12:13:00Z">
              <w:r w:rsidRPr="005E242C" w:rsidDel="0018221A">
                <w:rPr>
                  <w:sz w:val="16"/>
                  <w:szCs w:val="16"/>
                  <w:rPrChange w:id="7726" w:author="Steve Barbeaux" w:date="2022-10-10T12:13:00Z">
                    <w:rPr>
                      <w:sz w:val="16"/>
                      <w:szCs w:val="16"/>
                    </w:rPr>
                  </w:rPrChange>
                </w:rPr>
                <w:delText>1.000</w:delText>
              </w:r>
            </w:del>
          </w:p>
        </w:tc>
        <w:tc>
          <w:tcPr>
            <w:tcW w:w="576" w:type="dxa"/>
            <w:tcBorders>
              <w:top w:val="nil"/>
              <w:bottom w:val="nil"/>
            </w:tcBorders>
            <w:shd w:val="clear" w:color="auto" w:fill="auto"/>
            <w:vAlign w:val="bottom"/>
            <w:tcPrChange w:id="7727" w:author="Steve Barbeaux" w:date="2022-10-10T12:13:00Z">
              <w:tcPr>
                <w:tcW w:w="576" w:type="dxa"/>
                <w:tcBorders>
                  <w:top w:val="nil"/>
                  <w:bottom w:val="nil"/>
                </w:tcBorders>
                <w:shd w:val="clear" w:color="auto" w:fill="auto"/>
              </w:tcPr>
            </w:tcPrChange>
          </w:tcPr>
          <w:p w14:paraId="778EA6A0" w14:textId="36762EA8" w:rsidR="005E242C" w:rsidRPr="005E242C" w:rsidRDefault="005E242C" w:rsidP="005E242C">
            <w:pPr>
              <w:autoSpaceDE w:val="0"/>
              <w:autoSpaceDN w:val="0"/>
              <w:adjustRightInd w:val="0"/>
              <w:spacing w:after="0"/>
              <w:jc w:val="right"/>
              <w:rPr>
                <w:rFonts w:eastAsia="MS Mincho"/>
                <w:sz w:val="16"/>
                <w:szCs w:val="16"/>
                <w:lang w:eastAsia="ja-JP"/>
                <w:rPrChange w:id="7728" w:author="Steve Barbeaux" w:date="2022-10-10T12:13:00Z">
                  <w:rPr>
                    <w:rFonts w:eastAsia="MS Mincho"/>
                    <w:sz w:val="16"/>
                    <w:szCs w:val="16"/>
                    <w:lang w:eastAsia="ja-JP"/>
                  </w:rPr>
                </w:rPrChange>
              </w:rPr>
            </w:pPr>
            <w:ins w:id="7729" w:author="Steve Barbeaux" w:date="2022-10-10T12:13:00Z">
              <w:r w:rsidRPr="005E242C">
                <w:rPr>
                  <w:color w:val="000000"/>
                  <w:sz w:val="16"/>
                  <w:szCs w:val="16"/>
                  <w:rPrChange w:id="7730" w:author="Steve Barbeaux" w:date="2022-10-10T12:13:00Z">
                    <w:rPr>
                      <w:rFonts w:ascii="Calibri" w:hAnsi="Calibri" w:cs="Calibri"/>
                      <w:color w:val="000000"/>
                      <w:szCs w:val="22"/>
                    </w:rPr>
                  </w:rPrChange>
                </w:rPr>
                <w:t>1.000</w:t>
              </w:r>
            </w:ins>
            <w:del w:id="7731" w:author="Steve Barbeaux" w:date="2022-10-10T12:13:00Z">
              <w:r w:rsidRPr="005E242C" w:rsidDel="0018221A">
                <w:rPr>
                  <w:sz w:val="16"/>
                  <w:szCs w:val="16"/>
                  <w:rPrChange w:id="7732" w:author="Steve Barbeaux" w:date="2022-10-10T12:13:00Z">
                    <w:rPr>
                      <w:sz w:val="16"/>
                      <w:szCs w:val="16"/>
                    </w:rPr>
                  </w:rPrChange>
                </w:rPr>
                <w:delText>1.000</w:delText>
              </w:r>
            </w:del>
          </w:p>
        </w:tc>
        <w:tc>
          <w:tcPr>
            <w:tcW w:w="576" w:type="dxa"/>
            <w:tcBorders>
              <w:top w:val="nil"/>
              <w:bottom w:val="nil"/>
            </w:tcBorders>
            <w:shd w:val="clear" w:color="auto" w:fill="auto"/>
            <w:vAlign w:val="bottom"/>
            <w:tcPrChange w:id="7733" w:author="Steve Barbeaux" w:date="2022-10-10T12:13:00Z">
              <w:tcPr>
                <w:tcW w:w="576" w:type="dxa"/>
                <w:tcBorders>
                  <w:top w:val="nil"/>
                  <w:bottom w:val="nil"/>
                </w:tcBorders>
                <w:shd w:val="clear" w:color="auto" w:fill="auto"/>
              </w:tcPr>
            </w:tcPrChange>
          </w:tcPr>
          <w:p w14:paraId="369B434F" w14:textId="6E301062" w:rsidR="005E242C" w:rsidRPr="005E242C" w:rsidRDefault="005E242C" w:rsidP="005E242C">
            <w:pPr>
              <w:autoSpaceDE w:val="0"/>
              <w:autoSpaceDN w:val="0"/>
              <w:adjustRightInd w:val="0"/>
              <w:spacing w:after="0"/>
              <w:jc w:val="right"/>
              <w:rPr>
                <w:rFonts w:eastAsia="MS Mincho"/>
                <w:sz w:val="16"/>
                <w:szCs w:val="16"/>
                <w:lang w:eastAsia="ja-JP"/>
                <w:rPrChange w:id="7734" w:author="Steve Barbeaux" w:date="2022-10-10T12:13:00Z">
                  <w:rPr>
                    <w:rFonts w:eastAsia="MS Mincho"/>
                    <w:sz w:val="16"/>
                    <w:szCs w:val="16"/>
                    <w:lang w:eastAsia="ja-JP"/>
                  </w:rPr>
                </w:rPrChange>
              </w:rPr>
            </w:pPr>
            <w:ins w:id="7735" w:author="Steve Barbeaux" w:date="2022-10-10T12:13:00Z">
              <w:r w:rsidRPr="005E242C">
                <w:rPr>
                  <w:color w:val="000000"/>
                  <w:sz w:val="16"/>
                  <w:szCs w:val="16"/>
                  <w:rPrChange w:id="7736" w:author="Steve Barbeaux" w:date="2022-10-10T12:13:00Z">
                    <w:rPr>
                      <w:rFonts w:ascii="Calibri" w:hAnsi="Calibri" w:cs="Calibri"/>
                      <w:color w:val="000000"/>
                      <w:szCs w:val="22"/>
                    </w:rPr>
                  </w:rPrChange>
                </w:rPr>
                <w:t>1.000</w:t>
              </w:r>
            </w:ins>
            <w:del w:id="7737" w:author="Steve Barbeaux" w:date="2022-10-10T12:13:00Z">
              <w:r w:rsidRPr="005E242C" w:rsidDel="0018221A">
                <w:rPr>
                  <w:sz w:val="16"/>
                  <w:szCs w:val="16"/>
                  <w:rPrChange w:id="7738" w:author="Steve Barbeaux" w:date="2022-10-10T12:13:00Z">
                    <w:rPr>
                      <w:sz w:val="16"/>
                      <w:szCs w:val="16"/>
                    </w:rPr>
                  </w:rPrChange>
                </w:rPr>
                <w:delText>1.000</w:delText>
              </w:r>
            </w:del>
          </w:p>
        </w:tc>
        <w:tc>
          <w:tcPr>
            <w:tcW w:w="576" w:type="dxa"/>
            <w:tcBorders>
              <w:top w:val="nil"/>
              <w:bottom w:val="nil"/>
            </w:tcBorders>
            <w:shd w:val="clear" w:color="auto" w:fill="auto"/>
            <w:vAlign w:val="bottom"/>
            <w:tcPrChange w:id="7739" w:author="Steve Barbeaux" w:date="2022-10-10T12:13:00Z">
              <w:tcPr>
                <w:tcW w:w="576" w:type="dxa"/>
                <w:tcBorders>
                  <w:top w:val="nil"/>
                  <w:bottom w:val="nil"/>
                </w:tcBorders>
                <w:shd w:val="clear" w:color="auto" w:fill="auto"/>
              </w:tcPr>
            </w:tcPrChange>
          </w:tcPr>
          <w:p w14:paraId="7D71F8D9" w14:textId="7F92D5A6" w:rsidR="005E242C" w:rsidRPr="005E242C" w:rsidRDefault="005E242C" w:rsidP="005E242C">
            <w:pPr>
              <w:autoSpaceDE w:val="0"/>
              <w:autoSpaceDN w:val="0"/>
              <w:adjustRightInd w:val="0"/>
              <w:spacing w:after="0"/>
              <w:jc w:val="right"/>
              <w:rPr>
                <w:rFonts w:eastAsia="MS Mincho"/>
                <w:sz w:val="16"/>
                <w:szCs w:val="16"/>
                <w:lang w:eastAsia="ja-JP"/>
                <w:rPrChange w:id="7740" w:author="Steve Barbeaux" w:date="2022-10-10T12:13:00Z">
                  <w:rPr>
                    <w:rFonts w:eastAsia="MS Mincho"/>
                    <w:sz w:val="16"/>
                    <w:szCs w:val="16"/>
                    <w:lang w:eastAsia="ja-JP"/>
                  </w:rPr>
                </w:rPrChange>
              </w:rPr>
            </w:pPr>
            <w:ins w:id="7741" w:author="Steve Barbeaux" w:date="2022-10-10T12:13:00Z">
              <w:r w:rsidRPr="005E242C">
                <w:rPr>
                  <w:color w:val="000000"/>
                  <w:sz w:val="16"/>
                  <w:szCs w:val="16"/>
                  <w:rPrChange w:id="7742" w:author="Steve Barbeaux" w:date="2022-10-10T12:13:00Z">
                    <w:rPr>
                      <w:rFonts w:ascii="Calibri" w:hAnsi="Calibri" w:cs="Calibri"/>
                      <w:color w:val="000000"/>
                      <w:szCs w:val="22"/>
                    </w:rPr>
                  </w:rPrChange>
                </w:rPr>
                <w:t>1.000</w:t>
              </w:r>
            </w:ins>
            <w:del w:id="7743" w:author="Steve Barbeaux" w:date="2022-10-10T12:13:00Z">
              <w:r w:rsidRPr="005E242C" w:rsidDel="0018221A">
                <w:rPr>
                  <w:sz w:val="16"/>
                  <w:szCs w:val="16"/>
                  <w:rPrChange w:id="7744" w:author="Steve Barbeaux" w:date="2022-10-10T12:13:00Z">
                    <w:rPr>
                      <w:sz w:val="16"/>
                      <w:szCs w:val="16"/>
                    </w:rPr>
                  </w:rPrChange>
                </w:rPr>
                <w:delText>1.000</w:delText>
              </w:r>
            </w:del>
          </w:p>
        </w:tc>
      </w:tr>
      <w:tr w:rsidR="005E242C" w:rsidRPr="00990E32" w14:paraId="1D61AFE5" w14:textId="77777777" w:rsidTr="005E242C">
        <w:tblPrEx>
          <w:tblW w:w="9468" w:type="dxa"/>
          <w:jc w:val="center"/>
          <w:tblBorders>
            <w:top w:val="single" w:sz="12" w:space="0" w:color="auto"/>
            <w:bottom w:val="single" w:sz="4" w:space="0" w:color="auto"/>
          </w:tblBorders>
          <w:tblLayout w:type="fixed"/>
          <w:tblLook w:val="01E0" w:firstRow="1" w:lastRow="1" w:firstColumn="1" w:lastColumn="1" w:noHBand="0" w:noVBand="0"/>
          <w:tblPrExChange w:id="7745" w:author="Steve Barbeaux" w:date="2022-10-10T12:11:00Z">
            <w:tblPrEx>
              <w:tblW w:w="9468" w:type="dxa"/>
              <w:jc w:val="center"/>
              <w:tblBorders>
                <w:top w:val="single" w:sz="12" w:space="0" w:color="auto"/>
                <w:bottom w:val="single" w:sz="4" w:space="0" w:color="auto"/>
              </w:tblBorders>
              <w:tblLayout w:type="fixed"/>
              <w:tblLook w:val="01E0" w:firstRow="1" w:lastRow="1" w:firstColumn="1" w:lastColumn="1" w:noHBand="0" w:noVBand="0"/>
            </w:tblPrEx>
          </w:tblPrExChange>
        </w:tblPrEx>
        <w:trPr>
          <w:jc w:val="center"/>
          <w:trPrChange w:id="7746" w:author="Steve Barbeaux" w:date="2022-10-10T12:11:00Z">
            <w:trPr>
              <w:jc w:val="center"/>
            </w:trPr>
          </w:trPrChange>
        </w:trPr>
        <w:tc>
          <w:tcPr>
            <w:tcW w:w="828" w:type="dxa"/>
            <w:tcBorders>
              <w:top w:val="nil"/>
              <w:bottom w:val="single" w:sz="4" w:space="0" w:color="auto"/>
            </w:tcBorders>
            <w:tcPrChange w:id="7747" w:author="Steve Barbeaux" w:date="2022-10-10T12:11:00Z">
              <w:tcPr>
                <w:tcW w:w="828" w:type="dxa"/>
                <w:tcBorders>
                  <w:top w:val="nil"/>
                  <w:bottom w:val="single" w:sz="4" w:space="0" w:color="auto"/>
                </w:tcBorders>
              </w:tcPr>
            </w:tcPrChange>
          </w:tcPr>
          <w:p w14:paraId="67FA47CE" w14:textId="77777777" w:rsidR="005E242C" w:rsidRPr="00990E32" w:rsidRDefault="005E242C" w:rsidP="005E242C">
            <w:pPr>
              <w:autoSpaceDE w:val="0"/>
              <w:autoSpaceDN w:val="0"/>
              <w:adjustRightInd w:val="0"/>
              <w:spacing w:after="0"/>
              <w:jc w:val="right"/>
              <w:rPr>
                <w:b/>
                <w:sz w:val="16"/>
                <w:szCs w:val="16"/>
              </w:rPr>
            </w:pPr>
            <w:r>
              <w:rPr>
                <w:b/>
                <w:sz w:val="16"/>
                <w:szCs w:val="16"/>
              </w:rPr>
              <w:t>Fishery</w:t>
            </w:r>
          </w:p>
        </w:tc>
        <w:tc>
          <w:tcPr>
            <w:tcW w:w="576" w:type="dxa"/>
            <w:tcBorders>
              <w:top w:val="nil"/>
              <w:bottom w:val="single" w:sz="4" w:space="0" w:color="auto"/>
            </w:tcBorders>
            <w:vAlign w:val="bottom"/>
            <w:tcPrChange w:id="7748" w:author="Steve Barbeaux" w:date="2022-10-10T12:11:00Z">
              <w:tcPr>
                <w:tcW w:w="576" w:type="dxa"/>
                <w:tcBorders>
                  <w:top w:val="nil"/>
                  <w:bottom w:val="single" w:sz="4" w:space="0" w:color="auto"/>
                </w:tcBorders>
              </w:tcPr>
            </w:tcPrChange>
          </w:tcPr>
          <w:p w14:paraId="07A1894C" w14:textId="46A9024B" w:rsidR="005E242C" w:rsidRPr="005E242C" w:rsidRDefault="005E242C" w:rsidP="005E242C">
            <w:pPr>
              <w:autoSpaceDE w:val="0"/>
              <w:autoSpaceDN w:val="0"/>
              <w:adjustRightInd w:val="0"/>
              <w:spacing w:after="0"/>
              <w:jc w:val="right"/>
              <w:rPr>
                <w:sz w:val="16"/>
                <w:szCs w:val="16"/>
                <w:rPrChange w:id="7749" w:author="Steve Barbeaux" w:date="2022-10-10T12:11:00Z">
                  <w:rPr>
                    <w:sz w:val="16"/>
                    <w:szCs w:val="16"/>
                  </w:rPr>
                </w:rPrChange>
              </w:rPr>
            </w:pPr>
            <w:ins w:id="7750" w:author="Steve Barbeaux" w:date="2022-10-10T12:11:00Z">
              <w:r w:rsidRPr="005E242C">
                <w:rPr>
                  <w:color w:val="000000"/>
                  <w:sz w:val="16"/>
                  <w:szCs w:val="16"/>
                  <w:rPrChange w:id="7751" w:author="Steve Barbeaux" w:date="2022-10-10T12:11:00Z">
                    <w:rPr>
                      <w:rFonts w:ascii="Calibri" w:hAnsi="Calibri" w:cs="Calibri"/>
                      <w:color w:val="000000"/>
                      <w:szCs w:val="22"/>
                    </w:rPr>
                  </w:rPrChange>
                </w:rPr>
                <w:t>0.013</w:t>
              </w:r>
            </w:ins>
            <w:del w:id="7752" w:author="Steve Barbeaux" w:date="2022-10-10T12:11:00Z">
              <w:r w:rsidRPr="005E242C" w:rsidDel="001A39B1">
                <w:rPr>
                  <w:sz w:val="16"/>
                  <w:szCs w:val="16"/>
                  <w:rPrChange w:id="7753" w:author="Steve Barbeaux" w:date="2022-10-10T12:11:00Z">
                    <w:rPr>
                      <w:sz w:val="16"/>
                      <w:szCs w:val="16"/>
                    </w:rPr>
                  </w:rPrChange>
                </w:rPr>
                <w:delText>0.013</w:delText>
              </w:r>
            </w:del>
          </w:p>
        </w:tc>
        <w:tc>
          <w:tcPr>
            <w:tcW w:w="576" w:type="dxa"/>
            <w:tcBorders>
              <w:top w:val="nil"/>
              <w:bottom w:val="single" w:sz="4" w:space="0" w:color="auto"/>
            </w:tcBorders>
            <w:shd w:val="clear" w:color="auto" w:fill="auto"/>
            <w:vAlign w:val="bottom"/>
            <w:tcPrChange w:id="7754" w:author="Steve Barbeaux" w:date="2022-10-10T12:11:00Z">
              <w:tcPr>
                <w:tcW w:w="576" w:type="dxa"/>
                <w:tcBorders>
                  <w:top w:val="nil"/>
                  <w:bottom w:val="single" w:sz="4" w:space="0" w:color="auto"/>
                </w:tcBorders>
                <w:shd w:val="clear" w:color="auto" w:fill="auto"/>
              </w:tcPr>
            </w:tcPrChange>
          </w:tcPr>
          <w:p w14:paraId="5B1CEBD2" w14:textId="45B7870B" w:rsidR="005E242C" w:rsidRPr="005E242C" w:rsidRDefault="005E242C" w:rsidP="005E242C">
            <w:pPr>
              <w:autoSpaceDE w:val="0"/>
              <w:autoSpaceDN w:val="0"/>
              <w:adjustRightInd w:val="0"/>
              <w:spacing w:after="0"/>
              <w:jc w:val="right"/>
              <w:rPr>
                <w:rFonts w:eastAsia="MS Mincho"/>
                <w:sz w:val="16"/>
                <w:szCs w:val="16"/>
                <w:lang w:eastAsia="ja-JP"/>
                <w:rPrChange w:id="7755" w:author="Steve Barbeaux" w:date="2022-10-10T12:11:00Z">
                  <w:rPr>
                    <w:rFonts w:eastAsia="MS Mincho"/>
                    <w:sz w:val="16"/>
                    <w:szCs w:val="16"/>
                    <w:lang w:eastAsia="ja-JP"/>
                  </w:rPr>
                </w:rPrChange>
              </w:rPr>
            </w:pPr>
            <w:ins w:id="7756" w:author="Steve Barbeaux" w:date="2022-10-10T12:11:00Z">
              <w:r w:rsidRPr="005E242C">
                <w:rPr>
                  <w:color w:val="000000"/>
                  <w:sz w:val="16"/>
                  <w:szCs w:val="16"/>
                  <w:rPrChange w:id="7757" w:author="Steve Barbeaux" w:date="2022-10-10T12:11:00Z">
                    <w:rPr>
                      <w:rFonts w:ascii="Calibri" w:hAnsi="Calibri" w:cs="Calibri"/>
                      <w:color w:val="000000"/>
                      <w:szCs w:val="22"/>
                    </w:rPr>
                  </w:rPrChange>
                </w:rPr>
                <w:t>0.031</w:t>
              </w:r>
            </w:ins>
            <w:del w:id="7758" w:author="Steve Barbeaux" w:date="2022-10-10T12:11:00Z">
              <w:r w:rsidRPr="005E242C" w:rsidDel="001A39B1">
                <w:rPr>
                  <w:sz w:val="16"/>
                  <w:szCs w:val="16"/>
                  <w:rPrChange w:id="7759" w:author="Steve Barbeaux" w:date="2022-10-10T12:11:00Z">
                    <w:rPr>
                      <w:sz w:val="16"/>
                      <w:szCs w:val="16"/>
                    </w:rPr>
                  </w:rPrChange>
                </w:rPr>
                <w:delText>0.030</w:delText>
              </w:r>
            </w:del>
          </w:p>
        </w:tc>
        <w:tc>
          <w:tcPr>
            <w:tcW w:w="576" w:type="dxa"/>
            <w:tcBorders>
              <w:top w:val="nil"/>
              <w:bottom w:val="single" w:sz="4" w:space="0" w:color="auto"/>
            </w:tcBorders>
            <w:shd w:val="clear" w:color="auto" w:fill="auto"/>
            <w:vAlign w:val="bottom"/>
            <w:tcPrChange w:id="7760" w:author="Steve Barbeaux" w:date="2022-10-10T12:11:00Z">
              <w:tcPr>
                <w:tcW w:w="576" w:type="dxa"/>
                <w:tcBorders>
                  <w:top w:val="nil"/>
                  <w:bottom w:val="single" w:sz="4" w:space="0" w:color="auto"/>
                </w:tcBorders>
                <w:shd w:val="clear" w:color="auto" w:fill="auto"/>
              </w:tcPr>
            </w:tcPrChange>
          </w:tcPr>
          <w:p w14:paraId="7F8FAE81" w14:textId="0AF246B6" w:rsidR="005E242C" w:rsidRPr="005E242C" w:rsidRDefault="005E242C" w:rsidP="005E242C">
            <w:pPr>
              <w:autoSpaceDE w:val="0"/>
              <w:autoSpaceDN w:val="0"/>
              <w:adjustRightInd w:val="0"/>
              <w:spacing w:after="0"/>
              <w:jc w:val="right"/>
              <w:rPr>
                <w:rFonts w:eastAsia="MS Mincho"/>
                <w:sz w:val="16"/>
                <w:szCs w:val="16"/>
                <w:lang w:eastAsia="ja-JP"/>
                <w:rPrChange w:id="7761" w:author="Steve Barbeaux" w:date="2022-10-10T12:11:00Z">
                  <w:rPr>
                    <w:rFonts w:eastAsia="MS Mincho"/>
                    <w:sz w:val="16"/>
                    <w:szCs w:val="16"/>
                    <w:lang w:eastAsia="ja-JP"/>
                  </w:rPr>
                </w:rPrChange>
              </w:rPr>
            </w:pPr>
            <w:ins w:id="7762" w:author="Steve Barbeaux" w:date="2022-10-10T12:11:00Z">
              <w:r w:rsidRPr="005E242C">
                <w:rPr>
                  <w:color w:val="000000"/>
                  <w:sz w:val="16"/>
                  <w:szCs w:val="16"/>
                  <w:rPrChange w:id="7763" w:author="Steve Barbeaux" w:date="2022-10-10T12:11:00Z">
                    <w:rPr>
                      <w:rFonts w:ascii="Calibri" w:hAnsi="Calibri" w:cs="Calibri"/>
                      <w:color w:val="000000"/>
                      <w:szCs w:val="22"/>
                    </w:rPr>
                  </w:rPrChange>
                </w:rPr>
                <w:t>0.075</w:t>
              </w:r>
            </w:ins>
            <w:del w:id="7764" w:author="Steve Barbeaux" w:date="2022-10-10T12:11:00Z">
              <w:r w:rsidRPr="005E242C" w:rsidDel="001A39B1">
                <w:rPr>
                  <w:sz w:val="16"/>
                  <w:szCs w:val="16"/>
                  <w:rPrChange w:id="7765" w:author="Steve Barbeaux" w:date="2022-10-10T12:11:00Z">
                    <w:rPr>
                      <w:sz w:val="16"/>
                      <w:szCs w:val="16"/>
                    </w:rPr>
                  </w:rPrChange>
                </w:rPr>
                <w:delText>0.075</w:delText>
              </w:r>
            </w:del>
          </w:p>
        </w:tc>
        <w:tc>
          <w:tcPr>
            <w:tcW w:w="576" w:type="dxa"/>
            <w:tcBorders>
              <w:top w:val="nil"/>
              <w:bottom w:val="single" w:sz="4" w:space="0" w:color="auto"/>
            </w:tcBorders>
            <w:shd w:val="clear" w:color="auto" w:fill="auto"/>
            <w:vAlign w:val="bottom"/>
            <w:tcPrChange w:id="7766" w:author="Steve Barbeaux" w:date="2022-10-10T12:11:00Z">
              <w:tcPr>
                <w:tcW w:w="576" w:type="dxa"/>
                <w:tcBorders>
                  <w:top w:val="nil"/>
                  <w:bottom w:val="single" w:sz="4" w:space="0" w:color="auto"/>
                </w:tcBorders>
                <w:shd w:val="clear" w:color="auto" w:fill="auto"/>
              </w:tcPr>
            </w:tcPrChange>
          </w:tcPr>
          <w:p w14:paraId="46267530" w14:textId="17E1FFC1" w:rsidR="005E242C" w:rsidRPr="005E242C" w:rsidRDefault="005E242C" w:rsidP="005E242C">
            <w:pPr>
              <w:autoSpaceDE w:val="0"/>
              <w:autoSpaceDN w:val="0"/>
              <w:adjustRightInd w:val="0"/>
              <w:spacing w:after="0"/>
              <w:jc w:val="right"/>
              <w:rPr>
                <w:rFonts w:eastAsia="MS Mincho"/>
                <w:sz w:val="16"/>
                <w:szCs w:val="16"/>
                <w:lang w:eastAsia="ja-JP"/>
                <w:rPrChange w:id="7767" w:author="Steve Barbeaux" w:date="2022-10-10T12:11:00Z">
                  <w:rPr>
                    <w:rFonts w:eastAsia="MS Mincho"/>
                    <w:sz w:val="16"/>
                    <w:szCs w:val="16"/>
                    <w:lang w:eastAsia="ja-JP"/>
                  </w:rPr>
                </w:rPrChange>
              </w:rPr>
            </w:pPr>
            <w:ins w:id="7768" w:author="Steve Barbeaux" w:date="2022-10-10T12:11:00Z">
              <w:r w:rsidRPr="005E242C">
                <w:rPr>
                  <w:color w:val="000000"/>
                  <w:sz w:val="16"/>
                  <w:szCs w:val="16"/>
                  <w:rPrChange w:id="7769" w:author="Steve Barbeaux" w:date="2022-10-10T12:11:00Z">
                    <w:rPr>
                      <w:rFonts w:ascii="Calibri" w:hAnsi="Calibri" w:cs="Calibri"/>
                      <w:color w:val="000000"/>
                      <w:szCs w:val="22"/>
                    </w:rPr>
                  </w:rPrChange>
                </w:rPr>
                <w:t>0.187</w:t>
              </w:r>
            </w:ins>
            <w:del w:id="7770" w:author="Steve Barbeaux" w:date="2022-10-10T12:11:00Z">
              <w:r w:rsidRPr="005E242C" w:rsidDel="001A39B1">
                <w:rPr>
                  <w:sz w:val="16"/>
                  <w:szCs w:val="16"/>
                  <w:rPrChange w:id="7771" w:author="Steve Barbeaux" w:date="2022-10-10T12:11:00Z">
                    <w:rPr>
                      <w:sz w:val="16"/>
                      <w:szCs w:val="16"/>
                    </w:rPr>
                  </w:rPrChange>
                </w:rPr>
                <w:delText>0.185</w:delText>
              </w:r>
            </w:del>
          </w:p>
        </w:tc>
        <w:tc>
          <w:tcPr>
            <w:tcW w:w="576" w:type="dxa"/>
            <w:tcBorders>
              <w:top w:val="nil"/>
              <w:bottom w:val="single" w:sz="4" w:space="0" w:color="auto"/>
            </w:tcBorders>
            <w:shd w:val="clear" w:color="auto" w:fill="auto"/>
            <w:vAlign w:val="bottom"/>
            <w:tcPrChange w:id="7772" w:author="Steve Barbeaux" w:date="2022-10-10T12:11:00Z">
              <w:tcPr>
                <w:tcW w:w="576" w:type="dxa"/>
                <w:tcBorders>
                  <w:top w:val="nil"/>
                  <w:bottom w:val="single" w:sz="4" w:space="0" w:color="auto"/>
                </w:tcBorders>
                <w:shd w:val="clear" w:color="auto" w:fill="auto"/>
              </w:tcPr>
            </w:tcPrChange>
          </w:tcPr>
          <w:p w14:paraId="4C6A82AF" w14:textId="04BB0810" w:rsidR="005E242C" w:rsidRPr="005E242C" w:rsidRDefault="005E242C" w:rsidP="005E242C">
            <w:pPr>
              <w:autoSpaceDE w:val="0"/>
              <w:autoSpaceDN w:val="0"/>
              <w:adjustRightInd w:val="0"/>
              <w:spacing w:after="0"/>
              <w:jc w:val="right"/>
              <w:rPr>
                <w:rFonts w:eastAsia="MS Mincho"/>
                <w:sz w:val="16"/>
                <w:szCs w:val="16"/>
                <w:lang w:eastAsia="ja-JP"/>
                <w:rPrChange w:id="7773" w:author="Steve Barbeaux" w:date="2022-10-10T12:11:00Z">
                  <w:rPr>
                    <w:rFonts w:eastAsia="MS Mincho"/>
                    <w:sz w:val="16"/>
                    <w:szCs w:val="16"/>
                    <w:lang w:eastAsia="ja-JP"/>
                  </w:rPr>
                </w:rPrChange>
              </w:rPr>
            </w:pPr>
            <w:ins w:id="7774" w:author="Steve Barbeaux" w:date="2022-10-10T12:11:00Z">
              <w:r w:rsidRPr="005E242C">
                <w:rPr>
                  <w:color w:val="000000"/>
                  <w:sz w:val="16"/>
                  <w:szCs w:val="16"/>
                  <w:rPrChange w:id="7775" w:author="Steve Barbeaux" w:date="2022-10-10T12:11:00Z">
                    <w:rPr>
                      <w:rFonts w:ascii="Calibri" w:hAnsi="Calibri" w:cs="Calibri"/>
                      <w:color w:val="000000"/>
                      <w:szCs w:val="22"/>
                    </w:rPr>
                  </w:rPrChange>
                </w:rPr>
                <w:t>0.384</w:t>
              </w:r>
            </w:ins>
            <w:del w:id="7776" w:author="Steve Barbeaux" w:date="2022-10-10T12:11:00Z">
              <w:r w:rsidRPr="005E242C" w:rsidDel="001A39B1">
                <w:rPr>
                  <w:sz w:val="16"/>
                  <w:szCs w:val="16"/>
                  <w:rPrChange w:id="7777" w:author="Steve Barbeaux" w:date="2022-10-10T12:11:00Z">
                    <w:rPr>
                      <w:sz w:val="16"/>
                      <w:szCs w:val="16"/>
                    </w:rPr>
                  </w:rPrChange>
                </w:rPr>
                <w:delText>0.380</w:delText>
              </w:r>
            </w:del>
          </w:p>
        </w:tc>
        <w:tc>
          <w:tcPr>
            <w:tcW w:w="576" w:type="dxa"/>
            <w:tcBorders>
              <w:top w:val="nil"/>
              <w:bottom w:val="single" w:sz="4" w:space="0" w:color="auto"/>
            </w:tcBorders>
            <w:shd w:val="clear" w:color="auto" w:fill="auto"/>
            <w:vAlign w:val="bottom"/>
            <w:tcPrChange w:id="7778" w:author="Steve Barbeaux" w:date="2022-10-10T12:11:00Z">
              <w:tcPr>
                <w:tcW w:w="576" w:type="dxa"/>
                <w:tcBorders>
                  <w:top w:val="nil"/>
                  <w:bottom w:val="single" w:sz="4" w:space="0" w:color="auto"/>
                </w:tcBorders>
                <w:shd w:val="clear" w:color="auto" w:fill="auto"/>
              </w:tcPr>
            </w:tcPrChange>
          </w:tcPr>
          <w:p w14:paraId="2D246205" w14:textId="6F4AD9BA" w:rsidR="005E242C" w:rsidRPr="005E242C" w:rsidRDefault="005E242C" w:rsidP="005E242C">
            <w:pPr>
              <w:autoSpaceDE w:val="0"/>
              <w:autoSpaceDN w:val="0"/>
              <w:adjustRightInd w:val="0"/>
              <w:spacing w:after="0"/>
              <w:jc w:val="right"/>
              <w:rPr>
                <w:rFonts w:eastAsia="MS Mincho"/>
                <w:sz w:val="16"/>
                <w:szCs w:val="16"/>
                <w:lang w:eastAsia="ja-JP"/>
                <w:rPrChange w:id="7779" w:author="Steve Barbeaux" w:date="2022-10-10T12:11:00Z">
                  <w:rPr>
                    <w:rFonts w:eastAsia="MS Mincho"/>
                    <w:sz w:val="16"/>
                    <w:szCs w:val="16"/>
                    <w:lang w:eastAsia="ja-JP"/>
                  </w:rPr>
                </w:rPrChange>
              </w:rPr>
            </w:pPr>
            <w:ins w:id="7780" w:author="Steve Barbeaux" w:date="2022-10-10T12:11:00Z">
              <w:r w:rsidRPr="005E242C">
                <w:rPr>
                  <w:color w:val="000000"/>
                  <w:sz w:val="16"/>
                  <w:szCs w:val="16"/>
                  <w:rPrChange w:id="7781" w:author="Steve Barbeaux" w:date="2022-10-10T12:11:00Z">
                    <w:rPr>
                      <w:rFonts w:ascii="Calibri" w:hAnsi="Calibri" w:cs="Calibri"/>
                      <w:color w:val="000000"/>
                      <w:szCs w:val="22"/>
                    </w:rPr>
                  </w:rPrChange>
                </w:rPr>
                <w:t>0.612</w:t>
              </w:r>
            </w:ins>
            <w:del w:id="7782" w:author="Steve Barbeaux" w:date="2022-10-10T12:11:00Z">
              <w:r w:rsidRPr="005E242C" w:rsidDel="001A39B1">
                <w:rPr>
                  <w:sz w:val="16"/>
                  <w:szCs w:val="16"/>
                  <w:rPrChange w:id="7783" w:author="Steve Barbeaux" w:date="2022-10-10T12:11:00Z">
                    <w:rPr>
                      <w:sz w:val="16"/>
                      <w:szCs w:val="16"/>
                    </w:rPr>
                  </w:rPrChange>
                </w:rPr>
                <w:delText>0.609</w:delText>
              </w:r>
            </w:del>
          </w:p>
        </w:tc>
        <w:tc>
          <w:tcPr>
            <w:tcW w:w="576" w:type="dxa"/>
            <w:tcBorders>
              <w:top w:val="nil"/>
              <w:bottom w:val="single" w:sz="4" w:space="0" w:color="auto"/>
            </w:tcBorders>
            <w:shd w:val="clear" w:color="auto" w:fill="auto"/>
            <w:vAlign w:val="bottom"/>
            <w:tcPrChange w:id="7784" w:author="Steve Barbeaux" w:date="2022-10-10T12:11:00Z">
              <w:tcPr>
                <w:tcW w:w="576" w:type="dxa"/>
                <w:tcBorders>
                  <w:top w:val="nil"/>
                  <w:bottom w:val="single" w:sz="4" w:space="0" w:color="auto"/>
                </w:tcBorders>
                <w:shd w:val="clear" w:color="auto" w:fill="auto"/>
              </w:tcPr>
            </w:tcPrChange>
          </w:tcPr>
          <w:p w14:paraId="67D1299D" w14:textId="13A1327E" w:rsidR="005E242C" w:rsidRPr="005E242C" w:rsidRDefault="005E242C" w:rsidP="005E242C">
            <w:pPr>
              <w:autoSpaceDE w:val="0"/>
              <w:autoSpaceDN w:val="0"/>
              <w:adjustRightInd w:val="0"/>
              <w:spacing w:after="0"/>
              <w:jc w:val="right"/>
              <w:rPr>
                <w:rFonts w:eastAsia="MS Mincho"/>
                <w:sz w:val="16"/>
                <w:szCs w:val="16"/>
                <w:lang w:eastAsia="ja-JP"/>
                <w:rPrChange w:id="7785" w:author="Steve Barbeaux" w:date="2022-10-10T12:11:00Z">
                  <w:rPr>
                    <w:rFonts w:eastAsia="MS Mincho"/>
                    <w:sz w:val="16"/>
                    <w:szCs w:val="16"/>
                    <w:lang w:eastAsia="ja-JP"/>
                  </w:rPr>
                </w:rPrChange>
              </w:rPr>
            </w:pPr>
            <w:ins w:id="7786" w:author="Steve Barbeaux" w:date="2022-10-10T12:11:00Z">
              <w:r w:rsidRPr="005E242C">
                <w:rPr>
                  <w:color w:val="000000"/>
                  <w:sz w:val="16"/>
                  <w:szCs w:val="16"/>
                  <w:rPrChange w:id="7787" w:author="Steve Barbeaux" w:date="2022-10-10T12:11:00Z">
                    <w:rPr>
                      <w:rFonts w:ascii="Calibri" w:hAnsi="Calibri" w:cs="Calibri"/>
                      <w:color w:val="000000"/>
                      <w:szCs w:val="22"/>
                    </w:rPr>
                  </w:rPrChange>
                </w:rPr>
                <w:t>0.798</w:t>
              </w:r>
            </w:ins>
            <w:del w:id="7788" w:author="Steve Barbeaux" w:date="2022-10-10T12:11:00Z">
              <w:r w:rsidRPr="005E242C" w:rsidDel="001A39B1">
                <w:rPr>
                  <w:sz w:val="16"/>
                  <w:szCs w:val="16"/>
                  <w:rPrChange w:id="7789" w:author="Steve Barbeaux" w:date="2022-10-10T12:11:00Z">
                    <w:rPr>
                      <w:sz w:val="16"/>
                      <w:szCs w:val="16"/>
                    </w:rPr>
                  </w:rPrChange>
                </w:rPr>
                <w:delText>0.797</w:delText>
              </w:r>
            </w:del>
          </w:p>
        </w:tc>
        <w:tc>
          <w:tcPr>
            <w:tcW w:w="576" w:type="dxa"/>
            <w:tcBorders>
              <w:top w:val="nil"/>
              <w:bottom w:val="single" w:sz="4" w:space="0" w:color="auto"/>
            </w:tcBorders>
            <w:shd w:val="clear" w:color="auto" w:fill="auto"/>
            <w:vAlign w:val="bottom"/>
            <w:tcPrChange w:id="7790" w:author="Steve Barbeaux" w:date="2022-10-10T12:11:00Z">
              <w:tcPr>
                <w:tcW w:w="576" w:type="dxa"/>
                <w:tcBorders>
                  <w:top w:val="nil"/>
                  <w:bottom w:val="single" w:sz="4" w:space="0" w:color="auto"/>
                </w:tcBorders>
                <w:shd w:val="clear" w:color="auto" w:fill="auto"/>
              </w:tcPr>
            </w:tcPrChange>
          </w:tcPr>
          <w:p w14:paraId="5E365708" w14:textId="5FEE22FF" w:rsidR="005E242C" w:rsidRPr="005E242C" w:rsidRDefault="005E242C" w:rsidP="005E242C">
            <w:pPr>
              <w:autoSpaceDE w:val="0"/>
              <w:autoSpaceDN w:val="0"/>
              <w:adjustRightInd w:val="0"/>
              <w:spacing w:after="0"/>
              <w:jc w:val="right"/>
              <w:rPr>
                <w:rFonts w:eastAsia="MS Mincho"/>
                <w:sz w:val="16"/>
                <w:szCs w:val="16"/>
                <w:lang w:eastAsia="ja-JP"/>
                <w:rPrChange w:id="7791" w:author="Steve Barbeaux" w:date="2022-10-10T12:11:00Z">
                  <w:rPr>
                    <w:rFonts w:eastAsia="MS Mincho"/>
                    <w:sz w:val="16"/>
                    <w:szCs w:val="16"/>
                    <w:lang w:eastAsia="ja-JP"/>
                  </w:rPr>
                </w:rPrChange>
              </w:rPr>
            </w:pPr>
            <w:ins w:id="7792" w:author="Steve Barbeaux" w:date="2022-10-10T12:11:00Z">
              <w:r w:rsidRPr="005E242C">
                <w:rPr>
                  <w:color w:val="000000"/>
                  <w:sz w:val="16"/>
                  <w:szCs w:val="16"/>
                  <w:rPrChange w:id="7793" w:author="Steve Barbeaux" w:date="2022-10-10T12:11:00Z">
                    <w:rPr>
                      <w:rFonts w:ascii="Calibri" w:hAnsi="Calibri" w:cs="Calibri"/>
                      <w:color w:val="000000"/>
                      <w:szCs w:val="22"/>
                    </w:rPr>
                  </w:rPrChange>
                </w:rPr>
                <w:t>1.000</w:t>
              </w:r>
            </w:ins>
            <w:del w:id="7794" w:author="Steve Barbeaux" w:date="2022-10-10T12:11:00Z">
              <w:r w:rsidRPr="005E242C" w:rsidDel="001A39B1">
                <w:rPr>
                  <w:sz w:val="16"/>
                  <w:szCs w:val="16"/>
                  <w:rPrChange w:id="7795" w:author="Steve Barbeaux" w:date="2022-10-10T12:11:00Z">
                    <w:rPr>
                      <w:sz w:val="16"/>
                      <w:szCs w:val="16"/>
                    </w:rPr>
                  </w:rPrChange>
                </w:rPr>
                <w:delText>1.000</w:delText>
              </w:r>
            </w:del>
          </w:p>
        </w:tc>
        <w:tc>
          <w:tcPr>
            <w:tcW w:w="576" w:type="dxa"/>
            <w:tcBorders>
              <w:top w:val="nil"/>
              <w:bottom w:val="single" w:sz="4" w:space="0" w:color="auto"/>
            </w:tcBorders>
            <w:shd w:val="clear" w:color="auto" w:fill="auto"/>
            <w:vAlign w:val="bottom"/>
            <w:tcPrChange w:id="7796" w:author="Steve Barbeaux" w:date="2022-10-10T12:11:00Z">
              <w:tcPr>
                <w:tcW w:w="576" w:type="dxa"/>
                <w:tcBorders>
                  <w:top w:val="nil"/>
                  <w:bottom w:val="single" w:sz="4" w:space="0" w:color="auto"/>
                </w:tcBorders>
                <w:shd w:val="clear" w:color="auto" w:fill="auto"/>
              </w:tcPr>
            </w:tcPrChange>
          </w:tcPr>
          <w:p w14:paraId="65B5B66E" w14:textId="136E95D8" w:rsidR="005E242C" w:rsidRPr="005E242C" w:rsidRDefault="005E242C" w:rsidP="005E242C">
            <w:pPr>
              <w:autoSpaceDE w:val="0"/>
              <w:autoSpaceDN w:val="0"/>
              <w:adjustRightInd w:val="0"/>
              <w:spacing w:after="0"/>
              <w:jc w:val="right"/>
              <w:rPr>
                <w:rFonts w:eastAsia="MS Mincho"/>
                <w:sz w:val="16"/>
                <w:szCs w:val="16"/>
                <w:lang w:eastAsia="ja-JP"/>
                <w:rPrChange w:id="7797" w:author="Steve Barbeaux" w:date="2022-10-10T12:11:00Z">
                  <w:rPr>
                    <w:rFonts w:eastAsia="MS Mincho"/>
                    <w:sz w:val="16"/>
                    <w:szCs w:val="16"/>
                    <w:lang w:eastAsia="ja-JP"/>
                  </w:rPr>
                </w:rPrChange>
              </w:rPr>
            </w:pPr>
            <w:ins w:id="7798" w:author="Steve Barbeaux" w:date="2022-10-10T12:11:00Z">
              <w:r w:rsidRPr="005E242C">
                <w:rPr>
                  <w:color w:val="000000"/>
                  <w:sz w:val="16"/>
                  <w:szCs w:val="16"/>
                  <w:rPrChange w:id="7799" w:author="Steve Barbeaux" w:date="2022-10-10T12:11:00Z">
                    <w:rPr>
                      <w:rFonts w:ascii="Calibri" w:hAnsi="Calibri" w:cs="Calibri"/>
                      <w:color w:val="000000"/>
                      <w:szCs w:val="22"/>
                    </w:rPr>
                  </w:rPrChange>
                </w:rPr>
                <w:t>1.000</w:t>
              </w:r>
            </w:ins>
            <w:del w:id="7800" w:author="Steve Barbeaux" w:date="2022-10-10T12:11:00Z">
              <w:r w:rsidRPr="005E242C" w:rsidDel="001A39B1">
                <w:rPr>
                  <w:sz w:val="16"/>
                  <w:szCs w:val="16"/>
                  <w:rPrChange w:id="7801" w:author="Steve Barbeaux" w:date="2022-10-10T12:11:00Z">
                    <w:rPr>
                      <w:sz w:val="16"/>
                      <w:szCs w:val="16"/>
                    </w:rPr>
                  </w:rPrChange>
                </w:rPr>
                <w:delText>1.000</w:delText>
              </w:r>
            </w:del>
          </w:p>
        </w:tc>
        <w:tc>
          <w:tcPr>
            <w:tcW w:w="576" w:type="dxa"/>
            <w:tcBorders>
              <w:top w:val="nil"/>
              <w:bottom w:val="single" w:sz="4" w:space="0" w:color="auto"/>
            </w:tcBorders>
            <w:shd w:val="clear" w:color="auto" w:fill="auto"/>
            <w:vAlign w:val="bottom"/>
            <w:tcPrChange w:id="7802" w:author="Steve Barbeaux" w:date="2022-10-10T12:11:00Z">
              <w:tcPr>
                <w:tcW w:w="576" w:type="dxa"/>
                <w:tcBorders>
                  <w:top w:val="nil"/>
                  <w:bottom w:val="single" w:sz="4" w:space="0" w:color="auto"/>
                </w:tcBorders>
                <w:shd w:val="clear" w:color="auto" w:fill="auto"/>
              </w:tcPr>
            </w:tcPrChange>
          </w:tcPr>
          <w:p w14:paraId="072482B7" w14:textId="3DA20BCD" w:rsidR="005E242C" w:rsidRPr="005E242C" w:rsidRDefault="005E242C" w:rsidP="005E242C">
            <w:pPr>
              <w:autoSpaceDE w:val="0"/>
              <w:autoSpaceDN w:val="0"/>
              <w:adjustRightInd w:val="0"/>
              <w:spacing w:after="0"/>
              <w:jc w:val="right"/>
              <w:rPr>
                <w:rFonts w:eastAsia="MS Mincho"/>
                <w:sz w:val="16"/>
                <w:szCs w:val="16"/>
                <w:lang w:eastAsia="ja-JP"/>
                <w:rPrChange w:id="7803" w:author="Steve Barbeaux" w:date="2022-10-10T12:11:00Z">
                  <w:rPr>
                    <w:rFonts w:eastAsia="MS Mincho"/>
                    <w:sz w:val="16"/>
                    <w:szCs w:val="16"/>
                    <w:lang w:eastAsia="ja-JP"/>
                  </w:rPr>
                </w:rPrChange>
              </w:rPr>
            </w:pPr>
            <w:ins w:id="7804" w:author="Steve Barbeaux" w:date="2022-10-10T12:11:00Z">
              <w:r w:rsidRPr="005E242C">
                <w:rPr>
                  <w:color w:val="000000"/>
                  <w:sz w:val="16"/>
                  <w:szCs w:val="16"/>
                  <w:rPrChange w:id="7805" w:author="Steve Barbeaux" w:date="2022-10-10T12:11:00Z">
                    <w:rPr>
                      <w:rFonts w:ascii="Calibri" w:hAnsi="Calibri" w:cs="Calibri"/>
                      <w:color w:val="000000"/>
                      <w:szCs w:val="22"/>
                    </w:rPr>
                  </w:rPrChange>
                </w:rPr>
                <w:t>1.000</w:t>
              </w:r>
            </w:ins>
            <w:del w:id="7806" w:author="Steve Barbeaux" w:date="2022-10-10T12:11:00Z">
              <w:r w:rsidRPr="005E242C" w:rsidDel="001A39B1">
                <w:rPr>
                  <w:sz w:val="16"/>
                  <w:szCs w:val="16"/>
                  <w:rPrChange w:id="7807" w:author="Steve Barbeaux" w:date="2022-10-10T12:11:00Z">
                    <w:rPr>
                      <w:sz w:val="16"/>
                      <w:szCs w:val="16"/>
                    </w:rPr>
                  </w:rPrChange>
                </w:rPr>
                <w:delText>1.000</w:delText>
              </w:r>
            </w:del>
          </w:p>
        </w:tc>
        <w:tc>
          <w:tcPr>
            <w:tcW w:w="576" w:type="dxa"/>
            <w:tcBorders>
              <w:top w:val="nil"/>
              <w:bottom w:val="single" w:sz="4" w:space="0" w:color="auto"/>
            </w:tcBorders>
            <w:shd w:val="clear" w:color="auto" w:fill="auto"/>
            <w:vAlign w:val="bottom"/>
            <w:tcPrChange w:id="7808" w:author="Steve Barbeaux" w:date="2022-10-10T12:11:00Z">
              <w:tcPr>
                <w:tcW w:w="576" w:type="dxa"/>
                <w:tcBorders>
                  <w:top w:val="nil"/>
                  <w:bottom w:val="single" w:sz="4" w:space="0" w:color="auto"/>
                </w:tcBorders>
                <w:shd w:val="clear" w:color="auto" w:fill="auto"/>
              </w:tcPr>
            </w:tcPrChange>
          </w:tcPr>
          <w:p w14:paraId="1EB75769" w14:textId="2A60395A" w:rsidR="005E242C" w:rsidRPr="005E242C" w:rsidRDefault="005E242C" w:rsidP="005E242C">
            <w:pPr>
              <w:autoSpaceDE w:val="0"/>
              <w:autoSpaceDN w:val="0"/>
              <w:adjustRightInd w:val="0"/>
              <w:spacing w:after="0"/>
              <w:jc w:val="right"/>
              <w:rPr>
                <w:rFonts w:eastAsia="MS Mincho"/>
                <w:sz w:val="16"/>
                <w:szCs w:val="16"/>
                <w:lang w:eastAsia="ja-JP"/>
                <w:rPrChange w:id="7809" w:author="Steve Barbeaux" w:date="2022-10-10T12:11:00Z">
                  <w:rPr>
                    <w:rFonts w:eastAsia="MS Mincho"/>
                    <w:sz w:val="16"/>
                    <w:szCs w:val="16"/>
                    <w:lang w:eastAsia="ja-JP"/>
                  </w:rPr>
                </w:rPrChange>
              </w:rPr>
            </w:pPr>
            <w:ins w:id="7810" w:author="Steve Barbeaux" w:date="2022-10-10T12:11:00Z">
              <w:r w:rsidRPr="005E242C">
                <w:rPr>
                  <w:color w:val="000000"/>
                  <w:sz w:val="16"/>
                  <w:szCs w:val="16"/>
                  <w:rPrChange w:id="7811" w:author="Steve Barbeaux" w:date="2022-10-10T12:11:00Z">
                    <w:rPr>
                      <w:rFonts w:ascii="Calibri" w:hAnsi="Calibri" w:cs="Calibri"/>
                      <w:color w:val="000000"/>
                      <w:szCs w:val="22"/>
                    </w:rPr>
                  </w:rPrChange>
                </w:rPr>
                <w:t>1.000</w:t>
              </w:r>
            </w:ins>
            <w:del w:id="7812" w:author="Steve Barbeaux" w:date="2022-10-10T12:11:00Z">
              <w:r w:rsidRPr="005E242C" w:rsidDel="001A39B1">
                <w:rPr>
                  <w:sz w:val="16"/>
                  <w:szCs w:val="16"/>
                  <w:rPrChange w:id="7813" w:author="Steve Barbeaux" w:date="2022-10-10T12:11:00Z">
                    <w:rPr>
                      <w:sz w:val="16"/>
                      <w:szCs w:val="16"/>
                    </w:rPr>
                  </w:rPrChange>
                </w:rPr>
                <w:delText>1.000</w:delText>
              </w:r>
            </w:del>
          </w:p>
        </w:tc>
        <w:tc>
          <w:tcPr>
            <w:tcW w:w="576" w:type="dxa"/>
            <w:tcBorders>
              <w:top w:val="nil"/>
              <w:bottom w:val="single" w:sz="4" w:space="0" w:color="auto"/>
            </w:tcBorders>
            <w:shd w:val="clear" w:color="auto" w:fill="auto"/>
            <w:vAlign w:val="bottom"/>
            <w:tcPrChange w:id="7814" w:author="Steve Barbeaux" w:date="2022-10-10T12:11:00Z">
              <w:tcPr>
                <w:tcW w:w="576" w:type="dxa"/>
                <w:tcBorders>
                  <w:top w:val="nil"/>
                  <w:bottom w:val="single" w:sz="4" w:space="0" w:color="auto"/>
                </w:tcBorders>
                <w:shd w:val="clear" w:color="auto" w:fill="auto"/>
              </w:tcPr>
            </w:tcPrChange>
          </w:tcPr>
          <w:p w14:paraId="7AA12212" w14:textId="30B9D3BB" w:rsidR="005E242C" w:rsidRPr="005E242C" w:rsidRDefault="005E242C" w:rsidP="005E242C">
            <w:pPr>
              <w:autoSpaceDE w:val="0"/>
              <w:autoSpaceDN w:val="0"/>
              <w:adjustRightInd w:val="0"/>
              <w:spacing w:after="0"/>
              <w:jc w:val="right"/>
              <w:rPr>
                <w:rFonts w:eastAsia="MS Mincho"/>
                <w:sz w:val="16"/>
                <w:szCs w:val="16"/>
                <w:lang w:eastAsia="ja-JP"/>
                <w:rPrChange w:id="7815" w:author="Steve Barbeaux" w:date="2022-10-10T12:11:00Z">
                  <w:rPr>
                    <w:rFonts w:eastAsia="MS Mincho"/>
                    <w:sz w:val="16"/>
                    <w:szCs w:val="16"/>
                    <w:lang w:eastAsia="ja-JP"/>
                  </w:rPr>
                </w:rPrChange>
              </w:rPr>
            </w:pPr>
            <w:ins w:id="7816" w:author="Steve Barbeaux" w:date="2022-10-10T12:11:00Z">
              <w:r w:rsidRPr="005E242C">
                <w:rPr>
                  <w:color w:val="000000"/>
                  <w:sz w:val="16"/>
                  <w:szCs w:val="16"/>
                  <w:rPrChange w:id="7817" w:author="Steve Barbeaux" w:date="2022-10-10T12:11:00Z">
                    <w:rPr>
                      <w:rFonts w:ascii="Calibri" w:hAnsi="Calibri" w:cs="Calibri"/>
                      <w:color w:val="000000"/>
                      <w:szCs w:val="22"/>
                    </w:rPr>
                  </w:rPrChange>
                </w:rPr>
                <w:t>1.000</w:t>
              </w:r>
            </w:ins>
            <w:del w:id="7818" w:author="Steve Barbeaux" w:date="2022-10-10T12:11:00Z">
              <w:r w:rsidRPr="005E242C" w:rsidDel="001A39B1">
                <w:rPr>
                  <w:sz w:val="16"/>
                  <w:szCs w:val="16"/>
                  <w:rPrChange w:id="7819" w:author="Steve Barbeaux" w:date="2022-10-10T12:11:00Z">
                    <w:rPr>
                      <w:sz w:val="16"/>
                      <w:szCs w:val="16"/>
                    </w:rPr>
                  </w:rPrChange>
                </w:rPr>
                <w:delText>1.000</w:delText>
              </w:r>
            </w:del>
          </w:p>
        </w:tc>
        <w:tc>
          <w:tcPr>
            <w:tcW w:w="576" w:type="dxa"/>
            <w:tcBorders>
              <w:top w:val="nil"/>
              <w:bottom w:val="single" w:sz="4" w:space="0" w:color="auto"/>
            </w:tcBorders>
            <w:shd w:val="clear" w:color="auto" w:fill="auto"/>
            <w:vAlign w:val="bottom"/>
            <w:tcPrChange w:id="7820" w:author="Steve Barbeaux" w:date="2022-10-10T12:11:00Z">
              <w:tcPr>
                <w:tcW w:w="576" w:type="dxa"/>
                <w:tcBorders>
                  <w:top w:val="nil"/>
                  <w:bottom w:val="single" w:sz="4" w:space="0" w:color="auto"/>
                </w:tcBorders>
                <w:shd w:val="clear" w:color="auto" w:fill="auto"/>
              </w:tcPr>
            </w:tcPrChange>
          </w:tcPr>
          <w:p w14:paraId="12A4FEF5" w14:textId="67CE627D" w:rsidR="005E242C" w:rsidRPr="005E242C" w:rsidRDefault="005E242C" w:rsidP="005E242C">
            <w:pPr>
              <w:autoSpaceDE w:val="0"/>
              <w:autoSpaceDN w:val="0"/>
              <w:adjustRightInd w:val="0"/>
              <w:spacing w:after="0"/>
              <w:jc w:val="right"/>
              <w:rPr>
                <w:rFonts w:eastAsia="MS Mincho"/>
                <w:sz w:val="16"/>
                <w:szCs w:val="16"/>
                <w:lang w:eastAsia="ja-JP"/>
                <w:rPrChange w:id="7821" w:author="Steve Barbeaux" w:date="2022-10-10T12:11:00Z">
                  <w:rPr>
                    <w:rFonts w:eastAsia="MS Mincho"/>
                    <w:sz w:val="16"/>
                    <w:szCs w:val="16"/>
                    <w:lang w:eastAsia="ja-JP"/>
                  </w:rPr>
                </w:rPrChange>
              </w:rPr>
            </w:pPr>
            <w:ins w:id="7822" w:author="Steve Barbeaux" w:date="2022-10-10T12:11:00Z">
              <w:r w:rsidRPr="005E242C">
                <w:rPr>
                  <w:color w:val="000000"/>
                  <w:sz w:val="16"/>
                  <w:szCs w:val="16"/>
                  <w:rPrChange w:id="7823" w:author="Steve Barbeaux" w:date="2022-10-10T12:11:00Z">
                    <w:rPr>
                      <w:rFonts w:ascii="Calibri" w:hAnsi="Calibri" w:cs="Calibri"/>
                      <w:color w:val="000000"/>
                      <w:szCs w:val="22"/>
                    </w:rPr>
                  </w:rPrChange>
                </w:rPr>
                <w:t>1.000</w:t>
              </w:r>
            </w:ins>
            <w:del w:id="7824" w:author="Steve Barbeaux" w:date="2022-10-10T12:11:00Z">
              <w:r w:rsidRPr="005E242C" w:rsidDel="001A39B1">
                <w:rPr>
                  <w:sz w:val="16"/>
                  <w:szCs w:val="16"/>
                  <w:rPrChange w:id="7825" w:author="Steve Barbeaux" w:date="2022-10-10T12:11:00Z">
                    <w:rPr>
                      <w:sz w:val="16"/>
                      <w:szCs w:val="16"/>
                    </w:rPr>
                  </w:rPrChange>
                </w:rPr>
                <w:delText>1.000</w:delText>
              </w:r>
            </w:del>
          </w:p>
        </w:tc>
        <w:tc>
          <w:tcPr>
            <w:tcW w:w="576" w:type="dxa"/>
            <w:tcBorders>
              <w:top w:val="nil"/>
              <w:bottom w:val="single" w:sz="4" w:space="0" w:color="auto"/>
            </w:tcBorders>
            <w:shd w:val="clear" w:color="auto" w:fill="auto"/>
            <w:vAlign w:val="bottom"/>
            <w:tcPrChange w:id="7826" w:author="Steve Barbeaux" w:date="2022-10-10T12:11:00Z">
              <w:tcPr>
                <w:tcW w:w="576" w:type="dxa"/>
                <w:tcBorders>
                  <w:top w:val="nil"/>
                  <w:bottom w:val="single" w:sz="4" w:space="0" w:color="auto"/>
                </w:tcBorders>
                <w:shd w:val="clear" w:color="auto" w:fill="auto"/>
              </w:tcPr>
            </w:tcPrChange>
          </w:tcPr>
          <w:p w14:paraId="5ED5BE91" w14:textId="28D51994" w:rsidR="005E242C" w:rsidRPr="005E242C" w:rsidRDefault="005E242C" w:rsidP="005E242C">
            <w:pPr>
              <w:autoSpaceDE w:val="0"/>
              <w:autoSpaceDN w:val="0"/>
              <w:adjustRightInd w:val="0"/>
              <w:spacing w:after="0"/>
              <w:jc w:val="right"/>
              <w:rPr>
                <w:rFonts w:eastAsia="MS Mincho"/>
                <w:sz w:val="16"/>
                <w:szCs w:val="16"/>
                <w:lang w:eastAsia="ja-JP"/>
                <w:rPrChange w:id="7827" w:author="Steve Barbeaux" w:date="2022-10-10T12:11:00Z">
                  <w:rPr>
                    <w:rFonts w:eastAsia="MS Mincho"/>
                    <w:sz w:val="16"/>
                    <w:szCs w:val="16"/>
                    <w:lang w:eastAsia="ja-JP"/>
                  </w:rPr>
                </w:rPrChange>
              </w:rPr>
            </w:pPr>
            <w:ins w:id="7828" w:author="Steve Barbeaux" w:date="2022-10-10T12:11:00Z">
              <w:r w:rsidRPr="005E242C">
                <w:rPr>
                  <w:color w:val="000000"/>
                  <w:sz w:val="16"/>
                  <w:szCs w:val="16"/>
                  <w:rPrChange w:id="7829" w:author="Steve Barbeaux" w:date="2022-10-10T12:11:00Z">
                    <w:rPr>
                      <w:rFonts w:ascii="Calibri" w:hAnsi="Calibri" w:cs="Calibri"/>
                      <w:color w:val="000000"/>
                      <w:szCs w:val="22"/>
                    </w:rPr>
                  </w:rPrChange>
                </w:rPr>
                <w:t>1.000</w:t>
              </w:r>
            </w:ins>
            <w:del w:id="7830" w:author="Steve Barbeaux" w:date="2022-10-10T12:11:00Z">
              <w:r w:rsidRPr="005E242C" w:rsidDel="001A39B1">
                <w:rPr>
                  <w:sz w:val="16"/>
                  <w:szCs w:val="16"/>
                  <w:rPrChange w:id="7831" w:author="Steve Barbeaux" w:date="2022-10-10T12:11:00Z">
                    <w:rPr>
                      <w:sz w:val="16"/>
                      <w:szCs w:val="16"/>
                    </w:rPr>
                  </w:rPrChange>
                </w:rPr>
                <w:delText>1.000</w:delText>
              </w:r>
            </w:del>
          </w:p>
        </w:tc>
        <w:tc>
          <w:tcPr>
            <w:tcW w:w="576" w:type="dxa"/>
            <w:tcBorders>
              <w:top w:val="nil"/>
              <w:bottom w:val="single" w:sz="4" w:space="0" w:color="auto"/>
            </w:tcBorders>
            <w:shd w:val="clear" w:color="auto" w:fill="auto"/>
            <w:vAlign w:val="bottom"/>
            <w:tcPrChange w:id="7832" w:author="Steve Barbeaux" w:date="2022-10-10T12:11:00Z">
              <w:tcPr>
                <w:tcW w:w="576" w:type="dxa"/>
                <w:tcBorders>
                  <w:top w:val="nil"/>
                  <w:bottom w:val="single" w:sz="4" w:space="0" w:color="auto"/>
                </w:tcBorders>
                <w:shd w:val="clear" w:color="auto" w:fill="auto"/>
              </w:tcPr>
            </w:tcPrChange>
          </w:tcPr>
          <w:p w14:paraId="48FC980B" w14:textId="3300BFBE" w:rsidR="005E242C" w:rsidRPr="005E242C" w:rsidRDefault="005E242C" w:rsidP="005E242C">
            <w:pPr>
              <w:autoSpaceDE w:val="0"/>
              <w:autoSpaceDN w:val="0"/>
              <w:adjustRightInd w:val="0"/>
              <w:spacing w:after="0"/>
              <w:jc w:val="right"/>
              <w:rPr>
                <w:rFonts w:eastAsia="MS Mincho"/>
                <w:sz w:val="16"/>
                <w:szCs w:val="16"/>
                <w:lang w:eastAsia="ja-JP"/>
                <w:rPrChange w:id="7833" w:author="Steve Barbeaux" w:date="2022-10-10T12:11:00Z">
                  <w:rPr>
                    <w:rFonts w:eastAsia="MS Mincho"/>
                    <w:sz w:val="16"/>
                    <w:szCs w:val="16"/>
                    <w:lang w:eastAsia="ja-JP"/>
                  </w:rPr>
                </w:rPrChange>
              </w:rPr>
            </w:pPr>
            <w:ins w:id="7834" w:author="Steve Barbeaux" w:date="2022-10-10T12:11:00Z">
              <w:r w:rsidRPr="005E242C">
                <w:rPr>
                  <w:color w:val="000000"/>
                  <w:sz w:val="16"/>
                  <w:szCs w:val="16"/>
                  <w:rPrChange w:id="7835" w:author="Steve Barbeaux" w:date="2022-10-10T12:11:00Z">
                    <w:rPr>
                      <w:rFonts w:ascii="Calibri" w:hAnsi="Calibri" w:cs="Calibri"/>
                      <w:color w:val="000000"/>
                      <w:szCs w:val="22"/>
                    </w:rPr>
                  </w:rPrChange>
                </w:rPr>
                <w:t>1.000</w:t>
              </w:r>
            </w:ins>
            <w:del w:id="7836" w:author="Steve Barbeaux" w:date="2022-10-10T12:11:00Z">
              <w:r w:rsidRPr="005E242C" w:rsidDel="001A39B1">
                <w:rPr>
                  <w:sz w:val="16"/>
                  <w:szCs w:val="16"/>
                  <w:rPrChange w:id="7837" w:author="Steve Barbeaux" w:date="2022-10-10T12:11:00Z">
                    <w:rPr>
                      <w:sz w:val="16"/>
                      <w:szCs w:val="16"/>
                    </w:rPr>
                  </w:rPrChange>
                </w:rPr>
                <w:delText>1.000</w:delText>
              </w:r>
            </w:del>
          </w:p>
        </w:tc>
      </w:tr>
    </w:tbl>
    <w:p w14:paraId="4D24C857" w14:textId="77777777" w:rsidR="0091254B" w:rsidRDefault="0091254B" w:rsidP="00090530">
      <w:pPr>
        <w:pStyle w:val="Caption"/>
      </w:pPr>
    </w:p>
    <w:p w14:paraId="47A5AC1F" w14:textId="2B51BA3B" w:rsidR="001338DC" w:rsidRDefault="001338DC" w:rsidP="00090530">
      <w:pPr>
        <w:pStyle w:val="Caption"/>
      </w:pPr>
      <w:r>
        <w:t>Table 1A.</w:t>
      </w:r>
      <w:r w:rsidR="00200B7D">
        <w:fldChar w:fldCharType="begin"/>
      </w:r>
      <w:r w:rsidR="00EE18B3">
        <w:instrText xml:space="preserve"> seq tab </w:instrText>
      </w:r>
      <w:r w:rsidR="00200B7D">
        <w:fldChar w:fldCharType="separate"/>
      </w:r>
      <w:r w:rsidR="00E66CA0">
        <w:rPr>
          <w:noProof/>
        </w:rPr>
        <w:t>21</w:t>
      </w:r>
      <w:r w:rsidR="00200B7D">
        <w:fldChar w:fldCharType="end"/>
      </w:r>
      <w:r>
        <w:t>.</w:t>
      </w:r>
      <w:r>
        <w:tab/>
      </w:r>
      <w:r w:rsidR="006F2C53">
        <w:t>Authors’ preferred</w:t>
      </w:r>
      <w:r>
        <w:t xml:space="preserve"> Model </w:t>
      </w:r>
      <w:r w:rsidR="0091254B">
        <w:t>15.</w:t>
      </w:r>
      <w:r w:rsidR="00FD7276">
        <w:t xml:space="preserve">1 </w:t>
      </w:r>
      <w:r>
        <w:t>estimate</w:t>
      </w:r>
      <w:r w:rsidR="006E6D80">
        <w:t xml:space="preserve">s of </w:t>
      </w:r>
      <w:r>
        <w:t xml:space="preserve">pollock numbers at age in </w:t>
      </w:r>
      <w:r w:rsidR="00086210">
        <w:t>b</w:t>
      </w:r>
      <w:r>
        <w:t>illions</w:t>
      </w:r>
      <w:r w:rsidR="00086210">
        <w:t xml:space="preserve"> (10</w:t>
      </w:r>
      <w:r w:rsidR="00693704" w:rsidRPr="00693704">
        <w:rPr>
          <w:vertAlign w:val="superscript"/>
        </w:rPr>
        <w:t>9</w:t>
      </w:r>
      <w:r w:rsidR="00086210">
        <w:t>)</w:t>
      </w:r>
      <w:r>
        <w:t>.</w:t>
      </w:r>
    </w:p>
    <w:tbl>
      <w:tblPr>
        <w:tblW w:w="5000" w:type="pct"/>
        <w:tblCellSpacing w:w="7" w:type="dxa"/>
        <w:shd w:val="clear" w:color="auto" w:fill="FFFFFF" w:themeFill="background1"/>
        <w:tblLayout w:type="fixed"/>
        <w:tblCellMar>
          <w:left w:w="0" w:type="dxa"/>
          <w:right w:w="0" w:type="dxa"/>
        </w:tblCellMar>
        <w:tblLook w:val="0000" w:firstRow="0" w:lastRow="0" w:firstColumn="0" w:lastColumn="0" w:noHBand="0" w:noVBand="0"/>
      </w:tblPr>
      <w:tblGrid>
        <w:gridCol w:w="437"/>
        <w:gridCol w:w="493"/>
        <w:gridCol w:w="493"/>
        <w:gridCol w:w="493"/>
        <w:gridCol w:w="495"/>
        <w:gridCol w:w="495"/>
        <w:gridCol w:w="495"/>
        <w:gridCol w:w="493"/>
        <w:gridCol w:w="493"/>
        <w:gridCol w:w="493"/>
        <w:gridCol w:w="494"/>
        <w:gridCol w:w="496"/>
        <w:gridCol w:w="496"/>
        <w:gridCol w:w="496"/>
        <w:gridCol w:w="496"/>
        <w:gridCol w:w="496"/>
        <w:gridCol w:w="892"/>
        <w:gridCol w:w="614"/>
        <w:tblGridChange w:id="7838">
          <w:tblGrid>
            <w:gridCol w:w="437"/>
            <w:gridCol w:w="493"/>
            <w:gridCol w:w="493"/>
            <w:gridCol w:w="493"/>
            <w:gridCol w:w="495"/>
            <w:gridCol w:w="495"/>
            <w:gridCol w:w="495"/>
            <w:gridCol w:w="493"/>
            <w:gridCol w:w="493"/>
            <w:gridCol w:w="493"/>
            <w:gridCol w:w="494"/>
            <w:gridCol w:w="496"/>
            <w:gridCol w:w="496"/>
            <w:gridCol w:w="496"/>
            <w:gridCol w:w="496"/>
            <w:gridCol w:w="496"/>
            <w:gridCol w:w="892"/>
            <w:gridCol w:w="614"/>
          </w:tblGrid>
        </w:tblGridChange>
      </w:tblGrid>
      <w:tr w:rsidR="00990EF8" w:rsidRPr="00EE72C9" w14:paraId="64F8A362" w14:textId="77777777" w:rsidTr="00D45095">
        <w:trPr>
          <w:trHeight w:val="285"/>
          <w:tblCellSpacing w:w="7" w:type="dxa"/>
        </w:trPr>
        <w:tc>
          <w:tcPr>
            <w:tcW w:w="222" w:type="pct"/>
            <w:tcBorders>
              <w:top w:val="single" w:sz="4" w:space="0" w:color="auto"/>
              <w:left w:val="nil"/>
              <w:bottom w:val="double" w:sz="4" w:space="0" w:color="auto"/>
              <w:right w:val="nil"/>
            </w:tcBorders>
            <w:shd w:val="clear" w:color="auto" w:fill="FFFFFF" w:themeFill="background1"/>
            <w:noWrap/>
            <w:vAlign w:val="bottom"/>
          </w:tcPr>
          <w:p w14:paraId="39C9097D" w14:textId="77777777" w:rsidR="00D87DB4" w:rsidRDefault="00A126C6">
            <w:pPr>
              <w:shd w:val="clear" w:color="auto" w:fill="FFFFFF" w:themeFill="background1"/>
              <w:spacing w:after="0"/>
              <w:jc w:val="right"/>
              <w:rPr>
                <w:rFonts w:ascii="Arial" w:hAnsi="Arial"/>
                <w:bCs/>
                <w:kern w:val="28"/>
                <w:sz w:val="16"/>
                <w:szCs w:val="16"/>
              </w:rPr>
            </w:pPr>
            <w:r w:rsidRPr="002610D3">
              <w:rPr>
                <w:bCs/>
                <w:sz w:val="16"/>
                <w:szCs w:val="16"/>
              </w:rPr>
              <w:t>Year</w:t>
            </w:r>
          </w:p>
        </w:tc>
        <w:tc>
          <w:tcPr>
            <w:tcW w:w="256" w:type="pct"/>
            <w:tcBorders>
              <w:top w:val="single" w:sz="4" w:space="0" w:color="auto"/>
              <w:left w:val="nil"/>
              <w:bottom w:val="double" w:sz="4" w:space="0" w:color="auto"/>
              <w:right w:val="nil"/>
            </w:tcBorders>
            <w:shd w:val="clear" w:color="auto" w:fill="FFFFFF" w:themeFill="background1"/>
            <w:vAlign w:val="bottom"/>
          </w:tcPr>
          <w:p w14:paraId="707DCD49" w14:textId="77777777" w:rsidR="00D87DB4" w:rsidRDefault="00A126C6">
            <w:pPr>
              <w:shd w:val="clear" w:color="auto" w:fill="FFFFFF" w:themeFill="background1"/>
              <w:spacing w:after="0"/>
              <w:jc w:val="right"/>
              <w:rPr>
                <w:bCs/>
                <w:sz w:val="16"/>
                <w:szCs w:val="16"/>
              </w:rPr>
            </w:pPr>
            <w:r>
              <w:rPr>
                <w:bCs/>
                <w:sz w:val="16"/>
                <w:szCs w:val="16"/>
              </w:rPr>
              <w:t>1</w:t>
            </w:r>
          </w:p>
        </w:tc>
        <w:tc>
          <w:tcPr>
            <w:tcW w:w="256" w:type="pct"/>
            <w:tcBorders>
              <w:top w:val="single" w:sz="4" w:space="0" w:color="auto"/>
              <w:left w:val="nil"/>
              <w:bottom w:val="double" w:sz="4" w:space="0" w:color="auto"/>
              <w:right w:val="nil"/>
            </w:tcBorders>
            <w:shd w:val="clear" w:color="auto" w:fill="FFFFFF" w:themeFill="background1"/>
            <w:noWrap/>
            <w:vAlign w:val="bottom"/>
          </w:tcPr>
          <w:p w14:paraId="2539514C" w14:textId="77777777" w:rsidR="00D87DB4" w:rsidRDefault="00A126C6">
            <w:pPr>
              <w:shd w:val="clear" w:color="auto" w:fill="FFFFFF" w:themeFill="background1"/>
              <w:spacing w:after="0"/>
              <w:jc w:val="right"/>
              <w:rPr>
                <w:bCs/>
                <w:sz w:val="16"/>
                <w:szCs w:val="16"/>
              </w:rPr>
            </w:pPr>
            <w:r w:rsidRPr="002610D3">
              <w:rPr>
                <w:bCs/>
                <w:sz w:val="16"/>
                <w:szCs w:val="16"/>
              </w:rPr>
              <w:t>2</w:t>
            </w:r>
          </w:p>
        </w:tc>
        <w:tc>
          <w:tcPr>
            <w:tcW w:w="256" w:type="pct"/>
            <w:tcBorders>
              <w:top w:val="single" w:sz="4" w:space="0" w:color="auto"/>
              <w:left w:val="nil"/>
              <w:bottom w:val="double" w:sz="4" w:space="0" w:color="auto"/>
              <w:right w:val="nil"/>
            </w:tcBorders>
            <w:shd w:val="clear" w:color="auto" w:fill="FFFFFF" w:themeFill="background1"/>
            <w:noWrap/>
            <w:vAlign w:val="bottom"/>
          </w:tcPr>
          <w:p w14:paraId="22F09A1E" w14:textId="77777777" w:rsidR="00D87DB4" w:rsidRDefault="00A126C6">
            <w:pPr>
              <w:shd w:val="clear" w:color="auto" w:fill="FFFFFF" w:themeFill="background1"/>
              <w:spacing w:after="0"/>
              <w:jc w:val="right"/>
              <w:rPr>
                <w:bCs/>
                <w:sz w:val="16"/>
                <w:szCs w:val="16"/>
              </w:rPr>
            </w:pPr>
            <w:r w:rsidRPr="002610D3">
              <w:rPr>
                <w:bCs/>
                <w:sz w:val="16"/>
                <w:szCs w:val="16"/>
              </w:rPr>
              <w:t>3</w:t>
            </w:r>
          </w:p>
        </w:tc>
        <w:tc>
          <w:tcPr>
            <w:tcW w:w="257" w:type="pct"/>
            <w:tcBorders>
              <w:top w:val="single" w:sz="4" w:space="0" w:color="auto"/>
              <w:left w:val="nil"/>
              <w:bottom w:val="double" w:sz="4" w:space="0" w:color="auto"/>
              <w:right w:val="nil"/>
            </w:tcBorders>
            <w:shd w:val="clear" w:color="auto" w:fill="FFFFFF" w:themeFill="background1"/>
            <w:noWrap/>
            <w:vAlign w:val="bottom"/>
          </w:tcPr>
          <w:p w14:paraId="03552BA5" w14:textId="77777777" w:rsidR="00D87DB4" w:rsidRDefault="00A126C6">
            <w:pPr>
              <w:shd w:val="clear" w:color="auto" w:fill="FFFFFF" w:themeFill="background1"/>
              <w:spacing w:after="0"/>
              <w:jc w:val="right"/>
              <w:rPr>
                <w:bCs/>
                <w:sz w:val="16"/>
                <w:szCs w:val="16"/>
              </w:rPr>
            </w:pPr>
            <w:r w:rsidRPr="002610D3">
              <w:rPr>
                <w:bCs/>
                <w:sz w:val="16"/>
                <w:szCs w:val="16"/>
              </w:rPr>
              <w:t>4</w:t>
            </w:r>
          </w:p>
        </w:tc>
        <w:tc>
          <w:tcPr>
            <w:tcW w:w="257" w:type="pct"/>
            <w:tcBorders>
              <w:top w:val="single" w:sz="4" w:space="0" w:color="auto"/>
              <w:left w:val="nil"/>
              <w:bottom w:val="double" w:sz="4" w:space="0" w:color="auto"/>
              <w:right w:val="nil"/>
            </w:tcBorders>
            <w:shd w:val="clear" w:color="auto" w:fill="FFFFFF" w:themeFill="background1"/>
            <w:noWrap/>
            <w:vAlign w:val="bottom"/>
          </w:tcPr>
          <w:p w14:paraId="75781C00" w14:textId="77777777" w:rsidR="00D87DB4" w:rsidRDefault="00A126C6">
            <w:pPr>
              <w:shd w:val="clear" w:color="auto" w:fill="FFFFFF" w:themeFill="background1"/>
              <w:spacing w:after="0"/>
              <w:jc w:val="right"/>
              <w:rPr>
                <w:bCs/>
                <w:sz w:val="16"/>
                <w:szCs w:val="16"/>
              </w:rPr>
            </w:pPr>
            <w:r w:rsidRPr="002610D3">
              <w:rPr>
                <w:bCs/>
                <w:sz w:val="16"/>
                <w:szCs w:val="16"/>
              </w:rPr>
              <w:t>5</w:t>
            </w:r>
          </w:p>
        </w:tc>
        <w:tc>
          <w:tcPr>
            <w:tcW w:w="257" w:type="pct"/>
            <w:tcBorders>
              <w:top w:val="single" w:sz="4" w:space="0" w:color="auto"/>
              <w:left w:val="nil"/>
              <w:bottom w:val="double" w:sz="4" w:space="0" w:color="auto"/>
              <w:right w:val="nil"/>
            </w:tcBorders>
            <w:shd w:val="clear" w:color="auto" w:fill="FFFFFF" w:themeFill="background1"/>
            <w:noWrap/>
            <w:vAlign w:val="bottom"/>
          </w:tcPr>
          <w:p w14:paraId="1BD71BA6" w14:textId="77777777" w:rsidR="00D87DB4" w:rsidRDefault="00A126C6">
            <w:pPr>
              <w:shd w:val="clear" w:color="auto" w:fill="FFFFFF" w:themeFill="background1"/>
              <w:spacing w:after="0"/>
              <w:jc w:val="right"/>
              <w:rPr>
                <w:bCs/>
                <w:sz w:val="16"/>
                <w:szCs w:val="16"/>
              </w:rPr>
            </w:pPr>
            <w:r w:rsidRPr="002610D3">
              <w:rPr>
                <w:bCs/>
                <w:sz w:val="16"/>
                <w:szCs w:val="16"/>
              </w:rPr>
              <w:t>6</w:t>
            </w:r>
          </w:p>
        </w:tc>
        <w:tc>
          <w:tcPr>
            <w:tcW w:w="256" w:type="pct"/>
            <w:tcBorders>
              <w:top w:val="single" w:sz="4" w:space="0" w:color="auto"/>
              <w:left w:val="nil"/>
              <w:bottom w:val="double" w:sz="4" w:space="0" w:color="auto"/>
              <w:right w:val="nil"/>
            </w:tcBorders>
            <w:shd w:val="clear" w:color="auto" w:fill="FFFFFF" w:themeFill="background1"/>
            <w:noWrap/>
            <w:vAlign w:val="bottom"/>
          </w:tcPr>
          <w:p w14:paraId="264C6C39" w14:textId="77777777" w:rsidR="00D87DB4" w:rsidRDefault="00A126C6">
            <w:pPr>
              <w:shd w:val="clear" w:color="auto" w:fill="FFFFFF" w:themeFill="background1"/>
              <w:spacing w:after="0"/>
              <w:jc w:val="right"/>
              <w:rPr>
                <w:bCs/>
                <w:sz w:val="16"/>
                <w:szCs w:val="16"/>
              </w:rPr>
            </w:pPr>
            <w:r w:rsidRPr="002610D3">
              <w:rPr>
                <w:bCs/>
                <w:sz w:val="16"/>
                <w:szCs w:val="16"/>
              </w:rPr>
              <w:t>7</w:t>
            </w:r>
          </w:p>
        </w:tc>
        <w:tc>
          <w:tcPr>
            <w:tcW w:w="256" w:type="pct"/>
            <w:tcBorders>
              <w:top w:val="single" w:sz="4" w:space="0" w:color="auto"/>
              <w:left w:val="nil"/>
              <w:bottom w:val="double" w:sz="4" w:space="0" w:color="auto"/>
              <w:right w:val="nil"/>
            </w:tcBorders>
            <w:shd w:val="clear" w:color="auto" w:fill="FFFFFF" w:themeFill="background1"/>
            <w:noWrap/>
            <w:vAlign w:val="bottom"/>
          </w:tcPr>
          <w:p w14:paraId="5CE09408" w14:textId="77777777" w:rsidR="00D87DB4" w:rsidRDefault="00A126C6">
            <w:pPr>
              <w:shd w:val="clear" w:color="auto" w:fill="FFFFFF" w:themeFill="background1"/>
              <w:spacing w:after="0"/>
              <w:jc w:val="right"/>
              <w:rPr>
                <w:bCs/>
                <w:sz w:val="16"/>
                <w:szCs w:val="16"/>
              </w:rPr>
            </w:pPr>
            <w:r w:rsidRPr="002610D3">
              <w:rPr>
                <w:bCs/>
                <w:sz w:val="16"/>
                <w:szCs w:val="16"/>
              </w:rPr>
              <w:t>8</w:t>
            </w:r>
          </w:p>
        </w:tc>
        <w:tc>
          <w:tcPr>
            <w:tcW w:w="256" w:type="pct"/>
            <w:tcBorders>
              <w:top w:val="single" w:sz="4" w:space="0" w:color="auto"/>
              <w:left w:val="nil"/>
              <w:bottom w:val="double" w:sz="4" w:space="0" w:color="auto"/>
              <w:right w:val="nil"/>
            </w:tcBorders>
            <w:shd w:val="clear" w:color="auto" w:fill="FFFFFF" w:themeFill="background1"/>
            <w:noWrap/>
            <w:vAlign w:val="bottom"/>
          </w:tcPr>
          <w:p w14:paraId="2E9BE221" w14:textId="77777777" w:rsidR="00D87DB4" w:rsidRDefault="00A126C6">
            <w:pPr>
              <w:shd w:val="clear" w:color="auto" w:fill="FFFFFF" w:themeFill="background1"/>
              <w:spacing w:after="0"/>
              <w:jc w:val="right"/>
              <w:rPr>
                <w:bCs/>
                <w:sz w:val="16"/>
                <w:szCs w:val="16"/>
              </w:rPr>
            </w:pPr>
            <w:r w:rsidRPr="002610D3">
              <w:rPr>
                <w:bCs/>
                <w:sz w:val="16"/>
                <w:szCs w:val="16"/>
              </w:rPr>
              <w:t>9</w:t>
            </w:r>
          </w:p>
        </w:tc>
        <w:tc>
          <w:tcPr>
            <w:tcW w:w="256" w:type="pct"/>
            <w:tcBorders>
              <w:top w:val="single" w:sz="4" w:space="0" w:color="auto"/>
              <w:left w:val="nil"/>
              <w:bottom w:val="double" w:sz="4" w:space="0" w:color="auto"/>
              <w:right w:val="nil"/>
            </w:tcBorders>
            <w:shd w:val="clear" w:color="auto" w:fill="FFFFFF" w:themeFill="background1"/>
            <w:noWrap/>
            <w:vAlign w:val="bottom"/>
          </w:tcPr>
          <w:p w14:paraId="2D3EE30E" w14:textId="77777777" w:rsidR="00D87DB4" w:rsidRDefault="00A126C6">
            <w:pPr>
              <w:shd w:val="clear" w:color="auto" w:fill="FFFFFF" w:themeFill="background1"/>
              <w:spacing w:after="0"/>
              <w:jc w:val="right"/>
              <w:rPr>
                <w:bCs/>
                <w:sz w:val="16"/>
                <w:szCs w:val="16"/>
              </w:rPr>
            </w:pPr>
            <w:r w:rsidRPr="002610D3">
              <w:rPr>
                <w:bCs/>
                <w:sz w:val="16"/>
                <w:szCs w:val="16"/>
              </w:rPr>
              <w:t>10</w:t>
            </w:r>
          </w:p>
        </w:tc>
        <w:tc>
          <w:tcPr>
            <w:tcW w:w="257" w:type="pct"/>
            <w:tcBorders>
              <w:top w:val="single" w:sz="4" w:space="0" w:color="auto"/>
              <w:left w:val="nil"/>
              <w:bottom w:val="double" w:sz="4" w:space="0" w:color="auto"/>
              <w:right w:val="nil"/>
            </w:tcBorders>
            <w:shd w:val="clear" w:color="auto" w:fill="FFFFFF" w:themeFill="background1"/>
            <w:noWrap/>
            <w:vAlign w:val="bottom"/>
          </w:tcPr>
          <w:p w14:paraId="60996C79" w14:textId="77777777" w:rsidR="00D87DB4" w:rsidRDefault="00A126C6">
            <w:pPr>
              <w:shd w:val="clear" w:color="auto" w:fill="FFFFFF" w:themeFill="background1"/>
              <w:spacing w:after="0"/>
              <w:jc w:val="right"/>
              <w:rPr>
                <w:bCs/>
                <w:sz w:val="16"/>
                <w:szCs w:val="16"/>
              </w:rPr>
            </w:pPr>
            <w:r w:rsidRPr="002610D3">
              <w:rPr>
                <w:bCs/>
                <w:sz w:val="16"/>
                <w:szCs w:val="16"/>
              </w:rPr>
              <w:t>11</w:t>
            </w:r>
          </w:p>
        </w:tc>
        <w:tc>
          <w:tcPr>
            <w:tcW w:w="257" w:type="pct"/>
            <w:tcBorders>
              <w:top w:val="single" w:sz="4" w:space="0" w:color="auto"/>
              <w:left w:val="nil"/>
              <w:bottom w:val="double" w:sz="4" w:space="0" w:color="auto"/>
              <w:right w:val="nil"/>
            </w:tcBorders>
            <w:shd w:val="clear" w:color="auto" w:fill="FFFFFF" w:themeFill="background1"/>
            <w:noWrap/>
            <w:vAlign w:val="bottom"/>
          </w:tcPr>
          <w:p w14:paraId="78E3365F" w14:textId="77777777" w:rsidR="00D87DB4" w:rsidRDefault="00A126C6">
            <w:pPr>
              <w:shd w:val="clear" w:color="auto" w:fill="FFFFFF" w:themeFill="background1"/>
              <w:spacing w:after="0"/>
              <w:jc w:val="right"/>
              <w:rPr>
                <w:bCs/>
                <w:sz w:val="16"/>
                <w:szCs w:val="16"/>
              </w:rPr>
            </w:pPr>
            <w:r w:rsidRPr="002610D3">
              <w:rPr>
                <w:bCs/>
                <w:sz w:val="16"/>
                <w:szCs w:val="16"/>
              </w:rPr>
              <w:t>12</w:t>
            </w:r>
          </w:p>
        </w:tc>
        <w:tc>
          <w:tcPr>
            <w:tcW w:w="257" w:type="pct"/>
            <w:tcBorders>
              <w:top w:val="single" w:sz="4" w:space="0" w:color="auto"/>
              <w:left w:val="nil"/>
              <w:bottom w:val="double" w:sz="4" w:space="0" w:color="auto"/>
              <w:right w:val="nil"/>
            </w:tcBorders>
            <w:shd w:val="clear" w:color="auto" w:fill="FFFFFF" w:themeFill="background1"/>
            <w:noWrap/>
            <w:vAlign w:val="bottom"/>
          </w:tcPr>
          <w:p w14:paraId="3FA9C13D" w14:textId="77777777" w:rsidR="00D87DB4" w:rsidRDefault="00A126C6">
            <w:pPr>
              <w:shd w:val="clear" w:color="auto" w:fill="FFFFFF" w:themeFill="background1"/>
              <w:spacing w:after="0"/>
              <w:jc w:val="right"/>
              <w:rPr>
                <w:bCs/>
                <w:sz w:val="16"/>
                <w:szCs w:val="16"/>
              </w:rPr>
            </w:pPr>
            <w:r w:rsidRPr="002610D3">
              <w:rPr>
                <w:bCs/>
                <w:sz w:val="16"/>
                <w:szCs w:val="16"/>
              </w:rPr>
              <w:t>13</w:t>
            </w:r>
          </w:p>
        </w:tc>
        <w:tc>
          <w:tcPr>
            <w:tcW w:w="257" w:type="pct"/>
            <w:tcBorders>
              <w:top w:val="single" w:sz="4" w:space="0" w:color="auto"/>
              <w:left w:val="nil"/>
              <w:bottom w:val="double" w:sz="4" w:space="0" w:color="auto"/>
              <w:right w:val="nil"/>
            </w:tcBorders>
            <w:shd w:val="clear" w:color="auto" w:fill="FFFFFF" w:themeFill="background1"/>
            <w:noWrap/>
            <w:vAlign w:val="bottom"/>
          </w:tcPr>
          <w:p w14:paraId="6E671C32" w14:textId="77777777" w:rsidR="00D87DB4" w:rsidRDefault="00A126C6">
            <w:pPr>
              <w:shd w:val="clear" w:color="auto" w:fill="FFFFFF" w:themeFill="background1"/>
              <w:spacing w:after="0"/>
              <w:jc w:val="right"/>
              <w:rPr>
                <w:bCs/>
                <w:sz w:val="16"/>
                <w:szCs w:val="16"/>
              </w:rPr>
            </w:pPr>
            <w:r w:rsidRPr="002610D3">
              <w:rPr>
                <w:bCs/>
                <w:sz w:val="16"/>
                <w:szCs w:val="16"/>
              </w:rPr>
              <w:t>14</w:t>
            </w:r>
          </w:p>
        </w:tc>
        <w:tc>
          <w:tcPr>
            <w:tcW w:w="257" w:type="pct"/>
            <w:tcBorders>
              <w:top w:val="single" w:sz="4" w:space="0" w:color="auto"/>
              <w:left w:val="nil"/>
              <w:bottom w:val="double" w:sz="4" w:space="0" w:color="auto"/>
              <w:right w:val="nil"/>
            </w:tcBorders>
            <w:shd w:val="clear" w:color="auto" w:fill="FFFFFF" w:themeFill="background1"/>
            <w:noWrap/>
            <w:vAlign w:val="bottom"/>
          </w:tcPr>
          <w:p w14:paraId="04B19E9B" w14:textId="77777777" w:rsidR="00D87DB4" w:rsidRDefault="00A126C6">
            <w:pPr>
              <w:shd w:val="clear" w:color="auto" w:fill="FFFFFF" w:themeFill="background1"/>
              <w:spacing w:after="0"/>
              <w:jc w:val="right"/>
              <w:rPr>
                <w:bCs/>
                <w:sz w:val="16"/>
                <w:szCs w:val="16"/>
              </w:rPr>
            </w:pPr>
            <w:r w:rsidRPr="002610D3">
              <w:rPr>
                <w:bCs/>
                <w:sz w:val="16"/>
                <w:szCs w:val="16"/>
              </w:rPr>
              <w:t>15+</w:t>
            </w:r>
          </w:p>
        </w:tc>
        <w:tc>
          <w:tcPr>
            <w:tcW w:w="469" w:type="pct"/>
            <w:tcBorders>
              <w:top w:val="single" w:sz="4" w:space="0" w:color="auto"/>
              <w:left w:val="nil"/>
              <w:bottom w:val="double" w:sz="4" w:space="0" w:color="auto"/>
              <w:right w:val="nil"/>
            </w:tcBorders>
            <w:shd w:val="clear" w:color="auto" w:fill="FFFFFF" w:themeFill="background1"/>
            <w:noWrap/>
            <w:vAlign w:val="bottom"/>
          </w:tcPr>
          <w:p w14:paraId="2D1E5E47" w14:textId="77777777" w:rsidR="00D87DB4" w:rsidRDefault="00A126C6">
            <w:pPr>
              <w:shd w:val="clear" w:color="auto" w:fill="FFFFFF" w:themeFill="background1"/>
              <w:spacing w:after="0"/>
              <w:jc w:val="right"/>
              <w:rPr>
                <w:bCs/>
                <w:sz w:val="16"/>
                <w:szCs w:val="16"/>
              </w:rPr>
            </w:pPr>
            <w:r w:rsidRPr="002610D3">
              <w:rPr>
                <w:bCs/>
                <w:sz w:val="16"/>
                <w:szCs w:val="16"/>
              </w:rPr>
              <w:t>Total</w:t>
            </w:r>
          </w:p>
        </w:tc>
        <w:tc>
          <w:tcPr>
            <w:tcW w:w="317" w:type="pct"/>
            <w:tcBorders>
              <w:top w:val="single" w:sz="4" w:space="0" w:color="auto"/>
              <w:left w:val="nil"/>
              <w:bottom w:val="double" w:sz="4" w:space="0" w:color="auto"/>
              <w:right w:val="nil"/>
            </w:tcBorders>
            <w:shd w:val="clear" w:color="auto" w:fill="FFFFFF" w:themeFill="background1"/>
            <w:noWrap/>
            <w:vAlign w:val="bottom"/>
          </w:tcPr>
          <w:p w14:paraId="01138597" w14:textId="77777777" w:rsidR="00D87DB4" w:rsidRDefault="00A126C6">
            <w:pPr>
              <w:shd w:val="clear" w:color="auto" w:fill="FFFFFF" w:themeFill="background1"/>
              <w:spacing w:after="0"/>
              <w:jc w:val="right"/>
              <w:rPr>
                <w:bCs/>
                <w:sz w:val="16"/>
                <w:szCs w:val="16"/>
              </w:rPr>
            </w:pPr>
            <w:r w:rsidRPr="002610D3">
              <w:rPr>
                <w:bCs/>
                <w:sz w:val="16"/>
                <w:szCs w:val="16"/>
              </w:rPr>
              <w:t>% of 15+</w:t>
            </w:r>
          </w:p>
        </w:tc>
      </w:tr>
      <w:tr w:rsidR="005E242C" w:rsidRPr="0023317E" w14:paraId="3B564B2D" w14:textId="77777777" w:rsidTr="00D45095">
        <w:trPr>
          <w:tblCellSpacing w:w="7" w:type="dxa"/>
        </w:trPr>
        <w:tc>
          <w:tcPr>
            <w:tcW w:w="222" w:type="pct"/>
            <w:tcBorders>
              <w:top w:val="double" w:sz="4" w:space="0" w:color="auto"/>
              <w:left w:val="nil"/>
              <w:right w:val="nil"/>
            </w:tcBorders>
            <w:shd w:val="clear" w:color="auto" w:fill="FFFFFF" w:themeFill="background1"/>
            <w:noWrap/>
          </w:tcPr>
          <w:p w14:paraId="31A0C2EA"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1978</w:t>
            </w:r>
          </w:p>
        </w:tc>
        <w:tc>
          <w:tcPr>
            <w:tcW w:w="256" w:type="pct"/>
            <w:tcBorders>
              <w:top w:val="double" w:sz="4" w:space="0" w:color="auto"/>
              <w:left w:val="nil"/>
              <w:right w:val="nil"/>
            </w:tcBorders>
            <w:shd w:val="clear" w:color="auto" w:fill="FFFFFF" w:themeFill="background1"/>
            <w:noWrap/>
          </w:tcPr>
          <w:p w14:paraId="7F6267EA" w14:textId="45E5B65E" w:rsidR="005E242C" w:rsidRPr="005E242C" w:rsidRDefault="005E242C" w:rsidP="005E242C">
            <w:pPr>
              <w:shd w:val="clear" w:color="auto" w:fill="FFFFFF" w:themeFill="background1"/>
              <w:spacing w:after="0"/>
              <w:jc w:val="right"/>
              <w:rPr>
                <w:bCs/>
                <w:sz w:val="16"/>
                <w:szCs w:val="16"/>
                <w:rPrChange w:id="7839" w:author="Steve Barbeaux" w:date="2022-10-10T12:18:00Z">
                  <w:rPr>
                    <w:bCs/>
                    <w:sz w:val="16"/>
                    <w:szCs w:val="16"/>
                  </w:rPr>
                </w:rPrChange>
              </w:rPr>
            </w:pPr>
            <w:ins w:id="7840" w:author="Steve Barbeaux" w:date="2022-10-10T12:18:00Z">
              <w:r w:rsidRPr="005E242C">
                <w:rPr>
                  <w:sz w:val="16"/>
                  <w:szCs w:val="16"/>
                  <w:rPrChange w:id="7841" w:author="Steve Barbeaux" w:date="2022-10-10T12:18:00Z">
                    <w:rPr/>
                  </w:rPrChange>
                </w:rPr>
                <w:t>0.15</w:t>
              </w:r>
            </w:ins>
            <w:del w:id="7842" w:author="Steve Barbeaux" w:date="2022-10-10T12:18:00Z">
              <w:r w:rsidRPr="005E242C" w:rsidDel="00FC0D60">
                <w:rPr>
                  <w:sz w:val="16"/>
                  <w:szCs w:val="16"/>
                  <w:rPrChange w:id="7843" w:author="Steve Barbeaux" w:date="2022-10-10T12:18:00Z">
                    <w:rPr>
                      <w:sz w:val="16"/>
                      <w:szCs w:val="16"/>
                    </w:rPr>
                  </w:rPrChange>
                </w:rPr>
                <w:delText>0.17</w:delText>
              </w:r>
            </w:del>
          </w:p>
        </w:tc>
        <w:tc>
          <w:tcPr>
            <w:tcW w:w="256" w:type="pct"/>
            <w:tcBorders>
              <w:top w:val="double" w:sz="4" w:space="0" w:color="auto"/>
              <w:left w:val="nil"/>
              <w:right w:val="nil"/>
            </w:tcBorders>
            <w:shd w:val="clear" w:color="auto" w:fill="FFFFFF" w:themeFill="background1"/>
            <w:noWrap/>
          </w:tcPr>
          <w:p w14:paraId="7D398533" w14:textId="370CCAA0" w:rsidR="005E242C" w:rsidRPr="005E242C" w:rsidRDefault="005E242C" w:rsidP="005E242C">
            <w:pPr>
              <w:shd w:val="clear" w:color="auto" w:fill="FFFFFF" w:themeFill="background1"/>
              <w:spacing w:after="0"/>
              <w:jc w:val="right"/>
              <w:rPr>
                <w:bCs/>
                <w:sz w:val="16"/>
                <w:szCs w:val="16"/>
                <w:rPrChange w:id="7844" w:author="Steve Barbeaux" w:date="2022-10-10T12:18:00Z">
                  <w:rPr>
                    <w:bCs/>
                    <w:sz w:val="16"/>
                    <w:szCs w:val="16"/>
                  </w:rPr>
                </w:rPrChange>
              </w:rPr>
            </w:pPr>
            <w:ins w:id="7845" w:author="Steve Barbeaux" w:date="2022-10-10T12:18:00Z">
              <w:r w:rsidRPr="005E242C">
                <w:rPr>
                  <w:sz w:val="16"/>
                  <w:szCs w:val="16"/>
                  <w:rPrChange w:id="7846" w:author="Steve Barbeaux" w:date="2022-10-10T12:18:00Z">
                    <w:rPr/>
                  </w:rPrChange>
                </w:rPr>
                <w:t>0.13</w:t>
              </w:r>
            </w:ins>
            <w:del w:id="7847" w:author="Steve Barbeaux" w:date="2022-10-10T12:18:00Z">
              <w:r w:rsidRPr="005E242C" w:rsidDel="00FC0D60">
                <w:rPr>
                  <w:sz w:val="16"/>
                  <w:szCs w:val="16"/>
                  <w:rPrChange w:id="7848" w:author="Steve Barbeaux" w:date="2022-10-10T12:18:00Z">
                    <w:rPr>
                      <w:sz w:val="16"/>
                      <w:szCs w:val="16"/>
                    </w:rPr>
                  </w:rPrChange>
                </w:rPr>
                <w:delText>0.15</w:delText>
              </w:r>
            </w:del>
          </w:p>
        </w:tc>
        <w:tc>
          <w:tcPr>
            <w:tcW w:w="256" w:type="pct"/>
            <w:tcBorders>
              <w:top w:val="double" w:sz="4" w:space="0" w:color="auto"/>
              <w:left w:val="nil"/>
              <w:right w:val="nil"/>
            </w:tcBorders>
            <w:shd w:val="clear" w:color="auto" w:fill="FFFFFF" w:themeFill="background1"/>
            <w:noWrap/>
          </w:tcPr>
          <w:p w14:paraId="22B7E5D9" w14:textId="4D704927" w:rsidR="005E242C" w:rsidRPr="005E242C" w:rsidRDefault="005E242C" w:rsidP="005E242C">
            <w:pPr>
              <w:shd w:val="clear" w:color="auto" w:fill="FFFFFF" w:themeFill="background1"/>
              <w:spacing w:after="0"/>
              <w:jc w:val="right"/>
              <w:rPr>
                <w:bCs/>
                <w:sz w:val="16"/>
                <w:szCs w:val="16"/>
                <w:rPrChange w:id="7849" w:author="Steve Barbeaux" w:date="2022-10-10T12:18:00Z">
                  <w:rPr>
                    <w:bCs/>
                    <w:sz w:val="16"/>
                    <w:szCs w:val="16"/>
                  </w:rPr>
                </w:rPrChange>
              </w:rPr>
            </w:pPr>
            <w:ins w:id="7850" w:author="Steve Barbeaux" w:date="2022-10-10T12:18:00Z">
              <w:r w:rsidRPr="005E242C">
                <w:rPr>
                  <w:sz w:val="16"/>
                  <w:szCs w:val="16"/>
                  <w:rPrChange w:id="7851" w:author="Steve Barbeaux" w:date="2022-10-10T12:18:00Z">
                    <w:rPr/>
                  </w:rPrChange>
                </w:rPr>
                <w:t>0.10</w:t>
              </w:r>
            </w:ins>
            <w:del w:id="7852" w:author="Steve Barbeaux" w:date="2022-10-10T12:18:00Z">
              <w:r w:rsidRPr="005E242C" w:rsidDel="00FC0D60">
                <w:rPr>
                  <w:sz w:val="16"/>
                  <w:szCs w:val="16"/>
                  <w:rPrChange w:id="7853" w:author="Steve Barbeaux" w:date="2022-10-10T12:18:00Z">
                    <w:rPr>
                      <w:sz w:val="16"/>
                      <w:szCs w:val="16"/>
                    </w:rPr>
                  </w:rPrChange>
                </w:rPr>
                <w:delText>0.11</w:delText>
              </w:r>
            </w:del>
          </w:p>
        </w:tc>
        <w:tc>
          <w:tcPr>
            <w:tcW w:w="257" w:type="pct"/>
            <w:tcBorders>
              <w:top w:val="double" w:sz="4" w:space="0" w:color="auto"/>
              <w:left w:val="nil"/>
              <w:right w:val="nil"/>
            </w:tcBorders>
            <w:shd w:val="clear" w:color="auto" w:fill="FFFFFF" w:themeFill="background1"/>
            <w:noWrap/>
          </w:tcPr>
          <w:p w14:paraId="03F9741A" w14:textId="6490DF7C" w:rsidR="005E242C" w:rsidRPr="005E242C" w:rsidRDefault="005E242C" w:rsidP="005E242C">
            <w:pPr>
              <w:shd w:val="clear" w:color="auto" w:fill="FFFFFF" w:themeFill="background1"/>
              <w:spacing w:after="0"/>
              <w:jc w:val="right"/>
              <w:rPr>
                <w:bCs/>
                <w:sz w:val="16"/>
                <w:szCs w:val="16"/>
                <w:rPrChange w:id="7854" w:author="Steve Barbeaux" w:date="2022-10-10T12:18:00Z">
                  <w:rPr>
                    <w:bCs/>
                    <w:sz w:val="16"/>
                    <w:szCs w:val="16"/>
                  </w:rPr>
                </w:rPrChange>
              </w:rPr>
            </w:pPr>
            <w:ins w:id="7855" w:author="Steve Barbeaux" w:date="2022-10-10T12:18:00Z">
              <w:r w:rsidRPr="005E242C">
                <w:rPr>
                  <w:sz w:val="16"/>
                  <w:szCs w:val="16"/>
                  <w:rPrChange w:id="7856" w:author="Steve Barbeaux" w:date="2022-10-10T12:18:00Z">
                    <w:rPr/>
                  </w:rPrChange>
                </w:rPr>
                <w:t>0.12</w:t>
              </w:r>
            </w:ins>
            <w:del w:id="7857" w:author="Steve Barbeaux" w:date="2022-10-10T12:18:00Z">
              <w:r w:rsidRPr="005E242C" w:rsidDel="00FC0D60">
                <w:rPr>
                  <w:sz w:val="16"/>
                  <w:szCs w:val="16"/>
                  <w:rPrChange w:id="7858" w:author="Steve Barbeaux" w:date="2022-10-10T12:18:00Z">
                    <w:rPr>
                      <w:sz w:val="16"/>
                      <w:szCs w:val="16"/>
                    </w:rPr>
                  </w:rPrChange>
                </w:rPr>
                <w:delText>0.14</w:delText>
              </w:r>
            </w:del>
          </w:p>
        </w:tc>
        <w:tc>
          <w:tcPr>
            <w:tcW w:w="257" w:type="pct"/>
            <w:tcBorders>
              <w:top w:val="double" w:sz="4" w:space="0" w:color="auto"/>
              <w:left w:val="nil"/>
              <w:right w:val="nil"/>
            </w:tcBorders>
            <w:shd w:val="clear" w:color="auto" w:fill="FFFFFF" w:themeFill="background1"/>
            <w:noWrap/>
          </w:tcPr>
          <w:p w14:paraId="13E7BAC0" w14:textId="6F88B282" w:rsidR="005E242C" w:rsidRPr="005E242C" w:rsidRDefault="005E242C" w:rsidP="005E242C">
            <w:pPr>
              <w:shd w:val="clear" w:color="auto" w:fill="FFFFFF" w:themeFill="background1"/>
              <w:spacing w:after="0"/>
              <w:jc w:val="right"/>
              <w:rPr>
                <w:bCs/>
                <w:sz w:val="16"/>
                <w:szCs w:val="16"/>
                <w:rPrChange w:id="7859" w:author="Steve Barbeaux" w:date="2022-10-10T12:18:00Z">
                  <w:rPr>
                    <w:bCs/>
                    <w:sz w:val="16"/>
                    <w:szCs w:val="16"/>
                  </w:rPr>
                </w:rPrChange>
              </w:rPr>
            </w:pPr>
            <w:ins w:id="7860" w:author="Steve Barbeaux" w:date="2022-10-10T12:18:00Z">
              <w:r w:rsidRPr="005E242C">
                <w:rPr>
                  <w:sz w:val="16"/>
                  <w:szCs w:val="16"/>
                  <w:rPrChange w:id="7861" w:author="Steve Barbeaux" w:date="2022-10-10T12:18:00Z">
                    <w:rPr/>
                  </w:rPrChange>
                </w:rPr>
                <w:t>0.07</w:t>
              </w:r>
            </w:ins>
            <w:del w:id="7862" w:author="Steve Barbeaux" w:date="2022-10-10T12:18:00Z">
              <w:r w:rsidRPr="005E242C" w:rsidDel="00FC0D60">
                <w:rPr>
                  <w:sz w:val="16"/>
                  <w:szCs w:val="16"/>
                  <w:rPrChange w:id="7863" w:author="Steve Barbeaux" w:date="2022-10-10T12:18:00Z">
                    <w:rPr>
                      <w:sz w:val="16"/>
                      <w:szCs w:val="16"/>
                    </w:rPr>
                  </w:rPrChange>
                </w:rPr>
                <w:delText>0.07</w:delText>
              </w:r>
            </w:del>
          </w:p>
        </w:tc>
        <w:tc>
          <w:tcPr>
            <w:tcW w:w="257" w:type="pct"/>
            <w:tcBorders>
              <w:top w:val="double" w:sz="4" w:space="0" w:color="auto"/>
              <w:left w:val="nil"/>
              <w:right w:val="nil"/>
            </w:tcBorders>
            <w:shd w:val="clear" w:color="auto" w:fill="FFFFFF" w:themeFill="background1"/>
            <w:noWrap/>
          </w:tcPr>
          <w:p w14:paraId="3BF41F28" w14:textId="1199995A" w:rsidR="005E242C" w:rsidRPr="005E242C" w:rsidRDefault="005E242C" w:rsidP="005E242C">
            <w:pPr>
              <w:shd w:val="clear" w:color="auto" w:fill="FFFFFF" w:themeFill="background1"/>
              <w:spacing w:after="0"/>
              <w:jc w:val="right"/>
              <w:rPr>
                <w:bCs/>
                <w:sz w:val="16"/>
                <w:szCs w:val="16"/>
                <w:rPrChange w:id="7864" w:author="Steve Barbeaux" w:date="2022-10-10T12:18:00Z">
                  <w:rPr>
                    <w:bCs/>
                    <w:sz w:val="16"/>
                    <w:szCs w:val="16"/>
                  </w:rPr>
                </w:rPrChange>
              </w:rPr>
            </w:pPr>
            <w:ins w:id="7865" w:author="Steve Barbeaux" w:date="2022-10-10T12:18:00Z">
              <w:r w:rsidRPr="005E242C">
                <w:rPr>
                  <w:sz w:val="16"/>
                  <w:szCs w:val="16"/>
                  <w:rPrChange w:id="7866" w:author="Steve Barbeaux" w:date="2022-10-10T12:18:00Z">
                    <w:rPr/>
                  </w:rPrChange>
                </w:rPr>
                <w:t>0.10</w:t>
              </w:r>
            </w:ins>
            <w:del w:id="7867" w:author="Steve Barbeaux" w:date="2022-10-10T12:18:00Z">
              <w:r w:rsidRPr="005E242C" w:rsidDel="00FC0D60">
                <w:rPr>
                  <w:sz w:val="16"/>
                  <w:szCs w:val="16"/>
                  <w:rPrChange w:id="7868" w:author="Steve Barbeaux" w:date="2022-10-10T12:18:00Z">
                    <w:rPr>
                      <w:sz w:val="16"/>
                      <w:szCs w:val="16"/>
                    </w:rPr>
                  </w:rPrChange>
                </w:rPr>
                <w:delText>0.11</w:delText>
              </w:r>
            </w:del>
          </w:p>
        </w:tc>
        <w:tc>
          <w:tcPr>
            <w:tcW w:w="256" w:type="pct"/>
            <w:tcBorders>
              <w:top w:val="double" w:sz="4" w:space="0" w:color="auto"/>
              <w:left w:val="nil"/>
              <w:right w:val="nil"/>
            </w:tcBorders>
            <w:shd w:val="clear" w:color="auto" w:fill="FFFFFF" w:themeFill="background1"/>
            <w:noWrap/>
          </w:tcPr>
          <w:p w14:paraId="1F5C1F58" w14:textId="36FCC6DF" w:rsidR="005E242C" w:rsidRPr="005E242C" w:rsidRDefault="005E242C" w:rsidP="005E242C">
            <w:pPr>
              <w:shd w:val="clear" w:color="auto" w:fill="FFFFFF" w:themeFill="background1"/>
              <w:spacing w:after="0"/>
              <w:jc w:val="right"/>
              <w:rPr>
                <w:bCs/>
                <w:sz w:val="16"/>
                <w:szCs w:val="16"/>
                <w:rPrChange w:id="7869" w:author="Steve Barbeaux" w:date="2022-10-10T12:18:00Z">
                  <w:rPr>
                    <w:bCs/>
                    <w:sz w:val="16"/>
                    <w:szCs w:val="16"/>
                  </w:rPr>
                </w:rPrChange>
              </w:rPr>
            </w:pPr>
            <w:ins w:id="7870" w:author="Steve Barbeaux" w:date="2022-10-10T12:18:00Z">
              <w:r w:rsidRPr="005E242C">
                <w:rPr>
                  <w:sz w:val="16"/>
                  <w:szCs w:val="16"/>
                  <w:rPrChange w:id="7871" w:author="Steve Barbeaux" w:date="2022-10-10T12:18:00Z">
                    <w:rPr/>
                  </w:rPrChange>
                </w:rPr>
                <w:t>0.03</w:t>
              </w:r>
            </w:ins>
            <w:del w:id="7872" w:author="Steve Barbeaux" w:date="2022-10-10T12:18:00Z">
              <w:r w:rsidRPr="005E242C" w:rsidDel="00FC0D60">
                <w:rPr>
                  <w:sz w:val="16"/>
                  <w:szCs w:val="16"/>
                  <w:rPrChange w:id="7873" w:author="Steve Barbeaux" w:date="2022-10-10T12:18:00Z">
                    <w:rPr>
                      <w:sz w:val="16"/>
                      <w:szCs w:val="16"/>
                    </w:rPr>
                  </w:rPrChange>
                </w:rPr>
                <w:delText>0.03</w:delText>
              </w:r>
            </w:del>
          </w:p>
        </w:tc>
        <w:tc>
          <w:tcPr>
            <w:tcW w:w="256" w:type="pct"/>
            <w:tcBorders>
              <w:top w:val="double" w:sz="4" w:space="0" w:color="auto"/>
              <w:left w:val="nil"/>
              <w:right w:val="nil"/>
            </w:tcBorders>
            <w:shd w:val="clear" w:color="auto" w:fill="FFFFFF" w:themeFill="background1"/>
            <w:noWrap/>
          </w:tcPr>
          <w:p w14:paraId="2C2B3655" w14:textId="5B27647B" w:rsidR="005E242C" w:rsidRPr="005E242C" w:rsidRDefault="005E242C" w:rsidP="005E242C">
            <w:pPr>
              <w:shd w:val="clear" w:color="auto" w:fill="FFFFFF" w:themeFill="background1"/>
              <w:spacing w:after="0"/>
              <w:jc w:val="right"/>
              <w:rPr>
                <w:bCs/>
                <w:sz w:val="16"/>
                <w:szCs w:val="16"/>
                <w:rPrChange w:id="7874" w:author="Steve Barbeaux" w:date="2022-10-10T12:18:00Z">
                  <w:rPr>
                    <w:bCs/>
                    <w:sz w:val="16"/>
                    <w:szCs w:val="16"/>
                  </w:rPr>
                </w:rPrChange>
              </w:rPr>
            </w:pPr>
            <w:ins w:id="7875" w:author="Steve Barbeaux" w:date="2022-10-10T12:18:00Z">
              <w:r w:rsidRPr="005E242C">
                <w:rPr>
                  <w:sz w:val="16"/>
                  <w:szCs w:val="16"/>
                  <w:rPrChange w:id="7876" w:author="Steve Barbeaux" w:date="2022-10-10T12:18:00Z">
                    <w:rPr/>
                  </w:rPrChange>
                </w:rPr>
                <w:t>0.03</w:t>
              </w:r>
            </w:ins>
            <w:del w:id="7877" w:author="Steve Barbeaux" w:date="2022-10-10T12:18:00Z">
              <w:r w:rsidRPr="005E242C" w:rsidDel="00FC0D60">
                <w:rPr>
                  <w:sz w:val="16"/>
                  <w:szCs w:val="16"/>
                  <w:rPrChange w:id="7878" w:author="Steve Barbeaux" w:date="2022-10-10T12:18:00Z">
                    <w:rPr>
                      <w:sz w:val="16"/>
                      <w:szCs w:val="16"/>
                    </w:rPr>
                  </w:rPrChange>
                </w:rPr>
                <w:delText>0.03</w:delText>
              </w:r>
            </w:del>
          </w:p>
        </w:tc>
        <w:tc>
          <w:tcPr>
            <w:tcW w:w="256" w:type="pct"/>
            <w:tcBorders>
              <w:top w:val="double" w:sz="4" w:space="0" w:color="auto"/>
              <w:left w:val="nil"/>
              <w:right w:val="nil"/>
            </w:tcBorders>
            <w:shd w:val="clear" w:color="auto" w:fill="FFFFFF" w:themeFill="background1"/>
            <w:noWrap/>
          </w:tcPr>
          <w:p w14:paraId="10D019AC" w14:textId="6050CB6C" w:rsidR="005E242C" w:rsidRPr="005E242C" w:rsidRDefault="005E242C" w:rsidP="005E242C">
            <w:pPr>
              <w:shd w:val="clear" w:color="auto" w:fill="FFFFFF" w:themeFill="background1"/>
              <w:spacing w:after="0"/>
              <w:jc w:val="right"/>
              <w:rPr>
                <w:bCs/>
                <w:sz w:val="16"/>
                <w:szCs w:val="16"/>
                <w:rPrChange w:id="7879" w:author="Steve Barbeaux" w:date="2022-10-10T12:18:00Z">
                  <w:rPr>
                    <w:bCs/>
                    <w:sz w:val="16"/>
                    <w:szCs w:val="16"/>
                  </w:rPr>
                </w:rPrChange>
              </w:rPr>
            </w:pPr>
            <w:ins w:id="7880" w:author="Steve Barbeaux" w:date="2022-10-10T12:18:00Z">
              <w:r w:rsidRPr="005E242C">
                <w:rPr>
                  <w:sz w:val="16"/>
                  <w:szCs w:val="16"/>
                  <w:rPrChange w:id="7881" w:author="Steve Barbeaux" w:date="2022-10-10T12:18:00Z">
                    <w:rPr/>
                  </w:rPrChange>
                </w:rPr>
                <w:t>0.02</w:t>
              </w:r>
            </w:ins>
            <w:del w:id="7882" w:author="Steve Barbeaux" w:date="2022-10-10T12:18:00Z">
              <w:r w:rsidRPr="005E242C" w:rsidDel="00FC0D60">
                <w:rPr>
                  <w:sz w:val="16"/>
                  <w:szCs w:val="16"/>
                  <w:rPrChange w:id="7883" w:author="Steve Barbeaux" w:date="2022-10-10T12:18:00Z">
                    <w:rPr>
                      <w:sz w:val="16"/>
                      <w:szCs w:val="16"/>
                    </w:rPr>
                  </w:rPrChange>
                </w:rPr>
                <w:delText>0.02</w:delText>
              </w:r>
            </w:del>
          </w:p>
        </w:tc>
        <w:tc>
          <w:tcPr>
            <w:tcW w:w="256" w:type="pct"/>
            <w:tcBorders>
              <w:top w:val="double" w:sz="4" w:space="0" w:color="auto"/>
              <w:left w:val="nil"/>
              <w:right w:val="nil"/>
            </w:tcBorders>
            <w:shd w:val="clear" w:color="auto" w:fill="FFFFFF" w:themeFill="background1"/>
            <w:noWrap/>
          </w:tcPr>
          <w:p w14:paraId="1A759734" w14:textId="02034741" w:rsidR="005E242C" w:rsidRPr="005E242C" w:rsidRDefault="005E242C" w:rsidP="005E242C">
            <w:pPr>
              <w:shd w:val="clear" w:color="auto" w:fill="FFFFFF" w:themeFill="background1"/>
              <w:spacing w:after="0"/>
              <w:jc w:val="right"/>
              <w:rPr>
                <w:bCs/>
                <w:sz w:val="16"/>
                <w:szCs w:val="16"/>
                <w:rPrChange w:id="7884" w:author="Steve Barbeaux" w:date="2022-10-10T12:18:00Z">
                  <w:rPr>
                    <w:bCs/>
                    <w:sz w:val="16"/>
                    <w:szCs w:val="16"/>
                  </w:rPr>
                </w:rPrChange>
              </w:rPr>
            </w:pPr>
            <w:ins w:id="7885" w:author="Steve Barbeaux" w:date="2022-10-10T12:18:00Z">
              <w:r w:rsidRPr="005E242C">
                <w:rPr>
                  <w:sz w:val="16"/>
                  <w:szCs w:val="16"/>
                  <w:rPrChange w:id="7886" w:author="Steve Barbeaux" w:date="2022-10-10T12:18:00Z">
                    <w:rPr/>
                  </w:rPrChange>
                </w:rPr>
                <w:t>0.01</w:t>
              </w:r>
            </w:ins>
            <w:del w:id="7887" w:author="Steve Barbeaux" w:date="2022-10-10T12:18:00Z">
              <w:r w:rsidRPr="005E242C" w:rsidDel="00FC0D60">
                <w:rPr>
                  <w:sz w:val="16"/>
                  <w:szCs w:val="16"/>
                  <w:rPrChange w:id="7888" w:author="Steve Barbeaux" w:date="2022-10-10T12:18:00Z">
                    <w:rPr>
                      <w:sz w:val="16"/>
                      <w:szCs w:val="16"/>
                    </w:rPr>
                  </w:rPrChange>
                </w:rPr>
                <w:delText>0.02</w:delText>
              </w:r>
            </w:del>
          </w:p>
        </w:tc>
        <w:tc>
          <w:tcPr>
            <w:tcW w:w="257" w:type="pct"/>
            <w:tcBorders>
              <w:top w:val="double" w:sz="4" w:space="0" w:color="auto"/>
              <w:left w:val="nil"/>
              <w:right w:val="nil"/>
            </w:tcBorders>
            <w:shd w:val="clear" w:color="auto" w:fill="FFFFFF" w:themeFill="background1"/>
            <w:noWrap/>
          </w:tcPr>
          <w:p w14:paraId="2C3676D1" w14:textId="3FFDEFE7" w:rsidR="005E242C" w:rsidRPr="005E242C" w:rsidRDefault="005E242C" w:rsidP="005E242C">
            <w:pPr>
              <w:shd w:val="clear" w:color="auto" w:fill="FFFFFF" w:themeFill="background1"/>
              <w:spacing w:after="0"/>
              <w:jc w:val="right"/>
              <w:rPr>
                <w:bCs/>
                <w:sz w:val="16"/>
                <w:szCs w:val="16"/>
                <w:rPrChange w:id="7889" w:author="Steve Barbeaux" w:date="2022-10-10T12:18:00Z">
                  <w:rPr>
                    <w:bCs/>
                    <w:sz w:val="16"/>
                    <w:szCs w:val="16"/>
                  </w:rPr>
                </w:rPrChange>
              </w:rPr>
            </w:pPr>
            <w:ins w:id="7890" w:author="Steve Barbeaux" w:date="2022-10-10T12:18:00Z">
              <w:r w:rsidRPr="005E242C">
                <w:rPr>
                  <w:sz w:val="16"/>
                  <w:szCs w:val="16"/>
                  <w:rPrChange w:id="7891" w:author="Steve Barbeaux" w:date="2022-10-10T12:18:00Z">
                    <w:rPr/>
                  </w:rPrChange>
                </w:rPr>
                <w:t>0.01</w:t>
              </w:r>
            </w:ins>
            <w:del w:id="7892" w:author="Steve Barbeaux" w:date="2022-10-10T12:18:00Z">
              <w:r w:rsidRPr="005E242C" w:rsidDel="00FC0D60">
                <w:rPr>
                  <w:sz w:val="16"/>
                  <w:szCs w:val="16"/>
                  <w:rPrChange w:id="7893" w:author="Steve Barbeaux" w:date="2022-10-10T12:18:00Z">
                    <w:rPr>
                      <w:sz w:val="16"/>
                      <w:szCs w:val="16"/>
                    </w:rPr>
                  </w:rPrChange>
                </w:rPr>
                <w:delText>0.01</w:delText>
              </w:r>
            </w:del>
          </w:p>
        </w:tc>
        <w:tc>
          <w:tcPr>
            <w:tcW w:w="257" w:type="pct"/>
            <w:tcBorders>
              <w:top w:val="double" w:sz="4" w:space="0" w:color="auto"/>
              <w:left w:val="nil"/>
              <w:right w:val="nil"/>
            </w:tcBorders>
            <w:shd w:val="clear" w:color="auto" w:fill="FFFFFF" w:themeFill="background1"/>
            <w:noWrap/>
          </w:tcPr>
          <w:p w14:paraId="4078E9FF" w14:textId="0CE9288D" w:rsidR="005E242C" w:rsidRPr="005E242C" w:rsidRDefault="005E242C" w:rsidP="005E242C">
            <w:pPr>
              <w:shd w:val="clear" w:color="auto" w:fill="FFFFFF" w:themeFill="background1"/>
              <w:spacing w:after="0"/>
              <w:jc w:val="right"/>
              <w:rPr>
                <w:bCs/>
                <w:sz w:val="16"/>
                <w:szCs w:val="16"/>
                <w:rPrChange w:id="7894" w:author="Steve Barbeaux" w:date="2022-10-10T12:18:00Z">
                  <w:rPr>
                    <w:bCs/>
                    <w:sz w:val="16"/>
                    <w:szCs w:val="16"/>
                  </w:rPr>
                </w:rPrChange>
              </w:rPr>
            </w:pPr>
            <w:ins w:id="7895" w:author="Steve Barbeaux" w:date="2022-10-10T12:18:00Z">
              <w:r w:rsidRPr="005E242C">
                <w:rPr>
                  <w:sz w:val="16"/>
                  <w:szCs w:val="16"/>
                  <w:rPrChange w:id="7896" w:author="Steve Barbeaux" w:date="2022-10-10T12:18:00Z">
                    <w:rPr/>
                  </w:rPrChange>
                </w:rPr>
                <w:t>0.00</w:t>
              </w:r>
            </w:ins>
            <w:del w:id="7897" w:author="Steve Barbeaux" w:date="2022-10-10T12:18:00Z">
              <w:r w:rsidRPr="005E242C" w:rsidDel="00FC0D60">
                <w:rPr>
                  <w:sz w:val="16"/>
                  <w:szCs w:val="16"/>
                  <w:rPrChange w:id="7898" w:author="Steve Barbeaux" w:date="2022-10-10T12:18:00Z">
                    <w:rPr>
                      <w:sz w:val="16"/>
                      <w:szCs w:val="16"/>
                    </w:rPr>
                  </w:rPrChange>
                </w:rPr>
                <w:delText>0.01</w:delText>
              </w:r>
            </w:del>
          </w:p>
        </w:tc>
        <w:tc>
          <w:tcPr>
            <w:tcW w:w="257" w:type="pct"/>
            <w:tcBorders>
              <w:top w:val="double" w:sz="4" w:space="0" w:color="auto"/>
              <w:left w:val="nil"/>
              <w:right w:val="nil"/>
            </w:tcBorders>
            <w:shd w:val="clear" w:color="auto" w:fill="FFFFFF" w:themeFill="background1"/>
            <w:noWrap/>
          </w:tcPr>
          <w:p w14:paraId="79B5ACB5" w14:textId="1CBDEB75" w:rsidR="005E242C" w:rsidRPr="005E242C" w:rsidRDefault="005E242C" w:rsidP="005E242C">
            <w:pPr>
              <w:shd w:val="clear" w:color="auto" w:fill="FFFFFF" w:themeFill="background1"/>
              <w:spacing w:after="0"/>
              <w:jc w:val="right"/>
              <w:rPr>
                <w:bCs/>
                <w:sz w:val="16"/>
                <w:szCs w:val="16"/>
                <w:rPrChange w:id="7899" w:author="Steve Barbeaux" w:date="2022-10-10T12:18:00Z">
                  <w:rPr>
                    <w:bCs/>
                    <w:sz w:val="16"/>
                    <w:szCs w:val="16"/>
                  </w:rPr>
                </w:rPrChange>
              </w:rPr>
            </w:pPr>
            <w:ins w:id="7900" w:author="Steve Barbeaux" w:date="2022-10-10T12:18:00Z">
              <w:r w:rsidRPr="005E242C">
                <w:rPr>
                  <w:sz w:val="16"/>
                  <w:szCs w:val="16"/>
                  <w:rPrChange w:id="7901" w:author="Steve Barbeaux" w:date="2022-10-10T12:18:00Z">
                    <w:rPr/>
                  </w:rPrChange>
                </w:rPr>
                <w:t>0.00</w:t>
              </w:r>
            </w:ins>
            <w:del w:id="7902" w:author="Steve Barbeaux" w:date="2022-10-10T12:18:00Z">
              <w:r w:rsidRPr="005E242C" w:rsidDel="00FC0D60">
                <w:rPr>
                  <w:sz w:val="16"/>
                  <w:szCs w:val="16"/>
                  <w:rPrChange w:id="7903" w:author="Steve Barbeaux" w:date="2022-10-10T12:18:00Z">
                    <w:rPr>
                      <w:sz w:val="16"/>
                      <w:szCs w:val="16"/>
                    </w:rPr>
                  </w:rPrChange>
                </w:rPr>
                <w:delText>0.00</w:delText>
              </w:r>
            </w:del>
          </w:p>
        </w:tc>
        <w:tc>
          <w:tcPr>
            <w:tcW w:w="257" w:type="pct"/>
            <w:tcBorders>
              <w:top w:val="double" w:sz="4" w:space="0" w:color="auto"/>
              <w:left w:val="nil"/>
              <w:right w:val="nil"/>
            </w:tcBorders>
            <w:shd w:val="clear" w:color="auto" w:fill="FFFFFF" w:themeFill="background1"/>
            <w:noWrap/>
          </w:tcPr>
          <w:p w14:paraId="49AF8A1F" w14:textId="0ED71D7F" w:rsidR="005E242C" w:rsidRPr="005E242C" w:rsidRDefault="005E242C" w:rsidP="005E242C">
            <w:pPr>
              <w:shd w:val="clear" w:color="auto" w:fill="FFFFFF" w:themeFill="background1"/>
              <w:spacing w:after="0"/>
              <w:jc w:val="right"/>
              <w:rPr>
                <w:bCs/>
                <w:sz w:val="16"/>
                <w:szCs w:val="16"/>
                <w:rPrChange w:id="7904" w:author="Steve Barbeaux" w:date="2022-10-10T12:18:00Z">
                  <w:rPr>
                    <w:bCs/>
                    <w:sz w:val="16"/>
                    <w:szCs w:val="16"/>
                  </w:rPr>
                </w:rPrChange>
              </w:rPr>
            </w:pPr>
            <w:ins w:id="7905" w:author="Steve Barbeaux" w:date="2022-10-10T12:18:00Z">
              <w:r w:rsidRPr="005E242C">
                <w:rPr>
                  <w:sz w:val="16"/>
                  <w:szCs w:val="16"/>
                  <w:rPrChange w:id="7906" w:author="Steve Barbeaux" w:date="2022-10-10T12:18:00Z">
                    <w:rPr/>
                  </w:rPrChange>
                </w:rPr>
                <w:t>0.00</w:t>
              </w:r>
            </w:ins>
            <w:del w:id="7907" w:author="Steve Barbeaux" w:date="2022-10-10T12:18:00Z">
              <w:r w:rsidRPr="005E242C" w:rsidDel="00FC0D60">
                <w:rPr>
                  <w:sz w:val="16"/>
                  <w:szCs w:val="16"/>
                  <w:rPrChange w:id="7908" w:author="Steve Barbeaux" w:date="2022-10-10T12:18:00Z">
                    <w:rPr>
                      <w:sz w:val="16"/>
                      <w:szCs w:val="16"/>
                    </w:rPr>
                  </w:rPrChange>
                </w:rPr>
                <w:delText>0.00</w:delText>
              </w:r>
            </w:del>
          </w:p>
        </w:tc>
        <w:tc>
          <w:tcPr>
            <w:tcW w:w="257" w:type="pct"/>
            <w:tcBorders>
              <w:top w:val="double" w:sz="4" w:space="0" w:color="auto"/>
              <w:left w:val="nil"/>
              <w:right w:val="nil"/>
            </w:tcBorders>
            <w:shd w:val="clear" w:color="auto" w:fill="FFFFFF" w:themeFill="background1"/>
            <w:noWrap/>
          </w:tcPr>
          <w:p w14:paraId="6E52B687" w14:textId="46DB7FC6" w:rsidR="005E242C" w:rsidRPr="005E242C" w:rsidRDefault="005E242C" w:rsidP="005E242C">
            <w:pPr>
              <w:shd w:val="clear" w:color="auto" w:fill="FFFFFF" w:themeFill="background1"/>
              <w:spacing w:after="0"/>
              <w:jc w:val="right"/>
              <w:rPr>
                <w:bCs/>
                <w:sz w:val="16"/>
                <w:szCs w:val="16"/>
                <w:rPrChange w:id="7909" w:author="Steve Barbeaux" w:date="2022-10-10T12:18:00Z">
                  <w:rPr>
                    <w:bCs/>
                    <w:sz w:val="16"/>
                    <w:szCs w:val="16"/>
                  </w:rPr>
                </w:rPrChange>
              </w:rPr>
            </w:pPr>
            <w:ins w:id="7910" w:author="Steve Barbeaux" w:date="2022-10-10T12:18:00Z">
              <w:r w:rsidRPr="005E242C">
                <w:rPr>
                  <w:sz w:val="16"/>
                  <w:szCs w:val="16"/>
                  <w:rPrChange w:id="7911" w:author="Steve Barbeaux" w:date="2022-10-10T12:18:00Z">
                    <w:rPr/>
                  </w:rPrChange>
                </w:rPr>
                <w:t>0.02</w:t>
              </w:r>
            </w:ins>
            <w:del w:id="7912" w:author="Steve Barbeaux" w:date="2022-10-10T12:18:00Z">
              <w:r w:rsidRPr="005E242C" w:rsidDel="00FC0D60">
                <w:rPr>
                  <w:sz w:val="16"/>
                  <w:szCs w:val="16"/>
                  <w:rPrChange w:id="7913" w:author="Steve Barbeaux" w:date="2022-10-10T12:18:00Z">
                    <w:rPr>
                      <w:sz w:val="16"/>
                      <w:szCs w:val="16"/>
                    </w:rPr>
                  </w:rPrChange>
                </w:rPr>
                <w:delText>0.02</w:delText>
              </w:r>
            </w:del>
          </w:p>
        </w:tc>
        <w:tc>
          <w:tcPr>
            <w:tcW w:w="469" w:type="pct"/>
            <w:tcBorders>
              <w:top w:val="double" w:sz="4" w:space="0" w:color="auto"/>
              <w:left w:val="nil"/>
              <w:right w:val="nil"/>
            </w:tcBorders>
            <w:shd w:val="clear" w:color="auto" w:fill="FFFFFF" w:themeFill="background1"/>
            <w:noWrap/>
          </w:tcPr>
          <w:p w14:paraId="76314F21" w14:textId="3AE44EAF" w:rsidR="005E242C" w:rsidRPr="005E242C" w:rsidRDefault="005E242C" w:rsidP="005E242C">
            <w:pPr>
              <w:shd w:val="clear" w:color="auto" w:fill="FFFFFF" w:themeFill="background1"/>
              <w:spacing w:after="0"/>
              <w:jc w:val="right"/>
              <w:rPr>
                <w:bCs/>
                <w:sz w:val="16"/>
                <w:szCs w:val="16"/>
                <w:rPrChange w:id="7914" w:author="Steve Barbeaux" w:date="2022-10-10T12:18:00Z">
                  <w:rPr>
                    <w:bCs/>
                    <w:sz w:val="16"/>
                    <w:szCs w:val="16"/>
                  </w:rPr>
                </w:rPrChange>
              </w:rPr>
            </w:pPr>
            <w:ins w:id="7915" w:author="Steve Barbeaux" w:date="2022-10-10T12:18:00Z">
              <w:r w:rsidRPr="005E242C">
                <w:rPr>
                  <w:sz w:val="16"/>
                  <w:szCs w:val="16"/>
                  <w:rPrChange w:id="7916" w:author="Steve Barbeaux" w:date="2022-10-10T12:18:00Z">
                    <w:rPr/>
                  </w:rPrChange>
                </w:rPr>
                <w:t>0.80</w:t>
              </w:r>
            </w:ins>
            <w:del w:id="7917" w:author="Steve Barbeaux" w:date="2022-10-10T12:18:00Z">
              <w:r w:rsidRPr="005E242C" w:rsidDel="00FC0D60">
                <w:rPr>
                  <w:sz w:val="16"/>
                  <w:szCs w:val="16"/>
                  <w:rPrChange w:id="7918" w:author="Steve Barbeaux" w:date="2022-10-10T12:18:00Z">
                    <w:rPr>
                      <w:sz w:val="16"/>
                      <w:szCs w:val="16"/>
                    </w:rPr>
                  </w:rPrChange>
                </w:rPr>
                <w:delText>0.89</w:delText>
              </w:r>
            </w:del>
          </w:p>
        </w:tc>
        <w:tc>
          <w:tcPr>
            <w:tcW w:w="317" w:type="pct"/>
            <w:tcBorders>
              <w:top w:val="double" w:sz="4" w:space="0" w:color="auto"/>
              <w:left w:val="nil"/>
              <w:right w:val="nil"/>
            </w:tcBorders>
            <w:shd w:val="clear" w:color="auto" w:fill="FFFFFF" w:themeFill="background1"/>
            <w:noWrap/>
          </w:tcPr>
          <w:p w14:paraId="5CB58904" w14:textId="435C4925" w:rsidR="005E242C" w:rsidRPr="005E242C" w:rsidRDefault="005E242C" w:rsidP="005E242C">
            <w:pPr>
              <w:shd w:val="clear" w:color="auto" w:fill="FFFFFF" w:themeFill="background1"/>
              <w:spacing w:after="0"/>
              <w:jc w:val="right"/>
              <w:rPr>
                <w:bCs/>
                <w:sz w:val="16"/>
                <w:szCs w:val="16"/>
                <w:rPrChange w:id="7919" w:author="Steve Barbeaux" w:date="2022-10-10T12:18:00Z">
                  <w:rPr>
                    <w:bCs/>
                    <w:sz w:val="16"/>
                    <w:szCs w:val="16"/>
                  </w:rPr>
                </w:rPrChange>
              </w:rPr>
            </w:pPr>
            <w:ins w:id="7920" w:author="Steve Barbeaux" w:date="2022-10-10T12:18:00Z">
              <w:r w:rsidRPr="005E242C">
                <w:rPr>
                  <w:sz w:val="16"/>
                  <w:szCs w:val="16"/>
                  <w:rPrChange w:id="7921" w:author="Steve Barbeaux" w:date="2022-10-10T12:18:00Z">
                    <w:rPr/>
                  </w:rPrChange>
                </w:rPr>
                <w:t>2.2%</w:t>
              </w:r>
            </w:ins>
            <w:del w:id="7922" w:author="Steve Barbeaux" w:date="2022-10-10T12:18:00Z">
              <w:r w:rsidRPr="005E242C" w:rsidDel="00FC0D60">
                <w:rPr>
                  <w:sz w:val="16"/>
                  <w:szCs w:val="16"/>
                  <w:rPrChange w:id="7923" w:author="Steve Barbeaux" w:date="2022-10-10T12:18:00Z">
                    <w:rPr>
                      <w:sz w:val="16"/>
                      <w:szCs w:val="16"/>
                    </w:rPr>
                  </w:rPrChange>
                </w:rPr>
                <w:delText>2.0%</w:delText>
              </w:r>
            </w:del>
          </w:p>
        </w:tc>
      </w:tr>
      <w:tr w:rsidR="005E242C" w:rsidRPr="0023317E" w14:paraId="100E15C6" w14:textId="77777777" w:rsidTr="00D45095">
        <w:trPr>
          <w:tblCellSpacing w:w="7" w:type="dxa"/>
        </w:trPr>
        <w:tc>
          <w:tcPr>
            <w:tcW w:w="222" w:type="pct"/>
            <w:tcBorders>
              <w:left w:val="nil"/>
              <w:right w:val="nil"/>
            </w:tcBorders>
            <w:shd w:val="clear" w:color="auto" w:fill="FFFFFF" w:themeFill="background1"/>
            <w:noWrap/>
          </w:tcPr>
          <w:p w14:paraId="788EC653"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1979</w:t>
            </w:r>
          </w:p>
        </w:tc>
        <w:tc>
          <w:tcPr>
            <w:tcW w:w="256" w:type="pct"/>
            <w:tcBorders>
              <w:left w:val="nil"/>
              <w:right w:val="nil"/>
            </w:tcBorders>
            <w:shd w:val="clear" w:color="auto" w:fill="FFFFFF" w:themeFill="background1"/>
            <w:noWrap/>
          </w:tcPr>
          <w:p w14:paraId="185B5B36" w14:textId="2635F3D1" w:rsidR="005E242C" w:rsidRPr="005E242C" w:rsidRDefault="005E242C" w:rsidP="005E242C">
            <w:pPr>
              <w:shd w:val="clear" w:color="auto" w:fill="FFFFFF" w:themeFill="background1"/>
              <w:spacing w:after="0"/>
              <w:jc w:val="right"/>
              <w:rPr>
                <w:bCs/>
                <w:sz w:val="16"/>
                <w:szCs w:val="16"/>
                <w:rPrChange w:id="7924" w:author="Steve Barbeaux" w:date="2022-10-10T12:18:00Z">
                  <w:rPr>
                    <w:bCs/>
                    <w:sz w:val="16"/>
                    <w:szCs w:val="16"/>
                  </w:rPr>
                </w:rPrChange>
              </w:rPr>
            </w:pPr>
            <w:ins w:id="7925" w:author="Steve Barbeaux" w:date="2022-10-10T12:18:00Z">
              <w:r w:rsidRPr="005E242C">
                <w:rPr>
                  <w:sz w:val="16"/>
                  <w:szCs w:val="16"/>
                  <w:rPrChange w:id="7926" w:author="Steve Barbeaux" w:date="2022-10-10T12:18:00Z">
                    <w:rPr/>
                  </w:rPrChange>
                </w:rPr>
                <w:t>1.55</w:t>
              </w:r>
            </w:ins>
            <w:del w:id="7927" w:author="Steve Barbeaux" w:date="2022-10-10T12:18:00Z">
              <w:r w:rsidRPr="005E242C" w:rsidDel="00FC0D60">
                <w:rPr>
                  <w:sz w:val="16"/>
                  <w:szCs w:val="16"/>
                  <w:rPrChange w:id="7928" w:author="Steve Barbeaux" w:date="2022-10-10T12:18:00Z">
                    <w:rPr>
                      <w:sz w:val="16"/>
                      <w:szCs w:val="16"/>
                    </w:rPr>
                  </w:rPrChange>
                </w:rPr>
                <w:delText>1.71</w:delText>
              </w:r>
            </w:del>
          </w:p>
        </w:tc>
        <w:tc>
          <w:tcPr>
            <w:tcW w:w="256" w:type="pct"/>
            <w:tcBorders>
              <w:left w:val="nil"/>
              <w:right w:val="nil"/>
            </w:tcBorders>
            <w:shd w:val="clear" w:color="auto" w:fill="FFFFFF" w:themeFill="background1"/>
            <w:noWrap/>
          </w:tcPr>
          <w:p w14:paraId="03C6E03E" w14:textId="260ACC8A" w:rsidR="005E242C" w:rsidRPr="005E242C" w:rsidRDefault="005E242C" w:rsidP="005E242C">
            <w:pPr>
              <w:shd w:val="clear" w:color="auto" w:fill="FFFFFF" w:themeFill="background1"/>
              <w:spacing w:after="0"/>
              <w:jc w:val="right"/>
              <w:rPr>
                <w:bCs/>
                <w:sz w:val="16"/>
                <w:szCs w:val="16"/>
                <w:rPrChange w:id="7929" w:author="Steve Barbeaux" w:date="2022-10-10T12:18:00Z">
                  <w:rPr>
                    <w:bCs/>
                    <w:sz w:val="16"/>
                    <w:szCs w:val="16"/>
                  </w:rPr>
                </w:rPrChange>
              </w:rPr>
            </w:pPr>
            <w:ins w:id="7930" w:author="Steve Barbeaux" w:date="2022-10-10T12:18:00Z">
              <w:r w:rsidRPr="005E242C">
                <w:rPr>
                  <w:sz w:val="16"/>
                  <w:szCs w:val="16"/>
                  <w:rPrChange w:id="7931" w:author="Steve Barbeaux" w:date="2022-10-10T12:18:00Z">
                    <w:rPr/>
                  </w:rPrChange>
                </w:rPr>
                <w:t>0.13</w:t>
              </w:r>
            </w:ins>
            <w:del w:id="7932" w:author="Steve Barbeaux" w:date="2022-10-10T12:18:00Z">
              <w:r w:rsidRPr="005E242C" w:rsidDel="00FC0D60">
                <w:rPr>
                  <w:sz w:val="16"/>
                  <w:szCs w:val="16"/>
                  <w:rPrChange w:id="7933" w:author="Steve Barbeaux" w:date="2022-10-10T12:18:00Z">
                    <w:rPr>
                      <w:sz w:val="16"/>
                      <w:szCs w:val="16"/>
                    </w:rPr>
                  </w:rPrChange>
                </w:rPr>
                <w:delText>0.14</w:delText>
              </w:r>
            </w:del>
          </w:p>
        </w:tc>
        <w:tc>
          <w:tcPr>
            <w:tcW w:w="256" w:type="pct"/>
            <w:tcBorders>
              <w:left w:val="nil"/>
              <w:right w:val="nil"/>
            </w:tcBorders>
            <w:shd w:val="clear" w:color="auto" w:fill="FFFFFF" w:themeFill="background1"/>
            <w:noWrap/>
          </w:tcPr>
          <w:p w14:paraId="7F9551C8" w14:textId="77250B4E" w:rsidR="005E242C" w:rsidRPr="005E242C" w:rsidRDefault="005E242C" w:rsidP="005E242C">
            <w:pPr>
              <w:shd w:val="clear" w:color="auto" w:fill="FFFFFF" w:themeFill="background1"/>
              <w:spacing w:after="0"/>
              <w:jc w:val="right"/>
              <w:rPr>
                <w:bCs/>
                <w:sz w:val="16"/>
                <w:szCs w:val="16"/>
                <w:rPrChange w:id="7934" w:author="Steve Barbeaux" w:date="2022-10-10T12:18:00Z">
                  <w:rPr>
                    <w:bCs/>
                    <w:sz w:val="16"/>
                    <w:szCs w:val="16"/>
                  </w:rPr>
                </w:rPrChange>
              </w:rPr>
            </w:pPr>
            <w:ins w:id="7935" w:author="Steve Barbeaux" w:date="2022-10-10T12:18:00Z">
              <w:r w:rsidRPr="005E242C">
                <w:rPr>
                  <w:sz w:val="16"/>
                  <w:szCs w:val="16"/>
                  <w:rPrChange w:id="7936" w:author="Steve Barbeaux" w:date="2022-10-10T12:18:00Z">
                    <w:rPr/>
                  </w:rPrChange>
                </w:rPr>
                <w:t>0.11</w:t>
              </w:r>
            </w:ins>
            <w:del w:id="7937" w:author="Steve Barbeaux" w:date="2022-10-10T12:18:00Z">
              <w:r w:rsidRPr="005E242C" w:rsidDel="00FC0D60">
                <w:rPr>
                  <w:sz w:val="16"/>
                  <w:szCs w:val="16"/>
                  <w:rPrChange w:id="7938" w:author="Steve Barbeaux" w:date="2022-10-10T12:18:00Z">
                    <w:rPr>
                      <w:sz w:val="16"/>
                      <w:szCs w:val="16"/>
                    </w:rPr>
                  </w:rPrChange>
                </w:rPr>
                <w:delText>0.12</w:delText>
              </w:r>
            </w:del>
          </w:p>
        </w:tc>
        <w:tc>
          <w:tcPr>
            <w:tcW w:w="257" w:type="pct"/>
            <w:tcBorders>
              <w:left w:val="nil"/>
              <w:right w:val="nil"/>
            </w:tcBorders>
            <w:shd w:val="clear" w:color="auto" w:fill="FFFFFF" w:themeFill="background1"/>
            <w:noWrap/>
          </w:tcPr>
          <w:p w14:paraId="1E6F6CC1" w14:textId="358568DE" w:rsidR="005E242C" w:rsidRPr="005E242C" w:rsidRDefault="005E242C" w:rsidP="005E242C">
            <w:pPr>
              <w:shd w:val="clear" w:color="auto" w:fill="FFFFFF" w:themeFill="background1"/>
              <w:spacing w:after="0"/>
              <w:jc w:val="right"/>
              <w:rPr>
                <w:bCs/>
                <w:sz w:val="16"/>
                <w:szCs w:val="16"/>
                <w:rPrChange w:id="7939" w:author="Steve Barbeaux" w:date="2022-10-10T12:18:00Z">
                  <w:rPr>
                    <w:bCs/>
                    <w:sz w:val="16"/>
                    <w:szCs w:val="16"/>
                  </w:rPr>
                </w:rPrChange>
              </w:rPr>
            </w:pPr>
            <w:ins w:id="7940" w:author="Steve Barbeaux" w:date="2022-10-10T12:18:00Z">
              <w:r w:rsidRPr="005E242C">
                <w:rPr>
                  <w:sz w:val="16"/>
                  <w:szCs w:val="16"/>
                  <w:rPrChange w:id="7941" w:author="Steve Barbeaux" w:date="2022-10-10T12:18:00Z">
                    <w:rPr/>
                  </w:rPrChange>
                </w:rPr>
                <w:t>0.08</w:t>
              </w:r>
            </w:ins>
            <w:del w:id="7942" w:author="Steve Barbeaux" w:date="2022-10-10T12:18:00Z">
              <w:r w:rsidRPr="005E242C" w:rsidDel="00FC0D60">
                <w:rPr>
                  <w:sz w:val="16"/>
                  <w:szCs w:val="16"/>
                  <w:rPrChange w:id="7943" w:author="Steve Barbeaux" w:date="2022-10-10T12:18:00Z">
                    <w:rPr>
                      <w:sz w:val="16"/>
                      <w:szCs w:val="16"/>
                    </w:rPr>
                  </w:rPrChange>
                </w:rPr>
                <w:delText>0.09</w:delText>
              </w:r>
            </w:del>
          </w:p>
        </w:tc>
        <w:tc>
          <w:tcPr>
            <w:tcW w:w="257" w:type="pct"/>
            <w:tcBorders>
              <w:left w:val="nil"/>
              <w:right w:val="nil"/>
            </w:tcBorders>
            <w:shd w:val="clear" w:color="auto" w:fill="FFFFFF" w:themeFill="background1"/>
            <w:noWrap/>
          </w:tcPr>
          <w:p w14:paraId="33ABEEC6" w14:textId="6B96A0B7" w:rsidR="005E242C" w:rsidRPr="005E242C" w:rsidRDefault="005E242C" w:rsidP="005E242C">
            <w:pPr>
              <w:shd w:val="clear" w:color="auto" w:fill="FFFFFF" w:themeFill="background1"/>
              <w:spacing w:after="0"/>
              <w:jc w:val="right"/>
              <w:rPr>
                <w:bCs/>
                <w:sz w:val="16"/>
                <w:szCs w:val="16"/>
                <w:rPrChange w:id="7944" w:author="Steve Barbeaux" w:date="2022-10-10T12:18:00Z">
                  <w:rPr>
                    <w:bCs/>
                    <w:sz w:val="16"/>
                    <w:szCs w:val="16"/>
                  </w:rPr>
                </w:rPrChange>
              </w:rPr>
            </w:pPr>
            <w:ins w:id="7945" w:author="Steve Barbeaux" w:date="2022-10-10T12:18:00Z">
              <w:r w:rsidRPr="005E242C">
                <w:rPr>
                  <w:sz w:val="16"/>
                  <w:szCs w:val="16"/>
                  <w:rPrChange w:id="7946" w:author="Steve Barbeaux" w:date="2022-10-10T12:18:00Z">
                    <w:rPr/>
                  </w:rPrChange>
                </w:rPr>
                <w:t>0.10</w:t>
              </w:r>
            </w:ins>
            <w:del w:id="7947" w:author="Steve Barbeaux" w:date="2022-10-10T12:18:00Z">
              <w:r w:rsidRPr="005E242C" w:rsidDel="00FC0D60">
                <w:rPr>
                  <w:sz w:val="16"/>
                  <w:szCs w:val="16"/>
                  <w:rPrChange w:id="7948" w:author="Steve Barbeaux" w:date="2022-10-10T12:18:00Z">
                    <w:rPr>
                      <w:sz w:val="16"/>
                      <w:szCs w:val="16"/>
                    </w:rPr>
                  </w:rPrChange>
                </w:rPr>
                <w:delText>0.11</w:delText>
              </w:r>
            </w:del>
          </w:p>
        </w:tc>
        <w:tc>
          <w:tcPr>
            <w:tcW w:w="257" w:type="pct"/>
            <w:tcBorders>
              <w:left w:val="nil"/>
              <w:right w:val="nil"/>
            </w:tcBorders>
            <w:shd w:val="clear" w:color="auto" w:fill="FFFFFF" w:themeFill="background1"/>
            <w:noWrap/>
          </w:tcPr>
          <w:p w14:paraId="65F3E06B" w14:textId="01EF3931" w:rsidR="005E242C" w:rsidRPr="005E242C" w:rsidRDefault="005E242C" w:rsidP="005E242C">
            <w:pPr>
              <w:shd w:val="clear" w:color="auto" w:fill="FFFFFF" w:themeFill="background1"/>
              <w:spacing w:after="0"/>
              <w:jc w:val="right"/>
              <w:rPr>
                <w:bCs/>
                <w:sz w:val="16"/>
                <w:szCs w:val="16"/>
                <w:rPrChange w:id="7949" w:author="Steve Barbeaux" w:date="2022-10-10T12:18:00Z">
                  <w:rPr>
                    <w:bCs/>
                    <w:sz w:val="16"/>
                    <w:szCs w:val="16"/>
                  </w:rPr>
                </w:rPrChange>
              </w:rPr>
            </w:pPr>
            <w:ins w:id="7950" w:author="Steve Barbeaux" w:date="2022-10-10T12:18:00Z">
              <w:r w:rsidRPr="005E242C">
                <w:rPr>
                  <w:sz w:val="16"/>
                  <w:szCs w:val="16"/>
                  <w:rPrChange w:id="7951" w:author="Steve Barbeaux" w:date="2022-10-10T12:18:00Z">
                    <w:rPr/>
                  </w:rPrChange>
                </w:rPr>
                <w:t>0.05</w:t>
              </w:r>
            </w:ins>
            <w:del w:id="7952" w:author="Steve Barbeaux" w:date="2022-10-10T12:18:00Z">
              <w:r w:rsidRPr="005E242C" w:rsidDel="00FC0D60">
                <w:rPr>
                  <w:sz w:val="16"/>
                  <w:szCs w:val="16"/>
                  <w:rPrChange w:id="7953" w:author="Steve Barbeaux" w:date="2022-10-10T12:18:00Z">
                    <w:rPr>
                      <w:sz w:val="16"/>
                      <w:szCs w:val="16"/>
                    </w:rPr>
                  </w:rPrChange>
                </w:rPr>
                <w:delText>0.06</w:delText>
              </w:r>
            </w:del>
          </w:p>
        </w:tc>
        <w:tc>
          <w:tcPr>
            <w:tcW w:w="256" w:type="pct"/>
            <w:tcBorders>
              <w:left w:val="nil"/>
              <w:right w:val="nil"/>
            </w:tcBorders>
            <w:shd w:val="clear" w:color="auto" w:fill="FFFFFF" w:themeFill="background1"/>
            <w:noWrap/>
          </w:tcPr>
          <w:p w14:paraId="57F55571" w14:textId="123DE8BD" w:rsidR="005E242C" w:rsidRPr="005E242C" w:rsidRDefault="005E242C" w:rsidP="005E242C">
            <w:pPr>
              <w:shd w:val="clear" w:color="auto" w:fill="FFFFFF" w:themeFill="background1"/>
              <w:spacing w:after="0"/>
              <w:jc w:val="right"/>
              <w:rPr>
                <w:bCs/>
                <w:sz w:val="16"/>
                <w:szCs w:val="16"/>
                <w:rPrChange w:id="7954" w:author="Steve Barbeaux" w:date="2022-10-10T12:18:00Z">
                  <w:rPr>
                    <w:bCs/>
                    <w:sz w:val="16"/>
                    <w:szCs w:val="16"/>
                  </w:rPr>
                </w:rPrChange>
              </w:rPr>
            </w:pPr>
            <w:ins w:id="7955" w:author="Steve Barbeaux" w:date="2022-10-10T12:18:00Z">
              <w:r w:rsidRPr="005E242C">
                <w:rPr>
                  <w:sz w:val="16"/>
                  <w:szCs w:val="16"/>
                  <w:rPrChange w:id="7956" w:author="Steve Barbeaux" w:date="2022-10-10T12:18:00Z">
                    <w:rPr/>
                  </w:rPrChange>
                </w:rPr>
                <w:t>0.08</w:t>
              </w:r>
            </w:ins>
            <w:del w:id="7957" w:author="Steve Barbeaux" w:date="2022-10-10T12:18:00Z">
              <w:r w:rsidRPr="005E242C" w:rsidDel="00FC0D60">
                <w:rPr>
                  <w:sz w:val="16"/>
                  <w:szCs w:val="16"/>
                  <w:rPrChange w:id="7958" w:author="Steve Barbeaux" w:date="2022-10-10T12:18:00Z">
                    <w:rPr>
                      <w:sz w:val="16"/>
                      <w:szCs w:val="16"/>
                    </w:rPr>
                  </w:rPrChange>
                </w:rPr>
                <w:delText>0.09</w:delText>
              </w:r>
            </w:del>
          </w:p>
        </w:tc>
        <w:tc>
          <w:tcPr>
            <w:tcW w:w="256" w:type="pct"/>
            <w:tcBorders>
              <w:left w:val="nil"/>
              <w:right w:val="nil"/>
            </w:tcBorders>
            <w:shd w:val="clear" w:color="auto" w:fill="FFFFFF" w:themeFill="background1"/>
            <w:noWrap/>
          </w:tcPr>
          <w:p w14:paraId="79DBB174" w14:textId="322A3F13" w:rsidR="005E242C" w:rsidRPr="005E242C" w:rsidRDefault="005E242C" w:rsidP="005E242C">
            <w:pPr>
              <w:shd w:val="clear" w:color="auto" w:fill="FFFFFF" w:themeFill="background1"/>
              <w:spacing w:after="0"/>
              <w:jc w:val="right"/>
              <w:rPr>
                <w:bCs/>
                <w:sz w:val="16"/>
                <w:szCs w:val="16"/>
                <w:rPrChange w:id="7959" w:author="Steve Barbeaux" w:date="2022-10-10T12:18:00Z">
                  <w:rPr>
                    <w:bCs/>
                    <w:sz w:val="16"/>
                    <w:szCs w:val="16"/>
                  </w:rPr>
                </w:rPrChange>
              </w:rPr>
            </w:pPr>
            <w:ins w:id="7960" w:author="Steve Barbeaux" w:date="2022-10-10T12:18:00Z">
              <w:r w:rsidRPr="005E242C">
                <w:rPr>
                  <w:sz w:val="16"/>
                  <w:szCs w:val="16"/>
                  <w:rPrChange w:id="7961" w:author="Steve Barbeaux" w:date="2022-10-10T12:18:00Z">
                    <w:rPr/>
                  </w:rPrChange>
                </w:rPr>
                <w:t>0.02</w:t>
              </w:r>
            </w:ins>
            <w:del w:id="7962" w:author="Steve Barbeaux" w:date="2022-10-10T12:18:00Z">
              <w:r w:rsidRPr="005E242C" w:rsidDel="00FC0D60">
                <w:rPr>
                  <w:sz w:val="16"/>
                  <w:szCs w:val="16"/>
                  <w:rPrChange w:id="7963"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7C33B46F" w14:textId="552617AA" w:rsidR="005E242C" w:rsidRPr="005E242C" w:rsidRDefault="005E242C" w:rsidP="005E242C">
            <w:pPr>
              <w:shd w:val="clear" w:color="auto" w:fill="FFFFFF" w:themeFill="background1"/>
              <w:spacing w:after="0"/>
              <w:jc w:val="right"/>
              <w:rPr>
                <w:bCs/>
                <w:sz w:val="16"/>
                <w:szCs w:val="16"/>
                <w:rPrChange w:id="7964" w:author="Steve Barbeaux" w:date="2022-10-10T12:18:00Z">
                  <w:rPr>
                    <w:bCs/>
                    <w:sz w:val="16"/>
                    <w:szCs w:val="16"/>
                  </w:rPr>
                </w:rPrChange>
              </w:rPr>
            </w:pPr>
            <w:ins w:id="7965" w:author="Steve Barbeaux" w:date="2022-10-10T12:18:00Z">
              <w:r w:rsidRPr="005E242C">
                <w:rPr>
                  <w:sz w:val="16"/>
                  <w:szCs w:val="16"/>
                  <w:rPrChange w:id="7966" w:author="Steve Barbeaux" w:date="2022-10-10T12:18:00Z">
                    <w:rPr/>
                  </w:rPrChange>
                </w:rPr>
                <w:t>0.02</w:t>
              </w:r>
            </w:ins>
            <w:del w:id="7967" w:author="Steve Barbeaux" w:date="2022-10-10T12:18:00Z">
              <w:r w:rsidRPr="005E242C" w:rsidDel="00FC0D60">
                <w:rPr>
                  <w:sz w:val="16"/>
                  <w:szCs w:val="16"/>
                  <w:rPrChange w:id="7968"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669E0BEB" w14:textId="4E36135F" w:rsidR="005E242C" w:rsidRPr="005E242C" w:rsidRDefault="005E242C" w:rsidP="005E242C">
            <w:pPr>
              <w:shd w:val="clear" w:color="auto" w:fill="FFFFFF" w:themeFill="background1"/>
              <w:spacing w:after="0"/>
              <w:jc w:val="right"/>
              <w:rPr>
                <w:bCs/>
                <w:sz w:val="16"/>
                <w:szCs w:val="16"/>
                <w:rPrChange w:id="7969" w:author="Steve Barbeaux" w:date="2022-10-10T12:18:00Z">
                  <w:rPr>
                    <w:bCs/>
                    <w:sz w:val="16"/>
                    <w:szCs w:val="16"/>
                  </w:rPr>
                </w:rPrChange>
              </w:rPr>
            </w:pPr>
            <w:ins w:id="7970" w:author="Steve Barbeaux" w:date="2022-10-10T12:18:00Z">
              <w:r w:rsidRPr="005E242C">
                <w:rPr>
                  <w:sz w:val="16"/>
                  <w:szCs w:val="16"/>
                  <w:rPrChange w:id="7971" w:author="Steve Barbeaux" w:date="2022-10-10T12:18:00Z">
                    <w:rPr/>
                  </w:rPrChange>
                </w:rPr>
                <w:t>0.02</w:t>
              </w:r>
            </w:ins>
            <w:del w:id="7972" w:author="Steve Barbeaux" w:date="2022-10-10T12:18:00Z">
              <w:r w:rsidRPr="005E242C" w:rsidDel="00FC0D60">
                <w:rPr>
                  <w:sz w:val="16"/>
                  <w:szCs w:val="16"/>
                  <w:rPrChange w:id="7973" w:author="Steve Barbeaux" w:date="2022-10-10T12:18:00Z">
                    <w:rPr>
                      <w:sz w:val="16"/>
                      <w:szCs w:val="16"/>
                    </w:rPr>
                  </w:rPrChange>
                </w:rPr>
                <w:delText>0.02</w:delText>
              </w:r>
            </w:del>
          </w:p>
        </w:tc>
        <w:tc>
          <w:tcPr>
            <w:tcW w:w="257" w:type="pct"/>
            <w:tcBorders>
              <w:left w:val="nil"/>
              <w:right w:val="nil"/>
            </w:tcBorders>
            <w:shd w:val="clear" w:color="auto" w:fill="FFFFFF" w:themeFill="background1"/>
            <w:noWrap/>
          </w:tcPr>
          <w:p w14:paraId="583C317A" w14:textId="79CB41B6" w:rsidR="005E242C" w:rsidRPr="005E242C" w:rsidRDefault="005E242C" w:rsidP="005E242C">
            <w:pPr>
              <w:shd w:val="clear" w:color="auto" w:fill="FFFFFF" w:themeFill="background1"/>
              <w:spacing w:after="0"/>
              <w:jc w:val="right"/>
              <w:rPr>
                <w:bCs/>
                <w:sz w:val="16"/>
                <w:szCs w:val="16"/>
                <w:rPrChange w:id="7974" w:author="Steve Barbeaux" w:date="2022-10-10T12:18:00Z">
                  <w:rPr>
                    <w:bCs/>
                    <w:sz w:val="16"/>
                    <w:szCs w:val="16"/>
                  </w:rPr>
                </w:rPrChange>
              </w:rPr>
            </w:pPr>
            <w:ins w:id="7975" w:author="Steve Barbeaux" w:date="2022-10-10T12:18:00Z">
              <w:r w:rsidRPr="005E242C">
                <w:rPr>
                  <w:sz w:val="16"/>
                  <w:szCs w:val="16"/>
                  <w:rPrChange w:id="7976" w:author="Steve Barbeaux" w:date="2022-10-10T12:18:00Z">
                    <w:rPr/>
                  </w:rPrChange>
                </w:rPr>
                <w:t>0.01</w:t>
              </w:r>
            </w:ins>
            <w:del w:id="7977" w:author="Steve Barbeaux" w:date="2022-10-10T12:18:00Z">
              <w:r w:rsidRPr="005E242C" w:rsidDel="00FC0D60">
                <w:rPr>
                  <w:sz w:val="16"/>
                  <w:szCs w:val="16"/>
                  <w:rPrChange w:id="797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1842FFDF" w14:textId="1F4A6E37" w:rsidR="005E242C" w:rsidRPr="005E242C" w:rsidRDefault="005E242C" w:rsidP="005E242C">
            <w:pPr>
              <w:shd w:val="clear" w:color="auto" w:fill="FFFFFF" w:themeFill="background1"/>
              <w:spacing w:after="0"/>
              <w:jc w:val="right"/>
              <w:rPr>
                <w:bCs/>
                <w:sz w:val="16"/>
                <w:szCs w:val="16"/>
                <w:rPrChange w:id="7979" w:author="Steve Barbeaux" w:date="2022-10-10T12:18:00Z">
                  <w:rPr>
                    <w:bCs/>
                    <w:sz w:val="16"/>
                    <w:szCs w:val="16"/>
                  </w:rPr>
                </w:rPrChange>
              </w:rPr>
            </w:pPr>
            <w:ins w:id="7980" w:author="Steve Barbeaux" w:date="2022-10-10T12:18:00Z">
              <w:r w:rsidRPr="005E242C">
                <w:rPr>
                  <w:sz w:val="16"/>
                  <w:szCs w:val="16"/>
                  <w:rPrChange w:id="7981" w:author="Steve Barbeaux" w:date="2022-10-10T12:18:00Z">
                    <w:rPr/>
                  </w:rPrChange>
                </w:rPr>
                <w:t>0.01</w:t>
              </w:r>
            </w:ins>
            <w:del w:id="7982" w:author="Steve Barbeaux" w:date="2022-10-10T12:18:00Z">
              <w:r w:rsidRPr="005E242C" w:rsidDel="00FC0D60">
                <w:rPr>
                  <w:sz w:val="16"/>
                  <w:szCs w:val="16"/>
                  <w:rPrChange w:id="798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5D5ECCBA" w14:textId="250F1AB4" w:rsidR="005E242C" w:rsidRPr="005E242C" w:rsidRDefault="005E242C" w:rsidP="005E242C">
            <w:pPr>
              <w:shd w:val="clear" w:color="auto" w:fill="FFFFFF" w:themeFill="background1"/>
              <w:spacing w:after="0"/>
              <w:jc w:val="right"/>
              <w:rPr>
                <w:bCs/>
                <w:sz w:val="16"/>
                <w:szCs w:val="16"/>
                <w:rPrChange w:id="7984" w:author="Steve Barbeaux" w:date="2022-10-10T12:18:00Z">
                  <w:rPr>
                    <w:bCs/>
                    <w:sz w:val="16"/>
                    <w:szCs w:val="16"/>
                  </w:rPr>
                </w:rPrChange>
              </w:rPr>
            </w:pPr>
            <w:ins w:id="7985" w:author="Steve Barbeaux" w:date="2022-10-10T12:18:00Z">
              <w:r w:rsidRPr="005E242C">
                <w:rPr>
                  <w:sz w:val="16"/>
                  <w:szCs w:val="16"/>
                  <w:rPrChange w:id="7986" w:author="Steve Barbeaux" w:date="2022-10-10T12:18:00Z">
                    <w:rPr/>
                  </w:rPrChange>
                </w:rPr>
                <w:t>0.00</w:t>
              </w:r>
            </w:ins>
            <w:del w:id="7987" w:author="Steve Barbeaux" w:date="2022-10-10T12:18:00Z">
              <w:r w:rsidRPr="005E242C" w:rsidDel="00FC0D60">
                <w:rPr>
                  <w:sz w:val="16"/>
                  <w:szCs w:val="16"/>
                  <w:rPrChange w:id="798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18E0D6B0" w14:textId="02D38950" w:rsidR="005E242C" w:rsidRPr="005E242C" w:rsidRDefault="005E242C" w:rsidP="005E242C">
            <w:pPr>
              <w:shd w:val="clear" w:color="auto" w:fill="FFFFFF" w:themeFill="background1"/>
              <w:spacing w:after="0"/>
              <w:jc w:val="right"/>
              <w:rPr>
                <w:bCs/>
                <w:sz w:val="16"/>
                <w:szCs w:val="16"/>
                <w:rPrChange w:id="7989" w:author="Steve Barbeaux" w:date="2022-10-10T12:18:00Z">
                  <w:rPr>
                    <w:bCs/>
                    <w:sz w:val="16"/>
                    <w:szCs w:val="16"/>
                  </w:rPr>
                </w:rPrChange>
              </w:rPr>
            </w:pPr>
            <w:ins w:id="7990" w:author="Steve Barbeaux" w:date="2022-10-10T12:18:00Z">
              <w:r w:rsidRPr="005E242C">
                <w:rPr>
                  <w:sz w:val="16"/>
                  <w:szCs w:val="16"/>
                  <w:rPrChange w:id="7991" w:author="Steve Barbeaux" w:date="2022-10-10T12:18:00Z">
                    <w:rPr/>
                  </w:rPrChange>
                </w:rPr>
                <w:t>0.00</w:t>
              </w:r>
            </w:ins>
            <w:del w:id="7992" w:author="Steve Barbeaux" w:date="2022-10-10T12:18:00Z">
              <w:r w:rsidRPr="005E242C" w:rsidDel="00FC0D60">
                <w:rPr>
                  <w:sz w:val="16"/>
                  <w:szCs w:val="16"/>
                  <w:rPrChange w:id="799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0498CC9F" w14:textId="399753BF" w:rsidR="005E242C" w:rsidRPr="005E242C" w:rsidRDefault="005E242C" w:rsidP="005E242C">
            <w:pPr>
              <w:shd w:val="clear" w:color="auto" w:fill="FFFFFF" w:themeFill="background1"/>
              <w:spacing w:after="0"/>
              <w:jc w:val="right"/>
              <w:rPr>
                <w:bCs/>
                <w:sz w:val="16"/>
                <w:szCs w:val="16"/>
                <w:rPrChange w:id="7994" w:author="Steve Barbeaux" w:date="2022-10-10T12:18:00Z">
                  <w:rPr>
                    <w:bCs/>
                    <w:sz w:val="16"/>
                    <w:szCs w:val="16"/>
                  </w:rPr>
                </w:rPrChange>
              </w:rPr>
            </w:pPr>
            <w:ins w:id="7995" w:author="Steve Barbeaux" w:date="2022-10-10T12:18:00Z">
              <w:r w:rsidRPr="005E242C">
                <w:rPr>
                  <w:sz w:val="16"/>
                  <w:szCs w:val="16"/>
                  <w:rPrChange w:id="7996" w:author="Steve Barbeaux" w:date="2022-10-10T12:18:00Z">
                    <w:rPr/>
                  </w:rPrChange>
                </w:rPr>
                <w:t>0.02</w:t>
              </w:r>
            </w:ins>
            <w:del w:id="7997" w:author="Steve Barbeaux" w:date="2022-10-10T12:18:00Z">
              <w:r w:rsidRPr="005E242C" w:rsidDel="00FC0D60">
                <w:rPr>
                  <w:sz w:val="16"/>
                  <w:szCs w:val="16"/>
                  <w:rPrChange w:id="7998" w:author="Steve Barbeaux" w:date="2022-10-10T12:18:00Z">
                    <w:rPr>
                      <w:sz w:val="16"/>
                      <w:szCs w:val="16"/>
                    </w:rPr>
                  </w:rPrChange>
                </w:rPr>
                <w:delText>0.02</w:delText>
              </w:r>
            </w:del>
          </w:p>
        </w:tc>
        <w:tc>
          <w:tcPr>
            <w:tcW w:w="469" w:type="pct"/>
            <w:tcBorders>
              <w:left w:val="nil"/>
              <w:right w:val="nil"/>
            </w:tcBorders>
            <w:shd w:val="clear" w:color="auto" w:fill="FFFFFF" w:themeFill="background1"/>
            <w:noWrap/>
          </w:tcPr>
          <w:p w14:paraId="74EEA974" w14:textId="7CB2180E" w:rsidR="005E242C" w:rsidRPr="005E242C" w:rsidRDefault="005E242C" w:rsidP="005E242C">
            <w:pPr>
              <w:shd w:val="clear" w:color="auto" w:fill="FFFFFF" w:themeFill="background1"/>
              <w:spacing w:after="0"/>
              <w:jc w:val="right"/>
              <w:rPr>
                <w:bCs/>
                <w:sz w:val="16"/>
                <w:szCs w:val="16"/>
                <w:rPrChange w:id="7999" w:author="Steve Barbeaux" w:date="2022-10-10T12:18:00Z">
                  <w:rPr>
                    <w:bCs/>
                    <w:sz w:val="16"/>
                    <w:szCs w:val="16"/>
                  </w:rPr>
                </w:rPrChange>
              </w:rPr>
            </w:pPr>
            <w:ins w:id="8000" w:author="Steve Barbeaux" w:date="2022-10-10T12:18:00Z">
              <w:r w:rsidRPr="005E242C">
                <w:rPr>
                  <w:sz w:val="16"/>
                  <w:szCs w:val="16"/>
                  <w:rPrChange w:id="8001" w:author="Steve Barbeaux" w:date="2022-10-10T12:18:00Z">
                    <w:rPr/>
                  </w:rPrChange>
                </w:rPr>
                <w:t>2.20</w:t>
              </w:r>
            </w:ins>
            <w:del w:id="8002" w:author="Steve Barbeaux" w:date="2022-10-10T12:18:00Z">
              <w:r w:rsidRPr="005E242C" w:rsidDel="00FC0D60">
                <w:rPr>
                  <w:sz w:val="16"/>
                  <w:szCs w:val="16"/>
                  <w:rPrChange w:id="8003" w:author="Steve Barbeaux" w:date="2022-10-10T12:18:00Z">
                    <w:rPr>
                      <w:sz w:val="16"/>
                      <w:szCs w:val="16"/>
                    </w:rPr>
                  </w:rPrChange>
                </w:rPr>
                <w:delText>2.42</w:delText>
              </w:r>
            </w:del>
          </w:p>
        </w:tc>
        <w:tc>
          <w:tcPr>
            <w:tcW w:w="317" w:type="pct"/>
            <w:tcBorders>
              <w:left w:val="nil"/>
              <w:right w:val="nil"/>
            </w:tcBorders>
            <w:shd w:val="clear" w:color="auto" w:fill="FFFFFF" w:themeFill="background1"/>
            <w:noWrap/>
          </w:tcPr>
          <w:p w14:paraId="02E7C21A" w14:textId="7AB9BFE6" w:rsidR="005E242C" w:rsidRPr="005E242C" w:rsidRDefault="005E242C" w:rsidP="005E242C">
            <w:pPr>
              <w:shd w:val="clear" w:color="auto" w:fill="FFFFFF" w:themeFill="background1"/>
              <w:spacing w:after="0"/>
              <w:jc w:val="right"/>
              <w:rPr>
                <w:bCs/>
                <w:sz w:val="16"/>
                <w:szCs w:val="16"/>
                <w:rPrChange w:id="8004" w:author="Steve Barbeaux" w:date="2022-10-10T12:18:00Z">
                  <w:rPr>
                    <w:bCs/>
                    <w:sz w:val="16"/>
                    <w:szCs w:val="16"/>
                  </w:rPr>
                </w:rPrChange>
              </w:rPr>
            </w:pPr>
            <w:ins w:id="8005" w:author="Steve Barbeaux" w:date="2022-10-10T12:18:00Z">
              <w:r w:rsidRPr="005E242C">
                <w:rPr>
                  <w:sz w:val="16"/>
                  <w:szCs w:val="16"/>
                  <w:rPrChange w:id="8006" w:author="Steve Barbeaux" w:date="2022-10-10T12:18:00Z">
                    <w:rPr/>
                  </w:rPrChange>
                </w:rPr>
                <w:t>0.7%</w:t>
              </w:r>
            </w:ins>
            <w:del w:id="8007" w:author="Steve Barbeaux" w:date="2022-10-10T12:18:00Z">
              <w:r w:rsidRPr="005E242C" w:rsidDel="00FC0D60">
                <w:rPr>
                  <w:sz w:val="16"/>
                  <w:szCs w:val="16"/>
                  <w:rPrChange w:id="8008" w:author="Steve Barbeaux" w:date="2022-10-10T12:18:00Z">
                    <w:rPr>
                      <w:sz w:val="16"/>
                      <w:szCs w:val="16"/>
                    </w:rPr>
                  </w:rPrChange>
                </w:rPr>
                <w:delText>0.7%</w:delText>
              </w:r>
            </w:del>
          </w:p>
        </w:tc>
      </w:tr>
      <w:tr w:rsidR="005E242C" w:rsidRPr="0023317E" w14:paraId="3CBC3E70" w14:textId="77777777" w:rsidTr="00D45095">
        <w:trPr>
          <w:tblCellSpacing w:w="7" w:type="dxa"/>
        </w:trPr>
        <w:tc>
          <w:tcPr>
            <w:tcW w:w="222" w:type="pct"/>
            <w:tcBorders>
              <w:left w:val="nil"/>
              <w:right w:val="nil"/>
            </w:tcBorders>
            <w:shd w:val="clear" w:color="auto" w:fill="FFFFFF" w:themeFill="background1"/>
            <w:noWrap/>
          </w:tcPr>
          <w:p w14:paraId="0765F47F"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1980</w:t>
            </w:r>
          </w:p>
        </w:tc>
        <w:tc>
          <w:tcPr>
            <w:tcW w:w="256" w:type="pct"/>
            <w:tcBorders>
              <w:left w:val="nil"/>
              <w:right w:val="nil"/>
            </w:tcBorders>
            <w:shd w:val="clear" w:color="auto" w:fill="FFFFFF" w:themeFill="background1"/>
            <w:noWrap/>
          </w:tcPr>
          <w:p w14:paraId="6D617304" w14:textId="06A12E28" w:rsidR="005E242C" w:rsidRPr="005E242C" w:rsidRDefault="005E242C" w:rsidP="005E242C">
            <w:pPr>
              <w:shd w:val="clear" w:color="auto" w:fill="FFFFFF" w:themeFill="background1"/>
              <w:spacing w:after="0"/>
              <w:jc w:val="right"/>
              <w:rPr>
                <w:bCs/>
                <w:sz w:val="16"/>
                <w:szCs w:val="16"/>
                <w:rPrChange w:id="8009" w:author="Steve Barbeaux" w:date="2022-10-10T12:18:00Z">
                  <w:rPr>
                    <w:bCs/>
                    <w:sz w:val="16"/>
                    <w:szCs w:val="16"/>
                  </w:rPr>
                </w:rPrChange>
              </w:rPr>
            </w:pPr>
            <w:ins w:id="8010" w:author="Steve Barbeaux" w:date="2022-10-10T12:18:00Z">
              <w:r w:rsidRPr="005E242C">
                <w:rPr>
                  <w:sz w:val="16"/>
                  <w:szCs w:val="16"/>
                  <w:rPrChange w:id="8011" w:author="Steve Barbeaux" w:date="2022-10-10T12:18:00Z">
                    <w:rPr/>
                  </w:rPrChange>
                </w:rPr>
                <w:t>0.04</w:t>
              </w:r>
            </w:ins>
            <w:del w:id="8012" w:author="Steve Barbeaux" w:date="2022-10-10T12:18:00Z">
              <w:r w:rsidRPr="005E242C" w:rsidDel="00FC0D60">
                <w:rPr>
                  <w:sz w:val="16"/>
                  <w:szCs w:val="16"/>
                  <w:rPrChange w:id="8013" w:author="Steve Barbeaux" w:date="2022-10-10T12:18:00Z">
                    <w:rPr>
                      <w:sz w:val="16"/>
                      <w:szCs w:val="16"/>
                    </w:rPr>
                  </w:rPrChange>
                </w:rPr>
                <w:delText>0.05</w:delText>
              </w:r>
            </w:del>
          </w:p>
        </w:tc>
        <w:tc>
          <w:tcPr>
            <w:tcW w:w="256" w:type="pct"/>
            <w:tcBorders>
              <w:left w:val="nil"/>
              <w:right w:val="nil"/>
            </w:tcBorders>
            <w:shd w:val="clear" w:color="auto" w:fill="FFFFFF" w:themeFill="background1"/>
            <w:noWrap/>
          </w:tcPr>
          <w:p w14:paraId="4E865A36" w14:textId="3A62A1F2" w:rsidR="005E242C" w:rsidRPr="005E242C" w:rsidRDefault="005E242C" w:rsidP="005E242C">
            <w:pPr>
              <w:shd w:val="clear" w:color="auto" w:fill="FFFFFF" w:themeFill="background1"/>
              <w:spacing w:after="0"/>
              <w:jc w:val="right"/>
              <w:rPr>
                <w:bCs/>
                <w:sz w:val="16"/>
                <w:szCs w:val="16"/>
                <w:rPrChange w:id="8014" w:author="Steve Barbeaux" w:date="2022-10-10T12:18:00Z">
                  <w:rPr>
                    <w:bCs/>
                    <w:sz w:val="16"/>
                    <w:szCs w:val="16"/>
                  </w:rPr>
                </w:rPrChange>
              </w:rPr>
            </w:pPr>
            <w:ins w:id="8015" w:author="Steve Barbeaux" w:date="2022-10-10T12:18:00Z">
              <w:r w:rsidRPr="005E242C">
                <w:rPr>
                  <w:sz w:val="16"/>
                  <w:szCs w:val="16"/>
                  <w:rPrChange w:id="8016" w:author="Steve Barbeaux" w:date="2022-10-10T12:18:00Z">
                    <w:rPr/>
                  </w:rPrChange>
                </w:rPr>
                <w:t>1.26</w:t>
              </w:r>
            </w:ins>
            <w:del w:id="8017" w:author="Steve Barbeaux" w:date="2022-10-10T12:18:00Z">
              <w:r w:rsidRPr="005E242C" w:rsidDel="00FC0D60">
                <w:rPr>
                  <w:sz w:val="16"/>
                  <w:szCs w:val="16"/>
                  <w:rPrChange w:id="8018" w:author="Steve Barbeaux" w:date="2022-10-10T12:18:00Z">
                    <w:rPr>
                      <w:sz w:val="16"/>
                      <w:szCs w:val="16"/>
                    </w:rPr>
                  </w:rPrChange>
                </w:rPr>
                <w:delText>1.39</w:delText>
              </w:r>
            </w:del>
          </w:p>
        </w:tc>
        <w:tc>
          <w:tcPr>
            <w:tcW w:w="256" w:type="pct"/>
            <w:tcBorders>
              <w:left w:val="nil"/>
              <w:right w:val="nil"/>
            </w:tcBorders>
            <w:shd w:val="clear" w:color="auto" w:fill="FFFFFF" w:themeFill="background1"/>
            <w:noWrap/>
          </w:tcPr>
          <w:p w14:paraId="133FA9E7" w14:textId="0CDEF853" w:rsidR="005E242C" w:rsidRPr="005E242C" w:rsidRDefault="005E242C" w:rsidP="005E242C">
            <w:pPr>
              <w:shd w:val="clear" w:color="auto" w:fill="FFFFFF" w:themeFill="background1"/>
              <w:spacing w:after="0"/>
              <w:jc w:val="right"/>
              <w:rPr>
                <w:bCs/>
                <w:sz w:val="16"/>
                <w:szCs w:val="16"/>
                <w:rPrChange w:id="8019" w:author="Steve Barbeaux" w:date="2022-10-10T12:18:00Z">
                  <w:rPr>
                    <w:bCs/>
                    <w:sz w:val="16"/>
                    <w:szCs w:val="16"/>
                  </w:rPr>
                </w:rPrChange>
              </w:rPr>
            </w:pPr>
            <w:ins w:id="8020" w:author="Steve Barbeaux" w:date="2022-10-10T12:18:00Z">
              <w:r w:rsidRPr="005E242C">
                <w:rPr>
                  <w:sz w:val="16"/>
                  <w:szCs w:val="16"/>
                  <w:rPrChange w:id="8021" w:author="Steve Barbeaux" w:date="2022-10-10T12:18:00Z">
                    <w:rPr/>
                  </w:rPrChange>
                </w:rPr>
                <w:t>0.10</w:t>
              </w:r>
            </w:ins>
            <w:del w:id="8022" w:author="Steve Barbeaux" w:date="2022-10-10T12:18:00Z">
              <w:r w:rsidRPr="005E242C" w:rsidDel="00FC0D60">
                <w:rPr>
                  <w:sz w:val="16"/>
                  <w:szCs w:val="16"/>
                  <w:rPrChange w:id="8023" w:author="Steve Barbeaux" w:date="2022-10-10T12:18:00Z">
                    <w:rPr>
                      <w:sz w:val="16"/>
                      <w:szCs w:val="16"/>
                    </w:rPr>
                  </w:rPrChange>
                </w:rPr>
                <w:delText>0.11</w:delText>
              </w:r>
            </w:del>
          </w:p>
        </w:tc>
        <w:tc>
          <w:tcPr>
            <w:tcW w:w="257" w:type="pct"/>
            <w:tcBorders>
              <w:left w:val="nil"/>
              <w:right w:val="nil"/>
            </w:tcBorders>
            <w:shd w:val="clear" w:color="auto" w:fill="FFFFFF" w:themeFill="background1"/>
            <w:noWrap/>
          </w:tcPr>
          <w:p w14:paraId="0C65C60F" w14:textId="6F145BFC" w:rsidR="005E242C" w:rsidRPr="005E242C" w:rsidRDefault="005E242C" w:rsidP="005E242C">
            <w:pPr>
              <w:shd w:val="clear" w:color="auto" w:fill="FFFFFF" w:themeFill="background1"/>
              <w:spacing w:after="0"/>
              <w:jc w:val="right"/>
              <w:rPr>
                <w:bCs/>
                <w:sz w:val="16"/>
                <w:szCs w:val="16"/>
                <w:rPrChange w:id="8024" w:author="Steve Barbeaux" w:date="2022-10-10T12:18:00Z">
                  <w:rPr>
                    <w:bCs/>
                    <w:sz w:val="16"/>
                    <w:szCs w:val="16"/>
                  </w:rPr>
                </w:rPrChange>
              </w:rPr>
            </w:pPr>
            <w:ins w:id="8025" w:author="Steve Barbeaux" w:date="2022-10-10T12:18:00Z">
              <w:r w:rsidRPr="005E242C">
                <w:rPr>
                  <w:sz w:val="16"/>
                  <w:szCs w:val="16"/>
                  <w:rPrChange w:id="8026" w:author="Steve Barbeaux" w:date="2022-10-10T12:18:00Z">
                    <w:rPr/>
                  </w:rPrChange>
                </w:rPr>
                <w:t>0.09</w:t>
              </w:r>
            </w:ins>
            <w:del w:id="8027" w:author="Steve Barbeaux" w:date="2022-10-10T12:18:00Z">
              <w:r w:rsidRPr="005E242C" w:rsidDel="00FC0D60">
                <w:rPr>
                  <w:sz w:val="16"/>
                  <w:szCs w:val="16"/>
                  <w:rPrChange w:id="8028" w:author="Steve Barbeaux" w:date="2022-10-10T12:18:00Z">
                    <w:rPr>
                      <w:sz w:val="16"/>
                      <w:szCs w:val="16"/>
                    </w:rPr>
                  </w:rPrChange>
                </w:rPr>
                <w:delText>0.10</w:delText>
              </w:r>
            </w:del>
          </w:p>
        </w:tc>
        <w:tc>
          <w:tcPr>
            <w:tcW w:w="257" w:type="pct"/>
            <w:tcBorders>
              <w:left w:val="nil"/>
              <w:right w:val="nil"/>
            </w:tcBorders>
            <w:shd w:val="clear" w:color="auto" w:fill="FFFFFF" w:themeFill="background1"/>
            <w:noWrap/>
          </w:tcPr>
          <w:p w14:paraId="376BD756" w14:textId="7B804AD7" w:rsidR="005E242C" w:rsidRPr="005E242C" w:rsidRDefault="005E242C" w:rsidP="005E242C">
            <w:pPr>
              <w:shd w:val="clear" w:color="auto" w:fill="FFFFFF" w:themeFill="background1"/>
              <w:spacing w:after="0"/>
              <w:jc w:val="right"/>
              <w:rPr>
                <w:bCs/>
                <w:sz w:val="16"/>
                <w:szCs w:val="16"/>
                <w:rPrChange w:id="8029" w:author="Steve Barbeaux" w:date="2022-10-10T12:18:00Z">
                  <w:rPr>
                    <w:bCs/>
                    <w:sz w:val="16"/>
                    <w:szCs w:val="16"/>
                  </w:rPr>
                </w:rPrChange>
              </w:rPr>
            </w:pPr>
            <w:ins w:id="8030" w:author="Steve Barbeaux" w:date="2022-10-10T12:18:00Z">
              <w:r w:rsidRPr="005E242C">
                <w:rPr>
                  <w:sz w:val="16"/>
                  <w:szCs w:val="16"/>
                  <w:rPrChange w:id="8031" w:author="Steve Barbeaux" w:date="2022-10-10T12:18:00Z">
                    <w:rPr/>
                  </w:rPrChange>
                </w:rPr>
                <w:t>0.07</w:t>
              </w:r>
            </w:ins>
            <w:del w:id="8032" w:author="Steve Barbeaux" w:date="2022-10-10T12:18:00Z">
              <w:r w:rsidRPr="005E242C" w:rsidDel="00FC0D60">
                <w:rPr>
                  <w:sz w:val="16"/>
                  <w:szCs w:val="16"/>
                  <w:rPrChange w:id="8033" w:author="Steve Barbeaux" w:date="2022-10-10T12:18:00Z">
                    <w:rPr>
                      <w:sz w:val="16"/>
                      <w:szCs w:val="16"/>
                    </w:rPr>
                  </w:rPrChange>
                </w:rPr>
                <w:delText>0.07</w:delText>
              </w:r>
            </w:del>
          </w:p>
        </w:tc>
        <w:tc>
          <w:tcPr>
            <w:tcW w:w="257" w:type="pct"/>
            <w:tcBorders>
              <w:left w:val="nil"/>
              <w:right w:val="nil"/>
            </w:tcBorders>
            <w:shd w:val="clear" w:color="auto" w:fill="FFFFFF" w:themeFill="background1"/>
            <w:noWrap/>
          </w:tcPr>
          <w:p w14:paraId="3F30C653" w14:textId="16826B3E" w:rsidR="005E242C" w:rsidRPr="005E242C" w:rsidRDefault="005E242C" w:rsidP="005E242C">
            <w:pPr>
              <w:shd w:val="clear" w:color="auto" w:fill="FFFFFF" w:themeFill="background1"/>
              <w:spacing w:after="0"/>
              <w:jc w:val="right"/>
              <w:rPr>
                <w:bCs/>
                <w:sz w:val="16"/>
                <w:szCs w:val="16"/>
                <w:rPrChange w:id="8034" w:author="Steve Barbeaux" w:date="2022-10-10T12:18:00Z">
                  <w:rPr>
                    <w:bCs/>
                    <w:sz w:val="16"/>
                    <w:szCs w:val="16"/>
                  </w:rPr>
                </w:rPrChange>
              </w:rPr>
            </w:pPr>
            <w:ins w:id="8035" w:author="Steve Barbeaux" w:date="2022-10-10T12:18:00Z">
              <w:r w:rsidRPr="005E242C">
                <w:rPr>
                  <w:sz w:val="16"/>
                  <w:szCs w:val="16"/>
                  <w:rPrChange w:id="8036" w:author="Steve Barbeaux" w:date="2022-10-10T12:18:00Z">
                    <w:rPr/>
                  </w:rPrChange>
                </w:rPr>
                <w:t>0.08</w:t>
              </w:r>
            </w:ins>
            <w:del w:id="8037" w:author="Steve Barbeaux" w:date="2022-10-10T12:18:00Z">
              <w:r w:rsidRPr="005E242C" w:rsidDel="00FC0D60">
                <w:rPr>
                  <w:sz w:val="16"/>
                  <w:szCs w:val="16"/>
                  <w:rPrChange w:id="8038" w:author="Steve Barbeaux" w:date="2022-10-10T12:18:00Z">
                    <w:rPr>
                      <w:sz w:val="16"/>
                      <w:szCs w:val="16"/>
                    </w:rPr>
                  </w:rPrChange>
                </w:rPr>
                <w:delText>0.09</w:delText>
              </w:r>
            </w:del>
          </w:p>
        </w:tc>
        <w:tc>
          <w:tcPr>
            <w:tcW w:w="256" w:type="pct"/>
            <w:tcBorders>
              <w:left w:val="nil"/>
              <w:right w:val="nil"/>
            </w:tcBorders>
            <w:shd w:val="clear" w:color="auto" w:fill="FFFFFF" w:themeFill="background1"/>
            <w:noWrap/>
          </w:tcPr>
          <w:p w14:paraId="4D352DF3" w14:textId="028D1EDF" w:rsidR="005E242C" w:rsidRPr="005E242C" w:rsidRDefault="005E242C" w:rsidP="005E242C">
            <w:pPr>
              <w:shd w:val="clear" w:color="auto" w:fill="FFFFFF" w:themeFill="background1"/>
              <w:spacing w:after="0"/>
              <w:jc w:val="right"/>
              <w:rPr>
                <w:bCs/>
                <w:sz w:val="16"/>
                <w:szCs w:val="16"/>
                <w:rPrChange w:id="8039" w:author="Steve Barbeaux" w:date="2022-10-10T12:18:00Z">
                  <w:rPr>
                    <w:bCs/>
                    <w:sz w:val="16"/>
                    <w:szCs w:val="16"/>
                  </w:rPr>
                </w:rPrChange>
              </w:rPr>
            </w:pPr>
            <w:ins w:id="8040" w:author="Steve Barbeaux" w:date="2022-10-10T12:18:00Z">
              <w:r w:rsidRPr="005E242C">
                <w:rPr>
                  <w:sz w:val="16"/>
                  <w:szCs w:val="16"/>
                  <w:rPrChange w:id="8041" w:author="Steve Barbeaux" w:date="2022-10-10T12:18:00Z">
                    <w:rPr/>
                  </w:rPrChange>
                </w:rPr>
                <w:t>0.04</w:t>
              </w:r>
            </w:ins>
            <w:del w:id="8042" w:author="Steve Barbeaux" w:date="2022-10-10T12:18:00Z">
              <w:r w:rsidRPr="005E242C" w:rsidDel="00FC0D60">
                <w:rPr>
                  <w:sz w:val="16"/>
                  <w:szCs w:val="16"/>
                  <w:rPrChange w:id="8043" w:author="Steve Barbeaux" w:date="2022-10-10T12:18:00Z">
                    <w:rPr>
                      <w:sz w:val="16"/>
                      <w:szCs w:val="16"/>
                    </w:rPr>
                  </w:rPrChange>
                </w:rPr>
                <w:delText>0.05</w:delText>
              </w:r>
            </w:del>
          </w:p>
        </w:tc>
        <w:tc>
          <w:tcPr>
            <w:tcW w:w="256" w:type="pct"/>
            <w:tcBorders>
              <w:left w:val="nil"/>
              <w:right w:val="nil"/>
            </w:tcBorders>
            <w:shd w:val="clear" w:color="auto" w:fill="FFFFFF" w:themeFill="background1"/>
            <w:noWrap/>
          </w:tcPr>
          <w:p w14:paraId="0C30AE47" w14:textId="64A8E832" w:rsidR="005E242C" w:rsidRPr="005E242C" w:rsidRDefault="005E242C" w:rsidP="005E242C">
            <w:pPr>
              <w:shd w:val="clear" w:color="auto" w:fill="FFFFFF" w:themeFill="background1"/>
              <w:spacing w:after="0"/>
              <w:jc w:val="right"/>
              <w:rPr>
                <w:bCs/>
                <w:sz w:val="16"/>
                <w:szCs w:val="16"/>
                <w:rPrChange w:id="8044" w:author="Steve Barbeaux" w:date="2022-10-10T12:18:00Z">
                  <w:rPr>
                    <w:bCs/>
                    <w:sz w:val="16"/>
                    <w:szCs w:val="16"/>
                  </w:rPr>
                </w:rPrChange>
              </w:rPr>
            </w:pPr>
            <w:ins w:id="8045" w:author="Steve Barbeaux" w:date="2022-10-10T12:18:00Z">
              <w:r w:rsidRPr="005E242C">
                <w:rPr>
                  <w:sz w:val="16"/>
                  <w:szCs w:val="16"/>
                  <w:rPrChange w:id="8046" w:author="Steve Barbeaux" w:date="2022-10-10T12:18:00Z">
                    <w:rPr/>
                  </w:rPrChange>
                </w:rPr>
                <w:t>0.06</w:t>
              </w:r>
            </w:ins>
            <w:del w:id="8047" w:author="Steve Barbeaux" w:date="2022-10-10T12:18:00Z">
              <w:r w:rsidRPr="005E242C" w:rsidDel="00FC0D60">
                <w:rPr>
                  <w:sz w:val="16"/>
                  <w:szCs w:val="16"/>
                  <w:rPrChange w:id="8048" w:author="Steve Barbeaux" w:date="2022-10-10T12:18:00Z">
                    <w:rPr>
                      <w:sz w:val="16"/>
                      <w:szCs w:val="16"/>
                    </w:rPr>
                  </w:rPrChange>
                </w:rPr>
                <w:delText>0.07</w:delText>
              </w:r>
            </w:del>
          </w:p>
        </w:tc>
        <w:tc>
          <w:tcPr>
            <w:tcW w:w="256" w:type="pct"/>
            <w:tcBorders>
              <w:left w:val="nil"/>
              <w:right w:val="nil"/>
            </w:tcBorders>
            <w:shd w:val="clear" w:color="auto" w:fill="FFFFFF" w:themeFill="background1"/>
            <w:noWrap/>
          </w:tcPr>
          <w:p w14:paraId="429A9BF4" w14:textId="4D413730" w:rsidR="005E242C" w:rsidRPr="005E242C" w:rsidRDefault="005E242C" w:rsidP="005E242C">
            <w:pPr>
              <w:shd w:val="clear" w:color="auto" w:fill="FFFFFF" w:themeFill="background1"/>
              <w:spacing w:after="0"/>
              <w:jc w:val="right"/>
              <w:rPr>
                <w:bCs/>
                <w:sz w:val="16"/>
                <w:szCs w:val="16"/>
                <w:rPrChange w:id="8049" w:author="Steve Barbeaux" w:date="2022-10-10T12:18:00Z">
                  <w:rPr>
                    <w:bCs/>
                    <w:sz w:val="16"/>
                    <w:szCs w:val="16"/>
                  </w:rPr>
                </w:rPrChange>
              </w:rPr>
            </w:pPr>
            <w:ins w:id="8050" w:author="Steve Barbeaux" w:date="2022-10-10T12:18:00Z">
              <w:r w:rsidRPr="005E242C">
                <w:rPr>
                  <w:sz w:val="16"/>
                  <w:szCs w:val="16"/>
                  <w:rPrChange w:id="8051" w:author="Steve Barbeaux" w:date="2022-10-10T12:18:00Z">
                    <w:rPr/>
                  </w:rPrChange>
                </w:rPr>
                <w:t>0.02</w:t>
              </w:r>
            </w:ins>
            <w:del w:id="8052" w:author="Steve Barbeaux" w:date="2022-10-10T12:18:00Z">
              <w:r w:rsidRPr="005E242C" w:rsidDel="00FC0D60">
                <w:rPr>
                  <w:sz w:val="16"/>
                  <w:szCs w:val="16"/>
                  <w:rPrChange w:id="8053"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405DC864" w14:textId="401BB71F" w:rsidR="005E242C" w:rsidRPr="005E242C" w:rsidRDefault="005E242C" w:rsidP="005E242C">
            <w:pPr>
              <w:shd w:val="clear" w:color="auto" w:fill="FFFFFF" w:themeFill="background1"/>
              <w:spacing w:after="0"/>
              <w:jc w:val="right"/>
              <w:rPr>
                <w:bCs/>
                <w:sz w:val="16"/>
                <w:szCs w:val="16"/>
                <w:rPrChange w:id="8054" w:author="Steve Barbeaux" w:date="2022-10-10T12:18:00Z">
                  <w:rPr>
                    <w:bCs/>
                    <w:sz w:val="16"/>
                    <w:szCs w:val="16"/>
                  </w:rPr>
                </w:rPrChange>
              </w:rPr>
            </w:pPr>
            <w:ins w:id="8055" w:author="Steve Barbeaux" w:date="2022-10-10T12:18:00Z">
              <w:r w:rsidRPr="005E242C">
                <w:rPr>
                  <w:sz w:val="16"/>
                  <w:szCs w:val="16"/>
                  <w:rPrChange w:id="8056" w:author="Steve Barbeaux" w:date="2022-10-10T12:18:00Z">
                    <w:rPr/>
                  </w:rPrChange>
                </w:rPr>
                <w:t>0.02</w:t>
              </w:r>
            </w:ins>
            <w:del w:id="8057" w:author="Steve Barbeaux" w:date="2022-10-10T12:18:00Z">
              <w:r w:rsidRPr="005E242C" w:rsidDel="00FC0D60">
                <w:rPr>
                  <w:sz w:val="16"/>
                  <w:szCs w:val="16"/>
                  <w:rPrChange w:id="8058" w:author="Steve Barbeaux" w:date="2022-10-10T12:18:00Z">
                    <w:rPr>
                      <w:sz w:val="16"/>
                      <w:szCs w:val="16"/>
                    </w:rPr>
                  </w:rPrChange>
                </w:rPr>
                <w:delText>0.02</w:delText>
              </w:r>
            </w:del>
          </w:p>
        </w:tc>
        <w:tc>
          <w:tcPr>
            <w:tcW w:w="257" w:type="pct"/>
            <w:tcBorders>
              <w:left w:val="nil"/>
              <w:right w:val="nil"/>
            </w:tcBorders>
            <w:shd w:val="clear" w:color="auto" w:fill="FFFFFF" w:themeFill="background1"/>
            <w:noWrap/>
          </w:tcPr>
          <w:p w14:paraId="68DD7B9E" w14:textId="5FF5342A" w:rsidR="005E242C" w:rsidRPr="005E242C" w:rsidRDefault="005E242C" w:rsidP="005E242C">
            <w:pPr>
              <w:shd w:val="clear" w:color="auto" w:fill="FFFFFF" w:themeFill="background1"/>
              <w:spacing w:after="0"/>
              <w:jc w:val="right"/>
              <w:rPr>
                <w:bCs/>
                <w:sz w:val="16"/>
                <w:szCs w:val="16"/>
                <w:rPrChange w:id="8059" w:author="Steve Barbeaux" w:date="2022-10-10T12:18:00Z">
                  <w:rPr>
                    <w:bCs/>
                    <w:sz w:val="16"/>
                    <w:szCs w:val="16"/>
                  </w:rPr>
                </w:rPrChange>
              </w:rPr>
            </w:pPr>
            <w:ins w:id="8060" w:author="Steve Barbeaux" w:date="2022-10-10T12:18:00Z">
              <w:r w:rsidRPr="005E242C">
                <w:rPr>
                  <w:sz w:val="16"/>
                  <w:szCs w:val="16"/>
                  <w:rPrChange w:id="8061" w:author="Steve Barbeaux" w:date="2022-10-10T12:18:00Z">
                    <w:rPr/>
                  </w:rPrChange>
                </w:rPr>
                <w:t>0.01</w:t>
              </w:r>
            </w:ins>
            <w:del w:id="8062" w:author="Steve Barbeaux" w:date="2022-10-10T12:18:00Z">
              <w:r w:rsidRPr="005E242C" w:rsidDel="00FC0D60">
                <w:rPr>
                  <w:sz w:val="16"/>
                  <w:szCs w:val="16"/>
                  <w:rPrChange w:id="806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13DC4DB1" w14:textId="76CB45F5" w:rsidR="005E242C" w:rsidRPr="005E242C" w:rsidRDefault="005E242C" w:rsidP="005E242C">
            <w:pPr>
              <w:shd w:val="clear" w:color="auto" w:fill="FFFFFF" w:themeFill="background1"/>
              <w:spacing w:after="0"/>
              <w:jc w:val="right"/>
              <w:rPr>
                <w:bCs/>
                <w:sz w:val="16"/>
                <w:szCs w:val="16"/>
                <w:rPrChange w:id="8064" w:author="Steve Barbeaux" w:date="2022-10-10T12:18:00Z">
                  <w:rPr>
                    <w:bCs/>
                    <w:sz w:val="16"/>
                    <w:szCs w:val="16"/>
                  </w:rPr>
                </w:rPrChange>
              </w:rPr>
            </w:pPr>
            <w:ins w:id="8065" w:author="Steve Barbeaux" w:date="2022-10-10T12:18:00Z">
              <w:r w:rsidRPr="005E242C">
                <w:rPr>
                  <w:sz w:val="16"/>
                  <w:szCs w:val="16"/>
                  <w:rPrChange w:id="8066" w:author="Steve Barbeaux" w:date="2022-10-10T12:18:00Z">
                    <w:rPr/>
                  </w:rPrChange>
                </w:rPr>
                <w:t>0.01</w:t>
              </w:r>
            </w:ins>
            <w:del w:id="8067" w:author="Steve Barbeaux" w:date="2022-10-10T12:18:00Z">
              <w:r w:rsidRPr="005E242C" w:rsidDel="00FC0D60">
                <w:rPr>
                  <w:sz w:val="16"/>
                  <w:szCs w:val="16"/>
                  <w:rPrChange w:id="806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059D4B5B" w14:textId="2D1DEA5A" w:rsidR="005E242C" w:rsidRPr="005E242C" w:rsidRDefault="005E242C" w:rsidP="005E242C">
            <w:pPr>
              <w:shd w:val="clear" w:color="auto" w:fill="FFFFFF" w:themeFill="background1"/>
              <w:spacing w:after="0"/>
              <w:jc w:val="right"/>
              <w:rPr>
                <w:bCs/>
                <w:sz w:val="16"/>
                <w:szCs w:val="16"/>
                <w:rPrChange w:id="8069" w:author="Steve Barbeaux" w:date="2022-10-10T12:18:00Z">
                  <w:rPr>
                    <w:bCs/>
                    <w:sz w:val="16"/>
                    <w:szCs w:val="16"/>
                  </w:rPr>
                </w:rPrChange>
              </w:rPr>
            </w:pPr>
            <w:ins w:id="8070" w:author="Steve Barbeaux" w:date="2022-10-10T12:18:00Z">
              <w:r w:rsidRPr="005E242C">
                <w:rPr>
                  <w:sz w:val="16"/>
                  <w:szCs w:val="16"/>
                  <w:rPrChange w:id="8071" w:author="Steve Barbeaux" w:date="2022-10-10T12:18:00Z">
                    <w:rPr/>
                  </w:rPrChange>
                </w:rPr>
                <w:t>0.01</w:t>
              </w:r>
            </w:ins>
            <w:del w:id="8072" w:author="Steve Barbeaux" w:date="2022-10-10T12:18:00Z">
              <w:r w:rsidRPr="005E242C" w:rsidDel="00FC0D60">
                <w:rPr>
                  <w:sz w:val="16"/>
                  <w:szCs w:val="16"/>
                  <w:rPrChange w:id="807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7E60A38B" w14:textId="753F4B3B" w:rsidR="005E242C" w:rsidRPr="005E242C" w:rsidRDefault="005E242C" w:rsidP="005E242C">
            <w:pPr>
              <w:shd w:val="clear" w:color="auto" w:fill="FFFFFF" w:themeFill="background1"/>
              <w:spacing w:after="0"/>
              <w:jc w:val="right"/>
              <w:rPr>
                <w:bCs/>
                <w:sz w:val="16"/>
                <w:szCs w:val="16"/>
                <w:rPrChange w:id="8074" w:author="Steve Barbeaux" w:date="2022-10-10T12:18:00Z">
                  <w:rPr>
                    <w:bCs/>
                    <w:sz w:val="16"/>
                    <w:szCs w:val="16"/>
                  </w:rPr>
                </w:rPrChange>
              </w:rPr>
            </w:pPr>
            <w:ins w:id="8075" w:author="Steve Barbeaux" w:date="2022-10-10T12:18:00Z">
              <w:r w:rsidRPr="005E242C">
                <w:rPr>
                  <w:sz w:val="16"/>
                  <w:szCs w:val="16"/>
                  <w:rPrChange w:id="8076" w:author="Steve Barbeaux" w:date="2022-10-10T12:18:00Z">
                    <w:rPr/>
                  </w:rPrChange>
                </w:rPr>
                <w:t>0.00</w:t>
              </w:r>
            </w:ins>
            <w:del w:id="8077" w:author="Steve Barbeaux" w:date="2022-10-10T12:18:00Z">
              <w:r w:rsidRPr="005E242C" w:rsidDel="00FC0D60">
                <w:rPr>
                  <w:sz w:val="16"/>
                  <w:szCs w:val="16"/>
                  <w:rPrChange w:id="807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5C6F0242" w14:textId="6D1DC7D3" w:rsidR="005E242C" w:rsidRPr="005E242C" w:rsidRDefault="005E242C" w:rsidP="005E242C">
            <w:pPr>
              <w:shd w:val="clear" w:color="auto" w:fill="FFFFFF" w:themeFill="background1"/>
              <w:spacing w:after="0"/>
              <w:jc w:val="right"/>
              <w:rPr>
                <w:bCs/>
                <w:sz w:val="16"/>
                <w:szCs w:val="16"/>
                <w:rPrChange w:id="8079" w:author="Steve Barbeaux" w:date="2022-10-10T12:18:00Z">
                  <w:rPr>
                    <w:bCs/>
                    <w:sz w:val="16"/>
                    <w:szCs w:val="16"/>
                  </w:rPr>
                </w:rPrChange>
              </w:rPr>
            </w:pPr>
            <w:ins w:id="8080" w:author="Steve Barbeaux" w:date="2022-10-10T12:18:00Z">
              <w:r w:rsidRPr="005E242C">
                <w:rPr>
                  <w:sz w:val="16"/>
                  <w:szCs w:val="16"/>
                  <w:rPrChange w:id="8081" w:author="Steve Barbeaux" w:date="2022-10-10T12:18:00Z">
                    <w:rPr/>
                  </w:rPrChange>
                </w:rPr>
                <w:t>0.01</w:t>
              </w:r>
            </w:ins>
            <w:del w:id="8082" w:author="Steve Barbeaux" w:date="2022-10-10T12:18:00Z">
              <w:r w:rsidRPr="005E242C" w:rsidDel="00FC0D60">
                <w:rPr>
                  <w:sz w:val="16"/>
                  <w:szCs w:val="16"/>
                  <w:rPrChange w:id="8083" w:author="Steve Barbeaux" w:date="2022-10-10T12:18:00Z">
                    <w:rPr>
                      <w:sz w:val="16"/>
                      <w:szCs w:val="16"/>
                    </w:rPr>
                  </w:rPrChange>
                </w:rPr>
                <w:delText>0.02</w:delText>
              </w:r>
            </w:del>
          </w:p>
        </w:tc>
        <w:tc>
          <w:tcPr>
            <w:tcW w:w="469" w:type="pct"/>
            <w:tcBorders>
              <w:left w:val="nil"/>
              <w:right w:val="nil"/>
            </w:tcBorders>
            <w:shd w:val="clear" w:color="auto" w:fill="FFFFFF" w:themeFill="background1"/>
            <w:noWrap/>
          </w:tcPr>
          <w:p w14:paraId="29B67412" w14:textId="36801DCB" w:rsidR="005E242C" w:rsidRPr="005E242C" w:rsidRDefault="005E242C" w:rsidP="005E242C">
            <w:pPr>
              <w:shd w:val="clear" w:color="auto" w:fill="FFFFFF" w:themeFill="background1"/>
              <w:spacing w:after="0"/>
              <w:jc w:val="right"/>
              <w:rPr>
                <w:bCs/>
                <w:sz w:val="16"/>
                <w:szCs w:val="16"/>
                <w:rPrChange w:id="8084" w:author="Steve Barbeaux" w:date="2022-10-10T12:18:00Z">
                  <w:rPr>
                    <w:bCs/>
                    <w:sz w:val="16"/>
                    <w:szCs w:val="16"/>
                  </w:rPr>
                </w:rPrChange>
              </w:rPr>
            </w:pPr>
            <w:ins w:id="8085" w:author="Steve Barbeaux" w:date="2022-10-10T12:18:00Z">
              <w:r w:rsidRPr="005E242C">
                <w:rPr>
                  <w:sz w:val="16"/>
                  <w:szCs w:val="16"/>
                  <w:rPrChange w:id="8086" w:author="Steve Barbeaux" w:date="2022-10-10T12:18:00Z">
                    <w:rPr/>
                  </w:rPrChange>
                </w:rPr>
                <w:t>1.82</w:t>
              </w:r>
            </w:ins>
            <w:del w:id="8087" w:author="Steve Barbeaux" w:date="2022-10-10T12:18:00Z">
              <w:r w:rsidRPr="005E242C" w:rsidDel="00FC0D60">
                <w:rPr>
                  <w:sz w:val="16"/>
                  <w:szCs w:val="16"/>
                  <w:rPrChange w:id="8088" w:author="Steve Barbeaux" w:date="2022-10-10T12:18:00Z">
                    <w:rPr>
                      <w:sz w:val="16"/>
                      <w:szCs w:val="16"/>
                    </w:rPr>
                  </w:rPrChange>
                </w:rPr>
                <w:delText>2.00</w:delText>
              </w:r>
            </w:del>
          </w:p>
        </w:tc>
        <w:tc>
          <w:tcPr>
            <w:tcW w:w="317" w:type="pct"/>
            <w:tcBorders>
              <w:left w:val="nil"/>
              <w:right w:val="nil"/>
            </w:tcBorders>
            <w:shd w:val="clear" w:color="auto" w:fill="FFFFFF" w:themeFill="background1"/>
            <w:noWrap/>
          </w:tcPr>
          <w:p w14:paraId="578FA510" w14:textId="677854EA" w:rsidR="005E242C" w:rsidRPr="005E242C" w:rsidRDefault="005E242C" w:rsidP="005E242C">
            <w:pPr>
              <w:shd w:val="clear" w:color="auto" w:fill="FFFFFF" w:themeFill="background1"/>
              <w:spacing w:after="0"/>
              <w:jc w:val="right"/>
              <w:rPr>
                <w:bCs/>
                <w:sz w:val="16"/>
                <w:szCs w:val="16"/>
                <w:rPrChange w:id="8089" w:author="Steve Barbeaux" w:date="2022-10-10T12:18:00Z">
                  <w:rPr>
                    <w:bCs/>
                    <w:sz w:val="16"/>
                    <w:szCs w:val="16"/>
                  </w:rPr>
                </w:rPrChange>
              </w:rPr>
            </w:pPr>
            <w:ins w:id="8090" w:author="Steve Barbeaux" w:date="2022-10-10T12:18:00Z">
              <w:r w:rsidRPr="005E242C">
                <w:rPr>
                  <w:sz w:val="16"/>
                  <w:szCs w:val="16"/>
                  <w:rPrChange w:id="8091" w:author="Steve Barbeaux" w:date="2022-10-10T12:18:00Z">
                    <w:rPr/>
                  </w:rPrChange>
                </w:rPr>
                <w:t>0.8%</w:t>
              </w:r>
            </w:ins>
            <w:del w:id="8092" w:author="Steve Barbeaux" w:date="2022-10-10T12:18:00Z">
              <w:r w:rsidRPr="005E242C" w:rsidDel="00FC0D60">
                <w:rPr>
                  <w:sz w:val="16"/>
                  <w:szCs w:val="16"/>
                  <w:rPrChange w:id="8093" w:author="Steve Barbeaux" w:date="2022-10-10T12:18:00Z">
                    <w:rPr>
                      <w:sz w:val="16"/>
                      <w:szCs w:val="16"/>
                    </w:rPr>
                  </w:rPrChange>
                </w:rPr>
                <w:delText>0.8%</w:delText>
              </w:r>
            </w:del>
          </w:p>
        </w:tc>
      </w:tr>
      <w:tr w:rsidR="005E242C" w:rsidRPr="0023317E" w14:paraId="08B2A7F8" w14:textId="77777777" w:rsidTr="00D45095">
        <w:trPr>
          <w:tblCellSpacing w:w="7" w:type="dxa"/>
        </w:trPr>
        <w:tc>
          <w:tcPr>
            <w:tcW w:w="222" w:type="pct"/>
            <w:tcBorders>
              <w:left w:val="nil"/>
              <w:right w:val="nil"/>
            </w:tcBorders>
            <w:shd w:val="clear" w:color="auto" w:fill="FFFFFF" w:themeFill="background1"/>
            <w:noWrap/>
          </w:tcPr>
          <w:p w14:paraId="1CB4308C"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1981</w:t>
            </w:r>
          </w:p>
        </w:tc>
        <w:tc>
          <w:tcPr>
            <w:tcW w:w="256" w:type="pct"/>
            <w:tcBorders>
              <w:left w:val="nil"/>
              <w:right w:val="nil"/>
            </w:tcBorders>
            <w:shd w:val="clear" w:color="auto" w:fill="FFFFFF" w:themeFill="background1"/>
            <w:noWrap/>
          </w:tcPr>
          <w:p w14:paraId="47B726E0" w14:textId="5B10E6FF" w:rsidR="005E242C" w:rsidRPr="005E242C" w:rsidRDefault="005E242C" w:rsidP="005E242C">
            <w:pPr>
              <w:shd w:val="clear" w:color="auto" w:fill="FFFFFF" w:themeFill="background1"/>
              <w:spacing w:after="0"/>
              <w:jc w:val="right"/>
              <w:rPr>
                <w:bCs/>
                <w:sz w:val="16"/>
                <w:szCs w:val="16"/>
                <w:rPrChange w:id="8094" w:author="Steve Barbeaux" w:date="2022-10-10T12:18:00Z">
                  <w:rPr>
                    <w:bCs/>
                    <w:sz w:val="16"/>
                    <w:szCs w:val="16"/>
                  </w:rPr>
                </w:rPrChange>
              </w:rPr>
            </w:pPr>
            <w:ins w:id="8095" w:author="Steve Barbeaux" w:date="2022-10-10T12:18:00Z">
              <w:r w:rsidRPr="005E242C">
                <w:rPr>
                  <w:sz w:val="16"/>
                  <w:szCs w:val="16"/>
                  <w:rPrChange w:id="8096" w:author="Steve Barbeaux" w:date="2022-10-10T12:18:00Z">
                    <w:rPr/>
                  </w:rPrChange>
                </w:rPr>
                <w:t>0.06</w:t>
              </w:r>
            </w:ins>
            <w:del w:id="8097" w:author="Steve Barbeaux" w:date="2022-10-10T12:18:00Z">
              <w:r w:rsidRPr="005E242C" w:rsidDel="00FC0D60">
                <w:rPr>
                  <w:sz w:val="16"/>
                  <w:szCs w:val="16"/>
                  <w:rPrChange w:id="8098" w:author="Steve Barbeaux" w:date="2022-10-10T12:18:00Z">
                    <w:rPr>
                      <w:sz w:val="16"/>
                      <w:szCs w:val="16"/>
                    </w:rPr>
                  </w:rPrChange>
                </w:rPr>
                <w:delText>0.06</w:delText>
              </w:r>
            </w:del>
          </w:p>
        </w:tc>
        <w:tc>
          <w:tcPr>
            <w:tcW w:w="256" w:type="pct"/>
            <w:tcBorders>
              <w:left w:val="nil"/>
              <w:right w:val="nil"/>
            </w:tcBorders>
            <w:shd w:val="clear" w:color="auto" w:fill="FFFFFF" w:themeFill="background1"/>
            <w:noWrap/>
          </w:tcPr>
          <w:p w14:paraId="585B4C2B" w14:textId="29ECC8A4" w:rsidR="005E242C" w:rsidRPr="005E242C" w:rsidRDefault="005E242C" w:rsidP="005E242C">
            <w:pPr>
              <w:shd w:val="clear" w:color="auto" w:fill="FFFFFF" w:themeFill="background1"/>
              <w:spacing w:after="0"/>
              <w:jc w:val="right"/>
              <w:rPr>
                <w:bCs/>
                <w:sz w:val="16"/>
                <w:szCs w:val="16"/>
                <w:rPrChange w:id="8099" w:author="Steve Barbeaux" w:date="2022-10-10T12:18:00Z">
                  <w:rPr>
                    <w:bCs/>
                    <w:sz w:val="16"/>
                    <w:szCs w:val="16"/>
                  </w:rPr>
                </w:rPrChange>
              </w:rPr>
            </w:pPr>
            <w:ins w:id="8100" w:author="Steve Barbeaux" w:date="2022-10-10T12:18:00Z">
              <w:r w:rsidRPr="005E242C">
                <w:rPr>
                  <w:sz w:val="16"/>
                  <w:szCs w:val="16"/>
                  <w:rPrChange w:id="8101" w:author="Steve Barbeaux" w:date="2022-10-10T12:18:00Z">
                    <w:rPr/>
                  </w:rPrChange>
                </w:rPr>
                <w:t>0.04</w:t>
              </w:r>
            </w:ins>
            <w:del w:id="8102" w:author="Steve Barbeaux" w:date="2022-10-10T12:18:00Z">
              <w:r w:rsidRPr="005E242C" w:rsidDel="00FC0D60">
                <w:rPr>
                  <w:sz w:val="16"/>
                  <w:szCs w:val="16"/>
                  <w:rPrChange w:id="8103" w:author="Steve Barbeaux" w:date="2022-10-10T12:18:00Z">
                    <w:rPr>
                      <w:sz w:val="16"/>
                      <w:szCs w:val="16"/>
                    </w:rPr>
                  </w:rPrChange>
                </w:rPr>
                <w:delText>0.04</w:delText>
              </w:r>
            </w:del>
          </w:p>
        </w:tc>
        <w:tc>
          <w:tcPr>
            <w:tcW w:w="256" w:type="pct"/>
            <w:tcBorders>
              <w:left w:val="nil"/>
              <w:right w:val="nil"/>
            </w:tcBorders>
            <w:shd w:val="clear" w:color="auto" w:fill="FFFFFF" w:themeFill="background1"/>
            <w:noWrap/>
          </w:tcPr>
          <w:p w14:paraId="418603EF" w14:textId="7885BAC4" w:rsidR="005E242C" w:rsidRPr="005E242C" w:rsidRDefault="005E242C" w:rsidP="005E242C">
            <w:pPr>
              <w:shd w:val="clear" w:color="auto" w:fill="FFFFFF" w:themeFill="background1"/>
              <w:spacing w:after="0"/>
              <w:jc w:val="right"/>
              <w:rPr>
                <w:bCs/>
                <w:sz w:val="16"/>
                <w:szCs w:val="16"/>
                <w:rPrChange w:id="8104" w:author="Steve Barbeaux" w:date="2022-10-10T12:18:00Z">
                  <w:rPr>
                    <w:bCs/>
                    <w:sz w:val="16"/>
                    <w:szCs w:val="16"/>
                  </w:rPr>
                </w:rPrChange>
              </w:rPr>
            </w:pPr>
            <w:ins w:id="8105" w:author="Steve Barbeaux" w:date="2022-10-10T12:18:00Z">
              <w:r w:rsidRPr="005E242C">
                <w:rPr>
                  <w:sz w:val="16"/>
                  <w:szCs w:val="16"/>
                  <w:rPrChange w:id="8106" w:author="Steve Barbeaux" w:date="2022-10-10T12:18:00Z">
                    <w:rPr/>
                  </w:rPrChange>
                </w:rPr>
                <w:t>1.02</w:t>
              </w:r>
            </w:ins>
            <w:del w:id="8107" w:author="Steve Barbeaux" w:date="2022-10-10T12:18:00Z">
              <w:r w:rsidRPr="005E242C" w:rsidDel="00FC0D60">
                <w:rPr>
                  <w:sz w:val="16"/>
                  <w:szCs w:val="16"/>
                  <w:rPrChange w:id="8108" w:author="Steve Barbeaux" w:date="2022-10-10T12:18:00Z">
                    <w:rPr>
                      <w:sz w:val="16"/>
                      <w:szCs w:val="16"/>
                    </w:rPr>
                  </w:rPrChange>
                </w:rPr>
                <w:delText>1.12</w:delText>
              </w:r>
            </w:del>
          </w:p>
        </w:tc>
        <w:tc>
          <w:tcPr>
            <w:tcW w:w="257" w:type="pct"/>
            <w:tcBorders>
              <w:left w:val="nil"/>
              <w:right w:val="nil"/>
            </w:tcBorders>
            <w:shd w:val="clear" w:color="auto" w:fill="FFFFFF" w:themeFill="background1"/>
            <w:noWrap/>
          </w:tcPr>
          <w:p w14:paraId="4D51BA65" w14:textId="61261FFB" w:rsidR="005E242C" w:rsidRPr="005E242C" w:rsidRDefault="005E242C" w:rsidP="005E242C">
            <w:pPr>
              <w:shd w:val="clear" w:color="auto" w:fill="FFFFFF" w:themeFill="background1"/>
              <w:spacing w:after="0"/>
              <w:jc w:val="right"/>
              <w:rPr>
                <w:bCs/>
                <w:sz w:val="16"/>
                <w:szCs w:val="16"/>
                <w:rPrChange w:id="8109" w:author="Steve Barbeaux" w:date="2022-10-10T12:18:00Z">
                  <w:rPr>
                    <w:bCs/>
                    <w:sz w:val="16"/>
                    <w:szCs w:val="16"/>
                  </w:rPr>
                </w:rPrChange>
              </w:rPr>
            </w:pPr>
            <w:ins w:id="8110" w:author="Steve Barbeaux" w:date="2022-10-10T12:18:00Z">
              <w:r w:rsidRPr="005E242C">
                <w:rPr>
                  <w:sz w:val="16"/>
                  <w:szCs w:val="16"/>
                  <w:rPrChange w:id="8111" w:author="Steve Barbeaux" w:date="2022-10-10T12:18:00Z">
                    <w:rPr/>
                  </w:rPrChange>
                </w:rPr>
                <w:t>0.08</w:t>
              </w:r>
            </w:ins>
            <w:del w:id="8112" w:author="Steve Barbeaux" w:date="2022-10-10T12:18:00Z">
              <w:r w:rsidRPr="005E242C" w:rsidDel="00FC0D60">
                <w:rPr>
                  <w:sz w:val="16"/>
                  <w:szCs w:val="16"/>
                  <w:rPrChange w:id="8113" w:author="Steve Barbeaux" w:date="2022-10-10T12:18:00Z">
                    <w:rPr>
                      <w:sz w:val="16"/>
                      <w:szCs w:val="16"/>
                    </w:rPr>
                  </w:rPrChange>
                </w:rPr>
                <w:delText>0.09</w:delText>
              </w:r>
            </w:del>
          </w:p>
        </w:tc>
        <w:tc>
          <w:tcPr>
            <w:tcW w:w="257" w:type="pct"/>
            <w:tcBorders>
              <w:left w:val="nil"/>
              <w:right w:val="nil"/>
            </w:tcBorders>
            <w:shd w:val="clear" w:color="auto" w:fill="FFFFFF" w:themeFill="background1"/>
            <w:noWrap/>
          </w:tcPr>
          <w:p w14:paraId="536894F9" w14:textId="08625865" w:rsidR="005E242C" w:rsidRPr="005E242C" w:rsidRDefault="005E242C" w:rsidP="005E242C">
            <w:pPr>
              <w:shd w:val="clear" w:color="auto" w:fill="FFFFFF" w:themeFill="background1"/>
              <w:spacing w:after="0"/>
              <w:jc w:val="right"/>
              <w:rPr>
                <w:bCs/>
                <w:sz w:val="16"/>
                <w:szCs w:val="16"/>
                <w:rPrChange w:id="8114" w:author="Steve Barbeaux" w:date="2022-10-10T12:18:00Z">
                  <w:rPr>
                    <w:bCs/>
                    <w:sz w:val="16"/>
                    <w:szCs w:val="16"/>
                  </w:rPr>
                </w:rPrChange>
              </w:rPr>
            </w:pPr>
            <w:ins w:id="8115" w:author="Steve Barbeaux" w:date="2022-10-10T12:18:00Z">
              <w:r w:rsidRPr="005E242C">
                <w:rPr>
                  <w:sz w:val="16"/>
                  <w:szCs w:val="16"/>
                  <w:rPrChange w:id="8116" w:author="Steve Barbeaux" w:date="2022-10-10T12:18:00Z">
                    <w:rPr/>
                  </w:rPrChange>
                </w:rPr>
                <w:t>0.07</w:t>
              </w:r>
            </w:ins>
            <w:del w:id="8117" w:author="Steve Barbeaux" w:date="2022-10-10T12:18:00Z">
              <w:r w:rsidRPr="005E242C" w:rsidDel="00FC0D60">
                <w:rPr>
                  <w:sz w:val="16"/>
                  <w:szCs w:val="16"/>
                  <w:rPrChange w:id="8118" w:author="Steve Barbeaux" w:date="2022-10-10T12:18:00Z">
                    <w:rPr>
                      <w:sz w:val="16"/>
                      <w:szCs w:val="16"/>
                    </w:rPr>
                  </w:rPrChange>
                </w:rPr>
                <w:delText>0.07</w:delText>
              </w:r>
            </w:del>
          </w:p>
        </w:tc>
        <w:tc>
          <w:tcPr>
            <w:tcW w:w="257" w:type="pct"/>
            <w:tcBorders>
              <w:left w:val="nil"/>
              <w:right w:val="nil"/>
            </w:tcBorders>
            <w:shd w:val="clear" w:color="auto" w:fill="FFFFFF" w:themeFill="background1"/>
            <w:noWrap/>
          </w:tcPr>
          <w:p w14:paraId="6E27FDF4" w14:textId="70EED917" w:rsidR="005E242C" w:rsidRPr="005E242C" w:rsidRDefault="005E242C" w:rsidP="005E242C">
            <w:pPr>
              <w:shd w:val="clear" w:color="auto" w:fill="FFFFFF" w:themeFill="background1"/>
              <w:spacing w:after="0"/>
              <w:jc w:val="right"/>
              <w:rPr>
                <w:bCs/>
                <w:sz w:val="16"/>
                <w:szCs w:val="16"/>
                <w:rPrChange w:id="8119" w:author="Steve Barbeaux" w:date="2022-10-10T12:18:00Z">
                  <w:rPr>
                    <w:bCs/>
                    <w:sz w:val="16"/>
                    <w:szCs w:val="16"/>
                  </w:rPr>
                </w:rPrChange>
              </w:rPr>
            </w:pPr>
            <w:ins w:id="8120" w:author="Steve Barbeaux" w:date="2022-10-10T12:18:00Z">
              <w:r w:rsidRPr="005E242C">
                <w:rPr>
                  <w:sz w:val="16"/>
                  <w:szCs w:val="16"/>
                  <w:rPrChange w:id="8121" w:author="Steve Barbeaux" w:date="2022-10-10T12:18:00Z">
                    <w:rPr/>
                  </w:rPrChange>
                </w:rPr>
                <w:t>0.05</w:t>
              </w:r>
            </w:ins>
            <w:del w:id="8122" w:author="Steve Barbeaux" w:date="2022-10-10T12:18:00Z">
              <w:r w:rsidRPr="005E242C" w:rsidDel="00FC0D60">
                <w:rPr>
                  <w:sz w:val="16"/>
                  <w:szCs w:val="16"/>
                  <w:rPrChange w:id="8123" w:author="Steve Barbeaux" w:date="2022-10-10T12:18:00Z">
                    <w:rPr>
                      <w:sz w:val="16"/>
                      <w:szCs w:val="16"/>
                    </w:rPr>
                  </w:rPrChange>
                </w:rPr>
                <w:delText>0.05</w:delText>
              </w:r>
            </w:del>
          </w:p>
        </w:tc>
        <w:tc>
          <w:tcPr>
            <w:tcW w:w="256" w:type="pct"/>
            <w:tcBorders>
              <w:left w:val="nil"/>
              <w:right w:val="nil"/>
            </w:tcBorders>
            <w:shd w:val="clear" w:color="auto" w:fill="FFFFFF" w:themeFill="background1"/>
            <w:noWrap/>
          </w:tcPr>
          <w:p w14:paraId="0F467041" w14:textId="4566DD14" w:rsidR="005E242C" w:rsidRPr="005E242C" w:rsidRDefault="005E242C" w:rsidP="005E242C">
            <w:pPr>
              <w:shd w:val="clear" w:color="auto" w:fill="FFFFFF" w:themeFill="background1"/>
              <w:spacing w:after="0"/>
              <w:jc w:val="right"/>
              <w:rPr>
                <w:bCs/>
                <w:sz w:val="16"/>
                <w:szCs w:val="16"/>
                <w:rPrChange w:id="8124" w:author="Steve Barbeaux" w:date="2022-10-10T12:18:00Z">
                  <w:rPr>
                    <w:bCs/>
                    <w:sz w:val="16"/>
                    <w:szCs w:val="16"/>
                  </w:rPr>
                </w:rPrChange>
              </w:rPr>
            </w:pPr>
            <w:ins w:id="8125" w:author="Steve Barbeaux" w:date="2022-10-10T12:18:00Z">
              <w:r w:rsidRPr="005E242C">
                <w:rPr>
                  <w:sz w:val="16"/>
                  <w:szCs w:val="16"/>
                  <w:rPrChange w:id="8126" w:author="Steve Barbeaux" w:date="2022-10-10T12:18:00Z">
                    <w:rPr/>
                  </w:rPrChange>
                </w:rPr>
                <w:t>0.06</w:t>
              </w:r>
            </w:ins>
            <w:del w:id="8127" w:author="Steve Barbeaux" w:date="2022-10-10T12:18:00Z">
              <w:r w:rsidRPr="005E242C" w:rsidDel="00FC0D60">
                <w:rPr>
                  <w:sz w:val="16"/>
                  <w:szCs w:val="16"/>
                  <w:rPrChange w:id="8128" w:author="Steve Barbeaux" w:date="2022-10-10T12:18:00Z">
                    <w:rPr>
                      <w:sz w:val="16"/>
                      <w:szCs w:val="16"/>
                    </w:rPr>
                  </w:rPrChange>
                </w:rPr>
                <w:delText>0.06</w:delText>
              </w:r>
            </w:del>
          </w:p>
        </w:tc>
        <w:tc>
          <w:tcPr>
            <w:tcW w:w="256" w:type="pct"/>
            <w:tcBorders>
              <w:left w:val="nil"/>
              <w:right w:val="nil"/>
            </w:tcBorders>
            <w:shd w:val="clear" w:color="auto" w:fill="FFFFFF" w:themeFill="background1"/>
            <w:noWrap/>
          </w:tcPr>
          <w:p w14:paraId="1C4D35C6" w14:textId="1CC14E4D" w:rsidR="005E242C" w:rsidRPr="005E242C" w:rsidRDefault="005E242C" w:rsidP="005E242C">
            <w:pPr>
              <w:shd w:val="clear" w:color="auto" w:fill="FFFFFF" w:themeFill="background1"/>
              <w:spacing w:after="0"/>
              <w:jc w:val="right"/>
              <w:rPr>
                <w:bCs/>
                <w:sz w:val="16"/>
                <w:szCs w:val="16"/>
                <w:rPrChange w:id="8129" w:author="Steve Barbeaux" w:date="2022-10-10T12:18:00Z">
                  <w:rPr>
                    <w:bCs/>
                    <w:sz w:val="16"/>
                    <w:szCs w:val="16"/>
                  </w:rPr>
                </w:rPrChange>
              </w:rPr>
            </w:pPr>
            <w:ins w:id="8130" w:author="Steve Barbeaux" w:date="2022-10-10T12:18:00Z">
              <w:r w:rsidRPr="005E242C">
                <w:rPr>
                  <w:sz w:val="16"/>
                  <w:szCs w:val="16"/>
                  <w:rPrChange w:id="8131" w:author="Steve Barbeaux" w:date="2022-10-10T12:18:00Z">
                    <w:rPr/>
                  </w:rPrChange>
                </w:rPr>
                <w:t>0.03</w:t>
              </w:r>
            </w:ins>
            <w:del w:id="8132" w:author="Steve Barbeaux" w:date="2022-10-10T12:18:00Z">
              <w:r w:rsidRPr="005E242C" w:rsidDel="00FC0D60">
                <w:rPr>
                  <w:sz w:val="16"/>
                  <w:szCs w:val="16"/>
                  <w:rPrChange w:id="8133" w:author="Steve Barbeaux" w:date="2022-10-10T12:18:00Z">
                    <w:rPr>
                      <w:sz w:val="16"/>
                      <w:szCs w:val="16"/>
                    </w:rPr>
                  </w:rPrChange>
                </w:rPr>
                <w:delText>0.03</w:delText>
              </w:r>
            </w:del>
          </w:p>
        </w:tc>
        <w:tc>
          <w:tcPr>
            <w:tcW w:w="256" w:type="pct"/>
            <w:tcBorders>
              <w:left w:val="nil"/>
              <w:right w:val="nil"/>
            </w:tcBorders>
            <w:shd w:val="clear" w:color="auto" w:fill="FFFFFF" w:themeFill="background1"/>
            <w:noWrap/>
          </w:tcPr>
          <w:p w14:paraId="59149D55" w14:textId="0A6A3C87" w:rsidR="005E242C" w:rsidRPr="005E242C" w:rsidRDefault="005E242C" w:rsidP="005E242C">
            <w:pPr>
              <w:shd w:val="clear" w:color="auto" w:fill="FFFFFF" w:themeFill="background1"/>
              <w:spacing w:after="0"/>
              <w:jc w:val="right"/>
              <w:rPr>
                <w:bCs/>
                <w:sz w:val="16"/>
                <w:szCs w:val="16"/>
                <w:rPrChange w:id="8134" w:author="Steve Barbeaux" w:date="2022-10-10T12:18:00Z">
                  <w:rPr>
                    <w:bCs/>
                    <w:sz w:val="16"/>
                    <w:szCs w:val="16"/>
                  </w:rPr>
                </w:rPrChange>
              </w:rPr>
            </w:pPr>
            <w:ins w:id="8135" w:author="Steve Barbeaux" w:date="2022-10-10T12:18:00Z">
              <w:r w:rsidRPr="005E242C">
                <w:rPr>
                  <w:sz w:val="16"/>
                  <w:szCs w:val="16"/>
                  <w:rPrChange w:id="8136" w:author="Steve Barbeaux" w:date="2022-10-10T12:18:00Z">
                    <w:rPr/>
                  </w:rPrChange>
                </w:rPr>
                <w:t>0.04</w:t>
              </w:r>
            </w:ins>
            <w:del w:id="8137" w:author="Steve Barbeaux" w:date="2022-10-10T12:18:00Z">
              <w:r w:rsidRPr="005E242C" w:rsidDel="00FC0D60">
                <w:rPr>
                  <w:sz w:val="16"/>
                  <w:szCs w:val="16"/>
                  <w:rPrChange w:id="8138" w:author="Steve Barbeaux" w:date="2022-10-10T12:18:00Z">
                    <w:rPr>
                      <w:sz w:val="16"/>
                      <w:szCs w:val="16"/>
                    </w:rPr>
                  </w:rPrChange>
                </w:rPr>
                <w:delText>0.04</w:delText>
              </w:r>
            </w:del>
          </w:p>
        </w:tc>
        <w:tc>
          <w:tcPr>
            <w:tcW w:w="256" w:type="pct"/>
            <w:tcBorders>
              <w:left w:val="nil"/>
              <w:right w:val="nil"/>
            </w:tcBorders>
            <w:shd w:val="clear" w:color="auto" w:fill="FFFFFF" w:themeFill="background1"/>
            <w:noWrap/>
          </w:tcPr>
          <w:p w14:paraId="06E4ACC2" w14:textId="39C9EA5C" w:rsidR="005E242C" w:rsidRPr="005E242C" w:rsidRDefault="005E242C" w:rsidP="005E242C">
            <w:pPr>
              <w:shd w:val="clear" w:color="auto" w:fill="FFFFFF" w:themeFill="background1"/>
              <w:spacing w:after="0"/>
              <w:jc w:val="right"/>
              <w:rPr>
                <w:bCs/>
                <w:sz w:val="16"/>
                <w:szCs w:val="16"/>
                <w:rPrChange w:id="8139" w:author="Steve Barbeaux" w:date="2022-10-10T12:18:00Z">
                  <w:rPr>
                    <w:bCs/>
                    <w:sz w:val="16"/>
                    <w:szCs w:val="16"/>
                  </w:rPr>
                </w:rPrChange>
              </w:rPr>
            </w:pPr>
            <w:ins w:id="8140" w:author="Steve Barbeaux" w:date="2022-10-10T12:18:00Z">
              <w:r w:rsidRPr="005E242C">
                <w:rPr>
                  <w:sz w:val="16"/>
                  <w:szCs w:val="16"/>
                  <w:rPrChange w:id="8141" w:author="Steve Barbeaux" w:date="2022-10-10T12:18:00Z">
                    <w:rPr/>
                  </w:rPrChange>
                </w:rPr>
                <w:t>0.01</w:t>
              </w:r>
            </w:ins>
            <w:del w:id="8142" w:author="Steve Barbeaux" w:date="2022-10-10T12:18:00Z">
              <w:r w:rsidRPr="005E242C" w:rsidDel="00FC0D60">
                <w:rPr>
                  <w:sz w:val="16"/>
                  <w:szCs w:val="16"/>
                  <w:rPrChange w:id="814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0DC45104" w14:textId="6D3E4429" w:rsidR="005E242C" w:rsidRPr="005E242C" w:rsidRDefault="005E242C" w:rsidP="005E242C">
            <w:pPr>
              <w:shd w:val="clear" w:color="auto" w:fill="FFFFFF" w:themeFill="background1"/>
              <w:spacing w:after="0"/>
              <w:jc w:val="right"/>
              <w:rPr>
                <w:bCs/>
                <w:sz w:val="16"/>
                <w:szCs w:val="16"/>
                <w:rPrChange w:id="8144" w:author="Steve Barbeaux" w:date="2022-10-10T12:18:00Z">
                  <w:rPr>
                    <w:bCs/>
                    <w:sz w:val="16"/>
                    <w:szCs w:val="16"/>
                  </w:rPr>
                </w:rPrChange>
              </w:rPr>
            </w:pPr>
            <w:ins w:id="8145" w:author="Steve Barbeaux" w:date="2022-10-10T12:18:00Z">
              <w:r w:rsidRPr="005E242C">
                <w:rPr>
                  <w:sz w:val="16"/>
                  <w:szCs w:val="16"/>
                  <w:rPrChange w:id="8146" w:author="Steve Barbeaux" w:date="2022-10-10T12:18:00Z">
                    <w:rPr/>
                  </w:rPrChange>
                </w:rPr>
                <w:t>0.01</w:t>
              </w:r>
            </w:ins>
            <w:del w:id="8147" w:author="Steve Barbeaux" w:date="2022-10-10T12:18:00Z">
              <w:r w:rsidRPr="005E242C" w:rsidDel="00FC0D60">
                <w:rPr>
                  <w:sz w:val="16"/>
                  <w:szCs w:val="16"/>
                  <w:rPrChange w:id="814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3F64C551" w14:textId="3E19B9C4" w:rsidR="005E242C" w:rsidRPr="005E242C" w:rsidRDefault="005E242C" w:rsidP="005E242C">
            <w:pPr>
              <w:shd w:val="clear" w:color="auto" w:fill="FFFFFF" w:themeFill="background1"/>
              <w:spacing w:after="0"/>
              <w:jc w:val="right"/>
              <w:rPr>
                <w:bCs/>
                <w:sz w:val="16"/>
                <w:szCs w:val="16"/>
                <w:rPrChange w:id="8149" w:author="Steve Barbeaux" w:date="2022-10-10T12:18:00Z">
                  <w:rPr>
                    <w:bCs/>
                    <w:sz w:val="16"/>
                    <w:szCs w:val="16"/>
                  </w:rPr>
                </w:rPrChange>
              </w:rPr>
            </w:pPr>
            <w:ins w:id="8150" w:author="Steve Barbeaux" w:date="2022-10-10T12:18:00Z">
              <w:r w:rsidRPr="005E242C">
                <w:rPr>
                  <w:sz w:val="16"/>
                  <w:szCs w:val="16"/>
                  <w:rPrChange w:id="8151" w:author="Steve Barbeaux" w:date="2022-10-10T12:18:00Z">
                    <w:rPr/>
                  </w:rPrChange>
                </w:rPr>
                <w:t>0.01</w:t>
              </w:r>
            </w:ins>
            <w:del w:id="8152" w:author="Steve Barbeaux" w:date="2022-10-10T12:18:00Z">
              <w:r w:rsidRPr="005E242C" w:rsidDel="00FC0D60">
                <w:rPr>
                  <w:sz w:val="16"/>
                  <w:szCs w:val="16"/>
                  <w:rPrChange w:id="815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17F29D7A" w14:textId="01583391" w:rsidR="005E242C" w:rsidRPr="005E242C" w:rsidRDefault="005E242C" w:rsidP="005E242C">
            <w:pPr>
              <w:shd w:val="clear" w:color="auto" w:fill="FFFFFF" w:themeFill="background1"/>
              <w:spacing w:after="0"/>
              <w:jc w:val="right"/>
              <w:rPr>
                <w:bCs/>
                <w:sz w:val="16"/>
                <w:szCs w:val="16"/>
                <w:rPrChange w:id="8154" w:author="Steve Barbeaux" w:date="2022-10-10T12:18:00Z">
                  <w:rPr>
                    <w:bCs/>
                    <w:sz w:val="16"/>
                    <w:szCs w:val="16"/>
                  </w:rPr>
                </w:rPrChange>
              </w:rPr>
            </w:pPr>
            <w:ins w:id="8155" w:author="Steve Barbeaux" w:date="2022-10-10T12:18:00Z">
              <w:r w:rsidRPr="005E242C">
                <w:rPr>
                  <w:sz w:val="16"/>
                  <w:szCs w:val="16"/>
                  <w:rPrChange w:id="8156" w:author="Steve Barbeaux" w:date="2022-10-10T12:18:00Z">
                    <w:rPr/>
                  </w:rPrChange>
                </w:rPr>
                <w:t>0.01</w:t>
              </w:r>
            </w:ins>
            <w:del w:id="8157" w:author="Steve Barbeaux" w:date="2022-10-10T12:18:00Z">
              <w:r w:rsidRPr="005E242C" w:rsidDel="00FC0D60">
                <w:rPr>
                  <w:sz w:val="16"/>
                  <w:szCs w:val="16"/>
                  <w:rPrChange w:id="815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51901E1F" w14:textId="48BC0E47" w:rsidR="005E242C" w:rsidRPr="005E242C" w:rsidRDefault="005E242C" w:rsidP="005E242C">
            <w:pPr>
              <w:shd w:val="clear" w:color="auto" w:fill="FFFFFF" w:themeFill="background1"/>
              <w:spacing w:after="0"/>
              <w:jc w:val="right"/>
              <w:rPr>
                <w:bCs/>
                <w:sz w:val="16"/>
                <w:szCs w:val="16"/>
                <w:rPrChange w:id="8159" w:author="Steve Barbeaux" w:date="2022-10-10T12:18:00Z">
                  <w:rPr>
                    <w:bCs/>
                    <w:sz w:val="16"/>
                    <w:szCs w:val="16"/>
                  </w:rPr>
                </w:rPrChange>
              </w:rPr>
            </w:pPr>
            <w:ins w:id="8160" w:author="Steve Barbeaux" w:date="2022-10-10T12:18:00Z">
              <w:r w:rsidRPr="005E242C">
                <w:rPr>
                  <w:sz w:val="16"/>
                  <w:szCs w:val="16"/>
                  <w:rPrChange w:id="8161" w:author="Steve Barbeaux" w:date="2022-10-10T12:18:00Z">
                    <w:rPr/>
                  </w:rPrChange>
                </w:rPr>
                <w:t>0.00</w:t>
              </w:r>
            </w:ins>
            <w:del w:id="8162" w:author="Steve Barbeaux" w:date="2022-10-10T12:18:00Z">
              <w:r w:rsidRPr="005E242C" w:rsidDel="00FC0D60">
                <w:rPr>
                  <w:sz w:val="16"/>
                  <w:szCs w:val="16"/>
                  <w:rPrChange w:id="816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20E06C12" w14:textId="519EE1FD" w:rsidR="005E242C" w:rsidRPr="005E242C" w:rsidRDefault="005E242C" w:rsidP="005E242C">
            <w:pPr>
              <w:shd w:val="clear" w:color="auto" w:fill="FFFFFF" w:themeFill="background1"/>
              <w:spacing w:after="0"/>
              <w:jc w:val="right"/>
              <w:rPr>
                <w:bCs/>
                <w:sz w:val="16"/>
                <w:szCs w:val="16"/>
                <w:rPrChange w:id="8164" w:author="Steve Barbeaux" w:date="2022-10-10T12:18:00Z">
                  <w:rPr>
                    <w:bCs/>
                    <w:sz w:val="16"/>
                    <w:szCs w:val="16"/>
                  </w:rPr>
                </w:rPrChange>
              </w:rPr>
            </w:pPr>
            <w:ins w:id="8165" w:author="Steve Barbeaux" w:date="2022-10-10T12:18:00Z">
              <w:r w:rsidRPr="005E242C">
                <w:rPr>
                  <w:sz w:val="16"/>
                  <w:szCs w:val="16"/>
                  <w:rPrChange w:id="8166" w:author="Steve Barbeaux" w:date="2022-10-10T12:18:00Z">
                    <w:rPr/>
                  </w:rPrChange>
                </w:rPr>
                <w:t>0.01</w:t>
              </w:r>
            </w:ins>
            <w:del w:id="8167" w:author="Steve Barbeaux" w:date="2022-10-10T12:18:00Z">
              <w:r w:rsidRPr="005E242C" w:rsidDel="00FC0D60">
                <w:rPr>
                  <w:sz w:val="16"/>
                  <w:szCs w:val="16"/>
                  <w:rPrChange w:id="8168"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5C9EBC17" w14:textId="48A6FD8E" w:rsidR="005E242C" w:rsidRPr="005E242C" w:rsidRDefault="005E242C" w:rsidP="005E242C">
            <w:pPr>
              <w:shd w:val="clear" w:color="auto" w:fill="FFFFFF" w:themeFill="background1"/>
              <w:spacing w:after="0"/>
              <w:jc w:val="right"/>
              <w:rPr>
                <w:bCs/>
                <w:sz w:val="16"/>
                <w:szCs w:val="16"/>
                <w:rPrChange w:id="8169" w:author="Steve Barbeaux" w:date="2022-10-10T12:18:00Z">
                  <w:rPr>
                    <w:bCs/>
                    <w:sz w:val="16"/>
                    <w:szCs w:val="16"/>
                  </w:rPr>
                </w:rPrChange>
              </w:rPr>
            </w:pPr>
            <w:ins w:id="8170" w:author="Steve Barbeaux" w:date="2022-10-10T12:18:00Z">
              <w:r w:rsidRPr="005E242C">
                <w:rPr>
                  <w:sz w:val="16"/>
                  <w:szCs w:val="16"/>
                  <w:rPrChange w:id="8171" w:author="Steve Barbeaux" w:date="2022-10-10T12:18:00Z">
                    <w:rPr/>
                  </w:rPrChange>
                </w:rPr>
                <w:t>1.49</w:t>
              </w:r>
            </w:ins>
            <w:del w:id="8172" w:author="Steve Barbeaux" w:date="2022-10-10T12:18:00Z">
              <w:r w:rsidRPr="005E242C" w:rsidDel="00FC0D60">
                <w:rPr>
                  <w:sz w:val="16"/>
                  <w:szCs w:val="16"/>
                  <w:rPrChange w:id="8173" w:author="Steve Barbeaux" w:date="2022-10-10T12:18:00Z">
                    <w:rPr>
                      <w:sz w:val="16"/>
                      <w:szCs w:val="16"/>
                    </w:rPr>
                  </w:rPrChange>
                </w:rPr>
                <w:delText>1.63</w:delText>
              </w:r>
            </w:del>
          </w:p>
        </w:tc>
        <w:tc>
          <w:tcPr>
            <w:tcW w:w="317" w:type="pct"/>
            <w:tcBorders>
              <w:left w:val="nil"/>
              <w:right w:val="nil"/>
            </w:tcBorders>
            <w:shd w:val="clear" w:color="auto" w:fill="FFFFFF" w:themeFill="background1"/>
            <w:noWrap/>
          </w:tcPr>
          <w:p w14:paraId="50A2981E" w14:textId="213467E8" w:rsidR="005E242C" w:rsidRPr="005E242C" w:rsidRDefault="005E242C" w:rsidP="005E242C">
            <w:pPr>
              <w:shd w:val="clear" w:color="auto" w:fill="FFFFFF" w:themeFill="background1"/>
              <w:spacing w:after="0"/>
              <w:jc w:val="right"/>
              <w:rPr>
                <w:bCs/>
                <w:sz w:val="16"/>
                <w:szCs w:val="16"/>
                <w:rPrChange w:id="8174" w:author="Steve Barbeaux" w:date="2022-10-10T12:18:00Z">
                  <w:rPr>
                    <w:bCs/>
                    <w:sz w:val="16"/>
                    <w:szCs w:val="16"/>
                  </w:rPr>
                </w:rPrChange>
              </w:rPr>
            </w:pPr>
            <w:ins w:id="8175" w:author="Steve Barbeaux" w:date="2022-10-10T12:18:00Z">
              <w:r w:rsidRPr="005E242C">
                <w:rPr>
                  <w:sz w:val="16"/>
                  <w:szCs w:val="16"/>
                  <w:rPrChange w:id="8176" w:author="Steve Barbeaux" w:date="2022-10-10T12:18:00Z">
                    <w:rPr/>
                  </w:rPrChange>
                </w:rPr>
                <w:t>0.7%</w:t>
              </w:r>
            </w:ins>
            <w:del w:id="8177" w:author="Steve Barbeaux" w:date="2022-10-10T12:18:00Z">
              <w:r w:rsidRPr="005E242C" w:rsidDel="00FC0D60">
                <w:rPr>
                  <w:sz w:val="16"/>
                  <w:szCs w:val="16"/>
                  <w:rPrChange w:id="8178" w:author="Steve Barbeaux" w:date="2022-10-10T12:18:00Z">
                    <w:rPr>
                      <w:sz w:val="16"/>
                      <w:szCs w:val="16"/>
                    </w:rPr>
                  </w:rPrChange>
                </w:rPr>
                <w:delText>0.7%</w:delText>
              </w:r>
            </w:del>
          </w:p>
        </w:tc>
      </w:tr>
      <w:tr w:rsidR="005E242C" w:rsidRPr="0023317E" w14:paraId="742CA35C" w14:textId="77777777" w:rsidTr="00D45095">
        <w:trPr>
          <w:tblCellSpacing w:w="7" w:type="dxa"/>
        </w:trPr>
        <w:tc>
          <w:tcPr>
            <w:tcW w:w="222" w:type="pct"/>
            <w:tcBorders>
              <w:left w:val="nil"/>
              <w:right w:val="nil"/>
            </w:tcBorders>
            <w:shd w:val="clear" w:color="auto" w:fill="FFFFFF" w:themeFill="background1"/>
            <w:noWrap/>
          </w:tcPr>
          <w:p w14:paraId="48E28C3E"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1982</w:t>
            </w:r>
          </w:p>
        </w:tc>
        <w:tc>
          <w:tcPr>
            <w:tcW w:w="256" w:type="pct"/>
            <w:tcBorders>
              <w:left w:val="nil"/>
              <w:right w:val="nil"/>
            </w:tcBorders>
            <w:shd w:val="clear" w:color="auto" w:fill="FFFFFF" w:themeFill="background1"/>
            <w:noWrap/>
          </w:tcPr>
          <w:p w14:paraId="362AF460" w14:textId="23D46C0B" w:rsidR="005E242C" w:rsidRPr="005E242C" w:rsidRDefault="005E242C" w:rsidP="005E242C">
            <w:pPr>
              <w:shd w:val="clear" w:color="auto" w:fill="FFFFFF" w:themeFill="background1"/>
              <w:spacing w:after="0"/>
              <w:jc w:val="right"/>
              <w:rPr>
                <w:bCs/>
                <w:sz w:val="16"/>
                <w:szCs w:val="16"/>
                <w:rPrChange w:id="8179" w:author="Steve Barbeaux" w:date="2022-10-10T12:18:00Z">
                  <w:rPr>
                    <w:bCs/>
                    <w:sz w:val="16"/>
                    <w:szCs w:val="16"/>
                  </w:rPr>
                </w:rPrChange>
              </w:rPr>
            </w:pPr>
            <w:ins w:id="8180" w:author="Steve Barbeaux" w:date="2022-10-10T12:18:00Z">
              <w:r w:rsidRPr="005E242C">
                <w:rPr>
                  <w:sz w:val="16"/>
                  <w:szCs w:val="16"/>
                  <w:rPrChange w:id="8181" w:author="Steve Barbeaux" w:date="2022-10-10T12:18:00Z">
                    <w:rPr/>
                  </w:rPrChange>
                </w:rPr>
                <w:t>0.39</w:t>
              </w:r>
            </w:ins>
            <w:del w:id="8182" w:author="Steve Barbeaux" w:date="2022-10-10T12:18:00Z">
              <w:r w:rsidRPr="005E242C" w:rsidDel="00FC0D60">
                <w:rPr>
                  <w:sz w:val="16"/>
                  <w:szCs w:val="16"/>
                  <w:rPrChange w:id="8183" w:author="Steve Barbeaux" w:date="2022-10-10T12:18:00Z">
                    <w:rPr>
                      <w:sz w:val="16"/>
                      <w:szCs w:val="16"/>
                    </w:rPr>
                  </w:rPrChange>
                </w:rPr>
                <w:delText>0.41</w:delText>
              </w:r>
            </w:del>
          </w:p>
        </w:tc>
        <w:tc>
          <w:tcPr>
            <w:tcW w:w="256" w:type="pct"/>
            <w:tcBorders>
              <w:left w:val="nil"/>
              <w:right w:val="nil"/>
            </w:tcBorders>
            <w:shd w:val="clear" w:color="auto" w:fill="FFFFFF" w:themeFill="background1"/>
            <w:noWrap/>
          </w:tcPr>
          <w:p w14:paraId="28EDD627" w14:textId="1F8AD585" w:rsidR="005E242C" w:rsidRPr="005E242C" w:rsidRDefault="005E242C" w:rsidP="005E242C">
            <w:pPr>
              <w:shd w:val="clear" w:color="auto" w:fill="FFFFFF" w:themeFill="background1"/>
              <w:spacing w:after="0"/>
              <w:jc w:val="right"/>
              <w:rPr>
                <w:bCs/>
                <w:sz w:val="16"/>
                <w:szCs w:val="16"/>
                <w:rPrChange w:id="8184" w:author="Steve Barbeaux" w:date="2022-10-10T12:18:00Z">
                  <w:rPr>
                    <w:bCs/>
                    <w:sz w:val="16"/>
                    <w:szCs w:val="16"/>
                  </w:rPr>
                </w:rPrChange>
              </w:rPr>
            </w:pPr>
            <w:ins w:id="8185" w:author="Steve Barbeaux" w:date="2022-10-10T12:18:00Z">
              <w:r w:rsidRPr="005E242C">
                <w:rPr>
                  <w:sz w:val="16"/>
                  <w:szCs w:val="16"/>
                  <w:rPrChange w:id="8186" w:author="Steve Barbeaux" w:date="2022-10-10T12:18:00Z">
                    <w:rPr/>
                  </w:rPrChange>
                </w:rPr>
                <w:t>0.05</w:t>
              </w:r>
            </w:ins>
            <w:del w:id="8187" w:author="Steve Barbeaux" w:date="2022-10-10T12:18:00Z">
              <w:r w:rsidRPr="005E242C" w:rsidDel="00FC0D60">
                <w:rPr>
                  <w:sz w:val="16"/>
                  <w:szCs w:val="16"/>
                  <w:rPrChange w:id="8188" w:author="Steve Barbeaux" w:date="2022-10-10T12:18:00Z">
                    <w:rPr>
                      <w:sz w:val="16"/>
                      <w:szCs w:val="16"/>
                    </w:rPr>
                  </w:rPrChange>
                </w:rPr>
                <w:delText>0.05</w:delText>
              </w:r>
            </w:del>
          </w:p>
        </w:tc>
        <w:tc>
          <w:tcPr>
            <w:tcW w:w="256" w:type="pct"/>
            <w:tcBorders>
              <w:left w:val="nil"/>
              <w:right w:val="nil"/>
            </w:tcBorders>
            <w:shd w:val="clear" w:color="auto" w:fill="FFFFFF" w:themeFill="background1"/>
            <w:noWrap/>
          </w:tcPr>
          <w:p w14:paraId="473D5063" w14:textId="7F6F91E9" w:rsidR="005E242C" w:rsidRPr="005E242C" w:rsidRDefault="005E242C" w:rsidP="005E242C">
            <w:pPr>
              <w:shd w:val="clear" w:color="auto" w:fill="FFFFFF" w:themeFill="background1"/>
              <w:spacing w:after="0"/>
              <w:jc w:val="right"/>
              <w:rPr>
                <w:bCs/>
                <w:sz w:val="16"/>
                <w:szCs w:val="16"/>
                <w:rPrChange w:id="8189" w:author="Steve Barbeaux" w:date="2022-10-10T12:18:00Z">
                  <w:rPr>
                    <w:bCs/>
                    <w:sz w:val="16"/>
                    <w:szCs w:val="16"/>
                  </w:rPr>
                </w:rPrChange>
              </w:rPr>
            </w:pPr>
            <w:ins w:id="8190" w:author="Steve Barbeaux" w:date="2022-10-10T12:18:00Z">
              <w:r w:rsidRPr="005E242C">
                <w:rPr>
                  <w:sz w:val="16"/>
                  <w:szCs w:val="16"/>
                  <w:rPrChange w:id="8191" w:author="Steve Barbeaux" w:date="2022-10-10T12:18:00Z">
                    <w:rPr/>
                  </w:rPrChange>
                </w:rPr>
                <w:t>0.03</w:t>
              </w:r>
            </w:ins>
            <w:del w:id="8192" w:author="Steve Barbeaux" w:date="2022-10-10T12:18:00Z">
              <w:r w:rsidRPr="005E242C" w:rsidDel="00FC0D60">
                <w:rPr>
                  <w:sz w:val="16"/>
                  <w:szCs w:val="16"/>
                  <w:rPrChange w:id="8193" w:author="Steve Barbeaux" w:date="2022-10-10T12:18:00Z">
                    <w:rPr>
                      <w:sz w:val="16"/>
                      <w:szCs w:val="16"/>
                    </w:rPr>
                  </w:rPrChange>
                </w:rPr>
                <w:delText>0.03</w:delText>
              </w:r>
            </w:del>
          </w:p>
        </w:tc>
        <w:tc>
          <w:tcPr>
            <w:tcW w:w="257" w:type="pct"/>
            <w:tcBorders>
              <w:left w:val="nil"/>
              <w:right w:val="nil"/>
            </w:tcBorders>
            <w:shd w:val="clear" w:color="auto" w:fill="FFFFFF" w:themeFill="background1"/>
            <w:noWrap/>
          </w:tcPr>
          <w:p w14:paraId="1641C4FA" w14:textId="3305BC71" w:rsidR="005E242C" w:rsidRPr="005E242C" w:rsidRDefault="005E242C" w:rsidP="005E242C">
            <w:pPr>
              <w:shd w:val="clear" w:color="auto" w:fill="FFFFFF" w:themeFill="background1"/>
              <w:spacing w:after="0"/>
              <w:jc w:val="right"/>
              <w:rPr>
                <w:bCs/>
                <w:sz w:val="16"/>
                <w:szCs w:val="16"/>
                <w:rPrChange w:id="8194" w:author="Steve Barbeaux" w:date="2022-10-10T12:18:00Z">
                  <w:rPr>
                    <w:bCs/>
                    <w:sz w:val="16"/>
                    <w:szCs w:val="16"/>
                  </w:rPr>
                </w:rPrChange>
              </w:rPr>
            </w:pPr>
            <w:ins w:id="8195" w:author="Steve Barbeaux" w:date="2022-10-10T12:18:00Z">
              <w:r w:rsidRPr="005E242C">
                <w:rPr>
                  <w:sz w:val="16"/>
                  <w:szCs w:val="16"/>
                  <w:rPrChange w:id="8196" w:author="Steve Barbeaux" w:date="2022-10-10T12:18:00Z">
                    <w:rPr/>
                  </w:rPrChange>
                </w:rPr>
                <w:t>0.82</w:t>
              </w:r>
            </w:ins>
            <w:del w:id="8197" w:author="Steve Barbeaux" w:date="2022-10-10T12:18:00Z">
              <w:r w:rsidRPr="005E242C" w:rsidDel="00FC0D60">
                <w:rPr>
                  <w:sz w:val="16"/>
                  <w:szCs w:val="16"/>
                  <w:rPrChange w:id="8198" w:author="Steve Barbeaux" w:date="2022-10-10T12:18:00Z">
                    <w:rPr>
                      <w:sz w:val="16"/>
                      <w:szCs w:val="16"/>
                    </w:rPr>
                  </w:rPrChange>
                </w:rPr>
                <w:delText>0.89</w:delText>
              </w:r>
            </w:del>
          </w:p>
        </w:tc>
        <w:tc>
          <w:tcPr>
            <w:tcW w:w="257" w:type="pct"/>
            <w:tcBorders>
              <w:left w:val="nil"/>
              <w:right w:val="nil"/>
            </w:tcBorders>
            <w:shd w:val="clear" w:color="auto" w:fill="FFFFFF" w:themeFill="background1"/>
            <w:noWrap/>
          </w:tcPr>
          <w:p w14:paraId="742E6A95" w14:textId="711CB391" w:rsidR="005E242C" w:rsidRPr="005E242C" w:rsidRDefault="005E242C" w:rsidP="005E242C">
            <w:pPr>
              <w:shd w:val="clear" w:color="auto" w:fill="FFFFFF" w:themeFill="background1"/>
              <w:spacing w:after="0"/>
              <w:jc w:val="right"/>
              <w:rPr>
                <w:bCs/>
                <w:sz w:val="16"/>
                <w:szCs w:val="16"/>
                <w:rPrChange w:id="8199" w:author="Steve Barbeaux" w:date="2022-10-10T12:18:00Z">
                  <w:rPr>
                    <w:bCs/>
                    <w:sz w:val="16"/>
                    <w:szCs w:val="16"/>
                  </w:rPr>
                </w:rPrChange>
              </w:rPr>
            </w:pPr>
            <w:ins w:id="8200" w:author="Steve Barbeaux" w:date="2022-10-10T12:18:00Z">
              <w:r w:rsidRPr="005E242C">
                <w:rPr>
                  <w:sz w:val="16"/>
                  <w:szCs w:val="16"/>
                  <w:rPrChange w:id="8201" w:author="Steve Barbeaux" w:date="2022-10-10T12:18:00Z">
                    <w:rPr/>
                  </w:rPrChange>
                </w:rPr>
                <w:t>0.06</w:t>
              </w:r>
            </w:ins>
            <w:del w:id="8202" w:author="Steve Barbeaux" w:date="2022-10-10T12:18:00Z">
              <w:r w:rsidRPr="005E242C" w:rsidDel="00FC0D60">
                <w:rPr>
                  <w:sz w:val="16"/>
                  <w:szCs w:val="16"/>
                  <w:rPrChange w:id="8203" w:author="Steve Barbeaux" w:date="2022-10-10T12:18:00Z">
                    <w:rPr>
                      <w:sz w:val="16"/>
                      <w:szCs w:val="16"/>
                    </w:rPr>
                  </w:rPrChange>
                </w:rPr>
                <w:delText>0.07</w:delText>
              </w:r>
            </w:del>
          </w:p>
        </w:tc>
        <w:tc>
          <w:tcPr>
            <w:tcW w:w="257" w:type="pct"/>
            <w:tcBorders>
              <w:left w:val="nil"/>
              <w:right w:val="nil"/>
            </w:tcBorders>
            <w:shd w:val="clear" w:color="auto" w:fill="FFFFFF" w:themeFill="background1"/>
            <w:noWrap/>
          </w:tcPr>
          <w:p w14:paraId="33BBC613" w14:textId="26C7D826" w:rsidR="005E242C" w:rsidRPr="005E242C" w:rsidRDefault="005E242C" w:rsidP="005E242C">
            <w:pPr>
              <w:shd w:val="clear" w:color="auto" w:fill="FFFFFF" w:themeFill="background1"/>
              <w:spacing w:after="0"/>
              <w:jc w:val="right"/>
              <w:rPr>
                <w:bCs/>
                <w:sz w:val="16"/>
                <w:szCs w:val="16"/>
                <w:rPrChange w:id="8204" w:author="Steve Barbeaux" w:date="2022-10-10T12:18:00Z">
                  <w:rPr>
                    <w:bCs/>
                    <w:sz w:val="16"/>
                    <w:szCs w:val="16"/>
                  </w:rPr>
                </w:rPrChange>
              </w:rPr>
            </w:pPr>
            <w:ins w:id="8205" w:author="Steve Barbeaux" w:date="2022-10-10T12:18:00Z">
              <w:r w:rsidRPr="005E242C">
                <w:rPr>
                  <w:sz w:val="16"/>
                  <w:szCs w:val="16"/>
                  <w:rPrChange w:id="8206" w:author="Steve Barbeaux" w:date="2022-10-10T12:18:00Z">
                    <w:rPr/>
                  </w:rPrChange>
                </w:rPr>
                <w:t>0.05</w:t>
              </w:r>
            </w:ins>
            <w:del w:id="8207" w:author="Steve Barbeaux" w:date="2022-10-10T12:18:00Z">
              <w:r w:rsidRPr="005E242C" w:rsidDel="00FC0D60">
                <w:rPr>
                  <w:sz w:val="16"/>
                  <w:szCs w:val="16"/>
                  <w:rPrChange w:id="8208" w:author="Steve Barbeaux" w:date="2022-10-10T12:18:00Z">
                    <w:rPr>
                      <w:sz w:val="16"/>
                      <w:szCs w:val="16"/>
                    </w:rPr>
                  </w:rPrChange>
                </w:rPr>
                <w:delText>0.06</w:delText>
              </w:r>
            </w:del>
          </w:p>
        </w:tc>
        <w:tc>
          <w:tcPr>
            <w:tcW w:w="256" w:type="pct"/>
            <w:tcBorders>
              <w:left w:val="nil"/>
              <w:right w:val="nil"/>
            </w:tcBorders>
            <w:shd w:val="clear" w:color="auto" w:fill="FFFFFF" w:themeFill="background1"/>
            <w:noWrap/>
          </w:tcPr>
          <w:p w14:paraId="45AA88C4" w14:textId="5391C8E5" w:rsidR="005E242C" w:rsidRPr="005E242C" w:rsidRDefault="005E242C" w:rsidP="005E242C">
            <w:pPr>
              <w:shd w:val="clear" w:color="auto" w:fill="FFFFFF" w:themeFill="background1"/>
              <w:spacing w:after="0"/>
              <w:jc w:val="right"/>
              <w:rPr>
                <w:bCs/>
                <w:sz w:val="16"/>
                <w:szCs w:val="16"/>
                <w:rPrChange w:id="8209" w:author="Steve Barbeaux" w:date="2022-10-10T12:18:00Z">
                  <w:rPr>
                    <w:bCs/>
                    <w:sz w:val="16"/>
                    <w:szCs w:val="16"/>
                  </w:rPr>
                </w:rPrChange>
              </w:rPr>
            </w:pPr>
            <w:ins w:id="8210" w:author="Steve Barbeaux" w:date="2022-10-10T12:18:00Z">
              <w:r w:rsidRPr="005E242C">
                <w:rPr>
                  <w:sz w:val="16"/>
                  <w:szCs w:val="16"/>
                  <w:rPrChange w:id="8211" w:author="Steve Barbeaux" w:date="2022-10-10T12:18:00Z">
                    <w:rPr/>
                  </w:rPrChange>
                </w:rPr>
                <w:t>0.04</w:t>
              </w:r>
            </w:ins>
            <w:del w:id="8212" w:author="Steve Barbeaux" w:date="2022-10-10T12:18:00Z">
              <w:r w:rsidRPr="005E242C" w:rsidDel="00FC0D60">
                <w:rPr>
                  <w:sz w:val="16"/>
                  <w:szCs w:val="16"/>
                  <w:rPrChange w:id="8213" w:author="Steve Barbeaux" w:date="2022-10-10T12:18:00Z">
                    <w:rPr>
                      <w:sz w:val="16"/>
                      <w:szCs w:val="16"/>
                    </w:rPr>
                  </w:rPrChange>
                </w:rPr>
                <w:delText>0.04</w:delText>
              </w:r>
            </w:del>
          </w:p>
        </w:tc>
        <w:tc>
          <w:tcPr>
            <w:tcW w:w="256" w:type="pct"/>
            <w:tcBorders>
              <w:left w:val="nil"/>
              <w:right w:val="nil"/>
            </w:tcBorders>
            <w:shd w:val="clear" w:color="auto" w:fill="FFFFFF" w:themeFill="background1"/>
            <w:noWrap/>
          </w:tcPr>
          <w:p w14:paraId="3A4D9415" w14:textId="707479CD" w:rsidR="005E242C" w:rsidRPr="005E242C" w:rsidRDefault="005E242C" w:rsidP="005E242C">
            <w:pPr>
              <w:shd w:val="clear" w:color="auto" w:fill="FFFFFF" w:themeFill="background1"/>
              <w:spacing w:after="0"/>
              <w:jc w:val="right"/>
              <w:rPr>
                <w:bCs/>
                <w:sz w:val="16"/>
                <w:szCs w:val="16"/>
                <w:rPrChange w:id="8214" w:author="Steve Barbeaux" w:date="2022-10-10T12:18:00Z">
                  <w:rPr>
                    <w:bCs/>
                    <w:sz w:val="16"/>
                    <w:szCs w:val="16"/>
                  </w:rPr>
                </w:rPrChange>
              </w:rPr>
            </w:pPr>
            <w:ins w:id="8215" w:author="Steve Barbeaux" w:date="2022-10-10T12:18:00Z">
              <w:r w:rsidRPr="005E242C">
                <w:rPr>
                  <w:sz w:val="16"/>
                  <w:szCs w:val="16"/>
                  <w:rPrChange w:id="8216" w:author="Steve Barbeaux" w:date="2022-10-10T12:18:00Z">
                    <w:rPr/>
                  </w:rPrChange>
                </w:rPr>
                <w:t>0.04</w:t>
              </w:r>
            </w:ins>
            <w:del w:id="8217" w:author="Steve Barbeaux" w:date="2022-10-10T12:18:00Z">
              <w:r w:rsidRPr="005E242C" w:rsidDel="00FC0D60">
                <w:rPr>
                  <w:sz w:val="16"/>
                  <w:szCs w:val="16"/>
                  <w:rPrChange w:id="8218" w:author="Steve Barbeaux" w:date="2022-10-10T12:18:00Z">
                    <w:rPr>
                      <w:sz w:val="16"/>
                      <w:szCs w:val="16"/>
                    </w:rPr>
                  </w:rPrChange>
                </w:rPr>
                <w:delText>0.04</w:delText>
              </w:r>
            </w:del>
          </w:p>
        </w:tc>
        <w:tc>
          <w:tcPr>
            <w:tcW w:w="256" w:type="pct"/>
            <w:tcBorders>
              <w:left w:val="nil"/>
              <w:right w:val="nil"/>
            </w:tcBorders>
            <w:shd w:val="clear" w:color="auto" w:fill="FFFFFF" w:themeFill="background1"/>
            <w:noWrap/>
          </w:tcPr>
          <w:p w14:paraId="4D36AB0A" w14:textId="06012488" w:rsidR="005E242C" w:rsidRPr="005E242C" w:rsidRDefault="005E242C" w:rsidP="005E242C">
            <w:pPr>
              <w:shd w:val="clear" w:color="auto" w:fill="FFFFFF" w:themeFill="background1"/>
              <w:spacing w:after="0"/>
              <w:jc w:val="right"/>
              <w:rPr>
                <w:bCs/>
                <w:sz w:val="16"/>
                <w:szCs w:val="16"/>
                <w:rPrChange w:id="8219" w:author="Steve Barbeaux" w:date="2022-10-10T12:18:00Z">
                  <w:rPr>
                    <w:bCs/>
                    <w:sz w:val="16"/>
                    <w:szCs w:val="16"/>
                  </w:rPr>
                </w:rPrChange>
              </w:rPr>
            </w:pPr>
            <w:ins w:id="8220" w:author="Steve Barbeaux" w:date="2022-10-10T12:18:00Z">
              <w:r w:rsidRPr="005E242C">
                <w:rPr>
                  <w:sz w:val="16"/>
                  <w:szCs w:val="16"/>
                  <w:rPrChange w:id="8221" w:author="Steve Barbeaux" w:date="2022-10-10T12:18:00Z">
                    <w:rPr/>
                  </w:rPrChange>
                </w:rPr>
                <w:t>0.02</w:t>
              </w:r>
            </w:ins>
            <w:del w:id="8222" w:author="Steve Barbeaux" w:date="2022-10-10T12:18:00Z">
              <w:r w:rsidRPr="005E242C" w:rsidDel="00FC0D60">
                <w:rPr>
                  <w:sz w:val="16"/>
                  <w:szCs w:val="16"/>
                  <w:rPrChange w:id="8223"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454C8E6D" w14:textId="4922DD98" w:rsidR="005E242C" w:rsidRPr="005E242C" w:rsidRDefault="005E242C" w:rsidP="005E242C">
            <w:pPr>
              <w:shd w:val="clear" w:color="auto" w:fill="FFFFFF" w:themeFill="background1"/>
              <w:spacing w:after="0"/>
              <w:jc w:val="right"/>
              <w:rPr>
                <w:bCs/>
                <w:sz w:val="16"/>
                <w:szCs w:val="16"/>
                <w:rPrChange w:id="8224" w:author="Steve Barbeaux" w:date="2022-10-10T12:18:00Z">
                  <w:rPr>
                    <w:bCs/>
                    <w:sz w:val="16"/>
                    <w:szCs w:val="16"/>
                  </w:rPr>
                </w:rPrChange>
              </w:rPr>
            </w:pPr>
            <w:ins w:id="8225" w:author="Steve Barbeaux" w:date="2022-10-10T12:18:00Z">
              <w:r w:rsidRPr="005E242C">
                <w:rPr>
                  <w:sz w:val="16"/>
                  <w:szCs w:val="16"/>
                  <w:rPrChange w:id="8226" w:author="Steve Barbeaux" w:date="2022-10-10T12:18:00Z">
                    <w:rPr/>
                  </w:rPrChange>
                </w:rPr>
                <w:t>0.03</w:t>
              </w:r>
            </w:ins>
            <w:del w:id="8227" w:author="Steve Barbeaux" w:date="2022-10-10T12:18:00Z">
              <w:r w:rsidRPr="005E242C" w:rsidDel="00FC0D60">
                <w:rPr>
                  <w:sz w:val="16"/>
                  <w:szCs w:val="16"/>
                  <w:rPrChange w:id="8228" w:author="Steve Barbeaux" w:date="2022-10-10T12:18:00Z">
                    <w:rPr>
                      <w:sz w:val="16"/>
                      <w:szCs w:val="16"/>
                    </w:rPr>
                  </w:rPrChange>
                </w:rPr>
                <w:delText>0.03</w:delText>
              </w:r>
            </w:del>
          </w:p>
        </w:tc>
        <w:tc>
          <w:tcPr>
            <w:tcW w:w="257" w:type="pct"/>
            <w:tcBorders>
              <w:left w:val="nil"/>
              <w:right w:val="nil"/>
            </w:tcBorders>
            <w:shd w:val="clear" w:color="auto" w:fill="FFFFFF" w:themeFill="background1"/>
            <w:noWrap/>
          </w:tcPr>
          <w:p w14:paraId="2500C5BD" w14:textId="4C6C5EC3" w:rsidR="005E242C" w:rsidRPr="005E242C" w:rsidRDefault="005E242C" w:rsidP="005E242C">
            <w:pPr>
              <w:shd w:val="clear" w:color="auto" w:fill="FFFFFF" w:themeFill="background1"/>
              <w:spacing w:after="0"/>
              <w:jc w:val="right"/>
              <w:rPr>
                <w:bCs/>
                <w:sz w:val="16"/>
                <w:szCs w:val="16"/>
                <w:rPrChange w:id="8229" w:author="Steve Barbeaux" w:date="2022-10-10T12:18:00Z">
                  <w:rPr>
                    <w:bCs/>
                    <w:sz w:val="16"/>
                    <w:szCs w:val="16"/>
                  </w:rPr>
                </w:rPrChange>
              </w:rPr>
            </w:pPr>
            <w:ins w:id="8230" w:author="Steve Barbeaux" w:date="2022-10-10T12:18:00Z">
              <w:r w:rsidRPr="005E242C">
                <w:rPr>
                  <w:sz w:val="16"/>
                  <w:szCs w:val="16"/>
                  <w:rPrChange w:id="8231" w:author="Steve Barbeaux" w:date="2022-10-10T12:18:00Z">
                    <w:rPr/>
                  </w:rPrChange>
                </w:rPr>
                <w:t>0.01</w:t>
              </w:r>
            </w:ins>
            <w:del w:id="8232" w:author="Steve Barbeaux" w:date="2022-10-10T12:18:00Z">
              <w:r w:rsidRPr="005E242C" w:rsidDel="00FC0D60">
                <w:rPr>
                  <w:sz w:val="16"/>
                  <w:szCs w:val="16"/>
                  <w:rPrChange w:id="823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29AEAAD8" w14:textId="5A9D53A5" w:rsidR="005E242C" w:rsidRPr="005E242C" w:rsidRDefault="005E242C" w:rsidP="005E242C">
            <w:pPr>
              <w:shd w:val="clear" w:color="auto" w:fill="FFFFFF" w:themeFill="background1"/>
              <w:spacing w:after="0"/>
              <w:jc w:val="right"/>
              <w:rPr>
                <w:bCs/>
                <w:sz w:val="16"/>
                <w:szCs w:val="16"/>
                <w:rPrChange w:id="8234" w:author="Steve Barbeaux" w:date="2022-10-10T12:18:00Z">
                  <w:rPr>
                    <w:bCs/>
                    <w:sz w:val="16"/>
                    <w:szCs w:val="16"/>
                  </w:rPr>
                </w:rPrChange>
              </w:rPr>
            </w:pPr>
            <w:ins w:id="8235" w:author="Steve Barbeaux" w:date="2022-10-10T12:18:00Z">
              <w:r w:rsidRPr="005E242C">
                <w:rPr>
                  <w:sz w:val="16"/>
                  <w:szCs w:val="16"/>
                  <w:rPrChange w:id="8236" w:author="Steve Barbeaux" w:date="2022-10-10T12:18:00Z">
                    <w:rPr/>
                  </w:rPrChange>
                </w:rPr>
                <w:t>0.01</w:t>
              </w:r>
            </w:ins>
            <w:del w:id="8237" w:author="Steve Barbeaux" w:date="2022-10-10T12:18:00Z">
              <w:r w:rsidRPr="005E242C" w:rsidDel="00FC0D60">
                <w:rPr>
                  <w:sz w:val="16"/>
                  <w:szCs w:val="16"/>
                  <w:rPrChange w:id="823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2CDCE960" w14:textId="43DAE30E" w:rsidR="005E242C" w:rsidRPr="005E242C" w:rsidRDefault="005E242C" w:rsidP="005E242C">
            <w:pPr>
              <w:shd w:val="clear" w:color="auto" w:fill="FFFFFF" w:themeFill="background1"/>
              <w:spacing w:after="0"/>
              <w:jc w:val="right"/>
              <w:rPr>
                <w:bCs/>
                <w:sz w:val="16"/>
                <w:szCs w:val="16"/>
                <w:rPrChange w:id="8239" w:author="Steve Barbeaux" w:date="2022-10-10T12:18:00Z">
                  <w:rPr>
                    <w:bCs/>
                    <w:sz w:val="16"/>
                    <w:szCs w:val="16"/>
                  </w:rPr>
                </w:rPrChange>
              </w:rPr>
            </w:pPr>
            <w:ins w:id="8240" w:author="Steve Barbeaux" w:date="2022-10-10T12:18:00Z">
              <w:r w:rsidRPr="005E242C">
                <w:rPr>
                  <w:sz w:val="16"/>
                  <w:szCs w:val="16"/>
                  <w:rPrChange w:id="8241" w:author="Steve Barbeaux" w:date="2022-10-10T12:18:00Z">
                    <w:rPr/>
                  </w:rPrChange>
                </w:rPr>
                <w:t>0.01</w:t>
              </w:r>
            </w:ins>
            <w:del w:id="8242" w:author="Steve Barbeaux" w:date="2022-10-10T12:18:00Z">
              <w:r w:rsidRPr="005E242C" w:rsidDel="00FC0D60">
                <w:rPr>
                  <w:sz w:val="16"/>
                  <w:szCs w:val="16"/>
                  <w:rPrChange w:id="824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31F1D79A" w14:textId="628AD6F6" w:rsidR="005E242C" w:rsidRPr="005E242C" w:rsidRDefault="005E242C" w:rsidP="005E242C">
            <w:pPr>
              <w:shd w:val="clear" w:color="auto" w:fill="FFFFFF" w:themeFill="background1"/>
              <w:spacing w:after="0"/>
              <w:jc w:val="right"/>
              <w:rPr>
                <w:bCs/>
                <w:sz w:val="16"/>
                <w:szCs w:val="16"/>
                <w:rPrChange w:id="8244" w:author="Steve Barbeaux" w:date="2022-10-10T12:18:00Z">
                  <w:rPr>
                    <w:bCs/>
                    <w:sz w:val="16"/>
                    <w:szCs w:val="16"/>
                  </w:rPr>
                </w:rPrChange>
              </w:rPr>
            </w:pPr>
            <w:ins w:id="8245" w:author="Steve Barbeaux" w:date="2022-10-10T12:18:00Z">
              <w:r w:rsidRPr="005E242C">
                <w:rPr>
                  <w:sz w:val="16"/>
                  <w:szCs w:val="16"/>
                  <w:rPrChange w:id="8246" w:author="Steve Barbeaux" w:date="2022-10-10T12:18:00Z">
                    <w:rPr/>
                  </w:rPrChange>
                </w:rPr>
                <w:t>0.00</w:t>
              </w:r>
            </w:ins>
            <w:del w:id="8247" w:author="Steve Barbeaux" w:date="2022-10-10T12:18:00Z">
              <w:r w:rsidRPr="005E242C" w:rsidDel="00FC0D60">
                <w:rPr>
                  <w:sz w:val="16"/>
                  <w:szCs w:val="16"/>
                  <w:rPrChange w:id="824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25E8EC9D" w14:textId="68A42906" w:rsidR="005E242C" w:rsidRPr="005E242C" w:rsidRDefault="005E242C" w:rsidP="005E242C">
            <w:pPr>
              <w:shd w:val="clear" w:color="auto" w:fill="FFFFFF" w:themeFill="background1"/>
              <w:spacing w:after="0"/>
              <w:jc w:val="right"/>
              <w:rPr>
                <w:bCs/>
                <w:sz w:val="16"/>
                <w:szCs w:val="16"/>
                <w:rPrChange w:id="8249" w:author="Steve Barbeaux" w:date="2022-10-10T12:18:00Z">
                  <w:rPr>
                    <w:bCs/>
                    <w:sz w:val="16"/>
                    <w:szCs w:val="16"/>
                  </w:rPr>
                </w:rPrChange>
              </w:rPr>
            </w:pPr>
            <w:ins w:id="8250" w:author="Steve Barbeaux" w:date="2022-10-10T12:18:00Z">
              <w:r w:rsidRPr="005E242C">
                <w:rPr>
                  <w:sz w:val="16"/>
                  <w:szCs w:val="16"/>
                  <w:rPrChange w:id="8251" w:author="Steve Barbeaux" w:date="2022-10-10T12:18:00Z">
                    <w:rPr/>
                  </w:rPrChange>
                </w:rPr>
                <w:t>0.01</w:t>
              </w:r>
            </w:ins>
            <w:del w:id="8252" w:author="Steve Barbeaux" w:date="2022-10-10T12:18:00Z">
              <w:r w:rsidRPr="005E242C" w:rsidDel="00FC0D60">
                <w:rPr>
                  <w:sz w:val="16"/>
                  <w:szCs w:val="16"/>
                  <w:rPrChange w:id="8253"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73CA0951" w14:textId="6F6A17CF" w:rsidR="005E242C" w:rsidRPr="005E242C" w:rsidRDefault="005E242C" w:rsidP="005E242C">
            <w:pPr>
              <w:shd w:val="clear" w:color="auto" w:fill="FFFFFF" w:themeFill="background1"/>
              <w:spacing w:after="0"/>
              <w:jc w:val="right"/>
              <w:rPr>
                <w:bCs/>
                <w:sz w:val="16"/>
                <w:szCs w:val="16"/>
                <w:rPrChange w:id="8254" w:author="Steve Barbeaux" w:date="2022-10-10T12:18:00Z">
                  <w:rPr>
                    <w:bCs/>
                    <w:sz w:val="16"/>
                    <w:szCs w:val="16"/>
                  </w:rPr>
                </w:rPrChange>
              </w:rPr>
            </w:pPr>
            <w:ins w:id="8255" w:author="Steve Barbeaux" w:date="2022-10-10T12:18:00Z">
              <w:r w:rsidRPr="005E242C">
                <w:rPr>
                  <w:sz w:val="16"/>
                  <w:szCs w:val="16"/>
                  <w:rPrChange w:id="8256" w:author="Steve Barbeaux" w:date="2022-10-10T12:18:00Z">
                    <w:rPr/>
                  </w:rPrChange>
                </w:rPr>
                <w:t>1.56</w:t>
              </w:r>
            </w:ins>
            <w:del w:id="8257" w:author="Steve Barbeaux" w:date="2022-10-10T12:18:00Z">
              <w:r w:rsidRPr="005E242C" w:rsidDel="00FC0D60">
                <w:rPr>
                  <w:sz w:val="16"/>
                  <w:szCs w:val="16"/>
                  <w:rPrChange w:id="8258" w:author="Steve Barbeaux" w:date="2022-10-10T12:18:00Z">
                    <w:rPr>
                      <w:sz w:val="16"/>
                      <w:szCs w:val="16"/>
                    </w:rPr>
                  </w:rPrChange>
                </w:rPr>
                <w:delText>1.69</w:delText>
              </w:r>
            </w:del>
          </w:p>
        </w:tc>
        <w:tc>
          <w:tcPr>
            <w:tcW w:w="317" w:type="pct"/>
            <w:tcBorders>
              <w:left w:val="nil"/>
              <w:right w:val="nil"/>
            </w:tcBorders>
            <w:shd w:val="clear" w:color="auto" w:fill="FFFFFF" w:themeFill="background1"/>
            <w:noWrap/>
          </w:tcPr>
          <w:p w14:paraId="28D450CD" w14:textId="7678BFAF" w:rsidR="005E242C" w:rsidRPr="005E242C" w:rsidRDefault="005E242C" w:rsidP="005E242C">
            <w:pPr>
              <w:shd w:val="clear" w:color="auto" w:fill="FFFFFF" w:themeFill="background1"/>
              <w:spacing w:after="0"/>
              <w:jc w:val="right"/>
              <w:rPr>
                <w:bCs/>
                <w:sz w:val="16"/>
                <w:szCs w:val="16"/>
                <w:rPrChange w:id="8259" w:author="Steve Barbeaux" w:date="2022-10-10T12:18:00Z">
                  <w:rPr>
                    <w:bCs/>
                    <w:sz w:val="16"/>
                    <w:szCs w:val="16"/>
                  </w:rPr>
                </w:rPrChange>
              </w:rPr>
            </w:pPr>
            <w:ins w:id="8260" w:author="Steve Barbeaux" w:date="2022-10-10T12:18:00Z">
              <w:r w:rsidRPr="005E242C">
                <w:rPr>
                  <w:sz w:val="16"/>
                  <w:szCs w:val="16"/>
                  <w:rPrChange w:id="8261" w:author="Steve Barbeaux" w:date="2022-10-10T12:18:00Z">
                    <w:rPr/>
                  </w:rPrChange>
                </w:rPr>
                <w:t>0.7%</w:t>
              </w:r>
            </w:ins>
            <w:del w:id="8262" w:author="Steve Barbeaux" w:date="2022-10-10T12:18:00Z">
              <w:r w:rsidRPr="005E242C" w:rsidDel="00FC0D60">
                <w:rPr>
                  <w:sz w:val="16"/>
                  <w:szCs w:val="16"/>
                  <w:rPrChange w:id="8263" w:author="Steve Barbeaux" w:date="2022-10-10T12:18:00Z">
                    <w:rPr>
                      <w:sz w:val="16"/>
                      <w:szCs w:val="16"/>
                    </w:rPr>
                  </w:rPrChange>
                </w:rPr>
                <w:delText>0.7%</w:delText>
              </w:r>
            </w:del>
          </w:p>
        </w:tc>
      </w:tr>
      <w:tr w:rsidR="005E242C" w:rsidRPr="0023317E" w14:paraId="70183D57" w14:textId="77777777" w:rsidTr="00D45095">
        <w:trPr>
          <w:tblCellSpacing w:w="7" w:type="dxa"/>
        </w:trPr>
        <w:tc>
          <w:tcPr>
            <w:tcW w:w="222" w:type="pct"/>
            <w:tcBorders>
              <w:left w:val="nil"/>
              <w:right w:val="nil"/>
            </w:tcBorders>
            <w:shd w:val="clear" w:color="auto" w:fill="FFFFFF" w:themeFill="background1"/>
            <w:noWrap/>
          </w:tcPr>
          <w:p w14:paraId="6F83E6EC"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1983</w:t>
            </w:r>
          </w:p>
        </w:tc>
        <w:tc>
          <w:tcPr>
            <w:tcW w:w="256" w:type="pct"/>
            <w:tcBorders>
              <w:left w:val="nil"/>
              <w:right w:val="nil"/>
            </w:tcBorders>
            <w:shd w:val="clear" w:color="auto" w:fill="FFFFFF" w:themeFill="background1"/>
            <w:noWrap/>
          </w:tcPr>
          <w:p w14:paraId="323ED828" w14:textId="72F10FCC" w:rsidR="005E242C" w:rsidRPr="005E242C" w:rsidRDefault="005E242C" w:rsidP="005E242C">
            <w:pPr>
              <w:shd w:val="clear" w:color="auto" w:fill="FFFFFF" w:themeFill="background1"/>
              <w:spacing w:after="0"/>
              <w:jc w:val="right"/>
              <w:rPr>
                <w:bCs/>
                <w:sz w:val="16"/>
                <w:szCs w:val="16"/>
                <w:rPrChange w:id="8264" w:author="Steve Barbeaux" w:date="2022-10-10T12:18:00Z">
                  <w:rPr>
                    <w:bCs/>
                    <w:sz w:val="16"/>
                    <w:szCs w:val="16"/>
                  </w:rPr>
                </w:rPrChange>
              </w:rPr>
            </w:pPr>
            <w:ins w:id="8265" w:author="Steve Barbeaux" w:date="2022-10-10T12:18:00Z">
              <w:r w:rsidRPr="005E242C">
                <w:rPr>
                  <w:sz w:val="16"/>
                  <w:szCs w:val="16"/>
                  <w:rPrChange w:id="8266" w:author="Steve Barbeaux" w:date="2022-10-10T12:18:00Z">
                    <w:rPr/>
                  </w:rPrChange>
                </w:rPr>
                <w:t>0.15</w:t>
              </w:r>
            </w:ins>
            <w:del w:id="8267" w:author="Steve Barbeaux" w:date="2022-10-10T12:18:00Z">
              <w:r w:rsidRPr="005E242C" w:rsidDel="00FC0D60">
                <w:rPr>
                  <w:sz w:val="16"/>
                  <w:szCs w:val="16"/>
                  <w:rPrChange w:id="8268" w:author="Steve Barbeaux" w:date="2022-10-10T12:18:00Z">
                    <w:rPr>
                      <w:sz w:val="16"/>
                      <w:szCs w:val="16"/>
                    </w:rPr>
                  </w:rPrChange>
                </w:rPr>
                <w:delText>0.16</w:delText>
              </w:r>
            </w:del>
          </w:p>
        </w:tc>
        <w:tc>
          <w:tcPr>
            <w:tcW w:w="256" w:type="pct"/>
            <w:tcBorders>
              <w:left w:val="nil"/>
              <w:right w:val="nil"/>
            </w:tcBorders>
            <w:shd w:val="clear" w:color="auto" w:fill="FFFFFF" w:themeFill="background1"/>
            <w:noWrap/>
          </w:tcPr>
          <w:p w14:paraId="2FF74A14" w14:textId="580AD5BD" w:rsidR="005E242C" w:rsidRPr="005E242C" w:rsidRDefault="005E242C" w:rsidP="005E242C">
            <w:pPr>
              <w:shd w:val="clear" w:color="auto" w:fill="FFFFFF" w:themeFill="background1"/>
              <w:spacing w:after="0"/>
              <w:jc w:val="right"/>
              <w:rPr>
                <w:bCs/>
                <w:sz w:val="16"/>
                <w:szCs w:val="16"/>
                <w:rPrChange w:id="8269" w:author="Steve Barbeaux" w:date="2022-10-10T12:18:00Z">
                  <w:rPr>
                    <w:bCs/>
                    <w:sz w:val="16"/>
                    <w:szCs w:val="16"/>
                  </w:rPr>
                </w:rPrChange>
              </w:rPr>
            </w:pPr>
            <w:ins w:id="8270" w:author="Steve Barbeaux" w:date="2022-10-10T12:18:00Z">
              <w:r w:rsidRPr="005E242C">
                <w:rPr>
                  <w:sz w:val="16"/>
                  <w:szCs w:val="16"/>
                  <w:rPrChange w:id="8271" w:author="Steve Barbeaux" w:date="2022-10-10T12:18:00Z">
                    <w:rPr/>
                  </w:rPrChange>
                </w:rPr>
                <w:t>0.32</w:t>
              </w:r>
            </w:ins>
            <w:del w:id="8272" w:author="Steve Barbeaux" w:date="2022-10-10T12:18:00Z">
              <w:r w:rsidRPr="005E242C" w:rsidDel="00FC0D60">
                <w:rPr>
                  <w:sz w:val="16"/>
                  <w:szCs w:val="16"/>
                  <w:rPrChange w:id="8273" w:author="Steve Barbeaux" w:date="2022-10-10T12:18:00Z">
                    <w:rPr>
                      <w:sz w:val="16"/>
                      <w:szCs w:val="16"/>
                    </w:rPr>
                  </w:rPrChange>
                </w:rPr>
                <w:delText>0.33</w:delText>
              </w:r>
            </w:del>
          </w:p>
        </w:tc>
        <w:tc>
          <w:tcPr>
            <w:tcW w:w="256" w:type="pct"/>
            <w:tcBorders>
              <w:left w:val="nil"/>
              <w:right w:val="nil"/>
            </w:tcBorders>
            <w:shd w:val="clear" w:color="auto" w:fill="FFFFFF" w:themeFill="background1"/>
            <w:noWrap/>
          </w:tcPr>
          <w:p w14:paraId="3CE1A90C" w14:textId="2347B7AE" w:rsidR="005E242C" w:rsidRPr="005E242C" w:rsidRDefault="005E242C" w:rsidP="005E242C">
            <w:pPr>
              <w:shd w:val="clear" w:color="auto" w:fill="FFFFFF" w:themeFill="background1"/>
              <w:spacing w:after="0"/>
              <w:jc w:val="right"/>
              <w:rPr>
                <w:bCs/>
                <w:sz w:val="16"/>
                <w:szCs w:val="16"/>
                <w:rPrChange w:id="8274" w:author="Steve Barbeaux" w:date="2022-10-10T12:18:00Z">
                  <w:rPr>
                    <w:bCs/>
                    <w:sz w:val="16"/>
                    <w:szCs w:val="16"/>
                  </w:rPr>
                </w:rPrChange>
              </w:rPr>
            </w:pPr>
            <w:ins w:id="8275" w:author="Steve Barbeaux" w:date="2022-10-10T12:18:00Z">
              <w:r w:rsidRPr="005E242C">
                <w:rPr>
                  <w:sz w:val="16"/>
                  <w:szCs w:val="16"/>
                  <w:rPrChange w:id="8276" w:author="Steve Barbeaux" w:date="2022-10-10T12:18:00Z">
                    <w:rPr/>
                  </w:rPrChange>
                </w:rPr>
                <w:t>0.04</w:t>
              </w:r>
            </w:ins>
            <w:del w:id="8277" w:author="Steve Barbeaux" w:date="2022-10-10T12:18:00Z">
              <w:r w:rsidRPr="005E242C" w:rsidDel="00FC0D60">
                <w:rPr>
                  <w:sz w:val="16"/>
                  <w:szCs w:val="16"/>
                  <w:rPrChange w:id="8278" w:author="Steve Barbeaux" w:date="2022-10-10T12:18:00Z">
                    <w:rPr>
                      <w:sz w:val="16"/>
                      <w:szCs w:val="16"/>
                    </w:rPr>
                  </w:rPrChange>
                </w:rPr>
                <w:delText>0.04</w:delText>
              </w:r>
            </w:del>
          </w:p>
        </w:tc>
        <w:tc>
          <w:tcPr>
            <w:tcW w:w="257" w:type="pct"/>
            <w:tcBorders>
              <w:left w:val="nil"/>
              <w:right w:val="nil"/>
            </w:tcBorders>
            <w:shd w:val="clear" w:color="auto" w:fill="FFFFFF" w:themeFill="background1"/>
            <w:noWrap/>
          </w:tcPr>
          <w:p w14:paraId="381F0BA6" w14:textId="68FF239D" w:rsidR="005E242C" w:rsidRPr="005E242C" w:rsidRDefault="005E242C" w:rsidP="005E242C">
            <w:pPr>
              <w:shd w:val="clear" w:color="auto" w:fill="FFFFFF" w:themeFill="background1"/>
              <w:spacing w:after="0"/>
              <w:jc w:val="right"/>
              <w:rPr>
                <w:bCs/>
                <w:sz w:val="16"/>
                <w:szCs w:val="16"/>
                <w:rPrChange w:id="8279" w:author="Steve Barbeaux" w:date="2022-10-10T12:18:00Z">
                  <w:rPr>
                    <w:bCs/>
                    <w:sz w:val="16"/>
                    <w:szCs w:val="16"/>
                  </w:rPr>
                </w:rPrChange>
              </w:rPr>
            </w:pPr>
            <w:ins w:id="8280" w:author="Steve Barbeaux" w:date="2022-10-10T12:18:00Z">
              <w:r w:rsidRPr="005E242C">
                <w:rPr>
                  <w:sz w:val="16"/>
                  <w:szCs w:val="16"/>
                  <w:rPrChange w:id="8281" w:author="Steve Barbeaux" w:date="2022-10-10T12:18:00Z">
                    <w:rPr/>
                  </w:rPrChange>
                </w:rPr>
                <w:t>0.02</w:t>
              </w:r>
            </w:ins>
            <w:del w:id="8282" w:author="Steve Barbeaux" w:date="2022-10-10T12:18:00Z">
              <w:r w:rsidRPr="005E242C" w:rsidDel="00FC0D60">
                <w:rPr>
                  <w:sz w:val="16"/>
                  <w:szCs w:val="16"/>
                  <w:rPrChange w:id="8283" w:author="Steve Barbeaux" w:date="2022-10-10T12:18:00Z">
                    <w:rPr>
                      <w:sz w:val="16"/>
                      <w:szCs w:val="16"/>
                    </w:rPr>
                  </w:rPrChange>
                </w:rPr>
                <w:delText>0.02</w:delText>
              </w:r>
            </w:del>
          </w:p>
        </w:tc>
        <w:tc>
          <w:tcPr>
            <w:tcW w:w="257" w:type="pct"/>
            <w:tcBorders>
              <w:left w:val="nil"/>
              <w:right w:val="nil"/>
            </w:tcBorders>
            <w:shd w:val="clear" w:color="auto" w:fill="FFFFFF" w:themeFill="background1"/>
            <w:noWrap/>
          </w:tcPr>
          <w:p w14:paraId="1A0EB46D" w14:textId="4CBCA546" w:rsidR="005E242C" w:rsidRPr="005E242C" w:rsidRDefault="005E242C" w:rsidP="005E242C">
            <w:pPr>
              <w:shd w:val="clear" w:color="auto" w:fill="FFFFFF" w:themeFill="background1"/>
              <w:spacing w:after="0"/>
              <w:jc w:val="right"/>
              <w:rPr>
                <w:bCs/>
                <w:sz w:val="16"/>
                <w:szCs w:val="16"/>
                <w:rPrChange w:id="8284" w:author="Steve Barbeaux" w:date="2022-10-10T12:18:00Z">
                  <w:rPr>
                    <w:bCs/>
                    <w:sz w:val="16"/>
                    <w:szCs w:val="16"/>
                  </w:rPr>
                </w:rPrChange>
              </w:rPr>
            </w:pPr>
            <w:ins w:id="8285" w:author="Steve Barbeaux" w:date="2022-10-10T12:18:00Z">
              <w:r w:rsidRPr="005E242C">
                <w:rPr>
                  <w:sz w:val="16"/>
                  <w:szCs w:val="16"/>
                  <w:rPrChange w:id="8286" w:author="Steve Barbeaux" w:date="2022-10-10T12:18:00Z">
                    <w:rPr/>
                  </w:rPrChange>
                </w:rPr>
                <w:t>0.63</w:t>
              </w:r>
            </w:ins>
            <w:del w:id="8287" w:author="Steve Barbeaux" w:date="2022-10-10T12:18:00Z">
              <w:r w:rsidRPr="005E242C" w:rsidDel="00FC0D60">
                <w:rPr>
                  <w:sz w:val="16"/>
                  <w:szCs w:val="16"/>
                  <w:rPrChange w:id="8288" w:author="Steve Barbeaux" w:date="2022-10-10T12:18:00Z">
                    <w:rPr>
                      <w:sz w:val="16"/>
                      <w:szCs w:val="16"/>
                    </w:rPr>
                  </w:rPrChange>
                </w:rPr>
                <w:delText>0.69</w:delText>
              </w:r>
            </w:del>
          </w:p>
        </w:tc>
        <w:tc>
          <w:tcPr>
            <w:tcW w:w="257" w:type="pct"/>
            <w:tcBorders>
              <w:left w:val="nil"/>
              <w:right w:val="nil"/>
            </w:tcBorders>
            <w:shd w:val="clear" w:color="auto" w:fill="FFFFFF" w:themeFill="background1"/>
            <w:noWrap/>
          </w:tcPr>
          <w:p w14:paraId="412C7A43" w14:textId="09703BFE" w:rsidR="005E242C" w:rsidRPr="005E242C" w:rsidRDefault="005E242C" w:rsidP="005E242C">
            <w:pPr>
              <w:shd w:val="clear" w:color="auto" w:fill="FFFFFF" w:themeFill="background1"/>
              <w:spacing w:after="0"/>
              <w:jc w:val="right"/>
              <w:rPr>
                <w:bCs/>
                <w:sz w:val="16"/>
                <w:szCs w:val="16"/>
                <w:rPrChange w:id="8289" w:author="Steve Barbeaux" w:date="2022-10-10T12:18:00Z">
                  <w:rPr>
                    <w:bCs/>
                    <w:sz w:val="16"/>
                    <w:szCs w:val="16"/>
                  </w:rPr>
                </w:rPrChange>
              </w:rPr>
            </w:pPr>
            <w:ins w:id="8290" w:author="Steve Barbeaux" w:date="2022-10-10T12:18:00Z">
              <w:r w:rsidRPr="005E242C">
                <w:rPr>
                  <w:sz w:val="16"/>
                  <w:szCs w:val="16"/>
                  <w:rPrChange w:id="8291" w:author="Steve Barbeaux" w:date="2022-10-10T12:18:00Z">
                    <w:rPr/>
                  </w:rPrChange>
                </w:rPr>
                <w:t>0.05</w:t>
              </w:r>
            </w:ins>
            <w:del w:id="8292" w:author="Steve Barbeaux" w:date="2022-10-10T12:18:00Z">
              <w:r w:rsidRPr="005E242C" w:rsidDel="00FC0D60">
                <w:rPr>
                  <w:sz w:val="16"/>
                  <w:szCs w:val="16"/>
                  <w:rPrChange w:id="8293" w:author="Steve Barbeaux" w:date="2022-10-10T12:18:00Z">
                    <w:rPr>
                      <w:sz w:val="16"/>
                      <w:szCs w:val="16"/>
                    </w:rPr>
                  </w:rPrChange>
                </w:rPr>
                <w:delText>0.05</w:delText>
              </w:r>
            </w:del>
          </w:p>
        </w:tc>
        <w:tc>
          <w:tcPr>
            <w:tcW w:w="256" w:type="pct"/>
            <w:tcBorders>
              <w:left w:val="nil"/>
              <w:right w:val="nil"/>
            </w:tcBorders>
            <w:shd w:val="clear" w:color="auto" w:fill="FFFFFF" w:themeFill="background1"/>
            <w:noWrap/>
          </w:tcPr>
          <w:p w14:paraId="625B2CD0" w14:textId="51282B2D" w:rsidR="005E242C" w:rsidRPr="005E242C" w:rsidRDefault="005E242C" w:rsidP="005E242C">
            <w:pPr>
              <w:shd w:val="clear" w:color="auto" w:fill="FFFFFF" w:themeFill="background1"/>
              <w:spacing w:after="0"/>
              <w:jc w:val="right"/>
              <w:rPr>
                <w:bCs/>
                <w:sz w:val="16"/>
                <w:szCs w:val="16"/>
                <w:rPrChange w:id="8294" w:author="Steve Barbeaux" w:date="2022-10-10T12:18:00Z">
                  <w:rPr>
                    <w:bCs/>
                    <w:sz w:val="16"/>
                    <w:szCs w:val="16"/>
                  </w:rPr>
                </w:rPrChange>
              </w:rPr>
            </w:pPr>
            <w:ins w:id="8295" w:author="Steve Barbeaux" w:date="2022-10-10T12:18:00Z">
              <w:r w:rsidRPr="005E242C">
                <w:rPr>
                  <w:sz w:val="16"/>
                  <w:szCs w:val="16"/>
                  <w:rPrChange w:id="8296" w:author="Steve Barbeaux" w:date="2022-10-10T12:18:00Z">
                    <w:rPr/>
                  </w:rPrChange>
                </w:rPr>
                <w:t>0.04</w:t>
              </w:r>
            </w:ins>
            <w:del w:id="8297" w:author="Steve Barbeaux" w:date="2022-10-10T12:18:00Z">
              <w:r w:rsidRPr="005E242C" w:rsidDel="00FC0D60">
                <w:rPr>
                  <w:sz w:val="16"/>
                  <w:szCs w:val="16"/>
                  <w:rPrChange w:id="8298" w:author="Steve Barbeaux" w:date="2022-10-10T12:18:00Z">
                    <w:rPr>
                      <w:sz w:val="16"/>
                      <w:szCs w:val="16"/>
                    </w:rPr>
                  </w:rPrChange>
                </w:rPr>
                <w:delText>0.04</w:delText>
              </w:r>
            </w:del>
          </w:p>
        </w:tc>
        <w:tc>
          <w:tcPr>
            <w:tcW w:w="256" w:type="pct"/>
            <w:tcBorders>
              <w:left w:val="nil"/>
              <w:right w:val="nil"/>
            </w:tcBorders>
            <w:shd w:val="clear" w:color="auto" w:fill="FFFFFF" w:themeFill="background1"/>
            <w:noWrap/>
          </w:tcPr>
          <w:p w14:paraId="5ED3048C" w14:textId="51FC1C3A" w:rsidR="005E242C" w:rsidRPr="005E242C" w:rsidRDefault="005E242C" w:rsidP="005E242C">
            <w:pPr>
              <w:shd w:val="clear" w:color="auto" w:fill="FFFFFF" w:themeFill="background1"/>
              <w:spacing w:after="0"/>
              <w:jc w:val="right"/>
              <w:rPr>
                <w:bCs/>
                <w:sz w:val="16"/>
                <w:szCs w:val="16"/>
                <w:rPrChange w:id="8299" w:author="Steve Barbeaux" w:date="2022-10-10T12:18:00Z">
                  <w:rPr>
                    <w:bCs/>
                    <w:sz w:val="16"/>
                    <w:szCs w:val="16"/>
                  </w:rPr>
                </w:rPrChange>
              </w:rPr>
            </w:pPr>
            <w:ins w:id="8300" w:author="Steve Barbeaux" w:date="2022-10-10T12:18:00Z">
              <w:r w:rsidRPr="005E242C">
                <w:rPr>
                  <w:sz w:val="16"/>
                  <w:szCs w:val="16"/>
                  <w:rPrChange w:id="8301" w:author="Steve Barbeaux" w:date="2022-10-10T12:18:00Z">
                    <w:rPr/>
                  </w:rPrChange>
                </w:rPr>
                <w:t>0.03</w:t>
              </w:r>
            </w:ins>
            <w:del w:id="8302" w:author="Steve Barbeaux" w:date="2022-10-10T12:18:00Z">
              <w:r w:rsidRPr="005E242C" w:rsidDel="00FC0D60">
                <w:rPr>
                  <w:sz w:val="16"/>
                  <w:szCs w:val="16"/>
                  <w:rPrChange w:id="8303" w:author="Steve Barbeaux" w:date="2022-10-10T12:18:00Z">
                    <w:rPr>
                      <w:sz w:val="16"/>
                      <w:szCs w:val="16"/>
                    </w:rPr>
                  </w:rPrChange>
                </w:rPr>
                <w:delText>0.03</w:delText>
              </w:r>
            </w:del>
          </w:p>
        </w:tc>
        <w:tc>
          <w:tcPr>
            <w:tcW w:w="256" w:type="pct"/>
            <w:tcBorders>
              <w:left w:val="nil"/>
              <w:right w:val="nil"/>
            </w:tcBorders>
            <w:shd w:val="clear" w:color="auto" w:fill="FFFFFF" w:themeFill="background1"/>
            <w:noWrap/>
          </w:tcPr>
          <w:p w14:paraId="606258A8" w14:textId="0736E4AB" w:rsidR="005E242C" w:rsidRPr="005E242C" w:rsidRDefault="005E242C" w:rsidP="005E242C">
            <w:pPr>
              <w:shd w:val="clear" w:color="auto" w:fill="FFFFFF" w:themeFill="background1"/>
              <w:spacing w:after="0"/>
              <w:jc w:val="right"/>
              <w:rPr>
                <w:bCs/>
                <w:sz w:val="16"/>
                <w:szCs w:val="16"/>
                <w:rPrChange w:id="8304" w:author="Steve Barbeaux" w:date="2022-10-10T12:18:00Z">
                  <w:rPr>
                    <w:bCs/>
                    <w:sz w:val="16"/>
                    <w:szCs w:val="16"/>
                  </w:rPr>
                </w:rPrChange>
              </w:rPr>
            </w:pPr>
            <w:ins w:id="8305" w:author="Steve Barbeaux" w:date="2022-10-10T12:18:00Z">
              <w:r w:rsidRPr="005E242C">
                <w:rPr>
                  <w:sz w:val="16"/>
                  <w:szCs w:val="16"/>
                  <w:rPrChange w:id="8306" w:author="Steve Barbeaux" w:date="2022-10-10T12:18:00Z">
                    <w:rPr/>
                  </w:rPrChange>
                </w:rPr>
                <w:t>0.03</w:t>
              </w:r>
            </w:ins>
            <w:del w:id="8307" w:author="Steve Barbeaux" w:date="2022-10-10T12:18:00Z">
              <w:r w:rsidRPr="005E242C" w:rsidDel="00FC0D60">
                <w:rPr>
                  <w:sz w:val="16"/>
                  <w:szCs w:val="16"/>
                  <w:rPrChange w:id="8308" w:author="Steve Barbeaux" w:date="2022-10-10T12:18:00Z">
                    <w:rPr>
                      <w:sz w:val="16"/>
                      <w:szCs w:val="16"/>
                    </w:rPr>
                  </w:rPrChange>
                </w:rPr>
                <w:delText>0.03</w:delText>
              </w:r>
            </w:del>
          </w:p>
        </w:tc>
        <w:tc>
          <w:tcPr>
            <w:tcW w:w="256" w:type="pct"/>
            <w:tcBorders>
              <w:left w:val="nil"/>
              <w:right w:val="nil"/>
            </w:tcBorders>
            <w:shd w:val="clear" w:color="auto" w:fill="FFFFFF" w:themeFill="background1"/>
            <w:noWrap/>
          </w:tcPr>
          <w:p w14:paraId="37F01127" w14:textId="7267C5ED" w:rsidR="005E242C" w:rsidRPr="005E242C" w:rsidRDefault="005E242C" w:rsidP="005E242C">
            <w:pPr>
              <w:shd w:val="clear" w:color="auto" w:fill="FFFFFF" w:themeFill="background1"/>
              <w:spacing w:after="0"/>
              <w:jc w:val="right"/>
              <w:rPr>
                <w:bCs/>
                <w:sz w:val="16"/>
                <w:szCs w:val="16"/>
                <w:rPrChange w:id="8309" w:author="Steve Barbeaux" w:date="2022-10-10T12:18:00Z">
                  <w:rPr>
                    <w:bCs/>
                    <w:sz w:val="16"/>
                    <w:szCs w:val="16"/>
                  </w:rPr>
                </w:rPrChange>
              </w:rPr>
            </w:pPr>
            <w:ins w:id="8310" w:author="Steve Barbeaux" w:date="2022-10-10T12:18:00Z">
              <w:r w:rsidRPr="005E242C">
                <w:rPr>
                  <w:sz w:val="16"/>
                  <w:szCs w:val="16"/>
                  <w:rPrChange w:id="8311" w:author="Steve Barbeaux" w:date="2022-10-10T12:18:00Z">
                    <w:rPr/>
                  </w:rPrChange>
                </w:rPr>
                <w:t>0.01</w:t>
              </w:r>
            </w:ins>
            <w:del w:id="8312" w:author="Steve Barbeaux" w:date="2022-10-10T12:18:00Z">
              <w:r w:rsidRPr="005E242C" w:rsidDel="00FC0D60">
                <w:rPr>
                  <w:sz w:val="16"/>
                  <w:szCs w:val="16"/>
                  <w:rPrChange w:id="831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0FCEE322" w14:textId="1A187E46" w:rsidR="005E242C" w:rsidRPr="005E242C" w:rsidRDefault="005E242C" w:rsidP="005E242C">
            <w:pPr>
              <w:shd w:val="clear" w:color="auto" w:fill="FFFFFF" w:themeFill="background1"/>
              <w:spacing w:after="0"/>
              <w:jc w:val="right"/>
              <w:rPr>
                <w:bCs/>
                <w:sz w:val="16"/>
                <w:szCs w:val="16"/>
                <w:rPrChange w:id="8314" w:author="Steve Barbeaux" w:date="2022-10-10T12:18:00Z">
                  <w:rPr>
                    <w:bCs/>
                    <w:sz w:val="16"/>
                    <w:szCs w:val="16"/>
                  </w:rPr>
                </w:rPrChange>
              </w:rPr>
            </w:pPr>
            <w:ins w:id="8315" w:author="Steve Barbeaux" w:date="2022-10-10T12:18:00Z">
              <w:r w:rsidRPr="005E242C">
                <w:rPr>
                  <w:sz w:val="16"/>
                  <w:szCs w:val="16"/>
                  <w:rPrChange w:id="8316" w:author="Steve Barbeaux" w:date="2022-10-10T12:18:00Z">
                    <w:rPr/>
                  </w:rPrChange>
                </w:rPr>
                <w:t>0.02</w:t>
              </w:r>
            </w:ins>
            <w:del w:id="8317" w:author="Steve Barbeaux" w:date="2022-10-10T12:18:00Z">
              <w:r w:rsidRPr="005E242C" w:rsidDel="00FC0D60">
                <w:rPr>
                  <w:sz w:val="16"/>
                  <w:szCs w:val="16"/>
                  <w:rPrChange w:id="8318" w:author="Steve Barbeaux" w:date="2022-10-10T12:18:00Z">
                    <w:rPr>
                      <w:sz w:val="16"/>
                      <w:szCs w:val="16"/>
                    </w:rPr>
                  </w:rPrChange>
                </w:rPr>
                <w:delText>0.02</w:delText>
              </w:r>
            </w:del>
          </w:p>
        </w:tc>
        <w:tc>
          <w:tcPr>
            <w:tcW w:w="257" w:type="pct"/>
            <w:tcBorders>
              <w:left w:val="nil"/>
              <w:right w:val="nil"/>
            </w:tcBorders>
            <w:shd w:val="clear" w:color="auto" w:fill="FFFFFF" w:themeFill="background1"/>
            <w:noWrap/>
          </w:tcPr>
          <w:p w14:paraId="0EEC3A4A" w14:textId="7AA0758F" w:rsidR="005E242C" w:rsidRPr="005E242C" w:rsidRDefault="005E242C" w:rsidP="005E242C">
            <w:pPr>
              <w:shd w:val="clear" w:color="auto" w:fill="FFFFFF" w:themeFill="background1"/>
              <w:spacing w:after="0"/>
              <w:jc w:val="right"/>
              <w:rPr>
                <w:bCs/>
                <w:sz w:val="16"/>
                <w:szCs w:val="16"/>
                <w:rPrChange w:id="8319" w:author="Steve Barbeaux" w:date="2022-10-10T12:18:00Z">
                  <w:rPr>
                    <w:bCs/>
                    <w:sz w:val="16"/>
                    <w:szCs w:val="16"/>
                  </w:rPr>
                </w:rPrChange>
              </w:rPr>
            </w:pPr>
            <w:ins w:id="8320" w:author="Steve Barbeaux" w:date="2022-10-10T12:18:00Z">
              <w:r w:rsidRPr="005E242C">
                <w:rPr>
                  <w:sz w:val="16"/>
                  <w:szCs w:val="16"/>
                  <w:rPrChange w:id="8321" w:author="Steve Barbeaux" w:date="2022-10-10T12:18:00Z">
                    <w:rPr/>
                  </w:rPrChange>
                </w:rPr>
                <w:t>0.00</w:t>
              </w:r>
            </w:ins>
            <w:del w:id="8322" w:author="Steve Barbeaux" w:date="2022-10-10T12:18:00Z">
              <w:r w:rsidRPr="005E242C" w:rsidDel="00FC0D60">
                <w:rPr>
                  <w:sz w:val="16"/>
                  <w:szCs w:val="16"/>
                  <w:rPrChange w:id="832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1784DF6F" w14:textId="1ACCEDC9" w:rsidR="005E242C" w:rsidRPr="005E242C" w:rsidRDefault="005E242C" w:rsidP="005E242C">
            <w:pPr>
              <w:shd w:val="clear" w:color="auto" w:fill="FFFFFF" w:themeFill="background1"/>
              <w:spacing w:after="0"/>
              <w:jc w:val="right"/>
              <w:rPr>
                <w:bCs/>
                <w:sz w:val="16"/>
                <w:szCs w:val="16"/>
                <w:rPrChange w:id="8324" w:author="Steve Barbeaux" w:date="2022-10-10T12:18:00Z">
                  <w:rPr>
                    <w:bCs/>
                    <w:sz w:val="16"/>
                    <w:szCs w:val="16"/>
                  </w:rPr>
                </w:rPrChange>
              </w:rPr>
            </w:pPr>
            <w:ins w:id="8325" w:author="Steve Barbeaux" w:date="2022-10-10T12:18:00Z">
              <w:r w:rsidRPr="005E242C">
                <w:rPr>
                  <w:sz w:val="16"/>
                  <w:szCs w:val="16"/>
                  <w:rPrChange w:id="8326" w:author="Steve Barbeaux" w:date="2022-10-10T12:18:00Z">
                    <w:rPr/>
                  </w:rPrChange>
                </w:rPr>
                <w:t>0.00</w:t>
              </w:r>
            </w:ins>
            <w:del w:id="8327" w:author="Steve Barbeaux" w:date="2022-10-10T12:18:00Z">
              <w:r w:rsidRPr="005E242C" w:rsidDel="00FC0D60">
                <w:rPr>
                  <w:sz w:val="16"/>
                  <w:szCs w:val="16"/>
                  <w:rPrChange w:id="832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5F7C61CA" w14:textId="7E1534AB" w:rsidR="005E242C" w:rsidRPr="005E242C" w:rsidRDefault="005E242C" w:rsidP="005E242C">
            <w:pPr>
              <w:shd w:val="clear" w:color="auto" w:fill="FFFFFF" w:themeFill="background1"/>
              <w:spacing w:after="0"/>
              <w:jc w:val="right"/>
              <w:rPr>
                <w:bCs/>
                <w:sz w:val="16"/>
                <w:szCs w:val="16"/>
                <w:rPrChange w:id="8329" w:author="Steve Barbeaux" w:date="2022-10-10T12:18:00Z">
                  <w:rPr>
                    <w:bCs/>
                    <w:sz w:val="16"/>
                    <w:szCs w:val="16"/>
                  </w:rPr>
                </w:rPrChange>
              </w:rPr>
            </w:pPr>
            <w:ins w:id="8330" w:author="Steve Barbeaux" w:date="2022-10-10T12:18:00Z">
              <w:r w:rsidRPr="005E242C">
                <w:rPr>
                  <w:sz w:val="16"/>
                  <w:szCs w:val="16"/>
                  <w:rPrChange w:id="8331" w:author="Steve Barbeaux" w:date="2022-10-10T12:18:00Z">
                    <w:rPr/>
                  </w:rPrChange>
                </w:rPr>
                <w:t>0.00</w:t>
              </w:r>
            </w:ins>
            <w:del w:id="8332" w:author="Steve Barbeaux" w:date="2022-10-10T12:18:00Z">
              <w:r w:rsidRPr="005E242C" w:rsidDel="00FC0D60">
                <w:rPr>
                  <w:sz w:val="16"/>
                  <w:szCs w:val="16"/>
                  <w:rPrChange w:id="833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41C072A0" w14:textId="235613A5" w:rsidR="005E242C" w:rsidRPr="005E242C" w:rsidRDefault="005E242C" w:rsidP="005E242C">
            <w:pPr>
              <w:shd w:val="clear" w:color="auto" w:fill="FFFFFF" w:themeFill="background1"/>
              <w:spacing w:after="0"/>
              <w:jc w:val="right"/>
              <w:rPr>
                <w:bCs/>
                <w:sz w:val="16"/>
                <w:szCs w:val="16"/>
                <w:rPrChange w:id="8334" w:author="Steve Barbeaux" w:date="2022-10-10T12:18:00Z">
                  <w:rPr>
                    <w:bCs/>
                    <w:sz w:val="16"/>
                    <w:szCs w:val="16"/>
                  </w:rPr>
                </w:rPrChange>
              </w:rPr>
            </w:pPr>
            <w:ins w:id="8335" w:author="Steve Barbeaux" w:date="2022-10-10T12:18:00Z">
              <w:r w:rsidRPr="005E242C">
                <w:rPr>
                  <w:sz w:val="16"/>
                  <w:szCs w:val="16"/>
                  <w:rPrChange w:id="8336" w:author="Steve Barbeaux" w:date="2022-10-10T12:18:00Z">
                    <w:rPr/>
                  </w:rPrChange>
                </w:rPr>
                <w:t>0.01</w:t>
              </w:r>
            </w:ins>
            <w:del w:id="8337" w:author="Steve Barbeaux" w:date="2022-10-10T12:18:00Z">
              <w:r w:rsidRPr="005E242C" w:rsidDel="00FC0D60">
                <w:rPr>
                  <w:sz w:val="16"/>
                  <w:szCs w:val="16"/>
                  <w:rPrChange w:id="8338"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0EFA41B7" w14:textId="028A047B" w:rsidR="005E242C" w:rsidRPr="005E242C" w:rsidRDefault="005E242C" w:rsidP="005E242C">
            <w:pPr>
              <w:shd w:val="clear" w:color="auto" w:fill="FFFFFF" w:themeFill="background1"/>
              <w:spacing w:after="0"/>
              <w:jc w:val="right"/>
              <w:rPr>
                <w:bCs/>
                <w:sz w:val="16"/>
                <w:szCs w:val="16"/>
                <w:rPrChange w:id="8339" w:author="Steve Barbeaux" w:date="2022-10-10T12:18:00Z">
                  <w:rPr>
                    <w:bCs/>
                    <w:sz w:val="16"/>
                    <w:szCs w:val="16"/>
                  </w:rPr>
                </w:rPrChange>
              </w:rPr>
            </w:pPr>
            <w:ins w:id="8340" w:author="Steve Barbeaux" w:date="2022-10-10T12:18:00Z">
              <w:r w:rsidRPr="005E242C">
                <w:rPr>
                  <w:sz w:val="16"/>
                  <w:szCs w:val="16"/>
                  <w:rPrChange w:id="8341" w:author="Steve Barbeaux" w:date="2022-10-10T12:18:00Z">
                    <w:rPr/>
                  </w:rPrChange>
                </w:rPr>
                <w:t>1.35</w:t>
              </w:r>
            </w:ins>
            <w:del w:id="8342" w:author="Steve Barbeaux" w:date="2022-10-10T12:18:00Z">
              <w:r w:rsidRPr="005E242C" w:rsidDel="00FC0D60">
                <w:rPr>
                  <w:sz w:val="16"/>
                  <w:szCs w:val="16"/>
                  <w:rPrChange w:id="8343" w:author="Steve Barbeaux" w:date="2022-10-10T12:18:00Z">
                    <w:rPr>
                      <w:sz w:val="16"/>
                      <w:szCs w:val="16"/>
                    </w:rPr>
                  </w:rPrChange>
                </w:rPr>
                <w:delText>1.46</w:delText>
              </w:r>
            </w:del>
          </w:p>
        </w:tc>
        <w:tc>
          <w:tcPr>
            <w:tcW w:w="317" w:type="pct"/>
            <w:tcBorders>
              <w:left w:val="nil"/>
              <w:right w:val="nil"/>
            </w:tcBorders>
            <w:shd w:val="clear" w:color="auto" w:fill="FFFFFF" w:themeFill="background1"/>
            <w:noWrap/>
          </w:tcPr>
          <w:p w14:paraId="31B7B7F0" w14:textId="725824BB" w:rsidR="005E242C" w:rsidRPr="005E242C" w:rsidRDefault="005E242C" w:rsidP="005E242C">
            <w:pPr>
              <w:shd w:val="clear" w:color="auto" w:fill="FFFFFF" w:themeFill="background1"/>
              <w:spacing w:after="0"/>
              <w:jc w:val="right"/>
              <w:rPr>
                <w:bCs/>
                <w:sz w:val="16"/>
                <w:szCs w:val="16"/>
                <w:rPrChange w:id="8344" w:author="Steve Barbeaux" w:date="2022-10-10T12:18:00Z">
                  <w:rPr>
                    <w:bCs/>
                    <w:sz w:val="16"/>
                    <w:szCs w:val="16"/>
                  </w:rPr>
                </w:rPrChange>
              </w:rPr>
            </w:pPr>
            <w:ins w:id="8345" w:author="Steve Barbeaux" w:date="2022-10-10T12:18:00Z">
              <w:r w:rsidRPr="005E242C">
                <w:rPr>
                  <w:sz w:val="16"/>
                  <w:szCs w:val="16"/>
                  <w:rPrChange w:id="8346" w:author="Steve Barbeaux" w:date="2022-10-10T12:18:00Z">
                    <w:rPr/>
                  </w:rPrChange>
                </w:rPr>
                <w:t>0.7%</w:t>
              </w:r>
            </w:ins>
            <w:del w:id="8347" w:author="Steve Barbeaux" w:date="2022-10-10T12:18:00Z">
              <w:r w:rsidRPr="005E242C" w:rsidDel="00FC0D60">
                <w:rPr>
                  <w:sz w:val="16"/>
                  <w:szCs w:val="16"/>
                  <w:rPrChange w:id="8348" w:author="Steve Barbeaux" w:date="2022-10-10T12:18:00Z">
                    <w:rPr>
                      <w:sz w:val="16"/>
                      <w:szCs w:val="16"/>
                    </w:rPr>
                  </w:rPrChange>
                </w:rPr>
                <w:delText>0.7%</w:delText>
              </w:r>
            </w:del>
          </w:p>
        </w:tc>
      </w:tr>
      <w:tr w:rsidR="005E242C" w:rsidRPr="0023317E" w14:paraId="08A561F5" w14:textId="77777777" w:rsidTr="00D45095">
        <w:trPr>
          <w:tblCellSpacing w:w="7" w:type="dxa"/>
        </w:trPr>
        <w:tc>
          <w:tcPr>
            <w:tcW w:w="222" w:type="pct"/>
            <w:tcBorders>
              <w:left w:val="nil"/>
              <w:right w:val="nil"/>
            </w:tcBorders>
            <w:shd w:val="clear" w:color="auto" w:fill="FFFFFF" w:themeFill="background1"/>
            <w:noWrap/>
          </w:tcPr>
          <w:p w14:paraId="6CF6138F"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1984</w:t>
            </w:r>
          </w:p>
        </w:tc>
        <w:tc>
          <w:tcPr>
            <w:tcW w:w="256" w:type="pct"/>
            <w:tcBorders>
              <w:left w:val="nil"/>
              <w:right w:val="nil"/>
            </w:tcBorders>
            <w:shd w:val="clear" w:color="auto" w:fill="FFFFFF" w:themeFill="background1"/>
            <w:noWrap/>
          </w:tcPr>
          <w:p w14:paraId="375956F3" w14:textId="45BC256A" w:rsidR="005E242C" w:rsidRPr="005E242C" w:rsidRDefault="005E242C" w:rsidP="005E242C">
            <w:pPr>
              <w:shd w:val="clear" w:color="auto" w:fill="FFFFFF" w:themeFill="background1"/>
              <w:spacing w:after="0"/>
              <w:jc w:val="right"/>
              <w:rPr>
                <w:bCs/>
                <w:sz w:val="16"/>
                <w:szCs w:val="16"/>
                <w:rPrChange w:id="8349" w:author="Steve Barbeaux" w:date="2022-10-10T12:18:00Z">
                  <w:rPr>
                    <w:bCs/>
                    <w:sz w:val="16"/>
                    <w:szCs w:val="16"/>
                  </w:rPr>
                </w:rPrChange>
              </w:rPr>
            </w:pPr>
            <w:ins w:id="8350" w:author="Steve Barbeaux" w:date="2022-10-10T12:18:00Z">
              <w:r w:rsidRPr="005E242C">
                <w:rPr>
                  <w:sz w:val="16"/>
                  <w:szCs w:val="16"/>
                  <w:rPrChange w:id="8351" w:author="Steve Barbeaux" w:date="2022-10-10T12:18:00Z">
                    <w:rPr/>
                  </w:rPrChange>
                </w:rPr>
                <w:t>0.59</w:t>
              </w:r>
            </w:ins>
            <w:del w:id="8352" w:author="Steve Barbeaux" w:date="2022-10-10T12:18:00Z">
              <w:r w:rsidRPr="005E242C" w:rsidDel="00FC0D60">
                <w:rPr>
                  <w:sz w:val="16"/>
                  <w:szCs w:val="16"/>
                  <w:rPrChange w:id="8353" w:author="Steve Barbeaux" w:date="2022-10-10T12:18:00Z">
                    <w:rPr>
                      <w:sz w:val="16"/>
                      <w:szCs w:val="16"/>
                    </w:rPr>
                  </w:rPrChange>
                </w:rPr>
                <w:delText>0.60</w:delText>
              </w:r>
            </w:del>
          </w:p>
        </w:tc>
        <w:tc>
          <w:tcPr>
            <w:tcW w:w="256" w:type="pct"/>
            <w:tcBorders>
              <w:left w:val="nil"/>
              <w:right w:val="nil"/>
            </w:tcBorders>
            <w:shd w:val="clear" w:color="auto" w:fill="FFFFFF" w:themeFill="background1"/>
            <w:noWrap/>
          </w:tcPr>
          <w:p w14:paraId="796987CF" w14:textId="7CF5100F" w:rsidR="005E242C" w:rsidRPr="005E242C" w:rsidRDefault="005E242C" w:rsidP="005E242C">
            <w:pPr>
              <w:shd w:val="clear" w:color="auto" w:fill="FFFFFF" w:themeFill="background1"/>
              <w:spacing w:after="0"/>
              <w:jc w:val="right"/>
              <w:rPr>
                <w:bCs/>
                <w:sz w:val="16"/>
                <w:szCs w:val="16"/>
                <w:rPrChange w:id="8354" w:author="Steve Barbeaux" w:date="2022-10-10T12:18:00Z">
                  <w:rPr>
                    <w:bCs/>
                    <w:sz w:val="16"/>
                    <w:szCs w:val="16"/>
                  </w:rPr>
                </w:rPrChange>
              </w:rPr>
            </w:pPr>
            <w:ins w:id="8355" w:author="Steve Barbeaux" w:date="2022-10-10T12:18:00Z">
              <w:r w:rsidRPr="005E242C">
                <w:rPr>
                  <w:sz w:val="16"/>
                  <w:szCs w:val="16"/>
                  <w:rPrChange w:id="8356" w:author="Steve Barbeaux" w:date="2022-10-10T12:18:00Z">
                    <w:rPr/>
                  </w:rPrChange>
                </w:rPr>
                <w:t>0.12</w:t>
              </w:r>
            </w:ins>
            <w:del w:id="8357" w:author="Steve Barbeaux" w:date="2022-10-10T12:18:00Z">
              <w:r w:rsidRPr="005E242C" w:rsidDel="00FC0D60">
                <w:rPr>
                  <w:sz w:val="16"/>
                  <w:szCs w:val="16"/>
                  <w:rPrChange w:id="8358" w:author="Steve Barbeaux" w:date="2022-10-10T12:18:00Z">
                    <w:rPr>
                      <w:sz w:val="16"/>
                      <w:szCs w:val="16"/>
                    </w:rPr>
                  </w:rPrChange>
                </w:rPr>
                <w:delText>0.13</w:delText>
              </w:r>
            </w:del>
          </w:p>
        </w:tc>
        <w:tc>
          <w:tcPr>
            <w:tcW w:w="256" w:type="pct"/>
            <w:tcBorders>
              <w:left w:val="nil"/>
              <w:right w:val="nil"/>
            </w:tcBorders>
            <w:shd w:val="clear" w:color="auto" w:fill="FFFFFF" w:themeFill="background1"/>
            <w:noWrap/>
          </w:tcPr>
          <w:p w14:paraId="608C00BD" w14:textId="2BC7B0E7" w:rsidR="005E242C" w:rsidRPr="005E242C" w:rsidRDefault="005E242C" w:rsidP="005E242C">
            <w:pPr>
              <w:shd w:val="clear" w:color="auto" w:fill="FFFFFF" w:themeFill="background1"/>
              <w:spacing w:after="0"/>
              <w:jc w:val="right"/>
              <w:rPr>
                <w:bCs/>
                <w:sz w:val="16"/>
                <w:szCs w:val="16"/>
                <w:rPrChange w:id="8359" w:author="Steve Barbeaux" w:date="2022-10-10T12:18:00Z">
                  <w:rPr>
                    <w:bCs/>
                    <w:sz w:val="16"/>
                    <w:szCs w:val="16"/>
                  </w:rPr>
                </w:rPrChange>
              </w:rPr>
            </w:pPr>
            <w:ins w:id="8360" w:author="Steve Barbeaux" w:date="2022-10-10T12:18:00Z">
              <w:r w:rsidRPr="005E242C">
                <w:rPr>
                  <w:sz w:val="16"/>
                  <w:szCs w:val="16"/>
                  <w:rPrChange w:id="8361" w:author="Steve Barbeaux" w:date="2022-10-10T12:18:00Z">
                    <w:rPr/>
                  </w:rPrChange>
                </w:rPr>
                <w:t>0.26</w:t>
              </w:r>
            </w:ins>
            <w:del w:id="8362" w:author="Steve Barbeaux" w:date="2022-10-10T12:18:00Z">
              <w:r w:rsidRPr="005E242C" w:rsidDel="00FC0D60">
                <w:rPr>
                  <w:sz w:val="16"/>
                  <w:szCs w:val="16"/>
                  <w:rPrChange w:id="8363" w:author="Steve Barbeaux" w:date="2022-10-10T12:18:00Z">
                    <w:rPr>
                      <w:sz w:val="16"/>
                      <w:szCs w:val="16"/>
                    </w:rPr>
                  </w:rPrChange>
                </w:rPr>
                <w:delText>0.27</w:delText>
              </w:r>
            </w:del>
          </w:p>
        </w:tc>
        <w:tc>
          <w:tcPr>
            <w:tcW w:w="257" w:type="pct"/>
            <w:tcBorders>
              <w:left w:val="nil"/>
              <w:right w:val="nil"/>
            </w:tcBorders>
            <w:shd w:val="clear" w:color="auto" w:fill="FFFFFF" w:themeFill="background1"/>
            <w:noWrap/>
          </w:tcPr>
          <w:p w14:paraId="76054C44" w14:textId="21898925" w:rsidR="005E242C" w:rsidRPr="005E242C" w:rsidRDefault="005E242C" w:rsidP="005E242C">
            <w:pPr>
              <w:shd w:val="clear" w:color="auto" w:fill="FFFFFF" w:themeFill="background1"/>
              <w:spacing w:after="0"/>
              <w:jc w:val="right"/>
              <w:rPr>
                <w:bCs/>
                <w:sz w:val="16"/>
                <w:szCs w:val="16"/>
                <w:rPrChange w:id="8364" w:author="Steve Barbeaux" w:date="2022-10-10T12:18:00Z">
                  <w:rPr>
                    <w:bCs/>
                    <w:sz w:val="16"/>
                    <w:szCs w:val="16"/>
                  </w:rPr>
                </w:rPrChange>
              </w:rPr>
            </w:pPr>
            <w:ins w:id="8365" w:author="Steve Barbeaux" w:date="2022-10-10T12:18:00Z">
              <w:r w:rsidRPr="005E242C">
                <w:rPr>
                  <w:sz w:val="16"/>
                  <w:szCs w:val="16"/>
                  <w:rPrChange w:id="8366" w:author="Steve Barbeaux" w:date="2022-10-10T12:18:00Z">
                    <w:rPr/>
                  </w:rPrChange>
                </w:rPr>
                <w:t>0.03</w:t>
              </w:r>
            </w:ins>
            <w:del w:id="8367" w:author="Steve Barbeaux" w:date="2022-10-10T12:18:00Z">
              <w:r w:rsidRPr="005E242C" w:rsidDel="00FC0D60">
                <w:rPr>
                  <w:sz w:val="16"/>
                  <w:szCs w:val="16"/>
                  <w:rPrChange w:id="8368" w:author="Steve Barbeaux" w:date="2022-10-10T12:18:00Z">
                    <w:rPr>
                      <w:sz w:val="16"/>
                      <w:szCs w:val="16"/>
                    </w:rPr>
                  </w:rPrChange>
                </w:rPr>
                <w:delText>0.03</w:delText>
              </w:r>
            </w:del>
          </w:p>
        </w:tc>
        <w:tc>
          <w:tcPr>
            <w:tcW w:w="257" w:type="pct"/>
            <w:tcBorders>
              <w:left w:val="nil"/>
              <w:right w:val="nil"/>
            </w:tcBorders>
            <w:shd w:val="clear" w:color="auto" w:fill="FFFFFF" w:themeFill="background1"/>
            <w:noWrap/>
          </w:tcPr>
          <w:p w14:paraId="444BC556" w14:textId="3F7BD9A2" w:rsidR="005E242C" w:rsidRPr="005E242C" w:rsidRDefault="005E242C" w:rsidP="005E242C">
            <w:pPr>
              <w:shd w:val="clear" w:color="auto" w:fill="FFFFFF" w:themeFill="background1"/>
              <w:spacing w:after="0"/>
              <w:jc w:val="right"/>
              <w:rPr>
                <w:bCs/>
                <w:sz w:val="16"/>
                <w:szCs w:val="16"/>
                <w:rPrChange w:id="8369" w:author="Steve Barbeaux" w:date="2022-10-10T12:18:00Z">
                  <w:rPr>
                    <w:bCs/>
                    <w:sz w:val="16"/>
                    <w:szCs w:val="16"/>
                  </w:rPr>
                </w:rPrChange>
              </w:rPr>
            </w:pPr>
            <w:ins w:id="8370" w:author="Steve Barbeaux" w:date="2022-10-10T12:18:00Z">
              <w:r w:rsidRPr="005E242C">
                <w:rPr>
                  <w:sz w:val="16"/>
                  <w:szCs w:val="16"/>
                  <w:rPrChange w:id="8371" w:author="Steve Barbeaux" w:date="2022-10-10T12:18:00Z">
                    <w:rPr/>
                  </w:rPrChange>
                </w:rPr>
                <w:t>0.02</w:t>
              </w:r>
            </w:ins>
            <w:del w:id="8372" w:author="Steve Barbeaux" w:date="2022-10-10T12:18:00Z">
              <w:r w:rsidRPr="005E242C" w:rsidDel="00FC0D60">
                <w:rPr>
                  <w:sz w:val="16"/>
                  <w:szCs w:val="16"/>
                  <w:rPrChange w:id="8373" w:author="Steve Barbeaux" w:date="2022-10-10T12:18:00Z">
                    <w:rPr>
                      <w:sz w:val="16"/>
                      <w:szCs w:val="16"/>
                    </w:rPr>
                  </w:rPrChange>
                </w:rPr>
                <w:delText>0.02</w:delText>
              </w:r>
            </w:del>
          </w:p>
        </w:tc>
        <w:tc>
          <w:tcPr>
            <w:tcW w:w="257" w:type="pct"/>
            <w:tcBorders>
              <w:left w:val="nil"/>
              <w:right w:val="nil"/>
            </w:tcBorders>
            <w:shd w:val="clear" w:color="auto" w:fill="FFFFFF" w:themeFill="background1"/>
            <w:noWrap/>
          </w:tcPr>
          <w:p w14:paraId="29DE5F2B" w14:textId="2951F36A" w:rsidR="005E242C" w:rsidRPr="005E242C" w:rsidRDefault="005E242C" w:rsidP="005E242C">
            <w:pPr>
              <w:shd w:val="clear" w:color="auto" w:fill="FFFFFF" w:themeFill="background1"/>
              <w:spacing w:after="0"/>
              <w:jc w:val="right"/>
              <w:rPr>
                <w:bCs/>
                <w:sz w:val="16"/>
                <w:szCs w:val="16"/>
                <w:rPrChange w:id="8374" w:author="Steve Barbeaux" w:date="2022-10-10T12:18:00Z">
                  <w:rPr>
                    <w:bCs/>
                    <w:sz w:val="16"/>
                    <w:szCs w:val="16"/>
                  </w:rPr>
                </w:rPrChange>
              </w:rPr>
            </w:pPr>
            <w:ins w:id="8375" w:author="Steve Barbeaux" w:date="2022-10-10T12:18:00Z">
              <w:r w:rsidRPr="005E242C">
                <w:rPr>
                  <w:sz w:val="16"/>
                  <w:szCs w:val="16"/>
                  <w:rPrChange w:id="8376" w:author="Steve Barbeaux" w:date="2022-10-10T12:18:00Z">
                    <w:rPr/>
                  </w:rPrChange>
                </w:rPr>
                <w:t>0.48</w:t>
              </w:r>
            </w:ins>
            <w:del w:id="8377" w:author="Steve Barbeaux" w:date="2022-10-10T12:18:00Z">
              <w:r w:rsidRPr="005E242C" w:rsidDel="00FC0D60">
                <w:rPr>
                  <w:sz w:val="16"/>
                  <w:szCs w:val="16"/>
                  <w:rPrChange w:id="8378" w:author="Steve Barbeaux" w:date="2022-10-10T12:18:00Z">
                    <w:rPr>
                      <w:sz w:val="16"/>
                      <w:szCs w:val="16"/>
                    </w:rPr>
                  </w:rPrChange>
                </w:rPr>
                <w:delText>0.53</w:delText>
              </w:r>
            </w:del>
          </w:p>
        </w:tc>
        <w:tc>
          <w:tcPr>
            <w:tcW w:w="256" w:type="pct"/>
            <w:tcBorders>
              <w:left w:val="nil"/>
              <w:right w:val="nil"/>
            </w:tcBorders>
            <w:shd w:val="clear" w:color="auto" w:fill="FFFFFF" w:themeFill="background1"/>
            <w:noWrap/>
          </w:tcPr>
          <w:p w14:paraId="52F5AFD0" w14:textId="7390C8C6" w:rsidR="005E242C" w:rsidRPr="005E242C" w:rsidRDefault="005E242C" w:rsidP="005E242C">
            <w:pPr>
              <w:shd w:val="clear" w:color="auto" w:fill="FFFFFF" w:themeFill="background1"/>
              <w:spacing w:after="0"/>
              <w:jc w:val="right"/>
              <w:rPr>
                <w:bCs/>
                <w:sz w:val="16"/>
                <w:szCs w:val="16"/>
                <w:rPrChange w:id="8379" w:author="Steve Barbeaux" w:date="2022-10-10T12:18:00Z">
                  <w:rPr>
                    <w:bCs/>
                    <w:sz w:val="16"/>
                    <w:szCs w:val="16"/>
                  </w:rPr>
                </w:rPrChange>
              </w:rPr>
            </w:pPr>
            <w:ins w:id="8380" w:author="Steve Barbeaux" w:date="2022-10-10T12:18:00Z">
              <w:r w:rsidRPr="005E242C">
                <w:rPr>
                  <w:sz w:val="16"/>
                  <w:szCs w:val="16"/>
                  <w:rPrChange w:id="8381" w:author="Steve Barbeaux" w:date="2022-10-10T12:18:00Z">
                    <w:rPr/>
                  </w:rPrChange>
                </w:rPr>
                <w:t>0.04</w:t>
              </w:r>
            </w:ins>
            <w:del w:id="8382" w:author="Steve Barbeaux" w:date="2022-10-10T12:18:00Z">
              <w:r w:rsidRPr="005E242C" w:rsidDel="00FC0D60">
                <w:rPr>
                  <w:sz w:val="16"/>
                  <w:szCs w:val="16"/>
                  <w:rPrChange w:id="8383" w:author="Steve Barbeaux" w:date="2022-10-10T12:18:00Z">
                    <w:rPr>
                      <w:sz w:val="16"/>
                      <w:szCs w:val="16"/>
                    </w:rPr>
                  </w:rPrChange>
                </w:rPr>
                <w:delText>0.04</w:delText>
              </w:r>
            </w:del>
          </w:p>
        </w:tc>
        <w:tc>
          <w:tcPr>
            <w:tcW w:w="256" w:type="pct"/>
            <w:tcBorders>
              <w:left w:val="nil"/>
              <w:right w:val="nil"/>
            </w:tcBorders>
            <w:shd w:val="clear" w:color="auto" w:fill="FFFFFF" w:themeFill="background1"/>
            <w:noWrap/>
          </w:tcPr>
          <w:p w14:paraId="3666AB6F" w14:textId="25A0A2FF" w:rsidR="005E242C" w:rsidRPr="005E242C" w:rsidRDefault="005E242C" w:rsidP="005E242C">
            <w:pPr>
              <w:shd w:val="clear" w:color="auto" w:fill="FFFFFF" w:themeFill="background1"/>
              <w:spacing w:after="0"/>
              <w:jc w:val="right"/>
              <w:rPr>
                <w:bCs/>
                <w:sz w:val="16"/>
                <w:szCs w:val="16"/>
                <w:rPrChange w:id="8384" w:author="Steve Barbeaux" w:date="2022-10-10T12:18:00Z">
                  <w:rPr>
                    <w:bCs/>
                    <w:sz w:val="16"/>
                    <w:szCs w:val="16"/>
                  </w:rPr>
                </w:rPrChange>
              </w:rPr>
            </w:pPr>
            <w:ins w:id="8385" w:author="Steve Barbeaux" w:date="2022-10-10T12:18:00Z">
              <w:r w:rsidRPr="005E242C">
                <w:rPr>
                  <w:sz w:val="16"/>
                  <w:szCs w:val="16"/>
                  <w:rPrChange w:id="8386" w:author="Steve Barbeaux" w:date="2022-10-10T12:18:00Z">
                    <w:rPr/>
                  </w:rPrChange>
                </w:rPr>
                <w:t>0.03</w:t>
              </w:r>
            </w:ins>
            <w:del w:id="8387" w:author="Steve Barbeaux" w:date="2022-10-10T12:18:00Z">
              <w:r w:rsidRPr="005E242C" w:rsidDel="00FC0D60">
                <w:rPr>
                  <w:sz w:val="16"/>
                  <w:szCs w:val="16"/>
                  <w:rPrChange w:id="8388" w:author="Steve Barbeaux" w:date="2022-10-10T12:18:00Z">
                    <w:rPr>
                      <w:sz w:val="16"/>
                      <w:szCs w:val="16"/>
                    </w:rPr>
                  </w:rPrChange>
                </w:rPr>
                <w:delText>0.03</w:delText>
              </w:r>
            </w:del>
          </w:p>
        </w:tc>
        <w:tc>
          <w:tcPr>
            <w:tcW w:w="256" w:type="pct"/>
            <w:tcBorders>
              <w:left w:val="nil"/>
              <w:right w:val="nil"/>
            </w:tcBorders>
            <w:shd w:val="clear" w:color="auto" w:fill="FFFFFF" w:themeFill="background1"/>
            <w:noWrap/>
          </w:tcPr>
          <w:p w14:paraId="1BCB983E" w14:textId="0FBCD367" w:rsidR="005E242C" w:rsidRPr="005E242C" w:rsidRDefault="005E242C" w:rsidP="005E242C">
            <w:pPr>
              <w:shd w:val="clear" w:color="auto" w:fill="FFFFFF" w:themeFill="background1"/>
              <w:spacing w:after="0"/>
              <w:jc w:val="right"/>
              <w:rPr>
                <w:bCs/>
                <w:sz w:val="16"/>
                <w:szCs w:val="16"/>
                <w:rPrChange w:id="8389" w:author="Steve Barbeaux" w:date="2022-10-10T12:18:00Z">
                  <w:rPr>
                    <w:bCs/>
                    <w:sz w:val="16"/>
                    <w:szCs w:val="16"/>
                  </w:rPr>
                </w:rPrChange>
              </w:rPr>
            </w:pPr>
            <w:ins w:id="8390" w:author="Steve Barbeaux" w:date="2022-10-10T12:18:00Z">
              <w:r w:rsidRPr="005E242C">
                <w:rPr>
                  <w:sz w:val="16"/>
                  <w:szCs w:val="16"/>
                  <w:rPrChange w:id="8391" w:author="Steve Barbeaux" w:date="2022-10-10T12:18:00Z">
                    <w:rPr/>
                  </w:rPrChange>
                </w:rPr>
                <w:t>0.02</w:t>
              </w:r>
            </w:ins>
            <w:del w:id="8392" w:author="Steve Barbeaux" w:date="2022-10-10T12:18:00Z">
              <w:r w:rsidRPr="005E242C" w:rsidDel="00FC0D60">
                <w:rPr>
                  <w:sz w:val="16"/>
                  <w:szCs w:val="16"/>
                  <w:rPrChange w:id="8393"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6C9C50F9" w14:textId="53F76B48" w:rsidR="005E242C" w:rsidRPr="005E242C" w:rsidRDefault="005E242C" w:rsidP="005E242C">
            <w:pPr>
              <w:shd w:val="clear" w:color="auto" w:fill="FFFFFF" w:themeFill="background1"/>
              <w:spacing w:after="0"/>
              <w:jc w:val="right"/>
              <w:rPr>
                <w:bCs/>
                <w:sz w:val="16"/>
                <w:szCs w:val="16"/>
                <w:rPrChange w:id="8394" w:author="Steve Barbeaux" w:date="2022-10-10T12:18:00Z">
                  <w:rPr>
                    <w:bCs/>
                    <w:sz w:val="16"/>
                    <w:szCs w:val="16"/>
                  </w:rPr>
                </w:rPrChange>
              </w:rPr>
            </w:pPr>
            <w:ins w:id="8395" w:author="Steve Barbeaux" w:date="2022-10-10T12:18:00Z">
              <w:r w:rsidRPr="005E242C">
                <w:rPr>
                  <w:sz w:val="16"/>
                  <w:szCs w:val="16"/>
                  <w:rPrChange w:id="8396" w:author="Steve Barbeaux" w:date="2022-10-10T12:18:00Z">
                    <w:rPr/>
                  </w:rPrChange>
                </w:rPr>
                <w:t>0.02</w:t>
              </w:r>
            </w:ins>
            <w:del w:id="8397" w:author="Steve Barbeaux" w:date="2022-10-10T12:18:00Z">
              <w:r w:rsidRPr="005E242C" w:rsidDel="00FC0D60">
                <w:rPr>
                  <w:sz w:val="16"/>
                  <w:szCs w:val="16"/>
                  <w:rPrChange w:id="8398" w:author="Steve Barbeaux" w:date="2022-10-10T12:18:00Z">
                    <w:rPr>
                      <w:sz w:val="16"/>
                      <w:szCs w:val="16"/>
                    </w:rPr>
                  </w:rPrChange>
                </w:rPr>
                <w:delText>0.02</w:delText>
              </w:r>
            </w:del>
          </w:p>
        </w:tc>
        <w:tc>
          <w:tcPr>
            <w:tcW w:w="257" w:type="pct"/>
            <w:tcBorders>
              <w:left w:val="nil"/>
              <w:right w:val="nil"/>
            </w:tcBorders>
            <w:shd w:val="clear" w:color="auto" w:fill="FFFFFF" w:themeFill="background1"/>
            <w:noWrap/>
          </w:tcPr>
          <w:p w14:paraId="43DB411D" w14:textId="62AA51E2" w:rsidR="005E242C" w:rsidRPr="005E242C" w:rsidRDefault="005E242C" w:rsidP="005E242C">
            <w:pPr>
              <w:shd w:val="clear" w:color="auto" w:fill="FFFFFF" w:themeFill="background1"/>
              <w:spacing w:after="0"/>
              <w:jc w:val="right"/>
              <w:rPr>
                <w:bCs/>
                <w:sz w:val="16"/>
                <w:szCs w:val="16"/>
                <w:rPrChange w:id="8399" w:author="Steve Barbeaux" w:date="2022-10-10T12:18:00Z">
                  <w:rPr>
                    <w:bCs/>
                    <w:sz w:val="16"/>
                    <w:szCs w:val="16"/>
                  </w:rPr>
                </w:rPrChange>
              </w:rPr>
            </w:pPr>
            <w:ins w:id="8400" w:author="Steve Barbeaux" w:date="2022-10-10T12:18:00Z">
              <w:r w:rsidRPr="005E242C">
                <w:rPr>
                  <w:sz w:val="16"/>
                  <w:szCs w:val="16"/>
                  <w:rPrChange w:id="8401" w:author="Steve Barbeaux" w:date="2022-10-10T12:18:00Z">
                    <w:rPr/>
                  </w:rPrChange>
                </w:rPr>
                <w:t>0.01</w:t>
              </w:r>
            </w:ins>
            <w:del w:id="8402" w:author="Steve Barbeaux" w:date="2022-10-10T12:18:00Z">
              <w:r w:rsidRPr="005E242C" w:rsidDel="00FC0D60">
                <w:rPr>
                  <w:sz w:val="16"/>
                  <w:szCs w:val="16"/>
                  <w:rPrChange w:id="840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4D5DDBA9" w14:textId="10D6CC56" w:rsidR="005E242C" w:rsidRPr="005E242C" w:rsidRDefault="005E242C" w:rsidP="005E242C">
            <w:pPr>
              <w:shd w:val="clear" w:color="auto" w:fill="FFFFFF" w:themeFill="background1"/>
              <w:spacing w:after="0"/>
              <w:jc w:val="right"/>
              <w:rPr>
                <w:bCs/>
                <w:sz w:val="16"/>
                <w:szCs w:val="16"/>
                <w:rPrChange w:id="8404" w:author="Steve Barbeaux" w:date="2022-10-10T12:18:00Z">
                  <w:rPr>
                    <w:bCs/>
                    <w:sz w:val="16"/>
                    <w:szCs w:val="16"/>
                  </w:rPr>
                </w:rPrChange>
              </w:rPr>
            </w:pPr>
            <w:ins w:id="8405" w:author="Steve Barbeaux" w:date="2022-10-10T12:18:00Z">
              <w:r w:rsidRPr="005E242C">
                <w:rPr>
                  <w:sz w:val="16"/>
                  <w:szCs w:val="16"/>
                  <w:rPrChange w:id="8406" w:author="Steve Barbeaux" w:date="2022-10-10T12:18:00Z">
                    <w:rPr/>
                  </w:rPrChange>
                </w:rPr>
                <w:t>0.01</w:t>
              </w:r>
            </w:ins>
            <w:del w:id="8407" w:author="Steve Barbeaux" w:date="2022-10-10T12:18:00Z">
              <w:r w:rsidRPr="005E242C" w:rsidDel="00FC0D60">
                <w:rPr>
                  <w:sz w:val="16"/>
                  <w:szCs w:val="16"/>
                  <w:rPrChange w:id="8408" w:author="Steve Barbeaux" w:date="2022-10-10T12:18:00Z">
                    <w:rPr>
                      <w:sz w:val="16"/>
                      <w:szCs w:val="16"/>
                    </w:rPr>
                  </w:rPrChange>
                </w:rPr>
                <w:delText>0.02</w:delText>
              </w:r>
            </w:del>
          </w:p>
        </w:tc>
        <w:tc>
          <w:tcPr>
            <w:tcW w:w="257" w:type="pct"/>
            <w:tcBorders>
              <w:left w:val="nil"/>
              <w:right w:val="nil"/>
            </w:tcBorders>
            <w:shd w:val="clear" w:color="auto" w:fill="FFFFFF" w:themeFill="background1"/>
            <w:noWrap/>
          </w:tcPr>
          <w:p w14:paraId="24C0D257" w14:textId="40D4B032" w:rsidR="005E242C" w:rsidRPr="005E242C" w:rsidRDefault="005E242C" w:rsidP="005E242C">
            <w:pPr>
              <w:shd w:val="clear" w:color="auto" w:fill="FFFFFF" w:themeFill="background1"/>
              <w:spacing w:after="0"/>
              <w:jc w:val="right"/>
              <w:rPr>
                <w:bCs/>
                <w:sz w:val="16"/>
                <w:szCs w:val="16"/>
                <w:rPrChange w:id="8409" w:author="Steve Barbeaux" w:date="2022-10-10T12:18:00Z">
                  <w:rPr>
                    <w:bCs/>
                    <w:sz w:val="16"/>
                    <w:szCs w:val="16"/>
                  </w:rPr>
                </w:rPrChange>
              </w:rPr>
            </w:pPr>
            <w:ins w:id="8410" w:author="Steve Barbeaux" w:date="2022-10-10T12:18:00Z">
              <w:r w:rsidRPr="005E242C">
                <w:rPr>
                  <w:sz w:val="16"/>
                  <w:szCs w:val="16"/>
                  <w:rPrChange w:id="8411" w:author="Steve Barbeaux" w:date="2022-10-10T12:18:00Z">
                    <w:rPr/>
                  </w:rPrChange>
                </w:rPr>
                <w:t>0.00</w:t>
              </w:r>
            </w:ins>
            <w:del w:id="8412" w:author="Steve Barbeaux" w:date="2022-10-10T12:18:00Z">
              <w:r w:rsidRPr="005E242C" w:rsidDel="00FC0D60">
                <w:rPr>
                  <w:sz w:val="16"/>
                  <w:szCs w:val="16"/>
                  <w:rPrChange w:id="841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14521552" w14:textId="35A5668F" w:rsidR="005E242C" w:rsidRPr="005E242C" w:rsidRDefault="005E242C" w:rsidP="005E242C">
            <w:pPr>
              <w:shd w:val="clear" w:color="auto" w:fill="FFFFFF" w:themeFill="background1"/>
              <w:spacing w:after="0"/>
              <w:jc w:val="right"/>
              <w:rPr>
                <w:bCs/>
                <w:sz w:val="16"/>
                <w:szCs w:val="16"/>
                <w:rPrChange w:id="8414" w:author="Steve Barbeaux" w:date="2022-10-10T12:18:00Z">
                  <w:rPr>
                    <w:bCs/>
                    <w:sz w:val="16"/>
                    <w:szCs w:val="16"/>
                  </w:rPr>
                </w:rPrChange>
              </w:rPr>
            </w:pPr>
            <w:ins w:id="8415" w:author="Steve Barbeaux" w:date="2022-10-10T12:18:00Z">
              <w:r w:rsidRPr="005E242C">
                <w:rPr>
                  <w:sz w:val="16"/>
                  <w:szCs w:val="16"/>
                  <w:rPrChange w:id="8416" w:author="Steve Barbeaux" w:date="2022-10-10T12:18:00Z">
                    <w:rPr/>
                  </w:rPrChange>
                </w:rPr>
                <w:t>0.00</w:t>
              </w:r>
            </w:ins>
            <w:del w:id="8417" w:author="Steve Barbeaux" w:date="2022-10-10T12:18:00Z">
              <w:r w:rsidRPr="005E242C" w:rsidDel="00FC0D60">
                <w:rPr>
                  <w:sz w:val="16"/>
                  <w:szCs w:val="16"/>
                  <w:rPrChange w:id="841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2C08A9BB" w14:textId="61542390" w:rsidR="005E242C" w:rsidRPr="005E242C" w:rsidRDefault="005E242C" w:rsidP="005E242C">
            <w:pPr>
              <w:shd w:val="clear" w:color="auto" w:fill="FFFFFF" w:themeFill="background1"/>
              <w:spacing w:after="0"/>
              <w:jc w:val="right"/>
              <w:rPr>
                <w:bCs/>
                <w:sz w:val="16"/>
                <w:szCs w:val="16"/>
                <w:rPrChange w:id="8419" w:author="Steve Barbeaux" w:date="2022-10-10T12:18:00Z">
                  <w:rPr>
                    <w:bCs/>
                    <w:sz w:val="16"/>
                    <w:szCs w:val="16"/>
                  </w:rPr>
                </w:rPrChange>
              </w:rPr>
            </w:pPr>
            <w:ins w:id="8420" w:author="Steve Barbeaux" w:date="2022-10-10T12:18:00Z">
              <w:r w:rsidRPr="005E242C">
                <w:rPr>
                  <w:sz w:val="16"/>
                  <w:szCs w:val="16"/>
                  <w:rPrChange w:id="8421" w:author="Steve Barbeaux" w:date="2022-10-10T12:18:00Z">
                    <w:rPr/>
                  </w:rPrChange>
                </w:rPr>
                <w:t>0.01</w:t>
              </w:r>
            </w:ins>
            <w:del w:id="8422" w:author="Steve Barbeaux" w:date="2022-10-10T12:18:00Z">
              <w:r w:rsidRPr="005E242C" w:rsidDel="00FC0D60">
                <w:rPr>
                  <w:sz w:val="16"/>
                  <w:szCs w:val="16"/>
                  <w:rPrChange w:id="8423"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63643496" w14:textId="3BF6D680" w:rsidR="005E242C" w:rsidRPr="005E242C" w:rsidRDefault="005E242C" w:rsidP="005E242C">
            <w:pPr>
              <w:shd w:val="clear" w:color="auto" w:fill="FFFFFF" w:themeFill="background1"/>
              <w:spacing w:after="0"/>
              <w:jc w:val="right"/>
              <w:rPr>
                <w:bCs/>
                <w:sz w:val="16"/>
                <w:szCs w:val="16"/>
                <w:rPrChange w:id="8424" w:author="Steve Barbeaux" w:date="2022-10-10T12:18:00Z">
                  <w:rPr>
                    <w:bCs/>
                    <w:sz w:val="16"/>
                    <w:szCs w:val="16"/>
                  </w:rPr>
                </w:rPrChange>
              </w:rPr>
            </w:pPr>
            <w:ins w:id="8425" w:author="Steve Barbeaux" w:date="2022-10-10T12:18:00Z">
              <w:r w:rsidRPr="005E242C">
                <w:rPr>
                  <w:sz w:val="16"/>
                  <w:szCs w:val="16"/>
                  <w:rPrChange w:id="8426" w:author="Steve Barbeaux" w:date="2022-10-10T12:18:00Z">
                    <w:rPr/>
                  </w:rPrChange>
                </w:rPr>
                <w:t>1.64</w:t>
              </w:r>
            </w:ins>
            <w:del w:id="8427" w:author="Steve Barbeaux" w:date="2022-10-10T12:18:00Z">
              <w:r w:rsidRPr="005E242C" w:rsidDel="00FC0D60">
                <w:rPr>
                  <w:sz w:val="16"/>
                  <w:szCs w:val="16"/>
                  <w:rPrChange w:id="8428" w:author="Steve Barbeaux" w:date="2022-10-10T12:18:00Z">
                    <w:rPr>
                      <w:sz w:val="16"/>
                      <w:szCs w:val="16"/>
                    </w:rPr>
                  </w:rPrChange>
                </w:rPr>
                <w:delText>1.74</w:delText>
              </w:r>
            </w:del>
          </w:p>
        </w:tc>
        <w:tc>
          <w:tcPr>
            <w:tcW w:w="317" w:type="pct"/>
            <w:tcBorders>
              <w:left w:val="nil"/>
              <w:right w:val="nil"/>
            </w:tcBorders>
            <w:shd w:val="clear" w:color="auto" w:fill="FFFFFF" w:themeFill="background1"/>
            <w:noWrap/>
          </w:tcPr>
          <w:p w14:paraId="16424D8A" w14:textId="30995636" w:rsidR="005E242C" w:rsidRPr="005E242C" w:rsidRDefault="005E242C" w:rsidP="005E242C">
            <w:pPr>
              <w:shd w:val="clear" w:color="auto" w:fill="FFFFFF" w:themeFill="background1"/>
              <w:spacing w:after="0"/>
              <w:jc w:val="right"/>
              <w:rPr>
                <w:bCs/>
                <w:sz w:val="16"/>
                <w:szCs w:val="16"/>
                <w:rPrChange w:id="8429" w:author="Steve Barbeaux" w:date="2022-10-10T12:18:00Z">
                  <w:rPr>
                    <w:bCs/>
                    <w:sz w:val="16"/>
                    <w:szCs w:val="16"/>
                  </w:rPr>
                </w:rPrChange>
              </w:rPr>
            </w:pPr>
            <w:ins w:id="8430" w:author="Steve Barbeaux" w:date="2022-10-10T12:18:00Z">
              <w:r w:rsidRPr="005E242C">
                <w:rPr>
                  <w:sz w:val="16"/>
                  <w:szCs w:val="16"/>
                  <w:rPrChange w:id="8431" w:author="Steve Barbeaux" w:date="2022-10-10T12:18:00Z">
                    <w:rPr/>
                  </w:rPrChange>
                </w:rPr>
                <w:t>0.6%</w:t>
              </w:r>
            </w:ins>
            <w:del w:id="8432" w:author="Steve Barbeaux" w:date="2022-10-10T12:18:00Z">
              <w:r w:rsidRPr="005E242C" w:rsidDel="00FC0D60">
                <w:rPr>
                  <w:sz w:val="16"/>
                  <w:szCs w:val="16"/>
                  <w:rPrChange w:id="8433" w:author="Steve Barbeaux" w:date="2022-10-10T12:18:00Z">
                    <w:rPr>
                      <w:sz w:val="16"/>
                      <w:szCs w:val="16"/>
                    </w:rPr>
                  </w:rPrChange>
                </w:rPr>
                <w:delText>0.6%</w:delText>
              </w:r>
            </w:del>
          </w:p>
        </w:tc>
      </w:tr>
      <w:tr w:rsidR="005E242C" w:rsidRPr="0023317E" w14:paraId="098E78AA" w14:textId="77777777" w:rsidTr="00D45095">
        <w:trPr>
          <w:tblCellSpacing w:w="7" w:type="dxa"/>
        </w:trPr>
        <w:tc>
          <w:tcPr>
            <w:tcW w:w="222" w:type="pct"/>
            <w:tcBorders>
              <w:left w:val="nil"/>
              <w:right w:val="nil"/>
            </w:tcBorders>
            <w:shd w:val="clear" w:color="auto" w:fill="FFFFFF" w:themeFill="background1"/>
            <w:noWrap/>
          </w:tcPr>
          <w:p w14:paraId="4BAB97AB"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1985</w:t>
            </w:r>
          </w:p>
        </w:tc>
        <w:tc>
          <w:tcPr>
            <w:tcW w:w="256" w:type="pct"/>
            <w:tcBorders>
              <w:left w:val="nil"/>
              <w:right w:val="nil"/>
            </w:tcBorders>
            <w:shd w:val="clear" w:color="auto" w:fill="FFFFFF" w:themeFill="background1"/>
            <w:noWrap/>
          </w:tcPr>
          <w:p w14:paraId="10E666A5" w14:textId="12D5BF07" w:rsidR="005E242C" w:rsidRPr="005E242C" w:rsidRDefault="005E242C" w:rsidP="005E242C">
            <w:pPr>
              <w:shd w:val="clear" w:color="auto" w:fill="FFFFFF" w:themeFill="background1"/>
              <w:spacing w:after="0"/>
              <w:jc w:val="right"/>
              <w:rPr>
                <w:bCs/>
                <w:sz w:val="16"/>
                <w:szCs w:val="16"/>
                <w:rPrChange w:id="8434" w:author="Steve Barbeaux" w:date="2022-10-10T12:18:00Z">
                  <w:rPr>
                    <w:bCs/>
                    <w:sz w:val="16"/>
                    <w:szCs w:val="16"/>
                  </w:rPr>
                </w:rPrChange>
              </w:rPr>
            </w:pPr>
            <w:ins w:id="8435" w:author="Steve Barbeaux" w:date="2022-10-10T12:18:00Z">
              <w:r w:rsidRPr="005E242C">
                <w:rPr>
                  <w:sz w:val="16"/>
                  <w:szCs w:val="16"/>
                  <w:rPrChange w:id="8436" w:author="Steve Barbeaux" w:date="2022-10-10T12:18:00Z">
                    <w:rPr/>
                  </w:rPrChange>
                </w:rPr>
                <w:t>0.12</w:t>
              </w:r>
            </w:ins>
            <w:del w:id="8437" w:author="Steve Barbeaux" w:date="2022-10-10T12:18:00Z">
              <w:r w:rsidRPr="005E242C" w:rsidDel="00FC0D60">
                <w:rPr>
                  <w:sz w:val="16"/>
                  <w:szCs w:val="16"/>
                  <w:rPrChange w:id="8438" w:author="Steve Barbeaux" w:date="2022-10-10T12:18:00Z">
                    <w:rPr>
                      <w:sz w:val="16"/>
                      <w:szCs w:val="16"/>
                    </w:rPr>
                  </w:rPrChange>
                </w:rPr>
                <w:delText>0.12</w:delText>
              </w:r>
            </w:del>
          </w:p>
        </w:tc>
        <w:tc>
          <w:tcPr>
            <w:tcW w:w="256" w:type="pct"/>
            <w:tcBorders>
              <w:left w:val="nil"/>
              <w:right w:val="nil"/>
            </w:tcBorders>
            <w:shd w:val="clear" w:color="auto" w:fill="FFFFFF" w:themeFill="background1"/>
            <w:noWrap/>
          </w:tcPr>
          <w:p w14:paraId="71FC9484" w14:textId="114E54E8" w:rsidR="005E242C" w:rsidRPr="005E242C" w:rsidRDefault="005E242C" w:rsidP="005E242C">
            <w:pPr>
              <w:shd w:val="clear" w:color="auto" w:fill="FFFFFF" w:themeFill="background1"/>
              <w:spacing w:after="0"/>
              <w:jc w:val="right"/>
              <w:rPr>
                <w:bCs/>
                <w:sz w:val="16"/>
                <w:szCs w:val="16"/>
                <w:rPrChange w:id="8439" w:author="Steve Barbeaux" w:date="2022-10-10T12:18:00Z">
                  <w:rPr>
                    <w:bCs/>
                    <w:sz w:val="16"/>
                    <w:szCs w:val="16"/>
                  </w:rPr>
                </w:rPrChange>
              </w:rPr>
            </w:pPr>
            <w:ins w:id="8440" w:author="Steve Barbeaux" w:date="2022-10-10T12:18:00Z">
              <w:r w:rsidRPr="005E242C">
                <w:rPr>
                  <w:sz w:val="16"/>
                  <w:szCs w:val="16"/>
                  <w:rPrChange w:id="8441" w:author="Steve Barbeaux" w:date="2022-10-10T12:18:00Z">
                    <w:rPr/>
                  </w:rPrChange>
                </w:rPr>
                <w:t>0.48</w:t>
              </w:r>
            </w:ins>
            <w:del w:id="8442" w:author="Steve Barbeaux" w:date="2022-10-10T12:18:00Z">
              <w:r w:rsidRPr="005E242C" w:rsidDel="00FC0D60">
                <w:rPr>
                  <w:sz w:val="16"/>
                  <w:szCs w:val="16"/>
                  <w:rPrChange w:id="8443" w:author="Steve Barbeaux" w:date="2022-10-10T12:18:00Z">
                    <w:rPr>
                      <w:sz w:val="16"/>
                      <w:szCs w:val="16"/>
                    </w:rPr>
                  </w:rPrChange>
                </w:rPr>
                <w:delText>0.49</w:delText>
              </w:r>
            </w:del>
          </w:p>
        </w:tc>
        <w:tc>
          <w:tcPr>
            <w:tcW w:w="256" w:type="pct"/>
            <w:tcBorders>
              <w:left w:val="nil"/>
              <w:right w:val="nil"/>
            </w:tcBorders>
            <w:shd w:val="clear" w:color="auto" w:fill="FFFFFF" w:themeFill="background1"/>
            <w:noWrap/>
          </w:tcPr>
          <w:p w14:paraId="01DA7E39" w14:textId="1F50BF3C" w:rsidR="005E242C" w:rsidRPr="005E242C" w:rsidRDefault="005E242C" w:rsidP="005E242C">
            <w:pPr>
              <w:shd w:val="clear" w:color="auto" w:fill="FFFFFF" w:themeFill="background1"/>
              <w:spacing w:after="0"/>
              <w:jc w:val="right"/>
              <w:rPr>
                <w:bCs/>
                <w:sz w:val="16"/>
                <w:szCs w:val="16"/>
                <w:rPrChange w:id="8444" w:author="Steve Barbeaux" w:date="2022-10-10T12:18:00Z">
                  <w:rPr>
                    <w:bCs/>
                    <w:sz w:val="16"/>
                    <w:szCs w:val="16"/>
                  </w:rPr>
                </w:rPrChange>
              </w:rPr>
            </w:pPr>
            <w:ins w:id="8445" w:author="Steve Barbeaux" w:date="2022-10-10T12:18:00Z">
              <w:r w:rsidRPr="005E242C">
                <w:rPr>
                  <w:sz w:val="16"/>
                  <w:szCs w:val="16"/>
                  <w:rPrChange w:id="8446" w:author="Steve Barbeaux" w:date="2022-10-10T12:18:00Z">
                    <w:rPr/>
                  </w:rPrChange>
                </w:rPr>
                <w:t>0.10</w:t>
              </w:r>
            </w:ins>
            <w:del w:id="8447" w:author="Steve Barbeaux" w:date="2022-10-10T12:18:00Z">
              <w:r w:rsidRPr="005E242C" w:rsidDel="00FC0D60">
                <w:rPr>
                  <w:sz w:val="16"/>
                  <w:szCs w:val="16"/>
                  <w:rPrChange w:id="8448" w:author="Steve Barbeaux" w:date="2022-10-10T12:18:00Z">
                    <w:rPr>
                      <w:sz w:val="16"/>
                      <w:szCs w:val="16"/>
                    </w:rPr>
                  </w:rPrChange>
                </w:rPr>
                <w:delText>0.10</w:delText>
              </w:r>
            </w:del>
          </w:p>
        </w:tc>
        <w:tc>
          <w:tcPr>
            <w:tcW w:w="257" w:type="pct"/>
            <w:tcBorders>
              <w:left w:val="nil"/>
              <w:right w:val="nil"/>
            </w:tcBorders>
            <w:shd w:val="clear" w:color="auto" w:fill="FFFFFF" w:themeFill="background1"/>
            <w:noWrap/>
          </w:tcPr>
          <w:p w14:paraId="36290455" w14:textId="6136F59D" w:rsidR="005E242C" w:rsidRPr="005E242C" w:rsidRDefault="005E242C" w:rsidP="005E242C">
            <w:pPr>
              <w:shd w:val="clear" w:color="auto" w:fill="FFFFFF" w:themeFill="background1"/>
              <w:spacing w:after="0"/>
              <w:jc w:val="right"/>
              <w:rPr>
                <w:bCs/>
                <w:sz w:val="16"/>
                <w:szCs w:val="16"/>
                <w:rPrChange w:id="8449" w:author="Steve Barbeaux" w:date="2022-10-10T12:18:00Z">
                  <w:rPr>
                    <w:bCs/>
                    <w:sz w:val="16"/>
                    <w:szCs w:val="16"/>
                  </w:rPr>
                </w:rPrChange>
              </w:rPr>
            </w:pPr>
            <w:ins w:id="8450" w:author="Steve Barbeaux" w:date="2022-10-10T12:18:00Z">
              <w:r w:rsidRPr="005E242C">
                <w:rPr>
                  <w:sz w:val="16"/>
                  <w:szCs w:val="16"/>
                  <w:rPrChange w:id="8451" w:author="Steve Barbeaux" w:date="2022-10-10T12:18:00Z">
                    <w:rPr/>
                  </w:rPrChange>
                </w:rPr>
                <w:t>0.21</w:t>
              </w:r>
            </w:ins>
            <w:del w:id="8452" w:author="Steve Barbeaux" w:date="2022-10-10T12:18:00Z">
              <w:r w:rsidRPr="005E242C" w:rsidDel="00FC0D60">
                <w:rPr>
                  <w:sz w:val="16"/>
                  <w:szCs w:val="16"/>
                  <w:rPrChange w:id="8453" w:author="Steve Barbeaux" w:date="2022-10-10T12:18:00Z">
                    <w:rPr>
                      <w:sz w:val="16"/>
                      <w:szCs w:val="16"/>
                    </w:rPr>
                  </w:rPrChange>
                </w:rPr>
                <w:delText>0.22</w:delText>
              </w:r>
            </w:del>
          </w:p>
        </w:tc>
        <w:tc>
          <w:tcPr>
            <w:tcW w:w="257" w:type="pct"/>
            <w:tcBorders>
              <w:left w:val="nil"/>
              <w:right w:val="nil"/>
            </w:tcBorders>
            <w:shd w:val="clear" w:color="auto" w:fill="FFFFFF" w:themeFill="background1"/>
            <w:noWrap/>
          </w:tcPr>
          <w:p w14:paraId="5E98107D" w14:textId="128C7EF1" w:rsidR="005E242C" w:rsidRPr="005E242C" w:rsidRDefault="005E242C" w:rsidP="005E242C">
            <w:pPr>
              <w:shd w:val="clear" w:color="auto" w:fill="FFFFFF" w:themeFill="background1"/>
              <w:spacing w:after="0"/>
              <w:jc w:val="right"/>
              <w:rPr>
                <w:bCs/>
                <w:sz w:val="16"/>
                <w:szCs w:val="16"/>
                <w:rPrChange w:id="8454" w:author="Steve Barbeaux" w:date="2022-10-10T12:18:00Z">
                  <w:rPr>
                    <w:bCs/>
                    <w:sz w:val="16"/>
                    <w:szCs w:val="16"/>
                  </w:rPr>
                </w:rPrChange>
              </w:rPr>
            </w:pPr>
            <w:ins w:id="8455" w:author="Steve Barbeaux" w:date="2022-10-10T12:18:00Z">
              <w:r w:rsidRPr="005E242C">
                <w:rPr>
                  <w:sz w:val="16"/>
                  <w:szCs w:val="16"/>
                  <w:rPrChange w:id="8456" w:author="Steve Barbeaux" w:date="2022-10-10T12:18:00Z">
                    <w:rPr/>
                  </w:rPrChange>
                </w:rPr>
                <w:t>0.02</w:t>
              </w:r>
            </w:ins>
            <w:del w:id="8457" w:author="Steve Barbeaux" w:date="2022-10-10T12:18:00Z">
              <w:r w:rsidRPr="005E242C" w:rsidDel="00FC0D60">
                <w:rPr>
                  <w:sz w:val="16"/>
                  <w:szCs w:val="16"/>
                  <w:rPrChange w:id="8458" w:author="Steve Barbeaux" w:date="2022-10-10T12:18:00Z">
                    <w:rPr>
                      <w:sz w:val="16"/>
                      <w:szCs w:val="16"/>
                    </w:rPr>
                  </w:rPrChange>
                </w:rPr>
                <w:delText>0.03</w:delText>
              </w:r>
            </w:del>
          </w:p>
        </w:tc>
        <w:tc>
          <w:tcPr>
            <w:tcW w:w="257" w:type="pct"/>
            <w:tcBorders>
              <w:left w:val="nil"/>
              <w:right w:val="nil"/>
            </w:tcBorders>
            <w:shd w:val="clear" w:color="auto" w:fill="FFFFFF" w:themeFill="background1"/>
            <w:noWrap/>
          </w:tcPr>
          <w:p w14:paraId="0ABD7390" w14:textId="08F358E3" w:rsidR="005E242C" w:rsidRPr="005E242C" w:rsidRDefault="005E242C" w:rsidP="005E242C">
            <w:pPr>
              <w:shd w:val="clear" w:color="auto" w:fill="FFFFFF" w:themeFill="background1"/>
              <w:spacing w:after="0"/>
              <w:jc w:val="right"/>
              <w:rPr>
                <w:bCs/>
                <w:sz w:val="16"/>
                <w:szCs w:val="16"/>
                <w:rPrChange w:id="8459" w:author="Steve Barbeaux" w:date="2022-10-10T12:18:00Z">
                  <w:rPr>
                    <w:bCs/>
                    <w:sz w:val="16"/>
                    <w:szCs w:val="16"/>
                  </w:rPr>
                </w:rPrChange>
              </w:rPr>
            </w:pPr>
            <w:ins w:id="8460" w:author="Steve Barbeaux" w:date="2022-10-10T12:18:00Z">
              <w:r w:rsidRPr="005E242C">
                <w:rPr>
                  <w:sz w:val="16"/>
                  <w:szCs w:val="16"/>
                  <w:rPrChange w:id="8461" w:author="Steve Barbeaux" w:date="2022-10-10T12:18:00Z">
                    <w:rPr/>
                  </w:rPrChange>
                </w:rPr>
                <w:t>0.01</w:t>
              </w:r>
            </w:ins>
            <w:del w:id="8462" w:author="Steve Barbeaux" w:date="2022-10-10T12:18:00Z">
              <w:r w:rsidRPr="005E242C" w:rsidDel="00FC0D60">
                <w:rPr>
                  <w:sz w:val="16"/>
                  <w:szCs w:val="16"/>
                  <w:rPrChange w:id="8463"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21072139" w14:textId="421EF96E" w:rsidR="005E242C" w:rsidRPr="005E242C" w:rsidRDefault="005E242C" w:rsidP="005E242C">
            <w:pPr>
              <w:shd w:val="clear" w:color="auto" w:fill="FFFFFF" w:themeFill="background1"/>
              <w:spacing w:after="0"/>
              <w:jc w:val="right"/>
              <w:rPr>
                <w:bCs/>
                <w:sz w:val="16"/>
                <w:szCs w:val="16"/>
                <w:rPrChange w:id="8464" w:author="Steve Barbeaux" w:date="2022-10-10T12:18:00Z">
                  <w:rPr>
                    <w:bCs/>
                    <w:sz w:val="16"/>
                    <w:szCs w:val="16"/>
                  </w:rPr>
                </w:rPrChange>
              </w:rPr>
            </w:pPr>
            <w:ins w:id="8465" w:author="Steve Barbeaux" w:date="2022-10-10T12:18:00Z">
              <w:r w:rsidRPr="005E242C">
                <w:rPr>
                  <w:sz w:val="16"/>
                  <w:szCs w:val="16"/>
                  <w:rPrChange w:id="8466" w:author="Steve Barbeaux" w:date="2022-10-10T12:18:00Z">
                    <w:rPr/>
                  </w:rPrChange>
                </w:rPr>
                <w:t>0.37</w:t>
              </w:r>
            </w:ins>
            <w:del w:id="8467" w:author="Steve Barbeaux" w:date="2022-10-10T12:18:00Z">
              <w:r w:rsidRPr="005E242C" w:rsidDel="00FC0D60">
                <w:rPr>
                  <w:sz w:val="16"/>
                  <w:szCs w:val="16"/>
                  <w:rPrChange w:id="8468" w:author="Steve Barbeaux" w:date="2022-10-10T12:18:00Z">
                    <w:rPr>
                      <w:sz w:val="16"/>
                      <w:szCs w:val="16"/>
                    </w:rPr>
                  </w:rPrChange>
                </w:rPr>
                <w:delText>0.40</w:delText>
              </w:r>
            </w:del>
          </w:p>
        </w:tc>
        <w:tc>
          <w:tcPr>
            <w:tcW w:w="256" w:type="pct"/>
            <w:tcBorders>
              <w:left w:val="nil"/>
              <w:right w:val="nil"/>
            </w:tcBorders>
            <w:shd w:val="clear" w:color="auto" w:fill="FFFFFF" w:themeFill="background1"/>
            <w:noWrap/>
          </w:tcPr>
          <w:p w14:paraId="29924D3E" w14:textId="5CCC00D6" w:rsidR="005E242C" w:rsidRPr="005E242C" w:rsidRDefault="005E242C" w:rsidP="005E242C">
            <w:pPr>
              <w:shd w:val="clear" w:color="auto" w:fill="FFFFFF" w:themeFill="background1"/>
              <w:spacing w:after="0"/>
              <w:jc w:val="right"/>
              <w:rPr>
                <w:bCs/>
                <w:sz w:val="16"/>
                <w:szCs w:val="16"/>
                <w:rPrChange w:id="8469" w:author="Steve Barbeaux" w:date="2022-10-10T12:18:00Z">
                  <w:rPr>
                    <w:bCs/>
                    <w:sz w:val="16"/>
                    <w:szCs w:val="16"/>
                  </w:rPr>
                </w:rPrChange>
              </w:rPr>
            </w:pPr>
            <w:ins w:id="8470" w:author="Steve Barbeaux" w:date="2022-10-10T12:18:00Z">
              <w:r w:rsidRPr="005E242C">
                <w:rPr>
                  <w:sz w:val="16"/>
                  <w:szCs w:val="16"/>
                  <w:rPrChange w:id="8471" w:author="Steve Barbeaux" w:date="2022-10-10T12:18:00Z">
                    <w:rPr/>
                  </w:rPrChange>
                </w:rPr>
                <w:t>0.03</w:t>
              </w:r>
            </w:ins>
            <w:del w:id="8472" w:author="Steve Barbeaux" w:date="2022-10-10T12:18:00Z">
              <w:r w:rsidRPr="005E242C" w:rsidDel="00FC0D60">
                <w:rPr>
                  <w:sz w:val="16"/>
                  <w:szCs w:val="16"/>
                  <w:rPrChange w:id="8473" w:author="Steve Barbeaux" w:date="2022-10-10T12:18:00Z">
                    <w:rPr>
                      <w:sz w:val="16"/>
                      <w:szCs w:val="16"/>
                    </w:rPr>
                  </w:rPrChange>
                </w:rPr>
                <w:delText>0.03</w:delText>
              </w:r>
            </w:del>
          </w:p>
        </w:tc>
        <w:tc>
          <w:tcPr>
            <w:tcW w:w="256" w:type="pct"/>
            <w:tcBorders>
              <w:left w:val="nil"/>
              <w:right w:val="nil"/>
            </w:tcBorders>
            <w:shd w:val="clear" w:color="auto" w:fill="FFFFFF" w:themeFill="background1"/>
            <w:noWrap/>
          </w:tcPr>
          <w:p w14:paraId="6CAA0C93" w14:textId="1E85392A" w:rsidR="005E242C" w:rsidRPr="005E242C" w:rsidRDefault="005E242C" w:rsidP="005E242C">
            <w:pPr>
              <w:shd w:val="clear" w:color="auto" w:fill="FFFFFF" w:themeFill="background1"/>
              <w:spacing w:after="0"/>
              <w:jc w:val="right"/>
              <w:rPr>
                <w:bCs/>
                <w:sz w:val="16"/>
                <w:szCs w:val="16"/>
                <w:rPrChange w:id="8474" w:author="Steve Barbeaux" w:date="2022-10-10T12:18:00Z">
                  <w:rPr>
                    <w:bCs/>
                    <w:sz w:val="16"/>
                    <w:szCs w:val="16"/>
                  </w:rPr>
                </w:rPrChange>
              </w:rPr>
            </w:pPr>
            <w:ins w:id="8475" w:author="Steve Barbeaux" w:date="2022-10-10T12:18:00Z">
              <w:r w:rsidRPr="005E242C">
                <w:rPr>
                  <w:sz w:val="16"/>
                  <w:szCs w:val="16"/>
                  <w:rPrChange w:id="8476" w:author="Steve Barbeaux" w:date="2022-10-10T12:18:00Z">
                    <w:rPr/>
                  </w:rPrChange>
                </w:rPr>
                <w:t>0.02</w:t>
              </w:r>
            </w:ins>
            <w:del w:id="8477" w:author="Steve Barbeaux" w:date="2022-10-10T12:18:00Z">
              <w:r w:rsidRPr="005E242C" w:rsidDel="00FC0D60">
                <w:rPr>
                  <w:sz w:val="16"/>
                  <w:szCs w:val="16"/>
                  <w:rPrChange w:id="8478"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52B1676D" w14:textId="1D496FC3" w:rsidR="005E242C" w:rsidRPr="005E242C" w:rsidRDefault="005E242C" w:rsidP="005E242C">
            <w:pPr>
              <w:shd w:val="clear" w:color="auto" w:fill="FFFFFF" w:themeFill="background1"/>
              <w:spacing w:after="0"/>
              <w:jc w:val="right"/>
              <w:rPr>
                <w:bCs/>
                <w:sz w:val="16"/>
                <w:szCs w:val="16"/>
                <w:rPrChange w:id="8479" w:author="Steve Barbeaux" w:date="2022-10-10T12:18:00Z">
                  <w:rPr>
                    <w:bCs/>
                    <w:sz w:val="16"/>
                    <w:szCs w:val="16"/>
                  </w:rPr>
                </w:rPrChange>
              </w:rPr>
            </w:pPr>
            <w:ins w:id="8480" w:author="Steve Barbeaux" w:date="2022-10-10T12:18:00Z">
              <w:r w:rsidRPr="005E242C">
                <w:rPr>
                  <w:sz w:val="16"/>
                  <w:szCs w:val="16"/>
                  <w:rPrChange w:id="8481" w:author="Steve Barbeaux" w:date="2022-10-10T12:18:00Z">
                    <w:rPr/>
                  </w:rPrChange>
                </w:rPr>
                <w:t>0.01</w:t>
              </w:r>
            </w:ins>
            <w:del w:id="8482" w:author="Steve Barbeaux" w:date="2022-10-10T12:18:00Z">
              <w:r w:rsidRPr="005E242C" w:rsidDel="00FC0D60">
                <w:rPr>
                  <w:sz w:val="16"/>
                  <w:szCs w:val="16"/>
                  <w:rPrChange w:id="848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7AD99C88" w14:textId="3B1EBF45" w:rsidR="005E242C" w:rsidRPr="005E242C" w:rsidRDefault="005E242C" w:rsidP="005E242C">
            <w:pPr>
              <w:shd w:val="clear" w:color="auto" w:fill="FFFFFF" w:themeFill="background1"/>
              <w:spacing w:after="0"/>
              <w:jc w:val="right"/>
              <w:rPr>
                <w:bCs/>
                <w:sz w:val="16"/>
                <w:szCs w:val="16"/>
                <w:rPrChange w:id="8484" w:author="Steve Barbeaux" w:date="2022-10-10T12:18:00Z">
                  <w:rPr>
                    <w:bCs/>
                    <w:sz w:val="16"/>
                    <w:szCs w:val="16"/>
                  </w:rPr>
                </w:rPrChange>
              </w:rPr>
            </w:pPr>
            <w:ins w:id="8485" w:author="Steve Barbeaux" w:date="2022-10-10T12:18:00Z">
              <w:r w:rsidRPr="005E242C">
                <w:rPr>
                  <w:sz w:val="16"/>
                  <w:szCs w:val="16"/>
                  <w:rPrChange w:id="8486" w:author="Steve Barbeaux" w:date="2022-10-10T12:18:00Z">
                    <w:rPr/>
                  </w:rPrChange>
                </w:rPr>
                <w:t>0.01</w:t>
              </w:r>
            </w:ins>
            <w:del w:id="8487" w:author="Steve Barbeaux" w:date="2022-10-10T12:18:00Z">
              <w:r w:rsidRPr="005E242C" w:rsidDel="00FC0D60">
                <w:rPr>
                  <w:sz w:val="16"/>
                  <w:szCs w:val="16"/>
                  <w:rPrChange w:id="8488" w:author="Steve Barbeaux" w:date="2022-10-10T12:18:00Z">
                    <w:rPr>
                      <w:sz w:val="16"/>
                      <w:szCs w:val="16"/>
                    </w:rPr>
                  </w:rPrChange>
                </w:rPr>
                <w:delText>0.02</w:delText>
              </w:r>
            </w:del>
          </w:p>
        </w:tc>
        <w:tc>
          <w:tcPr>
            <w:tcW w:w="257" w:type="pct"/>
            <w:tcBorders>
              <w:left w:val="nil"/>
              <w:right w:val="nil"/>
            </w:tcBorders>
            <w:shd w:val="clear" w:color="auto" w:fill="FFFFFF" w:themeFill="background1"/>
            <w:noWrap/>
          </w:tcPr>
          <w:p w14:paraId="095708BE" w14:textId="7F39E71C" w:rsidR="005E242C" w:rsidRPr="005E242C" w:rsidRDefault="005E242C" w:rsidP="005E242C">
            <w:pPr>
              <w:shd w:val="clear" w:color="auto" w:fill="FFFFFF" w:themeFill="background1"/>
              <w:spacing w:after="0"/>
              <w:jc w:val="right"/>
              <w:rPr>
                <w:bCs/>
                <w:sz w:val="16"/>
                <w:szCs w:val="16"/>
                <w:rPrChange w:id="8489" w:author="Steve Barbeaux" w:date="2022-10-10T12:18:00Z">
                  <w:rPr>
                    <w:bCs/>
                    <w:sz w:val="16"/>
                    <w:szCs w:val="16"/>
                  </w:rPr>
                </w:rPrChange>
              </w:rPr>
            </w:pPr>
            <w:ins w:id="8490" w:author="Steve Barbeaux" w:date="2022-10-10T12:18:00Z">
              <w:r w:rsidRPr="005E242C">
                <w:rPr>
                  <w:sz w:val="16"/>
                  <w:szCs w:val="16"/>
                  <w:rPrChange w:id="8491" w:author="Steve Barbeaux" w:date="2022-10-10T12:18:00Z">
                    <w:rPr/>
                  </w:rPrChange>
                </w:rPr>
                <w:t>0.01</w:t>
              </w:r>
            </w:ins>
            <w:del w:id="8492" w:author="Steve Barbeaux" w:date="2022-10-10T12:18:00Z">
              <w:r w:rsidRPr="005E242C" w:rsidDel="00FC0D60">
                <w:rPr>
                  <w:sz w:val="16"/>
                  <w:szCs w:val="16"/>
                  <w:rPrChange w:id="849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6AF713E6" w14:textId="7AD33D1A" w:rsidR="005E242C" w:rsidRPr="005E242C" w:rsidRDefault="005E242C" w:rsidP="005E242C">
            <w:pPr>
              <w:shd w:val="clear" w:color="auto" w:fill="FFFFFF" w:themeFill="background1"/>
              <w:spacing w:after="0"/>
              <w:jc w:val="right"/>
              <w:rPr>
                <w:bCs/>
                <w:sz w:val="16"/>
                <w:szCs w:val="16"/>
                <w:rPrChange w:id="8494" w:author="Steve Barbeaux" w:date="2022-10-10T12:18:00Z">
                  <w:rPr>
                    <w:bCs/>
                    <w:sz w:val="16"/>
                    <w:szCs w:val="16"/>
                  </w:rPr>
                </w:rPrChange>
              </w:rPr>
            </w:pPr>
            <w:ins w:id="8495" w:author="Steve Barbeaux" w:date="2022-10-10T12:18:00Z">
              <w:r w:rsidRPr="005E242C">
                <w:rPr>
                  <w:sz w:val="16"/>
                  <w:szCs w:val="16"/>
                  <w:rPrChange w:id="8496" w:author="Steve Barbeaux" w:date="2022-10-10T12:18:00Z">
                    <w:rPr/>
                  </w:rPrChange>
                </w:rPr>
                <w:t>0.01</w:t>
              </w:r>
            </w:ins>
            <w:del w:id="8497" w:author="Steve Barbeaux" w:date="2022-10-10T12:18:00Z">
              <w:r w:rsidRPr="005E242C" w:rsidDel="00FC0D60">
                <w:rPr>
                  <w:sz w:val="16"/>
                  <w:szCs w:val="16"/>
                  <w:rPrChange w:id="849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23C34535" w14:textId="57AF591F" w:rsidR="005E242C" w:rsidRPr="005E242C" w:rsidRDefault="005E242C" w:rsidP="005E242C">
            <w:pPr>
              <w:shd w:val="clear" w:color="auto" w:fill="FFFFFF" w:themeFill="background1"/>
              <w:spacing w:after="0"/>
              <w:jc w:val="right"/>
              <w:rPr>
                <w:bCs/>
                <w:sz w:val="16"/>
                <w:szCs w:val="16"/>
                <w:rPrChange w:id="8499" w:author="Steve Barbeaux" w:date="2022-10-10T12:18:00Z">
                  <w:rPr>
                    <w:bCs/>
                    <w:sz w:val="16"/>
                    <w:szCs w:val="16"/>
                  </w:rPr>
                </w:rPrChange>
              </w:rPr>
            </w:pPr>
            <w:ins w:id="8500" w:author="Steve Barbeaux" w:date="2022-10-10T12:18:00Z">
              <w:r w:rsidRPr="005E242C">
                <w:rPr>
                  <w:sz w:val="16"/>
                  <w:szCs w:val="16"/>
                  <w:rPrChange w:id="8501" w:author="Steve Barbeaux" w:date="2022-10-10T12:18:00Z">
                    <w:rPr/>
                  </w:rPrChange>
                </w:rPr>
                <w:t>0.00</w:t>
              </w:r>
            </w:ins>
            <w:del w:id="8502" w:author="Steve Barbeaux" w:date="2022-10-10T12:18:00Z">
              <w:r w:rsidRPr="005E242C" w:rsidDel="00FC0D60">
                <w:rPr>
                  <w:sz w:val="16"/>
                  <w:szCs w:val="16"/>
                  <w:rPrChange w:id="850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1542D667" w14:textId="3FAA43F8" w:rsidR="005E242C" w:rsidRPr="005E242C" w:rsidRDefault="005E242C" w:rsidP="005E242C">
            <w:pPr>
              <w:shd w:val="clear" w:color="auto" w:fill="FFFFFF" w:themeFill="background1"/>
              <w:spacing w:after="0"/>
              <w:jc w:val="right"/>
              <w:rPr>
                <w:bCs/>
                <w:sz w:val="16"/>
                <w:szCs w:val="16"/>
                <w:rPrChange w:id="8504" w:author="Steve Barbeaux" w:date="2022-10-10T12:18:00Z">
                  <w:rPr>
                    <w:bCs/>
                    <w:sz w:val="16"/>
                    <w:szCs w:val="16"/>
                  </w:rPr>
                </w:rPrChange>
              </w:rPr>
            </w:pPr>
            <w:ins w:id="8505" w:author="Steve Barbeaux" w:date="2022-10-10T12:18:00Z">
              <w:r w:rsidRPr="005E242C">
                <w:rPr>
                  <w:sz w:val="16"/>
                  <w:szCs w:val="16"/>
                  <w:rPrChange w:id="8506" w:author="Steve Barbeaux" w:date="2022-10-10T12:18:00Z">
                    <w:rPr/>
                  </w:rPrChange>
                </w:rPr>
                <w:t>0.01</w:t>
              </w:r>
            </w:ins>
            <w:del w:id="8507" w:author="Steve Barbeaux" w:date="2022-10-10T12:18:00Z">
              <w:r w:rsidRPr="005E242C" w:rsidDel="00FC0D60">
                <w:rPr>
                  <w:sz w:val="16"/>
                  <w:szCs w:val="16"/>
                  <w:rPrChange w:id="8508"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4027E038" w14:textId="256EEEDF" w:rsidR="005E242C" w:rsidRPr="005E242C" w:rsidRDefault="005E242C" w:rsidP="005E242C">
            <w:pPr>
              <w:shd w:val="clear" w:color="auto" w:fill="FFFFFF" w:themeFill="background1"/>
              <w:spacing w:after="0"/>
              <w:jc w:val="right"/>
              <w:rPr>
                <w:bCs/>
                <w:sz w:val="16"/>
                <w:szCs w:val="16"/>
                <w:rPrChange w:id="8509" w:author="Steve Barbeaux" w:date="2022-10-10T12:18:00Z">
                  <w:rPr>
                    <w:bCs/>
                    <w:sz w:val="16"/>
                    <w:szCs w:val="16"/>
                  </w:rPr>
                </w:rPrChange>
              </w:rPr>
            </w:pPr>
            <w:ins w:id="8510" w:author="Steve Barbeaux" w:date="2022-10-10T12:18:00Z">
              <w:r w:rsidRPr="005E242C">
                <w:rPr>
                  <w:sz w:val="16"/>
                  <w:szCs w:val="16"/>
                  <w:rPrChange w:id="8511" w:author="Steve Barbeaux" w:date="2022-10-10T12:18:00Z">
                    <w:rPr/>
                  </w:rPrChange>
                </w:rPr>
                <w:t>1.41</w:t>
              </w:r>
            </w:ins>
            <w:del w:id="8512" w:author="Steve Barbeaux" w:date="2022-10-10T12:18:00Z">
              <w:r w:rsidRPr="005E242C" w:rsidDel="00FC0D60">
                <w:rPr>
                  <w:sz w:val="16"/>
                  <w:szCs w:val="16"/>
                  <w:rPrChange w:id="8513" w:author="Steve Barbeaux" w:date="2022-10-10T12:18:00Z">
                    <w:rPr>
                      <w:sz w:val="16"/>
                      <w:szCs w:val="16"/>
                    </w:rPr>
                  </w:rPrChange>
                </w:rPr>
                <w:delText>1.49</w:delText>
              </w:r>
            </w:del>
          </w:p>
        </w:tc>
        <w:tc>
          <w:tcPr>
            <w:tcW w:w="317" w:type="pct"/>
            <w:tcBorders>
              <w:left w:val="nil"/>
              <w:right w:val="nil"/>
            </w:tcBorders>
            <w:shd w:val="clear" w:color="auto" w:fill="FFFFFF" w:themeFill="background1"/>
            <w:noWrap/>
          </w:tcPr>
          <w:p w14:paraId="54D1A407" w14:textId="2FBE8A1A" w:rsidR="005E242C" w:rsidRPr="005E242C" w:rsidRDefault="005E242C" w:rsidP="005E242C">
            <w:pPr>
              <w:shd w:val="clear" w:color="auto" w:fill="FFFFFF" w:themeFill="background1"/>
              <w:spacing w:after="0"/>
              <w:jc w:val="right"/>
              <w:rPr>
                <w:bCs/>
                <w:sz w:val="16"/>
                <w:szCs w:val="16"/>
                <w:rPrChange w:id="8514" w:author="Steve Barbeaux" w:date="2022-10-10T12:18:00Z">
                  <w:rPr>
                    <w:bCs/>
                    <w:sz w:val="16"/>
                    <w:szCs w:val="16"/>
                  </w:rPr>
                </w:rPrChange>
              </w:rPr>
            </w:pPr>
            <w:ins w:id="8515" w:author="Steve Barbeaux" w:date="2022-10-10T12:18:00Z">
              <w:r w:rsidRPr="005E242C">
                <w:rPr>
                  <w:sz w:val="16"/>
                  <w:szCs w:val="16"/>
                  <w:rPrChange w:id="8516" w:author="Steve Barbeaux" w:date="2022-10-10T12:18:00Z">
                    <w:rPr/>
                  </w:rPrChange>
                </w:rPr>
                <w:t>0.6%</w:t>
              </w:r>
            </w:ins>
            <w:del w:id="8517" w:author="Steve Barbeaux" w:date="2022-10-10T12:18:00Z">
              <w:r w:rsidRPr="005E242C" w:rsidDel="00FC0D60">
                <w:rPr>
                  <w:sz w:val="16"/>
                  <w:szCs w:val="16"/>
                  <w:rPrChange w:id="8518" w:author="Steve Barbeaux" w:date="2022-10-10T12:18:00Z">
                    <w:rPr>
                      <w:sz w:val="16"/>
                      <w:szCs w:val="16"/>
                    </w:rPr>
                  </w:rPrChange>
                </w:rPr>
                <w:delText>0.7%</w:delText>
              </w:r>
            </w:del>
          </w:p>
        </w:tc>
      </w:tr>
      <w:tr w:rsidR="005E242C" w:rsidRPr="0023317E" w14:paraId="2C4B0F6B" w14:textId="77777777" w:rsidTr="00D45095">
        <w:trPr>
          <w:tblCellSpacing w:w="7" w:type="dxa"/>
        </w:trPr>
        <w:tc>
          <w:tcPr>
            <w:tcW w:w="222" w:type="pct"/>
            <w:tcBorders>
              <w:left w:val="nil"/>
              <w:right w:val="nil"/>
            </w:tcBorders>
            <w:shd w:val="clear" w:color="auto" w:fill="FFFFFF" w:themeFill="background1"/>
            <w:noWrap/>
          </w:tcPr>
          <w:p w14:paraId="39B7B640"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1986</w:t>
            </w:r>
          </w:p>
        </w:tc>
        <w:tc>
          <w:tcPr>
            <w:tcW w:w="256" w:type="pct"/>
            <w:tcBorders>
              <w:left w:val="nil"/>
              <w:right w:val="nil"/>
            </w:tcBorders>
            <w:shd w:val="clear" w:color="auto" w:fill="FFFFFF" w:themeFill="background1"/>
            <w:noWrap/>
          </w:tcPr>
          <w:p w14:paraId="57D77A55" w14:textId="0657B4FF" w:rsidR="005E242C" w:rsidRPr="005E242C" w:rsidRDefault="005E242C" w:rsidP="005E242C">
            <w:pPr>
              <w:shd w:val="clear" w:color="auto" w:fill="FFFFFF" w:themeFill="background1"/>
              <w:spacing w:after="0"/>
              <w:jc w:val="right"/>
              <w:rPr>
                <w:bCs/>
                <w:sz w:val="16"/>
                <w:szCs w:val="16"/>
                <w:rPrChange w:id="8519" w:author="Steve Barbeaux" w:date="2022-10-10T12:18:00Z">
                  <w:rPr>
                    <w:bCs/>
                    <w:sz w:val="16"/>
                    <w:szCs w:val="16"/>
                  </w:rPr>
                </w:rPrChange>
              </w:rPr>
            </w:pPr>
            <w:ins w:id="8520" w:author="Steve Barbeaux" w:date="2022-10-10T12:18:00Z">
              <w:r w:rsidRPr="005E242C">
                <w:rPr>
                  <w:sz w:val="16"/>
                  <w:szCs w:val="16"/>
                  <w:rPrChange w:id="8521" w:author="Steve Barbeaux" w:date="2022-10-10T12:18:00Z">
                    <w:rPr/>
                  </w:rPrChange>
                </w:rPr>
                <w:t>0.11</w:t>
              </w:r>
            </w:ins>
            <w:del w:id="8522" w:author="Steve Barbeaux" w:date="2022-10-10T12:18:00Z">
              <w:r w:rsidRPr="005E242C" w:rsidDel="00FC0D60">
                <w:rPr>
                  <w:sz w:val="16"/>
                  <w:szCs w:val="16"/>
                  <w:rPrChange w:id="8523" w:author="Steve Barbeaux" w:date="2022-10-10T12:18:00Z">
                    <w:rPr>
                      <w:sz w:val="16"/>
                      <w:szCs w:val="16"/>
                    </w:rPr>
                  </w:rPrChange>
                </w:rPr>
                <w:delText>0.11</w:delText>
              </w:r>
            </w:del>
          </w:p>
        </w:tc>
        <w:tc>
          <w:tcPr>
            <w:tcW w:w="256" w:type="pct"/>
            <w:tcBorders>
              <w:left w:val="nil"/>
              <w:right w:val="nil"/>
            </w:tcBorders>
            <w:shd w:val="clear" w:color="auto" w:fill="FFFFFF" w:themeFill="background1"/>
            <w:noWrap/>
          </w:tcPr>
          <w:p w14:paraId="007CFADB" w14:textId="102F55AE" w:rsidR="005E242C" w:rsidRPr="005E242C" w:rsidRDefault="005E242C" w:rsidP="005E242C">
            <w:pPr>
              <w:shd w:val="clear" w:color="auto" w:fill="FFFFFF" w:themeFill="background1"/>
              <w:spacing w:after="0"/>
              <w:jc w:val="right"/>
              <w:rPr>
                <w:bCs/>
                <w:sz w:val="16"/>
                <w:szCs w:val="16"/>
                <w:rPrChange w:id="8524" w:author="Steve Barbeaux" w:date="2022-10-10T12:18:00Z">
                  <w:rPr>
                    <w:bCs/>
                    <w:sz w:val="16"/>
                    <w:szCs w:val="16"/>
                  </w:rPr>
                </w:rPrChange>
              </w:rPr>
            </w:pPr>
            <w:ins w:id="8525" w:author="Steve Barbeaux" w:date="2022-10-10T12:18:00Z">
              <w:r w:rsidRPr="005E242C">
                <w:rPr>
                  <w:sz w:val="16"/>
                  <w:szCs w:val="16"/>
                  <w:rPrChange w:id="8526" w:author="Steve Barbeaux" w:date="2022-10-10T12:18:00Z">
                    <w:rPr/>
                  </w:rPrChange>
                </w:rPr>
                <w:t>0.10</w:t>
              </w:r>
            </w:ins>
            <w:del w:id="8527" w:author="Steve Barbeaux" w:date="2022-10-10T12:18:00Z">
              <w:r w:rsidRPr="005E242C" w:rsidDel="00FC0D60">
                <w:rPr>
                  <w:sz w:val="16"/>
                  <w:szCs w:val="16"/>
                  <w:rPrChange w:id="8528" w:author="Steve Barbeaux" w:date="2022-10-10T12:18:00Z">
                    <w:rPr>
                      <w:sz w:val="16"/>
                      <w:szCs w:val="16"/>
                    </w:rPr>
                  </w:rPrChange>
                </w:rPr>
                <w:delText>0.10</w:delText>
              </w:r>
            </w:del>
          </w:p>
        </w:tc>
        <w:tc>
          <w:tcPr>
            <w:tcW w:w="256" w:type="pct"/>
            <w:tcBorders>
              <w:left w:val="nil"/>
              <w:right w:val="nil"/>
            </w:tcBorders>
            <w:shd w:val="clear" w:color="auto" w:fill="FFFFFF" w:themeFill="background1"/>
            <w:noWrap/>
          </w:tcPr>
          <w:p w14:paraId="55B04D38" w14:textId="4A836882" w:rsidR="005E242C" w:rsidRPr="005E242C" w:rsidRDefault="005E242C" w:rsidP="005E242C">
            <w:pPr>
              <w:shd w:val="clear" w:color="auto" w:fill="FFFFFF" w:themeFill="background1"/>
              <w:spacing w:after="0"/>
              <w:jc w:val="right"/>
              <w:rPr>
                <w:bCs/>
                <w:sz w:val="16"/>
                <w:szCs w:val="16"/>
                <w:rPrChange w:id="8529" w:author="Steve Barbeaux" w:date="2022-10-10T12:18:00Z">
                  <w:rPr>
                    <w:bCs/>
                    <w:sz w:val="16"/>
                    <w:szCs w:val="16"/>
                  </w:rPr>
                </w:rPrChange>
              </w:rPr>
            </w:pPr>
            <w:ins w:id="8530" w:author="Steve Barbeaux" w:date="2022-10-10T12:18:00Z">
              <w:r w:rsidRPr="005E242C">
                <w:rPr>
                  <w:sz w:val="16"/>
                  <w:szCs w:val="16"/>
                  <w:rPrChange w:id="8531" w:author="Steve Barbeaux" w:date="2022-10-10T12:18:00Z">
                    <w:rPr/>
                  </w:rPrChange>
                </w:rPr>
                <w:t>0.39</w:t>
              </w:r>
            </w:ins>
            <w:del w:id="8532" w:author="Steve Barbeaux" w:date="2022-10-10T12:18:00Z">
              <w:r w:rsidRPr="005E242C" w:rsidDel="00FC0D60">
                <w:rPr>
                  <w:sz w:val="16"/>
                  <w:szCs w:val="16"/>
                  <w:rPrChange w:id="8533" w:author="Steve Barbeaux" w:date="2022-10-10T12:18:00Z">
                    <w:rPr>
                      <w:sz w:val="16"/>
                      <w:szCs w:val="16"/>
                    </w:rPr>
                  </w:rPrChange>
                </w:rPr>
                <w:delText>0.40</w:delText>
              </w:r>
            </w:del>
          </w:p>
        </w:tc>
        <w:tc>
          <w:tcPr>
            <w:tcW w:w="257" w:type="pct"/>
            <w:tcBorders>
              <w:left w:val="nil"/>
              <w:right w:val="nil"/>
            </w:tcBorders>
            <w:shd w:val="clear" w:color="auto" w:fill="FFFFFF" w:themeFill="background1"/>
            <w:noWrap/>
          </w:tcPr>
          <w:p w14:paraId="678F36E2" w14:textId="5EA34662" w:rsidR="005E242C" w:rsidRPr="005E242C" w:rsidRDefault="005E242C" w:rsidP="005E242C">
            <w:pPr>
              <w:shd w:val="clear" w:color="auto" w:fill="FFFFFF" w:themeFill="background1"/>
              <w:spacing w:after="0"/>
              <w:jc w:val="right"/>
              <w:rPr>
                <w:bCs/>
                <w:sz w:val="16"/>
                <w:szCs w:val="16"/>
                <w:rPrChange w:id="8534" w:author="Steve Barbeaux" w:date="2022-10-10T12:18:00Z">
                  <w:rPr>
                    <w:bCs/>
                    <w:sz w:val="16"/>
                    <w:szCs w:val="16"/>
                  </w:rPr>
                </w:rPrChange>
              </w:rPr>
            </w:pPr>
            <w:ins w:id="8535" w:author="Steve Barbeaux" w:date="2022-10-10T12:18:00Z">
              <w:r w:rsidRPr="005E242C">
                <w:rPr>
                  <w:sz w:val="16"/>
                  <w:szCs w:val="16"/>
                  <w:rPrChange w:id="8536" w:author="Steve Barbeaux" w:date="2022-10-10T12:18:00Z">
                    <w:rPr/>
                  </w:rPrChange>
                </w:rPr>
                <w:t>0.08</w:t>
              </w:r>
            </w:ins>
            <w:del w:id="8537" w:author="Steve Barbeaux" w:date="2022-10-10T12:18:00Z">
              <w:r w:rsidRPr="005E242C" w:rsidDel="00FC0D60">
                <w:rPr>
                  <w:sz w:val="16"/>
                  <w:szCs w:val="16"/>
                  <w:rPrChange w:id="8538" w:author="Steve Barbeaux" w:date="2022-10-10T12:18:00Z">
                    <w:rPr>
                      <w:sz w:val="16"/>
                      <w:szCs w:val="16"/>
                    </w:rPr>
                  </w:rPrChange>
                </w:rPr>
                <w:delText>0.08</w:delText>
              </w:r>
            </w:del>
          </w:p>
        </w:tc>
        <w:tc>
          <w:tcPr>
            <w:tcW w:w="257" w:type="pct"/>
            <w:tcBorders>
              <w:left w:val="nil"/>
              <w:right w:val="nil"/>
            </w:tcBorders>
            <w:shd w:val="clear" w:color="auto" w:fill="FFFFFF" w:themeFill="background1"/>
            <w:noWrap/>
          </w:tcPr>
          <w:p w14:paraId="7C3963B9" w14:textId="222B63FC" w:rsidR="005E242C" w:rsidRPr="005E242C" w:rsidRDefault="005E242C" w:rsidP="005E242C">
            <w:pPr>
              <w:shd w:val="clear" w:color="auto" w:fill="FFFFFF" w:themeFill="background1"/>
              <w:spacing w:after="0"/>
              <w:jc w:val="right"/>
              <w:rPr>
                <w:bCs/>
                <w:sz w:val="16"/>
                <w:szCs w:val="16"/>
                <w:rPrChange w:id="8539" w:author="Steve Barbeaux" w:date="2022-10-10T12:18:00Z">
                  <w:rPr>
                    <w:bCs/>
                    <w:sz w:val="16"/>
                    <w:szCs w:val="16"/>
                  </w:rPr>
                </w:rPrChange>
              </w:rPr>
            </w:pPr>
            <w:ins w:id="8540" w:author="Steve Barbeaux" w:date="2022-10-10T12:18:00Z">
              <w:r w:rsidRPr="005E242C">
                <w:rPr>
                  <w:sz w:val="16"/>
                  <w:szCs w:val="16"/>
                  <w:rPrChange w:id="8541" w:author="Steve Barbeaux" w:date="2022-10-10T12:18:00Z">
                    <w:rPr/>
                  </w:rPrChange>
                </w:rPr>
                <w:t>0.16</w:t>
              </w:r>
            </w:ins>
            <w:del w:id="8542" w:author="Steve Barbeaux" w:date="2022-10-10T12:18:00Z">
              <w:r w:rsidRPr="005E242C" w:rsidDel="00FC0D60">
                <w:rPr>
                  <w:sz w:val="16"/>
                  <w:szCs w:val="16"/>
                  <w:rPrChange w:id="8543" w:author="Steve Barbeaux" w:date="2022-10-10T12:18:00Z">
                    <w:rPr>
                      <w:sz w:val="16"/>
                      <w:szCs w:val="16"/>
                    </w:rPr>
                  </w:rPrChange>
                </w:rPr>
                <w:delText>0.17</w:delText>
              </w:r>
            </w:del>
          </w:p>
        </w:tc>
        <w:tc>
          <w:tcPr>
            <w:tcW w:w="257" w:type="pct"/>
            <w:tcBorders>
              <w:left w:val="nil"/>
              <w:right w:val="nil"/>
            </w:tcBorders>
            <w:shd w:val="clear" w:color="auto" w:fill="FFFFFF" w:themeFill="background1"/>
            <w:noWrap/>
          </w:tcPr>
          <w:p w14:paraId="40B3B86D" w14:textId="372B6033" w:rsidR="005E242C" w:rsidRPr="005E242C" w:rsidRDefault="005E242C" w:rsidP="005E242C">
            <w:pPr>
              <w:shd w:val="clear" w:color="auto" w:fill="FFFFFF" w:themeFill="background1"/>
              <w:spacing w:after="0"/>
              <w:jc w:val="right"/>
              <w:rPr>
                <w:bCs/>
                <w:sz w:val="16"/>
                <w:szCs w:val="16"/>
                <w:rPrChange w:id="8544" w:author="Steve Barbeaux" w:date="2022-10-10T12:18:00Z">
                  <w:rPr>
                    <w:bCs/>
                    <w:sz w:val="16"/>
                    <w:szCs w:val="16"/>
                  </w:rPr>
                </w:rPrChange>
              </w:rPr>
            </w:pPr>
            <w:ins w:id="8545" w:author="Steve Barbeaux" w:date="2022-10-10T12:18:00Z">
              <w:r w:rsidRPr="005E242C">
                <w:rPr>
                  <w:sz w:val="16"/>
                  <w:szCs w:val="16"/>
                  <w:rPrChange w:id="8546" w:author="Steve Barbeaux" w:date="2022-10-10T12:18:00Z">
                    <w:rPr/>
                  </w:rPrChange>
                </w:rPr>
                <w:t>0.02</w:t>
              </w:r>
            </w:ins>
            <w:del w:id="8547" w:author="Steve Barbeaux" w:date="2022-10-10T12:18:00Z">
              <w:r w:rsidRPr="005E242C" w:rsidDel="00FC0D60">
                <w:rPr>
                  <w:sz w:val="16"/>
                  <w:szCs w:val="16"/>
                  <w:rPrChange w:id="8548"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49B71021" w14:textId="73968929" w:rsidR="005E242C" w:rsidRPr="005E242C" w:rsidRDefault="005E242C" w:rsidP="005E242C">
            <w:pPr>
              <w:shd w:val="clear" w:color="auto" w:fill="FFFFFF" w:themeFill="background1"/>
              <w:spacing w:after="0"/>
              <w:jc w:val="right"/>
              <w:rPr>
                <w:bCs/>
                <w:sz w:val="16"/>
                <w:szCs w:val="16"/>
                <w:rPrChange w:id="8549" w:author="Steve Barbeaux" w:date="2022-10-10T12:18:00Z">
                  <w:rPr>
                    <w:bCs/>
                    <w:sz w:val="16"/>
                    <w:szCs w:val="16"/>
                  </w:rPr>
                </w:rPrChange>
              </w:rPr>
            </w:pPr>
            <w:ins w:id="8550" w:author="Steve Barbeaux" w:date="2022-10-10T12:18:00Z">
              <w:r w:rsidRPr="005E242C">
                <w:rPr>
                  <w:sz w:val="16"/>
                  <w:szCs w:val="16"/>
                  <w:rPrChange w:id="8551" w:author="Steve Barbeaux" w:date="2022-10-10T12:18:00Z">
                    <w:rPr/>
                  </w:rPrChange>
                </w:rPr>
                <w:t>0.01</w:t>
              </w:r>
            </w:ins>
            <w:del w:id="8552" w:author="Steve Barbeaux" w:date="2022-10-10T12:18:00Z">
              <w:r w:rsidRPr="005E242C" w:rsidDel="00FC0D60">
                <w:rPr>
                  <w:sz w:val="16"/>
                  <w:szCs w:val="16"/>
                  <w:rPrChange w:id="8553"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0EF2965C" w14:textId="648BCACF" w:rsidR="005E242C" w:rsidRPr="005E242C" w:rsidRDefault="005E242C" w:rsidP="005E242C">
            <w:pPr>
              <w:shd w:val="clear" w:color="auto" w:fill="FFFFFF" w:themeFill="background1"/>
              <w:spacing w:after="0"/>
              <w:jc w:val="right"/>
              <w:rPr>
                <w:bCs/>
                <w:sz w:val="16"/>
                <w:szCs w:val="16"/>
                <w:rPrChange w:id="8554" w:author="Steve Barbeaux" w:date="2022-10-10T12:18:00Z">
                  <w:rPr>
                    <w:bCs/>
                    <w:sz w:val="16"/>
                    <w:szCs w:val="16"/>
                  </w:rPr>
                </w:rPrChange>
              </w:rPr>
            </w:pPr>
            <w:ins w:id="8555" w:author="Steve Barbeaux" w:date="2022-10-10T12:18:00Z">
              <w:r w:rsidRPr="005E242C">
                <w:rPr>
                  <w:sz w:val="16"/>
                  <w:szCs w:val="16"/>
                  <w:rPrChange w:id="8556" w:author="Steve Barbeaux" w:date="2022-10-10T12:18:00Z">
                    <w:rPr/>
                  </w:rPrChange>
                </w:rPr>
                <w:t>0.27</w:t>
              </w:r>
            </w:ins>
            <w:del w:id="8557" w:author="Steve Barbeaux" w:date="2022-10-10T12:18:00Z">
              <w:r w:rsidRPr="005E242C" w:rsidDel="00FC0D60">
                <w:rPr>
                  <w:sz w:val="16"/>
                  <w:szCs w:val="16"/>
                  <w:rPrChange w:id="8558" w:author="Steve Barbeaux" w:date="2022-10-10T12:18:00Z">
                    <w:rPr>
                      <w:sz w:val="16"/>
                      <w:szCs w:val="16"/>
                    </w:rPr>
                  </w:rPrChange>
                </w:rPr>
                <w:delText>0.30</w:delText>
              </w:r>
            </w:del>
          </w:p>
        </w:tc>
        <w:tc>
          <w:tcPr>
            <w:tcW w:w="256" w:type="pct"/>
            <w:tcBorders>
              <w:left w:val="nil"/>
              <w:right w:val="nil"/>
            </w:tcBorders>
            <w:shd w:val="clear" w:color="auto" w:fill="FFFFFF" w:themeFill="background1"/>
            <w:noWrap/>
          </w:tcPr>
          <w:p w14:paraId="0B7F0F22" w14:textId="5BED0C6B" w:rsidR="005E242C" w:rsidRPr="005E242C" w:rsidRDefault="005E242C" w:rsidP="005E242C">
            <w:pPr>
              <w:shd w:val="clear" w:color="auto" w:fill="FFFFFF" w:themeFill="background1"/>
              <w:spacing w:after="0"/>
              <w:jc w:val="right"/>
              <w:rPr>
                <w:bCs/>
                <w:sz w:val="16"/>
                <w:szCs w:val="16"/>
                <w:rPrChange w:id="8559" w:author="Steve Barbeaux" w:date="2022-10-10T12:18:00Z">
                  <w:rPr>
                    <w:bCs/>
                    <w:sz w:val="16"/>
                    <w:szCs w:val="16"/>
                  </w:rPr>
                </w:rPrChange>
              </w:rPr>
            </w:pPr>
            <w:ins w:id="8560" w:author="Steve Barbeaux" w:date="2022-10-10T12:18:00Z">
              <w:r w:rsidRPr="005E242C">
                <w:rPr>
                  <w:sz w:val="16"/>
                  <w:szCs w:val="16"/>
                  <w:rPrChange w:id="8561" w:author="Steve Barbeaux" w:date="2022-10-10T12:18:00Z">
                    <w:rPr/>
                  </w:rPrChange>
                </w:rPr>
                <w:t>0.02</w:t>
              </w:r>
            </w:ins>
            <w:del w:id="8562" w:author="Steve Barbeaux" w:date="2022-10-10T12:18:00Z">
              <w:r w:rsidRPr="005E242C" w:rsidDel="00FC0D60">
                <w:rPr>
                  <w:sz w:val="16"/>
                  <w:szCs w:val="16"/>
                  <w:rPrChange w:id="8563"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24743850" w14:textId="660665EB" w:rsidR="005E242C" w:rsidRPr="005E242C" w:rsidRDefault="005E242C" w:rsidP="005E242C">
            <w:pPr>
              <w:shd w:val="clear" w:color="auto" w:fill="FFFFFF" w:themeFill="background1"/>
              <w:spacing w:after="0"/>
              <w:jc w:val="right"/>
              <w:rPr>
                <w:bCs/>
                <w:sz w:val="16"/>
                <w:szCs w:val="16"/>
                <w:rPrChange w:id="8564" w:author="Steve Barbeaux" w:date="2022-10-10T12:18:00Z">
                  <w:rPr>
                    <w:bCs/>
                    <w:sz w:val="16"/>
                    <w:szCs w:val="16"/>
                  </w:rPr>
                </w:rPrChange>
              </w:rPr>
            </w:pPr>
            <w:ins w:id="8565" w:author="Steve Barbeaux" w:date="2022-10-10T12:18:00Z">
              <w:r w:rsidRPr="005E242C">
                <w:rPr>
                  <w:sz w:val="16"/>
                  <w:szCs w:val="16"/>
                  <w:rPrChange w:id="8566" w:author="Steve Barbeaux" w:date="2022-10-10T12:18:00Z">
                    <w:rPr/>
                  </w:rPrChange>
                </w:rPr>
                <w:t>0.01</w:t>
              </w:r>
            </w:ins>
            <w:del w:id="8567" w:author="Steve Barbeaux" w:date="2022-10-10T12:18:00Z">
              <w:r w:rsidRPr="005E242C" w:rsidDel="00FC0D60">
                <w:rPr>
                  <w:sz w:val="16"/>
                  <w:szCs w:val="16"/>
                  <w:rPrChange w:id="8568" w:author="Steve Barbeaux" w:date="2022-10-10T12:18:00Z">
                    <w:rPr>
                      <w:sz w:val="16"/>
                      <w:szCs w:val="16"/>
                    </w:rPr>
                  </w:rPrChange>
                </w:rPr>
                <w:delText>0.02</w:delText>
              </w:r>
            </w:del>
          </w:p>
        </w:tc>
        <w:tc>
          <w:tcPr>
            <w:tcW w:w="257" w:type="pct"/>
            <w:tcBorders>
              <w:left w:val="nil"/>
              <w:right w:val="nil"/>
            </w:tcBorders>
            <w:shd w:val="clear" w:color="auto" w:fill="FFFFFF" w:themeFill="background1"/>
            <w:noWrap/>
          </w:tcPr>
          <w:p w14:paraId="19A107F1" w14:textId="4FFFFCC0" w:rsidR="005E242C" w:rsidRPr="005E242C" w:rsidRDefault="005E242C" w:rsidP="005E242C">
            <w:pPr>
              <w:shd w:val="clear" w:color="auto" w:fill="FFFFFF" w:themeFill="background1"/>
              <w:spacing w:after="0"/>
              <w:jc w:val="right"/>
              <w:rPr>
                <w:bCs/>
                <w:sz w:val="16"/>
                <w:szCs w:val="16"/>
                <w:rPrChange w:id="8569" w:author="Steve Barbeaux" w:date="2022-10-10T12:18:00Z">
                  <w:rPr>
                    <w:bCs/>
                    <w:sz w:val="16"/>
                    <w:szCs w:val="16"/>
                  </w:rPr>
                </w:rPrChange>
              </w:rPr>
            </w:pPr>
            <w:ins w:id="8570" w:author="Steve Barbeaux" w:date="2022-10-10T12:18:00Z">
              <w:r w:rsidRPr="005E242C">
                <w:rPr>
                  <w:sz w:val="16"/>
                  <w:szCs w:val="16"/>
                  <w:rPrChange w:id="8571" w:author="Steve Barbeaux" w:date="2022-10-10T12:18:00Z">
                    <w:rPr/>
                  </w:rPrChange>
                </w:rPr>
                <w:t>0.01</w:t>
              </w:r>
            </w:ins>
            <w:del w:id="8572" w:author="Steve Barbeaux" w:date="2022-10-10T12:18:00Z">
              <w:r w:rsidRPr="005E242C" w:rsidDel="00FC0D60">
                <w:rPr>
                  <w:sz w:val="16"/>
                  <w:szCs w:val="16"/>
                  <w:rPrChange w:id="857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51BA68D7" w14:textId="77C29313" w:rsidR="005E242C" w:rsidRPr="005E242C" w:rsidRDefault="005E242C" w:rsidP="005E242C">
            <w:pPr>
              <w:shd w:val="clear" w:color="auto" w:fill="FFFFFF" w:themeFill="background1"/>
              <w:spacing w:after="0"/>
              <w:jc w:val="right"/>
              <w:rPr>
                <w:bCs/>
                <w:sz w:val="16"/>
                <w:szCs w:val="16"/>
                <w:rPrChange w:id="8574" w:author="Steve Barbeaux" w:date="2022-10-10T12:18:00Z">
                  <w:rPr>
                    <w:bCs/>
                    <w:sz w:val="16"/>
                    <w:szCs w:val="16"/>
                  </w:rPr>
                </w:rPrChange>
              </w:rPr>
            </w:pPr>
            <w:ins w:id="8575" w:author="Steve Barbeaux" w:date="2022-10-10T12:18:00Z">
              <w:r w:rsidRPr="005E242C">
                <w:rPr>
                  <w:sz w:val="16"/>
                  <w:szCs w:val="16"/>
                  <w:rPrChange w:id="8576" w:author="Steve Barbeaux" w:date="2022-10-10T12:18:00Z">
                    <w:rPr/>
                  </w:rPrChange>
                </w:rPr>
                <w:t>0.01</w:t>
              </w:r>
            </w:ins>
            <w:del w:id="8577" w:author="Steve Barbeaux" w:date="2022-10-10T12:18:00Z">
              <w:r w:rsidRPr="005E242C" w:rsidDel="00FC0D60">
                <w:rPr>
                  <w:sz w:val="16"/>
                  <w:szCs w:val="16"/>
                  <w:rPrChange w:id="857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7754D419" w14:textId="26ED4B31" w:rsidR="005E242C" w:rsidRPr="005E242C" w:rsidRDefault="005E242C" w:rsidP="005E242C">
            <w:pPr>
              <w:shd w:val="clear" w:color="auto" w:fill="FFFFFF" w:themeFill="background1"/>
              <w:spacing w:after="0"/>
              <w:jc w:val="right"/>
              <w:rPr>
                <w:bCs/>
                <w:sz w:val="16"/>
                <w:szCs w:val="16"/>
                <w:rPrChange w:id="8579" w:author="Steve Barbeaux" w:date="2022-10-10T12:18:00Z">
                  <w:rPr>
                    <w:bCs/>
                    <w:sz w:val="16"/>
                    <w:szCs w:val="16"/>
                  </w:rPr>
                </w:rPrChange>
              </w:rPr>
            </w:pPr>
            <w:ins w:id="8580" w:author="Steve Barbeaux" w:date="2022-10-10T12:18:00Z">
              <w:r w:rsidRPr="005E242C">
                <w:rPr>
                  <w:sz w:val="16"/>
                  <w:szCs w:val="16"/>
                  <w:rPrChange w:id="8581" w:author="Steve Barbeaux" w:date="2022-10-10T12:18:00Z">
                    <w:rPr/>
                  </w:rPrChange>
                </w:rPr>
                <w:t>0.00</w:t>
              </w:r>
            </w:ins>
            <w:del w:id="8582" w:author="Steve Barbeaux" w:date="2022-10-10T12:18:00Z">
              <w:r w:rsidRPr="005E242C" w:rsidDel="00FC0D60">
                <w:rPr>
                  <w:sz w:val="16"/>
                  <w:szCs w:val="16"/>
                  <w:rPrChange w:id="858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0C59B4AD" w14:textId="25F75AAF" w:rsidR="005E242C" w:rsidRPr="005E242C" w:rsidRDefault="005E242C" w:rsidP="005E242C">
            <w:pPr>
              <w:shd w:val="clear" w:color="auto" w:fill="FFFFFF" w:themeFill="background1"/>
              <w:spacing w:after="0"/>
              <w:jc w:val="right"/>
              <w:rPr>
                <w:bCs/>
                <w:sz w:val="16"/>
                <w:szCs w:val="16"/>
                <w:rPrChange w:id="8584" w:author="Steve Barbeaux" w:date="2022-10-10T12:18:00Z">
                  <w:rPr>
                    <w:bCs/>
                    <w:sz w:val="16"/>
                    <w:szCs w:val="16"/>
                  </w:rPr>
                </w:rPrChange>
              </w:rPr>
            </w:pPr>
            <w:ins w:id="8585" w:author="Steve Barbeaux" w:date="2022-10-10T12:18:00Z">
              <w:r w:rsidRPr="005E242C">
                <w:rPr>
                  <w:sz w:val="16"/>
                  <w:szCs w:val="16"/>
                  <w:rPrChange w:id="8586" w:author="Steve Barbeaux" w:date="2022-10-10T12:18:00Z">
                    <w:rPr/>
                  </w:rPrChange>
                </w:rPr>
                <w:t>0.01</w:t>
              </w:r>
            </w:ins>
            <w:del w:id="8587" w:author="Steve Barbeaux" w:date="2022-10-10T12:18:00Z">
              <w:r w:rsidRPr="005E242C" w:rsidDel="00FC0D60">
                <w:rPr>
                  <w:sz w:val="16"/>
                  <w:szCs w:val="16"/>
                  <w:rPrChange w:id="858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68751268" w14:textId="54E86649" w:rsidR="005E242C" w:rsidRPr="005E242C" w:rsidRDefault="005E242C" w:rsidP="005E242C">
            <w:pPr>
              <w:shd w:val="clear" w:color="auto" w:fill="FFFFFF" w:themeFill="background1"/>
              <w:spacing w:after="0"/>
              <w:jc w:val="right"/>
              <w:rPr>
                <w:bCs/>
                <w:sz w:val="16"/>
                <w:szCs w:val="16"/>
                <w:rPrChange w:id="8589" w:author="Steve Barbeaux" w:date="2022-10-10T12:18:00Z">
                  <w:rPr>
                    <w:bCs/>
                    <w:sz w:val="16"/>
                    <w:szCs w:val="16"/>
                  </w:rPr>
                </w:rPrChange>
              </w:rPr>
            </w:pPr>
            <w:ins w:id="8590" w:author="Steve Barbeaux" w:date="2022-10-10T12:18:00Z">
              <w:r w:rsidRPr="005E242C">
                <w:rPr>
                  <w:sz w:val="16"/>
                  <w:szCs w:val="16"/>
                  <w:rPrChange w:id="8591" w:author="Steve Barbeaux" w:date="2022-10-10T12:18:00Z">
                    <w:rPr/>
                  </w:rPrChange>
                </w:rPr>
                <w:t>0.01</w:t>
              </w:r>
            </w:ins>
            <w:del w:id="8592" w:author="Steve Barbeaux" w:date="2022-10-10T12:18:00Z">
              <w:r w:rsidRPr="005E242C" w:rsidDel="00FC0D60">
                <w:rPr>
                  <w:sz w:val="16"/>
                  <w:szCs w:val="16"/>
                  <w:rPrChange w:id="8593"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6E501D82" w14:textId="554FB2C3" w:rsidR="005E242C" w:rsidRPr="005E242C" w:rsidRDefault="005E242C" w:rsidP="005E242C">
            <w:pPr>
              <w:shd w:val="clear" w:color="auto" w:fill="FFFFFF" w:themeFill="background1"/>
              <w:spacing w:after="0"/>
              <w:jc w:val="right"/>
              <w:rPr>
                <w:bCs/>
                <w:sz w:val="16"/>
                <w:szCs w:val="16"/>
                <w:rPrChange w:id="8594" w:author="Steve Barbeaux" w:date="2022-10-10T12:18:00Z">
                  <w:rPr>
                    <w:bCs/>
                    <w:sz w:val="16"/>
                    <w:szCs w:val="16"/>
                  </w:rPr>
                </w:rPrChange>
              </w:rPr>
            </w:pPr>
            <w:ins w:id="8595" w:author="Steve Barbeaux" w:date="2022-10-10T12:18:00Z">
              <w:r w:rsidRPr="005E242C">
                <w:rPr>
                  <w:sz w:val="16"/>
                  <w:szCs w:val="16"/>
                  <w:rPrChange w:id="8596" w:author="Steve Barbeaux" w:date="2022-10-10T12:18:00Z">
                    <w:rPr/>
                  </w:rPrChange>
                </w:rPr>
                <w:t>1.21</w:t>
              </w:r>
            </w:ins>
            <w:del w:id="8597" w:author="Steve Barbeaux" w:date="2022-10-10T12:18:00Z">
              <w:r w:rsidRPr="005E242C" w:rsidDel="00FC0D60">
                <w:rPr>
                  <w:sz w:val="16"/>
                  <w:szCs w:val="16"/>
                  <w:rPrChange w:id="8598" w:author="Steve Barbeaux" w:date="2022-10-10T12:18:00Z">
                    <w:rPr>
                      <w:sz w:val="16"/>
                      <w:szCs w:val="16"/>
                    </w:rPr>
                  </w:rPrChange>
                </w:rPr>
                <w:delText>1.28</w:delText>
              </w:r>
            </w:del>
          </w:p>
        </w:tc>
        <w:tc>
          <w:tcPr>
            <w:tcW w:w="317" w:type="pct"/>
            <w:tcBorders>
              <w:left w:val="nil"/>
              <w:right w:val="nil"/>
            </w:tcBorders>
            <w:shd w:val="clear" w:color="auto" w:fill="FFFFFF" w:themeFill="background1"/>
            <w:noWrap/>
          </w:tcPr>
          <w:p w14:paraId="1288FC7D" w14:textId="58DBA816" w:rsidR="005E242C" w:rsidRPr="005E242C" w:rsidRDefault="005E242C" w:rsidP="005E242C">
            <w:pPr>
              <w:shd w:val="clear" w:color="auto" w:fill="FFFFFF" w:themeFill="background1"/>
              <w:spacing w:after="0"/>
              <w:jc w:val="right"/>
              <w:rPr>
                <w:bCs/>
                <w:sz w:val="16"/>
                <w:szCs w:val="16"/>
                <w:rPrChange w:id="8599" w:author="Steve Barbeaux" w:date="2022-10-10T12:18:00Z">
                  <w:rPr>
                    <w:bCs/>
                    <w:sz w:val="16"/>
                    <w:szCs w:val="16"/>
                  </w:rPr>
                </w:rPrChange>
              </w:rPr>
            </w:pPr>
            <w:ins w:id="8600" w:author="Steve Barbeaux" w:date="2022-10-10T12:18:00Z">
              <w:r w:rsidRPr="005E242C">
                <w:rPr>
                  <w:sz w:val="16"/>
                  <w:szCs w:val="16"/>
                  <w:rPrChange w:id="8601" w:author="Steve Barbeaux" w:date="2022-10-10T12:18:00Z">
                    <w:rPr/>
                  </w:rPrChange>
                </w:rPr>
                <w:t>0.7%</w:t>
              </w:r>
            </w:ins>
            <w:del w:id="8602" w:author="Steve Barbeaux" w:date="2022-10-10T12:18:00Z">
              <w:r w:rsidRPr="005E242C" w:rsidDel="00FC0D60">
                <w:rPr>
                  <w:sz w:val="16"/>
                  <w:szCs w:val="16"/>
                  <w:rPrChange w:id="8603" w:author="Steve Barbeaux" w:date="2022-10-10T12:18:00Z">
                    <w:rPr>
                      <w:sz w:val="16"/>
                      <w:szCs w:val="16"/>
                    </w:rPr>
                  </w:rPrChange>
                </w:rPr>
                <w:delText>0.8%</w:delText>
              </w:r>
            </w:del>
          </w:p>
        </w:tc>
      </w:tr>
      <w:tr w:rsidR="005E242C" w:rsidRPr="0023317E" w14:paraId="19CB3FD2" w14:textId="77777777" w:rsidTr="00D45095">
        <w:trPr>
          <w:tblCellSpacing w:w="7" w:type="dxa"/>
        </w:trPr>
        <w:tc>
          <w:tcPr>
            <w:tcW w:w="222" w:type="pct"/>
            <w:tcBorders>
              <w:left w:val="nil"/>
              <w:right w:val="nil"/>
            </w:tcBorders>
            <w:shd w:val="clear" w:color="auto" w:fill="FFFFFF" w:themeFill="background1"/>
            <w:noWrap/>
          </w:tcPr>
          <w:p w14:paraId="569B44B3"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1987</w:t>
            </w:r>
          </w:p>
        </w:tc>
        <w:tc>
          <w:tcPr>
            <w:tcW w:w="256" w:type="pct"/>
            <w:tcBorders>
              <w:left w:val="nil"/>
              <w:right w:val="nil"/>
            </w:tcBorders>
            <w:shd w:val="clear" w:color="auto" w:fill="FFFFFF" w:themeFill="background1"/>
            <w:noWrap/>
          </w:tcPr>
          <w:p w14:paraId="1DA77626" w14:textId="20FAE888" w:rsidR="005E242C" w:rsidRPr="005E242C" w:rsidRDefault="005E242C" w:rsidP="005E242C">
            <w:pPr>
              <w:shd w:val="clear" w:color="auto" w:fill="FFFFFF" w:themeFill="background1"/>
              <w:spacing w:after="0"/>
              <w:jc w:val="right"/>
              <w:rPr>
                <w:bCs/>
                <w:sz w:val="16"/>
                <w:szCs w:val="16"/>
                <w:rPrChange w:id="8604" w:author="Steve Barbeaux" w:date="2022-10-10T12:18:00Z">
                  <w:rPr>
                    <w:bCs/>
                    <w:sz w:val="16"/>
                    <w:szCs w:val="16"/>
                  </w:rPr>
                </w:rPrChange>
              </w:rPr>
            </w:pPr>
            <w:ins w:id="8605" w:author="Steve Barbeaux" w:date="2022-10-10T12:18:00Z">
              <w:r w:rsidRPr="005E242C">
                <w:rPr>
                  <w:sz w:val="16"/>
                  <w:szCs w:val="16"/>
                  <w:rPrChange w:id="8606" w:author="Steve Barbeaux" w:date="2022-10-10T12:18:00Z">
                    <w:rPr/>
                  </w:rPrChange>
                </w:rPr>
                <w:t>0.26</w:t>
              </w:r>
            </w:ins>
            <w:del w:id="8607" w:author="Steve Barbeaux" w:date="2022-10-10T12:18:00Z">
              <w:r w:rsidRPr="005E242C" w:rsidDel="00FC0D60">
                <w:rPr>
                  <w:sz w:val="16"/>
                  <w:szCs w:val="16"/>
                  <w:rPrChange w:id="8608" w:author="Steve Barbeaux" w:date="2022-10-10T12:18:00Z">
                    <w:rPr>
                      <w:sz w:val="16"/>
                      <w:szCs w:val="16"/>
                    </w:rPr>
                  </w:rPrChange>
                </w:rPr>
                <w:delText>0.27</w:delText>
              </w:r>
            </w:del>
          </w:p>
        </w:tc>
        <w:tc>
          <w:tcPr>
            <w:tcW w:w="256" w:type="pct"/>
            <w:tcBorders>
              <w:left w:val="nil"/>
              <w:right w:val="nil"/>
            </w:tcBorders>
            <w:shd w:val="clear" w:color="auto" w:fill="FFFFFF" w:themeFill="background1"/>
            <w:noWrap/>
          </w:tcPr>
          <w:p w14:paraId="3C6C5198" w14:textId="1A7B8FE1" w:rsidR="005E242C" w:rsidRPr="005E242C" w:rsidRDefault="005E242C" w:rsidP="005E242C">
            <w:pPr>
              <w:shd w:val="clear" w:color="auto" w:fill="FFFFFF" w:themeFill="background1"/>
              <w:spacing w:after="0"/>
              <w:jc w:val="right"/>
              <w:rPr>
                <w:bCs/>
                <w:sz w:val="16"/>
                <w:szCs w:val="16"/>
                <w:rPrChange w:id="8609" w:author="Steve Barbeaux" w:date="2022-10-10T12:18:00Z">
                  <w:rPr>
                    <w:bCs/>
                    <w:sz w:val="16"/>
                    <w:szCs w:val="16"/>
                  </w:rPr>
                </w:rPrChange>
              </w:rPr>
            </w:pPr>
            <w:ins w:id="8610" w:author="Steve Barbeaux" w:date="2022-10-10T12:18:00Z">
              <w:r w:rsidRPr="005E242C">
                <w:rPr>
                  <w:sz w:val="16"/>
                  <w:szCs w:val="16"/>
                  <w:rPrChange w:id="8611" w:author="Steve Barbeaux" w:date="2022-10-10T12:18:00Z">
                    <w:rPr/>
                  </w:rPrChange>
                </w:rPr>
                <w:t>0.09</w:t>
              </w:r>
            </w:ins>
            <w:del w:id="8612" w:author="Steve Barbeaux" w:date="2022-10-10T12:18:00Z">
              <w:r w:rsidRPr="005E242C" w:rsidDel="00FC0D60">
                <w:rPr>
                  <w:sz w:val="16"/>
                  <w:szCs w:val="16"/>
                  <w:rPrChange w:id="8613" w:author="Steve Barbeaux" w:date="2022-10-10T12:18:00Z">
                    <w:rPr>
                      <w:sz w:val="16"/>
                      <w:szCs w:val="16"/>
                    </w:rPr>
                  </w:rPrChange>
                </w:rPr>
                <w:delText>0.09</w:delText>
              </w:r>
            </w:del>
          </w:p>
        </w:tc>
        <w:tc>
          <w:tcPr>
            <w:tcW w:w="256" w:type="pct"/>
            <w:tcBorders>
              <w:left w:val="nil"/>
              <w:right w:val="nil"/>
            </w:tcBorders>
            <w:shd w:val="clear" w:color="auto" w:fill="FFFFFF" w:themeFill="background1"/>
            <w:noWrap/>
          </w:tcPr>
          <w:p w14:paraId="2282FA21" w14:textId="14056EAC" w:rsidR="005E242C" w:rsidRPr="005E242C" w:rsidRDefault="005E242C" w:rsidP="005E242C">
            <w:pPr>
              <w:shd w:val="clear" w:color="auto" w:fill="FFFFFF" w:themeFill="background1"/>
              <w:spacing w:after="0"/>
              <w:jc w:val="right"/>
              <w:rPr>
                <w:bCs/>
                <w:sz w:val="16"/>
                <w:szCs w:val="16"/>
                <w:rPrChange w:id="8614" w:author="Steve Barbeaux" w:date="2022-10-10T12:18:00Z">
                  <w:rPr>
                    <w:bCs/>
                    <w:sz w:val="16"/>
                    <w:szCs w:val="16"/>
                  </w:rPr>
                </w:rPrChange>
              </w:rPr>
            </w:pPr>
            <w:ins w:id="8615" w:author="Steve Barbeaux" w:date="2022-10-10T12:18:00Z">
              <w:r w:rsidRPr="005E242C">
                <w:rPr>
                  <w:sz w:val="16"/>
                  <w:szCs w:val="16"/>
                  <w:rPrChange w:id="8616" w:author="Steve Barbeaux" w:date="2022-10-10T12:18:00Z">
                    <w:rPr/>
                  </w:rPrChange>
                </w:rPr>
                <w:t>0.08</w:t>
              </w:r>
            </w:ins>
            <w:del w:id="8617" w:author="Steve Barbeaux" w:date="2022-10-10T12:18:00Z">
              <w:r w:rsidRPr="005E242C" w:rsidDel="00FC0D60">
                <w:rPr>
                  <w:sz w:val="16"/>
                  <w:szCs w:val="16"/>
                  <w:rPrChange w:id="8618" w:author="Steve Barbeaux" w:date="2022-10-10T12:18:00Z">
                    <w:rPr>
                      <w:sz w:val="16"/>
                      <w:szCs w:val="16"/>
                    </w:rPr>
                  </w:rPrChange>
                </w:rPr>
                <w:delText>0.08</w:delText>
              </w:r>
            </w:del>
          </w:p>
        </w:tc>
        <w:tc>
          <w:tcPr>
            <w:tcW w:w="257" w:type="pct"/>
            <w:tcBorders>
              <w:left w:val="nil"/>
              <w:right w:val="nil"/>
            </w:tcBorders>
            <w:shd w:val="clear" w:color="auto" w:fill="FFFFFF" w:themeFill="background1"/>
            <w:noWrap/>
          </w:tcPr>
          <w:p w14:paraId="15C28986" w14:textId="7BAEF59F" w:rsidR="005E242C" w:rsidRPr="005E242C" w:rsidRDefault="005E242C" w:rsidP="005E242C">
            <w:pPr>
              <w:shd w:val="clear" w:color="auto" w:fill="FFFFFF" w:themeFill="background1"/>
              <w:spacing w:after="0"/>
              <w:jc w:val="right"/>
              <w:rPr>
                <w:bCs/>
                <w:sz w:val="16"/>
                <w:szCs w:val="16"/>
                <w:rPrChange w:id="8619" w:author="Steve Barbeaux" w:date="2022-10-10T12:18:00Z">
                  <w:rPr>
                    <w:bCs/>
                    <w:sz w:val="16"/>
                    <w:szCs w:val="16"/>
                  </w:rPr>
                </w:rPrChange>
              </w:rPr>
            </w:pPr>
            <w:ins w:id="8620" w:author="Steve Barbeaux" w:date="2022-10-10T12:18:00Z">
              <w:r w:rsidRPr="005E242C">
                <w:rPr>
                  <w:sz w:val="16"/>
                  <w:szCs w:val="16"/>
                  <w:rPrChange w:id="8621" w:author="Steve Barbeaux" w:date="2022-10-10T12:18:00Z">
                    <w:rPr/>
                  </w:rPrChange>
                </w:rPr>
                <w:t>0.32</w:t>
              </w:r>
            </w:ins>
            <w:del w:id="8622" w:author="Steve Barbeaux" w:date="2022-10-10T12:18:00Z">
              <w:r w:rsidRPr="005E242C" w:rsidDel="00FC0D60">
                <w:rPr>
                  <w:sz w:val="16"/>
                  <w:szCs w:val="16"/>
                  <w:rPrChange w:id="8623" w:author="Steve Barbeaux" w:date="2022-10-10T12:18:00Z">
                    <w:rPr>
                      <w:sz w:val="16"/>
                      <w:szCs w:val="16"/>
                    </w:rPr>
                  </w:rPrChange>
                </w:rPr>
                <w:delText>0.32</w:delText>
              </w:r>
            </w:del>
          </w:p>
        </w:tc>
        <w:tc>
          <w:tcPr>
            <w:tcW w:w="257" w:type="pct"/>
            <w:tcBorders>
              <w:left w:val="nil"/>
              <w:right w:val="nil"/>
            </w:tcBorders>
            <w:shd w:val="clear" w:color="auto" w:fill="FFFFFF" w:themeFill="background1"/>
            <w:noWrap/>
          </w:tcPr>
          <w:p w14:paraId="6322A2BC" w14:textId="7F46AEF1" w:rsidR="005E242C" w:rsidRPr="005E242C" w:rsidRDefault="005E242C" w:rsidP="005E242C">
            <w:pPr>
              <w:shd w:val="clear" w:color="auto" w:fill="FFFFFF" w:themeFill="background1"/>
              <w:spacing w:after="0"/>
              <w:jc w:val="right"/>
              <w:rPr>
                <w:bCs/>
                <w:sz w:val="16"/>
                <w:szCs w:val="16"/>
                <w:rPrChange w:id="8624" w:author="Steve Barbeaux" w:date="2022-10-10T12:18:00Z">
                  <w:rPr>
                    <w:bCs/>
                    <w:sz w:val="16"/>
                    <w:szCs w:val="16"/>
                  </w:rPr>
                </w:rPrChange>
              </w:rPr>
            </w:pPr>
            <w:ins w:id="8625" w:author="Steve Barbeaux" w:date="2022-10-10T12:18:00Z">
              <w:r w:rsidRPr="005E242C">
                <w:rPr>
                  <w:sz w:val="16"/>
                  <w:szCs w:val="16"/>
                  <w:rPrChange w:id="8626" w:author="Steve Barbeaux" w:date="2022-10-10T12:18:00Z">
                    <w:rPr/>
                  </w:rPrChange>
                </w:rPr>
                <w:t>0.06</w:t>
              </w:r>
            </w:ins>
            <w:del w:id="8627" w:author="Steve Barbeaux" w:date="2022-10-10T12:18:00Z">
              <w:r w:rsidRPr="005E242C" w:rsidDel="00FC0D60">
                <w:rPr>
                  <w:sz w:val="16"/>
                  <w:szCs w:val="16"/>
                  <w:rPrChange w:id="8628" w:author="Steve Barbeaux" w:date="2022-10-10T12:18:00Z">
                    <w:rPr>
                      <w:sz w:val="16"/>
                      <w:szCs w:val="16"/>
                    </w:rPr>
                  </w:rPrChange>
                </w:rPr>
                <w:delText>0.07</w:delText>
              </w:r>
            </w:del>
          </w:p>
        </w:tc>
        <w:tc>
          <w:tcPr>
            <w:tcW w:w="257" w:type="pct"/>
            <w:tcBorders>
              <w:left w:val="nil"/>
              <w:right w:val="nil"/>
            </w:tcBorders>
            <w:shd w:val="clear" w:color="auto" w:fill="FFFFFF" w:themeFill="background1"/>
            <w:noWrap/>
          </w:tcPr>
          <w:p w14:paraId="42C9E3F5" w14:textId="3546DBBC" w:rsidR="005E242C" w:rsidRPr="005E242C" w:rsidRDefault="005E242C" w:rsidP="005E242C">
            <w:pPr>
              <w:shd w:val="clear" w:color="auto" w:fill="FFFFFF" w:themeFill="background1"/>
              <w:spacing w:after="0"/>
              <w:jc w:val="right"/>
              <w:rPr>
                <w:bCs/>
                <w:sz w:val="16"/>
                <w:szCs w:val="16"/>
                <w:rPrChange w:id="8629" w:author="Steve Barbeaux" w:date="2022-10-10T12:18:00Z">
                  <w:rPr>
                    <w:bCs/>
                    <w:sz w:val="16"/>
                    <w:szCs w:val="16"/>
                  </w:rPr>
                </w:rPrChange>
              </w:rPr>
            </w:pPr>
            <w:ins w:id="8630" w:author="Steve Barbeaux" w:date="2022-10-10T12:18:00Z">
              <w:r w:rsidRPr="005E242C">
                <w:rPr>
                  <w:sz w:val="16"/>
                  <w:szCs w:val="16"/>
                  <w:rPrChange w:id="8631" w:author="Steve Barbeaux" w:date="2022-10-10T12:18:00Z">
                    <w:rPr/>
                  </w:rPrChange>
                </w:rPr>
                <w:t>0.13</w:t>
              </w:r>
            </w:ins>
            <w:del w:id="8632" w:author="Steve Barbeaux" w:date="2022-10-10T12:18:00Z">
              <w:r w:rsidRPr="005E242C" w:rsidDel="00FC0D60">
                <w:rPr>
                  <w:sz w:val="16"/>
                  <w:szCs w:val="16"/>
                  <w:rPrChange w:id="8633" w:author="Steve Barbeaux" w:date="2022-10-10T12:18:00Z">
                    <w:rPr>
                      <w:sz w:val="16"/>
                      <w:szCs w:val="16"/>
                    </w:rPr>
                  </w:rPrChange>
                </w:rPr>
                <w:delText>0.13</w:delText>
              </w:r>
            </w:del>
          </w:p>
        </w:tc>
        <w:tc>
          <w:tcPr>
            <w:tcW w:w="256" w:type="pct"/>
            <w:tcBorders>
              <w:left w:val="nil"/>
              <w:right w:val="nil"/>
            </w:tcBorders>
            <w:shd w:val="clear" w:color="auto" w:fill="FFFFFF" w:themeFill="background1"/>
            <w:noWrap/>
          </w:tcPr>
          <w:p w14:paraId="563B09CA" w14:textId="182E5CE6" w:rsidR="005E242C" w:rsidRPr="005E242C" w:rsidRDefault="005E242C" w:rsidP="005E242C">
            <w:pPr>
              <w:shd w:val="clear" w:color="auto" w:fill="FFFFFF" w:themeFill="background1"/>
              <w:spacing w:after="0"/>
              <w:jc w:val="right"/>
              <w:rPr>
                <w:bCs/>
                <w:sz w:val="16"/>
                <w:szCs w:val="16"/>
                <w:rPrChange w:id="8634" w:author="Steve Barbeaux" w:date="2022-10-10T12:18:00Z">
                  <w:rPr>
                    <w:bCs/>
                    <w:sz w:val="16"/>
                    <w:szCs w:val="16"/>
                  </w:rPr>
                </w:rPrChange>
              </w:rPr>
            </w:pPr>
            <w:ins w:id="8635" w:author="Steve Barbeaux" w:date="2022-10-10T12:18:00Z">
              <w:r w:rsidRPr="005E242C">
                <w:rPr>
                  <w:sz w:val="16"/>
                  <w:szCs w:val="16"/>
                  <w:rPrChange w:id="8636" w:author="Steve Barbeaux" w:date="2022-10-10T12:18:00Z">
                    <w:rPr/>
                  </w:rPrChange>
                </w:rPr>
                <w:t>0.01</w:t>
              </w:r>
            </w:ins>
            <w:del w:id="8637" w:author="Steve Barbeaux" w:date="2022-10-10T12:18:00Z">
              <w:r w:rsidRPr="005E242C" w:rsidDel="00FC0D60">
                <w:rPr>
                  <w:sz w:val="16"/>
                  <w:szCs w:val="16"/>
                  <w:rPrChange w:id="8638"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31F377C8" w14:textId="590F7B1B" w:rsidR="005E242C" w:rsidRPr="005E242C" w:rsidRDefault="005E242C" w:rsidP="005E242C">
            <w:pPr>
              <w:shd w:val="clear" w:color="auto" w:fill="FFFFFF" w:themeFill="background1"/>
              <w:spacing w:after="0"/>
              <w:jc w:val="right"/>
              <w:rPr>
                <w:bCs/>
                <w:sz w:val="16"/>
                <w:szCs w:val="16"/>
                <w:rPrChange w:id="8639" w:author="Steve Barbeaux" w:date="2022-10-10T12:18:00Z">
                  <w:rPr>
                    <w:bCs/>
                    <w:sz w:val="16"/>
                    <w:szCs w:val="16"/>
                  </w:rPr>
                </w:rPrChange>
              </w:rPr>
            </w:pPr>
            <w:ins w:id="8640" w:author="Steve Barbeaux" w:date="2022-10-10T12:18:00Z">
              <w:r w:rsidRPr="005E242C">
                <w:rPr>
                  <w:sz w:val="16"/>
                  <w:szCs w:val="16"/>
                  <w:rPrChange w:id="8641" w:author="Steve Barbeaux" w:date="2022-10-10T12:18:00Z">
                    <w:rPr/>
                  </w:rPrChange>
                </w:rPr>
                <w:t>0.01</w:t>
              </w:r>
            </w:ins>
            <w:del w:id="8642" w:author="Steve Barbeaux" w:date="2022-10-10T12:18:00Z">
              <w:r w:rsidRPr="005E242C" w:rsidDel="00FC0D60">
                <w:rPr>
                  <w:sz w:val="16"/>
                  <w:szCs w:val="16"/>
                  <w:rPrChange w:id="8643"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6446EE9F" w14:textId="163CC7F0" w:rsidR="005E242C" w:rsidRPr="005E242C" w:rsidRDefault="005E242C" w:rsidP="005E242C">
            <w:pPr>
              <w:shd w:val="clear" w:color="auto" w:fill="FFFFFF" w:themeFill="background1"/>
              <w:spacing w:after="0"/>
              <w:jc w:val="right"/>
              <w:rPr>
                <w:bCs/>
                <w:sz w:val="16"/>
                <w:szCs w:val="16"/>
                <w:rPrChange w:id="8644" w:author="Steve Barbeaux" w:date="2022-10-10T12:18:00Z">
                  <w:rPr>
                    <w:bCs/>
                    <w:sz w:val="16"/>
                    <w:szCs w:val="16"/>
                  </w:rPr>
                </w:rPrChange>
              </w:rPr>
            </w:pPr>
            <w:ins w:id="8645" w:author="Steve Barbeaux" w:date="2022-10-10T12:18:00Z">
              <w:r w:rsidRPr="005E242C">
                <w:rPr>
                  <w:sz w:val="16"/>
                  <w:szCs w:val="16"/>
                  <w:rPrChange w:id="8646" w:author="Steve Barbeaux" w:date="2022-10-10T12:18:00Z">
                    <w:rPr/>
                  </w:rPrChange>
                </w:rPr>
                <w:t>0.21</w:t>
              </w:r>
            </w:ins>
            <w:del w:id="8647" w:author="Steve Barbeaux" w:date="2022-10-10T12:18:00Z">
              <w:r w:rsidRPr="005E242C" w:rsidDel="00FC0D60">
                <w:rPr>
                  <w:sz w:val="16"/>
                  <w:szCs w:val="16"/>
                  <w:rPrChange w:id="8648" w:author="Steve Barbeaux" w:date="2022-10-10T12:18:00Z">
                    <w:rPr>
                      <w:sz w:val="16"/>
                      <w:szCs w:val="16"/>
                    </w:rPr>
                  </w:rPrChange>
                </w:rPr>
                <w:delText>0.23</w:delText>
              </w:r>
            </w:del>
          </w:p>
        </w:tc>
        <w:tc>
          <w:tcPr>
            <w:tcW w:w="256" w:type="pct"/>
            <w:tcBorders>
              <w:left w:val="nil"/>
              <w:right w:val="nil"/>
            </w:tcBorders>
            <w:shd w:val="clear" w:color="auto" w:fill="FFFFFF" w:themeFill="background1"/>
            <w:noWrap/>
          </w:tcPr>
          <w:p w14:paraId="103D4818" w14:textId="06FD5B08" w:rsidR="005E242C" w:rsidRPr="005E242C" w:rsidRDefault="005E242C" w:rsidP="005E242C">
            <w:pPr>
              <w:shd w:val="clear" w:color="auto" w:fill="FFFFFF" w:themeFill="background1"/>
              <w:spacing w:after="0"/>
              <w:jc w:val="right"/>
              <w:rPr>
                <w:bCs/>
                <w:sz w:val="16"/>
                <w:szCs w:val="16"/>
                <w:rPrChange w:id="8649" w:author="Steve Barbeaux" w:date="2022-10-10T12:18:00Z">
                  <w:rPr>
                    <w:bCs/>
                    <w:sz w:val="16"/>
                    <w:szCs w:val="16"/>
                  </w:rPr>
                </w:rPrChange>
              </w:rPr>
            </w:pPr>
            <w:ins w:id="8650" w:author="Steve Barbeaux" w:date="2022-10-10T12:18:00Z">
              <w:r w:rsidRPr="005E242C">
                <w:rPr>
                  <w:sz w:val="16"/>
                  <w:szCs w:val="16"/>
                  <w:rPrChange w:id="8651" w:author="Steve Barbeaux" w:date="2022-10-10T12:18:00Z">
                    <w:rPr/>
                  </w:rPrChange>
                </w:rPr>
                <w:t>0.01</w:t>
              </w:r>
            </w:ins>
            <w:del w:id="8652" w:author="Steve Barbeaux" w:date="2022-10-10T12:18:00Z">
              <w:r w:rsidRPr="005E242C" w:rsidDel="00FC0D60">
                <w:rPr>
                  <w:sz w:val="16"/>
                  <w:szCs w:val="16"/>
                  <w:rPrChange w:id="8653" w:author="Steve Barbeaux" w:date="2022-10-10T12:18:00Z">
                    <w:rPr>
                      <w:sz w:val="16"/>
                      <w:szCs w:val="16"/>
                    </w:rPr>
                  </w:rPrChange>
                </w:rPr>
                <w:delText>0.02</w:delText>
              </w:r>
            </w:del>
          </w:p>
        </w:tc>
        <w:tc>
          <w:tcPr>
            <w:tcW w:w="257" w:type="pct"/>
            <w:tcBorders>
              <w:left w:val="nil"/>
              <w:right w:val="nil"/>
            </w:tcBorders>
            <w:shd w:val="clear" w:color="auto" w:fill="FFFFFF" w:themeFill="background1"/>
            <w:noWrap/>
          </w:tcPr>
          <w:p w14:paraId="1A037DA3" w14:textId="6D228560" w:rsidR="005E242C" w:rsidRPr="005E242C" w:rsidRDefault="005E242C" w:rsidP="005E242C">
            <w:pPr>
              <w:shd w:val="clear" w:color="auto" w:fill="FFFFFF" w:themeFill="background1"/>
              <w:spacing w:after="0"/>
              <w:jc w:val="right"/>
              <w:rPr>
                <w:bCs/>
                <w:sz w:val="16"/>
                <w:szCs w:val="16"/>
                <w:rPrChange w:id="8654" w:author="Steve Barbeaux" w:date="2022-10-10T12:18:00Z">
                  <w:rPr>
                    <w:bCs/>
                    <w:sz w:val="16"/>
                    <w:szCs w:val="16"/>
                  </w:rPr>
                </w:rPrChange>
              </w:rPr>
            </w:pPr>
            <w:ins w:id="8655" w:author="Steve Barbeaux" w:date="2022-10-10T12:18:00Z">
              <w:r w:rsidRPr="005E242C">
                <w:rPr>
                  <w:sz w:val="16"/>
                  <w:szCs w:val="16"/>
                  <w:rPrChange w:id="8656" w:author="Steve Barbeaux" w:date="2022-10-10T12:18:00Z">
                    <w:rPr/>
                  </w:rPrChange>
                </w:rPr>
                <w:t>0.01</w:t>
              </w:r>
            </w:ins>
            <w:del w:id="8657" w:author="Steve Barbeaux" w:date="2022-10-10T12:18:00Z">
              <w:r w:rsidRPr="005E242C" w:rsidDel="00FC0D60">
                <w:rPr>
                  <w:sz w:val="16"/>
                  <w:szCs w:val="16"/>
                  <w:rPrChange w:id="865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12F7A38B" w14:textId="698211B8" w:rsidR="005E242C" w:rsidRPr="005E242C" w:rsidRDefault="005E242C" w:rsidP="005E242C">
            <w:pPr>
              <w:shd w:val="clear" w:color="auto" w:fill="FFFFFF" w:themeFill="background1"/>
              <w:spacing w:after="0"/>
              <w:jc w:val="right"/>
              <w:rPr>
                <w:bCs/>
                <w:sz w:val="16"/>
                <w:szCs w:val="16"/>
                <w:rPrChange w:id="8659" w:author="Steve Barbeaux" w:date="2022-10-10T12:18:00Z">
                  <w:rPr>
                    <w:bCs/>
                    <w:sz w:val="16"/>
                    <w:szCs w:val="16"/>
                  </w:rPr>
                </w:rPrChange>
              </w:rPr>
            </w:pPr>
            <w:ins w:id="8660" w:author="Steve Barbeaux" w:date="2022-10-10T12:18:00Z">
              <w:r w:rsidRPr="005E242C">
                <w:rPr>
                  <w:sz w:val="16"/>
                  <w:szCs w:val="16"/>
                  <w:rPrChange w:id="8661" w:author="Steve Barbeaux" w:date="2022-10-10T12:18:00Z">
                    <w:rPr/>
                  </w:rPrChange>
                </w:rPr>
                <w:t>0.01</w:t>
              </w:r>
            </w:ins>
            <w:del w:id="8662" w:author="Steve Barbeaux" w:date="2022-10-10T12:18:00Z">
              <w:r w:rsidRPr="005E242C" w:rsidDel="00FC0D60">
                <w:rPr>
                  <w:sz w:val="16"/>
                  <w:szCs w:val="16"/>
                  <w:rPrChange w:id="866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4149D05B" w14:textId="0B643CDF" w:rsidR="005E242C" w:rsidRPr="005E242C" w:rsidRDefault="005E242C" w:rsidP="005E242C">
            <w:pPr>
              <w:shd w:val="clear" w:color="auto" w:fill="FFFFFF" w:themeFill="background1"/>
              <w:spacing w:after="0"/>
              <w:jc w:val="right"/>
              <w:rPr>
                <w:bCs/>
                <w:sz w:val="16"/>
                <w:szCs w:val="16"/>
                <w:rPrChange w:id="8664" w:author="Steve Barbeaux" w:date="2022-10-10T12:18:00Z">
                  <w:rPr>
                    <w:bCs/>
                    <w:sz w:val="16"/>
                    <w:szCs w:val="16"/>
                  </w:rPr>
                </w:rPrChange>
              </w:rPr>
            </w:pPr>
            <w:ins w:id="8665" w:author="Steve Barbeaux" w:date="2022-10-10T12:18:00Z">
              <w:r w:rsidRPr="005E242C">
                <w:rPr>
                  <w:sz w:val="16"/>
                  <w:szCs w:val="16"/>
                  <w:rPrChange w:id="8666" w:author="Steve Barbeaux" w:date="2022-10-10T12:18:00Z">
                    <w:rPr/>
                  </w:rPrChange>
                </w:rPr>
                <w:t>0.01</w:t>
              </w:r>
            </w:ins>
            <w:del w:id="8667" w:author="Steve Barbeaux" w:date="2022-10-10T12:18:00Z">
              <w:r w:rsidRPr="005E242C" w:rsidDel="00FC0D60">
                <w:rPr>
                  <w:sz w:val="16"/>
                  <w:szCs w:val="16"/>
                  <w:rPrChange w:id="866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47CB0A20" w14:textId="09732DAA" w:rsidR="005E242C" w:rsidRPr="005E242C" w:rsidRDefault="005E242C" w:rsidP="005E242C">
            <w:pPr>
              <w:shd w:val="clear" w:color="auto" w:fill="FFFFFF" w:themeFill="background1"/>
              <w:spacing w:after="0"/>
              <w:jc w:val="right"/>
              <w:rPr>
                <w:bCs/>
                <w:sz w:val="16"/>
                <w:szCs w:val="16"/>
                <w:rPrChange w:id="8669" w:author="Steve Barbeaux" w:date="2022-10-10T12:18:00Z">
                  <w:rPr>
                    <w:bCs/>
                    <w:sz w:val="16"/>
                    <w:szCs w:val="16"/>
                  </w:rPr>
                </w:rPrChange>
              </w:rPr>
            </w:pPr>
            <w:ins w:id="8670" w:author="Steve Barbeaux" w:date="2022-10-10T12:18:00Z">
              <w:r w:rsidRPr="005E242C">
                <w:rPr>
                  <w:sz w:val="16"/>
                  <w:szCs w:val="16"/>
                  <w:rPrChange w:id="8671" w:author="Steve Barbeaux" w:date="2022-10-10T12:18:00Z">
                    <w:rPr/>
                  </w:rPrChange>
                </w:rPr>
                <w:t>0.00</w:t>
              </w:r>
            </w:ins>
            <w:del w:id="8672" w:author="Steve Barbeaux" w:date="2022-10-10T12:18:00Z">
              <w:r w:rsidRPr="005E242C" w:rsidDel="00FC0D60">
                <w:rPr>
                  <w:sz w:val="16"/>
                  <w:szCs w:val="16"/>
                  <w:rPrChange w:id="867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53504A03" w14:textId="282CEA46" w:rsidR="005E242C" w:rsidRPr="005E242C" w:rsidRDefault="005E242C" w:rsidP="005E242C">
            <w:pPr>
              <w:shd w:val="clear" w:color="auto" w:fill="FFFFFF" w:themeFill="background1"/>
              <w:spacing w:after="0"/>
              <w:jc w:val="right"/>
              <w:rPr>
                <w:bCs/>
                <w:sz w:val="16"/>
                <w:szCs w:val="16"/>
                <w:rPrChange w:id="8674" w:author="Steve Barbeaux" w:date="2022-10-10T12:18:00Z">
                  <w:rPr>
                    <w:bCs/>
                    <w:sz w:val="16"/>
                    <w:szCs w:val="16"/>
                  </w:rPr>
                </w:rPrChange>
              </w:rPr>
            </w:pPr>
            <w:ins w:id="8675" w:author="Steve Barbeaux" w:date="2022-10-10T12:18:00Z">
              <w:r w:rsidRPr="005E242C">
                <w:rPr>
                  <w:sz w:val="16"/>
                  <w:szCs w:val="16"/>
                  <w:rPrChange w:id="8676" w:author="Steve Barbeaux" w:date="2022-10-10T12:18:00Z">
                    <w:rPr/>
                  </w:rPrChange>
                </w:rPr>
                <w:t>0.01</w:t>
              </w:r>
            </w:ins>
            <w:del w:id="8677" w:author="Steve Barbeaux" w:date="2022-10-10T12:18:00Z">
              <w:r w:rsidRPr="005E242C" w:rsidDel="00FC0D60">
                <w:rPr>
                  <w:sz w:val="16"/>
                  <w:szCs w:val="16"/>
                  <w:rPrChange w:id="8678"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4A342D81" w14:textId="3156B6B3" w:rsidR="005E242C" w:rsidRPr="005E242C" w:rsidRDefault="005E242C" w:rsidP="005E242C">
            <w:pPr>
              <w:shd w:val="clear" w:color="auto" w:fill="FFFFFF" w:themeFill="background1"/>
              <w:spacing w:after="0"/>
              <w:jc w:val="right"/>
              <w:rPr>
                <w:bCs/>
                <w:sz w:val="16"/>
                <w:szCs w:val="16"/>
                <w:rPrChange w:id="8679" w:author="Steve Barbeaux" w:date="2022-10-10T12:18:00Z">
                  <w:rPr>
                    <w:bCs/>
                    <w:sz w:val="16"/>
                    <w:szCs w:val="16"/>
                  </w:rPr>
                </w:rPrChange>
              </w:rPr>
            </w:pPr>
            <w:ins w:id="8680" w:author="Steve Barbeaux" w:date="2022-10-10T12:18:00Z">
              <w:r w:rsidRPr="005E242C">
                <w:rPr>
                  <w:sz w:val="16"/>
                  <w:szCs w:val="16"/>
                  <w:rPrChange w:id="8681" w:author="Steve Barbeaux" w:date="2022-10-10T12:18:00Z">
                    <w:rPr/>
                  </w:rPrChange>
                </w:rPr>
                <w:t>1.23</w:t>
              </w:r>
            </w:ins>
            <w:del w:id="8682" w:author="Steve Barbeaux" w:date="2022-10-10T12:18:00Z">
              <w:r w:rsidRPr="005E242C" w:rsidDel="00FC0D60">
                <w:rPr>
                  <w:sz w:val="16"/>
                  <w:szCs w:val="16"/>
                  <w:rPrChange w:id="8683" w:author="Steve Barbeaux" w:date="2022-10-10T12:18:00Z">
                    <w:rPr>
                      <w:sz w:val="16"/>
                      <w:szCs w:val="16"/>
                    </w:rPr>
                  </w:rPrChange>
                </w:rPr>
                <w:delText>1.28</w:delText>
              </w:r>
            </w:del>
          </w:p>
        </w:tc>
        <w:tc>
          <w:tcPr>
            <w:tcW w:w="317" w:type="pct"/>
            <w:tcBorders>
              <w:left w:val="nil"/>
              <w:right w:val="nil"/>
            </w:tcBorders>
            <w:shd w:val="clear" w:color="auto" w:fill="FFFFFF" w:themeFill="background1"/>
            <w:noWrap/>
          </w:tcPr>
          <w:p w14:paraId="4EC29497" w14:textId="65F76AD0" w:rsidR="005E242C" w:rsidRPr="005E242C" w:rsidRDefault="005E242C" w:rsidP="005E242C">
            <w:pPr>
              <w:shd w:val="clear" w:color="auto" w:fill="FFFFFF" w:themeFill="background1"/>
              <w:spacing w:after="0"/>
              <w:jc w:val="right"/>
              <w:rPr>
                <w:bCs/>
                <w:sz w:val="16"/>
                <w:szCs w:val="16"/>
                <w:rPrChange w:id="8684" w:author="Steve Barbeaux" w:date="2022-10-10T12:18:00Z">
                  <w:rPr>
                    <w:bCs/>
                    <w:sz w:val="16"/>
                    <w:szCs w:val="16"/>
                  </w:rPr>
                </w:rPrChange>
              </w:rPr>
            </w:pPr>
            <w:ins w:id="8685" w:author="Steve Barbeaux" w:date="2022-10-10T12:18:00Z">
              <w:r w:rsidRPr="005E242C">
                <w:rPr>
                  <w:sz w:val="16"/>
                  <w:szCs w:val="16"/>
                  <w:rPrChange w:id="8686" w:author="Steve Barbeaux" w:date="2022-10-10T12:18:00Z">
                    <w:rPr/>
                  </w:rPrChange>
                </w:rPr>
                <w:t>0.9%</w:t>
              </w:r>
            </w:ins>
            <w:del w:id="8687" w:author="Steve Barbeaux" w:date="2022-10-10T12:18:00Z">
              <w:r w:rsidRPr="005E242C" w:rsidDel="00FC0D60">
                <w:rPr>
                  <w:sz w:val="16"/>
                  <w:szCs w:val="16"/>
                  <w:rPrChange w:id="8688" w:author="Steve Barbeaux" w:date="2022-10-10T12:18:00Z">
                    <w:rPr>
                      <w:sz w:val="16"/>
                      <w:szCs w:val="16"/>
                    </w:rPr>
                  </w:rPrChange>
                </w:rPr>
                <w:delText>1.1%</w:delText>
              </w:r>
            </w:del>
          </w:p>
        </w:tc>
      </w:tr>
      <w:tr w:rsidR="005E242C" w:rsidRPr="0023317E" w14:paraId="0A077667" w14:textId="77777777" w:rsidTr="00D45095">
        <w:trPr>
          <w:tblCellSpacing w:w="7" w:type="dxa"/>
        </w:trPr>
        <w:tc>
          <w:tcPr>
            <w:tcW w:w="222" w:type="pct"/>
            <w:tcBorders>
              <w:left w:val="nil"/>
              <w:right w:val="nil"/>
            </w:tcBorders>
            <w:shd w:val="clear" w:color="auto" w:fill="FFFFFF" w:themeFill="background1"/>
            <w:noWrap/>
          </w:tcPr>
          <w:p w14:paraId="255C2266"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1988</w:t>
            </w:r>
          </w:p>
        </w:tc>
        <w:tc>
          <w:tcPr>
            <w:tcW w:w="256" w:type="pct"/>
            <w:tcBorders>
              <w:left w:val="nil"/>
              <w:right w:val="nil"/>
            </w:tcBorders>
            <w:shd w:val="clear" w:color="auto" w:fill="FFFFFF" w:themeFill="background1"/>
            <w:noWrap/>
          </w:tcPr>
          <w:p w14:paraId="5AA064FE" w14:textId="535ED4F1" w:rsidR="005E242C" w:rsidRPr="005E242C" w:rsidRDefault="005E242C" w:rsidP="005E242C">
            <w:pPr>
              <w:shd w:val="clear" w:color="auto" w:fill="FFFFFF" w:themeFill="background1"/>
              <w:spacing w:after="0"/>
              <w:jc w:val="right"/>
              <w:rPr>
                <w:bCs/>
                <w:sz w:val="16"/>
                <w:szCs w:val="16"/>
                <w:rPrChange w:id="8689" w:author="Steve Barbeaux" w:date="2022-10-10T12:18:00Z">
                  <w:rPr>
                    <w:bCs/>
                    <w:sz w:val="16"/>
                    <w:szCs w:val="16"/>
                  </w:rPr>
                </w:rPrChange>
              </w:rPr>
            </w:pPr>
            <w:ins w:id="8690" w:author="Steve Barbeaux" w:date="2022-10-10T12:18:00Z">
              <w:r w:rsidRPr="005E242C">
                <w:rPr>
                  <w:sz w:val="16"/>
                  <w:szCs w:val="16"/>
                  <w:rPrChange w:id="8691" w:author="Steve Barbeaux" w:date="2022-10-10T12:18:00Z">
                    <w:rPr/>
                  </w:rPrChange>
                </w:rPr>
                <w:t>0.13</w:t>
              </w:r>
            </w:ins>
            <w:del w:id="8692" w:author="Steve Barbeaux" w:date="2022-10-10T12:18:00Z">
              <w:r w:rsidRPr="005E242C" w:rsidDel="00FC0D60">
                <w:rPr>
                  <w:sz w:val="16"/>
                  <w:szCs w:val="16"/>
                  <w:rPrChange w:id="8693" w:author="Steve Barbeaux" w:date="2022-10-10T12:18:00Z">
                    <w:rPr>
                      <w:sz w:val="16"/>
                      <w:szCs w:val="16"/>
                    </w:rPr>
                  </w:rPrChange>
                </w:rPr>
                <w:delText>0.14</w:delText>
              </w:r>
            </w:del>
          </w:p>
        </w:tc>
        <w:tc>
          <w:tcPr>
            <w:tcW w:w="256" w:type="pct"/>
            <w:tcBorders>
              <w:left w:val="nil"/>
              <w:right w:val="nil"/>
            </w:tcBorders>
            <w:shd w:val="clear" w:color="auto" w:fill="FFFFFF" w:themeFill="background1"/>
            <w:noWrap/>
          </w:tcPr>
          <w:p w14:paraId="564F381E" w14:textId="63266CE8" w:rsidR="005E242C" w:rsidRPr="005E242C" w:rsidRDefault="005E242C" w:rsidP="005E242C">
            <w:pPr>
              <w:shd w:val="clear" w:color="auto" w:fill="FFFFFF" w:themeFill="background1"/>
              <w:spacing w:after="0"/>
              <w:jc w:val="right"/>
              <w:rPr>
                <w:bCs/>
                <w:sz w:val="16"/>
                <w:szCs w:val="16"/>
                <w:rPrChange w:id="8694" w:author="Steve Barbeaux" w:date="2022-10-10T12:18:00Z">
                  <w:rPr>
                    <w:bCs/>
                    <w:sz w:val="16"/>
                    <w:szCs w:val="16"/>
                  </w:rPr>
                </w:rPrChange>
              </w:rPr>
            </w:pPr>
            <w:ins w:id="8695" w:author="Steve Barbeaux" w:date="2022-10-10T12:18:00Z">
              <w:r w:rsidRPr="005E242C">
                <w:rPr>
                  <w:sz w:val="16"/>
                  <w:szCs w:val="16"/>
                  <w:rPrChange w:id="8696" w:author="Steve Barbeaux" w:date="2022-10-10T12:18:00Z">
                    <w:rPr/>
                  </w:rPrChange>
                </w:rPr>
                <w:t>0.21</w:t>
              </w:r>
            </w:ins>
            <w:del w:id="8697" w:author="Steve Barbeaux" w:date="2022-10-10T12:18:00Z">
              <w:r w:rsidRPr="005E242C" w:rsidDel="00FC0D60">
                <w:rPr>
                  <w:sz w:val="16"/>
                  <w:szCs w:val="16"/>
                  <w:rPrChange w:id="8698" w:author="Steve Barbeaux" w:date="2022-10-10T12:18:00Z">
                    <w:rPr>
                      <w:sz w:val="16"/>
                      <w:szCs w:val="16"/>
                    </w:rPr>
                  </w:rPrChange>
                </w:rPr>
                <w:delText>0.22</w:delText>
              </w:r>
            </w:del>
          </w:p>
        </w:tc>
        <w:tc>
          <w:tcPr>
            <w:tcW w:w="256" w:type="pct"/>
            <w:tcBorders>
              <w:left w:val="nil"/>
              <w:right w:val="nil"/>
            </w:tcBorders>
            <w:shd w:val="clear" w:color="auto" w:fill="FFFFFF" w:themeFill="background1"/>
            <w:noWrap/>
          </w:tcPr>
          <w:p w14:paraId="3828BA8E" w14:textId="58E39B7C" w:rsidR="005E242C" w:rsidRPr="005E242C" w:rsidRDefault="005E242C" w:rsidP="005E242C">
            <w:pPr>
              <w:shd w:val="clear" w:color="auto" w:fill="FFFFFF" w:themeFill="background1"/>
              <w:spacing w:after="0"/>
              <w:jc w:val="right"/>
              <w:rPr>
                <w:bCs/>
                <w:sz w:val="16"/>
                <w:szCs w:val="16"/>
                <w:rPrChange w:id="8699" w:author="Steve Barbeaux" w:date="2022-10-10T12:18:00Z">
                  <w:rPr>
                    <w:bCs/>
                    <w:sz w:val="16"/>
                    <w:szCs w:val="16"/>
                  </w:rPr>
                </w:rPrChange>
              </w:rPr>
            </w:pPr>
            <w:ins w:id="8700" w:author="Steve Barbeaux" w:date="2022-10-10T12:18:00Z">
              <w:r w:rsidRPr="005E242C">
                <w:rPr>
                  <w:sz w:val="16"/>
                  <w:szCs w:val="16"/>
                  <w:rPrChange w:id="8701" w:author="Steve Barbeaux" w:date="2022-10-10T12:18:00Z">
                    <w:rPr/>
                  </w:rPrChange>
                </w:rPr>
                <w:t>0.07</w:t>
              </w:r>
            </w:ins>
            <w:del w:id="8702" w:author="Steve Barbeaux" w:date="2022-10-10T12:18:00Z">
              <w:r w:rsidRPr="005E242C" w:rsidDel="00FC0D60">
                <w:rPr>
                  <w:sz w:val="16"/>
                  <w:szCs w:val="16"/>
                  <w:rPrChange w:id="8703" w:author="Steve Barbeaux" w:date="2022-10-10T12:18:00Z">
                    <w:rPr>
                      <w:sz w:val="16"/>
                      <w:szCs w:val="16"/>
                    </w:rPr>
                  </w:rPrChange>
                </w:rPr>
                <w:delText>0.07</w:delText>
              </w:r>
            </w:del>
          </w:p>
        </w:tc>
        <w:tc>
          <w:tcPr>
            <w:tcW w:w="257" w:type="pct"/>
            <w:tcBorders>
              <w:left w:val="nil"/>
              <w:right w:val="nil"/>
            </w:tcBorders>
            <w:shd w:val="clear" w:color="auto" w:fill="FFFFFF" w:themeFill="background1"/>
            <w:noWrap/>
          </w:tcPr>
          <w:p w14:paraId="0D89A365" w14:textId="18034B4C" w:rsidR="005E242C" w:rsidRPr="005E242C" w:rsidRDefault="005E242C" w:rsidP="005E242C">
            <w:pPr>
              <w:shd w:val="clear" w:color="auto" w:fill="FFFFFF" w:themeFill="background1"/>
              <w:spacing w:after="0"/>
              <w:jc w:val="right"/>
              <w:rPr>
                <w:bCs/>
                <w:sz w:val="16"/>
                <w:szCs w:val="16"/>
                <w:rPrChange w:id="8704" w:author="Steve Barbeaux" w:date="2022-10-10T12:18:00Z">
                  <w:rPr>
                    <w:bCs/>
                    <w:sz w:val="16"/>
                    <w:szCs w:val="16"/>
                  </w:rPr>
                </w:rPrChange>
              </w:rPr>
            </w:pPr>
            <w:ins w:id="8705" w:author="Steve Barbeaux" w:date="2022-10-10T12:18:00Z">
              <w:r w:rsidRPr="005E242C">
                <w:rPr>
                  <w:sz w:val="16"/>
                  <w:szCs w:val="16"/>
                  <w:rPrChange w:id="8706" w:author="Steve Barbeaux" w:date="2022-10-10T12:18:00Z">
                    <w:rPr/>
                  </w:rPrChange>
                </w:rPr>
                <w:t>0.06</w:t>
              </w:r>
            </w:ins>
            <w:del w:id="8707" w:author="Steve Barbeaux" w:date="2022-10-10T12:18:00Z">
              <w:r w:rsidRPr="005E242C" w:rsidDel="00FC0D60">
                <w:rPr>
                  <w:sz w:val="16"/>
                  <w:szCs w:val="16"/>
                  <w:rPrChange w:id="8708" w:author="Steve Barbeaux" w:date="2022-10-10T12:18:00Z">
                    <w:rPr>
                      <w:sz w:val="16"/>
                      <w:szCs w:val="16"/>
                    </w:rPr>
                  </w:rPrChange>
                </w:rPr>
                <w:delText>0.06</w:delText>
              </w:r>
            </w:del>
          </w:p>
        </w:tc>
        <w:tc>
          <w:tcPr>
            <w:tcW w:w="257" w:type="pct"/>
            <w:tcBorders>
              <w:left w:val="nil"/>
              <w:right w:val="nil"/>
            </w:tcBorders>
            <w:shd w:val="clear" w:color="auto" w:fill="FFFFFF" w:themeFill="background1"/>
            <w:noWrap/>
          </w:tcPr>
          <w:p w14:paraId="744E09F1" w14:textId="44ADD5F9" w:rsidR="005E242C" w:rsidRPr="005E242C" w:rsidRDefault="005E242C" w:rsidP="005E242C">
            <w:pPr>
              <w:shd w:val="clear" w:color="auto" w:fill="FFFFFF" w:themeFill="background1"/>
              <w:spacing w:after="0"/>
              <w:jc w:val="right"/>
              <w:rPr>
                <w:bCs/>
                <w:sz w:val="16"/>
                <w:szCs w:val="16"/>
                <w:rPrChange w:id="8709" w:author="Steve Barbeaux" w:date="2022-10-10T12:18:00Z">
                  <w:rPr>
                    <w:bCs/>
                    <w:sz w:val="16"/>
                    <w:szCs w:val="16"/>
                  </w:rPr>
                </w:rPrChange>
              </w:rPr>
            </w:pPr>
            <w:ins w:id="8710" w:author="Steve Barbeaux" w:date="2022-10-10T12:18:00Z">
              <w:r w:rsidRPr="005E242C">
                <w:rPr>
                  <w:sz w:val="16"/>
                  <w:szCs w:val="16"/>
                  <w:rPrChange w:id="8711" w:author="Steve Barbeaux" w:date="2022-10-10T12:18:00Z">
                    <w:rPr/>
                  </w:rPrChange>
                </w:rPr>
                <w:t>0.25</w:t>
              </w:r>
            </w:ins>
            <w:del w:id="8712" w:author="Steve Barbeaux" w:date="2022-10-10T12:18:00Z">
              <w:r w:rsidRPr="005E242C" w:rsidDel="00FC0D60">
                <w:rPr>
                  <w:sz w:val="16"/>
                  <w:szCs w:val="16"/>
                  <w:rPrChange w:id="8713" w:author="Steve Barbeaux" w:date="2022-10-10T12:18:00Z">
                    <w:rPr>
                      <w:sz w:val="16"/>
                      <w:szCs w:val="16"/>
                    </w:rPr>
                  </w:rPrChange>
                </w:rPr>
                <w:delText>0.25</w:delText>
              </w:r>
            </w:del>
          </w:p>
        </w:tc>
        <w:tc>
          <w:tcPr>
            <w:tcW w:w="257" w:type="pct"/>
            <w:tcBorders>
              <w:left w:val="nil"/>
              <w:right w:val="nil"/>
            </w:tcBorders>
            <w:shd w:val="clear" w:color="auto" w:fill="FFFFFF" w:themeFill="background1"/>
            <w:noWrap/>
          </w:tcPr>
          <w:p w14:paraId="70E061DA" w14:textId="1DCBE2F4" w:rsidR="005E242C" w:rsidRPr="005E242C" w:rsidRDefault="005E242C" w:rsidP="005E242C">
            <w:pPr>
              <w:shd w:val="clear" w:color="auto" w:fill="FFFFFF" w:themeFill="background1"/>
              <w:spacing w:after="0"/>
              <w:jc w:val="right"/>
              <w:rPr>
                <w:bCs/>
                <w:sz w:val="16"/>
                <w:szCs w:val="16"/>
                <w:rPrChange w:id="8714" w:author="Steve Barbeaux" w:date="2022-10-10T12:18:00Z">
                  <w:rPr>
                    <w:bCs/>
                    <w:sz w:val="16"/>
                    <w:szCs w:val="16"/>
                  </w:rPr>
                </w:rPrChange>
              </w:rPr>
            </w:pPr>
            <w:ins w:id="8715" w:author="Steve Barbeaux" w:date="2022-10-10T12:18:00Z">
              <w:r w:rsidRPr="005E242C">
                <w:rPr>
                  <w:sz w:val="16"/>
                  <w:szCs w:val="16"/>
                  <w:rPrChange w:id="8716" w:author="Steve Barbeaux" w:date="2022-10-10T12:18:00Z">
                    <w:rPr/>
                  </w:rPrChange>
                </w:rPr>
                <w:t>0.05</w:t>
              </w:r>
            </w:ins>
            <w:del w:id="8717" w:author="Steve Barbeaux" w:date="2022-10-10T12:18:00Z">
              <w:r w:rsidRPr="005E242C" w:rsidDel="00FC0D60">
                <w:rPr>
                  <w:sz w:val="16"/>
                  <w:szCs w:val="16"/>
                  <w:rPrChange w:id="8718" w:author="Steve Barbeaux" w:date="2022-10-10T12:18:00Z">
                    <w:rPr>
                      <w:sz w:val="16"/>
                      <w:szCs w:val="16"/>
                    </w:rPr>
                  </w:rPrChange>
                </w:rPr>
                <w:delText>0.05</w:delText>
              </w:r>
            </w:del>
          </w:p>
        </w:tc>
        <w:tc>
          <w:tcPr>
            <w:tcW w:w="256" w:type="pct"/>
            <w:tcBorders>
              <w:left w:val="nil"/>
              <w:right w:val="nil"/>
            </w:tcBorders>
            <w:shd w:val="clear" w:color="auto" w:fill="FFFFFF" w:themeFill="background1"/>
            <w:noWrap/>
          </w:tcPr>
          <w:p w14:paraId="6B16D969" w14:textId="58674F41" w:rsidR="005E242C" w:rsidRPr="005E242C" w:rsidRDefault="005E242C" w:rsidP="005E242C">
            <w:pPr>
              <w:shd w:val="clear" w:color="auto" w:fill="FFFFFF" w:themeFill="background1"/>
              <w:spacing w:after="0"/>
              <w:jc w:val="right"/>
              <w:rPr>
                <w:bCs/>
                <w:sz w:val="16"/>
                <w:szCs w:val="16"/>
                <w:rPrChange w:id="8719" w:author="Steve Barbeaux" w:date="2022-10-10T12:18:00Z">
                  <w:rPr>
                    <w:bCs/>
                    <w:sz w:val="16"/>
                    <w:szCs w:val="16"/>
                  </w:rPr>
                </w:rPrChange>
              </w:rPr>
            </w:pPr>
            <w:ins w:id="8720" w:author="Steve Barbeaux" w:date="2022-10-10T12:18:00Z">
              <w:r w:rsidRPr="005E242C">
                <w:rPr>
                  <w:sz w:val="16"/>
                  <w:szCs w:val="16"/>
                  <w:rPrChange w:id="8721" w:author="Steve Barbeaux" w:date="2022-10-10T12:18:00Z">
                    <w:rPr/>
                  </w:rPrChange>
                </w:rPr>
                <w:t>0.10</w:t>
              </w:r>
            </w:ins>
            <w:del w:id="8722" w:author="Steve Barbeaux" w:date="2022-10-10T12:18:00Z">
              <w:r w:rsidRPr="005E242C" w:rsidDel="00FC0D60">
                <w:rPr>
                  <w:sz w:val="16"/>
                  <w:szCs w:val="16"/>
                  <w:rPrChange w:id="8723" w:author="Steve Barbeaux" w:date="2022-10-10T12:18:00Z">
                    <w:rPr>
                      <w:sz w:val="16"/>
                      <w:szCs w:val="16"/>
                    </w:rPr>
                  </w:rPrChange>
                </w:rPr>
                <w:delText>0.11</w:delText>
              </w:r>
            </w:del>
          </w:p>
        </w:tc>
        <w:tc>
          <w:tcPr>
            <w:tcW w:w="256" w:type="pct"/>
            <w:tcBorders>
              <w:left w:val="nil"/>
              <w:right w:val="nil"/>
            </w:tcBorders>
            <w:shd w:val="clear" w:color="auto" w:fill="FFFFFF" w:themeFill="background1"/>
            <w:noWrap/>
          </w:tcPr>
          <w:p w14:paraId="669F7CAA" w14:textId="6E15BFD3" w:rsidR="005E242C" w:rsidRPr="005E242C" w:rsidRDefault="005E242C" w:rsidP="005E242C">
            <w:pPr>
              <w:shd w:val="clear" w:color="auto" w:fill="FFFFFF" w:themeFill="background1"/>
              <w:spacing w:after="0"/>
              <w:jc w:val="right"/>
              <w:rPr>
                <w:bCs/>
                <w:sz w:val="16"/>
                <w:szCs w:val="16"/>
                <w:rPrChange w:id="8724" w:author="Steve Barbeaux" w:date="2022-10-10T12:18:00Z">
                  <w:rPr>
                    <w:bCs/>
                    <w:sz w:val="16"/>
                    <w:szCs w:val="16"/>
                  </w:rPr>
                </w:rPrChange>
              </w:rPr>
            </w:pPr>
            <w:ins w:id="8725" w:author="Steve Barbeaux" w:date="2022-10-10T12:18:00Z">
              <w:r w:rsidRPr="005E242C">
                <w:rPr>
                  <w:sz w:val="16"/>
                  <w:szCs w:val="16"/>
                  <w:rPrChange w:id="8726" w:author="Steve Barbeaux" w:date="2022-10-10T12:18:00Z">
                    <w:rPr/>
                  </w:rPrChange>
                </w:rPr>
                <w:t>0.01</w:t>
              </w:r>
            </w:ins>
            <w:del w:id="8727" w:author="Steve Barbeaux" w:date="2022-10-10T12:18:00Z">
              <w:r w:rsidRPr="005E242C" w:rsidDel="00FC0D60">
                <w:rPr>
                  <w:sz w:val="16"/>
                  <w:szCs w:val="16"/>
                  <w:rPrChange w:id="872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0F7E78C7" w14:textId="165A926A" w:rsidR="005E242C" w:rsidRPr="005E242C" w:rsidRDefault="005E242C" w:rsidP="005E242C">
            <w:pPr>
              <w:shd w:val="clear" w:color="auto" w:fill="FFFFFF" w:themeFill="background1"/>
              <w:spacing w:after="0"/>
              <w:jc w:val="right"/>
              <w:rPr>
                <w:bCs/>
                <w:sz w:val="16"/>
                <w:szCs w:val="16"/>
                <w:rPrChange w:id="8729" w:author="Steve Barbeaux" w:date="2022-10-10T12:18:00Z">
                  <w:rPr>
                    <w:bCs/>
                    <w:sz w:val="16"/>
                    <w:szCs w:val="16"/>
                  </w:rPr>
                </w:rPrChange>
              </w:rPr>
            </w:pPr>
            <w:ins w:id="8730" w:author="Steve Barbeaux" w:date="2022-10-10T12:18:00Z">
              <w:r w:rsidRPr="005E242C">
                <w:rPr>
                  <w:sz w:val="16"/>
                  <w:szCs w:val="16"/>
                  <w:rPrChange w:id="8731" w:author="Steve Barbeaux" w:date="2022-10-10T12:18:00Z">
                    <w:rPr/>
                  </w:rPrChange>
                </w:rPr>
                <w:t>0.01</w:t>
              </w:r>
            </w:ins>
            <w:del w:id="8732" w:author="Steve Barbeaux" w:date="2022-10-10T12:18:00Z">
              <w:r w:rsidRPr="005E242C" w:rsidDel="00FC0D60">
                <w:rPr>
                  <w:sz w:val="16"/>
                  <w:szCs w:val="16"/>
                  <w:rPrChange w:id="8733"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01EC16CE" w14:textId="0CCCEA62" w:rsidR="005E242C" w:rsidRPr="005E242C" w:rsidRDefault="005E242C" w:rsidP="005E242C">
            <w:pPr>
              <w:shd w:val="clear" w:color="auto" w:fill="FFFFFF" w:themeFill="background1"/>
              <w:spacing w:after="0"/>
              <w:jc w:val="right"/>
              <w:rPr>
                <w:bCs/>
                <w:sz w:val="16"/>
                <w:szCs w:val="16"/>
                <w:rPrChange w:id="8734" w:author="Steve Barbeaux" w:date="2022-10-10T12:18:00Z">
                  <w:rPr>
                    <w:bCs/>
                    <w:sz w:val="16"/>
                    <w:szCs w:val="16"/>
                  </w:rPr>
                </w:rPrChange>
              </w:rPr>
            </w:pPr>
            <w:ins w:id="8735" w:author="Steve Barbeaux" w:date="2022-10-10T12:18:00Z">
              <w:r w:rsidRPr="005E242C">
                <w:rPr>
                  <w:sz w:val="16"/>
                  <w:szCs w:val="16"/>
                  <w:rPrChange w:id="8736" w:author="Steve Barbeaux" w:date="2022-10-10T12:18:00Z">
                    <w:rPr/>
                  </w:rPrChange>
                </w:rPr>
                <w:t>0.16</w:t>
              </w:r>
            </w:ins>
            <w:del w:id="8737" w:author="Steve Barbeaux" w:date="2022-10-10T12:18:00Z">
              <w:r w:rsidRPr="005E242C" w:rsidDel="00FC0D60">
                <w:rPr>
                  <w:sz w:val="16"/>
                  <w:szCs w:val="16"/>
                  <w:rPrChange w:id="8738" w:author="Steve Barbeaux" w:date="2022-10-10T12:18:00Z">
                    <w:rPr>
                      <w:sz w:val="16"/>
                      <w:szCs w:val="16"/>
                    </w:rPr>
                  </w:rPrChange>
                </w:rPr>
                <w:delText>0.17</w:delText>
              </w:r>
            </w:del>
          </w:p>
        </w:tc>
        <w:tc>
          <w:tcPr>
            <w:tcW w:w="257" w:type="pct"/>
            <w:tcBorders>
              <w:left w:val="nil"/>
              <w:right w:val="nil"/>
            </w:tcBorders>
            <w:shd w:val="clear" w:color="auto" w:fill="FFFFFF" w:themeFill="background1"/>
            <w:noWrap/>
          </w:tcPr>
          <w:p w14:paraId="59338C44" w14:textId="7331C137" w:rsidR="005E242C" w:rsidRPr="005E242C" w:rsidRDefault="005E242C" w:rsidP="005E242C">
            <w:pPr>
              <w:shd w:val="clear" w:color="auto" w:fill="FFFFFF" w:themeFill="background1"/>
              <w:spacing w:after="0"/>
              <w:jc w:val="right"/>
              <w:rPr>
                <w:bCs/>
                <w:sz w:val="16"/>
                <w:szCs w:val="16"/>
                <w:rPrChange w:id="8739" w:author="Steve Barbeaux" w:date="2022-10-10T12:18:00Z">
                  <w:rPr>
                    <w:bCs/>
                    <w:sz w:val="16"/>
                    <w:szCs w:val="16"/>
                  </w:rPr>
                </w:rPrChange>
              </w:rPr>
            </w:pPr>
            <w:ins w:id="8740" w:author="Steve Barbeaux" w:date="2022-10-10T12:18:00Z">
              <w:r w:rsidRPr="005E242C">
                <w:rPr>
                  <w:sz w:val="16"/>
                  <w:szCs w:val="16"/>
                  <w:rPrChange w:id="8741" w:author="Steve Barbeaux" w:date="2022-10-10T12:18:00Z">
                    <w:rPr/>
                  </w:rPrChange>
                </w:rPr>
                <w:t>0.01</w:t>
              </w:r>
            </w:ins>
            <w:del w:id="8742" w:author="Steve Barbeaux" w:date="2022-10-10T12:18:00Z">
              <w:r w:rsidRPr="005E242C" w:rsidDel="00FC0D60">
                <w:rPr>
                  <w:sz w:val="16"/>
                  <w:szCs w:val="16"/>
                  <w:rPrChange w:id="874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2998E5B9" w14:textId="44761871" w:rsidR="005E242C" w:rsidRPr="005E242C" w:rsidRDefault="005E242C" w:rsidP="005E242C">
            <w:pPr>
              <w:shd w:val="clear" w:color="auto" w:fill="FFFFFF" w:themeFill="background1"/>
              <w:spacing w:after="0"/>
              <w:jc w:val="right"/>
              <w:rPr>
                <w:bCs/>
                <w:sz w:val="16"/>
                <w:szCs w:val="16"/>
                <w:rPrChange w:id="8744" w:author="Steve Barbeaux" w:date="2022-10-10T12:18:00Z">
                  <w:rPr>
                    <w:bCs/>
                    <w:sz w:val="16"/>
                    <w:szCs w:val="16"/>
                  </w:rPr>
                </w:rPrChange>
              </w:rPr>
            </w:pPr>
            <w:ins w:id="8745" w:author="Steve Barbeaux" w:date="2022-10-10T12:18:00Z">
              <w:r w:rsidRPr="005E242C">
                <w:rPr>
                  <w:sz w:val="16"/>
                  <w:szCs w:val="16"/>
                  <w:rPrChange w:id="8746" w:author="Steve Barbeaux" w:date="2022-10-10T12:18:00Z">
                    <w:rPr/>
                  </w:rPrChange>
                </w:rPr>
                <w:t>0.01</w:t>
              </w:r>
            </w:ins>
            <w:del w:id="8747" w:author="Steve Barbeaux" w:date="2022-10-10T12:18:00Z">
              <w:r w:rsidRPr="005E242C" w:rsidDel="00FC0D60">
                <w:rPr>
                  <w:sz w:val="16"/>
                  <w:szCs w:val="16"/>
                  <w:rPrChange w:id="874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69B1AC97" w14:textId="6E83AEAE" w:rsidR="005E242C" w:rsidRPr="005E242C" w:rsidRDefault="005E242C" w:rsidP="005E242C">
            <w:pPr>
              <w:shd w:val="clear" w:color="auto" w:fill="FFFFFF" w:themeFill="background1"/>
              <w:spacing w:after="0"/>
              <w:jc w:val="right"/>
              <w:rPr>
                <w:bCs/>
                <w:sz w:val="16"/>
                <w:szCs w:val="16"/>
                <w:rPrChange w:id="8749" w:author="Steve Barbeaux" w:date="2022-10-10T12:18:00Z">
                  <w:rPr>
                    <w:bCs/>
                    <w:sz w:val="16"/>
                    <w:szCs w:val="16"/>
                  </w:rPr>
                </w:rPrChange>
              </w:rPr>
            </w:pPr>
            <w:ins w:id="8750" w:author="Steve Barbeaux" w:date="2022-10-10T12:18:00Z">
              <w:r w:rsidRPr="005E242C">
                <w:rPr>
                  <w:sz w:val="16"/>
                  <w:szCs w:val="16"/>
                  <w:rPrChange w:id="8751" w:author="Steve Barbeaux" w:date="2022-10-10T12:18:00Z">
                    <w:rPr/>
                  </w:rPrChange>
                </w:rPr>
                <w:t>0.01</w:t>
              </w:r>
            </w:ins>
            <w:del w:id="8752" w:author="Steve Barbeaux" w:date="2022-10-10T12:18:00Z">
              <w:r w:rsidRPr="005E242C" w:rsidDel="00FC0D60">
                <w:rPr>
                  <w:sz w:val="16"/>
                  <w:szCs w:val="16"/>
                  <w:rPrChange w:id="875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60371A82" w14:textId="1322A2E2" w:rsidR="005E242C" w:rsidRPr="005E242C" w:rsidRDefault="005E242C" w:rsidP="005E242C">
            <w:pPr>
              <w:shd w:val="clear" w:color="auto" w:fill="FFFFFF" w:themeFill="background1"/>
              <w:spacing w:after="0"/>
              <w:jc w:val="right"/>
              <w:rPr>
                <w:bCs/>
                <w:sz w:val="16"/>
                <w:szCs w:val="16"/>
                <w:rPrChange w:id="8754" w:author="Steve Barbeaux" w:date="2022-10-10T12:18:00Z">
                  <w:rPr>
                    <w:bCs/>
                    <w:sz w:val="16"/>
                    <w:szCs w:val="16"/>
                  </w:rPr>
                </w:rPrChange>
              </w:rPr>
            </w:pPr>
            <w:ins w:id="8755" w:author="Steve Barbeaux" w:date="2022-10-10T12:18:00Z">
              <w:r w:rsidRPr="005E242C">
                <w:rPr>
                  <w:sz w:val="16"/>
                  <w:szCs w:val="16"/>
                  <w:rPrChange w:id="8756" w:author="Steve Barbeaux" w:date="2022-10-10T12:18:00Z">
                    <w:rPr/>
                  </w:rPrChange>
                </w:rPr>
                <w:t>0.01</w:t>
              </w:r>
            </w:ins>
            <w:del w:id="8757" w:author="Steve Barbeaux" w:date="2022-10-10T12:18:00Z">
              <w:r w:rsidRPr="005E242C" w:rsidDel="00FC0D60">
                <w:rPr>
                  <w:sz w:val="16"/>
                  <w:szCs w:val="16"/>
                  <w:rPrChange w:id="875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3D00DE85" w14:textId="5AA0FB76" w:rsidR="005E242C" w:rsidRPr="005E242C" w:rsidRDefault="005E242C" w:rsidP="005E242C">
            <w:pPr>
              <w:shd w:val="clear" w:color="auto" w:fill="FFFFFF" w:themeFill="background1"/>
              <w:spacing w:after="0"/>
              <w:jc w:val="right"/>
              <w:rPr>
                <w:bCs/>
                <w:sz w:val="16"/>
                <w:szCs w:val="16"/>
                <w:rPrChange w:id="8759" w:author="Steve Barbeaux" w:date="2022-10-10T12:18:00Z">
                  <w:rPr>
                    <w:bCs/>
                    <w:sz w:val="16"/>
                    <w:szCs w:val="16"/>
                  </w:rPr>
                </w:rPrChange>
              </w:rPr>
            </w:pPr>
            <w:ins w:id="8760" w:author="Steve Barbeaux" w:date="2022-10-10T12:18:00Z">
              <w:r w:rsidRPr="005E242C">
                <w:rPr>
                  <w:sz w:val="16"/>
                  <w:szCs w:val="16"/>
                  <w:rPrChange w:id="8761" w:author="Steve Barbeaux" w:date="2022-10-10T12:18:00Z">
                    <w:rPr/>
                  </w:rPrChange>
                </w:rPr>
                <w:t>0.01</w:t>
              </w:r>
            </w:ins>
            <w:del w:id="8762" w:author="Steve Barbeaux" w:date="2022-10-10T12:18:00Z">
              <w:r w:rsidRPr="005E242C" w:rsidDel="00FC0D60">
                <w:rPr>
                  <w:sz w:val="16"/>
                  <w:szCs w:val="16"/>
                  <w:rPrChange w:id="8763"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6565605E" w14:textId="471D2A27" w:rsidR="005E242C" w:rsidRPr="005E242C" w:rsidRDefault="005E242C" w:rsidP="005E242C">
            <w:pPr>
              <w:shd w:val="clear" w:color="auto" w:fill="FFFFFF" w:themeFill="background1"/>
              <w:spacing w:after="0"/>
              <w:jc w:val="right"/>
              <w:rPr>
                <w:bCs/>
                <w:sz w:val="16"/>
                <w:szCs w:val="16"/>
                <w:rPrChange w:id="8764" w:author="Steve Barbeaux" w:date="2022-10-10T12:18:00Z">
                  <w:rPr>
                    <w:bCs/>
                    <w:sz w:val="16"/>
                    <w:szCs w:val="16"/>
                  </w:rPr>
                </w:rPrChange>
              </w:rPr>
            </w:pPr>
            <w:ins w:id="8765" w:author="Steve Barbeaux" w:date="2022-10-10T12:18:00Z">
              <w:r w:rsidRPr="005E242C">
                <w:rPr>
                  <w:sz w:val="16"/>
                  <w:szCs w:val="16"/>
                  <w:rPrChange w:id="8766" w:author="Steve Barbeaux" w:date="2022-10-10T12:18:00Z">
                    <w:rPr/>
                  </w:rPrChange>
                </w:rPr>
                <w:t>1.11</w:t>
              </w:r>
            </w:ins>
            <w:del w:id="8767" w:author="Steve Barbeaux" w:date="2022-10-10T12:18:00Z">
              <w:r w:rsidRPr="005E242C" w:rsidDel="00FC0D60">
                <w:rPr>
                  <w:sz w:val="16"/>
                  <w:szCs w:val="16"/>
                  <w:rPrChange w:id="8768" w:author="Steve Barbeaux" w:date="2022-10-10T12:18:00Z">
                    <w:rPr>
                      <w:sz w:val="16"/>
                      <w:szCs w:val="16"/>
                    </w:rPr>
                  </w:rPrChange>
                </w:rPr>
                <w:delText>1.15</w:delText>
              </w:r>
            </w:del>
          </w:p>
        </w:tc>
        <w:tc>
          <w:tcPr>
            <w:tcW w:w="317" w:type="pct"/>
            <w:tcBorders>
              <w:left w:val="nil"/>
              <w:right w:val="nil"/>
            </w:tcBorders>
            <w:shd w:val="clear" w:color="auto" w:fill="FFFFFF" w:themeFill="background1"/>
            <w:noWrap/>
          </w:tcPr>
          <w:p w14:paraId="7D2EDDFF" w14:textId="6E2E1FBD" w:rsidR="005E242C" w:rsidRPr="005E242C" w:rsidRDefault="005E242C" w:rsidP="005E242C">
            <w:pPr>
              <w:shd w:val="clear" w:color="auto" w:fill="FFFFFF" w:themeFill="background1"/>
              <w:spacing w:after="0"/>
              <w:jc w:val="right"/>
              <w:rPr>
                <w:bCs/>
                <w:sz w:val="16"/>
                <w:szCs w:val="16"/>
                <w:rPrChange w:id="8769" w:author="Steve Barbeaux" w:date="2022-10-10T12:18:00Z">
                  <w:rPr>
                    <w:bCs/>
                    <w:sz w:val="16"/>
                    <w:szCs w:val="16"/>
                  </w:rPr>
                </w:rPrChange>
              </w:rPr>
            </w:pPr>
            <w:ins w:id="8770" w:author="Steve Barbeaux" w:date="2022-10-10T12:18:00Z">
              <w:r w:rsidRPr="005E242C">
                <w:rPr>
                  <w:sz w:val="16"/>
                  <w:szCs w:val="16"/>
                  <w:rPrChange w:id="8771" w:author="Steve Barbeaux" w:date="2022-10-10T12:18:00Z">
                    <w:rPr/>
                  </w:rPrChange>
                </w:rPr>
                <w:t>1.0%</w:t>
              </w:r>
            </w:ins>
            <w:del w:id="8772" w:author="Steve Barbeaux" w:date="2022-10-10T12:18:00Z">
              <w:r w:rsidRPr="005E242C" w:rsidDel="00FC0D60">
                <w:rPr>
                  <w:sz w:val="16"/>
                  <w:szCs w:val="16"/>
                  <w:rPrChange w:id="8773" w:author="Steve Barbeaux" w:date="2022-10-10T12:18:00Z">
                    <w:rPr>
                      <w:sz w:val="16"/>
                      <w:szCs w:val="16"/>
                    </w:rPr>
                  </w:rPrChange>
                </w:rPr>
                <w:delText>1.2%</w:delText>
              </w:r>
            </w:del>
          </w:p>
        </w:tc>
      </w:tr>
      <w:tr w:rsidR="005E242C" w:rsidRPr="0023317E" w14:paraId="6BDD57D4" w14:textId="77777777" w:rsidTr="00D45095">
        <w:trPr>
          <w:tblCellSpacing w:w="7" w:type="dxa"/>
        </w:trPr>
        <w:tc>
          <w:tcPr>
            <w:tcW w:w="222" w:type="pct"/>
            <w:tcBorders>
              <w:left w:val="nil"/>
              <w:right w:val="nil"/>
            </w:tcBorders>
            <w:shd w:val="clear" w:color="auto" w:fill="FFFFFF" w:themeFill="background1"/>
            <w:noWrap/>
          </w:tcPr>
          <w:p w14:paraId="5B55FD25"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1989</w:t>
            </w:r>
          </w:p>
        </w:tc>
        <w:tc>
          <w:tcPr>
            <w:tcW w:w="256" w:type="pct"/>
            <w:tcBorders>
              <w:left w:val="nil"/>
              <w:right w:val="nil"/>
            </w:tcBorders>
            <w:shd w:val="clear" w:color="auto" w:fill="FFFFFF" w:themeFill="background1"/>
            <w:noWrap/>
          </w:tcPr>
          <w:p w14:paraId="0CDD6955" w14:textId="46DB860E" w:rsidR="005E242C" w:rsidRPr="005E242C" w:rsidRDefault="005E242C" w:rsidP="005E242C">
            <w:pPr>
              <w:shd w:val="clear" w:color="auto" w:fill="FFFFFF" w:themeFill="background1"/>
              <w:spacing w:after="0"/>
              <w:jc w:val="right"/>
              <w:rPr>
                <w:bCs/>
                <w:sz w:val="16"/>
                <w:szCs w:val="16"/>
                <w:rPrChange w:id="8774" w:author="Steve Barbeaux" w:date="2022-10-10T12:18:00Z">
                  <w:rPr>
                    <w:bCs/>
                    <w:sz w:val="16"/>
                    <w:szCs w:val="16"/>
                  </w:rPr>
                </w:rPrChange>
              </w:rPr>
            </w:pPr>
            <w:ins w:id="8775" w:author="Steve Barbeaux" w:date="2022-10-10T12:18:00Z">
              <w:r w:rsidRPr="005E242C">
                <w:rPr>
                  <w:sz w:val="16"/>
                  <w:szCs w:val="16"/>
                  <w:rPrChange w:id="8776" w:author="Steve Barbeaux" w:date="2022-10-10T12:18:00Z">
                    <w:rPr/>
                  </w:rPrChange>
                </w:rPr>
                <w:t>0.06</w:t>
              </w:r>
            </w:ins>
            <w:del w:id="8777" w:author="Steve Barbeaux" w:date="2022-10-10T12:18:00Z">
              <w:r w:rsidRPr="005E242C" w:rsidDel="00FC0D60">
                <w:rPr>
                  <w:sz w:val="16"/>
                  <w:szCs w:val="16"/>
                  <w:rPrChange w:id="8778" w:author="Steve Barbeaux" w:date="2022-10-10T12:18:00Z">
                    <w:rPr>
                      <w:sz w:val="16"/>
                      <w:szCs w:val="16"/>
                    </w:rPr>
                  </w:rPrChange>
                </w:rPr>
                <w:delText>0.07</w:delText>
              </w:r>
            </w:del>
          </w:p>
        </w:tc>
        <w:tc>
          <w:tcPr>
            <w:tcW w:w="256" w:type="pct"/>
            <w:tcBorders>
              <w:left w:val="nil"/>
              <w:right w:val="nil"/>
            </w:tcBorders>
            <w:shd w:val="clear" w:color="auto" w:fill="FFFFFF" w:themeFill="background1"/>
            <w:noWrap/>
          </w:tcPr>
          <w:p w14:paraId="251EA325" w14:textId="5710A78B" w:rsidR="005E242C" w:rsidRPr="005E242C" w:rsidRDefault="005E242C" w:rsidP="005E242C">
            <w:pPr>
              <w:shd w:val="clear" w:color="auto" w:fill="FFFFFF" w:themeFill="background1"/>
              <w:spacing w:after="0"/>
              <w:jc w:val="right"/>
              <w:rPr>
                <w:bCs/>
                <w:sz w:val="16"/>
                <w:szCs w:val="16"/>
                <w:rPrChange w:id="8779" w:author="Steve Barbeaux" w:date="2022-10-10T12:18:00Z">
                  <w:rPr>
                    <w:bCs/>
                    <w:sz w:val="16"/>
                    <w:szCs w:val="16"/>
                  </w:rPr>
                </w:rPrChange>
              </w:rPr>
            </w:pPr>
            <w:ins w:id="8780" w:author="Steve Barbeaux" w:date="2022-10-10T12:18:00Z">
              <w:r w:rsidRPr="005E242C">
                <w:rPr>
                  <w:sz w:val="16"/>
                  <w:szCs w:val="16"/>
                  <w:rPrChange w:id="8781" w:author="Steve Barbeaux" w:date="2022-10-10T12:18:00Z">
                    <w:rPr/>
                  </w:rPrChange>
                </w:rPr>
                <w:t>0.11</w:t>
              </w:r>
            </w:ins>
            <w:del w:id="8782" w:author="Steve Barbeaux" w:date="2022-10-10T12:18:00Z">
              <w:r w:rsidRPr="005E242C" w:rsidDel="00FC0D60">
                <w:rPr>
                  <w:sz w:val="16"/>
                  <w:szCs w:val="16"/>
                  <w:rPrChange w:id="8783" w:author="Steve Barbeaux" w:date="2022-10-10T12:18:00Z">
                    <w:rPr>
                      <w:sz w:val="16"/>
                      <w:szCs w:val="16"/>
                    </w:rPr>
                  </w:rPrChange>
                </w:rPr>
                <w:delText>0.11</w:delText>
              </w:r>
            </w:del>
          </w:p>
        </w:tc>
        <w:tc>
          <w:tcPr>
            <w:tcW w:w="256" w:type="pct"/>
            <w:tcBorders>
              <w:left w:val="nil"/>
              <w:right w:val="nil"/>
            </w:tcBorders>
            <w:shd w:val="clear" w:color="auto" w:fill="FFFFFF" w:themeFill="background1"/>
            <w:noWrap/>
          </w:tcPr>
          <w:p w14:paraId="23657DF0" w14:textId="3784FE89" w:rsidR="005E242C" w:rsidRPr="005E242C" w:rsidRDefault="005E242C" w:rsidP="005E242C">
            <w:pPr>
              <w:shd w:val="clear" w:color="auto" w:fill="FFFFFF" w:themeFill="background1"/>
              <w:spacing w:after="0"/>
              <w:jc w:val="right"/>
              <w:rPr>
                <w:bCs/>
                <w:sz w:val="16"/>
                <w:szCs w:val="16"/>
                <w:rPrChange w:id="8784" w:author="Steve Barbeaux" w:date="2022-10-10T12:18:00Z">
                  <w:rPr>
                    <w:bCs/>
                    <w:sz w:val="16"/>
                    <w:szCs w:val="16"/>
                  </w:rPr>
                </w:rPrChange>
              </w:rPr>
            </w:pPr>
            <w:ins w:id="8785" w:author="Steve Barbeaux" w:date="2022-10-10T12:18:00Z">
              <w:r w:rsidRPr="005E242C">
                <w:rPr>
                  <w:sz w:val="16"/>
                  <w:szCs w:val="16"/>
                  <w:rPrChange w:id="8786" w:author="Steve Barbeaux" w:date="2022-10-10T12:18:00Z">
                    <w:rPr/>
                  </w:rPrChange>
                </w:rPr>
                <w:t>0.17</w:t>
              </w:r>
            </w:ins>
            <w:del w:id="8787" w:author="Steve Barbeaux" w:date="2022-10-10T12:18:00Z">
              <w:r w:rsidRPr="005E242C" w:rsidDel="00FC0D60">
                <w:rPr>
                  <w:sz w:val="16"/>
                  <w:szCs w:val="16"/>
                  <w:rPrChange w:id="8788" w:author="Steve Barbeaux" w:date="2022-10-10T12:18:00Z">
                    <w:rPr>
                      <w:sz w:val="16"/>
                      <w:szCs w:val="16"/>
                    </w:rPr>
                  </w:rPrChange>
                </w:rPr>
                <w:delText>0.18</w:delText>
              </w:r>
            </w:del>
          </w:p>
        </w:tc>
        <w:tc>
          <w:tcPr>
            <w:tcW w:w="257" w:type="pct"/>
            <w:tcBorders>
              <w:left w:val="nil"/>
              <w:right w:val="nil"/>
            </w:tcBorders>
            <w:shd w:val="clear" w:color="auto" w:fill="FFFFFF" w:themeFill="background1"/>
            <w:noWrap/>
          </w:tcPr>
          <w:p w14:paraId="079D1C35" w14:textId="30EFBC20" w:rsidR="005E242C" w:rsidRPr="005E242C" w:rsidRDefault="005E242C" w:rsidP="005E242C">
            <w:pPr>
              <w:shd w:val="clear" w:color="auto" w:fill="FFFFFF" w:themeFill="background1"/>
              <w:spacing w:after="0"/>
              <w:jc w:val="right"/>
              <w:rPr>
                <w:bCs/>
                <w:sz w:val="16"/>
                <w:szCs w:val="16"/>
                <w:rPrChange w:id="8789" w:author="Steve Barbeaux" w:date="2022-10-10T12:18:00Z">
                  <w:rPr>
                    <w:bCs/>
                    <w:sz w:val="16"/>
                    <w:szCs w:val="16"/>
                  </w:rPr>
                </w:rPrChange>
              </w:rPr>
            </w:pPr>
            <w:ins w:id="8790" w:author="Steve Barbeaux" w:date="2022-10-10T12:18:00Z">
              <w:r w:rsidRPr="005E242C">
                <w:rPr>
                  <w:sz w:val="16"/>
                  <w:szCs w:val="16"/>
                  <w:rPrChange w:id="8791" w:author="Steve Barbeaux" w:date="2022-10-10T12:18:00Z">
                    <w:rPr/>
                  </w:rPrChange>
                </w:rPr>
                <w:t>0.06</w:t>
              </w:r>
            </w:ins>
            <w:del w:id="8792" w:author="Steve Barbeaux" w:date="2022-10-10T12:18:00Z">
              <w:r w:rsidRPr="005E242C" w:rsidDel="00FC0D60">
                <w:rPr>
                  <w:sz w:val="16"/>
                  <w:szCs w:val="16"/>
                  <w:rPrChange w:id="8793" w:author="Steve Barbeaux" w:date="2022-10-10T12:18:00Z">
                    <w:rPr>
                      <w:sz w:val="16"/>
                      <w:szCs w:val="16"/>
                    </w:rPr>
                  </w:rPrChange>
                </w:rPr>
                <w:delText>0.06</w:delText>
              </w:r>
            </w:del>
          </w:p>
        </w:tc>
        <w:tc>
          <w:tcPr>
            <w:tcW w:w="257" w:type="pct"/>
            <w:tcBorders>
              <w:left w:val="nil"/>
              <w:right w:val="nil"/>
            </w:tcBorders>
            <w:shd w:val="clear" w:color="auto" w:fill="FFFFFF" w:themeFill="background1"/>
            <w:noWrap/>
          </w:tcPr>
          <w:p w14:paraId="314FE3B0" w14:textId="3A7CD164" w:rsidR="005E242C" w:rsidRPr="005E242C" w:rsidRDefault="005E242C" w:rsidP="005E242C">
            <w:pPr>
              <w:shd w:val="clear" w:color="auto" w:fill="FFFFFF" w:themeFill="background1"/>
              <w:spacing w:after="0"/>
              <w:jc w:val="right"/>
              <w:rPr>
                <w:bCs/>
                <w:sz w:val="16"/>
                <w:szCs w:val="16"/>
                <w:rPrChange w:id="8794" w:author="Steve Barbeaux" w:date="2022-10-10T12:18:00Z">
                  <w:rPr>
                    <w:bCs/>
                    <w:sz w:val="16"/>
                    <w:szCs w:val="16"/>
                  </w:rPr>
                </w:rPrChange>
              </w:rPr>
            </w:pPr>
            <w:ins w:id="8795" w:author="Steve Barbeaux" w:date="2022-10-10T12:18:00Z">
              <w:r w:rsidRPr="005E242C">
                <w:rPr>
                  <w:sz w:val="16"/>
                  <w:szCs w:val="16"/>
                  <w:rPrChange w:id="8796" w:author="Steve Barbeaux" w:date="2022-10-10T12:18:00Z">
                    <w:rPr/>
                  </w:rPrChange>
                </w:rPr>
                <w:t>0.05</w:t>
              </w:r>
            </w:ins>
            <w:del w:id="8797" w:author="Steve Barbeaux" w:date="2022-10-10T12:18:00Z">
              <w:r w:rsidRPr="005E242C" w:rsidDel="00FC0D60">
                <w:rPr>
                  <w:sz w:val="16"/>
                  <w:szCs w:val="16"/>
                  <w:rPrChange w:id="8798" w:author="Steve Barbeaux" w:date="2022-10-10T12:18:00Z">
                    <w:rPr>
                      <w:sz w:val="16"/>
                      <w:szCs w:val="16"/>
                    </w:rPr>
                  </w:rPrChange>
                </w:rPr>
                <w:delText>0.05</w:delText>
              </w:r>
            </w:del>
          </w:p>
        </w:tc>
        <w:tc>
          <w:tcPr>
            <w:tcW w:w="257" w:type="pct"/>
            <w:tcBorders>
              <w:left w:val="nil"/>
              <w:right w:val="nil"/>
            </w:tcBorders>
            <w:shd w:val="clear" w:color="auto" w:fill="FFFFFF" w:themeFill="background1"/>
            <w:noWrap/>
          </w:tcPr>
          <w:p w14:paraId="60DEA6E2" w14:textId="144A3C70" w:rsidR="005E242C" w:rsidRPr="005E242C" w:rsidRDefault="005E242C" w:rsidP="005E242C">
            <w:pPr>
              <w:shd w:val="clear" w:color="auto" w:fill="FFFFFF" w:themeFill="background1"/>
              <w:spacing w:after="0"/>
              <w:jc w:val="right"/>
              <w:rPr>
                <w:bCs/>
                <w:sz w:val="16"/>
                <w:szCs w:val="16"/>
                <w:rPrChange w:id="8799" w:author="Steve Barbeaux" w:date="2022-10-10T12:18:00Z">
                  <w:rPr>
                    <w:bCs/>
                    <w:sz w:val="16"/>
                    <w:szCs w:val="16"/>
                  </w:rPr>
                </w:rPrChange>
              </w:rPr>
            </w:pPr>
            <w:ins w:id="8800" w:author="Steve Barbeaux" w:date="2022-10-10T12:18:00Z">
              <w:r w:rsidRPr="005E242C">
                <w:rPr>
                  <w:sz w:val="16"/>
                  <w:szCs w:val="16"/>
                  <w:rPrChange w:id="8801" w:author="Steve Barbeaux" w:date="2022-10-10T12:18:00Z">
                    <w:rPr/>
                  </w:rPrChange>
                </w:rPr>
                <w:t>0.20</w:t>
              </w:r>
            </w:ins>
            <w:del w:id="8802" w:author="Steve Barbeaux" w:date="2022-10-10T12:18:00Z">
              <w:r w:rsidRPr="005E242C" w:rsidDel="00FC0D60">
                <w:rPr>
                  <w:sz w:val="16"/>
                  <w:szCs w:val="16"/>
                  <w:rPrChange w:id="8803" w:author="Steve Barbeaux" w:date="2022-10-10T12:18:00Z">
                    <w:rPr>
                      <w:sz w:val="16"/>
                      <w:szCs w:val="16"/>
                    </w:rPr>
                  </w:rPrChange>
                </w:rPr>
                <w:delText>0.20</w:delText>
              </w:r>
            </w:del>
          </w:p>
        </w:tc>
        <w:tc>
          <w:tcPr>
            <w:tcW w:w="256" w:type="pct"/>
            <w:tcBorders>
              <w:left w:val="nil"/>
              <w:right w:val="nil"/>
            </w:tcBorders>
            <w:shd w:val="clear" w:color="auto" w:fill="FFFFFF" w:themeFill="background1"/>
            <w:noWrap/>
          </w:tcPr>
          <w:p w14:paraId="58B52509" w14:textId="57C5EDE9" w:rsidR="005E242C" w:rsidRPr="005E242C" w:rsidRDefault="005E242C" w:rsidP="005E242C">
            <w:pPr>
              <w:shd w:val="clear" w:color="auto" w:fill="FFFFFF" w:themeFill="background1"/>
              <w:spacing w:after="0"/>
              <w:jc w:val="right"/>
              <w:rPr>
                <w:bCs/>
                <w:sz w:val="16"/>
                <w:szCs w:val="16"/>
                <w:rPrChange w:id="8804" w:author="Steve Barbeaux" w:date="2022-10-10T12:18:00Z">
                  <w:rPr>
                    <w:bCs/>
                    <w:sz w:val="16"/>
                    <w:szCs w:val="16"/>
                  </w:rPr>
                </w:rPrChange>
              </w:rPr>
            </w:pPr>
            <w:ins w:id="8805" w:author="Steve Barbeaux" w:date="2022-10-10T12:18:00Z">
              <w:r w:rsidRPr="005E242C">
                <w:rPr>
                  <w:sz w:val="16"/>
                  <w:szCs w:val="16"/>
                  <w:rPrChange w:id="8806" w:author="Steve Barbeaux" w:date="2022-10-10T12:18:00Z">
                    <w:rPr/>
                  </w:rPrChange>
                </w:rPr>
                <w:t>0.04</w:t>
              </w:r>
            </w:ins>
            <w:del w:id="8807" w:author="Steve Barbeaux" w:date="2022-10-10T12:18:00Z">
              <w:r w:rsidRPr="005E242C" w:rsidDel="00FC0D60">
                <w:rPr>
                  <w:sz w:val="16"/>
                  <w:szCs w:val="16"/>
                  <w:rPrChange w:id="8808" w:author="Steve Barbeaux" w:date="2022-10-10T12:18:00Z">
                    <w:rPr>
                      <w:sz w:val="16"/>
                      <w:szCs w:val="16"/>
                    </w:rPr>
                  </w:rPrChange>
                </w:rPr>
                <w:delText>0.04</w:delText>
              </w:r>
            </w:del>
          </w:p>
        </w:tc>
        <w:tc>
          <w:tcPr>
            <w:tcW w:w="256" w:type="pct"/>
            <w:tcBorders>
              <w:left w:val="nil"/>
              <w:right w:val="nil"/>
            </w:tcBorders>
            <w:shd w:val="clear" w:color="auto" w:fill="FFFFFF" w:themeFill="background1"/>
            <w:noWrap/>
          </w:tcPr>
          <w:p w14:paraId="385AAA8E" w14:textId="6F2E3883" w:rsidR="005E242C" w:rsidRPr="005E242C" w:rsidRDefault="005E242C" w:rsidP="005E242C">
            <w:pPr>
              <w:shd w:val="clear" w:color="auto" w:fill="FFFFFF" w:themeFill="background1"/>
              <w:spacing w:after="0"/>
              <w:jc w:val="right"/>
              <w:rPr>
                <w:bCs/>
                <w:sz w:val="16"/>
                <w:szCs w:val="16"/>
                <w:rPrChange w:id="8809" w:author="Steve Barbeaux" w:date="2022-10-10T12:18:00Z">
                  <w:rPr>
                    <w:bCs/>
                    <w:sz w:val="16"/>
                    <w:szCs w:val="16"/>
                  </w:rPr>
                </w:rPrChange>
              </w:rPr>
            </w:pPr>
            <w:ins w:id="8810" w:author="Steve Barbeaux" w:date="2022-10-10T12:18:00Z">
              <w:r w:rsidRPr="005E242C">
                <w:rPr>
                  <w:sz w:val="16"/>
                  <w:szCs w:val="16"/>
                  <w:rPrChange w:id="8811" w:author="Steve Barbeaux" w:date="2022-10-10T12:18:00Z">
                    <w:rPr/>
                  </w:rPrChange>
                </w:rPr>
                <w:t>0.08</w:t>
              </w:r>
            </w:ins>
            <w:del w:id="8812" w:author="Steve Barbeaux" w:date="2022-10-10T12:18:00Z">
              <w:r w:rsidRPr="005E242C" w:rsidDel="00FC0D60">
                <w:rPr>
                  <w:sz w:val="16"/>
                  <w:szCs w:val="16"/>
                  <w:rPrChange w:id="8813" w:author="Steve Barbeaux" w:date="2022-10-10T12:18:00Z">
                    <w:rPr>
                      <w:sz w:val="16"/>
                      <w:szCs w:val="16"/>
                    </w:rPr>
                  </w:rPrChange>
                </w:rPr>
                <w:delText>0.08</w:delText>
              </w:r>
            </w:del>
          </w:p>
        </w:tc>
        <w:tc>
          <w:tcPr>
            <w:tcW w:w="256" w:type="pct"/>
            <w:tcBorders>
              <w:left w:val="nil"/>
              <w:right w:val="nil"/>
            </w:tcBorders>
            <w:shd w:val="clear" w:color="auto" w:fill="FFFFFF" w:themeFill="background1"/>
            <w:noWrap/>
          </w:tcPr>
          <w:p w14:paraId="094DCCBA" w14:textId="7C7D214E" w:rsidR="005E242C" w:rsidRPr="005E242C" w:rsidRDefault="005E242C" w:rsidP="005E242C">
            <w:pPr>
              <w:shd w:val="clear" w:color="auto" w:fill="FFFFFF" w:themeFill="background1"/>
              <w:spacing w:after="0"/>
              <w:jc w:val="right"/>
              <w:rPr>
                <w:bCs/>
                <w:sz w:val="16"/>
                <w:szCs w:val="16"/>
                <w:rPrChange w:id="8814" w:author="Steve Barbeaux" w:date="2022-10-10T12:18:00Z">
                  <w:rPr>
                    <w:bCs/>
                    <w:sz w:val="16"/>
                    <w:szCs w:val="16"/>
                  </w:rPr>
                </w:rPrChange>
              </w:rPr>
            </w:pPr>
            <w:ins w:id="8815" w:author="Steve Barbeaux" w:date="2022-10-10T12:18:00Z">
              <w:r w:rsidRPr="005E242C">
                <w:rPr>
                  <w:sz w:val="16"/>
                  <w:szCs w:val="16"/>
                  <w:rPrChange w:id="8816" w:author="Steve Barbeaux" w:date="2022-10-10T12:18:00Z">
                    <w:rPr/>
                  </w:rPrChange>
                </w:rPr>
                <w:t>0.01</w:t>
              </w:r>
            </w:ins>
            <w:del w:id="8817" w:author="Steve Barbeaux" w:date="2022-10-10T12:18:00Z">
              <w:r w:rsidRPr="005E242C" w:rsidDel="00FC0D60">
                <w:rPr>
                  <w:sz w:val="16"/>
                  <w:szCs w:val="16"/>
                  <w:rPrChange w:id="881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08B3A575" w14:textId="5C28B50E" w:rsidR="005E242C" w:rsidRPr="005E242C" w:rsidRDefault="005E242C" w:rsidP="005E242C">
            <w:pPr>
              <w:shd w:val="clear" w:color="auto" w:fill="FFFFFF" w:themeFill="background1"/>
              <w:spacing w:after="0"/>
              <w:jc w:val="right"/>
              <w:rPr>
                <w:bCs/>
                <w:sz w:val="16"/>
                <w:szCs w:val="16"/>
                <w:rPrChange w:id="8819" w:author="Steve Barbeaux" w:date="2022-10-10T12:18:00Z">
                  <w:rPr>
                    <w:bCs/>
                    <w:sz w:val="16"/>
                    <w:szCs w:val="16"/>
                  </w:rPr>
                </w:rPrChange>
              </w:rPr>
            </w:pPr>
            <w:ins w:id="8820" w:author="Steve Barbeaux" w:date="2022-10-10T12:18:00Z">
              <w:r w:rsidRPr="005E242C">
                <w:rPr>
                  <w:sz w:val="16"/>
                  <w:szCs w:val="16"/>
                  <w:rPrChange w:id="8821" w:author="Steve Barbeaux" w:date="2022-10-10T12:18:00Z">
                    <w:rPr/>
                  </w:rPrChange>
                </w:rPr>
                <w:t>0.00</w:t>
              </w:r>
            </w:ins>
            <w:del w:id="8822" w:author="Steve Barbeaux" w:date="2022-10-10T12:18:00Z">
              <w:r w:rsidRPr="005E242C" w:rsidDel="00FC0D60">
                <w:rPr>
                  <w:sz w:val="16"/>
                  <w:szCs w:val="16"/>
                  <w:rPrChange w:id="882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6EDF4195" w14:textId="1B66852E" w:rsidR="005E242C" w:rsidRPr="005E242C" w:rsidRDefault="005E242C" w:rsidP="005E242C">
            <w:pPr>
              <w:shd w:val="clear" w:color="auto" w:fill="FFFFFF" w:themeFill="background1"/>
              <w:spacing w:after="0"/>
              <w:jc w:val="right"/>
              <w:rPr>
                <w:bCs/>
                <w:sz w:val="16"/>
                <w:szCs w:val="16"/>
                <w:rPrChange w:id="8824" w:author="Steve Barbeaux" w:date="2022-10-10T12:18:00Z">
                  <w:rPr>
                    <w:bCs/>
                    <w:sz w:val="16"/>
                    <w:szCs w:val="16"/>
                  </w:rPr>
                </w:rPrChange>
              </w:rPr>
            </w:pPr>
            <w:ins w:id="8825" w:author="Steve Barbeaux" w:date="2022-10-10T12:18:00Z">
              <w:r w:rsidRPr="005E242C">
                <w:rPr>
                  <w:sz w:val="16"/>
                  <w:szCs w:val="16"/>
                  <w:rPrChange w:id="8826" w:author="Steve Barbeaux" w:date="2022-10-10T12:18:00Z">
                    <w:rPr/>
                  </w:rPrChange>
                </w:rPr>
                <w:t>0.12</w:t>
              </w:r>
            </w:ins>
            <w:del w:id="8827" w:author="Steve Barbeaux" w:date="2022-10-10T12:18:00Z">
              <w:r w:rsidRPr="005E242C" w:rsidDel="00FC0D60">
                <w:rPr>
                  <w:sz w:val="16"/>
                  <w:szCs w:val="16"/>
                  <w:rPrChange w:id="8828" w:author="Steve Barbeaux" w:date="2022-10-10T12:18:00Z">
                    <w:rPr>
                      <w:sz w:val="16"/>
                      <w:szCs w:val="16"/>
                    </w:rPr>
                  </w:rPrChange>
                </w:rPr>
                <w:delText>0.13</w:delText>
              </w:r>
            </w:del>
          </w:p>
        </w:tc>
        <w:tc>
          <w:tcPr>
            <w:tcW w:w="257" w:type="pct"/>
            <w:tcBorders>
              <w:left w:val="nil"/>
              <w:right w:val="nil"/>
            </w:tcBorders>
            <w:shd w:val="clear" w:color="auto" w:fill="FFFFFF" w:themeFill="background1"/>
            <w:noWrap/>
          </w:tcPr>
          <w:p w14:paraId="05E3E74B" w14:textId="48468A0D" w:rsidR="005E242C" w:rsidRPr="005E242C" w:rsidRDefault="005E242C" w:rsidP="005E242C">
            <w:pPr>
              <w:shd w:val="clear" w:color="auto" w:fill="FFFFFF" w:themeFill="background1"/>
              <w:spacing w:after="0"/>
              <w:jc w:val="right"/>
              <w:rPr>
                <w:bCs/>
                <w:sz w:val="16"/>
                <w:szCs w:val="16"/>
                <w:rPrChange w:id="8829" w:author="Steve Barbeaux" w:date="2022-10-10T12:18:00Z">
                  <w:rPr>
                    <w:bCs/>
                    <w:sz w:val="16"/>
                    <w:szCs w:val="16"/>
                  </w:rPr>
                </w:rPrChange>
              </w:rPr>
            </w:pPr>
            <w:ins w:id="8830" w:author="Steve Barbeaux" w:date="2022-10-10T12:18:00Z">
              <w:r w:rsidRPr="005E242C">
                <w:rPr>
                  <w:sz w:val="16"/>
                  <w:szCs w:val="16"/>
                  <w:rPrChange w:id="8831" w:author="Steve Barbeaux" w:date="2022-10-10T12:18:00Z">
                    <w:rPr/>
                  </w:rPrChange>
                </w:rPr>
                <w:t>0.01</w:t>
              </w:r>
            </w:ins>
            <w:del w:id="8832" w:author="Steve Barbeaux" w:date="2022-10-10T12:18:00Z">
              <w:r w:rsidRPr="005E242C" w:rsidDel="00FC0D60">
                <w:rPr>
                  <w:sz w:val="16"/>
                  <w:szCs w:val="16"/>
                  <w:rPrChange w:id="883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132CECF5" w14:textId="68C1967E" w:rsidR="005E242C" w:rsidRPr="005E242C" w:rsidRDefault="005E242C" w:rsidP="005E242C">
            <w:pPr>
              <w:shd w:val="clear" w:color="auto" w:fill="FFFFFF" w:themeFill="background1"/>
              <w:spacing w:after="0"/>
              <w:jc w:val="right"/>
              <w:rPr>
                <w:bCs/>
                <w:sz w:val="16"/>
                <w:szCs w:val="16"/>
                <w:rPrChange w:id="8834" w:author="Steve Barbeaux" w:date="2022-10-10T12:18:00Z">
                  <w:rPr>
                    <w:bCs/>
                    <w:sz w:val="16"/>
                    <w:szCs w:val="16"/>
                  </w:rPr>
                </w:rPrChange>
              </w:rPr>
            </w:pPr>
            <w:ins w:id="8835" w:author="Steve Barbeaux" w:date="2022-10-10T12:18:00Z">
              <w:r w:rsidRPr="005E242C">
                <w:rPr>
                  <w:sz w:val="16"/>
                  <w:szCs w:val="16"/>
                  <w:rPrChange w:id="8836" w:author="Steve Barbeaux" w:date="2022-10-10T12:18:00Z">
                    <w:rPr/>
                  </w:rPrChange>
                </w:rPr>
                <w:t>0.01</w:t>
              </w:r>
            </w:ins>
            <w:del w:id="8837" w:author="Steve Barbeaux" w:date="2022-10-10T12:18:00Z">
              <w:r w:rsidRPr="005E242C" w:rsidDel="00FC0D60">
                <w:rPr>
                  <w:sz w:val="16"/>
                  <w:szCs w:val="16"/>
                  <w:rPrChange w:id="883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3D8B3C22" w14:textId="46F82AD8" w:rsidR="005E242C" w:rsidRPr="005E242C" w:rsidRDefault="005E242C" w:rsidP="005E242C">
            <w:pPr>
              <w:shd w:val="clear" w:color="auto" w:fill="FFFFFF" w:themeFill="background1"/>
              <w:spacing w:after="0"/>
              <w:jc w:val="right"/>
              <w:rPr>
                <w:bCs/>
                <w:sz w:val="16"/>
                <w:szCs w:val="16"/>
                <w:rPrChange w:id="8839" w:author="Steve Barbeaux" w:date="2022-10-10T12:18:00Z">
                  <w:rPr>
                    <w:bCs/>
                    <w:sz w:val="16"/>
                    <w:szCs w:val="16"/>
                  </w:rPr>
                </w:rPrChange>
              </w:rPr>
            </w:pPr>
            <w:ins w:id="8840" w:author="Steve Barbeaux" w:date="2022-10-10T12:18:00Z">
              <w:r w:rsidRPr="005E242C">
                <w:rPr>
                  <w:sz w:val="16"/>
                  <w:szCs w:val="16"/>
                  <w:rPrChange w:id="8841" w:author="Steve Barbeaux" w:date="2022-10-10T12:18:00Z">
                    <w:rPr/>
                  </w:rPrChange>
                </w:rPr>
                <w:t>0.00</w:t>
              </w:r>
            </w:ins>
            <w:del w:id="8842" w:author="Steve Barbeaux" w:date="2022-10-10T12:18:00Z">
              <w:r w:rsidRPr="005E242C" w:rsidDel="00FC0D60">
                <w:rPr>
                  <w:sz w:val="16"/>
                  <w:szCs w:val="16"/>
                  <w:rPrChange w:id="884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218EC8FC" w14:textId="7948FC7E" w:rsidR="005E242C" w:rsidRPr="005E242C" w:rsidRDefault="005E242C" w:rsidP="005E242C">
            <w:pPr>
              <w:shd w:val="clear" w:color="auto" w:fill="FFFFFF" w:themeFill="background1"/>
              <w:spacing w:after="0"/>
              <w:jc w:val="right"/>
              <w:rPr>
                <w:bCs/>
                <w:sz w:val="16"/>
                <w:szCs w:val="16"/>
                <w:rPrChange w:id="8844" w:author="Steve Barbeaux" w:date="2022-10-10T12:18:00Z">
                  <w:rPr>
                    <w:bCs/>
                    <w:sz w:val="16"/>
                    <w:szCs w:val="16"/>
                  </w:rPr>
                </w:rPrChange>
              </w:rPr>
            </w:pPr>
            <w:ins w:id="8845" w:author="Steve Barbeaux" w:date="2022-10-10T12:18:00Z">
              <w:r w:rsidRPr="005E242C">
                <w:rPr>
                  <w:sz w:val="16"/>
                  <w:szCs w:val="16"/>
                  <w:rPrChange w:id="8846" w:author="Steve Barbeaux" w:date="2022-10-10T12:18:00Z">
                    <w:rPr/>
                  </w:rPrChange>
                </w:rPr>
                <w:t>0.01</w:t>
              </w:r>
            </w:ins>
            <w:del w:id="8847" w:author="Steve Barbeaux" w:date="2022-10-10T12:18:00Z">
              <w:r w:rsidRPr="005E242C" w:rsidDel="00FC0D60">
                <w:rPr>
                  <w:sz w:val="16"/>
                  <w:szCs w:val="16"/>
                  <w:rPrChange w:id="8848"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7DC11CD9" w14:textId="5286B5FB" w:rsidR="005E242C" w:rsidRPr="005E242C" w:rsidRDefault="005E242C" w:rsidP="005E242C">
            <w:pPr>
              <w:shd w:val="clear" w:color="auto" w:fill="FFFFFF" w:themeFill="background1"/>
              <w:spacing w:after="0"/>
              <w:jc w:val="right"/>
              <w:rPr>
                <w:bCs/>
                <w:sz w:val="16"/>
                <w:szCs w:val="16"/>
                <w:rPrChange w:id="8849" w:author="Steve Barbeaux" w:date="2022-10-10T12:18:00Z">
                  <w:rPr>
                    <w:bCs/>
                    <w:sz w:val="16"/>
                    <w:szCs w:val="16"/>
                  </w:rPr>
                </w:rPrChange>
              </w:rPr>
            </w:pPr>
            <w:ins w:id="8850" w:author="Steve Barbeaux" w:date="2022-10-10T12:18:00Z">
              <w:r w:rsidRPr="005E242C">
                <w:rPr>
                  <w:sz w:val="16"/>
                  <w:szCs w:val="16"/>
                  <w:rPrChange w:id="8851" w:author="Steve Barbeaux" w:date="2022-10-10T12:18:00Z">
                    <w:rPr/>
                  </w:rPrChange>
                </w:rPr>
                <w:t>0.93</w:t>
              </w:r>
            </w:ins>
            <w:del w:id="8852" w:author="Steve Barbeaux" w:date="2022-10-10T12:18:00Z">
              <w:r w:rsidRPr="005E242C" w:rsidDel="00FC0D60">
                <w:rPr>
                  <w:sz w:val="16"/>
                  <w:szCs w:val="16"/>
                  <w:rPrChange w:id="8853" w:author="Steve Barbeaux" w:date="2022-10-10T12:18:00Z">
                    <w:rPr>
                      <w:sz w:val="16"/>
                      <w:szCs w:val="16"/>
                    </w:rPr>
                  </w:rPrChange>
                </w:rPr>
                <w:delText>0.96</w:delText>
              </w:r>
            </w:del>
          </w:p>
        </w:tc>
        <w:tc>
          <w:tcPr>
            <w:tcW w:w="317" w:type="pct"/>
            <w:tcBorders>
              <w:left w:val="nil"/>
              <w:right w:val="nil"/>
            </w:tcBorders>
            <w:shd w:val="clear" w:color="auto" w:fill="FFFFFF" w:themeFill="background1"/>
            <w:noWrap/>
          </w:tcPr>
          <w:p w14:paraId="747C9E99" w14:textId="46E7A12A" w:rsidR="005E242C" w:rsidRPr="005E242C" w:rsidRDefault="005E242C" w:rsidP="005E242C">
            <w:pPr>
              <w:shd w:val="clear" w:color="auto" w:fill="FFFFFF" w:themeFill="background1"/>
              <w:spacing w:after="0"/>
              <w:jc w:val="right"/>
              <w:rPr>
                <w:bCs/>
                <w:sz w:val="16"/>
                <w:szCs w:val="16"/>
                <w:rPrChange w:id="8854" w:author="Steve Barbeaux" w:date="2022-10-10T12:18:00Z">
                  <w:rPr>
                    <w:bCs/>
                    <w:sz w:val="16"/>
                    <w:szCs w:val="16"/>
                  </w:rPr>
                </w:rPrChange>
              </w:rPr>
            </w:pPr>
            <w:ins w:id="8855" w:author="Steve Barbeaux" w:date="2022-10-10T12:18:00Z">
              <w:r w:rsidRPr="005E242C">
                <w:rPr>
                  <w:sz w:val="16"/>
                  <w:szCs w:val="16"/>
                  <w:rPrChange w:id="8856" w:author="Steve Barbeaux" w:date="2022-10-10T12:18:00Z">
                    <w:rPr/>
                  </w:rPrChange>
                </w:rPr>
                <w:t>1.4%</w:t>
              </w:r>
            </w:ins>
            <w:del w:id="8857" w:author="Steve Barbeaux" w:date="2022-10-10T12:18:00Z">
              <w:r w:rsidRPr="005E242C" w:rsidDel="00FC0D60">
                <w:rPr>
                  <w:sz w:val="16"/>
                  <w:szCs w:val="16"/>
                  <w:rPrChange w:id="8858" w:author="Steve Barbeaux" w:date="2022-10-10T12:18:00Z">
                    <w:rPr>
                      <w:sz w:val="16"/>
                      <w:szCs w:val="16"/>
                    </w:rPr>
                  </w:rPrChange>
                </w:rPr>
                <w:delText>1.5%</w:delText>
              </w:r>
            </w:del>
          </w:p>
        </w:tc>
      </w:tr>
      <w:tr w:rsidR="005E242C" w:rsidRPr="0023317E" w14:paraId="02821893" w14:textId="77777777" w:rsidTr="00D45095">
        <w:trPr>
          <w:tblCellSpacing w:w="7" w:type="dxa"/>
        </w:trPr>
        <w:tc>
          <w:tcPr>
            <w:tcW w:w="222" w:type="pct"/>
            <w:tcBorders>
              <w:left w:val="nil"/>
              <w:right w:val="nil"/>
            </w:tcBorders>
            <w:shd w:val="clear" w:color="auto" w:fill="FFFFFF" w:themeFill="background1"/>
            <w:noWrap/>
          </w:tcPr>
          <w:p w14:paraId="257F50C9"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1990</w:t>
            </w:r>
          </w:p>
        </w:tc>
        <w:tc>
          <w:tcPr>
            <w:tcW w:w="256" w:type="pct"/>
            <w:tcBorders>
              <w:left w:val="nil"/>
              <w:right w:val="nil"/>
            </w:tcBorders>
            <w:shd w:val="clear" w:color="auto" w:fill="FFFFFF" w:themeFill="background1"/>
            <w:noWrap/>
          </w:tcPr>
          <w:p w14:paraId="204AF0BC" w14:textId="183CE83A" w:rsidR="005E242C" w:rsidRPr="005E242C" w:rsidRDefault="005E242C" w:rsidP="005E242C">
            <w:pPr>
              <w:shd w:val="clear" w:color="auto" w:fill="FFFFFF" w:themeFill="background1"/>
              <w:spacing w:after="0"/>
              <w:jc w:val="right"/>
              <w:rPr>
                <w:bCs/>
                <w:sz w:val="16"/>
                <w:szCs w:val="16"/>
                <w:rPrChange w:id="8859" w:author="Steve Barbeaux" w:date="2022-10-10T12:18:00Z">
                  <w:rPr>
                    <w:bCs/>
                    <w:sz w:val="16"/>
                    <w:szCs w:val="16"/>
                  </w:rPr>
                </w:rPrChange>
              </w:rPr>
            </w:pPr>
            <w:ins w:id="8860" w:author="Steve Barbeaux" w:date="2022-10-10T12:18:00Z">
              <w:r w:rsidRPr="005E242C">
                <w:rPr>
                  <w:sz w:val="16"/>
                  <w:szCs w:val="16"/>
                  <w:rPrChange w:id="8861" w:author="Steve Barbeaux" w:date="2022-10-10T12:18:00Z">
                    <w:rPr/>
                  </w:rPrChange>
                </w:rPr>
                <w:t>0.26</w:t>
              </w:r>
            </w:ins>
            <w:del w:id="8862" w:author="Steve Barbeaux" w:date="2022-10-10T12:18:00Z">
              <w:r w:rsidRPr="005E242C" w:rsidDel="00FC0D60">
                <w:rPr>
                  <w:sz w:val="16"/>
                  <w:szCs w:val="16"/>
                  <w:rPrChange w:id="8863" w:author="Steve Barbeaux" w:date="2022-10-10T12:18:00Z">
                    <w:rPr>
                      <w:sz w:val="16"/>
                      <w:szCs w:val="16"/>
                    </w:rPr>
                  </w:rPrChange>
                </w:rPr>
                <w:delText>0.27</w:delText>
              </w:r>
            </w:del>
          </w:p>
        </w:tc>
        <w:tc>
          <w:tcPr>
            <w:tcW w:w="256" w:type="pct"/>
            <w:tcBorders>
              <w:left w:val="nil"/>
              <w:right w:val="nil"/>
            </w:tcBorders>
            <w:shd w:val="clear" w:color="auto" w:fill="FFFFFF" w:themeFill="background1"/>
            <w:noWrap/>
          </w:tcPr>
          <w:p w14:paraId="76021B3C" w14:textId="379C943A" w:rsidR="005E242C" w:rsidRPr="005E242C" w:rsidRDefault="005E242C" w:rsidP="005E242C">
            <w:pPr>
              <w:shd w:val="clear" w:color="auto" w:fill="FFFFFF" w:themeFill="background1"/>
              <w:spacing w:after="0"/>
              <w:jc w:val="right"/>
              <w:rPr>
                <w:bCs/>
                <w:sz w:val="16"/>
                <w:szCs w:val="16"/>
                <w:rPrChange w:id="8864" w:author="Steve Barbeaux" w:date="2022-10-10T12:18:00Z">
                  <w:rPr>
                    <w:bCs/>
                    <w:sz w:val="16"/>
                    <w:szCs w:val="16"/>
                  </w:rPr>
                </w:rPrChange>
              </w:rPr>
            </w:pPr>
            <w:ins w:id="8865" w:author="Steve Barbeaux" w:date="2022-10-10T12:18:00Z">
              <w:r w:rsidRPr="005E242C">
                <w:rPr>
                  <w:sz w:val="16"/>
                  <w:szCs w:val="16"/>
                  <w:rPrChange w:id="8866" w:author="Steve Barbeaux" w:date="2022-10-10T12:18:00Z">
                    <w:rPr/>
                  </w:rPrChange>
                </w:rPr>
                <w:t>0.05</w:t>
              </w:r>
            </w:ins>
            <w:del w:id="8867" w:author="Steve Barbeaux" w:date="2022-10-10T12:18:00Z">
              <w:r w:rsidRPr="005E242C" w:rsidDel="00FC0D60">
                <w:rPr>
                  <w:sz w:val="16"/>
                  <w:szCs w:val="16"/>
                  <w:rPrChange w:id="8868" w:author="Steve Barbeaux" w:date="2022-10-10T12:18:00Z">
                    <w:rPr>
                      <w:sz w:val="16"/>
                      <w:szCs w:val="16"/>
                    </w:rPr>
                  </w:rPrChange>
                </w:rPr>
                <w:delText>0.05</w:delText>
              </w:r>
            </w:del>
          </w:p>
        </w:tc>
        <w:tc>
          <w:tcPr>
            <w:tcW w:w="256" w:type="pct"/>
            <w:tcBorders>
              <w:left w:val="nil"/>
              <w:right w:val="nil"/>
            </w:tcBorders>
            <w:shd w:val="clear" w:color="auto" w:fill="FFFFFF" w:themeFill="background1"/>
            <w:noWrap/>
          </w:tcPr>
          <w:p w14:paraId="49DBBCD0" w14:textId="546B0A0A" w:rsidR="005E242C" w:rsidRPr="005E242C" w:rsidRDefault="005E242C" w:rsidP="005E242C">
            <w:pPr>
              <w:shd w:val="clear" w:color="auto" w:fill="FFFFFF" w:themeFill="background1"/>
              <w:spacing w:after="0"/>
              <w:jc w:val="right"/>
              <w:rPr>
                <w:bCs/>
                <w:sz w:val="16"/>
                <w:szCs w:val="16"/>
                <w:rPrChange w:id="8869" w:author="Steve Barbeaux" w:date="2022-10-10T12:18:00Z">
                  <w:rPr>
                    <w:bCs/>
                    <w:sz w:val="16"/>
                    <w:szCs w:val="16"/>
                  </w:rPr>
                </w:rPrChange>
              </w:rPr>
            </w:pPr>
            <w:ins w:id="8870" w:author="Steve Barbeaux" w:date="2022-10-10T12:18:00Z">
              <w:r w:rsidRPr="005E242C">
                <w:rPr>
                  <w:sz w:val="16"/>
                  <w:szCs w:val="16"/>
                  <w:rPrChange w:id="8871" w:author="Steve Barbeaux" w:date="2022-10-10T12:18:00Z">
                    <w:rPr/>
                  </w:rPrChange>
                </w:rPr>
                <w:t>0.09</w:t>
              </w:r>
            </w:ins>
            <w:del w:id="8872" w:author="Steve Barbeaux" w:date="2022-10-10T12:18:00Z">
              <w:r w:rsidRPr="005E242C" w:rsidDel="00FC0D60">
                <w:rPr>
                  <w:sz w:val="16"/>
                  <w:szCs w:val="16"/>
                  <w:rPrChange w:id="8873" w:author="Steve Barbeaux" w:date="2022-10-10T12:18:00Z">
                    <w:rPr>
                      <w:sz w:val="16"/>
                      <w:szCs w:val="16"/>
                    </w:rPr>
                  </w:rPrChange>
                </w:rPr>
                <w:delText>0.09</w:delText>
              </w:r>
            </w:del>
          </w:p>
        </w:tc>
        <w:tc>
          <w:tcPr>
            <w:tcW w:w="257" w:type="pct"/>
            <w:tcBorders>
              <w:left w:val="nil"/>
              <w:right w:val="nil"/>
            </w:tcBorders>
            <w:shd w:val="clear" w:color="auto" w:fill="FFFFFF" w:themeFill="background1"/>
            <w:noWrap/>
          </w:tcPr>
          <w:p w14:paraId="0DE766AF" w14:textId="559EDB21" w:rsidR="005E242C" w:rsidRPr="005E242C" w:rsidRDefault="005E242C" w:rsidP="005E242C">
            <w:pPr>
              <w:shd w:val="clear" w:color="auto" w:fill="FFFFFF" w:themeFill="background1"/>
              <w:spacing w:after="0"/>
              <w:jc w:val="right"/>
              <w:rPr>
                <w:bCs/>
                <w:sz w:val="16"/>
                <w:szCs w:val="16"/>
                <w:rPrChange w:id="8874" w:author="Steve Barbeaux" w:date="2022-10-10T12:18:00Z">
                  <w:rPr>
                    <w:bCs/>
                    <w:sz w:val="16"/>
                    <w:szCs w:val="16"/>
                  </w:rPr>
                </w:rPrChange>
              </w:rPr>
            </w:pPr>
            <w:ins w:id="8875" w:author="Steve Barbeaux" w:date="2022-10-10T12:18:00Z">
              <w:r w:rsidRPr="005E242C">
                <w:rPr>
                  <w:sz w:val="16"/>
                  <w:szCs w:val="16"/>
                  <w:rPrChange w:id="8876" w:author="Steve Barbeaux" w:date="2022-10-10T12:18:00Z">
                    <w:rPr/>
                  </w:rPrChange>
                </w:rPr>
                <w:t>0.14</w:t>
              </w:r>
            </w:ins>
            <w:del w:id="8877" w:author="Steve Barbeaux" w:date="2022-10-10T12:18:00Z">
              <w:r w:rsidRPr="005E242C" w:rsidDel="00FC0D60">
                <w:rPr>
                  <w:sz w:val="16"/>
                  <w:szCs w:val="16"/>
                  <w:rPrChange w:id="8878" w:author="Steve Barbeaux" w:date="2022-10-10T12:18:00Z">
                    <w:rPr>
                      <w:sz w:val="16"/>
                      <w:szCs w:val="16"/>
                    </w:rPr>
                  </w:rPrChange>
                </w:rPr>
                <w:delText>0.14</w:delText>
              </w:r>
            </w:del>
          </w:p>
        </w:tc>
        <w:tc>
          <w:tcPr>
            <w:tcW w:w="257" w:type="pct"/>
            <w:tcBorders>
              <w:left w:val="nil"/>
              <w:right w:val="nil"/>
            </w:tcBorders>
            <w:shd w:val="clear" w:color="auto" w:fill="FFFFFF" w:themeFill="background1"/>
            <w:noWrap/>
          </w:tcPr>
          <w:p w14:paraId="015B095E" w14:textId="79C9D8B8" w:rsidR="005E242C" w:rsidRPr="005E242C" w:rsidRDefault="005E242C" w:rsidP="005E242C">
            <w:pPr>
              <w:shd w:val="clear" w:color="auto" w:fill="FFFFFF" w:themeFill="background1"/>
              <w:spacing w:after="0"/>
              <w:jc w:val="right"/>
              <w:rPr>
                <w:bCs/>
                <w:sz w:val="16"/>
                <w:szCs w:val="16"/>
                <w:rPrChange w:id="8879" w:author="Steve Barbeaux" w:date="2022-10-10T12:18:00Z">
                  <w:rPr>
                    <w:bCs/>
                    <w:sz w:val="16"/>
                    <w:szCs w:val="16"/>
                  </w:rPr>
                </w:rPrChange>
              </w:rPr>
            </w:pPr>
            <w:ins w:id="8880" w:author="Steve Barbeaux" w:date="2022-10-10T12:18:00Z">
              <w:r w:rsidRPr="005E242C">
                <w:rPr>
                  <w:sz w:val="16"/>
                  <w:szCs w:val="16"/>
                  <w:rPrChange w:id="8881" w:author="Steve Barbeaux" w:date="2022-10-10T12:18:00Z">
                    <w:rPr/>
                  </w:rPrChange>
                </w:rPr>
                <w:t>0.05</w:t>
              </w:r>
            </w:ins>
            <w:del w:id="8882" w:author="Steve Barbeaux" w:date="2022-10-10T12:18:00Z">
              <w:r w:rsidRPr="005E242C" w:rsidDel="00FC0D60">
                <w:rPr>
                  <w:sz w:val="16"/>
                  <w:szCs w:val="16"/>
                  <w:rPrChange w:id="8883" w:author="Steve Barbeaux" w:date="2022-10-10T12:18:00Z">
                    <w:rPr>
                      <w:sz w:val="16"/>
                      <w:szCs w:val="16"/>
                    </w:rPr>
                  </w:rPrChange>
                </w:rPr>
                <w:delText>0.05</w:delText>
              </w:r>
            </w:del>
          </w:p>
        </w:tc>
        <w:tc>
          <w:tcPr>
            <w:tcW w:w="257" w:type="pct"/>
            <w:tcBorders>
              <w:left w:val="nil"/>
              <w:right w:val="nil"/>
            </w:tcBorders>
            <w:shd w:val="clear" w:color="auto" w:fill="FFFFFF" w:themeFill="background1"/>
            <w:noWrap/>
          </w:tcPr>
          <w:p w14:paraId="1C82FAB2" w14:textId="4C56C8AC" w:rsidR="005E242C" w:rsidRPr="005E242C" w:rsidRDefault="005E242C" w:rsidP="005E242C">
            <w:pPr>
              <w:shd w:val="clear" w:color="auto" w:fill="FFFFFF" w:themeFill="background1"/>
              <w:spacing w:after="0"/>
              <w:jc w:val="right"/>
              <w:rPr>
                <w:bCs/>
                <w:sz w:val="16"/>
                <w:szCs w:val="16"/>
                <w:rPrChange w:id="8884" w:author="Steve Barbeaux" w:date="2022-10-10T12:18:00Z">
                  <w:rPr>
                    <w:bCs/>
                    <w:sz w:val="16"/>
                    <w:szCs w:val="16"/>
                  </w:rPr>
                </w:rPrChange>
              </w:rPr>
            </w:pPr>
            <w:ins w:id="8885" w:author="Steve Barbeaux" w:date="2022-10-10T12:18:00Z">
              <w:r w:rsidRPr="005E242C">
                <w:rPr>
                  <w:sz w:val="16"/>
                  <w:szCs w:val="16"/>
                  <w:rPrChange w:id="8886" w:author="Steve Barbeaux" w:date="2022-10-10T12:18:00Z">
                    <w:rPr/>
                  </w:rPrChange>
                </w:rPr>
                <w:t>0.04</w:t>
              </w:r>
            </w:ins>
            <w:del w:id="8887" w:author="Steve Barbeaux" w:date="2022-10-10T12:18:00Z">
              <w:r w:rsidRPr="005E242C" w:rsidDel="00FC0D60">
                <w:rPr>
                  <w:sz w:val="16"/>
                  <w:szCs w:val="16"/>
                  <w:rPrChange w:id="8888" w:author="Steve Barbeaux" w:date="2022-10-10T12:18:00Z">
                    <w:rPr>
                      <w:sz w:val="16"/>
                      <w:szCs w:val="16"/>
                    </w:rPr>
                  </w:rPrChange>
                </w:rPr>
                <w:delText>0.04</w:delText>
              </w:r>
            </w:del>
          </w:p>
        </w:tc>
        <w:tc>
          <w:tcPr>
            <w:tcW w:w="256" w:type="pct"/>
            <w:tcBorders>
              <w:left w:val="nil"/>
              <w:right w:val="nil"/>
            </w:tcBorders>
            <w:shd w:val="clear" w:color="auto" w:fill="FFFFFF" w:themeFill="background1"/>
            <w:noWrap/>
          </w:tcPr>
          <w:p w14:paraId="67D84432" w14:textId="6ECEBCC2" w:rsidR="005E242C" w:rsidRPr="005E242C" w:rsidRDefault="005E242C" w:rsidP="005E242C">
            <w:pPr>
              <w:shd w:val="clear" w:color="auto" w:fill="FFFFFF" w:themeFill="background1"/>
              <w:spacing w:after="0"/>
              <w:jc w:val="right"/>
              <w:rPr>
                <w:bCs/>
                <w:sz w:val="16"/>
                <w:szCs w:val="16"/>
                <w:rPrChange w:id="8889" w:author="Steve Barbeaux" w:date="2022-10-10T12:18:00Z">
                  <w:rPr>
                    <w:bCs/>
                    <w:sz w:val="16"/>
                    <w:szCs w:val="16"/>
                  </w:rPr>
                </w:rPrChange>
              </w:rPr>
            </w:pPr>
            <w:ins w:id="8890" w:author="Steve Barbeaux" w:date="2022-10-10T12:18:00Z">
              <w:r w:rsidRPr="005E242C">
                <w:rPr>
                  <w:sz w:val="16"/>
                  <w:szCs w:val="16"/>
                  <w:rPrChange w:id="8891" w:author="Steve Barbeaux" w:date="2022-10-10T12:18:00Z">
                    <w:rPr/>
                  </w:rPrChange>
                </w:rPr>
                <w:t>0.16</w:t>
              </w:r>
            </w:ins>
            <w:del w:id="8892" w:author="Steve Barbeaux" w:date="2022-10-10T12:18:00Z">
              <w:r w:rsidRPr="005E242C" w:rsidDel="00FC0D60">
                <w:rPr>
                  <w:sz w:val="16"/>
                  <w:szCs w:val="16"/>
                  <w:rPrChange w:id="8893" w:author="Steve Barbeaux" w:date="2022-10-10T12:18:00Z">
                    <w:rPr>
                      <w:sz w:val="16"/>
                      <w:szCs w:val="16"/>
                    </w:rPr>
                  </w:rPrChange>
                </w:rPr>
                <w:delText>0.16</w:delText>
              </w:r>
            </w:del>
          </w:p>
        </w:tc>
        <w:tc>
          <w:tcPr>
            <w:tcW w:w="256" w:type="pct"/>
            <w:tcBorders>
              <w:left w:val="nil"/>
              <w:right w:val="nil"/>
            </w:tcBorders>
            <w:shd w:val="clear" w:color="auto" w:fill="FFFFFF" w:themeFill="background1"/>
            <w:noWrap/>
          </w:tcPr>
          <w:p w14:paraId="6EBD2D15" w14:textId="1E0521DA" w:rsidR="005E242C" w:rsidRPr="005E242C" w:rsidRDefault="005E242C" w:rsidP="005E242C">
            <w:pPr>
              <w:shd w:val="clear" w:color="auto" w:fill="FFFFFF" w:themeFill="background1"/>
              <w:spacing w:after="0"/>
              <w:jc w:val="right"/>
              <w:rPr>
                <w:bCs/>
                <w:sz w:val="16"/>
                <w:szCs w:val="16"/>
                <w:rPrChange w:id="8894" w:author="Steve Barbeaux" w:date="2022-10-10T12:18:00Z">
                  <w:rPr>
                    <w:bCs/>
                    <w:sz w:val="16"/>
                    <w:szCs w:val="16"/>
                  </w:rPr>
                </w:rPrChange>
              </w:rPr>
            </w:pPr>
            <w:ins w:id="8895" w:author="Steve Barbeaux" w:date="2022-10-10T12:18:00Z">
              <w:r w:rsidRPr="005E242C">
                <w:rPr>
                  <w:sz w:val="16"/>
                  <w:szCs w:val="16"/>
                  <w:rPrChange w:id="8896" w:author="Steve Barbeaux" w:date="2022-10-10T12:18:00Z">
                    <w:rPr/>
                  </w:rPrChange>
                </w:rPr>
                <w:t>0.03</w:t>
              </w:r>
            </w:ins>
            <w:del w:id="8897" w:author="Steve Barbeaux" w:date="2022-10-10T12:18:00Z">
              <w:r w:rsidRPr="005E242C" w:rsidDel="00FC0D60">
                <w:rPr>
                  <w:sz w:val="16"/>
                  <w:szCs w:val="16"/>
                  <w:rPrChange w:id="8898" w:author="Steve Barbeaux" w:date="2022-10-10T12:18:00Z">
                    <w:rPr>
                      <w:sz w:val="16"/>
                      <w:szCs w:val="16"/>
                    </w:rPr>
                  </w:rPrChange>
                </w:rPr>
                <w:delText>0.03</w:delText>
              </w:r>
            </w:del>
          </w:p>
        </w:tc>
        <w:tc>
          <w:tcPr>
            <w:tcW w:w="256" w:type="pct"/>
            <w:tcBorders>
              <w:left w:val="nil"/>
              <w:right w:val="nil"/>
            </w:tcBorders>
            <w:shd w:val="clear" w:color="auto" w:fill="FFFFFF" w:themeFill="background1"/>
            <w:noWrap/>
          </w:tcPr>
          <w:p w14:paraId="6A776AF9" w14:textId="3524172D" w:rsidR="005E242C" w:rsidRPr="005E242C" w:rsidRDefault="005E242C" w:rsidP="005E242C">
            <w:pPr>
              <w:shd w:val="clear" w:color="auto" w:fill="FFFFFF" w:themeFill="background1"/>
              <w:spacing w:after="0"/>
              <w:jc w:val="right"/>
              <w:rPr>
                <w:bCs/>
                <w:sz w:val="16"/>
                <w:szCs w:val="16"/>
                <w:rPrChange w:id="8899" w:author="Steve Barbeaux" w:date="2022-10-10T12:18:00Z">
                  <w:rPr>
                    <w:bCs/>
                    <w:sz w:val="16"/>
                    <w:szCs w:val="16"/>
                  </w:rPr>
                </w:rPrChange>
              </w:rPr>
            </w:pPr>
            <w:ins w:id="8900" w:author="Steve Barbeaux" w:date="2022-10-10T12:18:00Z">
              <w:r w:rsidRPr="005E242C">
                <w:rPr>
                  <w:sz w:val="16"/>
                  <w:szCs w:val="16"/>
                  <w:rPrChange w:id="8901" w:author="Steve Barbeaux" w:date="2022-10-10T12:18:00Z">
                    <w:rPr/>
                  </w:rPrChange>
                </w:rPr>
                <w:t>0.06</w:t>
              </w:r>
            </w:ins>
            <w:del w:id="8902" w:author="Steve Barbeaux" w:date="2022-10-10T12:18:00Z">
              <w:r w:rsidRPr="005E242C" w:rsidDel="00FC0D60">
                <w:rPr>
                  <w:sz w:val="16"/>
                  <w:szCs w:val="16"/>
                  <w:rPrChange w:id="8903" w:author="Steve Barbeaux" w:date="2022-10-10T12:18:00Z">
                    <w:rPr>
                      <w:sz w:val="16"/>
                      <w:szCs w:val="16"/>
                    </w:rPr>
                  </w:rPrChange>
                </w:rPr>
                <w:delText>0.06</w:delText>
              </w:r>
            </w:del>
          </w:p>
        </w:tc>
        <w:tc>
          <w:tcPr>
            <w:tcW w:w="256" w:type="pct"/>
            <w:tcBorders>
              <w:left w:val="nil"/>
              <w:right w:val="nil"/>
            </w:tcBorders>
            <w:shd w:val="clear" w:color="auto" w:fill="FFFFFF" w:themeFill="background1"/>
            <w:noWrap/>
          </w:tcPr>
          <w:p w14:paraId="024FC57A" w14:textId="61D9A12F" w:rsidR="005E242C" w:rsidRPr="005E242C" w:rsidRDefault="005E242C" w:rsidP="005E242C">
            <w:pPr>
              <w:shd w:val="clear" w:color="auto" w:fill="FFFFFF" w:themeFill="background1"/>
              <w:spacing w:after="0"/>
              <w:jc w:val="right"/>
              <w:rPr>
                <w:bCs/>
                <w:sz w:val="16"/>
                <w:szCs w:val="16"/>
                <w:rPrChange w:id="8904" w:author="Steve Barbeaux" w:date="2022-10-10T12:18:00Z">
                  <w:rPr>
                    <w:bCs/>
                    <w:sz w:val="16"/>
                    <w:szCs w:val="16"/>
                  </w:rPr>
                </w:rPrChange>
              </w:rPr>
            </w:pPr>
            <w:ins w:id="8905" w:author="Steve Barbeaux" w:date="2022-10-10T12:18:00Z">
              <w:r w:rsidRPr="005E242C">
                <w:rPr>
                  <w:sz w:val="16"/>
                  <w:szCs w:val="16"/>
                  <w:rPrChange w:id="8906" w:author="Steve Barbeaux" w:date="2022-10-10T12:18:00Z">
                    <w:rPr/>
                  </w:rPrChange>
                </w:rPr>
                <w:t>0.01</w:t>
              </w:r>
            </w:ins>
            <w:del w:id="8907" w:author="Steve Barbeaux" w:date="2022-10-10T12:18:00Z">
              <w:r w:rsidRPr="005E242C" w:rsidDel="00FC0D60">
                <w:rPr>
                  <w:sz w:val="16"/>
                  <w:szCs w:val="16"/>
                  <w:rPrChange w:id="890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495785D4" w14:textId="074E1988" w:rsidR="005E242C" w:rsidRPr="005E242C" w:rsidRDefault="005E242C" w:rsidP="005E242C">
            <w:pPr>
              <w:shd w:val="clear" w:color="auto" w:fill="FFFFFF" w:themeFill="background1"/>
              <w:spacing w:after="0"/>
              <w:jc w:val="right"/>
              <w:rPr>
                <w:bCs/>
                <w:sz w:val="16"/>
                <w:szCs w:val="16"/>
                <w:rPrChange w:id="8909" w:author="Steve Barbeaux" w:date="2022-10-10T12:18:00Z">
                  <w:rPr>
                    <w:bCs/>
                    <w:sz w:val="16"/>
                    <w:szCs w:val="16"/>
                  </w:rPr>
                </w:rPrChange>
              </w:rPr>
            </w:pPr>
            <w:ins w:id="8910" w:author="Steve Barbeaux" w:date="2022-10-10T12:18:00Z">
              <w:r w:rsidRPr="005E242C">
                <w:rPr>
                  <w:sz w:val="16"/>
                  <w:szCs w:val="16"/>
                  <w:rPrChange w:id="8911" w:author="Steve Barbeaux" w:date="2022-10-10T12:18:00Z">
                    <w:rPr/>
                  </w:rPrChange>
                </w:rPr>
                <w:t>0.00</w:t>
              </w:r>
            </w:ins>
            <w:del w:id="8912" w:author="Steve Barbeaux" w:date="2022-10-10T12:18:00Z">
              <w:r w:rsidRPr="005E242C" w:rsidDel="00FC0D60">
                <w:rPr>
                  <w:sz w:val="16"/>
                  <w:szCs w:val="16"/>
                  <w:rPrChange w:id="891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3DB5EBD0" w14:textId="6CAC40DB" w:rsidR="005E242C" w:rsidRPr="005E242C" w:rsidRDefault="005E242C" w:rsidP="005E242C">
            <w:pPr>
              <w:shd w:val="clear" w:color="auto" w:fill="FFFFFF" w:themeFill="background1"/>
              <w:spacing w:after="0"/>
              <w:jc w:val="right"/>
              <w:rPr>
                <w:bCs/>
                <w:sz w:val="16"/>
                <w:szCs w:val="16"/>
                <w:rPrChange w:id="8914" w:author="Steve Barbeaux" w:date="2022-10-10T12:18:00Z">
                  <w:rPr>
                    <w:bCs/>
                    <w:sz w:val="16"/>
                    <w:szCs w:val="16"/>
                  </w:rPr>
                </w:rPrChange>
              </w:rPr>
            </w:pPr>
            <w:ins w:id="8915" w:author="Steve Barbeaux" w:date="2022-10-10T12:18:00Z">
              <w:r w:rsidRPr="005E242C">
                <w:rPr>
                  <w:sz w:val="16"/>
                  <w:szCs w:val="16"/>
                  <w:rPrChange w:id="8916" w:author="Steve Barbeaux" w:date="2022-10-10T12:18:00Z">
                    <w:rPr/>
                  </w:rPrChange>
                </w:rPr>
                <w:t>0.09</w:t>
              </w:r>
            </w:ins>
            <w:del w:id="8917" w:author="Steve Barbeaux" w:date="2022-10-10T12:18:00Z">
              <w:r w:rsidRPr="005E242C" w:rsidDel="00FC0D60">
                <w:rPr>
                  <w:sz w:val="16"/>
                  <w:szCs w:val="16"/>
                  <w:rPrChange w:id="8918" w:author="Steve Barbeaux" w:date="2022-10-10T12:18:00Z">
                    <w:rPr>
                      <w:sz w:val="16"/>
                      <w:szCs w:val="16"/>
                    </w:rPr>
                  </w:rPrChange>
                </w:rPr>
                <w:delText>0.10</w:delText>
              </w:r>
            </w:del>
          </w:p>
        </w:tc>
        <w:tc>
          <w:tcPr>
            <w:tcW w:w="257" w:type="pct"/>
            <w:tcBorders>
              <w:left w:val="nil"/>
              <w:right w:val="nil"/>
            </w:tcBorders>
            <w:shd w:val="clear" w:color="auto" w:fill="FFFFFF" w:themeFill="background1"/>
            <w:noWrap/>
          </w:tcPr>
          <w:p w14:paraId="07245439" w14:textId="0322DC52" w:rsidR="005E242C" w:rsidRPr="005E242C" w:rsidRDefault="005E242C" w:rsidP="005E242C">
            <w:pPr>
              <w:shd w:val="clear" w:color="auto" w:fill="FFFFFF" w:themeFill="background1"/>
              <w:spacing w:after="0"/>
              <w:jc w:val="right"/>
              <w:rPr>
                <w:bCs/>
                <w:sz w:val="16"/>
                <w:szCs w:val="16"/>
                <w:rPrChange w:id="8919" w:author="Steve Barbeaux" w:date="2022-10-10T12:18:00Z">
                  <w:rPr>
                    <w:bCs/>
                    <w:sz w:val="16"/>
                    <w:szCs w:val="16"/>
                  </w:rPr>
                </w:rPrChange>
              </w:rPr>
            </w:pPr>
            <w:ins w:id="8920" w:author="Steve Barbeaux" w:date="2022-10-10T12:18:00Z">
              <w:r w:rsidRPr="005E242C">
                <w:rPr>
                  <w:sz w:val="16"/>
                  <w:szCs w:val="16"/>
                  <w:rPrChange w:id="8921" w:author="Steve Barbeaux" w:date="2022-10-10T12:18:00Z">
                    <w:rPr/>
                  </w:rPrChange>
                </w:rPr>
                <w:t>0.01</w:t>
              </w:r>
            </w:ins>
            <w:del w:id="8922" w:author="Steve Barbeaux" w:date="2022-10-10T12:18:00Z">
              <w:r w:rsidRPr="005E242C" w:rsidDel="00FC0D60">
                <w:rPr>
                  <w:sz w:val="16"/>
                  <w:szCs w:val="16"/>
                  <w:rPrChange w:id="892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17BFB107" w14:textId="7DA95CB6" w:rsidR="005E242C" w:rsidRPr="005E242C" w:rsidRDefault="005E242C" w:rsidP="005E242C">
            <w:pPr>
              <w:shd w:val="clear" w:color="auto" w:fill="FFFFFF" w:themeFill="background1"/>
              <w:spacing w:after="0"/>
              <w:jc w:val="right"/>
              <w:rPr>
                <w:bCs/>
                <w:sz w:val="16"/>
                <w:szCs w:val="16"/>
                <w:rPrChange w:id="8924" w:author="Steve Barbeaux" w:date="2022-10-10T12:18:00Z">
                  <w:rPr>
                    <w:bCs/>
                    <w:sz w:val="16"/>
                    <w:szCs w:val="16"/>
                  </w:rPr>
                </w:rPrChange>
              </w:rPr>
            </w:pPr>
            <w:ins w:id="8925" w:author="Steve Barbeaux" w:date="2022-10-10T12:18:00Z">
              <w:r w:rsidRPr="005E242C">
                <w:rPr>
                  <w:sz w:val="16"/>
                  <w:szCs w:val="16"/>
                  <w:rPrChange w:id="8926" w:author="Steve Barbeaux" w:date="2022-10-10T12:18:00Z">
                    <w:rPr/>
                  </w:rPrChange>
                </w:rPr>
                <w:t>0.00</w:t>
              </w:r>
            </w:ins>
            <w:del w:id="8927" w:author="Steve Barbeaux" w:date="2022-10-10T12:18:00Z">
              <w:r w:rsidRPr="005E242C" w:rsidDel="00FC0D60">
                <w:rPr>
                  <w:sz w:val="16"/>
                  <w:szCs w:val="16"/>
                  <w:rPrChange w:id="892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2FF7145D" w14:textId="4BCFB0D8" w:rsidR="005E242C" w:rsidRPr="005E242C" w:rsidRDefault="005E242C" w:rsidP="005E242C">
            <w:pPr>
              <w:shd w:val="clear" w:color="auto" w:fill="FFFFFF" w:themeFill="background1"/>
              <w:spacing w:after="0"/>
              <w:jc w:val="right"/>
              <w:rPr>
                <w:bCs/>
                <w:sz w:val="16"/>
                <w:szCs w:val="16"/>
                <w:rPrChange w:id="8929" w:author="Steve Barbeaux" w:date="2022-10-10T12:18:00Z">
                  <w:rPr>
                    <w:bCs/>
                    <w:sz w:val="16"/>
                    <w:szCs w:val="16"/>
                  </w:rPr>
                </w:rPrChange>
              </w:rPr>
            </w:pPr>
            <w:ins w:id="8930" w:author="Steve Barbeaux" w:date="2022-10-10T12:18:00Z">
              <w:r w:rsidRPr="005E242C">
                <w:rPr>
                  <w:sz w:val="16"/>
                  <w:szCs w:val="16"/>
                  <w:rPrChange w:id="8931" w:author="Steve Barbeaux" w:date="2022-10-10T12:18:00Z">
                    <w:rPr/>
                  </w:rPrChange>
                </w:rPr>
                <w:t>0.01</w:t>
              </w:r>
            </w:ins>
            <w:del w:id="8932" w:author="Steve Barbeaux" w:date="2022-10-10T12:18:00Z">
              <w:r w:rsidRPr="005E242C" w:rsidDel="00FC0D60">
                <w:rPr>
                  <w:sz w:val="16"/>
                  <w:szCs w:val="16"/>
                  <w:rPrChange w:id="8933" w:author="Steve Barbeaux" w:date="2022-10-10T12:18:00Z">
                    <w:rPr>
                      <w:sz w:val="16"/>
                      <w:szCs w:val="16"/>
                    </w:rPr>
                  </w:rPrChange>
                </w:rPr>
                <w:delText>0.02</w:delText>
              </w:r>
            </w:del>
          </w:p>
        </w:tc>
        <w:tc>
          <w:tcPr>
            <w:tcW w:w="469" w:type="pct"/>
            <w:tcBorders>
              <w:left w:val="nil"/>
              <w:right w:val="nil"/>
            </w:tcBorders>
            <w:shd w:val="clear" w:color="auto" w:fill="FFFFFF" w:themeFill="background1"/>
            <w:noWrap/>
          </w:tcPr>
          <w:p w14:paraId="34D4FDD1" w14:textId="5BBD5189" w:rsidR="005E242C" w:rsidRPr="005E242C" w:rsidRDefault="005E242C" w:rsidP="005E242C">
            <w:pPr>
              <w:shd w:val="clear" w:color="auto" w:fill="FFFFFF" w:themeFill="background1"/>
              <w:spacing w:after="0"/>
              <w:jc w:val="right"/>
              <w:rPr>
                <w:bCs/>
                <w:sz w:val="16"/>
                <w:szCs w:val="16"/>
                <w:rPrChange w:id="8934" w:author="Steve Barbeaux" w:date="2022-10-10T12:18:00Z">
                  <w:rPr>
                    <w:bCs/>
                    <w:sz w:val="16"/>
                    <w:szCs w:val="16"/>
                  </w:rPr>
                </w:rPrChange>
              </w:rPr>
            </w:pPr>
            <w:ins w:id="8935" w:author="Steve Barbeaux" w:date="2022-10-10T12:18:00Z">
              <w:r w:rsidRPr="005E242C">
                <w:rPr>
                  <w:sz w:val="16"/>
                  <w:szCs w:val="16"/>
                  <w:rPrChange w:id="8936" w:author="Steve Barbeaux" w:date="2022-10-10T12:18:00Z">
                    <w:rPr/>
                  </w:rPrChange>
                </w:rPr>
                <w:t>1.00</w:t>
              </w:r>
            </w:ins>
            <w:del w:id="8937" w:author="Steve Barbeaux" w:date="2022-10-10T12:18:00Z">
              <w:r w:rsidRPr="005E242C" w:rsidDel="00FC0D60">
                <w:rPr>
                  <w:sz w:val="16"/>
                  <w:szCs w:val="16"/>
                  <w:rPrChange w:id="8938" w:author="Steve Barbeaux" w:date="2022-10-10T12:18:00Z">
                    <w:rPr>
                      <w:sz w:val="16"/>
                      <w:szCs w:val="16"/>
                    </w:rPr>
                  </w:rPrChange>
                </w:rPr>
                <w:delText>1.04</w:delText>
              </w:r>
            </w:del>
          </w:p>
        </w:tc>
        <w:tc>
          <w:tcPr>
            <w:tcW w:w="317" w:type="pct"/>
            <w:tcBorders>
              <w:left w:val="nil"/>
              <w:right w:val="nil"/>
            </w:tcBorders>
            <w:shd w:val="clear" w:color="auto" w:fill="FFFFFF" w:themeFill="background1"/>
            <w:noWrap/>
          </w:tcPr>
          <w:p w14:paraId="6A1A0015" w14:textId="25DCCB31" w:rsidR="005E242C" w:rsidRPr="005E242C" w:rsidRDefault="005E242C" w:rsidP="005E242C">
            <w:pPr>
              <w:shd w:val="clear" w:color="auto" w:fill="FFFFFF" w:themeFill="background1"/>
              <w:spacing w:after="0"/>
              <w:jc w:val="right"/>
              <w:rPr>
                <w:bCs/>
                <w:sz w:val="16"/>
                <w:szCs w:val="16"/>
                <w:rPrChange w:id="8939" w:author="Steve Barbeaux" w:date="2022-10-10T12:18:00Z">
                  <w:rPr>
                    <w:bCs/>
                    <w:sz w:val="16"/>
                    <w:szCs w:val="16"/>
                  </w:rPr>
                </w:rPrChange>
              </w:rPr>
            </w:pPr>
            <w:ins w:id="8940" w:author="Steve Barbeaux" w:date="2022-10-10T12:18:00Z">
              <w:r w:rsidRPr="005E242C">
                <w:rPr>
                  <w:sz w:val="16"/>
                  <w:szCs w:val="16"/>
                  <w:rPrChange w:id="8941" w:author="Steve Barbeaux" w:date="2022-10-10T12:18:00Z">
                    <w:rPr/>
                  </w:rPrChange>
                </w:rPr>
                <w:t>1.3%</w:t>
              </w:r>
            </w:ins>
            <w:del w:id="8942" w:author="Steve Barbeaux" w:date="2022-10-10T12:18:00Z">
              <w:r w:rsidRPr="005E242C" w:rsidDel="00FC0D60">
                <w:rPr>
                  <w:sz w:val="16"/>
                  <w:szCs w:val="16"/>
                  <w:rPrChange w:id="8943" w:author="Steve Barbeaux" w:date="2022-10-10T12:18:00Z">
                    <w:rPr>
                      <w:sz w:val="16"/>
                      <w:szCs w:val="16"/>
                    </w:rPr>
                  </w:rPrChange>
                </w:rPr>
                <w:delText>1.5%</w:delText>
              </w:r>
            </w:del>
          </w:p>
        </w:tc>
      </w:tr>
      <w:tr w:rsidR="005E242C" w:rsidRPr="0023317E" w14:paraId="34BD1FD1" w14:textId="77777777" w:rsidTr="00D45095">
        <w:trPr>
          <w:tblCellSpacing w:w="7" w:type="dxa"/>
        </w:trPr>
        <w:tc>
          <w:tcPr>
            <w:tcW w:w="222" w:type="pct"/>
            <w:tcBorders>
              <w:left w:val="nil"/>
              <w:right w:val="nil"/>
            </w:tcBorders>
            <w:shd w:val="clear" w:color="auto" w:fill="FFFFFF" w:themeFill="background1"/>
            <w:noWrap/>
          </w:tcPr>
          <w:p w14:paraId="53F564F1"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1991</w:t>
            </w:r>
          </w:p>
        </w:tc>
        <w:tc>
          <w:tcPr>
            <w:tcW w:w="256" w:type="pct"/>
            <w:tcBorders>
              <w:left w:val="nil"/>
              <w:right w:val="nil"/>
            </w:tcBorders>
            <w:shd w:val="clear" w:color="auto" w:fill="FFFFFF" w:themeFill="background1"/>
            <w:noWrap/>
          </w:tcPr>
          <w:p w14:paraId="082E4B79" w14:textId="1E414030" w:rsidR="005E242C" w:rsidRPr="005E242C" w:rsidRDefault="005E242C" w:rsidP="005E242C">
            <w:pPr>
              <w:shd w:val="clear" w:color="auto" w:fill="FFFFFF" w:themeFill="background1"/>
              <w:spacing w:after="0"/>
              <w:jc w:val="right"/>
              <w:rPr>
                <w:bCs/>
                <w:sz w:val="16"/>
                <w:szCs w:val="16"/>
                <w:rPrChange w:id="8944" w:author="Steve Barbeaux" w:date="2022-10-10T12:18:00Z">
                  <w:rPr>
                    <w:bCs/>
                    <w:sz w:val="16"/>
                    <w:szCs w:val="16"/>
                  </w:rPr>
                </w:rPrChange>
              </w:rPr>
            </w:pPr>
            <w:ins w:id="8945" w:author="Steve Barbeaux" w:date="2022-10-10T12:18:00Z">
              <w:r w:rsidRPr="005E242C">
                <w:rPr>
                  <w:sz w:val="16"/>
                  <w:szCs w:val="16"/>
                  <w:rPrChange w:id="8946" w:author="Steve Barbeaux" w:date="2022-10-10T12:18:00Z">
                    <w:rPr/>
                  </w:rPrChange>
                </w:rPr>
                <w:t>0.04</w:t>
              </w:r>
            </w:ins>
            <w:del w:id="8947" w:author="Steve Barbeaux" w:date="2022-10-10T12:18:00Z">
              <w:r w:rsidRPr="005E242C" w:rsidDel="00FC0D60">
                <w:rPr>
                  <w:sz w:val="16"/>
                  <w:szCs w:val="16"/>
                  <w:rPrChange w:id="8948" w:author="Steve Barbeaux" w:date="2022-10-10T12:18:00Z">
                    <w:rPr>
                      <w:sz w:val="16"/>
                      <w:szCs w:val="16"/>
                    </w:rPr>
                  </w:rPrChange>
                </w:rPr>
                <w:delText>0.04</w:delText>
              </w:r>
            </w:del>
          </w:p>
        </w:tc>
        <w:tc>
          <w:tcPr>
            <w:tcW w:w="256" w:type="pct"/>
            <w:tcBorders>
              <w:left w:val="nil"/>
              <w:right w:val="nil"/>
            </w:tcBorders>
            <w:shd w:val="clear" w:color="auto" w:fill="FFFFFF" w:themeFill="background1"/>
            <w:noWrap/>
          </w:tcPr>
          <w:p w14:paraId="731203DF" w14:textId="167D0B7D" w:rsidR="005E242C" w:rsidRPr="005E242C" w:rsidRDefault="005E242C" w:rsidP="005E242C">
            <w:pPr>
              <w:shd w:val="clear" w:color="auto" w:fill="FFFFFF" w:themeFill="background1"/>
              <w:spacing w:after="0"/>
              <w:jc w:val="right"/>
              <w:rPr>
                <w:bCs/>
                <w:sz w:val="16"/>
                <w:szCs w:val="16"/>
                <w:rPrChange w:id="8949" w:author="Steve Barbeaux" w:date="2022-10-10T12:18:00Z">
                  <w:rPr>
                    <w:bCs/>
                    <w:sz w:val="16"/>
                    <w:szCs w:val="16"/>
                  </w:rPr>
                </w:rPrChange>
              </w:rPr>
            </w:pPr>
            <w:ins w:id="8950" w:author="Steve Barbeaux" w:date="2022-10-10T12:18:00Z">
              <w:r w:rsidRPr="005E242C">
                <w:rPr>
                  <w:sz w:val="16"/>
                  <w:szCs w:val="16"/>
                  <w:rPrChange w:id="8951" w:author="Steve Barbeaux" w:date="2022-10-10T12:18:00Z">
                    <w:rPr/>
                  </w:rPrChange>
                </w:rPr>
                <w:t>0.21</w:t>
              </w:r>
            </w:ins>
            <w:del w:id="8952" w:author="Steve Barbeaux" w:date="2022-10-10T12:18:00Z">
              <w:r w:rsidRPr="005E242C" w:rsidDel="00FC0D60">
                <w:rPr>
                  <w:sz w:val="16"/>
                  <w:szCs w:val="16"/>
                  <w:rPrChange w:id="8953" w:author="Steve Barbeaux" w:date="2022-10-10T12:18:00Z">
                    <w:rPr>
                      <w:sz w:val="16"/>
                      <w:szCs w:val="16"/>
                    </w:rPr>
                  </w:rPrChange>
                </w:rPr>
                <w:delText>0.22</w:delText>
              </w:r>
            </w:del>
          </w:p>
        </w:tc>
        <w:tc>
          <w:tcPr>
            <w:tcW w:w="256" w:type="pct"/>
            <w:tcBorders>
              <w:left w:val="nil"/>
              <w:right w:val="nil"/>
            </w:tcBorders>
            <w:shd w:val="clear" w:color="auto" w:fill="FFFFFF" w:themeFill="background1"/>
            <w:noWrap/>
          </w:tcPr>
          <w:p w14:paraId="152B7494" w14:textId="4EDB67E5" w:rsidR="005E242C" w:rsidRPr="005E242C" w:rsidRDefault="005E242C" w:rsidP="005E242C">
            <w:pPr>
              <w:shd w:val="clear" w:color="auto" w:fill="FFFFFF" w:themeFill="background1"/>
              <w:spacing w:after="0"/>
              <w:jc w:val="right"/>
              <w:rPr>
                <w:bCs/>
                <w:sz w:val="16"/>
                <w:szCs w:val="16"/>
                <w:rPrChange w:id="8954" w:author="Steve Barbeaux" w:date="2022-10-10T12:18:00Z">
                  <w:rPr>
                    <w:bCs/>
                    <w:sz w:val="16"/>
                    <w:szCs w:val="16"/>
                  </w:rPr>
                </w:rPrChange>
              </w:rPr>
            </w:pPr>
            <w:ins w:id="8955" w:author="Steve Barbeaux" w:date="2022-10-10T12:18:00Z">
              <w:r w:rsidRPr="005E242C">
                <w:rPr>
                  <w:sz w:val="16"/>
                  <w:szCs w:val="16"/>
                  <w:rPrChange w:id="8956" w:author="Steve Barbeaux" w:date="2022-10-10T12:18:00Z">
                    <w:rPr/>
                  </w:rPrChange>
                </w:rPr>
                <w:t>0.04</w:t>
              </w:r>
            </w:ins>
            <w:del w:id="8957" w:author="Steve Barbeaux" w:date="2022-10-10T12:18:00Z">
              <w:r w:rsidRPr="005E242C" w:rsidDel="00FC0D60">
                <w:rPr>
                  <w:sz w:val="16"/>
                  <w:szCs w:val="16"/>
                  <w:rPrChange w:id="8958" w:author="Steve Barbeaux" w:date="2022-10-10T12:18:00Z">
                    <w:rPr>
                      <w:sz w:val="16"/>
                      <w:szCs w:val="16"/>
                    </w:rPr>
                  </w:rPrChange>
                </w:rPr>
                <w:delText>0.04</w:delText>
              </w:r>
            </w:del>
          </w:p>
        </w:tc>
        <w:tc>
          <w:tcPr>
            <w:tcW w:w="257" w:type="pct"/>
            <w:tcBorders>
              <w:left w:val="nil"/>
              <w:right w:val="nil"/>
            </w:tcBorders>
            <w:shd w:val="clear" w:color="auto" w:fill="FFFFFF" w:themeFill="background1"/>
            <w:noWrap/>
          </w:tcPr>
          <w:p w14:paraId="3F242144" w14:textId="39B94464" w:rsidR="005E242C" w:rsidRPr="005E242C" w:rsidRDefault="005E242C" w:rsidP="005E242C">
            <w:pPr>
              <w:shd w:val="clear" w:color="auto" w:fill="FFFFFF" w:themeFill="background1"/>
              <w:spacing w:after="0"/>
              <w:jc w:val="right"/>
              <w:rPr>
                <w:bCs/>
                <w:sz w:val="16"/>
                <w:szCs w:val="16"/>
                <w:rPrChange w:id="8959" w:author="Steve Barbeaux" w:date="2022-10-10T12:18:00Z">
                  <w:rPr>
                    <w:bCs/>
                    <w:sz w:val="16"/>
                    <w:szCs w:val="16"/>
                  </w:rPr>
                </w:rPrChange>
              </w:rPr>
            </w:pPr>
            <w:ins w:id="8960" w:author="Steve Barbeaux" w:date="2022-10-10T12:18:00Z">
              <w:r w:rsidRPr="005E242C">
                <w:rPr>
                  <w:sz w:val="16"/>
                  <w:szCs w:val="16"/>
                  <w:rPrChange w:id="8961" w:author="Steve Barbeaux" w:date="2022-10-10T12:18:00Z">
                    <w:rPr/>
                  </w:rPrChange>
                </w:rPr>
                <w:t>0.07</w:t>
              </w:r>
            </w:ins>
            <w:del w:id="8962" w:author="Steve Barbeaux" w:date="2022-10-10T12:18:00Z">
              <w:r w:rsidRPr="005E242C" w:rsidDel="00FC0D60">
                <w:rPr>
                  <w:sz w:val="16"/>
                  <w:szCs w:val="16"/>
                  <w:rPrChange w:id="8963" w:author="Steve Barbeaux" w:date="2022-10-10T12:18:00Z">
                    <w:rPr>
                      <w:sz w:val="16"/>
                      <w:szCs w:val="16"/>
                    </w:rPr>
                  </w:rPrChange>
                </w:rPr>
                <w:delText>0.07</w:delText>
              </w:r>
            </w:del>
          </w:p>
        </w:tc>
        <w:tc>
          <w:tcPr>
            <w:tcW w:w="257" w:type="pct"/>
            <w:tcBorders>
              <w:left w:val="nil"/>
              <w:right w:val="nil"/>
            </w:tcBorders>
            <w:shd w:val="clear" w:color="auto" w:fill="FFFFFF" w:themeFill="background1"/>
            <w:noWrap/>
          </w:tcPr>
          <w:p w14:paraId="681CFCD3" w14:textId="68B306EA" w:rsidR="005E242C" w:rsidRPr="005E242C" w:rsidRDefault="005E242C" w:rsidP="005E242C">
            <w:pPr>
              <w:shd w:val="clear" w:color="auto" w:fill="FFFFFF" w:themeFill="background1"/>
              <w:spacing w:after="0"/>
              <w:jc w:val="right"/>
              <w:rPr>
                <w:bCs/>
                <w:sz w:val="16"/>
                <w:szCs w:val="16"/>
                <w:rPrChange w:id="8964" w:author="Steve Barbeaux" w:date="2022-10-10T12:18:00Z">
                  <w:rPr>
                    <w:bCs/>
                    <w:sz w:val="16"/>
                    <w:szCs w:val="16"/>
                  </w:rPr>
                </w:rPrChange>
              </w:rPr>
            </w:pPr>
            <w:ins w:id="8965" w:author="Steve Barbeaux" w:date="2022-10-10T12:18:00Z">
              <w:r w:rsidRPr="005E242C">
                <w:rPr>
                  <w:sz w:val="16"/>
                  <w:szCs w:val="16"/>
                  <w:rPrChange w:id="8966" w:author="Steve Barbeaux" w:date="2022-10-10T12:18:00Z">
                    <w:rPr/>
                  </w:rPrChange>
                </w:rPr>
                <w:t>0.11</w:t>
              </w:r>
            </w:ins>
            <w:del w:id="8967" w:author="Steve Barbeaux" w:date="2022-10-10T12:18:00Z">
              <w:r w:rsidRPr="005E242C" w:rsidDel="00FC0D60">
                <w:rPr>
                  <w:sz w:val="16"/>
                  <w:szCs w:val="16"/>
                  <w:rPrChange w:id="8968" w:author="Steve Barbeaux" w:date="2022-10-10T12:18:00Z">
                    <w:rPr>
                      <w:sz w:val="16"/>
                      <w:szCs w:val="16"/>
                    </w:rPr>
                  </w:rPrChange>
                </w:rPr>
                <w:delText>0.11</w:delText>
              </w:r>
            </w:del>
          </w:p>
        </w:tc>
        <w:tc>
          <w:tcPr>
            <w:tcW w:w="257" w:type="pct"/>
            <w:tcBorders>
              <w:left w:val="nil"/>
              <w:right w:val="nil"/>
            </w:tcBorders>
            <w:shd w:val="clear" w:color="auto" w:fill="FFFFFF" w:themeFill="background1"/>
            <w:noWrap/>
          </w:tcPr>
          <w:p w14:paraId="3B1C23AA" w14:textId="779611B8" w:rsidR="005E242C" w:rsidRPr="005E242C" w:rsidRDefault="005E242C" w:rsidP="005E242C">
            <w:pPr>
              <w:shd w:val="clear" w:color="auto" w:fill="FFFFFF" w:themeFill="background1"/>
              <w:spacing w:after="0"/>
              <w:jc w:val="right"/>
              <w:rPr>
                <w:bCs/>
                <w:sz w:val="16"/>
                <w:szCs w:val="16"/>
                <w:rPrChange w:id="8969" w:author="Steve Barbeaux" w:date="2022-10-10T12:18:00Z">
                  <w:rPr>
                    <w:bCs/>
                    <w:sz w:val="16"/>
                    <w:szCs w:val="16"/>
                  </w:rPr>
                </w:rPrChange>
              </w:rPr>
            </w:pPr>
            <w:ins w:id="8970" w:author="Steve Barbeaux" w:date="2022-10-10T12:18:00Z">
              <w:r w:rsidRPr="005E242C">
                <w:rPr>
                  <w:sz w:val="16"/>
                  <w:szCs w:val="16"/>
                  <w:rPrChange w:id="8971" w:author="Steve Barbeaux" w:date="2022-10-10T12:18:00Z">
                    <w:rPr/>
                  </w:rPrChange>
                </w:rPr>
                <w:t>0.04</w:t>
              </w:r>
            </w:ins>
            <w:del w:id="8972" w:author="Steve Barbeaux" w:date="2022-10-10T12:18:00Z">
              <w:r w:rsidRPr="005E242C" w:rsidDel="00FC0D60">
                <w:rPr>
                  <w:sz w:val="16"/>
                  <w:szCs w:val="16"/>
                  <w:rPrChange w:id="8973" w:author="Steve Barbeaux" w:date="2022-10-10T12:18:00Z">
                    <w:rPr>
                      <w:sz w:val="16"/>
                      <w:szCs w:val="16"/>
                    </w:rPr>
                  </w:rPrChange>
                </w:rPr>
                <w:delText>0.04</w:delText>
              </w:r>
            </w:del>
          </w:p>
        </w:tc>
        <w:tc>
          <w:tcPr>
            <w:tcW w:w="256" w:type="pct"/>
            <w:tcBorders>
              <w:left w:val="nil"/>
              <w:right w:val="nil"/>
            </w:tcBorders>
            <w:shd w:val="clear" w:color="auto" w:fill="FFFFFF" w:themeFill="background1"/>
            <w:noWrap/>
          </w:tcPr>
          <w:p w14:paraId="4190F1A5" w14:textId="5A1E7F36" w:rsidR="005E242C" w:rsidRPr="005E242C" w:rsidRDefault="005E242C" w:rsidP="005E242C">
            <w:pPr>
              <w:shd w:val="clear" w:color="auto" w:fill="FFFFFF" w:themeFill="background1"/>
              <w:spacing w:after="0"/>
              <w:jc w:val="right"/>
              <w:rPr>
                <w:bCs/>
                <w:sz w:val="16"/>
                <w:szCs w:val="16"/>
                <w:rPrChange w:id="8974" w:author="Steve Barbeaux" w:date="2022-10-10T12:18:00Z">
                  <w:rPr>
                    <w:bCs/>
                    <w:sz w:val="16"/>
                    <w:szCs w:val="16"/>
                  </w:rPr>
                </w:rPrChange>
              </w:rPr>
            </w:pPr>
            <w:ins w:id="8975" w:author="Steve Barbeaux" w:date="2022-10-10T12:18:00Z">
              <w:r w:rsidRPr="005E242C">
                <w:rPr>
                  <w:sz w:val="16"/>
                  <w:szCs w:val="16"/>
                  <w:rPrChange w:id="8976" w:author="Steve Barbeaux" w:date="2022-10-10T12:18:00Z">
                    <w:rPr/>
                  </w:rPrChange>
                </w:rPr>
                <w:t>0.03</w:t>
              </w:r>
            </w:ins>
            <w:del w:id="8977" w:author="Steve Barbeaux" w:date="2022-10-10T12:18:00Z">
              <w:r w:rsidRPr="005E242C" w:rsidDel="00FC0D60">
                <w:rPr>
                  <w:sz w:val="16"/>
                  <w:szCs w:val="16"/>
                  <w:rPrChange w:id="8978" w:author="Steve Barbeaux" w:date="2022-10-10T12:18:00Z">
                    <w:rPr>
                      <w:sz w:val="16"/>
                      <w:szCs w:val="16"/>
                    </w:rPr>
                  </w:rPrChange>
                </w:rPr>
                <w:delText>0.03</w:delText>
              </w:r>
            </w:del>
          </w:p>
        </w:tc>
        <w:tc>
          <w:tcPr>
            <w:tcW w:w="256" w:type="pct"/>
            <w:tcBorders>
              <w:left w:val="nil"/>
              <w:right w:val="nil"/>
            </w:tcBorders>
            <w:shd w:val="clear" w:color="auto" w:fill="FFFFFF" w:themeFill="background1"/>
            <w:noWrap/>
          </w:tcPr>
          <w:p w14:paraId="70932C51" w14:textId="180E91D2" w:rsidR="005E242C" w:rsidRPr="005E242C" w:rsidRDefault="005E242C" w:rsidP="005E242C">
            <w:pPr>
              <w:shd w:val="clear" w:color="auto" w:fill="FFFFFF" w:themeFill="background1"/>
              <w:spacing w:after="0"/>
              <w:jc w:val="right"/>
              <w:rPr>
                <w:bCs/>
                <w:sz w:val="16"/>
                <w:szCs w:val="16"/>
                <w:rPrChange w:id="8979" w:author="Steve Barbeaux" w:date="2022-10-10T12:18:00Z">
                  <w:rPr>
                    <w:bCs/>
                    <w:sz w:val="16"/>
                    <w:szCs w:val="16"/>
                  </w:rPr>
                </w:rPrChange>
              </w:rPr>
            </w:pPr>
            <w:ins w:id="8980" w:author="Steve Barbeaux" w:date="2022-10-10T12:18:00Z">
              <w:r w:rsidRPr="005E242C">
                <w:rPr>
                  <w:sz w:val="16"/>
                  <w:szCs w:val="16"/>
                  <w:rPrChange w:id="8981" w:author="Steve Barbeaux" w:date="2022-10-10T12:18:00Z">
                    <w:rPr/>
                  </w:rPrChange>
                </w:rPr>
                <w:t>0.10</w:t>
              </w:r>
            </w:ins>
            <w:del w:id="8982" w:author="Steve Barbeaux" w:date="2022-10-10T12:18:00Z">
              <w:r w:rsidRPr="005E242C" w:rsidDel="00FC0D60">
                <w:rPr>
                  <w:sz w:val="16"/>
                  <w:szCs w:val="16"/>
                  <w:rPrChange w:id="8983" w:author="Steve Barbeaux" w:date="2022-10-10T12:18:00Z">
                    <w:rPr>
                      <w:sz w:val="16"/>
                      <w:szCs w:val="16"/>
                    </w:rPr>
                  </w:rPrChange>
                </w:rPr>
                <w:delText>0.10</w:delText>
              </w:r>
            </w:del>
          </w:p>
        </w:tc>
        <w:tc>
          <w:tcPr>
            <w:tcW w:w="256" w:type="pct"/>
            <w:tcBorders>
              <w:left w:val="nil"/>
              <w:right w:val="nil"/>
            </w:tcBorders>
            <w:shd w:val="clear" w:color="auto" w:fill="FFFFFF" w:themeFill="background1"/>
            <w:noWrap/>
          </w:tcPr>
          <w:p w14:paraId="59181669" w14:textId="5CE67F6F" w:rsidR="005E242C" w:rsidRPr="005E242C" w:rsidRDefault="005E242C" w:rsidP="005E242C">
            <w:pPr>
              <w:shd w:val="clear" w:color="auto" w:fill="FFFFFF" w:themeFill="background1"/>
              <w:spacing w:after="0"/>
              <w:jc w:val="right"/>
              <w:rPr>
                <w:bCs/>
                <w:sz w:val="16"/>
                <w:szCs w:val="16"/>
                <w:rPrChange w:id="8984" w:author="Steve Barbeaux" w:date="2022-10-10T12:18:00Z">
                  <w:rPr>
                    <w:bCs/>
                    <w:sz w:val="16"/>
                    <w:szCs w:val="16"/>
                  </w:rPr>
                </w:rPrChange>
              </w:rPr>
            </w:pPr>
            <w:ins w:id="8985" w:author="Steve Barbeaux" w:date="2022-10-10T12:18:00Z">
              <w:r w:rsidRPr="005E242C">
                <w:rPr>
                  <w:sz w:val="16"/>
                  <w:szCs w:val="16"/>
                  <w:rPrChange w:id="8986" w:author="Steve Barbeaux" w:date="2022-10-10T12:18:00Z">
                    <w:rPr/>
                  </w:rPrChange>
                </w:rPr>
                <w:t>0.02</w:t>
              </w:r>
            </w:ins>
            <w:del w:id="8987" w:author="Steve Barbeaux" w:date="2022-10-10T12:18:00Z">
              <w:r w:rsidRPr="005E242C" w:rsidDel="00FC0D60">
                <w:rPr>
                  <w:sz w:val="16"/>
                  <w:szCs w:val="16"/>
                  <w:rPrChange w:id="8988"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0C20A512" w14:textId="33C58D3C" w:rsidR="005E242C" w:rsidRPr="005E242C" w:rsidRDefault="005E242C" w:rsidP="005E242C">
            <w:pPr>
              <w:shd w:val="clear" w:color="auto" w:fill="FFFFFF" w:themeFill="background1"/>
              <w:spacing w:after="0"/>
              <w:jc w:val="right"/>
              <w:rPr>
                <w:bCs/>
                <w:sz w:val="16"/>
                <w:szCs w:val="16"/>
                <w:rPrChange w:id="8989" w:author="Steve Barbeaux" w:date="2022-10-10T12:18:00Z">
                  <w:rPr>
                    <w:bCs/>
                    <w:sz w:val="16"/>
                    <w:szCs w:val="16"/>
                  </w:rPr>
                </w:rPrChange>
              </w:rPr>
            </w:pPr>
            <w:ins w:id="8990" w:author="Steve Barbeaux" w:date="2022-10-10T12:18:00Z">
              <w:r w:rsidRPr="005E242C">
                <w:rPr>
                  <w:sz w:val="16"/>
                  <w:szCs w:val="16"/>
                  <w:rPrChange w:id="8991" w:author="Steve Barbeaux" w:date="2022-10-10T12:18:00Z">
                    <w:rPr/>
                  </w:rPrChange>
                </w:rPr>
                <w:t>0.04</w:t>
              </w:r>
            </w:ins>
            <w:del w:id="8992" w:author="Steve Barbeaux" w:date="2022-10-10T12:18:00Z">
              <w:r w:rsidRPr="005E242C" w:rsidDel="00FC0D60">
                <w:rPr>
                  <w:sz w:val="16"/>
                  <w:szCs w:val="16"/>
                  <w:rPrChange w:id="8993" w:author="Steve Barbeaux" w:date="2022-10-10T12:18:00Z">
                    <w:rPr>
                      <w:sz w:val="16"/>
                      <w:szCs w:val="16"/>
                    </w:rPr>
                  </w:rPrChange>
                </w:rPr>
                <w:delText>0.04</w:delText>
              </w:r>
            </w:del>
          </w:p>
        </w:tc>
        <w:tc>
          <w:tcPr>
            <w:tcW w:w="257" w:type="pct"/>
            <w:tcBorders>
              <w:left w:val="nil"/>
              <w:right w:val="nil"/>
            </w:tcBorders>
            <w:shd w:val="clear" w:color="auto" w:fill="FFFFFF" w:themeFill="background1"/>
            <w:noWrap/>
          </w:tcPr>
          <w:p w14:paraId="5B695EBB" w14:textId="6072A30F" w:rsidR="005E242C" w:rsidRPr="005E242C" w:rsidRDefault="005E242C" w:rsidP="005E242C">
            <w:pPr>
              <w:shd w:val="clear" w:color="auto" w:fill="FFFFFF" w:themeFill="background1"/>
              <w:spacing w:after="0"/>
              <w:jc w:val="right"/>
              <w:rPr>
                <w:bCs/>
                <w:sz w:val="16"/>
                <w:szCs w:val="16"/>
                <w:rPrChange w:id="8994" w:author="Steve Barbeaux" w:date="2022-10-10T12:18:00Z">
                  <w:rPr>
                    <w:bCs/>
                    <w:sz w:val="16"/>
                    <w:szCs w:val="16"/>
                  </w:rPr>
                </w:rPrChange>
              </w:rPr>
            </w:pPr>
            <w:ins w:id="8995" w:author="Steve Barbeaux" w:date="2022-10-10T12:18:00Z">
              <w:r w:rsidRPr="005E242C">
                <w:rPr>
                  <w:sz w:val="16"/>
                  <w:szCs w:val="16"/>
                  <w:rPrChange w:id="8996" w:author="Steve Barbeaux" w:date="2022-10-10T12:18:00Z">
                    <w:rPr/>
                  </w:rPrChange>
                </w:rPr>
                <w:t>0.00</w:t>
              </w:r>
            </w:ins>
            <w:del w:id="8997" w:author="Steve Barbeaux" w:date="2022-10-10T12:18:00Z">
              <w:r w:rsidRPr="005E242C" w:rsidDel="00FC0D60">
                <w:rPr>
                  <w:sz w:val="16"/>
                  <w:szCs w:val="16"/>
                  <w:rPrChange w:id="899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746418CD" w14:textId="2AED0727" w:rsidR="005E242C" w:rsidRPr="005E242C" w:rsidRDefault="005E242C" w:rsidP="005E242C">
            <w:pPr>
              <w:shd w:val="clear" w:color="auto" w:fill="FFFFFF" w:themeFill="background1"/>
              <w:spacing w:after="0"/>
              <w:jc w:val="right"/>
              <w:rPr>
                <w:bCs/>
                <w:sz w:val="16"/>
                <w:szCs w:val="16"/>
                <w:rPrChange w:id="8999" w:author="Steve Barbeaux" w:date="2022-10-10T12:18:00Z">
                  <w:rPr>
                    <w:bCs/>
                    <w:sz w:val="16"/>
                    <w:szCs w:val="16"/>
                  </w:rPr>
                </w:rPrChange>
              </w:rPr>
            </w:pPr>
            <w:ins w:id="9000" w:author="Steve Barbeaux" w:date="2022-10-10T12:18:00Z">
              <w:r w:rsidRPr="005E242C">
                <w:rPr>
                  <w:sz w:val="16"/>
                  <w:szCs w:val="16"/>
                  <w:rPrChange w:id="9001" w:author="Steve Barbeaux" w:date="2022-10-10T12:18:00Z">
                    <w:rPr/>
                  </w:rPrChange>
                </w:rPr>
                <w:t>0.00</w:t>
              </w:r>
            </w:ins>
            <w:del w:id="9002" w:author="Steve Barbeaux" w:date="2022-10-10T12:18:00Z">
              <w:r w:rsidRPr="005E242C" w:rsidDel="00FC0D60">
                <w:rPr>
                  <w:sz w:val="16"/>
                  <w:szCs w:val="16"/>
                  <w:rPrChange w:id="900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3F186DC1" w14:textId="22444A81" w:rsidR="005E242C" w:rsidRPr="005E242C" w:rsidRDefault="005E242C" w:rsidP="005E242C">
            <w:pPr>
              <w:shd w:val="clear" w:color="auto" w:fill="FFFFFF" w:themeFill="background1"/>
              <w:spacing w:after="0"/>
              <w:jc w:val="right"/>
              <w:rPr>
                <w:bCs/>
                <w:sz w:val="16"/>
                <w:szCs w:val="16"/>
                <w:rPrChange w:id="9004" w:author="Steve Barbeaux" w:date="2022-10-10T12:18:00Z">
                  <w:rPr>
                    <w:bCs/>
                    <w:sz w:val="16"/>
                    <w:szCs w:val="16"/>
                  </w:rPr>
                </w:rPrChange>
              </w:rPr>
            </w:pPr>
            <w:ins w:id="9005" w:author="Steve Barbeaux" w:date="2022-10-10T12:18:00Z">
              <w:r w:rsidRPr="005E242C">
                <w:rPr>
                  <w:sz w:val="16"/>
                  <w:szCs w:val="16"/>
                  <w:rPrChange w:id="9006" w:author="Steve Barbeaux" w:date="2022-10-10T12:18:00Z">
                    <w:rPr/>
                  </w:rPrChange>
                </w:rPr>
                <w:t>0.06</w:t>
              </w:r>
            </w:ins>
            <w:del w:id="9007" w:author="Steve Barbeaux" w:date="2022-10-10T12:18:00Z">
              <w:r w:rsidRPr="005E242C" w:rsidDel="00FC0D60">
                <w:rPr>
                  <w:sz w:val="16"/>
                  <w:szCs w:val="16"/>
                  <w:rPrChange w:id="9008" w:author="Steve Barbeaux" w:date="2022-10-10T12:18:00Z">
                    <w:rPr>
                      <w:sz w:val="16"/>
                      <w:szCs w:val="16"/>
                    </w:rPr>
                  </w:rPrChange>
                </w:rPr>
                <w:delText>0.07</w:delText>
              </w:r>
            </w:del>
          </w:p>
        </w:tc>
        <w:tc>
          <w:tcPr>
            <w:tcW w:w="257" w:type="pct"/>
            <w:tcBorders>
              <w:left w:val="nil"/>
              <w:right w:val="nil"/>
            </w:tcBorders>
            <w:shd w:val="clear" w:color="auto" w:fill="FFFFFF" w:themeFill="background1"/>
            <w:noWrap/>
          </w:tcPr>
          <w:p w14:paraId="27375391" w14:textId="426E77C6" w:rsidR="005E242C" w:rsidRPr="005E242C" w:rsidRDefault="005E242C" w:rsidP="005E242C">
            <w:pPr>
              <w:shd w:val="clear" w:color="auto" w:fill="FFFFFF" w:themeFill="background1"/>
              <w:spacing w:after="0"/>
              <w:jc w:val="right"/>
              <w:rPr>
                <w:bCs/>
                <w:sz w:val="16"/>
                <w:szCs w:val="16"/>
                <w:rPrChange w:id="9009" w:author="Steve Barbeaux" w:date="2022-10-10T12:18:00Z">
                  <w:rPr>
                    <w:bCs/>
                    <w:sz w:val="16"/>
                    <w:szCs w:val="16"/>
                  </w:rPr>
                </w:rPrChange>
              </w:rPr>
            </w:pPr>
            <w:ins w:id="9010" w:author="Steve Barbeaux" w:date="2022-10-10T12:18:00Z">
              <w:r w:rsidRPr="005E242C">
                <w:rPr>
                  <w:sz w:val="16"/>
                  <w:szCs w:val="16"/>
                  <w:rPrChange w:id="9011" w:author="Steve Barbeaux" w:date="2022-10-10T12:18:00Z">
                    <w:rPr/>
                  </w:rPrChange>
                </w:rPr>
                <w:t>0.00</w:t>
              </w:r>
            </w:ins>
            <w:del w:id="9012" w:author="Steve Barbeaux" w:date="2022-10-10T12:18:00Z">
              <w:r w:rsidRPr="005E242C" w:rsidDel="00FC0D60">
                <w:rPr>
                  <w:sz w:val="16"/>
                  <w:szCs w:val="16"/>
                  <w:rPrChange w:id="901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108D9BF9" w14:textId="47FFA21A" w:rsidR="005E242C" w:rsidRPr="005E242C" w:rsidRDefault="005E242C" w:rsidP="005E242C">
            <w:pPr>
              <w:shd w:val="clear" w:color="auto" w:fill="FFFFFF" w:themeFill="background1"/>
              <w:spacing w:after="0"/>
              <w:jc w:val="right"/>
              <w:rPr>
                <w:bCs/>
                <w:sz w:val="16"/>
                <w:szCs w:val="16"/>
                <w:rPrChange w:id="9014" w:author="Steve Barbeaux" w:date="2022-10-10T12:18:00Z">
                  <w:rPr>
                    <w:bCs/>
                    <w:sz w:val="16"/>
                    <w:szCs w:val="16"/>
                  </w:rPr>
                </w:rPrChange>
              </w:rPr>
            </w:pPr>
            <w:ins w:id="9015" w:author="Steve Barbeaux" w:date="2022-10-10T12:18:00Z">
              <w:r w:rsidRPr="005E242C">
                <w:rPr>
                  <w:sz w:val="16"/>
                  <w:szCs w:val="16"/>
                  <w:rPrChange w:id="9016" w:author="Steve Barbeaux" w:date="2022-10-10T12:18:00Z">
                    <w:rPr/>
                  </w:rPrChange>
                </w:rPr>
                <w:t>0.01</w:t>
              </w:r>
            </w:ins>
            <w:del w:id="9017" w:author="Steve Barbeaux" w:date="2022-10-10T12:18:00Z">
              <w:r w:rsidRPr="005E242C" w:rsidDel="00FC0D60">
                <w:rPr>
                  <w:sz w:val="16"/>
                  <w:szCs w:val="16"/>
                  <w:rPrChange w:id="9018"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23A55F13" w14:textId="0CE8966B" w:rsidR="005E242C" w:rsidRPr="005E242C" w:rsidRDefault="005E242C" w:rsidP="005E242C">
            <w:pPr>
              <w:shd w:val="clear" w:color="auto" w:fill="FFFFFF" w:themeFill="background1"/>
              <w:spacing w:after="0"/>
              <w:jc w:val="right"/>
              <w:rPr>
                <w:bCs/>
                <w:sz w:val="16"/>
                <w:szCs w:val="16"/>
                <w:rPrChange w:id="9019" w:author="Steve Barbeaux" w:date="2022-10-10T12:18:00Z">
                  <w:rPr>
                    <w:bCs/>
                    <w:sz w:val="16"/>
                    <w:szCs w:val="16"/>
                  </w:rPr>
                </w:rPrChange>
              </w:rPr>
            </w:pPr>
            <w:ins w:id="9020" w:author="Steve Barbeaux" w:date="2022-10-10T12:18:00Z">
              <w:r w:rsidRPr="005E242C">
                <w:rPr>
                  <w:sz w:val="16"/>
                  <w:szCs w:val="16"/>
                  <w:rPrChange w:id="9021" w:author="Steve Barbeaux" w:date="2022-10-10T12:18:00Z">
                    <w:rPr/>
                  </w:rPrChange>
                </w:rPr>
                <w:t>0.78</w:t>
              </w:r>
            </w:ins>
            <w:del w:id="9022" w:author="Steve Barbeaux" w:date="2022-10-10T12:18:00Z">
              <w:r w:rsidRPr="005E242C" w:rsidDel="00FC0D60">
                <w:rPr>
                  <w:sz w:val="16"/>
                  <w:szCs w:val="16"/>
                  <w:rPrChange w:id="9023" w:author="Steve Barbeaux" w:date="2022-10-10T12:18:00Z">
                    <w:rPr>
                      <w:sz w:val="16"/>
                      <w:szCs w:val="16"/>
                    </w:rPr>
                  </w:rPrChange>
                </w:rPr>
                <w:delText>0.81</w:delText>
              </w:r>
            </w:del>
          </w:p>
        </w:tc>
        <w:tc>
          <w:tcPr>
            <w:tcW w:w="317" w:type="pct"/>
            <w:tcBorders>
              <w:left w:val="nil"/>
              <w:right w:val="nil"/>
            </w:tcBorders>
            <w:shd w:val="clear" w:color="auto" w:fill="FFFFFF" w:themeFill="background1"/>
            <w:noWrap/>
          </w:tcPr>
          <w:p w14:paraId="1A3D178C" w14:textId="7DC8233D" w:rsidR="005E242C" w:rsidRPr="005E242C" w:rsidRDefault="005E242C" w:rsidP="005E242C">
            <w:pPr>
              <w:shd w:val="clear" w:color="auto" w:fill="FFFFFF" w:themeFill="background1"/>
              <w:spacing w:after="0"/>
              <w:jc w:val="right"/>
              <w:rPr>
                <w:bCs/>
                <w:sz w:val="16"/>
                <w:szCs w:val="16"/>
                <w:rPrChange w:id="9024" w:author="Steve Barbeaux" w:date="2022-10-10T12:18:00Z">
                  <w:rPr>
                    <w:bCs/>
                    <w:sz w:val="16"/>
                    <w:szCs w:val="16"/>
                  </w:rPr>
                </w:rPrChange>
              </w:rPr>
            </w:pPr>
            <w:ins w:id="9025" w:author="Steve Barbeaux" w:date="2022-10-10T12:18:00Z">
              <w:r w:rsidRPr="005E242C">
                <w:rPr>
                  <w:sz w:val="16"/>
                  <w:szCs w:val="16"/>
                  <w:rPrChange w:id="9026" w:author="Steve Barbeaux" w:date="2022-10-10T12:18:00Z">
                    <w:rPr/>
                  </w:rPrChange>
                </w:rPr>
                <w:t>1.4%</w:t>
              </w:r>
            </w:ins>
            <w:del w:id="9027" w:author="Steve Barbeaux" w:date="2022-10-10T12:18:00Z">
              <w:r w:rsidRPr="005E242C" w:rsidDel="00FC0D60">
                <w:rPr>
                  <w:sz w:val="16"/>
                  <w:szCs w:val="16"/>
                  <w:rPrChange w:id="9028" w:author="Steve Barbeaux" w:date="2022-10-10T12:18:00Z">
                    <w:rPr>
                      <w:sz w:val="16"/>
                      <w:szCs w:val="16"/>
                    </w:rPr>
                  </w:rPrChange>
                </w:rPr>
                <w:delText>1.6%</w:delText>
              </w:r>
            </w:del>
          </w:p>
        </w:tc>
      </w:tr>
      <w:tr w:rsidR="005E242C" w:rsidRPr="0023317E" w14:paraId="7AD20076" w14:textId="77777777" w:rsidTr="00D45095">
        <w:trPr>
          <w:tblCellSpacing w:w="7" w:type="dxa"/>
        </w:trPr>
        <w:tc>
          <w:tcPr>
            <w:tcW w:w="222" w:type="pct"/>
            <w:tcBorders>
              <w:left w:val="nil"/>
              <w:right w:val="nil"/>
            </w:tcBorders>
            <w:shd w:val="clear" w:color="auto" w:fill="FFFFFF" w:themeFill="background1"/>
            <w:noWrap/>
          </w:tcPr>
          <w:p w14:paraId="567A531D"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1992</w:t>
            </w:r>
          </w:p>
        </w:tc>
        <w:tc>
          <w:tcPr>
            <w:tcW w:w="256" w:type="pct"/>
            <w:tcBorders>
              <w:left w:val="nil"/>
              <w:right w:val="nil"/>
            </w:tcBorders>
            <w:shd w:val="clear" w:color="auto" w:fill="FFFFFF" w:themeFill="background1"/>
            <w:noWrap/>
          </w:tcPr>
          <w:p w14:paraId="2DD37699" w14:textId="5CF10B19" w:rsidR="005E242C" w:rsidRPr="005E242C" w:rsidRDefault="005E242C" w:rsidP="005E242C">
            <w:pPr>
              <w:shd w:val="clear" w:color="auto" w:fill="FFFFFF" w:themeFill="background1"/>
              <w:spacing w:after="0"/>
              <w:jc w:val="right"/>
              <w:rPr>
                <w:bCs/>
                <w:sz w:val="16"/>
                <w:szCs w:val="16"/>
                <w:rPrChange w:id="9029" w:author="Steve Barbeaux" w:date="2022-10-10T12:18:00Z">
                  <w:rPr>
                    <w:bCs/>
                    <w:sz w:val="16"/>
                    <w:szCs w:val="16"/>
                  </w:rPr>
                </w:rPrChange>
              </w:rPr>
            </w:pPr>
            <w:ins w:id="9030" w:author="Steve Barbeaux" w:date="2022-10-10T12:18:00Z">
              <w:r w:rsidRPr="005E242C">
                <w:rPr>
                  <w:sz w:val="16"/>
                  <w:szCs w:val="16"/>
                  <w:rPrChange w:id="9031" w:author="Steve Barbeaux" w:date="2022-10-10T12:18:00Z">
                    <w:rPr/>
                  </w:rPrChange>
                </w:rPr>
                <w:t>0.07</w:t>
              </w:r>
            </w:ins>
            <w:del w:id="9032" w:author="Steve Barbeaux" w:date="2022-10-10T12:18:00Z">
              <w:r w:rsidRPr="005E242C" w:rsidDel="00FC0D60">
                <w:rPr>
                  <w:sz w:val="16"/>
                  <w:szCs w:val="16"/>
                  <w:rPrChange w:id="9033" w:author="Steve Barbeaux" w:date="2022-10-10T12:18:00Z">
                    <w:rPr>
                      <w:sz w:val="16"/>
                      <w:szCs w:val="16"/>
                    </w:rPr>
                  </w:rPrChange>
                </w:rPr>
                <w:delText>0.07</w:delText>
              </w:r>
            </w:del>
          </w:p>
        </w:tc>
        <w:tc>
          <w:tcPr>
            <w:tcW w:w="256" w:type="pct"/>
            <w:tcBorders>
              <w:left w:val="nil"/>
              <w:right w:val="nil"/>
            </w:tcBorders>
            <w:shd w:val="clear" w:color="auto" w:fill="FFFFFF" w:themeFill="background1"/>
            <w:noWrap/>
          </w:tcPr>
          <w:p w14:paraId="2479971D" w14:textId="0DF0D5D4" w:rsidR="005E242C" w:rsidRPr="005E242C" w:rsidRDefault="005E242C" w:rsidP="005E242C">
            <w:pPr>
              <w:shd w:val="clear" w:color="auto" w:fill="FFFFFF" w:themeFill="background1"/>
              <w:spacing w:after="0"/>
              <w:jc w:val="right"/>
              <w:rPr>
                <w:bCs/>
                <w:sz w:val="16"/>
                <w:szCs w:val="16"/>
                <w:rPrChange w:id="9034" w:author="Steve Barbeaux" w:date="2022-10-10T12:18:00Z">
                  <w:rPr>
                    <w:bCs/>
                    <w:sz w:val="16"/>
                    <w:szCs w:val="16"/>
                  </w:rPr>
                </w:rPrChange>
              </w:rPr>
            </w:pPr>
            <w:ins w:id="9035" w:author="Steve Barbeaux" w:date="2022-10-10T12:18:00Z">
              <w:r w:rsidRPr="005E242C">
                <w:rPr>
                  <w:sz w:val="16"/>
                  <w:szCs w:val="16"/>
                  <w:rPrChange w:id="9036" w:author="Steve Barbeaux" w:date="2022-10-10T12:18:00Z">
                    <w:rPr/>
                  </w:rPrChange>
                </w:rPr>
                <w:t>0.03</w:t>
              </w:r>
            </w:ins>
            <w:del w:id="9037" w:author="Steve Barbeaux" w:date="2022-10-10T12:18:00Z">
              <w:r w:rsidRPr="005E242C" w:rsidDel="00FC0D60">
                <w:rPr>
                  <w:sz w:val="16"/>
                  <w:szCs w:val="16"/>
                  <w:rPrChange w:id="9038" w:author="Steve Barbeaux" w:date="2022-10-10T12:18:00Z">
                    <w:rPr>
                      <w:sz w:val="16"/>
                      <w:szCs w:val="16"/>
                    </w:rPr>
                  </w:rPrChange>
                </w:rPr>
                <w:delText>0.04</w:delText>
              </w:r>
            </w:del>
          </w:p>
        </w:tc>
        <w:tc>
          <w:tcPr>
            <w:tcW w:w="256" w:type="pct"/>
            <w:tcBorders>
              <w:left w:val="nil"/>
              <w:right w:val="nil"/>
            </w:tcBorders>
            <w:shd w:val="clear" w:color="auto" w:fill="FFFFFF" w:themeFill="background1"/>
            <w:noWrap/>
          </w:tcPr>
          <w:p w14:paraId="67A6EA9B" w14:textId="419A23FA" w:rsidR="005E242C" w:rsidRPr="005E242C" w:rsidRDefault="005E242C" w:rsidP="005E242C">
            <w:pPr>
              <w:shd w:val="clear" w:color="auto" w:fill="FFFFFF" w:themeFill="background1"/>
              <w:spacing w:after="0"/>
              <w:jc w:val="right"/>
              <w:rPr>
                <w:bCs/>
                <w:sz w:val="16"/>
                <w:szCs w:val="16"/>
                <w:rPrChange w:id="9039" w:author="Steve Barbeaux" w:date="2022-10-10T12:18:00Z">
                  <w:rPr>
                    <w:bCs/>
                    <w:sz w:val="16"/>
                    <w:szCs w:val="16"/>
                  </w:rPr>
                </w:rPrChange>
              </w:rPr>
            </w:pPr>
            <w:ins w:id="9040" w:author="Steve Barbeaux" w:date="2022-10-10T12:18:00Z">
              <w:r w:rsidRPr="005E242C">
                <w:rPr>
                  <w:sz w:val="16"/>
                  <w:szCs w:val="16"/>
                  <w:rPrChange w:id="9041" w:author="Steve Barbeaux" w:date="2022-10-10T12:18:00Z">
                    <w:rPr/>
                  </w:rPrChange>
                </w:rPr>
                <w:t>0.17</w:t>
              </w:r>
            </w:ins>
            <w:del w:id="9042" w:author="Steve Barbeaux" w:date="2022-10-10T12:18:00Z">
              <w:r w:rsidRPr="005E242C" w:rsidDel="00FC0D60">
                <w:rPr>
                  <w:sz w:val="16"/>
                  <w:szCs w:val="16"/>
                  <w:rPrChange w:id="9043" w:author="Steve Barbeaux" w:date="2022-10-10T12:18:00Z">
                    <w:rPr>
                      <w:sz w:val="16"/>
                      <w:szCs w:val="16"/>
                    </w:rPr>
                  </w:rPrChange>
                </w:rPr>
                <w:delText>0.18</w:delText>
              </w:r>
            </w:del>
          </w:p>
        </w:tc>
        <w:tc>
          <w:tcPr>
            <w:tcW w:w="257" w:type="pct"/>
            <w:tcBorders>
              <w:left w:val="nil"/>
              <w:right w:val="nil"/>
            </w:tcBorders>
            <w:shd w:val="clear" w:color="auto" w:fill="FFFFFF" w:themeFill="background1"/>
            <w:noWrap/>
          </w:tcPr>
          <w:p w14:paraId="0983298F" w14:textId="5D69443D" w:rsidR="005E242C" w:rsidRPr="005E242C" w:rsidRDefault="005E242C" w:rsidP="005E242C">
            <w:pPr>
              <w:shd w:val="clear" w:color="auto" w:fill="FFFFFF" w:themeFill="background1"/>
              <w:spacing w:after="0"/>
              <w:jc w:val="right"/>
              <w:rPr>
                <w:bCs/>
                <w:sz w:val="16"/>
                <w:szCs w:val="16"/>
                <w:rPrChange w:id="9044" w:author="Steve Barbeaux" w:date="2022-10-10T12:18:00Z">
                  <w:rPr>
                    <w:bCs/>
                    <w:sz w:val="16"/>
                    <w:szCs w:val="16"/>
                  </w:rPr>
                </w:rPrChange>
              </w:rPr>
            </w:pPr>
            <w:ins w:id="9045" w:author="Steve Barbeaux" w:date="2022-10-10T12:18:00Z">
              <w:r w:rsidRPr="005E242C">
                <w:rPr>
                  <w:sz w:val="16"/>
                  <w:szCs w:val="16"/>
                  <w:rPrChange w:id="9046" w:author="Steve Barbeaux" w:date="2022-10-10T12:18:00Z">
                    <w:rPr/>
                  </w:rPrChange>
                </w:rPr>
                <w:t>0.03</w:t>
              </w:r>
            </w:ins>
            <w:del w:id="9047" w:author="Steve Barbeaux" w:date="2022-10-10T12:18:00Z">
              <w:r w:rsidRPr="005E242C" w:rsidDel="00FC0D60">
                <w:rPr>
                  <w:sz w:val="16"/>
                  <w:szCs w:val="16"/>
                  <w:rPrChange w:id="9048" w:author="Steve Barbeaux" w:date="2022-10-10T12:18:00Z">
                    <w:rPr>
                      <w:sz w:val="16"/>
                      <w:szCs w:val="16"/>
                    </w:rPr>
                  </w:rPrChange>
                </w:rPr>
                <w:delText>0.04</w:delText>
              </w:r>
            </w:del>
          </w:p>
        </w:tc>
        <w:tc>
          <w:tcPr>
            <w:tcW w:w="257" w:type="pct"/>
            <w:tcBorders>
              <w:left w:val="nil"/>
              <w:right w:val="nil"/>
            </w:tcBorders>
            <w:shd w:val="clear" w:color="auto" w:fill="FFFFFF" w:themeFill="background1"/>
            <w:noWrap/>
          </w:tcPr>
          <w:p w14:paraId="07DDFFFC" w14:textId="04E28A46" w:rsidR="005E242C" w:rsidRPr="005E242C" w:rsidRDefault="005E242C" w:rsidP="005E242C">
            <w:pPr>
              <w:shd w:val="clear" w:color="auto" w:fill="FFFFFF" w:themeFill="background1"/>
              <w:spacing w:after="0"/>
              <w:jc w:val="right"/>
              <w:rPr>
                <w:bCs/>
                <w:sz w:val="16"/>
                <w:szCs w:val="16"/>
                <w:rPrChange w:id="9049" w:author="Steve Barbeaux" w:date="2022-10-10T12:18:00Z">
                  <w:rPr>
                    <w:bCs/>
                    <w:sz w:val="16"/>
                    <w:szCs w:val="16"/>
                  </w:rPr>
                </w:rPrChange>
              </w:rPr>
            </w:pPr>
            <w:ins w:id="9050" w:author="Steve Barbeaux" w:date="2022-10-10T12:18:00Z">
              <w:r w:rsidRPr="005E242C">
                <w:rPr>
                  <w:sz w:val="16"/>
                  <w:szCs w:val="16"/>
                  <w:rPrChange w:id="9051" w:author="Steve Barbeaux" w:date="2022-10-10T12:18:00Z">
                    <w:rPr/>
                  </w:rPrChange>
                </w:rPr>
                <w:t>0.05</w:t>
              </w:r>
            </w:ins>
            <w:del w:id="9052" w:author="Steve Barbeaux" w:date="2022-10-10T12:18:00Z">
              <w:r w:rsidRPr="005E242C" w:rsidDel="00FC0D60">
                <w:rPr>
                  <w:sz w:val="16"/>
                  <w:szCs w:val="16"/>
                  <w:rPrChange w:id="9053" w:author="Steve Barbeaux" w:date="2022-10-10T12:18:00Z">
                    <w:rPr>
                      <w:sz w:val="16"/>
                      <w:szCs w:val="16"/>
                    </w:rPr>
                  </w:rPrChange>
                </w:rPr>
                <w:delText>0.06</w:delText>
              </w:r>
            </w:del>
          </w:p>
        </w:tc>
        <w:tc>
          <w:tcPr>
            <w:tcW w:w="257" w:type="pct"/>
            <w:tcBorders>
              <w:left w:val="nil"/>
              <w:right w:val="nil"/>
            </w:tcBorders>
            <w:shd w:val="clear" w:color="auto" w:fill="FFFFFF" w:themeFill="background1"/>
            <w:noWrap/>
          </w:tcPr>
          <w:p w14:paraId="6AB22064" w14:textId="6F37630E" w:rsidR="005E242C" w:rsidRPr="005E242C" w:rsidRDefault="005E242C" w:rsidP="005E242C">
            <w:pPr>
              <w:shd w:val="clear" w:color="auto" w:fill="FFFFFF" w:themeFill="background1"/>
              <w:spacing w:after="0"/>
              <w:jc w:val="right"/>
              <w:rPr>
                <w:bCs/>
                <w:sz w:val="16"/>
                <w:szCs w:val="16"/>
                <w:rPrChange w:id="9054" w:author="Steve Barbeaux" w:date="2022-10-10T12:18:00Z">
                  <w:rPr>
                    <w:bCs/>
                    <w:sz w:val="16"/>
                    <w:szCs w:val="16"/>
                  </w:rPr>
                </w:rPrChange>
              </w:rPr>
            </w:pPr>
            <w:ins w:id="9055" w:author="Steve Barbeaux" w:date="2022-10-10T12:18:00Z">
              <w:r w:rsidRPr="005E242C">
                <w:rPr>
                  <w:sz w:val="16"/>
                  <w:szCs w:val="16"/>
                  <w:rPrChange w:id="9056" w:author="Steve Barbeaux" w:date="2022-10-10T12:18:00Z">
                    <w:rPr/>
                  </w:rPrChange>
                </w:rPr>
                <w:t>0.08</w:t>
              </w:r>
            </w:ins>
            <w:del w:id="9057" w:author="Steve Barbeaux" w:date="2022-10-10T12:18:00Z">
              <w:r w:rsidRPr="005E242C" w:rsidDel="00FC0D60">
                <w:rPr>
                  <w:sz w:val="16"/>
                  <w:szCs w:val="16"/>
                  <w:rPrChange w:id="9058" w:author="Steve Barbeaux" w:date="2022-10-10T12:18:00Z">
                    <w:rPr>
                      <w:sz w:val="16"/>
                      <w:szCs w:val="16"/>
                    </w:rPr>
                  </w:rPrChange>
                </w:rPr>
                <w:delText>0.08</w:delText>
              </w:r>
            </w:del>
          </w:p>
        </w:tc>
        <w:tc>
          <w:tcPr>
            <w:tcW w:w="256" w:type="pct"/>
            <w:tcBorders>
              <w:left w:val="nil"/>
              <w:right w:val="nil"/>
            </w:tcBorders>
            <w:shd w:val="clear" w:color="auto" w:fill="FFFFFF" w:themeFill="background1"/>
            <w:noWrap/>
          </w:tcPr>
          <w:p w14:paraId="4E917EDC" w14:textId="3E5FAC45" w:rsidR="005E242C" w:rsidRPr="005E242C" w:rsidRDefault="005E242C" w:rsidP="005E242C">
            <w:pPr>
              <w:shd w:val="clear" w:color="auto" w:fill="FFFFFF" w:themeFill="background1"/>
              <w:spacing w:after="0"/>
              <w:jc w:val="right"/>
              <w:rPr>
                <w:bCs/>
                <w:sz w:val="16"/>
                <w:szCs w:val="16"/>
                <w:rPrChange w:id="9059" w:author="Steve Barbeaux" w:date="2022-10-10T12:18:00Z">
                  <w:rPr>
                    <w:bCs/>
                    <w:sz w:val="16"/>
                    <w:szCs w:val="16"/>
                  </w:rPr>
                </w:rPrChange>
              </w:rPr>
            </w:pPr>
            <w:ins w:id="9060" w:author="Steve Barbeaux" w:date="2022-10-10T12:18:00Z">
              <w:r w:rsidRPr="005E242C">
                <w:rPr>
                  <w:sz w:val="16"/>
                  <w:szCs w:val="16"/>
                  <w:rPrChange w:id="9061" w:author="Steve Barbeaux" w:date="2022-10-10T12:18:00Z">
                    <w:rPr/>
                  </w:rPrChange>
                </w:rPr>
                <w:t>0.02</w:t>
              </w:r>
            </w:ins>
            <w:del w:id="9062" w:author="Steve Barbeaux" w:date="2022-10-10T12:18:00Z">
              <w:r w:rsidRPr="005E242C" w:rsidDel="00FC0D60">
                <w:rPr>
                  <w:sz w:val="16"/>
                  <w:szCs w:val="16"/>
                  <w:rPrChange w:id="9063"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3EBC924B" w14:textId="5088CC77" w:rsidR="005E242C" w:rsidRPr="005E242C" w:rsidRDefault="005E242C" w:rsidP="005E242C">
            <w:pPr>
              <w:shd w:val="clear" w:color="auto" w:fill="FFFFFF" w:themeFill="background1"/>
              <w:spacing w:after="0"/>
              <w:jc w:val="right"/>
              <w:rPr>
                <w:bCs/>
                <w:sz w:val="16"/>
                <w:szCs w:val="16"/>
                <w:rPrChange w:id="9064" w:author="Steve Barbeaux" w:date="2022-10-10T12:18:00Z">
                  <w:rPr>
                    <w:bCs/>
                    <w:sz w:val="16"/>
                    <w:szCs w:val="16"/>
                  </w:rPr>
                </w:rPrChange>
              </w:rPr>
            </w:pPr>
            <w:ins w:id="9065" w:author="Steve Barbeaux" w:date="2022-10-10T12:18:00Z">
              <w:r w:rsidRPr="005E242C">
                <w:rPr>
                  <w:sz w:val="16"/>
                  <w:szCs w:val="16"/>
                  <w:rPrChange w:id="9066" w:author="Steve Barbeaux" w:date="2022-10-10T12:18:00Z">
                    <w:rPr/>
                  </w:rPrChange>
                </w:rPr>
                <w:t>0.02</w:t>
              </w:r>
            </w:ins>
            <w:del w:id="9067" w:author="Steve Barbeaux" w:date="2022-10-10T12:18:00Z">
              <w:r w:rsidRPr="005E242C" w:rsidDel="00FC0D60">
                <w:rPr>
                  <w:sz w:val="16"/>
                  <w:szCs w:val="16"/>
                  <w:rPrChange w:id="9068"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63450EF3" w14:textId="7144826F" w:rsidR="005E242C" w:rsidRPr="005E242C" w:rsidRDefault="005E242C" w:rsidP="005E242C">
            <w:pPr>
              <w:shd w:val="clear" w:color="auto" w:fill="FFFFFF" w:themeFill="background1"/>
              <w:spacing w:after="0"/>
              <w:jc w:val="right"/>
              <w:rPr>
                <w:bCs/>
                <w:sz w:val="16"/>
                <w:szCs w:val="16"/>
                <w:rPrChange w:id="9069" w:author="Steve Barbeaux" w:date="2022-10-10T12:18:00Z">
                  <w:rPr>
                    <w:bCs/>
                    <w:sz w:val="16"/>
                    <w:szCs w:val="16"/>
                  </w:rPr>
                </w:rPrChange>
              </w:rPr>
            </w:pPr>
            <w:ins w:id="9070" w:author="Steve Barbeaux" w:date="2022-10-10T12:18:00Z">
              <w:r w:rsidRPr="005E242C">
                <w:rPr>
                  <w:sz w:val="16"/>
                  <w:szCs w:val="16"/>
                  <w:rPrChange w:id="9071" w:author="Steve Barbeaux" w:date="2022-10-10T12:18:00Z">
                    <w:rPr/>
                  </w:rPrChange>
                </w:rPr>
                <w:t>0.06</w:t>
              </w:r>
            </w:ins>
            <w:del w:id="9072" w:author="Steve Barbeaux" w:date="2022-10-10T12:18:00Z">
              <w:r w:rsidRPr="005E242C" w:rsidDel="00FC0D60">
                <w:rPr>
                  <w:sz w:val="16"/>
                  <w:szCs w:val="16"/>
                  <w:rPrChange w:id="9073" w:author="Steve Barbeaux" w:date="2022-10-10T12:18:00Z">
                    <w:rPr>
                      <w:sz w:val="16"/>
                      <w:szCs w:val="16"/>
                    </w:rPr>
                  </w:rPrChange>
                </w:rPr>
                <w:delText>0.07</w:delText>
              </w:r>
            </w:del>
          </w:p>
        </w:tc>
        <w:tc>
          <w:tcPr>
            <w:tcW w:w="256" w:type="pct"/>
            <w:tcBorders>
              <w:left w:val="nil"/>
              <w:right w:val="nil"/>
            </w:tcBorders>
            <w:shd w:val="clear" w:color="auto" w:fill="FFFFFF" w:themeFill="background1"/>
            <w:noWrap/>
          </w:tcPr>
          <w:p w14:paraId="6B5B79F5" w14:textId="57EF243E" w:rsidR="005E242C" w:rsidRPr="005E242C" w:rsidRDefault="005E242C" w:rsidP="005E242C">
            <w:pPr>
              <w:shd w:val="clear" w:color="auto" w:fill="FFFFFF" w:themeFill="background1"/>
              <w:spacing w:after="0"/>
              <w:jc w:val="right"/>
              <w:rPr>
                <w:bCs/>
                <w:sz w:val="16"/>
                <w:szCs w:val="16"/>
                <w:rPrChange w:id="9074" w:author="Steve Barbeaux" w:date="2022-10-10T12:18:00Z">
                  <w:rPr>
                    <w:bCs/>
                    <w:sz w:val="16"/>
                    <w:szCs w:val="16"/>
                  </w:rPr>
                </w:rPrChange>
              </w:rPr>
            </w:pPr>
            <w:ins w:id="9075" w:author="Steve Barbeaux" w:date="2022-10-10T12:18:00Z">
              <w:r w:rsidRPr="005E242C">
                <w:rPr>
                  <w:sz w:val="16"/>
                  <w:szCs w:val="16"/>
                  <w:rPrChange w:id="9076" w:author="Steve Barbeaux" w:date="2022-10-10T12:18:00Z">
                    <w:rPr/>
                  </w:rPrChange>
                </w:rPr>
                <w:t>0.01</w:t>
              </w:r>
            </w:ins>
            <w:del w:id="9077" w:author="Steve Barbeaux" w:date="2022-10-10T12:18:00Z">
              <w:r w:rsidRPr="005E242C" w:rsidDel="00FC0D60">
                <w:rPr>
                  <w:sz w:val="16"/>
                  <w:szCs w:val="16"/>
                  <w:rPrChange w:id="907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2F62AB9C" w14:textId="315C07DF" w:rsidR="005E242C" w:rsidRPr="005E242C" w:rsidRDefault="005E242C" w:rsidP="005E242C">
            <w:pPr>
              <w:shd w:val="clear" w:color="auto" w:fill="FFFFFF" w:themeFill="background1"/>
              <w:spacing w:after="0"/>
              <w:jc w:val="right"/>
              <w:rPr>
                <w:bCs/>
                <w:sz w:val="16"/>
                <w:szCs w:val="16"/>
                <w:rPrChange w:id="9079" w:author="Steve Barbeaux" w:date="2022-10-10T12:18:00Z">
                  <w:rPr>
                    <w:bCs/>
                    <w:sz w:val="16"/>
                    <w:szCs w:val="16"/>
                  </w:rPr>
                </w:rPrChange>
              </w:rPr>
            </w:pPr>
            <w:ins w:id="9080" w:author="Steve Barbeaux" w:date="2022-10-10T12:18:00Z">
              <w:r w:rsidRPr="005E242C">
                <w:rPr>
                  <w:sz w:val="16"/>
                  <w:szCs w:val="16"/>
                  <w:rPrChange w:id="9081" w:author="Steve Barbeaux" w:date="2022-10-10T12:18:00Z">
                    <w:rPr/>
                  </w:rPrChange>
                </w:rPr>
                <w:t>0.02</w:t>
              </w:r>
            </w:ins>
            <w:del w:id="9082" w:author="Steve Barbeaux" w:date="2022-10-10T12:18:00Z">
              <w:r w:rsidRPr="005E242C" w:rsidDel="00FC0D60">
                <w:rPr>
                  <w:sz w:val="16"/>
                  <w:szCs w:val="16"/>
                  <w:rPrChange w:id="9083" w:author="Steve Barbeaux" w:date="2022-10-10T12:18:00Z">
                    <w:rPr>
                      <w:sz w:val="16"/>
                      <w:szCs w:val="16"/>
                    </w:rPr>
                  </w:rPrChange>
                </w:rPr>
                <w:delText>0.02</w:delText>
              </w:r>
            </w:del>
          </w:p>
        </w:tc>
        <w:tc>
          <w:tcPr>
            <w:tcW w:w="257" w:type="pct"/>
            <w:tcBorders>
              <w:left w:val="nil"/>
              <w:right w:val="nil"/>
            </w:tcBorders>
            <w:shd w:val="clear" w:color="auto" w:fill="FFFFFF" w:themeFill="background1"/>
            <w:noWrap/>
          </w:tcPr>
          <w:p w14:paraId="775E4008" w14:textId="40EE98FE" w:rsidR="005E242C" w:rsidRPr="005E242C" w:rsidRDefault="005E242C" w:rsidP="005E242C">
            <w:pPr>
              <w:shd w:val="clear" w:color="auto" w:fill="FFFFFF" w:themeFill="background1"/>
              <w:spacing w:after="0"/>
              <w:jc w:val="right"/>
              <w:rPr>
                <w:bCs/>
                <w:sz w:val="16"/>
                <w:szCs w:val="16"/>
                <w:rPrChange w:id="9084" w:author="Steve Barbeaux" w:date="2022-10-10T12:18:00Z">
                  <w:rPr>
                    <w:bCs/>
                    <w:sz w:val="16"/>
                    <w:szCs w:val="16"/>
                  </w:rPr>
                </w:rPrChange>
              </w:rPr>
            </w:pPr>
            <w:ins w:id="9085" w:author="Steve Barbeaux" w:date="2022-10-10T12:18:00Z">
              <w:r w:rsidRPr="005E242C">
                <w:rPr>
                  <w:sz w:val="16"/>
                  <w:szCs w:val="16"/>
                  <w:rPrChange w:id="9086" w:author="Steve Barbeaux" w:date="2022-10-10T12:18:00Z">
                    <w:rPr/>
                  </w:rPrChange>
                </w:rPr>
                <w:t>0.00</w:t>
              </w:r>
            </w:ins>
            <w:del w:id="9087" w:author="Steve Barbeaux" w:date="2022-10-10T12:18:00Z">
              <w:r w:rsidRPr="005E242C" w:rsidDel="00FC0D60">
                <w:rPr>
                  <w:sz w:val="16"/>
                  <w:szCs w:val="16"/>
                  <w:rPrChange w:id="908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75CB743B" w14:textId="15B3FA62" w:rsidR="005E242C" w:rsidRPr="005E242C" w:rsidRDefault="005E242C" w:rsidP="005E242C">
            <w:pPr>
              <w:shd w:val="clear" w:color="auto" w:fill="FFFFFF" w:themeFill="background1"/>
              <w:spacing w:after="0"/>
              <w:jc w:val="right"/>
              <w:rPr>
                <w:bCs/>
                <w:sz w:val="16"/>
                <w:szCs w:val="16"/>
                <w:rPrChange w:id="9089" w:author="Steve Barbeaux" w:date="2022-10-10T12:18:00Z">
                  <w:rPr>
                    <w:bCs/>
                    <w:sz w:val="16"/>
                    <w:szCs w:val="16"/>
                  </w:rPr>
                </w:rPrChange>
              </w:rPr>
            </w:pPr>
            <w:ins w:id="9090" w:author="Steve Barbeaux" w:date="2022-10-10T12:18:00Z">
              <w:r w:rsidRPr="005E242C">
                <w:rPr>
                  <w:sz w:val="16"/>
                  <w:szCs w:val="16"/>
                  <w:rPrChange w:id="9091" w:author="Steve Barbeaux" w:date="2022-10-10T12:18:00Z">
                    <w:rPr/>
                  </w:rPrChange>
                </w:rPr>
                <w:t>0.00</w:t>
              </w:r>
            </w:ins>
            <w:del w:id="9092" w:author="Steve Barbeaux" w:date="2022-10-10T12:18:00Z">
              <w:r w:rsidRPr="005E242C" w:rsidDel="00FC0D60">
                <w:rPr>
                  <w:sz w:val="16"/>
                  <w:szCs w:val="16"/>
                  <w:rPrChange w:id="909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1936E90E" w14:textId="73935D93" w:rsidR="005E242C" w:rsidRPr="005E242C" w:rsidRDefault="005E242C" w:rsidP="005E242C">
            <w:pPr>
              <w:shd w:val="clear" w:color="auto" w:fill="FFFFFF" w:themeFill="background1"/>
              <w:spacing w:after="0"/>
              <w:jc w:val="right"/>
              <w:rPr>
                <w:bCs/>
                <w:sz w:val="16"/>
                <w:szCs w:val="16"/>
                <w:rPrChange w:id="9094" w:author="Steve Barbeaux" w:date="2022-10-10T12:18:00Z">
                  <w:rPr>
                    <w:bCs/>
                    <w:sz w:val="16"/>
                    <w:szCs w:val="16"/>
                  </w:rPr>
                </w:rPrChange>
              </w:rPr>
            </w:pPr>
            <w:ins w:id="9095" w:author="Steve Barbeaux" w:date="2022-10-10T12:18:00Z">
              <w:r w:rsidRPr="005E242C">
                <w:rPr>
                  <w:sz w:val="16"/>
                  <w:szCs w:val="16"/>
                  <w:rPrChange w:id="9096" w:author="Steve Barbeaux" w:date="2022-10-10T12:18:00Z">
                    <w:rPr/>
                  </w:rPrChange>
                </w:rPr>
                <w:t>0.04</w:t>
              </w:r>
            </w:ins>
            <w:del w:id="9097" w:author="Steve Barbeaux" w:date="2022-10-10T12:18:00Z">
              <w:r w:rsidRPr="005E242C" w:rsidDel="00FC0D60">
                <w:rPr>
                  <w:sz w:val="16"/>
                  <w:szCs w:val="16"/>
                  <w:rPrChange w:id="9098" w:author="Steve Barbeaux" w:date="2022-10-10T12:18:00Z">
                    <w:rPr>
                      <w:sz w:val="16"/>
                      <w:szCs w:val="16"/>
                    </w:rPr>
                  </w:rPrChange>
                </w:rPr>
                <w:delText>0.04</w:delText>
              </w:r>
            </w:del>
          </w:p>
        </w:tc>
        <w:tc>
          <w:tcPr>
            <w:tcW w:w="257" w:type="pct"/>
            <w:tcBorders>
              <w:left w:val="nil"/>
              <w:right w:val="nil"/>
            </w:tcBorders>
            <w:shd w:val="clear" w:color="auto" w:fill="FFFFFF" w:themeFill="background1"/>
            <w:noWrap/>
          </w:tcPr>
          <w:p w14:paraId="6A978E08" w14:textId="154AB2D2" w:rsidR="005E242C" w:rsidRPr="005E242C" w:rsidRDefault="005E242C" w:rsidP="005E242C">
            <w:pPr>
              <w:shd w:val="clear" w:color="auto" w:fill="FFFFFF" w:themeFill="background1"/>
              <w:spacing w:after="0"/>
              <w:jc w:val="right"/>
              <w:rPr>
                <w:bCs/>
                <w:sz w:val="16"/>
                <w:szCs w:val="16"/>
                <w:rPrChange w:id="9099" w:author="Steve Barbeaux" w:date="2022-10-10T12:18:00Z">
                  <w:rPr>
                    <w:bCs/>
                    <w:sz w:val="16"/>
                    <w:szCs w:val="16"/>
                  </w:rPr>
                </w:rPrChange>
              </w:rPr>
            </w:pPr>
            <w:ins w:id="9100" w:author="Steve Barbeaux" w:date="2022-10-10T12:18:00Z">
              <w:r w:rsidRPr="005E242C">
                <w:rPr>
                  <w:sz w:val="16"/>
                  <w:szCs w:val="16"/>
                  <w:rPrChange w:id="9101" w:author="Steve Barbeaux" w:date="2022-10-10T12:18:00Z">
                    <w:rPr/>
                  </w:rPrChange>
                </w:rPr>
                <w:t>0.01</w:t>
              </w:r>
            </w:ins>
            <w:del w:id="9102" w:author="Steve Barbeaux" w:date="2022-10-10T12:18:00Z">
              <w:r w:rsidRPr="005E242C" w:rsidDel="00FC0D60">
                <w:rPr>
                  <w:sz w:val="16"/>
                  <w:szCs w:val="16"/>
                  <w:rPrChange w:id="9103"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5330C1D7" w14:textId="341A8CB4" w:rsidR="005E242C" w:rsidRPr="005E242C" w:rsidRDefault="005E242C" w:rsidP="005E242C">
            <w:pPr>
              <w:shd w:val="clear" w:color="auto" w:fill="FFFFFF" w:themeFill="background1"/>
              <w:spacing w:after="0"/>
              <w:jc w:val="right"/>
              <w:rPr>
                <w:bCs/>
                <w:sz w:val="16"/>
                <w:szCs w:val="16"/>
                <w:rPrChange w:id="9104" w:author="Steve Barbeaux" w:date="2022-10-10T12:18:00Z">
                  <w:rPr>
                    <w:bCs/>
                    <w:sz w:val="16"/>
                    <w:szCs w:val="16"/>
                  </w:rPr>
                </w:rPrChange>
              </w:rPr>
            </w:pPr>
            <w:ins w:id="9105" w:author="Steve Barbeaux" w:date="2022-10-10T12:18:00Z">
              <w:r w:rsidRPr="005E242C">
                <w:rPr>
                  <w:sz w:val="16"/>
                  <w:szCs w:val="16"/>
                  <w:rPrChange w:id="9106" w:author="Steve Barbeaux" w:date="2022-10-10T12:18:00Z">
                    <w:rPr/>
                  </w:rPrChange>
                </w:rPr>
                <w:t>0.63</w:t>
              </w:r>
            </w:ins>
            <w:del w:id="9107" w:author="Steve Barbeaux" w:date="2022-10-10T12:18:00Z">
              <w:r w:rsidRPr="005E242C" w:rsidDel="00FC0D60">
                <w:rPr>
                  <w:sz w:val="16"/>
                  <w:szCs w:val="16"/>
                  <w:rPrChange w:id="9108" w:author="Steve Barbeaux" w:date="2022-10-10T12:18:00Z">
                    <w:rPr>
                      <w:sz w:val="16"/>
                      <w:szCs w:val="16"/>
                    </w:rPr>
                  </w:rPrChange>
                </w:rPr>
                <w:delText>0.66</w:delText>
              </w:r>
            </w:del>
          </w:p>
        </w:tc>
        <w:tc>
          <w:tcPr>
            <w:tcW w:w="317" w:type="pct"/>
            <w:tcBorders>
              <w:left w:val="nil"/>
              <w:right w:val="nil"/>
            </w:tcBorders>
            <w:shd w:val="clear" w:color="auto" w:fill="FFFFFF" w:themeFill="background1"/>
            <w:noWrap/>
          </w:tcPr>
          <w:p w14:paraId="10893564" w14:textId="5652D047" w:rsidR="005E242C" w:rsidRPr="005E242C" w:rsidRDefault="005E242C" w:rsidP="005E242C">
            <w:pPr>
              <w:shd w:val="clear" w:color="auto" w:fill="FFFFFF" w:themeFill="background1"/>
              <w:spacing w:after="0"/>
              <w:jc w:val="right"/>
              <w:rPr>
                <w:bCs/>
                <w:sz w:val="16"/>
                <w:szCs w:val="16"/>
                <w:rPrChange w:id="9109" w:author="Steve Barbeaux" w:date="2022-10-10T12:18:00Z">
                  <w:rPr>
                    <w:bCs/>
                    <w:sz w:val="16"/>
                    <w:szCs w:val="16"/>
                  </w:rPr>
                </w:rPrChange>
              </w:rPr>
            </w:pPr>
            <w:ins w:id="9110" w:author="Steve Barbeaux" w:date="2022-10-10T12:18:00Z">
              <w:r w:rsidRPr="005E242C">
                <w:rPr>
                  <w:sz w:val="16"/>
                  <w:szCs w:val="16"/>
                  <w:rPrChange w:id="9111" w:author="Steve Barbeaux" w:date="2022-10-10T12:18:00Z">
                    <w:rPr/>
                  </w:rPrChange>
                </w:rPr>
                <w:t>1.5%</w:t>
              </w:r>
            </w:ins>
            <w:del w:id="9112" w:author="Steve Barbeaux" w:date="2022-10-10T12:18:00Z">
              <w:r w:rsidRPr="005E242C" w:rsidDel="00FC0D60">
                <w:rPr>
                  <w:sz w:val="16"/>
                  <w:szCs w:val="16"/>
                  <w:rPrChange w:id="9113" w:author="Steve Barbeaux" w:date="2022-10-10T12:18:00Z">
                    <w:rPr>
                      <w:sz w:val="16"/>
                      <w:szCs w:val="16"/>
                    </w:rPr>
                  </w:rPrChange>
                </w:rPr>
                <w:delText>1.7%</w:delText>
              </w:r>
            </w:del>
          </w:p>
        </w:tc>
      </w:tr>
      <w:tr w:rsidR="005E242C" w:rsidRPr="0023317E" w14:paraId="60512794" w14:textId="77777777" w:rsidTr="00D45095">
        <w:trPr>
          <w:tblCellSpacing w:w="7" w:type="dxa"/>
        </w:trPr>
        <w:tc>
          <w:tcPr>
            <w:tcW w:w="222" w:type="pct"/>
            <w:tcBorders>
              <w:left w:val="nil"/>
              <w:right w:val="nil"/>
            </w:tcBorders>
            <w:shd w:val="clear" w:color="auto" w:fill="FFFFFF" w:themeFill="background1"/>
            <w:noWrap/>
          </w:tcPr>
          <w:p w14:paraId="6568A57A"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1993</w:t>
            </w:r>
          </w:p>
        </w:tc>
        <w:tc>
          <w:tcPr>
            <w:tcW w:w="256" w:type="pct"/>
            <w:tcBorders>
              <w:left w:val="nil"/>
              <w:right w:val="nil"/>
            </w:tcBorders>
            <w:shd w:val="clear" w:color="auto" w:fill="FFFFFF" w:themeFill="background1"/>
            <w:noWrap/>
          </w:tcPr>
          <w:p w14:paraId="7AA127D6" w14:textId="0E209FDE" w:rsidR="005E242C" w:rsidRPr="005E242C" w:rsidRDefault="005E242C" w:rsidP="005E242C">
            <w:pPr>
              <w:shd w:val="clear" w:color="auto" w:fill="FFFFFF" w:themeFill="background1"/>
              <w:spacing w:after="0"/>
              <w:jc w:val="right"/>
              <w:rPr>
                <w:bCs/>
                <w:sz w:val="16"/>
                <w:szCs w:val="16"/>
                <w:rPrChange w:id="9114" w:author="Steve Barbeaux" w:date="2022-10-10T12:18:00Z">
                  <w:rPr>
                    <w:bCs/>
                    <w:sz w:val="16"/>
                    <w:szCs w:val="16"/>
                  </w:rPr>
                </w:rPrChange>
              </w:rPr>
            </w:pPr>
            <w:ins w:id="9115" w:author="Steve Barbeaux" w:date="2022-10-10T12:18:00Z">
              <w:r w:rsidRPr="005E242C">
                <w:rPr>
                  <w:sz w:val="16"/>
                  <w:szCs w:val="16"/>
                  <w:rPrChange w:id="9116" w:author="Steve Barbeaux" w:date="2022-10-10T12:18:00Z">
                    <w:rPr/>
                  </w:rPrChange>
                </w:rPr>
                <w:t>0.06</w:t>
              </w:r>
            </w:ins>
            <w:del w:id="9117" w:author="Steve Barbeaux" w:date="2022-10-10T12:18:00Z">
              <w:r w:rsidRPr="005E242C" w:rsidDel="00FC0D60">
                <w:rPr>
                  <w:sz w:val="16"/>
                  <w:szCs w:val="16"/>
                  <w:rPrChange w:id="9118" w:author="Steve Barbeaux" w:date="2022-10-10T12:18:00Z">
                    <w:rPr>
                      <w:sz w:val="16"/>
                      <w:szCs w:val="16"/>
                    </w:rPr>
                  </w:rPrChange>
                </w:rPr>
                <w:delText>0.06</w:delText>
              </w:r>
            </w:del>
          </w:p>
        </w:tc>
        <w:tc>
          <w:tcPr>
            <w:tcW w:w="256" w:type="pct"/>
            <w:tcBorders>
              <w:left w:val="nil"/>
              <w:right w:val="nil"/>
            </w:tcBorders>
            <w:shd w:val="clear" w:color="auto" w:fill="FFFFFF" w:themeFill="background1"/>
            <w:noWrap/>
          </w:tcPr>
          <w:p w14:paraId="138239E0" w14:textId="1A135DA1" w:rsidR="005E242C" w:rsidRPr="005E242C" w:rsidRDefault="005E242C" w:rsidP="005E242C">
            <w:pPr>
              <w:shd w:val="clear" w:color="auto" w:fill="FFFFFF" w:themeFill="background1"/>
              <w:spacing w:after="0"/>
              <w:jc w:val="right"/>
              <w:rPr>
                <w:bCs/>
                <w:sz w:val="16"/>
                <w:szCs w:val="16"/>
                <w:rPrChange w:id="9119" w:author="Steve Barbeaux" w:date="2022-10-10T12:18:00Z">
                  <w:rPr>
                    <w:bCs/>
                    <w:sz w:val="16"/>
                    <w:szCs w:val="16"/>
                  </w:rPr>
                </w:rPrChange>
              </w:rPr>
            </w:pPr>
            <w:ins w:id="9120" w:author="Steve Barbeaux" w:date="2022-10-10T12:18:00Z">
              <w:r w:rsidRPr="005E242C">
                <w:rPr>
                  <w:sz w:val="16"/>
                  <w:szCs w:val="16"/>
                  <w:rPrChange w:id="9121" w:author="Steve Barbeaux" w:date="2022-10-10T12:18:00Z">
                    <w:rPr/>
                  </w:rPrChange>
                </w:rPr>
                <w:t>0.05</w:t>
              </w:r>
            </w:ins>
            <w:del w:id="9122" w:author="Steve Barbeaux" w:date="2022-10-10T12:18:00Z">
              <w:r w:rsidRPr="005E242C" w:rsidDel="00FC0D60">
                <w:rPr>
                  <w:sz w:val="16"/>
                  <w:szCs w:val="16"/>
                  <w:rPrChange w:id="9123" w:author="Steve Barbeaux" w:date="2022-10-10T12:18:00Z">
                    <w:rPr>
                      <w:sz w:val="16"/>
                      <w:szCs w:val="16"/>
                    </w:rPr>
                  </w:rPrChange>
                </w:rPr>
                <w:delText>0.06</w:delText>
              </w:r>
            </w:del>
          </w:p>
        </w:tc>
        <w:tc>
          <w:tcPr>
            <w:tcW w:w="256" w:type="pct"/>
            <w:tcBorders>
              <w:left w:val="nil"/>
              <w:right w:val="nil"/>
            </w:tcBorders>
            <w:shd w:val="clear" w:color="auto" w:fill="FFFFFF" w:themeFill="background1"/>
            <w:noWrap/>
          </w:tcPr>
          <w:p w14:paraId="05F3070B" w14:textId="18F4E80F" w:rsidR="005E242C" w:rsidRPr="005E242C" w:rsidRDefault="005E242C" w:rsidP="005E242C">
            <w:pPr>
              <w:shd w:val="clear" w:color="auto" w:fill="FFFFFF" w:themeFill="background1"/>
              <w:spacing w:after="0"/>
              <w:jc w:val="right"/>
              <w:rPr>
                <w:bCs/>
                <w:sz w:val="16"/>
                <w:szCs w:val="16"/>
                <w:rPrChange w:id="9124" w:author="Steve Barbeaux" w:date="2022-10-10T12:18:00Z">
                  <w:rPr>
                    <w:bCs/>
                    <w:sz w:val="16"/>
                    <w:szCs w:val="16"/>
                  </w:rPr>
                </w:rPrChange>
              </w:rPr>
            </w:pPr>
            <w:ins w:id="9125" w:author="Steve Barbeaux" w:date="2022-10-10T12:18:00Z">
              <w:r w:rsidRPr="005E242C">
                <w:rPr>
                  <w:sz w:val="16"/>
                  <w:szCs w:val="16"/>
                  <w:rPrChange w:id="9126" w:author="Steve Barbeaux" w:date="2022-10-10T12:18:00Z">
                    <w:rPr/>
                  </w:rPrChange>
                </w:rPr>
                <w:t>0.03</w:t>
              </w:r>
            </w:ins>
            <w:del w:id="9127" w:author="Steve Barbeaux" w:date="2022-10-10T12:18:00Z">
              <w:r w:rsidRPr="005E242C" w:rsidDel="00FC0D60">
                <w:rPr>
                  <w:sz w:val="16"/>
                  <w:szCs w:val="16"/>
                  <w:rPrChange w:id="9128" w:author="Steve Barbeaux" w:date="2022-10-10T12:18:00Z">
                    <w:rPr>
                      <w:sz w:val="16"/>
                      <w:szCs w:val="16"/>
                    </w:rPr>
                  </w:rPrChange>
                </w:rPr>
                <w:delText>0.03</w:delText>
              </w:r>
            </w:del>
          </w:p>
        </w:tc>
        <w:tc>
          <w:tcPr>
            <w:tcW w:w="257" w:type="pct"/>
            <w:tcBorders>
              <w:left w:val="nil"/>
              <w:right w:val="nil"/>
            </w:tcBorders>
            <w:shd w:val="clear" w:color="auto" w:fill="FFFFFF" w:themeFill="background1"/>
            <w:noWrap/>
          </w:tcPr>
          <w:p w14:paraId="5761DB1B" w14:textId="26C06BE9" w:rsidR="005E242C" w:rsidRPr="005E242C" w:rsidRDefault="005E242C" w:rsidP="005E242C">
            <w:pPr>
              <w:shd w:val="clear" w:color="auto" w:fill="FFFFFF" w:themeFill="background1"/>
              <w:spacing w:after="0"/>
              <w:jc w:val="right"/>
              <w:rPr>
                <w:bCs/>
                <w:sz w:val="16"/>
                <w:szCs w:val="16"/>
                <w:rPrChange w:id="9129" w:author="Steve Barbeaux" w:date="2022-10-10T12:18:00Z">
                  <w:rPr>
                    <w:bCs/>
                    <w:sz w:val="16"/>
                    <w:szCs w:val="16"/>
                  </w:rPr>
                </w:rPrChange>
              </w:rPr>
            </w:pPr>
            <w:ins w:id="9130" w:author="Steve Barbeaux" w:date="2022-10-10T12:18:00Z">
              <w:r w:rsidRPr="005E242C">
                <w:rPr>
                  <w:sz w:val="16"/>
                  <w:szCs w:val="16"/>
                  <w:rPrChange w:id="9131" w:author="Steve Barbeaux" w:date="2022-10-10T12:18:00Z">
                    <w:rPr/>
                  </w:rPrChange>
                </w:rPr>
                <w:t>0.13</w:t>
              </w:r>
            </w:ins>
            <w:del w:id="9132" w:author="Steve Barbeaux" w:date="2022-10-10T12:18:00Z">
              <w:r w:rsidRPr="005E242C" w:rsidDel="00FC0D60">
                <w:rPr>
                  <w:sz w:val="16"/>
                  <w:szCs w:val="16"/>
                  <w:rPrChange w:id="9133" w:author="Steve Barbeaux" w:date="2022-10-10T12:18:00Z">
                    <w:rPr>
                      <w:sz w:val="16"/>
                      <w:szCs w:val="16"/>
                    </w:rPr>
                  </w:rPrChange>
                </w:rPr>
                <w:delText>0.14</w:delText>
              </w:r>
            </w:del>
          </w:p>
        </w:tc>
        <w:tc>
          <w:tcPr>
            <w:tcW w:w="257" w:type="pct"/>
            <w:tcBorders>
              <w:left w:val="nil"/>
              <w:right w:val="nil"/>
            </w:tcBorders>
            <w:shd w:val="clear" w:color="auto" w:fill="FFFFFF" w:themeFill="background1"/>
            <w:noWrap/>
          </w:tcPr>
          <w:p w14:paraId="601F77CB" w14:textId="605783BD" w:rsidR="005E242C" w:rsidRPr="005E242C" w:rsidRDefault="005E242C" w:rsidP="005E242C">
            <w:pPr>
              <w:shd w:val="clear" w:color="auto" w:fill="FFFFFF" w:themeFill="background1"/>
              <w:spacing w:after="0"/>
              <w:jc w:val="right"/>
              <w:rPr>
                <w:bCs/>
                <w:sz w:val="16"/>
                <w:szCs w:val="16"/>
                <w:rPrChange w:id="9134" w:author="Steve Barbeaux" w:date="2022-10-10T12:18:00Z">
                  <w:rPr>
                    <w:bCs/>
                    <w:sz w:val="16"/>
                    <w:szCs w:val="16"/>
                  </w:rPr>
                </w:rPrChange>
              </w:rPr>
            </w:pPr>
            <w:ins w:id="9135" w:author="Steve Barbeaux" w:date="2022-10-10T12:18:00Z">
              <w:r w:rsidRPr="005E242C">
                <w:rPr>
                  <w:sz w:val="16"/>
                  <w:szCs w:val="16"/>
                  <w:rPrChange w:id="9136" w:author="Steve Barbeaux" w:date="2022-10-10T12:18:00Z">
                    <w:rPr/>
                  </w:rPrChange>
                </w:rPr>
                <w:t>0.03</w:t>
              </w:r>
            </w:ins>
            <w:del w:id="9137" w:author="Steve Barbeaux" w:date="2022-10-10T12:18:00Z">
              <w:r w:rsidRPr="005E242C" w:rsidDel="00FC0D60">
                <w:rPr>
                  <w:sz w:val="16"/>
                  <w:szCs w:val="16"/>
                  <w:rPrChange w:id="9138" w:author="Steve Barbeaux" w:date="2022-10-10T12:18:00Z">
                    <w:rPr>
                      <w:sz w:val="16"/>
                      <w:szCs w:val="16"/>
                    </w:rPr>
                  </w:rPrChange>
                </w:rPr>
                <w:delText>0.03</w:delText>
              </w:r>
            </w:del>
          </w:p>
        </w:tc>
        <w:tc>
          <w:tcPr>
            <w:tcW w:w="257" w:type="pct"/>
            <w:tcBorders>
              <w:left w:val="nil"/>
              <w:right w:val="nil"/>
            </w:tcBorders>
            <w:shd w:val="clear" w:color="auto" w:fill="FFFFFF" w:themeFill="background1"/>
            <w:noWrap/>
          </w:tcPr>
          <w:p w14:paraId="3243908C" w14:textId="16513169" w:rsidR="005E242C" w:rsidRPr="005E242C" w:rsidRDefault="005E242C" w:rsidP="005E242C">
            <w:pPr>
              <w:shd w:val="clear" w:color="auto" w:fill="FFFFFF" w:themeFill="background1"/>
              <w:spacing w:after="0"/>
              <w:jc w:val="right"/>
              <w:rPr>
                <w:bCs/>
                <w:sz w:val="16"/>
                <w:szCs w:val="16"/>
                <w:rPrChange w:id="9139" w:author="Steve Barbeaux" w:date="2022-10-10T12:18:00Z">
                  <w:rPr>
                    <w:bCs/>
                    <w:sz w:val="16"/>
                    <w:szCs w:val="16"/>
                  </w:rPr>
                </w:rPrChange>
              </w:rPr>
            </w:pPr>
            <w:ins w:id="9140" w:author="Steve Barbeaux" w:date="2022-10-10T12:18:00Z">
              <w:r w:rsidRPr="005E242C">
                <w:rPr>
                  <w:sz w:val="16"/>
                  <w:szCs w:val="16"/>
                  <w:rPrChange w:id="9141" w:author="Steve Barbeaux" w:date="2022-10-10T12:18:00Z">
                    <w:rPr/>
                  </w:rPrChange>
                </w:rPr>
                <w:t>0.04</w:t>
              </w:r>
            </w:ins>
            <w:del w:id="9142" w:author="Steve Barbeaux" w:date="2022-10-10T12:18:00Z">
              <w:r w:rsidRPr="005E242C" w:rsidDel="00FC0D60">
                <w:rPr>
                  <w:sz w:val="16"/>
                  <w:szCs w:val="16"/>
                  <w:rPrChange w:id="9143" w:author="Steve Barbeaux" w:date="2022-10-10T12:18:00Z">
                    <w:rPr>
                      <w:sz w:val="16"/>
                      <w:szCs w:val="16"/>
                    </w:rPr>
                  </w:rPrChange>
                </w:rPr>
                <w:delText>0.04</w:delText>
              </w:r>
            </w:del>
          </w:p>
        </w:tc>
        <w:tc>
          <w:tcPr>
            <w:tcW w:w="256" w:type="pct"/>
            <w:tcBorders>
              <w:left w:val="nil"/>
              <w:right w:val="nil"/>
            </w:tcBorders>
            <w:shd w:val="clear" w:color="auto" w:fill="FFFFFF" w:themeFill="background1"/>
            <w:noWrap/>
          </w:tcPr>
          <w:p w14:paraId="650D109E" w14:textId="3671884F" w:rsidR="005E242C" w:rsidRPr="005E242C" w:rsidRDefault="005E242C" w:rsidP="005E242C">
            <w:pPr>
              <w:shd w:val="clear" w:color="auto" w:fill="FFFFFF" w:themeFill="background1"/>
              <w:spacing w:after="0"/>
              <w:jc w:val="right"/>
              <w:rPr>
                <w:bCs/>
                <w:sz w:val="16"/>
                <w:szCs w:val="16"/>
                <w:rPrChange w:id="9144" w:author="Steve Barbeaux" w:date="2022-10-10T12:18:00Z">
                  <w:rPr>
                    <w:bCs/>
                    <w:sz w:val="16"/>
                    <w:szCs w:val="16"/>
                  </w:rPr>
                </w:rPrChange>
              </w:rPr>
            </w:pPr>
            <w:ins w:id="9145" w:author="Steve Barbeaux" w:date="2022-10-10T12:18:00Z">
              <w:r w:rsidRPr="005E242C">
                <w:rPr>
                  <w:sz w:val="16"/>
                  <w:szCs w:val="16"/>
                  <w:rPrChange w:id="9146" w:author="Steve Barbeaux" w:date="2022-10-10T12:18:00Z">
                    <w:rPr/>
                  </w:rPrChange>
                </w:rPr>
                <w:t>0.06</w:t>
              </w:r>
            </w:ins>
            <w:del w:id="9147" w:author="Steve Barbeaux" w:date="2022-10-10T12:18:00Z">
              <w:r w:rsidRPr="005E242C" w:rsidDel="00FC0D60">
                <w:rPr>
                  <w:sz w:val="16"/>
                  <w:szCs w:val="16"/>
                  <w:rPrChange w:id="9148" w:author="Steve Barbeaux" w:date="2022-10-10T12:18:00Z">
                    <w:rPr>
                      <w:sz w:val="16"/>
                      <w:szCs w:val="16"/>
                    </w:rPr>
                  </w:rPrChange>
                </w:rPr>
                <w:delText>0.06</w:delText>
              </w:r>
            </w:del>
          </w:p>
        </w:tc>
        <w:tc>
          <w:tcPr>
            <w:tcW w:w="256" w:type="pct"/>
            <w:tcBorders>
              <w:left w:val="nil"/>
              <w:right w:val="nil"/>
            </w:tcBorders>
            <w:shd w:val="clear" w:color="auto" w:fill="FFFFFF" w:themeFill="background1"/>
            <w:noWrap/>
          </w:tcPr>
          <w:p w14:paraId="41435B5C" w14:textId="24C84330" w:rsidR="005E242C" w:rsidRPr="005E242C" w:rsidRDefault="005E242C" w:rsidP="005E242C">
            <w:pPr>
              <w:shd w:val="clear" w:color="auto" w:fill="FFFFFF" w:themeFill="background1"/>
              <w:spacing w:after="0"/>
              <w:jc w:val="right"/>
              <w:rPr>
                <w:bCs/>
                <w:sz w:val="16"/>
                <w:szCs w:val="16"/>
                <w:rPrChange w:id="9149" w:author="Steve Barbeaux" w:date="2022-10-10T12:18:00Z">
                  <w:rPr>
                    <w:bCs/>
                    <w:sz w:val="16"/>
                    <w:szCs w:val="16"/>
                  </w:rPr>
                </w:rPrChange>
              </w:rPr>
            </w:pPr>
            <w:ins w:id="9150" w:author="Steve Barbeaux" w:date="2022-10-10T12:18:00Z">
              <w:r w:rsidRPr="005E242C">
                <w:rPr>
                  <w:sz w:val="16"/>
                  <w:szCs w:val="16"/>
                  <w:rPrChange w:id="9151" w:author="Steve Barbeaux" w:date="2022-10-10T12:18:00Z">
                    <w:rPr/>
                  </w:rPrChange>
                </w:rPr>
                <w:t>0.02</w:t>
              </w:r>
            </w:ins>
            <w:del w:id="9152" w:author="Steve Barbeaux" w:date="2022-10-10T12:18:00Z">
              <w:r w:rsidRPr="005E242C" w:rsidDel="00FC0D60">
                <w:rPr>
                  <w:sz w:val="16"/>
                  <w:szCs w:val="16"/>
                  <w:rPrChange w:id="9153"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5014A9B8" w14:textId="1F7EF474" w:rsidR="005E242C" w:rsidRPr="005E242C" w:rsidRDefault="005E242C" w:rsidP="005E242C">
            <w:pPr>
              <w:shd w:val="clear" w:color="auto" w:fill="FFFFFF" w:themeFill="background1"/>
              <w:spacing w:after="0"/>
              <w:jc w:val="right"/>
              <w:rPr>
                <w:bCs/>
                <w:sz w:val="16"/>
                <w:szCs w:val="16"/>
                <w:rPrChange w:id="9154" w:author="Steve Barbeaux" w:date="2022-10-10T12:18:00Z">
                  <w:rPr>
                    <w:bCs/>
                    <w:sz w:val="16"/>
                    <w:szCs w:val="16"/>
                  </w:rPr>
                </w:rPrChange>
              </w:rPr>
            </w:pPr>
            <w:ins w:id="9155" w:author="Steve Barbeaux" w:date="2022-10-10T12:18:00Z">
              <w:r w:rsidRPr="005E242C">
                <w:rPr>
                  <w:sz w:val="16"/>
                  <w:szCs w:val="16"/>
                  <w:rPrChange w:id="9156" w:author="Steve Barbeaux" w:date="2022-10-10T12:18:00Z">
                    <w:rPr/>
                  </w:rPrChange>
                </w:rPr>
                <w:t>0.01</w:t>
              </w:r>
            </w:ins>
            <w:del w:id="9157" w:author="Steve Barbeaux" w:date="2022-10-10T12:18:00Z">
              <w:r w:rsidRPr="005E242C" w:rsidDel="00FC0D60">
                <w:rPr>
                  <w:sz w:val="16"/>
                  <w:szCs w:val="16"/>
                  <w:rPrChange w:id="915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43BFD4C1" w14:textId="711804FE" w:rsidR="005E242C" w:rsidRPr="005E242C" w:rsidRDefault="005E242C" w:rsidP="005E242C">
            <w:pPr>
              <w:shd w:val="clear" w:color="auto" w:fill="FFFFFF" w:themeFill="background1"/>
              <w:spacing w:after="0"/>
              <w:jc w:val="right"/>
              <w:rPr>
                <w:bCs/>
                <w:sz w:val="16"/>
                <w:szCs w:val="16"/>
                <w:rPrChange w:id="9159" w:author="Steve Barbeaux" w:date="2022-10-10T12:18:00Z">
                  <w:rPr>
                    <w:bCs/>
                    <w:sz w:val="16"/>
                    <w:szCs w:val="16"/>
                  </w:rPr>
                </w:rPrChange>
              </w:rPr>
            </w:pPr>
            <w:ins w:id="9160" w:author="Steve Barbeaux" w:date="2022-10-10T12:18:00Z">
              <w:r w:rsidRPr="005E242C">
                <w:rPr>
                  <w:sz w:val="16"/>
                  <w:szCs w:val="16"/>
                  <w:rPrChange w:id="9161" w:author="Steve Barbeaux" w:date="2022-10-10T12:18:00Z">
                    <w:rPr/>
                  </w:rPrChange>
                </w:rPr>
                <w:t>0.04</w:t>
              </w:r>
            </w:ins>
            <w:del w:id="9162" w:author="Steve Barbeaux" w:date="2022-10-10T12:18:00Z">
              <w:r w:rsidRPr="005E242C" w:rsidDel="00FC0D60">
                <w:rPr>
                  <w:sz w:val="16"/>
                  <w:szCs w:val="16"/>
                  <w:rPrChange w:id="9163" w:author="Steve Barbeaux" w:date="2022-10-10T12:18:00Z">
                    <w:rPr>
                      <w:sz w:val="16"/>
                      <w:szCs w:val="16"/>
                    </w:rPr>
                  </w:rPrChange>
                </w:rPr>
                <w:delText>0.04</w:delText>
              </w:r>
            </w:del>
          </w:p>
        </w:tc>
        <w:tc>
          <w:tcPr>
            <w:tcW w:w="257" w:type="pct"/>
            <w:tcBorders>
              <w:left w:val="nil"/>
              <w:right w:val="nil"/>
            </w:tcBorders>
            <w:shd w:val="clear" w:color="auto" w:fill="FFFFFF" w:themeFill="background1"/>
            <w:noWrap/>
          </w:tcPr>
          <w:p w14:paraId="3151D2F2" w14:textId="13345592" w:rsidR="005E242C" w:rsidRPr="005E242C" w:rsidRDefault="005E242C" w:rsidP="005E242C">
            <w:pPr>
              <w:shd w:val="clear" w:color="auto" w:fill="FFFFFF" w:themeFill="background1"/>
              <w:spacing w:after="0"/>
              <w:jc w:val="right"/>
              <w:rPr>
                <w:bCs/>
                <w:sz w:val="16"/>
                <w:szCs w:val="16"/>
                <w:rPrChange w:id="9164" w:author="Steve Barbeaux" w:date="2022-10-10T12:18:00Z">
                  <w:rPr>
                    <w:bCs/>
                    <w:sz w:val="16"/>
                    <w:szCs w:val="16"/>
                  </w:rPr>
                </w:rPrChange>
              </w:rPr>
            </w:pPr>
            <w:ins w:id="9165" w:author="Steve Barbeaux" w:date="2022-10-10T12:18:00Z">
              <w:r w:rsidRPr="005E242C">
                <w:rPr>
                  <w:sz w:val="16"/>
                  <w:szCs w:val="16"/>
                  <w:rPrChange w:id="9166" w:author="Steve Barbeaux" w:date="2022-10-10T12:18:00Z">
                    <w:rPr/>
                  </w:rPrChange>
                </w:rPr>
                <w:t>0.01</w:t>
              </w:r>
            </w:ins>
            <w:del w:id="9167" w:author="Steve Barbeaux" w:date="2022-10-10T12:18:00Z">
              <w:r w:rsidRPr="005E242C" w:rsidDel="00FC0D60">
                <w:rPr>
                  <w:sz w:val="16"/>
                  <w:szCs w:val="16"/>
                  <w:rPrChange w:id="916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2B1657CC" w14:textId="3CCD601D" w:rsidR="005E242C" w:rsidRPr="005E242C" w:rsidRDefault="005E242C" w:rsidP="005E242C">
            <w:pPr>
              <w:shd w:val="clear" w:color="auto" w:fill="FFFFFF" w:themeFill="background1"/>
              <w:spacing w:after="0"/>
              <w:jc w:val="right"/>
              <w:rPr>
                <w:bCs/>
                <w:sz w:val="16"/>
                <w:szCs w:val="16"/>
                <w:rPrChange w:id="9169" w:author="Steve Barbeaux" w:date="2022-10-10T12:18:00Z">
                  <w:rPr>
                    <w:bCs/>
                    <w:sz w:val="16"/>
                    <w:szCs w:val="16"/>
                  </w:rPr>
                </w:rPrChange>
              </w:rPr>
            </w:pPr>
            <w:ins w:id="9170" w:author="Steve Barbeaux" w:date="2022-10-10T12:18:00Z">
              <w:r w:rsidRPr="005E242C">
                <w:rPr>
                  <w:sz w:val="16"/>
                  <w:szCs w:val="16"/>
                  <w:rPrChange w:id="9171" w:author="Steve Barbeaux" w:date="2022-10-10T12:18:00Z">
                    <w:rPr/>
                  </w:rPrChange>
                </w:rPr>
                <w:t>0.02</w:t>
              </w:r>
            </w:ins>
            <w:del w:id="9172" w:author="Steve Barbeaux" w:date="2022-10-10T12:18:00Z">
              <w:r w:rsidRPr="005E242C" w:rsidDel="00FC0D60">
                <w:rPr>
                  <w:sz w:val="16"/>
                  <w:szCs w:val="16"/>
                  <w:rPrChange w:id="9173" w:author="Steve Barbeaux" w:date="2022-10-10T12:18:00Z">
                    <w:rPr>
                      <w:sz w:val="16"/>
                      <w:szCs w:val="16"/>
                    </w:rPr>
                  </w:rPrChange>
                </w:rPr>
                <w:delText>0.02</w:delText>
              </w:r>
            </w:del>
          </w:p>
        </w:tc>
        <w:tc>
          <w:tcPr>
            <w:tcW w:w="257" w:type="pct"/>
            <w:tcBorders>
              <w:left w:val="nil"/>
              <w:right w:val="nil"/>
            </w:tcBorders>
            <w:shd w:val="clear" w:color="auto" w:fill="FFFFFF" w:themeFill="background1"/>
            <w:noWrap/>
          </w:tcPr>
          <w:p w14:paraId="1332E456" w14:textId="7AB5E0BE" w:rsidR="005E242C" w:rsidRPr="005E242C" w:rsidRDefault="005E242C" w:rsidP="005E242C">
            <w:pPr>
              <w:shd w:val="clear" w:color="auto" w:fill="FFFFFF" w:themeFill="background1"/>
              <w:spacing w:after="0"/>
              <w:jc w:val="right"/>
              <w:rPr>
                <w:bCs/>
                <w:sz w:val="16"/>
                <w:szCs w:val="16"/>
                <w:rPrChange w:id="9174" w:author="Steve Barbeaux" w:date="2022-10-10T12:18:00Z">
                  <w:rPr>
                    <w:bCs/>
                    <w:sz w:val="16"/>
                    <w:szCs w:val="16"/>
                  </w:rPr>
                </w:rPrChange>
              </w:rPr>
            </w:pPr>
            <w:ins w:id="9175" w:author="Steve Barbeaux" w:date="2022-10-10T12:18:00Z">
              <w:r w:rsidRPr="005E242C">
                <w:rPr>
                  <w:sz w:val="16"/>
                  <w:szCs w:val="16"/>
                  <w:rPrChange w:id="9176" w:author="Steve Barbeaux" w:date="2022-10-10T12:18:00Z">
                    <w:rPr/>
                  </w:rPrChange>
                </w:rPr>
                <w:t>0.00</w:t>
              </w:r>
            </w:ins>
            <w:del w:id="9177" w:author="Steve Barbeaux" w:date="2022-10-10T12:18:00Z">
              <w:r w:rsidRPr="005E242C" w:rsidDel="00FC0D60">
                <w:rPr>
                  <w:sz w:val="16"/>
                  <w:szCs w:val="16"/>
                  <w:rPrChange w:id="917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226E65B3" w14:textId="5F384407" w:rsidR="005E242C" w:rsidRPr="005E242C" w:rsidRDefault="005E242C" w:rsidP="005E242C">
            <w:pPr>
              <w:shd w:val="clear" w:color="auto" w:fill="FFFFFF" w:themeFill="background1"/>
              <w:spacing w:after="0"/>
              <w:jc w:val="right"/>
              <w:rPr>
                <w:bCs/>
                <w:sz w:val="16"/>
                <w:szCs w:val="16"/>
                <w:rPrChange w:id="9179" w:author="Steve Barbeaux" w:date="2022-10-10T12:18:00Z">
                  <w:rPr>
                    <w:bCs/>
                    <w:sz w:val="16"/>
                    <w:szCs w:val="16"/>
                  </w:rPr>
                </w:rPrChange>
              </w:rPr>
            </w:pPr>
            <w:ins w:id="9180" w:author="Steve Barbeaux" w:date="2022-10-10T12:18:00Z">
              <w:r w:rsidRPr="005E242C">
                <w:rPr>
                  <w:sz w:val="16"/>
                  <w:szCs w:val="16"/>
                  <w:rPrChange w:id="9181" w:author="Steve Barbeaux" w:date="2022-10-10T12:18:00Z">
                    <w:rPr/>
                  </w:rPrChange>
                </w:rPr>
                <w:t>0.00</w:t>
              </w:r>
            </w:ins>
            <w:del w:id="9182" w:author="Steve Barbeaux" w:date="2022-10-10T12:18:00Z">
              <w:r w:rsidRPr="005E242C" w:rsidDel="00FC0D60">
                <w:rPr>
                  <w:sz w:val="16"/>
                  <w:szCs w:val="16"/>
                  <w:rPrChange w:id="918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00404F2F" w14:textId="09CA0679" w:rsidR="005E242C" w:rsidRPr="005E242C" w:rsidRDefault="005E242C" w:rsidP="005E242C">
            <w:pPr>
              <w:shd w:val="clear" w:color="auto" w:fill="FFFFFF" w:themeFill="background1"/>
              <w:spacing w:after="0"/>
              <w:jc w:val="right"/>
              <w:rPr>
                <w:bCs/>
                <w:sz w:val="16"/>
                <w:szCs w:val="16"/>
                <w:rPrChange w:id="9184" w:author="Steve Barbeaux" w:date="2022-10-10T12:18:00Z">
                  <w:rPr>
                    <w:bCs/>
                    <w:sz w:val="16"/>
                    <w:szCs w:val="16"/>
                  </w:rPr>
                </w:rPrChange>
              </w:rPr>
            </w:pPr>
            <w:ins w:id="9185" w:author="Steve Barbeaux" w:date="2022-10-10T12:18:00Z">
              <w:r w:rsidRPr="005E242C">
                <w:rPr>
                  <w:sz w:val="16"/>
                  <w:szCs w:val="16"/>
                  <w:rPrChange w:id="9186" w:author="Steve Barbeaux" w:date="2022-10-10T12:18:00Z">
                    <w:rPr/>
                  </w:rPrChange>
                </w:rPr>
                <w:t>0.03</w:t>
              </w:r>
            </w:ins>
            <w:del w:id="9187" w:author="Steve Barbeaux" w:date="2022-10-10T12:18:00Z">
              <w:r w:rsidRPr="005E242C" w:rsidDel="00FC0D60">
                <w:rPr>
                  <w:sz w:val="16"/>
                  <w:szCs w:val="16"/>
                  <w:rPrChange w:id="9188" w:author="Steve Barbeaux" w:date="2022-10-10T12:18:00Z">
                    <w:rPr>
                      <w:sz w:val="16"/>
                      <w:szCs w:val="16"/>
                    </w:rPr>
                  </w:rPrChange>
                </w:rPr>
                <w:delText>0.04</w:delText>
              </w:r>
            </w:del>
          </w:p>
        </w:tc>
        <w:tc>
          <w:tcPr>
            <w:tcW w:w="469" w:type="pct"/>
            <w:tcBorders>
              <w:left w:val="nil"/>
              <w:right w:val="nil"/>
            </w:tcBorders>
            <w:shd w:val="clear" w:color="auto" w:fill="FFFFFF" w:themeFill="background1"/>
            <w:noWrap/>
          </w:tcPr>
          <w:p w14:paraId="3E2A78AB" w14:textId="5B03D396" w:rsidR="005E242C" w:rsidRPr="005E242C" w:rsidRDefault="005E242C" w:rsidP="005E242C">
            <w:pPr>
              <w:shd w:val="clear" w:color="auto" w:fill="FFFFFF" w:themeFill="background1"/>
              <w:spacing w:after="0"/>
              <w:jc w:val="right"/>
              <w:rPr>
                <w:bCs/>
                <w:sz w:val="16"/>
                <w:szCs w:val="16"/>
                <w:rPrChange w:id="9189" w:author="Steve Barbeaux" w:date="2022-10-10T12:18:00Z">
                  <w:rPr>
                    <w:bCs/>
                    <w:sz w:val="16"/>
                    <w:szCs w:val="16"/>
                  </w:rPr>
                </w:rPrChange>
              </w:rPr>
            </w:pPr>
            <w:ins w:id="9190" w:author="Steve Barbeaux" w:date="2022-10-10T12:18:00Z">
              <w:r w:rsidRPr="005E242C">
                <w:rPr>
                  <w:sz w:val="16"/>
                  <w:szCs w:val="16"/>
                  <w:rPrChange w:id="9191" w:author="Steve Barbeaux" w:date="2022-10-10T12:18:00Z">
                    <w:rPr/>
                  </w:rPrChange>
                </w:rPr>
                <w:t>0.53</w:t>
              </w:r>
            </w:ins>
            <w:del w:id="9192" w:author="Steve Barbeaux" w:date="2022-10-10T12:18:00Z">
              <w:r w:rsidRPr="005E242C" w:rsidDel="00FC0D60">
                <w:rPr>
                  <w:sz w:val="16"/>
                  <w:szCs w:val="16"/>
                  <w:rPrChange w:id="9193" w:author="Steve Barbeaux" w:date="2022-10-10T12:18:00Z">
                    <w:rPr>
                      <w:sz w:val="16"/>
                      <w:szCs w:val="16"/>
                    </w:rPr>
                  </w:rPrChange>
                </w:rPr>
                <w:delText>0.56</w:delText>
              </w:r>
            </w:del>
          </w:p>
        </w:tc>
        <w:tc>
          <w:tcPr>
            <w:tcW w:w="317" w:type="pct"/>
            <w:tcBorders>
              <w:left w:val="nil"/>
              <w:right w:val="nil"/>
            </w:tcBorders>
            <w:shd w:val="clear" w:color="auto" w:fill="FFFFFF" w:themeFill="background1"/>
            <w:noWrap/>
          </w:tcPr>
          <w:p w14:paraId="7E64139B" w14:textId="6E50B977" w:rsidR="005E242C" w:rsidRPr="005E242C" w:rsidRDefault="005E242C" w:rsidP="005E242C">
            <w:pPr>
              <w:shd w:val="clear" w:color="auto" w:fill="FFFFFF" w:themeFill="background1"/>
              <w:spacing w:after="0"/>
              <w:jc w:val="right"/>
              <w:rPr>
                <w:bCs/>
                <w:sz w:val="16"/>
                <w:szCs w:val="16"/>
                <w:rPrChange w:id="9194" w:author="Steve Barbeaux" w:date="2022-10-10T12:18:00Z">
                  <w:rPr>
                    <w:bCs/>
                    <w:sz w:val="16"/>
                    <w:szCs w:val="16"/>
                  </w:rPr>
                </w:rPrChange>
              </w:rPr>
            </w:pPr>
            <w:ins w:id="9195" w:author="Steve Barbeaux" w:date="2022-10-10T12:18:00Z">
              <w:r w:rsidRPr="005E242C">
                <w:rPr>
                  <w:sz w:val="16"/>
                  <w:szCs w:val="16"/>
                  <w:rPrChange w:id="9196" w:author="Steve Barbeaux" w:date="2022-10-10T12:18:00Z">
                    <w:rPr/>
                  </w:rPrChange>
                </w:rPr>
                <w:t>5.9%</w:t>
              </w:r>
            </w:ins>
            <w:del w:id="9197" w:author="Steve Barbeaux" w:date="2022-10-10T12:18:00Z">
              <w:r w:rsidRPr="005E242C" w:rsidDel="00FC0D60">
                <w:rPr>
                  <w:sz w:val="16"/>
                  <w:szCs w:val="16"/>
                  <w:rPrChange w:id="9198" w:author="Steve Barbeaux" w:date="2022-10-10T12:18:00Z">
                    <w:rPr>
                      <w:sz w:val="16"/>
                      <w:szCs w:val="16"/>
                    </w:rPr>
                  </w:rPrChange>
                </w:rPr>
                <w:delText>6.4%</w:delText>
              </w:r>
            </w:del>
          </w:p>
        </w:tc>
      </w:tr>
      <w:tr w:rsidR="005E242C" w:rsidRPr="0023317E" w14:paraId="2B2FC417" w14:textId="77777777" w:rsidTr="00D45095">
        <w:trPr>
          <w:tblCellSpacing w:w="7" w:type="dxa"/>
        </w:trPr>
        <w:tc>
          <w:tcPr>
            <w:tcW w:w="222" w:type="pct"/>
            <w:tcBorders>
              <w:left w:val="nil"/>
              <w:right w:val="nil"/>
            </w:tcBorders>
            <w:shd w:val="clear" w:color="auto" w:fill="FFFFFF" w:themeFill="background1"/>
            <w:noWrap/>
          </w:tcPr>
          <w:p w14:paraId="246845CA"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1994</w:t>
            </w:r>
          </w:p>
        </w:tc>
        <w:tc>
          <w:tcPr>
            <w:tcW w:w="256" w:type="pct"/>
            <w:tcBorders>
              <w:left w:val="nil"/>
              <w:right w:val="nil"/>
            </w:tcBorders>
            <w:shd w:val="clear" w:color="auto" w:fill="FFFFFF" w:themeFill="background1"/>
            <w:noWrap/>
          </w:tcPr>
          <w:p w14:paraId="4F4A14DF" w14:textId="45FEF4D5" w:rsidR="005E242C" w:rsidRPr="005E242C" w:rsidRDefault="005E242C" w:rsidP="005E242C">
            <w:pPr>
              <w:shd w:val="clear" w:color="auto" w:fill="FFFFFF" w:themeFill="background1"/>
              <w:spacing w:after="0"/>
              <w:jc w:val="right"/>
              <w:rPr>
                <w:bCs/>
                <w:sz w:val="16"/>
                <w:szCs w:val="16"/>
                <w:rPrChange w:id="9199" w:author="Steve Barbeaux" w:date="2022-10-10T12:18:00Z">
                  <w:rPr>
                    <w:bCs/>
                    <w:sz w:val="16"/>
                    <w:szCs w:val="16"/>
                  </w:rPr>
                </w:rPrChange>
              </w:rPr>
            </w:pPr>
            <w:ins w:id="9200" w:author="Steve Barbeaux" w:date="2022-10-10T12:18:00Z">
              <w:r w:rsidRPr="005E242C">
                <w:rPr>
                  <w:sz w:val="16"/>
                  <w:szCs w:val="16"/>
                  <w:rPrChange w:id="9201" w:author="Steve Barbeaux" w:date="2022-10-10T12:18:00Z">
                    <w:rPr/>
                  </w:rPrChange>
                </w:rPr>
                <w:t>0.13</w:t>
              </w:r>
            </w:ins>
            <w:del w:id="9202" w:author="Steve Barbeaux" w:date="2022-10-10T12:18:00Z">
              <w:r w:rsidRPr="005E242C" w:rsidDel="00FC0D60">
                <w:rPr>
                  <w:sz w:val="16"/>
                  <w:szCs w:val="16"/>
                  <w:rPrChange w:id="9203" w:author="Steve Barbeaux" w:date="2022-10-10T12:18:00Z">
                    <w:rPr>
                      <w:sz w:val="16"/>
                      <w:szCs w:val="16"/>
                    </w:rPr>
                  </w:rPrChange>
                </w:rPr>
                <w:delText>0.14</w:delText>
              </w:r>
            </w:del>
          </w:p>
        </w:tc>
        <w:tc>
          <w:tcPr>
            <w:tcW w:w="256" w:type="pct"/>
            <w:tcBorders>
              <w:left w:val="nil"/>
              <w:right w:val="nil"/>
            </w:tcBorders>
            <w:shd w:val="clear" w:color="auto" w:fill="FFFFFF" w:themeFill="background1"/>
            <w:noWrap/>
          </w:tcPr>
          <w:p w14:paraId="680F9B95" w14:textId="5B07F997" w:rsidR="005E242C" w:rsidRPr="005E242C" w:rsidRDefault="005E242C" w:rsidP="005E242C">
            <w:pPr>
              <w:shd w:val="clear" w:color="auto" w:fill="FFFFFF" w:themeFill="background1"/>
              <w:spacing w:after="0"/>
              <w:jc w:val="right"/>
              <w:rPr>
                <w:bCs/>
                <w:sz w:val="16"/>
                <w:szCs w:val="16"/>
                <w:rPrChange w:id="9204" w:author="Steve Barbeaux" w:date="2022-10-10T12:18:00Z">
                  <w:rPr>
                    <w:bCs/>
                    <w:sz w:val="16"/>
                    <w:szCs w:val="16"/>
                  </w:rPr>
                </w:rPrChange>
              </w:rPr>
            </w:pPr>
            <w:ins w:id="9205" w:author="Steve Barbeaux" w:date="2022-10-10T12:18:00Z">
              <w:r w:rsidRPr="005E242C">
                <w:rPr>
                  <w:sz w:val="16"/>
                  <w:szCs w:val="16"/>
                  <w:rPrChange w:id="9206" w:author="Steve Barbeaux" w:date="2022-10-10T12:18:00Z">
                    <w:rPr/>
                  </w:rPrChange>
                </w:rPr>
                <w:t>0.05</w:t>
              </w:r>
            </w:ins>
            <w:del w:id="9207" w:author="Steve Barbeaux" w:date="2022-10-10T12:18:00Z">
              <w:r w:rsidRPr="005E242C" w:rsidDel="00FC0D60">
                <w:rPr>
                  <w:sz w:val="16"/>
                  <w:szCs w:val="16"/>
                  <w:rPrChange w:id="9208" w:author="Steve Barbeaux" w:date="2022-10-10T12:18:00Z">
                    <w:rPr>
                      <w:sz w:val="16"/>
                      <w:szCs w:val="16"/>
                    </w:rPr>
                  </w:rPrChange>
                </w:rPr>
                <w:delText>0.05</w:delText>
              </w:r>
            </w:del>
          </w:p>
        </w:tc>
        <w:tc>
          <w:tcPr>
            <w:tcW w:w="256" w:type="pct"/>
            <w:tcBorders>
              <w:left w:val="nil"/>
              <w:right w:val="nil"/>
            </w:tcBorders>
            <w:shd w:val="clear" w:color="auto" w:fill="FFFFFF" w:themeFill="background1"/>
            <w:noWrap/>
          </w:tcPr>
          <w:p w14:paraId="39D08489" w14:textId="62E17BEC" w:rsidR="005E242C" w:rsidRPr="005E242C" w:rsidRDefault="005E242C" w:rsidP="005E242C">
            <w:pPr>
              <w:shd w:val="clear" w:color="auto" w:fill="FFFFFF" w:themeFill="background1"/>
              <w:spacing w:after="0"/>
              <w:jc w:val="right"/>
              <w:rPr>
                <w:bCs/>
                <w:sz w:val="16"/>
                <w:szCs w:val="16"/>
                <w:rPrChange w:id="9209" w:author="Steve Barbeaux" w:date="2022-10-10T12:18:00Z">
                  <w:rPr>
                    <w:bCs/>
                    <w:sz w:val="16"/>
                    <w:szCs w:val="16"/>
                  </w:rPr>
                </w:rPrChange>
              </w:rPr>
            </w:pPr>
            <w:ins w:id="9210" w:author="Steve Barbeaux" w:date="2022-10-10T12:18:00Z">
              <w:r w:rsidRPr="005E242C">
                <w:rPr>
                  <w:sz w:val="16"/>
                  <w:szCs w:val="16"/>
                  <w:rPrChange w:id="9211" w:author="Steve Barbeaux" w:date="2022-10-10T12:18:00Z">
                    <w:rPr/>
                  </w:rPrChange>
                </w:rPr>
                <w:t>0.04</w:t>
              </w:r>
            </w:ins>
            <w:del w:id="9212" w:author="Steve Barbeaux" w:date="2022-10-10T12:18:00Z">
              <w:r w:rsidRPr="005E242C" w:rsidDel="00FC0D60">
                <w:rPr>
                  <w:sz w:val="16"/>
                  <w:szCs w:val="16"/>
                  <w:rPrChange w:id="9213" w:author="Steve Barbeaux" w:date="2022-10-10T12:18:00Z">
                    <w:rPr>
                      <w:sz w:val="16"/>
                      <w:szCs w:val="16"/>
                    </w:rPr>
                  </w:rPrChange>
                </w:rPr>
                <w:delText>0.05</w:delText>
              </w:r>
            </w:del>
          </w:p>
        </w:tc>
        <w:tc>
          <w:tcPr>
            <w:tcW w:w="257" w:type="pct"/>
            <w:tcBorders>
              <w:left w:val="nil"/>
              <w:right w:val="nil"/>
            </w:tcBorders>
            <w:shd w:val="clear" w:color="auto" w:fill="FFFFFF" w:themeFill="background1"/>
            <w:noWrap/>
          </w:tcPr>
          <w:p w14:paraId="0F795AB5" w14:textId="073E5DD3" w:rsidR="005E242C" w:rsidRPr="005E242C" w:rsidRDefault="005E242C" w:rsidP="005E242C">
            <w:pPr>
              <w:shd w:val="clear" w:color="auto" w:fill="FFFFFF" w:themeFill="background1"/>
              <w:spacing w:after="0"/>
              <w:jc w:val="right"/>
              <w:rPr>
                <w:bCs/>
                <w:sz w:val="16"/>
                <w:szCs w:val="16"/>
                <w:rPrChange w:id="9214" w:author="Steve Barbeaux" w:date="2022-10-10T12:18:00Z">
                  <w:rPr>
                    <w:bCs/>
                    <w:sz w:val="16"/>
                    <w:szCs w:val="16"/>
                  </w:rPr>
                </w:rPrChange>
              </w:rPr>
            </w:pPr>
            <w:ins w:id="9215" w:author="Steve Barbeaux" w:date="2022-10-10T12:18:00Z">
              <w:r w:rsidRPr="005E242C">
                <w:rPr>
                  <w:sz w:val="16"/>
                  <w:szCs w:val="16"/>
                  <w:rPrChange w:id="9216" w:author="Steve Barbeaux" w:date="2022-10-10T12:18:00Z">
                    <w:rPr/>
                  </w:rPrChange>
                </w:rPr>
                <w:t>0.02</w:t>
              </w:r>
            </w:ins>
            <w:del w:id="9217" w:author="Steve Barbeaux" w:date="2022-10-10T12:18:00Z">
              <w:r w:rsidRPr="005E242C" w:rsidDel="00FC0D60">
                <w:rPr>
                  <w:sz w:val="16"/>
                  <w:szCs w:val="16"/>
                  <w:rPrChange w:id="9218" w:author="Steve Barbeaux" w:date="2022-10-10T12:18:00Z">
                    <w:rPr>
                      <w:sz w:val="16"/>
                      <w:szCs w:val="16"/>
                    </w:rPr>
                  </w:rPrChange>
                </w:rPr>
                <w:delText>0.02</w:delText>
              </w:r>
            </w:del>
          </w:p>
        </w:tc>
        <w:tc>
          <w:tcPr>
            <w:tcW w:w="257" w:type="pct"/>
            <w:tcBorders>
              <w:left w:val="nil"/>
              <w:right w:val="nil"/>
            </w:tcBorders>
            <w:shd w:val="clear" w:color="auto" w:fill="FFFFFF" w:themeFill="background1"/>
            <w:noWrap/>
          </w:tcPr>
          <w:p w14:paraId="3D998A8D" w14:textId="2A5F6507" w:rsidR="005E242C" w:rsidRPr="005E242C" w:rsidRDefault="005E242C" w:rsidP="005E242C">
            <w:pPr>
              <w:shd w:val="clear" w:color="auto" w:fill="FFFFFF" w:themeFill="background1"/>
              <w:spacing w:after="0"/>
              <w:jc w:val="right"/>
              <w:rPr>
                <w:bCs/>
                <w:sz w:val="16"/>
                <w:szCs w:val="16"/>
                <w:rPrChange w:id="9219" w:author="Steve Barbeaux" w:date="2022-10-10T12:18:00Z">
                  <w:rPr>
                    <w:bCs/>
                    <w:sz w:val="16"/>
                    <w:szCs w:val="16"/>
                  </w:rPr>
                </w:rPrChange>
              </w:rPr>
            </w:pPr>
            <w:ins w:id="9220" w:author="Steve Barbeaux" w:date="2022-10-10T12:18:00Z">
              <w:r w:rsidRPr="005E242C">
                <w:rPr>
                  <w:sz w:val="16"/>
                  <w:szCs w:val="16"/>
                  <w:rPrChange w:id="9221" w:author="Steve Barbeaux" w:date="2022-10-10T12:18:00Z">
                    <w:rPr/>
                  </w:rPrChange>
                </w:rPr>
                <w:t>0.10</w:t>
              </w:r>
            </w:ins>
            <w:del w:id="9222" w:author="Steve Barbeaux" w:date="2022-10-10T12:18:00Z">
              <w:r w:rsidRPr="005E242C" w:rsidDel="00FC0D60">
                <w:rPr>
                  <w:sz w:val="16"/>
                  <w:szCs w:val="16"/>
                  <w:rPrChange w:id="9223" w:author="Steve Barbeaux" w:date="2022-10-10T12:18:00Z">
                    <w:rPr>
                      <w:sz w:val="16"/>
                      <w:szCs w:val="16"/>
                    </w:rPr>
                  </w:rPrChange>
                </w:rPr>
                <w:delText>0.11</w:delText>
              </w:r>
            </w:del>
          </w:p>
        </w:tc>
        <w:tc>
          <w:tcPr>
            <w:tcW w:w="257" w:type="pct"/>
            <w:tcBorders>
              <w:left w:val="nil"/>
              <w:right w:val="nil"/>
            </w:tcBorders>
            <w:shd w:val="clear" w:color="auto" w:fill="FFFFFF" w:themeFill="background1"/>
            <w:noWrap/>
          </w:tcPr>
          <w:p w14:paraId="466510EC" w14:textId="1AFF453F" w:rsidR="005E242C" w:rsidRPr="005E242C" w:rsidRDefault="005E242C" w:rsidP="005E242C">
            <w:pPr>
              <w:shd w:val="clear" w:color="auto" w:fill="FFFFFF" w:themeFill="background1"/>
              <w:spacing w:after="0"/>
              <w:jc w:val="right"/>
              <w:rPr>
                <w:bCs/>
                <w:sz w:val="16"/>
                <w:szCs w:val="16"/>
                <w:rPrChange w:id="9224" w:author="Steve Barbeaux" w:date="2022-10-10T12:18:00Z">
                  <w:rPr>
                    <w:bCs/>
                    <w:sz w:val="16"/>
                    <w:szCs w:val="16"/>
                  </w:rPr>
                </w:rPrChange>
              </w:rPr>
            </w:pPr>
            <w:ins w:id="9225" w:author="Steve Barbeaux" w:date="2022-10-10T12:18:00Z">
              <w:r w:rsidRPr="005E242C">
                <w:rPr>
                  <w:sz w:val="16"/>
                  <w:szCs w:val="16"/>
                  <w:rPrChange w:id="9226" w:author="Steve Barbeaux" w:date="2022-10-10T12:18:00Z">
                    <w:rPr/>
                  </w:rPrChange>
                </w:rPr>
                <w:t>0.02</w:t>
              </w:r>
            </w:ins>
            <w:del w:id="9227" w:author="Steve Barbeaux" w:date="2022-10-10T12:18:00Z">
              <w:r w:rsidRPr="005E242C" w:rsidDel="00FC0D60">
                <w:rPr>
                  <w:sz w:val="16"/>
                  <w:szCs w:val="16"/>
                  <w:rPrChange w:id="9228"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2E471570" w14:textId="5E54E889" w:rsidR="005E242C" w:rsidRPr="005E242C" w:rsidRDefault="005E242C" w:rsidP="005E242C">
            <w:pPr>
              <w:shd w:val="clear" w:color="auto" w:fill="FFFFFF" w:themeFill="background1"/>
              <w:spacing w:after="0"/>
              <w:jc w:val="right"/>
              <w:rPr>
                <w:bCs/>
                <w:sz w:val="16"/>
                <w:szCs w:val="16"/>
                <w:rPrChange w:id="9229" w:author="Steve Barbeaux" w:date="2022-10-10T12:18:00Z">
                  <w:rPr>
                    <w:bCs/>
                    <w:sz w:val="16"/>
                    <w:szCs w:val="16"/>
                  </w:rPr>
                </w:rPrChange>
              </w:rPr>
            </w:pPr>
            <w:ins w:id="9230" w:author="Steve Barbeaux" w:date="2022-10-10T12:18:00Z">
              <w:r w:rsidRPr="005E242C">
                <w:rPr>
                  <w:sz w:val="16"/>
                  <w:szCs w:val="16"/>
                  <w:rPrChange w:id="9231" w:author="Steve Barbeaux" w:date="2022-10-10T12:18:00Z">
                    <w:rPr/>
                  </w:rPrChange>
                </w:rPr>
                <w:t>0.03</w:t>
              </w:r>
            </w:ins>
            <w:del w:id="9232" w:author="Steve Barbeaux" w:date="2022-10-10T12:18:00Z">
              <w:r w:rsidRPr="005E242C" w:rsidDel="00FC0D60">
                <w:rPr>
                  <w:sz w:val="16"/>
                  <w:szCs w:val="16"/>
                  <w:rPrChange w:id="9233" w:author="Steve Barbeaux" w:date="2022-10-10T12:18:00Z">
                    <w:rPr>
                      <w:sz w:val="16"/>
                      <w:szCs w:val="16"/>
                    </w:rPr>
                  </w:rPrChange>
                </w:rPr>
                <w:delText>0.03</w:delText>
              </w:r>
            </w:del>
          </w:p>
        </w:tc>
        <w:tc>
          <w:tcPr>
            <w:tcW w:w="256" w:type="pct"/>
            <w:tcBorders>
              <w:left w:val="nil"/>
              <w:right w:val="nil"/>
            </w:tcBorders>
            <w:shd w:val="clear" w:color="auto" w:fill="FFFFFF" w:themeFill="background1"/>
            <w:noWrap/>
          </w:tcPr>
          <w:p w14:paraId="780E2C25" w14:textId="42D334E3" w:rsidR="005E242C" w:rsidRPr="005E242C" w:rsidRDefault="005E242C" w:rsidP="005E242C">
            <w:pPr>
              <w:shd w:val="clear" w:color="auto" w:fill="FFFFFF" w:themeFill="background1"/>
              <w:spacing w:after="0"/>
              <w:jc w:val="right"/>
              <w:rPr>
                <w:bCs/>
                <w:sz w:val="16"/>
                <w:szCs w:val="16"/>
                <w:rPrChange w:id="9234" w:author="Steve Barbeaux" w:date="2022-10-10T12:18:00Z">
                  <w:rPr>
                    <w:bCs/>
                    <w:sz w:val="16"/>
                    <w:szCs w:val="16"/>
                  </w:rPr>
                </w:rPrChange>
              </w:rPr>
            </w:pPr>
            <w:ins w:id="9235" w:author="Steve Barbeaux" w:date="2022-10-10T12:18:00Z">
              <w:r w:rsidRPr="005E242C">
                <w:rPr>
                  <w:sz w:val="16"/>
                  <w:szCs w:val="16"/>
                  <w:rPrChange w:id="9236" w:author="Steve Barbeaux" w:date="2022-10-10T12:18:00Z">
                    <w:rPr/>
                  </w:rPrChange>
                </w:rPr>
                <w:t>0.04</w:t>
              </w:r>
            </w:ins>
            <w:del w:id="9237" w:author="Steve Barbeaux" w:date="2022-10-10T12:18:00Z">
              <w:r w:rsidRPr="005E242C" w:rsidDel="00FC0D60">
                <w:rPr>
                  <w:sz w:val="16"/>
                  <w:szCs w:val="16"/>
                  <w:rPrChange w:id="9238" w:author="Steve Barbeaux" w:date="2022-10-10T12:18:00Z">
                    <w:rPr>
                      <w:sz w:val="16"/>
                      <w:szCs w:val="16"/>
                    </w:rPr>
                  </w:rPrChange>
                </w:rPr>
                <w:delText>0.04</w:delText>
              </w:r>
            </w:del>
          </w:p>
        </w:tc>
        <w:tc>
          <w:tcPr>
            <w:tcW w:w="256" w:type="pct"/>
            <w:tcBorders>
              <w:left w:val="nil"/>
              <w:right w:val="nil"/>
            </w:tcBorders>
            <w:shd w:val="clear" w:color="auto" w:fill="FFFFFF" w:themeFill="background1"/>
            <w:noWrap/>
          </w:tcPr>
          <w:p w14:paraId="52C08C10" w14:textId="21003F5F" w:rsidR="005E242C" w:rsidRPr="005E242C" w:rsidRDefault="005E242C" w:rsidP="005E242C">
            <w:pPr>
              <w:shd w:val="clear" w:color="auto" w:fill="FFFFFF" w:themeFill="background1"/>
              <w:spacing w:after="0"/>
              <w:jc w:val="right"/>
              <w:rPr>
                <w:bCs/>
                <w:sz w:val="16"/>
                <w:szCs w:val="16"/>
                <w:rPrChange w:id="9239" w:author="Steve Barbeaux" w:date="2022-10-10T12:18:00Z">
                  <w:rPr>
                    <w:bCs/>
                    <w:sz w:val="16"/>
                    <w:szCs w:val="16"/>
                  </w:rPr>
                </w:rPrChange>
              </w:rPr>
            </w:pPr>
            <w:ins w:id="9240" w:author="Steve Barbeaux" w:date="2022-10-10T12:18:00Z">
              <w:r w:rsidRPr="005E242C">
                <w:rPr>
                  <w:sz w:val="16"/>
                  <w:szCs w:val="16"/>
                  <w:rPrChange w:id="9241" w:author="Steve Barbeaux" w:date="2022-10-10T12:18:00Z">
                    <w:rPr/>
                  </w:rPrChange>
                </w:rPr>
                <w:t>0.01</w:t>
              </w:r>
            </w:ins>
            <w:del w:id="9242" w:author="Steve Barbeaux" w:date="2022-10-10T12:18:00Z">
              <w:r w:rsidRPr="005E242C" w:rsidDel="00FC0D60">
                <w:rPr>
                  <w:sz w:val="16"/>
                  <w:szCs w:val="16"/>
                  <w:rPrChange w:id="9243"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3FCA2F22" w14:textId="10A7D1DB" w:rsidR="005E242C" w:rsidRPr="005E242C" w:rsidRDefault="005E242C" w:rsidP="005E242C">
            <w:pPr>
              <w:shd w:val="clear" w:color="auto" w:fill="FFFFFF" w:themeFill="background1"/>
              <w:spacing w:after="0"/>
              <w:jc w:val="right"/>
              <w:rPr>
                <w:bCs/>
                <w:sz w:val="16"/>
                <w:szCs w:val="16"/>
                <w:rPrChange w:id="9244" w:author="Steve Barbeaux" w:date="2022-10-10T12:18:00Z">
                  <w:rPr>
                    <w:bCs/>
                    <w:sz w:val="16"/>
                    <w:szCs w:val="16"/>
                  </w:rPr>
                </w:rPrChange>
              </w:rPr>
            </w:pPr>
            <w:ins w:id="9245" w:author="Steve Barbeaux" w:date="2022-10-10T12:18:00Z">
              <w:r w:rsidRPr="005E242C">
                <w:rPr>
                  <w:sz w:val="16"/>
                  <w:szCs w:val="16"/>
                  <w:rPrChange w:id="9246" w:author="Steve Barbeaux" w:date="2022-10-10T12:18:00Z">
                    <w:rPr/>
                  </w:rPrChange>
                </w:rPr>
                <w:t>0.01</w:t>
              </w:r>
            </w:ins>
            <w:del w:id="9247" w:author="Steve Barbeaux" w:date="2022-10-10T12:18:00Z">
              <w:r w:rsidRPr="005E242C" w:rsidDel="00FC0D60">
                <w:rPr>
                  <w:sz w:val="16"/>
                  <w:szCs w:val="16"/>
                  <w:rPrChange w:id="924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4A7F05B7" w14:textId="248253A6" w:rsidR="005E242C" w:rsidRPr="005E242C" w:rsidRDefault="005E242C" w:rsidP="005E242C">
            <w:pPr>
              <w:shd w:val="clear" w:color="auto" w:fill="FFFFFF" w:themeFill="background1"/>
              <w:spacing w:after="0"/>
              <w:jc w:val="right"/>
              <w:rPr>
                <w:bCs/>
                <w:sz w:val="16"/>
                <w:szCs w:val="16"/>
                <w:rPrChange w:id="9249" w:author="Steve Barbeaux" w:date="2022-10-10T12:18:00Z">
                  <w:rPr>
                    <w:bCs/>
                    <w:sz w:val="16"/>
                    <w:szCs w:val="16"/>
                  </w:rPr>
                </w:rPrChange>
              </w:rPr>
            </w:pPr>
            <w:ins w:id="9250" w:author="Steve Barbeaux" w:date="2022-10-10T12:18:00Z">
              <w:r w:rsidRPr="005E242C">
                <w:rPr>
                  <w:sz w:val="16"/>
                  <w:szCs w:val="16"/>
                  <w:rPrChange w:id="9251" w:author="Steve Barbeaux" w:date="2022-10-10T12:18:00Z">
                    <w:rPr/>
                  </w:rPrChange>
                </w:rPr>
                <w:t>0.03</w:t>
              </w:r>
            </w:ins>
            <w:del w:id="9252" w:author="Steve Barbeaux" w:date="2022-10-10T12:18:00Z">
              <w:r w:rsidRPr="005E242C" w:rsidDel="00FC0D60">
                <w:rPr>
                  <w:sz w:val="16"/>
                  <w:szCs w:val="16"/>
                  <w:rPrChange w:id="9253" w:author="Steve Barbeaux" w:date="2022-10-10T12:18:00Z">
                    <w:rPr>
                      <w:sz w:val="16"/>
                      <w:szCs w:val="16"/>
                    </w:rPr>
                  </w:rPrChange>
                </w:rPr>
                <w:delText>0.03</w:delText>
              </w:r>
            </w:del>
          </w:p>
        </w:tc>
        <w:tc>
          <w:tcPr>
            <w:tcW w:w="257" w:type="pct"/>
            <w:tcBorders>
              <w:left w:val="nil"/>
              <w:right w:val="nil"/>
            </w:tcBorders>
            <w:shd w:val="clear" w:color="auto" w:fill="FFFFFF" w:themeFill="background1"/>
            <w:noWrap/>
          </w:tcPr>
          <w:p w14:paraId="060B1992" w14:textId="5F7E9FCD" w:rsidR="005E242C" w:rsidRPr="005E242C" w:rsidRDefault="005E242C" w:rsidP="005E242C">
            <w:pPr>
              <w:shd w:val="clear" w:color="auto" w:fill="FFFFFF" w:themeFill="background1"/>
              <w:spacing w:after="0"/>
              <w:jc w:val="right"/>
              <w:rPr>
                <w:bCs/>
                <w:sz w:val="16"/>
                <w:szCs w:val="16"/>
                <w:rPrChange w:id="9254" w:author="Steve Barbeaux" w:date="2022-10-10T12:18:00Z">
                  <w:rPr>
                    <w:bCs/>
                    <w:sz w:val="16"/>
                    <w:szCs w:val="16"/>
                  </w:rPr>
                </w:rPrChange>
              </w:rPr>
            </w:pPr>
            <w:ins w:id="9255" w:author="Steve Barbeaux" w:date="2022-10-10T12:18:00Z">
              <w:r w:rsidRPr="005E242C">
                <w:rPr>
                  <w:sz w:val="16"/>
                  <w:szCs w:val="16"/>
                  <w:rPrChange w:id="9256" w:author="Steve Barbeaux" w:date="2022-10-10T12:18:00Z">
                    <w:rPr/>
                  </w:rPrChange>
                </w:rPr>
                <w:t>0.01</w:t>
              </w:r>
            </w:ins>
            <w:del w:id="9257" w:author="Steve Barbeaux" w:date="2022-10-10T12:18:00Z">
              <w:r w:rsidRPr="005E242C" w:rsidDel="00FC0D60">
                <w:rPr>
                  <w:sz w:val="16"/>
                  <w:szCs w:val="16"/>
                  <w:rPrChange w:id="925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72E0B294" w14:textId="0C82C068" w:rsidR="005E242C" w:rsidRPr="005E242C" w:rsidRDefault="005E242C" w:rsidP="005E242C">
            <w:pPr>
              <w:shd w:val="clear" w:color="auto" w:fill="FFFFFF" w:themeFill="background1"/>
              <w:spacing w:after="0"/>
              <w:jc w:val="right"/>
              <w:rPr>
                <w:bCs/>
                <w:sz w:val="16"/>
                <w:szCs w:val="16"/>
                <w:rPrChange w:id="9259" w:author="Steve Barbeaux" w:date="2022-10-10T12:18:00Z">
                  <w:rPr>
                    <w:bCs/>
                    <w:sz w:val="16"/>
                    <w:szCs w:val="16"/>
                  </w:rPr>
                </w:rPrChange>
              </w:rPr>
            </w:pPr>
            <w:ins w:id="9260" w:author="Steve Barbeaux" w:date="2022-10-10T12:18:00Z">
              <w:r w:rsidRPr="005E242C">
                <w:rPr>
                  <w:sz w:val="16"/>
                  <w:szCs w:val="16"/>
                  <w:rPrChange w:id="9261" w:author="Steve Barbeaux" w:date="2022-10-10T12:18:00Z">
                    <w:rPr/>
                  </w:rPrChange>
                </w:rPr>
                <w:t>0.01</w:t>
              </w:r>
            </w:ins>
            <w:del w:id="9262" w:author="Steve Barbeaux" w:date="2022-10-10T12:18:00Z">
              <w:r w:rsidRPr="005E242C" w:rsidDel="00FC0D60">
                <w:rPr>
                  <w:sz w:val="16"/>
                  <w:szCs w:val="16"/>
                  <w:rPrChange w:id="926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312FCEFA" w14:textId="3FB91060" w:rsidR="005E242C" w:rsidRPr="005E242C" w:rsidRDefault="005E242C" w:rsidP="005E242C">
            <w:pPr>
              <w:shd w:val="clear" w:color="auto" w:fill="FFFFFF" w:themeFill="background1"/>
              <w:spacing w:after="0"/>
              <w:jc w:val="right"/>
              <w:rPr>
                <w:bCs/>
                <w:sz w:val="16"/>
                <w:szCs w:val="16"/>
                <w:rPrChange w:id="9264" w:author="Steve Barbeaux" w:date="2022-10-10T12:18:00Z">
                  <w:rPr>
                    <w:bCs/>
                    <w:sz w:val="16"/>
                    <w:szCs w:val="16"/>
                  </w:rPr>
                </w:rPrChange>
              </w:rPr>
            </w:pPr>
            <w:ins w:id="9265" w:author="Steve Barbeaux" w:date="2022-10-10T12:18:00Z">
              <w:r w:rsidRPr="005E242C">
                <w:rPr>
                  <w:sz w:val="16"/>
                  <w:szCs w:val="16"/>
                  <w:rPrChange w:id="9266" w:author="Steve Barbeaux" w:date="2022-10-10T12:18:00Z">
                    <w:rPr/>
                  </w:rPrChange>
                </w:rPr>
                <w:t>0.00</w:t>
              </w:r>
            </w:ins>
            <w:del w:id="9267" w:author="Steve Barbeaux" w:date="2022-10-10T12:18:00Z">
              <w:r w:rsidRPr="005E242C" w:rsidDel="00FC0D60">
                <w:rPr>
                  <w:sz w:val="16"/>
                  <w:szCs w:val="16"/>
                  <w:rPrChange w:id="926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1224265D" w14:textId="184657D4" w:rsidR="005E242C" w:rsidRPr="005E242C" w:rsidRDefault="005E242C" w:rsidP="005E242C">
            <w:pPr>
              <w:shd w:val="clear" w:color="auto" w:fill="FFFFFF" w:themeFill="background1"/>
              <w:spacing w:after="0"/>
              <w:jc w:val="right"/>
              <w:rPr>
                <w:bCs/>
                <w:sz w:val="16"/>
                <w:szCs w:val="16"/>
                <w:rPrChange w:id="9269" w:author="Steve Barbeaux" w:date="2022-10-10T12:18:00Z">
                  <w:rPr>
                    <w:bCs/>
                    <w:sz w:val="16"/>
                    <w:szCs w:val="16"/>
                  </w:rPr>
                </w:rPrChange>
              </w:rPr>
            </w:pPr>
            <w:ins w:id="9270" w:author="Steve Barbeaux" w:date="2022-10-10T12:18:00Z">
              <w:r w:rsidRPr="005E242C">
                <w:rPr>
                  <w:sz w:val="16"/>
                  <w:szCs w:val="16"/>
                  <w:rPrChange w:id="9271" w:author="Steve Barbeaux" w:date="2022-10-10T12:18:00Z">
                    <w:rPr/>
                  </w:rPrChange>
                </w:rPr>
                <w:t>0.02</w:t>
              </w:r>
            </w:ins>
            <w:del w:id="9272" w:author="Steve Barbeaux" w:date="2022-10-10T12:18:00Z">
              <w:r w:rsidRPr="005E242C" w:rsidDel="00FC0D60">
                <w:rPr>
                  <w:sz w:val="16"/>
                  <w:szCs w:val="16"/>
                  <w:rPrChange w:id="9273" w:author="Steve Barbeaux" w:date="2022-10-10T12:18:00Z">
                    <w:rPr>
                      <w:sz w:val="16"/>
                      <w:szCs w:val="16"/>
                    </w:rPr>
                  </w:rPrChange>
                </w:rPr>
                <w:delText>0.02</w:delText>
              </w:r>
            </w:del>
          </w:p>
        </w:tc>
        <w:tc>
          <w:tcPr>
            <w:tcW w:w="469" w:type="pct"/>
            <w:tcBorders>
              <w:left w:val="nil"/>
              <w:right w:val="nil"/>
            </w:tcBorders>
            <w:shd w:val="clear" w:color="auto" w:fill="FFFFFF" w:themeFill="background1"/>
            <w:noWrap/>
          </w:tcPr>
          <w:p w14:paraId="0FE07396" w14:textId="7ADD16D2" w:rsidR="005E242C" w:rsidRPr="005E242C" w:rsidRDefault="005E242C" w:rsidP="005E242C">
            <w:pPr>
              <w:shd w:val="clear" w:color="auto" w:fill="FFFFFF" w:themeFill="background1"/>
              <w:spacing w:after="0"/>
              <w:jc w:val="right"/>
              <w:rPr>
                <w:bCs/>
                <w:sz w:val="16"/>
                <w:szCs w:val="16"/>
                <w:rPrChange w:id="9274" w:author="Steve Barbeaux" w:date="2022-10-10T12:18:00Z">
                  <w:rPr>
                    <w:bCs/>
                    <w:sz w:val="16"/>
                    <w:szCs w:val="16"/>
                  </w:rPr>
                </w:rPrChange>
              </w:rPr>
            </w:pPr>
            <w:ins w:id="9275" w:author="Steve Barbeaux" w:date="2022-10-10T12:18:00Z">
              <w:r w:rsidRPr="005E242C">
                <w:rPr>
                  <w:sz w:val="16"/>
                  <w:szCs w:val="16"/>
                  <w:rPrChange w:id="9276" w:author="Steve Barbeaux" w:date="2022-10-10T12:18:00Z">
                    <w:rPr/>
                  </w:rPrChange>
                </w:rPr>
                <w:t>0.52</w:t>
              </w:r>
            </w:ins>
            <w:del w:id="9277" w:author="Steve Barbeaux" w:date="2022-10-10T12:18:00Z">
              <w:r w:rsidRPr="005E242C" w:rsidDel="00FC0D60">
                <w:rPr>
                  <w:sz w:val="16"/>
                  <w:szCs w:val="16"/>
                  <w:rPrChange w:id="9278" w:author="Steve Barbeaux" w:date="2022-10-10T12:18:00Z">
                    <w:rPr>
                      <w:sz w:val="16"/>
                      <w:szCs w:val="16"/>
                    </w:rPr>
                  </w:rPrChange>
                </w:rPr>
                <w:delText>0.55</w:delText>
              </w:r>
            </w:del>
          </w:p>
        </w:tc>
        <w:tc>
          <w:tcPr>
            <w:tcW w:w="317" w:type="pct"/>
            <w:tcBorders>
              <w:left w:val="nil"/>
              <w:right w:val="nil"/>
            </w:tcBorders>
            <w:shd w:val="clear" w:color="auto" w:fill="FFFFFF" w:themeFill="background1"/>
            <w:noWrap/>
          </w:tcPr>
          <w:p w14:paraId="30BF0501" w14:textId="2ECED2D1" w:rsidR="005E242C" w:rsidRPr="005E242C" w:rsidRDefault="005E242C" w:rsidP="005E242C">
            <w:pPr>
              <w:shd w:val="clear" w:color="auto" w:fill="FFFFFF" w:themeFill="background1"/>
              <w:spacing w:after="0"/>
              <w:jc w:val="right"/>
              <w:rPr>
                <w:bCs/>
                <w:sz w:val="16"/>
                <w:szCs w:val="16"/>
                <w:rPrChange w:id="9279" w:author="Steve Barbeaux" w:date="2022-10-10T12:18:00Z">
                  <w:rPr>
                    <w:bCs/>
                    <w:sz w:val="16"/>
                    <w:szCs w:val="16"/>
                  </w:rPr>
                </w:rPrChange>
              </w:rPr>
            </w:pPr>
            <w:ins w:id="9280" w:author="Steve Barbeaux" w:date="2022-10-10T12:18:00Z">
              <w:r w:rsidRPr="005E242C">
                <w:rPr>
                  <w:sz w:val="16"/>
                  <w:szCs w:val="16"/>
                  <w:rPrChange w:id="9281" w:author="Steve Barbeaux" w:date="2022-10-10T12:18:00Z">
                    <w:rPr/>
                  </w:rPrChange>
                </w:rPr>
                <w:t>4.1%</w:t>
              </w:r>
            </w:ins>
            <w:del w:id="9282" w:author="Steve Barbeaux" w:date="2022-10-10T12:18:00Z">
              <w:r w:rsidRPr="005E242C" w:rsidDel="00FC0D60">
                <w:rPr>
                  <w:sz w:val="16"/>
                  <w:szCs w:val="16"/>
                  <w:rPrChange w:id="9283" w:author="Steve Barbeaux" w:date="2022-10-10T12:18:00Z">
                    <w:rPr>
                      <w:sz w:val="16"/>
                      <w:szCs w:val="16"/>
                    </w:rPr>
                  </w:rPrChange>
                </w:rPr>
                <w:delText>4.4%</w:delText>
              </w:r>
            </w:del>
          </w:p>
        </w:tc>
      </w:tr>
      <w:tr w:rsidR="005E242C" w:rsidRPr="0023317E" w14:paraId="606A3456" w14:textId="77777777" w:rsidTr="00D45095">
        <w:trPr>
          <w:tblCellSpacing w:w="7" w:type="dxa"/>
        </w:trPr>
        <w:tc>
          <w:tcPr>
            <w:tcW w:w="222" w:type="pct"/>
            <w:tcBorders>
              <w:left w:val="nil"/>
              <w:right w:val="nil"/>
            </w:tcBorders>
            <w:shd w:val="clear" w:color="auto" w:fill="FFFFFF" w:themeFill="background1"/>
            <w:noWrap/>
          </w:tcPr>
          <w:p w14:paraId="62828031"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1995</w:t>
            </w:r>
          </w:p>
        </w:tc>
        <w:tc>
          <w:tcPr>
            <w:tcW w:w="256" w:type="pct"/>
            <w:tcBorders>
              <w:left w:val="nil"/>
              <w:right w:val="nil"/>
            </w:tcBorders>
            <w:shd w:val="clear" w:color="auto" w:fill="FFFFFF" w:themeFill="background1"/>
            <w:noWrap/>
          </w:tcPr>
          <w:p w14:paraId="437CCFD6" w14:textId="23AC43ED" w:rsidR="005E242C" w:rsidRPr="005E242C" w:rsidRDefault="005E242C" w:rsidP="005E242C">
            <w:pPr>
              <w:shd w:val="clear" w:color="auto" w:fill="FFFFFF" w:themeFill="background1"/>
              <w:spacing w:after="0"/>
              <w:jc w:val="right"/>
              <w:rPr>
                <w:bCs/>
                <w:sz w:val="16"/>
                <w:szCs w:val="16"/>
                <w:rPrChange w:id="9284" w:author="Steve Barbeaux" w:date="2022-10-10T12:18:00Z">
                  <w:rPr>
                    <w:bCs/>
                    <w:sz w:val="16"/>
                    <w:szCs w:val="16"/>
                  </w:rPr>
                </w:rPrChange>
              </w:rPr>
            </w:pPr>
            <w:ins w:id="9285" w:author="Steve Barbeaux" w:date="2022-10-10T12:18:00Z">
              <w:r w:rsidRPr="005E242C">
                <w:rPr>
                  <w:sz w:val="16"/>
                  <w:szCs w:val="16"/>
                  <w:rPrChange w:id="9286" w:author="Steve Barbeaux" w:date="2022-10-10T12:18:00Z">
                    <w:rPr/>
                  </w:rPrChange>
                </w:rPr>
                <w:t>0.03</w:t>
              </w:r>
            </w:ins>
            <w:del w:id="9287" w:author="Steve Barbeaux" w:date="2022-10-10T12:18:00Z">
              <w:r w:rsidRPr="005E242C" w:rsidDel="00FC0D60">
                <w:rPr>
                  <w:sz w:val="16"/>
                  <w:szCs w:val="16"/>
                  <w:rPrChange w:id="9288" w:author="Steve Barbeaux" w:date="2022-10-10T12:18:00Z">
                    <w:rPr>
                      <w:sz w:val="16"/>
                      <w:szCs w:val="16"/>
                    </w:rPr>
                  </w:rPrChange>
                </w:rPr>
                <w:delText>0.03</w:delText>
              </w:r>
            </w:del>
          </w:p>
        </w:tc>
        <w:tc>
          <w:tcPr>
            <w:tcW w:w="256" w:type="pct"/>
            <w:tcBorders>
              <w:left w:val="nil"/>
              <w:right w:val="nil"/>
            </w:tcBorders>
            <w:shd w:val="clear" w:color="auto" w:fill="FFFFFF" w:themeFill="background1"/>
            <w:noWrap/>
          </w:tcPr>
          <w:p w14:paraId="263E1E22" w14:textId="53C169F5" w:rsidR="005E242C" w:rsidRPr="005E242C" w:rsidRDefault="005E242C" w:rsidP="005E242C">
            <w:pPr>
              <w:shd w:val="clear" w:color="auto" w:fill="FFFFFF" w:themeFill="background1"/>
              <w:spacing w:after="0"/>
              <w:jc w:val="right"/>
              <w:rPr>
                <w:bCs/>
                <w:sz w:val="16"/>
                <w:szCs w:val="16"/>
                <w:rPrChange w:id="9289" w:author="Steve Barbeaux" w:date="2022-10-10T12:18:00Z">
                  <w:rPr>
                    <w:bCs/>
                    <w:sz w:val="16"/>
                    <w:szCs w:val="16"/>
                  </w:rPr>
                </w:rPrChange>
              </w:rPr>
            </w:pPr>
            <w:ins w:id="9290" w:author="Steve Barbeaux" w:date="2022-10-10T12:18:00Z">
              <w:r w:rsidRPr="005E242C">
                <w:rPr>
                  <w:sz w:val="16"/>
                  <w:szCs w:val="16"/>
                  <w:rPrChange w:id="9291" w:author="Steve Barbeaux" w:date="2022-10-10T12:18:00Z">
                    <w:rPr/>
                  </w:rPrChange>
                </w:rPr>
                <w:t>0.10</w:t>
              </w:r>
            </w:ins>
            <w:del w:id="9292" w:author="Steve Barbeaux" w:date="2022-10-10T12:18:00Z">
              <w:r w:rsidRPr="005E242C" w:rsidDel="00FC0D60">
                <w:rPr>
                  <w:sz w:val="16"/>
                  <w:szCs w:val="16"/>
                  <w:rPrChange w:id="9293" w:author="Steve Barbeaux" w:date="2022-10-10T12:18:00Z">
                    <w:rPr>
                      <w:sz w:val="16"/>
                      <w:szCs w:val="16"/>
                    </w:rPr>
                  </w:rPrChange>
                </w:rPr>
                <w:delText>0.11</w:delText>
              </w:r>
            </w:del>
          </w:p>
        </w:tc>
        <w:tc>
          <w:tcPr>
            <w:tcW w:w="256" w:type="pct"/>
            <w:tcBorders>
              <w:left w:val="nil"/>
              <w:right w:val="nil"/>
            </w:tcBorders>
            <w:shd w:val="clear" w:color="auto" w:fill="FFFFFF" w:themeFill="background1"/>
            <w:noWrap/>
          </w:tcPr>
          <w:p w14:paraId="3816CC94" w14:textId="3CD7C6AA" w:rsidR="005E242C" w:rsidRPr="005E242C" w:rsidRDefault="005E242C" w:rsidP="005E242C">
            <w:pPr>
              <w:shd w:val="clear" w:color="auto" w:fill="FFFFFF" w:themeFill="background1"/>
              <w:spacing w:after="0"/>
              <w:jc w:val="right"/>
              <w:rPr>
                <w:bCs/>
                <w:sz w:val="16"/>
                <w:szCs w:val="16"/>
                <w:rPrChange w:id="9294" w:author="Steve Barbeaux" w:date="2022-10-10T12:18:00Z">
                  <w:rPr>
                    <w:bCs/>
                    <w:sz w:val="16"/>
                    <w:szCs w:val="16"/>
                  </w:rPr>
                </w:rPrChange>
              </w:rPr>
            </w:pPr>
            <w:ins w:id="9295" w:author="Steve Barbeaux" w:date="2022-10-10T12:18:00Z">
              <w:r w:rsidRPr="005E242C">
                <w:rPr>
                  <w:sz w:val="16"/>
                  <w:szCs w:val="16"/>
                  <w:rPrChange w:id="9296" w:author="Steve Barbeaux" w:date="2022-10-10T12:18:00Z">
                    <w:rPr/>
                  </w:rPrChange>
                </w:rPr>
                <w:t>0.04</w:t>
              </w:r>
            </w:ins>
            <w:del w:id="9297" w:author="Steve Barbeaux" w:date="2022-10-10T12:18:00Z">
              <w:r w:rsidRPr="005E242C" w:rsidDel="00FC0D60">
                <w:rPr>
                  <w:sz w:val="16"/>
                  <w:szCs w:val="16"/>
                  <w:rPrChange w:id="9298" w:author="Steve Barbeaux" w:date="2022-10-10T12:18:00Z">
                    <w:rPr>
                      <w:sz w:val="16"/>
                      <w:szCs w:val="16"/>
                    </w:rPr>
                  </w:rPrChange>
                </w:rPr>
                <w:delText>0.04</w:delText>
              </w:r>
            </w:del>
          </w:p>
        </w:tc>
        <w:tc>
          <w:tcPr>
            <w:tcW w:w="257" w:type="pct"/>
            <w:tcBorders>
              <w:left w:val="nil"/>
              <w:right w:val="nil"/>
            </w:tcBorders>
            <w:shd w:val="clear" w:color="auto" w:fill="FFFFFF" w:themeFill="background1"/>
            <w:noWrap/>
          </w:tcPr>
          <w:p w14:paraId="5DB31584" w14:textId="76A0E93D" w:rsidR="005E242C" w:rsidRPr="005E242C" w:rsidRDefault="005E242C" w:rsidP="005E242C">
            <w:pPr>
              <w:shd w:val="clear" w:color="auto" w:fill="FFFFFF" w:themeFill="background1"/>
              <w:spacing w:after="0"/>
              <w:jc w:val="right"/>
              <w:rPr>
                <w:bCs/>
                <w:sz w:val="16"/>
                <w:szCs w:val="16"/>
                <w:rPrChange w:id="9299" w:author="Steve Barbeaux" w:date="2022-10-10T12:18:00Z">
                  <w:rPr>
                    <w:bCs/>
                    <w:sz w:val="16"/>
                    <w:szCs w:val="16"/>
                  </w:rPr>
                </w:rPrChange>
              </w:rPr>
            </w:pPr>
            <w:ins w:id="9300" w:author="Steve Barbeaux" w:date="2022-10-10T12:18:00Z">
              <w:r w:rsidRPr="005E242C">
                <w:rPr>
                  <w:sz w:val="16"/>
                  <w:szCs w:val="16"/>
                  <w:rPrChange w:id="9301" w:author="Steve Barbeaux" w:date="2022-10-10T12:18:00Z">
                    <w:rPr/>
                  </w:rPrChange>
                </w:rPr>
                <w:t>0.03</w:t>
              </w:r>
            </w:ins>
            <w:del w:id="9302" w:author="Steve Barbeaux" w:date="2022-10-10T12:18:00Z">
              <w:r w:rsidRPr="005E242C" w:rsidDel="00FC0D60">
                <w:rPr>
                  <w:sz w:val="16"/>
                  <w:szCs w:val="16"/>
                  <w:rPrChange w:id="9303" w:author="Steve Barbeaux" w:date="2022-10-10T12:18:00Z">
                    <w:rPr>
                      <w:sz w:val="16"/>
                      <w:szCs w:val="16"/>
                    </w:rPr>
                  </w:rPrChange>
                </w:rPr>
                <w:delText>0.04</w:delText>
              </w:r>
            </w:del>
          </w:p>
        </w:tc>
        <w:tc>
          <w:tcPr>
            <w:tcW w:w="257" w:type="pct"/>
            <w:tcBorders>
              <w:left w:val="nil"/>
              <w:right w:val="nil"/>
            </w:tcBorders>
            <w:shd w:val="clear" w:color="auto" w:fill="FFFFFF" w:themeFill="background1"/>
            <w:noWrap/>
          </w:tcPr>
          <w:p w14:paraId="3A4D5B4B" w14:textId="03FC1966" w:rsidR="005E242C" w:rsidRPr="005E242C" w:rsidRDefault="005E242C" w:rsidP="005E242C">
            <w:pPr>
              <w:shd w:val="clear" w:color="auto" w:fill="FFFFFF" w:themeFill="background1"/>
              <w:spacing w:after="0"/>
              <w:jc w:val="right"/>
              <w:rPr>
                <w:bCs/>
                <w:sz w:val="16"/>
                <w:szCs w:val="16"/>
                <w:rPrChange w:id="9304" w:author="Steve Barbeaux" w:date="2022-10-10T12:18:00Z">
                  <w:rPr>
                    <w:bCs/>
                    <w:sz w:val="16"/>
                    <w:szCs w:val="16"/>
                  </w:rPr>
                </w:rPrChange>
              </w:rPr>
            </w:pPr>
            <w:ins w:id="9305" w:author="Steve Barbeaux" w:date="2022-10-10T12:18:00Z">
              <w:r w:rsidRPr="005E242C">
                <w:rPr>
                  <w:sz w:val="16"/>
                  <w:szCs w:val="16"/>
                  <w:rPrChange w:id="9306" w:author="Steve Barbeaux" w:date="2022-10-10T12:18:00Z">
                    <w:rPr/>
                  </w:rPrChange>
                </w:rPr>
                <w:t>0.02</w:t>
              </w:r>
            </w:ins>
            <w:del w:id="9307" w:author="Steve Barbeaux" w:date="2022-10-10T12:18:00Z">
              <w:r w:rsidRPr="005E242C" w:rsidDel="00FC0D60">
                <w:rPr>
                  <w:sz w:val="16"/>
                  <w:szCs w:val="16"/>
                  <w:rPrChange w:id="9308" w:author="Steve Barbeaux" w:date="2022-10-10T12:18:00Z">
                    <w:rPr>
                      <w:sz w:val="16"/>
                      <w:szCs w:val="16"/>
                    </w:rPr>
                  </w:rPrChange>
                </w:rPr>
                <w:delText>0.02</w:delText>
              </w:r>
            </w:del>
          </w:p>
        </w:tc>
        <w:tc>
          <w:tcPr>
            <w:tcW w:w="257" w:type="pct"/>
            <w:tcBorders>
              <w:left w:val="nil"/>
              <w:right w:val="nil"/>
            </w:tcBorders>
            <w:shd w:val="clear" w:color="auto" w:fill="FFFFFF" w:themeFill="background1"/>
            <w:noWrap/>
          </w:tcPr>
          <w:p w14:paraId="44B42D21" w14:textId="02E476E6" w:rsidR="005E242C" w:rsidRPr="005E242C" w:rsidRDefault="005E242C" w:rsidP="005E242C">
            <w:pPr>
              <w:shd w:val="clear" w:color="auto" w:fill="FFFFFF" w:themeFill="background1"/>
              <w:spacing w:after="0"/>
              <w:jc w:val="right"/>
              <w:rPr>
                <w:bCs/>
                <w:sz w:val="16"/>
                <w:szCs w:val="16"/>
                <w:rPrChange w:id="9309" w:author="Steve Barbeaux" w:date="2022-10-10T12:18:00Z">
                  <w:rPr>
                    <w:bCs/>
                    <w:sz w:val="16"/>
                    <w:szCs w:val="16"/>
                  </w:rPr>
                </w:rPrChange>
              </w:rPr>
            </w:pPr>
            <w:ins w:id="9310" w:author="Steve Barbeaux" w:date="2022-10-10T12:18:00Z">
              <w:r w:rsidRPr="005E242C">
                <w:rPr>
                  <w:sz w:val="16"/>
                  <w:szCs w:val="16"/>
                  <w:rPrChange w:id="9311" w:author="Steve Barbeaux" w:date="2022-10-10T12:18:00Z">
                    <w:rPr/>
                  </w:rPrChange>
                </w:rPr>
                <w:t>0.08</w:t>
              </w:r>
            </w:ins>
            <w:del w:id="9312" w:author="Steve Barbeaux" w:date="2022-10-10T12:18:00Z">
              <w:r w:rsidRPr="005E242C" w:rsidDel="00FC0D60">
                <w:rPr>
                  <w:sz w:val="16"/>
                  <w:szCs w:val="16"/>
                  <w:rPrChange w:id="9313" w:author="Steve Barbeaux" w:date="2022-10-10T12:18:00Z">
                    <w:rPr>
                      <w:sz w:val="16"/>
                      <w:szCs w:val="16"/>
                    </w:rPr>
                  </w:rPrChange>
                </w:rPr>
                <w:delText>0.08</w:delText>
              </w:r>
            </w:del>
          </w:p>
        </w:tc>
        <w:tc>
          <w:tcPr>
            <w:tcW w:w="256" w:type="pct"/>
            <w:tcBorders>
              <w:left w:val="nil"/>
              <w:right w:val="nil"/>
            </w:tcBorders>
            <w:shd w:val="clear" w:color="auto" w:fill="FFFFFF" w:themeFill="background1"/>
            <w:noWrap/>
          </w:tcPr>
          <w:p w14:paraId="4F341F82" w14:textId="7827F186" w:rsidR="005E242C" w:rsidRPr="005E242C" w:rsidRDefault="005E242C" w:rsidP="005E242C">
            <w:pPr>
              <w:shd w:val="clear" w:color="auto" w:fill="FFFFFF" w:themeFill="background1"/>
              <w:spacing w:after="0"/>
              <w:jc w:val="right"/>
              <w:rPr>
                <w:bCs/>
                <w:sz w:val="16"/>
                <w:szCs w:val="16"/>
                <w:rPrChange w:id="9314" w:author="Steve Barbeaux" w:date="2022-10-10T12:18:00Z">
                  <w:rPr>
                    <w:bCs/>
                    <w:sz w:val="16"/>
                    <w:szCs w:val="16"/>
                  </w:rPr>
                </w:rPrChange>
              </w:rPr>
            </w:pPr>
            <w:ins w:id="9315" w:author="Steve Barbeaux" w:date="2022-10-10T12:18:00Z">
              <w:r w:rsidRPr="005E242C">
                <w:rPr>
                  <w:sz w:val="16"/>
                  <w:szCs w:val="16"/>
                  <w:rPrChange w:id="9316" w:author="Steve Barbeaux" w:date="2022-10-10T12:18:00Z">
                    <w:rPr/>
                  </w:rPrChange>
                </w:rPr>
                <w:t>0.01</w:t>
              </w:r>
            </w:ins>
            <w:del w:id="9317" w:author="Steve Barbeaux" w:date="2022-10-10T12:18:00Z">
              <w:r w:rsidRPr="005E242C" w:rsidDel="00FC0D60">
                <w:rPr>
                  <w:sz w:val="16"/>
                  <w:szCs w:val="16"/>
                  <w:rPrChange w:id="931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1DA993DF" w14:textId="003266EC" w:rsidR="005E242C" w:rsidRPr="005E242C" w:rsidRDefault="005E242C" w:rsidP="005E242C">
            <w:pPr>
              <w:shd w:val="clear" w:color="auto" w:fill="FFFFFF" w:themeFill="background1"/>
              <w:spacing w:after="0"/>
              <w:jc w:val="right"/>
              <w:rPr>
                <w:bCs/>
                <w:sz w:val="16"/>
                <w:szCs w:val="16"/>
                <w:rPrChange w:id="9319" w:author="Steve Barbeaux" w:date="2022-10-10T12:18:00Z">
                  <w:rPr>
                    <w:bCs/>
                    <w:sz w:val="16"/>
                    <w:szCs w:val="16"/>
                  </w:rPr>
                </w:rPrChange>
              </w:rPr>
            </w:pPr>
            <w:ins w:id="9320" w:author="Steve Barbeaux" w:date="2022-10-10T12:18:00Z">
              <w:r w:rsidRPr="005E242C">
                <w:rPr>
                  <w:sz w:val="16"/>
                  <w:szCs w:val="16"/>
                  <w:rPrChange w:id="9321" w:author="Steve Barbeaux" w:date="2022-10-10T12:18:00Z">
                    <w:rPr/>
                  </w:rPrChange>
                </w:rPr>
                <w:t>0.02</w:t>
              </w:r>
            </w:ins>
            <w:del w:id="9322" w:author="Steve Barbeaux" w:date="2022-10-10T12:18:00Z">
              <w:r w:rsidRPr="005E242C" w:rsidDel="00FC0D60">
                <w:rPr>
                  <w:sz w:val="16"/>
                  <w:szCs w:val="16"/>
                  <w:rPrChange w:id="9323"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0D9A9D18" w14:textId="149DD00B" w:rsidR="005E242C" w:rsidRPr="005E242C" w:rsidRDefault="005E242C" w:rsidP="005E242C">
            <w:pPr>
              <w:shd w:val="clear" w:color="auto" w:fill="FFFFFF" w:themeFill="background1"/>
              <w:spacing w:after="0"/>
              <w:jc w:val="right"/>
              <w:rPr>
                <w:bCs/>
                <w:sz w:val="16"/>
                <w:szCs w:val="16"/>
                <w:rPrChange w:id="9324" w:author="Steve Barbeaux" w:date="2022-10-10T12:18:00Z">
                  <w:rPr>
                    <w:bCs/>
                    <w:sz w:val="16"/>
                    <w:szCs w:val="16"/>
                  </w:rPr>
                </w:rPrChange>
              </w:rPr>
            </w:pPr>
            <w:ins w:id="9325" w:author="Steve Barbeaux" w:date="2022-10-10T12:18:00Z">
              <w:r w:rsidRPr="005E242C">
                <w:rPr>
                  <w:sz w:val="16"/>
                  <w:szCs w:val="16"/>
                  <w:rPrChange w:id="9326" w:author="Steve Barbeaux" w:date="2022-10-10T12:18:00Z">
                    <w:rPr/>
                  </w:rPrChange>
                </w:rPr>
                <w:t>0.02</w:t>
              </w:r>
            </w:ins>
            <w:del w:id="9327" w:author="Steve Barbeaux" w:date="2022-10-10T12:18:00Z">
              <w:r w:rsidRPr="005E242C" w:rsidDel="00FC0D60">
                <w:rPr>
                  <w:sz w:val="16"/>
                  <w:szCs w:val="16"/>
                  <w:rPrChange w:id="9328"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7F895557" w14:textId="75C3D8F1" w:rsidR="005E242C" w:rsidRPr="005E242C" w:rsidRDefault="005E242C" w:rsidP="005E242C">
            <w:pPr>
              <w:shd w:val="clear" w:color="auto" w:fill="FFFFFF" w:themeFill="background1"/>
              <w:spacing w:after="0"/>
              <w:jc w:val="right"/>
              <w:rPr>
                <w:bCs/>
                <w:sz w:val="16"/>
                <w:szCs w:val="16"/>
                <w:rPrChange w:id="9329" w:author="Steve Barbeaux" w:date="2022-10-10T12:18:00Z">
                  <w:rPr>
                    <w:bCs/>
                    <w:sz w:val="16"/>
                    <w:szCs w:val="16"/>
                  </w:rPr>
                </w:rPrChange>
              </w:rPr>
            </w:pPr>
            <w:ins w:id="9330" w:author="Steve Barbeaux" w:date="2022-10-10T12:18:00Z">
              <w:r w:rsidRPr="005E242C">
                <w:rPr>
                  <w:sz w:val="16"/>
                  <w:szCs w:val="16"/>
                  <w:rPrChange w:id="9331" w:author="Steve Barbeaux" w:date="2022-10-10T12:18:00Z">
                    <w:rPr/>
                  </w:rPrChange>
                </w:rPr>
                <w:t>0.01</w:t>
              </w:r>
            </w:ins>
            <w:del w:id="9332" w:author="Steve Barbeaux" w:date="2022-10-10T12:18:00Z">
              <w:r w:rsidRPr="005E242C" w:rsidDel="00FC0D60">
                <w:rPr>
                  <w:sz w:val="16"/>
                  <w:szCs w:val="16"/>
                  <w:rPrChange w:id="933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529BF094" w14:textId="79A614CA" w:rsidR="005E242C" w:rsidRPr="005E242C" w:rsidRDefault="005E242C" w:rsidP="005E242C">
            <w:pPr>
              <w:shd w:val="clear" w:color="auto" w:fill="FFFFFF" w:themeFill="background1"/>
              <w:spacing w:after="0"/>
              <w:jc w:val="right"/>
              <w:rPr>
                <w:bCs/>
                <w:sz w:val="16"/>
                <w:szCs w:val="16"/>
                <w:rPrChange w:id="9334" w:author="Steve Barbeaux" w:date="2022-10-10T12:18:00Z">
                  <w:rPr>
                    <w:bCs/>
                    <w:sz w:val="16"/>
                    <w:szCs w:val="16"/>
                  </w:rPr>
                </w:rPrChange>
              </w:rPr>
            </w:pPr>
            <w:ins w:id="9335" w:author="Steve Barbeaux" w:date="2022-10-10T12:18:00Z">
              <w:r w:rsidRPr="005E242C">
                <w:rPr>
                  <w:sz w:val="16"/>
                  <w:szCs w:val="16"/>
                  <w:rPrChange w:id="9336" w:author="Steve Barbeaux" w:date="2022-10-10T12:18:00Z">
                    <w:rPr/>
                  </w:rPrChange>
                </w:rPr>
                <w:t>0.00</w:t>
              </w:r>
            </w:ins>
            <w:del w:id="9337" w:author="Steve Barbeaux" w:date="2022-10-10T12:18:00Z">
              <w:r w:rsidRPr="005E242C" w:rsidDel="00FC0D60">
                <w:rPr>
                  <w:sz w:val="16"/>
                  <w:szCs w:val="16"/>
                  <w:rPrChange w:id="933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43692EEA" w14:textId="6F6EB1D4" w:rsidR="005E242C" w:rsidRPr="005E242C" w:rsidRDefault="005E242C" w:rsidP="005E242C">
            <w:pPr>
              <w:shd w:val="clear" w:color="auto" w:fill="FFFFFF" w:themeFill="background1"/>
              <w:spacing w:after="0"/>
              <w:jc w:val="right"/>
              <w:rPr>
                <w:bCs/>
                <w:sz w:val="16"/>
                <w:szCs w:val="16"/>
                <w:rPrChange w:id="9339" w:author="Steve Barbeaux" w:date="2022-10-10T12:18:00Z">
                  <w:rPr>
                    <w:bCs/>
                    <w:sz w:val="16"/>
                    <w:szCs w:val="16"/>
                  </w:rPr>
                </w:rPrChange>
              </w:rPr>
            </w:pPr>
            <w:ins w:id="9340" w:author="Steve Barbeaux" w:date="2022-10-10T12:18:00Z">
              <w:r w:rsidRPr="005E242C">
                <w:rPr>
                  <w:sz w:val="16"/>
                  <w:szCs w:val="16"/>
                  <w:rPrChange w:id="9341" w:author="Steve Barbeaux" w:date="2022-10-10T12:18:00Z">
                    <w:rPr/>
                  </w:rPrChange>
                </w:rPr>
                <w:t>0.02</w:t>
              </w:r>
            </w:ins>
            <w:del w:id="9342" w:author="Steve Barbeaux" w:date="2022-10-10T12:18:00Z">
              <w:r w:rsidRPr="005E242C" w:rsidDel="00FC0D60">
                <w:rPr>
                  <w:sz w:val="16"/>
                  <w:szCs w:val="16"/>
                  <w:rPrChange w:id="9343" w:author="Steve Barbeaux" w:date="2022-10-10T12:18:00Z">
                    <w:rPr>
                      <w:sz w:val="16"/>
                      <w:szCs w:val="16"/>
                    </w:rPr>
                  </w:rPrChange>
                </w:rPr>
                <w:delText>0.02</w:delText>
              </w:r>
            </w:del>
          </w:p>
        </w:tc>
        <w:tc>
          <w:tcPr>
            <w:tcW w:w="257" w:type="pct"/>
            <w:tcBorders>
              <w:left w:val="nil"/>
              <w:right w:val="nil"/>
            </w:tcBorders>
            <w:shd w:val="clear" w:color="auto" w:fill="FFFFFF" w:themeFill="background1"/>
            <w:noWrap/>
          </w:tcPr>
          <w:p w14:paraId="353995FC" w14:textId="60D17244" w:rsidR="005E242C" w:rsidRPr="005E242C" w:rsidRDefault="005E242C" w:rsidP="005E242C">
            <w:pPr>
              <w:shd w:val="clear" w:color="auto" w:fill="FFFFFF" w:themeFill="background1"/>
              <w:spacing w:after="0"/>
              <w:jc w:val="right"/>
              <w:rPr>
                <w:bCs/>
                <w:sz w:val="16"/>
                <w:szCs w:val="16"/>
                <w:rPrChange w:id="9344" w:author="Steve Barbeaux" w:date="2022-10-10T12:18:00Z">
                  <w:rPr>
                    <w:bCs/>
                    <w:sz w:val="16"/>
                    <w:szCs w:val="16"/>
                  </w:rPr>
                </w:rPrChange>
              </w:rPr>
            </w:pPr>
            <w:ins w:id="9345" w:author="Steve Barbeaux" w:date="2022-10-10T12:18:00Z">
              <w:r w:rsidRPr="005E242C">
                <w:rPr>
                  <w:sz w:val="16"/>
                  <w:szCs w:val="16"/>
                  <w:rPrChange w:id="9346" w:author="Steve Barbeaux" w:date="2022-10-10T12:18:00Z">
                    <w:rPr/>
                  </w:rPrChange>
                </w:rPr>
                <w:t>0.00</w:t>
              </w:r>
            </w:ins>
            <w:del w:id="9347" w:author="Steve Barbeaux" w:date="2022-10-10T12:18:00Z">
              <w:r w:rsidRPr="005E242C" w:rsidDel="00FC0D60">
                <w:rPr>
                  <w:sz w:val="16"/>
                  <w:szCs w:val="16"/>
                  <w:rPrChange w:id="934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7D3BA941" w14:textId="167B31EA" w:rsidR="005E242C" w:rsidRPr="005E242C" w:rsidRDefault="005E242C" w:rsidP="005E242C">
            <w:pPr>
              <w:shd w:val="clear" w:color="auto" w:fill="FFFFFF" w:themeFill="background1"/>
              <w:spacing w:after="0"/>
              <w:jc w:val="right"/>
              <w:rPr>
                <w:bCs/>
                <w:sz w:val="16"/>
                <w:szCs w:val="16"/>
                <w:rPrChange w:id="9349" w:author="Steve Barbeaux" w:date="2022-10-10T12:18:00Z">
                  <w:rPr>
                    <w:bCs/>
                    <w:sz w:val="16"/>
                    <w:szCs w:val="16"/>
                  </w:rPr>
                </w:rPrChange>
              </w:rPr>
            </w:pPr>
            <w:ins w:id="9350" w:author="Steve Barbeaux" w:date="2022-10-10T12:18:00Z">
              <w:r w:rsidRPr="005E242C">
                <w:rPr>
                  <w:sz w:val="16"/>
                  <w:szCs w:val="16"/>
                  <w:rPrChange w:id="9351" w:author="Steve Barbeaux" w:date="2022-10-10T12:18:00Z">
                    <w:rPr/>
                  </w:rPrChange>
                </w:rPr>
                <w:t>0.01</w:t>
              </w:r>
            </w:ins>
            <w:del w:id="9352" w:author="Steve Barbeaux" w:date="2022-10-10T12:18:00Z">
              <w:r w:rsidRPr="005E242C" w:rsidDel="00FC0D60">
                <w:rPr>
                  <w:sz w:val="16"/>
                  <w:szCs w:val="16"/>
                  <w:rPrChange w:id="935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74D9121B" w14:textId="3CF66285" w:rsidR="005E242C" w:rsidRPr="005E242C" w:rsidRDefault="005E242C" w:rsidP="005E242C">
            <w:pPr>
              <w:shd w:val="clear" w:color="auto" w:fill="FFFFFF" w:themeFill="background1"/>
              <w:spacing w:after="0"/>
              <w:jc w:val="right"/>
              <w:rPr>
                <w:bCs/>
                <w:sz w:val="16"/>
                <w:szCs w:val="16"/>
                <w:rPrChange w:id="9354" w:author="Steve Barbeaux" w:date="2022-10-10T12:18:00Z">
                  <w:rPr>
                    <w:bCs/>
                    <w:sz w:val="16"/>
                    <w:szCs w:val="16"/>
                  </w:rPr>
                </w:rPrChange>
              </w:rPr>
            </w:pPr>
            <w:ins w:id="9355" w:author="Steve Barbeaux" w:date="2022-10-10T12:18:00Z">
              <w:r w:rsidRPr="005E242C">
                <w:rPr>
                  <w:sz w:val="16"/>
                  <w:szCs w:val="16"/>
                  <w:rPrChange w:id="9356" w:author="Steve Barbeaux" w:date="2022-10-10T12:18:00Z">
                    <w:rPr/>
                  </w:rPrChange>
                </w:rPr>
                <w:t>0.01</w:t>
              </w:r>
            </w:ins>
            <w:del w:id="9357" w:author="Steve Barbeaux" w:date="2022-10-10T12:18:00Z">
              <w:r w:rsidRPr="005E242C" w:rsidDel="00FC0D60">
                <w:rPr>
                  <w:sz w:val="16"/>
                  <w:szCs w:val="16"/>
                  <w:rPrChange w:id="9358" w:author="Steve Barbeaux" w:date="2022-10-10T12:18:00Z">
                    <w:rPr>
                      <w:sz w:val="16"/>
                      <w:szCs w:val="16"/>
                    </w:rPr>
                  </w:rPrChange>
                </w:rPr>
                <w:delText>0.02</w:delText>
              </w:r>
            </w:del>
          </w:p>
        </w:tc>
        <w:tc>
          <w:tcPr>
            <w:tcW w:w="469" w:type="pct"/>
            <w:tcBorders>
              <w:left w:val="nil"/>
              <w:right w:val="nil"/>
            </w:tcBorders>
            <w:shd w:val="clear" w:color="auto" w:fill="FFFFFF" w:themeFill="background1"/>
            <w:noWrap/>
          </w:tcPr>
          <w:p w14:paraId="46987A70" w14:textId="33C09DFE" w:rsidR="005E242C" w:rsidRPr="005E242C" w:rsidRDefault="005E242C" w:rsidP="005E242C">
            <w:pPr>
              <w:shd w:val="clear" w:color="auto" w:fill="FFFFFF" w:themeFill="background1"/>
              <w:spacing w:after="0"/>
              <w:jc w:val="right"/>
              <w:rPr>
                <w:bCs/>
                <w:sz w:val="16"/>
                <w:szCs w:val="16"/>
                <w:rPrChange w:id="9359" w:author="Steve Barbeaux" w:date="2022-10-10T12:18:00Z">
                  <w:rPr>
                    <w:bCs/>
                    <w:sz w:val="16"/>
                    <w:szCs w:val="16"/>
                  </w:rPr>
                </w:rPrChange>
              </w:rPr>
            </w:pPr>
            <w:ins w:id="9360" w:author="Steve Barbeaux" w:date="2022-10-10T12:18:00Z">
              <w:r w:rsidRPr="005E242C">
                <w:rPr>
                  <w:sz w:val="16"/>
                  <w:szCs w:val="16"/>
                  <w:rPrChange w:id="9361" w:author="Steve Barbeaux" w:date="2022-10-10T12:18:00Z">
                    <w:rPr/>
                  </w:rPrChange>
                </w:rPr>
                <w:t>0.40</w:t>
              </w:r>
            </w:ins>
            <w:del w:id="9362" w:author="Steve Barbeaux" w:date="2022-10-10T12:18:00Z">
              <w:r w:rsidRPr="005E242C" w:rsidDel="00FC0D60">
                <w:rPr>
                  <w:sz w:val="16"/>
                  <w:szCs w:val="16"/>
                  <w:rPrChange w:id="9363" w:author="Steve Barbeaux" w:date="2022-10-10T12:18:00Z">
                    <w:rPr>
                      <w:sz w:val="16"/>
                      <w:szCs w:val="16"/>
                    </w:rPr>
                  </w:rPrChange>
                </w:rPr>
                <w:delText>0.43</w:delText>
              </w:r>
            </w:del>
          </w:p>
        </w:tc>
        <w:tc>
          <w:tcPr>
            <w:tcW w:w="317" w:type="pct"/>
            <w:tcBorders>
              <w:left w:val="nil"/>
              <w:right w:val="nil"/>
            </w:tcBorders>
            <w:shd w:val="clear" w:color="auto" w:fill="FFFFFF" w:themeFill="background1"/>
            <w:noWrap/>
          </w:tcPr>
          <w:p w14:paraId="629DF26D" w14:textId="0120775D" w:rsidR="005E242C" w:rsidRPr="005E242C" w:rsidRDefault="005E242C" w:rsidP="005E242C">
            <w:pPr>
              <w:shd w:val="clear" w:color="auto" w:fill="FFFFFF" w:themeFill="background1"/>
              <w:spacing w:after="0"/>
              <w:jc w:val="right"/>
              <w:rPr>
                <w:bCs/>
                <w:sz w:val="16"/>
                <w:szCs w:val="16"/>
                <w:rPrChange w:id="9364" w:author="Steve Barbeaux" w:date="2022-10-10T12:18:00Z">
                  <w:rPr>
                    <w:bCs/>
                    <w:sz w:val="16"/>
                    <w:szCs w:val="16"/>
                  </w:rPr>
                </w:rPrChange>
              </w:rPr>
            </w:pPr>
            <w:ins w:id="9365" w:author="Steve Barbeaux" w:date="2022-10-10T12:18:00Z">
              <w:r w:rsidRPr="005E242C">
                <w:rPr>
                  <w:sz w:val="16"/>
                  <w:szCs w:val="16"/>
                  <w:rPrChange w:id="9366" w:author="Steve Barbeaux" w:date="2022-10-10T12:18:00Z">
                    <w:rPr/>
                  </w:rPrChange>
                </w:rPr>
                <w:t>3.3%</w:t>
              </w:r>
            </w:ins>
            <w:del w:id="9367" w:author="Steve Barbeaux" w:date="2022-10-10T12:18:00Z">
              <w:r w:rsidRPr="005E242C" w:rsidDel="00FC0D60">
                <w:rPr>
                  <w:sz w:val="16"/>
                  <w:szCs w:val="16"/>
                  <w:rPrChange w:id="9368" w:author="Steve Barbeaux" w:date="2022-10-10T12:18:00Z">
                    <w:rPr>
                      <w:sz w:val="16"/>
                      <w:szCs w:val="16"/>
                    </w:rPr>
                  </w:rPrChange>
                </w:rPr>
                <w:delText>3.6%</w:delText>
              </w:r>
            </w:del>
          </w:p>
        </w:tc>
      </w:tr>
      <w:tr w:rsidR="005E242C" w:rsidRPr="0023317E" w14:paraId="1664EC5B" w14:textId="77777777" w:rsidTr="00D45095">
        <w:trPr>
          <w:tblCellSpacing w:w="7" w:type="dxa"/>
        </w:trPr>
        <w:tc>
          <w:tcPr>
            <w:tcW w:w="222" w:type="pct"/>
            <w:tcBorders>
              <w:left w:val="nil"/>
              <w:right w:val="nil"/>
            </w:tcBorders>
            <w:shd w:val="clear" w:color="auto" w:fill="FFFFFF" w:themeFill="background1"/>
            <w:noWrap/>
          </w:tcPr>
          <w:p w14:paraId="6566A0EE"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1996</w:t>
            </w:r>
          </w:p>
        </w:tc>
        <w:tc>
          <w:tcPr>
            <w:tcW w:w="256" w:type="pct"/>
            <w:tcBorders>
              <w:left w:val="nil"/>
              <w:right w:val="nil"/>
            </w:tcBorders>
            <w:shd w:val="clear" w:color="auto" w:fill="FFFFFF" w:themeFill="background1"/>
            <w:noWrap/>
          </w:tcPr>
          <w:p w14:paraId="2D38B490" w14:textId="0977173A" w:rsidR="005E242C" w:rsidRPr="005E242C" w:rsidRDefault="005E242C" w:rsidP="005E242C">
            <w:pPr>
              <w:shd w:val="clear" w:color="auto" w:fill="FFFFFF" w:themeFill="background1"/>
              <w:spacing w:after="0"/>
              <w:jc w:val="right"/>
              <w:rPr>
                <w:bCs/>
                <w:sz w:val="16"/>
                <w:szCs w:val="16"/>
                <w:rPrChange w:id="9369" w:author="Steve Barbeaux" w:date="2022-10-10T12:18:00Z">
                  <w:rPr>
                    <w:bCs/>
                    <w:sz w:val="16"/>
                    <w:szCs w:val="16"/>
                  </w:rPr>
                </w:rPrChange>
              </w:rPr>
            </w:pPr>
            <w:ins w:id="9370" w:author="Steve Barbeaux" w:date="2022-10-10T12:18:00Z">
              <w:r w:rsidRPr="005E242C">
                <w:rPr>
                  <w:sz w:val="16"/>
                  <w:szCs w:val="16"/>
                  <w:rPrChange w:id="9371" w:author="Steve Barbeaux" w:date="2022-10-10T12:18:00Z">
                    <w:rPr/>
                  </w:rPrChange>
                </w:rPr>
                <w:t>0.06</w:t>
              </w:r>
            </w:ins>
            <w:del w:id="9372" w:author="Steve Barbeaux" w:date="2022-10-10T12:18:00Z">
              <w:r w:rsidRPr="005E242C" w:rsidDel="00FC0D60">
                <w:rPr>
                  <w:sz w:val="16"/>
                  <w:szCs w:val="16"/>
                  <w:rPrChange w:id="9373" w:author="Steve Barbeaux" w:date="2022-10-10T12:18:00Z">
                    <w:rPr>
                      <w:sz w:val="16"/>
                      <w:szCs w:val="16"/>
                    </w:rPr>
                  </w:rPrChange>
                </w:rPr>
                <w:delText>0.06</w:delText>
              </w:r>
            </w:del>
          </w:p>
        </w:tc>
        <w:tc>
          <w:tcPr>
            <w:tcW w:w="256" w:type="pct"/>
            <w:tcBorders>
              <w:left w:val="nil"/>
              <w:right w:val="nil"/>
            </w:tcBorders>
            <w:shd w:val="clear" w:color="auto" w:fill="FFFFFF" w:themeFill="background1"/>
            <w:noWrap/>
          </w:tcPr>
          <w:p w14:paraId="7373B394" w14:textId="21AE55DF" w:rsidR="005E242C" w:rsidRPr="005E242C" w:rsidRDefault="005E242C" w:rsidP="005E242C">
            <w:pPr>
              <w:shd w:val="clear" w:color="auto" w:fill="FFFFFF" w:themeFill="background1"/>
              <w:spacing w:after="0"/>
              <w:jc w:val="right"/>
              <w:rPr>
                <w:bCs/>
                <w:sz w:val="16"/>
                <w:szCs w:val="16"/>
                <w:rPrChange w:id="9374" w:author="Steve Barbeaux" w:date="2022-10-10T12:18:00Z">
                  <w:rPr>
                    <w:bCs/>
                    <w:sz w:val="16"/>
                    <w:szCs w:val="16"/>
                  </w:rPr>
                </w:rPrChange>
              </w:rPr>
            </w:pPr>
            <w:ins w:id="9375" w:author="Steve Barbeaux" w:date="2022-10-10T12:18:00Z">
              <w:r w:rsidRPr="005E242C">
                <w:rPr>
                  <w:sz w:val="16"/>
                  <w:szCs w:val="16"/>
                  <w:rPrChange w:id="9376" w:author="Steve Barbeaux" w:date="2022-10-10T12:18:00Z">
                    <w:rPr/>
                  </w:rPrChange>
                </w:rPr>
                <w:t>0.02</w:t>
              </w:r>
            </w:ins>
            <w:del w:id="9377" w:author="Steve Barbeaux" w:date="2022-10-10T12:18:00Z">
              <w:r w:rsidRPr="005E242C" w:rsidDel="00FC0D60">
                <w:rPr>
                  <w:sz w:val="16"/>
                  <w:szCs w:val="16"/>
                  <w:rPrChange w:id="9378"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38BD289B" w14:textId="6668FF66" w:rsidR="005E242C" w:rsidRPr="005E242C" w:rsidRDefault="005E242C" w:rsidP="005E242C">
            <w:pPr>
              <w:shd w:val="clear" w:color="auto" w:fill="FFFFFF" w:themeFill="background1"/>
              <w:spacing w:after="0"/>
              <w:jc w:val="right"/>
              <w:rPr>
                <w:bCs/>
                <w:sz w:val="16"/>
                <w:szCs w:val="16"/>
                <w:rPrChange w:id="9379" w:author="Steve Barbeaux" w:date="2022-10-10T12:18:00Z">
                  <w:rPr>
                    <w:bCs/>
                    <w:sz w:val="16"/>
                    <w:szCs w:val="16"/>
                  </w:rPr>
                </w:rPrChange>
              </w:rPr>
            </w:pPr>
            <w:ins w:id="9380" w:author="Steve Barbeaux" w:date="2022-10-10T12:18:00Z">
              <w:r w:rsidRPr="005E242C">
                <w:rPr>
                  <w:sz w:val="16"/>
                  <w:szCs w:val="16"/>
                  <w:rPrChange w:id="9381" w:author="Steve Barbeaux" w:date="2022-10-10T12:18:00Z">
                    <w:rPr/>
                  </w:rPrChange>
                </w:rPr>
                <w:t>0.08</w:t>
              </w:r>
            </w:ins>
            <w:del w:id="9382" w:author="Steve Barbeaux" w:date="2022-10-10T12:18:00Z">
              <w:r w:rsidRPr="005E242C" w:rsidDel="00FC0D60">
                <w:rPr>
                  <w:sz w:val="16"/>
                  <w:szCs w:val="16"/>
                  <w:rPrChange w:id="9383" w:author="Steve Barbeaux" w:date="2022-10-10T12:18:00Z">
                    <w:rPr>
                      <w:sz w:val="16"/>
                      <w:szCs w:val="16"/>
                    </w:rPr>
                  </w:rPrChange>
                </w:rPr>
                <w:delText>0.09</w:delText>
              </w:r>
            </w:del>
          </w:p>
        </w:tc>
        <w:tc>
          <w:tcPr>
            <w:tcW w:w="257" w:type="pct"/>
            <w:tcBorders>
              <w:left w:val="nil"/>
              <w:right w:val="nil"/>
            </w:tcBorders>
            <w:shd w:val="clear" w:color="auto" w:fill="FFFFFF" w:themeFill="background1"/>
            <w:noWrap/>
          </w:tcPr>
          <w:p w14:paraId="4BCB9541" w14:textId="4FE74B33" w:rsidR="005E242C" w:rsidRPr="005E242C" w:rsidRDefault="005E242C" w:rsidP="005E242C">
            <w:pPr>
              <w:shd w:val="clear" w:color="auto" w:fill="FFFFFF" w:themeFill="background1"/>
              <w:spacing w:after="0"/>
              <w:jc w:val="right"/>
              <w:rPr>
                <w:bCs/>
                <w:sz w:val="16"/>
                <w:szCs w:val="16"/>
                <w:rPrChange w:id="9384" w:author="Steve Barbeaux" w:date="2022-10-10T12:18:00Z">
                  <w:rPr>
                    <w:bCs/>
                    <w:sz w:val="16"/>
                    <w:szCs w:val="16"/>
                  </w:rPr>
                </w:rPrChange>
              </w:rPr>
            </w:pPr>
            <w:ins w:id="9385" w:author="Steve Barbeaux" w:date="2022-10-10T12:18:00Z">
              <w:r w:rsidRPr="005E242C">
                <w:rPr>
                  <w:sz w:val="16"/>
                  <w:szCs w:val="16"/>
                  <w:rPrChange w:id="9386" w:author="Steve Barbeaux" w:date="2022-10-10T12:18:00Z">
                    <w:rPr/>
                  </w:rPrChange>
                </w:rPr>
                <w:t>0.03</w:t>
              </w:r>
            </w:ins>
            <w:del w:id="9387" w:author="Steve Barbeaux" w:date="2022-10-10T12:18:00Z">
              <w:r w:rsidRPr="005E242C" w:rsidDel="00FC0D60">
                <w:rPr>
                  <w:sz w:val="16"/>
                  <w:szCs w:val="16"/>
                  <w:rPrChange w:id="9388" w:author="Steve Barbeaux" w:date="2022-10-10T12:18:00Z">
                    <w:rPr>
                      <w:sz w:val="16"/>
                      <w:szCs w:val="16"/>
                    </w:rPr>
                  </w:rPrChange>
                </w:rPr>
                <w:delText>0.03</w:delText>
              </w:r>
            </w:del>
          </w:p>
        </w:tc>
        <w:tc>
          <w:tcPr>
            <w:tcW w:w="257" w:type="pct"/>
            <w:tcBorders>
              <w:left w:val="nil"/>
              <w:right w:val="nil"/>
            </w:tcBorders>
            <w:shd w:val="clear" w:color="auto" w:fill="FFFFFF" w:themeFill="background1"/>
            <w:noWrap/>
          </w:tcPr>
          <w:p w14:paraId="5C29BB60" w14:textId="6F05FEA8" w:rsidR="005E242C" w:rsidRPr="005E242C" w:rsidRDefault="005E242C" w:rsidP="005E242C">
            <w:pPr>
              <w:shd w:val="clear" w:color="auto" w:fill="FFFFFF" w:themeFill="background1"/>
              <w:spacing w:after="0"/>
              <w:jc w:val="right"/>
              <w:rPr>
                <w:bCs/>
                <w:sz w:val="16"/>
                <w:szCs w:val="16"/>
                <w:rPrChange w:id="9389" w:author="Steve Barbeaux" w:date="2022-10-10T12:18:00Z">
                  <w:rPr>
                    <w:bCs/>
                    <w:sz w:val="16"/>
                    <w:szCs w:val="16"/>
                  </w:rPr>
                </w:rPrChange>
              </w:rPr>
            </w:pPr>
            <w:ins w:id="9390" w:author="Steve Barbeaux" w:date="2022-10-10T12:18:00Z">
              <w:r w:rsidRPr="005E242C">
                <w:rPr>
                  <w:sz w:val="16"/>
                  <w:szCs w:val="16"/>
                  <w:rPrChange w:id="9391" w:author="Steve Barbeaux" w:date="2022-10-10T12:18:00Z">
                    <w:rPr/>
                  </w:rPrChange>
                </w:rPr>
                <w:t>0.03</w:t>
              </w:r>
            </w:ins>
            <w:del w:id="9392" w:author="Steve Barbeaux" w:date="2022-10-10T12:18:00Z">
              <w:r w:rsidRPr="005E242C" w:rsidDel="00FC0D60">
                <w:rPr>
                  <w:sz w:val="16"/>
                  <w:szCs w:val="16"/>
                  <w:rPrChange w:id="9393" w:author="Steve Barbeaux" w:date="2022-10-10T12:18:00Z">
                    <w:rPr>
                      <w:sz w:val="16"/>
                      <w:szCs w:val="16"/>
                    </w:rPr>
                  </w:rPrChange>
                </w:rPr>
                <w:delText>0.03</w:delText>
              </w:r>
            </w:del>
          </w:p>
        </w:tc>
        <w:tc>
          <w:tcPr>
            <w:tcW w:w="257" w:type="pct"/>
            <w:tcBorders>
              <w:left w:val="nil"/>
              <w:right w:val="nil"/>
            </w:tcBorders>
            <w:shd w:val="clear" w:color="auto" w:fill="FFFFFF" w:themeFill="background1"/>
            <w:noWrap/>
          </w:tcPr>
          <w:p w14:paraId="480626C5" w14:textId="39E5B8B0" w:rsidR="005E242C" w:rsidRPr="005E242C" w:rsidRDefault="005E242C" w:rsidP="005E242C">
            <w:pPr>
              <w:shd w:val="clear" w:color="auto" w:fill="FFFFFF" w:themeFill="background1"/>
              <w:spacing w:after="0"/>
              <w:jc w:val="right"/>
              <w:rPr>
                <w:bCs/>
                <w:sz w:val="16"/>
                <w:szCs w:val="16"/>
                <w:rPrChange w:id="9394" w:author="Steve Barbeaux" w:date="2022-10-10T12:18:00Z">
                  <w:rPr>
                    <w:bCs/>
                    <w:sz w:val="16"/>
                    <w:szCs w:val="16"/>
                  </w:rPr>
                </w:rPrChange>
              </w:rPr>
            </w:pPr>
            <w:ins w:id="9395" w:author="Steve Barbeaux" w:date="2022-10-10T12:18:00Z">
              <w:r w:rsidRPr="005E242C">
                <w:rPr>
                  <w:sz w:val="16"/>
                  <w:szCs w:val="16"/>
                  <w:rPrChange w:id="9396" w:author="Steve Barbeaux" w:date="2022-10-10T12:18:00Z">
                    <w:rPr/>
                  </w:rPrChange>
                </w:rPr>
                <w:t>0.01</w:t>
              </w:r>
            </w:ins>
            <w:del w:id="9397" w:author="Steve Barbeaux" w:date="2022-10-10T12:18:00Z">
              <w:r w:rsidRPr="005E242C" w:rsidDel="00FC0D60">
                <w:rPr>
                  <w:sz w:val="16"/>
                  <w:szCs w:val="16"/>
                  <w:rPrChange w:id="939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2F0A25B0" w14:textId="1E611022" w:rsidR="005E242C" w:rsidRPr="005E242C" w:rsidRDefault="005E242C" w:rsidP="005E242C">
            <w:pPr>
              <w:shd w:val="clear" w:color="auto" w:fill="FFFFFF" w:themeFill="background1"/>
              <w:spacing w:after="0"/>
              <w:jc w:val="right"/>
              <w:rPr>
                <w:bCs/>
                <w:sz w:val="16"/>
                <w:szCs w:val="16"/>
                <w:rPrChange w:id="9399" w:author="Steve Barbeaux" w:date="2022-10-10T12:18:00Z">
                  <w:rPr>
                    <w:bCs/>
                    <w:sz w:val="16"/>
                    <w:szCs w:val="16"/>
                  </w:rPr>
                </w:rPrChange>
              </w:rPr>
            </w:pPr>
            <w:ins w:id="9400" w:author="Steve Barbeaux" w:date="2022-10-10T12:18:00Z">
              <w:r w:rsidRPr="005E242C">
                <w:rPr>
                  <w:sz w:val="16"/>
                  <w:szCs w:val="16"/>
                  <w:rPrChange w:id="9401" w:author="Steve Barbeaux" w:date="2022-10-10T12:18:00Z">
                    <w:rPr/>
                  </w:rPrChange>
                </w:rPr>
                <w:t>0.05</w:t>
              </w:r>
            </w:ins>
            <w:del w:id="9402" w:author="Steve Barbeaux" w:date="2022-10-10T12:18:00Z">
              <w:r w:rsidRPr="005E242C" w:rsidDel="00FC0D60">
                <w:rPr>
                  <w:sz w:val="16"/>
                  <w:szCs w:val="16"/>
                  <w:rPrChange w:id="9403" w:author="Steve Barbeaux" w:date="2022-10-10T12:18:00Z">
                    <w:rPr>
                      <w:sz w:val="16"/>
                      <w:szCs w:val="16"/>
                    </w:rPr>
                  </w:rPrChange>
                </w:rPr>
                <w:delText>0.05</w:delText>
              </w:r>
            </w:del>
          </w:p>
        </w:tc>
        <w:tc>
          <w:tcPr>
            <w:tcW w:w="256" w:type="pct"/>
            <w:tcBorders>
              <w:left w:val="nil"/>
              <w:right w:val="nil"/>
            </w:tcBorders>
            <w:shd w:val="clear" w:color="auto" w:fill="FFFFFF" w:themeFill="background1"/>
            <w:noWrap/>
          </w:tcPr>
          <w:p w14:paraId="3354ADC6" w14:textId="0CD58BA0" w:rsidR="005E242C" w:rsidRPr="005E242C" w:rsidRDefault="005E242C" w:rsidP="005E242C">
            <w:pPr>
              <w:shd w:val="clear" w:color="auto" w:fill="FFFFFF" w:themeFill="background1"/>
              <w:spacing w:after="0"/>
              <w:jc w:val="right"/>
              <w:rPr>
                <w:bCs/>
                <w:sz w:val="16"/>
                <w:szCs w:val="16"/>
                <w:rPrChange w:id="9404" w:author="Steve Barbeaux" w:date="2022-10-10T12:18:00Z">
                  <w:rPr>
                    <w:bCs/>
                    <w:sz w:val="16"/>
                    <w:szCs w:val="16"/>
                  </w:rPr>
                </w:rPrChange>
              </w:rPr>
            </w:pPr>
            <w:ins w:id="9405" w:author="Steve Barbeaux" w:date="2022-10-10T12:18:00Z">
              <w:r w:rsidRPr="005E242C">
                <w:rPr>
                  <w:sz w:val="16"/>
                  <w:szCs w:val="16"/>
                  <w:rPrChange w:id="9406" w:author="Steve Barbeaux" w:date="2022-10-10T12:18:00Z">
                    <w:rPr/>
                  </w:rPrChange>
                </w:rPr>
                <w:t>0.01</w:t>
              </w:r>
            </w:ins>
            <w:del w:id="9407" w:author="Steve Barbeaux" w:date="2022-10-10T12:18:00Z">
              <w:r w:rsidRPr="005E242C" w:rsidDel="00FC0D60">
                <w:rPr>
                  <w:sz w:val="16"/>
                  <w:szCs w:val="16"/>
                  <w:rPrChange w:id="940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529B60CA" w14:textId="580691C8" w:rsidR="005E242C" w:rsidRPr="005E242C" w:rsidRDefault="005E242C" w:rsidP="005E242C">
            <w:pPr>
              <w:shd w:val="clear" w:color="auto" w:fill="FFFFFF" w:themeFill="background1"/>
              <w:spacing w:after="0"/>
              <w:jc w:val="right"/>
              <w:rPr>
                <w:bCs/>
                <w:sz w:val="16"/>
                <w:szCs w:val="16"/>
                <w:rPrChange w:id="9409" w:author="Steve Barbeaux" w:date="2022-10-10T12:18:00Z">
                  <w:rPr>
                    <w:bCs/>
                    <w:sz w:val="16"/>
                    <w:szCs w:val="16"/>
                  </w:rPr>
                </w:rPrChange>
              </w:rPr>
            </w:pPr>
            <w:ins w:id="9410" w:author="Steve Barbeaux" w:date="2022-10-10T12:18:00Z">
              <w:r w:rsidRPr="005E242C">
                <w:rPr>
                  <w:sz w:val="16"/>
                  <w:szCs w:val="16"/>
                  <w:rPrChange w:id="9411" w:author="Steve Barbeaux" w:date="2022-10-10T12:18:00Z">
                    <w:rPr/>
                  </w:rPrChange>
                </w:rPr>
                <w:t>0.01</w:t>
              </w:r>
            </w:ins>
            <w:del w:id="9412" w:author="Steve Barbeaux" w:date="2022-10-10T12:18:00Z">
              <w:r w:rsidRPr="005E242C" w:rsidDel="00FC0D60">
                <w:rPr>
                  <w:sz w:val="16"/>
                  <w:szCs w:val="16"/>
                  <w:rPrChange w:id="9413"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2DDD19BF" w14:textId="7C762121" w:rsidR="005E242C" w:rsidRPr="005E242C" w:rsidRDefault="005E242C" w:rsidP="005E242C">
            <w:pPr>
              <w:shd w:val="clear" w:color="auto" w:fill="FFFFFF" w:themeFill="background1"/>
              <w:spacing w:after="0"/>
              <w:jc w:val="right"/>
              <w:rPr>
                <w:bCs/>
                <w:sz w:val="16"/>
                <w:szCs w:val="16"/>
                <w:rPrChange w:id="9414" w:author="Steve Barbeaux" w:date="2022-10-10T12:18:00Z">
                  <w:rPr>
                    <w:bCs/>
                    <w:sz w:val="16"/>
                    <w:szCs w:val="16"/>
                  </w:rPr>
                </w:rPrChange>
              </w:rPr>
            </w:pPr>
            <w:ins w:id="9415" w:author="Steve Barbeaux" w:date="2022-10-10T12:18:00Z">
              <w:r w:rsidRPr="005E242C">
                <w:rPr>
                  <w:sz w:val="16"/>
                  <w:szCs w:val="16"/>
                  <w:rPrChange w:id="9416" w:author="Steve Barbeaux" w:date="2022-10-10T12:18:00Z">
                    <w:rPr/>
                  </w:rPrChange>
                </w:rPr>
                <w:t>0.01</w:t>
              </w:r>
            </w:ins>
            <w:del w:id="9417" w:author="Steve Barbeaux" w:date="2022-10-10T12:18:00Z">
              <w:r w:rsidRPr="005E242C" w:rsidDel="00FC0D60">
                <w:rPr>
                  <w:sz w:val="16"/>
                  <w:szCs w:val="16"/>
                  <w:rPrChange w:id="941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1631919A" w14:textId="28A1FC8D" w:rsidR="005E242C" w:rsidRPr="005E242C" w:rsidRDefault="005E242C" w:rsidP="005E242C">
            <w:pPr>
              <w:shd w:val="clear" w:color="auto" w:fill="FFFFFF" w:themeFill="background1"/>
              <w:spacing w:after="0"/>
              <w:jc w:val="right"/>
              <w:rPr>
                <w:bCs/>
                <w:sz w:val="16"/>
                <w:szCs w:val="16"/>
                <w:rPrChange w:id="9419" w:author="Steve Barbeaux" w:date="2022-10-10T12:18:00Z">
                  <w:rPr>
                    <w:bCs/>
                    <w:sz w:val="16"/>
                    <w:szCs w:val="16"/>
                  </w:rPr>
                </w:rPrChange>
              </w:rPr>
            </w:pPr>
            <w:ins w:id="9420" w:author="Steve Barbeaux" w:date="2022-10-10T12:18:00Z">
              <w:r w:rsidRPr="005E242C">
                <w:rPr>
                  <w:sz w:val="16"/>
                  <w:szCs w:val="16"/>
                  <w:rPrChange w:id="9421" w:author="Steve Barbeaux" w:date="2022-10-10T12:18:00Z">
                    <w:rPr/>
                  </w:rPrChange>
                </w:rPr>
                <w:t>0.00</w:t>
              </w:r>
            </w:ins>
            <w:del w:id="9422" w:author="Steve Barbeaux" w:date="2022-10-10T12:18:00Z">
              <w:r w:rsidRPr="005E242C" w:rsidDel="00FC0D60">
                <w:rPr>
                  <w:sz w:val="16"/>
                  <w:szCs w:val="16"/>
                  <w:rPrChange w:id="942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06AB72ED" w14:textId="7F1E9972" w:rsidR="005E242C" w:rsidRPr="005E242C" w:rsidRDefault="005E242C" w:rsidP="005E242C">
            <w:pPr>
              <w:shd w:val="clear" w:color="auto" w:fill="FFFFFF" w:themeFill="background1"/>
              <w:spacing w:after="0"/>
              <w:jc w:val="right"/>
              <w:rPr>
                <w:bCs/>
                <w:sz w:val="16"/>
                <w:szCs w:val="16"/>
                <w:rPrChange w:id="9424" w:author="Steve Barbeaux" w:date="2022-10-10T12:18:00Z">
                  <w:rPr>
                    <w:bCs/>
                    <w:sz w:val="16"/>
                    <w:szCs w:val="16"/>
                  </w:rPr>
                </w:rPrChange>
              </w:rPr>
            </w:pPr>
            <w:ins w:id="9425" w:author="Steve Barbeaux" w:date="2022-10-10T12:18:00Z">
              <w:r w:rsidRPr="005E242C">
                <w:rPr>
                  <w:sz w:val="16"/>
                  <w:szCs w:val="16"/>
                  <w:rPrChange w:id="9426" w:author="Steve Barbeaux" w:date="2022-10-10T12:18:00Z">
                    <w:rPr/>
                  </w:rPrChange>
                </w:rPr>
                <w:t>0.00</w:t>
              </w:r>
            </w:ins>
            <w:del w:id="9427" w:author="Steve Barbeaux" w:date="2022-10-10T12:18:00Z">
              <w:r w:rsidRPr="005E242C" w:rsidDel="00FC0D60">
                <w:rPr>
                  <w:sz w:val="16"/>
                  <w:szCs w:val="16"/>
                  <w:rPrChange w:id="942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7A64A77D" w14:textId="771D38BC" w:rsidR="005E242C" w:rsidRPr="005E242C" w:rsidRDefault="005E242C" w:rsidP="005E242C">
            <w:pPr>
              <w:shd w:val="clear" w:color="auto" w:fill="FFFFFF" w:themeFill="background1"/>
              <w:spacing w:after="0"/>
              <w:jc w:val="right"/>
              <w:rPr>
                <w:bCs/>
                <w:sz w:val="16"/>
                <w:szCs w:val="16"/>
                <w:rPrChange w:id="9429" w:author="Steve Barbeaux" w:date="2022-10-10T12:18:00Z">
                  <w:rPr>
                    <w:bCs/>
                    <w:sz w:val="16"/>
                    <w:szCs w:val="16"/>
                  </w:rPr>
                </w:rPrChange>
              </w:rPr>
            </w:pPr>
            <w:ins w:id="9430" w:author="Steve Barbeaux" w:date="2022-10-10T12:18:00Z">
              <w:r w:rsidRPr="005E242C">
                <w:rPr>
                  <w:sz w:val="16"/>
                  <w:szCs w:val="16"/>
                  <w:rPrChange w:id="9431" w:author="Steve Barbeaux" w:date="2022-10-10T12:18:00Z">
                    <w:rPr/>
                  </w:rPrChange>
                </w:rPr>
                <w:t>0.01</w:t>
              </w:r>
            </w:ins>
            <w:del w:id="9432" w:author="Steve Barbeaux" w:date="2022-10-10T12:18:00Z">
              <w:r w:rsidRPr="005E242C" w:rsidDel="00FC0D60">
                <w:rPr>
                  <w:sz w:val="16"/>
                  <w:szCs w:val="16"/>
                  <w:rPrChange w:id="943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027A6BDD" w14:textId="73DDABBA" w:rsidR="005E242C" w:rsidRPr="005E242C" w:rsidRDefault="005E242C" w:rsidP="005E242C">
            <w:pPr>
              <w:shd w:val="clear" w:color="auto" w:fill="FFFFFF" w:themeFill="background1"/>
              <w:spacing w:after="0"/>
              <w:jc w:val="right"/>
              <w:rPr>
                <w:bCs/>
                <w:sz w:val="16"/>
                <w:szCs w:val="16"/>
                <w:rPrChange w:id="9434" w:author="Steve Barbeaux" w:date="2022-10-10T12:18:00Z">
                  <w:rPr>
                    <w:bCs/>
                    <w:sz w:val="16"/>
                    <w:szCs w:val="16"/>
                  </w:rPr>
                </w:rPrChange>
              </w:rPr>
            </w:pPr>
            <w:ins w:id="9435" w:author="Steve Barbeaux" w:date="2022-10-10T12:18:00Z">
              <w:r w:rsidRPr="005E242C">
                <w:rPr>
                  <w:sz w:val="16"/>
                  <w:szCs w:val="16"/>
                  <w:rPrChange w:id="9436" w:author="Steve Barbeaux" w:date="2022-10-10T12:18:00Z">
                    <w:rPr/>
                  </w:rPrChange>
                </w:rPr>
                <w:t>0.00</w:t>
              </w:r>
            </w:ins>
            <w:del w:id="9437" w:author="Steve Barbeaux" w:date="2022-10-10T12:18:00Z">
              <w:r w:rsidRPr="005E242C" w:rsidDel="00FC0D60">
                <w:rPr>
                  <w:sz w:val="16"/>
                  <w:szCs w:val="16"/>
                  <w:rPrChange w:id="943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2D889DBB" w14:textId="3E39F155" w:rsidR="005E242C" w:rsidRPr="005E242C" w:rsidRDefault="005E242C" w:rsidP="005E242C">
            <w:pPr>
              <w:shd w:val="clear" w:color="auto" w:fill="FFFFFF" w:themeFill="background1"/>
              <w:spacing w:after="0"/>
              <w:jc w:val="right"/>
              <w:rPr>
                <w:bCs/>
                <w:sz w:val="16"/>
                <w:szCs w:val="16"/>
                <w:rPrChange w:id="9439" w:author="Steve Barbeaux" w:date="2022-10-10T12:18:00Z">
                  <w:rPr>
                    <w:bCs/>
                    <w:sz w:val="16"/>
                    <w:szCs w:val="16"/>
                  </w:rPr>
                </w:rPrChange>
              </w:rPr>
            </w:pPr>
            <w:ins w:id="9440" w:author="Steve Barbeaux" w:date="2022-10-10T12:18:00Z">
              <w:r w:rsidRPr="005E242C">
                <w:rPr>
                  <w:sz w:val="16"/>
                  <w:szCs w:val="16"/>
                  <w:rPrChange w:id="9441" w:author="Steve Barbeaux" w:date="2022-10-10T12:18:00Z">
                    <w:rPr/>
                  </w:rPrChange>
                </w:rPr>
                <w:t>0.01</w:t>
              </w:r>
            </w:ins>
            <w:del w:id="9442" w:author="Steve Barbeaux" w:date="2022-10-10T12:18:00Z">
              <w:r w:rsidRPr="005E242C" w:rsidDel="00FC0D60">
                <w:rPr>
                  <w:sz w:val="16"/>
                  <w:szCs w:val="16"/>
                  <w:rPrChange w:id="9443"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6D17DB5C" w14:textId="2F03D3F6" w:rsidR="005E242C" w:rsidRPr="005E242C" w:rsidRDefault="005E242C" w:rsidP="005E242C">
            <w:pPr>
              <w:shd w:val="clear" w:color="auto" w:fill="FFFFFF" w:themeFill="background1"/>
              <w:spacing w:after="0"/>
              <w:jc w:val="right"/>
              <w:rPr>
                <w:bCs/>
                <w:sz w:val="16"/>
                <w:szCs w:val="16"/>
                <w:rPrChange w:id="9444" w:author="Steve Barbeaux" w:date="2022-10-10T12:18:00Z">
                  <w:rPr>
                    <w:bCs/>
                    <w:sz w:val="16"/>
                    <w:szCs w:val="16"/>
                  </w:rPr>
                </w:rPrChange>
              </w:rPr>
            </w:pPr>
            <w:ins w:id="9445" w:author="Steve Barbeaux" w:date="2022-10-10T12:18:00Z">
              <w:r w:rsidRPr="005E242C">
                <w:rPr>
                  <w:sz w:val="16"/>
                  <w:szCs w:val="16"/>
                  <w:rPrChange w:id="9446" w:author="Steve Barbeaux" w:date="2022-10-10T12:18:00Z">
                    <w:rPr/>
                  </w:rPrChange>
                </w:rPr>
                <w:t>0.34</w:t>
              </w:r>
            </w:ins>
            <w:del w:id="9447" w:author="Steve Barbeaux" w:date="2022-10-10T12:18:00Z">
              <w:r w:rsidRPr="005E242C" w:rsidDel="00FC0D60">
                <w:rPr>
                  <w:sz w:val="16"/>
                  <w:szCs w:val="16"/>
                  <w:rPrChange w:id="9448" w:author="Steve Barbeaux" w:date="2022-10-10T12:18:00Z">
                    <w:rPr>
                      <w:sz w:val="16"/>
                      <w:szCs w:val="16"/>
                    </w:rPr>
                  </w:rPrChange>
                </w:rPr>
                <w:delText>0.36</w:delText>
              </w:r>
            </w:del>
          </w:p>
        </w:tc>
        <w:tc>
          <w:tcPr>
            <w:tcW w:w="317" w:type="pct"/>
            <w:tcBorders>
              <w:left w:val="nil"/>
              <w:right w:val="nil"/>
            </w:tcBorders>
            <w:shd w:val="clear" w:color="auto" w:fill="FFFFFF" w:themeFill="background1"/>
            <w:noWrap/>
          </w:tcPr>
          <w:p w14:paraId="474753C1" w14:textId="030277E0" w:rsidR="005E242C" w:rsidRPr="005E242C" w:rsidRDefault="005E242C" w:rsidP="005E242C">
            <w:pPr>
              <w:shd w:val="clear" w:color="auto" w:fill="FFFFFF" w:themeFill="background1"/>
              <w:spacing w:after="0"/>
              <w:jc w:val="right"/>
              <w:rPr>
                <w:bCs/>
                <w:sz w:val="16"/>
                <w:szCs w:val="16"/>
                <w:rPrChange w:id="9449" w:author="Steve Barbeaux" w:date="2022-10-10T12:18:00Z">
                  <w:rPr>
                    <w:bCs/>
                    <w:sz w:val="16"/>
                    <w:szCs w:val="16"/>
                  </w:rPr>
                </w:rPrChange>
              </w:rPr>
            </w:pPr>
            <w:ins w:id="9450" w:author="Steve Barbeaux" w:date="2022-10-10T12:18:00Z">
              <w:r w:rsidRPr="005E242C">
                <w:rPr>
                  <w:sz w:val="16"/>
                  <w:szCs w:val="16"/>
                  <w:rPrChange w:id="9451" w:author="Steve Barbeaux" w:date="2022-10-10T12:18:00Z">
                    <w:rPr/>
                  </w:rPrChange>
                </w:rPr>
                <w:t>3.4%</w:t>
              </w:r>
            </w:ins>
            <w:del w:id="9452" w:author="Steve Barbeaux" w:date="2022-10-10T12:18:00Z">
              <w:r w:rsidRPr="005E242C" w:rsidDel="00FC0D60">
                <w:rPr>
                  <w:sz w:val="16"/>
                  <w:szCs w:val="16"/>
                  <w:rPrChange w:id="9453" w:author="Steve Barbeaux" w:date="2022-10-10T12:18:00Z">
                    <w:rPr>
                      <w:sz w:val="16"/>
                      <w:szCs w:val="16"/>
                    </w:rPr>
                  </w:rPrChange>
                </w:rPr>
                <w:delText>3.6%</w:delText>
              </w:r>
            </w:del>
          </w:p>
        </w:tc>
      </w:tr>
      <w:tr w:rsidR="005E242C" w:rsidRPr="0023317E" w14:paraId="3D1CC235" w14:textId="77777777" w:rsidTr="00D45095">
        <w:trPr>
          <w:tblCellSpacing w:w="7" w:type="dxa"/>
        </w:trPr>
        <w:tc>
          <w:tcPr>
            <w:tcW w:w="222" w:type="pct"/>
            <w:tcBorders>
              <w:left w:val="nil"/>
              <w:right w:val="nil"/>
            </w:tcBorders>
            <w:shd w:val="clear" w:color="auto" w:fill="FFFFFF" w:themeFill="background1"/>
            <w:noWrap/>
          </w:tcPr>
          <w:p w14:paraId="38CC1F59"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1997</w:t>
            </w:r>
          </w:p>
        </w:tc>
        <w:tc>
          <w:tcPr>
            <w:tcW w:w="256" w:type="pct"/>
            <w:tcBorders>
              <w:left w:val="nil"/>
              <w:right w:val="nil"/>
            </w:tcBorders>
            <w:shd w:val="clear" w:color="auto" w:fill="FFFFFF" w:themeFill="background1"/>
            <w:noWrap/>
          </w:tcPr>
          <w:p w14:paraId="09DB6D55" w14:textId="50C4C108" w:rsidR="005E242C" w:rsidRPr="005E242C" w:rsidRDefault="005E242C" w:rsidP="005E242C">
            <w:pPr>
              <w:shd w:val="clear" w:color="auto" w:fill="FFFFFF" w:themeFill="background1"/>
              <w:spacing w:after="0"/>
              <w:jc w:val="right"/>
              <w:rPr>
                <w:bCs/>
                <w:sz w:val="16"/>
                <w:szCs w:val="16"/>
                <w:rPrChange w:id="9454" w:author="Steve Barbeaux" w:date="2022-10-10T12:18:00Z">
                  <w:rPr>
                    <w:bCs/>
                    <w:sz w:val="16"/>
                    <w:szCs w:val="16"/>
                  </w:rPr>
                </w:rPrChange>
              </w:rPr>
            </w:pPr>
            <w:ins w:id="9455" w:author="Steve Barbeaux" w:date="2022-10-10T12:18:00Z">
              <w:r w:rsidRPr="005E242C">
                <w:rPr>
                  <w:sz w:val="16"/>
                  <w:szCs w:val="16"/>
                  <w:rPrChange w:id="9456" w:author="Steve Barbeaux" w:date="2022-10-10T12:18:00Z">
                    <w:rPr/>
                  </w:rPrChange>
                </w:rPr>
                <w:t>0.03</w:t>
              </w:r>
            </w:ins>
            <w:del w:id="9457" w:author="Steve Barbeaux" w:date="2022-10-10T12:18:00Z">
              <w:r w:rsidRPr="005E242C" w:rsidDel="00FC0D60">
                <w:rPr>
                  <w:sz w:val="16"/>
                  <w:szCs w:val="16"/>
                  <w:rPrChange w:id="9458" w:author="Steve Barbeaux" w:date="2022-10-10T12:18:00Z">
                    <w:rPr>
                      <w:sz w:val="16"/>
                      <w:szCs w:val="16"/>
                    </w:rPr>
                  </w:rPrChange>
                </w:rPr>
                <w:delText>0.04</w:delText>
              </w:r>
            </w:del>
          </w:p>
        </w:tc>
        <w:tc>
          <w:tcPr>
            <w:tcW w:w="256" w:type="pct"/>
            <w:tcBorders>
              <w:left w:val="nil"/>
              <w:right w:val="nil"/>
            </w:tcBorders>
            <w:shd w:val="clear" w:color="auto" w:fill="FFFFFF" w:themeFill="background1"/>
            <w:noWrap/>
          </w:tcPr>
          <w:p w14:paraId="41FDFABE" w14:textId="3434B155" w:rsidR="005E242C" w:rsidRPr="005E242C" w:rsidRDefault="005E242C" w:rsidP="005E242C">
            <w:pPr>
              <w:shd w:val="clear" w:color="auto" w:fill="FFFFFF" w:themeFill="background1"/>
              <w:spacing w:after="0"/>
              <w:jc w:val="right"/>
              <w:rPr>
                <w:bCs/>
                <w:sz w:val="16"/>
                <w:szCs w:val="16"/>
                <w:rPrChange w:id="9459" w:author="Steve Barbeaux" w:date="2022-10-10T12:18:00Z">
                  <w:rPr>
                    <w:bCs/>
                    <w:sz w:val="16"/>
                    <w:szCs w:val="16"/>
                  </w:rPr>
                </w:rPrChange>
              </w:rPr>
            </w:pPr>
            <w:ins w:id="9460" w:author="Steve Barbeaux" w:date="2022-10-10T12:18:00Z">
              <w:r w:rsidRPr="005E242C">
                <w:rPr>
                  <w:sz w:val="16"/>
                  <w:szCs w:val="16"/>
                  <w:rPrChange w:id="9461" w:author="Steve Barbeaux" w:date="2022-10-10T12:18:00Z">
                    <w:rPr/>
                  </w:rPrChange>
                </w:rPr>
                <w:t>0.05</w:t>
              </w:r>
            </w:ins>
            <w:del w:id="9462" w:author="Steve Barbeaux" w:date="2022-10-10T12:18:00Z">
              <w:r w:rsidRPr="005E242C" w:rsidDel="00FC0D60">
                <w:rPr>
                  <w:sz w:val="16"/>
                  <w:szCs w:val="16"/>
                  <w:rPrChange w:id="9463" w:author="Steve Barbeaux" w:date="2022-10-10T12:18:00Z">
                    <w:rPr>
                      <w:sz w:val="16"/>
                      <w:szCs w:val="16"/>
                    </w:rPr>
                  </w:rPrChange>
                </w:rPr>
                <w:delText>0.05</w:delText>
              </w:r>
            </w:del>
          </w:p>
        </w:tc>
        <w:tc>
          <w:tcPr>
            <w:tcW w:w="256" w:type="pct"/>
            <w:tcBorders>
              <w:left w:val="nil"/>
              <w:right w:val="nil"/>
            </w:tcBorders>
            <w:shd w:val="clear" w:color="auto" w:fill="FFFFFF" w:themeFill="background1"/>
            <w:noWrap/>
          </w:tcPr>
          <w:p w14:paraId="478932F3" w14:textId="2FC73DEB" w:rsidR="005E242C" w:rsidRPr="005E242C" w:rsidRDefault="005E242C" w:rsidP="005E242C">
            <w:pPr>
              <w:shd w:val="clear" w:color="auto" w:fill="FFFFFF" w:themeFill="background1"/>
              <w:spacing w:after="0"/>
              <w:jc w:val="right"/>
              <w:rPr>
                <w:bCs/>
                <w:sz w:val="16"/>
                <w:szCs w:val="16"/>
                <w:rPrChange w:id="9464" w:author="Steve Barbeaux" w:date="2022-10-10T12:18:00Z">
                  <w:rPr>
                    <w:bCs/>
                    <w:sz w:val="16"/>
                    <w:szCs w:val="16"/>
                  </w:rPr>
                </w:rPrChange>
              </w:rPr>
            </w:pPr>
            <w:ins w:id="9465" w:author="Steve Barbeaux" w:date="2022-10-10T12:18:00Z">
              <w:r w:rsidRPr="005E242C">
                <w:rPr>
                  <w:sz w:val="16"/>
                  <w:szCs w:val="16"/>
                  <w:rPrChange w:id="9466" w:author="Steve Barbeaux" w:date="2022-10-10T12:18:00Z">
                    <w:rPr/>
                  </w:rPrChange>
                </w:rPr>
                <w:t>0.02</w:t>
              </w:r>
            </w:ins>
            <w:del w:id="9467" w:author="Steve Barbeaux" w:date="2022-10-10T12:18:00Z">
              <w:r w:rsidRPr="005E242C" w:rsidDel="00FC0D60">
                <w:rPr>
                  <w:sz w:val="16"/>
                  <w:szCs w:val="16"/>
                  <w:rPrChange w:id="9468" w:author="Steve Barbeaux" w:date="2022-10-10T12:18:00Z">
                    <w:rPr>
                      <w:sz w:val="16"/>
                      <w:szCs w:val="16"/>
                    </w:rPr>
                  </w:rPrChange>
                </w:rPr>
                <w:delText>0.02</w:delText>
              </w:r>
            </w:del>
          </w:p>
        </w:tc>
        <w:tc>
          <w:tcPr>
            <w:tcW w:w="257" w:type="pct"/>
            <w:tcBorders>
              <w:left w:val="nil"/>
              <w:right w:val="nil"/>
            </w:tcBorders>
            <w:shd w:val="clear" w:color="auto" w:fill="FFFFFF" w:themeFill="background1"/>
            <w:noWrap/>
          </w:tcPr>
          <w:p w14:paraId="75746BA4" w14:textId="3A051842" w:rsidR="005E242C" w:rsidRPr="005E242C" w:rsidRDefault="005E242C" w:rsidP="005E242C">
            <w:pPr>
              <w:shd w:val="clear" w:color="auto" w:fill="FFFFFF" w:themeFill="background1"/>
              <w:spacing w:after="0"/>
              <w:jc w:val="right"/>
              <w:rPr>
                <w:bCs/>
                <w:sz w:val="16"/>
                <w:szCs w:val="16"/>
                <w:rPrChange w:id="9469" w:author="Steve Barbeaux" w:date="2022-10-10T12:18:00Z">
                  <w:rPr>
                    <w:bCs/>
                    <w:sz w:val="16"/>
                    <w:szCs w:val="16"/>
                  </w:rPr>
                </w:rPrChange>
              </w:rPr>
            </w:pPr>
            <w:ins w:id="9470" w:author="Steve Barbeaux" w:date="2022-10-10T12:18:00Z">
              <w:r w:rsidRPr="005E242C">
                <w:rPr>
                  <w:sz w:val="16"/>
                  <w:szCs w:val="16"/>
                  <w:rPrChange w:id="9471" w:author="Steve Barbeaux" w:date="2022-10-10T12:18:00Z">
                    <w:rPr/>
                  </w:rPrChange>
                </w:rPr>
                <w:t>0.07</w:t>
              </w:r>
            </w:ins>
            <w:del w:id="9472" w:author="Steve Barbeaux" w:date="2022-10-10T12:18:00Z">
              <w:r w:rsidRPr="005E242C" w:rsidDel="00FC0D60">
                <w:rPr>
                  <w:sz w:val="16"/>
                  <w:szCs w:val="16"/>
                  <w:rPrChange w:id="9473" w:author="Steve Barbeaux" w:date="2022-10-10T12:18:00Z">
                    <w:rPr>
                      <w:sz w:val="16"/>
                      <w:szCs w:val="16"/>
                    </w:rPr>
                  </w:rPrChange>
                </w:rPr>
                <w:delText>0.07</w:delText>
              </w:r>
            </w:del>
          </w:p>
        </w:tc>
        <w:tc>
          <w:tcPr>
            <w:tcW w:w="257" w:type="pct"/>
            <w:tcBorders>
              <w:left w:val="nil"/>
              <w:right w:val="nil"/>
            </w:tcBorders>
            <w:shd w:val="clear" w:color="auto" w:fill="FFFFFF" w:themeFill="background1"/>
            <w:noWrap/>
          </w:tcPr>
          <w:p w14:paraId="0E526AD7" w14:textId="0B7F613D" w:rsidR="005E242C" w:rsidRPr="005E242C" w:rsidRDefault="005E242C" w:rsidP="005E242C">
            <w:pPr>
              <w:shd w:val="clear" w:color="auto" w:fill="FFFFFF" w:themeFill="background1"/>
              <w:spacing w:after="0"/>
              <w:jc w:val="right"/>
              <w:rPr>
                <w:bCs/>
                <w:sz w:val="16"/>
                <w:szCs w:val="16"/>
                <w:rPrChange w:id="9474" w:author="Steve Barbeaux" w:date="2022-10-10T12:18:00Z">
                  <w:rPr>
                    <w:bCs/>
                    <w:sz w:val="16"/>
                    <w:szCs w:val="16"/>
                  </w:rPr>
                </w:rPrChange>
              </w:rPr>
            </w:pPr>
            <w:ins w:id="9475" w:author="Steve Barbeaux" w:date="2022-10-10T12:18:00Z">
              <w:r w:rsidRPr="005E242C">
                <w:rPr>
                  <w:sz w:val="16"/>
                  <w:szCs w:val="16"/>
                  <w:rPrChange w:id="9476" w:author="Steve Barbeaux" w:date="2022-10-10T12:18:00Z">
                    <w:rPr/>
                  </w:rPrChange>
                </w:rPr>
                <w:t>0.02</w:t>
              </w:r>
            </w:ins>
            <w:del w:id="9477" w:author="Steve Barbeaux" w:date="2022-10-10T12:18:00Z">
              <w:r w:rsidRPr="005E242C" w:rsidDel="00FC0D60">
                <w:rPr>
                  <w:sz w:val="16"/>
                  <w:szCs w:val="16"/>
                  <w:rPrChange w:id="9478" w:author="Steve Barbeaux" w:date="2022-10-10T12:18:00Z">
                    <w:rPr>
                      <w:sz w:val="16"/>
                      <w:szCs w:val="16"/>
                    </w:rPr>
                  </w:rPrChange>
                </w:rPr>
                <w:delText>0.02</w:delText>
              </w:r>
            </w:del>
          </w:p>
        </w:tc>
        <w:tc>
          <w:tcPr>
            <w:tcW w:w="257" w:type="pct"/>
            <w:tcBorders>
              <w:left w:val="nil"/>
              <w:right w:val="nil"/>
            </w:tcBorders>
            <w:shd w:val="clear" w:color="auto" w:fill="FFFFFF" w:themeFill="background1"/>
            <w:noWrap/>
          </w:tcPr>
          <w:p w14:paraId="0AD9821D" w14:textId="21BDF5F5" w:rsidR="005E242C" w:rsidRPr="005E242C" w:rsidRDefault="005E242C" w:rsidP="005E242C">
            <w:pPr>
              <w:shd w:val="clear" w:color="auto" w:fill="FFFFFF" w:themeFill="background1"/>
              <w:spacing w:after="0"/>
              <w:jc w:val="right"/>
              <w:rPr>
                <w:bCs/>
                <w:sz w:val="16"/>
                <w:szCs w:val="16"/>
                <w:rPrChange w:id="9479" w:author="Steve Barbeaux" w:date="2022-10-10T12:18:00Z">
                  <w:rPr>
                    <w:bCs/>
                    <w:sz w:val="16"/>
                    <w:szCs w:val="16"/>
                  </w:rPr>
                </w:rPrChange>
              </w:rPr>
            </w:pPr>
            <w:ins w:id="9480" w:author="Steve Barbeaux" w:date="2022-10-10T12:18:00Z">
              <w:r w:rsidRPr="005E242C">
                <w:rPr>
                  <w:sz w:val="16"/>
                  <w:szCs w:val="16"/>
                  <w:rPrChange w:id="9481" w:author="Steve Barbeaux" w:date="2022-10-10T12:18:00Z">
                    <w:rPr/>
                  </w:rPrChange>
                </w:rPr>
                <w:t>0.02</w:t>
              </w:r>
            </w:ins>
            <w:del w:id="9482" w:author="Steve Barbeaux" w:date="2022-10-10T12:18:00Z">
              <w:r w:rsidRPr="005E242C" w:rsidDel="00FC0D60">
                <w:rPr>
                  <w:sz w:val="16"/>
                  <w:szCs w:val="16"/>
                  <w:rPrChange w:id="9483"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55615B5D" w14:textId="5A3F4F0F" w:rsidR="005E242C" w:rsidRPr="005E242C" w:rsidRDefault="005E242C" w:rsidP="005E242C">
            <w:pPr>
              <w:shd w:val="clear" w:color="auto" w:fill="FFFFFF" w:themeFill="background1"/>
              <w:spacing w:after="0"/>
              <w:jc w:val="right"/>
              <w:rPr>
                <w:bCs/>
                <w:sz w:val="16"/>
                <w:szCs w:val="16"/>
                <w:rPrChange w:id="9484" w:author="Steve Barbeaux" w:date="2022-10-10T12:18:00Z">
                  <w:rPr>
                    <w:bCs/>
                    <w:sz w:val="16"/>
                    <w:szCs w:val="16"/>
                  </w:rPr>
                </w:rPrChange>
              </w:rPr>
            </w:pPr>
            <w:ins w:id="9485" w:author="Steve Barbeaux" w:date="2022-10-10T12:18:00Z">
              <w:r w:rsidRPr="005E242C">
                <w:rPr>
                  <w:sz w:val="16"/>
                  <w:szCs w:val="16"/>
                  <w:rPrChange w:id="9486" w:author="Steve Barbeaux" w:date="2022-10-10T12:18:00Z">
                    <w:rPr/>
                  </w:rPrChange>
                </w:rPr>
                <w:t>0.01</w:t>
              </w:r>
            </w:ins>
            <w:del w:id="9487" w:author="Steve Barbeaux" w:date="2022-10-10T12:18:00Z">
              <w:r w:rsidRPr="005E242C" w:rsidDel="00FC0D60">
                <w:rPr>
                  <w:sz w:val="16"/>
                  <w:szCs w:val="16"/>
                  <w:rPrChange w:id="948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12FAEDE8" w14:textId="39ECE68D" w:rsidR="005E242C" w:rsidRPr="005E242C" w:rsidRDefault="005E242C" w:rsidP="005E242C">
            <w:pPr>
              <w:shd w:val="clear" w:color="auto" w:fill="FFFFFF" w:themeFill="background1"/>
              <w:spacing w:after="0"/>
              <w:jc w:val="right"/>
              <w:rPr>
                <w:bCs/>
                <w:sz w:val="16"/>
                <w:szCs w:val="16"/>
                <w:rPrChange w:id="9489" w:author="Steve Barbeaux" w:date="2022-10-10T12:18:00Z">
                  <w:rPr>
                    <w:bCs/>
                    <w:sz w:val="16"/>
                    <w:szCs w:val="16"/>
                  </w:rPr>
                </w:rPrChange>
              </w:rPr>
            </w:pPr>
            <w:ins w:id="9490" w:author="Steve Barbeaux" w:date="2022-10-10T12:18:00Z">
              <w:r w:rsidRPr="005E242C">
                <w:rPr>
                  <w:sz w:val="16"/>
                  <w:szCs w:val="16"/>
                  <w:rPrChange w:id="9491" w:author="Steve Barbeaux" w:date="2022-10-10T12:18:00Z">
                    <w:rPr/>
                  </w:rPrChange>
                </w:rPr>
                <w:t>0.03</w:t>
              </w:r>
            </w:ins>
            <w:del w:id="9492" w:author="Steve Barbeaux" w:date="2022-10-10T12:18:00Z">
              <w:r w:rsidRPr="005E242C" w:rsidDel="00FC0D60">
                <w:rPr>
                  <w:sz w:val="16"/>
                  <w:szCs w:val="16"/>
                  <w:rPrChange w:id="9493" w:author="Steve Barbeaux" w:date="2022-10-10T12:18:00Z">
                    <w:rPr>
                      <w:sz w:val="16"/>
                      <w:szCs w:val="16"/>
                    </w:rPr>
                  </w:rPrChange>
                </w:rPr>
                <w:delText>0.04</w:delText>
              </w:r>
            </w:del>
          </w:p>
        </w:tc>
        <w:tc>
          <w:tcPr>
            <w:tcW w:w="256" w:type="pct"/>
            <w:tcBorders>
              <w:left w:val="nil"/>
              <w:right w:val="nil"/>
            </w:tcBorders>
            <w:shd w:val="clear" w:color="auto" w:fill="FFFFFF" w:themeFill="background1"/>
            <w:noWrap/>
          </w:tcPr>
          <w:p w14:paraId="3F859F12" w14:textId="7CD9B815" w:rsidR="005E242C" w:rsidRPr="005E242C" w:rsidRDefault="005E242C" w:rsidP="005E242C">
            <w:pPr>
              <w:shd w:val="clear" w:color="auto" w:fill="FFFFFF" w:themeFill="background1"/>
              <w:spacing w:after="0"/>
              <w:jc w:val="right"/>
              <w:rPr>
                <w:bCs/>
                <w:sz w:val="16"/>
                <w:szCs w:val="16"/>
                <w:rPrChange w:id="9494" w:author="Steve Barbeaux" w:date="2022-10-10T12:18:00Z">
                  <w:rPr>
                    <w:bCs/>
                    <w:sz w:val="16"/>
                    <w:szCs w:val="16"/>
                  </w:rPr>
                </w:rPrChange>
              </w:rPr>
            </w:pPr>
            <w:ins w:id="9495" w:author="Steve Barbeaux" w:date="2022-10-10T12:18:00Z">
              <w:r w:rsidRPr="005E242C">
                <w:rPr>
                  <w:sz w:val="16"/>
                  <w:szCs w:val="16"/>
                  <w:rPrChange w:id="9496" w:author="Steve Barbeaux" w:date="2022-10-10T12:18:00Z">
                    <w:rPr/>
                  </w:rPrChange>
                </w:rPr>
                <w:t>0.01</w:t>
              </w:r>
            </w:ins>
            <w:del w:id="9497" w:author="Steve Barbeaux" w:date="2022-10-10T12:18:00Z">
              <w:r w:rsidRPr="005E242C" w:rsidDel="00FC0D60">
                <w:rPr>
                  <w:sz w:val="16"/>
                  <w:szCs w:val="16"/>
                  <w:rPrChange w:id="949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04343B73" w14:textId="63400FE1" w:rsidR="005E242C" w:rsidRPr="005E242C" w:rsidRDefault="005E242C" w:rsidP="005E242C">
            <w:pPr>
              <w:shd w:val="clear" w:color="auto" w:fill="FFFFFF" w:themeFill="background1"/>
              <w:spacing w:after="0"/>
              <w:jc w:val="right"/>
              <w:rPr>
                <w:bCs/>
                <w:sz w:val="16"/>
                <w:szCs w:val="16"/>
                <w:rPrChange w:id="9499" w:author="Steve Barbeaux" w:date="2022-10-10T12:18:00Z">
                  <w:rPr>
                    <w:bCs/>
                    <w:sz w:val="16"/>
                    <w:szCs w:val="16"/>
                  </w:rPr>
                </w:rPrChange>
              </w:rPr>
            </w:pPr>
            <w:ins w:id="9500" w:author="Steve Barbeaux" w:date="2022-10-10T12:18:00Z">
              <w:r w:rsidRPr="005E242C">
                <w:rPr>
                  <w:sz w:val="16"/>
                  <w:szCs w:val="16"/>
                  <w:rPrChange w:id="9501" w:author="Steve Barbeaux" w:date="2022-10-10T12:18:00Z">
                    <w:rPr/>
                  </w:rPrChange>
                </w:rPr>
                <w:t>0.01</w:t>
              </w:r>
            </w:ins>
            <w:del w:id="9502" w:author="Steve Barbeaux" w:date="2022-10-10T12:18:00Z">
              <w:r w:rsidRPr="005E242C" w:rsidDel="00FC0D60">
                <w:rPr>
                  <w:sz w:val="16"/>
                  <w:szCs w:val="16"/>
                  <w:rPrChange w:id="950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62D9704F" w14:textId="51EEE587" w:rsidR="005E242C" w:rsidRPr="005E242C" w:rsidRDefault="005E242C" w:rsidP="005E242C">
            <w:pPr>
              <w:shd w:val="clear" w:color="auto" w:fill="FFFFFF" w:themeFill="background1"/>
              <w:spacing w:after="0"/>
              <w:jc w:val="right"/>
              <w:rPr>
                <w:bCs/>
                <w:sz w:val="16"/>
                <w:szCs w:val="16"/>
                <w:rPrChange w:id="9504" w:author="Steve Barbeaux" w:date="2022-10-10T12:18:00Z">
                  <w:rPr>
                    <w:bCs/>
                    <w:sz w:val="16"/>
                    <w:szCs w:val="16"/>
                  </w:rPr>
                </w:rPrChange>
              </w:rPr>
            </w:pPr>
            <w:ins w:id="9505" w:author="Steve Barbeaux" w:date="2022-10-10T12:18:00Z">
              <w:r w:rsidRPr="005E242C">
                <w:rPr>
                  <w:sz w:val="16"/>
                  <w:szCs w:val="16"/>
                  <w:rPrChange w:id="9506" w:author="Steve Barbeaux" w:date="2022-10-10T12:18:00Z">
                    <w:rPr/>
                  </w:rPrChange>
                </w:rPr>
                <w:t>0.01</w:t>
              </w:r>
            </w:ins>
            <w:del w:id="9507" w:author="Steve Barbeaux" w:date="2022-10-10T12:18:00Z">
              <w:r w:rsidRPr="005E242C" w:rsidDel="00FC0D60">
                <w:rPr>
                  <w:sz w:val="16"/>
                  <w:szCs w:val="16"/>
                  <w:rPrChange w:id="950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4AB6761E" w14:textId="6CF62A78" w:rsidR="005E242C" w:rsidRPr="005E242C" w:rsidRDefault="005E242C" w:rsidP="005E242C">
            <w:pPr>
              <w:shd w:val="clear" w:color="auto" w:fill="FFFFFF" w:themeFill="background1"/>
              <w:spacing w:after="0"/>
              <w:jc w:val="right"/>
              <w:rPr>
                <w:bCs/>
                <w:sz w:val="16"/>
                <w:szCs w:val="16"/>
                <w:rPrChange w:id="9509" w:author="Steve Barbeaux" w:date="2022-10-10T12:18:00Z">
                  <w:rPr>
                    <w:bCs/>
                    <w:sz w:val="16"/>
                    <w:szCs w:val="16"/>
                  </w:rPr>
                </w:rPrChange>
              </w:rPr>
            </w:pPr>
            <w:ins w:id="9510" w:author="Steve Barbeaux" w:date="2022-10-10T12:18:00Z">
              <w:r w:rsidRPr="005E242C">
                <w:rPr>
                  <w:sz w:val="16"/>
                  <w:szCs w:val="16"/>
                  <w:rPrChange w:id="9511" w:author="Steve Barbeaux" w:date="2022-10-10T12:18:00Z">
                    <w:rPr/>
                  </w:rPrChange>
                </w:rPr>
                <w:t>0.00</w:t>
              </w:r>
            </w:ins>
            <w:del w:id="9512" w:author="Steve Barbeaux" w:date="2022-10-10T12:18:00Z">
              <w:r w:rsidRPr="005E242C" w:rsidDel="00FC0D60">
                <w:rPr>
                  <w:sz w:val="16"/>
                  <w:szCs w:val="16"/>
                  <w:rPrChange w:id="951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54DE3A8F" w14:textId="2F39A9F5" w:rsidR="005E242C" w:rsidRPr="005E242C" w:rsidRDefault="005E242C" w:rsidP="005E242C">
            <w:pPr>
              <w:shd w:val="clear" w:color="auto" w:fill="FFFFFF" w:themeFill="background1"/>
              <w:spacing w:after="0"/>
              <w:jc w:val="right"/>
              <w:rPr>
                <w:bCs/>
                <w:sz w:val="16"/>
                <w:szCs w:val="16"/>
                <w:rPrChange w:id="9514" w:author="Steve Barbeaux" w:date="2022-10-10T12:18:00Z">
                  <w:rPr>
                    <w:bCs/>
                    <w:sz w:val="16"/>
                    <w:szCs w:val="16"/>
                  </w:rPr>
                </w:rPrChange>
              </w:rPr>
            </w:pPr>
            <w:ins w:id="9515" w:author="Steve Barbeaux" w:date="2022-10-10T12:18:00Z">
              <w:r w:rsidRPr="005E242C">
                <w:rPr>
                  <w:sz w:val="16"/>
                  <w:szCs w:val="16"/>
                  <w:rPrChange w:id="9516" w:author="Steve Barbeaux" w:date="2022-10-10T12:18:00Z">
                    <w:rPr/>
                  </w:rPrChange>
                </w:rPr>
                <w:t>0.00</w:t>
              </w:r>
            </w:ins>
            <w:del w:id="9517" w:author="Steve Barbeaux" w:date="2022-10-10T12:18:00Z">
              <w:r w:rsidRPr="005E242C" w:rsidDel="00FC0D60">
                <w:rPr>
                  <w:sz w:val="16"/>
                  <w:szCs w:val="16"/>
                  <w:rPrChange w:id="951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6C795BBC" w14:textId="13E9D908" w:rsidR="005E242C" w:rsidRPr="005E242C" w:rsidRDefault="005E242C" w:rsidP="005E242C">
            <w:pPr>
              <w:shd w:val="clear" w:color="auto" w:fill="FFFFFF" w:themeFill="background1"/>
              <w:spacing w:after="0"/>
              <w:jc w:val="right"/>
              <w:rPr>
                <w:bCs/>
                <w:sz w:val="16"/>
                <w:szCs w:val="16"/>
                <w:rPrChange w:id="9519" w:author="Steve Barbeaux" w:date="2022-10-10T12:18:00Z">
                  <w:rPr>
                    <w:bCs/>
                    <w:sz w:val="16"/>
                    <w:szCs w:val="16"/>
                  </w:rPr>
                </w:rPrChange>
              </w:rPr>
            </w:pPr>
            <w:ins w:id="9520" w:author="Steve Barbeaux" w:date="2022-10-10T12:18:00Z">
              <w:r w:rsidRPr="005E242C">
                <w:rPr>
                  <w:sz w:val="16"/>
                  <w:szCs w:val="16"/>
                  <w:rPrChange w:id="9521" w:author="Steve Barbeaux" w:date="2022-10-10T12:18:00Z">
                    <w:rPr/>
                  </w:rPrChange>
                </w:rPr>
                <w:t>0.01</w:t>
              </w:r>
            </w:ins>
            <w:del w:id="9522" w:author="Steve Barbeaux" w:date="2022-10-10T12:18:00Z">
              <w:r w:rsidRPr="005E242C" w:rsidDel="00FC0D60">
                <w:rPr>
                  <w:sz w:val="16"/>
                  <w:szCs w:val="16"/>
                  <w:rPrChange w:id="952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06C128B2" w14:textId="3138AC74" w:rsidR="005E242C" w:rsidRPr="005E242C" w:rsidRDefault="005E242C" w:rsidP="005E242C">
            <w:pPr>
              <w:shd w:val="clear" w:color="auto" w:fill="FFFFFF" w:themeFill="background1"/>
              <w:spacing w:after="0"/>
              <w:jc w:val="right"/>
              <w:rPr>
                <w:bCs/>
                <w:sz w:val="16"/>
                <w:szCs w:val="16"/>
                <w:rPrChange w:id="9524" w:author="Steve Barbeaux" w:date="2022-10-10T12:18:00Z">
                  <w:rPr>
                    <w:bCs/>
                    <w:sz w:val="16"/>
                    <w:szCs w:val="16"/>
                  </w:rPr>
                </w:rPrChange>
              </w:rPr>
            </w:pPr>
            <w:ins w:id="9525" w:author="Steve Barbeaux" w:date="2022-10-10T12:18:00Z">
              <w:r w:rsidRPr="005E242C">
                <w:rPr>
                  <w:sz w:val="16"/>
                  <w:szCs w:val="16"/>
                  <w:rPrChange w:id="9526" w:author="Steve Barbeaux" w:date="2022-10-10T12:18:00Z">
                    <w:rPr/>
                  </w:rPrChange>
                </w:rPr>
                <w:t>0.01</w:t>
              </w:r>
            </w:ins>
            <w:del w:id="9527" w:author="Steve Barbeaux" w:date="2022-10-10T12:18:00Z">
              <w:r w:rsidRPr="005E242C" w:rsidDel="00FC0D60">
                <w:rPr>
                  <w:sz w:val="16"/>
                  <w:szCs w:val="16"/>
                  <w:rPrChange w:id="9528"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3B42EFA2" w14:textId="3E013CAE" w:rsidR="005E242C" w:rsidRPr="005E242C" w:rsidRDefault="005E242C" w:rsidP="005E242C">
            <w:pPr>
              <w:shd w:val="clear" w:color="auto" w:fill="FFFFFF" w:themeFill="background1"/>
              <w:spacing w:after="0"/>
              <w:jc w:val="right"/>
              <w:rPr>
                <w:bCs/>
                <w:sz w:val="16"/>
                <w:szCs w:val="16"/>
                <w:rPrChange w:id="9529" w:author="Steve Barbeaux" w:date="2022-10-10T12:18:00Z">
                  <w:rPr>
                    <w:bCs/>
                    <w:sz w:val="16"/>
                    <w:szCs w:val="16"/>
                  </w:rPr>
                </w:rPrChange>
              </w:rPr>
            </w:pPr>
            <w:ins w:id="9530" w:author="Steve Barbeaux" w:date="2022-10-10T12:18:00Z">
              <w:r w:rsidRPr="005E242C">
                <w:rPr>
                  <w:sz w:val="16"/>
                  <w:szCs w:val="16"/>
                  <w:rPrChange w:id="9531" w:author="Steve Barbeaux" w:date="2022-10-10T12:18:00Z">
                    <w:rPr/>
                  </w:rPrChange>
                </w:rPr>
                <w:t>0.29</w:t>
              </w:r>
            </w:ins>
            <w:del w:id="9532" w:author="Steve Barbeaux" w:date="2022-10-10T12:18:00Z">
              <w:r w:rsidRPr="005E242C" w:rsidDel="00FC0D60">
                <w:rPr>
                  <w:sz w:val="16"/>
                  <w:szCs w:val="16"/>
                  <w:rPrChange w:id="9533" w:author="Steve Barbeaux" w:date="2022-10-10T12:18:00Z">
                    <w:rPr>
                      <w:sz w:val="16"/>
                      <w:szCs w:val="16"/>
                    </w:rPr>
                  </w:rPrChange>
                </w:rPr>
                <w:delText>0.31</w:delText>
              </w:r>
            </w:del>
          </w:p>
        </w:tc>
        <w:tc>
          <w:tcPr>
            <w:tcW w:w="317" w:type="pct"/>
            <w:tcBorders>
              <w:left w:val="nil"/>
              <w:right w:val="nil"/>
            </w:tcBorders>
            <w:shd w:val="clear" w:color="auto" w:fill="FFFFFF" w:themeFill="background1"/>
            <w:noWrap/>
          </w:tcPr>
          <w:p w14:paraId="11EFF1D2" w14:textId="1CD2CBD1" w:rsidR="005E242C" w:rsidRPr="005E242C" w:rsidRDefault="005E242C" w:rsidP="005E242C">
            <w:pPr>
              <w:shd w:val="clear" w:color="auto" w:fill="FFFFFF" w:themeFill="background1"/>
              <w:spacing w:after="0"/>
              <w:jc w:val="right"/>
              <w:rPr>
                <w:bCs/>
                <w:sz w:val="16"/>
                <w:szCs w:val="16"/>
                <w:rPrChange w:id="9534" w:author="Steve Barbeaux" w:date="2022-10-10T12:18:00Z">
                  <w:rPr>
                    <w:bCs/>
                    <w:sz w:val="16"/>
                    <w:szCs w:val="16"/>
                  </w:rPr>
                </w:rPrChange>
              </w:rPr>
            </w:pPr>
            <w:ins w:id="9535" w:author="Steve Barbeaux" w:date="2022-10-10T12:18:00Z">
              <w:r w:rsidRPr="005E242C">
                <w:rPr>
                  <w:sz w:val="16"/>
                  <w:szCs w:val="16"/>
                  <w:rPrChange w:id="9536" w:author="Steve Barbeaux" w:date="2022-10-10T12:18:00Z">
                    <w:rPr/>
                  </w:rPrChange>
                </w:rPr>
                <w:t>3.0%</w:t>
              </w:r>
            </w:ins>
            <w:del w:id="9537" w:author="Steve Barbeaux" w:date="2022-10-10T12:18:00Z">
              <w:r w:rsidRPr="005E242C" w:rsidDel="00FC0D60">
                <w:rPr>
                  <w:sz w:val="16"/>
                  <w:szCs w:val="16"/>
                  <w:rPrChange w:id="9538" w:author="Steve Barbeaux" w:date="2022-10-10T12:18:00Z">
                    <w:rPr>
                      <w:sz w:val="16"/>
                      <w:szCs w:val="16"/>
                    </w:rPr>
                  </w:rPrChange>
                </w:rPr>
                <w:delText>3.2%</w:delText>
              </w:r>
            </w:del>
          </w:p>
        </w:tc>
      </w:tr>
      <w:tr w:rsidR="005E242C" w:rsidRPr="0023317E" w14:paraId="1276240F" w14:textId="77777777" w:rsidTr="00D45095">
        <w:trPr>
          <w:tblCellSpacing w:w="7" w:type="dxa"/>
        </w:trPr>
        <w:tc>
          <w:tcPr>
            <w:tcW w:w="222" w:type="pct"/>
            <w:tcBorders>
              <w:left w:val="nil"/>
              <w:right w:val="nil"/>
            </w:tcBorders>
            <w:shd w:val="clear" w:color="auto" w:fill="FFFFFF" w:themeFill="background1"/>
            <w:noWrap/>
          </w:tcPr>
          <w:p w14:paraId="13533895"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1998</w:t>
            </w:r>
          </w:p>
        </w:tc>
        <w:tc>
          <w:tcPr>
            <w:tcW w:w="256" w:type="pct"/>
            <w:tcBorders>
              <w:left w:val="nil"/>
              <w:right w:val="nil"/>
            </w:tcBorders>
            <w:shd w:val="clear" w:color="auto" w:fill="FFFFFF" w:themeFill="background1"/>
            <w:noWrap/>
          </w:tcPr>
          <w:p w14:paraId="7AAE70FC" w14:textId="3D4BE625" w:rsidR="005E242C" w:rsidRPr="005E242C" w:rsidRDefault="005E242C" w:rsidP="005E242C">
            <w:pPr>
              <w:shd w:val="clear" w:color="auto" w:fill="FFFFFF" w:themeFill="background1"/>
              <w:spacing w:after="0"/>
              <w:jc w:val="right"/>
              <w:rPr>
                <w:bCs/>
                <w:sz w:val="16"/>
                <w:szCs w:val="16"/>
                <w:rPrChange w:id="9539" w:author="Steve Barbeaux" w:date="2022-10-10T12:18:00Z">
                  <w:rPr>
                    <w:bCs/>
                    <w:sz w:val="16"/>
                    <w:szCs w:val="16"/>
                  </w:rPr>
                </w:rPrChange>
              </w:rPr>
            </w:pPr>
            <w:ins w:id="9540" w:author="Steve Barbeaux" w:date="2022-10-10T12:18:00Z">
              <w:r w:rsidRPr="005E242C">
                <w:rPr>
                  <w:sz w:val="16"/>
                  <w:szCs w:val="16"/>
                  <w:rPrChange w:id="9541" w:author="Steve Barbeaux" w:date="2022-10-10T12:18:00Z">
                    <w:rPr/>
                  </w:rPrChange>
                </w:rPr>
                <w:t>0.03</w:t>
              </w:r>
            </w:ins>
            <w:del w:id="9542" w:author="Steve Barbeaux" w:date="2022-10-10T12:18:00Z">
              <w:r w:rsidRPr="005E242C" w:rsidDel="00FC0D60">
                <w:rPr>
                  <w:sz w:val="16"/>
                  <w:szCs w:val="16"/>
                  <w:rPrChange w:id="9543" w:author="Steve Barbeaux" w:date="2022-10-10T12:18:00Z">
                    <w:rPr>
                      <w:sz w:val="16"/>
                      <w:szCs w:val="16"/>
                    </w:rPr>
                  </w:rPrChange>
                </w:rPr>
                <w:delText>0.03</w:delText>
              </w:r>
            </w:del>
          </w:p>
        </w:tc>
        <w:tc>
          <w:tcPr>
            <w:tcW w:w="256" w:type="pct"/>
            <w:tcBorders>
              <w:left w:val="nil"/>
              <w:right w:val="nil"/>
            </w:tcBorders>
            <w:shd w:val="clear" w:color="auto" w:fill="FFFFFF" w:themeFill="background1"/>
            <w:noWrap/>
          </w:tcPr>
          <w:p w14:paraId="113170FB" w14:textId="6F214337" w:rsidR="005E242C" w:rsidRPr="005E242C" w:rsidRDefault="005E242C" w:rsidP="005E242C">
            <w:pPr>
              <w:shd w:val="clear" w:color="auto" w:fill="FFFFFF" w:themeFill="background1"/>
              <w:spacing w:after="0"/>
              <w:jc w:val="right"/>
              <w:rPr>
                <w:bCs/>
                <w:sz w:val="16"/>
                <w:szCs w:val="16"/>
                <w:rPrChange w:id="9544" w:author="Steve Barbeaux" w:date="2022-10-10T12:18:00Z">
                  <w:rPr>
                    <w:bCs/>
                    <w:sz w:val="16"/>
                    <w:szCs w:val="16"/>
                  </w:rPr>
                </w:rPrChange>
              </w:rPr>
            </w:pPr>
            <w:ins w:id="9545" w:author="Steve Barbeaux" w:date="2022-10-10T12:18:00Z">
              <w:r w:rsidRPr="005E242C">
                <w:rPr>
                  <w:sz w:val="16"/>
                  <w:szCs w:val="16"/>
                  <w:rPrChange w:id="9546" w:author="Steve Barbeaux" w:date="2022-10-10T12:18:00Z">
                    <w:rPr/>
                  </w:rPrChange>
                </w:rPr>
                <w:t>0.03</w:t>
              </w:r>
            </w:ins>
            <w:del w:id="9547" w:author="Steve Barbeaux" w:date="2022-10-10T12:18:00Z">
              <w:r w:rsidRPr="005E242C" w:rsidDel="00FC0D60">
                <w:rPr>
                  <w:sz w:val="16"/>
                  <w:szCs w:val="16"/>
                  <w:rPrChange w:id="9548" w:author="Steve Barbeaux" w:date="2022-10-10T12:18:00Z">
                    <w:rPr>
                      <w:sz w:val="16"/>
                      <w:szCs w:val="16"/>
                    </w:rPr>
                  </w:rPrChange>
                </w:rPr>
                <w:delText>0.03</w:delText>
              </w:r>
            </w:del>
          </w:p>
        </w:tc>
        <w:tc>
          <w:tcPr>
            <w:tcW w:w="256" w:type="pct"/>
            <w:tcBorders>
              <w:left w:val="nil"/>
              <w:right w:val="nil"/>
            </w:tcBorders>
            <w:shd w:val="clear" w:color="auto" w:fill="FFFFFF" w:themeFill="background1"/>
            <w:noWrap/>
          </w:tcPr>
          <w:p w14:paraId="30C8035C" w14:textId="619D4B8C" w:rsidR="005E242C" w:rsidRPr="005E242C" w:rsidRDefault="005E242C" w:rsidP="005E242C">
            <w:pPr>
              <w:shd w:val="clear" w:color="auto" w:fill="FFFFFF" w:themeFill="background1"/>
              <w:spacing w:after="0"/>
              <w:jc w:val="right"/>
              <w:rPr>
                <w:bCs/>
                <w:sz w:val="16"/>
                <w:szCs w:val="16"/>
                <w:rPrChange w:id="9549" w:author="Steve Barbeaux" w:date="2022-10-10T12:18:00Z">
                  <w:rPr>
                    <w:bCs/>
                    <w:sz w:val="16"/>
                    <w:szCs w:val="16"/>
                  </w:rPr>
                </w:rPrChange>
              </w:rPr>
            </w:pPr>
            <w:ins w:id="9550" w:author="Steve Barbeaux" w:date="2022-10-10T12:18:00Z">
              <w:r w:rsidRPr="005E242C">
                <w:rPr>
                  <w:sz w:val="16"/>
                  <w:szCs w:val="16"/>
                  <w:rPrChange w:id="9551" w:author="Steve Barbeaux" w:date="2022-10-10T12:18:00Z">
                    <w:rPr/>
                  </w:rPrChange>
                </w:rPr>
                <w:t>0.04</w:t>
              </w:r>
            </w:ins>
            <w:del w:id="9552" w:author="Steve Barbeaux" w:date="2022-10-10T12:18:00Z">
              <w:r w:rsidRPr="005E242C" w:rsidDel="00FC0D60">
                <w:rPr>
                  <w:sz w:val="16"/>
                  <w:szCs w:val="16"/>
                  <w:rPrChange w:id="9553" w:author="Steve Barbeaux" w:date="2022-10-10T12:18:00Z">
                    <w:rPr>
                      <w:sz w:val="16"/>
                      <w:szCs w:val="16"/>
                    </w:rPr>
                  </w:rPrChange>
                </w:rPr>
                <w:delText>0.04</w:delText>
              </w:r>
            </w:del>
          </w:p>
        </w:tc>
        <w:tc>
          <w:tcPr>
            <w:tcW w:w="257" w:type="pct"/>
            <w:tcBorders>
              <w:left w:val="nil"/>
              <w:right w:val="nil"/>
            </w:tcBorders>
            <w:shd w:val="clear" w:color="auto" w:fill="FFFFFF" w:themeFill="background1"/>
            <w:noWrap/>
          </w:tcPr>
          <w:p w14:paraId="0435A06A" w14:textId="375819B9" w:rsidR="005E242C" w:rsidRPr="005E242C" w:rsidRDefault="005E242C" w:rsidP="005E242C">
            <w:pPr>
              <w:shd w:val="clear" w:color="auto" w:fill="FFFFFF" w:themeFill="background1"/>
              <w:spacing w:after="0"/>
              <w:jc w:val="right"/>
              <w:rPr>
                <w:bCs/>
                <w:sz w:val="16"/>
                <w:szCs w:val="16"/>
                <w:rPrChange w:id="9554" w:author="Steve Barbeaux" w:date="2022-10-10T12:18:00Z">
                  <w:rPr>
                    <w:bCs/>
                    <w:sz w:val="16"/>
                    <w:szCs w:val="16"/>
                  </w:rPr>
                </w:rPrChange>
              </w:rPr>
            </w:pPr>
            <w:ins w:id="9555" w:author="Steve Barbeaux" w:date="2022-10-10T12:18:00Z">
              <w:r w:rsidRPr="005E242C">
                <w:rPr>
                  <w:sz w:val="16"/>
                  <w:szCs w:val="16"/>
                  <w:rPrChange w:id="9556" w:author="Steve Barbeaux" w:date="2022-10-10T12:18:00Z">
                    <w:rPr/>
                  </w:rPrChange>
                </w:rPr>
                <w:t>0.01</w:t>
              </w:r>
            </w:ins>
            <w:del w:id="9557" w:author="Steve Barbeaux" w:date="2022-10-10T12:18:00Z">
              <w:r w:rsidRPr="005E242C" w:rsidDel="00FC0D60">
                <w:rPr>
                  <w:sz w:val="16"/>
                  <w:szCs w:val="16"/>
                  <w:rPrChange w:id="9558" w:author="Steve Barbeaux" w:date="2022-10-10T12:18:00Z">
                    <w:rPr>
                      <w:sz w:val="16"/>
                      <w:szCs w:val="16"/>
                    </w:rPr>
                  </w:rPrChange>
                </w:rPr>
                <w:delText>0.02</w:delText>
              </w:r>
            </w:del>
          </w:p>
        </w:tc>
        <w:tc>
          <w:tcPr>
            <w:tcW w:w="257" w:type="pct"/>
            <w:tcBorders>
              <w:left w:val="nil"/>
              <w:right w:val="nil"/>
            </w:tcBorders>
            <w:shd w:val="clear" w:color="auto" w:fill="FFFFFF" w:themeFill="background1"/>
            <w:noWrap/>
          </w:tcPr>
          <w:p w14:paraId="1857BAA2" w14:textId="24920248" w:rsidR="005E242C" w:rsidRPr="005E242C" w:rsidRDefault="005E242C" w:rsidP="005E242C">
            <w:pPr>
              <w:shd w:val="clear" w:color="auto" w:fill="FFFFFF" w:themeFill="background1"/>
              <w:spacing w:after="0"/>
              <w:jc w:val="right"/>
              <w:rPr>
                <w:bCs/>
                <w:sz w:val="16"/>
                <w:szCs w:val="16"/>
                <w:rPrChange w:id="9559" w:author="Steve Barbeaux" w:date="2022-10-10T12:18:00Z">
                  <w:rPr>
                    <w:bCs/>
                    <w:sz w:val="16"/>
                    <w:szCs w:val="16"/>
                  </w:rPr>
                </w:rPrChange>
              </w:rPr>
            </w:pPr>
            <w:ins w:id="9560" w:author="Steve Barbeaux" w:date="2022-10-10T12:18:00Z">
              <w:r w:rsidRPr="005E242C">
                <w:rPr>
                  <w:sz w:val="16"/>
                  <w:szCs w:val="16"/>
                  <w:rPrChange w:id="9561" w:author="Steve Barbeaux" w:date="2022-10-10T12:18:00Z">
                    <w:rPr/>
                  </w:rPrChange>
                </w:rPr>
                <w:t>0.05</w:t>
              </w:r>
            </w:ins>
            <w:del w:id="9562" w:author="Steve Barbeaux" w:date="2022-10-10T12:18:00Z">
              <w:r w:rsidRPr="005E242C" w:rsidDel="00FC0D60">
                <w:rPr>
                  <w:sz w:val="16"/>
                  <w:szCs w:val="16"/>
                  <w:rPrChange w:id="9563" w:author="Steve Barbeaux" w:date="2022-10-10T12:18:00Z">
                    <w:rPr>
                      <w:sz w:val="16"/>
                      <w:szCs w:val="16"/>
                    </w:rPr>
                  </w:rPrChange>
                </w:rPr>
                <w:delText>0.06</w:delText>
              </w:r>
            </w:del>
          </w:p>
        </w:tc>
        <w:tc>
          <w:tcPr>
            <w:tcW w:w="257" w:type="pct"/>
            <w:tcBorders>
              <w:left w:val="nil"/>
              <w:right w:val="nil"/>
            </w:tcBorders>
            <w:shd w:val="clear" w:color="auto" w:fill="FFFFFF" w:themeFill="background1"/>
            <w:noWrap/>
          </w:tcPr>
          <w:p w14:paraId="789F8E33" w14:textId="745DF9B6" w:rsidR="005E242C" w:rsidRPr="005E242C" w:rsidRDefault="005E242C" w:rsidP="005E242C">
            <w:pPr>
              <w:shd w:val="clear" w:color="auto" w:fill="FFFFFF" w:themeFill="background1"/>
              <w:spacing w:after="0"/>
              <w:jc w:val="right"/>
              <w:rPr>
                <w:bCs/>
                <w:sz w:val="16"/>
                <w:szCs w:val="16"/>
                <w:rPrChange w:id="9564" w:author="Steve Barbeaux" w:date="2022-10-10T12:18:00Z">
                  <w:rPr>
                    <w:bCs/>
                    <w:sz w:val="16"/>
                    <w:szCs w:val="16"/>
                  </w:rPr>
                </w:rPrChange>
              </w:rPr>
            </w:pPr>
            <w:ins w:id="9565" w:author="Steve Barbeaux" w:date="2022-10-10T12:18:00Z">
              <w:r w:rsidRPr="005E242C">
                <w:rPr>
                  <w:sz w:val="16"/>
                  <w:szCs w:val="16"/>
                  <w:rPrChange w:id="9566" w:author="Steve Barbeaux" w:date="2022-10-10T12:18:00Z">
                    <w:rPr/>
                  </w:rPrChange>
                </w:rPr>
                <w:t>0.02</w:t>
              </w:r>
            </w:ins>
            <w:del w:id="9567" w:author="Steve Barbeaux" w:date="2022-10-10T12:18:00Z">
              <w:r w:rsidRPr="005E242C" w:rsidDel="00FC0D60">
                <w:rPr>
                  <w:sz w:val="16"/>
                  <w:szCs w:val="16"/>
                  <w:rPrChange w:id="9568"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1C1F20F5" w14:textId="7890EC66" w:rsidR="005E242C" w:rsidRPr="005E242C" w:rsidRDefault="005E242C" w:rsidP="005E242C">
            <w:pPr>
              <w:shd w:val="clear" w:color="auto" w:fill="FFFFFF" w:themeFill="background1"/>
              <w:spacing w:after="0"/>
              <w:jc w:val="right"/>
              <w:rPr>
                <w:bCs/>
                <w:sz w:val="16"/>
                <w:szCs w:val="16"/>
                <w:rPrChange w:id="9569" w:author="Steve Barbeaux" w:date="2022-10-10T12:18:00Z">
                  <w:rPr>
                    <w:bCs/>
                    <w:sz w:val="16"/>
                    <w:szCs w:val="16"/>
                  </w:rPr>
                </w:rPrChange>
              </w:rPr>
            </w:pPr>
            <w:ins w:id="9570" w:author="Steve Barbeaux" w:date="2022-10-10T12:18:00Z">
              <w:r w:rsidRPr="005E242C">
                <w:rPr>
                  <w:sz w:val="16"/>
                  <w:szCs w:val="16"/>
                  <w:rPrChange w:id="9571" w:author="Steve Barbeaux" w:date="2022-10-10T12:18:00Z">
                    <w:rPr/>
                  </w:rPrChange>
                </w:rPr>
                <w:t>0.01</w:t>
              </w:r>
            </w:ins>
            <w:del w:id="9572" w:author="Steve Barbeaux" w:date="2022-10-10T12:18:00Z">
              <w:r w:rsidRPr="005E242C" w:rsidDel="00FC0D60">
                <w:rPr>
                  <w:sz w:val="16"/>
                  <w:szCs w:val="16"/>
                  <w:rPrChange w:id="9573"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7140162A" w14:textId="60EB414F" w:rsidR="005E242C" w:rsidRPr="005E242C" w:rsidRDefault="005E242C" w:rsidP="005E242C">
            <w:pPr>
              <w:shd w:val="clear" w:color="auto" w:fill="FFFFFF" w:themeFill="background1"/>
              <w:spacing w:after="0"/>
              <w:jc w:val="right"/>
              <w:rPr>
                <w:bCs/>
                <w:sz w:val="16"/>
                <w:szCs w:val="16"/>
                <w:rPrChange w:id="9574" w:author="Steve Barbeaux" w:date="2022-10-10T12:18:00Z">
                  <w:rPr>
                    <w:bCs/>
                    <w:sz w:val="16"/>
                    <w:szCs w:val="16"/>
                  </w:rPr>
                </w:rPrChange>
              </w:rPr>
            </w:pPr>
            <w:ins w:id="9575" w:author="Steve Barbeaux" w:date="2022-10-10T12:18:00Z">
              <w:r w:rsidRPr="005E242C">
                <w:rPr>
                  <w:sz w:val="16"/>
                  <w:szCs w:val="16"/>
                  <w:rPrChange w:id="9576" w:author="Steve Barbeaux" w:date="2022-10-10T12:18:00Z">
                    <w:rPr/>
                  </w:rPrChange>
                </w:rPr>
                <w:t>0.01</w:t>
              </w:r>
            </w:ins>
            <w:del w:id="9577" w:author="Steve Barbeaux" w:date="2022-10-10T12:18:00Z">
              <w:r w:rsidRPr="005E242C" w:rsidDel="00FC0D60">
                <w:rPr>
                  <w:sz w:val="16"/>
                  <w:szCs w:val="16"/>
                  <w:rPrChange w:id="957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429F4E2E" w14:textId="66145FF9" w:rsidR="005E242C" w:rsidRPr="005E242C" w:rsidRDefault="005E242C" w:rsidP="005E242C">
            <w:pPr>
              <w:shd w:val="clear" w:color="auto" w:fill="FFFFFF" w:themeFill="background1"/>
              <w:spacing w:after="0"/>
              <w:jc w:val="right"/>
              <w:rPr>
                <w:bCs/>
                <w:sz w:val="16"/>
                <w:szCs w:val="16"/>
                <w:rPrChange w:id="9579" w:author="Steve Barbeaux" w:date="2022-10-10T12:18:00Z">
                  <w:rPr>
                    <w:bCs/>
                    <w:sz w:val="16"/>
                    <w:szCs w:val="16"/>
                  </w:rPr>
                </w:rPrChange>
              </w:rPr>
            </w:pPr>
            <w:ins w:id="9580" w:author="Steve Barbeaux" w:date="2022-10-10T12:18:00Z">
              <w:r w:rsidRPr="005E242C">
                <w:rPr>
                  <w:sz w:val="16"/>
                  <w:szCs w:val="16"/>
                  <w:rPrChange w:id="9581" w:author="Steve Barbeaux" w:date="2022-10-10T12:18:00Z">
                    <w:rPr/>
                  </w:rPrChange>
                </w:rPr>
                <w:t>0.02</w:t>
              </w:r>
            </w:ins>
            <w:del w:id="9582" w:author="Steve Barbeaux" w:date="2022-10-10T12:18:00Z">
              <w:r w:rsidRPr="005E242C" w:rsidDel="00FC0D60">
                <w:rPr>
                  <w:sz w:val="16"/>
                  <w:szCs w:val="16"/>
                  <w:rPrChange w:id="9583"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74871D8A" w14:textId="01C5B63B" w:rsidR="005E242C" w:rsidRPr="005E242C" w:rsidRDefault="005E242C" w:rsidP="005E242C">
            <w:pPr>
              <w:shd w:val="clear" w:color="auto" w:fill="FFFFFF" w:themeFill="background1"/>
              <w:spacing w:after="0"/>
              <w:jc w:val="right"/>
              <w:rPr>
                <w:bCs/>
                <w:sz w:val="16"/>
                <w:szCs w:val="16"/>
                <w:rPrChange w:id="9584" w:author="Steve Barbeaux" w:date="2022-10-10T12:18:00Z">
                  <w:rPr>
                    <w:bCs/>
                    <w:sz w:val="16"/>
                    <w:szCs w:val="16"/>
                  </w:rPr>
                </w:rPrChange>
              </w:rPr>
            </w:pPr>
            <w:ins w:id="9585" w:author="Steve Barbeaux" w:date="2022-10-10T12:18:00Z">
              <w:r w:rsidRPr="005E242C">
                <w:rPr>
                  <w:sz w:val="16"/>
                  <w:szCs w:val="16"/>
                  <w:rPrChange w:id="9586" w:author="Steve Barbeaux" w:date="2022-10-10T12:18:00Z">
                    <w:rPr/>
                  </w:rPrChange>
                </w:rPr>
                <w:t>0.00</w:t>
              </w:r>
            </w:ins>
            <w:del w:id="9587" w:author="Steve Barbeaux" w:date="2022-10-10T12:18:00Z">
              <w:r w:rsidRPr="005E242C" w:rsidDel="00FC0D60">
                <w:rPr>
                  <w:sz w:val="16"/>
                  <w:szCs w:val="16"/>
                  <w:rPrChange w:id="958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7E85275F" w14:textId="4A2443CD" w:rsidR="005E242C" w:rsidRPr="005E242C" w:rsidRDefault="005E242C" w:rsidP="005E242C">
            <w:pPr>
              <w:shd w:val="clear" w:color="auto" w:fill="FFFFFF" w:themeFill="background1"/>
              <w:spacing w:after="0"/>
              <w:jc w:val="right"/>
              <w:rPr>
                <w:bCs/>
                <w:sz w:val="16"/>
                <w:szCs w:val="16"/>
                <w:rPrChange w:id="9589" w:author="Steve Barbeaux" w:date="2022-10-10T12:18:00Z">
                  <w:rPr>
                    <w:bCs/>
                    <w:sz w:val="16"/>
                    <w:szCs w:val="16"/>
                  </w:rPr>
                </w:rPrChange>
              </w:rPr>
            </w:pPr>
            <w:ins w:id="9590" w:author="Steve Barbeaux" w:date="2022-10-10T12:18:00Z">
              <w:r w:rsidRPr="005E242C">
                <w:rPr>
                  <w:sz w:val="16"/>
                  <w:szCs w:val="16"/>
                  <w:rPrChange w:id="9591" w:author="Steve Barbeaux" w:date="2022-10-10T12:18:00Z">
                    <w:rPr/>
                  </w:rPrChange>
                </w:rPr>
                <w:t>0.00</w:t>
              </w:r>
            </w:ins>
            <w:del w:id="9592" w:author="Steve Barbeaux" w:date="2022-10-10T12:18:00Z">
              <w:r w:rsidRPr="005E242C" w:rsidDel="00FC0D60">
                <w:rPr>
                  <w:sz w:val="16"/>
                  <w:szCs w:val="16"/>
                  <w:rPrChange w:id="959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55446B9C" w14:textId="6B714942" w:rsidR="005E242C" w:rsidRPr="005E242C" w:rsidRDefault="005E242C" w:rsidP="005E242C">
            <w:pPr>
              <w:shd w:val="clear" w:color="auto" w:fill="FFFFFF" w:themeFill="background1"/>
              <w:spacing w:after="0"/>
              <w:jc w:val="right"/>
              <w:rPr>
                <w:bCs/>
                <w:sz w:val="16"/>
                <w:szCs w:val="16"/>
                <w:rPrChange w:id="9594" w:author="Steve Barbeaux" w:date="2022-10-10T12:18:00Z">
                  <w:rPr>
                    <w:bCs/>
                    <w:sz w:val="16"/>
                    <w:szCs w:val="16"/>
                  </w:rPr>
                </w:rPrChange>
              </w:rPr>
            </w:pPr>
            <w:ins w:id="9595" w:author="Steve Barbeaux" w:date="2022-10-10T12:18:00Z">
              <w:r w:rsidRPr="005E242C">
                <w:rPr>
                  <w:sz w:val="16"/>
                  <w:szCs w:val="16"/>
                  <w:rPrChange w:id="9596" w:author="Steve Barbeaux" w:date="2022-10-10T12:18:00Z">
                    <w:rPr/>
                  </w:rPrChange>
                </w:rPr>
                <w:t>0.01</w:t>
              </w:r>
            </w:ins>
            <w:del w:id="9597" w:author="Steve Barbeaux" w:date="2022-10-10T12:18:00Z">
              <w:r w:rsidRPr="005E242C" w:rsidDel="00FC0D60">
                <w:rPr>
                  <w:sz w:val="16"/>
                  <w:szCs w:val="16"/>
                  <w:rPrChange w:id="959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3CE12281" w14:textId="49FD8A88" w:rsidR="005E242C" w:rsidRPr="005E242C" w:rsidRDefault="005E242C" w:rsidP="005E242C">
            <w:pPr>
              <w:shd w:val="clear" w:color="auto" w:fill="FFFFFF" w:themeFill="background1"/>
              <w:spacing w:after="0"/>
              <w:jc w:val="right"/>
              <w:rPr>
                <w:bCs/>
                <w:sz w:val="16"/>
                <w:szCs w:val="16"/>
                <w:rPrChange w:id="9599" w:author="Steve Barbeaux" w:date="2022-10-10T12:18:00Z">
                  <w:rPr>
                    <w:bCs/>
                    <w:sz w:val="16"/>
                    <w:szCs w:val="16"/>
                  </w:rPr>
                </w:rPrChange>
              </w:rPr>
            </w:pPr>
            <w:ins w:id="9600" w:author="Steve Barbeaux" w:date="2022-10-10T12:18:00Z">
              <w:r w:rsidRPr="005E242C">
                <w:rPr>
                  <w:sz w:val="16"/>
                  <w:szCs w:val="16"/>
                  <w:rPrChange w:id="9601" w:author="Steve Barbeaux" w:date="2022-10-10T12:18:00Z">
                    <w:rPr/>
                  </w:rPrChange>
                </w:rPr>
                <w:t>0.00</w:t>
              </w:r>
            </w:ins>
            <w:del w:id="9602" w:author="Steve Barbeaux" w:date="2022-10-10T12:18:00Z">
              <w:r w:rsidRPr="005E242C" w:rsidDel="00FC0D60">
                <w:rPr>
                  <w:sz w:val="16"/>
                  <w:szCs w:val="16"/>
                  <w:rPrChange w:id="960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23F578BF" w14:textId="23707974" w:rsidR="005E242C" w:rsidRPr="005E242C" w:rsidRDefault="005E242C" w:rsidP="005E242C">
            <w:pPr>
              <w:shd w:val="clear" w:color="auto" w:fill="FFFFFF" w:themeFill="background1"/>
              <w:spacing w:after="0"/>
              <w:jc w:val="right"/>
              <w:rPr>
                <w:bCs/>
                <w:sz w:val="16"/>
                <w:szCs w:val="16"/>
                <w:rPrChange w:id="9604" w:author="Steve Barbeaux" w:date="2022-10-10T12:18:00Z">
                  <w:rPr>
                    <w:bCs/>
                    <w:sz w:val="16"/>
                    <w:szCs w:val="16"/>
                  </w:rPr>
                </w:rPrChange>
              </w:rPr>
            </w:pPr>
            <w:ins w:id="9605" w:author="Steve Barbeaux" w:date="2022-10-10T12:18:00Z">
              <w:r w:rsidRPr="005E242C">
                <w:rPr>
                  <w:sz w:val="16"/>
                  <w:szCs w:val="16"/>
                  <w:rPrChange w:id="9606" w:author="Steve Barbeaux" w:date="2022-10-10T12:18:00Z">
                    <w:rPr/>
                  </w:rPrChange>
                </w:rPr>
                <w:t>0.00</w:t>
              </w:r>
            </w:ins>
            <w:del w:id="9607" w:author="Steve Barbeaux" w:date="2022-10-10T12:18:00Z">
              <w:r w:rsidRPr="005E242C" w:rsidDel="00FC0D60">
                <w:rPr>
                  <w:sz w:val="16"/>
                  <w:szCs w:val="16"/>
                  <w:rPrChange w:id="960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1B25EE9D" w14:textId="15492239" w:rsidR="005E242C" w:rsidRPr="005E242C" w:rsidRDefault="005E242C" w:rsidP="005E242C">
            <w:pPr>
              <w:shd w:val="clear" w:color="auto" w:fill="FFFFFF" w:themeFill="background1"/>
              <w:spacing w:after="0"/>
              <w:jc w:val="right"/>
              <w:rPr>
                <w:bCs/>
                <w:sz w:val="16"/>
                <w:szCs w:val="16"/>
                <w:rPrChange w:id="9609" w:author="Steve Barbeaux" w:date="2022-10-10T12:18:00Z">
                  <w:rPr>
                    <w:bCs/>
                    <w:sz w:val="16"/>
                    <w:szCs w:val="16"/>
                  </w:rPr>
                </w:rPrChange>
              </w:rPr>
            </w:pPr>
            <w:ins w:id="9610" w:author="Steve Barbeaux" w:date="2022-10-10T12:18:00Z">
              <w:r w:rsidRPr="005E242C">
                <w:rPr>
                  <w:sz w:val="16"/>
                  <w:szCs w:val="16"/>
                  <w:rPrChange w:id="9611" w:author="Steve Barbeaux" w:date="2022-10-10T12:18:00Z">
                    <w:rPr/>
                  </w:rPrChange>
                </w:rPr>
                <w:t>0.01</w:t>
              </w:r>
            </w:ins>
            <w:del w:id="9612" w:author="Steve Barbeaux" w:date="2022-10-10T12:18:00Z">
              <w:r w:rsidRPr="005E242C" w:rsidDel="00FC0D60">
                <w:rPr>
                  <w:sz w:val="16"/>
                  <w:szCs w:val="16"/>
                  <w:rPrChange w:id="9613"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193FAB7E" w14:textId="2A43233B" w:rsidR="005E242C" w:rsidRPr="005E242C" w:rsidRDefault="005E242C" w:rsidP="005E242C">
            <w:pPr>
              <w:shd w:val="clear" w:color="auto" w:fill="FFFFFF" w:themeFill="background1"/>
              <w:spacing w:after="0"/>
              <w:jc w:val="right"/>
              <w:rPr>
                <w:bCs/>
                <w:sz w:val="16"/>
                <w:szCs w:val="16"/>
                <w:rPrChange w:id="9614" w:author="Steve Barbeaux" w:date="2022-10-10T12:18:00Z">
                  <w:rPr>
                    <w:bCs/>
                    <w:sz w:val="16"/>
                    <w:szCs w:val="16"/>
                  </w:rPr>
                </w:rPrChange>
              </w:rPr>
            </w:pPr>
            <w:ins w:id="9615" w:author="Steve Barbeaux" w:date="2022-10-10T12:18:00Z">
              <w:r w:rsidRPr="005E242C">
                <w:rPr>
                  <w:sz w:val="16"/>
                  <w:szCs w:val="16"/>
                  <w:rPrChange w:id="9616" w:author="Steve Barbeaux" w:date="2022-10-10T12:18:00Z">
                    <w:rPr/>
                  </w:rPrChange>
                </w:rPr>
                <w:t>0.24</w:t>
              </w:r>
            </w:ins>
            <w:del w:id="9617" w:author="Steve Barbeaux" w:date="2022-10-10T12:18:00Z">
              <w:r w:rsidRPr="005E242C" w:rsidDel="00FC0D60">
                <w:rPr>
                  <w:sz w:val="16"/>
                  <w:szCs w:val="16"/>
                  <w:rPrChange w:id="9618" w:author="Steve Barbeaux" w:date="2022-10-10T12:18:00Z">
                    <w:rPr>
                      <w:sz w:val="16"/>
                      <w:szCs w:val="16"/>
                    </w:rPr>
                  </w:rPrChange>
                </w:rPr>
                <w:delText>0.26</w:delText>
              </w:r>
            </w:del>
          </w:p>
        </w:tc>
        <w:tc>
          <w:tcPr>
            <w:tcW w:w="317" w:type="pct"/>
            <w:tcBorders>
              <w:left w:val="nil"/>
              <w:right w:val="nil"/>
            </w:tcBorders>
            <w:shd w:val="clear" w:color="auto" w:fill="FFFFFF" w:themeFill="background1"/>
            <w:noWrap/>
          </w:tcPr>
          <w:p w14:paraId="3AA2CBED" w14:textId="06E8D5D0" w:rsidR="005E242C" w:rsidRPr="005E242C" w:rsidRDefault="005E242C" w:rsidP="005E242C">
            <w:pPr>
              <w:shd w:val="clear" w:color="auto" w:fill="FFFFFF" w:themeFill="background1"/>
              <w:spacing w:after="0"/>
              <w:jc w:val="right"/>
              <w:rPr>
                <w:bCs/>
                <w:sz w:val="16"/>
                <w:szCs w:val="16"/>
                <w:rPrChange w:id="9619" w:author="Steve Barbeaux" w:date="2022-10-10T12:18:00Z">
                  <w:rPr>
                    <w:bCs/>
                    <w:sz w:val="16"/>
                    <w:szCs w:val="16"/>
                  </w:rPr>
                </w:rPrChange>
              </w:rPr>
            </w:pPr>
            <w:ins w:id="9620" w:author="Steve Barbeaux" w:date="2022-10-10T12:18:00Z">
              <w:r w:rsidRPr="005E242C">
                <w:rPr>
                  <w:sz w:val="16"/>
                  <w:szCs w:val="16"/>
                  <w:rPrChange w:id="9621" w:author="Steve Barbeaux" w:date="2022-10-10T12:18:00Z">
                    <w:rPr/>
                  </w:rPrChange>
                </w:rPr>
                <w:t>4.3%</w:t>
              </w:r>
            </w:ins>
            <w:del w:id="9622" w:author="Steve Barbeaux" w:date="2022-10-10T12:18:00Z">
              <w:r w:rsidRPr="005E242C" w:rsidDel="00FC0D60">
                <w:rPr>
                  <w:sz w:val="16"/>
                  <w:szCs w:val="16"/>
                  <w:rPrChange w:id="9623" w:author="Steve Barbeaux" w:date="2022-10-10T12:18:00Z">
                    <w:rPr>
                      <w:sz w:val="16"/>
                      <w:szCs w:val="16"/>
                    </w:rPr>
                  </w:rPrChange>
                </w:rPr>
                <w:delText>4.4%</w:delText>
              </w:r>
            </w:del>
          </w:p>
        </w:tc>
      </w:tr>
      <w:tr w:rsidR="005E242C" w:rsidRPr="0023317E" w14:paraId="321FEA67" w14:textId="77777777" w:rsidTr="00D45095">
        <w:trPr>
          <w:tblCellSpacing w:w="7" w:type="dxa"/>
        </w:trPr>
        <w:tc>
          <w:tcPr>
            <w:tcW w:w="222" w:type="pct"/>
            <w:tcBorders>
              <w:left w:val="nil"/>
              <w:right w:val="nil"/>
            </w:tcBorders>
            <w:shd w:val="clear" w:color="auto" w:fill="FFFFFF" w:themeFill="background1"/>
            <w:noWrap/>
          </w:tcPr>
          <w:p w14:paraId="59520892"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1999</w:t>
            </w:r>
          </w:p>
        </w:tc>
        <w:tc>
          <w:tcPr>
            <w:tcW w:w="256" w:type="pct"/>
            <w:tcBorders>
              <w:left w:val="nil"/>
              <w:right w:val="nil"/>
            </w:tcBorders>
            <w:shd w:val="clear" w:color="auto" w:fill="FFFFFF" w:themeFill="background1"/>
            <w:noWrap/>
          </w:tcPr>
          <w:p w14:paraId="3B1FC0ED" w14:textId="39AA16FF" w:rsidR="005E242C" w:rsidRPr="005E242C" w:rsidRDefault="005E242C" w:rsidP="005E242C">
            <w:pPr>
              <w:shd w:val="clear" w:color="auto" w:fill="FFFFFF" w:themeFill="background1"/>
              <w:spacing w:after="0"/>
              <w:jc w:val="right"/>
              <w:rPr>
                <w:bCs/>
                <w:sz w:val="16"/>
                <w:szCs w:val="16"/>
                <w:rPrChange w:id="9624" w:author="Steve Barbeaux" w:date="2022-10-10T12:18:00Z">
                  <w:rPr>
                    <w:bCs/>
                    <w:sz w:val="16"/>
                    <w:szCs w:val="16"/>
                  </w:rPr>
                </w:rPrChange>
              </w:rPr>
            </w:pPr>
            <w:ins w:id="9625" w:author="Steve Barbeaux" w:date="2022-10-10T12:18:00Z">
              <w:r w:rsidRPr="005E242C">
                <w:rPr>
                  <w:sz w:val="16"/>
                  <w:szCs w:val="16"/>
                  <w:rPrChange w:id="9626" w:author="Steve Barbeaux" w:date="2022-10-10T12:18:00Z">
                    <w:rPr/>
                  </w:rPrChange>
                </w:rPr>
                <w:t>0.03</w:t>
              </w:r>
            </w:ins>
            <w:del w:id="9627" w:author="Steve Barbeaux" w:date="2022-10-10T12:18:00Z">
              <w:r w:rsidRPr="005E242C" w:rsidDel="00FC0D60">
                <w:rPr>
                  <w:sz w:val="16"/>
                  <w:szCs w:val="16"/>
                  <w:rPrChange w:id="9628" w:author="Steve Barbeaux" w:date="2022-10-10T12:18:00Z">
                    <w:rPr>
                      <w:sz w:val="16"/>
                      <w:szCs w:val="16"/>
                    </w:rPr>
                  </w:rPrChange>
                </w:rPr>
                <w:delText>0.03</w:delText>
              </w:r>
            </w:del>
          </w:p>
        </w:tc>
        <w:tc>
          <w:tcPr>
            <w:tcW w:w="256" w:type="pct"/>
            <w:tcBorders>
              <w:left w:val="nil"/>
              <w:right w:val="nil"/>
            </w:tcBorders>
            <w:shd w:val="clear" w:color="auto" w:fill="FFFFFF" w:themeFill="background1"/>
            <w:noWrap/>
          </w:tcPr>
          <w:p w14:paraId="4C390F8D" w14:textId="523182DF" w:rsidR="005E242C" w:rsidRPr="005E242C" w:rsidRDefault="005E242C" w:rsidP="005E242C">
            <w:pPr>
              <w:shd w:val="clear" w:color="auto" w:fill="FFFFFF" w:themeFill="background1"/>
              <w:spacing w:after="0"/>
              <w:jc w:val="right"/>
              <w:rPr>
                <w:bCs/>
                <w:sz w:val="16"/>
                <w:szCs w:val="16"/>
                <w:rPrChange w:id="9629" w:author="Steve Barbeaux" w:date="2022-10-10T12:18:00Z">
                  <w:rPr>
                    <w:bCs/>
                    <w:sz w:val="16"/>
                    <w:szCs w:val="16"/>
                  </w:rPr>
                </w:rPrChange>
              </w:rPr>
            </w:pPr>
            <w:ins w:id="9630" w:author="Steve Barbeaux" w:date="2022-10-10T12:18:00Z">
              <w:r w:rsidRPr="005E242C">
                <w:rPr>
                  <w:sz w:val="16"/>
                  <w:szCs w:val="16"/>
                  <w:rPrChange w:id="9631" w:author="Steve Barbeaux" w:date="2022-10-10T12:18:00Z">
                    <w:rPr/>
                  </w:rPrChange>
                </w:rPr>
                <w:t>0.02</w:t>
              </w:r>
            </w:ins>
            <w:del w:id="9632" w:author="Steve Barbeaux" w:date="2022-10-10T12:18:00Z">
              <w:r w:rsidRPr="005E242C" w:rsidDel="00FC0D60">
                <w:rPr>
                  <w:sz w:val="16"/>
                  <w:szCs w:val="16"/>
                  <w:rPrChange w:id="9633"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44166AB1" w14:textId="70CA1660" w:rsidR="005E242C" w:rsidRPr="005E242C" w:rsidRDefault="005E242C" w:rsidP="005E242C">
            <w:pPr>
              <w:shd w:val="clear" w:color="auto" w:fill="FFFFFF" w:themeFill="background1"/>
              <w:spacing w:after="0"/>
              <w:jc w:val="right"/>
              <w:rPr>
                <w:bCs/>
                <w:sz w:val="16"/>
                <w:szCs w:val="16"/>
                <w:rPrChange w:id="9634" w:author="Steve Barbeaux" w:date="2022-10-10T12:18:00Z">
                  <w:rPr>
                    <w:bCs/>
                    <w:sz w:val="16"/>
                    <w:szCs w:val="16"/>
                  </w:rPr>
                </w:rPrChange>
              </w:rPr>
            </w:pPr>
            <w:ins w:id="9635" w:author="Steve Barbeaux" w:date="2022-10-10T12:18:00Z">
              <w:r w:rsidRPr="005E242C">
                <w:rPr>
                  <w:sz w:val="16"/>
                  <w:szCs w:val="16"/>
                  <w:rPrChange w:id="9636" w:author="Steve Barbeaux" w:date="2022-10-10T12:18:00Z">
                    <w:rPr/>
                  </w:rPrChange>
                </w:rPr>
                <w:t>0.02</w:t>
              </w:r>
            </w:ins>
            <w:del w:id="9637" w:author="Steve Barbeaux" w:date="2022-10-10T12:18:00Z">
              <w:r w:rsidRPr="005E242C" w:rsidDel="00FC0D60">
                <w:rPr>
                  <w:sz w:val="16"/>
                  <w:szCs w:val="16"/>
                  <w:rPrChange w:id="9638" w:author="Steve Barbeaux" w:date="2022-10-10T12:18:00Z">
                    <w:rPr>
                      <w:sz w:val="16"/>
                      <w:szCs w:val="16"/>
                    </w:rPr>
                  </w:rPrChange>
                </w:rPr>
                <w:delText>0.02</w:delText>
              </w:r>
            </w:del>
          </w:p>
        </w:tc>
        <w:tc>
          <w:tcPr>
            <w:tcW w:w="257" w:type="pct"/>
            <w:tcBorders>
              <w:left w:val="nil"/>
              <w:right w:val="nil"/>
            </w:tcBorders>
            <w:shd w:val="clear" w:color="auto" w:fill="FFFFFF" w:themeFill="background1"/>
            <w:noWrap/>
          </w:tcPr>
          <w:p w14:paraId="2B07D34E" w14:textId="2FD1CBB0" w:rsidR="005E242C" w:rsidRPr="005E242C" w:rsidRDefault="005E242C" w:rsidP="005E242C">
            <w:pPr>
              <w:shd w:val="clear" w:color="auto" w:fill="FFFFFF" w:themeFill="background1"/>
              <w:spacing w:after="0"/>
              <w:jc w:val="right"/>
              <w:rPr>
                <w:bCs/>
                <w:sz w:val="16"/>
                <w:szCs w:val="16"/>
                <w:rPrChange w:id="9639" w:author="Steve Barbeaux" w:date="2022-10-10T12:18:00Z">
                  <w:rPr>
                    <w:bCs/>
                    <w:sz w:val="16"/>
                    <w:szCs w:val="16"/>
                  </w:rPr>
                </w:rPrChange>
              </w:rPr>
            </w:pPr>
            <w:ins w:id="9640" w:author="Steve Barbeaux" w:date="2022-10-10T12:18:00Z">
              <w:r w:rsidRPr="005E242C">
                <w:rPr>
                  <w:sz w:val="16"/>
                  <w:szCs w:val="16"/>
                  <w:rPrChange w:id="9641" w:author="Steve Barbeaux" w:date="2022-10-10T12:18:00Z">
                    <w:rPr/>
                  </w:rPrChange>
                </w:rPr>
                <w:t>0.03</w:t>
              </w:r>
            </w:ins>
            <w:del w:id="9642" w:author="Steve Barbeaux" w:date="2022-10-10T12:18:00Z">
              <w:r w:rsidRPr="005E242C" w:rsidDel="00FC0D60">
                <w:rPr>
                  <w:sz w:val="16"/>
                  <w:szCs w:val="16"/>
                  <w:rPrChange w:id="9643" w:author="Steve Barbeaux" w:date="2022-10-10T12:18:00Z">
                    <w:rPr>
                      <w:sz w:val="16"/>
                      <w:szCs w:val="16"/>
                    </w:rPr>
                  </w:rPrChange>
                </w:rPr>
                <w:delText>0.03</w:delText>
              </w:r>
            </w:del>
          </w:p>
        </w:tc>
        <w:tc>
          <w:tcPr>
            <w:tcW w:w="257" w:type="pct"/>
            <w:tcBorders>
              <w:left w:val="nil"/>
              <w:right w:val="nil"/>
            </w:tcBorders>
            <w:shd w:val="clear" w:color="auto" w:fill="FFFFFF" w:themeFill="background1"/>
            <w:noWrap/>
          </w:tcPr>
          <w:p w14:paraId="66422A5B" w14:textId="2A13CE88" w:rsidR="005E242C" w:rsidRPr="005E242C" w:rsidRDefault="005E242C" w:rsidP="005E242C">
            <w:pPr>
              <w:shd w:val="clear" w:color="auto" w:fill="FFFFFF" w:themeFill="background1"/>
              <w:spacing w:after="0"/>
              <w:jc w:val="right"/>
              <w:rPr>
                <w:bCs/>
                <w:sz w:val="16"/>
                <w:szCs w:val="16"/>
                <w:rPrChange w:id="9644" w:author="Steve Barbeaux" w:date="2022-10-10T12:18:00Z">
                  <w:rPr>
                    <w:bCs/>
                    <w:sz w:val="16"/>
                    <w:szCs w:val="16"/>
                  </w:rPr>
                </w:rPrChange>
              </w:rPr>
            </w:pPr>
            <w:ins w:id="9645" w:author="Steve Barbeaux" w:date="2022-10-10T12:18:00Z">
              <w:r w:rsidRPr="005E242C">
                <w:rPr>
                  <w:sz w:val="16"/>
                  <w:szCs w:val="16"/>
                  <w:rPrChange w:id="9646" w:author="Steve Barbeaux" w:date="2022-10-10T12:18:00Z">
                    <w:rPr/>
                  </w:rPrChange>
                </w:rPr>
                <w:t>0.01</w:t>
              </w:r>
            </w:ins>
            <w:del w:id="9647" w:author="Steve Barbeaux" w:date="2022-10-10T12:18:00Z">
              <w:r w:rsidRPr="005E242C" w:rsidDel="00FC0D60">
                <w:rPr>
                  <w:sz w:val="16"/>
                  <w:szCs w:val="16"/>
                  <w:rPrChange w:id="964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135FC8CB" w14:textId="3F7F1035" w:rsidR="005E242C" w:rsidRPr="005E242C" w:rsidRDefault="005E242C" w:rsidP="005E242C">
            <w:pPr>
              <w:shd w:val="clear" w:color="auto" w:fill="FFFFFF" w:themeFill="background1"/>
              <w:spacing w:after="0"/>
              <w:jc w:val="right"/>
              <w:rPr>
                <w:bCs/>
                <w:sz w:val="16"/>
                <w:szCs w:val="16"/>
                <w:rPrChange w:id="9649" w:author="Steve Barbeaux" w:date="2022-10-10T12:18:00Z">
                  <w:rPr>
                    <w:bCs/>
                    <w:sz w:val="16"/>
                    <w:szCs w:val="16"/>
                  </w:rPr>
                </w:rPrChange>
              </w:rPr>
            </w:pPr>
            <w:ins w:id="9650" w:author="Steve Barbeaux" w:date="2022-10-10T12:18:00Z">
              <w:r w:rsidRPr="005E242C">
                <w:rPr>
                  <w:sz w:val="16"/>
                  <w:szCs w:val="16"/>
                  <w:rPrChange w:id="9651" w:author="Steve Barbeaux" w:date="2022-10-10T12:18:00Z">
                    <w:rPr/>
                  </w:rPrChange>
                </w:rPr>
                <w:t>0.04</w:t>
              </w:r>
            </w:ins>
            <w:del w:id="9652" w:author="Steve Barbeaux" w:date="2022-10-10T12:18:00Z">
              <w:r w:rsidRPr="005E242C" w:rsidDel="00FC0D60">
                <w:rPr>
                  <w:sz w:val="16"/>
                  <w:szCs w:val="16"/>
                  <w:rPrChange w:id="9653" w:author="Steve Barbeaux" w:date="2022-10-10T12:18:00Z">
                    <w:rPr>
                      <w:sz w:val="16"/>
                      <w:szCs w:val="16"/>
                    </w:rPr>
                  </w:rPrChange>
                </w:rPr>
                <w:delText>0.04</w:delText>
              </w:r>
            </w:del>
          </w:p>
        </w:tc>
        <w:tc>
          <w:tcPr>
            <w:tcW w:w="256" w:type="pct"/>
            <w:tcBorders>
              <w:left w:val="nil"/>
              <w:right w:val="nil"/>
            </w:tcBorders>
            <w:shd w:val="clear" w:color="auto" w:fill="FFFFFF" w:themeFill="background1"/>
            <w:noWrap/>
          </w:tcPr>
          <w:p w14:paraId="5CA6BE27" w14:textId="1E9938D2" w:rsidR="005E242C" w:rsidRPr="005E242C" w:rsidRDefault="005E242C" w:rsidP="005E242C">
            <w:pPr>
              <w:shd w:val="clear" w:color="auto" w:fill="FFFFFF" w:themeFill="background1"/>
              <w:spacing w:after="0"/>
              <w:jc w:val="right"/>
              <w:rPr>
                <w:bCs/>
                <w:sz w:val="16"/>
                <w:szCs w:val="16"/>
                <w:rPrChange w:id="9654" w:author="Steve Barbeaux" w:date="2022-10-10T12:18:00Z">
                  <w:rPr>
                    <w:bCs/>
                    <w:sz w:val="16"/>
                    <w:szCs w:val="16"/>
                  </w:rPr>
                </w:rPrChange>
              </w:rPr>
            </w:pPr>
            <w:ins w:id="9655" w:author="Steve Barbeaux" w:date="2022-10-10T12:18:00Z">
              <w:r w:rsidRPr="005E242C">
                <w:rPr>
                  <w:sz w:val="16"/>
                  <w:szCs w:val="16"/>
                  <w:rPrChange w:id="9656" w:author="Steve Barbeaux" w:date="2022-10-10T12:18:00Z">
                    <w:rPr/>
                  </w:rPrChange>
                </w:rPr>
                <w:t>0.01</w:t>
              </w:r>
            </w:ins>
            <w:del w:id="9657" w:author="Steve Barbeaux" w:date="2022-10-10T12:18:00Z">
              <w:r w:rsidRPr="005E242C" w:rsidDel="00FC0D60">
                <w:rPr>
                  <w:sz w:val="16"/>
                  <w:szCs w:val="16"/>
                  <w:rPrChange w:id="965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03D9D708" w14:textId="75C3E1CB" w:rsidR="005E242C" w:rsidRPr="005E242C" w:rsidRDefault="005E242C" w:rsidP="005E242C">
            <w:pPr>
              <w:shd w:val="clear" w:color="auto" w:fill="FFFFFF" w:themeFill="background1"/>
              <w:spacing w:after="0"/>
              <w:jc w:val="right"/>
              <w:rPr>
                <w:bCs/>
                <w:sz w:val="16"/>
                <w:szCs w:val="16"/>
                <w:rPrChange w:id="9659" w:author="Steve Barbeaux" w:date="2022-10-10T12:18:00Z">
                  <w:rPr>
                    <w:bCs/>
                    <w:sz w:val="16"/>
                    <w:szCs w:val="16"/>
                  </w:rPr>
                </w:rPrChange>
              </w:rPr>
            </w:pPr>
            <w:ins w:id="9660" w:author="Steve Barbeaux" w:date="2022-10-10T12:18:00Z">
              <w:r w:rsidRPr="005E242C">
                <w:rPr>
                  <w:sz w:val="16"/>
                  <w:szCs w:val="16"/>
                  <w:rPrChange w:id="9661" w:author="Steve Barbeaux" w:date="2022-10-10T12:18:00Z">
                    <w:rPr/>
                  </w:rPrChange>
                </w:rPr>
                <w:t>0.01</w:t>
              </w:r>
            </w:ins>
            <w:del w:id="9662" w:author="Steve Barbeaux" w:date="2022-10-10T12:18:00Z">
              <w:r w:rsidRPr="005E242C" w:rsidDel="00FC0D60">
                <w:rPr>
                  <w:sz w:val="16"/>
                  <w:szCs w:val="16"/>
                  <w:rPrChange w:id="9663"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571B00DB" w14:textId="5E6B87E7" w:rsidR="005E242C" w:rsidRPr="005E242C" w:rsidRDefault="005E242C" w:rsidP="005E242C">
            <w:pPr>
              <w:shd w:val="clear" w:color="auto" w:fill="FFFFFF" w:themeFill="background1"/>
              <w:spacing w:after="0"/>
              <w:jc w:val="right"/>
              <w:rPr>
                <w:bCs/>
                <w:sz w:val="16"/>
                <w:szCs w:val="16"/>
                <w:rPrChange w:id="9664" w:author="Steve Barbeaux" w:date="2022-10-10T12:18:00Z">
                  <w:rPr>
                    <w:bCs/>
                    <w:sz w:val="16"/>
                    <w:szCs w:val="16"/>
                  </w:rPr>
                </w:rPrChange>
              </w:rPr>
            </w:pPr>
            <w:ins w:id="9665" w:author="Steve Barbeaux" w:date="2022-10-10T12:18:00Z">
              <w:r w:rsidRPr="005E242C">
                <w:rPr>
                  <w:sz w:val="16"/>
                  <w:szCs w:val="16"/>
                  <w:rPrChange w:id="9666" w:author="Steve Barbeaux" w:date="2022-10-10T12:18:00Z">
                    <w:rPr/>
                  </w:rPrChange>
                </w:rPr>
                <w:t>0.00</w:t>
              </w:r>
            </w:ins>
            <w:del w:id="9667" w:author="Steve Barbeaux" w:date="2022-10-10T12:18:00Z">
              <w:r w:rsidRPr="005E242C" w:rsidDel="00FC0D60">
                <w:rPr>
                  <w:sz w:val="16"/>
                  <w:szCs w:val="16"/>
                  <w:rPrChange w:id="9668" w:author="Steve Barbeaux" w:date="2022-10-10T12:18:00Z">
                    <w:rPr>
                      <w:sz w:val="16"/>
                      <w:szCs w:val="16"/>
                    </w:rPr>
                  </w:rPrChange>
                </w:rPr>
                <w:delText>0.00</w:delText>
              </w:r>
            </w:del>
          </w:p>
        </w:tc>
        <w:tc>
          <w:tcPr>
            <w:tcW w:w="256" w:type="pct"/>
            <w:tcBorders>
              <w:left w:val="nil"/>
              <w:right w:val="nil"/>
            </w:tcBorders>
            <w:shd w:val="clear" w:color="auto" w:fill="FFFFFF" w:themeFill="background1"/>
            <w:noWrap/>
          </w:tcPr>
          <w:p w14:paraId="41FCBF2E" w14:textId="476EC406" w:rsidR="005E242C" w:rsidRPr="005E242C" w:rsidRDefault="005E242C" w:rsidP="005E242C">
            <w:pPr>
              <w:shd w:val="clear" w:color="auto" w:fill="FFFFFF" w:themeFill="background1"/>
              <w:spacing w:after="0"/>
              <w:jc w:val="right"/>
              <w:rPr>
                <w:bCs/>
                <w:sz w:val="16"/>
                <w:szCs w:val="16"/>
                <w:rPrChange w:id="9669" w:author="Steve Barbeaux" w:date="2022-10-10T12:18:00Z">
                  <w:rPr>
                    <w:bCs/>
                    <w:sz w:val="16"/>
                    <w:szCs w:val="16"/>
                  </w:rPr>
                </w:rPrChange>
              </w:rPr>
            </w:pPr>
            <w:ins w:id="9670" w:author="Steve Barbeaux" w:date="2022-10-10T12:18:00Z">
              <w:r w:rsidRPr="005E242C">
                <w:rPr>
                  <w:sz w:val="16"/>
                  <w:szCs w:val="16"/>
                  <w:rPrChange w:id="9671" w:author="Steve Barbeaux" w:date="2022-10-10T12:18:00Z">
                    <w:rPr/>
                  </w:rPrChange>
                </w:rPr>
                <w:t>0.01</w:t>
              </w:r>
            </w:ins>
            <w:del w:id="9672" w:author="Steve Barbeaux" w:date="2022-10-10T12:18:00Z">
              <w:r w:rsidRPr="005E242C" w:rsidDel="00FC0D60">
                <w:rPr>
                  <w:sz w:val="16"/>
                  <w:szCs w:val="16"/>
                  <w:rPrChange w:id="9673" w:author="Steve Barbeaux" w:date="2022-10-10T12:18:00Z">
                    <w:rPr>
                      <w:sz w:val="16"/>
                      <w:szCs w:val="16"/>
                    </w:rPr>
                  </w:rPrChange>
                </w:rPr>
                <w:delText>0.02</w:delText>
              </w:r>
            </w:del>
          </w:p>
        </w:tc>
        <w:tc>
          <w:tcPr>
            <w:tcW w:w="257" w:type="pct"/>
            <w:tcBorders>
              <w:left w:val="nil"/>
              <w:right w:val="nil"/>
            </w:tcBorders>
            <w:shd w:val="clear" w:color="auto" w:fill="FFFFFF" w:themeFill="background1"/>
            <w:noWrap/>
          </w:tcPr>
          <w:p w14:paraId="183F1796" w14:textId="13E1A25A" w:rsidR="005E242C" w:rsidRPr="005E242C" w:rsidRDefault="005E242C" w:rsidP="005E242C">
            <w:pPr>
              <w:shd w:val="clear" w:color="auto" w:fill="FFFFFF" w:themeFill="background1"/>
              <w:spacing w:after="0"/>
              <w:jc w:val="right"/>
              <w:rPr>
                <w:bCs/>
                <w:sz w:val="16"/>
                <w:szCs w:val="16"/>
                <w:rPrChange w:id="9674" w:author="Steve Barbeaux" w:date="2022-10-10T12:18:00Z">
                  <w:rPr>
                    <w:bCs/>
                    <w:sz w:val="16"/>
                    <w:szCs w:val="16"/>
                  </w:rPr>
                </w:rPrChange>
              </w:rPr>
            </w:pPr>
            <w:ins w:id="9675" w:author="Steve Barbeaux" w:date="2022-10-10T12:18:00Z">
              <w:r w:rsidRPr="005E242C">
                <w:rPr>
                  <w:sz w:val="16"/>
                  <w:szCs w:val="16"/>
                  <w:rPrChange w:id="9676" w:author="Steve Barbeaux" w:date="2022-10-10T12:18:00Z">
                    <w:rPr/>
                  </w:rPrChange>
                </w:rPr>
                <w:t>0.00</w:t>
              </w:r>
            </w:ins>
            <w:del w:id="9677" w:author="Steve Barbeaux" w:date="2022-10-10T12:18:00Z">
              <w:r w:rsidRPr="005E242C" w:rsidDel="00FC0D60">
                <w:rPr>
                  <w:sz w:val="16"/>
                  <w:szCs w:val="16"/>
                  <w:rPrChange w:id="967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4778A118" w14:textId="66030572" w:rsidR="005E242C" w:rsidRPr="005E242C" w:rsidRDefault="005E242C" w:rsidP="005E242C">
            <w:pPr>
              <w:shd w:val="clear" w:color="auto" w:fill="FFFFFF" w:themeFill="background1"/>
              <w:spacing w:after="0"/>
              <w:jc w:val="right"/>
              <w:rPr>
                <w:bCs/>
                <w:sz w:val="16"/>
                <w:szCs w:val="16"/>
                <w:rPrChange w:id="9679" w:author="Steve Barbeaux" w:date="2022-10-10T12:18:00Z">
                  <w:rPr>
                    <w:bCs/>
                    <w:sz w:val="16"/>
                    <w:szCs w:val="16"/>
                  </w:rPr>
                </w:rPrChange>
              </w:rPr>
            </w:pPr>
            <w:ins w:id="9680" w:author="Steve Barbeaux" w:date="2022-10-10T12:18:00Z">
              <w:r w:rsidRPr="005E242C">
                <w:rPr>
                  <w:sz w:val="16"/>
                  <w:szCs w:val="16"/>
                  <w:rPrChange w:id="9681" w:author="Steve Barbeaux" w:date="2022-10-10T12:18:00Z">
                    <w:rPr/>
                  </w:rPrChange>
                </w:rPr>
                <w:t>0.00</w:t>
              </w:r>
            </w:ins>
            <w:del w:id="9682" w:author="Steve Barbeaux" w:date="2022-10-10T12:18:00Z">
              <w:r w:rsidRPr="005E242C" w:rsidDel="00FC0D60">
                <w:rPr>
                  <w:sz w:val="16"/>
                  <w:szCs w:val="16"/>
                  <w:rPrChange w:id="968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79C8FA1F" w14:textId="7948D830" w:rsidR="005E242C" w:rsidRPr="005E242C" w:rsidRDefault="005E242C" w:rsidP="005E242C">
            <w:pPr>
              <w:shd w:val="clear" w:color="auto" w:fill="FFFFFF" w:themeFill="background1"/>
              <w:spacing w:after="0"/>
              <w:jc w:val="right"/>
              <w:rPr>
                <w:bCs/>
                <w:sz w:val="16"/>
                <w:szCs w:val="16"/>
                <w:rPrChange w:id="9684" w:author="Steve Barbeaux" w:date="2022-10-10T12:18:00Z">
                  <w:rPr>
                    <w:bCs/>
                    <w:sz w:val="16"/>
                    <w:szCs w:val="16"/>
                  </w:rPr>
                </w:rPrChange>
              </w:rPr>
            </w:pPr>
            <w:ins w:id="9685" w:author="Steve Barbeaux" w:date="2022-10-10T12:18:00Z">
              <w:r w:rsidRPr="005E242C">
                <w:rPr>
                  <w:sz w:val="16"/>
                  <w:szCs w:val="16"/>
                  <w:rPrChange w:id="9686" w:author="Steve Barbeaux" w:date="2022-10-10T12:18:00Z">
                    <w:rPr/>
                  </w:rPrChange>
                </w:rPr>
                <w:t>0.00</w:t>
              </w:r>
            </w:ins>
            <w:del w:id="9687" w:author="Steve Barbeaux" w:date="2022-10-10T12:18:00Z">
              <w:r w:rsidRPr="005E242C" w:rsidDel="00FC0D60">
                <w:rPr>
                  <w:sz w:val="16"/>
                  <w:szCs w:val="16"/>
                  <w:rPrChange w:id="968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2E306063" w14:textId="1BB83B53" w:rsidR="005E242C" w:rsidRPr="005E242C" w:rsidRDefault="005E242C" w:rsidP="005E242C">
            <w:pPr>
              <w:shd w:val="clear" w:color="auto" w:fill="FFFFFF" w:themeFill="background1"/>
              <w:spacing w:after="0"/>
              <w:jc w:val="right"/>
              <w:rPr>
                <w:bCs/>
                <w:sz w:val="16"/>
                <w:szCs w:val="16"/>
                <w:rPrChange w:id="9689" w:author="Steve Barbeaux" w:date="2022-10-10T12:18:00Z">
                  <w:rPr>
                    <w:bCs/>
                    <w:sz w:val="16"/>
                    <w:szCs w:val="16"/>
                  </w:rPr>
                </w:rPrChange>
              </w:rPr>
            </w:pPr>
            <w:ins w:id="9690" w:author="Steve Barbeaux" w:date="2022-10-10T12:18:00Z">
              <w:r w:rsidRPr="005E242C">
                <w:rPr>
                  <w:sz w:val="16"/>
                  <w:szCs w:val="16"/>
                  <w:rPrChange w:id="9691" w:author="Steve Barbeaux" w:date="2022-10-10T12:18:00Z">
                    <w:rPr/>
                  </w:rPrChange>
                </w:rPr>
                <w:t>0.00</w:t>
              </w:r>
            </w:ins>
            <w:del w:id="9692" w:author="Steve Barbeaux" w:date="2022-10-10T12:18:00Z">
              <w:r w:rsidRPr="005E242C" w:rsidDel="00FC0D60">
                <w:rPr>
                  <w:sz w:val="16"/>
                  <w:szCs w:val="16"/>
                  <w:rPrChange w:id="969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10EE89D0" w14:textId="7EC44D15" w:rsidR="005E242C" w:rsidRPr="005E242C" w:rsidRDefault="005E242C" w:rsidP="005E242C">
            <w:pPr>
              <w:shd w:val="clear" w:color="auto" w:fill="FFFFFF" w:themeFill="background1"/>
              <w:spacing w:after="0"/>
              <w:jc w:val="right"/>
              <w:rPr>
                <w:bCs/>
                <w:sz w:val="16"/>
                <w:szCs w:val="16"/>
                <w:rPrChange w:id="9694" w:author="Steve Barbeaux" w:date="2022-10-10T12:18:00Z">
                  <w:rPr>
                    <w:bCs/>
                    <w:sz w:val="16"/>
                    <w:szCs w:val="16"/>
                  </w:rPr>
                </w:rPrChange>
              </w:rPr>
            </w:pPr>
            <w:ins w:id="9695" w:author="Steve Barbeaux" w:date="2022-10-10T12:18:00Z">
              <w:r w:rsidRPr="005E242C">
                <w:rPr>
                  <w:sz w:val="16"/>
                  <w:szCs w:val="16"/>
                  <w:rPrChange w:id="9696" w:author="Steve Barbeaux" w:date="2022-10-10T12:18:00Z">
                    <w:rPr/>
                  </w:rPrChange>
                </w:rPr>
                <w:t>0.01</w:t>
              </w:r>
            </w:ins>
            <w:del w:id="9697" w:author="Steve Barbeaux" w:date="2022-10-10T12:18:00Z">
              <w:r w:rsidRPr="005E242C" w:rsidDel="00FC0D60">
                <w:rPr>
                  <w:sz w:val="16"/>
                  <w:szCs w:val="16"/>
                  <w:rPrChange w:id="9698"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2A29ADDB" w14:textId="3CDAEAA1" w:rsidR="005E242C" w:rsidRPr="005E242C" w:rsidRDefault="005E242C" w:rsidP="005E242C">
            <w:pPr>
              <w:shd w:val="clear" w:color="auto" w:fill="FFFFFF" w:themeFill="background1"/>
              <w:spacing w:after="0"/>
              <w:jc w:val="right"/>
              <w:rPr>
                <w:bCs/>
                <w:sz w:val="16"/>
                <w:szCs w:val="16"/>
                <w:rPrChange w:id="9699" w:author="Steve Barbeaux" w:date="2022-10-10T12:18:00Z">
                  <w:rPr>
                    <w:bCs/>
                    <w:sz w:val="16"/>
                    <w:szCs w:val="16"/>
                  </w:rPr>
                </w:rPrChange>
              </w:rPr>
            </w:pPr>
            <w:ins w:id="9700" w:author="Steve Barbeaux" w:date="2022-10-10T12:18:00Z">
              <w:r w:rsidRPr="005E242C">
                <w:rPr>
                  <w:sz w:val="16"/>
                  <w:szCs w:val="16"/>
                  <w:rPrChange w:id="9701" w:author="Steve Barbeaux" w:date="2022-10-10T12:18:00Z">
                    <w:rPr/>
                  </w:rPrChange>
                </w:rPr>
                <w:t>0.21</w:t>
              </w:r>
            </w:ins>
            <w:del w:id="9702" w:author="Steve Barbeaux" w:date="2022-10-10T12:18:00Z">
              <w:r w:rsidRPr="005E242C" w:rsidDel="00FC0D60">
                <w:rPr>
                  <w:sz w:val="16"/>
                  <w:szCs w:val="16"/>
                  <w:rPrChange w:id="9703" w:author="Steve Barbeaux" w:date="2022-10-10T12:18:00Z">
                    <w:rPr>
                      <w:sz w:val="16"/>
                      <w:szCs w:val="16"/>
                    </w:rPr>
                  </w:rPrChange>
                </w:rPr>
                <w:delText>0.23</w:delText>
              </w:r>
            </w:del>
          </w:p>
        </w:tc>
        <w:tc>
          <w:tcPr>
            <w:tcW w:w="317" w:type="pct"/>
            <w:tcBorders>
              <w:left w:val="nil"/>
              <w:right w:val="nil"/>
            </w:tcBorders>
            <w:shd w:val="clear" w:color="auto" w:fill="FFFFFF" w:themeFill="background1"/>
            <w:noWrap/>
          </w:tcPr>
          <w:p w14:paraId="1BFF745E" w14:textId="6DD57BE3" w:rsidR="005E242C" w:rsidRPr="005E242C" w:rsidRDefault="005E242C" w:rsidP="005E242C">
            <w:pPr>
              <w:shd w:val="clear" w:color="auto" w:fill="FFFFFF" w:themeFill="background1"/>
              <w:spacing w:after="0"/>
              <w:jc w:val="right"/>
              <w:rPr>
                <w:bCs/>
                <w:sz w:val="16"/>
                <w:szCs w:val="16"/>
                <w:rPrChange w:id="9704" w:author="Steve Barbeaux" w:date="2022-10-10T12:18:00Z">
                  <w:rPr>
                    <w:bCs/>
                    <w:sz w:val="16"/>
                    <w:szCs w:val="16"/>
                  </w:rPr>
                </w:rPrChange>
              </w:rPr>
            </w:pPr>
            <w:ins w:id="9705" w:author="Steve Barbeaux" w:date="2022-10-10T12:18:00Z">
              <w:r w:rsidRPr="005E242C">
                <w:rPr>
                  <w:sz w:val="16"/>
                  <w:szCs w:val="16"/>
                  <w:rPrChange w:id="9706" w:author="Steve Barbeaux" w:date="2022-10-10T12:18:00Z">
                    <w:rPr/>
                  </w:rPrChange>
                </w:rPr>
                <w:t>3.6%</w:t>
              </w:r>
            </w:ins>
            <w:del w:id="9707" w:author="Steve Barbeaux" w:date="2022-10-10T12:18:00Z">
              <w:r w:rsidRPr="005E242C" w:rsidDel="00FC0D60">
                <w:rPr>
                  <w:sz w:val="16"/>
                  <w:szCs w:val="16"/>
                  <w:rPrChange w:id="9708" w:author="Steve Barbeaux" w:date="2022-10-10T12:18:00Z">
                    <w:rPr>
                      <w:sz w:val="16"/>
                      <w:szCs w:val="16"/>
                    </w:rPr>
                  </w:rPrChange>
                </w:rPr>
                <w:delText>3.7%</w:delText>
              </w:r>
            </w:del>
          </w:p>
        </w:tc>
      </w:tr>
      <w:tr w:rsidR="005E242C" w:rsidRPr="0023317E" w14:paraId="118B30F2" w14:textId="77777777" w:rsidTr="00D45095">
        <w:trPr>
          <w:tblCellSpacing w:w="7" w:type="dxa"/>
        </w:trPr>
        <w:tc>
          <w:tcPr>
            <w:tcW w:w="222" w:type="pct"/>
            <w:tcBorders>
              <w:left w:val="nil"/>
              <w:right w:val="nil"/>
            </w:tcBorders>
            <w:shd w:val="clear" w:color="auto" w:fill="FFFFFF" w:themeFill="background1"/>
            <w:noWrap/>
          </w:tcPr>
          <w:p w14:paraId="0D704A5C"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2000</w:t>
            </w:r>
          </w:p>
        </w:tc>
        <w:tc>
          <w:tcPr>
            <w:tcW w:w="256" w:type="pct"/>
            <w:tcBorders>
              <w:left w:val="nil"/>
              <w:right w:val="nil"/>
            </w:tcBorders>
            <w:shd w:val="clear" w:color="auto" w:fill="FFFFFF" w:themeFill="background1"/>
            <w:noWrap/>
          </w:tcPr>
          <w:p w14:paraId="27E17634" w14:textId="130E9B25" w:rsidR="005E242C" w:rsidRPr="005E242C" w:rsidRDefault="005E242C" w:rsidP="005E242C">
            <w:pPr>
              <w:shd w:val="clear" w:color="auto" w:fill="FFFFFF" w:themeFill="background1"/>
              <w:spacing w:after="0"/>
              <w:jc w:val="right"/>
              <w:rPr>
                <w:bCs/>
                <w:sz w:val="16"/>
                <w:szCs w:val="16"/>
                <w:rPrChange w:id="9709" w:author="Steve Barbeaux" w:date="2022-10-10T12:18:00Z">
                  <w:rPr>
                    <w:bCs/>
                    <w:sz w:val="16"/>
                    <w:szCs w:val="16"/>
                  </w:rPr>
                </w:rPrChange>
              </w:rPr>
            </w:pPr>
            <w:ins w:id="9710" w:author="Steve Barbeaux" w:date="2022-10-10T12:18:00Z">
              <w:r w:rsidRPr="005E242C">
                <w:rPr>
                  <w:sz w:val="16"/>
                  <w:szCs w:val="16"/>
                  <w:rPrChange w:id="9711" w:author="Steve Barbeaux" w:date="2022-10-10T12:18:00Z">
                    <w:rPr/>
                  </w:rPrChange>
                </w:rPr>
                <w:t>0.08</w:t>
              </w:r>
            </w:ins>
            <w:del w:id="9712" w:author="Steve Barbeaux" w:date="2022-10-10T12:18:00Z">
              <w:r w:rsidRPr="005E242C" w:rsidDel="00FC0D60">
                <w:rPr>
                  <w:sz w:val="16"/>
                  <w:szCs w:val="16"/>
                  <w:rPrChange w:id="9713" w:author="Steve Barbeaux" w:date="2022-10-10T12:18:00Z">
                    <w:rPr>
                      <w:sz w:val="16"/>
                      <w:szCs w:val="16"/>
                    </w:rPr>
                  </w:rPrChange>
                </w:rPr>
                <w:delText>0.08</w:delText>
              </w:r>
            </w:del>
          </w:p>
        </w:tc>
        <w:tc>
          <w:tcPr>
            <w:tcW w:w="256" w:type="pct"/>
            <w:tcBorders>
              <w:left w:val="nil"/>
              <w:right w:val="nil"/>
            </w:tcBorders>
            <w:shd w:val="clear" w:color="auto" w:fill="FFFFFF" w:themeFill="background1"/>
            <w:noWrap/>
          </w:tcPr>
          <w:p w14:paraId="0F806702" w14:textId="0AF0D647" w:rsidR="005E242C" w:rsidRPr="005E242C" w:rsidRDefault="005E242C" w:rsidP="005E242C">
            <w:pPr>
              <w:shd w:val="clear" w:color="auto" w:fill="FFFFFF" w:themeFill="background1"/>
              <w:spacing w:after="0"/>
              <w:jc w:val="right"/>
              <w:rPr>
                <w:bCs/>
                <w:sz w:val="16"/>
                <w:szCs w:val="16"/>
                <w:rPrChange w:id="9714" w:author="Steve Barbeaux" w:date="2022-10-10T12:18:00Z">
                  <w:rPr>
                    <w:bCs/>
                    <w:sz w:val="16"/>
                    <w:szCs w:val="16"/>
                  </w:rPr>
                </w:rPrChange>
              </w:rPr>
            </w:pPr>
            <w:ins w:id="9715" w:author="Steve Barbeaux" w:date="2022-10-10T12:18:00Z">
              <w:r w:rsidRPr="005E242C">
                <w:rPr>
                  <w:sz w:val="16"/>
                  <w:szCs w:val="16"/>
                  <w:rPrChange w:id="9716" w:author="Steve Barbeaux" w:date="2022-10-10T12:18:00Z">
                    <w:rPr/>
                  </w:rPrChange>
                </w:rPr>
                <w:t>0.03</w:t>
              </w:r>
            </w:ins>
            <w:del w:id="9717" w:author="Steve Barbeaux" w:date="2022-10-10T12:18:00Z">
              <w:r w:rsidRPr="005E242C" w:rsidDel="00FC0D60">
                <w:rPr>
                  <w:sz w:val="16"/>
                  <w:szCs w:val="16"/>
                  <w:rPrChange w:id="9718" w:author="Steve Barbeaux" w:date="2022-10-10T12:18:00Z">
                    <w:rPr>
                      <w:sz w:val="16"/>
                      <w:szCs w:val="16"/>
                    </w:rPr>
                  </w:rPrChange>
                </w:rPr>
                <w:delText>0.03</w:delText>
              </w:r>
            </w:del>
          </w:p>
        </w:tc>
        <w:tc>
          <w:tcPr>
            <w:tcW w:w="256" w:type="pct"/>
            <w:tcBorders>
              <w:left w:val="nil"/>
              <w:right w:val="nil"/>
            </w:tcBorders>
            <w:shd w:val="clear" w:color="auto" w:fill="FFFFFF" w:themeFill="background1"/>
            <w:noWrap/>
          </w:tcPr>
          <w:p w14:paraId="4BFC8175" w14:textId="79CB1BA3" w:rsidR="005E242C" w:rsidRPr="005E242C" w:rsidRDefault="005E242C" w:rsidP="005E242C">
            <w:pPr>
              <w:shd w:val="clear" w:color="auto" w:fill="FFFFFF" w:themeFill="background1"/>
              <w:spacing w:after="0"/>
              <w:jc w:val="right"/>
              <w:rPr>
                <w:bCs/>
                <w:sz w:val="16"/>
                <w:szCs w:val="16"/>
                <w:rPrChange w:id="9719" w:author="Steve Barbeaux" w:date="2022-10-10T12:18:00Z">
                  <w:rPr>
                    <w:bCs/>
                    <w:sz w:val="16"/>
                    <w:szCs w:val="16"/>
                  </w:rPr>
                </w:rPrChange>
              </w:rPr>
            </w:pPr>
            <w:ins w:id="9720" w:author="Steve Barbeaux" w:date="2022-10-10T12:18:00Z">
              <w:r w:rsidRPr="005E242C">
                <w:rPr>
                  <w:sz w:val="16"/>
                  <w:szCs w:val="16"/>
                  <w:rPrChange w:id="9721" w:author="Steve Barbeaux" w:date="2022-10-10T12:18:00Z">
                    <w:rPr/>
                  </w:rPrChange>
                </w:rPr>
                <w:t>0.02</w:t>
              </w:r>
            </w:ins>
            <w:del w:id="9722" w:author="Steve Barbeaux" w:date="2022-10-10T12:18:00Z">
              <w:r w:rsidRPr="005E242C" w:rsidDel="00FC0D60">
                <w:rPr>
                  <w:sz w:val="16"/>
                  <w:szCs w:val="16"/>
                  <w:rPrChange w:id="9723" w:author="Steve Barbeaux" w:date="2022-10-10T12:18:00Z">
                    <w:rPr>
                      <w:sz w:val="16"/>
                      <w:szCs w:val="16"/>
                    </w:rPr>
                  </w:rPrChange>
                </w:rPr>
                <w:delText>0.02</w:delText>
              </w:r>
            </w:del>
          </w:p>
        </w:tc>
        <w:tc>
          <w:tcPr>
            <w:tcW w:w="257" w:type="pct"/>
            <w:tcBorders>
              <w:left w:val="nil"/>
              <w:right w:val="nil"/>
            </w:tcBorders>
            <w:shd w:val="clear" w:color="auto" w:fill="FFFFFF" w:themeFill="background1"/>
            <w:noWrap/>
          </w:tcPr>
          <w:p w14:paraId="30FF3527" w14:textId="3FE5B433" w:rsidR="005E242C" w:rsidRPr="005E242C" w:rsidRDefault="005E242C" w:rsidP="005E242C">
            <w:pPr>
              <w:shd w:val="clear" w:color="auto" w:fill="FFFFFF" w:themeFill="background1"/>
              <w:spacing w:after="0"/>
              <w:jc w:val="right"/>
              <w:rPr>
                <w:bCs/>
                <w:sz w:val="16"/>
                <w:szCs w:val="16"/>
                <w:rPrChange w:id="9724" w:author="Steve Barbeaux" w:date="2022-10-10T12:18:00Z">
                  <w:rPr>
                    <w:bCs/>
                    <w:sz w:val="16"/>
                    <w:szCs w:val="16"/>
                  </w:rPr>
                </w:rPrChange>
              </w:rPr>
            </w:pPr>
            <w:ins w:id="9725" w:author="Steve Barbeaux" w:date="2022-10-10T12:18:00Z">
              <w:r w:rsidRPr="005E242C">
                <w:rPr>
                  <w:sz w:val="16"/>
                  <w:szCs w:val="16"/>
                  <w:rPrChange w:id="9726" w:author="Steve Barbeaux" w:date="2022-10-10T12:18:00Z">
                    <w:rPr/>
                  </w:rPrChange>
                </w:rPr>
                <w:t>0.02</w:t>
              </w:r>
            </w:ins>
            <w:del w:id="9727" w:author="Steve Barbeaux" w:date="2022-10-10T12:18:00Z">
              <w:r w:rsidRPr="005E242C" w:rsidDel="00FC0D60">
                <w:rPr>
                  <w:sz w:val="16"/>
                  <w:szCs w:val="16"/>
                  <w:rPrChange w:id="9728" w:author="Steve Barbeaux" w:date="2022-10-10T12:18:00Z">
                    <w:rPr>
                      <w:sz w:val="16"/>
                      <w:szCs w:val="16"/>
                    </w:rPr>
                  </w:rPrChange>
                </w:rPr>
                <w:delText>0.02</w:delText>
              </w:r>
            </w:del>
          </w:p>
        </w:tc>
        <w:tc>
          <w:tcPr>
            <w:tcW w:w="257" w:type="pct"/>
            <w:tcBorders>
              <w:left w:val="nil"/>
              <w:right w:val="nil"/>
            </w:tcBorders>
            <w:shd w:val="clear" w:color="auto" w:fill="FFFFFF" w:themeFill="background1"/>
            <w:noWrap/>
          </w:tcPr>
          <w:p w14:paraId="49A6F63B" w14:textId="09738257" w:rsidR="005E242C" w:rsidRPr="005E242C" w:rsidRDefault="005E242C" w:rsidP="005E242C">
            <w:pPr>
              <w:shd w:val="clear" w:color="auto" w:fill="FFFFFF" w:themeFill="background1"/>
              <w:spacing w:after="0"/>
              <w:jc w:val="right"/>
              <w:rPr>
                <w:bCs/>
                <w:sz w:val="16"/>
                <w:szCs w:val="16"/>
                <w:rPrChange w:id="9729" w:author="Steve Barbeaux" w:date="2022-10-10T12:18:00Z">
                  <w:rPr>
                    <w:bCs/>
                    <w:sz w:val="16"/>
                    <w:szCs w:val="16"/>
                  </w:rPr>
                </w:rPrChange>
              </w:rPr>
            </w:pPr>
            <w:ins w:id="9730" w:author="Steve Barbeaux" w:date="2022-10-10T12:18:00Z">
              <w:r w:rsidRPr="005E242C">
                <w:rPr>
                  <w:sz w:val="16"/>
                  <w:szCs w:val="16"/>
                  <w:rPrChange w:id="9731" w:author="Steve Barbeaux" w:date="2022-10-10T12:18:00Z">
                    <w:rPr/>
                  </w:rPrChange>
                </w:rPr>
                <w:t>0.02</w:t>
              </w:r>
            </w:ins>
            <w:del w:id="9732" w:author="Steve Barbeaux" w:date="2022-10-10T12:18:00Z">
              <w:r w:rsidRPr="005E242C" w:rsidDel="00FC0D60">
                <w:rPr>
                  <w:sz w:val="16"/>
                  <w:szCs w:val="16"/>
                  <w:rPrChange w:id="9733" w:author="Steve Barbeaux" w:date="2022-10-10T12:18:00Z">
                    <w:rPr>
                      <w:sz w:val="16"/>
                      <w:szCs w:val="16"/>
                    </w:rPr>
                  </w:rPrChange>
                </w:rPr>
                <w:delText>0.03</w:delText>
              </w:r>
            </w:del>
          </w:p>
        </w:tc>
        <w:tc>
          <w:tcPr>
            <w:tcW w:w="257" w:type="pct"/>
            <w:tcBorders>
              <w:left w:val="nil"/>
              <w:right w:val="nil"/>
            </w:tcBorders>
            <w:shd w:val="clear" w:color="auto" w:fill="FFFFFF" w:themeFill="background1"/>
            <w:noWrap/>
          </w:tcPr>
          <w:p w14:paraId="2540FFD7" w14:textId="7889D69F" w:rsidR="005E242C" w:rsidRPr="005E242C" w:rsidRDefault="005E242C" w:rsidP="005E242C">
            <w:pPr>
              <w:shd w:val="clear" w:color="auto" w:fill="FFFFFF" w:themeFill="background1"/>
              <w:spacing w:after="0"/>
              <w:jc w:val="right"/>
              <w:rPr>
                <w:bCs/>
                <w:sz w:val="16"/>
                <w:szCs w:val="16"/>
                <w:rPrChange w:id="9734" w:author="Steve Barbeaux" w:date="2022-10-10T12:18:00Z">
                  <w:rPr>
                    <w:bCs/>
                    <w:sz w:val="16"/>
                    <w:szCs w:val="16"/>
                  </w:rPr>
                </w:rPrChange>
              </w:rPr>
            </w:pPr>
            <w:ins w:id="9735" w:author="Steve Barbeaux" w:date="2022-10-10T12:18:00Z">
              <w:r w:rsidRPr="005E242C">
                <w:rPr>
                  <w:sz w:val="16"/>
                  <w:szCs w:val="16"/>
                  <w:rPrChange w:id="9736" w:author="Steve Barbeaux" w:date="2022-10-10T12:18:00Z">
                    <w:rPr/>
                  </w:rPrChange>
                </w:rPr>
                <w:t>0.01</w:t>
              </w:r>
            </w:ins>
            <w:del w:id="9737" w:author="Steve Barbeaux" w:date="2022-10-10T12:18:00Z">
              <w:r w:rsidRPr="005E242C" w:rsidDel="00FC0D60">
                <w:rPr>
                  <w:sz w:val="16"/>
                  <w:szCs w:val="16"/>
                  <w:rPrChange w:id="973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49A39CBE" w14:textId="001B827B" w:rsidR="005E242C" w:rsidRPr="005E242C" w:rsidRDefault="005E242C" w:rsidP="005E242C">
            <w:pPr>
              <w:shd w:val="clear" w:color="auto" w:fill="FFFFFF" w:themeFill="background1"/>
              <w:spacing w:after="0"/>
              <w:jc w:val="right"/>
              <w:rPr>
                <w:bCs/>
                <w:sz w:val="16"/>
                <w:szCs w:val="16"/>
                <w:rPrChange w:id="9739" w:author="Steve Barbeaux" w:date="2022-10-10T12:18:00Z">
                  <w:rPr>
                    <w:bCs/>
                    <w:sz w:val="16"/>
                    <w:szCs w:val="16"/>
                  </w:rPr>
                </w:rPrChange>
              </w:rPr>
            </w:pPr>
            <w:ins w:id="9740" w:author="Steve Barbeaux" w:date="2022-10-10T12:18:00Z">
              <w:r w:rsidRPr="005E242C">
                <w:rPr>
                  <w:sz w:val="16"/>
                  <w:szCs w:val="16"/>
                  <w:rPrChange w:id="9741" w:author="Steve Barbeaux" w:date="2022-10-10T12:18:00Z">
                    <w:rPr/>
                  </w:rPrChange>
                </w:rPr>
                <w:t>0.03</w:t>
              </w:r>
            </w:ins>
            <w:del w:id="9742" w:author="Steve Barbeaux" w:date="2022-10-10T12:18:00Z">
              <w:r w:rsidRPr="005E242C" w:rsidDel="00FC0D60">
                <w:rPr>
                  <w:sz w:val="16"/>
                  <w:szCs w:val="16"/>
                  <w:rPrChange w:id="9743" w:author="Steve Barbeaux" w:date="2022-10-10T12:18:00Z">
                    <w:rPr>
                      <w:sz w:val="16"/>
                      <w:szCs w:val="16"/>
                    </w:rPr>
                  </w:rPrChange>
                </w:rPr>
                <w:delText>0.03</w:delText>
              </w:r>
            </w:del>
          </w:p>
        </w:tc>
        <w:tc>
          <w:tcPr>
            <w:tcW w:w="256" w:type="pct"/>
            <w:tcBorders>
              <w:left w:val="nil"/>
              <w:right w:val="nil"/>
            </w:tcBorders>
            <w:shd w:val="clear" w:color="auto" w:fill="FFFFFF" w:themeFill="background1"/>
            <w:noWrap/>
          </w:tcPr>
          <w:p w14:paraId="24C1035C" w14:textId="77FB7750" w:rsidR="005E242C" w:rsidRPr="005E242C" w:rsidRDefault="005E242C" w:rsidP="005E242C">
            <w:pPr>
              <w:shd w:val="clear" w:color="auto" w:fill="FFFFFF" w:themeFill="background1"/>
              <w:spacing w:after="0"/>
              <w:jc w:val="right"/>
              <w:rPr>
                <w:bCs/>
                <w:sz w:val="16"/>
                <w:szCs w:val="16"/>
                <w:rPrChange w:id="9744" w:author="Steve Barbeaux" w:date="2022-10-10T12:18:00Z">
                  <w:rPr>
                    <w:bCs/>
                    <w:sz w:val="16"/>
                    <w:szCs w:val="16"/>
                  </w:rPr>
                </w:rPrChange>
              </w:rPr>
            </w:pPr>
            <w:ins w:id="9745" w:author="Steve Barbeaux" w:date="2022-10-10T12:18:00Z">
              <w:r w:rsidRPr="005E242C">
                <w:rPr>
                  <w:sz w:val="16"/>
                  <w:szCs w:val="16"/>
                  <w:rPrChange w:id="9746" w:author="Steve Barbeaux" w:date="2022-10-10T12:18:00Z">
                    <w:rPr/>
                  </w:rPrChange>
                </w:rPr>
                <w:t>0.01</w:t>
              </w:r>
            </w:ins>
            <w:del w:id="9747" w:author="Steve Barbeaux" w:date="2022-10-10T12:18:00Z">
              <w:r w:rsidRPr="005E242C" w:rsidDel="00FC0D60">
                <w:rPr>
                  <w:sz w:val="16"/>
                  <w:szCs w:val="16"/>
                  <w:rPrChange w:id="974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1BAAAE33" w14:textId="4D1E3936" w:rsidR="005E242C" w:rsidRPr="005E242C" w:rsidRDefault="005E242C" w:rsidP="005E242C">
            <w:pPr>
              <w:shd w:val="clear" w:color="auto" w:fill="FFFFFF" w:themeFill="background1"/>
              <w:spacing w:after="0"/>
              <w:jc w:val="right"/>
              <w:rPr>
                <w:bCs/>
                <w:sz w:val="16"/>
                <w:szCs w:val="16"/>
                <w:rPrChange w:id="9749" w:author="Steve Barbeaux" w:date="2022-10-10T12:18:00Z">
                  <w:rPr>
                    <w:bCs/>
                    <w:sz w:val="16"/>
                    <w:szCs w:val="16"/>
                  </w:rPr>
                </w:rPrChange>
              </w:rPr>
            </w:pPr>
            <w:ins w:id="9750" w:author="Steve Barbeaux" w:date="2022-10-10T12:18:00Z">
              <w:r w:rsidRPr="005E242C">
                <w:rPr>
                  <w:sz w:val="16"/>
                  <w:szCs w:val="16"/>
                  <w:rPrChange w:id="9751" w:author="Steve Barbeaux" w:date="2022-10-10T12:18:00Z">
                    <w:rPr/>
                  </w:rPrChange>
                </w:rPr>
                <w:t>0.01</w:t>
              </w:r>
            </w:ins>
            <w:del w:id="9752" w:author="Steve Barbeaux" w:date="2022-10-10T12:18:00Z">
              <w:r w:rsidRPr="005E242C" w:rsidDel="00FC0D60">
                <w:rPr>
                  <w:sz w:val="16"/>
                  <w:szCs w:val="16"/>
                  <w:rPrChange w:id="9753"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7DE9A2D4" w14:textId="716F46C0" w:rsidR="005E242C" w:rsidRPr="005E242C" w:rsidRDefault="005E242C" w:rsidP="005E242C">
            <w:pPr>
              <w:shd w:val="clear" w:color="auto" w:fill="FFFFFF" w:themeFill="background1"/>
              <w:spacing w:after="0"/>
              <w:jc w:val="right"/>
              <w:rPr>
                <w:bCs/>
                <w:sz w:val="16"/>
                <w:szCs w:val="16"/>
                <w:rPrChange w:id="9754" w:author="Steve Barbeaux" w:date="2022-10-10T12:18:00Z">
                  <w:rPr>
                    <w:bCs/>
                    <w:sz w:val="16"/>
                    <w:szCs w:val="16"/>
                  </w:rPr>
                </w:rPrChange>
              </w:rPr>
            </w:pPr>
            <w:ins w:id="9755" w:author="Steve Barbeaux" w:date="2022-10-10T12:18:00Z">
              <w:r w:rsidRPr="005E242C">
                <w:rPr>
                  <w:sz w:val="16"/>
                  <w:szCs w:val="16"/>
                  <w:rPrChange w:id="9756" w:author="Steve Barbeaux" w:date="2022-10-10T12:18:00Z">
                    <w:rPr/>
                  </w:rPrChange>
                </w:rPr>
                <w:t>0.00</w:t>
              </w:r>
            </w:ins>
            <w:del w:id="9757" w:author="Steve Barbeaux" w:date="2022-10-10T12:18:00Z">
              <w:r w:rsidRPr="005E242C" w:rsidDel="00FC0D60">
                <w:rPr>
                  <w:sz w:val="16"/>
                  <w:szCs w:val="16"/>
                  <w:rPrChange w:id="975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0718AA16" w14:textId="1C8B561E" w:rsidR="005E242C" w:rsidRPr="005E242C" w:rsidRDefault="005E242C" w:rsidP="005E242C">
            <w:pPr>
              <w:shd w:val="clear" w:color="auto" w:fill="FFFFFF" w:themeFill="background1"/>
              <w:spacing w:after="0"/>
              <w:jc w:val="right"/>
              <w:rPr>
                <w:bCs/>
                <w:sz w:val="16"/>
                <w:szCs w:val="16"/>
                <w:rPrChange w:id="9759" w:author="Steve Barbeaux" w:date="2022-10-10T12:18:00Z">
                  <w:rPr>
                    <w:bCs/>
                    <w:sz w:val="16"/>
                    <w:szCs w:val="16"/>
                  </w:rPr>
                </w:rPrChange>
              </w:rPr>
            </w:pPr>
            <w:ins w:id="9760" w:author="Steve Barbeaux" w:date="2022-10-10T12:18:00Z">
              <w:r w:rsidRPr="005E242C">
                <w:rPr>
                  <w:sz w:val="16"/>
                  <w:szCs w:val="16"/>
                  <w:rPrChange w:id="9761" w:author="Steve Barbeaux" w:date="2022-10-10T12:18:00Z">
                    <w:rPr/>
                  </w:rPrChange>
                </w:rPr>
                <w:t>0.01</w:t>
              </w:r>
            </w:ins>
            <w:del w:id="9762" w:author="Steve Barbeaux" w:date="2022-10-10T12:18:00Z">
              <w:r w:rsidRPr="005E242C" w:rsidDel="00FC0D60">
                <w:rPr>
                  <w:sz w:val="16"/>
                  <w:szCs w:val="16"/>
                  <w:rPrChange w:id="976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5841C643" w14:textId="733FDB4A" w:rsidR="005E242C" w:rsidRPr="005E242C" w:rsidRDefault="005E242C" w:rsidP="005E242C">
            <w:pPr>
              <w:shd w:val="clear" w:color="auto" w:fill="FFFFFF" w:themeFill="background1"/>
              <w:spacing w:after="0"/>
              <w:jc w:val="right"/>
              <w:rPr>
                <w:bCs/>
                <w:sz w:val="16"/>
                <w:szCs w:val="16"/>
                <w:rPrChange w:id="9764" w:author="Steve Barbeaux" w:date="2022-10-10T12:18:00Z">
                  <w:rPr>
                    <w:bCs/>
                    <w:sz w:val="16"/>
                    <w:szCs w:val="16"/>
                  </w:rPr>
                </w:rPrChange>
              </w:rPr>
            </w:pPr>
            <w:ins w:id="9765" w:author="Steve Barbeaux" w:date="2022-10-10T12:18:00Z">
              <w:r w:rsidRPr="005E242C">
                <w:rPr>
                  <w:sz w:val="16"/>
                  <w:szCs w:val="16"/>
                  <w:rPrChange w:id="9766" w:author="Steve Barbeaux" w:date="2022-10-10T12:18:00Z">
                    <w:rPr/>
                  </w:rPrChange>
                </w:rPr>
                <w:t>0.00</w:t>
              </w:r>
            </w:ins>
            <w:del w:id="9767" w:author="Steve Barbeaux" w:date="2022-10-10T12:18:00Z">
              <w:r w:rsidRPr="005E242C" w:rsidDel="00FC0D60">
                <w:rPr>
                  <w:sz w:val="16"/>
                  <w:szCs w:val="16"/>
                  <w:rPrChange w:id="976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6E5FE1FC" w14:textId="0B715E29" w:rsidR="005E242C" w:rsidRPr="005E242C" w:rsidRDefault="005E242C" w:rsidP="005E242C">
            <w:pPr>
              <w:shd w:val="clear" w:color="auto" w:fill="FFFFFF" w:themeFill="background1"/>
              <w:spacing w:after="0"/>
              <w:jc w:val="right"/>
              <w:rPr>
                <w:bCs/>
                <w:sz w:val="16"/>
                <w:szCs w:val="16"/>
                <w:rPrChange w:id="9769" w:author="Steve Barbeaux" w:date="2022-10-10T12:18:00Z">
                  <w:rPr>
                    <w:bCs/>
                    <w:sz w:val="16"/>
                    <w:szCs w:val="16"/>
                  </w:rPr>
                </w:rPrChange>
              </w:rPr>
            </w:pPr>
            <w:ins w:id="9770" w:author="Steve Barbeaux" w:date="2022-10-10T12:18:00Z">
              <w:r w:rsidRPr="005E242C">
                <w:rPr>
                  <w:sz w:val="16"/>
                  <w:szCs w:val="16"/>
                  <w:rPrChange w:id="9771" w:author="Steve Barbeaux" w:date="2022-10-10T12:18:00Z">
                    <w:rPr/>
                  </w:rPrChange>
                </w:rPr>
                <w:t>0.00</w:t>
              </w:r>
            </w:ins>
            <w:del w:id="9772" w:author="Steve Barbeaux" w:date="2022-10-10T12:18:00Z">
              <w:r w:rsidRPr="005E242C" w:rsidDel="00FC0D60">
                <w:rPr>
                  <w:sz w:val="16"/>
                  <w:szCs w:val="16"/>
                  <w:rPrChange w:id="977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6F6D8518" w14:textId="0F71BCE8" w:rsidR="005E242C" w:rsidRPr="005E242C" w:rsidRDefault="005E242C" w:rsidP="005E242C">
            <w:pPr>
              <w:shd w:val="clear" w:color="auto" w:fill="FFFFFF" w:themeFill="background1"/>
              <w:spacing w:after="0"/>
              <w:jc w:val="right"/>
              <w:rPr>
                <w:bCs/>
                <w:sz w:val="16"/>
                <w:szCs w:val="16"/>
                <w:rPrChange w:id="9774" w:author="Steve Barbeaux" w:date="2022-10-10T12:18:00Z">
                  <w:rPr>
                    <w:bCs/>
                    <w:sz w:val="16"/>
                    <w:szCs w:val="16"/>
                  </w:rPr>
                </w:rPrChange>
              </w:rPr>
            </w:pPr>
            <w:ins w:id="9775" w:author="Steve Barbeaux" w:date="2022-10-10T12:18:00Z">
              <w:r w:rsidRPr="005E242C">
                <w:rPr>
                  <w:sz w:val="16"/>
                  <w:szCs w:val="16"/>
                  <w:rPrChange w:id="9776" w:author="Steve Barbeaux" w:date="2022-10-10T12:18:00Z">
                    <w:rPr/>
                  </w:rPrChange>
                </w:rPr>
                <w:t>0.00</w:t>
              </w:r>
            </w:ins>
            <w:del w:id="9777" w:author="Steve Barbeaux" w:date="2022-10-10T12:18:00Z">
              <w:r w:rsidRPr="005E242C" w:rsidDel="00FC0D60">
                <w:rPr>
                  <w:sz w:val="16"/>
                  <w:szCs w:val="16"/>
                  <w:rPrChange w:id="977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5797CFFF" w14:textId="66EACFF4" w:rsidR="005E242C" w:rsidRPr="005E242C" w:rsidRDefault="005E242C" w:rsidP="005E242C">
            <w:pPr>
              <w:shd w:val="clear" w:color="auto" w:fill="FFFFFF" w:themeFill="background1"/>
              <w:spacing w:after="0"/>
              <w:jc w:val="right"/>
              <w:rPr>
                <w:bCs/>
                <w:sz w:val="16"/>
                <w:szCs w:val="16"/>
                <w:rPrChange w:id="9779" w:author="Steve Barbeaux" w:date="2022-10-10T12:18:00Z">
                  <w:rPr>
                    <w:bCs/>
                    <w:sz w:val="16"/>
                    <w:szCs w:val="16"/>
                  </w:rPr>
                </w:rPrChange>
              </w:rPr>
            </w:pPr>
            <w:ins w:id="9780" w:author="Steve Barbeaux" w:date="2022-10-10T12:18:00Z">
              <w:r w:rsidRPr="005E242C">
                <w:rPr>
                  <w:sz w:val="16"/>
                  <w:szCs w:val="16"/>
                  <w:rPrChange w:id="9781" w:author="Steve Barbeaux" w:date="2022-10-10T12:18:00Z">
                    <w:rPr/>
                  </w:rPrChange>
                </w:rPr>
                <w:t>0.01</w:t>
              </w:r>
            </w:ins>
            <w:del w:id="9782" w:author="Steve Barbeaux" w:date="2022-10-10T12:18:00Z">
              <w:r w:rsidRPr="005E242C" w:rsidDel="00FC0D60">
                <w:rPr>
                  <w:sz w:val="16"/>
                  <w:szCs w:val="16"/>
                  <w:rPrChange w:id="9783"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7613413A" w14:textId="6C9F421C" w:rsidR="005E242C" w:rsidRPr="005E242C" w:rsidRDefault="005E242C" w:rsidP="005E242C">
            <w:pPr>
              <w:shd w:val="clear" w:color="auto" w:fill="FFFFFF" w:themeFill="background1"/>
              <w:spacing w:after="0"/>
              <w:jc w:val="right"/>
              <w:rPr>
                <w:bCs/>
                <w:sz w:val="16"/>
                <w:szCs w:val="16"/>
                <w:rPrChange w:id="9784" w:author="Steve Barbeaux" w:date="2022-10-10T12:18:00Z">
                  <w:rPr>
                    <w:bCs/>
                    <w:sz w:val="16"/>
                    <w:szCs w:val="16"/>
                  </w:rPr>
                </w:rPrChange>
              </w:rPr>
            </w:pPr>
            <w:ins w:id="9785" w:author="Steve Barbeaux" w:date="2022-10-10T12:18:00Z">
              <w:r w:rsidRPr="005E242C">
                <w:rPr>
                  <w:sz w:val="16"/>
                  <w:szCs w:val="16"/>
                  <w:rPrChange w:id="9786" w:author="Steve Barbeaux" w:date="2022-10-10T12:18:00Z">
                    <w:rPr/>
                  </w:rPrChange>
                </w:rPr>
                <w:t>0.25</w:t>
              </w:r>
            </w:ins>
            <w:del w:id="9787" w:author="Steve Barbeaux" w:date="2022-10-10T12:18:00Z">
              <w:r w:rsidRPr="005E242C" w:rsidDel="00FC0D60">
                <w:rPr>
                  <w:sz w:val="16"/>
                  <w:szCs w:val="16"/>
                  <w:rPrChange w:id="9788" w:author="Steve Barbeaux" w:date="2022-10-10T12:18:00Z">
                    <w:rPr>
                      <w:sz w:val="16"/>
                      <w:szCs w:val="16"/>
                    </w:rPr>
                  </w:rPrChange>
                </w:rPr>
                <w:delText>0.27</w:delText>
              </w:r>
            </w:del>
          </w:p>
        </w:tc>
        <w:tc>
          <w:tcPr>
            <w:tcW w:w="317" w:type="pct"/>
            <w:tcBorders>
              <w:left w:val="nil"/>
              <w:right w:val="nil"/>
            </w:tcBorders>
            <w:shd w:val="clear" w:color="auto" w:fill="FFFFFF" w:themeFill="background1"/>
            <w:noWrap/>
          </w:tcPr>
          <w:p w14:paraId="5BBA34DF" w14:textId="1862F26F" w:rsidR="005E242C" w:rsidRPr="005E242C" w:rsidRDefault="005E242C" w:rsidP="005E242C">
            <w:pPr>
              <w:shd w:val="clear" w:color="auto" w:fill="FFFFFF" w:themeFill="background1"/>
              <w:spacing w:after="0"/>
              <w:jc w:val="right"/>
              <w:rPr>
                <w:bCs/>
                <w:sz w:val="16"/>
                <w:szCs w:val="16"/>
                <w:rPrChange w:id="9789" w:author="Steve Barbeaux" w:date="2022-10-10T12:18:00Z">
                  <w:rPr>
                    <w:bCs/>
                    <w:sz w:val="16"/>
                    <w:szCs w:val="16"/>
                  </w:rPr>
                </w:rPrChange>
              </w:rPr>
            </w:pPr>
            <w:ins w:id="9790" w:author="Steve Barbeaux" w:date="2022-10-10T12:18:00Z">
              <w:r w:rsidRPr="005E242C">
                <w:rPr>
                  <w:sz w:val="16"/>
                  <w:szCs w:val="16"/>
                  <w:rPrChange w:id="9791" w:author="Steve Barbeaux" w:date="2022-10-10T12:18:00Z">
                    <w:rPr/>
                  </w:rPrChange>
                </w:rPr>
                <w:t>2.8%</w:t>
              </w:r>
            </w:ins>
            <w:del w:id="9792" w:author="Steve Barbeaux" w:date="2022-10-10T12:18:00Z">
              <w:r w:rsidRPr="005E242C" w:rsidDel="00FC0D60">
                <w:rPr>
                  <w:sz w:val="16"/>
                  <w:szCs w:val="16"/>
                  <w:rPrChange w:id="9793" w:author="Steve Barbeaux" w:date="2022-10-10T12:18:00Z">
                    <w:rPr>
                      <w:sz w:val="16"/>
                      <w:szCs w:val="16"/>
                    </w:rPr>
                  </w:rPrChange>
                </w:rPr>
                <w:delText>2.9%</w:delText>
              </w:r>
            </w:del>
          </w:p>
        </w:tc>
      </w:tr>
      <w:tr w:rsidR="005E242C" w:rsidRPr="0023317E" w14:paraId="486F736C" w14:textId="77777777" w:rsidTr="00D45095">
        <w:trPr>
          <w:tblCellSpacing w:w="7" w:type="dxa"/>
        </w:trPr>
        <w:tc>
          <w:tcPr>
            <w:tcW w:w="222" w:type="pct"/>
            <w:tcBorders>
              <w:left w:val="nil"/>
              <w:right w:val="nil"/>
            </w:tcBorders>
            <w:shd w:val="clear" w:color="auto" w:fill="FFFFFF" w:themeFill="background1"/>
            <w:noWrap/>
          </w:tcPr>
          <w:p w14:paraId="23E176E7"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2001</w:t>
            </w:r>
          </w:p>
        </w:tc>
        <w:tc>
          <w:tcPr>
            <w:tcW w:w="256" w:type="pct"/>
            <w:tcBorders>
              <w:left w:val="nil"/>
              <w:right w:val="nil"/>
            </w:tcBorders>
            <w:shd w:val="clear" w:color="auto" w:fill="FFFFFF" w:themeFill="background1"/>
            <w:noWrap/>
          </w:tcPr>
          <w:p w14:paraId="1B9B3E3B" w14:textId="13AB2088" w:rsidR="005E242C" w:rsidRPr="005E242C" w:rsidRDefault="005E242C" w:rsidP="005E242C">
            <w:pPr>
              <w:shd w:val="clear" w:color="auto" w:fill="FFFFFF" w:themeFill="background1"/>
              <w:spacing w:after="0"/>
              <w:jc w:val="right"/>
              <w:rPr>
                <w:bCs/>
                <w:sz w:val="16"/>
                <w:szCs w:val="16"/>
                <w:rPrChange w:id="9794" w:author="Steve Barbeaux" w:date="2022-10-10T12:18:00Z">
                  <w:rPr>
                    <w:bCs/>
                    <w:sz w:val="16"/>
                    <w:szCs w:val="16"/>
                  </w:rPr>
                </w:rPrChange>
              </w:rPr>
            </w:pPr>
            <w:ins w:id="9795" w:author="Steve Barbeaux" w:date="2022-10-10T12:18:00Z">
              <w:r w:rsidRPr="005E242C">
                <w:rPr>
                  <w:sz w:val="16"/>
                  <w:szCs w:val="16"/>
                  <w:rPrChange w:id="9796" w:author="Steve Barbeaux" w:date="2022-10-10T12:18:00Z">
                    <w:rPr/>
                  </w:rPrChange>
                </w:rPr>
                <w:t>0.09</w:t>
              </w:r>
            </w:ins>
            <w:del w:id="9797" w:author="Steve Barbeaux" w:date="2022-10-10T12:18:00Z">
              <w:r w:rsidRPr="005E242C" w:rsidDel="00FC0D60">
                <w:rPr>
                  <w:sz w:val="16"/>
                  <w:szCs w:val="16"/>
                  <w:rPrChange w:id="9798" w:author="Steve Barbeaux" w:date="2022-10-10T12:18:00Z">
                    <w:rPr>
                      <w:sz w:val="16"/>
                      <w:szCs w:val="16"/>
                    </w:rPr>
                  </w:rPrChange>
                </w:rPr>
                <w:delText>0.10</w:delText>
              </w:r>
            </w:del>
          </w:p>
        </w:tc>
        <w:tc>
          <w:tcPr>
            <w:tcW w:w="256" w:type="pct"/>
            <w:tcBorders>
              <w:left w:val="nil"/>
              <w:right w:val="nil"/>
            </w:tcBorders>
            <w:shd w:val="clear" w:color="auto" w:fill="FFFFFF" w:themeFill="background1"/>
            <w:noWrap/>
          </w:tcPr>
          <w:p w14:paraId="2DAF2DC2" w14:textId="06BCB890" w:rsidR="005E242C" w:rsidRPr="005E242C" w:rsidRDefault="005E242C" w:rsidP="005E242C">
            <w:pPr>
              <w:shd w:val="clear" w:color="auto" w:fill="FFFFFF" w:themeFill="background1"/>
              <w:spacing w:after="0"/>
              <w:jc w:val="right"/>
              <w:rPr>
                <w:bCs/>
                <w:sz w:val="16"/>
                <w:szCs w:val="16"/>
                <w:rPrChange w:id="9799" w:author="Steve Barbeaux" w:date="2022-10-10T12:18:00Z">
                  <w:rPr>
                    <w:bCs/>
                    <w:sz w:val="16"/>
                    <w:szCs w:val="16"/>
                  </w:rPr>
                </w:rPrChange>
              </w:rPr>
            </w:pPr>
            <w:ins w:id="9800" w:author="Steve Barbeaux" w:date="2022-10-10T12:18:00Z">
              <w:r w:rsidRPr="005E242C">
                <w:rPr>
                  <w:sz w:val="16"/>
                  <w:szCs w:val="16"/>
                  <w:rPrChange w:id="9801" w:author="Steve Barbeaux" w:date="2022-10-10T12:18:00Z">
                    <w:rPr/>
                  </w:rPrChange>
                </w:rPr>
                <w:t>0.06</w:t>
              </w:r>
            </w:ins>
            <w:del w:id="9802" w:author="Steve Barbeaux" w:date="2022-10-10T12:18:00Z">
              <w:r w:rsidRPr="005E242C" w:rsidDel="00FC0D60">
                <w:rPr>
                  <w:sz w:val="16"/>
                  <w:szCs w:val="16"/>
                  <w:rPrChange w:id="9803" w:author="Steve Barbeaux" w:date="2022-10-10T12:18:00Z">
                    <w:rPr>
                      <w:sz w:val="16"/>
                      <w:szCs w:val="16"/>
                    </w:rPr>
                  </w:rPrChange>
                </w:rPr>
                <w:delText>0.07</w:delText>
              </w:r>
            </w:del>
          </w:p>
        </w:tc>
        <w:tc>
          <w:tcPr>
            <w:tcW w:w="256" w:type="pct"/>
            <w:tcBorders>
              <w:left w:val="nil"/>
              <w:right w:val="nil"/>
            </w:tcBorders>
            <w:shd w:val="clear" w:color="auto" w:fill="FFFFFF" w:themeFill="background1"/>
            <w:noWrap/>
          </w:tcPr>
          <w:p w14:paraId="347B3A87" w14:textId="72F6BC82" w:rsidR="005E242C" w:rsidRPr="005E242C" w:rsidRDefault="005E242C" w:rsidP="005E242C">
            <w:pPr>
              <w:shd w:val="clear" w:color="auto" w:fill="FFFFFF" w:themeFill="background1"/>
              <w:spacing w:after="0"/>
              <w:jc w:val="right"/>
              <w:rPr>
                <w:bCs/>
                <w:sz w:val="16"/>
                <w:szCs w:val="16"/>
                <w:rPrChange w:id="9804" w:author="Steve Barbeaux" w:date="2022-10-10T12:18:00Z">
                  <w:rPr>
                    <w:bCs/>
                    <w:sz w:val="16"/>
                    <w:szCs w:val="16"/>
                  </w:rPr>
                </w:rPrChange>
              </w:rPr>
            </w:pPr>
            <w:ins w:id="9805" w:author="Steve Barbeaux" w:date="2022-10-10T12:18:00Z">
              <w:r w:rsidRPr="005E242C">
                <w:rPr>
                  <w:sz w:val="16"/>
                  <w:szCs w:val="16"/>
                  <w:rPrChange w:id="9806" w:author="Steve Barbeaux" w:date="2022-10-10T12:18:00Z">
                    <w:rPr/>
                  </w:rPrChange>
                </w:rPr>
                <w:t>0.02</w:t>
              </w:r>
            </w:ins>
            <w:del w:id="9807" w:author="Steve Barbeaux" w:date="2022-10-10T12:18:00Z">
              <w:r w:rsidRPr="005E242C" w:rsidDel="00FC0D60">
                <w:rPr>
                  <w:sz w:val="16"/>
                  <w:szCs w:val="16"/>
                  <w:rPrChange w:id="9808" w:author="Steve Barbeaux" w:date="2022-10-10T12:18:00Z">
                    <w:rPr>
                      <w:sz w:val="16"/>
                      <w:szCs w:val="16"/>
                    </w:rPr>
                  </w:rPrChange>
                </w:rPr>
                <w:delText>0.02</w:delText>
              </w:r>
            </w:del>
          </w:p>
        </w:tc>
        <w:tc>
          <w:tcPr>
            <w:tcW w:w="257" w:type="pct"/>
            <w:tcBorders>
              <w:left w:val="nil"/>
              <w:right w:val="nil"/>
            </w:tcBorders>
            <w:shd w:val="clear" w:color="auto" w:fill="FFFFFF" w:themeFill="background1"/>
            <w:noWrap/>
          </w:tcPr>
          <w:p w14:paraId="768118B8" w14:textId="78DCB6D7" w:rsidR="005E242C" w:rsidRPr="005E242C" w:rsidRDefault="005E242C" w:rsidP="005E242C">
            <w:pPr>
              <w:shd w:val="clear" w:color="auto" w:fill="FFFFFF" w:themeFill="background1"/>
              <w:spacing w:after="0"/>
              <w:jc w:val="right"/>
              <w:rPr>
                <w:bCs/>
                <w:sz w:val="16"/>
                <w:szCs w:val="16"/>
                <w:rPrChange w:id="9809" w:author="Steve Barbeaux" w:date="2022-10-10T12:18:00Z">
                  <w:rPr>
                    <w:bCs/>
                    <w:sz w:val="16"/>
                    <w:szCs w:val="16"/>
                  </w:rPr>
                </w:rPrChange>
              </w:rPr>
            </w:pPr>
            <w:ins w:id="9810" w:author="Steve Barbeaux" w:date="2022-10-10T12:18:00Z">
              <w:r w:rsidRPr="005E242C">
                <w:rPr>
                  <w:sz w:val="16"/>
                  <w:szCs w:val="16"/>
                  <w:rPrChange w:id="9811" w:author="Steve Barbeaux" w:date="2022-10-10T12:18:00Z">
                    <w:rPr/>
                  </w:rPrChange>
                </w:rPr>
                <w:t>0.01</w:t>
              </w:r>
            </w:ins>
            <w:del w:id="9812" w:author="Steve Barbeaux" w:date="2022-10-10T12:18:00Z">
              <w:r w:rsidRPr="005E242C" w:rsidDel="00FC0D60">
                <w:rPr>
                  <w:sz w:val="16"/>
                  <w:szCs w:val="16"/>
                  <w:rPrChange w:id="981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519E3637" w14:textId="51037784" w:rsidR="005E242C" w:rsidRPr="005E242C" w:rsidRDefault="005E242C" w:rsidP="005E242C">
            <w:pPr>
              <w:shd w:val="clear" w:color="auto" w:fill="FFFFFF" w:themeFill="background1"/>
              <w:spacing w:after="0"/>
              <w:jc w:val="right"/>
              <w:rPr>
                <w:bCs/>
                <w:sz w:val="16"/>
                <w:szCs w:val="16"/>
                <w:rPrChange w:id="9814" w:author="Steve Barbeaux" w:date="2022-10-10T12:18:00Z">
                  <w:rPr>
                    <w:bCs/>
                    <w:sz w:val="16"/>
                    <w:szCs w:val="16"/>
                  </w:rPr>
                </w:rPrChange>
              </w:rPr>
            </w:pPr>
            <w:ins w:id="9815" w:author="Steve Barbeaux" w:date="2022-10-10T12:18:00Z">
              <w:r w:rsidRPr="005E242C">
                <w:rPr>
                  <w:sz w:val="16"/>
                  <w:szCs w:val="16"/>
                  <w:rPrChange w:id="9816" w:author="Steve Barbeaux" w:date="2022-10-10T12:18:00Z">
                    <w:rPr/>
                  </w:rPrChange>
                </w:rPr>
                <w:t>0.01</w:t>
              </w:r>
            </w:ins>
            <w:del w:id="9817" w:author="Steve Barbeaux" w:date="2022-10-10T12:18:00Z">
              <w:r w:rsidRPr="005E242C" w:rsidDel="00FC0D60">
                <w:rPr>
                  <w:sz w:val="16"/>
                  <w:szCs w:val="16"/>
                  <w:rPrChange w:id="9818" w:author="Steve Barbeaux" w:date="2022-10-10T12:18:00Z">
                    <w:rPr>
                      <w:sz w:val="16"/>
                      <w:szCs w:val="16"/>
                    </w:rPr>
                  </w:rPrChange>
                </w:rPr>
                <w:delText>0.02</w:delText>
              </w:r>
            </w:del>
          </w:p>
        </w:tc>
        <w:tc>
          <w:tcPr>
            <w:tcW w:w="257" w:type="pct"/>
            <w:tcBorders>
              <w:left w:val="nil"/>
              <w:right w:val="nil"/>
            </w:tcBorders>
            <w:shd w:val="clear" w:color="auto" w:fill="FFFFFF" w:themeFill="background1"/>
            <w:noWrap/>
          </w:tcPr>
          <w:p w14:paraId="3D92C10F" w14:textId="4381B245" w:rsidR="005E242C" w:rsidRPr="005E242C" w:rsidRDefault="005E242C" w:rsidP="005E242C">
            <w:pPr>
              <w:shd w:val="clear" w:color="auto" w:fill="FFFFFF" w:themeFill="background1"/>
              <w:spacing w:after="0"/>
              <w:jc w:val="right"/>
              <w:rPr>
                <w:bCs/>
                <w:sz w:val="16"/>
                <w:szCs w:val="16"/>
                <w:rPrChange w:id="9819" w:author="Steve Barbeaux" w:date="2022-10-10T12:18:00Z">
                  <w:rPr>
                    <w:bCs/>
                    <w:sz w:val="16"/>
                    <w:szCs w:val="16"/>
                  </w:rPr>
                </w:rPrChange>
              </w:rPr>
            </w:pPr>
            <w:ins w:id="9820" w:author="Steve Barbeaux" w:date="2022-10-10T12:18:00Z">
              <w:r w:rsidRPr="005E242C">
                <w:rPr>
                  <w:sz w:val="16"/>
                  <w:szCs w:val="16"/>
                  <w:rPrChange w:id="9821" w:author="Steve Barbeaux" w:date="2022-10-10T12:18:00Z">
                    <w:rPr/>
                  </w:rPrChange>
                </w:rPr>
                <w:t>0.02</w:t>
              </w:r>
            </w:ins>
            <w:del w:id="9822" w:author="Steve Barbeaux" w:date="2022-10-10T12:18:00Z">
              <w:r w:rsidRPr="005E242C" w:rsidDel="00FC0D60">
                <w:rPr>
                  <w:sz w:val="16"/>
                  <w:szCs w:val="16"/>
                  <w:rPrChange w:id="9823"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42053790" w14:textId="719937DC" w:rsidR="005E242C" w:rsidRPr="005E242C" w:rsidRDefault="005E242C" w:rsidP="005E242C">
            <w:pPr>
              <w:shd w:val="clear" w:color="auto" w:fill="FFFFFF" w:themeFill="background1"/>
              <w:spacing w:after="0"/>
              <w:jc w:val="right"/>
              <w:rPr>
                <w:bCs/>
                <w:sz w:val="16"/>
                <w:szCs w:val="16"/>
                <w:rPrChange w:id="9824" w:author="Steve Barbeaux" w:date="2022-10-10T12:18:00Z">
                  <w:rPr>
                    <w:bCs/>
                    <w:sz w:val="16"/>
                    <w:szCs w:val="16"/>
                  </w:rPr>
                </w:rPrChange>
              </w:rPr>
            </w:pPr>
            <w:ins w:id="9825" w:author="Steve Barbeaux" w:date="2022-10-10T12:18:00Z">
              <w:r w:rsidRPr="005E242C">
                <w:rPr>
                  <w:sz w:val="16"/>
                  <w:szCs w:val="16"/>
                  <w:rPrChange w:id="9826" w:author="Steve Barbeaux" w:date="2022-10-10T12:18:00Z">
                    <w:rPr/>
                  </w:rPrChange>
                </w:rPr>
                <w:t>0.01</w:t>
              </w:r>
            </w:ins>
            <w:del w:id="9827" w:author="Steve Barbeaux" w:date="2022-10-10T12:18:00Z">
              <w:r w:rsidRPr="005E242C" w:rsidDel="00FC0D60">
                <w:rPr>
                  <w:sz w:val="16"/>
                  <w:szCs w:val="16"/>
                  <w:rPrChange w:id="982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5D31645B" w14:textId="20E43958" w:rsidR="005E242C" w:rsidRPr="005E242C" w:rsidRDefault="005E242C" w:rsidP="005E242C">
            <w:pPr>
              <w:shd w:val="clear" w:color="auto" w:fill="FFFFFF" w:themeFill="background1"/>
              <w:spacing w:after="0"/>
              <w:jc w:val="right"/>
              <w:rPr>
                <w:bCs/>
                <w:sz w:val="16"/>
                <w:szCs w:val="16"/>
                <w:rPrChange w:id="9829" w:author="Steve Barbeaux" w:date="2022-10-10T12:18:00Z">
                  <w:rPr>
                    <w:bCs/>
                    <w:sz w:val="16"/>
                    <w:szCs w:val="16"/>
                  </w:rPr>
                </w:rPrChange>
              </w:rPr>
            </w:pPr>
            <w:ins w:id="9830" w:author="Steve Barbeaux" w:date="2022-10-10T12:18:00Z">
              <w:r w:rsidRPr="005E242C">
                <w:rPr>
                  <w:sz w:val="16"/>
                  <w:szCs w:val="16"/>
                  <w:rPrChange w:id="9831" w:author="Steve Barbeaux" w:date="2022-10-10T12:18:00Z">
                    <w:rPr/>
                  </w:rPrChange>
                </w:rPr>
                <w:t>0.03</w:t>
              </w:r>
            </w:ins>
            <w:del w:id="9832" w:author="Steve Barbeaux" w:date="2022-10-10T12:18:00Z">
              <w:r w:rsidRPr="005E242C" w:rsidDel="00FC0D60">
                <w:rPr>
                  <w:sz w:val="16"/>
                  <w:szCs w:val="16"/>
                  <w:rPrChange w:id="9833" w:author="Steve Barbeaux" w:date="2022-10-10T12:18:00Z">
                    <w:rPr>
                      <w:sz w:val="16"/>
                      <w:szCs w:val="16"/>
                    </w:rPr>
                  </w:rPrChange>
                </w:rPr>
                <w:delText>0.03</w:delText>
              </w:r>
            </w:del>
          </w:p>
        </w:tc>
        <w:tc>
          <w:tcPr>
            <w:tcW w:w="256" w:type="pct"/>
            <w:tcBorders>
              <w:left w:val="nil"/>
              <w:right w:val="nil"/>
            </w:tcBorders>
            <w:shd w:val="clear" w:color="auto" w:fill="FFFFFF" w:themeFill="background1"/>
            <w:noWrap/>
          </w:tcPr>
          <w:p w14:paraId="4AE3D71E" w14:textId="2523AC14" w:rsidR="005E242C" w:rsidRPr="005E242C" w:rsidRDefault="005E242C" w:rsidP="005E242C">
            <w:pPr>
              <w:shd w:val="clear" w:color="auto" w:fill="FFFFFF" w:themeFill="background1"/>
              <w:spacing w:after="0"/>
              <w:jc w:val="right"/>
              <w:rPr>
                <w:bCs/>
                <w:sz w:val="16"/>
                <w:szCs w:val="16"/>
                <w:rPrChange w:id="9834" w:author="Steve Barbeaux" w:date="2022-10-10T12:18:00Z">
                  <w:rPr>
                    <w:bCs/>
                    <w:sz w:val="16"/>
                    <w:szCs w:val="16"/>
                  </w:rPr>
                </w:rPrChange>
              </w:rPr>
            </w:pPr>
            <w:ins w:id="9835" w:author="Steve Barbeaux" w:date="2022-10-10T12:18:00Z">
              <w:r w:rsidRPr="005E242C">
                <w:rPr>
                  <w:sz w:val="16"/>
                  <w:szCs w:val="16"/>
                  <w:rPrChange w:id="9836" w:author="Steve Barbeaux" w:date="2022-10-10T12:18:00Z">
                    <w:rPr/>
                  </w:rPrChange>
                </w:rPr>
                <w:t>0.01</w:t>
              </w:r>
            </w:ins>
            <w:del w:id="9837" w:author="Steve Barbeaux" w:date="2022-10-10T12:18:00Z">
              <w:r w:rsidRPr="005E242C" w:rsidDel="00FC0D60">
                <w:rPr>
                  <w:sz w:val="16"/>
                  <w:szCs w:val="16"/>
                  <w:rPrChange w:id="983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21C06E7F" w14:textId="186C3382" w:rsidR="005E242C" w:rsidRPr="005E242C" w:rsidRDefault="005E242C" w:rsidP="005E242C">
            <w:pPr>
              <w:shd w:val="clear" w:color="auto" w:fill="FFFFFF" w:themeFill="background1"/>
              <w:spacing w:after="0"/>
              <w:jc w:val="right"/>
              <w:rPr>
                <w:bCs/>
                <w:sz w:val="16"/>
                <w:szCs w:val="16"/>
                <w:rPrChange w:id="9839" w:author="Steve Barbeaux" w:date="2022-10-10T12:18:00Z">
                  <w:rPr>
                    <w:bCs/>
                    <w:sz w:val="16"/>
                    <w:szCs w:val="16"/>
                  </w:rPr>
                </w:rPrChange>
              </w:rPr>
            </w:pPr>
            <w:ins w:id="9840" w:author="Steve Barbeaux" w:date="2022-10-10T12:18:00Z">
              <w:r w:rsidRPr="005E242C">
                <w:rPr>
                  <w:sz w:val="16"/>
                  <w:szCs w:val="16"/>
                  <w:rPrChange w:id="9841" w:author="Steve Barbeaux" w:date="2022-10-10T12:18:00Z">
                    <w:rPr/>
                  </w:rPrChange>
                </w:rPr>
                <w:t>0.01</w:t>
              </w:r>
            </w:ins>
            <w:del w:id="9842" w:author="Steve Barbeaux" w:date="2022-10-10T12:18:00Z">
              <w:r w:rsidRPr="005E242C" w:rsidDel="00FC0D60">
                <w:rPr>
                  <w:sz w:val="16"/>
                  <w:szCs w:val="16"/>
                  <w:rPrChange w:id="984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6E5BB462" w14:textId="587589FE" w:rsidR="005E242C" w:rsidRPr="005E242C" w:rsidRDefault="005E242C" w:rsidP="005E242C">
            <w:pPr>
              <w:shd w:val="clear" w:color="auto" w:fill="FFFFFF" w:themeFill="background1"/>
              <w:spacing w:after="0"/>
              <w:jc w:val="right"/>
              <w:rPr>
                <w:bCs/>
                <w:sz w:val="16"/>
                <w:szCs w:val="16"/>
                <w:rPrChange w:id="9844" w:author="Steve Barbeaux" w:date="2022-10-10T12:18:00Z">
                  <w:rPr>
                    <w:bCs/>
                    <w:sz w:val="16"/>
                    <w:szCs w:val="16"/>
                  </w:rPr>
                </w:rPrChange>
              </w:rPr>
            </w:pPr>
            <w:ins w:id="9845" w:author="Steve Barbeaux" w:date="2022-10-10T12:18:00Z">
              <w:r w:rsidRPr="005E242C">
                <w:rPr>
                  <w:sz w:val="16"/>
                  <w:szCs w:val="16"/>
                  <w:rPrChange w:id="9846" w:author="Steve Barbeaux" w:date="2022-10-10T12:18:00Z">
                    <w:rPr/>
                  </w:rPrChange>
                </w:rPr>
                <w:t>0.00</w:t>
              </w:r>
            </w:ins>
            <w:del w:id="9847" w:author="Steve Barbeaux" w:date="2022-10-10T12:18:00Z">
              <w:r w:rsidRPr="005E242C" w:rsidDel="00FC0D60">
                <w:rPr>
                  <w:sz w:val="16"/>
                  <w:szCs w:val="16"/>
                  <w:rPrChange w:id="984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4F2400EC" w14:textId="7E466B5B" w:rsidR="005E242C" w:rsidRPr="005E242C" w:rsidRDefault="005E242C" w:rsidP="005E242C">
            <w:pPr>
              <w:shd w:val="clear" w:color="auto" w:fill="FFFFFF" w:themeFill="background1"/>
              <w:spacing w:after="0"/>
              <w:jc w:val="right"/>
              <w:rPr>
                <w:bCs/>
                <w:sz w:val="16"/>
                <w:szCs w:val="16"/>
                <w:rPrChange w:id="9849" w:author="Steve Barbeaux" w:date="2022-10-10T12:18:00Z">
                  <w:rPr>
                    <w:bCs/>
                    <w:sz w:val="16"/>
                    <w:szCs w:val="16"/>
                  </w:rPr>
                </w:rPrChange>
              </w:rPr>
            </w:pPr>
            <w:ins w:id="9850" w:author="Steve Barbeaux" w:date="2022-10-10T12:18:00Z">
              <w:r w:rsidRPr="005E242C">
                <w:rPr>
                  <w:sz w:val="16"/>
                  <w:szCs w:val="16"/>
                  <w:rPrChange w:id="9851" w:author="Steve Barbeaux" w:date="2022-10-10T12:18:00Z">
                    <w:rPr/>
                  </w:rPrChange>
                </w:rPr>
                <w:t>0.01</w:t>
              </w:r>
            </w:ins>
            <w:del w:id="9852" w:author="Steve Barbeaux" w:date="2022-10-10T12:18:00Z">
              <w:r w:rsidRPr="005E242C" w:rsidDel="00FC0D60">
                <w:rPr>
                  <w:sz w:val="16"/>
                  <w:szCs w:val="16"/>
                  <w:rPrChange w:id="985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3344382D" w14:textId="60308B39" w:rsidR="005E242C" w:rsidRPr="005E242C" w:rsidRDefault="005E242C" w:rsidP="005E242C">
            <w:pPr>
              <w:shd w:val="clear" w:color="auto" w:fill="FFFFFF" w:themeFill="background1"/>
              <w:spacing w:after="0"/>
              <w:jc w:val="right"/>
              <w:rPr>
                <w:bCs/>
                <w:sz w:val="16"/>
                <w:szCs w:val="16"/>
                <w:rPrChange w:id="9854" w:author="Steve Barbeaux" w:date="2022-10-10T12:18:00Z">
                  <w:rPr>
                    <w:bCs/>
                    <w:sz w:val="16"/>
                    <w:szCs w:val="16"/>
                  </w:rPr>
                </w:rPrChange>
              </w:rPr>
            </w:pPr>
            <w:ins w:id="9855" w:author="Steve Barbeaux" w:date="2022-10-10T12:18:00Z">
              <w:r w:rsidRPr="005E242C">
                <w:rPr>
                  <w:sz w:val="16"/>
                  <w:szCs w:val="16"/>
                  <w:rPrChange w:id="9856" w:author="Steve Barbeaux" w:date="2022-10-10T12:18:00Z">
                    <w:rPr/>
                  </w:rPrChange>
                </w:rPr>
                <w:t>0.00</w:t>
              </w:r>
            </w:ins>
            <w:del w:id="9857" w:author="Steve Barbeaux" w:date="2022-10-10T12:18:00Z">
              <w:r w:rsidRPr="005E242C" w:rsidDel="00FC0D60">
                <w:rPr>
                  <w:sz w:val="16"/>
                  <w:szCs w:val="16"/>
                  <w:rPrChange w:id="985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5B2BD30A" w14:textId="3155B9B4" w:rsidR="005E242C" w:rsidRPr="005E242C" w:rsidRDefault="005E242C" w:rsidP="005E242C">
            <w:pPr>
              <w:shd w:val="clear" w:color="auto" w:fill="FFFFFF" w:themeFill="background1"/>
              <w:spacing w:after="0"/>
              <w:jc w:val="right"/>
              <w:rPr>
                <w:bCs/>
                <w:sz w:val="16"/>
                <w:szCs w:val="16"/>
                <w:rPrChange w:id="9859" w:author="Steve Barbeaux" w:date="2022-10-10T12:18:00Z">
                  <w:rPr>
                    <w:bCs/>
                    <w:sz w:val="16"/>
                    <w:szCs w:val="16"/>
                  </w:rPr>
                </w:rPrChange>
              </w:rPr>
            </w:pPr>
            <w:ins w:id="9860" w:author="Steve Barbeaux" w:date="2022-10-10T12:18:00Z">
              <w:r w:rsidRPr="005E242C">
                <w:rPr>
                  <w:sz w:val="16"/>
                  <w:szCs w:val="16"/>
                  <w:rPrChange w:id="9861" w:author="Steve Barbeaux" w:date="2022-10-10T12:18:00Z">
                    <w:rPr/>
                  </w:rPrChange>
                </w:rPr>
                <w:t>0.00</w:t>
              </w:r>
            </w:ins>
            <w:del w:id="9862" w:author="Steve Barbeaux" w:date="2022-10-10T12:18:00Z">
              <w:r w:rsidRPr="005E242C" w:rsidDel="00FC0D60">
                <w:rPr>
                  <w:sz w:val="16"/>
                  <w:szCs w:val="16"/>
                  <w:rPrChange w:id="986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3B4C056B" w14:textId="6DBFDCBE" w:rsidR="005E242C" w:rsidRPr="005E242C" w:rsidRDefault="005E242C" w:rsidP="005E242C">
            <w:pPr>
              <w:shd w:val="clear" w:color="auto" w:fill="FFFFFF" w:themeFill="background1"/>
              <w:spacing w:after="0"/>
              <w:jc w:val="right"/>
              <w:rPr>
                <w:bCs/>
                <w:sz w:val="16"/>
                <w:szCs w:val="16"/>
                <w:rPrChange w:id="9864" w:author="Steve Barbeaux" w:date="2022-10-10T12:18:00Z">
                  <w:rPr>
                    <w:bCs/>
                    <w:sz w:val="16"/>
                    <w:szCs w:val="16"/>
                  </w:rPr>
                </w:rPrChange>
              </w:rPr>
            </w:pPr>
            <w:ins w:id="9865" w:author="Steve Barbeaux" w:date="2022-10-10T12:18:00Z">
              <w:r w:rsidRPr="005E242C">
                <w:rPr>
                  <w:sz w:val="16"/>
                  <w:szCs w:val="16"/>
                  <w:rPrChange w:id="9866" w:author="Steve Barbeaux" w:date="2022-10-10T12:18:00Z">
                    <w:rPr/>
                  </w:rPrChange>
                </w:rPr>
                <w:t>0.01</w:t>
              </w:r>
            </w:ins>
            <w:del w:id="9867" w:author="Steve Barbeaux" w:date="2022-10-10T12:18:00Z">
              <w:r w:rsidRPr="005E242C" w:rsidDel="00FC0D60">
                <w:rPr>
                  <w:sz w:val="16"/>
                  <w:szCs w:val="16"/>
                  <w:rPrChange w:id="9868"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6E78AB17" w14:textId="14324A95" w:rsidR="005E242C" w:rsidRPr="005E242C" w:rsidRDefault="005E242C" w:rsidP="005E242C">
            <w:pPr>
              <w:shd w:val="clear" w:color="auto" w:fill="FFFFFF" w:themeFill="background1"/>
              <w:spacing w:after="0"/>
              <w:jc w:val="right"/>
              <w:rPr>
                <w:bCs/>
                <w:sz w:val="16"/>
                <w:szCs w:val="16"/>
                <w:rPrChange w:id="9869" w:author="Steve Barbeaux" w:date="2022-10-10T12:18:00Z">
                  <w:rPr>
                    <w:bCs/>
                    <w:sz w:val="16"/>
                    <w:szCs w:val="16"/>
                  </w:rPr>
                </w:rPrChange>
              </w:rPr>
            </w:pPr>
            <w:ins w:id="9870" w:author="Steve Barbeaux" w:date="2022-10-10T12:18:00Z">
              <w:r w:rsidRPr="005E242C">
                <w:rPr>
                  <w:sz w:val="16"/>
                  <w:szCs w:val="16"/>
                  <w:rPrChange w:id="9871" w:author="Steve Barbeaux" w:date="2022-10-10T12:18:00Z">
                    <w:rPr/>
                  </w:rPrChange>
                </w:rPr>
                <w:t>0.29</w:t>
              </w:r>
            </w:ins>
            <w:del w:id="9872" w:author="Steve Barbeaux" w:date="2022-10-10T12:18:00Z">
              <w:r w:rsidRPr="005E242C" w:rsidDel="00FC0D60">
                <w:rPr>
                  <w:sz w:val="16"/>
                  <w:szCs w:val="16"/>
                  <w:rPrChange w:id="9873" w:author="Steve Barbeaux" w:date="2022-10-10T12:18:00Z">
                    <w:rPr>
                      <w:sz w:val="16"/>
                      <w:szCs w:val="16"/>
                    </w:rPr>
                  </w:rPrChange>
                </w:rPr>
                <w:delText>0.32</w:delText>
              </w:r>
            </w:del>
          </w:p>
        </w:tc>
        <w:tc>
          <w:tcPr>
            <w:tcW w:w="317" w:type="pct"/>
            <w:tcBorders>
              <w:left w:val="nil"/>
              <w:right w:val="nil"/>
            </w:tcBorders>
            <w:shd w:val="clear" w:color="auto" w:fill="FFFFFF" w:themeFill="background1"/>
            <w:noWrap/>
          </w:tcPr>
          <w:p w14:paraId="26488DAA" w14:textId="5C78ABCE" w:rsidR="005E242C" w:rsidRPr="005E242C" w:rsidRDefault="005E242C" w:rsidP="005E242C">
            <w:pPr>
              <w:shd w:val="clear" w:color="auto" w:fill="FFFFFF" w:themeFill="background1"/>
              <w:spacing w:after="0"/>
              <w:jc w:val="right"/>
              <w:rPr>
                <w:bCs/>
                <w:sz w:val="16"/>
                <w:szCs w:val="16"/>
                <w:rPrChange w:id="9874" w:author="Steve Barbeaux" w:date="2022-10-10T12:18:00Z">
                  <w:rPr>
                    <w:bCs/>
                    <w:sz w:val="16"/>
                    <w:szCs w:val="16"/>
                  </w:rPr>
                </w:rPrChange>
              </w:rPr>
            </w:pPr>
            <w:ins w:id="9875" w:author="Steve Barbeaux" w:date="2022-10-10T12:18:00Z">
              <w:r w:rsidRPr="005E242C">
                <w:rPr>
                  <w:sz w:val="16"/>
                  <w:szCs w:val="16"/>
                  <w:rPrChange w:id="9876" w:author="Steve Barbeaux" w:date="2022-10-10T12:18:00Z">
                    <w:rPr/>
                  </w:rPrChange>
                </w:rPr>
                <w:t>2.8%</w:t>
              </w:r>
            </w:ins>
            <w:del w:id="9877" w:author="Steve Barbeaux" w:date="2022-10-10T12:18:00Z">
              <w:r w:rsidRPr="005E242C" w:rsidDel="00FC0D60">
                <w:rPr>
                  <w:sz w:val="16"/>
                  <w:szCs w:val="16"/>
                  <w:rPrChange w:id="9878" w:author="Steve Barbeaux" w:date="2022-10-10T12:18:00Z">
                    <w:rPr>
                      <w:sz w:val="16"/>
                      <w:szCs w:val="16"/>
                    </w:rPr>
                  </w:rPrChange>
                </w:rPr>
                <w:delText>2.8%</w:delText>
              </w:r>
            </w:del>
          </w:p>
        </w:tc>
      </w:tr>
      <w:tr w:rsidR="005E242C" w:rsidRPr="0023317E" w14:paraId="10B76CCA" w14:textId="77777777" w:rsidTr="00D45095">
        <w:trPr>
          <w:tblCellSpacing w:w="7" w:type="dxa"/>
        </w:trPr>
        <w:tc>
          <w:tcPr>
            <w:tcW w:w="222" w:type="pct"/>
            <w:tcBorders>
              <w:left w:val="nil"/>
              <w:right w:val="nil"/>
            </w:tcBorders>
            <w:shd w:val="clear" w:color="auto" w:fill="FFFFFF" w:themeFill="background1"/>
            <w:noWrap/>
          </w:tcPr>
          <w:p w14:paraId="76ABC6B4"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2002</w:t>
            </w:r>
          </w:p>
        </w:tc>
        <w:tc>
          <w:tcPr>
            <w:tcW w:w="256" w:type="pct"/>
            <w:tcBorders>
              <w:left w:val="nil"/>
              <w:right w:val="nil"/>
            </w:tcBorders>
            <w:shd w:val="clear" w:color="auto" w:fill="FFFFFF" w:themeFill="background1"/>
            <w:noWrap/>
          </w:tcPr>
          <w:p w14:paraId="36F2EABE" w14:textId="414F6BBD" w:rsidR="005E242C" w:rsidRPr="005E242C" w:rsidRDefault="005E242C" w:rsidP="005E242C">
            <w:pPr>
              <w:shd w:val="clear" w:color="auto" w:fill="FFFFFF" w:themeFill="background1"/>
              <w:spacing w:after="0"/>
              <w:jc w:val="right"/>
              <w:rPr>
                <w:bCs/>
                <w:sz w:val="16"/>
                <w:szCs w:val="16"/>
                <w:rPrChange w:id="9879" w:author="Steve Barbeaux" w:date="2022-10-10T12:18:00Z">
                  <w:rPr>
                    <w:bCs/>
                    <w:sz w:val="16"/>
                    <w:szCs w:val="16"/>
                  </w:rPr>
                </w:rPrChange>
              </w:rPr>
            </w:pPr>
            <w:ins w:id="9880" w:author="Steve Barbeaux" w:date="2022-10-10T12:18:00Z">
              <w:r w:rsidRPr="005E242C">
                <w:rPr>
                  <w:sz w:val="16"/>
                  <w:szCs w:val="16"/>
                  <w:rPrChange w:id="9881" w:author="Steve Barbeaux" w:date="2022-10-10T12:18:00Z">
                    <w:rPr/>
                  </w:rPrChange>
                </w:rPr>
                <w:t>0.02</w:t>
              </w:r>
            </w:ins>
            <w:del w:id="9882" w:author="Steve Barbeaux" w:date="2022-10-10T12:18:00Z">
              <w:r w:rsidRPr="005E242C" w:rsidDel="00FC0D60">
                <w:rPr>
                  <w:sz w:val="16"/>
                  <w:szCs w:val="16"/>
                  <w:rPrChange w:id="9883"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20243E89" w14:textId="53BD81C2" w:rsidR="005E242C" w:rsidRPr="005E242C" w:rsidRDefault="005E242C" w:rsidP="005E242C">
            <w:pPr>
              <w:shd w:val="clear" w:color="auto" w:fill="FFFFFF" w:themeFill="background1"/>
              <w:spacing w:after="0"/>
              <w:jc w:val="right"/>
              <w:rPr>
                <w:bCs/>
                <w:sz w:val="16"/>
                <w:szCs w:val="16"/>
                <w:rPrChange w:id="9884" w:author="Steve Barbeaux" w:date="2022-10-10T12:18:00Z">
                  <w:rPr>
                    <w:bCs/>
                    <w:sz w:val="16"/>
                    <w:szCs w:val="16"/>
                  </w:rPr>
                </w:rPrChange>
              </w:rPr>
            </w:pPr>
            <w:ins w:id="9885" w:author="Steve Barbeaux" w:date="2022-10-10T12:18:00Z">
              <w:r w:rsidRPr="005E242C">
                <w:rPr>
                  <w:sz w:val="16"/>
                  <w:szCs w:val="16"/>
                  <w:rPrChange w:id="9886" w:author="Steve Barbeaux" w:date="2022-10-10T12:18:00Z">
                    <w:rPr/>
                  </w:rPrChange>
                </w:rPr>
                <w:t>0.08</w:t>
              </w:r>
            </w:ins>
            <w:del w:id="9887" w:author="Steve Barbeaux" w:date="2022-10-10T12:18:00Z">
              <w:r w:rsidRPr="005E242C" w:rsidDel="00FC0D60">
                <w:rPr>
                  <w:sz w:val="16"/>
                  <w:szCs w:val="16"/>
                  <w:rPrChange w:id="9888" w:author="Steve Barbeaux" w:date="2022-10-10T12:18:00Z">
                    <w:rPr>
                      <w:sz w:val="16"/>
                      <w:szCs w:val="16"/>
                    </w:rPr>
                  </w:rPrChange>
                </w:rPr>
                <w:delText>0.08</w:delText>
              </w:r>
            </w:del>
          </w:p>
        </w:tc>
        <w:tc>
          <w:tcPr>
            <w:tcW w:w="256" w:type="pct"/>
            <w:tcBorders>
              <w:left w:val="nil"/>
              <w:right w:val="nil"/>
            </w:tcBorders>
            <w:shd w:val="clear" w:color="auto" w:fill="FFFFFF" w:themeFill="background1"/>
            <w:noWrap/>
          </w:tcPr>
          <w:p w14:paraId="297FDA7F" w14:textId="1A2C310C" w:rsidR="005E242C" w:rsidRPr="005E242C" w:rsidRDefault="005E242C" w:rsidP="005E242C">
            <w:pPr>
              <w:shd w:val="clear" w:color="auto" w:fill="FFFFFF" w:themeFill="background1"/>
              <w:spacing w:after="0"/>
              <w:jc w:val="right"/>
              <w:rPr>
                <w:bCs/>
                <w:sz w:val="16"/>
                <w:szCs w:val="16"/>
                <w:rPrChange w:id="9889" w:author="Steve Barbeaux" w:date="2022-10-10T12:18:00Z">
                  <w:rPr>
                    <w:bCs/>
                    <w:sz w:val="16"/>
                    <w:szCs w:val="16"/>
                  </w:rPr>
                </w:rPrChange>
              </w:rPr>
            </w:pPr>
            <w:ins w:id="9890" w:author="Steve Barbeaux" w:date="2022-10-10T12:18:00Z">
              <w:r w:rsidRPr="005E242C">
                <w:rPr>
                  <w:sz w:val="16"/>
                  <w:szCs w:val="16"/>
                  <w:rPrChange w:id="9891" w:author="Steve Barbeaux" w:date="2022-10-10T12:18:00Z">
                    <w:rPr/>
                  </w:rPrChange>
                </w:rPr>
                <w:t>0.05</w:t>
              </w:r>
            </w:ins>
            <w:del w:id="9892" w:author="Steve Barbeaux" w:date="2022-10-10T12:18:00Z">
              <w:r w:rsidRPr="005E242C" w:rsidDel="00FC0D60">
                <w:rPr>
                  <w:sz w:val="16"/>
                  <w:szCs w:val="16"/>
                  <w:rPrChange w:id="9893" w:author="Steve Barbeaux" w:date="2022-10-10T12:18:00Z">
                    <w:rPr>
                      <w:sz w:val="16"/>
                      <w:szCs w:val="16"/>
                    </w:rPr>
                  </w:rPrChange>
                </w:rPr>
                <w:delText>0.06</w:delText>
              </w:r>
            </w:del>
          </w:p>
        </w:tc>
        <w:tc>
          <w:tcPr>
            <w:tcW w:w="257" w:type="pct"/>
            <w:tcBorders>
              <w:left w:val="nil"/>
              <w:right w:val="nil"/>
            </w:tcBorders>
            <w:shd w:val="clear" w:color="auto" w:fill="FFFFFF" w:themeFill="background1"/>
            <w:noWrap/>
          </w:tcPr>
          <w:p w14:paraId="28EE13FA" w14:textId="54DC6060" w:rsidR="005E242C" w:rsidRPr="005E242C" w:rsidRDefault="005E242C" w:rsidP="005E242C">
            <w:pPr>
              <w:shd w:val="clear" w:color="auto" w:fill="FFFFFF" w:themeFill="background1"/>
              <w:spacing w:after="0"/>
              <w:jc w:val="right"/>
              <w:rPr>
                <w:bCs/>
                <w:sz w:val="16"/>
                <w:szCs w:val="16"/>
                <w:rPrChange w:id="9894" w:author="Steve Barbeaux" w:date="2022-10-10T12:18:00Z">
                  <w:rPr>
                    <w:bCs/>
                    <w:sz w:val="16"/>
                    <w:szCs w:val="16"/>
                  </w:rPr>
                </w:rPrChange>
              </w:rPr>
            </w:pPr>
            <w:ins w:id="9895" w:author="Steve Barbeaux" w:date="2022-10-10T12:18:00Z">
              <w:r w:rsidRPr="005E242C">
                <w:rPr>
                  <w:sz w:val="16"/>
                  <w:szCs w:val="16"/>
                  <w:rPrChange w:id="9896" w:author="Steve Barbeaux" w:date="2022-10-10T12:18:00Z">
                    <w:rPr/>
                  </w:rPrChange>
                </w:rPr>
                <w:t>0.02</w:t>
              </w:r>
            </w:ins>
            <w:del w:id="9897" w:author="Steve Barbeaux" w:date="2022-10-10T12:18:00Z">
              <w:r w:rsidRPr="005E242C" w:rsidDel="00FC0D60">
                <w:rPr>
                  <w:sz w:val="16"/>
                  <w:szCs w:val="16"/>
                  <w:rPrChange w:id="9898" w:author="Steve Barbeaux" w:date="2022-10-10T12:18:00Z">
                    <w:rPr>
                      <w:sz w:val="16"/>
                      <w:szCs w:val="16"/>
                    </w:rPr>
                  </w:rPrChange>
                </w:rPr>
                <w:delText>0.02</w:delText>
              </w:r>
            </w:del>
          </w:p>
        </w:tc>
        <w:tc>
          <w:tcPr>
            <w:tcW w:w="257" w:type="pct"/>
            <w:tcBorders>
              <w:left w:val="nil"/>
              <w:right w:val="nil"/>
            </w:tcBorders>
            <w:shd w:val="clear" w:color="auto" w:fill="FFFFFF" w:themeFill="background1"/>
            <w:noWrap/>
          </w:tcPr>
          <w:p w14:paraId="50812F7E" w14:textId="740D1C71" w:rsidR="005E242C" w:rsidRPr="005E242C" w:rsidRDefault="005E242C" w:rsidP="005E242C">
            <w:pPr>
              <w:shd w:val="clear" w:color="auto" w:fill="FFFFFF" w:themeFill="background1"/>
              <w:spacing w:after="0"/>
              <w:jc w:val="right"/>
              <w:rPr>
                <w:bCs/>
                <w:sz w:val="16"/>
                <w:szCs w:val="16"/>
                <w:rPrChange w:id="9899" w:author="Steve Barbeaux" w:date="2022-10-10T12:18:00Z">
                  <w:rPr>
                    <w:bCs/>
                    <w:sz w:val="16"/>
                    <w:szCs w:val="16"/>
                  </w:rPr>
                </w:rPrChange>
              </w:rPr>
            </w:pPr>
            <w:ins w:id="9900" w:author="Steve Barbeaux" w:date="2022-10-10T12:18:00Z">
              <w:r w:rsidRPr="005E242C">
                <w:rPr>
                  <w:sz w:val="16"/>
                  <w:szCs w:val="16"/>
                  <w:rPrChange w:id="9901" w:author="Steve Barbeaux" w:date="2022-10-10T12:18:00Z">
                    <w:rPr/>
                  </w:rPrChange>
                </w:rPr>
                <w:t>0.01</w:t>
              </w:r>
            </w:ins>
            <w:del w:id="9902" w:author="Steve Barbeaux" w:date="2022-10-10T12:18:00Z">
              <w:r w:rsidRPr="005E242C" w:rsidDel="00FC0D60">
                <w:rPr>
                  <w:sz w:val="16"/>
                  <w:szCs w:val="16"/>
                  <w:rPrChange w:id="990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0707CE2B" w14:textId="141CF8BF" w:rsidR="005E242C" w:rsidRPr="005E242C" w:rsidRDefault="005E242C" w:rsidP="005E242C">
            <w:pPr>
              <w:shd w:val="clear" w:color="auto" w:fill="FFFFFF" w:themeFill="background1"/>
              <w:spacing w:after="0"/>
              <w:jc w:val="right"/>
              <w:rPr>
                <w:bCs/>
                <w:sz w:val="16"/>
                <w:szCs w:val="16"/>
                <w:rPrChange w:id="9904" w:author="Steve Barbeaux" w:date="2022-10-10T12:18:00Z">
                  <w:rPr>
                    <w:bCs/>
                    <w:sz w:val="16"/>
                    <w:szCs w:val="16"/>
                  </w:rPr>
                </w:rPrChange>
              </w:rPr>
            </w:pPr>
            <w:ins w:id="9905" w:author="Steve Barbeaux" w:date="2022-10-10T12:18:00Z">
              <w:r w:rsidRPr="005E242C">
                <w:rPr>
                  <w:sz w:val="16"/>
                  <w:szCs w:val="16"/>
                  <w:rPrChange w:id="9906" w:author="Steve Barbeaux" w:date="2022-10-10T12:18:00Z">
                    <w:rPr/>
                  </w:rPrChange>
                </w:rPr>
                <w:t>0.01</w:t>
              </w:r>
            </w:ins>
            <w:del w:id="9907" w:author="Steve Barbeaux" w:date="2022-10-10T12:18:00Z">
              <w:r w:rsidRPr="005E242C" w:rsidDel="00FC0D60">
                <w:rPr>
                  <w:sz w:val="16"/>
                  <w:szCs w:val="16"/>
                  <w:rPrChange w:id="990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517CEF7B" w14:textId="51AF0C65" w:rsidR="005E242C" w:rsidRPr="005E242C" w:rsidRDefault="005E242C" w:rsidP="005E242C">
            <w:pPr>
              <w:shd w:val="clear" w:color="auto" w:fill="FFFFFF" w:themeFill="background1"/>
              <w:spacing w:after="0"/>
              <w:jc w:val="right"/>
              <w:rPr>
                <w:bCs/>
                <w:sz w:val="16"/>
                <w:szCs w:val="16"/>
                <w:rPrChange w:id="9909" w:author="Steve Barbeaux" w:date="2022-10-10T12:18:00Z">
                  <w:rPr>
                    <w:bCs/>
                    <w:sz w:val="16"/>
                    <w:szCs w:val="16"/>
                  </w:rPr>
                </w:rPrChange>
              </w:rPr>
            </w:pPr>
            <w:ins w:id="9910" w:author="Steve Barbeaux" w:date="2022-10-10T12:18:00Z">
              <w:r w:rsidRPr="005E242C">
                <w:rPr>
                  <w:sz w:val="16"/>
                  <w:szCs w:val="16"/>
                  <w:rPrChange w:id="9911" w:author="Steve Barbeaux" w:date="2022-10-10T12:18:00Z">
                    <w:rPr/>
                  </w:rPrChange>
                </w:rPr>
                <w:t>0.02</w:t>
              </w:r>
            </w:ins>
            <w:del w:id="9912" w:author="Steve Barbeaux" w:date="2022-10-10T12:18:00Z">
              <w:r w:rsidRPr="005E242C" w:rsidDel="00FC0D60">
                <w:rPr>
                  <w:sz w:val="16"/>
                  <w:szCs w:val="16"/>
                  <w:rPrChange w:id="9913"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40FC33CD" w14:textId="701F72A2" w:rsidR="005E242C" w:rsidRPr="005E242C" w:rsidRDefault="005E242C" w:rsidP="005E242C">
            <w:pPr>
              <w:shd w:val="clear" w:color="auto" w:fill="FFFFFF" w:themeFill="background1"/>
              <w:spacing w:after="0"/>
              <w:jc w:val="right"/>
              <w:rPr>
                <w:bCs/>
                <w:sz w:val="16"/>
                <w:szCs w:val="16"/>
                <w:rPrChange w:id="9914" w:author="Steve Barbeaux" w:date="2022-10-10T12:18:00Z">
                  <w:rPr>
                    <w:bCs/>
                    <w:sz w:val="16"/>
                    <w:szCs w:val="16"/>
                  </w:rPr>
                </w:rPrChange>
              </w:rPr>
            </w:pPr>
            <w:ins w:id="9915" w:author="Steve Barbeaux" w:date="2022-10-10T12:18:00Z">
              <w:r w:rsidRPr="005E242C">
                <w:rPr>
                  <w:sz w:val="16"/>
                  <w:szCs w:val="16"/>
                  <w:rPrChange w:id="9916" w:author="Steve Barbeaux" w:date="2022-10-10T12:18:00Z">
                    <w:rPr/>
                  </w:rPrChange>
                </w:rPr>
                <w:t>0.01</w:t>
              </w:r>
            </w:ins>
            <w:del w:id="9917" w:author="Steve Barbeaux" w:date="2022-10-10T12:18:00Z">
              <w:r w:rsidRPr="005E242C" w:rsidDel="00FC0D60">
                <w:rPr>
                  <w:sz w:val="16"/>
                  <w:szCs w:val="16"/>
                  <w:rPrChange w:id="991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265C0B74" w14:textId="4C2F6CBB" w:rsidR="005E242C" w:rsidRPr="005E242C" w:rsidRDefault="005E242C" w:rsidP="005E242C">
            <w:pPr>
              <w:shd w:val="clear" w:color="auto" w:fill="FFFFFF" w:themeFill="background1"/>
              <w:spacing w:after="0"/>
              <w:jc w:val="right"/>
              <w:rPr>
                <w:bCs/>
                <w:sz w:val="16"/>
                <w:szCs w:val="16"/>
                <w:rPrChange w:id="9919" w:author="Steve Barbeaux" w:date="2022-10-10T12:18:00Z">
                  <w:rPr>
                    <w:bCs/>
                    <w:sz w:val="16"/>
                    <w:szCs w:val="16"/>
                  </w:rPr>
                </w:rPrChange>
              </w:rPr>
            </w:pPr>
            <w:ins w:id="9920" w:author="Steve Barbeaux" w:date="2022-10-10T12:18:00Z">
              <w:r w:rsidRPr="005E242C">
                <w:rPr>
                  <w:sz w:val="16"/>
                  <w:szCs w:val="16"/>
                  <w:rPrChange w:id="9921" w:author="Steve Barbeaux" w:date="2022-10-10T12:18:00Z">
                    <w:rPr/>
                  </w:rPrChange>
                </w:rPr>
                <w:t>0.02</w:t>
              </w:r>
            </w:ins>
            <w:del w:id="9922" w:author="Steve Barbeaux" w:date="2022-10-10T12:18:00Z">
              <w:r w:rsidRPr="005E242C" w:rsidDel="00FC0D60">
                <w:rPr>
                  <w:sz w:val="16"/>
                  <w:szCs w:val="16"/>
                  <w:rPrChange w:id="9923"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34301BA9" w14:textId="700D0F79" w:rsidR="005E242C" w:rsidRPr="005E242C" w:rsidRDefault="005E242C" w:rsidP="005E242C">
            <w:pPr>
              <w:shd w:val="clear" w:color="auto" w:fill="FFFFFF" w:themeFill="background1"/>
              <w:spacing w:after="0"/>
              <w:jc w:val="right"/>
              <w:rPr>
                <w:bCs/>
                <w:sz w:val="16"/>
                <w:szCs w:val="16"/>
                <w:rPrChange w:id="9924" w:author="Steve Barbeaux" w:date="2022-10-10T12:18:00Z">
                  <w:rPr>
                    <w:bCs/>
                    <w:sz w:val="16"/>
                    <w:szCs w:val="16"/>
                  </w:rPr>
                </w:rPrChange>
              </w:rPr>
            </w:pPr>
            <w:ins w:id="9925" w:author="Steve Barbeaux" w:date="2022-10-10T12:18:00Z">
              <w:r w:rsidRPr="005E242C">
                <w:rPr>
                  <w:sz w:val="16"/>
                  <w:szCs w:val="16"/>
                  <w:rPrChange w:id="9926" w:author="Steve Barbeaux" w:date="2022-10-10T12:18:00Z">
                    <w:rPr/>
                  </w:rPrChange>
                </w:rPr>
                <w:t>0.01</w:t>
              </w:r>
            </w:ins>
            <w:del w:id="9927" w:author="Steve Barbeaux" w:date="2022-10-10T12:18:00Z">
              <w:r w:rsidRPr="005E242C" w:rsidDel="00FC0D60">
                <w:rPr>
                  <w:sz w:val="16"/>
                  <w:szCs w:val="16"/>
                  <w:rPrChange w:id="992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34A1F6EA" w14:textId="5F4A0B1D" w:rsidR="005E242C" w:rsidRPr="005E242C" w:rsidRDefault="005E242C" w:rsidP="005E242C">
            <w:pPr>
              <w:shd w:val="clear" w:color="auto" w:fill="FFFFFF" w:themeFill="background1"/>
              <w:spacing w:after="0"/>
              <w:jc w:val="right"/>
              <w:rPr>
                <w:bCs/>
                <w:sz w:val="16"/>
                <w:szCs w:val="16"/>
                <w:rPrChange w:id="9929" w:author="Steve Barbeaux" w:date="2022-10-10T12:18:00Z">
                  <w:rPr>
                    <w:bCs/>
                    <w:sz w:val="16"/>
                    <w:szCs w:val="16"/>
                  </w:rPr>
                </w:rPrChange>
              </w:rPr>
            </w:pPr>
            <w:ins w:id="9930" w:author="Steve Barbeaux" w:date="2022-10-10T12:18:00Z">
              <w:r w:rsidRPr="005E242C">
                <w:rPr>
                  <w:sz w:val="16"/>
                  <w:szCs w:val="16"/>
                  <w:rPrChange w:id="9931" w:author="Steve Barbeaux" w:date="2022-10-10T12:18:00Z">
                    <w:rPr/>
                  </w:rPrChange>
                </w:rPr>
                <w:t>0.00</w:t>
              </w:r>
            </w:ins>
            <w:del w:id="9932" w:author="Steve Barbeaux" w:date="2022-10-10T12:18:00Z">
              <w:r w:rsidRPr="005E242C" w:rsidDel="00FC0D60">
                <w:rPr>
                  <w:sz w:val="16"/>
                  <w:szCs w:val="16"/>
                  <w:rPrChange w:id="993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448A44A7" w14:textId="2D97E698" w:rsidR="005E242C" w:rsidRPr="005E242C" w:rsidRDefault="005E242C" w:rsidP="005E242C">
            <w:pPr>
              <w:shd w:val="clear" w:color="auto" w:fill="FFFFFF" w:themeFill="background1"/>
              <w:spacing w:after="0"/>
              <w:jc w:val="right"/>
              <w:rPr>
                <w:bCs/>
                <w:sz w:val="16"/>
                <w:szCs w:val="16"/>
                <w:rPrChange w:id="9934" w:author="Steve Barbeaux" w:date="2022-10-10T12:18:00Z">
                  <w:rPr>
                    <w:bCs/>
                    <w:sz w:val="16"/>
                    <w:szCs w:val="16"/>
                  </w:rPr>
                </w:rPrChange>
              </w:rPr>
            </w:pPr>
            <w:ins w:id="9935" w:author="Steve Barbeaux" w:date="2022-10-10T12:18:00Z">
              <w:r w:rsidRPr="005E242C">
                <w:rPr>
                  <w:sz w:val="16"/>
                  <w:szCs w:val="16"/>
                  <w:rPrChange w:id="9936" w:author="Steve Barbeaux" w:date="2022-10-10T12:18:00Z">
                    <w:rPr/>
                  </w:rPrChange>
                </w:rPr>
                <w:t>0.00</w:t>
              </w:r>
            </w:ins>
            <w:del w:id="9937" w:author="Steve Barbeaux" w:date="2022-10-10T12:18:00Z">
              <w:r w:rsidRPr="005E242C" w:rsidDel="00FC0D60">
                <w:rPr>
                  <w:sz w:val="16"/>
                  <w:szCs w:val="16"/>
                  <w:rPrChange w:id="993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077885C0" w14:textId="473DFA91" w:rsidR="005E242C" w:rsidRPr="005E242C" w:rsidRDefault="005E242C" w:rsidP="005E242C">
            <w:pPr>
              <w:shd w:val="clear" w:color="auto" w:fill="FFFFFF" w:themeFill="background1"/>
              <w:spacing w:after="0"/>
              <w:jc w:val="right"/>
              <w:rPr>
                <w:bCs/>
                <w:sz w:val="16"/>
                <w:szCs w:val="16"/>
                <w:rPrChange w:id="9939" w:author="Steve Barbeaux" w:date="2022-10-10T12:18:00Z">
                  <w:rPr>
                    <w:bCs/>
                    <w:sz w:val="16"/>
                    <w:szCs w:val="16"/>
                  </w:rPr>
                </w:rPrChange>
              </w:rPr>
            </w:pPr>
            <w:ins w:id="9940" w:author="Steve Barbeaux" w:date="2022-10-10T12:18:00Z">
              <w:r w:rsidRPr="005E242C">
                <w:rPr>
                  <w:sz w:val="16"/>
                  <w:szCs w:val="16"/>
                  <w:rPrChange w:id="9941" w:author="Steve Barbeaux" w:date="2022-10-10T12:18:00Z">
                    <w:rPr/>
                  </w:rPrChange>
                </w:rPr>
                <w:t>0.01</w:t>
              </w:r>
            </w:ins>
            <w:del w:id="9942" w:author="Steve Barbeaux" w:date="2022-10-10T12:18:00Z">
              <w:r w:rsidRPr="005E242C" w:rsidDel="00FC0D60">
                <w:rPr>
                  <w:sz w:val="16"/>
                  <w:szCs w:val="16"/>
                  <w:rPrChange w:id="994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35AFCA60" w14:textId="5F9D9498" w:rsidR="005E242C" w:rsidRPr="005E242C" w:rsidRDefault="005E242C" w:rsidP="005E242C">
            <w:pPr>
              <w:shd w:val="clear" w:color="auto" w:fill="FFFFFF" w:themeFill="background1"/>
              <w:spacing w:after="0"/>
              <w:jc w:val="right"/>
              <w:rPr>
                <w:bCs/>
                <w:sz w:val="16"/>
                <w:szCs w:val="16"/>
                <w:rPrChange w:id="9944" w:author="Steve Barbeaux" w:date="2022-10-10T12:18:00Z">
                  <w:rPr>
                    <w:bCs/>
                    <w:sz w:val="16"/>
                    <w:szCs w:val="16"/>
                  </w:rPr>
                </w:rPrChange>
              </w:rPr>
            </w:pPr>
            <w:ins w:id="9945" w:author="Steve Barbeaux" w:date="2022-10-10T12:18:00Z">
              <w:r w:rsidRPr="005E242C">
                <w:rPr>
                  <w:sz w:val="16"/>
                  <w:szCs w:val="16"/>
                  <w:rPrChange w:id="9946" w:author="Steve Barbeaux" w:date="2022-10-10T12:18:00Z">
                    <w:rPr/>
                  </w:rPrChange>
                </w:rPr>
                <w:t>0.00</w:t>
              </w:r>
            </w:ins>
            <w:del w:id="9947" w:author="Steve Barbeaux" w:date="2022-10-10T12:18:00Z">
              <w:r w:rsidRPr="005E242C" w:rsidDel="00FC0D60">
                <w:rPr>
                  <w:sz w:val="16"/>
                  <w:szCs w:val="16"/>
                  <w:rPrChange w:id="994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33F3A47C" w14:textId="1A44CFB0" w:rsidR="005E242C" w:rsidRPr="005E242C" w:rsidRDefault="005E242C" w:rsidP="005E242C">
            <w:pPr>
              <w:shd w:val="clear" w:color="auto" w:fill="FFFFFF" w:themeFill="background1"/>
              <w:spacing w:after="0"/>
              <w:jc w:val="right"/>
              <w:rPr>
                <w:bCs/>
                <w:sz w:val="16"/>
                <w:szCs w:val="16"/>
                <w:rPrChange w:id="9949" w:author="Steve Barbeaux" w:date="2022-10-10T12:18:00Z">
                  <w:rPr>
                    <w:bCs/>
                    <w:sz w:val="16"/>
                    <w:szCs w:val="16"/>
                  </w:rPr>
                </w:rPrChange>
              </w:rPr>
            </w:pPr>
            <w:ins w:id="9950" w:author="Steve Barbeaux" w:date="2022-10-10T12:18:00Z">
              <w:r w:rsidRPr="005E242C">
                <w:rPr>
                  <w:sz w:val="16"/>
                  <w:szCs w:val="16"/>
                  <w:rPrChange w:id="9951" w:author="Steve Barbeaux" w:date="2022-10-10T12:18:00Z">
                    <w:rPr/>
                  </w:rPrChange>
                </w:rPr>
                <w:t>0.01</w:t>
              </w:r>
            </w:ins>
            <w:del w:id="9952" w:author="Steve Barbeaux" w:date="2022-10-10T12:18:00Z">
              <w:r w:rsidRPr="005E242C" w:rsidDel="00FC0D60">
                <w:rPr>
                  <w:sz w:val="16"/>
                  <w:szCs w:val="16"/>
                  <w:rPrChange w:id="9953"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24F9FA32" w14:textId="23841BF9" w:rsidR="005E242C" w:rsidRPr="005E242C" w:rsidRDefault="005E242C" w:rsidP="005E242C">
            <w:pPr>
              <w:shd w:val="clear" w:color="auto" w:fill="FFFFFF" w:themeFill="background1"/>
              <w:spacing w:after="0"/>
              <w:jc w:val="right"/>
              <w:rPr>
                <w:bCs/>
                <w:sz w:val="16"/>
                <w:szCs w:val="16"/>
                <w:rPrChange w:id="9954" w:author="Steve Barbeaux" w:date="2022-10-10T12:18:00Z">
                  <w:rPr>
                    <w:bCs/>
                    <w:sz w:val="16"/>
                    <w:szCs w:val="16"/>
                  </w:rPr>
                </w:rPrChange>
              </w:rPr>
            </w:pPr>
            <w:ins w:id="9955" w:author="Steve Barbeaux" w:date="2022-10-10T12:18:00Z">
              <w:r w:rsidRPr="005E242C">
                <w:rPr>
                  <w:sz w:val="16"/>
                  <w:szCs w:val="16"/>
                  <w:rPrChange w:id="9956" w:author="Steve Barbeaux" w:date="2022-10-10T12:18:00Z">
                    <w:rPr/>
                  </w:rPrChange>
                </w:rPr>
                <w:t>0.26</w:t>
              </w:r>
            </w:ins>
            <w:del w:id="9957" w:author="Steve Barbeaux" w:date="2022-10-10T12:18:00Z">
              <w:r w:rsidRPr="005E242C" w:rsidDel="00FC0D60">
                <w:rPr>
                  <w:sz w:val="16"/>
                  <w:szCs w:val="16"/>
                  <w:rPrChange w:id="9958" w:author="Steve Barbeaux" w:date="2022-10-10T12:18:00Z">
                    <w:rPr>
                      <w:sz w:val="16"/>
                      <w:szCs w:val="16"/>
                    </w:rPr>
                  </w:rPrChange>
                </w:rPr>
                <w:delText>0.28</w:delText>
              </w:r>
            </w:del>
          </w:p>
        </w:tc>
        <w:tc>
          <w:tcPr>
            <w:tcW w:w="317" w:type="pct"/>
            <w:tcBorders>
              <w:left w:val="nil"/>
              <w:right w:val="nil"/>
            </w:tcBorders>
            <w:shd w:val="clear" w:color="auto" w:fill="FFFFFF" w:themeFill="background1"/>
            <w:noWrap/>
          </w:tcPr>
          <w:p w14:paraId="25001F24" w14:textId="7D3E7566" w:rsidR="005E242C" w:rsidRPr="005E242C" w:rsidRDefault="005E242C" w:rsidP="005E242C">
            <w:pPr>
              <w:shd w:val="clear" w:color="auto" w:fill="FFFFFF" w:themeFill="background1"/>
              <w:spacing w:after="0"/>
              <w:jc w:val="right"/>
              <w:rPr>
                <w:bCs/>
                <w:sz w:val="16"/>
                <w:szCs w:val="16"/>
                <w:rPrChange w:id="9959" w:author="Steve Barbeaux" w:date="2022-10-10T12:18:00Z">
                  <w:rPr>
                    <w:bCs/>
                    <w:sz w:val="16"/>
                    <w:szCs w:val="16"/>
                  </w:rPr>
                </w:rPrChange>
              </w:rPr>
            </w:pPr>
            <w:ins w:id="9960" w:author="Steve Barbeaux" w:date="2022-10-10T12:18:00Z">
              <w:r w:rsidRPr="005E242C">
                <w:rPr>
                  <w:sz w:val="16"/>
                  <w:szCs w:val="16"/>
                  <w:rPrChange w:id="9961" w:author="Steve Barbeaux" w:date="2022-10-10T12:18:00Z">
                    <w:rPr/>
                  </w:rPrChange>
                </w:rPr>
                <w:t>3.2%</w:t>
              </w:r>
            </w:ins>
            <w:del w:id="9962" w:author="Steve Barbeaux" w:date="2022-10-10T12:18:00Z">
              <w:r w:rsidRPr="005E242C" w:rsidDel="00FC0D60">
                <w:rPr>
                  <w:sz w:val="16"/>
                  <w:szCs w:val="16"/>
                  <w:rPrChange w:id="9963" w:author="Steve Barbeaux" w:date="2022-10-10T12:18:00Z">
                    <w:rPr>
                      <w:sz w:val="16"/>
                      <w:szCs w:val="16"/>
                    </w:rPr>
                  </w:rPrChange>
                </w:rPr>
                <w:delText>3.2%</w:delText>
              </w:r>
            </w:del>
          </w:p>
        </w:tc>
      </w:tr>
      <w:tr w:rsidR="005E242C" w:rsidRPr="0023317E" w14:paraId="65026FD0" w14:textId="77777777" w:rsidTr="00D45095">
        <w:trPr>
          <w:tblCellSpacing w:w="7" w:type="dxa"/>
        </w:trPr>
        <w:tc>
          <w:tcPr>
            <w:tcW w:w="222" w:type="pct"/>
            <w:tcBorders>
              <w:left w:val="nil"/>
              <w:right w:val="nil"/>
            </w:tcBorders>
            <w:shd w:val="clear" w:color="auto" w:fill="FFFFFF" w:themeFill="background1"/>
            <w:noWrap/>
          </w:tcPr>
          <w:p w14:paraId="67D54A83"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2003</w:t>
            </w:r>
          </w:p>
        </w:tc>
        <w:tc>
          <w:tcPr>
            <w:tcW w:w="256" w:type="pct"/>
            <w:tcBorders>
              <w:left w:val="nil"/>
              <w:right w:val="nil"/>
            </w:tcBorders>
            <w:shd w:val="clear" w:color="auto" w:fill="FFFFFF" w:themeFill="background1"/>
            <w:noWrap/>
          </w:tcPr>
          <w:p w14:paraId="7C986837" w14:textId="65EB88B8" w:rsidR="005E242C" w:rsidRPr="005E242C" w:rsidRDefault="005E242C" w:rsidP="005E242C">
            <w:pPr>
              <w:shd w:val="clear" w:color="auto" w:fill="FFFFFF" w:themeFill="background1"/>
              <w:spacing w:after="0"/>
              <w:jc w:val="right"/>
              <w:rPr>
                <w:bCs/>
                <w:sz w:val="16"/>
                <w:szCs w:val="16"/>
                <w:rPrChange w:id="9964" w:author="Steve Barbeaux" w:date="2022-10-10T12:18:00Z">
                  <w:rPr>
                    <w:bCs/>
                    <w:sz w:val="16"/>
                    <w:szCs w:val="16"/>
                  </w:rPr>
                </w:rPrChange>
              </w:rPr>
            </w:pPr>
            <w:ins w:id="9965" w:author="Steve Barbeaux" w:date="2022-10-10T12:18:00Z">
              <w:r w:rsidRPr="005E242C">
                <w:rPr>
                  <w:sz w:val="16"/>
                  <w:szCs w:val="16"/>
                  <w:rPrChange w:id="9966" w:author="Steve Barbeaux" w:date="2022-10-10T12:18:00Z">
                    <w:rPr/>
                  </w:rPrChange>
                </w:rPr>
                <w:t>0.02</w:t>
              </w:r>
            </w:ins>
            <w:del w:id="9967" w:author="Steve Barbeaux" w:date="2022-10-10T12:18:00Z">
              <w:r w:rsidRPr="005E242C" w:rsidDel="00FC0D60">
                <w:rPr>
                  <w:sz w:val="16"/>
                  <w:szCs w:val="16"/>
                  <w:rPrChange w:id="9968"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7DE30402" w14:textId="5E47804D" w:rsidR="005E242C" w:rsidRPr="005E242C" w:rsidRDefault="005E242C" w:rsidP="005E242C">
            <w:pPr>
              <w:shd w:val="clear" w:color="auto" w:fill="FFFFFF" w:themeFill="background1"/>
              <w:spacing w:after="0"/>
              <w:jc w:val="right"/>
              <w:rPr>
                <w:bCs/>
                <w:sz w:val="16"/>
                <w:szCs w:val="16"/>
                <w:rPrChange w:id="9969" w:author="Steve Barbeaux" w:date="2022-10-10T12:18:00Z">
                  <w:rPr>
                    <w:bCs/>
                    <w:sz w:val="16"/>
                    <w:szCs w:val="16"/>
                  </w:rPr>
                </w:rPrChange>
              </w:rPr>
            </w:pPr>
            <w:ins w:id="9970" w:author="Steve Barbeaux" w:date="2022-10-10T12:18:00Z">
              <w:r w:rsidRPr="005E242C">
                <w:rPr>
                  <w:sz w:val="16"/>
                  <w:szCs w:val="16"/>
                  <w:rPrChange w:id="9971" w:author="Steve Barbeaux" w:date="2022-10-10T12:18:00Z">
                    <w:rPr/>
                  </w:rPrChange>
                </w:rPr>
                <w:t>0.02</w:t>
              </w:r>
            </w:ins>
            <w:del w:id="9972" w:author="Steve Barbeaux" w:date="2022-10-10T12:18:00Z">
              <w:r w:rsidRPr="005E242C" w:rsidDel="00FC0D60">
                <w:rPr>
                  <w:sz w:val="16"/>
                  <w:szCs w:val="16"/>
                  <w:rPrChange w:id="9973"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091DAEA6" w14:textId="6154D49F" w:rsidR="005E242C" w:rsidRPr="005E242C" w:rsidRDefault="005E242C" w:rsidP="005E242C">
            <w:pPr>
              <w:shd w:val="clear" w:color="auto" w:fill="FFFFFF" w:themeFill="background1"/>
              <w:spacing w:after="0"/>
              <w:jc w:val="right"/>
              <w:rPr>
                <w:bCs/>
                <w:sz w:val="16"/>
                <w:szCs w:val="16"/>
                <w:rPrChange w:id="9974" w:author="Steve Barbeaux" w:date="2022-10-10T12:18:00Z">
                  <w:rPr>
                    <w:bCs/>
                    <w:sz w:val="16"/>
                    <w:szCs w:val="16"/>
                  </w:rPr>
                </w:rPrChange>
              </w:rPr>
            </w:pPr>
            <w:ins w:id="9975" w:author="Steve Barbeaux" w:date="2022-10-10T12:18:00Z">
              <w:r w:rsidRPr="005E242C">
                <w:rPr>
                  <w:sz w:val="16"/>
                  <w:szCs w:val="16"/>
                  <w:rPrChange w:id="9976" w:author="Steve Barbeaux" w:date="2022-10-10T12:18:00Z">
                    <w:rPr/>
                  </w:rPrChange>
                </w:rPr>
                <w:t>0.06</w:t>
              </w:r>
            </w:ins>
            <w:del w:id="9977" w:author="Steve Barbeaux" w:date="2022-10-10T12:18:00Z">
              <w:r w:rsidRPr="005E242C" w:rsidDel="00FC0D60">
                <w:rPr>
                  <w:sz w:val="16"/>
                  <w:szCs w:val="16"/>
                  <w:rPrChange w:id="9978" w:author="Steve Barbeaux" w:date="2022-10-10T12:18:00Z">
                    <w:rPr>
                      <w:sz w:val="16"/>
                      <w:szCs w:val="16"/>
                    </w:rPr>
                  </w:rPrChange>
                </w:rPr>
                <w:delText>0.07</w:delText>
              </w:r>
            </w:del>
          </w:p>
        </w:tc>
        <w:tc>
          <w:tcPr>
            <w:tcW w:w="257" w:type="pct"/>
            <w:tcBorders>
              <w:left w:val="nil"/>
              <w:right w:val="nil"/>
            </w:tcBorders>
            <w:shd w:val="clear" w:color="auto" w:fill="FFFFFF" w:themeFill="background1"/>
            <w:noWrap/>
          </w:tcPr>
          <w:p w14:paraId="52C1DBC3" w14:textId="230F1DED" w:rsidR="005E242C" w:rsidRPr="005E242C" w:rsidRDefault="005E242C" w:rsidP="005E242C">
            <w:pPr>
              <w:shd w:val="clear" w:color="auto" w:fill="FFFFFF" w:themeFill="background1"/>
              <w:spacing w:after="0"/>
              <w:jc w:val="right"/>
              <w:rPr>
                <w:bCs/>
                <w:sz w:val="16"/>
                <w:szCs w:val="16"/>
                <w:rPrChange w:id="9979" w:author="Steve Barbeaux" w:date="2022-10-10T12:18:00Z">
                  <w:rPr>
                    <w:bCs/>
                    <w:sz w:val="16"/>
                    <w:szCs w:val="16"/>
                  </w:rPr>
                </w:rPrChange>
              </w:rPr>
            </w:pPr>
            <w:ins w:id="9980" w:author="Steve Barbeaux" w:date="2022-10-10T12:18:00Z">
              <w:r w:rsidRPr="005E242C">
                <w:rPr>
                  <w:sz w:val="16"/>
                  <w:szCs w:val="16"/>
                  <w:rPrChange w:id="9981" w:author="Steve Barbeaux" w:date="2022-10-10T12:18:00Z">
                    <w:rPr/>
                  </w:rPrChange>
                </w:rPr>
                <w:t>0.04</w:t>
              </w:r>
            </w:ins>
            <w:del w:id="9982" w:author="Steve Barbeaux" w:date="2022-10-10T12:18:00Z">
              <w:r w:rsidRPr="005E242C" w:rsidDel="00FC0D60">
                <w:rPr>
                  <w:sz w:val="16"/>
                  <w:szCs w:val="16"/>
                  <w:rPrChange w:id="9983" w:author="Steve Barbeaux" w:date="2022-10-10T12:18:00Z">
                    <w:rPr>
                      <w:sz w:val="16"/>
                      <w:szCs w:val="16"/>
                    </w:rPr>
                  </w:rPrChange>
                </w:rPr>
                <w:delText>0.05</w:delText>
              </w:r>
            </w:del>
          </w:p>
        </w:tc>
        <w:tc>
          <w:tcPr>
            <w:tcW w:w="257" w:type="pct"/>
            <w:tcBorders>
              <w:left w:val="nil"/>
              <w:right w:val="nil"/>
            </w:tcBorders>
            <w:shd w:val="clear" w:color="auto" w:fill="FFFFFF" w:themeFill="background1"/>
            <w:noWrap/>
          </w:tcPr>
          <w:p w14:paraId="7218B04A" w14:textId="7AB2240C" w:rsidR="005E242C" w:rsidRPr="005E242C" w:rsidRDefault="005E242C" w:rsidP="005E242C">
            <w:pPr>
              <w:shd w:val="clear" w:color="auto" w:fill="FFFFFF" w:themeFill="background1"/>
              <w:spacing w:after="0"/>
              <w:jc w:val="right"/>
              <w:rPr>
                <w:bCs/>
                <w:sz w:val="16"/>
                <w:szCs w:val="16"/>
                <w:rPrChange w:id="9984" w:author="Steve Barbeaux" w:date="2022-10-10T12:18:00Z">
                  <w:rPr>
                    <w:bCs/>
                    <w:sz w:val="16"/>
                    <w:szCs w:val="16"/>
                  </w:rPr>
                </w:rPrChange>
              </w:rPr>
            </w:pPr>
            <w:ins w:id="9985" w:author="Steve Barbeaux" w:date="2022-10-10T12:18:00Z">
              <w:r w:rsidRPr="005E242C">
                <w:rPr>
                  <w:sz w:val="16"/>
                  <w:szCs w:val="16"/>
                  <w:rPrChange w:id="9986" w:author="Steve Barbeaux" w:date="2022-10-10T12:18:00Z">
                    <w:rPr/>
                  </w:rPrChange>
                </w:rPr>
                <w:t>0.01</w:t>
              </w:r>
            </w:ins>
            <w:del w:id="9987" w:author="Steve Barbeaux" w:date="2022-10-10T12:18:00Z">
              <w:r w:rsidRPr="005E242C" w:rsidDel="00FC0D60">
                <w:rPr>
                  <w:sz w:val="16"/>
                  <w:szCs w:val="16"/>
                  <w:rPrChange w:id="998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382FE8AA" w14:textId="57EC49AE" w:rsidR="005E242C" w:rsidRPr="005E242C" w:rsidRDefault="005E242C" w:rsidP="005E242C">
            <w:pPr>
              <w:shd w:val="clear" w:color="auto" w:fill="FFFFFF" w:themeFill="background1"/>
              <w:spacing w:after="0"/>
              <w:jc w:val="right"/>
              <w:rPr>
                <w:bCs/>
                <w:sz w:val="16"/>
                <w:szCs w:val="16"/>
                <w:rPrChange w:id="9989" w:author="Steve Barbeaux" w:date="2022-10-10T12:18:00Z">
                  <w:rPr>
                    <w:bCs/>
                    <w:sz w:val="16"/>
                    <w:szCs w:val="16"/>
                  </w:rPr>
                </w:rPrChange>
              </w:rPr>
            </w:pPr>
            <w:ins w:id="9990" w:author="Steve Barbeaux" w:date="2022-10-10T12:18:00Z">
              <w:r w:rsidRPr="005E242C">
                <w:rPr>
                  <w:sz w:val="16"/>
                  <w:szCs w:val="16"/>
                  <w:rPrChange w:id="9991" w:author="Steve Barbeaux" w:date="2022-10-10T12:18:00Z">
                    <w:rPr/>
                  </w:rPrChange>
                </w:rPr>
                <w:t>0.01</w:t>
              </w:r>
            </w:ins>
            <w:del w:id="9992" w:author="Steve Barbeaux" w:date="2022-10-10T12:18:00Z">
              <w:r w:rsidRPr="005E242C" w:rsidDel="00FC0D60">
                <w:rPr>
                  <w:sz w:val="16"/>
                  <w:szCs w:val="16"/>
                  <w:rPrChange w:id="9993"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20FD9D3F" w14:textId="31D0C2A1" w:rsidR="005E242C" w:rsidRPr="005E242C" w:rsidRDefault="005E242C" w:rsidP="005E242C">
            <w:pPr>
              <w:shd w:val="clear" w:color="auto" w:fill="FFFFFF" w:themeFill="background1"/>
              <w:spacing w:after="0"/>
              <w:jc w:val="right"/>
              <w:rPr>
                <w:bCs/>
                <w:sz w:val="16"/>
                <w:szCs w:val="16"/>
                <w:rPrChange w:id="9994" w:author="Steve Barbeaux" w:date="2022-10-10T12:18:00Z">
                  <w:rPr>
                    <w:bCs/>
                    <w:sz w:val="16"/>
                    <w:szCs w:val="16"/>
                  </w:rPr>
                </w:rPrChange>
              </w:rPr>
            </w:pPr>
            <w:ins w:id="9995" w:author="Steve Barbeaux" w:date="2022-10-10T12:18:00Z">
              <w:r w:rsidRPr="005E242C">
                <w:rPr>
                  <w:sz w:val="16"/>
                  <w:szCs w:val="16"/>
                  <w:rPrChange w:id="9996" w:author="Steve Barbeaux" w:date="2022-10-10T12:18:00Z">
                    <w:rPr/>
                  </w:rPrChange>
                </w:rPr>
                <w:t>0.01</w:t>
              </w:r>
            </w:ins>
            <w:del w:id="9997" w:author="Steve Barbeaux" w:date="2022-10-10T12:18:00Z">
              <w:r w:rsidRPr="005E242C" w:rsidDel="00FC0D60">
                <w:rPr>
                  <w:sz w:val="16"/>
                  <w:szCs w:val="16"/>
                  <w:rPrChange w:id="999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3C864B69" w14:textId="6A40204E" w:rsidR="005E242C" w:rsidRPr="005E242C" w:rsidRDefault="005E242C" w:rsidP="005E242C">
            <w:pPr>
              <w:shd w:val="clear" w:color="auto" w:fill="FFFFFF" w:themeFill="background1"/>
              <w:spacing w:after="0"/>
              <w:jc w:val="right"/>
              <w:rPr>
                <w:bCs/>
                <w:sz w:val="16"/>
                <w:szCs w:val="16"/>
                <w:rPrChange w:id="9999" w:author="Steve Barbeaux" w:date="2022-10-10T12:18:00Z">
                  <w:rPr>
                    <w:bCs/>
                    <w:sz w:val="16"/>
                    <w:szCs w:val="16"/>
                  </w:rPr>
                </w:rPrChange>
              </w:rPr>
            </w:pPr>
            <w:ins w:id="10000" w:author="Steve Barbeaux" w:date="2022-10-10T12:18:00Z">
              <w:r w:rsidRPr="005E242C">
                <w:rPr>
                  <w:sz w:val="16"/>
                  <w:szCs w:val="16"/>
                  <w:rPrChange w:id="10001" w:author="Steve Barbeaux" w:date="2022-10-10T12:18:00Z">
                    <w:rPr/>
                  </w:rPrChange>
                </w:rPr>
                <w:t>0.01</w:t>
              </w:r>
            </w:ins>
            <w:del w:id="10002" w:author="Steve Barbeaux" w:date="2022-10-10T12:18:00Z">
              <w:r w:rsidRPr="005E242C" w:rsidDel="00FC0D60">
                <w:rPr>
                  <w:sz w:val="16"/>
                  <w:szCs w:val="16"/>
                  <w:rPrChange w:id="10003"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0707C69A" w14:textId="3D0DDF87" w:rsidR="005E242C" w:rsidRPr="005E242C" w:rsidRDefault="005E242C" w:rsidP="005E242C">
            <w:pPr>
              <w:shd w:val="clear" w:color="auto" w:fill="FFFFFF" w:themeFill="background1"/>
              <w:spacing w:after="0"/>
              <w:jc w:val="right"/>
              <w:rPr>
                <w:bCs/>
                <w:sz w:val="16"/>
                <w:szCs w:val="16"/>
                <w:rPrChange w:id="10004" w:author="Steve Barbeaux" w:date="2022-10-10T12:18:00Z">
                  <w:rPr>
                    <w:bCs/>
                    <w:sz w:val="16"/>
                    <w:szCs w:val="16"/>
                  </w:rPr>
                </w:rPrChange>
              </w:rPr>
            </w:pPr>
            <w:ins w:id="10005" w:author="Steve Barbeaux" w:date="2022-10-10T12:18:00Z">
              <w:r w:rsidRPr="005E242C">
                <w:rPr>
                  <w:sz w:val="16"/>
                  <w:szCs w:val="16"/>
                  <w:rPrChange w:id="10006" w:author="Steve Barbeaux" w:date="2022-10-10T12:18:00Z">
                    <w:rPr/>
                  </w:rPrChange>
                </w:rPr>
                <w:t>0.00</w:t>
              </w:r>
            </w:ins>
            <w:del w:id="10007" w:author="Steve Barbeaux" w:date="2022-10-10T12:18:00Z">
              <w:r w:rsidRPr="005E242C" w:rsidDel="00FC0D60">
                <w:rPr>
                  <w:sz w:val="16"/>
                  <w:szCs w:val="16"/>
                  <w:rPrChange w:id="10008" w:author="Steve Barbeaux" w:date="2022-10-10T12:18:00Z">
                    <w:rPr>
                      <w:sz w:val="16"/>
                      <w:szCs w:val="16"/>
                    </w:rPr>
                  </w:rPrChange>
                </w:rPr>
                <w:delText>0.00</w:delText>
              </w:r>
            </w:del>
          </w:p>
        </w:tc>
        <w:tc>
          <w:tcPr>
            <w:tcW w:w="256" w:type="pct"/>
            <w:tcBorders>
              <w:left w:val="nil"/>
              <w:right w:val="nil"/>
            </w:tcBorders>
            <w:shd w:val="clear" w:color="auto" w:fill="FFFFFF" w:themeFill="background1"/>
            <w:noWrap/>
          </w:tcPr>
          <w:p w14:paraId="505AB20C" w14:textId="6B8D0379" w:rsidR="005E242C" w:rsidRPr="005E242C" w:rsidRDefault="005E242C" w:rsidP="005E242C">
            <w:pPr>
              <w:shd w:val="clear" w:color="auto" w:fill="FFFFFF" w:themeFill="background1"/>
              <w:spacing w:after="0"/>
              <w:jc w:val="right"/>
              <w:rPr>
                <w:bCs/>
                <w:sz w:val="16"/>
                <w:szCs w:val="16"/>
                <w:rPrChange w:id="10009" w:author="Steve Barbeaux" w:date="2022-10-10T12:18:00Z">
                  <w:rPr>
                    <w:bCs/>
                    <w:sz w:val="16"/>
                    <w:szCs w:val="16"/>
                  </w:rPr>
                </w:rPrChange>
              </w:rPr>
            </w:pPr>
            <w:ins w:id="10010" w:author="Steve Barbeaux" w:date="2022-10-10T12:18:00Z">
              <w:r w:rsidRPr="005E242C">
                <w:rPr>
                  <w:sz w:val="16"/>
                  <w:szCs w:val="16"/>
                  <w:rPrChange w:id="10011" w:author="Steve Barbeaux" w:date="2022-10-10T12:18:00Z">
                    <w:rPr/>
                  </w:rPrChange>
                </w:rPr>
                <w:t>0.02</w:t>
              </w:r>
            </w:ins>
            <w:del w:id="10012" w:author="Steve Barbeaux" w:date="2022-10-10T12:18:00Z">
              <w:r w:rsidRPr="005E242C" w:rsidDel="00FC0D60">
                <w:rPr>
                  <w:sz w:val="16"/>
                  <w:szCs w:val="16"/>
                  <w:rPrChange w:id="10013" w:author="Steve Barbeaux" w:date="2022-10-10T12:18:00Z">
                    <w:rPr>
                      <w:sz w:val="16"/>
                      <w:szCs w:val="16"/>
                    </w:rPr>
                  </w:rPrChange>
                </w:rPr>
                <w:delText>0.02</w:delText>
              </w:r>
            </w:del>
          </w:p>
        </w:tc>
        <w:tc>
          <w:tcPr>
            <w:tcW w:w="257" w:type="pct"/>
            <w:tcBorders>
              <w:left w:val="nil"/>
              <w:right w:val="nil"/>
            </w:tcBorders>
            <w:shd w:val="clear" w:color="auto" w:fill="FFFFFF" w:themeFill="background1"/>
            <w:noWrap/>
          </w:tcPr>
          <w:p w14:paraId="426D67BA" w14:textId="5B856C6F" w:rsidR="005E242C" w:rsidRPr="005E242C" w:rsidRDefault="005E242C" w:rsidP="005E242C">
            <w:pPr>
              <w:shd w:val="clear" w:color="auto" w:fill="FFFFFF" w:themeFill="background1"/>
              <w:spacing w:after="0"/>
              <w:jc w:val="right"/>
              <w:rPr>
                <w:bCs/>
                <w:sz w:val="16"/>
                <w:szCs w:val="16"/>
                <w:rPrChange w:id="10014" w:author="Steve Barbeaux" w:date="2022-10-10T12:18:00Z">
                  <w:rPr>
                    <w:bCs/>
                    <w:sz w:val="16"/>
                    <w:szCs w:val="16"/>
                  </w:rPr>
                </w:rPrChange>
              </w:rPr>
            </w:pPr>
            <w:ins w:id="10015" w:author="Steve Barbeaux" w:date="2022-10-10T12:18:00Z">
              <w:r w:rsidRPr="005E242C">
                <w:rPr>
                  <w:sz w:val="16"/>
                  <w:szCs w:val="16"/>
                  <w:rPrChange w:id="10016" w:author="Steve Barbeaux" w:date="2022-10-10T12:18:00Z">
                    <w:rPr/>
                  </w:rPrChange>
                </w:rPr>
                <w:t>0.01</w:t>
              </w:r>
            </w:ins>
            <w:del w:id="10017" w:author="Steve Barbeaux" w:date="2022-10-10T12:18:00Z">
              <w:r w:rsidRPr="005E242C" w:rsidDel="00FC0D60">
                <w:rPr>
                  <w:sz w:val="16"/>
                  <w:szCs w:val="16"/>
                  <w:rPrChange w:id="1001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7A311D96" w14:textId="48B9F1E2" w:rsidR="005E242C" w:rsidRPr="005E242C" w:rsidRDefault="005E242C" w:rsidP="005E242C">
            <w:pPr>
              <w:shd w:val="clear" w:color="auto" w:fill="FFFFFF" w:themeFill="background1"/>
              <w:spacing w:after="0"/>
              <w:jc w:val="right"/>
              <w:rPr>
                <w:bCs/>
                <w:sz w:val="16"/>
                <w:szCs w:val="16"/>
                <w:rPrChange w:id="10019" w:author="Steve Barbeaux" w:date="2022-10-10T12:18:00Z">
                  <w:rPr>
                    <w:bCs/>
                    <w:sz w:val="16"/>
                    <w:szCs w:val="16"/>
                  </w:rPr>
                </w:rPrChange>
              </w:rPr>
            </w:pPr>
            <w:ins w:id="10020" w:author="Steve Barbeaux" w:date="2022-10-10T12:18:00Z">
              <w:r w:rsidRPr="005E242C">
                <w:rPr>
                  <w:sz w:val="16"/>
                  <w:szCs w:val="16"/>
                  <w:rPrChange w:id="10021" w:author="Steve Barbeaux" w:date="2022-10-10T12:18:00Z">
                    <w:rPr/>
                  </w:rPrChange>
                </w:rPr>
                <w:t>0.00</w:t>
              </w:r>
            </w:ins>
            <w:del w:id="10022" w:author="Steve Barbeaux" w:date="2022-10-10T12:18:00Z">
              <w:r w:rsidRPr="005E242C" w:rsidDel="00FC0D60">
                <w:rPr>
                  <w:sz w:val="16"/>
                  <w:szCs w:val="16"/>
                  <w:rPrChange w:id="1002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49490D96" w14:textId="19898B5F" w:rsidR="005E242C" w:rsidRPr="005E242C" w:rsidRDefault="005E242C" w:rsidP="005E242C">
            <w:pPr>
              <w:shd w:val="clear" w:color="auto" w:fill="FFFFFF" w:themeFill="background1"/>
              <w:spacing w:after="0"/>
              <w:jc w:val="right"/>
              <w:rPr>
                <w:bCs/>
                <w:sz w:val="16"/>
                <w:szCs w:val="16"/>
                <w:rPrChange w:id="10024" w:author="Steve Barbeaux" w:date="2022-10-10T12:18:00Z">
                  <w:rPr>
                    <w:bCs/>
                    <w:sz w:val="16"/>
                    <w:szCs w:val="16"/>
                  </w:rPr>
                </w:rPrChange>
              </w:rPr>
            </w:pPr>
            <w:ins w:id="10025" w:author="Steve Barbeaux" w:date="2022-10-10T12:18:00Z">
              <w:r w:rsidRPr="005E242C">
                <w:rPr>
                  <w:sz w:val="16"/>
                  <w:szCs w:val="16"/>
                  <w:rPrChange w:id="10026" w:author="Steve Barbeaux" w:date="2022-10-10T12:18:00Z">
                    <w:rPr/>
                  </w:rPrChange>
                </w:rPr>
                <w:t>0.00</w:t>
              </w:r>
            </w:ins>
            <w:del w:id="10027" w:author="Steve Barbeaux" w:date="2022-10-10T12:18:00Z">
              <w:r w:rsidRPr="005E242C" w:rsidDel="00FC0D60">
                <w:rPr>
                  <w:sz w:val="16"/>
                  <w:szCs w:val="16"/>
                  <w:rPrChange w:id="1002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129B0458" w14:textId="456B1F88" w:rsidR="005E242C" w:rsidRPr="005E242C" w:rsidRDefault="005E242C" w:rsidP="005E242C">
            <w:pPr>
              <w:shd w:val="clear" w:color="auto" w:fill="FFFFFF" w:themeFill="background1"/>
              <w:spacing w:after="0"/>
              <w:jc w:val="right"/>
              <w:rPr>
                <w:bCs/>
                <w:sz w:val="16"/>
                <w:szCs w:val="16"/>
                <w:rPrChange w:id="10029" w:author="Steve Barbeaux" w:date="2022-10-10T12:18:00Z">
                  <w:rPr>
                    <w:bCs/>
                    <w:sz w:val="16"/>
                    <w:szCs w:val="16"/>
                  </w:rPr>
                </w:rPrChange>
              </w:rPr>
            </w:pPr>
            <w:ins w:id="10030" w:author="Steve Barbeaux" w:date="2022-10-10T12:18:00Z">
              <w:r w:rsidRPr="005E242C">
                <w:rPr>
                  <w:sz w:val="16"/>
                  <w:szCs w:val="16"/>
                  <w:rPrChange w:id="10031" w:author="Steve Barbeaux" w:date="2022-10-10T12:18:00Z">
                    <w:rPr/>
                  </w:rPrChange>
                </w:rPr>
                <w:t>0.01</w:t>
              </w:r>
            </w:ins>
            <w:del w:id="10032" w:author="Steve Barbeaux" w:date="2022-10-10T12:18:00Z">
              <w:r w:rsidRPr="005E242C" w:rsidDel="00FC0D60">
                <w:rPr>
                  <w:sz w:val="16"/>
                  <w:szCs w:val="16"/>
                  <w:rPrChange w:id="1003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60025711" w14:textId="1F4D4D04" w:rsidR="005E242C" w:rsidRPr="005E242C" w:rsidRDefault="005E242C" w:rsidP="005E242C">
            <w:pPr>
              <w:shd w:val="clear" w:color="auto" w:fill="FFFFFF" w:themeFill="background1"/>
              <w:spacing w:after="0"/>
              <w:jc w:val="right"/>
              <w:rPr>
                <w:bCs/>
                <w:sz w:val="16"/>
                <w:szCs w:val="16"/>
                <w:rPrChange w:id="10034" w:author="Steve Barbeaux" w:date="2022-10-10T12:18:00Z">
                  <w:rPr>
                    <w:bCs/>
                    <w:sz w:val="16"/>
                    <w:szCs w:val="16"/>
                  </w:rPr>
                </w:rPrChange>
              </w:rPr>
            </w:pPr>
            <w:ins w:id="10035" w:author="Steve Barbeaux" w:date="2022-10-10T12:18:00Z">
              <w:r w:rsidRPr="005E242C">
                <w:rPr>
                  <w:sz w:val="16"/>
                  <w:szCs w:val="16"/>
                  <w:rPrChange w:id="10036" w:author="Steve Barbeaux" w:date="2022-10-10T12:18:00Z">
                    <w:rPr/>
                  </w:rPrChange>
                </w:rPr>
                <w:t>0.01</w:t>
              </w:r>
            </w:ins>
            <w:del w:id="10037" w:author="Steve Barbeaux" w:date="2022-10-10T12:18:00Z">
              <w:r w:rsidRPr="005E242C" w:rsidDel="00FC0D60">
                <w:rPr>
                  <w:sz w:val="16"/>
                  <w:szCs w:val="16"/>
                  <w:rPrChange w:id="10038"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54D322BB" w14:textId="0175A606" w:rsidR="005E242C" w:rsidRPr="005E242C" w:rsidRDefault="005E242C" w:rsidP="005E242C">
            <w:pPr>
              <w:shd w:val="clear" w:color="auto" w:fill="FFFFFF" w:themeFill="background1"/>
              <w:spacing w:after="0"/>
              <w:jc w:val="right"/>
              <w:rPr>
                <w:bCs/>
                <w:sz w:val="16"/>
                <w:szCs w:val="16"/>
                <w:rPrChange w:id="10039" w:author="Steve Barbeaux" w:date="2022-10-10T12:18:00Z">
                  <w:rPr>
                    <w:bCs/>
                    <w:sz w:val="16"/>
                    <w:szCs w:val="16"/>
                  </w:rPr>
                </w:rPrChange>
              </w:rPr>
            </w:pPr>
            <w:ins w:id="10040" w:author="Steve Barbeaux" w:date="2022-10-10T12:18:00Z">
              <w:r w:rsidRPr="005E242C">
                <w:rPr>
                  <w:sz w:val="16"/>
                  <w:szCs w:val="16"/>
                  <w:rPrChange w:id="10041" w:author="Steve Barbeaux" w:date="2022-10-10T12:18:00Z">
                    <w:rPr/>
                  </w:rPrChange>
                </w:rPr>
                <w:t>0.22</w:t>
              </w:r>
            </w:ins>
            <w:del w:id="10042" w:author="Steve Barbeaux" w:date="2022-10-10T12:18:00Z">
              <w:r w:rsidRPr="005E242C" w:rsidDel="00FC0D60">
                <w:rPr>
                  <w:sz w:val="16"/>
                  <w:szCs w:val="16"/>
                  <w:rPrChange w:id="10043" w:author="Steve Barbeaux" w:date="2022-10-10T12:18:00Z">
                    <w:rPr>
                      <w:sz w:val="16"/>
                      <w:szCs w:val="16"/>
                    </w:rPr>
                  </w:rPrChange>
                </w:rPr>
                <w:delText>0.24</w:delText>
              </w:r>
            </w:del>
          </w:p>
        </w:tc>
        <w:tc>
          <w:tcPr>
            <w:tcW w:w="317" w:type="pct"/>
            <w:tcBorders>
              <w:left w:val="nil"/>
              <w:right w:val="nil"/>
            </w:tcBorders>
            <w:shd w:val="clear" w:color="auto" w:fill="FFFFFF" w:themeFill="background1"/>
            <w:noWrap/>
          </w:tcPr>
          <w:p w14:paraId="42E84DEE" w14:textId="4F32A446" w:rsidR="005E242C" w:rsidRPr="005E242C" w:rsidRDefault="005E242C" w:rsidP="005E242C">
            <w:pPr>
              <w:shd w:val="clear" w:color="auto" w:fill="FFFFFF" w:themeFill="background1"/>
              <w:spacing w:after="0"/>
              <w:jc w:val="right"/>
              <w:rPr>
                <w:bCs/>
                <w:sz w:val="16"/>
                <w:szCs w:val="16"/>
                <w:rPrChange w:id="10044" w:author="Steve Barbeaux" w:date="2022-10-10T12:18:00Z">
                  <w:rPr>
                    <w:bCs/>
                    <w:sz w:val="16"/>
                    <w:szCs w:val="16"/>
                  </w:rPr>
                </w:rPrChange>
              </w:rPr>
            </w:pPr>
            <w:ins w:id="10045" w:author="Steve Barbeaux" w:date="2022-10-10T12:18:00Z">
              <w:r w:rsidRPr="005E242C">
                <w:rPr>
                  <w:sz w:val="16"/>
                  <w:szCs w:val="16"/>
                  <w:rPrChange w:id="10046" w:author="Steve Barbeaux" w:date="2022-10-10T12:18:00Z">
                    <w:rPr/>
                  </w:rPrChange>
                </w:rPr>
                <w:t>3.4%</w:t>
              </w:r>
            </w:ins>
            <w:del w:id="10047" w:author="Steve Barbeaux" w:date="2022-10-10T12:18:00Z">
              <w:r w:rsidRPr="005E242C" w:rsidDel="00FC0D60">
                <w:rPr>
                  <w:sz w:val="16"/>
                  <w:szCs w:val="16"/>
                  <w:rPrChange w:id="10048" w:author="Steve Barbeaux" w:date="2022-10-10T12:18:00Z">
                    <w:rPr>
                      <w:sz w:val="16"/>
                      <w:szCs w:val="16"/>
                    </w:rPr>
                  </w:rPrChange>
                </w:rPr>
                <w:delText>3.4%</w:delText>
              </w:r>
            </w:del>
          </w:p>
        </w:tc>
      </w:tr>
      <w:tr w:rsidR="005E242C" w:rsidRPr="0023317E" w14:paraId="53F9D88B" w14:textId="77777777" w:rsidTr="00D45095">
        <w:trPr>
          <w:tblCellSpacing w:w="7" w:type="dxa"/>
        </w:trPr>
        <w:tc>
          <w:tcPr>
            <w:tcW w:w="222" w:type="pct"/>
            <w:tcBorders>
              <w:left w:val="nil"/>
              <w:right w:val="nil"/>
            </w:tcBorders>
            <w:shd w:val="clear" w:color="auto" w:fill="FFFFFF" w:themeFill="background1"/>
            <w:noWrap/>
          </w:tcPr>
          <w:p w14:paraId="29885BED"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2004</w:t>
            </w:r>
          </w:p>
        </w:tc>
        <w:tc>
          <w:tcPr>
            <w:tcW w:w="256" w:type="pct"/>
            <w:tcBorders>
              <w:left w:val="nil"/>
              <w:right w:val="nil"/>
            </w:tcBorders>
            <w:shd w:val="clear" w:color="auto" w:fill="FFFFFF" w:themeFill="background1"/>
            <w:noWrap/>
          </w:tcPr>
          <w:p w14:paraId="6F3B5302" w14:textId="56096695" w:rsidR="005E242C" w:rsidRPr="005E242C" w:rsidRDefault="005E242C" w:rsidP="005E242C">
            <w:pPr>
              <w:shd w:val="clear" w:color="auto" w:fill="FFFFFF" w:themeFill="background1"/>
              <w:spacing w:after="0"/>
              <w:jc w:val="right"/>
              <w:rPr>
                <w:bCs/>
                <w:sz w:val="16"/>
                <w:szCs w:val="16"/>
                <w:rPrChange w:id="10049" w:author="Steve Barbeaux" w:date="2022-10-10T12:18:00Z">
                  <w:rPr>
                    <w:bCs/>
                    <w:sz w:val="16"/>
                    <w:szCs w:val="16"/>
                  </w:rPr>
                </w:rPrChange>
              </w:rPr>
            </w:pPr>
            <w:ins w:id="10050" w:author="Steve Barbeaux" w:date="2022-10-10T12:18:00Z">
              <w:r w:rsidRPr="005E242C">
                <w:rPr>
                  <w:sz w:val="16"/>
                  <w:szCs w:val="16"/>
                  <w:rPrChange w:id="10051" w:author="Steve Barbeaux" w:date="2022-10-10T12:18:00Z">
                    <w:rPr/>
                  </w:rPrChange>
                </w:rPr>
                <w:t>0.02</w:t>
              </w:r>
            </w:ins>
            <w:del w:id="10052" w:author="Steve Barbeaux" w:date="2022-10-10T12:18:00Z">
              <w:r w:rsidRPr="005E242C" w:rsidDel="00FC0D60">
                <w:rPr>
                  <w:sz w:val="16"/>
                  <w:szCs w:val="16"/>
                  <w:rPrChange w:id="10053"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51EC719B" w14:textId="498411AD" w:rsidR="005E242C" w:rsidRPr="005E242C" w:rsidRDefault="005E242C" w:rsidP="005E242C">
            <w:pPr>
              <w:shd w:val="clear" w:color="auto" w:fill="FFFFFF" w:themeFill="background1"/>
              <w:spacing w:after="0"/>
              <w:jc w:val="right"/>
              <w:rPr>
                <w:bCs/>
                <w:sz w:val="16"/>
                <w:szCs w:val="16"/>
                <w:rPrChange w:id="10054" w:author="Steve Barbeaux" w:date="2022-10-10T12:18:00Z">
                  <w:rPr>
                    <w:bCs/>
                    <w:sz w:val="16"/>
                    <w:szCs w:val="16"/>
                  </w:rPr>
                </w:rPrChange>
              </w:rPr>
            </w:pPr>
            <w:ins w:id="10055" w:author="Steve Barbeaux" w:date="2022-10-10T12:18:00Z">
              <w:r w:rsidRPr="005E242C">
                <w:rPr>
                  <w:sz w:val="16"/>
                  <w:szCs w:val="16"/>
                  <w:rPrChange w:id="10056" w:author="Steve Barbeaux" w:date="2022-10-10T12:18:00Z">
                    <w:rPr/>
                  </w:rPrChange>
                </w:rPr>
                <w:t>0.01</w:t>
              </w:r>
            </w:ins>
            <w:del w:id="10057" w:author="Steve Barbeaux" w:date="2022-10-10T12:18:00Z">
              <w:r w:rsidRPr="005E242C" w:rsidDel="00FC0D60">
                <w:rPr>
                  <w:sz w:val="16"/>
                  <w:szCs w:val="16"/>
                  <w:rPrChange w:id="1005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76CF2724" w14:textId="22B9EEC8" w:rsidR="005E242C" w:rsidRPr="005E242C" w:rsidRDefault="005E242C" w:rsidP="005E242C">
            <w:pPr>
              <w:shd w:val="clear" w:color="auto" w:fill="FFFFFF" w:themeFill="background1"/>
              <w:spacing w:after="0"/>
              <w:jc w:val="right"/>
              <w:rPr>
                <w:bCs/>
                <w:sz w:val="16"/>
                <w:szCs w:val="16"/>
                <w:rPrChange w:id="10059" w:author="Steve Barbeaux" w:date="2022-10-10T12:18:00Z">
                  <w:rPr>
                    <w:bCs/>
                    <w:sz w:val="16"/>
                    <w:szCs w:val="16"/>
                  </w:rPr>
                </w:rPrChange>
              </w:rPr>
            </w:pPr>
            <w:ins w:id="10060" w:author="Steve Barbeaux" w:date="2022-10-10T12:18:00Z">
              <w:r w:rsidRPr="005E242C">
                <w:rPr>
                  <w:sz w:val="16"/>
                  <w:szCs w:val="16"/>
                  <w:rPrChange w:id="10061" w:author="Steve Barbeaux" w:date="2022-10-10T12:18:00Z">
                    <w:rPr/>
                  </w:rPrChange>
                </w:rPr>
                <w:t>0.01</w:t>
              </w:r>
            </w:ins>
            <w:del w:id="10062" w:author="Steve Barbeaux" w:date="2022-10-10T12:18:00Z">
              <w:r w:rsidRPr="005E242C" w:rsidDel="00FC0D60">
                <w:rPr>
                  <w:sz w:val="16"/>
                  <w:szCs w:val="16"/>
                  <w:rPrChange w:id="1006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041D7622" w14:textId="6E894D72" w:rsidR="005E242C" w:rsidRPr="005E242C" w:rsidRDefault="005E242C" w:rsidP="005E242C">
            <w:pPr>
              <w:shd w:val="clear" w:color="auto" w:fill="FFFFFF" w:themeFill="background1"/>
              <w:spacing w:after="0"/>
              <w:jc w:val="right"/>
              <w:rPr>
                <w:bCs/>
                <w:sz w:val="16"/>
                <w:szCs w:val="16"/>
                <w:rPrChange w:id="10064" w:author="Steve Barbeaux" w:date="2022-10-10T12:18:00Z">
                  <w:rPr>
                    <w:bCs/>
                    <w:sz w:val="16"/>
                    <w:szCs w:val="16"/>
                  </w:rPr>
                </w:rPrChange>
              </w:rPr>
            </w:pPr>
            <w:ins w:id="10065" w:author="Steve Barbeaux" w:date="2022-10-10T12:18:00Z">
              <w:r w:rsidRPr="005E242C">
                <w:rPr>
                  <w:sz w:val="16"/>
                  <w:szCs w:val="16"/>
                  <w:rPrChange w:id="10066" w:author="Steve Barbeaux" w:date="2022-10-10T12:18:00Z">
                    <w:rPr/>
                  </w:rPrChange>
                </w:rPr>
                <w:t>0.05</w:t>
              </w:r>
            </w:ins>
            <w:del w:id="10067" w:author="Steve Barbeaux" w:date="2022-10-10T12:18:00Z">
              <w:r w:rsidRPr="005E242C" w:rsidDel="00FC0D60">
                <w:rPr>
                  <w:sz w:val="16"/>
                  <w:szCs w:val="16"/>
                  <w:rPrChange w:id="10068" w:author="Steve Barbeaux" w:date="2022-10-10T12:18:00Z">
                    <w:rPr>
                      <w:sz w:val="16"/>
                      <w:szCs w:val="16"/>
                    </w:rPr>
                  </w:rPrChange>
                </w:rPr>
                <w:delText>0.05</w:delText>
              </w:r>
            </w:del>
          </w:p>
        </w:tc>
        <w:tc>
          <w:tcPr>
            <w:tcW w:w="257" w:type="pct"/>
            <w:tcBorders>
              <w:left w:val="nil"/>
              <w:right w:val="nil"/>
            </w:tcBorders>
            <w:shd w:val="clear" w:color="auto" w:fill="FFFFFF" w:themeFill="background1"/>
            <w:noWrap/>
          </w:tcPr>
          <w:p w14:paraId="7949B91C" w14:textId="04DCABE9" w:rsidR="005E242C" w:rsidRPr="005E242C" w:rsidRDefault="005E242C" w:rsidP="005E242C">
            <w:pPr>
              <w:shd w:val="clear" w:color="auto" w:fill="FFFFFF" w:themeFill="background1"/>
              <w:spacing w:after="0"/>
              <w:jc w:val="right"/>
              <w:rPr>
                <w:bCs/>
                <w:sz w:val="16"/>
                <w:szCs w:val="16"/>
                <w:rPrChange w:id="10069" w:author="Steve Barbeaux" w:date="2022-10-10T12:18:00Z">
                  <w:rPr>
                    <w:bCs/>
                    <w:sz w:val="16"/>
                    <w:szCs w:val="16"/>
                  </w:rPr>
                </w:rPrChange>
              </w:rPr>
            </w:pPr>
            <w:ins w:id="10070" w:author="Steve Barbeaux" w:date="2022-10-10T12:18:00Z">
              <w:r w:rsidRPr="005E242C">
                <w:rPr>
                  <w:sz w:val="16"/>
                  <w:szCs w:val="16"/>
                  <w:rPrChange w:id="10071" w:author="Steve Barbeaux" w:date="2022-10-10T12:18:00Z">
                    <w:rPr/>
                  </w:rPrChange>
                </w:rPr>
                <w:t>0.03</w:t>
              </w:r>
            </w:ins>
            <w:del w:id="10072" w:author="Steve Barbeaux" w:date="2022-10-10T12:18:00Z">
              <w:r w:rsidRPr="005E242C" w:rsidDel="00FC0D60">
                <w:rPr>
                  <w:sz w:val="16"/>
                  <w:szCs w:val="16"/>
                  <w:rPrChange w:id="10073" w:author="Steve Barbeaux" w:date="2022-10-10T12:18:00Z">
                    <w:rPr>
                      <w:sz w:val="16"/>
                      <w:szCs w:val="16"/>
                    </w:rPr>
                  </w:rPrChange>
                </w:rPr>
                <w:delText>0.04</w:delText>
              </w:r>
            </w:del>
          </w:p>
        </w:tc>
        <w:tc>
          <w:tcPr>
            <w:tcW w:w="257" w:type="pct"/>
            <w:tcBorders>
              <w:left w:val="nil"/>
              <w:right w:val="nil"/>
            </w:tcBorders>
            <w:shd w:val="clear" w:color="auto" w:fill="FFFFFF" w:themeFill="background1"/>
            <w:noWrap/>
          </w:tcPr>
          <w:p w14:paraId="1C4F614F" w14:textId="5DC33AE3" w:rsidR="005E242C" w:rsidRPr="005E242C" w:rsidRDefault="005E242C" w:rsidP="005E242C">
            <w:pPr>
              <w:shd w:val="clear" w:color="auto" w:fill="FFFFFF" w:themeFill="background1"/>
              <w:spacing w:after="0"/>
              <w:jc w:val="right"/>
              <w:rPr>
                <w:bCs/>
                <w:sz w:val="16"/>
                <w:szCs w:val="16"/>
                <w:rPrChange w:id="10074" w:author="Steve Barbeaux" w:date="2022-10-10T12:18:00Z">
                  <w:rPr>
                    <w:bCs/>
                    <w:sz w:val="16"/>
                    <w:szCs w:val="16"/>
                  </w:rPr>
                </w:rPrChange>
              </w:rPr>
            </w:pPr>
            <w:ins w:id="10075" w:author="Steve Barbeaux" w:date="2022-10-10T12:18:00Z">
              <w:r w:rsidRPr="005E242C">
                <w:rPr>
                  <w:sz w:val="16"/>
                  <w:szCs w:val="16"/>
                  <w:rPrChange w:id="10076" w:author="Steve Barbeaux" w:date="2022-10-10T12:18:00Z">
                    <w:rPr/>
                  </w:rPrChange>
                </w:rPr>
                <w:t>0.01</w:t>
              </w:r>
            </w:ins>
            <w:del w:id="10077" w:author="Steve Barbeaux" w:date="2022-10-10T12:18:00Z">
              <w:r w:rsidRPr="005E242C" w:rsidDel="00FC0D60">
                <w:rPr>
                  <w:sz w:val="16"/>
                  <w:szCs w:val="16"/>
                  <w:rPrChange w:id="1007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2C54CA2C" w14:textId="7AC55D1C" w:rsidR="005E242C" w:rsidRPr="005E242C" w:rsidRDefault="005E242C" w:rsidP="005E242C">
            <w:pPr>
              <w:shd w:val="clear" w:color="auto" w:fill="FFFFFF" w:themeFill="background1"/>
              <w:spacing w:after="0"/>
              <w:jc w:val="right"/>
              <w:rPr>
                <w:bCs/>
                <w:sz w:val="16"/>
                <w:szCs w:val="16"/>
                <w:rPrChange w:id="10079" w:author="Steve Barbeaux" w:date="2022-10-10T12:18:00Z">
                  <w:rPr>
                    <w:bCs/>
                    <w:sz w:val="16"/>
                    <w:szCs w:val="16"/>
                  </w:rPr>
                </w:rPrChange>
              </w:rPr>
            </w:pPr>
            <w:ins w:id="10080" w:author="Steve Barbeaux" w:date="2022-10-10T12:18:00Z">
              <w:r w:rsidRPr="005E242C">
                <w:rPr>
                  <w:sz w:val="16"/>
                  <w:szCs w:val="16"/>
                  <w:rPrChange w:id="10081" w:author="Steve Barbeaux" w:date="2022-10-10T12:18:00Z">
                    <w:rPr/>
                  </w:rPrChange>
                </w:rPr>
                <w:t>0.01</w:t>
              </w:r>
            </w:ins>
            <w:del w:id="10082" w:author="Steve Barbeaux" w:date="2022-10-10T12:18:00Z">
              <w:r w:rsidRPr="005E242C" w:rsidDel="00FC0D60">
                <w:rPr>
                  <w:sz w:val="16"/>
                  <w:szCs w:val="16"/>
                  <w:rPrChange w:id="10083"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4BDCD5D9" w14:textId="7BB30034" w:rsidR="005E242C" w:rsidRPr="005E242C" w:rsidRDefault="005E242C" w:rsidP="005E242C">
            <w:pPr>
              <w:shd w:val="clear" w:color="auto" w:fill="FFFFFF" w:themeFill="background1"/>
              <w:spacing w:after="0"/>
              <w:jc w:val="right"/>
              <w:rPr>
                <w:bCs/>
                <w:sz w:val="16"/>
                <w:szCs w:val="16"/>
                <w:rPrChange w:id="10084" w:author="Steve Barbeaux" w:date="2022-10-10T12:18:00Z">
                  <w:rPr>
                    <w:bCs/>
                    <w:sz w:val="16"/>
                    <w:szCs w:val="16"/>
                  </w:rPr>
                </w:rPrChange>
              </w:rPr>
            </w:pPr>
            <w:ins w:id="10085" w:author="Steve Barbeaux" w:date="2022-10-10T12:18:00Z">
              <w:r w:rsidRPr="005E242C">
                <w:rPr>
                  <w:sz w:val="16"/>
                  <w:szCs w:val="16"/>
                  <w:rPrChange w:id="10086" w:author="Steve Barbeaux" w:date="2022-10-10T12:18:00Z">
                    <w:rPr/>
                  </w:rPrChange>
                </w:rPr>
                <w:t>0.01</w:t>
              </w:r>
            </w:ins>
            <w:del w:id="10087" w:author="Steve Barbeaux" w:date="2022-10-10T12:18:00Z">
              <w:r w:rsidRPr="005E242C" w:rsidDel="00FC0D60">
                <w:rPr>
                  <w:sz w:val="16"/>
                  <w:szCs w:val="16"/>
                  <w:rPrChange w:id="1008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7204B3D4" w14:textId="4B237945" w:rsidR="005E242C" w:rsidRPr="005E242C" w:rsidRDefault="005E242C" w:rsidP="005E242C">
            <w:pPr>
              <w:shd w:val="clear" w:color="auto" w:fill="FFFFFF" w:themeFill="background1"/>
              <w:spacing w:after="0"/>
              <w:jc w:val="right"/>
              <w:rPr>
                <w:bCs/>
                <w:sz w:val="16"/>
                <w:szCs w:val="16"/>
                <w:rPrChange w:id="10089" w:author="Steve Barbeaux" w:date="2022-10-10T12:18:00Z">
                  <w:rPr>
                    <w:bCs/>
                    <w:sz w:val="16"/>
                    <w:szCs w:val="16"/>
                  </w:rPr>
                </w:rPrChange>
              </w:rPr>
            </w:pPr>
            <w:ins w:id="10090" w:author="Steve Barbeaux" w:date="2022-10-10T12:18:00Z">
              <w:r w:rsidRPr="005E242C">
                <w:rPr>
                  <w:sz w:val="16"/>
                  <w:szCs w:val="16"/>
                  <w:rPrChange w:id="10091" w:author="Steve Barbeaux" w:date="2022-10-10T12:18:00Z">
                    <w:rPr/>
                  </w:rPrChange>
                </w:rPr>
                <w:t>0.01</w:t>
              </w:r>
            </w:ins>
            <w:del w:id="10092" w:author="Steve Barbeaux" w:date="2022-10-10T12:18:00Z">
              <w:r w:rsidRPr="005E242C" w:rsidDel="00FC0D60">
                <w:rPr>
                  <w:sz w:val="16"/>
                  <w:szCs w:val="16"/>
                  <w:rPrChange w:id="10093"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3973CF97" w14:textId="5AC29D41" w:rsidR="005E242C" w:rsidRPr="005E242C" w:rsidRDefault="005E242C" w:rsidP="005E242C">
            <w:pPr>
              <w:shd w:val="clear" w:color="auto" w:fill="FFFFFF" w:themeFill="background1"/>
              <w:spacing w:after="0"/>
              <w:jc w:val="right"/>
              <w:rPr>
                <w:bCs/>
                <w:sz w:val="16"/>
                <w:szCs w:val="16"/>
                <w:rPrChange w:id="10094" w:author="Steve Barbeaux" w:date="2022-10-10T12:18:00Z">
                  <w:rPr>
                    <w:bCs/>
                    <w:sz w:val="16"/>
                    <w:szCs w:val="16"/>
                  </w:rPr>
                </w:rPrChange>
              </w:rPr>
            </w:pPr>
            <w:ins w:id="10095" w:author="Steve Barbeaux" w:date="2022-10-10T12:18:00Z">
              <w:r w:rsidRPr="005E242C">
                <w:rPr>
                  <w:sz w:val="16"/>
                  <w:szCs w:val="16"/>
                  <w:rPrChange w:id="10096" w:author="Steve Barbeaux" w:date="2022-10-10T12:18:00Z">
                    <w:rPr/>
                  </w:rPrChange>
                </w:rPr>
                <w:t>0.00</w:t>
              </w:r>
            </w:ins>
            <w:del w:id="10097" w:author="Steve Barbeaux" w:date="2022-10-10T12:18:00Z">
              <w:r w:rsidRPr="005E242C" w:rsidDel="00FC0D60">
                <w:rPr>
                  <w:sz w:val="16"/>
                  <w:szCs w:val="16"/>
                  <w:rPrChange w:id="1009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2AEFAC33" w14:textId="600EB856" w:rsidR="005E242C" w:rsidRPr="005E242C" w:rsidRDefault="005E242C" w:rsidP="005E242C">
            <w:pPr>
              <w:shd w:val="clear" w:color="auto" w:fill="FFFFFF" w:themeFill="background1"/>
              <w:spacing w:after="0"/>
              <w:jc w:val="right"/>
              <w:rPr>
                <w:bCs/>
                <w:sz w:val="16"/>
                <w:szCs w:val="16"/>
                <w:rPrChange w:id="10099" w:author="Steve Barbeaux" w:date="2022-10-10T12:18:00Z">
                  <w:rPr>
                    <w:bCs/>
                    <w:sz w:val="16"/>
                    <w:szCs w:val="16"/>
                  </w:rPr>
                </w:rPrChange>
              </w:rPr>
            </w:pPr>
            <w:ins w:id="10100" w:author="Steve Barbeaux" w:date="2022-10-10T12:18:00Z">
              <w:r w:rsidRPr="005E242C">
                <w:rPr>
                  <w:sz w:val="16"/>
                  <w:szCs w:val="16"/>
                  <w:rPrChange w:id="10101" w:author="Steve Barbeaux" w:date="2022-10-10T12:18:00Z">
                    <w:rPr/>
                  </w:rPrChange>
                </w:rPr>
                <w:t>0.01</w:t>
              </w:r>
            </w:ins>
            <w:del w:id="10102" w:author="Steve Barbeaux" w:date="2022-10-10T12:18:00Z">
              <w:r w:rsidRPr="005E242C" w:rsidDel="00FC0D60">
                <w:rPr>
                  <w:sz w:val="16"/>
                  <w:szCs w:val="16"/>
                  <w:rPrChange w:id="1010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47ADD9EC" w14:textId="5B2DE6A3" w:rsidR="005E242C" w:rsidRPr="005E242C" w:rsidRDefault="005E242C" w:rsidP="005E242C">
            <w:pPr>
              <w:shd w:val="clear" w:color="auto" w:fill="FFFFFF" w:themeFill="background1"/>
              <w:spacing w:after="0"/>
              <w:jc w:val="right"/>
              <w:rPr>
                <w:bCs/>
                <w:sz w:val="16"/>
                <w:szCs w:val="16"/>
                <w:rPrChange w:id="10104" w:author="Steve Barbeaux" w:date="2022-10-10T12:18:00Z">
                  <w:rPr>
                    <w:bCs/>
                    <w:sz w:val="16"/>
                    <w:szCs w:val="16"/>
                  </w:rPr>
                </w:rPrChange>
              </w:rPr>
            </w:pPr>
            <w:ins w:id="10105" w:author="Steve Barbeaux" w:date="2022-10-10T12:18:00Z">
              <w:r w:rsidRPr="005E242C">
                <w:rPr>
                  <w:sz w:val="16"/>
                  <w:szCs w:val="16"/>
                  <w:rPrChange w:id="10106" w:author="Steve Barbeaux" w:date="2022-10-10T12:18:00Z">
                    <w:rPr/>
                  </w:rPrChange>
                </w:rPr>
                <w:t>0.00</w:t>
              </w:r>
            </w:ins>
            <w:del w:id="10107" w:author="Steve Barbeaux" w:date="2022-10-10T12:18:00Z">
              <w:r w:rsidRPr="005E242C" w:rsidDel="00FC0D60">
                <w:rPr>
                  <w:sz w:val="16"/>
                  <w:szCs w:val="16"/>
                  <w:rPrChange w:id="1010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738E11D1" w14:textId="1839DAE0" w:rsidR="005E242C" w:rsidRPr="005E242C" w:rsidRDefault="005E242C" w:rsidP="005E242C">
            <w:pPr>
              <w:shd w:val="clear" w:color="auto" w:fill="FFFFFF" w:themeFill="background1"/>
              <w:spacing w:after="0"/>
              <w:jc w:val="right"/>
              <w:rPr>
                <w:bCs/>
                <w:sz w:val="16"/>
                <w:szCs w:val="16"/>
                <w:rPrChange w:id="10109" w:author="Steve Barbeaux" w:date="2022-10-10T12:18:00Z">
                  <w:rPr>
                    <w:bCs/>
                    <w:sz w:val="16"/>
                    <w:szCs w:val="16"/>
                  </w:rPr>
                </w:rPrChange>
              </w:rPr>
            </w:pPr>
            <w:ins w:id="10110" w:author="Steve Barbeaux" w:date="2022-10-10T12:18:00Z">
              <w:r w:rsidRPr="005E242C">
                <w:rPr>
                  <w:sz w:val="16"/>
                  <w:szCs w:val="16"/>
                  <w:rPrChange w:id="10111" w:author="Steve Barbeaux" w:date="2022-10-10T12:18:00Z">
                    <w:rPr/>
                  </w:rPrChange>
                </w:rPr>
                <w:t>0.00</w:t>
              </w:r>
            </w:ins>
            <w:del w:id="10112" w:author="Steve Barbeaux" w:date="2022-10-10T12:18:00Z">
              <w:r w:rsidRPr="005E242C" w:rsidDel="00FC0D60">
                <w:rPr>
                  <w:sz w:val="16"/>
                  <w:szCs w:val="16"/>
                  <w:rPrChange w:id="1011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2C4E6C06" w14:textId="3CA5C185" w:rsidR="005E242C" w:rsidRPr="005E242C" w:rsidRDefault="005E242C" w:rsidP="005E242C">
            <w:pPr>
              <w:shd w:val="clear" w:color="auto" w:fill="FFFFFF" w:themeFill="background1"/>
              <w:spacing w:after="0"/>
              <w:jc w:val="right"/>
              <w:rPr>
                <w:bCs/>
                <w:sz w:val="16"/>
                <w:szCs w:val="16"/>
                <w:rPrChange w:id="10114" w:author="Steve Barbeaux" w:date="2022-10-10T12:18:00Z">
                  <w:rPr>
                    <w:bCs/>
                    <w:sz w:val="16"/>
                    <w:szCs w:val="16"/>
                  </w:rPr>
                </w:rPrChange>
              </w:rPr>
            </w:pPr>
            <w:ins w:id="10115" w:author="Steve Barbeaux" w:date="2022-10-10T12:18:00Z">
              <w:r w:rsidRPr="005E242C">
                <w:rPr>
                  <w:sz w:val="16"/>
                  <w:szCs w:val="16"/>
                  <w:rPrChange w:id="10116" w:author="Steve Barbeaux" w:date="2022-10-10T12:18:00Z">
                    <w:rPr/>
                  </w:rPrChange>
                </w:rPr>
                <w:t>0.00</w:t>
              </w:r>
            </w:ins>
            <w:del w:id="10117" w:author="Steve Barbeaux" w:date="2022-10-10T12:18:00Z">
              <w:r w:rsidRPr="005E242C" w:rsidDel="00FC0D60">
                <w:rPr>
                  <w:sz w:val="16"/>
                  <w:szCs w:val="16"/>
                  <w:rPrChange w:id="1011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5792E7A3" w14:textId="4FF10557" w:rsidR="005E242C" w:rsidRPr="005E242C" w:rsidRDefault="005E242C" w:rsidP="005E242C">
            <w:pPr>
              <w:shd w:val="clear" w:color="auto" w:fill="FFFFFF" w:themeFill="background1"/>
              <w:spacing w:after="0"/>
              <w:jc w:val="right"/>
              <w:rPr>
                <w:bCs/>
                <w:sz w:val="16"/>
                <w:szCs w:val="16"/>
                <w:rPrChange w:id="10119" w:author="Steve Barbeaux" w:date="2022-10-10T12:18:00Z">
                  <w:rPr>
                    <w:bCs/>
                    <w:sz w:val="16"/>
                    <w:szCs w:val="16"/>
                  </w:rPr>
                </w:rPrChange>
              </w:rPr>
            </w:pPr>
            <w:ins w:id="10120" w:author="Steve Barbeaux" w:date="2022-10-10T12:18:00Z">
              <w:r w:rsidRPr="005E242C">
                <w:rPr>
                  <w:sz w:val="16"/>
                  <w:szCs w:val="16"/>
                  <w:rPrChange w:id="10121" w:author="Steve Barbeaux" w:date="2022-10-10T12:18:00Z">
                    <w:rPr/>
                  </w:rPrChange>
                </w:rPr>
                <w:t>0.01</w:t>
              </w:r>
            </w:ins>
            <w:del w:id="10122" w:author="Steve Barbeaux" w:date="2022-10-10T12:18:00Z">
              <w:r w:rsidRPr="005E242C" w:rsidDel="00FC0D60">
                <w:rPr>
                  <w:sz w:val="16"/>
                  <w:szCs w:val="16"/>
                  <w:rPrChange w:id="10123"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39CD40AA" w14:textId="3D97EEE5" w:rsidR="005E242C" w:rsidRPr="005E242C" w:rsidRDefault="005E242C" w:rsidP="005E242C">
            <w:pPr>
              <w:shd w:val="clear" w:color="auto" w:fill="FFFFFF" w:themeFill="background1"/>
              <w:spacing w:after="0"/>
              <w:jc w:val="right"/>
              <w:rPr>
                <w:bCs/>
                <w:sz w:val="16"/>
                <w:szCs w:val="16"/>
                <w:rPrChange w:id="10124" w:author="Steve Barbeaux" w:date="2022-10-10T12:18:00Z">
                  <w:rPr>
                    <w:bCs/>
                    <w:sz w:val="16"/>
                    <w:szCs w:val="16"/>
                  </w:rPr>
                </w:rPrChange>
              </w:rPr>
            </w:pPr>
            <w:ins w:id="10125" w:author="Steve Barbeaux" w:date="2022-10-10T12:18:00Z">
              <w:r w:rsidRPr="005E242C">
                <w:rPr>
                  <w:sz w:val="16"/>
                  <w:szCs w:val="16"/>
                  <w:rPrChange w:id="10126" w:author="Steve Barbeaux" w:date="2022-10-10T12:18:00Z">
                    <w:rPr/>
                  </w:rPrChange>
                </w:rPr>
                <w:t>0.20</w:t>
              </w:r>
            </w:ins>
            <w:del w:id="10127" w:author="Steve Barbeaux" w:date="2022-10-10T12:18:00Z">
              <w:r w:rsidRPr="005E242C" w:rsidDel="00FC0D60">
                <w:rPr>
                  <w:sz w:val="16"/>
                  <w:szCs w:val="16"/>
                  <w:rPrChange w:id="10128" w:author="Steve Barbeaux" w:date="2022-10-10T12:18:00Z">
                    <w:rPr>
                      <w:sz w:val="16"/>
                      <w:szCs w:val="16"/>
                    </w:rPr>
                  </w:rPrChange>
                </w:rPr>
                <w:delText>0.21</w:delText>
              </w:r>
            </w:del>
          </w:p>
        </w:tc>
        <w:tc>
          <w:tcPr>
            <w:tcW w:w="317" w:type="pct"/>
            <w:tcBorders>
              <w:left w:val="nil"/>
              <w:right w:val="nil"/>
            </w:tcBorders>
            <w:shd w:val="clear" w:color="auto" w:fill="FFFFFF" w:themeFill="background1"/>
            <w:noWrap/>
          </w:tcPr>
          <w:p w14:paraId="12369B8B" w14:textId="121A1E08" w:rsidR="005E242C" w:rsidRPr="005E242C" w:rsidRDefault="005E242C" w:rsidP="005E242C">
            <w:pPr>
              <w:shd w:val="clear" w:color="auto" w:fill="FFFFFF" w:themeFill="background1"/>
              <w:spacing w:after="0"/>
              <w:jc w:val="right"/>
              <w:rPr>
                <w:bCs/>
                <w:sz w:val="16"/>
                <w:szCs w:val="16"/>
                <w:rPrChange w:id="10129" w:author="Steve Barbeaux" w:date="2022-10-10T12:18:00Z">
                  <w:rPr>
                    <w:bCs/>
                    <w:sz w:val="16"/>
                    <w:szCs w:val="16"/>
                  </w:rPr>
                </w:rPrChange>
              </w:rPr>
            </w:pPr>
            <w:ins w:id="10130" w:author="Steve Barbeaux" w:date="2022-10-10T12:18:00Z">
              <w:r w:rsidRPr="005E242C">
                <w:rPr>
                  <w:sz w:val="16"/>
                  <w:szCs w:val="16"/>
                  <w:rPrChange w:id="10131" w:author="Steve Barbeaux" w:date="2022-10-10T12:18:00Z">
                    <w:rPr/>
                  </w:rPrChange>
                </w:rPr>
                <w:t>5.6%</w:t>
              </w:r>
            </w:ins>
            <w:del w:id="10132" w:author="Steve Barbeaux" w:date="2022-10-10T12:18:00Z">
              <w:r w:rsidRPr="005E242C" w:rsidDel="00FC0D60">
                <w:rPr>
                  <w:sz w:val="16"/>
                  <w:szCs w:val="16"/>
                  <w:rPrChange w:id="10133" w:author="Steve Barbeaux" w:date="2022-10-10T12:18:00Z">
                    <w:rPr>
                      <w:sz w:val="16"/>
                      <w:szCs w:val="16"/>
                    </w:rPr>
                  </w:rPrChange>
                </w:rPr>
                <w:delText>5.5%</w:delText>
              </w:r>
            </w:del>
          </w:p>
        </w:tc>
      </w:tr>
      <w:tr w:rsidR="005E242C" w:rsidRPr="0023317E" w14:paraId="56378507" w14:textId="77777777" w:rsidTr="00D45095">
        <w:trPr>
          <w:tblCellSpacing w:w="7" w:type="dxa"/>
        </w:trPr>
        <w:tc>
          <w:tcPr>
            <w:tcW w:w="222" w:type="pct"/>
            <w:tcBorders>
              <w:left w:val="nil"/>
              <w:right w:val="nil"/>
            </w:tcBorders>
            <w:shd w:val="clear" w:color="auto" w:fill="FFFFFF" w:themeFill="background1"/>
            <w:noWrap/>
          </w:tcPr>
          <w:p w14:paraId="32F53D6A"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2005</w:t>
            </w:r>
          </w:p>
        </w:tc>
        <w:tc>
          <w:tcPr>
            <w:tcW w:w="256" w:type="pct"/>
            <w:tcBorders>
              <w:left w:val="nil"/>
              <w:right w:val="nil"/>
            </w:tcBorders>
            <w:shd w:val="clear" w:color="auto" w:fill="FFFFFF" w:themeFill="background1"/>
            <w:noWrap/>
          </w:tcPr>
          <w:p w14:paraId="0541DB16" w14:textId="6385B425" w:rsidR="005E242C" w:rsidRPr="005E242C" w:rsidRDefault="005E242C" w:rsidP="005E242C">
            <w:pPr>
              <w:shd w:val="clear" w:color="auto" w:fill="FFFFFF" w:themeFill="background1"/>
              <w:spacing w:after="0"/>
              <w:jc w:val="right"/>
              <w:rPr>
                <w:bCs/>
                <w:sz w:val="16"/>
                <w:szCs w:val="16"/>
                <w:rPrChange w:id="10134" w:author="Steve Barbeaux" w:date="2022-10-10T12:18:00Z">
                  <w:rPr>
                    <w:bCs/>
                    <w:sz w:val="16"/>
                    <w:szCs w:val="16"/>
                  </w:rPr>
                </w:rPrChange>
              </w:rPr>
            </w:pPr>
            <w:ins w:id="10135" w:author="Steve Barbeaux" w:date="2022-10-10T12:18:00Z">
              <w:r w:rsidRPr="005E242C">
                <w:rPr>
                  <w:sz w:val="16"/>
                  <w:szCs w:val="16"/>
                  <w:rPrChange w:id="10136" w:author="Steve Barbeaux" w:date="2022-10-10T12:18:00Z">
                    <w:rPr/>
                  </w:rPrChange>
                </w:rPr>
                <w:t>0.01</w:t>
              </w:r>
            </w:ins>
            <w:del w:id="10137" w:author="Steve Barbeaux" w:date="2022-10-10T12:18:00Z">
              <w:r w:rsidRPr="005E242C" w:rsidDel="00FC0D60">
                <w:rPr>
                  <w:sz w:val="16"/>
                  <w:szCs w:val="16"/>
                  <w:rPrChange w:id="1013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4A7E8AB9" w14:textId="566569FE" w:rsidR="005E242C" w:rsidRPr="005E242C" w:rsidRDefault="005E242C" w:rsidP="005E242C">
            <w:pPr>
              <w:shd w:val="clear" w:color="auto" w:fill="FFFFFF" w:themeFill="background1"/>
              <w:spacing w:after="0"/>
              <w:jc w:val="right"/>
              <w:rPr>
                <w:bCs/>
                <w:sz w:val="16"/>
                <w:szCs w:val="16"/>
                <w:rPrChange w:id="10139" w:author="Steve Barbeaux" w:date="2022-10-10T12:18:00Z">
                  <w:rPr>
                    <w:bCs/>
                    <w:sz w:val="16"/>
                    <w:szCs w:val="16"/>
                  </w:rPr>
                </w:rPrChange>
              </w:rPr>
            </w:pPr>
            <w:ins w:id="10140" w:author="Steve Barbeaux" w:date="2022-10-10T12:18:00Z">
              <w:r w:rsidRPr="005E242C">
                <w:rPr>
                  <w:sz w:val="16"/>
                  <w:szCs w:val="16"/>
                  <w:rPrChange w:id="10141" w:author="Steve Barbeaux" w:date="2022-10-10T12:18:00Z">
                    <w:rPr/>
                  </w:rPrChange>
                </w:rPr>
                <w:t>0.01</w:t>
              </w:r>
            </w:ins>
            <w:del w:id="10142" w:author="Steve Barbeaux" w:date="2022-10-10T12:18:00Z">
              <w:r w:rsidRPr="005E242C" w:rsidDel="00FC0D60">
                <w:rPr>
                  <w:sz w:val="16"/>
                  <w:szCs w:val="16"/>
                  <w:rPrChange w:id="10143"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739CA9BB" w14:textId="18FA3FFB" w:rsidR="005E242C" w:rsidRPr="005E242C" w:rsidRDefault="005E242C" w:rsidP="005E242C">
            <w:pPr>
              <w:shd w:val="clear" w:color="auto" w:fill="FFFFFF" w:themeFill="background1"/>
              <w:spacing w:after="0"/>
              <w:jc w:val="right"/>
              <w:rPr>
                <w:bCs/>
                <w:sz w:val="16"/>
                <w:szCs w:val="16"/>
                <w:rPrChange w:id="10144" w:author="Steve Barbeaux" w:date="2022-10-10T12:18:00Z">
                  <w:rPr>
                    <w:bCs/>
                    <w:sz w:val="16"/>
                    <w:szCs w:val="16"/>
                  </w:rPr>
                </w:rPrChange>
              </w:rPr>
            </w:pPr>
            <w:ins w:id="10145" w:author="Steve Barbeaux" w:date="2022-10-10T12:18:00Z">
              <w:r w:rsidRPr="005E242C">
                <w:rPr>
                  <w:sz w:val="16"/>
                  <w:szCs w:val="16"/>
                  <w:rPrChange w:id="10146" w:author="Steve Barbeaux" w:date="2022-10-10T12:18:00Z">
                    <w:rPr/>
                  </w:rPrChange>
                </w:rPr>
                <w:t>0.01</w:t>
              </w:r>
            </w:ins>
            <w:del w:id="10147" w:author="Steve Barbeaux" w:date="2022-10-10T12:18:00Z">
              <w:r w:rsidRPr="005E242C" w:rsidDel="00FC0D60">
                <w:rPr>
                  <w:sz w:val="16"/>
                  <w:szCs w:val="16"/>
                  <w:rPrChange w:id="1014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5C28528F" w14:textId="5661FCFE" w:rsidR="005E242C" w:rsidRPr="005E242C" w:rsidRDefault="005E242C" w:rsidP="005E242C">
            <w:pPr>
              <w:shd w:val="clear" w:color="auto" w:fill="FFFFFF" w:themeFill="background1"/>
              <w:spacing w:after="0"/>
              <w:jc w:val="right"/>
              <w:rPr>
                <w:bCs/>
                <w:sz w:val="16"/>
                <w:szCs w:val="16"/>
                <w:rPrChange w:id="10149" w:author="Steve Barbeaux" w:date="2022-10-10T12:18:00Z">
                  <w:rPr>
                    <w:bCs/>
                    <w:sz w:val="16"/>
                    <w:szCs w:val="16"/>
                  </w:rPr>
                </w:rPrChange>
              </w:rPr>
            </w:pPr>
            <w:ins w:id="10150" w:author="Steve Barbeaux" w:date="2022-10-10T12:18:00Z">
              <w:r w:rsidRPr="005E242C">
                <w:rPr>
                  <w:sz w:val="16"/>
                  <w:szCs w:val="16"/>
                  <w:rPrChange w:id="10151" w:author="Steve Barbeaux" w:date="2022-10-10T12:18:00Z">
                    <w:rPr/>
                  </w:rPrChange>
                </w:rPr>
                <w:t>0.01</w:t>
              </w:r>
            </w:ins>
            <w:del w:id="10152" w:author="Steve Barbeaux" w:date="2022-10-10T12:18:00Z">
              <w:r w:rsidRPr="005E242C" w:rsidDel="00FC0D60">
                <w:rPr>
                  <w:sz w:val="16"/>
                  <w:szCs w:val="16"/>
                  <w:rPrChange w:id="1015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11F419E2" w14:textId="38A04FB5" w:rsidR="005E242C" w:rsidRPr="005E242C" w:rsidRDefault="005E242C" w:rsidP="005E242C">
            <w:pPr>
              <w:shd w:val="clear" w:color="auto" w:fill="FFFFFF" w:themeFill="background1"/>
              <w:spacing w:after="0"/>
              <w:jc w:val="right"/>
              <w:rPr>
                <w:bCs/>
                <w:sz w:val="16"/>
                <w:szCs w:val="16"/>
                <w:rPrChange w:id="10154" w:author="Steve Barbeaux" w:date="2022-10-10T12:18:00Z">
                  <w:rPr>
                    <w:bCs/>
                    <w:sz w:val="16"/>
                    <w:szCs w:val="16"/>
                  </w:rPr>
                </w:rPrChange>
              </w:rPr>
            </w:pPr>
            <w:ins w:id="10155" w:author="Steve Barbeaux" w:date="2022-10-10T12:18:00Z">
              <w:r w:rsidRPr="005E242C">
                <w:rPr>
                  <w:sz w:val="16"/>
                  <w:szCs w:val="16"/>
                  <w:rPrChange w:id="10156" w:author="Steve Barbeaux" w:date="2022-10-10T12:18:00Z">
                    <w:rPr/>
                  </w:rPrChange>
                </w:rPr>
                <w:t>0.04</w:t>
              </w:r>
            </w:ins>
            <w:del w:id="10157" w:author="Steve Barbeaux" w:date="2022-10-10T12:18:00Z">
              <w:r w:rsidRPr="005E242C" w:rsidDel="00FC0D60">
                <w:rPr>
                  <w:sz w:val="16"/>
                  <w:szCs w:val="16"/>
                  <w:rPrChange w:id="10158" w:author="Steve Barbeaux" w:date="2022-10-10T12:18:00Z">
                    <w:rPr>
                      <w:sz w:val="16"/>
                      <w:szCs w:val="16"/>
                    </w:rPr>
                  </w:rPrChange>
                </w:rPr>
                <w:delText>0.04</w:delText>
              </w:r>
            </w:del>
          </w:p>
        </w:tc>
        <w:tc>
          <w:tcPr>
            <w:tcW w:w="257" w:type="pct"/>
            <w:tcBorders>
              <w:left w:val="nil"/>
              <w:right w:val="nil"/>
            </w:tcBorders>
            <w:shd w:val="clear" w:color="auto" w:fill="FFFFFF" w:themeFill="background1"/>
            <w:noWrap/>
          </w:tcPr>
          <w:p w14:paraId="5C91B616" w14:textId="2A120668" w:rsidR="005E242C" w:rsidRPr="005E242C" w:rsidRDefault="005E242C" w:rsidP="005E242C">
            <w:pPr>
              <w:shd w:val="clear" w:color="auto" w:fill="FFFFFF" w:themeFill="background1"/>
              <w:spacing w:after="0"/>
              <w:jc w:val="right"/>
              <w:rPr>
                <w:bCs/>
                <w:sz w:val="16"/>
                <w:szCs w:val="16"/>
                <w:rPrChange w:id="10159" w:author="Steve Barbeaux" w:date="2022-10-10T12:18:00Z">
                  <w:rPr>
                    <w:bCs/>
                    <w:sz w:val="16"/>
                    <w:szCs w:val="16"/>
                  </w:rPr>
                </w:rPrChange>
              </w:rPr>
            </w:pPr>
            <w:ins w:id="10160" w:author="Steve Barbeaux" w:date="2022-10-10T12:18:00Z">
              <w:r w:rsidRPr="005E242C">
                <w:rPr>
                  <w:sz w:val="16"/>
                  <w:szCs w:val="16"/>
                  <w:rPrChange w:id="10161" w:author="Steve Barbeaux" w:date="2022-10-10T12:18:00Z">
                    <w:rPr/>
                  </w:rPrChange>
                </w:rPr>
                <w:t>0.03</w:t>
              </w:r>
            </w:ins>
            <w:del w:id="10162" w:author="Steve Barbeaux" w:date="2022-10-10T12:18:00Z">
              <w:r w:rsidRPr="005E242C" w:rsidDel="00FC0D60">
                <w:rPr>
                  <w:sz w:val="16"/>
                  <w:szCs w:val="16"/>
                  <w:rPrChange w:id="10163" w:author="Steve Barbeaux" w:date="2022-10-10T12:18:00Z">
                    <w:rPr>
                      <w:sz w:val="16"/>
                      <w:szCs w:val="16"/>
                    </w:rPr>
                  </w:rPrChange>
                </w:rPr>
                <w:delText>0.03</w:delText>
              </w:r>
            </w:del>
          </w:p>
        </w:tc>
        <w:tc>
          <w:tcPr>
            <w:tcW w:w="256" w:type="pct"/>
            <w:tcBorders>
              <w:left w:val="nil"/>
              <w:right w:val="nil"/>
            </w:tcBorders>
            <w:shd w:val="clear" w:color="auto" w:fill="FFFFFF" w:themeFill="background1"/>
            <w:noWrap/>
          </w:tcPr>
          <w:p w14:paraId="5D0352AA" w14:textId="7D4E3104" w:rsidR="005E242C" w:rsidRPr="005E242C" w:rsidRDefault="005E242C" w:rsidP="005E242C">
            <w:pPr>
              <w:shd w:val="clear" w:color="auto" w:fill="FFFFFF" w:themeFill="background1"/>
              <w:spacing w:after="0"/>
              <w:jc w:val="right"/>
              <w:rPr>
                <w:bCs/>
                <w:sz w:val="16"/>
                <w:szCs w:val="16"/>
                <w:rPrChange w:id="10164" w:author="Steve Barbeaux" w:date="2022-10-10T12:18:00Z">
                  <w:rPr>
                    <w:bCs/>
                    <w:sz w:val="16"/>
                    <w:szCs w:val="16"/>
                  </w:rPr>
                </w:rPrChange>
              </w:rPr>
            </w:pPr>
            <w:ins w:id="10165" w:author="Steve Barbeaux" w:date="2022-10-10T12:18:00Z">
              <w:r w:rsidRPr="005E242C">
                <w:rPr>
                  <w:sz w:val="16"/>
                  <w:szCs w:val="16"/>
                  <w:rPrChange w:id="10166" w:author="Steve Barbeaux" w:date="2022-10-10T12:18:00Z">
                    <w:rPr/>
                  </w:rPrChange>
                </w:rPr>
                <w:t>0.01</w:t>
              </w:r>
            </w:ins>
            <w:del w:id="10167" w:author="Steve Barbeaux" w:date="2022-10-10T12:18:00Z">
              <w:r w:rsidRPr="005E242C" w:rsidDel="00FC0D60">
                <w:rPr>
                  <w:sz w:val="16"/>
                  <w:szCs w:val="16"/>
                  <w:rPrChange w:id="1016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63873A71" w14:textId="202743BA" w:rsidR="005E242C" w:rsidRPr="005E242C" w:rsidRDefault="005E242C" w:rsidP="005E242C">
            <w:pPr>
              <w:shd w:val="clear" w:color="auto" w:fill="FFFFFF" w:themeFill="background1"/>
              <w:spacing w:after="0"/>
              <w:jc w:val="right"/>
              <w:rPr>
                <w:bCs/>
                <w:sz w:val="16"/>
                <w:szCs w:val="16"/>
                <w:rPrChange w:id="10169" w:author="Steve Barbeaux" w:date="2022-10-10T12:18:00Z">
                  <w:rPr>
                    <w:bCs/>
                    <w:sz w:val="16"/>
                    <w:szCs w:val="16"/>
                  </w:rPr>
                </w:rPrChange>
              </w:rPr>
            </w:pPr>
            <w:ins w:id="10170" w:author="Steve Barbeaux" w:date="2022-10-10T12:18:00Z">
              <w:r w:rsidRPr="005E242C">
                <w:rPr>
                  <w:sz w:val="16"/>
                  <w:szCs w:val="16"/>
                  <w:rPrChange w:id="10171" w:author="Steve Barbeaux" w:date="2022-10-10T12:18:00Z">
                    <w:rPr/>
                  </w:rPrChange>
                </w:rPr>
                <w:t>0.01</w:t>
              </w:r>
            </w:ins>
            <w:del w:id="10172" w:author="Steve Barbeaux" w:date="2022-10-10T12:18:00Z">
              <w:r w:rsidRPr="005E242C" w:rsidDel="00FC0D60">
                <w:rPr>
                  <w:sz w:val="16"/>
                  <w:szCs w:val="16"/>
                  <w:rPrChange w:id="10173"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55D9F676" w14:textId="3AA5D4F7" w:rsidR="005E242C" w:rsidRPr="005E242C" w:rsidRDefault="005E242C" w:rsidP="005E242C">
            <w:pPr>
              <w:shd w:val="clear" w:color="auto" w:fill="FFFFFF" w:themeFill="background1"/>
              <w:spacing w:after="0"/>
              <w:jc w:val="right"/>
              <w:rPr>
                <w:bCs/>
                <w:sz w:val="16"/>
                <w:szCs w:val="16"/>
                <w:rPrChange w:id="10174" w:author="Steve Barbeaux" w:date="2022-10-10T12:18:00Z">
                  <w:rPr>
                    <w:bCs/>
                    <w:sz w:val="16"/>
                    <w:szCs w:val="16"/>
                  </w:rPr>
                </w:rPrChange>
              </w:rPr>
            </w:pPr>
            <w:ins w:id="10175" w:author="Steve Barbeaux" w:date="2022-10-10T12:18:00Z">
              <w:r w:rsidRPr="005E242C">
                <w:rPr>
                  <w:sz w:val="16"/>
                  <w:szCs w:val="16"/>
                  <w:rPrChange w:id="10176" w:author="Steve Barbeaux" w:date="2022-10-10T12:18:00Z">
                    <w:rPr/>
                  </w:rPrChange>
                </w:rPr>
                <w:t>0.01</w:t>
              </w:r>
            </w:ins>
            <w:del w:id="10177" w:author="Steve Barbeaux" w:date="2022-10-10T12:18:00Z">
              <w:r w:rsidRPr="005E242C" w:rsidDel="00FC0D60">
                <w:rPr>
                  <w:sz w:val="16"/>
                  <w:szCs w:val="16"/>
                  <w:rPrChange w:id="1017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25D0FEE9" w14:textId="0A04815C" w:rsidR="005E242C" w:rsidRPr="005E242C" w:rsidRDefault="005E242C" w:rsidP="005E242C">
            <w:pPr>
              <w:shd w:val="clear" w:color="auto" w:fill="FFFFFF" w:themeFill="background1"/>
              <w:spacing w:after="0"/>
              <w:jc w:val="right"/>
              <w:rPr>
                <w:bCs/>
                <w:sz w:val="16"/>
                <w:szCs w:val="16"/>
                <w:rPrChange w:id="10179" w:author="Steve Barbeaux" w:date="2022-10-10T12:18:00Z">
                  <w:rPr>
                    <w:bCs/>
                    <w:sz w:val="16"/>
                    <w:szCs w:val="16"/>
                  </w:rPr>
                </w:rPrChange>
              </w:rPr>
            </w:pPr>
            <w:ins w:id="10180" w:author="Steve Barbeaux" w:date="2022-10-10T12:18:00Z">
              <w:r w:rsidRPr="005E242C">
                <w:rPr>
                  <w:sz w:val="16"/>
                  <w:szCs w:val="16"/>
                  <w:rPrChange w:id="10181" w:author="Steve Barbeaux" w:date="2022-10-10T12:18:00Z">
                    <w:rPr/>
                  </w:rPrChange>
                </w:rPr>
                <w:t>0.01</w:t>
              </w:r>
            </w:ins>
            <w:del w:id="10182" w:author="Steve Barbeaux" w:date="2022-10-10T12:18:00Z">
              <w:r w:rsidRPr="005E242C" w:rsidDel="00FC0D60">
                <w:rPr>
                  <w:sz w:val="16"/>
                  <w:szCs w:val="16"/>
                  <w:rPrChange w:id="1018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5DCFF5A7" w14:textId="525B79F5" w:rsidR="005E242C" w:rsidRPr="005E242C" w:rsidRDefault="005E242C" w:rsidP="005E242C">
            <w:pPr>
              <w:shd w:val="clear" w:color="auto" w:fill="FFFFFF" w:themeFill="background1"/>
              <w:spacing w:after="0"/>
              <w:jc w:val="right"/>
              <w:rPr>
                <w:bCs/>
                <w:sz w:val="16"/>
                <w:szCs w:val="16"/>
                <w:rPrChange w:id="10184" w:author="Steve Barbeaux" w:date="2022-10-10T12:18:00Z">
                  <w:rPr>
                    <w:bCs/>
                    <w:sz w:val="16"/>
                    <w:szCs w:val="16"/>
                  </w:rPr>
                </w:rPrChange>
              </w:rPr>
            </w:pPr>
            <w:ins w:id="10185" w:author="Steve Barbeaux" w:date="2022-10-10T12:18:00Z">
              <w:r w:rsidRPr="005E242C">
                <w:rPr>
                  <w:sz w:val="16"/>
                  <w:szCs w:val="16"/>
                  <w:rPrChange w:id="10186" w:author="Steve Barbeaux" w:date="2022-10-10T12:18:00Z">
                    <w:rPr/>
                  </w:rPrChange>
                </w:rPr>
                <w:t>0.00</w:t>
              </w:r>
            </w:ins>
            <w:del w:id="10187" w:author="Steve Barbeaux" w:date="2022-10-10T12:18:00Z">
              <w:r w:rsidRPr="005E242C" w:rsidDel="00FC0D60">
                <w:rPr>
                  <w:sz w:val="16"/>
                  <w:szCs w:val="16"/>
                  <w:rPrChange w:id="1018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0E0FECAD" w14:textId="534203C8" w:rsidR="005E242C" w:rsidRPr="005E242C" w:rsidRDefault="005E242C" w:rsidP="005E242C">
            <w:pPr>
              <w:shd w:val="clear" w:color="auto" w:fill="FFFFFF" w:themeFill="background1"/>
              <w:spacing w:after="0"/>
              <w:jc w:val="right"/>
              <w:rPr>
                <w:bCs/>
                <w:sz w:val="16"/>
                <w:szCs w:val="16"/>
                <w:rPrChange w:id="10189" w:author="Steve Barbeaux" w:date="2022-10-10T12:18:00Z">
                  <w:rPr>
                    <w:bCs/>
                    <w:sz w:val="16"/>
                    <w:szCs w:val="16"/>
                  </w:rPr>
                </w:rPrChange>
              </w:rPr>
            </w:pPr>
            <w:ins w:id="10190" w:author="Steve Barbeaux" w:date="2022-10-10T12:18:00Z">
              <w:r w:rsidRPr="005E242C">
                <w:rPr>
                  <w:sz w:val="16"/>
                  <w:szCs w:val="16"/>
                  <w:rPrChange w:id="10191" w:author="Steve Barbeaux" w:date="2022-10-10T12:18:00Z">
                    <w:rPr/>
                  </w:rPrChange>
                </w:rPr>
                <w:t>0.01</w:t>
              </w:r>
            </w:ins>
            <w:del w:id="10192" w:author="Steve Barbeaux" w:date="2022-10-10T12:18:00Z">
              <w:r w:rsidRPr="005E242C" w:rsidDel="00FC0D60">
                <w:rPr>
                  <w:sz w:val="16"/>
                  <w:szCs w:val="16"/>
                  <w:rPrChange w:id="1019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13F756A2" w14:textId="305DB6D9" w:rsidR="005E242C" w:rsidRPr="005E242C" w:rsidRDefault="005E242C" w:rsidP="005E242C">
            <w:pPr>
              <w:shd w:val="clear" w:color="auto" w:fill="FFFFFF" w:themeFill="background1"/>
              <w:spacing w:after="0"/>
              <w:jc w:val="right"/>
              <w:rPr>
                <w:bCs/>
                <w:sz w:val="16"/>
                <w:szCs w:val="16"/>
                <w:rPrChange w:id="10194" w:author="Steve Barbeaux" w:date="2022-10-10T12:18:00Z">
                  <w:rPr>
                    <w:bCs/>
                    <w:sz w:val="16"/>
                    <w:szCs w:val="16"/>
                  </w:rPr>
                </w:rPrChange>
              </w:rPr>
            </w:pPr>
            <w:ins w:id="10195" w:author="Steve Barbeaux" w:date="2022-10-10T12:18:00Z">
              <w:r w:rsidRPr="005E242C">
                <w:rPr>
                  <w:sz w:val="16"/>
                  <w:szCs w:val="16"/>
                  <w:rPrChange w:id="10196" w:author="Steve Barbeaux" w:date="2022-10-10T12:18:00Z">
                    <w:rPr/>
                  </w:rPrChange>
                </w:rPr>
                <w:t>0.00</w:t>
              </w:r>
            </w:ins>
            <w:del w:id="10197" w:author="Steve Barbeaux" w:date="2022-10-10T12:18:00Z">
              <w:r w:rsidRPr="005E242C" w:rsidDel="00FC0D60">
                <w:rPr>
                  <w:sz w:val="16"/>
                  <w:szCs w:val="16"/>
                  <w:rPrChange w:id="1019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12C337A8" w14:textId="2859D1BD" w:rsidR="005E242C" w:rsidRPr="005E242C" w:rsidRDefault="005E242C" w:rsidP="005E242C">
            <w:pPr>
              <w:shd w:val="clear" w:color="auto" w:fill="FFFFFF" w:themeFill="background1"/>
              <w:spacing w:after="0"/>
              <w:jc w:val="right"/>
              <w:rPr>
                <w:bCs/>
                <w:sz w:val="16"/>
                <w:szCs w:val="16"/>
                <w:rPrChange w:id="10199" w:author="Steve Barbeaux" w:date="2022-10-10T12:18:00Z">
                  <w:rPr>
                    <w:bCs/>
                    <w:sz w:val="16"/>
                    <w:szCs w:val="16"/>
                  </w:rPr>
                </w:rPrChange>
              </w:rPr>
            </w:pPr>
            <w:ins w:id="10200" w:author="Steve Barbeaux" w:date="2022-10-10T12:18:00Z">
              <w:r w:rsidRPr="005E242C">
                <w:rPr>
                  <w:sz w:val="16"/>
                  <w:szCs w:val="16"/>
                  <w:rPrChange w:id="10201" w:author="Steve Barbeaux" w:date="2022-10-10T12:18:00Z">
                    <w:rPr/>
                  </w:rPrChange>
                </w:rPr>
                <w:t>0.00</w:t>
              </w:r>
            </w:ins>
            <w:del w:id="10202" w:author="Steve Barbeaux" w:date="2022-10-10T12:18:00Z">
              <w:r w:rsidRPr="005E242C" w:rsidDel="00FC0D60">
                <w:rPr>
                  <w:sz w:val="16"/>
                  <w:szCs w:val="16"/>
                  <w:rPrChange w:id="1020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663AE159" w14:textId="7E3925AA" w:rsidR="005E242C" w:rsidRPr="005E242C" w:rsidRDefault="005E242C" w:rsidP="005E242C">
            <w:pPr>
              <w:shd w:val="clear" w:color="auto" w:fill="FFFFFF" w:themeFill="background1"/>
              <w:spacing w:after="0"/>
              <w:jc w:val="right"/>
              <w:rPr>
                <w:bCs/>
                <w:sz w:val="16"/>
                <w:szCs w:val="16"/>
                <w:rPrChange w:id="10204" w:author="Steve Barbeaux" w:date="2022-10-10T12:18:00Z">
                  <w:rPr>
                    <w:bCs/>
                    <w:sz w:val="16"/>
                    <w:szCs w:val="16"/>
                  </w:rPr>
                </w:rPrChange>
              </w:rPr>
            </w:pPr>
            <w:ins w:id="10205" w:author="Steve Barbeaux" w:date="2022-10-10T12:18:00Z">
              <w:r w:rsidRPr="005E242C">
                <w:rPr>
                  <w:sz w:val="16"/>
                  <w:szCs w:val="16"/>
                  <w:rPrChange w:id="10206" w:author="Steve Barbeaux" w:date="2022-10-10T12:18:00Z">
                    <w:rPr/>
                  </w:rPrChange>
                </w:rPr>
                <w:t>0.01</w:t>
              </w:r>
            </w:ins>
            <w:del w:id="10207" w:author="Steve Barbeaux" w:date="2022-10-10T12:18:00Z">
              <w:r w:rsidRPr="005E242C" w:rsidDel="00FC0D60">
                <w:rPr>
                  <w:sz w:val="16"/>
                  <w:szCs w:val="16"/>
                  <w:rPrChange w:id="10208"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7BE411CF" w14:textId="15E03F37" w:rsidR="005E242C" w:rsidRPr="005E242C" w:rsidRDefault="005E242C" w:rsidP="005E242C">
            <w:pPr>
              <w:shd w:val="clear" w:color="auto" w:fill="FFFFFF" w:themeFill="background1"/>
              <w:spacing w:after="0"/>
              <w:jc w:val="right"/>
              <w:rPr>
                <w:bCs/>
                <w:sz w:val="16"/>
                <w:szCs w:val="16"/>
                <w:rPrChange w:id="10209" w:author="Steve Barbeaux" w:date="2022-10-10T12:18:00Z">
                  <w:rPr>
                    <w:bCs/>
                    <w:sz w:val="16"/>
                    <w:szCs w:val="16"/>
                  </w:rPr>
                </w:rPrChange>
              </w:rPr>
            </w:pPr>
            <w:ins w:id="10210" w:author="Steve Barbeaux" w:date="2022-10-10T12:18:00Z">
              <w:r w:rsidRPr="005E242C">
                <w:rPr>
                  <w:sz w:val="16"/>
                  <w:szCs w:val="16"/>
                  <w:rPrChange w:id="10211" w:author="Steve Barbeaux" w:date="2022-10-10T12:18:00Z">
                    <w:rPr/>
                  </w:rPrChange>
                </w:rPr>
                <w:t>0.17</w:t>
              </w:r>
            </w:ins>
            <w:del w:id="10212" w:author="Steve Barbeaux" w:date="2022-10-10T12:18:00Z">
              <w:r w:rsidRPr="005E242C" w:rsidDel="00FC0D60">
                <w:rPr>
                  <w:sz w:val="16"/>
                  <w:szCs w:val="16"/>
                  <w:rPrChange w:id="10213" w:author="Steve Barbeaux" w:date="2022-10-10T12:18:00Z">
                    <w:rPr>
                      <w:sz w:val="16"/>
                      <w:szCs w:val="16"/>
                    </w:rPr>
                  </w:rPrChange>
                </w:rPr>
                <w:delText>0.19</w:delText>
              </w:r>
            </w:del>
          </w:p>
        </w:tc>
        <w:tc>
          <w:tcPr>
            <w:tcW w:w="317" w:type="pct"/>
            <w:tcBorders>
              <w:left w:val="nil"/>
              <w:right w:val="nil"/>
            </w:tcBorders>
            <w:shd w:val="clear" w:color="auto" w:fill="FFFFFF" w:themeFill="background1"/>
            <w:noWrap/>
          </w:tcPr>
          <w:p w14:paraId="778C236A" w14:textId="4C81423E" w:rsidR="005E242C" w:rsidRPr="005E242C" w:rsidRDefault="005E242C" w:rsidP="005E242C">
            <w:pPr>
              <w:shd w:val="clear" w:color="auto" w:fill="FFFFFF" w:themeFill="background1"/>
              <w:spacing w:after="0"/>
              <w:jc w:val="right"/>
              <w:rPr>
                <w:bCs/>
                <w:sz w:val="16"/>
                <w:szCs w:val="16"/>
                <w:rPrChange w:id="10214" w:author="Steve Barbeaux" w:date="2022-10-10T12:18:00Z">
                  <w:rPr>
                    <w:bCs/>
                    <w:sz w:val="16"/>
                    <w:szCs w:val="16"/>
                  </w:rPr>
                </w:rPrChange>
              </w:rPr>
            </w:pPr>
            <w:ins w:id="10215" w:author="Steve Barbeaux" w:date="2022-10-10T12:18:00Z">
              <w:r w:rsidRPr="005E242C">
                <w:rPr>
                  <w:sz w:val="16"/>
                  <w:szCs w:val="16"/>
                  <w:rPrChange w:id="10216" w:author="Steve Barbeaux" w:date="2022-10-10T12:18:00Z">
                    <w:rPr/>
                  </w:rPrChange>
                </w:rPr>
                <w:t>5.8%</w:t>
              </w:r>
            </w:ins>
            <w:del w:id="10217" w:author="Steve Barbeaux" w:date="2022-10-10T12:18:00Z">
              <w:r w:rsidRPr="005E242C" w:rsidDel="00FC0D60">
                <w:rPr>
                  <w:sz w:val="16"/>
                  <w:szCs w:val="16"/>
                  <w:rPrChange w:id="10218" w:author="Steve Barbeaux" w:date="2022-10-10T12:18:00Z">
                    <w:rPr>
                      <w:sz w:val="16"/>
                      <w:szCs w:val="16"/>
                    </w:rPr>
                  </w:rPrChange>
                </w:rPr>
                <w:delText>5.7%</w:delText>
              </w:r>
            </w:del>
          </w:p>
        </w:tc>
      </w:tr>
      <w:tr w:rsidR="005E242C" w:rsidRPr="0023317E" w14:paraId="7FBB9CFA" w14:textId="77777777" w:rsidTr="00D45095">
        <w:trPr>
          <w:tblCellSpacing w:w="7" w:type="dxa"/>
        </w:trPr>
        <w:tc>
          <w:tcPr>
            <w:tcW w:w="222" w:type="pct"/>
            <w:tcBorders>
              <w:left w:val="nil"/>
              <w:right w:val="nil"/>
            </w:tcBorders>
            <w:shd w:val="clear" w:color="auto" w:fill="FFFFFF" w:themeFill="background1"/>
            <w:noWrap/>
          </w:tcPr>
          <w:p w14:paraId="2AF7508F"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2006</w:t>
            </w:r>
          </w:p>
        </w:tc>
        <w:tc>
          <w:tcPr>
            <w:tcW w:w="256" w:type="pct"/>
            <w:tcBorders>
              <w:left w:val="nil"/>
              <w:right w:val="nil"/>
            </w:tcBorders>
            <w:shd w:val="clear" w:color="auto" w:fill="FFFFFF" w:themeFill="background1"/>
            <w:noWrap/>
          </w:tcPr>
          <w:p w14:paraId="6CDA50D1" w14:textId="777875AE" w:rsidR="005E242C" w:rsidRPr="005E242C" w:rsidRDefault="005E242C" w:rsidP="005E242C">
            <w:pPr>
              <w:shd w:val="clear" w:color="auto" w:fill="FFFFFF" w:themeFill="background1"/>
              <w:spacing w:after="0"/>
              <w:jc w:val="right"/>
              <w:rPr>
                <w:bCs/>
                <w:sz w:val="16"/>
                <w:szCs w:val="16"/>
                <w:rPrChange w:id="10219" w:author="Steve Barbeaux" w:date="2022-10-10T12:18:00Z">
                  <w:rPr>
                    <w:bCs/>
                    <w:sz w:val="16"/>
                    <w:szCs w:val="16"/>
                  </w:rPr>
                </w:rPrChange>
              </w:rPr>
            </w:pPr>
            <w:ins w:id="10220" w:author="Steve Barbeaux" w:date="2022-10-10T12:18:00Z">
              <w:r w:rsidRPr="005E242C">
                <w:rPr>
                  <w:sz w:val="16"/>
                  <w:szCs w:val="16"/>
                  <w:rPrChange w:id="10221" w:author="Steve Barbeaux" w:date="2022-10-10T12:18:00Z">
                    <w:rPr/>
                  </w:rPrChange>
                </w:rPr>
                <w:t>0.03</w:t>
              </w:r>
            </w:ins>
            <w:del w:id="10222" w:author="Steve Barbeaux" w:date="2022-10-10T12:18:00Z">
              <w:r w:rsidRPr="005E242C" w:rsidDel="00FC0D60">
                <w:rPr>
                  <w:sz w:val="16"/>
                  <w:szCs w:val="16"/>
                  <w:rPrChange w:id="10223" w:author="Steve Barbeaux" w:date="2022-10-10T12:18:00Z">
                    <w:rPr>
                      <w:sz w:val="16"/>
                      <w:szCs w:val="16"/>
                    </w:rPr>
                  </w:rPrChange>
                </w:rPr>
                <w:delText>0.03</w:delText>
              </w:r>
            </w:del>
          </w:p>
        </w:tc>
        <w:tc>
          <w:tcPr>
            <w:tcW w:w="256" w:type="pct"/>
            <w:tcBorders>
              <w:left w:val="nil"/>
              <w:right w:val="nil"/>
            </w:tcBorders>
            <w:shd w:val="clear" w:color="auto" w:fill="FFFFFF" w:themeFill="background1"/>
            <w:noWrap/>
          </w:tcPr>
          <w:p w14:paraId="0E5B5E16" w14:textId="4AF60530" w:rsidR="005E242C" w:rsidRPr="005E242C" w:rsidRDefault="005E242C" w:rsidP="005E242C">
            <w:pPr>
              <w:shd w:val="clear" w:color="auto" w:fill="FFFFFF" w:themeFill="background1"/>
              <w:spacing w:after="0"/>
              <w:jc w:val="right"/>
              <w:rPr>
                <w:bCs/>
                <w:sz w:val="16"/>
                <w:szCs w:val="16"/>
                <w:rPrChange w:id="10224" w:author="Steve Barbeaux" w:date="2022-10-10T12:18:00Z">
                  <w:rPr>
                    <w:bCs/>
                    <w:sz w:val="16"/>
                    <w:szCs w:val="16"/>
                  </w:rPr>
                </w:rPrChange>
              </w:rPr>
            </w:pPr>
            <w:ins w:id="10225" w:author="Steve Barbeaux" w:date="2022-10-10T12:18:00Z">
              <w:r w:rsidRPr="005E242C">
                <w:rPr>
                  <w:sz w:val="16"/>
                  <w:szCs w:val="16"/>
                  <w:rPrChange w:id="10226" w:author="Steve Barbeaux" w:date="2022-10-10T12:18:00Z">
                    <w:rPr/>
                  </w:rPrChange>
                </w:rPr>
                <w:t>0.01</w:t>
              </w:r>
            </w:ins>
            <w:del w:id="10227" w:author="Steve Barbeaux" w:date="2022-10-10T12:18:00Z">
              <w:r w:rsidRPr="005E242C" w:rsidDel="00FC0D60">
                <w:rPr>
                  <w:sz w:val="16"/>
                  <w:szCs w:val="16"/>
                  <w:rPrChange w:id="1022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623524B8" w14:textId="225B0749" w:rsidR="005E242C" w:rsidRPr="005E242C" w:rsidRDefault="005E242C" w:rsidP="005E242C">
            <w:pPr>
              <w:shd w:val="clear" w:color="auto" w:fill="FFFFFF" w:themeFill="background1"/>
              <w:spacing w:after="0"/>
              <w:jc w:val="right"/>
              <w:rPr>
                <w:bCs/>
                <w:sz w:val="16"/>
                <w:szCs w:val="16"/>
                <w:rPrChange w:id="10229" w:author="Steve Barbeaux" w:date="2022-10-10T12:18:00Z">
                  <w:rPr>
                    <w:bCs/>
                    <w:sz w:val="16"/>
                    <w:szCs w:val="16"/>
                  </w:rPr>
                </w:rPrChange>
              </w:rPr>
            </w:pPr>
            <w:ins w:id="10230" w:author="Steve Barbeaux" w:date="2022-10-10T12:18:00Z">
              <w:r w:rsidRPr="005E242C">
                <w:rPr>
                  <w:sz w:val="16"/>
                  <w:szCs w:val="16"/>
                  <w:rPrChange w:id="10231" w:author="Steve Barbeaux" w:date="2022-10-10T12:18:00Z">
                    <w:rPr/>
                  </w:rPrChange>
                </w:rPr>
                <w:t>0.01</w:t>
              </w:r>
            </w:ins>
            <w:del w:id="10232" w:author="Steve Barbeaux" w:date="2022-10-10T12:18:00Z">
              <w:r w:rsidRPr="005E242C" w:rsidDel="00FC0D60">
                <w:rPr>
                  <w:sz w:val="16"/>
                  <w:szCs w:val="16"/>
                  <w:rPrChange w:id="1023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2BCE7F8F" w14:textId="6058E7DC" w:rsidR="005E242C" w:rsidRPr="005E242C" w:rsidRDefault="005E242C" w:rsidP="005E242C">
            <w:pPr>
              <w:shd w:val="clear" w:color="auto" w:fill="FFFFFF" w:themeFill="background1"/>
              <w:spacing w:after="0"/>
              <w:jc w:val="right"/>
              <w:rPr>
                <w:bCs/>
                <w:sz w:val="16"/>
                <w:szCs w:val="16"/>
                <w:rPrChange w:id="10234" w:author="Steve Barbeaux" w:date="2022-10-10T12:18:00Z">
                  <w:rPr>
                    <w:bCs/>
                    <w:sz w:val="16"/>
                    <w:szCs w:val="16"/>
                  </w:rPr>
                </w:rPrChange>
              </w:rPr>
            </w:pPr>
            <w:ins w:id="10235" w:author="Steve Barbeaux" w:date="2022-10-10T12:18:00Z">
              <w:r w:rsidRPr="005E242C">
                <w:rPr>
                  <w:sz w:val="16"/>
                  <w:szCs w:val="16"/>
                  <w:rPrChange w:id="10236" w:author="Steve Barbeaux" w:date="2022-10-10T12:18:00Z">
                    <w:rPr/>
                  </w:rPrChange>
                </w:rPr>
                <w:t>0.01</w:t>
              </w:r>
            </w:ins>
            <w:del w:id="10237" w:author="Steve Barbeaux" w:date="2022-10-10T12:18:00Z">
              <w:r w:rsidRPr="005E242C" w:rsidDel="00FC0D60">
                <w:rPr>
                  <w:sz w:val="16"/>
                  <w:szCs w:val="16"/>
                  <w:rPrChange w:id="1023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2C006D30" w14:textId="6D9143F1" w:rsidR="005E242C" w:rsidRPr="005E242C" w:rsidRDefault="005E242C" w:rsidP="005E242C">
            <w:pPr>
              <w:shd w:val="clear" w:color="auto" w:fill="FFFFFF" w:themeFill="background1"/>
              <w:spacing w:after="0"/>
              <w:jc w:val="right"/>
              <w:rPr>
                <w:bCs/>
                <w:sz w:val="16"/>
                <w:szCs w:val="16"/>
                <w:rPrChange w:id="10239" w:author="Steve Barbeaux" w:date="2022-10-10T12:18:00Z">
                  <w:rPr>
                    <w:bCs/>
                    <w:sz w:val="16"/>
                    <w:szCs w:val="16"/>
                  </w:rPr>
                </w:rPrChange>
              </w:rPr>
            </w:pPr>
            <w:ins w:id="10240" w:author="Steve Barbeaux" w:date="2022-10-10T12:18:00Z">
              <w:r w:rsidRPr="005E242C">
                <w:rPr>
                  <w:sz w:val="16"/>
                  <w:szCs w:val="16"/>
                  <w:rPrChange w:id="10241" w:author="Steve Barbeaux" w:date="2022-10-10T12:18:00Z">
                    <w:rPr/>
                  </w:rPrChange>
                </w:rPr>
                <w:t>0.01</w:t>
              </w:r>
            </w:ins>
            <w:del w:id="10242" w:author="Steve Barbeaux" w:date="2022-10-10T12:18:00Z">
              <w:r w:rsidRPr="005E242C" w:rsidDel="00FC0D60">
                <w:rPr>
                  <w:sz w:val="16"/>
                  <w:szCs w:val="16"/>
                  <w:rPrChange w:id="1024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276994EB" w14:textId="08BFC2B2" w:rsidR="005E242C" w:rsidRPr="005E242C" w:rsidRDefault="005E242C" w:rsidP="005E242C">
            <w:pPr>
              <w:shd w:val="clear" w:color="auto" w:fill="FFFFFF" w:themeFill="background1"/>
              <w:spacing w:after="0"/>
              <w:jc w:val="right"/>
              <w:rPr>
                <w:bCs/>
                <w:sz w:val="16"/>
                <w:szCs w:val="16"/>
                <w:rPrChange w:id="10244" w:author="Steve Barbeaux" w:date="2022-10-10T12:18:00Z">
                  <w:rPr>
                    <w:bCs/>
                    <w:sz w:val="16"/>
                    <w:szCs w:val="16"/>
                  </w:rPr>
                </w:rPrChange>
              </w:rPr>
            </w:pPr>
            <w:ins w:id="10245" w:author="Steve Barbeaux" w:date="2022-10-10T12:18:00Z">
              <w:r w:rsidRPr="005E242C">
                <w:rPr>
                  <w:sz w:val="16"/>
                  <w:szCs w:val="16"/>
                  <w:rPrChange w:id="10246" w:author="Steve Barbeaux" w:date="2022-10-10T12:18:00Z">
                    <w:rPr/>
                  </w:rPrChange>
                </w:rPr>
                <w:t>0.03</w:t>
              </w:r>
            </w:ins>
            <w:del w:id="10247" w:author="Steve Barbeaux" w:date="2022-10-10T12:18:00Z">
              <w:r w:rsidRPr="005E242C" w:rsidDel="00FC0D60">
                <w:rPr>
                  <w:sz w:val="16"/>
                  <w:szCs w:val="16"/>
                  <w:rPrChange w:id="10248" w:author="Steve Barbeaux" w:date="2022-10-10T12:18:00Z">
                    <w:rPr>
                      <w:sz w:val="16"/>
                      <w:szCs w:val="16"/>
                    </w:rPr>
                  </w:rPrChange>
                </w:rPr>
                <w:delText>0.04</w:delText>
              </w:r>
            </w:del>
          </w:p>
        </w:tc>
        <w:tc>
          <w:tcPr>
            <w:tcW w:w="256" w:type="pct"/>
            <w:tcBorders>
              <w:left w:val="nil"/>
              <w:right w:val="nil"/>
            </w:tcBorders>
            <w:shd w:val="clear" w:color="auto" w:fill="FFFFFF" w:themeFill="background1"/>
            <w:noWrap/>
          </w:tcPr>
          <w:p w14:paraId="1882C3FB" w14:textId="7DEDF9D1" w:rsidR="005E242C" w:rsidRPr="005E242C" w:rsidRDefault="005E242C" w:rsidP="005E242C">
            <w:pPr>
              <w:shd w:val="clear" w:color="auto" w:fill="FFFFFF" w:themeFill="background1"/>
              <w:spacing w:after="0"/>
              <w:jc w:val="right"/>
              <w:rPr>
                <w:bCs/>
                <w:sz w:val="16"/>
                <w:szCs w:val="16"/>
                <w:rPrChange w:id="10249" w:author="Steve Barbeaux" w:date="2022-10-10T12:18:00Z">
                  <w:rPr>
                    <w:bCs/>
                    <w:sz w:val="16"/>
                    <w:szCs w:val="16"/>
                  </w:rPr>
                </w:rPrChange>
              </w:rPr>
            </w:pPr>
            <w:ins w:id="10250" w:author="Steve Barbeaux" w:date="2022-10-10T12:18:00Z">
              <w:r w:rsidRPr="005E242C">
                <w:rPr>
                  <w:sz w:val="16"/>
                  <w:szCs w:val="16"/>
                  <w:rPrChange w:id="10251" w:author="Steve Barbeaux" w:date="2022-10-10T12:18:00Z">
                    <w:rPr/>
                  </w:rPrChange>
                </w:rPr>
                <w:t>0.02</w:t>
              </w:r>
            </w:ins>
            <w:del w:id="10252" w:author="Steve Barbeaux" w:date="2022-10-10T12:18:00Z">
              <w:r w:rsidRPr="005E242C" w:rsidDel="00FC0D60">
                <w:rPr>
                  <w:sz w:val="16"/>
                  <w:szCs w:val="16"/>
                  <w:rPrChange w:id="10253"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6BA52808" w14:textId="66FC439C" w:rsidR="005E242C" w:rsidRPr="005E242C" w:rsidRDefault="005E242C" w:rsidP="005E242C">
            <w:pPr>
              <w:shd w:val="clear" w:color="auto" w:fill="FFFFFF" w:themeFill="background1"/>
              <w:spacing w:after="0"/>
              <w:jc w:val="right"/>
              <w:rPr>
                <w:bCs/>
                <w:sz w:val="16"/>
                <w:szCs w:val="16"/>
                <w:rPrChange w:id="10254" w:author="Steve Barbeaux" w:date="2022-10-10T12:18:00Z">
                  <w:rPr>
                    <w:bCs/>
                    <w:sz w:val="16"/>
                    <w:szCs w:val="16"/>
                  </w:rPr>
                </w:rPrChange>
              </w:rPr>
            </w:pPr>
            <w:ins w:id="10255" w:author="Steve Barbeaux" w:date="2022-10-10T12:18:00Z">
              <w:r w:rsidRPr="005E242C">
                <w:rPr>
                  <w:sz w:val="16"/>
                  <w:szCs w:val="16"/>
                  <w:rPrChange w:id="10256" w:author="Steve Barbeaux" w:date="2022-10-10T12:18:00Z">
                    <w:rPr/>
                  </w:rPrChange>
                </w:rPr>
                <w:t>0.01</w:t>
              </w:r>
            </w:ins>
            <w:del w:id="10257" w:author="Steve Barbeaux" w:date="2022-10-10T12:18:00Z">
              <w:r w:rsidRPr="005E242C" w:rsidDel="00FC0D60">
                <w:rPr>
                  <w:sz w:val="16"/>
                  <w:szCs w:val="16"/>
                  <w:rPrChange w:id="1025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39FDAF6C" w14:textId="73C84292" w:rsidR="005E242C" w:rsidRPr="005E242C" w:rsidRDefault="005E242C" w:rsidP="005E242C">
            <w:pPr>
              <w:shd w:val="clear" w:color="auto" w:fill="FFFFFF" w:themeFill="background1"/>
              <w:spacing w:after="0"/>
              <w:jc w:val="right"/>
              <w:rPr>
                <w:bCs/>
                <w:sz w:val="16"/>
                <w:szCs w:val="16"/>
                <w:rPrChange w:id="10259" w:author="Steve Barbeaux" w:date="2022-10-10T12:18:00Z">
                  <w:rPr>
                    <w:bCs/>
                    <w:sz w:val="16"/>
                    <w:szCs w:val="16"/>
                  </w:rPr>
                </w:rPrChange>
              </w:rPr>
            </w:pPr>
            <w:ins w:id="10260" w:author="Steve Barbeaux" w:date="2022-10-10T12:18:00Z">
              <w:r w:rsidRPr="005E242C">
                <w:rPr>
                  <w:sz w:val="16"/>
                  <w:szCs w:val="16"/>
                  <w:rPrChange w:id="10261" w:author="Steve Barbeaux" w:date="2022-10-10T12:18:00Z">
                    <w:rPr/>
                  </w:rPrChange>
                </w:rPr>
                <w:t>0.00</w:t>
              </w:r>
            </w:ins>
            <w:del w:id="10262" w:author="Steve Barbeaux" w:date="2022-10-10T12:18:00Z">
              <w:r w:rsidRPr="005E242C" w:rsidDel="00FC0D60">
                <w:rPr>
                  <w:sz w:val="16"/>
                  <w:szCs w:val="16"/>
                  <w:rPrChange w:id="10263"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543F8718" w14:textId="21ADBBD3" w:rsidR="005E242C" w:rsidRPr="005E242C" w:rsidRDefault="005E242C" w:rsidP="005E242C">
            <w:pPr>
              <w:shd w:val="clear" w:color="auto" w:fill="FFFFFF" w:themeFill="background1"/>
              <w:spacing w:after="0"/>
              <w:jc w:val="right"/>
              <w:rPr>
                <w:bCs/>
                <w:sz w:val="16"/>
                <w:szCs w:val="16"/>
                <w:rPrChange w:id="10264" w:author="Steve Barbeaux" w:date="2022-10-10T12:18:00Z">
                  <w:rPr>
                    <w:bCs/>
                    <w:sz w:val="16"/>
                    <w:szCs w:val="16"/>
                  </w:rPr>
                </w:rPrChange>
              </w:rPr>
            </w:pPr>
            <w:ins w:id="10265" w:author="Steve Barbeaux" w:date="2022-10-10T12:18:00Z">
              <w:r w:rsidRPr="005E242C">
                <w:rPr>
                  <w:sz w:val="16"/>
                  <w:szCs w:val="16"/>
                  <w:rPrChange w:id="10266" w:author="Steve Barbeaux" w:date="2022-10-10T12:18:00Z">
                    <w:rPr/>
                  </w:rPrChange>
                </w:rPr>
                <w:t>0.00</w:t>
              </w:r>
            </w:ins>
            <w:del w:id="10267" w:author="Steve Barbeaux" w:date="2022-10-10T12:18:00Z">
              <w:r w:rsidRPr="005E242C" w:rsidDel="00FC0D60">
                <w:rPr>
                  <w:sz w:val="16"/>
                  <w:szCs w:val="16"/>
                  <w:rPrChange w:id="1026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242E7ACA" w14:textId="4D1843BF" w:rsidR="005E242C" w:rsidRPr="005E242C" w:rsidRDefault="005E242C" w:rsidP="005E242C">
            <w:pPr>
              <w:shd w:val="clear" w:color="auto" w:fill="FFFFFF" w:themeFill="background1"/>
              <w:spacing w:after="0"/>
              <w:jc w:val="right"/>
              <w:rPr>
                <w:bCs/>
                <w:sz w:val="16"/>
                <w:szCs w:val="16"/>
                <w:rPrChange w:id="10269" w:author="Steve Barbeaux" w:date="2022-10-10T12:18:00Z">
                  <w:rPr>
                    <w:bCs/>
                    <w:sz w:val="16"/>
                    <w:szCs w:val="16"/>
                  </w:rPr>
                </w:rPrChange>
              </w:rPr>
            </w:pPr>
            <w:ins w:id="10270" w:author="Steve Barbeaux" w:date="2022-10-10T12:18:00Z">
              <w:r w:rsidRPr="005E242C">
                <w:rPr>
                  <w:sz w:val="16"/>
                  <w:szCs w:val="16"/>
                  <w:rPrChange w:id="10271" w:author="Steve Barbeaux" w:date="2022-10-10T12:18:00Z">
                    <w:rPr/>
                  </w:rPrChange>
                </w:rPr>
                <w:t>0.01</w:t>
              </w:r>
            </w:ins>
            <w:del w:id="10272" w:author="Steve Barbeaux" w:date="2022-10-10T12:18:00Z">
              <w:r w:rsidRPr="005E242C" w:rsidDel="00FC0D60">
                <w:rPr>
                  <w:sz w:val="16"/>
                  <w:szCs w:val="16"/>
                  <w:rPrChange w:id="1027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26294D68" w14:textId="11E1D8C0" w:rsidR="005E242C" w:rsidRPr="005E242C" w:rsidRDefault="005E242C" w:rsidP="005E242C">
            <w:pPr>
              <w:shd w:val="clear" w:color="auto" w:fill="FFFFFF" w:themeFill="background1"/>
              <w:spacing w:after="0"/>
              <w:jc w:val="right"/>
              <w:rPr>
                <w:bCs/>
                <w:sz w:val="16"/>
                <w:szCs w:val="16"/>
                <w:rPrChange w:id="10274" w:author="Steve Barbeaux" w:date="2022-10-10T12:18:00Z">
                  <w:rPr>
                    <w:bCs/>
                    <w:sz w:val="16"/>
                    <w:szCs w:val="16"/>
                  </w:rPr>
                </w:rPrChange>
              </w:rPr>
            </w:pPr>
            <w:ins w:id="10275" w:author="Steve Barbeaux" w:date="2022-10-10T12:18:00Z">
              <w:r w:rsidRPr="005E242C">
                <w:rPr>
                  <w:sz w:val="16"/>
                  <w:szCs w:val="16"/>
                  <w:rPrChange w:id="10276" w:author="Steve Barbeaux" w:date="2022-10-10T12:18:00Z">
                    <w:rPr/>
                  </w:rPrChange>
                </w:rPr>
                <w:t>0.00</w:t>
              </w:r>
            </w:ins>
            <w:del w:id="10277" w:author="Steve Barbeaux" w:date="2022-10-10T12:18:00Z">
              <w:r w:rsidRPr="005E242C" w:rsidDel="00FC0D60">
                <w:rPr>
                  <w:sz w:val="16"/>
                  <w:szCs w:val="16"/>
                  <w:rPrChange w:id="1027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198B6733" w14:textId="122E957E" w:rsidR="005E242C" w:rsidRPr="005E242C" w:rsidRDefault="005E242C" w:rsidP="005E242C">
            <w:pPr>
              <w:shd w:val="clear" w:color="auto" w:fill="FFFFFF" w:themeFill="background1"/>
              <w:spacing w:after="0"/>
              <w:jc w:val="right"/>
              <w:rPr>
                <w:bCs/>
                <w:sz w:val="16"/>
                <w:szCs w:val="16"/>
                <w:rPrChange w:id="10279" w:author="Steve Barbeaux" w:date="2022-10-10T12:18:00Z">
                  <w:rPr>
                    <w:bCs/>
                    <w:sz w:val="16"/>
                    <w:szCs w:val="16"/>
                  </w:rPr>
                </w:rPrChange>
              </w:rPr>
            </w:pPr>
            <w:ins w:id="10280" w:author="Steve Barbeaux" w:date="2022-10-10T12:18:00Z">
              <w:r w:rsidRPr="005E242C">
                <w:rPr>
                  <w:sz w:val="16"/>
                  <w:szCs w:val="16"/>
                  <w:rPrChange w:id="10281" w:author="Steve Barbeaux" w:date="2022-10-10T12:18:00Z">
                    <w:rPr/>
                  </w:rPrChange>
                </w:rPr>
                <w:t>0.01</w:t>
              </w:r>
            </w:ins>
            <w:del w:id="10282" w:author="Steve Barbeaux" w:date="2022-10-10T12:18:00Z">
              <w:r w:rsidRPr="005E242C" w:rsidDel="00FC0D60">
                <w:rPr>
                  <w:sz w:val="16"/>
                  <w:szCs w:val="16"/>
                  <w:rPrChange w:id="1028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1402CFE5" w14:textId="7C4CDAE4" w:rsidR="005E242C" w:rsidRPr="005E242C" w:rsidRDefault="005E242C" w:rsidP="005E242C">
            <w:pPr>
              <w:shd w:val="clear" w:color="auto" w:fill="FFFFFF" w:themeFill="background1"/>
              <w:spacing w:after="0"/>
              <w:jc w:val="right"/>
              <w:rPr>
                <w:bCs/>
                <w:sz w:val="16"/>
                <w:szCs w:val="16"/>
                <w:rPrChange w:id="10284" w:author="Steve Barbeaux" w:date="2022-10-10T12:18:00Z">
                  <w:rPr>
                    <w:bCs/>
                    <w:sz w:val="16"/>
                    <w:szCs w:val="16"/>
                  </w:rPr>
                </w:rPrChange>
              </w:rPr>
            </w:pPr>
            <w:ins w:id="10285" w:author="Steve Barbeaux" w:date="2022-10-10T12:18:00Z">
              <w:r w:rsidRPr="005E242C">
                <w:rPr>
                  <w:sz w:val="16"/>
                  <w:szCs w:val="16"/>
                  <w:rPrChange w:id="10286" w:author="Steve Barbeaux" w:date="2022-10-10T12:18:00Z">
                    <w:rPr/>
                  </w:rPrChange>
                </w:rPr>
                <w:t>0.00</w:t>
              </w:r>
            </w:ins>
            <w:del w:id="10287" w:author="Steve Barbeaux" w:date="2022-10-10T12:18:00Z">
              <w:r w:rsidRPr="005E242C" w:rsidDel="00FC0D60">
                <w:rPr>
                  <w:sz w:val="16"/>
                  <w:szCs w:val="16"/>
                  <w:rPrChange w:id="1028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4AEE38CA" w14:textId="76D8EDDB" w:rsidR="005E242C" w:rsidRPr="005E242C" w:rsidRDefault="005E242C" w:rsidP="005E242C">
            <w:pPr>
              <w:shd w:val="clear" w:color="auto" w:fill="FFFFFF" w:themeFill="background1"/>
              <w:spacing w:after="0"/>
              <w:jc w:val="right"/>
              <w:rPr>
                <w:bCs/>
                <w:sz w:val="16"/>
                <w:szCs w:val="16"/>
                <w:rPrChange w:id="10289" w:author="Steve Barbeaux" w:date="2022-10-10T12:18:00Z">
                  <w:rPr>
                    <w:bCs/>
                    <w:sz w:val="16"/>
                    <w:szCs w:val="16"/>
                  </w:rPr>
                </w:rPrChange>
              </w:rPr>
            </w:pPr>
            <w:ins w:id="10290" w:author="Steve Barbeaux" w:date="2022-10-10T12:18:00Z">
              <w:r w:rsidRPr="005E242C">
                <w:rPr>
                  <w:sz w:val="16"/>
                  <w:szCs w:val="16"/>
                  <w:rPrChange w:id="10291" w:author="Steve Barbeaux" w:date="2022-10-10T12:18:00Z">
                    <w:rPr/>
                  </w:rPrChange>
                </w:rPr>
                <w:t>0.01</w:t>
              </w:r>
            </w:ins>
            <w:del w:id="10292" w:author="Steve Barbeaux" w:date="2022-10-10T12:18:00Z">
              <w:r w:rsidRPr="005E242C" w:rsidDel="00FC0D60">
                <w:rPr>
                  <w:sz w:val="16"/>
                  <w:szCs w:val="16"/>
                  <w:rPrChange w:id="10293"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30058ADB" w14:textId="0F03D07D" w:rsidR="005E242C" w:rsidRPr="005E242C" w:rsidRDefault="005E242C" w:rsidP="005E242C">
            <w:pPr>
              <w:shd w:val="clear" w:color="auto" w:fill="FFFFFF" w:themeFill="background1"/>
              <w:spacing w:after="0"/>
              <w:jc w:val="right"/>
              <w:rPr>
                <w:bCs/>
                <w:sz w:val="16"/>
                <w:szCs w:val="16"/>
                <w:rPrChange w:id="10294" w:author="Steve Barbeaux" w:date="2022-10-10T12:18:00Z">
                  <w:rPr>
                    <w:bCs/>
                    <w:sz w:val="16"/>
                    <w:szCs w:val="16"/>
                  </w:rPr>
                </w:rPrChange>
              </w:rPr>
            </w:pPr>
            <w:ins w:id="10295" w:author="Steve Barbeaux" w:date="2022-10-10T12:18:00Z">
              <w:r w:rsidRPr="005E242C">
                <w:rPr>
                  <w:sz w:val="16"/>
                  <w:szCs w:val="16"/>
                  <w:rPrChange w:id="10296" w:author="Steve Barbeaux" w:date="2022-10-10T12:18:00Z">
                    <w:rPr/>
                  </w:rPrChange>
                </w:rPr>
                <w:t>0.17</w:t>
              </w:r>
            </w:ins>
            <w:del w:id="10297" w:author="Steve Barbeaux" w:date="2022-10-10T12:18:00Z">
              <w:r w:rsidRPr="005E242C" w:rsidDel="00FC0D60">
                <w:rPr>
                  <w:sz w:val="16"/>
                  <w:szCs w:val="16"/>
                  <w:rPrChange w:id="10298" w:author="Steve Barbeaux" w:date="2022-10-10T12:18:00Z">
                    <w:rPr>
                      <w:sz w:val="16"/>
                      <w:szCs w:val="16"/>
                    </w:rPr>
                  </w:rPrChange>
                </w:rPr>
                <w:delText>0.18</w:delText>
              </w:r>
            </w:del>
          </w:p>
        </w:tc>
        <w:tc>
          <w:tcPr>
            <w:tcW w:w="317" w:type="pct"/>
            <w:tcBorders>
              <w:left w:val="nil"/>
              <w:right w:val="nil"/>
            </w:tcBorders>
            <w:shd w:val="clear" w:color="auto" w:fill="FFFFFF" w:themeFill="background1"/>
            <w:noWrap/>
          </w:tcPr>
          <w:p w14:paraId="5FACB57E" w14:textId="6B1D14E4" w:rsidR="005E242C" w:rsidRPr="005E242C" w:rsidRDefault="005E242C" w:rsidP="005E242C">
            <w:pPr>
              <w:shd w:val="clear" w:color="auto" w:fill="FFFFFF" w:themeFill="background1"/>
              <w:spacing w:after="0"/>
              <w:jc w:val="right"/>
              <w:rPr>
                <w:bCs/>
                <w:sz w:val="16"/>
                <w:szCs w:val="16"/>
                <w:rPrChange w:id="10299" w:author="Steve Barbeaux" w:date="2022-10-10T12:18:00Z">
                  <w:rPr>
                    <w:bCs/>
                    <w:sz w:val="16"/>
                    <w:szCs w:val="16"/>
                  </w:rPr>
                </w:rPrChange>
              </w:rPr>
            </w:pPr>
            <w:ins w:id="10300" w:author="Steve Barbeaux" w:date="2022-10-10T12:18:00Z">
              <w:r w:rsidRPr="005E242C">
                <w:rPr>
                  <w:sz w:val="16"/>
                  <w:szCs w:val="16"/>
                  <w:rPrChange w:id="10301" w:author="Steve Barbeaux" w:date="2022-10-10T12:18:00Z">
                    <w:rPr/>
                  </w:rPrChange>
                </w:rPr>
                <w:t>6.0%</w:t>
              </w:r>
            </w:ins>
            <w:del w:id="10302" w:author="Steve Barbeaux" w:date="2022-10-10T12:18:00Z">
              <w:r w:rsidRPr="005E242C" w:rsidDel="00FC0D60">
                <w:rPr>
                  <w:sz w:val="16"/>
                  <w:szCs w:val="16"/>
                  <w:rPrChange w:id="10303" w:author="Steve Barbeaux" w:date="2022-10-10T12:18:00Z">
                    <w:rPr>
                      <w:sz w:val="16"/>
                      <w:szCs w:val="16"/>
                    </w:rPr>
                  </w:rPrChange>
                </w:rPr>
                <w:delText>5.9%</w:delText>
              </w:r>
            </w:del>
          </w:p>
        </w:tc>
      </w:tr>
      <w:tr w:rsidR="005E242C" w:rsidRPr="0023317E" w14:paraId="425F1009" w14:textId="77777777" w:rsidTr="00D45095">
        <w:trPr>
          <w:tblCellSpacing w:w="7" w:type="dxa"/>
        </w:trPr>
        <w:tc>
          <w:tcPr>
            <w:tcW w:w="222" w:type="pct"/>
            <w:tcBorders>
              <w:left w:val="nil"/>
              <w:right w:val="nil"/>
            </w:tcBorders>
            <w:shd w:val="clear" w:color="auto" w:fill="FFFFFF" w:themeFill="background1"/>
            <w:noWrap/>
          </w:tcPr>
          <w:p w14:paraId="5B822CD6"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2007</w:t>
            </w:r>
          </w:p>
        </w:tc>
        <w:tc>
          <w:tcPr>
            <w:tcW w:w="256" w:type="pct"/>
            <w:tcBorders>
              <w:left w:val="nil"/>
              <w:right w:val="nil"/>
            </w:tcBorders>
            <w:shd w:val="clear" w:color="auto" w:fill="FFFFFF" w:themeFill="background1"/>
            <w:noWrap/>
          </w:tcPr>
          <w:p w14:paraId="2BFEFE10" w14:textId="79031976" w:rsidR="005E242C" w:rsidRPr="005E242C" w:rsidRDefault="005E242C" w:rsidP="005E242C">
            <w:pPr>
              <w:shd w:val="clear" w:color="auto" w:fill="FFFFFF" w:themeFill="background1"/>
              <w:spacing w:after="0"/>
              <w:jc w:val="right"/>
              <w:rPr>
                <w:bCs/>
                <w:sz w:val="16"/>
                <w:szCs w:val="16"/>
                <w:rPrChange w:id="10304" w:author="Steve Barbeaux" w:date="2022-10-10T12:18:00Z">
                  <w:rPr>
                    <w:bCs/>
                    <w:sz w:val="16"/>
                    <w:szCs w:val="16"/>
                  </w:rPr>
                </w:rPrChange>
              </w:rPr>
            </w:pPr>
            <w:ins w:id="10305" w:author="Steve Barbeaux" w:date="2022-10-10T12:18:00Z">
              <w:r w:rsidRPr="005E242C">
                <w:rPr>
                  <w:sz w:val="16"/>
                  <w:szCs w:val="16"/>
                  <w:rPrChange w:id="10306" w:author="Steve Barbeaux" w:date="2022-10-10T12:18:00Z">
                    <w:rPr/>
                  </w:rPrChange>
                </w:rPr>
                <w:t>0.09</w:t>
              </w:r>
            </w:ins>
            <w:del w:id="10307" w:author="Steve Barbeaux" w:date="2022-10-10T12:18:00Z">
              <w:r w:rsidRPr="005E242C" w:rsidDel="00FC0D60">
                <w:rPr>
                  <w:sz w:val="16"/>
                  <w:szCs w:val="16"/>
                  <w:rPrChange w:id="10308" w:author="Steve Barbeaux" w:date="2022-10-10T12:18:00Z">
                    <w:rPr>
                      <w:sz w:val="16"/>
                      <w:szCs w:val="16"/>
                    </w:rPr>
                  </w:rPrChange>
                </w:rPr>
                <w:delText>0.09</w:delText>
              </w:r>
            </w:del>
          </w:p>
        </w:tc>
        <w:tc>
          <w:tcPr>
            <w:tcW w:w="256" w:type="pct"/>
            <w:tcBorders>
              <w:left w:val="nil"/>
              <w:right w:val="nil"/>
            </w:tcBorders>
            <w:shd w:val="clear" w:color="auto" w:fill="FFFFFF" w:themeFill="background1"/>
            <w:noWrap/>
          </w:tcPr>
          <w:p w14:paraId="70656A00" w14:textId="7532ADCE" w:rsidR="005E242C" w:rsidRPr="005E242C" w:rsidRDefault="005E242C" w:rsidP="005E242C">
            <w:pPr>
              <w:shd w:val="clear" w:color="auto" w:fill="FFFFFF" w:themeFill="background1"/>
              <w:spacing w:after="0"/>
              <w:jc w:val="right"/>
              <w:rPr>
                <w:bCs/>
                <w:sz w:val="16"/>
                <w:szCs w:val="16"/>
                <w:rPrChange w:id="10309" w:author="Steve Barbeaux" w:date="2022-10-10T12:18:00Z">
                  <w:rPr>
                    <w:bCs/>
                    <w:sz w:val="16"/>
                    <w:szCs w:val="16"/>
                  </w:rPr>
                </w:rPrChange>
              </w:rPr>
            </w:pPr>
            <w:ins w:id="10310" w:author="Steve Barbeaux" w:date="2022-10-10T12:18:00Z">
              <w:r w:rsidRPr="005E242C">
                <w:rPr>
                  <w:sz w:val="16"/>
                  <w:szCs w:val="16"/>
                  <w:rPrChange w:id="10311" w:author="Steve Barbeaux" w:date="2022-10-10T12:18:00Z">
                    <w:rPr/>
                  </w:rPrChange>
                </w:rPr>
                <w:t>0.02</w:t>
              </w:r>
            </w:ins>
            <w:del w:id="10312" w:author="Steve Barbeaux" w:date="2022-10-10T12:18:00Z">
              <w:r w:rsidRPr="005E242C" w:rsidDel="00FC0D60">
                <w:rPr>
                  <w:sz w:val="16"/>
                  <w:szCs w:val="16"/>
                  <w:rPrChange w:id="10313" w:author="Steve Barbeaux" w:date="2022-10-10T12:18:00Z">
                    <w:rPr>
                      <w:sz w:val="16"/>
                      <w:szCs w:val="16"/>
                    </w:rPr>
                  </w:rPrChange>
                </w:rPr>
                <w:delText>0.03</w:delText>
              </w:r>
            </w:del>
          </w:p>
        </w:tc>
        <w:tc>
          <w:tcPr>
            <w:tcW w:w="256" w:type="pct"/>
            <w:tcBorders>
              <w:left w:val="nil"/>
              <w:right w:val="nil"/>
            </w:tcBorders>
            <w:shd w:val="clear" w:color="auto" w:fill="FFFFFF" w:themeFill="background1"/>
            <w:noWrap/>
          </w:tcPr>
          <w:p w14:paraId="7DA0790F" w14:textId="7E30CE3C" w:rsidR="005E242C" w:rsidRPr="005E242C" w:rsidRDefault="005E242C" w:rsidP="005E242C">
            <w:pPr>
              <w:shd w:val="clear" w:color="auto" w:fill="FFFFFF" w:themeFill="background1"/>
              <w:spacing w:after="0"/>
              <w:jc w:val="right"/>
              <w:rPr>
                <w:bCs/>
                <w:sz w:val="16"/>
                <w:szCs w:val="16"/>
                <w:rPrChange w:id="10314" w:author="Steve Barbeaux" w:date="2022-10-10T12:18:00Z">
                  <w:rPr>
                    <w:bCs/>
                    <w:sz w:val="16"/>
                    <w:szCs w:val="16"/>
                  </w:rPr>
                </w:rPrChange>
              </w:rPr>
            </w:pPr>
            <w:ins w:id="10315" w:author="Steve Barbeaux" w:date="2022-10-10T12:18:00Z">
              <w:r w:rsidRPr="005E242C">
                <w:rPr>
                  <w:sz w:val="16"/>
                  <w:szCs w:val="16"/>
                  <w:rPrChange w:id="10316" w:author="Steve Barbeaux" w:date="2022-10-10T12:18:00Z">
                    <w:rPr/>
                  </w:rPrChange>
                </w:rPr>
                <w:t>0.01</w:t>
              </w:r>
            </w:ins>
            <w:del w:id="10317" w:author="Steve Barbeaux" w:date="2022-10-10T12:18:00Z">
              <w:r w:rsidRPr="005E242C" w:rsidDel="00FC0D60">
                <w:rPr>
                  <w:sz w:val="16"/>
                  <w:szCs w:val="16"/>
                  <w:rPrChange w:id="1031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1051266B" w14:textId="0605E03A" w:rsidR="005E242C" w:rsidRPr="005E242C" w:rsidRDefault="005E242C" w:rsidP="005E242C">
            <w:pPr>
              <w:shd w:val="clear" w:color="auto" w:fill="FFFFFF" w:themeFill="background1"/>
              <w:spacing w:after="0"/>
              <w:jc w:val="right"/>
              <w:rPr>
                <w:bCs/>
                <w:sz w:val="16"/>
                <w:szCs w:val="16"/>
                <w:rPrChange w:id="10319" w:author="Steve Barbeaux" w:date="2022-10-10T12:18:00Z">
                  <w:rPr>
                    <w:bCs/>
                    <w:sz w:val="16"/>
                    <w:szCs w:val="16"/>
                  </w:rPr>
                </w:rPrChange>
              </w:rPr>
            </w:pPr>
            <w:ins w:id="10320" w:author="Steve Barbeaux" w:date="2022-10-10T12:18:00Z">
              <w:r w:rsidRPr="005E242C">
                <w:rPr>
                  <w:sz w:val="16"/>
                  <w:szCs w:val="16"/>
                  <w:rPrChange w:id="10321" w:author="Steve Barbeaux" w:date="2022-10-10T12:18:00Z">
                    <w:rPr/>
                  </w:rPrChange>
                </w:rPr>
                <w:t>0.01</w:t>
              </w:r>
            </w:ins>
            <w:del w:id="10322" w:author="Steve Barbeaux" w:date="2022-10-10T12:18:00Z">
              <w:r w:rsidRPr="005E242C" w:rsidDel="00FC0D60">
                <w:rPr>
                  <w:sz w:val="16"/>
                  <w:szCs w:val="16"/>
                  <w:rPrChange w:id="1032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143B94FD" w14:textId="521A853E" w:rsidR="005E242C" w:rsidRPr="005E242C" w:rsidRDefault="005E242C" w:rsidP="005E242C">
            <w:pPr>
              <w:shd w:val="clear" w:color="auto" w:fill="FFFFFF" w:themeFill="background1"/>
              <w:spacing w:after="0"/>
              <w:jc w:val="right"/>
              <w:rPr>
                <w:bCs/>
                <w:sz w:val="16"/>
                <w:szCs w:val="16"/>
                <w:rPrChange w:id="10324" w:author="Steve Barbeaux" w:date="2022-10-10T12:18:00Z">
                  <w:rPr>
                    <w:bCs/>
                    <w:sz w:val="16"/>
                    <w:szCs w:val="16"/>
                  </w:rPr>
                </w:rPrChange>
              </w:rPr>
            </w:pPr>
            <w:ins w:id="10325" w:author="Steve Barbeaux" w:date="2022-10-10T12:18:00Z">
              <w:r w:rsidRPr="005E242C">
                <w:rPr>
                  <w:sz w:val="16"/>
                  <w:szCs w:val="16"/>
                  <w:rPrChange w:id="10326" w:author="Steve Barbeaux" w:date="2022-10-10T12:18:00Z">
                    <w:rPr/>
                  </w:rPrChange>
                </w:rPr>
                <w:t>0.01</w:t>
              </w:r>
            </w:ins>
            <w:del w:id="10327" w:author="Steve Barbeaux" w:date="2022-10-10T12:18:00Z">
              <w:r w:rsidRPr="005E242C" w:rsidDel="00FC0D60">
                <w:rPr>
                  <w:sz w:val="16"/>
                  <w:szCs w:val="16"/>
                  <w:rPrChange w:id="1032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4CCF77A4" w14:textId="035B8D1F" w:rsidR="005E242C" w:rsidRPr="005E242C" w:rsidRDefault="005E242C" w:rsidP="005E242C">
            <w:pPr>
              <w:shd w:val="clear" w:color="auto" w:fill="FFFFFF" w:themeFill="background1"/>
              <w:spacing w:after="0"/>
              <w:jc w:val="right"/>
              <w:rPr>
                <w:bCs/>
                <w:sz w:val="16"/>
                <w:szCs w:val="16"/>
                <w:rPrChange w:id="10329" w:author="Steve Barbeaux" w:date="2022-10-10T12:18:00Z">
                  <w:rPr>
                    <w:bCs/>
                    <w:sz w:val="16"/>
                    <w:szCs w:val="16"/>
                  </w:rPr>
                </w:rPrChange>
              </w:rPr>
            </w:pPr>
            <w:ins w:id="10330" w:author="Steve Barbeaux" w:date="2022-10-10T12:18:00Z">
              <w:r w:rsidRPr="005E242C">
                <w:rPr>
                  <w:sz w:val="16"/>
                  <w:szCs w:val="16"/>
                  <w:rPrChange w:id="10331" w:author="Steve Barbeaux" w:date="2022-10-10T12:18:00Z">
                    <w:rPr/>
                  </w:rPrChange>
                </w:rPr>
                <w:t>0.01</w:t>
              </w:r>
            </w:ins>
            <w:del w:id="10332" w:author="Steve Barbeaux" w:date="2022-10-10T12:18:00Z">
              <w:r w:rsidRPr="005E242C" w:rsidDel="00FC0D60">
                <w:rPr>
                  <w:sz w:val="16"/>
                  <w:szCs w:val="16"/>
                  <w:rPrChange w:id="10333"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4E2D9E3A" w14:textId="7204DFDF" w:rsidR="005E242C" w:rsidRPr="005E242C" w:rsidRDefault="005E242C" w:rsidP="005E242C">
            <w:pPr>
              <w:shd w:val="clear" w:color="auto" w:fill="FFFFFF" w:themeFill="background1"/>
              <w:spacing w:after="0"/>
              <w:jc w:val="right"/>
              <w:rPr>
                <w:bCs/>
                <w:sz w:val="16"/>
                <w:szCs w:val="16"/>
                <w:rPrChange w:id="10334" w:author="Steve Barbeaux" w:date="2022-10-10T12:18:00Z">
                  <w:rPr>
                    <w:bCs/>
                    <w:sz w:val="16"/>
                    <w:szCs w:val="16"/>
                  </w:rPr>
                </w:rPrChange>
              </w:rPr>
            </w:pPr>
            <w:ins w:id="10335" w:author="Steve Barbeaux" w:date="2022-10-10T12:18:00Z">
              <w:r w:rsidRPr="005E242C">
                <w:rPr>
                  <w:sz w:val="16"/>
                  <w:szCs w:val="16"/>
                  <w:rPrChange w:id="10336" w:author="Steve Barbeaux" w:date="2022-10-10T12:18:00Z">
                    <w:rPr/>
                  </w:rPrChange>
                </w:rPr>
                <w:t>0.03</w:t>
              </w:r>
            </w:ins>
            <w:del w:id="10337" w:author="Steve Barbeaux" w:date="2022-10-10T12:18:00Z">
              <w:r w:rsidRPr="005E242C" w:rsidDel="00FC0D60">
                <w:rPr>
                  <w:sz w:val="16"/>
                  <w:szCs w:val="16"/>
                  <w:rPrChange w:id="10338" w:author="Steve Barbeaux" w:date="2022-10-10T12:18:00Z">
                    <w:rPr>
                      <w:sz w:val="16"/>
                      <w:szCs w:val="16"/>
                    </w:rPr>
                  </w:rPrChange>
                </w:rPr>
                <w:delText>0.03</w:delText>
              </w:r>
            </w:del>
          </w:p>
        </w:tc>
        <w:tc>
          <w:tcPr>
            <w:tcW w:w="256" w:type="pct"/>
            <w:tcBorders>
              <w:left w:val="nil"/>
              <w:right w:val="nil"/>
            </w:tcBorders>
            <w:shd w:val="clear" w:color="auto" w:fill="FFFFFF" w:themeFill="background1"/>
            <w:noWrap/>
          </w:tcPr>
          <w:p w14:paraId="471BF422" w14:textId="5B5607AA" w:rsidR="005E242C" w:rsidRPr="005E242C" w:rsidRDefault="005E242C" w:rsidP="005E242C">
            <w:pPr>
              <w:shd w:val="clear" w:color="auto" w:fill="FFFFFF" w:themeFill="background1"/>
              <w:spacing w:after="0"/>
              <w:jc w:val="right"/>
              <w:rPr>
                <w:bCs/>
                <w:sz w:val="16"/>
                <w:szCs w:val="16"/>
                <w:rPrChange w:id="10339" w:author="Steve Barbeaux" w:date="2022-10-10T12:18:00Z">
                  <w:rPr>
                    <w:bCs/>
                    <w:sz w:val="16"/>
                    <w:szCs w:val="16"/>
                  </w:rPr>
                </w:rPrChange>
              </w:rPr>
            </w:pPr>
            <w:ins w:id="10340" w:author="Steve Barbeaux" w:date="2022-10-10T12:18:00Z">
              <w:r w:rsidRPr="005E242C">
                <w:rPr>
                  <w:sz w:val="16"/>
                  <w:szCs w:val="16"/>
                  <w:rPrChange w:id="10341" w:author="Steve Barbeaux" w:date="2022-10-10T12:18:00Z">
                    <w:rPr/>
                  </w:rPrChange>
                </w:rPr>
                <w:t>0.02</w:t>
              </w:r>
            </w:ins>
            <w:del w:id="10342" w:author="Steve Barbeaux" w:date="2022-10-10T12:18:00Z">
              <w:r w:rsidRPr="005E242C" w:rsidDel="00FC0D60">
                <w:rPr>
                  <w:sz w:val="16"/>
                  <w:szCs w:val="16"/>
                  <w:rPrChange w:id="10343"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167186C2" w14:textId="1C79F559" w:rsidR="005E242C" w:rsidRPr="005E242C" w:rsidRDefault="005E242C" w:rsidP="005E242C">
            <w:pPr>
              <w:shd w:val="clear" w:color="auto" w:fill="FFFFFF" w:themeFill="background1"/>
              <w:spacing w:after="0"/>
              <w:jc w:val="right"/>
              <w:rPr>
                <w:bCs/>
                <w:sz w:val="16"/>
                <w:szCs w:val="16"/>
                <w:rPrChange w:id="10344" w:author="Steve Barbeaux" w:date="2022-10-10T12:18:00Z">
                  <w:rPr>
                    <w:bCs/>
                    <w:sz w:val="16"/>
                    <w:szCs w:val="16"/>
                  </w:rPr>
                </w:rPrChange>
              </w:rPr>
            </w:pPr>
            <w:ins w:id="10345" w:author="Steve Barbeaux" w:date="2022-10-10T12:18:00Z">
              <w:r w:rsidRPr="005E242C">
                <w:rPr>
                  <w:sz w:val="16"/>
                  <w:szCs w:val="16"/>
                  <w:rPrChange w:id="10346" w:author="Steve Barbeaux" w:date="2022-10-10T12:18:00Z">
                    <w:rPr/>
                  </w:rPrChange>
                </w:rPr>
                <w:t>0.01</w:t>
              </w:r>
            </w:ins>
            <w:del w:id="10347" w:author="Steve Barbeaux" w:date="2022-10-10T12:18:00Z">
              <w:r w:rsidRPr="005E242C" w:rsidDel="00FC0D60">
                <w:rPr>
                  <w:sz w:val="16"/>
                  <w:szCs w:val="16"/>
                  <w:rPrChange w:id="1034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1C4B821E" w14:textId="060EA588" w:rsidR="005E242C" w:rsidRPr="005E242C" w:rsidRDefault="005E242C" w:rsidP="005E242C">
            <w:pPr>
              <w:shd w:val="clear" w:color="auto" w:fill="FFFFFF" w:themeFill="background1"/>
              <w:spacing w:after="0"/>
              <w:jc w:val="right"/>
              <w:rPr>
                <w:bCs/>
                <w:sz w:val="16"/>
                <w:szCs w:val="16"/>
                <w:rPrChange w:id="10349" w:author="Steve Barbeaux" w:date="2022-10-10T12:18:00Z">
                  <w:rPr>
                    <w:bCs/>
                    <w:sz w:val="16"/>
                    <w:szCs w:val="16"/>
                  </w:rPr>
                </w:rPrChange>
              </w:rPr>
            </w:pPr>
            <w:ins w:id="10350" w:author="Steve Barbeaux" w:date="2022-10-10T12:18:00Z">
              <w:r w:rsidRPr="005E242C">
                <w:rPr>
                  <w:sz w:val="16"/>
                  <w:szCs w:val="16"/>
                  <w:rPrChange w:id="10351" w:author="Steve Barbeaux" w:date="2022-10-10T12:18:00Z">
                    <w:rPr/>
                  </w:rPrChange>
                </w:rPr>
                <w:t>0.00</w:t>
              </w:r>
            </w:ins>
            <w:del w:id="10352" w:author="Steve Barbeaux" w:date="2022-10-10T12:18:00Z">
              <w:r w:rsidRPr="005E242C" w:rsidDel="00FC0D60">
                <w:rPr>
                  <w:sz w:val="16"/>
                  <w:szCs w:val="16"/>
                  <w:rPrChange w:id="1035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17CB70DF" w14:textId="0D728A25" w:rsidR="005E242C" w:rsidRPr="005E242C" w:rsidRDefault="005E242C" w:rsidP="005E242C">
            <w:pPr>
              <w:shd w:val="clear" w:color="auto" w:fill="FFFFFF" w:themeFill="background1"/>
              <w:spacing w:after="0"/>
              <w:jc w:val="right"/>
              <w:rPr>
                <w:bCs/>
                <w:sz w:val="16"/>
                <w:szCs w:val="16"/>
                <w:rPrChange w:id="10354" w:author="Steve Barbeaux" w:date="2022-10-10T12:18:00Z">
                  <w:rPr>
                    <w:bCs/>
                    <w:sz w:val="16"/>
                    <w:szCs w:val="16"/>
                  </w:rPr>
                </w:rPrChange>
              </w:rPr>
            </w:pPr>
            <w:ins w:id="10355" w:author="Steve Barbeaux" w:date="2022-10-10T12:18:00Z">
              <w:r w:rsidRPr="005E242C">
                <w:rPr>
                  <w:sz w:val="16"/>
                  <w:szCs w:val="16"/>
                  <w:rPrChange w:id="10356" w:author="Steve Barbeaux" w:date="2022-10-10T12:18:00Z">
                    <w:rPr/>
                  </w:rPrChange>
                </w:rPr>
                <w:t>0.00</w:t>
              </w:r>
            </w:ins>
            <w:del w:id="10357" w:author="Steve Barbeaux" w:date="2022-10-10T12:18:00Z">
              <w:r w:rsidRPr="005E242C" w:rsidDel="00FC0D60">
                <w:rPr>
                  <w:sz w:val="16"/>
                  <w:szCs w:val="16"/>
                  <w:rPrChange w:id="1035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72B5E8C9" w14:textId="3BEE9C5F" w:rsidR="005E242C" w:rsidRPr="005E242C" w:rsidRDefault="005E242C" w:rsidP="005E242C">
            <w:pPr>
              <w:shd w:val="clear" w:color="auto" w:fill="FFFFFF" w:themeFill="background1"/>
              <w:spacing w:after="0"/>
              <w:jc w:val="right"/>
              <w:rPr>
                <w:bCs/>
                <w:sz w:val="16"/>
                <w:szCs w:val="16"/>
                <w:rPrChange w:id="10359" w:author="Steve Barbeaux" w:date="2022-10-10T12:18:00Z">
                  <w:rPr>
                    <w:bCs/>
                    <w:sz w:val="16"/>
                    <w:szCs w:val="16"/>
                  </w:rPr>
                </w:rPrChange>
              </w:rPr>
            </w:pPr>
            <w:ins w:id="10360" w:author="Steve Barbeaux" w:date="2022-10-10T12:18:00Z">
              <w:r w:rsidRPr="005E242C">
                <w:rPr>
                  <w:sz w:val="16"/>
                  <w:szCs w:val="16"/>
                  <w:rPrChange w:id="10361" w:author="Steve Barbeaux" w:date="2022-10-10T12:18:00Z">
                    <w:rPr/>
                  </w:rPrChange>
                </w:rPr>
                <w:t>0.01</w:t>
              </w:r>
            </w:ins>
            <w:del w:id="10362" w:author="Steve Barbeaux" w:date="2022-10-10T12:18:00Z">
              <w:r w:rsidRPr="005E242C" w:rsidDel="00FC0D60">
                <w:rPr>
                  <w:sz w:val="16"/>
                  <w:szCs w:val="16"/>
                  <w:rPrChange w:id="1036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47B055B0" w14:textId="11A06C10" w:rsidR="005E242C" w:rsidRPr="005E242C" w:rsidRDefault="005E242C" w:rsidP="005E242C">
            <w:pPr>
              <w:shd w:val="clear" w:color="auto" w:fill="FFFFFF" w:themeFill="background1"/>
              <w:spacing w:after="0"/>
              <w:jc w:val="right"/>
              <w:rPr>
                <w:bCs/>
                <w:sz w:val="16"/>
                <w:szCs w:val="16"/>
                <w:rPrChange w:id="10364" w:author="Steve Barbeaux" w:date="2022-10-10T12:18:00Z">
                  <w:rPr>
                    <w:bCs/>
                    <w:sz w:val="16"/>
                    <w:szCs w:val="16"/>
                  </w:rPr>
                </w:rPrChange>
              </w:rPr>
            </w:pPr>
            <w:ins w:id="10365" w:author="Steve Barbeaux" w:date="2022-10-10T12:18:00Z">
              <w:r w:rsidRPr="005E242C">
                <w:rPr>
                  <w:sz w:val="16"/>
                  <w:szCs w:val="16"/>
                  <w:rPrChange w:id="10366" w:author="Steve Barbeaux" w:date="2022-10-10T12:18:00Z">
                    <w:rPr/>
                  </w:rPrChange>
                </w:rPr>
                <w:t>0.00</w:t>
              </w:r>
            </w:ins>
            <w:del w:id="10367" w:author="Steve Barbeaux" w:date="2022-10-10T12:18:00Z">
              <w:r w:rsidRPr="005E242C" w:rsidDel="00FC0D60">
                <w:rPr>
                  <w:sz w:val="16"/>
                  <w:szCs w:val="16"/>
                  <w:rPrChange w:id="1036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52D425B7" w14:textId="0BA3DF66" w:rsidR="005E242C" w:rsidRPr="005E242C" w:rsidRDefault="005E242C" w:rsidP="005E242C">
            <w:pPr>
              <w:shd w:val="clear" w:color="auto" w:fill="FFFFFF" w:themeFill="background1"/>
              <w:spacing w:after="0"/>
              <w:jc w:val="right"/>
              <w:rPr>
                <w:bCs/>
                <w:sz w:val="16"/>
                <w:szCs w:val="16"/>
                <w:rPrChange w:id="10369" w:author="Steve Barbeaux" w:date="2022-10-10T12:18:00Z">
                  <w:rPr>
                    <w:bCs/>
                    <w:sz w:val="16"/>
                    <w:szCs w:val="16"/>
                  </w:rPr>
                </w:rPrChange>
              </w:rPr>
            </w:pPr>
            <w:ins w:id="10370" w:author="Steve Barbeaux" w:date="2022-10-10T12:18:00Z">
              <w:r w:rsidRPr="005E242C">
                <w:rPr>
                  <w:sz w:val="16"/>
                  <w:szCs w:val="16"/>
                  <w:rPrChange w:id="10371" w:author="Steve Barbeaux" w:date="2022-10-10T12:18:00Z">
                    <w:rPr/>
                  </w:rPrChange>
                </w:rPr>
                <w:t>0.01</w:t>
              </w:r>
            </w:ins>
            <w:del w:id="10372" w:author="Steve Barbeaux" w:date="2022-10-10T12:18:00Z">
              <w:r w:rsidRPr="005E242C" w:rsidDel="00FC0D60">
                <w:rPr>
                  <w:sz w:val="16"/>
                  <w:szCs w:val="16"/>
                  <w:rPrChange w:id="1037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2FB7C316" w14:textId="1BD2D826" w:rsidR="005E242C" w:rsidRPr="005E242C" w:rsidRDefault="005E242C" w:rsidP="005E242C">
            <w:pPr>
              <w:shd w:val="clear" w:color="auto" w:fill="FFFFFF" w:themeFill="background1"/>
              <w:spacing w:after="0"/>
              <w:jc w:val="right"/>
              <w:rPr>
                <w:bCs/>
                <w:sz w:val="16"/>
                <w:szCs w:val="16"/>
                <w:rPrChange w:id="10374" w:author="Steve Barbeaux" w:date="2022-10-10T12:18:00Z">
                  <w:rPr>
                    <w:bCs/>
                    <w:sz w:val="16"/>
                    <w:szCs w:val="16"/>
                  </w:rPr>
                </w:rPrChange>
              </w:rPr>
            </w:pPr>
            <w:ins w:id="10375" w:author="Steve Barbeaux" w:date="2022-10-10T12:18:00Z">
              <w:r w:rsidRPr="005E242C">
                <w:rPr>
                  <w:sz w:val="16"/>
                  <w:szCs w:val="16"/>
                  <w:rPrChange w:id="10376" w:author="Steve Barbeaux" w:date="2022-10-10T12:18:00Z">
                    <w:rPr/>
                  </w:rPrChange>
                </w:rPr>
                <w:t>0.01</w:t>
              </w:r>
            </w:ins>
            <w:del w:id="10377" w:author="Steve Barbeaux" w:date="2022-10-10T12:18:00Z">
              <w:r w:rsidRPr="005E242C" w:rsidDel="00FC0D60">
                <w:rPr>
                  <w:sz w:val="16"/>
                  <w:szCs w:val="16"/>
                  <w:rPrChange w:id="10378"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37C3E228" w14:textId="59D87603" w:rsidR="005E242C" w:rsidRPr="005E242C" w:rsidRDefault="005E242C" w:rsidP="005E242C">
            <w:pPr>
              <w:shd w:val="clear" w:color="auto" w:fill="FFFFFF" w:themeFill="background1"/>
              <w:spacing w:after="0"/>
              <w:jc w:val="right"/>
              <w:rPr>
                <w:bCs/>
                <w:sz w:val="16"/>
                <w:szCs w:val="16"/>
                <w:rPrChange w:id="10379" w:author="Steve Barbeaux" w:date="2022-10-10T12:18:00Z">
                  <w:rPr>
                    <w:bCs/>
                    <w:sz w:val="16"/>
                    <w:szCs w:val="16"/>
                  </w:rPr>
                </w:rPrChange>
              </w:rPr>
            </w:pPr>
            <w:ins w:id="10380" w:author="Steve Barbeaux" w:date="2022-10-10T12:18:00Z">
              <w:r w:rsidRPr="005E242C">
                <w:rPr>
                  <w:sz w:val="16"/>
                  <w:szCs w:val="16"/>
                  <w:rPrChange w:id="10381" w:author="Steve Barbeaux" w:date="2022-10-10T12:18:00Z">
                    <w:rPr/>
                  </w:rPrChange>
                </w:rPr>
                <w:t>0.22</w:t>
              </w:r>
            </w:ins>
            <w:del w:id="10382" w:author="Steve Barbeaux" w:date="2022-10-10T12:18:00Z">
              <w:r w:rsidRPr="005E242C" w:rsidDel="00FC0D60">
                <w:rPr>
                  <w:sz w:val="16"/>
                  <w:szCs w:val="16"/>
                  <w:rPrChange w:id="10383" w:author="Steve Barbeaux" w:date="2022-10-10T12:18:00Z">
                    <w:rPr>
                      <w:sz w:val="16"/>
                      <w:szCs w:val="16"/>
                    </w:rPr>
                  </w:rPrChange>
                </w:rPr>
                <w:delText>0.24</w:delText>
              </w:r>
            </w:del>
          </w:p>
        </w:tc>
        <w:tc>
          <w:tcPr>
            <w:tcW w:w="317" w:type="pct"/>
            <w:tcBorders>
              <w:left w:val="nil"/>
              <w:right w:val="nil"/>
            </w:tcBorders>
            <w:shd w:val="clear" w:color="auto" w:fill="FFFFFF" w:themeFill="background1"/>
            <w:noWrap/>
          </w:tcPr>
          <w:p w14:paraId="70C7F717" w14:textId="4CF54E69" w:rsidR="005E242C" w:rsidRPr="005E242C" w:rsidRDefault="005E242C" w:rsidP="005E242C">
            <w:pPr>
              <w:shd w:val="clear" w:color="auto" w:fill="FFFFFF" w:themeFill="background1"/>
              <w:spacing w:after="0"/>
              <w:jc w:val="right"/>
              <w:rPr>
                <w:bCs/>
                <w:sz w:val="16"/>
                <w:szCs w:val="16"/>
                <w:rPrChange w:id="10384" w:author="Steve Barbeaux" w:date="2022-10-10T12:18:00Z">
                  <w:rPr>
                    <w:bCs/>
                    <w:sz w:val="16"/>
                    <w:szCs w:val="16"/>
                  </w:rPr>
                </w:rPrChange>
              </w:rPr>
            </w:pPr>
            <w:ins w:id="10385" w:author="Steve Barbeaux" w:date="2022-10-10T12:18:00Z">
              <w:r w:rsidRPr="005E242C">
                <w:rPr>
                  <w:sz w:val="16"/>
                  <w:szCs w:val="16"/>
                  <w:rPrChange w:id="10386" w:author="Steve Barbeaux" w:date="2022-10-10T12:18:00Z">
                    <w:rPr/>
                  </w:rPrChange>
                </w:rPr>
                <w:t>4.6%</w:t>
              </w:r>
            </w:ins>
            <w:del w:id="10387" w:author="Steve Barbeaux" w:date="2022-10-10T12:18:00Z">
              <w:r w:rsidRPr="005E242C" w:rsidDel="00FC0D60">
                <w:rPr>
                  <w:sz w:val="16"/>
                  <w:szCs w:val="16"/>
                  <w:rPrChange w:id="10388" w:author="Steve Barbeaux" w:date="2022-10-10T12:18:00Z">
                    <w:rPr>
                      <w:sz w:val="16"/>
                      <w:szCs w:val="16"/>
                    </w:rPr>
                  </w:rPrChange>
                </w:rPr>
                <w:delText>4.5%</w:delText>
              </w:r>
            </w:del>
          </w:p>
        </w:tc>
      </w:tr>
      <w:tr w:rsidR="005E242C" w:rsidRPr="0023317E" w14:paraId="07CB90E1" w14:textId="77777777" w:rsidTr="00D45095">
        <w:trPr>
          <w:tblCellSpacing w:w="7" w:type="dxa"/>
        </w:trPr>
        <w:tc>
          <w:tcPr>
            <w:tcW w:w="222" w:type="pct"/>
            <w:tcBorders>
              <w:left w:val="nil"/>
              <w:right w:val="nil"/>
            </w:tcBorders>
            <w:shd w:val="clear" w:color="auto" w:fill="FFFFFF" w:themeFill="background1"/>
            <w:noWrap/>
          </w:tcPr>
          <w:p w14:paraId="53F70BA6"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2008</w:t>
            </w:r>
          </w:p>
        </w:tc>
        <w:tc>
          <w:tcPr>
            <w:tcW w:w="256" w:type="pct"/>
            <w:tcBorders>
              <w:left w:val="nil"/>
              <w:right w:val="nil"/>
            </w:tcBorders>
            <w:shd w:val="clear" w:color="auto" w:fill="FFFFFF" w:themeFill="background1"/>
            <w:noWrap/>
          </w:tcPr>
          <w:p w14:paraId="4786CC1A" w14:textId="6CD74939" w:rsidR="005E242C" w:rsidRPr="005E242C" w:rsidRDefault="005E242C" w:rsidP="005E242C">
            <w:pPr>
              <w:shd w:val="clear" w:color="auto" w:fill="FFFFFF" w:themeFill="background1"/>
              <w:spacing w:after="0"/>
              <w:jc w:val="right"/>
              <w:rPr>
                <w:bCs/>
                <w:sz w:val="16"/>
                <w:szCs w:val="16"/>
                <w:rPrChange w:id="10389" w:author="Steve Barbeaux" w:date="2022-10-10T12:18:00Z">
                  <w:rPr>
                    <w:bCs/>
                    <w:sz w:val="16"/>
                    <w:szCs w:val="16"/>
                  </w:rPr>
                </w:rPrChange>
              </w:rPr>
            </w:pPr>
            <w:ins w:id="10390" w:author="Steve Barbeaux" w:date="2022-10-10T12:18:00Z">
              <w:r w:rsidRPr="005E242C">
                <w:rPr>
                  <w:sz w:val="16"/>
                  <w:szCs w:val="16"/>
                  <w:rPrChange w:id="10391" w:author="Steve Barbeaux" w:date="2022-10-10T12:18:00Z">
                    <w:rPr/>
                  </w:rPrChange>
                </w:rPr>
                <w:t>0.05</w:t>
              </w:r>
            </w:ins>
            <w:del w:id="10392" w:author="Steve Barbeaux" w:date="2022-10-10T12:18:00Z">
              <w:r w:rsidRPr="005E242C" w:rsidDel="00FC0D60">
                <w:rPr>
                  <w:sz w:val="16"/>
                  <w:szCs w:val="16"/>
                  <w:rPrChange w:id="10393" w:author="Steve Barbeaux" w:date="2022-10-10T12:18:00Z">
                    <w:rPr>
                      <w:sz w:val="16"/>
                      <w:szCs w:val="16"/>
                    </w:rPr>
                  </w:rPrChange>
                </w:rPr>
                <w:delText>0.05</w:delText>
              </w:r>
            </w:del>
          </w:p>
        </w:tc>
        <w:tc>
          <w:tcPr>
            <w:tcW w:w="256" w:type="pct"/>
            <w:tcBorders>
              <w:left w:val="nil"/>
              <w:right w:val="nil"/>
            </w:tcBorders>
            <w:shd w:val="clear" w:color="auto" w:fill="FFFFFF" w:themeFill="background1"/>
            <w:noWrap/>
          </w:tcPr>
          <w:p w14:paraId="1950D166" w14:textId="009D38B5" w:rsidR="005E242C" w:rsidRPr="005E242C" w:rsidRDefault="005E242C" w:rsidP="005E242C">
            <w:pPr>
              <w:shd w:val="clear" w:color="auto" w:fill="FFFFFF" w:themeFill="background1"/>
              <w:spacing w:after="0"/>
              <w:jc w:val="right"/>
              <w:rPr>
                <w:bCs/>
                <w:sz w:val="16"/>
                <w:szCs w:val="16"/>
                <w:rPrChange w:id="10394" w:author="Steve Barbeaux" w:date="2022-10-10T12:18:00Z">
                  <w:rPr>
                    <w:bCs/>
                    <w:sz w:val="16"/>
                    <w:szCs w:val="16"/>
                  </w:rPr>
                </w:rPrChange>
              </w:rPr>
            </w:pPr>
            <w:ins w:id="10395" w:author="Steve Barbeaux" w:date="2022-10-10T12:18:00Z">
              <w:r w:rsidRPr="005E242C">
                <w:rPr>
                  <w:sz w:val="16"/>
                  <w:szCs w:val="16"/>
                  <w:rPrChange w:id="10396" w:author="Steve Barbeaux" w:date="2022-10-10T12:18:00Z">
                    <w:rPr/>
                  </w:rPrChange>
                </w:rPr>
                <w:t>0.07</w:t>
              </w:r>
            </w:ins>
            <w:del w:id="10397" w:author="Steve Barbeaux" w:date="2022-10-10T12:18:00Z">
              <w:r w:rsidRPr="005E242C" w:rsidDel="00FC0D60">
                <w:rPr>
                  <w:sz w:val="16"/>
                  <w:szCs w:val="16"/>
                  <w:rPrChange w:id="10398" w:author="Steve Barbeaux" w:date="2022-10-10T12:18:00Z">
                    <w:rPr>
                      <w:sz w:val="16"/>
                      <w:szCs w:val="16"/>
                    </w:rPr>
                  </w:rPrChange>
                </w:rPr>
                <w:delText>0.08</w:delText>
              </w:r>
            </w:del>
          </w:p>
        </w:tc>
        <w:tc>
          <w:tcPr>
            <w:tcW w:w="256" w:type="pct"/>
            <w:tcBorders>
              <w:left w:val="nil"/>
              <w:right w:val="nil"/>
            </w:tcBorders>
            <w:shd w:val="clear" w:color="auto" w:fill="FFFFFF" w:themeFill="background1"/>
            <w:noWrap/>
          </w:tcPr>
          <w:p w14:paraId="4C7DE243" w14:textId="371B6E72" w:rsidR="005E242C" w:rsidRPr="005E242C" w:rsidRDefault="005E242C" w:rsidP="005E242C">
            <w:pPr>
              <w:shd w:val="clear" w:color="auto" w:fill="FFFFFF" w:themeFill="background1"/>
              <w:spacing w:after="0"/>
              <w:jc w:val="right"/>
              <w:rPr>
                <w:bCs/>
                <w:sz w:val="16"/>
                <w:szCs w:val="16"/>
                <w:rPrChange w:id="10399" w:author="Steve Barbeaux" w:date="2022-10-10T12:18:00Z">
                  <w:rPr>
                    <w:bCs/>
                    <w:sz w:val="16"/>
                    <w:szCs w:val="16"/>
                  </w:rPr>
                </w:rPrChange>
              </w:rPr>
            </w:pPr>
            <w:ins w:id="10400" w:author="Steve Barbeaux" w:date="2022-10-10T12:18:00Z">
              <w:r w:rsidRPr="005E242C">
                <w:rPr>
                  <w:sz w:val="16"/>
                  <w:szCs w:val="16"/>
                  <w:rPrChange w:id="10401" w:author="Steve Barbeaux" w:date="2022-10-10T12:18:00Z">
                    <w:rPr/>
                  </w:rPrChange>
                </w:rPr>
                <w:t>0.02</w:t>
              </w:r>
            </w:ins>
            <w:del w:id="10402" w:author="Steve Barbeaux" w:date="2022-10-10T12:18:00Z">
              <w:r w:rsidRPr="005E242C" w:rsidDel="00FC0D60">
                <w:rPr>
                  <w:sz w:val="16"/>
                  <w:szCs w:val="16"/>
                  <w:rPrChange w:id="10403" w:author="Steve Barbeaux" w:date="2022-10-10T12:18:00Z">
                    <w:rPr>
                      <w:sz w:val="16"/>
                      <w:szCs w:val="16"/>
                    </w:rPr>
                  </w:rPrChange>
                </w:rPr>
                <w:delText>0.02</w:delText>
              </w:r>
            </w:del>
          </w:p>
        </w:tc>
        <w:tc>
          <w:tcPr>
            <w:tcW w:w="257" w:type="pct"/>
            <w:tcBorders>
              <w:left w:val="nil"/>
              <w:right w:val="nil"/>
            </w:tcBorders>
            <w:shd w:val="clear" w:color="auto" w:fill="FFFFFF" w:themeFill="background1"/>
            <w:noWrap/>
          </w:tcPr>
          <w:p w14:paraId="145E04A0" w14:textId="7A9C0DED" w:rsidR="005E242C" w:rsidRPr="005E242C" w:rsidRDefault="005E242C" w:rsidP="005E242C">
            <w:pPr>
              <w:shd w:val="clear" w:color="auto" w:fill="FFFFFF" w:themeFill="background1"/>
              <w:spacing w:after="0"/>
              <w:jc w:val="right"/>
              <w:rPr>
                <w:bCs/>
                <w:sz w:val="16"/>
                <w:szCs w:val="16"/>
                <w:rPrChange w:id="10404" w:author="Steve Barbeaux" w:date="2022-10-10T12:18:00Z">
                  <w:rPr>
                    <w:bCs/>
                    <w:sz w:val="16"/>
                    <w:szCs w:val="16"/>
                  </w:rPr>
                </w:rPrChange>
              </w:rPr>
            </w:pPr>
            <w:ins w:id="10405" w:author="Steve Barbeaux" w:date="2022-10-10T12:18:00Z">
              <w:r w:rsidRPr="005E242C">
                <w:rPr>
                  <w:sz w:val="16"/>
                  <w:szCs w:val="16"/>
                  <w:rPrChange w:id="10406" w:author="Steve Barbeaux" w:date="2022-10-10T12:18:00Z">
                    <w:rPr/>
                  </w:rPrChange>
                </w:rPr>
                <w:t>0.01</w:t>
              </w:r>
            </w:ins>
            <w:del w:id="10407" w:author="Steve Barbeaux" w:date="2022-10-10T12:18:00Z">
              <w:r w:rsidRPr="005E242C" w:rsidDel="00FC0D60">
                <w:rPr>
                  <w:sz w:val="16"/>
                  <w:szCs w:val="16"/>
                  <w:rPrChange w:id="1040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75E43142" w14:textId="59DA6277" w:rsidR="005E242C" w:rsidRPr="005E242C" w:rsidRDefault="005E242C" w:rsidP="005E242C">
            <w:pPr>
              <w:shd w:val="clear" w:color="auto" w:fill="FFFFFF" w:themeFill="background1"/>
              <w:spacing w:after="0"/>
              <w:jc w:val="right"/>
              <w:rPr>
                <w:bCs/>
                <w:sz w:val="16"/>
                <w:szCs w:val="16"/>
                <w:rPrChange w:id="10409" w:author="Steve Barbeaux" w:date="2022-10-10T12:18:00Z">
                  <w:rPr>
                    <w:bCs/>
                    <w:sz w:val="16"/>
                    <w:szCs w:val="16"/>
                  </w:rPr>
                </w:rPrChange>
              </w:rPr>
            </w:pPr>
            <w:ins w:id="10410" w:author="Steve Barbeaux" w:date="2022-10-10T12:18:00Z">
              <w:r w:rsidRPr="005E242C">
                <w:rPr>
                  <w:sz w:val="16"/>
                  <w:szCs w:val="16"/>
                  <w:rPrChange w:id="10411" w:author="Steve Barbeaux" w:date="2022-10-10T12:18:00Z">
                    <w:rPr/>
                  </w:rPrChange>
                </w:rPr>
                <w:t>0.01</w:t>
              </w:r>
            </w:ins>
            <w:del w:id="10412" w:author="Steve Barbeaux" w:date="2022-10-10T12:18:00Z">
              <w:r w:rsidRPr="005E242C" w:rsidDel="00FC0D60">
                <w:rPr>
                  <w:sz w:val="16"/>
                  <w:szCs w:val="16"/>
                  <w:rPrChange w:id="1041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4E42A796" w14:textId="674AF15B" w:rsidR="005E242C" w:rsidRPr="005E242C" w:rsidRDefault="005E242C" w:rsidP="005E242C">
            <w:pPr>
              <w:shd w:val="clear" w:color="auto" w:fill="FFFFFF" w:themeFill="background1"/>
              <w:spacing w:after="0"/>
              <w:jc w:val="right"/>
              <w:rPr>
                <w:bCs/>
                <w:sz w:val="16"/>
                <w:szCs w:val="16"/>
                <w:rPrChange w:id="10414" w:author="Steve Barbeaux" w:date="2022-10-10T12:18:00Z">
                  <w:rPr>
                    <w:bCs/>
                    <w:sz w:val="16"/>
                    <w:szCs w:val="16"/>
                  </w:rPr>
                </w:rPrChange>
              </w:rPr>
            </w:pPr>
            <w:ins w:id="10415" w:author="Steve Barbeaux" w:date="2022-10-10T12:18:00Z">
              <w:r w:rsidRPr="005E242C">
                <w:rPr>
                  <w:sz w:val="16"/>
                  <w:szCs w:val="16"/>
                  <w:rPrChange w:id="10416" w:author="Steve Barbeaux" w:date="2022-10-10T12:18:00Z">
                    <w:rPr/>
                  </w:rPrChange>
                </w:rPr>
                <w:t>0.01</w:t>
              </w:r>
            </w:ins>
            <w:del w:id="10417" w:author="Steve Barbeaux" w:date="2022-10-10T12:18:00Z">
              <w:r w:rsidRPr="005E242C" w:rsidDel="00FC0D60">
                <w:rPr>
                  <w:sz w:val="16"/>
                  <w:szCs w:val="16"/>
                  <w:rPrChange w:id="1041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6E241402" w14:textId="41A13426" w:rsidR="005E242C" w:rsidRPr="005E242C" w:rsidRDefault="005E242C" w:rsidP="005E242C">
            <w:pPr>
              <w:shd w:val="clear" w:color="auto" w:fill="FFFFFF" w:themeFill="background1"/>
              <w:spacing w:after="0"/>
              <w:jc w:val="right"/>
              <w:rPr>
                <w:bCs/>
                <w:sz w:val="16"/>
                <w:szCs w:val="16"/>
                <w:rPrChange w:id="10419" w:author="Steve Barbeaux" w:date="2022-10-10T12:18:00Z">
                  <w:rPr>
                    <w:bCs/>
                    <w:sz w:val="16"/>
                    <w:szCs w:val="16"/>
                  </w:rPr>
                </w:rPrChange>
              </w:rPr>
            </w:pPr>
            <w:ins w:id="10420" w:author="Steve Barbeaux" w:date="2022-10-10T12:18:00Z">
              <w:r w:rsidRPr="005E242C">
                <w:rPr>
                  <w:sz w:val="16"/>
                  <w:szCs w:val="16"/>
                  <w:rPrChange w:id="10421" w:author="Steve Barbeaux" w:date="2022-10-10T12:18:00Z">
                    <w:rPr/>
                  </w:rPrChange>
                </w:rPr>
                <w:t>0.01</w:t>
              </w:r>
            </w:ins>
            <w:del w:id="10422" w:author="Steve Barbeaux" w:date="2022-10-10T12:18:00Z">
              <w:r w:rsidRPr="005E242C" w:rsidDel="00FC0D60">
                <w:rPr>
                  <w:sz w:val="16"/>
                  <w:szCs w:val="16"/>
                  <w:rPrChange w:id="10423"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79208DDB" w14:textId="05778147" w:rsidR="005E242C" w:rsidRPr="005E242C" w:rsidRDefault="005E242C" w:rsidP="005E242C">
            <w:pPr>
              <w:shd w:val="clear" w:color="auto" w:fill="FFFFFF" w:themeFill="background1"/>
              <w:spacing w:after="0"/>
              <w:jc w:val="right"/>
              <w:rPr>
                <w:bCs/>
                <w:sz w:val="16"/>
                <w:szCs w:val="16"/>
                <w:rPrChange w:id="10424" w:author="Steve Barbeaux" w:date="2022-10-10T12:18:00Z">
                  <w:rPr>
                    <w:bCs/>
                    <w:sz w:val="16"/>
                    <w:szCs w:val="16"/>
                  </w:rPr>
                </w:rPrChange>
              </w:rPr>
            </w:pPr>
            <w:ins w:id="10425" w:author="Steve Barbeaux" w:date="2022-10-10T12:18:00Z">
              <w:r w:rsidRPr="005E242C">
                <w:rPr>
                  <w:sz w:val="16"/>
                  <w:szCs w:val="16"/>
                  <w:rPrChange w:id="10426" w:author="Steve Barbeaux" w:date="2022-10-10T12:18:00Z">
                    <w:rPr/>
                  </w:rPrChange>
                </w:rPr>
                <w:t>0.02</w:t>
              </w:r>
            </w:ins>
            <w:del w:id="10427" w:author="Steve Barbeaux" w:date="2022-10-10T12:18:00Z">
              <w:r w:rsidRPr="005E242C" w:rsidDel="00FC0D60">
                <w:rPr>
                  <w:sz w:val="16"/>
                  <w:szCs w:val="16"/>
                  <w:rPrChange w:id="10428"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70EEF195" w14:textId="2C455B7C" w:rsidR="005E242C" w:rsidRPr="005E242C" w:rsidRDefault="005E242C" w:rsidP="005E242C">
            <w:pPr>
              <w:shd w:val="clear" w:color="auto" w:fill="FFFFFF" w:themeFill="background1"/>
              <w:spacing w:after="0"/>
              <w:jc w:val="right"/>
              <w:rPr>
                <w:bCs/>
                <w:sz w:val="16"/>
                <w:szCs w:val="16"/>
                <w:rPrChange w:id="10429" w:author="Steve Barbeaux" w:date="2022-10-10T12:18:00Z">
                  <w:rPr>
                    <w:bCs/>
                    <w:sz w:val="16"/>
                    <w:szCs w:val="16"/>
                  </w:rPr>
                </w:rPrChange>
              </w:rPr>
            </w:pPr>
            <w:ins w:id="10430" w:author="Steve Barbeaux" w:date="2022-10-10T12:18:00Z">
              <w:r w:rsidRPr="005E242C">
                <w:rPr>
                  <w:sz w:val="16"/>
                  <w:szCs w:val="16"/>
                  <w:rPrChange w:id="10431" w:author="Steve Barbeaux" w:date="2022-10-10T12:18:00Z">
                    <w:rPr/>
                  </w:rPrChange>
                </w:rPr>
                <w:t>0.01</w:t>
              </w:r>
            </w:ins>
            <w:del w:id="10432" w:author="Steve Barbeaux" w:date="2022-10-10T12:18:00Z">
              <w:r w:rsidRPr="005E242C" w:rsidDel="00FC0D60">
                <w:rPr>
                  <w:sz w:val="16"/>
                  <w:szCs w:val="16"/>
                  <w:rPrChange w:id="10433"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19B6D80B" w14:textId="772A71D4" w:rsidR="005E242C" w:rsidRPr="005E242C" w:rsidRDefault="005E242C" w:rsidP="005E242C">
            <w:pPr>
              <w:shd w:val="clear" w:color="auto" w:fill="FFFFFF" w:themeFill="background1"/>
              <w:spacing w:after="0"/>
              <w:jc w:val="right"/>
              <w:rPr>
                <w:bCs/>
                <w:sz w:val="16"/>
                <w:szCs w:val="16"/>
                <w:rPrChange w:id="10434" w:author="Steve Barbeaux" w:date="2022-10-10T12:18:00Z">
                  <w:rPr>
                    <w:bCs/>
                    <w:sz w:val="16"/>
                    <w:szCs w:val="16"/>
                  </w:rPr>
                </w:rPrChange>
              </w:rPr>
            </w:pPr>
            <w:ins w:id="10435" w:author="Steve Barbeaux" w:date="2022-10-10T12:18:00Z">
              <w:r w:rsidRPr="005E242C">
                <w:rPr>
                  <w:sz w:val="16"/>
                  <w:szCs w:val="16"/>
                  <w:rPrChange w:id="10436" w:author="Steve Barbeaux" w:date="2022-10-10T12:18:00Z">
                    <w:rPr/>
                  </w:rPrChange>
                </w:rPr>
                <w:t>0.00</w:t>
              </w:r>
            </w:ins>
            <w:del w:id="10437" w:author="Steve Barbeaux" w:date="2022-10-10T12:18:00Z">
              <w:r w:rsidRPr="005E242C" w:rsidDel="00FC0D60">
                <w:rPr>
                  <w:sz w:val="16"/>
                  <w:szCs w:val="16"/>
                  <w:rPrChange w:id="1043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168ADBAA" w14:textId="54EBF95D" w:rsidR="005E242C" w:rsidRPr="005E242C" w:rsidRDefault="005E242C" w:rsidP="005E242C">
            <w:pPr>
              <w:shd w:val="clear" w:color="auto" w:fill="FFFFFF" w:themeFill="background1"/>
              <w:spacing w:after="0"/>
              <w:jc w:val="right"/>
              <w:rPr>
                <w:bCs/>
                <w:sz w:val="16"/>
                <w:szCs w:val="16"/>
                <w:rPrChange w:id="10439" w:author="Steve Barbeaux" w:date="2022-10-10T12:18:00Z">
                  <w:rPr>
                    <w:bCs/>
                    <w:sz w:val="16"/>
                    <w:szCs w:val="16"/>
                  </w:rPr>
                </w:rPrChange>
              </w:rPr>
            </w:pPr>
            <w:ins w:id="10440" w:author="Steve Barbeaux" w:date="2022-10-10T12:18:00Z">
              <w:r w:rsidRPr="005E242C">
                <w:rPr>
                  <w:sz w:val="16"/>
                  <w:szCs w:val="16"/>
                  <w:rPrChange w:id="10441" w:author="Steve Barbeaux" w:date="2022-10-10T12:18:00Z">
                    <w:rPr/>
                  </w:rPrChange>
                </w:rPr>
                <w:t>0.00</w:t>
              </w:r>
            </w:ins>
            <w:del w:id="10442" w:author="Steve Barbeaux" w:date="2022-10-10T12:18:00Z">
              <w:r w:rsidRPr="005E242C" w:rsidDel="00FC0D60">
                <w:rPr>
                  <w:sz w:val="16"/>
                  <w:szCs w:val="16"/>
                  <w:rPrChange w:id="1044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6819CF0A" w14:textId="1C2CCB22" w:rsidR="005E242C" w:rsidRPr="005E242C" w:rsidRDefault="005E242C" w:rsidP="005E242C">
            <w:pPr>
              <w:shd w:val="clear" w:color="auto" w:fill="FFFFFF" w:themeFill="background1"/>
              <w:spacing w:after="0"/>
              <w:jc w:val="right"/>
              <w:rPr>
                <w:bCs/>
                <w:sz w:val="16"/>
                <w:szCs w:val="16"/>
                <w:rPrChange w:id="10444" w:author="Steve Barbeaux" w:date="2022-10-10T12:18:00Z">
                  <w:rPr>
                    <w:bCs/>
                    <w:sz w:val="16"/>
                    <w:szCs w:val="16"/>
                  </w:rPr>
                </w:rPrChange>
              </w:rPr>
            </w:pPr>
            <w:ins w:id="10445" w:author="Steve Barbeaux" w:date="2022-10-10T12:18:00Z">
              <w:r w:rsidRPr="005E242C">
                <w:rPr>
                  <w:sz w:val="16"/>
                  <w:szCs w:val="16"/>
                  <w:rPrChange w:id="10446" w:author="Steve Barbeaux" w:date="2022-10-10T12:18:00Z">
                    <w:rPr/>
                  </w:rPrChange>
                </w:rPr>
                <w:t>0.00</w:t>
              </w:r>
            </w:ins>
            <w:del w:id="10447" w:author="Steve Barbeaux" w:date="2022-10-10T12:18:00Z">
              <w:r w:rsidRPr="005E242C" w:rsidDel="00FC0D60">
                <w:rPr>
                  <w:sz w:val="16"/>
                  <w:szCs w:val="16"/>
                  <w:rPrChange w:id="1044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41289B02" w14:textId="3A120139" w:rsidR="005E242C" w:rsidRPr="005E242C" w:rsidRDefault="005E242C" w:rsidP="005E242C">
            <w:pPr>
              <w:shd w:val="clear" w:color="auto" w:fill="FFFFFF" w:themeFill="background1"/>
              <w:spacing w:after="0"/>
              <w:jc w:val="right"/>
              <w:rPr>
                <w:bCs/>
                <w:sz w:val="16"/>
                <w:szCs w:val="16"/>
                <w:rPrChange w:id="10449" w:author="Steve Barbeaux" w:date="2022-10-10T12:18:00Z">
                  <w:rPr>
                    <w:bCs/>
                    <w:sz w:val="16"/>
                    <w:szCs w:val="16"/>
                  </w:rPr>
                </w:rPrChange>
              </w:rPr>
            </w:pPr>
            <w:ins w:id="10450" w:author="Steve Barbeaux" w:date="2022-10-10T12:18:00Z">
              <w:r w:rsidRPr="005E242C">
                <w:rPr>
                  <w:sz w:val="16"/>
                  <w:szCs w:val="16"/>
                  <w:rPrChange w:id="10451" w:author="Steve Barbeaux" w:date="2022-10-10T12:18:00Z">
                    <w:rPr/>
                  </w:rPrChange>
                </w:rPr>
                <w:t>0.00</w:t>
              </w:r>
            </w:ins>
            <w:del w:id="10452" w:author="Steve Barbeaux" w:date="2022-10-10T12:18:00Z">
              <w:r w:rsidRPr="005E242C" w:rsidDel="00FC0D60">
                <w:rPr>
                  <w:sz w:val="16"/>
                  <w:szCs w:val="16"/>
                  <w:rPrChange w:id="1045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4DCF768A" w14:textId="4111E45C" w:rsidR="005E242C" w:rsidRPr="005E242C" w:rsidRDefault="005E242C" w:rsidP="005E242C">
            <w:pPr>
              <w:shd w:val="clear" w:color="auto" w:fill="FFFFFF" w:themeFill="background1"/>
              <w:spacing w:after="0"/>
              <w:jc w:val="right"/>
              <w:rPr>
                <w:bCs/>
                <w:sz w:val="16"/>
                <w:szCs w:val="16"/>
                <w:rPrChange w:id="10454" w:author="Steve Barbeaux" w:date="2022-10-10T12:18:00Z">
                  <w:rPr>
                    <w:bCs/>
                    <w:sz w:val="16"/>
                    <w:szCs w:val="16"/>
                  </w:rPr>
                </w:rPrChange>
              </w:rPr>
            </w:pPr>
            <w:ins w:id="10455" w:author="Steve Barbeaux" w:date="2022-10-10T12:18:00Z">
              <w:r w:rsidRPr="005E242C">
                <w:rPr>
                  <w:sz w:val="16"/>
                  <w:szCs w:val="16"/>
                  <w:rPrChange w:id="10456" w:author="Steve Barbeaux" w:date="2022-10-10T12:18:00Z">
                    <w:rPr/>
                  </w:rPrChange>
                </w:rPr>
                <w:t>0.00</w:t>
              </w:r>
            </w:ins>
            <w:del w:id="10457" w:author="Steve Barbeaux" w:date="2022-10-10T12:18:00Z">
              <w:r w:rsidRPr="005E242C" w:rsidDel="00FC0D60">
                <w:rPr>
                  <w:sz w:val="16"/>
                  <w:szCs w:val="16"/>
                  <w:rPrChange w:id="1045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2B036BAB" w14:textId="4E8FEB72" w:rsidR="005E242C" w:rsidRPr="005E242C" w:rsidRDefault="005E242C" w:rsidP="005E242C">
            <w:pPr>
              <w:shd w:val="clear" w:color="auto" w:fill="FFFFFF" w:themeFill="background1"/>
              <w:spacing w:after="0"/>
              <w:jc w:val="right"/>
              <w:rPr>
                <w:bCs/>
                <w:sz w:val="16"/>
                <w:szCs w:val="16"/>
                <w:rPrChange w:id="10459" w:author="Steve Barbeaux" w:date="2022-10-10T12:18:00Z">
                  <w:rPr>
                    <w:bCs/>
                    <w:sz w:val="16"/>
                    <w:szCs w:val="16"/>
                  </w:rPr>
                </w:rPrChange>
              </w:rPr>
            </w:pPr>
            <w:ins w:id="10460" w:author="Steve Barbeaux" w:date="2022-10-10T12:18:00Z">
              <w:r w:rsidRPr="005E242C">
                <w:rPr>
                  <w:sz w:val="16"/>
                  <w:szCs w:val="16"/>
                  <w:rPrChange w:id="10461" w:author="Steve Barbeaux" w:date="2022-10-10T12:18:00Z">
                    <w:rPr/>
                  </w:rPrChange>
                </w:rPr>
                <w:t>0.01</w:t>
              </w:r>
            </w:ins>
            <w:del w:id="10462" w:author="Steve Barbeaux" w:date="2022-10-10T12:18:00Z">
              <w:r w:rsidRPr="005E242C" w:rsidDel="00FC0D60">
                <w:rPr>
                  <w:sz w:val="16"/>
                  <w:szCs w:val="16"/>
                  <w:rPrChange w:id="10463"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3D46494D" w14:textId="2AB567E0" w:rsidR="005E242C" w:rsidRPr="005E242C" w:rsidRDefault="005E242C" w:rsidP="005E242C">
            <w:pPr>
              <w:shd w:val="clear" w:color="auto" w:fill="FFFFFF" w:themeFill="background1"/>
              <w:spacing w:after="0"/>
              <w:jc w:val="right"/>
              <w:rPr>
                <w:bCs/>
                <w:sz w:val="16"/>
                <w:szCs w:val="16"/>
                <w:rPrChange w:id="10464" w:author="Steve Barbeaux" w:date="2022-10-10T12:18:00Z">
                  <w:rPr>
                    <w:bCs/>
                    <w:sz w:val="16"/>
                    <w:szCs w:val="16"/>
                  </w:rPr>
                </w:rPrChange>
              </w:rPr>
            </w:pPr>
            <w:ins w:id="10465" w:author="Steve Barbeaux" w:date="2022-10-10T12:18:00Z">
              <w:r w:rsidRPr="005E242C">
                <w:rPr>
                  <w:sz w:val="16"/>
                  <w:szCs w:val="16"/>
                  <w:rPrChange w:id="10466" w:author="Steve Barbeaux" w:date="2022-10-10T12:18:00Z">
                    <w:rPr/>
                  </w:rPrChange>
                </w:rPr>
                <w:t>0.23</w:t>
              </w:r>
            </w:ins>
            <w:del w:id="10467" w:author="Steve Barbeaux" w:date="2022-10-10T12:18:00Z">
              <w:r w:rsidRPr="005E242C" w:rsidDel="00FC0D60">
                <w:rPr>
                  <w:sz w:val="16"/>
                  <w:szCs w:val="16"/>
                  <w:rPrChange w:id="10468" w:author="Steve Barbeaux" w:date="2022-10-10T12:18:00Z">
                    <w:rPr>
                      <w:sz w:val="16"/>
                      <w:szCs w:val="16"/>
                    </w:rPr>
                  </w:rPrChange>
                </w:rPr>
                <w:delText>0.25</w:delText>
              </w:r>
            </w:del>
          </w:p>
        </w:tc>
        <w:tc>
          <w:tcPr>
            <w:tcW w:w="317" w:type="pct"/>
            <w:tcBorders>
              <w:left w:val="nil"/>
              <w:right w:val="nil"/>
            </w:tcBorders>
            <w:shd w:val="clear" w:color="auto" w:fill="FFFFFF" w:themeFill="background1"/>
            <w:noWrap/>
          </w:tcPr>
          <w:p w14:paraId="4C76E211" w14:textId="28565DD2" w:rsidR="005E242C" w:rsidRPr="005E242C" w:rsidRDefault="005E242C" w:rsidP="005E242C">
            <w:pPr>
              <w:shd w:val="clear" w:color="auto" w:fill="FFFFFF" w:themeFill="background1"/>
              <w:spacing w:after="0"/>
              <w:jc w:val="right"/>
              <w:rPr>
                <w:bCs/>
                <w:sz w:val="16"/>
                <w:szCs w:val="16"/>
                <w:rPrChange w:id="10469" w:author="Steve Barbeaux" w:date="2022-10-10T12:18:00Z">
                  <w:rPr>
                    <w:bCs/>
                    <w:sz w:val="16"/>
                    <w:szCs w:val="16"/>
                  </w:rPr>
                </w:rPrChange>
              </w:rPr>
            </w:pPr>
            <w:ins w:id="10470" w:author="Steve Barbeaux" w:date="2022-10-10T12:18:00Z">
              <w:r w:rsidRPr="005E242C">
                <w:rPr>
                  <w:sz w:val="16"/>
                  <w:szCs w:val="16"/>
                  <w:rPrChange w:id="10471" w:author="Steve Barbeaux" w:date="2022-10-10T12:18:00Z">
                    <w:rPr/>
                  </w:rPrChange>
                </w:rPr>
                <w:t>6.0%</w:t>
              </w:r>
            </w:ins>
            <w:del w:id="10472" w:author="Steve Barbeaux" w:date="2022-10-10T12:18:00Z">
              <w:r w:rsidRPr="005E242C" w:rsidDel="00FC0D60">
                <w:rPr>
                  <w:sz w:val="16"/>
                  <w:szCs w:val="16"/>
                  <w:rPrChange w:id="10473" w:author="Steve Barbeaux" w:date="2022-10-10T12:18:00Z">
                    <w:rPr>
                      <w:sz w:val="16"/>
                      <w:szCs w:val="16"/>
                    </w:rPr>
                  </w:rPrChange>
                </w:rPr>
                <w:delText>5.8%</w:delText>
              </w:r>
            </w:del>
          </w:p>
        </w:tc>
      </w:tr>
      <w:tr w:rsidR="005E242C" w:rsidRPr="0023317E" w14:paraId="520743D6" w14:textId="77777777" w:rsidTr="00D45095">
        <w:trPr>
          <w:tblCellSpacing w:w="7" w:type="dxa"/>
        </w:trPr>
        <w:tc>
          <w:tcPr>
            <w:tcW w:w="222" w:type="pct"/>
            <w:tcBorders>
              <w:left w:val="nil"/>
              <w:right w:val="nil"/>
            </w:tcBorders>
            <w:shd w:val="clear" w:color="auto" w:fill="FFFFFF" w:themeFill="background1"/>
            <w:noWrap/>
          </w:tcPr>
          <w:p w14:paraId="2781AE07"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2009</w:t>
            </w:r>
          </w:p>
        </w:tc>
        <w:tc>
          <w:tcPr>
            <w:tcW w:w="256" w:type="pct"/>
            <w:tcBorders>
              <w:left w:val="nil"/>
              <w:right w:val="nil"/>
            </w:tcBorders>
            <w:shd w:val="clear" w:color="auto" w:fill="FFFFFF" w:themeFill="background1"/>
            <w:noWrap/>
          </w:tcPr>
          <w:p w14:paraId="34FE156A" w14:textId="5B65E57C" w:rsidR="005E242C" w:rsidRPr="005E242C" w:rsidRDefault="005E242C" w:rsidP="005E242C">
            <w:pPr>
              <w:shd w:val="clear" w:color="auto" w:fill="FFFFFF" w:themeFill="background1"/>
              <w:spacing w:after="0"/>
              <w:jc w:val="right"/>
              <w:rPr>
                <w:bCs/>
                <w:sz w:val="16"/>
                <w:szCs w:val="16"/>
                <w:rPrChange w:id="10474" w:author="Steve Barbeaux" w:date="2022-10-10T12:18:00Z">
                  <w:rPr>
                    <w:bCs/>
                    <w:sz w:val="16"/>
                    <w:szCs w:val="16"/>
                  </w:rPr>
                </w:rPrChange>
              </w:rPr>
            </w:pPr>
            <w:ins w:id="10475" w:author="Steve Barbeaux" w:date="2022-10-10T12:18:00Z">
              <w:r w:rsidRPr="005E242C">
                <w:rPr>
                  <w:sz w:val="16"/>
                  <w:szCs w:val="16"/>
                  <w:rPrChange w:id="10476" w:author="Steve Barbeaux" w:date="2022-10-10T12:18:00Z">
                    <w:rPr/>
                  </w:rPrChange>
                </w:rPr>
                <w:t>0.01</w:t>
              </w:r>
            </w:ins>
            <w:del w:id="10477" w:author="Steve Barbeaux" w:date="2022-10-10T12:18:00Z">
              <w:r w:rsidRPr="005E242C" w:rsidDel="00FC0D60">
                <w:rPr>
                  <w:sz w:val="16"/>
                  <w:szCs w:val="16"/>
                  <w:rPrChange w:id="1047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1288594E" w14:textId="792D6B8E" w:rsidR="005E242C" w:rsidRPr="005E242C" w:rsidRDefault="005E242C" w:rsidP="005E242C">
            <w:pPr>
              <w:shd w:val="clear" w:color="auto" w:fill="FFFFFF" w:themeFill="background1"/>
              <w:spacing w:after="0"/>
              <w:jc w:val="right"/>
              <w:rPr>
                <w:bCs/>
                <w:sz w:val="16"/>
                <w:szCs w:val="16"/>
                <w:rPrChange w:id="10479" w:author="Steve Barbeaux" w:date="2022-10-10T12:18:00Z">
                  <w:rPr>
                    <w:bCs/>
                    <w:sz w:val="16"/>
                    <w:szCs w:val="16"/>
                  </w:rPr>
                </w:rPrChange>
              </w:rPr>
            </w:pPr>
            <w:ins w:id="10480" w:author="Steve Barbeaux" w:date="2022-10-10T12:18:00Z">
              <w:r w:rsidRPr="005E242C">
                <w:rPr>
                  <w:sz w:val="16"/>
                  <w:szCs w:val="16"/>
                  <w:rPrChange w:id="10481" w:author="Steve Barbeaux" w:date="2022-10-10T12:18:00Z">
                    <w:rPr/>
                  </w:rPrChange>
                </w:rPr>
                <w:t>0.04</w:t>
              </w:r>
            </w:ins>
            <w:del w:id="10482" w:author="Steve Barbeaux" w:date="2022-10-10T12:18:00Z">
              <w:r w:rsidRPr="005E242C" w:rsidDel="00FC0D60">
                <w:rPr>
                  <w:sz w:val="16"/>
                  <w:szCs w:val="16"/>
                  <w:rPrChange w:id="10483" w:author="Steve Barbeaux" w:date="2022-10-10T12:18:00Z">
                    <w:rPr>
                      <w:sz w:val="16"/>
                      <w:szCs w:val="16"/>
                    </w:rPr>
                  </w:rPrChange>
                </w:rPr>
                <w:delText>0.04</w:delText>
              </w:r>
            </w:del>
          </w:p>
        </w:tc>
        <w:tc>
          <w:tcPr>
            <w:tcW w:w="256" w:type="pct"/>
            <w:tcBorders>
              <w:left w:val="nil"/>
              <w:right w:val="nil"/>
            </w:tcBorders>
            <w:shd w:val="clear" w:color="auto" w:fill="FFFFFF" w:themeFill="background1"/>
            <w:noWrap/>
          </w:tcPr>
          <w:p w14:paraId="13D6B7FE" w14:textId="0D277846" w:rsidR="005E242C" w:rsidRPr="005E242C" w:rsidRDefault="005E242C" w:rsidP="005E242C">
            <w:pPr>
              <w:shd w:val="clear" w:color="auto" w:fill="FFFFFF" w:themeFill="background1"/>
              <w:spacing w:after="0"/>
              <w:jc w:val="right"/>
              <w:rPr>
                <w:bCs/>
                <w:sz w:val="16"/>
                <w:szCs w:val="16"/>
                <w:rPrChange w:id="10484" w:author="Steve Barbeaux" w:date="2022-10-10T12:18:00Z">
                  <w:rPr>
                    <w:bCs/>
                    <w:sz w:val="16"/>
                    <w:szCs w:val="16"/>
                  </w:rPr>
                </w:rPrChange>
              </w:rPr>
            </w:pPr>
            <w:ins w:id="10485" w:author="Steve Barbeaux" w:date="2022-10-10T12:18:00Z">
              <w:r w:rsidRPr="005E242C">
                <w:rPr>
                  <w:sz w:val="16"/>
                  <w:szCs w:val="16"/>
                  <w:rPrChange w:id="10486" w:author="Steve Barbeaux" w:date="2022-10-10T12:18:00Z">
                    <w:rPr/>
                  </w:rPrChange>
                </w:rPr>
                <w:t>0.06</w:t>
              </w:r>
            </w:ins>
            <w:del w:id="10487" w:author="Steve Barbeaux" w:date="2022-10-10T12:18:00Z">
              <w:r w:rsidRPr="005E242C" w:rsidDel="00FC0D60">
                <w:rPr>
                  <w:sz w:val="16"/>
                  <w:szCs w:val="16"/>
                  <w:rPrChange w:id="10488" w:author="Steve Barbeaux" w:date="2022-10-10T12:18:00Z">
                    <w:rPr>
                      <w:sz w:val="16"/>
                      <w:szCs w:val="16"/>
                    </w:rPr>
                  </w:rPrChange>
                </w:rPr>
                <w:delText>0.06</w:delText>
              </w:r>
            </w:del>
          </w:p>
        </w:tc>
        <w:tc>
          <w:tcPr>
            <w:tcW w:w="257" w:type="pct"/>
            <w:tcBorders>
              <w:left w:val="nil"/>
              <w:right w:val="nil"/>
            </w:tcBorders>
            <w:shd w:val="clear" w:color="auto" w:fill="FFFFFF" w:themeFill="background1"/>
            <w:noWrap/>
          </w:tcPr>
          <w:p w14:paraId="2F5D36A9" w14:textId="63B5D96D" w:rsidR="005E242C" w:rsidRPr="005E242C" w:rsidRDefault="005E242C" w:rsidP="005E242C">
            <w:pPr>
              <w:shd w:val="clear" w:color="auto" w:fill="FFFFFF" w:themeFill="background1"/>
              <w:spacing w:after="0"/>
              <w:jc w:val="right"/>
              <w:rPr>
                <w:bCs/>
                <w:sz w:val="16"/>
                <w:szCs w:val="16"/>
                <w:rPrChange w:id="10489" w:author="Steve Barbeaux" w:date="2022-10-10T12:18:00Z">
                  <w:rPr>
                    <w:bCs/>
                    <w:sz w:val="16"/>
                    <w:szCs w:val="16"/>
                  </w:rPr>
                </w:rPrChange>
              </w:rPr>
            </w:pPr>
            <w:ins w:id="10490" w:author="Steve Barbeaux" w:date="2022-10-10T12:18:00Z">
              <w:r w:rsidRPr="005E242C">
                <w:rPr>
                  <w:sz w:val="16"/>
                  <w:szCs w:val="16"/>
                  <w:rPrChange w:id="10491" w:author="Steve Barbeaux" w:date="2022-10-10T12:18:00Z">
                    <w:rPr/>
                  </w:rPrChange>
                </w:rPr>
                <w:t>0.02</w:t>
              </w:r>
            </w:ins>
            <w:del w:id="10492" w:author="Steve Barbeaux" w:date="2022-10-10T12:18:00Z">
              <w:r w:rsidRPr="005E242C" w:rsidDel="00FC0D60">
                <w:rPr>
                  <w:sz w:val="16"/>
                  <w:szCs w:val="16"/>
                  <w:rPrChange w:id="10493" w:author="Steve Barbeaux" w:date="2022-10-10T12:18:00Z">
                    <w:rPr>
                      <w:sz w:val="16"/>
                      <w:szCs w:val="16"/>
                    </w:rPr>
                  </w:rPrChange>
                </w:rPr>
                <w:delText>0.02</w:delText>
              </w:r>
            </w:del>
          </w:p>
        </w:tc>
        <w:tc>
          <w:tcPr>
            <w:tcW w:w="257" w:type="pct"/>
            <w:tcBorders>
              <w:left w:val="nil"/>
              <w:right w:val="nil"/>
            </w:tcBorders>
            <w:shd w:val="clear" w:color="auto" w:fill="FFFFFF" w:themeFill="background1"/>
            <w:noWrap/>
          </w:tcPr>
          <w:p w14:paraId="2606AB64" w14:textId="3CFE5F3B" w:rsidR="005E242C" w:rsidRPr="005E242C" w:rsidRDefault="005E242C" w:rsidP="005E242C">
            <w:pPr>
              <w:shd w:val="clear" w:color="auto" w:fill="FFFFFF" w:themeFill="background1"/>
              <w:spacing w:after="0"/>
              <w:jc w:val="right"/>
              <w:rPr>
                <w:bCs/>
                <w:sz w:val="16"/>
                <w:szCs w:val="16"/>
                <w:rPrChange w:id="10494" w:author="Steve Barbeaux" w:date="2022-10-10T12:18:00Z">
                  <w:rPr>
                    <w:bCs/>
                    <w:sz w:val="16"/>
                    <w:szCs w:val="16"/>
                  </w:rPr>
                </w:rPrChange>
              </w:rPr>
            </w:pPr>
            <w:ins w:id="10495" w:author="Steve Barbeaux" w:date="2022-10-10T12:18:00Z">
              <w:r w:rsidRPr="005E242C">
                <w:rPr>
                  <w:sz w:val="16"/>
                  <w:szCs w:val="16"/>
                  <w:rPrChange w:id="10496" w:author="Steve Barbeaux" w:date="2022-10-10T12:18:00Z">
                    <w:rPr/>
                  </w:rPrChange>
                </w:rPr>
                <w:t>0.01</w:t>
              </w:r>
            </w:ins>
            <w:del w:id="10497" w:author="Steve Barbeaux" w:date="2022-10-10T12:18:00Z">
              <w:r w:rsidRPr="005E242C" w:rsidDel="00FC0D60">
                <w:rPr>
                  <w:sz w:val="16"/>
                  <w:szCs w:val="16"/>
                  <w:rPrChange w:id="1049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68E9E56E" w14:textId="37C47983" w:rsidR="005E242C" w:rsidRPr="005E242C" w:rsidRDefault="005E242C" w:rsidP="005E242C">
            <w:pPr>
              <w:shd w:val="clear" w:color="auto" w:fill="FFFFFF" w:themeFill="background1"/>
              <w:spacing w:after="0"/>
              <w:jc w:val="right"/>
              <w:rPr>
                <w:bCs/>
                <w:sz w:val="16"/>
                <w:szCs w:val="16"/>
                <w:rPrChange w:id="10499" w:author="Steve Barbeaux" w:date="2022-10-10T12:18:00Z">
                  <w:rPr>
                    <w:bCs/>
                    <w:sz w:val="16"/>
                    <w:szCs w:val="16"/>
                  </w:rPr>
                </w:rPrChange>
              </w:rPr>
            </w:pPr>
            <w:ins w:id="10500" w:author="Steve Barbeaux" w:date="2022-10-10T12:18:00Z">
              <w:r w:rsidRPr="005E242C">
                <w:rPr>
                  <w:sz w:val="16"/>
                  <w:szCs w:val="16"/>
                  <w:rPrChange w:id="10501" w:author="Steve Barbeaux" w:date="2022-10-10T12:18:00Z">
                    <w:rPr/>
                  </w:rPrChange>
                </w:rPr>
                <w:t>0.01</w:t>
              </w:r>
            </w:ins>
            <w:del w:id="10502" w:author="Steve Barbeaux" w:date="2022-10-10T12:18:00Z">
              <w:r w:rsidRPr="005E242C" w:rsidDel="00FC0D60">
                <w:rPr>
                  <w:sz w:val="16"/>
                  <w:szCs w:val="16"/>
                  <w:rPrChange w:id="10503"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70139F73" w14:textId="6525E4BE" w:rsidR="005E242C" w:rsidRPr="005E242C" w:rsidRDefault="005E242C" w:rsidP="005E242C">
            <w:pPr>
              <w:shd w:val="clear" w:color="auto" w:fill="FFFFFF" w:themeFill="background1"/>
              <w:spacing w:after="0"/>
              <w:jc w:val="right"/>
              <w:rPr>
                <w:bCs/>
                <w:sz w:val="16"/>
                <w:szCs w:val="16"/>
                <w:rPrChange w:id="10504" w:author="Steve Barbeaux" w:date="2022-10-10T12:18:00Z">
                  <w:rPr>
                    <w:bCs/>
                    <w:sz w:val="16"/>
                    <w:szCs w:val="16"/>
                  </w:rPr>
                </w:rPrChange>
              </w:rPr>
            </w:pPr>
            <w:ins w:id="10505" w:author="Steve Barbeaux" w:date="2022-10-10T12:18:00Z">
              <w:r w:rsidRPr="005E242C">
                <w:rPr>
                  <w:sz w:val="16"/>
                  <w:szCs w:val="16"/>
                  <w:rPrChange w:id="10506" w:author="Steve Barbeaux" w:date="2022-10-10T12:18:00Z">
                    <w:rPr/>
                  </w:rPrChange>
                </w:rPr>
                <w:t>0.00</w:t>
              </w:r>
            </w:ins>
            <w:del w:id="10507" w:author="Steve Barbeaux" w:date="2022-10-10T12:18:00Z">
              <w:r w:rsidRPr="005E242C" w:rsidDel="00FC0D60">
                <w:rPr>
                  <w:sz w:val="16"/>
                  <w:szCs w:val="16"/>
                  <w:rPrChange w:id="10508" w:author="Steve Barbeaux" w:date="2022-10-10T12:18:00Z">
                    <w:rPr>
                      <w:sz w:val="16"/>
                      <w:szCs w:val="16"/>
                    </w:rPr>
                  </w:rPrChange>
                </w:rPr>
                <w:delText>0.00</w:delText>
              </w:r>
            </w:del>
          </w:p>
        </w:tc>
        <w:tc>
          <w:tcPr>
            <w:tcW w:w="256" w:type="pct"/>
            <w:tcBorders>
              <w:left w:val="nil"/>
              <w:right w:val="nil"/>
            </w:tcBorders>
            <w:shd w:val="clear" w:color="auto" w:fill="FFFFFF" w:themeFill="background1"/>
            <w:noWrap/>
          </w:tcPr>
          <w:p w14:paraId="3BD8ED99" w14:textId="20982299" w:rsidR="005E242C" w:rsidRPr="005E242C" w:rsidRDefault="005E242C" w:rsidP="005E242C">
            <w:pPr>
              <w:shd w:val="clear" w:color="auto" w:fill="FFFFFF" w:themeFill="background1"/>
              <w:spacing w:after="0"/>
              <w:jc w:val="right"/>
              <w:rPr>
                <w:bCs/>
                <w:sz w:val="16"/>
                <w:szCs w:val="16"/>
                <w:rPrChange w:id="10509" w:author="Steve Barbeaux" w:date="2022-10-10T12:18:00Z">
                  <w:rPr>
                    <w:bCs/>
                    <w:sz w:val="16"/>
                    <w:szCs w:val="16"/>
                  </w:rPr>
                </w:rPrChange>
              </w:rPr>
            </w:pPr>
            <w:ins w:id="10510" w:author="Steve Barbeaux" w:date="2022-10-10T12:18:00Z">
              <w:r w:rsidRPr="005E242C">
                <w:rPr>
                  <w:sz w:val="16"/>
                  <w:szCs w:val="16"/>
                  <w:rPrChange w:id="10511" w:author="Steve Barbeaux" w:date="2022-10-10T12:18:00Z">
                    <w:rPr/>
                  </w:rPrChange>
                </w:rPr>
                <w:t>0.00</w:t>
              </w:r>
            </w:ins>
            <w:del w:id="10512" w:author="Steve Barbeaux" w:date="2022-10-10T12:18:00Z">
              <w:r w:rsidRPr="005E242C" w:rsidDel="00FC0D60">
                <w:rPr>
                  <w:sz w:val="16"/>
                  <w:szCs w:val="16"/>
                  <w:rPrChange w:id="10513" w:author="Steve Barbeaux" w:date="2022-10-10T12:18:00Z">
                    <w:rPr>
                      <w:sz w:val="16"/>
                      <w:szCs w:val="16"/>
                    </w:rPr>
                  </w:rPrChange>
                </w:rPr>
                <w:delText>0.00</w:delText>
              </w:r>
            </w:del>
          </w:p>
        </w:tc>
        <w:tc>
          <w:tcPr>
            <w:tcW w:w="256" w:type="pct"/>
            <w:tcBorders>
              <w:left w:val="nil"/>
              <w:right w:val="nil"/>
            </w:tcBorders>
            <w:shd w:val="clear" w:color="auto" w:fill="FFFFFF" w:themeFill="background1"/>
            <w:noWrap/>
          </w:tcPr>
          <w:p w14:paraId="0C1FD2F0" w14:textId="0B6152DC" w:rsidR="005E242C" w:rsidRPr="005E242C" w:rsidRDefault="005E242C" w:rsidP="005E242C">
            <w:pPr>
              <w:shd w:val="clear" w:color="auto" w:fill="FFFFFF" w:themeFill="background1"/>
              <w:spacing w:after="0"/>
              <w:jc w:val="right"/>
              <w:rPr>
                <w:bCs/>
                <w:sz w:val="16"/>
                <w:szCs w:val="16"/>
                <w:rPrChange w:id="10514" w:author="Steve Barbeaux" w:date="2022-10-10T12:18:00Z">
                  <w:rPr>
                    <w:bCs/>
                    <w:sz w:val="16"/>
                    <w:szCs w:val="16"/>
                  </w:rPr>
                </w:rPrChange>
              </w:rPr>
            </w:pPr>
            <w:ins w:id="10515" w:author="Steve Barbeaux" w:date="2022-10-10T12:18:00Z">
              <w:r w:rsidRPr="005E242C">
                <w:rPr>
                  <w:sz w:val="16"/>
                  <w:szCs w:val="16"/>
                  <w:rPrChange w:id="10516" w:author="Steve Barbeaux" w:date="2022-10-10T12:18:00Z">
                    <w:rPr/>
                  </w:rPrChange>
                </w:rPr>
                <w:t>0.02</w:t>
              </w:r>
            </w:ins>
            <w:del w:id="10517" w:author="Steve Barbeaux" w:date="2022-10-10T12:18:00Z">
              <w:r w:rsidRPr="005E242C" w:rsidDel="00FC0D60">
                <w:rPr>
                  <w:sz w:val="16"/>
                  <w:szCs w:val="16"/>
                  <w:rPrChange w:id="10518"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3BEBF82F" w14:textId="3B4781DD" w:rsidR="005E242C" w:rsidRPr="005E242C" w:rsidRDefault="005E242C" w:rsidP="005E242C">
            <w:pPr>
              <w:shd w:val="clear" w:color="auto" w:fill="FFFFFF" w:themeFill="background1"/>
              <w:spacing w:after="0"/>
              <w:jc w:val="right"/>
              <w:rPr>
                <w:bCs/>
                <w:sz w:val="16"/>
                <w:szCs w:val="16"/>
                <w:rPrChange w:id="10519" w:author="Steve Barbeaux" w:date="2022-10-10T12:18:00Z">
                  <w:rPr>
                    <w:bCs/>
                    <w:sz w:val="16"/>
                    <w:szCs w:val="16"/>
                  </w:rPr>
                </w:rPrChange>
              </w:rPr>
            </w:pPr>
            <w:ins w:id="10520" w:author="Steve Barbeaux" w:date="2022-10-10T12:18:00Z">
              <w:r w:rsidRPr="005E242C">
                <w:rPr>
                  <w:sz w:val="16"/>
                  <w:szCs w:val="16"/>
                  <w:rPrChange w:id="10521" w:author="Steve Barbeaux" w:date="2022-10-10T12:18:00Z">
                    <w:rPr/>
                  </w:rPrChange>
                </w:rPr>
                <w:t>0.01</w:t>
              </w:r>
            </w:ins>
            <w:del w:id="10522" w:author="Steve Barbeaux" w:date="2022-10-10T12:18:00Z">
              <w:r w:rsidRPr="005E242C" w:rsidDel="00FC0D60">
                <w:rPr>
                  <w:sz w:val="16"/>
                  <w:szCs w:val="16"/>
                  <w:rPrChange w:id="1052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669D0959" w14:textId="5F1BDF25" w:rsidR="005E242C" w:rsidRPr="005E242C" w:rsidRDefault="005E242C" w:rsidP="005E242C">
            <w:pPr>
              <w:shd w:val="clear" w:color="auto" w:fill="FFFFFF" w:themeFill="background1"/>
              <w:spacing w:after="0"/>
              <w:jc w:val="right"/>
              <w:rPr>
                <w:bCs/>
                <w:sz w:val="16"/>
                <w:szCs w:val="16"/>
                <w:rPrChange w:id="10524" w:author="Steve Barbeaux" w:date="2022-10-10T12:18:00Z">
                  <w:rPr>
                    <w:bCs/>
                    <w:sz w:val="16"/>
                    <w:szCs w:val="16"/>
                  </w:rPr>
                </w:rPrChange>
              </w:rPr>
            </w:pPr>
            <w:ins w:id="10525" w:author="Steve Barbeaux" w:date="2022-10-10T12:18:00Z">
              <w:r w:rsidRPr="005E242C">
                <w:rPr>
                  <w:sz w:val="16"/>
                  <w:szCs w:val="16"/>
                  <w:rPrChange w:id="10526" w:author="Steve Barbeaux" w:date="2022-10-10T12:18:00Z">
                    <w:rPr/>
                  </w:rPrChange>
                </w:rPr>
                <w:t>0.00</w:t>
              </w:r>
            </w:ins>
            <w:del w:id="10527" w:author="Steve Barbeaux" w:date="2022-10-10T12:18:00Z">
              <w:r w:rsidRPr="005E242C" w:rsidDel="00FC0D60">
                <w:rPr>
                  <w:sz w:val="16"/>
                  <w:szCs w:val="16"/>
                  <w:rPrChange w:id="1052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317C9936" w14:textId="4EDBD1B9" w:rsidR="005E242C" w:rsidRPr="005E242C" w:rsidRDefault="005E242C" w:rsidP="005E242C">
            <w:pPr>
              <w:shd w:val="clear" w:color="auto" w:fill="FFFFFF" w:themeFill="background1"/>
              <w:spacing w:after="0"/>
              <w:jc w:val="right"/>
              <w:rPr>
                <w:bCs/>
                <w:sz w:val="16"/>
                <w:szCs w:val="16"/>
                <w:rPrChange w:id="10529" w:author="Steve Barbeaux" w:date="2022-10-10T12:18:00Z">
                  <w:rPr>
                    <w:bCs/>
                    <w:sz w:val="16"/>
                    <w:szCs w:val="16"/>
                  </w:rPr>
                </w:rPrChange>
              </w:rPr>
            </w:pPr>
            <w:ins w:id="10530" w:author="Steve Barbeaux" w:date="2022-10-10T12:18:00Z">
              <w:r w:rsidRPr="005E242C">
                <w:rPr>
                  <w:sz w:val="16"/>
                  <w:szCs w:val="16"/>
                  <w:rPrChange w:id="10531" w:author="Steve Barbeaux" w:date="2022-10-10T12:18:00Z">
                    <w:rPr/>
                  </w:rPrChange>
                </w:rPr>
                <w:t>0.00</w:t>
              </w:r>
            </w:ins>
            <w:del w:id="10532" w:author="Steve Barbeaux" w:date="2022-10-10T12:18:00Z">
              <w:r w:rsidRPr="005E242C" w:rsidDel="00FC0D60">
                <w:rPr>
                  <w:sz w:val="16"/>
                  <w:szCs w:val="16"/>
                  <w:rPrChange w:id="1053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140E8C74" w14:textId="21376165" w:rsidR="005E242C" w:rsidRPr="005E242C" w:rsidRDefault="005E242C" w:rsidP="005E242C">
            <w:pPr>
              <w:shd w:val="clear" w:color="auto" w:fill="FFFFFF" w:themeFill="background1"/>
              <w:spacing w:after="0"/>
              <w:jc w:val="right"/>
              <w:rPr>
                <w:bCs/>
                <w:sz w:val="16"/>
                <w:szCs w:val="16"/>
                <w:rPrChange w:id="10534" w:author="Steve Barbeaux" w:date="2022-10-10T12:18:00Z">
                  <w:rPr>
                    <w:bCs/>
                    <w:sz w:val="16"/>
                    <w:szCs w:val="16"/>
                  </w:rPr>
                </w:rPrChange>
              </w:rPr>
            </w:pPr>
            <w:ins w:id="10535" w:author="Steve Barbeaux" w:date="2022-10-10T12:18:00Z">
              <w:r w:rsidRPr="005E242C">
                <w:rPr>
                  <w:sz w:val="16"/>
                  <w:szCs w:val="16"/>
                  <w:rPrChange w:id="10536" w:author="Steve Barbeaux" w:date="2022-10-10T12:18:00Z">
                    <w:rPr/>
                  </w:rPrChange>
                </w:rPr>
                <w:t>0.00</w:t>
              </w:r>
            </w:ins>
            <w:del w:id="10537" w:author="Steve Barbeaux" w:date="2022-10-10T12:18:00Z">
              <w:r w:rsidRPr="005E242C" w:rsidDel="00FC0D60">
                <w:rPr>
                  <w:sz w:val="16"/>
                  <w:szCs w:val="16"/>
                  <w:rPrChange w:id="1053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0D2EFDD5" w14:textId="7089F68F" w:rsidR="005E242C" w:rsidRPr="005E242C" w:rsidRDefault="005E242C" w:rsidP="005E242C">
            <w:pPr>
              <w:shd w:val="clear" w:color="auto" w:fill="FFFFFF" w:themeFill="background1"/>
              <w:spacing w:after="0"/>
              <w:jc w:val="right"/>
              <w:rPr>
                <w:bCs/>
                <w:sz w:val="16"/>
                <w:szCs w:val="16"/>
                <w:rPrChange w:id="10539" w:author="Steve Barbeaux" w:date="2022-10-10T12:18:00Z">
                  <w:rPr>
                    <w:bCs/>
                    <w:sz w:val="16"/>
                    <w:szCs w:val="16"/>
                  </w:rPr>
                </w:rPrChange>
              </w:rPr>
            </w:pPr>
            <w:ins w:id="10540" w:author="Steve Barbeaux" w:date="2022-10-10T12:18:00Z">
              <w:r w:rsidRPr="005E242C">
                <w:rPr>
                  <w:sz w:val="16"/>
                  <w:szCs w:val="16"/>
                  <w:rPrChange w:id="10541" w:author="Steve Barbeaux" w:date="2022-10-10T12:18:00Z">
                    <w:rPr/>
                  </w:rPrChange>
                </w:rPr>
                <w:t>0.00</w:t>
              </w:r>
            </w:ins>
            <w:del w:id="10542" w:author="Steve Barbeaux" w:date="2022-10-10T12:18:00Z">
              <w:r w:rsidRPr="005E242C" w:rsidDel="00FC0D60">
                <w:rPr>
                  <w:sz w:val="16"/>
                  <w:szCs w:val="16"/>
                  <w:rPrChange w:id="1054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5ECC96FD" w14:textId="53F5849F" w:rsidR="005E242C" w:rsidRPr="005E242C" w:rsidRDefault="005E242C" w:rsidP="005E242C">
            <w:pPr>
              <w:shd w:val="clear" w:color="auto" w:fill="FFFFFF" w:themeFill="background1"/>
              <w:spacing w:after="0"/>
              <w:jc w:val="right"/>
              <w:rPr>
                <w:bCs/>
                <w:sz w:val="16"/>
                <w:szCs w:val="16"/>
                <w:rPrChange w:id="10544" w:author="Steve Barbeaux" w:date="2022-10-10T12:18:00Z">
                  <w:rPr>
                    <w:bCs/>
                    <w:sz w:val="16"/>
                    <w:szCs w:val="16"/>
                  </w:rPr>
                </w:rPrChange>
              </w:rPr>
            </w:pPr>
            <w:ins w:id="10545" w:author="Steve Barbeaux" w:date="2022-10-10T12:18:00Z">
              <w:r w:rsidRPr="005E242C">
                <w:rPr>
                  <w:sz w:val="16"/>
                  <w:szCs w:val="16"/>
                  <w:rPrChange w:id="10546" w:author="Steve Barbeaux" w:date="2022-10-10T12:18:00Z">
                    <w:rPr/>
                  </w:rPrChange>
                </w:rPr>
                <w:t>0.01</w:t>
              </w:r>
            </w:ins>
            <w:del w:id="10547" w:author="Steve Barbeaux" w:date="2022-10-10T12:18:00Z">
              <w:r w:rsidRPr="005E242C" w:rsidDel="00FC0D60">
                <w:rPr>
                  <w:sz w:val="16"/>
                  <w:szCs w:val="16"/>
                  <w:rPrChange w:id="10548"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69C9541B" w14:textId="13ED1C27" w:rsidR="005E242C" w:rsidRPr="005E242C" w:rsidRDefault="005E242C" w:rsidP="005E242C">
            <w:pPr>
              <w:shd w:val="clear" w:color="auto" w:fill="FFFFFF" w:themeFill="background1"/>
              <w:spacing w:after="0"/>
              <w:jc w:val="right"/>
              <w:rPr>
                <w:bCs/>
                <w:sz w:val="16"/>
                <w:szCs w:val="16"/>
                <w:rPrChange w:id="10549" w:author="Steve Barbeaux" w:date="2022-10-10T12:18:00Z">
                  <w:rPr>
                    <w:bCs/>
                    <w:sz w:val="16"/>
                    <w:szCs w:val="16"/>
                  </w:rPr>
                </w:rPrChange>
              </w:rPr>
            </w:pPr>
            <w:ins w:id="10550" w:author="Steve Barbeaux" w:date="2022-10-10T12:18:00Z">
              <w:r w:rsidRPr="005E242C">
                <w:rPr>
                  <w:sz w:val="16"/>
                  <w:szCs w:val="16"/>
                  <w:rPrChange w:id="10551" w:author="Steve Barbeaux" w:date="2022-10-10T12:18:00Z">
                    <w:rPr/>
                  </w:rPrChange>
                </w:rPr>
                <w:t>0.20</w:t>
              </w:r>
            </w:ins>
            <w:del w:id="10552" w:author="Steve Barbeaux" w:date="2022-10-10T12:18:00Z">
              <w:r w:rsidRPr="005E242C" w:rsidDel="00FC0D60">
                <w:rPr>
                  <w:sz w:val="16"/>
                  <w:szCs w:val="16"/>
                  <w:rPrChange w:id="10553" w:author="Steve Barbeaux" w:date="2022-10-10T12:18:00Z">
                    <w:rPr>
                      <w:sz w:val="16"/>
                      <w:szCs w:val="16"/>
                    </w:rPr>
                  </w:rPrChange>
                </w:rPr>
                <w:delText>0.21</w:delText>
              </w:r>
            </w:del>
          </w:p>
        </w:tc>
        <w:tc>
          <w:tcPr>
            <w:tcW w:w="317" w:type="pct"/>
            <w:tcBorders>
              <w:left w:val="nil"/>
              <w:right w:val="nil"/>
            </w:tcBorders>
            <w:shd w:val="clear" w:color="auto" w:fill="FFFFFF" w:themeFill="background1"/>
            <w:noWrap/>
          </w:tcPr>
          <w:p w14:paraId="6BAC74BC" w14:textId="4BE75DBF" w:rsidR="005E242C" w:rsidRPr="005E242C" w:rsidRDefault="005E242C" w:rsidP="005E242C">
            <w:pPr>
              <w:shd w:val="clear" w:color="auto" w:fill="FFFFFF" w:themeFill="background1"/>
              <w:spacing w:after="0"/>
              <w:jc w:val="right"/>
              <w:rPr>
                <w:bCs/>
                <w:sz w:val="16"/>
                <w:szCs w:val="16"/>
                <w:rPrChange w:id="10554" w:author="Steve Barbeaux" w:date="2022-10-10T12:18:00Z">
                  <w:rPr>
                    <w:bCs/>
                    <w:sz w:val="16"/>
                    <w:szCs w:val="16"/>
                  </w:rPr>
                </w:rPrChange>
              </w:rPr>
            </w:pPr>
            <w:ins w:id="10555" w:author="Steve Barbeaux" w:date="2022-10-10T12:18:00Z">
              <w:r w:rsidRPr="005E242C">
                <w:rPr>
                  <w:sz w:val="16"/>
                  <w:szCs w:val="16"/>
                  <w:rPrChange w:id="10556" w:author="Steve Barbeaux" w:date="2022-10-10T12:18:00Z">
                    <w:rPr/>
                  </w:rPrChange>
                </w:rPr>
                <w:t>6.2%</w:t>
              </w:r>
            </w:ins>
            <w:del w:id="10557" w:author="Steve Barbeaux" w:date="2022-10-10T12:18:00Z">
              <w:r w:rsidRPr="005E242C" w:rsidDel="00FC0D60">
                <w:rPr>
                  <w:sz w:val="16"/>
                  <w:szCs w:val="16"/>
                  <w:rPrChange w:id="10558" w:author="Steve Barbeaux" w:date="2022-10-10T12:18:00Z">
                    <w:rPr>
                      <w:sz w:val="16"/>
                      <w:szCs w:val="16"/>
                    </w:rPr>
                  </w:rPrChange>
                </w:rPr>
                <w:delText>6.0%</w:delText>
              </w:r>
            </w:del>
          </w:p>
        </w:tc>
      </w:tr>
      <w:tr w:rsidR="005E242C" w:rsidRPr="0023317E" w14:paraId="71F23E4E" w14:textId="77777777" w:rsidTr="00D45095">
        <w:trPr>
          <w:tblCellSpacing w:w="7" w:type="dxa"/>
        </w:trPr>
        <w:tc>
          <w:tcPr>
            <w:tcW w:w="222" w:type="pct"/>
            <w:tcBorders>
              <w:left w:val="nil"/>
              <w:right w:val="nil"/>
            </w:tcBorders>
            <w:shd w:val="clear" w:color="auto" w:fill="FFFFFF" w:themeFill="background1"/>
            <w:noWrap/>
          </w:tcPr>
          <w:p w14:paraId="7BC2462D"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2010</w:t>
            </w:r>
          </w:p>
        </w:tc>
        <w:tc>
          <w:tcPr>
            <w:tcW w:w="256" w:type="pct"/>
            <w:tcBorders>
              <w:left w:val="nil"/>
              <w:right w:val="nil"/>
            </w:tcBorders>
            <w:shd w:val="clear" w:color="auto" w:fill="FFFFFF" w:themeFill="background1"/>
            <w:noWrap/>
          </w:tcPr>
          <w:p w14:paraId="670B1997" w14:textId="6CACB9E5" w:rsidR="005E242C" w:rsidRPr="005E242C" w:rsidRDefault="005E242C" w:rsidP="005E242C">
            <w:pPr>
              <w:shd w:val="clear" w:color="auto" w:fill="FFFFFF" w:themeFill="background1"/>
              <w:spacing w:after="0"/>
              <w:jc w:val="right"/>
              <w:rPr>
                <w:bCs/>
                <w:sz w:val="16"/>
                <w:szCs w:val="16"/>
                <w:rPrChange w:id="10559" w:author="Steve Barbeaux" w:date="2022-10-10T12:18:00Z">
                  <w:rPr>
                    <w:bCs/>
                    <w:sz w:val="16"/>
                    <w:szCs w:val="16"/>
                  </w:rPr>
                </w:rPrChange>
              </w:rPr>
            </w:pPr>
            <w:ins w:id="10560" w:author="Steve Barbeaux" w:date="2022-10-10T12:18:00Z">
              <w:r w:rsidRPr="005E242C">
                <w:rPr>
                  <w:sz w:val="16"/>
                  <w:szCs w:val="16"/>
                  <w:rPrChange w:id="10561" w:author="Steve Barbeaux" w:date="2022-10-10T12:18:00Z">
                    <w:rPr/>
                  </w:rPrChange>
                </w:rPr>
                <w:t>0.08</w:t>
              </w:r>
            </w:ins>
            <w:del w:id="10562" w:author="Steve Barbeaux" w:date="2022-10-10T12:18:00Z">
              <w:r w:rsidRPr="005E242C" w:rsidDel="00FC0D60">
                <w:rPr>
                  <w:sz w:val="16"/>
                  <w:szCs w:val="16"/>
                  <w:rPrChange w:id="10563" w:author="Steve Barbeaux" w:date="2022-10-10T12:18:00Z">
                    <w:rPr>
                      <w:sz w:val="16"/>
                      <w:szCs w:val="16"/>
                    </w:rPr>
                  </w:rPrChange>
                </w:rPr>
                <w:delText>0.09</w:delText>
              </w:r>
            </w:del>
          </w:p>
        </w:tc>
        <w:tc>
          <w:tcPr>
            <w:tcW w:w="256" w:type="pct"/>
            <w:tcBorders>
              <w:left w:val="nil"/>
              <w:right w:val="nil"/>
            </w:tcBorders>
            <w:shd w:val="clear" w:color="auto" w:fill="FFFFFF" w:themeFill="background1"/>
            <w:noWrap/>
          </w:tcPr>
          <w:p w14:paraId="2FE1AFC4" w14:textId="5E5CBB44" w:rsidR="005E242C" w:rsidRPr="005E242C" w:rsidRDefault="005E242C" w:rsidP="005E242C">
            <w:pPr>
              <w:shd w:val="clear" w:color="auto" w:fill="FFFFFF" w:themeFill="background1"/>
              <w:spacing w:after="0"/>
              <w:jc w:val="right"/>
              <w:rPr>
                <w:bCs/>
                <w:sz w:val="16"/>
                <w:szCs w:val="16"/>
                <w:rPrChange w:id="10564" w:author="Steve Barbeaux" w:date="2022-10-10T12:18:00Z">
                  <w:rPr>
                    <w:bCs/>
                    <w:sz w:val="16"/>
                    <w:szCs w:val="16"/>
                  </w:rPr>
                </w:rPrChange>
              </w:rPr>
            </w:pPr>
            <w:ins w:id="10565" w:author="Steve Barbeaux" w:date="2022-10-10T12:18:00Z">
              <w:r w:rsidRPr="005E242C">
                <w:rPr>
                  <w:sz w:val="16"/>
                  <w:szCs w:val="16"/>
                  <w:rPrChange w:id="10566" w:author="Steve Barbeaux" w:date="2022-10-10T12:18:00Z">
                    <w:rPr/>
                  </w:rPrChange>
                </w:rPr>
                <w:t>0.01</w:t>
              </w:r>
            </w:ins>
            <w:del w:id="10567" w:author="Steve Barbeaux" w:date="2022-10-10T12:18:00Z">
              <w:r w:rsidRPr="005E242C" w:rsidDel="00FC0D60">
                <w:rPr>
                  <w:sz w:val="16"/>
                  <w:szCs w:val="16"/>
                  <w:rPrChange w:id="1056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0020B9FD" w14:textId="746C0688" w:rsidR="005E242C" w:rsidRPr="005E242C" w:rsidRDefault="005E242C" w:rsidP="005E242C">
            <w:pPr>
              <w:shd w:val="clear" w:color="auto" w:fill="FFFFFF" w:themeFill="background1"/>
              <w:spacing w:after="0"/>
              <w:jc w:val="right"/>
              <w:rPr>
                <w:bCs/>
                <w:sz w:val="16"/>
                <w:szCs w:val="16"/>
                <w:rPrChange w:id="10569" w:author="Steve Barbeaux" w:date="2022-10-10T12:18:00Z">
                  <w:rPr>
                    <w:bCs/>
                    <w:sz w:val="16"/>
                    <w:szCs w:val="16"/>
                  </w:rPr>
                </w:rPrChange>
              </w:rPr>
            </w:pPr>
            <w:ins w:id="10570" w:author="Steve Barbeaux" w:date="2022-10-10T12:18:00Z">
              <w:r w:rsidRPr="005E242C">
                <w:rPr>
                  <w:sz w:val="16"/>
                  <w:szCs w:val="16"/>
                  <w:rPrChange w:id="10571" w:author="Steve Barbeaux" w:date="2022-10-10T12:18:00Z">
                    <w:rPr/>
                  </w:rPrChange>
                </w:rPr>
                <w:t>0.03</w:t>
              </w:r>
            </w:ins>
            <w:del w:id="10572" w:author="Steve Barbeaux" w:date="2022-10-10T12:18:00Z">
              <w:r w:rsidRPr="005E242C" w:rsidDel="00FC0D60">
                <w:rPr>
                  <w:sz w:val="16"/>
                  <w:szCs w:val="16"/>
                  <w:rPrChange w:id="10573" w:author="Steve Barbeaux" w:date="2022-10-10T12:18:00Z">
                    <w:rPr>
                      <w:sz w:val="16"/>
                      <w:szCs w:val="16"/>
                    </w:rPr>
                  </w:rPrChange>
                </w:rPr>
                <w:delText>0.03</w:delText>
              </w:r>
            </w:del>
          </w:p>
        </w:tc>
        <w:tc>
          <w:tcPr>
            <w:tcW w:w="257" w:type="pct"/>
            <w:tcBorders>
              <w:left w:val="nil"/>
              <w:right w:val="nil"/>
            </w:tcBorders>
            <w:shd w:val="clear" w:color="auto" w:fill="FFFFFF" w:themeFill="background1"/>
            <w:noWrap/>
          </w:tcPr>
          <w:p w14:paraId="028BD2D7" w14:textId="09B335D8" w:rsidR="005E242C" w:rsidRPr="005E242C" w:rsidRDefault="005E242C" w:rsidP="005E242C">
            <w:pPr>
              <w:shd w:val="clear" w:color="auto" w:fill="FFFFFF" w:themeFill="background1"/>
              <w:spacing w:after="0"/>
              <w:jc w:val="right"/>
              <w:rPr>
                <w:bCs/>
                <w:sz w:val="16"/>
                <w:szCs w:val="16"/>
                <w:rPrChange w:id="10574" w:author="Steve Barbeaux" w:date="2022-10-10T12:18:00Z">
                  <w:rPr>
                    <w:bCs/>
                    <w:sz w:val="16"/>
                    <w:szCs w:val="16"/>
                  </w:rPr>
                </w:rPrChange>
              </w:rPr>
            </w:pPr>
            <w:ins w:id="10575" w:author="Steve Barbeaux" w:date="2022-10-10T12:18:00Z">
              <w:r w:rsidRPr="005E242C">
                <w:rPr>
                  <w:sz w:val="16"/>
                  <w:szCs w:val="16"/>
                  <w:rPrChange w:id="10576" w:author="Steve Barbeaux" w:date="2022-10-10T12:18:00Z">
                    <w:rPr/>
                  </w:rPrChange>
                </w:rPr>
                <w:t>0.05</w:t>
              </w:r>
            </w:ins>
            <w:del w:id="10577" w:author="Steve Barbeaux" w:date="2022-10-10T12:18:00Z">
              <w:r w:rsidRPr="005E242C" w:rsidDel="00FC0D60">
                <w:rPr>
                  <w:sz w:val="16"/>
                  <w:szCs w:val="16"/>
                  <w:rPrChange w:id="10578" w:author="Steve Barbeaux" w:date="2022-10-10T12:18:00Z">
                    <w:rPr>
                      <w:sz w:val="16"/>
                      <w:szCs w:val="16"/>
                    </w:rPr>
                  </w:rPrChange>
                </w:rPr>
                <w:delText>0.05</w:delText>
              </w:r>
            </w:del>
          </w:p>
        </w:tc>
        <w:tc>
          <w:tcPr>
            <w:tcW w:w="257" w:type="pct"/>
            <w:tcBorders>
              <w:left w:val="nil"/>
              <w:right w:val="nil"/>
            </w:tcBorders>
            <w:shd w:val="clear" w:color="auto" w:fill="FFFFFF" w:themeFill="background1"/>
            <w:noWrap/>
          </w:tcPr>
          <w:p w14:paraId="492430DD" w14:textId="237E4D7B" w:rsidR="005E242C" w:rsidRPr="005E242C" w:rsidRDefault="005E242C" w:rsidP="005E242C">
            <w:pPr>
              <w:shd w:val="clear" w:color="auto" w:fill="FFFFFF" w:themeFill="background1"/>
              <w:spacing w:after="0"/>
              <w:jc w:val="right"/>
              <w:rPr>
                <w:bCs/>
                <w:sz w:val="16"/>
                <w:szCs w:val="16"/>
                <w:rPrChange w:id="10579" w:author="Steve Barbeaux" w:date="2022-10-10T12:18:00Z">
                  <w:rPr>
                    <w:bCs/>
                    <w:sz w:val="16"/>
                    <w:szCs w:val="16"/>
                  </w:rPr>
                </w:rPrChange>
              </w:rPr>
            </w:pPr>
            <w:ins w:id="10580" w:author="Steve Barbeaux" w:date="2022-10-10T12:18:00Z">
              <w:r w:rsidRPr="005E242C">
                <w:rPr>
                  <w:sz w:val="16"/>
                  <w:szCs w:val="16"/>
                  <w:rPrChange w:id="10581" w:author="Steve Barbeaux" w:date="2022-10-10T12:18:00Z">
                    <w:rPr/>
                  </w:rPrChange>
                </w:rPr>
                <w:t>0.01</w:t>
              </w:r>
            </w:ins>
            <w:del w:id="10582" w:author="Steve Barbeaux" w:date="2022-10-10T12:18:00Z">
              <w:r w:rsidRPr="005E242C" w:rsidDel="00FC0D60">
                <w:rPr>
                  <w:sz w:val="16"/>
                  <w:szCs w:val="16"/>
                  <w:rPrChange w:id="1058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0C735D54" w14:textId="29E6C6B7" w:rsidR="005E242C" w:rsidRPr="005E242C" w:rsidRDefault="005E242C" w:rsidP="005E242C">
            <w:pPr>
              <w:shd w:val="clear" w:color="auto" w:fill="FFFFFF" w:themeFill="background1"/>
              <w:spacing w:after="0"/>
              <w:jc w:val="right"/>
              <w:rPr>
                <w:bCs/>
                <w:sz w:val="16"/>
                <w:szCs w:val="16"/>
                <w:rPrChange w:id="10584" w:author="Steve Barbeaux" w:date="2022-10-10T12:18:00Z">
                  <w:rPr>
                    <w:bCs/>
                    <w:sz w:val="16"/>
                    <w:szCs w:val="16"/>
                  </w:rPr>
                </w:rPrChange>
              </w:rPr>
            </w:pPr>
            <w:ins w:id="10585" w:author="Steve Barbeaux" w:date="2022-10-10T12:18:00Z">
              <w:r w:rsidRPr="005E242C">
                <w:rPr>
                  <w:sz w:val="16"/>
                  <w:szCs w:val="16"/>
                  <w:rPrChange w:id="10586" w:author="Steve Barbeaux" w:date="2022-10-10T12:18:00Z">
                    <w:rPr/>
                  </w:rPrChange>
                </w:rPr>
                <w:t>0.00</w:t>
              </w:r>
            </w:ins>
            <w:del w:id="10587" w:author="Steve Barbeaux" w:date="2022-10-10T12:18:00Z">
              <w:r w:rsidRPr="005E242C" w:rsidDel="00FC0D60">
                <w:rPr>
                  <w:sz w:val="16"/>
                  <w:szCs w:val="16"/>
                  <w:rPrChange w:id="10588" w:author="Steve Barbeaux" w:date="2022-10-10T12:18:00Z">
                    <w:rPr>
                      <w:sz w:val="16"/>
                      <w:szCs w:val="16"/>
                    </w:rPr>
                  </w:rPrChange>
                </w:rPr>
                <w:delText>0.00</w:delText>
              </w:r>
            </w:del>
          </w:p>
        </w:tc>
        <w:tc>
          <w:tcPr>
            <w:tcW w:w="256" w:type="pct"/>
            <w:tcBorders>
              <w:left w:val="nil"/>
              <w:right w:val="nil"/>
            </w:tcBorders>
            <w:shd w:val="clear" w:color="auto" w:fill="FFFFFF" w:themeFill="background1"/>
            <w:noWrap/>
          </w:tcPr>
          <w:p w14:paraId="40D004E8" w14:textId="723C0DF1" w:rsidR="005E242C" w:rsidRPr="005E242C" w:rsidRDefault="005E242C" w:rsidP="005E242C">
            <w:pPr>
              <w:shd w:val="clear" w:color="auto" w:fill="FFFFFF" w:themeFill="background1"/>
              <w:spacing w:after="0"/>
              <w:jc w:val="right"/>
              <w:rPr>
                <w:bCs/>
                <w:sz w:val="16"/>
                <w:szCs w:val="16"/>
                <w:rPrChange w:id="10589" w:author="Steve Barbeaux" w:date="2022-10-10T12:18:00Z">
                  <w:rPr>
                    <w:bCs/>
                    <w:sz w:val="16"/>
                    <w:szCs w:val="16"/>
                  </w:rPr>
                </w:rPrChange>
              </w:rPr>
            </w:pPr>
            <w:ins w:id="10590" w:author="Steve Barbeaux" w:date="2022-10-10T12:18:00Z">
              <w:r w:rsidRPr="005E242C">
                <w:rPr>
                  <w:sz w:val="16"/>
                  <w:szCs w:val="16"/>
                  <w:rPrChange w:id="10591" w:author="Steve Barbeaux" w:date="2022-10-10T12:18:00Z">
                    <w:rPr/>
                  </w:rPrChange>
                </w:rPr>
                <w:t>0.00</w:t>
              </w:r>
            </w:ins>
            <w:del w:id="10592" w:author="Steve Barbeaux" w:date="2022-10-10T12:18:00Z">
              <w:r w:rsidRPr="005E242C" w:rsidDel="00FC0D60">
                <w:rPr>
                  <w:sz w:val="16"/>
                  <w:szCs w:val="16"/>
                  <w:rPrChange w:id="10593"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07590443" w14:textId="002B3A92" w:rsidR="005E242C" w:rsidRPr="005E242C" w:rsidRDefault="005E242C" w:rsidP="005E242C">
            <w:pPr>
              <w:shd w:val="clear" w:color="auto" w:fill="FFFFFF" w:themeFill="background1"/>
              <w:spacing w:after="0"/>
              <w:jc w:val="right"/>
              <w:rPr>
                <w:bCs/>
                <w:sz w:val="16"/>
                <w:szCs w:val="16"/>
                <w:rPrChange w:id="10594" w:author="Steve Barbeaux" w:date="2022-10-10T12:18:00Z">
                  <w:rPr>
                    <w:bCs/>
                    <w:sz w:val="16"/>
                    <w:szCs w:val="16"/>
                  </w:rPr>
                </w:rPrChange>
              </w:rPr>
            </w:pPr>
            <w:ins w:id="10595" w:author="Steve Barbeaux" w:date="2022-10-10T12:18:00Z">
              <w:r w:rsidRPr="005E242C">
                <w:rPr>
                  <w:sz w:val="16"/>
                  <w:szCs w:val="16"/>
                  <w:rPrChange w:id="10596" w:author="Steve Barbeaux" w:date="2022-10-10T12:18:00Z">
                    <w:rPr/>
                  </w:rPrChange>
                </w:rPr>
                <w:t>0.00</w:t>
              </w:r>
            </w:ins>
            <w:del w:id="10597" w:author="Steve Barbeaux" w:date="2022-10-10T12:18:00Z">
              <w:r w:rsidRPr="005E242C" w:rsidDel="00FC0D60">
                <w:rPr>
                  <w:sz w:val="16"/>
                  <w:szCs w:val="16"/>
                  <w:rPrChange w:id="10598" w:author="Steve Barbeaux" w:date="2022-10-10T12:18:00Z">
                    <w:rPr>
                      <w:sz w:val="16"/>
                      <w:szCs w:val="16"/>
                    </w:rPr>
                  </w:rPrChange>
                </w:rPr>
                <w:delText>0.00</w:delText>
              </w:r>
            </w:del>
          </w:p>
        </w:tc>
        <w:tc>
          <w:tcPr>
            <w:tcW w:w="256" w:type="pct"/>
            <w:tcBorders>
              <w:left w:val="nil"/>
              <w:right w:val="nil"/>
            </w:tcBorders>
            <w:shd w:val="clear" w:color="auto" w:fill="FFFFFF" w:themeFill="background1"/>
            <w:noWrap/>
          </w:tcPr>
          <w:p w14:paraId="7D0538DB" w14:textId="6AF7C14A" w:rsidR="005E242C" w:rsidRPr="005E242C" w:rsidRDefault="005E242C" w:rsidP="005E242C">
            <w:pPr>
              <w:shd w:val="clear" w:color="auto" w:fill="FFFFFF" w:themeFill="background1"/>
              <w:spacing w:after="0"/>
              <w:jc w:val="right"/>
              <w:rPr>
                <w:bCs/>
                <w:sz w:val="16"/>
                <w:szCs w:val="16"/>
                <w:rPrChange w:id="10599" w:author="Steve Barbeaux" w:date="2022-10-10T12:18:00Z">
                  <w:rPr>
                    <w:bCs/>
                    <w:sz w:val="16"/>
                    <w:szCs w:val="16"/>
                  </w:rPr>
                </w:rPrChange>
              </w:rPr>
            </w:pPr>
            <w:ins w:id="10600" w:author="Steve Barbeaux" w:date="2022-10-10T12:18:00Z">
              <w:r w:rsidRPr="005E242C">
                <w:rPr>
                  <w:sz w:val="16"/>
                  <w:szCs w:val="16"/>
                  <w:rPrChange w:id="10601" w:author="Steve Barbeaux" w:date="2022-10-10T12:18:00Z">
                    <w:rPr/>
                  </w:rPrChange>
                </w:rPr>
                <w:t>0.00</w:t>
              </w:r>
            </w:ins>
            <w:del w:id="10602" w:author="Steve Barbeaux" w:date="2022-10-10T12:18:00Z">
              <w:r w:rsidRPr="005E242C" w:rsidDel="00FC0D60">
                <w:rPr>
                  <w:sz w:val="16"/>
                  <w:szCs w:val="16"/>
                  <w:rPrChange w:id="10603" w:author="Steve Barbeaux" w:date="2022-10-10T12:18:00Z">
                    <w:rPr>
                      <w:sz w:val="16"/>
                      <w:szCs w:val="16"/>
                    </w:rPr>
                  </w:rPrChange>
                </w:rPr>
                <w:delText>0.00</w:delText>
              </w:r>
            </w:del>
          </w:p>
        </w:tc>
        <w:tc>
          <w:tcPr>
            <w:tcW w:w="256" w:type="pct"/>
            <w:tcBorders>
              <w:left w:val="nil"/>
              <w:right w:val="nil"/>
            </w:tcBorders>
            <w:shd w:val="clear" w:color="auto" w:fill="FFFFFF" w:themeFill="background1"/>
            <w:noWrap/>
          </w:tcPr>
          <w:p w14:paraId="4C632471" w14:textId="66102568" w:rsidR="005E242C" w:rsidRPr="005E242C" w:rsidRDefault="005E242C" w:rsidP="005E242C">
            <w:pPr>
              <w:shd w:val="clear" w:color="auto" w:fill="FFFFFF" w:themeFill="background1"/>
              <w:spacing w:after="0"/>
              <w:jc w:val="right"/>
              <w:rPr>
                <w:bCs/>
                <w:sz w:val="16"/>
                <w:szCs w:val="16"/>
                <w:rPrChange w:id="10604" w:author="Steve Barbeaux" w:date="2022-10-10T12:18:00Z">
                  <w:rPr>
                    <w:bCs/>
                    <w:sz w:val="16"/>
                    <w:szCs w:val="16"/>
                  </w:rPr>
                </w:rPrChange>
              </w:rPr>
            </w:pPr>
            <w:ins w:id="10605" w:author="Steve Barbeaux" w:date="2022-10-10T12:18:00Z">
              <w:r w:rsidRPr="005E242C">
                <w:rPr>
                  <w:sz w:val="16"/>
                  <w:szCs w:val="16"/>
                  <w:rPrChange w:id="10606" w:author="Steve Barbeaux" w:date="2022-10-10T12:18:00Z">
                    <w:rPr/>
                  </w:rPrChange>
                </w:rPr>
                <w:t>0.01</w:t>
              </w:r>
            </w:ins>
            <w:del w:id="10607" w:author="Steve Barbeaux" w:date="2022-10-10T12:18:00Z">
              <w:r w:rsidRPr="005E242C" w:rsidDel="00FC0D60">
                <w:rPr>
                  <w:sz w:val="16"/>
                  <w:szCs w:val="16"/>
                  <w:rPrChange w:id="1060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1279D8B2" w14:textId="5A54F2DE" w:rsidR="005E242C" w:rsidRPr="005E242C" w:rsidRDefault="005E242C" w:rsidP="005E242C">
            <w:pPr>
              <w:shd w:val="clear" w:color="auto" w:fill="FFFFFF" w:themeFill="background1"/>
              <w:spacing w:after="0"/>
              <w:jc w:val="right"/>
              <w:rPr>
                <w:bCs/>
                <w:sz w:val="16"/>
                <w:szCs w:val="16"/>
                <w:rPrChange w:id="10609" w:author="Steve Barbeaux" w:date="2022-10-10T12:18:00Z">
                  <w:rPr>
                    <w:bCs/>
                    <w:sz w:val="16"/>
                    <w:szCs w:val="16"/>
                  </w:rPr>
                </w:rPrChange>
              </w:rPr>
            </w:pPr>
            <w:ins w:id="10610" w:author="Steve Barbeaux" w:date="2022-10-10T12:18:00Z">
              <w:r w:rsidRPr="005E242C">
                <w:rPr>
                  <w:sz w:val="16"/>
                  <w:szCs w:val="16"/>
                  <w:rPrChange w:id="10611" w:author="Steve Barbeaux" w:date="2022-10-10T12:18:00Z">
                    <w:rPr/>
                  </w:rPrChange>
                </w:rPr>
                <w:t>0.01</w:t>
              </w:r>
            </w:ins>
            <w:del w:id="10612" w:author="Steve Barbeaux" w:date="2022-10-10T12:18:00Z">
              <w:r w:rsidRPr="005E242C" w:rsidDel="00FC0D60">
                <w:rPr>
                  <w:sz w:val="16"/>
                  <w:szCs w:val="16"/>
                  <w:rPrChange w:id="1061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677AEFBD" w14:textId="049C55FE" w:rsidR="005E242C" w:rsidRPr="005E242C" w:rsidRDefault="005E242C" w:rsidP="005E242C">
            <w:pPr>
              <w:shd w:val="clear" w:color="auto" w:fill="FFFFFF" w:themeFill="background1"/>
              <w:spacing w:after="0"/>
              <w:jc w:val="right"/>
              <w:rPr>
                <w:bCs/>
                <w:sz w:val="16"/>
                <w:szCs w:val="16"/>
                <w:rPrChange w:id="10614" w:author="Steve Barbeaux" w:date="2022-10-10T12:18:00Z">
                  <w:rPr>
                    <w:bCs/>
                    <w:sz w:val="16"/>
                    <w:szCs w:val="16"/>
                  </w:rPr>
                </w:rPrChange>
              </w:rPr>
            </w:pPr>
            <w:ins w:id="10615" w:author="Steve Barbeaux" w:date="2022-10-10T12:18:00Z">
              <w:r w:rsidRPr="005E242C">
                <w:rPr>
                  <w:sz w:val="16"/>
                  <w:szCs w:val="16"/>
                  <w:rPrChange w:id="10616" w:author="Steve Barbeaux" w:date="2022-10-10T12:18:00Z">
                    <w:rPr/>
                  </w:rPrChange>
                </w:rPr>
                <w:t>0.00</w:t>
              </w:r>
            </w:ins>
            <w:del w:id="10617" w:author="Steve Barbeaux" w:date="2022-10-10T12:18:00Z">
              <w:r w:rsidRPr="005E242C" w:rsidDel="00FC0D60">
                <w:rPr>
                  <w:sz w:val="16"/>
                  <w:szCs w:val="16"/>
                  <w:rPrChange w:id="1061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724C2602" w14:textId="788DDC9E" w:rsidR="005E242C" w:rsidRPr="005E242C" w:rsidRDefault="005E242C" w:rsidP="005E242C">
            <w:pPr>
              <w:shd w:val="clear" w:color="auto" w:fill="FFFFFF" w:themeFill="background1"/>
              <w:spacing w:after="0"/>
              <w:jc w:val="right"/>
              <w:rPr>
                <w:bCs/>
                <w:sz w:val="16"/>
                <w:szCs w:val="16"/>
                <w:rPrChange w:id="10619" w:author="Steve Barbeaux" w:date="2022-10-10T12:18:00Z">
                  <w:rPr>
                    <w:bCs/>
                    <w:sz w:val="16"/>
                    <w:szCs w:val="16"/>
                  </w:rPr>
                </w:rPrChange>
              </w:rPr>
            </w:pPr>
            <w:ins w:id="10620" w:author="Steve Barbeaux" w:date="2022-10-10T12:18:00Z">
              <w:r w:rsidRPr="005E242C">
                <w:rPr>
                  <w:sz w:val="16"/>
                  <w:szCs w:val="16"/>
                  <w:rPrChange w:id="10621" w:author="Steve Barbeaux" w:date="2022-10-10T12:18:00Z">
                    <w:rPr/>
                  </w:rPrChange>
                </w:rPr>
                <w:t>0.00</w:t>
              </w:r>
            </w:ins>
            <w:del w:id="10622" w:author="Steve Barbeaux" w:date="2022-10-10T12:18:00Z">
              <w:r w:rsidRPr="005E242C" w:rsidDel="00FC0D60">
                <w:rPr>
                  <w:sz w:val="16"/>
                  <w:szCs w:val="16"/>
                  <w:rPrChange w:id="1062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6E5B20B2" w14:textId="718AA853" w:rsidR="005E242C" w:rsidRPr="005E242C" w:rsidRDefault="005E242C" w:rsidP="005E242C">
            <w:pPr>
              <w:shd w:val="clear" w:color="auto" w:fill="FFFFFF" w:themeFill="background1"/>
              <w:spacing w:after="0"/>
              <w:jc w:val="right"/>
              <w:rPr>
                <w:bCs/>
                <w:sz w:val="16"/>
                <w:szCs w:val="16"/>
                <w:rPrChange w:id="10624" w:author="Steve Barbeaux" w:date="2022-10-10T12:18:00Z">
                  <w:rPr>
                    <w:bCs/>
                    <w:sz w:val="16"/>
                    <w:szCs w:val="16"/>
                  </w:rPr>
                </w:rPrChange>
              </w:rPr>
            </w:pPr>
            <w:ins w:id="10625" w:author="Steve Barbeaux" w:date="2022-10-10T12:18:00Z">
              <w:r w:rsidRPr="005E242C">
                <w:rPr>
                  <w:sz w:val="16"/>
                  <w:szCs w:val="16"/>
                  <w:rPrChange w:id="10626" w:author="Steve Barbeaux" w:date="2022-10-10T12:18:00Z">
                    <w:rPr/>
                  </w:rPrChange>
                </w:rPr>
                <w:t>0.00</w:t>
              </w:r>
            </w:ins>
            <w:del w:id="10627" w:author="Steve Barbeaux" w:date="2022-10-10T12:18:00Z">
              <w:r w:rsidRPr="005E242C" w:rsidDel="00FC0D60">
                <w:rPr>
                  <w:sz w:val="16"/>
                  <w:szCs w:val="16"/>
                  <w:rPrChange w:id="1062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3902442D" w14:textId="1565523D" w:rsidR="005E242C" w:rsidRPr="005E242C" w:rsidRDefault="005E242C" w:rsidP="005E242C">
            <w:pPr>
              <w:shd w:val="clear" w:color="auto" w:fill="FFFFFF" w:themeFill="background1"/>
              <w:spacing w:after="0"/>
              <w:jc w:val="right"/>
              <w:rPr>
                <w:bCs/>
                <w:sz w:val="16"/>
                <w:szCs w:val="16"/>
                <w:rPrChange w:id="10629" w:author="Steve Barbeaux" w:date="2022-10-10T12:18:00Z">
                  <w:rPr>
                    <w:bCs/>
                    <w:sz w:val="16"/>
                    <w:szCs w:val="16"/>
                  </w:rPr>
                </w:rPrChange>
              </w:rPr>
            </w:pPr>
            <w:ins w:id="10630" w:author="Steve Barbeaux" w:date="2022-10-10T12:18:00Z">
              <w:r w:rsidRPr="005E242C">
                <w:rPr>
                  <w:sz w:val="16"/>
                  <w:szCs w:val="16"/>
                  <w:rPrChange w:id="10631" w:author="Steve Barbeaux" w:date="2022-10-10T12:18:00Z">
                    <w:rPr/>
                  </w:rPrChange>
                </w:rPr>
                <w:t>0.01</w:t>
              </w:r>
            </w:ins>
            <w:del w:id="10632" w:author="Steve Barbeaux" w:date="2022-10-10T12:18:00Z">
              <w:r w:rsidRPr="005E242C" w:rsidDel="00FC0D60">
                <w:rPr>
                  <w:sz w:val="16"/>
                  <w:szCs w:val="16"/>
                  <w:rPrChange w:id="10633"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26FE4166" w14:textId="7C03CE9F" w:rsidR="005E242C" w:rsidRPr="005E242C" w:rsidRDefault="005E242C" w:rsidP="005E242C">
            <w:pPr>
              <w:shd w:val="clear" w:color="auto" w:fill="FFFFFF" w:themeFill="background1"/>
              <w:spacing w:after="0"/>
              <w:jc w:val="right"/>
              <w:rPr>
                <w:bCs/>
                <w:sz w:val="16"/>
                <w:szCs w:val="16"/>
                <w:rPrChange w:id="10634" w:author="Steve Barbeaux" w:date="2022-10-10T12:18:00Z">
                  <w:rPr>
                    <w:bCs/>
                    <w:sz w:val="16"/>
                    <w:szCs w:val="16"/>
                  </w:rPr>
                </w:rPrChange>
              </w:rPr>
            </w:pPr>
            <w:ins w:id="10635" w:author="Steve Barbeaux" w:date="2022-10-10T12:18:00Z">
              <w:r w:rsidRPr="005E242C">
                <w:rPr>
                  <w:sz w:val="16"/>
                  <w:szCs w:val="16"/>
                  <w:rPrChange w:id="10636" w:author="Steve Barbeaux" w:date="2022-10-10T12:18:00Z">
                    <w:rPr/>
                  </w:rPrChange>
                </w:rPr>
                <w:t>0.24</w:t>
              </w:r>
            </w:ins>
            <w:del w:id="10637" w:author="Steve Barbeaux" w:date="2022-10-10T12:18:00Z">
              <w:r w:rsidRPr="005E242C" w:rsidDel="00FC0D60">
                <w:rPr>
                  <w:sz w:val="16"/>
                  <w:szCs w:val="16"/>
                  <w:rPrChange w:id="10638" w:author="Steve Barbeaux" w:date="2022-10-10T12:18:00Z">
                    <w:rPr>
                      <w:sz w:val="16"/>
                      <w:szCs w:val="16"/>
                    </w:rPr>
                  </w:rPrChange>
                </w:rPr>
                <w:delText>0.26</w:delText>
              </w:r>
            </w:del>
          </w:p>
        </w:tc>
        <w:tc>
          <w:tcPr>
            <w:tcW w:w="317" w:type="pct"/>
            <w:tcBorders>
              <w:left w:val="nil"/>
              <w:right w:val="nil"/>
            </w:tcBorders>
            <w:shd w:val="clear" w:color="auto" w:fill="FFFFFF" w:themeFill="background1"/>
            <w:noWrap/>
          </w:tcPr>
          <w:p w14:paraId="031FB1BC" w14:textId="4B7662D4" w:rsidR="005E242C" w:rsidRPr="005E242C" w:rsidRDefault="005E242C" w:rsidP="005E242C">
            <w:pPr>
              <w:shd w:val="clear" w:color="auto" w:fill="FFFFFF" w:themeFill="background1"/>
              <w:spacing w:after="0"/>
              <w:jc w:val="right"/>
              <w:rPr>
                <w:bCs/>
                <w:sz w:val="16"/>
                <w:szCs w:val="16"/>
                <w:rPrChange w:id="10639" w:author="Steve Barbeaux" w:date="2022-10-10T12:18:00Z">
                  <w:rPr>
                    <w:bCs/>
                    <w:sz w:val="16"/>
                    <w:szCs w:val="16"/>
                  </w:rPr>
                </w:rPrChange>
              </w:rPr>
            </w:pPr>
            <w:ins w:id="10640" w:author="Steve Barbeaux" w:date="2022-10-10T12:18:00Z">
              <w:r w:rsidRPr="005E242C">
                <w:rPr>
                  <w:sz w:val="16"/>
                  <w:szCs w:val="16"/>
                  <w:rPrChange w:id="10641" w:author="Steve Barbeaux" w:date="2022-10-10T12:18:00Z">
                    <w:rPr/>
                  </w:rPrChange>
                </w:rPr>
                <w:t>5.3%</w:t>
              </w:r>
            </w:ins>
            <w:del w:id="10642" w:author="Steve Barbeaux" w:date="2022-10-10T12:18:00Z">
              <w:r w:rsidRPr="005E242C" w:rsidDel="00FC0D60">
                <w:rPr>
                  <w:sz w:val="16"/>
                  <w:szCs w:val="16"/>
                  <w:rPrChange w:id="10643" w:author="Steve Barbeaux" w:date="2022-10-10T12:18:00Z">
                    <w:rPr>
                      <w:sz w:val="16"/>
                      <w:szCs w:val="16"/>
                    </w:rPr>
                  </w:rPrChange>
                </w:rPr>
                <w:delText>5.1%</w:delText>
              </w:r>
            </w:del>
          </w:p>
        </w:tc>
      </w:tr>
      <w:tr w:rsidR="005E242C" w:rsidRPr="0023317E" w14:paraId="614014E9" w14:textId="77777777" w:rsidTr="00D45095">
        <w:trPr>
          <w:tblCellSpacing w:w="7" w:type="dxa"/>
        </w:trPr>
        <w:tc>
          <w:tcPr>
            <w:tcW w:w="222" w:type="pct"/>
            <w:tcBorders>
              <w:left w:val="nil"/>
              <w:right w:val="nil"/>
            </w:tcBorders>
            <w:shd w:val="clear" w:color="auto" w:fill="FFFFFF" w:themeFill="background1"/>
            <w:noWrap/>
          </w:tcPr>
          <w:p w14:paraId="754D1B57"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2011</w:t>
            </w:r>
          </w:p>
        </w:tc>
        <w:tc>
          <w:tcPr>
            <w:tcW w:w="256" w:type="pct"/>
            <w:tcBorders>
              <w:left w:val="nil"/>
              <w:right w:val="nil"/>
            </w:tcBorders>
            <w:shd w:val="clear" w:color="auto" w:fill="FFFFFF" w:themeFill="background1"/>
            <w:noWrap/>
          </w:tcPr>
          <w:p w14:paraId="2A1EC3D4" w14:textId="5C55300D" w:rsidR="005E242C" w:rsidRPr="005E242C" w:rsidRDefault="005E242C" w:rsidP="005E242C">
            <w:pPr>
              <w:shd w:val="clear" w:color="auto" w:fill="FFFFFF" w:themeFill="background1"/>
              <w:spacing w:after="0"/>
              <w:jc w:val="right"/>
              <w:rPr>
                <w:bCs/>
                <w:sz w:val="16"/>
                <w:szCs w:val="16"/>
                <w:rPrChange w:id="10644" w:author="Steve Barbeaux" w:date="2022-10-10T12:18:00Z">
                  <w:rPr>
                    <w:bCs/>
                    <w:sz w:val="16"/>
                    <w:szCs w:val="16"/>
                  </w:rPr>
                </w:rPrChange>
              </w:rPr>
            </w:pPr>
            <w:ins w:id="10645" w:author="Steve Barbeaux" w:date="2022-10-10T12:18:00Z">
              <w:r w:rsidRPr="005E242C">
                <w:rPr>
                  <w:sz w:val="16"/>
                  <w:szCs w:val="16"/>
                  <w:rPrChange w:id="10646" w:author="Steve Barbeaux" w:date="2022-10-10T12:18:00Z">
                    <w:rPr/>
                  </w:rPrChange>
                </w:rPr>
                <w:t>0.03</w:t>
              </w:r>
            </w:ins>
            <w:del w:id="10647" w:author="Steve Barbeaux" w:date="2022-10-10T12:18:00Z">
              <w:r w:rsidRPr="005E242C" w:rsidDel="00FC0D60">
                <w:rPr>
                  <w:sz w:val="16"/>
                  <w:szCs w:val="16"/>
                  <w:rPrChange w:id="10648" w:author="Steve Barbeaux" w:date="2022-10-10T12:18:00Z">
                    <w:rPr>
                      <w:sz w:val="16"/>
                      <w:szCs w:val="16"/>
                    </w:rPr>
                  </w:rPrChange>
                </w:rPr>
                <w:delText>0.04</w:delText>
              </w:r>
            </w:del>
          </w:p>
        </w:tc>
        <w:tc>
          <w:tcPr>
            <w:tcW w:w="256" w:type="pct"/>
            <w:tcBorders>
              <w:left w:val="nil"/>
              <w:right w:val="nil"/>
            </w:tcBorders>
            <w:shd w:val="clear" w:color="auto" w:fill="FFFFFF" w:themeFill="background1"/>
            <w:noWrap/>
          </w:tcPr>
          <w:p w14:paraId="794B7327" w14:textId="56BDFF3B" w:rsidR="005E242C" w:rsidRPr="005E242C" w:rsidRDefault="005E242C" w:rsidP="005E242C">
            <w:pPr>
              <w:shd w:val="clear" w:color="auto" w:fill="FFFFFF" w:themeFill="background1"/>
              <w:spacing w:after="0"/>
              <w:jc w:val="right"/>
              <w:rPr>
                <w:bCs/>
                <w:sz w:val="16"/>
                <w:szCs w:val="16"/>
                <w:rPrChange w:id="10649" w:author="Steve Barbeaux" w:date="2022-10-10T12:18:00Z">
                  <w:rPr>
                    <w:bCs/>
                    <w:sz w:val="16"/>
                    <w:szCs w:val="16"/>
                  </w:rPr>
                </w:rPrChange>
              </w:rPr>
            </w:pPr>
            <w:ins w:id="10650" w:author="Steve Barbeaux" w:date="2022-10-10T12:18:00Z">
              <w:r w:rsidRPr="005E242C">
                <w:rPr>
                  <w:sz w:val="16"/>
                  <w:szCs w:val="16"/>
                  <w:rPrChange w:id="10651" w:author="Steve Barbeaux" w:date="2022-10-10T12:18:00Z">
                    <w:rPr/>
                  </w:rPrChange>
                </w:rPr>
                <w:t>0.06</w:t>
              </w:r>
            </w:ins>
            <w:del w:id="10652" w:author="Steve Barbeaux" w:date="2022-10-10T12:18:00Z">
              <w:r w:rsidRPr="005E242C" w:rsidDel="00FC0D60">
                <w:rPr>
                  <w:sz w:val="16"/>
                  <w:szCs w:val="16"/>
                  <w:rPrChange w:id="10653" w:author="Steve Barbeaux" w:date="2022-10-10T12:18:00Z">
                    <w:rPr>
                      <w:sz w:val="16"/>
                      <w:szCs w:val="16"/>
                    </w:rPr>
                  </w:rPrChange>
                </w:rPr>
                <w:delText>0.07</w:delText>
              </w:r>
            </w:del>
          </w:p>
        </w:tc>
        <w:tc>
          <w:tcPr>
            <w:tcW w:w="256" w:type="pct"/>
            <w:tcBorders>
              <w:left w:val="nil"/>
              <w:right w:val="nil"/>
            </w:tcBorders>
            <w:shd w:val="clear" w:color="auto" w:fill="FFFFFF" w:themeFill="background1"/>
            <w:noWrap/>
          </w:tcPr>
          <w:p w14:paraId="5E8DA8E2" w14:textId="4E0D57D0" w:rsidR="005E242C" w:rsidRPr="005E242C" w:rsidRDefault="005E242C" w:rsidP="005E242C">
            <w:pPr>
              <w:shd w:val="clear" w:color="auto" w:fill="FFFFFF" w:themeFill="background1"/>
              <w:spacing w:after="0"/>
              <w:jc w:val="right"/>
              <w:rPr>
                <w:bCs/>
                <w:sz w:val="16"/>
                <w:szCs w:val="16"/>
                <w:rPrChange w:id="10654" w:author="Steve Barbeaux" w:date="2022-10-10T12:18:00Z">
                  <w:rPr>
                    <w:bCs/>
                    <w:sz w:val="16"/>
                    <w:szCs w:val="16"/>
                  </w:rPr>
                </w:rPrChange>
              </w:rPr>
            </w:pPr>
            <w:ins w:id="10655" w:author="Steve Barbeaux" w:date="2022-10-10T12:18:00Z">
              <w:r w:rsidRPr="005E242C">
                <w:rPr>
                  <w:sz w:val="16"/>
                  <w:szCs w:val="16"/>
                  <w:rPrChange w:id="10656" w:author="Steve Barbeaux" w:date="2022-10-10T12:18:00Z">
                    <w:rPr/>
                  </w:rPrChange>
                </w:rPr>
                <w:t>0.01</w:t>
              </w:r>
            </w:ins>
            <w:del w:id="10657" w:author="Steve Barbeaux" w:date="2022-10-10T12:18:00Z">
              <w:r w:rsidRPr="005E242C" w:rsidDel="00FC0D60">
                <w:rPr>
                  <w:sz w:val="16"/>
                  <w:szCs w:val="16"/>
                  <w:rPrChange w:id="1065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7B94E0E8" w14:textId="70D7C8C7" w:rsidR="005E242C" w:rsidRPr="005E242C" w:rsidRDefault="005E242C" w:rsidP="005E242C">
            <w:pPr>
              <w:shd w:val="clear" w:color="auto" w:fill="FFFFFF" w:themeFill="background1"/>
              <w:spacing w:after="0"/>
              <w:jc w:val="right"/>
              <w:rPr>
                <w:bCs/>
                <w:sz w:val="16"/>
                <w:szCs w:val="16"/>
                <w:rPrChange w:id="10659" w:author="Steve Barbeaux" w:date="2022-10-10T12:18:00Z">
                  <w:rPr>
                    <w:bCs/>
                    <w:sz w:val="16"/>
                    <w:szCs w:val="16"/>
                  </w:rPr>
                </w:rPrChange>
              </w:rPr>
            </w:pPr>
            <w:ins w:id="10660" w:author="Steve Barbeaux" w:date="2022-10-10T12:18:00Z">
              <w:r w:rsidRPr="005E242C">
                <w:rPr>
                  <w:sz w:val="16"/>
                  <w:szCs w:val="16"/>
                  <w:rPrChange w:id="10661" w:author="Steve Barbeaux" w:date="2022-10-10T12:18:00Z">
                    <w:rPr/>
                  </w:rPrChange>
                </w:rPr>
                <w:t>0.03</w:t>
              </w:r>
            </w:ins>
            <w:del w:id="10662" w:author="Steve Barbeaux" w:date="2022-10-10T12:18:00Z">
              <w:r w:rsidRPr="005E242C" w:rsidDel="00FC0D60">
                <w:rPr>
                  <w:sz w:val="16"/>
                  <w:szCs w:val="16"/>
                  <w:rPrChange w:id="10663" w:author="Steve Barbeaux" w:date="2022-10-10T12:18:00Z">
                    <w:rPr>
                      <w:sz w:val="16"/>
                      <w:szCs w:val="16"/>
                    </w:rPr>
                  </w:rPrChange>
                </w:rPr>
                <w:delText>0.03</w:delText>
              </w:r>
            </w:del>
          </w:p>
        </w:tc>
        <w:tc>
          <w:tcPr>
            <w:tcW w:w="257" w:type="pct"/>
            <w:tcBorders>
              <w:left w:val="nil"/>
              <w:right w:val="nil"/>
            </w:tcBorders>
            <w:shd w:val="clear" w:color="auto" w:fill="FFFFFF" w:themeFill="background1"/>
            <w:noWrap/>
          </w:tcPr>
          <w:p w14:paraId="19851952" w14:textId="71FFEDB6" w:rsidR="005E242C" w:rsidRPr="005E242C" w:rsidRDefault="005E242C" w:rsidP="005E242C">
            <w:pPr>
              <w:shd w:val="clear" w:color="auto" w:fill="FFFFFF" w:themeFill="background1"/>
              <w:spacing w:after="0"/>
              <w:jc w:val="right"/>
              <w:rPr>
                <w:bCs/>
                <w:sz w:val="16"/>
                <w:szCs w:val="16"/>
                <w:rPrChange w:id="10664" w:author="Steve Barbeaux" w:date="2022-10-10T12:18:00Z">
                  <w:rPr>
                    <w:bCs/>
                    <w:sz w:val="16"/>
                    <w:szCs w:val="16"/>
                  </w:rPr>
                </w:rPrChange>
              </w:rPr>
            </w:pPr>
            <w:ins w:id="10665" w:author="Steve Barbeaux" w:date="2022-10-10T12:18:00Z">
              <w:r w:rsidRPr="005E242C">
                <w:rPr>
                  <w:sz w:val="16"/>
                  <w:szCs w:val="16"/>
                  <w:rPrChange w:id="10666" w:author="Steve Barbeaux" w:date="2022-10-10T12:18:00Z">
                    <w:rPr/>
                  </w:rPrChange>
                </w:rPr>
                <w:t>0.04</w:t>
              </w:r>
            </w:ins>
            <w:del w:id="10667" w:author="Steve Barbeaux" w:date="2022-10-10T12:18:00Z">
              <w:r w:rsidRPr="005E242C" w:rsidDel="00FC0D60">
                <w:rPr>
                  <w:sz w:val="16"/>
                  <w:szCs w:val="16"/>
                  <w:rPrChange w:id="10668" w:author="Steve Barbeaux" w:date="2022-10-10T12:18:00Z">
                    <w:rPr>
                      <w:sz w:val="16"/>
                      <w:szCs w:val="16"/>
                    </w:rPr>
                  </w:rPrChange>
                </w:rPr>
                <w:delText>0.04</w:delText>
              </w:r>
            </w:del>
          </w:p>
        </w:tc>
        <w:tc>
          <w:tcPr>
            <w:tcW w:w="257" w:type="pct"/>
            <w:tcBorders>
              <w:left w:val="nil"/>
              <w:right w:val="nil"/>
            </w:tcBorders>
            <w:shd w:val="clear" w:color="auto" w:fill="FFFFFF" w:themeFill="background1"/>
            <w:noWrap/>
          </w:tcPr>
          <w:p w14:paraId="22292E24" w14:textId="3684E717" w:rsidR="005E242C" w:rsidRPr="005E242C" w:rsidRDefault="005E242C" w:rsidP="005E242C">
            <w:pPr>
              <w:shd w:val="clear" w:color="auto" w:fill="FFFFFF" w:themeFill="background1"/>
              <w:spacing w:after="0"/>
              <w:jc w:val="right"/>
              <w:rPr>
                <w:bCs/>
                <w:sz w:val="16"/>
                <w:szCs w:val="16"/>
                <w:rPrChange w:id="10669" w:author="Steve Barbeaux" w:date="2022-10-10T12:18:00Z">
                  <w:rPr>
                    <w:bCs/>
                    <w:sz w:val="16"/>
                    <w:szCs w:val="16"/>
                  </w:rPr>
                </w:rPrChange>
              </w:rPr>
            </w:pPr>
            <w:ins w:id="10670" w:author="Steve Barbeaux" w:date="2022-10-10T12:18:00Z">
              <w:r w:rsidRPr="005E242C">
                <w:rPr>
                  <w:sz w:val="16"/>
                  <w:szCs w:val="16"/>
                  <w:rPrChange w:id="10671" w:author="Steve Barbeaux" w:date="2022-10-10T12:18:00Z">
                    <w:rPr/>
                  </w:rPrChange>
                </w:rPr>
                <w:t>0.01</w:t>
              </w:r>
            </w:ins>
            <w:del w:id="10672" w:author="Steve Barbeaux" w:date="2022-10-10T12:18:00Z">
              <w:r w:rsidRPr="005E242C" w:rsidDel="00FC0D60">
                <w:rPr>
                  <w:sz w:val="16"/>
                  <w:szCs w:val="16"/>
                  <w:rPrChange w:id="10673"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20DBDC45" w14:textId="21070386" w:rsidR="005E242C" w:rsidRPr="005E242C" w:rsidRDefault="005E242C" w:rsidP="005E242C">
            <w:pPr>
              <w:shd w:val="clear" w:color="auto" w:fill="FFFFFF" w:themeFill="background1"/>
              <w:spacing w:after="0"/>
              <w:jc w:val="right"/>
              <w:rPr>
                <w:bCs/>
                <w:sz w:val="16"/>
                <w:szCs w:val="16"/>
                <w:rPrChange w:id="10674" w:author="Steve Barbeaux" w:date="2022-10-10T12:18:00Z">
                  <w:rPr>
                    <w:bCs/>
                    <w:sz w:val="16"/>
                    <w:szCs w:val="16"/>
                  </w:rPr>
                </w:rPrChange>
              </w:rPr>
            </w:pPr>
            <w:ins w:id="10675" w:author="Steve Barbeaux" w:date="2022-10-10T12:18:00Z">
              <w:r w:rsidRPr="005E242C">
                <w:rPr>
                  <w:sz w:val="16"/>
                  <w:szCs w:val="16"/>
                  <w:rPrChange w:id="10676" w:author="Steve Barbeaux" w:date="2022-10-10T12:18:00Z">
                    <w:rPr/>
                  </w:rPrChange>
                </w:rPr>
                <w:t>0.00</w:t>
              </w:r>
            </w:ins>
            <w:del w:id="10677" w:author="Steve Barbeaux" w:date="2022-10-10T12:18:00Z">
              <w:r w:rsidRPr="005E242C" w:rsidDel="00FC0D60">
                <w:rPr>
                  <w:sz w:val="16"/>
                  <w:szCs w:val="16"/>
                  <w:rPrChange w:id="10678" w:author="Steve Barbeaux" w:date="2022-10-10T12:18:00Z">
                    <w:rPr>
                      <w:sz w:val="16"/>
                      <w:szCs w:val="16"/>
                    </w:rPr>
                  </w:rPrChange>
                </w:rPr>
                <w:delText>0.00</w:delText>
              </w:r>
            </w:del>
          </w:p>
        </w:tc>
        <w:tc>
          <w:tcPr>
            <w:tcW w:w="256" w:type="pct"/>
            <w:tcBorders>
              <w:left w:val="nil"/>
              <w:right w:val="nil"/>
            </w:tcBorders>
            <w:shd w:val="clear" w:color="auto" w:fill="FFFFFF" w:themeFill="background1"/>
            <w:noWrap/>
          </w:tcPr>
          <w:p w14:paraId="2D9DF798" w14:textId="2D3E4960" w:rsidR="005E242C" w:rsidRPr="005E242C" w:rsidRDefault="005E242C" w:rsidP="005E242C">
            <w:pPr>
              <w:shd w:val="clear" w:color="auto" w:fill="FFFFFF" w:themeFill="background1"/>
              <w:spacing w:after="0"/>
              <w:jc w:val="right"/>
              <w:rPr>
                <w:bCs/>
                <w:sz w:val="16"/>
                <w:szCs w:val="16"/>
                <w:rPrChange w:id="10679" w:author="Steve Barbeaux" w:date="2022-10-10T12:18:00Z">
                  <w:rPr>
                    <w:bCs/>
                    <w:sz w:val="16"/>
                    <w:szCs w:val="16"/>
                  </w:rPr>
                </w:rPrChange>
              </w:rPr>
            </w:pPr>
            <w:ins w:id="10680" w:author="Steve Barbeaux" w:date="2022-10-10T12:18:00Z">
              <w:r w:rsidRPr="005E242C">
                <w:rPr>
                  <w:sz w:val="16"/>
                  <w:szCs w:val="16"/>
                  <w:rPrChange w:id="10681" w:author="Steve Barbeaux" w:date="2022-10-10T12:18:00Z">
                    <w:rPr/>
                  </w:rPrChange>
                </w:rPr>
                <w:t>0.00</w:t>
              </w:r>
            </w:ins>
            <w:del w:id="10682" w:author="Steve Barbeaux" w:date="2022-10-10T12:18:00Z">
              <w:r w:rsidRPr="005E242C" w:rsidDel="00FC0D60">
                <w:rPr>
                  <w:sz w:val="16"/>
                  <w:szCs w:val="16"/>
                  <w:rPrChange w:id="10683" w:author="Steve Barbeaux" w:date="2022-10-10T12:18:00Z">
                    <w:rPr>
                      <w:sz w:val="16"/>
                      <w:szCs w:val="16"/>
                    </w:rPr>
                  </w:rPrChange>
                </w:rPr>
                <w:delText>0.00</w:delText>
              </w:r>
            </w:del>
          </w:p>
        </w:tc>
        <w:tc>
          <w:tcPr>
            <w:tcW w:w="256" w:type="pct"/>
            <w:tcBorders>
              <w:left w:val="nil"/>
              <w:right w:val="nil"/>
            </w:tcBorders>
            <w:shd w:val="clear" w:color="auto" w:fill="FFFFFF" w:themeFill="background1"/>
            <w:noWrap/>
          </w:tcPr>
          <w:p w14:paraId="2030425C" w14:textId="76BEA6CA" w:rsidR="005E242C" w:rsidRPr="005E242C" w:rsidRDefault="005E242C" w:rsidP="005E242C">
            <w:pPr>
              <w:shd w:val="clear" w:color="auto" w:fill="FFFFFF" w:themeFill="background1"/>
              <w:spacing w:after="0"/>
              <w:jc w:val="right"/>
              <w:rPr>
                <w:bCs/>
                <w:sz w:val="16"/>
                <w:szCs w:val="16"/>
                <w:rPrChange w:id="10684" w:author="Steve Barbeaux" w:date="2022-10-10T12:18:00Z">
                  <w:rPr>
                    <w:bCs/>
                    <w:sz w:val="16"/>
                    <w:szCs w:val="16"/>
                  </w:rPr>
                </w:rPrChange>
              </w:rPr>
            </w:pPr>
            <w:ins w:id="10685" w:author="Steve Barbeaux" w:date="2022-10-10T12:18:00Z">
              <w:r w:rsidRPr="005E242C">
                <w:rPr>
                  <w:sz w:val="16"/>
                  <w:szCs w:val="16"/>
                  <w:rPrChange w:id="10686" w:author="Steve Barbeaux" w:date="2022-10-10T12:18:00Z">
                    <w:rPr/>
                  </w:rPrChange>
                </w:rPr>
                <w:t>0.00</w:t>
              </w:r>
            </w:ins>
            <w:del w:id="10687" w:author="Steve Barbeaux" w:date="2022-10-10T12:18:00Z">
              <w:r w:rsidRPr="005E242C" w:rsidDel="00FC0D60">
                <w:rPr>
                  <w:sz w:val="16"/>
                  <w:szCs w:val="16"/>
                  <w:rPrChange w:id="10688" w:author="Steve Barbeaux" w:date="2022-10-10T12:18:00Z">
                    <w:rPr>
                      <w:sz w:val="16"/>
                      <w:szCs w:val="16"/>
                    </w:rPr>
                  </w:rPrChange>
                </w:rPr>
                <w:delText>0.00</w:delText>
              </w:r>
            </w:del>
          </w:p>
        </w:tc>
        <w:tc>
          <w:tcPr>
            <w:tcW w:w="256" w:type="pct"/>
            <w:tcBorders>
              <w:left w:val="nil"/>
              <w:right w:val="nil"/>
            </w:tcBorders>
            <w:shd w:val="clear" w:color="auto" w:fill="FFFFFF" w:themeFill="background1"/>
            <w:noWrap/>
          </w:tcPr>
          <w:p w14:paraId="766E897A" w14:textId="3A5DCA00" w:rsidR="005E242C" w:rsidRPr="005E242C" w:rsidRDefault="005E242C" w:rsidP="005E242C">
            <w:pPr>
              <w:shd w:val="clear" w:color="auto" w:fill="FFFFFF" w:themeFill="background1"/>
              <w:spacing w:after="0"/>
              <w:jc w:val="right"/>
              <w:rPr>
                <w:bCs/>
                <w:sz w:val="16"/>
                <w:szCs w:val="16"/>
                <w:rPrChange w:id="10689" w:author="Steve Barbeaux" w:date="2022-10-10T12:18:00Z">
                  <w:rPr>
                    <w:bCs/>
                    <w:sz w:val="16"/>
                    <w:szCs w:val="16"/>
                  </w:rPr>
                </w:rPrChange>
              </w:rPr>
            </w:pPr>
            <w:ins w:id="10690" w:author="Steve Barbeaux" w:date="2022-10-10T12:18:00Z">
              <w:r w:rsidRPr="005E242C">
                <w:rPr>
                  <w:sz w:val="16"/>
                  <w:szCs w:val="16"/>
                  <w:rPrChange w:id="10691" w:author="Steve Barbeaux" w:date="2022-10-10T12:18:00Z">
                    <w:rPr/>
                  </w:rPrChange>
                </w:rPr>
                <w:t>0.00</w:t>
              </w:r>
            </w:ins>
            <w:del w:id="10692" w:author="Steve Barbeaux" w:date="2022-10-10T12:18:00Z">
              <w:r w:rsidRPr="005E242C" w:rsidDel="00FC0D60">
                <w:rPr>
                  <w:sz w:val="16"/>
                  <w:szCs w:val="16"/>
                  <w:rPrChange w:id="1069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099D0728" w14:textId="1F4393BC" w:rsidR="005E242C" w:rsidRPr="005E242C" w:rsidRDefault="005E242C" w:rsidP="005E242C">
            <w:pPr>
              <w:shd w:val="clear" w:color="auto" w:fill="FFFFFF" w:themeFill="background1"/>
              <w:spacing w:after="0"/>
              <w:jc w:val="right"/>
              <w:rPr>
                <w:bCs/>
                <w:sz w:val="16"/>
                <w:szCs w:val="16"/>
                <w:rPrChange w:id="10694" w:author="Steve Barbeaux" w:date="2022-10-10T12:18:00Z">
                  <w:rPr>
                    <w:bCs/>
                    <w:sz w:val="16"/>
                    <w:szCs w:val="16"/>
                  </w:rPr>
                </w:rPrChange>
              </w:rPr>
            </w:pPr>
            <w:ins w:id="10695" w:author="Steve Barbeaux" w:date="2022-10-10T12:18:00Z">
              <w:r w:rsidRPr="005E242C">
                <w:rPr>
                  <w:sz w:val="16"/>
                  <w:szCs w:val="16"/>
                  <w:rPrChange w:id="10696" w:author="Steve Barbeaux" w:date="2022-10-10T12:18:00Z">
                    <w:rPr/>
                  </w:rPrChange>
                </w:rPr>
                <w:t>0.01</w:t>
              </w:r>
            </w:ins>
            <w:del w:id="10697" w:author="Steve Barbeaux" w:date="2022-10-10T12:18:00Z">
              <w:r w:rsidRPr="005E242C" w:rsidDel="00FC0D60">
                <w:rPr>
                  <w:sz w:val="16"/>
                  <w:szCs w:val="16"/>
                  <w:rPrChange w:id="1069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68284A7E" w14:textId="2B4A96B5" w:rsidR="005E242C" w:rsidRPr="005E242C" w:rsidRDefault="005E242C" w:rsidP="005E242C">
            <w:pPr>
              <w:shd w:val="clear" w:color="auto" w:fill="FFFFFF" w:themeFill="background1"/>
              <w:spacing w:after="0"/>
              <w:jc w:val="right"/>
              <w:rPr>
                <w:bCs/>
                <w:sz w:val="16"/>
                <w:szCs w:val="16"/>
                <w:rPrChange w:id="10699" w:author="Steve Barbeaux" w:date="2022-10-10T12:18:00Z">
                  <w:rPr>
                    <w:bCs/>
                    <w:sz w:val="16"/>
                    <w:szCs w:val="16"/>
                  </w:rPr>
                </w:rPrChange>
              </w:rPr>
            </w:pPr>
            <w:ins w:id="10700" w:author="Steve Barbeaux" w:date="2022-10-10T12:18:00Z">
              <w:r w:rsidRPr="005E242C">
                <w:rPr>
                  <w:sz w:val="16"/>
                  <w:szCs w:val="16"/>
                  <w:rPrChange w:id="10701" w:author="Steve Barbeaux" w:date="2022-10-10T12:18:00Z">
                    <w:rPr/>
                  </w:rPrChange>
                </w:rPr>
                <w:t>0.01</w:t>
              </w:r>
            </w:ins>
            <w:del w:id="10702" w:author="Steve Barbeaux" w:date="2022-10-10T12:18:00Z">
              <w:r w:rsidRPr="005E242C" w:rsidDel="00FC0D60">
                <w:rPr>
                  <w:sz w:val="16"/>
                  <w:szCs w:val="16"/>
                  <w:rPrChange w:id="1070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6CBEB01E" w14:textId="603D5045" w:rsidR="005E242C" w:rsidRPr="005E242C" w:rsidRDefault="005E242C" w:rsidP="005E242C">
            <w:pPr>
              <w:shd w:val="clear" w:color="auto" w:fill="FFFFFF" w:themeFill="background1"/>
              <w:spacing w:after="0"/>
              <w:jc w:val="right"/>
              <w:rPr>
                <w:bCs/>
                <w:sz w:val="16"/>
                <w:szCs w:val="16"/>
                <w:rPrChange w:id="10704" w:author="Steve Barbeaux" w:date="2022-10-10T12:18:00Z">
                  <w:rPr>
                    <w:bCs/>
                    <w:sz w:val="16"/>
                    <w:szCs w:val="16"/>
                  </w:rPr>
                </w:rPrChange>
              </w:rPr>
            </w:pPr>
            <w:ins w:id="10705" w:author="Steve Barbeaux" w:date="2022-10-10T12:18:00Z">
              <w:r w:rsidRPr="005E242C">
                <w:rPr>
                  <w:sz w:val="16"/>
                  <w:szCs w:val="16"/>
                  <w:rPrChange w:id="10706" w:author="Steve Barbeaux" w:date="2022-10-10T12:18:00Z">
                    <w:rPr/>
                  </w:rPrChange>
                </w:rPr>
                <w:t>0.00</w:t>
              </w:r>
            </w:ins>
            <w:del w:id="10707" w:author="Steve Barbeaux" w:date="2022-10-10T12:18:00Z">
              <w:r w:rsidRPr="005E242C" w:rsidDel="00FC0D60">
                <w:rPr>
                  <w:sz w:val="16"/>
                  <w:szCs w:val="16"/>
                  <w:rPrChange w:id="1070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6A7761C3" w14:textId="67D3173F" w:rsidR="005E242C" w:rsidRPr="005E242C" w:rsidRDefault="005E242C" w:rsidP="005E242C">
            <w:pPr>
              <w:shd w:val="clear" w:color="auto" w:fill="FFFFFF" w:themeFill="background1"/>
              <w:spacing w:after="0"/>
              <w:jc w:val="right"/>
              <w:rPr>
                <w:bCs/>
                <w:sz w:val="16"/>
                <w:szCs w:val="16"/>
                <w:rPrChange w:id="10709" w:author="Steve Barbeaux" w:date="2022-10-10T12:18:00Z">
                  <w:rPr>
                    <w:bCs/>
                    <w:sz w:val="16"/>
                    <w:szCs w:val="16"/>
                  </w:rPr>
                </w:rPrChange>
              </w:rPr>
            </w:pPr>
            <w:ins w:id="10710" w:author="Steve Barbeaux" w:date="2022-10-10T12:18:00Z">
              <w:r w:rsidRPr="005E242C">
                <w:rPr>
                  <w:sz w:val="16"/>
                  <w:szCs w:val="16"/>
                  <w:rPrChange w:id="10711" w:author="Steve Barbeaux" w:date="2022-10-10T12:18:00Z">
                    <w:rPr/>
                  </w:rPrChange>
                </w:rPr>
                <w:t>0.00</w:t>
              </w:r>
            </w:ins>
            <w:del w:id="10712" w:author="Steve Barbeaux" w:date="2022-10-10T12:18:00Z">
              <w:r w:rsidRPr="005E242C" w:rsidDel="00FC0D60">
                <w:rPr>
                  <w:sz w:val="16"/>
                  <w:szCs w:val="16"/>
                  <w:rPrChange w:id="1071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00EE6137" w14:textId="47519E1B" w:rsidR="005E242C" w:rsidRPr="005E242C" w:rsidRDefault="005E242C" w:rsidP="005E242C">
            <w:pPr>
              <w:shd w:val="clear" w:color="auto" w:fill="FFFFFF" w:themeFill="background1"/>
              <w:spacing w:after="0"/>
              <w:jc w:val="right"/>
              <w:rPr>
                <w:bCs/>
                <w:sz w:val="16"/>
                <w:szCs w:val="16"/>
                <w:rPrChange w:id="10714" w:author="Steve Barbeaux" w:date="2022-10-10T12:18:00Z">
                  <w:rPr>
                    <w:bCs/>
                    <w:sz w:val="16"/>
                    <w:szCs w:val="16"/>
                  </w:rPr>
                </w:rPrChange>
              </w:rPr>
            </w:pPr>
            <w:ins w:id="10715" w:author="Steve Barbeaux" w:date="2022-10-10T12:18:00Z">
              <w:r w:rsidRPr="005E242C">
                <w:rPr>
                  <w:sz w:val="16"/>
                  <w:szCs w:val="16"/>
                  <w:rPrChange w:id="10716" w:author="Steve Barbeaux" w:date="2022-10-10T12:18:00Z">
                    <w:rPr/>
                  </w:rPrChange>
                </w:rPr>
                <w:t>0.01</w:t>
              </w:r>
            </w:ins>
            <w:del w:id="10717" w:author="Steve Barbeaux" w:date="2022-10-10T12:18:00Z">
              <w:r w:rsidRPr="005E242C" w:rsidDel="00FC0D60">
                <w:rPr>
                  <w:sz w:val="16"/>
                  <w:szCs w:val="16"/>
                  <w:rPrChange w:id="10718"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5414399F" w14:textId="126CCEB9" w:rsidR="005E242C" w:rsidRPr="005E242C" w:rsidRDefault="005E242C" w:rsidP="005E242C">
            <w:pPr>
              <w:shd w:val="clear" w:color="auto" w:fill="FFFFFF" w:themeFill="background1"/>
              <w:spacing w:after="0"/>
              <w:jc w:val="right"/>
              <w:rPr>
                <w:bCs/>
                <w:sz w:val="16"/>
                <w:szCs w:val="16"/>
                <w:rPrChange w:id="10719" w:author="Steve Barbeaux" w:date="2022-10-10T12:18:00Z">
                  <w:rPr>
                    <w:bCs/>
                    <w:sz w:val="16"/>
                    <w:szCs w:val="16"/>
                  </w:rPr>
                </w:rPrChange>
              </w:rPr>
            </w:pPr>
            <w:ins w:id="10720" w:author="Steve Barbeaux" w:date="2022-10-10T12:18:00Z">
              <w:r w:rsidRPr="005E242C">
                <w:rPr>
                  <w:sz w:val="16"/>
                  <w:szCs w:val="16"/>
                  <w:rPrChange w:id="10721" w:author="Steve Barbeaux" w:date="2022-10-10T12:18:00Z">
                    <w:rPr/>
                  </w:rPrChange>
                </w:rPr>
                <w:t>0.23</w:t>
              </w:r>
            </w:ins>
            <w:del w:id="10722" w:author="Steve Barbeaux" w:date="2022-10-10T12:18:00Z">
              <w:r w:rsidRPr="005E242C" w:rsidDel="00FC0D60">
                <w:rPr>
                  <w:sz w:val="16"/>
                  <w:szCs w:val="16"/>
                  <w:rPrChange w:id="10723" w:author="Steve Barbeaux" w:date="2022-10-10T12:18:00Z">
                    <w:rPr>
                      <w:sz w:val="16"/>
                      <w:szCs w:val="16"/>
                    </w:rPr>
                  </w:rPrChange>
                </w:rPr>
                <w:delText>0.25</w:delText>
              </w:r>
            </w:del>
          </w:p>
        </w:tc>
        <w:tc>
          <w:tcPr>
            <w:tcW w:w="317" w:type="pct"/>
            <w:tcBorders>
              <w:left w:val="nil"/>
              <w:right w:val="nil"/>
            </w:tcBorders>
            <w:shd w:val="clear" w:color="auto" w:fill="FFFFFF" w:themeFill="background1"/>
            <w:noWrap/>
          </w:tcPr>
          <w:p w14:paraId="26F35CE9" w14:textId="7A615734" w:rsidR="005E242C" w:rsidRPr="005E242C" w:rsidRDefault="005E242C" w:rsidP="005E242C">
            <w:pPr>
              <w:shd w:val="clear" w:color="auto" w:fill="FFFFFF" w:themeFill="background1"/>
              <w:spacing w:after="0"/>
              <w:jc w:val="right"/>
              <w:rPr>
                <w:bCs/>
                <w:sz w:val="16"/>
                <w:szCs w:val="16"/>
                <w:rPrChange w:id="10724" w:author="Steve Barbeaux" w:date="2022-10-10T12:18:00Z">
                  <w:rPr>
                    <w:bCs/>
                    <w:sz w:val="16"/>
                    <w:szCs w:val="16"/>
                  </w:rPr>
                </w:rPrChange>
              </w:rPr>
            </w:pPr>
            <w:ins w:id="10725" w:author="Steve Barbeaux" w:date="2022-10-10T12:18:00Z">
              <w:r w:rsidRPr="005E242C">
                <w:rPr>
                  <w:sz w:val="16"/>
                  <w:szCs w:val="16"/>
                  <w:rPrChange w:id="10726" w:author="Steve Barbeaux" w:date="2022-10-10T12:18:00Z">
                    <w:rPr/>
                  </w:rPrChange>
                </w:rPr>
                <w:t>5.2%</w:t>
              </w:r>
            </w:ins>
            <w:del w:id="10727" w:author="Steve Barbeaux" w:date="2022-10-10T12:18:00Z">
              <w:r w:rsidRPr="005E242C" w:rsidDel="00FC0D60">
                <w:rPr>
                  <w:sz w:val="16"/>
                  <w:szCs w:val="16"/>
                  <w:rPrChange w:id="10728" w:author="Steve Barbeaux" w:date="2022-10-10T12:18:00Z">
                    <w:rPr>
                      <w:sz w:val="16"/>
                      <w:szCs w:val="16"/>
                    </w:rPr>
                  </w:rPrChange>
                </w:rPr>
                <w:delText>5.0%</w:delText>
              </w:r>
            </w:del>
          </w:p>
        </w:tc>
      </w:tr>
      <w:tr w:rsidR="005E242C" w:rsidRPr="0023317E" w14:paraId="033BE6E9" w14:textId="77777777" w:rsidTr="00D45095">
        <w:trPr>
          <w:tblCellSpacing w:w="7" w:type="dxa"/>
        </w:trPr>
        <w:tc>
          <w:tcPr>
            <w:tcW w:w="222" w:type="pct"/>
            <w:tcBorders>
              <w:left w:val="nil"/>
              <w:right w:val="nil"/>
            </w:tcBorders>
            <w:shd w:val="clear" w:color="auto" w:fill="FFFFFF" w:themeFill="background1"/>
            <w:noWrap/>
          </w:tcPr>
          <w:p w14:paraId="726F064F"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2012</w:t>
            </w:r>
          </w:p>
        </w:tc>
        <w:tc>
          <w:tcPr>
            <w:tcW w:w="256" w:type="pct"/>
            <w:tcBorders>
              <w:left w:val="nil"/>
              <w:right w:val="nil"/>
            </w:tcBorders>
            <w:shd w:val="clear" w:color="auto" w:fill="FFFFFF" w:themeFill="background1"/>
            <w:noWrap/>
          </w:tcPr>
          <w:p w14:paraId="2851F279" w14:textId="62F88904" w:rsidR="005E242C" w:rsidRPr="005E242C" w:rsidRDefault="005E242C" w:rsidP="005E242C">
            <w:pPr>
              <w:shd w:val="clear" w:color="auto" w:fill="FFFFFF" w:themeFill="background1"/>
              <w:spacing w:after="0"/>
              <w:jc w:val="right"/>
              <w:rPr>
                <w:bCs/>
                <w:sz w:val="16"/>
                <w:szCs w:val="16"/>
                <w:rPrChange w:id="10729" w:author="Steve Barbeaux" w:date="2022-10-10T12:18:00Z">
                  <w:rPr>
                    <w:bCs/>
                    <w:sz w:val="16"/>
                    <w:szCs w:val="16"/>
                  </w:rPr>
                </w:rPrChange>
              </w:rPr>
            </w:pPr>
            <w:ins w:id="10730" w:author="Steve Barbeaux" w:date="2022-10-10T12:18:00Z">
              <w:r w:rsidRPr="005E242C">
                <w:rPr>
                  <w:sz w:val="16"/>
                  <w:szCs w:val="16"/>
                  <w:rPrChange w:id="10731" w:author="Steve Barbeaux" w:date="2022-10-10T12:18:00Z">
                    <w:rPr/>
                  </w:rPrChange>
                </w:rPr>
                <w:t>0.09</w:t>
              </w:r>
            </w:ins>
            <w:del w:id="10732" w:author="Steve Barbeaux" w:date="2022-10-10T12:18:00Z">
              <w:r w:rsidRPr="005E242C" w:rsidDel="00FC0D60">
                <w:rPr>
                  <w:sz w:val="16"/>
                  <w:szCs w:val="16"/>
                  <w:rPrChange w:id="10733" w:author="Steve Barbeaux" w:date="2022-10-10T12:18:00Z">
                    <w:rPr>
                      <w:sz w:val="16"/>
                      <w:szCs w:val="16"/>
                    </w:rPr>
                  </w:rPrChange>
                </w:rPr>
                <w:delText>0.10</w:delText>
              </w:r>
            </w:del>
          </w:p>
        </w:tc>
        <w:tc>
          <w:tcPr>
            <w:tcW w:w="256" w:type="pct"/>
            <w:tcBorders>
              <w:left w:val="nil"/>
              <w:right w:val="nil"/>
            </w:tcBorders>
            <w:shd w:val="clear" w:color="auto" w:fill="FFFFFF" w:themeFill="background1"/>
            <w:noWrap/>
          </w:tcPr>
          <w:p w14:paraId="6ACFC37A" w14:textId="5C9F4A01" w:rsidR="005E242C" w:rsidRPr="005E242C" w:rsidRDefault="005E242C" w:rsidP="005E242C">
            <w:pPr>
              <w:shd w:val="clear" w:color="auto" w:fill="FFFFFF" w:themeFill="background1"/>
              <w:spacing w:after="0"/>
              <w:jc w:val="right"/>
              <w:rPr>
                <w:bCs/>
                <w:sz w:val="16"/>
                <w:szCs w:val="16"/>
                <w:rPrChange w:id="10734" w:author="Steve Barbeaux" w:date="2022-10-10T12:18:00Z">
                  <w:rPr>
                    <w:bCs/>
                    <w:sz w:val="16"/>
                    <w:szCs w:val="16"/>
                  </w:rPr>
                </w:rPrChange>
              </w:rPr>
            </w:pPr>
            <w:ins w:id="10735" w:author="Steve Barbeaux" w:date="2022-10-10T12:18:00Z">
              <w:r w:rsidRPr="005E242C">
                <w:rPr>
                  <w:sz w:val="16"/>
                  <w:szCs w:val="16"/>
                  <w:rPrChange w:id="10736" w:author="Steve Barbeaux" w:date="2022-10-10T12:18:00Z">
                    <w:rPr/>
                  </w:rPrChange>
                </w:rPr>
                <w:t>0.03</w:t>
              </w:r>
            </w:ins>
            <w:del w:id="10737" w:author="Steve Barbeaux" w:date="2022-10-10T12:18:00Z">
              <w:r w:rsidRPr="005E242C" w:rsidDel="00FC0D60">
                <w:rPr>
                  <w:sz w:val="16"/>
                  <w:szCs w:val="16"/>
                  <w:rPrChange w:id="10738" w:author="Steve Barbeaux" w:date="2022-10-10T12:18:00Z">
                    <w:rPr>
                      <w:sz w:val="16"/>
                      <w:szCs w:val="16"/>
                    </w:rPr>
                  </w:rPrChange>
                </w:rPr>
                <w:delText>0.03</w:delText>
              </w:r>
            </w:del>
          </w:p>
        </w:tc>
        <w:tc>
          <w:tcPr>
            <w:tcW w:w="256" w:type="pct"/>
            <w:tcBorders>
              <w:left w:val="nil"/>
              <w:right w:val="nil"/>
            </w:tcBorders>
            <w:shd w:val="clear" w:color="auto" w:fill="FFFFFF" w:themeFill="background1"/>
            <w:noWrap/>
          </w:tcPr>
          <w:p w14:paraId="3F8B1003" w14:textId="67C55C70" w:rsidR="005E242C" w:rsidRPr="005E242C" w:rsidRDefault="005E242C" w:rsidP="005E242C">
            <w:pPr>
              <w:shd w:val="clear" w:color="auto" w:fill="FFFFFF" w:themeFill="background1"/>
              <w:spacing w:after="0"/>
              <w:jc w:val="right"/>
              <w:rPr>
                <w:bCs/>
                <w:sz w:val="16"/>
                <w:szCs w:val="16"/>
                <w:rPrChange w:id="10739" w:author="Steve Barbeaux" w:date="2022-10-10T12:18:00Z">
                  <w:rPr>
                    <w:bCs/>
                    <w:sz w:val="16"/>
                    <w:szCs w:val="16"/>
                  </w:rPr>
                </w:rPrChange>
              </w:rPr>
            </w:pPr>
            <w:ins w:id="10740" w:author="Steve Barbeaux" w:date="2022-10-10T12:18:00Z">
              <w:r w:rsidRPr="005E242C">
                <w:rPr>
                  <w:sz w:val="16"/>
                  <w:szCs w:val="16"/>
                  <w:rPrChange w:id="10741" w:author="Steve Barbeaux" w:date="2022-10-10T12:18:00Z">
                    <w:rPr/>
                  </w:rPrChange>
                </w:rPr>
                <w:t>0.05</w:t>
              </w:r>
            </w:ins>
            <w:del w:id="10742" w:author="Steve Barbeaux" w:date="2022-10-10T12:18:00Z">
              <w:r w:rsidRPr="005E242C" w:rsidDel="00FC0D60">
                <w:rPr>
                  <w:sz w:val="16"/>
                  <w:szCs w:val="16"/>
                  <w:rPrChange w:id="10743" w:author="Steve Barbeaux" w:date="2022-10-10T12:18:00Z">
                    <w:rPr>
                      <w:sz w:val="16"/>
                      <w:szCs w:val="16"/>
                    </w:rPr>
                  </w:rPrChange>
                </w:rPr>
                <w:delText>0.06</w:delText>
              </w:r>
            </w:del>
          </w:p>
        </w:tc>
        <w:tc>
          <w:tcPr>
            <w:tcW w:w="257" w:type="pct"/>
            <w:tcBorders>
              <w:left w:val="nil"/>
              <w:right w:val="nil"/>
            </w:tcBorders>
            <w:shd w:val="clear" w:color="auto" w:fill="FFFFFF" w:themeFill="background1"/>
            <w:noWrap/>
          </w:tcPr>
          <w:p w14:paraId="54F2241F" w14:textId="2F7B8F93" w:rsidR="005E242C" w:rsidRPr="005E242C" w:rsidRDefault="005E242C" w:rsidP="005E242C">
            <w:pPr>
              <w:shd w:val="clear" w:color="auto" w:fill="FFFFFF" w:themeFill="background1"/>
              <w:spacing w:after="0"/>
              <w:jc w:val="right"/>
              <w:rPr>
                <w:bCs/>
                <w:sz w:val="16"/>
                <w:szCs w:val="16"/>
                <w:rPrChange w:id="10744" w:author="Steve Barbeaux" w:date="2022-10-10T12:18:00Z">
                  <w:rPr>
                    <w:bCs/>
                    <w:sz w:val="16"/>
                    <w:szCs w:val="16"/>
                  </w:rPr>
                </w:rPrChange>
              </w:rPr>
            </w:pPr>
            <w:ins w:id="10745" w:author="Steve Barbeaux" w:date="2022-10-10T12:18:00Z">
              <w:r w:rsidRPr="005E242C">
                <w:rPr>
                  <w:sz w:val="16"/>
                  <w:szCs w:val="16"/>
                  <w:rPrChange w:id="10746" w:author="Steve Barbeaux" w:date="2022-10-10T12:18:00Z">
                    <w:rPr/>
                  </w:rPrChange>
                </w:rPr>
                <w:t>0.01</w:t>
              </w:r>
            </w:ins>
            <w:del w:id="10747" w:author="Steve Barbeaux" w:date="2022-10-10T12:18:00Z">
              <w:r w:rsidRPr="005E242C" w:rsidDel="00FC0D60">
                <w:rPr>
                  <w:sz w:val="16"/>
                  <w:szCs w:val="16"/>
                  <w:rPrChange w:id="1074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68609BB7" w14:textId="56425A3F" w:rsidR="005E242C" w:rsidRPr="005E242C" w:rsidRDefault="005E242C" w:rsidP="005E242C">
            <w:pPr>
              <w:shd w:val="clear" w:color="auto" w:fill="FFFFFF" w:themeFill="background1"/>
              <w:spacing w:after="0"/>
              <w:jc w:val="right"/>
              <w:rPr>
                <w:bCs/>
                <w:sz w:val="16"/>
                <w:szCs w:val="16"/>
                <w:rPrChange w:id="10749" w:author="Steve Barbeaux" w:date="2022-10-10T12:18:00Z">
                  <w:rPr>
                    <w:bCs/>
                    <w:sz w:val="16"/>
                    <w:szCs w:val="16"/>
                  </w:rPr>
                </w:rPrChange>
              </w:rPr>
            </w:pPr>
            <w:ins w:id="10750" w:author="Steve Barbeaux" w:date="2022-10-10T12:18:00Z">
              <w:r w:rsidRPr="005E242C">
                <w:rPr>
                  <w:sz w:val="16"/>
                  <w:szCs w:val="16"/>
                  <w:rPrChange w:id="10751" w:author="Steve Barbeaux" w:date="2022-10-10T12:18:00Z">
                    <w:rPr/>
                  </w:rPrChange>
                </w:rPr>
                <w:t>0.02</w:t>
              </w:r>
            </w:ins>
            <w:del w:id="10752" w:author="Steve Barbeaux" w:date="2022-10-10T12:18:00Z">
              <w:r w:rsidRPr="005E242C" w:rsidDel="00FC0D60">
                <w:rPr>
                  <w:sz w:val="16"/>
                  <w:szCs w:val="16"/>
                  <w:rPrChange w:id="10753" w:author="Steve Barbeaux" w:date="2022-10-10T12:18:00Z">
                    <w:rPr>
                      <w:sz w:val="16"/>
                      <w:szCs w:val="16"/>
                    </w:rPr>
                  </w:rPrChange>
                </w:rPr>
                <w:delText>0.02</w:delText>
              </w:r>
            </w:del>
          </w:p>
        </w:tc>
        <w:tc>
          <w:tcPr>
            <w:tcW w:w="257" w:type="pct"/>
            <w:tcBorders>
              <w:left w:val="nil"/>
              <w:right w:val="nil"/>
            </w:tcBorders>
            <w:shd w:val="clear" w:color="auto" w:fill="FFFFFF" w:themeFill="background1"/>
            <w:noWrap/>
          </w:tcPr>
          <w:p w14:paraId="5D42AF3E" w14:textId="1E0D3A24" w:rsidR="005E242C" w:rsidRPr="005E242C" w:rsidRDefault="005E242C" w:rsidP="005E242C">
            <w:pPr>
              <w:shd w:val="clear" w:color="auto" w:fill="FFFFFF" w:themeFill="background1"/>
              <w:spacing w:after="0"/>
              <w:jc w:val="right"/>
              <w:rPr>
                <w:bCs/>
                <w:sz w:val="16"/>
                <w:szCs w:val="16"/>
                <w:rPrChange w:id="10754" w:author="Steve Barbeaux" w:date="2022-10-10T12:18:00Z">
                  <w:rPr>
                    <w:bCs/>
                    <w:sz w:val="16"/>
                    <w:szCs w:val="16"/>
                  </w:rPr>
                </w:rPrChange>
              </w:rPr>
            </w:pPr>
            <w:ins w:id="10755" w:author="Steve Barbeaux" w:date="2022-10-10T12:18:00Z">
              <w:r w:rsidRPr="005E242C">
                <w:rPr>
                  <w:sz w:val="16"/>
                  <w:szCs w:val="16"/>
                  <w:rPrChange w:id="10756" w:author="Steve Barbeaux" w:date="2022-10-10T12:18:00Z">
                    <w:rPr/>
                  </w:rPrChange>
                </w:rPr>
                <w:t>0.03</w:t>
              </w:r>
            </w:ins>
            <w:del w:id="10757" w:author="Steve Barbeaux" w:date="2022-10-10T12:18:00Z">
              <w:r w:rsidRPr="005E242C" w:rsidDel="00FC0D60">
                <w:rPr>
                  <w:sz w:val="16"/>
                  <w:szCs w:val="16"/>
                  <w:rPrChange w:id="10758" w:author="Steve Barbeaux" w:date="2022-10-10T12:18:00Z">
                    <w:rPr>
                      <w:sz w:val="16"/>
                      <w:szCs w:val="16"/>
                    </w:rPr>
                  </w:rPrChange>
                </w:rPr>
                <w:delText>0.03</w:delText>
              </w:r>
            </w:del>
          </w:p>
        </w:tc>
        <w:tc>
          <w:tcPr>
            <w:tcW w:w="256" w:type="pct"/>
            <w:tcBorders>
              <w:left w:val="nil"/>
              <w:right w:val="nil"/>
            </w:tcBorders>
            <w:shd w:val="clear" w:color="auto" w:fill="FFFFFF" w:themeFill="background1"/>
            <w:noWrap/>
          </w:tcPr>
          <w:p w14:paraId="6249CFB6" w14:textId="44D50019" w:rsidR="005E242C" w:rsidRPr="005E242C" w:rsidRDefault="005E242C" w:rsidP="005E242C">
            <w:pPr>
              <w:shd w:val="clear" w:color="auto" w:fill="FFFFFF" w:themeFill="background1"/>
              <w:spacing w:after="0"/>
              <w:jc w:val="right"/>
              <w:rPr>
                <w:bCs/>
                <w:sz w:val="16"/>
                <w:szCs w:val="16"/>
                <w:rPrChange w:id="10759" w:author="Steve Barbeaux" w:date="2022-10-10T12:18:00Z">
                  <w:rPr>
                    <w:bCs/>
                    <w:sz w:val="16"/>
                    <w:szCs w:val="16"/>
                  </w:rPr>
                </w:rPrChange>
              </w:rPr>
            </w:pPr>
            <w:ins w:id="10760" w:author="Steve Barbeaux" w:date="2022-10-10T12:18:00Z">
              <w:r w:rsidRPr="005E242C">
                <w:rPr>
                  <w:sz w:val="16"/>
                  <w:szCs w:val="16"/>
                  <w:rPrChange w:id="10761" w:author="Steve Barbeaux" w:date="2022-10-10T12:18:00Z">
                    <w:rPr/>
                  </w:rPrChange>
                </w:rPr>
                <w:t>0.01</w:t>
              </w:r>
            </w:ins>
            <w:del w:id="10762" w:author="Steve Barbeaux" w:date="2022-10-10T12:18:00Z">
              <w:r w:rsidRPr="005E242C" w:rsidDel="00FC0D60">
                <w:rPr>
                  <w:sz w:val="16"/>
                  <w:szCs w:val="16"/>
                  <w:rPrChange w:id="10763"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44B2726D" w14:textId="357CCAF5" w:rsidR="005E242C" w:rsidRPr="005E242C" w:rsidRDefault="005E242C" w:rsidP="005E242C">
            <w:pPr>
              <w:shd w:val="clear" w:color="auto" w:fill="FFFFFF" w:themeFill="background1"/>
              <w:spacing w:after="0"/>
              <w:jc w:val="right"/>
              <w:rPr>
                <w:bCs/>
                <w:sz w:val="16"/>
                <w:szCs w:val="16"/>
                <w:rPrChange w:id="10764" w:author="Steve Barbeaux" w:date="2022-10-10T12:18:00Z">
                  <w:rPr>
                    <w:bCs/>
                    <w:sz w:val="16"/>
                    <w:szCs w:val="16"/>
                  </w:rPr>
                </w:rPrChange>
              </w:rPr>
            </w:pPr>
            <w:ins w:id="10765" w:author="Steve Barbeaux" w:date="2022-10-10T12:18:00Z">
              <w:r w:rsidRPr="005E242C">
                <w:rPr>
                  <w:sz w:val="16"/>
                  <w:szCs w:val="16"/>
                  <w:rPrChange w:id="10766" w:author="Steve Barbeaux" w:date="2022-10-10T12:18:00Z">
                    <w:rPr/>
                  </w:rPrChange>
                </w:rPr>
                <w:t>0.00</w:t>
              </w:r>
            </w:ins>
            <w:del w:id="10767" w:author="Steve Barbeaux" w:date="2022-10-10T12:18:00Z">
              <w:r w:rsidRPr="005E242C" w:rsidDel="00FC0D60">
                <w:rPr>
                  <w:sz w:val="16"/>
                  <w:szCs w:val="16"/>
                  <w:rPrChange w:id="10768" w:author="Steve Barbeaux" w:date="2022-10-10T12:18:00Z">
                    <w:rPr>
                      <w:sz w:val="16"/>
                      <w:szCs w:val="16"/>
                    </w:rPr>
                  </w:rPrChange>
                </w:rPr>
                <w:delText>0.00</w:delText>
              </w:r>
            </w:del>
          </w:p>
        </w:tc>
        <w:tc>
          <w:tcPr>
            <w:tcW w:w="256" w:type="pct"/>
            <w:tcBorders>
              <w:left w:val="nil"/>
              <w:right w:val="nil"/>
            </w:tcBorders>
            <w:shd w:val="clear" w:color="auto" w:fill="FFFFFF" w:themeFill="background1"/>
            <w:noWrap/>
          </w:tcPr>
          <w:p w14:paraId="0CDC9C5D" w14:textId="29F684D2" w:rsidR="005E242C" w:rsidRPr="005E242C" w:rsidRDefault="005E242C" w:rsidP="005E242C">
            <w:pPr>
              <w:shd w:val="clear" w:color="auto" w:fill="FFFFFF" w:themeFill="background1"/>
              <w:spacing w:after="0"/>
              <w:jc w:val="right"/>
              <w:rPr>
                <w:bCs/>
                <w:sz w:val="16"/>
                <w:szCs w:val="16"/>
                <w:rPrChange w:id="10769" w:author="Steve Barbeaux" w:date="2022-10-10T12:18:00Z">
                  <w:rPr>
                    <w:bCs/>
                    <w:sz w:val="16"/>
                    <w:szCs w:val="16"/>
                  </w:rPr>
                </w:rPrChange>
              </w:rPr>
            </w:pPr>
            <w:ins w:id="10770" w:author="Steve Barbeaux" w:date="2022-10-10T12:18:00Z">
              <w:r w:rsidRPr="005E242C">
                <w:rPr>
                  <w:sz w:val="16"/>
                  <w:szCs w:val="16"/>
                  <w:rPrChange w:id="10771" w:author="Steve Barbeaux" w:date="2022-10-10T12:18:00Z">
                    <w:rPr/>
                  </w:rPrChange>
                </w:rPr>
                <w:t>0.00</w:t>
              </w:r>
            </w:ins>
            <w:del w:id="10772" w:author="Steve Barbeaux" w:date="2022-10-10T12:18:00Z">
              <w:r w:rsidRPr="005E242C" w:rsidDel="00FC0D60">
                <w:rPr>
                  <w:sz w:val="16"/>
                  <w:szCs w:val="16"/>
                  <w:rPrChange w:id="10773" w:author="Steve Barbeaux" w:date="2022-10-10T12:18:00Z">
                    <w:rPr>
                      <w:sz w:val="16"/>
                      <w:szCs w:val="16"/>
                    </w:rPr>
                  </w:rPrChange>
                </w:rPr>
                <w:delText>0.00</w:delText>
              </w:r>
            </w:del>
          </w:p>
        </w:tc>
        <w:tc>
          <w:tcPr>
            <w:tcW w:w="256" w:type="pct"/>
            <w:tcBorders>
              <w:left w:val="nil"/>
              <w:right w:val="nil"/>
            </w:tcBorders>
            <w:shd w:val="clear" w:color="auto" w:fill="FFFFFF" w:themeFill="background1"/>
            <w:noWrap/>
          </w:tcPr>
          <w:p w14:paraId="06674A52" w14:textId="791D56E7" w:rsidR="005E242C" w:rsidRPr="005E242C" w:rsidRDefault="005E242C" w:rsidP="005E242C">
            <w:pPr>
              <w:shd w:val="clear" w:color="auto" w:fill="FFFFFF" w:themeFill="background1"/>
              <w:spacing w:after="0"/>
              <w:jc w:val="right"/>
              <w:rPr>
                <w:bCs/>
                <w:sz w:val="16"/>
                <w:szCs w:val="16"/>
                <w:rPrChange w:id="10774" w:author="Steve Barbeaux" w:date="2022-10-10T12:18:00Z">
                  <w:rPr>
                    <w:bCs/>
                    <w:sz w:val="16"/>
                    <w:szCs w:val="16"/>
                  </w:rPr>
                </w:rPrChange>
              </w:rPr>
            </w:pPr>
            <w:ins w:id="10775" w:author="Steve Barbeaux" w:date="2022-10-10T12:18:00Z">
              <w:r w:rsidRPr="005E242C">
                <w:rPr>
                  <w:sz w:val="16"/>
                  <w:szCs w:val="16"/>
                  <w:rPrChange w:id="10776" w:author="Steve Barbeaux" w:date="2022-10-10T12:18:00Z">
                    <w:rPr/>
                  </w:rPrChange>
                </w:rPr>
                <w:t>0.00</w:t>
              </w:r>
            </w:ins>
            <w:del w:id="10777" w:author="Steve Barbeaux" w:date="2022-10-10T12:18:00Z">
              <w:r w:rsidRPr="005E242C" w:rsidDel="00FC0D60">
                <w:rPr>
                  <w:sz w:val="16"/>
                  <w:szCs w:val="16"/>
                  <w:rPrChange w:id="1077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439AD78C" w14:textId="76F0E7A9" w:rsidR="005E242C" w:rsidRPr="005E242C" w:rsidRDefault="005E242C" w:rsidP="005E242C">
            <w:pPr>
              <w:shd w:val="clear" w:color="auto" w:fill="FFFFFF" w:themeFill="background1"/>
              <w:spacing w:after="0"/>
              <w:jc w:val="right"/>
              <w:rPr>
                <w:bCs/>
                <w:sz w:val="16"/>
                <w:szCs w:val="16"/>
                <w:rPrChange w:id="10779" w:author="Steve Barbeaux" w:date="2022-10-10T12:18:00Z">
                  <w:rPr>
                    <w:bCs/>
                    <w:sz w:val="16"/>
                    <w:szCs w:val="16"/>
                  </w:rPr>
                </w:rPrChange>
              </w:rPr>
            </w:pPr>
            <w:ins w:id="10780" w:author="Steve Barbeaux" w:date="2022-10-10T12:18:00Z">
              <w:r w:rsidRPr="005E242C">
                <w:rPr>
                  <w:sz w:val="16"/>
                  <w:szCs w:val="16"/>
                  <w:rPrChange w:id="10781" w:author="Steve Barbeaux" w:date="2022-10-10T12:18:00Z">
                    <w:rPr/>
                  </w:rPrChange>
                </w:rPr>
                <w:t>0.00</w:t>
              </w:r>
            </w:ins>
            <w:del w:id="10782" w:author="Steve Barbeaux" w:date="2022-10-10T12:18:00Z">
              <w:r w:rsidRPr="005E242C" w:rsidDel="00FC0D60">
                <w:rPr>
                  <w:sz w:val="16"/>
                  <w:szCs w:val="16"/>
                  <w:rPrChange w:id="1078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264BF2B3" w14:textId="3F4BC2BE" w:rsidR="005E242C" w:rsidRPr="005E242C" w:rsidRDefault="005E242C" w:rsidP="005E242C">
            <w:pPr>
              <w:shd w:val="clear" w:color="auto" w:fill="FFFFFF" w:themeFill="background1"/>
              <w:spacing w:after="0"/>
              <w:jc w:val="right"/>
              <w:rPr>
                <w:bCs/>
                <w:sz w:val="16"/>
                <w:szCs w:val="16"/>
                <w:rPrChange w:id="10784" w:author="Steve Barbeaux" w:date="2022-10-10T12:18:00Z">
                  <w:rPr>
                    <w:bCs/>
                    <w:sz w:val="16"/>
                    <w:szCs w:val="16"/>
                  </w:rPr>
                </w:rPrChange>
              </w:rPr>
            </w:pPr>
            <w:ins w:id="10785" w:author="Steve Barbeaux" w:date="2022-10-10T12:18:00Z">
              <w:r w:rsidRPr="005E242C">
                <w:rPr>
                  <w:sz w:val="16"/>
                  <w:szCs w:val="16"/>
                  <w:rPrChange w:id="10786" w:author="Steve Barbeaux" w:date="2022-10-10T12:18:00Z">
                    <w:rPr/>
                  </w:rPrChange>
                </w:rPr>
                <w:t>0.01</w:t>
              </w:r>
            </w:ins>
            <w:del w:id="10787" w:author="Steve Barbeaux" w:date="2022-10-10T12:18:00Z">
              <w:r w:rsidRPr="005E242C" w:rsidDel="00FC0D60">
                <w:rPr>
                  <w:sz w:val="16"/>
                  <w:szCs w:val="16"/>
                  <w:rPrChange w:id="1078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4AAA7287" w14:textId="7A31AA88" w:rsidR="005E242C" w:rsidRPr="005E242C" w:rsidRDefault="005E242C" w:rsidP="005E242C">
            <w:pPr>
              <w:shd w:val="clear" w:color="auto" w:fill="FFFFFF" w:themeFill="background1"/>
              <w:spacing w:after="0"/>
              <w:jc w:val="right"/>
              <w:rPr>
                <w:bCs/>
                <w:sz w:val="16"/>
                <w:szCs w:val="16"/>
                <w:rPrChange w:id="10789" w:author="Steve Barbeaux" w:date="2022-10-10T12:18:00Z">
                  <w:rPr>
                    <w:bCs/>
                    <w:sz w:val="16"/>
                    <w:szCs w:val="16"/>
                  </w:rPr>
                </w:rPrChange>
              </w:rPr>
            </w:pPr>
            <w:ins w:id="10790" w:author="Steve Barbeaux" w:date="2022-10-10T12:18:00Z">
              <w:r w:rsidRPr="005E242C">
                <w:rPr>
                  <w:sz w:val="16"/>
                  <w:szCs w:val="16"/>
                  <w:rPrChange w:id="10791" w:author="Steve Barbeaux" w:date="2022-10-10T12:18:00Z">
                    <w:rPr/>
                  </w:rPrChange>
                </w:rPr>
                <w:t>0.01</w:t>
              </w:r>
            </w:ins>
            <w:del w:id="10792" w:author="Steve Barbeaux" w:date="2022-10-10T12:18:00Z">
              <w:r w:rsidRPr="005E242C" w:rsidDel="00FC0D60">
                <w:rPr>
                  <w:sz w:val="16"/>
                  <w:szCs w:val="16"/>
                  <w:rPrChange w:id="1079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07F8730C" w14:textId="5B0E5625" w:rsidR="005E242C" w:rsidRPr="005E242C" w:rsidRDefault="005E242C" w:rsidP="005E242C">
            <w:pPr>
              <w:shd w:val="clear" w:color="auto" w:fill="FFFFFF" w:themeFill="background1"/>
              <w:spacing w:after="0"/>
              <w:jc w:val="right"/>
              <w:rPr>
                <w:bCs/>
                <w:sz w:val="16"/>
                <w:szCs w:val="16"/>
                <w:rPrChange w:id="10794" w:author="Steve Barbeaux" w:date="2022-10-10T12:18:00Z">
                  <w:rPr>
                    <w:bCs/>
                    <w:sz w:val="16"/>
                    <w:szCs w:val="16"/>
                  </w:rPr>
                </w:rPrChange>
              </w:rPr>
            </w:pPr>
            <w:ins w:id="10795" w:author="Steve Barbeaux" w:date="2022-10-10T12:18:00Z">
              <w:r w:rsidRPr="005E242C">
                <w:rPr>
                  <w:sz w:val="16"/>
                  <w:szCs w:val="16"/>
                  <w:rPrChange w:id="10796" w:author="Steve Barbeaux" w:date="2022-10-10T12:18:00Z">
                    <w:rPr/>
                  </w:rPrChange>
                </w:rPr>
                <w:t>0.00</w:t>
              </w:r>
            </w:ins>
            <w:del w:id="10797" w:author="Steve Barbeaux" w:date="2022-10-10T12:18:00Z">
              <w:r w:rsidRPr="005E242C" w:rsidDel="00FC0D60">
                <w:rPr>
                  <w:sz w:val="16"/>
                  <w:szCs w:val="16"/>
                  <w:rPrChange w:id="1079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61624A35" w14:textId="6D18C992" w:rsidR="005E242C" w:rsidRPr="005E242C" w:rsidRDefault="005E242C" w:rsidP="005E242C">
            <w:pPr>
              <w:shd w:val="clear" w:color="auto" w:fill="FFFFFF" w:themeFill="background1"/>
              <w:spacing w:after="0"/>
              <w:jc w:val="right"/>
              <w:rPr>
                <w:bCs/>
                <w:sz w:val="16"/>
                <w:szCs w:val="16"/>
                <w:rPrChange w:id="10799" w:author="Steve Barbeaux" w:date="2022-10-10T12:18:00Z">
                  <w:rPr>
                    <w:bCs/>
                    <w:sz w:val="16"/>
                    <w:szCs w:val="16"/>
                  </w:rPr>
                </w:rPrChange>
              </w:rPr>
            </w:pPr>
            <w:ins w:id="10800" w:author="Steve Barbeaux" w:date="2022-10-10T12:18:00Z">
              <w:r w:rsidRPr="005E242C">
                <w:rPr>
                  <w:sz w:val="16"/>
                  <w:szCs w:val="16"/>
                  <w:rPrChange w:id="10801" w:author="Steve Barbeaux" w:date="2022-10-10T12:18:00Z">
                    <w:rPr/>
                  </w:rPrChange>
                </w:rPr>
                <w:t>0.01</w:t>
              </w:r>
            </w:ins>
            <w:del w:id="10802" w:author="Steve Barbeaux" w:date="2022-10-10T12:18:00Z">
              <w:r w:rsidRPr="005E242C" w:rsidDel="00FC0D60">
                <w:rPr>
                  <w:sz w:val="16"/>
                  <w:szCs w:val="16"/>
                  <w:rPrChange w:id="10803"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12C5AB99" w14:textId="0E679CB1" w:rsidR="005E242C" w:rsidRPr="005E242C" w:rsidRDefault="005E242C" w:rsidP="005E242C">
            <w:pPr>
              <w:shd w:val="clear" w:color="auto" w:fill="FFFFFF" w:themeFill="background1"/>
              <w:spacing w:after="0"/>
              <w:jc w:val="right"/>
              <w:rPr>
                <w:bCs/>
                <w:sz w:val="16"/>
                <w:szCs w:val="16"/>
                <w:rPrChange w:id="10804" w:author="Steve Barbeaux" w:date="2022-10-10T12:18:00Z">
                  <w:rPr>
                    <w:bCs/>
                    <w:sz w:val="16"/>
                    <w:szCs w:val="16"/>
                  </w:rPr>
                </w:rPrChange>
              </w:rPr>
            </w:pPr>
            <w:ins w:id="10805" w:author="Steve Barbeaux" w:date="2022-10-10T12:18:00Z">
              <w:r w:rsidRPr="005E242C">
                <w:rPr>
                  <w:sz w:val="16"/>
                  <w:szCs w:val="16"/>
                  <w:rPrChange w:id="10806" w:author="Steve Barbeaux" w:date="2022-10-10T12:18:00Z">
                    <w:rPr/>
                  </w:rPrChange>
                </w:rPr>
                <w:t>0.28</w:t>
              </w:r>
            </w:ins>
            <w:del w:id="10807" w:author="Steve Barbeaux" w:date="2022-10-10T12:18:00Z">
              <w:r w:rsidRPr="005E242C" w:rsidDel="00FC0D60">
                <w:rPr>
                  <w:sz w:val="16"/>
                  <w:szCs w:val="16"/>
                  <w:rPrChange w:id="10808" w:author="Steve Barbeaux" w:date="2022-10-10T12:18:00Z">
                    <w:rPr>
                      <w:sz w:val="16"/>
                      <w:szCs w:val="16"/>
                    </w:rPr>
                  </w:rPrChange>
                </w:rPr>
                <w:delText>0.30</w:delText>
              </w:r>
            </w:del>
          </w:p>
        </w:tc>
        <w:tc>
          <w:tcPr>
            <w:tcW w:w="317" w:type="pct"/>
            <w:tcBorders>
              <w:left w:val="nil"/>
              <w:right w:val="nil"/>
            </w:tcBorders>
            <w:shd w:val="clear" w:color="auto" w:fill="FFFFFF" w:themeFill="background1"/>
            <w:noWrap/>
          </w:tcPr>
          <w:p w14:paraId="4454C5FA" w14:textId="7E6B3DAF" w:rsidR="005E242C" w:rsidRPr="005E242C" w:rsidRDefault="005E242C" w:rsidP="005E242C">
            <w:pPr>
              <w:shd w:val="clear" w:color="auto" w:fill="FFFFFF" w:themeFill="background1"/>
              <w:spacing w:after="0"/>
              <w:jc w:val="right"/>
              <w:rPr>
                <w:bCs/>
                <w:sz w:val="16"/>
                <w:szCs w:val="16"/>
                <w:rPrChange w:id="10809" w:author="Steve Barbeaux" w:date="2022-10-10T12:18:00Z">
                  <w:rPr>
                    <w:bCs/>
                    <w:sz w:val="16"/>
                    <w:szCs w:val="16"/>
                  </w:rPr>
                </w:rPrChange>
              </w:rPr>
            </w:pPr>
            <w:ins w:id="10810" w:author="Steve Barbeaux" w:date="2022-10-10T12:18:00Z">
              <w:r w:rsidRPr="005E242C">
                <w:rPr>
                  <w:sz w:val="16"/>
                  <w:szCs w:val="16"/>
                  <w:rPrChange w:id="10811" w:author="Steve Barbeaux" w:date="2022-10-10T12:18:00Z">
                    <w:rPr/>
                  </w:rPrChange>
                </w:rPr>
                <w:t>3.9%</w:t>
              </w:r>
            </w:ins>
            <w:del w:id="10812" w:author="Steve Barbeaux" w:date="2022-10-10T12:18:00Z">
              <w:r w:rsidRPr="005E242C" w:rsidDel="00FC0D60">
                <w:rPr>
                  <w:sz w:val="16"/>
                  <w:szCs w:val="16"/>
                  <w:rPrChange w:id="10813" w:author="Steve Barbeaux" w:date="2022-10-10T12:18:00Z">
                    <w:rPr>
                      <w:sz w:val="16"/>
                      <w:szCs w:val="16"/>
                    </w:rPr>
                  </w:rPrChange>
                </w:rPr>
                <w:delText>3.7%</w:delText>
              </w:r>
            </w:del>
          </w:p>
        </w:tc>
      </w:tr>
      <w:tr w:rsidR="005E242C" w:rsidRPr="0023317E" w14:paraId="24E7FA25" w14:textId="77777777" w:rsidTr="00D45095">
        <w:trPr>
          <w:tblCellSpacing w:w="7" w:type="dxa"/>
        </w:trPr>
        <w:tc>
          <w:tcPr>
            <w:tcW w:w="222" w:type="pct"/>
            <w:tcBorders>
              <w:left w:val="nil"/>
              <w:right w:val="nil"/>
            </w:tcBorders>
            <w:shd w:val="clear" w:color="auto" w:fill="FFFFFF" w:themeFill="background1"/>
            <w:noWrap/>
          </w:tcPr>
          <w:p w14:paraId="2C161904" w14:textId="77777777" w:rsidR="005E242C" w:rsidRPr="00693704" w:rsidRDefault="005E242C" w:rsidP="005E242C">
            <w:pPr>
              <w:shd w:val="clear" w:color="auto" w:fill="FFFFFF" w:themeFill="background1"/>
              <w:spacing w:after="0"/>
              <w:jc w:val="right"/>
              <w:rPr>
                <w:sz w:val="16"/>
                <w:szCs w:val="16"/>
              </w:rPr>
            </w:pPr>
            <w:r>
              <w:rPr>
                <w:sz w:val="16"/>
                <w:szCs w:val="16"/>
              </w:rPr>
              <w:t>2013</w:t>
            </w:r>
          </w:p>
        </w:tc>
        <w:tc>
          <w:tcPr>
            <w:tcW w:w="256" w:type="pct"/>
            <w:tcBorders>
              <w:left w:val="nil"/>
              <w:right w:val="nil"/>
            </w:tcBorders>
            <w:shd w:val="clear" w:color="auto" w:fill="FFFFFF" w:themeFill="background1"/>
            <w:noWrap/>
          </w:tcPr>
          <w:p w14:paraId="66CA73E9" w14:textId="3A1C950F" w:rsidR="005E242C" w:rsidRPr="005E242C" w:rsidRDefault="005E242C" w:rsidP="005E242C">
            <w:pPr>
              <w:shd w:val="clear" w:color="auto" w:fill="FFFFFF" w:themeFill="background1"/>
              <w:spacing w:after="0"/>
              <w:jc w:val="right"/>
              <w:rPr>
                <w:sz w:val="16"/>
                <w:szCs w:val="16"/>
                <w:rPrChange w:id="10814" w:author="Steve Barbeaux" w:date="2022-10-10T12:18:00Z">
                  <w:rPr>
                    <w:sz w:val="16"/>
                    <w:szCs w:val="16"/>
                  </w:rPr>
                </w:rPrChange>
              </w:rPr>
            </w:pPr>
            <w:ins w:id="10815" w:author="Steve Barbeaux" w:date="2022-10-10T12:18:00Z">
              <w:r w:rsidRPr="005E242C">
                <w:rPr>
                  <w:sz w:val="16"/>
                  <w:szCs w:val="16"/>
                  <w:rPrChange w:id="10816" w:author="Steve Barbeaux" w:date="2022-10-10T12:18:00Z">
                    <w:rPr/>
                  </w:rPrChange>
                </w:rPr>
                <w:t>0.13</w:t>
              </w:r>
            </w:ins>
            <w:del w:id="10817" w:author="Steve Barbeaux" w:date="2022-10-10T12:18:00Z">
              <w:r w:rsidRPr="005E242C" w:rsidDel="00FC0D60">
                <w:rPr>
                  <w:sz w:val="16"/>
                  <w:szCs w:val="16"/>
                  <w:rPrChange w:id="10818" w:author="Steve Barbeaux" w:date="2022-10-10T12:18:00Z">
                    <w:rPr>
                      <w:sz w:val="16"/>
                      <w:szCs w:val="16"/>
                    </w:rPr>
                  </w:rPrChange>
                </w:rPr>
                <w:delText>0.14</w:delText>
              </w:r>
            </w:del>
          </w:p>
        </w:tc>
        <w:tc>
          <w:tcPr>
            <w:tcW w:w="256" w:type="pct"/>
            <w:tcBorders>
              <w:left w:val="nil"/>
              <w:right w:val="nil"/>
            </w:tcBorders>
            <w:shd w:val="clear" w:color="auto" w:fill="FFFFFF" w:themeFill="background1"/>
            <w:noWrap/>
          </w:tcPr>
          <w:p w14:paraId="7FCDB118" w14:textId="146B2729" w:rsidR="005E242C" w:rsidRPr="005E242C" w:rsidRDefault="005E242C" w:rsidP="005E242C">
            <w:pPr>
              <w:shd w:val="clear" w:color="auto" w:fill="FFFFFF" w:themeFill="background1"/>
              <w:spacing w:after="0"/>
              <w:jc w:val="right"/>
              <w:rPr>
                <w:sz w:val="16"/>
                <w:szCs w:val="16"/>
                <w:rPrChange w:id="10819" w:author="Steve Barbeaux" w:date="2022-10-10T12:18:00Z">
                  <w:rPr>
                    <w:sz w:val="16"/>
                    <w:szCs w:val="16"/>
                  </w:rPr>
                </w:rPrChange>
              </w:rPr>
            </w:pPr>
            <w:ins w:id="10820" w:author="Steve Barbeaux" w:date="2022-10-10T12:18:00Z">
              <w:r w:rsidRPr="005E242C">
                <w:rPr>
                  <w:sz w:val="16"/>
                  <w:szCs w:val="16"/>
                  <w:rPrChange w:id="10821" w:author="Steve Barbeaux" w:date="2022-10-10T12:18:00Z">
                    <w:rPr/>
                  </w:rPrChange>
                </w:rPr>
                <w:t>0.08</w:t>
              </w:r>
            </w:ins>
            <w:del w:id="10822" w:author="Steve Barbeaux" w:date="2022-10-10T12:18:00Z">
              <w:r w:rsidRPr="005E242C" w:rsidDel="00FC0D60">
                <w:rPr>
                  <w:sz w:val="16"/>
                  <w:szCs w:val="16"/>
                  <w:rPrChange w:id="10823" w:author="Steve Barbeaux" w:date="2022-10-10T12:18:00Z">
                    <w:rPr>
                      <w:sz w:val="16"/>
                      <w:szCs w:val="16"/>
                    </w:rPr>
                  </w:rPrChange>
                </w:rPr>
                <w:delText>0.08</w:delText>
              </w:r>
            </w:del>
          </w:p>
        </w:tc>
        <w:tc>
          <w:tcPr>
            <w:tcW w:w="256" w:type="pct"/>
            <w:tcBorders>
              <w:left w:val="nil"/>
              <w:right w:val="nil"/>
            </w:tcBorders>
            <w:shd w:val="clear" w:color="auto" w:fill="FFFFFF" w:themeFill="background1"/>
            <w:noWrap/>
          </w:tcPr>
          <w:p w14:paraId="110FE4CD" w14:textId="79382D75" w:rsidR="005E242C" w:rsidRPr="005E242C" w:rsidRDefault="005E242C" w:rsidP="005E242C">
            <w:pPr>
              <w:shd w:val="clear" w:color="auto" w:fill="FFFFFF" w:themeFill="background1"/>
              <w:spacing w:after="0"/>
              <w:jc w:val="right"/>
              <w:rPr>
                <w:sz w:val="16"/>
                <w:szCs w:val="16"/>
                <w:rPrChange w:id="10824" w:author="Steve Barbeaux" w:date="2022-10-10T12:18:00Z">
                  <w:rPr>
                    <w:sz w:val="16"/>
                    <w:szCs w:val="16"/>
                  </w:rPr>
                </w:rPrChange>
              </w:rPr>
            </w:pPr>
            <w:ins w:id="10825" w:author="Steve Barbeaux" w:date="2022-10-10T12:18:00Z">
              <w:r w:rsidRPr="005E242C">
                <w:rPr>
                  <w:sz w:val="16"/>
                  <w:szCs w:val="16"/>
                  <w:rPrChange w:id="10826" w:author="Steve Barbeaux" w:date="2022-10-10T12:18:00Z">
                    <w:rPr/>
                  </w:rPrChange>
                </w:rPr>
                <w:t>0.02</w:t>
              </w:r>
            </w:ins>
            <w:del w:id="10827" w:author="Steve Barbeaux" w:date="2022-10-10T12:18:00Z">
              <w:r w:rsidRPr="005E242C" w:rsidDel="00FC0D60">
                <w:rPr>
                  <w:sz w:val="16"/>
                  <w:szCs w:val="16"/>
                  <w:rPrChange w:id="10828" w:author="Steve Barbeaux" w:date="2022-10-10T12:18:00Z">
                    <w:rPr>
                      <w:sz w:val="16"/>
                      <w:szCs w:val="16"/>
                    </w:rPr>
                  </w:rPrChange>
                </w:rPr>
                <w:delText>0.02</w:delText>
              </w:r>
            </w:del>
          </w:p>
        </w:tc>
        <w:tc>
          <w:tcPr>
            <w:tcW w:w="257" w:type="pct"/>
            <w:tcBorders>
              <w:left w:val="nil"/>
              <w:right w:val="nil"/>
            </w:tcBorders>
            <w:shd w:val="clear" w:color="auto" w:fill="FFFFFF" w:themeFill="background1"/>
            <w:noWrap/>
          </w:tcPr>
          <w:p w14:paraId="29C94259" w14:textId="3600374C" w:rsidR="005E242C" w:rsidRPr="005E242C" w:rsidRDefault="005E242C" w:rsidP="005E242C">
            <w:pPr>
              <w:shd w:val="clear" w:color="auto" w:fill="FFFFFF" w:themeFill="background1"/>
              <w:spacing w:after="0"/>
              <w:jc w:val="right"/>
              <w:rPr>
                <w:sz w:val="16"/>
                <w:szCs w:val="16"/>
                <w:rPrChange w:id="10829" w:author="Steve Barbeaux" w:date="2022-10-10T12:18:00Z">
                  <w:rPr>
                    <w:sz w:val="16"/>
                    <w:szCs w:val="16"/>
                  </w:rPr>
                </w:rPrChange>
              </w:rPr>
            </w:pPr>
            <w:ins w:id="10830" w:author="Steve Barbeaux" w:date="2022-10-10T12:18:00Z">
              <w:r w:rsidRPr="005E242C">
                <w:rPr>
                  <w:sz w:val="16"/>
                  <w:szCs w:val="16"/>
                  <w:rPrChange w:id="10831" w:author="Steve Barbeaux" w:date="2022-10-10T12:18:00Z">
                    <w:rPr/>
                  </w:rPrChange>
                </w:rPr>
                <w:t>0.04</w:t>
              </w:r>
            </w:ins>
            <w:del w:id="10832" w:author="Steve Barbeaux" w:date="2022-10-10T12:18:00Z">
              <w:r w:rsidRPr="005E242C" w:rsidDel="00FC0D60">
                <w:rPr>
                  <w:sz w:val="16"/>
                  <w:szCs w:val="16"/>
                  <w:rPrChange w:id="10833" w:author="Steve Barbeaux" w:date="2022-10-10T12:18:00Z">
                    <w:rPr>
                      <w:sz w:val="16"/>
                      <w:szCs w:val="16"/>
                    </w:rPr>
                  </w:rPrChange>
                </w:rPr>
                <w:delText>0.05</w:delText>
              </w:r>
            </w:del>
          </w:p>
        </w:tc>
        <w:tc>
          <w:tcPr>
            <w:tcW w:w="257" w:type="pct"/>
            <w:tcBorders>
              <w:left w:val="nil"/>
              <w:right w:val="nil"/>
            </w:tcBorders>
            <w:shd w:val="clear" w:color="auto" w:fill="FFFFFF" w:themeFill="background1"/>
            <w:noWrap/>
          </w:tcPr>
          <w:p w14:paraId="29031AD0" w14:textId="20BE081C" w:rsidR="005E242C" w:rsidRPr="005E242C" w:rsidRDefault="005E242C" w:rsidP="005E242C">
            <w:pPr>
              <w:shd w:val="clear" w:color="auto" w:fill="FFFFFF" w:themeFill="background1"/>
              <w:spacing w:after="0"/>
              <w:jc w:val="right"/>
              <w:rPr>
                <w:sz w:val="16"/>
                <w:szCs w:val="16"/>
                <w:rPrChange w:id="10834" w:author="Steve Barbeaux" w:date="2022-10-10T12:18:00Z">
                  <w:rPr>
                    <w:sz w:val="16"/>
                    <w:szCs w:val="16"/>
                  </w:rPr>
                </w:rPrChange>
              </w:rPr>
            </w:pPr>
            <w:ins w:id="10835" w:author="Steve Barbeaux" w:date="2022-10-10T12:18:00Z">
              <w:r w:rsidRPr="005E242C">
                <w:rPr>
                  <w:sz w:val="16"/>
                  <w:szCs w:val="16"/>
                  <w:rPrChange w:id="10836" w:author="Steve Barbeaux" w:date="2022-10-10T12:18:00Z">
                    <w:rPr/>
                  </w:rPrChange>
                </w:rPr>
                <w:t>0.01</w:t>
              </w:r>
            </w:ins>
            <w:del w:id="10837" w:author="Steve Barbeaux" w:date="2022-10-10T12:18:00Z">
              <w:r w:rsidRPr="005E242C" w:rsidDel="00FC0D60">
                <w:rPr>
                  <w:sz w:val="16"/>
                  <w:szCs w:val="16"/>
                  <w:rPrChange w:id="1083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7728662A" w14:textId="6FDB3781" w:rsidR="005E242C" w:rsidRPr="005E242C" w:rsidRDefault="005E242C" w:rsidP="005E242C">
            <w:pPr>
              <w:shd w:val="clear" w:color="auto" w:fill="FFFFFF" w:themeFill="background1"/>
              <w:spacing w:after="0"/>
              <w:jc w:val="right"/>
              <w:rPr>
                <w:sz w:val="16"/>
                <w:szCs w:val="16"/>
                <w:rPrChange w:id="10839" w:author="Steve Barbeaux" w:date="2022-10-10T12:18:00Z">
                  <w:rPr>
                    <w:sz w:val="16"/>
                    <w:szCs w:val="16"/>
                  </w:rPr>
                </w:rPrChange>
              </w:rPr>
            </w:pPr>
            <w:ins w:id="10840" w:author="Steve Barbeaux" w:date="2022-10-10T12:18:00Z">
              <w:r w:rsidRPr="005E242C">
                <w:rPr>
                  <w:sz w:val="16"/>
                  <w:szCs w:val="16"/>
                  <w:rPrChange w:id="10841" w:author="Steve Barbeaux" w:date="2022-10-10T12:18:00Z">
                    <w:rPr/>
                  </w:rPrChange>
                </w:rPr>
                <w:t>0.02</w:t>
              </w:r>
            </w:ins>
            <w:del w:id="10842" w:author="Steve Barbeaux" w:date="2022-10-10T12:18:00Z">
              <w:r w:rsidRPr="005E242C" w:rsidDel="00FC0D60">
                <w:rPr>
                  <w:sz w:val="16"/>
                  <w:szCs w:val="16"/>
                  <w:rPrChange w:id="10843"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63E459D5" w14:textId="71BEA09E" w:rsidR="005E242C" w:rsidRPr="005E242C" w:rsidRDefault="005E242C" w:rsidP="005E242C">
            <w:pPr>
              <w:shd w:val="clear" w:color="auto" w:fill="FFFFFF" w:themeFill="background1"/>
              <w:spacing w:after="0"/>
              <w:jc w:val="right"/>
              <w:rPr>
                <w:sz w:val="16"/>
                <w:szCs w:val="16"/>
                <w:rPrChange w:id="10844" w:author="Steve Barbeaux" w:date="2022-10-10T12:18:00Z">
                  <w:rPr>
                    <w:sz w:val="16"/>
                    <w:szCs w:val="16"/>
                  </w:rPr>
                </w:rPrChange>
              </w:rPr>
            </w:pPr>
            <w:ins w:id="10845" w:author="Steve Barbeaux" w:date="2022-10-10T12:18:00Z">
              <w:r w:rsidRPr="005E242C">
                <w:rPr>
                  <w:sz w:val="16"/>
                  <w:szCs w:val="16"/>
                  <w:rPrChange w:id="10846" w:author="Steve Barbeaux" w:date="2022-10-10T12:18:00Z">
                    <w:rPr/>
                  </w:rPrChange>
                </w:rPr>
                <w:t>0.02</w:t>
              </w:r>
            </w:ins>
            <w:del w:id="10847" w:author="Steve Barbeaux" w:date="2022-10-10T12:18:00Z">
              <w:r w:rsidRPr="005E242C" w:rsidDel="00FC0D60">
                <w:rPr>
                  <w:sz w:val="16"/>
                  <w:szCs w:val="16"/>
                  <w:rPrChange w:id="10848" w:author="Steve Barbeaux" w:date="2022-10-10T12:18:00Z">
                    <w:rPr>
                      <w:sz w:val="16"/>
                      <w:szCs w:val="16"/>
                    </w:rPr>
                  </w:rPrChange>
                </w:rPr>
                <w:delText>0.03</w:delText>
              </w:r>
            </w:del>
          </w:p>
        </w:tc>
        <w:tc>
          <w:tcPr>
            <w:tcW w:w="256" w:type="pct"/>
            <w:tcBorders>
              <w:left w:val="nil"/>
              <w:right w:val="nil"/>
            </w:tcBorders>
            <w:shd w:val="clear" w:color="auto" w:fill="FFFFFF" w:themeFill="background1"/>
            <w:noWrap/>
          </w:tcPr>
          <w:p w14:paraId="4A5734E4" w14:textId="4FCBAE7D" w:rsidR="005E242C" w:rsidRPr="005E242C" w:rsidRDefault="005E242C" w:rsidP="005E242C">
            <w:pPr>
              <w:shd w:val="clear" w:color="auto" w:fill="FFFFFF" w:themeFill="background1"/>
              <w:spacing w:after="0"/>
              <w:jc w:val="right"/>
              <w:rPr>
                <w:sz w:val="16"/>
                <w:szCs w:val="16"/>
                <w:rPrChange w:id="10849" w:author="Steve Barbeaux" w:date="2022-10-10T12:18:00Z">
                  <w:rPr>
                    <w:sz w:val="16"/>
                    <w:szCs w:val="16"/>
                  </w:rPr>
                </w:rPrChange>
              </w:rPr>
            </w:pPr>
            <w:ins w:id="10850" w:author="Steve Barbeaux" w:date="2022-10-10T12:18:00Z">
              <w:r w:rsidRPr="005E242C">
                <w:rPr>
                  <w:sz w:val="16"/>
                  <w:szCs w:val="16"/>
                  <w:rPrChange w:id="10851" w:author="Steve Barbeaux" w:date="2022-10-10T12:18:00Z">
                    <w:rPr/>
                  </w:rPrChange>
                </w:rPr>
                <w:t>0.01</w:t>
              </w:r>
            </w:ins>
            <w:del w:id="10852" w:author="Steve Barbeaux" w:date="2022-10-10T12:18:00Z">
              <w:r w:rsidRPr="005E242C" w:rsidDel="00FC0D60">
                <w:rPr>
                  <w:sz w:val="16"/>
                  <w:szCs w:val="16"/>
                  <w:rPrChange w:id="10853"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0E94F9FB" w14:textId="7E00C891" w:rsidR="005E242C" w:rsidRPr="005E242C" w:rsidRDefault="005E242C" w:rsidP="005E242C">
            <w:pPr>
              <w:shd w:val="clear" w:color="auto" w:fill="FFFFFF" w:themeFill="background1"/>
              <w:spacing w:after="0"/>
              <w:jc w:val="right"/>
              <w:rPr>
                <w:sz w:val="16"/>
                <w:szCs w:val="16"/>
                <w:rPrChange w:id="10854" w:author="Steve Barbeaux" w:date="2022-10-10T12:18:00Z">
                  <w:rPr>
                    <w:sz w:val="16"/>
                    <w:szCs w:val="16"/>
                  </w:rPr>
                </w:rPrChange>
              </w:rPr>
            </w:pPr>
            <w:ins w:id="10855" w:author="Steve Barbeaux" w:date="2022-10-10T12:18:00Z">
              <w:r w:rsidRPr="005E242C">
                <w:rPr>
                  <w:sz w:val="16"/>
                  <w:szCs w:val="16"/>
                  <w:rPrChange w:id="10856" w:author="Steve Barbeaux" w:date="2022-10-10T12:18:00Z">
                    <w:rPr/>
                  </w:rPrChange>
                </w:rPr>
                <w:t>0.00</w:t>
              </w:r>
            </w:ins>
            <w:del w:id="10857" w:author="Steve Barbeaux" w:date="2022-10-10T12:18:00Z">
              <w:r w:rsidRPr="005E242C" w:rsidDel="00FC0D60">
                <w:rPr>
                  <w:sz w:val="16"/>
                  <w:szCs w:val="16"/>
                  <w:rPrChange w:id="10858" w:author="Steve Barbeaux" w:date="2022-10-10T12:18:00Z">
                    <w:rPr>
                      <w:sz w:val="16"/>
                      <w:szCs w:val="16"/>
                    </w:rPr>
                  </w:rPrChange>
                </w:rPr>
                <w:delText>0.00</w:delText>
              </w:r>
            </w:del>
          </w:p>
        </w:tc>
        <w:tc>
          <w:tcPr>
            <w:tcW w:w="256" w:type="pct"/>
            <w:tcBorders>
              <w:left w:val="nil"/>
              <w:right w:val="nil"/>
            </w:tcBorders>
            <w:shd w:val="clear" w:color="auto" w:fill="FFFFFF" w:themeFill="background1"/>
            <w:noWrap/>
          </w:tcPr>
          <w:p w14:paraId="0446BBEC" w14:textId="55F2A2D6" w:rsidR="005E242C" w:rsidRPr="005E242C" w:rsidRDefault="005E242C" w:rsidP="005E242C">
            <w:pPr>
              <w:shd w:val="clear" w:color="auto" w:fill="FFFFFF" w:themeFill="background1"/>
              <w:spacing w:after="0"/>
              <w:jc w:val="right"/>
              <w:rPr>
                <w:sz w:val="16"/>
                <w:szCs w:val="16"/>
                <w:rPrChange w:id="10859" w:author="Steve Barbeaux" w:date="2022-10-10T12:18:00Z">
                  <w:rPr>
                    <w:sz w:val="16"/>
                    <w:szCs w:val="16"/>
                  </w:rPr>
                </w:rPrChange>
              </w:rPr>
            </w:pPr>
            <w:ins w:id="10860" w:author="Steve Barbeaux" w:date="2022-10-10T12:18:00Z">
              <w:r w:rsidRPr="005E242C">
                <w:rPr>
                  <w:sz w:val="16"/>
                  <w:szCs w:val="16"/>
                  <w:rPrChange w:id="10861" w:author="Steve Barbeaux" w:date="2022-10-10T12:18:00Z">
                    <w:rPr/>
                  </w:rPrChange>
                </w:rPr>
                <w:t>0.00</w:t>
              </w:r>
            </w:ins>
            <w:del w:id="10862" w:author="Steve Barbeaux" w:date="2022-10-10T12:18:00Z">
              <w:r w:rsidRPr="005E242C" w:rsidDel="00FC0D60">
                <w:rPr>
                  <w:sz w:val="16"/>
                  <w:szCs w:val="16"/>
                  <w:rPrChange w:id="1086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28A406E1" w14:textId="20FBB098" w:rsidR="005E242C" w:rsidRPr="005E242C" w:rsidRDefault="005E242C" w:rsidP="005E242C">
            <w:pPr>
              <w:shd w:val="clear" w:color="auto" w:fill="FFFFFF" w:themeFill="background1"/>
              <w:spacing w:after="0"/>
              <w:jc w:val="right"/>
              <w:rPr>
                <w:sz w:val="16"/>
                <w:szCs w:val="16"/>
                <w:rPrChange w:id="10864" w:author="Steve Barbeaux" w:date="2022-10-10T12:18:00Z">
                  <w:rPr>
                    <w:sz w:val="16"/>
                    <w:szCs w:val="16"/>
                  </w:rPr>
                </w:rPrChange>
              </w:rPr>
            </w:pPr>
            <w:ins w:id="10865" w:author="Steve Barbeaux" w:date="2022-10-10T12:18:00Z">
              <w:r w:rsidRPr="005E242C">
                <w:rPr>
                  <w:sz w:val="16"/>
                  <w:szCs w:val="16"/>
                  <w:rPrChange w:id="10866" w:author="Steve Barbeaux" w:date="2022-10-10T12:18:00Z">
                    <w:rPr/>
                  </w:rPrChange>
                </w:rPr>
                <w:t>0.00</w:t>
              </w:r>
            </w:ins>
            <w:del w:id="10867" w:author="Steve Barbeaux" w:date="2022-10-10T12:18:00Z">
              <w:r w:rsidRPr="005E242C" w:rsidDel="00FC0D60">
                <w:rPr>
                  <w:sz w:val="16"/>
                  <w:szCs w:val="16"/>
                  <w:rPrChange w:id="1086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37A8BDC8" w14:textId="467C893E" w:rsidR="005E242C" w:rsidRPr="005E242C" w:rsidRDefault="005E242C" w:rsidP="005E242C">
            <w:pPr>
              <w:shd w:val="clear" w:color="auto" w:fill="FFFFFF" w:themeFill="background1"/>
              <w:spacing w:after="0"/>
              <w:jc w:val="right"/>
              <w:rPr>
                <w:sz w:val="16"/>
                <w:szCs w:val="16"/>
                <w:rPrChange w:id="10869" w:author="Steve Barbeaux" w:date="2022-10-10T12:18:00Z">
                  <w:rPr>
                    <w:sz w:val="16"/>
                    <w:szCs w:val="16"/>
                  </w:rPr>
                </w:rPrChange>
              </w:rPr>
            </w:pPr>
            <w:ins w:id="10870" w:author="Steve Barbeaux" w:date="2022-10-10T12:18:00Z">
              <w:r w:rsidRPr="005E242C">
                <w:rPr>
                  <w:sz w:val="16"/>
                  <w:szCs w:val="16"/>
                  <w:rPrChange w:id="10871" w:author="Steve Barbeaux" w:date="2022-10-10T12:18:00Z">
                    <w:rPr/>
                  </w:rPrChange>
                </w:rPr>
                <w:t>0.00</w:t>
              </w:r>
            </w:ins>
            <w:del w:id="10872" w:author="Steve Barbeaux" w:date="2022-10-10T12:18:00Z">
              <w:r w:rsidRPr="005E242C" w:rsidDel="00FC0D60">
                <w:rPr>
                  <w:sz w:val="16"/>
                  <w:szCs w:val="16"/>
                  <w:rPrChange w:id="1087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5F85658A" w14:textId="3CB7D775" w:rsidR="005E242C" w:rsidRPr="005E242C" w:rsidRDefault="005E242C" w:rsidP="005E242C">
            <w:pPr>
              <w:shd w:val="clear" w:color="auto" w:fill="FFFFFF" w:themeFill="background1"/>
              <w:spacing w:after="0"/>
              <w:jc w:val="right"/>
              <w:rPr>
                <w:sz w:val="16"/>
                <w:szCs w:val="16"/>
                <w:rPrChange w:id="10874" w:author="Steve Barbeaux" w:date="2022-10-10T12:18:00Z">
                  <w:rPr>
                    <w:sz w:val="16"/>
                    <w:szCs w:val="16"/>
                  </w:rPr>
                </w:rPrChange>
              </w:rPr>
            </w:pPr>
            <w:ins w:id="10875" w:author="Steve Barbeaux" w:date="2022-10-10T12:18:00Z">
              <w:r w:rsidRPr="005E242C">
                <w:rPr>
                  <w:sz w:val="16"/>
                  <w:szCs w:val="16"/>
                  <w:rPrChange w:id="10876" w:author="Steve Barbeaux" w:date="2022-10-10T12:18:00Z">
                    <w:rPr/>
                  </w:rPrChange>
                </w:rPr>
                <w:t>0.01</w:t>
              </w:r>
            </w:ins>
            <w:del w:id="10877" w:author="Steve Barbeaux" w:date="2022-10-10T12:18:00Z">
              <w:r w:rsidRPr="005E242C" w:rsidDel="00FC0D60">
                <w:rPr>
                  <w:sz w:val="16"/>
                  <w:szCs w:val="16"/>
                  <w:rPrChange w:id="1087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1B954EB4" w14:textId="440AC9F0" w:rsidR="005E242C" w:rsidRPr="005E242C" w:rsidRDefault="005E242C" w:rsidP="005E242C">
            <w:pPr>
              <w:shd w:val="clear" w:color="auto" w:fill="FFFFFF" w:themeFill="background1"/>
              <w:spacing w:after="0"/>
              <w:jc w:val="right"/>
              <w:rPr>
                <w:sz w:val="16"/>
                <w:szCs w:val="16"/>
                <w:rPrChange w:id="10879" w:author="Steve Barbeaux" w:date="2022-10-10T12:18:00Z">
                  <w:rPr>
                    <w:sz w:val="16"/>
                    <w:szCs w:val="16"/>
                  </w:rPr>
                </w:rPrChange>
              </w:rPr>
            </w:pPr>
            <w:ins w:id="10880" w:author="Steve Barbeaux" w:date="2022-10-10T12:18:00Z">
              <w:r w:rsidRPr="005E242C">
                <w:rPr>
                  <w:sz w:val="16"/>
                  <w:szCs w:val="16"/>
                  <w:rPrChange w:id="10881" w:author="Steve Barbeaux" w:date="2022-10-10T12:18:00Z">
                    <w:rPr/>
                  </w:rPrChange>
                </w:rPr>
                <w:t>0.00</w:t>
              </w:r>
            </w:ins>
            <w:del w:id="10882" w:author="Steve Barbeaux" w:date="2022-10-10T12:18:00Z">
              <w:r w:rsidRPr="005E242C" w:rsidDel="00FC0D60">
                <w:rPr>
                  <w:sz w:val="16"/>
                  <w:szCs w:val="16"/>
                  <w:rPrChange w:id="1088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49F914A0" w14:textId="14959D41" w:rsidR="005E242C" w:rsidRPr="005E242C" w:rsidRDefault="005E242C" w:rsidP="005E242C">
            <w:pPr>
              <w:shd w:val="clear" w:color="auto" w:fill="FFFFFF" w:themeFill="background1"/>
              <w:spacing w:after="0"/>
              <w:jc w:val="right"/>
              <w:rPr>
                <w:sz w:val="16"/>
                <w:szCs w:val="16"/>
                <w:rPrChange w:id="10884" w:author="Steve Barbeaux" w:date="2022-10-10T12:18:00Z">
                  <w:rPr>
                    <w:sz w:val="16"/>
                    <w:szCs w:val="16"/>
                  </w:rPr>
                </w:rPrChange>
              </w:rPr>
            </w:pPr>
            <w:ins w:id="10885" w:author="Steve Barbeaux" w:date="2022-10-10T12:18:00Z">
              <w:r w:rsidRPr="005E242C">
                <w:rPr>
                  <w:sz w:val="16"/>
                  <w:szCs w:val="16"/>
                  <w:rPrChange w:id="10886" w:author="Steve Barbeaux" w:date="2022-10-10T12:18:00Z">
                    <w:rPr/>
                  </w:rPrChange>
                </w:rPr>
                <w:t>0.01</w:t>
              </w:r>
            </w:ins>
            <w:del w:id="10887" w:author="Steve Barbeaux" w:date="2022-10-10T12:18:00Z">
              <w:r w:rsidRPr="005E242C" w:rsidDel="00FC0D60">
                <w:rPr>
                  <w:sz w:val="16"/>
                  <w:szCs w:val="16"/>
                  <w:rPrChange w:id="10888"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739911AB" w14:textId="07841FDC" w:rsidR="005E242C" w:rsidRPr="005E242C" w:rsidRDefault="005E242C" w:rsidP="005E242C">
            <w:pPr>
              <w:shd w:val="clear" w:color="auto" w:fill="FFFFFF" w:themeFill="background1"/>
              <w:spacing w:after="0"/>
              <w:jc w:val="right"/>
              <w:rPr>
                <w:sz w:val="16"/>
                <w:szCs w:val="16"/>
                <w:rPrChange w:id="10889" w:author="Steve Barbeaux" w:date="2022-10-10T12:18:00Z">
                  <w:rPr>
                    <w:sz w:val="16"/>
                    <w:szCs w:val="16"/>
                  </w:rPr>
                </w:rPrChange>
              </w:rPr>
            </w:pPr>
            <w:ins w:id="10890" w:author="Steve Barbeaux" w:date="2022-10-10T12:18:00Z">
              <w:r w:rsidRPr="005E242C">
                <w:rPr>
                  <w:sz w:val="16"/>
                  <w:szCs w:val="16"/>
                  <w:rPrChange w:id="10891" w:author="Steve Barbeaux" w:date="2022-10-10T12:18:00Z">
                    <w:rPr/>
                  </w:rPrChange>
                </w:rPr>
                <w:t>0.35</w:t>
              </w:r>
            </w:ins>
            <w:del w:id="10892" w:author="Steve Barbeaux" w:date="2022-10-10T12:18:00Z">
              <w:r w:rsidRPr="005E242C" w:rsidDel="00FC0D60">
                <w:rPr>
                  <w:sz w:val="16"/>
                  <w:szCs w:val="16"/>
                  <w:rPrChange w:id="10893" w:author="Steve Barbeaux" w:date="2022-10-10T12:18:00Z">
                    <w:rPr>
                      <w:sz w:val="16"/>
                      <w:szCs w:val="16"/>
                    </w:rPr>
                  </w:rPrChange>
                </w:rPr>
                <w:delText>0.39</w:delText>
              </w:r>
            </w:del>
          </w:p>
        </w:tc>
        <w:tc>
          <w:tcPr>
            <w:tcW w:w="317" w:type="pct"/>
            <w:tcBorders>
              <w:left w:val="nil"/>
              <w:right w:val="nil"/>
            </w:tcBorders>
            <w:shd w:val="clear" w:color="auto" w:fill="FFFFFF" w:themeFill="background1"/>
            <w:noWrap/>
          </w:tcPr>
          <w:p w14:paraId="5247BB44" w14:textId="5594C6A3" w:rsidR="005E242C" w:rsidRPr="005E242C" w:rsidRDefault="005E242C" w:rsidP="005E242C">
            <w:pPr>
              <w:shd w:val="clear" w:color="auto" w:fill="FFFFFF" w:themeFill="background1"/>
              <w:spacing w:after="0"/>
              <w:jc w:val="right"/>
              <w:rPr>
                <w:sz w:val="16"/>
                <w:szCs w:val="16"/>
                <w:rPrChange w:id="10894" w:author="Steve Barbeaux" w:date="2022-10-10T12:18:00Z">
                  <w:rPr>
                    <w:sz w:val="16"/>
                    <w:szCs w:val="16"/>
                  </w:rPr>
                </w:rPrChange>
              </w:rPr>
            </w:pPr>
            <w:ins w:id="10895" w:author="Steve Barbeaux" w:date="2022-10-10T12:18:00Z">
              <w:r w:rsidRPr="005E242C">
                <w:rPr>
                  <w:sz w:val="16"/>
                  <w:szCs w:val="16"/>
                  <w:rPrChange w:id="10896" w:author="Steve Barbeaux" w:date="2022-10-10T12:18:00Z">
                    <w:rPr/>
                  </w:rPrChange>
                </w:rPr>
                <w:t>2.9%</w:t>
              </w:r>
            </w:ins>
            <w:del w:id="10897" w:author="Steve Barbeaux" w:date="2022-10-10T12:18:00Z">
              <w:r w:rsidRPr="005E242C" w:rsidDel="00FC0D60">
                <w:rPr>
                  <w:sz w:val="16"/>
                  <w:szCs w:val="16"/>
                  <w:rPrChange w:id="10898" w:author="Steve Barbeaux" w:date="2022-10-10T12:18:00Z">
                    <w:rPr>
                      <w:sz w:val="16"/>
                      <w:szCs w:val="16"/>
                    </w:rPr>
                  </w:rPrChange>
                </w:rPr>
                <w:delText>2.7%</w:delText>
              </w:r>
            </w:del>
          </w:p>
        </w:tc>
      </w:tr>
      <w:tr w:rsidR="005E242C" w:rsidRPr="0023317E" w14:paraId="10174D2B" w14:textId="77777777" w:rsidTr="00D45095">
        <w:trPr>
          <w:tblCellSpacing w:w="7" w:type="dxa"/>
        </w:trPr>
        <w:tc>
          <w:tcPr>
            <w:tcW w:w="222" w:type="pct"/>
            <w:tcBorders>
              <w:left w:val="nil"/>
              <w:right w:val="nil"/>
            </w:tcBorders>
            <w:shd w:val="clear" w:color="auto" w:fill="FFFFFF" w:themeFill="background1"/>
            <w:noWrap/>
          </w:tcPr>
          <w:p w14:paraId="72741A21" w14:textId="77777777" w:rsidR="005E242C" w:rsidRPr="0023317E" w:rsidRDefault="005E242C" w:rsidP="005E242C">
            <w:pPr>
              <w:shd w:val="clear" w:color="auto" w:fill="FFFFFF" w:themeFill="background1"/>
              <w:spacing w:after="0"/>
              <w:jc w:val="right"/>
              <w:rPr>
                <w:bCs/>
                <w:sz w:val="16"/>
                <w:szCs w:val="16"/>
              </w:rPr>
            </w:pPr>
            <w:r w:rsidRPr="00693704">
              <w:rPr>
                <w:sz w:val="16"/>
                <w:szCs w:val="16"/>
              </w:rPr>
              <w:t>2014</w:t>
            </w:r>
          </w:p>
        </w:tc>
        <w:tc>
          <w:tcPr>
            <w:tcW w:w="256" w:type="pct"/>
            <w:tcBorders>
              <w:left w:val="nil"/>
              <w:right w:val="nil"/>
            </w:tcBorders>
            <w:shd w:val="clear" w:color="auto" w:fill="FFFFFF" w:themeFill="background1"/>
            <w:noWrap/>
          </w:tcPr>
          <w:p w14:paraId="6B1B6922" w14:textId="45A20368" w:rsidR="005E242C" w:rsidRPr="005E242C" w:rsidRDefault="005E242C" w:rsidP="005E242C">
            <w:pPr>
              <w:shd w:val="clear" w:color="auto" w:fill="FFFFFF" w:themeFill="background1"/>
              <w:spacing w:after="0"/>
              <w:jc w:val="right"/>
              <w:rPr>
                <w:bCs/>
                <w:sz w:val="16"/>
                <w:szCs w:val="16"/>
                <w:rPrChange w:id="10899" w:author="Steve Barbeaux" w:date="2022-10-10T12:18:00Z">
                  <w:rPr>
                    <w:bCs/>
                    <w:sz w:val="16"/>
                    <w:szCs w:val="16"/>
                  </w:rPr>
                </w:rPrChange>
              </w:rPr>
            </w:pPr>
            <w:ins w:id="10900" w:author="Steve Barbeaux" w:date="2022-10-10T12:18:00Z">
              <w:r w:rsidRPr="005E242C">
                <w:rPr>
                  <w:sz w:val="16"/>
                  <w:szCs w:val="16"/>
                  <w:rPrChange w:id="10901" w:author="Steve Barbeaux" w:date="2022-10-10T12:18:00Z">
                    <w:rPr/>
                  </w:rPrChange>
                </w:rPr>
                <w:t>0.07</w:t>
              </w:r>
            </w:ins>
            <w:del w:id="10902" w:author="Steve Barbeaux" w:date="2022-10-10T12:18:00Z">
              <w:r w:rsidRPr="005E242C" w:rsidDel="00FC0D60">
                <w:rPr>
                  <w:sz w:val="16"/>
                  <w:szCs w:val="16"/>
                  <w:rPrChange w:id="10903" w:author="Steve Barbeaux" w:date="2022-10-10T12:18:00Z">
                    <w:rPr>
                      <w:sz w:val="16"/>
                      <w:szCs w:val="16"/>
                    </w:rPr>
                  </w:rPrChange>
                </w:rPr>
                <w:delText>0.08</w:delText>
              </w:r>
            </w:del>
          </w:p>
        </w:tc>
        <w:tc>
          <w:tcPr>
            <w:tcW w:w="256" w:type="pct"/>
            <w:tcBorders>
              <w:left w:val="nil"/>
              <w:right w:val="nil"/>
            </w:tcBorders>
            <w:shd w:val="clear" w:color="auto" w:fill="FFFFFF" w:themeFill="background1"/>
            <w:noWrap/>
          </w:tcPr>
          <w:p w14:paraId="159D3504" w14:textId="3515F423" w:rsidR="005E242C" w:rsidRPr="005E242C" w:rsidRDefault="005E242C" w:rsidP="005E242C">
            <w:pPr>
              <w:shd w:val="clear" w:color="auto" w:fill="FFFFFF" w:themeFill="background1"/>
              <w:spacing w:after="0"/>
              <w:jc w:val="right"/>
              <w:rPr>
                <w:bCs/>
                <w:sz w:val="16"/>
                <w:szCs w:val="16"/>
                <w:rPrChange w:id="10904" w:author="Steve Barbeaux" w:date="2022-10-10T12:18:00Z">
                  <w:rPr>
                    <w:bCs/>
                    <w:sz w:val="16"/>
                    <w:szCs w:val="16"/>
                  </w:rPr>
                </w:rPrChange>
              </w:rPr>
            </w:pPr>
            <w:ins w:id="10905" w:author="Steve Barbeaux" w:date="2022-10-10T12:18:00Z">
              <w:r w:rsidRPr="005E242C">
                <w:rPr>
                  <w:sz w:val="16"/>
                  <w:szCs w:val="16"/>
                  <w:rPrChange w:id="10906" w:author="Steve Barbeaux" w:date="2022-10-10T12:18:00Z">
                    <w:rPr/>
                  </w:rPrChange>
                </w:rPr>
                <w:t>0.10</w:t>
              </w:r>
            </w:ins>
            <w:del w:id="10907" w:author="Steve Barbeaux" w:date="2022-10-10T12:18:00Z">
              <w:r w:rsidRPr="005E242C" w:rsidDel="00FC0D60">
                <w:rPr>
                  <w:sz w:val="16"/>
                  <w:szCs w:val="16"/>
                  <w:rPrChange w:id="10908" w:author="Steve Barbeaux" w:date="2022-10-10T12:18:00Z">
                    <w:rPr>
                      <w:sz w:val="16"/>
                      <w:szCs w:val="16"/>
                    </w:rPr>
                  </w:rPrChange>
                </w:rPr>
                <w:delText>0.11</w:delText>
              </w:r>
            </w:del>
          </w:p>
        </w:tc>
        <w:tc>
          <w:tcPr>
            <w:tcW w:w="256" w:type="pct"/>
            <w:tcBorders>
              <w:left w:val="nil"/>
              <w:right w:val="nil"/>
            </w:tcBorders>
            <w:shd w:val="clear" w:color="auto" w:fill="FFFFFF" w:themeFill="background1"/>
            <w:noWrap/>
          </w:tcPr>
          <w:p w14:paraId="4B079113" w14:textId="0F99E5C7" w:rsidR="005E242C" w:rsidRPr="005E242C" w:rsidRDefault="005E242C" w:rsidP="005E242C">
            <w:pPr>
              <w:shd w:val="clear" w:color="auto" w:fill="FFFFFF" w:themeFill="background1"/>
              <w:spacing w:after="0"/>
              <w:jc w:val="right"/>
              <w:rPr>
                <w:bCs/>
                <w:sz w:val="16"/>
                <w:szCs w:val="16"/>
                <w:rPrChange w:id="10909" w:author="Steve Barbeaux" w:date="2022-10-10T12:18:00Z">
                  <w:rPr>
                    <w:bCs/>
                    <w:sz w:val="16"/>
                    <w:szCs w:val="16"/>
                  </w:rPr>
                </w:rPrChange>
              </w:rPr>
            </w:pPr>
            <w:ins w:id="10910" w:author="Steve Barbeaux" w:date="2022-10-10T12:18:00Z">
              <w:r w:rsidRPr="005E242C">
                <w:rPr>
                  <w:sz w:val="16"/>
                  <w:szCs w:val="16"/>
                  <w:rPrChange w:id="10911" w:author="Steve Barbeaux" w:date="2022-10-10T12:18:00Z">
                    <w:rPr/>
                  </w:rPrChange>
                </w:rPr>
                <w:t>0.06</w:t>
              </w:r>
            </w:ins>
            <w:del w:id="10912" w:author="Steve Barbeaux" w:date="2022-10-10T12:18:00Z">
              <w:r w:rsidRPr="005E242C" w:rsidDel="00FC0D60">
                <w:rPr>
                  <w:sz w:val="16"/>
                  <w:szCs w:val="16"/>
                  <w:rPrChange w:id="10913" w:author="Steve Barbeaux" w:date="2022-10-10T12:18:00Z">
                    <w:rPr>
                      <w:sz w:val="16"/>
                      <w:szCs w:val="16"/>
                    </w:rPr>
                  </w:rPrChange>
                </w:rPr>
                <w:delText>0.07</w:delText>
              </w:r>
            </w:del>
          </w:p>
        </w:tc>
        <w:tc>
          <w:tcPr>
            <w:tcW w:w="257" w:type="pct"/>
            <w:tcBorders>
              <w:left w:val="nil"/>
              <w:right w:val="nil"/>
            </w:tcBorders>
            <w:shd w:val="clear" w:color="auto" w:fill="FFFFFF" w:themeFill="background1"/>
            <w:noWrap/>
          </w:tcPr>
          <w:p w14:paraId="7C556FB3" w14:textId="04A79991" w:rsidR="005E242C" w:rsidRPr="005E242C" w:rsidRDefault="005E242C" w:rsidP="005E242C">
            <w:pPr>
              <w:shd w:val="clear" w:color="auto" w:fill="FFFFFF" w:themeFill="background1"/>
              <w:spacing w:after="0"/>
              <w:jc w:val="right"/>
              <w:rPr>
                <w:bCs/>
                <w:sz w:val="16"/>
                <w:szCs w:val="16"/>
                <w:rPrChange w:id="10914" w:author="Steve Barbeaux" w:date="2022-10-10T12:18:00Z">
                  <w:rPr>
                    <w:bCs/>
                    <w:sz w:val="16"/>
                    <w:szCs w:val="16"/>
                  </w:rPr>
                </w:rPrChange>
              </w:rPr>
            </w:pPr>
            <w:ins w:id="10915" w:author="Steve Barbeaux" w:date="2022-10-10T12:18:00Z">
              <w:r w:rsidRPr="005E242C">
                <w:rPr>
                  <w:sz w:val="16"/>
                  <w:szCs w:val="16"/>
                  <w:rPrChange w:id="10916" w:author="Steve Barbeaux" w:date="2022-10-10T12:18:00Z">
                    <w:rPr/>
                  </w:rPrChange>
                </w:rPr>
                <w:t>0.02</w:t>
              </w:r>
            </w:ins>
            <w:del w:id="10917" w:author="Steve Barbeaux" w:date="2022-10-10T12:18:00Z">
              <w:r w:rsidRPr="005E242C" w:rsidDel="00FC0D60">
                <w:rPr>
                  <w:sz w:val="16"/>
                  <w:szCs w:val="16"/>
                  <w:rPrChange w:id="10918" w:author="Steve Barbeaux" w:date="2022-10-10T12:18:00Z">
                    <w:rPr>
                      <w:sz w:val="16"/>
                      <w:szCs w:val="16"/>
                    </w:rPr>
                  </w:rPrChange>
                </w:rPr>
                <w:delText>0.02</w:delText>
              </w:r>
            </w:del>
          </w:p>
        </w:tc>
        <w:tc>
          <w:tcPr>
            <w:tcW w:w="257" w:type="pct"/>
            <w:tcBorders>
              <w:left w:val="nil"/>
              <w:right w:val="nil"/>
            </w:tcBorders>
            <w:shd w:val="clear" w:color="auto" w:fill="FFFFFF" w:themeFill="background1"/>
            <w:noWrap/>
          </w:tcPr>
          <w:p w14:paraId="74AB1225" w14:textId="1D74C0D8" w:rsidR="005E242C" w:rsidRPr="005E242C" w:rsidRDefault="005E242C" w:rsidP="005E242C">
            <w:pPr>
              <w:shd w:val="clear" w:color="auto" w:fill="FFFFFF" w:themeFill="background1"/>
              <w:spacing w:after="0"/>
              <w:jc w:val="right"/>
              <w:rPr>
                <w:bCs/>
                <w:sz w:val="16"/>
                <w:szCs w:val="16"/>
                <w:rPrChange w:id="10919" w:author="Steve Barbeaux" w:date="2022-10-10T12:18:00Z">
                  <w:rPr>
                    <w:bCs/>
                    <w:sz w:val="16"/>
                    <w:szCs w:val="16"/>
                  </w:rPr>
                </w:rPrChange>
              </w:rPr>
            </w:pPr>
            <w:ins w:id="10920" w:author="Steve Barbeaux" w:date="2022-10-10T12:18:00Z">
              <w:r w:rsidRPr="005E242C">
                <w:rPr>
                  <w:sz w:val="16"/>
                  <w:szCs w:val="16"/>
                  <w:rPrChange w:id="10921" w:author="Steve Barbeaux" w:date="2022-10-10T12:18:00Z">
                    <w:rPr/>
                  </w:rPrChange>
                </w:rPr>
                <w:t>0.03</w:t>
              </w:r>
            </w:ins>
            <w:del w:id="10922" w:author="Steve Barbeaux" w:date="2022-10-10T12:18:00Z">
              <w:r w:rsidRPr="005E242C" w:rsidDel="00FC0D60">
                <w:rPr>
                  <w:sz w:val="16"/>
                  <w:szCs w:val="16"/>
                  <w:rPrChange w:id="10923" w:author="Steve Barbeaux" w:date="2022-10-10T12:18:00Z">
                    <w:rPr>
                      <w:sz w:val="16"/>
                      <w:szCs w:val="16"/>
                    </w:rPr>
                  </w:rPrChange>
                </w:rPr>
                <w:delText>0.04</w:delText>
              </w:r>
            </w:del>
          </w:p>
        </w:tc>
        <w:tc>
          <w:tcPr>
            <w:tcW w:w="257" w:type="pct"/>
            <w:tcBorders>
              <w:left w:val="nil"/>
              <w:right w:val="nil"/>
            </w:tcBorders>
            <w:shd w:val="clear" w:color="auto" w:fill="FFFFFF" w:themeFill="background1"/>
            <w:noWrap/>
          </w:tcPr>
          <w:p w14:paraId="61E419D7" w14:textId="3D6FC35D" w:rsidR="005E242C" w:rsidRPr="005E242C" w:rsidRDefault="005E242C" w:rsidP="005E242C">
            <w:pPr>
              <w:shd w:val="clear" w:color="auto" w:fill="FFFFFF" w:themeFill="background1"/>
              <w:spacing w:after="0"/>
              <w:jc w:val="right"/>
              <w:rPr>
                <w:bCs/>
                <w:sz w:val="16"/>
                <w:szCs w:val="16"/>
                <w:rPrChange w:id="10924" w:author="Steve Barbeaux" w:date="2022-10-10T12:18:00Z">
                  <w:rPr>
                    <w:bCs/>
                    <w:sz w:val="16"/>
                    <w:szCs w:val="16"/>
                  </w:rPr>
                </w:rPrChange>
              </w:rPr>
            </w:pPr>
            <w:ins w:id="10925" w:author="Steve Barbeaux" w:date="2022-10-10T12:18:00Z">
              <w:r w:rsidRPr="005E242C">
                <w:rPr>
                  <w:sz w:val="16"/>
                  <w:szCs w:val="16"/>
                  <w:rPrChange w:id="10926" w:author="Steve Barbeaux" w:date="2022-10-10T12:18:00Z">
                    <w:rPr/>
                  </w:rPrChange>
                </w:rPr>
                <w:t>0.00</w:t>
              </w:r>
            </w:ins>
            <w:del w:id="10927" w:author="Steve Barbeaux" w:date="2022-10-10T12:18:00Z">
              <w:r w:rsidRPr="005E242C" w:rsidDel="00FC0D60">
                <w:rPr>
                  <w:sz w:val="16"/>
                  <w:szCs w:val="16"/>
                  <w:rPrChange w:id="1092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06C02573" w14:textId="2850841D" w:rsidR="005E242C" w:rsidRPr="005E242C" w:rsidRDefault="005E242C" w:rsidP="005E242C">
            <w:pPr>
              <w:shd w:val="clear" w:color="auto" w:fill="FFFFFF" w:themeFill="background1"/>
              <w:spacing w:after="0"/>
              <w:jc w:val="right"/>
              <w:rPr>
                <w:bCs/>
                <w:sz w:val="16"/>
                <w:szCs w:val="16"/>
                <w:rPrChange w:id="10929" w:author="Steve Barbeaux" w:date="2022-10-10T12:18:00Z">
                  <w:rPr>
                    <w:bCs/>
                    <w:sz w:val="16"/>
                    <w:szCs w:val="16"/>
                  </w:rPr>
                </w:rPrChange>
              </w:rPr>
            </w:pPr>
            <w:ins w:id="10930" w:author="Steve Barbeaux" w:date="2022-10-10T12:18:00Z">
              <w:r w:rsidRPr="005E242C">
                <w:rPr>
                  <w:sz w:val="16"/>
                  <w:szCs w:val="16"/>
                  <w:rPrChange w:id="10931" w:author="Steve Barbeaux" w:date="2022-10-10T12:18:00Z">
                    <w:rPr/>
                  </w:rPrChange>
                </w:rPr>
                <w:t>0.01</w:t>
              </w:r>
            </w:ins>
            <w:del w:id="10932" w:author="Steve Barbeaux" w:date="2022-10-10T12:18:00Z">
              <w:r w:rsidRPr="005E242C" w:rsidDel="00FC0D60">
                <w:rPr>
                  <w:sz w:val="16"/>
                  <w:szCs w:val="16"/>
                  <w:rPrChange w:id="10933"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1469662D" w14:textId="0DC0789C" w:rsidR="005E242C" w:rsidRPr="005E242C" w:rsidRDefault="005E242C" w:rsidP="005E242C">
            <w:pPr>
              <w:shd w:val="clear" w:color="auto" w:fill="FFFFFF" w:themeFill="background1"/>
              <w:spacing w:after="0"/>
              <w:jc w:val="right"/>
              <w:rPr>
                <w:bCs/>
                <w:sz w:val="16"/>
                <w:szCs w:val="16"/>
                <w:rPrChange w:id="10934" w:author="Steve Barbeaux" w:date="2022-10-10T12:18:00Z">
                  <w:rPr>
                    <w:bCs/>
                    <w:sz w:val="16"/>
                    <w:szCs w:val="16"/>
                  </w:rPr>
                </w:rPrChange>
              </w:rPr>
            </w:pPr>
            <w:ins w:id="10935" w:author="Steve Barbeaux" w:date="2022-10-10T12:18:00Z">
              <w:r w:rsidRPr="005E242C">
                <w:rPr>
                  <w:sz w:val="16"/>
                  <w:szCs w:val="16"/>
                  <w:rPrChange w:id="10936" w:author="Steve Barbeaux" w:date="2022-10-10T12:18:00Z">
                    <w:rPr/>
                  </w:rPrChange>
                </w:rPr>
                <w:t>0.02</w:t>
              </w:r>
            </w:ins>
            <w:del w:id="10937" w:author="Steve Barbeaux" w:date="2022-10-10T12:18:00Z">
              <w:r w:rsidRPr="005E242C" w:rsidDel="00FC0D60">
                <w:rPr>
                  <w:sz w:val="16"/>
                  <w:szCs w:val="16"/>
                  <w:rPrChange w:id="10938"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2A818512" w14:textId="3E3B06B8" w:rsidR="005E242C" w:rsidRPr="005E242C" w:rsidRDefault="005E242C" w:rsidP="005E242C">
            <w:pPr>
              <w:shd w:val="clear" w:color="auto" w:fill="FFFFFF" w:themeFill="background1"/>
              <w:spacing w:after="0"/>
              <w:jc w:val="right"/>
              <w:rPr>
                <w:bCs/>
                <w:sz w:val="16"/>
                <w:szCs w:val="16"/>
                <w:rPrChange w:id="10939" w:author="Steve Barbeaux" w:date="2022-10-10T12:18:00Z">
                  <w:rPr>
                    <w:bCs/>
                    <w:sz w:val="16"/>
                    <w:szCs w:val="16"/>
                  </w:rPr>
                </w:rPrChange>
              </w:rPr>
            </w:pPr>
            <w:ins w:id="10940" w:author="Steve Barbeaux" w:date="2022-10-10T12:18:00Z">
              <w:r w:rsidRPr="005E242C">
                <w:rPr>
                  <w:sz w:val="16"/>
                  <w:szCs w:val="16"/>
                  <w:rPrChange w:id="10941" w:author="Steve Barbeaux" w:date="2022-10-10T12:18:00Z">
                    <w:rPr/>
                  </w:rPrChange>
                </w:rPr>
                <w:t>0.01</w:t>
              </w:r>
            </w:ins>
            <w:del w:id="10942" w:author="Steve Barbeaux" w:date="2022-10-10T12:18:00Z">
              <w:r w:rsidRPr="005E242C" w:rsidDel="00FC0D60">
                <w:rPr>
                  <w:sz w:val="16"/>
                  <w:szCs w:val="16"/>
                  <w:rPrChange w:id="10943"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45DACA45" w14:textId="62A9BCFC" w:rsidR="005E242C" w:rsidRPr="005E242C" w:rsidRDefault="005E242C" w:rsidP="005E242C">
            <w:pPr>
              <w:shd w:val="clear" w:color="auto" w:fill="FFFFFF" w:themeFill="background1"/>
              <w:spacing w:after="0"/>
              <w:jc w:val="right"/>
              <w:rPr>
                <w:bCs/>
                <w:sz w:val="16"/>
                <w:szCs w:val="16"/>
                <w:rPrChange w:id="10944" w:author="Steve Barbeaux" w:date="2022-10-10T12:18:00Z">
                  <w:rPr>
                    <w:bCs/>
                    <w:sz w:val="16"/>
                    <w:szCs w:val="16"/>
                  </w:rPr>
                </w:rPrChange>
              </w:rPr>
            </w:pPr>
            <w:ins w:id="10945" w:author="Steve Barbeaux" w:date="2022-10-10T12:18:00Z">
              <w:r w:rsidRPr="005E242C">
                <w:rPr>
                  <w:sz w:val="16"/>
                  <w:szCs w:val="16"/>
                  <w:rPrChange w:id="10946" w:author="Steve Barbeaux" w:date="2022-10-10T12:18:00Z">
                    <w:rPr/>
                  </w:rPrChange>
                </w:rPr>
                <w:t>0.00</w:t>
              </w:r>
            </w:ins>
            <w:del w:id="10947" w:author="Steve Barbeaux" w:date="2022-10-10T12:18:00Z">
              <w:r w:rsidRPr="005E242C" w:rsidDel="00FC0D60">
                <w:rPr>
                  <w:sz w:val="16"/>
                  <w:szCs w:val="16"/>
                  <w:rPrChange w:id="1094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758EA4E3" w14:textId="0F4F996D" w:rsidR="005E242C" w:rsidRPr="005E242C" w:rsidRDefault="005E242C" w:rsidP="005E242C">
            <w:pPr>
              <w:shd w:val="clear" w:color="auto" w:fill="FFFFFF" w:themeFill="background1"/>
              <w:spacing w:after="0"/>
              <w:jc w:val="right"/>
              <w:rPr>
                <w:bCs/>
                <w:sz w:val="16"/>
                <w:szCs w:val="16"/>
                <w:rPrChange w:id="10949" w:author="Steve Barbeaux" w:date="2022-10-10T12:18:00Z">
                  <w:rPr>
                    <w:bCs/>
                    <w:sz w:val="16"/>
                    <w:szCs w:val="16"/>
                  </w:rPr>
                </w:rPrChange>
              </w:rPr>
            </w:pPr>
            <w:ins w:id="10950" w:author="Steve Barbeaux" w:date="2022-10-10T12:18:00Z">
              <w:r w:rsidRPr="005E242C">
                <w:rPr>
                  <w:sz w:val="16"/>
                  <w:szCs w:val="16"/>
                  <w:rPrChange w:id="10951" w:author="Steve Barbeaux" w:date="2022-10-10T12:18:00Z">
                    <w:rPr/>
                  </w:rPrChange>
                </w:rPr>
                <w:t>0.00</w:t>
              </w:r>
            </w:ins>
            <w:del w:id="10952" w:author="Steve Barbeaux" w:date="2022-10-10T12:18:00Z">
              <w:r w:rsidRPr="005E242C" w:rsidDel="00FC0D60">
                <w:rPr>
                  <w:sz w:val="16"/>
                  <w:szCs w:val="16"/>
                  <w:rPrChange w:id="1095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7C5880E9" w14:textId="36FB32D5" w:rsidR="005E242C" w:rsidRPr="005E242C" w:rsidRDefault="005E242C" w:rsidP="005E242C">
            <w:pPr>
              <w:shd w:val="clear" w:color="auto" w:fill="FFFFFF" w:themeFill="background1"/>
              <w:spacing w:after="0"/>
              <w:jc w:val="right"/>
              <w:rPr>
                <w:bCs/>
                <w:sz w:val="16"/>
                <w:szCs w:val="16"/>
                <w:rPrChange w:id="10954" w:author="Steve Barbeaux" w:date="2022-10-10T12:18:00Z">
                  <w:rPr>
                    <w:bCs/>
                    <w:sz w:val="16"/>
                    <w:szCs w:val="16"/>
                  </w:rPr>
                </w:rPrChange>
              </w:rPr>
            </w:pPr>
            <w:ins w:id="10955" w:author="Steve Barbeaux" w:date="2022-10-10T12:18:00Z">
              <w:r w:rsidRPr="005E242C">
                <w:rPr>
                  <w:sz w:val="16"/>
                  <w:szCs w:val="16"/>
                  <w:rPrChange w:id="10956" w:author="Steve Barbeaux" w:date="2022-10-10T12:18:00Z">
                    <w:rPr/>
                  </w:rPrChange>
                </w:rPr>
                <w:t>0.00</w:t>
              </w:r>
            </w:ins>
            <w:del w:id="10957" w:author="Steve Barbeaux" w:date="2022-10-10T12:18:00Z">
              <w:r w:rsidRPr="005E242C" w:rsidDel="00FC0D60">
                <w:rPr>
                  <w:sz w:val="16"/>
                  <w:szCs w:val="16"/>
                  <w:rPrChange w:id="1095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6A5672F0" w14:textId="0899389C" w:rsidR="005E242C" w:rsidRPr="005E242C" w:rsidRDefault="005E242C" w:rsidP="005E242C">
            <w:pPr>
              <w:shd w:val="clear" w:color="auto" w:fill="FFFFFF" w:themeFill="background1"/>
              <w:spacing w:after="0"/>
              <w:jc w:val="right"/>
              <w:rPr>
                <w:bCs/>
                <w:sz w:val="16"/>
                <w:szCs w:val="16"/>
                <w:rPrChange w:id="10959" w:author="Steve Barbeaux" w:date="2022-10-10T12:18:00Z">
                  <w:rPr>
                    <w:bCs/>
                    <w:sz w:val="16"/>
                    <w:szCs w:val="16"/>
                  </w:rPr>
                </w:rPrChange>
              </w:rPr>
            </w:pPr>
            <w:ins w:id="10960" w:author="Steve Barbeaux" w:date="2022-10-10T12:18:00Z">
              <w:r w:rsidRPr="005E242C">
                <w:rPr>
                  <w:sz w:val="16"/>
                  <w:szCs w:val="16"/>
                  <w:rPrChange w:id="10961" w:author="Steve Barbeaux" w:date="2022-10-10T12:18:00Z">
                    <w:rPr/>
                  </w:rPrChange>
                </w:rPr>
                <w:t>0.00</w:t>
              </w:r>
            </w:ins>
            <w:del w:id="10962" w:author="Steve Barbeaux" w:date="2022-10-10T12:18:00Z">
              <w:r w:rsidRPr="005E242C" w:rsidDel="00FC0D60">
                <w:rPr>
                  <w:sz w:val="16"/>
                  <w:szCs w:val="16"/>
                  <w:rPrChange w:id="1096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11844A9D" w14:textId="7BC75D13" w:rsidR="005E242C" w:rsidRPr="005E242C" w:rsidRDefault="005E242C" w:rsidP="005E242C">
            <w:pPr>
              <w:shd w:val="clear" w:color="auto" w:fill="FFFFFF" w:themeFill="background1"/>
              <w:spacing w:after="0"/>
              <w:jc w:val="right"/>
              <w:rPr>
                <w:bCs/>
                <w:sz w:val="16"/>
                <w:szCs w:val="16"/>
                <w:rPrChange w:id="10964" w:author="Steve Barbeaux" w:date="2022-10-10T12:18:00Z">
                  <w:rPr>
                    <w:bCs/>
                    <w:sz w:val="16"/>
                    <w:szCs w:val="16"/>
                  </w:rPr>
                </w:rPrChange>
              </w:rPr>
            </w:pPr>
            <w:ins w:id="10965" w:author="Steve Barbeaux" w:date="2022-10-10T12:18:00Z">
              <w:r w:rsidRPr="005E242C">
                <w:rPr>
                  <w:sz w:val="16"/>
                  <w:szCs w:val="16"/>
                  <w:rPrChange w:id="10966" w:author="Steve Barbeaux" w:date="2022-10-10T12:18:00Z">
                    <w:rPr/>
                  </w:rPrChange>
                </w:rPr>
                <w:t>0.01</w:t>
              </w:r>
            </w:ins>
            <w:del w:id="10967" w:author="Steve Barbeaux" w:date="2022-10-10T12:18:00Z">
              <w:r w:rsidRPr="005E242C" w:rsidDel="00FC0D60">
                <w:rPr>
                  <w:sz w:val="16"/>
                  <w:szCs w:val="16"/>
                  <w:rPrChange w:id="1096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1B2F3251" w14:textId="08DB5E5B" w:rsidR="005E242C" w:rsidRPr="005E242C" w:rsidRDefault="005E242C" w:rsidP="005E242C">
            <w:pPr>
              <w:shd w:val="clear" w:color="auto" w:fill="FFFFFF" w:themeFill="background1"/>
              <w:spacing w:after="0"/>
              <w:jc w:val="right"/>
              <w:rPr>
                <w:bCs/>
                <w:sz w:val="16"/>
                <w:szCs w:val="16"/>
                <w:rPrChange w:id="10969" w:author="Steve Barbeaux" w:date="2022-10-10T12:18:00Z">
                  <w:rPr>
                    <w:bCs/>
                    <w:sz w:val="16"/>
                    <w:szCs w:val="16"/>
                  </w:rPr>
                </w:rPrChange>
              </w:rPr>
            </w:pPr>
            <w:ins w:id="10970" w:author="Steve Barbeaux" w:date="2022-10-10T12:18:00Z">
              <w:r w:rsidRPr="005E242C">
                <w:rPr>
                  <w:sz w:val="16"/>
                  <w:szCs w:val="16"/>
                  <w:rPrChange w:id="10971" w:author="Steve Barbeaux" w:date="2022-10-10T12:18:00Z">
                    <w:rPr/>
                  </w:rPrChange>
                </w:rPr>
                <w:t>0.01</w:t>
              </w:r>
            </w:ins>
            <w:del w:id="10972" w:author="Steve Barbeaux" w:date="2022-10-10T12:18:00Z">
              <w:r w:rsidRPr="005E242C" w:rsidDel="00FC0D60">
                <w:rPr>
                  <w:sz w:val="16"/>
                  <w:szCs w:val="16"/>
                  <w:rPrChange w:id="10973"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7CAA19A0" w14:textId="6960EB30" w:rsidR="005E242C" w:rsidRPr="005E242C" w:rsidRDefault="005E242C" w:rsidP="005E242C">
            <w:pPr>
              <w:shd w:val="clear" w:color="auto" w:fill="FFFFFF" w:themeFill="background1"/>
              <w:spacing w:after="0"/>
              <w:jc w:val="right"/>
              <w:rPr>
                <w:bCs/>
                <w:sz w:val="16"/>
                <w:szCs w:val="16"/>
                <w:rPrChange w:id="10974" w:author="Steve Barbeaux" w:date="2022-10-10T12:18:00Z">
                  <w:rPr>
                    <w:bCs/>
                    <w:sz w:val="16"/>
                    <w:szCs w:val="16"/>
                  </w:rPr>
                </w:rPrChange>
              </w:rPr>
            </w:pPr>
            <w:ins w:id="10975" w:author="Steve Barbeaux" w:date="2022-10-10T12:18:00Z">
              <w:r w:rsidRPr="005E242C">
                <w:rPr>
                  <w:sz w:val="16"/>
                  <w:szCs w:val="16"/>
                  <w:rPrChange w:id="10976" w:author="Steve Barbeaux" w:date="2022-10-10T12:18:00Z">
                    <w:rPr/>
                  </w:rPrChange>
                </w:rPr>
                <w:t>0.35</w:t>
              </w:r>
            </w:ins>
            <w:del w:id="10977" w:author="Steve Barbeaux" w:date="2022-10-10T12:18:00Z">
              <w:r w:rsidRPr="005E242C" w:rsidDel="00FC0D60">
                <w:rPr>
                  <w:sz w:val="16"/>
                  <w:szCs w:val="16"/>
                  <w:rPrChange w:id="10978" w:author="Steve Barbeaux" w:date="2022-10-10T12:18:00Z">
                    <w:rPr>
                      <w:sz w:val="16"/>
                      <w:szCs w:val="16"/>
                    </w:rPr>
                  </w:rPrChange>
                </w:rPr>
                <w:delText>0.39</w:delText>
              </w:r>
            </w:del>
          </w:p>
        </w:tc>
        <w:tc>
          <w:tcPr>
            <w:tcW w:w="317" w:type="pct"/>
            <w:tcBorders>
              <w:left w:val="nil"/>
              <w:right w:val="nil"/>
            </w:tcBorders>
            <w:shd w:val="clear" w:color="auto" w:fill="FFFFFF" w:themeFill="background1"/>
            <w:noWrap/>
          </w:tcPr>
          <w:p w14:paraId="24A604EA" w14:textId="0BA44B71" w:rsidR="005E242C" w:rsidRPr="005E242C" w:rsidRDefault="005E242C" w:rsidP="005E242C">
            <w:pPr>
              <w:shd w:val="clear" w:color="auto" w:fill="FFFFFF" w:themeFill="background1"/>
              <w:spacing w:after="0"/>
              <w:jc w:val="right"/>
              <w:rPr>
                <w:bCs/>
                <w:sz w:val="16"/>
                <w:szCs w:val="16"/>
                <w:rPrChange w:id="10979" w:author="Steve Barbeaux" w:date="2022-10-10T12:18:00Z">
                  <w:rPr>
                    <w:bCs/>
                    <w:sz w:val="16"/>
                    <w:szCs w:val="16"/>
                  </w:rPr>
                </w:rPrChange>
              </w:rPr>
            </w:pPr>
            <w:ins w:id="10980" w:author="Steve Barbeaux" w:date="2022-10-10T12:18:00Z">
              <w:r w:rsidRPr="005E242C">
                <w:rPr>
                  <w:sz w:val="16"/>
                  <w:szCs w:val="16"/>
                  <w:rPrChange w:id="10981" w:author="Steve Barbeaux" w:date="2022-10-10T12:18:00Z">
                    <w:rPr/>
                  </w:rPrChange>
                </w:rPr>
                <w:t>3.3%</w:t>
              </w:r>
            </w:ins>
            <w:del w:id="10982" w:author="Steve Barbeaux" w:date="2022-10-10T12:18:00Z">
              <w:r w:rsidRPr="005E242C" w:rsidDel="00FC0D60">
                <w:rPr>
                  <w:sz w:val="16"/>
                  <w:szCs w:val="16"/>
                  <w:rPrChange w:id="10983" w:author="Steve Barbeaux" w:date="2022-10-10T12:18:00Z">
                    <w:rPr>
                      <w:sz w:val="16"/>
                      <w:szCs w:val="16"/>
                    </w:rPr>
                  </w:rPrChange>
                </w:rPr>
                <w:delText>3.1%</w:delText>
              </w:r>
            </w:del>
          </w:p>
        </w:tc>
      </w:tr>
      <w:tr w:rsidR="005E242C" w:rsidRPr="0023317E" w14:paraId="46AF9C4D" w14:textId="77777777" w:rsidTr="00D45095">
        <w:trPr>
          <w:tblCellSpacing w:w="7" w:type="dxa"/>
        </w:trPr>
        <w:tc>
          <w:tcPr>
            <w:tcW w:w="222" w:type="pct"/>
            <w:tcBorders>
              <w:left w:val="nil"/>
              <w:right w:val="nil"/>
            </w:tcBorders>
            <w:shd w:val="clear" w:color="auto" w:fill="FFFFFF" w:themeFill="background1"/>
            <w:noWrap/>
          </w:tcPr>
          <w:p w14:paraId="68F81B06" w14:textId="77777777" w:rsidR="005E242C" w:rsidRPr="00693704" w:rsidRDefault="005E242C" w:rsidP="005E242C">
            <w:pPr>
              <w:shd w:val="clear" w:color="auto" w:fill="FFFFFF" w:themeFill="background1"/>
              <w:spacing w:after="0"/>
              <w:jc w:val="right"/>
              <w:rPr>
                <w:sz w:val="16"/>
                <w:szCs w:val="16"/>
              </w:rPr>
            </w:pPr>
            <w:r>
              <w:rPr>
                <w:sz w:val="16"/>
                <w:szCs w:val="16"/>
              </w:rPr>
              <w:t>2015</w:t>
            </w:r>
          </w:p>
        </w:tc>
        <w:tc>
          <w:tcPr>
            <w:tcW w:w="256" w:type="pct"/>
            <w:tcBorders>
              <w:left w:val="nil"/>
              <w:right w:val="nil"/>
            </w:tcBorders>
            <w:shd w:val="clear" w:color="auto" w:fill="FFFFFF" w:themeFill="background1"/>
            <w:noWrap/>
          </w:tcPr>
          <w:p w14:paraId="11319C0F" w14:textId="3F4BE9D8" w:rsidR="005E242C" w:rsidRPr="005E242C" w:rsidRDefault="005E242C" w:rsidP="005E242C">
            <w:pPr>
              <w:shd w:val="clear" w:color="auto" w:fill="FFFFFF" w:themeFill="background1"/>
              <w:spacing w:after="0"/>
              <w:jc w:val="right"/>
              <w:rPr>
                <w:sz w:val="16"/>
                <w:szCs w:val="16"/>
                <w:rPrChange w:id="10984" w:author="Steve Barbeaux" w:date="2022-10-10T12:18:00Z">
                  <w:rPr>
                    <w:sz w:val="16"/>
                    <w:szCs w:val="16"/>
                  </w:rPr>
                </w:rPrChange>
              </w:rPr>
            </w:pPr>
            <w:ins w:id="10985" w:author="Steve Barbeaux" w:date="2022-10-10T12:18:00Z">
              <w:r w:rsidRPr="005E242C">
                <w:rPr>
                  <w:sz w:val="16"/>
                  <w:szCs w:val="16"/>
                  <w:rPrChange w:id="10986" w:author="Steve Barbeaux" w:date="2022-10-10T12:18:00Z">
                    <w:rPr/>
                  </w:rPrChange>
                </w:rPr>
                <w:t>0.07</w:t>
              </w:r>
            </w:ins>
            <w:del w:id="10987" w:author="Steve Barbeaux" w:date="2022-10-10T12:18:00Z">
              <w:r w:rsidRPr="005E242C" w:rsidDel="00FC0D60">
                <w:rPr>
                  <w:sz w:val="16"/>
                  <w:szCs w:val="16"/>
                  <w:rPrChange w:id="10988" w:author="Steve Barbeaux" w:date="2022-10-10T12:18:00Z">
                    <w:rPr>
                      <w:sz w:val="16"/>
                      <w:szCs w:val="16"/>
                    </w:rPr>
                  </w:rPrChange>
                </w:rPr>
                <w:delText>0.07</w:delText>
              </w:r>
            </w:del>
          </w:p>
        </w:tc>
        <w:tc>
          <w:tcPr>
            <w:tcW w:w="256" w:type="pct"/>
            <w:tcBorders>
              <w:left w:val="nil"/>
              <w:right w:val="nil"/>
            </w:tcBorders>
            <w:shd w:val="clear" w:color="auto" w:fill="FFFFFF" w:themeFill="background1"/>
            <w:noWrap/>
          </w:tcPr>
          <w:p w14:paraId="373CADFD" w14:textId="4601CB09" w:rsidR="005E242C" w:rsidRPr="005E242C" w:rsidRDefault="005E242C" w:rsidP="005E242C">
            <w:pPr>
              <w:shd w:val="clear" w:color="auto" w:fill="FFFFFF" w:themeFill="background1"/>
              <w:spacing w:after="0"/>
              <w:jc w:val="right"/>
              <w:rPr>
                <w:sz w:val="16"/>
                <w:szCs w:val="16"/>
                <w:rPrChange w:id="10989" w:author="Steve Barbeaux" w:date="2022-10-10T12:18:00Z">
                  <w:rPr>
                    <w:sz w:val="16"/>
                    <w:szCs w:val="16"/>
                  </w:rPr>
                </w:rPrChange>
              </w:rPr>
            </w:pPr>
            <w:ins w:id="10990" w:author="Steve Barbeaux" w:date="2022-10-10T12:18:00Z">
              <w:r w:rsidRPr="005E242C">
                <w:rPr>
                  <w:sz w:val="16"/>
                  <w:szCs w:val="16"/>
                  <w:rPrChange w:id="10991" w:author="Steve Barbeaux" w:date="2022-10-10T12:18:00Z">
                    <w:rPr/>
                  </w:rPrChange>
                </w:rPr>
                <w:t>0.06</w:t>
              </w:r>
            </w:ins>
            <w:del w:id="10992" w:author="Steve Barbeaux" w:date="2022-10-10T12:18:00Z">
              <w:r w:rsidRPr="005E242C" w:rsidDel="00FC0D60">
                <w:rPr>
                  <w:sz w:val="16"/>
                  <w:szCs w:val="16"/>
                  <w:rPrChange w:id="10993" w:author="Steve Barbeaux" w:date="2022-10-10T12:18:00Z">
                    <w:rPr>
                      <w:sz w:val="16"/>
                      <w:szCs w:val="16"/>
                    </w:rPr>
                  </w:rPrChange>
                </w:rPr>
                <w:delText>0.06</w:delText>
              </w:r>
            </w:del>
          </w:p>
        </w:tc>
        <w:tc>
          <w:tcPr>
            <w:tcW w:w="256" w:type="pct"/>
            <w:tcBorders>
              <w:left w:val="nil"/>
              <w:right w:val="nil"/>
            </w:tcBorders>
            <w:shd w:val="clear" w:color="auto" w:fill="FFFFFF" w:themeFill="background1"/>
            <w:noWrap/>
          </w:tcPr>
          <w:p w14:paraId="2DEB81C7" w14:textId="487DA014" w:rsidR="005E242C" w:rsidRPr="005E242C" w:rsidRDefault="005E242C" w:rsidP="005E242C">
            <w:pPr>
              <w:shd w:val="clear" w:color="auto" w:fill="FFFFFF" w:themeFill="background1"/>
              <w:spacing w:after="0"/>
              <w:jc w:val="right"/>
              <w:rPr>
                <w:sz w:val="16"/>
                <w:szCs w:val="16"/>
                <w:rPrChange w:id="10994" w:author="Steve Barbeaux" w:date="2022-10-10T12:18:00Z">
                  <w:rPr>
                    <w:sz w:val="16"/>
                    <w:szCs w:val="16"/>
                  </w:rPr>
                </w:rPrChange>
              </w:rPr>
            </w:pPr>
            <w:ins w:id="10995" w:author="Steve Barbeaux" w:date="2022-10-10T12:18:00Z">
              <w:r w:rsidRPr="005E242C">
                <w:rPr>
                  <w:sz w:val="16"/>
                  <w:szCs w:val="16"/>
                  <w:rPrChange w:id="10996" w:author="Steve Barbeaux" w:date="2022-10-10T12:18:00Z">
                    <w:rPr/>
                  </w:rPrChange>
                </w:rPr>
                <w:t>0.08</w:t>
              </w:r>
            </w:ins>
            <w:del w:id="10997" w:author="Steve Barbeaux" w:date="2022-10-10T12:18:00Z">
              <w:r w:rsidRPr="005E242C" w:rsidDel="00FC0D60">
                <w:rPr>
                  <w:sz w:val="16"/>
                  <w:szCs w:val="16"/>
                  <w:rPrChange w:id="10998" w:author="Steve Barbeaux" w:date="2022-10-10T12:18:00Z">
                    <w:rPr>
                      <w:sz w:val="16"/>
                      <w:szCs w:val="16"/>
                    </w:rPr>
                  </w:rPrChange>
                </w:rPr>
                <w:delText>0.09</w:delText>
              </w:r>
            </w:del>
          </w:p>
        </w:tc>
        <w:tc>
          <w:tcPr>
            <w:tcW w:w="257" w:type="pct"/>
            <w:tcBorders>
              <w:left w:val="nil"/>
              <w:right w:val="nil"/>
            </w:tcBorders>
            <w:shd w:val="clear" w:color="auto" w:fill="FFFFFF" w:themeFill="background1"/>
            <w:noWrap/>
          </w:tcPr>
          <w:p w14:paraId="3EDE71FB" w14:textId="5491A98E" w:rsidR="005E242C" w:rsidRPr="005E242C" w:rsidRDefault="005E242C" w:rsidP="005E242C">
            <w:pPr>
              <w:shd w:val="clear" w:color="auto" w:fill="FFFFFF" w:themeFill="background1"/>
              <w:spacing w:after="0"/>
              <w:jc w:val="right"/>
              <w:rPr>
                <w:sz w:val="16"/>
                <w:szCs w:val="16"/>
                <w:rPrChange w:id="10999" w:author="Steve Barbeaux" w:date="2022-10-10T12:18:00Z">
                  <w:rPr>
                    <w:sz w:val="16"/>
                    <w:szCs w:val="16"/>
                  </w:rPr>
                </w:rPrChange>
              </w:rPr>
            </w:pPr>
            <w:ins w:id="11000" w:author="Steve Barbeaux" w:date="2022-10-10T12:18:00Z">
              <w:r w:rsidRPr="005E242C">
                <w:rPr>
                  <w:sz w:val="16"/>
                  <w:szCs w:val="16"/>
                  <w:rPrChange w:id="11001" w:author="Steve Barbeaux" w:date="2022-10-10T12:18:00Z">
                    <w:rPr/>
                  </w:rPrChange>
                </w:rPr>
                <w:t>0.05</w:t>
              </w:r>
            </w:ins>
            <w:del w:id="11002" w:author="Steve Barbeaux" w:date="2022-10-10T12:18:00Z">
              <w:r w:rsidRPr="005E242C" w:rsidDel="00FC0D60">
                <w:rPr>
                  <w:sz w:val="16"/>
                  <w:szCs w:val="16"/>
                  <w:rPrChange w:id="11003" w:author="Steve Barbeaux" w:date="2022-10-10T12:18:00Z">
                    <w:rPr>
                      <w:sz w:val="16"/>
                      <w:szCs w:val="16"/>
                    </w:rPr>
                  </w:rPrChange>
                </w:rPr>
                <w:delText>0.06</w:delText>
              </w:r>
            </w:del>
          </w:p>
        </w:tc>
        <w:tc>
          <w:tcPr>
            <w:tcW w:w="257" w:type="pct"/>
            <w:tcBorders>
              <w:left w:val="nil"/>
              <w:right w:val="nil"/>
            </w:tcBorders>
            <w:shd w:val="clear" w:color="auto" w:fill="FFFFFF" w:themeFill="background1"/>
            <w:noWrap/>
          </w:tcPr>
          <w:p w14:paraId="76C776FB" w14:textId="11DBCF1F" w:rsidR="005E242C" w:rsidRPr="005E242C" w:rsidRDefault="005E242C" w:rsidP="005E242C">
            <w:pPr>
              <w:shd w:val="clear" w:color="auto" w:fill="FFFFFF" w:themeFill="background1"/>
              <w:spacing w:after="0"/>
              <w:jc w:val="right"/>
              <w:rPr>
                <w:sz w:val="16"/>
                <w:szCs w:val="16"/>
                <w:rPrChange w:id="11004" w:author="Steve Barbeaux" w:date="2022-10-10T12:18:00Z">
                  <w:rPr>
                    <w:sz w:val="16"/>
                    <w:szCs w:val="16"/>
                  </w:rPr>
                </w:rPrChange>
              </w:rPr>
            </w:pPr>
            <w:ins w:id="11005" w:author="Steve Barbeaux" w:date="2022-10-10T12:18:00Z">
              <w:r w:rsidRPr="005E242C">
                <w:rPr>
                  <w:sz w:val="16"/>
                  <w:szCs w:val="16"/>
                  <w:rPrChange w:id="11006" w:author="Steve Barbeaux" w:date="2022-10-10T12:18:00Z">
                    <w:rPr/>
                  </w:rPrChange>
                </w:rPr>
                <w:t>0.01</w:t>
              </w:r>
            </w:ins>
            <w:del w:id="11007" w:author="Steve Barbeaux" w:date="2022-10-10T12:18:00Z">
              <w:r w:rsidRPr="005E242C" w:rsidDel="00FC0D60">
                <w:rPr>
                  <w:sz w:val="16"/>
                  <w:szCs w:val="16"/>
                  <w:rPrChange w:id="11008" w:author="Steve Barbeaux" w:date="2022-10-10T12:18:00Z">
                    <w:rPr>
                      <w:sz w:val="16"/>
                      <w:szCs w:val="16"/>
                    </w:rPr>
                  </w:rPrChange>
                </w:rPr>
                <w:delText>0.02</w:delText>
              </w:r>
            </w:del>
          </w:p>
        </w:tc>
        <w:tc>
          <w:tcPr>
            <w:tcW w:w="257" w:type="pct"/>
            <w:tcBorders>
              <w:left w:val="nil"/>
              <w:right w:val="nil"/>
            </w:tcBorders>
            <w:shd w:val="clear" w:color="auto" w:fill="FFFFFF" w:themeFill="background1"/>
            <w:noWrap/>
          </w:tcPr>
          <w:p w14:paraId="5D2C825A" w14:textId="43A94F6A" w:rsidR="005E242C" w:rsidRPr="005E242C" w:rsidRDefault="005E242C" w:rsidP="005E242C">
            <w:pPr>
              <w:shd w:val="clear" w:color="auto" w:fill="FFFFFF" w:themeFill="background1"/>
              <w:spacing w:after="0"/>
              <w:jc w:val="right"/>
              <w:rPr>
                <w:sz w:val="16"/>
                <w:szCs w:val="16"/>
                <w:rPrChange w:id="11009" w:author="Steve Barbeaux" w:date="2022-10-10T12:18:00Z">
                  <w:rPr>
                    <w:sz w:val="16"/>
                    <w:szCs w:val="16"/>
                  </w:rPr>
                </w:rPrChange>
              </w:rPr>
            </w:pPr>
            <w:ins w:id="11010" w:author="Steve Barbeaux" w:date="2022-10-10T12:18:00Z">
              <w:r w:rsidRPr="005E242C">
                <w:rPr>
                  <w:sz w:val="16"/>
                  <w:szCs w:val="16"/>
                  <w:rPrChange w:id="11011" w:author="Steve Barbeaux" w:date="2022-10-10T12:18:00Z">
                    <w:rPr/>
                  </w:rPrChange>
                </w:rPr>
                <w:t>0.03</w:t>
              </w:r>
            </w:ins>
            <w:del w:id="11012" w:author="Steve Barbeaux" w:date="2022-10-10T12:18:00Z">
              <w:r w:rsidRPr="005E242C" w:rsidDel="00FC0D60">
                <w:rPr>
                  <w:sz w:val="16"/>
                  <w:szCs w:val="16"/>
                  <w:rPrChange w:id="11013" w:author="Steve Barbeaux" w:date="2022-10-10T12:18:00Z">
                    <w:rPr>
                      <w:sz w:val="16"/>
                      <w:szCs w:val="16"/>
                    </w:rPr>
                  </w:rPrChange>
                </w:rPr>
                <w:delText>0.03</w:delText>
              </w:r>
            </w:del>
          </w:p>
        </w:tc>
        <w:tc>
          <w:tcPr>
            <w:tcW w:w="256" w:type="pct"/>
            <w:tcBorders>
              <w:left w:val="nil"/>
              <w:right w:val="nil"/>
            </w:tcBorders>
            <w:shd w:val="clear" w:color="auto" w:fill="FFFFFF" w:themeFill="background1"/>
            <w:noWrap/>
          </w:tcPr>
          <w:p w14:paraId="0F91AA9D" w14:textId="4B43DD84" w:rsidR="005E242C" w:rsidRPr="005E242C" w:rsidRDefault="005E242C" w:rsidP="005E242C">
            <w:pPr>
              <w:shd w:val="clear" w:color="auto" w:fill="FFFFFF" w:themeFill="background1"/>
              <w:spacing w:after="0"/>
              <w:jc w:val="right"/>
              <w:rPr>
                <w:sz w:val="16"/>
                <w:szCs w:val="16"/>
                <w:rPrChange w:id="11014" w:author="Steve Barbeaux" w:date="2022-10-10T12:18:00Z">
                  <w:rPr>
                    <w:sz w:val="16"/>
                    <w:szCs w:val="16"/>
                  </w:rPr>
                </w:rPrChange>
              </w:rPr>
            </w:pPr>
            <w:ins w:id="11015" w:author="Steve Barbeaux" w:date="2022-10-10T12:18:00Z">
              <w:r w:rsidRPr="005E242C">
                <w:rPr>
                  <w:sz w:val="16"/>
                  <w:szCs w:val="16"/>
                  <w:rPrChange w:id="11016" w:author="Steve Barbeaux" w:date="2022-10-10T12:18:00Z">
                    <w:rPr/>
                  </w:rPrChange>
                </w:rPr>
                <w:t>0.00</w:t>
              </w:r>
            </w:ins>
            <w:del w:id="11017" w:author="Steve Barbeaux" w:date="2022-10-10T12:18:00Z">
              <w:r w:rsidRPr="005E242C" w:rsidDel="00FC0D60">
                <w:rPr>
                  <w:sz w:val="16"/>
                  <w:szCs w:val="16"/>
                  <w:rPrChange w:id="11018" w:author="Steve Barbeaux" w:date="2022-10-10T12:18:00Z">
                    <w:rPr>
                      <w:sz w:val="16"/>
                      <w:szCs w:val="16"/>
                    </w:rPr>
                  </w:rPrChange>
                </w:rPr>
                <w:delText>0.00</w:delText>
              </w:r>
            </w:del>
          </w:p>
        </w:tc>
        <w:tc>
          <w:tcPr>
            <w:tcW w:w="256" w:type="pct"/>
            <w:tcBorders>
              <w:left w:val="nil"/>
              <w:right w:val="nil"/>
            </w:tcBorders>
            <w:shd w:val="clear" w:color="auto" w:fill="FFFFFF" w:themeFill="background1"/>
            <w:noWrap/>
          </w:tcPr>
          <w:p w14:paraId="624AFC6F" w14:textId="66375E91" w:rsidR="005E242C" w:rsidRPr="005E242C" w:rsidRDefault="005E242C" w:rsidP="005E242C">
            <w:pPr>
              <w:shd w:val="clear" w:color="auto" w:fill="FFFFFF" w:themeFill="background1"/>
              <w:spacing w:after="0"/>
              <w:jc w:val="right"/>
              <w:rPr>
                <w:sz w:val="16"/>
                <w:szCs w:val="16"/>
                <w:rPrChange w:id="11019" w:author="Steve Barbeaux" w:date="2022-10-10T12:18:00Z">
                  <w:rPr>
                    <w:sz w:val="16"/>
                    <w:szCs w:val="16"/>
                  </w:rPr>
                </w:rPrChange>
              </w:rPr>
            </w:pPr>
            <w:ins w:id="11020" w:author="Steve Barbeaux" w:date="2022-10-10T12:18:00Z">
              <w:r w:rsidRPr="005E242C">
                <w:rPr>
                  <w:sz w:val="16"/>
                  <w:szCs w:val="16"/>
                  <w:rPrChange w:id="11021" w:author="Steve Barbeaux" w:date="2022-10-10T12:18:00Z">
                    <w:rPr/>
                  </w:rPrChange>
                </w:rPr>
                <w:t>0.01</w:t>
              </w:r>
            </w:ins>
            <w:del w:id="11022" w:author="Steve Barbeaux" w:date="2022-10-10T12:18:00Z">
              <w:r w:rsidRPr="005E242C" w:rsidDel="00FC0D60">
                <w:rPr>
                  <w:sz w:val="16"/>
                  <w:szCs w:val="16"/>
                  <w:rPrChange w:id="11023"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71C31F63" w14:textId="6091FD11" w:rsidR="005E242C" w:rsidRPr="005E242C" w:rsidRDefault="005E242C" w:rsidP="005E242C">
            <w:pPr>
              <w:shd w:val="clear" w:color="auto" w:fill="FFFFFF" w:themeFill="background1"/>
              <w:spacing w:after="0"/>
              <w:jc w:val="right"/>
              <w:rPr>
                <w:sz w:val="16"/>
                <w:szCs w:val="16"/>
                <w:rPrChange w:id="11024" w:author="Steve Barbeaux" w:date="2022-10-10T12:18:00Z">
                  <w:rPr>
                    <w:sz w:val="16"/>
                    <w:szCs w:val="16"/>
                  </w:rPr>
                </w:rPrChange>
              </w:rPr>
            </w:pPr>
            <w:ins w:id="11025" w:author="Steve Barbeaux" w:date="2022-10-10T12:18:00Z">
              <w:r w:rsidRPr="005E242C">
                <w:rPr>
                  <w:sz w:val="16"/>
                  <w:szCs w:val="16"/>
                  <w:rPrChange w:id="11026" w:author="Steve Barbeaux" w:date="2022-10-10T12:18:00Z">
                    <w:rPr/>
                  </w:rPrChange>
                </w:rPr>
                <w:t>0.02</w:t>
              </w:r>
            </w:ins>
            <w:del w:id="11027" w:author="Steve Barbeaux" w:date="2022-10-10T12:18:00Z">
              <w:r w:rsidRPr="005E242C" w:rsidDel="00FC0D60">
                <w:rPr>
                  <w:sz w:val="16"/>
                  <w:szCs w:val="16"/>
                  <w:rPrChange w:id="11028"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65981CD6" w14:textId="180988EB" w:rsidR="005E242C" w:rsidRPr="005E242C" w:rsidRDefault="005E242C" w:rsidP="005E242C">
            <w:pPr>
              <w:shd w:val="clear" w:color="auto" w:fill="FFFFFF" w:themeFill="background1"/>
              <w:spacing w:after="0"/>
              <w:jc w:val="right"/>
              <w:rPr>
                <w:sz w:val="16"/>
                <w:szCs w:val="16"/>
                <w:rPrChange w:id="11029" w:author="Steve Barbeaux" w:date="2022-10-10T12:18:00Z">
                  <w:rPr>
                    <w:sz w:val="16"/>
                    <w:szCs w:val="16"/>
                  </w:rPr>
                </w:rPrChange>
              </w:rPr>
            </w:pPr>
            <w:ins w:id="11030" w:author="Steve Barbeaux" w:date="2022-10-10T12:18:00Z">
              <w:r w:rsidRPr="005E242C">
                <w:rPr>
                  <w:sz w:val="16"/>
                  <w:szCs w:val="16"/>
                  <w:rPrChange w:id="11031" w:author="Steve Barbeaux" w:date="2022-10-10T12:18:00Z">
                    <w:rPr/>
                  </w:rPrChange>
                </w:rPr>
                <w:t>0.00</w:t>
              </w:r>
            </w:ins>
            <w:del w:id="11032" w:author="Steve Barbeaux" w:date="2022-10-10T12:18:00Z">
              <w:r w:rsidRPr="005E242C" w:rsidDel="00FC0D60">
                <w:rPr>
                  <w:sz w:val="16"/>
                  <w:szCs w:val="16"/>
                  <w:rPrChange w:id="1103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179731F5" w14:textId="7B5747EE" w:rsidR="005E242C" w:rsidRPr="005E242C" w:rsidRDefault="005E242C" w:rsidP="005E242C">
            <w:pPr>
              <w:shd w:val="clear" w:color="auto" w:fill="FFFFFF" w:themeFill="background1"/>
              <w:spacing w:after="0"/>
              <w:jc w:val="right"/>
              <w:rPr>
                <w:sz w:val="16"/>
                <w:szCs w:val="16"/>
                <w:rPrChange w:id="11034" w:author="Steve Barbeaux" w:date="2022-10-10T12:18:00Z">
                  <w:rPr>
                    <w:sz w:val="16"/>
                    <w:szCs w:val="16"/>
                  </w:rPr>
                </w:rPrChange>
              </w:rPr>
            </w:pPr>
            <w:ins w:id="11035" w:author="Steve Barbeaux" w:date="2022-10-10T12:18:00Z">
              <w:r w:rsidRPr="005E242C">
                <w:rPr>
                  <w:sz w:val="16"/>
                  <w:szCs w:val="16"/>
                  <w:rPrChange w:id="11036" w:author="Steve Barbeaux" w:date="2022-10-10T12:18:00Z">
                    <w:rPr/>
                  </w:rPrChange>
                </w:rPr>
                <w:t>0.00</w:t>
              </w:r>
            </w:ins>
            <w:del w:id="11037" w:author="Steve Barbeaux" w:date="2022-10-10T12:18:00Z">
              <w:r w:rsidRPr="005E242C" w:rsidDel="00FC0D60">
                <w:rPr>
                  <w:sz w:val="16"/>
                  <w:szCs w:val="16"/>
                  <w:rPrChange w:id="1103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1E645348" w14:textId="7294E870" w:rsidR="005E242C" w:rsidRPr="005E242C" w:rsidRDefault="005E242C" w:rsidP="005E242C">
            <w:pPr>
              <w:shd w:val="clear" w:color="auto" w:fill="FFFFFF" w:themeFill="background1"/>
              <w:spacing w:after="0"/>
              <w:jc w:val="right"/>
              <w:rPr>
                <w:sz w:val="16"/>
                <w:szCs w:val="16"/>
                <w:rPrChange w:id="11039" w:author="Steve Barbeaux" w:date="2022-10-10T12:18:00Z">
                  <w:rPr>
                    <w:sz w:val="16"/>
                    <w:szCs w:val="16"/>
                  </w:rPr>
                </w:rPrChange>
              </w:rPr>
            </w:pPr>
            <w:ins w:id="11040" w:author="Steve Barbeaux" w:date="2022-10-10T12:18:00Z">
              <w:r w:rsidRPr="005E242C">
                <w:rPr>
                  <w:sz w:val="16"/>
                  <w:szCs w:val="16"/>
                  <w:rPrChange w:id="11041" w:author="Steve Barbeaux" w:date="2022-10-10T12:18:00Z">
                    <w:rPr/>
                  </w:rPrChange>
                </w:rPr>
                <w:t>0.00</w:t>
              </w:r>
            </w:ins>
            <w:del w:id="11042" w:author="Steve Barbeaux" w:date="2022-10-10T12:18:00Z">
              <w:r w:rsidRPr="005E242C" w:rsidDel="00FC0D60">
                <w:rPr>
                  <w:sz w:val="16"/>
                  <w:szCs w:val="16"/>
                  <w:rPrChange w:id="1104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09DBAB61" w14:textId="5B481629" w:rsidR="005E242C" w:rsidRPr="005E242C" w:rsidRDefault="005E242C" w:rsidP="005E242C">
            <w:pPr>
              <w:shd w:val="clear" w:color="auto" w:fill="FFFFFF" w:themeFill="background1"/>
              <w:spacing w:after="0"/>
              <w:jc w:val="right"/>
              <w:rPr>
                <w:sz w:val="16"/>
                <w:szCs w:val="16"/>
                <w:rPrChange w:id="11044" w:author="Steve Barbeaux" w:date="2022-10-10T12:18:00Z">
                  <w:rPr>
                    <w:sz w:val="16"/>
                    <w:szCs w:val="16"/>
                  </w:rPr>
                </w:rPrChange>
              </w:rPr>
            </w:pPr>
            <w:ins w:id="11045" w:author="Steve Barbeaux" w:date="2022-10-10T12:18:00Z">
              <w:r w:rsidRPr="005E242C">
                <w:rPr>
                  <w:sz w:val="16"/>
                  <w:szCs w:val="16"/>
                  <w:rPrChange w:id="11046" w:author="Steve Barbeaux" w:date="2022-10-10T12:18:00Z">
                    <w:rPr/>
                  </w:rPrChange>
                </w:rPr>
                <w:t>0.00</w:t>
              </w:r>
            </w:ins>
            <w:del w:id="11047" w:author="Steve Barbeaux" w:date="2022-10-10T12:18:00Z">
              <w:r w:rsidRPr="005E242C" w:rsidDel="00FC0D60">
                <w:rPr>
                  <w:sz w:val="16"/>
                  <w:szCs w:val="16"/>
                  <w:rPrChange w:id="1104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4B4A60E2" w14:textId="1565F2C0" w:rsidR="005E242C" w:rsidRPr="005E242C" w:rsidRDefault="005E242C" w:rsidP="005E242C">
            <w:pPr>
              <w:shd w:val="clear" w:color="auto" w:fill="FFFFFF" w:themeFill="background1"/>
              <w:spacing w:after="0"/>
              <w:jc w:val="right"/>
              <w:rPr>
                <w:sz w:val="16"/>
                <w:szCs w:val="16"/>
                <w:rPrChange w:id="11049" w:author="Steve Barbeaux" w:date="2022-10-10T12:18:00Z">
                  <w:rPr>
                    <w:sz w:val="16"/>
                    <w:szCs w:val="16"/>
                  </w:rPr>
                </w:rPrChange>
              </w:rPr>
            </w:pPr>
            <w:ins w:id="11050" w:author="Steve Barbeaux" w:date="2022-10-10T12:18:00Z">
              <w:r w:rsidRPr="005E242C">
                <w:rPr>
                  <w:sz w:val="16"/>
                  <w:szCs w:val="16"/>
                  <w:rPrChange w:id="11051" w:author="Steve Barbeaux" w:date="2022-10-10T12:18:00Z">
                    <w:rPr/>
                  </w:rPrChange>
                </w:rPr>
                <w:t>0.00</w:t>
              </w:r>
            </w:ins>
            <w:del w:id="11052" w:author="Steve Barbeaux" w:date="2022-10-10T12:18:00Z">
              <w:r w:rsidRPr="005E242C" w:rsidDel="00FC0D60">
                <w:rPr>
                  <w:sz w:val="16"/>
                  <w:szCs w:val="16"/>
                  <w:rPrChange w:id="1105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7F73A43A" w14:textId="4083B1B9" w:rsidR="005E242C" w:rsidRPr="005E242C" w:rsidRDefault="005E242C" w:rsidP="005E242C">
            <w:pPr>
              <w:shd w:val="clear" w:color="auto" w:fill="FFFFFF" w:themeFill="background1"/>
              <w:spacing w:after="0"/>
              <w:jc w:val="right"/>
              <w:rPr>
                <w:sz w:val="16"/>
                <w:szCs w:val="16"/>
                <w:rPrChange w:id="11054" w:author="Steve Barbeaux" w:date="2022-10-10T12:18:00Z">
                  <w:rPr>
                    <w:sz w:val="16"/>
                    <w:szCs w:val="16"/>
                  </w:rPr>
                </w:rPrChange>
              </w:rPr>
            </w:pPr>
            <w:ins w:id="11055" w:author="Steve Barbeaux" w:date="2022-10-10T12:18:00Z">
              <w:r w:rsidRPr="005E242C">
                <w:rPr>
                  <w:sz w:val="16"/>
                  <w:szCs w:val="16"/>
                  <w:rPrChange w:id="11056" w:author="Steve Barbeaux" w:date="2022-10-10T12:18:00Z">
                    <w:rPr/>
                  </w:rPrChange>
                </w:rPr>
                <w:t>0.01</w:t>
              </w:r>
            </w:ins>
            <w:del w:id="11057" w:author="Steve Barbeaux" w:date="2022-10-10T12:18:00Z">
              <w:r w:rsidRPr="005E242C" w:rsidDel="00FC0D60">
                <w:rPr>
                  <w:sz w:val="16"/>
                  <w:szCs w:val="16"/>
                  <w:rPrChange w:id="11058"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12703504" w14:textId="7093FF4E" w:rsidR="005E242C" w:rsidRPr="005E242C" w:rsidRDefault="005E242C" w:rsidP="005E242C">
            <w:pPr>
              <w:shd w:val="clear" w:color="auto" w:fill="FFFFFF" w:themeFill="background1"/>
              <w:spacing w:after="0"/>
              <w:jc w:val="right"/>
              <w:rPr>
                <w:sz w:val="16"/>
                <w:szCs w:val="16"/>
                <w:rPrChange w:id="11059" w:author="Steve Barbeaux" w:date="2022-10-10T12:18:00Z">
                  <w:rPr>
                    <w:sz w:val="16"/>
                    <w:szCs w:val="16"/>
                  </w:rPr>
                </w:rPrChange>
              </w:rPr>
            </w:pPr>
            <w:ins w:id="11060" w:author="Steve Barbeaux" w:date="2022-10-10T12:18:00Z">
              <w:r w:rsidRPr="005E242C">
                <w:rPr>
                  <w:sz w:val="16"/>
                  <w:szCs w:val="16"/>
                  <w:rPrChange w:id="11061" w:author="Steve Barbeaux" w:date="2022-10-10T12:18:00Z">
                    <w:rPr/>
                  </w:rPrChange>
                </w:rPr>
                <w:t>0.35</w:t>
              </w:r>
            </w:ins>
            <w:del w:id="11062" w:author="Steve Barbeaux" w:date="2022-10-10T12:18:00Z">
              <w:r w:rsidRPr="005E242C" w:rsidDel="00FC0D60">
                <w:rPr>
                  <w:sz w:val="16"/>
                  <w:szCs w:val="16"/>
                  <w:rPrChange w:id="11063" w:author="Steve Barbeaux" w:date="2022-10-10T12:18:00Z">
                    <w:rPr>
                      <w:sz w:val="16"/>
                      <w:szCs w:val="16"/>
                    </w:rPr>
                  </w:rPrChange>
                </w:rPr>
                <w:delText>0.39</w:delText>
              </w:r>
            </w:del>
          </w:p>
        </w:tc>
        <w:tc>
          <w:tcPr>
            <w:tcW w:w="317" w:type="pct"/>
            <w:tcBorders>
              <w:left w:val="nil"/>
              <w:right w:val="nil"/>
            </w:tcBorders>
            <w:shd w:val="clear" w:color="auto" w:fill="FFFFFF" w:themeFill="background1"/>
            <w:noWrap/>
          </w:tcPr>
          <w:p w14:paraId="75AE9C50" w14:textId="03FD9A56" w:rsidR="005E242C" w:rsidRPr="005E242C" w:rsidRDefault="005E242C" w:rsidP="005E242C">
            <w:pPr>
              <w:shd w:val="clear" w:color="auto" w:fill="FFFFFF" w:themeFill="background1"/>
              <w:spacing w:after="0"/>
              <w:jc w:val="right"/>
              <w:rPr>
                <w:sz w:val="16"/>
                <w:szCs w:val="16"/>
                <w:rPrChange w:id="11064" w:author="Steve Barbeaux" w:date="2022-10-10T12:18:00Z">
                  <w:rPr>
                    <w:sz w:val="16"/>
                    <w:szCs w:val="16"/>
                  </w:rPr>
                </w:rPrChange>
              </w:rPr>
            </w:pPr>
            <w:ins w:id="11065" w:author="Steve Barbeaux" w:date="2022-10-10T12:18:00Z">
              <w:r w:rsidRPr="005E242C">
                <w:rPr>
                  <w:sz w:val="16"/>
                  <w:szCs w:val="16"/>
                  <w:rPrChange w:id="11066" w:author="Steve Barbeaux" w:date="2022-10-10T12:18:00Z">
                    <w:rPr/>
                  </w:rPrChange>
                </w:rPr>
                <w:t>3.9%</w:t>
              </w:r>
            </w:ins>
            <w:del w:id="11067" w:author="Steve Barbeaux" w:date="2022-10-10T12:18:00Z">
              <w:r w:rsidRPr="005E242C" w:rsidDel="00FC0D60">
                <w:rPr>
                  <w:sz w:val="16"/>
                  <w:szCs w:val="16"/>
                  <w:rPrChange w:id="11068" w:author="Steve Barbeaux" w:date="2022-10-10T12:18:00Z">
                    <w:rPr>
                      <w:sz w:val="16"/>
                      <w:szCs w:val="16"/>
                    </w:rPr>
                  </w:rPrChange>
                </w:rPr>
                <w:delText>3.7%</w:delText>
              </w:r>
            </w:del>
          </w:p>
        </w:tc>
      </w:tr>
      <w:tr w:rsidR="005E242C" w:rsidRPr="0023317E" w14:paraId="507C35D1" w14:textId="77777777" w:rsidTr="00094359">
        <w:trPr>
          <w:tblCellSpacing w:w="7" w:type="dxa"/>
        </w:trPr>
        <w:tc>
          <w:tcPr>
            <w:tcW w:w="222" w:type="pct"/>
            <w:tcBorders>
              <w:left w:val="nil"/>
              <w:right w:val="nil"/>
            </w:tcBorders>
            <w:shd w:val="clear" w:color="auto" w:fill="FFFFFF" w:themeFill="background1"/>
            <w:noWrap/>
          </w:tcPr>
          <w:p w14:paraId="3D61F275" w14:textId="48298557" w:rsidR="005E242C" w:rsidRDefault="005E242C" w:rsidP="005E242C">
            <w:pPr>
              <w:shd w:val="clear" w:color="auto" w:fill="FFFFFF" w:themeFill="background1"/>
              <w:spacing w:after="0"/>
              <w:jc w:val="right"/>
              <w:rPr>
                <w:sz w:val="16"/>
                <w:szCs w:val="16"/>
              </w:rPr>
            </w:pPr>
            <w:r>
              <w:rPr>
                <w:sz w:val="16"/>
                <w:szCs w:val="16"/>
              </w:rPr>
              <w:t>2016</w:t>
            </w:r>
          </w:p>
        </w:tc>
        <w:tc>
          <w:tcPr>
            <w:tcW w:w="256" w:type="pct"/>
            <w:tcBorders>
              <w:left w:val="nil"/>
              <w:right w:val="nil"/>
            </w:tcBorders>
            <w:shd w:val="clear" w:color="auto" w:fill="FFFFFF" w:themeFill="background1"/>
            <w:noWrap/>
          </w:tcPr>
          <w:p w14:paraId="719F3470" w14:textId="03BE3E8D" w:rsidR="005E242C" w:rsidRPr="005E242C" w:rsidRDefault="005E242C" w:rsidP="005E242C">
            <w:pPr>
              <w:shd w:val="clear" w:color="auto" w:fill="FFFFFF" w:themeFill="background1"/>
              <w:spacing w:after="0"/>
              <w:jc w:val="right"/>
              <w:rPr>
                <w:sz w:val="16"/>
                <w:szCs w:val="16"/>
                <w:rPrChange w:id="11069" w:author="Steve Barbeaux" w:date="2022-10-10T12:18:00Z">
                  <w:rPr>
                    <w:sz w:val="16"/>
                    <w:szCs w:val="16"/>
                  </w:rPr>
                </w:rPrChange>
              </w:rPr>
            </w:pPr>
            <w:ins w:id="11070" w:author="Steve Barbeaux" w:date="2022-10-10T12:18:00Z">
              <w:r w:rsidRPr="005E242C">
                <w:rPr>
                  <w:sz w:val="16"/>
                  <w:szCs w:val="16"/>
                  <w:rPrChange w:id="11071" w:author="Steve Barbeaux" w:date="2022-10-10T12:18:00Z">
                    <w:rPr/>
                  </w:rPrChange>
                </w:rPr>
                <w:t>0.08</w:t>
              </w:r>
            </w:ins>
            <w:del w:id="11072" w:author="Steve Barbeaux" w:date="2022-10-10T12:18:00Z">
              <w:r w:rsidRPr="005E242C" w:rsidDel="00FC0D60">
                <w:rPr>
                  <w:sz w:val="16"/>
                  <w:szCs w:val="16"/>
                  <w:rPrChange w:id="11073" w:author="Steve Barbeaux" w:date="2022-10-10T12:18:00Z">
                    <w:rPr>
                      <w:sz w:val="16"/>
                      <w:szCs w:val="16"/>
                    </w:rPr>
                  </w:rPrChange>
                </w:rPr>
                <w:delText>0.09</w:delText>
              </w:r>
            </w:del>
          </w:p>
        </w:tc>
        <w:tc>
          <w:tcPr>
            <w:tcW w:w="256" w:type="pct"/>
            <w:tcBorders>
              <w:left w:val="nil"/>
              <w:right w:val="nil"/>
            </w:tcBorders>
            <w:shd w:val="clear" w:color="auto" w:fill="FFFFFF" w:themeFill="background1"/>
            <w:noWrap/>
          </w:tcPr>
          <w:p w14:paraId="03ABA6E6" w14:textId="24477D18" w:rsidR="005E242C" w:rsidRPr="005E242C" w:rsidRDefault="005E242C" w:rsidP="005E242C">
            <w:pPr>
              <w:shd w:val="clear" w:color="auto" w:fill="FFFFFF" w:themeFill="background1"/>
              <w:spacing w:after="0"/>
              <w:jc w:val="right"/>
              <w:rPr>
                <w:sz w:val="16"/>
                <w:szCs w:val="16"/>
                <w:rPrChange w:id="11074" w:author="Steve Barbeaux" w:date="2022-10-10T12:18:00Z">
                  <w:rPr>
                    <w:sz w:val="16"/>
                    <w:szCs w:val="16"/>
                  </w:rPr>
                </w:rPrChange>
              </w:rPr>
            </w:pPr>
            <w:ins w:id="11075" w:author="Steve Barbeaux" w:date="2022-10-10T12:18:00Z">
              <w:r w:rsidRPr="005E242C">
                <w:rPr>
                  <w:sz w:val="16"/>
                  <w:szCs w:val="16"/>
                  <w:rPrChange w:id="11076" w:author="Steve Barbeaux" w:date="2022-10-10T12:18:00Z">
                    <w:rPr/>
                  </w:rPrChange>
                </w:rPr>
                <w:t>0.05</w:t>
              </w:r>
            </w:ins>
            <w:del w:id="11077" w:author="Steve Barbeaux" w:date="2022-10-10T12:18:00Z">
              <w:r w:rsidRPr="005E242C" w:rsidDel="00FC0D60">
                <w:rPr>
                  <w:sz w:val="16"/>
                  <w:szCs w:val="16"/>
                  <w:rPrChange w:id="11078" w:author="Steve Barbeaux" w:date="2022-10-10T12:18:00Z">
                    <w:rPr>
                      <w:sz w:val="16"/>
                      <w:szCs w:val="16"/>
                    </w:rPr>
                  </w:rPrChange>
                </w:rPr>
                <w:delText>0.06</w:delText>
              </w:r>
            </w:del>
          </w:p>
        </w:tc>
        <w:tc>
          <w:tcPr>
            <w:tcW w:w="256" w:type="pct"/>
            <w:tcBorders>
              <w:left w:val="nil"/>
              <w:right w:val="nil"/>
            </w:tcBorders>
            <w:shd w:val="clear" w:color="auto" w:fill="FFFFFF" w:themeFill="background1"/>
            <w:noWrap/>
          </w:tcPr>
          <w:p w14:paraId="6B2E82EB" w14:textId="65D3E13E" w:rsidR="005E242C" w:rsidRPr="005E242C" w:rsidRDefault="005E242C" w:rsidP="005E242C">
            <w:pPr>
              <w:shd w:val="clear" w:color="auto" w:fill="FFFFFF" w:themeFill="background1"/>
              <w:spacing w:after="0"/>
              <w:jc w:val="right"/>
              <w:rPr>
                <w:sz w:val="16"/>
                <w:szCs w:val="16"/>
                <w:rPrChange w:id="11079" w:author="Steve Barbeaux" w:date="2022-10-10T12:18:00Z">
                  <w:rPr>
                    <w:sz w:val="16"/>
                    <w:szCs w:val="16"/>
                  </w:rPr>
                </w:rPrChange>
              </w:rPr>
            </w:pPr>
            <w:ins w:id="11080" w:author="Steve Barbeaux" w:date="2022-10-10T12:18:00Z">
              <w:r w:rsidRPr="005E242C">
                <w:rPr>
                  <w:sz w:val="16"/>
                  <w:szCs w:val="16"/>
                  <w:rPrChange w:id="11081" w:author="Steve Barbeaux" w:date="2022-10-10T12:18:00Z">
                    <w:rPr/>
                  </w:rPrChange>
                </w:rPr>
                <w:t>0.05</w:t>
              </w:r>
            </w:ins>
            <w:del w:id="11082" w:author="Steve Barbeaux" w:date="2022-10-10T12:18:00Z">
              <w:r w:rsidRPr="005E242C" w:rsidDel="00FC0D60">
                <w:rPr>
                  <w:sz w:val="16"/>
                  <w:szCs w:val="16"/>
                  <w:rPrChange w:id="11083" w:author="Steve Barbeaux" w:date="2022-10-10T12:18:00Z">
                    <w:rPr>
                      <w:sz w:val="16"/>
                      <w:szCs w:val="16"/>
                    </w:rPr>
                  </w:rPrChange>
                </w:rPr>
                <w:delText>0.05</w:delText>
              </w:r>
            </w:del>
          </w:p>
        </w:tc>
        <w:tc>
          <w:tcPr>
            <w:tcW w:w="257" w:type="pct"/>
            <w:tcBorders>
              <w:left w:val="nil"/>
              <w:right w:val="nil"/>
            </w:tcBorders>
            <w:shd w:val="clear" w:color="auto" w:fill="FFFFFF" w:themeFill="background1"/>
            <w:noWrap/>
          </w:tcPr>
          <w:p w14:paraId="72616881" w14:textId="7D972031" w:rsidR="005E242C" w:rsidRPr="005E242C" w:rsidRDefault="005E242C" w:rsidP="005E242C">
            <w:pPr>
              <w:shd w:val="clear" w:color="auto" w:fill="FFFFFF" w:themeFill="background1"/>
              <w:spacing w:after="0"/>
              <w:jc w:val="right"/>
              <w:rPr>
                <w:sz w:val="16"/>
                <w:szCs w:val="16"/>
                <w:rPrChange w:id="11084" w:author="Steve Barbeaux" w:date="2022-10-10T12:18:00Z">
                  <w:rPr>
                    <w:sz w:val="16"/>
                    <w:szCs w:val="16"/>
                  </w:rPr>
                </w:rPrChange>
              </w:rPr>
            </w:pPr>
            <w:ins w:id="11085" w:author="Steve Barbeaux" w:date="2022-10-10T12:18:00Z">
              <w:r w:rsidRPr="005E242C">
                <w:rPr>
                  <w:sz w:val="16"/>
                  <w:szCs w:val="16"/>
                  <w:rPrChange w:id="11086" w:author="Steve Barbeaux" w:date="2022-10-10T12:18:00Z">
                    <w:rPr/>
                  </w:rPrChange>
                </w:rPr>
                <w:t>0.07</w:t>
              </w:r>
            </w:ins>
            <w:del w:id="11087" w:author="Steve Barbeaux" w:date="2022-10-10T12:18:00Z">
              <w:r w:rsidRPr="005E242C" w:rsidDel="00FC0D60">
                <w:rPr>
                  <w:sz w:val="16"/>
                  <w:szCs w:val="16"/>
                  <w:rPrChange w:id="11088" w:author="Steve Barbeaux" w:date="2022-10-10T12:18:00Z">
                    <w:rPr>
                      <w:sz w:val="16"/>
                      <w:szCs w:val="16"/>
                    </w:rPr>
                  </w:rPrChange>
                </w:rPr>
                <w:delText>0.08</w:delText>
              </w:r>
            </w:del>
          </w:p>
        </w:tc>
        <w:tc>
          <w:tcPr>
            <w:tcW w:w="257" w:type="pct"/>
            <w:tcBorders>
              <w:left w:val="nil"/>
              <w:right w:val="nil"/>
            </w:tcBorders>
            <w:shd w:val="clear" w:color="auto" w:fill="FFFFFF" w:themeFill="background1"/>
            <w:noWrap/>
          </w:tcPr>
          <w:p w14:paraId="1DF315E0" w14:textId="03EE99F1" w:rsidR="005E242C" w:rsidRPr="005E242C" w:rsidRDefault="005E242C" w:rsidP="005E242C">
            <w:pPr>
              <w:shd w:val="clear" w:color="auto" w:fill="FFFFFF" w:themeFill="background1"/>
              <w:spacing w:after="0"/>
              <w:jc w:val="right"/>
              <w:rPr>
                <w:sz w:val="16"/>
                <w:szCs w:val="16"/>
                <w:rPrChange w:id="11089" w:author="Steve Barbeaux" w:date="2022-10-10T12:18:00Z">
                  <w:rPr>
                    <w:sz w:val="16"/>
                    <w:szCs w:val="16"/>
                  </w:rPr>
                </w:rPrChange>
              </w:rPr>
            </w:pPr>
            <w:ins w:id="11090" w:author="Steve Barbeaux" w:date="2022-10-10T12:18:00Z">
              <w:r w:rsidRPr="005E242C">
                <w:rPr>
                  <w:sz w:val="16"/>
                  <w:szCs w:val="16"/>
                  <w:rPrChange w:id="11091" w:author="Steve Barbeaux" w:date="2022-10-10T12:18:00Z">
                    <w:rPr/>
                  </w:rPrChange>
                </w:rPr>
                <w:t>0.04</w:t>
              </w:r>
            </w:ins>
            <w:del w:id="11092" w:author="Steve Barbeaux" w:date="2022-10-10T12:18:00Z">
              <w:r w:rsidRPr="005E242C" w:rsidDel="00FC0D60">
                <w:rPr>
                  <w:sz w:val="16"/>
                  <w:szCs w:val="16"/>
                  <w:rPrChange w:id="11093" w:author="Steve Barbeaux" w:date="2022-10-10T12:18:00Z">
                    <w:rPr>
                      <w:sz w:val="16"/>
                      <w:szCs w:val="16"/>
                    </w:rPr>
                  </w:rPrChange>
                </w:rPr>
                <w:delText>0.04</w:delText>
              </w:r>
            </w:del>
          </w:p>
        </w:tc>
        <w:tc>
          <w:tcPr>
            <w:tcW w:w="257" w:type="pct"/>
            <w:tcBorders>
              <w:left w:val="nil"/>
              <w:right w:val="nil"/>
            </w:tcBorders>
            <w:shd w:val="clear" w:color="auto" w:fill="FFFFFF" w:themeFill="background1"/>
            <w:noWrap/>
          </w:tcPr>
          <w:p w14:paraId="119AF357" w14:textId="2106761A" w:rsidR="005E242C" w:rsidRPr="005E242C" w:rsidRDefault="005E242C" w:rsidP="005E242C">
            <w:pPr>
              <w:shd w:val="clear" w:color="auto" w:fill="FFFFFF" w:themeFill="background1"/>
              <w:spacing w:after="0"/>
              <w:jc w:val="right"/>
              <w:rPr>
                <w:sz w:val="16"/>
                <w:szCs w:val="16"/>
                <w:rPrChange w:id="11094" w:author="Steve Barbeaux" w:date="2022-10-10T12:18:00Z">
                  <w:rPr>
                    <w:sz w:val="16"/>
                    <w:szCs w:val="16"/>
                  </w:rPr>
                </w:rPrChange>
              </w:rPr>
            </w:pPr>
            <w:ins w:id="11095" w:author="Steve Barbeaux" w:date="2022-10-10T12:18:00Z">
              <w:r w:rsidRPr="005E242C">
                <w:rPr>
                  <w:sz w:val="16"/>
                  <w:szCs w:val="16"/>
                  <w:rPrChange w:id="11096" w:author="Steve Barbeaux" w:date="2022-10-10T12:18:00Z">
                    <w:rPr/>
                  </w:rPrChange>
                </w:rPr>
                <w:t>0.01</w:t>
              </w:r>
            </w:ins>
            <w:del w:id="11097" w:author="Steve Barbeaux" w:date="2022-10-10T12:18:00Z">
              <w:r w:rsidRPr="005E242C" w:rsidDel="00FC0D60">
                <w:rPr>
                  <w:sz w:val="16"/>
                  <w:szCs w:val="16"/>
                  <w:rPrChange w:id="1109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00761698" w14:textId="278A2448" w:rsidR="005E242C" w:rsidRPr="005E242C" w:rsidRDefault="005E242C" w:rsidP="005E242C">
            <w:pPr>
              <w:shd w:val="clear" w:color="auto" w:fill="FFFFFF" w:themeFill="background1"/>
              <w:spacing w:after="0"/>
              <w:jc w:val="right"/>
              <w:rPr>
                <w:sz w:val="16"/>
                <w:szCs w:val="16"/>
                <w:rPrChange w:id="11099" w:author="Steve Barbeaux" w:date="2022-10-10T12:18:00Z">
                  <w:rPr>
                    <w:sz w:val="16"/>
                    <w:szCs w:val="16"/>
                  </w:rPr>
                </w:rPrChange>
              </w:rPr>
            </w:pPr>
            <w:ins w:id="11100" w:author="Steve Barbeaux" w:date="2022-10-10T12:18:00Z">
              <w:r w:rsidRPr="005E242C">
                <w:rPr>
                  <w:sz w:val="16"/>
                  <w:szCs w:val="16"/>
                  <w:rPrChange w:id="11101" w:author="Steve Barbeaux" w:date="2022-10-10T12:18:00Z">
                    <w:rPr/>
                  </w:rPrChange>
                </w:rPr>
                <w:t>0.02</w:t>
              </w:r>
            </w:ins>
            <w:del w:id="11102" w:author="Steve Barbeaux" w:date="2022-10-10T12:18:00Z">
              <w:r w:rsidRPr="005E242C" w:rsidDel="00FC0D60">
                <w:rPr>
                  <w:sz w:val="16"/>
                  <w:szCs w:val="16"/>
                  <w:rPrChange w:id="11103"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4D4D6B5B" w14:textId="58088EB0" w:rsidR="005E242C" w:rsidRPr="005E242C" w:rsidRDefault="005E242C" w:rsidP="005E242C">
            <w:pPr>
              <w:shd w:val="clear" w:color="auto" w:fill="FFFFFF" w:themeFill="background1"/>
              <w:spacing w:after="0"/>
              <w:jc w:val="right"/>
              <w:rPr>
                <w:sz w:val="16"/>
                <w:szCs w:val="16"/>
                <w:rPrChange w:id="11104" w:author="Steve Barbeaux" w:date="2022-10-10T12:18:00Z">
                  <w:rPr>
                    <w:sz w:val="16"/>
                    <w:szCs w:val="16"/>
                  </w:rPr>
                </w:rPrChange>
              </w:rPr>
            </w:pPr>
            <w:ins w:id="11105" w:author="Steve Barbeaux" w:date="2022-10-10T12:18:00Z">
              <w:r w:rsidRPr="005E242C">
                <w:rPr>
                  <w:sz w:val="16"/>
                  <w:szCs w:val="16"/>
                  <w:rPrChange w:id="11106" w:author="Steve Barbeaux" w:date="2022-10-10T12:18:00Z">
                    <w:rPr/>
                  </w:rPrChange>
                </w:rPr>
                <w:t>0.00</w:t>
              </w:r>
            </w:ins>
            <w:del w:id="11107" w:author="Steve Barbeaux" w:date="2022-10-10T12:18:00Z">
              <w:r w:rsidRPr="005E242C" w:rsidDel="00FC0D60">
                <w:rPr>
                  <w:sz w:val="16"/>
                  <w:szCs w:val="16"/>
                  <w:rPrChange w:id="11108" w:author="Steve Barbeaux" w:date="2022-10-10T12:18:00Z">
                    <w:rPr>
                      <w:sz w:val="16"/>
                      <w:szCs w:val="16"/>
                    </w:rPr>
                  </w:rPrChange>
                </w:rPr>
                <w:delText>0.00</w:delText>
              </w:r>
            </w:del>
          </w:p>
        </w:tc>
        <w:tc>
          <w:tcPr>
            <w:tcW w:w="256" w:type="pct"/>
            <w:tcBorders>
              <w:left w:val="nil"/>
              <w:right w:val="nil"/>
            </w:tcBorders>
            <w:shd w:val="clear" w:color="auto" w:fill="FFFFFF" w:themeFill="background1"/>
            <w:noWrap/>
          </w:tcPr>
          <w:p w14:paraId="2E1C6D5C" w14:textId="2EFD397B" w:rsidR="005E242C" w:rsidRPr="005E242C" w:rsidRDefault="005E242C" w:rsidP="005E242C">
            <w:pPr>
              <w:shd w:val="clear" w:color="auto" w:fill="FFFFFF" w:themeFill="background1"/>
              <w:spacing w:after="0"/>
              <w:jc w:val="right"/>
              <w:rPr>
                <w:sz w:val="16"/>
                <w:szCs w:val="16"/>
                <w:rPrChange w:id="11109" w:author="Steve Barbeaux" w:date="2022-10-10T12:18:00Z">
                  <w:rPr>
                    <w:sz w:val="16"/>
                    <w:szCs w:val="16"/>
                  </w:rPr>
                </w:rPrChange>
              </w:rPr>
            </w:pPr>
            <w:ins w:id="11110" w:author="Steve Barbeaux" w:date="2022-10-10T12:18:00Z">
              <w:r w:rsidRPr="005E242C">
                <w:rPr>
                  <w:sz w:val="16"/>
                  <w:szCs w:val="16"/>
                  <w:rPrChange w:id="11111" w:author="Steve Barbeaux" w:date="2022-10-10T12:18:00Z">
                    <w:rPr/>
                  </w:rPrChange>
                </w:rPr>
                <w:t>0.01</w:t>
              </w:r>
            </w:ins>
            <w:del w:id="11112" w:author="Steve Barbeaux" w:date="2022-10-10T12:18:00Z">
              <w:r w:rsidRPr="005E242C" w:rsidDel="00FC0D60">
                <w:rPr>
                  <w:sz w:val="16"/>
                  <w:szCs w:val="16"/>
                  <w:rPrChange w:id="11113"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139C2590" w14:textId="762F30B7" w:rsidR="005E242C" w:rsidRPr="005E242C" w:rsidRDefault="005E242C" w:rsidP="005E242C">
            <w:pPr>
              <w:shd w:val="clear" w:color="auto" w:fill="FFFFFF" w:themeFill="background1"/>
              <w:spacing w:after="0"/>
              <w:jc w:val="right"/>
              <w:rPr>
                <w:sz w:val="16"/>
                <w:szCs w:val="16"/>
                <w:rPrChange w:id="11114" w:author="Steve Barbeaux" w:date="2022-10-10T12:18:00Z">
                  <w:rPr>
                    <w:sz w:val="16"/>
                    <w:szCs w:val="16"/>
                  </w:rPr>
                </w:rPrChange>
              </w:rPr>
            </w:pPr>
            <w:ins w:id="11115" w:author="Steve Barbeaux" w:date="2022-10-10T12:18:00Z">
              <w:r w:rsidRPr="005E242C">
                <w:rPr>
                  <w:sz w:val="16"/>
                  <w:szCs w:val="16"/>
                  <w:rPrChange w:id="11116" w:author="Steve Barbeaux" w:date="2022-10-10T12:18:00Z">
                    <w:rPr/>
                  </w:rPrChange>
                </w:rPr>
                <w:t>0.01</w:t>
              </w:r>
            </w:ins>
            <w:del w:id="11117" w:author="Steve Barbeaux" w:date="2022-10-10T12:18:00Z">
              <w:r w:rsidRPr="005E242C" w:rsidDel="00FC0D60">
                <w:rPr>
                  <w:sz w:val="16"/>
                  <w:szCs w:val="16"/>
                  <w:rPrChange w:id="1111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6859AF32" w14:textId="68A60AFA" w:rsidR="005E242C" w:rsidRPr="005E242C" w:rsidRDefault="005E242C" w:rsidP="005E242C">
            <w:pPr>
              <w:shd w:val="clear" w:color="auto" w:fill="FFFFFF" w:themeFill="background1"/>
              <w:spacing w:after="0"/>
              <w:jc w:val="right"/>
              <w:rPr>
                <w:sz w:val="16"/>
                <w:szCs w:val="16"/>
                <w:rPrChange w:id="11119" w:author="Steve Barbeaux" w:date="2022-10-10T12:18:00Z">
                  <w:rPr>
                    <w:sz w:val="16"/>
                    <w:szCs w:val="16"/>
                  </w:rPr>
                </w:rPrChange>
              </w:rPr>
            </w:pPr>
            <w:ins w:id="11120" w:author="Steve Barbeaux" w:date="2022-10-10T12:18:00Z">
              <w:r w:rsidRPr="005E242C">
                <w:rPr>
                  <w:sz w:val="16"/>
                  <w:szCs w:val="16"/>
                  <w:rPrChange w:id="11121" w:author="Steve Barbeaux" w:date="2022-10-10T12:18:00Z">
                    <w:rPr/>
                  </w:rPrChange>
                </w:rPr>
                <w:t>0.00</w:t>
              </w:r>
            </w:ins>
            <w:del w:id="11122" w:author="Steve Barbeaux" w:date="2022-10-10T12:18:00Z">
              <w:r w:rsidRPr="005E242C" w:rsidDel="00FC0D60">
                <w:rPr>
                  <w:sz w:val="16"/>
                  <w:szCs w:val="16"/>
                  <w:rPrChange w:id="1112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53A2FF9C" w14:textId="2CEA0E17" w:rsidR="005E242C" w:rsidRPr="005E242C" w:rsidRDefault="005E242C" w:rsidP="005E242C">
            <w:pPr>
              <w:shd w:val="clear" w:color="auto" w:fill="FFFFFF" w:themeFill="background1"/>
              <w:spacing w:after="0"/>
              <w:jc w:val="right"/>
              <w:rPr>
                <w:sz w:val="16"/>
                <w:szCs w:val="16"/>
                <w:rPrChange w:id="11124" w:author="Steve Barbeaux" w:date="2022-10-10T12:18:00Z">
                  <w:rPr>
                    <w:sz w:val="16"/>
                    <w:szCs w:val="16"/>
                  </w:rPr>
                </w:rPrChange>
              </w:rPr>
            </w:pPr>
            <w:ins w:id="11125" w:author="Steve Barbeaux" w:date="2022-10-10T12:18:00Z">
              <w:r w:rsidRPr="005E242C">
                <w:rPr>
                  <w:sz w:val="16"/>
                  <w:szCs w:val="16"/>
                  <w:rPrChange w:id="11126" w:author="Steve Barbeaux" w:date="2022-10-10T12:18:00Z">
                    <w:rPr/>
                  </w:rPrChange>
                </w:rPr>
                <w:t>0.00</w:t>
              </w:r>
            </w:ins>
            <w:del w:id="11127" w:author="Steve Barbeaux" w:date="2022-10-10T12:18:00Z">
              <w:r w:rsidRPr="005E242C" w:rsidDel="00FC0D60">
                <w:rPr>
                  <w:sz w:val="16"/>
                  <w:szCs w:val="16"/>
                  <w:rPrChange w:id="1112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2F34D379" w14:textId="5B0FE49B" w:rsidR="005E242C" w:rsidRPr="005E242C" w:rsidRDefault="005E242C" w:rsidP="005E242C">
            <w:pPr>
              <w:shd w:val="clear" w:color="auto" w:fill="FFFFFF" w:themeFill="background1"/>
              <w:spacing w:after="0"/>
              <w:jc w:val="right"/>
              <w:rPr>
                <w:sz w:val="16"/>
                <w:szCs w:val="16"/>
                <w:rPrChange w:id="11129" w:author="Steve Barbeaux" w:date="2022-10-10T12:18:00Z">
                  <w:rPr>
                    <w:sz w:val="16"/>
                    <w:szCs w:val="16"/>
                  </w:rPr>
                </w:rPrChange>
              </w:rPr>
            </w:pPr>
            <w:ins w:id="11130" w:author="Steve Barbeaux" w:date="2022-10-10T12:18:00Z">
              <w:r w:rsidRPr="005E242C">
                <w:rPr>
                  <w:sz w:val="16"/>
                  <w:szCs w:val="16"/>
                  <w:rPrChange w:id="11131" w:author="Steve Barbeaux" w:date="2022-10-10T12:18:00Z">
                    <w:rPr/>
                  </w:rPrChange>
                </w:rPr>
                <w:t>0.00</w:t>
              </w:r>
            </w:ins>
            <w:del w:id="11132" w:author="Steve Barbeaux" w:date="2022-10-10T12:18:00Z">
              <w:r w:rsidRPr="005E242C" w:rsidDel="00FC0D60">
                <w:rPr>
                  <w:sz w:val="16"/>
                  <w:szCs w:val="16"/>
                  <w:rPrChange w:id="1113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18A18D98" w14:textId="2A3E5C9B" w:rsidR="005E242C" w:rsidRPr="005E242C" w:rsidRDefault="005E242C" w:rsidP="005E242C">
            <w:pPr>
              <w:shd w:val="clear" w:color="auto" w:fill="FFFFFF" w:themeFill="background1"/>
              <w:spacing w:after="0"/>
              <w:jc w:val="right"/>
              <w:rPr>
                <w:sz w:val="16"/>
                <w:szCs w:val="16"/>
                <w:rPrChange w:id="11134" w:author="Steve Barbeaux" w:date="2022-10-10T12:18:00Z">
                  <w:rPr>
                    <w:sz w:val="16"/>
                    <w:szCs w:val="16"/>
                  </w:rPr>
                </w:rPrChange>
              </w:rPr>
            </w:pPr>
            <w:ins w:id="11135" w:author="Steve Barbeaux" w:date="2022-10-10T12:18:00Z">
              <w:r w:rsidRPr="005E242C">
                <w:rPr>
                  <w:sz w:val="16"/>
                  <w:szCs w:val="16"/>
                  <w:rPrChange w:id="11136" w:author="Steve Barbeaux" w:date="2022-10-10T12:18:00Z">
                    <w:rPr/>
                  </w:rPrChange>
                </w:rPr>
                <w:t>0.00</w:t>
              </w:r>
            </w:ins>
            <w:del w:id="11137" w:author="Steve Barbeaux" w:date="2022-10-10T12:18:00Z">
              <w:r w:rsidRPr="005E242C" w:rsidDel="00FC0D60">
                <w:rPr>
                  <w:sz w:val="16"/>
                  <w:szCs w:val="16"/>
                  <w:rPrChange w:id="1113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08C1C262" w14:textId="600ADF27" w:rsidR="005E242C" w:rsidRPr="005E242C" w:rsidRDefault="005E242C" w:rsidP="005E242C">
            <w:pPr>
              <w:shd w:val="clear" w:color="auto" w:fill="FFFFFF" w:themeFill="background1"/>
              <w:spacing w:after="0"/>
              <w:jc w:val="right"/>
              <w:rPr>
                <w:sz w:val="16"/>
                <w:szCs w:val="16"/>
                <w:rPrChange w:id="11139" w:author="Steve Barbeaux" w:date="2022-10-10T12:18:00Z">
                  <w:rPr>
                    <w:sz w:val="16"/>
                    <w:szCs w:val="16"/>
                  </w:rPr>
                </w:rPrChange>
              </w:rPr>
            </w:pPr>
            <w:ins w:id="11140" w:author="Steve Barbeaux" w:date="2022-10-10T12:18:00Z">
              <w:r w:rsidRPr="005E242C">
                <w:rPr>
                  <w:sz w:val="16"/>
                  <w:szCs w:val="16"/>
                  <w:rPrChange w:id="11141" w:author="Steve Barbeaux" w:date="2022-10-10T12:18:00Z">
                    <w:rPr/>
                  </w:rPrChange>
                </w:rPr>
                <w:t>0.01</w:t>
              </w:r>
            </w:ins>
            <w:del w:id="11142" w:author="Steve Barbeaux" w:date="2022-10-10T12:18:00Z">
              <w:r w:rsidRPr="005E242C" w:rsidDel="00FC0D60">
                <w:rPr>
                  <w:sz w:val="16"/>
                  <w:szCs w:val="16"/>
                  <w:rPrChange w:id="11143"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0C4AEBFE" w14:textId="0C71E5B9" w:rsidR="005E242C" w:rsidRPr="005E242C" w:rsidRDefault="005E242C" w:rsidP="005E242C">
            <w:pPr>
              <w:shd w:val="clear" w:color="auto" w:fill="FFFFFF" w:themeFill="background1"/>
              <w:spacing w:after="0"/>
              <w:jc w:val="right"/>
              <w:rPr>
                <w:sz w:val="16"/>
                <w:szCs w:val="16"/>
                <w:rPrChange w:id="11144" w:author="Steve Barbeaux" w:date="2022-10-10T12:18:00Z">
                  <w:rPr>
                    <w:sz w:val="16"/>
                    <w:szCs w:val="16"/>
                  </w:rPr>
                </w:rPrChange>
              </w:rPr>
            </w:pPr>
            <w:ins w:id="11145" w:author="Steve Barbeaux" w:date="2022-10-10T12:18:00Z">
              <w:r w:rsidRPr="005E242C">
                <w:rPr>
                  <w:sz w:val="16"/>
                  <w:szCs w:val="16"/>
                  <w:rPrChange w:id="11146" w:author="Steve Barbeaux" w:date="2022-10-10T12:18:00Z">
                    <w:rPr/>
                  </w:rPrChange>
                </w:rPr>
                <w:t>0.36</w:t>
              </w:r>
            </w:ins>
            <w:del w:id="11147" w:author="Steve Barbeaux" w:date="2022-10-10T12:18:00Z">
              <w:r w:rsidRPr="005E242C" w:rsidDel="00FC0D60">
                <w:rPr>
                  <w:sz w:val="16"/>
                  <w:szCs w:val="16"/>
                  <w:rPrChange w:id="11148" w:author="Steve Barbeaux" w:date="2022-10-10T12:18:00Z">
                    <w:rPr>
                      <w:sz w:val="16"/>
                      <w:szCs w:val="16"/>
                    </w:rPr>
                  </w:rPrChange>
                </w:rPr>
                <w:delText>0.40</w:delText>
              </w:r>
            </w:del>
          </w:p>
        </w:tc>
        <w:tc>
          <w:tcPr>
            <w:tcW w:w="317" w:type="pct"/>
            <w:tcBorders>
              <w:left w:val="nil"/>
              <w:right w:val="nil"/>
            </w:tcBorders>
            <w:shd w:val="clear" w:color="auto" w:fill="FFFFFF" w:themeFill="background1"/>
            <w:noWrap/>
          </w:tcPr>
          <w:p w14:paraId="314C2034" w14:textId="2FCF0F13" w:rsidR="005E242C" w:rsidRPr="005E242C" w:rsidRDefault="005E242C" w:rsidP="005E242C">
            <w:pPr>
              <w:shd w:val="clear" w:color="auto" w:fill="FFFFFF" w:themeFill="background1"/>
              <w:spacing w:after="0"/>
              <w:jc w:val="right"/>
              <w:rPr>
                <w:sz w:val="16"/>
                <w:szCs w:val="16"/>
                <w:rPrChange w:id="11149" w:author="Steve Barbeaux" w:date="2022-10-10T12:18:00Z">
                  <w:rPr>
                    <w:sz w:val="16"/>
                    <w:szCs w:val="16"/>
                  </w:rPr>
                </w:rPrChange>
              </w:rPr>
            </w:pPr>
            <w:ins w:id="11150" w:author="Steve Barbeaux" w:date="2022-10-10T12:18:00Z">
              <w:r w:rsidRPr="005E242C">
                <w:rPr>
                  <w:sz w:val="16"/>
                  <w:szCs w:val="16"/>
                  <w:rPrChange w:id="11151" w:author="Steve Barbeaux" w:date="2022-10-10T12:18:00Z">
                    <w:rPr/>
                  </w:rPrChange>
                </w:rPr>
                <w:t>3.3%</w:t>
              </w:r>
            </w:ins>
            <w:del w:id="11152" w:author="Steve Barbeaux" w:date="2022-10-10T12:18:00Z">
              <w:r w:rsidRPr="005E242C" w:rsidDel="00FC0D60">
                <w:rPr>
                  <w:sz w:val="16"/>
                  <w:szCs w:val="16"/>
                  <w:rPrChange w:id="11153" w:author="Steve Barbeaux" w:date="2022-10-10T12:18:00Z">
                    <w:rPr>
                      <w:sz w:val="16"/>
                      <w:szCs w:val="16"/>
                    </w:rPr>
                  </w:rPrChange>
                </w:rPr>
                <w:delText>3.1%</w:delText>
              </w:r>
            </w:del>
          </w:p>
        </w:tc>
      </w:tr>
      <w:tr w:rsidR="005E242C" w:rsidRPr="0023317E" w14:paraId="0AAFEC89" w14:textId="77777777" w:rsidTr="00094359">
        <w:trPr>
          <w:tblCellSpacing w:w="7" w:type="dxa"/>
        </w:trPr>
        <w:tc>
          <w:tcPr>
            <w:tcW w:w="222" w:type="pct"/>
            <w:tcBorders>
              <w:left w:val="nil"/>
              <w:right w:val="nil"/>
            </w:tcBorders>
            <w:shd w:val="clear" w:color="auto" w:fill="FFFFFF" w:themeFill="background1"/>
            <w:noWrap/>
          </w:tcPr>
          <w:p w14:paraId="6E046F1B" w14:textId="039E7747" w:rsidR="005E242C" w:rsidRDefault="005E242C" w:rsidP="005E242C">
            <w:pPr>
              <w:shd w:val="clear" w:color="auto" w:fill="FFFFFF" w:themeFill="background1"/>
              <w:spacing w:after="0"/>
              <w:jc w:val="right"/>
              <w:rPr>
                <w:sz w:val="16"/>
                <w:szCs w:val="16"/>
              </w:rPr>
            </w:pPr>
            <w:r>
              <w:rPr>
                <w:sz w:val="16"/>
                <w:szCs w:val="16"/>
              </w:rPr>
              <w:t>2017</w:t>
            </w:r>
          </w:p>
        </w:tc>
        <w:tc>
          <w:tcPr>
            <w:tcW w:w="256" w:type="pct"/>
            <w:tcBorders>
              <w:left w:val="nil"/>
              <w:right w:val="nil"/>
            </w:tcBorders>
            <w:shd w:val="clear" w:color="auto" w:fill="FFFFFF" w:themeFill="background1"/>
            <w:noWrap/>
          </w:tcPr>
          <w:p w14:paraId="3B275CD7" w14:textId="5B289021" w:rsidR="005E242C" w:rsidRPr="005E242C" w:rsidRDefault="005E242C" w:rsidP="005E242C">
            <w:pPr>
              <w:shd w:val="clear" w:color="auto" w:fill="FFFFFF" w:themeFill="background1"/>
              <w:spacing w:after="0"/>
              <w:jc w:val="right"/>
              <w:rPr>
                <w:sz w:val="16"/>
                <w:szCs w:val="16"/>
                <w:rPrChange w:id="11154" w:author="Steve Barbeaux" w:date="2022-10-10T12:18:00Z">
                  <w:rPr>
                    <w:sz w:val="16"/>
                    <w:szCs w:val="16"/>
                  </w:rPr>
                </w:rPrChange>
              </w:rPr>
            </w:pPr>
            <w:ins w:id="11155" w:author="Steve Barbeaux" w:date="2022-10-10T12:18:00Z">
              <w:r w:rsidRPr="005E242C">
                <w:rPr>
                  <w:sz w:val="16"/>
                  <w:szCs w:val="16"/>
                  <w:rPrChange w:id="11156" w:author="Steve Barbeaux" w:date="2022-10-10T12:18:00Z">
                    <w:rPr/>
                  </w:rPrChange>
                </w:rPr>
                <w:t>0.05</w:t>
              </w:r>
            </w:ins>
            <w:del w:id="11157" w:author="Steve Barbeaux" w:date="2022-10-10T12:18:00Z">
              <w:r w:rsidRPr="005E242C" w:rsidDel="00FC0D60">
                <w:rPr>
                  <w:sz w:val="16"/>
                  <w:szCs w:val="16"/>
                  <w:rPrChange w:id="11158" w:author="Steve Barbeaux" w:date="2022-10-10T12:18:00Z">
                    <w:rPr>
                      <w:sz w:val="16"/>
                      <w:szCs w:val="16"/>
                    </w:rPr>
                  </w:rPrChange>
                </w:rPr>
                <w:delText>0.05</w:delText>
              </w:r>
            </w:del>
          </w:p>
        </w:tc>
        <w:tc>
          <w:tcPr>
            <w:tcW w:w="256" w:type="pct"/>
            <w:tcBorders>
              <w:left w:val="nil"/>
              <w:right w:val="nil"/>
            </w:tcBorders>
            <w:shd w:val="clear" w:color="auto" w:fill="FFFFFF" w:themeFill="background1"/>
            <w:noWrap/>
          </w:tcPr>
          <w:p w14:paraId="70216BA9" w14:textId="09B4E847" w:rsidR="005E242C" w:rsidRPr="005E242C" w:rsidRDefault="005E242C" w:rsidP="005E242C">
            <w:pPr>
              <w:shd w:val="clear" w:color="auto" w:fill="FFFFFF" w:themeFill="background1"/>
              <w:spacing w:after="0"/>
              <w:jc w:val="right"/>
              <w:rPr>
                <w:sz w:val="16"/>
                <w:szCs w:val="16"/>
                <w:rPrChange w:id="11159" w:author="Steve Barbeaux" w:date="2022-10-10T12:18:00Z">
                  <w:rPr>
                    <w:sz w:val="16"/>
                    <w:szCs w:val="16"/>
                  </w:rPr>
                </w:rPrChange>
              </w:rPr>
            </w:pPr>
            <w:ins w:id="11160" w:author="Steve Barbeaux" w:date="2022-10-10T12:18:00Z">
              <w:r w:rsidRPr="005E242C">
                <w:rPr>
                  <w:sz w:val="16"/>
                  <w:szCs w:val="16"/>
                  <w:rPrChange w:id="11161" w:author="Steve Barbeaux" w:date="2022-10-10T12:18:00Z">
                    <w:rPr/>
                  </w:rPrChange>
                </w:rPr>
                <w:t>0.06</w:t>
              </w:r>
            </w:ins>
            <w:del w:id="11162" w:author="Steve Barbeaux" w:date="2022-10-10T12:18:00Z">
              <w:r w:rsidRPr="005E242C" w:rsidDel="00FC0D60">
                <w:rPr>
                  <w:sz w:val="16"/>
                  <w:szCs w:val="16"/>
                  <w:rPrChange w:id="11163" w:author="Steve Barbeaux" w:date="2022-10-10T12:18:00Z">
                    <w:rPr>
                      <w:sz w:val="16"/>
                      <w:szCs w:val="16"/>
                    </w:rPr>
                  </w:rPrChange>
                </w:rPr>
                <w:delText>0.07</w:delText>
              </w:r>
            </w:del>
          </w:p>
        </w:tc>
        <w:tc>
          <w:tcPr>
            <w:tcW w:w="256" w:type="pct"/>
            <w:tcBorders>
              <w:left w:val="nil"/>
              <w:right w:val="nil"/>
            </w:tcBorders>
            <w:shd w:val="clear" w:color="auto" w:fill="FFFFFF" w:themeFill="background1"/>
            <w:noWrap/>
          </w:tcPr>
          <w:p w14:paraId="4D2C1E24" w14:textId="309722B0" w:rsidR="005E242C" w:rsidRPr="005E242C" w:rsidRDefault="005E242C" w:rsidP="005E242C">
            <w:pPr>
              <w:shd w:val="clear" w:color="auto" w:fill="FFFFFF" w:themeFill="background1"/>
              <w:spacing w:after="0"/>
              <w:jc w:val="right"/>
              <w:rPr>
                <w:sz w:val="16"/>
                <w:szCs w:val="16"/>
                <w:rPrChange w:id="11164" w:author="Steve Barbeaux" w:date="2022-10-10T12:18:00Z">
                  <w:rPr>
                    <w:sz w:val="16"/>
                    <w:szCs w:val="16"/>
                  </w:rPr>
                </w:rPrChange>
              </w:rPr>
            </w:pPr>
            <w:ins w:id="11165" w:author="Steve Barbeaux" w:date="2022-10-10T12:18:00Z">
              <w:r w:rsidRPr="005E242C">
                <w:rPr>
                  <w:sz w:val="16"/>
                  <w:szCs w:val="16"/>
                  <w:rPrChange w:id="11166" w:author="Steve Barbeaux" w:date="2022-10-10T12:18:00Z">
                    <w:rPr/>
                  </w:rPrChange>
                </w:rPr>
                <w:t>0.04</w:t>
              </w:r>
            </w:ins>
            <w:del w:id="11167" w:author="Steve Barbeaux" w:date="2022-10-10T12:18:00Z">
              <w:r w:rsidRPr="005E242C" w:rsidDel="00FC0D60">
                <w:rPr>
                  <w:sz w:val="16"/>
                  <w:szCs w:val="16"/>
                  <w:rPrChange w:id="11168" w:author="Steve Barbeaux" w:date="2022-10-10T12:18:00Z">
                    <w:rPr>
                      <w:sz w:val="16"/>
                      <w:szCs w:val="16"/>
                    </w:rPr>
                  </w:rPrChange>
                </w:rPr>
                <w:delText>0.05</w:delText>
              </w:r>
            </w:del>
          </w:p>
        </w:tc>
        <w:tc>
          <w:tcPr>
            <w:tcW w:w="257" w:type="pct"/>
            <w:tcBorders>
              <w:left w:val="nil"/>
              <w:right w:val="nil"/>
            </w:tcBorders>
            <w:shd w:val="clear" w:color="auto" w:fill="FFFFFF" w:themeFill="background1"/>
            <w:noWrap/>
          </w:tcPr>
          <w:p w14:paraId="308D2CB6" w14:textId="60962E24" w:rsidR="005E242C" w:rsidRPr="005E242C" w:rsidRDefault="005E242C" w:rsidP="005E242C">
            <w:pPr>
              <w:shd w:val="clear" w:color="auto" w:fill="FFFFFF" w:themeFill="background1"/>
              <w:spacing w:after="0"/>
              <w:jc w:val="right"/>
              <w:rPr>
                <w:sz w:val="16"/>
                <w:szCs w:val="16"/>
                <w:rPrChange w:id="11169" w:author="Steve Barbeaux" w:date="2022-10-10T12:18:00Z">
                  <w:rPr>
                    <w:sz w:val="16"/>
                    <w:szCs w:val="16"/>
                  </w:rPr>
                </w:rPrChange>
              </w:rPr>
            </w:pPr>
            <w:ins w:id="11170" w:author="Steve Barbeaux" w:date="2022-10-10T12:18:00Z">
              <w:r w:rsidRPr="005E242C">
                <w:rPr>
                  <w:sz w:val="16"/>
                  <w:szCs w:val="16"/>
                  <w:rPrChange w:id="11171" w:author="Steve Barbeaux" w:date="2022-10-10T12:18:00Z">
                    <w:rPr/>
                  </w:rPrChange>
                </w:rPr>
                <w:t>0.04</w:t>
              </w:r>
            </w:ins>
            <w:del w:id="11172" w:author="Steve Barbeaux" w:date="2022-10-10T12:18:00Z">
              <w:r w:rsidRPr="005E242C" w:rsidDel="00FC0D60">
                <w:rPr>
                  <w:sz w:val="16"/>
                  <w:szCs w:val="16"/>
                  <w:rPrChange w:id="11173" w:author="Steve Barbeaux" w:date="2022-10-10T12:18:00Z">
                    <w:rPr>
                      <w:sz w:val="16"/>
                      <w:szCs w:val="16"/>
                    </w:rPr>
                  </w:rPrChange>
                </w:rPr>
                <w:delText>0.04</w:delText>
              </w:r>
            </w:del>
          </w:p>
        </w:tc>
        <w:tc>
          <w:tcPr>
            <w:tcW w:w="257" w:type="pct"/>
            <w:tcBorders>
              <w:left w:val="nil"/>
              <w:right w:val="nil"/>
            </w:tcBorders>
            <w:shd w:val="clear" w:color="auto" w:fill="FFFFFF" w:themeFill="background1"/>
            <w:noWrap/>
          </w:tcPr>
          <w:p w14:paraId="32F90F98" w14:textId="2F155F56" w:rsidR="005E242C" w:rsidRPr="005E242C" w:rsidRDefault="005E242C" w:rsidP="005E242C">
            <w:pPr>
              <w:shd w:val="clear" w:color="auto" w:fill="FFFFFF" w:themeFill="background1"/>
              <w:spacing w:after="0"/>
              <w:jc w:val="right"/>
              <w:rPr>
                <w:sz w:val="16"/>
                <w:szCs w:val="16"/>
                <w:rPrChange w:id="11174" w:author="Steve Barbeaux" w:date="2022-10-10T12:18:00Z">
                  <w:rPr>
                    <w:sz w:val="16"/>
                    <w:szCs w:val="16"/>
                  </w:rPr>
                </w:rPrChange>
              </w:rPr>
            </w:pPr>
            <w:ins w:id="11175" w:author="Steve Barbeaux" w:date="2022-10-10T12:18:00Z">
              <w:r w:rsidRPr="005E242C">
                <w:rPr>
                  <w:sz w:val="16"/>
                  <w:szCs w:val="16"/>
                  <w:rPrChange w:id="11176" w:author="Steve Barbeaux" w:date="2022-10-10T12:18:00Z">
                    <w:rPr/>
                  </w:rPrChange>
                </w:rPr>
                <w:t>0.06</w:t>
              </w:r>
            </w:ins>
            <w:del w:id="11177" w:author="Steve Barbeaux" w:date="2022-10-10T12:18:00Z">
              <w:r w:rsidRPr="005E242C" w:rsidDel="00FC0D60">
                <w:rPr>
                  <w:sz w:val="16"/>
                  <w:szCs w:val="16"/>
                  <w:rPrChange w:id="11178" w:author="Steve Barbeaux" w:date="2022-10-10T12:18:00Z">
                    <w:rPr>
                      <w:sz w:val="16"/>
                      <w:szCs w:val="16"/>
                    </w:rPr>
                  </w:rPrChange>
                </w:rPr>
                <w:delText>0.06</w:delText>
              </w:r>
            </w:del>
          </w:p>
        </w:tc>
        <w:tc>
          <w:tcPr>
            <w:tcW w:w="257" w:type="pct"/>
            <w:tcBorders>
              <w:left w:val="nil"/>
              <w:right w:val="nil"/>
            </w:tcBorders>
            <w:shd w:val="clear" w:color="auto" w:fill="FFFFFF" w:themeFill="background1"/>
            <w:noWrap/>
          </w:tcPr>
          <w:p w14:paraId="17D80D04" w14:textId="6317D1AE" w:rsidR="005E242C" w:rsidRPr="005E242C" w:rsidRDefault="005E242C" w:rsidP="005E242C">
            <w:pPr>
              <w:shd w:val="clear" w:color="auto" w:fill="FFFFFF" w:themeFill="background1"/>
              <w:spacing w:after="0"/>
              <w:jc w:val="right"/>
              <w:rPr>
                <w:sz w:val="16"/>
                <w:szCs w:val="16"/>
                <w:rPrChange w:id="11179" w:author="Steve Barbeaux" w:date="2022-10-10T12:18:00Z">
                  <w:rPr>
                    <w:sz w:val="16"/>
                    <w:szCs w:val="16"/>
                  </w:rPr>
                </w:rPrChange>
              </w:rPr>
            </w:pPr>
            <w:ins w:id="11180" w:author="Steve Barbeaux" w:date="2022-10-10T12:18:00Z">
              <w:r w:rsidRPr="005E242C">
                <w:rPr>
                  <w:sz w:val="16"/>
                  <w:szCs w:val="16"/>
                  <w:rPrChange w:id="11181" w:author="Steve Barbeaux" w:date="2022-10-10T12:18:00Z">
                    <w:rPr/>
                  </w:rPrChange>
                </w:rPr>
                <w:t>0.03</w:t>
              </w:r>
            </w:ins>
            <w:del w:id="11182" w:author="Steve Barbeaux" w:date="2022-10-10T12:18:00Z">
              <w:r w:rsidRPr="005E242C" w:rsidDel="00FC0D60">
                <w:rPr>
                  <w:sz w:val="16"/>
                  <w:szCs w:val="16"/>
                  <w:rPrChange w:id="11183" w:author="Steve Barbeaux" w:date="2022-10-10T12:18:00Z">
                    <w:rPr>
                      <w:sz w:val="16"/>
                      <w:szCs w:val="16"/>
                    </w:rPr>
                  </w:rPrChange>
                </w:rPr>
                <w:delText>0.04</w:delText>
              </w:r>
            </w:del>
          </w:p>
        </w:tc>
        <w:tc>
          <w:tcPr>
            <w:tcW w:w="256" w:type="pct"/>
            <w:tcBorders>
              <w:left w:val="nil"/>
              <w:right w:val="nil"/>
            </w:tcBorders>
            <w:shd w:val="clear" w:color="auto" w:fill="FFFFFF" w:themeFill="background1"/>
            <w:noWrap/>
          </w:tcPr>
          <w:p w14:paraId="56782147" w14:textId="1690FAA6" w:rsidR="005E242C" w:rsidRPr="005E242C" w:rsidRDefault="005E242C" w:rsidP="005E242C">
            <w:pPr>
              <w:shd w:val="clear" w:color="auto" w:fill="FFFFFF" w:themeFill="background1"/>
              <w:spacing w:after="0"/>
              <w:jc w:val="right"/>
              <w:rPr>
                <w:sz w:val="16"/>
                <w:szCs w:val="16"/>
                <w:rPrChange w:id="11184" w:author="Steve Barbeaux" w:date="2022-10-10T12:18:00Z">
                  <w:rPr>
                    <w:sz w:val="16"/>
                    <w:szCs w:val="16"/>
                  </w:rPr>
                </w:rPrChange>
              </w:rPr>
            </w:pPr>
            <w:ins w:id="11185" w:author="Steve Barbeaux" w:date="2022-10-10T12:18:00Z">
              <w:r w:rsidRPr="005E242C">
                <w:rPr>
                  <w:sz w:val="16"/>
                  <w:szCs w:val="16"/>
                  <w:rPrChange w:id="11186" w:author="Steve Barbeaux" w:date="2022-10-10T12:18:00Z">
                    <w:rPr/>
                  </w:rPrChange>
                </w:rPr>
                <w:t>0.01</w:t>
              </w:r>
            </w:ins>
            <w:del w:id="11187" w:author="Steve Barbeaux" w:date="2022-10-10T12:18:00Z">
              <w:r w:rsidRPr="005E242C" w:rsidDel="00FC0D60">
                <w:rPr>
                  <w:sz w:val="16"/>
                  <w:szCs w:val="16"/>
                  <w:rPrChange w:id="1118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59A17DED" w14:textId="541A6388" w:rsidR="005E242C" w:rsidRPr="005E242C" w:rsidRDefault="005E242C" w:rsidP="005E242C">
            <w:pPr>
              <w:shd w:val="clear" w:color="auto" w:fill="FFFFFF" w:themeFill="background1"/>
              <w:spacing w:after="0"/>
              <w:jc w:val="right"/>
              <w:rPr>
                <w:sz w:val="16"/>
                <w:szCs w:val="16"/>
                <w:rPrChange w:id="11189" w:author="Steve Barbeaux" w:date="2022-10-10T12:18:00Z">
                  <w:rPr>
                    <w:sz w:val="16"/>
                    <w:szCs w:val="16"/>
                  </w:rPr>
                </w:rPrChange>
              </w:rPr>
            </w:pPr>
            <w:ins w:id="11190" w:author="Steve Barbeaux" w:date="2022-10-10T12:18:00Z">
              <w:r w:rsidRPr="005E242C">
                <w:rPr>
                  <w:sz w:val="16"/>
                  <w:szCs w:val="16"/>
                  <w:rPrChange w:id="11191" w:author="Steve Barbeaux" w:date="2022-10-10T12:18:00Z">
                    <w:rPr/>
                  </w:rPrChange>
                </w:rPr>
                <w:t>0.02</w:t>
              </w:r>
            </w:ins>
            <w:del w:id="11192" w:author="Steve Barbeaux" w:date="2022-10-10T12:18:00Z">
              <w:r w:rsidRPr="005E242C" w:rsidDel="00FC0D60">
                <w:rPr>
                  <w:sz w:val="16"/>
                  <w:szCs w:val="16"/>
                  <w:rPrChange w:id="11193"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2368E4D6" w14:textId="47011DD1" w:rsidR="005E242C" w:rsidRPr="005E242C" w:rsidRDefault="005E242C" w:rsidP="005E242C">
            <w:pPr>
              <w:shd w:val="clear" w:color="auto" w:fill="FFFFFF" w:themeFill="background1"/>
              <w:spacing w:after="0"/>
              <w:jc w:val="right"/>
              <w:rPr>
                <w:sz w:val="16"/>
                <w:szCs w:val="16"/>
                <w:rPrChange w:id="11194" w:author="Steve Barbeaux" w:date="2022-10-10T12:18:00Z">
                  <w:rPr>
                    <w:sz w:val="16"/>
                    <w:szCs w:val="16"/>
                  </w:rPr>
                </w:rPrChange>
              </w:rPr>
            </w:pPr>
            <w:ins w:id="11195" w:author="Steve Barbeaux" w:date="2022-10-10T12:18:00Z">
              <w:r w:rsidRPr="005E242C">
                <w:rPr>
                  <w:sz w:val="16"/>
                  <w:szCs w:val="16"/>
                  <w:rPrChange w:id="11196" w:author="Steve Barbeaux" w:date="2022-10-10T12:18:00Z">
                    <w:rPr/>
                  </w:rPrChange>
                </w:rPr>
                <w:t>0.00</w:t>
              </w:r>
            </w:ins>
            <w:del w:id="11197" w:author="Steve Barbeaux" w:date="2022-10-10T12:18:00Z">
              <w:r w:rsidRPr="005E242C" w:rsidDel="00FC0D60">
                <w:rPr>
                  <w:sz w:val="16"/>
                  <w:szCs w:val="16"/>
                  <w:rPrChange w:id="11198" w:author="Steve Barbeaux" w:date="2022-10-10T12:18:00Z">
                    <w:rPr>
                      <w:sz w:val="16"/>
                      <w:szCs w:val="16"/>
                    </w:rPr>
                  </w:rPrChange>
                </w:rPr>
                <w:delText>0.00</w:delText>
              </w:r>
            </w:del>
          </w:p>
        </w:tc>
        <w:tc>
          <w:tcPr>
            <w:tcW w:w="256" w:type="pct"/>
            <w:tcBorders>
              <w:left w:val="nil"/>
              <w:right w:val="nil"/>
            </w:tcBorders>
            <w:shd w:val="clear" w:color="auto" w:fill="FFFFFF" w:themeFill="background1"/>
            <w:noWrap/>
          </w:tcPr>
          <w:p w14:paraId="0A1FA343" w14:textId="3C6525F2" w:rsidR="005E242C" w:rsidRPr="005E242C" w:rsidRDefault="005E242C" w:rsidP="005E242C">
            <w:pPr>
              <w:shd w:val="clear" w:color="auto" w:fill="FFFFFF" w:themeFill="background1"/>
              <w:spacing w:after="0"/>
              <w:jc w:val="right"/>
              <w:rPr>
                <w:sz w:val="16"/>
                <w:szCs w:val="16"/>
                <w:rPrChange w:id="11199" w:author="Steve Barbeaux" w:date="2022-10-10T12:18:00Z">
                  <w:rPr>
                    <w:sz w:val="16"/>
                    <w:szCs w:val="16"/>
                  </w:rPr>
                </w:rPrChange>
              </w:rPr>
            </w:pPr>
            <w:ins w:id="11200" w:author="Steve Barbeaux" w:date="2022-10-10T12:18:00Z">
              <w:r w:rsidRPr="005E242C">
                <w:rPr>
                  <w:sz w:val="16"/>
                  <w:szCs w:val="16"/>
                  <w:rPrChange w:id="11201" w:author="Steve Barbeaux" w:date="2022-10-10T12:18:00Z">
                    <w:rPr/>
                  </w:rPrChange>
                </w:rPr>
                <w:t>0.01</w:t>
              </w:r>
            </w:ins>
            <w:del w:id="11202" w:author="Steve Barbeaux" w:date="2022-10-10T12:18:00Z">
              <w:r w:rsidRPr="005E242C" w:rsidDel="00FC0D60">
                <w:rPr>
                  <w:sz w:val="16"/>
                  <w:szCs w:val="16"/>
                  <w:rPrChange w:id="1120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7AC6F9AF" w14:textId="7A0188A9" w:rsidR="005E242C" w:rsidRPr="005E242C" w:rsidRDefault="005E242C" w:rsidP="005E242C">
            <w:pPr>
              <w:shd w:val="clear" w:color="auto" w:fill="FFFFFF" w:themeFill="background1"/>
              <w:spacing w:after="0"/>
              <w:jc w:val="right"/>
              <w:rPr>
                <w:sz w:val="16"/>
                <w:szCs w:val="16"/>
                <w:rPrChange w:id="11204" w:author="Steve Barbeaux" w:date="2022-10-10T12:18:00Z">
                  <w:rPr>
                    <w:sz w:val="16"/>
                    <w:szCs w:val="16"/>
                  </w:rPr>
                </w:rPrChange>
              </w:rPr>
            </w:pPr>
            <w:ins w:id="11205" w:author="Steve Barbeaux" w:date="2022-10-10T12:18:00Z">
              <w:r w:rsidRPr="005E242C">
                <w:rPr>
                  <w:sz w:val="16"/>
                  <w:szCs w:val="16"/>
                  <w:rPrChange w:id="11206" w:author="Steve Barbeaux" w:date="2022-10-10T12:18:00Z">
                    <w:rPr/>
                  </w:rPrChange>
                </w:rPr>
                <w:t>0.01</w:t>
              </w:r>
            </w:ins>
            <w:del w:id="11207" w:author="Steve Barbeaux" w:date="2022-10-10T12:18:00Z">
              <w:r w:rsidRPr="005E242C" w:rsidDel="00FC0D60">
                <w:rPr>
                  <w:sz w:val="16"/>
                  <w:szCs w:val="16"/>
                  <w:rPrChange w:id="1120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3E659F31" w14:textId="0B8DBEE3" w:rsidR="005E242C" w:rsidRPr="005E242C" w:rsidRDefault="005E242C" w:rsidP="005E242C">
            <w:pPr>
              <w:shd w:val="clear" w:color="auto" w:fill="FFFFFF" w:themeFill="background1"/>
              <w:spacing w:after="0"/>
              <w:jc w:val="right"/>
              <w:rPr>
                <w:sz w:val="16"/>
                <w:szCs w:val="16"/>
                <w:rPrChange w:id="11209" w:author="Steve Barbeaux" w:date="2022-10-10T12:18:00Z">
                  <w:rPr>
                    <w:sz w:val="16"/>
                    <w:szCs w:val="16"/>
                  </w:rPr>
                </w:rPrChange>
              </w:rPr>
            </w:pPr>
            <w:ins w:id="11210" w:author="Steve Barbeaux" w:date="2022-10-10T12:18:00Z">
              <w:r w:rsidRPr="005E242C">
                <w:rPr>
                  <w:sz w:val="16"/>
                  <w:szCs w:val="16"/>
                  <w:rPrChange w:id="11211" w:author="Steve Barbeaux" w:date="2022-10-10T12:18:00Z">
                    <w:rPr/>
                  </w:rPrChange>
                </w:rPr>
                <w:t>0.00</w:t>
              </w:r>
            </w:ins>
            <w:del w:id="11212" w:author="Steve Barbeaux" w:date="2022-10-10T12:18:00Z">
              <w:r w:rsidRPr="005E242C" w:rsidDel="00FC0D60">
                <w:rPr>
                  <w:sz w:val="16"/>
                  <w:szCs w:val="16"/>
                  <w:rPrChange w:id="1121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5B98F4F0" w14:textId="636DBD86" w:rsidR="005E242C" w:rsidRPr="005E242C" w:rsidRDefault="005E242C" w:rsidP="005E242C">
            <w:pPr>
              <w:shd w:val="clear" w:color="auto" w:fill="FFFFFF" w:themeFill="background1"/>
              <w:spacing w:after="0"/>
              <w:jc w:val="right"/>
              <w:rPr>
                <w:sz w:val="16"/>
                <w:szCs w:val="16"/>
                <w:rPrChange w:id="11214" w:author="Steve Barbeaux" w:date="2022-10-10T12:18:00Z">
                  <w:rPr>
                    <w:sz w:val="16"/>
                    <w:szCs w:val="16"/>
                  </w:rPr>
                </w:rPrChange>
              </w:rPr>
            </w:pPr>
            <w:ins w:id="11215" w:author="Steve Barbeaux" w:date="2022-10-10T12:18:00Z">
              <w:r w:rsidRPr="005E242C">
                <w:rPr>
                  <w:sz w:val="16"/>
                  <w:szCs w:val="16"/>
                  <w:rPrChange w:id="11216" w:author="Steve Barbeaux" w:date="2022-10-10T12:18:00Z">
                    <w:rPr/>
                  </w:rPrChange>
                </w:rPr>
                <w:t>0.00</w:t>
              </w:r>
            </w:ins>
            <w:del w:id="11217" w:author="Steve Barbeaux" w:date="2022-10-10T12:18:00Z">
              <w:r w:rsidRPr="005E242C" w:rsidDel="00FC0D60">
                <w:rPr>
                  <w:sz w:val="16"/>
                  <w:szCs w:val="16"/>
                  <w:rPrChange w:id="1121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15F988BC" w14:textId="745F60FE" w:rsidR="005E242C" w:rsidRPr="005E242C" w:rsidRDefault="005E242C" w:rsidP="005E242C">
            <w:pPr>
              <w:shd w:val="clear" w:color="auto" w:fill="FFFFFF" w:themeFill="background1"/>
              <w:spacing w:after="0"/>
              <w:jc w:val="right"/>
              <w:rPr>
                <w:sz w:val="16"/>
                <w:szCs w:val="16"/>
                <w:rPrChange w:id="11219" w:author="Steve Barbeaux" w:date="2022-10-10T12:18:00Z">
                  <w:rPr>
                    <w:sz w:val="16"/>
                    <w:szCs w:val="16"/>
                  </w:rPr>
                </w:rPrChange>
              </w:rPr>
            </w:pPr>
            <w:ins w:id="11220" w:author="Steve Barbeaux" w:date="2022-10-10T12:18:00Z">
              <w:r w:rsidRPr="005E242C">
                <w:rPr>
                  <w:sz w:val="16"/>
                  <w:szCs w:val="16"/>
                  <w:rPrChange w:id="11221" w:author="Steve Barbeaux" w:date="2022-10-10T12:18:00Z">
                    <w:rPr/>
                  </w:rPrChange>
                </w:rPr>
                <w:t>0.00</w:t>
              </w:r>
            </w:ins>
            <w:del w:id="11222" w:author="Steve Barbeaux" w:date="2022-10-10T12:18:00Z">
              <w:r w:rsidRPr="005E242C" w:rsidDel="00FC0D60">
                <w:rPr>
                  <w:sz w:val="16"/>
                  <w:szCs w:val="16"/>
                  <w:rPrChange w:id="1122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20FF5D34" w14:textId="7656121A" w:rsidR="005E242C" w:rsidRPr="005E242C" w:rsidRDefault="005E242C" w:rsidP="005E242C">
            <w:pPr>
              <w:shd w:val="clear" w:color="auto" w:fill="FFFFFF" w:themeFill="background1"/>
              <w:spacing w:after="0"/>
              <w:jc w:val="right"/>
              <w:rPr>
                <w:sz w:val="16"/>
                <w:szCs w:val="16"/>
                <w:rPrChange w:id="11224" w:author="Steve Barbeaux" w:date="2022-10-10T12:18:00Z">
                  <w:rPr>
                    <w:sz w:val="16"/>
                    <w:szCs w:val="16"/>
                  </w:rPr>
                </w:rPrChange>
              </w:rPr>
            </w:pPr>
            <w:ins w:id="11225" w:author="Steve Barbeaux" w:date="2022-10-10T12:18:00Z">
              <w:r w:rsidRPr="005E242C">
                <w:rPr>
                  <w:sz w:val="16"/>
                  <w:szCs w:val="16"/>
                  <w:rPrChange w:id="11226" w:author="Steve Barbeaux" w:date="2022-10-10T12:18:00Z">
                    <w:rPr/>
                  </w:rPrChange>
                </w:rPr>
                <w:t>0.01</w:t>
              </w:r>
            </w:ins>
            <w:del w:id="11227" w:author="Steve Barbeaux" w:date="2022-10-10T12:18:00Z">
              <w:r w:rsidRPr="005E242C" w:rsidDel="00FC0D60">
                <w:rPr>
                  <w:sz w:val="16"/>
                  <w:szCs w:val="16"/>
                  <w:rPrChange w:id="11228"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7FA7639C" w14:textId="52874342" w:rsidR="005E242C" w:rsidRPr="005E242C" w:rsidRDefault="005E242C" w:rsidP="005E242C">
            <w:pPr>
              <w:shd w:val="clear" w:color="auto" w:fill="FFFFFF" w:themeFill="background1"/>
              <w:spacing w:after="0"/>
              <w:jc w:val="right"/>
              <w:rPr>
                <w:sz w:val="16"/>
                <w:szCs w:val="16"/>
                <w:rPrChange w:id="11229" w:author="Steve Barbeaux" w:date="2022-10-10T12:18:00Z">
                  <w:rPr>
                    <w:sz w:val="16"/>
                    <w:szCs w:val="16"/>
                  </w:rPr>
                </w:rPrChange>
              </w:rPr>
            </w:pPr>
            <w:ins w:id="11230" w:author="Steve Barbeaux" w:date="2022-10-10T12:18:00Z">
              <w:r w:rsidRPr="005E242C">
                <w:rPr>
                  <w:sz w:val="16"/>
                  <w:szCs w:val="16"/>
                  <w:rPrChange w:id="11231" w:author="Steve Barbeaux" w:date="2022-10-10T12:18:00Z">
                    <w:rPr/>
                  </w:rPrChange>
                </w:rPr>
                <w:t>0.34</w:t>
              </w:r>
            </w:ins>
            <w:del w:id="11232" w:author="Steve Barbeaux" w:date="2022-10-10T12:18:00Z">
              <w:r w:rsidRPr="005E242C" w:rsidDel="00FC0D60">
                <w:rPr>
                  <w:sz w:val="16"/>
                  <w:szCs w:val="16"/>
                  <w:rPrChange w:id="11233" w:author="Steve Barbeaux" w:date="2022-10-10T12:18:00Z">
                    <w:rPr>
                      <w:sz w:val="16"/>
                      <w:szCs w:val="16"/>
                    </w:rPr>
                  </w:rPrChange>
                </w:rPr>
                <w:delText>0.38</w:delText>
              </w:r>
            </w:del>
          </w:p>
        </w:tc>
        <w:tc>
          <w:tcPr>
            <w:tcW w:w="317" w:type="pct"/>
            <w:tcBorders>
              <w:left w:val="nil"/>
              <w:right w:val="nil"/>
            </w:tcBorders>
            <w:shd w:val="clear" w:color="auto" w:fill="FFFFFF" w:themeFill="background1"/>
            <w:noWrap/>
          </w:tcPr>
          <w:p w14:paraId="53A56210" w14:textId="7A57EE60" w:rsidR="005E242C" w:rsidRPr="005E242C" w:rsidRDefault="005E242C" w:rsidP="005E242C">
            <w:pPr>
              <w:shd w:val="clear" w:color="auto" w:fill="FFFFFF" w:themeFill="background1"/>
              <w:spacing w:after="0"/>
              <w:jc w:val="right"/>
              <w:rPr>
                <w:sz w:val="16"/>
                <w:szCs w:val="16"/>
                <w:rPrChange w:id="11234" w:author="Steve Barbeaux" w:date="2022-10-10T12:18:00Z">
                  <w:rPr>
                    <w:sz w:val="16"/>
                    <w:szCs w:val="16"/>
                  </w:rPr>
                </w:rPrChange>
              </w:rPr>
            </w:pPr>
            <w:ins w:id="11235" w:author="Steve Barbeaux" w:date="2022-10-10T12:18:00Z">
              <w:r w:rsidRPr="005E242C">
                <w:rPr>
                  <w:sz w:val="16"/>
                  <w:szCs w:val="16"/>
                  <w:rPrChange w:id="11236" w:author="Steve Barbeaux" w:date="2022-10-10T12:18:00Z">
                    <w:rPr/>
                  </w:rPrChange>
                </w:rPr>
                <w:t>3.1%</w:t>
              </w:r>
            </w:ins>
            <w:del w:id="11237" w:author="Steve Barbeaux" w:date="2022-10-10T12:18:00Z">
              <w:r w:rsidRPr="005E242C" w:rsidDel="00FC0D60">
                <w:rPr>
                  <w:sz w:val="16"/>
                  <w:szCs w:val="16"/>
                  <w:rPrChange w:id="11238" w:author="Steve Barbeaux" w:date="2022-10-10T12:18:00Z">
                    <w:rPr>
                      <w:sz w:val="16"/>
                      <w:szCs w:val="16"/>
                    </w:rPr>
                  </w:rPrChange>
                </w:rPr>
                <w:delText>2.9%</w:delText>
              </w:r>
            </w:del>
          </w:p>
        </w:tc>
      </w:tr>
      <w:tr w:rsidR="005E242C" w:rsidRPr="0023317E" w14:paraId="251722CA" w14:textId="77777777" w:rsidTr="00090530">
        <w:trPr>
          <w:tblCellSpacing w:w="7" w:type="dxa"/>
        </w:trPr>
        <w:tc>
          <w:tcPr>
            <w:tcW w:w="222" w:type="pct"/>
            <w:tcBorders>
              <w:left w:val="nil"/>
              <w:right w:val="nil"/>
            </w:tcBorders>
            <w:shd w:val="clear" w:color="auto" w:fill="FFFFFF" w:themeFill="background1"/>
            <w:noWrap/>
          </w:tcPr>
          <w:p w14:paraId="760206A4" w14:textId="715294BD" w:rsidR="005E242C" w:rsidRDefault="005E242C" w:rsidP="005E242C">
            <w:pPr>
              <w:shd w:val="clear" w:color="auto" w:fill="FFFFFF" w:themeFill="background1"/>
              <w:spacing w:after="0"/>
              <w:jc w:val="right"/>
              <w:rPr>
                <w:sz w:val="16"/>
                <w:szCs w:val="16"/>
              </w:rPr>
            </w:pPr>
            <w:r>
              <w:rPr>
                <w:sz w:val="16"/>
                <w:szCs w:val="16"/>
              </w:rPr>
              <w:t>2018</w:t>
            </w:r>
          </w:p>
        </w:tc>
        <w:tc>
          <w:tcPr>
            <w:tcW w:w="256" w:type="pct"/>
            <w:tcBorders>
              <w:left w:val="nil"/>
              <w:right w:val="nil"/>
            </w:tcBorders>
            <w:shd w:val="clear" w:color="auto" w:fill="FFFFFF" w:themeFill="background1"/>
            <w:noWrap/>
          </w:tcPr>
          <w:p w14:paraId="46C5B079" w14:textId="10B1033A" w:rsidR="005E242C" w:rsidRPr="005E242C" w:rsidRDefault="005E242C" w:rsidP="005E242C">
            <w:pPr>
              <w:shd w:val="clear" w:color="auto" w:fill="FFFFFF" w:themeFill="background1"/>
              <w:spacing w:after="0"/>
              <w:jc w:val="right"/>
              <w:rPr>
                <w:sz w:val="16"/>
                <w:szCs w:val="16"/>
                <w:rPrChange w:id="11239" w:author="Steve Barbeaux" w:date="2022-10-10T12:18:00Z">
                  <w:rPr>
                    <w:sz w:val="16"/>
                    <w:szCs w:val="16"/>
                  </w:rPr>
                </w:rPrChange>
              </w:rPr>
            </w:pPr>
            <w:ins w:id="11240" w:author="Steve Barbeaux" w:date="2022-10-10T12:18:00Z">
              <w:r w:rsidRPr="005E242C">
                <w:rPr>
                  <w:sz w:val="16"/>
                  <w:szCs w:val="16"/>
                  <w:rPrChange w:id="11241" w:author="Steve Barbeaux" w:date="2022-10-10T12:18:00Z">
                    <w:rPr/>
                  </w:rPrChange>
                </w:rPr>
                <w:t>0.03</w:t>
              </w:r>
            </w:ins>
            <w:del w:id="11242" w:author="Steve Barbeaux" w:date="2022-10-10T12:18:00Z">
              <w:r w:rsidRPr="005E242C" w:rsidDel="00FC0D60">
                <w:rPr>
                  <w:sz w:val="16"/>
                  <w:szCs w:val="16"/>
                  <w:rPrChange w:id="11243" w:author="Steve Barbeaux" w:date="2022-10-10T12:18:00Z">
                    <w:rPr>
                      <w:sz w:val="16"/>
                      <w:szCs w:val="16"/>
                    </w:rPr>
                  </w:rPrChange>
                </w:rPr>
                <w:delText>0.04</w:delText>
              </w:r>
            </w:del>
          </w:p>
        </w:tc>
        <w:tc>
          <w:tcPr>
            <w:tcW w:w="256" w:type="pct"/>
            <w:tcBorders>
              <w:left w:val="nil"/>
              <w:right w:val="nil"/>
            </w:tcBorders>
            <w:shd w:val="clear" w:color="auto" w:fill="FFFFFF" w:themeFill="background1"/>
            <w:noWrap/>
          </w:tcPr>
          <w:p w14:paraId="290FE534" w14:textId="2467AD40" w:rsidR="005E242C" w:rsidRPr="005E242C" w:rsidRDefault="005E242C" w:rsidP="005E242C">
            <w:pPr>
              <w:shd w:val="clear" w:color="auto" w:fill="FFFFFF" w:themeFill="background1"/>
              <w:spacing w:after="0"/>
              <w:jc w:val="right"/>
              <w:rPr>
                <w:sz w:val="16"/>
                <w:szCs w:val="16"/>
                <w:rPrChange w:id="11244" w:author="Steve Barbeaux" w:date="2022-10-10T12:18:00Z">
                  <w:rPr>
                    <w:sz w:val="16"/>
                    <w:szCs w:val="16"/>
                  </w:rPr>
                </w:rPrChange>
              </w:rPr>
            </w:pPr>
            <w:ins w:id="11245" w:author="Steve Barbeaux" w:date="2022-10-10T12:18:00Z">
              <w:r w:rsidRPr="005E242C">
                <w:rPr>
                  <w:sz w:val="16"/>
                  <w:szCs w:val="16"/>
                  <w:rPrChange w:id="11246" w:author="Steve Barbeaux" w:date="2022-10-10T12:18:00Z">
                    <w:rPr/>
                  </w:rPrChange>
                </w:rPr>
                <w:t>0.04</w:t>
              </w:r>
            </w:ins>
            <w:del w:id="11247" w:author="Steve Barbeaux" w:date="2022-10-10T12:18:00Z">
              <w:r w:rsidRPr="005E242C" w:rsidDel="00FC0D60">
                <w:rPr>
                  <w:sz w:val="16"/>
                  <w:szCs w:val="16"/>
                  <w:rPrChange w:id="11248" w:author="Steve Barbeaux" w:date="2022-10-10T12:18:00Z">
                    <w:rPr>
                      <w:sz w:val="16"/>
                      <w:szCs w:val="16"/>
                    </w:rPr>
                  </w:rPrChange>
                </w:rPr>
                <w:delText>0.04</w:delText>
              </w:r>
            </w:del>
          </w:p>
        </w:tc>
        <w:tc>
          <w:tcPr>
            <w:tcW w:w="256" w:type="pct"/>
            <w:tcBorders>
              <w:left w:val="nil"/>
              <w:right w:val="nil"/>
            </w:tcBorders>
            <w:shd w:val="clear" w:color="auto" w:fill="FFFFFF" w:themeFill="background1"/>
            <w:noWrap/>
          </w:tcPr>
          <w:p w14:paraId="61D8CE29" w14:textId="786DF96C" w:rsidR="005E242C" w:rsidRPr="005E242C" w:rsidRDefault="005E242C" w:rsidP="005E242C">
            <w:pPr>
              <w:shd w:val="clear" w:color="auto" w:fill="FFFFFF" w:themeFill="background1"/>
              <w:spacing w:after="0"/>
              <w:jc w:val="right"/>
              <w:rPr>
                <w:sz w:val="16"/>
                <w:szCs w:val="16"/>
                <w:rPrChange w:id="11249" w:author="Steve Barbeaux" w:date="2022-10-10T12:18:00Z">
                  <w:rPr>
                    <w:sz w:val="16"/>
                    <w:szCs w:val="16"/>
                  </w:rPr>
                </w:rPrChange>
              </w:rPr>
            </w:pPr>
            <w:ins w:id="11250" w:author="Steve Barbeaux" w:date="2022-10-10T12:18:00Z">
              <w:r w:rsidRPr="005E242C">
                <w:rPr>
                  <w:sz w:val="16"/>
                  <w:szCs w:val="16"/>
                  <w:rPrChange w:id="11251" w:author="Steve Barbeaux" w:date="2022-10-10T12:18:00Z">
                    <w:rPr/>
                  </w:rPrChange>
                </w:rPr>
                <w:t>0.05</w:t>
              </w:r>
            </w:ins>
            <w:del w:id="11252" w:author="Steve Barbeaux" w:date="2022-10-10T12:18:00Z">
              <w:r w:rsidRPr="005E242C" w:rsidDel="00FC0D60">
                <w:rPr>
                  <w:sz w:val="16"/>
                  <w:szCs w:val="16"/>
                  <w:rPrChange w:id="11253" w:author="Steve Barbeaux" w:date="2022-10-10T12:18:00Z">
                    <w:rPr>
                      <w:sz w:val="16"/>
                      <w:szCs w:val="16"/>
                    </w:rPr>
                  </w:rPrChange>
                </w:rPr>
                <w:delText>0.06</w:delText>
              </w:r>
            </w:del>
          </w:p>
        </w:tc>
        <w:tc>
          <w:tcPr>
            <w:tcW w:w="257" w:type="pct"/>
            <w:tcBorders>
              <w:left w:val="nil"/>
              <w:right w:val="nil"/>
            </w:tcBorders>
            <w:shd w:val="clear" w:color="auto" w:fill="FFFFFF" w:themeFill="background1"/>
            <w:noWrap/>
          </w:tcPr>
          <w:p w14:paraId="5569E5AB" w14:textId="5074A7B5" w:rsidR="005E242C" w:rsidRPr="005E242C" w:rsidRDefault="005E242C" w:rsidP="005E242C">
            <w:pPr>
              <w:shd w:val="clear" w:color="auto" w:fill="FFFFFF" w:themeFill="background1"/>
              <w:spacing w:after="0"/>
              <w:jc w:val="right"/>
              <w:rPr>
                <w:sz w:val="16"/>
                <w:szCs w:val="16"/>
                <w:rPrChange w:id="11254" w:author="Steve Barbeaux" w:date="2022-10-10T12:18:00Z">
                  <w:rPr>
                    <w:sz w:val="16"/>
                    <w:szCs w:val="16"/>
                  </w:rPr>
                </w:rPrChange>
              </w:rPr>
            </w:pPr>
            <w:ins w:id="11255" w:author="Steve Barbeaux" w:date="2022-10-10T12:18:00Z">
              <w:r w:rsidRPr="005E242C">
                <w:rPr>
                  <w:sz w:val="16"/>
                  <w:szCs w:val="16"/>
                  <w:rPrChange w:id="11256" w:author="Steve Barbeaux" w:date="2022-10-10T12:18:00Z">
                    <w:rPr/>
                  </w:rPrChange>
                </w:rPr>
                <w:t>0.04</w:t>
              </w:r>
            </w:ins>
            <w:del w:id="11257" w:author="Steve Barbeaux" w:date="2022-10-10T12:18:00Z">
              <w:r w:rsidRPr="005E242C" w:rsidDel="00FC0D60">
                <w:rPr>
                  <w:sz w:val="16"/>
                  <w:szCs w:val="16"/>
                  <w:rPrChange w:id="11258" w:author="Steve Barbeaux" w:date="2022-10-10T12:18:00Z">
                    <w:rPr>
                      <w:sz w:val="16"/>
                      <w:szCs w:val="16"/>
                    </w:rPr>
                  </w:rPrChange>
                </w:rPr>
                <w:delText>0.04</w:delText>
              </w:r>
            </w:del>
          </w:p>
        </w:tc>
        <w:tc>
          <w:tcPr>
            <w:tcW w:w="257" w:type="pct"/>
            <w:tcBorders>
              <w:left w:val="nil"/>
              <w:right w:val="nil"/>
            </w:tcBorders>
            <w:shd w:val="clear" w:color="auto" w:fill="FFFFFF" w:themeFill="background1"/>
            <w:noWrap/>
          </w:tcPr>
          <w:p w14:paraId="5A9CA4BD" w14:textId="4EDCA639" w:rsidR="005E242C" w:rsidRPr="005E242C" w:rsidRDefault="005E242C" w:rsidP="005E242C">
            <w:pPr>
              <w:shd w:val="clear" w:color="auto" w:fill="FFFFFF" w:themeFill="background1"/>
              <w:spacing w:after="0"/>
              <w:jc w:val="right"/>
              <w:rPr>
                <w:sz w:val="16"/>
                <w:szCs w:val="16"/>
                <w:rPrChange w:id="11259" w:author="Steve Barbeaux" w:date="2022-10-10T12:18:00Z">
                  <w:rPr>
                    <w:sz w:val="16"/>
                    <w:szCs w:val="16"/>
                  </w:rPr>
                </w:rPrChange>
              </w:rPr>
            </w:pPr>
            <w:ins w:id="11260" w:author="Steve Barbeaux" w:date="2022-10-10T12:18:00Z">
              <w:r w:rsidRPr="005E242C">
                <w:rPr>
                  <w:sz w:val="16"/>
                  <w:szCs w:val="16"/>
                  <w:rPrChange w:id="11261" w:author="Steve Barbeaux" w:date="2022-10-10T12:18:00Z">
                    <w:rPr/>
                  </w:rPrChange>
                </w:rPr>
                <w:t>0.03</w:t>
              </w:r>
            </w:ins>
            <w:del w:id="11262" w:author="Steve Barbeaux" w:date="2022-10-10T12:18:00Z">
              <w:r w:rsidRPr="005E242C" w:rsidDel="00FC0D60">
                <w:rPr>
                  <w:sz w:val="16"/>
                  <w:szCs w:val="16"/>
                  <w:rPrChange w:id="11263" w:author="Steve Barbeaux" w:date="2022-10-10T12:18:00Z">
                    <w:rPr>
                      <w:sz w:val="16"/>
                      <w:szCs w:val="16"/>
                    </w:rPr>
                  </w:rPrChange>
                </w:rPr>
                <w:delText>0.03</w:delText>
              </w:r>
            </w:del>
          </w:p>
        </w:tc>
        <w:tc>
          <w:tcPr>
            <w:tcW w:w="257" w:type="pct"/>
            <w:tcBorders>
              <w:left w:val="nil"/>
              <w:right w:val="nil"/>
            </w:tcBorders>
            <w:shd w:val="clear" w:color="auto" w:fill="FFFFFF" w:themeFill="background1"/>
            <w:noWrap/>
          </w:tcPr>
          <w:p w14:paraId="4668DBC6" w14:textId="49CADF32" w:rsidR="005E242C" w:rsidRPr="005E242C" w:rsidRDefault="005E242C" w:rsidP="005E242C">
            <w:pPr>
              <w:shd w:val="clear" w:color="auto" w:fill="FFFFFF" w:themeFill="background1"/>
              <w:spacing w:after="0"/>
              <w:jc w:val="right"/>
              <w:rPr>
                <w:sz w:val="16"/>
                <w:szCs w:val="16"/>
                <w:rPrChange w:id="11264" w:author="Steve Barbeaux" w:date="2022-10-10T12:18:00Z">
                  <w:rPr>
                    <w:sz w:val="16"/>
                    <w:szCs w:val="16"/>
                  </w:rPr>
                </w:rPrChange>
              </w:rPr>
            </w:pPr>
            <w:ins w:id="11265" w:author="Steve Barbeaux" w:date="2022-10-10T12:18:00Z">
              <w:r w:rsidRPr="005E242C">
                <w:rPr>
                  <w:sz w:val="16"/>
                  <w:szCs w:val="16"/>
                  <w:rPrChange w:id="11266" w:author="Steve Barbeaux" w:date="2022-10-10T12:18:00Z">
                    <w:rPr/>
                  </w:rPrChange>
                </w:rPr>
                <w:t>0.05</w:t>
              </w:r>
            </w:ins>
            <w:del w:id="11267" w:author="Steve Barbeaux" w:date="2022-10-10T12:18:00Z">
              <w:r w:rsidRPr="005E242C" w:rsidDel="00FC0D60">
                <w:rPr>
                  <w:sz w:val="16"/>
                  <w:szCs w:val="16"/>
                  <w:rPrChange w:id="11268" w:author="Steve Barbeaux" w:date="2022-10-10T12:18:00Z">
                    <w:rPr>
                      <w:sz w:val="16"/>
                      <w:szCs w:val="16"/>
                    </w:rPr>
                  </w:rPrChange>
                </w:rPr>
                <w:delText>0.05</w:delText>
              </w:r>
            </w:del>
          </w:p>
        </w:tc>
        <w:tc>
          <w:tcPr>
            <w:tcW w:w="256" w:type="pct"/>
            <w:tcBorders>
              <w:left w:val="nil"/>
              <w:right w:val="nil"/>
            </w:tcBorders>
            <w:shd w:val="clear" w:color="auto" w:fill="FFFFFF" w:themeFill="background1"/>
            <w:noWrap/>
          </w:tcPr>
          <w:p w14:paraId="3FC41119" w14:textId="0F7E31C1" w:rsidR="005E242C" w:rsidRPr="005E242C" w:rsidRDefault="005E242C" w:rsidP="005E242C">
            <w:pPr>
              <w:shd w:val="clear" w:color="auto" w:fill="FFFFFF" w:themeFill="background1"/>
              <w:spacing w:after="0"/>
              <w:jc w:val="right"/>
              <w:rPr>
                <w:sz w:val="16"/>
                <w:szCs w:val="16"/>
                <w:rPrChange w:id="11269" w:author="Steve Barbeaux" w:date="2022-10-10T12:18:00Z">
                  <w:rPr>
                    <w:sz w:val="16"/>
                    <w:szCs w:val="16"/>
                  </w:rPr>
                </w:rPrChange>
              </w:rPr>
            </w:pPr>
            <w:ins w:id="11270" w:author="Steve Barbeaux" w:date="2022-10-10T12:18:00Z">
              <w:r w:rsidRPr="005E242C">
                <w:rPr>
                  <w:sz w:val="16"/>
                  <w:szCs w:val="16"/>
                  <w:rPrChange w:id="11271" w:author="Steve Barbeaux" w:date="2022-10-10T12:18:00Z">
                    <w:rPr/>
                  </w:rPrChange>
                </w:rPr>
                <w:t>0.03</w:t>
              </w:r>
            </w:ins>
            <w:del w:id="11272" w:author="Steve Barbeaux" w:date="2022-10-10T12:18:00Z">
              <w:r w:rsidRPr="005E242C" w:rsidDel="00FC0D60">
                <w:rPr>
                  <w:sz w:val="16"/>
                  <w:szCs w:val="16"/>
                  <w:rPrChange w:id="11273" w:author="Steve Barbeaux" w:date="2022-10-10T12:18:00Z">
                    <w:rPr>
                      <w:sz w:val="16"/>
                      <w:szCs w:val="16"/>
                    </w:rPr>
                  </w:rPrChange>
                </w:rPr>
                <w:delText>0.03</w:delText>
              </w:r>
            </w:del>
          </w:p>
        </w:tc>
        <w:tc>
          <w:tcPr>
            <w:tcW w:w="256" w:type="pct"/>
            <w:tcBorders>
              <w:left w:val="nil"/>
              <w:right w:val="nil"/>
            </w:tcBorders>
            <w:shd w:val="clear" w:color="auto" w:fill="FFFFFF" w:themeFill="background1"/>
            <w:noWrap/>
          </w:tcPr>
          <w:p w14:paraId="5FD0C193" w14:textId="0D428A52" w:rsidR="005E242C" w:rsidRPr="005E242C" w:rsidRDefault="005E242C" w:rsidP="005E242C">
            <w:pPr>
              <w:shd w:val="clear" w:color="auto" w:fill="FFFFFF" w:themeFill="background1"/>
              <w:spacing w:after="0"/>
              <w:jc w:val="right"/>
              <w:rPr>
                <w:sz w:val="16"/>
                <w:szCs w:val="16"/>
                <w:rPrChange w:id="11274" w:author="Steve Barbeaux" w:date="2022-10-10T12:18:00Z">
                  <w:rPr>
                    <w:sz w:val="16"/>
                    <w:szCs w:val="16"/>
                  </w:rPr>
                </w:rPrChange>
              </w:rPr>
            </w:pPr>
            <w:ins w:id="11275" w:author="Steve Barbeaux" w:date="2022-10-10T12:18:00Z">
              <w:r w:rsidRPr="005E242C">
                <w:rPr>
                  <w:sz w:val="16"/>
                  <w:szCs w:val="16"/>
                  <w:rPrChange w:id="11276" w:author="Steve Barbeaux" w:date="2022-10-10T12:18:00Z">
                    <w:rPr/>
                  </w:rPrChange>
                </w:rPr>
                <w:t>0.01</w:t>
              </w:r>
            </w:ins>
            <w:del w:id="11277" w:author="Steve Barbeaux" w:date="2022-10-10T12:18:00Z">
              <w:r w:rsidRPr="005E242C" w:rsidDel="00FC0D60">
                <w:rPr>
                  <w:sz w:val="16"/>
                  <w:szCs w:val="16"/>
                  <w:rPrChange w:id="1127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669F07E8" w14:textId="275ACB11" w:rsidR="005E242C" w:rsidRPr="005E242C" w:rsidRDefault="005E242C" w:rsidP="005E242C">
            <w:pPr>
              <w:shd w:val="clear" w:color="auto" w:fill="FFFFFF" w:themeFill="background1"/>
              <w:spacing w:after="0"/>
              <w:jc w:val="right"/>
              <w:rPr>
                <w:sz w:val="16"/>
                <w:szCs w:val="16"/>
                <w:rPrChange w:id="11279" w:author="Steve Barbeaux" w:date="2022-10-10T12:18:00Z">
                  <w:rPr>
                    <w:sz w:val="16"/>
                    <w:szCs w:val="16"/>
                  </w:rPr>
                </w:rPrChange>
              </w:rPr>
            </w:pPr>
            <w:ins w:id="11280" w:author="Steve Barbeaux" w:date="2022-10-10T12:18:00Z">
              <w:r w:rsidRPr="005E242C">
                <w:rPr>
                  <w:sz w:val="16"/>
                  <w:szCs w:val="16"/>
                  <w:rPrChange w:id="11281" w:author="Steve Barbeaux" w:date="2022-10-10T12:18:00Z">
                    <w:rPr/>
                  </w:rPrChange>
                </w:rPr>
                <w:t>0.01</w:t>
              </w:r>
            </w:ins>
            <w:del w:id="11282" w:author="Steve Barbeaux" w:date="2022-10-10T12:18:00Z">
              <w:r w:rsidRPr="005E242C" w:rsidDel="00FC0D60">
                <w:rPr>
                  <w:sz w:val="16"/>
                  <w:szCs w:val="16"/>
                  <w:rPrChange w:id="11283"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7DFF3182" w14:textId="1A4E2F02" w:rsidR="005E242C" w:rsidRPr="005E242C" w:rsidRDefault="005E242C" w:rsidP="005E242C">
            <w:pPr>
              <w:shd w:val="clear" w:color="auto" w:fill="FFFFFF" w:themeFill="background1"/>
              <w:spacing w:after="0"/>
              <w:jc w:val="right"/>
              <w:rPr>
                <w:sz w:val="16"/>
                <w:szCs w:val="16"/>
                <w:rPrChange w:id="11284" w:author="Steve Barbeaux" w:date="2022-10-10T12:18:00Z">
                  <w:rPr>
                    <w:sz w:val="16"/>
                    <w:szCs w:val="16"/>
                  </w:rPr>
                </w:rPrChange>
              </w:rPr>
            </w:pPr>
            <w:ins w:id="11285" w:author="Steve Barbeaux" w:date="2022-10-10T12:18:00Z">
              <w:r w:rsidRPr="005E242C">
                <w:rPr>
                  <w:sz w:val="16"/>
                  <w:szCs w:val="16"/>
                  <w:rPrChange w:id="11286" w:author="Steve Barbeaux" w:date="2022-10-10T12:18:00Z">
                    <w:rPr/>
                  </w:rPrChange>
                </w:rPr>
                <w:t>0.00</w:t>
              </w:r>
            </w:ins>
            <w:del w:id="11287" w:author="Steve Barbeaux" w:date="2022-10-10T12:18:00Z">
              <w:r w:rsidRPr="005E242C" w:rsidDel="00FC0D60">
                <w:rPr>
                  <w:sz w:val="16"/>
                  <w:szCs w:val="16"/>
                  <w:rPrChange w:id="1128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421B4D73" w14:textId="51C05713" w:rsidR="005E242C" w:rsidRPr="005E242C" w:rsidRDefault="005E242C" w:rsidP="005E242C">
            <w:pPr>
              <w:shd w:val="clear" w:color="auto" w:fill="FFFFFF" w:themeFill="background1"/>
              <w:spacing w:after="0"/>
              <w:jc w:val="right"/>
              <w:rPr>
                <w:sz w:val="16"/>
                <w:szCs w:val="16"/>
                <w:rPrChange w:id="11289" w:author="Steve Barbeaux" w:date="2022-10-10T12:18:00Z">
                  <w:rPr>
                    <w:sz w:val="16"/>
                    <w:szCs w:val="16"/>
                  </w:rPr>
                </w:rPrChange>
              </w:rPr>
            </w:pPr>
            <w:ins w:id="11290" w:author="Steve Barbeaux" w:date="2022-10-10T12:18:00Z">
              <w:r w:rsidRPr="005E242C">
                <w:rPr>
                  <w:sz w:val="16"/>
                  <w:szCs w:val="16"/>
                  <w:rPrChange w:id="11291" w:author="Steve Barbeaux" w:date="2022-10-10T12:18:00Z">
                    <w:rPr/>
                  </w:rPrChange>
                </w:rPr>
                <w:t>0.01</w:t>
              </w:r>
            </w:ins>
            <w:del w:id="11292" w:author="Steve Barbeaux" w:date="2022-10-10T12:18:00Z">
              <w:r w:rsidRPr="005E242C" w:rsidDel="00FC0D60">
                <w:rPr>
                  <w:sz w:val="16"/>
                  <w:szCs w:val="16"/>
                  <w:rPrChange w:id="1129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2C770D1F" w14:textId="5DBC015E" w:rsidR="005E242C" w:rsidRPr="005E242C" w:rsidRDefault="005E242C" w:rsidP="005E242C">
            <w:pPr>
              <w:shd w:val="clear" w:color="auto" w:fill="FFFFFF" w:themeFill="background1"/>
              <w:spacing w:after="0"/>
              <w:jc w:val="right"/>
              <w:rPr>
                <w:sz w:val="16"/>
                <w:szCs w:val="16"/>
                <w:rPrChange w:id="11294" w:author="Steve Barbeaux" w:date="2022-10-10T12:18:00Z">
                  <w:rPr>
                    <w:sz w:val="16"/>
                    <w:szCs w:val="16"/>
                  </w:rPr>
                </w:rPrChange>
              </w:rPr>
            </w:pPr>
            <w:ins w:id="11295" w:author="Steve Barbeaux" w:date="2022-10-10T12:18:00Z">
              <w:r w:rsidRPr="005E242C">
                <w:rPr>
                  <w:sz w:val="16"/>
                  <w:szCs w:val="16"/>
                  <w:rPrChange w:id="11296" w:author="Steve Barbeaux" w:date="2022-10-10T12:18:00Z">
                    <w:rPr/>
                  </w:rPrChange>
                </w:rPr>
                <w:t>0.01</w:t>
              </w:r>
            </w:ins>
            <w:del w:id="11297" w:author="Steve Barbeaux" w:date="2022-10-10T12:18:00Z">
              <w:r w:rsidRPr="005E242C" w:rsidDel="00FC0D60">
                <w:rPr>
                  <w:sz w:val="16"/>
                  <w:szCs w:val="16"/>
                  <w:rPrChange w:id="1129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6E3F17A8" w14:textId="181FD3F7" w:rsidR="005E242C" w:rsidRPr="005E242C" w:rsidRDefault="005E242C" w:rsidP="005E242C">
            <w:pPr>
              <w:shd w:val="clear" w:color="auto" w:fill="FFFFFF" w:themeFill="background1"/>
              <w:spacing w:after="0"/>
              <w:jc w:val="right"/>
              <w:rPr>
                <w:sz w:val="16"/>
                <w:szCs w:val="16"/>
                <w:rPrChange w:id="11299" w:author="Steve Barbeaux" w:date="2022-10-10T12:18:00Z">
                  <w:rPr>
                    <w:sz w:val="16"/>
                    <w:szCs w:val="16"/>
                  </w:rPr>
                </w:rPrChange>
              </w:rPr>
            </w:pPr>
            <w:ins w:id="11300" w:author="Steve Barbeaux" w:date="2022-10-10T12:18:00Z">
              <w:r w:rsidRPr="005E242C">
                <w:rPr>
                  <w:sz w:val="16"/>
                  <w:szCs w:val="16"/>
                  <w:rPrChange w:id="11301" w:author="Steve Barbeaux" w:date="2022-10-10T12:18:00Z">
                    <w:rPr/>
                  </w:rPrChange>
                </w:rPr>
                <w:t>0.00</w:t>
              </w:r>
            </w:ins>
            <w:del w:id="11302" w:author="Steve Barbeaux" w:date="2022-10-10T12:18:00Z">
              <w:r w:rsidRPr="005E242C" w:rsidDel="00FC0D60">
                <w:rPr>
                  <w:sz w:val="16"/>
                  <w:szCs w:val="16"/>
                  <w:rPrChange w:id="1130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057B671F" w14:textId="39F52A38" w:rsidR="005E242C" w:rsidRPr="005E242C" w:rsidRDefault="005E242C" w:rsidP="005E242C">
            <w:pPr>
              <w:shd w:val="clear" w:color="auto" w:fill="FFFFFF" w:themeFill="background1"/>
              <w:spacing w:after="0"/>
              <w:jc w:val="right"/>
              <w:rPr>
                <w:sz w:val="16"/>
                <w:szCs w:val="16"/>
                <w:rPrChange w:id="11304" w:author="Steve Barbeaux" w:date="2022-10-10T12:18:00Z">
                  <w:rPr>
                    <w:sz w:val="16"/>
                    <w:szCs w:val="16"/>
                  </w:rPr>
                </w:rPrChange>
              </w:rPr>
            </w:pPr>
            <w:ins w:id="11305" w:author="Steve Barbeaux" w:date="2022-10-10T12:18:00Z">
              <w:r w:rsidRPr="005E242C">
                <w:rPr>
                  <w:sz w:val="16"/>
                  <w:szCs w:val="16"/>
                  <w:rPrChange w:id="11306" w:author="Steve Barbeaux" w:date="2022-10-10T12:18:00Z">
                    <w:rPr/>
                  </w:rPrChange>
                </w:rPr>
                <w:t>0.00</w:t>
              </w:r>
            </w:ins>
            <w:del w:id="11307" w:author="Steve Barbeaux" w:date="2022-10-10T12:18:00Z">
              <w:r w:rsidRPr="005E242C" w:rsidDel="00FC0D60">
                <w:rPr>
                  <w:sz w:val="16"/>
                  <w:szCs w:val="16"/>
                  <w:rPrChange w:id="1130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6A2FB0B4" w14:textId="70DB589B" w:rsidR="005E242C" w:rsidRPr="005E242C" w:rsidRDefault="005E242C" w:rsidP="005E242C">
            <w:pPr>
              <w:shd w:val="clear" w:color="auto" w:fill="FFFFFF" w:themeFill="background1"/>
              <w:spacing w:after="0"/>
              <w:jc w:val="right"/>
              <w:rPr>
                <w:sz w:val="16"/>
                <w:szCs w:val="16"/>
                <w:rPrChange w:id="11309" w:author="Steve Barbeaux" w:date="2022-10-10T12:18:00Z">
                  <w:rPr>
                    <w:sz w:val="16"/>
                    <w:szCs w:val="16"/>
                  </w:rPr>
                </w:rPrChange>
              </w:rPr>
            </w:pPr>
            <w:ins w:id="11310" w:author="Steve Barbeaux" w:date="2022-10-10T12:18:00Z">
              <w:r w:rsidRPr="005E242C">
                <w:rPr>
                  <w:sz w:val="16"/>
                  <w:szCs w:val="16"/>
                  <w:rPrChange w:id="11311" w:author="Steve Barbeaux" w:date="2022-10-10T12:18:00Z">
                    <w:rPr/>
                  </w:rPrChange>
                </w:rPr>
                <w:t>0.01</w:t>
              </w:r>
            </w:ins>
            <w:del w:id="11312" w:author="Steve Barbeaux" w:date="2022-10-10T12:18:00Z">
              <w:r w:rsidRPr="005E242C" w:rsidDel="00FC0D60">
                <w:rPr>
                  <w:sz w:val="16"/>
                  <w:szCs w:val="16"/>
                  <w:rPrChange w:id="11313"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429ADC2E" w14:textId="09807B16" w:rsidR="005E242C" w:rsidRPr="005E242C" w:rsidRDefault="005E242C" w:rsidP="005E242C">
            <w:pPr>
              <w:shd w:val="clear" w:color="auto" w:fill="FFFFFF" w:themeFill="background1"/>
              <w:spacing w:after="0"/>
              <w:jc w:val="right"/>
              <w:rPr>
                <w:sz w:val="16"/>
                <w:szCs w:val="16"/>
                <w:rPrChange w:id="11314" w:author="Steve Barbeaux" w:date="2022-10-10T12:18:00Z">
                  <w:rPr>
                    <w:sz w:val="16"/>
                    <w:szCs w:val="16"/>
                  </w:rPr>
                </w:rPrChange>
              </w:rPr>
            </w:pPr>
            <w:ins w:id="11315" w:author="Steve Barbeaux" w:date="2022-10-10T12:18:00Z">
              <w:r w:rsidRPr="005E242C">
                <w:rPr>
                  <w:sz w:val="16"/>
                  <w:szCs w:val="16"/>
                  <w:rPrChange w:id="11316" w:author="Steve Barbeaux" w:date="2022-10-10T12:18:00Z">
                    <w:rPr/>
                  </w:rPrChange>
                </w:rPr>
                <w:t>0.31</w:t>
              </w:r>
            </w:ins>
            <w:del w:id="11317" w:author="Steve Barbeaux" w:date="2022-10-10T12:18:00Z">
              <w:r w:rsidRPr="005E242C" w:rsidDel="00FC0D60">
                <w:rPr>
                  <w:sz w:val="16"/>
                  <w:szCs w:val="16"/>
                  <w:rPrChange w:id="11318" w:author="Steve Barbeaux" w:date="2022-10-10T12:18:00Z">
                    <w:rPr>
                      <w:sz w:val="16"/>
                      <w:szCs w:val="16"/>
                    </w:rPr>
                  </w:rPrChange>
                </w:rPr>
                <w:delText>0.35</w:delText>
              </w:r>
            </w:del>
          </w:p>
        </w:tc>
        <w:tc>
          <w:tcPr>
            <w:tcW w:w="317" w:type="pct"/>
            <w:tcBorders>
              <w:left w:val="nil"/>
              <w:right w:val="nil"/>
            </w:tcBorders>
            <w:shd w:val="clear" w:color="auto" w:fill="FFFFFF" w:themeFill="background1"/>
            <w:noWrap/>
          </w:tcPr>
          <w:p w14:paraId="49FDB50A" w14:textId="64C2EB69" w:rsidR="005E242C" w:rsidRPr="005E242C" w:rsidRDefault="005E242C" w:rsidP="005E242C">
            <w:pPr>
              <w:shd w:val="clear" w:color="auto" w:fill="FFFFFF" w:themeFill="background1"/>
              <w:spacing w:after="0"/>
              <w:jc w:val="right"/>
              <w:rPr>
                <w:sz w:val="16"/>
                <w:szCs w:val="16"/>
                <w:rPrChange w:id="11319" w:author="Steve Barbeaux" w:date="2022-10-10T12:18:00Z">
                  <w:rPr>
                    <w:sz w:val="16"/>
                    <w:szCs w:val="16"/>
                  </w:rPr>
                </w:rPrChange>
              </w:rPr>
            </w:pPr>
            <w:ins w:id="11320" w:author="Steve Barbeaux" w:date="2022-10-10T12:18:00Z">
              <w:r w:rsidRPr="005E242C">
                <w:rPr>
                  <w:sz w:val="16"/>
                  <w:szCs w:val="16"/>
                  <w:rPrChange w:id="11321" w:author="Steve Barbeaux" w:date="2022-10-10T12:18:00Z">
                    <w:rPr/>
                  </w:rPrChange>
                </w:rPr>
                <w:t>3.0%</w:t>
              </w:r>
            </w:ins>
            <w:del w:id="11322" w:author="Steve Barbeaux" w:date="2022-10-10T12:18:00Z">
              <w:r w:rsidRPr="005E242C" w:rsidDel="00FC0D60">
                <w:rPr>
                  <w:sz w:val="16"/>
                  <w:szCs w:val="16"/>
                  <w:rPrChange w:id="11323" w:author="Steve Barbeaux" w:date="2022-10-10T12:18:00Z">
                    <w:rPr>
                      <w:sz w:val="16"/>
                      <w:szCs w:val="16"/>
                    </w:rPr>
                  </w:rPrChange>
                </w:rPr>
                <w:delText>2.8%</w:delText>
              </w:r>
            </w:del>
          </w:p>
        </w:tc>
      </w:tr>
      <w:tr w:rsidR="005E242C" w:rsidRPr="0023317E" w14:paraId="59391AAD" w14:textId="77777777" w:rsidTr="00090530">
        <w:trPr>
          <w:tblCellSpacing w:w="7" w:type="dxa"/>
        </w:trPr>
        <w:tc>
          <w:tcPr>
            <w:tcW w:w="222" w:type="pct"/>
            <w:tcBorders>
              <w:left w:val="nil"/>
              <w:right w:val="nil"/>
            </w:tcBorders>
            <w:shd w:val="clear" w:color="auto" w:fill="FFFFFF" w:themeFill="background1"/>
            <w:noWrap/>
          </w:tcPr>
          <w:p w14:paraId="5C57FEF6" w14:textId="5BFF4D1B" w:rsidR="005E242C" w:rsidRDefault="005E242C" w:rsidP="005E242C">
            <w:pPr>
              <w:shd w:val="clear" w:color="auto" w:fill="FFFFFF" w:themeFill="background1"/>
              <w:spacing w:after="0"/>
              <w:jc w:val="right"/>
              <w:rPr>
                <w:sz w:val="16"/>
                <w:szCs w:val="16"/>
              </w:rPr>
            </w:pPr>
            <w:r>
              <w:rPr>
                <w:sz w:val="16"/>
                <w:szCs w:val="16"/>
              </w:rPr>
              <w:t>2019</w:t>
            </w:r>
          </w:p>
        </w:tc>
        <w:tc>
          <w:tcPr>
            <w:tcW w:w="256" w:type="pct"/>
            <w:tcBorders>
              <w:left w:val="nil"/>
              <w:right w:val="nil"/>
            </w:tcBorders>
            <w:shd w:val="clear" w:color="auto" w:fill="FFFFFF" w:themeFill="background1"/>
            <w:noWrap/>
          </w:tcPr>
          <w:p w14:paraId="36DD1A94" w14:textId="1094A72C" w:rsidR="005E242C" w:rsidRPr="005E242C" w:rsidRDefault="005E242C" w:rsidP="005E242C">
            <w:pPr>
              <w:shd w:val="clear" w:color="auto" w:fill="FFFFFF" w:themeFill="background1"/>
              <w:spacing w:after="0"/>
              <w:jc w:val="right"/>
              <w:rPr>
                <w:sz w:val="16"/>
                <w:szCs w:val="16"/>
                <w:rPrChange w:id="11324" w:author="Steve Barbeaux" w:date="2022-10-10T12:18:00Z">
                  <w:rPr>
                    <w:sz w:val="16"/>
                    <w:szCs w:val="16"/>
                  </w:rPr>
                </w:rPrChange>
              </w:rPr>
            </w:pPr>
            <w:ins w:id="11325" w:author="Steve Barbeaux" w:date="2022-10-10T12:18:00Z">
              <w:r w:rsidRPr="005E242C">
                <w:rPr>
                  <w:sz w:val="16"/>
                  <w:szCs w:val="16"/>
                  <w:rPrChange w:id="11326" w:author="Steve Barbeaux" w:date="2022-10-10T12:18:00Z">
                    <w:rPr/>
                  </w:rPrChange>
                </w:rPr>
                <w:t>0.06</w:t>
              </w:r>
            </w:ins>
            <w:del w:id="11327" w:author="Steve Barbeaux" w:date="2022-10-10T12:18:00Z">
              <w:r w:rsidRPr="005E242C" w:rsidDel="00FC0D60">
                <w:rPr>
                  <w:sz w:val="16"/>
                  <w:szCs w:val="16"/>
                  <w:rPrChange w:id="11328" w:author="Steve Barbeaux" w:date="2022-10-10T12:18:00Z">
                    <w:rPr>
                      <w:sz w:val="16"/>
                      <w:szCs w:val="16"/>
                    </w:rPr>
                  </w:rPrChange>
                </w:rPr>
                <w:delText>0.10</w:delText>
              </w:r>
            </w:del>
          </w:p>
        </w:tc>
        <w:tc>
          <w:tcPr>
            <w:tcW w:w="256" w:type="pct"/>
            <w:tcBorders>
              <w:left w:val="nil"/>
              <w:right w:val="nil"/>
            </w:tcBorders>
            <w:shd w:val="clear" w:color="auto" w:fill="FFFFFF" w:themeFill="background1"/>
            <w:noWrap/>
          </w:tcPr>
          <w:p w14:paraId="5B51793B" w14:textId="2DA922FE" w:rsidR="005E242C" w:rsidRPr="005E242C" w:rsidRDefault="005E242C" w:rsidP="005E242C">
            <w:pPr>
              <w:shd w:val="clear" w:color="auto" w:fill="FFFFFF" w:themeFill="background1"/>
              <w:spacing w:after="0"/>
              <w:jc w:val="right"/>
              <w:rPr>
                <w:sz w:val="16"/>
                <w:szCs w:val="16"/>
                <w:rPrChange w:id="11329" w:author="Steve Barbeaux" w:date="2022-10-10T12:18:00Z">
                  <w:rPr>
                    <w:sz w:val="16"/>
                    <w:szCs w:val="16"/>
                  </w:rPr>
                </w:rPrChange>
              </w:rPr>
            </w:pPr>
            <w:ins w:id="11330" w:author="Steve Barbeaux" w:date="2022-10-10T12:18:00Z">
              <w:r w:rsidRPr="005E242C">
                <w:rPr>
                  <w:sz w:val="16"/>
                  <w:szCs w:val="16"/>
                  <w:rPrChange w:id="11331" w:author="Steve Barbeaux" w:date="2022-10-10T12:18:00Z">
                    <w:rPr/>
                  </w:rPrChange>
                </w:rPr>
                <w:t>0.02</w:t>
              </w:r>
            </w:ins>
            <w:del w:id="11332" w:author="Steve Barbeaux" w:date="2022-10-10T12:18:00Z">
              <w:r w:rsidRPr="005E242C" w:rsidDel="00FC0D60">
                <w:rPr>
                  <w:sz w:val="16"/>
                  <w:szCs w:val="16"/>
                  <w:rPrChange w:id="11333" w:author="Steve Barbeaux" w:date="2022-10-10T12:18:00Z">
                    <w:rPr>
                      <w:sz w:val="16"/>
                      <w:szCs w:val="16"/>
                    </w:rPr>
                  </w:rPrChange>
                </w:rPr>
                <w:delText>0.03</w:delText>
              </w:r>
            </w:del>
          </w:p>
        </w:tc>
        <w:tc>
          <w:tcPr>
            <w:tcW w:w="256" w:type="pct"/>
            <w:tcBorders>
              <w:left w:val="nil"/>
              <w:right w:val="nil"/>
            </w:tcBorders>
            <w:shd w:val="clear" w:color="auto" w:fill="FFFFFF" w:themeFill="background1"/>
            <w:noWrap/>
          </w:tcPr>
          <w:p w14:paraId="5FA4A1A0" w14:textId="21CFF719" w:rsidR="005E242C" w:rsidRPr="005E242C" w:rsidRDefault="005E242C" w:rsidP="005E242C">
            <w:pPr>
              <w:shd w:val="clear" w:color="auto" w:fill="FFFFFF" w:themeFill="background1"/>
              <w:spacing w:after="0"/>
              <w:jc w:val="right"/>
              <w:rPr>
                <w:sz w:val="16"/>
                <w:szCs w:val="16"/>
                <w:rPrChange w:id="11334" w:author="Steve Barbeaux" w:date="2022-10-10T12:18:00Z">
                  <w:rPr>
                    <w:sz w:val="16"/>
                    <w:szCs w:val="16"/>
                  </w:rPr>
                </w:rPrChange>
              </w:rPr>
            </w:pPr>
            <w:ins w:id="11335" w:author="Steve Barbeaux" w:date="2022-10-10T12:18:00Z">
              <w:r w:rsidRPr="005E242C">
                <w:rPr>
                  <w:sz w:val="16"/>
                  <w:szCs w:val="16"/>
                  <w:rPrChange w:id="11336" w:author="Steve Barbeaux" w:date="2022-10-10T12:18:00Z">
                    <w:rPr/>
                  </w:rPrChange>
                </w:rPr>
                <w:t>0.03</w:t>
              </w:r>
            </w:ins>
            <w:del w:id="11337" w:author="Steve Barbeaux" w:date="2022-10-10T12:18:00Z">
              <w:r w:rsidRPr="005E242C" w:rsidDel="00FC0D60">
                <w:rPr>
                  <w:sz w:val="16"/>
                  <w:szCs w:val="16"/>
                  <w:rPrChange w:id="11338" w:author="Steve Barbeaux" w:date="2022-10-10T12:18:00Z">
                    <w:rPr>
                      <w:sz w:val="16"/>
                      <w:szCs w:val="16"/>
                    </w:rPr>
                  </w:rPrChange>
                </w:rPr>
                <w:delText>0.04</w:delText>
              </w:r>
            </w:del>
          </w:p>
        </w:tc>
        <w:tc>
          <w:tcPr>
            <w:tcW w:w="257" w:type="pct"/>
            <w:tcBorders>
              <w:left w:val="nil"/>
              <w:right w:val="nil"/>
            </w:tcBorders>
            <w:shd w:val="clear" w:color="auto" w:fill="FFFFFF" w:themeFill="background1"/>
            <w:noWrap/>
          </w:tcPr>
          <w:p w14:paraId="49D9651F" w14:textId="40217352" w:rsidR="005E242C" w:rsidRPr="005E242C" w:rsidRDefault="005E242C" w:rsidP="005E242C">
            <w:pPr>
              <w:shd w:val="clear" w:color="auto" w:fill="FFFFFF" w:themeFill="background1"/>
              <w:spacing w:after="0"/>
              <w:jc w:val="right"/>
              <w:rPr>
                <w:sz w:val="16"/>
                <w:szCs w:val="16"/>
                <w:rPrChange w:id="11339" w:author="Steve Barbeaux" w:date="2022-10-10T12:18:00Z">
                  <w:rPr>
                    <w:sz w:val="16"/>
                    <w:szCs w:val="16"/>
                  </w:rPr>
                </w:rPrChange>
              </w:rPr>
            </w:pPr>
            <w:ins w:id="11340" w:author="Steve Barbeaux" w:date="2022-10-10T12:18:00Z">
              <w:r w:rsidRPr="005E242C">
                <w:rPr>
                  <w:sz w:val="16"/>
                  <w:szCs w:val="16"/>
                  <w:rPrChange w:id="11341" w:author="Steve Barbeaux" w:date="2022-10-10T12:18:00Z">
                    <w:rPr/>
                  </w:rPrChange>
                </w:rPr>
                <w:t>0.04</w:t>
              </w:r>
            </w:ins>
            <w:del w:id="11342" w:author="Steve Barbeaux" w:date="2022-10-10T12:18:00Z">
              <w:r w:rsidRPr="005E242C" w:rsidDel="00FC0D60">
                <w:rPr>
                  <w:sz w:val="16"/>
                  <w:szCs w:val="16"/>
                  <w:rPrChange w:id="11343" w:author="Steve Barbeaux" w:date="2022-10-10T12:18:00Z">
                    <w:rPr>
                      <w:sz w:val="16"/>
                      <w:szCs w:val="16"/>
                    </w:rPr>
                  </w:rPrChange>
                </w:rPr>
                <w:delText>0.05</w:delText>
              </w:r>
            </w:del>
          </w:p>
        </w:tc>
        <w:tc>
          <w:tcPr>
            <w:tcW w:w="257" w:type="pct"/>
            <w:tcBorders>
              <w:left w:val="nil"/>
              <w:right w:val="nil"/>
            </w:tcBorders>
            <w:shd w:val="clear" w:color="auto" w:fill="FFFFFF" w:themeFill="background1"/>
            <w:noWrap/>
          </w:tcPr>
          <w:p w14:paraId="3409229D" w14:textId="053EAFB6" w:rsidR="005E242C" w:rsidRPr="005E242C" w:rsidRDefault="005E242C" w:rsidP="005E242C">
            <w:pPr>
              <w:shd w:val="clear" w:color="auto" w:fill="FFFFFF" w:themeFill="background1"/>
              <w:spacing w:after="0"/>
              <w:jc w:val="right"/>
              <w:rPr>
                <w:sz w:val="16"/>
                <w:szCs w:val="16"/>
                <w:rPrChange w:id="11344" w:author="Steve Barbeaux" w:date="2022-10-10T12:18:00Z">
                  <w:rPr>
                    <w:sz w:val="16"/>
                    <w:szCs w:val="16"/>
                  </w:rPr>
                </w:rPrChange>
              </w:rPr>
            </w:pPr>
            <w:ins w:id="11345" w:author="Steve Barbeaux" w:date="2022-10-10T12:18:00Z">
              <w:r w:rsidRPr="005E242C">
                <w:rPr>
                  <w:sz w:val="16"/>
                  <w:szCs w:val="16"/>
                  <w:rPrChange w:id="11346" w:author="Steve Barbeaux" w:date="2022-10-10T12:18:00Z">
                    <w:rPr/>
                  </w:rPrChange>
                </w:rPr>
                <w:t>0.03</w:t>
              </w:r>
            </w:ins>
            <w:del w:id="11347" w:author="Steve Barbeaux" w:date="2022-10-10T12:18:00Z">
              <w:r w:rsidRPr="005E242C" w:rsidDel="00FC0D60">
                <w:rPr>
                  <w:sz w:val="16"/>
                  <w:szCs w:val="16"/>
                  <w:rPrChange w:id="11348" w:author="Steve Barbeaux" w:date="2022-10-10T12:18:00Z">
                    <w:rPr>
                      <w:sz w:val="16"/>
                      <w:szCs w:val="16"/>
                    </w:rPr>
                  </w:rPrChange>
                </w:rPr>
                <w:delText>0.03</w:delText>
              </w:r>
            </w:del>
          </w:p>
        </w:tc>
        <w:tc>
          <w:tcPr>
            <w:tcW w:w="257" w:type="pct"/>
            <w:tcBorders>
              <w:left w:val="nil"/>
              <w:right w:val="nil"/>
            </w:tcBorders>
            <w:shd w:val="clear" w:color="auto" w:fill="FFFFFF" w:themeFill="background1"/>
            <w:noWrap/>
          </w:tcPr>
          <w:p w14:paraId="5D81BE65" w14:textId="5D48DD8E" w:rsidR="005E242C" w:rsidRPr="005E242C" w:rsidRDefault="005E242C" w:rsidP="005E242C">
            <w:pPr>
              <w:shd w:val="clear" w:color="auto" w:fill="FFFFFF" w:themeFill="background1"/>
              <w:spacing w:after="0"/>
              <w:jc w:val="right"/>
              <w:rPr>
                <w:sz w:val="16"/>
                <w:szCs w:val="16"/>
                <w:rPrChange w:id="11349" w:author="Steve Barbeaux" w:date="2022-10-10T12:18:00Z">
                  <w:rPr>
                    <w:sz w:val="16"/>
                    <w:szCs w:val="16"/>
                  </w:rPr>
                </w:rPrChange>
              </w:rPr>
            </w:pPr>
            <w:ins w:id="11350" w:author="Steve Barbeaux" w:date="2022-10-10T12:18:00Z">
              <w:r w:rsidRPr="005E242C">
                <w:rPr>
                  <w:sz w:val="16"/>
                  <w:szCs w:val="16"/>
                  <w:rPrChange w:id="11351" w:author="Steve Barbeaux" w:date="2022-10-10T12:18:00Z">
                    <w:rPr/>
                  </w:rPrChange>
                </w:rPr>
                <w:t>0.03</w:t>
              </w:r>
            </w:ins>
            <w:del w:id="11352" w:author="Steve Barbeaux" w:date="2022-10-10T12:18:00Z">
              <w:r w:rsidRPr="005E242C" w:rsidDel="00FC0D60">
                <w:rPr>
                  <w:sz w:val="16"/>
                  <w:szCs w:val="16"/>
                  <w:rPrChange w:id="11353" w:author="Steve Barbeaux" w:date="2022-10-10T12:18:00Z">
                    <w:rPr>
                      <w:sz w:val="16"/>
                      <w:szCs w:val="16"/>
                    </w:rPr>
                  </w:rPrChange>
                </w:rPr>
                <w:delText>0.03</w:delText>
              </w:r>
            </w:del>
          </w:p>
        </w:tc>
        <w:tc>
          <w:tcPr>
            <w:tcW w:w="256" w:type="pct"/>
            <w:tcBorders>
              <w:left w:val="nil"/>
              <w:right w:val="nil"/>
            </w:tcBorders>
            <w:shd w:val="clear" w:color="auto" w:fill="FFFFFF" w:themeFill="background1"/>
            <w:noWrap/>
          </w:tcPr>
          <w:p w14:paraId="55720EF8" w14:textId="74D8BCFB" w:rsidR="005E242C" w:rsidRPr="005E242C" w:rsidRDefault="005E242C" w:rsidP="005E242C">
            <w:pPr>
              <w:shd w:val="clear" w:color="auto" w:fill="FFFFFF" w:themeFill="background1"/>
              <w:spacing w:after="0"/>
              <w:jc w:val="right"/>
              <w:rPr>
                <w:sz w:val="16"/>
                <w:szCs w:val="16"/>
                <w:rPrChange w:id="11354" w:author="Steve Barbeaux" w:date="2022-10-10T12:18:00Z">
                  <w:rPr>
                    <w:sz w:val="16"/>
                    <w:szCs w:val="16"/>
                  </w:rPr>
                </w:rPrChange>
              </w:rPr>
            </w:pPr>
            <w:ins w:id="11355" w:author="Steve Barbeaux" w:date="2022-10-10T12:18:00Z">
              <w:r w:rsidRPr="005E242C">
                <w:rPr>
                  <w:sz w:val="16"/>
                  <w:szCs w:val="16"/>
                  <w:rPrChange w:id="11356" w:author="Steve Barbeaux" w:date="2022-10-10T12:18:00Z">
                    <w:rPr/>
                  </w:rPrChange>
                </w:rPr>
                <w:t>0.04</w:t>
              </w:r>
            </w:ins>
            <w:del w:id="11357" w:author="Steve Barbeaux" w:date="2022-10-10T12:18:00Z">
              <w:r w:rsidRPr="005E242C" w:rsidDel="00FC0D60">
                <w:rPr>
                  <w:sz w:val="16"/>
                  <w:szCs w:val="16"/>
                  <w:rPrChange w:id="11358" w:author="Steve Barbeaux" w:date="2022-10-10T12:18:00Z">
                    <w:rPr>
                      <w:sz w:val="16"/>
                      <w:szCs w:val="16"/>
                    </w:rPr>
                  </w:rPrChange>
                </w:rPr>
                <w:delText>0.04</w:delText>
              </w:r>
            </w:del>
          </w:p>
        </w:tc>
        <w:tc>
          <w:tcPr>
            <w:tcW w:w="256" w:type="pct"/>
            <w:tcBorders>
              <w:left w:val="nil"/>
              <w:right w:val="nil"/>
            </w:tcBorders>
            <w:shd w:val="clear" w:color="auto" w:fill="FFFFFF" w:themeFill="background1"/>
            <w:noWrap/>
          </w:tcPr>
          <w:p w14:paraId="13B5179D" w14:textId="03853AFF" w:rsidR="005E242C" w:rsidRPr="005E242C" w:rsidRDefault="005E242C" w:rsidP="005E242C">
            <w:pPr>
              <w:shd w:val="clear" w:color="auto" w:fill="FFFFFF" w:themeFill="background1"/>
              <w:spacing w:after="0"/>
              <w:jc w:val="right"/>
              <w:rPr>
                <w:sz w:val="16"/>
                <w:szCs w:val="16"/>
                <w:rPrChange w:id="11359" w:author="Steve Barbeaux" w:date="2022-10-10T12:18:00Z">
                  <w:rPr>
                    <w:sz w:val="16"/>
                    <w:szCs w:val="16"/>
                  </w:rPr>
                </w:rPrChange>
              </w:rPr>
            </w:pPr>
            <w:ins w:id="11360" w:author="Steve Barbeaux" w:date="2022-10-10T12:18:00Z">
              <w:r w:rsidRPr="005E242C">
                <w:rPr>
                  <w:sz w:val="16"/>
                  <w:szCs w:val="16"/>
                  <w:rPrChange w:id="11361" w:author="Steve Barbeaux" w:date="2022-10-10T12:18:00Z">
                    <w:rPr/>
                  </w:rPrChange>
                </w:rPr>
                <w:t>0.02</w:t>
              </w:r>
            </w:ins>
            <w:del w:id="11362" w:author="Steve Barbeaux" w:date="2022-10-10T12:18:00Z">
              <w:r w:rsidRPr="005E242C" w:rsidDel="00FC0D60">
                <w:rPr>
                  <w:sz w:val="16"/>
                  <w:szCs w:val="16"/>
                  <w:rPrChange w:id="11363"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
          <w:p w14:paraId="25579B82" w14:textId="70375C06" w:rsidR="005E242C" w:rsidRPr="005E242C" w:rsidRDefault="005E242C" w:rsidP="005E242C">
            <w:pPr>
              <w:shd w:val="clear" w:color="auto" w:fill="FFFFFF" w:themeFill="background1"/>
              <w:spacing w:after="0"/>
              <w:jc w:val="right"/>
              <w:rPr>
                <w:sz w:val="16"/>
                <w:szCs w:val="16"/>
                <w:rPrChange w:id="11364" w:author="Steve Barbeaux" w:date="2022-10-10T12:18:00Z">
                  <w:rPr>
                    <w:sz w:val="16"/>
                    <w:szCs w:val="16"/>
                  </w:rPr>
                </w:rPrChange>
              </w:rPr>
            </w:pPr>
            <w:ins w:id="11365" w:author="Steve Barbeaux" w:date="2022-10-10T12:18:00Z">
              <w:r w:rsidRPr="005E242C">
                <w:rPr>
                  <w:sz w:val="16"/>
                  <w:szCs w:val="16"/>
                  <w:rPrChange w:id="11366" w:author="Steve Barbeaux" w:date="2022-10-10T12:18:00Z">
                    <w:rPr/>
                  </w:rPrChange>
                </w:rPr>
                <w:t>0.01</w:t>
              </w:r>
            </w:ins>
            <w:del w:id="11367" w:author="Steve Barbeaux" w:date="2022-10-10T12:18:00Z">
              <w:r w:rsidRPr="005E242C" w:rsidDel="00FC0D60">
                <w:rPr>
                  <w:sz w:val="16"/>
                  <w:szCs w:val="16"/>
                  <w:rPrChange w:id="11368" w:author="Steve Barbeaux" w:date="2022-10-10T12:18:00Z">
                    <w:rPr>
                      <w:sz w:val="16"/>
                      <w:szCs w:val="16"/>
                    </w:rPr>
                  </w:rPrChange>
                </w:rPr>
                <w:delText>0.01</w:delText>
              </w:r>
            </w:del>
          </w:p>
        </w:tc>
        <w:tc>
          <w:tcPr>
            <w:tcW w:w="256" w:type="pct"/>
            <w:tcBorders>
              <w:left w:val="nil"/>
              <w:right w:val="nil"/>
            </w:tcBorders>
            <w:shd w:val="clear" w:color="auto" w:fill="FFFFFF" w:themeFill="background1"/>
            <w:noWrap/>
          </w:tcPr>
          <w:p w14:paraId="2CF589EB" w14:textId="1CA9B70B" w:rsidR="005E242C" w:rsidRPr="005E242C" w:rsidRDefault="005E242C" w:rsidP="005E242C">
            <w:pPr>
              <w:shd w:val="clear" w:color="auto" w:fill="FFFFFF" w:themeFill="background1"/>
              <w:spacing w:after="0"/>
              <w:jc w:val="right"/>
              <w:rPr>
                <w:sz w:val="16"/>
                <w:szCs w:val="16"/>
                <w:rPrChange w:id="11369" w:author="Steve Barbeaux" w:date="2022-10-10T12:18:00Z">
                  <w:rPr>
                    <w:sz w:val="16"/>
                    <w:szCs w:val="16"/>
                  </w:rPr>
                </w:rPrChange>
              </w:rPr>
            </w:pPr>
            <w:ins w:id="11370" w:author="Steve Barbeaux" w:date="2022-10-10T12:18:00Z">
              <w:r w:rsidRPr="005E242C">
                <w:rPr>
                  <w:sz w:val="16"/>
                  <w:szCs w:val="16"/>
                  <w:rPrChange w:id="11371" w:author="Steve Barbeaux" w:date="2022-10-10T12:18:00Z">
                    <w:rPr/>
                  </w:rPrChange>
                </w:rPr>
                <w:t>0.01</w:t>
              </w:r>
            </w:ins>
            <w:del w:id="11372" w:author="Steve Barbeaux" w:date="2022-10-10T12:18:00Z">
              <w:r w:rsidRPr="005E242C" w:rsidDel="00FC0D60">
                <w:rPr>
                  <w:sz w:val="16"/>
                  <w:szCs w:val="16"/>
                  <w:rPrChange w:id="11373"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62B8BEFB" w14:textId="6B4AE50F" w:rsidR="005E242C" w:rsidRPr="005E242C" w:rsidRDefault="005E242C" w:rsidP="005E242C">
            <w:pPr>
              <w:shd w:val="clear" w:color="auto" w:fill="FFFFFF" w:themeFill="background1"/>
              <w:spacing w:after="0"/>
              <w:jc w:val="right"/>
              <w:rPr>
                <w:sz w:val="16"/>
                <w:szCs w:val="16"/>
                <w:rPrChange w:id="11374" w:author="Steve Barbeaux" w:date="2022-10-10T12:18:00Z">
                  <w:rPr>
                    <w:sz w:val="16"/>
                    <w:szCs w:val="16"/>
                  </w:rPr>
                </w:rPrChange>
              </w:rPr>
            </w:pPr>
            <w:ins w:id="11375" w:author="Steve Barbeaux" w:date="2022-10-10T12:18:00Z">
              <w:r w:rsidRPr="005E242C">
                <w:rPr>
                  <w:sz w:val="16"/>
                  <w:szCs w:val="16"/>
                  <w:rPrChange w:id="11376" w:author="Steve Barbeaux" w:date="2022-10-10T12:18:00Z">
                    <w:rPr/>
                  </w:rPrChange>
                </w:rPr>
                <w:t>0.00</w:t>
              </w:r>
            </w:ins>
            <w:del w:id="11377" w:author="Steve Barbeaux" w:date="2022-10-10T12:18:00Z">
              <w:r w:rsidRPr="005E242C" w:rsidDel="00FC0D60">
                <w:rPr>
                  <w:sz w:val="16"/>
                  <w:szCs w:val="16"/>
                  <w:rPrChange w:id="11378"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64838F61" w14:textId="6DD665C2" w:rsidR="005E242C" w:rsidRPr="005E242C" w:rsidRDefault="005E242C" w:rsidP="005E242C">
            <w:pPr>
              <w:shd w:val="clear" w:color="auto" w:fill="FFFFFF" w:themeFill="background1"/>
              <w:spacing w:after="0"/>
              <w:jc w:val="right"/>
              <w:rPr>
                <w:sz w:val="16"/>
                <w:szCs w:val="16"/>
                <w:rPrChange w:id="11379" w:author="Steve Barbeaux" w:date="2022-10-10T12:18:00Z">
                  <w:rPr>
                    <w:sz w:val="16"/>
                    <w:szCs w:val="16"/>
                  </w:rPr>
                </w:rPrChange>
              </w:rPr>
            </w:pPr>
            <w:ins w:id="11380" w:author="Steve Barbeaux" w:date="2022-10-10T12:18:00Z">
              <w:r w:rsidRPr="005E242C">
                <w:rPr>
                  <w:sz w:val="16"/>
                  <w:szCs w:val="16"/>
                  <w:rPrChange w:id="11381" w:author="Steve Barbeaux" w:date="2022-10-10T12:18:00Z">
                    <w:rPr/>
                  </w:rPrChange>
                </w:rPr>
                <w:t>0.00</w:t>
              </w:r>
            </w:ins>
            <w:del w:id="11382" w:author="Steve Barbeaux" w:date="2022-10-10T12:18:00Z">
              <w:r w:rsidRPr="005E242C" w:rsidDel="00FC0D60">
                <w:rPr>
                  <w:sz w:val="16"/>
                  <w:szCs w:val="16"/>
                  <w:rPrChange w:id="1138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2620612B" w14:textId="16DF9488" w:rsidR="005E242C" w:rsidRPr="005E242C" w:rsidRDefault="005E242C" w:rsidP="005E242C">
            <w:pPr>
              <w:shd w:val="clear" w:color="auto" w:fill="FFFFFF" w:themeFill="background1"/>
              <w:spacing w:after="0"/>
              <w:jc w:val="right"/>
              <w:rPr>
                <w:sz w:val="16"/>
                <w:szCs w:val="16"/>
                <w:rPrChange w:id="11384" w:author="Steve Barbeaux" w:date="2022-10-10T12:18:00Z">
                  <w:rPr>
                    <w:sz w:val="16"/>
                    <w:szCs w:val="16"/>
                  </w:rPr>
                </w:rPrChange>
              </w:rPr>
            </w:pPr>
            <w:ins w:id="11385" w:author="Steve Barbeaux" w:date="2022-10-10T12:18:00Z">
              <w:r w:rsidRPr="005E242C">
                <w:rPr>
                  <w:sz w:val="16"/>
                  <w:szCs w:val="16"/>
                  <w:rPrChange w:id="11386" w:author="Steve Barbeaux" w:date="2022-10-10T12:18:00Z">
                    <w:rPr/>
                  </w:rPrChange>
                </w:rPr>
                <w:t>0.01</w:t>
              </w:r>
            </w:ins>
            <w:del w:id="11387" w:author="Steve Barbeaux" w:date="2022-10-10T12:18:00Z">
              <w:r w:rsidRPr="005E242C" w:rsidDel="00FC0D60">
                <w:rPr>
                  <w:sz w:val="16"/>
                  <w:szCs w:val="16"/>
                  <w:rPrChange w:id="11388"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
          <w:p w14:paraId="433C7BCC" w14:textId="544FE15D" w:rsidR="005E242C" w:rsidRPr="005E242C" w:rsidRDefault="005E242C" w:rsidP="005E242C">
            <w:pPr>
              <w:shd w:val="clear" w:color="auto" w:fill="FFFFFF" w:themeFill="background1"/>
              <w:spacing w:after="0"/>
              <w:jc w:val="right"/>
              <w:rPr>
                <w:sz w:val="16"/>
                <w:szCs w:val="16"/>
                <w:rPrChange w:id="11389" w:author="Steve Barbeaux" w:date="2022-10-10T12:18:00Z">
                  <w:rPr>
                    <w:sz w:val="16"/>
                    <w:szCs w:val="16"/>
                  </w:rPr>
                </w:rPrChange>
              </w:rPr>
            </w:pPr>
            <w:ins w:id="11390" w:author="Steve Barbeaux" w:date="2022-10-10T12:18:00Z">
              <w:r w:rsidRPr="005E242C">
                <w:rPr>
                  <w:sz w:val="16"/>
                  <w:szCs w:val="16"/>
                  <w:rPrChange w:id="11391" w:author="Steve Barbeaux" w:date="2022-10-10T12:18:00Z">
                    <w:rPr/>
                  </w:rPrChange>
                </w:rPr>
                <w:t>0.00</w:t>
              </w:r>
            </w:ins>
            <w:del w:id="11392" w:author="Steve Barbeaux" w:date="2022-10-10T12:18:00Z">
              <w:r w:rsidRPr="005E242C" w:rsidDel="00FC0D60">
                <w:rPr>
                  <w:sz w:val="16"/>
                  <w:szCs w:val="16"/>
                  <w:rPrChange w:id="1139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
          <w:p w14:paraId="02661E66" w14:textId="7906143C" w:rsidR="005E242C" w:rsidRPr="005E242C" w:rsidRDefault="005E242C" w:rsidP="005E242C">
            <w:pPr>
              <w:shd w:val="clear" w:color="auto" w:fill="FFFFFF" w:themeFill="background1"/>
              <w:spacing w:after="0"/>
              <w:jc w:val="right"/>
              <w:rPr>
                <w:sz w:val="16"/>
                <w:szCs w:val="16"/>
                <w:rPrChange w:id="11394" w:author="Steve Barbeaux" w:date="2022-10-10T12:18:00Z">
                  <w:rPr>
                    <w:sz w:val="16"/>
                    <w:szCs w:val="16"/>
                  </w:rPr>
                </w:rPrChange>
              </w:rPr>
            </w:pPr>
            <w:ins w:id="11395" w:author="Steve Barbeaux" w:date="2022-10-10T12:18:00Z">
              <w:r w:rsidRPr="005E242C">
                <w:rPr>
                  <w:sz w:val="16"/>
                  <w:szCs w:val="16"/>
                  <w:rPrChange w:id="11396" w:author="Steve Barbeaux" w:date="2022-10-10T12:18:00Z">
                    <w:rPr/>
                  </w:rPrChange>
                </w:rPr>
                <w:t>0.01</w:t>
              </w:r>
            </w:ins>
            <w:del w:id="11397" w:author="Steve Barbeaux" w:date="2022-10-10T12:18:00Z">
              <w:r w:rsidRPr="005E242C" w:rsidDel="00FC0D60">
                <w:rPr>
                  <w:sz w:val="16"/>
                  <w:szCs w:val="16"/>
                  <w:rPrChange w:id="11398"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
          <w:p w14:paraId="22A8E801" w14:textId="20A75572" w:rsidR="005E242C" w:rsidRPr="005E242C" w:rsidRDefault="005E242C" w:rsidP="005E242C">
            <w:pPr>
              <w:shd w:val="clear" w:color="auto" w:fill="FFFFFF" w:themeFill="background1"/>
              <w:spacing w:after="0"/>
              <w:jc w:val="right"/>
              <w:rPr>
                <w:sz w:val="16"/>
                <w:szCs w:val="16"/>
                <w:rPrChange w:id="11399" w:author="Steve Barbeaux" w:date="2022-10-10T12:18:00Z">
                  <w:rPr>
                    <w:sz w:val="16"/>
                    <w:szCs w:val="16"/>
                  </w:rPr>
                </w:rPrChange>
              </w:rPr>
            </w:pPr>
            <w:ins w:id="11400" w:author="Steve Barbeaux" w:date="2022-10-10T12:18:00Z">
              <w:r w:rsidRPr="005E242C">
                <w:rPr>
                  <w:sz w:val="16"/>
                  <w:szCs w:val="16"/>
                  <w:rPrChange w:id="11401" w:author="Steve Barbeaux" w:date="2022-10-10T12:18:00Z">
                    <w:rPr/>
                  </w:rPrChange>
                </w:rPr>
                <w:t>0.31</w:t>
              </w:r>
            </w:ins>
            <w:del w:id="11402" w:author="Steve Barbeaux" w:date="2022-10-10T12:18:00Z">
              <w:r w:rsidRPr="005E242C" w:rsidDel="00FC0D60">
                <w:rPr>
                  <w:sz w:val="16"/>
                  <w:szCs w:val="16"/>
                  <w:rPrChange w:id="11403" w:author="Steve Barbeaux" w:date="2022-10-10T12:18:00Z">
                    <w:rPr>
                      <w:sz w:val="16"/>
                      <w:szCs w:val="16"/>
                    </w:rPr>
                  </w:rPrChange>
                </w:rPr>
                <w:delText>0.38</w:delText>
              </w:r>
            </w:del>
          </w:p>
        </w:tc>
        <w:tc>
          <w:tcPr>
            <w:tcW w:w="317" w:type="pct"/>
            <w:tcBorders>
              <w:left w:val="nil"/>
              <w:right w:val="nil"/>
            </w:tcBorders>
            <w:shd w:val="clear" w:color="auto" w:fill="FFFFFF" w:themeFill="background1"/>
            <w:noWrap/>
          </w:tcPr>
          <w:p w14:paraId="44D923A4" w14:textId="7CC733F9" w:rsidR="005E242C" w:rsidRPr="005E242C" w:rsidRDefault="005E242C" w:rsidP="005E242C">
            <w:pPr>
              <w:shd w:val="clear" w:color="auto" w:fill="FFFFFF" w:themeFill="background1"/>
              <w:spacing w:after="0"/>
              <w:jc w:val="right"/>
              <w:rPr>
                <w:sz w:val="16"/>
                <w:szCs w:val="16"/>
                <w:rPrChange w:id="11404" w:author="Steve Barbeaux" w:date="2022-10-10T12:18:00Z">
                  <w:rPr>
                    <w:sz w:val="16"/>
                    <w:szCs w:val="16"/>
                  </w:rPr>
                </w:rPrChange>
              </w:rPr>
            </w:pPr>
            <w:ins w:id="11405" w:author="Steve Barbeaux" w:date="2022-10-10T12:18:00Z">
              <w:r w:rsidRPr="005E242C">
                <w:rPr>
                  <w:sz w:val="16"/>
                  <w:szCs w:val="16"/>
                  <w:rPrChange w:id="11406" w:author="Steve Barbeaux" w:date="2022-10-10T12:18:00Z">
                    <w:rPr/>
                  </w:rPrChange>
                </w:rPr>
                <w:t>2.6%</w:t>
              </w:r>
            </w:ins>
            <w:del w:id="11407" w:author="Steve Barbeaux" w:date="2022-10-10T12:18:00Z">
              <w:r w:rsidRPr="005E242C" w:rsidDel="00FC0D60">
                <w:rPr>
                  <w:sz w:val="16"/>
                  <w:szCs w:val="16"/>
                  <w:rPrChange w:id="11408" w:author="Steve Barbeaux" w:date="2022-10-10T12:18:00Z">
                    <w:rPr>
                      <w:sz w:val="16"/>
                      <w:szCs w:val="16"/>
                    </w:rPr>
                  </w:rPrChange>
                </w:rPr>
                <w:delText>2.2%</w:delText>
              </w:r>
            </w:del>
          </w:p>
        </w:tc>
      </w:tr>
      <w:tr w:rsidR="005E242C" w:rsidRPr="0023317E" w14:paraId="173705F8" w14:textId="77777777" w:rsidTr="005E242C">
        <w:tblPrEx>
          <w:tblW w:w="5000" w:type="pct"/>
          <w:tblCellSpacing w:w="7" w:type="dxa"/>
          <w:shd w:val="clear" w:color="auto" w:fill="FFFFFF" w:themeFill="background1"/>
          <w:tblLayout w:type="fixed"/>
          <w:tblCellMar>
            <w:left w:w="0" w:type="dxa"/>
            <w:right w:w="0" w:type="dxa"/>
          </w:tblCellMar>
          <w:tblLook w:val="0000" w:firstRow="0" w:lastRow="0" w:firstColumn="0" w:lastColumn="0" w:noHBand="0" w:noVBand="0"/>
          <w:tblPrExChange w:id="11409" w:author="Steve Barbeaux" w:date="2022-10-10T12:17:00Z">
            <w:tblPrEx>
              <w:tblW w:w="5000" w:type="pct"/>
              <w:tblCellSpacing w:w="7" w:type="dxa"/>
              <w:shd w:val="clear" w:color="auto" w:fill="FFFFFF" w:themeFill="background1"/>
              <w:tblLayout w:type="fixed"/>
              <w:tblCellMar>
                <w:left w:w="0" w:type="dxa"/>
                <w:right w:w="0" w:type="dxa"/>
              </w:tblCellMar>
              <w:tblLook w:val="0000" w:firstRow="0" w:lastRow="0" w:firstColumn="0" w:lastColumn="0" w:noHBand="0" w:noVBand="0"/>
            </w:tblPrEx>
          </w:tblPrExChange>
        </w:tblPrEx>
        <w:trPr>
          <w:tblCellSpacing w:w="7" w:type="dxa"/>
          <w:trPrChange w:id="11410" w:author="Steve Barbeaux" w:date="2022-10-10T12:17:00Z">
            <w:trPr>
              <w:tblCellSpacing w:w="7" w:type="dxa"/>
            </w:trPr>
          </w:trPrChange>
        </w:trPr>
        <w:tc>
          <w:tcPr>
            <w:tcW w:w="222" w:type="pct"/>
            <w:tcBorders>
              <w:left w:val="nil"/>
              <w:right w:val="nil"/>
            </w:tcBorders>
            <w:shd w:val="clear" w:color="auto" w:fill="FFFFFF" w:themeFill="background1"/>
            <w:noWrap/>
            <w:tcPrChange w:id="11411" w:author="Steve Barbeaux" w:date="2022-10-10T12:17:00Z">
              <w:tcPr>
                <w:tcW w:w="222" w:type="pct"/>
                <w:tcBorders>
                  <w:left w:val="nil"/>
                  <w:bottom w:val="single" w:sz="4" w:space="0" w:color="auto"/>
                  <w:right w:val="nil"/>
                </w:tcBorders>
                <w:shd w:val="clear" w:color="auto" w:fill="FFFFFF" w:themeFill="background1"/>
                <w:noWrap/>
              </w:tcPr>
            </w:tcPrChange>
          </w:tcPr>
          <w:p w14:paraId="2723E4A9" w14:textId="620D59E4" w:rsidR="005E242C" w:rsidRDefault="005E242C" w:rsidP="005E242C">
            <w:pPr>
              <w:shd w:val="clear" w:color="auto" w:fill="FFFFFF" w:themeFill="background1"/>
              <w:spacing w:after="0"/>
              <w:jc w:val="right"/>
              <w:rPr>
                <w:sz w:val="16"/>
                <w:szCs w:val="16"/>
              </w:rPr>
            </w:pPr>
            <w:r>
              <w:rPr>
                <w:sz w:val="16"/>
                <w:szCs w:val="16"/>
              </w:rPr>
              <w:t>2020</w:t>
            </w:r>
          </w:p>
        </w:tc>
        <w:tc>
          <w:tcPr>
            <w:tcW w:w="256" w:type="pct"/>
            <w:tcBorders>
              <w:left w:val="nil"/>
              <w:right w:val="nil"/>
            </w:tcBorders>
            <w:shd w:val="clear" w:color="auto" w:fill="FFFFFF" w:themeFill="background1"/>
            <w:noWrap/>
            <w:tcPrChange w:id="11412" w:author="Steve Barbeaux" w:date="2022-10-10T12:17:00Z">
              <w:tcPr>
                <w:tcW w:w="256" w:type="pct"/>
                <w:tcBorders>
                  <w:left w:val="nil"/>
                  <w:bottom w:val="single" w:sz="4" w:space="0" w:color="auto"/>
                  <w:right w:val="nil"/>
                </w:tcBorders>
                <w:shd w:val="clear" w:color="auto" w:fill="FFFFFF" w:themeFill="background1"/>
                <w:noWrap/>
              </w:tcPr>
            </w:tcPrChange>
          </w:tcPr>
          <w:p w14:paraId="2707FDDD" w14:textId="0B5DF481" w:rsidR="005E242C" w:rsidRPr="005E242C" w:rsidRDefault="005E242C" w:rsidP="005E242C">
            <w:pPr>
              <w:shd w:val="clear" w:color="auto" w:fill="FFFFFF" w:themeFill="background1"/>
              <w:spacing w:after="0"/>
              <w:jc w:val="right"/>
              <w:rPr>
                <w:sz w:val="16"/>
                <w:szCs w:val="16"/>
                <w:rPrChange w:id="11413" w:author="Steve Barbeaux" w:date="2022-10-10T12:18:00Z">
                  <w:rPr>
                    <w:sz w:val="16"/>
                    <w:szCs w:val="16"/>
                  </w:rPr>
                </w:rPrChange>
              </w:rPr>
            </w:pPr>
            <w:ins w:id="11414" w:author="Steve Barbeaux" w:date="2022-10-10T12:18:00Z">
              <w:r w:rsidRPr="005E242C">
                <w:rPr>
                  <w:sz w:val="16"/>
                  <w:szCs w:val="16"/>
                  <w:rPrChange w:id="11415" w:author="Steve Barbeaux" w:date="2022-10-10T12:18:00Z">
                    <w:rPr/>
                  </w:rPrChange>
                </w:rPr>
                <w:t>0.08</w:t>
              </w:r>
            </w:ins>
            <w:del w:id="11416" w:author="Steve Barbeaux" w:date="2022-10-10T12:18:00Z">
              <w:r w:rsidRPr="005E242C" w:rsidDel="00FC0D60">
                <w:rPr>
                  <w:sz w:val="16"/>
                  <w:szCs w:val="16"/>
                  <w:rPrChange w:id="11417" w:author="Steve Barbeaux" w:date="2022-10-10T12:18:00Z">
                    <w:rPr>
                      <w:sz w:val="16"/>
                      <w:szCs w:val="16"/>
                    </w:rPr>
                  </w:rPrChange>
                </w:rPr>
                <w:delText>0.10</w:delText>
              </w:r>
            </w:del>
          </w:p>
        </w:tc>
        <w:tc>
          <w:tcPr>
            <w:tcW w:w="256" w:type="pct"/>
            <w:tcBorders>
              <w:left w:val="nil"/>
              <w:right w:val="nil"/>
            </w:tcBorders>
            <w:shd w:val="clear" w:color="auto" w:fill="FFFFFF" w:themeFill="background1"/>
            <w:noWrap/>
            <w:tcPrChange w:id="11418" w:author="Steve Barbeaux" w:date="2022-10-10T12:17:00Z">
              <w:tcPr>
                <w:tcW w:w="256" w:type="pct"/>
                <w:tcBorders>
                  <w:left w:val="nil"/>
                  <w:bottom w:val="single" w:sz="4" w:space="0" w:color="auto"/>
                  <w:right w:val="nil"/>
                </w:tcBorders>
                <w:shd w:val="clear" w:color="auto" w:fill="FFFFFF" w:themeFill="background1"/>
                <w:noWrap/>
              </w:tcPr>
            </w:tcPrChange>
          </w:tcPr>
          <w:p w14:paraId="78A2D249" w14:textId="0FB8218C" w:rsidR="005E242C" w:rsidRPr="005E242C" w:rsidRDefault="005E242C" w:rsidP="005E242C">
            <w:pPr>
              <w:shd w:val="clear" w:color="auto" w:fill="FFFFFF" w:themeFill="background1"/>
              <w:spacing w:after="0"/>
              <w:jc w:val="right"/>
              <w:rPr>
                <w:sz w:val="16"/>
                <w:szCs w:val="16"/>
                <w:rPrChange w:id="11419" w:author="Steve Barbeaux" w:date="2022-10-10T12:18:00Z">
                  <w:rPr>
                    <w:sz w:val="16"/>
                    <w:szCs w:val="16"/>
                  </w:rPr>
                </w:rPrChange>
              </w:rPr>
            </w:pPr>
            <w:ins w:id="11420" w:author="Steve Barbeaux" w:date="2022-10-10T12:18:00Z">
              <w:r w:rsidRPr="005E242C">
                <w:rPr>
                  <w:sz w:val="16"/>
                  <w:szCs w:val="16"/>
                  <w:rPrChange w:id="11421" w:author="Steve Barbeaux" w:date="2022-10-10T12:18:00Z">
                    <w:rPr/>
                  </w:rPrChange>
                </w:rPr>
                <w:t>0.05</w:t>
              </w:r>
            </w:ins>
            <w:del w:id="11422" w:author="Steve Barbeaux" w:date="2022-10-10T12:18:00Z">
              <w:r w:rsidRPr="005E242C" w:rsidDel="00FC0D60">
                <w:rPr>
                  <w:sz w:val="16"/>
                  <w:szCs w:val="16"/>
                  <w:rPrChange w:id="11423" w:author="Steve Barbeaux" w:date="2022-10-10T12:18:00Z">
                    <w:rPr>
                      <w:sz w:val="16"/>
                      <w:szCs w:val="16"/>
                    </w:rPr>
                  </w:rPrChange>
                </w:rPr>
                <w:delText>0.08</w:delText>
              </w:r>
            </w:del>
          </w:p>
        </w:tc>
        <w:tc>
          <w:tcPr>
            <w:tcW w:w="256" w:type="pct"/>
            <w:tcBorders>
              <w:left w:val="nil"/>
              <w:right w:val="nil"/>
            </w:tcBorders>
            <w:shd w:val="clear" w:color="auto" w:fill="FFFFFF" w:themeFill="background1"/>
            <w:noWrap/>
            <w:tcPrChange w:id="11424" w:author="Steve Barbeaux" w:date="2022-10-10T12:17:00Z">
              <w:tcPr>
                <w:tcW w:w="256" w:type="pct"/>
                <w:tcBorders>
                  <w:left w:val="nil"/>
                  <w:bottom w:val="single" w:sz="4" w:space="0" w:color="auto"/>
                  <w:right w:val="nil"/>
                </w:tcBorders>
                <w:shd w:val="clear" w:color="auto" w:fill="FFFFFF" w:themeFill="background1"/>
                <w:noWrap/>
              </w:tcPr>
            </w:tcPrChange>
          </w:tcPr>
          <w:p w14:paraId="196A33E8" w14:textId="5BBB93A0" w:rsidR="005E242C" w:rsidRPr="005E242C" w:rsidRDefault="005E242C" w:rsidP="005E242C">
            <w:pPr>
              <w:shd w:val="clear" w:color="auto" w:fill="FFFFFF" w:themeFill="background1"/>
              <w:spacing w:after="0"/>
              <w:jc w:val="right"/>
              <w:rPr>
                <w:sz w:val="16"/>
                <w:szCs w:val="16"/>
                <w:rPrChange w:id="11425" w:author="Steve Barbeaux" w:date="2022-10-10T12:18:00Z">
                  <w:rPr>
                    <w:sz w:val="16"/>
                    <w:szCs w:val="16"/>
                  </w:rPr>
                </w:rPrChange>
              </w:rPr>
            </w:pPr>
            <w:ins w:id="11426" w:author="Steve Barbeaux" w:date="2022-10-10T12:18:00Z">
              <w:r w:rsidRPr="005E242C">
                <w:rPr>
                  <w:sz w:val="16"/>
                  <w:szCs w:val="16"/>
                  <w:rPrChange w:id="11427" w:author="Steve Barbeaux" w:date="2022-10-10T12:18:00Z">
                    <w:rPr/>
                  </w:rPrChange>
                </w:rPr>
                <w:t>0.02</w:t>
              </w:r>
            </w:ins>
            <w:del w:id="11428" w:author="Steve Barbeaux" w:date="2022-10-10T12:18:00Z">
              <w:r w:rsidRPr="005E242C" w:rsidDel="00FC0D60">
                <w:rPr>
                  <w:sz w:val="16"/>
                  <w:szCs w:val="16"/>
                  <w:rPrChange w:id="11429" w:author="Steve Barbeaux" w:date="2022-10-10T12:18:00Z">
                    <w:rPr>
                      <w:sz w:val="16"/>
                      <w:szCs w:val="16"/>
                    </w:rPr>
                  </w:rPrChange>
                </w:rPr>
                <w:delText>0.03</w:delText>
              </w:r>
            </w:del>
          </w:p>
        </w:tc>
        <w:tc>
          <w:tcPr>
            <w:tcW w:w="257" w:type="pct"/>
            <w:tcBorders>
              <w:left w:val="nil"/>
              <w:right w:val="nil"/>
            </w:tcBorders>
            <w:shd w:val="clear" w:color="auto" w:fill="FFFFFF" w:themeFill="background1"/>
            <w:noWrap/>
            <w:tcPrChange w:id="11430" w:author="Steve Barbeaux" w:date="2022-10-10T12:17:00Z">
              <w:tcPr>
                <w:tcW w:w="257" w:type="pct"/>
                <w:tcBorders>
                  <w:left w:val="nil"/>
                  <w:bottom w:val="single" w:sz="4" w:space="0" w:color="auto"/>
                  <w:right w:val="nil"/>
                </w:tcBorders>
                <w:shd w:val="clear" w:color="auto" w:fill="FFFFFF" w:themeFill="background1"/>
                <w:noWrap/>
              </w:tcPr>
            </w:tcPrChange>
          </w:tcPr>
          <w:p w14:paraId="1A5608A6" w14:textId="20CCB39C" w:rsidR="005E242C" w:rsidRPr="005E242C" w:rsidRDefault="005E242C" w:rsidP="005E242C">
            <w:pPr>
              <w:shd w:val="clear" w:color="auto" w:fill="FFFFFF" w:themeFill="background1"/>
              <w:spacing w:after="0"/>
              <w:jc w:val="right"/>
              <w:rPr>
                <w:sz w:val="16"/>
                <w:szCs w:val="16"/>
                <w:rPrChange w:id="11431" w:author="Steve Barbeaux" w:date="2022-10-10T12:18:00Z">
                  <w:rPr>
                    <w:sz w:val="16"/>
                    <w:szCs w:val="16"/>
                  </w:rPr>
                </w:rPrChange>
              </w:rPr>
            </w:pPr>
            <w:ins w:id="11432" w:author="Steve Barbeaux" w:date="2022-10-10T12:18:00Z">
              <w:r w:rsidRPr="005E242C">
                <w:rPr>
                  <w:sz w:val="16"/>
                  <w:szCs w:val="16"/>
                  <w:rPrChange w:id="11433" w:author="Steve Barbeaux" w:date="2022-10-10T12:18:00Z">
                    <w:rPr/>
                  </w:rPrChange>
                </w:rPr>
                <w:t>0.03</w:t>
              </w:r>
            </w:ins>
            <w:del w:id="11434" w:author="Steve Barbeaux" w:date="2022-10-10T12:18:00Z">
              <w:r w:rsidRPr="005E242C" w:rsidDel="00FC0D60">
                <w:rPr>
                  <w:sz w:val="16"/>
                  <w:szCs w:val="16"/>
                  <w:rPrChange w:id="11435" w:author="Steve Barbeaux" w:date="2022-10-10T12:18:00Z">
                    <w:rPr>
                      <w:sz w:val="16"/>
                      <w:szCs w:val="16"/>
                    </w:rPr>
                  </w:rPrChange>
                </w:rPr>
                <w:delText>0.03</w:delText>
              </w:r>
            </w:del>
          </w:p>
        </w:tc>
        <w:tc>
          <w:tcPr>
            <w:tcW w:w="257" w:type="pct"/>
            <w:tcBorders>
              <w:left w:val="nil"/>
              <w:right w:val="nil"/>
            </w:tcBorders>
            <w:shd w:val="clear" w:color="auto" w:fill="FFFFFF" w:themeFill="background1"/>
            <w:noWrap/>
            <w:tcPrChange w:id="11436" w:author="Steve Barbeaux" w:date="2022-10-10T12:17:00Z">
              <w:tcPr>
                <w:tcW w:w="257" w:type="pct"/>
                <w:tcBorders>
                  <w:left w:val="nil"/>
                  <w:bottom w:val="single" w:sz="4" w:space="0" w:color="auto"/>
                  <w:right w:val="nil"/>
                </w:tcBorders>
                <w:shd w:val="clear" w:color="auto" w:fill="FFFFFF" w:themeFill="background1"/>
                <w:noWrap/>
              </w:tcPr>
            </w:tcPrChange>
          </w:tcPr>
          <w:p w14:paraId="71969913" w14:textId="4124C58B" w:rsidR="005E242C" w:rsidRPr="005E242C" w:rsidRDefault="005E242C" w:rsidP="005E242C">
            <w:pPr>
              <w:shd w:val="clear" w:color="auto" w:fill="FFFFFF" w:themeFill="background1"/>
              <w:spacing w:after="0"/>
              <w:jc w:val="right"/>
              <w:rPr>
                <w:sz w:val="16"/>
                <w:szCs w:val="16"/>
                <w:rPrChange w:id="11437" w:author="Steve Barbeaux" w:date="2022-10-10T12:18:00Z">
                  <w:rPr>
                    <w:sz w:val="16"/>
                    <w:szCs w:val="16"/>
                  </w:rPr>
                </w:rPrChange>
              </w:rPr>
            </w:pPr>
            <w:ins w:id="11438" w:author="Steve Barbeaux" w:date="2022-10-10T12:18:00Z">
              <w:r w:rsidRPr="005E242C">
                <w:rPr>
                  <w:sz w:val="16"/>
                  <w:szCs w:val="16"/>
                  <w:rPrChange w:id="11439" w:author="Steve Barbeaux" w:date="2022-10-10T12:18:00Z">
                    <w:rPr/>
                  </w:rPrChange>
                </w:rPr>
                <w:t>0.03</w:t>
              </w:r>
            </w:ins>
            <w:del w:id="11440" w:author="Steve Barbeaux" w:date="2022-10-10T12:18:00Z">
              <w:r w:rsidRPr="005E242C" w:rsidDel="00FC0D60">
                <w:rPr>
                  <w:sz w:val="16"/>
                  <w:szCs w:val="16"/>
                  <w:rPrChange w:id="11441" w:author="Steve Barbeaux" w:date="2022-10-10T12:18:00Z">
                    <w:rPr>
                      <w:sz w:val="16"/>
                      <w:szCs w:val="16"/>
                    </w:rPr>
                  </w:rPrChange>
                </w:rPr>
                <w:delText>0.04</w:delText>
              </w:r>
            </w:del>
          </w:p>
        </w:tc>
        <w:tc>
          <w:tcPr>
            <w:tcW w:w="257" w:type="pct"/>
            <w:tcBorders>
              <w:left w:val="nil"/>
              <w:right w:val="nil"/>
            </w:tcBorders>
            <w:shd w:val="clear" w:color="auto" w:fill="FFFFFF" w:themeFill="background1"/>
            <w:noWrap/>
            <w:tcPrChange w:id="11442" w:author="Steve Barbeaux" w:date="2022-10-10T12:17:00Z">
              <w:tcPr>
                <w:tcW w:w="257" w:type="pct"/>
                <w:tcBorders>
                  <w:left w:val="nil"/>
                  <w:bottom w:val="single" w:sz="4" w:space="0" w:color="auto"/>
                  <w:right w:val="nil"/>
                </w:tcBorders>
                <w:shd w:val="clear" w:color="auto" w:fill="FFFFFF" w:themeFill="background1"/>
                <w:noWrap/>
              </w:tcPr>
            </w:tcPrChange>
          </w:tcPr>
          <w:p w14:paraId="397B66C3" w14:textId="3DE3C79F" w:rsidR="005E242C" w:rsidRPr="005E242C" w:rsidRDefault="005E242C" w:rsidP="005E242C">
            <w:pPr>
              <w:shd w:val="clear" w:color="auto" w:fill="FFFFFF" w:themeFill="background1"/>
              <w:spacing w:after="0"/>
              <w:jc w:val="right"/>
              <w:rPr>
                <w:sz w:val="16"/>
                <w:szCs w:val="16"/>
                <w:rPrChange w:id="11443" w:author="Steve Barbeaux" w:date="2022-10-10T12:18:00Z">
                  <w:rPr>
                    <w:sz w:val="16"/>
                    <w:szCs w:val="16"/>
                  </w:rPr>
                </w:rPrChange>
              </w:rPr>
            </w:pPr>
            <w:ins w:id="11444" w:author="Steve Barbeaux" w:date="2022-10-10T12:18:00Z">
              <w:r w:rsidRPr="005E242C">
                <w:rPr>
                  <w:sz w:val="16"/>
                  <w:szCs w:val="16"/>
                  <w:rPrChange w:id="11445" w:author="Steve Barbeaux" w:date="2022-10-10T12:18:00Z">
                    <w:rPr/>
                  </w:rPrChange>
                </w:rPr>
                <w:t>0.02</w:t>
              </w:r>
            </w:ins>
            <w:del w:id="11446" w:author="Steve Barbeaux" w:date="2022-10-10T12:18:00Z">
              <w:r w:rsidRPr="005E242C" w:rsidDel="00FC0D60">
                <w:rPr>
                  <w:sz w:val="16"/>
                  <w:szCs w:val="16"/>
                  <w:rPrChange w:id="11447" w:author="Steve Barbeaux" w:date="2022-10-10T12:18:00Z">
                    <w:rPr>
                      <w:sz w:val="16"/>
                      <w:szCs w:val="16"/>
                    </w:rPr>
                  </w:rPrChange>
                </w:rPr>
                <w:delText>0.03</w:delText>
              </w:r>
            </w:del>
          </w:p>
        </w:tc>
        <w:tc>
          <w:tcPr>
            <w:tcW w:w="256" w:type="pct"/>
            <w:tcBorders>
              <w:left w:val="nil"/>
              <w:right w:val="nil"/>
            </w:tcBorders>
            <w:shd w:val="clear" w:color="auto" w:fill="FFFFFF" w:themeFill="background1"/>
            <w:noWrap/>
            <w:tcPrChange w:id="11448" w:author="Steve Barbeaux" w:date="2022-10-10T12:17:00Z">
              <w:tcPr>
                <w:tcW w:w="256" w:type="pct"/>
                <w:tcBorders>
                  <w:left w:val="nil"/>
                  <w:bottom w:val="single" w:sz="4" w:space="0" w:color="auto"/>
                  <w:right w:val="nil"/>
                </w:tcBorders>
                <w:shd w:val="clear" w:color="auto" w:fill="FFFFFF" w:themeFill="background1"/>
                <w:noWrap/>
              </w:tcPr>
            </w:tcPrChange>
          </w:tcPr>
          <w:p w14:paraId="4E22203B" w14:textId="20C221D5" w:rsidR="005E242C" w:rsidRPr="005E242C" w:rsidRDefault="005E242C" w:rsidP="005E242C">
            <w:pPr>
              <w:shd w:val="clear" w:color="auto" w:fill="FFFFFF" w:themeFill="background1"/>
              <w:spacing w:after="0"/>
              <w:jc w:val="right"/>
              <w:rPr>
                <w:sz w:val="16"/>
                <w:szCs w:val="16"/>
                <w:rPrChange w:id="11449" w:author="Steve Barbeaux" w:date="2022-10-10T12:18:00Z">
                  <w:rPr>
                    <w:sz w:val="16"/>
                    <w:szCs w:val="16"/>
                  </w:rPr>
                </w:rPrChange>
              </w:rPr>
            </w:pPr>
            <w:ins w:id="11450" w:author="Steve Barbeaux" w:date="2022-10-10T12:18:00Z">
              <w:r w:rsidRPr="005E242C">
                <w:rPr>
                  <w:sz w:val="16"/>
                  <w:szCs w:val="16"/>
                  <w:rPrChange w:id="11451" w:author="Steve Barbeaux" w:date="2022-10-10T12:18:00Z">
                    <w:rPr/>
                  </w:rPrChange>
                </w:rPr>
                <w:t>0.02</w:t>
              </w:r>
            </w:ins>
            <w:del w:id="11452" w:author="Steve Barbeaux" w:date="2022-10-10T12:18:00Z">
              <w:r w:rsidRPr="005E242C" w:rsidDel="00FC0D60">
                <w:rPr>
                  <w:sz w:val="16"/>
                  <w:szCs w:val="16"/>
                  <w:rPrChange w:id="11453"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Change w:id="11454" w:author="Steve Barbeaux" w:date="2022-10-10T12:17:00Z">
              <w:tcPr>
                <w:tcW w:w="256" w:type="pct"/>
                <w:tcBorders>
                  <w:left w:val="nil"/>
                  <w:bottom w:val="single" w:sz="4" w:space="0" w:color="auto"/>
                  <w:right w:val="nil"/>
                </w:tcBorders>
                <w:shd w:val="clear" w:color="auto" w:fill="FFFFFF" w:themeFill="background1"/>
                <w:noWrap/>
              </w:tcPr>
            </w:tcPrChange>
          </w:tcPr>
          <w:p w14:paraId="0E3B45A9" w14:textId="4401ADD5" w:rsidR="005E242C" w:rsidRPr="005E242C" w:rsidRDefault="005E242C" w:rsidP="005E242C">
            <w:pPr>
              <w:shd w:val="clear" w:color="auto" w:fill="FFFFFF" w:themeFill="background1"/>
              <w:spacing w:after="0"/>
              <w:jc w:val="right"/>
              <w:rPr>
                <w:sz w:val="16"/>
                <w:szCs w:val="16"/>
                <w:rPrChange w:id="11455" w:author="Steve Barbeaux" w:date="2022-10-10T12:18:00Z">
                  <w:rPr>
                    <w:sz w:val="16"/>
                    <w:szCs w:val="16"/>
                  </w:rPr>
                </w:rPrChange>
              </w:rPr>
            </w:pPr>
            <w:ins w:id="11456" w:author="Steve Barbeaux" w:date="2022-10-10T12:18:00Z">
              <w:r w:rsidRPr="005E242C">
                <w:rPr>
                  <w:sz w:val="16"/>
                  <w:szCs w:val="16"/>
                  <w:rPrChange w:id="11457" w:author="Steve Barbeaux" w:date="2022-10-10T12:18:00Z">
                    <w:rPr/>
                  </w:rPrChange>
                </w:rPr>
                <w:t>0.03</w:t>
              </w:r>
            </w:ins>
            <w:del w:id="11458" w:author="Steve Barbeaux" w:date="2022-10-10T12:18:00Z">
              <w:r w:rsidRPr="005E242C" w:rsidDel="00FC0D60">
                <w:rPr>
                  <w:sz w:val="16"/>
                  <w:szCs w:val="16"/>
                  <w:rPrChange w:id="11459" w:author="Steve Barbeaux" w:date="2022-10-10T12:18:00Z">
                    <w:rPr>
                      <w:sz w:val="16"/>
                      <w:szCs w:val="16"/>
                    </w:rPr>
                  </w:rPrChange>
                </w:rPr>
                <w:delText>0.03</w:delText>
              </w:r>
            </w:del>
          </w:p>
        </w:tc>
        <w:tc>
          <w:tcPr>
            <w:tcW w:w="256" w:type="pct"/>
            <w:tcBorders>
              <w:left w:val="nil"/>
              <w:right w:val="nil"/>
            </w:tcBorders>
            <w:shd w:val="clear" w:color="auto" w:fill="FFFFFF" w:themeFill="background1"/>
            <w:noWrap/>
            <w:tcPrChange w:id="11460" w:author="Steve Barbeaux" w:date="2022-10-10T12:17:00Z">
              <w:tcPr>
                <w:tcW w:w="256" w:type="pct"/>
                <w:tcBorders>
                  <w:left w:val="nil"/>
                  <w:bottom w:val="single" w:sz="4" w:space="0" w:color="auto"/>
                  <w:right w:val="nil"/>
                </w:tcBorders>
                <w:shd w:val="clear" w:color="auto" w:fill="FFFFFF" w:themeFill="background1"/>
                <w:noWrap/>
              </w:tcPr>
            </w:tcPrChange>
          </w:tcPr>
          <w:p w14:paraId="12EC3026" w14:textId="568F05C5" w:rsidR="005E242C" w:rsidRPr="005E242C" w:rsidRDefault="005E242C" w:rsidP="005E242C">
            <w:pPr>
              <w:shd w:val="clear" w:color="auto" w:fill="FFFFFF" w:themeFill="background1"/>
              <w:spacing w:after="0"/>
              <w:jc w:val="right"/>
              <w:rPr>
                <w:sz w:val="16"/>
                <w:szCs w:val="16"/>
                <w:rPrChange w:id="11461" w:author="Steve Barbeaux" w:date="2022-10-10T12:18:00Z">
                  <w:rPr>
                    <w:sz w:val="16"/>
                    <w:szCs w:val="16"/>
                  </w:rPr>
                </w:rPrChange>
              </w:rPr>
            </w:pPr>
            <w:ins w:id="11462" w:author="Steve Barbeaux" w:date="2022-10-10T12:18:00Z">
              <w:r w:rsidRPr="005E242C">
                <w:rPr>
                  <w:sz w:val="16"/>
                  <w:szCs w:val="16"/>
                  <w:rPrChange w:id="11463" w:author="Steve Barbeaux" w:date="2022-10-10T12:18:00Z">
                    <w:rPr/>
                  </w:rPrChange>
                </w:rPr>
                <w:t>0.02</w:t>
              </w:r>
            </w:ins>
            <w:del w:id="11464" w:author="Steve Barbeaux" w:date="2022-10-10T12:18:00Z">
              <w:r w:rsidRPr="005E242C" w:rsidDel="00FC0D60">
                <w:rPr>
                  <w:sz w:val="16"/>
                  <w:szCs w:val="16"/>
                  <w:rPrChange w:id="11465" w:author="Steve Barbeaux" w:date="2022-10-10T12:18:00Z">
                    <w:rPr>
                      <w:sz w:val="16"/>
                      <w:szCs w:val="16"/>
                    </w:rPr>
                  </w:rPrChange>
                </w:rPr>
                <w:delText>0.02</w:delText>
              </w:r>
            </w:del>
          </w:p>
        </w:tc>
        <w:tc>
          <w:tcPr>
            <w:tcW w:w="256" w:type="pct"/>
            <w:tcBorders>
              <w:left w:val="nil"/>
              <w:right w:val="nil"/>
            </w:tcBorders>
            <w:shd w:val="clear" w:color="auto" w:fill="FFFFFF" w:themeFill="background1"/>
            <w:noWrap/>
            <w:tcPrChange w:id="11466" w:author="Steve Barbeaux" w:date="2022-10-10T12:17:00Z">
              <w:tcPr>
                <w:tcW w:w="256" w:type="pct"/>
                <w:tcBorders>
                  <w:left w:val="nil"/>
                  <w:bottom w:val="single" w:sz="4" w:space="0" w:color="auto"/>
                  <w:right w:val="nil"/>
                </w:tcBorders>
                <w:shd w:val="clear" w:color="auto" w:fill="FFFFFF" w:themeFill="background1"/>
                <w:noWrap/>
              </w:tcPr>
            </w:tcPrChange>
          </w:tcPr>
          <w:p w14:paraId="09FFEDC9" w14:textId="0E87F593" w:rsidR="005E242C" w:rsidRPr="005E242C" w:rsidRDefault="005E242C" w:rsidP="005E242C">
            <w:pPr>
              <w:shd w:val="clear" w:color="auto" w:fill="FFFFFF" w:themeFill="background1"/>
              <w:spacing w:after="0"/>
              <w:jc w:val="right"/>
              <w:rPr>
                <w:sz w:val="16"/>
                <w:szCs w:val="16"/>
                <w:rPrChange w:id="11467" w:author="Steve Barbeaux" w:date="2022-10-10T12:18:00Z">
                  <w:rPr>
                    <w:sz w:val="16"/>
                    <w:szCs w:val="16"/>
                  </w:rPr>
                </w:rPrChange>
              </w:rPr>
            </w:pPr>
            <w:ins w:id="11468" w:author="Steve Barbeaux" w:date="2022-10-10T12:18:00Z">
              <w:r w:rsidRPr="005E242C">
                <w:rPr>
                  <w:sz w:val="16"/>
                  <w:szCs w:val="16"/>
                  <w:rPrChange w:id="11469" w:author="Steve Barbeaux" w:date="2022-10-10T12:18:00Z">
                    <w:rPr/>
                  </w:rPrChange>
                </w:rPr>
                <w:t>0.00</w:t>
              </w:r>
            </w:ins>
            <w:del w:id="11470" w:author="Steve Barbeaux" w:date="2022-10-10T12:18:00Z">
              <w:r w:rsidRPr="005E242C" w:rsidDel="00FC0D60">
                <w:rPr>
                  <w:sz w:val="16"/>
                  <w:szCs w:val="16"/>
                  <w:rPrChange w:id="11471"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Change w:id="11472" w:author="Steve Barbeaux" w:date="2022-10-10T12:17:00Z">
              <w:tcPr>
                <w:tcW w:w="257" w:type="pct"/>
                <w:tcBorders>
                  <w:left w:val="nil"/>
                  <w:bottom w:val="single" w:sz="4" w:space="0" w:color="auto"/>
                  <w:right w:val="nil"/>
                </w:tcBorders>
                <w:shd w:val="clear" w:color="auto" w:fill="FFFFFF" w:themeFill="background1"/>
                <w:noWrap/>
              </w:tcPr>
            </w:tcPrChange>
          </w:tcPr>
          <w:p w14:paraId="3A51F28A" w14:textId="312282C2" w:rsidR="005E242C" w:rsidRPr="005E242C" w:rsidRDefault="005E242C" w:rsidP="005E242C">
            <w:pPr>
              <w:shd w:val="clear" w:color="auto" w:fill="FFFFFF" w:themeFill="background1"/>
              <w:spacing w:after="0"/>
              <w:jc w:val="right"/>
              <w:rPr>
                <w:sz w:val="16"/>
                <w:szCs w:val="16"/>
                <w:rPrChange w:id="11473" w:author="Steve Barbeaux" w:date="2022-10-10T12:18:00Z">
                  <w:rPr>
                    <w:sz w:val="16"/>
                    <w:szCs w:val="16"/>
                  </w:rPr>
                </w:rPrChange>
              </w:rPr>
            </w:pPr>
            <w:ins w:id="11474" w:author="Steve Barbeaux" w:date="2022-10-10T12:18:00Z">
              <w:r w:rsidRPr="005E242C">
                <w:rPr>
                  <w:sz w:val="16"/>
                  <w:szCs w:val="16"/>
                  <w:rPrChange w:id="11475" w:author="Steve Barbeaux" w:date="2022-10-10T12:18:00Z">
                    <w:rPr/>
                  </w:rPrChange>
                </w:rPr>
                <w:t>0.01</w:t>
              </w:r>
            </w:ins>
            <w:del w:id="11476" w:author="Steve Barbeaux" w:date="2022-10-10T12:18:00Z">
              <w:r w:rsidRPr="005E242C" w:rsidDel="00FC0D60">
                <w:rPr>
                  <w:sz w:val="16"/>
                  <w:szCs w:val="16"/>
                  <w:rPrChange w:id="11477"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Change w:id="11478" w:author="Steve Barbeaux" w:date="2022-10-10T12:17:00Z">
              <w:tcPr>
                <w:tcW w:w="257" w:type="pct"/>
                <w:tcBorders>
                  <w:left w:val="nil"/>
                  <w:bottom w:val="single" w:sz="4" w:space="0" w:color="auto"/>
                  <w:right w:val="nil"/>
                </w:tcBorders>
                <w:shd w:val="clear" w:color="auto" w:fill="FFFFFF" w:themeFill="background1"/>
                <w:noWrap/>
              </w:tcPr>
            </w:tcPrChange>
          </w:tcPr>
          <w:p w14:paraId="74D26CA6" w14:textId="3C069EC6" w:rsidR="005E242C" w:rsidRPr="005E242C" w:rsidRDefault="005E242C" w:rsidP="005E242C">
            <w:pPr>
              <w:shd w:val="clear" w:color="auto" w:fill="FFFFFF" w:themeFill="background1"/>
              <w:spacing w:after="0"/>
              <w:jc w:val="right"/>
              <w:rPr>
                <w:sz w:val="16"/>
                <w:szCs w:val="16"/>
                <w:rPrChange w:id="11479" w:author="Steve Barbeaux" w:date="2022-10-10T12:18:00Z">
                  <w:rPr>
                    <w:sz w:val="16"/>
                    <w:szCs w:val="16"/>
                  </w:rPr>
                </w:rPrChange>
              </w:rPr>
            </w:pPr>
            <w:ins w:id="11480" w:author="Steve Barbeaux" w:date="2022-10-10T12:18:00Z">
              <w:r w:rsidRPr="005E242C">
                <w:rPr>
                  <w:sz w:val="16"/>
                  <w:szCs w:val="16"/>
                  <w:rPrChange w:id="11481" w:author="Steve Barbeaux" w:date="2022-10-10T12:18:00Z">
                    <w:rPr/>
                  </w:rPrChange>
                </w:rPr>
                <w:t>0.00</w:t>
              </w:r>
            </w:ins>
            <w:del w:id="11482" w:author="Steve Barbeaux" w:date="2022-10-10T12:18:00Z">
              <w:r w:rsidRPr="005E242C" w:rsidDel="00FC0D60">
                <w:rPr>
                  <w:sz w:val="16"/>
                  <w:szCs w:val="16"/>
                  <w:rPrChange w:id="11483"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Change w:id="11484" w:author="Steve Barbeaux" w:date="2022-10-10T12:17:00Z">
              <w:tcPr>
                <w:tcW w:w="257" w:type="pct"/>
                <w:tcBorders>
                  <w:left w:val="nil"/>
                  <w:bottom w:val="single" w:sz="4" w:space="0" w:color="auto"/>
                  <w:right w:val="nil"/>
                </w:tcBorders>
                <w:shd w:val="clear" w:color="auto" w:fill="FFFFFF" w:themeFill="background1"/>
                <w:noWrap/>
              </w:tcPr>
            </w:tcPrChange>
          </w:tcPr>
          <w:p w14:paraId="479F1850" w14:textId="2F1037CB" w:rsidR="005E242C" w:rsidRPr="005E242C" w:rsidRDefault="005E242C" w:rsidP="005E242C">
            <w:pPr>
              <w:shd w:val="clear" w:color="auto" w:fill="FFFFFF" w:themeFill="background1"/>
              <w:spacing w:after="0"/>
              <w:jc w:val="right"/>
              <w:rPr>
                <w:sz w:val="16"/>
                <w:szCs w:val="16"/>
                <w:rPrChange w:id="11485" w:author="Steve Barbeaux" w:date="2022-10-10T12:18:00Z">
                  <w:rPr>
                    <w:sz w:val="16"/>
                    <w:szCs w:val="16"/>
                  </w:rPr>
                </w:rPrChange>
              </w:rPr>
            </w:pPr>
            <w:ins w:id="11486" w:author="Steve Barbeaux" w:date="2022-10-10T12:18:00Z">
              <w:r w:rsidRPr="005E242C">
                <w:rPr>
                  <w:sz w:val="16"/>
                  <w:szCs w:val="16"/>
                  <w:rPrChange w:id="11487" w:author="Steve Barbeaux" w:date="2022-10-10T12:18:00Z">
                    <w:rPr/>
                  </w:rPrChange>
                </w:rPr>
                <w:t>0.00</w:t>
              </w:r>
            </w:ins>
            <w:del w:id="11488" w:author="Steve Barbeaux" w:date="2022-10-10T12:18:00Z">
              <w:r w:rsidRPr="005E242C" w:rsidDel="00FC0D60">
                <w:rPr>
                  <w:sz w:val="16"/>
                  <w:szCs w:val="16"/>
                  <w:rPrChange w:id="11489" w:author="Steve Barbeaux" w:date="2022-10-10T12:18:00Z">
                    <w:rPr>
                      <w:sz w:val="16"/>
                      <w:szCs w:val="16"/>
                    </w:rPr>
                  </w:rPrChange>
                </w:rPr>
                <w:delText>0.00</w:delText>
              </w:r>
            </w:del>
          </w:p>
        </w:tc>
        <w:tc>
          <w:tcPr>
            <w:tcW w:w="257" w:type="pct"/>
            <w:tcBorders>
              <w:left w:val="nil"/>
              <w:right w:val="nil"/>
            </w:tcBorders>
            <w:shd w:val="clear" w:color="auto" w:fill="FFFFFF" w:themeFill="background1"/>
            <w:noWrap/>
            <w:tcPrChange w:id="11490" w:author="Steve Barbeaux" w:date="2022-10-10T12:17:00Z">
              <w:tcPr>
                <w:tcW w:w="257" w:type="pct"/>
                <w:tcBorders>
                  <w:left w:val="nil"/>
                  <w:bottom w:val="single" w:sz="4" w:space="0" w:color="auto"/>
                  <w:right w:val="nil"/>
                </w:tcBorders>
                <w:shd w:val="clear" w:color="auto" w:fill="FFFFFF" w:themeFill="background1"/>
                <w:noWrap/>
              </w:tcPr>
            </w:tcPrChange>
          </w:tcPr>
          <w:p w14:paraId="3D748037" w14:textId="5747FC03" w:rsidR="005E242C" w:rsidRPr="005E242C" w:rsidRDefault="005E242C" w:rsidP="005E242C">
            <w:pPr>
              <w:shd w:val="clear" w:color="auto" w:fill="FFFFFF" w:themeFill="background1"/>
              <w:spacing w:after="0"/>
              <w:jc w:val="right"/>
              <w:rPr>
                <w:sz w:val="16"/>
                <w:szCs w:val="16"/>
                <w:rPrChange w:id="11491" w:author="Steve Barbeaux" w:date="2022-10-10T12:18:00Z">
                  <w:rPr>
                    <w:sz w:val="16"/>
                    <w:szCs w:val="16"/>
                  </w:rPr>
                </w:rPrChange>
              </w:rPr>
            </w:pPr>
            <w:ins w:id="11492" w:author="Steve Barbeaux" w:date="2022-10-10T12:18:00Z">
              <w:r w:rsidRPr="005E242C">
                <w:rPr>
                  <w:sz w:val="16"/>
                  <w:szCs w:val="16"/>
                  <w:rPrChange w:id="11493" w:author="Steve Barbeaux" w:date="2022-10-10T12:18:00Z">
                    <w:rPr/>
                  </w:rPrChange>
                </w:rPr>
                <w:t>0.01</w:t>
              </w:r>
            </w:ins>
            <w:del w:id="11494" w:author="Steve Barbeaux" w:date="2022-10-10T12:18:00Z">
              <w:r w:rsidRPr="005E242C" w:rsidDel="00FC0D60">
                <w:rPr>
                  <w:sz w:val="16"/>
                  <w:szCs w:val="16"/>
                  <w:rPrChange w:id="11495" w:author="Steve Barbeaux" w:date="2022-10-10T12:18:00Z">
                    <w:rPr>
                      <w:sz w:val="16"/>
                      <w:szCs w:val="16"/>
                    </w:rPr>
                  </w:rPrChange>
                </w:rPr>
                <w:delText>0.01</w:delText>
              </w:r>
            </w:del>
          </w:p>
        </w:tc>
        <w:tc>
          <w:tcPr>
            <w:tcW w:w="257" w:type="pct"/>
            <w:tcBorders>
              <w:left w:val="nil"/>
              <w:right w:val="nil"/>
            </w:tcBorders>
            <w:shd w:val="clear" w:color="auto" w:fill="FFFFFF" w:themeFill="background1"/>
            <w:noWrap/>
            <w:tcPrChange w:id="11496" w:author="Steve Barbeaux" w:date="2022-10-10T12:17:00Z">
              <w:tcPr>
                <w:tcW w:w="257" w:type="pct"/>
                <w:tcBorders>
                  <w:left w:val="nil"/>
                  <w:bottom w:val="single" w:sz="4" w:space="0" w:color="auto"/>
                  <w:right w:val="nil"/>
                </w:tcBorders>
                <w:shd w:val="clear" w:color="auto" w:fill="FFFFFF" w:themeFill="background1"/>
                <w:noWrap/>
              </w:tcPr>
            </w:tcPrChange>
          </w:tcPr>
          <w:p w14:paraId="39679EF0" w14:textId="1D16C382" w:rsidR="005E242C" w:rsidRPr="005E242C" w:rsidRDefault="005E242C" w:rsidP="005E242C">
            <w:pPr>
              <w:shd w:val="clear" w:color="auto" w:fill="FFFFFF" w:themeFill="background1"/>
              <w:spacing w:after="0"/>
              <w:jc w:val="right"/>
              <w:rPr>
                <w:sz w:val="16"/>
                <w:szCs w:val="16"/>
                <w:rPrChange w:id="11497" w:author="Steve Barbeaux" w:date="2022-10-10T12:18:00Z">
                  <w:rPr>
                    <w:sz w:val="16"/>
                    <w:szCs w:val="16"/>
                  </w:rPr>
                </w:rPrChange>
              </w:rPr>
            </w:pPr>
            <w:ins w:id="11498" w:author="Steve Barbeaux" w:date="2022-10-10T12:18:00Z">
              <w:r w:rsidRPr="005E242C">
                <w:rPr>
                  <w:sz w:val="16"/>
                  <w:szCs w:val="16"/>
                  <w:rPrChange w:id="11499" w:author="Steve Barbeaux" w:date="2022-10-10T12:18:00Z">
                    <w:rPr/>
                  </w:rPrChange>
                </w:rPr>
                <w:t>0.01</w:t>
              </w:r>
            </w:ins>
            <w:del w:id="11500" w:author="Steve Barbeaux" w:date="2022-10-10T12:18:00Z">
              <w:r w:rsidRPr="005E242C" w:rsidDel="00FC0D60">
                <w:rPr>
                  <w:sz w:val="16"/>
                  <w:szCs w:val="16"/>
                  <w:rPrChange w:id="11501" w:author="Steve Barbeaux" w:date="2022-10-10T12:18:00Z">
                    <w:rPr>
                      <w:sz w:val="16"/>
                      <w:szCs w:val="16"/>
                    </w:rPr>
                  </w:rPrChange>
                </w:rPr>
                <w:delText>0.01</w:delText>
              </w:r>
            </w:del>
          </w:p>
        </w:tc>
        <w:tc>
          <w:tcPr>
            <w:tcW w:w="469" w:type="pct"/>
            <w:tcBorders>
              <w:left w:val="nil"/>
              <w:right w:val="nil"/>
            </w:tcBorders>
            <w:shd w:val="clear" w:color="auto" w:fill="FFFFFF" w:themeFill="background1"/>
            <w:noWrap/>
            <w:tcPrChange w:id="11502" w:author="Steve Barbeaux" w:date="2022-10-10T12:17:00Z">
              <w:tcPr>
                <w:tcW w:w="469" w:type="pct"/>
                <w:tcBorders>
                  <w:left w:val="nil"/>
                  <w:bottom w:val="single" w:sz="4" w:space="0" w:color="auto"/>
                  <w:right w:val="nil"/>
                </w:tcBorders>
                <w:shd w:val="clear" w:color="auto" w:fill="FFFFFF" w:themeFill="background1"/>
                <w:noWrap/>
              </w:tcPr>
            </w:tcPrChange>
          </w:tcPr>
          <w:p w14:paraId="574938AD" w14:textId="61F7F43A" w:rsidR="005E242C" w:rsidRPr="005E242C" w:rsidRDefault="005E242C" w:rsidP="005E242C">
            <w:pPr>
              <w:shd w:val="clear" w:color="auto" w:fill="FFFFFF" w:themeFill="background1"/>
              <w:spacing w:after="0"/>
              <w:jc w:val="right"/>
              <w:rPr>
                <w:sz w:val="16"/>
                <w:szCs w:val="16"/>
                <w:rPrChange w:id="11503" w:author="Steve Barbeaux" w:date="2022-10-10T12:18:00Z">
                  <w:rPr>
                    <w:sz w:val="16"/>
                    <w:szCs w:val="16"/>
                  </w:rPr>
                </w:rPrChange>
              </w:rPr>
            </w:pPr>
            <w:ins w:id="11504" w:author="Steve Barbeaux" w:date="2022-10-10T12:18:00Z">
              <w:r w:rsidRPr="005E242C">
                <w:rPr>
                  <w:sz w:val="16"/>
                  <w:szCs w:val="16"/>
                  <w:rPrChange w:id="11505" w:author="Steve Barbeaux" w:date="2022-10-10T12:18:00Z">
                    <w:rPr/>
                  </w:rPrChange>
                </w:rPr>
                <w:t>0.33</w:t>
              </w:r>
            </w:ins>
            <w:del w:id="11506" w:author="Steve Barbeaux" w:date="2022-10-10T12:18:00Z">
              <w:r w:rsidRPr="005E242C" w:rsidDel="00FC0D60">
                <w:rPr>
                  <w:sz w:val="16"/>
                  <w:szCs w:val="16"/>
                  <w:rPrChange w:id="11507" w:author="Steve Barbeaux" w:date="2022-10-10T12:18:00Z">
                    <w:rPr>
                      <w:sz w:val="16"/>
                      <w:szCs w:val="16"/>
                    </w:rPr>
                  </w:rPrChange>
                </w:rPr>
                <w:delText>0.41</w:delText>
              </w:r>
            </w:del>
          </w:p>
        </w:tc>
        <w:tc>
          <w:tcPr>
            <w:tcW w:w="317" w:type="pct"/>
            <w:tcBorders>
              <w:left w:val="nil"/>
              <w:right w:val="nil"/>
            </w:tcBorders>
            <w:shd w:val="clear" w:color="auto" w:fill="FFFFFF" w:themeFill="background1"/>
            <w:noWrap/>
            <w:tcPrChange w:id="11508" w:author="Steve Barbeaux" w:date="2022-10-10T12:17:00Z">
              <w:tcPr>
                <w:tcW w:w="317" w:type="pct"/>
                <w:tcBorders>
                  <w:left w:val="nil"/>
                  <w:bottom w:val="single" w:sz="4" w:space="0" w:color="auto"/>
                  <w:right w:val="nil"/>
                </w:tcBorders>
                <w:shd w:val="clear" w:color="auto" w:fill="FFFFFF" w:themeFill="background1"/>
                <w:noWrap/>
              </w:tcPr>
            </w:tcPrChange>
          </w:tcPr>
          <w:p w14:paraId="2F10165F" w14:textId="30817692" w:rsidR="005E242C" w:rsidRPr="005E242C" w:rsidRDefault="005E242C" w:rsidP="005E242C">
            <w:pPr>
              <w:shd w:val="clear" w:color="auto" w:fill="FFFFFF" w:themeFill="background1"/>
              <w:spacing w:after="0"/>
              <w:jc w:val="right"/>
              <w:rPr>
                <w:sz w:val="16"/>
                <w:szCs w:val="16"/>
                <w:rPrChange w:id="11509" w:author="Steve Barbeaux" w:date="2022-10-10T12:18:00Z">
                  <w:rPr>
                    <w:sz w:val="16"/>
                    <w:szCs w:val="16"/>
                  </w:rPr>
                </w:rPrChange>
              </w:rPr>
            </w:pPr>
            <w:ins w:id="11510" w:author="Steve Barbeaux" w:date="2022-10-10T12:18:00Z">
              <w:r w:rsidRPr="005E242C">
                <w:rPr>
                  <w:sz w:val="16"/>
                  <w:szCs w:val="16"/>
                  <w:rPrChange w:id="11511" w:author="Steve Barbeaux" w:date="2022-10-10T12:18:00Z">
                    <w:rPr/>
                  </w:rPrChange>
                </w:rPr>
                <w:t>2.4%</w:t>
              </w:r>
            </w:ins>
            <w:del w:id="11512" w:author="Steve Barbeaux" w:date="2022-10-10T12:18:00Z">
              <w:r w:rsidRPr="005E242C" w:rsidDel="00FC0D60">
                <w:rPr>
                  <w:sz w:val="16"/>
                  <w:szCs w:val="16"/>
                  <w:rPrChange w:id="11513" w:author="Steve Barbeaux" w:date="2022-10-10T12:18:00Z">
                    <w:rPr>
                      <w:sz w:val="16"/>
                      <w:szCs w:val="16"/>
                    </w:rPr>
                  </w:rPrChange>
                </w:rPr>
                <w:delText>2.0%</w:delText>
              </w:r>
            </w:del>
          </w:p>
        </w:tc>
      </w:tr>
      <w:tr w:rsidR="005E242C" w:rsidRPr="0023317E" w14:paraId="085EA9B9" w14:textId="77777777" w:rsidTr="005E242C">
        <w:tblPrEx>
          <w:tblW w:w="5000" w:type="pct"/>
          <w:tblCellSpacing w:w="7" w:type="dxa"/>
          <w:shd w:val="clear" w:color="auto" w:fill="FFFFFF" w:themeFill="background1"/>
          <w:tblLayout w:type="fixed"/>
          <w:tblCellMar>
            <w:left w:w="0" w:type="dxa"/>
            <w:right w:w="0" w:type="dxa"/>
          </w:tblCellMar>
          <w:tblLook w:val="0000" w:firstRow="0" w:lastRow="0" w:firstColumn="0" w:lastColumn="0" w:noHBand="0" w:noVBand="0"/>
          <w:tblPrExChange w:id="11514" w:author="Steve Barbeaux" w:date="2022-10-10T12:17:00Z">
            <w:tblPrEx>
              <w:tblW w:w="5000" w:type="pct"/>
              <w:tblCellSpacing w:w="7" w:type="dxa"/>
              <w:shd w:val="clear" w:color="auto" w:fill="FFFFFF" w:themeFill="background1"/>
              <w:tblLayout w:type="fixed"/>
              <w:tblCellMar>
                <w:left w:w="0" w:type="dxa"/>
                <w:right w:w="0" w:type="dxa"/>
              </w:tblCellMar>
              <w:tblLook w:val="0000" w:firstRow="0" w:lastRow="0" w:firstColumn="0" w:lastColumn="0" w:noHBand="0" w:noVBand="0"/>
            </w:tblPrEx>
          </w:tblPrExChange>
        </w:tblPrEx>
        <w:trPr>
          <w:tblCellSpacing w:w="7" w:type="dxa"/>
          <w:ins w:id="11515" w:author="Steve Barbeaux" w:date="2022-10-10T12:17:00Z"/>
          <w:trPrChange w:id="11516" w:author="Steve Barbeaux" w:date="2022-10-10T12:17:00Z">
            <w:trPr>
              <w:tblCellSpacing w:w="7" w:type="dxa"/>
            </w:trPr>
          </w:trPrChange>
        </w:trPr>
        <w:tc>
          <w:tcPr>
            <w:tcW w:w="222" w:type="pct"/>
            <w:tcBorders>
              <w:left w:val="nil"/>
              <w:right w:val="nil"/>
            </w:tcBorders>
            <w:shd w:val="clear" w:color="auto" w:fill="FFFFFF" w:themeFill="background1"/>
            <w:noWrap/>
            <w:tcPrChange w:id="11517" w:author="Steve Barbeaux" w:date="2022-10-10T12:17:00Z">
              <w:tcPr>
                <w:tcW w:w="222" w:type="pct"/>
                <w:tcBorders>
                  <w:left w:val="nil"/>
                  <w:bottom w:val="single" w:sz="4" w:space="0" w:color="auto"/>
                  <w:right w:val="nil"/>
                </w:tcBorders>
                <w:shd w:val="clear" w:color="auto" w:fill="FFFFFF" w:themeFill="background1"/>
                <w:noWrap/>
              </w:tcPr>
            </w:tcPrChange>
          </w:tcPr>
          <w:p w14:paraId="4FC78B83" w14:textId="74543AD5" w:rsidR="005E242C" w:rsidRDefault="005E242C" w:rsidP="005E242C">
            <w:pPr>
              <w:shd w:val="clear" w:color="auto" w:fill="FFFFFF" w:themeFill="background1"/>
              <w:spacing w:after="0"/>
              <w:jc w:val="right"/>
              <w:rPr>
                <w:ins w:id="11518" w:author="Steve Barbeaux" w:date="2022-10-10T12:17:00Z"/>
                <w:sz w:val="16"/>
                <w:szCs w:val="16"/>
              </w:rPr>
            </w:pPr>
            <w:ins w:id="11519" w:author="Steve Barbeaux" w:date="2022-10-10T12:17:00Z">
              <w:r>
                <w:rPr>
                  <w:sz w:val="16"/>
                  <w:szCs w:val="16"/>
                </w:rPr>
                <w:t>2021</w:t>
              </w:r>
            </w:ins>
          </w:p>
        </w:tc>
        <w:tc>
          <w:tcPr>
            <w:tcW w:w="256" w:type="pct"/>
            <w:tcBorders>
              <w:left w:val="nil"/>
              <w:right w:val="nil"/>
            </w:tcBorders>
            <w:shd w:val="clear" w:color="auto" w:fill="FFFFFF" w:themeFill="background1"/>
            <w:noWrap/>
            <w:tcPrChange w:id="11520" w:author="Steve Barbeaux" w:date="2022-10-10T12:17:00Z">
              <w:tcPr>
                <w:tcW w:w="256" w:type="pct"/>
                <w:tcBorders>
                  <w:left w:val="nil"/>
                  <w:bottom w:val="single" w:sz="4" w:space="0" w:color="auto"/>
                  <w:right w:val="nil"/>
                </w:tcBorders>
                <w:shd w:val="clear" w:color="auto" w:fill="FFFFFF" w:themeFill="background1"/>
                <w:noWrap/>
              </w:tcPr>
            </w:tcPrChange>
          </w:tcPr>
          <w:p w14:paraId="353FF3B0" w14:textId="71AE804D" w:rsidR="005E242C" w:rsidRPr="005E242C" w:rsidRDefault="005E242C" w:rsidP="005E242C">
            <w:pPr>
              <w:shd w:val="clear" w:color="auto" w:fill="FFFFFF" w:themeFill="background1"/>
              <w:spacing w:after="0"/>
              <w:jc w:val="right"/>
              <w:rPr>
                <w:ins w:id="11521" w:author="Steve Barbeaux" w:date="2022-10-10T12:17:00Z"/>
                <w:sz w:val="16"/>
                <w:szCs w:val="16"/>
                <w:rPrChange w:id="11522" w:author="Steve Barbeaux" w:date="2022-10-10T12:18:00Z">
                  <w:rPr>
                    <w:ins w:id="11523" w:author="Steve Barbeaux" w:date="2022-10-10T12:17:00Z"/>
                    <w:sz w:val="16"/>
                    <w:szCs w:val="16"/>
                  </w:rPr>
                </w:rPrChange>
              </w:rPr>
            </w:pPr>
            <w:ins w:id="11524" w:author="Steve Barbeaux" w:date="2022-10-10T12:18:00Z">
              <w:r w:rsidRPr="005E242C">
                <w:rPr>
                  <w:sz w:val="16"/>
                  <w:szCs w:val="16"/>
                  <w:rPrChange w:id="11525" w:author="Steve Barbeaux" w:date="2022-10-10T12:18:00Z">
                    <w:rPr/>
                  </w:rPrChange>
                </w:rPr>
                <w:t>0.09</w:t>
              </w:r>
            </w:ins>
          </w:p>
        </w:tc>
        <w:tc>
          <w:tcPr>
            <w:tcW w:w="256" w:type="pct"/>
            <w:tcBorders>
              <w:left w:val="nil"/>
              <w:right w:val="nil"/>
            </w:tcBorders>
            <w:shd w:val="clear" w:color="auto" w:fill="FFFFFF" w:themeFill="background1"/>
            <w:noWrap/>
            <w:tcPrChange w:id="11526" w:author="Steve Barbeaux" w:date="2022-10-10T12:17:00Z">
              <w:tcPr>
                <w:tcW w:w="256" w:type="pct"/>
                <w:tcBorders>
                  <w:left w:val="nil"/>
                  <w:bottom w:val="single" w:sz="4" w:space="0" w:color="auto"/>
                  <w:right w:val="nil"/>
                </w:tcBorders>
                <w:shd w:val="clear" w:color="auto" w:fill="FFFFFF" w:themeFill="background1"/>
                <w:noWrap/>
              </w:tcPr>
            </w:tcPrChange>
          </w:tcPr>
          <w:p w14:paraId="71746B45" w14:textId="4E7CFA37" w:rsidR="005E242C" w:rsidRPr="005E242C" w:rsidRDefault="005E242C" w:rsidP="005E242C">
            <w:pPr>
              <w:shd w:val="clear" w:color="auto" w:fill="FFFFFF" w:themeFill="background1"/>
              <w:spacing w:after="0"/>
              <w:jc w:val="right"/>
              <w:rPr>
                <w:ins w:id="11527" w:author="Steve Barbeaux" w:date="2022-10-10T12:17:00Z"/>
                <w:sz w:val="16"/>
                <w:szCs w:val="16"/>
                <w:rPrChange w:id="11528" w:author="Steve Barbeaux" w:date="2022-10-10T12:18:00Z">
                  <w:rPr>
                    <w:ins w:id="11529" w:author="Steve Barbeaux" w:date="2022-10-10T12:17:00Z"/>
                    <w:sz w:val="16"/>
                    <w:szCs w:val="16"/>
                  </w:rPr>
                </w:rPrChange>
              </w:rPr>
            </w:pPr>
            <w:ins w:id="11530" w:author="Steve Barbeaux" w:date="2022-10-10T12:18:00Z">
              <w:r w:rsidRPr="005E242C">
                <w:rPr>
                  <w:sz w:val="16"/>
                  <w:szCs w:val="16"/>
                  <w:rPrChange w:id="11531" w:author="Steve Barbeaux" w:date="2022-10-10T12:18:00Z">
                    <w:rPr/>
                  </w:rPrChange>
                </w:rPr>
                <w:t>0.06</w:t>
              </w:r>
            </w:ins>
          </w:p>
        </w:tc>
        <w:tc>
          <w:tcPr>
            <w:tcW w:w="256" w:type="pct"/>
            <w:tcBorders>
              <w:left w:val="nil"/>
              <w:right w:val="nil"/>
            </w:tcBorders>
            <w:shd w:val="clear" w:color="auto" w:fill="FFFFFF" w:themeFill="background1"/>
            <w:noWrap/>
            <w:tcPrChange w:id="11532" w:author="Steve Barbeaux" w:date="2022-10-10T12:17:00Z">
              <w:tcPr>
                <w:tcW w:w="256" w:type="pct"/>
                <w:tcBorders>
                  <w:left w:val="nil"/>
                  <w:bottom w:val="single" w:sz="4" w:space="0" w:color="auto"/>
                  <w:right w:val="nil"/>
                </w:tcBorders>
                <w:shd w:val="clear" w:color="auto" w:fill="FFFFFF" w:themeFill="background1"/>
                <w:noWrap/>
              </w:tcPr>
            </w:tcPrChange>
          </w:tcPr>
          <w:p w14:paraId="1A442915" w14:textId="2B97EDB8" w:rsidR="005E242C" w:rsidRPr="005E242C" w:rsidRDefault="005E242C" w:rsidP="005E242C">
            <w:pPr>
              <w:shd w:val="clear" w:color="auto" w:fill="FFFFFF" w:themeFill="background1"/>
              <w:spacing w:after="0"/>
              <w:jc w:val="right"/>
              <w:rPr>
                <w:ins w:id="11533" w:author="Steve Barbeaux" w:date="2022-10-10T12:17:00Z"/>
                <w:sz w:val="16"/>
                <w:szCs w:val="16"/>
                <w:rPrChange w:id="11534" w:author="Steve Barbeaux" w:date="2022-10-10T12:18:00Z">
                  <w:rPr>
                    <w:ins w:id="11535" w:author="Steve Barbeaux" w:date="2022-10-10T12:17:00Z"/>
                    <w:sz w:val="16"/>
                    <w:szCs w:val="16"/>
                  </w:rPr>
                </w:rPrChange>
              </w:rPr>
            </w:pPr>
            <w:ins w:id="11536" w:author="Steve Barbeaux" w:date="2022-10-10T12:18:00Z">
              <w:r w:rsidRPr="005E242C">
                <w:rPr>
                  <w:sz w:val="16"/>
                  <w:szCs w:val="16"/>
                  <w:rPrChange w:id="11537" w:author="Steve Barbeaux" w:date="2022-10-10T12:18:00Z">
                    <w:rPr/>
                  </w:rPrChange>
                </w:rPr>
                <w:t>0.04</w:t>
              </w:r>
            </w:ins>
          </w:p>
        </w:tc>
        <w:tc>
          <w:tcPr>
            <w:tcW w:w="257" w:type="pct"/>
            <w:tcBorders>
              <w:left w:val="nil"/>
              <w:right w:val="nil"/>
            </w:tcBorders>
            <w:shd w:val="clear" w:color="auto" w:fill="FFFFFF" w:themeFill="background1"/>
            <w:noWrap/>
            <w:tcPrChange w:id="11538" w:author="Steve Barbeaux" w:date="2022-10-10T12:17:00Z">
              <w:tcPr>
                <w:tcW w:w="257" w:type="pct"/>
                <w:tcBorders>
                  <w:left w:val="nil"/>
                  <w:bottom w:val="single" w:sz="4" w:space="0" w:color="auto"/>
                  <w:right w:val="nil"/>
                </w:tcBorders>
                <w:shd w:val="clear" w:color="auto" w:fill="FFFFFF" w:themeFill="background1"/>
                <w:noWrap/>
              </w:tcPr>
            </w:tcPrChange>
          </w:tcPr>
          <w:p w14:paraId="43E8DD93" w14:textId="7E87683C" w:rsidR="005E242C" w:rsidRPr="005E242C" w:rsidRDefault="005E242C" w:rsidP="005E242C">
            <w:pPr>
              <w:shd w:val="clear" w:color="auto" w:fill="FFFFFF" w:themeFill="background1"/>
              <w:spacing w:after="0"/>
              <w:jc w:val="right"/>
              <w:rPr>
                <w:ins w:id="11539" w:author="Steve Barbeaux" w:date="2022-10-10T12:17:00Z"/>
                <w:sz w:val="16"/>
                <w:szCs w:val="16"/>
                <w:rPrChange w:id="11540" w:author="Steve Barbeaux" w:date="2022-10-10T12:18:00Z">
                  <w:rPr>
                    <w:ins w:id="11541" w:author="Steve Barbeaux" w:date="2022-10-10T12:17:00Z"/>
                    <w:sz w:val="16"/>
                    <w:szCs w:val="16"/>
                  </w:rPr>
                </w:rPrChange>
              </w:rPr>
            </w:pPr>
            <w:ins w:id="11542" w:author="Steve Barbeaux" w:date="2022-10-10T12:18:00Z">
              <w:r w:rsidRPr="005E242C">
                <w:rPr>
                  <w:sz w:val="16"/>
                  <w:szCs w:val="16"/>
                  <w:rPrChange w:id="11543" w:author="Steve Barbeaux" w:date="2022-10-10T12:18:00Z">
                    <w:rPr/>
                  </w:rPrChange>
                </w:rPr>
                <w:t>0.02</w:t>
              </w:r>
            </w:ins>
          </w:p>
        </w:tc>
        <w:tc>
          <w:tcPr>
            <w:tcW w:w="257" w:type="pct"/>
            <w:tcBorders>
              <w:left w:val="nil"/>
              <w:right w:val="nil"/>
            </w:tcBorders>
            <w:shd w:val="clear" w:color="auto" w:fill="FFFFFF" w:themeFill="background1"/>
            <w:noWrap/>
            <w:tcPrChange w:id="11544" w:author="Steve Barbeaux" w:date="2022-10-10T12:17:00Z">
              <w:tcPr>
                <w:tcW w:w="257" w:type="pct"/>
                <w:tcBorders>
                  <w:left w:val="nil"/>
                  <w:bottom w:val="single" w:sz="4" w:space="0" w:color="auto"/>
                  <w:right w:val="nil"/>
                </w:tcBorders>
                <w:shd w:val="clear" w:color="auto" w:fill="FFFFFF" w:themeFill="background1"/>
                <w:noWrap/>
              </w:tcPr>
            </w:tcPrChange>
          </w:tcPr>
          <w:p w14:paraId="57892D2A" w14:textId="2BB6AF13" w:rsidR="005E242C" w:rsidRPr="005E242C" w:rsidRDefault="005E242C" w:rsidP="005E242C">
            <w:pPr>
              <w:shd w:val="clear" w:color="auto" w:fill="FFFFFF" w:themeFill="background1"/>
              <w:spacing w:after="0"/>
              <w:jc w:val="right"/>
              <w:rPr>
                <w:ins w:id="11545" w:author="Steve Barbeaux" w:date="2022-10-10T12:17:00Z"/>
                <w:sz w:val="16"/>
                <w:szCs w:val="16"/>
                <w:rPrChange w:id="11546" w:author="Steve Barbeaux" w:date="2022-10-10T12:18:00Z">
                  <w:rPr>
                    <w:ins w:id="11547" w:author="Steve Barbeaux" w:date="2022-10-10T12:17:00Z"/>
                    <w:sz w:val="16"/>
                    <w:szCs w:val="16"/>
                  </w:rPr>
                </w:rPrChange>
              </w:rPr>
            </w:pPr>
            <w:ins w:id="11548" w:author="Steve Barbeaux" w:date="2022-10-10T12:18:00Z">
              <w:r w:rsidRPr="005E242C">
                <w:rPr>
                  <w:sz w:val="16"/>
                  <w:szCs w:val="16"/>
                  <w:rPrChange w:id="11549" w:author="Steve Barbeaux" w:date="2022-10-10T12:18:00Z">
                    <w:rPr/>
                  </w:rPrChange>
                </w:rPr>
                <w:t>0.02</w:t>
              </w:r>
            </w:ins>
          </w:p>
        </w:tc>
        <w:tc>
          <w:tcPr>
            <w:tcW w:w="257" w:type="pct"/>
            <w:tcBorders>
              <w:left w:val="nil"/>
              <w:right w:val="nil"/>
            </w:tcBorders>
            <w:shd w:val="clear" w:color="auto" w:fill="FFFFFF" w:themeFill="background1"/>
            <w:noWrap/>
            <w:tcPrChange w:id="11550" w:author="Steve Barbeaux" w:date="2022-10-10T12:17:00Z">
              <w:tcPr>
                <w:tcW w:w="257" w:type="pct"/>
                <w:tcBorders>
                  <w:left w:val="nil"/>
                  <w:bottom w:val="single" w:sz="4" w:space="0" w:color="auto"/>
                  <w:right w:val="nil"/>
                </w:tcBorders>
                <w:shd w:val="clear" w:color="auto" w:fill="FFFFFF" w:themeFill="background1"/>
                <w:noWrap/>
              </w:tcPr>
            </w:tcPrChange>
          </w:tcPr>
          <w:p w14:paraId="44967927" w14:textId="1A672753" w:rsidR="005E242C" w:rsidRPr="005E242C" w:rsidRDefault="005E242C" w:rsidP="005E242C">
            <w:pPr>
              <w:shd w:val="clear" w:color="auto" w:fill="FFFFFF" w:themeFill="background1"/>
              <w:spacing w:after="0"/>
              <w:jc w:val="right"/>
              <w:rPr>
                <w:ins w:id="11551" w:author="Steve Barbeaux" w:date="2022-10-10T12:17:00Z"/>
                <w:sz w:val="16"/>
                <w:szCs w:val="16"/>
                <w:rPrChange w:id="11552" w:author="Steve Barbeaux" w:date="2022-10-10T12:18:00Z">
                  <w:rPr>
                    <w:ins w:id="11553" w:author="Steve Barbeaux" w:date="2022-10-10T12:17:00Z"/>
                    <w:sz w:val="16"/>
                    <w:szCs w:val="16"/>
                  </w:rPr>
                </w:rPrChange>
              </w:rPr>
            </w:pPr>
            <w:ins w:id="11554" w:author="Steve Barbeaux" w:date="2022-10-10T12:18:00Z">
              <w:r w:rsidRPr="005E242C">
                <w:rPr>
                  <w:sz w:val="16"/>
                  <w:szCs w:val="16"/>
                  <w:rPrChange w:id="11555" w:author="Steve Barbeaux" w:date="2022-10-10T12:18:00Z">
                    <w:rPr/>
                  </w:rPrChange>
                </w:rPr>
                <w:t>0.03</w:t>
              </w:r>
            </w:ins>
          </w:p>
        </w:tc>
        <w:tc>
          <w:tcPr>
            <w:tcW w:w="256" w:type="pct"/>
            <w:tcBorders>
              <w:left w:val="nil"/>
              <w:right w:val="nil"/>
            </w:tcBorders>
            <w:shd w:val="clear" w:color="auto" w:fill="FFFFFF" w:themeFill="background1"/>
            <w:noWrap/>
            <w:tcPrChange w:id="11556" w:author="Steve Barbeaux" w:date="2022-10-10T12:17:00Z">
              <w:tcPr>
                <w:tcW w:w="256" w:type="pct"/>
                <w:tcBorders>
                  <w:left w:val="nil"/>
                  <w:bottom w:val="single" w:sz="4" w:space="0" w:color="auto"/>
                  <w:right w:val="nil"/>
                </w:tcBorders>
                <w:shd w:val="clear" w:color="auto" w:fill="FFFFFF" w:themeFill="background1"/>
                <w:noWrap/>
              </w:tcPr>
            </w:tcPrChange>
          </w:tcPr>
          <w:p w14:paraId="5BB29F4A" w14:textId="025C5035" w:rsidR="005E242C" w:rsidRPr="005E242C" w:rsidRDefault="005E242C" w:rsidP="005E242C">
            <w:pPr>
              <w:shd w:val="clear" w:color="auto" w:fill="FFFFFF" w:themeFill="background1"/>
              <w:spacing w:after="0"/>
              <w:jc w:val="right"/>
              <w:rPr>
                <w:ins w:id="11557" w:author="Steve Barbeaux" w:date="2022-10-10T12:17:00Z"/>
                <w:sz w:val="16"/>
                <w:szCs w:val="16"/>
                <w:rPrChange w:id="11558" w:author="Steve Barbeaux" w:date="2022-10-10T12:18:00Z">
                  <w:rPr>
                    <w:ins w:id="11559" w:author="Steve Barbeaux" w:date="2022-10-10T12:17:00Z"/>
                    <w:sz w:val="16"/>
                    <w:szCs w:val="16"/>
                  </w:rPr>
                </w:rPrChange>
              </w:rPr>
            </w:pPr>
            <w:ins w:id="11560" w:author="Steve Barbeaux" w:date="2022-10-10T12:18:00Z">
              <w:r w:rsidRPr="005E242C">
                <w:rPr>
                  <w:sz w:val="16"/>
                  <w:szCs w:val="16"/>
                  <w:rPrChange w:id="11561" w:author="Steve Barbeaux" w:date="2022-10-10T12:18:00Z">
                    <w:rPr/>
                  </w:rPrChange>
                </w:rPr>
                <w:t>0.02</w:t>
              </w:r>
            </w:ins>
          </w:p>
        </w:tc>
        <w:tc>
          <w:tcPr>
            <w:tcW w:w="256" w:type="pct"/>
            <w:tcBorders>
              <w:left w:val="nil"/>
              <w:right w:val="nil"/>
            </w:tcBorders>
            <w:shd w:val="clear" w:color="auto" w:fill="FFFFFF" w:themeFill="background1"/>
            <w:noWrap/>
            <w:tcPrChange w:id="11562" w:author="Steve Barbeaux" w:date="2022-10-10T12:17:00Z">
              <w:tcPr>
                <w:tcW w:w="256" w:type="pct"/>
                <w:tcBorders>
                  <w:left w:val="nil"/>
                  <w:bottom w:val="single" w:sz="4" w:space="0" w:color="auto"/>
                  <w:right w:val="nil"/>
                </w:tcBorders>
                <w:shd w:val="clear" w:color="auto" w:fill="FFFFFF" w:themeFill="background1"/>
                <w:noWrap/>
              </w:tcPr>
            </w:tcPrChange>
          </w:tcPr>
          <w:p w14:paraId="6E95B6B7" w14:textId="2A7DA572" w:rsidR="005E242C" w:rsidRPr="005E242C" w:rsidRDefault="005E242C" w:rsidP="005E242C">
            <w:pPr>
              <w:shd w:val="clear" w:color="auto" w:fill="FFFFFF" w:themeFill="background1"/>
              <w:spacing w:after="0"/>
              <w:jc w:val="right"/>
              <w:rPr>
                <w:ins w:id="11563" w:author="Steve Barbeaux" w:date="2022-10-10T12:17:00Z"/>
                <w:sz w:val="16"/>
                <w:szCs w:val="16"/>
                <w:rPrChange w:id="11564" w:author="Steve Barbeaux" w:date="2022-10-10T12:18:00Z">
                  <w:rPr>
                    <w:ins w:id="11565" w:author="Steve Barbeaux" w:date="2022-10-10T12:17:00Z"/>
                    <w:sz w:val="16"/>
                    <w:szCs w:val="16"/>
                  </w:rPr>
                </w:rPrChange>
              </w:rPr>
            </w:pPr>
            <w:ins w:id="11566" w:author="Steve Barbeaux" w:date="2022-10-10T12:18:00Z">
              <w:r w:rsidRPr="005E242C">
                <w:rPr>
                  <w:sz w:val="16"/>
                  <w:szCs w:val="16"/>
                  <w:rPrChange w:id="11567" w:author="Steve Barbeaux" w:date="2022-10-10T12:18:00Z">
                    <w:rPr/>
                  </w:rPrChange>
                </w:rPr>
                <w:t>0.02</w:t>
              </w:r>
            </w:ins>
          </w:p>
        </w:tc>
        <w:tc>
          <w:tcPr>
            <w:tcW w:w="256" w:type="pct"/>
            <w:tcBorders>
              <w:left w:val="nil"/>
              <w:right w:val="nil"/>
            </w:tcBorders>
            <w:shd w:val="clear" w:color="auto" w:fill="FFFFFF" w:themeFill="background1"/>
            <w:noWrap/>
            <w:tcPrChange w:id="11568" w:author="Steve Barbeaux" w:date="2022-10-10T12:17:00Z">
              <w:tcPr>
                <w:tcW w:w="256" w:type="pct"/>
                <w:tcBorders>
                  <w:left w:val="nil"/>
                  <w:bottom w:val="single" w:sz="4" w:space="0" w:color="auto"/>
                  <w:right w:val="nil"/>
                </w:tcBorders>
                <w:shd w:val="clear" w:color="auto" w:fill="FFFFFF" w:themeFill="background1"/>
                <w:noWrap/>
              </w:tcPr>
            </w:tcPrChange>
          </w:tcPr>
          <w:p w14:paraId="008F8CB6" w14:textId="3140D5FE" w:rsidR="005E242C" w:rsidRPr="005E242C" w:rsidRDefault="005E242C" w:rsidP="005E242C">
            <w:pPr>
              <w:shd w:val="clear" w:color="auto" w:fill="FFFFFF" w:themeFill="background1"/>
              <w:spacing w:after="0"/>
              <w:jc w:val="right"/>
              <w:rPr>
                <w:ins w:id="11569" w:author="Steve Barbeaux" w:date="2022-10-10T12:17:00Z"/>
                <w:sz w:val="16"/>
                <w:szCs w:val="16"/>
                <w:rPrChange w:id="11570" w:author="Steve Barbeaux" w:date="2022-10-10T12:18:00Z">
                  <w:rPr>
                    <w:ins w:id="11571" w:author="Steve Barbeaux" w:date="2022-10-10T12:17:00Z"/>
                    <w:sz w:val="16"/>
                    <w:szCs w:val="16"/>
                  </w:rPr>
                </w:rPrChange>
              </w:rPr>
            </w:pPr>
            <w:ins w:id="11572" w:author="Steve Barbeaux" w:date="2022-10-10T12:18:00Z">
              <w:r w:rsidRPr="005E242C">
                <w:rPr>
                  <w:sz w:val="16"/>
                  <w:szCs w:val="16"/>
                  <w:rPrChange w:id="11573" w:author="Steve Barbeaux" w:date="2022-10-10T12:18:00Z">
                    <w:rPr/>
                  </w:rPrChange>
                </w:rPr>
                <w:t>0.02</w:t>
              </w:r>
            </w:ins>
          </w:p>
        </w:tc>
        <w:tc>
          <w:tcPr>
            <w:tcW w:w="256" w:type="pct"/>
            <w:tcBorders>
              <w:left w:val="nil"/>
              <w:right w:val="nil"/>
            </w:tcBorders>
            <w:shd w:val="clear" w:color="auto" w:fill="FFFFFF" w:themeFill="background1"/>
            <w:noWrap/>
            <w:tcPrChange w:id="11574" w:author="Steve Barbeaux" w:date="2022-10-10T12:17:00Z">
              <w:tcPr>
                <w:tcW w:w="256" w:type="pct"/>
                <w:tcBorders>
                  <w:left w:val="nil"/>
                  <w:bottom w:val="single" w:sz="4" w:space="0" w:color="auto"/>
                  <w:right w:val="nil"/>
                </w:tcBorders>
                <w:shd w:val="clear" w:color="auto" w:fill="FFFFFF" w:themeFill="background1"/>
                <w:noWrap/>
              </w:tcPr>
            </w:tcPrChange>
          </w:tcPr>
          <w:p w14:paraId="1E15C9E8" w14:textId="1F5E3802" w:rsidR="005E242C" w:rsidRPr="005E242C" w:rsidRDefault="005E242C" w:rsidP="005E242C">
            <w:pPr>
              <w:shd w:val="clear" w:color="auto" w:fill="FFFFFF" w:themeFill="background1"/>
              <w:spacing w:after="0"/>
              <w:jc w:val="right"/>
              <w:rPr>
                <w:ins w:id="11575" w:author="Steve Barbeaux" w:date="2022-10-10T12:17:00Z"/>
                <w:sz w:val="16"/>
                <w:szCs w:val="16"/>
                <w:rPrChange w:id="11576" w:author="Steve Barbeaux" w:date="2022-10-10T12:18:00Z">
                  <w:rPr>
                    <w:ins w:id="11577" w:author="Steve Barbeaux" w:date="2022-10-10T12:17:00Z"/>
                    <w:sz w:val="16"/>
                    <w:szCs w:val="16"/>
                  </w:rPr>
                </w:rPrChange>
              </w:rPr>
            </w:pPr>
            <w:ins w:id="11578" w:author="Steve Barbeaux" w:date="2022-10-10T12:18:00Z">
              <w:r w:rsidRPr="005E242C">
                <w:rPr>
                  <w:sz w:val="16"/>
                  <w:szCs w:val="16"/>
                  <w:rPrChange w:id="11579" w:author="Steve Barbeaux" w:date="2022-10-10T12:18:00Z">
                    <w:rPr/>
                  </w:rPrChange>
                </w:rPr>
                <w:t>0.01</w:t>
              </w:r>
            </w:ins>
          </w:p>
        </w:tc>
        <w:tc>
          <w:tcPr>
            <w:tcW w:w="257" w:type="pct"/>
            <w:tcBorders>
              <w:left w:val="nil"/>
              <w:right w:val="nil"/>
            </w:tcBorders>
            <w:shd w:val="clear" w:color="auto" w:fill="FFFFFF" w:themeFill="background1"/>
            <w:noWrap/>
            <w:tcPrChange w:id="11580" w:author="Steve Barbeaux" w:date="2022-10-10T12:17:00Z">
              <w:tcPr>
                <w:tcW w:w="257" w:type="pct"/>
                <w:tcBorders>
                  <w:left w:val="nil"/>
                  <w:bottom w:val="single" w:sz="4" w:space="0" w:color="auto"/>
                  <w:right w:val="nil"/>
                </w:tcBorders>
                <w:shd w:val="clear" w:color="auto" w:fill="FFFFFF" w:themeFill="background1"/>
                <w:noWrap/>
              </w:tcPr>
            </w:tcPrChange>
          </w:tcPr>
          <w:p w14:paraId="44EF8E11" w14:textId="7C976A2F" w:rsidR="005E242C" w:rsidRPr="005E242C" w:rsidRDefault="005E242C" w:rsidP="005E242C">
            <w:pPr>
              <w:shd w:val="clear" w:color="auto" w:fill="FFFFFF" w:themeFill="background1"/>
              <w:spacing w:after="0"/>
              <w:jc w:val="right"/>
              <w:rPr>
                <w:ins w:id="11581" w:author="Steve Barbeaux" w:date="2022-10-10T12:17:00Z"/>
                <w:sz w:val="16"/>
                <w:szCs w:val="16"/>
                <w:rPrChange w:id="11582" w:author="Steve Barbeaux" w:date="2022-10-10T12:18:00Z">
                  <w:rPr>
                    <w:ins w:id="11583" w:author="Steve Barbeaux" w:date="2022-10-10T12:17:00Z"/>
                    <w:sz w:val="16"/>
                    <w:szCs w:val="16"/>
                  </w:rPr>
                </w:rPrChange>
              </w:rPr>
            </w:pPr>
            <w:ins w:id="11584" w:author="Steve Barbeaux" w:date="2022-10-10T12:18:00Z">
              <w:r w:rsidRPr="005E242C">
                <w:rPr>
                  <w:sz w:val="16"/>
                  <w:szCs w:val="16"/>
                  <w:rPrChange w:id="11585" w:author="Steve Barbeaux" w:date="2022-10-10T12:18:00Z">
                    <w:rPr/>
                  </w:rPrChange>
                </w:rPr>
                <w:t>0.00</w:t>
              </w:r>
            </w:ins>
          </w:p>
        </w:tc>
        <w:tc>
          <w:tcPr>
            <w:tcW w:w="257" w:type="pct"/>
            <w:tcBorders>
              <w:left w:val="nil"/>
              <w:right w:val="nil"/>
            </w:tcBorders>
            <w:shd w:val="clear" w:color="auto" w:fill="FFFFFF" w:themeFill="background1"/>
            <w:noWrap/>
            <w:tcPrChange w:id="11586" w:author="Steve Barbeaux" w:date="2022-10-10T12:17:00Z">
              <w:tcPr>
                <w:tcW w:w="257" w:type="pct"/>
                <w:tcBorders>
                  <w:left w:val="nil"/>
                  <w:bottom w:val="single" w:sz="4" w:space="0" w:color="auto"/>
                  <w:right w:val="nil"/>
                </w:tcBorders>
                <w:shd w:val="clear" w:color="auto" w:fill="FFFFFF" w:themeFill="background1"/>
                <w:noWrap/>
              </w:tcPr>
            </w:tcPrChange>
          </w:tcPr>
          <w:p w14:paraId="3529FDC7" w14:textId="57D17586" w:rsidR="005E242C" w:rsidRPr="005E242C" w:rsidRDefault="005E242C" w:rsidP="005E242C">
            <w:pPr>
              <w:shd w:val="clear" w:color="auto" w:fill="FFFFFF" w:themeFill="background1"/>
              <w:spacing w:after="0"/>
              <w:jc w:val="right"/>
              <w:rPr>
                <w:ins w:id="11587" w:author="Steve Barbeaux" w:date="2022-10-10T12:17:00Z"/>
                <w:sz w:val="16"/>
                <w:szCs w:val="16"/>
                <w:rPrChange w:id="11588" w:author="Steve Barbeaux" w:date="2022-10-10T12:18:00Z">
                  <w:rPr>
                    <w:ins w:id="11589" w:author="Steve Barbeaux" w:date="2022-10-10T12:17:00Z"/>
                    <w:sz w:val="16"/>
                    <w:szCs w:val="16"/>
                  </w:rPr>
                </w:rPrChange>
              </w:rPr>
            </w:pPr>
            <w:ins w:id="11590" w:author="Steve Barbeaux" w:date="2022-10-10T12:18:00Z">
              <w:r w:rsidRPr="005E242C">
                <w:rPr>
                  <w:sz w:val="16"/>
                  <w:szCs w:val="16"/>
                  <w:rPrChange w:id="11591" w:author="Steve Barbeaux" w:date="2022-10-10T12:18:00Z">
                    <w:rPr/>
                  </w:rPrChange>
                </w:rPr>
                <w:t>0.01</w:t>
              </w:r>
            </w:ins>
          </w:p>
        </w:tc>
        <w:tc>
          <w:tcPr>
            <w:tcW w:w="257" w:type="pct"/>
            <w:tcBorders>
              <w:left w:val="nil"/>
              <w:right w:val="nil"/>
            </w:tcBorders>
            <w:shd w:val="clear" w:color="auto" w:fill="FFFFFF" w:themeFill="background1"/>
            <w:noWrap/>
            <w:tcPrChange w:id="11592" w:author="Steve Barbeaux" w:date="2022-10-10T12:17:00Z">
              <w:tcPr>
                <w:tcW w:w="257" w:type="pct"/>
                <w:tcBorders>
                  <w:left w:val="nil"/>
                  <w:bottom w:val="single" w:sz="4" w:space="0" w:color="auto"/>
                  <w:right w:val="nil"/>
                </w:tcBorders>
                <w:shd w:val="clear" w:color="auto" w:fill="FFFFFF" w:themeFill="background1"/>
                <w:noWrap/>
              </w:tcPr>
            </w:tcPrChange>
          </w:tcPr>
          <w:p w14:paraId="26F98420" w14:textId="1996779D" w:rsidR="005E242C" w:rsidRPr="005E242C" w:rsidRDefault="005E242C" w:rsidP="005E242C">
            <w:pPr>
              <w:shd w:val="clear" w:color="auto" w:fill="FFFFFF" w:themeFill="background1"/>
              <w:spacing w:after="0"/>
              <w:jc w:val="right"/>
              <w:rPr>
                <w:ins w:id="11593" w:author="Steve Barbeaux" w:date="2022-10-10T12:17:00Z"/>
                <w:sz w:val="16"/>
                <w:szCs w:val="16"/>
                <w:rPrChange w:id="11594" w:author="Steve Barbeaux" w:date="2022-10-10T12:18:00Z">
                  <w:rPr>
                    <w:ins w:id="11595" w:author="Steve Barbeaux" w:date="2022-10-10T12:17:00Z"/>
                    <w:sz w:val="16"/>
                    <w:szCs w:val="16"/>
                  </w:rPr>
                </w:rPrChange>
              </w:rPr>
            </w:pPr>
            <w:ins w:id="11596" w:author="Steve Barbeaux" w:date="2022-10-10T12:18:00Z">
              <w:r w:rsidRPr="005E242C">
                <w:rPr>
                  <w:sz w:val="16"/>
                  <w:szCs w:val="16"/>
                  <w:rPrChange w:id="11597" w:author="Steve Barbeaux" w:date="2022-10-10T12:18:00Z">
                    <w:rPr/>
                  </w:rPrChange>
                </w:rPr>
                <w:t>0.00</w:t>
              </w:r>
            </w:ins>
          </w:p>
        </w:tc>
        <w:tc>
          <w:tcPr>
            <w:tcW w:w="257" w:type="pct"/>
            <w:tcBorders>
              <w:left w:val="nil"/>
              <w:right w:val="nil"/>
            </w:tcBorders>
            <w:shd w:val="clear" w:color="auto" w:fill="FFFFFF" w:themeFill="background1"/>
            <w:noWrap/>
            <w:tcPrChange w:id="11598" w:author="Steve Barbeaux" w:date="2022-10-10T12:17:00Z">
              <w:tcPr>
                <w:tcW w:w="257" w:type="pct"/>
                <w:tcBorders>
                  <w:left w:val="nil"/>
                  <w:bottom w:val="single" w:sz="4" w:space="0" w:color="auto"/>
                  <w:right w:val="nil"/>
                </w:tcBorders>
                <w:shd w:val="clear" w:color="auto" w:fill="FFFFFF" w:themeFill="background1"/>
                <w:noWrap/>
              </w:tcPr>
            </w:tcPrChange>
          </w:tcPr>
          <w:p w14:paraId="4D4E8861" w14:textId="3C778506" w:rsidR="005E242C" w:rsidRPr="005E242C" w:rsidRDefault="005E242C" w:rsidP="005E242C">
            <w:pPr>
              <w:shd w:val="clear" w:color="auto" w:fill="FFFFFF" w:themeFill="background1"/>
              <w:spacing w:after="0"/>
              <w:jc w:val="right"/>
              <w:rPr>
                <w:ins w:id="11599" w:author="Steve Barbeaux" w:date="2022-10-10T12:17:00Z"/>
                <w:sz w:val="16"/>
                <w:szCs w:val="16"/>
                <w:rPrChange w:id="11600" w:author="Steve Barbeaux" w:date="2022-10-10T12:18:00Z">
                  <w:rPr>
                    <w:ins w:id="11601" w:author="Steve Barbeaux" w:date="2022-10-10T12:17:00Z"/>
                    <w:sz w:val="16"/>
                    <w:szCs w:val="16"/>
                  </w:rPr>
                </w:rPrChange>
              </w:rPr>
            </w:pPr>
            <w:ins w:id="11602" w:author="Steve Barbeaux" w:date="2022-10-10T12:18:00Z">
              <w:r w:rsidRPr="005E242C">
                <w:rPr>
                  <w:sz w:val="16"/>
                  <w:szCs w:val="16"/>
                  <w:rPrChange w:id="11603" w:author="Steve Barbeaux" w:date="2022-10-10T12:18:00Z">
                    <w:rPr/>
                  </w:rPrChange>
                </w:rPr>
                <w:t>0.00</w:t>
              </w:r>
            </w:ins>
          </w:p>
        </w:tc>
        <w:tc>
          <w:tcPr>
            <w:tcW w:w="257" w:type="pct"/>
            <w:tcBorders>
              <w:left w:val="nil"/>
              <w:right w:val="nil"/>
            </w:tcBorders>
            <w:shd w:val="clear" w:color="auto" w:fill="FFFFFF" w:themeFill="background1"/>
            <w:noWrap/>
            <w:tcPrChange w:id="11604" w:author="Steve Barbeaux" w:date="2022-10-10T12:17:00Z">
              <w:tcPr>
                <w:tcW w:w="257" w:type="pct"/>
                <w:tcBorders>
                  <w:left w:val="nil"/>
                  <w:bottom w:val="single" w:sz="4" w:space="0" w:color="auto"/>
                  <w:right w:val="nil"/>
                </w:tcBorders>
                <w:shd w:val="clear" w:color="auto" w:fill="FFFFFF" w:themeFill="background1"/>
                <w:noWrap/>
              </w:tcPr>
            </w:tcPrChange>
          </w:tcPr>
          <w:p w14:paraId="58D2D963" w14:textId="5036F97E" w:rsidR="005E242C" w:rsidRPr="005E242C" w:rsidRDefault="005E242C" w:rsidP="005E242C">
            <w:pPr>
              <w:shd w:val="clear" w:color="auto" w:fill="FFFFFF" w:themeFill="background1"/>
              <w:spacing w:after="0"/>
              <w:jc w:val="right"/>
              <w:rPr>
                <w:ins w:id="11605" w:author="Steve Barbeaux" w:date="2022-10-10T12:17:00Z"/>
                <w:sz w:val="16"/>
                <w:szCs w:val="16"/>
                <w:rPrChange w:id="11606" w:author="Steve Barbeaux" w:date="2022-10-10T12:18:00Z">
                  <w:rPr>
                    <w:ins w:id="11607" w:author="Steve Barbeaux" w:date="2022-10-10T12:17:00Z"/>
                    <w:sz w:val="16"/>
                    <w:szCs w:val="16"/>
                  </w:rPr>
                </w:rPrChange>
              </w:rPr>
            </w:pPr>
            <w:ins w:id="11608" w:author="Steve Barbeaux" w:date="2022-10-10T12:18:00Z">
              <w:r w:rsidRPr="005E242C">
                <w:rPr>
                  <w:sz w:val="16"/>
                  <w:szCs w:val="16"/>
                  <w:rPrChange w:id="11609" w:author="Steve Barbeaux" w:date="2022-10-10T12:18:00Z">
                    <w:rPr/>
                  </w:rPrChange>
                </w:rPr>
                <w:t>0.01</w:t>
              </w:r>
            </w:ins>
          </w:p>
        </w:tc>
        <w:tc>
          <w:tcPr>
            <w:tcW w:w="469" w:type="pct"/>
            <w:tcBorders>
              <w:left w:val="nil"/>
              <w:right w:val="nil"/>
            </w:tcBorders>
            <w:shd w:val="clear" w:color="auto" w:fill="FFFFFF" w:themeFill="background1"/>
            <w:noWrap/>
            <w:tcPrChange w:id="11610" w:author="Steve Barbeaux" w:date="2022-10-10T12:17:00Z">
              <w:tcPr>
                <w:tcW w:w="469" w:type="pct"/>
                <w:tcBorders>
                  <w:left w:val="nil"/>
                  <w:bottom w:val="single" w:sz="4" w:space="0" w:color="auto"/>
                  <w:right w:val="nil"/>
                </w:tcBorders>
                <w:shd w:val="clear" w:color="auto" w:fill="FFFFFF" w:themeFill="background1"/>
                <w:noWrap/>
              </w:tcPr>
            </w:tcPrChange>
          </w:tcPr>
          <w:p w14:paraId="2BEA973D" w14:textId="680E2718" w:rsidR="005E242C" w:rsidRPr="005E242C" w:rsidRDefault="005E242C" w:rsidP="005E242C">
            <w:pPr>
              <w:shd w:val="clear" w:color="auto" w:fill="FFFFFF" w:themeFill="background1"/>
              <w:spacing w:after="0"/>
              <w:jc w:val="right"/>
              <w:rPr>
                <w:ins w:id="11611" w:author="Steve Barbeaux" w:date="2022-10-10T12:17:00Z"/>
                <w:sz w:val="16"/>
                <w:szCs w:val="16"/>
                <w:rPrChange w:id="11612" w:author="Steve Barbeaux" w:date="2022-10-10T12:18:00Z">
                  <w:rPr>
                    <w:ins w:id="11613" w:author="Steve Barbeaux" w:date="2022-10-10T12:17:00Z"/>
                    <w:sz w:val="16"/>
                    <w:szCs w:val="16"/>
                  </w:rPr>
                </w:rPrChange>
              </w:rPr>
            </w:pPr>
            <w:ins w:id="11614" w:author="Steve Barbeaux" w:date="2022-10-10T12:18:00Z">
              <w:r w:rsidRPr="005E242C">
                <w:rPr>
                  <w:sz w:val="16"/>
                  <w:szCs w:val="16"/>
                  <w:rPrChange w:id="11615" w:author="Steve Barbeaux" w:date="2022-10-10T12:18:00Z">
                    <w:rPr/>
                  </w:rPrChange>
                </w:rPr>
                <w:t>0.36</w:t>
              </w:r>
            </w:ins>
          </w:p>
        </w:tc>
        <w:tc>
          <w:tcPr>
            <w:tcW w:w="317" w:type="pct"/>
            <w:tcBorders>
              <w:left w:val="nil"/>
              <w:right w:val="nil"/>
            </w:tcBorders>
            <w:shd w:val="clear" w:color="auto" w:fill="FFFFFF" w:themeFill="background1"/>
            <w:noWrap/>
            <w:tcPrChange w:id="11616" w:author="Steve Barbeaux" w:date="2022-10-10T12:17:00Z">
              <w:tcPr>
                <w:tcW w:w="317" w:type="pct"/>
                <w:tcBorders>
                  <w:left w:val="nil"/>
                  <w:bottom w:val="single" w:sz="4" w:space="0" w:color="auto"/>
                  <w:right w:val="nil"/>
                </w:tcBorders>
                <w:shd w:val="clear" w:color="auto" w:fill="FFFFFF" w:themeFill="background1"/>
                <w:noWrap/>
              </w:tcPr>
            </w:tcPrChange>
          </w:tcPr>
          <w:p w14:paraId="61B8C4B1" w14:textId="01FEB923" w:rsidR="005E242C" w:rsidRPr="005E242C" w:rsidRDefault="005E242C" w:rsidP="005E242C">
            <w:pPr>
              <w:shd w:val="clear" w:color="auto" w:fill="FFFFFF" w:themeFill="background1"/>
              <w:spacing w:after="0"/>
              <w:jc w:val="right"/>
              <w:rPr>
                <w:ins w:id="11617" w:author="Steve Barbeaux" w:date="2022-10-10T12:17:00Z"/>
                <w:sz w:val="16"/>
                <w:szCs w:val="16"/>
                <w:rPrChange w:id="11618" w:author="Steve Barbeaux" w:date="2022-10-10T12:18:00Z">
                  <w:rPr>
                    <w:ins w:id="11619" w:author="Steve Barbeaux" w:date="2022-10-10T12:17:00Z"/>
                    <w:sz w:val="16"/>
                    <w:szCs w:val="16"/>
                  </w:rPr>
                </w:rPrChange>
              </w:rPr>
            </w:pPr>
            <w:ins w:id="11620" w:author="Steve Barbeaux" w:date="2022-10-10T12:18:00Z">
              <w:r w:rsidRPr="005E242C">
                <w:rPr>
                  <w:sz w:val="16"/>
                  <w:szCs w:val="16"/>
                  <w:rPrChange w:id="11621" w:author="Steve Barbeaux" w:date="2022-10-10T12:18:00Z">
                    <w:rPr/>
                  </w:rPrChange>
                </w:rPr>
                <w:t>3.0%</w:t>
              </w:r>
            </w:ins>
          </w:p>
        </w:tc>
      </w:tr>
      <w:tr w:rsidR="005E242C" w:rsidRPr="0023317E" w14:paraId="3D24603C" w14:textId="77777777" w:rsidTr="00D45095">
        <w:trPr>
          <w:tblCellSpacing w:w="7" w:type="dxa"/>
          <w:ins w:id="11622" w:author="Steve Barbeaux" w:date="2022-10-10T12:17:00Z"/>
        </w:trPr>
        <w:tc>
          <w:tcPr>
            <w:tcW w:w="222" w:type="pct"/>
            <w:tcBorders>
              <w:left w:val="nil"/>
              <w:bottom w:val="single" w:sz="4" w:space="0" w:color="auto"/>
              <w:right w:val="nil"/>
            </w:tcBorders>
            <w:shd w:val="clear" w:color="auto" w:fill="FFFFFF" w:themeFill="background1"/>
            <w:noWrap/>
          </w:tcPr>
          <w:p w14:paraId="055BAC3D" w14:textId="23B950D2" w:rsidR="005E242C" w:rsidRDefault="005E242C" w:rsidP="005E242C">
            <w:pPr>
              <w:shd w:val="clear" w:color="auto" w:fill="FFFFFF" w:themeFill="background1"/>
              <w:spacing w:after="0"/>
              <w:jc w:val="right"/>
              <w:rPr>
                <w:ins w:id="11623" w:author="Steve Barbeaux" w:date="2022-10-10T12:17:00Z"/>
                <w:sz w:val="16"/>
                <w:szCs w:val="16"/>
              </w:rPr>
            </w:pPr>
            <w:ins w:id="11624" w:author="Steve Barbeaux" w:date="2022-10-10T12:18:00Z">
              <w:r>
                <w:rPr>
                  <w:sz w:val="16"/>
                  <w:szCs w:val="16"/>
                </w:rPr>
                <w:t>2022</w:t>
              </w:r>
            </w:ins>
          </w:p>
        </w:tc>
        <w:tc>
          <w:tcPr>
            <w:tcW w:w="256" w:type="pct"/>
            <w:tcBorders>
              <w:left w:val="nil"/>
              <w:bottom w:val="single" w:sz="4" w:space="0" w:color="auto"/>
              <w:right w:val="nil"/>
            </w:tcBorders>
            <w:shd w:val="clear" w:color="auto" w:fill="FFFFFF" w:themeFill="background1"/>
            <w:noWrap/>
          </w:tcPr>
          <w:p w14:paraId="28EB53B6" w14:textId="24111908" w:rsidR="005E242C" w:rsidRPr="005E242C" w:rsidRDefault="005E242C" w:rsidP="005E242C">
            <w:pPr>
              <w:shd w:val="clear" w:color="auto" w:fill="FFFFFF" w:themeFill="background1"/>
              <w:spacing w:after="0"/>
              <w:jc w:val="right"/>
              <w:rPr>
                <w:ins w:id="11625" w:author="Steve Barbeaux" w:date="2022-10-10T12:17:00Z"/>
                <w:sz w:val="16"/>
                <w:szCs w:val="16"/>
                <w:rPrChange w:id="11626" w:author="Steve Barbeaux" w:date="2022-10-10T12:18:00Z">
                  <w:rPr>
                    <w:ins w:id="11627" w:author="Steve Barbeaux" w:date="2022-10-10T12:17:00Z"/>
                    <w:sz w:val="16"/>
                    <w:szCs w:val="16"/>
                  </w:rPr>
                </w:rPrChange>
              </w:rPr>
            </w:pPr>
            <w:ins w:id="11628" w:author="Steve Barbeaux" w:date="2022-10-10T12:18:00Z">
              <w:r w:rsidRPr="005E242C">
                <w:rPr>
                  <w:sz w:val="16"/>
                  <w:szCs w:val="16"/>
                  <w:rPrChange w:id="11629" w:author="Steve Barbeaux" w:date="2022-10-10T12:18:00Z">
                    <w:rPr/>
                  </w:rPrChange>
                </w:rPr>
                <w:t>0.09</w:t>
              </w:r>
            </w:ins>
          </w:p>
        </w:tc>
        <w:tc>
          <w:tcPr>
            <w:tcW w:w="256" w:type="pct"/>
            <w:tcBorders>
              <w:left w:val="nil"/>
              <w:bottom w:val="single" w:sz="4" w:space="0" w:color="auto"/>
              <w:right w:val="nil"/>
            </w:tcBorders>
            <w:shd w:val="clear" w:color="auto" w:fill="FFFFFF" w:themeFill="background1"/>
            <w:noWrap/>
          </w:tcPr>
          <w:p w14:paraId="66F745C1" w14:textId="3EFA0CEB" w:rsidR="005E242C" w:rsidRPr="005E242C" w:rsidRDefault="005E242C" w:rsidP="005E242C">
            <w:pPr>
              <w:shd w:val="clear" w:color="auto" w:fill="FFFFFF" w:themeFill="background1"/>
              <w:spacing w:after="0"/>
              <w:jc w:val="right"/>
              <w:rPr>
                <w:ins w:id="11630" w:author="Steve Barbeaux" w:date="2022-10-10T12:17:00Z"/>
                <w:sz w:val="16"/>
                <w:szCs w:val="16"/>
                <w:rPrChange w:id="11631" w:author="Steve Barbeaux" w:date="2022-10-10T12:18:00Z">
                  <w:rPr>
                    <w:ins w:id="11632" w:author="Steve Barbeaux" w:date="2022-10-10T12:17:00Z"/>
                    <w:sz w:val="16"/>
                    <w:szCs w:val="16"/>
                  </w:rPr>
                </w:rPrChange>
              </w:rPr>
            </w:pPr>
            <w:ins w:id="11633" w:author="Steve Barbeaux" w:date="2022-10-10T12:18:00Z">
              <w:r w:rsidRPr="005E242C">
                <w:rPr>
                  <w:sz w:val="16"/>
                  <w:szCs w:val="16"/>
                  <w:rPrChange w:id="11634" w:author="Steve Barbeaux" w:date="2022-10-10T12:18:00Z">
                    <w:rPr/>
                  </w:rPrChange>
                </w:rPr>
                <w:t>0.07</w:t>
              </w:r>
            </w:ins>
          </w:p>
        </w:tc>
        <w:tc>
          <w:tcPr>
            <w:tcW w:w="256" w:type="pct"/>
            <w:tcBorders>
              <w:left w:val="nil"/>
              <w:bottom w:val="single" w:sz="4" w:space="0" w:color="auto"/>
              <w:right w:val="nil"/>
            </w:tcBorders>
            <w:shd w:val="clear" w:color="auto" w:fill="FFFFFF" w:themeFill="background1"/>
            <w:noWrap/>
          </w:tcPr>
          <w:p w14:paraId="373BF8BF" w14:textId="19CE6904" w:rsidR="005E242C" w:rsidRPr="005E242C" w:rsidRDefault="005E242C" w:rsidP="005E242C">
            <w:pPr>
              <w:shd w:val="clear" w:color="auto" w:fill="FFFFFF" w:themeFill="background1"/>
              <w:spacing w:after="0"/>
              <w:jc w:val="right"/>
              <w:rPr>
                <w:ins w:id="11635" w:author="Steve Barbeaux" w:date="2022-10-10T12:17:00Z"/>
                <w:sz w:val="16"/>
                <w:szCs w:val="16"/>
                <w:rPrChange w:id="11636" w:author="Steve Barbeaux" w:date="2022-10-10T12:18:00Z">
                  <w:rPr>
                    <w:ins w:id="11637" w:author="Steve Barbeaux" w:date="2022-10-10T12:17:00Z"/>
                    <w:sz w:val="16"/>
                    <w:szCs w:val="16"/>
                  </w:rPr>
                </w:rPrChange>
              </w:rPr>
            </w:pPr>
            <w:ins w:id="11638" w:author="Steve Barbeaux" w:date="2022-10-10T12:18:00Z">
              <w:r w:rsidRPr="005E242C">
                <w:rPr>
                  <w:sz w:val="16"/>
                  <w:szCs w:val="16"/>
                  <w:rPrChange w:id="11639" w:author="Steve Barbeaux" w:date="2022-10-10T12:18:00Z">
                    <w:rPr/>
                  </w:rPrChange>
                </w:rPr>
                <w:t>0.05</w:t>
              </w:r>
            </w:ins>
          </w:p>
        </w:tc>
        <w:tc>
          <w:tcPr>
            <w:tcW w:w="257" w:type="pct"/>
            <w:tcBorders>
              <w:left w:val="nil"/>
              <w:bottom w:val="single" w:sz="4" w:space="0" w:color="auto"/>
              <w:right w:val="nil"/>
            </w:tcBorders>
            <w:shd w:val="clear" w:color="auto" w:fill="FFFFFF" w:themeFill="background1"/>
            <w:noWrap/>
          </w:tcPr>
          <w:p w14:paraId="12C285FD" w14:textId="1E9F8989" w:rsidR="005E242C" w:rsidRPr="005E242C" w:rsidRDefault="005E242C" w:rsidP="005E242C">
            <w:pPr>
              <w:shd w:val="clear" w:color="auto" w:fill="FFFFFF" w:themeFill="background1"/>
              <w:spacing w:after="0"/>
              <w:jc w:val="right"/>
              <w:rPr>
                <w:ins w:id="11640" w:author="Steve Barbeaux" w:date="2022-10-10T12:17:00Z"/>
                <w:sz w:val="16"/>
                <w:szCs w:val="16"/>
                <w:rPrChange w:id="11641" w:author="Steve Barbeaux" w:date="2022-10-10T12:18:00Z">
                  <w:rPr>
                    <w:ins w:id="11642" w:author="Steve Barbeaux" w:date="2022-10-10T12:17:00Z"/>
                    <w:sz w:val="16"/>
                    <w:szCs w:val="16"/>
                  </w:rPr>
                </w:rPrChange>
              </w:rPr>
            </w:pPr>
            <w:ins w:id="11643" w:author="Steve Barbeaux" w:date="2022-10-10T12:18:00Z">
              <w:r w:rsidRPr="005E242C">
                <w:rPr>
                  <w:sz w:val="16"/>
                  <w:szCs w:val="16"/>
                  <w:rPrChange w:id="11644" w:author="Steve Barbeaux" w:date="2022-10-10T12:18:00Z">
                    <w:rPr/>
                  </w:rPrChange>
                </w:rPr>
                <w:t>0.03</w:t>
              </w:r>
            </w:ins>
          </w:p>
        </w:tc>
        <w:tc>
          <w:tcPr>
            <w:tcW w:w="257" w:type="pct"/>
            <w:tcBorders>
              <w:left w:val="nil"/>
              <w:bottom w:val="single" w:sz="4" w:space="0" w:color="auto"/>
              <w:right w:val="nil"/>
            </w:tcBorders>
            <w:shd w:val="clear" w:color="auto" w:fill="FFFFFF" w:themeFill="background1"/>
            <w:noWrap/>
          </w:tcPr>
          <w:p w14:paraId="4B9B0324" w14:textId="696C0065" w:rsidR="005E242C" w:rsidRPr="005E242C" w:rsidRDefault="005E242C" w:rsidP="005E242C">
            <w:pPr>
              <w:shd w:val="clear" w:color="auto" w:fill="FFFFFF" w:themeFill="background1"/>
              <w:spacing w:after="0"/>
              <w:jc w:val="right"/>
              <w:rPr>
                <w:ins w:id="11645" w:author="Steve Barbeaux" w:date="2022-10-10T12:17:00Z"/>
                <w:sz w:val="16"/>
                <w:szCs w:val="16"/>
                <w:rPrChange w:id="11646" w:author="Steve Barbeaux" w:date="2022-10-10T12:18:00Z">
                  <w:rPr>
                    <w:ins w:id="11647" w:author="Steve Barbeaux" w:date="2022-10-10T12:17:00Z"/>
                    <w:sz w:val="16"/>
                    <w:szCs w:val="16"/>
                  </w:rPr>
                </w:rPrChange>
              </w:rPr>
            </w:pPr>
            <w:ins w:id="11648" w:author="Steve Barbeaux" w:date="2022-10-10T12:18:00Z">
              <w:r w:rsidRPr="005E242C">
                <w:rPr>
                  <w:sz w:val="16"/>
                  <w:szCs w:val="16"/>
                  <w:rPrChange w:id="11649" w:author="Steve Barbeaux" w:date="2022-10-10T12:18:00Z">
                    <w:rPr/>
                  </w:rPrChange>
                </w:rPr>
                <w:t>0.01</w:t>
              </w:r>
            </w:ins>
          </w:p>
        </w:tc>
        <w:tc>
          <w:tcPr>
            <w:tcW w:w="257" w:type="pct"/>
            <w:tcBorders>
              <w:left w:val="nil"/>
              <w:bottom w:val="single" w:sz="4" w:space="0" w:color="auto"/>
              <w:right w:val="nil"/>
            </w:tcBorders>
            <w:shd w:val="clear" w:color="auto" w:fill="FFFFFF" w:themeFill="background1"/>
            <w:noWrap/>
          </w:tcPr>
          <w:p w14:paraId="14D459D1" w14:textId="6F58024C" w:rsidR="005E242C" w:rsidRPr="005E242C" w:rsidRDefault="005E242C" w:rsidP="005E242C">
            <w:pPr>
              <w:shd w:val="clear" w:color="auto" w:fill="FFFFFF" w:themeFill="background1"/>
              <w:spacing w:after="0"/>
              <w:jc w:val="right"/>
              <w:rPr>
                <w:ins w:id="11650" w:author="Steve Barbeaux" w:date="2022-10-10T12:17:00Z"/>
                <w:sz w:val="16"/>
                <w:szCs w:val="16"/>
                <w:rPrChange w:id="11651" w:author="Steve Barbeaux" w:date="2022-10-10T12:18:00Z">
                  <w:rPr>
                    <w:ins w:id="11652" w:author="Steve Barbeaux" w:date="2022-10-10T12:17:00Z"/>
                    <w:sz w:val="16"/>
                    <w:szCs w:val="16"/>
                  </w:rPr>
                </w:rPrChange>
              </w:rPr>
            </w:pPr>
            <w:ins w:id="11653" w:author="Steve Barbeaux" w:date="2022-10-10T12:18:00Z">
              <w:r w:rsidRPr="005E242C">
                <w:rPr>
                  <w:sz w:val="16"/>
                  <w:szCs w:val="16"/>
                  <w:rPrChange w:id="11654" w:author="Steve Barbeaux" w:date="2022-10-10T12:18:00Z">
                    <w:rPr/>
                  </w:rPrChange>
                </w:rPr>
                <w:t>0.02</w:t>
              </w:r>
            </w:ins>
          </w:p>
        </w:tc>
        <w:tc>
          <w:tcPr>
            <w:tcW w:w="256" w:type="pct"/>
            <w:tcBorders>
              <w:left w:val="nil"/>
              <w:bottom w:val="single" w:sz="4" w:space="0" w:color="auto"/>
              <w:right w:val="nil"/>
            </w:tcBorders>
            <w:shd w:val="clear" w:color="auto" w:fill="FFFFFF" w:themeFill="background1"/>
            <w:noWrap/>
          </w:tcPr>
          <w:p w14:paraId="31866352" w14:textId="1E5D151F" w:rsidR="005E242C" w:rsidRPr="005E242C" w:rsidRDefault="005E242C" w:rsidP="005E242C">
            <w:pPr>
              <w:shd w:val="clear" w:color="auto" w:fill="FFFFFF" w:themeFill="background1"/>
              <w:spacing w:after="0"/>
              <w:jc w:val="right"/>
              <w:rPr>
                <w:ins w:id="11655" w:author="Steve Barbeaux" w:date="2022-10-10T12:17:00Z"/>
                <w:sz w:val="16"/>
                <w:szCs w:val="16"/>
                <w:rPrChange w:id="11656" w:author="Steve Barbeaux" w:date="2022-10-10T12:18:00Z">
                  <w:rPr>
                    <w:ins w:id="11657" w:author="Steve Barbeaux" w:date="2022-10-10T12:17:00Z"/>
                    <w:sz w:val="16"/>
                    <w:szCs w:val="16"/>
                  </w:rPr>
                </w:rPrChange>
              </w:rPr>
            </w:pPr>
            <w:ins w:id="11658" w:author="Steve Barbeaux" w:date="2022-10-10T12:18:00Z">
              <w:r w:rsidRPr="005E242C">
                <w:rPr>
                  <w:sz w:val="16"/>
                  <w:szCs w:val="16"/>
                  <w:rPrChange w:id="11659" w:author="Steve Barbeaux" w:date="2022-10-10T12:18:00Z">
                    <w:rPr/>
                  </w:rPrChange>
                </w:rPr>
                <w:t>0.02</w:t>
              </w:r>
            </w:ins>
          </w:p>
        </w:tc>
        <w:tc>
          <w:tcPr>
            <w:tcW w:w="256" w:type="pct"/>
            <w:tcBorders>
              <w:left w:val="nil"/>
              <w:bottom w:val="single" w:sz="4" w:space="0" w:color="auto"/>
              <w:right w:val="nil"/>
            </w:tcBorders>
            <w:shd w:val="clear" w:color="auto" w:fill="FFFFFF" w:themeFill="background1"/>
            <w:noWrap/>
          </w:tcPr>
          <w:p w14:paraId="0B9D03B4" w14:textId="7400154F" w:rsidR="005E242C" w:rsidRPr="005E242C" w:rsidRDefault="005E242C" w:rsidP="005E242C">
            <w:pPr>
              <w:shd w:val="clear" w:color="auto" w:fill="FFFFFF" w:themeFill="background1"/>
              <w:spacing w:after="0"/>
              <w:jc w:val="right"/>
              <w:rPr>
                <w:ins w:id="11660" w:author="Steve Barbeaux" w:date="2022-10-10T12:17:00Z"/>
                <w:sz w:val="16"/>
                <w:szCs w:val="16"/>
                <w:rPrChange w:id="11661" w:author="Steve Barbeaux" w:date="2022-10-10T12:18:00Z">
                  <w:rPr>
                    <w:ins w:id="11662" w:author="Steve Barbeaux" w:date="2022-10-10T12:17:00Z"/>
                    <w:sz w:val="16"/>
                    <w:szCs w:val="16"/>
                  </w:rPr>
                </w:rPrChange>
              </w:rPr>
            </w:pPr>
            <w:ins w:id="11663" w:author="Steve Barbeaux" w:date="2022-10-10T12:18:00Z">
              <w:r w:rsidRPr="005E242C">
                <w:rPr>
                  <w:sz w:val="16"/>
                  <w:szCs w:val="16"/>
                  <w:rPrChange w:id="11664" w:author="Steve Barbeaux" w:date="2022-10-10T12:18:00Z">
                    <w:rPr/>
                  </w:rPrChange>
                </w:rPr>
                <w:t>0.02</w:t>
              </w:r>
            </w:ins>
          </w:p>
        </w:tc>
        <w:tc>
          <w:tcPr>
            <w:tcW w:w="256" w:type="pct"/>
            <w:tcBorders>
              <w:left w:val="nil"/>
              <w:bottom w:val="single" w:sz="4" w:space="0" w:color="auto"/>
              <w:right w:val="nil"/>
            </w:tcBorders>
            <w:shd w:val="clear" w:color="auto" w:fill="FFFFFF" w:themeFill="background1"/>
            <w:noWrap/>
          </w:tcPr>
          <w:p w14:paraId="21A3CBBC" w14:textId="423E69BE" w:rsidR="005E242C" w:rsidRPr="005E242C" w:rsidRDefault="005E242C" w:rsidP="005E242C">
            <w:pPr>
              <w:shd w:val="clear" w:color="auto" w:fill="FFFFFF" w:themeFill="background1"/>
              <w:spacing w:after="0"/>
              <w:jc w:val="right"/>
              <w:rPr>
                <w:ins w:id="11665" w:author="Steve Barbeaux" w:date="2022-10-10T12:17:00Z"/>
                <w:sz w:val="16"/>
                <w:szCs w:val="16"/>
                <w:rPrChange w:id="11666" w:author="Steve Barbeaux" w:date="2022-10-10T12:18:00Z">
                  <w:rPr>
                    <w:ins w:id="11667" w:author="Steve Barbeaux" w:date="2022-10-10T12:17:00Z"/>
                    <w:sz w:val="16"/>
                    <w:szCs w:val="16"/>
                  </w:rPr>
                </w:rPrChange>
              </w:rPr>
            </w:pPr>
            <w:ins w:id="11668" w:author="Steve Barbeaux" w:date="2022-10-10T12:18:00Z">
              <w:r w:rsidRPr="005E242C">
                <w:rPr>
                  <w:sz w:val="16"/>
                  <w:szCs w:val="16"/>
                  <w:rPrChange w:id="11669" w:author="Steve Barbeaux" w:date="2022-10-10T12:18:00Z">
                    <w:rPr/>
                  </w:rPrChange>
                </w:rPr>
                <w:t>0.01</w:t>
              </w:r>
            </w:ins>
          </w:p>
        </w:tc>
        <w:tc>
          <w:tcPr>
            <w:tcW w:w="256" w:type="pct"/>
            <w:tcBorders>
              <w:left w:val="nil"/>
              <w:bottom w:val="single" w:sz="4" w:space="0" w:color="auto"/>
              <w:right w:val="nil"/>
            </w:tcBorders>
            <w:shd w:val="clear" w:color="auto" w:fill="FFFFFF" w:themeFill="background1"/>
            <w:noWrap/>
          </w:tcPr>
          <w:p w14:paraId="23CBBFBE" w14:textId="6F6B632E" w:rsidR="005E242C" w:rsidRPr="005E242C" w:rsidRDefault="005E242C" w:rsidP="005E242C">
            <w:pPr>
              <w:shd w:val="clear" w:color="auto" w:fill="FFFFFF" w:themeFill="background1"/>
              <w:spacing w:after="0"/>
              <w:jc w:val="right"/>
              <w:rPr>
                <w:ins w:id="11670" w:author="Steve Barbeaux" w:date="2022-10-10T12:17:00Z"/>
                <w:sz w:val="16"/>
                <w:szCs w:val="16"/>
                <w:rPrChange w:id="11671" w:author="Steve Barbeaux" w:date="2022-10-10T12:18:00Z">
                  <w:rPr>
                    <w:ins w:id="11672" w:author="Steve Barbeaux" w:date="2022-10-10T12:17:00Z"/>
                    <w:sz w:val="16"/>
                    <w:szCs w:val="16"/>
                  </w:rPr>
                </w:rPrChange>
              </w:rPr>
            </w:pPr>
            <w:ins w:id="11673" w:author="Steve Barbeaux" w:date="2022-10-10T12:18:00Z">
              <w:r w:rsidRPr="005E242C">
                <w:rPr>
                  <w:sz w:val="16"/>
                  <w:szCs w:val="16"/>
                  <w:rPrChange w:id="11674" w:author="Steve Barbeaux" w:date="2022-10-10T12:18:00Z">
                    <w:rPr/>
                  </w:rPrChange>
                </w:rPr>
                <w:t>0.02</w:t>
              </w:r>
            </w:ins>
          </w:p>
        </w:tc>
        <w:tc>
          <w:tcPr>
            <w:tcW w:w="257" w:type="pct"/>
            <w:tcBorders>
              <w:left w:val="nil"/>
              <w:bottom w:val="single" w:sz="4" w:space="0" w:color="auto"/>
              <w:right w:val="nil"/>
            </w:tcBorders>
            <w:shd w:val="clear" w:color="auto" w:fill="FFFFFF" w:themeFill="background1"/>
            <w:noWrap/>
          </w:tcPr>
          <w:p w14:paraId="5A87AAB2" w14:textId="05C8CEA8" w:rsidR="005E242C" w:rsidRPr="005E242C" w:rsidRDefault="005E242C" w:rsidP="005E242C">
            <w:pPr>
              <w:shd w:val="clear" w:color="auto" w:fill="FFFFFF" w:themeFill="background1"/>
              <w:spacing w:after="0"/>
              <w:jc w:val="right"/>
              <w:rPr>
                <w:ins w:id="11675" w:author="Steve Barbeaux" w:date="2022-10-10T12:17:00Z"/>
                <w:sz w:val="16"/>
                <w:szCs w:val="16"/>
                <w:rPrChange w:id="11676" w:author="Steve Barbeaux" w:date="2022-10-10T12:18:00Z">
                  <w:rPr>
                    <w:ins w:id="11677" w:author="Steve Barbeaux" w:date="2022-10-10T12:17:00Z"/>
                    <w:sz w:val="16"/>
                    <w:szCs w:val="16"/>
                  </w:rPr>
                </w:rPrChange>
              </w:rPr>
            </w:pPr>
            <w:ins w:id="11678" w:author="Steve Barbeaux" w:date="2022-10-10T12:18:00Z">
              <w:r w:rsidRPr="005E242C">
                <w:rPr>
                  <w:sz w:val="16"/>
                  <w:szCs w:val="16"/>
                  <w:rPrChange w:id="11679" w:author="Steve Barbeaux" w:date="2022-10-10T12:18:00Z">
                    <w:rPr/>
                  </w:rPrChange>
                </w:rPr>
                <w:t>0.01</w:t>
              </w:r>
            </w:ins>
          </w:p>
        </w:tc>
        <w:tc>
          <w:tcPr>
            <w:tcW w:w="257" w:type="pct"/>
            <w:tcBorders>
              <w:left w:val="nil"/>
              <w:bottom w:val="single" w:sz="4" w:space="0" w:color="auto"/>
              <w:right w:val="nil"/>
            </w:tcBorders>
            <w:shd w:val="clear" w:color="auto" w:fill="FFFFFF" w:themeFill="background1"/>
            <w:noWrap/>
          </w:tcPr>
          <w:p w14:paraId="21AC643B" w14:textId="03ACA8B9" w:rsidR="005E242C" w:rsidRPr="005E242C" w:rsidRDefault="005E242C" w:rsidP="005E242C">
            <w:pPr>
              <w:shd w:val="clear" w:color="auto" w:fill="FFFFFF" w:themeFill="background1"/>
              <w:spacing w:after="0"/>
              <w:jc w:val="right"/>
              <w:rPr>
                <w:ins w:id="11680" w:author="Steve Barbeaux" w:date="2022-10-10T12:17:00Z"/>
                <w:sz w:val="16"/>
                <w:szCs w:val="16"/>
                <w:rPrChange w:id="11681" w:author="Steve Barbeaux" w:date="2022-10-10T12:18:00Z">
                  <w:rPr>
                    <w:ins w:id="11682" w:author="Steve Barbeaux" w:date="2022-10-10T12:17:00Z"/>
                    <w:sz w:val="16"/>
                    <w:szCs w:val="16"/>
                  </w:rPr>
                </w:rPrChange>
              </w:rPr>
            </w:pPr>
            <w:ins w:id="11683" w:author="Steve Barbeaux" w:date="2022-10-10T12:18:00Z">
              <w:r w:rsidRPr="005E242C">
                <w:rPr>
                  <w:sz w:val="16"/>
                  <w:szCs w:val="16"/>
                  <w:rPrChange w:id="11684" w:author="Steve Barbeaux" w:date="2022-10-10T12:18:00Z">
                    <w:rPr/>
                  </w:rPrChange>
                </w:rPr>
                <w:t>0.00</w:t>
              </w:r>
            </w:ins>
          </w:p>
        </w:tc>
        <w:tc>
          <w:tcPr>
            <w:tcW w:w="257" w:type="pct"/>
            <w:tcBorders>
              <w:left w:val="nil"/>
              <w:bottom w:val="single" w:sz="4" w:space="0" w:color="auto"/>
              <w:right w:val="nil"/>
            </w:tcBorders>
            <w:shd w:val="clear" w:color="auto" w:fill="FFFFFF" w:themeFill="background1"/>
            <w:noWrap/>
          </w:tcPr>
          <w:p w14:paraId="6D8DDEAF" w14:textId="11D182B3" w:rsidR="005E242C" w:rsidRPr="005E242C" w:rsidRDefault="005E242C" w:rsidP="005E242C">
            <w:pPr>
              <w:shd w:val="clear" w:color="auto" w:fill="FFFFFF" w:themeFill="background1"/>
              <w:spacing w:after="0"/>
              <w:jc w:val="right"/>
              <w:rPr>
                <w:ins w:id="11685" w:author="Steve Barbeaux" w:date="2022-10-10T12:17:00Z"/>
                <w:sz w:val="16"/>
                <w:szCs w:val="16"/>
                <w:rPrChange w:id="11686" w:author="Steve Barbeaux" w:date="2022-10-10T12:18:00Z">
                  <w:rPr>
                    <w:ins w:id="11687" w:author="Steve Barbeaux" w:date="2022-10-10T12:17:00Z"/>
                    <w:sz w:val="16"/>
                    <w:szCs w:val="16"/>
                  </w:rPr>
                </w:rPrChange>
              </w:rPr>
            </w:pPr>
            <w:ins w:id="11688" w:author="Steve Barbeaux" w:date="2022-10-10T12:18:00Z">
              <w:r w:rsidRPr="005E242C">
                <w:rPr>
                  <w:sz w:val="16"/>
                  <w:szCs w:val="16"/>
                  <w:rPrChange w:id="11689" w:author="Steve Barbeaux" w:date="2022-10-10T12:18:00Z">
                    <w:rPr/>
                  </w:rPrChange>
                </w:rPr>
                <w:t>0.01</w:t>
              </w:r>
            </w:ins>
          </w:p>
        </w:tc>
        <w:tc>
          <w:tcPr>
            <w:tcW w:w="257" w:type="pct"/>
            <w:tcBorders>
              <w:left w:val="nil"/>
              <w:bottom w:val="single" w:sz="4" w:space="0" w:color="auto"/>
              <w:right w:val="nil"/>
            </w:tcBorders>
            <w:shd w:val="clear" w:color="auto" w:fill="FFFFFF" w:themeFill="background1"/>
            <w:noWrap/>
          </w:tcPr>
          <w:p w14:paraId="76A4C2B4" w14:textId="2D8FB710" w:rsidR="005E242C" w:rsidRPr="005E242C" w:rsidRDefault="005E242C" w:rsidP="005E242C">
            <w:pPr>
              <w:shd w:val="clear" w:color="auto" w:fill="FFFFFF" w:themeFill="background1"/>
              <w:spacing w:after="0"/>
              <w:jc w:val="right"/>
              <w:rPr>
                <w:ins w:id="11690" w:author="Steve Barbeaux" w:date="2022-10-10T12:17:00Z"/>
                <w:sz w:val="16"/>
                <w:szCs w:val="16"/>
                <w:rPrChange w:id="11691" w:author="Steve Barbeaux" w:date="2022-10-10T12:18:00Z">
                  <w:rPr>
                    <w:ins w:id="11692" w:author="Steve Barbeaux" w:date="2022-10-10T12:17:00Z"/>
                    <w:sz w:val="16"/>
                    <w:szCs w:val="16"/>
                  </w:rPr>
                </w:rPrChange>
              </w:rPr>
            </w:pPr>
            <w:ins w:id="11693" w:author="Steve Barbeaux" w:date="2022-10-10T12:18:00Z">
              <w:r w:rsidRPr="005E242C">
                <w:rPr>
                  <w:sz w:val="16"/>
                  <w:szCs w:val="16"/>
                  <w:rPrChange w:id="11694" w:author="Steve Barbeaux" w:date="2022-10-10T12:18:00Z">
                    <w:rPr/>
                  </w:rPrChange>
                </w:rPr>
                <w:t>0.00</w:t>
              </w:r>
            </w:ins>
          </w:p>
        </w:tc>
        <w:tc>
          <w:tcPr>
            <w:tcW w:w="257" w:type="pct"/>
            <w:tcBorders>
              <w:left w:val="nil"/>
              <w:bottom w:val="single" w:sz="4" w:space="0" w:color="auto"/>
              <w:right w:val="nil"/>
            </w:tcBorders>
            <w:shd w:val="clear" w:color="auto" w:fill="FFFFFF" w:themeFill="background1"/>
            <w:noWrap/>
          </w:tcPr>
          <w:p w14:paraId="29CE5938" w14:textId="7D6EB6D4" w:rsidR="005E242C" w:rsidRPr="005E242C" w:rsidRDefault="005E242C" w:rsidP="005E242C">
            <w:pPr>
              <w:shd w:val="clear" w:color="auto" w:fill="FFFFFF" w:themeFill="background1"/>
              <w:spacing w:after="0"/>
              <w:jc w:val="right"/>
              <w:rPr>
                <w:ins w:id="11695" w:author="Steve Barbeaux" w:date="2022-10-10T12:17:00Z"/>
                <w:sz w:val="16"/>
                <w:szCs w:val="16"/>
                <w:rPrChange w:id="11696" w:author="Steve Barbeaux" w:date="2022-10-10T12:18:00Z">
                  <w:rPr>
                    <w:ins w:id="11697" w:author="Steve Barbeaux" w:date="2022-10-10T12:17:00Z"/>
                    <w:sz w:val="16"/>
                    <w:szCs w:val="16"/>
                  </w:rPr>
                </w:rPrChange>
              </w:rPr>
            </w:pPr>
            <w:ins w:id="11698" w:author="Steve Barbeaux" w:date="2022-10-10T12:18:00Z">
              <w:r w:rsidRPr="005E242C">
                <w:rPr>
                  <w:sz w:val="16"/>
                  <w:szCs w:val="16"/>
                  <w:rPrChange w:id="11699" w:author="Steve Barbeaux" w:date="2022-10-10T12:18:00Z">
                    <w:rPr/>
                  </w:rPrChange>
                </w:rPr>
                <w:t>0.01</w:t>
              </w:r>
            </w:ins>
          </w:p>
        </w:tc>
        <w:tc>
          <w:tcPr>
            <w:tcW w:w="469" w:type="pct"/>
            <w:tcBorders>
              <w:left w:val="nil"/>
              <w:bottom w:val="single" w:sz="4" w:space="0" w:color="auto"/>
              <w:right w:val="nil"/>
            </w:tcBorders>
            <w:shd w:val="clear" w:color="auto" w:fill="FFFFFF" w:themeFill="background1"/>
            <w:noWrap/>
          </w:tcPr>
          <w:p w14:paraId="6C418D7C" w14:textId="1B68D0F0" w:rsidR="005E242C" w:rsidRPr="005E242C" w:rsidRDefault="005E242C" w:rsidP="005E242C">
            <w:pPr>
              <w:shd w:val="clear" w:color="auto" w:fill="FFFFFF" w:themeFill="background1"/>
              <w:spacing w:after="0"/>
              <w:jc w:val="right"/>
              <w:rPr>
                <w:ins w:id="11700" w:author="Steve Barbeaux" w:date="2022-10-10T12:17:00Z"/>
                <w:sz w:val="16"/>
                <w:szCs w:val="16"/>
                <w:rPrChange w:id="11701" w:author="Steve Barbeaux" w:date="2022-10-10T12:18:00Z">
                  <w:rPr>
                    <w:ins w:id="11702" w:author="Steve Barbeaux" w:date="2022-10-10T12:17:00Z"/>
                    <w:sz w:val="16"/>
                    <w:szCs w:val="16"/>
                  </w:rPr>
                </w:rPrChange>
              </w:rPr>
            </w:pPr>
            <w:ins w:id="11703" w:author="Steve Barbeaux" w:date="2022-10-10T12:18:00Z">
              <w:r w:rsidRPr="005E242C">
                <w:rPr>
                  <w:sz w:val="16"/>
                  <w:szCs w:val="16"/>
                  <w:rPrChange w:id="11704" w:author="Steve Barbeaux" w:date="2022-10-10T12:18:00Z">
                    <w:rPr/>
                  </w:rPrChange>
                </w:rPr>
                <w:t>0.38</w:t>
              </w:r>
            </w:ins>
          </w:p>
        </w:tc>
        <w:tc>
          <w:tcPr>
            <w:tcW w:w="317" w:type="pct"/>
            <w:tcBorders>
              <w:left w:val="nil"/>
              <w:bottom w:val="single" w:sz="4" w:space="0" w:color="auto"/>
              <w:right w:val="nil"/>
            </w:tcBorders>
            <w:shd w:val="clear" w:color="auto" w:fill="FFFFFF" w:themeFill="background1"/>
            <w:noWrap/>
          </w:tcPr>
          <w:p w14:paraId="29DDCD94" w14:textId="1F244CA6" w:rsidR="005E242C" w:rsidRPr="005E242C" w:rsidRDefault="005E242C" w:rsidP="005E242C">
            <w:pPr>
              <w:shd w:val="clear" w:color="auto" w:fill="FFFFFF" w:themeFill="background1"/>
              <w:spacing w:after="0"/>
              <w:jc w:val="right"/>
              <w:rPr>
                <w:ins w:id="11705" w:author="Steve Barbeaux" w:date="2022-10-10T12:17:00Z"/>
                <w:sz w:val="16"/>
                <w:szCs w:val="16"/>
                <w:rPrChange w:id="11706" w:author="Steve Barbeaux" w:date="2022-10-10T12:18:00Z">
                  <w:rPr>
                    <w:ins w:id="11707" w:author="Steve Barbeaux" w:date="2022-10-10T12:17:00Z"/>
                    <w:sz w:val="16"/>
                    <w:szCs w:val="16"/>
                  </w:rPr>
                </w:rPrChange>
              </w:rPr>
            </w:pPr>
            <w:ins w:id="11708" w:author="Steve Barbeaux" w:date="2022-10-10T12:18:00Z">
              <w:r w:rsidRPr="005E242C">
                <w:rPr>
                  <w:sz w:val="16"/>
                  <w:szCs w:val="16"/>
                  <w:rPrChange w:id="11709" w:author="Steve Barbeaux" w:date="2022-10-10T12:18:00Z">
                    <w:rPr/>
                  </w:rPrChange>
                </w:rPr>
                <w:t>2.9%</w:t>
              </w:r>
            </w:ins>
          </w:p>
        </w:tc>
      </w:tr>
    </w:tbl>
    <w:p w14:paraId="5A0C1DE6" w14:textId="77777777" w:rsidR="008B1845" w:rsidRDefault="008B1845" w:rsidP="00C421B4"/>
    <w:p w14:paraId="1DE3D7EC" w14:textId="77777777" w:rsidR="00645CC0" w:rsidRDefault="00645CC0" w:rsidP="00C421B4"/>
    <w:p w14:paraId="119A28A7" w14:textId="77777777" w:rsidR="00067971" w:rsidRDefault="00067971" w:rsidP="00C421B4"/>
    <w:p w14:paraId="62165613" w14:textId="77777777" w:rsidR="00067971" w:rsidRDefault="00067971" w:rsidP="00C421B4"/>
    <w:p w14:paraId="3D974777" w14:textId="77777777" w:rsidR="0060718B" w:rsidRDefault="0060718B" w:rsidP="00090530">
      <w:pPr>
        <w:pStyle w:val="Caption"/>
        <w:rPr>
          <w:ins w:id="11710" w:author="Steve Barbeaux" w:date="2022-10-10T12:25:00Z"/>
        </w:rPr>
        <w:sectPr w:rsidR="0060718B" w:rsidSect="00F04F7F">
          <w:pgSz w:w="12240" w:h="15840" w:code="1"/>
          <w:pgMar w:top="1440" w:right="1440" w:bottom="1440" w:left="1440" w:header="720" w:footer="720" w:gutter="0"/>
          <w:cols w:space="720"/>
          <w:docGrid w:linePitch="360"/>
        </w:sectPr>
      </w:pPr>
    </w:p>
    <w:p w14:paraId="48DF4AA1" w14:textId="4E2A088F" w:rsidR="00727647" w:rsidRDefault="00727647" w:rsidP="00090530">
      <w:pPr>
        <w:pStyle w:val="Caption"/>
      </w:pPr>
      <w:r>
        <w:lastRenderedPageBreak/>
        <w:t xml:space="preserve">Table </w:t>
      </w:r>
      <w:r w:rsidR="00755269">
        <w:t>1A</w:t>
      </w:r>
      <w:r>
        <w:t>.</w:t>
      </w:r>
      <w:r w:rsidR="00200B7D">
        <w:fldChar w:fldCharType="begin"/>
      </w:r>
      <w:r w:rsidR="00EE18B3">
        <w:instrText xml:space="preserve"> seq tab </w:instrText>
      </w:r>
      <w:r w:rsidR="00200B7D">
        <w:fldChar w:fldCharType="separate"/>
      </w:r>
      <w:r w:rsidR="00E66CA0">
        <w:rPr>
          <w:noProof/>
        </w:rPr>
        <w:t>22</w:t>
      </w:r>
      <w:r w:rsidR="00200B7D">
        <w:fldChar w:fldCharType="end"/>
      </w:r>
      <w:r>
        <w:t>.</w:t>
      </w:r>
      <w:r>
        <w:tab/>
      </w:r>
      <w:r w:rsidR="006F2C53">
        <w:t>Authors’ preferred</w:t>
      </w:r>
      <w:r w:rsidR="005C04E5">
        <w:t xml:space="preserve"> Model </w:t>
      </w:r>
      <w:r w:rsidR="00067971">
        <w:t>15.</w:t>
      </w:r>
      <w:r w:rsidR="00FD7276">
        <w:t>1</w:t>
      </w:r>
      <w:r w:rsidR="00086210">
        <w:t xml:space="preserve"> </w:t>
      </w:r>
      <w:r w:rsidR="006E6D80">
        <w:t>e</w:t>
      </w:r>
      <w:r>
        <w:t>stimated NRA r</w:t>
      </w:r>
      <w:r w:rsidRPr="003C0E22">
        <w:t xml:space="preserve">egion pollock catch at age </w:t>
      </w:r>
      <w:r w:rsidR="00086210">
        <w:t>in millions (10</w:t>
      </w:r>
      <w:r w:rsidR="00693704" w:rsidRPr="00693704">
        <w:rPr>
          <w:vertAlign w:val="superscript"/>
        </w:rPr>
        <w:t>6</w:t>
      </w:r>
      <w:r w:rsidRPr="003C0E22">
        <w:t>).</w:t>
      </w:r>
      <w:r w:rsidR="00C43270" w:rsidRPr="00C43270">
        <w:rPr>
          <w:i/>
        </w:rPr>
        <w:t xml:space="preserve"> </w:t>
      </w:r>
      <w:r w:rsidR="00067971" w:rsidRPr="00693704">
        <w:t>20</w:t>
      </w:r>
      <w:r w:rsidR="00D26856">
        <w:t>2</w:t>
      </w:r>
      <w:del w:id="11711" w:author="Steve Barbeaux" w:date="2022-10-10T12:18:00Z">
        <w:r w:rsidR="00D26856" w:rsidDel="0060718B">
          <w:delText>0</w:delText>
        </w:r>
      </w:del>
      <w:ins w:id="11712" w:author="Steve Barbeaux" w:date="2022-10-10T12:18:00Z">
        <w:r w:rsidR="0060718B">
          <w:t>2</w:t>
        </w:r>
      </w:ins>
      <w:r w:rsidR="00067971">
        <w:t xml:space="preserve"> </w:t>
      </w:r>
      <w:r w:rsidR="00693704" w:rsidRPr="00693704">
        <w:t>catch numbers</w:t>
      </w:r>
      <w:r w:rsidR="00086210">
        <w:t xml:space="preserve"> </w:t>
      </w:r>
      <w:r w:rsidR="00D76993">
        <w:t xml:space="preserve">estimated with </w:t>
      </w:r>
      <w:r w:rsidR="00C63F58">
        <w:t xml:space="preserve">the </w:t>
      </w:r>
      <w:r w:rsidR="00067971">
        <w:t>20</w:t>
      </w:r>
      <w:r w:rsidR="00D26856">
        <w:t>2</w:t>
      </w:r>
      <w:ins w:id="11713" w:author="Steve Barbeaux" w:date="2022-10-10T12:19:00Z">
        <w:r w:rsidR="0060718B">
          <w:t>2</w:t>
        </w:r>
      </w:ins>
      <w:del w:id="11714" w:author="Steve Barbeaux" w:date="2022-10-10T12:19:00Z">
        <w:r w:rsidR="00D26856" w:rsidDel="0060718B">
          <w:delText>0</w:delText>
        </w:r>
      </w:del>
      <w:r w:rsidR="00067971">
        <w:t xml:space="preserve"> </w:t>
      </w:r>
      <w:r w:rsidR="00C63F58">
        <w:t xml:space="preserve">total year end catch estimate of </w:t>
      </w:r>
      <w:r w:rsidR="00D26856">
        <w:t>2</w:t>
      </w:r>
      <w:proofErr w:type="gramStart"/>
      <w:r w:rsidR="00D26856">
        <w:t>,</w:t>
      </w:r>
      <w:ins w:id="11715" w:author="Steve Barbeaux" w:date="2022-10-10T12:24:00Z">
        <w:r w:rsidR="0060718B">
          <w:t>7</w:t>
        </w:r>
      </w:ins>
      <w:proofErr w:type="gramEnd"/>
      <w:del w:id="11716" w:author="Steve Barbeaux" w:date="2022-10-10T12:24:00Z">
        <w:r w:rsidR="00D26856" w:rsidDel="0060718B">
          <w:delText>2</w:delText>
        </w:r>
      </w:del>
      <w:r w:rsidR="00D26856">
        <w:t>0</w:t>
      </w:r>
      <w:del w:id="11717" w:author="Steve Barbeaux" w:date="2022-10-10T12:24:00Z">
        <w:r w:rsidR="00D26856" w:rsidDel="0060718B">
          <w:delText>0</w:delText>
        </w:r>
      </w:del>
      <w:ins w:id="11718" w:author="Steve Barbeaux" w:date="2022-10-10T12:24:00Z">
        <w:r w:rsidR="0060718B">
          <w:t>9</w:t>
        </w:r>
      </w:ins>
      <w:r w:rsidR="00D76993">
        <w:t xml:space="preserve"> t.</w:t>
      </w:r>
    </w:p>
    <w:tbl>
      <w:tblPr>
        <w:tblW w:w="5180" w:type="pct"/>
        <w:tblInd w:w="-90" w:type="dxa"/>
        <w:tblLayout w:type="fixed"/>
        <w:tblLook w:val="04A0" w:firstRow="1" w:lastRow="0" w:firstColumn="1" w:lastColumn="0" w:noHBand="0" w:noVBand="1"/>
      </w:tblPr>
      <w:tblGrid>
        <w:gridCol w:w="750"/>
        <w:gridCol w:w="793"/>
        <w:gridCol w:w="793"/>
        <w:gridCol w:w="793"/>
        <w:gridCol w:w="793"/>
        <w:gridCol w:w="793"/>
        <w:gridCol w:w="792"/>
        <w:gridCol w:w="792"/>
        <w:gridCol w:w="792"/>
        <w:gridCol w:w="792"/>
        <w:gridCol w:w="792"/>
        <w:gridCol w:w="792"/>
        <w:gridCol w:w="792"/>
        <w:gridCol w:w="792"/>
        <w:gridCol w:w="792"/>
        <w:gridCol w:w="792"/>
        <w:gridCol w:w="792"/>
        <w:tblGridChange w:id="11719">
          <w:tblGrid>
            <w:gridCol w:w="542"/>
            <w:gridCol w:w="208"/>
            <w:gridCol w:w="365"/>
            <w:gridCol w:w="428"/>
            <w:gridCol w:w="145"/>
            <w:gridCol w:w="573"/>
            <w:gridCol w:w="75"/>
            <w:gridCol w:w="497"/>
            <w:gridCol w:w="296"/>
            <w:gridCol w:w="276"/>
            <w:gridCol w:w="517"/>
            <w:gridCol w:w="55"/>
            <w:gridCol w:w="572"/>
            <w:gridCol w:w="166"/>
            <w:gridCol w:w="406"/>
            <w:gridCol w:w="386"/>
            <w:gridCol w:w="186"/>
            <w:gridCol w:w="572"/>
            <w:gridCol w:w="34"/>
            <w:gridCol w:w="538"/>
            <w:gridCol w:w="254"/>
            <w:gridCol w:w="318"/>
            <w:gridCol w:w="474"/>
            <w:gridCol w:w="98"/>
            <w:gridCol w:w="572"/>
            <w:gridCol w:w="122"/>
            <w:gridCol w:w="450"/>
            <w:gridCol w:w="342"/>
            <w:gridCol w:w="230"/>
            <w:gridCol w:w="562"/>
            <w:gridCol w:w="792"/>
            <w:gridCol w:w="792"/>
            <w:gridCol w:w="792"/>
            <w:gridCol w:w="792"/>
          </w:tblGrid>
        </w:tblGridChange>
      </w:tblGrid>
      <w:tr w:rsidR="00D45095" w:rsidRPr="006B3903" w14:paraId="379430F2" w14:textId="77777777" w:rsidTr="00094359">
        <w:trPr>
          <w:trHeight w:val="300"/>
        </w:trPr>
        <w:tc>
          <w:tcPr>
            <w:tcW w:w="279" w:type="pct"/>
            <w:tcBorders>
              <w:top w:val="single" w:sz="4" w:space="0" w:color="auto"/>
              <w:left w:val="nil"/>
              <w:bottom w:val="double" w:sz="6" w:space="0" w:color="auto"/>
              <w:right w:val="nil"/>
            </w:tcBorders>
            <w:shd w:val="clear" w:color="auto" w:fill="auto"/>
            <w:noWrap/>
            <w:vAlign w:val="bottom"/>
            <w:hideMark/>
          </w:tcPr>
          <w:p w14:paraId="393EF0C9" w14:textId="77777777" w:rsidR="00D87DB4" w:rsidRPr="0060718B" w:rsidRDefault="00A126C6">
            <w:pPr>
              <w:spacing w:after="0"/>
              <w:jc w:val="right"/>
              <w:rPr>
                <w:rFonts w:ascii="Arial" w:hAnsi="Arial"/>
                <w:color w:val="000000"/>
                <w:kern w:val="28"/>
                <w:sz w:val="18"/>
                <w:szCs w:val="18"/>
                <w:rPrChange w:id="11720" w:author="Steve Barbeaux" w:date="2022-10-10T12:25:00Z">
                  <w:rPr>
                    <w:rFonts w:ascii="Arial" w:hAnsi="Arial"/>
                    <w:color w:val="000000"/>
                    <w:kern w:val="28"/>
                    <w:sz w:val="14"/>
                    <w:szCs w:val="14"/>
                  </w:rPr>
                </w:rPrChange>
              </w:rPr>
            </w:pPr>
            <w:r w:rsidRPr="0060718B">
              <w:rPr>
                <w:b/>
                <w:bCs/>
                <w:sz w:val="18"/>
                <w:szCs w:val="18"/>
                <w:rPrChange w:id="11721" w:author="Steve Barbeaux" w:date="2022-10-10T12:25:00Z">
                  <w:rPr>
                    <w:b/>
                    <w:bCs/>
                    <w:sz w:val="14"/>
                    <w:szCs w:val="14"/>
                  </w:rPr>
                </w:rPrChange>
              </w:rPr>
              <w:t>Year</w:t>
            </w:r>
          </w:p>
        </w:tc>
        <w:tc>
          <w:tcPr>
            <w:tcW w:w="295" w:type="pct"/>
            <w:tcBorders>
              <w:top w:val="single" w:sz="4" w:space="0" w:color="auto"/>
              <w:left w:val="nil"/>
              <w:bottom w:val="double" w:sz="6" w:space="0" w:color="auto"/>
              <w:right w:val="nil"/>
            </w:tcBorders>
            <w:vAlign w:val="bottom"/>
          </w:tcPr>
          <w:p w14:paraId="3EA810E2" w14:textId="77777777" w:rsidR="008500C4" w:rsidRPr="0060718B" w:rsidRDefault="00A126C6">
            <w:pPr>
              <w:spacing w:after="0"/>
              <w:jc w:val="right"/>
              <w:rPr>
                <w:b/>
                <w:bCs/>
                <w:sz w:val="18"/>
                <w:szCs w:val="18"/>
                <w:rPrChange w:id="11722" w:author="Steve Barbeaux" w:date="2022-10-10T12:25:00Z">
                  <w:rPr>
                    <w:b/>
                    <w:bCs/>
                    <w:sz w:val="14"/>
                    <w:szCs w:val="14"/>
                  </w:rPr>
                </w:rPrChange>
              </w:rPr>
            </w:pPr>
            <w:r w:rsidRPr="0060718B">
              <w:rPr>
                <w:b/>
                <w:bCs/>
                <w:sz w:val="18"/>
                <w:szCs w:val="18"/>
                <w:rPrChange w:id="11723" w:author="Steve Barbeaux" w:date="2022-10-10T12:25:00Z">
                  <w:rPr>
                    <w:b/>
                    <w:bCs/>
                    <w:sz w:val="14"/>
                    <w:szCs w:val="14"/>
                  </w:rPr>
                </w:rPrChange>
              </w:rPr>
              <w:t>1</w:t>
            </w:r>
          </w:p>
        </w:tc>
        <w:tc>
          <w:tcPr>
            <w:tcW w:w="295" w:type="pct"/>
            <w:tcBorders>
              <w:top w:val="single" w:sz="4" w:space="0" w:color="auto"/>
              <w:left w:val="nil"/>
              <w:bottom w:val="double" w:sz="6" w:space="0" w:color="auto"/>
              <w:right w:val="nil"/>
            </w:tcBorders>
            <w:shd w:val="clear" w:color="auto" w:fill="auto"/>
            <w:noWrap/>
            <w:vAlign w:val="bottom"/>
            <w:hideMark/>
          </w:tcPr>
          <w:p w14:paraId="509C7AFA" w14:textId="77777777" w:rsidR="008500C4" w:rsidRPr="0060718B" w:rsidRDefault="00A126C6">
            <w:pPr>
              <w:spacing w:after="0"/>
              <w:jc w:val="right"/>
              <w:rPr>
                <w:color w:val="000000"/>
                <w:sz w:val="18"/>
                <w:szCs w:val="18"/>
                <w:rPrChange w:id="11724" w:author="Steve Barbeaux" w:date="2022-10-10T12:25:00Z">
                  <w:rPr>
                    <w:color w:val="000000"/>
                    <w:sz w:val="14"/>
                    <w:szCs w:val="14"/>
                  </w:rPr>
                </w:rPrChange>
              </w:rPr>
            </w:pPr>
            <w:r w:rsidRPr="0060718B">
              <w:rPr>
                <w:b/>
                <w:bCs/>
                <w:sz w:val="18"/>
                <w:szCs w:val="18"/>
                <w:rPrChange w:id="11725" w:author="Steve Barbeaux" w:date="2022-10-10T12:25:00Z">
                  <w:rPr>
                    <w:b/>
                    <w:bCs/>
                    <w:sz w:val="14"/>
                    <w:szCs w:val="14"/>
                  </w:rPr>
                </w:rPrChange>
              </w:rPr>
              <w:t>2</w:t>
            </w:r>
          </w:p>
        </w:tc>
        <w:tc>
          <w:tcPr>
            <w:tcW w:w="295" w:type="pct"/>
            <w:tcBorders>
              <w:top w:val="single" w:sz="4" w:space="0" w:color="auto"/>
              <w:left w:val="nil"/>
              <w:bottom w:val="double" w:sz="6" w:space="0" w:color="auto"/>
              <w:right w:val="nil"/>
            </w:tcBorders>
            <w:shd w:val="clear" w:color="auto" w:fill="auto"/>
            <w:noWrap/>
            <w:vAlign w:val="bottom"/>
            <w:hideMark/>
          </w:tcPr>
          <w:p w14:paraId="1E26B099" w14:textId="77777777" w:rsidR="008500C4" w:rsidRPr="0060718B" w:rsidRDefault="00A126C6">
            <w:pPr>
              <w:spacing w:after="0"/>
              <w:jc w:val="right"/>
              <w:rPr>
                <w:color w:val="000000"/>
                <w:sz w:val="18"/>
                <w:szCs w:val="18"/>
                <w:rPrChange w:id="11726" w:author="Steve Barbeaux" w:date="2022-10-10T12:25:00Z">
                  <w:rPr>
                    <w:color w:val="000000"/>
                    <w:sz w:val="14"/>
                    <w:szCs w:val="14"/>
                  </w:rPr>
                </w:rPrChange>
              </w:rPr>
            </w:pPr>
            <w:r w:rsidRPr="0060718B">
              <w:rPr>
                <w:b/>
                <w:bCs/>
                <w:sz w:val="18"/>
                <w:szCs w:val="18"/>
                <w:rPrChange w:id="11727" w:author="Steve Barbeaux" w:date="2022-10-10T12:25:00Z">
                  <w:rPr>
                    <w:b/>
                    <w:bCs/>
                    <w:sz w:val="14"/>
                    <w:szCs w:val="14"/>
                  </w:rPr>
                </w:rPrChange>
              </w:rPr>
              <w:t>3</w:t>
            </w:r>
          </w:p>
        </w:tc>
        <w:tc>
          <w:tcPr>
            <w:tcW w:w="295" w:type="pct"/>
            <w:tcBorders>
              <w:top w:val="single" w:sz="4" w:space="0" w:color="auto"/>
              <w:left w:val="nil"/>
              <w:bottom w:val="double" w:sz="6" w:space="0" w:color="auto"/>
              <w:right w:val="nil"/>
            </w:tcBorders>
            <w:shd w:val="clear" w:color="auto" w:fill="auto"/>
            <w:noWrap/>
            <w:vAlign w:val="bottom"/>
            <w:hideMark/>
          </w:tcPr>
          <w:p w14:paraId="4D51A703" w14:textId="77777777" w:rsidR="008500C4" w:rsidRPr="0060718B" w:rsidRDefault="00A126C6">
            <w:pPr>
              <w:spacing w:after="0"/>
              <w:jc w:val="right"/>
              <w:rPr>
                <w:color w:val="000000"/>
                <w:sz w:val="18"/>
                <w:szCs w:val="18"/>
                <w:rPrChange w:id="11728" w:author="Steve Barbeaux" w:date="2022-10-10T12:25:00Z">
                  <w:rPr>
                    <w:color w:val="000000"/>
                    <w:sz w:val="14"/>
                    <w:szCs w:val="14"/>
                  </w:rPr>
                </w:rPrChange>
              </w:rPr>
            </w:pPr>
            <w:r w:rsidRPr="0060718B">
              <w:rPr>
                <w:b/>
                <w:bCs/>
                <w:sz w:val="18"/>
                <w:szCs w:val="18"/>
                <w:rPrChange w:id="11729" w:author="Steve Barbeaux" w:date="2022-10-10T12:25:00Z">
                  <w:rPr>
                    <w:b/>
                    <w:bCs/>
                    <w:sz w:val="14"/>
                    <w:szCs w:val="14"/>
                  </w:rPr>
                </w:rPrChange>
              </w:rPr>
              <w:t>4</w:t>
            </w:r>
          </w:p>
        </w:tc>
        <w:tc>
          <w:tcPr>
            <w:tcW w:w="295" w:type="pct"/>
            <w:tcBorders>
              <w:top w:val="single" w:sz="4" w:space="0" w:color="auto"/>
              <w:left w:val="nil"/>
              <w:bottom w:val="double" w:sz="6" w:space="0" w:color="auto"/>
              <w:right w:val="nil"/>
            </w:tcBorders>
            <w:shd w:val="clear" w:color="auto" w:fill="auto"/>
            <w:noWrap/>
            <w:vAlign w:val="bottom"/>
            <w:hideMark/>
          </w:tcPr>
          <w:p w14:paraId="5080F83A" w14:textId="77777777" w:rsidR="008500C4" w:rsidRPr="0060718B" w:rsidRDefault="00A126C6">
            <w:pPr>
              <w:spacing w:after="0"/>
              <w:jc w:val="right"/>
              <w:rPr>
                <w:color w:val="000000"/>
                <w:sz w:val="18"/>
                <w:szCs w:val="18"/>
                <w:rPrChange w:id="11730" w:author="Steve Barbeaux" w:date="2022-10-10T12:25:00Z">
                  <w:rPr>
                    <w:color w:val="000000"/>
                    <w:sz w:val="14"/>
                    <w:szCs w:val="14"/>
                  </w:rPr>
                </w:rPrChange>
              </w:rPr>
            </w:pPr>
            <w:r w:rsidRPr="0060718B">
              <w:rPr>
                <w:b/>
                <w:bCs/>
                <w:sz w:val="18"/>
                <w:szCs w:val="18"/>
                <w:rPrChange w:id="11731" w:author="Steve Barbeaux" w:date="2022-10-10T12:25:00Z">
                  <w:rPr>
                    <w:b/>
                    <w:bCs/>
                    <w:sz w:val="14"/>
                    <w:szCs w:val="14"/>
                  </w:rPr>
                </w:rPrChange>
              </w:rPr>
              <w:t>5</w:t>
            </w:r>
          </w:p>
        </w:tc>
        <w:tc>
          <w:tcPr>
            <w:tcW w:w="295" w:type="pct"/>
            <w:tcBorders>
              <w:top w:val="single" w:sz="4" w:space="0" w:color="auto"/>
              <w:left w:val="nil"/>
              <w:bottom w:val="double" w:sz="6" w:space="0" w:color="auto"/>
              <w:right w:val="nil"/>
            </w:tcBorders>
            <w:shd w:val="clear" w:color="auto" w:fill="auto"/>
            <w:noWrap/>
            <w:vAlign w:val="bottom"/>
            <w:hideMark/>
          </w:tcPr>
          <w:p w14:paraId="7EBFB69D" w14:textId="77777777" w:rsidR="008500C4" w:rsidRPr="0060718B" w:rsidRDefault="00A126C6">
            <w:pPr>
              <w:spacing w:after="0"/>
              <w:jc w:val="right"/>
              <w:rPr>
                <w:color w:val="000000"/>
                <w:sz w:val="18"/>
                <w:szCs w:val="18"/>
                <w:rPrChange w:id="11732" w:author="Steve Barbeaux" w:date="2022-10-10T12:25:00Z">
                  <w:rPr>
                    <w:color w:val="000000"/>
                    <w:sz w:val="14"/>
                    <w:szCs w:val="14"/>
                  </w:rPr>
                </w:rPrChange>
              </w:rPr>
            </w:pPr>
            <w:r w:rsidRPr="0060718B">
              <w:rPr>
                <w:b/>
                <w:bCs/>
                <w:sz w:val="18"/>
                <w:szCs w:val="18"/>
                <w:rPrChange w:id="11733" w:author="Steve Barbeaux" w:date="2022-10-10T12:25:00Z">
                  <w:rPr>
                    <w:b/>
                    <w:bCs/>
                    <w:sz w:val="14"/>
                    <w:szCs w:val="14"/>
                  </w:rPr>
                </w:rPrChange>
              </w:rPr>
              <w:t>6</w:t>
            </w:r>
          </w:p>
        </w:tc>
        <w:tc>
          <w:tcPr>
            <w:tcW w:w="295" w:type="pct"/>
            <w:tcBorders>
              <w:top w:val="single" w:sz="4" w:space="0" w:color="auto"/>
              <w:left w:val="nil"/>
              <w:bottom w:val="double" w:sz="6" w:space="0" w:color="auto"/>
              <w:right w:val="nil"/>
            </w:tcBorders>
            <w:shd w:val="clear" w:color="auto" w:fill="auto"/>
            <w:noWrap/>
            <w:vAlign w:val="bottom"/>
            <w:hideMark/>
          </w:tcPr>
          <w:p w14:paraId="1BCD944E" w14:textId="77777777" w:rsidR="008500C4" w:rsidRPr="0060718B" w:rsidRDefault="00A126C6">
            <w:pPr>
              <w:spacing w:after="0"/>
              <w:jc w:val="right"/>
              <w:rPr>
                <w:color w:val="000000"/>
                <w:sz w:val="18"/>
                <w:szCs w:val="18"/>
                <w:rPrChange w:id="11734" w:author="Steve Barbeaux" w:date="2022-10-10T12:25:00Z">
                  <w:rPr>
                    <w:color w:val="000000"/>
                    <w:sz w:val="14"/>
                    <w:szCs w:val="14"/>
                  </w:rPr>
                </w:rPrChange>
              </w:rPr>
            </w:pPr>
            <w:r w:rsidRPr="0060718B">
              <w:rPr>
                <w:b/>
                <w:bCs/>
                <w:sz w:val="18"/>
                <w:szCs w:val="18"/>
                <w:rPrChange w:id="11735" w:author="Steve Barbeaux" w:date="2022-10-10T12:25:00Z">
                  <w:rPr>
                    <w:b/>
                    <w:bCs/>
                    <w:sz w:val="14"/>
                    <w:szCs w:val="14"/>
                  </w:rPr>
                </w:rPrChange>
              </w:rPr>
              <w:t>7</w:t>
            </w:r>
          </w:p>
        </w:tc>
        <w:tc>
          <w:tcPr>
            <w:tcW w:w="295" w:type="pct"/>
            <w:tcBorders>
              <w:top w:val="single" w:sz="4" w:space="0" w:color="auto"/>
              <w:left w:val="nil"/>
              <w:bottom w:val="double" w:sz="6" w:space="0" w:color="auto"/>
              <w:right w:val="nil"/>
            </w:tcBorders>
            <w:shd w:val="clear" w:color="auto" w:fill="auto"/>
            <w:noWrap/>
            <w:vAlign w:val="bottom"/>
            <w:hideMark/>
          </w:tcPr>
          <w:p w14:paraId="38BF4423" w14:textId="77777777" w:rsidR="008500C4" w:rsidRPr="0060718B" w:rsidRDefault="00A126C6">
            <w:pPr>
              <w:spacing w:after="0"/>
              <w:jc w:val="right"/>
              <w:rPr>
                <w:color w:val="000000"/>
                <w:sz w:val="18"/>
                <w:szCs w:val="18"/>
                <w:rPrChange w:id="11736" w:author="Steve Barbeaux" w:date="2022-10-10T12:25:00Z">
                  <w:rPr>
                    <w:color w:val="000000"/>
                    <w:sz w:val="14"/>
                    <w:szCs w:val="14"/>
                  </w:rPr>
                </w:rPrChange>
              </w:rPr>
            </w:pPr>
            <w:r w:rsidRPr="0060718B">
              <w:rPr>
                <w:b/>
                <w:bCs/>
                <w:sz w:val="18"/>
                <w:szCs w:val="18"/>
                <w:rPrChange w:id="11737" w:author="Steve Barbeaux" w:date="2022-10-10T12:25:00Z">
                  <w:rPr>
                    <w:b/>
                    <w:bCs/>
                    <w:sz w:val="14"/>
                    <w:szCs w:val="14"/>
                  </w:rPr>
                </w:rPrChange>
              </w:rPr>
              <w:t>8</w:t>
            </w:r>
          </w:p>
        </w:tc>
        <w:tc>
          <w:tcPr>
            <w:tcW w:w="295" w:type="pct"/>
            <w:tcBorders>
              <w:top w:val="single" w:sz="4" w:space="0" w:color="auto"/>
              <w:left w:val="nil"/>
              <w:bottom w:val="double" w:sz="6" w:space="0" w:color="auto"/>
              <w:right w:val="nil"/>
            </w:tcBorders>
            <w:shd w:val="clear" w:color="auto" w:fill="auto"/>
            <w:noWrap/>
            <w:vAlign w:val="bottom"/>
            <w:hideMark/>
          </w:tcPr>
          <w:p w14:paraId="1CA5B75A" w14:textId="77777777" w:rsidR="008500C4" w:rsidRPr="0060718B" w:rsidRDefault="00A126C6">
            <w:pPr>
              <w:spacing w:after="0"/>
              <w:jc w:val="right"/>
              <w:rPr>
                <w:color w:val="000000"/>
                <w:sz w:val="18"/>
                <w:szCs w:val="18"/>
                <w:rPrChange w:id="11738" w:author="Steve Barbeaux" w:date="2022-10-10T12:25:00Z">
                  <w:rPr>
                    <w:color w:val="000000"/>
                    <w:sz w:val="14"/>
                    <w:szCs w:val="14"/>
                  </w:rPr>
                </w:rPrChange>
              </w:rPr>
            </w:pPr>
            <w:r w:rsidRPr="0060718B">
              <w:rPr>
                <w:b/>
                <w:bCs/>
                <w:sz w:val="18"/>
                <w:szCs w:val="18"/>
                <w:rPrChange w:id="11739" w:author="Steve Barbeaux" w:date="2022-10-10T12:25:00Z">
                  <w:rPr>
                    <w:b/>
                    <w:bCs/>
                    <w:sz w:val="14"/>
                    <w:szCs w:val="14"/>
                  </w:rPr>
                </w:rPrChange>
              </w:rPr>
              <w:t>9</w:t>
            </w:r>
          </w:p>
        </w:tc>
        <w:tc>
          <w:tcPr>
            <w:tcW w:w="295" w:type="pct"/>
            <w:tcBorders>
              <w:top w:val="single" w:sz="4" w:space="0" w:color="auto"/>
              <w:left w:val="nil"/>
              <w:bottom w:val="double" w:sz="6" w:space="0" w:color="auto"/>
              <w:right w:val="nil"/>
            </w:tcBorders>
            <w:shd w:val="clear" w:color="auto" w:fill="auto"/>
            <w:noWrap/>
            <w:vAlign w:val="bottom"/>
            <w:hideMark/>
          </w:tcPr>
          <w:p w14:paraId="1C77B9DC" w14:textId="77777777" w:rsidR="008500C4" w:rsidRPr="0060718B" w:rsidRDefault="00A126C6">
            <w:pPr>
              <w:spacing w:after="0"/>
              <w:jc w:val="right"/>
              <w:rPr>
                <w:color w:val="000000"/>
                <w:sz w:val="18"/>
                <w:szCs w:val="18"/>
                <w:rPrChange w:id="11740" w:author="Steve Barbeaux" w:date="2022-10-10T12:25:00Z">
                  <w:rPr>
                    <w:color w:val="000000"/>
                    <w:sz w:val="14"/>
                    <w:szCs w:val="14"/>
                  </w:rPr>
                </w:rPrChange>
              </w:rPr>
            </w:pPr>
            <w:r w:rsidRPr="0060718B">
              <w:rPr>
                <w:b/>
                <w:bCs/>
                <w:sz w:val="18"/>
                <w:szCs w:val="18"/>
                <w:rPrChange w:id="11741" w:author="Steve Barbeaux" w:date="2022-10-10T12:25:00Z">
                  <w:rPr>
                    <w:b/>
                    <w:bCs/>
                    <w:sz w:val="14"/>
                    <w:szCs w:val="14"/>
                  </w:rPr>
                </w:rPrChange>
              </w:rPr>
              <w:t>10</w:t>
            </w:r>
          </w:p>
        </w:tc>
        <w:tc>
          <w:tcPr>
            <w:tcW w:w="295" w:type="pct"/>
            <w:tcBorders>
              <w:top w:val="single" w:sz="4" w:space="0" w:color="auto"/>
              <w:left w:val="nil"/>
              <w:bottom w:val="double" w:sz="6" w:space="0" w:color="auto"/>
              <w:right w:val="nil"/>
            </w:tcBorders>
            <w:shd w:val="clear" w:color="auto" w:fill="auto"/>
            <w:noWrap/>
            <w:vAlign w:val="bottom"/>
            <w:hideMark/>
          </w:tcPr>
          <w:p w14:paraId="3821EF4F" w14:textId="77777777" w:rsidR="008500C4" w:rsidRPr="0060718B" w:rsidRDefault="00A126C6">
            <w:pPr>
              <w:spacing w:after="0"/>
              <w:jc w:val="right"/>
              <w:rPr>
                <w:color w:val="000000"/>
                <w:sz w:val="18"/>
                <w:szCs w:val="18"/>
                <w:rPrChange w:id="11742" w:author="Steve Barbeaux" w:date="2022-10-10T12:25:00Z">
                  <w:rPr>
                    <w:color w:val="000000"/>
                    <w:sz w:val="14"/>
                    <w:szCs w:val="14"/>
                  </w:rPr>
                </w:rPrChange>
              </w:rPr>
            </w:pPr>
            <w:r w:rsidRPr="0060718B">
              <w:rPr>
                <w:b/>
                <w:bCs/>
                <w:sz w:val="18"/>
                <w:szCs w:val="18"/>
                <w:rPrChange w:id="11743" w:author="Steve Barbeaux" w:date="2022-10-10T12:25:00Z">
                  <w:rPr>
                    <w:b/>
                    <w:bCs/>
                    <w:sz w:val="14"/>
                    <w:szCs w:val="14"/>
                  </w:rPr>
                </w:rPrChange>
              </w:rPr>
              <w:t>11</w:t>
            </w:r>
          </w:p>
        </w:tc>
        <w:tc>
          <w:tcPr>
            <w:tcW w:w="295" w:type="pct"/>
            <w:tcBorders>
              <w:top w:val="single" w:sz="4" w:space="0" w:color="auto"/>
              <w:left w:val="nil"/>
              <w:bottom w:val="double" w:sz="6" w:space="0" w:color="auto"/>
              <w:right w:val="nil"/>
            </w:tcBorders>
            <w:shd w:val="clear" w:color="auto" w:fill="auto"/>
            <w:noWrap/>
            <w:vAlign w:val="bottom"/>
            <w:hideMark/>
          </w:tcPr>
          <w:p w14:paraId="08E680FF" w14:textId="77777777" w:rsidR="008500C4" w:rsidRPr="0060718B" w:rsidRDefault="00A126C6">
            <w:pPr>
              <w:spacing w:after="0"/>
              <w:jc w:val="right"/>
              <w:rPr>
                <w:color w:val="000000"/>
                <w:sz w:val="18"/>
                <w:szCs w:val="18"/>
                <w:rPrChange w:id="11744" w:author="Steve Barbeaux" w:date="2022-10-10T12:25:00Z">
                  <w:rPr>
                    <w:color w:val="000000"/>
                    <w:sz w:val="14"/>
                    <w:szCs w:val="14"/>
                  </w:rPr>
                </w:rPrChange>
              </w:rPr>
            </w:pPr>
            <w:r w:rsidRPr="0060718B">
              <w:rPr>
                <w:b/>
                <w:bCs/>
                <w:sz w:val="18"/>
                <w:szCs w:val="18"/>
                <w:rPrChange w:id="11745" w:author="Steve Barbeaux" w:date="2022-10-10T12:25:00Z">
                  <w:rPr>
                    <w:b/>
                    <w:bCs/>
                    <w:sz w:val="14"/>
                    <w:szCs w:val="14"/>
                  </w:rPr>
                </w:rPrChange>
              </w:rPr>
              <w:t>12</w:t>
            </w:r>
          </w:p>
        </w:tc>
        <w:tc>
          <w:tcPr>
            <w:tcW w:w="295" w:type="pct"/>
            <w:tcBorders>
              <w:top w:val="single" w:sz="4" w:space="0" w:color="auto"/>
              <w:left w:val="nil"/>
              <w:bottom w:val="double" w:sz="6" w:space="0" w:color="auto"/>
              <w:right w:val="nil"/>
            </w:tcBorders>
            <w:shd w:val="clear" w:color="auto" w:fill="auto"/>
            <w:noWrap/>
            <w:vAlign w:val="bottom"/>
            <w:hideMark/>
          </w:tcPr>
          <w:p w14:paraId="0DEF5B35" w14:textId="77777777" w:rsidR="008500C4" w:rsidRPr="0060718B" w:rsidRDefault="00A126C6">
            <w:pPr>
              <w:spacing w:after="0"/>
              <w:jc w:val="right"/>
              <w:rPr>
                <w:color w:val="000000"/>
                <w:sz w:val="18"/>
                <w:szCs w:val="18"/>
                <w:rPrChange w:id="11746" w:author="Steve Barbeaux" w:date="2022-10-10T12:25:00Z">
                  <w:rPr>
                    <w:color w:val="000000"/>
                    <w:sz w:val="14"/>
                    <w:szCs w:val="14"/>
                  </w:rPr>
                </w:rPrChange>
              </w:rPr>
            </w:pPr>
            <w:r w:rsidRPr="0060718B">
              <w:rPr>
                <w:b/>
                <w:bCs/>
                <w:sz w:val="18"/>
                <w:szCs w:val="18"/>
                <w:rPrChange w:id="11747" w:author="Steve Barbeaux" w:date="2022-10-10T12:25:00Z">
                  <w:rPr>
                    <w:b/>
                    <w:bCs/>
                    <w:sz w:val="14"/>
                    <w:szCs w:val="14"/>
                  </w:rPr>
                </w:rPrChange>
              </w:rPr>
              <w:t>13</w:t>
            </w:r>
          </w:p>
        </w:tc>
        <w:tc>
          <w:tcPr>
            <w:tcW w:w="295" w:type="pct"/>
            <w:tcBorders>
              <w:top w:val="single" w:sz="4" w:space="0" w:color="auto"/>
              <w:left w:val="nil"/>
              <w:bottom w:val="double" w:sz="6" w:space="0" w:color="auto"/>
              <w:right w:val="nil"/>
            </w:tcBorders>
            <w:shd w:val="clear" w:color="auto" w:fill="auto"/>
            <w:noWrap/>
            <w:vAlign w:val="bottom"/>
            <w:hideMark/>
          </w:tcPr>
          <w:p w14:paraId="328AA5F2" w14:textId="77777777" w:rsidR="008500C4" w:rsidRPr="0060718B" w:rsidRDefault="00A126C6">
            <w:pPr>
              <w:spacing w:after="0"/>
              <w:jc w:val="right"/>
              <w:rPr>
                <w:color w:val="000000"/>
                <w:sz w:val="18"/>
                <w:szCs w:val="18"/>
                <w:rPrChange w:id="11748" w:author="Steve Barbeaux" w:date="2022-10-10T12:25:00Z">
                  <w:rPr>
                    <w:color w:val="000000"/>
                    <w:sz w:val="14"/>
                    <w:szCs w:val="14"/>
                  </w:rPr>
                </w:rPrChange>
              </w:rPr>
            </w:pPr>
            <w:r w:rsidRPr="0060718B">
              <w:rPr>
                <w:b/>
                <w:bCs/>
                <w:sz w:val="18"/>
                <w:szCs w:val="18"/>
                <w:rPrChange w:id="11749" w:author="Steve Barbeaux" w:date="2022-10-10T12:25:00Z">
                  <w:rPr>
                    <w:b/>
                    <w:bCs/>
                    <w:sz w:val="14"/>
                    <w:szCs w:val="14"/>
                  </w:rPr>
                </w:rPrChange>
              </w:rPr>
              <w:t>14</w:t>
            </w:r>
          </w:p>
        </w:tc>
        <w:tc>
          <w:tcPr>
            <w:tcW w:w="295" w:type="pct"/>
            <w:tcBorders>
              <w:top w:val="single" w:sz="4" w:space="0" w:color="auto"/>
              <w:left w:val="nil"/>
              <w:bottom w:val="double" w:sz="6" w:space="0" w:color="auto"/>
              <w:right w:val="nil"/>
            </w:tcBorders>
            <w:shd w:val="clear" w:color="auto" w:fill="auto"/>
            <w:noWrap/>
            <w:vAlign w:val="bottom"/>
            <w:hideMark/>
          </w:tcPr>
          <w:p w14:paraId="0C0CF668" w14:textId="77777777" w:rsidR="008500C4" w:rsidRPr="0060718B" w:rsidRDefault="00A126C6">
            <w:pPr>
              <w:spacing w:after="0"/>
              <w:jc w:val="right"/>
              <w:rPr>
                <w:color w:val="000000"/>
                <w:sz w:val="18"/>
                <w:szCs w:val="18"/>
                <w:rPrChange w:id="11750" w:author="Steve Barbeaux" w:date="2022-10-10T12:25:00Z">
                  <w:rPr>
                    <w:color w:val="000000"/>
                    <w:sz w:val="14"/>
                    <w:szCs w:val="14"/>
                  </w:rPr>
                </w:rPrChange>
              </w:rPr>
            </w:pPr>
            <w:r w:rsidRPr="0060718B">
              <w:rPr>
                <w:b/>
                <w:bCs/>
                <w:sz w:val="18"/>
                <w:szCs w:val="18"/>
                <w:rPrChange w:id="11751" w:author="Steve Barbeaux" w:date="2022-10-10T12:25:00Z">
                  <w:rPr>
                    <w:b/>
                    <w:bCs/>
                    <w:sz w:val="14"/>
                    <w:szCs w:val="14"/>
                  </w:rPr>
                </w:rPrChange>
              </w:rPr>
              <w:t>15+</w:t>
            </w:r>
          </w:p>
        </w:tc>
        <w:tc>
          <w:tcPr>
            <w:tcW w:w="295" w:type="pct"/>
            <w:tcBorders>
              <w:top w:val="single" w:sz="4" w:space="0" w:color="auto"/>
              <w:left w:val="nil"/>
              <w:bottom w:val="double" w:sz="6" w:space="0" w:color="000000"/>
              <w:right w:val="nil"/>
            </w:tcBorders>
            <w:shd w:val="clear" w:color="auto" w:fill="auto"/>
            <w:noWrap/>
            <w:vAlign w:val="bottom"/>
            <w:hideMark/>
          </w:tcPr>
          <w:p w14:paraId="68559DD0" w14:textId="77777777" w:rsidR="008500C4" w:rsidRPr="0060718B" w:rsidRDefault="00A126C6">
            <w:pPr>
              <w:spacing w:after="0"/>
              <w:jc w:val="right"/>
              <w:rPr>
                <w:color w:val="000000"/>
                <w:sz w:val="18"/>
                <w:szCs w:val="18"/>
                <w:rPrChange w:id="11752" w:author="Steve Barbeaux" w:date="2022-10-10T12:25:00Z">
                  <w:rPr>
                    <w:color w:val="000000"/>
                    <w:sz w:val="14"/>
                    <w:szCs w:val="14"/>
                  </w:rPr>
                </w:rPrChange>
              </w:rPr>
            </w:pPr>
            <w:r w:rsidRPr="0060718B">
              <w:rPr>
                <w:b/>
                <w:bCs/>
                <w:sz w:val="18"/>
                <w:szCs w:val="18"/>
                <w:rPrChange w:id="11753" w:author="Steve Barbeaux" w:date="2022-10-10T12:25:00Z">
                  <w:rPr>
                    <w:b/>
                    <w:bCs/>
                    <w:sz w:val="14"/>
                    <w:szCs w:val="14"/>
                  </w:rPr>
                </w:rPrChange>
              </w:rPr>
              <w:t>Total</w:t>
            </w:r>
          </w:p>
        </w:tc>
      </w:tr>
      <w:tr w:rsidR="0060718B" w:rsidRPr="000460A7" w14:paraId="4E5F38C9" w14:textId="77777777" w:rsidTr="0060718B">
        <w:tblPrEx>
          <w:tblW w:w="5180" w:type="pct"/>
          <w:tblInd w:w="-90" w:type="dxa"/>
          <w:tblLayout w:type="fixed"/>
          <w:tblPrExChange w:id="11754" w:author="Steve Barbeaux" w:date="2022-10-10T12:23:00Z">
            <w:tblPrEx>
              <w:tblW w:w="5180" w:type="pct"/>
              <w:tblInd w:w="-90" w:type="dxa"/>
              <w:tblLayout w:type="fixed"/>
            </w:tblPrEx>
          </w:tblPrExChange>
        </w:tblPrEx>
        <w:trPr>
          <w:trPrChange w:id="11755"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1756" w:author="Steve Barbeaux" w:date="2022-10-10T12:23:00Z">
              <w:tcPr>
                <w:tcW w:w="279" w:type="pct"/>
                <w:tcBorders>
                  <w:top w:val="nil"/>
                  <w:left w:val="nil"/>
                  <w:bottom w:val="nil"/>
                  <w:right w:val="nil"/>
                </w:tcBorders>
                <w:shd w:val="clear" w:color="auto" w:fill="auto"/>
                <w:noWrap/>
                <w:vAlign w:val="bottom"/>
                <w:hideMark/>
              </w:tcPr>
            </w:tcPrChange>
          </w:tcPr>
          <w:p w14:paraId="4B267B78" w14:textId="6F9858F1" w:rsidR="0060718B" w:rsidRPr="0060718B" w:rsidRDefault="0060718B" w:rsidP="0060718B">
            <w:pPr>
              <w:spacing w:after="0"/>
              <w:jc w:val="right"/>
              <w:rPr>
                <w:color w:val="000000"/>
                <w:sz w:val="16"/>
                <w:szCs w:val="16"/>
                <w:rPrChange w:id="11757" w:author="Steve Barbeaux" w:date="2022-10-10T12:25:00Z">
                  <w:rPr>
                    <w:color w:val="000000"/>
                    <w:sz w:val="14"/>
                    <w:szCs w:val="14"/>
                  </w:rPr>
                </w:rPrChange>
              </w:rPr>
            </w:pPr>
            <w:r w:rsidRPr="0060718B">
              <w:rPr>
                <w:sz w:val="16"/>
                <w:szCs w:val="16"/>
                <w:rPrChange w:id="11758" w:author="Steve Barbeaux" w:date="2022-10-10T12:25:00Z">
                  <w:rPr>
                    <w:sz w:val="14"/>
                    <w:szCs w:val="14"/>
                  </w:rPr>
                </w:rPrChange>
              </w:rPr>
              <w:t>1978</w:t>
            </w:r>
          </w:p>
        </w:tc>
        <w:tc>
          <w:tcPr>
            <w:tcW w:w="295" w:type="pct"/>
            <w:tcBorders>
              <w:top w:val="nil"/>
              <w:left w:val="nil"/>
              <w:bottom w:val="nil"/>
              <w:right w:val="nil"/>
            </w:tcBorders>
            <w:vAlign w:val="bottom"/>
            <w:tcPrChange w:id="11759" w:author="Steve Barbeaux" w:date="2022-10-10T12:23:00Z">
              <w:tcPr>
                <w:tcW w:w="295" w:type="pct"/>
                <w:gridSpan w:val="2"/>
                <w:tcBorders>
                  <w:top w:val="nil"/>
                  <w:left w:val="nil"/>
                  <w:bottom w:val="nil"/>
                  <w:right w:val="nil"/>
                </w:tcBorders>
              </w:tcPr>
            </w:tcPrChange>
          </w:tcPr>
          <w:p w14:paraId="1E5B9658" w14:textId="0B9D4730" w:rsidR="0060718B" w:rsidRPr="0060718B" w:rsidRDefault="0060718B" w:rsidP="0060718B">
            <w:pPr>
              <w:spacing w:after="0"/>
              <w:jc w:val="right"/>
              <w:rPr>
                <w:sz w:val="16"/>
                <w:szCs w:val="16"/>
                <w:rPrChange w:id="11760" w:author="Steve Barbeaux" w:date="2022-10-10T12:25:00Z">
                  <w:rPr>
                    <w:sz w:val="14"/>
                    <w:szCs w:val="14"/>
                  </w:rPr>
                </w:rPrChange>
              </w:rPr>
            </w:pPr>
            <w:ins w:id="11761" w:author="Steve Barbeaux" w:date="2022-10-10T12:23:00Z">
              <w:r w:rsidRPr="0060718B">
                <w:rPr>
                  <w:color w:val="000000"/>
                  <w:sz w:val="16"/>
                  <w:szCs w:val="16"/>
                  <w:rPrChange w:id="11762" w:author="Steve Barbeaux" w:date="2022-10-10T12:25:00Z">
                    <w:rPr>
                      <w:rFonts w:ascii="Calibri" w:hAnsi="Calibri" w:cs="Calibri"/>
                      <w:color w:val="000000"/>
                      <w:szCs w:val="22"/>
                    </w:rPr>
                  </w:rPrChange>
                </w:rPr>
                <w:t>0.07</w:t>
              </w:r>
            </w:ins>
            <w:del w:id="11763" w:author="Steve Barbeaux" w:date="2022-10-10T12:23:00Z">
              <w:r w:rsidRPr="0060718B" w:rsidDel="00FF3B86">
                <w:rPr>
                  <w:sz w:val="16"/>
                  <w:szCs w:val="16"/>
                  <w:rPrChange w:id="11764" w:author="Steve Barbeaux" w:date="2022-10-10T12:25:00Z">
                    <w:rPr>
                      <w:sz w:val="14"/>
                      <w:szCs w:val="14"/>
                    </w:rPr>
                  </w:rPrChange>
                </w:rPr>
                <w:delText>0.07</w:delText>
              </w:r>
            </w:del>
          </w:p>
        </w:tc>
        <w:tc>
          <w:tcPr>
            <w:tcW w:w="295" w:type="pct"/>
            <w:tcBorders>
              <w:top w:val="nil"/>
              <w:left w:val="nil"/>
              <w:bottom w:val="nil"/>
              <w:right w:val="nil"/>
            </w:tcBorders>
            <w:shd w:val="clear" w:color="auto" w:fill="auto"/>
            <w:noWrap/>
            <w:vAlign w:val="bottom"/>
            <w:hideMark/>
            <w:tcPrChange w:id="11765" w:author="Steve Barbeaux" w:date="2022-10-10T12:23:00Z">
              <w:tcPr>
                <w:tcW w:w="295" w:type="pct"/>
                <w:gridSpan w:val="2"/>
                <w:tcBorders>
                  <w:top w:val="nil"/>
                  <w:left w:val="nil"/>
                  <w:bottom w:val="nil"/>
                  <w:right w:val="nil"/>
                </w:tcBorders>
                <w:shd w:val="clear" w:color="auto" w:fill="auto"/>
                <w:noWrap/>
                <w:hideMark/>
              </w:tcPr>
            </w:tcPrChange>
          </w:tcPr>
          <w:p w14:paraId="3AA36916" w14:textId="19F897E1" w:rsidR="0060718B" w:rsidRPr="0060718B" w:rsidRDefault="0060718B" w:rsidP="0060718B">
            <w:pPr>
              <w:spacing w:after="0"/>
              <w:jc w:val="right"/>
              <w:rPr>
                <w:color w:val="000000"/>
                <w:sz w:val="16"/>
                <w:szCs w:val="16"/>
                <w:rPrChange w:id="11766" w:author="Steve Barbeaux" w:date="2022-10-10T12:25:00Z">
                  <w:rPr>
                    <w:color w:val="000000"/>
                    <w:sz w:val="14"/>
                    <w:szCs w:val="14"/>
                  </w:rPr>
                </w:rPrChange>
              </w:rPr>
            </w:pPr>
            <w:ins w:id="11767" w:author="Steve Barbeaux" w:date="2022-10-10T12:23:00Z">
              <w:r w:rsidRPr="0060718B">
                <w:rPr>
                  <w:color w:val="000000"/>
                  <w:sz w:val="16"/>
                  <w:szCs w:val="16"/>
                  <w:rPrChange w:id="11768" w:author="Steve Barbeaux" w:date="2022-10-10T12:25:00Z">
                    <w:rPr>
                      <w:rFonts w:ascii="Calibri" w:hAnsi="Calibri" w:cs="Calibri"/>
                      <w:color w:val="000000"/>
                      <w:szCs w:val="22"/>
                    </w:rPr>
                  </w:rPrChange>
                </w:rPr>
                <w:t>0.13</w:t>
              </w:r>
            </w:ins>
            <w:del w:id="11769" w:author="Steve Barbeaux" w:date="2022-10-10T12:23:00Z">
              <w:r w:rsidRPr="0060718B" w:rsidDel="00FF3B86">
                <w:rPr>
                  <w:sz w:val="16"/>
                  <w:szCs w:val="16"/>
                  <w:rPrChange w:id="11770" w:author="Steve Barbeaux" w:date="2022-10-10T12:25:00Z">
                    <w:rPr>
                      <w:sz w:val="14"/>
                      <w:szCs w:val="14"/>
                    </w:rPr>
                  </w:rPrChange>
                </w:rPr>
                <w:delText>0.13</w:delText>
              </w:r>
            </w:del>
          </w:p>
        </w:tc>
        <w:tc>
          <w:tcPr>
            <w:tcW w:w="295" w:type="pct"/>
            <w:tcBorders>
              <w:top w:val="nil"/>
              <w:left w:val="nil"/>
              <w:bottom w:val="nil"/>
              <w:right w:val="nil"/>
            </w:tcBorders>
            <w:shd w:val="clear" w:color="auto" w:fill="auto"/>
            <w:noWrap/>
            <w:vAlign w:val="bottom"/>
            <w:hideMark/>
            <w:tcPrChange w:id="11771" w:author="Steve Barbeaux" w:date="2022-10-10T12:23:00Z">
              <w:tcPr>
                <w:tcW w:w="295" w:type="pct"/>
                <w:tcBorders>
                  <w:top w:val="nil"/>
                  <w:left w:val="nil"/>
                  <w:bottom w:val="nil"/>
                  <w:right w:val="nil"/>
                </w:tcBorders>
                <w:shd w:val="clear" w:color="auto" w:fill="auto"/>
                <w:noWrap/>
                <w:hideMark/>
              </w:tcPr>
            </w:tcPrChange>
          </w:tcPr>
          <w:p w14:paraId="2A0356E5" w14:textId="782C27B8" w:rsidR="0060718B" w:rsidRPr="0060718B" w:rsidRDefault="0060718B" w:rsidP="0060718B">
            <w:pPr>
              <w:spacing w:after="0"/>
              <w:jc w:val="right"/>
              <w:rPr>
                <w:color w:val="000000"/>
                <w:sz w:val="16"/>
                <w:szCs w:val="16"/>
                <w:rPrChange w:id="11772" w:author="Steve Barbeaux" w:date="2022-10-10T12:25:00Z">
                  <w:rPr>
                    <w:color w:val="000000"/>
                    <w:sz w:val="14"/>
                    <w:szCs w:val="14"/>
                  </w:rPr>
                </w:rPrChange>
              </w:rPr>
            </w:pPr>
            <w:ins w:id="11773" w:author="Steve Barbeaux" w:date="2022-10-10T12:23:00Z">
              <w:r w:rsidRPr="0060718B">
                <w:rPr>
                  <w:color w:val="000000"/>
                  <w:sz w:val="16"/>
                  <w:szCs w:val="16"/>
                  <w:rPrChange w:id="11774" w:author="Steve Barbeaux" w:date="2022-10-10T12:25:00Z">
                    <w:rPr>
                      <w:rFonts w:ascii="Calibri" w:hAnsi="Calibri" w:cs="Calibri"/>
                      <w:color w:val="000000"/>
                      <w:szCs w:val="22"/>
                    </w:rPr>
                  </w:rPrChange>
                </w:rPr>
                <w:t>0.26</w:t>
              </w:r>
            </w:ins>
            <w:del w:id="11775" w:author="Steve Barbeaux" w:date="2022-10-10T12:23:00Z">
              <w:r w:rsidRPr="0060718B" w:rsidDel="00FF3B86">
                <w:rPr>
                  <w:sz w:val="16"/>
                  <w:szCs w:val="16"/>
                  <w:rPrChange w:id="11776" w:author="Steve Barbeaux" w:date="2022-10-10T12:25:00Z">
                    <w:rPr>
                      <w:sz w:val="14"/>
                      <w:szCs w:val="14"/>
                    </w:rPr>
                  </w:rPrChange>
                </w:rPr>
                <w:delText>0.27</w:delText>
              </w:r>
            </w:del>
          </w:p>
        </w:tc>
        <w:tc>
          <w:tcPr>
            <w:tcW w:w="295" w:type="pct"/>
            <w:tcBorders>
              <w:top w:val="nil"/>
              <w:left w:val="nil"/>
              <w:bottom w:val="nil"/>
              <w:right w:val="nil"/>
            </w:tcBorders>
            <w:shd w:val="clear" w:color="auto" w:fill="auto"/>
            <w:noWrap/>
            <w:vAlign w:val="bottom"/>
            <w:hideMark/>
            <w:tcPrChange w:id="11777" w:author="Steve Barbeaux" w:date="2022-10-10T12:23:00Z">
              <w:tcPr>
                <w:tcW w:w="295" w:type="pct"/>
                <w:gridSpan w:val="2"/>
                <w:tcBorders>
                  <w:top w:val="nil"/>
                  <w:left w:val="nil"/>
                  <w:bottom w:val="nil"/>
                  <w:right w:val="nil"/>
                </w:tcBorders>
                <w:shd w:val="clear" w:color="auto" w:fill="auto"/>
                <w:noWrap/>
                <w:hideMark/>
              </w:tcPr>
            </w:tcPrChange>
          </w:tcPr>
          <w:p w14:paraId="5D296A3A" w14:textId="0C33172D" w:rsidR="0060718B" w:rsidRPr="0060718B" w:rsidRDefault="0060718B" w:rsidP="0060718B">
            <w:pPr>
              <w:spacing w:after="0"/>
              <w:jc w:val="right"/>
              <w:rPr>
                <w:color w:val="000000"/>
                <w:sz w:val="16"/>
                <w:szCs w:val="16"/>
                <w:rPrChange w:id="11778" w:author="Steve Barbeaux" w:date="2022-10-10T12:25:00Z">
                  <w:rPr>
                    <w:color w:val="000000"/>
                    <w:sz w:val="14"/>
                    <w:szCs w:val="14"/>
                  </w:rPr>
                </w:rPrChange>
              </w:rPr>
            </w:pPr>
            <w:ins w:id="11779" w:author="Steve Barbeaux" w:date="2022-10-10T12:23:00Z">
              <w:r w:rsidRPr="0060718B">
                <w:rPr>
                  <w:color w:val="000000"/>
                  <w:sz w:val="16"/>
                  <w:szCs w:val="16"/>
                  <w:rPrChange w:id="11780" w:author="Steve Barbeaux" w:date="2022-10-10T12:25:00Z">
                    <w:rPr>
                      <w:rFonts w:ascii="Calibri" w:hAnsi="Calibri" w:cs="Calibri"/>
                      <w:color w:val="000000"/>
                      <w:szCs w:val="22"/>
                    </w:rPr>
                  </w:rPrChange>
                </w:rPr>
                <w:t>0.91</w:t>
              </w:r>
            </w:ins>
            <w:del w:id="11781" w:author="Steve Barbeaux" w:date="2022-10-10T12:23:00Z">
              <w:r w:rsidRPr="0060718B" w:rsidDel="00FF3B86">
                <w:rPr>
                  <w:sz w:val="16"/>
                  <w:szCs w:val="16"/>
                  <w:rPrChange w:id="11782" w:author="Steve Barbeaux" w:date="2022-10-10T12:25:00Z">
                    <w:rPr>
                      <w:sz w:val="14"/>
                      <w:szCs w:val="14"/>
                    </w:rPr>
                  </w:rPrChange>
                </w:rPr>
                <w:delText>0.93</w:delText>
              </w:r>
            </w:del>
          </w:p>
        </w:tc>
        <w:tc>
          <w:tcPr>
            <w:tcW w:w="295" w:type="pct"/>
            <w:tcBorders>
              <w:top w:val="nil"/>
              <w:left w:val="nil"/>
              <w:bottom w:val="nil"/>
              <w:right w:val="nil"/>
            </w:tcBorders>
            <w:shd w:val="clear" w:color="auto" w:fill="auto"/>
            <w:noWrap/>
            <w:vAlign w:val="bottom"/>
            <w:hideMark/>
            <w:tcPrChange w:id="11783" w:author="Steve Barbeaux" w:date="2022-10-10T12:23:00Z">
              <w:tcPr>
                <w:tcW w:w="295" w:type="pct"/>
                <w:gridSpan w:val="2"/>
                <w:tcBorders>
                  <w:top w:val="nil"/>
                  <w:left w:val="nil"/>
                  <w:bottom w:val="nil"/>
                  <w:right w:val="nil"/>
                </w:tcBorders>
                <w:shd w:val="clear" w:color="auto" w:fill="auto"/>
                <w:noWrap/>
                <w:hideMark/>
              </w:tcPr>
            </w:tcPrChange>
          </w:tcPr>
          <w:p w14:paraId="18DD2783" w14:textId="4B901000" w:rsidR="0060718B" w:rsidRPr="0060718B" w:rsidRDefault="0060718B" w:rsidP="0060718B">
            <w:pPr>
              <w:spacing w:after="0"/>
              <w:jc w:val="right"/>
              <w:rPr>
                <w:color w:val="000000"/>
                <w:sz w:val="16"/>
                <w:szCs w:val="16"/>
                <w:rPrChange w:id="11784" w:author="Steve Barbeaux" w:date="2022-10-10T12:25:00Z">
                  <w:rPr>
                    <w:color w:val="000000"/>
                    <w:sz w:val="14"/>
                    <w:szCs w:val="14"/>
                  </w:rPr>
                </w:rPrChange>
              </w:rPr>
            </w:pPr>
            <w:ins w:id="11785" w:author="Steve Barbeaux" w:date="2022-10-10T12:23:00Z">
              <w:r w:rsidRPr="0060718B">
                <w:rPr>
                  <w:color w:val="000000"/>
                  <w:sz w:val="16"/>
                  <w:szCs w:val="16"/>
                  <w:rPrChange w:id="11786" w:author="Steve Barbeaux" w:date="2022-10-10T12:25:00Z">
                    <w:rPr>
                      <w:rFonts w:ascii="Calibri" w:hAnsi="Calibri" w:cs="Calibri"/>
                      <w:color w:val="000000"/>
                      <w:szCs w:val="22"/>
                    </w:rPr>
                  </w:rPrChange>
                </w:rPr>
                <w:t>0.82</w:t>
              </w:r>
            </w:ins>
            <w:del w:id="11787" w:author="Steve Barbeaux" w:date="2022-10-10T12:23:00Z">
              <w:r w:rsidRPr="0060718B" w:rsidDel="00FF3B86">
                <w:rPr>
                  <w:sz w:val="16"/>
                  <w:szCs w:val="16"/>
                  <w:rPrChange w:id="11788" w:author="Steve Barbeaux" w:date="2022-10-10T12:25:00Z">
                    <w:rPr>
                      <w:sz w:val="14"/>
                      <w:szCs w:val="14"/>
                    </w:rPr>
                  </w:rPrChange>
                </w:rPr>
                <w:delText>0.84</w:delText>
              </w:r>
            </w:del>
          </w:p>
        </w:tc>
        <w:tc>
          <w:tcPr>
            <w:tcW w:w="295" w:type="pct"/>
            <w:tcBorders>
              <w:top w:val="nil"/>
              <w:left w:val="nil"/>
              <w:bottom w:val="nil"/>
              <w:right w:val="nil"/>
            </w:tcBorders>
            <w:shd w:val="clear" w:color="auto" w:fill="auto"/>
            <w:noWrap/>
            <w:vAlign w:val="bottom"/>
            <w:hideMark/>
            <w:tcPrChange w:id="11789" w:author="Steve Barbeaux" w:date="2022-10-10T12:23:00Z">
              <w:tcPr>
                <w:tcW w:w="295" w:type="pct"/>
                <w:gridSpan w:val="2"/>
                <w:tcBorders>
                  <w:top w:val="nil"/>
                  <w:left w:val="nil"/>
                  <w:bottom w:val="nil"/>
                  <w:right w:val="nil"/>
                </w:tcBorders>
                <w:shd w:val="clear" w:color="auto" w:fill="auto"/>
                <w:noWrap/>
                <w:hideMark/>
              </w:tcPr>
            </w:tcPrChange>
          </w:tcPr>
          <w:p w14:paraId="77418A67" w14:textId="79A3B020" w:rsidR="0060718B" w:rsidRPr="0060718B" w:rsidRDefault="0060718B" w:rsidP="0060718B">
            <w:pPr>
              <w:spacing w:after="0"/>
              <w:jc w:val="right"/>
              <w:rPr>
                <w:color w:val="000000"/>
                <w:sz w:val="16"/>
                <w:szCs w:val="16"/>
                <w:rPrChange w:id="11790" w:author="Steve Barbeaux" w:date="2022-10-10T12:25:00Z">
                  <w:rPr>
                    <w:color w:val="000000"/>
                    <w:sz w:val="14"/>
                    <w:szCs w:val="14"/>
                  </w:rPr>
                </w:rPrChange>
              </w:rPr>
            </w:pPr>
            <w:ins w:id="11791" w:author="Steve Barbeaux" w:date="2022-10-10T12:23:00Z">
              <w:r w:rsidRPr="0060718B">
                <w:rPr>
                  <w:color w:val="000000"/>
                  <w:sz w:val="16"/>
                  <w:szCs w:val="16"/>
                  <w:rPrChange w:id="11792" w:author="Steve Barbeaux" w:date="2022-10-10T12:25:00Z">
                    <w:rPr>
                      <w:rFonts w:ascii="Calibri" w:hAnsi="Calibri" w:cs="Calibri"/>
                      <w:color w:val="000000"/>
                      <w:szCs w:val="22"/>
                    </w:rPr>
                  </w:rPrChange>
                </w:rPr>
                <w:t>1.77</w:t>
              </w:r>
            </w:ins>
            <w:del w:id="11793" w:author="Steve Barbeaux" w:date="2022-10-10T12:23:00Z">
              <w:r w:rsidRPr="0060718B" w:rsidDel="00FF3B86">
                <w:rPr>
                  <w:sz w:val="16"/>
                  <w:szCs w:val="16"/>
                  <w:rPrChange w:id="11794" w:author="Steve Barbeaux" w:date="2022-10-10T12:25:00Z">
                    <w:rPr>
                      <w:sz w:val="14"/>
                      <w:szCs w:val="14"/>
                    </w:rPr>
                  </w:rPrChange>
                </w:rPr>
                <w:delText>1.8</w:delText>
              </w:r>
            </w:del>
          </w:p>
        </w:tc>
        <w:tc>
          <w:tcPr>
            <w:tcW w:w="295" w:type="pct"/>
            <w:tcBorders>
              <w:top w:val="nil"/>
              <w:left w:val="nil"/>
              <w:bottom w:val="nil"/>
              <w:right w:val="nil"/>
            </w:tcBorders>
            <w:shd w:val="clear" w:color="auto" w:fill="auto"/>
            <w:noWrap/>
            <w:vAlign w:val="bottom"/>
            <w:hideMark/>
            <w:tcPrChange w:id="11795" w:author="Steve Barbeaux" w:date="2022-10-10T12:23:00Z">
              <w:tcPr>
                <w:tcW w:w="295" w:type="pct"/>
                <w:tcBorders>
                  <w:top w:val="nil"/>
                  <w:left w:val="nil"/>
                  <w:bottom w:val="nil"/>
                  <w:right w:val="nil"/>
                </w:tcBorders>
                <w:shd w:val="clear" w:color="auto" w:fill="auto"/>
                <w:noWrap/>
                <w:hideMark/>
              </w:tcPr>
            </w:tcPrChange>
          </w:tcPr>
          <w:p w14:paraId="28678C01" w14:textId="3C88A4CD" w:rsidR="0060718B" w:rsidRPr="0060718B" w:rsidRDefault="0060718B" w:rsidP="0060718B">
            <w:pPr>
              <w:spacing w:after="0"/>
              <w:jc w:val="right"/>
              <w:rPr>
                <w:color w:val="000000"/>
                <w:sz w:val="16"/>
                <w:szCs w:val="16"/>
                <w:rPrChange w:id="11796" w:author="Steve Barbeaux" w:date="2022-10-10T12:25:00Z">
                  <w:rPr>
                    <w:color w:val="000000"/>
                    <w:sz w:val="14"/>
                    <w:szCs w:val="14"/>
                  </w:rPr>
                </w:rPrChange>
              </w:rPr>
            </w:pPr>
            <w:ins w:id="11797" w:author="Steve Barbeaux" w:date="2022-10-10T12:23:00Z">
              <w:r w:rsidRPr="0060718B">
                <w:rPr>
                  <w:color w:val="000000"/>
                  <w:sz w:val="16"/>
                  <w:szCs w:val="16"/>
                  <w:rPrChange w:id="11798" w:author="Steve Barbeaux" w:date="2022-10-10T12:25:00Z">
                    <w:rPr>
                      <w:rFonts w:ascii="Calibri" w:hAnsi="Calibri" w:cs="Calibri"/>
                      <w:color w:val="000000"/>
                      <w:szCs w:val="22"/>
                    </w:rPr>
                  </w:rPrChange>
                </w:rPr>
                <w:t>0.59</w:t>
              </w:r>
            </w:ins>
            <w:del w:id="11799" w:author="Steve Barbeaux" w:date="2022-10-10T12:23:00Z">
              <w:r w:rsidRPr="0060718B" w:rsidDel="00FF3B86">
                <w:rPr>
                  <w:sz w:val="16"/>
                  <w:szCs w:val="16"/>
                  <w:rPrChange w:id="11800" w:author="Steve Barbeaux" w:date="2022-10-10T12:25:00Z">
                    <w:rPr>
                      <w:sz w:val="14"/>
                      <w:szCs w:val="14"/>
                    </w:rPr>
                  </w:rPrChange>
                </w:rPr>
                <w:delText>0.59</w:delText>
              </w:r>
            </w:del>
          </w:p>
        </w:tc>
        <w:tc>
          <w:tcPr>
            <w:tcW w:w="295" w:type="pct"/>
            <w:tcBorders>
              <w:top w:val="nil"/>
              <w:left w:val="nil"/>
              <w:bottom w:val="nil"/>
              <w:right w:val="nil"/>
            </w:tcBorders>
            <w:shd w:val="clear" w:color="auto" w:fill="auto"/>
            <w:noWrap/>
            <w:vAlign w:val="bottom"/>
            <w:hideMark/>
            <w:tcPrChange w:id="11801" w:author="Steve Barbeaux" w:date="2022-10-10T12:23:00Z">
              <w:tcPr>
                <w:tcW w:w="295" w:type="pct"/>
                <w:gridSpan w:val="2"/>
                <w:tcBorders>
                  <w:top w:val="nil"/>
                  <w:left w:val="nil"/>
                  <w:bottom w:val="nil"/>
                  <w:right w:val="nil"/>
                </w:tcBorders>
                <w:shd w:val="clear" w:color="auto" w:fill="auto"/>
                <w:noWrap/>
                <w:hideMark/>
              </w:tcPr>
            </w:tcPrChange>
          </w:tcPr>
          <w:p w14:paraId="2772BC23" w14:textId="35ADBFF8" w:rsidR="0060718B" w:rsidRPr="0060718B" w:rsidRDefault="0060718B" w:rsidP="0060718B">
            <w:pPr>
              <w:spacing w:after="0"/>
              <w:jc w:val="right"/>
              <w:rPr>
                <w:color w:val="000000"/>
                <w:sz w:val="16"/>
                <w:szCs w:val="16"/>
                <w:rPrChange w:id="11802" w:author="Steve Barbeaux" w:date="2022-10-10T12:25:00Z">
                  <w:rPr>
                    <w:color w:val="000000"/>
                    <w:sz w:val="14"/>
                    <w:szCs w:val="14"/>
                  </w:rPr>
                </w:rPrChange>
              </w:rPr>
            </w:pPr>
            <w:ins w:id="11803" w:author="Steve Barbeaux" w:date="2022-10-10T12:23:00Z">
              <w:r w:rsidRPr="0060718B">
                <w:rPr>
                  <w:color w:val="000000"/>
                  <w:sz w:val="16"/>
                  <w:szCs w:val="16"/>
                  <w:rPrChange w:id="11804" w:author="Steve Barbeaux" w:date="2022-10-10T12:25:00Z">
                    <w:rPr>
                      <w:rFonts w:ascii="Calibri" w:hAnsi="Calibri" w:cs="Calibri"/>
                      <w:color w:val="000000"/>
                      <w:szCs w:val="22"/>
                    </w:rPr>
                  </w:rPrChange>
                </w:rPr>
                <w:t>0.74</w:t>
              </w:r>
            </w:ins>
            <w:del w:id="11805" w:author="Steve Barbeaux" w:date="2022-10-10T12:23:00Z">
              <w:r w:rsidRPr="0060718B" w:rsidDel="00FF3B86">
                <w:rPr>
                  <w:sz w:val="16"/>
                  <w:szCs w:val="16"/>
                  <w:rPrChange w:id="11806" w:author="Steve Barbeaux" w:date="2022-10-10T12:25:00Z">
                    <w:rPr>
                      <w:sz w:val="14"/>
                      <w:szCs w:val="14"/>
                    </w:rPr>
                  </w:rPrChange>
                </w:rPr>
                <w:delText>0.74</w:delText>
              </w:r>
            </w:del>
          </w:p>
        </w:tc>
        <w:tc>
          <w:tcPr>
            <w:tcW w:w="295" w:type="pct"/>
            <w:tcBorders>
              <w:top w:val="nil"/>
              <w:left w:val="nil"/>
              <w:bottom w:val="nil"/>
              <w:right w:val="nil"/>
            </w:tcBorders>
            <w:shd w:val="clear" w:color="auto" w:fill="auto"/>
            <w:noWrap/>
            <w:vAlign w:val="bottom"/>
            <w:hideMark/>
            <w:tcPrChange w:id="11807" w:author="Steve Barbeaux" w:date="2022-10-10T12:23:00Z">
              <w:tcPr>
                <w:tcW w:w="295" w:type="pct"/>
                <w:gridSpan w:val="2"/>
                <w:tcBorders>
                  <w:top w:val="nil"/>
                  <w:left w:val="nil"/>
                  <w:bottom w:val="nil"/>
                  <w:right w:val="nil"/>
                </w:tcBorders>
                <w:shd w:val="clear" w:color="auto" w:fill="auto"/>
                <w:noWrap/>
                <w:hideMark/>
              </w:tcPr>
            </w:tcPrChange>
          </w:tcPr>
          <w:p w14:paraId="77A83FE9" w14:textId="535BA618" w:rsidR="0060718B" w:rsidRPr="0060718B" w:rsidRDefault="0060718B" w:rsidP="0060718B">
            <w:pPr>
              <w:spacing w:after="0"/>
              <w:jc w:val="right"/>
              <w:rPr>
                <w:color w:val="000000"/>
                <w:sz w:val="16"/>
                <w:szCs w:val="16"/>
                <w:rPrChange w:id="11808" w:author="Steve Barbeaux" w:date="2022-10-10T12:25:00Z">
                  <w:rPr>
                    <w:color w:val="000000"/>
                    <w:sz w:val="14"/>
                    <w:szCs w:val="14"/>
                  </w:rPr>
                </w:rPrChange>
              </w:rPr>
            </w:pPr>
            <w:ins w:id="11809" w:author="Steve Barbeaux" w:date="2022-10-10T12:23:00Z">
              <w:r w:rsidRPr="0060718B">
                <w:rPr>
                  <w:color w:val="000000"/>
                  <w:sz w:val="16"/>
                  <w:szCs w:val="16"/>
                  <w:rPrChange w:id="11810" w:author="Steve Barbeaux" w:date="2022-10-10T12:25:00Z">
                    <w:rPr>
                      <w:rFonts w:ascii="Calibri" w:hAnsi="Calibri" w:cs="Calibri"/>
                      <w:color w:val="000000"/>
                      <w:szCs w:val="22"/>
                    </w:rPr>
                  </w:rPrChange>
                </w:rPr>
                <w:t>0.57</w:t>
              </w:r>
            </w:ins>
            <w:del w:id="11811" w:author="Steve Barbeaux" w:date="2022-10-10T12:23:00Z">
              <w:r w:rsidRPr="0060718B" w:rsidDel="00FF3B86">
                <w:rPr>
                  <w:sz w:val="16"/>
                  <w:szCs w:val="16"/>
                  <w:rPrChange w:id="11812" w:author="Steve Barbeaux" w:date="2022-10-10T12:25:00Z">
                    <w:rPr>
                      <w:sz w:val="14"/>
                      <w:szCs w:val="14"/>
                    </w:rPr>
                  </w:rPrChange>
                </w:rPr>
                <w:delText>0.57</w:delText>
              </w:r>
            </w:del>
          </w:p>
        </w:tc>
        <w:tc>
          <w:tcPr>
            <w:tcW w:w="295" w:type="pct"/>
            <w:tcBorders>
              <w:top w:val="nil"/>
              <w:left w:val="nil"/>
              <w:bottom w:val="nil"/>
              <w:right w:val="nil"/>
            </w:tcBorders>
            <w:shd w:val="clear" w:color="auto" w:fill="auto"/>
            <w:noWrap/>
            <w:vAlign w:val="bottom"/>
            <w:hideMark/>
            <w:tcPrChange w:id="11813" w:author="Steve Barbeaux" w:date="2022-10-10T12:23:00Z">
              <w:tcPr>
                <w:tcW w:w="295" w:type="pct"/>
                <w:tcBorders>
                  <w:top w:val="nil"/>
                  <w:left w:val="nil"/>
                  <w:bottom w:val="nil"/>
                  <w:right w:val="nil"/>
                </w:tcBorders>
                <w:shd w:val="clear" w:color="auto" w:fill="auto"/>
                <w:noWrap/>
                <w:hideMark/>
              </w:tcPr>
            </w:tcPrChange>
          </w:tcPr>
          <w:p w14:paraId="0CA8CC80" w14:textId="5720A468" w:rsidR="0060718B" w:rsidRPr="0060718B" w:rsidRDefault="0060718B" w:rsidP="0060718B">
            <w:pPr>
              <w:spacing w:after="0"/>
              <w:jc w:val="right"/>
              <w:rPr>
                <w:color w:val="000000"/>
                <w:sz w:val="16"/>
                <w:szCs w:val="16"/>
                <w:rPrChange w:id="11814" w:author="Steve Barbeaux" w:date="2022-10-10T12:25:00Z">
                  <w:rPr>
                    <w:color w:val="000000"/>
                    <w:sz w:val="14"/>
                    <w:szCs w:val="14"/>
                  </w:rPr>
                </w:rPrChange>
              </w:rPr>
            </w:pPr>
            <w:ins w:id="11815" w:author="Steve Barbeaux" w:date="2022-10-10T12:23:00Z">
              <w:r w:rsidRPr="0060718B">
                <w:rPr>
                  <w:color w:val="000000"/>
                  <w:sz w:val="16"/>
                  <w:szCs w:val="16"/>
                  <w:rPrChange w:id="11816" w:author="Steve Barbeaux" w:date="2022-10-10T12:25:00Z">
                    <w:rPr>
                      <w:rFonts w:ascii="Calibri" w:hAnsi="Calibri" w:cs="Calibri"/>
                      <w:color w:val="000000"/>
                      <w:szCs w:val="22"/>
                    </w:rPr>
                  </w:rPrChange>
                </w:rPr>
                <w:t>0.41</w:t>
              </w:r>
            </w:ins>
            <w:del w:id="11817" w:author="Steve Barbeaux" w:date="2022-10-10T12:23:00Z">
              <w:r w:rsidRPr="0060718B" w:rsidDel="00FF3B86">
                <w:rPr>
                  <w:sz w:val="16"/>
                  <w:szCs w:val="16"/>
                  <w:rPrChange w:id="11818" w:author="Steve Barbeaux" w:date="2022-10-10T12:25:00Z">
                    <w:rPr>
                      <w:sz w:val="14"/>
                      <w:szCs w:val="14"/>
                    </w:rPr>
                  </w:rPrChange>
                </w:rPr>
                <w:delText>0.41</w:delText>
              </w:r>
            </w:del>
          </w:p>
        </w:tc>
        <w:tc>
          <w:tcPr>
            <w:tcW w:w="295" w:type="pct"/>
            <w:tcBorders>
              <w:top w:val="nil"/>
              <w:left w:val="nil"/>
              <w:bottom w:val="nil"/>
              <w:right w:val="nil"/>
            </w:tcBorders>
            <w:shd w:val="clear" w:color="auto" w:fill="auto"/>
            <w:noWrap/>
            <w:vAlign w:val="bottom"/>
            <w:hideMark/>
            <w:tcPrChange w:id="11819" w:author="Steve Barbeaux" w:date="2022-10-10T12:23:00Z">
              <w:tcPr>
                <w:tcW w:w="295" w:type="pct"/>
                <w:gridSpan w:val="2"/>
                <w:tcBorders>
                  <w:top w:val="nil"/>
                  <w:left w:val="nil"/>
                  <w:bottom w:val="nil"/>
                  <w:right w:val="nil"/>
                </w:tcBorders>
                <w:shd w:val="clear" w:color="auto" w:fill="auto"/>
                <w:noWrap/>
                <w:hideMark/>
              </w:tcPr>
            </w:tcPrChange>
          </w:tcPr>
          <w:p w14:paraId="42BA11E8" w14:textId="0A73FEC4" w:rsidR="0060718B" w:rsidRPr="0060718B" w:rsidRDefault="0060718B" w:rsidP="0060718B">
            <w:pPr>
              <w:spacing w:after="0"/>
              <w:jc w:val="right"/>
              <w:rPr>
                <w:color w:val="000000"/>
                <w:sz w:val="16"/>
                <w:szCs w:val="16"/>
                <w:rPrChange w:id="11820" w:author="Steve Barbeaux" w:date="2022-10-10T12:25:00Z">
                  <w:rPr>
                    <w:color w:val="000000"/>
                    <w:sz w:val="14"/>
                    <w:szCs w:val="14"/>
                  </w:rPr>
                </w:rPrChange>
              </w:rPr>
            </w:pPr>
            <w:ins w:id="11821" w:author="Steve Barbeaux" w:date="2022-10-10T12:23:00Z">
              <w:r w:rsidRPr="0060718B">
                <w:rPr>
                  <w:color w:val="000000"/>
                  <w:sz w:val="16"/>
                  <w:szCs w:val="16"/>
                  <w:rPrChange w:id="11822" w:author="Steve Barbeaux" w:date="2022-10-10T12:25:00Z">
                    <w:rPr>
                      <w:rFonts w:ascii="Calibri" w:hAnsi="Calibri" w:cs="Calibri"/>
                      <w:color w:val="000000"/>
                      <w:szCs w:val="22"/>
                    </w:rPr>
                  </w:rPrChange>
                </w:rPr>
                <w:t>0.28</w:t>
              </w:r>
            </w:ins>
            <w:del w:id="11823" w:author="Steve Barbeaux" w:date="2022-10-10T12:23:00Z">
              <w:r w:rsidRPr="0060718B" w:rsidDel="00FF3B86">
                <w:rPr>
                  <w:sz w:val="16"/>
                  <w:szCs w:val="16"/>
                  <w:rPrChange w:id="11824" w:author="Steve Barbeaux" w:date="2022-10-10T12:25:00Z">
                    <w:rPr>
                      <w:sz w:val="14"/>
                      <w:szCs w:val="14"/>
                    </w:rPr>
                  </w:rPrChange>
                </w:rPr>
                <w:delText>0.28</w:delText>
              </w:r>
            </w:del>
          </w:p>
        </w:tc>
        <w:tc>
          <w:tcPr>
            <w:tcW w:w="295" w:type="pct"/>
            <w:tcBorders>
              <w:top w:val="nil"/>
              <w:left w:val="nil"/>
              <w:bottom w:val="nil"/>
              <w:right w:val="nil"/>
            </w:tcBorders>
            <w:shd w:val="clear" w:color="auto" w:fill="auto"/>
            <w:noWrap/>
            <w:vAlign w:val="bottom"/>
            <w:hideMark/>
            <w:tcPrChange w:id="11825" w:author="Steve Barbeaux" w:date="2022-10-10T12:23:00Z">
              <w:tcPr>
                <w:tcW w:w="295" w:type="pct"/>
                <w:gridSpan w:val="2"/>
                <w:tcBorders>
                  <w:top w:val="nil"/>
                  <w:left w:val="nil"/>
                  <w:bottom w:val="nil"/>
                  <w:right w:val="nil"/>
                </w:tcBorders>
                <w:shd w:val="clear" w:color="auto" w:fill="auto"/>
                <w:noWrap/>
                <w:hideMark/>
              </w:tcPr>
            </w:tcPrChange>
          </w:tcPr>
          <w:p w14:paraId="774DCF17" w14:textId="1140E20F" w:rsidR="0060718B" w:rsidRPr="0060718B" w:rsidRDefault="0060718B" w:rsidP="0060718B">
            <w:pPr>
              <w:spacing w:after="0"/>
              <w:jc w:val="right"/>
              <w:rPr>
                <w:color w:val="000000"/>
                <w:sz w:val="16"/>
                <w:szCs w:val="16"/>
                <w:rPrChange w:id="11826" w:author="Steve Barbeaux" w:date="2022-10-10T12:25:00Z">
                  <w:rPr>
                    <w:color w:val="000000"/>
                    <w:sz w:val="14"/>
                    <w:szCs w:val="14"/>
                  </w:rPr>
                </w:rPrChange>
              </w:rPr>
            </w:pPr>
            <w:ins w:id="11827" w:author="Steve Barbeaux" w:date="2022-10-10T12:23:00Z">
              <w:r w:rsidRPr="0060718B">
                <w:rPr>
                  <w:color w:val="000000"/>
                  <w:sz w:val="16"/>
                  <w:szCs w:val="16"/>
                  <w:rPrChange w:id="11828" w:author="Steve Barbeaux" w:date="2022-10-10T12:25:00Z">
                    <w:rPr>
                      <w:rFonts w:ascii="Calibri" w:hAnsi="Calibri" w:cs="Calibri"/>
                      <w:color w:val="000000"/>
                      <w:szCs w:val="22"/>
                    </w:rPr>
                  </w:rPrChange>
                </w:rPr>
                <w:t>0.13</w:t>
              </w:r>
            </w:ins>
            <w:del w:id="11829" w:author="Steve Barbeaux" w:date="2022-10-10T12:23:00Z">
              <w:r w:rsidRPr="0060718B" w:rsidDel="00FF3B86">
                <w:rPr>
                  <w:sz w:val="16"/>
                  <w:szCs w:val="16"/>
                  <w:rPrChange w:id="11830" w:author="Steve Barbeaux" w:date="2022-10-10T12:25:00Z">
                    <w:rPr>
                      <w:sz w:val="14"/>
                      <w:szCs w:val="14"/>
                    </w:rPr>
                  </w:rPrChange>
                </w:rPr>
                <w:delText>0.13</w:delText>
              </w:r>
            </w:del>
          </w:p>
        </w:tc>
        <w:tc>
          <w:tcPr>
            <w:tcW w:w="295" w:type="pct"/>
            <w:tcBorders>
              <w:top w:val="nil"/>
              <w:left w:val="nil"/>
              <w:bottom w:val="nil"/>
              <w:right w:val="nil"/>
            </w:tcBorders>
            <w:shd w:val="clear" w:color="auto" w:fill="auto"/>
            <w:noWrap/>
            <w:vAlign w:val="bottom"/>
            <w:hideMark/>
            <w:tcPrChange w:id="11831" w:author="Steve Barbeaux" w:date="2022-10-10T12:23:00Z">
              <w:tcPr>
                <w:tcW w:w="295" w:type="pct"/>
                <w:gridSpan w:val="2"/>
                <w:tcBorders>
                  <w:top w:val="nil"/>
                  <w:left w:val="nil"/>
                  <w:bottom w:val="nil"/>
                  <w:right w:val="nil"/>
                </w:tcBorders>
                <w:shd w:val="clear" w:color="auto" w:fill="auto"/>
                <w:noWrap/>
                <w:hideMark/>
              </w:tcPr>
            </w:tcPrChange>
          </w:tcPr>
          <w:p w14:paraId="7F0E8F13" w14:textId="39F95EE3" w:rsidR="0060718B" w:rsidRPr="0060718B" w:rsidRDefault="0060718B" w:rsidP="0060718B">
            <w:pPr>
              <w:spacing w:after="0"/>
              <w:jc w:val="right"/>
              <w:rPr>
                <w:color w:val="000000"/>
                <w:sz w:val="16"/>
                <w:szCs w:val="16"/>
                <w:rPrChange w:id="11832" w:author="Steve Barbeaux" w:date="2022-10-10T12:25:00Z">
                  <w:rPr>
                    <w:color w:val="000000"/>
                    <w:sz w:val="14"/>
                    <w:szCs w:val="14"/>
                  </w:rPr>
                </w:rPrChange>
              </w:rPr>
            </w:pPr>
            <w:ins w:id="11833" w:author="Steve Barbeaux" w:date="2022-10-10T12:23:00Z">
              <w:r w:rsidRPr="0060718B">
                <w:rPr>
                  <w:color w:val="000000"/>
                  <w:sz w:val="16"/>
                  <w:szCs w:val="16"/>
                  <w:rPrChange w:id="11834" w:author="Steve Barbeaux" w:date="2022-10-10T12:25:00Z">
                    <w:rPr>
                      <w:rFonts w:ascii="Calibri" w:hAnsi="Calibri" w:cs="Calibri"/>
                      <w:color w:val="000000"/>
                      <w:szCs w:val="22"/>
                    </w:rPr>
                  </w:rPrChange>
                </w:rPr>
                <w:t>0.10</w:t>
              </w:r>
            </w:ins>
            <w:del w:id="11835" w:author="Steve Barbeaux" w:date="2022-10-10T12:23:00Z">
              <w:r w:rsidRPr="0060718B" w:rsidDel="00FF3B86">
                <w:rPr>
                  <w:sz w:val="16"/>
                  <w:szCs w:val="16"/>
                  <w:rPrChange w:id="11836" w:author="Steve Barbeaux" w:date="2022-10-10T12:25:00Z">
                    <w:rPr>
                      <w:sz w:val="14"/>
                      <w:szCs w:val="14"/>
                    </w:rPr>
                  </w:rPrChange>
                </w:rPr>
                <w:delText>0.1</w:delText>
              </w:r>
            </w:del>
          </w:p>
        </w:tc>
        <w:tc>
          <w:tcPr>
            <w:tcW w:w="295" w:type="pct"/>
            <w:tcBorders>
              <w:top w:val="nil"/>
              <w:left w:val="nil"/>
              <w:bottom w:val="nil"/>
              <w:right w:val="nil"/>
            </w:tcBorders>
            <w:shd w:val="clear" w:color="auto" w:fill="auto"/>
            <w:noWrap/>
            <w:vAlign w:val="bottom"/>
            <w:hideMark/>
            <w:tcPrChange w:id="11837" w:author="Steve Barbeaux" w:date="2022-10-10T12:23:00Z">
              <w:tcPr>
                <w:tcW w:w="295" w:type="pct"/>
                <w:tcBorders>
                  <w:top w:val="nil"/>
                  <w:left w:val="nil"/>
                  <w:bottom w:val="nil"/>
                  <w:right w:val="nil"/>
                </w:tcBorders>
                <w:shd w:val="clear" w:color="auto" w:fill="auto"/>
                <w:noWrap/>
                <w:hideMark/>
              </w:tcPr>
            </w:tcPrChange>
          </w:tcPr>
          <w:p w14:paraId="6C93D77E" w14:textId="33046D4C" w:rsidR="0060718B" w:rsidRPr="0060718B" w:rsidRDefault="0060718B" w:rsidP="0060718B">
            <w:pPr>
              <w:spacing w:after="0"/>
              <w:jc w:val="right"/>
              <w:rPr>
                <w:color w:val="000000"/>
                <w:sz w:val="16"/>
                <w:szCs w:val="16"/>
                <w:rPrChange w:id="11838" w:author="Steve Barbeaux" w:date="2022-10-10T12:25:00Z">
                  <w:rPr>
                    <w:color w:val="000000"/>
                    <w:sz w:val="14"/>
                    <w:szCs w:val="14"/>
                  </w:rPr>
                </w:rPrChange>
              </w:rPr>
            </w:pPr>
            <w:ins w:id="11839" w:author="Steve Barbeaux" w:date="2022-10-10T12:23:00Z">
              <w:r w:rsidRPr="0060718B">
                <w:rPr>
                  <w:color w:val="000000"/>
                  <w:sz w:val="16"/>
                  <w:szCs w:val="16"/>
                  <w:rPrChange w:id="11840" w:author="Steve Barbeaux" w:date="2022-10-10T12:25:00Z">
                    <w:rPr>
                      <w:rFonts w:ascii="Calibri" w:hAnsi="Calibri" w:cs="Calibri"/>
                      <w:color w:val="000000"/>
                      <w:szCs w:val="22"/>
                    </w:rPr>
                  </w:rPrChange>
                </w:rPr>
                <w:t>0.08</w:t>
              </w:r>
            </w:ins>
            <w:del w:id="11841" w:author="Steve Barbeaux" w:date="2022-10-10T12:23:00Z">
              <w:r w:rsidRPr="0060718B" w:rsidDel="00FF3B86">
                <w:rPr>
                  <w:sz w:val="16"/>
                  <w:szCs w:val="16"/>
                  <w:rPrChange w:id="11842" w:author="Steve Barbeaux" w:date="2022-10-10T12:25:00Z">
                    <w:rPr>
                      <w:sz w:val="14"/>
                      <w:szCs w:val="14"/>
                    </w:rPr>
                  </w:rPrChange>
                </w:rPr>
                <w:delText>0.08</w:delText>
              </w:r>
            </w:del>
          </w:p>
        </w:tc>
        <w:tc>
          <w:tcPr>
            <w:tcW w:w="295" w:type="pct"/>
            <w:tcBorders>
              <w:top w:val="nil"/>
              <w:left w:val="nil"/>
              <w:bottom w:val="nil"/>
              <w:right w:val="nil"/>
            </w:tcBorders>
            <w:shd w:val="clear" w:color="auto" w:fill="auto"/>
            <w:noWrap/>
            <w:vAlign w:val="bottom"/>
            <w:hideMark/>
            <w:tcPrChange w:id="11843" w:author="Steve Barbeaux" w:date="2022-10-10T12:23:00Z">
              <w:tcPr>
                <w:tcW w:w="295" w:type="pct"/>
                <w:gridSpan w:val="2"/>
                <w:tcBorders>
                  <w:top w:val="nil"/>
                  <w:left w:val="nil"/>
                  <w:bottom w:val="nil"/>
                  <w:right w:val="nil"/>
                </w:tcBorders>
                <w:shd w:val="clear" w:color="auto" w:fill="auto"/>
                <w:noWrap/>
                <w:hideMark/>
              </w:tcPr>
            </w:tcPrChange>
          </w:tcPr>
          <w:p w14:paraId="7EBEE5E5" w14:textId="320C6A07" w:rsidR="0060718B" w:rsidRPr="0060718B" w:rsidRDefault="0060718B" w:rsidP="0060718B">
            <w:pPr>
              <w:spacing w:after="0"/>
              <w:jc w:val="right"/>
              <w:rPr>
                <w:color w:val="000000"/>
                <w:sz w:val="16"/>
                <w:szCs w:val="16"/>
                <w:rPrChange w:id="11844" w:author="Steve Barbeaux" w:date="2022-10-10T12:25:00Z">
                  <w:rPr>
                    <w:color w:val="000000"/>
                    <w:sz w:val="14"/>
                    <w:szCs w:val="14"/>
                  </w:rPr>
                </w:rPrChange>
              </w:rPr>
            </w:pPr>
            <w:ins w:id="11845" w:author="Steve Barbeaux" w:date="2022-10-10T12:23:00Z">
              <w:r w:rsidRPr="0060718B">
                <w:rPr>
                  <w:color w:val="000000"/>
                  <w:sz w:val="16"/>
                  <w:szCs w:val="16"/>
                  <w:rPrChange w:id="11846" w:author="Steve Barbeaux" w:date="2022-10-10T12:25:00Z">
                    <w:rPr>
                      <w:rFonts w:ascii="Calibri" w:hAnsi="Calibri" w:cs="Calibri"/>
                      <w:color w:val="000000"/>
                      <w:szCs w:val="22"/>
                    </w:rPr>
                  </w:rPrChange>
                </w:rPr>
                <w:t>0.50</w:t>
              </w:r>
            </w:ins>
            <w:del w:id="11847" w:author="Steve Barbeaux" w:date="2022-10-10T12:23:00Z">
              <w:r w:rsidRPr="0060718B" w:rsidDel="00FF3B86">
                <w:rPr>
                  <w:sz w:val="16"/>
                  <w:szCs w:val="16"/>
                  <w:rPrChange w:id="11848" w:author="Steve Barbeaux" w:date="2022-10-10T12:25:00Z">
                    <w:rPr>
                      <w:sz w:val="14"/>
                      <w:szCs w:val="14"/>
                    </w:rPr>
                  </w:rPrChange>
                </w:rPr>
                <w:delText>0.47</w:delText>
              </w:r>
            </w:del>
          </w:p>
        </w:tc>
        <w:tc>
          <w:tcPr>
            <w:tcW w:w="295" w:type="pct"/>
            <w:tcBorders>
              <w:top w:val="double" w:sz="6" w:space="0" w:color="000000"/>
              <w:left w:val="nil"/>
              <w:bottom w:val="nil"/>
              <w:right w:val="nil"/>
            </w:tcBorders>
            <w:shd w:val="clear" w:color="auto" w:fill="auto"/>
            <w:noWrap/>
            <w:vAlign w:val="bottom"/>
            <w:hideMark/>
            <w:tcPrChange w:id="11849" w:author="Steve Barbeaux" w:date="2022-10-10T12:23:00Z">
              <w:tcPr>
                <w:tcW w:w="295" w:type="pct"/>
                <w:gridSpan w:val="2"/>
                <w:tcBorders>
                  <w:top w:val="double" w:sz="6" w:space="0" w:color="000000"/>
                  <w:left w:val="nil"/>
                  <w:bottom w:val="nil"/>
                  <w:right w:val="nil"/>
                </w:tcBorders>
                <w:shd w:val="clear" w:color="auto" w:fill="auto"/>
                <w:noWrap/>
                <w:hideMark/>
              </w:tcPr>
            </w:tcPrChange>
          </w:tcPr>
          <w:p w14:paraId="7C867C65" w14:textId="0A30B615" w:rsidR="0060718B" w:rsidRPr="0060718B" w:rsidRDefault="0060718B" w:rsidP="0060718B">
            <w:pPr>
              <w:spacing w:after="0"/>
              <w:jc w:val="right"/>
              <w:rPr>
                <w:color w:val="000000"/>
                <w:sz w:val="16"/>
                <w:szCs w:val="16"/>
                <w:vertAlign w:val="subscript"/>
                <w:rPrChange w:id="11850" w:author="Steve Barbeaux" w:date="2022-10-10T12:25:00Z">
                  <w:rPr>
                    <w:color w:val="000000"/>
                    <w:sz w:val="14"/>
                    <w:szCs w:val="14"/>
                    <w:vertAlign w:val="subscript"/>
                  </w:rPr>
                </w:rPrChange>
              </w:rPr>
            </w:pPr>
            <w:ins w:id="11851" w:author="Steve Barbeaux" w:date="2022-10-10T12:23:00Z">
              <w:r w:rsidRPr="0060718B">
                <w:rPr>
                  <w:color w:val="000000"/>
                  <w:sz w:val="16"/>
                  <w:szCs w:val="16"/>
                  <w:rPrChange w:id="11852" w:author="Steve Barbeaux" w:date="2022-10-10T12:25:00Z">
                    <w:rPr>
                      <w:rFonts w:ascii="Calibri" w:hAnsi="Calibri" w:cs="Calibri"/>
                      <w:color w:val="000000"/>
                      <w:szCs w:val="22"/>
                    </w:rPr>
                  </w:rPrChange>
                </w:rPr>
                <w:t>7.36</w:t>
              </w:r>
            </w:ins>
            <w:del w:id="11853" w:author="Steve Barbeaux" w:date="2022-10-10T12:23:00Z">
              <w:r w:rsidRPr="0060718B" w:rsidDel="00FF3B86">
                <w:rPr>
                  <w:sz w:val="16"/>
                  <w:szCs w:val="16"/>
                  <w:rPrChange w:id="11854" w:author="Steve Barbeaux" w:date="2022-10-10T12:25:00Z">
                    <w:rPr>
                      <w:sz w:val="14"/>
                      <w:szCs w:val="14"/>
                    </w:rPr>
                  </w:rPrChange>
                </w:rPr>
                <w:delText>7.41</w:delText>
              </w:r>
            </w:del>
          </w:p>
        </w:tc>
      </w:tr>
      <w:tr w:rsidR="0060718B" w:rsidRPr="000460A7" w14:paraId="68A35C30" w14:textId="77777777" w:rsidTr="0060718B">
        <w:tblPrEx>
          <w:tblW w:w="5180" w:type="pct"/>
          <w:tblInd w:w="-90" w:type="dxa"/>
          <w:tblLayout w:type="fixed"/>
          <w:tblPrExChange w:id="11855" w:author="Steve Barbeaux" w:date="2022-10-10T12:23:00Z">
            <w:tblPrEx>
              <w:tblW w:w="5180" w:type="pct"/>
              <w:tblInd w:w="-90" w:type="dxa"/>
              <w:tblLayout w:type="fixed"/>
            </w:tblPrEx>
          </w:tblPrExChange>
        </w:tblPrEx>
        <w:trPr>
          <w:trPrChange w:id="11856"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1857" w:author="Steve Barbeaux" w:date="2022-10-10T12:23:00Z">
              <w:tcPr>
                <w:tcW w:w="279" w:type="pct"/>
                <w:tcBorders>
                  <w:top w:val="nil"/>
                  <w:left w:val="nil"/>
                  <w:bottom w:val="nil"/>
                  <w:right w:val="nil"/>
                </w:tcBorders>
                <w:shd w:val="clear" w:color="auto" w:fill="auto"/>
                <w:noWrap/>
                <w:vAlign w:val="bottom"/>
                <w:hideMark/>
              </w:tcPr>
            </w:tcPrChange>
          </w:tcPr>
          <w:p w14:paraId="361247DE" w14:textId="17E16386" w:rsidR="0060718B" w:rsidRPr="0060718B" w:rsidRDefault="0060718B" w:rsidP="0060718B">
            <w:pPr>
              <w:spacing w:after="0"/>
              <w:jc w:val="right"/>
              <w:rPr>
                <w:color w:val="000000"/>
                <w:sz w:val="16"/>
                <w:szCs w:val="16"/>
                <w:rPrChange w:id="11858" w:author="Steve Barbeaux" w:date="2022-10-10T12:25:00Z">
                  <w:rPr>
                    <w:color w:val="000000"/>
                    <w:sz w:val="14"/>
                    <w:szCs w:val="14"/>
                  </w:rPr>
                </w:rPrChange>
              </w:rPr>
            </w:pPr>
            <w:r w:rsidRPr="0060718B">
              <w:rPr>
                <w:sz w:val="16"/>
                <w:szCs w:val="16"/>
                <w:rPrChange w:id="11859" w:author="Steve Barbeaux" w:date="2022-10-10T12:25:00Z">
                  <w:rPr>
                    <w:sz w:val="14"/>
                    <w:szCs w:val="14"/>
                  </w:rPr>
                </w:rPrChange>
              </w:rPr>
              <w:t>1979</w:t>
            </w:r>
          </w:p>
        </w:tc>
        <w:tc>
          <w:tcPr>
            <w:tcW w:w="295" w:type="pct"/>
            <w:tcBorders>
              <w:top w:val="nil"/>
              <w:left w:val="nil"/>
              <w:bottom w:val="nil"/>
              <w:right w:val="nil"/>
            </w:tcBorders>
            <w:vAlign w:val="bottom"/>
            <w:tcPrChange w:id="11860" w:author="Steve Barbeaux" w:date="2022-10-10T12:23:00Z">
              <w:tcPr>
                <w:tcW w:w="295" w:type="pct"/>
                <w:gridSpan w:val="2"/>
                <w:tcBorders>
                  <w:top w:val="nil"/>
                  <w:left w:val="nil"/>
                  <w:bottom w:val="nil"/>
                  <w:right w:val="nil"/>
                </w:tcBorders>
              </w:tcPr>
            </w:tcPrChange>
          </w:tcPr>
          <w:p w14:paraId="765BE91C" w14:textId="087AD172" w:rsidR="0060718B" w:rsidRPr="0060718B" w:rsidRDefault="0060718B" w:rsidP="0060718B">
            <w:pPr>
              <w:spacing w:after="0"/>
              <w:jc w:val="right"/>
              <w:rPr>
                <w:sz w:val="16"/>
                <w:szCs w:val="16"/>
                <w:rPrChange w:id="11861" w:author="Steve Barbeaux" w:date="2022-10-10T12:25:00Z">
                  <w:rPr>
                    <w:sz w:val="14"/>
                    <w:szCs w:val="14"/>
                  </w:rPr>
                </w:rPrChange>
              </w:rPr>
            </w:pPr>
            <w:ins w:id="11862" w:author="Steve Barbeaux" w:date="2022-10-10T12:23:00Z">
              <w:r w:rsidRPr="0060718B">
                <w:rPr>
                  <w:color w:val="000000"/>
                  <w:sz w:val="16"/>
                  <w:szCs w:val="16"/>
                  <w:rPrChange w:id="11863" w:author="Steve Barbeaux" w:date="2022-10-10T12:25:00Z">
                    <w:rPr>
                      <w:rFonts w:ascii="Calibri" w:hAnsi="Calibri" w:cs="Calibri"/>
                      <w:color w:val="000000"/>
                      <w:szCs w:val="22"/>
                    </w:rPr>
                  </w:rPrChange>
                </w:rPr>
                <w:t>1.11</w:t>
              </w:r>
            </w:ins>
            <w:del w:id="11864" w:author="Steve Barbeaux" w:date="2022-10-10T12:23:00Z">
              <w:r w:rsidRPr="0060718B" w:rsidDel="00FF3B86">
                <w:rPr>
                  <w:sz w:val="16"/>
                  <w:szCs w:val="16"/>
                  <w:rPrChange w:id="11865" w:author="Steve Barbeaux" w:date="2022-10-10T12:25:00Z">
                    <w:rPr>
                      <w:sz w:val="14"/>
                      <w:szCs w:val="14"/>
                    </w:rPr>
                  </w:rPrChange>
                </w:rPr>
                <w:delText>1.13</w:delText>
              </w:r>
            </w:del>
          </w:p>
        </w:tc>
        <w:tc>
          <w:tcPr>
            <w:tcW w:w="295" w:type="pct"/>
            <w:tcBorders>
              <w:top w:val="nil"/>
              <w:left w:val="nil"/>
              <w:bottom w:val="nil"/>
              <w:right w:val="nil"/>
            </w:tcBorders>
            <w:shd w:val="clear" w:color="auto" w:fill="auto"/>
            <w:noWrap/>
            <w:vAlign w:val="bottom"/>
            <w:hideMark/>
            <w:tcPrChange w:id="11866" w:author="Steve Barbeaux" w:date="2022-10-10T12:23:00Z">
              <w:tcPr>
                <w:tcW w:w="295" w:type="pct"/>
                <w:gridSpan w:val="2"/>
                <w:tcBorders>
                  <w:top w:val="nil"/>
                  <w:left w:val="nil"/>
                  <w:bottom w:val="nil"/>
                  <w:right w:val="nil"/>
                </w:tcBorders>
                <w:shd w:val="clear" w:color="auto" w:fill="auto"/>
                <w:noWrap/>
                <w:hideMark/>
              </w:tcPr>
            </w:tcPrChange>
          </w:tcPr>
          <w:p w14:paraId="3F0AD2BB" w14:textId="22D0AFFF" w:rsidR="0060718B" w:rsidRPr="0060718B" w:rsidRDefault="0060718B" w:rsidP="0060718B">
            <w:pPr>
              <w:spacing w:after="0"/>
              <w:jc w:val="right"/>
              <w:rPr>
                <w:color w:val="000000"/>
                <w:sz w:val="16"/>
                <w:szCs w:val="16"/>
                <w:rPrChange w:id="11867" w:author="Steve Barbeaux" w:date="2022-10-10T12:25:00Z">
                  <w:rPr>
                    <w:color w:val="000000"/>
                    <w:sz w:val="14"/>
                    <w:szCs w:val="14"/>
                  </w:rPr>
                </w:rPrChange>
              </w:rPr>
            </w:pPr>
            <w:ins w:id="11868" w:author="Steve Barbeaux" w:date="2022-10-10T12:23:00Z">
              <w:r w:rsidRPr="0060718B">
                <w:rPr>
                  <w:color w:val="000000"/>
                  <w:sz w:val="16"/>
                  <w:szCs w:val="16"/>
                  <w:rPrChange w:id="11869" w:author="Steve Barbeaux" w:date="2022-10-10T12:25:00Z">
                    <w:rPr>
                      <w:rFonts w:ascii="Calibri" w:hAnsi="Calibri" w:cs="Calibri"/>
                      <w:color w:val="000000"/>
                      <w:szCs w:val="22"/>
                    </w:rPr>
                  </w:rPrChange>
                </w:rPr>
                <w:t>0.19</w:t>
              </w:r>
            </w:ins>
            <w:del w:id="11870" w:author="Steve Barbeaux" w:date="2022-10-10T12:23:00Z">
              <w:r w:rsidRPr="0060718B" w:rsidDel="00FF3B86">
                <w:rPr>
                  <w:sz w:val="16"/>
                  <w:szCs w:val="16"/>
                  <w:rPrChange w:id="11871" w:author="Steve Barbeaux" w:date="2022-10-10T12:25:00Z">
                    <w:rPr>
                      <w:sz w:val="14"/>
                      <w:szCs w:val="14"/>
                    </w:rPr>
                  </w:rPrChange>
                </w:rPr>
                <w:delText>0.19</w:delText>
              </w:r>
            </w:del>
          </w:p>
        </w:tc>
        <w:tc>
          <w:tcPr>
            <w:tcW w:w="295" w:type="pct"/>
            <w:tcBorders>
              <w:top w:val="nil"/>
              <w:left w:val="nil"/>
              <w:bottom w:val="nil"/>
              <w:right w:val="nil"/>
            </w:tcBorders>
            <w:shd w:val="clear" w:color="auto" w:fill="auto"/>
            <w:noWrap/>
            <w:vAlign w:val="bottom"/>
            <w:hideMark/>
            <w:tcPrChange w:id="11872" w:author="Steve Barbeaux" w:date="2022-10-10T12:23:00Z">
              <w:tcPr>
                <w:tcW w:w="295" w:type="pct"/>
                <w:tcBorders>
                  <w:top w:val="nil"/>
                  <w:left w:val="nil"/>
                  <w:bottom w:val="nil"/>
                  <w:right w:val="nil"/>
                </w:tcBorders>
                <w:shd w:val="clear" w:color="auto" w:fill="auto"/>
                <w:noWrap/>
                <w:hideMark/>
              </w:tcPr>
            </w:tcPrChange>
          </w:tcPr>
          <w:p w14:paraId="1D4317A4" w14:textId="055B1C10" w:rsidR="0060718B" w:rsidRPr="0060718B" w:rsidRDefault="0060718B" w:rsidP="0060718B">
            <w:pPr>
              <w:spacing w:after="0"/>
              <w:jc w:val="right"/>
              <w:rPr>
                <w:color w:val="000000"/>
                <w:sz w:val="16"/>
                <w:szCs w:val="16"/>
                <w:rPrChange w:id="11873" w:author="Steve Barbeaux" w:date="2022-10-10T12:25:00Z">
                  <w:rPr>
                    <w:color w:val="000000"/>
                    <w:sz w:val="14"/>
                    <w:szCs w:val="14"/>
                  </w:rPr>
                </w:rPrChange>
              </w:rPr>
            </w:pPr>
            <w:ins w:id="11874" w:author="Steve Barbeaux" w:date="2022-10-10T12:23:00Z">
              <w:r w:rsidRPr="0060718B">
                <w:rPr>
                  <w:color w:val="000000"/>
                  <w:sz w:val="16"/>
                  <w:szCs w:val="16"/>
                  <w:rPrChange w:id="11875" w:author="Steve Barbeaux" w:date="2022-10-10T12:25:00Z">
                    <w:rPr>
                      <w:rFonts w:ascii="Calibri" w:hAnsi="Calibri" w:cs="Calibri"/>
                      <w:color w:val="000000"/>
                      <w:szCs w:val="22"/>
                    </w:rPr>
                  </w:rPrChange>
                </w:rPr>
                <w:t>0.43</w:t>
              </w:r>
            </w:ins>
            <w:del w:id="11876" w:author="Steve Barbeaux" w:date="2022-10-10T12:23:00Z">
              <w:r w:rsidRPr="0060718B" w:rsidDel="00FF3B86">
                <w:rPr>
                  <w:sz w:val="16"/>
                  <w:szCs w:val="16"/>
                  <w:rPrChange w:id="11877" w:author="Steve Barbeaux" w:date="2022-10-10T12:25:00Z">
                    <w:rPr>
                      <w:sz w:val="14"/>
                      <w:szCs w:val="14"/>
                    </w:rPr>
                  </w:rPrChange>
                </w:rPr>
                <w:delText>0.44</w:delText>
              </w:r>
            </w:del>
          </w:p>
        </w:tc>
        <w:tc>
          <w:tcPr>
            <w:tcW w:w="295" w:type="pct"/>
            <w:tcBorders>
              <w:top w:val="nil"/>
              <w:left w:val="nil"/>
              <w:bottom w:val="nil"/>
              <w:right w:val="nil"/>
            </w:tcBorders>
            <w:shd w:val="clear" w:color="auto" w:fill="auto"/>
            <w:noWrap/>
            <w:vAlign w:val="bottom"/>
            <w:hideMark/>
            <w:tcPrChange w:id="11878" w:author="Steve Barbeaux" w:date="2022-10-10T12:23:00Z">
              <w:tcPr>
                <w:tcW w:w="295" w:type="pct"/>
                <w:gridSpan w:val="2"/>
                <w:tcBorders>
                  <w:top w:val="nil"/>
                  <w:left w:val="nil"/>
                  <w:bottom w:val="nil"/>
                  <w:right w:val="nil"/>
                </w:tcBorders>
                <w:shd w:val="clear" w:color="auto" w:fill="auto"/>
                <w:noWrap/>
                <w:hideMark/>
              </w:tcPr>
            </w:tcPrChange>
          </w:tcPr>
          <w:p w14:paraId="31EEC1E6" w14:textId="081D6977" w:rsidR="0060718B" w:rsidRPr="0060718B" w:rsidRDefault="0060718B" w:rsidP="0060718B">
            <w:pPr>
              <w:spacing w:after="0"/>
              <w:jc w:val="right"/>
              <w:rPr>
                <w:color w:val="000000"/>
                <w:sz w:val="16"/>
                <w:szCs w:val="16"/>
                <w:rPrChange w:id="11879" w:author="Steve Barbeaux" w:date="2022-10-10T12:25:00Z">
                  <w:rPr>
                    <w:color w:val="000000"/>
                    <w:sz w:val="14"/>
                    <w:szCs w:val="14"/>
                  </w:rPr>
                </w:rPrChange>
              </w:rPr>
            </w:pPr>
            <w:ins w:id="11880" w:author="Steve Barbeaux" w:date="2022-10-10T12:23:00Z">
              <w:r w:rsidRPr="0060718B">
                <w:rPr>
                  <w:color w:val="000000"/>
                  <w:sz w:val="16"/>
                  <w:szCs w:val="16"/>
                  <w:rPrChange w:id="11881" w:author="Steve Barbeaux" w:date="2022-10-10T12:25:00Z">
                    <w:rPr>
                      <w:rFonts w:ascii="Calibri" w:hAnsi="Calibri" w:cs="Calibri"/>
                      <w:color w:val="000000"/>
                      <w:szCs w:val="22"/>
                    </w:rPr>
                  </w:rPrChange>
                </w:rPr>
                <w:t>0.97</w:t>
              </w:r>
            </w:ins>
            <w:del w:id="11882" w:author="Steve Barbeaux" w:date="2022-10-10T12:23:00Z">
              <w:r w:rsidRPr="0060718B" w:rsidDel="00FF3B86">
                <w:rPr>
                  <w:sz w:val="16"/>
                  <w:szCs w:val="16"/>
                  <w:rPrChange w:id="11883" w:author="Steve Barbeaux" w:date="2022-10-10T12:25:00Z">
                    <w:rPr>
                      <w:sz w:val="14"/>
                      <w:szCs w:val="14"/>
                    </w:rPr>
                  </w:rPrChange>
                </w:rPr>
                <w:delText>1</w:delText>
              </w:r>
            </w:del>
          </w:p>
        </w:tc>
        <w:tc>
          <w:tcPr>
            <w:tcW w:w="295" w:type="pct"/>
            <w:tcBorders>
              <w:top w:val="nil"/>
              <w:left w:val="nil"/>
              <w:bottom w:val="nil"/>
              <w:right w:val="nil"/>
            </w:tcBorders>
            <w:shd w:val="clear" w:color="auto" w:fill="auto"/>
            <w:noWrap/>
            <w:vAlign w:val="bottom"/>
            <w:hideMark/>
            <w:tcPrChange w:id="11884" w:author="Steve Barbeaux" w:date="2022-10-10T12:23:00Z">
              <w:tcPr>
                <w:tcW w:w="295" w:type="pct"/>
                <w:gridSpan w:val="2"/>
                <w:tcBorders>
                  <w:top w:val="nil"/>
                  <w:left w:val="nil"/>
                  <w:bottom w:val="nil"/>
                  <w:right w:val="nil"/>
                </w:tcBorders>
                <w:shd w:val="clear" w:color="auto" w:fill="auto"/>
                <w:noWrap/>
                <w:hideMark/>
              </w:tcPr>
            </w:tcPrChange>
          </w:tcPr>
          <w:p w14:paraId="2F916DCC" w14:textId="6B33DD1A" w:rsidR="0060718B" w:rsidRPr="0060718B" w:rsidRDefault="0060718B" w:rsidP="0060718B">
            <w:pPr>
              <w:spacing w:after="0"/>
              <w:jc w:val="right"/>
              <w:rPr>
                <w:color w:val="000000"/>
                <w:sz w:val="16"/>
                <w:szCs w:val="16"/>
                <w:rPrChange w:id="11885" w:author="Steve Barbeaux" w:date="2022-10-10T12:25:00Z">
                  <w:rPr>
                    <w:color w:val="000000"/>
                    <w:sz w:val="14"/>
                    <w:szCs w:val="14"/>
                  </w:rPr>
                </w:rPrChange>
              </w:rPr>
            </w:pPr>
            <w:ins w:id="11886" w:author="Steve Barbeaux" w:date="2022-10-10T12:23:00Z">
              <w:r w:rsidRPr="0060718B">
                <w:rPr>
                  <w:color w:val="000000"/>
                  <w:sz w:val="16"/>
                  <w:szCs w:val="16"/>
                  <w:rPrChange w:id="11887" w:author="Steve Barbeaux" w:date="2022-10-10T12:25:00Z">
                    <w:rPr>
                      <w:rFonts w:ascii="Calibri" w:hAnsi="Calibri" w:cs="Calibri"/>
                      <w:color w:val="000000"/>
                      <w:szCs w:val="22"/>
                    </w:rPr>
                  </w:rPrChange>
                </w:rPr>
                <w:t>1.93</w:t>
              </w:r>
            </w:ins>
            <w:del w:id="11888" w:author="Steve Barbeaux" w:date="2022-10-10T12:23:00Z">
              <w:r w:rsidRPr="0060718B" w:rsidDel="00FF3B86">
                <w:rPr>
                  <w:sz w:val="16"/>
                  <w:szCs w:val="16"/>
                  <w:rPrChange w:id="11889" w:author="Steve Barbeaux" w:date="2022-10-10T12:25:00Z">
                    <w:rPr>
                      <w:sz w:val="14"/>
                      <w:szCs w:val="14"/>
                    </w:rPr>
                  </w:rPrChange>
                </w:rPr>
                <w:delText>1.96</w:delText>
              </w:r>
            </w:del>
          </w:p>
        </w:tc>
        <w:tc>
          <w:tcPr>
            <w:tcW w:w="295" w:type="pct"/>
            <w:tcBorders>
              <w:top w:val="nil"/>
              <w:left w:val="nil"/>
              <w:bottom w:val="nil"/>
              <w:right w:val="nil"/>
            </w:tcBorders>
            <w:shd w:val="clear" w:color="auto" w:fill="auto"/>
            <w:noWrap/>
            <w:vAlign w:val="bottom"/>
            <w:hideMark/>
            <w:tcPrChange w:id="11890" w:author="Steve Barbeaux" w:date="2022-10-10T12:23:00Z">
              <w:tcPr>
                <w:tcW w:w="295" w:type="pct"/>
                <w:gridSpan w:val="2"/>
                <w:tcBorders>
                  <w:top w:val="nil"/>
                  <w:left w:val="nil"/>
                  <w:bottom w:val="nil"/>
                  <w:right w:val="nil"/>
                </w:tcBorders>
                <w:shd w:val="clear" w:color="auto" w:fill="auto"/>
                <w:noWrap/>
                <w:hideMark/>
              </w:tcPr>
            </w:tcPrChange>
          </w:tcPr>
          <w:p w14:paraId="792DEB65" w14:textId="4ABB2CF7" w:rsidR="0060718B" w:rsidRPr="0060718B" w:rsidRDefault="0060718B" w:rsidP="0060718B">
            <w:pPr>
              <w:spacing w:after="0"/>
              <w:jc w:val="right"/>
              <w:rPr>
                <w:color w:val="000000"/>
                <w:sz w:val="16"/>
                <w:szCs w:val="16"/>
                <w:rPrChange w:id="11891" w:author="Steve Barbeaux" w:date="2022-10-10T12:25:00Z">
                  <w:rPr>
                    <w:color w:val="000000"/>
                    <w:sz w:val="14"/>
                    <w:szCs w:val="14"/>
                  </w:rPr>
                </w:rPrChange>
              </w:rPr>
            </w:pPr>
            <w:ins w:id="11892" w:author="Steve Barbeaux" w:date="2022-10-10T12:23:00Z">
              <w:r w:rsidRPr="0060718B">
                <w:rPr>
                  <w:color w:val="000000"/>
                  <w:sz w:val="16"/>
                  <w:szCs w:val="16"/>
                  <w:rPrChange w:id="11893" w:author="Steve Barbeaux" w:date="2022-10-10T12:25:00Z">
                    <w:rPr>
                      <w:rFonts w:ascii="Calibri" w:hAnsi="Calibri" w:cs="Calibri"/>
                      <w:color w:val="000000"/>
                      <w:szCs w:val="22"/>
                    </w:rPr>
                  </w:rPrChange>
                </w:rPr>
                <w:t>1.50</w:t>
              </w:r>
            </w:ins>
            <w:del w:id="11894" w:author="Steve Barbeaux" w:date="2022-10-10T12:23:00Z">
              <w:r w:rsidRPr="0060718B" w:rsidDel="00FF3B86">
                <w:rPr>
                  <w:sz w:val="16"/>
                  <w:szCs w:val="16"/>
                  <w:rPrChange w:id="11895" w:author="Steve Barbeaux" w:date="2022-10-10T12:25:00Z">
                    <w:rPr>
                      <w:sz w:val="14"/>
                      <w:szCs w:val="14"/>
                    </w:rPr>
                  </w:rPrChange>
                </w:rPr>
                <w:delText>1.52</w:delText>
              </w:r>
            </w:del>
          </w:p>
        </w:tc>
        <w:tc>
          <w:tcPr>
            <w:tcW w:w="295" w:type="pct"/>
            <w:tcBorders>
              <w:top w:val="nil"/>
              <w:left w:val="nil"/>
              <w:bottom w:val="nil"/>
              <w:right w:val="nil"/>
            </w:tcBorders>
            <w:shd w:val="clear" w:color="auto" w:fill="auto"/>
            <w:noWrap/>
            <w:vAlign w:val="bottom"/>
            <w:hideMark/>
            <w:tcPrChange w:id="11896" w:author="Steve Barbeaux" w:date="2022-10-10T12:23:00Z">
              <w:tcPr>
                <w:tcW w:w="295" w:type="pct"/>
                <w:tcBorders>
                  <w:top w:val="nil"/>
                  <w:left w:val="nil"/>
                  <w:bottom w:val="nil"/>
                  <w:right w:val="nil"/>
                </w:tcBorders>
                <w:shd w:val="clear" w:color="auto" w:fill="auto"/>
                <w:noWrap/>
                <w:hideMark/>
              </w:tcPr>
            </w:tcPrChange>
          </w:tcPr>
          <w:p w14:paraId="71AC7C0C" w14:textId="14F25708" w:rsidR="0060718B" w:rsidRPr="0060718B" w:rsidRDefault="0060718B" w:rsidP="0060718B">
            <w:pPr>
              <w:spacing w:after="0"/>
              <w:jc w:val="right"/>
              <w:rPr>
                <w:color w:val="000000"/>
                <w:sz w:val="16"/>
                <w:szCs w:val="16"/>
                <w:rPrChange w:id="11897" w:author="Steve Barbeaux" w:date="2022-10-10T12:25:00Z">
                  <w:rPr>
                    <w:color w:val="000000"/>
                    <w:sz w:val="14"/>
                    <w:szCs w:val="14"/>
                  </w:rPr>
                </w:rPrChange>
              </w:rPr>
            </w:pPr>
            <w:ins w:id="11898" w:author="Steve Barbeaux" w:date="2022-10-10T12:23:00Z">
              <w:r w:rsidRPr="0060718B">
                <w:rPr>
                  <w:color w:val="000000"/>
                  <w:sz w:val="16"/>
                  <w:szCs w:val="16"/>
                  <w:rPrChange w:id="11899" w:author="Steve Barbeaux" w:date="2022-10-10T12:25:00Z">
                    <w:rPr>
                      <w:rFonts w:ascii="Calibri" w:hAnsi="Calibri" w:cs="Calibri"/>
                      <w:color w:val="000000"/>
                      <w:szCs w:val="22"/>
                    </w:rPr>
                  </w:rPrChange>
                </w:rPr>
                <w:t>2.93</w:t>
              </w:r>
            </w:ins>
            <w:del w:id="11900" w:author="Steve Barbeaux" w:date="2022-10-10T12:23:00Z">
              <w:r w:rsidRPr="0060718B" w:rsidDel="00FF3B86">
                <w:rPr>
                  <w:sz w:val="16"/>
                  <w:szCs w:val="16"/>
                  <w:rPrChange w:id="11901" w:author="Steve Barbeaux" w:date="2022-10-10T12:25:00Z">
                    <w:rPr>
                      <w:sz w:val="14"/>
                      <w:szCs w:val="14"/>
                    </w:rPr>
                  </w:rPrChange>
                </w:rPr>
                <w:delText>2.95</w:delText>
              </w:r>
            </w:del>
          </w:p>
        </w:tc>
        <w:tc>
          <w:tcPr>
            <w:tcW w:w="295" w:type="pct"/>
            <w:tcBorders>
              <w:top w:val="nil"/>
              <w:left w:val="nil"/>
              <w:bottom w:val="nil"/>
              <w:right w:val="nil"/>
            </w:tcBorders>
            <w:shd w:val="clear" w:color="auto" w:fill="auto"/>
            <w:noWrap/>
            <w:vAlign w:val="bottom"/>
            <w:hideMark/>
            <w:tcPrChange w:id="11902" w:author="Steve Barbeaux" w:date="2022-10-10T12:23:00Z">
              <w:tcPr>
                <w:tcW w:w="295" w:type="pct"/>
                <w:gridSpan w:val="2"/>
                <w:tcBorders>
                  <w:top w:val="nil"/>
                  <w:left w:val="nil"/>
                  <w:bottom w:val="nil"/>
                  <w:right w:val="nil"/>
                </w:tcBorders>
                <w:shd w:val="clear" w:color="auto" w:fill="auto"/>
                <w:noWrap/>
                <w:hideMark/>
              </w:tcPr>
            </w:tcPrChange>
          </w:tcPr>
          <w:p w14:paraId="011FCA08" w14:textId="458DF59C" w:rsidR="0060718B" w:rsidRPr="0060718B" w:rsidRDefault="0060718B" w:rsidP="0060718B">
            <w:pPr>
              <w:spacing w:after="0"/>
              <w:jc w:val="right"/>
              <w:rPr>
                <w:color w:val="000000"/>
                <w:sz w:val="16"/>
                <w:szCs w:val="16"/>
                <w:rPrChange w:id="11903" w:author="Steve Barbeaux" w:date="2022-10-10T12:25:00Z">
                  <w:rPr>
                    <w:color w:val="000000"/>
                    <w:sz w:val="14"/>
                    <w:szCs w:val="14"/>
                  </w:rPr>
                </w:rPrChange>
              </w:rPr>
            </w:pPr>
            <w:ins w:id="11904" w:author="Steve Barbeaux" w:date="2022-10-10T12:23:00Z">
              <w:r w:rsidRPr="0060718B">
                <w:rPr>
                  <w:color w:val="000000"/>
                  <w:sz w:val="16"/>
                  <w:szCs w:val="16"/>
                  <w:rPrChange w:id="11905" w:author="Steve Barbeaux" w:date="2022-10-10T12:25:00Z">
                    <w:rPr>
                      <w:rFonts w:ascii="Calibri" w:hAnsi="Calibri" w:cs="Calibri"/>
                      <w:color w:val="000000"/>
                      <w:szCs w:val="22"/>
                    </w:rPr>
                  </w:rPrChange>
                </w:rPr>
                <w:t>0.91</w:t>
              </w:r>
            </w:ins>
            <w:del w:id="11906" w:author="Steve Barbeaux" w:date="2022-10-10T12:23:00Z">
              <w:r w:rsidRPr="0060718B" w:rsidDel="00FF3B86">
                <w:rPr>
                  <w:sz w:val="16"/>
                  <w:szCs w:val="16"/>
                  <w:rPrChange w:id="11907" w:author="Steve Barbeaux" w:date="2022-10-10T12:25:00Z">
                    <w:rPr>
                      <w:sz w:val="14"/>
                      <w:szCs w:val="14"/>
                    </w:rPr>
                  </w:rPrChange>
                </w:rPr>
                <w:delText>0.9</w:delText>
              </w:r>
            </w:del>
          </w:p>
        </w:tc>
        <w:tc>
          <w:tcPr>
            <w:tcW w:w="295" w:type="pct"/>
            <w:tcBorders>
              <w:top w:val="nil"/>
              <w:left w:val="nil"/>
              <w:bottom w:val="nil"/>
              <w:right w:val="nil"/>
            </w:tcBorders>
            <w:shd w:val="clear" w:color="auto" w:fill="auto"/>
            <w:noWrap/>
            <w:vAlign w:val="bottom"/>
            <w:hideMark/>
            <w:tcPrChange w:id="11908" w:author="Steve Barbeaux" w:date="2022-10-10T12:23:00Z">
              <w:tcPr>
                <w:tcW w:w="295" w:type="pct"/>
                <w:gridSpan w:val="2"/>
                <w:tcBorders>
                  <w:top w:val="nil"/>
                  <w:left w:val="nil"/>
                  <w:bottom w:val="nil"/>
                  <w:right w:val="nil"/>
                </w:tcBorders>
                <w:shd w:val="clear" w:color="auto" w:fill="auto"/>
                <w:noWrap/>
                <w:hideMark/>
              </w:tcPr>
            </w:tcPrChange>
          </w:tcPr>
          <w:p w14:paraId="3B963726" w14:textId="0C08501A" w:rsidR="0060718B" w:rsidRPr="0060718B" w:rsidRDefault="0060718B" w:rsidP="0060718B">
            <w:pPr>
              <w:spacing w:after="0"/>
              <w:jc w:val="right"/>
              <w:rPr>
                <w:color w:val="000000"/>
                <w:sz w:val="16"/>
                <w:szCs w:val="16"/>
                <w:rPrChange w:id="11909" w:author="Steve Barbeaux" w:date="2022-10-10T12:25:00Z">
                  <w:rPr>
                    <w:color w:val="000000"/>
                    <w:sz w:val="14"/>
                    <w:szCs w:val="14"/>
                  </w:rPr>
                </w:rPrChange>
              </w:rPr>
            </w:pPr>
            <w:ins w:id="11910" w:author="Steve Barbeaux" w:date="2022-10-10T12:23:00Z">
              <w:r w:rsidRPr="0060718B">
                <w:rPr>
                  <w:color w:val="000000"/>
                  <w:sz w:val="16"/>
                  <w:szCs w:val="16"/>
                  <w:rPrChange w:id="11911" w:author="Steve Barbeaux" w:date="2022-10-10T12:25:00Z">
                    <w:rPr>
                      <w:rFonts w:ascii="Calibri" w:hAnsi="Calibri" w:cs="Calibri"/>
                      <w:color w:val="000000"/>
                      <w:szCs w:val="22"/>
                    </w:rPr>
                  </w:rPrChange>
                </w:rPr>
                <w:t>0.92</w:t>
              </w:r>
            </w:ins>
            <w:del w:id="11912" w:author="Steve Barbeaux" w:date="2022-10-10T12:23:00Z">
              <w:r w:rsidRPr="0060718B" w:rsidDel="00FF3B86">
                <w:rPr>
                  <w:sz w:val="16"/>
                  <w:szCs w:val="16"/>
                  <w:rPrChange w:id="11913" w:author="Steve Barbeaux" w:date="2022-10-10T12:25:00Z">
                    <w:rPr>
                      <w:sz w:val="14"/>
                      <w:szCs w:val="14"/>
                    </w:rPr>
                  </w:rPrChange>
                </w:rPr>
                <w:delText>0.92</w:delText>
              </w:r>
            </w:del>
          </w:p>
        </w:tc>
        <w:tc>
          <w:tcPr>
            <w:tcW w:w="295" w:type="pct"/>
            <w:tcBorders>
              <w:top w:val="nil"/>
              <w:left w:val="nil"/>
              <w:bottom w:val="nil"/>
              <w:right w:val="nil"/>
            </w:tcBorders>
            <w:shd w:val="clear" w:color="auto" w:fill="auto"/>
            <w:noWrap/>
            <w:vAlign w:val="bottom"/>
            <w:hideMark/>
            <w:tcPrChange w:id="11914" w:author="Steve Barbeaux" w:date="2022-10-10T12:23:00Z">
              <w:tcPr>
                <w:tcW w:w="295" w:type="pct"/>
                <w:tcBorders>
                  <w:top w:val="nil"/>
                  <w:left w:val="nil"/>
                  <w:bottom w:val="nil"/>
                  <w:right w:val="nil"/>
                </w:tcBorders>
                <w:shd w:val="clear" w:color="auto" w:fill="auto"/>
                <w:noWrap/>
                <w:hideMark/>
              </w:tcPr>
            </w:tcPrChange>
          </w:tcPr>
          <w:p w14:paraId="0CCE8706" w14:textId="2F271756" w:rsidR="0060718B" w:rsidRPr="0060718B" w:rsidRDefault="0060718B" w:rsidP="0060718B">
            <w:pPr>
              <w:spacing w:after="0"/>
              <w:jc w:val="right"/>
              <w:rPr>
                <w:color w:val="000000"/>
                <w:sz w:val="16"/>
                <w:szCs w:val="16"/>
                <w:rPrChange w:id="11915" w:author="Steve Barbeaux" w:date="2022-10-10T12:25:00Z">
                  <w:rPr>
                    <w:color w:val="000000"/>
                    <w:sz w:val="14"/>
                    <w:szCs w:val="14"/>
                  </w:rPr>
                </w:rPrChange>
              </w:rPr>
            </w:pPr>
            <w:ins w:id="11916" w:author="Steve Barbeaux" w:date="2022-10-10T12:23:00Z">
              <w:r w:rsidRPr="0060718B">
                <w:rPr>
                  <w:color w:val="000000"/>
                  <w:sz w:val="16"/>
                  <w:szCs w:val="16"/>
                  <w:rPrChange w:id="11917" w:author="Steve Barbeaux" w:date="2022-10-10T12:25:00Z">
                    <w:rPr>
                      <w:rFonts w:ascii="Calibri" w:hAnsi="Calibri" w:cs="Calibri"/>
                      <w:color w:val="000000"/>
                      <w:szCs w:val="22"/>
                    </w:rPr>
                  </w:rPrChange>
                </w:rPr>
                <w:t>0.71</w:t>
              </w:r>
            </w:ins>
            <w:del w:id="11918" w:author="Steve Barbeaux" w:date="2022-10-10T12:23:00Z">
              <w:r w:rsidRPr="0060718B" w:rsidDel="00FF3B86">
                <w:rPr>
                  <w:sz w:val="16"/>
                  <w:szCs w:val="16"/>
                  <w:rPrChange w:id="11919" w:author="Steve Barbeaux" w:date="2022-10-10T12:25:00Z">
                    <w:rPr>
                      <w:sz w:val="14"/>
                      <w:szCs w:val="14"/>
                    </w:rPr>
                  </w:rPrChange>
                </w:rPr>
                <w:delText>0.71</w:delText>
              </w:r>
            </w:del>
          </w:p>
        </w:tc>
        <w:tc>
          <w:tcPr>
            <w:tcW w:w="295" w:type="pct"/>
            <w:tcBorders>
              <w:top w:val="nil"/>
              <w:left w:val="nil"/>
              <w:bottom w:val="nil"/>
              <w:right w:val="nil"/>
            </w:tcBorders>
            <w:shd w:val="clear" w:color="auto" w:fill="auto"/>
            <w:noWrap/>
            <w:vAlign w:val="bottom"/>
            <w:hideMark/>
            <w:tcPrChange w:id="11920" w:author="Steve Barbeaux" w:date="2022-10-10T12:23:00Z">
              <w:tcPr>
                <w:tcW w:w="295" w:type="pct"/>
                <w:gridSpan w:val="2"/>
                <w:tcBorders>
                  <w:top w:val="nil"/>
                  <w:left w:val="nil"/>
                  <w:bottom w:val="nil"/>
                  <w:right w:val="nil"/>
                </w:tcBorders>
                <w:shd w:val="clear" w:color="auto" w:fill="auto"/>
                <w:noWrap/>
                <w:hideMark/>
              </w:tcPr>
            </w:tcPrChange>
          </w:tcPr>
          <w:p w14:paraId="6A1EA46E" w14:textId="4C639A7F" w:rsidR="0060718B" w:rsidRPr="0060718B" w:rsidRDefault="0060718B" w:rsidP="0060718B">
            <w:pPr>
              <w:spacing w:after="0"/>
              <w:jc w:val="right"/>
              <w:rPr>
                <w:color w:val="000000"/>
                <w:sz w:val="16"/>
                <w:szCs w:val="16"/>
                <w:rPrChange w:id="11921" w:author="Steve Barbeaux" w:date="2022-10-10T12:25:00Z">
                  <w:rPr>
                    <w:color w:val="000000"/>
                    <w:sz w:val="14"/>
                    <w:szCs w:val="14"/>
                  </w:rPr>
                </w:rPrChange>
              </w:rPr>
            </w:pPr>
            <w:ins w:id="11922" w:author="Steve Barbeaux" w:date="2022-10-10T12:23:00Z">
              <w:r w:rsidRPr="0060718B">
                <w:rPr>
                  <w:color w:val="000000"/>
                  <w:sz w:val="16"/>
                  <w:szCs w:val="16"/>
                  <w:rPrChange w:id="11923" w:author="Steve Barbeaux" w:date="2022-10-10T12:25:00Z">
                    <w:rPr>
                      <w:rFonts w:ascii="Calibri" w:hAnsi="Calibri" w:cs="Calibri"/>
                      <w:color w:val="000000"/>
                      <w:szCs w:val="22"/>
                    </w:rPr>
                  </w:rPrChange>
                </w:rPr>
                <w:t>0.51</w:t>
              </w:r>
            </w:ins>
            <w:del w:id="11924" w:author="Steve Barbeaux" w:date="2022-10-10T12:23:00Z">
              <w:r w:rsidRPr="0060718B" w:rsidDel="00FF3B86">
                <w:rPr>
                  <w:sz w:val="16"/>
                  <w:szCs w:val="16"/>
                  <w:rPrChange w:id="11925" w:author="Steve Barbeaux" w:date="2022-10-10T12:25:00Z">
                    <w:rPr>
                      <w:sz w:val="14"/>
                      <w:szCs w:val="14"/>
                    </w:rPr>
                  </w:rPrChange>
                </w:rPr>
                <w:delText>0.51</w:delText>
              </w:r>
            </w:del>
          </w:p>
        </w:tc>
        <w:tc>
          <w:tcPr>
            <w:tcW w:w="295" w:type="pct"/>
            <w:tcBorders>
              <w:top w:val="nil"/>
              <w:left w:val="nil"/>
              <w:bottom w:val="nil"/>
              <w:right w:val="nil"/>
            </w:tcBorders>
            <w:shd w:val="clear" w:color="auto" w:fill="auto"/>
            <w:noWrap/>
            <w:vAlign w:val="bottom"/>
            <w:hideMark/>
            <w:tcPrChange w:id="11926" w:author="Steve Barbeaux" w:date="2022-10-10T12:23:00Z">
              <w:tcPr>
                <w:tcW w:w="295" w:type="pct"/>
                <w:gridSpan w:val="2"/>
                <w:tcBorders>
                  <w:top w:val="nil"/>
                  <w:left w:val="nil"/>
                  <w:bottom w:val="nil"/>
                  <w:right w:val="nil"/>
                </w:tcBorders>
                <w:shd w:val="clear" w:color="auto" w:fill="auto"/>
                <w:noWrap/>
                <w:hideMark/>
              </w:tcPr>
            </w:tcPrChange>
          </w:tcPr>
          <w:p w14:paraId="3496F318" w14:textId="194F784A" w:rsidR="0060718B" w:rsidRPr="0060718B" w:rsidRDefault="0060718B" w:rsidP="0060718B">
            <w:pPr>
              <w:spacing w:after="0"/>
              <w:jc w:val="right"/>
              <w:rPr>
                <w:color w:val="000000"/>
                <w:sz w:val="16"/>
                <w:szCs w:val="16"/>
                <w:rPrChange w:id="11927" w:author="Steve Barbeaux" w:date="2022-10-10T12:25:00Z">
                  <w:rPr>
                    <w:color w:val="000000"/>
                    <w:sz w:val="14"/>
                    <w:szCs w:val="14"/>
                  </w:rPr>
                </w:rPrChange>
              </w:rPr>
            </w:pPr>
            <w:ins w:id="11928" w:author="Steve Barbeaux" w:date="2022-10-10T12:23:00Z">
              <w:r w:rsidRPr="0060718B">
                <w:rPr>
                  <w:color w:val="000000"/>
                  <w:sz w:val="16"/>
                  <w:szCs w:val="16"/>
                  <w:rPrChange w:id="11929" w:author="Steve Barbeaux" w:date="2022-10-10T12:25:00Z">
                    <w:rPr>
                      <w:rFonts w:ascii="Calibri" w:hAnsi="Calibri" w:cs="Calibri"/>
                      <w:color w:val="000000"/>
                      <w:szCs w:val="22"/>
                    </w:rPr>
                  </w:rPrChange>
                </w:rPr>
                <w:t>0.34</w:t>
              </w:r>
            </w:ins>
            <w:del w:id="11930" w:author="Steve Barbeaux" w:date="2022-10-10T12:23:00Z">
              <w:r w:rsidRPr="0060718B" w:rsidDel="00FF3B86">
                <w:rPr>
                  <w:sz w:val="16"/>
                  <w:szCs w:val="16"/>
                  <w:rPrChange w:id="11931" w:author="Steve Barbeaux" w:date="2022-10-10T12:25:00Z">
                    <w:rPr>
                      <w:sz w:val="14"/>
                      <w:szCs w:val="14"/>
                    </w:rPr>
                  </w:rPrChange>
                </w:rPr>
                <w:delText>0.34</w:delText>
              </w:r>
            </w:del>
          </w:p>
        </w:tc>
        <w:tc>
          <w:tcPr>
            <w:tcW w:w="295" w:type="pct"/>
            <w:tcBorders>
              <w:top w:val="nil"/>
              <w:left w:val="nil"/>
              <w:bottom w:val="nil"/>
              <w:right w:val="nil"/>
            </w:tcBorders>
            <w:shd w:val="clear" w:color="auto" w:fill="auto"/>
            <w:noWrap/>
            <w:vAlign w:val="bottom"/>
            <w:hideMark/>
            <w:tcPrChange w:id="11932" w:author="Steve Barbeaux" w:date="2022-10-10T12:23:00Z">
              <w:tcPr>
                <w:tcW w:w="295" w:type="pct"/>
                <w:gridSpan w:val="2"/>
                <w:tcBorders>
                  <w:top w:val="nil"/>
                  <w:left w:val="nil"/>
                  <w:bottom w:val="nil"/>
                  <w:right w:val="nil"/>
                </w:tcBorders>
                <w:shd w:val="clear" w:color="auto" w:fill="auto"/>
                <w:noWrap/>
                <w:hideMark/>
              </w:tcPr>
            </w:tcPrChange>
          </w:tcPr>
          <w:p w14:paraId="1DF89F1C" w14:textId="0F6761B3" w:rsidR="0060718B" w:rsidRPr="0060718B" w:rsidRDefault="0060718B" w:rsidP="0060718B">
            <w:pPr>
              <w:spacing w:after="0"/>
              <w:jc w:val="right"/>
              <w:rPr>
                <w:color w:val="000000"/>
                <w:sz w:val="16"/>
                <w:szCs w:val="16"/>
                <w:rPrChange w:id="11933" w:author="Steve Barbeaux" w:date="2022-10-10T12:25:00Z">
                  <w:rPr>
                    <w:color w:val="000000"/>
                    <w:sz w:val="14"/>
                    <w:szCs w:val="14"/>
                  </w:rPr>
                </w:rPrChange>
              </w:rPr>
            </w:pPr>
            <w:ins w:id="11934" w:author="Steve Barbeaux" w:date="2022-10-10T12:23:00Z">
              <w:r w:rsidRPr="0060718B">
                <w:rPr>
                  <w:color w:val="000000"/>
                  <w:sz w:val="16"/>
                  <w:szCs w:val="16"/>
                  <w:rPrChange w:id="11935" w:author="Steve Barbeaux" w:date="2022-10-10T12:25:00Z">
                    <w:rPr>
                      <w:rFonts w:ascii="Calibri" w:hAnsi="Calibri" w:cs="Calibri"/>
                      <w:color w:val="000000"/>
                      <w:szCs w:val="22"/>
                    </w:rPr>
                  </w:rPrChange>
                </w:rPr>
                <w:t>0.17</w:t>
              </w:r>
            </w:ins>
            <w:del w:id="11936" w:author="Steve Barbeaux" w:date="2022-10-10T12:23:00Z">
              <w:r w:rsidRPr="0060718B" w:rsidDel="00FF3B86">
                <w:rPr>
                  <w:sz w:val="16"/>
                  <w:szCs w:val="16"/>
                  <w:rPrChange w:id="11937" w:author="Steve Barbeaux" w:date="2022-10-10T12:25:00Z">
                    <w:rPr>
                      <w:sz w:val="14"/>
                      <w:szCs w:val="14"/>
                    </w:rPr>
                  </w:rPrChange>
                </w:rPr>
                <w:delText>0.16</w:delText>
              </w:r>
            </w:del>
          </w:p>
        </w:tc>
        <w:tc>
          <w:tcPr>
            <w:tcW w:w="295" w:type="pct"/>
            <w:tcBorders>
              <w:top w:val="nil"/>
              <w:left w:val="nil"/>
              <w:bottom w:val="nil"/>
              <w:right w:val="nil"/>
            </w:tcBorders>
            <w:shd w:val="clear" w:color="auto" w:fill="auto"/>
            <w:noWrap/>
            <w:vAlign w:val="bottom"/>
            <w:hideMark/>
            <w:tcPrChange w:id="11938" w:author="Steve Barbeaux" w:date="2022-10-10T12:23:00Z">
              <w:tcPr>
                <w:tcW w:w="295" w:type="pct"/>
                <w:tcBorders>
                  <w:top w:val="nil"/>
                  <w:left w:val="nil"/>
                  <w:bottom w:val="nil"/>
                  <w:right w:val="nil"/>
                </w:tcBorders>
                <w:shd w:val="clear" w:color="auto" w:fill="auto"/>
                <w:noWrap/>
                <w:hideMark/>
              </w:tcPr>
            </w:tcPrChange>
          </w:tcPr>
          <w:p w14:paraId="65FCC245" w14:textId="1F7005D0" w:rsidR="0060718B" w:rsidRPr="0060718B" w:rsidRDefault="0060718B" w:rsidP="0060718B">
            <w:pPr>
              <w:spacing w:after="0"/>
              <w:jc w:val="right"/>
              <w:rPr>
                <w:color w:val="000000"/>
                <w:sz w:val="16"/>
                <w:szCs w:val="16"/>
                <w:rPrChange w:id="11939" w:author="Steve Barbeaux" w:date="2022-10-10T12:25:00Z">
                  <w:rPr>
                    <w:color w:val="000000"/>
                    <w:sz w:val="14"/>
                    <w:szCs w:val="14"/>
                  </w:rPr>
                </w:rPrChange>
              </w:rPr>
            </w:pPr>
            <w:ins w:id="11940" w:author="Steve Barbeaux" w:date="2022-10-10T12:23:00Z">
              <w:r w:rsidRPr="0060718B">
                <w:rPr>
                  <w:color w:val="000000"/>
                  <w:sz w:val="16"/>
                  <w:szCs w:val="16"/>
                  <w:rPrChange w:id="11941" w:author="Steve Barbeaux" w:date="2022-10-10T12:25:00Z">
                    <w:rPr>
                      <w:rFonts w:ascii="Calibri" w:hAnsi="Calibri" w:cs="Calibri"/>
                      <w:color w:val="000000"/>
                      <w:szCs w:val="22"/>
                    </w:rPr>
                  </w:rPrChange>
                </w:rPr>
                <w:t>0.12</w:t>
              </w:r>
            </w:ins>
            <w:del w:id="11942" w:author="Steve Barbeaux" w:date="2022-10-10T12:23:00Z">
              <w:r w:rsidRPr="0060718B" w:rsidDel="00FF3B86">
                <w:rPr>
                  <w:sz w:val="16"/>
                  <w:szCs w:val="16"/>
                  <w:rPrChange w:id="11943" w:author="Steve Barbeaux" w:date="2022-10-10T12:25:00Z">
                    <w:rPr>
                      <w:sz w:val="14"/>
                      <w:szCs w:val="14"/>
                    </w:rPr>
                  </w:rPrChange>
                </w:rPr>
                <w:delText>0.12</w:delText>
              </w:r>
            </w:del>
          </w:p>
        </w:tc>
        <w:tc>
          <w:tcPr>
            <w:tcW w:w="295" w:type="pct"/>
            <w:tcBorders>
              <w:top w:val="nil"/>
              <w:left w:val="nil"/>
              <w:bottom w:val="nil"/>
              <w:right w:val="nil"/>
            </w:tcBorders>
            <w:shd w:val="clear" w:color="auto" w:fill="auto"/>
            <w:noWrap/>
            <w:vAlign w:val="bottom"/>
            <w:hideMark/>
            <w:tcPrChange w:id="11944" w:author="Steve Barbeaux" w:date="2022-10-10T12:23:00Z">
              <w:tcPr>
                <w:tcW w:w="295" w:type="pct"/>
                <w:gridSpan w:val="2"/>
                <w:tcBorders>
                  <w:top w:val="nil"/>
                  <w:left w:val="nil"/>
                  <w:bottom w:val="nil"/>
                  <w:right w:val="nil"/>
                </w:tcBorders>
                <w:shd w:val="clear" w:color="auto" w:fill="auto"/>
                <w:noWrap/>
                <w:hideMark/>
              </w:tcPr>
            </w:tcPrChange>
          </w:tcPr>
          <w:p w14:paraId="2CB5CDC0" w14:textId="1FB3C825" w:rsidR="0060718B" w:rsidRPr="0060718B" w:rsidRDefault="0060718B" w:rsidP="0060718B">
            <w:pPr>
              <w:spacing w:after="0"/>
              <w:jc w:val="right"/>
              <w:rPr>
                <w:color w:val="000000"/>
                <w:sz w:val="16"/>
                <w:szCs w:val="16"/>
                <w:rPrChange w:id="11945" w:author="Steve Barbeaux" w:date="2022-10-10T12:25:00Z">
                  <w:rPr>
                    <w:color w:val="000000"/>
                    <w:sz w:val="14"/>
                    <w:szCs w:val="14"/>
                  </w:rPr>
                </w:rPrChange>
              </w:rPr>
            </w:pPr>
            <w:ins w:id="11946" w:author="Steve Barbeaux" w:date="2022-10-10T12:23:00Z">
              <w:r w:rsidRPr="0060718B">
                <w:rPr>
                  <w:color w:val="000000"/>
                  <w:sz w:val="16"/>
                  <w:szCs w:val="16"/>
                  <w:rPrChange w:id="11947" w:author="Steve Barbeaux" w:date="2022-10-10T12:25:00Z">
                    <w:rPr>
                      <w:rFonts w:ascii="Calibri" w:hAnsi="Calibri" w:cs="Calibri"/>
                      <w:color w:val="000000"/>
                      <w:szCs w:val="22"/>
                    </w:rPr>
                  </w:rPrChange>
                </w:rPr>
                <w:t>0.72</w:t>
              </w:r>
            </w:ins>
            <w:del w:id="11948" w:author="Steve Barbeaux" w:date="2022-10-10T12:23:00Z">
              <w:r w:rsidRPr="0060718B" w:rsidDel="00FF3B86">
                <w:rPr>
                  <w:sz w:val="16"/>
                  <w:szCs w:val="16"/>
                  <w:rPrChange w:id="11949" w:author="Steve Barbeaux" w:date="2022-10-10T12:25:00Z">
                    <w:rPr>
                      <w:sz w:val="14"/>
                      <w:szCs w:val="14"/>
                    </w:rPr>
                  </w:rPrChange>
                </w:rPr>
                <w:delText>0.68</w:delText>
              </w:r>
            </w:del>
          </w:p>
        </w:tc>
        <w:tc>
          <w:tcPr>
            <w:tcW w:w="295" w:type="pct"/>
            <w:tcBorders>
              <w:top w:val="nil"/>
              <w:left w:val="nil"/>
              <w:bottom w:val="nil"/>
              <w:right w:val="nil"/>
            </w:tcBorders>
            <w:shd w:val="clear" w:color="auto" w:fill="auto"/>
            <w:noWrap/>
            <w:vAlign w:val="bottom"/>
            <w:hideMark/>
            <w:tcPrChange w:id="11950" w:author="Steve Barbeaux" w:date="2022-10-10T12:23:00Z">
              <w:tcPr>
                <w:tcW w:w="295" w:type="pct"/>
                <w:gridSpan w:val="2"/>
                <w:tcBorders>
                  <w:top w:val="nil"/>
                  <w:left w:val="nil"/>
                  <w:bottom w:val="nil"/>
                  <w:right w:val="nil"/>
                </w:tcBorders>
                <w:shd w:val="clear" w:color="auto" w:fill="auto"/>
                <w:noWrap/>
                <w:hideMark/>
              </w:tcPr>
            </w:tcPrChange>
          </w:tcPr>
          <w:p w14:paraId="55A2FBD1" w14:textId="7FBFF56A" w:rsidR="0060718B" w:rsidRPr="0060718B" w:rsidRDefault="0060718B" w:rsidP="0060718B">
            <w:pPr>
              <w:spacing w:after="0"/>
              <w:jc w:val="right"/>
              <w:rPr>
                <w:color w:val="000000"/>
                <w:sz w:val="16"/>
                <w:szCs w:val="16"/>
                <w:vertAlign w:val="subscript"/>
                <w:rPrChange w:id="11951" w:author="Steve Barbeaux" w:date="2022-10-10T12:25:00Z">
                  <w:rPr>
                    <w:color w:val="000000"/>
                    <w:sz w:val="14"/>
                    <w:szCs w:val="14"/>
                    <w:vertAlign w:val="subscript"/>
                  </w:rPr>
                </w:rPrChange>
              </w:rPr>
            </w:pPr>
            <w:ins w:id="11952" w:author="Steve Barbeaux" w:date="2022-10-10T12:23:00Z">
              <w:r w:rsidRPr="0060718B">
                <w:rPr>
                  <w:color w:val="000000"/>
                  <w:sz w:val="16"/>
                  <w:szCs w:val="16"/>
                  <w:rPrChange w:id="11953" w:author="Steve Barbeaux" w:date="2022-10-10T12:25:00Z">
                    <w:rPr>
                      <w:rFonts w:ascii="Calibri" w:hAnsi="Calibri" w:cs="Calibri"/>
                      <w:color w:val="000000"/>
                      <w:szCs w:val="22"/>
                    </w:rPr>
                  </w:rPrChange>
                </w:rPr>
                <w:t>13.46</w:t>
              </w:r>
            </w:ins>
            <w:del w:id="11954" w:author="Steve Barbeaux" w:date="2022-10-10T12:23:00Z">
              <w:r w:rsidRPr="0060718B" w:rsidDel="00FF3B86">
                <w:rPr>
                  <w:sz w:val="16"/>
                  <w:szCs w:val="16"/>
                  <w:rPrChange w:id="11955" w:author="Steve Barbeaux" w:date="2022-10-10T12:25:00Z">
                    <w:rPr>
                      <w:sz w:val="14"/>
                      <w:szCs w:val="14"/>
                    </w:rPr>
                  </w:rPrChange>
                </w:rPr>
                <w:delText>13.53</w:delText>
              </w:r>
            </w:del>
          </w:p>
        </w:tc>
      </w:tr>
      <w:tr w:rsidR="0060718B" w:rsidRPr="000460A7" w14:paraId="13B30D5B" w14:textId="77777777" w:rsidTr="0060718B">
        <w:tblPrEx>
          <w:tblW w:w="5180" w:type="pct"/>
          <w:tblInd w:w="-90" w:type="dxa"/>
          <w:tblLayout w:type="fixed"/>
          <w:tblPrExChange w:id="11956" w:author="Steve Barbeaux" w:date="2022-10-10T12:23:00Z">
            <w:tblPrEx>
              <w:tblW w:w="5180" w:type="pct"/>
              <w:tblInd w:w="-90" w:type="dxa"/>
              <w:tblLayout w:type="fixed"/>
            </w:tblPrEx>
          </w:tblPrExChange>
        </w:tblPrEx>
        <w:trPr>
          <w:trPrChange w:id="11957"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1958" w:author="Steve Barbeaux" w:date="2022-10-10T12:23:00Z">
              <w:tcPr>
                <w:tcW w:w="279" w:type="pct"/>
                <w:tcBorders>
                  <w:top w:val="nil"/>
                  <w:left w:val="nil"/>
                  <w:bottom w:val="nil"/>
                  <w:right w:val="nil"/>
                </w:tcBorders>
                <w:shd w:val="clear" w:color="auto" w:fill="auto"/>
                <w:noWrap/>
                <w:vAlign w:val="bottom"/>
                <w:hideMark/>
              </w:tcPr>
            </w:tcPrChange>
          </w:tcPr>
          <w:p w14:paraId="5E14806B" w14:textId="5B203F75" w:rsidR="0060718B" w:rsidRPr="0060718B" w:rsidRDefault="0060718B" w:rsidP="0060718B">
            <w:pPr>
              <w:spacing w:after="0"/>
              <w:jc w:val="right"/>
              <w:rPr>
                <w:color w:val="000000"/>
                <w:sz w:val="16"/>
                <w:szCs w:val="16"/>
                <w:rPrChange w:id="11959" w:author="Steve Barbeaux" w:date="2022-10-10T12:25:00Z">
                  <w:rPr>
                    <w:color w:val="000000"/>
                    <w:sz w:val="14"/>
                    <w:szCs w:val="14"/>
                  </w:rPr>
                </w:rPrChange>
              </w:rPr>
            </w:pPr>
            <w:r w:rsidRPr="0060718B">
              <w:rPr>
                <w:sz w:val="16"/>
                <w:szCs w:val="16"/>
                <w:rPrChange w:id="11960" w:author="Steve Barbeaux" w:date="2022-10-10T12:25:00Z">
                  <w:rPr>
                    <w:sz w:val="14"/>
                    <w:szCs w:val="14"/>
                  </w:rPr>
                </w:rPrChange>
              </w:rPr>
              <w:t>1980</w:t>
            </w:r>
          </w:p>
        </w:tc>
        <w:tc>
          <w:tcPr>
            <w:tcW w:w="295" w:type="pct"/>
            <w:tcBorders>
              <w:top w:val="nil"/>
              <w:left w:val="nil"/>
              <w:bottom w:val="nil"/>
              <w:right w:val="nil"/>
            </w:tcBorders>
            <w:vAlign w:val="bottom"/>
            <w:tcPrChange w:id="11961" w:author="Steve Barbeaux" w:date="2022-10-10T12:23:00Z">
              <w:tcPr>
                <w:tcW w:w="295" w:type="pct"/>
                <w:gridSpan w:val="2"/>
                <w:tcBorders>
                  <w:top w:val="nil"/>
                  <w:left w:val="nil"/>
                  <w:bottom w:val="nil"/>
                  <w:right w:val="nil"/>
                </w:tcBorders>
              </w:tcPr>
            </w:tcPrChange>
          </w:tcPr>
          <w:p w14:paraId="538F60B0" w14:textId="0F20CAFD" w:rsidR="0060718B" w:rsidRPr="0060718B" w:rsidRDefault="0060718B" w:rsidP="0060718B">
            <w:pPr>
              <w:spacing w:after="0"/>
              <w:jc w:val="right"/>
              <w:rPr>
                <w:sz w:val="16"/>
                <w:szCs w:val="16"/>
                <w:rPrChange w:id="11962" w:author="Steve Barbeaux" w:date="2022-10-10T12:25:00Z">
                  <w:rPr>
                    <w:sz w:val="14"/>
                    <w:szCs w:val="14"/>
                  </w:rPr>
                </w:rPrChange>
              </w:rPr>
            </w:pPr>
            <w:ins w:id="11963" w:author="Steve Barbeaux" w:date="2022-10-10T12:23:00Z">
              <w:r w:rsidRPr="0060718B">
                <w:rPr>
                  <w:color w:val="000000"/>
                  <w:sz w:val="16"/>
                  <w:szCs w:val="16"/>
                  <w:rPrChange w:id="11964" w:author="Steve Barbeaux" w:date="2022-10-10T12:25:00Z">
                    <w:rPr>
                      <w:rFonts w:ascii="Calibri" w:hAnsi="Calibri" w:cs="Calibri"/>
                      <w:color w:val="000000"/>
                      <w:szCs w:val="22"/>
                    </w:rPr>
                  </w:rPrChange>
                </w:rPr>
                <w:t>0.15</w:t>
              </w:r>
            </w:ins>
            <w:del w:id="11965" w:author="Steve Barbeaux" w:date="2022-10-10T12:23:00Z">
              <w:r w:rsidRPr="0060718B" w:rsidDel="00FF3B86">
                <w:rPr>
                  <w:sz w:val="16"/>
                  <w:szCs w:val="16"/>
                  <w:rPrChange w:id="11966" w:author="Steve Barbeaux" w:date="2022-10-10T12:25:00Z">
                    <w:rPr>
                      <w:sz w:val="14"/>
                      <w:szCs w:val="14"/>
                    </w:rPr>
                  </w:rPrChange>
                </w:rPr>
                <w:delText>0.15</w:delText>
              </w:r>
            </w:del>
          </w:p>
        </w:tc>
        <w:tc>
          <w:tcPr>
            <w:tcW w:w="295" w:type="pct"/>
            <w:tcBorders>
              <w:top w:val="nil"/>
              <w:left w:val="nil"/>
              <w:bottom w:val="nil"/>
              <w:right w:val="nil"/>
            </w:tcBorders>
            <w:shd w:val="clear" w:color="auto" w:fill="auto"/>
            <w:noWrap/>
            <w:vAlign w:val="bottom"/>
            <w:hideMark/>
            <w:tcPrChange w:id="11967" w:author="Steve Barbeaux" w:date="2022-10-10T12:23:00Z">
              <w:tcPr>
                <w:tcW w:w="295" w:type="pct"/>
                <w:gridSpan w:val="2"/>
                <w:tcBorders>
                  <w:top w:val="nil"/>
                  <w:left w:val="nil"/>
                  <w:bottom w:val="nil"/>
                  <w:right w:val="nil"/>
                </w:tcBorders>
                <w:shd w:val="clear" w:color="auto" w:fill="auto"/>
                <w:noWrap/>
                <w:hideMark/>
              </w:tcPr>
            </w:tcPrChange>
          </w:tcPr>
          <w:p w14:paraId="3E7D1548" w14:textId="4B5FC522" w:rsidR="0060718B" w:rsidRPr="0060718B" w:rsidRDefault="0060718B" w:rsidP="0060718B">
            <w:pPr>
              <w:spacing w:after="0"/>
              <w:jc w:val="right"/>
              <w:rPr>
                <w:color w:val="000000"/>
                <w:sz w:val="16"/>
                <w:szCs w:val="16"/>
                <w:rPrChange w:id="11968" w:author="Steve Barbeaux" w:date="2022-10-10T12:25:00Z">
                  <w:rPr>
                    <w:color w:val="000000"/>
                    <w:sz w:val="14"/>
                    <w:szCs w:val="14"/>
                  </w:rPr>
                </w:rPrChange>
              </w:rPr>
            </w:pPr>
            <w:ins w:id="11969" w:author="Steve Barbeaux" w:date="2022-10-10T12:23:00Z">
              <w:r w:rsidRPr="0060718B">
                <w:rPr>
                  <w:color w:val="000000"/>
                  <w:sz w:val="16"/>
                  <w:szCs w:val="16"/>
                  <w:rPrChange w:id="11970" w:author="Steve Barbeaux" w:date="2022-10-10T12:25:00Z">
                    <w:rPr>
                      <w:rFonts w:ascii="Calibri" w:hAnsi="Calibri" w:cs="Calibri"/>
                      <w:color w:val="000000"/>
                      <w:szCs w:val="22"/>
                    </w:rPr>
                  </w:rPrChange>
                </w:rPr>
                <w:t>8.86</w:t>
              </w:r>
            </w:ins>
            <w:del w:id="11971" w:author="Steve Barbeaux" w:date="2022-10-10T12:23:00Z">
              <w:r w:rsidRPr="0060718B" w:rsidDel="00FF3B86">
                <w:rPr>
                  <w:sz w:val="16"/>
                  <w:szCs w:val="16"/>
                  <w:rPrChange w:id="11972" w:author="Steve Barbeaux" w:date="2022-10-10T12:25:00Z">
                    <w:rPr>
                      <w:sz w:val="14"/>
                      <w:szCs w:val="14"/>
                    </w:rPr>
                  </w:rPrChange>
                </w:rPr>
                <w:delText>8.95</w:delText>
              </w:r>
            </w:del>
          </w:p>
        </w:tc>
        <w:tc>
          <w:tcPr>
            <w:tcW w:w="295" w:type="pct"/>
            <w:tcBorders>
              <w:top w:val="nil"/>
              <w:left w:val="nil"/>
              <w:bottom w:val="nil"/>
              <w:right w:val="nil"/>
            </w:tcBorders>
            <w:shd w:val="clear" w:color="auto" w:fill="auto"/>
            <w:noWrap/>
            <w:vAlign w:val="bottom"/>
            <w:hideMark/>
            <w:tcPrChange w:id="11973" w:author="Steve Barbeaux" w:date="2022-10-10T12:23:00Z">
              <w:tcPr>
                <w:tcW w:w="295" w:type="pct"/>
                <w:tcBorders>
                  <w:top w:val="nil"/>
                  <w:left w:val="nil"/>
                  <w:bottom w:val="nil"/>
                  <w:right w:val="nil"/>
                </w:tcBorders>
                <w:shd w:val="clear" w:color="auto" w:fill="auto"/>
                <w:noWrap/>
                <w:hideMark/>
              </w:tcPr>
            </w:tcPrChange>
          </w:tcPr>
          <w:p w14:paraId="5FA640B9" w14:textId="762DD73B" w:rsidR="0060718B" w:rsidRPr="0060718B" w:rsidRDefault="0060718B" w:rsidP="0060718B">
            <w:pPr>
              <w:spacing w:after="0"/>
              <w:jc w:val="right"/>
              <w:rPr>
                <w:color w:val="000000"/>
                <w:sz w:val="16"/>
                <w:szCs w:val="16"/>
                <w:rPrChange w:id="11974" w:author="Steve Barbeaux" w:date="2022-10-10T12:25:00Z">
                  <w:rPr>
                    <w:color w:val="000000"/>
                    <w:sz w:val="14"/>
                    <w:szCs w:val="14"/>
                  </w:rPr>
                </w:rPrChange>
              </w:rPr>
            </w:pPr>
            <w:ins w:id="11975" w:author="Steve Barbeaux" w:date="2022-10-10T12:23:00Z">
              <w:r w:rsidRPr="0060718B">
                <w:rPr>
                  <w:color w:val="000000"/>
                  <w:sz w:val="16"/>
                  <w:szCs w:val="16"/>
                  <w:rPrChange w:id="11976" w:author="Steve Barbeaux" w:date="2022-10-10T12:25:00Z">
                    <w:rPr>
                      <w:rFonts w:ascii="Calibri" w:hAnsi="Calibri" w:cs="Calibri"/>
                      <w:color w:val="000000"/>
                      <w:szCs w:val="22"/>
                    </w:rPr>
                  </w:rPrChange>
                </w:rPr>
                <w:t>1.89</w:t>
              </w:r>
            </w:ins>
            <w:del w:id="11977" w:author="Steve Barbeaux" w:date="2022-10-10T12:23:00Z">
              <w:r w:rsidRPr="0060718B" w:rsidDel="00FF3B86">
                <w:rPr>
                  <w:sz w:val="16"/>
                  <w:szCs w:val="16"/>
                  <w:rPrChange w:id="11978" w:author="Steve Barbeaux" w:date="2022-10-10T12:25:00Z">
                    <w:rPr>
                      <w:sz w:val="14"/>
                      <w:szCs w:val="14"/>
                    </w:rPr>
                  </w:rPrChange>
                </w:rPr>
                <w:delText>1.94</w:delText>
              </w:r>
            </w:del>
          </w:p>
        </w:tc>
        <w:tc>
          <w:tcPr>
            <w:tcW w:w="295" w:type="pct"/>
            <w:tcBorders>
              <w:top w:val="nil"/>
              <w:left w:val="nil"/>
              <w:bottom w:val="nil"/>
              <w:right w:val="nil"/>
            </w:tcBorders>
            <w:shd w:val="clear" w:color="auto" w:fill="auto"/>
            <w:noWrap/>
            <w:vAlign w:val="bottom"/>
            <w:hideMark/>
            <w:tcPrChange w:id="11979" w:author="Steve Barbeaux" w:date="2022-10-10T12:23:00Z">
              <w:tcPr>
                <w:tcW w:w="295" w:type="pct"/>
                <w:gridSpan w:val="2"/>
                <w:tcBorders>
                  <w:top w:val="nil"/>
                  <w:left w:val="nil"/>
                  <w:bottom w:val="nil"/>
                  <w:right w:val="nil"/>
                </w:tcBorders>
                <w:shd w:val="clear" w:color="auto" w:fill="auto"/>
                <w:noWrap/>
                <w:hideMark/>
              </w:tcPr>
            </w:tcPrChange>
          </w:tcPr>
          <w:p w14:paraId="080DE3AF" w14:textId="3A1BEFF2" w:rsidR="0060718B" w:rsidRPr="0060718B" w:rsidRDefault="0060718B" w:rsidP="0060718B">
            <w:pPr>
              <w:spacing w:after="0"/>
              <w:jc w:val="right"/>
              <w:rPr>
                <w:color w:val="000000"/>
                <w:sz w:val="16"/>
                <w:szCs w:val="16"/>
                <w:rPrChange w:id="11980" w:author="Steve Barbeaux" w:date="2022-10-10T12:25:00Z">
                  <w:rPr>
                    <w:color w:val="000000"/>
                    <w:sz w:val="14"/>
                    <w:szCs w:val="14"/>
                  </w:rPr>
                </w:rPrChange>
              </w:rPr>
            </w:pPr>
            <w:ins w:id="11981" w:author="Steve Barbeaux" w:date="2022-10-10T12:23:00Z">
              <w:r w:rsidRPr="0060718B">
                <w:rPr>
                  <w:color w:val="000000"/>
                  <w:sz w:val="16"/>
                  <w:szCs w:val="16"/>
                  <w:rPrChange w:id="11982" w:author="Steve Barbeaux" w:date="2022-10-10T12:25:00Z">
                    <w:rPr>
                      <w:rFonts w:ascii="Calibri" w:hAnsi="Calibri" w:cs="Calibri"/>
                      <w:color w:val="000000"/>
                      <w:szCs w:val="22"/>
                    </w:rPr>
                  </w:rPrChange>
                </w:rPr>
                <w:t>4.66</w:t>
              </w:r>
            </w:ins>
            <w:del w:id="11983" w:author="Steve Barbeaux" w:date="2022-10-10T12:23:00Z">
              <w:r w:rsidRPr="0060718B" w:rsidDel="00FF3B86">
                <w:rPr>
                  <w:sz w:val="16"/>
                  <w:szCs w:val="16"/>
                  <w:rPrChange w:id="11984" w:author="Steve Barbeaux" w:date="2022-10-10T12:25:00Z">
                    <w:rPr>
                      <w:sz w:val="14"/>
                      <w:szCs w:val="14"/>
                    </w:rPr>
                  </w:rPrChange>
                </w:rPr>
                <w:delText>4.74</w:delText>
              </w:r>
            </w:del>
          </w:p>
        </w:tc>
        <w:tc>
          <w:tcPr>
            <w:tcW w:w="295" w:type="pct"/>
            <w:tcBorders>
              <w:top w:val="nil"/>
              <w:left w:val="nil"/>
              <w:bottom w:val="nil"/>
              <w:right w:val="nil"/>
            </w:tcBorders>
            <w:shd w:val="clear" w:color="auto" w:fill="auto"/>
            <w:noWrap/>
            <w:vAlign w:val="bottom"/>
            <w:hideMark/>
            <w:tcPrChange w:id="11985" w:author="Steve Barbeaux" w:date="2022-10-10T12:23:00Z">
              <w:tcPr>
                <w:tcW w:w="295" w:type="pct"/>
                <w:gridSpan w:val="2"/>
                <w:tcBorders>
                  <w:top w:val="nil"/>
                  <w:left w:val="nil"/>
                  <w:bottom w:val="nil"/>
                  <w:right w:val="nil"/>
                </w:tcBorders>
                <w:shd w:val="clear" w:color="auto" w:fill="auto"/>
                <w:noWrap/>
                <w:hideMark/>
              </w:tcPr>
            </w:tcPrChange>
          </w:tcPr>
          <w:p w14:paraId="17E46853" w14:textId="5685CFB9" w:rsidR="0060718B" w:rsidRPr="0060718B" w:rsidRDefault="0060718B" w:rsidP="0060718B">
            <w:pPr>
              <w:spacing w:after="0"/>
              <w:jc w:val="right"/>
              <w:rPr>
                <w:color w:val="000000"/>
                <w:sz w:val="16"/>
                <w:szCs w:val="16"/>
                <w:rPrChange w:id="11986" w:author="Steve Barbeaux" w:date="2022-10-10T12:25:00Z">
                  <w:rPr>
                    <w:color w:val="000000"/>
                    <w:sz w:val="14"/>
                    <w:szCs w:val="14"/>
                  </w:rPr>
                </w:rPrChange>
              </w:rPr>
            </w:pPr>
            <w:ins w:id="11987" w:author="Steve Barbeaux" w:date="2022-10-10T12:23:00Z">
              <w:r w:rsidRPr="0060718B">
                <w:rPr>
                  <w:color w:val="000000"/>
                  <w:sz w:val="16"/>
                  <w:szCs w:val="16"/>
                  <w:rPrChange w:id="11988" w:author="Steve Barbeaux" w:date="2022-10-10T12:25:00Z">
                    <w:rPr>
                      <w:rFonts w:ascii="Calibri" w:hAnsi="Calibri" w:cs="Calibri"/>
                      <w:color w:val="000000"/>
                      <w:szCs w:val="22"/>
                    </w:rPr>
                  </w:rPrChange>
                </w:rPr>
                <w:t>5.87</w:t>
              </w:r>
            </w:ins>
            <w:del w:id="11989" w:author="Steve Barbeaux" w:date="2022-10-10T12:23:00Z">
              <w:r w:rsidRPr="0060718B" w:rsidDel="00FF3B86">
                <w:rPr>
                  <w:sz w:val="16"/>
                  <w:szCs w:val="16"/>
                  <w:rPrChange w:id="11990" w:author="Steve Barbeaux" w:date="2022-10-10T12:25:00Z">
                    <w:rPr>
                      <w:sz w:val="14"/>
                      <w:szCs w:val="14"/>
                    </w:rPr>
                  </w:rPrChange>
                </w:rPr>
                <w:delText>5.97</w:delText>
              </w:r>
            </w:del>
          </w:p>
        </w:tc>
        <w:tc>
          <w:tcPr>
            <w:tcW w:w="295" w:type="pct"/>
            <w:tcBorders>
              <w:top w:val="nil"/>
              <w:left w:val="nil"/>
              <w:bottom w:val="nil"/>
              <w:right w:val="nil"/>
            </w:tcBorders>
            <w:shd w:val="clear" w:color="auto" w:fill="auto"/>
            <w:noWrap/>
            <w:vAlign w:val="bottom"/>
            <w:hideMark/>
            <w:tcPrChange w:id="11991" w:author="Steve Barbeaux" w:date="2022-10-10T12:23:00Z">
              <w:tcPr>
                <w:tcW w:w="295" w:type="pct"/>
                <w:gridSpan w:val="2"/>
                <w:tcBorders>
                  <w:top w:val="nil"/>
                  <w:left w:val="nil"/>
                  <w:bottom w:val="nil"/>
                  <w:right w:val="nil"/>
                </w:tcBorders>
                <w:shd w:val="clear" w:color="auto" w:fill="auto"/>
                <w:noWrap/>
                <w:hideMark/>
              </w:tcPr>
            </w:tcPrChange>
          </w:tcPr>
          <w:p w14:paraId="3082F106" w14:textId="2BF30454" w:rsidR="0060718B" w:rsidRPr="0060718B" w:rsidRDefault="0060718B" w:rsidP="0060718B">
            <w:pPr>
              <w:spacing w:after="0"/>
              <w:jc w:val="right"/>
              <w:rPr>
                <w:color w:val="000000"/>
                <w:sz w:val="16"/>
                <w:szCs w:val="16"/>
                <w:rPrChange w:id="11992" w:author="Steve Barbeaux" w:date="2022-10-10T12:25:00Z">
                  <w:rPr>
                    <w:color w:val="000000"/>
                    <w:sz w:val="14"/>
                    <w:szCs w:val="14"/>
                  </w:rPr>
                </w:rPrChange>
              </w:rPr>
            </w:pPr>
            <w:ins w:id="11993" w:author="Steve Barbeaux" w:date="2022-10-10T12:23:00Z">
              <w:r w:rsidRPr="0060718B">
                <w:rPr>
                  <w:color w:val="000000"/>
                  <w:sz w:val="16"/>
                  <w:szCs w:val="16"/>
                  <w:rPrChange w:id="11994" w:author="Steve Barbeaux" w:date="2022-10-10T12:25:00Z">
                    <w:rPr>
                      <w:rFonts w:ascii="Calibri" w:hAnsi="Calibri" w:cs="Calibri"/>
                      <w:color w:val="000000"/>
                      <w:szCs w:val="22"/>
                    </w:rPr>
                  </w:rPrChange>
                </w:rPr>
                <w:t>9.78</w:t>
              </w:r>
            </w:ins>
            <w:del w:id="11995" w:author="Steve Barbeaux" w:date="2022-10-10T12:23:00Z">
              <w:r w:rsidRPr="0060718B" w:rsidDel="00FF3B86">
                <w:rPr>
                  <w:sz w:val="16"/>
                  <w:szCs w:val="16"/>
                  <w:rPrChange w:id="11996" w:author="Steve Barbeaux" w:date="2022-10-10T12:25:00Z">
                    <w:rPr>
                      <w:sz w:val="14"/>
                      <w:szCs w:val="14"/>
                    </w:rPr>
                  </w:rPrChange>
                </w:rPr>
                <w:delText>9.8</w:delText>
              </w:r>
            </w:del>
          </w:p>
        </w:tc>
        <w:tc>
          <w:tcPr>
            <w:tcW w:w="295" w:type="pct"/>
            <w:tcBorders>
              <w:top w:val="nil"/>
              <w:left w:val="nil"/>
              <w:bottom w:val="nil"/>
              <w:right w:val="nil"/>
            </w:tcBorders>
            <w:shd w:val="clear" w:color="auto" w:fill="auto"/>
            <w:noWrap/>
            <w:vAlign w:val="bottom"/>
            <w:hideMark/>
            <w:tcPrChange w:id="11997" w:author="Steve Barbeaux" w:date="2022-10-10T12:23:00Z">
              <w:tcPr>
                <w:tcW w:w="295" w:type="pct"/>
                <w:tcBorders>
                  <w:top w:val="nil"/>
                  <w:left w:val="nil"/>
                  <w:bottom w:val="nil"/>
                  <w:right w:val="nil"/>
                </w:tcBorders>
                <w:shd w:val="clear" w:color="auto" w:fill="auto"/>
                <w:noWrap/>
                <w:hideMark/>
              </w:tcPr>
            </w:tcPrChange>
          </w:tcPr>
          <w:p w14:paraId="2A6547DA" w14:textId="21C8A816" w:rsidR="0060718B" w:rsidRPr="0060718B" w:rsidRDefault="0060718B" w:rsidP="0060718B">
            <w:pPr>
              <w:spacing w:after="0"/>
              <w:jc w:val="right"/>
              <w:rPr>
                <w:color w:val="000000"/>
                <w:sz w:val="16"/>
                <w:szCs w:val="16"/>
                <w:rPrChange w:id="11998" w:author="Steve Barbeaux" w:date="2022-10-10T12:25:00Z">
                  <w:rPr>
                    <w:color w:val="000000"/>
                    <w:sz w:val="14"/>
                    <w:szCs w:val="14"/>
                  </w:rPr>
                </w:rPrChange>
              </w:rPr>
            </w:pPr>
            <w:ins w:id="11999" w:author="Steve Barbeaux" w:date="2022-10-10T12:23:00Z">
              <w:r w:rsidRPr="0060718B">
                <w:rPr>
                  <w:color w:val="000000"/>
                  <w:sz w:val="16"/>
                  <w:szCs w:val="16"/>
                  <w:rPrChange w:id="12000" w:author="Steve Barbeaux" w:date="2022-10-10T12:25:00Z">
                    <w:rPr>
                      <w:rFonts w:ascii="Calibri" w:hAnsi="Calibri" w:cs="Calibri"/>
                      <w:color w:val="000000"/>
                      <w:szCs w:val="22"/>
                    </w:rPr>
                  </w:rPrChange>
                </w:rPr>
                <w:t>6.78</w:t>
              </w:r>
            </w:ins>
            <w:del w:id="12001" w:author="Steve Barbeaux" w:date="2022-10-10T12:23:00Z">
              <w:r w:rsidRPr="0060718B" w:rsidDel="00FF3B86">
                <w:rPr>
                  <w:sz w:val="16"/>
                  <w:szCs w:val="16"/>
                  <w:rPrChange w:id="12002" w:author="Steve Barbeaux" w:date="2022-10-10T12:25:00Z">
                    <w:rPr>
                      <w:sz w:val="14"/>
                      <w:szCs w:val="14"/>
                    </w:rPr>
                  </w:rPrChange>
                </w:rPr>
                <w:delText>6.76</w:delText>
              </w:r>
            </w:del>
          </w:p>
        </w:tc>
        <w:tc>
          <w:tcPr>
            <w:tcW w:w="295" w:type="pct"/>
            <w:tcBorders>
              <w:top w:val="nil"/>
              <w:left w:val="nil"/>
              <w:bottom w:val="nil"/>
              <w:right w:val="nil"/>
            </w:tcBorders>
            <w:shd w:val="clear" w:color="auto" w:fill="auto"/>
            <w:noWrap/>
            <w:vAlign w:val="bottom"/>
            <w:hideMark/>
            <w:tcPrChange w:id="12003" w:author="Steve Barbeaux" w:date="2022-10-10T12:23:00Z">
              <w:tcPr>
                <w:tcW w:w="295" w:type="pct"/>
                <w:gridSpan w:val="2"/>
                <w:tcBorders>
                  <w:top w:val="nil"/>
                  <w:left w:val="nil"/>
                  <w:bottom w:val="nil"/>
                  <w:right w:val="nil"/>
                </w:tcBorders>
                <w:shd w:val="clear" w:color="auto" w:fill="auto"/>
                <w:noWrap/>
                <w:hideMark/>
              </w:tcPr>
            </w:tcPrChange>
          </w:tcPr>
          <w:p w14:paraId="0A82336A" w14:textId="54F45A64" w:rsidR="0060718B" w:rsidRPr="0060718B" w:rsidRDefault="0060718B" w:rsidP="0060718B">
            <w:pPr>
              <w:spacing w:after="0"/>
              <w:jc w:val="right"/>
              <w:rPr>
                <w:color w:val="000000"/>
                <w:sz w:val="16"/>
                <w:szCs w:val="16"/>
                <w:rPrChange w:id="12004" w:author="Steve Barbeaux" w:date="2022-10-10T12:25:00Z">
                  <w:rPr>
                    <w:color w:val="000000"/>
                    <w:sz w:val="14"/>
                    <w:szCs w:val="14"/>
                  </w:rPr>
                </w:rPrChange>
              </w:rPr>
            </w:pPr>
            <w:ins w:id="12005" w:author="Steve Barbeaux" w:date="2022-10-10T12:23:00Z">
              <w:r w:rsidRPr="0060718B">
                <w:rPr>
                  <w:color w:val="000000"/>
                  <w:sz w:val="16"/>
                  <w:szCs w:val="16"/>
                  <w:rPrChange w:id="12006" w:author="Steve Barbeaux" w:date="2022-10-10T12:25:00Z">
                    <w:rPr>
                      <w:rFonts w:ascii="Calibri" w:hAnsi="Calibri" w:cs="Calibri"/>
                      <w:color w:val="000000"/>
                      <w:szCs w:val="22"/>
                    </w:rPr>
                  </w:rPrChange>
                </w:rPr>
                <w:t>12.07</w:t>
              </w:r>
            </w:ins>
            <w:del w:id="12007" w:author="Steve Barbeaux" w:date="2022-10-10T12:23:00Z">
              <w:r w:rsidRPr="0060718B" w:rsidDel="00FF3B86">
                <w:rPr>
                  <w:sz w:val="16"/>
                  <w:szCs w:val="16"/>
                  <w:rPrChange w:id="12008" w:author="Steve Barbeaux" w:date="2022-10-10T12:25:00Z">
                    <w:rPr>
                      <w:sz w:val="14"/>
                      <w:szCs w:val="14"/>
                    </w:rPr>
                  </w:rPrChange>
                </w:rPr>
                <w:delText>12.01</w:delText>
              </w:r>
            </w:del>
          </w:p>
        </w:tc>
        <w:tc>
          <w:tcPr>
            <w:tcW w:w="295" w:type="pct"/>
            <w:tcBorders>
              <w:top w:val="nil"/>
              <w:left w:val="nil"/>
              <w:bottom w:val="nil"/>
              <w:right w:val="nil"/>
            </w:tcBorders>
            <w:shd w:val="clear" w:color="auto" w:fill="auto"/>
            <w:noWrap/>
            <w:vAlign w:val="bottom"/>
            <w:hideMark/>
            <w:tcPrChange w:id="12009" w:author="Steve Barbeaux" w:date="2022-10-10T12:23:00Z">
              <w:tcPr>
                <w:tcW w:w="295" w:type="pct"/>
                <w:gridSpan w:val="2"/>
                <w:tcBorders>
                  <w:top w:val="nil"/>
                  <w:left w:val="nil"/>
                  <w:bottom w:val="nil"/>
                  <w:right w:val="nil"/>
                </w:tcBorders>
                <w:shd w:val="clear" w:color="auto" w:fill="auto"/>
                <w:noWrap/>
                <w:hideMark/>
              </w:tcPr>
            </w:tcPrChange>
          </w:tcPr>
          <w:p w14:paraId="3FFB2C58" w14:textId="57407FC8" w:rsidR="0060718B" w:rsidRPr="0060718B" w:rsidRDefault="0060718B" w:rsidP="0060718B">
            <w:pPr>
              <w:spacing w:after="0"/>
              <w:jc w:val="right"/>
              <w:rPr>
                <w:color w:val="000000"/>
                <w:sz w:val="16"/>
                <w:szCs w:val="16"/>
                <w:rPrChange w:id="12010" w:author="Steve Barbeaux" w:date="2022-10-10T12:25:00Z">
                  <w:rPr>
                    <w:color w:val="000000"/>
                    <w:sz w:val="14"/>
                    <w:szCs w:val="14"/>
                  </w:rPr>
                </w:rPrChange>
              </w:rPr>
            </w:pPr>
            <w:ins w:id="12011" w:author="Steve Barbeaux" w:date="2022-10-10T12:23:00Z">
              <w:r w:rsidRPr="0060718B">
                <w:rPr>
                  <w:color w:val="000000"/>
                  <w:sz w:val="16"/>
                  <w:szCs w:val="16"/>
                  <w:rPrChange w:id="12012" w:author="Steve Barbeaux" w:date="2022-10-10T12:25:00Z">
                    <w:rPr>
                      <w:rFonts w:ascii="Calibri" w:hAnsi="Calibri" w:cs="Calibri"/>
                      <w:color w:val="000000"/>
                      <w:szCs w:val="22"/>
                    </w:rPr>
                  </w:rPrChange>
                </w:rPr>
                <w:t>3.01</w:t>
              </w:r>
            </w:ins>
            <w:del w:id="12013" w:author="Steve Barbeaux" w:date="2022-10-10T12:23:00Z">
              <w:r w:rsidRPr="0060718B" w:rsidDel="00FF3B86">
                <w:rPr>
                  <w:sz w:val="16"/>
                  <w:szCs w:val="16"/>
                  <w:rPrChange w:id="12014" w:author="Steve Barbeaux" w:date="2022-10-10T12:25:00Z">
                    <w:rPr>
                      <w:sz w:val="14"/>
                      <w:szCs w:val="14"/>
                    </w:rPr>
                  </w:rPrChange>
                </w:rPr>
                <w:delText>3</w:delText>
              </w:r>
            </w:del>
          </w:p>
        </w:tc>
        <w:tc>
          <w:tcPr>
            <w:tcW w:w="295" w:type="pct"/>
            <w:tcBorders>
              <w:top w:val="nil"/>
              <w:left w:val="nil"/>
              <w:bottom w:val="nil"/>
              <w:right w:val="nil"/>
            </w:tcBorders>
            <w:shd w:val="clear" w:color="auto" w:fill="auto"/>
            <w:noWrap/>
            <w:vAlign w:val="bottom"/>
            <w:hideMark/>
            <w:tcPrChange w:id="12015" w:author="Steve Barbeaux" w:date="2022-10-10T12:23:00Z">
              <w:tcPr>
                <w:tcW w:w="295" w:type="pct"/>
                <w:tcBorders>
                  <w:top w:val="nil"/>
                  <w:left w:val="nil"/>
                  <w:bottom w:val="nil"/>
                  <w:right w:val="nil"/>
                </w:tcBorders>
                <w:shd w:val="clear" w:color="auto" w:fill="auto"/>
                <w:noWrap/>
                <w:hideMark/>
              </w:tcPr>
            </w:tcPrChange>
          </w:tcPr>
          <w:p w14:paraId="21E106B6" w14:textId="37B65E7D" w:rsidR="0060718B" w:rsidRPr="0060718B" w:rsidRDefault="0060718B" w:rsidP="0060718B">
            <w:pPr>
              <w:spacing w:after="0"/>
              <w:jc w:val="right"/>
              <w:rPr>
                <w:color w:val="000000"/>
                <w:sz w:val="16"/>
                <w:szCs w:val="16"/>
                <w:rPrChange w:id="12016" w:author="Steve Barbeaux" w:date="2022-10-10T12:25:00Z">
                  <w:rPr>
                    <w:color w:val="000000"/>
                    <w:sz w:val="14"/>
                    <w:szCs w:val="14"/>
                  </w:rPr>
                </w:rPrChange>
              </w:rPr>
            </w:pPr>
            <w:ins w:id="12017" w:author="Steve Barbeaux" w:date="2022-10-10T12:23:00Z">
              <w:r w:rsidRPr="0060718B">
                <w:rPr>
                  <w:color w:val="000000"/>
                  <w:sz w:val="16"/>
                  <w:szCs w:val="16"/>
                  <w:rPrChange w:id="12018" w:author="Steve Barbeaux" w:date="2022-10-10T12:25:00Z">
                    <w:rPr>
                      <w:rFonts w:ascii="Calibri" w:hAnsi="Calibri" w:cs="Calibri"/>
                      <w:color w:val="000000"/>
                      <w:szCs w:val="22"/>
                    </w:rPr>
                  </w:rPrChange>
                </w:rPr>
                <w:t>3.05</w:t>
              </w:r>
            </w:ins>
            <w:del w:id="12019" w:author="Steve Barbeaux" w:date="2022-10-10T12:23:00Z">
              <w:r w:rsidRPr="0060718B" w:rsidDel="00FF3B86">
                <w:rPr>
                  <w:sz w:val="16"/>
                  <w:szCs w:val="16"/>
                  <w:rPrChange w:id="12020" w:author="Steve Barbeaux" w:date="2022-10-10T12:25:00Z">
                    <w:rPr>
                      <w:sz w:val="14"/>
                      <w:szCs w:val="14"/>
                    </w:rPr>
                  </w:rPrChange>
                </w:rPr>
                <w:delText>3.04</w:delText>
              </w:r>
            </w:del>
          </w:p>
        </w:tc>
        <w:tc>
          <w:tcPr>
            <w:tcW w:w="295" w:type="pct"/>
            <w:tcBorders>
              <w:top w:val="nil"/>
              <w:left w:val="nil"/>
              <w:bottom w:val="nil"/>
              <w:right w:val="nil"/>
            </w:tcBorders>
            <w:shd w:val="clear" w:color="auto" w:fill="auto"/>
            <w:noWrap/>
            <w:vAlign w:val="bottom"/>
            <w:hideMark/>
            <w:tcPrChange w:id="12021" w:author="Steve Barbeaux" w:date="2022-10-10T12:23:00Z">
              <w:tcPr>
                <w:tcW w:w="295" w:type="pct"/>
                <w:gridSpan w:val="2"/>
                <w:tcBorders>
                  <w:top w:val="nil"/>
                  <w:left w:val="nil"/>
                  <w:bottom w:val="nil"/>
                  <w:right w:val="nil"/>
                </w:tcBorders>
                <w:shd w:val="clear" w:color="auto" w:fill="auto"/>
                <w:noWrap/>
                <w:hideMark/>
              </w:tcPr>
            </w:tcPrChange>
          </w:tcPr>
          <w:p w14:paraId="50CB2652" w14:textId="262CDB7D" w:rsidR="0060718B" w:rsidRPr="0060718B" w:rsidRDefault="0060718B" w:rsidP="0060718B">
            <w:pPr>
              <w:spacing w:after="0"/>
              <w:jc w:val="right"/>
              <w:rPr>
                <w:color w:val="000000"/>
                <w:sz w:val="16"/>
                <w:szCs w:val="16"/>
                <w:rPrChange w:id="12022" w:author="Steve Barbeaux" w:date="2022-10-10T12:25:00Z">
                  <w:rPr>
                    <w:color w:val="000000"/>
                    <w:sz w:val="14"/>
                    <w:szCs w:val="14"/>
                  </w:rPr>
                </w:rPrChange>
              </w:rPr>
            </w:pPr>
            <w:ins w:id="12023" w:author="Steve Barbeaux" w:date="2022-10-10T12:23:00Z">
              <w:r w:rsidRPr="0060718B">
                <w:rPr>
                  <w:color w:val="000000"/>
                  <w:sz w:val="16"/>
                  <w:szCs w:val="16"/>
                  <w:rPrChange w:id="12024" w:author="Steve Barbeaux" w:date="2022-10-10T12:25:00Z">
                    <w:rPr>
                      <w:rFonts w:ascii="Calibri" w:hAnsi="Calibri" w:cs="Calibri"/>
                      <w:color w:val="000000"/>
                      <w:szCs w:val="22"/>
                    </w:rPr>
                  </w:rPrChange>
                </w:rPr>
                <w:t>2.33</w:t>
              </w:r>
            </w:ins>
            <w:del w:id="12025" w:author="Steve Barbeaux" w:date="2022-10-10T12:23:00Z">
              <w:r w:rsidRPr="0060718B" w:rsidDel="00FF3B86">
                <w:rPr>
                  <w:sz w:val="16"/>
                  <w:szCs w:val="16"/>
                  <w:rPrChange w:id="12026" w:author="Steve Barbeaux" w:date="2022-10-10T12:25:00Z">
                    <w:rPr>
                      <w:sz w:val="14"/>
                      <w:szCs w:val="14"/>
                    </w:rPr>
                  </w:rPrChange>
                </w:rPr>
                <w:delText>2.35</w:delText>
              </w:r>
            </w:del>
          </w:p>
        </w:tc>
        <w:tc>
          <w:tcPr>
            <w:tcW w:w="295" w:type="pct"/>
            <w:tcBorders>
              <w:top w:val="nil"/>
              <w:left w:val="nil"/>
              <w:bottom w:val="nil"/>
              <w:right w:val="nil"/>
            </w:tcBorders>
            <w:shd w:val="clear" w:color="auto" w:fill="auto"/>
            <w:noWrap/>
            <w:vAlign w:val="bottom"/>
            <w:hideMark/>
            <w:tcPrChange w:id="12027" w:author="Steve Barbeaux" w:date="2022-10-10T12:23:00Z">
              <w:tcPr>
                <w:tcW w:w="295" w:type="pct"/>
                <w:gridSpan w:val="2"/>
                <w:tcBorders>
                  <w:top w:val="nil"/>
                  <w:left w:val="nil"/>
                  <w:bottom w:val="nil"/>
                  <w:right w:val="nil"/>
                </w:tcBorders>
                <w:shd w:val="clear" w:color="auto" w:fill="auto"/>
                <w:noWrap/>
                <w:hideMark/>
              </w:tcPr>
            </w:tcPrChange>
          </w:tcPr>
          <w:p w14:paraId="1C89E617" w14:textId="1EDFBC17" w:rsidR="0060718B" w:rsidRPr="0060718B" w:rsidRDefault="0060718B" w:rsidP="0060718B">
            <w:pPr>
              <w:spacing w:after="0"/>
              <w:jc w:val="right"/>
              <w:rPr>
                <w:color w:val="000000"/>
                <w:sz w:val="16"/>
                <w:szCs w:val="16"/>
                <w:rPrChange w:id="12028" w:author="Steve Barbeaux" w:date="2022-10-10T12:25:00Z">
                  <w:rPr>
                    <w:color w:val="000000"/>
                    <w:sz w:val="14"/>
                    <w:szCs w:val="14"/>
                  </w:rPr>
                </w:rPrChange>
              </w:rPr>
            </w:pPr>
            <w:ins w:id="12029" w:author="Steve Barbeaux" w:date="2022-10-10T12:23:00Z">
              <w:r w:rsidRPr="0060718B">
                <w:rPr>
                  <w:color w:val="000000"/>
                  <w:sz w:val="16"/>
                  <w:szCs w:val="16"/>
                  <w:rPrChange w:id="12030" w:author="Steve Barbeaux" w:date="2022-10-10T12:25:00Z">
                    <w:rPr>
                      <w:rFonts w:ascii="Calibri" w:hAnsi="Calibri" w:cs="Calibri"/>
                      <w:color w:val="000000"/>
                      <w:szCs w:val="22"/>
                    </w:rPr>
                  </w:rPrChange>
                </w:rPr>
                <w:t>1.70</w:t>
              </w:r>
            </w:ins>
            <w:del w:id="12031" w:author="Steve Barbeaux" w:date="2022-10-10T12:23:00Z">
              <w:r w:rsidRPr="0060718B" w:rsidDel="00FF3B86">
                <w:rPr>
                  <w:sz w:val="16"/>
                  <w:szCs w:val="16"/>
                  <w:rPrChange w:id="12032" w:author="Steve Barbeaux" w:date="2022-10-10T12:25:00Z">
                    <w:rPr>
                      <w:sz w:val="14"/>
                      <w:szCs w:val="14"/>
                    </w:rPr>
                  </w:rPrChange>
                </w:rPr>
                <w:delText>1.7</w:delText>
              </w:r>
            </w:del>
          </w:p>
        </w:tc>
        <w:tc>
          <w:tcPr>
            <w:tcW w:w="295" w:type="pct"/>
            <w:tcBorders>
              <w:top w:val="nil"/>
              <w:left w:val="nil"/>
              <w:bottom w:val="nil"/>
              <w:right w:val="nil"/>
            </w:tcBorders>
            <w:shd w:val="clear" w:color="auto" w:fill="auto"/>
            <w:noWrap/>
            <w:vAlign w:val="bottom"/>
            <w:hideMark/>
            <w:tcPrChange w:id="12033" w:author="Steve Barbeaux" w:date="2022-10-10T12:23:00Z">
              <w:tcPr>
                <w:tcW w:w="295" w:type="pct"/>
                <w:gridSpan w:val="2"/>
                <w:tcBorders>
                  <w:top w:val="nil"/>
                  <w:left w:val="nil"/>
                  <w:bottom w:val="nil"/>
                  <w:right w:val="nil"/>
                </w:tcBorders>
                <w:shd w:val="clear" w:color="auto" w:fill="auto"/>
                <w:noWrap/>
                <w:hideMark/>
              </w:tcPr>
            </w:tcPrChange>
          </w:tcPr>
          <w:p w14:paraId="714CD313" w14:textId="0A096FFD" w:rsidR="0060718B" w:rsidRPr="0060718B" w:rsidRDefault="0060718B" w:rsidP="0060718B">
            <w:pPr>
              <w:spacing w:after="0"/>
              <w:jc w:val="right"/>
              <w:rPr>
                <w:color w:val="000000"/>
                <w:sz w:val="16"/>
                <w:szCs w:val="16"/>
                <w:rPrChange w:id="12034" w:author="Steve Barbeaux" w:date="2022-10-10T12:25:00Z">
                  <w:rPr>
                    <w:color w:val="000000"/>
                    <w:sz w:val="14"/>
                    <w:szCs w:val="14"/>
                  </w:rPr>
                </w:rPrChange>
              </w:rPr>
            </w:pPr>
            <w:ins w:id="12035" w:author="Steve Barbeaux" w:date="2022-10-10T12:23:00Z">
              <w:r w:rsidRPr="0060718B">
                <w:rPr>
                  <w:color w:val="000000"/>
                  <w:sz w:val="16"/>
                  <w:szCs w:val="16"/>
                  <w:rPrChange w:id="12036" w:author="Steve Barbeaux" w:date="2022-10-10T12:25:00Z">
                    <w:rPr>
                      <w:rFonts w:ascii="Calibri" w:hAnsi="Calibri" w:cs="Calibri"/>
                      <w:color w:val="000000"/>
                      <w:szCs w:val="22"/>
                    </w:rPr>
                  </w:rPrChange>
                </w:rPr>
                <w:t>1.14</w:t>
              </w:r>
            </w:ins>
            <w:del w:id="12037" w:author="Steve Barbeaux" w:date="2022-10-10T12:23:00Z">
              <w:r w:rsidRPr="0060718B" w:rsidDel="00FF3B86">
                <w:rPr>
                  <w:sz w:val="16"/>
                  <w:szCs w:val="16"/>
                  <w:rPrChange w:id="12038" w:author="Steve Barbeaux" w:date="2022-10-10T12:25:00Z">
                    <w:rPr>
                      <w:sz w:val="14"/>
                      <w:szCs w:val="14"/>
                    </w:rPr>
                  </w:rPrChange>
                </w:rPr>
                <w:delText>1.13</w:delText>
              </w:r>
            </w:del>
          </w:p>
        </w:tc>
        <w:tc>
          <w:tcPr>
            <w:tcW w:w="295" w:type="pct"/>
            <w:tcBorders>
              <w:top w:val="nil"/>
              <w:left w:val="nil"/>
              <w:bottom w:val="nil"/>
              <w:right w:val="nil"/>
            </w:tcBorders>
            <w:shd w:val="clear" w:color="auto" w:fill="auto"/>
            <w:noWrap/>
            <w:vAlign w:val="bottom"/>
            <w:hideMark/>
            <w:tcPrChange w:id="12039" w:author="Steve Barbeaux" w:date="2022-10-10T12:23:00Z">
              <w:tcPr>
                <w:tcW w:w="295" w:type="pct"/>
                <w:tcBorders>
                  <w:top w:val="nil"/>
                  <w:left w:val="nil"/>
                  <w:bottom w:val="nil"/>
                  <w:right w:val="nil"/>
                </w:tcBorders>
                <w:shd w:val="clear" w:color="auto" w:fill="auto"/>
                <w:noWrap/>
                <w:hideMark/>
              </w:tcPr>
            </w:tcPrChange>
          </w:tcPr>
          <w:p w14:paraId="2B4A6E20" w14:textId="27C087CE" w:rsidR="0060718B" w:rsidRPr="0060718B" w:rsidRDefault="0060718B" w:rsidP="0060718B">
            <w:pPr>
              <w:spacing w:after="0"/>
              <w:jc w:val="right"/>
              <w:rPr>
                <w:color w:val="000000"/>
                <w:sz w:val="16"/>
                <w:szCs w:val="16"/>
                <w:rPrChange w:id="12040" w:author="Steve Barbeaux" w:date="2022-10-10T12:25:00Z">
                  <w:rPr>
                    <w:color w:val="000000"/>
                    <w:sz w:val="14"/>
                    <w:szCs w:val="14"/>
                  </w:rPr>
                </w:rPrChange>
              </w:rPr>
            </w:pPr>
            <w:ins w:id="12041" w:author="Steve Barbeaux" w:date="2022-10-10T12:23:00Z">
              <w:r w:rsidRPr="0060718B">
                <w:rPr>
                  <w:color w:val="000000"/>
                  <w:sz w:val="16"/>
                  <w:szCs w:val="16"/>
                  <w:rPrChange w:id="12042" w:author="Steve Barbeaux" w:date="2022-10-10T12:25:00Z">
                    <w:rPr>
                      <w:rFonts w:ascii="Calibri" w:hAnsi="Calibri" w:cs="Calibri"/>
                      <w:color w:val="000000"/>
                      <w:szCs w:val="22"/>
                    </w:rPr>
                  </w:rPrChange>
                </w:rPr>
                <w:t>0.55</w:t>
              </w:r>
            </w:ins>
            <w:del w:id="12043" w:author="Steve Barbeaux" w:date="2022-10-10T12:23:00Z">
              <w:r w:rsidRPr="0060718B" w:rsidDel="00FF3B86">
                <w:rPr>
                  <w:sz w:val="16"/>
                  <w:szCs w:val="16"/>
                  <w:rPrChange w:id="12044" w:author="Steve Barbeaux" w:date="2022-10-10T12:25:00Z">
                    <w:rPr>
                      <w:sz w:val="14"/>
                      <w:szCs w:val="14"/>
                    </w:rPr>
                  </w:rPrChange>
                </w:rPr>
                <w:delText>0.53</w:delText>
              </w:r>
            </w:del>
          </w:p>
        </w:tc>
        <w:tc>
          <w:tcPr>
            <w:tcW w:w="295" w:type="pct"/>
            <w:tcBorders>
              <w:top w:val="nil"/>
              <w:left w:val="nil"/>
              <w:bottom w:val="nil"/>
              <w:right w:val="nil"/>
            </w:tcBorders>
            <w:shd w:val="clear" w:color="auto" w:fill="auto"/>
            <w:noWrap/>
            <w:vAlign w:val="bottom"/>
            <w:hideMark/>
            <w:tcPrChange w:id="12045" w:author="Steve Barbeaux" w:date="2022-10-10T12:23:00Z">
              <w:tcPr>
                <w:tcW w:w="295" w:type="pct"/>
                <w:gridSpan w:val="2"/>
                <w:tcBorders>
                  <w:top w:val="nil"/>
                  <w:left w:val="nil"/>
                  <w:bottom w:val="nil"/>
                  <w:right w:val="nil"/>
                </w:tcBorders>
                <w:shd w:val="clear" w:color="auto" w:fill="auto"/>
                <w:noWrap/>
                <w:hideMark/>
              </w:tcPr>
            </w:tcPrChange>
          </w:tcPr>
          <w:p w14:paraId="616F7C98" w14:textId="06D21C31" w:rsidR="0060718B" w:rsidRPr="0060718B" w:rsidRDefault="0060718B" w:rsidP="0060718B">
            <w:pPr>
              <w:spacing w:after="0"/>
              <w:jc w:val="right"/>
              <w:rPr>
                <w:color w:val="000000"/>
                <w:sz w:val="16"/>
                <w:szCs w:val="16"/>
                <w:rPrChange w:id="12046" w:author="Steve Barbeaux" w:date="2022-10-10T12:25:00Z">
                  <w:rPr>
                    <w:color w:val="000000"/>
                    <w:sz w:val="14"/>
                    <w:szCs w:val="14"/>
                  </w:rPr>
                </w:rPrChange>
              </w:rPr>
            </w:pPr>
            <w:ins w:id="12047" w:author="Steve Barbeaux" w:date="2022-10-10T12:23:00Z">
              <w:r w:rsidRPr="0060718B">
                <w:rPr>
                  <w:color w:val="000000"/>
                  <w:sz w:val="16"/>
                  <w:szCs w:val="16"/>
                  <w:rPrChange w:id="12048" w:author="Steve Barbeaux" w:date="2022-10-10T12:25:00Z">
                    <w:rPr>
                      <w:rFonts w:ascii="Calibri" w:hAnsi="Calibri" w:cs="Calibri"/>
                      <w:color w:val="000000"/>
                      <w:szCs w:val="22"/>
                    </w:rPr>
                  </w:rPrChange>
                </w:rPr>
                <w:t>2.80</w:t>
              </w:r>
            </w:ins>
            <w:del w:id="12049" w:author="Steve Barbeaux" w:date="2022-10-10T12:23:00Z">
              <w:r w:rsidRPr="0060718B" w:rsidDel="00FF3B86">
                <w:rPr>
                  <w:sz w:val="16"/>
                  <w:szCs w:val="16"/>
                  <w:rPrChange w:id="12050" w:author="Steve Barbeaux" w:date="2022-10-10T12:25:00Z">
                    <w:rPr>
                      <w:sz w:val="14"/>
                      <w:szCs w:val="14"/>
                    </w:rPr>
                  </w:rPrChange>
                </w:rPr>
                <w:delText>2.63</w:delText>
              </w:r>
            </w:del>
          </w:p>
        </w:tc>
        <w:tc>
          <w:tcPr>
            <w:tcW w:w="295" w:type="pct"/>
            <w:tcBorders>
              <w:top w:val="nil"/>
              <w:left w:val="nil"/>
              <w:bottom w:val="nil"/>
              <w:right w:val="nil"/>
            </w:tcBorders>
            <w:shd w:val="clear" w:color="auto" w:fill="auto"/>
            <w:noWrap/>
            <w:vAlign w:val="bottom"/>
            <w:hideMark/>
            <w:tcPrChange w:id="12051" w:author="Steve Barbeaux" w:date="2022-10-10T12:23:00Z">
              <w:tcPr>
                <w:tcW w:w="295" w:type="pct"/>
                <w:gridSpan w:val="2"/>
                <w:tcBorders>
                  <w:top w:val="nil"/>
                  <w:left w:val="nil"/>
                  <w:bottom w:val="nil"/>
                  <w:right w:val="nil"/>
                </w:tcBorders>
                <w:shd w:val="clear" w:color="auto" w:fill="auto"/>
                <w:noWrap/>
                <w:hideMark/>
              </w:tcPr>
            </w:tcPrChange>
          </w:tcPr>
          <w:p w14:paraId="0D0BAB30" w14:textId="4943895A" w:rsidR="0060718B" w:rsidRPr="0060718B" w:rsidRDefault="0060718B" w:rsidP="0060718B">
            <w:pPr>
              <w:spacing w:after="0"/>
              <w:jc w:val="right"/>
              <w:rPr>
                <w:color w:val="000000"/>
                <w:sz w:val="16"/>
                <w:szCs w:val="16"/>
                <w:vertAlign w:val="subscript"/>
                <w:rPrChange w:id="12052" w:author="Steve Barbeaux" w:date="2022-10-10T12:25:00Z">
                  <w:rPr>
                    <w:color w:val="000000"/>
                    <w:sz w:val="14"/>
                    <w:szCs w:val="14"/>
                    <w:vertAlign w:val="subscript"/>
                  </w:rPr>
                </w:rPrChange>
              </w:rPr>
            </w:pPr>
            <w:ins w:id="12053" w:author="Steve Barbeaux" w:date="2022-10-10T12:23:00Z">
              <w:r w:rsidRPr="0060718B">
                <w:rPr>
                  <w:color w:val="000000"/>
                  <w:sz w:val="16"/>
                  <w:szCs w:val="16"/>
                  <w:rPrChange w:id="12054" w:author="Steve Barbeaux" w:date="2022-10-10T12:25:00Z">
                    <w:rPr>
                      <w:rFonts w:ascii="Calibri" w:hAnsi="Calibri" w:cs="Calibri"/>
                      <w:color w:val="000000"/>
                      <w:szCs w:val="22"/>
                    </w:rPr>
                  </w:rPrChange>
                </w:rPr>
                <w:t>64.64</w:t>
              </w:r>
            </w:ins>
            <w:del w:id="12055" w:author="Steve Barbeaux" w:date="2022-10-10T12:23:00Z">
              <w:r w:rsidRPr="0060718B" w:rsidDel="00FF3B86">
                <w:rPr>
                  <w:sz w:val="16"/>
                  <w:szCs w:val="16"/>
                  <w:rPrChange w:id="12056" w:author="Steve Barbeaux" w:date="2022-10-10T12:25:00Z">
                    <w:rPr>
                      <w:sz w:val="14"/>
                      <w:szCs w:val="14"/>
                    </w:rPr>
                  </w:rPrChange>
                </w:rPr>
                <w:delText>64.7</w:delText>
              </w:r>
            </w:del>
          </w:p>
        </w:tc>
      </w:tr>
      <w:tr w:rsidR="0060718B" w:rsidRPr="000460A7" w14:paraId="4B5ACB60" w14:textId="77777777" w:rsidTr="0060718B">
        <w:tblPrEx>
          <w:tblW w:w="5180" w:type="pct"/>
          <w:tblInd w:w="-90" w:type="dxa"/>
          <w:tblLayout w:type="fixed"/>
          <w:tblPrExChange w:id="12057" w:author="Steve Barbeaux" w:date="2022-10-10T12:23:00Z">
            <w:tblPrEx>
              <w:tblW w:w="5180" w:type="pct"/>
              <w:tblInd w:w="-90" w:type="dxa"/>
              <w:tblLayout w:type="fixed"/>
            </w:tblPrEx>
          </w:tblPrExChange>
        </w:tblPrEx>
        <w:trPr>
          <w:trPrChange w:id="12058"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2059" w:author="Steve Barbeaux" w:date="2022-10-10T12:23:00Z">
              <w:tcPr>
                <w:tcW w:w="279" w:type="pct"/>
                <w:tcBorders>
                  <w:top w:val="nil"/>
                  <w:left w:val="nil"/>
                  <w:bottom w:val="nil"/>
                  <w:right w:val="nil"/>
                </w:tcBorders>
                <w:shd w:val="clear" w:color="auto" w:fill="auto"/>
                <w:noWrap/>
                <w:vAlign w:val="bottom"/>
                <w:hideMark/>
              </w:tcPr>
            </w:tcPrChange>
          </w:tcPr>
          <w:p w14:paraId="57142962" w14:textId="2CD45939" w:rsidR="0060718B" w:rsidRPr="0060718B" w:rsidRDefault="0060718B" w:rsidP="0060718B">
            <w:pPr>
              <w:spacing w:after="0"/>
              <w:jc w:val="right"/>
              <w:rPr>
                <w:color w:val="000000"/>
                <w:sz w:val="16"/>
                <w:szCs w:val="16"/>
                <w:rPrChange w:id="12060" w:author="Steve Barbeaux" w:date="2022-10-10T12:25:00Z">
                  <w:rPr>
                    <w:color w:val="000000"/>
                    <w:sz w:val="14"/>
                    <w:szCs w:val="14"/>
                  </w:rPr>
                </w:rPrChange>
              </w:rPr>
            </w:pPr>
            <w:r w:rsidRPr="0060718B">
              <w:rPr>
                <w:sz w:val="16"/>
                <w:szCs w:val="16"/>
                <w:rPrChange w:id="12061" w:author="Steve Barbeaux" w:date="2022-10-10T12:25:00Z">
                  <w:rPr>
                    <w:sz w:val="14"/>
                    <w:szCs w:val="14"/>
                  </w:rPr>
                </w:rPrChange>
              </w:rPr>
              <w:t>1981</w:t>
            </w:r>
          </w:p>
        </w:tc>
        <w:tc>
          <w:tcPr>
            <w:tcW w:w="295" w:type="pct"/>
            <w:tcBorders>
              <w:top w:val="nil"/>
              <w:left w:val="nil"/>
              <w:bottom w:val="nil"/>
              <w:right w:val="nil"/>
            </w:tcBorders>
            <w:vAlign w:val="bottom"/>
            <w:tcPrChange w:id="12062" w:author="Steve Barbeaux" w:date="2022-10-10T12:23:00Z">
              <w:tcPr>
                <w:tcW w:w="295" w:type="pct"/>
                <w:gridSpan w:val="2"/>
                <w:tcBorders>
                  <w:top w:val="nil"/>
                  <w:left w:val="nil"/>
                  <w:bottom w:val="nil"/>
                  <w:right w:val="nil"/>
                </w:tcBorders>
              </w:tcPr>
            </w:tcPrChange>
          </w:tcPr>
          <w:p w14:paraId="3B847FD3" w14:textId="76180323" w:rsidR="0060718B" w:rsidRPr="0060718B" w:rsidRDefault="0060718B" w:rsidP="0060718B">
            <w:pPr>
              <w:spacing w:after="0"/>
              <w:jc w:val="right"/>
              <w:rPr>
                <w:sz w:val="16"/>
                <w:szCs w:val="16"/>
                <w:rPrChange w:id="12063" w:author="Steve Barbeaux" w:date="2022-10-10T12:25:00Z">
                  <w:rPr>
                    <w:sz w:val="14"/>
                    <w:szCs w:val="14"/>
                  </w:rPr>
                </w:rPrChange>
              </w:rPr>
            </w:pPr>
            <w:ins w:id="12064" w:author="Steve Barbeaux" w:date="2022-10-10T12:23:00Z">
              <w:r w:rsidRPr="0060718B">
                <w:rPr>
                  <w:color w:val="000000"/>
                  <w:sz w:val="16"/>
                  <w:szCs w:val="16"/>
                  <w:rPrChange w:id="12065" w:author="Steve Barbeaux" w:date="2022-10-10T12:25:00Z">
                    <w:rPr>
                      <w:rFonts w:ascii="Calibri" w:hAnsi="Calibri" w:cs="Calibri"/>
                      <w:color w:val="000000"/>
                      <w:szCs w:val="22"/>
                    </w:rPr>
                  </w:rPrChange>
                </w:rPr>
                <w:t>0.14</w:t>
              </w:r>
            </w:ins>
            <w:del w:id="12066" w:author="Steve Barbeaux" w:date="2022-10-10T12:23:00Z">
              <w:r w:rsidRPr="0060718B" w:rsidDel="00FF3B86">
                <w:rPr>
                  <w:sz w:val="16"/>
                  <w:szCs w:val="16"/>
                  <w:rPrChange w:id="12067" w:author="Steve Barbeaux" w:date="2022-10-10T12:25:00Z">
                    <w:rPr>
                      <w:sz w:val="14"/>
                      <w:szCs w:val="14"/>
                    </w:rPr>
                  </w:rPrChange>
                </w:rPr>
                <w:delText>0.13</w:delText>
              </w:r>
            </w:del>
          </w:p>
        </w:tc>
        <w:tc>
          <w:tcPr>
            <w:tcW w:w="295" w:type="pct"/>
            <w:tcBorders>
              <w:top w:val="nil"/>
              <w:left w:val="nil"/>
              <w:bottom w:val="nil"/>
              <w:right w:val="nil"/>
            </w:tcBorders>
            <w:shd w:val="clear" w:color="auto" w:fill="auto"/>
            <w:noWrap/>
            <w:vAlign w:val="bottom"/>
            <w:hideMark/>
            <w:tcPrChange w:id="12068" w:author="Steve Barbeaux" w:date="2022-10-10T12:23:00Z">
              <w:tcPr>
                <w:tcW w:w="295" w:type="pct"/>
                <w:gridSpan w:val="2"/>
                <w:tcBorders>
                  <w:top w:val="nil"/>
                  <w:left w:val="nil"/>
                  <w:bottom w:val="nil"/>
                  <w:right w:val="nil"/>
                </w:tcBorders>
                <w:shd w:val="clear" w:color="auto" w:fill="auto"/>
                <w:noWrap/>
                <w:hideMark/>
              </w:tcPr>
            </w:tcPrChange>
          </w:tcPr>
          <w:p w14:paraId="652898B8" w14:textId="53B1A5BD" w:rsidR="0060718B" w:rsidRPr="0060718B" w:rsidRDefault="0060718B" w:rsidP="0060718B">
            <w:pPr>
              <w:spacing w:after="0"/>
              <w:jc w:val="right"/>
              <w:rPr>
                <w:color w:val="000000"/>
                <w:sz w:val="16"/>
                <w:szCs w:val="16"/>
                <w:rPrChange w:id="12069" w:author="Steve Barbeaux" w:date="2022-10-10T12:25:00Z">
                  <w:rPr>
                    <w:color w:val="000000"/>
                    <w:sz w:val="14"/>
                    <w:szCs w:val="14"/>
                  </w:rPr>
                </w:rPrChange>
              </w:rPr>
            </w:pPr>
            <w:ins w:id="12070" w:author="Steve Barbeaux" w:date="2022-10-10T12:23:00Z">
              <w:r w:rsidRPr="0060718B">
                <w:rPr>
                  <w:color w:val="000000"/>
                  <w:sz w:val="16"/>
                  <w:szCs w:val="16"/>
                  <w:rPrChange w:id="12071" w:author="Steve Barbeaux" w:date="2022-10-10T12:25:00Z">
                    <w:rPr>
                      <w:rFonts w:ascii="Calibri" w:hAnsi="Calibri" w:cs="Calibri"/>
                      <w:color w:val="000000"/>
                      <w:szCs w:val="22"/>
                    </w:rPr>
                  </w:rPrChange>
                </w:rPr>
                <w:t>0.18</w:t>
              </w:r>
            </w:ins>
            <w:del w:id="12072" w:author="Steve Barbeaux" w:date="2022-10-10T12:23:00Z">
              <w:r w:rsidRPr="0060718B" w:rsidDel="00FF3B86">
                <w:rPr>
                  <w:sz w:val="16"/>
                  <w:szCs w:val="16"/>
                  <w:rPrChange w:id="12073" w:author="Steve Barbeaux" w:date="2022-10-10T12:25:00Z">
                    <w:rPr>
                      <w:sz w:val="14"/>
                      <w:szCs w:val="14"/>
                    </w:rPr>
                  </w:rPrChange>
                </w:rPr>
                <w:delText>0.17</w:delText>
              </w:r>
            </w:del>
          </w:p>
        </w:tc>
        <w:tc>
          <w:tcPr>
            <w:tcW w:w="295" w:type="pct"/>
            <w:tcBorders>
              <w:top w:val="nil"/>
              <w:left w:val="nil"/>
              <w:bottom w:val="nil"/>
              <w:right w:val="nil"/>
            </w:tcBorders>
            <w:shd w:val="clear" w:color="auto" w:fill="auto"/>
            <w:noWrap/>
            <w:vAlign w:val="bottom"/>
            <w:hideMark/>
            <w:tcPrChange w:id="12074" w:author="Steve Barbeaux" w:date="2022-10-10T12:23:00Z">
              <w:tcPr>
                <w:tcW w:w="295" w:type="pct"/>
                <w:tcBorders>
                  <w:top w:val="nil"/>
                  <w:left w:val="nil"/>
                  <w:bottom w:val="nil"/>
                  <w:right w:val="nil"/>
                </w:tcBorders>
                <w:shd w:val="clear" w:color="auto" w:fill="auto"/>
                <w:noWrap/>
                <w:hideMark/>
              </w:tcPr>
            </w:tcPrChange>
          </w:tcPr>
          <w:p w14:paraId="6177A73B" w14:textId="0F3E99C9" w:rsidR="0060718B" w:rsidRPr="0060718B" w:rsidRDefault="0060718B" w:rsidP="0060718B">
            <w:pPr>
              <w:spacing w:after="0"/>
              <w:jc w:val="right"/>
              <w:rPr>
                <w:color w:val="000000"/>
                <w:sz w:val="16"/>
                <w:szCs w:val="16"/>
                <w:rPrChange w:id="12075" w:author="Steve Barbeaux" w:date="2022-10-10T12:25:00Z">
                  <w:rPr>
                    <w:color w:val="000000"/>
                    <w:sz w:val="14"/>
                    <w:szCs w:val="14"/>
                  </w:rPr>
                </w:rPrChange>
              </w:rPr>
            </w:pPr>
            <w:ins w:id="12076" w:author="Steve Barbeaux" w:date="2022-10-10T12:23:00Z">
              <w:r w:rsidRPr="0060718B">
                <w:rPr>
                  <w:color w:val="000000"/>
                  <w:sz w:val="16"/>
                  <w:szCs w:val="16"/>
                  <w:rPrChange w:id="12077" w:author="Steve Barbeaux" w:date="2022-10-10T12:25:00Z">
                    <w:rPr>
                      <w:rFonts w:ascii="Calibri" w:hAnsi="Calibri" w:cs="Calibri"/>
                      <w:color w:val="000000"/>
                      <w:szCs w:val="22"/>
                    </w:rPr>
                  </w:rPrChange>
                </w:rPr>
                <w:t>13.35</w:t>
              </w:r>
            </w:ins>
            <w:del w:id="12078" w:author="Steve Barbeaux" w:date="2022-10-10T12:23:00Z">
              <w:r w:rsidRPr="0060718B" w:rsidDel="00FF3B86">
                <w:rPr>
                  <w:sz w:val="16"/>
                  <w:szCs w:val="16"/>
                  <w:rPrChange w:id="12079" w:author="Steve Barbeaux" w:date="2022-10-10T12:25:00Z">
                    <w:rPr>
                      <w:sz w:val="14"/>
                      <w:szCs w:val="14"/>
                    </w:rPr>
                  </w:rPrChange>
                </w:rPr>
                <w:delText>13.37</w:delText>
              </w:r>
            </w:del>
          </w:p>
        </w:tc>
        <w:tc>
          <w:tcPr>
            <w:tcW w:w="295" w:type="pct"/>
            <w:tcBorders>
              <w:top w:val="nil"/>
              <w:left w:val="nil"/>
              <w:bottom w:val="nil"/>
              <w:right w:val="nil"/>
            </w:tcBorders>
            <w:shd w:val="clear" w:color="auto" w:fill="auto"/>
            <w:noWrap/>
            <w:vAlign w:val="bottom"/>
            <w:hideMark/>
            <w:tcPrChange w:id="12080" w:author="Steve Barbeaux" w:date="2022-10-10T12:23:00Z">
              <w:tcPr>
                <w:tcW w:w="295" w:type="pct"/>
                <w:gridSpan w:val="2"/>
                <w:tcBorders>
                  <w:top w:val="nil"/>
                  <w:left w:val="nil"/>
                  <w:bottom w:val="nil"/>
                  <w:right w:val="nil"/>
                </w:tcBorders>
                <w:shd w:val="clear" w:color="auto" w:fill="auto"/>
                <w:noWrap/>
                <w:hideMark/>
              </w:tcPr>
            </w:tcPrChange>
          </w:tcPr>
          <w:p w14:paraId="46575AD9" w14:textId="2C23173B" w:rsidR="0060718B" w:rsidRPr="0060718B" w:rsidRDefault="0060718B" w:rsidP="0060718B">
            <w:pPr>
              <w:spacing w:after="0"/>
              <w:jc w:val="right"/>
              <w:rPr>
                <w:color w:val="000000"/>
                <w:sz w:val="16"/>
                <w:szCs w:val="16"/>
                <w:rPrChange w:id="12081" w:author="Steve Barbeaux" w:date="2022-10-10T12:25:00Z">
                  <w:rPr>
                    <w:color w:val="000000"/>
                    <w:sz w:val="14"/>
                    <w:szCs w:val="14"/>
                  </w:rPr>
                </w:rPrChange>
              </w:rPr>
            </w:pPr>
            <w:ins w:id="12082" w:author="Steve Barbeaux" w:date="2022-10-10T12:23:00Z">
              <w:r w:rsidRPr="0060718B">
                <w:rPr>
                  <w:color w:val="000000"/>
                  <w:sz w:val="16"/>
                  <w:szCs w:val="16"/>
                  <w:rPrChange w:id="12083" w:author="Steve Barbeaux" w:date="2022-10-10T12:25:00Z">
                    <w:rPr>
                      <w:rFonts w:ascii="Calibri" w:hAnsi="Calibri" w:cs="Calibri"/>
                      <w:color w:val="000000"/>
                      <w:szCs w:val="22"/>
                    </w:rPr>
                  </w:rPrChange>
                </w:rPr>
                <w:t>3.08</w:t>
              </w:r>
            </w:ins>
            <w:del w:id="12084" w:author="Steve Barbeaux" w:date="2022-10-10T12:23:00Z">
              <w:r w:rsidRPr="0060718B" w:rsidDel="00FF3B86">
                <w:rPr>
                  <w:sz w:val="16"/>
                  <w:szCs w:val="16"/>
                  <w:rPrChange w:id="12085" w:author="Steve Barbeaux" w:date="2022-10-10T12:25:00Z">
                    <w:rPr>
                      <w:sz w:val="14"/>
                      <w:szCs w:val="14"/>
                    </w:rPr>
                  </w:rPrChange>
                </w:rPr>
                <w:delText>3.12</w:delText>
              </w:r>
            </w:del>
          </w:p>
        </w:tc>
        <w:tc>
          <w:tcPr>
            <w:tcW w:w="295" w:type="pct"/>
            <w:tcBorders>
              <w:top w:val="nil"/>
              <w:left w:val="nil"/>
              <w:bottom w:val="nil"/>
              <w:right w:val="nil"/>
            </w:tcBorders>
            <w:shd w:val="clear" w:color="auto" w:fill="auto"/>
            <w:noWrap/>
            <w:vAlign w:val="bottom"/>
            <w:hideMark/>
            <w:tcPrChange w:id="12086" w:author="Steve Barbeaux" w:date="2022-10-10T12:23:00Z">
              <w:tcPr>
                <w:tcW w:w="295" w:type="pct"/>
                <w:gridSpan w:val="2"/>
                <w:tcBorders>
                  <w:top w:val="nil"/>
                  <w:left w:val="nil"/>
                  <w:bottom w:val="nil"/>
                  <w:right w:val="nil"/>
                </w:tcBorders>
                <w:shd w:val="clear" w:color="auto" w:fill="auto"/>
                <w:noWrap/>
                <w:hideMark/>
              </w:tcPr>
            </w:tcPrChange>
          </w:tcPr>
          <w:p w14:paraId="20451D90" w14:textId="611D3E3D" w:rsidR="0060718B" w:rsidRPr="0060718B" w:rsidRDefault="0060718B" w:rsidP="0060718B">
            <w:pPr>
              <w:spacing w:after="0"/>
              <w:jc w:val="right"/>
              <w:rPr>
                <w:color w:val="000000"/>
                <w:sz w:val="16"/>
                <w:szCs w:val="16"/>
                <w:rPrChange w:id="12087" w:author="Steve Barbeaux" w:date="2022-10-10T12:25:00Z">
                  <w:rPr>
                    <w:color w:val="000000"/>
                    <w:sz w:val="14"/>
                    <w:szCs w:val="14"/>
                  </w:rPr>
                </w:rPrChange>
              </w:rPr>
            </w:pPr>
            <w:ins w:id="12088" w:author="Steve Barbeaux" w:date="2022-10-10T12:23:00Z">
              <w:r w:rsidRPr="0060718B">
                <w:rPr>
                  <w:color w:val="000000"/>
                  <w:sz w:val="16"/>
                  <w:szCs w:val="16"/>
                  <w:rPrChange w:id="12089" w:author="Steve Barbeaux" w:date="2022-10-10T12:25:00Z">
                    <w:rPr>
                      <w:rFonts w:ascii="Calibri" w:hAnsi="Calibri" w:cs="Calibri"/>
                      <w:color w:val="000000"/>
                      <w:szCs w:val="22"/>
                    </w:rPr>
                  </w:rPrChange>
                </w:rPr>
                <w:t>4.19</w:t>
              </w:r>
            </w:ins>
            <w:del w:id="12090" w:author="Steve Barbeaux" w:date="2022-10-10T12:23:00Z">
              <w:r w:rsidRPr="0060718B" w:rsidDel="00FF3B86">
                <w:rPr>
                  <w:sz w:val="16"/>
                  <w:szCs w:val="16"/>
                  <w:rPrChange w:id="12091" w:author="Steve Barbeaux" w:date="2022-10-10T12:25:00Z">
                    <w:rPr>
                      <w:sz w:val="14"/>
                      <w:szCs w:val="14"/>
                    </w:rPr>
                  </w:rPrChange>
                </w:rPr>
                <w:delText>4.2</w:delText>
              </w:r>
            </w:del>
          </w:p>
        </w:tc>
        <w:tc>
          <w:tcPr>
            <w:tcW w:w="295" w:type="pct"/>
            <w:tcBorders>
              <w:top w:val="nil"/>
              <w:left w:val="nil"/>
              <w:bottom w:val="nil"/>
              <w:right w:val="nil"/>
            </w:tcBorders>
            <w:shd w:val="clear" w:color="auto" w:fill="auto"/>
            <w:noWrap/>
            <w:vAlign w:val="bottom"/>
            <w:hideMark/>
            <w:tcPrChange w:id="12092" w:author="Steve Barbeaux" w:date="2022-10-10T12:23:00Z">
              <w:tcPr>
                <w:tcW w:w="295" w:type="pct"/>
                <w:gridSpan w:val="2"/>
                <w:tcBorders>
                  <w:top w:val="nil"/>
                  <w:left w:val="nil"/>
                  <w:bottom w:val="nil"/>
                  <w:right w:val="nil"/>
                </w:tcBorders>
                <w:shd w:val="clear" w:color="auto" w:fill="auto"/>
                <w:noWrap/>
                <w:hideMark/>
              </w:tcPr>
            </w:tcPrChange>
          </w:tcPr>
          <w:p w14:paraId="168BD1EA" w14:textId="5392CAF5" w:rsidR="0060718B" w:rsidRPr="0060718B" w:rsidRDefault="0060718B" w:rsidP="0060718B">
            <w:pPr>
              <w:spacing w:after="0"/>
              <w:jc w:val="right"/>
              <w:rPr>
                <w:color w:val="000000"/>
                <w:sz w:val="16"/>
                <w:szCs w:val="16"/>
                <w:rPrChange w:id="12093" w:author="Steve Barbeaux" w:date="2022-10-10T12:25:00Z">
                  <w:rPr>
                    <w:color w:val="000000"/>
                    <w:sz w:val="14"/>
                    <w:szCs w:val="14"/>
                  </w:rPr>
                </w:rPrChange>
              </w:rPr>
            </w:pPr>
            <w:ins w:id="12094" w:author="Steve Barbeaux" w:date="2022-10-10T12:23:00Z">
              <w:r w:rsidRPr="0060718B">
                <w:rPr>
                  <w:color w:val="000000"/>
                  <w:sz w:val="16"/>
                  <w:szCs w:val="16"/>
                  <w:rPrChange w:id="12095" w:author="Steve Barbeaux" w:date="2022-10-10T12:25:00Z">
                    <w:rPr>
                      <w:rFonts w:ascii="Calibri" w:hAnsi="Calibri" w:cs="Calibri"/>
                      <w:color w:val="000000"/>
                      <w:szCs w:val="22"/>
                    </w:rPr>
                  </w:rPrChange>
                </w:rPr>
                <w:t>4.37</w:t>
              </w:r>
            </w:ins>
            <w:del w:id="12096" w:author="Steve Barbeaux" w:date="2022-10-10T12:23:00Z">
              <w:r w:rsidRPr="0060718B" w:rsidDel="00FF3B86">
                <w:rPr>
                  <w:sz w:val="16"/>
                  <w:szCs w:val="16"/>
                  <w:rPrChange w:id="12097" w:author="Steve Barbeaux" w:date="2022-10-10T12:25:00Z">
                    <w:rPr>
                      <w:sz w:val="14"/>
                      <w:szCs w:val="14"/>
                    </w:rPr>
                  </w:rPrChange>
                </w:rPr>
                <w:delText>4.4</w:delText>
              </w:r>
            </w:del>
          </w:p>
        </w:tc>
        <w:tc>
          <w:tcPr>
            <w:tcW w:w="295" w:type="pct"/>
            <w:tcBorders>
              <w:top w:val="nil"/>
              <w:left w:val="nil"/>
              <w:bottom w:val="nil"/>
              <w:right w:val="nil"/>
            </w:tcBorders>
            <w:shd w:val="clear" w:color="auto" w:fill="auto"/>
            <w:noWrap/>
            <w:vAlign w:val="bottom"/>
            <w:hideMark/>
            <w:tcPrChange w:id="12098" w:author="Steve Barbeaux" w:date="2022-10-10T12:23:00Z">
              <w:tcPr>
                <w:tcW w:w="295" w:type="pct"/>
                <w:tcBorders>
                  <w:top w:val="nil"/>
                  <w:left w:val="nil"/>
                  <w:bottom w:val="nil"/>
                  <w:right w:val="nil"/>
                </w:tcBorders>
                <w:shd w:val="clear" w:color="auto" w:fill="auto"/>
                <w:noWrap/>
                <w:hideMark/>
              </w:tcPr>
            </w:tcPrChange>
          </w:tcPr>
          <w:p w14:paraId="0D00C51E" w14:textId="0C330BA9" w:rsidR="0060718B" w:rsidRPr="0060718B" w:rsidRDefault="0060718B" w:rsidP="0060718B">
            <w:pPr>
              <w:spacing w:after="0"/>
              <w:jc w:val="right"/>
              <w:rPr>
                <w:color w:val="000000"/>
                <w:sz w:val="16"/>
                <w:szCs w:val="16"/>
                <w:rPrChange w:id="12099" w:author="Steve Barbeaux" w:date="2022-10-10T12:25:00Z">
                  <w:rPr>
                    <w:color w:val="000000"/>
                    <w:sz w:val="14"/>
                    <w:szCs w:val="14"/>
                  </w:rPr>
                </w:rPrChange>
              </w:rPr>
            </w:pPr>
            <w:ins w:id="12100" w:author="Steve Barbeaux" w:date="2022-10-10T12:23:00Z">
              <w:r w:rsidRPr="0060718B">
                <w:rPr>
                  <w:color w:val="000000"/>
                  <w:sz w:val="16"/>
                  <w:szCs w:val="16"/>
                  <w:rPrChange w:id="12101" w:author="Steve Barbeaux" w:date="2022-10-10T12:25:00Z">
                    <w:rPr>
                      <w:rFonts w:ascii="Calibri" w:hAnsi="Calibri" w:cs="Calibri"/>
                      <w:color w:val="000000"/>
                      <w:szCs w:val="22"/>
                    </w:rPr>
                  </w:rPrChange>
                </w:rPr>
                <w:t>6.42</w:t>
              </w:r>
            </w:ins>
            <w:del w:id="12102" w:author="Steve Barbeaux" w:date="2022-10-10T12:23:00Z">
              <w:r w:rsidRPr="0060718B" w:rsidDel="00FF3B86">
                <w:rPr>
                  <w:sz w:val="16"/>
                  <w:szCs w:val="16"/>
                  <w:rPrChange w:id="12103" w:author="Steve Barbeaux" w:date="2022-10-10T12:25:00Z">
                    <w:rPr>
                      <w:sz w:val="14"/>
                      <w:szCs w:val="14"/>
                    </w:rPr>
                  </w:rPrChange>
                </w:rPr>
                <w:delText>6.37</w:delText>
              </w:r>
            </w:del>
          </w:p>
        </w:tc>
        <w:tc>
          <w:tcPr>
            <w:tcW w:w="295" w:type="pct"/>
            <w:tcBorders>
              <w:top w:val="nil"/>
              <w:left w:val="nil"/>
              <w:bottom w:val="nil"/>
              <w:right w:val="nil"/>
            </w:tcBorders>
            <w:shd w:val="clear" w:color="auto" w:fill="auto"/>
            <w:noWrap/>
            <w:vAlign w:val="bottom"/>
            <w:hideMark/>
            <w:tcPrChange w:id="12104" w:author="Steve Barbeaux" w:date="2022-10-10T12:23:00Z">
              <w:tcPr>
                <w:tcW w:w="295" w:type="pct"/>
                <w:gridSpan w:val="2"/>
                <w:tcBorders>
                  <w:top w:val="nil"/>
                  <w:left w:val="nil"/>
                  <w:bottom w:val="nil"/>
                  <w:right w:val="nil"/>
                </w:tcBorders>
                <w:shd w:val="clear" w:color="auto" w:fill="auto"/>
                <w:noWrap/>
                <w:hideMark/>
              </w:tcPr>
            </w:tcPrChange>
          </w:tcPr>
          <w:p w14:paraId="7196D1D5" w14:textId="14D5D088" w:rsidR="0060718B" w:rsidRPr="0060718B" w:rsidRDefault="0060718B" w:rsidP="0060718B">
            <w:pPr>
              <w:spacing w:after="0"/>
              <w:jc w:val="right"/>
              <w:rPr>
                <w:color w:val="000000"/>
                <w:sz w:val="16"/>
                <w:szCs w:val="16"/>
                <w:rPrChange w:id="12105" w:author="Steve Barbeaux" w:date="2022-10-10T12:25:00Z">
                  <w:rPr>
                    <w:color w:val="000000"/>
                    <w:sz w:val="14"/>
                    <w:szCs w:val="14"/>
                  </w:rPr>
                </w:rPrChange>
              </w:rPr>
            </w:pPr>
            <w:ins w:id="12106" w:author="Steve Barbeaux" w:date="2022-10-10T12:23:00Z">
              <w:r w:rsidRPr="0060718B">
                <w:rPr>
                  <w:color w:val="000000"/>
                  <w:sz w:val="16"/>
                  <w:szCs w:val="16"/>
                  <w:rPrChange w:id="12107" w:author="Steve Barbeaux" w:date="2022-10-10T12:25:00Z">
                    <w:rPr>
                      <w:rFonts w:ascii="Calibri" w:hAnsi="Calibri" w:cs="Calibri"/>
                      <w:color w:val="000000"/>
                      <w:szCs w:val="22"/>
                    </w:rPr>
                  </w:rPrChange>
                </w:rPr>
                <w:t>4.01</w:t>
              </w:r>
            </w:ins>
            <w:del w:id="12108" w:author="Steve Barbeaux" w:date="2022-10-10T12:23:00Z">
              <w:r w:rsidRPr="0060718B" w:rsidDel="00FF3B86">
                <w:rPr>
                  <w:sz w:val="16"/>
                  <w:szCs w:val="16"/>
                  <w:rPrChange w:id="12109" w:author="Steve Barbeaux" w:date="2022-10-10T12:25:00Z">
                    <w:rPr>
                      <w:sz w:val="14"/>
                      <w:szCs w:val="14"/>
                    </w:rPr>
                  </w:rPrChange>
                </w:rPr>
                <w:delText>3.97</w:delText>
              </w:r>
            </w:del>
          </w:p>
        </w:tc>
        <w:tc>
          <w:tcPr>
            <w:tcW w:w="295" w:type="pct"/>
            <w:tcBorders>
              <w:top w:val="nil"/>
              <w:left w:val="nil"/>
              <w:bottom w:val="nil"/>
              <w:right w:val="nil"/>
            </w:tcBorders>
            <w:shd w:val="clear" w:color="auto" w:fill="auto"/>
            <w:noWrap/>
            <w:vAlign w:val="bottom"/>
            <w:hideMark/>
            <w:tcPrChange w:id="12110" w:author="Steve Barbeaux" w:date="2022-10-10T12:23:00Z">
              <w:tcPr>
                <w:tcW w:w="295" w:type="pct"/>
                <w:gridSpan w:val="2"/>
                <w:tcBorders>
                  <w:top w:val="nil"/>
                  <w:left w:val="nil"/>
                  <w:bottom w:val="nil"/>
                  <w:right w:val="nil"/>
                </w:tcBorders>
                <w:shd w:val="clear" w:color="auto" w:fill="auto"/>
                <w:noWrap/>
                <w:hideMark/>
              </w:tcPr>
            </w:tcPrChange>
          </w:tcPr>
          <w:p w14:paraId="41FCD296" w14:textId="47A0AC7F" w:rsidR="0060718B" w:rsidRPr="0060718B" w:rsidRDefault="0060718B" w:rsidP="0060718B">
            <w:pPr>
              <w:spacing w:after="0"/>
              <w:jc w:val="right"/>
              <w:rPr>
                <w:color w:val="000000"/>
                <w:sz w:val="16"/>
                <w:szCs w:val="16"/>
                <w:rPrChange w:id="12111" w:author="Steve Barbeaux" w:date="2022-10-10T12:25:00Z">
                  <w:rPr>
                    <w:color w:val="000000"/>
                    <w:sz w:val="14"/>
                    <w:szCs w:val="14"/>
                  </w:rPr>
                </w:rPrChange>
              </w:rPr>
            </w:pPr>
            <w:ins w:id="12112" w:author="Steve Barbeaux" w:date="2022-10-10T12:23:00Z">
              <w:r w:rsidRPr="0060718B">
                <w:rPr>
                  <w:color w:val="000000"/>
                  <w:sz w:val="16"/>
                  <w:szCs w:val="16"/>
                  <w:rPrChange w:id="12113" w:author="Steve Barbeaux" w:date="2022-10-10T12:25:00Z">
                    <w:rPr>
                      <w:rFonts w:ascii="Calibri" w:hAnsi="Calibri" w:cs="Calibri"/>
                      <w:color w:val="000000"/>
                      <w:szCs w:val="22"/>
                    </w:rPr>
                  </w:rPrChange>
                </w:rPr>
                <w:t>5.63</w:t>
              </w:r>
            </w:ins>
            <w:del w:id="12114" w:author="Steve Barbeaux" w:date="2022-10-10T12:23:00Z">
              <w:r w:rsidRPr="0060718B" w:rsidDel="00FF3B86">
                <w:rPr>
                  <w:sz w:val="16"/>
                  <w:szCs w:val="16"/>
                  <w:rPrChange w:id="12115" w:author="Steve Barbeaux" w:date="2022-10-10T12:25:00Z">
                    <w:rPr>
                      <w:sz w:val="14"/>
                      <w:szCs w:val="14"/>
                    </w:rPr>
                  </w:rPrChange>
                </w:rPr>
                <w:delText>5.64</w:delText>
              </w:r>
            </w:del>
          </w:p>
        </w:tc>
        <w:tc>
          <w:tcPr>
            <w:tcW w:w="295" w:type="pct"/>
            <w:tcBorders>
              <w:top w:val="nil"/>
              <w:left w:val="nil"/>
              <w:bottom w:val="nil"/>
              <w:right w:val="nil"/>
            </w:tcBorders>
            <w:shd w:val="clear" w:color="auto" w:fill="auto"/>
            <w:noWrap/>
            <w:vAlign w:val="bottom"/>
            <w:hideMark/>
            <w:tcPrChange w:id="12116" w:author="Steve Barbeaux" w:date="2022-10-10T12:23:00Z">
              <w:tcPr>
                <w:tcW w:w="295" w:type="pct"/>
                <w:tcBorders>
                  <w:top w:val="nil"/>
                  <w:left w:val="nil"/>
                  <w:bottom w:val="nil"/>
                  <w:right w:val="nil"/>
                </w:tcBorders>
                <w:shd w:val="clear" w:color="auto" w:fill="auto"/>
                <w:noWrap/>
                <w:hideMark/>
              </w:tcPr>
            </w:tcPrChange>
          </w:tcPr>
          <w:p w14:paraId="1B27A839" w14:textId="5F506883" w:rsidR="0060718B" w:rsidRPr="0060718B" w:rsidRDefault="0060718B" w:rsidP="0060718B">
            <w:pPr>
              <w:spacing w:after="0"/>
              <w:jc w:val="right"/>
              <w:rPr>
                <w:color w:val="000000"/>
                <w:sz w:val="16"/>
                <w:szCs w:val="16"/>
                <w:rPrChange w:id="12117" w:author="Steve Barbeaux" w:date="2022-10-10T12:25:00Z">
                  <w:rPr>
                    <w:color w:val="000000"/>
                    <w:sz w:val="14"/>
                    <w:szCs w:val="14"/>
                  </w:rPr>
                </w:rPrChange>
              </w:rPr>
            </w:pPr>
            <w:ins w:id="12118" w:author="Steve Barbeaux" w:date="2022-10-10T12:23:00Z">
              <w:r w:rsidRPr="0060718B">
                <w:rPr>
                  <w:color w:val="000000"/>
                  <w:sz w:val="16"/>
                  <w:szCs w:val="16"/>
                  <w:rPrChange w:id="12119" w:author="Steve Barbeaux" w:date="2022-10-10T12:25:00Z">
                    <w:rPr>
                      <w:rFonts w:ascii="Calibri" w:hAnsi="Calibri" w:cs="Calibri"/>
                      <w:color w:val="000000"/>
                      <w:szCs w:val="22"/>
                    </w:rPr>
                  </w:rPrChange>
                </w:rPr>
                <w:t>1.40</w:t>
              </w:r>
            </w:ins>
            <w:del w:id="12120" w:author="Steve Barbeaux" w:date="2022-10-10T12:23:00Z">
              <w:r w:rsidRPr="0060718B" w:rsidDel="00FF3B86">
                <w:rPr>
                  <w:sz w:val="16"/>
                  <w:szCs w:val="16"/>
                  <w:rPrChange w:id="12121" w:author="Steve Barbeaux" w:date="2022-10-10T12:25:00Z">
                    <w:rPr>
                      <w:sz w:val="14"/>
                      <w:szCs w:val="14"/>
                    </w:rPr>
                  </w:rPrChange>
                </w:rPr>
                <w:delText>1.41</w:delText>
              </w:r>
            </w:del>
          </w:p>
        </w:tc>
        <w:tc>
          <w:tcPr>
            <w:tcW w:w="295" w:type="pct"/>
            <w:tcBorders>
              <w:top w:val="nil"/>
              <w:left w:val="nil"/>
              <w:bottom w:val="nil"/>
              <w:right w:val="nil"/>
            </w:tcBorders>
            <w:shd w:val="clear" w:color="auto" w:fill="auto"/>
            <w:noWrap/>
            <w:vAlign w:val="bottom"/>
            <w:hideMark/>
            <w:tcPrChange w:id="12122" w:author="Steve Barbeaux" w:date="2022-10-10T12:23:00Z">
              <w:tcPr>
                <w:tcW w:w="295" w:type="pct"/>
                <w:gridSpan w:val="2"/>
                <w:tcBorders>
                  <w:top w:val="nil"/>
                  <w:left w:val="nil"/>
                  <w:bottom w:val="nil"/>
                  <w:right w:val="nil"/>
                </w:tcBorders>
                <w:shd w:val="clear" w:color="auto" w:fill="auto"/>
                <w:noWrap/>
                <w:hideMark/>
              </w:tcPr>
            </w:tcPrChange>
          </w:tcPr>
          <w:p w14:paraId="5B6D637A" w14:textId="13B69D65" w:rsidR="0060718B" w:rsidRPr="0060718B" w:rsidRDefault="0060718B" w:rsidP="0060718B">
            <w:pPr>
              <w:spacing w:after="0"/>
              <w:jc w:val="right"/>
              <w:rPr>
                <w:color w:val="000000"/>
                <w:sz w:val="16"/>
                <w:szCs w:val="16"/>
                <w:rPrChange w:id="12123" w:author="Steve Barbeaux" w:date="2022-10-10T12:25:00Z">
                  <w:rPr>
                    <w:color w:val="000000"/>
                    <w:sz w:val="14"/>
                    <w:szCs w:val="14"/>
                  </w:rPr>
                </w:rPrChange>
              </w:rPr>
            </w:pPr>
            <w:ins w:id="12124" w:author="Steve Barbeaux" w:date="2022-10-10T12:23:00Z">
              <w:r w:rsidRPr="0060718B">
                <w:rPr>
                  <w:color w:val="000000"/>
                  <w:sz w:val="16"/>
                  <w:szCs w:val="16"/>
                  <w:rPrChange w:id="12125" w:author="Steve Barbeaux" w:date="2022-10-10T12:25:00Z">
                    <w:rPr>
                      <w:rFonts w:ascii="Calibri" w:hAnsi="Calibri" w:cs="Calibri"/>
                      <w:color w:val="000000"/>
                      <w:szCs w:val="22"/>
                    </w:rPr>
                  </w:rPrChange>
                </w:rPr>
                <w:t>1.42</w:t>
              </w:r>
            </w:ins>
            <w:del w:id="12126" w:author="Steve Barbeaux" w:date="2022-10-10T12:23:00Z">
              <w:r w:rsidRPr="0060718B" w:rsidDel="00FF3B86">
                <w:rPr>
                  <w:sz w:val="16"/>
                  <w:szCs w:val="16"/>
                  <w:rPrChange w:id="12127" w:author="Steve Barbeaux" w:date="2022-10-10T12:25:00Z">
                    <w:rPr>
                      <w:sz w:val="14"/>
                      <w:szCs w:val="14"/>
                    </w:rPr>
                  </w:rPrChange>
                </w:rPr>
                <w:delText>1.43</w:delText>
              </w:r>
            </w:del>
          </w:p>
        </w:tc>
        <w:tc>
          <w:tcPr>
            <w:tcW w:w="295" w:type="pct"/>
            <w:tcBorders>
              <w:top w:val="nil"/>
              <w:left w:val="nil"/>
              <w:bottom w:val="nil"/>
              <w:right w:val="nil"/>
            </w:tcBorders>
            <w:shd w:val="clear" w:color="auto" w:fill="auto"/>
            <w:noWrap/>
            <w:vAlign w:val="bottom"/>
            <w:hideMark/>
            <w:tcPrChange w:id="12128" w:author="Steve Barbeaux" w:date="2022-10-10T12:23:00Z">
              <w:tcPr>
                <w:tcW w:w="295" w:type="pct"/>
                <w:gridSpan w:val="2"/>
                <w:tcBorders>
                  <w:top w:val="nil"/>
                  <w:left w:val="nil"/>
                  <w:bottom w:val="nil"/>
                  <w:right w:val="nil"/>
                </w:tcBorders>
                <w:shd w:val="clear" w:color="auto" w:fill="auto"/>
                <w:noWrap/>
                <w:hideMark/>
              </w:tcPr>
            </w:tcPrChange>
          </w:tcPr>
          <w:p w14:paraId="0E8E382F" w14:textId="0516081B" w:rsidR="0060718B" w:rsidRPr="0060718B" w:rsidRDefault="0060718B" w:rsidP="0060718B">
            <w:pPr>
              <w:spacing w:after="0"/>
              <w:jc w:val="right"/>
              <w:rPr>
                <w:color w:val="000000"/>
                <w:sz w:val="16"/>
                <w:szCs w:val="16"/>
                <w:rPrChange w:id="12129" w:author="Steve Barbeaux" w:date="2022-10-10T12:25:00Z">
                  <w:rPr>
                    <w:color w:val="000000"/>
                    <w:sz w:val="14"/>
                    <w:szCs w:val="14"/>
                  </w:rPr>
                </w:rPrChange>
              </w:rPr>
            </w:pPr>
            <w:ins w:id="12130" w:author="Steve Barbeaux" w:date="2022-10-10T12:23:00Z">
              <w:r w:rsidRPr="0060718B">
                <w:rPr>
                  <w:color w:val="000000"/>
                  <w:sz w:val="16"/>
                  <w:szCs w:val="16"/>
                  <w:rPrChange w:id="12131" w:author="Steve Barbeaux" w:date="2022-10-10T12:25:00Z">
                    <w:rPr>
                      <w:rFonts w:ascii="Calibri" w:hAnsi="Calibri" w:cs="Calibri"/>
                      <w:color w:val="000000"/>
                      <w:szCs w:val="22"/>
                    </w:rPr>
                  </w:rPrChange>
                </w:rPr>
                <w:t>1.09</w:t>
              </w:r>
            </w:ins>
            <w:del w:id="12132" w:author="Steve Barbeaux" w:date="2022-10-10T12:23:00Z">
              <w:r w:rsidRPr="0060718B" w:rsidDel="00FF3B86">
                <w:rPr>
                  <w:sz w:val="16"/>
                  <w:szCs w:val="16"/>
                  <w:rPrChange w:id="12133" w:author="Steve Barbeaux" w:date="2022-10-10T12:25:00Z">
                    <w:rPr>
                      <w:sz w:val="14"/>
                      <w:szCs w:val="14"/>
                    </w:rPr>
                  </w:rPrChange>
                </w:rPr>
                <w:delText>1.11</w:delText>
              </w:r>
            </w:del>
          </w:p>
        </w:tc>
        <w:tc>
          <w:tcPr>
            <w:tcW w:w="295" w:type="pct"/>
            <w:tcBorders>
              <w:top w:val="nil"/>
              <w:left w:val="nil"/>
              <w:bottom w:val="nil"/>
              <w:right w:val="nil"/>
            </w:tcBorders>
            <w:shd w:val="clear" w:color="auto" w:fill="auto"/>
            <w:noWrap/>
            <w:vAlign w:val="bottom"/>
            <w:hideMark/>
            <w:tcPrChange w:id="12134" w:author="Steve Barbeaux" w:date="2022-10-10T12:23:00Z">
              <w:tcPr>
                <w:tcW w:w="295" w:type="pct"/>
                <w:gridSpan w:val="2"/>
                <w:tcBorders>
                  <w:top w:val="nil"/>
                  <w:left w:val="nil"/>
                  <w:bottom w:val="nil"/>
                  <w:right w:val="nil"/>
                </w:tcBorders>
                <w:shd w:val="clear" w:color="auto" w:fill="auto"/>
                <w:noWrap/>
                <w:hideMark/>
              </w:tcPr>
            </w:tcPrChange>
          </w:tcPr>
          <w:p w14:paraId="010E1608" w14:textId="298FCC9A" w:rsidR="0060718B" w:rsidRPr="0060718B" w:rsidRDefault="0060718B" w:rsidP="0060718B">
            <w:pPr>
              <w:spacing w:after="0"/>
              <w:jc w:val="right"/>
              <w:rPr>
                <w:color w:val="000000"/>
                <w:sz w:val="16"/>
                <w:szCs w:val="16"/>
                <w:rPrChange w:id="12135" w:author="Steve Barbeaux" w:date="2022-10-10T12:25:00Z">
                  <w:rPr>
                    <w:color w:val="000000"/>
                    <w:sz w:val="14"/>
                    <w:szCs w:val="14"/>
                  </w:rPr>
                </w:rPrChange>
              </w:rPr>
            </w:pPr>
            <w:ins w:id="12136" w:author="Steve Barbeaux" w:date="2022-10-10T12:23:00Z">
              <w:r w:rsidRPr="0060718B">
                <w:rPr>
                  <w:color w:val="000000"/>
                  <w:sz w:val="16"/>
                  <w:szCs w:val="16"/>
                  <w:rPrChange w:id="12137" w:author="Steve Barbeaux" w:date="2022-10-10T12:25:00Z">
                    <w:rPr>
                      <w:rFonts w:ascii="Calibri" w:hAnsi="Calibri" w:cs="Calibri"/>
                      <w:color w:val="000000"/>
                      <w:szCs w:val="22"/>
                    </w:rPr>
                  </w:rPrChange>
                </w:rPr>
                <w:t>0.79</w:t>
              </w:r>
            </w:ins>
            <w:del w:id="12138" w:author="Steve Barbeaux" w:date="2022-10-10T12:23:00Z">
              <w:r w:rsidRPr="0060718B" w:rsidDel="00FF3B86">
                <w:rPr>
                  <w:sz w:val="16"/>
                  <w:szCs w:val="16"/>
                  <w:rPrChange w:id="12139" w:author="Steve Barbeaux" w:date="2022-10-10T12:25:00Z">
                    <w:rPr>
                      <w:sz w:val="14"/>
                      <w:szCs w:val="14"/>
                    </w:rPr>
                  </w:rPrChange>
                </w:rPr>
                <w:delText>0.8</w:delText>
              </w:r>
            </w:del>
          </w:p>
        </w:tc>
        <w:tc>
          <w:tcPr>
            <w:tcW w:w="295" w:type="pct"/>
            <w:tcBorders>
              <w:top w:val="nil"/>
              <w:left w:val="nil"/>
              <w:bottom w:val="nil"/>
              <w:right w:val="nil"/>
            </w:tcBorders>
            <w:shd w:val="clear" w:color="auto" w:fill="auto"/>
            <w:noWrap/>
            <w:vAlign w:val="bottom"/>
            <w:hideMark/>
            <w:tcPrChange w:id="12140" w:author="Steve Barbeaux" w:date="2022-10-10T12:23:00Z">
              <w:tcPr>
                <w:tcW w:w="295" w:type="pct"/>
                <w:tcBorders>
                  <w:top w:val="nil"/>
                  <w:left w:val="nil"/>
                  <w:bottom w:val="nil"/>
                  <w:right w:val="nil"/>
                </w:tcBorders>
                <w:shd w:val="clear" w:color="auto" w:fill="auto"/>
                <w:noWrap/>
                <w:hideMark/>
              </w:tcPr>
            </w:tcPrChange>
          </w:tcPr>
          <w:p w14:paraId="146FD1CE" w14:textId="4B707B1F" w:rsidR="0060718B" w:rsidRPr="0060718B" w:rsidRDefault="0060718B" w:rsidP="0060718B">
            <w:pPr>
              <w:spacing w:after="0"/>
              <w:jc w:val="right"/>
              <w:rPr>
                <w:color w:val="000000"/>
                <w:sz w:val="16"/>
                <w:szCs w:val="16"/>
                <w:rPrChange w:id="12141" w:author="Steve Barbeaux" w:date="2022-10-10T12:25:00Z">
                  <w:rPr>
                    <w:color w:val="000000"/>
                    <w:sz w:val="14"/>
                    <w:szCs w:val="14"/>
                  </w:rPr>
                </w:rPrChange>
              </w:rPr>
            </w:pPr>
            <w:ins w:id="12142" w:author="Steve Barbeaux" w:date="2022-10-10T12:23:00Z">
              <w:r w:rsidRPr="0060718B">
                <w:rPr>
                  <w:color w:val="000000"/>
                  <w:sz w:val="16"/>
                  <w:szCs w:val="16"/>
                  <w:rPrChange w:id="12143" w:author="Steve Barbeaux" w:date="2022-10-10T12:25:00Z">
                    <w:rPr>
                      <w:rFonts w:ascii="Calibri" w:hAnsi="Calibri" w:cs="Calibri"/>
                      <w:color w:val="000000"/>
                      <w:szCs w:val="22"/>
                    </w:rPr>
                  </w:rPrChange>
                </w:rPr>
                <w:t>0.53</w:t>
              </w:r>
            </w:ins>
            <w:del w:id="12144" w:author="Steve Barbeaux" w:date="2022-10-10T12:23:00Z">
              <w:r w:rsidRPr="0060718B" w:rsidDel="00FF3B86">
                <w:rPr>
                  <w:sz w:val="16"/>
                  <w:szCs w:val="16"/>
                  <w:rPrChange w:id="12145" w:author="Steve Barbeaux" w:date="2022-10-10T12:25:00Z">
                    <w:rPr>
                      <w:sz w:val="14"/>
                      <w:szCs w:val="14"/>
                    </w:rPr>
                  </w:rPrChange>
                </w:rPr>
                <w:delText>0.53</w:delText>
              </w:r>
            </w:del>
          </w:p>
        </w:tc>
        <w:tc>
          <w:tcPr>
            <w:tcW w:w="295" w:type="pct"/>
            <w:tcBorders>
              <w:top w:val="nil"/>
              <w:left w:val="nil"/>
              <w:bottom w:val="nil"/>
              <w:right w:val="nil"/>
            </w:tcBorders>
            <w:shd w:val="clear" w:color="auto" w:fill="auto"/>
            <w:noWrap/>
            <w:vAlign w:val="bottom"/>
            <w:hideMark/>
            <w:tcPrChange w:id="12146" w:author="Steve Barbeaux" w:date="2022-10-10T12:23:00Z">
              <w:tcPr>
                <w:tcW w:w="295" w:type="pct"/>
                <w:gridSpan w:val="2"/>
                <w:tcBorders>
                  <w:top w:val="nil"/>
                  <w:left w:val="nil"/>
                  <w:bottom w:val="nil"/>
                  <w:right w:val="nil"/>
                </w:tcBorders>
                <w:shd w:val="clear" w:color="auto" w:fill="auto"/>
                <w:noWrap/>
                <w:hideMark/>
              </w:tcPr>
            </w:tcPrChange>
          </w:tcPr>
          <w:p w14:paraId="20D0755A" w14:textId="17454C03" w:rsidR="0060718B" w:rsidRPr="0060718B" w:rsidRDefault="0060718B" w:rsidP="0060718B">
            <w:pPr>
              <w:spacing w:after="0"/>
              <w:jc w:val="right"/>
              <w:rPr>
                <w:color w:val="000000"/>
                <w:sz w:val="16"/>
                <w:szCs w:val="16"/>
                <w:rPrChange w:id="12147" w:author="Steve Barbeaux" w:date="2022-10-10T12:25:00Z">
                  <w:rPr>
                    <w:color w:val="000000"/>
                    <w:sz w:val="14"/>
                    <w:szCs w:val="14"/>
                  </w:rPr>
                </w:rPrChange>
              </w:rPr>
            </w:pPr>
            <w:ins w:id="12148" w:author="Steve Barbeaux" w:date="2022-10-10T12:23:00Z">
              <w:r w:rsidRPr="0060718B">
                <w:rPr>
                  <w:color w:val="000000"/>
                  <w:sz w:val="16"/>
                  <w:szCs w:val="16"/>
                  <w:rPrChange w:id="12149" w:author="Steve Barbeaux" w:date="2022-10-10T12:25:00Z">
                    <w:rPr>
                      <w:rFonts w:ascii="Calibri" w:hAnsi="Calibri" w:cs="Calibri"/>
                      <w:color w:val="000000"/>
                      <w:szCs w:val="22"/>
                    </w:rPr>
                  </w:rPrChange>
                </w:rPr>
                <w:t>1.56</w:t>
              </w:r>
            </w:ins>
            <w:del w:id="12150" w:author="Steve Barbeaux" w:date="2022-10-10T12:23:00Z">
              <w:r w:rsidRPr="0060718B" w:rsidDel="00FF3B86">
                <w:rPr>
                  <w:sz w:val="16"/>
                  <w:szCs w:val="16"/>
                  <w:rPrChange w:id="12151" w:author="Steve Barbeaux" w:date="2022-10-10T12:25:00Z">
                    <w:rPr>
                      <w:sz w:val="14"/>
                      <w:szCs w:val="14"/>
                    </w:rPr>
                  </w:rPrChange>
                </w:rPr>
                <w:delText>1.49</w:delText>
              </w:r>
            </w:del>
          </w:p>
        </w:tc>
        <w:tc>
          <w:tcPr>
            <w:tcW w:w="295" w:type="pct"/>
            <w:tcBorders>
              <w:top w:val="nil"/>
              <w:left w:val="nil"/>
              <w:bottom w:val="nil"/>
              <w:right w:val="nil"/>
            </w:tcBorders>
            <w:shd w:val="clear" w:color="auto" w:fill="auto"/>
            <w:noWrap/>
            <w:vAlign w:val="bottom"/>
            <w:hideMark/>
            <w:tcPrChange w:id="12152" w:author="Steve Barbeaux" w:date="2022-10-10T12:23:00Z">
              <w:tcPr>
                <w:tcW w:w="295" w:type="pct"/>
                <w:gridSpan w:val="2"/>
                <w:tcBorders>
                  <w:top w:val="nil"/>
                  <w:left w:val="nil"/>
                  <w:bottom w:val="nil"/>
                  <w:right w:val="nil"/>
                </w:tcBorders>
                <w:shd w:val="clear" w:color="auto" w:fill="auto"/>
                <w:noWrap/>
                <w:hideMark/>
              </w:tcPr>
            </w:tcPrChange>
          </w:tcPr>
          <w:p w14:paraId="7832AE6F" w14:textId="07E0A605" w:rsidR="0060718B" w:rsidRPr="0060718B" w:rsidRDefault="0060718B" w:rsidP="0060718B">
            <w:pPr>
              <w:spacing w:after="0"/>
              <w:jc w:val="right"/>
              <w:rPr>
                <w:color w:val="000000"/>
                <w:sz w:val="16"/>
                <w:szCs w:val="16"/>
                <w:vertAlign w:val="subscript"/>
                <w:rPrChange w:id="12153" w:author="Steve Barbeaux" w:date="2022-10-10T12:25:00Z">
                  <w:rPr>
                    <w:color w:val="000000"/>
                    <w:sz w:val="14"/>
                    <w:szCs w:val="14"/>
                    <w:vertAlign w:val="subscript"/>
                  </w:rPr>
                </w:rPrChange>
              </w:rPr>
            </w:pPr>
            <w:ins w:id="12154" w:author="Steve Barbeaux" w:date="2022-10-10T12:23:00Z">
              <w:r w:rsidRPr="0060718B">
                <w:rPr>
                  <w:color w:val="000000"/>
                  <w:sz w:val="16"/>
                  <w:szCs w:val="16"/>
                  <w:rPrChange w:id="12155" w:author="Steve Barbeaux" w:date="2022-10-10T12:25:00Z">
                    <w:rPr>
                      <w:rFonts w:ascii="Calibri" w:hAnsi="Calibri" w:cs="Calibri"/>
                      <w:color w:val="000000"/>
                      <w:szCs w:val="22"/>
                    </w:rPr>
                  </w:rPrChange>
                </w:rPr>
                <w:t>48.16</w:t>
              </w:r>
            </w:ins>
            <w:del w:id="12156" w:author="Steve Barbeaux" w:date="2022-10-10T12:23:00Z">
              <w:r w:rsidRPr="0060718B" w:rsidDel="00FF3B86">
                <w:rPr>
                  <w:sz w:val="16"/>
                  <w:szCs w:val="16"/>
                  <w:rPrChange w:id="12157" w:author="Steve Barbeaux" w:date="2022-10-10T12:25:00Z">
                    <w:rPr>
                      <w:sz w:val="14"/>
                      <w:szCs w:val="14"/>
                    </w:rPr>
                  </w:rPrChange>
                </w:rPr>
                <w:delText>48.14</w:delText>
              </w:r>
            </w:del>
          </w:p>
        </w:tc>
      </w:tr>
      <w:tr w:rsidR="0060718B" w:rsidRPr="000460A7" w14:paraId="650834BB" w14:textId="77777777" w:rsidTr="0060718B">
        <w:tblPrEx>
          <w:tblW w:w="5180" w:type="pct"/>
          <w:tblInd w:w="-90" w:type="dxa"/>
          <w:tblLayout w:type="fixed"/>
          <w:tblPrExChange w:id="12158" w:author="Steve Barbeaux" w:date="2022-10-10T12:23:00Z">
            <w:tblPrEx>
              <w:tblW w:w="5180" w:type="pct"/>
              <w:tblInd w:w="-90" w:type="dxa"/>
              <w:tblLayout w:type="fixed"/>
            </w:tblPrEx>
          </w:tblPrExChange>
        </w:tblPrEx>
        <w:trPr>
          <w:trPrChange w:id="12159"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2160" w:author="Steve Barbeaux" w:date="2022-10-10T12:23:00Z">
              <w:tcPr>
                <w:tcW w:w="279" w:type="pct"/>
                <w:tcBorders>
                  <w:top w:val="nil"/>
                  <w:left w:val="nil"/>
                  <w:bottom w:val="nil"/>
                  <w:right w:val="nil"/>
                </w:tcBorders>
                <w:shd w:val="clear" w:color="auto" w:fill="auto"/>
                <w:noWrap/>
                <w:vAlign w:val="bottom"/>
                <w:hideMark/>
              </w:tcPr>
            </w:tcPrChange>
          </w:tcPr>
          <w:p w14:paraId="75390B72" w14:textId="0445695B" w:rsidR="0060718B" w:rsidRPr="0060718B" w:rsidRDefault="0060718B" w:rsidP="0060718B">
            <w:pPr>
              <w:spacing w:after="0"/>
              <w:jc w:val="right"/>
              <w:rPr>
                <w:color w:val="000000"/>
                <w:sz w:val="16"/>
                <w:szCs w:val="16"/>
                <w:rPrChange w:id="12161" w:author="Steve Barbeaux" w:date="2022-10-10T12:25:00Z">
                  <w:rPr>
                    <w:color w:val="000000"/>
                    <w:sz w:val="14"/>
                    <w:szCs w:val="14"/>
                  </w:rPr>
                </w:rPrChange>
              </w:rPr>
            </w:pPr>
            <w:r w:rsidRPr="0060718B">
              <w:rPr>
                <w:sz w:val="16"/>
                <w:szCs w:val="16"/>
                <w:rPrChange w:id="12162" w:author="Steve Barbeaux" w:date="2022-10-10T12:25:00Z">
                  <w:rPr>
                    <w:sz w:val="14"/>
                    <w:szCs w:val="14"/>
                  </w:rPr>
                </w:rPrChange>
              </w:rPr>
              <w:t>1982</w:t>
            </w:r>
          </w:p>
        </w:tc>
        <w:tc>
          <w:tcPr>
            <w:tcW w:w="295" w:type="pct"/>
            <w:tcBorders>
              <w:top w:val="nil"/>
              <w:left w:val="nil"/>
              <w:bottom w:val="nil"/>
              <w:right w:val="nil"/>
            </w:tcBorders>
            <w:vAlign w:val="bottom"/>
            <w:tcPrChange w:id="12163" w:author="Steve Barbeaux" w:date="2022-10-10T12:23:00Z">
              <w:tcPr>
                <w:tcW w:w="295" w:type="pct"/>
                <w:gridSpan w:val="2"/>
                <w:tcBorders>
                  <w:top w:val="nil"/>
                  <w:left w:val="nil"/>
                  <w:bottom w:val="nil"/>
                  <w:right w:val="nil"/>
                </w:tcBorders>
              </w:tcPr>
            </w:tcPrChange>
          </w:tcPr>
          <w:p w14:paraId="287911FF" w14:textId="52C0A31F" w:rsidR="0060718B" w:rsidRPr="0060718B" w:rsidRDefault="0060718B" w:rsidP="0060718B">
            <w:pPr>
              <w:spacing w:after="0"/>
              <w:jc w:val="right"/>
              <w:rPr>
                <w:sz w:val="16"/>
                <w:szCs w:val="16"/>
                <w:rPrChange w:id="12164" w:author="Steve Barbeaux" w:date="2022-10-10T12:25:00Z">
                  <w:rPr>
                    <w:sz w:val="14"/>
                    <w:szCs w:val="14"/>
                  </w:rPr>
                </w:rPrChange>
              </w:rPr>
            </w:pPr>
            <w:ins w:id="12165" w:author="Steve Barbeaux" w:date="2022-10-10T12:23:00Z">
              <w:r w:rsidRPr="0060718B">
                <w:rPr>
                  <w:color w:val="000000"/>
                  <w:sz w:val="16"/>
                  <w:szCs w:val="16"/>
                  <w:rPrChange w:id="12166" w:author="Steve Barbeaux" w:date="2022-10-10T12:25:00Z">
                    <w:rPr>
                      <w:rFonts w:ascii="Calibri" w:hAnsi="Calibri" w:cs="Calibri"/>
                      <w:color w:val="000000"/>
                      <w:szCs w:val="22"/>
                    </w:rPr>
                  </w:rPrChange>
                </w:rPr>
                <w:t>1.10</w:t>
              </w:r>
            </w:ins>
            <w:del w:id="12167" w:author="Steve Barbeaux" w:date="2022-10-10T12:23:00Z">
              <w:r w:rsidRPr="0060718B" w:rsidDel="00FF3B86">
                <w:rPr>
                  <w:sz w:val="16"/>
                  <w:szCs w:val="16"/>
                  <w:rPrChange w:id="12168" w:author="Steve Barbeaux" w:date="2022-10-10T12:25:00Z">
                    <w:rPr>
                      <w:sz w:val="14"/>
                      <w:szCs w:val="14"/>
                    </w:rPr>
                  </w:rPrChange>
                </w:rPr>
                <w:delText>1.05</w:delText>
              </w:r>
            </w:del>
          </w:p>
        </w:tc>
        <w:tc>
          <w:tcPr>
            <w:tcW w:w="295" w:type="pct"/>
            <w:tcBorders>
              <w:top w:val="nil"/>
              <w:left w:val="nil"/>
              <w:bottom w:val="nil"/>
              <w:right w:val="nil"/>
            </w:tcBorders>
            <w:shd w:val="clear" w:color="auto" w:fill="auto"/>
            <w:noWrap/>
            <w:vAlign w:val="bottom"/>
            <w:hideMark/>
            <w:tcPrChange w:id="12169" w:author="Steve Barbeaux" w:date="2022-10-10T12:23:00Z">
              <w:tcPr>
                <w:tcW w:w="295" w:type="pct"/>
                <w:gridSpan w:val="2"/>
                <w:tcBorders>
                  <w:top w:val="nil"/>
                  <w:left w:val="nil"/>
                  <w:bottom w:val="nil"/>
                  <w:right w:val="nil"/>
                </w:tcBorders>
                <w:shd w:val="clear" w:color="auto" w:fill="auto"/>
                <w:noWrap/>
                <w:hideMark/>
              </w:tcPr>
            </w:tcPrChange>
          </w:tcPr>
          <w:p w14:paraId="47B42799" w14:textId="5BCAE7DA" w:rsidR="0060718B" w:rsidRPr="0060718B" w:rsidRDefault="0060718B" w:rsidP="0060718B">
            <w:pPr>
              <w:spacing w:after="0"/>
              <w:jc w:val="right"/>
              <w:rPr>
                <w:color w:val="000000"/>
                <w:sz w:val="16"/>
                <w:szCs w:val="16"/>
                <w:rPrChange w:id="12170" w:author="Steve Barbeaux" w:date="2022-10-10T12:25:00Z">
                  <w:rPr>
                    <w:color w:val="000000"/>
                    <w:sz w:val="14"/>
                    <w:szCs w:val="14"/>
                  </w:rPr>
                </w:rPrChange>
              </w:rPr>
            </w:pPr>
            <w:ins w:id="12171" w:author="Steve Barbeaux" w:date="2022-10-10T12:23:00Z">
              <w:r w:rsidRPr="0060718B">
                <w:rPr>
                  <w:color w:val="000000"/>
                  <w:sz w:val="16"/>
                  <w:szCs w:val="16"/>
                  <w:rPrChange w:id="12172" w:author="Steve Barbeaux" w:date="2022-10-10T12:25:00Z">
                    <w:rPr>
                      <w:rFonts w:ascii="Calibri" w:hAnsi="Calibri" w:cs="Calibri"/>
                      <w:color w:val="000000"/>
                      <w:szCs w:val="22"/>
                    </w:rPr>
                  </w:rPrChange>
                </w:rPr>
                <w:t>0.28</w:t>
              </w:r>
            </w:ins>
            <w:del w:id="12173" w:author="Steve Barbeaux" w:date="2022-10-10T12:23:00Z">
              <w:r w:rsidRPr="0060718B" w:rsidDel="00FF3B86">
                <w:rPr>
                  <w:sz w:val="16"/>
                  <w:szCs w:val="16"/>
                  <w:rPrChange w:id="12174" w:author="Steve Barbeaux" w:date="2022-10-10T12:25:00Z">
                    <w:rPr>
                      <w:sz w:val="14"/>
                      <w:szCs w:val="14"/>
                    </w:rPr>
                  </w:rPrChange>
                </w:rPr>
                <w:delText>0.27</w:delText>
              </w:r>
            </w:del>
          </w:p>
        </w:tc>
        <w:tc>
          <w:tcPr>
            <w:tcW w:w="295" w:type="pct"/>
            <w:tcBorders>
              <w:top w:val="nil"/>
              <w:left w:val="nil"/>
              <w:bottom w:val="nil"/>
              <w:right w:val="nil"/>
            </w:tcBorders>
            <w:shd w:val="clear" w:color="auto" w:fill="auto"/>
            <w:noWrap/>
            <w:vAlign w:val="bottom"/>
            <w:hideMark/>
            <w:tcPrChange w:id="12175" w:author="Steve Barbeaux" w:date="2022-10-10T12:23:00Z">
              <w:tcPr>
                <w:tcW w:w="295" w:type="pct"/>
                <w:tcBorders>
                  <w:top w:val="nil"/>
                  <w:left w:val="nil"/>
                  <w:bottom w:val="nil"/>
                  <w:right w:val="nil"/>
                </w:tcBorders>
                <w:shd w:val="clear" w:color="auto" w:fill="auto"/>
                <w:noWrap/>
                <w:hideMark/>
              </w:tcPr>
            </w:tcPrChange>
          </w:tcPr>
          <w:p w14:paraId="655FE8C1" w14:textId="766EC113" w:rsidR="0060718B" w:rsidRPr="0060718B" w:rsidRDefault="0060718B" w:rsidP="0060718B">
            <w:pPr>
              <w:spacing w:after="0"/>
              <w:jc w:val="right"/>
              <w:rPr>
                <w:color w:val="000000"/>
                <w:sz w:val="16"/>
                <w:szCs w:val="16"/>
                <w:rPrChange w:id="12176" w:author="Steve Barbeaux" w:date="2022-10-10T12:25:00Z">
                  <w:rPr>
                    <w:color w:val="000000"/>
                    <w:sz w:val="14"/>
                    <w:szCs w:val="14"/>
                  </w:rPr>
                </w:rPrChange>
              </w:rPr>
            </w:pPr>
            <w:ins w:id="12177" w:author="Steve Barbeaux" w:date="2022-10-10T12:23:00Z">
              <w:r w:rsidRPr="0060718B">
                <w:rPr>
                  <w:color w:val="000000"/>
                  <w:sz w:val="16"/>
                  <w:szCs w:val="16"/>
                  <w:rPrChange w:id="12178" w:author="Steve Barbeaux" w:date="2022-10-10T12:25:00Z">
                    <w:rPr>
                      <w:rFonts w:ascii="Calibri" w:hAnsi="Calibri" w:cs="Calibri"/>
                      <w:color w:val="000000"/>
                      <w:szCs w:val="22"/>
                    </w:rPr>
                  </w:rPrChange>
                </w:rPr>
                <w:t>0.46</w:t>
              </w:r>
            </w:ins>
            <w:del w:id="12179" w:author="Steve Barbeaux" w:date="2022-10-10T12:23:00Z">
              <w:r w:rsidRPr="0060718B" w:rsidDel="00FF3B86">
                <w:rPr>
                  <w:sz w:val="16"/>
                  <w:szCs w:val="16"/>
                  <w:rPrChange w:id="12180" w:author="Steve Barbeaux" w:date="2022-10-10T12:25:00Z">
                    <w:rPr>
                      <w:sz w:val="14"/>
                      <w:szCs w:val="14"/>
                    </w:rPr>
                  </w:rPrChange>
                </w:rPr>
                <w:delText>0.45</w:delText>
              </w:r>
            </w:del>
          </w:p>
        </w:tc>
        <w:tc>
          <w:tcPr>
            <w:tcW w:w="295" w:type="pct"/>
            <w:tcBorders>
              <w:top w:val="nil"/>
              <w:left w:val="nil"/>
              <w:bottom w:val="nil"/>
              <w:right w:val="nil"/>
            </w:tcBorders>
            <w:shd w:val="clear" w:color="auto" w:fill="auto"/>
            <w:noWrap/>
            <w:vAlign w:val="bottom"/>
            <w:hideMark/>
            <w:tcPrChange w:id="12181" w:author="Steve Barbeaux" w:date="2022-10-10T12:23:00Z">
              <w:tcPr>
                <w:tcW w:w="295" w:type="pct"/>
                <w:gridSpan w:val="2"/>
                <w:tcBorders>
                  <w:top w:val="nil"/>
                  <w:left w:val="nil"/>
                  <w:bottom w:val="nil"/>
                  <w:right w:val="nil"/>
                </w:tcBorders>
                <w:shd w:val="clear" w:color="auto" w:fill="auto"/>
                <w:noWrap/>
                <w:hideMark/>
              </w:tcPr>
            </w:tcPrChange>
          </w:tcPr>
          <w:p w14:paraId="2B711B97" w14:textId="07A11C68" w:rsidR="0060718B" w:rsidRPr="0060718B" w:rsidRDefault="0060718B" w:rsidP="0060718B">
            <w:pPr>
              <w:spacing w:after="0"/>
              <w:jc w:val="right"/>
              <w:rPr>
                <w:color w:val="000000"/>
                <w:sz w:val="16"/>
                <w:szCs w:val="16"/>
                <w:rPrChange w:id="12182" w:author="Steve Barbeaux" w:date="2022-10-10T12:25:00Z">
                  <w:rPr>
                    <w:color w:val="000000"/>
                    <w:sz w:val="14"/>
                    <w:szCs w:val="14"/>
                  </w:rPr>
                </w:rPrChange>
              </w:rPr>
            </w:pPr>
            <w:ins w:id="12183" w:author="Steve Barbeaux" w:date="2022-10-10T12:23:00Z">
              <w:r w:rsidRPr="0060718B">
                <w:rPr>
                  <w:color w:val="000000"/>
                  <w:sz w:val="16"/>
                  <w:szCs w:val="16"/>
                  <w:rPrChange w:id="12184" w:author="Steve Barbeaux" w:date="2022-10-10T12:25:00Z">
                    <w:rPr>
                      <w:rFonts w:ascii="Calibri" w:hAnsi="Calibri" w:cs="Calibri"/>
                      <w:color w:val="000000"/>
                      <w:szCs w:val="22"/>
                    </w:rPr>
                  </w:rPrChange>
                </w:rPr>
                <w:t>37.06</w:t>
              </w:r>
            </w:ins>
            <w:del w:id="12185" w:author="Steve Barbeaux" w:date="2022-10-10T12:23:00Z">
              <w:r w:rsidRPr="0060718B" w:rsidDel="00FF3B86">
                <w:rPr>
                  <w:sz w:val="16"/>
                  <w:szCs w:val="16"/>
                  <w:rPrChange w:id="12186" w:author="Steve Barbeaux" w:date="2022-10-10T12:25:00Z">
                    <w:rPr>
                      <w:sz w:val="14"/>
                      <w:szCs w:val="14"/>
                    </w:rPr>
                  </w:rPrChange>
                </w:rPr>
                <w:delText>36.95</w:delText>
              </w:r>
            </w:del>
          </w:p>
        </w:tc>
        <w:tc>
          <w:tcPr>
            <w:tcW w:w="295" w:type="pct"/>
            <w:tcBorders>
              <w:top w:val="nil"/>
              <w:left w:val="nil"/>
              <w:bottom w:val="nil"/>
              <w:right w:val="nil"/>
            </w:tcBorders>
            <w:shd w:val="clear" w:color="auto" w:fill="auto"/>
            <w:noWrap/>
            <w:vAlign w:val="bottom"/>
            <w:hideMark/>
            <w:tcPrChange w:id="12187" w:author="Steve Barbeaux" w:date="2022-10-10T12:23:00Z">
              <w:tcPr>
                <w:tcW w:w="295" w:type="pct"/>
                <w:gridSpan w:val="2"/>
                <w:tcBorders>
                  <w:top w:val="nil"/>
                  <w:left w:val="nil"/>
                  <w:bottom w:val="nil"/>
                  <w:right w:val="nil"/>
                </w:tcBorders>
                <w:shd w:val="clear" w:color="auto" w:fill="auto"/>
                <w:noWrap/>
                <w:hideMark/>
              </w:tcPr>
            </w:tcPrChange>
          </w:tcPr>
          <w:p w14:paraId="2D3C43C7" w14:textId="7CFBF883" w:rsidR="0060718B" w:rsidRPr="0060718B" w:rsidRDefault="0060718B" w:rsidP="0060718B">
            <w:pPr>
              <w:spacing w:after="0"/>
              <w:jc w:val="right"/>
              <w:rPr>
                <w:color w:val="000000"/>
                <w:sz w:val="16"/>
                <w:szCs w:val="16"/>
                <w:rPrChange w:id="12188" w:author="Steve Barbeaux" w:date="2022-10-10T12:25:00Z">
                  <w:rPr>
                    <w:color w:val="000000"/>
                    <w:sz w:val="14"/>
                    <w:szCs w:val="14"/>
                  </w:rPr>
                </w:rPrChange>
              </w:rPr>
            </w:pPr>
            <w:ins w:id="12189" w:author="Steve Barbeaux" w:date="2022-10-10T12:23:00Z">
              <w:r w:rsidRPr="0060718B">
                <w:rPr>
                  <w:color w:val="000000"/>
                  <w:sz w:val="16"/>
                  <w:szCs w:val="16"/>
                  <w:rPrChange w:id="12190" w:author="Steve Barbeaux" w:date="2022-10-10T12:25:00Z">
                    <w:rPr>
                      <w:rFonts w:ascii="Calibri" w:hAnsi="Calibri" w:cs="Calibri"/>
                      <w:color w:val="000000"/>
                      <w:szCs w:val="22"/>
                    </w:rPr>
                  </w:rPrChange>
                </w:rPr>
                <w:t>4.74</w:t>
              </w:r>
            </w:ins>
            <w:del w:id="12191" w:author="Steve Barbeaux" w:date="2022-10-10T12:23:00Z">
              <w:r w:rsidRPr="0060718B" w:rsidDel="00FF3B86">
                <w:rPr>
                  <w:sz w:val="16"/>
                  <w:szCs w:val="16"/>
                  <w:rPrChange w:id="12192" w:author="Steve Barbeaux" w:date="2022-10-10T12:25:00Z">
                    <w:rPr>
                      <w:sz w:val="14"/>
                      <w:szCs w:val="14"/>
                    </w:rPr>
                  </w:rPrChange>
                </w:rPr>
                <w:delText>4.76</w:delText>
              </w:r>
            </w:del>
          </w:p>
        </w:tc>
        <w:tc>
          <w:tcPr>
            <w:tcW w:w="295" w:type="pct"/>
            <w:tcBorders>
              <w:top w:val="nil"/>
              <w:left w:val="nil"/>
              <w:bottom w:val="nil"/>
              <w:right w:val="nil"/>
            </w:tcBorders>
            <w:shd w:val="clear" w:color="auto" w:fill="auto"/>
            <w:noWrap/>
            <w:vAlign w:val="bottom"/>
            <w:hideMark/>
            <w:tcPrChange w:id="12193" w:author="Steve Barbeaux" w:date="2022-10-10T12:23:00Z">
              <w:tcPr>
                <w:tcW w:w="295" w:type="pct"/>
                <w:gridSpan w:val="2"/>
                <w:tcBorders>
                  <w:top w:val="nil"/>
                  <w:left w:val="nil"/>
                  <w:bottom w:val="nil"/>
                  <w:right w:val="nil"/>
                </w:tcBorders>
                <w:shd w:val="clear" w:color="auto" w:fill="auto"/>
                <w:noWrap/>
                <w:hideMark/>
              </w:tcPr>
            </w:tcPrChange>
          </w:tcPr>
          <w:p w14:paraId="7C00ED8D" w14:textId="7D9D1548" w:rsidR="0060718B" w:rsidRPr="0060718B" w:rsidRDefault="0060718B" w:rsidP="0060718B">
            <w:pPr>
              <w:spacing w:after="0"/>
              <w:jc w:val="right"/>
              <w:rPr>
                <w:color w:val="000000"/>
                <w:sz w:val="16"/>
                <w:szCs w:val="16"/>
                <w:rPrChange w:id="12194" w:author="Steve Barbeaux" w:date="2022-10-10T12:25:00Z">
                  <w:rPr>
                    <w:color w:val="000000"/>
                    <w:sz w:val="14"/>
                    <w:szCs w:val="14"/>
                  </w:rPr>
                </w:rPrChange>
              </w:rPr>
            </w:pPr>
            <w:ins w:id="12195" w:author="Steve Barbeaux" w:date="2022-10-10T12:23:00Z">
              <w:r w:rsidRPr="0060718B">
                <w:rPr>
                  <w:color w:val="000000"/>
                  <w:sz w:val="16"/>
                  <w:szCs w:val="16"/>
                  <w:rPrChange w:id="12196" w:author="Steve Barbeaux" w:date="2022-10-10T12:25:00Z">
                    <w:rPr>
                      <w:rFonts w:ascii="Calibri" w:hAnsi="Calibri" w:cs="Calibri"/>
                      <w:color w:val="000000"/>
                      <w:szCs w:val="22"/>
                    </w:rPr>
                  </w:rPrChange>
                </w:rPr>
                <w:t>5.36</w:t>
              </w:r>
            </w:ins>
            <w:del w:id="12197" w:author="Steve Barbeaux" w:date="2022-10-10T12:23:00Z">
              <w:r w:rsidRPr="0060718B" w:rsidDel="00FF3B86">
                <w:rPr>
                  <w:sz w:val="16"/>
                  <w:szCs w:val="16"/>
                  <w:rPrChange w:id="12198" w:author="Steve Barbeaux" w:date="2022-10-10T12:25:00Z">
                    <w:rPr>
                      <w:sz w:val="14"/>
                      <w:szCs w:val="14"/>
                    </w:rPr>
                  </w:rPrChange>
                </w:rPr>
                <w:delText>5.34</w:delText>
              </w:r>
            </w:del>
          </w:p>
        </w:tc>
        <w:tc>
          <w:tcPr>
            <w:tcW w:w="295" w:type="pct"/>
            <w:tcBorders>
              <w:top w:val="nil"/>
              <w:left w:val="nil"/>
              <w:bottom w:val="nil"/>
              <w:right w:val="nil"/>
            </w:tcBorders>
            <w:shd w:val="clear" w:color="auto" w:fill="auto"/>
            <w:noWrap/>
            <w:vAlign w:val="bottom"/>
            <w:hideMark/>
            <w:tcPrChange w:id="12199" w:author="Steve Barbeaux" w:date="2022-10-10T12:23:00Z">
              <w:tcPr>
                <w:tcW w:w="295" w:type="pct"/>
                <w:tcBorders>
                  <w:top w:val="nil"/>
                  <w:left w:val="nil"/>
                  <w:bottom w:val="nil"/>
                  <w:right w:val="nil"/>
                </w:tcBorders>
                <w:shd w:val="clear" w:color="auto" w:fill="auto"/>
                <w:noWrap/>
                <w:hideMark/>
              </w:tcPr>
            </w:tcPrChange>
          </w:tcPr>
          <w:p w14:paraId="4AA62645" w14:textId="3C4FB43D" w:rsidR="0060718B" w:rsidRPr="0060718B" w:rsidRDefault="0060718B" w:rsidP="0060718B">
            <w:pPr>
              <w:spacing w:after="0"/>
              <w:jc w:val="right"/>
              <w:rPr>
                <w:color w:val="000000"/>
                <w:sz w:val="16"/>
                <w:szCs w:val="16"/>
                <w:rPrChange w:id="12200" w:author="Steve Barbeaux" w:date="2022-10-10T12:25:00Z">
                  <w:rPr>
                    <w:color w:val="000000"/>
                    <w:sz w:val="14"/>
                    <w:szCs w:val="14"/>
                  </w:rPr>
                </w:rPrChange>
              </w:rPr>
            </w:pPr>
            <w:ins w:id="12201" w:author="Steve Barbeaux" w:date="2022-10-10T12:23:00Z">
              <w:r w:rsidRPr="0060718B">
                <w:rPr>
                  <w:color w:val="000000"/>
                  <w:sz w:val="16"/>
                  <w:szCs w:val="16"/>
                  <w:rPrChange w:id="12202" w:author="Steve Barbeaux" w:date="2022-10-10T12:25:00Z">
                    <w:rPr>
                      <w:rFonts w:ascii="Calibri" w:hAnsi="Calibri" w:cs="Calibri"/>
                      <w:color w:val="000000"/>
                      <w:szCs w:val="22"/>
                    </w:rPr>
                  </w:rPrChange>
                </w:rPr>
                <w:t>4.96</w:t>
              </w:r>
            </w:ins>
            <w:del w:id="12203" w:author="Steve Barbeaux" w:date="2022-10-10T12:23:00Z">
              <w:r w:rsidRPr="0060718B" w:rsidDel="00FF3B86">
                <w:rPr>
                  <w:sz w:val="16"/>
                  <w:szCs w:val="16"/>
                  <w:rPrChange w:id="12204" w:author="Steve Barbeaux" w:date="2022-10-10T12:25:00Z">
                    <w:rPr>
                      <w:sz w:val="14"/>
                      <w:szCs w:val="14"/>
                    </w:rPr>
                  </w:rPrChange>
                </w:rPr>
                <w:delText>4.95</w:delText>
              </w:r>
            </w:del>
          </w:p>
        </w:tc>
        <w:tc>
          <w:tcPr>
            <w:tcW w:w="295" w:type="pct"/>
            <w:tcBorders>
              <w:top w:val="nil"/>
              <w:left w:val="nil"/>
              <w:bottom w:val="nil"/>
              <w:right w:val="nil"/>
            </w:tcBorders>
            <w:shd w:val="clear" w:color="auto" w:fill="auto"/>
            <w:noWrap/>
            <w:vAlign w:val="bottom"/>
            <w:hideMark/>
            <w:tcPrChange w:id="12205" w:author="Steve Barbeaux" w:date="2022-10-10T12:23:00Z">
              <w:tcPr>
                <w:tcW w:w="295" w:type="pct"/>
                <w:gridSpan w:val="2"/>
                <w:tcBorders>
                  <w:top w:val="nil"/>
                  <w:left w:val="nil"/>
                  <w:bottom w:val="nil"/>
                  <w:right w:val="nil"/>
                </w:tcBorders>
                <w:shd w:val="clear" w:color="auto" w:fill="auto"/>
                <w:noWrap/>
                <w:hideMark/>
              </w:tcPr>
            </w:tcPrChange>
          </w:tcPr>
          <w:p w14:paraId="6316FC35" w14:textId="33E30F6C" w:rsidR="0060718B" w:rsidRPr="0060718B" w:rsidRDefault="0060718B" w:rsidP="0060718B">
            <w:pPr>
              <w:spacing w:after="0"/>
              <w:jc w:val="right"/>
              <w:rPr>
                <w:color w:val="000000"/>
                <w:sz w:val="16"/>
                <w:szCs w:val="16"/>
                <w:rPrChange w:id="12206" w:author="Steve Barbeaux" w:date="2022-10-10T12:25:00Z">
                  <w:rPr>
                    <w:color w:val="000000"/>
                    <w:sz w:val="14"/>
                    <w:szCs w:val="14"/>
                  </w:rPr>
                </w:rPrChange>
              </w:rPr>
            </w:pPr>
            <w:ins w:id="12207" w:author="Steve Barbeaux" w:date="2022-10-10T12:23:00Z">
              <w:r w:rsidRPr="0060718B">
                <w:rPr>
                  <w:color w:val="000000"/>
                  <w:sz w:val="16"/>
                  <w:szCs w:val="16"/>
                  <w:rPrChange w:id="12208" w:author="Steve Barbeaux" w:date="2022-10-10T12:25:00Z">
                    <w:rPr>
                      <w:rFonts w:ascii="Calibri" w:hAnsi="Calibri" w:cs="Calibri"/>
                      <w:color w:val="000000"/>
                      <w:szCs w:val="22"/>
                    </w:rPr>
                  </w:rPrChange>
                </w:rPr>
                <w:t>6.58</w:t>
              </w:r>
            </w:ins>
            <w:del w:id="12209" w:author="Steve Barbeaux" w:date="2022-10-10T12:23:00Z">
              <w:r w:rsidRPr="0060718B" w:rsidDel="00FF3B86">
                <w:rPr>
                  <w:sz w:val="16"/>
                  <w:szCs w:val="16"/>
                  <w:rPrChange w:id="12210" w:author="Steve Barbeaux" w:date="2022-10-10T12:25:00Z">
                    <w:rPr>
                      <w:sz w:val="14"/>
                      <w:szCs w:val="14"/>
                    </w:rPr>
                  </w:rPrChange>
                </w:rPr>
                <w:delText>6.52</w:delText>
              </w:r>
            </w:del>
          </w:p>
        </w:tc>
        <w:tc>
          <w:tcPr>
            <w:tcW w:w="295" w:type="pct"/>
            <w:tcBorders>
              <w:top w:val="nil"/>
              <w:left w:val="nil"/>
              <w:bottom w:val="nil"/>
              <w:right w:val="nil"/>
            </w:tcBorders>
            <w:shd w:val="clear" w:color="auto" w:fill="auto"/>
            <w:noWrap/>
            <w:vAlign w:val="bottom"/>
            <w:hideMark/>
            <w:tcPrChange w:id="12211" w:author="Steve Barbeaux" w:date="2022-10-10T12:23:00Z">
              <w:tcPr>
                <w:tcW w:w="295" w:type="pct"/>
                <w:gridSpan w:val="2"/>
                <w:tcBorders>
                  <w:top w:val="nil"/>
                  <w:left w:val="nil"/>
                  <w:bottom w:val="nil"/>
                  <w:right w:val="nil"/>
                </w:tcBorders>
                <w:shd w:val="clear" w:color="auto" w:fill="auto"/>
                <w:noWrap/>
                <w:hideMark/>
              </w:tcPr>
            </w:tcPrChange>
          </w:tcPr>
          <w:p w14:paraId="03D6609D" w14:textId="54E40FB8" w:rsidR="0060718B" w:rsidRPr="0060718B" w:rsidRDefault="0060718B" w:rsidP="0060718B">
            <w:pPr>
              <w:spacing w:after="0"/>
              <w:jc w:val="right"/>
              <w:rPr>
                <w:color w:val="000000"/>
                <w:sz w:val="16"/>
                <w:szCs w:val="16"/>
                <w:rPrChange w:id="12212" w:author="Steve Barbeaux" w:date="2022-10-10T12:25:00Z">
                  <w:rPr>
                    <w:color w:val="000000"/>
                    <w:sz w:val="14"/>
                    <w:szCs w:val="14"/>
                  </w:rPr>
                </w:rPrChange>
              </w:rPr>
            </w:pPr>
            <w:ins w:id="12213" w:author="Steve Barbeaux" w:date="2022-10-10T12:23:00Z">
              <w:r w:rsidRPr="0060718B">
                <w:rPr>
                  <w:color w:val="000000"/>
                  <w:sz w:val="16"/>
                  <w:szCs w:val="16"/>
                  <w:rPrChange w:id="12214" w:author="Steve Barbeaux" w:date="2022-10-10T12:25:00Z">
                    <w:rPr>
                      <w:rFonts w:ascii="Calibri" w:hAnsi="Calibri" w:cs="Calibri"/>
                      <w:color w:val="000000"/>
                      <w:szCs w:val="22"/>
                    </w:rPr>
                  </w:rPrChange>
                </w:rPr>
                <w:t>3.26</w:t>
              </w:r>
            </w:ins>
            <w:del w:id="12215" w:author="Steve Barbeaux" w:date="2022-10-10T12:23:00Z">
              <w:r w:rsidRPr="0060718B" w:rsidDel="00FF3B86">
                <w:rPr>
                  <w:sz w:val="16"/>
                  <w:szCs w:val="16"/>
                  <w:rPrChange w:id="12216" w:author="Steve Barbeaux" w:date="2022-10-10T12:25:00Z">
                    <w:rPr>
                      <w:sz w:val="14"/>
                      <w:szCs w:val="14"/>
                    </w:rPr>
                  </w:rPrChange>
                </w:rPr>
                <w:delText>3.27</w:delText>
              </w:r>
            </w:del>
          </w:p>
        </w:tc>
        <w:tc>
          <w:tcPr>
            <w:tcW w:w="295" w:type="pct"/>
            <w:tcBorders>
              <w:top w:val="nil"/>
              <w:left w:val="nil"/>
              <w:bottom w:val="nil"/>
              <w:right w:val="nil"/>
            </w:tcBorders>
            <w:shd w:val="clear" w:color="auto" w:fill="auto"/>
            <w:noWrap/>
            <w:vAlign w:val="bottom"/>
            <w:hideMark/>
            <w:tcPrChange w:id="12217" w:author="Steve Barbeaux" w:date="2022-10-10T12:23:00Z">
              <w:tcPr>
                <w:tcW w:w="295" w:type="pct"/>
                <w:tcBorders>
                  <w:top w:val="nil"/>
                  <w:left w:val="nil"/>
                  <w:bottom w:val="nil"/>
                  <w:right w:val="nil"/>
                </w:tcBorders>
                <w:shd w:val="clear" w:color="auto" w:fill="auto"/>
                <w:noWrap/>
                <w:hideMark/>
              </w:tcPr>
            </w:tcPrChange>
          </w:tcPr>
          <w:p w14:paraId="524514F7" w14:textId="31B31AB8" w:rsidR="0060718B" w:rsidRPr="0060718B" w:rsidRDefault="0060718B" w:rsidP="0060718B">
            <w:pPr>
              <w:spacing w:after="0"/>
              <w:jc w:val="right"/>
              <w:rPr>
                <w:color w:val="000000"/>
                <w:sz w:val="16"/>
                <w:szCs w:val="16"/>
                <w:rPrChange w:id="12218" w:author="Steve Barbeaux" w:date="2022-10-10T12:25:00Z">
                  <w:rPr>
                    <w:color w:val="000000"/>
                    <w:sz w:val="14"/>
                    <w:szCs w:val="14"/>
                  </w:rPr>
                </w:rPrChange>
              </w:rPr>
            </w:pPr>
            <w:ins w:id="12219" w:author="Steve Barbeaux" w:date="2022-10-10T12:23:00Z">
              <w:r w:rsidRPr="0060718B">
                <w:rPr>
                  <w:color w:val="000000"/>
                  <w:sz w:val="16"/>
                  <w:szCs w:val="16"/>
                  <w:rPrChange w:id="12220" w:author="Steve Barbeaux" w:date="2022-10-10T12:25:00Z">
                    <w:rPr>
                      <w:rFonts w:ascii="Calibri" w:hAnsi="Calibri" w:cs="Calibri"/>
                      <w:color w:val="000000"/>
                      <w:szCs w:val="22"/>
                    </w:rPr>
                  </w:rPrChange>
                </w:rPr>
                <w:t>4.58</w:t>
              </w:r>
            </w:ins>
            <w:del w:id="12221" w:author="Steve Barbeaux" w:date="2022-10-10T12:23:00Z">
              <w:r w:rsidRPr="0060718B" w:rsidDel="00FF3B86">
                <w:rPr>
                  <w:sz w:val="16"/>
                  <w:szCs w:val="16"/>
                  <w:rPrChange w:id="12222" w:author="Steve Barbeaux" w:date="2022-10-10T12:25:00Z">
                    <w:rPr>
                      <w:sz w:val="14"/>
                      <w:szCs w:val="14"/>
                    </w:rPr>
                  </w:rPrChange>
                </w:rPr>
                <w:delText>4.65</w:delText>
              </w:r>
            </w:del>
          </w:p>
        </w:tc>
        <w:tc>
          <w:tcPr>
            <w:tcW w:w="295" w:type="pct"/>
            <w:tcBorders>
              <w:top w:val="nil"/>
              <w:left w:val="nil"/>
              <w:bottom w:val="nil"/>
              <w:right w:val="nil"/>
            </w:tcBorders>
            <w:shd w:val="clear" w:color="auto" w:fill="auto"/>
            <w:noWrap/>
            <w:vAlign w:val="bottom"/>
            <w:hideMark/>
            <w:tcPrChange w:id="12223" w:author="Steve Barbeaux" w:date="2022-10-10T12:23:00Z">
              <w:tcPr>
                <w:tcW w:w="295" w:type="pct"/>
                <w:gridSpan w:val="2"/>
                <w:tcBorders>
                  <w:top w:val="nil"/>
                  <w:left w:val="nil"/>
                  <w:bottom w:val="nil"/>
                  <w:right w:val="nil"/>
                </w:tcBorders>
                <w:shd w:val="clear" w:color="auto" w:fill="auto"/>
                <w:noWrap/>
                <w:hideMark/>
              </w:tcPr>
            </w:tcPrChange>
          </w:tcPr>
          <w:p w14:paraId="3F422ED5" w14:textId="1D59A0A3" w:rsidR="0060718B" w:rsidRPr="0060718B" w:rsidRDefault="0060718B" w:rsidP="0060718B">
            <w:pPr>
              <w:spacing w:after="0"/>
              <w:jc w:val="right"/>
              <w:rPr>
                <w:color w:val="000000"/>
                <w:sz w:val="16"/>
                <w:szCs w:val="16"/>
                <w:rPrChange w:id="12224" w:author="Steve Barbeaux" w:date="2022-10-10T12:25:00Z">
                  <w:rPr>
                    <w:color w:val="000000"/>
                    <w:sz w:val="14"/>
                    <w:szCs w:val="14"/>
                  </w:rPr>
                </w:rPrChange>
              </w:rPr>
            </w:pPr>
            <w:ins w:id="12225" w:author="Steve Barbeaux" w:date="2022-10-10T12:23:00Z">
              <w:r w:rsidRPr="0060718B">
                <w:rPr>
                  <w:color w:val="000000"/>
                  <w:sz w:val="16"/>
                  <w:szCs w:val="16"/>
                  <w:rPrChange w:id="12226" w:author="Steve Barbeaux" w:date="2022-10-10T12:25:00Z">
                    <w:rPr>
                      <w:rFonts w:ascii="Calibri" w:hAnsi="Calibri" w:cs="Calibri"/>
                      <w:color w:val="000000"/>
                      <w:szCs w:val="22"/>
                    </w:rPr>
                  </w:rPrChange>
                </w:rPr>
                <w:t>1.14</w:t>
              </w:r>
            </w:ins>
            <w:del w:id="12227" w:author="Steve Barbeaux" w:date="2022-10-10T12:23:00Z">
              <w:r w:rsidRPr="0060718B" w:rsidDel="00FF3B86">
                <w:rPr>
                  <w:sz w:val="16"/>
                  <w:szCs w:val="16"/>
                  <w:rPrChange w:id="12228" w:author="Steve Barbeaux" w:date="2022-10-10T12:25:00Z">
                    <w:rPr>
                      <w:sz w:val="14"/>
                      <w:szCs w:val="14"/>
                    </w:rPr>
                  </w:rPrChange>
                </w:rPr>
                <w:delText>1.16</w:delText>
              </w:r>
            </w:del>
          </w:p>
        </w:tc>
        <w:tc>
          <w:tcPr>
            <w:tcW w:w="295" w:type="pct"/>
            <w:tcBorders>
              <w:top w:val="nil"/>
              <w:left w:val="nil"/>
              <w:bottom w:val="nil"/>
              <w:right w:val="nil"/>
            </w:tcBorders>
            <w:shd w:val="clear" w:color="auto" w:fill="auto"/>
            <w:noWrap/>
            <w:vAlign w:val="bottom"/>
            <w:hideMark/>
            <w:tcPrChange w:id="12229" w:author="Steve Barbeaux" w:date="2022-10-10T12:23:00Z">
              <w:tcPr>
                <w:tcW w:w="295" w:type="pct"/>
                <w:gridSpan w:val="2"/>
                <w:tcBorders>
                  <w:top w:val="nil"/>
                  <w:left w:val="nil"/>
                  <w:bottom w:val="nil"/>
                  <w:right w:val="nil"/>
                </w:tcBorders>
                <w:shd w:val="clear" w:color="auto" w:fill="auto"/>
                <w:noWrap/>
                <w:hideMark/>
              </w:tcPr>
            </w:tcPrChange>
          </w:tcPr>
          <w:p w14:paraId="690B78D1" w14:textId="155204E4" w:rsidR="0060718B" w:rsidRPr="0060718B" w:rsidRDefault="0060718B" w:rsidP="0060718B">
            <w:pPr>
              <w:spacing w:after="0"/>
              <w:jc w:val="right"/>
              <w:rPr>
                <w:color w:val="000000"/>
                <w:sz w:val="16"/>
                <w:szCs w:val="16"/>
                <w:rPrChange w:id="12230" w:author="Steve Barbeaux" w:date="2022-10-10T12:25:00Z">
                  <w:rPr>
                    <w:color w:val="000000"/>
                    <w:sz w:val="14"/>
                    <w:szCs w:val="14"/>
                  </w:rPr>
                </w:rPrChange>
              </w:rPr>
            </w:pPr>
            <w:ins w:id="12231" w:author="Steve Barbeaux" w:date="2022-10-10T12:23:00Z">
              <w:r w:rsidRPr="0060718B">
                <w:rPr>
                  <w:color w:val="000000"/>
                  <w:sz w:val="16"/>
                  <w:szCs w:val="16"/>
                  <w:rPrChange w:id="12232" w:author="Steve Barbeaux" w:date="2022-10-10T12:25:00Z">
                    <w:rPr>
                      <w:rFonts w:ascii="Calibri" w:hAnsi="Calibri" w:cs="Calibri"/>
                      <w:color w:val="000000"/>
                      <w:szCs w:val="22"/>
                    </w:rPr>
                  </w:rPrChange>
                </w:rPr>
                <w:t>1.16</w:t>
              </w:r>
            </w:ins>
            <w:del w:id="12233" w:author="Steve Barbeaux" w:date="2022-10-10T12:23:00Z">
              <w:r w:rsidRPr="0060718B" w:rsidDel="00FF3B86">
                <w:rPr>
                  <w:sz w:val="16"/>
                  <w:szCs w:val="16"/>
                  <w:rPrChange w:id="12234" w:author="Steve Barbeaux" w:date="2022-10-10T12:25:00Z">
                    <w:rPr>
                      <w:sz w:val="14"/>
                      <w:szCs w:val="14"/>
                    </w:rPr>
                  </w:rPrChange>
                </w:rPr>
                <w:delText>1.18</w:delText>
              </w:r>
            </w:del>
          </w:p>
        </w:tc>
        <w:tc>
          <w:tcPr>
            <w:tcW w:w="295" w:type="pct"/>
            <w:tcBorders>
              <w:top w:val="nil"/>
              <w:left w:val="nil"/>
              <w:bottom w:val="nil"/>
              <w:right w:val="nil"/>
            </w:tcBorders>
            <w:shd w:val="clear" w:color="auto" w:fill="auto"/>
            <w:noWrap/>
            <w:vAlign w:val="bottom"/>
            <w:hideMark/>
            <w:tcPrChange w:id="12235" w:author="Steve Barbeaux" w:date="2022-10-10T12:23:00Z">
              <w:tcPr>
                <w:tcW w:w="295" w:type="pct"/>
                <w:gridSpan w:val="2"/>
                <w:tcBorders>
                  <w:top w:val="nil"/>
                  <w:left w:val="nil"/>
                  <w:bottom w:val="nil"/>
                  <w:right w:val="nil"/>
                </w:tcBorders>
                <w:shd w:val="clear" w:color="auto" w:fill="auto"/>
                <w:noWrap/>
                <w:hideMark/>
              </w:tcPr>
            </w:tcPrChange>
          </w:tcPr>
          <w:p w14:paraId="7826E927" w14:textId="399F8727" w:rsidR="0060718B" w:rsidRPr="0060718B" w:rsidRDefault="0060718B" w:rsidP="0060718B">
            <w:pPr>
              <w:spacing w:after="0"/>
              <w:jc w:val="right"/>
              <w:rPr>
                <w:color w:val="000000"/>
                <w:sz w:val="16"/>
                <w:szCs w:val="16"/>
                <w:rPrChange w:id="12236" w:author="Steve Barbeaux" w:date="2022-10-10T12:25:00Z">
                  <w:rPr>
                    <w:color w:val="000000"/>
                    <w:sz w:val="14"/>
                    <w:szCs w:val="14"/>
                  </w:rPr>
                </w:rPrChange>
              </w:rPr>
            </w:pPr>
            <w:ins w:id="12237" w:author="Steve Barbeaux" w:date="2022-10-10T12:23:00Z">
              <w:r w:rsidRPr="0060718B">
                <w:rPr>
                  <w:color w:val="000000"/>
                  <w:sz w:val="16"/>
                  <w:szCs w:val="16"/>
                  <w:rPrChange w:id="12238" w:author="Steve Barbeaux" w:date="2022-10-10T12:25:00Z">
                    <w:rPr>
                      <w:rFonts w:ascii="Calibri" w:hAnsi="Calibri" w:cs="Calibri"/>
                      <w:color w:val="000000"/>
                      <w:szCs w:val="22"/>
                    </w:rPr>
                  </w:rPrChange>
                </w:rPr>
                <w:t>0.89</w:t>
              </w:r>
            </w:ins>
            <w:del w:id="12239" w:author="Steve Barbeaux" w:date="2022-10-10T12:23:00Z">
              <w:r w:rsidRPr="0060718B" w:rsidDel="00FF3B86">
                <w:rPr>
                  <w:sz w:val="16"/>
                  <w:szCs w:val="16"/>
                  <w:rPrChange w:id="12240" w:author="Steve Barbeaux" w:date="2022-10-10T12:25:00Z">
                    <w:rPr>
                      <w:sz w:val="14"/>
                      <w:szCs w:val="14"/>
                    </w:rPr>
                  </w:rPrChange>
                </w:rPr>
                <w:delText>0.91</w:delText>
              </w:r>
            </w:del>
          </w:p>
        </w:tc>
        <w:tc>
          <w:tcPr>
            <w:tcW w:w="295" w:type="pct"/>
            <w:tcBorders>
              <w:top w:val="nil"/>
              <w:left w:val="nil"/>
              <w:bottom w:val="nil"/>
              <w:right w:val="nil"/>
            </w:tcBorders>
            <w:shd w:val="clear" w:color="auto" w:fill="auto"/>
            <w:noWrap/>
            <w:vAlign w:val="bottom"/>
            <w:hideMark/>
            <w:tcPrChange w:id="12241" w:author="Steve Barbeaux" w:date="2022-10-10T12:23:00Z">
              <w:tcPr>
                <w:tcW w:w="295" w:type="pct"/>
                <w:tcBorders>
                  <w:top w:val="nil"/>
                  <w:left w:val="nil"/>
                  <w:bottom w:val="nil"/>
                  <w:right w:val="nil"/>
                </w:tcBorders>
                <w:shd w:val="clear" w:color="auto" w:fill="auto"/>
                <w:noWrap/>
                <w:hideMark/>
              </w:tcPr>
            </w:tcPrChange>
          </w:tcPr>
          <w:p w14:paraId="07CB6758" w14:textId="719510E9" w:rsidR="0060718B" w:rsidRPr="0060718B" w:rsidRDefault="0060718B" w:rsidP="0060718B">
            <w:pPr>
              <w:spacing w:after="0"/>
              <w:jc w:val="right"/>
              <w:rPr>
                <w:color w:val="000000"/>
                <w:sz w:val="16"/>
                <w:szCs w:val="16"/>
                <w:rPrChange w:id="12242" w:author="Steve Barbeaux" w:date="2022-10-10T12:25:00Z">
                  <w:rPr>
                    <w:color w:val="000000"/>
                    <w:sz w:val="14"/>
                    <w:szCs w:val="14"/>
                  </w:rPr>
                </w:rPrChange>
              </w:rPr>
            </w:pPr>
            <w:ins w:id="12243" w:author="Steve Barbeaux" w:date="2022-10-10T12:23:00Z">
              <w:r w:rsidRPr="0060718B">
                <w:rPr>
                  <w:color w:val="000000"/>
                  <w:sz w:val="16"/>
                  <w:szCs w:val="16"/>
                  <w:rPrChange w:id="12244" w:author="Steve Barbeaux" w:date="2022-10-10T12:25:00Z">
                    <w:rPr>
                      <w:rFonts w:ascii="Calibri" w:hAnsi="Calibri" w:cs="Calibri"/>
                      <w:color w:val="000000"/>
                      <w:szCs w:val="22"/>
                    </w:rPr>
                  </w:rPrChange>
                </w:rPr>
                <w:t>0.65</w:t>
              </w:r>
            </w:ins>
            <w:del w:id="12245" w:author="Steve Barbeaux" w:date="2022-10-10T12:23:00Z">
              <w:r w:rsidRPr="0060718B" w:rsidDel="00FF3B86">
                <w:rPr>
                  <w:sz w:val="16"/>
                  <w:szCs w:val="16"/>
                  <w:rPrChange w:id="12246" w:author="Steve Barbeaux" w:date="2022-10-10T12:25:00Z">
                    <w:rPr>
                      <w:sz w:val="14"/>
                      <w:szCs w:val="14"/>
                    </w:rPr>
                  </w:rPrChange>
                </w:rPr>
                <w:delText>0.66</w:delText>
              </w:r>
            </w:del>
          </w:p>
        </w:tc>
        <w:tc>
          <w:tcPr>
            <w:tcW w:w="295" w:type="pct"/>
            <w:tcBorders>
              <w:top w:val="nil"/>
              <w:left w:val="nil"/>
              <w:bottom w:val="nil"/>
              <w:right w:val="nil"/>
            </w:tcBorders>
            <w:shd w:val="clear" w:color="auto" w:fill="auto"/>
            <w:noWrap/>
            <w:vAlign w:val="bottom"/>
            <w:hideMark/>
            <w:tcPrChange w:id="12247" w:author="Steve Barbeaux" w:date="2022-10-10T12:23:00Z">
              <w:tcPr>
                <w:tcW w:w="295" w:type="pct"/>
                <w:gridSpan w:val="2"/>
                <w:tcBorders>
                  <w:top w:val="nil"/>
                  <w:left w:val="nil"/>
                  <w:bottom w:val="nil"/>
                  <w:right w:val="nil"/>
                </w:tcBorders>
                <w:shd w:val="clear" w:color="auto" w:fill="auto"/>
                <w:noWrap/>
                <w:hideMark/>
              </w:tcPr>
            </w:tcPrChange>
          </w:tcPr>
          <w:p w14:paraId="21485D48" w14:textId="401FEB8D" w:rsidR="0060718B" w:rsidRPr="0060718B" w:rsidRDefault="0060718B" w:rsidP="0060718B">
            <w:pPr>
              <w:spacing w:after="0"/>
              <w:jc w:val="right"/>
              <w:rPr>
                <w:color w:val="000000"/>
                <w:sz w:val="16"/>
                <w:szCs w:val="16"/>
                <w:rPrChange w:id="12248" w:author="Steve Barbeaux" w:date="2022-10-10T12:25:00Z">
                  <w:rPr>
                    <w:color w:val="000000"/>
                    <w:sz w:val="14"/>
                    <w:szCs w:val="14"/>
                  </w:rPr>
                </w:rPrChange>
              </w:rPr>
            </w:pPr>
            <w:ins w:id="12249" w:author="Steve Barbeaux" w:date="2022-10-10T12:23:00Z">
              <w:r w:rsidRPr="0060718B">
                <w:rPr>
                  <w:color w:val="000000"/>
                  <w:sz w:val="16"/>
                  <w:szCs w:val="16"/>
                  <w:rPrChange w:id="12250" w:author="Steve Barbeaux" w:date="2022-10-10T12:25:00Z">
                    <w:rPr>
                      <w:rFonts w:ascii="Calibri" w:hAnsi="Calibri" w:cs="Calibri"/>
                      <w:color w:val="000000"/>
                      <w:szCs w:val="22"/>
                    </w:rPr>
                  </w:rPrChange>
                </w:rPr>
                <w:t>1.70</w:t>
              </w:r>
            </w:ins>
            <w:del w:id="12251" w:author="Steve Barbeaux" w:date="2022-10-10T12:23:00Z">
              <w:r w:rsidRPr="0060718B" w:rsidDel="00FF3B86">
                <w:rPr>
                  <w:sz w:val="16"/>
                  <w:szCs w:val="16"/>
                  <w:rPrChange w:id="12252" w:author="Steve Barbeaux" w:date="2022-10-10T12:25:00Z">
                    <w:rPr>
                      <w:sz w:val="14"/>
                      <w:szCs w:val="14"/>
                    </w:rPr>
                  </w:rPrChange>
                </w:rPr>
                <w:delText>1.66</w:delText>
              </w:r>
            </w:del>
          </w:p>
        </w:tc>
        <w:tc>
          <w:tcPr>
            <w:tcW w:w="295" w:type="pct"/>
            <w:tcBorders>
              <w:top w:val="nil"/>
              <w:left w:val="nil"/>
              <w:bottom w:val="nil"/>
              <w:right w:val="nil"/>
            </w:tcBorders>
            <w:shd w:val="clear" w:color="auto" w:fill="auto"/>
            <w:noWrap/>
            <w:vAlign w:val="bottom"/>
            <w:hideMark/>
            <w:tcPrChange w:id="12253" w:author="Steve Barbeaux" w:date="2022-10-10T12:23:00Z">
              <w:tcPr>
                <w:tcW w:w="295" w:type="pct"/>
                <w:gridSpan w:val="2"/>
                <w:tcBorders>
                  <w:top w:val="nil"/>
                  <w:left w:val="nil"/>
                  <w:bottom w:val="nil"/>
                  <w:right w:val="nil"/>
                </w:tcBorders>
                <w:shd w:val="clear" w:color="auto" w:fill="auto"/>
                <w:noWrap/>
                <w:hideMark/>
              </w:tcPr>
            </w:tcPrChange>
          </w:tcPr>
          <w:p w14:paraId="702F637A" w14:textId="40CD62C2" w:rsidR="0060718B" w:rsidRPr="0060718B" w:rsidRDefault="0060718B" w:rsidP="0060718B">
            <w:pPr>
              <w:spacing w:after="0"/>
              <w:jc w:val="right"/>
              <w:rPr>
                <w:color w:val="000000"/>
                <w:sz w:val="16"/>
                <w:szCs w:val="16"/>
                <w:vertAlign w:val="subscript"/>
                <w:rPrChange w:id="12254" w:author="Steve Barbeaux" w:date="2022-10-10T12:25:00Z">
                  <w:rPr>
                    <w:color w:val="000000"/>
                    <w:sz w:val="14"/>
                    <w:szCs w:val="14"/>
                    <w:vertAlign w:val="subscript"/>
                  </w:rPr>
                </w:rPrChange>
              </w:rPr>
            </w:pPr>
            <w:ins w:id="12255" w:author="Steve Barbeaux" w:date="2022-10-10T12:23:00Z">
              <w:r w:rsidRPr="0060718B">
                <w:rPr>
                  <w:color w:val="000000"/>
                  <w:sz w:val="16"/>
                  <w:szCs w:val="16"/>
                  <w:rPrChange w:id="12256" w:author="Steve Barbeaux" w:date="2022-10-10T12:25:00Z">
                    <w:rPr>
                      <w:rFonts w:ascii="Calibri" w:hAnsi="Calibri" w:cs="Calibri"/>
                      <w:color w:val="000000"/>
                      <w:szCs w:val="22"/>
                    </w:rPr>
                  </w:rPrChange>
                </w:rPr>
                <w:t>73.92</w:t>
              </w:r>
            </w:ins>
            <w:del w:id="12257" w:author="Steve Barbeaux" w:date="2022-10-10T12:23:00Z">
              <w:r w:rsidRPr="0060718B" w:rsidDel="00FF3B86">
                <w:rPr>
                  <w:sz w:val="16"/>
                  <w:szCs w:val="16"/>
                  <w:rPrChange w:id="12258" w:author="Steve Barbeaux" w:date="2022-10-10T12:25:00Z">
                    <w:rPr>
                      <w:sz w:val="14"/>
                      <w:szCs w:val="14"/>
                    </w:rPr>
                  </w:rPrChange>
                </w:rPr>
                <w:delText>73.78</w:delText>
              </w:r>
            </w:del>
          </w:p>
        </w:tc>
      </w:tr>
      <w:tr w:rsidR="0060718B" w:rsidRPr="000460A7" w14:paraId="3D3C7DA4" w14:textId="77777777" w:rsidTr="0060718B">
        <w:tblPrEx>
          <w:tblW w:w="5180" w:type="pct"/>
          <w:tblInd w:w="-90" w:type="dxa"/>
          <w:tblLayout w:type="fixed"/>
          <w:tblPrExChange w:id="12259" w:author="Steve Barbeaux" w:date="2022-10-10T12:23:00Z">
            <w:tblPrEx>
              <w:tblW w:w="5180" w:type="pct"/>
              <w:tblInd w:w="-90" w:type="dxa"/>
              <w:tblLayout w:type="fixed"/>
            </w:tblPrEx>
          </w:tblPrExChange>
        </w:tblPrEx>
        <w:trPr>
          <w:trPrChange w:id="12260"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2261" w:author="Steve Barbeaux" w:date="2022-10-10T12:23:00Z">
              <w:tcPr>
                <w:tcW w:w="279" w:type="pct"/>
                <w:tcBorders>
                  <w:top w:val="nil"/>
                  <w:left w:val="nil"/>
                  <w:bottom w:val="nil"/>
                  <w:right w:val="nil"/>
                </w:tcBorders>
                <w:shd w:val="clear" w:color="auto" w:fill="auto"/>
                <w:noWrap/>
                <w:vAlign w:val="bottom"/>
                <w:hideMark/>
              </w:tcPr>
            </w:tcPrChange>
          </w:tcPr>
          <w:p w14:paraId="06DBDC0E" w14:textId="18B8AACF" w:rsidR="0060718B" w:rsidRPr="0060718B" w:rsidRDefault="0060718B" w:rsidP="0060718B">
            <w:pPr>
              <w:spacing w:after="0"/>
              <w:jc w:val="right"/>
              <w:rPr>
                <w:color w:val="000000"/>
                <w:sz w:val="16"/>
                <w:szCs w:val="16"/>
                <w:rPrChange w:id="12262" w:author="Steve Barbeaux" w:date="2022-10-10T12:25:00Z">
                  <w:rPr>
                    <w:color w:val="000000"/>
                    <w:sz w:val="14"/>
                    <w:szCs w:val="14"/>
                  </w:rPr>
                </w:rPrChange>
              </w:rPr>
            </w:pPr>
            <w:r w:rsidRPr="0060718B">
              <w:rPr>
                <w:sz w:val="16"/>
                <w:szCs w:val="16"/>
                <w:rPrChange w:id="12263" w:author="Steve Barbeaux" w:date="2022-10-10T12:25:00Z">
                  <w:rPr>
                    <w:sz w:val="14"/>
                    <w:szCs w:val="14"/>
                  </w:rPr>
                </w:rPrChange>
              </w:rPr>
              <w:t>1983</w:t>
            </w:r>
          </w:p>
        </w:tc>
        <w:tc>
          <w:tcPr>
            <w:tcW w:w="295" w:type="pct"/>
            <w:tcBorders>
              <w:top w:val="nil"/>
              <w:left w:val="nil"/>
              <w:bottom w:val="nil"/>
              <w:right w:val="nil"/>
            </w:tcBorders>
            <w:vAlign w:val="bottom"/>
            <w:tcPrChange w:id="12264" w:author="Steve Barbeaux" w:date="2022-10-10T12:23:00Z">
              <w:tcPr>
                <w:tcW w:w="295" w:type="pct"/>
                <w:gridSpan w:val="2"/>
                <w:tcBorders>
                  <w:top w:val="nil"/>
                  <w:left w:val="nil"/>
                  <w:bottom w:val="nil"/>
                  <w:right w:val="nil"/>
                </w:tcBorders>
              </w:tcPr>
            </w:tcPrChange>
          </w:tcPr>
          <w:p w14:paraId="3B95AAB3" w14:textId="5547C875" w:rsidR="0060718B" w:rsidRPr="0060718B" w:rsidRDefault="0060718B" w:rsidP="0060718B">
            <w:pPr>
              <w:spacing w:after="0"/>
              <w:jc w:val="right"/>
              <w:rPr>
                <w:sz w:val="16"/>
                <w:szCs w:val="16"/>
                <w:rPrChange w:id="12265" w:author="Steve Barbeaux" w:date="2022-10-10T12:25:00Z">
                  <w:rPr>
                    <w:sz w:val="14"/>
                    <w:szCs w:val="14"/>
                  </w:rPr>
                </w:rPrChange>
              </w:rPr>
            </w:pPr>
            <w:ins w:id="12266" w:author="Steve Barbeaux" w:date="2022-10-10T12:23:00Z">
              <w:r w:rsidRPr="0060718B">
                <w:rPr>
                  <w:color w:val="000000"/>
                  <w:sz w:val="16"/>
                  <w:szCs w:val="16"/>
                  <w:rPrChange w:id="12267" w:author="Steve Barbeaux" w:date="2022-10-10T12:25:00Z">
                    <w:rPr>
                      <w:rFonts w:ascii="Calibri" w:hAnsi="Calibri" w:cs="Calibri"/>
                      <w:color w:val="000000"/>
                      <w:szCs w:val="22"/>
                    </w:rPr>
                  </w:rPrChange>
                </w:rPr>
                <w:t>0.31</w:t>
              </w:r>
            </w:ins>
            <w:del w:id="12268" w:author="Steve Barbeaux" w:date="2022-10-10T12:23:00Z">
              <w:r w:rsidRPr="0060718B" w:rsidDel="00FF3B86">
                <w:rPr>
                  <w:sz w:val="16"/>
                  <w:szCs w:val="16"/>
                  <w:rPrChange w:id="12269" w:author="Steve Barbeaux" w:date="2022-10-10T12:25:00Z">
                    <w:rPr>
                      <w:sz w:val="14"/>
                      <w:szCs w:val="14"/>
                    </w:rPr>
                  </w:rPrChange>
                </w:rPr>
                <w:delText>0.29</w:delText>
              </w:r>
            </w:del>
          </w:p>
        </w:tc>
        <w:tc>
          <w:tcPr>
            <w:tcW w:w="295" w:type="pct"/>
            <w:tcBorders>
              <w:top w:val="nil"/>
              <w:left w:val="nil"/>
              <w:bottom w:val="nil"/>
              <w:right w:val="nil"/>
            </w:tcBorders>
            <w:shd w:val="clear" w:color="auto" w:fill="auto"/>
            <w:noWrap/>
            <w:vAlign w:val="bottom"/>
            <w:hideMark/>
            <w:tcPrChange w:id="12270" w:author="Steve Barbeaux" w:date="2022-10-10T12:23:00Z">
              <w:tcPr>
                <w:tcW w:w="295" w:type="pct"/>
                <w:gridSpan w:val="2"/>
                <w:tcBorders>
                  <w:top w:val="nil"/>
                  <w:left w:val="nil"/>
                  <w:bottom w:val="nil"/>
                  <w:right w:val="nil"/>
                </w:tcBorders>
                <w:shd w:val="clear" w:color="auto" w:fill="auto"/>
                <w:noWrap/>
                <w:hideMark/>
              </w:tcPr>
            </w:tcPrChange>
          </w:tcPr>
          <w:p w14:paraId="77C275E8" w14:textId="22E4ACF4" w:rsidR="0060718B" w:rsidRPr="0060718B" w:rsidRDefault="0060718B" w:rsidP="0060718B">
            <w:pPr>
              <w:spacing w:after="0"/>
              <w:jc w:val="right"/>
              <w:rPr>
                <w:color w:val="000000"/>
                <w:sz w:val="16"/>
                <w:szCs w:val="16"/>
                <w:rPrChange w:id="12271" w:author="Steve Barbeaux" w:date="2022-10-10T12:25:00Z">
                  <w:rPr>
                    <w:color w:val="000000"/>
                    <w:sz w:val="14"/>
                    <w:szCs w:val="14"/>
                  </w:rPr>
                </w:rPrChange>
              </w:rPr>
            </w:pPr>
            <w:ins w:id="12272" w:author="Steve Barbeaux" w:date="2022-10-10T12:23:00Z">
              <w:r w:rsidRPr="0060718B">
                <w:rPr>
                  <w:color w:val="000000"/>
                  <w:sz w:val="16"/>
                  <w:szCs w:val="16"/>
                  <w:rPrChange w:id="12273" w:author="Steve Barbeaux" w:date="2022-10-10T12:25:00Z">
                    <w:rPr>
                      <w:rFonts w:ascii="Calibri" w:hAnsi="Calibri" w:cs="Calibri"/>
                      <w:color w:val="000000"/>
                      <w:szCs w:val="22"/>
                    </w:rPr>
                  </w:rPrChange>
                </w:rPr>
                <w:t>1.37</w:t>
              </w:r>
            </w:ins>
            <w:del w:id="12274" w:author="Steve Barbeaux" w:date="2022-10-10T12:23:00Z">
              <w:r w:rsidRPr="0060718B" w:rsidDel="00FF3B86">
                <w:rPr>
                  <w:sz w:val="16"/>
                  <w:szCs w:val="16"/>
                  <w:rPrChange w:id="12275" w:author="Steve Barbeaux" w:date="2022-10-10T12:25:00Z">
                    <w:rPr>
                      <w:sz w:val="14"/>
                      <w:szCs w:val="14"/>
                    </w:rPr>
                  </w:rPrChange>
                </w:rPr>
                <w:delText>1.31</w:delText>
              </w:r>
            </w:del>
          </w:p>
        </w:tc>
        <w:tc>
          <w:tcPr>
            <w:tcW w:w="295" w:type="pct"/>
            <w:tcBorders>
              <w:top w:val="nil"/>
              <w:left w:val="nil"/>
              <w:bottom w:val="nil"/>
              <w:right w:val="nil"/>
            </w:tcBorders>
            <w:shd w:val="clear" w:color="auto" w:fill="auto"/>
            <w:noWrap/>
            <w:vAlign w:val="bottom"/>
            <w:hideMark/>
            <w:tcPrChange w:id="12276" w:author="Steve Barbeaux" w:date="2022-10-10T12:23:00Z">
              <w:tcPr>
                <w:tcW w:w="295" w:type="pct"/>
                <w:tcBorders>
                  <w:top w:val="nil"/>
                  <w:left w:val="nil"/>
                  <w:bottom w:val="nil"/>
                  <w:right w:val="nil"/>
                </w:tcBorders>
                <w:shd w:val="clear" w:color="auto" w:fill="auto"/>
                <w:noWrap/>
                <w:hideMark/>
              </w:tcPr>
            </w:tcPrChange>
          </w:tcPr>
          <w:p w14:paraId="7A324029" w14:textId="5CBDA0B8" w:rsidR="0060718B" w:rsidRPr="0060718B" w:rsidRDefault="0060718B" w:rsidP="0060718B">
            <w:pPr>
              <w:spacing w:after="0"/>
              <w:jc w:val="right"/>
              <w:rPr>
                <w:color w:val="000000"/>
                <w:sz w:val="16"/>
                <w:szCs w:val="16"/>
                <w:rPrChange w:id="12277" w:author="Steve Barbeaux" w:date="2022-10-10T12:25:00Z">
                  <w:rPr>
                    <w:color w:val="000000"/>
                    <w:sz w:val="14"/>
                    <w:szCs w:val="14"/>
                  </w:rPr>
                </w:rPrChange>
              </w:rPr>
            </w:pPr>
            <w:ins w:id="12278" w:author="Steve Barbeaux" w:date="2022-10-10T12:23:00Z">
              <w:r w:rsidRPr="0060718B">
                <w:rPr>
                  <w:color w:val="000000"/>
                  <w:sz w:val="16"/>
                  <w:szCs w:val="16"/>
                  <w:rPrChange w:id="12279" w:author="Steve Barbeaux" w:date="2022-10-10T12:25:00Z">
                    <w:rPr>
                      <w:rFonts w:ascii="Calibri" w:hAnsi="Calibri" w:cs="Calibri"/>
                      <w:color w:val="000000"/>
                      <w:szCs w:val="22"/>
                    </w:rPr>
                  </w:rPrChange>
                </w:rPr>
                <w:t>0.44</w:t>
              </w:r>
            </w:ins>
            <w:del w:id="12280" w:author="Steve Barbeaux" w:date="2022-10-10T12:23:00Z">
              <w:r w:rsidRPr="0060718B" w:rsidDel="00FF3B86">
                <w:rPr>
                  <w:sz w:val="16"/>
                  <w:szCs w:val="16"/>
                  <w:rPrChange w:id="12281" w:author="Steve Barbeaux" w:date="2022-10-10T12:25:00Z">
                    <w:rPr>
                      <w:sz w:val="14"/>
                      <w:szCs w:val="14"/>
                    </w:rPr>
                  </w:rPrChange>
                </w:rPr>
                <w:delText>0.43</w:delText>
              </w:r>
            </w:del>
          </w:p>
        </w:tc>
        <w:tc>
          <w:tcPr>
            <w:tcW w:w="295" w:type="pct"/>
            <w:tcBorders>
              <w:top w:val="nil"/>
              <w:left w:val="nil"/>
              <w:bottom w:val="nil"/>
              <w:right w:val="nil"/>
            </w:tcBorders>
            <w:shd w:val="clear" w:color="auto" w:fill="auto"/>
            <w:noWrap/>
            <w:vAlign w:val="bottom"/>
            <w:hideMark/>
            <w:tcPrChange w:id="12282" w:author="Steve Barbeaux" w:date="2022-10-10T12:23:00Z">
              <w:tcPr>
                <w:tcW w:w="295" w:type="pct"/>
                <w:gridSpan w:val="2"/>
                <w:tcBorders>
                  <w:top w:val="nil"/>
                  <w:left w:val="nil"/>
                  <w:bottom w:val="nil"/>
                  <w:right w:val="nil"/>
                </w:tcBorders>
                <w:shd w:val="clear" w:color="auto" w:fill="auto"/>
                <w:noWrap/>
                <w:hideMark/>
              </w:tcPr>
            </w:tcPrChange>
          </w:tcPr>
          <w:p w14:paraId="74D460E6" w14:textId="2A455736" w:rsidR="0060718B" w:rsidRPr="0060718B" w:rsidRDefault="0060718B" w:rsidP="0060718B">
            <w:pPr>
              <w:spacing w:after="0"/>
              <w:jc w:val="right"/>
              <w:rPr>
                <w:color w:val="000000"/>
                <w:sz w:val="16"/>
                <w:szCs w:val="16"/>
                <w:rPrChange w:id="12283" w:author="Steve Barbeaux" w:date="2022-10-10T12:25:00Z">
                  <w:rPr>
                    <w:color w:val="000000"/>
                    <w:sz w:val="14"/>
                    <w:szCs w:val="14"/>
                  </w:rPr>
                </w:rPrChange>
              </w:rPr>
            </w:pPr>
            <w:ins w:id="12284" w:author="Steve Barbeaux" w:date="2022-10-10T12:23:00Z">
              <w:r w:rsidRPr="0060718B">
                <w:rPr>
                  <w:color w:val="000000"/>
                  <w:sz w:val="16"/>
                  <w:szCs w:val="16"/>
                  <w:rPrChange w:id="12285" w:author="Steve Barbeaux" w:date="2022-10-10T12:25:00Z">
                    <w:rPr>
                      <w:rFonts w:ascii="Calibri" w:hAnsi="Calibri" w:cs="Calibri"/>
                      <w:color w:val="000000"/>
                      <w:szCs w:val="22"/>
                    </w:rPr>
                  </w:rPrChange>
                </w:rPr>
                <w:t>0.77</w:t>
              </w:r>
            </w:ins>
            <w:del w:id="12286" w:author="Steve Barbeaux" w:date="2022-10-10T12:23:00Z">
              <w:r w:rsidRPr="0060718B" w:rsidDel="00FF3B86">
                <w:rPr>
                  <w:sz w:val="16"/>
                  <w:szCs w:val="16"/>
                  <w:rPrChange w:id="12287" w:author="Steve Barbeaux" w:date="2022-10-10T12:25:00Z">
                    <w:rPr>
                      <w:sz w:val="14"/>
                      <w:szCs w:val="14"/>
                    </w:rPr>
                  </w:rPrChange>
                </w:rPr>
                <w:delText>0.76</w:delText>
              </w:r>
            </w:del>
          </w:p>
        </w:tc>
        <w:tc>
          <w:tcPr>
            <w:tcW w:w="295" w:type="pct"/>
            <w:tcBorders>
              <w:top w:val="nil"/>
              <w:left w:val="nil"/>
              <w:bottom w:val="nil"/>
              <w:right w:val="nil"/>
            </w:tcBorders>
            <w:shd w:val="clear" w:color="auto" w:fill="auto"/>
            <w:noWrap/>
            <w:vAlign w:val="bottom"/>
            <w:hideMark/>
            <w:tcPrChange w:id="12288" w:author="Steve Barbeaux" w:date="2022-10-10T12:23:00Z">
              <w:tcPr>
                <w:tcW w:w="295" w:type="pct"/>
                <w:gridSpan w:val="2"/>
                <w:tcBorders>
                  <w:top w:val="nil"/>
                  <w:left w:val="nil"/>
                  <w:bottom w:val="nil"/>
                  <w:right w:val="nil"/>
                </w:tcBorders>
                <w:shd w:val="clear" w:color="auto" w:fill="auto"/>
                <w:noWrap/>
                <w:hideMark/>
              </w:tcPr>
            </w:tcPrChange>
          </w:tcPr>
          <w:p w14:paraId="12964913" w14:textId="56494BE7" w:rsidR="0060718B" w:rsidRPr="0060718B" w:rsidRDefault="0060718B" w:rsidP="0060718B">
            <w:pPr>
              <w:spacing w:after="0"/>
              <w:jc w:val="right"/>
              <w:rPr>
                <w:color w:val="000000"/>
                <w:sz w:val="16"/>
                <w:szCs w:val="16"/>
                <w:rPrChange w:id="12289" w:author="Steve Barbeaux" w:date="2022-10-10T12:25:00Z">
                  <w:rPr>
                    <w:color w:val="000000"/>
                    <w:sz w:val="14"/>
                    <w:szCs w:val="14"/>
                  </w:rPr>
                </w:rPrChange>
              </w:rPr>
            </w:pPr>
            <w:ins w:id="12290" w:author="Steve Barbeaux" w:date="2022-10-10T12:23:00Z">
              <w:r w:rsidRPr="0060718B">
                <w:rPr>
                  <w:color w:val="000000"/>
                  <w:sz w:val="16"/>
                  <w:szCs w:val="16"/>
                  <w:rPrChange w:id="12291" w:author="Steve Barbeaux" w:date="2022-10-10T12:25:00Z">
                    <w:rPr>
                      <w:rFonts w:ascii="Calibri" w:hAnsi="Calibri" w:cs="Calibri"/>
                      <w:color w:val="000000"/>
                      <w:szCs w:val="22"/>
                    </w:rPr>
                  </w:rPrChange>
                </w:rPr>
                <w:t>34.93</w:t>
              </w:r>
            </w:ins>
            <w:del w:id="12292" w:author="Steve Barbeaux" w:date="2022-10-10T12:23:00Z">
              <w:r w:rsidRPr="0060718B" w:rsidDel="00FF3B86">
                <w:rPr>
                  <w:sz w:val="16"/>
                  <w:szCs w:val="16"/>
                  <w:rPrChange w:id="12293" w:author="Steve Barbeaux" w:date="2022-10-10T12:25:00Z">
                    <w:rPr>
                      <w:sz w:val="14"/>
                      <w:szCs w:val="14"/>
                    </w:rPr>
                  </w:rPrChange>
                </w:rPr>
                <w:delText>34.69</w:delText>
              </w:r>
            </w:del>
          </w:p>
        </w:tc>
        <w:tc>
          <w:tcPr>
            <w:tcW w:w="295" w:type="pct"/>
            <w:tcBorders>
              <w:top w:val="nil"/>
              <w:left w:val="nil"/>
              <w:bottom w:val="nil"/>
              <w:right w:val="nil"/>
            </w:tcBorders>
            <w:shd w:val="clear" w:color="auto" w:fill="auto"/>
            <w:noWrap/>
            <w:vAlign w:val="bottom"/>
            <w:hideMark/>
            <w:tcPrChange w:id="12294" w:author="Steve Barbeaux" w:date="2022-10-10T12:23:00Z">
              <w:tcPr>
                <w:tcW w:w="295" w:type="pct"/>
                <w:gridSpan w:val="2"/>
                <w:tcBorders>
                  <w:top w:val="nil"/>
                  <w:left w:val="nil"/>
                  <w:bottom w:val="nil"/>
                  <w:right w:val="nil"/>
                </w:tcBorders>
                <w:shd w:val="clear" w:color="auto" w:fill="auto"/>
                <w:noWrap/>
                <w:hideMark/>
              </w:tcPr>
            </w:tcPrChange>
          </w:tcPr>
          <w:p w14:paraId="2A7E1893" w14:textId="5830BFD2" w:rsidR="0060718B" w:rsidRPr="0060718B" w:rsidRDefault="0060718B" w:rsidP="0060718B">
            <w:pPr>
              <w:spacing w:after="0"/>
              <w:jc w:val="right"/>
              <w:rPr>
                <w:color w:val="000000"/>
                <w:sz w:val="16"/>
                <w:szCs w:val="16"/>
                <w:rPrChange w:id="12295" w:author="Steve Barbeaux" w:date="2022-10-10T12:25:00Z">
                  <w:rPr>
                    <w:color w:val="000000"/>
                    <w:sz w:val="14"/>
                    <w:szCs w:val="14"/>
                  </w:rPr>
                </w:rPrChange>
              </w:rPr>
            </w:pPr>
            <w:ins w:id="12296" w:author="Steve Barbeaux" w:date="2022-10-10T12:23:00Z">
              <w:r w:rsidRPr="0060718B">
                <w:rPr>
                  <w:color w:val="000000"/>
                  <w:sz w:val="16"/>
                  <w:szCs w:val="16"/>
                  <w:rPrChange w:id="12297" w:author="Steve Barbeaux" w:date="2022-10-10T12:25:00Z">
                    <w:rPr>
                      <w:rFonts w:ascii="Calibri" w:hAnsi="Calibri" w:cs="Calibri"/>
                      <w:color w:val="000000"/>
                      <w:szCs w:val="22"/>
                    </w:rPr>
                  </w:rPrChange>
                </w:rPr>
                <w:t>3.73</w:t>
              </w:r>
            </w:ins>
            <w:del w:id="12298" w:author="Steve Barbeaux" w:date="2022-10-10T12:23:00Z">
              <w:r w:rsidRPr="0060718B" w:rsidDel="00FF3B86">
                <w:rPr>
                  <w:sz w:val="16"/>
                  <w:szCs w:val="16"/>
                  <w:rPrChange w:id="12299" w:author="Steve Barbeaux" w:date="2022-10-10T12:25:00Z">
                    <w:rPr>
                      <w:sz w:val="14"/>
                      <w:szCs w:val="14"/>
                    </w:rPr>
                  </w:rPrChange>
                </w:rPr>
                <w:delText>3.73</w:delText>
              </w:r>
            </w:del>
          </w:p>
        </w:tc>
        <w:tc>
          <w:tcPr>
            <w:tcW w:w="295" w:type="pct"/>
            <w:tcBorders>
              <w:top w:val="nil"/>
              <w:left w:val="nil"/>
              <w:bottom w:val="nil"/>
              <w:right w:val="nil"/>
            </w:tcBorders>
            <w:shd w:val="clear" w:color="auto" w:fill="auto"/>
            <w:noWrap/>
            <w:vAlign w:val="bottom"/>
            <w:hideMark/>
            <w:tcPrChange w:id="12300" w:author="Steve Barbeaux" w:date="2022-10-10T12:23:00Z">
              <w:tcPr>
                <w:tcW w:w="295" w:type="pct"/>
                <w:tcBorders>
                  <w:top w:val="nil"/>
                  <w:left w:val="nil"/>
                  <w:bottom w:val="nil"/>
                  <w:right w:val="nil"/>
                </w:tcBorders>
                <w:shd w:val="clear" w:color="auto" w:fill="auto"/>
                <w:noWrap/>
                <w:hideMark/>
              </w:tcPr>
            </w:tcPrChange>
          </w:tcPr>
          <w:p w14:paraId="42817B7F" w14:textId="4AF1010A" w:rsidR="0060718B" w:rsidRPr="0060718B" w:rsidRDefault="0060718B" w:rsidP="0060718B">
            <w:pPr>
              <w:spacing w:after="0"/>
              <w:jc w:val="right"/>
              <w:rPr>
                <w:color w:val="000000"/>
                <w:sz w:val="16"/>
                <w:szCs w:val="16"/>
                <w:rPrChange w:id="12301" w:author="Steve Barbeaux" w:date="2022-10-10T12:25:00Z">
                  <w:rPr>
                    <w:color w:val="000000"/>
                    <w:sz w:val="14"/>
                    <w:szCs w:val="14"/>
                  </w:rPr>
                </w:rPrChange>
              </w:rPr>
            </w:pPr>
            <w:ins w:id="12302" w:author="Steve Barbeaux" w:date="2022-10-10T12:23:00Z">
              <w:r w:rsidRPr="0060718B">
                <w:rPr>
                  <w:color w:val="000000"/>
                  <w:sz w:val="16"/>
                  <w:szCs w:val="16"/>
                  <w:rPrChange w:id="12303" w:author="Steve Barbeaux" w:date="2022-10-10T12:25:00Z">
                    <w:rPr>
                      <w:rFonts w:ascii="Calibri" w:hAnsi="Calibri" w:cs="Calibri"/>
                      <w:color w:val="000000"/>
                      <w:szCs w:val="22"/>
                    </w:rPr>
                  </w:rPrChange>
                </w:rPr>
                <w:t>3.73</w:t>
              </w:r>
            </w:ins>
            <w:del w:id="12304" w:author="Steve Barbeaux" w:date="2022-10-10T12:23:00Z">
              <w:r w:rsidRPr="0060718B" w:rsidDel="00FF3B86">
                <w:rPr>
                  <w:sz w:val="16"/>
                  <w:szCs w:val="16"/>
                  <w:rPrChange w:id="12305" w:author="Steve Barbeaux" w:date="2022-10-10T12:25:00Z">
                    <w:rPr>
                      <w:sz w:val="14"/>
                      <w:szCs w:val="14"/>
                    </w:rPr>
                  </w:rPrChange>
                </w:rPr>
                <w:delText>3.71</w:delText>
              </w:r>
            </w:del>
          </w:p>
        </w:tc>
        <w:tc>
          <w:tcPr>
            <w:tcW w:w="295" w:type="pct"/>
            <w:tcBorders>
              <w:top w:val="nil"/>
              <w:left w:val="nil"/>
              <w:bottom w:val="nil"/>
              <w:right w:val="nil"/>
            </w:tcBorders>
            <w:shd w:val="clear" w:color="auto" w:fill="auto"/>
            <w:noWrap/>
            <w:vAlign w:val="bottom"/>
            <w:hideMark/>
            <w:tcPrChange w:id="12306" w:author="Steve Barbeaux" w:date="2022-10-10T12:23:00Z">
              <w:tcPr>
                <w:tcW w:w="295" w:type="pct"/>
                <w:gridSpan w:val="2"/>
                <w:tcBorders>
                  <w:top w:val="nil"/>
                  <w:left w:val="nil"/>
                  <w:bottom w:val="nil"/>
                  <w:right w:val="nil"/>
                </w:tcBorders>
                <w:shd w:val="clear" w:color="auto" w:fill="auto"/>
                <w:noWrap/>
                <w:hideMark/>
              </w:tcPr>
            </w:tcPrChange>
          </w:tcPr>
          <w:p w14:paraId="7C6B8489" w14:textId="146552ED" w:rsidR="0060718B" w:rsidRPr="0060718B" w:rsidRDefault="0060718B" w:rsidP="0060718B">
            <w:pPr>
              <w:spacing w:after="0"/>
              <w:jc w:val="right"/>
              <w:rPr>
                <w:color w:val="000000"/>
                <w:sz w:val="16"/>
                <w:szCs w:val="16"/>
                <w:rPrChange w:id="12307" w:author="Steve Barbeaux" w:date="2022-10-10T12:25:00Z">
                  <w:rPr>
                    <w:color w:val="000000"/>
                    <w:sz w:val="14"/>
                    <w:szCs w:val="14"/>
                  </w:rPr>
                </w:rPrChange>
              </w:rPr>
            </w:pPr>
            <w:ins w:id="12308" w:author="Steve Barbeaux" w:date="2022-10-10T12:23:00Z">
              <w:r w:rsidRPr="0060718B">
                <w:rPr>
                  <w:color w:val="000000"/>
                  <w:sz w:val="16"/>
                  <w:szCs w:val="16"/>
                  <w:rPrChange w:id="12309" w:author="Steve Barbeaux" w:date="2022-10-10T12:25:00Z">
                    <w:rPr>
                      <w:rFonts w:ascii="Calibri" w:hAnsi="Calibri" w:cs="Calibri"/>
                      <w:color w:val="000000"/>
                      <w:szCs w:val="22"/>
                    </w:rPr>
                  </w:rPrChange>
                </w:rPr>
                <w:t>3.13</w:t>
              </w:r>
            </w:ins>
            <w:del w:id="12310" w:author="Steve Barbeaux" w:date="2022-10-10T12:23:00Z">
              <w:r w:rsidRPr="0060718B" w:rsidDel="00FF3B86">
                <w:rPr>
                  <w:sz w:val="16"/>
                  <w:szCs w:val="16"/>
                  <w:rPrChange w:id="12311" w:author="Steve Barbeaux" w:date="2022-10-10T12:25:00Z">
                    <w:rPr>
                      <w:sz w:val="14"/>
                      <w:szCs w:val="14"/>
                    </w:rPr>
                  </w:rPrChange>
                </w:rPr>
                <w:delText>3.13</w:delText>
              </w:r>
            </w:del>
          </w:p>
        </w:tc>
        <w:tc>
          <w:tcPr>
            <w:tcW w:w="295" w:type="pct"/>
            <w:tcBorders>
              <w:top w:val="nil"/>
              <w:left w:val="nil"/>
              <w:bottom w:val="nil"/>
              <w:right w:val="nil"/>
            </w:tcBorders>
            <w:shd w:val="clear" w:color="auto" w:fill="auto"/>
            <w:noWrap/>
            <w:vAlign w:val="bottom"/>
            <w:hideMark/>
            <w:tcPrChange w:id="12312" w:author="Steve Barbeaux" w:date="2022-10-10T12:23:00Z">
              <w:tcPr>
                <w:tcW w:w="295" w:type="pct"/>
                <w:gridSpan w:val="2"/>
                <w:tcBorders>
                  <w:top w:val="nil"/>
                  <w:left w:val="nil"/>
                  <w:bottom w:val="nil"/>
                  <w:right w:val="nil"/>
                </w:tcBorders>
                <w:shd w:val="clear" w:color="auto" w:fill="auto"/>
                <w:noWrap/>
                <w:hideMark/>
              </w:tcPr>
            </w:tcPrChange>
          </w:tcPr>
          <w:p w14:paraId="43C86DF6" w14:textId="234431F0" w:rsidR="0060718B" w:rsidRPr="0060718B" w:rsidRDefault="0060718B" w:rsidP="0060718B">
            <w:pPr>
              <w:spacing w:after="0"/>
              <w:jc w:val="right"/>
              <w:rPr>
                <w:color w:val="000000"/>
                <w:sz w:val="16"/>
                <w:szCs w:val="16"/>
                <w:rPrChange w:id="12313" w:author="Steve Barbeaux" w:date="2022-10-10T12:25:00Z">
                  <w:rPr>
                    <w:color w:val="000000"/>
                    <w:sz w:val="14"/>
                    <w:szCs w:val="14"/>
                  </w:rPr>
                </w:rPrChange>
              </w:rPr>
            </w:pPr>
            <w:ins w:id="12314" w:author="Steve Barbeaux" w:date="2022-10-10T12:23:00Z">
              <w:r w:rsidRPr="0060718B">
                <w:rPr>
                  <w:color w:val="000000"/>
                  <w:sz w:val="16"/>
                  <w:szCs w:val="16"/>
                  <w:rPrChange w:id="12315" w:author="Steve Barbeaux" w:date="2022-10-10T12:25:00Z">
                    <w:rPr>
                      <w:rFonts w:ascii="Calibri" w:hAnsi="Calibri" w:cs="Calibri"/>
                      <w:color w:val="000000"/>
                      <w:szCs w:val="22"/>
                    </w:rPr>
                  </w:rPrChange>
                </w:rPr>
                <w:t>3.29</w:t>
              </w:r>
            </w:ins>
            <w:del w:id="12316" w:author="Steve Barbeaux" w:date="2022-10-10T12:23:00Z">
              <w:r w:rsidRPr="0060718B" w:rsidDel="00FF3B86">
                <w:rPr>
                  <w:sz w:val="16"/>
                  <w:szCs w:val="16"/>
                  <w:rPrChange w:id="12317" w:author="Steve Barbeaux" w:date="2022-10-10T12:25:00Z">
                    <w:rPr>
                      <w:sz w:val="14"/>
                      <w:szCs w:val="14"/>
                    </w:rPr>
                  </w:rPrChange>
                </w:rPr>
                <w:delText>3.31</w:delText>
              </w:r>
            </w:del>
          </w:p>
        </w:tc>
        <w:tc>
          <w:tcPr>
            <w:tcW w:w="295" w:type="pct"/>
            <w:tcBorders>
              <w:top w:val="nil"/>
              <w:left w:val="nil"/>
              <w:bottom w:val="nil"/>
              <w:right w:val="nil"/>
            </w:tcBorders>
            <w:shd w:val="clear" w:color="auto" w:fill="auto"/>
            <w:noWrap/>
            <w:vAlign w:val="bottom"/>
            <w:hideMark/>
            <w:tcPrChange w:id="12318" w:author="Steve Barbeaux" w:date="2022-10-10T12:23:00Z">
              <w:tcPr>
                <w:tcW w:w="295" w:type="pct"/>
                <w:tcBorders>
                  <w:top w:val="nil"/>
                  <w:left w:val="nil"/>
                  <w:bottom w:val="nil"/>
                  <w:right w:val="nil"/>
                </w:tcBorders>
                <w:shd w:val="clear" w:color="auto" w:fill="auto"/>
                <w:noWrap/>
                <w:hideMark/>
              </w:tcPr>
            </w:tcPrChange>
          </w:tcPr>
          <w:p w14:paraId="7B2F494F" w14:textId="4FF221F6" w:rsidR="0060718B" w:rsidRPr="0060718B" w:rsidRDefault="0060718B" w:rsidP="0060718B">
            <w:pPr>
              <w:spacing w:after="0"/>
              <w:jc w:val="right"/>
              <w:rPr>
                <w:color w:val="000000"/>
                <w:sz w:val="16"/>
                <w:szCs w:val="16"/>
                <w:rPrChange w:id="12319" w:author="Steve Barbeaux" w:date="2022-10-10T12:25:00Z">
                  <w:rPr>
                    <w:color w:val="000000"/>
                    <w:sz w:val="14"/>
                    <w:szCs w:val="14"/>
                  </w:rPr>
                </w:rPrChange>
              </w:rPr>
            </w:pPr>
            <w:ins w:id="12320" w:author="Steve Barbeaux" w:date="2022-10-10T12:23:00Z">
              <w:r w:rsidRPr="0060718B">
                <w:rPr>
                  <w:color w:val="000000"/>
                  <w:sz w:val="16"/>
                  <w:szCs w:val="16"/>
                  <w:rPrChange w:id="12321" w:author="Steve Barbeaux" w:date="2022-10-10T12:25:00Z">
                    <w:rPr>
                      <w:rFonts w:ascii="Calibri" w:hAnsi="Calibri" w:cs="Calibri"/>
                      <w:color w:val="000000"/>
                      <w:szCs w:val="22"/>
                    </w:rPr>
                  </w:rPrChange>
                </w:rPr>
                <w:t>1.63</w:t>
              </w:r>
            </w:ins>
            <w:del w:id="12322" w:author="Steve Barbeaux" w:date="2022-10-10T12:23:00Z">
              <w:r w:rsidRPr="0060718B" w:rsidDel="00FF3B86">
                <w:rPr>
                  <w:sz w:val="16"/>
                  <w:szCs w:val="16"/>
                  <w:rPrChange w:id="12323" w:author="Steve Barbeaux" w:date="2022-10-10T12:25:00Z">
                    <w:rPr>
                      <w:sz w:val="14"/>
                      <w:szCs w:val="14"/>
                    </w:rPr>
                  </w:rPrChange>
                </w:rPr>
                <w:delText>1.66</w:delText>
              </w:r>
            </w:del>
          </w:p>
        </w:tc>
        <w:tc>
          <w:tcPr>
            <w:tcW w:w="295" w:type="pct"/>
            <w:tcBorders>
              <w:top w:val="nil"/>
              <w:left w:val="nil"/>
              <w:bottom w:val="nil"/>
              <w:right w:val="nil"/>
            </w:tcBorders>
            <w:shd w:val="clear" w:color="auto" w:fill="auto"/>
            <w:noWrap/>
            <w:vAlign w:val="bottom"/>
            <w:hideMark/>
            <w:tcPrChange w:id="12324" w:author="Steve Barbeaux" w:date="2022-10-10T12:23:00Z">
              <w:tcPr>
                <w:tcW w:w="295" w:type="pct"/>
                <w:gridSpan w:val="2"/>
                <w:tcBorders>
                  <w:top w:val="nil"/>
                  <w:left w:val="nil"/>
                  <w:bottom w:val="nil"/>
                  <w:right w:val="nil"/>
                </w:tcBorders>
                <w:shd w:val="clear" w:color="auto" w:fill="auto"/>
                <w:noWrap/>
                <w:hideMark/>
              </w:tcPr>
            </w:tcPrChange>
          </w:tcPr>
          <w:p w14:paraId="601C5ED2" w14:textId="0206BB1B" w:rsidR="0060718B" w:rsidRPr="0060718B" w:rsidRDefault="0060718B" w:rsidP="0060718B">
            <w:pPr>
              <w:spacing w:after="0"/>
              <w:jc w:val="right"/>
              <w:rPr>
                <w:color w:val="000000"/>
                <w:sz w:val="16"/>
                <w:szCs w:val="16"/>
                <w:rPrChange w:id="12325" w:author="Steve Barbeaux" w:date="2022-10-10T12:25:00Z">
                  <w:rPr>
                    <w:color w:val="000000"/>
                    <w:sz w:val="14"/>
                    <w:szCs w:val="14"/>
                  </w:rPr>
                </w:rPrChange>
              </w:rPr>
            </w:pPr>
            <w:ins w:id="12326" w:author="Steve Barbeaux" w:date="2022-10-10T12:23:00Z">
              <w:r w:rsidRPr="0060718B">
                <w:rPr>
                  <w:color w:val="000000"/>
                  <w:sz w:val="16"/>
                  <w:szCs w:val="16"/>
                  <w:rPrChange w:id="12327" w:author="Steve Barbeaux" w:date="2022-10-10T12:25:00Z">
                    <w:rPr>
                      <w:rFonts w:ascii="Calibri" w:hAnsi="Calibri" w:cs="Calibri"/>
                      <w:color w:val="000000"/>
                      <w:szCs w:val="22"/>
                    </w:rPr>
                  </w:rPrChange>
                </w:rPr>
                <w:t>2.29</w:t>
              </w:r>
            </w:ins>
            <w:del w:id="12328" w:author="Steve Barbeaux" w:date="2022-10-10T12:23:00Z">
              <w:r w:rsidRPr="0060718B" w:rsidDel="00FF3B86">
                <w:rPr>
                  <w:sz w:val="16"/>
                  <w:szCs w:val="16"/>
                  <w:rPrChange w:id="12329" w:author="Steve Barbeaux" w:date="2022-10-10T12:25:00Z">
                    <w:rPr>
                      <w:sz w:val="14"/>
                      <w:szCs w:val="14"/>
                    </w:rPr>
                  </w:rPrChange>
                </w:rPr>
                <w:delText>2.36</w:delText>
              </w:r>
            </w:del>
          </w:p>
        </w:tc>
        <w:tc>
          <w:tcPr>
            <w:tcW w:w="295" w:type="pct"/>
            <w:tcBorders>
              <w:top w:val="nil"/>
              <w:left w:val="nil"/>
              <w:bottom w:val="nil"/>
              <w:right w:val="nil"/>
            </w:tcBorders>
            <w:shd w:val="clear" w:color="auto" w:fill="auto"/>
            <w:noWrap/>
            <w:vAlign w:val="bottom"/>
            <w:hideMark/>
            <w:tcPrChange w:id="12330" w:author="Steve Barbeaux" w:date="2022-10-10T12:23:00Z">
              <w:tcPr>
                <w:tcW w:w="295" w:type="pct"/>
                <w:gridSpan w:val="2"/>
                <w:tcBorders>
                  <w:top w:val="nil"/>
                  <w:left w:val="nil"/>
                  <w:bottom w:val="nil"/>
                  <w:right w:val="nil"/>
                </w:tcBorders>
                <w:shd w:val="clear" w:color="auto" w:fill="auto"/>
                <w:noWrap/>
                <w:hideMark/>
              </w:tcPr>
            </w:tcPrChange>
          </w:tcPr>
          <w:p w14:paraId="3B6E99B2" w14:textId="7F694901" w:rsidR="0060718B" w:rsidRPr="0060718B" w:rsidRDefault="0060718B" w:rsidP="0060718B">
            <w:pPr>
              <w:spacing w:after="0"/>
              <w:jc w:val="right"/>
              <w:rPr>
                <w:color w:val="000000"/>
                <w:sz w:val="16"/>
                <w:szCs w:val="16"/>
                <w:rPrChange w:id="12331" w:author="Steve Barbeaux" w:date="2022-10-10T12:25:00Z">
                  <w:rPr>
                    <w:color w:val="000000"/>
                    <w:sz w:val="14"/>
                    <w:szCs w:val="14"/>
                  </w:rPr>
                </w:rPrChange>
              </w:rPr>
            </w:pPr>
            <w:ins w:id="12332" w:author="Steve Barbeaux" w:date="2022-10-10T12:23:00Z">
              <w:r w:rsidRPr="0060718B">
                <w:rPr>
                  <w:color w:val="000000"/>
                  <w:sz w:val="16"/>
                  <w:szCs w:val="16"/>
                  <w:rPrChange w:id="12333" w:author="Steve Barbeaux" w:date="2022-10-10T12:25:00Z">
                    <w:rPr>
                      <w:rFonts w:ascii="Calibri" w:hAnsi="Calibri" w:cs="Calibri"/>
                      <w:color w:val="000000"/>
                      <w:szCs w:val="22"/>
                    </w:rPr>
                  </w:rPrChange>
                </w:rPr>
                <w:t>0.57</w:t>
              </w:r>
            </w:ins>
            <w:del w:id="12334" w:author="Steve Barbeaux" w:date="2022-10-10T12:23:00Z">
              <w:r w:rsidRPr="0060718B" w:rsidDel="00FF3B86">
                <w:rPr>
                  <w:sz w:val="16"/>
                  <w:szCs w:val="16"/>
                  <w:rPrChange w:id="12335" w:author="Steve Barbeaux" w:date="2022-10-10T12:25:00Z">
                    <w:rPr>
                      <w:sz w:val="14"/>
                      <w:szCs w:val="14"/>
                    </w:rPr>
                  </w:rPrChange>
                </w:rPr>
                <w:delText>0.59</w:delText>
              </w:r>
            </w:del>
          </w:p>
        </w:tc>
        <w:tc>
          <w:tcPr>
            <w:tcW w:w="295" w:type="pct"/>
            <w:tcBorders>
              <w:top w:val="nil"/>
              <w:left w:val="nil"/>
              <w:bottom w:val="nil"/>
              <w:right w:val="nil"/>
            </w:tcBorders>
            <w:shd w:val="clear" w:color="auto" w:fill="auto"/>
            <w:noWrap/>
            <w:vAlign w:val="bottom"/>
            <w:hideMark/>
            <w:tcPrChange w:id="12336" w:author="Steve Barbeaux" w:date="2022-10-10T12:23:00Z">
              <w:tcPr>
                <w:tcW w:w="295" w:type="pct"/>
                <w:gridSpan w:val="2"/>
                <w:tcBorders>
                  <w:top w:val="nil"/>
                  <w:left w:val="nil"/>
                  <w:bottom w:val="nil"/>
                  <w:right w:val="nil"/>
                </w:tcBorders>
                <w:shd w:val="clear" w:color="auto" w:fill="auto"/>
                <w:noWrap/>
                <w:hideMark/>
              </w:tcPr>
            </w:tcPrChange>
          </w:tcPr>
          <w:p w14:paraId="1D0B21B9" w14:textId="1B8A691E" w:rsidR="0060718B" w:rsidRPr="0060718B" w:rsidRDefault="0060718B" w:rsidP="0060718B">
            <w:pPr>
              <w:spacing w:after="0"/>
              <w:jc w:val="right"/>
              <w:rPr>
                <w:color w:val="000000"/>
                <w:sz w:val="16"/>
                <w:szCs w:val="16"/>
                <w:rPrChange w:id="12337" w:author="Steve Barbeaux" w:date="2022-10-10T12:25:00Z">
                  <w:rPr>
                    <w:color w:val="000000"/>
                    <w:sz w:val="14"/>
                    <w:szCs w:val="14"/>
                  </w:rPr>
                </w:rPrChange>
              </w:rPr>
            </w:pPr>
            <w:ins w:id="12338" w:author="Steve Barbeaux" w:date="2022-10-10T12:23:00Z">
              <w:r w:rsidRPr="0060718B">
                <w:rPr>
                  <w:color w:val="000000"/>
                  <w:sz w:val="16"/>
                  <w:szCs w:val="16"/>
                  <w:rPrChange w:id="12339" w:author="Steve Barbeaux" w:date="2022-10-10T12:25:00Z">
                    <w:rPr>
                      <w:rFonts w:ascii="Calibri" w:hAnsi="Calibri" w:cs="Calibri"/>
                      <w:color w:val="000000"/>
                      <w:szCs w:val="22"/>
                    </w:rPr>
                  </w:rPrChange>
                </w:rPr>
                <w:t>0.58</w:t>
              </w:r>
            </w:ins>
            <w:del w:id="12340" w:author="Steve Barbeaux" w:date="2022-10-10T12:23:00Z">
              <w:r w:rsidRPr="0060718B" w:rsidDel="00FF3B86">
                <w:rPr>
                  <w:sz w:val="16"/>
                  <w:szCs w:val="16"/>
                  <w:rPrChange w:id="12341" w:author="Steve Barbeaux" w:date="2022-10-10T12:25:00Z">
                    <w:rPr>
                      <w:sz w:val="14"/>
                      <w:szCs w:val="14"/>
                    </w:rPr>
                  </w:rPrChange>
                </w:rPr>
                <w:delText>0.6</w:delText>
              </w:r>
            </w:del>
          </w:p>
        </w:tc>
        <w:tc>
          <w:tcPr>
            <w:tcW w:w="295" w:type="pct"/>
            <w:tcBorders>
              <w:top w:val="nil"/>
              <w:left w:val="nil"/>
              <w:bottom w:val="nil"/>
              <w:right w:val="nil"/>
            </w:tcBorders>
            <w:shd w:val="clear" w:color="auto" w:fill="auto"/>
            <w:noWrap/>
            <w:vAlign w:val="bottom"/>
            <w:hideMark/>
            <w:tcPrChange w:id="12342" w:author="Steve Barbeaux" w:date="2022-10-10T12:23:00Z">
              <w:tcPr>
                <w:tcW w:w="295" w:type="pct"/>
                <w:tcBorders>
                  <w:top w:val="nil"/>
                  <w:left w:val="nil"/>
                  <w:bottom w:val="nil"/>
                  <w:right w:val="nil"/>
                </w:tcBorders>
                <w:shd w:val="clear" w:color="auto" w:fill="auto"/>
                <w:noWrap/>
                <w:hideMark/>
              </w:tcPr>
            </w:tcPrChange>
          </w:tcPr>
          <w:p w14:paraId="4F198ACD" w14:textId="23AFF2C8" w:rsidR="0060718B" w:rsidRPr="0060718B" w:rsidRDefault="0060718B" w:rsidP="0060718B">
            <w:pPr>
              <w:spacing w:after="0"/>
              <w:jc w:val="right"/>
              <w:rPr>
                <w:color w:val="000000"/>
                <w:sz w:val="16"/>
                <w:szCs w:val="16"/>
                <w:rPrChange w:id="12343" w:author="Steve Barbeaux" w:date="2022-10-10T12:25:00Z">
                  <w:rPr>
                    <w:color w:val="000000"/>
                    <w:sz w:val="14"/>
                    <w:szCs w:val="14"/>
                  </w:rPr>
                </w:rPrChange>
              </w:rPr>
            </w:pPr>
            <w:ins w:id="12344" w:author="Steve Barbeaux" w:date="2022-10-10T12:23:00Z">
              <w:r w:rsidRPr="0060718B">
                <w:rPr>
                  <w:color w:val="000000"/>
                  <w:sz w:val="16"/>
                  <w:szCs w:val="16"/>
                  <w:rPrChange w:id="12345" w:author="Steve Barbeaux" w:date="2022-10-10T12:25:00Z">
                    <w:rPr>
                      <w:rFonts w:ascii="Calibri" w:hAnsi="Calibri" w:cs="Calibri"/>
                      <w:color w:val="000000"/>
                      <w:szCs w:val="22"/>
                    </w:rPr>
                  </w:rPrChange>
                </w:rPr>
                <w:t>0.44</w:t>
              </w:r>
            </w:ins>
            <w:del w:id="12346" w:author="Steve Barbeaux" w:date="2022-10-10T12:23:00Z">
              <w:r w:rsidRPr="0060718B" w:rsidDel="00FF3B86">
                <w:rPr>
                  <w:sz w:val="16"/>
                  <w:szCs w:val="16"/>
                  <w:rPrChange w:id="12347" w:author="Steve Barbeaux" w:date="2022-10-10T12:25:00Z">
                    <w:rPr>
                      <w:sz w:val="14"/>
                      <w:szCs w:val="14"/>
                    </w:rPr>
                  </w:rPrChange>
                </w:rPr>
                <w:delText>0.46</w:delText>
              </w:r>
            </w:del>
          </w:p>
        </w:tc>
        <w:tc>
          <w:tcPr>
            <w:tcW w:w="295" w:type="pct"/>
            <w:tcBorders>
              <w:top w:val="nil"/>
              <w:left w:val="nil"/>
              <w:bottom w:val="nil"/>
              <w:right w:val="nil"/>
            </w:tcBorders>
            <w:shd w:val="clear" w:color="auto" w:fill="auto"/>
            <w:noWrap/>
            <w:vAlign w:val="bottom"/>
            <w:hideMark/>
            <w:tcPrChange w:id="12348" w:author="Steve Barbeaux" w:date="2022-10-10T12:23:00Z">
              <w:tcPr>
                <w:tcW w:w="295" w:type="pct"/>
                <w:gridSpan w:val="2"/>
                <w:tcBorders>
                  <w:top w:val="nil"/>
                  <w:left w:val="nil"/>
                  <w:bottom w:val="nil"/>
                  <w:right w:val="nil"/>
                </w:tcBorders>
                <w:shd w:val="clear" w:color="auto" w:fill="auto"/>
                <w:noWrap/>
                <w:hideMark/>
              </w:tcPr>
            </w:tcPrChange>
          </w:tcPr>
          <w:p w14:paraId="21EEB716" w14:textId="4BC91B68" w:rsidR="0060718B" w:rsidRPr="0060718B" w:rsidRDefault="0060718B" w:rsidP="0060718B">
            <w:pPr>
              <w:spacing w:after="0"/>
              <w:jc w:val="right"/>
              <w:rPr>
                <w:color w:val="000000"/>
                <w:sz w:val="16"/>
                <w:szCs w:val="16"/>
                <w:rPrChange w:id="12349" w:author="Steve Barbeaux" w:date="2022-10-10T12:25:00Z">
                  <w:rPr>
                    <w:color w:val="000000"/>
                    <w:sz w:val="14"/>
                    <w:szCs w:val="14"/>
                  </w:rPr>
                </w:rPrChange>
              </w:rPr>
            </w:pPr>
            <w:ins w:id="12350" w:author="Steve Barbeaux" w:date="2022-10-10T12:23:00Z">
              <w:r w:rsidRPr="0060718B">
                <w:rPr>
                  <w:color w:val="000000"/>
                  <w:sz w:val="16"/>
                  <w:szCs w:val="16"/>
                  <w:rPrChange w:id="12351" w:author="Steve Barbeaux" w:date="2022-10-10T12:25:00Z">
                    <w:rPr>
                      <w:rFonts w:ascii="Calibri" w:hAnsi="Calibri" w:cs="Calibri"/>
                      <w:color w:val="000000"/>
                      <w:szCs w:val="22"/>
                    </w:rPr>
                  </w:rPrChange>
                </w:rPr>
                <w:t>1.17</w:t>
              </w:r>
            </w:ins>
            <w:del w:id="12352" w:author="Steve Barbeaux" w:date="2022-10-10T12:23:00Z">
              <w:r w:rsidRPr="0060718B" w:rsidDel="00FF3B86">
                <w:rPr>
                  <w:sz w:val="16"/>
                  <w:szCs w:val="16"/>
                  <w:rPrChange w:id="12353" w:author="Steve Barbeaux" w:date="2022-10-10T12:25:00Z">
                    <w:rPr>
                      <w:sz w:val="14"/>
                      <w:szCs w:val="14"/>
                    </w:rPr>
                  </w:rPrChange>
                </w:rPr>
                <w:delText>1.18</w:delText>
              </w:r>
            </w:del>
          </w:p>
        </w:tc>
        <w:tc>
          <w:tcPr>
            <w:tcW w:w="295" w:type="pct"/>
            <w:tcBorders>
              <w:top w:val="nil"/>
              <w:left w:val="nil"/>
              <w:bottom w:val="nil"/>
              <w:right w:val="nil"/>
            </w:tcBorders>
            <w:shd w:val="clear" w:color="auto" w:fill="auto"/>
            <w:noWrap/>
            <w:vAlign w:val="bottom"/>
            <w:hideMark/>
            <w:tcPrChange w:id="12354" w:author="Steve Barbeaux" w:date="2022-10-10T12:23:00Z">
              <w:tcPr>
                <w:tcW w:w="295" w:type="pct"/>
                <w:gridSpan w:val="2"/>
                <w:tcBorders>
                  <w:top w:val="nil"/>
                  <w:left w:val="nil"/>
                  <w:bottom w:val="nil"/>
                  <w:right w:val="nil"/>
                </w:tcBorders>
                <w:shd w:val="clear" w:color="auto" w:fill="auto"/>
                <w:noWrap/>
                <w:hideMark/>
              </w:tcPr>
            </w:tcPrChange>
          </w:tcPr>
          <w:p w14:paraId="5DF28DF3" w14:textId="4B5DD038" w:rsidR="0060718B" w:rsidRPr="0060718B" w:rsidRDefault="0060718B" w:rsidP="0060718B">
            <w:pPr>
              <w:spacing w:after="0"/>
              <w:jc w:val="right"/>
              <w:rPr>
                <w:color w:val="000000"/>
                <w:sz w:val="16"/>
                <w:szCs w:val="16"/>
                <w:vertAlign w:val="subscript"/>
                <w:rPrChange w:id="12355" w:author="Steve Barbeaux" w:date="2022-10-10T12:25:00Z">
                  <w:rPr>
                    <w:color w:val="000000"/>
                    <w:sz w:val="14"/>
                    <w:szCs w:val="14"/>
                    <w:vertAlign w:val="subscript"/>
                  </w:rPr>
                </w:rPrChange>
              </w:rPr>
            </w:pPr>
            <w:ins w:id="12356" w:author="Steve Barbeaux" w:date="2022-10-10T12:23:00Z">
              <w:r w:rsidRPr="0060718B">
                <w:rPr>
                  <w:color w:val="000000"/>
                  <w:sz w:val="16"/>
                  <w:szCs w:val="16"/>
                  <w:rPrChange w:id="12357" w:author="Steve Barbeaux" w:date="2022-10-10T12:25:00Z">
                    <w:rPr>
                      <w:rFonts w:ascii="Calibri" w:hAnsi="Calibri" w:cs="Calibri"/>
                      <w:color w:val="000000"/>
                      <w:szCs w:val="22"/>
                    </w:rPr>
                  </w:rPrChange>
                </w:rPr>
                <w:t>58.38</w:t>
              </w:r>
            </w:ins>
            <w:del w:id="12358" w:author="Steve Barbeaux" w:date="2022-10-10T12:23:00Z">
              <w:r w:rsidRPr="0060718B" w:rsidDel="00FF3B86">
                <w:rPr>
                  <w:sz w:val="16"/>
                  <w:szCs w:val="16"/>
                  <w:rPrChange w:id="12359" w:author="Steve Barbeaux" w:date="2022-10-10T12:25:00Z">
                    <w:rPr>
                      <w:sz w:val="14"/>
                      <w:szCs w:val="14"/>
                    </w:rPr>
                  </w:rPrChange>
                </w:rPr>
                <w:delText>58.21</w:delText>
              </w:r>
            </w:del>
          </w:p>
        </w:tc>
      </w:tr>
      <w:tr w:rsidR="0060718B" w:rsidRPr="000460A7" w14:paraId="5EEC7266" w14:textId="77777777" w:rsidTr="0060718B">
        <w:tblPrEx>
          <w:tblW w:w="5180" w:type="pct"/>
          <w:tblInd w:w="-90" w:type="dxa"/>
          <w:tblLayout w:type="fixed"/>
          <w:tblPrExChange w:id="12360" w:author="Steve Barbeaux" w:date="2022-10-10T12:23:00Z">
            <w:tblPrEx>
              <w:tblW w:w="5180" w:type="pct"/>
              <w:tblInd w:w="-90" w:type="dxa"/>
              <w:tblLayout w:type="fixed"/>
            </w:tblPrEx>
          </w:tblPrExChange>
        </w:tblPrEx>
        <w:trPr>
          <w:trPrChange w:id="12361"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2362" w:author="Steve Barbeaux" w:date="2022-10-10T12:23:00Z">
              <w:tcPr>
                <w:tcW w:w="279" w:type="pct"/>
                <w:tcBorders>
                  <w:top w:val="nil"/>
                  <w:left w:val="nil"/>
                  <w:bottom w:val="nil"/>
                  <w:right w:val="nil"/>
                </w:tcBorders>
                <w:shd w:val="clear" w:color="auto" w:fill="auto"/>
                <w:noWrap/>
                <w:vAlign w:val="bottom"/>
                <w:hideMark/>
              </w:tcPr>
            </w:tcPrChange>
          </w:tcPr>
          <w:p w14:paraId="54ACD8AA" w14:textId="0625E228" w:rsidR="0060718B" w:rsidRPr="0060718B" w:rsidRDefault="0060718B" w:rsidP="0060718B">
            <w:pPr>
              <w:spacing w:after="0"/>
              <w:jc w:val="right"/>
              <w:rPr>
                <w:color w:val="000000"/>
                <w:sz w:val="16"/>
                <w:szCs w:val="16"/>
                <w:rPrChange w:id="12363" w:author="Steve Barbeaux" w:date="2022-10-10T12:25:00Z">
                  <w:rPr>
                    <w:color w:val="000000"/>
                    <w:sz w:val="14"/>
                    <w:szCs w:val="14"/>
                  </w:rPr>
                </w:rPrChange>
              </w:rPr>
            </w:pPr>
            <w:r w:rsidRPr="0060718B">
              <w:rPr>
                <w:sz w:val="16"/>
                <w:szCs w:val="16"/>
                <w:rPrChange w:id="12364" w:author="Steve Barbeaux" w:date="2022-10-10T12:25:00Z">
                  <w:rPr>
                    <w:sz w:val="14"/>
                    <w:szCs w:val="14"/>
                  </w:rPr>
                </w:rPrChange>
              </w:rPr>
              <w:t>1984</w:t>
            </w:r>
          </w:p>
        </w:tc>
        <w:tc>
          <w:tcPr>
            <w:tcW w:w="295" w:type="pct"/>
            <w:tcBorders>
              <w:top w:val="nil"/>
              <w:left w:val="nil"/>
              <w:bottom w:val="nil"/>
              <w:right w:val="nil"/>
            </w:tcBorders>
            <w:vAlign w:val="bottom"/>
            <w:tcPrChange w:id="12365" w:author="Steve Barbeaux" w:date="2022-10-10T12:23:00Z">
              <w:tcPr>
                <w:tcW w:w="295" w:type="pct"/>
                <w:gridSpan w:val="2"/>
                <w:tcBorders>
                  <w:top w:val="nil"/>
                  <w:left w:val="nil"/>
                  <w:bottom w:val="nil"/>
                  <w:right w:val="nil"/>
                </w:tcBorders>
              </w:tcPr>
            </w:tcPrChange>
          </w:tcPr>
          <w:p w14:paraId="0600D4AB" w14:textId="3803F513" w:rsidR="0060718B" w:rsidRPr="0060718B" w:rsidRDefault="0060718B" w:rsidP="0060718B">
            <w:pPr>
              <w:spacing w:after="0"/>
              <w:jc w:val="right"/>
              <w:rPr>
                <w:sz w:val="16"/>
                <w:szCs w:val="16"/>
                <w:rPrChange w:id="12366" w:author="Steve Barbeaux" w:date="2022-10-10T12:25:00Z">
                  <w:rPr>
                    <w:sz w:val="14"/>
                    <w:szCs w:val="14"/>
                  </w:rPr>
                </w:rPrChange>
              </w:rPr>
            </w:pPr>
            <w:ins w:id="12367" w:author="Steve Barbeaux" w:date="2022-10-10T12:23:00Z">
              <w:r w:rsidRPr="0060718B">
                <w:rPr>
                  <w:color w:val="000000"/>
                  <w:sz w:val="16"/>
                  <w:szCs w:val="16"/>
                  <w:rPrChange w:id="12368" w:author="Steve Barbeaux" w:date="2022-10-10T12:25:00Z">
                    <w:rPr>
                      <w:rFonts w:ascii="Calibri" w:hAnsi="Calibri" w:cs="Calibri"/>
                      <w:color w:val="000000"/>
                      <w:szCs w:val="22"/>
                    </w:rPr>
                  </w:rPrChange>
                </w:rPr>
                <w:t>1.00</w:t>
              </w:r>
            </w:ins>
            <w:del w:id="12369" w:author="Steve Barbeaux" w:date="2022-10-10T12:23:00Z">
              <w:r w:rsidRPr="0060718B" w:rsidDel="00FF3B86">
                <w:rPr>
                  <w:sz w:val="16"/>
                  <w:szCs w:val="16"/>
                  <w:rPrChange w:id="12370" w:author="Steve Barbeaux" w:date="2022-10-10T12:25:00Z">
                    <w:rPr>
                      <w:sz w:val="14"/>
                      <w:szCs w:val="14"/>
                    </w:rPr>
                  </w:rPrChange>
                </w:rPr>
                <w:delText>0.93</w:delText>
              </w:r>
            </w:del>
          </w:p>
        </w:tc>
        <w:tc>
          <w:tcPr>
            <w:tcW w:w="295" w:type="pct"/>
            <w:tcBorders>
              <w:top w:val="nil"/>
              <w:left w:val="nil"/>
              <w:bottom w:val="nil"/>
              <w:right w:val="nil"/>
            </w:tcBorders>
            <w:shd w:val="clear" w:color="auto" w:fill="auto"/>
            <w:noWrap/>
            <w:vAlign w:val="bottom"/>
            <w:hideMark/>
            <w:tcPrChange w:id="12371" w:author="Steve Barbeaux" w:date="2022-10-10T12:23:00Z">
              <w:tcPr>
                <w:tcW w:w="295" w:type="pct"/>
                <w:gridSpan w:val="2"/>
                <w:tcBorders>
                  <w:top w:val="nil"/>
                  <w:left w:val="nil"/>
                  <w:bottom w:val="nil"/>
                  <w:right w:val="nil"/>
                </w:tcBorders>
                <w:shd w:val="clear" w:color="auto" w:fill="auto"/>
                <w:noWrap/>
                <w:hideMark/>
              </w:tcPr>
            </w:tcPrChange>
          </w:tcPr>
          <w:p w14:paraId="68EB4E9A" w14:textId="75D256DE" w:rsidR="0060718B" w:rsidRPr="0060718B" w:rsidRDefault="0060718B" w:rsidP="0060718B">
            <w:pPr>
              <w:spacing w:after="0"/>
              <w:jc w:val="right"/>
              <w:rPr>
                <w:color w:val="000000"/>
                <w:sz w:val="16"/>
                <w:szCs w:val="16"/>
                <w:rPrChange w:id="12372" w:author="Steve Barbeaux" w:date="2022-10-10T12:25:00Z">
                  <w:rPr>
                    <w:color w:val="000000"/>
                    <w:sz w:val="14"/>
                    <w:szCs w:val="14"/>
                  </w:rPr>
                </w:rPrChange>
              </w:rPr>
            </w:pPr>
            <w:ins w:id="12373" w:author="Steve Barbeaux" w:date="2022-10-10T12:23:00Z">
              <w:r w:rsidRPr="0060718B">
                <w:rPr>
                  <w:color w:val="000000"/>
                  <w:sz w:val="16"/>
                  <w:szCs w:val="16"/>
                  <w:rPrChange w:id="12374" w:author="Steve Barbeaux" w:date="2022-10-10T12:25:00Z">
                    <w:rPr>
                      <w:rFonts w:ascii="Calibri" w:hAnsi="Calibri" w:cs="Calibri"/>
                      <w:color w:val="000000"/>
                      <w:szCs w:val="22"/>
                    </w:rPr>
                  </w:rPrChange>
                </w:rPr>
                <w:t>0.43</w:t>
              </w:r>
            </w:ins>
            <w:del w:id="12375" w:author="Steve Barbeaux" w:date="2022-10-10T12:23:00Z">
              <w:r w:rsidRPr="0060718B" w:rsidDel="00FF3B86">
                <w:rPr>
                  <w:sz w:val="16"/>
                  <w:szCs w:val="16"/>
                  <w:rPrChange w:id="12376" w:author="Steve Barbeaux" w:date="2022-10-10T12:25:00Z">
                    <w:rPr>
                      <w:sz w:val="14"/>
                      <w:szCs w:val="14"/>
                    </w:rPr>
                  </w:rPrChange>
                </w:rPr>
                <w:delText>0.41</w:delText>
              </w:r>
            </w:del>
          </w:p>
        </w:tc>
        <w:tc>
          <w:tcPr>
            <w:tcW w:w="295" w:type="pct"/>
            <w:tcBorders>
              <w:top w:val="nil"/>
              <w:left w:val="nil"/>
              <w:bottom w:val="nil"/>
              <w:right w:val="nil"/>
            </w:tcBorders>
            <w:shd w:val="clear" w:color="auto" w:fill="auto"/>
            <w:noWrap/>
            <w:vAlign w:val="bottom"/>
            <w:hideMark/>
            <w:tcPrChange w:id="12377" w:author="Steve Barbeaux" w:date="2022-10-10T12:23:00Z">
              <w:tcPr>
                <w:tcW w:w="295" w:type="pct"/>
                <w:tcBorders>
                  <w:top w:val="nil"/>
                  <w:left w:val="nil"/>
                  <w:bottom w:val="nil"/>
                  <w:right w:val="nil"/>
                </w:tcBorders>
                <w:shd w:val="clear" w:color="auto" w:fill="auto"/>
                <w:noWrap/>
                <w:hideMark/>
              </w:tcPr>
            </w:tcPrChange>
          </w:tcPr>
          <w:p w14:paraId="263369C6" w14:textId="4A9BA646" w:rsidR="0060718B" w:rsidRPr="0060718B" w:rsidRDefault="0060718B" w:rsidP="0060718B">
            <w:pPr>
              <w:spacing w:after="0"/>
              <w:jc w:val="right"/>
              <w:rPr>
                <w:color w:val="000000"/>
                <w:sz w:val="16"/>
                <w:szCs w:val="16"/>
                <w:rPrChange w:id="12378" w:author="Steve Barbeaux" w:date="2022-10-10T12:25:00Z">
                  <w:rPr>
                    <w:color w:val="000000"/>
                    <w:sz w:val="14"/>
                    <w:szCs w:val="14"/>
                  </w:rPr>
                </w:rPrChange>
              </w:rPr>
            </w:pPr>
            <w:ins w:id="12379" w:author="Steve Barbeaux" w:date="2022-10-10T12:23:00Z">
              <w:r w:rsidRPr="0060718B">
                <w:rPr>
                  <w:color w:val="000000"/>
                  <w:sz w:val="16"/>
                  <w:szCs w:val="16"/>
                  <w:rPrChange w:id="12380" w:author="Steve Barbeaux" w:date="2022-10-10T12:25:00Z">
                    <w:rPr>
                      <w:rFonts w:ascii="Calibri" w:hAnsi="Calibri" w:cs="Calibri"/>
                      <w:color w:val="000000"/>
                      <w:szCs w:val="22"/>
                    </w:rPr>
                  </w:rPrChange>
                </w:rPr>
                <w:t>2.41</w:t>
              </w:r>
            </w:ins>
            <w:del w:id="12381" w:author="Steve Barbeaux" w:date="2022-10-10T12:23:00Z">
              <w:r w:rsidRPr="0060718B" w:rsidDel="00FF3B86">
                <w:rPr>
                  <w:sz w:val="16"/>
                  <w:szCs w:val="16"/>
                  <w:rPrChange w:id="12382" w:author="Steve Barbeaux" w:date="2022-10-10T12:25:00Z">
                    <w:rPr>
                      <w:sz w:val="14"/>
                      <w:szCs w:val="14"/>
                    </w:rPr>
                  </w:rPrChange>
                </w:rPr>
                <w:delText>2.31</w:delText>
              </w:r>
            </w:del>
          </w:p>
        </w:tc>
        <w:tc>
          <w:tcPr>
            <w:tcW w:w="295" w:type="pct"/>
            <w:tcBorders>
              <w:top w:val="nil"/>
              <w:left w:val="nil"/>
              <w:bottom w:val="nil"/>
              <w:right w:val="nil"/>
            </w:tcBorders>
            <w:shd w:val="clear" w:color="auto" w:fill="auto"/>
            <w:noWrap/>
            <w:vAlign w:val="bottom"/>
            <w:hideMark/>
            <w:tcPrChange w:id="12383" w:author="Steve Barbeaux" w:date="2022-10-10T12:23:00Z">
              <w:tcPr>
                <w:tcW w:w="295" w:type="pct"/>
                <w:gridSpan w:val="2"/>
                <w:tcBorders>
                  <w:top w:val="nil"/>
                  <w:left w:val="nil"/>
                  <w:bottom w:val="nil"/>
                  <w:right w:val="nil"/>
                </w:tcBorders>
                <w:shd w:val="clear" w:color="auto" w:fill="auto"/>
                <w:noWrap/>
                <w:hideMark/>
              </w:tcPr>
            </w:tcPrChange>
          </w:tcPr>
          <w:p w14:paraId="1D6DA620" w14:textId="440AD989" w:rsidR="0060718B" w:rsidRPr="0060718B" w:rsidRDefault="0060718B" w:rsidP="0060718B">
            <w:pPr>
              <w:spacing w:after="0"/>
              <w:jc w:val="right"/>
              <w:rPr>
                <w:color w:val="000000"/>
                <w:sz w:val="16"/>
                <w:szCs w:val="16"/>
                <w:rPrChange w:id="12384" w:author="Steve Barbeaux" w:date="2022-10-10T12:25:00Z">
                  <w:rPr>
                    <w:color w:val="000000"/>
                    <w:sz w:val="14"/>
                    <w:szCs w:val="14"/>
                  </w:rPr>
                </w:rPrChange>
              </w:rPr>
            </w:pPr>
            <w:ins w:id="12385" w:author="Steve Barbeaux" w:date="2022-10-10T12:23:00Z">
              <w:r w:rsidRPr="0060718B">
                <w:rPr>
                  <w:color w:val="000000"/>
                  <w:sz w:val="16"/>
                  <w:szCs w:val="16"/>
                  <w:rPrChange w:id="12386" w:author="Steve Barbeaux" w:date="2022-10-10T12:25:00Z">
                    <w:rPr>
                      <w:rFonts w:ascii="Calibri" w:hAnsi="Calibri" w:cs="Calibri"/>
                      <w:color w:val="000000"/>
                      <w:szCs w:val="22"/>
                    </w:rPr>
                  </w:rPrChange>
                </w:rPr>
                <w:t>0.83</w:t>
              </w:r>
            </w:ins>
            <w:del w:id="12387" w:author="Steve Barbeaux" w:date="2022-10-10T12:23:00Z">
              <w:r w:rsidRPr="0060718B" w:rsidDel="00FF3B86">
                <w:rPr>
                  <w:sz w:val="16"/>
                  <w:szCs w:val="16"/>
                  <w:rPrChange w:id="12388" w:author="Steve Barbeaux" w:date="2022-10-10T12:25:00Z">
                    <w:rPr>
                      <w:sz w:val="14"/>
                      <w:szCs w:val="14"/>
                    </w:rPr>
                  </w:rPrChange>
                </w:rPr>
                <w:delText>0.82</w:delText>
              </w:r>
            </w:del>
          </w:p>
        </w:tc>
        <w:tc>
          <w:tcPr>
            <w:tcW w:w="295" w:type="pct"/>
            <w:tcBorders>
              <w:top w:val="nil"/>
              <w:left w:val="nil"/>
              <w:bottom w:val="nil"/>
              <w:right w:val="nil"/>
            </w:tcBorders>
            <w:shd w:val="clear" w:color="auto" w:fill="auto"/>
            <w:noWrap/>
            <w:vAlign w:val="bottom"/>
            <w:hideMark/>
            <w:tcPrChange w:id="12389" w:author="Steve Barbeaux" w:date="2022-10-10T12:23:00Z">
              <w:tcPr>
                <w:tcW w:w="295" w:type="pct"/>
                <w:gridSpan w:val="2"/>
                <w:tcBorders>
                  <w:top w:val="nil"/>
                  <w:left w:val="nil"/>
                  <w:bottom w:val="nil"/>
                  <w:right w:val="nil"/>
                </w:tcBorders>
                <w:shd w:val="clear" w:color="auto" w:fill="auto"/>
                <w:noWrap/>
                <w:hideMark/>
              </w:tcPr>
            </w:tcPrChange>
          </w:tcPr>
          <w:p w14:paraId="128AE142" w14:textId="41C56070" w:rsidR="0060718B" w:rsidRPr="0060718B" w:rsidRDefault="0060718B" w:rsidP="0060718B">
            <w:pPr>
              <w:spacing w:after="0"/>
              <w:jc w:val="right"/>
              <w:rPr>
                <w:color w:val="000000"/>
                <w:sz w:val="16"/>
                <w:szCs w:val="16"/>
                <w:rPrChange w:id="12390" w:author="Steve Barbeaux" w:date="2022-10-10T12:25:00Z">
                  <w:rPr>
                    <w:color w:val="000000"/>
                    <w:sz w:val="14"/>
                    <w:szCs w:val="14"/>
                  </w:rPr>
                </w:rPrChange>
              </w:rPr>
            </w:pPr>
            <w:ins w:id="12391" w:author="Steve Barbeaux" w:date="2022-10-10T12:23:00Z">
              <w:r w:rsidRPr="0060718B">
                <w:rPr>
                  <w:color w:val="000000"/>
                  <w:sz w:val="16"/>
                  <w:szCs w:val="16"/>
                  <w:rPrChange w:id="12392" w:author="Steve Barbeaux" w:date="2022-10-10T12:25:00Z">
                    <w:rPr>
                      <w:rFonts w:ascii="Calibri" w:hAnsi="Calibri" w:cs="Calibri"/>
                      <w:color w:val="000000"/>
                      <w:szCs w:val="22"/>
                    </w:rPr>
                  </w:rPrChange>
                </w:rPr>
                <w:t>0.82</w:t>
              </w:r>
            </w:ins>
            <w:del w:id="12393" w:author="Steve Barbeaux" w:date="2022-10-10T12:23:00Z">
              <w:r w:rsidRPr="0060718B" w:rsidDel="00FF3B86">
                <w:rPr>
                  <w:sz w:val="16"/>
                  <w:szCs w:val="16"/>
                  <w:rPrChange w:id="12394" w:author="Steve Barbeaux" w:date="2022-10-10T12:25:00Z">
                    <w:rPr>
                      <w:sz w:val="14"/>
                      <w:szCs w:val="14"/>
                    </w:rPr>
                  </w:rPrChange>
                </w:rPr>
                <w:delText>0.81</w:delText>
              </w:r>
            </w:del>
          </w:p>
        </w:tc>
        <w:tc>
          <w:tcPr>
            <w:tcW w:w="295" w:type="pct"/>
            <w:tcBorders>
              <w:top w:val="nil"/>
              <w:left w:val="nil"/>
              <w:bottom w:val="nil"/>
              <w:right w:val="nil"/>
            </w:tcBorders>
            <w:shd w:val="clear" w:color="auto" w:fill="auto"/>
            <w:noWrap/>
            <w:vAlign w:val="bottom"/>
            <w:hideMark/>
            <w:tcPrChange w:id="12395" w:author="Steve Barbeaux" w:date="2022-10-10T12:23:00Z">
              <w:tcPr>
                <w:tcW w:w="295" w:type="pct"/>
                <w:gridSpan w:val="2"/>
                <w:tcBorders>
                  <w:top w:val="nil"/>
                  <w:left w:val="nil"/>
                  <w:bottom w:val="nil"/>
                  <w:right w:val="nil"/>
                </w:tcBorders>
                <w:shd w:val="clear" w:color="auto" w:fill="auto"/>
                <w:noWrap/>
                <w:hideMark/>
              </w:tcPr>
            </w:tcPrChange>
          </w:tcPr>
          <w:p w14:paraId="74F06D53" w14:textId="55819575" w:rsidR="0060718B" w:rsidRPr="0060718B" w:rsidRDefault="0060718B" w:rsidP="0060718B">
            <w:pPr>
              <w:spacing w:after="0"/>
              <w:jc w:val="right"/>
              <w:rPr>
                <w:color w:val="000000"/>
                <w:sz w:val="16"/>
                <w:szCs w:val="16"/>
                <w:rPrChange w:id="12396" w:author="Steve Barbeaux" w:date="2022-10-10T12:25:00Z">
                  <w:rPr>
                    <w:color w:val="000000"/>
                    <w:sz w:val="14"/>
                    <w:szCs w:val="14"/>
                  </w:rPr>
                </w:rPrChange>
              </w:rPr>
            </w:pPr>
            <w:ins w:id="12397" w:author="Steve Barbeaux" w:date="2022-10-10T12:23:00Z">
              <w:r w:rsidRPr="0060718B">
                <w:rPr>
                  <w:color w:val="000000"/>
                  <w:sz w:val="16"/>
                  <w:szCs w:val="16"/>
                  <w:rPrChange w:id="12398" w:author="Steve Barbeaux" w:date="2022-10-10T12:25:00Z">
                    <w:rPr>
                      <w:rFonts w:ascii="Calibri" w:hAnsi="Calibri" w:cs="Calibri"/>
                      <w:color w:val="000000"/>
                      <w:szCs w:val="22"/>
                    </w:rPr>
                  </w:rPrChange>
                </w:rPr>
                <w:t>31.19</w:t>
              </w:r>
            </w:ins>
            <w:del w:id="12399" w:author="Steve Barbeaux" w:date="2022-10-10T12:23:00Z">
              <w:r w:rsidRPr="0060718B" w:rsidDel="00FF3B86">
                <w:rPr>
                  <w:sz w:val="16"/>
                  <w:szCs w:val="16"/>
                  <w:rPrChange w:id="12400" w:author="Steve Barbeaux" w:date="2022-10-10T12:25:00Z">
                    <w:rPr>
                      <w:sz w:val="14"/>
                      <w:szCs w:val="14"/>
                    </w:rPr>
                  </w:rPrChange>
                </w:rPr>
                <w:delText>31.02</w:delText>
              </w:r>
            </w:del>
          </w:p>
        </w:tc>
        <w:tc>
          <w:tcPr>
            <w:tcW w:w="295" w:type="pct"/>
            <w:tcBorders>
              <w:top w:val="nil"/>
              <w:left w:val="nil"/>
              <w:bottom w:val="nil"/>
              <w:right w:val="nil"/>
            </w:tcBorders>
            <w:shd w:val="clear" w:color="auto" w:fill="auto"/>
            <w:noWrap/>
            <w:vAlign w:val="bottom"/>
            <w:hideMark/>
            <w:tcPrChange w:id="12401" w:author="Steve Barbeaux" w:date="2022-10-10T12:23:00Z">
              <w:tcPr>
                <w:tcW w:w="295" w:type="pct"/>
                <w:tcBorders>
                  <w:top w:val="nil"/>
                  <w:left w:val="nil"/>
                  <w:bottom w:val="nil"/>
                  <w:right w:val="nil"/>
                </w:tcBorders>
                <w:shd w:val="clear" w:color="auto" w:fill="auto"/>
                <w:noWrap/>
                <w:hideMark/>
              </w:tcPr>
            </w:tcPrChange>
          </w:tcPr>
          <w:p w14:paraId="469F0CE0" w14:textId="71C7891E" w:rsidR="0060718B" w:rsidRPr="0060718B" w:rsidRDefault="0060718B" w:rsidP="0060718B">
            <w:pPr>
              <w:spacing w:after="0"/>
              <w:jc w:val="right"/>
              <w:rPr>
                <w:color w:val="000000"/>
                <w:sz w:val="16"/>
                <w:szCs w:val="16"/>
                <w:rPrChange w:id="12402" w:author="Steve Barbeaux" w:date="2022-10-10T12:25:00Z">
                  <w:rPr>
                    <w:color w:val="000000"/>
                    <w:sz w:val="14"/>
                    <w:szCs w:val="14"/>
                  </w:rPr>
                </w:rPrChange>
              </w:rPr>
            </w:pPr>
            <w:ins w:id="12403" w:author="Steve Barbeaux" w:date="2022-10-10T12:23:00Z">
              <w:r w:rsidRPr="0060718B">
                <w:rPr>
                  <w:color w:val="000000"/>
                  <w:sz w:val="16"/>
                  <w:szCs w:val="16"/>
                  <w:rPrChange w:id="12404" w:author="Steve Barbeaux" w:date="2022-10-10T12:25:00Z">
                    <w:rPr>
                      <w:rFonts w:ascii="Calibri" w:hAnsi="Calibri" w:cs="Calibri"/>
                      <w:color w:val="000000"/>
                      <w:szCs w:val="22"/>
                    </w:rPr>
                  </w:rPrChange>
                </w:rPr>
                <w:t>2.97</w:t>
              </w:r>
            </w:ins>
            <w:del w:id="12405" w:author="Steve Barbeaux" w:date="2022-10-10T12:23:00Z">
              <w:r w:rsidRPr="0060718B" w:rsidDel="00FF3B86">
                <w:rPr>
                  <w:sz w:val="16"/>
                  <w:szCs w:val="16"/>
                  <w:rPrChange w:id="12406" w:author="Steve Barbeaux" w:date="2022-10-10T12:25:00Z">
                    <w:rPr>
                      <w:sz w:val="14"/>
                      <w:szCs w:val="14"/>
                    </w:rPr>
                  </w:rPrChange>
                </w:rPr>
                <w:delText>2.98</w:delText>
              </w:r>
            </w:del>
          </w:p>
        </w:tc>
        <w:tc>
          <w:tcPr>
            <w:tcW w:w="295" w:type="pct"/>
            <w:tcBorders>
              <w:top w:val="nil"/>
              <w:left w:val="nil"/>
              <w:bottom w:val="nil"/>
              <w:right w:val="nil"/>
            </w:tcBorders>
            <w:shd w:val="clear" w:color="auto" w:fill="auto"/>
            <w:noWrap/>
            <w:vAlign w:val="bottom"/>
            <w:hideMark/>
            <w:tcPrChange w:id="12407" w:author="Steve Barbeaux" w:date="2022-10-10T12:23:00Z">
              <w:tcPr>
                <w:tcW w:w="295" w:type="pct"/>
                <w:gridSpan w:val="2"/>
                <w:tcBorders>
                  <w:top w:val="nil"/>
                  <w:left w:val="nil"/>
                  <w:bottom w:val="nil"/>
                  <w:right w:val="nil"/>
                </w:tcBorders>
                <w:shd w:val="clear" w:color="auto" w:fill="auto"/>
                <w:noWrap/>
                <w:hideMark/>
              </w:tcPr>
            </w:tcPrChange>
          </w:tcPr>
          <w:p w14:paraId="5EBDD3CD" w14:textId="66A524B9" w:rsidR="0060718B" w:rsidRPr="0060718B" w:rsidRDefault="0060718B" w:rsidP="0060718B">
            <w:pPr>
              <w:spacing w:after="0"/>
              <w:jc w:val="right"/>
              <w:rPr>
                <w:color w:val="000000"/>
                <w:sz w:val="16"/>
                <w:szCs w:val="16"/>
                <w:rPrChange w:id="12408" w:author="Steve Barbeaux" w:date="2022-10-10T12:25:00Z">
                  <w:rPr>
                    <w:color w:val="000000"/>
                    <w:sz w:val="14"/>
                    <w:szCs w:val="14"/>
                  </w:rPr>
                </w:rPrChange>
              </w:rPr>
            </w:pPr>
            <w:ins w:id="12409" w:author="Steve Barbeaux" w:date="2022-10-10T12:23:00Z">
              <w:r w:rsidRPr="0060718B">
                <w:rPr>
                  <w:color w:val="000000"/>
                  <w:sz w:val="16"/>
                  <w:szCs w:val="16"/>
                  <w:rPrChange w:id="12410" w:author="Steve Barbeaux" w:date="2022-10-10T12:25:00Z">
                    <w:rPr>
                      <w:rFonts w:ascii="Calibri" w:hAnsi="Calibri" w:cs="Calibri"/>
                      <w:color w:val="000000"/>
                      <w:szCs w:val="22"/>
                    </w:rPr>
                  </w:rPrChange>
                </w:rPr>
                <w:t>2.72</w:t>
              </w:r>
            </w:ins>
            <w:del w:id="12411" w:author="Steve Barbeaux" w:date="2022-10-10T12:23:00Z">
              <w:r w:rsidRPr="0060718B" w:rsidDel="00FF3B86">
                <w:rPr>
                  <w:sz w:val="16"/>
                  <w:szCs w:val="16"/>
                  <w:rPrChange w:id="12412" w:author="Steve Barbeaux" w:date="2022-10-10T12:25:00Z">
                    <w:rPr>
                      <w:sz w:val="14"/>
                      <w:szCs w:val="14"/>
                    </w:rPr>
                  </w:rPrChange>
                </w:rPr>
                <w:delText>2.72</w:delText>
              </w:r>
            </w:del>
          </w:p>
        </w:tc>
        <w:tc>
          <w:tcPr>
            <w:tcW w:w="295" w:type="pct"/>
            <w:tcBorders>
              <w:top w:val="nil"/>
              <w:left w:val="nil"/>
              <w:bottom w:val="nil"/>
              <w:right w:val="nil"/>
            </w:tcBorders>
            <w:shd w:val="clear" w:color="auto" w:fill="auto"/>
            <w:noWrap/>
            <w:vAlign w:val="bottom"/>
            <w:hideMark/>
            <w:tcPrChange w:id="12413" w:author="Steve Barbeaux" w:date="2022-10-10T12:23:00Z">
              <w:tcPr>
                <w:tcW w:w="295" w:type="pct"/>
                <w:gridSpan w:val="2"/>
                <w:tcBorders>
                  <w:top w:val="nil"/>
                  <w:left w:val="nil"/>
                  <w:bottom w:val="nil"/>
                  <w:right w:val="nil"/>
                </w:tcBorders>
                <w:shd w:val="clear" w:color="auto" w:fill="auto"/>
                <w:noWrap/>
                <w:hideMark/>
              </w:tcPr>
            </w:tcPrChange>
          </w:tcPr>
          <w:p w14:paraId="337344ED" w14:textId="6272F423" w:rsidR="0060718B" w:rsidRPr="0060718B" w:rsidRDefault="0060718B" w:rsidP="0060718B">
            <w:pPr>
              <w:spacing w:after="0"/>
              <w:jc w:val="right"/>
              <w:rPr>
                <w:color w:val="000000"/>
                <w:sz w:val="16"/>
                <w:szCs w:val="16"/>
                <w:rPrChange w:id="12414" w:author="Steve Barbeaux" w:date="2022-10-10T12:25:00Z">
                  <w:rPr>
                    <w:color w:val="000000"/>
                    <w:sz w:val="14"/>
                    <w:szCs w:val="14"/>
                  </w:rPr>
                </w:rPrChange>
              </w:rPr>
            </w:pPr>
            <w:ins w:id="12415" w:author="Steve Barbeaux" w:date="2022-10-10T12:23:00Z">
              <w:r w:rsidRPr="0060718B">
                <w:rPr>
                  <w:color w:val="000000"/>
                  <w:sz w:val="16"/>
                  <w:szCs w:val="16"/>
                  <w:rPrChange w:id="12416" w:author="Steve Barbeaux" w:date="2022-10-10T12:25:00Z">
                    <w:rPr>
                      <w:rFonts w:ascii="Calibri" w:hAnsi="Calibri" w:cs="Calibri"/>
                      <w:color w:val="000000"/>
                      <w:szCs w:val="22"/>
                    </w:rPr>
                  </w:rPrChange>
                </w:rPr>
                <w:t>1.81</w:t>
              </w:r>
            </w:ins>
            <w:del w:id="12417" w:author="Steve Barbeaux" w:date="2022-10-10T12:23:00Z">
              <w:r w:rsidRPr="0060718B" w:rsidDel="00FF3B86">
                <w:rPr>
                  <w:sz w:val="16"/>
                  <w:szCs w:val="16"/>
                  <w:rPrChange w:id="12418" w:author="Steve Barbeaux" w:date="2022-10-10T12:25:00Z">
                    <w:rPr>
                      <w:sz w:val="14"/>
                      <w:szCs w:val="14"/>
                    </w:rPr>
                  </w:rPrChange>
                </w:rPr>
                <w:delText>1.85</w:delText>
              </w:r>
            </w:del>
          </w:p>
        </w:tc>
        <w:tc>
          <w:tcPr>
            <w:tcW w:w="295" w:type="pct"/>
            <w:tcBorders>
              <w:top w:val="nil"/>
              <w:left w:val="nil"/>
              <w:bottom w:val="nil"/>
              <w:right w:val="nil"/>
            </w:tcBorders>
            <w:shd w:val="clear" w:color="auto" w:fill="auto"/>
            <w:noWrap/>
            <w:vAlign w:val="bottom"/>
            <w:hideMark/>
            <w:tcPrChange w:id="12419" w:author="Steve Barbeaux" w:date="2022-10-10T12:23:00Z">
              <w:tcPr>
                <w:tcW w:w="295" w:type="pct"/>
                <w:tcBorders>
                  <w:top w:val="nil"/>
                  <w:left w:val="nil"/>
                  <w:bottom w:val="nil"/>
                  <w:right w:val="nil"/>
                </w:tcBorders>
                <w:shd w:val="clear" w:color="auto" w:fill="auto"/>
                <w:noWrap/>
                <w:hideMark/>
              </w:tcPr>
            </w:tcPrChange>
          </w:tcPr>
          <w:p w14:paraId="68280FB0" w14:textId="56F801C4" w:rsidR="0060718B" w:rsidRPr="0060718B" w:rsidRDefault="0060718B" w:rsidP="0060718B">
            <w:pPr>
              <w:spacing w:after="0"/>
              <w:jc w:val="right"/>
              <w:rPr>
                <w:color w:val="000000"/>
                <w:sz w:val="16"/>
                <w:szCs w:val="16"/>
                <w:rPrChange w:id="12420" w:author="Steve Barbeaux" w:date="2022-10-10T12:25:00Z">
                  <w:rPr>
                    <w:color w:val="000000"/>
                    <w:sz w:val="14"/>
                    <w:szCs w:val="14"/>
                  </w:rPr>
                </w:rPrChange>
              </w:rPr>
            </w:pPr>
            <w:ins w:id="12421" w:author="Steve Barbeaux" w:date="2022-10-10T12:23:00Z">
              <w:r w:rsidRPr="0060718B">
                <w:rPr>
                  <w:color w:val="000000"/>
                  <w:sz w:val="16"/>
                  <w:szCs w:val="16"/>
                  <w:rPrChange w:id="12422" w:author="Steve Barbeaux" w:date="2022-10-10T12:25:00Z">
                    <w:rPr>
                      <w:rFonts w:ascii="Calibri" w:hAnsi="Calibri" w:cs="Calibri"/>
                      <w:color w:val="000000"/>
                      <w:szCs w:val="22"/>
                    </w:rPr>
                  </w:rPrChange>
                </w:rPr>
                <w:t>1.90</w:t>
              </w:r>
            </w:ins>
            <w:del w:id="12423" w:author="Steve Barbeaux" w:date="2022-10-10T12:23:00Z">
              <w:r w:rsidRPr="0060718B" w:rsidDel="00FF3B86">
                <w:rPr>
                  <w:sz w:val="16"/>
                  <w:szCs w:val="16"/>
                  <w:rPrChange w:id="12424" w:author="Steve Barbeaux" w:date="2022-10-10T12:25:00Z">
                    <w:rPr>
                      <w:sz w:val="14"/>
                      <w:szCs w:val="14"/>
                    </w:rPr>
                  </w:rPrChange>
                </w:rPr>
                <w:delText>1.95</w:delText>
              </w:r>
            </w:del>
          </w:p>
        </w:tc>
        <w:tc>
          <w:tcPr>
            <w:tcW w:w="295" w:type="pct"/>
            <w:tcBorders>
              <w:top w:val="nil"/>
              <w:left w:val="nil"/>
              <w:bottom w:val="nil"/>
              <w:right w:val="nil"/>
            </w:tcBorders>
            <w:shd w:val="clear" w:color="auto" w:fill="auto"/>
            <w:noWrap/>
            <w:vAlign w:val="bottom"/>
            <w:hideMark/>
            <w:tcPrChange w:id="12425" w:author="Steve Barbeaux" w:date="2022-10-10T12:23:00Z">
              <w:tcPr>
                <w:tcW w:w="295" w:type="pct"/>
                <w:gridSpan w:val="2"/>
                <w:tcBorders>
                  <w:top w:val="nil"/>
                  <w:left w:val="nil"/>
                  <w:bottom w:val="nil"/>
                  <w:right w:val="nil"/>
                </w:tcBorders>
                <w:shd w:val="clear" w:color="auto" w:fill="auto"/>
                <w:noWrap/>
                <w:hideMark/>
              </w:tcPr>
            </w:tcPrChange>
          </w:tcPr>
          <w:p w14:paraId="63EEB9BD" w14:textId="5ED52FB8" w:rsidR="0060718B" w:rsidRPr="0060718B" w:rsidRDefault="0060718B" w:rsidP="0060718B">
            <w:pPr>
              <w:spacing w:after="0"/>
              <w:jc w:val="right"/>
              <w:rPr>
                <w:color w:val="000000"/>
                <w:sz w:val="16"/>
                <w:szCs w:val="16"/>
                <w:rPrChange w:id="12426" w:author="Steve Barbeaux" w:date="2022-10-10T12:25:00Z">
                  <w:rPr>
                    <w:color w:val="000000"/>
                    <w:sz w:val="14"/>
                    <w:szCs w:val="14"/>
                  </w:rPr>
                </w:rPrChange>
              </w:rPr>
            </w:pPr>
            <w:ins w:id="12427" w:author="Steve Barbeaux" w:date="2022-10-10T12:23:00Z">
              <w:r w:rsidRPr="0060718B">
                <w:rPr>
                  <w:color w:val="000000"/>
                  <w:sz w:val="16"/>
                  <w:szCs w:val="16"/>
                  <w:rPrChange w:id="12428" w:author="Steve Barbeaux" w:date="2022-10-10T12:25:00Z">
                    <w:rPr>
                      <w:rFonts w:ascii="Calibri" w:hAnsi="Calibri" w:cs="Calibri"/>
                      <w:color w:val="000000"/>
                      <w:szCs w:val="22"/>
                    </w:rPr>
                  </w:rPrChange>
                </w:rPr>
                <w:t>0.94</w:t>
              </w:r>
            </w:ins>
            <w:del w:id="12429" w:author="Steve Barbeaux" w:date="2022-10-10T12:23:00Z">
              <w:r w:rsidRPr="0060718B" w:rsidDel="00FF3B86">
                <w:rPr>
                  <w:sz w:val="16"/>
                  <w:szCs w:val="16"/>
                  <w:rPrChange w:id="12430" w:author="Steve Barbeaux" w:date="2022-10-10T12:25:00Z">
                    <w:rPr>
                      <w:sz w:val="14"/>
                      <w:szCs w:val="14"/>
                    </w:rPr>
                  </w:rPrChange>
                </w:rPr>
                <w:delText>0.98</w:delText>
              </w:r>
            </w:del>
          </w:p>
        </w:tc>
        <w:tc>
          <w:tcPr>
            <w:tcW w:w="295" w:type="pct"/>
            <w:tcBorders>
              <w:top w:val="nil"/>
              <w:left w:val="nil"/>
              <w:bottom w:val="nil"/>
              <w:right w:val="nil"/>
            </w:tcBorders>
            <w:shd w:val="clear" w:color="auto" w:fill="auto"/>
            <w:noWrap/>
            <w:vAlign w:val="bottom"/>
            <w:hideMark/>
            <w:tcPrChange w:id="12431" w:author="Steve Barbeaux" w:date="2022-10-10T12:23:00Z">
              <w:tcPr>
                <w:tcW w:w="295" w:type="pct"/>
                <w:gridSpan w:val="2"/>
                <w:tcBorders>
                  <w:top w:val="nil"/>
                  <w:left w:val="nil"/>
                  <w:bottom w:val="nil"/>
                  <w:right w:val="nil"/>
                </w:tcBorders>
                <w:shd w:val="clear" w:color="auto" w:fill="auto"/>
                <w:noWrap/>
                <w:hideMark/>
              </w:tcPr>
            </w:tcPrChange>
          </w:tcPr>
          <w:p w14:paraId="58586997" w14:textId="63382B24" w:rsidR="0060718B" w:rsidRPr="0060718B" w:rsidRDefault="0060718B" w:rsidP="0060718B">
            <w:pPr>
              <w:spacing w:after="0"/>
              <w:jc w:val="right"/>
              <w:rPr>
                <w:color w:val="000000"/>
                <w:sz w:val="16"/>
                <w:szCs w:val="16"/>
                <w:rPrChange w:id="12432" w:author="Steve Barbeaux" w:date="2022-10-10T12:25:00Z">
                  <w:rPr>
                    <w:color w:val="000000"/>
                    <w:sz w:val="14"/>
                    <w:szCs w:val="14"/>
                  </w:rPr>
                </w:rPrChange>
              </w:rPr>
            </w:pPr>
            <w:ins w:id="12433" w:author="Steve Barbeaux" w:date="2022-10-10T12:23:00Z">
              <w:r w:rsidRPr="0060718B">
                <w:rPr>
                  <w:color w:val="000000"/>
                  <w:sz w:val="16"/>
                  <w:szCs w:val="16"/>
                  <w:rPrChange w:id="12434" w:author="Steve Barbeaux" w:date="2022-10-10T12:25:00Z">
                    <w:rPr>
                      <w:rFonts w:ascii="Calibri" w:hAnsi="Calibri" w:cs="Calibri"/>
                      <w:color w:val="000000"/>
                      <w:szCs w:val="22"/>
                    </w:rPr>
                  </w:rPrChange>
                </w:rPr>
                <w:t>1.33</w:t>
              </w:r>
            </w:ins>
            <w:del w:id="12435" w:author="Steve Barbeaux" w:date="2022-10-10T12:23:00Z">
              <w:r w:rsidRPr="0060718B" w:rsidDel="00FF3B86">
                <w:rPr>
                  <w:sz w:val="16"/>
                  <w:szCs w:val="16"/>
                  <w:rPrChange w:id="12436" w:author="Steve Barbeaux" w:date="2022-10-10T12:25:00Z">
                    <w:rPr>
                      <w:sz w:val="14"/>
                      <w:szCs w:val="14"/>
                    </w:rPr>
                  </w:rPrChange>
                </w:rPr>
                <w:delText>1.39</w:delText>
              </w:r>
            </w:del>
          </w:p>
        </w:tc>
        <w:tc>
          <w:tcPr>
            <w:tcW w:w="295" w:type="pct"/>
            <w:tcBorders>
              <w:top w:val="nil"/>
              <w:left w:val="nil"/>
              <w:bottom w:val="nil"/>
              <w:right w:val="nil"/>
            </w:tcBorders>
            <w:shd w:val="clear" w:color="auto" w:fill="auto"/>
            <w:noWrap/>
            <w:vAlign w:val="bottom"/>
            <w:hideMark/>
            <w:tcPrChange w:id="12437" w:author="Steve Barbeaux" w:date="2022-10-10T12:23:00Z">
              <w:tcPr>
                <w:tcW w:w="295" w:type="pct"/>
                <w:gridSpan w:val="2"/>
                <w:tcBorders>
                  <w:top w:val="nil"/>
                  <w:left w:val="nil"/>
                  <w:bottom w:val="nil"/>
                  <w:right w:val="nil"/>
                </w:tcBorders>
                <w:shd w:val="clear" w:color="auto" w:fill="auto"/>
                <w:noWrap/>
                <w:hideMark/>
              </w:tcPr>
            </w:tcPrChange>
          </w:tcPr>
          <w:p w14:paraId="52D7AF34" w14:textId="1C38F6E3" w:rsidR="0060718B" w:rsidRPr="0060718B" w:rsidRDefault="0060718B" w:rsidP="0060718B">
            <w:pPr>
              <w:spacing w:after="0"/>
              <w:jc w:val="right"/>
              <w:rPr>
                <w:color w:val="000000"/>
                <w:sz w:val="16"/>
                <w:szCs w:val="16"/>
                <w:rPrChange w:id="12438" w:author="Steve Barbeaux" w:date="2022-10-10T12:25:00Z">
                  <w:rPr>
                    <w:color w:val="000000"/>
                    <w:sz w:val="14"/>
                    <w:szCs w:val="14"/>
                  </w:rPr>
                </w:rPrChange>
              </w:rPr>
            </w:pPr>
            <w:ins w:id="12439" w:author="Steve Barbeaux" w:date="2022-10-10T12:23:00Z">
              <w:r w:rsidRPr="0060718B">
                <w:rPr>
                  <w:color w:val="000000"/>
                  <w:sz w:val="16"/>
                  <w:szCs w:val="16"/>
                  <w:rPrChange w:id="12440" w:author="Steve Barbeaux" w:date="2022-10-10T12:25:00Z">
                    <w:rPr>
                      <w:rFonts w:ascii="Calibri" w:hAnsi="Calibri" w:cs="Calibri"/>
                      <w:color w:val="000000"/>
                      <w:szCs w:val="22"/>
                    </w:rPr>
                  </w:rPrChange>
                </w:rPr>
                <w:t>0.33</w:t>
              </w:r>
            </w:ins>
            <w:del w:id="12441" w:author="Steve Barbeaux" w:date="2022-10-10T12:23:00Z">
              <w:r w:rsidRPr="0060718B" w:rsidDel="00FF3B86">
                <w:rPr>
                  <w:sz w:val="16"/>
                  <w:szCs w:val="16"/>
                  <w:rPrChange w:id="12442" w:author="Steve Barbeaux" w:date="2022-10-10T12:25:00Z">
                    <w:rPr>
                      <w:sz w:val="14"/>
                      <w:szCs w:val="14"/>
                    </w:rPr>
                  </w:rPrChange>
                </w:rPr>
                <w:delText>0.35</w:delText>
              </w:r>
            </w:del>
          </w:p>
        </w:tc>
        <w:tc>
          <w:tcPr>
            <w:tcW w:w="295" w:type="pct"/>
            <w:tcBorders>
              <w:top w:val="nil"/>
              <w:left w:val="nil"/>
              <w:bottom w:val="nil"/>
              <w:right w:val="nil"/>
            </w:tcBorders>
            <w:shd w:val="clear" w:color="auto" w:fill="auto"/>
            <w:noWrap/>
            <w:vAlign w:val="bottom"/>
            <w:hideMark/>
            <w:tcPrChange w:id="12443" w:author="Steve Barbeaux" w:date="2022-10-10T12:23:00Z">
              <w:tcPr>
                <w:tcW w:w="295" w:type="pct"/>
                <w:tcBorders>
                  <w:top w:val="nil"/>
                  <w:left w:val="nil"/>
                  <w:bottom w:val="nil"/>
                  <w:right w:val="nil"/>
                </w:tcBorders>
                <w:shd w:val="clear" w:color="auto" w:fill="auto"/>
                <w:noWrap/>
                <w:hideMark/>
              </w:tcPr>
            </w:tcPrChange>
          </w:tcPr>
          <w:p w14:paraId="37694691" w14:textId="2D22F3C6" w:rsidR="0060718B" w:rsidRPr="0060718B" w:rsidRDefault="0060718B" w:rsidP="0060718B">
            <w:pPr>
              <w:spacing w:after="0"/>
              <w:jc w:val="right"/>
              <w:rPr>
                <w:color w:val="000000"/>
                <w:sz w:val="16"/>
                <w:szCs w:val="16"/>
                <w:rPrChange w:id="12444" w:author="Steve Barbeaux" w:date="2022-10-10T12:25:00Z">
                  <w:rPr>
                    <w:color w:val="000000"/>
                    <w:sz w:val="14"/>
                    <w:szCs w:val="14"/>
                  </w:rPr>
                </w:rPrChange>
              </w:rPr>
            </w:pPr>
            <w:ins w:id="12445" w:author="Steve Barbeaux" w:date="2022-10-10T12:23:00Z">
              <w:r w:rsidRPr="0060718B">
                <w:rPr>
                  <w:color w:val="000000"/>
                  <w:sz w:val="16"/>
                  <w:szCs w:val="16"/>
                  <w:rPrChange w:id="12446" w:author="Steve Barbeaux" w:date="2022-10-10T12:25:00Z">
                    <w:rPr>
                      <w:rFonts w:ascii="Calibri" w:hAnsi="Calibri" w:cs="Calibri"/>
                      <w:color w:val="000000"/>
                      <w:szCs w:val="22"/>
                    </w:rPr>
                  </w:rPrChange>
                </w:rPr>
                <w:t>0.34</w:t>
              </w:r>
            </w:ins>
            <w:del w:id="12447" w:author="Steve Barbeaux" w:date="2022-10-10T12:23:00Z">
              <w:r w:rsidRPr="0060718B" w:rsidDel="00FF3B86">
                <w:rPr>
                  <w:sz w:val="16"/>
                  <w:szCs w:val="16"/>
                  <w:rPrChange w:id="12448" w:author="Steve Barbeaux" w:date="2022-10-10T12:25:00Z">
                    <w:rPr>
                      <w:sz w:val="14"/>
                      <w:szCs w:val="14"/>
                    </w:rPr>
                  </w:rPrChange>
                </w:rPr>
                <w:delText>0.35</w:delText>
              </w:r>
            </w:del>
          </w:p>
        </w:tc>
        <w:tc>
          <w:tcPr>
            <w:tcW w:w="295" w:type="pct"/>
            <w:tcBorders>
              <w:top w:val="nil"/>
              <w:left w:val="nil"/>
              <w:bottom w:val="nil"/>
              <w:right w:val="nil"/>
            </w:tcBorders>
            <w:shd w:val="clear" w:color="auto" w:fill="auto"/>
            <w:noWrap/>
            <w:vAlign w:val="bottom"/>
            <w:hideMark/>
            <w:tcPrChange w:id="12449" w:author="Steve Barbeaux" w:date="2022-10-10T12:23:00Z">
              <w:tcPr>
                <w:tcW w:w="295" w:type="pct"/>
                <w:gridSpan w:val="2"/>
                <w:tcBorders>
                  <w:top w:val="nil"/>
                  <w:left w:val="nil"/>
                  <w:bottom w:val="nil"/>
                  <w:right w:val="nil"/>
                </w:tcBorders>
                <w:shd w:val="clear" w:color="auto" w:fill="auto"/>
                <w:noWrap/>
                <w:hideMark/>
              </w:tcPr>
            </w:tcPrChange>
          </w:tcPr>
          <w:p w14:paraId="5CC4F8FF" w14:textId="507DDDEA" w:rsidR="0060718B" w:rsidRPr="0060718B" w:rsidRDefault="0060718B" w:rsidP="0060718B">
            <w:pPr>
              <w:spacing w:after="0"/>
              <w:jc w:val="right"/>
              <w:rPr>
                <w:color w:val="000000"/>
                <w:sz w:val="16"/>
                <w:szCs w:val="16"/>
                <w:rPrChange w:id="12450" w:author="Steve Barbeaux" w:date="2022-10-10T12:25:00Z">
                  <w:rPr>
                    <w:color w:val="000000"/>
                    <w:sz w:val="14"/>
                    <w:szCs w:val="14"/>
                  </w:rPr>
                </w:rPrChange>
              </w:rPr>
            </w:pPr>
            <w:ins w:id="12451" w:author="Steve Barbeaux" w:date="2022-10-10T12:23:00Z">
              <w:r w:rsidRPr="0060718B">
                <w:rPr>
                  <w:color w:val="000000"/>
                  <w:sz w:val="16"/>
                  <w:szCs w:val="16"/>
                  <w:rPrChange w:id="12452" w:author="Steve Barbeaux" w:date="2022-10-10T12:25:00Z">
                    <w:rPr>
                      <w:rFonts w:ascii="Calibri" w:hAnsi="Calibri" w:cs="Calibri"/>
                      <w:color w:val="000000"/>
                      <w:szCs w:val="22"/>
                    </w:rPr>
                  </w:rPrChange>
                </w:rPr>
                <w:t>0.94</w:t>
              </w:r>
            </w:ins>
            <w:del w:id="12453" w:author="Steve Barbeaux" w:date="2022-10-10T12:23:00Z">
              <w:r w:rsidRPr="0060718B" w:rsidDel="00FF3B86">
                <w:rPr>
                  <w:sz w:val="16"/>
                  <w:szCs w:val="16"/>
                  <w:rPrChange w:id="12454" w:author="Steve Barbeaux" w:date="2022-10-10T12:25:00Z">
                    <w:rPr>
                      <w:sz w:val="14"/>
                      <w:szCs w:val="14"/>
                    </w:rPr>
                  </w:rPrChange>
                </w:rPr>
                <w:delText>0.97</w:delText>
              </w:r>
            </w:del>
          </w:p>
        </w:tc>
        <w:tc>
          <w:tcPr>
            <w:tcW w:w="295" w:type="pct"/>
            <w:tcBorders>
              <w:top w:val="nil"/>
              <w:left w:val="nil"/>
              <w:bottom w:val="nil"/>
              <w:right w:val="nil"/>
            </w:tcBorders>
            <w:shd w:val="clear" w:color="auto" w:fill="auto"/>
            <w:noWrap/>
            <w:vAlign w:val="bottom"/>
            <w:hideMark/>
            <w:tcPrChange w:id="12455" w:author="Steve Barbeaux" w:date="2022-10-10T12:23:00Z">
              <w:tcPr>
                <w:tcW w:w="295" w:type="pct"/>
                <w:gridSpan w:val="2"/>
                <w:tcBorders>
                  <w:top w:val="nil"/>
                  <w:left w:val="nil"/>
                  <w:bottom w:val="nil"/>
                  <w:right w:val="nil"/>
                </w:tcBorders>
                <w:shd w:val="clear" w:color="auto" w:fill="auto"/>
                <w:noWrap/>
                <w:hideMark/>
              </w:tcPr>
            </w:tcPrChange>
          </w:tcPr>
          <w:p w14:paraId="0B91440E" w14:textId="1CD0C08A" w:rsidR="0060718B" w:rsidRPr="0060718B" w:rsidRDefault="0060718B" w:rsidP="0060718B">
            <w:pPr>
              <w:spacing w:after="0"/>
              <w:jc w:val="right"/>
              <w:rPr>
                <w:color w:val="000000"/>
                <w:sz w:val="16"/>
                <w:szCs w:val="16"/>
                <w:vertAlign w:val="subscript"/>
                <w:rPrChange w:id="12456" w:author="Steve Barbeaux" w:date="2022-10-10T12:25:00Z">
                  <w:rPr>
                    <w:color w:val="000000"/>
                    <w:sz w:val="14"/>
                    <w:szCs w:val="14"/>
                    <w:vertAlign w:val="subscript"/>
                  </w:rPr>
                </w:rPrChange>
              </w:rPr>
            </w:pPr>
            <w:ins w:id="12457" w:author="Steve Barbeaux" w:date="2022-10-10T12:23:00Z">
              <w:r w:rsidRPr="0060718B">
                <w:rPr>
                  <w:color w:val="000000"/>
                  <w:sz w:val="16"/>
                  <w:szCs w:val="16"/>
                  <w:rPrChange w:id="12458" w:author="Steve Barbeaux" w:date="2022-10-10T12:25:00Z">
                    <w:rPr>
                      <w:rFonts w:ascii="Calibri" w:hAnsi="Calibri" w:cs="Calibri"/>
                      <w:color w:val="000000"/>
                      <w:szCs w:val="22"/>
                    </w:rPr>
                  </w:rPrChange>
                </w:rPr>
                <w:t>49.96</w:t>
              </w:r>
            </w:ins>
            <w:del w:id="12459" w:author="Steve Barbeaux" w:date="2022-10-10T12:23:00Z">
              <w:r w:rsidRPr="0060718B" w:rsidDel="00FF3B86">
                <w:rPr>
                  <w:sz w:val="16"/>
                  <w:szCs w:val="16"/>
                  <w:rPrChange w:id="12460" w:author="Steve Barbeaux" w:date="2022-10-10T12:25:00Z">
                    <w:rPr>
                      <w:sz w:val="14"/>
                      <w:szCs w:val="14"/>
                    </w:rPr>
                  </w:rPrChange>
                </w:rPr>
                <w:delText>49.84</w:delText>
              </w:r>
            </w:del>
          </w:p>
        </w:tc>
      </w:tr>
      <w:tr w:rsidR="0060718B" w:rsidRPr="000460A7" w14:paraId="6BB8FF36" w14:textId="77777777" w:rsidTr="0060718B">
        <w:tblPrEx>
          <w:tblW w:w="5180" w:type="pct"/>
          <w:tblInd w:w="-90" w:type="dxa"/>
          <w:tblLayout w:type="fixed"/>
          <w:tblPrExChange w:id="12461" w:author="Steve Barbeaux" w:date="2022-10-10T12:23:00Z">
            <w:tblPrEx>
              <w:tblW w:w="5180" w:type="pct"/>
              <w:tblInd w:w="-90" w:type="dxa"/>
              <w:tblLayout w:type="fixed"/>
            </w:tblPrEx>
          </w:tblPrExChange>
        </w:tblPrEx>
        <w:trPr>
          <w:trPrChange w:id="12462"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2463" w:author="Steve Barbeaux" w:date="2022-10-10T12:23:00Z">
              <w:tcPr>
                <w:tcW w:w="279" w:type="pct"/>
                <w:tcBorders>
                  <w:top w:val="nil"/>
                  <w:left w:val="nil"/>
                  <w:bottom w:val="nil"/>
                  <w:right w:val="nil"/>
                </w:tcBorders>
                <w:shd w:val="clear" w:color="auto" w:fill="auto"/>
                <w:noWrap/>
                <w:vAlign w:val="bottom"/>
                <w:hideMark/>
              </w:tcPr>
            </w:tcPrChange>
          </w:tcPr>
          <w:p w14:paraId="2FED9E6E" w14:textId="564B7C39" w:rsidR="0060718B" w:rsidRPr="0060718B" w:rsidRDefault="0060718B" w:rsidP="0060718B">
            <w:pPr>
              <w:spacing w:after="0"/>
              <w:jc w:val="right"/>
              <w:rPr>
                <w:color w:val="000000"/>
                <w:sz w:val="16"/>
                <w:szCs w:val="16"/>
                <w:rPrChange w:id="12464" w:author="Steve Barbeaux" w:date="2022-10-10T12:25:00Z">
                  <w:rPr>
                    <w:color w:val="000000"/>
                    <w:sz w:val="14"/>
                    <w:szCs w:val="14"/>
                  </w:rPr>
                </w:rPrChange>
              </w:rPr>
            </w:pPr>
            <w:r w:rsidRPr="0060718B">
              <w:rPr>
                <w:sz w:val="16"/>
                <w:szCs w:val="16"/>
                <w:rPrChange w:id="12465" w:author="Steve Barbeaux" w:date="2022-10-10T12:25:00Z">
                  <w:rPr>
                    <w:sz w:val="14"/>
                    <w:szCs w:val="14"/>
                  </w:rPr>
                </w:rPrChange>
              </w:rPr>
              <w:t>1985</w:t>
            </w:r>
          </w:p>
        </w:tc>
        <w:tc>
          <w:tcPr>
            <w:tcW w:w="295" w:type="pct"/>
            <w:tcBorders>
              <w:top w:val="nil"/>
              <w:left w:val="nil"/>
              <w:bottom w:val="nil"/>
              <w:right w:val="nil"/>
            </w:tcBorders>
            <w:vAlign w:val="bottom"/>
            <w:tcPrChange w:id="12466" w:author="Steve Barbeaux" w:date="2022-10-10T12:23:00Z">
              <w:tcPr>
                <w:tcW w:w="295" w:type="pct"/>
                <w:gridSpan w:val="2"/>
                <w:tcBorders>
                  <w:top w:val="nil"/>
                  <w:left w:val="nil"/>
                  <w:bottom w:val="nil"/>
                  <w:right w:val="nil"/>
                </w:tcBorders>
              </w:tcPr>
            </w:tcPrChange>
          </w:tcPr>
          <w:p w14:paraId="49E3A09A" w14:textId="67E3F442" w:rsidR="0060718B" w:rsidRPr="0060718B" w:rsidRDefault="0060718B" w:rsidP="0060718B">
            <w:pPr>
              <w:spacing w:after="0"/>
              <w:jc w:val="right"/>
              <w:rPr>
                <w:sz w:val="16"/>
                <w:szCs w:val="16"/>
                <w:rPrChange w:id="12467" w:author="Steve Barbeaux" w:date="2022-10-10T12:25:00Z">
                  <w:rPr>
                    <w:sz w:val="14"/>
                    <w:szCs w:val="14"/>
                  </w:rPr>
                </w:rPrChange>
              </w:rPr>
            </w:pPr>
            <w:ins w:id="12468" w:author="Steve Barbeaux" w:date="2022-10-10T12:23:00Z">
              <w:r w:rsidRPr="0060718B">
                <w:rPr>
                  <w:color w:val="000000"/>
                  <w:sz w:val="16"/>
                  <w:szCs w:val="16"/>
                  <w:rPrChange w:id="12469" w:author="Steve Barbeaux" w:date="2022-10-10T12:25:00Z">
                    <w:rPr>
                      <w:rFonts w:ascii="Calibri" w:hAnsi="Calibri" w:cs="Calibri"/>
                      <w:color w:val="000000"/>
                      <w:szCs w:val="22"/>
                    </w:rPr>
                  </w:rPrChange>
                </w:rPr>
                <w:t>0.19</w:t>
              </w:r>
            </w:ins>
            <w:del w:id="12470" w:author="Steve Barbeaux" w:date="2022-10-10T12:23:00Z">
              <w:r w:rsidRPr="0060718B" w:rsidDel="00FF3B86">
                <w:rPr>
                  <w:sz w:val="16"/>
                  <w:szCs w:val="16"/>
                  <w:rPrChange w:id="12471" w:author="Steve Barbeaux" w:date="2022-10-10T12:25:00Z">
                    <w:rPr>
                      <w:sz w:val="14"/>
                      <w:szCs w:val="14"/>
                    </w:rPr>
                  </w:rPrChange>
                </w:rPr>
                <w:delText>0.18</w:delText>
              </w:r>
            </w:del>
          </w:p>
        </w:tc>
        <w:tc>
          <w:tcPr>
            <w:tcW w:w="295" w:type="pct"/>
            <w:tcBorders>
              <w:top w:val="nil"/>
              <w:left w:val="nil"/>
              <w:bottom w:val="nil"/>
              <w:right w:val="nil"/>
            </w:tcBorders>
            <w:shd w:val="clear" w:color="auto" w:fill="auto"/>
            <w:noWrap/>
            <w:vAlign w:val="bottom"/>
            <w:hideMark/>
            <w:tcPrChange w:id="12472" w:author="Steve Barbeaux" w:date="2022-10-10T12:23:00Z">
              <w:tcPr>
                <w:tcW w:w="295" w:type="pct"/>
                <w:gridSpan w:val="2"/>
                <w:tcBorders>
                  <w:top w:val="nil"/>
                  <w:left w:val="nil"/>
                  <w:bottom w:val="nil"/>
                  <w:right w:val="nil"/>
                </w:tcBorders>
                <w:shd w:val="clear" w:color="auto" w:fill="auto"/>
                <w:noWrap/>
                <w:hideMark/>
              </w:tcPr>
            </w:tcPrChange>
          </w:tcPr>
          <w:p w14:paraId="3C950817" w14:textId="3C02DBF1" w:rsidR="0060718B" w:rsidRPr="0060718B" w:rsidRDefault="0060718B" w:rsidP="0060718B">
            <w:pPr>
              <w:spacing w:after="0"/>
              <w:jc w:val="right"/>
              <w:rPr>
                <w:color w:val="000000"/>
                <w:sz w:val="16"/>
                <w:szCs w:val="16"/>
                <w:rPrChange w:id="12473" w:author="Steve Barbeaux" w:date="2022-10-10T12:25:00Z">
                  <w:rPr>
                    <w:color w:val="000000"/>
                    <w:sz w:val="14"/>
                    <w:szCs w:val="14"/>
                  </w:rPr>
                </w:rPrChange>
              </w:rPr>
            </w:pPr>
            <w:ins w:id="12474" w:author="Steve Barbeaux" w:date="2022-10-10T12:23:00Z">
              <w:r w:rsidRPr="0060718B">
                <w:rPr>
                  <w:color w:val="000000"/>
                  <w:sz w:val="16"/>
                  <w:szCs w:val="16"/>
                  <w:rPrChange w:id="12475" w:author="Steve Barbeaux" w:date="2022-10-10T12:25:00Z">
                    <w:rPr>
                      <w:rFonts w:ascii="Calibri" w:hAnsi="Calibri" w:cs="Calibri"/>
                      <w:color w:val="000000"/>
                      <w:szCs w:val="22"/>
                    </w:rPr>
                  </w:rPrChange>
                </w:rPr>
                <w:t>1.60</w:t>
              </w:r>
            </w:ins>
            <w:del w:id="12476" w:author="Steve Barbeaux" w:date="2022-10-10T12:23:00Z">
              <w:r w:rsidRPr="0060718B" w:rsidDel="00FF3B86">
                <w:rPr>
                  <w:sz w:val="16"/>
                  <w:szCs w:val="16"/>
                  <w:rPrChange w:id="12477" w:author="Steve Barbeaux" w:date="2022-10-10T12:25:00Z">
                    <w:rPr>
                      <w:sz w:val="14"/>
                      <w:szCs w:val="14"/>
                    </w:rPr>
                  </w:rPrChange>
                </w:rPr>
                <w:delText>1.49</w:delText>
              </w:r>
            </w:del>
          </w:p>
        </w:tc>
        <w:tc>
          <w:tcPr>
            <w:tcW w:w="295" w:type="pct"/>
            <w:tcBorders>
              <w:top w:val="nil"/>
              <w:left w:val="nil"/>
              <w:bottom w:val="nil"/>
              <w:right w:val="nil"/>
            </w:tcBorders>
            <w:shd w:val="clear" w:color="auto" w:fill="auto"/>
            <w:noWrap/>
            <w:vAlign w:val="bottom"/>
            <w:hideMark/>
            <w:tcPrChange w:id="12478" w:author="Steve Barbeaux" w:date="2022-10-10T12:23:00Z">
              <w:tcPr>
                <w:tcW w:w="295" w:type="pct"/>
                <w:tcBorders>
                  <w:top w:val="nil"/>
                  <w:left w:val="nil"/>
                  <w:bottom w:val="nil"/>
                  <w:right w:val="nil"/>
                </w:tcBorders>
                <w:shd w:val="clear" w:color="auto" w:fill="auto"/>
                <w:noWrap/>
                <w:hideMark/>
              </w:tcPr>
            </w:tcPrChange>
          </w:tcPr>
          <w:p w14:paraId="3C643385" w14:textId="602EB3FB" w:rsidR="0060718B" w:rsidRPr="0060718B" w:rsidRDefault="0060718B" w:rsidP="0060718B">
            <w:pPr>
              <w:spacing w:after="0"/>
              <w:jc w:val="right"/>
              <w:rPr>
                <w:color w:val="000000"/>
                <w:sz w:val="16"/>
                <w:szCs w:val="16"/>
                <w:rPrChange w:id="12479" w:author="Steve Barbeaux" w:date="2022-10-10T12:25:00Z">
                  <w:rPr>
                    <w:color w:val="000000"/>
                    <w:sz w:val="14"/>
                    <w:szCs w:val="14"/>
                  </w:rPr>
                </w:rPrChange>
              </w:rPr>
            </w:pPr>
            <w:ins w:id="12480" w:author="Steve Barbeaux" w:date="2022-10-10T12:23:00Z">
              <w:r w:rsidRPr="0060718B">
                <w:rPr>
                  <w:color w:val="000000"/>
                  <w:sz w:val="16"/>
                  <w:szCs w:val="16"/>
                  <w:rPrChange w:id="12481" w:author="Steve Barbeaux" w:date="2022-10-10T12:25:00Z">
                    <w:rPr>
                      <w:rFonts w:ascii="Calibri" w:hAnsi="Calibri" w:cs="Calibri"/>
                      <w:color w:val="000000"/>
                      <w:szCs w:val="22"/>
                    </w:rPr>
                  </w:rPrChange>
                </w:rPr>
                <w:t>0.87</w:t>
              </w:r>
            </w:ins>
            <w:del w:id="12482" w:author="Steve Barbeaux" w:date="2022-10-10T12:23:00Z">
              <w:r w:rsidRPr="0060718B" w:rsidDel="00FF3B86">
                <w:rPr>
                  <w:sz w:val="16"/>
                  <w:szCs w:val="16"/>
                  <w:rPrChange w:id="12483" w:author="Steve Barbeaux" w:date="2022-10-10T12:25:00Z">
                    <w:rPr>
                      <w:sz w:val="14"/>
                      <w:szCs w:val="14"/>
                    </w:rPr>
                  </w:rPrChange>
                </w:rPr>
                <w:delText>0.83</w:delText>
              </w:r>
            </w:del>
          </w:p>
        </w:tc>
        <w:tc>
          <w:tcPr>
            <w:tcW w:w="295" w:type="pct"/>
            <w:tcBorders>
              <w:top w:val="nil"/>
              <w:left w:val="nil"/>
              <w:bottom w:val="nil"/>
              <w:right w:val="nil"/>
            </w:tcBorders>
            <w:shd w:val="clear" w:color="auto" w:fill="auto"/>
            <w:noWrap/>
            <w:vAlign w:val="bottom"/>
            <w:hideMark/>
            <w:tcPrChange w:id="12484" w:author="Steve Barbeaux" w:date="2022-10-10T12:23:00Z">
              <w:tcPr>
                <w:tcW w:w="295" w:type="pct"/>
                <w:gridSpan w:val="2"/>
                <w:tcBorders>
                  <w:top w:val="nil"/>
                  <w:left w:val="nil"/>
                  <w:bottom w:val="nil"/>
                  <w:right w:val="nil"/>
                </w:tcBorders>
                <w:shd w:val="clear" w:color="auto" w:fill="auto"/>
                <w:noWrap/>
                <w:hideMark/>
              </w:tcPr>
            </w:tcPrChange>
          </w:tcPr>
          <w:p w14:paraId="6B1954FF" w14:textId="07C16821" w:rsidR="0060718B" w:rsidRPr="0060718B" w:rsidRDefault="0060718B" w:rsidP="0060718B">
            <w:pPr>
              <w:spacing w:after="0"/>
              <w:jc w:val="right"/>
              <w:rPr>
                <w:color w:val="000000"/>
                <w:sz w:val="16"/>
                <w:szCs w:val="16"/>
                <w:rPrChange w:id="12485" w:author="Steve Barbeaux" w:date="2022-10-10T12:25:00Z">
                  <w:rPr>
                    <w:color w:val="000000"/>
                    <w:sz w:val="14"/>
                    <w:szCs w:val="14"/>
                  </w:rPr>
                </w:rPrChange>
              </w:rPr>
            </w:pPr>
            <w:ins w:id="12486" w:author="Steve Barbeaux" w:date="2022-10-10T12:23:00Z">
              <w:r w:rsidRPr="0060718B">
                <w:rPr>
                  <w:color w:val="000000"/>
                  <w:sz w:val="16"/>
                  <w:szCs w:val="16"/>
                  <w:rPrChange w:id="12487" w:author="Steve Barbeaux" w:date="2022-10-10T12:25:00Z">
                    <w:rPr>
                      <w:rFonts w:ascii="Calibri" w:hAnsi="Calibri" w:cs="Calibri"/>
                      <w:color w:val="000000"/>
                      <w:szCs w:val="22"/>
                    </w:rPr>
                  </w:rPrChange>
                </w:rPr>
                <w:t>5.28</w:t>
              </w:r>
            </w:ins>
            <w:del w:id="12488" w:author="Steve Barbeaux" w:date="2022-10-10T12:23:00Z">
              <w:r w:rsidRPr="0060718B" w:rsidDel="00FF3B86">
                <w:rPr>
                  <w:sz w:val="16"/>
                  <w:szCs w:val="16"/>
                  <w:rPrChange w:id="12489" w:author="Steve Barbeaux" w:date="2022-10-10T12:25:00Z">
                    <w:rPr>
                      <w:sz w:val="14"/>
                      <w:szCs w:val="14"/>
                    </w:rPr>
                  </w:rPrChange>
                </w:rPr>
                <w:delText>5.11</w:delText>
              </w:r>
            </w:del>
          </w:p>
        </w:tc>
        <w:tc>
          <w:tcPr>
            <w:tcW w:w="295" w:type="pct"/>
            <w:tcBorders>
              <w:top w:val="nil"/>
              <w:left w:val="nil"/>
              <w:bottom w:val="nil"/>
              <w:right w:val="nil"/>
            </w:tcBorders>
            <w:shd w:val="clear" w:color="auto" w:fill="auto"/>
            <w:noWrap/>
            <w:vAlign w:val="bottom"/>
            <w:hideMark/>
            <w:tcPrChange w:id="12490" w:author="Steve Barbeaux" w:date="2022-10-10T12:23:00Z">
              <w:tcPr>
                <w:tcW w:w="295" w:type="pct"/>
                <w:gridSpan w:val="2"/>
                <w:tcBorders>
                  <w:top w:val="nil"/>
                  <w:left w:val="nil"/>
                  <w:bottom w:val="nil"/>
                  <w:right w:val="nil"/>
                </w:tcBorders>
                <w:shd w:val="clear" w:color="auto" w:fill="auto"/>
                <w:noWrap/>
                <w:hideMark/>
              </w:tcPr>
            </w:tcPrChange>
          </w:tcPr>
          <w:p w14:paraId="45DEB91E" w14:textId="0757C387" w:rsidR="0060718B" w:rsidRPr="0060718B" w:rsidRDefault="0060718B" w:rsidP="0060718B">
            <w:pPr>
              <w:spacing w:after="0"/>
              <w:jc w:val="right"/>
              <w:rPr>
                <w:color w:val="000000"/>
                <w:sz w:val="16"/>
                <w:szCs w:val="16"/>
                <w:rPrChange w:id="12491" w:author="Steve Barbeaux" w:date="2022-10-10T12:25:00Z">
                  <w:rPr>
                    <w:color w:val="000000"/>
                    <w:sz w:val="14"/>
                    <w:szCs w:val="14"/>
                  </w:rPr>
                </w:rPrChange>
              </w:rPr>
            </w:pPr>
            <w:ins w:id="12492" w:author="Steve Barbeaux" w:date="2022-10-10T12:23:00Z">
              <w:r w:rsidRPr="0060718B">
                <w:rPr>
                  <w:color w:val="000000"/>
                  <w:sz w:val="16"/>
                  <w:szCs w:val="16"/>
                  <w:rPrChange w:id="12493" w:author="Steve Barbeaux" w:date="2022-10-10T12:25:00Z">
                    <w:rPr>
                      <w:rFonts w:ascii="Calibri" w:hAnsi="Calibri" w:cs="Calibri"/>
                      <w:color w:val="000000"/>
                      <w:szCs w:val="22"/>
                    </w:rPr>
                  </w:rPrChange>
                </w:rPr>
                <w:t>1.02</w:t>
              </w:r>
            </w:ins>
            <w:del w:id="12494" w:author="Steve Barbeaux" w:date="2022-10-10T12:23:00Z">
              <w:r w:rsidRPr="0060718B" w:rsidDel="00FF3B86">
                <w:rPr>
                  <w:sz w:val="16"/>
                  <w:szCs w:val="16"/>
                  <w:rPrChange w:id="12495" w:author="Steve Barbeaux" w:date="2022-10-10T12:25:00Z">
                    <w:rPr>
                      <w:sz w:val="14"/>
                      <w:szCs w:val="14"/>
                    </w:rPr>
                  </w:rPrChange>
                </w:rPr>
                <w:delText>1.01</w:delText>
              </w:r>
            </w:del>
          </w:p>
        </w:tc>
        <w:tc>
          <w:tcPr>
            <w:tcW w:w="295" w:type="pct"/>
            <w:tcBorders>
              <w:top w:val="nil"/>
              <w:left w:val="nil"/>
              <w:bottom w:val="nil"/>
              <w:right w:val="nil"/>
            </w:tcBorders>
            <w:shd w:val="clear" w:color="auto" w:fill="auto"/>
            <w:noWrap/>
            <w:vAlign w:val="bottom"/>
            <w:hideMark/>
            <w:tcPrChange w:id="12496" w:author="Steve Barbeaux" w:date="2022-10-10T12:23:00Z">
              <w:tcPr>
                <w:tcW w:w="295" w:type="pct"/>
                <w:gridSpan w:val="2"/>
                <w:tcBorders>
                  <w:top w:val="nil"/>
                  <w:left w:val="nil"/>
                  <w:bottom w:val="nil"/>
                  <w:right w:val="nil"/>
                </w:tcBorders>
                <w:shd w:val="clear" w:color="auto" w:fill="auto"/>
                <w:noWrap/>
                <w:hideMark/>
              </w:tcPr>
            </w:tcPrChange>
          </w:tcPr>
          <w:p w14:paraId="0C707EC1" w14:textId="6544913F" w:rsidR="0060718B" w:rsidRPr="0060718B" w:rsidRDefault="0060718B" w:rsidP="0060718B">
            <w:pPr>
              <w:spacing w:after="0"/>
              <w:jc w:val="right"/>
              <w:rPr>
                <w:color w:val="000000"/>
                <w:sz w:val="16"/>
                <w:szCs w:val="16"/>
                <w:rPrChange w:id="12497" w:author="Steve Barbeaux" w:date="2022-10-10T12:25:00Z">
                  <w:rPr>
                    <w:color w:val="000000"/>
                    <w:sz w:val="14"/>
                    <w:szCs w:val="14"/>
                  </w:rPr>
                </w:rPrChange>
              </w:rPr>
            </w:pPr>
            <w:ins w:id="12498" w:author="Steve Barbeaux" w:date="2022-10-10T12:23:00Z">
              <w:r w:rsidRPr="0060718B">
                <w:rPr>
                  <w:color w:val="000000"/>
                  <w:sz w:val="16"/>
                  <w:szCs w:val="16"/>
                  <w:rPrChange w:id="12499" w:author="Steve Barbeaux" w:date="2022-10-10T12:25:00Z">
                    <w:rPr>
                      <w:rFonts w:ascii="Calibri" w:hAnsi="Calibri" w:cs="Calibri"/>
                      <w:color w:val="000000"/>
                      <w:szCs w:val="22"/>
                    </w:rPr>
                  </w:rPrChange>
                </w:rPr>
                <w:t>0.85</w:t>
              </w:r>
            </w:ins>
            <w:del w:id="12500" w:author="Steve Barbeaux" w:date="2022-10-10T12:23:00Z">
              <w:r w:rsidRPr="0060718B" w:rsidDel="00FF3B86">
                <w:rPr>
                  <w:sz w:val="16"/>
                  <w:szCs w:val="16"/>
                  <w:rPrChange w:id="12501" w:author="Steve Barbeaux" w:date="2022-10-10T12:25:00Z">
                    <w:rPr>
                      <w:sz w:val="14"/>
                      <w:szCs w:val="14"/>
                    </w:rPr>
                  </w:rPrChange>
                </w:rPr>
                <w:delText>0.84</w:delText>
              </w:r>
            </w:del>
          </w:p>
        </w:tc>
        <w:tc>
          <w:tcPr>
            <w:tcW w:w="295" w:type="pct"/>
            <w:tcBorders>
              <w:top w:val="nil"/>
              <w:left w:val="nil"/>
              <w:bottom w:val="nil"/>
              <w:right w:val="nil"/>
            </w:tcBorders>
            <w:shd w:val="clear" w:color="auto" w:fill="auto"/>
            <w:noWrap/>
            <w:vAlign w:val="bottom"/>
            <w:hideMark/>
            <w:tcPrChange w:id="12502" w:author="Steve Barbeaux" w:date="2022-10-10T12:23:00Z">
              <w:tcPr>
                <w:tcW w:w="295" w:type="pct"/>
                <w:tcBorders>
                  <w:top w:val="nil"/>
                  <w:left w:val="nil"/>
                  <w:bottom w:val="nil"/>
                  <w:right w:val="nil"/>
                </w:tcBorders>
                <w:shd w:val="clear" w:color="auto" w:fill="auto"/>
                <w:noWrap/>
                <w:hideMark/>
              </w:tcPr>
            </w:tcPrChange>
          </w:tcPr>
          <w:p w14:paraId="52BB7732" w14:textId="134B5ECC" w:rsidR="0060718B" w:rsidRPr="0060718B" w:rsidRDefault="0060718B" w:rsidP="0060718B">
            <w:pPr>
              <w:spacing w:after="0"/>
              <w:jc w:val="right"/>
              <w:rPr>
                <w:color w:val="000000"/>
                <w:sz w:val="16"/>
                <w:szCs w:val="16"/>
                <w:rPrChange w:id="12503" w:author="Steve Barbeaux" w:date="2022-10-10T12:25:00Z">
                  <w:rPr>
                    <w:color w:val="000000"/>
                    <w:sz w:val="14"/>
                    <w:szCs w:val="14"/>
                  </w:rPr>
                </w:rPrChange>
              </w:rPr>
            </w:pPr>
            <w:ins w:id="12504" w:author="Steve Barbeaux" w:date="2022-10-10T12:23:00Z">
              <w:r w:rsidRPr="0060718B">
                <w:rPr>
                  <w:color w:val="000000"/>
                  <w:sz w:val="16"/>
                  <w:szCs w:val="16"/>
                  <w:rPrChange w:id="12505" w:author="Steve Barbeaux" w:date="2022-10-10T12:25:00Z">
                    <w:rPr>
                      <w:rFonts w:ascii="Calibri" w:hAnsi="Calibri" w:cs="Calibri"/>
                      <w:color w:val="000000"/>
                      <w:szCs w:val="22"/>
                    </w:rPr>
                  </w:rPrChange>
                </w:rPr>
                <w:t>28.97</w:t>
              </w:r>
            </w:ins>
            <w:del w:id="12506" w:author="Steve Barbeaux" w:date="2022-10-10T12:23:00Z">
              <w:r w:rsidRPr="0060718B" w:rsidDel="00FF3B86">
                <w:rPr>
                  <w:sz w:val="16"/>
                  <w:szCs w:val="16"/>
                  <w:rPrChange w:id="12507" w:author="Steve Barbeaux" w:date="2022-10-10T12:25:00Z">
                    <w:rPr>
                      <w:sz w:val="14"/>
                      <w:szCs w:val="14"/>
                    </w:rPr>
                  </w:rPrChange>
                </w:rPr>
                <w:delText>28.85</w:delText>
              </w:r>
            </w:del>
          </w:p>
        </w:tc>
        <w:tc>
          <w:tcPr>
            <w:tcW w:w="295" w:type="pct"/>
            <w:tcBorders>
              <w:top w:val="nil"/>
              <w:left w:val="nil"/>
              <w:bottom w:val="nil"/>
              <w:right w:val="nil"/>
            </w:tcBorders>
            <w:shd w:val="clear" w:color="auto" w:fill="auto"/>
            <w:noWrap/>
            <w:vAlign w:val="bottom"/>
            <w:hideMark/>
            <w:tcPrChange w:id="12508" w:author="Steve Barbeaux" w:date="2022-10-10T12:23:00Z">
              <w:tcPr>
                <w:tcW w:w="295" w:type="pct"/>
                <w:gridSpan w:val="2"/>
                <w:tcBorders>
                  <w:top w:val="nil"/>
                  <w:left w:val="nil"/>
                  <w:bottom w:val="nil"/>
                  <w:right w:val="nil"/>
                </w:tcBorders>
                <w:shd w:val="clear" w:color="auto" w:fill="auto"/>
                <w:noWrap/>
                <w:hideMark/>
              </w:tcPr>
            </w:tcPrChange>
          </w:tcPr>
          <w:p w14:paraId="7CD8A522" w14:textId="519DF752" w:rsidR="0060718B" w:rsidRPr="0060718B" w:rsidRDefault="0060718B" w:rsidP="0060718B">
            <w:pPr>
              <w:spacing w:after="0"/>
              <w:jc w:val="right"/>
              <w:rPr>
                <w:color w:val="000000"/>
                <w:sz w:val="16"/>
                <w:szCs w:val="16"/>
                <w:rPrChange w:id="12509" w:author="Steve Barbeaux" w:date="2022-10-10T12:25:00Z">
                  <w:rPr>
                    <w:color w:val="000000"/>
                    <w:sz w:val="14"/>
                    <w:szCs w:val="14"/>
                  </w:rPr>
                </w:rPrChange>
              </w:rPr>
            </w:pPr>
            <w:ins w:id="12510" w:author="Steve Barbeaux" w:date="2022-10-10T12:23:00Z">
              <w:r w:rsidRPr="0060718B">
                <w:rPr>
                  <w:color w:val="000000"/>
                  <w:sz w:val="16"/>
                  <w:szCs w:val="16"/>
                  <w:rPrChange w:id="12511" w:author="Steve Barbeaux" w:date="2022-10-10T12:25:00Z">
                    <w:rPr>
                      <w:rFonts w:ascii="Calibri" w:hAnsi="Calibri" w:cs="Calibri"/>
                      <w:color w:val="000000"/>
                      <w:szCs w:val="22"/>
                    </w:rPr>
                  </w:rPrChange>
                </w:rPr>
                <w:t>2.53</w:t>
              </w:r>
            </w:ins>
            <w:del w:id="12512" w:author="Steve Barbeaux" w:date="2022-10-10T12:23:00Z">
              <w:r w:rsidRPr="0060718B" w:rsidDel="00FF3B86">
                <w:rPr>
                  <w:sz w:val="16"/>
                  <w:szCs w:val="16"/>
                  <w:rPrChange w:id="12513" w:author="Steve Barbeaux" w:date="2022-10-10T12:25:00Z">
                    <w:rPr>
                      <w:sz w:val="14"/>
                      <w:szCs w:val="14"/>
                    </w:rPr>
                  </w:rPrChange>
                </w:rPr>
                <w:delText>2.54</w:delText>
              </w:r>
            </w:del>
          </w:p>
        </w:tc>
        <w:tc>
          <w:tcPr>
            <w:tcW w:w="295" w:type="pct"/>
            <w:tcBorders>
              <w:top w:val="nil"/>
              <w:left w:val="nil"/>
              <w:bottom w:val="nil"/>
              <w:right w:val="nil"/>
            </w:tcBorders>
            <w:shd w:val="clear" w:color="auto" w:fill="auto"/>
            <w:noWrap/>
            <w:vAlign w:val="bottom"/>
            <w:hideMark/>
            <w:tcPrChange w:id="12514" w:author="Steve Barbeaux" w:date="2022-10-10T12:23:00Z">
              <w:tcPr>
                <w:tcW w:w="295" w:type="pct"/>
                <w:gridSpan w:val="2"/>
                <w:tcBorders>
                  <w:top w:val="nil"/>
                  <w:left w:val="nil"/>
                  <w:bottom w:val="nil"/>
                  <w:right w:val="nil"/>
                </w:tcBorders>
                <w:shd w:val="clear" w:color="auto" w:fill="auto"/>
                <w:noWrap/>
                <w:hideMark/>
              </w:tcPr>
            </w:tcPrChange>
          </w:tcPr>
          <w:p w14:paraId="1E43FFBE" w14:textId="2C591279" w:rsidR="0060718B" w:rsidRPr="0060718B" w:rsidRDefault="0060718B" w:rsidP="0060718B">
            <w:pPr>
              <w:spacing w:after="0"/>
              <w:jc w:val="right"/>
              <w:rPr>
                <w:color w:val="000000"/>
                <w:sz w:val="16"/>
                <w:szCs w:val="16"/>
                <w:rPrChange w:id="12515" w:author="Steve Barbeaux" w:date="2022-10-10T12:25:00Z">
                  <w:rPr>
                    <w:color w:val="000000"/>
                    <w:sz w:val="14"/>
                    <w:szCs w:val="14"/>
                  </w:rPr>
                </w:rPrChange>
              </w:rPr>
            </w:pPr>
            <w:ins w:id="12516" w:author="Steve Barbeaux" w:date="2022-10-10T12:23:00Z">
              <w:r w:rsidRPr="0060718B">
                <w:rPr>
                  <w:color w:val="000000"/>
                  <w:sz w:val="16"/>
                  <w:szCs w:val="16"/>
                  <w:rPrChange w:id="12517" w:author="Steve Barbeaux" w:date="2022-10-10T12:25:00Z">
                    <w:rPr>
                      <w:rFonts w:ascii="Calibri" w:hAnsi="Calibri" w:cs="Calibri"/>
                      <w:color w:val="000000"/>
                      <w:szCs w:val="22"/>
                    </w:rPr>
                  </w:rPrChange>
                </w:rPr>
                <w:t>1.85</w:t>
              </w:r>
            </w:ins>
            <w:del w:id="12518" w:author="Steve Barbeaux" w:date="2022-10-10T12:23:00Z">
              <w:r w:rsidRPr="0060718B" w:rsidDel="00FF3B86">
                <w:rPr>
                  <w:sz w:val="16"/>
                  <w:szCs w:val="16"/>
                  <w:rPrChange w:id="12519" w:author="Steve Barbeaux" w:date="2022-10-10T12:25:00Z">
                    <w:rPr>
                      <w:sz w:val="14"/>
                      <w:szCs w:val="14"/>
                    </w:rPr>
                  </w:rPrChange>
                </w:rPr>
                <w:delText>1.88</w:delText>
              </w:r>
            </w:del>
          </w:p>
        </w:tc>
        <w:tc>
          <w:tcPr>
            <w:tcW w:w="295" w:type="pct"/>
            <w:tcBorders>
              <w:top w:val="nil"/>
              <w:left w:val="nil"/>
              <w:bottom w:val="nil"/>
              <w:right w:val="nil"/>
            </w:tcBorders>
            <w:shd w:val="clear" w:color="auto" w:fill="auto"/>
            <w:noWrap/>
            <w:vAlign w:val="bottom"/>
            <w:hideMark/>
            <w:tcPrChange w:id="12520" w:author="Steve Barbeaux" w:date="2022-10-10T12:23:00Z">
              <w:tcPr>
                <w:tcW w:w="295" w:type="pct"/>
                <w:tcBorders>
                  <w:top w:val="nil"/>
                  <w:left w:val="nil"/>
                  <w:bottom w:val="nil"/>
                  <w:right w:val="nil"/>
                </w:tcBorders>
                <w:shd w:val="clear" w:color="auto" w:fill="auto"/>
                <w:noWrap/>
                <w:hideMark/>
              </w:tcPr>
            </w:tcPrChange>
          </w:tcPr>
          <w:p w14:paraId="31B6CF33" w14:textId="0CA925AB" w:rsidR="0060718B" w:rsidRPr="0060718B" w:rsidRDefault="0060718B" w:rsidP="0060718B">
            <w:pPr>
              <w:spacing w:after="0"/>
              <w:jc w:val="right"/>
              <w:rPr>
                <w:color w:val="000000"/>
                <w:sz w:val="16"/>
                <w:szCs w:val="16"/>
                <w:rPrChange w:id="12521" w:author="Steve Barbeaux" w:date="2022-10-10T12:25:00Z">
                  <w:rPr>
                    <w:color w:val="000000"/>
                    <w:sz w:val="14"/>
                    <w:szCs w:val="14"/>
                  </w:rPr>
                </w:rPrChange>
              </w:rPr>
            </w:pPr>
            <w:ins w:id="12522" w:author="Steve Barbeaux" w:date="2022-10-10T12:23:00Z">
              <w:r w:rsidRPr="0060718B">
                <w:rPr>
                  <w:color w:val="000000"/>
                  <w:sz w:val="16"/>
                  <w:szCs w:val="16"/>
                  <w:rPrChange w:id="12523" w:author="Steve Barbeaux" w:date="2022-10-10T12:25:00Z">
                    <w:rPr>
                      <w:rFonts w:ascii="Calibri" w:hAnsi="Calibri" w:cs="Calibri"/>
                      <w:color w:val="000000"/>
                      <w:szCs w:val="22"/>
                    </w:rPr>
                  </w:rPrChange>
                </w:rPr>
                <w:t>1.23</w:t>
              </w:r>
            </w:ins>
            <w:del w:id="12524" w:author="Steve Barbeaux" w:date="2022-10-10T12:23:00Z">
              <w:r w:rsidRPr="0060718B" w:rsidDel="00FF3B86">
                <w:rPr>
                  <w:sz w:val="16"/>
                  <w:szCs w:val="16"/>
                  <w:rPrChange w:id="12525" w:author="Steve Barbeaux" w:date="2022-10-10T12:25:00Z">
                    <w:rPr>
                      <w:sz w:val="14"/>
                      <w:szCs w:val="14"/>
                    </w:rPr>
                  </w:rPrChange>
                </w:rPr>
                <w:delText>1.28</w:delText>
              </w:r>
            </w:del>
          </w:p>
        </w:tc>
        <w:tc>
          <w:tcPr>
            <w:tcW w:w="295" w:type="pct"/>
            <w:tcBorders>
              <w:top w:val="nil"/>
              <w:left w:val="nil"/>
              <w:bottom w:val="nil"/>
              <w:right w:val="nil"/>
            </w:tcBorders>
            <w:shd w:val="clear" w:color="auto" w:fill="auto"/>
            <w:noWrap/>
            <w:vAlign w:val="bottom"/>
            <w:hideMark/>
            <w:tcPrChange w:id="12526" w:author="Steve Barbeaux" w:date="2022-10-10T12:23:00Z">
              <w:tcPr>
                <w:tcW w:w="295" w:type="pct"/>
                <w:gridSpan w:val="2"/>
                <w:tcBorders>
                  <w:top w:val="nil"/>
                  <w:left w:val="nil"/>
                  <w:bottom w:val="nil"/>
                  <w:right w:val="nil"/>
                </w:tcBorders>
                <w:shd w:val="clear" w:color="auto" w:fill="auto"/>
                <w:noWrap/>
                <w:hideMark/>
              </w:tcPr>
            </w:tcPrChange>
          </w:tcPr>
          <w:p w14:paraId="4D37B3B0" w14:textId="17EACBF1" w:rsidR="0060718B" w:rsidRPr="0060718B" w:rsidRDefault="0060718B" w:rsidP="0060718B">
            <w:pPr>
              <w:spacing w:after="0"/>
              <w:jc w:val="right"/>
              <w:rPr>
                <w:color w:val="000000"/>
                <w:sz w:val="16"/>
                <w:szCs w:val="16"/>
                <w:rPrChange w:id="12527" w:author="Steve Barbeaux" w:date="2022-10-10T12:25:00Z">
                  <w:rPr>
                    <w:color w:val="000000"/>
                    <w:sz w:val="14"/>
                    <w:szCs w:val="14"/>
                  </w:rPr>
                </w:rPrChange>
              </w:rPr>
            </w:pPr>
            <w:ins w:id="12528" w:author="Steve Barbeaux" w:date="2022-10-10T12:23:00Z">
              <w:r w:rsidRPr="0060718B">
                <w:rPr>
                  <w:color w:val="000000"/>
                  <w:sz w:val="16"/>
                  <w:szCs w:val="16"/>
                  <w:rPrChange w:id="12529" w:author="Steve Barbeaux" w:date="2022-10-10T12:25:00Z">
                    <w:rPr>
                      <w:rFonts w:ascii="Calibri" w:hAnsi="Calibri" w:cs="Calibri"/>
                      <w:color w:val="000000"/>
                      <w:szCs w:val="22"/>
                    </w:rPr>
                  </w:rPrChange>
                </w:rPr>
                <w:t>1.29</w:t>
              </w:r>
            </w:ins>
            <w:del w:id="12530" w:author="Steve Barbeaux" w:date="2022-10-10T12:23:00Z">
              <w:r w:rsidRPr="0060718B" w:rsidDel="00FF3B86">
                <w:rPr>
                  <w:sz w:val="16"/>
                  <w:szCs w:val="16"/>
                  <w:rPrChange w:id="12531" w:author="Steve Barbeaux" w:date="2022-10-10T12:25:00Z">
                    <w:rPr>
                      <w:sz w:val="14"/>
                      <w:szCs w:val="14"/>
                    </w:rPr>
                  </w:rPrChange>
                </w:rPr>
                <w:delText>1.35</w:delText>
              </w:r>
            </w:del>
          </w:p>
        </w:tc>
        <w:tc>
          <w:tcPr>
            <w:tcW w:w="295" w:type="pct"/>
            <w:tcBorders>
              <w:top w:val="nil"/>
              <w:left w:val="nil"/>
              <w:bottom w:val="nil"/>
              <w:right w:val="nil"/>
            </w:tcBorders>
            <w:shd w:val="clear" w:color="auto" w:fill="auto"/>
            <w:noWrap/>
            <w:vAlign w:val="bottom"/>
            <w:hideMark/>
            <w:tcPrChange w:id="12532" w:author="Steve Barbeaux" w:date="2022-10-10T12:23:00Z">
              <w:tcPr>
                <w:tcW w:w="295" w:type="pct"/>
                <w:gridSpan w:val="2"/>
                <w:tcBorders>
                  <w:top w:val="nil"/>
                  <w:left w:val="nil"/>
                  <w:bottom w:val="nil"/>
                  <w:right w:val="nil"/>
                </w:tcBorders>
                <w:shd w:val="clear" w:color="auto" w:fill="auto"/>
                <w:noWrap/>
                <w:hideMark/>
              </w:tcPr>
            </w:tcPrChange>
          </w:tcPr>
          <w:p w14:paraId="6CF550CF" w14:textId="50F0D83B" w:rsidR="0060718B" w:rsidRPr="0060718B" w:rsidRDefault="0060718B" w:rsidP="0060718B">
            <w:pPr>
              <w:spacing w:after="0"/>
              <w:jc w:val="right"/>
              <w:rPr>
                <w:color w:val="000000"/>
                <w:sz w:val="16"/>
                <w:szCs w:val="16"/>
                <w:rPrChange w:id="12533" w:author="Steve Barbeaux" w:date="2022-10-10T12:25:00Z">
                  <w:rPr>
                    <w:color w:val="000000"/>
                    <w:sz w:val="14"/>
                    <w:szCs w:val="14"/>
                  </w:rPr>
                </w:rPrChange>
              </w:rPr>
            </w:pPr>
            <w:ins w:id="12534" w:author="Steve Barbeaux" w:date="2022-10-10T12:23:00Z">
              <w:r w:rsidRPr="0060718B">
                <w:rPr>
                  <w:color w:val="000000"/>
                  <w:sz w:val="16"/>
                  <w:szCs w:val="16"/>
                  <w:rPrChange w:id="12535" w:author="Steve Barbeaux" w:date="2022-10-10T12:25:00Z">
                    <w:rPr>
                      <w:rFonts w:ascii="Calibri" w:hAnsi="Calibri" w:cs="Calibri"/>
                      <w:color w:val="000000"/>
                      <w:szCs w:val="22"/>
                    </w:rPr>
                  </w:rPrChange>
                </w:rPr>
                <w:t>0.64</w:t>
              </w:r>
            </w:ins>
            <w:del w:id="12536" w:author="Steve Barbeaux" w:date="2022-10-10T12:23:00Z">
              <w:r w:rsidRPr="0060718B" w:rsidDel="00FF3B86">
                <w:rPr>
                  <w:sz w:val="16"/>
                  <w:szCs w:val="16"/>
                  <w:rPrChange w:id="12537" w:author="Steve Barbeaux" w:date="2022-10-10T12:25:00Z">
                    <w:rPr>
                      <w:sz w:val="14"/>
                      <w:szCs w:val="14"/>
                    </w:rPr>
                  </w:rPrChange>
                </w:rPr>
                <w:delText>0.68</w:delText>
              </w:r>
            </w:del>
          </w:p>
        </w:tc>
        <w:tc>
          <w:tcPr>
            <w:tcW w:w="295" w:type="pct"/>
            <w:tcBorders>
              <w:top w:val="nil"/>
              <w:left w:val="nil"/>
              <w:bottom w:val="nil"/>
              <w:right w:val="nil"/>
            </w:tcBorders>
            <w:shd w:val="clear" w:color="auto" w:fill="auto"/>
            <w:noWrap/>
            <w:vAlign w:val="bottom"/>
            <w:hideMark/>
            <w:tcPrChange w:id="12538" w:author="Steve Barbeaux" w:date="2022-10-10T12:23:00Z">
              <w:tcPr>
                <w:tcW w:w="295" w:type="pct"/>
                <w:gridSpan w:val="2"/>
                <w:tcBorders>
                  <w:top w:val="nil"/>
                  <w:left w:val="nil"/>
                  <w:bottom w:val="nil"/>
                  <w:right w:val="nil"/>
                </w:tcBorders>
                <w:shd w:val="clear" w:color="auto" w:fill="auto"/>
                <w:noWrap/>
                <w:hideMark/>
              </w:tcPr>
            </w:tcPrChange>
          </w:tcPr>
          <w:p w14:paraId="1A2A084B" w14:textId="2D3DC635" w:rsidR="0060718B" w:rsidRPr="0060718B" w:rsidRDefault="0060718B" w:rsidP="0060718B">
            <w:pPr>
              <w:spacing w:after="0"/>
              <w:jc w:val="right"/>
              <w:rPr>
                <w:color w:val="000000"/>
                <w:sz w:val="16"/>
                <w:szCs w:val="16"/>
                <w:rPrChange w:id="12539" w:author="Steve Barbeaux" w:date="2022-10-10T12:25:00Z">
                  <w:rPr>
                    <w:color w:val="000000"/>
                    <w:sz w:val="14"/>
                    <w:szCs w:val="14"/>
                  </w:rPr>
                </w:rPrChange>
              </w:rPr>
            </w:pPr>
            <w:ins w:id="12540" w:author="Steve Barbeaux" w:date="2022-10-10T12:23:00Z">
              <w:r w:rsidRPr="0060718B">
                <w:rPr>
                  <w:color w:val="000000"/>
                  <w:sz w:val="16"/>
                  <w:szCs w:val="16"/>
                  <w:rPrChange w:id="12541" w:author="Steve Barbeaux" w:date="2022-10-10T12:25:00Z">
                    <w:rPr>
                      <w:rFonts w:ascii="Calibri" w:hAnsi="Calibri" w:cs="Calibri"/>
                      <w:color w:val="000000"/>
                      <w:szCs w:val="22"/>
                    </w:rPr>
                  </w:rPrChange>
                </w:rPr>
                <w:t>0.90</w:t>
              </w:r>
            </w:ins>
            <w:del w:id="12542" w:author="Steve Barbeaux" w:date="2022-10-10T12:23:00Z">
              <w:r w:rsidRPr="0060718B" w:rsidDel="00FF3B86">
                <w:rPr>
                  <w:sz w:val="16"/>
                  <w:szCs w:val="16"/>
                  <w:rPrChange w:id="12543" w:author="Steve Barbeaux" w:date="2022-10-10T12:25:00Z">
                    <w:rPr>
                      <w:sz w:val="14"/>
                      <w:szCs w:val="14"/>
                    </w:rPr>
                  </w:rPrChange>
                </w:rPr>
                <w:delText>0.96</w:delText>
              </w:r>
            </w:del>
          </w:p>
        </w:tc>
        <w:tc>
          <w:tcPr>
            <w:tcW w:w="295" w:type="pct"/>
            <w:tcBorders>
              <w:top w:val="nil"/>
              <w:left w:val="nil"/>
              <w:bottom w:val="nil"/>
              <w:right w:val="nil"/>
            </w:tcBorders>
            <w:shd w:val="clear" w:color="auto" w:fill="auto"/>
            <w:noWrap/>
            <w:vAlign w:val="bottom"/>
            <w:hideMark/>
            <w:tcPrChange w:id="12544" w:author="Steve Barbeaux" w:date="2022-10-10T12:23:00Z">
              <w:tcPr>
                <w:tcW w:w="295" w:type="pct"/>
                <w:tcBorders>
                  <w:top w:val="nil"/>
                  <w:left w:val="nil"/>
                  <w:bottom w:val="nil"/>
                  <w:right w:val="nil"/>
                </w:tcBorders>
                <w:shd w:val="clear" w:color="auto" w:fill="auto"/>
                <w:noWrap/>
                <w:hideMark/>
              </w:tcPr>
            </w:tcPrChange>
          </w:tcPr>
          <w:p w14:paraId="598CD8B8" w14:textId="6296DD94" w:rsidR="0060718B" w:rsidRPr="0060718B" w:rsidRDefault="0060718B" w:rsidP="0060718B">
            <w:pPr>
              <w:spacing w:after="0"/>
              <w:jc w:val="right"/>
              <w:rPr>
                <w:color w:val="000000"/>
                <w:sz w:val="16"/>
                <w:szCs w:val="16"/>
                <w:rPrChange w:id="12545" w:author="Steve Barbeaux" w:date="2022-10-10T12:25:00Z">
                  <w:rPr>
                    <w:color w:val="000000"/>
                    <w:sz w:val="14"/>
                    <w:szCs w:val="14"/>
                  </w:rPr>
                </w:rPrChange>
              </w:rPr>
            </w:pPr>
            <w:ins w:id="12546" w:author="Steve Barbeaux" w:date="2022-10-10T12:23:00Z">
              <w:r w:rsidRPr="0060718B">
                <w:rPr>
                  <w:color w:val="000000"/>
                  <w:sz w:val="16"/>
                  <w:szCs w:val="16"/>
                  <w:rPrChange w:id="12547" w:author="Steve Barbeaux" w:date="2022-10-10T12:25:00Z">
                    <w:rPr>
                      <w:rFonts w:ascii="Calibri" w:hAnsi="Calibri" w:cs="Calibri"/>
                      <w:color w:val="000000"/>
                      <w:szCs w:val="22"/>
                    </w:rPr>
                  </w:rPrChange>
                </w:rPr>
                <w:t>0.23</w:t>
              </w:r>
            </w:ins>
            <w:del w:id="12548" w:author="Steve Barbeaux" w:date="2022-10-10T12:23:00Z">
              <w:r w:rsidRPr="0060718B" w:rsidDel="00FF3B86">
                <w:rPr>
                  <w:sz w:val="16"/>
                  <w:szCs w:val="16"/>
                  <w:rPrChange w:id="12549" w:author="Steve Barbeaux" w:date="2022-10-10T12:25:00Z">
                    <w:rPr>
                      <w:sz w:val="14"/>
                      <w:szCs w:val="14"/>
                    </w:rPr>
                  </w:rPrChange>
                </w:rPr>
                <w:delText>0.24</w:delText>
              </w:r>
            </w:del>
          </w:p>
        </w:tc>
        <w:tc>
          <w:tcPr>
            <w:tcW w:w="295" w:type="pct"/>
            <w:tcBorders>
              <w:top w:val="nil"/>
              <w:left w:val="nil"/>
              <w:bottom w:val="nil"/>
              <w:right w:val="nil"/>
            </w:tcBorders>
            <w:shd w:val="clear" w:color="auto" w:fill="auto"/>
            <w:noWrap/>
            <w:vAlign w:val="bottom"/>
            <w:hideMark/>
            <w:tcPrChange w:id="12550" w:author="Steve Barbeaux" w:date="2022-10-10T12:23:00Z">
              <w:tcPr>
                <w:tcW w:w="295" w:type="pct"/>
                <w:gridSpan w:val="2"/>
                <w:tcBorders>
                  <w:top w:val="nil"/>
                  <w:left w:val="nil"/>
                  <w:bottom w:val="nil"/>
                  <w:right w:val="nil"/>
                </w:tcBorders>
                <w:shd w:val="clear" w:color="auto" w:fill="auto"/>
                <w:noWrap/>
                <w:hideMark/>
              </w:tcPr>
            </w:tcPrChange>
          </w:tcPr>
          <w:p w14:paraId="0B6302E2" w14:textId="594CFBE8" w:rsidR="0060718B" w:rsidRPr="0060718B" w:rsidRDefault="0060718B" w:rsidP="0060718B">
            <w:pPr>
              <w:spacing w:after="0"/>
              <w:jc w:val="right"/>
              <w:rPr>
                <w:color w:val="000000"/>
                <w:sz w:val="16"/>
                <w:szCs w:val="16"/>
                <w:rPrChange w:id="12551" w:author="Steve Barbeaux" w:date="2022-10-10T12:25:00Z">
                  <w:rPr>
                    <w:color w:val="000000"/>
                    <w:sz w:val="14"/>
                    <w:szCs w:val="14"/>
                  </w:rPr>
                </w:rPrChange>
              </w:rPr>
            </w:pPr>
            <w:ins w:id="12552" w:author="Steve Barbeaux" w:date="2022-10-10T12:23:00Z">
              <w:r w:rsidRPr="0060718B">
                <w:rPr>
                  <w:color w:val="000000"/>
                  <w:sz w:val="16"/>
                  <w:szCs w:val="16"/>
                  <w:rPrChange w:id="12553" w:author="Steve Barbeaux" w:date="2022-10-10T12:25:00Z">
                    <w:rPr>
                      <w:rFonts w:ascii="Calibri" w:hAnsi="Calibri" w:cs="Calibri"/>
                      <w:color w:val="000000"/>
                      <w:szCs w:val="22"/>
                    </w:rPr>
                  </w:rPrChange>
                </w:rPr>
                <w:t>0.86</w:t>
              </w:r>
            </w:ins>
            <w:del w:id="12554" w:author="Steve Barbeaux" w:date="2022-10-10T12:23:00Z">
              <w:r w:rsidRPr="0060718B" w:rsidDel="00FF3B86">
                <w:rPr>
                  <w:sz w:val="16"/>
                  <w:szCs w:val="16"/>
                  <w:rPrChange w:id="12555" w:author="Steve Barbeaux" w:date="2022-10-10T12:25:00Z">
                    <w:rPr>
                      <w:sz w:val="14"/>
                      <w:szCs w:val="14"/>
                    </w:rPr>
                  </w:rPrChange>
                </w:rPr>
                <w:delText>0.91</w:delText>
              </w:r>
            </w:del>
          </w:p>
        </w:tc>
        <w:tc>
          <w:tcPr>
            <w:tcW w:w="295" w:type="pct"/>
            <w:tcBorders>
              <w:top w:val="nil"/>
              <w:left w:val="nil"/>
              <w:bottom w:val="nil"/>
              <w:right w:val="nil"/>
            </w:tcBorders>
            <w:shd w:val="clear" w:color="auto" w:fill="auto"/>
            <w:noWrap/>
            <w:vAlign w:val="bottom"/>
            <w:hideMark/>
            <w:tcPrChange w:id="12556" w:author="Steve Barbeaux" w:date="2022-10-10T12:23:00Z">
              <w:tcPr>
                <w:tcW w:w="295" w:type="pct"/>
                <w:gridSpan w:val="2"/>
                <w:tcBorders>
                  <w:top w:val="nil"/>
                  <w:left w:val="nil"/>
                  <w:bottom w:val="nil"/>
                  <w:right w:val="nil"/>
                </w:tcBorders>
                <w:shd w:val="clear" w:color="auto" w:fill="auto"/>
                <w:noWrap/>
                <w:hideMark/>
              </w:tcPr>
            </w:tcPrChange>
          </w:tcPr>
          <w:p w14:paraId="70724B20" w14:textId="469198EA" w:rsidR="0060718B" w:rsidRPr="0060718B" w:rsidRDefault="0060718B" w:rsidP="0060718B">
            <w:pPr>
              <w:spacing w:after="0"/>
              <w:jc w:val="right"/>
              <w:rPr>
                <w:color w:val="000000"/>
                <w:sz w:val="16"/>
                <w:szCs w:val="16"/>
                <w:vertAlign w:val="subscript"/>
                <w:rPrChange w:id="12557" w:author="Steve Barbeaux" w:date="2022-10-10T12:25:00Z">
                  <w:rPr>
                    <w:color w:val="000000"/>
                    <w:sz w:val="14"/>
                    <w:szCs w:val="14"/>
                    <w:vertAlign w:val="subscript"/>
                  </w:rPr>
                </w:rPrChange>
              </w:rPr>
            </w:pPr>
            <w:ins w:id="12558" w:author="Steve Barbeaux" w:date="2022-10-10T12:23:00Z">
              <w:r w:rsidRPr="0060718B">
                <w:rPr>
                  <w:color w:val="000000"/>
                  <w:sz w:val="16"/>
                  <w:szCs w:val="16"/>
                  <w:rPrChange w:id="12559" w:author="Steve Barbeaux" w:date="2022-10-10T12:25:00Z">
                    <w:rPr>
                      <w:rFonts w:ascii="Calibri" w:hAnsi="Calibri" w:cs="Calibri"/>
                      <w:color w:val="000000"/>
                      <w:szCs w:val="22"/>
                    </w:rPr>
                  </w:rPrChange>
                </w:rPr>
                <w:t>48.31</w:t>
              </w:r>
            </w:ins>
            <w:del w:id="12560" w:author="Steve Barbeaux" w:date="2022-10-10T12:23:00Z">
              <w:r w:rsidRPr="0060718B" w:rsidDel="00FF3B86">
                <w:rPr>
                  <w:sz w:val="16"/>
                  <w:szCs w:val="16"/>
                  <w:rPrChange w:id="12561" w:author="Steve Barbeaux" w:date="2022-10-10T12:25:00Z">
                    <w:rPr>
                      <w:sz w:val="14"/>
                      <w:szCs w:val="14"/>
                    </w:rPr>
                  </w:rPrChange>
                </w:rPr>
                <w:delText>48.15</w:delText>
              </w:r>
            </w:del>
          </w:p>
        </w:tc>
      </w:tr>
      <w:tr w:rsidR="0060718B" w:rsidRPr="000460A7" w14:paraId="1E817807" w14:textId="77777777" w:rsidTr="0060718B">
        <w:tblPrEx>
          <w:tblW w:w="5180" w:type="pct"/>
          <w:tblInd w:w="-90" w:type="dxa"/>
          <w:tblLayout w:type="fixed"/>
          <w:tblPrExChange w:id="12562" w:author="Steve Barbeaux" w:date="2022-10-10T12:23:00Z">
            <w:tblPrEx>
              <w:tblW w:w="5180" w:type="pct"/>
              <w:tblInd w:w="-90" w:type="dxa"/>
              <w:tblLayout w:type="fixed"/>
            </w:tblPrEx>
          </w:tblPrExChange>
        </w:tblPrEx>
        <w:trPr>
          <w:trPrChange w:id="12563"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2564" w:author="Steve Barbeaux" w:date="2022-10-10T12:23:00Z">
              <w:tcPr>
                <w:tcW w:w="279" w:type="pct"/>
                <w:tcBorders>
                  <w:top w:val="nil"/>
                  <w:left w:val="nil"/>
                  <w:bottom w:val="nil"/>
                  <w:right w:val="nil"/>
                </w:tcBorders>
                <w:shd w:val="clear" w:color="auto" w:fill="auto"/>
                <w:noWrap/>
                <w:vAlign w:val="bottom"/>
                <w:hideMark/>
              </w:tcPr>
            </w:tcPrChange>
          </w:tcPr>
          <w:p w14:paraId="3323ACBC" w14:textId="41A5CAD1" w:rsidR="0060718B" w:rsidRPr="0060718B" w:rsidRDefault="0060718B" w:rsidP="0060718B">
            <w:pPr>
              <w:spacing w:after="0"/>
              <w:jc w:val="right"/>
              <w:rPr>
                <w:color w:val="000000"/>
                <w:sz w:val="16"/>
                <w:szCs w:val="16"/>
                <w:rPrChange w:id="12565" w:author="Steve Barbeaux" w:date="2022-10-10T12:25:00Z">
                  <w:rPr>
                    <w:color w:val="000000"/>
                    <w:sz w:val="14"/>
                    <w:szCs w:val="14"/>
                  </w:rPr>
                </w:rPrChange>
              </w:rPr>
            </w:pPr>
            <w:r w:rsidRPr="0060718B">
              <w:rPr>
                <w:sz w:val="16"/>
                <w:szCs w:val="16"/>
                <w:rPrChange w:id="12566" w:author="Steve Barbeaux" w:date="2022-10-10T12:25:00Z">
                  <w:rPr>
                    <w:sz w:val="14"/>
                    <w:szCs w:val="14"/>
                  </w:rPr>
                </w:rPrChange>
              </w:rPr>
              <w:t>1986</w:t>
            </w:r>
          </w:p>
        </w:tc>
        <w:tc>
          <w:tcPr>
            <w:tcW w:w="295" w:type="pct"/>
            <w:tcBorders>
              <w:top w:val="nil"/>
              <w:left w:val="nil"/>
              <w:bottom w:val="nil"/>
              <w:right w:val="nil"/>
            </w:tcBorders>
            <w:vAlign w:val="bottom"/>
            <w:tcPrChange w:id="12567" w:author="Steve Barbeaux" w:date="2022-10-10T12:23:00Z">
              <w:tcPr>
                <w:tcW w:w="295" w:type="pct"/>
                <w:gridSpan w:val="2"/>
                <w:tcBorders>
                  <w:top w:val="nil"/>
                  <w:left w:val="nil"/>
                  <w:bottom w:val="nil"/>
                  <w:right w:val="nil"/>
                </w:tcBorders>
              </w:tcPr>
            </w:tcPrChange>
          </w:tcPr>
          <w:p w14:paraId="7AA67459" w14:textId="6516394C" w:rsidR="0060718B" w:rsidRPr="0060718B" w:rsidRDefault="0060718B" w:rsidP="0060718B">
            <w:pPr>
              <w:spacing w:after="0"/>
              <w:jc w:val="right"/>
              <w:rPr>
                <w:sz w:val="16"/>
                <w:szCs w:val="16"/>
                <w:rPrChange w:id="12568" w:author="Steve Barbeaux" w:date="2022-10-10T12:25:00Z">
                  <w:rPr>
                    <w:sz w:val="14"/>
                    <w:szCs w:val="14"/>
                  </w:rPr>
                </w:rPrChange>
              </w:rPr>
            </w:pPr>
            <w:ins w:id="12569" w:author="Steve Barbeaux" w:date="2022-10-10T12:23:00Z">
              <w:r w:rsidRPr="0060718B">
                <w:rPr>
                  <w:color w:val="000000"/>
                  <w:sz w:val="16"/>
                  <w:szCs w:val="16"/>
                  <w:rPrChange w:id="12570" w:author="Steve Barbeaux" w:date="2022-10-10T12:25:00Z">
                    <w:rPr>
                      <w:rFonts w:ascii="Calibri" w:hAnsi="Calibri" w:cs="Calibri"/>
                      <w:color w:val="000000"/>
                      <w:szCs w:val="22"/>
                    </w:rPr>
                  </w:rPrChange>
                </w:rPr>
                <w:t>0.10</w:t>
              </w:r>
            </w:ins>
            <w:del w:id="12571" w:author="Steve Barbeaux" w:date="2022-10-10T12:23:00Z">
              <w:r w:rsidRPr="0060718B" w:rsidDel="00FF3B86">
                <w:rPr>
                  <w:sz w:val="16"/>
                  <w:szCs w:val="16"/>
                  <w:rPrChange w:id="12572" w:author="Steve Barbeaux" w:date="2022-10-10T12:25:00Z">
                    <w:rPr>
                      <w:sz w:val="14"/>
                      <w:szCs w:val="14"/>
                    </w:rPr>
                  </w:rPrChange>
                </w:rPr>
                <w:delText>0.1</w:delText>
              </w:r>
            </w:del>
          </w:p>
        </w:tc>
        <w:tc>
          <w:tcPr>
            <w:tcW w:w="295" w:type="pct"/>
            <w:tcBorders>
              <w:top w:val="nil"/>
              <w:left w:val="nil"/>
              <w:bottom w:val="nil"/>
              <w:right w:val="nil"/>
            </w:tcBorders>
            <w:shd w:val="clear" w:color="auto" w:fill="auto"/>
            <w:noWrap/>
            <w:vAlign w:val="bottom"/>
            <w:hideMark/>
            <w:tcPrChange w:id="12573" w:author="Steve Barbeaux" w:date="2022-10-10T12:23:00Z">
              <w:tcPr>
                <w:tcW w:w="295" w:type="pct"/>
                <w:gridSpan w:val="2"/>
                <w:tcBorders>
                  <w:top w:val="nil"/>
                  <w:left w:val="nil"/>
                  <w:bottom w:val="nil"/>
                  <w:right w:val="nil"/>
                </w:tcBorders>
                <w:shd w:val="clear" w:color="auto" w:fill="auto"/>
                <w:noWrap/>
                <w:hideMark/>
              </w:tcPr>
            </w:tcPrChange>
          </w:tcPr>
          <w:p w14:paraId="5ECA622E" w14:textId="5B31240D" w:rsidR="0060718B" w:rsidRPr="0060718B" w:rsidRDefault="0060718B" w:rsidP="0060718B">
            <w:pPr>
              <w:spacing w:after="0"/>
              <w:jc w:val="right"/>
              <w:rPr>
                <w:color w:val="000000"/>
                <w:sz w:val="16"/>
                <w:szCs w:val="16"/>
                <w:rPrChange w:id="12574" w:author="Steve Barbeaux" w:date="2022-10-10T12:25:00Z">
                  <w:rPr>
                    <w:color w:val="000000"/>
                    <w:sz w:val="14"/>
                    <w:szCs w:val="14"/>
                  </w:rPr>
                </w:rPrChange>
              </w:rPr>
            </w:pPr>
            <w:ins w:id="12575" w:author="Steve Barbeaux" w:date="2022-10-10T12:23:00Z">
              <w:r w:rsidRPr="0060718B">
                <w:rPr>
                  <w:color w:val="000000"/>
                  <w:sz w:val="16"/>
                  <w:szCs w:val="16"/>
                  <w:rPrChange w:id="12576" w:author="Steve Barbeaux" w:date="2022-10-10T12:25:00Z">
                    <w:rPr>
                      <w:rFonts w:ascii="Calibri" w:hAnsi="Calibri" w:cs="Calibri"/>
                      <w:color w:val="000000"/>
                      <w:szCs w:val="22"/>
                    </w:rPr>
                  </w:rPrChange>
                </w:rPr>
                <w:t>0.19</w:t>
              </w:r>
            </w:ins>
            <w:del w:id="12577" w:author="Steve Barbeaux" w:date="2022-10-10T12:23:00Z">
              <w:r w:rsidRPr="0060718B" w:rsidDel="00FF3B86">
                <w:rPr>
                  <w:sz w:val="16"/>
                  <w:szCs w:val="16"/>
                  <w:rPrChange w:id="12578" w:author="Steve Barbeaux" w:date="2022-10-10T12:25:00Z">
                    <w:rPr>
                      <w:sz w:val="14"/>
                      <w:szCs w:val="14"/>
                    </w:rPr>
                  </w:rPrChange>
                </w:rPr>
                <w:delText>0.18</w:delText>
              </w:r>
            </w:del>
          </w:p>
        </w:tc>
        <w:tc>
          <w:tcPr>
            <w:tcW w:w="295" w:type="pct"/>
            <w:tcBorders>
              <w:top w:val="nil"/>
              <w:left w:val="nil"/>
              <w:bottom w:val="nil"/>
              <w:right w:val="nil"/>
            </w:tcBorders>
            <w:shd w:val="clear" w:color="auto" w:fill="auto"/>
            <w:noWrap/>
            <w:vAlign w:val="bottom"/>
            <w:hideMark/>
            <w:tcPrChange w:id="12579" w:author="Steve Barbeaux" w:date="2022-10-10T12:23:00Z">
              <w:tcPr>
                <w:tcW w:w="295" w:type="pct"/>
                <w:tcBorders>
                  <w:top w:val="nil"/>
                  <w:left w:val="nil"/>
                  <w:bottom w:val="nil"/>
                  <w:right w:val="nil"/>
                </w:tcBorders>
                <w:shd w:val="clear" w:color="auto" w:fill="auto"/>
                <w:noWrap/>
                <w:hideMark/>
              </w:tcPr>
            </w:tcPrChange>
          </w:tcPr>
          <w:p w14:paraId="152575A0" w14:textId="5E3BCE42" w:rsidR="0060718B" w:rsidRPr="0060718B" w:rsidRDefault="0060718B" w:rsidP="0060718B">
            <w:pPr>
              <w:spacing w:after="0"/>
              <w:jc w:val="right"/>
              <w:rPr>
                <w:color w:val="000000"/>
                <w:sz w:val="16"/>
                <w:szCs w:val="16"/>
                <w:rPrChange w:id="12580" w:author="Steve Barbeaux" w:date="2022-10-10T12:25:00Z">
                  <w:rPr>
                    <w:color w:val="000000"/>
                    <w:sz w:val="14"/>
                    <w:szCs w:val="14"/>
                  </w:rPr>
                </w:rPrChange>
              </w:rPr>
            </w:pPr>
            <w:ins w:id="12581" w:author="Steve Barbeaux" w:date="2022-10-10T12:23:00Z">
              <w:r w:rsidRPr="0060718B">
                <w:rPr>
                  <w:color w:val="000000"/>
                  <w:sz w:val="16"/>
                  <w:szCs w:val="16"/>
                  <w:rPrChange w:id="12582" w:author="Steve Barbeaux" w:date="2022-10-10T12:25:00Z">
                    <w:rPr>
                      <w:rFonts w:ascii="Calibri" w:hAnsi="Calibri" w:cs="Calibri"/>
                      <w:color w:val="000000"/>
                      <w:szCs w:val="22"/>
                    </w:rPr>
                  </w:rPrChange>
                </w:rPr>
                <w:t>2.00</w:t>
              </w:r>
            </w:ins>
            <w:del w:id="12583" w:author="Steve Barbeaux" w:date="2022-10-10T12:23:00Z">
              <w:r w:rsidRPr="0060718B" w:rsidDel="00FF3B86">
                <w:rPr>
                  <w:sz w:val="16"/>
                  <w:szCs w:val="16"/>
                  <w:rPrChange w:id="12584" w:author="Steve Barbeaux" w:date="2022-10-10T12:25:00Z">
                    <w:rPr>
                      <w:sz w:val="14"/>
                      <w:szCs w:val="14"/>
                    </w:rPr>
                  </w:rPrChange>
                </w:rPr>
                <w:delText>1.89</w:delText>
              </w:r>
            </w:del>
          </w:p>
        </w:tc>
        <w:tc>
          <w:tcPr>
            <w:tcW w:w="295" w:type="pct"/>
            <w:tcBorders>
              <w:top w:val="nil"/>
              <w:left w:val="nil"/>
              <w:bottom w:val="nil"/>
              <w:right w:val="nil"/>
            </w:tcBorders>
            <w:shd w:val="clear" w:color="auto" w:fill="auto"/>
            <w:noWrap/>
            <w:vAlign w:val="bottom"/>
            <w:hideMark/>
            <w:tcPrChange w:id="12585" w:author="Steve Barbeaux" w:date="2022-10-10T12:23:00Z">
              <w:tcPr>
                <w:tcW w:w="295" w:type="pct"/>
                <w:gridSpan w:val="2"/>
                <w:tcBorders>
                  <w:top w:val="nil"/>
                  <w:left w:val="nil"/>
                  <w:bottom w:val="nil"/>
                  <w:right w:val="nil"/>
                </w:tcBorders>
                <w:shd w:val="clear" w:color="auto" w:fill="auto"/>
                <w:noWrap/>
                <w:hideMark/>
              </w:tcPr>
            </w:tcPrChange>
          </w:tcPr>
          <w:p w14:paraId="591E38B7" w14:textId="2D7E1170" w:rsidR="0060718B" w:rsidRPr="0060718B" w:rsidRDefault="0060718B" w:rsidP="0060718B">
            <w:pPr>
              <w:spacing w:after="0"/>
              <w:jc w:val="right"/>
              <w:rPr>
                <w:color w:val="000000"/>
                <w:sz w:val="16"/>
                <w:szCs w:val="16"/>
                <w:rPrChange w:id="12586" w:author="Steve Barbeaux" w:date="2022-10-10T12:25:00Z">
                  <w:rPr>
                    <w:color w:val="000000"/>
                    <w:sz w:val="14"/>
                    <w:szCs w:val="14"/>
                  </w:rPr>
                </w:rPrChange>
              </w:rPr>
            </w:pPr>
            <w:ins w:id="12587" w:author="Steve Barbeaux" w:date="2022-10-10T12:23:00Z">
              <w:r w:rsidRPr="0060718B">
                <w:rPr>
                  <w:color w:val="000000"/>
                  <w:sz w:val="16"/>
                  <w:szCs w:val="16"/>
                  <w:rPrChange w:id="12588" w:author="Steve Barbeaux" w:date="2022-10-10T12:25:00Z">
                    <w:rPr>
                      <w:rFonts w:ascii="Calibri" w:hAnsi="Calibri" w:cs="Calibri"/>
                      <w:color w:val="000000"/>
                      <w:szCs w:val="22"/>
                    </w:rPr>
                  </w:rPrChange>
                </w:rPr>
                <w:t>1.19</w:t>
              </w:r>
            </w:ins>
            <w:del w:id="12589" w:author="Steve Barbeaux" w:date="2022-10-10T12:23:00Z">
              <w:r w:rsidRPr="0060718B" w:rsidDel="00FF3B86">
                <w:rPr>
                  <w:sz w:val="16"/>
                  <w:szCs w:val="16"/>
                  <w:rPrChange w:id="12590" w:author="Steve Barbeaux" w:date="2022-10-10T12:25:00Z">
                    <w:rPr>
                      <w:sz w:val="14"/>
                      <w:szCs w:val="14"/>
                    </w:rPr>
                  </w:rPrChange>
                </w:rPr>
                <w:delText>1.15</w:delText>
              </w:r>
            </w:del>
          </w:p>
        </w:tc>
        <w:tc>
          <w:tcPr>
            <w:tcW w:w="295" w:type="pct"/>
            <w:tcBorders>
              <w:top w:val="nil"/>
              <w:left w:val="nil"/>
              <w:bottom w:val="nil"/>
              <w:right w:val="nil"/>
            </w:tcBorders>
            <w:shd w:val="clear" w:color="auto" w:fill="auto"/>
            <w:noWrap/>
            <w:vAlign w:val="bottom"/>
            <w:hideMark/>
            <w:tcPrChange w:id="12591" w:author="Steve Barbeaux" w:date="2022-10-10T12:23:00Z">
              <w:tcPr>
                <w:tcW w:w="295" w:type="pct"/>
                <w:gridSpan w:val="2"/>
                <w:tcBorders>
                  <w:top w:val="nil"/>
                  <w:left w:val="nil"/>
                  <w:bottom w:val="nil"/>
                  <w:right w:val="nil"/>
                </w:tcBorders>
                <w:shd w:val="clear" w:color="auto" w:fill="auto"/>
                <w:noWrap/>
                <w:hideMark/>
              </w:tcPr>
            </w:tcPrChange>
          </w:tcPr>
          <w:p w14:paraId="7772AA28" w14:textId="51A4E04E" w:rsidR="0060718B" w:rsidRPr="0060718B" w:rsidRDefault="0060718B" w:rsidP="0060718B">
            <w:pPr>
              <w:spacing w:after="0"/>
              <w:jc w:val="right"/>
              <w:rPr>
                <w:color w:val="000000"/>
                <w:sz w:val="16"/>
                <w:szCs w:val="16"/>
                <w:rPrChange w:id="12592" w:author="Steve Barbeaux" w:date="2022-10-10T12:25:00Z">
                  <w:rPr>
                    <w:color w:val="000000"/>
                    <w:sz w:val="14"/>
                    <w:szCs w:val="14"/>
                  </w:rPr>
                </w:rPrChange>
              </w:rPr>
            </w:pPr>
            <w:ins w:id="12593" w:author="Steve Barbeaux" w:date="2022-10-10T12:23:00Z">
              <w:r w:rsidRPr="0060718B">
                <w:rPr>
                  <w:color w:val="000000"/>
                  <w:sz w:val="16"/>
                  <w:szCs w:val="16"/>
                  <w:rPrChange w:id="12594" w:author="Steve Barbeaux" w:date="2022-10-10T12:25:00Z">
                    <w:rPr>
                      <w:rFonts w:ascii="Calibri" w:hAnsi="Calibri" w:cs="Calibri"/>
                      <w:color w:val="000000"/>
                      <w:szCs w:val="22"/>
                    </w:rPr>
                  </w:rPrChange>
                </w:rPr>
                <w:t>4.06</w:t>
              </w:r>
            </w:ins>
            <w:del w:id="12595" w:author="Steve Barbeaux" w:date="2022-10-10T12:23:00Z">
              <w:r w:rsidRPr="0060718B" w:rsidDel="00FF3B86">
                <w:rPr>
                  <w:sz w:val="16"/>
                  <w:szCs w:val="16"/>
                  <w:rPrChange w:id="12596" w:author="Steve Barbeaux" w:date="2022-10-10T12:25:00Z">
                    <w:rPr>
                      <w:sz w:val="14"/>
                      <w:szCs w:val="14"/>
                    </w:rPr>
                  </w:rPrChange>
                </w:rPr>
                <w:delText>3.94</w:delText>
              </w:r>
            </w:del>
          </w:p>
        </w:tc>
        <w:tc>
          <w:tcPr>
            <w:tcW w:w="295" w:type="pct"/>
            <w:tcBorders>
              <w:top w:val="nil"/>
              <w:left w:val="nil"/>
              <w:bottom w:val="nil"/>
              <w:right w:val="nil"/>
            </w:tcBorders>
            <w:shd w:val="clear" w:color="auto" w:fill="auto"/>
            <w:noWrap/>
            <w:vAlign w:val="bottom"/>
            <w:hideMark/>
            <w:tcPrChange w:id="12597" w:author="Steve Barbeaux" w:date="2022-10-10T12:23:00Z">
              <w:tcPr>
                <w:tcW w:w="295" w:type="pct"/>
                <w:gridSpan w:val="2"/>
                <w:tcBorders>
                  <w:top w:val="nil"/>
                  <w:left w:val="nil"/>
                  <w:bottom w:val="nil"/>
                  <w:right w:val="nil"/>
                </w:tcBorders>
                <w:shd w:val="clear" w:color="auto" w:fill="auto"/>
                <w:noWrap/>
                <w:hideMark/>
              </w:tcPr>
            </w:tcPrChange>
          </w:tcPr>
          <w:p w14:paraId="04F6AD08" w14:textId="0BA3CE25" w:rsidR="0060718B" w:rsidRPr="0060718B" w:rsidRDefault="0060718B" w:rsidP="0060718B">
            <w:pPr>
              <w:spacing w:after="0"/>
              <w:jc w:val="right"/>
              <w:rPr>
                <w:color w:val="000000"/>
                <w:sz w:val="16"/>
                <w:szCs w:val="16"/>
                <w:rPrChange w:id="12598" w:author="Steve Barbeaux" w:date="2022-10-10T12:25:00Z">
                  <w:rPr>
                    <w:color w:val="000000"/>
                    <w:sz w:val="14"/>
                    <w:szCs w:val="14"/>
                  </w:rPr>
                </w:rPrChange>
              </w:rPr>
            </w:pPr>
            <w:ins w:id="12599" w:author="Steve Barbeaux" w:date="2022-10-10T12:23:00Z">
              <w:r w:rsidRPr="0060718B">
                <w:rPr>
                  <w:color w:val="000000"/>
                  <w:sz w:val="16"/>
                  <w:szCs w:val="16"/>
                  <w:rPrChange w:id="12600" w:author="Steve Barbeaux" w:date="2022-10-10T12:25:00Z">
                    <w:rPr>
                      <w:rFonts w:ascii="Calibri" w:hAnsi="Calibri" w:cs="Calibri"/>
                      <w:color w:val="000000"/>
                      <w:szCs w:val="22"/>
                    </w:rPr>
                  </w:rPrChange>
                </w:rPr>
                <w:t>0.67</w:t>
              </w:r>
            </w:ins>
            <w:del w:id="12601" w:author="Steve Barbeaux" w:date="2022-10-10T12:23:00Z">
              <w:r w:rsidRPr="0060718B" w:rsidDel="00FF3B86">
                <w:rPr>
                  <w:sz w:val="16"/>
                  <w:szCs w:val="16"/>
                  <w:rPrChange w:id="12602" w:author="Steve Barbeaux" w:date="2022-10-10T12:25:00Z">
                    <w:rPr>
                      <w:sz w:val="14"/>
                      <w:szCs w:val="14"/>
                    </w:rPr>
                  </w:rPrChange>
                </w:rPr>
                <w:delText>0.66</w:delText>
              </w:r>
            </w:del>
          </w:p>
        </w:tc>
        <w:tc>
          <w:tcPr>
            <w:tcW w:w="295" w:type="pct"/>
            <w:tcBorders>
              <w:top w:val="nil"/>
              <w:left w:val="nil"/>
              <w:bottom w:val="nil"/>
              <w:right w:val="nil"/>
            </w:tcBorders>
            <w:shd w:val="clear" w:color="auto" w:fill="auto"/>
            <w:noWrap/>
            <w:vAlign w:val="bottom"/>
            <w:hideMark/>
            <w:tcPrChange w:id="12603" w:author="Steve Barbeaux" w:date="2022-10-10T12:23:00Z">
              <w:tcPr>
                <w:tcW w:w="295" w:type="pct"/>
                <w:tcBorders>
                  <w:top w:val="nil"/>
                  <w:left w:val="nil"/>
                  <w:bottom w:val="nil"/>
                  <w:right w:val="nil"/>
                </w:tcBorders>
                <w:shd w:val="clear" w:color="auto" w:fill="auto"/>
                <w:noWrap/>
                <w:hideMark/>
              </w:tcPr>
            </w:tcPrChange>
          </w:tcPr>
          <w:p w14:paraId="0658BFFC" w14:textId="695E5C8F" w:rsidR="0060718B" w:rsidRPr="0060718B" w:rsidRDefault="0060718B" w:rsidP="0060718B">
            <w:pPr>
              <w:spacing w:after="0"/>
              <w:jc w:val="right"/>
              <w:rPr>
                <w:color w:val="000000"/>
                <w:sz w:val="16"/>
                <w:szCs w:val="16"/>
                <w:rPrChange w:id="12604" w:author="Steve Barbeaux" w:date="2022-10-10T12:25:00Z">
                  <w:rPr>
                    <w:color w:val="000000"/>
                    <w:sz w:val="14"/>
                    <w:szCs w:val="14"/>
                  </w:rPr>
                </w:rPrChange>
              </w:rPr>
            </w:pPr>
            <w:ins w:id="12605" w:author="Steve Barbeaux" w:date="2022-10-10T12:23:00Z">
              <w:r w:rsidRPr="0060718B">
                <w:rPr>
                  <w:color w:val="000000"/>
                  <w:sz w:val="16"/>
                  <w:szCs w:val="16"/>
                  <w:rPrChange w:id="12606" w:author="Steve Barbeaux" w:date="2022-10-10T12:25:00Z">
                    <w:rPr>
                      <w:rFonts w:ascii="Calibri" w:hAnsi="Calibri" w:cs="Calibri"/>
                      <w:color w:val="000000"/>
                      <w:szCs w:val="22"/>
                    </w:rPr>
                  </w:rPrChange>
                </w:rPr>
                <w:t>0.50</w:t>
              </w:r>
            </w:ins>
            <w:del w:id="12607" w:author="Steve Barbeaux" w:date="2022-10-10T12:23:00Z">
              <w:r w:rsidRPr="0060718B" w:rsidDel="00FF3B86">
                <w:rPr>
                  <w:sz w:val="16"/>
                  <w:szCs w:val="16"/>
                  <w:rPrChange w:id="12608" w:author="Steve Barbeaux" w:date="2022-10-10T12:25:00Z">
                    <w:rPr>
                      <w:sz w:val="14"/>
                      <w:szCs w:val="14"/>
                    </w:rPr>
                  </w:rPrChange>
                </w:rPr>
                <w:delText>0.49</w:delText>
              </w:r>
            </w:del>
          </w:p>
        </w:tc>
        <w:tc>
          <w:tcPr>
            <w:tcW w:w="295" w:type="pct"/>
            <w:tcBorders>
              <w:top w:val="nil"/>
              <w:left w:val="nil"/>
              <w:bottom w:val="nil"/>
              <w:right w:val="nil"/>
            </w:tcBorders>
            <w:shd w:val="clear" w:color="auto" w:fill="auto"/>
            <w:noWrap/>
            <w:vAlign w:val="bottom"/>
            <w:hideMark/>
            <w:tcPrChange w:id="12609" w:author="Steve Barbeaux" w:date="2022-10-10T12:23:00Z">
              <w:tcPr>
                <w:tcW w:w="295" w:type="pct"/>
                <w:gridSpan w:val="2"/>
                <w:tcBorders>
                  <w:top w:val="nil"/>
                  <w:left w:val="nil"/>
                  <w:bottom w:val="nil"/>
                  <w:right w:val="nil"/>
                </w:tcBorders>
                <w:shd w:val="clear" w:color="auto" w:fill="auto"/>
                <w:noWrap/>
                <w:hideMark/>
              </w:tcPr>
            </w:tcPrChange>
          </w:tcPr>
          <w:p w14:paraId="15C9E33E" w14:textId="1B38A3DC" w:rsidR="0060718B" w:rsidRPr="0060718B" w:rsidRDefault="0060718B" w:rsidP="0060718B">
            <w:pPr>
              <w:spacing w:after="0"/>
              <w:jc w:val="right"/>
              <w:rPr>
                <w:color w:val="000000"/>
                <w:sz w:val="16"/>
                <w:szCs w:val="16"/>
                <w:rPrChange w:id="12610" w:author="Steve Barbeaux" w:date="2022-10-10T12:25:00Z">
                  <w:rPr>
                    <w:color w:val="000000"/>
                    <w:sz w:val="14"/>
                    <w:szCs w:val="14"/>
                  </w:rPr>
                </w:rPrChange>
              </w:rPr>
            </w:pPr>
            <w:ins w:id="12611" w:author="Steve Barbeaux" w:date="2022-10-10T12:23:00Z">
              <w:r w:rsidRPr="0060718B">
                <w:rPr>
                  <w:color w:val="000000"/>
                  <w:sz w:val="16"/>
                  <w:szCs w:val="16"/>
                  <w:rPrChange w:id="12612" w:author="Steve Barbeaux" w:date="2022-10-10T12:25:00Z">
                    <w:rPr>
                      <w:rFonts w:ascii="Calibri" w:hAnsi="Calibri" w:cs="Calibri"/>
                      <w:color w:val="000000"/>
                      <w:szCs w:val="22"/>
                    </w:rPr>
                  </w:rPrChange>
                </w:rPr>
                <w:t>15.65</w:t>
              </w:r>
            </w:ins>
            <w:del w:id="12613" w:author="Steve Barbeaux" w:date="2022-10-10T12:23:00Z">
              <w:r w:rsidRPr="0060718B" w:rsidDel="00FF3B86">
                <w:rPr>
                  <w:sz w:val="16"/>
                  <w:szCs w:val="16"/>
                  <w:rPrChange w:id="12614" w:author="Steve Barbeaux" w:date="2022-10-10T12:25:00Z">
                    <w:rPr>
                      <w:sz w:val="14"/>
                      <w:szCs w:val="14"/>
                    </w:rPr>
                  </w:rPrChange>
                </w:rPr>
                <w:delText>15.64</w:delText>
              </w:r>
            </w:del>
          </w:p>
        </w:tc>
        <w:tc>
          <w:tcPr>
            <w:tcW w:w="295" w:type="pct"/>
            <w:tcBorders>
              <w:top w:val="nil"/>
              <w:left w:val="nil"/>
              <w:bottom w:val="nil"/>
              <w:right w:val="nil"/>
            </w:tcBorders>
            <w:shd w:val="clear" w:color="auto" w:fill="auto"/>
            <w:noWrap/>
            <w:vAlign w:val="bottom"/>
            <w:hideMark/>
            <w:tcPrChange w:id="12615" w:author="Steve Barbeaux" w:date="2022-10-10T12:23:00Z">
              <w:tcPr>
                <w:tcW w:w="295" w:type="pct"/>
                <w:gridSpan w:val="2"/>
                <w:tcBorders>
                  <w:top w:val="nil"/>
                  <w:left w:val="nil"/>
                  <w:bottom w:val="nil"/>
                  <w:right w:val="nil"/>
                </w:tcBorders>
                <w:shd w:val="clear" w:color="auto" w:fill="auto"/>
                <w:noWrap/>
                <w:hideMark/>
              </w:tcPr>
            </w:tcPrChange>
          </w:tcPr>
          <w:p w14:paraId="7D1F79F1" w14:textId="129E89CB" w:rsidR="0060718B" w:rsidRPr="0060718B" w:rsidRDefault="0060718B" w:rsidP="0060718B">
            <w:pPr>
              <w:spacing w:after="0"/>
              <w:jc w:val="right"/>
              <w:rPr>
                <w:color w:val="000000"/>
                <w:sz w:val="16"/>
                <w:szCs w:val="16"/>
                <w:rPrChange w:id="12616" w:author="Steve Barbeaux" w:date="2022-10-10T12:25:00Z">
                  <w:rPr>
                    <w:color w:val="000000"/>
                    <w:sz w:val="14"/>
                    <w:szCs w:val="14"/>
                  </w:rPr>
                </w:rPrChange>
              </w:rPr>
            </w:pPr>
            <w:ins w:id="12617" w:author="Steve Barbeaux" w:date="2022-10-10T12:23:00Z">
              <w:r w:rsidRPr="0060718B">
                <w:rPr>
                  <w:color w:val="000000"/>
                  <w:sz w:val="16"/>
                  <w:szCs w:val="16"/>
                  <w:rPrChange w:id="12618" w:author="Steve Barbeaux" w:date="2022-10-10T12:25:00Z">
                    <w:rPr>
                      <w:rFonts w:ascii="Calibri" w:hAnsi="Calibri" w:cs="Calibri"/>
                      <w:color w:val="000000"/>
                      <w:szCs w:val="22"/>
                    </w:rPr>
                  </w:rPrChange>
                </w:rPr>
                <w:t>1.09</w:t>
              </w:r>
            </w:ins>
            <w:del w:id="12619" w:author="Steve Barbeaux" w:date="2022-10-10T12:23:00Z">
              <w:r w:rsidRPr="0060718B" w:rsidDel="00FF3B86">
                <w:rPr>
                  <w:sz w:val="16"/>
                  <w:szCs w:val="16"/>
                  <w:rPrChange w:id="12620" w:author="Steve Barbeaux" w:date="2022-10-10T12:25:00Z">
                    <w:rPr>
                      <w:sz w:val="14"/>
                      <w:szCs w:val="14"/>
                    </w:rPr>
                  </w:rPrChange>
                </w:rPr>
                <w:delText>1.12</w:delText>
              </w:r>
            </w:del>
          </w:p>
        </w:tc>
        <w:tc>
          <w:tcPr>
            <w:tcW w:w="295" w:type="pct"/>
            <w:tcBorders>
              <w:top w:val="nil"/>
              <w:left w:val="nil"/>
              <w:bottom w:val="nil"/>
              <w:right w:val="nil"/>
            </w:tcBorders>
            <w:shd w:val="clear" w:color="auto" w:fill="auto"/>
            <w:noWrap/>
            <w:vAlign w:val="bottom"/>
            <w:hideMark/>
            <w:tcPrChange w:id="12621" w:author="Steve Barbeaux" w:date="2022-10-10T12:23:00Z">
              <w:tcPr>
                <w:tcW w:w="295" w:type="pct"/>
                <w:tcBorders>
                  <w:top w:val="nil"/>
                  <w:left w:val="nil"/>
                  <w:bottom w:val="nil"/>
                  <w:right w:val="nil"/>
                </w:tcBorders>
                <w:shd w:val="clear" w:color="auto" w:fill="auto"/>
                <w:noWrap/>
                <w:hideMark/>
              </w:tcPr>
            </w:tcPrChange>
          </w:tcPr>
          <w:p w14:paraId="3B960A23" w14:textId="42D55AE9" w:rsidR="0060718B" w:rsidRPr="0060718B" w:rsidRDefault="0060718B" w:rsidP="0060718B">
            <w:pPr>
              <w:spacing w:after="0"/>
              <w:jc w:val="right"/>
              <w:rPr>
                <w:color w:val="000000"/>
                <w:sz w:val="16"/>
                <w:szCs w:val="16"/>
                <w:rPrChange w:id="12622" w:author="Steve Barbeaux" w:date="2022-10-10T12:25:00Z">
                  <w:rPr>
                    <w:color w:val="000000"/>
                    <w:sz w:val="14"/>
                    <w:szCs w:val="14"/>
                  </w:rPr>
                </w:rPrChange>
              </w:rPr>
            </w:pPr>
            <w:ins w:id="12623" w:author="Steve Barbeaux" w:date="2022-10-10T12:23:00Z">
              <w:r w:rsidRPr="0060718B">
                <w:rPr>
                  <w:color w:val="000000"/>
                  <w:sz w:val="16"/>
                  <w:szCs w:val="16"/>
                  <w:rPrChange w:id="12624" w:author="Steve Barbeaux" w:date="2022-10-10T12:25:00Z">
                    <w:rPr>
                      <w:rFonts w:ascii="Calibri" w:hAnsi="Calibri" w:cs="Calibri"/>
                      <w:color w:val="000000"/>
                      <w:szCs w:val="22"/>
                    </w:rPr>
                  </w:rPrChange>
                </w:rPr>
                <w:t>0.80</w:t>
              </w:r>
            </w:ins>
            <w:del w:id="12625" w:author="Steve Barbeaux" w:date="2022-10-10T12:23:00Z">
              <w:r w:rsidRPr="0060718B" w:rsidDel="00FF3B86">
                <w:rPr>
                  <w:sz w:val="16"/>
                  <w:szCs w:val="16"/>
                  <w:rPrChange w:id="12626" w:author="Steve Barbeaux" w:date="2022-10-10T12:25:00Z">
                    <w:rPr>
                      <w:sz w:val="14"/>
                      <w:szCs w:val="14"/>
                    </w:rPr>
                  </w:rPrChange>
                </w:rPr>
                <w:delText>0.82</w:delText>
              </w:r>
            </w:del>
          </w:p>
        </w:tc>
        <w:tc>
          <w:tcPr>
            <w:tcW w:w="295" w:type="pct"/>
            <w:tcBorders>
              <w:top w:val="nil"/>
              <w:left w:val="nil"/>
              <w:bottom w:val="nil"/>
              <w:right w:val="nil"/>
            </w:tcBorders>
            <w:shd w:val="clear" w:color="auto" w:fill="auto"/>
            <w:noWrap/>
            <w:vAlign w:val="bottom"/>
            <w:hideMark/>
            <w:tcPrChange w:id="12627" w:author="Steve Barbeaux" w:date="2022-10-10T12:23:00Z">
              <w:tcPr>
                <w:tcW w:w="295" w:type="pct"/>
                <w:gridSpan w:val="2"/>
                <w:tcBorders>
                  <w:top w:val="nil"/>
                  <w:left w:val="nil"/>
                  <w:bottom w:val="nil"/>
                  <w:right w:val="nil"/>
                </w:tcBorders>
                <w:shd w:val="clear" w:color="auto" w:fill="auto"/>
                <w:noWrap/>
                <w:hideMark/>
              </w:tcPr>
            </w:tcPrChange>
          </w:tcPr>
          <w:p w14:paraId="060FB6A9" w14:textId="366D3A60" w:rsidR="0060718B" w:rsidRPr="0060718B" w:rsidRDefault="0060718B" w:rsidP="0060718B">
            <w:pPr>
              <w:spacing w:after="0"/>
              <w:jc w:val="right"/>
              <w:rPr>
                <w:color w:val="000000"/>
                <w:sz w:val="16"/>
                <w:szCs w:val="16"/>
                <w:rPrChange w:id="12628" w:author="Steve Barbeaux" w:date="2022-10-10T12:25:00Z">
                  <w:rPr>
                    <w:color w:val="000000"/>
                    <w:sz w:val="14"/>
                    <w:szCs w:val="14"/>
                  </w:rPr>
                </w:rPrChange>
              </w:rPr>
            </w:pPr>
            <w:ins w:id="12629" w:author="Steve Barbeaux" w:date="2022-10-10T12:23:00Z">
              <w:r w:rsidRPr="0060718B">
                <w:rPr>
                  <w:color w:val="000000"/>
                  <w:sz w:val="16"/>
                  <w:szCs w:val="16"/>
                  <w:rPrChange w:id="12630" w:author="Steve Barbeaux" w:date="2022-10-10T12:25:00Z">
                    <w:rPr>
                      <w:rFonts w:ascii="Calibri" w:hAnsi="Calibri" w:cs="Calibri"/>
                      <w:color w:val="000000"/>
                      <w:szCs w:val="22"/>
                    </w:rPr>
                  </w:rPrChange>
                </w:rPr>
                <w:t>0.53</w:t>
              </w:r>
            </w:ins>
            <w:del w:id="12631" w:author="Steve Barbeaux" w:date="2022-10-10T12:23:00Z">
              <w:r w:rsidRPr="0060718B" w:rsidDel="00FF3B86">
                <w:rPr>
                  <w:sz w:val="16"/>
                  <w:szCs w:val="16"/>
                  <w:rPrChange w:id="12632" w:author="Steve Barbeaux" w:date="2022-10-10T12:25:00Z">
                    <w:rPr>
                      <w:sz w:val="14"/>
                      <w:szCs w:val="14"/>
                    </w:rPr>
                  </w:rPrChange>
                </w:rPr>
                <w:delText>0.56</w:delText>
              </w:r>
            </w:del>
          </w:p>
        </w:tc>
        <w:tc>
          <w:tcPr>
            <w:tcW w:w="295" w:type="pct"/>
            <w:tcBorders>
              <w:top w:val="nil"/>
              <w:left w:val="nil"/>
              <w:bottom w:val="nil"/>
              <w:right w:val="nil"/>
            </w:tcBorders>
            <w:shd w:val="clear" w:color="auto" w:fill="auto"/>
            <w:noWrap/>
            <w:vAlign w:val="bottom"/>
            <w:hideMark/>
            <w:tcPrChange w:id="12633" w:author="Steve Barbeaux" w:date="2022-10-10T12:23:00Z">
              <w:tcPr>
                <w:tcW w:w="295" w:type="pct"/>
                <w:gridSpan w:val="2"/>
                <w:tcBorders>
                  <w:top w:val="nil"/>
                  <w:left w:val="nil"/>
                  <w:bottom w:val="nil"/>
                  <w:right w:val="nil"/>
                </w:tcBorders>
                <w:shd w:val="clear" w:color="auto" w:fill="auto"/>
                <w:noWrap/>
                <w:hideMark/>
              </w:tcPr>
            </w:tcPrChange>
          </w:tcPr>
          <w:p w14:paraId="23DF31FC" w14:textId="210E7C3F" w:rsidR="0060718B" w:rsidRPr="0060718B" w:rsidRDefault="0060718B" w:rsidP="0060718B">
            <w:pPr>
              <w:spacing w:after="0"/>
              <w:jc w:val="right"/>
              <w:rPr>
                <w:color w:val="000000"/>
                <w:sz w:val="16"/>
                <w:szCs w:val="16"/>
                <w:rPrChange w:id="12634" w:author="Steve Barbeaux" w:date="2022-10-10T12:25:00Z">
                  <w:rPr>
                    <w:color w:val="000000"/>
                    <w:sz w:val="14"/>
                    <w:szCs w:val="14"/>
                  </w:rPr>
                </w:rPrChange>
              </w:rPr>
            </w:pPr>
            <w:ins w:id="12635" w:author="Steve Barbeaux" w:date="2022-10-10T12:23:00Z">
              <w:r w:rsidRPr="0060718B">
                <w:rPr>
                  <w:color w:val="000000"/>
                  <w:sz w:val="16"/>
                  <w:szCs w:val="16"/>
                  <w:rPrChange w:id="12636" w:author="Steve Barbeaux" w:date="2022-10-10T12:25:00Z">
                    <w:rPr>
                      <w:rFonts w:ascii="Calibri" w:hAnsi="Calibri" w:cs="Calibri"/>
                      <w:color w:val="000000"/>
                      <w:szCs w:val="22"/>
                    </w:rPr>
                  </w:rPrChange>
                </w:rPr>
                <w:t>0.56</w:t>
              </w:r>
            </w:ins>
            <w:del w:id="12637" w:author="Steve Barbeaux" w:date="2022-10-10T12:23:00Z">
              <w:r w:rsidRPr="0060718B" w:rsidDel="00FF3B86">
                <w:rPr>
                  <w:sz w:val="16"/>
                  <w:szCs w:val="16"/>
                  <w:rPrChange w:id="12638" w:author="Steve Barbeaux" w:date="2022-10-10T12:25:00Z">
                    <w:rPr>
                      <w:sz w:val="14"/>
                      <w:szCs w:val="14"/>
                    </w:rPr>
                  </w:rPrChange>
                </w:rPr>
                <w:delText>0.59</w:delText>
              </w:r>
            </w:del>
          </w:p>
        </w:tc>
        <w:tc>
          <w:tcPr>
            <w:tcW w:w="295" w:type="pct"/>
            <w:tcBorders>
              <w:top w:val="nil"/>
              <w:left w:val="nil"/>
              <w:bottom w:val="nil"/>
              <w:right w:val="nil"/>
            </w:tcBorders>
            <w:shd w:val="clear" w:color="auto" w:fill="auto"/>
            <w:noWrap/>
            <w:vAlign w:val="bottom"/>
            <w:hideMark/>
            <w:tcPrChange w:id="12639" w:author="Steve Barbeaux" w:date="2022-10-10T12:23:00Z">
              <w:tcPr>
                <w:tcW w:w="295" w:type="pct"/>
                <w:gridSpan w:val="2"/>
                <w:tcBorders>
                  <w:top w:val="nil"/>
                  <w:left w:val="nil"/>
                  <w:bottom w:val="nil"/>
                  <w:right w:val="nil"/>
                </w:tcBorders>
                <w:shd w:val="clear" w:color="auto" w:fill="auto"/>
                <w:noWrap/>
                <w:hideMark/>
              </w:tcPr>
            </w:tcPrChange>
          </w:tcPr>
          <w:p w14:paraId="448D5A0D" w14:textId="67129E51" w:rsidR="0060718B" w:rsidRPr="0060718B" w:rsidRDefault="0060718B" w:rsidP="0060718B">
            <w:pPr>
              <w:spacing w:after="0"/>
              <w:jc w:val="right"/>
              <w:rPr>
                <w:color w:val="000000"/>
                <w:sz w:val="16"/>
                <w:szCs w:val="16"/>
                <w:rPrChange w:id="12640" w:author="Steve Barbeaux" w:date="2022-10-10T12:25:00Z">
                  <w:rPr>
                    <w:color w:val="000000"/>
                    <w:sz w:val="14"/>
                    <w:szCs w:val="14"/>
                  </w:rPr>
                </w:rPrChange>
              </w:rPr>
            </w:pPr>
            <w:ins w:id="12641" w:author="Steve Barbeaux" w:date="2022-10-10T12:23:00Z">
              <w:r w:rsidRPr="0060718B">
                <w:rPr>
                  <w:color w:val="000000"/>
                  <w:sz w:val="16"/>
                  <w:szCs w:val="16"/>
                  <w:rPrChange w:id="12642" w:author="Steve Barbeaux" w:date="2022-10-10T12:25:00Z">
                    <w:rPr>
                      <w:rFonts w:ascii="Calibri" w:hAnsi="Calibri" w:cs="Calibri"/>
                      <w:color w:val="000000"/>
                      <w:szCs w:val="22"/>
                    </w:rPr>
                  </w:rPrChange>
                </w:rPr>
                <w:t>0.28</w:t>
              </w:r>
            </w:ins>
            <w:del w:id="12643" w:author="Steve Barbeaux" w:date="2022-10-10T12:23:00Z">
              <w:r w:rsidRPr="0060718B" w:rsidDel="00FF3B86">
                <w:rPr>
                  <w:sz w:val="16"/>
                  <w:szCs w:val="16"/>
                  <w:rPrChange w:id="12644" w:author="Steve Barbeaux" w:date="2022-10-10T12:25:00Z">
                    <w:rPr>
                      <w:sz w:val="14"/>
                      <w:szCs w:val="14"/>
                    </w:rPr>
                  </w:rPrChange>
                </w:rPr>
                <w:delText>0.3</w:delText>
              </w:r>
            </w:del>
          </w:p>
        </w:tc>
        <w:tc>
          <w:tcPr>
            <w:tcW w:w="295" w:type="pct"/>
            <w:tcBorders>
              <w:top w:val="nil"/>
              <w:left w:val="nil"/>
              <w:bottom w:val="nil"/>
              <w:right w:val="nil"/>
            </w:tcBorders>
            <w:shd w:val="clear" w:color="auto" w:fill="auto"/>
            <w:noWrap/>
            <w:vAlign w:val="bottom"/>
            <w:hideMark/>
            <w:tcPrChange w:id="12645" w:author="Steve Barbeaux" w:date="2022-10-10T12:23:00Z">
              <w:tcPr>
                <w:tcW w:w="295" w:type="pct"/>
                <w:tcBorders>
                  <w:top w:val="nil"/>
                  <w:left w:val="nil"/>
                  <w:bottom w:val="nil"/>
                  <w:right w:val="nil"/>
                </w:tcBorders>
                <w:shd w:val="clear" w:color="auto" w:fill="auto"/>
                <w:noWrap/>
                <w:hideMark/>
              </w:tcPr>
            </w:tcPrChange>
          </w:tcPr>
          <w:p w14:paraId="7DC485D4" w14:textId="3781336D" w:rsidR="0060718B" w:rsidRPr="0060718B" w:rsidRDefault="0060718B" w:rsidP="0060718B">
            <w:pPr>
              <w:spacing w:after="0"/>
              <w:jc w:val="right"/>
              <w:rPr>
                <w:color w:val="000000"/>
                <w:sz w:val="16"/>
                <w:szCs w:val="16"/>
                <w:rPrChange w:id="12646" w:author="Steve Barbeaux" w:date="2022-10-10T12:25:00Z">
                  <w:rPr>
                    <w:color w:val="000000"/>
                    <w:sz w:val="14"/>
                    <w:szCs w:val="14"/>
                  </w:rPr>
                </w:rPrChange>
              </w:rPr>
            </w:pPr>
            <w:ins w:id="12647" w:author="Steve Barbeaux" w:date="2022-10-10T12:23:00Z">
              <w:r w:rsidRPr="0060718B">
                <w:rPr>
                  <w:color w:val="000000"/>
                  <w:sz w:val="16"/>
                  <w:szCs w:val="16"/>
                  <w:rPrChange w:id="12648" w:author="Steve Barbeaux" w:date="2022-10-10T12:25:00Z">
                    <w:rPr>
                      <w:rFonts w:ascii="Calibri" w:hAnsi="Calibri" w:cs="Calibri"/>
                      <w:color w:val="000000"/>
                      <w:szCs w:val="22"/>
                    </w:rPr>
                  </w:rPrChange>
                </w:rPr>
                <w:t>0.39</w:t>
              </w:r>
            </w:ins>
            <w:del w:id="12649" w:author="Steve Barbeaux" w:date="2022-10-10T12:23:00Z">
              <w:r w:rsidRPr="0060718B" w:rsidDel="00FF3B86">
                <w:rPr>
                  <w:sz w:val="16"/>
                  <w:szCs w:val="16"/>
                  <w:rPrChange w:id="12650" w:author="Steve Barbeaux" w:date="2022-10-10T12:25:00Z">
                    <w:rPr>
                      <w:sz w:val="14"/>
                      <w:szCs w:val="14"/>
                    </w:rPr>
                  </w:rPrChange>
                </w:rPr>
                <w:delText>0.42</w:delText>
              </w:r>
            </w:del>
          </w:p>
        </w:tc>
        <w:tc>
          <w:tcPr>
            <w:tcW w:w="295" w:type="pct"/>
            <w:tcBorders>
              <w:top w:val="nil"/>
              <w:left w:val="nil"/>
              <w:bottom w:val="nil"/>
              <w:right w:val="nil"/>
            </w:tcBorders>
            <w:shd w:val="clear" w:color="auto" w:fill="auto"/>
            <w:noWrap/>
            <w:vAlign w:val="bottom"/>
            <w:hideMark/>
            <w:tcPrChange w:id="12651" w:author="Steve Barbeaux" w:date="2022-10-10T12:23:00Z">
              <w:tcPr>
                <w:tcW w:w="295" w:type="pct"/>
                <w:gridSpan w:val="2"/>
                <w:tcBorders>
                  <w:top w:val="nil"/>
                  <w:left w:val="nil"/>
                  <w:bottom w:val="nil"/>
                  <w:right w:val="nil"/>
                </w:tcBorders>
                <w:shd w:val="clear" w:color="auto" w:fill="auto"/>
                <w:noWrap/>
                <w:hideMark/>
              </w:tcPr>
            </w:tcPrChange>
          </w:tcPr>
          <w:p w14:paraId="774EFF70" w14:textId="4E0EB541" w:rsidR="0060718B" w:rsidRPr="0060718B" w:rsidRDefault="0060718B" w:rsidP="0060718B">
            <w:pPr>
              <w:spacing w:after="0"/>
              <w:jc w:val="right"/>
              <w:rPr>
                <w:color w:val="000000"/>
                <w:sz w:val="16"/>
                <w:szCs w:val="16"/>
                <w:rPrChange w:id="12652" w:author="Steve Barbeaux" w:date="2022-10-10T12:25:00Z">
                  <w:rPr>
                    <w:color w:val="000000"/>
                    <w:sz w:val="14"/>
                    <w:szCs w:val="14"/>
                  </w:rPr>
                </w:rPrChange>
              </w:rPr>
            </w:pPr>
            <w:ins w:id="12653" w:author="Steve Barbeaux" w:date="2022-10-10T12:23:00Z">
              <w:r w:rsidRPr="0060718B">
                <w:rPr>
                  <w:color w:val="000000"/>
                  <w:sz w:val="16"/>
                  <w:szCs w:val="16"/>
                  <w:rPrChange w:id="12654" w:author="Steve Barbeaux" w:date="2022-10-10T12:25:00Z">
                    <w:rPr>
                      <w:rFonts w:ascii="Calibri" w:hAnsi="Calibri" w:cs="Calibri"/>
                      <w:color w:val="000000"/>
                      <w:szCs w:val="22"/>
                    </w:rPr>
                  </w:rPrChange>
                </w:rPr>
                <w:t>0.47</w:t>
              </w:r>
            </w:ins>
            <w:del w:id="12655" w:author="Steve Barbeaux" w:date="2022-10-10T12:23:00Z">
              <w:r w:rsidRPr="0060718B" w:rsidDel="00FF3B86">
                <w:rPr>
                  <w:sz w:val="16"/>
                  <w:szCs w:val="16"/>
                  <w:rPrChange w:id="12656" w:author="Steve Barbeaux" w:date="2022-10-10T12:25:00Z">
                    <w:rPr>
                      <w:sz w:val="14"/>
                      <w:szCs w:val="14"/>
                    </w:rPr>
                  </w:rPrChange>
                </w:rPr>
                <w:delText>0.5</w:delText>
              </w:r>
            </w:del>
          </w:p>
        </w:tc>
        <w:tc>
          <w:tcPr>
            <w:tcW w:w="295" w:type="pct"/>
            <w:tcBorders>
              <w:top w:val="nil"/>
              <w:left w:val="nil"/>
              <w:bottom w:val="nil"/>
              <w:right w:val="nil"/>
            </w:tcBorders>
            <w:shd w:val="clear" w:color="auto" w:fill="auto"/>
            <w:noWrap/>
            <w:vAlign w:val="bottom"/>
            <w:hideMark/>
            <w:tcPrChange w:id="12657" w:author="Steve Barbeaux" w:date="2022-10-10T12:23:00Z">
              <w:tcPr>
                <w:tcW w:w="295" w:type="pct"/>
                <w:gridSpan w:val="2"/>
                <w:tcBorders>
                  <w:top w:val="nil"/>
                  <w:left w:val="nil"/>
                  <w:bottom w:val="nil"/>
                  <w:right w:val="nil"/>
                </w:tcBorders>
                <w:shd w:val="clear" w:color="auto" w:fill="auto"/>
                <w:noWrap/>
                <w:hideMark/>
              </w:tcPr>
            </w:tcPrChange>
          </w:tcPr>
          <w:p w14:paraId="2CAA5B68" w14:textId="7F4B9064" w:rsidR="0060718B" w:rsidRPr="0060718B" w:rsidRDefault="0060718B" w:rsidP="0060718B">
            <w:pPr>
              <w:spacing w:after="0"/>
              <w:jc w:val="right"/>
              <w:rPr>
                <w:color w:val="000000"/>
                <w:sz w:val="16"/>
                <w:szCs w:val="16"/>
                <w:vertAlign w:val="subscript"/>
                <w:rPrChange w:id="12658" w:author="Steve Barbeaux" w:date="2022-10-10T12:25:00Z">
                  <w:rPr>
                    <w:color w:val="000000"/>
                    <w:sz w:val="14"/>
                    <w:szCs w:val="14"/>
                    <w:vertAlign w:val="subscript"/>
                  </w:rPr>
                </w:rPrChange>
              </w:rPr>
            </w:pPr>
            <w:ins w:id="12659" w:author="Steve Barbeaux" w:date="2022-10-10T12:23:00Z">
              <w:r w:rsidRPr="0060718B">
                <w:rPr>
                  <w:color w:val="000000"/>
                  <w:sz w:val="16"/>
                  <w:szCs w:val="16"/>
                  <w:rPrChange w:id="12660" w:author="Steve Barbeaux" w:date="2022-10-10T12:25:00Z">
                    <w:rPr>
                      <w:rFonts w:ascii="Calibri" w:hAnsi="Calibri" w:cs="Calibri"/>
                      <w:color w:val="000000"/>
                      <w:szCs w:val="22"/>
                    </w:rPr>
                  </w:rPrChange>
                </w:rPr>
                <w:t>28.48</w:t>
              </w:r>
            </w:ins>
            <w:del w:id="12661" w:author="Steve Barbeaux" w:date="2022-10-10T12:23:00Z">
              <w:r w:rsidRPr="0060718B" w:rsidDel="00FF3B86">
                <w:rPr>
                  <w:sz w:val="16"/>
                  <w:szCs w:val="16"/>
                  <w:rPrChange w:id="12662" w:author="Steve Barbeaux" w:date="2022-10-10T12:25:00Z">
                    <w:rPr>
                      <w:sz w:val="14"/>
                      <w:szCs w:val="14"/>
                    </w:rPr>
                  </w:rPrChange>
                </w:rPr>
                <w:delText>28.36</w:delText>
              </w:r>
            </w:del>
          </w:p>
        </w:tc>
      </w:tr>
      <w:tr w:rsidR="0060718B" w:rsidRPr="000460A7" w14:paraId="5B6F7DC8" w14:textId="77777777" w:rsidTr="0060718B">
        <w:tblPrEx>
          <w:tblW w:w="5180" w:type="pct"/>
          <w:tblInd w:w="-90" w:type="dxa"/>
          <w:tblLayout w:type="fixed"/>
          <w:tblPrExChange w:id="12663" w:author="Steve Barbeaux" w:date="2022-10-10T12:23:00Z">
            <w:tblPrEx>
              <w:tblW w:w="5180" w:type="pct"/>
              <w:tblInd w:w="-90" w:type="dxa"/>
              <w:tblLayout w:type="fixed"/>
            </w:tblPrEx>
          </w:tblPrExChange>
        </w:tblPrEx>
        <w:trPr>
          <w:trPrChange w:id="12664"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2665" w:author="Steve Barbeaux" w:date="2022-10-10T12:23:00Z">
              <w:tcPr>
                <w:tcW w:w="279" w:type="pct"/>
                <w:tcBorders>
                  <w:top w:val="nil"/>
                  <w:left w:val="nil"/>
                  <w:bottom w:val="nil"/>
                  <w:right w:val="nil"/>
                </w:tcBorders>
                <w:shd w:val="clear" w:color="auto" w:fill="auto"/>
                <w:noWrap/>
                <w:vAlign w:val="bottom"/>
                <w:hideMark/>
              </w:tcPr>
            </w:tcPrChange>
          </w:tcPr>
          <w:p w14:paraId="67E676D0" w14:textId="7CEC970D" w:rsidR="0060718B" w:rsidRPr="0060718B" w:rsidRDefault="0060718B" w:rsidP="0060718B">
            <w:pPr>
              <w:spacing w:after="0"/>
              <w:jc w:val="right"/>
              <w:rPr>
                <w:color w:val="000000"/>
                <w:sz w:val="16"/>
                <w:szCs w:val="16"/>
                <w:rPrChange w:id="12666" w:author="Steve Barbeaux" w:date="2022-10-10T12:25:00Z">
                  <w:rPr>
                    <w:color w:val="000000"/>
                    <w:sz w:val="14"/>
                    <w:szCs w:val="14"/>
                  </w:rPr>
                </w:rPrChange>
              </w:rPr>
            </w:pPr>
            <w:r w:rsidRPr="0060718B">
              <w:rPr>
                <w:sz w:val="16"/>
                <w:szCs w:val="16"/>
                <w:rPrChange w:id="12667" w:author="Steve Barbeaux" w:date="2022-10-10T12:25:00Z">
                  <w:rPr>
                    <w:sz w:val="14"/>
                    <w:szCs w:val="14"/>
                  </w:rPr>
                </w:rPrChange>
              </w:rPr>
              <w:t>1987</w:t>
            </w:r>
          </w:p>
        </w:tc>
        <w:tc>
          <w:tcPr>
            <w:tcW w:w="295" w:type="pct"/>
            <w:tcBorders>
              <w:top w:val="nil"/>
              <w:left w:val="nil"/>
              <w:bottom w:val="nil"/>
              <w:right w:val="nil"/>
            </w:tcBorders>
            <w:vAlign w:val="bottom"/>
            <w:tcPrChange w:id="12668" w:author="Steve Barbeaux" w:date="2022-10-10T12:23:00Z">
              <w:tcPr>
                <w:tcW w:w="295" w:type="pct"/>
                <w:gridSpan w:val="2"/>
                <w:tcBorders>
                  <w:top w:val="nil"/>
                  <w:left w:val="nil"/>
                  <w:bottom w:val="nil"/>
                  <w:right w:val="nil"/>
                </w:tcBorders>
              </w:tcPr>
            </w:tcPrChange>
          </w:tcPr>
          <w:p w14:paraId="0F68F457" w14:textId="489400ED" w:rsidR="0060718B" w:rsidRPr="0060718B" w:rsidRDefault="0060718B" w:rsidP="0060718B">
            <w:pPr>
              <w:spacing w:after="0"/>
              <w:jc w:val="right"/>
              <w:rPr>
                <w:sz w:val="16"/>
                <w:szCs w:val="16"/>
                <w:rPrChange w:id="12669" w:author="Steve Barbeaux" w:date="2022-10-10T12:25:00Z">
                  <w:rPr>
                    <w:sz w:val="14"/>
                    <w:szCs w:val="14"/>
                  </w:rPr>
                </w:rPrChange>
              </w:rPr>
            </w:pPr>
            <w:ins w:id="12670" w:author="Steve Barbeaux" w:date="2022-10-10T12:23:00Z">
              <w:r w:rsidRPr="0060718B">
                <w:rPr>
                  <w:color w:val="000000"/>
                  <w:sz w:val="16"/>
                  <w:szCs w:val="16"/>
                  <w:rPrChange w:id="12671" w:author="Steve Barbeaux" w:date="2022-10-10T12:25:00Z">
                    <w:rPr>
                      <w:rFonts w:ascii="Calibri" w:hAnsi="Calibri" w:cs="Calibri"/>
                      <w:color w:val="000000"/>
                      <w:szCs w:val="22"/>
                    </w:rPr>
                  </w:rPrChange>
                </w:rPr>
                <w:t>0.25</w:t>
              </w:r>
            </w:ins>
            <w:del w:id="12672" w:author="Steve Barbeaux" w:date="2022-10-10T12:23:00Z">
              <w:r w:rsidRPr="0060718B" w:rsidDel="00FF3B86">
                <w:rPr>
                  <w:sz w:val="16"/>
                  <w:szCs w:val="16"/>
                  <w:rPrChange w:id="12673" w:author="Steve Barbeaux" w:date="2022-10-10T12:25:00Z">
                    <w:rPr>
                      <w:sz w:val="14"/>
                      <w:szCs w:val="14"/>
                    </w:rPr>
                  </w:rPrChange>
                </w:rPr>
                <w:delText>0.24</w:delText>
              </w:r>
            </w:del>
          </w:p>
        </w:tc>
        <w:tc>
          <w:tcPr>
            <w:tcW w:w="295" w:type="pct"/>
            <w:tcBorders>
              <w:top w:val="nil"/>
              <w:left w:val="nil"/>
              <w:bottom w:val="nil"/>
              <w:right w:val="nil"/>
            </w:tcBorders>
            <w:shd w:val="clear" w:color="auto" w:fill="auto"/>
            <w:noWrap/>
            <w:vAlign w:val="bottom"/>
            <w:hideMark/>
            <w:tcPrChange w:id="12674" w:author="Steve Barbeaux" w:date="2022-10-10T12:23:00Z">
              <w:tcPr>
                <w:tcW w:w="295" w:type="pct"/>
                <w:gridSpan w:val="2"/>
                <w:tcBorders>
                  <w:top w:val="nil"/>
                  <w:left w:val="nil"/>
                  <w:bottom w:val="nil"/>
                  <w:right w:val="nil"/>
                </w:tcBorders>
                <w:shd w:val="clear" w:color="auto" w:fill="auto"/>
                <w:noWrap/>
                <w:hideMark/>
              </w:tcPr>
            </w:tcPrChange>
          </w:tcPr>
          <w:p w14:paraId="48725ADD" w14:textId="6BCCDA73" w:rsidR="0060718B" w:rsidRPr="0060718B" w:rsidRDefault="0060718B" w:rsidP="0060718B">
            <w:pPr>
              <w:spacing w:after="0"/>
              <w:jc w:val="right"/>
              <w:rPr>
                <w:color w:val="000000"/>
                <w:sz w:val="16"/>
                <w:szCs w:val="16"/>
                <w:rPrChange w:id="12675" w:author="Steve Barbeaux" w:date="2022-10-10T12:25:00Z">
                  <w:rPr>
                    <w:color w:val="000000"/>
                    <w:sz w:val="14"/>
                    <w:szCs w:val="14"/>
                  </w:rPr>
                </w:rPrChange>
              </w:rPr>
            </w:pPr>
            <w:ins w:id="12676" w:author="Steve Barbeaux" w:date="2022-10-10T12:23:00Z">
              <w:r w:rsidRPr="0060718B">
                <w:rPr>
                  <w:color w:val="000000"/>
                  <w:sz w:val="16"/>
                  <w:szCs w:val="16"/>
                  <w:rPrChange w:id="12677" w:author="Steve Barbeaux" w:date="2022-10-10T12:25:00Z">
                    <w:rPr>
                      <w:rFonts w:ascii="Calibri" w:hAnsi="Calibri" w:cs="Calibri"/>
                      <w:color w:val="000000"/>
                      <w:szCs w:val="22"/>
                    </w:rPr>
                  </w:rPrChange>
                </w:rPr>
                <w:t>0.18</w:t>
              </w:r>
            </w:ins>
            <w:del w:id="12678" w:author="Steve Barbeaux" w:date="2022-10-10T12:23:00Z">
              <w:r w:rsidRPr="0060718B" w:rsidDel="00FF3B86">
                <w:rPr>
                  <w:sz w:val="16"/>
                  <w:szCs w:val="16"/>
                  <w:rPrChange w:id="12679" w:author="Steve Barbeaux" w:date="2022-10-10T12:25:00Z">
                    <w:rPr>
                      <w:sz w:val="14"/>
                      <w:szCs w:val="14"/>
                    </w:rPr>
                  </w:rPrChange>
                </w:rPr>
                <w:delText>0.17</w:delText>
              </w:r>
            </w:del>
          </w:p>
        </w:tc>
        <w:tc>
          <w:tcPr>
            <w:tcW w:w="295" w:type="pct"/>
            <w:tcBorders>
              <w:top w:val="nil"/>
              <w:left w:val="nil"/>
              <w:bottom w:val="nil"/>
              <w:right w:val="nil"/>
            </w:tcBorders>
            <w:shd w:val="clear" w:color="auto" w:fill="auto"/>
            <w:noWrap/>
            <w:vAlign w:val="bottom"/>
            <w:hideMark/>
            <w:tcPrChange w:id="12680" w:author="Steve Barbeaux" w:date="2022-10-10T12:23:00Z">
              <w:tcPr>
                <w:tcW w:w="295" w:type="pct"/>
                <w:tcBorders>
                  <w:top w:val="nil"/>
                  <w:left w:val="nil"/>
                  <w:bottom w:val="nil"/>
                  <w:right w:val="nil"/>
                </w:tcBorders>
                <w:shd w:val="clear" w:color="auto" w:fill="auto"/>
                <w:noWrap/>
                <w:hideMark/>
              </w:tcPr>
            </w:tcPrChange>
          </w:tcPr>
          <w:p w14:paraId="66149F08" w14:textId="761E25EE" w:rsidR="0060718B" w:rsidRPr="0060718B" w:rsidRDefault="0060718B" w:rsidP="0060718B">
            <w:pPr>
              <w:spacing w:after="0"/>
              <w:jc w:val="right"/>
              <w:rPr>
                <w:color w:val="000000"/>
                <w:sz w:val="16"/>
                <w:szCs w:val="16"/>
                <w:rPrChange w:id="12681" w:author="Steve Barbeaux" w:date="2022-10-10T12:25:00Z">
                  <w:rPr>
                    <w:color w:val="000000"/>
                    <w:sz w:val="14"/>
                    <w:szCs w:val="14"/>
                  </w:rPr>
                </w:rPrChange>
              </w:rPr>
            </w:pPr>
            <w:ins w:id="12682" w:author="Steve Barbeaux" w:date="2022-10-10T12:23:00Z">
              <w:r w:rsidRPr="0060718B">
                <w:rPr>
                  <w:color w:val="000000"/>
                  <w:sz w:val="16"/>
                  <w:szCs w:val="16"/>
                  <w:rPrChange w:id="12683" w:author="Steve Barbeaux" w:date="2022-10-10T12:25:00Z">
                    <w:rPr>
                      <w:rFonts w:ascii="Calibri" w:hAnsi="Calibri" w:cs="Calibri"/>
                      <w:color w:val="000000"/>
                      <w:szCs w:val="22"/>
                    </w:rPr>
                  </w:rPrChange>
                </w:rPr>
                <w:t>0.42</w:t>
              </w:r>
            </w:ins>
            <w:del w:id="12684" w:author="Steve Barbeaux" w:date="2022-10-10T12:23:00Z">
              <w:r w:rsidRPr="0060718B" w:rsidDel="00FF3B86">
                <w:rPr>
                  <w:sz w:val="16"/>
                  <w:szCs w:val="16"/>
                  <w:rPrChange w:id="12685" w:author="Steve Barbeaux" w:date="2022-10-10T12:25:00Z">
                    <w:rPr>
                      <w:sz w:val="14"/>
                      <w:szCs w:val="14"/>
                    </w:rPr>
                  </w:rPrChange>
                </w:rPr>
                <w:delText>0.4</w:delText>
              </w:r>
            </w:del>
          </w:p>
        </w:tc>
        <w:tc>
          <w:tcPr>
            <w:tcW w:w="295" w:type="pct"/>
            <w:tcBorders>
              <w:top w:val="nil"/>
              <w:left w:val="nil"/>
              <w:bottom w:val="nil"/>
              <w:right w:val="nil"/>
            </w:tcBorders>
            <w:shd w:val="clear" w:color="auto" w:fill="auto"/>
            <w:noWrap/>
            <w:vAlign w:val="bottom"/>
            <w:hideMark/>
            <w:tcPrChange w:id="12686" w:author="Steve Barbeaux" w:date="2022-10-10T12:23:00Z">
              <w:tcPr>
                <w:tcW w:w="295" w:type="pct"/>
                <w:gridSpan w:val="2"/>
                <w:tcBorders>
                  <w:top w:val="nil"/>
                  <w:left w:val="nil"/>
                  <w:bottom w:val="nil"/>
                  <w:right w:val="nil"/>
                </w:tcBorders>
                <w:shd w:val="clear" w:color="auto" w:fill="auto"/>
                <w:noWrap/>
                <w:hideMark/>
              </w:tcPr>
            </w:tcPrChange>
          </w:tcPr>
          <w:p w14:paraId="4025F270" w14:textId="4F933480" w:rsidR="0060718B" w:rsidRPr="0060718B" w:rsidRDefault="0060718B" w:rsidP="0060718B">
            <w:pPr>
              <w:spacing w:after="0"/>
              <w:jc w:val="right"/>
              <w:rPr>
                <w:color w:val="000000"/>
                <w:sz w:val="16"/>
                <w:szCs w:val="16"/>
                <w:rPrChange w:id="12687" w:author="Steve Barbeaux" w:date="2022-10-10T12:25:00Z">
                  <w:rPr>
                    <w:color w:val="000000"/>
                    <w:sz w:val="14"/>
                    <w:szCs w:val="14"/>
                  </w:rPr>
                </w:rPrChange>
              </w:rPr>
            </w:pPr>
            <w:ins w:id="12688" w:author="Steve Barbeaux" w:date="2022-10-10T12:23:00Z">
              <w:r w:rsidRPr="0060718B">
                <w:rPr>
                  <w:color w:val="000000"/>
                  <w:sz w:val="16"/>
                  <w:szCs w:val="16"/>
                  <w:rPrChange w:id="12689" w:author="Steve Barbeaux" w:date="2022-10-10T12:25:00Z">
                    <w:rPr>
                      <w:rFonts w:ascii="Calibri" w:hAnsi="Calibri" w:cs="Calibri"/>
                      <w:color w:val="000000"/>
                      <w:szCs w:val="22"/>
                    </w:rPr>
                  </w:rPrChange>
                </w:rPr>
                <w:t>4.90</w:t>
              </w:r>
            </w:ins>
            <w:del w:id="12690" w:author="Steve Barbeaux" w:date="2022-10-10T12:23:00Z">
              <w:r w:rsidRPr="0060718B" w:rsidDel="00FF3B86">
                <w:rPr>
                  <w:sz w:val="16"/>
                  <w:szCs w:val="16"/>
                  <w:rPrChange w:id="12691" w:author="Steve Barbeaux" w:date="2022-10-10T12:25:00Z">
                    <w:rPr>
                      <w:sz w:val="14"/>
                      <w:szCs w:val="14"/>
                    </w:rPr>
                  </w:rPrChange>
                </w:rPr>
                <w:delText>4.67</w:delText>
              </w:r>
            </w:del>
          </w:p>
        </w:tc>
        <w:tc>
          <w:tcPr>
            <w:tcW w:w="295" w:type="pct"/>
            <w:tcBorders>
              <w:top w:val="nil"/>
              <w:left w:val="nil"/>
              <w:bottom w:val="nil"/>
              <w:right w:val="nil"/>
            </w:tcBorders>
            <w:shd w:val="clear" w:color="auto" w:fill="auto"/>
            <w:noWrap/>
            <w:vAlign w:val="bottom"/>
            <w:hideMark/>
            <w:tcPrChange w:id="12692" w:author="Steve Barbeaux" w:date="2022-10-10T12:23:00Z">
              <w:tcPr>
                <w:tcW w:w="295" w:type="pct"/>
                <w:gridSpan w:val="2"/>
                <w:tcBorders>
                  <w:top w:val="nil"/>
                  <w:left w:val="nil"/>
                  <w:bottom w:val="nil"/>
                  <w:right w:val="nil"/>
                </w:tcBorders>
                <w:shd w:val="clear" w:color="auto" w:fill="auto"/>
                <w:noWrap/>
                <w:hideMark/>
              </w:tcPr>
            </w:tcPrChange>
          </w:tcPr>
          <w:p w14:paraId="0AD2882F" w14:textId="2CA5031B" w:rsidR="0060718B" w:rsidRPr="0060718B" w:rsidRDefault="0060718B" w:rsidP="0060718B">
            <w:pPr>
              <w:spacing w:after="0"/>
              <w:jc w:val="right"/>
              <w:rPr>
                <w:color w:val="000000"/>
                <w:sz w:val="16"/>
                <w:szCs w:val="16"/>
                <w:rPrChange w:id="12693" w:author="Steve Barbeaux" w:date="2022-10-10T12:25:00Z">
                  <w:rPr>
                    <w:color w:val="000000"/>
                    <w:sz w:val="14"/>
                    <w:szCs w:val="14"/>
                  </w:rPr>
                </w:rPrChange>
              </w:rPr>
            </w:pPr>
            <w:ins w:id="12694" w:author="Steve Barbeaux" w:date="2022-10-10T12:23:00Z">
              <w:r w:rsidRPr="0060718B">
                <w:rPr>
                  <w:color w:val="000000"/>
                  <w:sz w:val="16"/>
                  <w:szCs w:val="16"/>
                  <w:rPrChange w:id="12695" w:author="Steve Barbeaux" w:date="2022-10-10T12:25:00Z">
                    <w:rPr>
                      <w:rFonts w:ascii="Calibri" w:hAnsi="Calibri" w:cs="Calibri"/>
                      <w:color w:val="000000"/>
                      <w:szCs w:val="22"/>
                    </w:rPr>
                  </w:rPrChange>
                </w:rPr>
                <w:t>1.65</w:t>
              </w:r>
            </w:ins>
            <w:del w:id="12696" w:author="Steve Barbeaux" w:date="2022-10-10T12:23:00Z">
              <w:r w:rsidRPr="0060718B" w:rsidDel="00FF3B86">
                <w:rPr>
                  <w:sz w:val="16"/>
                  <w:szCs w:val="16"/>
                  <w:rPrChange w:id="12697" w:author="Steve Barbeaux" w:date="2022-10-10T12:25:00Z">
                    <w:rPr>
                      <w:sz w:val="14"/>
                      <w:szCs w:val="14"/>
                    </w:rPr>
                  </w:rPrChange>
                </w:rPr>
                <w:delText>1.59</w:delText>
              </w:r>
            </w:del>
          </w:p>
        </w:tc>
        <w:tc>
          <w:tcPr>
            <w:tcW w:w="295" w:type="pct"/>
            <w:tcBorders>
              <w:top w:val="nil"/>
              <w:left w:val="nil"/>
              <w:bottom w:val="nil"/>
              <w:right w:val="nil"/>
            </w:tcBorders>
            <w:shd w:val="clear" w:color="auto" w:fill="auto"/>
            <w:noWrap/>
            <w:vAlign w:val="bottom"/>
            <w:hideMark/>
            <w:tcPrChange w:id="12698" w:author="Steve Barbeaux" w:date="2022-10-10T12:23:00Z">
              <w:tcPr>
                <w:tcW w:w="295" w:type="pct"/>
                <w:gridSpan w:val="2"/>
                <w:tcBorders>
                  <w:top w:val="nil"/>
                  <w:left w:val="nil"/>
                  <w:bottom w:val="nil"/>
                  <w:right w:val="nil"/>
                </w:tcBorders>
                <w:shd w:val="clear" w:color="auto" w:fill="auto"/>
                <w:noWrap/>
                <w:hideMark/>
              </w:tcPr>
            </w:tcPrChange>
          </w:tcPr>
          <w:p w14:paraId="49BF3037" w14:textId="0BA0B0EF" w:rsidR="0060718B" w:rsidRPr="0060718B" w:rsidRDefault="0060718B" w:rsidP="0060718B">
            <w:pPr>
              <w:spacing w:after="0"/>
              <w:jc w:val="right"/>
              <w:rPr>
                <w:color w:val="000000"/>
                <w:sz w:val="16"/>
                <w:szCs w:val="16"/>
                <w:rPrChange w:id="12699" w:author="Steve Barbeaux" w:date="2022-10-10T12:25:00Z">
                  <w:rPr>
                    <w:color w:val="000000"/>
                    <w:sz w:val="14"/>
                    <w:szCs w:val="14"/>
                  </w:rPr>
                </w:rPrChange>
              </w:rPr>
            </w:pPr>
            <w:ins w:id="12700" w:author="Steve Barbeaux" w:date="2022-10-10T12:23:00Z">
              <w:r w:rsidRPr="0060718B">
                <w:rPr>
                  <w:color w:val="000000"/>
                  <w:sz w:val="16"/>
                  <w:szCs w:val="16"/>
                  <w:rPrChange w:id="12701" w:author="Steve Barbeaux" w:date="2022-10-10T12:25:00Z">
                    <w:rPr>
                      <w:rFonts w:ascii="Calibri" w:hAnsi="Calibri" w:cs="Calibri"/>
                      <w:color w:val="000000"/>
                      <w:szCs w:val="22"/>
                    </w:rPr>
                  </w:rPrChange>
                </w:rPr>
                <w:t>4.78</w:t>
              </w:r>
            </w:ins>
            <w:del w:id="12702" w:author="Steve Barbeaux" w:date="2022-10-10T12:23:00Z">
              <w:r w:rsidRPr="0060718B" w:rsidDel="00FF3B86">
                <w:rPr>
                  <w:sz w:val="16"/>
                  <w:szCs w:val="16"/>
                  <w:rPrChange w:id="12703" w:author="Steve Barbeaux" w:date="2022-10-10T12:25:00Z">
                    <w:rPr>
                      <w:sz w:val="14"/>
                      <w:szCs w:val="14"/>
                    </w:rPr>
                  </w:rPrChange>
                </w:rPr>
                <w:delText>4.65</w:delText>
              </w:r>
            </w:del>
          </w:p>
        </w:tc>
        <w:tc>
          <w:tcPr>
            <w:tcW w:w="295" w:type="pct"/>
            <w:tcBorders>
              <w:top w:val="nil"/>
              <w:left w:val="nil"/>
              <w:bottom w:val="nil"/>
              <w:right w:val="nil"/>
            </w:tcBorders>
            <w:shd w:val="clear" w:color="auto" w:fill="auto"/>
            <w:noWrap/>
            <w:vAlign w:val="bottom"/>
            <w:hideMark/>
            <w:tcPrChange w:id="12704" w:author="Steve Barbeaux" w:date="2022-10-10T12:23:00Z">
              <w:tcPr>
                <w:tcW w:w="295" w:type="pct"/>
                <w:tcBorders>
                  <w:top w:val="nil"/>
                  <w:left w:val="nil"/>
                  <w:bottom w:val="nil"/>
                  <w:right w:val="nil"/>
                </w:tcBorders>
                <w:shd w:val="clear" w:color="auto" w:fill="auto"/>
                <w:noWrap/>
                <w:hideMark/>
              </w:tcPr>
            </w:tcPrChange>
          </w:tcPr>
          <w:p w14:paraId="46A99036" w14:textId="44366AF4" w:rsidR="0060718B" w:rsidRPr="0060718B" w:rsidRDefault="0060718B" w:rsidP="0060718B">
            <w:pPr>
              <w:spacing w:after="0"/>
              <w:jc w:val="right"/>
              <w:rPr>
                <w:color w:val="000000"/>
                <w:sz w:val="16"/>
                <w:szCs w:val="16"/>
                <w:rPrChange w:id="12705" w:author="Steve Barbeaux" w:date="2022-10-10T12:25:00Z">
                  <w:rPr>
                    <w:color w:val="000000"/>
                    <w:sz w:val="14"/>
                    <w:szCs w:val="14"/>
                  </w:rPr>
                </w:rPrChange>
              </w:rPr>
            </w:pPr>
            <w:ins w:id="12706" w:author="Steve Barbeaux" w:date="2022-10-10T12:23:00Z">
              <w:r w:rsidRPr="0060718B">
                <w:rPr>
                  <w:color w:val="000000"/>
                  <w:sz w:val="16"/>
                  <w:szCs w:val="16"/>
                  <w:rPrChange w:id="12707" w:author="Steve Barbeaux" w:date="2022-10-10T12:25:00Z">
                    <w:rPr>
                      <w:rFonts w:ascii="Calibri" w:hAnsi="Calibri" w:cs="Calibri"/>
                      <w:color w:val="000000"/>
                      <w:szCs w:val="22"/>
                    </w:rPr>
                  </w:rPrChange>
                </w:rPr>
                <w:t>0.71</w:t>
              </w:r>
            </w:ins>
            <w:del w:id="12708" w:author="Steve Barbeaux" w:date="2022-10-10T12:23:00Z">
              <w:r w:rsidRPr="0060718B" w:rsidDel="00FF3B86">
                <w:rPr>
                  <w:sz w:val="16"/>
                  <w:szCs w:val="16"/>
                  <w:rPrChange w:id="12709" w:author="Steve Barbeaux" w:date="2022-10-10T12:25:00Z">
                    <w:rPr>
                      <w:sz w:val="14"/>
                      <w:szCs w:val="14"/>
                    </w:rPr>
                  </w:rPrChange>
                </w:rPr>
                <w:delText>0.7</w:delText>
              </w:r>
            </w:del>
          </w:p>
        </w:tc>
        <w:tc>
          <w:tcPr>
            <w:tcW w:w="295" w:type="pct"/>
            <w:tcBorders>
              <w:top w:val="nil"/>
              <w:left w:val="nil"/>
              <w:bottom w:val="nil"/>
              <w:right w:val="nil"/>
            </w:tcBorders>
            <w:shd w:val="clear" w:color="auto" w:fill="auto"/>
            <w:noWrap/>
            <w:vAlign w:val="bottom"/>
            <w:hideMark/>
            <w:tcPrChange w:id="12710" w:author="Steve Barbeaux" w:date="2022-10-10T12:23:00Z">
              <w:tcPr>
                <w:tcW w:w="295" w:type="pct"/>
                <w:gridSpan w:val="2"/>
                <w:tcBorders>
                  <w:top w:val="nil"/>
                  <w:left w:val="nil"/>
                  <w:bottom w:val="nil"/>
                  <w:right w:val="nil"/>
                </w:tcBorders>
                <w:shd w:val="clear" w:color="auto" w:fill="auto"/>
                <w:noWrap/>
                <w:hideMark/>
              </w:tcPr>
            </w:tcPrChange>
          </w:tcPr>
          <w:p w14:paraId="720E4679" w14:textId="21A4C98D" w:rsidR="0060718B" w:rsidRPr="0060718B" w:rsidRDefault="0060718B" w:rsidP="0060718B">
            <w:pPr>
              <w:spacing w:after="0"/>
              <w:jc w:val="right"/>
              <w:rPr>
                <w:color w:val="000000"/>
                <w:sz w:val="16"/>
                <w:szCs w:val="16"/>
                <w:rPrChange w:id="12711" w:author="Steve Barbeaux" w:date="2022-10-10T12:25:00Z">
                  <w:rPr>
                    <w:color w:val="000000"/>
                    <w:sz w:val="14"/>
                    <w:szCs w:val="14"/>
                  </w:rPr>
                </w:rPrChange>
              </w:rPr>
            </w:pPr>
            <w:ins w:id="12712" w:author="Steve Barbeaux" w:date="2022-10-10T12:23:00Z">
              <w:r w:rsidRPr="0060718B">
                <w:rPr>
                  <w:color w:val="000000"/>
                  <w:sz w:val="16"/>
                  <w:szCs w:val="16"/>
                  <w:rPrChange w:id="12713" w:author="Steve Barbeaux" w:date="2022-10-10T12:25:00Z">
                    <w:rPr>
                      <w:rFonts w:ascii="Calibri" w:hAnsi="Calibri" w:cs="Calibri"/>
                      <w:color w:val="000000"/>
                      <w:szCs w:val="22"/>
                    </w:rPr>
                  </w:rPrChange>
                </w:rPr>
                <w:t>0.49</w:t>
              </w:r>
            </w:ins>
            <w:del w:id="12714" w:author="Steve Barbeaux" w:date="2022-10-10T12:23:00Z">
              <w:r w:rsidRPr="0060718B" w:rsidDel="00FF3B86">
                <w:rPr>
                  <w:sz w:val="16"/>
                  <w:szCs w:val="16"/>
                  <w:rPrChange w:id="12715" w:author="Steve Barbeaux" w:date="2022-10-10T12:25:00Z">
                    <w:rPr>
                      <w:sz w:val="14"/>
                      <w:szCs w:val="14"/>
                    </w:rPr>
                  </w:rPrChange>
                </w:rPr>
                <w:delText>0.49</w:delText>
              </w:r>
            </w:del>
          </w:p>
        </w:tc>
        <w:tc>
          <w:tcPr>
            <w:tcW w:w="295" w:type="pct"/>
            <w:tcBorders>
              <w:top w:val="nil"/>
              <w:left w:val="nil"/>
              <w:bottom w:val="nil"/>
              <w:right w:val="nil"/>
            </w:tcBorders>
            <w:shd w:val="clear" w:color="auto" w:fill="auto"/>
            <w:noWrap/>
            <w:vAlign w:val="bottom"/>
            <w:hideMark/>
            <w:tcPrChange w:id="12716" w:author="Steve Barbeaux" w:date="2022-10-10T12:23:00Z">
              <w:tcPr>
                <w:tcW w:w="295" w:type="pct"/>
                <w:gridSpan w:val="2"/>
                <w:tcBorders>
                  <w:top w:val="nil"/>
                  <w:left w:val="nil"/>
                  <w:bottom w:val="nil"/>
                  <w:right w:val="nil"/>
                </w:tcBorders>
                <w:shd w:val="clear" w:color="auto" w:fill="auto"/>
                <w:noWrap/>
                <w:hideMark/>
              </w:tcPr>
            </w:tcPrChange>
          </w:tcPr>
          <w:p w14:paraId="28B28E83" w14:textId="055FFD53" w:rsidR="0060718B" w:rsidRPr="0060718B" w:rsidRDefault="0060718B" w:rsidP="0060718B">
            <w:pPr>
              <w:spacing w:after="0"/>
              <w:jc w:val="right"/>
              <w:rPr>
                <w:color w:val="000000"/>
                <w:sz w:val="16"/>
                <w:szCs w:val="16"/>
                <w:rPrChange w:id="12717" w:author="Steve Barbeaux" w:date="2022-10-10T12:25:00Z">
                  <w:rPr>
                    <w:color w:val="000000"/>
                    <w:sz w:val="14"/>
                    <w:szCs w:val="14"/>
                  </w:rPr>
                </w:rPrChange>
              </w:rPr>
            </w:pPr>
            <w:ins w:id="12718" w:author="Steve Barbeaux" w:date="2022-10-10T12:23:00Z">
              <w:r w:rsidRPr="0060718B">
                <w:rPr>
                  <w:color w:val="000000"/>
                  <w:sz w:val="16"/>
                  <w:szCs w:val="16"/>
                  <w:rPrChange w:id="12719" w:author="Steve Barbeaux" w:date="2022-10-10T12:25:00Z">
                    <w:rPr>
                      <w:rFonts w:ascii="Calibri" w:hAnsi="Calibri" w:cs="Calibri"/>
                      <w:color w:val="000000"/>
                      <w:szCs w:val="22"/>
                    </w:rPr>
                  </w:rPrChange>
                </w:rPr>
                <w:t>12.38</w:t>
              </w:r>
            </w:ins>
            <w:del w:id="12720" w:author="Steve Barbeaux" w:date="2022-10-10T12:23:00Z">
              <w:r w:rsidRPr="0060718B" w:rsidDel="00FF3B86">
                <w:rPr>
                  <w:sz w:val="16"/>
                  <w:szCs w:val="16"/>
                  <w:rPrChange w:id="12721" w:author="Steve Barbeaux" w:date="2022-10-10T12:25:00Z">
                    <w:rPr>
                      <w:sz w:val="14"/>
                      <w:szCs w:val="14"/>
                    </w:rPr>
                  </w:rPrChange>
                </w:rPr>
                <w:delText>12.54</w:delText>
              </w:r>
            </w:del>
          </w:p>
        </w:tc>
        <w:tc>
          <w:tcPr>
            <w:tcW w:w="295" w:type="pct"/>
            <w:tcBorders>
              <w:top w:val="nil"/>
              <w:left w:val="nil"/>
              <w:bottom w:val="nil"/>
              <w:right w:val="nil"/>
            </w:tcBorders>
            <w:shd w:val="clear" w:color="auto" w:fill="auto"/>
            <w:noWrap/>
            <w:vAlign w:val="bottom"/>
            <w:hideMark/>
            <w:tcPrChange w:id="12722" w:author="Steve Barbeaux" w:date="2022-10-10T12:23:00Z">
              <w:tcPr>
                <w:tcW w:w="295" w:type="pct"/>
                <w:tcBorders>
                  <w:top w:val="nil"/>
                  <w:left w:val="nil"/>
                  <w:bottom w:val="nil"/>
                  <w:right w:val="nil"/>
                </w:tcBorders>
                <w:shd w:val="clear" w:color="auto" w:fill="auto"/>
                <w:noWrap/>
                <w:hideMark/>
              </w:tcPr>
            </w:tcPrChange>
          </w:tcPr>
          <w:p w14:paraId="6512097C" w14:textId="07998E6C" w:rsidR="0060718B" w:rsidRPr="0060718B" w:rsidRDefault="0060718B" w:rsidP="0060718B">
            <w:pPr>
              <w:spacing w:after="0"/>
              <w:jc w:val="right"/>
              <w:rPr>
                <w:color w:val="000000"/>
                <w:sz w:val="16"/>
                <w:szCs w:val="16"/>
                <w:rPrChange w:id="12723" w:author="Steve Barbeaux" w:date="2022-10-10T12:25:00Z">
                  <w:rPr>
                    <w:color w:val="000000"/>
                    <w:sz w:val="14"/>
                    <w:szCs w:val="14"/>
                  </w:rPr>
                </w:rPrChange>
              </w:rPr>
            </w:pPr>
            <w:ins w:id="12724" w:author="Steve Barbeaux" w:date="2022-10-10T12:23:00Z">
              <w:r w:rsidRPr="0060718B">
                <w:rPr>
                  <w:color w:val="000000"/>
                  <w:sz w:val="16"/>
                  <w:szCs w:val="16"/>
                  <w:rPrChange w:id="12725" w:author="Steve Barbeaux" w:date="2022-10-10T12:25:00Z">
                    <w:rPr>
                      <w:rFonts w:ascii="Calibri" w:hAnsi="Calibri" w:cs="Calibri"/>
                      <w:color w:val="000000"/>
                      <w:szCs w:val="22"/>
                    </w:rPr>
                  </w:rPrChange>
                </w:rPr>
                <w:t>0.86</w:t>
              </w:r>
            </w:ins>
            <w:del w:id="12726" w:author="Steve Barbeaux" w:date="2022-10-10T12:23:00Z">
              <w:r w:rsidRPr="0060718B" w:rsidDel="00FF3B86">
                <w:rPr>
                  <w:sz w:val="16"/>
                  <w:szCs w:val="16"/>
                  <w:rPrChange w:id="12727" w:author="Steve Barbeaux" w:date="2022-10-10T12:25:00Z">
                    <w:rPr>
                      <w:sz w:val="14"/>
                      <w:szCs w:val="14"/>
                    </w:rPr>
                  </w:rPrChange>
                </w:rPr>
                <w:delText>0.89</w:delText>
              </w:r>
            </w:del>
          </w:p>
        </w:tc>
        <w:tc>
          <w:tcPr>
            <w:tcW w:w="295" w:type="pct"/>
            <w:tcBorders>
              <w:top w:val="nil"/>
              <w:left w:val="nil"/>
              <w:bottom w:val="nil"/>
              <w:right w:val="nil"/>
            </w:tcBorders>
            <w:shd w:val="clear" w:color="auto" w:fill="auto"/>
            <w:noWrap/>
            <w:vAlign w:val="bottom"/>
            <w:hideMark/>
            <w:tcPrChange w:id="12728" w:author="Steve Barbeaux" w:date="2022-10-10T12:23:00Z">
              <w:tcPr>
                <w:tcW w:w="295" w:type="pct"/>
                <w:gridSpan w:val="2"/>
                <w:tcBorders>
                  <w:top w:val="nil"/>
                  <w:left w:val="nil"/>
                  <w:bottom w:val="nil"/>
                  <w:right w:val="nil"/>
                </w:tcBorders>
                <w:shd w:val="clear" w:color="auto" w:fill="auto"/>
                <w:noWrap/>
                <w:hideMark/>
              </w:tcPr>
            </w:tcPrChange>
          </w:tcPr>
          <w:p w14:paraId="0002C858" w14:textId="06C3A258" w:rsidR="0060718B" w:rsidRPr="0060718B" w:rsidRDefault="0060718B" w:rsidP="0060718B">
            <w:pPr>
              <w:spacing w:after="0"/>
              <w:jc w:val="right"/>
              <w:rPr>
                <w:color w:val="000000"/>
                <w:sz w:val="16"/>
                <w:szCs w:val="16"/>
                <w:rPrChange w:id="12729" w:author="Steve Barbeaux" w:date="2022-10-10T12:25:00Z">
                  <w:rPr>
                    <w:color w:val="000000"/>
                    <w:sz w:val="14"/>
                    <w:szCs w:val="14"/>
                  </w:rPr>
                </w:rPrChange>
              </w:rPr>
            </w:pPr>
            <w:ins w:id="12730" w:author="Steve Barbeaux" w:date="2022-10-10T12:23:00Z">
              <w:r w:rsidRPr="0060718B">
                <w:rPr>
                  <w:color w:val="000000"/>
                  <w:sz w:val="16"/>
                  <w:szCs w:val="16"/>
                  <w:rPrChange w:id="12731" w:author="Steve Barbeaux" w:date="2022-10-10T12:25:00Z">
                    <w:rPr>
                      <w:rFonts w:ascii="Calibri" w:hAnsi="Calibri" w:cs="Calibri"/>
                      <w:color w:val="000000"/>
                      <w:szCs w:val="22"/>
                    </w:rPr>
                  </w:rPrChange>
                </w:rPr>
                <w:t>0.63</w:t>
              </w:r>
            </w:ins>
            <w:del w:id="12732" w:author="Steve Barbeaux" w:date="2022-10-10T12:23:00Z">
              <w:r w:rsidRPr="0060718B" w:rsidDel="00FF3B86">
                <w:rPr>
                  <w:sz w:val="16"/>
                  <w:szCs w:val="16"/>
                  <w:rPrChange w:id="12733" w:author="Steve Barbeaux" w:date="2022-10-10T12:25:00Z">
                    <w:rPr>
                      <w:sz w:val="14"/>
                      <w:szCs w:val="14"/>
                    </w:rPr>
                  </w:rPrChange>
                </w:rPr>
                <w:delText>0.66</w:delText>
              </w:r>
            </w:del>
          </w:p>
        </w:tc>
        <w:tc>
          <w:tcPr>
            <w:tcW w:w="295" w:type="pct"/>
            <w:tcBorders>
              <w:top w:val="nil"/>
              <w:left w:val="nil"/>
              <w:bottom w:val="nil"/>
              <w:right w:val="nil"/>
            </w:tcBorders>
            <w:shd w:val="clear" w:color="auto" w:fill="auto"/>
            <w:noWrap/>
            <w:vAlign w:val="bottom"/>
            <w:hideMark/>
            <w:tcPrChange w:id="12734" w:author="Steve Barbeaux" w:date="2022-10-10T12:23:00Z">
              <w:tcPr>
                <w:tcW w:w="295" w:type="pct"/>
                <w:gridSpan w:val="2"/>
                <w:tcBorders>
                  <w:top w:val="nil"/>
                  <w:left w:val="nil"/>
                  <w:bottom w:val="nil"/>
                  <w:right w:val="nil"/>
                </w:tcBorders>
                <w:shd w:val="clear" w:color="auto" w:fill="auto"/>
                <w:noWrap/>
                <w:hideMark/>
              </w:tcPr>
            </w:tcPrChange>
          </w:tcPr>
          <w:p w14:paraId="05CC99D6" w14:textId="665D5C3E" w:rsidR="0060718B" w:rsidRPr="0060718B" w:rsidRDefault="0060718B" w:rsidP="0060718B">
            <w:pPr>
              <w:spacing w:after="0"/>
              <w:jc w:val="right"/>
              <w:rPr>
                <w:color w:val="000000"/>
                <w:sz w:val="16"/>
                <w:szCs w:val="16"/>
                <w:rPrChange w:id="12735" w:author="Steve Barbeaux" w:date="2022-10-10T12:25:00Z">
                  <w:rPr>
                    <w:color w:val="000000"/>
                    <w:sz w:val="14"/>
                    <w:szCs w:val="14"/>
                  </w:rPr>
                </w:rPrChange>
              </w:rPr>
            </w:pPr>
            <w:ins w:id="12736" w:author="Steve Barbeaux" w:date="2022-10-10T12:23:00Z">
              <w:r w:rsidRPr="0060718B">
                <w:rPr>
                  <w:color w:val="000000"/>
                  <w:sz w:val="16"/>
                  <w:szCs w:val="16"/>
                  <w:rPrChange w:id="12737" w:author="Steve Barbeaux" w:date="2022-10-10T12:25:00Z">
                    <w:rPr>
                      <w:rFonts w:ascii="Calibri" w:hAnsi="Calibri" w:cs="Calibri"/>
                      <w:color w:val="000000"/>
                      <w:szCs w:val="22"/>
                    </w:rPr>
                  </w:rPrChange>
                </w:rPr>
                <w:t>0.42</w:t>
              </w:r>
            </w:ins>
            <w:del w:id="12738" w:author="Steve Barbeaux" w:date="2022-10-10T12:23:00Z">
              <w:r w:rsidRPr="0060718B" w:rsidDel="00FF3B86">
                <w:rPr>
                  <w:sz w:val="16"/>
                  <w:szCs w:val="16"/>
                  <w:rPrChange w:id="12739" w:author="Steve Barbeaux" w:date="2022-10-10T12:25:00Z">
                    <w:rPr>
                      <w:sz w:val="14"/>
                      <w:szCs w:val="14"/>
                    </w:rPr>
                  </w:rPrChange>
                </w:rPr>
                <w:delText>0.45</w:delText>
              </w:r>
            </w:del>
          </w:p>
        </w:tc>
        <w:tc>
          <w:tcPr>
            <w:tcW w:w="295" w:type="pct"/>
            <w:tcBorders>
              <w:top w:val="nil"/>
              <w:left w:val="nil"/>
              <w:bottom w:val="nil"/>
              <w:right w:val="nil"/>
            </w:tcBorders>
            <w:shd w:val="clear" w:color="auto" w:fill="auto"/>
            <w:noWrap/>
            <w:vAlign w:val="bottom"/>
            <w:hideMark/>
            <w:tcPrChange w:id="12740" w:author="Steve Barbeaux" w:date="2022-10-10T12:23:00Z">
              <w:tcPr>
                <w:tcW w:w="295" w:type="pct"/>
                <w:gridSpan w:val="2"/>
                <w:tcBorders>
                  <w:top w:val="nil"/>
                  <w:left w:val="nil"/>
                  <w:bottom w:val="nil"/>
                  <w:right w:val="nil"/>
                </w:tcBorders>
                <w:shd w:val="clear" w:color="auto" w:fill="auto"/>
                <w:noWrap/>
                <w:hideMark/>
              </w:tcPr>
            </w:tcPrChange>
          </w:tcPr>
          <w:p w14:paraId="15364D42" w14:textId="2C358BC5" w:rsidR="0060718B" w:rsidRPr="0060718B" w:rsidRDefault="0060718B" w:rsidP="0060718B">
            <w:pPr>
              <w:spacing w:after="0"/>
              <w:jc w:val="right"/>
              <w:rPr>
                <w:color w:val="000000"/>
                <w:sz w:val="16"/>
                <w:szCs w:val="16"/>
                <w:rPrChange w:id="12741" w:author="Steve Barbeaux" w:date="2022-10-10T12:25:00Z">
                  <w:rPr>
                    <w:color w:val="000000"/>
                    <w:sz w:val="14"/>
                    <w:szCs w:val="14"/>
                  </w:rPr>
                </w:rPrChange>
              </w:rPr>
            </w:pPr>
            <w:ins w:id="12742" w:author="Steve Barbeaux" w:date="2022-10-10T12:23:00Z">
              <w:r w:rsidRPr="0060718B">
                <w:rPr>
                  <w:color w:val="000000"/>
                  <w:sz w:val="16"/>
                  <w:szCs w:val="16"/>
                  <w:rPrChange w:id="12743" w:author="Steve Barbeaux" w:date="2022-10-10T12:25:00Z">
                    <w:rPr>
                      <w:rFonts w:ascii="Calibri" w:hAnsi="Calibri" w:cs="Calibri"/>
                      <w:color w:val="000000"/>
                      <w:szCs w:val="22"/>
                    </w:rPr>
                  </w:rPrChange>
                </w:rPr>
                <w:t>0.44</w:t>
              </w:r>
            </w:ins>
            <w:del w:id="12744" w:author="Steve Barbeaux" w:date="2022-10-10T12:23:00Z">
              <w:r w:rsidRPr="0060718B" w:rsidDel="00FF3B86">
                <w:rPr>
                  <w:sz w:val="16"/>
                  <w:szCs w:val="16"/>
                  <w:rPrChange w:id="12745" w:author="Steve Barbeaux" w:date="2022-10-10T12:25:00Z">
                    <w:rPr>
                      <w:sz w:val="14"/>
                      <w:szCs w:val="14"/>
                    </w:rPr>
                  </w:rPrChange>
                </w:rPr>
                <w:delText>0.47</w:delText>
              </w:r>
            </w:del>
          </w:p>
        </w:tc>
        <w:tc>
          <w:tcPr>
            <w:tcW w:w="295" w:type="pct"/>
            <w:tcBorders>
              <w:top w:val="nil"/>
              <w:left w:val="nil"/>
              <w:bottom w:val="nil"/>
              <w:right w:val="nil"/>
            </w:tcBorders>
            <w:shd w:val="clear" w:color="auto" w:fill="auto"/>
            <w:noWrap/>
            <w:vAlign w:val="bottom"/>
            <w:hideMark/>
            <w:tcPrChange w:id="12746" w:author="Steve Barbeaux" w:date="2022-10-10T12:23:00Z">
              <w:tcPr>
                <w:tcW w:w="295" w:type="pct"/>
                <w:tcBorders>
                  <w:top w:val="nil"/>
                  <w:left w:val="nil"/>
                  <w:bottom w:val="nil"/>
                  <w:right w:val="nil"/>
                </w:tcBorders>
                <w:shd w:val="clear" w:color="auto" w:fill="auto"/>
                <w:noWrap/>
                <w:hideMark/>
              </w:tcPr>
            </w:tcPrChange>
          </w:tcPr>
          <w:p w14:paraId="5F3EAC39" w14:textId="32057E57" w:rsidR="0060718B" w:rsidRPr="0060718B" w:rsidRDefault="0060718B" w:rsidP="0060718B">
            <w:pPr>
              <w:spacing w:after="0"/>
              <w:jc w:val="right"/>
              <w:rPr>
                <w:color w:val="000000"/>
                <w:sz w:val="16"/>
                <w:szCs w:val="16"/>
                <w:rPrChange w:id="12747" w:author="Steve Barbeaux" w:date="2022-10-10T12:25:00Z">
                  <w:rPr>
                    <w:color w:val="000000"/>
                    <w:sz w:val="14"/>
                    <w:szCs w:val="14"/>
                  </w:rPr>
                </w:rPrChange>
              </w:rPr>
            </w:pPr>
            <w:ins w:id="12748" w:author="Steve Barbeaux" w:date="2022-10-10T12:23:00Z">
              <w:r w:rsidRPr="0060718B">
                <w:rPr>
                  <w:color w:val="000000"/>
                  <w:sz w:val="16"/>
                  <w:szCs w:val="16"/>
                  <w:rPrChange w:id="12749" w:author="Steve Barbeaux" w:date="2022-10-10T12:25:00Z">
                    <w:rPr>
                      <w:rFonts w:ascii="Calibri" w:hAnsi="Calibri" w:cs="Calibri"/>
                      <w:color w:val="000000"/>
                      <w:szCs w:val="22"/>
                    </w:rPr>
                  </w:rPrChange>
                </w:rPr>
                <w:t>0.22</w:t>
              </w:r>
            </w:ins>
            <w:del w:id="12750" w:author="Steve Barbeaux" w:date="2022-10-10T12:23:00Z">
              <w:r w:rsidRPr="0060718B" w:rsidDel="00FF3B86">
                <w:rPr>
                  <w:sz w:val="16"/>
                  <w:szCs w:val="16"/>
                  <w:rPrChange w:id="12751" w:author="Steve Barbeaux" w:date="2022-10-10T12:25:00Z">
                    <w:rPr>
                      <w:sz w:val="14"/>
                      <w:szCs w:val="14"/>
                    </w:rPr>
                  </w:rPrChange>
                </w:rPr>
                <w:delText>0.24</w:delText>
              </w:r>
            </w:del>
          </w:p>
        </w:tc>
        <w:tc>
          <w:tcPr>
            <w:tcW w:w="295" w:type="pct"/>
            <w:tcBorders>
              <w:top w:val="nil"/>
              <w:left w:val="nil"/>
              <w:bottom w:val="nil"/>
              <w:right w:val="nil"/>
            </w:tcBorders>
            <w:shd w:val="clear" w:color="auto" w:fill="auto"/>
            <w:noWrap/>
            <w:vAlign w:val="bottom"/>
            <w:hideMark/>
            <w:tcPrChange w:id="12752" w:author="Steve Barbeaux" w:date="2022-10-10T12:23:00Z">
              <w:tcPr>
                <w:tcW w:w="295" w:type="pct"/>
                <w:gridSpan w:val="2"/>
                <w:tcBorders>
                  <w:top w:val="nil"/>
                  <w:left w:val="nil"/>
                  <w:bottom w:val="nil"/>
                  <w:right w:val="nil"/>
                </w:tcBorders>
                <w:shd w:val="clear" w:color="auto" w:fill="auto"/>
                <w:noWrap/>
                <w:hideMark/>
              </w:tcPr>
            </w:tcPrChange>
          </w:tcPr>
          <w:p w14:paraId="0261DFE0" w14:textId="1F3766FD" w:rsidR="0060718B" w:rsidRPr="0060718B" w:rsidRDefault="0060718B" w:rsidP="0060718B">
            <w:pPr>
              <w:spacing w:after="0"/>
              <w:jc w:val="right"/>
              <w:rPr>
                <w:color w:val="000000"/>
                <w:sz w:val="16"/>
                <w:szCs w:val="16"/>
                <w:rPrChange w:id="12753" w:author="Steve Barbeaux" w:date="2022-10-10T12:25:00Z">
                  <w:rPr>
                    <w:color w:val="000000"/>
                    <w:sz w:val="14"/>
                    <w:szCs w:val="14"/>
                  </w:rPr>
                </w:rPrChange>
              </w:rPr>
            </w:pPr>
            <w:ins w:id="12754" w:author="Steve Barbeaux" w:date="2022-10-10T12:23:00Z">
              <w:r w:rsidRPr="0060718B">
                <w:rPr>
                  <w:color w:val="000000"/>
                  <w:sz w:val="16"/>
                  <w:szCs w:val="16"/>
                  <w:rPrChange w:id="12755" w:author="Steve Barbeaux" w:date="2022-10-10T12:25:00Z">
                    <w:rPr>
                      <w:rFonts w:ascii="Calibri" w:hAnsi="Calibri" w:cs="Calibri"/>
                      <w:color w:val="000000"/>
                      <w:szCs w:val="22"/>
                    </w:rPr>
                  </w:rPrChange>
                </w:rPr>
                <w:t>0.68</w:t>
              </w:r>
            </w:ins>
            <w:del w:id="12756" w:author="Steve Barbeaux" w:date="2022-10-10T12:23:00Z">
              <w:r w:rsidRPr="0060718B" w:rsidDel="00FF3B86">
                <w:rPr>
                  <w:sz w:val="16"/>
                  <w:szCs w:val="16"/>
                  <w:rPrChange w:id="12757" w:author="Steve Barbeaux" w:date="2022-10-10T12:25:00Z">
                    <w:rPr>
                      <w:sz w:val="14"/>
                      <w:szCs w:val="14"/>
                    </w:rPr>
                  </w:rPrChange>
                </w:rPr>
                <w:delText>0.74</w:delText>
              </w:r>
            </w:del>
          </w:p>
        </w:tc>
        <w:tc>
          <w:tcPr>
            <w:tcW w:w="295" w:type="pct"/>
            <w:tcBorders>
              <w:top w:val="nil"/>
              <w:left w:val="nil"/>
              <w:bottom w:val="nil"/>
              <w:right w:val="nil"/>
            </w:tcBorders>
            <w:shd w:val="clear" w:color="auto" w:fill="auto"/>
            <w:noWrap/>
            <w:vAlign w:val="bottom"/>
            <w:hideMark/>
            <w:tcPrChange w:id="12758" w:author="Steve Barbeaux" w:date="2022-10-10T12:23:00Z">
              <w:tcPr>
                <w:tcW w:w="295" w:type="pct"/>
                <w:gridSpan w:val="2"/>
                <w:tcBorders>
                  <w:top w:val="nil"/>
                  <w:left w:val="nil"/>
                  <w:bottom w:val="nil"/>
                  <w:right w:val="nil"/>
                </w:tcBorders>
                <w:shd w:val="clear" w:color="auto" w:fill="auto"/>
                <w:noWrap/>
                <w:hideMark/>
              </w:tcPr>
            </w:tcPrChange>
          </w:tcPr>
          <w:p w14:paraId="7FD64DB1" w14:textId="048270A8" w:rsidR="0060718B" w:rsidRPr="0060718B" w:rsidRDefault="0060718B" w:rsidP="0060718B">
            <w:pPr>
              <w:spacing w:after="0"/>
              <w:jc w:val="right"/>
              <w:rPr>
                <w:color w:val="000000"/>
                <w:sz w:val="16"/>
                <w:szCs w:val="16"/>
                <w:vertAlign w:val="subscript"/>
                <w:rPrChange w:id="12759" w:author="Steve Barbeaux" w:date="2022-10-10T12:25:00Z">
                  <w:rPr>
                    <w:color w:val="000000"/>
                    <w:sz w:val="14"/>
                    <w:szCs w:val="14"/>
                    <w:vertAlign w:val="subscript"/>
                  </w:rPr>
                </w:rPrChange>
              </w:rPr>
            </w:pPr>
            <w:ins w:id="12760" w:author="Steve Barbeaux" w:date="2022-10-10T12:23:00Z">
              <w:r w:rsidRPr="0060718B">
                <w:rPr>
                  <w:color w:val="000000"/>
                  <w:sz w:val="16"/>
                  <w:szCs w:val="16"/>
                  <w:rPrChange w:id="12761" w:author="Steve Barbeaux" w:date="2022-10-10T12:25:00Z">
                    <w:rPr>
                      <w:rFonts w:ascii="Calibri" w:hAnsi="Calibri" w:cs="Calibri"/>
                      <w:color w:val="000000"/>
                      <w:szCs w:val="22"/>
                    </w:rPr>
                  </w:rPrChange>
                </w:rPr>
                <w:t>29.01</w:t>
              </w:r>
            </w:ins>
            <w:del w:id="12762" w:author="Steve Barbeaux" w:date="2022-10-10T12:23:00Z">
              <w:r w:rsidRPr="0060718B" w:rsidDel="00FF3B86">
                <w:rPr>
                  <w:sz w:val="16"/>
                  <w:szCs w:val="16"/>
                  <w:rPrChange w:id="12763" w:author="Steve Barbeaux" w:date="2022-10-10T12:25:00Z">
                    <w:rPr>
                      <w:sz w:val="14"/>
                      <w:szCs w:val="14"/>
                    </w:rPr>
                  </w:rPrChange>
                </w:rPr>
                <w:delText>28.9</w:delText>
              </w:r>
            </w:del>
          </w:p>
        </w:tc>
      </w:tr>
      <w:tr w:rsidR="0060718B" w:rsidRPr="000460A7" w14:paraId="400FE857" w14:textId="77777777" w:rsidTr="0060718B">
        <w:tblPrEx>
          <w:tblW w:w="5180" w:type="pct"/>
          <w:tblInd w:w="-90" w:type="dxa"/>
          <w:tblLayout w:type="fixed"/>
          <w:tblPrExChange w:id="12764" w:author="Steve Barbeaux" w:date="2022-10-10T12:23:00Z">
            <w:tblPrEx>
              <w:tblW w:w="5180" w:type="pct"/>
              <w:tblInd w:w="-90" w:type="dxa"/>
              <w:tblLayout w:type="fixed"/>
            </w:tblPrEx>
          </w:tblPrExChange>
        </w:tblPrEx>
        <w:trPr>
          <w:trPrChange w:id="12765"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2766" w:author="Steve Barbeaux" w:date="2022-10-10T12:23:00Z">
              <w:tcPr>
                <w:tcW w:w="279" w:type="pct"/>
                <w:tcBorders>
                  <w:top w:val="nil"/>
                  <w:left w:val="nil"/>
                  <w:bottom w:val="nil"/>
                  <w:right w:val="nil"/>
                </w:tcBorders>
                <w:shd w:val="clear" w:color="auto" w:fill="auto"/>
                <w:noWrap/>
                <w:vAlign w:val="bottom"/>
                <w:hideMark/>
              </w:tcPr>
            </w:tcPrChange>
          </w:tcPr>
          <w:p w14:paraId="5F394396" w14:textId="6DF24851" w:rsidR="0060718B" w:rsidRPr="0060718B" w:rsidRDefault="0060718B" w:rsidP="0060718B">
            <w:pPr>
              <w:spacing w:after="0"/>
              <w:jc w:val="right"/>
              <w:rPr>
                <w:color w:val="000000"/>
                <w:sz w:val="16"/>
                <w:szCs w:val="16"/>
                <w:rPrChange w:id="12767" w:author="Steve Barbeaux" w:date="2022-10-10T12:25:00Z">
                  <w:rPr>
                    <w:color w:val="000000"/>
                    <w:sz w:val="14"/>
                    <w:szCs w:val="14"/>
                  </w:rPr>
                </w:rPrChange>
              </w:rPr>
            </w:pPr>
            <w:r w:rsidRPr="0060718B">
              <w:rPr>
                <w:sz w:val="16"/>
                <w:szCs w:val="16"/>
                <w:rPrChange w:id="12768" w:author="Steve Barbeaux" w:date="2022-10-10T12:25:00Z">
                  <w:rPr>
                    <w:sz w:val="14"/>
                    <w:szCs w:val="14"/>
                  </w:rPr>
                </w:rPrChange>
              </w:rPr>
              <w:t>1988</w:t>
            </w:r>
          </w:p>
        </w:tc>
        <w:tc>
          <w:tcPr>
            <w:tcW w:w="295" w:type="pct"/>
            <w:tcBorders>
              <w:top w:val="nil"/>
              <w:left w:val="nil"/>
              <w:bottom w:val="nil"/>
              <w:right w:val="nil"/>
            </w:tcBorders>
            <w:vAlign w:val="bottom"/>
            <w:tcPrChange w:id="12769" w:author="Steve Barbeaux" w:date="2022-10-10T12:23:00Z">
              <w:tcPr>
                <w:tcW w:w="295" w:type="pct"/>
                <w:gridSpan w:val="2"/>
                <w:tcBorders>
                  <w:top w:val="nil"/>
                  <w:left w:val="nil"/>
                  <w:bottom w:val="nil"/>
                  <w:right w:val="nil"/>
                </w:tcBorders>
              </w:tcPr>
            </w:tcPrChange>
          </w:tcPr>
          <w:p w14:paraId="32E2BAD8" w14:textId="7CAA2F00" w:rsidR="0060718B" w:rsidRPr="0060718B" w:rsidRDefault="0060718B" w:rsidP="0060718B">
            <w:pPr>
              <w:spacing w:after="0"/>
              <w:jc w:val="right"/>
              <w:rPr>
                <w:sz w:val="16"/>
                <w:szCs w:val="16"/>
                <w:rPrChange w:id="12770" w:author="Steve Barbeaux" w:date="2022-10-10T12:25:00Z">
                  <w:rPr>
                    <w:sz w:val="14"/>
                    <w:szCs w:val="14"/>
                  </w:rPr>
                </w:rPrChange>
              </w:rPr>
            </w:pPr>
            <w:ins w:id="12771" w:author="Steve Barbeaux" w:date="2022-10-10T12:23:00Z">
              <w:r w:rsidRPr="0060718B">
                <w:rPr>
                  <w:color w:val="000000"/>
                  <w:sz w:val="16"/>
                  <w:szCs w:val="16"/>
                  <w:rPrChange w:id="12772" w:author="Steve Barbeaux" w:date="2022-10-10T12:25:00Z">
                    <w:rPr>
                      <w:rFonts w:ascii="Calibri" w:hAnsi="Calibri" w:cs="Calibri"/>
                      <w:color w:val="000000"/>
                      <w:szCs w:val="22"/>
                    </w:rPr>
                  </w:rPrChange>
                </w:rPr>
                <w:t>0.20</w:t>
              </w:r>
            </w:ins>
            <w:del w:id="12773" w:author="Steve Barbeaux" w:date="2022-10-10T12:23:00Z">
              <w:r w:rsidRPr="0060718B" w:rsidDel="00FF3B86">
                <w:rPr>
                  <w:sz w:val="16"/>
                  <w:szCs w:val="16"/>
                  <w:rPrChange w:id="12774" w:author="Steve Barbeaux" w:date="2022-10-10T12:25:00Z">
                    <w:rPr>
                      <w:sz w:val="14"/>
                      <w:szCs w:val="14"/>
                    </w:rPr>
                  </w:rPrChange>
                </w:rPr>
                <w:delText>0.19</w:delText>
              </w:r>
            </w:del>
          </w:p>
        </w:tc>
        <w:tc>
          <w:tcPr>
            <w:tcW w:w="295" w:type="pct"/>
            <w:tcBorders>
              <w:top w:val="nil"/>
              <w:left w:val="nil"/>
              <w:bottom w:val="nil"/>
              <w:right w:val="nil"/>
            </w:tcBorders>
            <w:shd w:val="clear" w:color="auto" w:fill="auto"/>
            <w:noWrap/>
            <w:vAlign w:val="bottom"/>
            <w:hideMark/>
            <w:tcPrChange w:id="12775" w:author="Steve Barbeaux" w:date="2022-10-10T12:23:00Z">
              <w:tcPr>
                <w:tcW w:w="295" w:type="pct"/>
                <w:gridSpan w:val="2"/>
                <w:tcBorders>
                  <w:top w:val="nil"/>
                  <w:left w:val="nil"/>
                  <w:bottom w:val="nil"/>
                  <w:right w:val="nil"/>
                </w:tcBorders>
                <w:shd w:val="clear" w:color="auto" w:fill="auto"/>
                <w:noWrap/>
                <w:hideMark/>
              </w:tcPr>
            </w:tcPrChange>
          </w:tcPr>
          <w:p w14:paraId="3F26B2C8" w14:textId="7447C1D3" w:rsidR="0060718B" w:rsidRPr="0060718B" w:rsidRDefault="0060718B" w:rsidP="0060718B">
            <w:pPr>
              <w:spacing w:after="0"/>
              <w:jc w:val="right"/>
              <w:rPr>
                <w:color w:val="000000"/>
                <w:sz w:val="16"/>
                <w:szCs w:val="16"/>
                <w:rPrChange w:id="12776" w:author="Steve Barbeaux" w:date="2022-10-10T12:25:00Z">
                  <w:rPr>
                    <w:color w:val="000000"/>
                    <w:sz w:val="14"/>
                    <w:szCs w:val="14"/>
                  </w:rPr>
                </w:rPrChange>
              </w:rPr>
            </w:pPr>
            <w:ins w:id="12777" w:author="Steve Barbeaux" w:date="2022-10-10T12:23:00Z">
              <w:r w:rsidRPr="0060718B">
                <w:rPr>
                  <w:color w:val="000000"/>
                  <w:sz w:val="16"/>
                  <w:szCs w:val="16"/>
                  <w:rPrChange w:id="12778" w:author="Steve Barbeaux" w:date="2022-10-10T12:25:00Z">
                    <w:rPr>
                      <w:rFonts w:ascii="Calibri" w:hAnsi="Calibri" w:cs="Calibri"/>
                      <w:color w:val="000000"/>
                      <w:szCs w:val="22"/>
                    </w:rPr>
                  </w:rPrChange>
                </w:rPr>
                <w:t>0.65</w:t>
              </w:r>
            </w:ins>
            <w:del w:id="12779" w:author="Steve Barbeaux" w:date="2022-10-10T12:23:00Z">
              <w:r w:rsidRPr="0060718B" w:rsidDel="00FF3B86">
                <w:rPr>
                  <w:sz w:val="16"/>
                  <w:szCs w:val="16"/>
                  <w:rPrChange w:id="12780" w:author="Steve Barbeaux" w:date="2022-10-10T12:25:00Z">
                    <w:rPr>
                      <w:sz w:val="14"/>
                      <w:szCs w:val="14"/>
                    </w:rPr>
                  </w:rPrChange>
                </w:rPr>
                <w:delText>0.63</w:delText>
              </w:r>
            </w:del>
          </w:p>
        </w:tc>
        <w:tc>
          <w:tcPr>
            <w:tcW w:w="295" w:type="pct"/>
            <w:tcBorders>
              <w:top w:val="nil"/>
              <w:left w:val="nil"/>
              <w:bottom w:val="nil"/>
              <w:right w:val="nil"/>
            </w:tcBorders>
            <w:shd w:val="clear" w:color="auto" w:fill="auto"/>
            <w:noWrap/>
            <w:vAlign w:val="bottom"/>
            <w:hideMark/>
            <w:tcPrChange w:id="12781" w:author="Steve Barbeaux" w:date="2022-10-10T12:23:00Z">
              <w:tcPr>
                <w:tcW w:w="295" w:type="pct"/>
                <w:tcBorders>
                  <w:top w:val="nil"/>
                  <w:left w:val="nil"/>
                  <w:bottom w:val="nil"/>
                  <w:right w:val="nil"/>
                </w:tcBorders>
                <w:shd w:val="clear" w:color="auto" w:fill="auto"/>
                <w:noWrap/>
                <w:hideMark/>
              </w:tcPr>
            </w:tcPrChange>
          </w:tcPr>
          <w:p w14:paraId="4AA572FB" w14:textId="5CBF0858" w:rsidR="0060718B" w:rsidRPr="0060718B" w:rsidRDefault="0060718B" w:rsidP="0060718B">
            <w:pPr>
              <w:spacing w:after="0"/>
              <w:jc w:val="right"/>
              <w:rPr>
                <w:color w:val="000000"/>
                <w:sz w:val="16"/>
                <w:szCs w:val="16"/>
                <w:rPrChange w:id="12782" w:author="Steve Barbeaux" w:date="2022-10-10T12:25:00Z">
                  <w:rPr>
                    <w:color w:val="000000"/>
                    <w:sz w:val="14"/>
                    <w:szCs w:val="14"/>
                  </w:rPr>
                </w:rPrChange>
              </w:rPr>
            </w:pPr>
            <w:ins w:id="12783" w:author="Steve Barbeaux" w:date="2022-10-10T12:23:00Z">
              <w:r w:rsidRPr="0060718B">
                <w:rPr>
                  <w:color w:val="000000"/>
                  <w:sz w:val="16"/>
                  <w:szCs w:val="16"/>
                  <w:rPrChange w:id="12784" w:author="Steve Barbeaux" w:date="2022-10-10T12:25:00Z">
                    <w:rPr>
                      <w:rFonts w:ascii="Calibri" w:hAnsi="Calibri" w:cs="Calibri"/>
                      <w:color w:val="000000"/>
                      <w:szCs w:val="22"/>
                    </w:rPr>
                  </w:rPrChange>
                </w:rPr>
                <w:t>0.60</w:t>
              </w:r>
            </w:ins>
            <w:del w:id="12785" w:author="Steve Barbeaux" w:date="2022-10-10T12:23:00Z">
              <w:r w:rsidRPr="0060718B" w:rsidDel="00FF3B86">
                <w:rPr>
                  <w:sz w:val="16"/>
                  <w:szCs w:val="16"/>
                  <w:rPrChange w:id="12786" w:author="Steve Barbeaux" w:date="2022-10-10T12:25:00Z">
                    <w:rPr>
                      <w:sz w:val="14"/>
                      <w:szCs w:val="14"/>
                    </w:rPr>
                  </w:rPrChange>
                </w:rPr>
                <w:delText>0.57</w:delText>
              </w:r>
            </w:del>
          </w:p>
        </w:tc>
        <w:tc>
          <w:tcPr>
            <w:tcW w:w="295" w:type="pct"/>
            <w:tcBorders>
              <w:top w:val="nil"/>
              <w:left w:val="nil"/>
              <w:bottom w:val="nil"/>
              <w:right w:val="nil"/>
            </w:tcBorders>
            <w:shd w:val="clear" w:color="auto" w:fill="auto"/>
            <w:noWrap/>
            <w:vAlign w:val="bottom"/>
            <w:hideMark/>
            <w:tcPrChange w:id="12787" w:author="Steve Barbeaux" w:date="2022-10-10T12:23:00Z">
              <w:tcPr>
                <w:tcW w:w="295" w:type="pct"/>
                <w:gridSpan w:val="2"/>
                <w:tcBorders>
                  <w:top w:val="nil"/>
                  <w:left w:val="nil"/>
                  <w:bottom w:val="nil"/>
                  <w:right w:val="nil"/>
                </w:tcBorders>
                <w:shd w:val="clear" w:color="auto" w:fill="auto"/>
                <w:noWrap/>
                <w:hideMark/>
              </w:tcPr>
            </w:tcPrChange>
          </w:tcPr>
          <w:p w14:paraId="4838D63C" w14:textId="25ED4C14" w:rsidR="0060718B" w:rsidRPr="0060718B" w:rsidRDefault="0060718B" w:rsidP="0060718B">
            <w:pPr>
              <w:spacing w:after="0"/>
              <w:jc w:val="right"/>
              <w:rPr>
                <w:color w:val="000000"/>
                <w:sz w:val="16"/>
                <w:szCs w:val="16"/>
                <w:rPrChange w:id="12788" w:author="Steve Barbeaux" w:date="2022-10-10T12:25:00Z">
                  <w:rPr>
                    <w:color w:val="000000"/>
                    <w:sz w:val="14"/>
                    <w:szCs w:val="14"/>
                  </w:rPr>
                </w:rPrChange>
              </w:rPr>
            </w:pPr>
            <w:ins w:id="12789" w:author="Steve Barbeaux" w:date="2022-10-10T12:23:00Z">
              <w:r w:rsidRPr="0060718B">
                <w:rPr>
                  <w:color w:val="000000"/>
                  <w:sz w:val="16"/>
                  <w:szCs w:val="16"/>
                  <w:rPrChange w:id="12790" w:author="Steve Barbeaux" w:date="2022-10-10T12:25:00Z">
                    <w:rPr>
                      <w:rFonts w:ascii="Calibri" w:hAnsi="Calibri" w:cs="Calibri"/>
                      <w:color w:val="000000"/>
                      <w:szCs w:val="22"/>
                    </w:rPr>
                  </w:rPrChange>
                </w:rPr>
                <w:t>1.49</w:t>
              </w:r>
            </w:ins>
            <w:del w:id="12791" w:author="Steve Barbeaux" w:date="2022-10-10T12:23:00Z">
              <w:r w:rsidRPr="0060718B" w:rsidDel="00FF3B86">
                <w:rPr>
                  <w:sz w:val="16"/>
                  <w:szCs w:val="16"/>
                  <w:rPrChange w:id="12792" w:author="Steve Barbeaux" w:date="2022-10-10T12:25:00Z">
                    <w:rPr>
                      <w:sz w:val="14"/>
                      <w:szCs w:val="14"/>
                    </w:rPr>
                  </w:rPrChange>
                </w:rPr>
                <w:delText>1.45</w:delText>
              </w:r>
            </w:del>
          </w:p>
        </w:tc>
        <w:tc>
          <w:tcPr>
            <w:tcW w:w="295" w:type="pct"/>
            <w:tcBorders>
              <w:top w:val="nil"/>
              <w:left w:val="nil"/>
              <w:bottom w:val="nil"/>
              <w:right w:val="nil"/>
            </w:tcBorders>
            <w:shd w:val="clear" w:color="auto" w:fill="auto"/>
            <w:noWrap/>
            <w:vAlign w:val="bottom"/>
            <w:hideMark/>
            <w:tcPrChange w:id="12793" w:author="Steve Barbeaux" w:date="2022-10-10T12:23:00Z">
              <w:tcPr>
                <w:tcW w:w="295" w:type="pct"/>
                <w:gridSpan w:val="2"/>
                <w:tcBorders>
                  <w:top w:val="nil"/>
                  <w:left w:val="nil"/>
                  <w:bottom w:val="nil"/>
                  <w:right w:val="nil"/>
                </w:tcBorders>
                <w:shd w:val="clear" w:color="auto" w:fill="auto"/>
                <w:noWrap/>
                <w:hideMark/>
              </w:tcPr>
            </w:tcPrChange>
          </w:tcPr>
          <w:p w14:paraId="477F8779" w14:textId="71FD51F3" w:rsidR="0060718B" w:rsidRPr="0060718B" w:rsidRDefault="0060718B" w:rsidP="0060718B">
            <w:pPr>
              <w:spacing w:after="0"/>
              <w:jc w:val="right"/>
              <w:rPr>
                <w:color w:val="000000"/>
                <w:sz w:val="16"/>
                <w:szCs w:val="16"/>
                <w:rPrChange w:id="12794" w:author="Steve Barbeaux" w:date="2022-10-10T12:25:00Z">
                  <w:rPr>
                    <w:color w:val="000000"/>
                    <w:sz w:val="14"/>
                    <w:szCs w:val="14"/>
                  </w:rPr>
                </w:rPrChange>
              </w:rPr>
            </w:pPr>
            <w:ins w:id="12795" w:author="Steve Barbeaux" w:date="2022-10-10T12:23:00Z">
              <w:r w:rsidRPr="0060718B">
                <w:rPr>
                  <w:color w:val="000000"/>
                  <w:sz w:val="16"/>
                  <w:szCs w:val="16"/>
                  <w:rPrChange w:id="12796" w:author="Steve Barbeaux" w:date="2022-10-10T12:25:00Z">
                    <w:rPr>
                      <w:rFonts w:ascii="Calibri" w:hAnsi="Calibri" w:cs="Calibri"/>
                      <w:color w:val="000000"/>
                      <w:szCs w:val="22"/>
                    </w:rPr>
                  </w:rPrChange>
                </w:rPr>
                <w:t>9.84</w:t>
              </w:r>
            </w:ins>
            <w:del w:id="12797" w:author="Steve Barbeaux" w:date="2022-10-10T12:23:00Z">
              <w:r w:rsidRPr="0060718B" w:rsidDel="00FF3B86">
                <w:rPr>
                  <w:sz w:val="16"/>
                  <w:szCs w:val="16"/>
                  <w:rPrChange w:id="12798" w:author="Steve Barbeaux" w:date="2022-10-10T12:25:00Z">
                    <w:rPr>
                      <w:sz w:val="14"/>
                      <w:szCs w:val="14"/>
                    </w:rPr>
                  </w:rPrChange>
                </w:rPr>
                <w:delText>9.42</w:delText>
              </w:r>
            </w:del>
          </w:p>
        </w:tc>
        <w:tc>
          <w:tcPr>
            <w:tcW w:w="295" w:type="pct"/>
            <w:tcBorders>
              <w:top w:val="nil"/>
              <w:left w:val="nil"/>
              <w:bottom w:val="nil"/>
              <w:right w:val="nil"/>
            </w:tcBorders>
            <w:shd w:val="clear" w:color="auto" w:fill="auto"/>
            <w:noWrap/>
            <w:vAlign w:val="bottom"/>
            <w:hideMark/>
            <w:tcPrChange w:id="12799" w:author="Steve Barbeaux" w:date="2022-10-10T12:23:00Z">
              <w:tcPr>
                <w:tcW w:w="295" w:type="pct"/>
                <w:gridSpan w:val="2"/>
                <w:tcBorders>
                  <w:top w:val="nil"/>
                  <w:left w:val="nil"/>
                  <w:bottom w:val="nil"/>
                  <w:right w:val="nil"/>
                </w:tcBorders>
                <w:shd w:val="clear" w:color="auto" w:fill="auto"/>
                <w:noWrap/>
                <w:hideMark/>
              </w:tcPr>
            </w:tcPrChange>
          </w:tcPr>
          <w:p w14:paraId="027D1855" w14:textId="4404EC80" w:rsidR="0060718B" w:rsidRPr="0060718B" w:rsidRDefault="0060718B" w:rsidP="0060718B">
            <w:pPr>
              <w:spacing w:after="0"/>
              <w:jc w:val="right"/>
              <w:rPr>
                <w:color w:val="000000"/>
                <w:sz w:val="16"/>
                <w:szCs w:val="16"/>
                <w:rPrChange w:id="12800" w:author="Steve Barbeaux" w:date="2022-10-10T12:25:00Z">
                  <w:rPr>
                    <w:color w:val="000000"/>
                    <w:sz w:val="14"/>
                    <w:szCs w:val="14"/>
                  </w:rPr>
                </w:rPrChange>
              </w:rPr>
            </w:pPr>
            <w:ins w:id="12801" w:author="Steve Barbeaux" w:date="2022-10-10T12:23:00Z">
              <w:r w:rsidRPr="0060718B">
                <w:rPr>
                  <w:color w:val="000000"/>
                  <w:sz w:val="16"/>
                  <w:szCs w:val="16"/>
                  <w:rPrChange w:id="12802" w:author="Steve Barbeaux" w:date="2022-10-10T12:25:00Z">
                    <w:rPr>
                      <w:rFonts w:ascii="Calibri" w:hAnsi="Calibri" w:cs="Calibri"/>
                      <w:color w:val="000000"/>
                      <w:szCs w:val="22"/>
                    </w:rPr>
                  </w:rPrChange>
                </w:rPr>
                <w:t>2.82</w:t>
              </w:r>
            </w:ins>
            <w:del w:id="12803" w:author="Steve Barbeaux" w:date="2022-10-10T12:23:00Z">
              <w:r w:rsidRPr="0060718B" w:rsidDel="00FF3B86">
                <w:rPr>
                  <w:sz w:val="16"/>
                  <w:szCs w:val="16"/>
                  <w:rPrChange w:id="12804" w:author="Steve Barbeaux" w:date="2022-10-10T12:25:00Z">
                    <w:rPr>
                      <w:sz w:val="14"/>
                      <w:szCs w:val="14"/>
                    </w:rPr>
                  </w:rPrChange>
                </w:rPr>
                <w:delText>2.72</w:delText>
              </w:r>
            </w:del>
          </w:p>
        </w:tc>
        <w:tc>
          <w:tcPr>
            <w:tcW w:w="295" w:type="pct"/>
            <w:tcBorders>
              <w:top w:val="nil"/>
              <w:left w:val="nil"/>
              <w:bottom w:val="nil"/>
              <w:right w:val="nil"/>
            </w:tcBorders>
            <w:shd w:val="clear" w:color="auto" w:fill="auto"/>
            <w:noWrap/>
            <w:vAlign w:val="bottom"/>
            <w:hideMark/>
            <w:tcPrChange w:id="12805" w:author="Steve Barbeaux" w:date="2022-10-10T12:23:00Z">
              <w:tcPr>
                <w:tcW w:w="295" w:type="pct"/>
                <w:tcBorders>
                  <w:top w:val="nil"/>
                  <w:left w:val="nil"/>
                  <w:bottom w:val="nil"/>
                  <w:right w:val="nil"/>
                </w:tcBorders>
                <w:shd w:val="clear" w:color="auto" w:fill="auto"/>
                <w:noWrap/>
                <w:hideMark/>
              </w:tcPr>
            </w:tcPrChange>
          </w:tcPr>
          <w:p w14:paraId="141B3386" w14:textId="57089820" w:rsidR="0060718B" w:rsidRPr="0060718B" w:rsidRDefault="0060718B" w:rsidP="0060718B">
            <w:pPr>
              <w:spacing w:after="0"/>
              <w:jc w:val="right"/>
              <w:rPr>
                <w:color w:val="000000"/>
                <w:sz w:val="16"/>
                <w:szCs w:val="16"/>
                <w:rPrChange w:id="12806" w:author="Steve Barbeaux" w:date="2022-10-10T12:25:00Z">
                  <w:rPr>
                    <w:color w:val="000000"/>
                    <w:sz w:val="14"/>
                    <w:szCs w:val="14"/>
                  </w:rPr>
                </w:rPrChange>
              </w:rPr>
            </w:pPr>
            <w:ins w:id="12807" w:author="Steve Barbeaux" w:date="2022-10-10T12:23:00Z">
              <w:r w:rsidRPr="0060718B">
                <w:rPr>
                  <w:color w:val="000000"/>
                  <w:sz w:val="16"/>
                  <w:szCs w:val="16"/>
                  <w:rPrChange w:id="12808" w:author="Steve Barbeaux" w:date="2022-10-10T12:25:00Z">
                    <w:rPr>
                      <w:rFonts w:ascii="Calibri" w:hAnsi="Calibri" w:cs="Calibri"/>
                      <w:color w:val="000000"/>
                      <w:szCs w:val="22"/>
                    </w:rPr>
                  </w:rPrChange>
                </w:rPr>
                <w:t>7.34</w:t>
              </w:r>
            </w:ins>
            <w:del w:id="12809" w:author="Steve Barbeaux" w:date="2022-10-10T12:23:00Z">
              <w:r w:rsidRPr="0060718B" w:rsidDel="00FF3B86">
                <w:rPr>
                  <w:sz w:val="16"/>
                  <w:szCs w:val="16"/>
                  <w:rPrChange w:id="12810" w:author="Steve Barbeaux" w:date="2022-10-10T12:25:00Z">
                    <w:rPr>
                      <w:sz w:val="14"/>
                      <w:szCs w:val="14"/>
                    </w:rPr>
                  </w:rPrChange>
                </w:rPr>
                <w:delText>7.14</w:delText>
              </w:r>
            </w:del>
          </w:p>
        </w:tc>
        <w:tc>
          <w:tcPr>
            <w:tcW w:w="295" w:type="pct"/>
            <w:tcBorders>
              <w:top w:val="nil"/>
              <w:left w:val="nil"/>
              <w:bottom w:val="nil"/>
              <w:right w:val="nil"/>
            </w:tcBorders>
            <w:shd w:val="clear" w:color="auto" w:fill="auto"/>
            <w:noWrap/>
            <w:vAlign w:val="bottom"/>
            <w:hideMark/>
            <w:tcPrChange w:id="12811" w:author="Steve Barbeaux" w:date="2022-10-10T12:23:00Z">
              <w:tcPr>
                <w:tcW w:w="295" w:type="pct"/>
                <w:gridSpan w:val="2"/>
                <w:tcBorders>
                  <w:top w:val="nil"/>
                  <w:left w:val="nil"/>
                  <w:bottom w:val="nil"/>
                  <w:right w:val="nil"/>
                </w:tcBorders>
                <w:shd w:val="clear" w:color="auto" w:fill="auto"/>
                <w:noWrap/>
                <w:hideMark/>
              </w:tcPr>
            </w:tcPrChange>
          </w:tcPr>
          <w:p w14:paraId="72944976" w14:textId="295B1D99" w:rsidR="0060718B" w:rsidRPr="0060718B" w:rsidRDefault="0060718B" w:rsidP="0060718B">
            <w:pPr>
              <w:spacing w:after="0"/>
              <w:jc w:val="right"/>
              <w:rPr>
                <w:color w:val="000000"/>
                <w:sz w:val="16"/>
                <w:szCs w:val="16"/>
                <w:rPrChange w:id="12812" w:author="Steve Barbeaux" w:date="2022-10-10T12:25:00Z">
                  <w:rPr>
                    <w:color w:val="000000"/>
                    <w:sz w:val="14"/>
                    <w:szCs w:val="14"/>
                  </w:rPr>
                </w:rPrChange>
              </w:rPr>
            </w:pPr>
            <w:ins w:id="12813" w:author="Steve Barbeaux" w:date="2022-10-10T12:23:00Z">
              <w:r w:rsidRPr="0060718B">
                <w:rPr>
                  <w:color w:val="000000"/>
                  <w:sz w:val="16"/>
                  <w:szCs w:val="16"/>
                  <w:rPrChange w:id="12814" w:author="Steve Barbeaux" w:date="2022-10-10T12:25:00Z">
                    <w:rPr>
                      <w:rFonts w:ascii="Calibri" w:hAnsi="Calibri" w:cs="Calibri"/>
                      <w:color w:val="000000"/>
                      <w:szCs w:val="22"/>
                    </w:rPr>
                  </w:rPrChange>
                </w:rPr>
                <w:t>1.00</w:t>
              </w:r>
            </w:ins>
            <w:del w:id="12815" w:author="Steve Barbeaux" w:date="2022-10-10T12:23:00Z">
              <w:r w:rsidRPr="0060718B" w:rsidDel="00FF3B86">
                <w:rPr>
                  <w:sz w:val="16"/>
                  <w:szCs w:val="16"/>
                  <w:rPrChange w:id="12816" w:author="Steve Barbeaux" w:date="2022-10-10T12:25:00Z">
                    <w:rPr>
                      <w:sz w:val="14"/>
                      <w:szCs w:val="14"/>
                    </w:rPr>
                  </w:rPrChange>
                </w:rPr>
                <w:delText>1</w:delText>
              </w:r>
            </w:del>
          </w:p>
        </w:tc>
        <w:tc>
          <w:tcPr>
            <w:tcW w:w="295" w:type="pct"/>
            <w:tcBorders>
              <w:top w:val="nil"/>
              <w:left w:val="nil"/>
              <w:bottom w:val="nil"/>
              <w:right w:val="nil"/>
            </w:tcBorders>
            <w:shd w:val="clear" w:color="auto" w:fill="auto"/>
            <w:noWrap/>
            <w:vAlign w:val="bottom"/>
            <w:hideMark/>
            <w:tcPrChange w:id="12817" w:author="Steve Barbeaux" w:date="2022-10-10T12:23:00Z">
              <w:tcPr>
                <w:tcW w:w="295" w:type="pct"/>
                <w:gridSpan w:val="2"/>
                <w:tcBorders>
                  <w:top w:val="nil"/>
                  <w:left w:val="nil"/>
                  <w:bottom w:val="nil"/>
                  <w:right w:val="nil"/>
                </w:tcBorders>
                <w:shd w:val="clear" w:color="auto" w:fill="auto"/>
                <w:noWrap/>
                <w:hideMark/>
              </w:tcPr>
            </w:tcPrChange>
          </w:tcPr>
          <w:p w14:paraId="3DD32409" w14:textId="220445AC" w:rsidR="0060718B" w:rsidRPr="0060718B" w:rsidRDefault="0060718B" w:rsidP="0060718B">
            <w:pPr>
              <w:spacing w:after="0"/>
              <w:jc w:val="right"/>
              <w:rPr>
                <w:color w:val="000000"/>
                <w:sz w:val="16"/>
                <w:szCs w:val="16"/>
                <w:rPrChange w:id="12818" w:author="Steve Barbeaux" w:date="2022-10-10T12:25:00Z">
                  <w:rPr>
                    <w:color w:val="000000"/>
                    <w:sz w:val="14"/>
                    <w:szCs w:val="14"/>
                  </w:rPr>
                </w:rPrChange>
              </w:rPr>
            </w:pPr>
            <w:ins w:id="12819" w:author="Steve Barbeaux" w:date="2022-10-10T12:23:00Z">
              <w:r w:rsidRPr="0060718B">
                <w:rPr>
                  <w:color w:val="000000"/>
                  <w:sz w:val="16"/>
                  <w:szCs w:val="16"/>
                  <w:rPrChange w:id="12820" w:author="Steve Barbeaux" w:date="2022-10-10T12:25:00Z">
                    <w:rPr>
                      <w:rFonts w:ascii="Calibri" w:hAnsi="Calibri" w:cs="Calibri"/>
                      <w:color w:val="000000"/>
                      <w:szCs w:val="22"/>
                    </w:rPr>
                  </w:rPrChange>
                </w:rPr>
                <w:t>0.56</w:t>
              </w:r>
            </w:ins>
            <w:del w:id="12821" w:author="Steve Barbeaux" w:date="2022-10-10T12:23:00Z">
              <w:r w:rsidRPr="0060718B" w:rsidDel="00FF3B86">
                <w:rPr>
                  <w:sz w:val="16"/>
                  <w:szCs w:val="16"/>
                  <w:rPrChange w:id="12822" w:author="Steve Barbeaux" w:date="2022-10-10T12:25:00Z">
                    <w:rPr>
                      <w:sz w:val="14"/>
                      <w:szCs w:val="14"/>
                    </w:rPr>
                  </w:rPrChange>
                </w:rPr>
                <w:delText>0.56</w:delText>
              </w:r>
            </w:del>
          </w:p>
        </w:tc>
        <w:tc>
          <w:tcPr>
            <w:tcW w:w="295" w:type="pct"/>
            <w:tcBorders>
              <w:top w:val="nil"/>
              <w:left w:val="nil"/>
              <w:bottom w:val="nil"/>
              <w:right w:val="nil"/>
            </w:tcBorders>
            <w:shd w:val="clear" w:color="auto" w:fill="auto"/>
            <w:noWrap/>
            <w:vAlign w:val="bottom"/>
            <w:hideMark/>
            <w:tcPrChange w:id="12823" w:author="Steve Barbeaux" w:date="2022-10-10T12:23:00Z">
              <w:tcPr>
                <w:tcW w:w="295" w:type="pct"/>
                <w:tcBorders>
                  <w:top w:val="nil"/>
                  <w:left w:val="nil"/>
                  <w:bottom w:val="nil"/>
                  <w:right w:val="nil"/>
                </w:tcBorders>
                <w:shd w:val="clear" w:color="auto" w:fill="auto"/>
                <w:noWrap/>
                <w:hideMark/>
              </w:tcPr>
            </w:tcPrChange>
          </w:tcPr>
          <w:p w14:paraId="681A43F6" w14:textId="0A1E5AFC" w:rsidR="0060718B" w:rsidRPr="0060718B" w:rsidRDefault="0060718B" w:rsidP="0060718B">
            <w:pPr>
              <w:spacing w:after="0"/>
              <w:jc w:val="right"/>
              <w:rPr>
                <w:color w:val="000000"/>
                <w:sz w:val="16"/>
                <w:szCs w:val="16"/>
                <w:rPrChange w:id="12824" w:author="Steve Barbeaux" w:date="2022-10-10T12:25:00Z">
                  <w:rPr>
                    <w:color w:val="000000"/>
                    <w:sz w:val="14"/>
                    <w:szCs w:val="14"/>
                  </w:rPr>
                </w:rPrChange>
              </w:rPr>
            </w:pPr>
            <w:ins w:id="12825" w:author="Steve Barbeaux" w:date="2022-10-10T12:23:00Z">
              <w:r w:rsidRPr="0060718B">
                <w:rPr>
                  <w:color w:val="000000"/>
                  <w:sz w:val="16"/>
                  <w:szCs w:val="16"/>
                  <w:rPrChange w:id="12826" w:author="Steve Barbeaux" w:date="2022-10-10T12:25:00Z">
                    <w:rPr>
                      <w:rFonts w:ascii="Calibri" w:hAnsi="Calibri" w:cs="Calibri"/>
                      <w:color w:val="000000"/>
                      <w:szCs w:val="22"/>
                    </w:rPr>
                  </w:rPrChange>
                </w:rPr>
                <w:t>14.06</w:t>
              </w:r>
            </w:ins>
            <w:del w:id="12827" w:author="Steve Barbeaux" w:date="2022-10-10T12:23:00Z">
              <w:r w:rsidRPr="0060718B" w:rsidDel="00FF3B86">
                <w:rPr>
                  <w:sz w:val="16"/>
                  <w:szCs w:val="16"/>
                  <w:rPrChange w:id="12828" w:author="Steve Barbeaux" w:date="2022-10-10T12:25:00Z">
                    <w:rPr>
                      <w:sz w:val="14"/>
                      <w:szCs w:val="14"/>
                    </w:rPr>
                  </w:rPrChange>
                </w:rPr>
                <w:delText>14.42</w:delText>
              </w:r>
            </w:del>
          </w:p>
        </w:tc>
        <w:tc>
          <w:tcPr>
            <w:tcW w:w="295" w:type="pct"/>
            <w:tcBorders>
              <w:top w:val="nil"/>
              <w:left w:val="nil"/>
              <w:bottom w:val="nil"/>
              <w:right w:val="nil"/>
            </w:tcBorders>
            <w:shd w:val="clear" w:color="auto" w:fill="auto"/>
            <w:noWrap/>
            <w:vAlign w:val="bottom"/>
            <w:hideMark/>
            <w:tcPrChange w:id="12829" w:author="Steve Barbeaux" w:date="2022-10-10T12:23:00Z">
              <w:tcPr>
                <w:tcW w:w="295" w:type="pct"/>
                <w:gridSpan w:val="2"/>
                <w:tcBorders>
                  <w:top w:val="nil"/>
                  <w:left w:val="nil"/>
                  <w:bottom w:val="nil"/>
                  <w:right w:val="nil"/>
                </w:tcBorders>
                <w:shd w:val="clear" w:color="auto" w:fill="auto"/>
                <w:noWrap/>
                <w:hideMark/>
              </w:tcPr>
            </w:tcPrChange>
          </w:tcPr>
          <w:p w14:paraId="52AE1446" w14:textId="7AD21728" w:rsidR="0060718B" w:rsidRPr="0060718B" w:rsidRDefault="0060718B" w:rsidP="0060718B">
            <w:pPr>
              <w:spacing w:after="0"/>
              <w:jc w:val="right"/>
              <w:rPr>
                <w:color w:val="000000"/>
                <w:sz w:val="16"/>
                <w:szCs w:val="16"/>
                <w:rPrChange w:id="12830" w:author="Steve Barbeaux" w:date="2022-10-10T12:25:00Z">
                  <w:rPr>
                    <w:color w:val="000000"/>
                    <w:sz w:val="14"/>
                    <w:szCs w:val="14"/>
                  </w:rPr>
                </w:rPrChange>
              </w:rPr>
            </w:pPr>
            <w:ins w:id="12831" w:author="Steve Barbeaux" w:date="2022-10-10T12:23:00Z">
              <w:r w:rsidRPr="0060718B">
                <w:rPr>
                  <w:color w:val="000000"/>
                  <w:sz w:val="16"/>
                  <w:szCs w:val="16"/>
                  <w:rPrChange w:id="12832" w:author="Steve Barbeaux" w:date="2022-10-10T12:25:00Z">
                    <w:rPr>
                      <w:rFonts w:ascii="Calibri" w:hAnsi="Calibri" w:cs="Calibri"/>
                      <w:color w:val="000000"/>
                      <w:szCs w:val="22"/>
                    </w:rPr>
                  </w:rPrChange>
                </w:rPr>
                <w:t>0.98</w:t>
              </w:r>
            </w:ins>
            <w:del w:id="12833" w:author="Steve Barbeaux" w:date="2022-10-10T12:23:00Z">
              <w:r w:rsidRPr="0060718B" w:rsidDel="00FF3B86">
                <w:rPr>
                  <w:sz w:val="16"/>
                  <w:szCs w:val="16"/>
                  <w:rPrChange w:id="12834" w:author="Steve Barbeaux" w:date="2022-10-10T12:25:00Z">
                    <w:rPr>
                      <w:sz w:val="14"/>
                      <w:szCs w:val="14"/>
                    </w:rPr>
                  </w:rPrChange>
                </w:rPr>
                <w:delText>1.03</w:delText>
              </w:r>
            </w:del>
          </w:p>
        </w:tc>
        <w:tc>
          <w:tcPr>
            <w:tcW w:w="295" w:type="pct"/>
            <w:tcBorders>
              <w:top w:val="nil"/>
              <w:left w:val="nil"/>
              <w:bottom w:val="nil"/>
              <w:right w:val="nil"/>
            </w:tcBorders>
            <w:shd w:val="clear" w:color="auto" w:fill="auto"/>
            <w:noWrap/>
            <w:vAlign w:val="bottom"/>
            <w:hideMark/>
            <w:tcPrChange w:id="12835" w:author="Steve Barbeaux" w:date="2022-10-10T12:23:00Z">
              <w:tcPr>
                <w:tcW w:w="295" w:type="pct"/>
                <w:gridSpan w:val="2"/>
                <w:tcBorders>
                  <w:top w:val="nil"/>
                  <w:left w:val="nil"/>
                  <w:bottom w:val="nil"/>
                  <w:right w:val="nil"/>
                </w:tcBorders>
                <w:shd w:val="clear" w:color="auto" w:fill="auto"/>
                <w:noWrap/>
                <w:hideMark/>
              </w:tcPr>
            </w:tcPrChange>
          </w:tcPr>
          <w:p w14:paraId="7B4CAE72" w14:textId="773381B6" w:rsidR="0060718B" w:rsidRPr="0060718B" w:rsidRDefault="0060718B" w:rsidP="0060718B">
            <w:pPr>
              <w:spacing w:after="0"/>
              <w:jc w:val="right"/>
              <w:rPr>
                <w:color w:val="000000"/>
                <w:sz w:val="16"/>
                <w:szCs w:val="16"/>
                <w:rPrChange w:id="12836" w:author="Steve Barbeaux" w:date="2022-10-10T12:25:00Z">
                  <w:rPr>
                    <w:color w:val="000000"/>
                    <w:sz w:val="14"/>
                    <w:szCs w:val="14"/>
                  </w:rPr>
                </w:rPrChange>
              </w:rPr>
            </w:pPr>
            <w:ins w:id="12837" w:author="Steve Barbeaux" w:date="2022-10-10T12:23:00Z">
              <w:r w:rsidRPr="0060718B">
                <w:rPr>
                  <w:color w:val="000000"/>
                  <w:sz w:val="16"/>
                  <w:szCs w:val="16"/>
                  <w:rPrChange w:id="12838" w:author="Steve Barbeaux" w:date="2022-10-10T12:25:00Z">
                    <w:rPr>
                      <w:rFonts w:ascii="Calibri" w:hAnsi="Calibri" w:cs="Calibri"/>
                      <w:color w:val="000000"/>
                      <w:szCs w:val="22"/>
                    </w:rPr>
                  </w:rPrChange>
                </w:rPr>
                <w:t>0.72</w:t>
              </w:r>
            </w:ins>
            <w:del w:id="12839" w:author="Steve Barbeaux" w:date="2022-10-10T12:23:00Z">
              <w:r w:rsidRPr="0060718B" w:rsidDel="00FF3B86">
                <w:rPr>
                  <w:sz w:val="16"/>
                  <w:szCs w:val="16"/>
                  <w:rPrChange w:id="12840" w:author="Steve Barbeaux" w:date="2022-10-10T12:25:00Z">
                    <w:rPr>
                      <w:sz w:val="14"/>
                      <w:szCs w:val="14"/>
                    </w:rPr>
                  </w:rPrChange>
                </w:rPr>
                <w:delText>0.76</w:delText>
              </w:r>
            </w:del>
          </w:p>
        </w:tc>
        <w:tc>
          <w:tcPr>
            <w:tcW w:w="295" w:type="pct"/>
            <w:tcBorders>
              <w:top w:val="nil"/>
              <w:left w:val="nil"/>
              <w:bottom w:val="nil"/>
              <w:right w:val="nil"/>
            </w:tcBorders>
            <w:shd w:val="clear" w:color="auto" w:fill="auto"/>
            <w:noWrap/>
            <w:vAlign w:val="bottom"/>
            <w:hideMark/>
            <w:tcPrChange w:id="12841" w:author="Steve Barbeaux" w:date="2022-10-10T12:23:00Z">
              <w:tcPr>
                <w:tcW w:w="295" w:type="pct"/>
                <w:gridSpan w:val="2"/>
                <w:tcBorders>
                  <w:top w:val="nil"/>
                  <w:left w:val="nil"/>
                  <w:bottom w:val="nil"/>
                  <w:right w:val="nil"/>
                </w:tcBorders>
                <w:shd w:val="clear" w:color="auto" w:fill="auto"/>
                <w:noWrap/>
                <w:hideMark/>
              </w:tcPr>
            </w:tcPrChange>
          </w:tcPr>
          <w:p w14:paraId="47CD56A1" w14:textId="4E814155" w:rsidR="0060718B" w:rsidRPr="0060718B" w:rsidRDefault="0060718B" w:rsidP="0060718B">
            <w:pPr>
              <w:spacing w:after="0"/>
              <w:jc w:val="right"/>
              <w:rPr>
                <w:color w:val="000000"/>
                <w:sz w:val="16"/>
                <w:szCs w:val="16"/>
                <w:rPrChange w:id="12842" w:author="Steve Barbeaux" w:date="2022-10-10T12:25:00Z">
                  <w:rPr>
                    <w:color w:val="000000"/>
                    <w:sz w:val="14"/>
                    <w:szCs w:val="14"/>
                  </w:rPr>
                </w:rPrChange>
              </w:rPr>
            </w:pPr>
            <w:ins w:id="12843" w:author="Steve Barbeaux" w:date="2022-10-10T12:23:00Z">
              <w:r w:rsidRPr="0060718B">
                <w:rPr>
                  <w:color w:val="000000"/>
                  <w:sz w:val="16"/>
                  <w:szCs w:val="16"/>
                  <w:rPrChange w:id="12844" w:author="Steve Barbeaux" w:date="2022-10-10T12:25:00Z">
                    <w:rPr>
                      <w:rFonts w:ascii="Calibri" w:hAnsi="Calibri" w:cs="Calibri"/>
                      <w:color w:val="000000"/>
                      <w:szCs w:val="22"/>
                    </w:rPr>
                  </w:rPrChange>
                </w:rPr>
                <w:t>0.48</w:t>
              </w:r>
            </w:ins>
            <w:del w:id="12845" w:author="Steve Barbeaux" w:date="2022-10-10T12:23:00Z">
              <w:r w:rsidRPr="0060718B" w:rsidDel="00FF3B86">
                <w:rPr>
                  <w:sz w:val="16"/>
                  <w:szCs w:val="16"/>
                  <w:rPrChange w:id="12846" w:author="Steve Barbeaux" w:date="2022-10-10T12:25:00Z">
                    <w:rPr>
                      <w:sz w:val="14"/>
                      <w:szCs w:val="14"/>
                    </w:rPr>
                  </w:rPrChange>
                </w:rPr>
                <w:delText>0.52</w:delText>
              </w:r>
            </w:del>
          </w:p>
        </w:tc>
        <w:tc>
          <w:tcPr>
            <w:tcW w:w="295" w:type="pct"/>
            <w:tcBorders>
              <w:top w:val="nil"/>
              <w:left w:val="nil"/>
              <w:bottom w:val="nil"/>
              <w:right w:val="nil"/>
            </w:tcBorders>
            <w:shd w:val="clear" w:color="auto" w:fill="auto"/>
            <w:noWrap/>
            <w:vAlign w:val="bottom"/>
            <w:hideMark/>
            <w:tcPrChange w:id="12847" w:author="Steve Barbeaux" w:date="2022-10-10T12:23:00Z">
              <w:tcPr>
                <w:tcW w:w="295" w:type="pct"/>
                <w:tcBorders>
                  <w:top w:val="nil"/>
                  <w:left w:val="nil"/>
                  <w:bottom w:val="nil"/>
                  <w:right w:val="nil"/>
                </w:tcBorders>
                <w:shd w:val="clear" w:color="auto" w:fill="auto"/>
                <w:noWrap/>
                <w:hideMark/>
              </w:tcPr>
            </w:tcPrChange>
          </w:tcPr>
          <w:p w14:paraId="2B814B36" w14:textId="5127F4E2" w:rsidR="0060718B" w:rsidRPr="0060718B" w:rsidRDefault="0060718B" w:rsidP="0060718B">
            <w:pPr>
              <w:spacing w:after="0"/>
              <w:jc w:val="right"/>
              <w:rPr>
                <w:color w:val="000000"/>
                <w:sz w:val="16"/>
                <w:szCs w:val="16"/>
                <w:rPrChange w:id="12848" w:author="Steve Barbeaux" w:date="2022-10-10T12:25:00Z">
                  <w:rPr>
                    <w:color w:val="000000"/>
                    <w:sz w:val="14"/>
                    <w:szCs w:val="14"/>
                  </w:rPr>
                </w:rPrChange>
              </w:rPr>
            </w:pPr>
            <w:ins w:id="12849" w:author="Steve Barbeaux" w:date="2022-10-10T12:23:00Z">
              <w:r w:rsidRPr="0060718B">
                <w:rPr>
                  <w:color w:val="000000"/>
                  <w:sz w:val="16"/>
                  <w:szCs w:val="16"/>
                  <w:rPrChange w:id="12850" w:author="Steve Barbeaux" w:date="2022-10-10T12:25:00Z">
                    <w:rPr>
                      <w:rFonts w:ascii="Calibri" w:hAnsi="Calibri" w:cs="Calibri"/>
                      <w:color w:val="000000"/>
                      <w:szCs w:val="22"/>
                    </w:rPr>
                  </w:rPrChange>
                </w:rPr>
                <w:t>0.50</w:t>
              </w:r>
            </w:ins>
            <w:del w:id="12851" w:author="Steve Barbeaux" w:date="2022-10-10T12:23:00Z">
              <w:r w:rsidRPr="0060718B" w:rsidDel="00FF3B86">
                <w:rPr>
                  <w:sz w:val="16"/>
                  <w:szCs w:val="16"/>
                  <w:rPrChange w:id="12852" w:author="Steve Barbeaux" w:date="2022-10-10T12:25:00Z">
                    <w:rPr>
                      <w:sz w:val="14"/>
                      <w:szCs w:val="14"/>
                    </w:rPr>
                  </w:rPrChange>
                </w:rPr>
                <w:delText>0.54</w:delText>
              </w:r>
            </w:del>
          </w:p>
        </w:tc>
        <w:tc>
          <w:tcPr>
            <w:tcW w:w="295" w:type="pct"/>
            <w:tcBorders>
              <w:top w:val="nil"/>
              <w:left w:val="nil"/>
              <w:bottom w:val="nil"/>
              <w:right w:val="nil"/>
            </w:tcBorders>
            <w:shd w:val="clear" w:color="auto" w:fill="auto"/>
            <w:noWrap/>
            <w:vAlign w:val="bottom"/>
            <w:hideMark/>
            <w:tcPrChange w:id="12853" w:author="Steve Barbeaux" w:date="2022-10-10T12:23:00Z">
              <w:tcPr>
                <w:tcW w:w="295" w:type="pct"/>
                <w:gridSpan w:val="2"/>
                <w:tcBorders>
                  <w:top w:val="nil"/>
                  <w:left w:val="nil"/>
                  <w:bottom w:val="nil"/>
                  <w:right w:val="nil"/>
                </w:tcBorders>
                <w:shd w:val="clear" w:color="auto" w:fill="auto"/>
                <w:noWrap/>
                <w:hideMark/>
              </w:tcPr>
            </w:tcPrChange>
          </w:tcPr>
          <w:p w14:paraId="1A2F1F9A" w14:textId="2EECD1AE" w:rsidR="0060718B" w:rsidRPr="0060718B" w:rsidRDefault="0060718B" w:rsidP="0060718B">
            <w:pPr>
              <w:spacing w:after="0"/>
              <w:jc w:val="right"/>
              <w:rPr>
                <w:color w:val="000000"/>
                <w:sz w:val="16"/>
                <w:szCs w:val="16"/>
                <w:rPrChange w:id="12854" w:author="Steve Barbeaux" w:date="2022-10-10T12:25:00Z">
                  <w:rPr>
                    <w:color w:val="000000"/>
                    <w:sz w:val="14"/>
                    <w:szCs w:val="14"/>
                  </w:rPr>
                </w:rPrChange>
              </w:rPr>
            </w:pPr>
            <w:ins w:id="12855" w:author="Steve Barbeaux" w:date="2022-10-10T12:23:00Z">
              <w:r w:rsidRPr="0060718B">
                <w:rPr>
                  <w:color w:val="000000"/>
                  <w:sz w:val="16"/>
                  <w:szCs w:val="16"/>
                  <w:rPrChange w:id="12856" w:author="Steve Barbeaux" w:date="2022-10-10T12:25:00Z">
                    <w:rPr>
                      <w:rFonts w:ascii="Calibri" w:hAnsi="Calibri" w:cs="Calibri"/>
                      <w:color w:val="000000"/>
                      <w:szCs w:val="22"/>
                    </w:rPr>
                  </w:rPrChange>
                </w:rPr>
                <w:t>1.02</w:t>
              </w:r>
            </w:ins>
            <w:del w:id="12857" w:author="Steve Barbeaux" w:date="2022-10-10T12:23:00Z">
              <w:r w:rsidRPr="0060718B" w:rsidDel="00FF3B86">
                <w:rPr>
                  <w:sz w:val="16"/>
                  <w:szCs w:val="16"/>
                  <w:rPrChange w:id="12858" w:author="Steve Barbeaux" w:date="2022-10-10T12:25:00Z">
                    <w:rPr>
                      <w:sz w:val="14"/>
                      <w:szCs w:val="14"/>
                    </w:rPr>
                  </w:rPrChange>
                </w:rPr>
                <w:delText>1.13</w:delText>
              </w:r>
            </w:del>
          </w:p>
        </w:tc>
        <w:tc>
          <w:tcPr>
            <w:tcW w:w="295" w:type="pct"/>
            <w:tcBorders>
              <w:top w:val="nil"/>
              <w:left w:val="nil"/>
              <w:bottom w:val="nil"/>
              <w:right w:val="nil"/>
            </w:tcBorders>
            <w:shd w:val="clear" w:color="auto" w:fill="auto"/>
            <w:noWrap/>
            <w:vAlign w:val="bottom"/>
            <w:hideMark/>
            <w:tcPrChange w:id="12859" w:author="Steve Barbeaux" w:date="2022-10-10T12:23:00Z">
              <w:tcPr>
                <w:tcW w:w="295" w:type="pct"/>
                <w:gridSpan w:val="2"/>
                <w:tcBorders>
                  <w:top w:val="nil"/>
                  <w:left w:val="nil"/>
                  <w:bottom w:val="nil"/>
                  <w:right w:val="nil"/>
                </w:tcBorders>
                <w:shd w:val="clear" w:color="auto" w:fill="auto"/>
                <w:noWrap/>
                <w:hideMark/>
              </w:tcPr>
            </w:tcPrChange>
          </w:tcPr>
          <w:p w14:paraId="1CDC0747" w14:textId="5A22B2F9" w:rsidR="0060718B" w:rsidRPr="0060718B" w:rsidRDefault="0060718B" w:rsidP="0060718B">
            <w:pPr>
              <w:spacing w:after="0"/>
              <w:jc w:val="right"/>
              <w:rPr>
                <w:color w:val="000000"/>
                <w:sz w:val="16"/>
                <w:szCs w:val="16"/>
                <w:vertAlign w:val="subscript"/>
                <w:rPrChange w:id="12860" w:author="Steve Barbeaux" w:date="2022-10-10T12:25:00Z">
                  <w:rPr>
                    <w:color w:val="000000"/>
                    <w:sz w:val="14"/>
                    <w:szCs w:val="14"/>
                    <w:vertAlign w:val="subscript"/>
                  </w:rPr>
                </w:rPrChange>
              </w:rPr>
            </w:pPr>
            <w:ins w:id="12861" w:author="Steve Barbeaux" w:date="2022-10-10T12:23:00Z">
              <w:r w:rsidRPr="0060718B">
                <w:rPr>
                  <w:color w:val="000000"/>
                  <w:sz w:val="16"/>
                  <w:szCs w:val="16"/>
                  <w:rPrChange w:id="12862" w:author="Steve Barbeaux" w:date="2022-10-10T12:25:00Z">
                    <w:rPr>
                      <w:rFonts w:ascii="Calibri" w:hAnsi="Calibri" w:cs="Calibri"/>
                      <w:color w:val="000000"/>
                      <w:szCs w:val="22"/>
                    </w:rPr>
                  </w:rPrChange>
                </w:rPr>
                <w:t>42.26</w:t>
              </w:r>
            </w:ins>
            <w:del w:id="12863" w:author="Steve Barbeaux" w:date="2022-10-10T12:23:00Z">
              <w:r w:rsidRPr="0060718B" w:rsidDel="00FF3B86">
                <w:rPr>
                  <w:sz w:val="16"/>
                  <w:szCs w:val="16"/>
                  <w:rPrChange w:id="12864" w:author="Steve Barbeaux" w:date="2022-10-10T12:25:00Z">
                    <w:rPr>
                      <w:sz w:val="14"/>
                      <w:szCs w:val="14"/>
                    </w:rPr>
                  </w:rPrChange>
                </w:rPr>
                <w:delText>42.08</w:delText>
              </w:r>
            </w:del>
          </w:p>
        </w:tc>
      </w:tr>
      <w:tr w:rsidR="0060718B" w:rsidRPr="000460A7" w14:paraId="4283CADD" w14:textId="77777777" w:rsidTr="0060718B">
        <w:tblPrEx>
          <w:tblW w:w="5180" w:type="pct"/>
          <w:tblInd w:w="-90" w:type="dxa"/>
          <w:tblLayout w:type="fixed"/>
          <w:tblPrExChange w:id="12865" w:author="Steve Barbeaux" w:date="2022-10-10T12:23:00Z">
            <w:tblPrEx>
              <w:tblW w:w="5180" w:type="pct"/>
              <w:tblInd w:w="-90" w:type="dxa"/>
              <w:tblLayout w:type="fixed"/>
            </w:tblPrEx>
          </w:tblPrExChange>
        </w:tblPrEx>
        <w:trPr>
          <w:trPrChange w:id="12866"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2867" w:author="Steve Barbeaux" w:date="2022-10-10T12:23:00Z">
              <w:tcPr>
                <w:tcW w:w="279" w:type="pct"/>
                <w:tcBorders>
                  <w:top w:val="nil"/>
                  <w:left w:val="nil"/>
                  <w:bottom w:val="nil"/>
                  <w:right w:val="nil"/>
                </w:tcBorders>
                <w:shd w:val="clear" w:color="auto" w:fill="auto"/>
                <w:noWrap/>
                <w:vAlign w:val="bottom"/>
                <w:hideMark/>
              </w:tcPr>
            </w:tcPrChange>
          </w:tcPr>
          <w:p w14:paraId="3D511843" w14:textId="01FBC8CB" w:rsidR="0060718B" w:rsidRPr="0060718B" w:rsidRDefault="0060718B" w:rsidP="0060718B">
            <w:pPr>
              <w:spacing w:after="0"/>
              <w:jc w:val="right"/>
              <w:rPr>
                <w:color w:val="000000"/>
                <w:sz w:val="16"/>
                <w:szCs w:val="16"/>
                <w:rPrChange w:id="12868" w:author="Steve Barbeaux" w:date="2022-10-10T12:25:00Z">
                  <w:rPr>
                    <w:color w:val="000000"/>
                    <w:sz w:val="14"/>
                    <w:szCs w:val="14"/>
                  </w:rPr>
                </w:rPrChange>
              </w:rPr>
            </w:pPr>
            <w:r w:rsidRPr="0060718B">
              <w:rPr>
                <w:sz w:val="16"/>
                <w:szCs w:val="16"/>
                <w:rPrChange w:id="12869" w:author="Steve Barbeaux" w:date="2022-10-10T12:25:00Z">
                  <w:rPr>
                    <w:sz w:val="14"/>
                    <w:szCs w:val="14"/>
                  </w:rPr>
                </w:rPrChange>
              </w:rPr>
              <w:t>1989</w:t>
            </w:r>
          </w:p>
        </w:tc>
        <w:tc>
          <w:tcPr>
            <w:tcW w:w="295" w:type="pct"/>
            <w:tcBorders>
              <w:top w:val="nil"/>
              <w:left w:val="nil"/>
              <w:bottom w:val="nil"/>
              <w:right w:val="nil"/>
            </w:tcBorders>
            <w:vAlign w:val="bottom"/>
            <w:tcPrChange w:id="12870" w:author="Steve Barbeaux" w:date="2022-10-10T12:23:00Z">
              <w:tcPr>
                <w:tcW w:w="295" w:type="pct"/>
                <w:gridSpan w:val="2"/>
                <w:tcBorders>
                  <w:top w:val="nil"/>
                  <w:left w:val="nil"/>
                  <w:bottom w:val="nil"/>
                  <w:right w:val="nil"/>
                </w:tcBorders>
              </w:tcPr>
            </w:tcPrChange>
          </w:tcPr>
          <w:p w14:paraId="6B1CA731" w14:textId="2365690B" w:rsidR="0060718B" w:rsidRPr="0060718B" w:rsidRDefault="0060718B" w:rsidP="0060718B">
            <w:pPr>
              <w:spacing w:after="0"/>
              <w:jc w:val="right"/>
              <w:rPr>
                <w:sz w:val="16"/>
                <w:szCs w:val="16"/>
                <w:rPrChange w:id="12871" w:author="Steve Barbeaux" w:date="2022-10-10T12:25:00Z">
                  <w:rPr>
                    <w:sz w:val="14"/>
                    <w:szCs w:val="14"/>
                  </w:rPr>
                </w:rPrChange>
              </w:rPr>
            </w:pPr>
            <w:ins w:id="12872" w:author="Steve Barbeaux" w:date="2022-10-10T12:23:00Z">
              <w:r w:rsidRPr="0060718B">
                <w:rPr>
                  <w:color w:val="000000"/>
                  <w:sz w:val="16"/>
                  <w:szCs w:val="16"/>
                  <w:rPrChange w:id="12873" w:author="Steve Barbeaux" w:date="2022-10-10T12:25:00Z">
                    <w:rPr>
                      <w:rFonts w:ascii="Calibri" w:hAnsi="Calibri" w:cs="Calibri"/>
                      <w:color w:val="000000"/>
                      <w:szCs w:val="22"/>
                    </w:rPr>
                  </w:rPrChange>
                </w:rPr>
                <w:t>0.03</w:t>
              </w:r>
            </w:ins>
            <w:del w:id="12874" w:author="Steve Barbeaux" w:date="2022-10-10T12:23:00Z">
              <w:r w:rsidRPr="0060718B" w:rsidDel="00FF3B86">
                <w:rPr>
                  <w:sz w:val="16"/>
                  <w:szCs w:val="16"/>
                  <w:rPrChange w:id="12875"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hideMark/>
            <w:tcPrChange w:id="12876" w:author="Steve Barbeaux" w:date="2022-10-10T12:23:00Z">
              <w:tcPr>
                <w:tcW w:w="295" w:type="pct"/>
                <w:gridSpan w:val="2"/>
                <w:tcBorders>
                  <w:top w:val="nil"/>
                  <w:left w:val="nil"/>
                  <w:bottom w:val="nil"/>
                  <w:right w:val="nil"/>
                </w:tcBorders>
                <w:shd w:val="clear" w:color="auto" w:fill="auto"/>
                <w:noWrap/>
                <w:hideMark/>
              </w:tcPr>
            </w:tcPrChange>
          </w:tcPr>
          <w:p w14:paraId="4546EF5F" w14:textId="15F9AB1B" w:rsidR="0060718B" w:rsidRPr="0060718B" w:rsidRDefault="0060718B" w:rsidP="0060718B">
            <w:pPr>
              <w:spacing w:after="0"/>
              <w:jc w:val="right"/>
              <w:rPr>
                <w:color w:val="000000"/>
                <w:sz w:val="16"/>
                <w:szCs w:val="16"/>
                <w:rPrChange w:id="12877" w:author="Steve Barbeaux" w:date="2022-10-10T12:25:00Z">
                  <w:rPr>
                    <w:color w:val="000000"/>
                    <w:sz w:val="14"/>
                    <w:szCs w:val="14"/>
                  </w:rPr>
                </w:rPrChange>
              </w:rPr>
            </w:pPr>
            <w:ins w:id="12878" w:author="Steve Barbeaux" w:date="2022-10-10T12:23:00Z">
              <w:r w:rsidRPr="0060718B">
                <w:rPr>
                  <w:color w:val="000000"/>
                  <w:sz w:val="16"/>
                  <w:szCs w:val="16"/>
                  <w:rPrChange w:id="12879" w:author="Steve Barbeaux" w:date="2022-10-10T12:25:00Z">
                    <w:rPr>
                      <w:rFonts w:ascii="Calibri" w:hAnsi="Calibri" w:cs="Calibri"/>
                      <w:color w:val="000000"/>
                      <w:szCs w:val="22"/>
                    </w:rPr>
                  </w:rPrChange>
                </w:rPr>
                <w:t>0.10</w:t>
              </w:r>
            </w:ins>
            <w:del w:id="12880" w:author="Steve Barbeaux" w:date="2022-10-10T12:23:00Z">
              <w:r w:rsidRPr="0060718B" w:rsidDel="00FF3B86">
                <w:rPr>
                  <w:sz w:val="16"/>
                  <w:szCs w:val="16"/>
                  <w:rPrChange w:id="12881" w:author="Steve Barbeaux" w:date="2022-10-10T12:25:00Z">
                    <w:rPr>
                      <w:sz w:val="14"/>
                      <w:szCs w:val="14"/>
                    </w:rPr>
                  </w:rPrChange>
                </w:rPr>
                <w:delText>0.1</w:delText>
              </w:r>
            </w:del>
          </w:p>
        </w:tc>
        <w:tc>
          <w:tcPr>
            <w:tcW w:w="295" w:type="pct"/>
            <w:tcBorders>
              <w:top w:val="nil"/>
              <w:left w:val="nil"/>
              <w:bottom w:val="nil"/>
              <w:right w:val="nil"/>
            </w:tcBorders>
            <w:shd w:val="clear" w:color="auto" w:fill="auto"/>
            <w:noWrap/>
            <w:vAlign w:val="bottom"/>
            <w:hideMark/>
            <w:tcPrChange w:id="12882" w:author="Steve Barbeaux" w:date="2022-10-10T12:23:00Z">
              <w:tcPr>
                <w:tcW w:w="295" w:type="pct"/>
                <w:tcBorders>
                  <w:top w:val="nil"/>
                  <w:left w:val="nil"/>
                  <w:bottom w:val="nil"/>
                  <w:right w:val="nil"/>
                </w:tcBorders>
                <w:shd w:val="clear" w:color="auto" w:fill="auto"/>
                <w:noWrap/>
                <w:hideMark/>
              </w:tcPr>
            </w:tcPrChange>
          </w:tcPr>
          <w:p w14:paraId="4D59F0FE" w14:textId="1757367A" w:rsidR="0060718B" w:rsidRPr="0060718B" w:rsidRDefault="0060718B" w:rsidP="0060718B">
            <w:pPr>
              <w:spacing w:after="0"/>
              <w:jc w:val="right"/>
              <w:rPr>
                <w:color w:val="000000"/>
                <w:sz w:val="16"/>
                <w:szCs w:val="16"/>
                <w:rPrChange w:id="12883" w:author="Steve Barbeaux" w:date="2022-10-10T12:25:00Z">
                  <w:rPr>
                    <w:color w:val="000000"/>
                    <w:sz w:val="14"/>
                    <w:szCs w:val="14"/>
                  </w:rPr>
                </w:rPrChange>
              </w:rPr>
            </w:pPr>
            <w:ins w:id="12884" w:author="Steve Barbeaux" w:date="2022-10-10T12:23:00Z">
              <w:r w:rsidRPr="0060718B">
                <w:rPr>
                  <w:color w:val="000000"/>
                  <w:sz w:val="16"/>
                  <w:szCs w:val="16"/>
                  <w:rPrChange w:id="12885" w:author="Steve Barbeaux" w:date="2022-10-10T12:25:00Z">
                    <w:rPr>
                      <w:rFonts w:ascii="Calibri" w:hAnsi="Calibri" w:cs="Calibri"/>
                      <w:color w:val="000000"/>
                      <w:szCs w:val="22"/>
                    </w:rPr>
                  </w:rPrChange>
                </w:rPr>
                <w:t>0.41</w:t>
              </w:r>
            </w:ins>
            <w:del w:id="12886" w:author="Steve Barbeaux" w:date="2022-10-10T12:23:00Z">
              <w:r w:rsidRPr="0060718B" w:rsidDel="00FF3B86">
                <w:rPr>
                  <w:sz w:val="16"/>
                  <w:szCs w:val="16"/>
                  <w:rPrChange w:id="12887" w:author="Steve Barbeaux" w:date="2022-10-10T12:25:00Z">
                    <w:rPr>
                      <w:sz w:val="14"/>
                      <w:szCs w:val="14"/>
                    </w:rPr>
                  </w:rPrChange>
                </w:rPr>
                <w:delText>0.4</w:delText>
              </w:r>
            </w:del>
          </w:p>
        </w:tc>
        <w:tc>
          <w:tcPr>
            <w:tcW w:w="295" w:type="pct"/>
            <w:tcBorders>
              <w:top w:val="nil"/>
              <w:left w:val="nil"/>
              <w:bottom w:val="nil"/>
              <w:right w:val="nil"/>
            </w:tcBorders>
            <w:shd w:val="clear" w:color="auto" w:fill="auto"/>
            <w:noWrap/>
            <w:vAlign w:val="bottom"/>
            <w:hideMark/>
            <w:tcPrChange w:id="12888" w:author="Steve Barbeaux" w:date="2022-10-10T12:23:00Z">
              <w:tcPr>
                <w:tcW w:w="295" w:type="pct"/>
                <w:gridSpan w:val="2"/>
                <w:tcBorders>
                  <w:top w:val="nil"/>
                  <w:left w:val="nil"/>
                  <w:bottom w:val="nil"/>
                  <w:right w:val="nil"/>
                </w:tcBorders>
                <w:shd w:val="clear" w:color="auto" w:fill="auto"/>
                <w:noWrap/>
                <w:hideMark/>
              </w:tcPr>
            </w:tcPrChange>
          </w:tcPr>
          <w:p w14:paraId="0E7F262E" w14:textId="109586CF" w:rsidR="0060718B" w:rsidRPr="0060718B" w:rsidRDefault="0060718B" w:rsidP="0060718B">
            <w:pPr>
              <w:spacing w:after="0"/>
              <w:jc w:val="right"/>
              <w:rPr>
                <w:color w:val="000000"/>
                <w:sz w:val="16"/>
                <w:szCs w:val="16"/>
                <w:rPrChange w:id="12889" w:author="Steve Barbeaux" w:date="2022-10-10T12:25:00Z">
                  <w:rPr>
                    <w:color w:val="000000"/>
                    <w:sz w:val="14"/>
                    <w:szCs w:val="14"/>
                  </w:rPr>
                </w:rPrChange>
              </w:rPr>
            </w:pPr>
            <w:ins w:id="12890" w:author="Steve Barbeaux" w:date="2022-10-10T12:23:00Z">
              <w:r w:rsidRPr="0060718B">
                <w:rPr>
                  <w:color w:val="000000"/>
                  <w:sz w:val="16"/>
                  <w:szCs w:val="16"/>
                  <w:rPrChange w:id="12891" w:author="Steve Barbeaux" w:date="2022-10-10T12:25:00Z">
                    <w:rPr>
                      <w:rFonts w:ascii="Calibri" w:hAnsi="Calibri" w:cs="Calibri"/>
                      <w:color w:val="000000"/>
                      <w:szCs w:val="22"/>
                    </w:rPr>
                  </w:rPrChange>
                </w:rPr>
                <w:t>0.41</w:t>
              </w:r>
            </w:ins>
            <w:del w:id="12892" w:author="Steve Barbeaux" w:date="2022-10-10T12:23:00Z">
              <w:r w:rsidRPr="0060718B" w:rsidDel="00FF3B86">
                <w:rPr>
                  <w:sz w:val="16"/>
                  <w:szCs w:val="16"/>
                  <w:rPrChange w:id="12893" w:author="Steve Barbeaux" w:date="2022-10-10T12:25:00Z">
                    <w:rPr>
                      <w:sz w:val="14"/>
                      <w:szCs w:val="14"/>
                    </w:rPr>
                  </w:rPrChange>
                </w:rPr>
                <w:delText>0.4</w:delText>
              </w:r>
            </w:del>
          </w:p>
        </w:tc>
        <w:tc>
          <w:tcPr>
            <w:tcW w:w="295" w:type="pct"/>
            <w:tcBorders>
              <w:top w:val="nil"/>
              <w:left w:val="nil"/>
              <w:bottom w:val="nil"/>
              <w:right w:val="nil"/>
            </w:tcBorders>
            <w:shd w:val="clear" w:color="auto" w:fill="auto"/>
            <w:noWrap/>
            <w:vAlign w:val="bottom"/>
            <w:hideMark/>
            <w:tcPrChange w:id="12894" w:author="Steve Barbeaux" w:date="2022-10-10T12:23:00Z">
              <w:tcPr>
                <w:tcW w:w="295" w:type="pct"/>
                <w:gridSpan w:val="2"/>
                <w:tcBorders>
                  <w:top w:val="nil"/>
                  <w:left w:val="nil"/>
                  <w:bottom w:val="nil"/>
                  <w:right w:val="nil"/>
                </w:tcBorders>
                <w:shd w:val="clear" w:color="auto" w:fill="auto"/>
                <w:noWrap/>
                <w:hideMark/>
              </w:tcPr>
            </w:tcPrChange>
          </w:tcPr>
          <w:p w14:paraId="3EE86763" w14:textId="5B0028C5" w:rsidR="0060718B" w:rsidRPr="0060718B" w:rsidRDefault="0060718B" w:rsidP="0060718B">
            <w:pPr>
              <w:spacing w:after="0"/>
              <w:jc w:val="right"/>
              <w:rPr>
                <w:color w:val="000000"/>
                <w:sz w:val="16"/>
                <w:szCs w:val="16"/>
                <w:rPrChange w:id="12895" w:author="Steve Barbeaux" w:date="2022-10-10T12:25:00Z">
                  <w:rPr>
                    <w:color w:val="000000"/>
                    <w:sz w:val="14"/>
                    <w:szCs w:val="14"/>
                  </w:rPr>
                </w:rPrChange>
              </w:rPr>
            </w:pPr>
            <w:ins w:id="12896" w:author="Steve Barbeaux" w:date="2022-10-10T12:23:00Z">
              <w:r w:rsidRPr="0060718B">
                <w:rPr>
                  <w:color w:val="000000"/>
                  <w:sz w:val="16"/>
                  <w:szCs w:val="16"/>
                  <w:rPrChange w:id="12897" w:author="Steve Barbeaux" w:date="2022-10-10T12:25:00Z">
                    <w:rPr>
                      <w:rFonts w:ascii="Calibri" w:hAnsi="Calibri" w:cs="Calibri"/>
                      <w:color w:val="000000"/>
                      <w:szCs w:val="22"/>
                    </w:rPr>
                  </w:rPrChange>
                </w:rPr>
                <w:t>0.58</w:t>
              </w:r>
            </w:ins>
            <w:del w:id="12898" w:author="Steve Barbeaux" w:date="2022-10-10T12:23:00Z">
              <w:r w:rsidRPr="0060718B" w:rsidDel="00FF3B86">
                <w:rPr>
                  <w:sz w:val="16"/>
                  <w:szCs w:val="16"/>
                  <w:rPrChange w:id="12899" w:author="Steve Barbeaux" w:date="2022-10-10T12:25:00Z">
                    <w:rPr>
                      <w:sz w:val="14"/>
                      <w:szCs w:val="14"/>
                    </w:rPr>
                  </w:rPrChange>
                </w:rPr>
                <w:delText>0.57</w:delText>
              </w:r>
            </w:del>
          </w:p>
        </w:tc>
        <w:tc>
          <w:tcPr>
            <w:tcW w:w="295" w:type="pct"/>
            <w:tcBorders>
              <w:top w:val="nil"/>
              <w:left w:val="nil"/>
              <w:bottom w:val="nil"/>
              <w:right w:val="nil"/>
            </w:tcBorders>
            <w:shd w:val="clear" w:color="auto" w:fill="auto"/>
            <w:noWrap/>
            <w:vAlign w:val="bottom"/>
            <w:hideMark/>
            <w:tcPrChange w:id="12900" w:author="Steve Barbeaux" w:date="2022-10-10T12:23:00Z">
              <w:tcPr>
                <w:tcW w:w="295" w:type="pct"/>
                <w:gridSpan w:val="2"/>
                <w:tcBorders>
                  <w:top w:val="nil"/>
                  <w:left w:val="nil"/>
                  <w:bottom w:val="nil"/>
                  <w:right w:val="nil"/>
                </w:tcBorders>
                <w:shd w:val="clear" w:color="auto" w:fill="auto"/>
                <w:noWrap/>
                <w:hideMark/>
              </w:tcPr>
            </w:tcPrChange>
          </w:tcPr>
          <w:p w14:paraId="74D30F0A" w14:textId="2B877ADC" w:rsidR="0060718B" w:rsidRPr="0060718B" w:rsidRDefault="0060718B" w:rsidP="0060718B">
            <w:pPr>
              <w:spacing w:after="0"/>
              <w:jc w:val="right"/>
              <w:rPr>
                <w:color w:val="000000"/>
                <w:sz w:val="16"/>
                <w:szCs w:val="16"/>
                <w:rPrChange w:id="12901" w:author="Steve Barbeaux" w:date="2022-10-10T12:25:00Z">
                  <w:rPr>
                    <w:color w:val="000000"/>
                    <w:sz w:val="14"/>
                    <w:szCs w:val="14"/>
                  </w:rPr>
                </w:rPrChange>
              </w:rPr>
            </w:pPr>
            <w:ins w:id="12902" w:author="Steve Barbeaux" w:date="2022-10-10T12:23:00Z">
              <w:r w:rsidRPr="0060718B">
                <w:rPr>
                  <w:color w:val="000000"/>
                  <w:sz w:val="16"/>
                  <w:szCs w:val="16"/>
                  <w:rPrChange w:id="12903" w:author="Steve Barbeaux" w:date="2022-10-10T12:25:00Z">
                    <w:rPr>
                      <w:rFonts w:ascii="Calibri" w:hAnsi="Calibri" w:cs="Calibri"/>
                      <w:color w:val="000000"/>
                      <w:szCs w:val="22"/>
                    </w:rPr>
                  </w:rPrChange>
                </w:rPr>
                <w:t>3.28</w:t>
              </w:r>
            </w:ins>
            <w:del w:id="12904" w:author="Steve Barbeaux" w:date="2022-10-10T12:23:00Z">
              <w:r w:rsidRPr="0060718B" w:rsidDel="00FF3B86">
                <w:rPr>
                  <w:sz w:val="16"/>
                  <w:szCs w:val="16"/>
                  <w:rPrChange w:id="12905" w:author="Steve Barbeaux" w:date="2022-10-10T12:25:00Z">
                    <w:rPr>
                      <w:sz w:val="14"/>
                      <w:szCs w:val="14"/>
                    </w:rPr>
                  </w:rPrChange>
                </w:rPr>
                <w:delText>3.14</w:delText>
              </w:r>
            </w:del>
          </w:p>
        </w:tc>
        <w:tc>
          <w:tcPr>
            <w:tcW w:w="295" w:type="pct"/>
            <w:tcBorders>
              <w:top w:val="nil"/>
              <w:left w:val="nil"/>
              <w:bottom w:val="nil"/>
              <w:right w:val="nil"/>
            </w:tcBorders>
            <w:shd w:val="clear" w:color="auto" w:fill="auto"/>
            <w:noWrap/>
            <w:vAlign w:val="bottom"/>
            <w:hideMark/>
            <w:tcPrChange w:id="12906" w:author="Steve Barbeaux" w:date="2022-10-10T12:23:00Z">
              <w:tcPr>
                <w:tcW w:w="295" w:type="pct"/>
                <w:tcBorders>
                  <w:top w:val="nil"/>
                  <w:left w:val="nil"/>
                  <w:bottom w:val="nil"/>
                  <w:right w:val="nil"/>
                </w:tcBorders>
                <w:shd w:val="clear" w:color="auto" w:fill="auto"/>
                <w:noWrap/>
                <w:hideMark/>
              </w:tcPr>
            </w:tcPrChange>
          </w:tcPr>
          <w:p w14:paraId="5FF4D6CF" w14:textId="001AA375" w:rsidR="0060718B" w:rsidRPr="0060718B" w:rsidRDefault="0060718B" w:rsidP="0060718B">
            <w:pPr>
              <w:spacing w:after="0"/>
              <w:jc w:val="right"/>
              <w:rPr>
                <w:color w:val="000000"/>
                <w:sz w:val="16"/>
                <w:szCs w:val="16"/>
                <w:rPrChange w:id="12907" w:author="Steve Barbeaux" w:date="2022-10-10T12:25:00Z">
                  <w:rPr>
                    <w:color w:val="000000"/>
                    <w:sz w:val="14"/>
                    <w:szCs w:val="14"/>
                  </w:rPr>
                </w:rPrChange>
              </w:rPr>
            </w:pPr>
            <w:ins w:id="12908" w:author="Steve Barbeaux" w:date="2022-10-10T12:23:00Z">
              <w:r w:rsidRPr="0060718B">
                <w:rPr>
                  <w:color w:val="000000"/>
                  <w:sz w:val="16"/>
                  <w:szCs w:val="16"/>
                  <w:rPrChange w:id="12909" w:author="Steve Barbeaux" w:date="2022-10-10T12:25:00Z">
                    <w:rPr>
                      <w:rFonts w:ascii="Calibri" w:hAnsi="Calibri" w:cs="Calibri"/>
                      <w:color w:val="000000"/>
                      <w:szCs w:val="22"/>
                    </w:rPr>
                  </w:rPrChange>
                </w:rPr>
                <w:t>0.85</w:t>
              </w:r>
            </w:ins>
            <w:del w:id="12910" w:author="Steve Barbeaux" w:date="2022-10-10T12:23:00Z">
              <w:r w:rsidRPr="0060718B" w:rsidDel="00FF3B86">
                <w:rPr>
                  <w:sz w:val="16"/>
                  <w:szCs w:val="16"/>
                  <w:rPrChange w:id="12911" w:author="Steve Barbeaux" w:date="2022-10-10T12:25:00Z">
                    <w:rPr>
                      <w:sz w:val="14"/>
                      <w:szCs w:val="14"/>
                    </w:rPr>
                  </w:rPrChange>
                </w:rPr>
                <w:delText>0.82</w:delText>
              </w:r>
            </w:del>
          </w:p>
        </w:tc>
        <w:tc>
          <w:tcPr>
            <w:tcW w:w="295" w:type="pct"/>
            <w:tcBorders>
              <w:top w:val="nil"/>
              <w:left w:val="nil"/>
              <w:bottom w:val="nil"/>
              <w:right w:val="nil"/>
            </w:tcBorders>
            <w:shd w:val="clear" w:color="auto" w:fill="auto"/>
            <w:noWrap/>
            <w:vAlign w:val="bottom"/>
            <w:hideMark/>
            <w:tcPrChange w:id="12912" w:author="Steve Barbeaux" w:date="2022-10-10T12:23:00Z">
              <w:tcPr>
                <w:tcW w:w="295" w:type="pct"/>
                <w:gridSpan w:val="2"/>
                <w:tcBorders>
                  <w:top w:val="nil"/>
                  <w:left w:val="nil"/>
                  <w:bottom w:val="nil"/>
                  <w:right w:val="nil"/>
                </w:tcBorders>
                <w:shd w:val="clear" w:color="auto" w:fill="auto"/>
                <w:noWrap/>
                <w:hideMark/>
              </w:tcPr>
            </w:tcPrChange>
          </w:tcPr>
          <w:p w14:paraId="4EE1BDDB" w14:textId="4BE3935E" w:rsidR="0060718B" w:rsidRPr="0060718B" w:rsidRDefault="0060718B" w:rsidP="0060718B">
            <w:pPr>
              <w:spacing w:after="0"/>
              <w:jc w:val="right"/>
              <w:rPr>
                <w:color w:val="000000"/>
                <w:sz w:val="16"/>
                <w:szCs w:val="16"/>
                <w:rPrChange w:id="12913" w:author="Steve Barbeaux" w:date="2022-10-10T12:25:00Z">
                  <w:rPr>
                    <w:color w:val="000000"/>
                    <w:sz w:val="14"/>
                    <w:szCs w:val="14"/>
                  </w:rPr>
                </w:rPrChange>
              </w:rPr>
            </w:pPr>
            <w:ins w:id="12914" w:author="Steve Barbeaux" w:date="2022-10-10T12:23:00Z">
              <w:r w:rsidRPr="0060718B">
                <w:rPr>
                  <w:color w:val="000000"/>
                  <w:sz w:val="16"/>
                  <w:szCs w:val="16"/>
                  <w:rPrChange w:id="12915" w:author="Steve Barbeaux" w:date="2022-10-10T12:25:00Z">
                    <w:rPr>
                      <w:rFonts w:ascii="Calibri" w:hAnsi="Calibri" w:cs="Calibri"/>
                      <w:color w:val="000000"/>
                      <w:szCs w:val="22"/>
                    </w:rPr>
                  </w:rPrChange>
                </w:rPr>
                <w:t>2.04</w:t>
              </w:r>
            </w:ins>
            <w:del w:id="12916" w:author="Steve Barbeaux" w:date="2022-10-10T12:23:00Z">
              <w:r w:rsidRPr="0060718B" w:rsidDel="00FF3B86">
                <w:rPr>
                  <w:sz w:val="16"/>
                  <w:szCs w:val="16"/>
                  <w:rPrChange w:id="12917" w:author="Steve Barbeaux" w:date="2022-10-10T12:25:00Z">
                    <w:rPr>
                      <w:sz w:val="14"/>
                      <w:szCs w:val="14"/>
                    </w:rPr>
                  </w:rPrChange>
                </w:rPr>
                <w:delText>1.99</w:delText>
              </w:r>
            </w:del>
          </w:p>
        </w:tc>
        <w:tc>
          <w:tcPr>
            <w:tcW w:w="295" w:type="pct"/>
            <w:tcBorders>
              <w:top w:val="nil"/>
              <w:left w:val="nil"/>
              <w:bottom w:val="nil"/>
              <w:right w:val="nil"/>
            </w:tcBorders>
            <w:shd w:val="clear" w:color="auto" w:fill="auto"/>
            <w:noWrap/>
            <w:vAlign w:val="bottom"/>
            <w:hideMark/>
            <w:tcPrChange w:id="12918" w:author="Steve Barbeaux" w:date="2022-10-10T12:23:00Z">
              <w:tcPr>
                <w:tcW w:w="295" w:type="pct"/>
                <w:gridSpan w:val="2"/>
                <w:tcBorders>
                  <w:top w:val="nil"/>
                  <w:left w:val="nil"/>
                  <w:bottom w:val="nil"/>
                  <w:right w:val="nil"/>
                </w:tcBorders>
                <w:shd w:val="clear" w:color="auto" w:fill="auto"/>
                <w:noWrap/>
                <w:hideMark/>
              </w:tcPr>
            </w:tcPrChange>
          </w:tcPr>
          <w:p w14:paraId="453D61A9" w14:textId="3BE08828" w:rsidR="0060718B" w:rsidRPr="0060718B" w:rsidRDefault="0060718B" w:rsidP="0060718B">
            <w:pPr>
              <w:spacing w:after="0"/>
              <w:jc w:val="right"/>
              <w:rPr>
                <w:color w:val="000000"/>
                <w:sz w:val="16"/>
                <w:szCs w:val="16"/>
                <w:rPrChange w:id="12919" w:author="Steve Barbeaux" w:date="2022-10-10T12:25:00Z">
                  <w:rPr>
                    <w:color w:val="000000"/>
                    <w:sz w:val="14"/>
                    <w:szCs w:val="14"/>
                  </w:rPr>
                </w:rPrChange>
              </w:rPr>
            </w:pPr>
            <w:ins w:id="12920" w:author="Steve Barbeaux" w:date="2022-10-10T12:23:00Z">
              <w:r w:rsidRPr="0060718B">
                <w:rPr>
                  <w:color w:val="000000"/>
                  <w:sz w:val="16"/>
                  <w:szCs w:val="16"/>
                  <w:rPrChange w:id="12921" w:author="Steve Barbeaux" w:date="2022-10-10T12:25:00Z">
                    <w:rPr>
                      <w:rFonts w:ascii="Calibri" w:hAnsi="Calibri" w:cs="Calibri"/>
                      <w:color w:val="000000"/>
                      <w:szCs w:val="22"/>
                    </w:rPr>
                  </w:rPrChange>
                </w:rPr>
                <w:t>0.22</w:t>
              </w:r>
            </w:ins>
            <w:del w:id="12922" w:author="Steve Barbeaux" w:date="2022-10-10T12:23:00Z">
              <w:r w:rsidRPr="0060718B" w:rsidDel="00FF3B86">
                <w:rPr>
                  <w:sz w:val="16"/>
                  <w:szCs w:val="16"/>
                  <w:rPrChange w:id="12923" w:author="Steve Barbeaux" w:date="2022-10-10T12:25:00Z">
                    <w:rPr>
                      <w:sz w:val="14"/>
                      <w:szCs w:val="14"/>
                    </w:rPr>
                  </w:rPrChange>
                </w:rPr>
                <w:delText>0.23</w:delText>
              </w:r>
            </w:del>
          </w:p>
        </w:tc>
        <w:tc>
          <w:tcPr>
            <w:tcW w:w="295" w:type="pct"/>
            <w:tcBorders>
              <w:top w:val="nil"/>
              <w:left w:val="nil"/>
              <w:bottom w:val="nil"/>
              <w:right w:val="nil"/>
            </w:tcBorders>
            <w:shd w:val="clear" w:color="auto" w:fill="auto"/>
            <w:noWrap/>
            <w:vAlign w:val="bottom"/>
            <w:hideMark/>
            <w:tcPrChange w:id="12924" w:author="Steve Barbeaux" w:date="2022-10-10T12:23:00Z">
              <w:tcPr>
                <w:tcW w:w="295" w:type="pct"/>
                <w:tcBorders>
                  <w:top w:val="nil"/>
                  <w:left w:val="nil"/>
                  <w:bottom w:val="nil"/>
                  <w:right w:val="nil"/>
                </w:tcBorders>
                <w:shd w:val="clear" w:color="auto" w:fill="auto"/>
                <w:noWrap/>
                <w:hideMark/>
              </w:tcPr>
            </w:tcPrChange>
          </w:tcPr>
          <w:p w14:paraId="5ED867D6" w14:textId="7C20D4E8" w:rsidR="0060718B" w:rsidRPr="0060718B" w:rsidRDefault="0060718B" w:rsidP="0060718B">
            <w:pPr>
              <w:spacing w:after="0"/>
              <w:jc w:val="right"/>
              <w:rPr>
                <w:color w:val="000000"/>
                <w:sz w:val="16"/>
                <w:szCs w:val="16"/>
                <w:rPrChange w:id="12925" w:author="Steve Barbeaux" w:date="2022-10-10T12:25:00Z">
                  <w:rPr>
                    <w:color w:val="000000"/>
                    <w:sz w:val="14"/>
                    <w:szCs w:val="14"/>
                  </w:rPr>
                </w:rPrChange>
              </w:rPr>
            </w:pPr>
            <w:ins w:id="12926" w:author="Steve Barbeaux" w:date="2022-10-10T12:23:00Z">
              <w:r w:rsidRPr="0060718B">
                <w:rPr>
                  <w:color w:val="000000"/>
                  <w:sz w:val="16"/>
                  <w:szCs w:val="16"/>
                  <w:rPrChange w:id="12927" w:author="Steve Barbeaux" w:date="2022-10-10T12:25:00Z">
                    <w:rPr>
                      <w:rFonts w:ascii="Calibri" w:hAnsi="Calibri" w:cs="Calibri"/>
                      <w:color w:val="000000"/>
                      <w:szCs w:val="22"/>
                    </w:rPr>
                  </w:rPrChange>
                </w:rPr>
                <w:t>0.12</w:t>
              </w:r>
            </w:ins>
            <w:del w:id="12928" w:author="Steve Barbeaux" w:date="2022-10-10T12:23:00Z">
              <w:r w:rsidRPr="0060718B" w:rsidDel="00FF3B86">
                <w:rPr>
                  <w:sz w:val="16"/>
                  <w:szCs w:val="16"/>
                  <w:rPrChange w:id="12929" w:author="Steve Barbeaux" w:date="2022-10-10T12:25:00Z">
                    <w:rPr>
                      <w:sz w:val="14"/>
                      <w:szCs w:val="14"/>
                    </w:rPr>
                  </w:rPrChange>
                </w:rPr>
                <w:delText>0.13</w:delText>
              </w:r>
            </w:del>
          </w:p>
        </w:tc>
        <w:tc>
          <w:tcPr>
            <w:tcW w:w="295" w:type="pct"/>
            <w:tcBorders>
              <w:top w:val="nil"/>
              <w:left w:val="nil"/>
              <w:bottom w:val="nil"/>
              <w:right w:val="nil"/>
            </w:tcBorders>
            <w:shd w:val="clear" w:color="auto" w:fill="auto"/>
            <w:noWrap/>
            <w:vAlign w:val="bottom"/>
            <w:hideMark/>
            <w:tcPrChange w:id="12930" w:author="Steve Barbeaux" w:date="2022-10-10T12:23:00Z">
              <w:tcPr>
                <w:tcW w:w="295" w:type="pct"/>
                <w:gridSpan w:val="2"/>
                <w:tcBorders>
                  <w:top w:val="nil"/>
                  <w:left w:val="nil"/>
                  <w:bottom w:val="nil"/>
                  <w:right w:val="nil"/>
                </w:tcBorders>
                <w:shd w:val="clear" w:color="auto" w:fill="auto"/>
                <w:noWrap/>
                <w:hideMark/>
              </w:tcPr>
            </w:tcPrChange>
          </w:tcPr>
          <w:p w14:paraId="2F14559C" w14:textId="6E696AFC" w:rsidR="0060718B" w:rsidRPr="0060718B" w:rsidRDefault="0060718B" w:rsidP="0060718B">
            <w:pPr>
              <w:spacing w:after="0"/>
              <w:jc w:val="right"/>
              <w:rPr>
                <w:color w:val="000000"/>
                <w:sz w:val="16"/>
                <w:szCs w:val="16"/>
                <w:rPrChange w:id="12931" w:author="Steve Barbeaux" w:date="2022-10-10T12:25:00Z">
                  <w:rPr>
                    <w:color w:val="000000"/>
                    <w:sz w:val="14"/>
                    <w:szCs w:val="14"/>
                  </w:rPr>
                </w:rPrChange>
              </w:rPr>
            </w:pPr>
            <w:ins w:id="12932" w:author="Steve Barbeaux" w:date="2022-10-10T12:23:00Z">
              <w:r w:rsidRPr="0060718B">
                <w:rPr>
                  <w:color w:val="000000"/>
                  <w:sz w:val="16"/>
                  <w:szCs w:val="16"/>
                  <w:rPrChange w:id="12933" w:author="Steve Barbeaux" w:date="2022-10-10T12:25:00Z">
                    <w:rPr>
                      <w:rFonts w:ascii="Calibri" w:hAnsi="Calibri" w:cs="Calibri"/>
                      <w:color w:val="000000"/>
                      <w:szCs w:val="22"/>
                    </w:rPr>
                  </w:rPrChange>
                </w:rPr>
                <w:t>3.13</w:t>
              </w:r>
            </w:ins>
            <w:del w:id="12934" w:author="Steve Barbeaux" w:date="2022-10-10T12:23:00Z">
              <w:r w:rsidRPr="0060718B" w:rsidDel="00FF3B86">
                <w:rPr>
                  <w:sz w:val="16"/>
                  <w:szCs w:val="16"/>
                  <w:rPrChange w:id="12935" w:author="Steve Barbeaux" w:date="2022-10-10T12:25:00Z">
                    <w:rPr>
                      <w:sz w:val="14"/>
                      <w:szCs w:val="14"/>
                    </w:rPr>
                  </w:rPrChange>
                </w:rPr>
                <w:delText>3.25</w:delText>
              </w:r>
            </w:del>
          </w:p>
        </w:tc>
        <w:tc>
          <w:tcPr>
            <w:tcW w:w="295" w:type="pct"/>
            <w:tcBorders>
              <w:top w:val="nil"/>
              <w:left w:val="nil"/>
              <w:bottom w:val="nil"/>
              <w:right w:val="nil"/>
            </w:tcBorders>
            <w:shd w:val="clear" w:color="auto" w:fill="auto"/>
            <w:noWrap/>
            <w:vAlign w:val="bottom"/>
            <w:hideMark/>
            <w:tcPrChange w:id="12936" w:author="Steve Barbeaux" w:date="2022-10-10T12:23:00Z">
              <w:tcPr>
                <w:tcW w:w="295" w:type="pct"/>
                <w:gridSpan w:val="2"/>
                <w:tcBorders>
                  <w:top w:val="nil"/>
                  <w:left w:val="nil"/>
                  <w:bottom w:val="nil"/>
                  <w:right w:val="nil"/>
                </w:tcBorders>
                <w:shd w:val="clear" w:color="auto" w:fill="auto"/>
                <w:noWrap/>
                <w:hideMark/>
              </w:tcPr>
            </w:tcPrChange>
          </w:tcPr>
          <w:p w14:paraId="3A25057C" w14:textId="1D3423B6" w:rsidR="0060718B" w:rsidRPr="0060718B" w:rsidRDefault="0060718B" w:rsidP="0060718B">
            <w:pPr>
              <w:spacing w:after="0"/>
              <w:jc w:val="right"/>
              <w:rPr>
                <w:color w:val="000000"/>
                <w:sz w:val="16"/>
                <w:szCs w:val="16"/>
                <w:rPrChange w:id="12937" w:author="Steve Barbeaux" w:date="2022-10-10T12:25:00Z">
                  <w:rPr>
                    <w:color w:val="000000"/>
                    <w:sz w:val="14"/>
                    <w:szCs w:val="14"/>
                  </w:rPr>
                </w:rPrChange>
              </w:rPr>
            </w:pPr>
            <w:ins w:id="12938" w:author="Steve Barbeaux" w:date="2022-10-10T12:23:00Z">
              <w:r w:rsidRPr="0060718B">
                <w:rPr>
                  <w:color w:val="000000"/>
                  <w:sz w:val="16"/>
                  <w:szCs w:val="16"/>
                  <w:rPrChange w:id="12939" w:author="Steve Barbeaux" w:date="2022-10-10T12:25:00Z">
                    <w:rPr>
                      <w:rFonts w:ascii="Calibri" w:hAnsi="Calibri" w:cs="Calibri"/>
                      <w:color w:val="000000"/>
                      <w:szCs w:val="22"/>
                    </w:rPr>
                  </w:rPrChange>
                </w:rPr>
                <w:t>0.22</w:t>
              </w:r>
            </w:ins>
            <w:del w:id="12940" w:author="Steve Barbeaux" w:date="2022-10-10T12:23:00Z">
              <w:r w:rsidRPr="0060718B" w:rsidDel="00FF3B86">
                <w:rPr>
                  <w:sz w:val="16"/>
                  <w:szCs w:val="16"/>
                  <w:rPrChange w:id="12941" w:author="Steve Barbeaux" w:date="2022-10-10T12:25:00Z">
                    <w:rPr>
                      <w:sz w:val="14"/>
                      <w:szCs w:val="14"/>
                    </w:rPr>
                  </w:rPrChange>
                </w:rPr>
                <w:delText>0.23</w:delText>
              </w:r>
            </w:del>
          </w:p>
        </w:tc>
        <w:tc>
          <w:tcPr>
            <w:tcW w:w="295" w:type="pct"/>
            <w:tcBorders>
              <w:top w:val="nil"/>
              <w:left w:val="nil"/>
              <w:bottom w:val="nil"/>
              <w:right w:val="nil"/>
            </w:tcBorders>
            <w:shd w:val="clear" w:color="auto" w:fill="auto"/>
            <w:noWrap/>
            <w:vAlign w:val="bottom"/>
            <w:hideMark/>
            <w:tcPrChange w:id="12942" w:author="Steve Barbeaux" w:date="2022-10-10T12:23:00Z">
              <w:tcPr>
                <w:tcW w:w="295" w:type="pct"/>
                <w:gridSpan w:val="2"/>
                <w:tcBorders>
                  <w:top w:val="nil"/>
                  <w:left w:val="nil"/>
                  <w:bottom w:val="nil"/>
                  <w:right w:val="nil"/>
                </w:tcBorders>
                <w:shd w:val="clear" w:color="auto" w:fill="auto"/>
                <w:noWrap/>
                <w:hideMark/>
              </w:tcPr>
            </w:tcPrChange>
          </w:tcPr>
          <w:p w14:paraId="39502849" w14:textId="74287D90" w:rsidR="0060718B" w:rsidRPr="0060718B" w:rsidRDefault="0060718B" w:rsidP="0060718B">
            <w:pPr>
              <w:spacing w:after="0"/>
              <w:jc w:val="right"/>
              <w:rPr>
                <w:color w:val="000000"/>
                <w:sz w:val="16"/>
                <w:szCs w:val="16"/>
                <w:rPrChange w:id="12943" w:author="Steve Barbeaux" w:date="2022-10-10T12:25:00Z">
                  <w:rPr>
                    <w:color w:val="000000"/>
                    <w:sz w:val="14"/>
                    <w:szCs w:val="14"/>
                  </w:rPr>
                </w:rPrChange>
              </w:rPr>
            </w:pPr>
            <w:ins w:id="12944" w:author="Steve Barbeaux" w:date="2022-10-10T12:23:00Z">
              <w:r w:rsidRPr="0060718B">
                <w:rPr>
                  <w:color w:val="000000"/>
                  <w:sz w:val="16"/>
                  <w:szCs w:val="16"/>
                  <w:rPrChange w:id="12945" w:author="Steve Barbeaux" w:date="2022-10-10T12:25:00Z">
                    <w:rPr>
                      <w:rFonts w:ascii="Calibri" w:hAnsi="Calibri" w:cs="Calibri"/>
                      <w:color w:val="000000"/>
                      <w:szCs w:val="22"/>
                    </w:rPr>
                  </w:rPrChange>
                </w:rPr>
                <w:t>0.16</w:t>
              </w:r>
            </w:ins>
            <w:del w:id="12946" w:author="Steve Barbeaux" w:date="2022-10-10T12:23:00Z">
              <w:r w:rsidRPr="0060718B" w:rsidDel="00FF3B86">
                <w:rPr>
                  <w:sz w:val="16"/>
                  <w:szCs w:val="16"/>
                  <w:rPrChange w:id="12947" w:author="Steve Barbeaux" w:date="2022-10-10T12:25:00Z">
                    <w:rPr>
                      <w:sz w:val="14"/>
                      <w:szCs w:val="14"/>
                    </w:rPr>
                  </w:rPrChange>
                </w:rPr>
                <w:delText>0.17</w:delText>
              </w:r>
            </w:del>
          </w:p>
        </w:tc>
        <w:tc>
          <w:tcPr>
            <w:tcW w:w="295" w:type="pct"/>
            <w:tcBorders>
              <w:top w:val="nil"/>
              <w:left w:val="nil"/>
              <w:bottom w:val="nil"/>
              <w:right w:val="nil"/>
            </w:tcBorders>
            <w:shd w:val="clear" w:color="auto" w:fill="auto"/>
            <w:noWrap/>
            <w:vAlign w:val="bottom"/>
            <w:hideMark/>
            <w:tcPrChange w:id="12948" w:author="Steve Barbeaux" w:date="2022-10-10T12:23:00Z">
              <w:tcPr>
                <w:tcW w:w="295" w:type="pct"/>
                <w:tcBorders>
                  <w:top w:val="nil"/>
                  <w:left w:val="nil"/>
                  <w:bottom w:val="nil"/>
                  <w:right w:val="nil"/>
                </w:tcBorders>
                <w:shd w:val="clear" w:color="auto" w:fill="auto"/>
                <w:noWrap/>
                <w:hideMark/>
              </w:tcPr>
            </w:tcPrChange>
          </w:tcPr>
          <w:p w14:paraId="532641E0" w14:textId="73C14270" w:rsidR="0060718B" w:rsidRPr="0060718B" w:rsidRDefault="0060718B" w:rsidP="0060718B">
            <w:pPr>
              <w:spacing w:after="0"/>
              <w:jc w:val="right"/>
              <w:rPr>
                <w:color w:val="000000"/>
                <w:sz w:val="16"/>
                <w:szCs w:val="16"/>
                <w:rPrChange w:id="12949" w:author="Steve Barbeaux" w:date="2022-10-10T12:25:00Z">
                  <w:rPr>
                    <w:color w:val="000000"/>
                    <w:sz w:val="14"/>
                    <w:szCs w:val="14"/>
                  </w:rPr>
                </w:rPrChange>
              </w:rPr>
            </w:pPr>
            <w:ins w:id="12950" w:author="Steve Barbeaux" w:date="2022-10-10T12:23:00Z">
              <w:r w:rsidRPr="0060718B">
                <w:rPr>
                  <w:color w:val="000000"/>
                  <w:sz w:val="16"/>
                  <w:szCs w:val="16"/>
                  <w:rPrChange w:id="12951" w:author="Steve Barbeaux" w:date="2022-10-10T12:25:00Z">
                    <w:rPr>
                      <w:rFonts w:ascii="Calibri" w:hAnsi="Calibri" w:cs="Calibri"/>
                      <w:color w:val="000000"/>
                      <w:szCs w:val="22"/>
                    </w:rPr>
                  </w:rPrChange>
                </w:rPr>
                <w:t>0.11</w:t>
              </w:r>
            </w:ins>
            <w:del w:id="12952" w:author="Steve Barbeaux" w:date="2022-10-10T12:23:00Z">
              <w:r w:rsidRPr="0060718B" w:rsidDel="00FF3B86">
                <w:rPr>
                  <w:sz w:val="16"/>
                  <w:szCs w:val="16"/>
                  <w:rPrChange w:id="12953" w:author="Steve Barbeaux" w:date="2022-10-10T12:25:00Z">
                    <w:rPr>
                      <w:sz w:val="14"/>
                      <w:szCs w:val="14"/>
                    </w:rPr>
                  </w:rPrChange>
                </w:rPr>
                <w:delText>0.12</w:delText>
              </w:r>
            </w:del>
          </w:p>
        </w:tc>
        <w:tc>
          <w:tcPr>
            <w:tcW w:w="295" w:type="pct"/>
            <w:tcBorders>
              <w:top w:val="nil"/>
              <w:left w:val="nil"/>
              <w:bottom w:val="nil"/>
              <w:right w:val="nil"/>
            </w:tcBorders>
            <w:shd w:val="clear" w:color="auto" w:fill="auto"/>
            <w:noWrap/>
            <w:vAlign w:val="bottom"/>
            <w:hideMark/>
            <w:tcPrChange w:id="12954" w:author="Steve Barbeaux" w:date="2022-10-10T12:23:00Z">
              <w:tcPr>
                <w:tcW w:w="295" w:type="pct"/>
                <w:gridSpan w:val="2"/>
                <w:tcBorders>
                  <w:top w:val="nil"/>
                  <w:left w:val="nil"/>
                  <w:bottom w:val="nil"/>
                  <w:right w:val="nil"/>
                </w:tcBorders>
                <w:shd w:val="clear" w:color="auto" w:fill="auto"/>
                <w:noWrap/>
                <w:hideMark/>
              </w:tcPr>
            </w:tcPrChange>
          </w:tcPr>
          <w:p w14:paraId="7DBA018B" w14:textId="2EE5597A" w:rsidR="0060718B" w:rsidRPr="0060718B" w:rsidRDefault="0060718B" w:rsidP="0060718B">
            <w:pPr>
              <w:spacing w:after="0"/>
              <w:jc w:val="right"/>
              <w:rPr>
                <w:color w:val="000000"/>
                <w:sz w:val="16"/>
                <w:szCs w:val="16"/>
                <w:rPrChange w:id="12955" w:author="Steve Barbeaux" w:date="2022-10-10T12:25:00Z">
                  <w:rPr>
                    <w:color w:val="000000"/>
                    <w:sz w:val="14"/>
                    <w:szCs w:val="14"/>
                  </w:rPr>
                </w:rPrChange>
              </w:rPr>
            </w:pPr>
            <w:ins w:id="12956" w:author="Steve Barbeaux" w:date="2022-10-10T12:23:00Z">
              <w:r w:rsidRPr="0060718B">
                <w:rPr>
                  <w:color w:val="000000"/>
                  <w:sz w:val="16"/>
                  <w:szCs w:val="16"/>
                  <w:rPrChange w:id="12957" w:author="Steve Barbeaux" w:date="2022-10-10T12:25:00Z">
                    <w:rPr>
                      <w:rFonts w:ascii="Calibri" w:hAnsi="Calibri" w:cs="Calibri"/>
                      <w:color w:val="000000"/>
                      <w:szCs w:val="22"/>
                    </w:rPr>
                  </w:rPrChange>
                </w:rPr>
                <w:t>0.34</w:t>
              </w:r>
            </w:ins>
            <w:del w:id="12958" w:author="Steve Barbeaux" w:date="2022-10-10T12:23:00Z">
              <w:r w:rsidRPr="0060718B" w:rsidDel="00FF3B86">
                <w:rPr>
                  <w:sz w:val="16"/>
                  <w:szCs w:val="16"/>
                  <w:rPrChange w:id="12959" w:author="Steve Barbeaux" w:date="2022-10-10T12:25:00Z">
                    <w:rPr>
                      <w:sz w:val="14"/>
                      <w:szCs w:val="14"/>
                    </w:rPr>
                  </w:rPrChange>
                </w:rPr>
                <w:delText>0.38</w:delText>
              </w:r>
            </w:del>
          </w:p>
        </w:tc>
        <w:tc>
          <w:tcPr>
            <w:tcW w:w="295" w:type="pct"/>
            <w:tcBorders>
              <w:top w:val="nil"/>
              <w:left w:val="nil"/>
              <w:bottom w:val="nil"/>
              <w:right w:val="nil"/>
            </w:tcBorders>
            <w:shd w:val="clear" w:color="auto" w:fill="auto"/>
            <w:noWrap/>
            <w:vAlign w:val="bottom"/>
            <w:hideMark/>
            <w:tcPrChange w:id="12960" w:author="Steve Barbeaux" w:date="2022-10-10T12:23:00Z">
              <w:tcPr>
                <w:tcW w:w="295" w:type="pct"/>
                <w:gridSpan w:val="2"/>
                <w:tcBorders>
                  <w:top w:val="nil"/>
                  <w:left w:val="nil"/>
                  <w:bottom w:val="nil"/>
                  <w:right w:val="nil"/>
                </w:tcBorders>
                <w:shd w:val="clear" w:color="auto" w:fill="auto"/>
                <w:noWrap/>
                <w:hideMark/>
              </w:tcPr>
            </w:tcPrChange>
          </w:tcPr>
          <w:p w14:paraId="63DA2329" w14:textId="1D19F564" w:rsidR="0060718B" w:rsidRPr="0060718B" w:rsidRDefault="0060718B" w:rsidP="0060718B">
            <w:pPr>
              <w:spacing w:after="0"/>
              <w:jc w:val="right"/>
              <w:rPr>
                <w:color w:val="000000"/>
                <w:sz w:val="16"/>
                <w:szCs w:val="16"/>
                <w:vertAlign w:val="subscript"/>
                <w:rPrChange w:id="12961" w:author="Steve Barbeaux" w:date="2022-10-10T12:25:00Z">
                  <w:rPr>
                    <w:color w:val="000000"/>
                    <w:sz w:val="14"/>
                    <w:szCs w:val="14"/>
                    <w:vertAlign w:val="subscript"/>
                  </w:rPr>
                </w:rPrChange>
              </w:rPr>
            </w:pPr>
            <w:ins w:id="12962" w:author="Steve Barbeaux" w:date="2022-10-10T12:23:00Z">
              <w:r w:rsidRPr="0060718B">
                <w:rPr>
                  <w:color w:val="000000"/>
                  <w:sz w:val="16"/>
                  <w:szCs w:val="16"/>
                  <w:rPrChange w:id="12963" w:author="Steve Barbeaux" w:date="2022-10-10T12:25:00Z">
                    <w:rPr>
                      <w:rFonts w:ascii="Calibri" w:hAnsi="Calibri" w:cs="Calibri"/>
                      <w:color w:val="000000"/>
                      <w:szCs w:val="22"/>
                    </w:rPr>
                  </w:rPrChange>
                </w:rPr>
                <w:t>12.00</w:t>
              </w:r>
            </w:ins>
            <w:del w:id="12964" w:author="Steve Barbeaux" w:date="2022-10-10T12:23:00Z">
              <w:r w:rsidRPr="0060718B" w:rsidDel="00FF3B86">
                <w:rPr>
                  <w:sz w:val="16"/>
                  <w:szCs w:val="16"/>
                  <w:rPrChange w:id="12965" w:author="Steve Barbeaux" w:date="2022-10-10T12:25:00Z">
                    <w:rPr>
                      <w:sz w:val="14"/>
                      <w:szCs w:val="14"/>
                    </w:rPr>
                  </w:rPrChange>
                </w:rPr>
                <w:delText>11.96</w:delText>
              </w:r>
            </w:del>
          </w:p>
        </w:tc>
      </w:tr>
      <w:tr w:rsidR="0060718B" w:rsidRPr="000460A7" w14:paraId="643A5AB3" w14:textId="77777777" w:rsidTr="0060718B">
        <w:tblPrEx>
          <w:tblW w:w="5180" w:type="pct"/>
          <w:tblInd w:w="-90" w:type="dxa"/>
          <w:tblLayout w:type="fixed"/>
          <w:tblPrExChange w:id="12966" w:author="Steve Barbeaux" w:date="2022-10-10T12:23:00Z">
            <w:tblPrEx>
              <w:tblW w:w="5180" w:type="pct"/>
              <w:tblInd w:w="-90" w:type="dxa"/>
              <w:tblLayout w:type="fixed"/>
            </w:tblPrEx>
          </w:tblPrExChange>
        </w:tblPrEx>
        <w:trPr>
          <w:trPrChange w:id="12967"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2968" w:author="Steve Barbeaux" w:date="2022-10-10T12:23:00Z">
              <w:tcPr>
                <w:tcW w:w="279" w:type="pct"/>
                <w:tcBorders>
                  <w:top w:val="nil"/>
                  <w:left w:val="nil"/>
                  <w:bottom w:val="nil"/>
                  <w:right w:val="nil"/>
                </w:tcBorders>
                <w:shd w:val="clear" w:color="auto" w:fill="auto"/>
                <w:noWrap/>
                <w:vAlign w:val="bottom"/>
                <w:hideMark/>
              </w:tcPr>
            </w:tcPrChange>
          </w:tcPr>
          <w:p w14:paraId="550A5A7F" w14:textId="7E767820" w:rsidR="0060718B" w:rsidRPr="0060718B" w:rsidRDefault="0060718B" w:rsidP="0060718B">
            <w:pPr>
              <w:spacing w:after="0"/>
              <w:jc w:val="right"/>
              <w:rPr>
                <w:color w:val="000000"/>
                <w:sz w:val="16"/>
                <w:szCs w:val="16"/>
                <w:rPrChange w:id="12969" w:author="Steve Barbeaux" w:date="2022-10-10T12:25:00Z">
                  <w:rPr>
                    <w:color w:val="000000"/>
                    <w:sz w:val="14"/>
                    <w:szCs w:val="14"/>
                  </w:rPr>
                </w:rPrChange>
              </w:rPr>
            </w:pPr>
            <w:r w:rsidRPr="0060718B">
              <w:rPr>
                <w:sz w:val="16"/>
                <w:szCs w:val="16"/>
                <w:rPrChange w:id="12970" w:author="Steve Barbeaux" w:date="2022-10-10T12:25:00Z">
                  <w:rPr>
                    <w:sz w:val="14"/>
                    <w:szCs w:val="14"/>
                  </w:rPr>
                </w:rPrChange>
              </w:rPr>
              <w:t>1990</w:t>
            </w:r>
          </w:p>
        </w:tc>
        <w:tc>
          <w:tcPr>
            <w:tcW w:w="295" w:type="pct"/>
            <w:tcBorders>
              <w:top w:val="nil"/>
              <w:left w:val="nil"/>
              <w:bottom w:val="nil"/>
              <w:right w:val="nil"/>
            </w:tcBorders>
            <w:vAlign w:val="bottom"/>
            <w:tcPrChange w:id="12971" w:author="Steve Barbeaux" w:date="2022-10-10T12:23:00Z">
              <w:tcPr>
                <w:tcW w:w="295" w:type="pct"/>
                <w:gridSpan w:val="2"/>
                <w:tcBorders>
                  <w:top w:val="nil"/>
                  <w:left w:val="nil"/>
                  <w:bottom w:val="nil"/>
                  <w:right w:val="nil"/>
                </w:tcBorders>
              </w:tcPr>
            </w:tcPrChange>
          </w:tcPr>
          <w:p w14:paraId="093EAEA7" w14:textId="62BDCF3C" w:rsidR="0060718B" w:rsidRPr="0060718B" w:rsidRDefault="0060718B" w:rsidP="0060718B">
            <w:pPr>
              <w:spacing w:after="0"/>
              <w:jc w:val="right"/>
              <w:rPr>
                <w:sz w:val="16"/>
                <w:szCs w:val="16"/>
                <w:rPrChange w:id="12972" w:author="Steve Barbeaux" w:date="2022-10-10T12:25:00Z">
                  <w:rPr>
                    <w:sz w:val="14"/>
                    <w:szCs w:val="14"/>
                  </w:rPr>
                </w:rPrChange>
              </w:rPr>
            </w:pPr>
            <w:ins w:id="12973" w:author="Steve Barbeaux" w:date="2022-10-10T12:23:00Z">
              <w:r w:rsidRPr="0060718B">
                <w:rPr>
                  <w:color w:val="000000"/>
                  <w:sz w:val="16"/>
                  <w:szCs w:val="16"/>
                  <w:rPrChange w:id="12974" w:author="Steve Barbeaux" w:date="2022-10-10T12:25:00Z">
                    <w:rPr>
                      <w:rFonts w:ascii="Calibri" w:hAnsi="Calibri" w:cs="Calibri"/>
                      <w:color w:val="000000"/>
                      <w:szCs w:val="22"/>
                    </w:rPr>
                  </w:rPrChange>
                </w:rPr>
                <w:t>0.83</w:t>
              </w:r>
            </w:ins>
            <w:del w:id="12975" w:author="Steve Barbeaux" w:date="2022-10-10T12:23:00Z">
              <w:r w:rsidRPr="0060718B" w:rsidDel="00FF3B86">
                <w:rPr>
                  <w:sz w:val="16"/>
                  <w:szCs w:val="16"/>
                  <w:rPrChange w:id="12976" w:author="Steve Barbeaux" w:date="2022-10-10T12:25:00Z">
                    <w:rPr>
                      <w:sz w:val="14"/>
                      <w:szCs w:val="14"/>
                    </w:rPr>
                  </w:rPrChange>
                </w:rPr>
                <w:delText>0.84</w:delText>
              </w:r>
            </w:del>
          </w:p>
        </w:tc>
        <w:tc>
          <w:tcPr>
            <w:tcW w:w="295" w:type="pct"/>
            <w:tcBorders>
              <w:top w:val="nil"/>
              <w:left w:val="nil"/>
              <w:bottom w:val="nil"/>
              <w:right w:val="nil"/>
            </w:tcBorders>
            <w:shd w:val="clear" w:color="auto" w:fill="auto"/>
            <w:noWrap/>
            <w:vAlign w:val="bottom"/>
            <w:hideMark/>
            <w:tcPrChange w:id="12977" w:author="Steve Barbeaux" w:date="2022-10-10T12:23:00Z">
              <w:tcPr>
                <w:tcW w:w="295" w:type="pct"/>
                <w:gridSpan w:val="2"/>
                <w:tcBorders>
                  <w:top w:val="nil"/>
                  <w:left w:val="nil"/>
                  <w:bottom w:val="nil"/>
                  <w:right w:val="nil"/>
                </w:tcBorders>
                <w:shd w:val="clear" w:color="auto" w:fill="auto"/>
                <w:noWrap/>
                <w:hideMark/>
              </w:tcPr>
            </w:tcPrChange>
          </w:tcPr>
          <w:p w14:paraId="44BF0174" w14:textId="4A31FCE1" w:rsidR="0060718B" w:rsidRPr="0060718B" w:rsidRDefault="0060718B" w:rsidP="0060718B">
            <w:pPr>
              <w:spacing w:after="0"/>
              <w:jc w:val="right"/>
              <w:rPr>
                <w:color w:val="000000"/>
                <w:sz w:val="16"/>
                <w:szCs w:val="16"/>
                <w:rPrChange w:id="12978" w:author="Steve Barbeaux" w:date="2022-10-10T12:25:00Z">
                  <w:rPr>
                    <w:color w:val="000000"/>
                    <w:sz w:val="14"/>
                    <w:szCs w:val="14"/>
                  </w:rPr>
                </w:rPrChange>
              </w:rPr>
            </w:pPr>
            <w:ins w:id="12979" w:author="Steve Barbeaux" w:date="2022-10-10T12:23:00Z">
              <w:r w:rsidRPr="0060718B">
                <w:rPr>
                  <w:color w:val="000000"/>
                  <w:sz w:val="16"/>
                  <w:szCs w:val="16"/>
                  <w:rPrChange w:id="12980" w:author="Steve Barbeaux" w:date="2022-10-10T12:25:00Z">
                    <w:rPr>
                      <w:rFonts w:ascii="Calibri" w:hAnsi="Calibri" w:cs="Calibri"/>
                      <w:color w:val="000000"/>
                      <w:szCs w:val="22"/>
                    </w:rPr>
                  </w:rPrChange>
                </w:rPr>
                <w:t>0.38</w:t>
              </w:r>
            </w:ins>
            <w:del w:id="12981" w:author="Steve Barbeaux" w:date="2022-10-10T12:23:00Z">
              <w:r w:rsidRPr="0060718B" w:rsidDel="00FF3B86">
                <w:rPr>
                  <w:sz w:val="16"/>
                  <w:szCs w:val="16"/>
                  <w:rPrChange w:id="12982" w:author="Steve Barbeaux" w:date="2022-10-10T12:25:00Z">
                    <w:rPr>
                      <w:sz w:val="14"/>
                      <w:szCs w:val="14"/>
                    </w:rPr>
                  </w:rPrChange>
                </w:rPr>
                <w:delText>0.38</w:delText>
              </w:r>
            </w:del>
          </w:p>
        </w:tc>
        <w:tc>
          <w:tcPr>
            <w:tcW w:w="295" w:type="pct"/>
            <w:tcBorders>
              <w:top w:val="nil"/>
              <w:left w:val="nil"/>
              <w:bottom w:val="nil"/>
              <w:right w:val="nil"/>
            </w:tcBorders>
            <w:shd w:val="clear" w:color="auto" w:fill="auto"/>
            <w:noWrap/>
            <w:vAlign w:val="bottom"/>
            <w:hideMark/>
            <w:tcPrChange w:id="12983" w:author="Steve Barbeaux" w:date="2022-10-10T12:23:00Z">
              <w:tcPr>
                <w:tcW w:w="295" w:type="pct"/>
                <w:tcBorders>
                  <w:top w:val="nil"/>
                  <w:left w:val="nil"/>
                  <w:bottom w:val="nil"/>
                  <w:right w:val="nil"/>
                </w:tcBorders>
                <w:shd w:val="clear" w:color="auto" w:fill="auto"/>
                <w:noWrap/>
                <w:hideMark/>
              </w:tcPr>
            </w:tcPrChange>
          </w:tcPr>
          <w:p w14:paraId="6EA78F3D" w14:textId="0EE77F13" w:rsidR="0060718B" w:rsidRPr="0060718B" w:rsidRDefault="0060718B" w:rsidP="0060718B">
            <w:pPr>
              <w:spacing w:after="0"/>
              <w:jc w:val="right"/>
              <w:rPr>
                <w:color w:val="000000"/>
                <w:sz w:val="16"/>
                <w:szCs w:val="16"/>
                <w:rPrChange w:id="12984" w:author="Steve Barbeaux" w:date="2022-10-10T12:25:00Z">
                  <w:rPr>
                    <w:color w:val="000000"/>
                    <w:sz w:val="14"/>
                    <w:szCs w:val="14"/>
                  </w:rPr>
                </w:rPrChange>
              </w:rPr>
            </w:pPr>
            <w:ins w:id="12985" w:author="Steve Barbeaux" w:date="2022-10-10T12:23:00Z">
              <w:r w:rsidRPr="0060718B">
                <w:rPr>
                  <w:color w:val="000000"/>
                  <w:sz w:val="16"/>
                  <w:szCs w:val="16"/>
                  <w:rPrChange w:id="12986" w:author="Steve Barbeaux" w:date="2022-10-10T12:25:00Z">
                    <w:rPr>
                      <w:rFonts w:ascii="Calibri" w:hAnsi="Calibri" w:cs="Calibri"/>
                      <w:color w:val="000000"/>
                      <w:szCs w:val="22"/>
                    </w:rPr>
                  </w:rPrChange>
                </w:rPr>
                <w:t>1.53</w:t>
              </w:r>
            </w:ins>
            <w:del w:id="12987" w:author="Steve Barbeaux" w:date="2022-10-10T12:23:00Z">
              <w:r w:rsidRPr="0060718B" w:rsidDel="00FF3B86">
                <w:rPr>
                  <w:sz w:val="16"/>
                  <w:szCs w:val="16"/>
                  <w:rPrChange w:id="12988" w:author="Steve Barbeaux" w:date="2022-10-10T12:25:00Z">
                    <w:rPr>
                      <w:sz w:val="14"/>
                      <w:szCs w:val="14"/>
                    </w:rPr>
                  </w:rPrChange>
                </w:rPr>
                <w:delText>1.51</w:delText>
              </w:r>
            </w:del>
          </w:p>
        </w:tc>
        <w:tc>
          <w:tcPr>
            <w:tcW w:w="295" w:type="pct"/>
            <w:tcBorders>
              <w:top w:val="nil"/>
              <w:left w:val="nil"/>
              <w:bottom w:val="nil"/>
              <w:right w:val="nil"/>
            </w:tcBorders>
            <w:shd w:val="clear" w:color="auto" w:fill="auto"/>
            <w:noWrap/>
            <w:vAlign w:val="bottom"/>
            <w:hideMark/>
            <w:tcPrChange w:id="12989" w:author="Steve Barbeaux" w:date="2022-10-10T12:23:00Z">
              <w:tcPr>
                <w:tcW w:w="295" w:type="pct"/>
                <w:gridSpan w:val="2"/>
                <w:tcBorders>
                  <w:top w:val="nil"/>
                  <w:left w:val="nil"/>
                  <w:bottom w:val="nil"/>
                  <w:right w:val="nil"/>
                </w:tcBorders>
                <w:shd w:val="clear" w:color="auto" w:fill="auto"/>
                <w:noWrap/>
                <w:hideMark/>
              </w:tcPr>
            </w:tcPrChange>
          </w:tcPr>
          <w:p w14:paraId="2D2EF7AB" w14:textId="1AD87BE1" w:rsidR="0060718B" w:rsidRPr="0060718B" w:rsidRDefault="0060718B" w:rsidP="0060718B">
            <w:pPr>
              <w:spacing w:after="0"/>
              <w:jc w:val="right"/>
              <w:rPr>
                <w:color w:val="000000"/>
                <w:sz w:val="16"/>
                <w:szCs w:val="16"/>
                <w:rPrChange w:id="12990" w:author="Steve Barbeaux" w:date="2022-10-10T12:25:00Z">
                  <w:rPr>
                    <w:color w:val="000000"/>
                    <w:sz w:val="14"/>
                    <w:szCs w:val="14"/>
                  </w:rPr>
                </w:rPrChange>
              </w:rPr>
            </w:pPr>
            <w:ins w:id="12991" w:author="Steve Barbeaux" w:date="2022-10-10T12:23:00Z">
              <w:r w:rsidRPr="0060718B">
                <w:rPr>
                  <w:color w:val="000000"/>
                  <w:sz w:val="16"/>
                  <w:szCs w:val="16"/>
                  <w:rPrChange w:id="12992" w:author="Steve Barbeaux" w:date="2022-10-10T12:25:00Z">
                    <w:rPr>
                      <w:rFonts w:ascii="Calibri" w:hAnsi="Calibri" w:cs="Calibri"/>
                      <w:color w:val="000000"/>
                      <w:szCs w:val="22"/>
                    </w:rPr>
                  </w:rPrChange>
                </w:rPr>
                <w:t>6.04</w:t>
              </w:r>
            </w:ins>
            <w:del w:id="12993" w:author="Steve Barbeaux" w:date="2022-10-10T12:23:00Z">
              <w:r w:rsidRPr="0060718B" w:rsidDel="00FF3B86">
                <w:rPr>
                  <w:sz w:val="16"/>
                  <w:szCs w:val="16"/>
                  <w:rPrChange w:id="12994" w:author="Steve Barbeaux" w:date="2022-10-10T12:25:00Z">
                    <w:rPr>
                      <w:sz w:val="14"/>
                      <w:szCs w:val="14"/>
                    </w:rPr>
                  </w:rPrChange>
                </w:rPr>
                <w:delText>5.86</w:delText>
              </w:r>
            </w:del>
          </w:p>
        </w:tc>
        <w:tc>
          <w:tcPr>
            <w:tcW w:w="295" w:type="pct"/>
            <w:tcBorders>
              <w:top w:val="nil"/>
              <w:left w:val="nil"/>
              <w:bottom w:val="nil"/>
              <w:right w:val="nil"/>
            </w:tcBorders>
            <w:shd w:val="clear" w:color="auto" w:fill="auto"/>
            <w:noWrap/>
            <w:vAlign w:val="bottom"/>
            <w:hideMark/>
            <w:tcPrChange w:id="12995" w:author="Steve Barbeaux" w:date="2022-10-10T12:23:00Z">
              <w:tcPr>
                <w:tcW w:w="295" w:type="pct"/>
                <w:gridSpan w:val="2"/>
                <w:tcBorders>
                  <w:top w:val="nil"/>
                  <w:left w:val="nil"/>
                  <w:bottom w:val="nil"/>
                  <w:right w:val="nil"/>
                </w:tcBorders>
                <w:shd w:val="clear" w:color="auto" w:fill="auto"/>
                <w:noWrap/>
                <w:hideMark/>
              </w:tcPr>
            </w:tcPrChange>
          </w:tcPr>
          <w:p w14:paraId="7DE03329" w14:textId="0DFF9A99" w:rsidR="0060718B" w:rsidRPr="0060718B" w:rsidRDefault="0060718B" w:rsidP="0060718B">
            <w:pPr>
              <w:spacing w:after="0"/>
              <w:jc w:val="right"/>
              <w:rPr>
                <w:color w:val="000000"/>
                <w:sz w:val="16"/>
                <w:szCs w:val="16"/>
                <w:rPrChange w:id="12996" w:author="Steve Barbeaux" w:date="2022-10-10T12:25:00Z">
                  <w:rPr>
                    <w:color w:val="000000"/>
                    <w:sz w:val="14"/>
                    <w:szCs w:val="14"/>
                  </w:rPr>
                </w:rPrChange>
              </w:rPr>
            </w:pPr>
            <w:ins w:id="12997" w:author="Steve Barbeaux" w:date="2022-10-10T12:23:00Z">
              <w:r w:rsidRPr="0060718B">
                <w:rPr>
                  <w:color w:val="000000"/>
                  <w:sz w:val="16"/>
                  <w:szCs w:val="16"/>
                  <w:rPrChange w:id="12998" w:author="Steve Barbeaux" w:date="2022-10-10T12:25:00Z">
                    <w:rPr>
                      <w:rFonts w:ascii="Calibri" w:hAnsi="Calibri" w:cs="Calibri"/>
                      <w:color w:val="000000"/>
                      <w:szCs w:val="22"/>
                    </w:rPr>
                  </w:rPrChange>
                </w:rPr>
                <w:t>4.37</w:t>
              </w:r>
            </w:ins>
            <w:del w:id="12999" w:author="Steve Barbeaux" w:date="2022-10-10T12:23:00Z">
              <w:r w:rsidRPr="0060718B" w:rsidDel="00FF3B86">
                <w:rPr>
                  <w:sz w:val="16"/>
                  <w:szCs w:val="16"/>
                  <w:rPrChange w:id="13000" w:author="Steve Barbeaux" w:date="2022-10-10T12:25:00Z">
                    <w:rPr>
                      <w:sz w:val="14"/>
                      <w:szCs w:val="14"/>
                    </w:rPr>
                  </w:rPrChange>
                </w:rPr>
                <w:delText>4.17</w:delText>
              </w:r>
            </w:del>
          </w:p>
        </w:tc>
        <w:tc>
          <w:tcPr>
            <w:tcW w:w="295" w:type="pct"/>
            <w:tcBorders>
              <w:top w:val="nil"/>
              <w:left w:val="nil"/>
              <w:bottom w:val="nil"/>
              <w:right w:val="nil"/>
            </w:tcBorders>
            <w:shd w:val="clear" w:color="auto" w:fill="auto"/>
            <w:noWrap/>
            <w:vAlign w:val="bottom"/>
            <w:hideMark/>
            <w:tcPrChange w:id="13001" w:author="Steve Barbeaux" w:date="2022-10-10T12:23:00Z">
              <w:tcPr>
                <w:tcW w:w="295" w:type="pct"/>
                <w:gridSpan w:val="2"/>
                <w:tcBorders>
                  <w:top w:val="nil"/>
                  <w:left w:val="nil"/>
                  <w:bottom w:val="nil"/>
                  <w:right w:val="nil"/>
                </w:tcBorders>
                <w:shd w:val="clear" w:color="auto" w:fill="auto"/>
                <w:noWrap/>
                <w:hideMark/>
              </w:tcPr>
            </w:tcPrChange>
          </w:tcPr>
          <w:p w14:paraId="1D179625" w14:textId="5C6D53E9" w:rsidR="0060718B" w:rsidRPr="0060718B" w:rsidRDefault="0060718B" w:rsidP="0060718B">
            <w:pPr>
              <w:spacing w:after="0"/>
              <w:jc w:val="right"/>
              <w:rPr>
                <w:color w:val="000000"/>
                <w:sz w:val="16"/>
                <w:szCs w:val="16"/>
                <w:rPrChange w:id="13002" w:author="Steve Barbeaux" w:date="2022-10-10T12:25:00Z">
                  <w:rPr>
                    <w:color w:val="000000"/>
                    <w:sz w:val="14"/>
                    <w:szCs w:val="14"/>
                  </w:rPr>
                </w:rPrChange>
              </w:rPr>
            </w:pPr>
            <w:ins w:id="13003" w:author="Steve Barbeaux" w:date="2022-10-10T12:23:00Z">
              <w:r w:rsidRPr="0060718B">
                <w:rPr>
                  <w:color w:val="000000"/>
                  <w:sz w:val="16"/>
                  <w:szCs w:val="16"/>
                  <w:rPrChange w:id="13004" w:author="Steve Barbeaux" w:date="2022-10-10T12:25:00Z">
                    <w:rPr>
                      <w:rFonts w:ascii="Calibri" w:hAnsi="Calibri" w:cs="Calibri"/>
                      <w:color w:val="000000"/>
                      <w:szCs w:val="22"/>
                    </w:rPr>
                  </w:rPrChange>
                </w:rPr>
                <w:t>5.50</w:t>
              </w:r>
            </w:ins>
            <w:del w:id="13005" w:author="Steve Barbeaux" w:date="2022-10-10T12:23:00Z">
              <w:r w:rsidRPr="0060718B" w:rsidDel="00FF3B86">
                <w:rPr>
                  <w:sz w:val="16"/>
                  <w:szCs w:val="16"/>
                  <w:rPrChange w:id="13006" w:author="Steve Barbeaux" w:date="2022-10-10T12:25:00Z">
                    <w:rPr>
                      <w:sz w:val="14"/>
                      <w:szCs w:val="14"/>
                    </w:rPr>
                  </w:rPrChange>
                </w:rPr>
                <w:delText>5.31</w:delText>
              </w:r>
            </w:del>
          </w:p>
        </w:tc>
        <w:tc>
          <w:tcPr>
            <w:tcW w:w="295" w:type="pct"/>
            <w:tcBorders>
              <w:top w:val="nil"/>
              <w:left w:val="nil"/>
              <w:bottom w:val="nil"/>
              <w:right w:val="nil"/>
            </w:tcBorders>
            <w:shd w:val="clear" w:color="auto" w:fill="auto"/>
            <w:noWrap/>
            <w:vAlign w:val="bottom"/>
            <w:hideMark/>
            <w:tcPrChange w:id="13007" w:author="Steve Barbeaux" w:date="2022-10-10T12:23:00Z">
              <w:tcPr>
                <w:tcW w:w="295" w:type="pct"/>
                <w:tcBorders>
                  <w:top w:val="nil"/>
                  <w:left w:val="nil"/>
                  <w:bottom w:val="nil"/>
                  <w:right w:val="nil"/>
                </w:tcBorders>
                <w:shd w:val="clear" w:color="auto" w:fill="auto"/>
                <w:noWrap/>
                <w:hideMark/>
              </w:tcPr>
            </w:tcPrChange>
          </w:tcPr>
          <w:p w14:paraId="2CE7D2CC" w14:textId="472A8BAB" w:rsidR="0060718B" w:rsidRPr="0060718B" w:rsidRDefault="0060718B" w:rsidP="0060718B">
            <w:pPr>
              <w:spacing w:after="0"/>
              <w:jc w:val="right"/>
              <w:rPr>
                <w:color w:val="000000"/>
                <w:sz w:val="16"/>
                <w:szCs w:val="16"/>
                <w:rPrChange w:id="13008" w:author="Steve Barbeaux" w:date="2022-10-10T12:25:00Z">
                  <w:rPr>
                    <w:color w:val="000000"/>
                    <w:sz w:val="14"/>
                    <w:szCs w:val="14"/>
                  </w:rPr>
                </w:rPrChange>
              </w:rPr>
            </w:pPr>
            <w:ins w:id="13009" w:author="Steve Barbeaux" w:date="2022-10-10T12:23:00Z">
              <w:r w:rsidRPr="0060718B">
                <w:rPr>
                  <w:color w:val="000000"/>
                  <w:sz w:val="16"/>
                  <w:szCs w:val="16"/>
                  <w:rPrChange w:id="13010" w:author="Steve Barbeaux" w:date="2022-10-10T12:25:00Z">
                    <w:rPr>
                      <w:rFonts w:ascii="Calibri" w:hAnsi="Calibri" w:cs="Calibri"/>
                      <w:color w:val="000000"/>
                      <w:szCs w:val="22"/>
                    </w:rPr>
                  </w:rPrChange>
                </w:rPr>
                <w:t>27.16</w:t>
              </w:r>
            </w:ins>
            <w:del w:id="13011" w:author="Steve Barbeaux" w:date="2022-10-10T12:23:00Z">
              <w:r w:rsidRPr="0060718B" w:rsidDel="00FF3B86">
                <w:rPr>
                  <w:sz w:val="16"/>
                  <w:szCs w:val="16"/>
                  <w:rPrChange w:id="13012" w:author="Steve Barbeaux" w:date="2022-10-10T12:25:00Z">
                    <w:rPr>
                      <w:sz w:val="14"/>
                      <w:szCs w:val="14"/>
                    </w:rPr>
                  </w:rPrChange>
                </w:rPr>
                <w:delText>25.99</w:delText>
              </w:r>
            </w:del>
          </w:p>
        </w:tc>
        <w:tc>
          <w:tcPr>
            <w:tcW w:w="295" w:type="pct"/>
            <w:tcBorders>
              <w:top w:val="nil"/>
              <w:left w:val="nil"/>
              <w:bottom w:val="nil"/>
              <w:right w:val="nil"/>
            </w:tcBorders>
            <w:shd w:val="clear" w:color="auto" w:fill="auto"/>
            <w:noWrap/>
            <w:vAlign w:val="bottom"/>
            <w:hideMark/>
            <w:tcPrChange w:id="13013" w:author="Steve Barbeaux" w:date="2022-10-10T12:23:00Z">
              <w:tcPr>
                <w:tcW w:w="295" w:type="pct"/>
                <w:gridSpan w:val="2"/>
                <w:tcBorders>
                  <w:top w:val="nil"/>
                  <w:left w:val="nil"/>
                  <w:bottom w:val="nil"/>
                  <w:right w:val="nil"/>
                </w:tcBorders>
                <w:shd w:val="clear" w:color="auto" w:fill="auto"/>
                <w:noWrap/>
                <w:hideMark/>
              </w:tcPr>
            </w:tcPrChange>
          </w:tcPr>
          <w:p w14:paraId="548EAF47" w14:textId="2BC04BB2" w:rsidR="0060718B" w:rsidRPr="0060718B" w:rsidRDefault="0060718B" w:rsidP="0060718B">
            <w:pPr>
              <w:spacing w:after="0"/>
              <w:jc w:val="right"/>
              <w:rPr>
                <w:color w:val="000000"/>
                <w:sz w:val="16"/>
                <w:szCs w:val="16"/>
                <w:rPrChange w:id="13014" w:author="Steve Barbeaux" w:date="2022-10-10T12:25:00Z">
                  <w:rPr>
                    <w:color w:val="000000"/>
                    <w:sz w:val="14"/>
                    <w:szCs w:val="14"/>
                  </w:rPr>
                </w:rPrChange>
              </w:rPr>
            </w:pPr>
            <w:ins w:id="13015" w:author="Steve Barbeaux" w:date="2022-10-10T12:23:00Z">
              <w:r w:rsidRPr="0060718B">
                <w:rPr>
                  <w:color w:val="000000"/>
                  <w:sz w:val="16"/>
                  <w:szCs w:val="16"/>
                  <w:rPrChange w:id="13016" w:author="Steve Barbeaux" w:date="2022-10-10T12:25:00Z">
                    <w:rPr>
                      <w:rFonts w:ascii="Calibri" w:hAnsi="Calibri" w:cs="Calibri"/>
                      <w:color w:val="000000"/>
                      <w:szCs w:val="22"/>
                    </w:rPr>
                  </w:rPrChange>
                </w:rPr>
                <w:t>6.08</w:t>
              </w:r>
            </w:ins>
            <w:del w:id="13017" w:author="Steve Barbeaux" w:date="2022-10-10T12:23:00Z">
              <w:r w:rsidRPr="0060718B" w:rsidDel="00FF3B86">
                <w:rPr>
                  <w:sz w:val="16"/>
                  <w:szCs w:val="16"/>
                  <w:rPrChange w:id="13018" w:author="Steve Barbeaux" w:date="2022-10-10T12:25:00Z">
                    <w:rPr>
                      <w:sz w:val="14"/>
                      <w:szCs w:val="14"/>
                    </w:rPr>
                  </w:rPrChange>
                </w:rPr>
                <w:delText>5.96</w:delText>
              </w:r>
            </w:del>
          </w:p>
        </w:tc>
        <w:tc>
          <w:tcPr>
            <w:tcW w:w="295" w:type="pct"/>
            <w:tcBorders>
              <w:top w:val="nil"/>
              <w:left w:val="nil"/>
              <w:bottom w:val="nil"/>
              <w:right w:val="nil"/>
            </w:tcBorders>
            <w:shd w:val="clear" w:color="auto" w:fill="auto"/>
            <w:noWrap/>
            <w:vAlign w:val="bottom"/>
            <w:hideMark/>
            <w:tcPrChange w:id="13019" w:author="Steve Barbeaux" w:date="2022-10-10T12:23:00Z">
              <w:tcPr>
                <w:tcW w:w="295" w:type="pct"/>
                <w:gridSpan w:val="2"/>
                <w:tcBorders>
                  <w:top w:val="nil"/>
                  <w:left w:val="nil"/>
                  <w:bottom w:val="nil"/>
                  <w:right w:val="nil"/>
                </w:tcBorders>
                <w:shd w:val="clear" w:color="auto" w:fill="auto"/>
                <w:noWrap/>
                <w:hideMark/>
              </w:tcPr>
            </w:tcPrChange>
          </w:tcPr>
          <w:p w14:paraId="00E72877" w14:textId="1BE5011C" w:rsidR="0060718B" w:rsidRPr="0060718B" w:rsidRDefault="0060718B" w:rsidP="0060718B">
            <w:pPr>
              <w:spacing w:after="0"/>
              <w:jc w:val="right"/>
              <w:rPr>
                <w:color w:val="000000"/>
                <w:sz w:val="16"/>
                <w:szCs w:val="16"/>
                <w:rPrChange w:id="13020" w:author="Steve Barbeaux" w:date="2022-10-10T12:25:00Z">
                  <w:rPr>
                    <w:color w:val="000000"/>
                    <w:sz w:val="14"/>
                    <w:szCs w:val="14"/>
                  </w:rPr>
                </w:rPrChange>
              </w:rPr>
            </w:pPr>
            <w:ins w:id="13021" w:author="Steve Barbeaux" w:date="2022-10-10T12:23:00Z">
              <w:r w:rsidRPr="0060718B">
                <w:rPr>
                  <w:color w:val="000000"/>
                  <w:sz w:val="16"/>
                  <w:szCs w:val="16"/>
                  <w:rPrChange w:id="13022" w:author="Steve Barbeaux" w:date="2022-10-10T12:25:00Z">
                    <w:rPr>
                      <w:rFonts w:ascii="Calibri" w:hAnsi="Calibri" w:cs="Calibri"/>
                      <w:color w:val="000000"/>
                      <w:szCs w:val="22"/>
                    </w:rPr>
                  </w:rPrChange>
                </w:rPr>
                <w:t>11.82</w:t>
              </w:r>
            </w:ins>
            <w:del w:id="13023" w:author="Steve Barbeaux" w:date="2022-10-10T12:23:00Z">
              <w:r w:rsidRPr="0060718B" w:rsidDel="00FF3B86">
                <w:rPr>
                  <w:sz w:val="16"/>
                  <w:szCs w:val="16"/>
                  <w:rPrChange w:id="13024" w:author="Steve Barbeaux" w:date="2022-10-10T12:25:00Z">
                    <w:rPr>
                      <w:sz w:val="14"/>
                      <w:szCs w:val="14"/>
                    </w:rPr>
                  </w:rPrChange>
                </w:rPr>
                <w:delText>11.81</w:delText>
              </w:r>
            </w:del>
          </w:p>
        </w:tc>
        <w:tc>
          <w:tcPr>
            <w:tcW w:w="295" w:type="pct"/>
            <w:tcBorders>
              <w:top w:val="nil"/>
              <w:left w:val="nil"/>
              <w:bottom w:val="nil"/>
              <w:right w:val="nil"/>
            </w:tcBorders>
            <w:shd w:val="clear" w:color="auto" w:fill="auto"/>
            <w:noWrap/>
            <w:vAlign w:val="bottom"/>
            <w:hideMark/>
            <w:tcPrChange w:id="13025" w:author="Steve Barbeaux" w:date="2022-10-10T12:23:00Z">
              <w:tcPr>
                <w:tcW w:w="295" w:type="pct"/>
                <w:tcBorders>
                  <w:top w:val="nil"/>
                  <w:left w:val="nil"/>
                  <w:bottom w:val="nil"/>
                  <w:right w:val="nil"/>
                </w:tcBorders>
                <w:shd w:val="clear" w:color="auto" w:fill="auto"/>
                <w:noWrap/>
                <w:hideMark/>
              </w:tcPr>
            </w:tcPrChange>
          </w:tcPr>
          <w:p w14:paraId="3F07FF66" w14:textId="2975B01E" w:rsidR="0060718B" w:rsidRPr="0060718B" w:rsidRDefault="0060718B" w:rsidP="0060718B">
            <w:pPr>
              <w:spacing w:after="0"/>
              <w:jc w:val="right"/>
              <w:rPr>
                <w:color w:val="000000"/>
                <w:sz w:val="16"/>
                <w:szCs w:val="16"/>
                <w:rPrChange w:id="13026" w:author="Steve Barbeaux" w:date="2022-10-10T12:25:00Z">
                  <w:rPr>
                    <w:color w:val="000000"/>
                    <w:sz w:val="14"/>
                    <w:szCs w:val="14"/>
                  </w:rPr>
                </w:rPrChange>
              </w:rPr>
            </w:pPr>
            <w:ins w:id="13027" w:author="Steve Barbeaux" w:date="2022-10-10T12:23:00Z">
              <w:r w:rsidRPr="0060718B">
                <w:rPr>
                  <w:color w:val="000000"/>
                  <w:sz w:val="16"/>
                  <w:szCs w:val="16"/>
                  <w:rPrChange w:id="13028" w:author="Steve Barbeaux" w:date="2022-10-10T12:25:00Z">
                    <w:rPr>
                      <w:rFonts w:ascii="Calibri" w:hAnsi="Calibri" w:cs="Calibri"/>
                      <w:color w:val="000000"/>
                      <w:szCs w:val="22"/>
                    </w:rPr>
                  </w:rPrChange>
                </w:rPr>
                <w:t>1.29</w:t>
              </w:r>
            </w:ins>
            <w:del w:id="13029" w:author="Steve Barbeaux" w:date="2022-10-10T12:23:00Z">
              <w:r w:rsidRPr="0060718B" w:rsidDel="00FF3B86">
                <w:rPr>
                  <w:sz w:val="16"/>
                  <w:szCs w:val="16"/>
                  <w:rPrChange w:id="13030" w:author="Steve Barbeaux" w:date="2022-10-10T12:25:00Z">
                    <w:rPr>
                      <w:sz w:val="14"/>
                      <w:szCs w:val="14"/>
                    </w:rPr>
                  </w:rPrChange>
                </w:rPr>
                <w:delText>1.34</w:delText>
              </w:r>
            </w:del>
          </w:p>
        </w:tc>
        <w:tc>
          <w:tcPr>
            <w:tcW w:w="295" w:type="pct"/>
            <w:tcBorders>
              <w:top w:val="nil"/>
              <w:left w:val="nil"/>
              <w:bottom w:val="nil"/>
              <w:right w:val="nil"/>
            </w:tcBorders>
            <w:shd w:val="clear" w:color="auto" w:fill="auto"/>
            <w:noWrap/>
            <w:vAlign w:val="bottom"/>
            <w:hideMark/>
            <w:tcPrChange w:id="13031" w:author="Steve Barbeaux" w:date="2022-10-10T12:23:00Z">
              <w:tcPr>
                <w:tcW w:w="295" w:type="pct"/>
                <w:gridSpan w:val="2"/>
                <w:tcBorders>
                  <w:top w:val="nil"/>
                  <w:left w:val="nil"/>
                  <w:bottom w:val="nil"/>
                  <w:right w:val="nil"/>
                </w:tcBorders>
                <w:shd w:val="clear" w:color="auto" w:fill="auto"/>
                <w:noWrap/>
                <w:hideMark/>
              </w:tcPr>
            </w:tcPrChange>
          </w:tcPr>
          <w:p w14:paraId="30DDBF4D" w14:textId="4090325B" w:rsidR="0060718B" w:rsidRPr="0060718B" w:rsidRDefault="0060718B" w:rsidP="0060718B">
            <w:pPr>
              <w:spacing w:after="0"/>
              <w:jc w:val="right"/>
              <w:rPr>
                <w:color w:val="000000"/>
                <w:sz w:val="16"/>
                <w:szCs w:val="16"/>
                <w:rPrChange w:id="13032" w:author="Steve Barbeaux" w:date="2022-10-10T12:25:00Z">
                  <w:rPr>
                    <w:color w:val="000000"/>
                    <w:sz w:val="14"/>
                    <w:szCs w:val="14"/>
                  </w:rPr>
                </w:rPrChange>
              </w:rPr>
            </w:pPr>
            <w:ins w:id="13033" w:author="Steve Barbeaux" w:date="2022-10-10T12:23:00Z">
              <w:r w:rsidRPr="0060718B">
                <w:rPr>
                  <w:color w:val="000000"/>
                  <w:sz w:val="16"/>
                  <w:szCs w:val="16"/>
                  <w:rPrChange w:id="13034" w:author="Steve Barbeaux" w:date="2022-10-10T12:25:00Z">
                    <w:rPr>
                      <w:rFonts w:ascii="Calibri" w:hAnsi="Calibri" w:cs="Calibri"/>
                      <w:color w:val="000000"/>
                      <w:szCs w:val="22"/>
                    </w:rPr>
                  </w:rPrChange>
                </w:rPr>
                <w:t>0.72</w:t>
              </w:r>
            </w:ins>
            <w:del w:id="13035" w:author="Steve Barbeaux" w:date="2022-10-10T12:23:00Z">
              <w:r w:rsidRPr="0060718B" w:rsidDel="00FF3B86">
                <w:rPr>
                  <w:sz w:val="16"/>
                  <w:szCs w:val="16"/>
                  <w:rPrChange w:id="13036" w:author="Steve Barbeaux" w:date="2022-10-10T12:25:00Z">
                    <w:rPr>
                      <w:sz w:val="14"/>
                      <w:szCs w:val="14"/>
                    </w:rPr>
                  </w:rPrChange>
                </w:rPr>
                <w:delText>0.75</w:delText>
              </w:r>
            </w:del>
          </w:p>
        </w:tc>
        <w:tc>
          <w:tcPr>
            <w:tcW w:w="295" w:type="pct"/>
            <w:tcBorders>
              <w:top w:val="nil"/>
              <w:left w:val="nil"/>
              <w:bottom w:val="nil"/>
              <w:right w:val="nil"/>
            </w:tcBorders>
            <w:shd w:val="clear" w:color="auto" w:fill="auto"/>
            <w:noWrap/>
            <w:vAlign w:val="bottom"/>
            <w:hideMark/>
            <w:tcPrChange w:id="13037" w:author="Steve Barbeaux" w:date="2022-10-10T12:23:00Z">
              <w:tcPr>
                <w:tcW w:w="295" w:type="pct"/>
                <w:gridSpan w:val="2"/>
                <w:tcBorders>
                  <w:top w:val="nil"/>
                  <w:left w:val="nil"/>
                  <w:bottom w:val="nil"/>
                  <w:right w:val="nil"/>
                </w:tcBorders>
                <w:shd w:val="clear" w:color="auto" w:fill="auto"/>
                <w:noWrap/>
                <w:hideMark/>
              </w:tcPr>
            </w:tcPrChange>
          </w:tcPr>
          <w:p w14:paraId="4600CAB5" w14:textId="53DF33AD" w:rsidR="0060718B" w:rsidRPr="0060718B" w:rsidRDefault="0060718B" w:rsidP="0060718B">
            <w:pPr>
              <w:spacing w:after="0"/>
              <w:jc w:val="right"/>
              <w:rPr>
                <w:color w:val="000000"/>
                <w:sz w:val="16"/>
                <w:szCs w:val="16"/>
                <w:rPrChange w:id="13038" w:author="Steve Barbeaux" w:date="2022-10-10T12:25:00Z">
                  <w:rPr>
                    <w:color w:val="000000"/>
                    <w:sz w:val="14"/>
                    <w:szCs w:val="14"/>
                  </w:rPr>
                </w:rPrChange>
              </w:rPr>
            </w:pPr>
            <w:ins w:id="13039" w:author="Steve Barbeaux" w:date="2022-10-10T12:23:00Z">
              <w:r w:rsidRPr="0060718B">
                <w:rPr>
                  <w:color w:val="000000"/>
                  <w:sz w:val="16"/>
                  <w:szCs w:val="16"/>
                  <w:rPrChange w:id="13040" w:author="Steve Barbeaux" w:date="2022-10-10T12:25:00Z">
                    <w:rPr>
                      <w:rFonts w:ascii="Calibri" w:hAnsi="Calibri" w:cs="Calibri"/>
                      <w:color w:val="000000"/>
                      <w:szCs w:val="22"/>
                    </w:rPr>
                  </w:rPrChange>
                </w:rPr>
                <w:t>18.11</w:t>
              </w:r>
            </w:ins>
            <w:del w:id="13041" w:author="Steve Barbeaux" w:date="2022-10-10T12:23:00Z">
              <w:r w:rsidRPr="0060718B" w:rsidDel="00FF3B86">
                <w:rPr>
                  <w:sz w:val="16"/>
                  <w:szCs w:val="16"/>
                  <w:rPrChange w:id="13042" w:author="Steve Barbeaux" w:date="2022-10-10T12:25:00Z">
                    <w:rPr>
                      <w:sz w:val="14"/>
                      <w:szCs w:val="14"/>
                    </w:rPr>
                  </w:rPrChange>
                </w:rPr>
                <w:delText>19.31</w:delText>
              </w:r>
            </w:del>
          </w:p>
        </w:tc>
        <w:tc>
          <w:tcPr>
            <w:tcW w:w="295" w:type="pct"/>
            <w:tcBorders>
              <w:top w:val="nil"/>
              <w:left w:val="nil"/>
              <w:bottom w:val="nil"/>
              <w:right w:val="nil"/>
            </w:tcBorders>
            <w:shd w:val="clear" w:color="auto" w:fill="auto"/>
            <w:noWrap/>
            <w:vAlign w:val="bottom"/>
            <w:hideMark/>
            <w:tcPrChange w:id="13043" w:author="Steve Barbeaux" w:date="2022-10-10T12:23:00Z">
              <w:tcPr>
                <w:tcW w:w="295" w:type="pct"/>
                <w:gridSpan w:val="2"/>
                <w:tcBorders>
                  <w:top w:val="nil"/>
                  <w:left w:val="nil"/>
                  <w:bottom w:val="nil"/>
                  <w:right w:val="nil"/>
                </w:tcBorders>
                <w:shd w:val="clear" w:color="auto" w:fill="auto"/>
                <w:noWrap/>
                <w:hideMark/>
              </w:tcPr>
            </w:tcPrChange>
          </w:tcPr>
          <w:p w14:paraId="276D6483" w14:textId="6D1F0139" w:rsidR="0060718B" w:rsidRPr="0060718B" w:rsidRDefault="0060718B" w:rsidP="0060718B">
            <w:pPr>
              <w:spacing w:after="0"/>
              <w:jc w:val="right"/>
              <w:rPr>
                <w:color w:val="000000"/>
                <w:sz w:val="16"/>
                <w:szCs w:val="16"/>
                <w:rPrChange w:id="13044" w:author="Steve Barbeaux" w:date="2022-10-10T12:25:00Z">
                  <w:rPr>
                    <w:color w:val="000000"/>
                    <w:sz w:val="14"/>
                    <w:szCs w:val="14"/>
                  </w:rPr>
                </w:rPrChange>
              </w:rPr>
            </w:pPr>
            <w:ins w:id="13045" w:author="Steve Barbeaux" w:date="2022-10-10T12:23:00Z">
              <w:r w:rsidRPr="0060718B">
                <w:rPr>
                  <w:color w:val="000000"/>
                  <w:sz w:val="16"/>
                  <w:szCs w:val="16"/>
                  <w:rPrChange w:id="13046" w:author="Steve Barbeaux" w:date="2022-10-10T12:25:00Z">
                    <w:rPr>
                      <w:rFonts w:ascii="Calibri" w:hAnsi="Calibri" w:cs="Calibri"/>
                      <w:color w:val="000000"/>
                      <w:szCs w:val="22"/>
                    </w:rPr>
                  </w:rPrChange>
                </w:rPr>
                <w:t>1.26</w:t>
              </w:r>
            </w:ins>
            <w:del w:id="13047" w:author="Steve Barbeaux" w:date="2022-10-10T12:23:00Z">
              <w:r w:rsidRPr="0060718B" w:rsidDel="00FF3B86">
                <w:rPr>
                  <w:sz w:val="16"/>
                  <w:szCs w:val="16"/>
                  <w:rPrChange w:id="13048" w:author="Steve Barbeaux" w:date="2022-10-10T12:25:00Z">
                    <w:rPr>
                      <w:sz w:val="14"/>
                      <w:szCs w:val="14"/>
                    </w:rPr>
                  </w:rPrChange>
                </w:rPr>
                <w:delText>1.38</w:delText>
              </w:r>
            </w:del>
          </w:p>
        </w:tc>
        <w:tc>
          <w:tcPr>
            <w:tcW w:w="295" w:type="pct"/>
            <w:tcBorders>
              <w:top w:val="nil"/>
              <w:left w:val="nil"/>
              <w:bottom w:val="nil"/>
              <w:right w:val="nil"/>
            </w:tcBorders>
            <w:shd w:val="clear" w:color="auto" w:fill="auto"/>
            <w:noWrap/>
            <w:vAlign w:val="bottom"/>
            <w:hideMark/>
            <w:tcPrChange w:id="13049" w:author="Steve Barbeaux" w:date="2022-10-10T12:23:00Z">
              <w:tcPr>
                <w:tcW w:w="295" w:type="pct"/>
                <w:tcBorders>
                  <w:top w:val="nil"/>
                  <w:left w:val="nil"/>
                  <w:bottom w:val="nil"/>
                  <w:right w:val="nil"/>
                </w:tcBorders>
                <w:shd w:val="clear" w:color="auto" w:fill="auto"/>
                <w:noWrap/>
                <w:hideMark/>
              </w:tcPr>
            </w:tcPrChange>
          </w:tcPr>
          <w:p w14:paraId="2AB5B881" w14:textId="725A80FF" w:rsidR="0060718B" w:rsidRPr="0060718B" w:rsidRDefault="0060718B" w:rsidP="0060718B">
            <w:pPr>
              <w:spacing w:after="0"/>
              <w:jc w:val="right"/>
              <w:rPr>
                <w:color w:val="000000"/>
                <w:sz w:val="16"/>
                <w:szCs w:val="16"/>
                <w:rPrChange w:id="13050" w:author="Steve Barbeaux" w:date="2022-10-10T12:25:00Z">
                  <w:rPr>
                    <w:color w:val="000000"/>
                    <w:sz w:val="14"/>
                    <w:szCs w:val="14"/>
                  </w:rPr>
                </w:rPrChange>
              </w:rPr>
            </w:pPr>
            <w:ins w:id="13051" w:author="Steve Barbeaux" w:date="2022-10-10T12:23:00Z">
              <w:r w:rsidRPr="0060718B">
                <w:rPr>
                  <w:color w:val="000000"/>
                  <w:sz w:val="16"/>
                  <w:szCs w:val="16"/>
                  <w:rPrChange w:id="13052" w:author="Steve Barbeaux" w:date="2022-10-10T12:25:00Z">
                    <w:rPr>
                      <w:rFonts w:ascii="Calibri" w:hAnsi="Calibri" w:cs="Calibri"/>
                      <w:color w:val="000000"/>
                      <w:szCs w:val="22"/>
                    </w:rPr>
                  </w:rPrChange>
                </w:rPr>
                <w:t>0.92</w:t>
              </w:r>
            </w:ins>
            <w:del w:id="13053" w:author="Steve Barbeaux" w:date="2022-10-10T12:23:00Z">
              <w:r w:rsidRPr="0060718B" w:rsidDel="00FF3B86">
                <w:rPr>
                  <w:sz w:val="16"/>
                  <w:szCs w:val="16"/>
                  <w:rPrChange w:id="13054" w:author="Steve Barbeaux" w:date="2022-10-10T12:25:00Z">
                    <w:rPr>
                      <w:sz w:val="14"/>
                      <w:szCs w:val="14"/>
                    </w:rPr>
                  </w:rPrChange>
                </w:rPr>
                <w:delText>1.02</w:delText>
              </w:r>
            </w:del>
          </w:p>
        </w:tc>
        <w:tc>
          <w:tcPr>
            <w:tcW w:w="295" w:type="pct"/>
            <w:tcBorders>
              <w:top w:val="nil"/>
              <w:left w:val="nil"/>
              <w:bottom w:val="nil"/>
              <w:right w:val="nil"/>
            </w:tcBorders>
            <w:shd w:val="clear" w:color="auto" w:fill="auto"/>
            <w:noWrap/>
            <w:vAlign w:val="bottom"/>
            <w:hideMark/>
            <w:tcPrChange w:id="13055" w:author="Steve Barbeaux" w:date="2022-10-10T12:23:00Z">
              <w:tcPr>
                <w:tcW w:w="295" w:type="pct"/>
                <w:gridSpan w:val="2"/>
                <w:tcBorders>
                  <w:top w:val="nil"/>
                  <w:left w:val="nil"/>
                  <w:bottom w:val="nil"/>
                  <w:right w:val="nil"/>
                </w:tcBorders>
                <w:shd w:val="clear" w:color="auto" w:fill="auto"/>
                <w:noWrap/>
                <w:hideMark/>
              </w:tcPr>
            </w:tcPrChange>
          </w:tcPr>
          <w:p w14:paraId="1873E836" w14:textId="2D212CE5" w:rsidR="0060718B" w:rsidRPr="0060718B" w:rsidRDefault="0060718B" w:rsidP="0060718B">
            <w:pPr>
              <w:spacing w:after="0"/>
              <w:jc w:val="right"/>
              <w:rPr>
                <w:color w:val="000000"/>
                <w:sz w:val="16"/>
                <w:szCs w:val="16"/>
                <w:rPrChange w:id="13056" w:author="Steve Barbeaux" w:date="2022-10-10T12:25:00Z">
                  <w:rPr>
                    <w:color w:val="000000"/>
                    <w:sz w:val="14"/>
                    <w:szCs w:val="14"/>
                  </w:rPr>
                </w:rPrChange>
              </w:rPr>
            </w:pPr>
            <w:ins w:id="13057" w:author="Steve Barbeaux" w:date="2022-10-10T12:23:00Z">
              <w:r w:rsidRPr="0060718B">
                <w:rPr>
                  <w:color w:val="000000"/>
                  <w:sz w:val="16"/>
                  <w:szCs w:val="16"/>
                  <w:rPrChange w:id="13058" w:author="Steve Barbeaux" w:date="2022-10-10T12:25:00Z">
                    <w:rPr>
                      <w:rFonts w:ascii="Calibri" w:hAnsi="Calibri" w:cs="Calibri"/>
                      <w:color w:val="000000"/>
                      <w:szCs w:val="22"/>
                    </w:rPr>
                  </w:rPrChange>
                </w:rPr>
                <w:t>2.58</w:t>
              </w:r>
            </w:ins>
            <w:del w:id="13059" w:author="Steve Barbeaux" w:date="2022-10-10T12:23:00Z">
              <w:r w:rsidRPr="0060718B" w:rsidDel="00FF3B86">
                <w:rPr>
                  <w:sz w:val="16"/>
                  <w:szCs w:val="16"/>
                  <w:rPrChange w:id="13060" w:author="Steve Barbeaux" w:date="2022-10-10T12:25:00Z">
                    <w:rPr>
                      <w:sz w:val="14"/>
                      <w:szCs w:val="14"/>
                    </w:rPr>
                  </w:rPrChange>
                </w:rPr>
                <w:delText>2.93</w:delText>
              </w:r>
            </w:del>
          </w:p>
        </w:tc>
        <w:tc>
          <w:tcPr>
            <w:tcW w:w="295" w:type="pct"/>
            <w:tcBorders>
              <w:top w:val="nil"/>
              <w:left w:val="nil"/>
              <w:bottom w:val="nil"/>
              <w:right w:val="nil"/>
            </w:tcBorders>
            <w:shd w:val="clear" w:color="auto" w:fill="auto"/>
            <w:noWrap/>
            <w:vAlign w:val="bottom"/>
            <w:hideMark/>
            <w:tcPrChange w:id="13061" w:author="Steve Barbeaux" w:date="2022-10-10T12:23:00Z">
              <w:tcPr>
                <w:tcW w:w="295" w:type="pct"/>
                <w:gridSpan w:val="2"/>
                <w:tcBorders>
                  <w:top w:val="nil"/>
                  <w:left w:val="nil"/>
                  <w:bottom w:val="nil"/>
                  <w:right w:val="nil"/>
                </w:tcBorders>
                <w:shd w:val="clear" w:color="auto" w:fill="auto"/>
                <w:noWrap/>
                <w:hideMark/>
              </w:tcPr>
            </w:tcPrChange>
          </w:tcPr>
          <w:p w14:paraId="31A00DB3" w14:textId="3B0EDB9B" w:rsidR="0060718B" w:rsidRPr="0060718B" w:rsidRDefault="0060718B" w:rsidP="0060718B">
            <w:pPr>
              <w:spacing w:after="0"/>
              <w:jc w:val="right"/>
              <w:rPr>
                <w:color w:val="000000"/>
                <w:sz w:val="16"/>
                <w:szCs w:val="16"/>
                <w:vertAlign w:val="subscript"/>
                <w:rPrChange w:id="13062" w:author="Steve Barbeaux" w:date="2022-10-10T12:25:00Z">
                  <w:rPr>
                    <w:color w:val="000000"/>
                    <w:sz w:val="14"/>
                    <w:szCs w:val="14"/>
                    <w:vertAlign w:val="subscript"/>
                  </w:rPr>
                </w:rPrChange>
              </w:rPr>
            </w:pPr>
            <w:ins w:id="13063" w:author="Steve Barbeaux" w:date="2022-10-10T12:23:00Z">
              <w:r w:rsidRPr="0060718B">
                <w:rPr>
                  <w:color w:val="000000"/>
                  <w:sz w:val="16"/>
                  <w:szCs w:val="16"/>
                  <w:rPrChange w:id="13064" w:author="Steve Barbeaux" w:date="2022-10-10T12:25:00Z">
                    <w:rPr>
                      <w:rFonts w:ascii="Calibri" w:hAnsi="Calibri" w:cs="Calibri"/>
                      <w:color w:val="000000"/>
                      <w:szCs w:val="22"/>
                    </w:rPr>
                  </w:rPrChange>
                </w:rPr>
                <w:t>88.59</w:t>
              </w:r>
            </w:ins>
            <w:del w:id="13065" w:author="Steve Barbeaux" w:date="2022-10-10T12:23:00Z">
              <w:r w:rsidRPr="0060718B" w:rsidDel="00FF3B86">
                <w:rPr>
                  <w:sz w:val="16"/>
                  <w:szCs w:val="16"/>
                  <w:rPrChange w:id="13066" w:author="Steve Barbeaux" w:date="2022-10-10T12:25:00Z">
                    <w:rPr>
                      <w:sz w:val="14"/>
                      <w:szCs w:val="14"/>
                    </w:rPr>
                  </w:rPrChange>
                </w:rPr>
                <w:delText>88.56</w:delText>
              </w:r>
            </w:del>
          </w:p>
        </w:tc>
      </w:tr>
      <w:tr w:rsidR="0060718B" w:rsidRPr="000460A7" w14:paraId="5B692116" w14:textId="77777777" w:rsidTr="0060718B">
        <w:tblPrEx>
          <w:tblW w:w="5180" w:type="pct"/>
          <w:tblInd w:w="-90" w:type="dxa"/>
          <w:tblLayout w:type="fixed"/>
          <w:tblPrExChange w:id="13067" w:author="Steve Barbeaux" w:date="2022-10-10T12:23:00Z">
            <w:tblPrEx>
              <w:tblW w:w="5180" w:type="pct"/>
              <w:tblInd w:w="-90" w:type="dxa"/>
              <w:tblLayout w:type="fixed"/>
            </w:tblPrEx>
          </w:tblPrExChange>
        </w:tblPrEx>
        <w:trPr>
          <w:trPrChange w:id="13068"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3069" w:author="Steve Barbeaux" w:date="2022-10-10T12:23:00Z">
              <w:tcPr>
                <w:tcW w:w="279" w:type="pct"/>
                <w:tcBorders>
                  <w:top w:val="nil"/>
                  <w:left w:val="nil"/>
                  <w:bottom w:val="nil"/>
                  <w:right w:val="nil"/>
                </w:tcBorders>
                <w:shd w:val="clear" w:color="auto" w:fill="auto"/>
                <w:noWrap/>
                <w:vAlign w:val="bottom"/>
                <w:hideMark/>
              </w:tcPr>
            </w:tcPrChange>
          </w:tcPr>
          <w:p w14:paraId="2DB67A97" w14:textId="1E68603C" w:rsidR="0060718B" w:rsidRPr="0060718B" w:rsidRDefault="0060718B" w:rsidP="0060718B">
            <w:pPr>
              <w:spacing w:after="0"/>
              <w:jc w:val="right"/>
              <w:rPr>
                <w:color w:val="000000"/>
                <w:sz w:val="16"/>
                <w:szCs w:val="16"/>
                <w:rPrChange w:id="13070" w:author="Steve Barbeaux" w:date="2022-10-10T12:25:00Z">
                  <w:rPr>
                    <w:color w:val="000000"/>
                    <w:sz w:val="14"/>
                    <w:szCs w:val="14"/>
                  </w:rPr>
                </w:rPrChange>
              </w:rPr>
            </w:pPr>
            <w:r w:rsidRPr="0060718B">
              <w:rPr>
                <w:sz w:val="16"/>
                <w:szCs w:val="16"/>
                <w:rPrChange w:id="13071" w:author="Steve Barbeaux" w:date="2022-10-10T12:25:00Z">
                  <w:rPr>
                    <w:sz w:val="14"/>
                    <w:szCs w:val="14"/>
                  </w:rPr>
                </w:rPrChange>
              </w:rPr>
              <w:t>1991</w:t>
            </w:r>
          </w:p>
        </w:tc>
        <w:tc>
          <w:tcPr>
            <w:tcW w:w="295" w:type="pct"/>
            <w:tcBorders>
              <w:top w:val="nil"/>
              <w:left w:val="nil"/>
              <w:bottom w:val="nil"/>
              <w:right w:val="nil"/>
            </w:tcBorders>
            <w:vAlign w:val="bottom"/>
            <w:tcPrChange w:id="13072" w:author="Steve Barbeaux" w:date="2022-10-10T12:23:00Z">
              <w:tcPr>
                <w:tcW w:w="295" w:type="pct"/>
                <w:gridSpan w:val="2"/>
                <w:tcBorders>
                  <w:top w:val="nil"/>
                  <w:left w:val="nil"/>
                  <w:bottom w:val="nil"/>
                  <w:right w:val="nil"/>
                </w:tcBorders>
              </w:tcPr>
            </w:tcPrChange>
          </w:tcPr>
          <w:p w14:paraId="4C89CC78" w14:textId="0D61FBC6" w:rsidR="0060718B" w:rsidRPr="0060718B" w:rsidRDefault="0060718B" w:rsidP="0060718B">
            <w:pPr>
              <w:spacing w:after="0"/>
              <w:jc w:val="right"/>
              <w:rPr>
                <w:sz w:val="16"/>
                <w:szCs w:val="16"/>
                <w:rPrChange w:id="13073" w:author="Steve Barbeaux" w:date="2022-10-10T12:25:00Z">
                  <w:rPr>
                    <w:sz w:val="14"/>
                    <w:szCs w:val="14"/>
                  </w:rPr>
                </w:rPrChange>
              </w:rPr>
            </w:pPr>
            <w:ins w:id="13074" w:author="Steve Barbeaux" w:date="2022-10-10T12:23:00Z">
              <w:r w:rsidRPr="0060718B">
                <w:rPr>
                  <w:color w:val="000000"/>
                  <w:sz w:val="16"/>
                  <w:szCs w:val="16"/>
                  <w:rPrChange w:id="13075" w:author="Steve Barbeaux" w:date="2022-10-10T12:25:00Z">
                    <w:rPr>
                      <w:rFonts w:ascii="Calibri" w:hAnsi="Calibri" w:cs="Calibri"/>
                      <w:color w:val="000000"/>
                      <w:szCs w:val="22"/>
                    </w:rPr>
                  </w:rPrChange>
                </w:rPr>
                <w:t>0.15</w:t>
              </w:r>
            </w:ins>
            <w:del w:id="13076" w:author="Steve Barbeaux" w:date="2022-10-10T12:23:00Z">
              <w:r w:rsidRPr="0060718B" w:rsidDel="00FF3B86">
                <w:rPr>
                  <w:sz w:val="16"/>
                  <w:szCs w:val="16"/>
                  <w:rPrChange w:id="13077" w:author="Steve Barbeaux" w:date="2022-10-10T12:25:00Z">
                    <w:rPr>
                      <w:sz w:val="14"/>
                      <w:szCs w:val="14"/>
                    </w:rPr>
                  </w:rPrChange>
                </w:rPr>
                <w:delText>0.16</w:delText>
              </w:r>
            </w:del>
          </w:p>
        </w:tc>
        <w:tc>
          <w:tcPr>
            <w:tcW w:w="295" w:type="pct"/>
            <w:tcBorders>
              <w:top w:val="nil"/>
              <w:left w:val="nil"/>
              <w:bottom w:val="nil"/>
              <w:right w:val="nil"/>
            </w:tcBorders>
            <w:shd w:val="clear" w:color="auto" w:fill="auto"/>
            <w:noWrap/>
            <w:vAlign w:val="bottom"/>
            <w:hideMark/>
            <w:tcPrChange w:id="13078" w:author="Steve Barbeaux" w:date="2022-10-10T12:23:00Z">
              <w:tcPr>
                <w:tcW w:w="295" w:type="pct"/>
                <w:gridSpan w:val="2"/>
                <w:tcBorders>
                  <w:top w:val="nil"/>
                  <w:left w:val="nil"/>
                  <w:bottom w:val="nil"/>
                  <w:right w:val="nil"/>
                </w:tcBorders>
                <w:shd w:val="clear" w:color="auto" w:fill="auto"/>
                <w:noWrap/>
                <w:hideMark/>
              </w:tcPr>
            </w:tcPrChange>
          </w:tcPr>
          <w:p w14:paraId="5D75FAB9" w14:textId="6133F950" w:rsidR="0060718B" w:rsidRPr="0060718B" w:rsidRDefault="0060718B" w:rsidP="0060718B">
            <w:pPr>
              <w:spacing w:after="0"/>
              <w:jc w:val="right"/>
              <w:rPr>
                <w:color w:val="000000"/>
                <w:sz w:val="16"/>
                <w:szCs w:val="16"/>
                <w:rPrChange w:id="13079" w:author="Steve Barbeaux" w:date="2022-10-10T12:25:00Z">
                  <w:rPr>
                    <w:color w:val="000000"/>
                    <w:sz w:val="14"/>
                    <w:szCs w:val="14"/>
                  </w:rPr>
                </w:rPrChange>
              </w:rPr>
            </w:pPr>
            <w:ins w:id="13080" w:author="Steve Barbeaux" w:date="2022-10-10T12:23:00Z">
              <w:r w:rsidRPr="0060718B">
                <w:rPr>
                  <w:color w:val="000000"/>
                  <w:sz w:val="16"/>
                  <w:szCs w:val="16"/>
                  <w:rPrChange w:id="13081" w:author="Steve Barbeaux" w:date="2022-10-10T12:25:00Z">
                    <w:rPr>
                      <w:rFonts w:ascii="Calibri" w:hAnsi="Calibri" w:cs="Calibri"/>
                      <w:color w:val="000000"/>
                      <w:szCs w:val="22"/>
                    </w:rPr>
                  </w:rPrChange>
                </w:rPr>
                <w:t>1.64</w:t>
              </w:r>
            </w:ins>
            <w:del w:id="13082" w:author="Steve Barbeaux" w:date="2022-10-10T12:23:00Z">
              <w:r w:rsidRPr="0060718B" w:rsidDel="00FF3B86">
                <w:rPr>
                  <w:sz w:val="16"/>
                  <w:szCs w:val="16"/>
                  <w:rPrChange w:id="13083" w:author="Steve Barbeaux" w:date="2022-10-10T12:25:00Z">
                    <w:rPr>
                      <w:sz w:val="14"/>
                      <w:szCs w:val="14"/>
                    </w:rPr>
                  </w:rPrChange>
                </w:rPr>
                <w:delText>1.66</w:delText>
              </w:r>
            </w:del>
          </w:p>
        </w:tc>
        <w:tc>
          <w:tcPr>
            <w:tcW w:w="295" w:type="pct"/>
            <w:tcBorders>
              <w:top w:val="nil"/>
              <w:left w:val="nil"/>
              <w:bottom w:val="nil"/>
              <w:right w:val="nil"/>
            </w:tcBorders>
            <w:shd w:val="clear" w:color="auto" w:fill="auto"/>
            <w:noWrap/>
            <w:vAlign w:val="bottom"/>
            <w:hideMark/>
            <w:tcPrChange w:id="13084" w:author="Steve Barbeaux" w:date="2022-10-10T12:23:00Z">
              <w:tcPr>
                <w:tcW w:w="295" w:type="pct"/>
                <w:tcBorders>
                  <w:top w:val="nil"/>
                  <w:left w:val="nil"/>
                  <w:bottom w:val="nil"/>
                  <w:right w:val="nil"/>
                </w:tcBorders>
                <w:shd w:val="clear" w:color="auto" w:fill="auto"/>
                <w:noWrap/>
                <w:hideMark/>
              </w:tcPr>
            </w:tcPrChange>
          </w:tcPr>
          <w:p w14:paraId="122070F6" w14:textId="1DC76120" w:rsidR="0060718B" w:rsidRPr="0060718B" w:rsidRDefault="0060718B" w:rsidP="0060718B">
            <w:pPr>
              <w:spacing w:after="0"/>
              <w:jc w:val="right"/>
              <w:rPr>
                <w:color w:val="000000"/>
                <w:sz w:val="16"/>
                <w:szCs w:val="16"/>
                <w:rPrChange w:id="13085" w:author="Steve Barbeaux" w:date="2022-10-10T12:25:00Z">
                  <w:rPr>
                    <w:color w:val="000000"/>
                    <w:sz w:val="14"/>
                    <w:szCs w:val="14"/>
                  </w:rPr>
                </w:rPrChange>
              </w:rPr>
            </w:pPr>
            <w:ins w:id="13086" w:author="Steve Barbeaux" w:date="2022-10-10T12:23:00Z">
              <w:r w:rsidRPr="0060718B">
                <w:rPr>
                  <w:color w:val="000000"/>
                  <w:sz w:val="16"/>
                  <w:szCs w:val="16"/>
                  <w:rPrChange w:id="13087" w:author="Steve Barbeaux" w:date="2022-10-10T12:25:00Z">
                    <w:rPr>
                      <w:rFonts w:ascii="Calibri" w:hAnsi="Calibri" w:cs="Calibri"/>
                      <w:color w:val="000000"/>
                      <w:szCs w:val="22"/>
                    </w:rPr>
                  </w:rPrChange>
                </w:rPr>
                <w:t>0.80</w:t>
              </w:r>
            </w:ins>
            <w:del w:id="13088" w:author="Steve Barbeaux" w:date="2022-10-10T12:23:00Z">
              <w:r w:rsidRPr="0060718B" w:rsidDel="00FF3B86">
                <w:rPr>
                  <w:sz w:val="16"/>
                  <w:szCs w:val="16"/>
                  <w:rPrChange w:id="13089" w:author="Steve Barbeaux" w:date="2022-10-10T12:25:00Z">
                    <w:rPr>
                      <w:sz w:val="14"/>
                      <w:szCs w:val="14"/>
                    </w:rPr>
                  </w:rPrChange>
                </w:rPr>
                <w:delText>0.8</w:delText>
              </w:r>
            </w:del>
          </w:p>
        </w:tc>
        <w:tc>
          <w:tcPr>
            <w:tcW w:w="295" w:type="pct"/>
            <w:tcBorders>
              <w:top w:val="nil"/>
              <w:left w:val="nil"/>
              <w:bottom w:val="nil"/>
              <w:right w:val="nil"/>
            </w:tcBorders>
            <w:shd w:val="clear" w:color="auto" w:fill="auto"/>
            <w:noWrap/>
            <w:vAlign w:val="bottom"/>
            <w:hideMark/>
            <w:tcPrChange w:id="13090" w:author="Steve Barbeaux" w:date="2022-10-10T12:23:00Z">
              <w:tcPr>
                <w:tcW w:w="295" w:type="pct"/>
                <w:gridSpan w:val="2"/>
                <w:tcBorders>
                  <w:top w:val="nil"/>
                  <w:left w:val="nil"/>
                  <w:bottom w:val="nil"/>
                  <w:right w:val="nil"/>
                </w:tcBorders>
                <w:shd w:val="clear" w:color="auto" w:fill="auto"/>
                <w:noWrap/>
                <w:hideMark/>
              </w:tcPr>
            </w:tcPrChange>
          </w:tcPr>
          <w:p w14:paraId="019A5A79" w14:textId="7F1184B9" w:rsidR="0060718B" w:rsidRPr="0060718B" w:rsidRDefault="0060718B" w:rsidP="0060718B">
            <w:pPr>
              <w:spacing w:after="0"/>
              <w:jc w:val="right"/>
              <w:rPr>
                <w:color w:val="000000"/>
                <w:sz w:val="16"/>
                <w:szCs w:val="16"/>
                <w:rPrChange w:id="13091" w:author="Steve Barbeaux" w:date="2022-10-10T12:25:00Z">
                  <w:rPr>
                    <w:color w:val="000000"/>
                    <w:sz w:val="14"/>
                    <w:szCs w:val="14"/>
                  </w:rPr>
                </w:rPrChange>
              </w:rPr>
            </w:pPr>
            <w:ins w:id="13092" w:author="Steve Barbeaux" w:date="2022-10-10T12:23:00Z">
              <w:r w:rsidRPr="0060718B">
                <w:rPr>
                  <w:color w:val="000000"/>
                  <w:sz w:val="16"/>
                  <w:szCs w:val="16"/>
                  <w:rPrChange w:id="13093" w:author="Steve Barbeaux" w:date="2022-10-10T12:25:00Z">
                    <w:rPr>
                      <w:rFonts w:ascii="Calibri" w:hAnsi="Calibri" w:cs="Calibri"/>
                      <w:color w:val="000000"/>
                      <w:szCs w:val="22"/>
                    </w:rPr>
                  </w:rPrChange>
                </w:rPr>
                <w:t>3.37</w:t>
              </w:r>
            </w:ins>
            <w:del w:id="13094" w:author="Steve Barbeaux" w:date="2022-10-10T12:23:00Z">
              <w:r w:rsidRPr="0060718B" w:rsidDel="00FF3B86">
                <w:rPr>
                  <w:sz w:val="16"/>
                  <w:szCs w:val="16"/>
                  <w:rPrChange w:id="13095" w:author="Steve Barbeaux" w:date="2022-10-10T12:25:00Z">
                    <w:rPr>
                      <w:sz w:val="14"/>
                      <w:szCs w:val="14"/>
                    </w:rPr>
                  </w:rPrChange>
                </w:rPr>
                <w:delText>3.32</w:delText>
              </w:r>
            </w:del>
          </w:p>
        </w:tc>
        <w:tc>
          <w:tcPr>
            <w:tcW w:w="295" w:type="pct"/>
            <w:tcBorders>
              <w:top w:val="nil"/>
              <w:left w:val="nil"/>
              <w:bottom w:val="nil"/>
              <w:right w:val="nil"/>
            </w:tcBorders>
            <w:shd w:val="clear" w:color="auto" w:fill="auto"/>
            <w:noWrap/>
            <w:vAlign w:val="bottom"/>
            <w:hideMark/>
            <w:tcPrChange w:id="13096" w:author="Steve Barbeaux" w:date="2022-10-10T12:23:00Z">
              <w:tcPr>
                <w:tcW w:w="295" w:type="pct"/>
                <w:gridSpan w:val="2"/>
                <w:tcBorders>
                  <w:top w:val="nil"/>
                  <w:left w:val="nil"/>
                  <w:bottom w:val="nil"/>
                  <w:right w:val="nil"/>
                </w:tcBorders>
                <w:shd w:val="clear" w:color="auto" w:fill="auto"/>
                <w:noWrap/>
                <w:hideMark/>
              </w:tcPr>
            </w:tcPrChange>
          </w:tcPr>
          <w:p w14:paraId="198D83EA" w14:textId="3219D7C2" w:rsidR="0060718B" w:rsidRPr="0060718B" w:rsidRDefault="0060718B" w:rsidP="0060718B">
            <w:pPr>
              <w:spacing w:after="0"/>
              <w:jc w:val="right"/>
              <w:rPr>
                <w:color w:val="000000"/>
                <w:sz w:val="16"/>
                <w:szCs w:val="16"/>
                <w:rPrChange w:id="13097" w:author="Steve Barbeaux" w:date="2022-10-10T12:25:00Z">
                  <w:rPr>
                    <w:color w:val="000000"/>
                    <w:sz w:val="14"/>
                    <w:szCs w:val="14"/>
                  </w:rPr>
                </w:rPrChange>
              </w:rPr>
            </w:pPr>
            <w:ins w:id="13098" w:author="Steve Barbeaux" w:date="2022-10-10T12:23:00Z">
              <w:r w:rsidRPr="0060718B">
                <w:rPr>
                  <w:color w:val="000000"/>
                  <w:sz w:val="16"/>
                  <w:szCs w:val="16"/>
                  <w:rPrChange w:id="13099" w:author="Steve Barbeaux" w:date="2022-10-10T12:25:00Z">
                    <w:rPr>
                      <w:rFonts w:ascii="Calibri" w:hAnsi="Calibri" w:cs="Calibri"/>
                      <w:color w:val="000000"/>
                      <w:szCs w:val="22"/>
                    </w:rPr>
                  </w:rPrChange>
                </w:rPr>
                <w:t>10.88</w:t>
              </w:r>
            </w:ins>
            <w:del w:id="13100" w:author="Steve Barbeaux" w:date="2022-10-10T12:23:00Z">
              <w:r w:rsidRPr="0060718B" w:rsidDel="00FF3B86">
                <w:rPr>
                  <w:sz w:val="16"/>
                  <w:szCs w:val="16"/>
                  <w:rPrChange w:id="13101" w:author="Steve Barbeaux" w:date="2022-10-10T12:25:00Z">
                    <w:rPr>
                      <w:sz w:val="14"/>
                      <w:szCs w:val="14"/>
                    </w:rPr>
                  </w:rPrChange>
                </w:rPr>
                <w:delText>10.53</w:delText>
              </w:r>
            </w:del>
          </w:p>
        </w:tc>
        <w:tc>
          <w:tcPr>
            <w:tcW w:w="295" w:type="pct"/>
            <w:tcBorders>
              <w:top w:val="nil"/>
              <w:left w:val="nil"/>
              <w:bottom w:val="nil"/>
              <w:right w:val="nil"/>
            </w:tcBorders>
            <w:shd w:val="clear" w:color="auto" w:fill="auto"/>
            <w:noWrap/>
            <w:vAlign w:val="bottom"/>
            <w:hideMark/>
            <w:tcPrChange w:id="13102" w:author="Steve Barbeaux" w:date="2022-10-10T12:23:00Z">
              <w:tcPr>
                <w:tcW w:w="295" w:type="pct"/>
                <w:gridSpan w:val="2"/>
                <w:tcBorders>
                  <w:top w:val="nil"/>
                  <w:left w:val="nil"/>
                  <w:bottom w:val="nil"/>
                  <w:right w:val="nil"/>
                </w:tcBorders>
                <w:shd w:val="clear" w:color="auto" w:fill="auto"/>
                <w:noWrap/>
                <w:hideMark/>
              </w:tcPr>
            </w:tcPrChange>
          </w:tcPr>
          <w:p w14:paraId="650A6513" w14:textId="05B99C18" w:rsidR="0060718B" w:rsidRPr="0060718B" w:rsidRDefault="0060718B" w:rsidP="0060718B">
            <w:pPr>
              <w:spacing w:after="0"/>
              <w:jc w:val="right"/>
              <w:rPr>
                <w:color w:val="000000"/>
                <w:sz w:val="16"/>
                <w:szCs w:val="16"/>
                <w:rPrChange w:id="13103" w:author="Steve Barbeaux" w:date="2022-10-10T12:25:00Z">
                  <w:rPr>
                    <w:color w:val="000000"/>
                    <w:sz w:val="14"/>
                    <w:szCs w:val="14"/>
                  </w:rPr>
                </w:rPrChange>
              </w:rPr>
            </w:pPr>
            <w:ins w:id="13104" w:author="Steve Barbeaux" w:date="2022-10-10T12:23:00Z">
              <w:r w:rsidRPr="0060718B">
                <w:rPr>
                  <w:color w:val="000000"/>
                  <w:sz w:val="16"/>
                  <w:szCs w:val="16"/>
                  <w:rPrChange w:id="13105" w:author="Steve Barbeaux" w:date="2022-10-10T12:25:00Z">
                    <w:rPr>
                      <w:rFonts w:ascii="Calibri" w:hAnsi="Calibri" w:cs="Calibri"/>
                      <w:color w:val="000000"/>
                      <w:szCs w:val="22"/>
                    </w:rPr>
                  </w:rPrChange>
                </w:rPr>
                <w:t>5.26</w:t>
              </w:r>
            </w:ins>
            <w:del w:id="13106" w:author="Steve Barbeaux" w:date="2022-10-10T12:23:00Z">
              <w:r w:rsidRPr="0060718B" w:rsidDel="00FF3B86">
                <w:rPr>
                  <w:sz w:val="16"/>
                  <w:szCs w:val="16"/>
                  <w:rPrChange w:id="13107" w:author="Steve Barbeaux" w:date="2022-10-10T12:25:00Z">
                    <w:rPr>
                      <w:sz w:val="14"/>
                      <w:szCs w:val="14"/>
                    </w:rPr>
                  </w:rPrChange>
                </w:rPr>
                <w:delText>5.04</w:delText>
              </w:r>
            </w:del>
          </w:p>
        </w:tc>
        <w:tc>
          <w:tcPr>
            <w:tcW w:w="295" w:type="pct"/>
            <w:tcBorders>
              <w:top w:val="nil"/>
              <w:left w:val="nil"/>
              <w:bottom w:val="nil"/>
              <w:right w:val="nil"/>
            </w:tcBorders>
            <w:shd w:val="clear" w:color="auto" w:fill="auto"/>
            <w:noWrap/>
            <w:vAlign w:val="bottom"/>
            <w:hideMark/>
            <w:tcPrChange w:id="13108" w:author="Steve Barbeaux" w:date="2022-10-10T12:23:00Z">
              <w:tcPr>
                <w:tcW w:w="295" w:type="pct"/>
                <w:tcBorders>
                  <w:top w:val="nil"/>
                  <w:left w:val="nil"/>
                  <w:bottom w:val="nil"/>
                  <w:right w:val="nil"/>
                </w:tcBorders>
                <w:shd w:val="clear" w:color="auto" w:fill="auto"/>
                <w:noWrap/>
                <w:hideMark/>
              </w:tcPr>
            </w:tcPrChange>
          </w:tcPr>
          <w:p w14:paraId="5AD470AA" w14:textId="44385E78" w:rsidR="0060718B" w:rsidRPr="0060718B" w:rsidRDefault="0060718B" w:rsidP="0060718B">
            <w:pPr>
              <w:spacing w:after="0"/>
              <w:jc w:val="right"/>
              <w:rPr>
                <w:color w:val="000000"/>
                <w:sz w:val="16"/>
                <w:szCs w:val="16"/>
                <w:rPrChange w:id="13109" w:author="Steve Barbeaux" w:date="2022-10-10T12:25:00Z">
                  <w:rPr>
                    <w:color w:val="000000"/>
                    <w:sz w:val="14"/>
                    <w:szCs w:val="14"/>
                  </w:rPr>
                </w:rPrChange>
              </w:rPr>
            </w:pPr>
            <w:ins w:id="13110" w:author="Steve Barbeaux" w:date="2022-10-10T12:23:00Z">
              <w:r w:rsidRPr="0060718B">
                <w:rPr>
                  <w:color w:val="000000"/>
                  <w:sz w:val="16"/>
                  <w:szCs w:val="16"/>
                  <w:rPrChange w:id="13111" w:author="Steve Barbeaux" w:date="2022-10-10T12:25:00Z">
                    <w:rPr>
                      <w:rFonts w:ascii="Calibri" w:hAnsi="Calibri" w:cs="Calibri"/>
                      <w:color w:val="000000"/>
                      <w:szCs w:val="22"/>
                    </w:rPr>
                  </w:rPrChange>
                </w:rPr>
                <w:t>5.29</w:t>
              </w:r>
            </w:ins>
            <w:del w:id="13112" w:author="Steve Barbeaux" w:date="2022-10-10T12:23:00Z">
              <w:r w:rsidRPr="0060718B" w:rsidDel="00FF3B86">
                <w:rPr>
                  <w:sz w:val="16"/>
                  <w:szCs w:val="16"/>
                  <w:rPrChange w:id="13113" w:author="Steve Barbeaux" w:date="2022-10-10T12:25:00Z">
                    <w:rPr>
                      <w:sz w:val="14"/>
                      <w:szCs w:val="14"/>
                    </w:rPr>
                  </w:rPrChange>
                </w:rPr>
                <w:delText>5.16</w:delText>
              </w:r>
            </w:del>
          </w:p>
        </w:tc>
        <w:tc>
          <w:tcPr>
            <w:tcW w:w="295" w:type="pct"/>
            <w:tcBorders>
              <w:top w:val="nil"/>
              <w:left w:val="nil"/>
              <w:bottom w:val="nil"/>
              <w:right w:val="nil"/>
            </w:tcBorders>
            <w:shd w:val="clear" w:color="auto" w:fill="auto"/>
            <w:noWrap/>
            <w:vAlign w:val="bottom"/>
            <w:hideMark/>
            <w:tcPrChange w:id="13114" w:author="Steve Barbeaux" w:date="2022-10-10T12:23:00Z">
              <w:tcPr>
                <w:tcW w:w="295" w:type="pct"/>
                <w:gridSpan w:val="2"/>
                <w:tcBorders>
                  <w:top w:val="nil"/>
                  <w:left w:val="nil"/>
                  <w:bottom w:val="nil"/>
                  <w:right w:val="nil"/>
                </w:tcBorders>
                <w:shd w:val="clear" w:color="auto" w:fill="auto"/>
                <w:noWrap/>
                <w:hideMark/>
              </w:tcPr>
            </w:tcPrChange>
          </w:tcPr>
          <w:p w14:paraId="22F31B5A" w14:textId="575D5117" w:rsidR="0060718B" w:rsidRPr="0060718B" w:rsidRDefault="0060718B" w:rsidP="0060718B">
            <w:pPr>
              <w:spacing w:after="0"/>
              <w:jc w:val="right"/>
              <w:rPr>
                <w:color w:val="000000"/>
                <w:sz w:val="16"/>
                <w:szCs w:val="16"/>
                <w:rPrChange w:id="13115" w:author="Steve Barbeaux" w:date="2022-10-10T12:25:00Z">
                  <w:rPr>
                    <w:color w:val="000000"/>
                    <w:sz w:val="14"/>
                    <w:szCs w:val="14"/>
                  </w:rPr>
                </w:rPrChange>
              </w:rPr>
            </w:pPr>
            <w:ins w:id="13116" w:author="Steve Barbeaux" w:date="2022-10-10T12:23:00Z">
              <w:r w:rsidRPr="0060718B">
                <w:rPr>
                  <w:color w:val="000000"/>
                  <w:sz w:val="16"/>
                  <w:szCs w:val="16"/>
                  <w:rPrChange w:id="13117" w:author="Steve Barbeaux" w:date="2022-10-10T12:25:00Z">
                    <w:rPr>
                      <w:rFonts w:ascii="Calibri" w:hAnsi="Calibri" w:cs="Calibri"/>
                      <w:color w:val="000000"/>
                      <w:szCs w:val="22"/>
                    </w:rPr>
                  </w:rPrChange>
                </w:rPr>
                <w:t>22.42</w:t>
              </w:r>
            </w:ins>
            <w:del w:id="13118" w:author="Steve Barbeaux" w:date="2022-10-10T12:23:00Z">
              <w:r w:rsidRPr="0060718B" w:rsidDel="00FF3B86">
                <w:rPr>
                  <w:sz w:val="16"/>
                  <w:szCs w:val="16"/>
                  <w:rPrChange w:id="13119" w:author="Steve Barbeaux" w:date="2022-10-10T12:25:00Z">
                    <w:rPr>
                      <w:sz w:val="14"/>
                      <w:szCs w:val="14"/>
                    </w:rPr>
                  </w:rPrChange>
                </w:rPr>
                <w:delText>21.8</w:delText>
              </w:r>
            </w:del>
          </w:p>
        </w:tc>
        <w:tc>
          <w:tcPr>
            <w:tcW w:w="295" w:type="pct"/>
            <w:tcBorders>
              <w:top w:val="nil"/>
              <w:left w:val="nil"/>
              <w:bottom w:val="nil"/>
              <w:right w:val="nil"/>
            </w:tcBorders>
            <w:shd w:val="clear" w:color="auto" w:fill="auto"/>
            <w:noWrap/>
            <w:vAlign w:val="bottom"/>
            <w:hideMark/>
            <w:tcPrChange w:id="13120" w:author="Steve Barbeaux" w:date="2022-10-10T12:23:00Z">
              <w:tcPr>
                <w:tcW w:w="295" w:type="pct"/>
                <w:gridSpan w:val="2"/>
                <w:tcBorders>
                  <w:top w:val="nil"/>
                  <w:left w:val="nil"/>
                  <w:bottom w:val="nil"/>
                  <w:right w:val="nil"/>
                </w:tcBorders>
                <w:shd w:val="clear" w:color="auto" w:fill="auto"/>
                <w:noWrap/>
                <w:hideMark/>
              </w:tcPr>
            </w:tcPrChange>
          </w:tcPr>
          <w:p w14:paraId="636D0D41" w14:textId="4B5BB6AB" w:rsidR="0060718B" w:rsidRPr="0060718B" w:rsidRDefault="0060718B" w:rsidP="0060718B">
            <w:pPr>
              <w:spacing w:after="0"/>
              <w:jc w:val="right"/>
              <w:rPr>
                <w:color w:val="000000"/>
                <w:sz w:val="16"/>
                <w:szCs w:val="16"/>
                <w:rPrChange w:id="13121" w:author="Steve Barbeaux" w:date="2022-10-10T12:25:00Z">
                  <w:rPr>
                    <w:color w:val="000000"/>
                    <w:sz w:val="14"/>
                    <w:szCs w:val="14"/>
                  </w:rPr>
                </w:rPrChange>
              </w:rPr>
            </w:pPr>
            <w:ins w:id="13122" w:author="Steve Barbeaux" w:date="2022-10-10T12:23:00Z">
              <w:r w:rsidRPr="0060718B">
                <w:rPr>
                  <w:color w:val="000000"/>
                  <w:sz w:val="16"/>
                  <w:szCs w:val="16"/>
                  <w:rPrChange w:id="13123" w:author="Steve Barbeaux" w:date="2022-10-10T12:25:00Z">
                    <w:rPr>
                      <w:rFonts w:ascii="Calibri" w:hAnsi="Calibri" w:cs="Calibri"/>
                      <w:color w:val="000000"/>
                      <w:szCs w:val="22"/>
                    </w:rPr>
                  </w:rPrChange>
                </w:rPr>
                <w:t>4.23</w:t>
              </w:r>
            </w:ins>
            <w:del w:id="13124" w:author="Steve Barbeaux" w:date="2022-10-10T12:23:00Z">
              <w:r w:rsidRPr="0060718B" w:rsidDel="00FF3B86">
                <w:rPr>
                  <w:sz w:val="16"/>
                  <w:szCs w:val="16"/>
                  <w:rPrChange w:id="13125" w:author="Steve Barbeaux" w:date="2022-10-10T12:25:00Z">
                    <w:rPr>
                      <w:sz w:val="14"/>
                      <w:szCs w:val="14"/>
                    </w:rPr>
                  </w:rPrChange>
                </w:rPr>
                <w:delText>4.18</w:delText>
              </w:r>
            </w:del>
          </w:p>
        </w:tc>
        <w:tc>
          <w:tcPr>
            <w:tcW w:w="295" w:type="pct"/>
            <w:tcBorders>
              <w:top w:val="nil"/>
              <w:left w:val="nil"/>
              <w:bottom w:val="nil"/>
              <w:right w:val="nil"/>
            </w:tcBorders>
            <w:shd w:val="clear" w:color="auto" w:fill="auto"/>
            <w:noWrap/>
            <w:vAlign w:val="bottom"/>
            <w:hideMark/>
            <w:tcPrChange w:id="13126" w:author="Steve Barbeaux" w:date="2022-10-10T12:23:00Z">
              <w:tcPr>
                <w:tcW w:w="295" w:type="pct"/>
                <w:tcBorders>
                  <w:top w:val="nil"/>
                  <w:left w:val="nil"/>
                  <w:bottom w:val="nil"/>
                  <w:right w:val="nil"/>
                </w:tcBorders>
                <w:shd w:val="clear" w:color="auto" w:fill="auto"/>
                <w:noWrap/>
                <w:hideMark/>
              </w:tcPr>
            </w:tcPrChange>
          </w:tcPr>
          <w:p w14:paraId="69A27457" w14:textId="566DC1F7" w:rsidR="0060718B" w:rsidRPr="0060718B" w:rsidRDefault="0060718B" w:rsidP="0060718B">
            <w:pPr>
              <w:spacing w:after="0"/>
              <w:jc w:val="right"/>
              <w:rPr>
                <w:color w:val="000000"/>
                <w:sz w:val="16"/>
                <w:szCs w:val="16"/>
                <w:rPrChange w:id="13127" w:author="Steve Barbeaux" w:date="2022-10-10T12:25:00Z">
                  <w:rPr>
                    <w:color w:val="000000"/>
                    <w:sz w:val="14"/>
                    <w:szCs w:val="14"/>
                  </w:rPr>
                </w:rPrChange>
              </w:rPr>
            </w:pPr>
            <w:ins w:id="13128" w:author="Steve Barbeaux" w:date="2022-10-10T12:23:00Z">
              <w:r w:rsidRPr="0060718B">
                <w:rPr>
                  <w:color w:val="000000"/>
                  <w:sz w:val="16"/>
                  <w:szCs w:val="16"/>
                  <w:rPrChange w:id="13129" w:author="Steve Barbeaux" w:date="2022-10-10T12:25:00Z">
                    <w:rPr>
                      <w:rFonts w:ascii="Calibri" w:hAnsi="Calibri" w:cs="Calibri"/>
                      <w:color w:val="000000"/>
                      <w:szCs w:val="22"/>
                    </w:rPr>
                  </w:rPrChange>
                </w:rPr>
                <w:t>8.21</w:t>
              </w:r>
            </w:ins>
            <w:del w:id="13130" w:author="Steve Barbeaux" w:date="2022-10-10T12:23:00Z">
              <w:r w:rsidRPr="0060718B" w:rsidDel="00FF3B86">
                <w:rPr>
                  <w:sz w:val="16"/>
                  <w:szCs w:val="16"/>
                  <w:rPrChange w:id="13131" w:author="Steve Barbeaux" w:date="2022-10-10T12:25:00Z">
                    <w:rPr>
                      <w:sz w:val="14"/>
                      <w:szCs w:val="14"/>
                    </w:rPr>
                  </w:rPrChange>
                </w:rPr>
                <w:delText>8.29</w:delText>
              </w:r>
            </w:del>
          </w:p>
        </w:tc>
        <w:tc>
          <w:tcPr>
            <w:tcW w:w="295" w:type="pct"/>
            <w:tcBorders>
              <w:top w:val="nil"/>
              <w:left w:val="nil"/>
              <w:bottom w:val="nil"/>
              <w:right w:val="nil"/>
            </w:tcBorders>
            <w:shd w:val="clear" w:color="auto" w:fill="auto"/>
            <w:noWrap/>
            <w:vAlign w:val="bottom"/>
            <w:hideMark/>
            <w:tcPrChange w:id="13132" w:author="Steve Barbeaux" w:date="2022-10-10T12:23:00Z">
              <w:tcPr>
                <w:tcW w:w="295" w:type="pct"/>
                <w:gridSpan w:val="2"/>
                <w:tcBorders>
                  <w:top w:val="nil"/>
                  <w:left w:val="nil"/>
                  <w:bottom w:val="nil"/>
                  <w:right w:val="nil"/>
                </w:tcBorders>
                <w:shd w:val="clear" w:color="auto" w:fill="auto"/>
                <w:noWrap/>
                <w:hideMark/>
              </w:tcPr>
            </w:tcPrChange>
          </w:tcPr>
          <w:p w14:paraId="185625DE" w14:textId="44EB6DE5" w:rsidR="0060718B" w:rsidRPr="0060718B" w:rsidRDefault="0060718B" w:rsidP="0060718B">
            <w:pPr>
              <w:spacing w:after="0"/>
              <w:jc w:val="right"/>
              <w:rPr>
                <w:color w:val="000000"/>
                <w:sz w:val="16"/>
                <w:szCs w:val="16"/>
                <w:rPrChange w:id="13133" w:author="Steve Barbeaux" w:date="2022-10-10T12:25:00Z">
                  <w:rPr>
                    <w:color w:val="000000"/>
                    <w:sz w:val="14"/>
                    <w:szCs w:val="14"/>
                  </w:rPr>
                </w:rPrChange>
              </w:rPr>
            </w:pPr>
            <w:ins w:id="13134" w:author="Steve Barbeaux" w:date="2022-10-10T12:23:00Z">
              <w:r w:rsidRPr="0060718B">
                <w:rPr>
                  <w:color w:val="000000"/>
                  <w:sz w:val="16"/>
                  <w:szCs w:val="16"/>
                  <w:rPrChange w:id="13135" w:author="Steve Barbeaux" w:date="2022-10-10T12:25:00Z">
                    <w:rPr>
                      <w:rFonts w:ascii="Calibri" w:hAnsi="Calibri" w:cs="Calibri"/>
                      <w:color w:val="000000"/>
                      <w:szCs w:val="22"/>
                    </w:rPr>
                  </w:rPrChange>
                </w:rPr>
                <w:t>0.90</w:t>
              </w:r>
            </w:ins>
            <w:del w:id="13136" w:author="Steve Barbeaux" w:date="2022-10-10T12:23:00Z">
              <w:r w:rsidRPr="0060718B" w:rsidDel="00FF3B86">
                <w:rPr>
                  <w:sz w:val="16"/>
                  <w:szCs w:val="16"/>
                  <w:rPrChange w:id="13137" w:author="Steve Barbeaux" w:date="2022-10-10T12:25:00Z">
                    <w:rPr>
                      <w:sz w:val="14"/>
                      <w:szCs w:val="14"/>
                    </w:rPr>
                  </w:rPrChange>
                </w:rPr>
                <w:delText>0.94</w:delText>
              </w:r>
            </w:del>
          </w:p>
        </w:tc>
        <w:tc>
          <w:tcPr>
            <w:tcW w:w="295" w:type="pct"/>
            <w:tcBorders>
              <w:top w:val="nil"/>
              <w:left w:val="nil"/>
              <w:bottom w:val="nil"/>
              <w:right w:val="nil"/>
            </w:tcBorders>
            <w:shd w:val="clear" w:color="auto" w:fill="auto"/>
            <w:noWrap/>
            <w:vAlign w:val="bottom"/>
            <w:hideMark/>
            <w:tcPrChange w:id="13138" w:author="Steve Barbeaux" w:date="2022-10-10T12:23:00Z">
              <w:tcPr>
                <w:tcW w:w="295" w:type="pct"/>
                <w:gridSpan w:val="2"/>
                <w:tcBorders>
                  <w:top w:val="nil"/>
                  <w:left w:val="nil"/>
                  <w:bottom w:val="nil"/>
                  <w:right w:val="nil"/>
                </w:tcBorders>
                <w:shd w:val="clear" w:color="auto" w:fill="auto"/>
                <w:noWrap/>
                <w:hideMark/>
              </w:tcPr>
            </w:tcPrChange>
          </w:tcPr>
          <w:p w14:paraId="3BF77D95" w14:textId="38ADF20E" w:rsidR="0060718B" w:rsidRPr="0060718B" w:rsidRDefault="0060718B" w:rsidP="0060718B">
            <w:pPr>
              <w:spacing w:after="0"/>
              <w:jc w:val="right"/>
              <w:rPr>
                <w:color w:val="000000"/>
                <w:sz w:val="16"/>
                <w:szCs w:val="16"/>
                <w:rPrChange w:id="13139" w:author="Steve Barbeaux" w:date="2022-10-10T12:25:00Z">
                  <w:rPr>
                    <w:color w:val="000000"/>
                    <w:sz w:val="14"/>
                    <w:szCs w:val="14"/>
                  </w:rPr>
                </w:rPrChange>
              </w:rPr>
            </w:pPr>
            <w:ins w:id="13140" w:author="Steve Barbeaux" w:date="2022-10-10T12:23:00Z">
              <w:r w:rsidRPr="0060718B">
                <w:rPr>
                  <w:color w:val="000000"/>
                  <w:sz w:val="16"/>
                  <w:szCs w:val="16"/>
                  <w:rPrChange w:id="13141" w:author="Steve Barbeaux" w:date="2022-10-10T12:25:00Z">
                    <w:rPr>
                      <w:rFonts w:ascii="Calibri" w:hAnsi="Calibri" w:cs="Calibri"/>
                      <w:color w:val="000000"/>
                      <w:szCs w:val="22"/>
                    </w:rPr>
                  </w:rPrChange>
                </w:rPr>
                <w:t>0.50</w:t>
              </w:r>
            </w:ins>
            <w:del w:id="13142" w:author="Steve Barbeaux" w:date="2022-10-10T12:23:00Z">
              <w:r w:rsidRPr="0060718B" w:rsidDel="00FF3B86">
                <w:rPr>
                  <w:sz w:val="16"/>
                  <w:szCs w:val="16"/>
                  <w:rPrChange w:id="13143" w:author="Steve Barbeaux" w:date="2022-10-10T12:25:00Z">
                    <w:rPr>
                      <w:sz w:val="14"/>
                      <w:szCs w:val="14"/>
                    </w:rPr>
                  </w:rPrChange>
                </w:rPr>
                <w:delText>0.53</w:delText>
              </w:r>
            </w:del>
          </w:p>
        </w:tc>
        <w:tc>
          <w:tcPr>
            <w:tcW w:w="295" w:type="pct"/>
            <w:tcBorders>
              <w:top w:val="nil"/>
              <w:left w:val="nil"/>
              <w:bottom w:val="nil"/>
              <w:right w:val="nil"/>
            </w:tcBorders>
            <w:shd w:val="clear" w:color="auto" w:fill="auto"/>
            <w:noWrap/>
            <w:vAlign w:val="bottom"/>
            <w:hideMark/>
            <w:tcPrChange w:id="13144" w:author="Steve Barbeaux" w:date="2022-10-10T12:23:00Z">
              <w:tcPr>
                <w:tcW w:w="295" w:type="pct"/>
                <w:gridSpan w:val="2"/>
                <w:tcBorders>
                  <w:top w:val="nil"/>
                  <w:left w:val="nil"/>
                  <w:bottom w:val="nil"/>
                  <w:right w:val="nil"/>
                </w:tcBorders>
                <w:shd w:val="clear" w:color="auto" w:fill="auto"/>
                <w:noWrap/>
                <w:hideMark/>
              </w:tcPr>
            </w:tcPrChange>
          </w:tcPr>
          <w:p w14:paraId="20997EFE" w14:textId="22A497D0" w:rsidR="0060718B" w:rsidRPr="0060718B" w:rsidRDefault="0060718B" w:rsidP="0060718B">
            <w:pPr>
              <w:spacing w:after="0"/>
              <w:jc w:val="right"/>
              <w:rPr>
                <w:color w:val="000000"/>
                <w:sz w:val="16"/>
                <w:szCs w:val="16"/>
                <w:rPrChange w:id="13145" w:author="Steve Barbeaux" w:date="2022-10-10T12:25:00Z">
                  <w:rPr>
                    <w:color w:val="000000"/>
                    <w:sz w:val="14"/>
                    <w:szCs w:val="14"/>
                  </w:rPr>
                </w:rPrChange>
              </w:rPr>
            </w:pPr>
            <w:ins w:id="13146" w:author="Steve Barbeaux" w:date="2022-10-10T12:23:00Z">
              <w:r w:rsidRPr="0060718B">
                <w:rPr>
                  <w:color w:val="000000"/>
                  <w:sz w:val="16"/>
                  <w:szCs w:val="16"/>
                  <w:rPrChange w:id="13147" w:author="Steve Barbeaux" w:date="2022-10-10T12:25:00Z">
                    <w:rPr>
                      <w:rFonts w:ascii="Calibri" w:hAnsi="Calibri" w:cs="Calibri"/>
                      <w:color w:val="000000"/>
                      <w:szCs w:val="22"/>
                    </w:rPr>
                  </w:rPrChange>
                </w:rPr>
                <w:t>12.59</w:t>
              </w:r>
            </w:ins>
            <w:del w:id="13148" w:author="Steve Barbeaux" w:date="2022-10-10T12:23:00Z">
              <w:r w:rsidRPr="0060718B" w:rsidDel="00FF3B86">
                <w:rPr>
                  <w:sz w:val="16"/>
                  <w:szCs w:val="16"/>
                  <w:rPrChange w:id="13149" w:author="Steve Barbeaux" w:date="2022-10-10T12:25:00Z">
                    <w:rPr>
                      <w:sz w:val="14"/>
                      <w:szCs w:val="14"/>
                    </w:rPr>
                  </w:rPrChange>
                </w:rPr>
                <w:delText>13.55</w:delText>
              </w:r>
            </w:del>
          </w:p>
        </w:tc>
        <w:tc>
          <w:tcPr>
            <w:tcW w:w="295" w:type="pct"/>
            <w:tcBorders>
              <w:top w:val="nil"/>
              <w:left w:val="nil"/>
              <w:bottom w:val="nil"/>
              <w:right w:val="nil"/>
            </w:tcBorders>
            <w:shd w:val="clear" w:color="auto" w:fill="auto"/>
            <w:noWrap/>
            <w:vAlign w:val="bottom"/>
            <w:hideMark/>
            <w:tcPrChange w:id="13150" w:author="Steve Barbeaux" w:date="2022-10-10T12:23:00Z">
              <w:tcPr>
                <w:tcW w:w="295" w:type="pct"/>
                <w:tcBorders>
                  <w:top w:val="nil"/>
                  <w:left w:val="nil"/>
                  <w:bottom w:val="nil"/>
                  <w:right w:val="nil"/>
                </w:tcBorders>
                <w:shd w:val="clear" w:color="auto" w:fill="auto"/>
                <w:noWrap/>
                <w:hideMark/>
              </w:tcPr>
            </w:tcPrChange>
          </w:tcPr>
          <w:p w14:paraId="3BA9A327" w14:textId="60ECD3D7" w:rsidR="0060718B" w:rsidRPr="0060718B" w:rsidRDefault="0060718B" w:rsidP="0060718B">
            <w:pPr>
              <w:spacing w:after="0"/>
              <w:jc w:val="right"/>
              <w:rPr>
                <w:color w:val="000000"/>
                <w:sz w:val="16"/>
                <w:szCs w:val="16"/>
                <w:rPrChange w:id="13151" w:author="Steve Barbeaux" w:date="2022-10-10T12:25:00Z">
                  <w:rPr>
                    <w:color w:val="000000"/>
                    <w:sz w:val="14"/>
                    <w:szCs w:val="14"/>
                  </w:rPr>
                </w:rPrChange>
              </w:rPr>
            </w:pPr>
            <w:ins w:id="13152" w:author="Steve Barbeaux" w:date="2022-10-10T12:23:00Z">
              <w:r w:rsidRPr="0060718B">
                <w:rPr>
                  <w:color w:val="000000"/>
                  <w:sz w:val="16"/>
                  <w:szCs w:val="16"/>
                  <w:rPrChange w:id="13153" w:author="Steve Barbeaux" w:date="2022-10-10T12:25:00Z">
                    <w:rPr>
                      <w:rFonts w:ascii="Calibri" w:hAnsi="Calibri" w:cs="Calibri"/>
                      <w:color w:val="000000"/>
                      <w:szCs w:val="22"/>
                    </w:rPr>
                  </w:rPrChange>
                </w:rPr>
                <w:t>0.88</w:t>
              </w:r>
            </w:ins>
            <w:del w:id="13154" w:author="Steve Barbeaux" w:date="2022-10-10T12:23:00Z">
              <w:r w:rsidRPr="0060718B" w:rsidDel="00FF3B86">
                <w:rPr>
                  <w:sz w:val="16"/>
                  <w:szCs w:val="16"/>
                  <w:rPrChange w:id="13155" w:author="Steve Barbeaux" w:date="2022-10-10T12:25:00Z">
                    <w:rPr>
                      <w:sz w:val="14"/>
                      <w:szCs w:val="14"/>
                    </w:rPr>
                  </w:rPrChange>
                </w:rPr>
                <w:delText>0.97</w:delText>
              </w:r>
            </w:del>
          </w:p>
        </w:tc>
        <w:tc>
          <w:tcPr>
            <w:tcW w:w="295" w:type="pct"/>
            <w:tcBorders>
              <w:top w:val="nil"/>
              <w:left w:val="nil"/>
              <w:bottom w:val="nil"/>
              <w:right w:val="nil"/>
            </w:tcBorders>
            <w:shd w:val="clear" w:color="auto" w:fill="auto"/>
            <w:noWrap/>
            <w:vAlign w:val="bottom"/>
            <w:hideMark/>
            <w:tcPrChange w:id="13156" w:author="Steve Barbeaux" w:date="2022-10-10T12:23:00Z">
              <w:tcPr>
                <w:tcW w:w="295" w:type="pct"/>
                <w:gridSpan w:val="2"/>
                <w:tcBorders>
                  <w:top w:val="nil"/>
                  <w:left w:val="nil"/>
                  <w:bottom w:val="nil"/>
                  <w:right w:val="nil"/>
                </w:tcBorders>
                <w:shd w:val="clear" w:color="auto" w:fill="auto"/>
                <w:noWrap/>
                <w:hideMark/>
              </w:tcPr>
            </w:tcPrChange>
          </w:tcPr>
          <w:p w14:paraId="75E4D094" w14:textId="0D0DA837" w:rsidR="0060718B" w:rsidRPr="0060718B" w:rsidRDefault="0060718B" w:rsidP="0060718B">
            <w:pPr>
              <w:spacing w:after="0"/>
              <w:jc w:val="right"/>
              <w:rPr>
                <w:color w:val="000000"/>
                <w:sz w:val="16"/>
                <w:szCs w:val="16"/>
                <w:rPrChange w:id="13157" w:author="Steve Barbeaux" w:date="2022-10-10T12:25:00Z">
                  <w:rPr>
                    <w:color w:val="000000"/>
                    <w:sz w:val="14"/>
                    <w:szCs w:val="14"/>
                  </w:rPr>
                </w:rPrChange>
              </w:rPr>
            </w:pPr>
            <w:ins w:id="13158" w:author="Steve Barbeaux" w:date="2022-10-10T12:23:00Z">
              <w:r w:rsidRPr="0060718B">
                <w:rPr>
                  <w:color w:val="000000"/>
                  <w:sz w:val="16"/>
                  <w:szCs w:val="16"/>
                  <w:rPrChange w:id="13159" w:author="Steve Barbeaux" w:date="2022-10-10T12:25:00Z">
                    <w:rPr>
                      <w:rFonts w:ascii="Calibri" w:hAnsi="Calibri" w:cs="Calibri"/>
                      <w:color w:val="000000"/>
                      <w:szCs w:val="22"/>
                    </w:rPr>
                  </w:rPrChange>
                </w:rPr>
                <w:t>2.43</w:t>
              </w:r>
            </w:ins>
            <w:del w:id="13160" w:author="Steve Barbeaux" w:date="2022-10-10T12:23:00Z">
              <w:r w:rsidRPr="0060718B" w:rsidDel="00FF3B86">
                <w:rPr>
                  <w:sz w:val="16"/>
                  <w:szCs w:val="16"/>
                  <w:rPrChange w:id="13161" w:author="Steve Barbeaux" w:date="2022-10-10T12:25:00Z">
                    <w:rPr>
                      <w:sz w:val="14"/>
                      <w:szCs w:val="14"/>
                    </w:rPr>
                  </w:rPrChange>
                </w:rPr>
                <w:delText>2.77</w:delText>
              </w:r>
            </w:del>
          </w:p>
        </w:tc>
        <w:tc>
          <w:tcPr>
            <w:tcW w:w="295" w:type="pct"/>
            <w:tcBorders>
              <w:top w:val="nil"/>
              <w:left w:val="nil"/>
              <w:bottom w:val="nil"/>
              <w:right w:val="nil"/>
            </w:tcBorders>
            <w:shd w:val="clear" w:color="auto" w:fill="auto"/>
            <w:noWrap/>
            <w:vAlign w:val="bottom"/>
            <w:hideMark/>
            <w:tcPrChange w:id="13162" w:author="Steve Barbeaux" w:date="2022-10-10T12:23:00Z">
              <w:tcPr>
                <w:tcW w:w="295" w:type="pct"/>
                <w:gridSpan w:val="2"/>
                <w:tcBorders>
                  <w:top w:val="nil"/>
                  <w:left w:val="nil"/>
                  <w:bottom w:val="nil"/>
                  <w:right w:val="nil"/>
                </w:tcBorders>
                <w:shd w:val="clear" w:color="auto" w:fill="auto"/>
                <w:noWrap/>
                <w:hideMark/>
              </w:tcPr>
            </w:tcPrChange>
          </w:tcPr>
          <w:p w14:paraId="6622AD8E" w14:textId="39F052CC" w:rsidR="0060718B" w:rsidRPr="0060718B" w:rsidRDefault="0060718B" w:rsidP="0060718B">
            <w:pPr>
              <w:spacing w:after="0"/>
              <w:jc w:val="right"/>
              <w:rPr>
                <w:color w:val="000000"/>
                <w:sz w:val="16"/>
                <w:szCs w:val="16"/>
                <w:vertAlign w:val="subscript"/>
                <w:rPrChange w:id="13163" w:author="Steve Barbeaux" w:date="2022-10-10T12:25:00Z">
                  <w:rPr>
                    <w:color w:val="000000"/>
                    <w:sz w:val="14"/>
                    <w:szCs w:val="14"/>
                    <w:vertAlign w:val="subscript"/>
                  </w:rPr>
                </w:rPrChange>
              </w:rPr>
            </w:pPr>
            <w:ins w:id="13164" w:author="Steve Barbeaux" w:date="2022-10-10T12:23:00Z">
              <w:r w:rsidRPr="0060718B">
                <w:rPr>
                  <w:color w:val="000000"/>
                  <w:sz w:val="16"/>
                  <w:szCs w:val="16"/>
                  <w:rPrChange w:id="13165" w:author="Steve Barbeaux" w:date="2022-10-10T12:25:00Z">
                    <w:rPr>
                      <w:rFonts w:ascii="Calibri" w:hAnsi="Calibri" w:cs="Calibri"/>
                      <w:color w:val="000000"/>
                      <w:szCs w:val="22"/>
                    </w:rPr>
                  </w:rPrChange>
                </w:rPr>
                <w:t>79.55</w:t>
              </w:r>
            </w:ins>
            <w:del w:id="13166" w:author="Steve Barbeaux" w:date="2022-10-10T12:23:00Z">
              <w:r w:rsidRPr="0060718B" w:rsidDel="00FF3B86">
                <w:rPr>
                  <w:sz w:val="16"/>
                  <w:szCs w:val="16"/>
                  <w:rPrChange w:id="13167" w:author="Steve Barbeaux" w:date="2022-10-10T12:25:00Z">
                    <w:rPr>
                      <w:sz w:val="14"/>
                      <w:szCs w:val="14"/>
                    </w:rPr>
                  </w:rPrChange>
                </w:rPr>
                <w:delText>79.7</w:delText>
              </w:r>
            </w:del>
          </w:p>
        </w:tc>
      </w:tr>
      <w:tr w:rsidR="0060718B" w:rsidRPr="000460A7" w14:paraId="194E9C41" w14:textId="77777777" w:rsidTr="0060718B">
        <w:tblPrEx>
          <w:tblW w:w="5180" w:type="pct"/>
          <w:tblInd w:w="-90" w:type="dxa"/>
          <w:tblLayout w:type="fixed"/>
          <w:tblPrExChange w:id="13168" w:author="Steve Barbeaux" w:date="2022-10-10T12:23:00Z">
            <w:tblPrEx>
              <w:tblW w:w="5180" w:type="pct"/>
              <w:tblInd w:w="-90" w:type="dxa"/>
              <w:tblLayout w:type="fixed"/>
            </w:tblPrEx>
          </w:tblPrExChange>
        </w:tblPrEx>
        <w:trPr>
          <w:trPrChange w:id="13169"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3170" w:author="Steve Barbeaux" w:date="2022-10-10T12:23:00Z">
              <w:tcPr>
                <w:tcW w:w="279" w:type="pct"/>
                <w:tcBorders>
                  <w:top w:val="nil"/>
                  <w:left w:val="nil"/>
                  <w:bottom w:val="nil"/>
                  <w:right w:val="nil"/>
                </w:tcBorders>
                <w:shd w:val="clear" w:color="auto" w:fill="auto"/>
                <w:noWrap/>
                <w:vAlign w:val="bottom"/>
                <w:hideMark/>
              </w:tcPr>
            </w:tcPrChange>
          </w:tcPr>
          <w:p w14:paraId="6B273689" w14:textId="22293BD4" w:rsidR="0060718B" w:rsidRPr="0060718B" w:rsidRDefault="0060718B" w:rsidP="0060718B">
            <w:pPr>
              <w:spacing w:after="0"/>
              <w:jc w:val="right"/>
              <w:rPr>
                <w:color w:val="000000"/>
                <w:sz w:val="16"/>
                <w:szCs w:val="16"/>
                <w:rPrChange w:id="13171" w:author="Steve Barbeaux" w:date="2022-10-10T12:25:00Z">
                  <w:rPr>
                    <w:color w:val="000000"/>
                    <w:sz w:val="14"/>
                    <w:szCs w:val="14"/>
                  </w:rPr>
                </w:rPrChange>
              </w:rPr>
            </w:pPr>
            <w:r w:rsidRPr="0060718B">
              <w:rPr>
                <w:sz w:val="16"/>
                <w:szCs w:val="16"/>
                <w:rPrChange w:id="13172" w:author="Steve Barbeaux" w:date="2022-10-10T12:25:00Z">
                  <w:rPr>
                    <w:sz w:val="14"/>
                    <w:szCs w:val="14"/>
                  </w:rPr>
                </w:rPrChange>
              </w:rPr>
              <w:t>1992</w:t>
            </w:r>
          </w:p>
        </w:tc>
        <w:tc>
          <w:tcPr>
            <w:tcW w:w="295" w:type="pct"/>
            <w:tcBorders>
              <w:top w:val="nil"/>
              <w:left w:val="nil"/>
              <w:bottom w:val="nil"/>
              <w:right w:val="nil"/>
            </w:tcBorders>
            <w:vAlign w:val="bottom"/>
            <w:tcPrChange w:id="13173" w:author="Steve Barbeaux" w:date="2022-10-10T12:23:00Z">
              <w:tcPr>
                <w:tcW w:w="295" w:type="pct"/>
                <w:gridSpan w:val="2"/>
                <w:tcBorders>
                  <w:top w:val="nil"/>
                  <w:left w:val="nil"/>
                  <w:bottom w:val="nil"/>
                  <w:right w:val="nil"/>
                </w:tcBorders>
              </w:tcPr>
            </w:tcPrChange>
          </w:tcPr>
          <w:p w14:paraId="5A641509" w14:textId="040DBD36" w:rsidR="0060718B" w:rsidRPr="0060718B" w:rsidRDefault="0060718B" w:rsidP="0060718B">
            <w:pPr>
              <w:spacing w:after="0"/>
              <w:jc w:val="right"/>
              <w:rPr>
                <w:sz w:val="16"/>
                <w:szCs w:val="16"/>
                <w:rPrChange w:id="13174" w:author="Steve Barbeaux" w:date="2022-10-10T12:25:00Z">
                  <w:rPr>
                    <w:sz w:val="14"/>
                    <w:szCs w:val="14"/>
                  </w:rPr>
                </w:rPrChange>
              </w:rPr>
            </w:pPr>
            <w:ins w:id="13175" w:author="Steve Barbeaux" w:date="2022-10-10T12:23:00Z">
              <w:r w:rsidRPr="0060718B">
                <w:rPr>
                  <w:color w:val="000000"/>
                  <w:sz w:val="16"/>
                  <w:szCs w:val="16"/>
                  <w:rPrChange w:id="13176" w:author="Steve Barbeaux" w:date="2022-10-10T12:25:00Z">
                    <w:rPr>
                      <w:rFonts w:ascii="Calibri" w:hAnsi="Calibri" w:cs="Calibri"/>
                      <w:color w:val="000000"/>
                      <w:szCs w:val="22"/>
                    </w:rPr>
                  </w:rPrChange>
                </w:rPr>
                <w:t>0.15</w:t>
              </w:r>
            </w:ins>
            <w:del w:id="13177" w:author="Steve Barbeaux" w:date="2022-10-10T12:23:00Z">
              <w:r w:rsidRPr="0060718B" w:rsidDel="00FF3B86">
                <w:rPr>
                  <w:sz w:val="16"/>
                  <w:szCs w:val="16"/>
                  <w:rPrChange w:id="13178" w:author="Steve Barbeaux" w:date="2022-10-10T12:25:00Z">
                    <w:rPr>
                      <w:sz w:val="14"/>
                      <w:szCs w:val="14"/>
                    </w:rPr>
                  </w:rPrChange>
                </w:rPr>
                <w:delText>0.16</w:delText>
              </w:r>
            </w:del>
          </w:p>
        </w:tc>
        <w:tc>
          <w:tcPr>
            <w:tcW w:w="295" w:type="pct"/>
            <w:tcBorders>
              <w:top w:val="nil"/>
              <w:left w:val="nil"/>
              <w:bottom w:val="nil"/>
              <w:right w:val="nil"/>
            </w:tcBorders>
            <w:shd w:val="clear" w:color="auto" w:fill="auto"/>
            <w:noWrap/>
            <w:vAlign w:val="bottom"/>
            <w:hideMark/>
            <w:tcPrChange w:id="13179" w:author="Steve Barbeaux" w:date="2022-10-10T12:23:00Z">
              <w:tcPr>
                <w:tcW w:w="295" w:type="pct"/>
                <w:gridSpan w:val="2"/>
                <w:tcBorders>
                  <w:top w:val="nil"/>
                  <w:left w:val="nil"/>
                  <w:bottom w:val="nil"/>
                  <w:right w:val="nil"/>
                </w:tcBorders>
                <w:shd w:val="clear" w:color="auto" w:fill="auto"/>
                <w:noWrap/>
                <w:hideMark/>
              </w:tcPr>
            </w:tcPrChange>
          </w:tcPr>
          <w:p w14:paraId="4C87F06E" w14:textId="5F3D80F0" w:rsidR="0060718B" w:rsidRPr="0060718B" w:rsidRDefault="0060718B" w:rsidP="0060718B">
            <w:pPr>
              <w:spacing w:after="0"/>
              <w:jc w:val="right"/>
              <w:rPr>
                <w:color w:val="000000"/>
                <w:sz w:val="16"/>
                <w:szCs w:val="16"/>
                <w:rPrChange w:id="13180" w:author="Steve Barbeaux" w:date="2022-10-10T12:25:00Z">
                  <w:rPr>
                    <w:color w:val="000000"/>
                    <w:sz w:val="14"/>
                    <w:szCs w:val="14"/>
                  </w:rPr>
                </w:rPrChange>
              </w:rPr>
            </w:pPr>
            <w:ins w:id="13181" w:author="Steve Barbeaux" w:date="2022-10-10T12:23:00Z">
              <w:r w:rsidRPr="0060718B">
                <w:rPr>
                  <w:color w:val="000000"/>
                  <w:sz w:val="16"/>
                  <w:szCs w:val="16"/>
                  <w:rPrChange w:id="13182" w:author="Steve Barbeaux" w:date="2022-10-10T12:25:00Z">
                    <w:rPr>
                      <w:rFonts w:ascii="Calibri" w:hAnsi="Calibri" w:cs="Calibri"/>
                      <w:color w:val="000000"/>
                      <w:szCs w:val="22"/>
                    </w:rPr>
                  </w:rPrChange>
                </w:rPr>
                <w:t>0.17</w:t>
              </w:r>
            </w:ins>
            <w:del w:id="13183" w:author="Steve Barbeaux" w:date="2022-10-10T12:23:00Z">
              <w:r w:rsidRPr="0060718B" w:rsidDel="00FF3B86">
                <w:rPr>
                  <w:sz w:val="16"/>
                  <w:szCs w:val="16"/>
                  <w:rPrChange w:id="13184" w:author="Steve Barbeaux" w:date="2022-10-10T12:25:00Z">
                    <w:rPr>
                      <w:sz w:val="14"/>
                      <w:szCs w:val="14"/>
                    </w:rPr>
                  </w:rPrChange>
                </w:rPr>
                <w:delText>0.18</w:delText>
              </w:r>
            </w:del>
          </w:p>
        </w:tc>
        <w:tc>
          <w:tcPr>
            <w:tcW w:w="295" w:type="pct"/>
            <w:tcBorders>
              <w:top w:val="nil"/>
              <w:left w:val="nil"/>
              <w:bottom w:val="nil"/>
              <w:right w:val="nil"/>
            </w:tcBorders>
            <w:shd w:val="clear" w:color="auto" w:fill="auto"/>
            <w:noWrap/>
            <w:vAlign w:val="bottom"/>
            <w:hideMark/>
            <w:tcPrChange w:id="13185" w:author="Steve Barbeaux" w:date="2022-10-10T12:23:00Z">
              <w:tcPr>
                <w:tcW w:w="295" w:type="pct"/>
                <w:tcBorders>
                  <w:top w:val="nil"/>
                  <w:left w:val="nil"/>
                  <w:bottom w:val="nil"/>
                  <w:right w:val="nil"/>
                </w:tcBorders>
                <w:shd w:val="clear" w:color="auto" w:fill="auto"/>
                <w:noWrap/>
                <w:hideMark/>
              </w:tcPr>
            </w:tcPrChange>
          </w:tcPr>
          <w:p w14:paraId="161F96F6" w14:textId="6E4AD527" w:rsidR="0060718B" w:rsidRPr="0060718B" w:rsidRDefault="0060718B" w:rsidP="0060718B">
            <w:pPr>
              <w:spacing w:after="0"/>
              <w:jc w:val="right"/>
              <w:rPr>
                <w:color w:val="000000"/>
                <w:sz w:val="16"/>
                <w:szCs w:val="16"/>
                <w:rPrChange w:id="13186" w:author="Steve Barbeaux" w:date="2022-10-10T12:25:00Z">
                  <w:rPr>
                    <w:color w:val="000000"/>
                    <w:sz w:val="14"/>
                    <w:szCs w:val="14"/>
                  </w:rPr>
                </w:rPrChange>
              </w:rPr>
            </w:pPr>
            <w:ins w:id="13187" w:author="Steve Barbeaux" w:date="2022-10-10T12:23:00Z">
              <w:r w:rsidRPr="0060718B">
                <w:rPr>
                  <w:color w:val="000000"/>
                  <w:sz w:val="16"/>
                  <w:szCs w:val="16"/>
                  <w:rPrChange w:id="13188" w:author="Steve Barbeaux" w:date="2022-10-10T12:25:00Z">
                    <w:rPr>
                      <w:rFonts w:ascii="Calibri" w:hAnsi="Calibri" w:cs="Calibri"/>
                      <w:color w:val="000000"/>
                      <w:szCs w:val="22"/>
                    </w:rPr>
                  </w:rPrChange>
                </w:rPr>
                <w:t>2.05</w:t>
              </w:r>
            </w:ins>
            <w:del w:id="13189" w:author="Steve Barbeaux" w:date="2022-10-10T12:23:00Z">
              <w:r w:rsidRPr="0060718B" w:rsidDel="00FF3B86">
                <w:rPr>
                  <w:sz w:val="16"/>
                  <w:szCs w:val="16"/>
                  <w:rPrChange w:id="13190" w:author="Steve Barbeaux" w:date="2022-10-10T12:25:00Z">
                    <w:rPr>
                      <w:sz w:val="14"/>
                      <w:szCs w:val="14"/>
                    </w:rPr>
                  </w:rPrChange>
                </w:rPr>
                <w:delText>2.06</w:delText>
              </w:r>
            </w:del>
          </w:p>
        </w:tc>
        <w:tc>
          <w:tcPr>
            <w:tcW w:w="295" w:type="pct"/>
            <w:tcBorders>
              <w:top w:val="nil"/>
              <w:left w:val="nil"/>
              <w:bottom w:val="nil"/>
              <w:right w:val="nil"/>
            </w:tcBorders>
            <w:shd w:val="clear" w:color="auto" w:fill="auto"/>
            <w:noWrap/>
            <w:vAlign w:val="bottom"/>
            <w:hideMark/>
            <w:tcPrChange w:id="13191" w:author="Steve Barbeaux" w:date="2022-10-10T12:23:00Z">
              <w:tcPr>
                <w:tcW w:w="295" w:type="pct"/>
                <w:gridSpan w:val="2"/>
                <w:tcBorders>
                  <w:top w:val="nil"/>
                  <w:left w:val="nil"/>
                  <w:bottom w:val="nil"/>
                  <w:right w:val="nil"/>
                </w:tcBorders>
                <w:shd w:val="clear" w:color="auto" w:fill="auto"/>
                <w:noWrap/>
                <w:hideMark/>
              </w:tcPr>
            </w:tcPrChange>
          </w:tcPr>
          <w:p w14:paraId="54EF1D87" w14:textId="00843D93" w:rsidR="0060718B" w:rsidRPr="0060718B" w:rsidRDefault="0060718B" w:rsidP="0060718B">
            <w:pPr>
              <w:spacing w:after="0"/>
              <w:jc w:val="right"/>
              <w:rPr>
                <w:color w:val="000000"/>
                <w:sz w:val="16"/>
                <w:szCs w:val="16"/>
                <w:rPrChange w:id="13192" w:author="Steve Barbeaux" w:date="2022-10-10T12:25:00Z">
                  <w:rPr>
                    <w:color w:val="000000"/>
                    <w:sz w:val="14"/>
                    <w:szCs w:val="14"/>
                  </w:rPr>
                </w:rPrChange>
              </w:rPr>
            </w:pPr>
            <w:ins w:id="13193" w:author="Steve Barbeaux" w:date="2022-10-10T12:23:00Z">
              <w:r w:rsidRPr="0060718B">
                <w:rPr>
                  <w:color w:val="000000"/>
                  <w:sz w:val="16"/>
                  <w:szCs w:val="16"/>
                  <w:rPrChange w:id="13194" w:author="Steve Barbeaux" w:date="2022-10-10T12:25:00Z">
                    <w:rPr>
                      <w:rFonts w:ascii="Calibri" w:hAnsi="Calibri" w:cs="Calibri"/>
                      <w:color w:val="000000"/>
                      <w:szCs w:val="22"/>
                    </w:rPr>
                  </w:rPrChange>
                </w:rPr>
                <w:t>1.04</w:t>
              </w:r>
            </w:ins>
            <w:del w:id="13195" w:author="Steve Barbeaux" w:date="2022-10-10T12:23:00Z">
              <w:r w:rsidRPr="0060718B" w:rsidDel="00FF3B86">
                <w:rPr>
                  <w:sz w:val="16"/>
                  <w:szCs w:val="16"/>
                  <w:rPrChange w:id="13196" w:author="Steve Barbeaux" w:date="2022-10-10T12:25:00Z">
                    <w:rPr>
                      <w:sz w:val="14"/>
                      <w:szCs w:val="14"/>
                    </w:rPr>
                  </w:rPrChange>
                </w:rPr>
                <w:delText>1.03</w:delText>
              </w:r>
            </w:del>
          </w:p>
        </w:tc>
        <w:tc>
          <w:tcPr>
            <w:tcW w:w="295" w:type="pct"/>
            <w:tcBorders>
              <w:top w:val="nil"/>
              <w:left w:val="nil"/>
              <w:bottom w:val="nil"/>
              <w:right w:val="nil"/>
            </w:tcBorders>
            <w:shd w:val="clear" w:color="auto" w:fill="auto"/>
            <w:noWrap/>
            <w:vAlign w:val="bottom"/>
            <w:hideMark/>
            <w:tcPrChange w:id="13197" w:author="Steve Barbeaux" w:date="2022-10-10T12:23:00Z">
              <w:tcPr>
                <w:tcW w:w="295" w:type="pct"/>
                <w:gridSpan w:val="2"/>
                <w:tcBorders>
                  <w:top w:val="nil"/>
                  <w:left w:val="nil"/>
                  <w:bottom w:val="nil"/>
                  <w:right w:val="nil"/>
                </w:tcBorders>
                <w:shd w:val="clear" w:color="auto" w:fill="auto"/>
                <w:noWrap/>
                <w:hideMark/>
              </w:tcPr>
            </w:tcPrChange>
          </w:tcPr>
          <w:p w14:paraId="744CACCA" w14:textId="2711C545" w:rsidR="0060718B" w:rsidRPr="0060718B" w:rsidRDefault="0060718B" w:rsidP="0060718B">
            <w:pPr>
              <w:spacing w:after="0"/>
              <w:jc w:val="right"/>
              <w:rPr>
                <w:color w:val="000000"/>
                <w:sz w:val="16"/>
                <w:szCs w:val="16"/>
                <w:rPrChange w:id="13198" w:author="Steve Barbeaux" w:date="2022-10-10T12:25:00Z">
                  <w:rPr>
                    <w:color w:val="000000"/>
                    <w:sz w:val="14"/>
                    <w:szCs w:val="14"/>
                  </w:rPr>
                </w:rPrChange>
              </w:rPr>
            </w:pPr>
            <w:ins w:id="13199" w:author="Steve Barbeaux" w:date="2022-10-10T12:23:00Z">
              <w:r w:rsidRPr="0060718B">
                <w:rPr>
                  <w:color w:val="000000"/>
                  <w:sz w:val="16"/>
                  <w:szCs w:val="16"/>
                  <w:rPrChange w:id="13200" w:author="Steve Barbeaux" w:date="2022-10-10T12:25:00Z">
                    <w:rPr>
                      <w:rFonts w:ascii="Calibri" w:hAnsi="Calibri" w:cs="Calibri"/>
                      <w:color w:val="000000"/>
                      <w:szCs w:val="22"/>
                    </w:rPr>
                  </w:rPrChange>
                </w:rPr>
                <w:t>3.60</w:t>
              </w:r>
            </w:ins>
            <w:del w:id="13201" w:author="Steve Barbeaux" w:date="2022-10-10T12:23:00Z">
              <w:r w:rsidRPr="0060718B" w:rsidDel="00FF3B86">
                <w:rPr>
                  <w:sz w:val="16"/>
                  <w:szCs w:val="16"/>
                  <w:rPrChange w:id="13202" w:author="Steve Barbeaux" w:date="2022-10-10T12:25:00Z">
                    <w:rPr>
                      <w:sz w:val="14"/>
                      <w:szCs w:val="14"/>
                    </w:rPr>
                  </w:rPrChange>
                </w:rPr>
                <w:delText>3.53</w:delText>
              </w:r>
            </w:del>
          </w:p>
        </w:tc>
        <w:tc>
          <w:tcPr>
            <w:tcW w:w="295" w:type="pct"/>
            <w:tcBorders>
              <w:top w:val="nil"/>
              <w:left w:val="nil"/>
              <w:bottom w:val="nil"/>
              <w:right w:val="nil"/>
            </w:tcBorders>
            <w:shd w:val="clear" w:color="auto" w:fill="auto"/>
            <w:noWrap/>
            <w:vAlign w:val="bottom"/>
            <w:hideMark/>
            <w:tcPrChange w:id="13203" w:author="Steve Barbeaux" w:date="2022-10-10T12:23:00Z">
              <w:tcPr>
                <w:tcW w:w="295" w:type="pct"/>
                <w:gridSpan w:val="2"/>
                <w:tcBorders>
                  <w:top w:val="nil"/>
                  <w:left w:val="nil"/>
                  <w:bottom w:val="nil"/>
                  <w:right w:val="nil"/>
                </w:tcBorders>
                <w:shd w:val="clear" w:color="auto" w:fill="auto"/>
                <w:noWrap/>
                <w:hideMark/>
              </w:tcPr>
            </w:tcPrChange>
          </w:tcPr>
          <w:p w14:paraId="3C8DBF0A" w14:textId="2996B92A" w:rsidR="0060718B" w:rsidRPr="0060718B" w:rsidRDefault="0060718B" w:rsidP="0060718B">
            <w:pPr>
              <w:spacing w:after="0"/>
              <w:jc w:val="right"/>
              <w:rPr>
                <w:color w:val="000000"/>
                <w:sz w:val="16"/>
                <w:szCs w:val="16"/>
                <w:rPrChange w:id="13204" w:author="Steve Barbeaux" w:date="2022-10-10T12:25:00Z">
                  <w:rPr>
                    <w:color w:val="000000"/>
                    <w:sz w:val="14"/>
                    <w:szCs w:val="14"/>
                  </w:rPr>
                </w:rPrChange>
              </w:rPr>
            </w:pPr>
            <w:ins w:id="13205" w:author="Steve Barbeaux" w:date="2022-10-10T12:23:00Z">
              <w:r w:rsidRPr="0060718B">
                <w:rPr>
                  <w:color w:val="000000"/>
                  <w:sz w:val="16"/>
                  <w:szCs w:val="16"/>
                  <w:rPrChange w:id="13206" w:author="Steve Barbeaux" w:date="2022-10-10T12:25:00Z">
                    <w:rPr>
                      <w:rFonts w:ascii="Calibri" w:hAnsi="Calibri" w:cs="Calibri"/>
                      <w:color w:val="000000"/>
                      <w:szCs w:val="22"/>
                    </w:rPr>
                  </w:rPrChange>
                </w:rPr>
                <w:t>7.83</w:t>
              </w:r>
            </w:ins>
            <w:del w:id="13207" w:author="Steve Barbeaux" w:date="2022-10-10T12:23:00Z">
              <w:r w:rsidRPr="0060718B" w:rsidDel="00FF3B86">
                <w:rPr>
                  <w:sz w:val="16"/>
                  <w:szCs w:val="16"/>
                  <w:rPrChange w:id="13208" w:author="Steve Barbeaux" w:date="2022-10-10T12:25:00Z">
                    <w:rPr>
                      <w:sz w:val="14"/>
                      <w:szCs w:val="14"/>
                    </w:rPr>
                  </w:rPrChange>
                </w:rPr>
                <w:delText>7.58</w:delText>
              </w:r>
            </w:del>
          </w:p>
        </w:tc>
        <w:tc>
          <w:tcPr>
            <w:tcW w:w="295" w:type="pct"/>
            <w:tcBorders>
              <w:top w:val="nil"/>
              <w:left w:val="nil"/>
              <w:bottom w:val="nil"/>
              <w:right w:val="nil"/>
            </w:tcBorders>
            <w:shd w:val="clear" w:color="auto" w:fill="auto"/>
            <w:noWrap/>
            <w:vAlign w:val="bottom"/>
            <w:hideMark/>
            <w:tcPrChange w:id="13209" w:author="Steve Barbeaux" w:date="2022-10-10T12:23:00Z">
              <w:tcPr>
                <w:tcW w:w="295" w:type="pct"/>
                <w:tcBorders>
                  <w:top w:val="nil"/>
                  <w:left w:val="nil"/>
                  <w:bottom w:val="nil"/>
                  <w:right w:val="nil"/>
                </w:tcBorders>
                <w:shd w:val="clear" w:color="auto" w:fill="auto"/>
                <w:noWrap/>
                <w:hideMark/>
              </w:tcPr>
            </w:tcPrChange>
          </w:tcPr>
          <w:p w14:paraId="24E6ADA3" w14:textId="3889FB24" w:rsidR="0060718B" w:rsidRPr="0060718B" w:rsidRDefault="0060718B" w:rsidP="0060718B">
            <w:pPr>
              <w:spacing w:after="0"/>
              <w:jc w:val="right"/>
              <w:rPr>
                <w:color w:val="000000"/>
                <w:sz w:val="16"/>
                <w:szCs w:val="16"/>
                <w:rPrChange w:id="13210" w:author="Steve Barbeaux" w:date="2022-10-10T12:25:00Z">
                  <w:rPr>
                    <w:color w:val="000000"/>
                    <w:sz w:val="14"/>
                    <w:szCs w:val="14"/>
                  </w:rPr>
                </w:rPrChange>
              </w:rPr>
            </w:pPr>
            <w:ins w:id="13211" w:author="Steve Barbeaux" w:date="2022-10-10T12:23:00Z">
              <w:r w:rsidRPr="0060718B">
                <w:rPr>
                  <w:color w:val="000000"/>
                  <w:sz w:val="16"/>
                  <w:szCs w:val="16"/>
                  <w:rPrChange w:id="13212" w:author="Steve Barbeaux" w:date="2022-10-10T12:25:00Z">
                    <w:rPr>
                      <w:rFonts w:ascii="Calibri" w:hAnsi="Calibri" w:cs="Calibri"/>
                      <w:color w:val="000000"/>
                      <w:szCs w:val="22"/>
                    </w:rPr>
                  </w:rPrChange>
                </w:rPr>
                <w:t>3.04</w:t>
              </w:r>
            </w:ins>
            <w:del w:id="13213" w:author="Steve Barbeaux" w:date="2022-10-10T12:23:00Z">
              <w:r w:rsidRPr="0060718B" w:rsidDel="00FF3B86">
                <w:rPr>
                  <w:sz w:val="16"/>
                  <w:szCs w:val="16"/>
                  <w:rPrChange w:id="13214" w:author="Steve Barbeaux" w:date="2022-10-10T12:25:00Z">
                    <w:rPr>
                      <w:sz w:val="14"/>
                      <w:szCs w:val="14"/>
                    </w:rPr>
                  </w:rPrChange>
                </w:rPr>
                <w:delText>2.93</w:delText>
              </w:r>
            </w:del>
          </w:p>
        </w:tc>
        <w:tc>
          <w:tcPr>
            <w:tcW w:w="295" w:type="pct"/>
            <w:tcBorders>
              <w:top w:val="nil"/>
              <w:left w:val="nil"/>
              <w:bottom w:val="nil"/>
              <w:right w:val="nil"/>
            </w:tcBorders>
            <w:shd w:val="clear" w:color="auto" w:fill="auto"/>
            <w:noWrap/>
            <w:vAlign w:val="bottom"/>
            <w:hideMark/>
            <w:tcPrChange w:id="13215" w:author="Steve Barbeaux" w:date="2022-10-10T12:23:00Z">
              <w:tcPr>
                <w:tcW w:w="295" w:type="pct"/>
                <w:gridSpan w:val="2"/>
                <w:tcBorders>
                  <w:top w:val="nil"/>
                  <w:left w:val="nil"/>
                  <w:bottom w:val="nil"/>
                  <w:right w:val="nil"/>
                </w:tcBorders>
                <w:shd w:val="clear" w:color="auto" w:fill="auto"/>
                <w:noWrap/>
                <w:hideMark/>
              </w:tcPr>
            </w:tcPrChange>
          </w:tcPr>
          <w:p w14:paraId="40A0193C" w14:textId="2CA6EDAF" w:rsidR="0060718B" w:rsidRPr="0060718B" w:rsidRDefault="0060718B" w:rsidP="0060718B">
            <w:pPr>
              <w:spacing w:after="0"/>
              <w:jc w:val="right"/>
              <w:rPr>
                <w:color w:val="000000"/>
                <w:sz w:val="16"/>
                <w:szCs w:val="16"/>
                <w:rPrChange w:id="13216" w:author="Steve Barbeaux" w:date="2022-10-10T12:25:00Z">
                  <w:rPr>
                    <w:color w:val="000000"/>
                    <w:sz w:val="14"/>
                    <w:szCs w:val="14"/>
                  </w:rPr>
                </w:rPrChange>
              </w:rPr>
            </w:pPr>
            <w:ins w:id="13217" w:author="Steve Barbeaux" w:date="2022-10-10T12:23:00Z">
              <w:r w:rsidRPr="0060718B">
                <w:rPr>
                  <w:color w:val="000000"/>
                  <w:sz w:val="16"/>
                  <w:szCs w:val="16"/>
                  <w:rPrChange w:id="13218" w:author="Steve Barbeaux" w:date="2022-10-10T12:25:00Z">
                    <w:rPr>
                      <w:rFonts w:ascii="Calibri" w:hAnsi="Calibri" w:cs="Calibri"/>
                      <w:color w:val="000000"/>
                      <w:szCs w:val="22"/>
                    </w:rPr>
                  </w:rPrChange>
                </w:rPr>
                <w:t>2.63</w:t>
              </w:r>
            </w:ins>
            <w:del w:id="13219" w:author="Steve Barbeaux" w:date="2022-10-10T12:23:00Z">
              <w:r w:rsidRPr="0060718B" w:rsidDel="00FF3B86">
                <w:rPr>
                  <w:sz w:val="16"/>
                  <w:szCs w:val="16"/>
                  <w:rPrChange w:id="13220" w:author="Steve Barbeaux" w:date="2022-10-10T12:25:00Z">
                    <w:rPr>
                      <w:sz w:val="14"/>
                      <w:szCs w:val="14"/>
                    </w:rPr>
                  </w:rPrChange>
                </w:rPr>
                <w:delText>2.6</w:delText>
              </w:r>
            </w:del>
          </w:p>
        </w:tc>
        <w:tc>
          <w:tcPr>
            <w:tcW w:w="295" w:type="pct"/>
            <w:tcBorders>
              <w:top w:val="nil"/>
              <w:left w:val="nil"/>
              <w:bottom w:val="nil"/>
              <w:right w:val="nil"/>
            </w:tcBorders>
            <w:shd w:val="clear" w:color="auto" w:fill="auto"/>
            <w:noWrap/>
            <w:vAlign w:val="bottom"/>
            <w:hideMark/>
            <w:tcPrChange w:id="13221" w:author="Steve Barbeaux" w:date="2022-10-10T12:23:00Z">
              <w:tcPr>
                <w:tcW w:w="295" w:type="pct"/>
                <w:gridSpan w:val="2"/>
                <w:tcBorders>
                  <w:top w:val="nil"/>
                  <w:left w:val="nil"/>
                  <w:bottom w:val="nil"/>
                  <w:right w:val="nil"/>
                </w:tcBorders>
                <w:shd w:val="clear" w:color="auto" w:fill="auto"/>
                <w:noWrap/>
                <w:hideMark/>
              </w:tcPr>
            </w:tcPrChange>
          </w:tcPr>
          <w:p w14:paraId="58F4F686" w14:textId="622FC6F0" w:rsidR="0060718B" w:rsidRPr="0060718B" w:rsidRDefault="0060718B" w:rsidP="0060718B">
            <w:pPr>
              <w:spacing w:after="0"/>
              <w:jc w:val="right"/>
              <w:rPr>
                <w:color w:val="000000"/>
                <w:sz w:val="16"/>
                <w:szCs w:val="16"/>
                <w:rPrChange w:id="13222" w:author="Steve Barbeaux" w:date="2022-10-10T12:25:00Z">
                  <w:rPr>
                    <w:color w:val="000000"/>
                    <w:sz w:val="14"/>
                    <w:szCs w:val="14"/>
                  </w:rPr>
                </w:rPrChange>
              </w:rPr>
            </w:pPr>
            <w:ins w:id="13223" w:author="Steve Barbeaux" w:date="2022-10-10T12:23:00Z">
              <w:r w:rsidRPr="0060718B">
                <w:rPr>
                  <w:color w:val="000000"/>
                  <w:sz w:val="16"/>
                  <w:szCs w:val="16"/>
                  <w:rPrChange w:id="13224" w:author="Steve Barbeaux" w:date="2022-10-10T12:25:00Z">
                    <w:rPr>
                      <w:rFonts w:ascii="Calibri" w:hAnsi="Calibri" w:cs="Calibri"/>
                      <w:color w:val="000000"/>
                      <w:szCs w:val="22"/>
                    </w:rPr>
                  </w:rPrChange>
                </w:rPr>
                <w:t>9.38</w:t>
              </w:r>
            </w:ins>
            <w:del w:id="13225" w:author="Steve Barbeaux" w:date="2022-10-10T12:23:00Z">
              <w:r w:rsidRPr="0060718B" w:rsidDel="00FF3B86">
                <w:rPr>
                  <w:sz w:val="16"/>
                  <w:szCs w:val="16"/>
                  <w:rPrChange w:id="13226" w:author="Steve Barbeaux" w:date="2022-10-10T12:25:00Z">
                    <w:rPr>
                      <w:sz w:val="14"/>
                      <w:szCs w:val="14"/>
                    </w:rPr>
                  </w:rPrChange>
                </w:rPr>
                <w:delText>9.16</w:delText>
              </w:r>
            </w:del>
          </w:p>
        </w:tc>
        <w:tc>
          <w:tcPr>
            <w:tcW w:w="295" w:type="pct"/>
            <w:tcBorders>
              <w:top w:val="nil"/>
              <w:left w:val="nil"/>
              <w:bottom w:val="nil"/>
              <w:right w:val="nil"/>
            </w:tcBorders>
            <w:shd w:val="clear" w:color="auto" w:fill="auto"/>
            <w:noWrap/>
            <w:vAlign w:val="bottom"/>
            <w:hideMark/>
            <w:tcPrChange w:id="13227" w:author="Steve Barbeaux" w:date="2022-10-10T12:23:00Z">
              <w:tcPr>
                <w:tcW w:w="295" w:type="pct"/>
                <w:tcBorders>
                  <w:top w:val="nil"/>
                  <w:left w:val="nil"/>
                  <w:bottom w:val="nil"/>
                  <w:right w:val="nil"/>
                </w:tcBorders>
                <w:shd w:val="clear" w:color="auto" w:fill="auto"/>
                <w:noWrap/>
                <w:hideMark/>
              </w:tcPr>
            </w:tcPrChange>
          </w:tcPr>
          <w:p w14:paraId="48A269D1" w14:textId="56A4C5FC" w:rsidR="0060718B" w:rsidRPr="0060718B" w:rsidRDefault="0060718B" w:rsidP="0060718B">
            <w:pPr>
              <w:spacing w:after="0"/>
              <w:jc w:val="right"/>
              <w:rPr>
                <w:color w:val="000000"/>
                <w:sz w:val="16"/>
                <w:szCs w:val="16"/>
                <w:rPrChange w:id="13228" w:author="Steve Barbeaux" w:date="2022-10-10T12:25:00Z">
                  <w:rPr>
                    <w:color w:val="000000"/>
                    <w:sz w:val="14"/>
                    <w:szCs w:val="14"/>
                  </w:rPr>
                </w:rPrChange>
              </w:rPr>
            </w:pPr>
            <w:ins w:id="13229" w:author="Steve Barbeaux" w:date="2022-10-10T12:23:00Z">
              <w:r w:rsidRPr="0060718B">
                <w:rPr>
                  <w:color w:val="000000"/>
                  <w:sz w:val="16"/>
                  <w:szCs w:val="16"/>
                  <w:rPrChange w:id="13230" w:author="Steve Barbeaux" w:date="2022-10-10T12:25:00Z">
                    <w:rPr>
                      <w:rFonts w:ascii="Calibri" w:hAnsi="Calibri" w:cs="Calibri"/>
                      <w:color w:val="000000"/>
                      <w:szCs w:val="22"/>
                    </w:rPr>
                  </w:rPrChange>
                </w:rPr>
                <w:t>1.77</w:t>
              </w:r>
            </w:ins>
            <w:del w:id="13231" w:author="Steve Barbeaux" w:date="2022-10-10T12:23:00Z">
              <w:r w:rsidRPr="0060718B" w:rsidDel="00FF3B86">
                <w:rPr>
                  <w:sz w:val="16"/>
                  <w:szCs w:val="16"/>
                  <w:rPrChange w:id="13232" w:author="Steve Barbeaux" w:date="2022-10-10T12:25:00Z">
                    <w:rPr>
                      <w:sz w:val="14"/>
                      <w:szCs w:val="14"/>
                    </w:rPr>
                  </w:rPrChange>
                </w:rPr>
                <w:delText>1.76</w:delText>
              </w:r>
            </w:del>
          </w:p>
        </w:tc>
        <w:tc>
          <w:tcPr>
            <w:tcW w:w="295" w:type="pct"/>
            <w:tcBorders>
              <w:top w:val="nil"/>
              <w:left w:val="nil"/>
              <w:bottom w:val="nil"/>
              <w:right w:val="nil"/>
            </w:tcBorders>
            <w:shd w:val="clear" w:color="auto" w:fill="auto"/>
            <w:noWrap/>
            <w:vAlign w:val="bottom"/>
            <w:hideMark/>
            <w:tcPrChange w:id="13233" w:author="Steve Barbeaux" w:date="2022-10-10T12:23:00Z">
              <w:tcPr>
                <w:tcW w:w="295" w:type="pct"/>
                <w:gridSpan w:val="2"/>
                <w:tcBorders>
                  <w:top w:val="nil"/>
                  <w:left w:val="nil"/>
                  <w:bottom w:val="nil"/>
                  <w:right w:val="nil"/>
                </w:tcBorders>
                <w:shd w:val="clear" w:color="auto" w:fill="auto"/>
                <w:noWrap/>
                <w:hideMark/>
              </w:tcPr>
            </w:tcPrChange>
          </w:tcPr>
          <w:p w14:paraId="19C2496D" w14:textId="2665EB9B" w:rsidR="0060718B" w:rsidRPr="0060718B" w:rsidRDefault="0060718B" w:rsidP="0060718B">
            <w:pPr>
              <w:spacing w:after="0"/>
              <w:jc w:val="right"/>
              <w:rPr>
                <w:color w:val="000000"/>
                <w:sz w:val="16"/>
                <w:szCs w:val="16"/>
                <w:rPrChange w:id="13234" w:author="Steve Barbeaux" w:date="2022-10-10T12:25:00Z">
                  <w:rPr>
                    <w:color w:val="000000"/>
                    <w:sz w:val="14"/>
                    <w:szCs w:val="14"/>
                  </w:rPr>
                </w:rPrChange>
              </w:rPr>
            </w:pPr>
            <w:ins w:id="13235" w:author="Steve Barbeaux" w:date="2022-10-10T12:23:00Z">
              <w:r w:rsidRPr="0060718B">
                <w:rPr>
                  <w:color w:val="000000"/>
                  <w:sz w:val="16"/>
                  <w:szCs w:val="16"/>
                  <w:rPrChange w:id="13236" w:author="Steve Barbeaux" w:date="2022-10-10T12:25:00Z">
                    <w:rPr>
                      <w:rFonts w:ascii="Calibri" w:hAnsi="Calibri" w:cs="Calibri"/>
                      <w:color w:val="000000"/>
                      <w:szCs w:val="22"/>
                    </w:rPr>
                  </w:rPrChange>
                </w:rPr>
                <w:t>3.44</w:t>
              </w:r>
            </w:ins>
            <w:del w:id="13237" w:author="Steve Barbeaux" w:date="2022-10-10T12:23:00Z">
              <w:r w:rsidRPr="0060718B" w:rsidDel="00FF3B86">
                <w:rPr>
                  <w:sz w:val="16"/>
                  <w:szCs w:val="16"/>
                  <w:rPrChange w:id="13238" w:author="Steve Barbeaux" w:date="2022-10-10T12:25:00Z">
                    <w:rPr>
                      <w:sz w:val="14"/>
                      <w:szCs w:val="14"/>
                    </w:rPr>
                  </w:rPrChange>
                </w:rPr>
                <w:delText>3.48</w:delText>
              </w:r>
            </w:del>
          </w:p>
        </w:tc>
        <w:tc>
          <w:tcPr>
            <w:tcW w:w="295" w:type="pct"/>
            <w:tcBorders>
              <w:top w:val="nil"/>
              <w:left w:val="nil"/>
              <w:bottom w:val="nil"/>
              <w:right w:val="nil"/>
            </w:tcBorders>
            <w:shd w:val="clear" w:color="auto" w:fill="auto"/>
            <w:noWrap/>
            <w:vAlign w:val="bottom"/>
            <w:hideMark/>
            <w:tcPrChange w:id="13239" w:author="Steve Barbeaux" w:date="2022-10-10T12:23:00Z">
              <w:tcPr>
                <w:tcW w:w="295" w:type="pct"/>
                <w:gridSpan w:val="2"/>
                <w:tcBorders>
                  <w:top w:val="nil"/>
                  <w:left w:val="nil"/>
                  <w:bottom w:val="nil"/>
                  <w:right w:val="nil"/>
                </w:tcBorders>
                <w:shd w:val="clear" w:color="auto" w:fill="auto"/>
                <w:noWrap/>
                <w:hideMark/>
              </w:tcPr>
            </w:tcPrChange>
          </w:tcPr>
          <w:p w14:paraId="4D878D8C" w14:textId="094EA5A3" w:rsidR="0060718B" w:rsidRPr="0060718B" w:rsidRDefault="0060718B" w:rsidP="0060718B">
            <w:pPr>
              <w:spacing w:after="0"/>
              <w:jc w:val="right"/>
              <w:rPr>
                <w:color w:val="000000"/>
                <w:sz w:val="16"/>
                <w:szCs w:val="16"/>
                <w:rPrChange w:id="13240" w:author="Steve Barbeaux" w:date="2022-10-10T12:25:00Z">
                  <w:rPr>
                    <w:color w:val="000000"/>
                    <w:sz w:val="14"/>
                    <w:szCs w:val="14"/>
                  </w:rPr>
                </w:rPrChange>
              </w:rPr>
            </w:pPr>
            <w:ins w:id="13241" w:author="Steve Barbeaux" w:date="2022-10-10T12:23:00Z">
              <w:r w:rsidRPr="0060718B">
                <w:rPr>
                  <w:color w:val="000000"/>
                  <w:sz w:val="16"/>
                  <w:szCs w:val="16"/>
                  <w:rPrChange w:id="13242" w:author="Steve Barbeaux" w:date="2022-10-10T12:25:00Z">
                    <w:rPr>
                      <w:rFonts w:ascii="Calibri" w:hAnsi="Calibri" w:cs="Calibri"/>
                      <w:color w:val="000000"/>
                      <w:szCs w:val="22"/>
                    </w:rPr>
                  </w:rPrChange>
                </w:rPr>
                <w:t>0.38</w:t>
              </w:r>
            </w:ins>
            <w:del w:id="13243" w:author="Steve Barbeaux" w:date="2022-10-10T12:23:00Z">
              <w:r w:rsidRPr="0060718B" w:rsidDel="00FF3B86">
                <w:rPr>
                  <w:sz w:val="16"/>
                  <w:szCs w:val="16"/>
                  <w:rPrChange w:id="13244" w:author="Steve Barbeaux" w:date="2022-10-10T12:25:00Z">
                    <w:rPr>
                      <w:sz w:val="14"/>
                      <w:szCs w:val="14"/>
                    </w:rPr>
                  </w:rPrChange>
                </w:rPr>
                <w:delText>0.39</w:delText>
              </w:r>
            </w:del>
          </w:p>
        </w:tc>
        <w:tc>
          <w:tcPr>
            <w:tcW w:w="295" w:type="pct"/>
            <w:tcBorders>
              <w:top w:val="nil"/>
              <w:left w:val="nil"/>
              <w:bottom w:val="nil"/>
              <w:right w:val="nil"/>
            </w:tcBorders>
            <w:shd w:val="clear" w:color="auto" w:fill="auto"/>
            <w:noWrap/>
            <w:vAlign w:val="bottom"/>
            <w:hideMark/>
            <w:tcPrChange w:id="13245" w:author="Steve Barbeaux" w:date="2022-10-10T12:23:00Z">
              <w:tcPr>
                <w:tcW w:w="295" w:type="pct"/>
                <w:gridSpan w:val="2"/>
                <w:tcBorders>
                  <w:top w:val="nil"/>
                  <w:left w:val="nil"/>
                  <w:bottom w:val="nil"/>
                  <w:right w:val="nil"/>
                </w:tcBorders>
                <w:shd w:val="clear" w:color="auto" w:fill="auto"/>
                <w:noWrap/>
                <w:hideMark/>
              </w:tcPr>
            </w:tcPrChange>
          </w:tcPr>
          <w:p w14:paraId="644E217A" w14:textId="771960C2" w:rsidR="0060718B" w:rsidRPr="0060718B" w:rsidRDefault="0060718B" w:rsidP="0060718B">
            <w:pPr>
              <w:spacing w:after="0"/>
              <w:jc w:val="right"/>
              <w:rPr>
                <w:color w:val="000000"/>
                <w:sz w:val="16"/>
                <w:szCs w:val="16"/>
                <w:rPrChange w:id="13246" w:author="Steve Barbeaux" w:date="2022-10-10T12:25:00Z">
                  <w:rPr>
                    <w:color w:val="000000"/>
                    <w:sz w:val="14"/>
                    <w:szCs w:val="14"/>
                  </w:rPr>
                </w:rPrChange>
              </w:rPr>
            </w:pPr>
            <w:ins w:id="13247" w:author="Steve Barbeaux" w:date="2022-10-10T12:23:00Z">
              <w:r w:rsidRPr="0060718B">
                <w:rPr>
                  <w:color w:val="000000"/>
                  <w:sz w:val="16"/>
                  <w:szCs w:val="16"/>
                  <w:rPrChange w:id="13248" w:author="Steve Barbeaux" w:date="2022-10-10T12:25:00Z">
                    <w:rPr>
                      <w:rFonts w:ascii="Calibri" w:hAnsi="Calibri" w:cs="Calibri"/>
                      <w:color w:val="000000"/>
                      <w:szCs w:val="22"/>
                    </w:rPr>
                  </w:rPrChange>
                </w:rPr>
                <w:t>0.21</w:t>
              </w:r>
            </w:ins>
            <w:del w:id="13249" w:author="Steve Barbeaux" w:date="2022-10-10T12:23:00Z">
              <w:r w:rsidRPr="0060718B" w:rsidDel="00FF3B86">
                <w:rPr>
                  <w:sz w:val="16"/>
                  <w:szCs w:val="16"/>
                  <w:rPrChange w:id="13250" w:author="Steve Barbeaux" w:date="2022-10-10T12:25:00Z">
                    <w:rPr>
                      <w:sz w:val="14"/>
                      <w:szCs w:val="14"/>
                    </w:rPr>
                  </w:rPrChange>
                </w:rPr>
                <w:delText>0.22</w:delText>
              </w:r>
            </w:del>
          </w:p>
        </w:tc>
        <w:tc>
          <w:tcPr>
            <w:tcW w:w="295" w:type="pct"/>
            <w:tcBorders>
              <w:top w:val="nil"/>
              <w:left w:val="nil"/>
              <w:bottom w:val="nil"/>
              <w:right w:val="nil"/>
            </w:tcBorders>
            <w:shd w:val="clear" w:color="auto" w:fill="auto"/>
            <w:noWrap/>
            <w:vAlign w:val="bottom"/>
            <w:hideMark/>
            <w:tcPrChange w:id="13251" w:author="Steve Barbeaux" w:date="2022-10-10T12:23:00Z">
              <w:tcPr>
                <w:tcW w:w="295" w:type="pct"/>
                <w:tcBorders>
                  <w:top w:val="nil"/>
                  <w:left w:val="nil"/>
                  <w:bottom w:val="nil"/>
                  <w:right w:val="nil"/>
                </w:tcBorders>
                <w:shd w:val="clear" w:color="auto" w:fill="auto"/>
                <w:noWrap/>
                <w:hideMark/>
              </w:tcPr>
            </w:tcPrChange>
          </w:tcPr>
          <w:p w14:paraId="24673B8F" w14:textId="166394E9" w:rsidR="0060718B" w:rsidRPr="0060718B" w:rsidRDefault="0060718B" w:rsidP="0060718B">
            <w:pPr>
              <w:spacing w:after="0"/>
              <w:jc w:val="right"/>
              <w:rPr>
                <w:color w:val="000000"/>
                <w:sz w:val="16"/>
                <w:szCs w:val="16"/>
                <w:rPrChange w:id="13252" w:author="Steve Barbeaux" w:date="2022-10-10T12:25:00Z">
                  <w:rPr>
                    <w:color w:val="000000"/>
                    <w:sz w:val="14"/>
                    <w:szCs w:val="14"/>
                  </w:rPr>
                </w:rPrChange>
              </w:rPr>
            </w:pPr>
            <w:ins w:id="13253" w:author="Steve Barbeaux" w:date="2022-10-10T12:23:00Z">
              <w:r w:rsidRPr="0060718B">
                <w:rPr>
                  <w:color w:val="000000"/>
                  <w:sz w:val="16"/>
                  <w:szCs w:val="16"/>
                  <w:rPrChange w:id="13254" w:author="Steve Barbeaux" w:date="2022-10-10T12:25:00Z">
                    <w:rPr>
                      <w:rFonts w:ascii="Calibri" w:hAnsi="Calibri" w:cs="Calibri"/>
                      <w:color w:val="000000"/>
                      <w:szCs w:val="22"/>
                    </w:rPr>
                  </w:rPrChange>
                </w:rPr>
                <w:t>5.27</w:t>
              </w:r>
            </w:ins>
            <w:del w:id="13255" w:author="Steve Barbeaux" w:date="2022-10-10T12:23:00Z">
              <w:r w:rsidRPr="0060718B" w:rsidDel="00FF3B86">
                <w:rPr>
                  <w:sz w:val="16"/>
                  <w:szCs w:val="16"/>
                  <w:rPrChange w:id="13256" w:author="Steve Barbeaux" w:date="2022-10-10T12:25:00Z">
                    <w:rPr>
                      <w:sz w:val="14"/>
                      <w:szCs w:val="14"/>
                    </w:rPr>
                  </w:rPrChange>
                </w:rPr>
                <w:delText>5.69</w:delText>
              </w:r>
            </w:del>
          </w:p>
        </w:tc>
        <w:tc>
          <w:tcPr>
            <w:tcW w:w="295" w:type="pct"/>
            <w:tcBorders>
              <w:top w:val="nil"/>
              <w:left w:val="nil"/>
              <w:bottom w:val="nil"/>
              <w:right w:val="nil"/>
            </w:tcBorders>
            <w:shd w:val="clear" w:color="auto" w:fill="auto"/>
            <w:noWrap/>
            <w:vAlign w:val="bottom"/>
            <w:hideMark/>
            <w:tcPrChange w:id="13257" w:author="Steve Barbeaux" w:date="2022-10-10T12:23:00Z">
              <w:tcPr>
                <w:tcW w:w="295" w:type="pct"/>
                <w:gridSpan w:val="2"/>
                <w:tcBorders>
                  <w:top w:val="nil"/>
                  <w:left w:val="nil"/>
                  <w:bottom w:val="nil"/>
                  <w:right w:val="nil"/>
                </w:tcBorders>
                <w:shd w:val="clear" w:color="auto" w:fill="auto"/>
                <w:noWrap/>
                <w:hideMark/>
              </w:tcPr>
            </w:tcPrChange>
          </w:tcPr>
          <w:p w14:paraId="2764A88E" w14:textId="11E8E991" w:rsidR="0060718B" w:rsidRPr="0060718B" w:rsidRDefault="0060718B" w:rsidP="0060718B">
            <w:pPr>
              <w:spacing w:after="0"/>
              <w:jc w:val="right"/>
              <w:rPr>
                <w:color w:val="000000"/>
                <w:sz w:val="16"/>
                <w:szCs w:val="16"/>
                <w:rPrChange w:id="13258" w:author="Steve Barbeaux" w:date="2022-10-10T12:25:00Z">
                  <w:rPr>
                    <w:color w:val="000000"/>
                    <w:sz w:val="14"/>
                    <w:szCs w:val="14"/>
                  </w:rPr>
                </w:rPrChange>
              </w:rPr>
            </w:pPr>
            <w:ins w:id="13259" w:author="Steve Barbeaux" w:date="2022-10-10T12:23:00Z">
              <w:r w:rsidRPr="0060718B">
                <w:rPr>
                  <w:color w:val="000000"/>
                  <w:sz w:val="16"/>
                  <w:szCs w:val="16"/>
                  <w:rPrChange w:id="13260" w:author="Steve Barbeaux" w:date="2022-10-10T12:25:00Z">
                    <w:rPr>
                      <w:rFonts w:ascii="Calibri" w:hAnsi="Calibri" w:cs="Calibri"/>
                      <w:color w:val="000000"/>
                      <w:szCs w:val="22"/>
                    </w:rPr>
                  </w:rPrChange>
                </w:rPr>
                <w:t>1.39</w:t>
              </w:r>
            </w:ins>
            <w:del w:id="13261" w:author="Steve Barbeaux" w:date="2022-10-10T12:23:00Z">
              <w:r w:rsidRPr="0060718B" w:rsidDel="00FF3B86">
                <w:rPr>
                  <w:sz w:val="16"/>
                  <w:szCs w:val="16"/>
                  <w:rPrChange w:id="13262" w:author="Steve Barbeaux" w:date="2022-10-10T12:25:00Z">
                    <w:rPr>
                      <w:sz w:val="14"/>
                      <w:szCs w:val="14"/>
                    </w:rPr>
                  </w:rPrChange>
                </w:rPr>
                <w:delText>1.57</w:delText>
              </w:r>
            </w:del>
          </w:p>
        </w:tc>
        <w:tc>
          <w:tcPr>
            <w:tcW w:w="295" w:type="pct"/>
            <w:tcBorders>
              <w:top w:val="nil"/>
              <w:left w:val="nil"/>
              <w:bottom w:val="nil"/>
              <w:right w:val="nil"/>
            </w:tcBorders>
            <w:shd w:val="clear" w:color="auto" w:fill="auto"/>
            <w:noWrap/>
            <w:vAlign w:val="bottom"/>
            <w:hideMark/>
            <w:tcPrChange w:id="13263" w:author="Steve Barbeaux" w:date="2022-10-10T12:23:00Z">
              <w:tcPr>
                <w:tcW w:w="295" w:type="pct"/>
                <w:gridSpan w:val="2"/>
                <w:tcBorders>
                  <w:top w:val="nil"/>
                  <w:left w:val="nil"/>
                  <w:bottom w:val="nil"/>
                  <w:right w:val="nil"/>
                </w:tcBorders>
                <w:shd w:val="clear" w:color="auto" w:fill="auto"/>
                <w:noWrap/>
                <w:hideMark/>
              </w:tcPr>
            </w:tcPrChange>
          </w:tcPr>
          <w:p w14:paraId="5BA30DA0" w14:textId="6D0639C3" w:rsidR="0060718B" w:rsidRPr="0060718B" w:rsidRDefault="0060718B" w:rsidP="0060718B">
            <w:pPr>
              <w:spacing w:after="0"/>
              <w:jc w:val="right"/>
              <w:rPr>
                <w:color w:val="000000"/>
                <w:sz w:val="16"/>
                <w:szCs w:val="16"/>
                <w:vertAlign w:val="subscript"/>
                <w:rPrChange w:id="13264" w:author="Steve Barbeaux" w:date="2022-10-10T12:25:00Z">
                  <w:rPr>
                    <w:color w:val="000000"/>
                    <w:sz w:val="14"/>
                    <w:szCs w:val="14"/>
                    <w:vertAlign w:val="subscript"/>
                  </w:rPr>
                </w:rPrChange>
              </w:rPr>
            </w:pPr>
            <w:ins w:id="13265" w:author="Steve Barbeaux" w:date="2022-10-10T12:23:00Z">
              <w:r w:rsidRPr="0060718B">
                <w:rPr>
                  <w:color w:val="000000"/>
                  <w:sz w:val="16"/>
                  <w:szCs w:val="16"/>
                  <w:rPrChange w:id="13266" w:author="Steve Barbeaux" w:date="2022-10-10T12:25:00Z">
                    <w:rPr>
                      <w:rFonts w:ascii="Calibri" w:hAnsi="Calibri" w:cs="Calibri"/>
                      <w:color w:val="000000"/>
                      <w:szCs w:val="22"/>
                    </w:rPr>
                  </w:rPrChange>
                </w:rPr>
                <w:t>42.35</w:t>
              </w:r>
            </w:ins>
            <w:del w:id="13267" w:author="Steve Barbeaux" w:date="2022-10-10T12:23:00Z">
              <w:r w:rsidRPr="0060718B" w:rsidDel="00FF3B86">
                <w:rPr>
                  <w:sz w:val="16"/>
                  <w:szCs w:val="16"/>
                  <w:rPrChange w:id="13268" w:author="Steve Barbeaux" w:date="2022-10-10T12:25:00Z">
                    <w:rPr>
                      <w:sz w:val="14"/>
                      <w:szCs w:val="14"/>
                    </w:rPr>
                  </w:rPrChange>
                </w:rPr>
                <w:delText>42.34</w:delText>
              </w:r>
            </w:del>
          </w:p>
        </w:tc>
      </w:tr>
      <w:tr w:rsidR="0060718B" w:rsidRPr="000460A7" w14:paraId="433B465B" w14:textId="77777777" w:rsidTr="0060718B">
        <w:tblPrEx>
          <w:tblW w:w="5180" w:type="pct"/>
          <w:tblInd w:w="-90" w:type="dxa"/>
          <w:tblLayout w:type="fixed"/>
          <w:tblPrExChange w:id="13269" w:author="Steve Barbeaux" w:date="2022-10-10T12:23:00Z">
            <w:tblPrEx>
              <w:tblW w:w="5180" w:type="pct"/>
              <w:tblInd w:w="-90" w:type="dxa"/>
              <w:tblLayout w:type="fixed"/>
            </w:tblPrEx>
          </w:tblPrExChange>
        </w:tblPrEx>
        <w:trPr>
          <w:trPrChange w:id="13270"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3271" w:author="Steve Barbeaux" w:date="2022-10-10T12:23:00Z">
              <w:tcPr>
                <w:tcW w:w="279" w:type="pct"/>
                <w:tcBorders>
                  <w:top w:val="nil"/>
                  <w:left w:val="nil"/>
                  <w:bottom w:val="nil"/>
                  <w:right w:val="nil"/>
                </w:tcBorders>
                <w:shd w:val="clear" w:color="auto" w:fill="auto"/>
                <w:noWrap/>
                <w:vAlign w:val="bottom"/>
                <w:hideMark/>
              </w:tcPr>
            </w:tcPrChange>
          </w:tcPr>
          <w:p w14:paraId="77CD1704" w14:textId="6AD8646E" w:rsidR="0060718B" w:rsidRPr="0060718B" w:rsidRDefault="0060718B" w:rsidP="0060718B">
            <w:pPr>
              <w:spacing w:after="0"/>
              <w:jc w:val="right"/>
              <w:rPr>
                <w:color w:val="000000"/>
                <w:sz w:val="16"/>
                <w:szCs w:val="16"/>
                <w:rPrChange w:id="13272" w:author="Steve Barbeaux" w:date="2022-10-10T12:25:00Z">
                  <w:rPr>
                    <w:color w:val="000000"/>
                    <w:sz w:val="14"/>
                    <w:szCs w:val="14"/>
                  </w:rPr>
                </w:rPrChange>
              </w:rPr>
            </w:pPr>
            <w:r w:rsidRPr="0060718B">
              <w:rPr>
                <w:sz w:val="16"/>
                <w:szCs w:val="16"/>
                <w:rPrChange w:id="13273" w:author="Steve Barbeaux" w:date="2022-10-10T12:25:00Z">
                  <w:rPr>
                    <w:sz w:val="14"/>
                    <w:szCs w:val="14"/>
                  </w:rPr>
                </w:rPrChange>
              </w:rPr>
              <w:t>1993</w:t>
            </w:r>
          </w:p>
        </w:tc>
        <w:tc>
          <w:tcPr>
            <w:tcW w:w="295" w:type="pct"/>
            <w:tcBorders>
              <w:top w:val="nil"/>
              <w:left w:val="nil"/>
              <w:bottom w:val="nil"/>
              <w:right w:val="nil"/>
            </w:tcBorders>
            <w:vAlign w:val="bottom"/>
            <w:tcPrChange w:id="13274" w:author="Steve Barbeaux" w:date="2022-10-10T12:23:00Z">
              <w:tcPr>
                <w:tcW w:w="295" w:type="pct"/>
                <w:gridSpan w:val="2"/>
                <w:tcBorders>
                  <w:top w:val="nil"/>
                  <w:left w:val="nil"/>
                  <w:bottom w:val="nil"/>
                  <w:right w:val="nil"/>
                </w:tcBorders>
              </w:tcPr>
            </w:tcPrChange>
          </w:tcPr>
          <w:p w14:paraId="11F8F781" w14:textId="7360755E" w:rsidR="0060718B" w:rsidRPr="0060718B" w:rsidRDefault="0060718B" w:rsidP="0060718B">
            <w:pPr>
              <w:spacing w:after="0"/>
              <w:jc w:val="right"/>
              <w:rPr>
                <w:sz w:val="16"/>
                <w:szCs w:val="16"/>
                <w:rPrChange w:id="13275" w:author="Steve Barbeaux" w:date="2022-10-10T12:25:00Z">
                  <w:rPr>
                    <w:sz w:val="14"/>
                    <w:szCs w:val="14"/>
                  </w:rPr>
                </w:rPrChange>
              </w:rPr>
            </w:pPr>
            <w:ins w:id="13276" w:author="Steve Barbeaux" w:date="2022-10-10T12:23:00Z">
              <w:r w:rsidRPr="0060718B">
                <w:rPr>
                  <w:color w:val="000000"/>
                  <w:sz w:val="16"/>
                  <w:szCs w:val="16"/>
                  <w:rPrChange w:id="13277" w:author="Steve Barbeaux" w:date="2022-10-10T12:25:00Z">
                    <w:rPr>
                      <w:rFonts w:ascii="Calibri" w:hAnsi="Calibri" w:cs="Calibri"/>
                      <w:color w:val="000000"/>
                      <w:szCs w:val="22"/>
                    </w:rPr>
                  </w:rPrChange>
                </w:rPr>
                <w:t>0.17</w:t>
              </w:r>
            </w:ins>
            <w:del w:id="13278" w:author="Steve Barbeaux" w:date="2022-10-10T12:23:00Z">
              <w:r w:rsidRPr="0060718B" w:rsidDel="00FF3B86">
                <w:rPr>
                  <w:sz w:val="16"/>
                  <w:szCs w:val="16"/>
                  <w:rPrChange w:id="13279" w:author="Steve Barbeaux" w:date="2022-10-10T12:25:00Z">
                    <w:rPr>
                      <w:sz w:val="14"/>
                      <w:szCs w:val="14"/>
                    </w:rPr>
                  </w:rPrChange>
                </w:rPr>
                <w:delText>0.17</w:delText>
              </w:r>
            </w:del>
          </w:p>
        </w:tc>
        <w:tc>
          <w:tcPr>
            <w:tcW w:w="295" w:type="pct"/>
            <w:tcBorders>
              <w:top w:val="nil"/>
              <w:left w:val="nil"/>
              <w:bottom w:val="nil"/>
              <w:right w:val="nil"/>
            </w:tcBorders>
            <w:shd w:val="clear" w:color="auto" w:fill="auto"/>
            <w:noWrap/>
            <w:vAlign w:val="bottom"/>
            <w:hideMark/>
            <w:tcPrChange w:id="13280" w:author="Steve Barbeaux" w:date="2022-10-10T12:23:00Z">
              <w:tcPr>
                <w:tcW w:w="295" w:type="pct"/>
                <w:gridSpan w:val="2"/>
                <w:tcBorders>
                  <w:top w:val="nil"/>
                  <w:left w:val="nil"/>
                  <w:bottom w:val="nil"/>
                  <w:right w:val="nil"/>
                </w:tcBorders>
                <w:shd w:val="clear" w:color="auto" w:fill="auto"/>
                <w:noWrap/>
                <w:hideMark/>
              </w:tcPr>
            </w:tcPrChange>
          </w:tcPr>
          <w:p w14:paraId="173BDDDE" w14:textId="11214BB8" w:rsidR="0060718B" w:rsidRPr="0060718B" w:rsidRDefault="0060718B" w:rsidP="0060718B">
            <w:pPr>
              <w:spacing w:after="0"/>
              <w:jc w:val="right"/>
              <w:rPr>
                <w:color w:val="000000"/>
                <w:sz w:val="16"/>
                <w:szCs w:val="16"/>
                <w:rPrChange w:id="13281" w:author="Steve Barbeaux" w:date="2022-10-10T12:25:00Z">
                  <w:rPr>
                    <w:color w:val="000000"/>
                    <w:sz w:val="14"/>
                    <w:szCs w:val="14"/>
                  </w:rPr>
                </w:rPrChange>
              </w:rPr>
            </w:pPr>
            <w:ins w:id="13282" w:author="Steve Barbeaux" w:date="2022-10-10T12:23:00Z">
              <w:r w:rsidRPr="0060718B">
                <w:rPr>
                  <w:color w:val="000000"/>
                  <w:sz w:val="16"/>
                  <w:szCs w:val="16"/>
                  <w:rPrChange w:id="13283" w:author="Steve Barbeaux" w:date="2022-10-10T12:25:00Z">
                    <w:rPr>
                      <w:rFonts w:ascii="Calibri" w:hAnsi="Calibri" w:cs="Calibri"/>
                      <w:color w:val="000000"/>
                      <w:szCs w:val="22"/>
                    </w:rPr>
                  </w:rPrChange>
                </w:rPr>
                <w:t>0.34</w:t>
              </w:r>
            </w:ins>
            <w:del w:id="13284" w:author="Steve Barbeaux" w:date="2022-10-10T12:23:00Z">
              <w:r w:rsidRPr="0060718B" w:rsidDel="00FF3B86">
                <w:rPr>
                  <w:sz w:val="16"/>
                  <w:szCs w:val="16"/>
                  <w:rPrChange w:id="13285" w:author="Steve Barbeaux" w:date="2022-10-10T12:25:00Z">
                    <w:rPr>
                      <w:sz w:val="14"/>
                      <w:szCs w:val="14"/>
                    </w:rPr>
                  </w:rPrChange>
                </w:rPr>
                <w:delText>0.36</w:delText>
              </w:r>
            </w:del>
          </w:p>
        </w:tc>
        <w:tc>
          <w:tcPr>
            <w:tcW w:w="295" w:type="pct"/>
            <w:tcBorders>
              <w:top w:val="nil"/>
              <w:left w:val="nil"/>
              <w:bottom w:val="nil"/>
              <w:right w:val="nil"/>
            </w:tcBorders>
            <w:shd w:val="clear" w:color="auto" w:fill="auto"/>
            <w:noWrap/>
            <w:vAlign w:val="bottom"/>
            <w:hideMark/>
            <w:tcPrChange w:id="13286" w:author="Steve Barbeaux" w:date="2022-10-10T12:23:00Z">
              <w:tcPr>
                <w:tcW w:w="295" w:type="pct"/>
                <w:tcBorders>
                  <w:top w:val="nil"/>
                  <w:left w:val="nil"/>
                  <w:bottom w:val="nil"/>
                  <w:right w:val="nil"/>
                </w:tcBorders>
                <w:shd w:val="clear" w:color="auto" w:fill="auto"/>
                <w:noWrap/>
                <w:hideMark/>
              </w:tcPr>
            </w:tcPrChange>
          </w:tcPr>
          <w:p w14:paraId="6EBB447E" w14:textId="70A700B1" w:rsidR="0060718B" w:rsidRPr="0060718B" w:rsidRDefault="0060718B" w:rsidP="0060718B">
            <w:pPr>
              <w:spacing w:after="0"/>
              <w:jc w:val="right"/>
              <w:rPr>
                <w:color w:val="000000"/>
                <w:sz w:val="16"/>
                <w:szCs w:val="16"/>
                <w:rPrChange w:id="13287" w:author="Steve Barbeaux" w:date="2022-10-10T12:25:00Z">
                  <w:rPr>
                    <w:color w:val="000000"/>
                    <w:sz w:val="14"/>
                    <w:szCs w:val="14"/>
                  </w:rPr>
                </w:rPrChange>
              </w:rPr>
            </w:pPr>
            <w:ins w:id="13288" w:author="Steve Barbeaux" w:date="2022-10-10T12:23:00Z">
              <w:r w:rsidRPr="0060718B">
                <w:rPr>
                  <w:color w:val="000000"/>
                  <w:sz w:val="16"/>
                  <w:szCs w:val="16"/>
                  <w:rPrChange w:id="13289" w:author="Steve Barbeaux" w:date="2022-10-10T12:25:00Z">
                    <w:rPr>
                      <w:rFonts w:ascii="Calibri" w:hAnsi="Calibri" w:cs="Calibri"/>
                      <w:color w:val="000000"/>
                      <w:szCs w:val="22"/>
                    </w:rPr>
                  </w:rPrChange>
                </w:rPr>
                <w:t>0.43</w:t>
              </w:r>
            </w:ins>
            <w:del w:id="13290" w:author="Steve Barbeaux" w:date="2022-10-10T12:23:00Z">
              <w:r w:rsidRPr="0060718B" w:rsidDel="00FF3B86">
                <w:rPr>
                  <w:sz w:val="16"/>
                  <w:szCs w:val="16"/>
                  <w:rPrChange w:id="13291" w:author="Steve Barbeaux" w:date="2022-10-10T12:25:00Z">
                    <w:rPr>
                      <w:sz w:val="14"/>
                      <w:szCs w:val="14"/>
                    </w:rPr>
                  </w:rPrChange>
                </w:rPr>
                <w:delText>0.44</w:delText>
              </w:r>
            </w:del>
          </w:p>
        </w:tc>
        <w:tc>
          <w:tcPr>
            <w:tcW w:w="295" w:type="pct"/>
            <w:tcBorders>
              <w:top w:val="nil"/>
              <w:left w:val="nil"/>
              <w:bottom w:val="nil"/>
              <w:right w:val="nil"/>
            </w:tcBorders>
            <w:shd w:val="clear" w:color="auto" w:fill="auto"/>
            <w:noWrap/>
            <w:vAlign w:val="bottom"/>
            <w:hideMark/>
            <w:tcPrChange w:id="13292" w:author="Steve Barbeaux" w:date="2022-10-10T12:23:00Z">
              <w:tcPr>
                <w:tcW w:w="295" w:type="pct"/>
                <w:gridSpan w:val="2"/>
                <w:tcBorders>
                  <w:top w:val="nil"/>
                  <w:left w:val="nil"/>
                  <w:bottom w:val="nil"/>
                  <w:right w:val="nil"/>
                </w:tcBorders>
                <w:shd w:val="clear" w:color="auto" w:fill="auto"/>
                <w:noWrap/>
                <w:hideMark/>
              </w:tcPr>
            </w:tcPrChange>
          </w:tcPr>
          <w:p w14:paraId="213F947B" w14:textId="0FF868A8" w:rsidR="0060718B" w:rsidRPr="0060718B" w:rsidRDefault="0060718B" w:rsidP="0060718B">
            <w:pPr>
              <w:spacing w:after="0"/>
              <w:jc w:val="right"/>
              <w:rPr>
                <w:color w:val="000000"/>
                <w:sz w:val="16"/>
                <w:szCs w:val="16"/>
                <w:rPrChange w:id="13293" w:author="Steve Barbeaux" w:date="2022-10-10T12:25:00Z">
                  <w:rPr>
                    <w:color w:val="000000"/>
                    <w:sz w:val="14"/>
                    <w:szCs w:val="14"/>
                  </w:rPr>
                </w:rPrChange>
              </w:rPr>
            </w:pPr>
            <w:ins w:id="13294" w:author="Steve Barbeaux" w:date="2022-10-10T12:23:00Z">
              <w:r w:rsidRPr="0060718B">
                <w:rPr>
                  <w:color w:val="000000"/>
                  <w:sz w:val="16"/>
                  <w:szCs w:val="16"/>
                  <w:rPrChange w:id="13295" w:author="Steve Barbeaux" w:date="2022-10-10T12:25:00Z">
                    <w:rPr>
                      <w:rFonts w:ascii="Calibri" w:hAnsi="Calibri" w:cs="Calibri"/>
                      <w:color w:val="000000"/>
                      <w:szCs w:val="22"/>
                    </w:rPr>
                  </w:rPrChange>
                </w:rPr>
                <w:t>5.26</w:t>
              </w:r>
            </w:ins>
            <w:del w:id="13296" w:author="Steve Barbeaux" w:date="2022-10-10T12:23:00Z">
              <w:r w:rsidRPr="0060718B" w:rsidDel="00FF3B86">
                <w:rPr>
                  <w:sz w:val="16"/>
                  <w:szCs w:val="16"/>
                  <w:rPrChange w:id="13297" w:author="Steve Barbeaux" w:date="2022-10-10T12:25:00Z">
                    <w:rPr>
                      <w:sz w:val="14"/>
                      <w:szCs w:val="14"/>
                    </w:rPr>
                  </w:rPrChange>
                </w:rPr>
                <w:delText>5.25</w:delText>
              </w:r>
            </w:del>
          </w:p>
        </w:tc>
        <w:tc>
          <w:tcPr>
            <w:tcW w:w="295" w:type="pct"/>
            <w:tcBorders>
              <w:top w:val="nil"/>
              <w:left w:val="nil"/>
              <w:bottom w:val="nil"/>
              <w:right w:val="nil"/>
            </w:tcBorders>
            <w:shd w:val="clear" w:color="auto" w:fill="auto"/>
            <w:noWrap/>
            <w:vAlign w:val="bottom"/>
            <w:hideMark/>
            <w:tcPrChange w:id="13298" w:author="Steve Barbeaux" w:date="2022-10-10T12:23:00Z">
              <w:tcPr>
                <w:tcW w:w="295" w:type="pct"/>
                <w:gridSpan w:val="2"/>
                <w:tcBorders>
                  <w:top w:val="nil"/>
                  <w:left w:val="nil"/>
                  <w:bottom w:val="nil"/>
                  <w:right w:val="nil"/>
                </w:tcBorders>
                <w:shd w:val="clear" w:color="auto" w:fill="auto"/>
                <w:noWrap/>
                <w:hideMark/>
              </w:tcPr>
            </w:tcPrChange>
          </w:tcPr>
          <w:p w14:paraId="1F2FEC28" w14:textId="1F8F6268" w:rsidR="0060718B" w:rsidRPr="0060718B" w:rsidRDefault="0060718B" w:rsidP="0060718B">
            <w:pPr>
              <w:spacing w:after="0"/>
              <w:jc w:val="right"/>
              <w:rPr>
                <w:color w:val="000000"/>
                <w:sz w:val="16"/>
                <w:szCs w:val="16"/>
                <w:rPrChange w:id="13299" w:author="Steve Barbeaux" w:date="2022-10-10T12:25:00Z">
                  <w:rPr>
                    <w:color w:val="000000"/>
                    <w:sz w:val="14"/>
                    <w:szCs w:val="14"/>
                  </w:rPr>
                </w:rPrChange>
              </w:rPr>
            </w:pPr>
            <w:ins w:id="13300" w:author="Steve Barbeaux" w:date="2022-10-10T12:23:00Z">
              <w:r w:rsidRPr="0060718B">
                <w:rPr>
                  <w:color w:val="000000"/>
                  <w:sz w:val="16"/>
                  <w:szCs w:val="16"/>
                  <w:rPrChange w:id="13301" w:author="Steve Barbeaux" w:date="2022-10-10T12:25:00Z">
                    <w:rPr>
                      <w:rFonts w:ascii="Calibri" w:hAnsi="Calibri" w:cs="Calibri"/>
                      <w:color w:val="000000"/>
                      <w:szCs w:val="22"/>
                    </w:rPr>
                  </w:rPrChange>
                </w:rPr>
                <w:t>2.20</w:t>
              </w:r>
            </w:ins>
            <w:del w:id="13302" w:author="Steve Barbeaux" w:date="2022-10-10T12:23:00Z">
              <w:r w:rsidRPr="0060718B" w:rsidDel="00FF3B86">
                <w:rPr>
                  <w:sz w:val="16"/>
                  <w:szCs w:val="16"/>
                  <w:rPrChange w:id="13303" w:author="Steve Barbeaux" w:date="2022-10-10T12:25:00Z">
                    <w:rPr>
                      <w:sz w:val="14"/>
                      <w:szCs w:val="14"/>
                    </w:rPr>
                  </w:rPrChange>
                </w:rPr>
                <w:delText>2.17</w:delText>
              </w:r>
            </w:del>
          </w:p>
        </w:tc>
        <w:tc>
          <w:tcPr>
            <w:tcW w:w="295" w:type="pct"/>
            <w:tcBorders>
              <w:top w:val="nil"/>
              <w:left w:val="nil"/>
              <w:bottom w:val="nil"/>
              <w:right w:val="nil"/>
            </w:tcBorders>
            <w:shd w:val="clear" w:color="auto" w:fill="auto"/>
            <w:noWrap/>
            <w:vAlign w:val="bottom"/>
            <w:hideMark/>
            <w:tcPrChange w:id="13304" w:author="Steve Barbeaux" w:date="2022-10-10T12:23:00Z">
              <w:tcPr>
                <w:tcW w:w="295" w:type="pct"/>
                <w:gridSpan w:val="2"/>
                <w:tcBorders>
                  <w:top w:val="nil"/>
                  <w:left w:val="nil"/>
                  <w:bottom w:val="nil"/>
                  <w:right w:val="nil"/>
                </w:tcBorders>
                <w:shd w:val="clear" w:color="auto" w:fill="auto"/>
                <w:noWrap/>
                <w:hideMark/>
              </w:tcPr>
            </w:tcPrChange>
          </w:tcPr>
          <w:p w14:paraId="0C837A39" w14:textId="6BBBE322" w:rsidR="0060718B" w:rsidRPr="0060718B" w:rsidRDefault="0060718B" w:rsidP="0060718B">
            <w:pPr>
              <w:spacing w:after="0"/>
              <w:jc w:val="right"/>
              <w:rPr>
                <w:color w:val="000000"/>
                <w:sz w:val="16"/>
                <w:szCs w:val="16"/>
                <w:rPrChange w:id="13305" w:author="Steve Barbeaux" w:date="2022-10-10T12:25:00Z">
                  <w:rPr>
                    <w:color w:val="000000"/>
                    <w:sz w:val="14"/>
                    <w:szCs w:val="14"/>
                  </w:rPr>
                </w:rPrChange>
              </w:rPr>
            </w:pPr>
            <w:ins w:id="13306" w:author="Steve Barbeaux" w:date="2022-10-10T12:23:00Z">
              <w:r w:rsidRPr="0060718B">
                <w:rPr>
                  <w:color w:val="000000"/>
                  <w:sz w:val="16"/>
                  <w:szCs w:val="16"/>
                  <w:rPrChange w:id="13307" w:author="Steve Barbeaux" w:date="2022-10-10T12:25:00Z">
                    <w:rPr>
                      <w:rFonts w:ascii="Calibri" w:hAnsi="Calibri" w:cs="Calibri"/>
                      <w:color w:val="000000"/>
                      <w:szCs w:val="22"/>
                    </w:rPr>
                  </w:rPrChange>
                </w:rPr>
                <w:t>5.16</w:t>
              </w:r>
            </w:ins>
            <w:del w:id="13308" w:author="Steve Barbeaux" w:date="2022-10-10T12:23:00Z">
              <w:r w:rsidRPr="0060718B" w:rsidDel="00FF3B86">
                <w:rPr>
                  <w:sz w:val="16"/>
                  <w:szCs w:val="16"/>
                  <w:rPrChange w:id="13309" w:author="Steve Barbeaux" w:date="2022-10-10T12:25:00Z">
                    <w:rPr>
                      <w:sz w:val="14"/>
                      <w:szCs w:val="14"/>
                    </w:rPr>
                  </w:rPrChange>
                </w:rPr>
                <w:delText>5.06</w:delText>
              </w:r>
            </w:del>
          </w:p>
        </w:tc>
        <w:tc>
          <w:tcPr>
            <w:tcW w:w="295" w:type="pct"/>
            <w:tcBorders>
              <w:top w:val="nil"/>
              <w:left w:val="nil"/>
              <w:bottom w:val="nil"/>
              <w:right w:val="nil"/>
            </w:tcBorders>
            <w:shd w:val="clear" w:color="auto" w:fill="auto"/>
            <w:noWrap/>
            <w:vAlign w:val="bottom"/>
            <w:hideMark/>
            <w:tcPrChange w:id="13310" w:author="Steve Barbeaux" w:date="2022-10-10T12:23:00Z">
              <w:tcPr>
                <w:tcW w:w="295" w:type="pct"/>
                <w:tcBorders>
                  <w:top w:val="nil"/>
                  <w:left w:val="nil"/>
                  <w:bottom w:val="nil"/>
                  <w:right w:val="nil"/>
                </w:tcBorders>
                <w:shd w:val="clear" w:color="auto" w:fill="auto"/>
                <w:noWrap/>
                <w:hideMark/>
              </w:tcPr>
            </w:tcPrChange>
          </w:tcPr>
          <w:p w14:paraId="2AF49F52" w14:textId="4789CD20" w:rsidR="0060718B" w:rsidRPr="0060718B" w:rsidRDefault="0060718B" w:rsidP="0060718B">
            <w:pPr>
              <w:spacing w:after="0"/>
              <w:jc w:val="right"/>
              <w:rPr>
                <w:color w:val="000000"/>
                <w:sz w:val="16"/>
                <w:szCs w:val="16"/>
                <w:rPrChange w:id="13311" w:author="Steve Barbeaux" w:date="2022-10-10T12:25:00Z">
                  <w:rPr>
                    <w:color w:val="000000"/>
                    <w:sz w:val="14"/>
                    <w:szCs w:val="14"/>
                  </w:rPr>
                </w:rPrChange>
              </w:rPr>
            </w:pPr>
            <w:ins w:id="13312" w:author="Steve Barbeaux" w:date="2022-10-10T12:23:00Z">
              <w:r w:rsidRPr="0060718B">
                <w:rPr>
                  <w:color w:val="000000"/>
                  <w:sz w:val="16"/>
                  <w:szCs w:val="16"/>
                  <w:rPrChange w:id="13313" w:author="Steve Barbeaux" w:date="2022-10-10T12:25:00Z">
                    <w:rPr>
                      <w:rFonts w:ascii="Calibri" w:hAnsi="Calibri" w:cs="Calibri"/>
                      <w:color w:val="000000"/>
                      <w:szCs w:val="22"/>
                    </w:rPr>
                  </w:rPrChange>
                </w:rPr>
                <w:t>9.07</w:t>
              </w:r>
            </w:ins>
            <w:del w:id="13314" w:author="Steve Barbeaux" w:date="2022-10-10T12:23:00Z">
              <w:r w:rsidRPr="0060718B" w:rsidDel="00FF3B86">
                <w:rPr>
                  <w:sz w:val="16"/>
                  <w:szCs w:val="16"/>
                  <w:rPrChange w:id="13315" w:author="Steve Barbeaux" w:date="2022-10-10T12:25:00Z">
                    <w:rPr>
                      <w:sz w:val="14"/>
                      <w:szCs w:val="14"/>
                    </w:rPr>
                  </w:rPrChange>
                </w:rPr>
                <w:delText>8.83</w:delText>
              </w:r>
            </w:del>
          </w:p>
        </w:tc>
        <w:tc>
          <w:tcPr>
            <w:tcW w:w="295" w:type="pct"/>
            <w:tcBorders>
              <w:top w:val="nil"/>
              <w:left w:val="nil"/>
              <w:bottom w:val="nil"/>
              <w:right w:val="nil"/>
            </w:tcBorders>
            <w:shd w:val="clear" w:color="auto" w:fill="auto"/>
            <w:noWrap/>
            <w:vAlign w:val="bottom"/>
            <w:hideMark/>
            <w:tcPrChange w:id="13316" w:author="Steve Barbeaux" w:date="2022-10-10T12:23:00Z">
              <w:tcPr>
                <w:tcW w:w="295" w:type="pct"/>
                <w:gridSpan w:val="2"/>
                <w:tcBorders>
                  <w:top w:val="nil"/>
                  <w:left w:val="nil"/>
                  <w:bottom w:val="nil"/>
                  <w:right w:val="nil"/>
                </w:tcBorders>
                <w:shd w:val="clear" w:color="auto" w:fill="auto"/>
                <w:noWrap/>
                <w:hideMark/>
              </w:tcPr>
            </w:tcPrChange>
          </w:tcPr>
          <w:p w14:paraId="0590D2A0" w14:textId="6C9B89DA" w:rsidR="0060718B" w:rsidRPr="0060718B" w:rsidRDefault="0060718B" w:rsidP="0060718B">
            <w:pPr>
              <w:spacing w:after="0"/>
              <w:jc w:val="right"/>
              <w:rPr>
                <w:color w:val="000000"/>
                <w:sz w:val="16"/>
                <w:szCs w:val="16"/>
                <w:rPrChange w:id="13317" w:author="Steve Barbeaux" w:date="2022-10-10T12:25:00Z">
                  <w:rPr>
                    <w:color w:val="000000"/>
                    <w:sz w:val="14"/>
                    <w:szCs w:val="14"/>
                  </w:rPr>
                </w:rPrChange>
              </w:rPr>
            </w:pPr>
            <w:ins w:id="13318" w:author="Steve Barbeaux" w:date="2022-10-10T12:23:00Z">
              <w:r w:rsidRPr="0060718B">
                <w:rPr>
                  <w:color w:val="000000"/>
                  <w:sz w:val="16"/>
                  <w:szCs w:val="16"/>
                  <w:rPrChange w:id="13319" w:author="Steve Barbeaux" w:date="2022-10-10T12:25:00Z">
                    <w:rPr>
                      <w:rFonts w:ascii="Calibri" w:hAnsi="Calibri" w:cs="Calibri"/>
                      <w:color w:val="000000"/>
                      <w:szCs w:val="22"/>
                    </w:rPr>
                  </w:rPrChange>
                </w:rPr>
                <w:t>3.06</w:t>
              </w:r>
            </w:ins>
            <w:del w:id="13320" w:author="Steve Barbeaux" w:date="2022-10-10T12:23:00Z">
              <w:r w:rsidRPr="0060718B" w:rsidDel="00FF3B86">
                <w:rPr>
                  <w:sz w:val="16"/>
                  <w:szCs w:val="16"/>
                  <w:rPrChange w:id="13321" w:author="Steve Barbeaux" w:date="2022-10-10T12:25:00Z">
                    <w:rPr>
                      <w:sz w:val="14"/>
                      <w:szCs w:val="14"/>
                    </w:rPr>
                  </w:rPrChange>
                </w:rPr>
                <w:delText>2.98</w:delText>
              </w:r>
            </w:del>
          </w:p>
        </w:tc>
        <w:tc>
          <w:tcPr>
            <w:tcW w:w="295" w:type="pct"/>
            <w:tcBorders>
              <w:top w:val="nil"/>
              <w:left w:val="nil"/>
              <w:bottom w:val="nil"/>
              <w:right w:val="nil"/>
            </w:tcBorders>
            <w:shd w:val="clear" w:color="auto" w:fill="auto"/>
            <w:noWrap/>
            <w:vAlign w:val="bottom"/>
            <w:hideMark/>
            <w:tcPrChange w:id="13322" w:author="Steve Barbeaux" w:date="2022-10-10T12:23:00Z">
              <w:tcPr>
                <w:tcW w:w="295" w:type="pct"/>
                <w:gridSpan w:val="2"/>
                <w:tcBorders>
                  <w:top w:val="nil"/>
                  <w:left w:val="nil"/>
                  <w:bottom w:val="nil"/>
                  <w:right w:val="nil"/>
                </w:tcBorders>
                <w:shd w:val="clear" w:color="auto" w:fill="auto"/>
                <w:noWrap/>
                <w:hideMark/>
              </w:tcPr>
            </w:tcPrChange>
          </w:tcPr>
          <w:p w14:paraId="1FED02B1" w14:textId="12A3B2E1" w:rsidR="0060718B" w:rsidRPr="0060718B" w:rsidRDefault="0060718B" w:rsidP="0060718B">
            <w:pPr>
              <w:spacing w:after="0"/>
              <w:jc w:val="right"/>
              <w:rPr>
                <w:color w:val="000000"/>
                <w:sz w:val="16"/>
                <w:szCs w:val="16"/>
                <w:rPrChange w:id="13323" w:author="Steve Barbeaux" w:date="2022-10-10T12:25:00Z">
                  <w:rPr>
                    <w:color w:val="000000"/>
                    <w:sz w:val="14"/>
                    <w:szCs w:val="14"/>
                  </w:rPr>
                </w:rPrChange>
              </w:rPr>
            </w:pPr>
            <w:ins w:id="13324" w:author="Steve Barbeaux" w:date="2022-10-10T12:23:00Z">
              <w:r w:rsidRPr="0060718B">
                <w:rPr>
                  <w:color w:val="000000"/>
                  <w:sz w:val="16"/>
                  <w:szCs w:val="16"/>
                  <w:rPrChange w:id="13325" w:author="Steve Barbeaux" w:date="2022-10-10T12:25:00Z">
                    <w:rPr>
                      <w:rFonts w:ascii="Calibri" w:hAnsi="Calibri" w:cs="Calibri"/>
                      <w:color w:val="000000"/>
                      <w:szCs w:val="22"/>
                    </w:rPr>
                  </w:rPrChange>
                </w:rPr>
                <w:t>2.24</w:t>
              </w:r>
            </w:ins>
            <w:del w:id="13326" w:author="Steve Barbeaux" w:date="2022-10-10T12:23:00Z">
              <w:r w:rsidRPr="0060718B" w:rsidDel="00FF3B86">
                <w:rPr>
                  <w:sz w:val="16"/>
                  <w:szCs w:val="16"/>
                  <w:rPrChange w:id="13327" w:author="Steve Barbeaux" w:date="2022-10-10T12:25:00Z">
                    <w:rPr>
                      <w:sz w:val="14"/>
                      <w:szCs w:val="14"/>
                    </w:rPr>
                  </w:rPrChange>
                </w:rPr>
                <w:delText>2.22</w:delText>
              </w:r>
            </w:del>
          </w:p>
        </w:tc>
        <w:tc>
          <w:tcPr>
            <w:tcW w:w="295" w:type="pct"/>
            <w:tcBorders>
              <w:top w:val="nil"/>
              <w:left w:val="nil"/>
              <w:bottom w:val="nil"/>
              <w:right w:val="nil"/>
            </w:tcBorders>
            <w:shd w:val="clear" w:color="auto" w:fill="auto"/>
            <w:noWrap/>
            <w:vAlign w:val="bottom"/>
            <w:hideMark/>
            <w:tcPrChange w:id="13328" w:author="Steve Barbeaux" w:date="2022-10-10T12:23:00Z">
              <w:tcPr>
                <w:tcW w:w="295" w:type="pct"/>
                <w:tcBorders>
                  <w:top w:val="nil"/>
                  <w:left w:val="nil"/>
                  <w:bottom w:val="nil"/>
                  <w:right w:val="nil"/>
                </w:tcBorders>
                <w:shd w:val="clear" w:color="auto" w:fill="auto"/>
                <w:noWrap/>
                <w:hideMark/>
              </w:tcPr>
            </w:tcPrChange>
          </w:tcPr>
          <w:p w14:paraId="628D0D7A" w14:textId="285D60D2" w:rsidR="0060718B" w:rsidRPr="0060718B" w:rsidRDefault="0060718B" w:rsidP="0060718B">
            <w:pPr>
              <w:spacing w:after="0"/>
              <w:jc w:val="right"/>
              <w:rPr>
                <w:color w:val="000000"/>
                <w:sz w:val="16"/>
                <w:szCs w:val="16"/>
                <w:rPrChange w:id="13329" w:author="Steve Barbeaux" w:date="2022-10-10T12:25:00Z">
                  <w:rPr>
                    <w:color w:val="000000"/>
                    <w:sz w:val="14"/>
                    <w:szCs w:val="14"/>
                  </w:rPr>
                </w:rPrChange>
              </w:rPr>
            </w:pPr>
            <w:ins w:id="13330" w:author="Steve Barbeaux" w:date="2022-10-10T12:23:00Z">
              <w:r w:rsidRPr="0060718B">
                <w:rPr>
                  <w:color w:val="000000"/>
                  <w:sz w:val="16"/>
                  <w:szCs w:val="16"/>
                  <w:rPrChange w:id="13331" w:author="Steve Barbeaux" w:date="2022-10-10T12:25:00Z">
                    <w:rPr>
                      <w:rFonts w:ascii="Calibri" w:hAnsi="Calibri" w:cs="Calibri"/>
                      <w:color w:val="000000"/>
                      <w:szCs w:val="22"/>
                    </w:rPr>
                  </w:rPrChange>
                </w:rPr>
                <w:t>7.98</w:t>
              </w:r>
            </w:ins>
            <w:del w:id="13332" w:author="Steve Barbeaux" w:date="2022-10-10T12:23:00Z">
              <w:r w:rsidRPr="0060718B" w:rsidDel="00FF3B86">
                <w:rPr>
                  <w:sz w:val="16"/>
                  <w:szCs w:val="16"/>
                  <w:rPrChange w:id="13333" w:author="Steve Barbeaux" w:date="2022-10-10T12:25:00Z">
                    <w:rPr>
                      <w:sz w:val="14"/>
                      <w:szCs w:val="14"/>
                    </w:rPr>
                  </w:rPrChange>
                </w:rPr>
                <w:delText>7.84</w:delText>
              </w:r>
            </w:del>
          </w:p>
        </w:tc>
        <w:tc>
          <w:tcPr>
            <w:tcW w:w="295" w:type="pct"/>
            <w:tcBorders>
              <w:top w:val="nil"/>
              <w:left w:val="nil"/>
              <w:bottom w:val="nil"/>
              <w:right w:val="nil"/>
            </w:tcBorders>
            <w:shd w:val="clear" w:color="auto" w:fill="auto"/>
            <w:noWrap/>
            <w:vAlign w:val="bottom"/>
            <w:hideMark/>
            <w:tcPrChange w:id="13334" w:author="Steve Barbeaux" w:date="2022-10-10T12:23:00Z">
              <w:tcPr>
                <w:tcW w:w="295" w:type="pct"/>
                <w:gridSpan w:val="2"/>
                <w:tcBorders>
                  <w:top w:val="nil"/>
                  <w:left w:val="nil"/>
                  <w:bottom w:val="nil"/>
                  <w:right w:val="nil"/>
                </w:tcBorders>
                <w:shd w:val="clear" w:color="auto" w:fill="auto"/>
                <w:noWrap/>
                <w:hideMark/>
              </w:tcPr>
            </w:tcPrChange>
          </w:tcPr>
          <w:p w14:paraId="584ADE9B" w14:textId="4C2C7454" w:rsidR="0060718B" w:rsidRPr="0060718B" w:rsidRDefault="0060718B" w:rsidP="0060718B">
            <w:pPr>
              <w:spacing w:after="0"/>
              <w:jc w:val="right"/>
              <w:rPr>
                <w:color w:val="000000"/>
                <w:sz w:val="16"/>
                <w:szCs w:val="16"/>
                <w:rPrChange w:id="13335" w:author="Steve Barbeaux" w:date="2022-10-10T12:25:00Z">
                  <w:rPr>
                    <w:color w:val="000000"/>
                    <w:sz w:val="14"/>
                    <w:szCs w:val="14"/>
                  </w:rPr>
                </w:rPrChange>
              </w:rPr>
            </w:pPr>
            <w:ins w:id="13336" w:author="Steve Barbeaux" w:date="2022-10-10T12:23:00Z">
              <w:r w:rsidRPr="0060718B">
                <w:rPr>
                  <w:color w:val="000000"/>
                  <w:sz w:val="16"/>
                  <w:szCs w:val="16"/>
                  <w:rPrChange w:id="13337" w:author="Steve Barbeaux" w:date="2022-10-10T12:25:00Z">
                    <w:rPr>
                      <w:rFonts w:ascii="Calibri" w:hAnsi="Calibri" w:cs="Calibri"/>
                      <w:color w:val="000000"/>
                      <w:szCs w:val="22"/>
                    </w:rPr>
                  </w:rPrChange>
                </w:rPr>
                <w:t>1.51</w:t>
              </w:r>
            </w:ins>
            <w:del w:id="13338" w:author="Steve Barbeaux" w:date="2022-10-10T12:23:00Z">
              <w:r w:rsidRPr="0060718B" w:rsidDel="00FF3B86">
                <w:rPr>
                  <w:sz w:val="16"/>
                  <w:szCs w:val="16"/>
                  <w:rPrChange w:id="13339" w:author="Steve Barbeaux" w:date="2022-10-10T12:25:00Z">
                    <w:rPr>
                      <w:sz w:val="14"/>
                      <w:szCs w:val="14"/>
                    </w:rPr>
                  </w:rPrChange>
                </w:rPr>
                <w:delText>1.51</w:delText>
              </w:r>
            </w:del>
          </w:p>
        </w:tc>
        <w:tc>
          <w:tcPr>
            <w:tcW w:w="295" w:type="pct"/>
            <w:tcBorders>
              <w:top w:val="nil"/>
              <w:left w:val="nil"/>
              <w:bottom w:val="nil"/>
              <w:right w:val="nil"/>
            </w:tcBorders>
            <w:shd w:val="clear" w:color="auto" w:fill="auto"/>
            <w:noWrap/>
            <w:vAlign w:val="bottom"/>
            <w:hideMark/>
            <w:tcPrChange w:id="13340" w:author="Steve Barbeaux" w:date="2022-10-10T12:23:00Z">
              <w:tcPr>
                <w:tcW w:w="295" w:type="pct"/>
                <w:gridSpan w:val="2"/>
                <w:tcBorders>
                  <w:top w:val="nil"/>
                  <w:left w:val="nil"/>
                  <w:bottom w:val="nil"/>
                  <w:right w:val="nil"/>
                </w:tcBorders>
                <w:shd w:val="clear" w:color="auto" w:fill="auto"/>
                <w:noWrap/>
                <w:hideMark/>
              </w:tcPr>
            </w:tcPrChange>
          </w:tcPr>
          <w:p w14:paraId="4B4ABF9E" w14:textId="6721519E" w:rsidR="0060718B" w:rsidRPr="0060718B" w:rsidRDefault="0060718B" w:rsidP="0060718B">
            <w:pPr>
              <w:spacing w:after="0"/>
              <w:jc w:val="right"/>
              <w:rPr>
                <w:color w:val="000000"/>
                <w:sz w:val="16"/>
                <w:szCs w:val="16"/>
                <w:rPrChange w:id="13341" w:author="Steve Barbeaux" w:date="2022-10-10T12:25:00Z">
                  <w:rPr>
                    <w:color w:val="000000"/>
                    <w:sz w:val="14"/>
                    <w:szCs w:val="14"/>
                  </w:rPr>
                </w:rPrChange>
              </w:rPr>
            </w:pPr>
            <w:ins w:id="13342" w:author="Steve Barbeaux" w:date="2022-10-10T12:23:00Z">
              <w:r w:rsidRPr="0060718B">
                <w:rPr>
                  <w:color w:val="000000"/>
                  <w:sz w:val="16"/>
                  <w:szCs w:val="16"/>
                  <w:rPrChange w:id="13343" w:author="Steve Barbeaux" w:date="2022-10-10T12:25:00Z">
                    <w:rPr>
                      <w:rFonts w:ascii="Calibri" w:hAnsi="Calibri" w:cs="Calibri"/>
                      <w:color w:val="000000"/>
                      <w:szCs w:val="22"/>
                    </w:rPr>
                  </w:rPrChange>
                </w:rPr>
                <w:t>2.92</w:t>
              </w:r>
            </w:ins>
            <w:del w:id="13344" w:author="Steve Barbeaux" w:date="2022-10-10T12:23:00Z">
              <w:r w:rsidRPr="0060718B" w:rsidDel="00FF3B86">
                <w:rPr>
                  <w:sz w:val="16"/>
                  <w:szCs w:val="16"/>
                  <w:rPrChange w:id="13345" w:author="Steve Barbeaux" w:date="2022-10-10T12:25:00Z">
                    <w:rPr>
                      <w:sz w:val="14"/>
                      <w:szCs w:val="14"/>
                    </w:rPr>
                  </w:rPrChange>
                </w:rPr>
                <w:delText>2.98</w:delText>
              </w:r>
            </w:del>
          </w:p>
        </w:tc>
        <w:tc>
          <w:tcPr>
            <w:tcW w:w="295" w:type="pct"/>
            <w:tcBorders>
              <w:top w:val="nil"/>
              <w:left w:val="nil"/>
              <w:bottom w:val="nil"/>
              <w:right w:val="nil"/>
            </w:tcBorders>
            <w:shd w:val="clear" w:color="auto" w:fill="auto"/>
            <w:noWrap/>
            <w:vAlign w:val="bottom"/>
            <w:hideMark/>
            <w:tcPrChange w:id="13346" w:author="Steve Barbeaux" w:date="2022-10-10T12:23:00Z">
              <w:tcPr>
                <w:tcW w:w="295" w:type="pct"/>
                <w:gridSpan w:val="2"/>
                <w:tcBorders>
                  <w:top w:val="nil"/>
                  <w:left w:val="nil"/>
                  <w:bottom w:val="nil"/>
                  <w:right w:val="nil"/>
                </w:tcBorders>
                <w:shd w:val="clear" w:color="auto" w:fill="auto"/>
                <w:noWrap/>
                <w:hideMark/>
              </w:tcPr>
            </w:tcPrChange>
          </w:tcPr>
          <w:p w14:paraId="0DA5EC0A" w14:textId="64D07487" w:rsidR="0060718B" w:rsidRPr="0060718B" w:rsidRDefault="0060718B" w:rsidP="0060718B">
            <w:pPr>
              <w:spacing w:after="0"/>
              <w:jc w:val="right"/>
              <w:rPr>
                <w:color w:val="000000"/>
                <w:sz w:val="16"/>
                <w:szCs w:val="16"/>
                <w:rPrChange w:id="13347" w:author="Steve Barbeaux" w:date="2022-10-10T12:25:00Z">
                  <w:rPr>
                    <w:color w:val="000000"/>
                    <w:sz w:val="14"/>
                    <w:szCs w:val="14"/>
                  </w:rPr>
                </w:rPrChange>
              </w:rPr>
            </w:pPr>
            <w:ins w:id="13348" w:author="Steve Barbeaux" w:date="2022-10-10T12:23:00Z">
              <w:r w:rsidRPr="0060718B">
                <w:rPr>
                  <w:color w:val="000000"/>
                  <w:sz w:val="16"/>
                  <w:szCs w:val="16"/>
                  <w:rPrChange w:id="13349" w:author="Steve Barbeaux" w:date="2022-10-10T12:25:00Z">
                    <w:rPr>
                      <w:rFonts w:ascii="Calibri" w:hAnsi="Calibri" w:cs="Calibri"/>
                      <w:color w:val="000000"/>
                      <w:szCs w:val="22"/>
                    </w:rPr>
                  </w:rPrChange>
                </w:rPr>
                <w:t>0.32</w:t>
              </w:r>
            </w:ins>
            <w:del w:id="13350" w:author="Steve Barbeaux" w:date="2022-10-10T12:23:00Z">
              <w:r w:rsidRPr="0060718B" w:rsidDel="00FF3B86">
                <w:rPr>
                  <w:sz w:val="16"/>
                  <w:szCs w:val="16"/>
                  <w:rPrChange w:id="13351" w:author="Steve Barbeaux" w:date="2022-10-10T12:25:00Z">
                    <w:rPr>
                      <w:sz w:val="14"/>
                      <w:szCs w:val="14"/>
                    </w:rPr>
                  </w:rPrChange>
                </w:rPr>
                <w:delText>0.34</w:delText>
              </w:r>
            </w:del>
          </w:p>
        </w:tc>
        <w:tc>
          <w:tcPr>
            <w:tcW w:w="295" w:type="pct"/>
            <w:tcBorders>
              <w:top w:val="nil"/>
              <w:left w:val="nil"/>
              <w:bottom w:val="nil"/>
              <w:right w:val="nil"/>
            </w:tcBorders>
            <w:shd w:val="clear" w:color="auto" w:fill="auto"/>
            <w:noWrap/>
            <w:vAlign w:val="bottom"/>
            <w:hideMark/>
            <w:tcPrChange w:id="13352" w:author="Steve Barbeaux" w:date="2022-10-10T12:23:00Z">
              <w:tcPr>
                <w:tcW w:w="295" w:type="pct"/>
                <w:tcBorders>
                  <w:top w:val="nil"/>
                  <w:left w:val="nil"/>
                  <w:bottom w:val="nil"/>
                  <w:right w:val="nil"/>
                </w:tcBorders>
                <w:shd w:val="clear" w:color="auto" w:fill="auto"/>
                <w:noWrap/>
                <w:hideMark/>
              </w:tcPr>
            </w:tcPrChange>
          </w:tcPr>
          <w:p w14:paraId="315CF4BB" w14:textId="7BD5811A" w:rsidR="0060718B" w:rsidRPr="0060718B" w:rsidRDefault="0060718B" w:rsidP="0060718B">
            <w:pPr>
              <w:spacing w:after="0"/>
              <w:jc w:val="right"/>
              <w:rPr>
                <w:color w:val="000000"/>
                <w:sz w:val="16"/>
                <w:szCs w:val="16"/>
                <w:rPrChange w:id="13353" w:author="Steve Barbeaux" w:date="2022-10-10T12:25:00Z">
                  <w:rPr>
                    <w:color w:val="000000"/>
                    <w:sz w:val="14"/>
                    <w:szCs w:val="14"/>
                  </w:rPr>
                </w:rPrChange>
              </w:rPr>
            </w:pPr>
            <w:ins w:id="13354" w:author="Steve Barbeaux" w:date="2022-10-10T12:23:00Z">
              <w:r w:rsidRPr="0060718B">
                <w:rPr>
                  <w:color w:val="000000"/>
                  <w:sz w:val="16"/>
                  <w:szCs w:val="16"/>
                  <w:rPrChange w:id="13355" w:author="Steve Barbeaux" w:date="2022-10-10T12:25:00Z">
                    <w:rPr>
                      <w:rFonts w:ascii="Calibri" w:hAnsi="Calibri" w:cs="Calibri"/>
                      <w:color w:val="000000"/>
                      <w:szCs w:val="22"/>
                    </w:rPr>
                  </w:rPrChange>
                </w:rPr>
                <w:t>0.18</w:t>
              </w:r>
            </w:ins>
            <w:del w:id="13356" w:author="Steve Barbeaux" w:date="2022-10-10T12:23:00Z">
              <w:r w:rsidRPr="0060718B" w:rsidDel="00FF3B86">
                <w:rPr>
                  <w:sz w:val="16"/>
                  <w:szCs w:val="16"/>
                  <w:rPrChange w:id="13357" w:author="Steve Barbeaux" w:date="2022-10-10T12:25:00Z">
                    <w:rPr>
                      <w:sz w:val="14"/>
                      <w:szCs w:val="14"/>
                    </w:rPr>
                  </w:rPrChange>
                </w:rPr>
                <w:delText>0.19</w:delText>
              </w:r>
            </w:del>
          </w:p>
        </w:tc>
        <w:tc>
          <w:tcPr>
            <w:tcW w:w="295" w:type="pct"/>
            <w:tcBorders>
              <w:top w:val="nil"/>
              <w:left w:val="nil"/>
              <w:bottom w:val="nil"/>
              <w:right w:val="nil"/>
            </w:tcBorders>
            <w:shd w:val="clear" w:color="auto" w:fill="auto"/>
            <w:noWrap/>
            <w:vAlign w:val="bottom"/>
            <w:hideMark/>
            <w:tcPrChange w:id="13358" w:author="Steve Barbeaux" w:date="2022-10-10T12:23:00Z">
              <w:tcPr>
                <w:tcW w:w="295" w:type="pct"/>
                <w:gridSpan w:val="2"/>
                <w:tcBorders>
                  <w:top w:val="nil"/>
                  <w:left w:val="nil"/>
                  <w:bottom w:val="nil"/>
                  <w:right w:val="nil"/>
                </w:tcBorders>
                <w:shd w:val="clear" w:color="auto" w:fill="auto"/>
                <w:noWrap/>
                <w:hideMark/>
              </w:tcPr>
            </w:tcPrChange>
          </w:tcPr>
          <w:p w14:paraId="56256D25" w14:textId="0B6594A5" w:rsidR="0060718B" w:rsidRPr="0060718B" w:rsidRDefault="0060718B" w:rsidP="0060718B">
            <w:pPr>
              <w:spacing w:after="0"/>
              <w:jc w:val="right"/>
              <w:rPr>
                <w:color w:val="000000"/>
                <w:sz w:val="16"/>
                <w:szCs w:val="16"/>
                <w:rPrChange w:id="13359" w:author="Steve Barbeaux" w:date="2022-10-10T12:25:00Z">
                  <w:rPr>
                    <w:color w:val="000000"/>
                    <w:sz w:val="14"/>
                    <w:szCs w:val="14"/>
                  </w:rPr>
                </w:rPrChange>
              </w:rPr>
            </w:pPr>
            <w:ins w:id="13360" w:author="Steve Barbeaux" w:date="2022-10-10T12:23:00Z">
              <w:r w:rsidRPr="0060718B">
                <w:rPr>
                  <w:color w:val="000000"/>
                  <w:sz w:val="16"/>
                  <w:szCs w:val="16"/>
                  <w:rPrChange w:id="13361" w:author="Steve Barbeaux" w:date="2022-10-10T12:25:00Z">
                    <w:rPr>
                      <w:rFonts w:ascii="Calibri" w:hAnsi="Calibri" w:cs="Calibri"/>
                      <w:color w:val="000000"/>
                      <w:szCs w:val="22"/>
                    </w:rPr>
                  </w:rPrChange>
                </w:rPr>
                <w:t>5.66</w:t>
              </w:r>
            </w:ins>
            <w:del w:id="13362" w:author="Steve Barbeaux" w:date="2022-10-10T12:23:00Z">
              <w:r w:rsidRPr="0060718B" w:rsidDel="00FF3B86">
                <w:rPr>
                  <w:sz w:val="16"/>
                  <w:szCs w:val="16"/>
                  <w:rPrChange w:id="13363" w:author="Steve Barbeaux" w:date="2022-10-10T12:25:00Z">
                    <w:rPr>
                      <w:sz w:val="14"/>
                      <w:szCs w:val="14"/>
                    </w:rPr>
                  </w:rPrChange>
                </w:rPr>
                <w:delText>6.22</w:delText>
              </w:r>
            </w:del>
          </w:p>
        </w:tc>
        <w:tc>
          <w:tcPr>
            <w:tcW w:w="295" w:type="pct"/>
            <w:tcBorders>
              <w:top w:val="nil"/>
              <w:left w:val="nil"/>
              <w:bottom w:val="nil"/>
              <w:right w:val="nil"/>
            </w:tcBorders>
            <w:shd w:val="clear" w:color="auto" w:fill="auto"/>
            <w:noWrap/>
            <w:vAlign w:val="bottom"/>
            <w:hideMark/>
            <w:tcPrChange w:id="13364" w:author="Steve Barbeaux" w:date="2022-10-10T12:23:00Z">
              <w:tcPr>
                <w:tcW w:w="295" w:type="pct"/>
                <w:gridSpan w:val="2"/>
                <w:tcBorders>
                  <w:top w:val="nil"/>
                  <w:left w:val="nil"/>
                  <w:bottom w:val="nil"/>
                  <w:right w:val="nil"/>
                </w:tcBorders>
                <w:shd w:val="clear" w:color="auto" w:fill="auto"/>
                <w:noWrap/>
                <w:hideMark/>
              </w:tcPr>
            </w:tcPrChange>
          </w:tcPr>
          <w:p w14:paraId="74D8FBA8" w14:textId="63F9BB41" w:rsidR="0060718B" w:rsidRPr="0060718B" w:rsidRDefault="0060718B" w:rsidP="0060718B">
            <w:pPr>
              <w:spacing w:after="0"/>
              <w:jc w:val="right"/>
              <w:rPr>
                <w:color w:val="000000"/>
                <w:sz w:val="16"/>
                <w:szCs w:val="16"/>
                <w:vertAlign w:val="subscript"/>
                <w:rPrChange w:id="13365" w:author="Steve Barbeaux" w:date="2022-10-10T12:25:00Z">
                  <w:rPr>
                    <w:color w:val="000000"/>
                    <w:sz w:val="14"/>
                    <w:szCs w:val="14"/>
                    <w:vertAlign w:val="subscript"/>
                  </w:rPr>
                </w:rPrChange>
              </w:rPr>
            </w:pPr>
            <w:ins w:id="13366" w:author="Steve Barbeaux" w:date="2022-10-10T12:23:00Z">
              <w:r w:rsidRPr="0060718B">
                <w:rPr>
                  <w:color w:val="000000"/>
                  <w:sz w:val="16"/>
                  <w:szCs w:val="16"/>
                  <w:rPrChange w:id="13367" w:author="Steve Barbeaux" w:date="2022-10-10T12:25:00Z">
                    <w:rPr>
                      <w:rFonts w:ascii="Calibri" w:hAnsi="Calibri" w:cs="Calibri"/>
                      <w:color w:val="000000"/>
                      <w:szCs w:val="22"/>
                    </w:rPr>
                  </w:rPrChange>
                </w:rPr>
                <w:t>46.50</w:t>
              </w:r>
            </w:ins>
            <w:del w:id="13368" w:author="Steve Barbeaux" w:date="2022-10-10T12:23:00Z">
              <w:r w:rsidRPr="0060718B" w:rsidDel="00FF3B86">
                <w:rPr>
                  <w:sz w:val="16"/>
                  <w:szCs w:val="16"/>
                  <w:rPrChange w:id="13369" w:author="Steve Barbeaux" w:date="2022-10-10T12:25:00Z">
                    <w:rPr>
                      <w:sz w:val="14"/>
                      <w:szCs w:val="14"/>
                    </w:rPr>
                  </w:rPrChange>
                </w:rPr>
                <w:delText>46.56</w:delText>
              </w:r>
            </w:del>
          </w:p>
        </w:tc>
      </w:tr>
      <w:tr w:rsidR="0060718B" w:rsidRPr="000460A7" w14:paraId="76302954" w14:textId="77777777" w:rsidTr="0060718B">
        <w:tblPrEx>
          <w:tblW w:w="5180" w:type="pct"/>
          <w:tblInd w:w="-90" w:type="dxa"/>
          <w:tblLayout w:type="fixed"/>
          <w:tblPrExChange w:id="13370" w:author="Steve Barbeaux" w:date="2022-10-10T12:23:00Z">
            <w:tblPrEx>
              <w:tblW w:w="5180" w:type="pct"/>
              <w:tblInd w:w="-90" w:type="dxa"/>
              <w:tblLayout w:type="fixed"/>
            </w:tblPrEx>
          </w:tblPrExChange>
        </w:tblPrEx>
        <w:trPr>
          <w:trPrChange w:id="13371"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3372" w:author="Steve Barbeaux" w:date="2022-10-10T12:23:00Z">
              <w:tcPr>
                <w:tcW w:w="279" w:type="pct"/>
                <w:tcBorders>
                  <w:top w:val="nil"/>
                  <w:left w:val="nil"/>
                  <w:bottom w:val="nil"/>
                  <w:right w:val="nil"/>
                </w:tcBorders>
                <w:shd w:val="clear" w:color="auto" w:fill="auto"/>
                <w:noWrap/>
                <w:vAlign w:val="bottom"/>
                <w:hideMark/>
              </w:tcPr>
            </w:tcPrChange>
          </w:tcPr>
          <w:p w14:paraId="5406E14E" w14:textId="1562AFD7" w:rsidR="0060718B" w:rsidRPr="0060718B" w:rsidRDefault="0060718B" w:rsidP="0060718B">
            <w:pPr>
              <w:spacing w:after="0"/>
              <w:jc w:val="right"/>
              <w:rPr>
                <w:color w:val="000000"/>
                <w:sz w:val="16"/>
                <w:szCs w:val="16"/>
                <w:rPrChange w:id="13373" w:author="Steve Barbeaux" w:date="2022-10-10T12:25:00Z">
                  <w:rPr>
                    <w:color w:val="000000"/>
                    <w:sz w:val="14"/>
                    <w:szCs w:val="14"/>
                  </w:rPr>
                </w:rPrChange>
              </w:rPr>
            </w:pPr>
            <w:r w:rsidRPr="0060718B">
              <w:rPr>
                <w:sz w:val="16"/>
                <w:szCs w:val="16"/>
                <w:rPrChange w:id="13374" w:author="Steve Barbeaux" w:date="2022-10-10T12:25:00Z">
                  <w:rPr>
                    <w:sz w:val="14"/>
                    <w:szCs w:val="14"/>
                  </w:rPr>
                </w:rPrChange>
              </w:rPr>
              <w:t>1994</w:t>
            </w:r>
          </w:p>
        </w:tc>
        <w:tc>
          <w:tcPr>
            <w:tcW w:w="295" w:type="pct"/>
            <w:tcBorders>
              <w:top w:val="nil"/>
              <w:left w:val="nil"/>
              <w:bottom w:val="nil"/>
              <w:right w:val="nil"/>
            </w:tcBorders>
            <w:vAlign w:val="bottom"/>
            <w:tcPrChange w:id="13375" w:author="Steve Barbeaux" w:date="2022-10-10T12:23:00Z">
              <w:tcPr>
                <w:tcW w:w="295" w:type="pct"/>
                <w:gridSpan w:val="2"/>
                <w:tcBorders>
                  <w:top w:val="nil"/>
                  <w:left w:val="nil"/>
                  <w:bottom w:val="nil"/>
                  <w:right w:val="nil"/>
                </w:tcBorders>
              </w:tcPr>
            </w:tcPrChange>
          </w:tcPr>
          <w:p w14:paraId="26FE5BC8" w14:textId="34608DF4" w:rsidR="0060718B" w:rsidRPr="0060718B" w:rsidRDefault="0060718B" w:rsidP="0060718B">
            <w:pPr>
              <w:spacing w:after="0"/>
              <w:jc w:val="right"/>
              <w:rPr>
                <w:sz w:val="16"/>
                <w:szCs w:val="16"/>
                <w:rPrChange w:id="13376" w:author="Steve Barbeaux" w:date="2022-10-10T12:25:00Z">
                  <w:rPr>
                    <w:sz w:val="14"/>
                    <w:szCs w:val="14"/>
                  </w:rPr>
                </w:rPrChange>
              </w:rPr>
            </w:pPr>
            <w:ins w:id="13377" w:author="Steve Barbeaux" w:date="2022-10-10T12:23:00Z">
              <w:r w:rsidRPr="0060718B">
                <w:rPr>
                  <w:color w:val="000000"/>
                  <w:sz w:val="16"/>
                  <w:szCs w:val="16"/>
                  <w:rPrChange w:id="13378" w:author="Steve Barbeaux" w:date="2022-10-10T12:25:00Z">
                    <w:rPr>
                      <w:rFonts w:ascii="Calibri" w:hAnsi="Calibri" w:cs="Calibri"/>
                      <w:color w:val="000000"/>
                      <w:szCs w:val="22"/>
                    </w:rPr>
                  </w:rPrChange>
                </w:rPr>
                <w:t>0.50</w:t>
              </w:r>
            </w:ins>
            <w:del w:id="13379" w:author="Steve Barbeaux" w:date="2022-10-10T12:23:00Z">
              <w:r w:rsidRPr="0060718B" w:rsidDel="00FF3B86">
                <w:rPr>
                  <w:sz w:val="16"/>
                  <w:szCs w:val="16"/>
                  <w:rPrChange w:id="13380" w:author="Steve Barbeaux" w:date="2022-10-10T12:25:00Z">
                    <w:rPr>
                      <w:sz w:val="14"/>
                      <w:szCs w:val="14"/>
                    </w:rPr>
                  </w:rPrChange>
                </w:rPr>
                <w:delText>0.53</w:delText>
              </w:r>
            </w:del>
          </w:p>
        </w:tc>
        <w:tc>
          <w:tcPr>
            <w:tcW w:w="295" w:type="pct"/>
            <w:tcBorders>
              <w:top w:val="nil"/>
              <w:left w:val="nil"/>
              <w:bottom w:val="nil"/>
              <w:right w:val="nil"/>
            </w:tcBorders>
            <w:shd w:val="clear" w:color="auto" w:fill="auto"/>
            <w:noWrap/>
            <w:vAlign w:val="bottom"/>
            <w:hideMark/>
            <w:tcPrChange w:id="13381" w:author="Steve Barbeaux" w:date="2022-10-10T12:23:00Z">
              <w:tcPr>
                <w:tcW w:w="295" w:type="pct"/>
                <w:gridSpan w:val="2"/>
                <w:tcBorders>
                  <w:top w:val="nil"/>
                  <w:left w:val="nil"/>
                  <w:bottom w:val="nil"/>
                  <w:right w:val="nil"/>
                </w:tcBorders>
                <w:shd w:val="clear" w:color="auto" w:fill="auto"/>
                <w:noWrap/>
                <w:hideMark/>
              </w:tcPr>
            </w:tcPrChange>
          </w:tcPr>
          <w:p w14:paraId="0713D775" w14:textId="6C37FD0B" w:rsidR="0060718B" w:rsidRPr="0060718B" w:rsidRDefault="0060718B" w:rsidP="0060718B">
            <w:pPr>
              <w:spacing w:after="0"/>
              <w:jc w:val="right"/>
              <w:rPr>
                <w:color w:val="000000"/>
                <w:sz w:val="16"/>
                <w:szCs w:val="16"/>
                <w:rPrChange w:id="13382" w:author="Steve Barbeaux" w:date="2022-10-10T12:25:00Z">
                  <w:rPr>
                    <w:color w:val="000000"/>
                    <w:sz w:val="14"/>
                    <w:szCs w:val="14"/>
                  </w:rPr>
                </w:rPrChange>
              </w:rPr>
            </w:pPr>
            <w:ins w:id="13383" w:author="Steve Barbeaux" w:date="2022-10-10T12:23:00Z">
              <w:r w:rsidRPr="0060718B">
                <w:rPr>
                  <w:color w:val="000000"/>
                  <w:sz w:val="16"/>
                  <w:szCs w:val="16"/>
                  <w:rPrChange w:id="13384" w:author="Steve Barbeaux" w:date="2022-10-10T12:25:00Z">
                    <w:rPr>
                      <w:rFonts w:ascii="Calibri" w:hAnsi="Calibri" w:cs="Calibri"/>
                      <w:color w:val="000000"/>
                      <w:szCs w:val="22"/>
                    </w:rPr>
                  </w:rPrChange>
                </w:rPr>
                <w:t>0.40</w:t>
              </w:r>
            </w:ins>
            <w:del w:id="13385" w:author="Steve Barbeaux" w:date="2022-10-10T12:23:00Z">
              <w:r w:rsidRPr="0060718B" w:rsidDel="00FF3B86">
                <w:rPr>
                  <w:sz w:val="16"/>
                  <w:szCs w:val="16"/>
                  <w:rPrChange w:id="13386" w:author="Steve Barbeaux" w:date="2022-10-10T12:25:00Z">
                    <w:rPr>
                      <w:sz w:val="14"/>
                      <w:szCs w:val="14"/>
                    </w:rPr>
                  </w:rPrChange>
                </w:rPr>
                <w:delText>0.41</w:delText>
              </w:r>
            </w:del>
          </w:p>
        </w:tc>
        <w:tc>
          <w:tcPr>
            <w:tcW w:w="295" w:type="pct"/>
            <w:tcBorders>
              <w:top w:val="nil"/>
              <w:left w:val="nil"/>
              <w:bottom w:val="nil"/>
              <w:right w:val="nil"/>
            </w:tcBorders>
            <w:shd w:val="clear" w:color="auto" w:fill="auto"/>
            <w:noWrap/>
            <w:vAlign w:val="bottom"/>
            <w:hideMark/>
            <w:tcPrChange w:id="13387" w:author="Steve Barbeaux" w:date="2022-10-10T12:23:00Z">
              <w:tcPr>
                <w:tcW w:w="295" w:type="pct"/>
                <w:tcBorders>
                  <w:top w:val="nil"/>
                  <w:left w:val="nil"/>
                  <w:bottom w:val="nil"/>
                  <w:right w:val="nil"/>
                </w:tcBorders>
                <w:shd w:val="clear" w:color="auto" w:fill="auto"/>
                <w:noWrap/>
                <w:hideMark/>
              </w:tcPr>
            </w:tcPrChange>
          </w:tcPr>
          <w:p w14:paraId="1F3D6824" w14:textId="2B2B7BE6" w:rsidR="0060718B" w:rsidRPr="0060718B" w:rsidRDefault="0060718B" w:rsidP="0060718B">
            <w:pPr>
              <w:spacing w:after="0"/>
              <w:jc w:val="right"/>
              <w:rPr>
                <w:color w:val="000000"/>
                <w:sz w:val="16"/>
                <w:szCs w:val="16"/>
                <w:rPrChange w:id="13388" w:author="Steve Barbeaux" w:date="2022-10-10T12:25:00Z">
                  <w:rPr>
                    <w:color w:val="000000"/>
                    <w:sz w:val="14"/>
                    <w:szCs w:val="14"/>
                  </w:rPr>
                </w:rPrChange>
              </w:rPr>
            </w:pPr>
            <w:ins w:id="13389" w:author="Steve Barbeaux" w:date="2022-10-10T12:23:00Z">
              <w:r w:rsidRPr="0060718B">
                <w:rPr>
                  <w:color w:val="000000"/>
                  <w:sz w:val="16"/>
                  <w:szCs w:val="16"/>
                  <w:rPrChange w:id="13390" w:author="Steve Barbeaux" w:date="2022-10-10T12:25:00Z">
                    <w:rPr>
                      <w:rFonts w:ascii="Calibri" w:hAnsi="Calibri" w:cs="Calibri"/>
                      <w:color w:val="000000"/>
                      <w:szCs w:val="22"/>
                    </w:rPr>
                  </w:rPrChange>
                </w:rPr>
                <w:t>0.89</w:t>
              </w:r>
            </w:ins>
            <w:del w:id="13391" w:author="Steve Barbeaux" w:date="2022-10-10T12:23:00Z">
              <w:r w:rsidRPr="0060718B" w:rsidDel="00FF3B86">
                <w:rPr>
                  <w:sz w:val="16"/>
                  <w:szCs w:val="16"/>
                  <w:rPrChange w:id="13392" w:author="Steve Barbeaux" w:date="2022-10-10T12:25:00Z">
                    <w:rPr>
                      <w:sz w:val="14"/>
                      <w:szCs w:val="14"/>
                    </w:rPr>
                  </w:rPrChange>
                </w:rPr>
                <w:delText>0.91</w:delText>
              </w:r>
            </w:del>
          </w:p>
        </w:tc>
        <w:tc>
          <w:tcPr>
            <w:tcW w:w="295" w:type="pct"/>
            <w:tcBorders>
              <w:top w:val="nil"/>
              <w:left w:val="nil"/>
              <w:bottom w:val="nil"/>
              <w:right w:val="nil"/>
            </w:tcBorders>
            <w:shd w:val="clear" w:color="auto" w:fill="auto"/>
            <w:noWrap/>
            <w:vAlign w:val="bottom"/>
            <w:hideMark/>
            <w:tcPrChange w:id="13393" w:author="Steve Barbeaux" w:date="2022-10-10T12:23:00Z">
              <w:tcPr>
                <w:tcW w:w="295" w:type="pct"/>
                <w:gridSpan w:val="2"/>
                <w:tcBorders>
                  <w:top w:val="nil"/>
                  <w:left w:val="nil"/>
                  <w:bottom w:val="nil"/>
                  <w:right w:val="nil"/>
                </w:tcBorders>
                <w:shd w:val="clear" w:color="auto" w:fill="auto"/>
                <w:noWrap/>
                <w:hideMark/>
              </w:tcPr>
            </w:tcPrChange>
          </w:tcPr>
          <w:p w14:paraId="11D0EF3E" w14:textId="43312C4A" w:rsidR="0060718B" w:rsidRPr="0060718B" w:rsidRDefault="0060718B" w:rsidP="0060718B">
            <w:pPr>
              <w:spacing w:after="0"/>
              <w:jc w:val="right"/>
              <w:rPr>
                <w:color w:val="000000"/>
                <w:sz w:val="16"/>
                <w:szCs w:val="16"/>
                <w:rPrChange w:id="13394" w:author="Steve Barbeaux" w:date="2022-10-10T12:25:00Z">
                  <w:rPr>
                    <w:color w:val="000000"/>
                    <w:sz w:val="14"/>
                    <w:szCs w:val="14"/>
                  </w:rPr>
                </w:rPrChange>
              </w:rPr>
            </w:pPr>
            <w:ins w:id="13395" w:author="Steve Barbeaux" w:date="2022-10-10T12:23:00Z">
              <w:r w:rsidRPr="0060718B">
                <w:rPr>
                  <w:color w:val="000000"/>
                  <w:sz w:val="16"/>
                  <w:szCs w:val="16"/>
                  <w:rPrChange w:id="13396" w:author="Steve Barbeaux" w:date="2022-10-10T12:25:00Z">
                    <w:rPr>
                      <w:rFonts w:ascii="Calibri" w:hAnsi="Calibri" w:cs="Calibri"/>
                      <w:color w:val="000000"/>
                      <w:szCs w:val="22"/>
                    </w:rPr>
                  </w:rPrChange>
                </w:rPr>
                <w:t>1.15</w:t>
              </w:r>
            </w:ins>
            <w:del w:id="13397" w:author="Steve Barbeaux" w:date="2022-10-10T12:23:00Z">
              <w:r w:rsidRPr="0060718B" w:rsidDel="00FF3B86">
                <w:rPr>
                  <w:sz w:val="16"/>
                  <w:szCs w:val="16"/>
                  <w:rPrChange w:id="13398" w:author="Steve Barbeaux" w:date="2022-10-10T12:25:00Z">
                    <w:rPr>
                      <w:sz w:val="14"/>
                      <w:szCs w:val="14"/>
                    </w:rPr>
                  </w:rPrChange>
                </w:rPr>
                <w:delText>1.16</w:delText>
              </w:r>
            </w:del>
          </w:p>
        </w:tc>
        <w:tc>
          <w:tcPr>
            <w:tcW w:w="295" w:type="pct"/>
            <w:tcBorders>
              <w:top w:val="nil"/>
              <w:left w:val="nil"/>
              <w:bottom w:val="nil"/>
              <w:right w:val="nil"/>
            </w:tcBorders>
            <w:shd w:val="clear" w:color="auto" w:fill="auto"/>
            <w:noWrap/>
            <w:vAlign w:val="bottom"/>
            <w:hideMark/>
            <w:tcPrChange w:id="13399" w:author="Steve Barbeaux" w:date="2022-10-10T12:23:00Z">
              <w:tcPr>
                <w:tcW w:w="295" w:type="pct"/>
                <w:gridSpan w:val="2"/>
                <w:tcBorders>
                  <w:top w:val="nil"/>
                  <w:left w:val="nil"/>
                  <w:bottom w:val="nil"/>
                  <w:right w:val="nil"/>
                </w:tcBorders>
                <w:shd w:val="clear" w:color="auto" w:fill="auto"/>
                <w:noWrap/>
                <w:hideMark/>
              </w:tcPr>
            </w:tcPrChange>
          </w:tcPr>
          <w:p w14:paraId="1776DFEA" w14:textId="62C6300F" w:rsidR="0060718B" w:rsidRPr="0060718B" w:rsidRDefault="0060718B" w:rsidP="0060718B">
            <w:pPr>
              <w:spacing w:after="0"/>
              <w:jc w:val="right"/>
              <w:rPr>
                <w:color w:val="000000"/>
                <w:sz w:val="16"/>
                <w:szCs w:val="16"/>
                <w:rPrChange w:id="13400" w:author="Steve Barbeaux" w:date="2022-10-10T12:25:00Z">
                  <w:rPr>
                    <w:color w:val="000000"/>
                    <w:sz w:val="14"/>
                    <w:szCs w:val="14"/>
                  </w:rPr>
                </w:rPrChange>
              </w:rPr>
            </w:pPr>
            <w:ins w:id="13401" w:author="Steve Barbeaux" w:date="2022-10-10T12:23:00Z">
              <w:r w:rsidRPr="0060718B">
                <w:rPr>
                  <w:color w:val="000000"/>
                  <w:sz w:val="16"/>
                  <w:szCs w:val="16"/>
                  <w:rPrChange w:id="13402" w:author="Steve Barbeaux" w:date="2022-10-10T12:25:00Z">
                    <w:rPr>
                      <w:rFonts w:ascii="Calibri" w:hAnsi="Calibri" w:cs="Calibri"/>
                      <w:color w:val="000000"/>
                      <w:szCs w:val="22"/>
                    </w:rPr>
                  </w:rPrChange>
                </w:rPr>
                <w:t>11.42</w:t>
              </w:r>
            </w:ins>
            <w:del w:id="13403" w:author="Steve Barbeaux" w:date="2022-10-10T12:23:00Z">
              <w:r w:rsidRPr="0060718B" w:rsidDel="00FF3B86">
                <w:rPr>
                  <w:sz w:val="16"/>
                  <w:szCs w:val="16"/>
                  <w:rPrChange w:id="13404" w:author="Steve Barbeaux" w:date="2022-10-10T12:25:00Z">
                    <w:rPr>
                      <w:sz w:val="14"/>
                      <w:szCs w:val="14"/>
                    </w:rPr>
                  </w:rPrChange>
                </w:rPr>
                <w:delText>11.38</w:delText>
              </w:r>
            </w:del>
          </w:p>
        </w:tc>
        <w:tc>
          <w:tcPr>
            <w:tcW w:w="295" w:type="pct"/>
            <w:tcBorders>
              <w:top w:val="nil"/>
              <w:left w:val="nil"/>
              <w:bottom w:val="nil"/>
              <w:right w:val="nil"/>
            </w:tcBorders>
            <w:shd w:val="clear" w:color="auto" w:fill="auto"/>
            <w:noWrap/>
            <w:vAlign w:val="bottom"/>
            <w:hideMark/>
            <w:tcPrChange w:id="13405" w:author="Steve Barbeaux" w:date="2022-10-10T12:23:00Z">
              <w:tcPr>
                <w:tcW w:w="295" w:type="pct"/>
                <w:gridSpan w:val="2"/>
                <w:tcBorders>
                  <w:top w:val="nil"/>
                  <w:left w:val="nil"/>
                  <w:bottom w:val="nil"/>
                  <w:right w:val="nil"/>
                </w:tcBorders>
                <w:shd w:val="clear" w:color="auto" w:fill="auto"/>
                <w:noWrap/>
                <w:hideMark/>
              </w:tcPr>
            </w:tcPrChange>
          </w:tcPr>
          <w:p w14:paraId="4678C4F0" w14:textId="5FDF24D1" w:rsidR="0060718B" w:rsidRPr="0060718B" w:rsidRDefault="0060718B" w:rsidP="0060718B">
            <w:pPr>
              <w:spacing w:after="0"/>
              <w:jc w:val="right"/>
              <w:rPr>
                <w:color w:val="000000"/>
                <w:sz w:val="16"/>
                <w:szCs w:val="16"/>
                <w:rPrChange w:id="13406" w:author="Steve Barbeaux" w:date="2022-10-10T12:25:00Z">
                  <w:rPr>
                    <w:color w:val="000000"/>
                    <w:sz w:val="14"/>
                    <w:szCs w:val="14"/>
                  </w:rPr>
                </w:rPrChange>
              </w:rPr>
            </w:pPr>
            <w:ins w:id="13407" w:author="Steve Barbeaux" w:date="2022-10-10T12:23:00Z">
              <w:r w:rsidRPr="0060718B">
                <w:rPr>
                  <w:color w:val="000000"/>
                  <w:sz w:val="16"/>
                  <w:szCs w:val="16"/>
                  <w:rPrChange w:id="13408" w:author="Steve Barbeaux" w:date="2022-10-10T12:25:00Z">
                    <w:rPr>
                      <w:rFonts w:ascii="Calibri" w:hAnsi="Calibri" w:cs="Calibri"/>
                      <w:color w:val="000000"/>
                      <w:szCs w:val="22"/>
                    </w:rPr>
                  </w:rPrChange>
                </w:rPr>
                <w:t>3.19</w:t>
              </w:r>
            </w:ins>
            <w:del w:id="13409" w:author="Steve Barbeaux" w:date="2022-10-10T12:23:00Z">
              <w:r w:rsidRPr="0060718B" w:rsidDel="00FF3B86">
                <w:rPr>
                  <w:sz w:val="16"/>
                  <w:szCs w:val="16"/>
                  <w:rPrChange w:id="13410" w:author="Steve Barbeaux" w:date="2022-10-10T12:25:00Z">
                    <w:rPr>
                      <w:sz w:val="14"/>
                      <w:szCs w:val="14"/>
                    </w:rPr>
                  </w:rPrChange>
                </w:rPr>
                <w:delText>3.16</w:delText>
              </w:r>
            </w:del>
          </w:p>
        </w:tc>
        <w:tc>
          <w:tcPr>
            <w:tcW w:w="295" w:type="pct"/>
            <w:tcBorders>
              <w:top w:val="nil"/>
              <w:left w:val="nil"/>
              <w:bottom w:val="nil"/>
              <w:right w:val="nil"/>
            </w:tcBorders>
            <w:shd w:val="clear" w:color="auto" w:fill="auto"/>
            <w:noWrap/>
            <w:vAlign w:val="bottom"/>
            <w:hideMark/>
            <w:tcPrChange w:id="13411" w:author="Steve Barbeaux" w:date="2022-10-10T12:23:00Z">
              <w:tcPr>
                <w:tcW w:w="295" w:type="pct"/>
                <w:tcBorders>
                  <w:top w:val="nil"/>
                  <w:left w:val="nil"/>
                  <w:bottom w:val="nil"/>
                  <w:right w:val="nil"/>
                </w:tcBorders>
                <w:shd w:val="clear" w:color="auto" w:fill="auto"/>
                <w:noWrap/>
                <w:hideMark/>
              </w:tcPr>
            </w:tcPrChange>
          </w:tcPr>
          <w:p w14:paraId="2227F61E" w14:textId="693C69EA" w:rsidR="0060718B" w:rsidRPr="0060718B" w:rsidRDefault="0060718B" w:rsidP="0060718B">
            <w:pPr>
              <w:spacing w:after="0"/>
              <w:jc w:val="right"/>
              <w:rPr>
                <w:color w:val="000000"/>
                <w:sz w:val="16"/>
                <w:szCs w:val="16"/>
                <w:rPrChange w:id="13412" w:author="Steve Barbeaux" w:date="2022-10-10T12:25:00Z">
                  <w:rPr>
                    <w:color w:val="000000"/>
                    <w:sz w:val="14"/>
                    <w:szCs w:val="14"/>
                  </w:rPr>
                </w:rPrChange>
              </w:rPr>
            </w:pPr>
            <w:ins w:id="13413" w:author="Steve Barbeaux" w:date="2022-10-10T12:23:00Z">
              <w:r w:rsidRPr="0060718B">
                <w:rPr>
                  <w:color w:val="000000"/>
                  <w:sz w:val="16"/>
                  <w:szCs w:val="16"/>
                  <w:rPrChange w:id="13414" w:author="Steve Barbeaux" w:date="2022-10-10T12:25:00Z">
                    <w:rPr>
                      <w:rFonts w:ascii="Calibri" w:hAnsi="Calibri" w:cs="Calibri"/>
                      <w:color w:val="000000"/>
                      <w:szCs w:val="22"/>
                    </w:rPr>
                  </w:rPrChange>
                </w:rPr>
                <w:t>5.98</w:t>
              </w:r>
            </w:ins>
            <w:del w:id="13415" w:author="Steve Barbeaux" w:date="2022-10-10T12:23:00Z">
              <w:r w:rsidRPr="0060718B" w:rsidDel="00FF3B86">
                <w:rPr>
                  <w:sz w:val="16"/>
                  <w:szCs w:val="16"/>
                  <w:rPrChange w:id="13416" w:author="Steve Barbeaux" w:date="2022-10-10T12:25:00Z">
                    <w:rPr>
                      <w:sz w:val="14"/>
                      <w:szCs w:val="14"/>
                    </w:rPr>
                  </w:rPrChange>
                </w:rPr>
                <w:delText>5.92</w:delText>
              </w:r>
            </w:del>
          </w:p>
        </w:tc>
        <w:tc>
          <w:tcPr>
            <w:tcW w:w="295" w:type="pct"/>
            <w:tcBorders>
              <w:top w:val="nil"/>
              <w:left w:val="nil"/>
              <w:bottom w:val="nil"/>
              <w:right w:val="nil"/>
            </w:tcBorders>
            <w:shd w:val="clear" w:color="auto" w:fill="auto"/>
            <w:noWrap/>
            <w:vAlign w:val="bottom"/>
            <w:hideMark/>
            <w:tcPrChange w:id="13417" w:author="Steve Barbeaux" w:date="2022-10-10T12:23:00Z">
              <w:tcPr>
                <w:tcW w:w="295" w:type="pct"/>
                <w:gridSpan w:val="2"/>
                <w:tcBorders>
                  <w:top w:val="nil"/>
                  <w:left w:val="nil"/>
                  <w:bottom w:val="nil"/>
                  <w:right w:val="nil"/>
                </w:tcBorders>
                <w:shd w:val="clear" w:color="auto" w:fill="auto"/>
                <w:noWrap/>
                <w:hideMark/>
              </w:tcPr>
            </w:tcPrChange>
          </w:tcPr>
          <w:p w14:paraId="7219A8F3" w14:textId="2D63BA0B" w:rsidR="0060718B" w:rsidRPr="0060718B" w:rsidRDefault="0060718B" w:rsidP="0060718B">
            <w:pPr>
              <w:spacing w:after="0"/>
              <w:jc w:val="right"/>
              <w:rPr>
                <w:color w:val="000000"/>
                <w:sz w:val="16"/>
                <w:szCs w:val="16"/>
                <w:rPrChange w:id="13418" w:author="Steve Barbeaux" w:date="2022-10-10T12:25:00Z">
                  <w:rPr>
                    <w:color w:val="000000"/>
                    <w:sz w:val="14"/>
                    <w:szCs w:val="14"/>
                  </w:rPr>
                </w:rPrChange>
              </w:rPr>
            </w:pPr>
            <w:ins w:id="13419" w:author="Steve Barbeaux" w:date="2022-10-10T12:23:00Z">
              <w:r w:rsidRPr="0060718B">
                <w:rPr>
                  <w:color w:val="000000"/>
                  <w:sz w:val="16"/>
                  <w:szCs w:val="16"/>
                  <w:rPrChange w:id="13420" w:author="Steve Barbeaux" w:date="2022-10-10T12:25:00Z">
                    <w:rPr>
                      <w:rFonts w:ascii="Calibri" w:hAnsi="Calibri" w:cs="Calibri"/>
                      <w:color w:val="000000"/>
                      <w:szCs w:val="22"/>
                    </w:rPr>
                  </w:rPrChange>
                </w:rPr>
                <w:t>9.04</w:t>
              </w:r>
            </w:ins>
            <w:del w:id="13421" w:author="Steve Barbeaux" w:date="2022-10-10T12:23:00Z">
              <w:r w:rsidRPr="0060718B" w:rsidDel="00FF3B86">
                <w:rPr>
                  <w:sz w:val="16"/>
                  <w:szCs w:val="16"/>
                  <w:rPrChange w:id="13422" w:author="Steve Barbeaux" w:date="2022-10-10T12:25:00Z">
                    <w:rPr>
                      <w:sz w:val="14"/>
                      <w:szCs w:val="14"/>
                    </w:rPr>
                  </w:rPrChange>
                </w:rPr>
                <w:delText>8.94</w:delText>
              </w:r>
            </w:del>
          </w:p>
        </w:tc>
        <w:tc>
          <w:tcPr>
            <w:tcW w:w="295" w:type="pct"/>
            <w:tcBorders>
              <w:top w:val="nil"/>
              <w:left w:val="nil"/>
              <w:bottom w:val="nil"/>
              <w:right w:val="nil"/>
            </w:tcBorders>
            <w:shd w:val="clear" w:color="auto" w:fill="auto"/>
            <w:noWrap/>
            <w:vAlign w:val="bottom"/>
            <w:hideMark/>
            <w:tcPrChange w:id="13423" w:author="Steve Barbeaux" w:date="2022-10-10T12:23:00Z">
              <w:tcPr>
                <w:tcW w:w="295" w:type="pct"/>
                <w:gridSpan w:val="2"/>
                <w:tcBorders>
                  <w:top w:val="nil"/>
                  <w:left w:val="nil"/>
                  <w:bottom w:val="nil"/>
                  <w:right w:val="nil"/>
                </w:tcBorders>
                <w:shd w:val="clear" w:color="auto" w:fill="auto"/>
                <w:noWrap/>
                <w:hideMark/>
              </w:tcPr>
            </w:tcPrChange>
          </w:tcPr>
          <w:p w14:paraId="5D735A20" w14:textId="1D690D42" w:rsidR="0060718B" w:rsidRPr="0060718B" w:rsidRDefault="0060718B" w:rsidP="0060718B">
            <w:pPr>
              <w:spacing w:after="0"/>
              <w:jc w:val="right"/>
              <w:rPr>
                <w:color w:val="000000"/>
                <w:sz w:val="16"/>
                <w:szCs w:val="16"/>
                <w:rPrChange w:id="13424" w:author="Steve Barbeaux" w:date="2022-10-10T12:25:00Z">
                  <w:rPr>
                    <w:color w:val="000000"/>
                    <w:sz w:val="14"/>
                    <w:szCs w:val="14"/>
                  </w:rPr>
                </w:rPrChange>
              </w:rPr>
            </w:pPr>
            <w:ins w:id="13425" w:author="Steve Barbeaux" w:date="2022-10-10T12:23:00Z">
              <w:r w:rsidRPr="0060718B">
                <w:rPr>
                  <w:color w:val="000000"/>
                  <w:sz w:val="16"/>
                  <w:szCs w:val="16"/>
                  <w:rPrChange w:id="13426" w:author="Steve Barbeaux" w:date="2022-10-10T12:25:00Z">
                    <w:rPr>
                      <w:rFonts w:ascii="Calibri" w:hAnsi="Calibri" w:cs="Calibri"/>
                      <w:color w:val="000000"/>
                      <w:szCs w:val="22"/>
                    </w:rPr>
                  </w:rPrChange>
                </w:rPr>
                <w:t>2.57</w:t>
              </w:r>
            </w:ins>
            <w:del w:id="13427" w:author="Steve Barbeaux" w:date="2022-10-10T12:23:00Z">
              <w:r w:rsidRPr="0060718B" w:rsidDel="00FF3B86">
                <w:rPr>
                  <w:sz w:val="16"/>
                  <w:szCs w:val="16"/>
                  <w:rPrChange w:id="13428" w:author="Steve Barbeaux" w:date="2022-10-10T12:25:00Z">
                    <w:rPr>
                      <w:sz w:val="14"/>
                      <w:szCs w:val="14"/>
                    </w:rPr>
                  </w:rPrChange>
                </w:rPr>
                <w:delText>2.53</w:delText>
              </w:r>
            </w:del>
          </w:p>
        </w:tc>
        <w:tc>
          <w:tcPr>
            <w:tcW w:w="295" w:type="pct"/>
            <w:tcBorders>
              <w:top w:val="nil"/>
              <w:left w:val="nil"/>
              <w:bottom w:val="nil"/>
              <w:right w:val="nil"/>
            </w:tcBorders>
            <w:shd w:val="clear" w:color="auto" w:fill="auto"/>
            <w:noWrap/>
            <w:vAlign w:val="bottom"/>
            <w:hideMark/>
            <w:tcPrChange w:id="13429" w:author="Steve Barbeaux" w:date="2022-10-10T12:23:00Z">
              <w:tcPr>
                <w:tcW w:w="295" w:type="pct"/>
                <w:tcBorders>
                  <w:top w:val="nil"/>
                  <w:left w:val="nil"/>
                  <w:bottom w:val="nil"/>
                  <w:right w:val="nil"/>
                </w:tcBorders>
                <w:shd w:val="clear" w:color="auto" w:fill="auto"/>
                <w:noWrap/>
                <w:hideMark/>
              </w:tcPr>
            </w:tcPrChange>
          </w:tcPr>
          <w:p w14:paraId="2D55748A" w14:textId="257DE791" w:rsidR="0060718B" w:rsidRPr="0060718B" w:rsidRDefault="0060718B" w:rsidP="0060718B">
            <w:pPr>
              <w:spacing w:after="0"/>
              <w:jc w:val="right"/>
              <w:rPr>
                <w:color w:val="000000"/>
                <w:sz w:val="16"/>
                <w:szCs w:val="16"/>
                <w:rPrChange w:id="13430" w:author="Steve Barbeaux" w:date="2022-10-10T12:25:00Z">
                  <w:rPr>
                    <w:color w:val="000000"/>
                    <w:sz w:val="14"/>
                    <w:szCs w:val="14"/>
                  </w:rPr>
                </w:rPrChange>
              </w:rPr>
            </w:pPr>
            <w:ins w:id="13431" w:author="Steve Barbeaux" w:date="2022-10-10T12:23:00Z">
              <w:r w:rsidRPr="0060718B">
                <w:rPr>
                  <w:color w:val="000000"/>
                  <w:sz w:val="16"/>
                  <w:szCs w:val="16"/>
                  <w:rPrChange w:id="13432" w:author="Steve Barbeaux" w:date="2022-10-10T12:25:00Z">
                    <w:rPr>
                      <w:rFonts w:ascii="Calibri" w:hAnsi="Calibri" w:cs="Calibri"/>
                      <w:color w:val="000000"/>
                      <w:szCs w:val="22"/>
                    </w:rPr>
                  </w:rPrChange>
                </w:rPr>
                <w:t>1.88</w:t>
              </w:r>
            </w:ins>
            <w:del w:id="13433" w:author="Steve Barbeaux" w:date="2022-10-10T12:23:00Z">
              <w:r w:rsidRPr="0060718B" w:rsidDel="00FF3B86">
                <w:rPr>
                  <w:sz w:val="16"/>
                  <w:szCs w:val="16"/>
                  <w:rPrChange w:id="13434" w:author="Steve Barbeaux" w:date="2022-10-10T12:25:00Z">
                    <w:rPr>
                      <w:sz w:val="14"/>
                      <w:szCs w:val="14"/>
                    </w:rPr>
                  </w:rPrChange>
                </w:rPr>
                <w:delText>1.89</w:delText>
              </w:r>
            </w:del>
          </w:p>
        </w:tc>
        <w:tc>
          <w:tcPr>
            <w:tcW w:w="295" w:type="pct"/>
            <w:tcBorders>
              <w:top w:val="nil"/>
              <w:left w:val="nil"/>
              <w:bottom w:val="nil"/>
              <w:right w:val="nil"/>
            </w:tcBorders>
            <w:shd w:val="clear" w:color="auto" w:fill="auto"/>
            <w:noWrap/>
            <w:vAlign w:val="bottom"/>
            <w:hideMark/>
            <w:tcPrChange w:id="13435" w:author="Steve Barbeaux" w:date="2022-10-10T12:23:00Z">
              <w:tcPr>
                <w:tcW w:w="295" w:type="pct"/>
                <w:gridSpan w:val="2"/>
                <w:tcBorders>
                  <w:top w:val="nil"/>
                  <w:left w:val="nil"/>
                  <w:bottom w:val="nil"/>
                  <w:right w:val="nil"/>
                </w:tcBorders>
                <w:shd w:val="clear" w:color="auto" w:fill="auto"/>
                <w:noWrap/>
                <w:hideMark/>
              </w:tcPr>
            </w:tcPrChange>
          </w:tcPr>
          <w:p w14:paraId="42648FB9" w14:textId="4FE657FC" w:rsidR="0060718B" w:rsidRPr="0060718B" w:rsidRDefault="0060718B" w:rsidP="0060718B">
            <w:pPr>
              <w:spacing w:after="0"/>
              <w:jc w:val="right"/>
              <w:rPr>
                <w:color w:val="000000"/>
                <w:sz w:val="16"/>
                <w:szCs w:val="16"/>
                <w:rPrChange w:id="13436" w:author="Steve Barbeaux" w:date="2022-10-10T12:25:00Z">
                  <w:rPr>
                    <w:color w:val="000000"/>
                    <w:sz w:val="14"/>
                    <w:szCs w:val="14"/>
                  </w:rPr>
                </w:rPrChange>
              </w:rPr>
            </w:pPr>
            <w:ins w:id="13437" w:author="Steve Barbeaux" w:date="2022-10-10T12:23:00Z">
              <w:r w:rsidRPr="0060718B">
                <w:rPr>
                  <w:color w:val="000000"/>
                  <w:sz w:val="16"/>
                  <w:szCs w:val="16"/>
                  <w:rPrChange w:id="13438" w:author="Steve Barbeaux" w:date="2022-10-10T12:25:00Z">
                    <w:rPr>
                      <w:rFonts w:ascii="Calibri" w:hAnsi="Calibri" w:cs="Calibri"/>
                      <w:color w:val="000000"/>
                      <w:szCs w:val="22"/>
                    </w:rPr>
                  </w:rPrChange>
                </w:rPr>
                <w:t>6.71</w:t>
              </w:r>
            </w:ins>
            <w:del w:id="13439" w:author="Steve Barbeaux" w:date="2022-10-10T12:23:00Z">
              <w:r w:rsidRPr="0060718B" w:rsidDel="00FF3B86">
                <w:rPr>
                  <w:sz w:val="16"/>
                  <w:szCs w:val="16"/>
                  <w:rPrChange w:id="13440" w:author="Steve Barbeaux" w:date="2022-10-10T12:25:00Z">
                    <w:rPr>
                      <w:sz w:val="14"/>
                      <w:szCs w:val="14"/>
                    </w:rPr>
                  </w:rPrChange>
                </w:rPr>
                <w:delText>6.65</w:delText>
              </w:r>
            </w:del>
          </w:p>
        </w:tc>
        <w:tc>
          <w:tcPr>
            <w:tcW w:w="295" w:type="pct"/>
            <w:tcBorders>
              <w:top w:val="nil"/>
              <w:left w:val="nil"/>
              <w:bottom w:val="nil"/>
              <w:right w:val="nil"/>
            </w:tcBorders>
            <w:shd w:val="clear" w:color="auto" w:fill="auto"/>
            <w:noWrap/>
            <w:vAlign w:val="bottom"/>
            <w:hideMark/>
            <w:tcPrChange w:id="13441" w:author="Steve Barbeaux" w:date="2022-10-10T12:23:00Z">
              <w:tcPr>
                <w:tcW w:w="295" w:type="pct"/>
                <w:gridSpan w:val="2"/>
                <w:tcBorders>
                  <w:top w:val="nil"/>
                  <w:left w:val="nil"/>
                  <w:bottom w:val="nil"/>
                  <w:right w:val="nil"/>
                </w:tcBorders>
                <w:shd w:val="clear" w:color="auto" w:fill="auto"/>
                <w:noWrap/>
                <w:hideMark/>
              </w:tcPr>
            </w:tcPrChange>
          </w:tcPr>
          <w:p w14:paraId="26EA91E3" w14:textId="34940C1C" w:rsidR="0060718B" w:rsidRPr="0060718B" w:rsidRDefault="0060718B" w:rsidP="0060718B">
            <w:pPr>
              <w:spacing w:after="0"/>
              <w:jc w:val="right"/>
              <w:rPr>
                <w:color w:val="000000"/>
                <w:sz w:val="16"/>
                <w:szCs w:val="16"/>
                <w:rPrChange w:id="13442" w:author="Steve Barbeaux" w:date="2022-10-10T12:25:00Z">
                  <w:rPr>
                    <w:color w:val="000000"/>
                    <w:sz w:val="14"/>
                    <w:szCs w:val="14"/>
                  </w:rPr>
                </w:rPrChange>
              </w:rPr>
            </w:pPr>
            <w:ins w:id="13443" w:author="Steve Barbeaux" w:date="2022-10-10T12:23:00Z">
              <w:r w:rsidRPr="0060718B">
                <w:rPr>
                  <w:color w:val="000000"/>
                  <w:sz w:val="16"/>
                  <w:szCs w:val="16"/>
                  <w:rPrChange w:id="13444" w:author="Steve Barbeaux" w:date="2022-10-10T12:25:00Z">
                    <w:rPr>
                      <w:rFonts w:ascii="Calibri" w:hAnsi="Calibri" w:cs="Calibri"/>
                      <w:color w:val="000000"/>
                      <w:szCs w:val="22"/>
                    </w:rPr>
                  </w:rPrChange>
                </w:rPr>
                <w:t>1.27</w:t>
              </w:r>
            </w:ins>
            <w:del w:id="13445" w:author="Steve Barbeaux" w:date="2022-10-10T12:23:00Z">
              <w:r w:rsidRPr="0060718B" w:rsidDel="00FF3B86">
                <w:rPr>
                  <w:sz w:val="16"/>
                  <w:szCs w:val="16"/>
                  <w:rPrChange w:id="13446" w:author="Steve Barbeaux" w:date="2022-10-10T12:25:00Z">
                    <w:rPr>
                      <w:sz w:val="14"/>
                      <w:szCs w:val="14"/>
                    </w:rPr>
                  </w:rPrChange>
                </w:rPr>
                <w:delText>1.28</w:delText>
              </w:r>
            </w:del>
          </w:p>
        </w:tc>
        <w:tc>
          <w:tcPr>
            <w:tcW w:w="295" w:type="pct"/>
            <w:tcBorders>
              <w:top w:val="nil"/>
              <w:left w:val="nil"/>
              <w:bottom w:val="nil"/>
              <w:right w:val="nil"/>
            </w:tcBorders>
            <w:shd w:val="clear" w:color="auto" w:fill="auto"/>
            <w:noWrap/>
            <w:vAlign w:val="bottom"/>
            <w:hideMark/>
            <w:tcPrChange w:id="13447" w:author="Steve Barbeaux" w:date="2022-10-10T12:23:00Z">
              <w:tcPr>
                <w:tcW w:w="295" w:type="pct"/>
                <w:gridSpan w:val="2"/>
                <w:tcBorders>
                  <w:top w:val="nil"/>
                  <w:left w:val="nil"/>
                  <w:bottom w:val="nil"/>
                  <w:right w:val="nil"/>
                </w:tcBorders>
                <w:shd w:val="clear" w:color="auto" w:fill="auto"/>
                <w:noWrap/>
                <w:hideMark/>
              </w:tcPr>
            </w:tcPrChange>
          </w:tcPr>
          <w:p w14:paraId="0FEB779A" w14:textId="7FC9FC26" w:rsidR="0060718B" w:rsidRPr="0060718B" w:rsidRDefault="0060718B" w:rsidP="0060718B">
            <w:pPr>
              <w:spacing w:after="0"/>
              <w:jc w:val="right"/>
              <w:rPr>
                <w:color w:val="000000"/>
                <w:sz w:val="16"/>
                <w:szCs w:val="16"/>
                <w:rPrChange w:id="13448" w:author="Steve Barbeaux" w:date="2022-10-10T12:25:00Z">
                  <w:rPr>
                    <w:color w:val="000000"/>
                    <w:sz w:val="14"/>
                    <w:szCs w:val="14"/>
                  </w:rPr>
                </w:rPrChange>
              </w:rPr>
            </w:pPr>
            <w:ins w:id="13449" w:author="Steve Barbeaux" w:date="2022-10-10T12:23:00Z">
              <w:r w:rsidRPr="0060718B">
                <w:rPr>
                  <w:color w:val="000000"/>
                  <w:sz w:val="16"/>
                  <w:szCs w:val="16"/>
                  <w:rPrChange w:id="13450" w:author="Steve Barbeaux" w:date="2022-10-10T12:25:00Z">
                    <w:rPr>
                      <w:rFonts w:ascii="Calibri" w:hAnsi="Calibri" w:cs="Calibri"/>
                      <w:color w:val="000000"/>
                      <w:szCs w:val="22"/>
                    </w:rPr>
                  </w:rPrChange>
                </w:rPr>
                <w:t>2.46</w:t>
              </w:r>
            </w:ins>
            <w:del w:id="13451" w:author="Steve Barbeaux" w:date="2022-10-10T12:23:00Z">
              <w:r w:rsidRPr="0060718B" w:rsidDel="00FF3B86">
                <w:rPr>
                  <w:sz w:val="16"/>
                  <w:szCs w:val="16"/>
                  <w:rPrChange w:id="13452" w:author="Steve Barbeaux" w:date="2022-10-10T12:25:00Z">
                    <w:rPr>
                      <w:sz w:val="14"/>
                      <w:szCs w:val="14"/>
                    </w:rPr>
                  </w:rPrChange>
                </w:rPr>
                <w:delText>2.53</w:delText>
              </w:r>
            </w:del>
          </w:p>
        </w:tc>
        <w:tc>
          <w:tcPr>
            <w:tcW w:w="295" w:type="pct"/>
            <w:tcBorders>
              <w:top w:val="nil"/>
              <w:left w:val="nil"/>
              <w:bottom w:val="nil"/>
              <w:right w:val="nil"/>
            </w:tcBorders>
            <w:shd w:val="clear" w:color="auto" w:fill="auto"/>
            <w:noWrap/>
            <w:vAlign w:val="bottom"/>
            <w:hideMark/>
            <w:tcPrChange w:id="13453" w:author="Steve Barbeaux" w:date="2022-10-10T12:23:00Z">
              <w:tcPr>
                <w:tcW w:w="295" w:type="pct"/>
                <w:tcBorders>
                  <w:top w:val="nil"/>
                  <w:left w:val="nil"/>
                  <w:bottom w:val="nil"/>
                  <w:right w:val="nil"/>
                </w:tcBorders>
                <w:shd w:val="clear" w:color="auto" w:fill="auto"/>
                <w:noWrap/>
                <w:hideMark/>
              </w:tcPr>
            </w:tcPrChange>
          </w:tcPr>
          <w:p w14:paraId="57580305" w14:textId="2E9653AE" w:rsidR="0060718B" w:rsidRPr="0060718B" w:rsidRDefault="0060718B" w:rsidP="0060718B">
            <w:pPr>
              <w:spacing w:after="0"/>
              <w:jc w:val="right"/>
              <w:rPr>
                <w:color w:val="000000"/>
                <w:sz w:val="16"/>
                <w:szCs w:val="16"/>
                <w:rPrChange w:id="13454" w:author="Steve Barbeaux" w:date="2022-10-10T12:25:00Z">
                  <w:rPr>
                    <w:color w:val="000000"/>
                    <w:sz w:val="14"/>
                    <w:szCs w:val="14"/>
                  </w:rPr>
                </w:rPrChange>
              </w:rPr>
            </w:pPr>
            <w:ins w:id="13455" w:author="Steve Barbeaux" w:date="2022-10-10T12:23:00Z">
              <w:r w:rsidRPr="0060718B">
                <w:rPr>
                  <w:color w:val="000000"/>
                  <w:sz w:val="16"/>
                  <w:szCs w:val="16"/>
                  <w:rPrChange w:id="13456" w:author="Steve Barbeaux" w:date="2022-10-10T12:25:00Z">
                    <w:rPr>
                      <w:rFonts w:ascii="Calibri" w:hAnsi="Calibri" w:cs="Calibri"/>
                      <w:color w:val="000000"/>
                      <w:szCs w:val="22"/>
                    </w:rPr>
                  </w:rPrChange>
                </w:rPr>
                <w:t>0.27</w:t>
              </w:r>
            </w:ins>
            <w:del w:id="13457" w:author="Steve Barbeaux" w:date="2022-10-10T12:23:00Z">
              <w:r w:rsidRPr="0060718B" w:rsidDel="00FF3B86">
                <w:rPr>
                  <w:sz w:val="16"/>
                  <w:szCs w:val="16"/>
                  <w:rPrChange w:id="13458" w:author="Steve Barbeaux" w:date="2022-10-10T12:25:00Z">
                    <w:rPr>
                      <w:sz w:val="14"/>
                      <w:szCs w:val="14"/>
                    </w:rPr>
                  </w:rPrChange>
                </w:rPr>
                <w:delText>0.29</w:delText>
              </w:r>
            </w:del>
          </w:p>
        </w:tc>
        <w:tc>
          <w:tcPr>
            <w:tcW w:w="295" w:type="pct"/>
            <w:tcBorders>
              <w:top w:val="nil"/>
              <w:left w:val="nil"/>
              <w:bottom w:val="nil"/>
              <w:right w:val="nil"/>
            </w:tcBorders>
            <w:shd w:val="clear" w:color="auto" w:fill="auto"/>
            <w:noWrap/>
            <w:vAlign w:val="bottom"/>
            <w:hideMark/>
            <w:tcPrChange w:id="13459" w:author="Steve Barbeaux" w:date="2022-10-10T12:23:00Z">
              <w:tcPr>
                <w:tcW w:w="295" w:type="pct"/>
                <w:gridSpan w:val="2"/>
                <w:tcBorders>
                  <w:top w:val="nil"/>
                  <w:left w:val="nil"/>
                  <w:bottom w:val="nil"/>
                  <w:right w:val="nil"/>
                </w:tcBorders>
                <w:shd w:val="clear" w:color="auto" w:fill="auto"/>
                <w:noWrap/>
                <w:hideMark/>
              </w:tcPr>
            </w:tcPrChange>
          </w:tcPr>
          <w:p w14:paraId="6678B9DF" w14:textId="3B3944B3" w:rsidR="0060718B" w:rsidRPr="0060718B" w:rsidRDefault="0060718B" w:rsidP="0060718B">
            <w:pPr>
              <w:spacing w:after="0"/>
              <w:jc w:val="right"/>
              <w:rPr>
                <w:color w:val="000000"/>
                <w:sz w:val="16"/>
                <w:szCs w:val="16"/>
                <w:rPrChange w:id="13460" w:author="Steve Barbeaux" w:date="2022-10-10T12:25:00Z">
                  <w:rPr>
                    <w:color w:val="000000"/>
                    <w:sz w:val="14"/>
                    <w:szCs w:val="14"/>
                  </w:rPr>
                </w:rPrChange>
              </w:rPr>
            </w:pPr>
            <w:ins w:id="13461" w:author="Steve Barbeaux" w:date="2022-10-10T12:23:00Z">
              <w:r w:rsidRPr="0060718B">
                <w:rPr>
                  <w:color w:val="000000"/>
                  <w:sz w:val="16"/>
                  <w:szCs w:val="16"/>
                  <w:rPrChange w:id="13462" w:author="Steve Barbeaux" w:date="2022-10-10T12:25:00Z">
                    <w:rPr>
                      <w:rFonts w:ascii="Calibri" w:hAnsi="Calibri" w:cs="Calibri"/>
                      <w:color w:val="000000"/>
                      <w:szCs w:val="22"/>
                    </w:rPr>
                  </w:rPrChange>
                </w:rPr>
                <w:t>4.91</w:t>
              </w:r>
            </w:ins>
            <w:del w:id="13463" w:author="Steve Barbeaux" w:date="2022-10-10T12:23:00Z">
              <w:r w:rsidRPr="0060718B" w:rsidDel="00FF3B86">
                <w:rPr>
                  <w:sz w:val="16"/>
                  <w:szCs w:val="16"/>
                  <w:rPrChange w:id="13464" w:author="Steve Barbeaux" w:date="2022-10-10T12:25:00Z">
                    <w:rPr>
                      <w:sz w:val="14"/>
                      <w:szCs w:val="14"/>
                    </w:rPr>
                  </w:rPrChange>
                </w:rPr>
                <w:delText>5.44</w:delText>
              </w:r>
            </w:del>
          </w:p>
        </w:tc>
        <w:tc>
          <w:tcPr>
            <w:tcW w:w="295" w:type="pct"/>
            <w:tcBorders>
              <w:top w:val="nil"/>
              <w:left w:val="nil"/>
              <w:bottom w:val="nil"/>
              <w:right w:val="nil"/>
            </w:tcBorders>
            <w:shd w:val="clear" w:color="auto" w:fill="auto"/>
            <w:noWrap/>
            <w:vAlign w:val="bottom"/>
            <w:hideMark/>
            <w:tcPrChange w:id="13465" w:author="Steve Barbeaux" w:date="2022-10-10T12:23:00Z">
              <w:tcPr>
                <w:tcW w:w="295" w:type="pct"/>
                <w:gridSpan w:val="2"/>
                <w:tcBorders>
                  <w:top w:val="nil"/>
                  <w:left w:val="nil"/>
                  <w:bottom w:val="nil"/>
                  <w:right w:val="nil"/>
                </w:tcBorders>
                <w:shd w:val="clear" w:color="auto" w:fill="auto"/>
                <w:noWrap/>
                <w:hideMark/>
              </w:tcPr>
            </w:tcPrChange>
          </w:tcPr>
          <w:p w14:paraId="407F7ECC" w14:textId="602FEBF9" w:rsidR="0060718B" w:rsidRPr="0060718B" w:rsidRDefault="0060718B" w:rsidP="0060718B">
            <w:pPr>
              <w:spacing w:after="0"/>
              <w:jc w:val="right"/>
              <w:rPr>
                <w:color w:val="000000"/>
                <w:sz w:val="16"/>
                <w:szCs w:val="16"/>
                <w:vertAlign w:val="subscript"/>
                <w:rPrChange w:id="13466" w:author="Steve Barbeaux" w:date="2022-10-10T12:25:00Z">
                  <w:rPr>
                    <w:color w:val="000000"/>
                    <w:sz w:val="14"/>
                    <w:szCs w:val="14"/>
                    <w:vertAlign w:val="subscript"/>
                  </w:rPr>
                </w:rPrChange>
              </w:rPr>
            </w:pPr>
            <w:ins w:id="13467" w:author="Steve Barbeaux" w:date="2022-10-10T12:23:00Z">
              <w:r w:rsidRPr="0060718B">
                <w:rPr>
                  <w:color w:val="000000"/>
                  <w:sz w:val="16"/>
                  <w:szCs w:val="16"/>
                  <w:rPrChange w:id="13468" w:author="Steve Barbeaux" w:date="2022-10-10T12:25:00Z">
                    <w:rPr>
                      <w:rFonts w:ascii="Calibri" w:hAnsi="Calibri" w:cs="Calibri"/>
                      <w:color w:val="000000"/>
                      <w:szCs w:val="22"/>
                    </w:rPr>
                  </w:rPrChange>
                </w:rPr>
                <w:t>52.64</w:t>
              </w:r>
            </w:ins>
            <w:del w:id="13469" w:author="Steve Barbeaux" w:date="2022-10-10T12:23:00Z">
              <w:r w:rsidRPr="0060718B" w:rsidDel="00FF3B86">
                <w:rPr>
                  <w:sz w:val="16"/>
                  <w:szCs w:val="16"/>
                  <w:rPrChange w:id="13470" w:author="Steve Barbeaux" w:date="2022-10-10T12:25:00Z">
                    <w:rPr>
                      <w:sz w:val="14"/>
                      <w:szCs w:val="14"/>
                    </w:rPr>
                  </w:rPrChange>
                </w:rPr>
                <w:delText>53.02</w:delText>
              </w:r>
            </w:del>
          </w:p>
        </w:tc>
      </w:tr>
      <w:tr w:rsidR="0060718B" w:rsidRPr="000460A7" w14:paraId="7F3616F3" w14:textId="77777777" w:rsidTr="0060718B">
        <w:tblPrEx>
          <w:tblW w:w="5180" w:type="pct"/>
          <w:tblInd w:w="-90" w:type="dxa"/>
          <w:tblLayout w:type="fixed"/>
          <w:tblPrExChange w:id="13471" w:author="Steve Barbeaux" w:date="2022-10-10T12:23:00Z">
            <w:tblPrEx>
              <w:tblW w:w="5180" w:type="pct"/>
              <w:tblInd w:w="-90" w:type="dxa"/>
              <w:tblLayout w:type="fixed"/>
            </w:tblPrEx>
          </w:tblPrExChange>
        </w:tblPrEx>
        <w:trPr>
          <w:trPrChange w:id="13472"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3473" w:author="Steve Barbeaux" w:date="2022-10-10T12:23:00Z">
              <w:tcPr>
                <w:tcW w:w="279" w:type="pct"/>
                <w:tcBorders>
                  <w:top w:val="nil"/>
                  <w:left w:val="nil"/>
                  <w:bottom w:val="nil"/>
                  <w:right w:val="nil"/>
                </w:tcBorders>
                <w:shd w:val="clear" w:color="auto" w:fill="auto"/>
                <w:noWrap/>
                <w:vAlign w:val="bottom"/>
                <w:hideMark/>
              </w:tcPr>
            </w:tcPrChange>
          </w:tcPr>
          <w:p w14:paraId="30AE77D3" w14:textId="5F79CADE" w:rsidR="0060718B" w:rsidRPr="0060718B" w:rsidRDefault="0060718B" w:rsidP="0060718B">
            <w:pPr>
              <w:spacing w:after="0"/>
              <w:jc w:val="right"/>
              <w:rPr>
                <w:color w:val="000000"/>
                <w:sz w:val="16"/>
                <w:szCs w:val="16"/>
                <w:rPrChange w:id="13474" w:author="Steve Barbeaux" w:date="2022-10-10T12:25:00Z">
                  <w:rPr>
                    <w:color w:val="000000"/>
                    <w:sz w:val="14"/>
                    <w:szCs w:val="14"/>
                  </w:rPr>
                </w:rPrChange>
              </w:rPr>
            </w:pPr>
            <w:r w:rsidRPr="0060718B">
              <w:rPr>
                <w:sz w:val="16"/>
                <w:szCs w:val="16"/>
                <w:rPrChange w:id="13475" w:author="Steve Barbeaux" w:date="2022-10-10T12:25:00Z">
                  <w:rPr>
                    <w:sz w:val="14"/>
                    <w:szCs w:val="14"/>
                  </w:rPr>
                </w:rPrChange>
              </w:rPr>
              <w:t>1995</w:t>
            </w:r>
          </w:p>
        </w:tc>
        <w:tc>
          <w:tcPr>
            <w:tcW w:w="295" w:type="pct"/>
            <w:tcBorders>
              <w:top w:val="nil"/>
              <w:left w:val="nil"/>
              <w:bottom w:val="nil"/>
              <w:right w:val="nil"/>
            </w:tcBorders>
            <w:vAlign w:val="bottom"/>
            <w:tcPrChange w:id="13476" w:author="Steve Barbeaux" w:date="2022-10-10T12:23:00Z">
              <w:tcPr>
                <w:tcW w:w="295" w:type="pct"/>
                <w:gridSpan w:val="2"/>
                <w:tcBorders>
                  <w:top w:val="nil"/>
                  <w:left w:val="nil"/>
                  <w:bottom w:val="nil"/>
                  <w:right w:val="nil"/>
                </w:tcBorders>
              </w:tcPr>
            </w:tcPrChange>
          </w:tcPr>
          <w:p w14:paraId="30379A51" w14:textId="2BF0A029" w:rsidR="0060718B" w:rsidRPr="0060718B" w:rsidRDefault="0060718B" w:rsidP="0060718B">
            <w:pPr>
              <w:spacing w:after="0"/>
              <w:jc w:val="right"/>
              <w:rPr>
                <w:sz w:val="16"/>
                <w:szCs w:val="16"/>
                <w:rPrChange w:id="13477" w:author="Steve Barbeaux" w:date="2022-10-10T12:25:00Z">
                  <w:rPr>
                    <w:sz w:val="14"/>
                    <w:szCs w:val="14"/>
                  </w:rPr>
                </w:rPrChange>
              </w:rPr>
            </w:pPr>
            <w:ins w:id="13478" w:author="Steve Barbeaux" w:date="2022-10-10T12:23:00Z">
              <w:r w:rsidRPr="0060718B">
                <w:rPr>
                  <w:color w:val="000000"/>
                  <w:sz w:val="16"/>
                  <w:szCs w:val="16"/>
                  <w:rPrChange w:id="13479" w:author="Steve Barbeaux" w:date="2022-10-10T12:25:00Z">
                    <w:rPr>
                      <w:rFonts w:ascii="Calibri" w:hAnsi="Calibri" w:cs="Calibri"/>
                      <w:color w:val="000000"/>
                      <w:szCs w:val="22"/>
                    </w:rPr>
                  </w:rPrChange>
                </w:rPr>
                <w:t>0.11</w:t>
              </w:r>
            </w:ins>
            <w:del w:id="13480" w:author="Steve Barbeaux" w:date="2022-10-10T12:23:00Z">
              <w:r w:rsidRPr="0060718B" w:rsidDel="00FF3B86">
                <w:rPr>
                  <w:sz w:val="16"/>
                  <w:szCs w:val="16"/>
                  <w:rPrChange w:id="13481" w:author="Steve Barbeaux" w:date="2022-10-10T12:25:00Z">
                    <w:rPr>
                      <w:sz w:val="14"/>
                      <w:szCs w:val="14"/>
                    </w:rPr>
                  </w:rPrChange>
                </w:rPr>
                <w:delText>0.12</w:delText>
              </w:r>
            </w:del>
          </w:p>
        </w:tc>
        <w:tc>
          <w:tcPr>
            <w:tcW w:w="295" w:type="pct"/>
            <w:tcBorders>
              <w:top w:val="nil"/>
              <w:left w:val="nil"/>
              <w:bottom w:val="nil"/>
              <w:right w:val="nil"/>
            </w:tcBorders>
            <w:shd w:val="clear" w:color="auto" w:fill="auto"/>
            <w:noWrap/>
            <w:vAlign w:val="bottom"/>
            <w:hideMark/>
            <w:tcPrChange w:id="13482" w:author="Steve Barbeaux" w:date="2022-10-10T12:23:00Z">
              <w:tcPr>
                <w:tcW w:w="295" w:type="pct"/>
                <w:gridSpan w:val="2"/>
                <w:tcBorders>
                  <w:top w:val="nil"/>
                  <w:left w:val="nil"/>
                  <w:bottom w:val="nil"/>
                  <w:right w:val="nil"/>
                </w:tcBorders>
                <w:shd w:val="clear" w:color="auto" w:fill="auto"/>
                <w:noWrap/>
                <w:hideMark/>
              </w:tcPr>
            </w:tcPrChange>
          </w:tcPr>
          <w:p w14:paraId="6027E5E6" w14:textId="44BA930B" w:rsidR="0060718B" w:rsidRPr="0060718B" w:rsidRDefault="0060718B" w:rsidP="0060718B">
            <w:pPr>
              <w:spacing w:after="0"/>
              <w:jc w:val="right"/>
              <w:rPr>
                <w:color w:val="000000"/>
                <w:sz w:val="16"/>
                <w:szCs w:val="16"/>
                <w:rPrChange w:id="13483" w:author="Steve Barbeaux" w:date="2022-10-10T12:25:00Z">
                  <w:rPr>
                    <w:color w:val="000000"/>
                    <w:sz w:val="14"/>
                    <w:szCs w:val="14"/>
                  </w:rPr>
                </w:rPrChange>
              </w:rPr>
            </w:pPr>
            <w:ins w:id="13484" w:author="Steve Barbeaux" w:date="2022-10-10T12:23:00Z">
              <w:r w:rsidRPr="0060718B">
                <w:rPr>
                  <w:color w:val="000000"/>
                  <w:sz w:val="16"/>
                  <w:szCs w:val="16"/>
                  <w:rPrChange w:id="13485" w:author="Steve Barbeaux" w:date="2022-10-10T12:25:00Z">
                    <w:rPr>
                      <w:rFonts w:ascii="Calibri" w:hAnsi="Calibri" w:cs="Calibri"/>
                      <w:color w:val="000000"/>
                      <w:szCs w:val="22"/>
                    </w:rPr>
                  </w:rPrChange>
                </w:rPr>
                <w:t>1.00</w:t>
              </w:r>
            </w:ins>
            <w:del w:id="13486" w:author="Steve Barbeaux" w:date="2022-10-10T12:23:00Z">
              <w:r w:rsidRPr="0060718B" w:rsidDel="00FF3B86">
                <w:rPr>
                  <w:sz w:val="16"/>
                  <w:szCs w:val="16"/>
                  <w:rPrChange w:id="13487" w:author="Steve Barbeaux" w:date="2022-10-10T12:25:00Z">
                    <w:rPr>
                      <w:sz w:val="14"/>
                      <w:szCs w:val="14"/>
                    </w:rPr>
                  </w:rPrChange>
                </w:rPr>
                <w:delText>1.03</w:delText>
              </w:r>
            </w:del>
          </w:p>
        </w:tc>
        <w:tc>
          <w:tcPr>
            <w:tcW w:w="295" w:type="pct"/>
            <w:tcBorders>
              <w:top w:val="nil"/>
              <w:left w:val="nil"/>
              <w:bottom w:val="nil"/>
              <w:right w:val="nil"/>
            </w:tcBorders>
            <w:shd w:val="clear" w:color="auto" w:fill="auto"/>
            <w:noWrap/>
            <w:vAlign w:val="bottom"/>
            <w:hideMark/>
            <w:tcPrChange w:id="13488" w:author="Steve Barbeaux" w:date="2022-10-10T12:23:00Z">
              <w:tcPr>
                <w:tcW w:w="295" w:type="pct"/>
                <w:tcBorders>
                  <w:top w:val="nil"/>
                  <w:left w:val="nil"/>
                  <w:bottom w:val="nil"/>
                  <w:right w:val="nil"/>
                </w:tcBorders>
                <w:shd w:val="clear" w:color="auto" w:fill="auto"/>
                <w:noWrap/>
                <w:hideMark/>
              </w:tcPr>
            </w:tcPrChange>
          </w:tcPr>
          <w:p w14:paraId="75AB858A" w14:textId="78D3AB76" w:rsidR="0060718B" w:rsidRPr="0060718B" w:rsidRDefault="0060718B" w:rsidP="0060718B">
            <w:pPr>
              <w:spacing w:after="0"/>
              <w:jc w:val="right"/>
              <w:rPr>
                <w:color w:val="000000"/>
                <w:sz w:val="16"/>
                <w:szCs w:val="16"/>
                <w:rPrChange w:id="13489" w:author="Steve Barbeaux" w:date="2022-10-10T12:25:00Z">
                  <w:rPr>
                    <w:color w:val="000000"/>
                    <w:sz w:val="14"/>
                    <w:szCs w:val="14"/>
                  </w:rPr>
                </w:rPrChange>
              </w:rPr>
            </w:pPr>
            <w:ins w:id="13490" w:author="Steve Barbeaux" w:date="2022-10-10T12:23:00Z">
              <w:r w:rsidRPr="0060718B">
                <w:rPr>
                  <w:color w:val="000000"/>
                  <w:sz w:val="16"/>
                  <w:szCs w:val="16"/>
                  <w:rPrChange w:id="13491" w:author="Steve Barbeaux" w:date="2022-10-10T12:25:00Z">
                    <w:rPr>
                      <w:rFonts w:ascii="Calibri" w:hAnsi="Calibri" w:cs="Calibri"/>
                      <w:color w:val="000000"/>
                      <w:szCs w:val="22"/>
                    </w:rPr>
                  </w:rPrChange>
                </w:rPr>
                <w:t>0.85</w:t>
              </w:r>
            </w:ins>
            <w:del w:id="13492" w:author="Steve Barbeaux" w:date="2022-10-10T12:23:00Z">
              <w:r w:rsidRPr="0060718B" w:rsidDel="00FF3B86">
                <w:rPr>
                  <w:sz w:val="16"/>
                  <w:szCs w:val="16"/>
                  <w:rPrChange w:id="13493" w:author="Steve Barbeaux" w:date="2022-10-10T12:25:00Z">
                    <w:rPr>
                      <w:sz w:val="14"/>
                      <w:szCs w:val="14"/>
                    </w:rPr>
                  </w:rPrChange>
                </w:rPr>
                <w:delText>0.87</w:delText>
              </w:r>
            </w:del>
          </w:p>
        </w:tc>
        <w:tc>
          <w:tcPr>
            <w:tcW w:w="295" w:type="pct"/>
            <w:tcBorders>
              <w:top w:val="nil"/>
              <w:left w:val="nil"/>
              <w:bottom w:val="nil"/>
              <w:right w:val="nil"/>
            </w:tcBorders>
            <w:shd w:val="clear" w:color="auto" w:fill="auto"/>
            <w:noWrap/>
            <w:vAlign w:val="bottom"/>
            <w:hideMark/>
            <w:tcPrChange w:id="13494" w:author="Steve Barbeaux" w:date="2022-10-10T12:23:00Z">
              <w:tcPr>
                <w:tcW w:w="295" w:type="pct"/>
                <w:gridSpan w:val="2"/>
                <w:tcBorders>
                  <w:top w:val="nil"/>
                  <w:left w:val="nil"/>
                  <w:bottom w:val="nil"/>
                  <w:right w:val="nil"/>
                </w:tcBorders>
                <w:shd w:val="clear" w:color="auto" w:fill="auto"/>
                <w:noWrap/>
                <w:hideMark/>
              </w:tcPr>
            </w:tcPrChange>
          </w:tcPr>
          <w:p w14:paraId="502EE8EE" w14:textId="3BE4572F" w:rsidR="0060718B" w:rsidRPr="0060718B" w:rsidRDefault="0060718B" w:rsidP="0060718B">
            <w:pPr>
              <w:spacing w:after="0"/>
              <w:jc w:val="right"/>
              <w:rPr>
                <w:color w:val="000000"/>
                <w:sz w:val="16"/>
                <w:szCs w:val="16"/>
                <w:rPrChange w:id="13495" w:author="Steve Barbeaux" w:date="2022-10-10T12:25:00Z">
                  <w:rPr>
                    <w:color w:val="000000"/>
                    <w:sz w:val="14"/>
                    <w:szCs w:val="14"/>
                  </w:rPr>
                </w:rPrChange>
              </w:rPr>
            </w:pPr>
            <w:ins w:id="13496" w:author="Steve Barbeaux" w:date="2022-10-10T12:23:00Z">
              <w:r w:rsidRPr="0060718B">
                <w:rPr>
                  <w:color w:val="000000"/>
                  <w:sz w:val="16"/>
                  <w:szCs w:val="16"/>
                  <w:rPrChange w:id="13497" w:author="Steve Barbeaux" w:date="2022-10-10T12:25:00Z">
                    <w:rPr>
                      <w:rFonts w:ascii="Calibri" w:hAnsi="Calibri" w:cs="Calibri"/>
                      <w:color w:val="000000"/>
                      <w:szCs w:val="22"/>
                    </w:rPr>
                  </w:rPrChange>
                </w:rPr>
                <w:t>1.96</w:t>
              </w:r>
            </w:ins>
            <w:del w:id="13498" w:author="Steve Barbeaux" w:date="2022-10-10T12:23:00Z">
              <w:r w:rsidRPr="0060718B" w:rsidDel="00FF3B86">
                <w:rPr>
                  <w:sz w:val="16"/>
                  <w:szCs w:val="16"/>
                  <w:rPrChange w:id="13499" w:author="Steve Barbeaux" w:date="2022-10-10T12:25:00Z">
                    <w:rPr>
                      <w:sz w:val="14"/>
                      <w:szCs w:val="14"/>
                    </w:rPr>
                  </w:rPrChange>
                </w:rPr>
                <w:delText>1.98</w:delText>
              </w:r>
            </w:del>
          </w:p>
        </w:tc>
        <w:tc>
          <w:tcPr>
            <w:tcW w:w="295" w:type="pct"/>
            <w:tcBorders>
              <w:top w:val="nil"/>
              <w:left w:val="nil"/>
              <w:bottom w:val="nil"/>
              <w:right w:val="nil"/>
            </w:tcBorders>
            <w:shd w:val="clear" w:color="auto" w:fill="auto"/>
            <w:noWrap/>
            <w:vAlign w:val="bottom"/>
            <w:hideMark/>
            <w:tcPrChange w:id="13500" w:author="Steve Barbeaux" w:date="2022-10-10T12:23:00Z">
              <w:tcPr>
                <w:tcW w:w="295" w:type="pct"/>
                <w:gridSpan w:val="2"/>
                <w:tcBorders>
                  <w:top w:val="nil"/>
                  <w:left w:val="nil"/>
                  <w:bottom w:val="nil"/>
                  <w:right w:val="nil"/>
                </w:tcBorders>
                <w:shd w:val="clear" w:color="auto" w:fill="auto"/>
                <w:noWrap/>
                <w:hideMark/>
              </w:tcPr>
            </w:tcPrChange>
          </w:tcPr>
          <w:p w14:paraId="32AADE95" w14:textId="666F2094" w:rsidR="0060718B" w:rsidRPr="0060718B" w:rsidRDefault="0060718B" w:rsidP="0060718B">
            <w:pPr>
              <w:spacing w:after="0"/>
              <w:jc w:val="right"/>
              <w:rPr>
                <w:color w:val="000000"/>
                <w:sz w:val="16"/>
                <w:szCs w:val="16"/>
                <w:rPrChange w:id="13501" w:author="Steve Barbeaux" w:date="2022-10-10T12:25:00Z">
                  <w:rPr>
                    <w:color w:val="000000"/>
                    <w:sz w:val="14"/>
                    <w:szCs w:val="14"/>
                  </w:rPr>
                </w:rPrChange>
              </w:rPr>
            </w:pPr>
            <w:ins w:id="13502" w:author="Steve Barbeaux" w:date="2022-10-10T12:23:00Z">
              <w:r w:rsidRPr="0060718B">
                <w:rPr>
                  <w:color w:val="000000"/>
                  <w:sz w:val="16"/>
                  <w:szCs w:val="16"/>
                  <w:rPrChange w:id="13503" w:author="Steve Barbeaux" w:date="2022-10-10T12:25:00Z">
                    <w:rPr>
                      <w:rFonts w:ascii="Calibri" w:hAnsi="Calibri" w:cs="Calibri"/>
                      <w:color w:val="000000"/>
                      <w:szCs w:val="22"/>
                    </w:rPr>
                  </w:rPrChange>
                </w:rPr>
                <w:t>2.05</w:t>
              </w:r>
            </w:ins>
            <w:del w:id="13504" w:author="Steve Barbeaux" w:date="2022-10-10T12:23:00Z">
              <w:r w:rsidRPr="0060718B" w:rsidDel="00FF3B86">
                <w:rPr>
                  <w:sz w:val="16"/>
                  <w:szCs w:val="16"/>
                  <w:rPrChange w:id="13505" w:author="Steve Barbeaux" w:date="2022-10-10T12:25:00Z">
                    <w:rPr>
                      <w:sz w:val="14"/>
                      <w:szCs w:val="14"/>
                    </w:rPr>
                  </w:rPrChange>
                </w:rPr>
                <w:delText>2.04</w:delText>
              </w:r>
            </w:del>
          </w:p>
        </w:tc>
        <w:tc>
          <w:tcPr>
            <w:tcW w:w="295" w:type="pct"/>
            <w:tcBorders>
              <w:top w:val="nil"/>
              <w:left w:val="nil"/>
              <w:bottom w:val="nil"/>
              <w:right w:val="nil"/>
            </w:tcBorders>
            <w:shd w:val="clear" w:color="auto" w:fill="auto"/>
            <w:noWrap/>
            <w:vAlign w:val="bottom"/>
            <w:hideMark/>
            <w:tcPrChange w:id="13506" w:author="Steve Barbeaux" w:date="2022-10-10T12:23:00Z">
              <w:tcPr>
                <w:tcW w:w="295" w:type="pct"/>
                <w:gridSpan w:val="2"/>
                <w:tcBorders>
                  <w:top w:val="nil"/>
                  <w:left w:val="nil"/>
                  <w:bottom w:val="nil"/>
                  <w:right w:val="nil"/>
                </w:tcBorders>
                <w:shd w:val="clear" w:color="auto" w:fill="auto"/>
                <w:noWrap/>
                <w:hideMark/>
              </w:tcPr>
            </w:tcPrChange>
          </w:tcPr>
          <w:p w14:paraId="6029D816" w14:textId="03B06100" w:rsidR="0060718B" w:rsidRPr="0060718B" w:rsidRDefault="0060718B" w:rsidP="0060718B">
            <w:pPr>
              <w:spacing w:after="0"/>
              <w:jc w:val="right"/>
              <w:rPr>
                <w:color w:val="000000"/>
                <w:sz w:val="16"/>
                <w:szCs w:val="16"/>
                <w:rPrChange w:id="13507" w:author="Steve Barbeaux" w:date="2022-10-10T12:25:00Z">
                  <w:rPr>
                    <w:color w:val="000000"/>
                    <w:sz w:val="14"/>
                    <w:szCs w:val="14"/>
                  </w:rPr>
                </w:rPrChange>
              </w:rPr>
            </w:pPr>
            <w:ins w:id="13508" w:author="Steve Barbeaux" w:date="2022-10-10T12:23:00Z">
              <w:r w:rsidRPr="0060718B">
                <w:rPr>
                  <w:color w:val="000000"/>
                  <w:sz w:val="16"/>
                  <w:szCs w:val="16"/>
                  <w:rPrChange w:id="13509" w:author="Steve Barbeaux" w:date="2022-10-10T12:25:00Z">
                    <w:rPr>
                      <w:rFonts w:ascii="Calibri" w:hAnsi="Calibri" w:cs="Calibri"/>
                      <w:color w:val="000000"/>
                      <w:szCs w:val="22"/>
                    </w:rPr>
                  </w:rPrChange>
                </w:rPr>
                <w:t>13.44</w:t>
              </w:r>
            </w:ins>
            <w:del w:id="13510" w:author="Steve Barbeaux" w:date="2022-10-10T12:23:00Z">
              <w:r w:rsidRPr="0060718B" w:rsidDel="00FF3B86">
                <w:rPr>
                  <w:sz w:val="16"/>
                  <w:szCs w:val="16"/>
                  <w:rPrChange w:id="13511" w:author="Steve Barbeaux" w:date="2022-10-10T12:25:00Z">
                    <w:rPr>
                      <w:sz w:val="14"/>
                      <w:szCs w:val="14"/>
                    </w:rPr>
                  </w:rPrChange>
                </w:rPr>
                <w:delText>13.3</w:delText>
              </w:r>
            </w:del>
          </w:p>
        </w:tc>
        <w:tc>
          <w:tcPr>
            <w:tcW w:w="295" w:type="pct"/>
            <w:tcBorders>
              <w:top w:val="nil"/>
              <w:left w:val="nil"/>
              <w:bottom w:val="nil"/>
              <w:right w:val="nil"/>
            </w:tcBorders>
            <w:shd w:val="clear" w:color="auto" w:fill="auto"/>
            <w:noWrap/>
            <w:vAlign w:val="bottom"/>
            <w:hideMark/>
            <w:tcPrChange w:id="13512" w:author="Steve Barbeaux" w:date="2022-10-10T12:23:00Z">
              <w:tcPr>
                <w:tcW w:w="295" w:type="pct"/>
                <w:tcBorders>
                  <w:top w:val="nil"/>
                  <w:left w:val="nil"/>
                  <w:bottom w:val="nil"/>
                  <w:right w:val="nil"/>
                </w:tcBorders>
                <w:shd w:val="clear" w:color="auto" w:fill="auto"/>
                <w:noWrap/>
                <w:hideMark/>
              </w:tcPr>
            </w:tcPrChange>
          </w:tcPr>
          <w:p w14:paraId="4053BBA7" w14:textId="4BD4DC19" w:rsidR="0060718B" w:rsidRPr="0060718B" w:rsidRDefault="0060718B" w:rsidP="0060718B">
            <w:pPr>
              <w:spacing w:after="0"/>
              <w:jc w:val="right"/>
              <w:rPr>
                <w:color w:val="000000"/>
                <w:sz w:val="16"/>
                <w:szCs w:val="16"/>
                <w:rPrChange w:id="13513" w:author="Steve Barbeaux" w:date="2022-10-10T12:25:00Z">
                  <w:rPr>
                    <w:color w:val="000000"/>
                    <w:sz w:val="14"/>
                    <w:szCs w:val="14"/>
                  </w:rPr>
                </w:rPrChange>
              </w:rPr>
            </w:pPr>
            <w:ins w:id="13514" w:author="Steve Barbeaux" w:date="2022-10-10T12:23:00Z">
              <w:r w:rsidRPr="0060718B">
                <w:rPr>
                  <w:color w:val="000000"/>
                  <w:sz w:val="16"/>
                  <w:szCs w:val="16"/>
                  <w:rPrChange w:id="13515" w:author="Steve Barbeaux" w:date="2022-10-10T12:25:00Z">
                    <w:rPr>
                      <w:rFonts w:ascii="Calibri" w:hAnsi="Calibri" w:cs="Calibri"/>
                      <w:color w:val="000000"/>
                      <w:szCs w:val="22"/>
                    </w:rPr>
                  </w:rPrChange>
                </w:rPr>
                <w:t>2.96</w:t>
              </w:r>
            </w:ins>
            <w:del w:id="13516" w:author="Steve Barbeaux" w:date="2022-10-10T12:23:00Z">
              <w:r w:rsidRPr="0060718B" w:rsidDel="00FF3B86">
                <w:rPr>
                  <w:sz w:val="16"/>
                  <w:szCs w:val="16"/>
                  <w:rPrChange w:id="13517" w:author="Steve Barbeaux" w:date="2022-10-10T12:25:00Z">
                    <w:rPr>
                      <w:sz w:val="14"/>
                      <w:szCs w:val="14"/>
                    </w:rPr>
                  </w:rPrChange>
                </w:rPr>
                <w:delText>2.93</w:delText>
              </w:r>
            </w:del>
          </w:p>
        </w:tc>
        <w:tc>
          <w:tcPr>
            <w:tcW w:w="295" w:type="pct"/>
            <w:tcBorders>
              <w:top w:val="nil"/>
              <w:left w:val="nil"/>
              <w:bottom w:val="nil"/>
              <w:right w:val="nil"/>
            </w:tcBorders>
            <w:shd w:val="clear" w:color="auto" w:fill="auto"/>
            <w:noWrap/>
            <w:vAlign w:val="bottom"/>
            <w:hideMark/>
            <w:tcPrChange w:id="13518" w:author="Steve Barbeaux" w:date="2022-10-10T12:23:00Z">
              <w:tcPr>
                <w:tcW w:w="295" w:type="pct"/>
                <w:gridSpan w:val="2"/>
                <w:tcBorders>
                  <w:top w:val="nil"/>
                  <w:left w:val="nil"/>
                  <w:bottom w:val="nil"/>
                  <w:right w:val="nil"/>
                </w:tcBorders>
                <w:shd w:val="clear" w:color="auto" w:fill="auto"/>
                <w:noWrap/>
                <w:hideMark/>
              </w:tcPr>
            </w:tcPrChange>
          </w:tcPr>
          <w:p w14:paraId="6752D294" w14:textId="3B7C6199" w:rsidR="0060718B" w:rsidRPr="0060718B" w:rsidRDefault="0060718B" w:rsidP="0060718B">
            <w:pPr>
              <w:spacing w:after="0"/>
              <w:jc w:val="right"/>
              <w:rPr>
                <w:color w:val="000000"/>
                <w:sz w:val="16"/>
                <w:szCs w:val="16"/>
                <w:rPrChange w:id="13519" w:author="Steve Barbeaux" w:date="2022-10-10T12:25:00Z">
                  <w:rPr>
                    <w:color w:val="000000"/>
                    <w:sz w:val="14"/>
                    <w:szCs w:val="14"/>
                  </w:rPr>
                </w:rPrChange>
              </w:rPr>
            </w:pPr>
            <w:ins w:id="13520" w:author="Steve Barbeaux" w:date="2022-10-10T12:23:00Z">
              <w:r w:rsidRPr="0060718B">
                <w:rPr>
                  <w:color w:val="000000"/>
                  <w:sz w:val="16"/>
                  <w:szCs w:val="16"/>
                  <w:rPrChange w:id="13521" w:author="Steve Barbeaux" w:date="2022-10-10T12:25:00Z">
                    <w:rPr>
                      <w:rFonts w:ascii="Calibri" w:hAnsi="Calibri" w:cs="Calibri"/>
                      <w:color w:val="000000"/>
                      <w:szCs w:val="22"/>
                    </w:rPr>
                  </w:rPrChange>
                </w:rPr>
                <w:t>4.73</w:t>
              </w:r>
            </w:ins>
            <w:del w:id="13522" w:author="Steve Barbeaux" w:date="2022-10-10T12:23:00Z">
              <w:r w:rsidRPr="0060718B" w:rsidDel="00FF3B86">
                <w:rPr>
                  <w:sz w:val="16"/>
                  <w:szCs w:val="16"/>
                  <w:rPrChange w:id="13523" w:author="Steve Barbeaux" w:date="2022-10-10T12:25:00Z">
                    <w:rPr>
                      <w:sz w:val="14"/>
                      <w:szCs w:val="14"/>
                    </w:rPr>
                  </w:rPrChange>
                </w:rPr>
                <w:delText>4.7</w:delText>
              </w:r>
            </w:del>
          </w:p>
        </w:tc>
        <w:tc>
          <w:tcPr>
            <w:tcW w:w="295" w:type="pct"/>
            <w:tcBorders>
              <w:top w:val="nil"/>
              <w:left w:val="nil"/>
              <w:bottom w:val="nil"/>
              <w:right w:val="nil"/>
            </w:tcBorders>
            <w:shd w:val="clear" w:color="auto" w:fill="auto"/>
            <w:noWrap/>
            <w:vAlign w:val="bottom"/>
            <w:hideMark/>
            <w:tcPrChange w:id="13524" w:author="Steve Barbeaux" w:date="2022-10-10T12:23:00Z">
              <w:tcPr>
                <w:tcW w:w="295" w:type="pct"/>
                <w:gridSpan w:val="2"/>
                <w:tcBorders>
                  <w:top w:val="nil"/>
                  <w:left w:val="nil"/>
                  <w:bottom w:val="nil"/>
                  <w:right w:val="nil"/>
                </w:tcBorders>
                <w:shd w:val="clear" w:color="auto" w:fill="auto"/>
                <w:noWrap/>
                <w:hideMark/>
              </w:tcPr>
            </w:tcPrChange>
          </w:tcPr>
          <w:p w14:paraId="6F655A98" w14:textId="2AF4970D" w:rsidR="0060718B" w:rsidRPr="0060718B" w:rsidRDefault="0060718B" w:rsidP="0060718B">
            <w:pPr>
              <w:spacing w:after="0"/>
              <w:jc w:val="right"/>
              <w:rPr>
                <w:color w:val="000000"/>
                <w:sz w:val="16"/>
                <w:szCs w:val="16"/>
                <w:rPrChange w:id="13525" w:author="Steve Barbeaux" w:date="2022-10-10T12:25:00Z">
                  <w:rPr>
                    <w:color w:val="000000"/>
                    <w:sz w:val="14"/>
                    <w:szCs w:val="14"/>
                  </w:rPr>
                </w:rPrChange>
              </w:rPr>
            </w:pPr>
            <w:ins w:id="13526" w:author="Steve Barbeaux" w:date="2022-10-10T12:23:00Z">
              <w:r w:rsidRPr="0060718B">
                <w:rPr>
                  <w:color w:val="000000"/>
                  <w:sz w:val="16"/>
                  <w:szCs w:val="16"/>
                  <w:rPrChange w:id="13527" w:author="Steve Barbeaux" w:date="2022-10-10T12:25:00Z">
                    <w:rPr>
                      <w:rFonts w:ascii="Calibri" w:hAnsi="Calibri" w:cs="Calibri"/>
                      <w:color w:val="000000"/>
                      <w:szCs w:val="22"/>
                    </w:rPr>
                  </w:rPrChange>
                </w:rPr>
                <w:t>5.99</w:t>
              </w:r>
            </w:ins>
            <w:del w:id="13528" w:author="Steve Barbeaux" w:date="2022-10-10T12:23:00Z">
              <w:r w:rsidRPr="0060718B" w:rsidDel="00FF3B86">
                <w:rPr>
                  <w:sz w:val="16"/>
                  <w:szCs w:val="16"/>
                  <w:rPrChange w:id="13529" w:author="Steve Barbeaux" w:date="2022-10-10T12:25:00Z">
                    <w:rPr>
                      <w:sz w:val="14"/>
                      <w:szCs w:val="14"/>
                    </w:rPr>
                  </w:rPrChange>
                </w:rPr>
                <w:delText>5.92</w:delText>
              </w:r>
            </w:del>
          </w:p>
        </w:tc>
        <w:tc>
          <w:tcPr>
            <w:tcW w:w="295" w:type="pct"/>
            <w:tcBorders>
              <w:top w:val="nil"/>
              <w:left w:val="nil"/>
              <w:bottom w:val="nil"/>
              <w:right w:val="nil"/>
            </w:tcBorders>
            <w:shd w:val="clear" w:color="auto" w:fill="auto"/>
            <w:noWrap/>
            <w:vAlign w:val="bottom"/>
            <w:hideMark/>
            <w:tcPrChange w:id="13530" w:author="Steve Barbeaux" w:date="2022-10-10T12:23:00Z">
              <w:tcPr>
                <w:tcW w:w="295" w:type="pct"/>
                <w:tcBorders>
                  <w:top w:val="nil"/>
                  <w:left w:val="nil"/>
                  <w:bottom w:val="nil"/>
                  <w:right w:val="nil"/>
                </w:tcBorders>
                <w:shd w:val="clear" w:color="auto" w:fill="auto"/>
                <w:noWrap/>
                <w:hideMark/>
              </w:tcPr>
            </w:tcPrChange>
          </w:tcPr>
          <w:p w14:paraId="1E516977" w14:textId="148FFC2F" w:rsidR="0060718B" w:rsidRPr="0060718B" w:rsidRDefault="0060718B" w:rsidP="0060718B">
            <w:pPr>
              <w:spacing w:after="0"/>
              <w:jc w:val="right"/>
              <w:rPr>
                <w:color w:val="000000"/>
                <w:sz w:val="16"/>
                <w:szCs w:val="16"/>
                <w:rPrChange w:id="13531" w:author="Steve Barbeaux" w:date="2022-10-10T12:25:00Z">
                  <w:rPr>
                    <w:color w:val="000000"/>
                    <w:sz w:val="14"/>
                    <w:szCs w:val="14"/>
                  </w:rPr>
                </w:rPrChange>
              </w:rPr>
            </w:pPr>
            <w:ins w:id="13532" w:author="Steve Barbeaux" w:date="2022-10-10T12:23:00Z">
              <w:r w:rsidRPr="0060718B">
                <w:rPr>
                  <w:color w:val="000000"/>
                  <w:sz w:val="16"/>
                  <w:szCs w:val="16"/>
                  <w:rPrChange w:id="13533" w:author="Steve Barbeaux" w:date="2022-10-10T12:25:00Z">
                    <w:rPr>
                      <w:rFonts w:ascii="Calibri" w:hAnsi="Calibri" w:cs="Calibri"/>
                      <w:color w:val="000000"/>
                      <w:szCs w:val="22"/>
                    </w:rPr>
                  </w:rPrChange>
                </w:rPr>
                <w:t>1.70</w:t>
              </w:r>
            </w:ins>
            <w:del w:id="13534" w:author="Steve Barbeaux" w:date="2022-10-10T12:23:00Z">
              <w:r w:rsidRPr="0060718B" w:rsidDel="00FF3B86">
                <w:rPr>
                  <w:sz w:val="16"/>
                  <w:szCs w:val="16"/>
                  <w:rPrChange w:id="13535" w:author="Steve Barbeaux" w:date="2022-10-10T12:25:00Z">
                    <w:rPr>
                      <w:sz w:val="14"/>
                      <w:szCs w:val="14"/>
                    </w:rPr>
                  </w:rPrChange>
                </w:rPr>
                <w:delText>1.67</w:delText>
              </w:r>
            </w:del>
          </w:p>
        </w:tc>
        <w:tc>
          <w:tcPr>
            <w:tcW w:w="295" w:type="pct"/>
            <w:tcBorders>
              <w:top w:val="nil"/>
              <w:left w:val="nil"/>
              <w:bottom w:val="nil"/>
              <w:right w:val="nil"/>
            </w:tcBorders>
            <w:shd w:val="clear" w:color="auto" w:fill="auto"/>
            <w:noWrap/>
            <w:vAlign w:val="bottom"/>
            <w:hideMark/>
            <w:tcPrChange w:id="13536" w:author="Steve Barbeaux" w:date="2022-10-10T12:23:00Z">
              <w:tcPr>
                <w:tcW w:w="295" w:type="pct"/>
                <w:gridSpan w:val="2"/>
                <w:tcBorders>
                  <w:top w:val="nil"/>
                  <w:left w:val="nil"/>
                  <w:bottom w:val="nil"/>
                  <w:right w:val="nil"/>
                </w:tcBorders>
                <w:shd w:val="clear" w:color="auto" w:fill="auto"/>
                <w:noWrap/>
                <w:hideMark/>
              </w:tcPr>
            </w:tcPrChange>
          </w:tcPr>
          <w:p w14:paraId="3447B19B" w14:textId="54D75DB0" w:rsidR="0060718B" w:rsidRPr="0060718B" w:rsidRDefault="0060718B" w:rsidP="0060718B">
            <w:pPr>
              <w:spacing w:after="0"/>
              <w:jc w:val="right"/>
              <w:rPr>
                <w:color w:val="000000"/>
                <w:sz w:val="16"/>
                <w:szCs w:val="16"/>
                <w:rPrChange w:id="13537" w:author="Steve Barbeaux" w:date="2022-10-10T12:25:00Z">
                  <w:rPr>
                    <w:color w:val="000000"/>
                    <w:sz w:val="14"/>
                    <w:szCs w:val="14"/>
                  </w:rPr>
                </w:rPrChange>
              </w:rPr>
            </w:pPr>
            <w:ins w:id="13538" w:author="Steve Barbeaux" w:date="2022-10-10T12:23:00Z">
              <w:r w:rsidRPr="0060718B">
                <w:rPr>
                  <w:color w:val="000000"/>
                  <w:sz w:val="16"/>
                  <w:szCs w:val="16"/>
                  <w:rPrChange w:id="13539" w:author="Steve Barbeaux" w:date="2022-10-10T12:25:00Z">
                    <w:rPr>
                      <w:rFonts w:ascii="Calibri" w:hAnsi="Calibri" w:cs="Calibri"/>
                      <w:color w:val="000000"/>
                      <w:szCs w:val="22"/>
                    </w:rPr>
                  </w:rPrChange>
                </w:rPr>
                <w:t>1.25</w:t>
              </w:r>
            </w:ins>
            <w:del w:id="13540" w:author="Steve Barbeaux" w:date="2022-10-10T12:23:00Z">
              <w:r w:rsidRPr="0060718B" w:rsidDel="00FF3B86">
                <w:rPr>
                  <w:sz w:val="16"/>
                  <w:szCs w:val="16"/>
                  <w:rPrChange w:id="13541" w:author="Steve Barbeaux" w:date="2022-10-10T12:25:00Z">
                    <w:rPr>
                      <w:sz w:val="14"/>
                      <w:szCs w:val="14"/>
                    </w:rPr>
                  </w:rPrChange>
                </w:rPr>
                <w:delText>1.25</w:delText>
              </w:r>
            </w:del>
          </w:p>
        </w:tc>
        <w:tc>
          <w:tcPr>
            <w:tcW w:w="295" w:type="pct"/>
            <w:tcBorders>
              <w:top w:val="nil"/>
              <w:left w:val="nil"/>
              <w:bottom w:val="nil"/>
              <w:right w:val="nil"/>
            </w:tcBorders>
            <w:shd w:val="clear" w:color="auto" w:fill="auto"/>
            <w:noWrap/>
            <w:vAlign w:val="bottom"/>
            <w:hideMark/>
            <w:tcPrChange w:id="13542" w:author="Steve Barbeaux" w:date="2022-10-10T12:23:00Z">
              <w:tcPr>
                <w:tcW w:w="295" w:type="pct"/>
                <w:gridSpan w:val="2"/>
                <w:tcBorders>
                  <w:top w:val="nil"/>
                  <w:left w:val="nil"/>
                  <w:bottom w:val="nil"/>
                  <w:right w:val="nil"/>
                </w:tcBorders>
                <w:shd w:val="clear" w:color="auto" w:fill="auto"/>
                <w:noWrap/>
                <w:hideMark/>
              </w:tcPr>
            </w:tcPrChange>
          </w:tcPr>
          <w:p w14:paraId="3D7543B4" w14:textId="4C564A4F" w:rsidR="0060718B" w:rsidRPr="0060718B" w:rsidRDefault="0060718B" w:rsidP="0060718B">
            <w:pPr>
              <w:spacing w:after="0"/>
              <w:jc w:val="right"/>
              <w:rPr>
                <w:color w:val="000000"/>
                <w:sz w:val="16"/>
                <w:szCs w:val="16"/>
                <w:rPrChange w:id="13543" w:author="Steve Barbeaux" w:date="2022-10-10T12:25:00Z">
                  <w:rPr>
                    <w:color w:val="000000"/>
                    <w:sz w:val="14"/>
                    <w:szCs w:val="14"/>
                  </w:rPr>
                </w:rPrChange>
              </w:rPr>
            </w:pPr>
            <w:ins w:id="13544" w:author="Steve Barbeaux" w:date="2022-10-10T12:23:00Z">
              <w:r w:rsidRPr="0060718B">
                <w:rPr>
                  <w:color w:val="000000"/>
                  <w:sz w:val="16"/>
                  <w:szCs w:val="16"/>
                  <w:rPrChange w:id="13545" w:author="Steve Barbeaux" w:date="2022-10-10T12:25:00Z">
                    <w:rPr>
                      <w:rFonts w:ascii="Calibri" w:hAnsi="Calibri" w:cs="Calibri"/>
                      <w:color w:val="000000"/>
                      <w:szCs w:val="22"/>
                    </w:rPr>
                  </w:rPrChange>
                </w:rPr>
                <w:t>4.44</w:t>
              </w:r>
            </w:ins>
            <w:del w:id="13546" w:author="Steve Barbeaux" w:date="2022-10-10T12:23:00Z">
              <w:r w:rsidRPr="0060718B" w:rsidDel="00FF3B86">
                <w:rPr>
                  <w:sz w:val="16"/>
                  <w:szCs w:val="16"/>
                  <w:rPrChange w:id="13547" w:author="Steve Barbeaux" w:date="2022-10-10T12:25:00Z">
                    <w:rPr>
                      <w:sz w:val="14"/>
                      <w:szCs w:val="14"/>
                    </w:rPr>
                  </w:rPrChange>
                </w:rPr>
                <w:delText>4.4</w:delText>
              </w:r>
            </w:del>
          </w:p>
        </w:tc>
        <w:tc>
          <w:tcPr>
            <w:tcW w:w="295" w:type="pct"/>
            <w:tcBorders>
              <w:top w:val="nil"/>
              <w:left w:val="nil"/>
              <w:bottom w:val="nil"/>
              <w:right w:val="nil"/>
            </w:tcBorders>
            <w:shd w:val="clear" w:color="auto" w:fill="auto"/>
            <w:noWrap/>
            <w:vAlign w:val="bottom"/>
            <w:hideMark/>
            <w:tcPrChange w:id="13548" w:author="Steve Barbeaux" w:date="2022-10-10T12:23:00Z">
              <w:tcPr>
                <w:tcW w:w="295" w:type="pct"/>
                <w:gridSpan w:val="2"/>
                <w:tcBorders>
                  <w:top w:val="nil"/>
                  <w:left w:val="nil"/>
                  <w:bottom w:val="nil"/>
                  <w:right w:val="nil"/>
                </w:tcBorders>
                <w:shd w:val="clear" w:color="auto" w:fill="auto"/>
                <w:noWrap/>
                <w:hideMark/>
              </w:tcPr>
            </w:tcPrChange>
          </w:tcPr>
          <w:p w14:paraId="56B3134D" w14:textId="75A7604E" w:rsidR="0060718B" w:rsidRPr="0060718B" w:rsidRDefault="0060718B" w:rsidP="0060718B">
            <w:pPr>
              <w:spacing w:after="0"/>
              <w:jc w:val="right"/>
              <w:rPr>
                <w:color w:val="000000"/>
                <w:sz w:val="16"/>
                <w:szCs w:val="16"/>
                <w:rPrChange w:id="13549" w:author="Steve Barbeaux" w:date="2022-10-10T12:25:00Z">
                  <w:rPr>
                    <w:color w:val="000000"/>
                    <w:sz w:val="14"/>
                    <w:szCs w:val="14"/>
                  </w:rPr>
                </w:rPrChange>
              </w:rPr>
            </w:pPr>
            <w:ins w:id="13550" w:author="Steve Barbeaux" w:date="2022-10-10T12:23:00Z">
              <w:r w:rsidRPr="0060718B">
                <w:rPr>
                  <w:color w:val="000000"/>
                  <w:sz w:val="16"/>
                  <w:szCs w:val="16"/>
                  <w:rPrChange w:id="13551" w:author="Steve Barbeaux" w:date="2022-10-10T12:25:00Z">
                    <w:rPr>
                      <w:rFonts w:ascii="Calibri" w:hAnsi="Calibri" w:cs="Calibri"/>
                      <w:color w:val="000000"/>
                      <w:szCs w:val="22"/>
                    </w:rPr>
                  </w:rPrChange>
                </w:rPr>
                <w:t>0.84</w:t>
              </w:r>
            </w:ins>
            <w:del w:id="13552" w:author="Steve Barbeaux" w:date="2022-10-10T12:23:00Z">
              <w:r w:rsidRPr="0060718B" w:rsidDel="00FF3B86">
                <w:rPr>
                  <w:sz w:val="16"/>
                  <w:szCs w:val="16"/>
                  <w:rPrChange w:id="13553" w:author="Steve Barbeaux" w:date="2022-10-10T12:25:00Z">
                    <w:rPr>
                      <w:sz w:val="14"/>
                      <w:szCs w:val="14"/>
                    </w:rPr>
                  </w:rPrChange>
                </w:rPr>
                <w:delText>0.84</w:delText>
              </w:r>
            </w:del>
          </w:p>
        </w:tc>
        <w:tc>
          <w:tcPr>
            <w:tcW w:w="295" w:type="pct"/>
            <w:tcBorders>
              <w:top w:val="nil"/>
              <w:left w:val="nil"/>
              <w:bottom w:val="nil"/>
              <w:right w:val="nil"/>
            </w:tcBorders>
            <w:shd w:val="clear" w:color="auto" w:fill="auto"/>
            <w:noWrap/>
            <w:vAlign w:val="bottom"/>
            <w:hideMark/>
            <w:tcPrChange w:id="13554" w:author="Steve Barbeaux" w:date="2022-10-10T12:23:00Z">
              <w:tcPr>
                <w:tcW w:w="295" w:type="pct"/>
                <w:tcBorders>
                  <w:top w:val="nil"/>
                  <w:left w:val="nil"/>
                  <w:bottom w:val="nil"/>
                  <w:right w:val="nil"/>
                </w:tcBorders>
                <w:shd w:val="clear" w:color="auto" w:fill="auto"/>
                <w:noWrap/>
                <w:hideMark/>
              </w:tcPr>
            </w:tcPrChange>
          </w:tcPr>
          <w:p w14:paraId="2EF852AE" w14:textId="2DAC6517" w:rsidR="0060718B" w:rsidRPr="0060718B" w:rsidRDefault="0060718B" w:rsidP="0060718B">
            <w:pPr>
              <w:spacing w:after="0"/>
              <w:jc w:val="right"/>
              <w:rPr>
                <w:color w:val="000000"/>
                <w:sz w:val="16"/>
                <w:szCs w:val="16"/>
                <w:rPrChange w:id="13555" w:author="Steve Barbeaux" w:date="2022-10-10T12:25:00Z">
                  <w:rPr>
                    <w:color w:val="000000"/>
                    <w:sz w:val="14"/>
                    <w:szCs w:val="14"/>
                  </w:rPr>
                </w:rPrChange>
              </w:rPr>
            </w:pPr>
            <w:ins w:id="13556" w:author="Steve Barbeaux" w:date="2022-10-10T12:23:00Z">
              <w:r w:rsidRPr="0060718B">
                <w:rPr>
                  <w:color w:val="000000"/>
                  <w:sz w:val="16"/>
                  <w:szCs w:val="16"/>
                  <w:rPrChange w:id="13557" w:author="Steve Barbeaux" w:date="2022-10-10T12:25:00Z">
                    <w:rPr>
                      <w:rFonts w:ascii="Calibri" w:hAnsi="Calibri" w:cs="Calibri"/>
                      <w:color w:val="000000"/>
                      <w:szCs w:val="22"/>
                    </w:rPr>
                  </w:rPrChange>
                </w:rPr>
                <w:t>1.63</w:t>
              </w:r>
            </w:ins>
            <w:del w:id="13558" w:author="Steve Barbeaux" w:date="2022-10-10T12:23:00Z">
              <w:r w:rsidRPr="0060718B" w:rsidDel="00FF3B86">
                <w:rPr>
                  <w:sz w:val="16"/>
                  <w:szCs w:val="16"/>
                  <w:rPrChange w:id="13559" w:author="Steve Barbeaux" w:date="2022-10-10T12:25:00Z">
                    <w:rPr>
                      <w:sz w:val="14"/>
                      <w:szCs w:val="14"/>
                    </w:rPr>
                  </w:rPrChange>
                </w:rPr>
                <w:delText>1.67</w:delText>
              </w:r>
            </w:del>
          </w:p>
        </w:tc>
        <w:tc>
          <w:tcPr>
            <w:tcW w:w="295" w:type="pct"/>
            <w:tcBorders>
              <w:top w:val="nil"/>
              <w:left w:val="nil"/>
              <w:bottom w:val="nil"/>
              <w:right w:val="nil"/>
            </w:tcBorders>
            <w:shd w:val="clear" w:color="auto" w:fill="auto"/>
            <w:noWrap/>
            <w:vAlign w:val="bottom"/>
            <w:hideMark/>
            <w:tcPrChange w:id="13560" w:author="Steve Barbeaux" w:date="2022-10-10T12:23:00Z">
              <w:tcPr>
                <w:tcW w:w="295" w:type="pct"/>
                <w:gridSpan w:val="2"/>
                <w:tcBorders>
                  <w:top w:val="nil"/>
                  <w:left w:val="nil"/>
                  <w:bottom w:val="nil"/>
                  <w:right w:val="nil"/>
                </w:tcBorders>
                <w:shd w:val="clear" w:color="auto" w:fill="auto"/>
                <w:noWrap/>
                <w:hideMark/>
              </w:tcPr>
            </w:tcPrChange>
          </w:tcPr>
          <w:p w14:paraId="0788B1A9" w14:textId="57FAE6EE" w:rsidR="0060718B" w:rsidRPr="0060718B" w:rsidRDefault="0060718B" w:rsidP="0060718B">
            <w:pPr>
              <w:spacing w:after="0"/>
              <w:jc w:val="right"/>
              <w:rPr>
                <w:color w:val="000000"/>
                <w:sz w:val="16"/>
                <w:szCs w:val="16"/>
                <w:rPrChange w:id="13561" w:author="Steve Barbeaux" w:date="2022-10-10T12:25:00Z">
                  <w:rPr>
                    <w:color w:val="000000"/>
                    <w:sz w:val="14"/>
                    <w:szCs w:val="14"/>
                  </w:rPr>
                </w:rPrChange>
              </w:rPr>
            </w:pPr>
            <w:ins w:id="13562" w:author="Steve Barbeaux" w:date="2022-10-10T12:23:00Z">
              <w:r w:rsidRPr="0060718B">
                <w:rPr>
                  <w:color w:val="000000"/>
                  <w:sz w:val="16"/>
                  <w:szCs w:val="16"/>
                  <w:rPrChange w:id="13563" w:author="Steve Barbeaux" w:date="2022-10-10T12:25:00Z">
                    <w:rPr>
                      <w:rFonts w:ascii="Calibri" w:hAnsi="Calibri" w:cs="Calibri"/>
                      <w:color w:val="000000"/>
                      <w:szCs w:val="22"/>
                    </w:rPr>
                  </w:rPrChange>
                </w:rPr>
                <w:t>3.43</w:t>
              </w:r>
            </w:ins>
            <w:del w:id="13564" w:author="Steve Barbeaux" w:date="2022-10-10T12:23:00Z">
              <w:r w:rsidRPr="0060718B" w:rsidDel="00FF3B86">
                <w:rPr>
                  <w:sz w:val="16"/>
                  <w:szCs w:val="16"/>
                  <w:rPrChange w:id="13565" w:author="Steve Barbeaux" w:date="2022-10-10T12:25:00Z">
                    <w:rPr>
                      <w:sz w:val="14"/>
                      <w:szCs w:val="14"/>
                    </w:rPr>
                  </w:rPrChange>
                </w:rPr>
                <w:delText>3.79</w:delText>
              </w:r>
            </w:del>
          </w:p>
        </w:tc>
        <w:tc>
          <w:tcPr>
            <w:tcW w:w="295" w:type="pct"/>
            <w:tcBorders>
              <w:top w:val="nil"/>
              <w:left w:val="nil"/>
              <w:bottom w:val="nil"/>
              <w:right w:val="nil"/>
            </w:tcBorders>
            <w:shd w:val="clear" w:color="auto" w:fill="auto"/>
            <w:noWrap/>
            <w:vAlign w:val="bottom"/>
            <w:hideMark/>
            <w:tcPrChange w:id="13566" w:author="Steve Barbeaux" w:date="2022-10-10T12:23:00Z">
              <w:tcPr>
                <w:tcW w:w="295" w:type="pct"/>
                <w:gridSpan w:val="2"/>
                <w:tcBorders>
                  <w:top w:val="nil"/>
                  <w:left w:val="nil"/>
                  <w:bottom w:val="nil"/>
                  <w:right w:val="nil"/>
                </w:tcBorders>
                <w:shd w:val="clear" w:color="auto" w:fill="auto"/>
                <w:noWrap/>
                <w:hideMark/>
              </w:tcPr>
            </w:tcPrChange>
          </w:tcPr>
          <w:p w14:paraId="221448B5" w14:textId="1D1F177A" w:rsidR="0060718B" w:rsidRPr="0060718B" w:rsidRDefault="0060718B" w:rsidP="0060718B">
            <w:pPr>
              <w:spacing w:after="0"/>
              <w:jc w:val="right"/>
              <w:rPr>
                <w:color w:val="000000"/>
                <w:sz w:val="16"/>
                <w:szCs w:val="16"/>
                <w:vertAlign w:val="subscript"/>
                <w:rPrChange w:id="13567" w:author="Steve Barbeaux" w:date="2022-10-10T12:25:00Z">
                  <w:rPr>
                    <w:color w:val="000000"/>
                    <w:sz w:val="14"/>
                    <w:szCs w:val="14"/>
                    <w:vertAlign w:val="subscript"/>
                  </w:rPr>
                </w:rPrChange>
              </w:rPr>
            </w:pPr>
            <w:ins w:id="13568" w:author="Steve Barbeaux" w:date="2022-10-10T12:23:00Z">
              <w:r w:rsidRPr="0060718B">
                <w:rPr>
                  <w:color w:val="000000"/>
                  <w:sz w:val="16"/>
                  <w:szCs w:val="16"/>
                  <w:rPrChange w:id="13569" w:author="Steve Barbeaux" w:date="2022-10-10T12:25:00Z">
                    <w:rPr>
                      <w:rFonts w:ascii="Calibri" w:hAnsi="Calibri" w:cs="Calibri"/>
                      <w:color w:val="000000"/>
                      <w:szCs w:val="22"/>
                    </w:rPr>
                  </w:rPrChange>
                </w:rPr>
                <w:t>46.38</w:t>
              </w:r>
            </w:ins>
            <w:del w:id="13570" w:author="Steve Barbeaux" w:date="2022-10-10T12:23:00Z">
              <w:r w:rsidRPr="0060718B" w:rsidDel="00FF3B86">
                <w:rPr>
                  <w:sz w:val="16"/>
                  <w:szCs w:val="16"/>
                  <w:rPrChange w:id="13571" w:author="Steve Barbeaux" w:date="2022-10-10T12:25:00Z">
                    <w:rPr>
                      <w:sz w:val="14"/>
                      <w:szCs w:val="14"/>
                    </w:rPr>
                  </w:rPrChange>
                </w:rPr>
                <w:delText>46.51</w:delText>
              </w:r>
            </w:del>
          </w:p>
        </w:tc>
      </w:tr>
      <w:tr w:rsidR="0060718B" w:rsidRPr="000460A7" w14:paraId="5B73710C" w14:textId="77777777" w:rsidTr="0060718B">
        <w:tblPrEx>
          <w:tblW w:w="5180" w:type="pct"/>
          <w:tblInd w:w="-90" w:type="dxa"/>
          <w:tblLayout w:type="fixed"/>
          <w:tblPrExChange w:id="13572" w:author="Steve Barbeaux" w:date="2022-10-10T12:23:00Z">
            <w:tblPrEx>
              <w:tblW w:w="5180" w:type="pct"/>
              <w:tblInd w:w="-90" w:type="dxa"/>
              <w:tblLayout w:type="fixed"/>
            </w:tblPrEx>
          </w:tblPrExChange>
        </w:tblPrEx>
        <w:trPr>
          <w:trPrChange w:id="13573"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3574" w:author="Steve Barbeaux" w:date="2022-10-10T12:23:00Z">
              <w:tcPr>
                <w:tcW w:w="279" w:type="pct"/>
                <w:tcBorders>
                  <w:top w:val="nil"/>
                  <w:left w:val="nil"/>
                  <w:bottom w:val="nil"/>
                  <w:right w:val="nil"/>
                </w:tcBorders>
                <w:shd w:val="clear" w:color="auto" w:fill="auto"/>
                <w:noWrap/>
                <w:vAlign w:val="bottom"/>
                <w:hideMark/>
              </w:tcPr>
            </w:tcPrChange>
          </w:tcPr>
          <w:p w14:paraId="591B6841" w14:textId="04ABBF76" w:rsidR="0060718B" w:rsidRPr="0060718B" w:rsidRDefault="0060718B" w:rsidP="0060718B">
            <w:pPr>
              <w:spacing w:after="0"/>
              <w:jc w:val="right"/>
              <w:rPr>
                <w:color w:val="000000"/>
                <w:sz w:val="16"/>
                <w:szCs w:val="16"/>
                <w:rPrChange w:id="13575" w:author="Steve Barbeaux" w:date="2022-10-10T12:25:00Z">
                  <w:rPr>
                    <w:color w:val="000000"/>
                    <w:sz w:val="14"/>
                    <w:szCs w:val="14"/>
                  </w:rPr>
                </w:rPrChange>
              </w:rPr>
            </w:pPr>
            <w:r w:rsidRPr="0060718B">
              <w:rPr>
                <w:sz w:val="16"/>
                <w:szCs w:val="16"/>
                <w:rPrChange w:id="13576" w:author="Steve Barbeaux" w:date="2022-10-10T12:25:00Z">
                  <w:rPr>
                    <w:sz w:val="14"/>
                    <w:szCs w:val="14"/>
                  </w:rPr>
                </w:rPrChange>
              </w:rPr>
              <w:t>1996</w:t>
            </w:r>
          </w:p>
        </w:tc>
        <w:tc>
          <w:tcPr>
            <w:tcW w:w="295" w:type="pct"/>
            <w:tcBorders>
              <w:top w:val="nil"/>
              <w:left w:val="nil"/>
              <w:bottom w:val="nil"/>
              <w:right w:val="nil"/>
            </w:tcBorders>
            <w:vAlign w:val="bottom"/>
            <w:tcPrChange w:id="13577" w:author="Steve Barbeaux" w:date="2022-10-10T12:23:00Z">
              <w:tcPr>
                <w:tcW w:w="295" w:type="pct"/>
                <w:gridSpan w:val="2"/>
                <w:tcBorders>
                  <w:top w:val="nil"/>
                  <w:left w:val="nil"/>
                  <w:bottom w:val="nil"/>
                  <w:right w:val="nil"/>
                </w:tcBorders>
              </w:tcPr>
            </w:tcPrChange>
          </w:tcPr>
          <w:p w14:paraId="0B7B68BF" w14:textId="0CBE977F" w:rsidR="0060718B" w:rsidRPr="0060718B" w:rsidRDefault="0060718B" w:rsidP="0060718B">
            <w:pPr>
              <w:spacing w:after="0"/>
              <w:jc w:val="right"/>
              <w:rPr>
                <w:sz w:val="16"/>
                <w:szCs w:val="16"/>
                <w:rPrChange w:id="13578" w:author="Steve Barbeaux" w:date="2022-10-10T12:25:00Z">
                  <w:rPr>
                    <w:sz w:val="14"/>
                    <w:szCs w:val="14"/>
                  </w:rPr>
                </w:rPrChange>
              </w:rPr>
            </w:pPr>
            <w:ins w:id="13579" w:author="Steve Barbeaux" w:date="2022-10-10T12:23:00Z">
              <w:r w:rsidRPr="0060718B">
                <w:rPr>
                  <w:color w:val="000000"/>
                  <w:sz w:val="16"/>
                  <w:szCs w:val="16"/>
                  <w:rPrChange w:id="13580" w:author="Steve Barbeaux" w:date="2022-10-10T12:25:00Z">
                    <w:rPr>
                      <w:rFonts w:ascii="Calibri" w:hAnsi="Calibri" w:cs="Calibri"/>
                      <w:color w:val="000000"/>
                      <w:szCs w:val="22"/>
                    </w:rPr>
                  </w:rPrChange>
                </w:rPr>
                <w:t>0.16</w:t>
              </w:r>
            </w:ins>
            <w:del w:id="13581" w:author="Steve Barbeaux" w:date="2022-10-10T12:23:00Z">
              <w:r w:rsidRPr="0060718B" w:rsidDel="00FF3B86">
                <w:rPr>
                  <w:sz w:val="16"/>
                  <w:szCs w:val="16"/>
                  <w:rPrChange w:id="13582" w:author="Steve Barbeaux" w:date="2022-10-10T12:25:00Z">
                    <w:rPr>
                      <w:sz w:val="14"/>
                      <w:szCs w:val="14"/>
                    </w:rPr>
                  </w:rPrChange>
                </w:rPr>
                <w:delText>0.17</w:delText>
              </w:r>
            </w:del>
          </w:p>
        </w:tc>
        <w:tc>
          <w:tcPr>
            <w:tcW w:w="295" w:type="pct"/>
            <w:tcBorders>
              <w:top w:val="nil"/>
              <w:left w:val="nil"/>
              <w:bottom w:val="nil"/>
              <w:right w:val="nil"/>
            </w:tcBorders>
            <w:shd w:val="clear" w:color="auto" w:fill="auto"/>
            <w:noWrap/>
            <w:vAlign w:val="bottom"/>
            <w:hideMark/>
            <w:tcPrChange w:id="13583" w:author="Steve Barbeaux" w:date="2022-10-10T12:23:00Z">
              <w:tcPr>
                <w:tcW w:w="295" w:type="pct"/>
                <w:gridSpan w:val="2"/>
                <w:tcBorders>
                  <w:top w:val="nil"/>
                  <w:left w:val="nil"/>
                  <w:bottom w:val="nil"/>
                  <w:right w:val="nil"/>
                </w:tcBorders>
                <w:shd w:val="clear" w:color="auto" w:fill="auto"/>
                <w:noWrap/>
                <w:hideMark/>
              </w:tcPr>
            </w:tcPrChange>
          </w:tcPr>
          <w:p w14:paraId="186E26C7" w14:textId="0AC0BFE5" w:rsidR="0060718B" w:rsidRPr="0060718B" w:rsidRDefault="0060718B" w:rsidP="0060718B">
            <w:pPr>
              <w:spacing w:after="0"/>
              <w:jc w:val="right"/>
              <w:rPr>
                <w:color w:val="000000"/>
                <w:sz w:val="16"/>
                <w:szCs w:val="16"/>
                <w:rPrChange w:id="13584" w:author="Steve Barbeaux" w:date="2022-10-10T12:25:00Z">
                  <w:rPr>
                    <w:color w:val="000000"/>
                    <w:sz w:val="14"/>
                    <w:szCs w:val="14"/>
                  </w:rPr>
                </w:rPrChange>
              </w:rPr>
            </w:pPr>
            <w:ins w:id="13585" w:author="Steve Barbeaux" w:date="2022-10-10T12:23:00Z">
              <w:r w:rsidRPr="0060718B">
                <w:rPr>
                  <w:color w:val="000000"/>
                  <w:sz w:val="16"/>
                  <w:szCs w:val="16"/>
                  <w:rPrChange w:id="13586" w:author="Steve Barbeaux" w:date="2022-10-10T12:25:00Z">
                    <w:rPr>
                      <w:rFonts w:ascii="Calibri" w:hAnsi="Calibri" w:cs="Calibri"/>
                      <w:color w:val="000000"/>
                      <w:szCs w:val="22"/>
                    </w:rPr>
                  </w:rPrChange>
                </w:rPr>
                <w:t>0.14</w:t>
              </w:r>
            </w:ins>
            <w:del w:id="13587" w:author="Steve Barbeaux" w:date="2022-10-10T12:23:00Z">
              <w:r w:rsidRPr="0060718B" w:rsidDel="00FF3B86">
                <w:rPr>
                  <w:sz w:val="16"/>
                  <w:szCs w:val="16"/>
                  <w:rPrChange w:id="13588" w:author="Steve Barbeaux" w:date="2022-10-10T12:25:00Z">
                    <w:rPr>
                      <w:sz w:val="14"/>
                      <w:szCs w:val="14"/>
                    </w:rPr>
                  </w:rPrChange>
                </w:rPr>
                <w:delText>0.14</w:delText>
              </w:r>
            </w:del>
          </w:p>
        </w:tc>
        <w:tc>
          <w:tcPr>
            <w:tcW w:w="295" w:type="pct"/>
            <w:tcBorders>
              <w:top w:val="nil"/>
              <w:left w:val="nil"/>
              <w:bottom w:val="nil"/>
              <w:right w:val="nil"/>
            </w:tcBorders>
            <w:shd w:val="clear" w:color="auto" w:fill="auto"/>
            <w:noWrap/>
            <w:vAlign w:val="bottom"/>
            <w:hideMark/>
            <w:tcPrChange w:id="13589" w:author="Steve Barbeaux" w:date="2022-10-10T12:23:00Z">
              <w:tcPr>
                <w:tcW w:w="295" w:type="pct"/>
                <w:tcBorders>
                  <w:top w:val="nil"/>
                  <w:left w:val="nil"/>
                  <w:bottom w:val="nil"/>
                  <w:right w:val="nil"/>
                </w:tcBorders>
                <w:shd w:val="clear" w:color="auto" w:fill="auto"/>
                <w:noWrap/>
                <w:hideMark/>
              </w:tcPr>
            </w:tcPrChange>
          </w:tcPr>
          <w:p w14:paraId="54D26D65" w14:textId="32F59645" w:rsidR="0060718B" w:rsidRPr="0060718B" w:rsidRDefault="0060718B" w:rsidP="0060718B">
            <w:pPr>
              <w:spacing w:after="0"/>
              <w:jc w:val="right"/>
              <w:rPr>
                <w:color w:val="000000"/>
                <w:sz w:val="16"/>
                <w:szCs w:val="16"/>
                <w:rPrChange w:id="13590" w:author="Steve Barbeaux" w:date="2022-10-10T12:25:00Z">
                  <w:rPr>
                    <w:color w:val="000000"/>
                    <w:sz w:val="14"/>
                    <w:szCs w:val="14"/>
                  </w:rPr>
                </w:rPrChange>
              </w:rPr>
            </w:pPr>
            <w:ins w:id="13591" w:author="Steve Barbeaux" w:date="2022-10-10T12:23:00Z">
              <w:r w:rsidRPr="0060718B">
                <w:rPr>
                  <w:color w:val="000000"/>
                  <w:sz w:val="16"/>
                  <w:szCs w:val="16"/>
                  <w:rPrChange w:id="13592" w:author="Steve Barbeaux" w:date="2022-10-10T12:25:00Z">
                    <w:rPr>
                      <w:rFonts w:ascii="Calibri" w:hAnsi="Calibri" w:cs="Calibri"/>
                      <w:color w:val="000000"/>
                      <w:szCs w:val="22"/>
                    </w:rPr>
                  </w:rPrChange>
                </w:rPr>
                <w:t>1.27</w:t>
              </w:r>
            </w:ins>
            <w:del w:id="13593" w:author="Steve Barbeaux" w:date="2022-10-10T12:23:00Z">
              <w:r w:rsidRPr="0060718B" w:rsidDel="00FF3B86">
                <w:rPr>
                  <w:sz w:val="16"/>
                  <w:szCs w:val="16"/>
                  <w:rPrChange w:id="13594" w:author="Steve Barbeaux" w:date="2022-10-10T12:25:00Z">
                    <w:rPr>
                      <w:sz w:val="14"/>
                      <w:szCs w:val="14"/>
                    </w:rPr>
                  </w:rPrChange>
                </w:rPr>
                <w:delText>1.29</w:delText>
              </w:r>
            </w:del>
          </w:p>
        </w:tc>
        <w:tc>
          <w:tcPr>
            <w:tcW w:w="295" w:type="pct"/>
            <w:tcBorders>
              <w:top w:val="nil"/>
              <w:left w:val="nil"/>
              <w:bottom w:val="nil"/>
              <w:right w:val="nil"/>
            </w:tcBorders>
            <w:shd w:val="clear" w:color="auto" w:fill="auto"/>
            <w:noWrap/>
            <w:vAlign w:val="bottom"/>
            <w:hideMark/>
            <w:tcPrChange w:id="13595" w:author="Steve Barbeaux" w:date="2022-10-10T12:23:00Z">
              <w:tcPr>
                <w:tcW w:w="295" w:type="pct"/>
                <w:gridSpan w:val="2"/>
                <w:tcBorders>
                  <w:top w:val="nil"/>
                  <w:left w:val="nil"/>
                  <w:bottom w:val="nil"/>
                  <w:right w:val="nil"/>
                </w:tcBorders>
                <w:shd w:val="clear" w:color="auto" w:fill="auto"/>
                <w:noWrap/>
                <w:hideMark/>
              </w:tcPr>
            </w:tcPrChange>
          </w:tcPr>
          <w:p w14:paraId="27BB9203" w14:textId="212A21FF" w:rsidR="0060718B" w:rsidRPr="0060718B" w:rsidRDefault="0060718B" w:rsidP="0060718B">
            <w:pPr>
              <w:spacing w:after="0"/>
              <w:jc w:val="right"/>
              <w:rPr>
                <w:color w:val="000000"/>
                <w:sz w:val="16"/>
                <w:szCs w:val="16"/>
                <w:rPrChange w:id="13596" w:author="Steve Barbeaux" w:date="2022-10-10T12:25:00Z">
                  <w:rPr>
                    <w:color w:val="000000"/>
                    <w:sz w:val="14"/>
                    <w:szCs w:val="14"/>
                  </w:rPr>
                </w:rPrChange>
              </w:rPr>
            </w:pPr>
            <w:ins w:id="13597" w:author="Steve Barbeaux" w:date="2022-10-10T12:23:00Z">
              <w:r w:rsidRPr="0060718B">
                <w:rPr>
                  <w:color w:val="000000"/>
                  <w:sz w:val="16"/>
                  <w:szCs w:val="16"/>
                  <w:rPrChange w:id="13598" w:author="Steve Barbeaux" w:date="2022-10-10T12:25:00Z">
                    <w:rPr>
                      <w:rFonts w:ascii="Calibri" w:hAnsi="Calibri" w:cs="Calibri"/>
                      <w:color w:val="000000"/>
                      <w:szCs w:val="22"/>
                    </w:rPr>
                  </w:rPrChange>
                </w:rPr>
                <w:t>1.12</w:t>
              </w:r>
            </w:ins>
            <w:del w:id="13599" w:author="Steve Barbeaux" w:date="2022-10-10T12:23:00Z">
              <w:r w:rsidRPr="0060718B" w:rsidDel="00FF3B86">
                <w:rPr>
                  <w:sz w:val="16"/>
                  <w:szCs w:val="16"/>
                  <w:rPrChange w:id="13600" w:author="Steve Barbeaux" w:date="2022-10-10T12:25:00Z">
                    <w:rPr>
                      <w:sz w:val="14"/>
                      <w:szCs w:val="14"/>
                    </w:rPr>
                  </w:rPrChange>
                </w:rPr>
                <w:delText>1.12</w:delText>
              </w:r>
            </w:del>
          </w:p>
        </w:tc>
        <w:tc>
          <w:tcPr>
            <w:tcW w:w="295" w:type="pct"/>
            <w:tcBorders>
              <w:top w:val="nil"/>
              <w:left w:val="nil"/>
              <w:bottom w:val="nil"/>
              <w:right w:val="nil"/>
            </w:tcBorders>
            <w:shd w:val="clear" w:color="auto" w:fill="auto"/>
            <w:noWrap/>
            <w:vAlign w:val="bottom"/>
            <w:hideMark/>
            <w:tcPrChange w:id="13601" w:author="Steve Barbeaux" w:date="2022-10-10T12:23:00Z">
              <w:tcPr>
                <w:tcW w:w="295" w:type="pct"/>
                <w:gridSpan w:val="2"/>
                <w:tcBorders>
                  <w:top w:val="nil"/>
                  <w:left w:val="nil"/>
                  <w:bottom w:val="nil"/>
                  <w:right w:val="nil"/>
                </w:tcBorders>
                <w:shd w:val="clear" w:color="auto" w:fill="auto"/>
                <w:noWrap/>
                <w:hideMark/>
              </w:tcPr>
            </w:tcPrChange>
          </w:tcPr>
          <w:p w14:paraId="61DD3A28" w14:textId="52DC05BE" w:rsidR="0060718B" w:rsidRPr="0060718B" w:rsidRDefault="0060718B" w:rsidP="0060718B">
            <w:pPr>
              <w:spacing w:after="0"/>
              <w:jc w:val="right"/>
              <w:rPr>
                <w:color w:val="000000"/>
                <w:sz w:val="16"/>
                <w:szCs w:val="16"/>
                <w:rPrChange w:id="13602" w:author="Steve Barbeaux" w:date="2022-10-10T12:25:00Z">
                  <w:rPr>
                    <w:color w:val="000000"/>
                    <w:sz w:val="14"/>
                    <w:szCs w:val="14"/>
                  </w:rPr>
                </w:rPrChange>
              </w:rPr>
            </w:pPr>
            <w:ins w:id="13603" w:author="Steve Barbeaux" w:date="2022-10-10T12:23:00Z">
              <w:r w:rsidRPr="0060718B">
                <w:rPr>
                  <w:color w:val="000000"/>
                  <w:sz w:val="16"/>
                  <w:szCs w:val="16"/>
                  <w:rPrChange w:id="13604" w:author="Steve Barbeaux" w:date="2022-10-10T12:25:00Z">
                    <w:rPr>
                      <w:rFonts w:ascii="Calibri" w:hAnsi="Calibri" w:cs="Calibri"/>
                      <w:color w:val="000000"/>
                      <w:szCs w:val="22"/>
                    </w:rPr>
                  </w:rPrChange>
                </w:rPr>
                <w:t>2.11</w:t>
              </w:r>
            </w:ins>
            <w:del w:id="13605" w:author="Steve Barbeaux" w:date="2022-10-10T12:23:00Z">
              <w:r w:rsidRPr="0060718B" w:rsidDel="00FF3B86">
                <w:rPr>
                  <w:sz w:val="16"/>
                  <w:szCs w:val="16"/>
                  <w:rPrChange w:id="13606" w:author="Steve Barbeaux" w:date="2022-10-10T12:25:00Z">
                    <w:rPr>
                      <w:sz w:val="14"/>
                      <w:szCs w:val="14"/>
                    </w:rPr>
                  </w:rPrChange>
                </w:rPr>
                <w:delText>2.1</w:delText>
              </w:r>
            </w:del>
          </w:p>
        </w:tc>
        <w:tc>
          <w:tcPr>
            <w:tcW w:w="295" w:type="pct"/>
            <w:tcBorders>
              <w:top w:val="nil"/>
              <w:left w:val="nil"/>
              <w:bottom w:val="nil"/>
              <w:right w:val="nil"/>
            </w:tcBorders>
            <w:shd w:val="clear" w:color="auto" w:fill="auto"/>
            <w:noWrap/>
            <w:vAlign w:val="bottom"/>
            <w:hideMark/>
            <w:tcPrChange w:id="13607" w:author="Steve Barbeaux" w:date="2022-10-10T12:23:00Z">
              <w:tcPr>
                <w:tcW w:w="295" w:type="pct"/>
                <w:gridSpan w:val="2"/>
                <w:tcBorders>
                  <w:top w:val="nil"/>
                  <w:left w:val="nil"/>
                  <w:bottom w:val="nil"/>
                  <w:right w:val="nil"/>
                </w:tcBorders>
                <w:shd w:val="clear" w:color="auto" w:fill="auto"/>
                <w:noWrap/>
                <w:hideMark/>
              </w:tcPr>
            </w:tcPrChange>
          </w:tcPr>
          <w:p w14:paraId="7F0CEBCA" w14:textId="580C6195" w:rsidR="0060718B" w:rsidRPr="0060718B" w:rsidRDefault="0060718B" w:rsidP="0060718B">
            <w:pPr>
              <w:spacing w:after="0"/>
              <w:jc w:val="right"/>
              <w:rPr>
                <w:color w:val="000000"/>
                <w:sz w:val="16"/>
                <w:szCs w:val="16"/>
                <w:rPrChange w:id="13608" w:author="Steve Barbeaux" w:date="2022-10-10T12:25:00Z">
                  <w:rPr>
                    <w:color w:val="000000"/>
                    <w:sz w:val="14"/>
                    <w:szCs w:val="14"/>
                  </w:rPr>
                </w:rPrChange>
              </w:rPr>
            </w:pPr>
            <w:ins w:id="13609" w:author="Steve Barbeaux" w:date="2022-10-10T12:23:00Z">
              <w:r w:rsidRPr="0060718B">
                <w:rPr>
                  <w:color w:val="000000"/>
                  <w:sz w:val="16"/>
                  <w:szCs w:val="16"/>
                  <w:rPrChange w:id="13610" w:author="Steve Barbeaux" w:date="2022-10-10T12:25:00Z">
                    <w:rPr>
                      <w:rFonts w:ascii="Calibri" w:hAnsi="Calibri" w:cs="Calibri"/>
                      <w:color w:val="000000"/>
                      <w:szCs w:val="22"/>
                    </w:rPr>
                  </w:rPrChange>
                </w:rPr>
                <w:t>1.47</w:t>
              </w:r>
            </w:ins>
            <w:del w:id="13611" w:author="Steve Barbeaux" w:date="2022-10-10T12:23:00Z">
              <w:r w:rsidRPr="0060718B" w:rsidDel="00FF3B86">
                <w:rPr>
                  <w:sz w:val="16"/>
                  <w:szCs w:val="16"/>
                  <w:rPrChange w:id="13612" w:author="Steve Barbeaux" w:date="2022-10-10T12:25:00Z">
                    <w:rPr>
                      <w:sz w:val="14"/>
                      <w:szCs w:val="14"/>
                    </w:rPr>
                  </w:rPrChange>
                </w:rPr>
                <w:delText>1.45</w:delText>
              </w:r>
            </w:del>
          </w:p>
        </w:tc>
        <w:tc>
          <w:tcPr>
            <w:tcW w:w="295" w:type="pct"/>
            <w:tcBorders>
              <w:top w:val="nil"/>
              <w:left w:val="nil"/>
              <w:bottom w:val="nil"/>
              <w:right w:val="nil"/>
            </w:tcBorders>
            <w:shd w:val="clear" w:color="auto" w:fill="auto"/>
            <w:noWrap/>
            <w:vAlign w:val="bottom"/>
            <w:hideMark/>
            <w:tcPrChange w:id="13613" w:author="Steve Barbeaux" w:date="2022-10-10T12:23:00Z">
              <w:tcPr>
                <w:tcW w:w="295" w:type="pct"/>
                <w:tcBorders>
                  <w:top w:val="nil"/>
                  <w:left w:val="nil"/>
                  <w:bottom w:val="nil"/>
                  <w:right w:val="nil"/>
                </w:tcBorders>
                <w:shd w:val="clear" w:color="auto" w:fill="auto"/>
                <w:noWrap/>
                <w:hideMark/>
              </w:tcPr>
            </w:tcPrChange>
          </w:tcPr>
          <w:p w14:paraId="2DBEADBA" w14:textId="53A92184" w:rsidR="0060718B" w:rsidRPr="0060718B" w:rsidRDefault="0060718B" w:rsidP="0060718B">
            <w:pPr>
              <w:spacing w:after="0"/>
              <w:jc w:val="right"/>
              <w:rPr>
                <w:color w:val="000000"/>
                <w:sz w:val="16"/>
                <w:szCs w:val="16"/>
                <w:rPrChange w:id="13614" w:author="Steve Barbeaux" w:date="2022-10-10T12:25:00Z">
                  <w:rPr>
                    <w:color w:val="000000"/>
                    <w:sz w:val="14"/>
                    <w:szCs w:val="14"/>
                  </w:rPr>
                </w:rPrChange>
              </w:rPr>
            </w:pPr>
            <w:ins w:id="13615" w:author="Steve Barbeaux" w:date="2022-10-10T12:23:00Z">
              <w:r w:rsidRPr="0060718B">
                <w:rPr>
                  <w:color w:val="000000"/>
                  <w:sz w:val="16"/>
                  <w:szCs w:val="16"/>
                  <w:rPrChange w:id="13616" w:author="Steve Barbeaux" w:date="2022-10-10T12:25:00Z">
                    <w:rPr>
                      <w:rFonts w:ascii="Calibri" w:hAnsi="Calibri" w:cs="Calibri"/>
                      <w:color w:val="000000"/>
                      <w:szCs w:val="22"/>
                    </w:rPr>
                  </w:rPrChange>
                </w:rPr>
                <w:t>7.63</w:t>
              </w:r>
            </w:ins>
            <w:del w:id="13617" w:author="Steve Barbeaux" w:date="2022-10-10T12:23:00Z">
              <w:r w:rsidRPr="0060718B" w:rsidDel="00FF3B86">
                <w:rPr>
                  <w:sz w:val="16"/>
                  <w:szCs w:val="16"/>
                  <w:rPrChange w:id="13618" w:author="Steve Barbeaux" w:date="2022-10-10T12:25:00Z">
                    <w:rPr>
                      <w:sz w:val="14"/>
                      <w:szCs w:val="14"/>
                    </w:rPr>
                  </w:rPrChange>
                </w:rPr>
                <w:delText>7.55</w:delText>
              </w:r>
            </w:del>
          </w:p>
        </w:tc>
        <w:tc>
          <w:tcPr>
            <w:tcW w:w="295" w:type="pct"/>
            <w:tcBorders>
              <w:top w:val="nil"/>
              <w:left w:val="nil"/>
              <w:bottom w:val="nil"/>
              <w:right w:val="nil"/>
            </w:tcBorders>
            <w:shd w:val="clear" w:color="auto" w:fill="auto"/>
            <w:noWrap/>
            <w:vAlign w:val="bottom"/>
            <w:hideMark/>
            <w:tcPrChange w:id="13619" w:author="Steve Barbeaux" w:date="2022-10-10T12:23:00Z">
              <w:tcPr>
                <w:tcW w:w="295" w:type="pct"/>
                <w:gridSpan w:val="2"/>
                <w:tcBorders>
                  <w:top w:val="nil"/>
                  <w:left w:val="nil"/>
                  <w:bottom w:val="nil"/>
                  <w:right w:val="nil"/>
                </w:tcBorders>
                <w:shd w:val="clear" w:color="auto" w:fill="auto"/>
                <w:noWrap/>
                <w:hideMark/>
              </w:tcPr>
            </w:tcPrChange>
          </w:tcPr>
          <w:p w14:paraId="071B9077" w14:textId="7AAEDC6E" w:rsidR="0060718B" w:rsidRPr="0060718B" w:rsidRDefault="0060718B" w:rsidP="0060718B">
            <w:pPr>
              <w:spacing w:after="0"/>
              <w:jc w:val="right"/>
              <w:rPr>
                <w:color w:val="000000"/>
                <w:sz w:val="16"/>
                <w:szCs w:val="16"/>
                <w:rPrChange w:id="13620" w:author="Steve Barbeaux" w:date="2022-10-10T12:25:00Z">
                  <w:rPr>
                    <w:color w:val="000000"/>
                    <w:sz w:val="14"/>
                    <w:szCs w:val="14"/>
                  </w:rPr>
                </w:rPrChange>
              </w:rPr>
            </w:pPr>
            <w:ins w:id="13621" w:author="Steve Barbeaux" w:date="2022-10-10T12:23:00Z">
              <w:r w:rsidRPr="0060718B">
                <w:rPr>
                  <w:color w:val="000000"/>
                  <w:sz w:val="16"/>
                  <w:szCs w:val="16"/>
                  <w:rPrChange w:id="13622" w:author="Steve Barbeaux" w:date="2022-10-10T12:25:00Z">
                    <w:rPr>
                      <w:rFonts w:ascii="Calibri" w:hAnsi="Calibri" w:cs="Calibri"/>
                      <w:color w:val="000000"/>
                      <w:szCs w:val="22"/>
                    </w:rPr>
                  </w:rPrChange>
                </w:rPr>
                <w:t>1.44</w:t>
              </w:r>
            </w:ins>
            <w:del w:id="13623" w:author="Steve Barbeaux" w:date="2022-10-10T12:23:00Z">
              <w:r w:rsidRPr="0060718B" w:rsidDel="00FF3B86">
                <w:rPr>
                  <w:sz w:val="16"/>
                  <w:szCs w:val="16"/>
                  <w:rPrChange w:id="13624" w:author="Steve Barbeaux" w:date="2022-10-10T12:25:00Z">
                    <w:rPr>
                      <w:sz w:val="14"/>
                      <w:szCs w:val="14"/>
                    </w:rPr>
                  </w:rPrChange>
                </w:rPr>
                <w:delText>1.43</w:delText>
              </w:r>
            </w:del>
          </w:p>
        </w:tc>
        <w:tc>
          <w:tcPr>
            <w:tcW w:w="295" w:type="pct"/>
            <w:tcBorders>
              <w:top w:val="nil"/>
              <w:left w:val="nil"/>
              <w:bottom w:val="nil"/>
              <w:right w:val="nil"/>
            </w:tcBorders>
            <w:shd w:val="clear" w:color="auto" w:fill="auto"/>
            <w:noWrap/>
            <w:vAlign w:val="bottom"/>
            <w:hideMark/>
            <w:tcPrChange w:id="13625" w:author="Steve Barbeaux" w:date="2022-10-10T12:23:00Z">
              <w:tcPr>
                <w:tcW w:w="295" w:type="pct"/>
                <w:gridSpan w:val="2"/>
                <w:tcBorders>
                  <w:top w:val="nil"/>
                  <w:left w:val="nil"/>
                  <w:bottom w:val="nil"/>
                  <w:right w:val="nil"/>
                </w:tcBorders>
                <w:shd w:val="clear" w:color="auto" w:fill="auto"/>
                <w:noWrap/>
                <w:hideMark/>
              </w:tcPr>
            </w:tcPrChange>
          </w:tcPr>
          <w:p w14:paraId="4781DB2E" w14:textId="65FBD896" w:rsidR="0060718B" w:rsidRPr="0060718B" w:rsidRDefault="0060718B" w:rsidP="0060718B">
            <w:pPr>
              <w:spacing w:after="0"/>
              <w:jc w:val="right"/>
              <w:rPr>
                <w:color w:val="000000"/>
                <w:sz w:val="16"/>
                <w:szCs w:val="16"/>
                <w:rPrChange w:id="13626" w:author="Steve Barbeaux" w:date="2022-10-10T12:25:00Z">
                  <w:rPr>
                    <w:color w:val="000000"/>
                    <w:sz w:val="14"/>
                    <w:szCs w:val="14"/>
                  </w:rPr>
                </w:rPrChange>
              </w:rPr>
            </w:pPr>
            <w:ins w:id="13627" w:author="Steve Barbeaux" w:date="2022-10-10T12:23:00Z">
              <w:r w:rsidRPr="0060718B">
                <w:rPr>
                  <w:color w:val="000000"/>
                  <w:sz w:val="16"/>
                  <w:szCs w:val="16"/>
                  <w:rPrChange w:id="13628" w:author="Steve Barbeaux" w:date="2022-10-10T12:25:00Z">
                    <w:rPr>
                      <w:rFonts w:ascii="Calibri" w:hAnsi="Calibri" w:cs="Calibri"/>
                      <w:color w:val="000000"/>
                      <w:szCs w:val="22"/>
                    </w:rPr>
                  </w:rPrChange>
                </w:rPr>
                <w:t>1.91</w:t>
              </w:r>
            </w:ins>
            <w:del w:id="13629" w:author="Steve Barbeaux" w:date="2022-10-10T12:23:00Z">
              <w:r w:rsidRPr="0060718B" w:rsidDel="00FF3B86">
                <w:rPr>
                  <w:sz w:val="16"/>
                  <w:szCs w:val="16"/>
                  <w:rPrChange w:id="13630" w:author="Steve Barbeaux" w:date="2022-10-10T12:25:00Z">
                    <w:rPr>
                      <w:sz w:val="14"/>
                      <w:szCs w:val="14"/>
                    </w:rPr>
                  </w:rPrChange>
                </w:rPr>
                <w:delText>1.91</w:delText>
              </w:r>
            </w:del>
          </w:p>
        </w:tc>
        <w:tc>
          <w:tcPr>
            <w:tcW w:w="295" w:type="pct"/>
            <w:tcBorders>
              <w:top w:val="nil"/>
              <w:left w:val="nil"/>
              <w:bottom w:val="nil"/>
              <w:right w:val="nil"/>
            </w:tcBorders>
            <w:shd w:val="clear" w:color="auto" w:fill="auto"/>
            <w:noWrap/>
            <w:vAlign w:val="bottom"/>
            <w:hideMark/>
            <w:tcPrChange w:id="13631" w:author="Steve Barbeaux" w:date="2022-10-10T12:23:00Z">
              <w:tcPr>
                <w:tcW w:w="295" w:type="pct"/>
                <w:tcBorders>
                  <w:top w:val="nil"/>
                  <w:left w:val="nil"/>
                  <w:bottom w:val="nil"/>
                  <w:right w:val="nil"/>
                </w:tcBorders>
                <w:shd w:val="clear" w:color="auto" w:fill="auto"/>
                <w:noWrap/>
                <w:hideMark/>
              </w:tcPr>
            </w:tcPrChange>
          </w:tcPr>
          <w:p w14:paraId="5BC24528" w14:textId="638991C6" w:rsidR="0060718B" w:rsidRPr="0060718B" w:rsidRDefault="0060718B" w:rsidP="0060718B">
            <w:pPr>
              <w:spacing w:after="0"/>
              <w:jc w:val="right"/>
              <w:rPr>
                <w:color w:val="000000"/>
                <w:sz w:val="16"/>
                <w:szCs w:val="16"/>
                <w:rPrChange w:id="13632" w:author="Steve Barbeaux" w:date="2022-10-10T12:25:00Z">
                  <w:rPr>
                    <w:color w:val="000000"/>
                    <w:sz w:val="14"/>
                    <w:szCs w:val="14"/>
                  </w:rPr>
                </w:rPrChange>
              </w:rPr>
            </w:pPr>
            <w:ins w:id="13633" w:author="Steve Barbeaux" w:date="2022-10-10T12:23:00Z">
              <w:r w:rsidRPr="0060718B">
                <w:rPr>
                  <w:color w:val="000000"/>
                  <w:sz w:val="16"/>
                  <w:szCs w:val="16"/>
                  <w:rPrChange w:id="13634" w:author="Steve Barbeaux" w:date="2022-10-10T12:25:00Z">
                    <w:rPr>
                      <w:rFonts w:ascii="Calibri" w:hAnsi="Calibri" w:cs="Calibri"/>
                      <w:color w:val="000000"/>
                      <w:szCs w:val="22"/>
                    </w:rPr>
                  </w:rPrChange>
                </w:rPr>
                <w:t>2.43</w:t>
              </w:r>
            </w:ins>
            <w:del w:id="13635" w:author="Steve Barbeaux" w:date="2022-10-10T12:23:00Z">
              <w:r w:rsidRPr="0060718B" w:rsidDel="00FF3B86">
                <w:rPr>
                  <w:sz w:val="16"/>
                  <w:szCs w:val="16"/>
                  <w:rPrChange w:id="13636" w:author="Steve Barbeaux" w:date="2022-10-10T12:25:00Z">
                    <w:rPr>
                      <w:sz w:val="14"/>
                      <w:szCs w:val="14"/>
                    </w:rPr>
                  </w:rPrChange>
                </w:rPr>
                <w:delText>2.4</w:delText>
              </w:r>
            </w:del>
          </w:p>
        </w:tc>
        <w:tc>
          <w:tcPr>
            <w:tcW w:w="295" w:type="pct"/>
            <w:tcBorders>
              <w:top w:val="nil"/>
              <w:left w:val="nil"/>
              <w:bottom w:val="nil"/>
              <w:right w:val="nil"/>
            </w:tcBorders>
            <w:shd w:val="clear" w:color="auto" w:fill="auto"/>
            <w:noWrap/>
            <w:vAlign w:val="bottom"/>
            <w:hideMark/>
            <w:tcPrChange w:id="13637" w:author="Steve Barbeaux" w:date="2022-10-10T12:23:00Z">
              <w:tcPr>
                <w:tcW w:w="295" w:type="pct"/>
                <w:gridSpan w:val="2"/>
                <w:tcBorders>
                  <w:top w:val="nil"/>
                  <w:left w:val="nil"/>
                  <w:bottom w:val="nil"/>
                  <w:right w:val="nil"/>
                </w:tcBorders>
                <w:shd w:val="clear" w:color="auto" w:fill="auto"/>
                <w:noWrap/>
                <w:hideMark/>
              </w:tcPr>
            </w:tcPrChange>
          </w:tcPr>
          <w:p w14:paraId="46E3FA61" w14:textId="34302A47" w:rsidR="0060718B" w:rsidRPr="0060718B" w:rsidRDefault="0060718B" w:rsidP="0060718B">
            <w:pPr>
              <w:spacing w:after="0"/>
              <w:jc w:val="right"/>
              <w:rPr>
                <w:color w:val="000000"/>
                <w:sz w:val="16"/>
                <w:szCs w:val="16"/>
                <w:rPrChange w:id="13638" w:author="Steve Barbeaux" w:date="2022-10-10T12:25:00Z">
                  <w:rPr>
                    <w:color w:val="000000"/>
                    <w:sz w:val="14"/>
                    <w:szCs w:val="14"/>
                  </w:rPr>
                </w:rPrChange>
              </w:rPr>
            </w:pPr>
            <w:ins w:id="13639" w:author="Steve Barbeaux" w:date="2022-10-10T12:23:00Z">
              <w:r w:rsidRPr="0060718B">
                <w:rPr>
                  <w:color w:val="000000"/>
                  <w:sz w:val="16"/>
                  <w:szCs w:val="16"/>
                  <w:rPrChange w:id="13640" w:author="Steve Barbeaux" w:date="2022-10-10T12:25:00Z">
                    <w:rPr>
                      <w:rFonts w:ascii="Calibri" w:hAnsi="Calibri" w:cs="Calibri"/>
                      <w:color w:val="000000"/>
                      <w:szCs w:val="22"/>
                    </w:rPr>
                  </w:rPrChange>
                </w:rPr>
                <w:t>0.69</w:t>
              </w:r>
            </w:ins>
            <w:del w:id="13641" w:author="Steve Barbeaux" w:date="2022-10-10T12:23:00Z">
              <w:r w:rsidRPr="0060718B" w:rsidDel="00FF3B86">
                <w:rPr>
                  <w:sz w:val="16"/>
                  <w:szCs w:val="16"/>
                  <w:rPrChange w:id="13642" w:author="Steve Barbeaux" w:date="2022-10-10T12:25:00Z">
                    <w:rPr>
                      <w:sz w:val="14"/>
                      <w:szCs w:val="14"/>
                    </w:rPr>
                  </w:rPrChange>
                </w:rPr>
                <w:delText>0.68</w:delText>
              </w:r>
            </w:del>
          </w:p>
        </w:tc>
        <w:tc>
          <w:tcPr>
            <w:tcW w:w="295" w:type="pct"/>
            <w:tcBorders>
              <w:top w:val="nil"/>
              <w:left w:val="nil"/>
              <w:bottom w:val="nil"/>
              <w:right w:val="nil"/>
            </w:tcBorders>
            <w:shd w:val="clear" w:color="auto" w:fill="auto"/>
            <w:noWrap/>
            <w:vAlign w:val="bottom"/>
            <w:hideMark/>
            <w:tcPrChange w:id="13643" w:author="Steve Barbeaux" w:date="2022-10-10T12:23:00Z">
              <w:tcPr>
                <w:tcW w:w="295" w:type="pct"/>
                <w:gridSpan w:val="2"/>
                <w:tcBorders>
                  <w:top w:val="nil"/>
                  <w:left w:val="nil"/>
                  <w:bottom w:val="nil"/>
                  <w:right w:val="nil"/>
                </w:tcBorders>
                <w:shd w:val="clear" w:color="auto" w:fill="auto"/>
                <w:noWrap/>
                <w:hideMark/>
              </w:tcPr>
            </w:tcPrChange>
          </w:tcPr>
          <w:p w14:paraId="330935D4" w14:textId="4A3A47A0" w:rsidR="0060718B" w:rsidRPr="0060718B" w:rsidRDefault="0060718B" w:rsidP="0060718B">
            <w:pPr>
              <w:spacing w:after="0"/>
              <w:jc w:val="right"/>
              <w:rPr>
                <w:color w:val="000000"/>
                <w:sz w:val="16"/>
                <w:szCs w:val="16"/>
                <w:rPrChange w:id="13644" w:author="Steve Barbeaux" w:date="2022-10-10T12:25:00Z">
                  <w:rPr>
                    <w:color w:val="000000"/>
                    <w:sz w:val="14"/>
                    <w:szCs w:val="14"/>
                  </w:rPr>
                </w:rPrChange>
              </w:rPr>
            </w:pPr>
            <w:ins w:id="13645" w:author="Steve Barbeaux" w:date="2022-10-10T12:23:00Z">
              <w:r w:rsidRPr="0060718B">
                <w:rPr>
                  <w:color w:val="000000"/>
                  <w:sz w:val="16"/>
                  <w:szCs w:val="16"/>
                  <w:rPrChange w:id="13646" w:author="Steve Barbeaux" w:date="2022-10-10T12:25:00Z">
                    <w:rPr>
                      <w:rFonts w:ascii="Calibri" w:hAnsi="Calibri" w:cs="Calibri"/>
                      <w:color w:val="000000"/>
                      <w:szCs w:val="22"/>
                    </w:rPr>
                  </w:rPrChange>
                </w:rPr>
                <w:t>0.51</w:t>
              </w:r>
            </w:ins>
            <w:del w:id="13647" w:author="Steve Barbeaux" w:date="2022-10-10T12:23:00Z">
              <w:r w:rsidRPr="0060718B" w:rsidDel="00FF3B86">
                <w:rPr>
                  <w:sz w:val="16"/>
                  <w:szCs w:val="16"/>
                  <w:rPrChange w:id="13648" w:author="Steve Barbeaux" w:date="2022-10-10T12:25:00Z">
                    <w:rPr>
                      <w:sz w:val="14"/>
                      <w:szCs w:val="14"/>
                    </w:rPr>
                  </w:rPrChange>
                </w:rPr>
                <w:delText>0.51</w:delText>
              </w:r>
            </w:del>
          </w:p>
        </w:tc>
        <w:tc>
          <w:tcPr>
            <w:tcW w:w="295" w:type="pct"/>
            <w:tcBorders>
              <w:top w:val="nil"/>
              <w:left w:val="nil"/>
              <w:bottom w:val="nil"/>
              <w:right w:val="nil"/>
            </w:tcBorders>
            <w:shd w:val="clear" w:color="auto" w:fill="auto"/>
            <w:noWrap/>
            <w:vAlign w:val="bottom"/>
            <w:hideMark/>
            <w:tcPrChange w:id="13649" w:author="Steve Barbeaux" w:date="2022-10-10T12:23:00Z">
              <w:tcPr>
                <w:tcW w:w="295" w:type="pct"/>
                <w:gridSpan w:val="2"/>
                <w:tcBorders>
                  <w:top w:val="nil"/>
                  <w:left w:val="nil"/>
                  <w:bottom w:val="nil"/>
                  <w:right w:val="nil"/>
                </w:tcBorders>
                <w:shd w:val="clear" w:color="auto" w:fill="auto"/>
                <w:noWrap/>
                <w:hideMark/>
              </w:tcPr>
            </w:tcPrChange>
          </w:tcPr>
          <w:p w14:paraId="0362D0A6" w14:textId="33E0B49F" w:rsidR="0060718B" w:rsidRPr="0060718B" w:rsidRDefault="0060718B" w:rsidP="0060718B">
            <w:pPr>
              <w:spacing w:after="0"/>
              <w:jc w:val="right"/>
              <w:rPr>
                <w:color w:val="000000"/>
                <w:sz w:val="16"/>
                <w:szCs w:val="16"/>
                <w:rPrChange w:id="13650" w:author="Steve Barbeaux" w:date="2022-10-10T12:25:00Z">
                  <w:rPr>
                    <w:color w:val="000000"/>
                    <w:sz w:val="14"/>
                    <w:szCs w:val="14"/>
                  </w:rPr>
                </w:rPrChange>
              </w:rPr>
            </w:pPr>
            <w:ins w:id="13651" w:author="Steve Barbeaux" w:date="2022-10-10T12:23:00Z">
              <w:r w:rsidRPr="0060718B">
                <w:rPr>
                  <w:color w:val="000000"/>
                  <w:sz w:val="16"/>
                  <w:szCs w:val="16"/>
                  <w:rPrChange w:id="13652" w:author="Steve Barbeaux" w:date="2022-10-10T12:25:00Z">
                    <w:rPr>
                      <w:rFonts w:ascii="Calibri" w:hAnsi="Calibri" w:cs="Calibri"/>
                      <w:color w:val="000000"/>
                      <w:szCs w:val="22"/>
                    </w:rPr>
                  </w:rPrChange>
                </w:rPr>
                <w:t>1.80</w:t>
              </w:r>
            </w:ins>
            <w:del w:id="13653" w:author="Steve Barbeaux" w:date="2022-10-10T12:23:00Z">
              <w:r w:rsidRPr="0060718B" w:rsidDel="00FF3B86">
                <w:rPr>
                  <w:sz w:val="16"/>
                  <w:szCs w:val="16"/>
                  <w:rPrChange w:id="13654" w:author="Steve Barbeaux" w:date="2022-10-10T12:25:00Z">
                    <w:rPr>
                      <w:sz w:val="14"/>
                      <w:szCs w:val="14"/>
                    </w:rPr>
                  </w:rPrChange>
                </w:rPr>
                <w:delText>1.79</w:delText>
              </w:r>
            </w:del>
          </w:p>
        </w:tc>
        <w:tc>
          <w:tcPr>
            <w:tcW w:w="295" w:type="pct"/>
            <w:tcBorders>
              <w:top w:val="nil"/>
              <w:left w:val="nil"/>
              <w:bottom w:val="nil"/>
              <w:right w:val="nil"/>
            </w:tcBorders>
            <w:shd w:val="clear" w:color="auto" w:fill="auto"/>
            <w:noWrap/>
            <w:vAlign w:val="bottom"/>
            <w:hideMark/>
            <w:tcPrChange w:id="13655" w:author="Steve Barbeaux" w:date="2022-10-10T12:23:00Z">
              <w:tcPr>
                <w:tcW w:w="295" w:type="pct"/>
                <w:tcBorders>
                  <w:top w:val="nil"/>
                  <w:left w:val="nil"/>
                  <w:bottom w:val="nil"/>
                  <w:right w:val="nil"/>
                </w:tcBorders>
                <w:shd w:val="clear" w:color="auto" w:fill="auto"/>
                <w:noWrap/>
                <w:hideMark/>
              </w:tcPr>
            </w:tcPrChange>
          </w:tcPr>
          <w:p w14:paraId="00EB207D" w14:textId="551736E2" w:rsidR="0060718B" w:rsidRPr="0060718B" w:rsidRDefault="0060718B" w:rsidP="0060718B">
            <w:pPr>
              <w:spacing w:after="0"/>
              <w:jc w:val="right"/>
              <w:rPr>
                <w:color w:val="000000"/>
                <w:sz w:val="16"/>
                <w:szCs w:val="16"/>
                <w:rPrChange w:id="13656" w:author="Steve Barbeaux" w:date="2022-10-10T12:25:00Z">
                  <w:rPr>
                    <w:color w:val="000000"/>
                    <w:sz w:val="14"/>
                    <w:szCs w:val="14"/>
                  </w:rPr>
                </w:rPrChange>
              </w:rPr>
            </w:pPr>
            <w:ins w:id="13657" w:author="Steve Barbeaux" w:date="2022-10-10T12:23:00Z">
              <w:r w:rsidRPr="0060718B">
                <w:rPr>
                  <w:color w:val="000000"/>
                  <w:sz w:val="16"/>
                  <w:szCs w:val="16"/>
                  <w:rPrChange w:id="13658" w:author="Steve Barbeaux" w:date="2022-10-10T12:25:00Z">
                    <w:rPr>
                      <w:rFonts w:ascii="Calibri" w:hAnsi="Calibri" w:cs="Calibri"/>
                      <w:color w:val="000000"/>
                      <w:szCs w:val="22"/>
                    </w:rPr>
                  </w:rPrChange>
                </w:rPr>
                <w:t>0.34</w:t>
              </w:r>
            </w:ins>
            <w:del w:id="13659" w:author="Steve Barbeaux" w:date="2022-10-10T12:23:00Z">
              <w:r w:rsidRPr="0060718B" w:rsidDel="00FF3B86">
                <w:rPr>
                  <w:sz w:val="16"/>
                  <w:szCs w:val="16"/>
                  <w:rPrChange w:id="13660" w:author="Steve Barbeaux" w:date="2022-10-10T12:25:00Z">
                    <w:rPr>
                      <w:sz w:val="14"/>
                      <w:szCs w:val="14"/>
                    </w:rPr>
                  </w:rPrChange>
                </w:rPr>
                <w:delText>0.34</w:delText>
              </w:r>
            </w:del>
          </w:p>
        </w:tc>
        <w:tc>
          <w:tcPr>
            <w:tcW w:w="295" w:type="pct"/>
            <w:tcBorders>
              <w:top w:val="nil"/>
              <w:left w:val="nil"/>
              <w:bottom w:val="nil"/>
              <w:right w:val="nil"/>
            </w:tcBorders>
            <w:shd w:val="clear" w:color="auto" w:fill="auto"/>
            <w:noWrap/>
            <w:vAlign w:val="bottom"/>
            <w:hideMark/>
            <w:tcPrChange w:id="13661" w:author="Steve Barbeaux" w:date="2022-10-10T12:23:00Z">
              <w:tcPr>
                <w:tcW w:w="295" w:type="pct"/>
                <w:gridSpan w:val="2"/>
                <w:tcBorders>
                  <w:top w:val="nil"/>
                  <w:left w:val="nil"/>
                  <w:bottom w:val="nil"/>
                  <w:right w:val="nil"/>
                </w:tcBorders>
                <w:shd w:val="clear" w:color="auto" w:fill="auto"/>
                <w:noWrap/>
                <w:hideMark/>
              </w:tcPr>
            </w:tcPrChange>
          </w:tcPr>
          <w:p w14:paraId="574A0704" w14:textId="297B8CEB" w:rsidR="0060718B" w:rsidRPr="0060718B" w:rsidRDefault="0060718B" w:rsidP="0060718B">
            <w:pPr>
              <w:spacing w:after="0"/>
              <w:jc w:val="right"/>
              <w:rPr>
                <w:color w:val="000000"/>
                <w:sz w:val="16"/>
                <w:szCs w:val="16"/>
                <w:rPrChange w:id="13662" w:author="Steve Barbeaux" w:date="2022-10-10T12:25:00Z">
                  <w:rPr>
                    <w:color w:val="000000"/>
                    <w:sz w:val="14"/>
                    <w:szCs w:val="14"/>
                  </w:rPr>
                </w:rPrChange>
              </w:rPr>
            </w:pPr>
            <w:ins w:id="13663" w:author="Steve Barbeaux" w:date="2022-10-10T12:23:00Z">
              <w:r w:rsidRPr="0060718B">
                <w:rPr>
                  <w:color w:val="000000"/>
                  <w:sz w:val="16"/>
                  <w:szCs w:val="16"/>
                  <w:rPrChange w:id="13664" w:author="Steve Barbeaux" w:date="2022-10-10T12:25:00Z">
                    <w:rPr>
                      <w:rFonts w:ascii="Calibri" w:hAnsi="Calibri" w:cs="Calibri"/>
                      <w:color w:val="000000"/>
                      <w:szCs w:val="22"/>
                    </w:rPr>
                  </w:rPrChange>
                </w:rPr>
                <w:t>2.05</w:t>
              </w:r>
            </w:ins>
            <w:del w:id="13665" w:author="Steve Barbeaux" w:date="2022-10-10T12:23:00Z">
              <w:r w:rsidRPr="0060718B" w:rsidDel="00FF3B86">
                <w:rPr>
                  <w:sz w:val="16"/>
                  <w:szCs w:val="16"/>
                  <w:rPrChange w:id="13666" w:author="Steve Barbeaux" w:date="2022-10-10T12:25:00Z">
                    <w:rPr>
                      <w:sz w:val="14"/>
                      <w:szCs w:val="14"/>
                    </w:rPr>
                  </w:rPrChange>
                </w:rPr>
                <w:delText>2.22</w:delText>
              </w:r>
            </w:del>
          </w:p>
        </w:tc>
        <w:tc>
          <w:tcPr>
            <w:tcW w:w="295" w:type="pct"/>
            <w:tcBorders>
              <w:top w:val="nil"/>
              <w:left w:val="nil"/>
              <w:bottom w:val="nil"/>
              <w:right w:val="nil"/>
            </w:tcBorders>
            <w:shd w:val="clear" w:color="auto" w:fill="auto"/>
            <w:noWrap/>
            <w:vAlign w:val="bottom"/>
            <w:hideMark/>
            <w:tcPrChange w:id="13667" w:author="Steve Barbeaux" w:date="2022-10-10T12:23:00Z">
              <w:tcPr>
                <w:tcW w:w="295" w:type="pct"/>
                <w:gridSpan w:val="2"/>
                <w:tcBorders>
                  <w:top w:val="nil"/>
                  <w:left w:val="nil"/>
                  <w:bottom w:val="nil"/>
                  <w:right w:val="nil"/>
                </w:tcBorders>
                <w:shd w:val="clear" w:color="auto" w:fill="auto"/>
                <w:noWrap/>
                <w:hideMark/>
              </w:tcPr>
            </w:tcPrChange>
          </w:tcPr>
          <w:p w14:paraId="4DFC19B7" w14:textId="587F9888" w:rsidR="0060718B" w:rsidRPr="0060718B" w:rsidRDefault="0060718B" w:rsidP="0060718B">
            <w:pPr>
              <w:spacing w:after="0"/>
              <w:jc w:val="right"/>
              <w:rPr>
                <w:color w:val="000000"/>
                <w:sz w:val="16"/>
                <w:szCs w:val="16"/>
                <w:vertAlign w:val="subscript"/>
                <w:rPrChange w:id="13668" w:author="Steve Barbeaux" w:date="2022-10-10T12:25:00Z">
                  <w:rPr>
                    <w:color w:val="000000"/>
                    <w:sz w:val="14"/>
                    <w:szCs w:val="14"/>
                    <w:vertAlign w:val="subscript"/>
                  </w:rPr>
                </w:rPrChange>
              </w:rPr>
            </w:pPr>
            <w:ins w:id="13669" w:author="Steve Barbeaux" w:date="2022-10-10T12:23:00Z">
              <w:r w:rsidRPr="0060718B">
                <w:rPr>
                  <w:color w:val="000000"/>
                  <w:sz w:val="16"/>
                  <w:szCs w:val="16"/>
                  <w:rPrChange w:id="13670" w:author="Steve Barbeaux" w:date="2022-10-10T12:25:00Z">
                    <w:rPr>
                      <w:rFonts w:ascii="Calibri" w:hAnsi="Calibri" w:cs="Calibri"/>
                      <w:color w:val="000000"/>
                      <w:szCs w:val="22"/>
                    </w:rPr>
                  </w:rPrChange>
                </w:rPr>
                <w:t>25.07</w:t>
              </w:r>
            </w:ins>
            <w:del w:id="13671" w:author="Steve Barbeaux" w:date="2022-10-10T12:23:00Z">
              <w:r w:rsidRPr="0060718B" w:rsidDel="00FF3B86">
                <w:rPr>
                  <w:sz w:val="16"/>
                  <w:szCs w:val="16"/>
                  <w:rPrChange w:id="13672" w:author="Steve Barbeaux" w:date="2022-10-10T12:25:00Z">
                    <w:rPr>
                      <w:sz w:val="14"/>
                      <w:szCs w:val="14"/>
                    </w:rPr>
                  </w:rPrChange>
                </w:rPr>
                <w:delText>25.1</w:delText>
              </w:r>
            </w:del>
          </w:p>
        </w:tc>
      </w:tr>
      <w:tr w:rsidR="0060718B" w:rsidRPr="000460A7" w14:paraId="44E69E21" w14:textId="77777777" w:rsidTr="0060718B">
        <w:tblPrEx>
          <w:tblW w:w="5180" w:type="pct"/>
          <w:tblInd w:w="-90" w:type="dxa"/>
          <w:tblLayout w:type="fixed"/>
          <w:tblPrExChange w:id="13673" w:author="Steve Barbeaux" w:date="2022-10-10T12:23:00Z">
            <w:tblPrEx>
              <w:tblW w:w="5180" w:type="pct"/>
              <w:tblInd w:w="-90" w:type="dxa"/>
              <w:tblLayout w:type="fixed"/>
            </w:tblPrEx>
          </w:tblPrExChange>
        </w:tblPrEx>
        <w:trPr>
          <w:trPrChange w:id="13674"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3675" w:author="Steve Barbeaux" w:date="2022-10-10T12:23:00Z">
              <w:tcPr>
                <w:tcW w:w="279" w:type="pct"/>
                <w:tcBorders>
                  <w:top w:val="nil"/>
                  <w:left w:val="nil"/>
                  <w:bottom w:val="nil"/>
                  <w:right w:val="nil"/>
                </w:tcBorders>
                <w:shd w:val="clear" w:color="auto" w:fill="auto"/>
                <w:noWrap/>
                <w:vAlign w:val="bottom"/>
                <w:hideMark/>
              </w:tcPr>
            </w:tcPrChange>
          </w:tcPr>
          <w:p w14:paraId="76C4C4F4" w14:textId="076A7F5C" w:rsidR="0060718B" w:rsidRPr="0060718B" w:rsidRDefault="0060718B" w:rsidP="0060718B">
            <w:pPr>
              <w:spacing w:after="0"/>
              <w:jc w:val="right"/>
              <w:rPr>
                <w:color w:val="000000"/>
                <w:sz w:val="16"/>
                <w:szCs w:val="16"/>
                <w:rPrChange w:id="13676" w:author="Steve Barbeaux" w:date="2022-10-10T12:25:00Z">
                  <w:rPr>
                    <w:color w:val="000000"/>
                    <w:sz w:val="14"/>
                    <w:szCs w:val="14"/>
                  </w:rPr>
                </w:rPrChange>
              </w:rPr>
            </w:pPr>
            <w:r w:rsidRPr="0060718B">
              <w:rPr>
                <w:sz w:val="16"/>
                <w:szCs w:val="16"/>
                <w:rPrChange w:id="13677" w:author="Steve Barbeaux" w:date="2022-10-10T12:25:00Z">
                  <w:rPr>
                    <w:sz w:val="14"/>
                    <w:szCs w:val="14"/>
                  </w:rPr>
                </w:rPrChange>
              </w:rPr>
              <w:t>1997</w:t>
            </w:r>
          </w:p>
        </w:tc>
        <w:tc>
          <w:tcPr>
            <w:tcW w:w="295" w:type="pct"/>
            <w:tcBorders>
              <w:top w:val="nil"/>
              <w:left w:val="nil"/>
              <w:bottom w:val="nil"/>
              <w:right w:val="nil"/>
            </w:tcBorders>
            <w:vAlign w:val="bottom"/>
            <w:tcPrChange w:id="13678" w:author="Steve Barbeaux" w:date="2022-10-10T12:23:00Z">
              <w:tcPr>
                <w:tcW w:w="295" w:type="pct"/>
                <w:gridSpan w:val="2"/>
                <w:tcBorders>
                  <w:top w:val="nil"/>
                  <w:left w:val="nil"/>
                  <w:bottom w:val="nil"/>
                  <w:right w:val="nil"/>
                </w:tcBorders>
              </w:tcPr>
            </w:tcPrChange>
          </w:tcPr>
          <w:p w14:paraId="75C4BE8C" w14:textId="7EFD2AC7" w:rsidR="0060718B" w:rsidRPr="0060718B" w:rsidRDefault="0060718B" w:rsidP="0060718B">
            <w:pPr>
              <w:spacing w:after="0"/>
              <w:jc w:val="right"/>
              <w:rPr>
                <w:sz w:val="16"/>
                <w:szCs w:val="16"/>
                <w:rPrChange w:id="13679" w:author="Steve Barbeaux" w:date="2022-10-10T12:25:00Z">
                  <w:rPr>
                    <w:sz w:val="14"/>
                    <w:szCs w:val="14"/>
                  </w:rPr>
                </w:rPrChange>
              </w:rPr>
            </w:pPr>
            <w:ins w:id="13680" w:author="Steve Barbeaux" w:date="2022-10-10T12:23:00Z">
              <w:r w:rsidRPr="0060718B">
                <w:rPr>
                  <w:color w:val="000000"/>
                  <w:sz w:val="16"/>
                  <w:szCs w:val="16"/>
                  <w:rPrChange w:id="13681" w:author="Steve Barbeaux" w:date="2022-10-10T12:25:00Z">
                    <w:rPr>
                      <w:rFonts w:ascii="Calibri" w:hAnsi="Calibri" w:cs="Calibri"/>
                      <w:color w:val="000000"/>
                      <w:szCs w:val="22"/>
                    </w:rPr>
                  </w:rPrChange>
                </w:rPr>
                <w:t>0.08</w:t>
              </w:r>
            </w:ins>
            <w:del w:id="13682" w:author="Steve Barbeaux" w:date="2022-10-10T12:23:00Z">
              <w:r w:rsidRPr="0060718B" w:rsidDel="00FF3B86">
                <w:rPr>
                  <w:sz w:val="16"/>
                  <w:szCs w:val="16"/>
                  <w:rPrChange w:id="13683" w:author="Steve Barbeaux" w:date="2022-10-10T12:25:00Z">
                    <w:rPr>
                      <w:sz w:val="14"/>
                      <w:szCs w:val="14"/>
                    </w:rPr>
                  </w:rPrChange>
                </w:rPr>
                <w:delText>0.08</w:delText>
              </w:r>
            </w:del>
          </w:p>
        </w:tc>
        <w:tc>
          <w:tcPr>
            <w:tcW w:w="295" w:type="pct"/>
            <w:tcBorders>
              <w:top w:val="nil"/>
              <w:left w:val="nil"/>
              <w:bottom w:val="nil"/>
              <w:right w:val="nil"/>
            </w:tcBorders>
            <w:shd w:val="clear" w:color="auto" w:fill="auto"/>
            <w:noWrap/>
            <w:vAlign w:val="bottom"/>
            <w:hideMark/>
            <w:tcPrChange w:id="13684" w:author="Steve Barbeaux" w:date="2022-10-10T12:23:00Z">
              <w:tcPr>
                <w:tcW w:w="295" w:type="pct"/>
                <w:gridSpan w:val="2"/>
                <w:tcBorders>
                  <w:top w:val="nil"/>
                  <w:left w:val="nil"/>
                  <w:bottom w:val="nil"/>
                  <w:right w:val="nil"/>
                </w:tcBorders>
                <w:shd w:val="clear" w:color="auto" w:fill="auto"/>
                <w:noWrap/>
                <w:hideMark/>
              </w:tcPr>
            </w:tcPrChange>
          </w:tcPr>
          <w:p w14:paraId="17CEEF15" w14:textId="444F442A" w:rsidR="0060718B" w:rsidRPr="0060718B" w:rsidRDefault="0060718B" w:rsidP="0060718B">
            <w:pPr>
              <w:spacing w:after="0"/>
              <w:jc w:val="right"/>
              <w:rPr>
                <w:color w:val="000000"/>
                <w:sz w:val="16"/>
                <w:szCs w:val="16"/>
                <w:rPrChange w:id="13685" w:author="Steve Barbeaux" w:date="2022-10-10T12:25:00Z">
                  <w:rPr>
                    <w:color w:val="000000"/>
                    <w:sz w:val="14"/>
                    <w:szCs w:val="14"/>
                  </w:rPr>
                </w:rPrChange>
              </w:rPr>
            </w:pPr>
            <w:ins w:id="13686" w:author="Steve Barbeaux" w:date="2022-10-10T12:23:00Z">
              <w:r w:rsidRPr="0060718B">
                <w:rPr>
                  <w:color w:val="000000"/>
                  <w:sz w:val="16"/>
                  <w:szCs w:val="16"/>
                  <w:rPrChange w:id="13687" w:author="Steve Barbeaux" w:date="2022-10-10T12:25:00Z">
                    <w:rPr>
                      <w:rFonts w:ascii="Calibri" w:hAnsi="Calibri" w:cs="Calibri"/>
                      <w:color w:val="000000"/>
                      <w:szCs w:val="22"/>
                    </w:rPr>
                  </w:rPrChange>
                </w:rPr>
                <w:t>0.24</w:t>
              </w:r>
            </w:ins>
            <w:del w:id="13688" w:author="Steve Barbeaux" w:date="2022-10-10T12:23:00Z">
              <w:r w:rsidRPr="0060718B" w:rsidDel="00FF3B86">
                <w:rPr>
                  <w:sz w:val="16"/>
                  <w:szCs w:val="16"/>
                  <w:rPrChange w:id="13689" w:author="Steve Barbeaux" w:date="2022-10-10T12:25:00Z">
                    <w:rPr>
                      <w:sz w:val="14"/>
                      <w:szCs w:val="14"/>
                    </w:rPr>
                  </w:rPrChange>
                </w:rPr>
                <w:delText>0.25</w:delText>
              </w:r>
            </w:del>
          </w:p>
        </w:tc>
        <w:tc>
          <w:tcPr>
            <w:tcW w:w="295" w:type="pct"/>
            <w:tcBorders>
              <w:top w:val="nil"/>
              <w:left w:val="nil"/>
              <w:bottom w:val="nil"/>
              <w:right w:val="nil"/>
            </w:tcBorders>
            <w:shd w:val="clear" w:color="auto" w:fill="auto"/>
            <w:noWrap/>
            <w:vAlign w:val="bottom"/>
            <w:hideMark/>
            <w:tcPrChange w:id="13690" w:author="Steve Barbeaux" w:date="2022-10-10T12:23:00Z">
              <w:tcPr>
                <w:tcW w:w="295" w:type="pct"/>
                <w:tcBorders>
                  <w:top w:val="nil"/>
                  <w:left w:val="nil"/>
                  <w:bottom w:val="nil"/>
                  <w:right w:val="nil"/>
                </w:tcBorders>
                <w:shd w:val="clear" w:color="auto" w:fill="auto"/>
                <w:noWrap/>
                <w:hideMark/>
              </w:tcPr>
            </w:tcPrChange>
          </w:tcPr>
          <w:p w14:paraId="78B6B398" w14:textId="2BC287F4" w:rsidR="0060718B" w:rsidRPr="0060718B" w:rsidRDefault="0060718B" w:rsidP="0060718B">
            <w:pPr>
              <w:spacing w:after="0"/>
              <w:jc w:val="right"/>
              <w:rPr>
                <w:color w:val="000000"/>
                <w:sz w:val="16"/>
                <w:szCs w:val="16"/>
                <w:rPrChange w:id="13691" w:author="Steve Barbeaux" w:date="2022-10-10T12:25:00Z">
                  <w:rPr>
                    <w:color w:val="000000"/>
                    <w:sz w:val="14"/>
                    <w:szCs w:val="14"/>
                  </w:rPr>
                </w:rPrChange>
              </w:rPr>
            </w:pPr>
            <w:ins w:id="13692" w:author="Steve Barbeaux" w:date="2022-10-10T12:23:00Z">
              <w:r w:rsidRPr="0060718B">
                <w:rPr>
                  <w:color w:val="000000"/>
                  <w:sz w:val="16"/>
                  <w:szCs w:val="16"/>
                  <w:rPrChange w:id="13693" w:author="Steve Barbeaux" w:date="2022-10-10T12:25:00Z">
                    <w:rPr>
                      <w:rFonts w:ascii="Calibri" w:hAnsi="Calibri" w:cs="Calibri"/>
                      <w:color w:val="000000"/>
                      <w:szCs w:val="22"/>
                    </w:rPr>
                  </w:rPrChange>
                </w:rPr>
                <w:t>0.22</w:t>
              </w:r>
            </w:ins>
            <w:del w:id="13694" w:author="Steve Barbeaux" w:date="2022-10-10T12:23:00Z">
              <w:r w:rsidRPr="0060718B" w:rsidDel="00FF3B86">
                <w:rPr>
                  <w:sz w:val="16"/>
                  <w:szCs w:val="16"/>
                  <w:rPrChange w:id="13695" w:author="Steve Barbeaux" w:date="2022-10-10T12:25:00Z">
                    <w:rPr>
                      <w:sz w:val="14"/>
                      <w:szCs w:val="14"/>
                    </w:rPr>
                  </w:rPrChange>
                </w:rPr>
                <w:delText>0.22</w:delText>
              </w:r>
            </w:del>
          </w:p>
        </w:tc>
        <w:tc>
          <w:tcPr>
            <w:tcW w:w="295" w:type="pct"/>
            <w:tcBorders>
              <w:top w:val="nil"/>
              <w:left w:val="nil"/>
              <w:bottom w:val="nil"/>
              <w:right w:val="nil"/>
            </w:tcBorders>
            <w:shd w:val="clear" w:color="auto" w:fill="auto"/>
            <w:noWrap/>
            <w:vAlign w:val="bottom"/>
            <w:hideMark/>
            <w:tcPrChange w:id="13696" w:author="Steve Barbeaux" w:date="2022-10-10T12:23:00Z">
              <w:tcPr>
                <w:tcW w:w="295" w:type="pct"/>
                <w:gridSpan w:val="2"/>
                <w:tcBorders>
                  <w:top w:val="nil"/>
                  <w:left w:val="nil"/>
                  <w:bottom w:val="nil"/>
                  <w:right w:val="nil"/>
                </w:tcBorders>
                <w:shd w:val="clear" w:color="auto" w:fill="auto"/>
                <w:noWrap/>
                <w:hideMark/>
              </w:tcPr>
            </w:tcPrChange>
          </w:tcPr>
          <w:p w14:paraId="1414CC8D" w14:textId="0324ADA5" w:rsidR="0060718B" w:rsidRPr="0060718B" w:rsidRDefault="0060718B" w:rsidP="0060718B">
            <w:pPr>
              <w:spacing w:after="0"/>
              <w:jc w:val="right"/>
              <w:rPr>
                <w:color w:val="000000"/>
                <w:sz w:val="16"/>
                <w:szCs w:val="16"/>
                <w:rPrChange w:id="13697" w:author="Steve Barbeaux" w:date="2022-10-10T12:25:00Z">
                  <w:rPr>
                    <w:color w:val="000000"/>
                    <w:sz w:val="14"/>
                    <w:szCs w:val="14"/>
                  </w:rPr>
                </w:rPrChange>
              </w:rPr>
            </w:pPr>
            <w:ins w:id="13698" w:author="Steve Barbeaux" w:date="2022-10-10T12:23:00Z">
              <w:r w:rsidRPr="0060718B">
                <w:rPr>
                  <w:color w:val="000000"/>
                  <w:sz w:val="16"/>
                  <w:szCs w:val="16"/>
                  <w:rPrChange w:id="13699" w:author="Steve Barbeaux" w:date="2022-10-10T12:25:00Z">
                    <w:rPr>
                      <w:rFonts w:ascii="Calibri" w:hAnsi="Calibri" w:cs="Calibri"/>
                      <w:color w:val="000000"/>
                      <w:szCs w:val="22"/>
                    </w:rPr>
                  </w:rPrChange>
                </w:rPr>
                <w:t>2.11</w:t>
              </w:r>
            </w:ins>
            <w:del w:id="13700" w:author="Steve Barbeaux" w:date="2022-10-10T12:23:00Z">
              <w:r w:rsidRPr="0060718B" w:rsidDel="00FF3B86">
                <w:rPr>
                  <w:sz w:val="16"/>
                  <w:szCs w:val="16"/>
                  <w:rPrChange w:id="13701" w:author="Steve Barbeaux" w:date="2022-10-10T12:25:00Z">
                    <w:rPr>
                      <w:sz w:val="14"/>
                      <w:szCs w:val="14"/>
                    </w:rPr>
                  </w:rPrChange>
                </w:rPr>
                <w:delText>2.12</w:delText>
              </w:r>
            </w:del>
          </w:p>
        </w:tc>
        <w:tc>
          <w:tcPr>
            <w:tcW w:w="295" w:type="pct"/>
            <w:tcBorders>
              <w:top w:val="nil"/>
              <w:left w:val="nil"/>
              <w:bottom w:val="nil"/>
              <w:right w:val="nil"/>
            </w:tcBorders>
            <w:shd w:val="clear" w:color="auto" w:fill="auto"/>
            <w:noWrap/>
            <w:vAlign w:val="bottom"/>
            <w:hideMark/>
            <w:tcPrChange w:id="13702" w:author="Steve Barbeaux" w:date="2022-10-10T12:23:00Z">
              <w:tcPr>
                <w:tcW w:w="295" w:type="pct"/>
                <w:gridSpan w:val="2"/>
                <w:tcBorders>
                  <w:top w:val="nil"/>
                  <w:left w:val="nil"/>
                  <w:bottom w:val="nil"/>
                  <w:right w:val="nil"/>
                </w:tcBorders>
                <w:shd w:val="clear" w:color="auto" w:fill="auto"/>
                <w:noWrap/>
                <w:hideMark/>
              </w:tcPr>
            </w:tcPrChange>
          </w:tcPr>
          <w:p w14:paraId="7CF7FA49" w14:textId="2584DBBE" w:rsidR="0060718B" w:rsidRPr="0060718B" w:rsidRDefault="0060718B" w:rsidP="0060718B">
            <w:pPr>
              <w:spacing w:after="0"/>
              <w:jc w:val="right"/>
              <w:rPr>
                <w:color w:val="000000"/>
                <w:sz w:val="16"/>
                <w:szCs w:val="16"/>
                <w:rPrChange w:id="13703" w:author="Steve Barbeaux" w:date="2022-10-10T12:25:00Z">
                  <w:rPr>
                    <w:color w:val="000000"/>
                    <w:sz w:val="14"/>
                    <w:szCs w:val="14"/>
                  </w:rPr>
                </w:rPrChange>
              </w:rPr>
            </w:pPr>
            <w:ins w:id="13704" w:author="Steve Barbeaux" w:date="2022-10-10T12:23:00Z">
              <w:r w:rsidRPr="0060718B">
                <w:rPr>
                  <w:color w:val="000000"/>
                  <w:sz w:val="16"/>
                  <w:szCs w:val="16"/>
                  <w:rPrChange w:id="13705" w:author="Steve Barbeaux" w:date="2022-10-10T12:25:00Z">
                    <w:rPr>
                      <w:rFonts w:ascii="Calibri" w:hAnsi="Calibri" w:cs="Calibri"/>
                      <w:color w:val="000000"/>
                      <w:szCs w:val="22"/>
                    </w:rPr>
                  </w:rPrChange>
                </w:rPr>
                <w:t>1.53</w:t>
              </w:r>
            </w:ins>
            <w:del w:id="13706" w:author="Steve Barbeaux" w:date="2022-10-10T12:23:00Z">
              <w:r w:rsidRPr="0060718B" w:rsidDel="00FF3B86">
                <w:rPr>
                  <w:sz w:val="16"/>
                  <w:szCs w:val="16"/>
                  <w:rPrChange w:id="13707" w:author="Steve Barbeaux" w:date="2022-10-10T12:25:00Z">
                    <w:rPr>
                      <w:sz w:val="14"/>
                      <w:szCs w:val="14"/>
                    </w:rPr>
                  </w:rPrChange>
                </w:rPr>
                <w:delText>1.52</w:delText>
              </w:r>
            </w:del>
          </w:p>
        </w:tc>
        <w:tc>
          <w:tcPr>
            <w:tcW w:w="295" w:type="pct"/>
            <w:tcBorders>
              <w:top w:val="nil"/>
              <w:left w:val="nil"/>
              <w:bottom w:val="nil"/>
              <w:right w:val="nil"/>
            </w:tcBorders>
            <w:shd w:val="clear" w:color="auto" w:fill="auto"/>
            <w:noWrap/>
            <w:vAlign w:val="bottom"/>
            <w:hideMark/>
            <w:tcPrChange w:id="13708" w:author="Steve Barbeaux" w:date="2022-10-10T12:23:00Z">
              <w:tcPr>
                <w:tcW w:w="295" w:type="pct"/>
                <w:gridSpan w:val="2"/>
                <w:tcBorders>
                  <w:top w:val="nil"/>
                  <w:left w:val="nil"/>
                  <w:bottom w:val="nil"/>
                  <w:right w:val="nil"/>
                </w:tcBorders>
                <w:shd w:val="clear" w:color="auto" w:fill="auto"/>
                <w:noWrap/>
                <w:hideMark/>
              </w:tcPr>
            </w:tcPrChange>
          </w:tcPr>
          <w:p w14:paraId="5049C425" w14:textId="0B16B010" w:rsidR="0060718B" w:rsidRPr="0060718B" w:rsidRDefault="0060718B" w:rsidP="0060718B">
            <w:pPr>
              <w:spacing w:after="0"/>
              <w:jc w:val="right"/>
              <w:rPr>
                <w:color w:val="000000"/>
                <w:sz w:val="16"/>
                <w:szCs w:val="16"/>
                <w:rPrChange w:id="13709" w:author="Steve Barbeaux" w:date="2022-10-10T12:25:00Z">
                  <w:rPr>
                    <w:color w:val="000000"/>
                    <w:sz w:val="14"/>
                    <w:szCs w:val="14"/>
                  </w:rPr>
                </w:rPrChange>
              </w:rPr>
            </w:pPr>
            <w:ins w:id="13710" w:author="Steve Barbeaux" w:date="2022-10-10T12:23:00Z">
              <w:r w:rsidRPr="0060718B">
                <w:rPr>
                  <w:color w:val="000000"/>
                  <w:sz w:val="16"/>
                  <w:szCs w:val="16"/>
                  <w:rPrChange w:id="13711" w:author="Steve Barbeaux" w:date="2022-10-10T12:25:00Z">
                    <w:rPr>
                      <w:rFonts w:ascii="Calibri" w:hAnsi="Calibri" w:cs="Calibri"/>
                      <w:color w:val="000000"/>
                      <w:szCs w:val="22"/>
                    </w:rPr>
                  </w:rPrChange>
                </w:rPr>
                <w:t>1.96</w:t>
              </w:r>
            </w:ins>
            <w:del w:id="13712" w:author="Steve Barbeaux" w:date="2022-10-10T12:23:00Z">
              <w:r w:rsidRPr="0060718B" w:rsidDel="00FF3B86">
                <w:rPr>
                  <w:sz w:val="16"/>
                  <w:szCs w:val="16"/>
                  <w:rPrChange w:id="13713" w:author="Steve Barbeaux" w:date="2022-10-10T12:25:00Z">
                    <w:rPr>
                      <w:sz w:val="14"/>
                      <w:szCs w:val="14"/>
                    </w:rPr>
                  </w:rPrChange>
                </w:rPr>
                <w:delText>1.94</w:delText>
              </w:r>
            </w:del>
          </w:p>
        </w:tc>
        <w:tc>
          <w:tcPr>
            <w:tcW w:w="295" w:type="pct"/>
            <w:tcBorders>
              <w:top w:val="nil"/>
              <w:left w:val="nil"/>
              <w:bottom w:val="nil"/>
              <w:right w:val="nil"/>
            </w:tcBorders>
            <w:shd w:val="clear" w:color="auto" w:fill="auto"/>
            <w:noWrap/>
            <w:vAlign w:val="bottom"/>
            <w:hideMark/>
            <w:tcPrChange w:id="13714" w:author="Steve Barbeaux" w:date="2022-10-10T12:23:00Z">
              <w:tcPr>
                <w:tcW w:w="295" w:type="pct"/>
                <w:tcBorders>
                  <w:top w:val="nil"/>
                  <w:left w:val="nil"/>
                  <w:bottom w:val="nil"/>
                  <w:right w:val="nil"/>
                </w:tcBorders>
                <w:shd w:val="clear" w:color="auto" w:fill="auto"/>
                <w:noWrap/>
                <w:hideMark/>
              </w:tcPr>
            </w:tcPrChange>
          </w:tcPr>
          <w:p w14:paraId="38F6A293" w14:textId="755187CA" w:rsidR="0060718B" w:rsidRPr="0060718B" w:rsidRDefault="0060718B" w:rsidP="0060718B">
            <w:pPr>
              <w:spacing w:after="0"/>
              <w:jc w:val="right"/>
              <w:rPr>
                <w:color w:val="000000"/>
                <w:sz w:val="16"/>
                <w:szCs w:val="16"/>
                <w:rPrChange w:id="13715" w:author="Steve Barbeaux" w:date="2022-10-10T12:25:00Z">
                  <w:rPr>
                    <w:color w:val="000000"/>
                    <w:sz w:val="14"/>
                    <w:szCs w:val="14"/>
                  </w:rPr>
                </w:rPrChange>
              </w:rPr>
            </w:pPr>
            <w:ins w:id="13716" w:author="Steve Barbeaux" w:date="2022-10-10T12:23:00Z">
              <w:r w:rsidRPr="0060718B">
                <w:rPr>
                  <w:color w:val="000000"/>
                  <w:sz w:val="16"/>
                  <w:szCs w:val="16"/>
                  <w:rPrChange w:id="13717" w:author="Steve Barbeaux" w:date="2022-10-10T12:25:00Z">
                    <w:rPr>
                      <w:rFonts w:ascii="Calibri" w:hAnsi="Calibri" w:cs="Calibri"/>
                      <w:color w:val="000000"/>
                      <w:szCs w:val="22"/>
                    </w:rPr>
                  </w:rPrChange>
                </w:rPr>
                <w:t>1.10</w:t>
              </w:r>
            </w:ins>
            <w:del w:id="13718" w:author="Steve Barbeaux" w:date="2022-10-10T12:23:00Z">
              <w:r w:rsidRPr="0060718B" w:rsidDel="00FF3B86">
                <w:rPr>
                  <w:sz w:val="16"/>
                  <w:szCs w:val="16"/>
                  <w:rPrChange w:id="13719" w:author="Steve Barbeaux" w:date="2022-10-10T12:25:00Z">
                    <w:rPr>
                      <w:sz w:val="14"/>
                      <w:szCs w:val="14"/>
                    </w:rPr>
                  </w:rPrChange>
                </w:rPr>
                <w:delText>1.09</w:delText>
              </w:r>
            </w:del>
          </w:p>
        </w:tc>
        <w:tc>
          <w:tcPr>
            <w:tcW w:w="295" w:type="pct"/>
            <w:tcBorders>
              <w:top w:val="nil"/>
              <w:left w:val="nil"/>
              <w:bottom w:val="nil"/>
              <w:right w:val="nil"/>
            </w:tcBorders>
            <w:shd w:val="clear" w:color="auto" w:fill="auto"/>
            <w:noWrap/>
            <w:vAlign w:val="bottom"/>
            <w:hideMark/>
            <w:tcPrChange w:id="13720" w:author="Steve Barbeaux" w:date="2022-10-10T12:23:00Z">
              <w:tcPr>
                <w:tcW w:w="295" w:type="pct"/>
                <w:gridSpan w:val="2"/>
                <w:tcBorders>
                  <w:top w:val="nil"/>
                  <w:left w:val="nil"/>
                  <w:bottom w:val="nil"/>
                  <w:right w:val="nil"/>
                </w:tcBorders>
                <w:shd w:val="clear" w:color="auto" w:fill="auto"/>
                <w:noWrap/>
                <w:hideMark/>
              </w:tcPr>
            </w:tcPrChange>
          </w:tcPr>
          <w:p w14:paraId="68C7A0CA" w14:textId="6A99C0DD" w:rsidR="0060718B" w:rsidRPr="0060718B" w:rsidRDefault="0060718B" w:rsidP="0060718B">
            <w:pPr>
              <w:spacing w:after="0"/>
              <w:jc w:val="right"/>
              <w:rPr>
                <w:color w:val="000000"/>
                <w:sz w:val="16"/>
                <w:szCs w:val="16"/>
                <w:rPrChange w:id="13721" w:author="Steve Barbeaux" w:date="2022-10-10T12:25:00Z">
                  <w:rPr>
                    <w:color w:val="000000"/>
                    <w:sz w:val="14"/>
                    <w:szCs w:val="14"/>
                  </w:rPr>
                </w:rPrChange>
              </w:rPr>
            </w:pPr>
            <w:ins w:id="13722" w:author="Steve Barbeaux" w:date="2022-10-10T12:23:00Z">
              <w:r w:rsidRPr="0060718B">
                <w:rPr>
                  <w:color w:val="000000"/>
                  <w:sz w:val="16"/>
                  <w:szCs w:val="16"/>
                  <w:rPrChange w:id="13723" w:author="Steve Barbeaux" w:date="2022-10-10T12:25:00Z">
                    <w:rPr>
                      <w:rFonts w:ascii="Calibri" w:hAnsi="Calibri" w:cs="Calibri"/>
                      <w:color w:val="000000"/>
                      <w:szCs w:val="22"/>
                    </w:rPr>
                  </w:rPrChange>
                </w:rPr>
                <w:t>4.96</w:t>
              </w:r>
            </w:ins>
            <w:del w:id="13724" w:author="Steve Barbeaux" w:date="2022-10-10T12:23:00Z">
              <w:r w:rsidRPr="0060718B" w:rsidDel="00FF3B86">
                <w:rPr>
                  <w:sz w:val="16"/>
                  <w:szCs w:val="16"/>
                  <w:rPrChange w:id="13725" w:author="Steve Barbeaux" w:date="2022-10-10T12:25:00Z">
                    <w:rPr>
                      <w:sz w:val="14"/>
                      <w:szCs w:val="14"/>
                    </w:rPr>
                  </w:rPrChange>
                </w:rPr>
                <w:delText>4.94</w:delText>
              </w:r>
            </w:del>
          </w:p>
        </w:tc>
        <w:tc>
          <w:tcPr>
            <w:tcW w:w="295" w:type="pct"/>
            <w:tcBorders>
              <w:top w:val="nil"/>
              <w:left w:val="nil"/>
              <w:bottom w:val="nil"/>
              <w:right w:val="nil"/>
            </w:tcBorders>
            <w:shd w:val="clear" w:color="auto" w:fill="auto"/>
            <w:noWrap/>
            <w:vAlign w:val="bottom"/>
            <w:hideMark/>
            <w:tcPrChange w:id="13726" w:author="Steve Barbeaux" w:date="2022-10-10T12:23:00Z">
              <w:tcPr>
                <w:tcW w:w="295" w:type="pct"/>
                <w:gridSpan w:val="2"/>
                <w:tcBorders>
                  <w:top w:val="nil"/>
                  <w:left w:val="nil"/>
                  <w:bottom w:val="nil"/>
                  <w:right w:val="nil"/>
                </w:tcBorders>
                <w:shd w:val="clear" w:color="auto" w:fill="auto"/>
                <w:noWrap/>
                <w:hideMark/>
              </w:tcPr>
            </w:tcPrChange>
          </w:tcPr>
          <w:p w14:paraId="4D7058D9" w14:textId="48B2543F" w:rsidR="0060718B" w:rsidRPr="0060718B" w:rsidRDefault="0060718B" w:rsidP="0060718B">
            <w:pPr>
              <w:spacing w:after="0"/>
              <w:jc w:val="right"/>
              <w:rPr>
                <w:color w:val="000000"/>
                <w:sz w:val="16"/>
                <w:szCs w:val="16"/>
                <w:rPrChange w:id="13727" w:author="Steve Barbeaux" w:date="2022-10-10T12:25:00Z">
                  <w:rPr>
                    <w:color w:val="000000"/>
                    <w:sz w:val="14"/>
                    <w:szCs w:val="14"/>
                  </w:rPr>
                </w:rPrChange>
              </w:rPr>
            </w:pPr>
            <w:ins w:id="13728" w:author="Steve Barbeaux" w:date="2022-10-10T12:23:00Z">
              <w:r w:rsidRPr="0060718B">
                <w:rPr>
                  <w:color w:val="000000"/>
                  <w:sz w:val="16"/>
                  <w:szCs w:val="16"/>
                  <w:rPrChange w:id="13729" w:author="Steve Barbeaux" w:date="2022-10-10T12:25:00Z">
                    <w:rPr>
                      <w:rFonts w:ascii="Calibri" w:hAnsi="Calibri" w:cs="Calibri"/>
                      <w:color w:val="000000"/>
                      <w:szCs w:val="22"/>
                    </w:rPr>
                  </w:rPrChange>
                </w:rPr>
                <w:t>0.79</w:t>
              </w:r>
            </w:ins>
            <w:del w:id="13730" w:author="Steve Barbeaux" w:date="2022-10-10T12:23:00Z">
              <w:r w:rsidRPr="0060718B" w:rsidDel="00FF3B86">
                <w:rPr>
                  <w:sz w:val="16"/>
                  <w:szCs w:val="16"/>
                  <w:rPrChange w:id="13731" w:author="Steve Barbeaux" w:date="2022-10-10T12:25:00Z">
                    <w:rPr>
                      <w:sz w:val="14"/>
                      <w:szCs w:val="14"/>
                    </w:rPr>
                  </w:rPrChange>
                </w:rPr>
                <w:delText>0.78</w:delText>
              </w:r>
            </w:del>
          </w:p>
        </w:tc>
        <w:tc>
          <w:tcPr>
            <w:tcW w:w="295" w:type="pct"/>
            <w:tcBorders>
              <w:top w:val="nil"/>
              <w:left w:val="nil"/>
              <w:bottom w:val="nil"/>
              <w:right w:val="nil"/>
            </w:tcBorders>
            <w:shd w:val="clear" w:color="auto" w:fill="auto"/>
            <w:noWrap/>
            <w:vAlign w:val="bottom"/>
            <w:hideMark/>
            <w:tcPrChange w:id="13732" w:author="Steve Barbeaux" w:date="2022-10-10T12:23:00Z">
              <w:tcPr>
                <w:tcW w:w="295" w:type="pct"/>
                <w:tcBorders>
                  <w:top w:val="nil"/>
                  <w:left w:val="nil"/>
                  <w:bottom w:val="nil"/>
                  <w:right w:val="nil"/>
                </w:tcBorders>
                <w:shd w:val="clear" w:color="auto" w:fill="auto"/>
                <w:noWrap/>
                <w:hideMark/>
              </w:tcPr>
            </w:tcPrChange>
          </w:tcPr>
          <w:p w14:paraId="6A0D5326" w14:textId="29036A38" w:rsidR="0060718B" w:rsidRPr="0060718B" w:rsidRDefault="0060718B" w:rsidP="0060718B">
            <w:pPr>
              <w:spacing w:after="0"/>
              <w:jc w:val="right"/>
              <w:rPr>
                <w:color w:val="000000"/>
                <w:sz w:val="16"/>
                <w:szCs w:val="16"/>
                <w:rPrChange w:id="13733" w:author="Steve Barbeaux" w:date="2022-10-10T12:25:00Z">
                  <w:rPr>
                    <w:color w:val="000000"/>
                    <w:sz w:val="14"/>
                    <w:szCs w:val="14"/>
                  </w:rPr>
                </w:rPrChange>
              </w:rPr>
            </w:pPr>
            <w:ins w:id="13734" w:author="Steve Barbeaux" w:date="2022-10-10T12:23:00Z">
              <w:r w:rsidRPr="0060718B">
                <w:rPr>
                  <w:color w:val="000000"/>
                  <w:sz w:val="16"/>
                  <w:szCs w:val="16"/>
                  <w:rPrChange w:id="13735" w:author="Steve Barbeaux" w:date="2022-10-10T12:25:00Z">
                    <w:rPr>
                      <w:rFonts w:ascii="Calibri" w:hAnsi="Calibri" w:cs="Calibri"/>
                      <w:color w:val="000000"/>
                      <w:szCs w:val="22"/>
                    </w:rPr>
                  </w:rPrChange>
                </w:rPr>
                <w:t>1.05</w:t>
              </w:r>
            </w:ins>
            <w:del w:id="13736" w:author="Steve Barbeaux" w:date="2022-10-10T12:23:00Z">
              <w:r w:rsidRPr="0060718B" w:rsidDel="00FF3B86">
                <w:rPr>
                  <w:sz w:val="16"/>
                  <w:szCs w:val="16"/>
                  <w:rPrChange w:id="13737" w:author="Steve Barbeaux" w:date="2022-10-10T12:25:00Z">
                    <w:rPr>
                      <w:sz w:val="14"/>
                      <w:szCs w:val="14"/>
                    </w:rPr>
                  </w:rPrChange>
                </w:rPr>
                <w:delText>1.05</w:delText>
              </w:r>
            </w:del>
          </w:p>
        </w:tc>
        <w:tc>
          <w:tcPr>
            <w:tcW w:w="295" w:type="pct"/>
            <w:tcBorders>
              <w:top w:val="nil"/>
              <w:left w:val="nil"/>
              <w:bottom w:val="nil"/>
              <w:right w:val="nil"/>
            </w:tcBorders>
            <w:shd w:val="clear" w:color="auto" w:fill="auto"/>
            <w:noWrap/>
            <w:vAlign w:val="bottom"/>
            <w:hideMark/>
            <w:tcPrChange w:id="13738" w:author="Steve Barbeaux" w:date="2022-10-10T12:23:00Z">
              <w:tcPr>
                <w:tcW w:w="295" w:type="pct"/>
                <w:gridSpan w:val="2"/>
                <w:tcBorders>
                  <w:top w:val="nil"/>
                  <w:left w:val="nil"/>
                  <w:bottom w:val="nil"/>
                  <w:right w:val="nil"/>
                </w:tcBorders>
                <w:shd w:val="clear" w:color="auto" w:fill="auto"/>
                <w:noWrap/>
                <w:hideMark/>
              </w:tcPr>
            </w:tcPrChange>
          </w:tcPr>
          <w:p w14:paraId="1C3BBC3D" w14:textId="64D64070" w:rsidR="0060718B" w:rsidRPr="0060718B" w:rsidRDefault="0060718B" w:rsidP="0060718B">
            <w:pPr>
              <w:spacing w:after="0"/>
              <w:jc w:val="right"/>
              <w:rPr>
                <w:color w:val="000000"/>
                <w:sz w:val="16"/>
                <w:szCs w:val="16"/>
                <w:rPrChange w:id="13739" w:author="Steve Barbeaux" w:date="2022-10-10T12:25:00Z">
                  <w:rPr>
                    <w:color w:val="000000"/>
                    <w:sz w:val="14"/>
                    <w:szCs w:val="14"/>
                  </w:rPr>
                </w:rPrChange>
              </w:rPr>
            </w:pPr>
            <w:ins w:id="13740" w:author="Steve Barbeaux" w:date="2022-10-10T12:23:00Z">
              <w:r w:rsidRPr="0060718B">
                <w:rPr>
                  <w:color w:val="000000"/>
                  <w:sz w:val="16"/>
                  <w:szCs w:val="16"/>
                  <w:rPrChange w:id="13741" w:author="Steve Barbeaux" w:date="2022-10-10T12:25:00Z">
                    <w:rPr>
                      <w:rFonts w:ascii="Calibri" w:hAnsi="Calibri" w:cs="Calibri"/>
                      <w:color w:val="000000"/>
                      <w:szCs w:val="22"/>
                    </w:rPr>
                  </w:rPrChange>
                </w:rPr>
                <w:t>1.33</w:t>
              </w:r>
            </w:ins>
            <w:del w:id="13742" w:author="Steve Barbeaux" w:date="2022-10-10T12:23:00Z">
              <w:r w:rsidRPr="0060718B" w:rsidDel="00FF3B86">
                <w:rPr>
                  <w:sz w:val="16"/>
                  <w:szCs w:val="16"/>
                  <w:rPrChange w:id="13743" w:author="Steve Barbeaux" w:date="2022-10-10T12:25:00Z">
                    <w:rPr>
                      <w:sz w:val="14"/>
                      <w:szCs w:val="14"/>
                    </w:rPr>
                  </w:rPrChange>
                </w:rPr>
                <w:delText>1.32</w:delText>
              </w:r>
            </w:del>
          </w:p>
        </w:tc>
        <w:tc>
          <w:tcPr>
            <w:tcW w:w="295" w:type="pct"/>
            <w:tcBorders>
              <w:top w:val="nil"/>
              <w:left w:val="nil"/>
              <w:bottom w:val="nil"/>
              <w:right w:val="nil"/>
            </w:tcBorders>
            <w:shd w:val="clear" w:color="auto" w:fill="auto"/>
            <w:noWrap/>
            <w:vAlign w:val="bottom"/>
            <w:hideMark/>
            <w:tcPrChange w:id="13744" w:author="Steve Barbeaux" w:date="2022-10-10T12:23:00Z">
              <w:tcPr>
                <w:tcW w:w="295" w:type="pct"/>
                <w:gridSpan w:val="2"/>
                <w:tcBorders>
                  <w:top w:val="nil"/>
                  <w:left w:val="nil"/>
                  <w:bottom w:val="nil"/>
                  <w:right w:val="nil"/>
                </w:tcBorders>
                <w:shd w:val="clear" w:color="auto" w:fill="auto"/>
                <w:noWrap/>
                <w:hideMark/>
              </w:tcPr>
            </w:tcPrChange>
          </w:tcPr>
          <w:p w14:paraId="3AB1250F" w14:textId="7812538E" w:rsidR="0060718B" w:rsidRPr="0060718B" w:rsidRDefault="0060718B" w:rsidP="0060718B">
            <w:pPr>
              <w:spacing w:after="0"/>
              <w:jc w:val="right"/>
              <w:rPr>
                <w:color w:val="000000"/>
                <w:sz w:val="16"/>
                <w:szCs w:val="16"/>
                <w:rPrChange w:id="13745" w:author="Steve Barbeaux" w:date="2022-10-10T12:25:00Z">
                  <w:rPr>
                    <w:color w:val="000000"/>
                    <w:sz w:val="14"/>
                    <w:szCs w:val="14"/>
                  </w:rPr>
                </w:rPrChange>
              </w:rPr>
            </w:pPr>
            <w:ins w:id="13746" w:author="Steve Barbeaux" w:date="2022-10-10T12:23:00Z">
              <w:r w:rsidRPr="0060718B">
                <w:rPr>
                  <w:color w:val="000000"/>
                  <w:sz w:val="16"/>
                  <w:szCs w:val="16"/>
                  <w:rPrChange w:id="13747" w:author="Steve Barbeaux" w:date="2022-10-10T12:25:00Z">
                    <w:rPr>
                      <w:rFonts w:ascii="Calibri" w:hAnsi="Calibri" w:cs="Calibri"/>
                      <w:color w:val="000000"/>
                      <w:szCs w:val="22"/>
                    </w:rPr>
                  </w:rPrChange>
                </w:rPr>
                <w:t>0.38</w:t>
              </w:r>
            </w:ins>
            <w:del w:id="13748" w:author="Steve Barbeaux" w:date="2022-10-10T12:23:00Z">
              <w:r w:rsidRPr="0060718B" w:rsidDel="00FF3B86">
                <w:rPr>
                  <w:sz w:val="16"/>
                  <w:szCs w:val="16"/>
                  <w:rPrChange w:id="13749" w:author="Steve Barbeaux" w:date="2022-10-10T12:25:00Z">
                    <w:rPr>
                      <w:sz w:val="14"/>
                      <w:szCs w:val="14"/>
                    </w:rPr>
                  </w:rPrChange>
                </w:rPr>
                <w:delText>0.37</w:delText>
              </w:r>
            </w:del>
          </w:p>
        </w:tc>
        <w:tc>
          <w:tcPr>
            <w:tcW w:w="295" w:type="pct"/>
            <w:tcBorders>
              <w:top w:val="nil"/>
              <w:left w:val="nil"/>
              <w:bottom w:val="nil"/>
              <w:right w:val="nil"/>
            </w:tcBorders>
            <w:shd w:val="clear" w:color="auto" w:fill="auto"/>
            <w:noWrap/>
            <w:vAlign w:val="bottom"/>
            <w:hideMark/>
            <w:tcPrChange w:id="13750" w:author="Steve Barbeaux" w:date="2022-10-10T12:23:00Z">
              <w:tcPr>
                <w:tcW w:w="295" w:type="pct"/>
                <w:gridSpan w:val="2"/>
                <w:tcBorders>
                  <w:top w:val="nil"/>
                  <w:left w:val="nil"/>
                  <w:bottom w:val="nil"/>
                  <w:right w:val="nil"/>
                </w:tcBorders>
                <w:shd w:val="clear" w:color="auto" w:fill="auto"/>
                <w:noWrap/>
                <w:hideMark/>
              </w:tcPr>
            </w:tcPrChange>
          </w:tcPr>
          <w:p w14:paraId="38E7936E" w14:textId="46493EEC" w:rsidR="0060718B" w:rsidRPr="0060718B" w:rsidRDefault="0060718B" w:rsidP="0060718B">
            <w:pPr>
              <w:spacing w:after="0"/>
              <w:jc w:val="right"/>
              <w:rPr>
                <w:color w:val="000000"/>
                <w:sz w:val="16"/>
                <w:szCs w:val="16"/>
                <w:rPrChange w:id="13751" w:author="Steve Barbeaux" w:date="2022-10-10T12:25:00Z">
                  <w:rPr>
                    <w:color w:val="000000"/>
                    <w:sz w:val="14"/>
                    <w:szCs w:val="14"/>
                  </w:rPr>
                </w:rPrChange>
              </w:rPr>
            </w:pPr>
            <w:ins w:id="13752" w:author="Steve Barbeaux" w:date="2022-10-10T12:23:00Z">
              <w:r w:rsidRPr="0060718B">
                <w:rPr>
                  <w:color w:val="000000"/>
                  <w:sz w:val="16"/>
                  <w:szCs w:val="16"/>
                  <w:rPrChange w:id="13753" w:author="Steve Barbeaux" w:date="2022-10-10T12:25:00Z">
                    <w:rPr>
                      <w:rFonts w:ascii="Calibri" w:hAnsi="Calibri" w:cs="Calibri"/>
                      <w:color w:val="000000"/>
                      <w:szCs w:val="22"/>
                    </w:rPr>
                  </w:rPrChange>
                </w:rPr>
                <w:t>0.28</w:t>
              </w:r>
            </w:ins>
            <w:del w:id="13754" w:author="Steve Barbeaux" w:date="2022-10-10T12:23:00Z">
              <w:r w:rsidRPr="0060718B" w:rsidDel="00FF3B86">
                <w:rPr>
                  <w:sz w:val="16"/>
                  <w:szCs w:val="16"/>
                  <w:rPrChange w:id="13755" w:author="Steve Barbeaux" w:date="2022-10-10T12:25:00Z">
                    <w:rPr>
                      <w:sz w:val="14"/>
                      <w:szCs w:val="14"/>
                    </w:rPr>
                  </w:rPrChange>
                </w:rPr>
                <w:delText>0.28</w:delText>
              </w:r>
            </w:del>
          </w:p>
        </w:tc>
        <w:tc>
          <w:tcPr>
            <w:tcW w:w="295" w:type="pct"/>
            <w:tcBorders>
              <w:top w:val="nil"/>
              <w:left w:val="nil"/>
              <w:bottom w:val="nil"/>
              <w:right w:val="nil"/>
            </w:tcBorders>
            <w:shd w:val="clear" w:color="auto" w:fill="auto"/>
            <w:noWrap/>
            <w:vAlign w:val="bottom"/>
            <w:hideMark/>
            <w:tcPrChange w:id="13756" w:author="Steve Barbeaux" w:date="2022-10-10T12:23:00Z">
              <w:tcPr>
                <w:tcW w:w="295" w:type="pct"/>
                <w:tcBorders>
                  <w:top w:val="nil"/>
                  <w:left w:val="nil"/>
                  <w:bottom w:val="nil"/>
                  <w:right w:val="nil"/>
                </w:tcBorders>
                <w:shd w:val="clear" w:color="auto" w:fill="auto"/>
                <w:noWrap/>
                <w:hideMark/>
              </w:tcPr>
            </w:tcPrChange>
          </w:tcPr>
          <w:p w14:paraId="270FBAC7" w14:textId="287FFD6C" w:rsidR="0060718B" w:rsidRPr="0060718B" w:rsidRDefault="0060718B" w:rsidP="0060718B">
            <w:pPr>
              <w:spacing w:after="0"/>
              <w:jc w:val="right"/>
              <w:rPr>
                <w:color w:val="000000"/>
                <w:sz w:val="16"/>
                <w:szCs w:val="16"/>
                <w:rPrChange w:id="13757" w:author="Steve Barbeaux" w:date="2022-10-10T12:25:00Z">
                  <w:rPr>
                    <w:color w:val="000000"/>
                    <w:sz w:val="14"/>
                    <w:szCs w:val="14"/>
                  </w:rPr>
                </w:rPrChange>
              </w:rPr>
            </w:pPr>
            <w:ins w:id="13758" w:author="Steve Barbeaux" w:date="2022-10-10T12:23:00Z">
              <w:r w:rsidRPr="0060718B">
                <w:rPr>
                  <w:color w:val="000000"/>
                  <w:sz w:val="16"/>
                  <w:szCs w:val="16"/>
                  <w:rPrChange w:id="13759" w:author="Steve Barbeaux" w:date="2022-10-10T12:25:00Z">
                    <w:rPr>
                      <w:rFonts w:ascii="Calibri" w:hAnsi="Calibri" w:cs="Calibri"/>
                      <w:color w:val="000000"/>
                      <w:szCs w:val="22"/>
                    </w:rPr>
                  </w:rPrChange>
                </w:rPr>
                <w:t>0.99</w:t>
              </w:r>
            </w:ins>
            <w:del w:id="13760" w:author="Steve Barbeaux" w:date="2022-10-10T12:23:00Z">
              <w:r w:rsidRPr="0060718B" w:rsidDel="00FF3B86">
                <w:rPr>
                  <w:sz w:val="16"/>
                  <w:szCs w:val="16"/>
                  <w:rPrChange w:id="13761" w:author="Steve Barbeaux" w:date="2022-10-10T12:25:00Z">
                    <w:rPr>
                      <w:sz w:val="14"/>
                      <w:szCs w:val="14"/>
                    </w:rPr>
                  </w:rPrChange>
                </w:rPr>
                <w:delText>0.98</w:delText>
              </w:r>
            </w:del>
          </w:p>
        </w:tc>
        <w:tc>
          <w:tcPr>
            <w:tcW w:w="295" w:type="pct"/>
            <w:tcBorders>
              <w:top w:val="nil"/>
              <w:left w:val="nil"/>
              <w:bottom w:val="nil"/>
              <w:right w:val="nil"/>
            </w:tcBorders>
            <w:shd w:val="clear" w:color="auto" w:fill="auto"/>
            <w:noWrap/>
            <w:vAlign w:val="bottom"/>
            <w:hideMark/>
            <w:tcPrChange w:id="13762" w:author="Steve Barbeaux" w:date="2022-10-10T12:23:00Z">
              <w:tcPr>
                <w:tcW w:w="295" w:type="pct"/>
                <w:gridSpan w:val="2"/>
                <w:tcBorders>
                  <w:top w:val="nil"/>
                  <w:left w:val="nil"/>
                  <w:bottom w:val="nil"/>
                  <w:right w:val="nil"/>
                </w:tcBorders>
                <w:shd w:val="clear" w:color="auto" w:fill="auto"/>
                <w:noWrap/>
                <w:hideMark/>
              </w:tcPr>
            </w:tcPrChange>
          </w:tcPr>
          <w:p w14:paraId="217D39A3" w14:textId="4C2B25C6" w:rsidR="0060718B" w:rsidRPr="0060718B" w:rsidRDefault="0060718B" w:rsidP="0060718B">
            <w:pPr>
              <w:spacing w:after="0"/>
              <w:jc w:val="right"/>
              <w:rPr>
                <w:color w:val="000000"/>
                <w:sz w:val="16"/>
                <w:szCs w:val="16"/>
                <w:rPrChange w:id="13763" w:author="Steve Barbeaux" w:date="2022-10-10T12:25:00Z">
                  <w:rPr>
                    <w:color w:val="000000"/>
                    <w:sz w:val="14"/>
                    <w:szCs w:val="14"/>
                  </w:rPr>
                </w:rPrChange>
              </w:rPr>
            </w:pPr>
            <w:ins w:id="13764" w:author="Steve Barbeaux" w:date="2022-10-10T12:23:00Z">
              <w:r w:rsidRPr="0060718B">
                <w:rPr>
                  <w:color w:val="000000"/>
                  <w:sz w:val="16"/>
                  <w:szCs w:val="16"/>
                  <w:rPrChange w:id="13765" w:author="Steve Barbeaux" w:date="2022-10-10T12:25:00Z">
                    <w:rPr>
                      <w:rFonts w:ascii="Calibri" w:hAnsi="Calibri" w:cs="Calibri"/>
                      <w:color w:val="000000"/>
                      <w:szCs w:val="22"/>
                    </w:rPr>
                  </w:rPrChange>
                </w:rPr>
                <w:t>1.31</w:t>
              </w:r>
            </w:ins>
            <w:del w:id="13766" w:author="Steve Barbeaux" w:date="2022-10-10T12:23:00Z">
              <w:r w:rsidRPr="0060718B" w:rsidDel="00FF3B86">
                <w:rPr>
                  <w:sz w:val="16"/>
                  <w:szCs w:val="16"/>
                  <w:rPrChange w:id="13767" w:author="Steve Barbeaux" w:date="2022-10-10T12:25:00Z">
                    <w:rPr>
                      <w:sz w:val="14"/>
                      <w:szCs w:val="14"/>
                    </w:rPr>
                  </w:rPrChange>
                </w:rPr>
                <w:delText>1.4</w:delText>
              </w:r>
            </w:del>
          </w:p>
        </w:tc>
        <w:tc>
          <w:tcPr>
            <w:tcW w:w="295" w:type="pct"/>
            <w:tcBorders>
              <w:top w:val="nil"/>
              <w:left w:val="nil"/>
              <w:bottom w:val="nil"/>
              <w:right w:val="nil"/>
            </w:tcBorders>
            <w:shd w:val="clear" w:color="auto" w:fill="auto"/>
            <w:noWrap/>
            <w:vAlign w:val="bottom"/>
            <w:hideMark/>
            <w:tcPrChange w:id="13768" w:author="Steve Barbeaux" w:date="2022-10-10T12:23:00Z">
              <w:tcPr>
                <w:tcW w:w="295" w:type="pct"/>
                <w:gridSpan w:val="2"/>
                <w:tcBorders>
                  <w:top w:val="nil"/>
                  <w:left w:val="nil"/>
                  <w:bottom w:val="nil"/>
                  <w:right w:val="nil"/>
                </w:tcBorders>
                <w:shd w:val="clear" w:color="auto" w:fill="auto"/>
                <w:noWrap/>
                <w:hideMark/>
              </w:tcPr>
            </w:tcPrChange>
          </w:tcPr>
          <w:p w14:paraId="5C18F7C8" w14:textId="0D12CF2A" w:rsidR="0060718B" w:rsidRPr="0060718B" w:rsidRDefault="0060718B" w:rsidP="0060718B">
            <w:pPr>
              <w:spacing w:after="0"/>
              <w:jc w:val="right"/>
              <w:rPr>
                <w:color w:val="000000"/>
                <w:sz w:val="16"/>
                <w:szCs w:val="16"/>
                <w:vertAlign w:val="subscript"/>
                <w:rPrChange w:id="13769" w:author="Steve Barbeaux" w:date="2022-10-10T12:25:00Z">
                  <w:rPr>
                    <w:color w:val="000000"/>
                    <w:sz w:val="14"/>
                    <w:szCs w:val="14"/>
                    <w:vertAlign w:val="subscript"/>
                  </w:rPr>
                </w:rPrChange>
              </w:rPr>
            </w:pPr>
            <w:ins w:id="13770" w:author="Steve Barbeaux" w:date="2022-10-10T12:23:00Z">
              <w:r w:rsidRPr="0060718B">
                <w:rPr>
                  <w:color w:val="000000"/>
                  <w:sz w:val="16"/>
                  <w:szCs w:val="16"/>
                  <w:rPrChange w:id="13771" w:author="Steve Barbeaux" w:date="2022-10-10T12:25:00Z">
                    <w:rPr>
                      <w:rFonts w:ascii="Calibri" w:hAnsi="Calibri" w:cs="Calibri"/>
                      <w:color w:val="000000"/>
                      <w:szCs w:val="22"/>
                    </w:rPr>
                  </w:rPrChange>
                </w:rPr>
                <w:t>18.33</w:t>
              </w:r>
            </w:ins>
            <w:del w:id="13772" w:author="Steve Barbeaux" w:date="2022-10-10T12:23:00Z">
              <w:r w:rsidRPr="0060718B" w:rsidDel="00FF3B86">
                <w:rPr>
                  <w:sz w:val="16"/>
                  <w:szCs w:val="16"/>
                  <w:rPrChange w:id="13773" w:author="Steve Barbeaux" w:date="2022-10-10T12:25:00Z">
                    <w:rPr>
                      <w:sz w:val="14"/>
                      <w:szCs w:val="14"/>
                    </w:rPr>
                  </w:rPrChange>
                </w:rPr>
                <w:delText>18.34</w:delText>
              </w:r>
            </w:del>
          </w:p>
        </w:tc>
      </w:tr>
      <w:tr w:rsidR="0060718B" w:rsidRPr="000460A7" w14:paraId="11FBF2F9" w14:textId="77777777" w:rsidTr="0060718B">
        <w:tblPrEx>
          <w:tblW w:w="5180" w:type="pct"/>
          <w:tblInd w:w="-90" w:type="dxa"/>
          <w:tblLayout w:type="fixed"/>
          <w:tblPrExChange w:id="13774" w:author="Steve Barbeaux" w:date="2022-10-10T12:23:00Z">
            <w:tblPrEx>
              <w:tblW w:w="5180" w:type="pct"/>
              <w:tblInd w:w="-90" w:type="dxa"/>
              <w:tblLayout w:type="fixed"/>
            </w:tblPrEx>
          </w:tblPrExChange>
        </w:tblPrEx>
        <w:trPr>
          <w:trPrChange w:id="13775"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3776" w:author="Steve Barbeaux" w:date="2022-10-10T12:23:00Z">
              <w:tcPr>
                <w:tcW w:w="279" w:type="pct"/>
                <w:tcBorders>
                  <w:top w:val="nil"/>
                  <w:left w:val="nil"/>
                  <w:bottom w:val="nil"/>
                  <w:right w:val="nil"/>
                </w:tcBorders>
                <w:shd w:val="clear" w:color="auto" w:fill="auto"/>
                <w:noWrap/>
                <w:vAlign w:val="bottom"/>
                <w:hideMark/>
              </w:tcPr>
            </w:tcPrChange>
          </w:tcPr>
          <w:p w14:paraId="5E4D3619" w14:textId="1ABE17B5" w:rsidR="0060718B" w:rsidRPr="0060718B" w:rsidRDefault="0060718B" w:rsidP="0060718B">
            <w:pPr>
              <w:spacing w:after="0"/>
              <w:jc w:val="right"/>
              <w:rPr>
                <w:color w:val="000000"/>
                <w:sz w:val="16"/>
                <w:szCs w:val="16"/>
                <w:rPrChange w:id="13777" w:author="Steve Barbeaux" w:date="2022-10-10T12:25:00Z">
                  <w:rPr>
                    <w:color w:val="000000"/>
                    <w:sz w:val="14"/>
                    <w:szCs w:val="14"/>
                  </w:rPr>
                </w:rPrChange>
              </w:rPr>
            </w:pPr>
            <w:r w:rsidRPr="0060718B">
              <w:rPr>
                <w:sz w:val="16"/>
                <w:szCs w:val="16"/>
                <w:rPrChange w:id="13778" w:author="Steve Barbeaux" w:date="2022-10-10T12:25:00Z">
                  <w:rPr>
                    <w:sz w:val="14"/>
                    <w:szCs w:val="14"/>
                  </w:rPr>
                </w:rPrChange>
              </w:rPr>
              <w:t>1998</w:t>
            </w:r>
          </w:p>
        </w:tc>
        <w:tc>
          <w:tcPr>
            <w:tcW w:w="295" w:type="pct"/>
            <w:tcBorders>
              <w:top w:val="nil"/>
              <w:left w:val="nil"/>
              <w:bottom w:val="nil"/>
              <w:right w:val="nil"/>
            </w:tcBorders>
            <w:vAlign w:val="bottom"/>
            <w:tcPrChange w:id="13779" w:author="Steve Barbeaux" w:date="2022-10-10T12:23:00Z">
              <w:tcPr>
                <w:tcW w:w="295" w:type="pct"/>
                <w:gridSpan w:val="2"/>
                <w:tcBorders>
                  <w:top w:val="nil"/>
                  <w:left w:val="nil"/>
                  <w:bottom w:val="nil"/>
                  <w:right w:val="nil"/>
                </w:tcBorders>
              </w:tcPr>
            </w:tcPrChange>
          </w:tcPr>
          <w:p w14:paraId="53213C51" w14:textId="5A01AEFA" w:rsidR="0060718B" w:rsidRPr="0060718B" w:rsidRDefault="0060718B" w:rsidP="0060718B">
            <w:pPr>
              <w:spacing w:after="0"/>
              <w:jc w:val="right"/>
              <w:rPr>
                <w:sz w:val="16"/>
                <w:szCs w:val="16"/>
                <w:rPrChange w:id="13780" w:author="Steve Barbeaux" w:date="2022-10-10T12:25:00Z">
                  <w:rPr>
                    <w:sz w:val="14"/>
                    <w:szCs w:val="14"/>
                  </w:rPr>
                </w:rPrChange>
              </w:rPr>
            </w:pPr>
            <w:ins w:id="13781" w:author="Steve Barbeaux" w:date="2022-10-10T12:23:00Z">
              <w:r w:rsidRPr="0060718B">
                <w:rPr>
                  <w:color w:val="000000"/>
                  <w:sz w:val="16"/>
                  <w:szCs w:val="16"/>
                  <w:rPrChange w:id="13782" w:author="Steve Barbeaux" w:date="2022-10-10T12:25:00Z">
                    <w:rPr>
                      <w:rFonts w:ascii="Calibri" w:hAnsi="Calibri" w:cs="Calibri"/>
                      <w:color w:val="000000"/>
                      <w:szCs w:val="22"/>
                    </w:rPr>
                  </w:rPrChange>
                </w:rPr>
                <w:t>0.08</w:t>
              </w:r>
            </w:ins>
            <w:del w:id="13783" w:author="Steve Barbeaux" w:date="2022-10-10T12:23:00Z">
              <w:r w:rsidRPr="0060718B" w:rsidDel="00FF3B86">
                <w:rPr>
                  <w:sz w:val="16"/>
                  <w:szCs w:val="16"/>
                  <w:rPrChange w:id="13784" w:author="Steve Barbeaux" w:date="2022-10-10T12:25:00Z">
                    <w:rPr>
                      <w:sz w:val="14"/>
                      <w:szCs w:val="14"/>
                    </w:rPr>
                  </w:rPrChange>
                </w:rPr>
                <w:delText>0.08</w:delText>
              </w:r>
            </w:del>
          </w:p>
        </w:tc>
        <w:tc>
          <w:tcPr>
            <w:tcW w:w="295" w:type="pct"/>
            <w:tcBorders>
              <w:top w:val="nil"/>
              <w:left w:val="nil"/>
              <w:bottom w:val="nil"/>
              <w:right w:val="nil"/>
            </w:tcBorders>
            <w:shd w:val="clear" w:color="auto" w:fill="auto"/>
            <w:noWrap/>
            <w:vAlign w:val="bottom"/>
            <w:hideMark/>
            <w:tcPrChange w:id="13785" w:author="Steve Barbeaux" w:date="2022-10-10T12:23:00Z">
              <w:tcPr>
                <w:tcW w:w="295" w:type="pct"/>
                <w:gridSpan w:val="2"/>
                <w:tcBorders>
                  <w:top w:val="nil"/>
                  <w:left w:val="nil"/>
                  <w:bottom w:val="nil"/>
                  <w:right w:val="nil"/>
                </w:tcBorders>
                <w:shd w:val="clear" w:color="auto" w:fill="auto"/>
                <w:noWrap/>
                <w:hideMark/>
              </w:tcPr>
            </w:tcPrChange>
          </w:tcPr>
          <w:p w14:paraId="3D13C418" w14:textId="30E95DFD" w:rsidR="0060718B" w:rsidRPr="0060718B" w:rsidRDefault="0060718B" w:rsidP="0060718B">
            <w:pPr>
              <w:spacing w:after="0"/>
              <w:jc w:val="right"/>
              <w:rPr>
                <w:color w:val="000000"/>
                <w:sz w:val="16"/>
                <w:szCs w:val="16"/>
                <w:rPrChange w:id="13786" w:author="Steve Barbeaux" w:date="2022-10-10T12:25:00Z">
                  <w:rPr>
                    <w:color w:val="000000"/>
                    <w:sz w:val="14"/>
                    <w:szCs w:val="14"/>
                  </w:rPr>
                </w:rPrChange>
              </w:rPr>
            </w:pPr>
            <w:ins w:id="13787" w:author="Steve Barbeaux" w:date="2022-10-10T12:23:00Z">
              <w:r w:rsidRPr="0060718B">
                <w:rPr>
                  <w:color w:val="000000"/>
                  <w:sz w:val="16"/>
                  <w:szCs w:val="16"/>
                  <w:rPrChange w:id="13788" w:author="Steve Barbeaux" w:date="2022-10-10T12:25:00Z">
                    <w:rPr>
                      <w:rFonts w:ascii="Calibri" w:hAnsi="Calibri" w:cs="Calibri"/>
                      <w:color w:val="000000"/>
                      <w:szCs w:val="22"/>
                    </w:rPr>
                  </w:rPrChange>
                </w:rPr>
                <w:t>0.19</w:t>
              </w:r>
            </w:ins>
            <w:del w:id="13789" w:author="Steve Barbeaux" w:date="2022-10-10T12:23:00Z">
              <w:r w:rsidRPr="0060718B" w:rsidDel="00FF3B86">
                <w:rPr>
                  <w:sz w:val="16"/>
                  <w:szCs w:val="16"/>
                  <w:rPrChange w:id="13790" w:author="Steve Barbeaux" w:date="2022-10-10T12:25:00Z">
                    <w:rPr>
                      <w:sz w:val="14"/>
                      <w:szCs w:val="14"/>
                    </w:rPr>
                  </w:rPrChange>
                </w:rPr>
                <w:delText>0.19</w:delText>
              </w:r>
            </w:del>
          </w:p>
        </w:tc>
        <w:tc>
          <w:tcPr>
            <w:tcW w:w="295" w:type="pct"/>
            <w:tcBorders>
              <w:top w:val="nil"/>
              <w:left w:val="nil"/>
              <w:bottom w:val="nil"/>
              <w:right w:val="nil"/>
            </w:tcBorders>
            <w:shd w:val="clear" w:color="auto" w:fill="auto"/>
            <w:noWrap/>
            <w:vAlign w:val="bottom"/>
            <w:hideMark/>
            <w:tcPrChange w:id="13791" w:author="Steve Barbeaux" w:date="2022-10-10T12:23:00Z">
              <w:tcPr>
                <w:tcW w:w="295" w:type="pct"/>
                <w:tcBorders>
                  <w:top w:val="nil"/>
                  <w:left w:val="nil"/>
                  <w:bottom w:val="nil"/>
                  <w:right w:val="nil"/>
                </w:tcBorders>
                <w:shd w:val="clear" w:color="auto" w:fill="auto"/>
                <w:noWrap/>
                <w:hideMark/>
              </w:tcPr>
            </w:tcPrChange>
          </w:tcPr>
          <w:p w14:paraId="3A56B04D" w14:textId="166FF5F4" w:rsidR="0060718B" w:rsidRPr="0060718B" w:rsidRDefault="0060718B" w:rsidP="0060718B">
            <w:pPr>
              <w:spacing w:after="0"/>
              <w:jc w:val="right"/>
              <w:rPr>
                <w:color w:val="000000"/>
                <w:sz w:val="16"/>
                <w:szCs w:val="16"/>
                <w:rPrChange w:id="13792" w:author="Steve Barbeaux" w:date="2022-10-10T12:25:00Z">
                  <w:rPr>
                    <w:color w:val="000000"/>
                    <w:sz w:val="14"/>
                    <w:szCs w:val="14"/>
                  </w:rPr>
                </w:rPrChange>
              </w:rPr>
            </w:pPr>
            <w:ins w:id="13793" w:author="Steve Barbeaux" w:date="2022-10-10T12:23:00Z">
              <w:r w:rsidRPr="0060718B">
                <w:rPr>
                  <w:color w:val="000000"/>
                  <w:sz w:val="16"/>
                  <w:szCs w:val="16"/>
                  <w:rPrChange w:id="13794" w:author="Steve Barbeaux" w:date="2022-10-10T12:25:00Z">
                    <w:rPr>
                      <w:rFonts w:ascii="Calibri" w:hAnsi="Calibri" w:cs="Calibri"/>
                      <w:color w:val="000000"/>
                      <w:szCs w:val="22"/>
                    </w:rPr>
                  </w:rPrChange>
                </w:rPr>
                <w:t>0.61</w:t>
              </w:r>
            </w:ins>
            <w:del w:id="13795" w:author="Steve Barbeaux" w:date="2022-10-10T12:23:00Z">
              <w:r w:rsidRPr="0060718B" w:rsidDel="00FF3B86">
                <w:rPr>
                  <w:sz w:val="16"/>
                  <w:szCs w:val="16"/>
                  <w:rPrChange w:id="13796" w:author="Steve Barbeaux" w:date="2022-10-10T12:25:00Z">
                    <w:rPr>
                      <w:sz w:val="14"/>
                      <w:szCs w:val="14"/>
                    </w:rPr>
                  </w:rPrChange>
                </w:rPr>
                <w:delText>0.61</w:delText>
              </w:r>
            </w:del>
          </w:p>
        </w:tc>
        <w:tc>
          <w:tcPr>
            <w:tcW w:w="295" w:type="pct"/>
            <w:tcBorders>
              <w:top w:val="nil"/>
              <w:left w:val="nil"/>
              <w:bottom w:val="nil"/>
              <w:right w:val="nil"/>
            </w:tcBorders>
            <w:shd w:val="clear" w:color="auto" w:fill="auto"/>
            <w:noWrap/>
            <w:vAlign w:val="bottom"/>
            <w:hideMark/>
            <w:tcPrChange w:id="13797" w:author="Steve Barbeaux" w:date="2022-10-10T12:23:00Z">
              <w:tcPr>
                <w:tcW w:w="295" w:type="pct"/>
                <w:gridSpan w:val="2"/>
                <w:tcBorders>
                  <w:top w:val="nil"/>
                  <w:left w:val="nil"/>
                  <w:bottom w:val="nil"/>
                  <w:right w:val="nil"/>
                </w:tcBorders>
                <w:shd w:val="clear" w:color="auto" w:fill="auto"/>
                <w:noWrap/>
                <w:hideMark/>
              </w:tcPr>
            </w:tcPrChange>
          </w:tcPr>
          <w:p w14:paraId="2AB63CCF" w14:textId="60B15536" w:rsidR="0060718B" w:rsidRPr="0060718B" w:rsidRDefault="0060718B" w:rsidP="0060718B">
            <w:pPr>
              <w:spacing w:after="0"/>
              <w:jc w:val="right"/>
              <w:rPr>
                <w:color w:val="000000"/>
                <w:sz w:val="16"/>
                <w:szCs w:val="16"/>
                <w:rPrChange w:id="13798" w:author="Steve Barbeaux" w:date="2022-10-10T12:25:00Z">
                  <w:rPr>
                    <w:color w:val="000000"/>
                    <w:sz w:val="14"/>
                    <w:szCs w:val="14"/>
                  </w:rPr>
                </w:rPrChange>
              </w:rPr>
            </w:pPr>
            <w:ins w:id="13799" w:author="Steve Barbeaux" w:date="2022-10-10T12:23:00Z">
              <w:r w:rsidRPr="0060718B">
                <w:rPr>
                  <w:color w:val="000000"/>
                  <w:sz w:val="16"/>
                  <w:szCs w:val="16"/>
                  <w:rPrChange w:id="13800" w:author="Steve Barbeaux" w:date="2022-10-10T12:25:00Z">
                    <w:rPr>
                      <w:rFonts w:ascii="Calibri" w:hAnsi="Calibri" w:cs="Calibri"/>
                      <w:color w:val="000000"/>
                      <w:szCs w:val="22"/>
                    </w:rPr>
                  </w:rPrChange>
                </w:rPr>
                <w:t>0.57</w:t>
              </w:r>
            </w:ins>
            <w:del w:id="13801" w:author="Steve Barbeaux" w:date="2022-10-10T12:23:00Z">
              <w:r w:rsidRPr="0060718B" w:rsidDel="00FF3B86">
                <w:rPr>
                  <w:sz w:val="16"/>
                  <w:szCs w:val="16"/>
                  <w:rPrChange w:id="13802" w:author="Steve Barbeaux" w:date="2022-10-10T12:25:00Z">
                    <w:rPr>
                      <w:sz w:val="14"/>
                      <w:szCs w:val="14"/>
                    </w:rPr>
                  </w:rPrChange>
                </w:rPr>
                <w:delText>0.58</w:delText>
              </w:r>
            </w:del>
          </w:p>
        </w:tc>
        <w:tc>
          <w:tcPr>
            <w:tcW w:w="295" w:type="pct"/>
            <w:tcBorders>
              <w:top w:val="nil"/>
              <w:left w:val="nil"/>
              <w:bottom w:val="nil"/>
              <w:right w:val="nil"/>
            </w:tcBorders>
            <w:shd w:val="clear" w:color="auto" w:fill="auto"/>
            <w:noWrap/>
            <w:vAlign w:val="bottom"/>
            <w:hideMark/>
            <w:tcPrChange w:id="13803" w:author="Steve Barbeaux" w:date="2022-10-10T12:23:00Z">
              <w:tcPr>
                <w:tcW w:w="295" w:type="pct"/>
                <w:gridSpan w:val="2"/>
                <w:tcBorders>
                  <w:top w:val="nil"/>
                  <w:left w:val="nil"/>
                  <w:bottom w:val="nil"/>
                  <w:right w:val="nil"/>
                </w:tcBorders>
                <w:shd w:val="clear" w:color="auto" w:fill="auto"/>
                <w:noWrap/>
                <w:hideMark/>
              </w:tcPr>
            </w:tcPrChange>
          </w:tcPr>
          <w:p w14:paraId="2C47ABF0" w14:textId="504E7ABC" w:rsidR="0060718B" w:rsidRPr="0060718B" w:rsidRDefault="0060718B" w:rsidP="0060718B">
            <w:pPr>
              <w:spacing w:after="0"/>
              <w:jc w:val="right"/>
              <w:rPr>
                <w:color w:val="000000"/>
                <w:sz w:val="16"/>
                <w:szCs w:val="16"/>
                <w:rPrChange w:id="13804" w:author="Steve Barbeaux" w:date="2022-10-10T12:25:00Z">
                  <w:rPr>
                    <w:color w:val="000000"/>
                    <w:sz w:val="14"/>
                    <w:szCs w:val="14"/>
                  </w:rPr>
                </w:rPrChange>
              </w:rPr>
            </w:pPr>
            <w:ins w:id="13805" w:author="Steve Barbeaux" w:date="2022-10-10T12:23:00Z">
              <w:r w:rsidRPr="0060718B">
                <w:rPr>
                  <w:color w:val="000000"/>
                  <w:sz w:val="16"/>
                  <w:szCs w:val="16"/>
                  <w:rPrChange w:id="13806" w:author="Steve Barbeaux" w:date="2022-10-10T12:25:00Z">
                    <w:rPr>
                      <w:rFonts w:ascii="Calibri" w:hAnsi="Calibri" w:cs="Calibri"/>
                      <w:color w:val="000000"/>
                      <w:szCs w:val="22"/>
                    </w:rPr>
                  </w:rPrChange>
                </w:rPr>
                <w:t>4.55</w:t>
              </w:r>
            </w:ins>
            <w:del w:id="13807" w:author="Steve Barbeaux" w:date="2022-10-10T12:23:00Z">
              <w:r w:rsidRPr="0060718B" w:rsidDel="00FF3B86">
                <w:rPr>
                  <w:sz w:val="16"/>
                  <w:szCs w:val="16"/>
                  <w:rPrChange w:id="13808" w:author="Steve Barbeaux" w:date="2022-10-10T12:25:00Z">
                    <w:rPr>
                      <w:sz w:val="14"/>
                      <w:szCs w:val="14"/>
                    </w:rPr>
                  </w:rPrChange>
                </w:rPr>
                <w:delText>4.53</w:delText>
              </w:r>
            </w:del>
          </w:p>
        </w:tc>
        <w:tc>
          <w:tcPr>
            <w:tcW w:w="295" w:type="pct"/>
            <w:tcBorders>
              <w:top w:val="nil"/>
              <w:left w:val="nil"/>
              <w:bottom w:val="nil"/>
              <w:right w:val="nil"/>
            </w:tcBorders>
            <w:shd w:val="clear" w:color="auto" w:fill="auto"/>
            <w:noWrap/>
            <w:vAlign w:val="bottom"/>
            <w:hideMark/>
            <w:tcPrChange w:id="13809" w:author="Steve Barbeaux" w:date="2022-10-10T12:23:00Z">
              <w:tcPr>
                <w:tcW w:w="295" w:type="pct"/>
                <w:gridSpan w:val="2"/>
                <w:tcBorders>
                  <w:top w:val="nil"/>
                  <w:left w:val="nil"/>
                  <w:bottom w:val="nil"/>
                  <w:right w:val="nil"/>
                </w:tcBorders>
                <w:shd w:val="clear" w:color="auto" w:fill="auto"/>
                <w:noWrap/>
                <w:hideMark/>
              </w:tcPr>
            </w:tcPrChange>
          </w:tcPr>
          <w:p w14:paraId="549BEEC0" w14:textId="14649EB1" w:rsidR="0060718B" w:rsidRPr="0060718B" w:rsidRDefault="0060718B" w:rsidP="0060718B">
            <w:pPr>
              <w:spacing w:after="0"/>
              <w:jc w:val="right"/>
              <w:rPr>
                <w:color w:val="000000"/>
                <w:sz w:val="16"/>
                <w:szCs w:val="16"/>
                <w:rPrChange w:id="13810" w:author="Steve Barbeaux" w:date="2022-10-10T12:25:00Z">
                  <w:rPr>
                    <w:color w:val="000000"/>
                    <w:sz w:val="14"/>
                    <w:szCs w:val="14"/>
                  </w:rPr>
                </w:rPrChange>
              </w:rPr>
            </w:pPr>
            <w:ins w:id="13811" w:author="Steve Barbeaux" w:date="2022-10-10T12:23:00Z">
              <w:r w:rsidRPr="0060718B">
                <w:rPr>
                  <w:color w:val="000000"/>
                  <w:sz w:val="16"/>
                  <w:szCs w:val="16"/>
                  <w:rPrChange w:id="13812" w:author="Steve Barbeaux" w:date="2022-10-10T12:25:00Z">
                    <w:rPr>
                      <w:rFonts w:ascii="Calibri" w:hAnsi="Calibri" w:cs="Calibri"/>
                      <w:color w:val="000000"/>
                      <w:szCs w:val="22"/>
                    </w:rPr>
                  </w:rPrChange>
                </w:rPr>
                <w:t>2.24</w:t>
              </w:r>
            </w:ins>
            <w:del w:id="13813" w:author="Steve Barbeaux" w:date="2022-10-10T12:23:00Z">
              <w:r w:rsidRPr="0060718B" w:rsidDel="00FF3B86">
                <w:rPr>
                  <w:sz w:val="16"/>
                  <w:szCs w:val="16"/>
                  <w:rPrChange w:id="13814" w:author="Steve Barbeaux" w:date="2022-10-10T12:25:00Z">
                    <w:rPr>
                      <w:sz w:val="14"/>
                      <w:szCs w:val="14"/>
                    </w:rPr>
                  </w:rPrChange>
                </w:rPr>
                <w:delText>2.22</w:delText>
              </w:r>
            </w:del>
          </w:p>
        </w:tc>
        <w:tc>
          <w:tcPr>
            <w:tcW w:w="295" w:type="pct"/>
            <w:tcBorders>
              <w:top w:val="nil"/>
              <w:left w:val="nil"/>
              <w:bottom w:val="nil"/>
              <w:right w:val="nil"/>
            </w:tcBorders>
            <w:shd w:val="clear" w:color="auto" w:fill="auto"/>
            <w:noWrap/>
            <w:vAlign w:val="bottom"/>
            <w:hideMark/>
            <w:tcPrChange w:id="13815" w:author="Steve Barbeaux" w:date="2022-10-10T12:23:00Z">
              <w:tcPr>
                <w:tcW w:w="295" w:type="pct"/>
                <w:tcBorders>
                  <w:top w:val="nil"/>
                  <w:left w:val="nil"/>
                  <w:bottom w:val="nil"/>
                  <w:right w:val="nil"/>
                </w:tcBorders>
                <w:shd w:val="clear" w:color="auto" w:fill="auto"/>
                <w:noWrap/>
                <w:hideMark/>
              </w:tcPr>
            </w:tcPrChange>
          </w:tcPr>
          <w:p w14:paraId="7D233069" w14:textId="7824AB5C" w:rsidR="0060718B" w:rsidRPr="0060718B" w:rsidRDefault="0060718B" w:rsidP="0060718B">
            <w:pPr>
              <w:spacing w:after="0"/>
              <w:jc w:val="right"/>
              <w:rPr>
                <w:color w:val="000000"/>
                <w:sz w:val="16"/>
                <w:szCs w:val="16"/>
                <w:rPrChange w:id="13816" w:author="Steve Barbeaux" w:date="2022-10-10T12:25:00Z">
                  <w:rPr>
                    <w:color w:val="000000"/>
                    <w:sz w:val="14"/>
                    <w:szCs w:val="14"/>
                  </w:rPr>
                </w:rPrChange>
              </w:rPr>
            </w:pPr>
            <w:ins w:id="13817" w:author="Steve Barbeaux" w:date="2022-10-10T12:23:00Z">
              <w:r w:rsidRPr="0060718B">
                <w:rPr>
                  <w:color w:val="000000"/>
                  <w:sz w:val="16"/>
                  <w:szCs w:val="16"/>
                  <w:rPrChange w:id="13818" w:author="Steve Barbeaux" w:date="2022-10-10T12:25:00Z">
                    <w:rPr>
                      <w:rFonts w:ascii="Calibri" w:hAnsi="Calibri" w:cs="Calibri"/>
                      <w:color w:val="000000"/>
                      <w:szCs w:val="22"/>
                    </w:rPr>
                  </w:rPrChange>
                </w:rPr>
                <w:t>2.31</w:t>
              </w:r>
            </w:ins>
            <w:del w:id="13819" w:author="Steve Barbeaux" w:date="2022-10-10T12:23:00Z">
              <w:r w:rsidRPr="0060718B" w:rsidDel="00FF3B86">
                <w:rPr>
                  <w:sz w:val="16"/>
                  <w:szCs w:val="16"/>
                  <w:rPrChange w:id="13820" w:author="Steve Barbeaux" w:date="2022-10-10T12:25:00Z">
                    <w:rPr>
                      <w:sz w:val="14"/>
                      <w:szCs w:val="14"/>
                    </w:rPr>
                  </w:rPrChange>
                </w:rPr>
                <w:delText>2.3</w:delText>
              </w:r>
            </w:del>
          </w:p>
        </w:tc>
        <w:tc>
          <w:tcPr>
            <w:tcW w:w="295" w:type="pct"/>
            <w:tcBorders>
              <w:top w:val="nil"/>
              <w:left w:val="nil"/>
              <w:bottom w:val="nil"/>
              <w:right w:val="nil"/>
            </w:tcBorders>
            <w:shd w:val="clear" w:color="auto" w:fill="auto"/>
            <w:noWrap/>
            <w:vAlign w:val="bottom"/>
            <w:hideMark/>
            <w:tcPrChange w:id="13821" w:author="Steve Barbeaux" w:date="2022-10-10T12:23:00Z">
              <w:tcPr>
                <w:tcW w:w="295" w:type="pct"/>
                <w:gridSpan w:val="2"/>
                <w:tcBorders>
                  <w:top w:val="nil"/>
                  <w:left w:val="nil"/>
                  <w:bottom w:val="nil"/>
                  <w:right w:val="nil"/>
                </w:tcBorders>
                <w:shd w:val="clear" w:color="auto" w:fill="auto"/>
                <w:noWrap/>
                <w:hideMark/>
              </w:tcPr>
            </w:tcPrChange>
          </w:tcPr>
          <w:p w14:paraId="4A05253A" w14:textId="67AE2BAA" w:rsidR="0060718B" w:rsidRPr="0060718B" w:rsidRDefault="0060718B" w:rsidP="0060718B">
            <w:pPr>
              <w:spacing w:after="0"/>
              <w:jc w:val="right"/>
              <w:rPr>
                <w:color w:val="000000"/>
                <w:sz w:val="16"/>
                <w:szCs w:val="16"/>
                <w:rPrChange w:id="13822" w:author="Steve Barbeaux" w:date="2022-10-10T12:25:00Z">
                  <w:rPr>
                    <w:color w:val="000000"/>
                    <w:sz w:val="14"/>
                    <w:szCs w:val="14"/>
                  </w:rPr>
                </w:rPrChange>
              </w:rPr>
            </w:pPr>
            <w:ins w:id="13823" w:author="Steve Barbeaux" w:date="2022-10-10T12:23:00Z">
              <w:r w:rsidRPr="0060718B">
                <w:rPr>
                  <w:color w:val="000000"/>
                  <w:sz w:val="16"/>
                  <w:szCs w:val="16"/>
                  <w:rPrChange w:id="13824" w:author="Steve Barbeaux" w:date="2022-10-10T12:25:00Z">
                    <w:rPr>
                      <w:rFonts w:ascii="Calibri" w:hAnsi="Calibri" w:cs="Calibri"/>
                      <w:color w:val="000000"/>
                      <w:szCs w:val="22"/>
                    </w:rPr>
                  </w:rPrChange>
                </w:rPr>
                <w:t>1.13</w:t>
              </w:r>
            </w:ins>
            <w:del w:id="13825" w:author="Steve Barbeaux" w:date="2022-10-10T12:23:00Z">
              <w:r w:rsidRPr="0060718B" w:rsidDel="00FF3B86">
                <w:rPr>
                  <w:sz w:val="16"/>
                  <w:szCs w:val="16"/>
                  <w:rPrChange w:id="13826" w:author="Steve Barbeaux" w:date="2022-10-10T12:25:00Z">
                    <w:rPr>
                      <w:sz w:val="14"/>
                      <w:szCs w:val="14"/>
                    </w:rPr>
                  </w:rPrChange>
                </w:rPr>
                <w:delText>1.13</w:delText>
              </w:r>
            </w:del>
          </w:p>
        </w:tc>
        <w:tc>
          <w:tcPr>
            <w:tcW w:w="295" w:type="pct"/>
            <w:tcBorders>
              <w:top w:val="nil"/>
              <w:left w:val="nil"/>
              <w:bottom w:val="nil"/>
              <w:right w:val="nil"/>
            </w:tcBorders>
            <w:shd w:val="clear" w:color="auto" w:fill="auto"/>
            <w:noWrap/>
            <w:vAlign w:val="bottom"/>
            <w:hideMark/>
            <w:tcPrChange w:id="13827" w:author="Steve Barbeaux" w:date="2022-10-10T12:23:00Z">
              <w:tcPr>
                <w:tcW w:w="295" w:type="pct"/>
                <w:gridSpan w:val="2"/>
                <w:tcBorders>
                  <w:top w:val="nil"/>
                  <w:left w:val="nil"/>
                  <w:bottom w:val="nil"/>
                  <w:right w:val="nil"/>
                </w:tcBorders>
                <w:shd w:val="clear" w:color="auto" w:fill="auto"/>
                <w:noWrap/>
                <w:hideMark/>
              </w:tcPr>
            </w:tcPrChange>
          </w:tcPr>
          <w:p w14:paraId="4272104A" w14:textId="40418B4F" w:rsidR="0060718B" w:rsidRPr="0060718B" w:rsidRDefault="0060718B" w:rsidP="0060718B">
            <w:pPr>
              <w:spacing w:after="0"/>
              <w:jc w:val="right"/>
              <w:rPr>
                <w:color w:val="000000"/>
                <w:sz w:val="16"/>
                <w:szCs w:val="16"/>
                <w:rPrChange w:id="13828" w:author="Steve Barbeaux" w:date="2022-10-10T12:25:00Z">
                  <w:rPr>
                    <w:color w:val="000000"/>
                    <w:sz w:val="14"/>
                    <w:szCs w:val="14"/>
                  </w:rPr>
                </w:rPrChange>
              </w:rPr>
            </w:pPr>
            <w:ins w:id="13829" w:author="Steve Barbeaux" w:date="2022-10-10T12:23:00Z">
              <w:r w:rsidRPr="0060718B">
                <w:rPr>
                  <w:color w:val="000000"/>
                  <w:sz w:val="16"/>
                  <w:szCs w:val="16"/>
                  <w:rPrChange w:id="13830" w:author="Steve Barbeaux" w:date="2022-10-10T12:25:00Z">
                    <w:rPr>
                      <w:rFonts w:ascii="Calibri" w:hAnsi="Calibri" w:cs="Calibri"/>
                      <w:color w:val="000000"/>
                      <w:szCs w:val="22"/>
                    </w:rPr>
                  </w:rPrChange>
                </w:rPr>
                <w:t>4.30</w:t>
              </w:r>
            </w:ins>
            <w:del w:id="13831" w:author="Steve Barbeaux" w:date="2022-10-10T12:23:00Z">
              <w:r w:rsidRPr="0060718B" w:rsidDel="00FF3B86">
                <w:rPr>
                  <w:sz w:val="16"/>
                  <w:szCs w:val="16"/>
                  <w:rPrChange w:id="13832" w:author="Steve Barbeaux" w:date="2022-10-10T12:25:00Z">
                    <w:rPr>
                      <w:sz w:val="14"/>
                      <w:szCs w:val="14"/>
                    </w:rPr>
                  </w:rPrChange>
                </w:rPr>
                <w:delText>4.29</w:delText>
              </w:r>
            </w:del>
          </w:p>
        </w:tc>
        <w:tc>
          <w:tcPr>
            <w:tcW w:w="295" w:type="pct"/>
            <w:tcBorders>
              <w:top w:val="nil"/>
              <w:left w:val="nil"/>
              <w:bottom w:val="nil"/>
              <w:right w:val="nil"/>
            </w:tcBorders>
            <w:shd w:val="clear" w:color="auto" w:fill="auto"/>
            <w:noWrap/>
            <w:vAlign w:val="bottom"/>
            <w:hideMark/>
            <w:tcPrChange w:id="13833" w:author="Steve Barbeaux" w:date="2022-10-10T12:23:00Z">
              <w:tcPr>
                <w:tcW w:w="295" w:type="pct"/>
                <w:tcBorders>
                  <w:top w:val="nil"/>
                  <w:left w:val="nil"/>
                  <w:bottom w:val="nil"/>
                  <w:right w:val="nil"/>
                </w:tcBorders>
                <w:shd w:val="clear" w:color="auto" w:fill="auto"/>
                <w:noWrap/>
                <w:hideMark/>
              </w:tcPr>
            </w:tcPrChange>
          </w:tcPr>
          <w:p w14:paraId="2CE7C824" w14:textId="269F91B7" w:rsidR="0060718B" w:rsidRPr="0060718B" w:rsidRDefault="0060718B" w:rsidP="0060718B">
            <w:pPr>
              <w:spacing w:after="0"/>
              <w:jc w:val="right"/>
              <w:rPr>
                <w:color w:val="000000"/>
                <w:sz w:val="16"/>
                <w:szCs w:val="16"/>
                <w:rPrChange w:id="13834" w:author="Steve Barbeaux" w:date="2022-10-10T12:25:00Z">
                  <w:rPr>
                    <w:color w:val="000000"/>
                    <w:sz w:val="14"/>
                    <w:szCs w:val="14"/>
                  </w:rPr>
                </w:rPrChange>
              </w:rPr>
            </w:pPr>
            <w:ins w:id="13835" w:author="Steve Barbeaux" w:date="2022-10-10T12:23:00Z">
              <w:r w:rsidRPr="0060718B">
                <w:rPr>
                  <w:color w:val="000000"/>
                  <w:sz w:val="16"/>
                  <w:szCs w:val="16"/>
                  <w:rPrChange w:id="13836" w:author="Steve Barbeaux" w:date="2022-10-10T12:25:00Z">
                    <w:rPr>
                      <w:rFonts w:ascii="Calibri" w:hAnsi="Calibri" w:cs="Calibri"/>
                      <w:color w:val="000000"/>
                      <w:szCs w:val="22"/>
                    </w:rPr>
                  </w:rPrChange>
                </w:rPr>
                <w:t>0.68</w:t>
              </w:r>
            </w:ins>
            <w:del w:id="13837" w:author="Steve Barbeaux" w:date="2022-10-10T12:23:00Z">
              <w:r w:rsidRPr="0060718B" w:rsidDel="00FF3B86">
                <w:rPr>
                  <w:sz w:val="16"/>
                  <w:szCs w:val="16"/>
                  <w:rPrChange w:id="13838" w:author="Steve Barbeaux" w:date="2022-10-10T12:25:00Z">
                    <w:rPr>
                      <w:sz w:val="14"/>
                      <w:szCs w:val="14"/>
                    </w:rPr>
                  </w:rPrChange>
                </w:rPr>
                <w:delText>0.68</w:delText>
              </w:r>
            </w:del>
          </w:p>
        </w:tc>
        <w:tc>
          <w:tcPr>
            <w:tcW w:w="295" w:type="pct"/>
            <w:tcBorders>
              <w:top w:val="nil"/>
              <w:left w:val="nil"/>
              <w:bottom w:val="nil"/>
              <w:right w:val="nil"/>
            </w:tcBorders>
            <w:shd w:val="clear" w:color="auto" w:fill="auto"/>
            <w:noWrap/>
            <w:vAlign w:val="bottom"/>
            <w:hideMark/>
            <w:tcPrChange w:id="13839" w:author="Steve Barbeaux" w:date="2022-10-10T12:23:00Z">
              <w:tcPr>
                <w:tcW w:w="295" w:type="pct"/>
                <w:gridSpan w:val="2"/>
                <w:tcBorders>
                  <w:top w:val="nil"/>
                  <w:left w:val="nil"/>
                  <w:bottom w:val="nil"/>
                  <w:right w:val="nil"/>
                </w:tcBorders>
                <w:shd w:val="clear" w:color="auto" w:fill="auto"/>
                <w:noWrap/>
                <w:hideMark/>
              </w:tcPr>
            </w:tcPrChange>
          </w:tcPr>
          <w:p w14:paraId="52F5DE13" w14:textId="418318D6" w:rsidR="0060718B" w:rsidRPr="0060718B" w:rsidRDefault="0060718B" w:rsidP="0060718B">
            <w:pPr>
              <w:spacing w:after="0"/>
              <w:jc w:val="right"/>
              <w:rPr>
                <w:color w:val="000000"/>
                <w:sz w:val="16"/>
                <w:szCs w:val="16"/>
                <w:rPrChange w:id="13840" w:author="Steve Barbeaux" w:date="2022-10-10T12:25:00Z">
                  <w:rPr>
                    <w:color w:val="000000"/>
                    <w:sz w:val="14"/>
                    <w:szCs w:val="14"/>
                  </w:rPr>
                </w:rPrChange>
              </w:rPr>
            </w:pPr>
            <w:ins w:id="13841" w:author="Steve Barbeaux" w:date="2022-10-10T12:23:00Z">
              <w:r w:rsidRPr="0060718B">
                <w:rPr>
                  <w:color w:val="000000"/>
                  <w:sz w:val="16"/>
                  <w:szCs w:val="16"/>
                  <w:rPrChange w:id="13842" w:author="Steve Barbeaux" w:date="2022-10-10T12:25:00Z">
                    <w:rPr>
                      <w:rFonts w:ascii="Calibri" w:hAnsi="Calibri" w:cs="Calibri"/>
                      <w:color w:val="000000"/>
                      <w:szCs w:val="22"/>
                    </w:rPr>
                  </w:rPrChange>
                </w:rPr>
                <w:t>0.91</w:t>
              </w:r>
            </w:ins>
            <w:del w:id="13843" w:author="Steve Barbeaux" w:date="2022-10-10T12:23:00Z">
              <w:r w:rsidRPr="0060718B" w:rsidDel="00FF3B86">
                <w:rPr>
                  <w:sz w:val="16"/>
                  <w:szCs w:val="16"/>
                  <w:rPrChange w:id="13844" w:author="Steve Barbeaux" w:date="2022-10-10T12:25:00Z">
                    <w:rPr>
                      <w:sz w:val="14"/>
                      <w:szCs w:val="14"/>
                    </w:rPr>
                  </w:rPrChange>
                </w:rPr>
                <w:delText>0.91</w:delText>
              </w:r>
            </w:del>
          </w:p>
        </w:tc>
        <w:tc>
          <w:tcPr>
            <w:tcW w:w="295" w:type="pct"/>
            <w:tcBorders>
              <w:top w:val="nil"/>
              <w:left w:val="nil"/>
              <w:bottom w:val="nil"/>
              <w:right w:val="nil"/>
            </w:tcBorders>
            <w:shd w:val="clear" w:color="auto" w:fill="auto"/>
            <w:noWrap/>
            <w:vAlign w:val="bottom"/>
            <w:hideMark/>
            <w:tcPrChange w:id="13845" w:author="Steve Barbeaux" w:date="2022-10-10T12:23:00Z">
              <w:tcPr>
                <w:tcW w:w="295" w:type="pct"/>
                <w:gridSpan w:val="2"/>
                <w:tcBorders>
                  <w:top w:val="nil"/>
                  <w:left w:val="nil"/>
                  <w:bottom w:val="nil"/>
                  <w:right w:val="nil"/>
                </w:tcBorders>
                <w:shd w:val="clear" w:color="auto" w:fill="auto"/>
                <w:noWrap/>
                <w:hideMark/>
              </w:tcPr>
            </w:tcPrChange>
          </w:tcPr>
          <w:p w14:paraId="3D55664E" w14:textId="4386D920" w:rsidR="0060718B" w:rsidRPr="0060718B" w:rsidRDefault="0060718B" w:rsidP="0060718B">
            <w:pPr>
              <w:spacing w:after="0"/>
              <w:jc w:val="right"/>
              <w:rPr>
                <w:color w:val="000000"/>
                <w:sz w:val="16"/>
                <w:szCs w:val="16"/>
                <w:rPrChange w:id="13846" w:author="Steve Barbeaux" w:date="2022-10-10T12:25:00Z">
                  <w:rPr>
                    <w:color w:val="000000"/>
                    <w:sz w:val="14"/>
                    <w:szCs w:val="14"/>
                  </w:rPr>
                </w:rPrChange>
              </w:rPr>
            </w:pPr>
            <w:ins w:id="13847" w:author="Steve Barbeaux" w:date="2022-10-10T12:23:00Z">
              <w:r w:rsidRPr="0060718B">
                <w:rPr>
                  <w:color w:val="000000"/>
                  <w:sz w:val="16"/>
                  <w:szCs w:val="16"/>
                  <w:rPrChange w:id="13848" w:author="Steve Barbeaux" w:date="2022-10-10T12:25:00Z">
                    <w:rPr>
                      <w:rFonts w:ascii="Calibri" w:hAnsi="Calibri" w:cs="Calibri"/>
                      <w:color w:val="000000"/>
                      <w:szCs w:val="22"/>
                    </w:rPr>
                  </w:rPrChange>
                </w:rPr>
                <w:t>1.15</w:t>
              </w:r>
            </w:ins>
            <w:del w:id="13849" w:author="Steve Barbeaux" w:date="2022-10-10T12:23:00Z">
              <w:r w:rsidRPr="0060718B" w:rsidDel="00FF3B86">
                <w:rPr>
                  <w:sz w:val="16"/>
                  <w:szCs w:val="16"/>
                  <w:rPrChange w:id="13850" w:author="Steve Barbeaux" w:date="2022-10-10T12:25:00Z">
                    <w:rPr>
                      <w:sz w:val="14"/>
                      <w:szCs w:val="14"/>
                    </w:rPr>
                  </w:rPrChange>
                </w:rPr>
                <w:delText>1.14</w:delText>
              </w:r>
            </w:del>
          </w:p>
        </w:tc>
        <w:tc>
          <w:tcPr>
            <w:tcW w:w="295" w:type="pct"/>
            <w:tcBorders>
              <w:top w:val="nil"/>
              <w:left w:val="nil"/>
              <w:bottom w:val="nil"/>
              <w:right w:val="nil"/>
            </w:tcBorders>
            <w:shd w:val="clear" w:color="auto" w:fill="auto"/>
            <w:noWrap/>
            <w:vAlign w:val="bottom"/>
            <w:hideMark/>
            <w:tcPrChange w:id="13851" w:author="Steve Barbeaux" w:date="2022-10-10T12:23:00Z">
              <w:tcPr>
                <w:tcW w:w="295" w:type="pct"/>
                <w:gridSpan w:val="2"/>
                <w:tcBorders>
                  <w:top w:val="nil"/>
                  <w:left w:val="nil"/>
                  <w:bottom w:val="nil"/>
                  <w:right w:val="nil"/>
                </w:tcBorders>
                <w:shd w:val="clear" w:color="auto" w:fill="auto"/>
                <w:noWrap/>
                <w:hideMark/>
              </w:tcPr>
            </w:tcPrChange>
          </w:tcPr>
          <w:p w14:paraId="10428B4A" w14:textId="064F391C" w:rsidR="0060718B" w:rsidRPr="0060718B" w:rsidRDefault="0060718B" w:rsidP="0060718B">
            <w:pPr>
              <w:spacing w:after="0"/>
              <w:jc w:val="right"/>
              <w:rPr>
                <w:color w:val="000000"/>
                <w:sz w:val="16"/>
                <w:szCs w:val="16"/>
                <w:rPrChange w:id="13852" w:author="Steve Barbeaux" w:date="2022-10-10T12:25:00Z">
                  <w:rPr>
                    <w:color w:val="000000"/>
                    <w:sz w:val="14"/>
                    <w:szCs w:val="14"/>
                  </w:rPr>
                </w:rPrChange>
              </w:rPr>
            </w:pPr>
            <w:ins w:id="13853" w:author="Steve Barbeaux" w:date="2022-10-10T12:23:00Z">
              <w:r w:rsidRPr="0060718B">
                <w:rPr>
                  <w:color w:val="000000"/>
                  <w:sz w:val="16"/>
                  <w:szCs w:val="16"/>
                  <w:rPrChange w:id="13854" w:author="Steve Barbeaux" w:date="2022-10-10T12:25:00Z">
                    <w:rPr>
                      <w:rFonts w:ascii="Calibri" w:hAnsi="Calibri" w:cs="Calibri"/>
                      <w:color w:val="000000"/>
                      <w:szCs w:val="22"/>
                    </w:rPr>
                  </w:rPrChange>
                </w:rPr>
                <w:t>0.33</w:t>
              </w:r>
            </w:ins>
            <w:del w:id="13855" w:author="Steve Barbeaux" w:date="2022-10-10T12:23:00Z">
              <w:r w:rsidRPr="0060718B" w:rsidDel="00FF3B86">
                <w:rPr>
                  <w:sz w:val="16"/>
                  <w:szCs w:val="16"/>
                  <w:rPrChange w:id="13856" w:author="Steve Barbeaux" w:date="2022-10-10T12:25:00Z">
                    <w:rPr>
                      <w:sz w:val="14"/>
                      <w:szCs w:val="14"/>
                    </w:rPr>
                  </w:rPrChange>
                </w:rPr>
                <w:delText>0.32</w:delText>
              </w:r>
            </w:del>
          </w:p>
        </w:tc>
        <w:tc>
          <w:tcPr>
            <w:tcW w:w="295" w:type="pct"/>
            <w:tcBorders>
              <w:top w:val="nil"/>
              <w:left w:val="nil"/>
              <w:bottom w:val="nil"/>
              <w:right w:val="nil"/>
            </w:tcBorders>
            <w:shd w:val="clear" w:color="auto" w:fill="auto"/>
            <w:noWrap/>
            <w:vAlign w:val="bottom"/>
            <w:hideMark/>
            <w:tcPrChange w:id="13857" w:author="Steve Barbeaux" w:date="2022-10-10T12:23:00Z">
              <w:tcPr>
                <w:tcW w:w="295" w:type="pct"/>
                <w:tcBorders>
                  <w:top w:val="nil"/>
                  <w:left w:val="nil"/>
                  <w:bottom w:val="nil"/>
                  <w:right w:val="nil"/>
                </w:tcBorders>
                <w:shd w:val="clear" w:color="auto" w:fill="auto"/>
                <w:noWrap/>
                <w:hideMark/>
              </w:tcPr>
            </w:tcPrChange>
          </w:tcPr>
          <w:p w14:paraId="63E65E43" w14:textId="690B956F" w:rsidR="0060718B" w:rsidRPr="0060718B" w:rsidRDefault="0060718B" w:rsidP="0060718B">
            <w:pPr>
              <w:spacing w:after="0"/>
              <w:jc w:val="right"/>
              <w:rPr>
                <w:color w:val="000000"/>
                <w:sz w:val="16"/>
                <w:szCs w:val="16"/>
                <w:rPrChange w:id="13858" w:author="Steve Barbeaux" w:date="2022-10-10T12:25:00Z">
                  <w:rPr>
                    <w:color w:val="000000"/>
                    <w:sz w:val="14"/>
                    <w:szCs w:val="14"/>
                  </w:rPr>
                </w:rPrChange>
              </w:rPr>
            </w:pPr>
            <w:ins w:id="13859" w:author="Steve Barbeaux" w:date="2022-10-10T12:23:00Z">
              <w:r w:rsidRPr="0060718B">
                <w:rPr>
                  <w:color w:val="000000"/>
                  <w:sz w:val="16"/>
                  <w:szCs w:val="16"/>
                  <w:rPrChange w:id="13860" w:author="Steve Barbeaux" w:date="2022-10-10T12:25:00Z">
                    <w:rPr>
                      <w:rFonts w:ascii="Calibri" w:hAnsi="Calibri" w:cs="Calibri"/>
                      <w:color w:val="000000"/>
                      <w:szCs w:val="22"/>
                    </w:rPr>
                  </w:rPrChange>
                </w:rPr>
                <w:t>0.24</w:t>
              </w:r>
            </w:ins>
            <w:del w:id="13861" w:author="Steve Barbeaux" w:date="2022-10-10T12:23:00Z">
              <w:r w:rsidRPr="0060718B" w:rsidDel="00FF3B86">
                <w:rPr>
                  <w:sz w:val="16"/>
                  <w:szCs w:val="16"/>
                  <w:rPrChange w:id="13862" w:author="Steve Barbeaux" w:date="2022-10-10T12:25:00Z">
                    <w:rPr>
                      <w:sz w:val="14"/>
                      <w:szCs w:val="14"/>
                    </w:rPr>
                  </w:rPrChange>
                </w:rPr>
                <w:delText>0.24</w:delText>
              </w:r>
            </w:del>
          </w:p>
        </w:tc>
        <w:tc>
          <w:tcPr>
            <w:tcW w:w="295" w:type="pct"/>
            <w:tcBorders>
              <w:top w:val="nil"/>
              <w:left w:val="nil"/>
              <w:bottom w:val="nil"/>
              <w:right w:val="nil"/>
            </w:tcBorders>
            <w:shd w:val="clear" w:color="auto" w:fill="auto"/>
            <w:noWrap/>
            <w:vAlign w:val="bottom"/>
            <w:hideMark/>
            <w:tcPrChange w:id="13863" w:author="Steve Barbeaux" w:date="2022-10-10T12:23:00Z">
              <w:tcPr>
                <w:tcW w:w="295" w:type="pct"/>
                <w:gridSpan w:val="2"/>
                <w:tcBorders>
                  <w:top w:val="nil"/>
                  <w:left w:val="nil"/>
                  <w:bottom w:val="nil"/>
                  <w:right w:val="nil"/>
                </w:tcBorders>
                <w:shd w:val="clear" w:color="auto" w:fill="auto"/>
                <w:noWrap/>
                <w:hideMark/>
              </w:tcPr>
            </w:tcPrChange>
          </w:tcPr>
          <w:p w14:paraId="17BB1C04" w14:textId="0A1BA579" w:rsidR="0060718B" w:rsidRPr="0060718B" w:rsidRDefault="0060718B" w:rsidP="0060718B">
            <w:pPr>
              <w:spacing w:after="0"/>
              <w:jc w:val="right"/>
              <w:rPr>
                <w:color w:val="000000"/>
                <w:sz w:val="16"/>
                <w:szCs w:val="16"/>
                <w:rPrChange w:id="13864" w:author="Steve Barbeaux" w:date="2022-10-10T12:25:00Z">
                  <w:rPr>
                    <w:color w:val="000000"/>
                    <w:sz w:val="14"/>
                    <w:szCs w:val="14"/>
                  </w:rPr>
                </w:rPrChange>
              </w:rPr>
            </w:pPr>
            <w:ins w:id="13865" w:author="Steve Barbeaux" w:date="2022-10-10T12:23:00Z">
              <w:r w:rsidRPr="0060718B">
                <w:rPr>
                  <w:color w:val="000000"/>
                  <w:sz w:val="16"/>
                  <w:szCs w:val="16"/>
                  <w:rPrChange w:id="13866" w:author="Steve Barbeaux" w:date="2022-10-10T12:25:00Z">
                    <w:rPr>
                      <w:rFonts w:ascii="Calibri" w:hAnsi="Calibri" w:cs="Calibri"/>
                      <w:color w:val="000000"/>
                      <w:szCs w:val="22"/>
                    </w:rPr>
                  </w:rPrChange>
                </w:rPr>
                <w:t>1.99</w:t>
              </w:r>
            </w:ins>
            <w:del w:id="13867" w:author="Steve Barbeaux" w:date="2022-10-10T12:23:00Z">
              <w:r w:rsidRPr="0060718B" w:rsidDel="00FF3B86">
                <w:rPr>
                  <w:sz w:val="16"/>
                  <w:szCs w:val="16"/>
                  <w:rPrChange w:id="13868" w:author="Steve Barbeaux" w:date="2022-10-10T12:25:00Z">
                    <w:rPr>
                      <w:sz w:val="14"/>
                      <w:szCs w:val="14"/>
                    </w:rPr>
                  </w:rPrChange>
                </w:rPr>
                <w:delText>2.07</w:delText>
              </w:r>
            </w:del>
          </w:p>
        </w:tc>
        <w:tc>
          <w:tcPr>
            <w:tcW w:w="295" w:type="pct"/>
            <w:tcBorders>
              <w:top w:val="nil"/>
              <w:left w:val="nil"/>
              <w:bottom w:val="nil"/>
              <w:right w:val="nil"/>
            </w:tcBorders>
            <w:shd w:val="clear" w:color="auto" w:fill="auto"/>
            <w:noWrap/>
            <w:vAlign w:val="bottom"/>
            <w:hideMark/>
            <w:tcPrChange w:id="13869" w:author="Steve Barbeaux" w:date="2022-10-10T12:23:00Z">
              <w:tcPr>
                <w:tcW w:w="295" w:type="pct"/>
                <w:gridSpan w:val="2"/>
                <w:tcBorders>
                  <w:top w:val="nil"/>
                  <w:left w:val="nil"/>
                  <w:bottom w:val="nil"/>
                  <w:right w:val="nil"/>
                </w:tcBorders>
                <w:shd w:val="clear" w:color="auto" w:fill="auto"/>
                <w:noWrap/>
                <w:hideMark/>
              </w:tcPr>
            </w:tcPrChange>
          </w:tcPr>
          <w:p w14:paraId="002E799C" w14:textId="7C9CA02F" w:rsidR="0060718B" w:rsidRPr="0060718B" w:rsidRDefault="0060718B" w:rsidP="0060718B">
            <w:pPr>
              <w:spacing w:after="0"/>
              <w:jc w:val="right"/>
              <w:rPr>
                <w:color w:val="000000"/>
                <w:sz w:val="16"/>
                <w:szCs w:val="16"/>
                <w:vertAlign w:val="subscript"/>
                <w:rPrChange w:id="13870" w:author="Steve Barbeaux" w:date="2022-10-10T12:25:00Z">
                  <w:rPr>
                    <w:color w:val="000000"/>
                    <w:sz w:val="14"/>
                    <w:szCs w:val="14"/>
                    <w:vertAlign w:val="subscript"/>
                  </w:rPr>
                </w:rPrChange>
              </w:rPr>
            </w:pPr>
            <w:ins w:id="13871" w:author="Steve Barbeaux" w:date="2022-10-10T12:23:00Z">
              <w:r w:rsidRPr="0060718B">
                <w:rPr>
                  <w:color w:val="000000"/>
                  <w:sz w:val="16"/>
                  <w:szCs w:val="16"/>
                  <w:rPrChange w:id="13872" w:author="Steve Barbeaux" w:date="2022-10-10T12:25:00Z">
                    <w:rPr>
                      <w:rFonts w:ascii="Calibri" w:hAnsi="Calibri" w:cs="Calibri"/>
                      <w:color w:val="000000"/>
                      <w:szCs w:val="22"/>
                    </w:rPr>
                  </w:rPrChange>
                </w:rPr>
                <w:t>21.28</w:t>
              </w:r>
            </w:ins>
            <w:del w:id="13873" w:author="Steve Barbeaux" w:date="2022-10-10T12:23:00Z">
              <w:r w:rsidRPr="0060718B" w:rsidDel="00FF3B86">
                <w:rPr>
                  <w:sz w:val="16"/>
                  <w:szCs w:val="16"/>
                  <w:rPrChange w:id="13874" w:author="Steve Barbeaux" w:date="2022-10-10T12:25:00Z">
                    <w:rPr>
                      <w:sz w:val="14"/>
                      <w:szCs w:val="14"/>
                    </w:rPr>
                  </w:rPrChange>
                </w:rPr>
                <w:delText>21.29</w:delText>
              </w:r>
            </w:del>
          </w:p>
        </w:tc>
      </w:tr>
      <w:tr w:rsidR="0060718B" w:rsidRPr="000460A7" w14:paraId="02F37DDB" w14:textId="77777777" w:rsidTr="0060718B">
        <w:tblPrEx>
          <w:tblW w:w="5180" w:type="pct"/>
          <w:tblInd w:w="-90" w:type="dxa"/>
          <w:tblLayout w:type="fixed"/>
          <w:tblPrExChange w:id="13875" w:author="Steve Barbeaux" w:date="2022-10-10T12:23:00Z">
            <w:tblPrEx>
              <w:tblW w:w="5180" w:type="pct"/>
              <w:tblInd w:w="-90" w:type="dxa"/>
              <w:tblLayout w:type="fixed"/>
            </w:tblPrEx>
          </w:tblPrExChange>
        </w:tblPrEx>
        <w:trPr>
          <w:trPrChange w:id="13876"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3877" w:author="Steve Barbeaux" w:date="2022-10-10T12:23:00Z">
              <w:tcPr>
                <w:tcW w:w="279" w:type="pct"/>
                <w:tcBorders>
                  <w:top w:val="nil"/>
                  <w:left w:val="nil"/>
                  <w:bottom w:val="nil"/>
                  <w:right w:val="nil"/>
                </w:tcBorders>
                <w:shd w:val="clear" w:color="auto" w:fill="auto"/>
                <w:noWrap/>
                <w:vAlign w:val="bottom"/>
                <w:hideMark/>
              </w:tcPr>
            </w:tcPrChange>
          </w:tcPr>
          <w:p w14:paraId="09A4EEC3" w14:textId="289A0E99" w:rsidR="0060718B" w:rsidRPr="0060718B" w:rsidRDefault="0060718B" w:rsidP="0060718B">
            <w:pPr>
              <w:spacing w:after="0"/>
              <w:jc w:val="right"/>
              <w:rPr>
                <w:color w:val="000000"/>
                <w:sz w:val="16"/>
                <w:szCs w:val="16"/>
                <w:rPrChange w:id="13878" w:author="Steve Barbeaux" w:date="2022-10-10T12:25:00Z">
                  <w:rPr>
                    <w:color w:val="000000"/>
                    <w:sz w:val="14"/>
                    <w:szCs w:val="14"/>
                  </w:rPr>
                </w:rPrChange>
              </w:rPr>
            </w:pPr>
            <w:r w:rsidRPr="0060718B">
              <w:rPr>
                <w:sz w:val="16"/>
                <w:szCs w:val="16"/>
                <w:rPrChange w:id="13879" w:author="Steve Barbeaux" w:date="2022-10-10T12:25:00Z">
                  <w:rPr>
                    <w:sz w:val="14"/>
                    <w:szCs w:val="14"/>
                  </w:rPr>
                </w:rPrChange>
              </w:rPr>
              <w:t>1999</w:t>
            </w:r>
          </w:p>
        </w:tc>
        <w:tc>
          <w:tcPr>
            <w:tcW w:w="295" w:type="pct"/>
            <w:tcBorders>
              <w:top w:val="nil"/>
              <w:left w:val="nil"/>
              <w:bottom w:val="nil"/>
              <w:right w:val="nil"/>
            </w:tcBorders>
            <w:vAlign w:val="bottom"/>
            <w:tcPrChange w:id="13880" w:author="Steve Barbeaux" w:date="2022-10-10T12:23:00Z">
              <w:tcPr>
                <w:tcW w:w="295" w:type="pct"/>
                <w:gridSpan w:val="2"/>
                <w:tcBorders>
                  <w:top w:val="nil"/>
                  <w:left w:val="nil"/>
                  <w:bottom w:val="nil"/>
                  <w:right w:val="nil"/>
                </w:tcBorders>
              </w:tcPr>
            </w:tcPrChange>
          </w:tcPr>
          <w:p w14:paraId="17686872" w14:textId="412436AF" w:rsidR="0060718B" w:rsidRPr="0060718B" w:rsidRDefault="0060718B" w:rsidP="0060718B">
            <w:pPr>
              <w:spacing w:after="0"/>
              <w:jc w:val="right"/>
              <w:rPr>
                <w:sz w:val="16"/>
                <w:szCs w:val="16"/>
                <w:rPrChange w:id="13881" w:author="Steve Barbeaux" w:date="2022-10-10T12:25:00Z">
                  <w:rPr>
                    <w:sz w:val="14"/>
                    <w:szCs w:val="14"/>
                  </w:rPr>
                </w:rPrChange>
              </w:rPr>
            </w:pPr>
            <w:ins w:id="13882" w:author="Steve Barbeaux" w:date="2022-10-10T12:23:00Z">
              <w:r w:rsidRPr="0060718B">
                <w:rPr>
                  <w:color w:val="000000"/>
                  <w:sz w:val="16"/>
                  <w:szCs w:val="16"/>
                  <w:rPrChange w:id="13883" w:author="Steve Barbeaux" w:date="2022-10-10T12:25:00Z">
                    <w:rPr>
                      <w:rFonts w:ascii="Calibri" w:hAnsi="Calibri" w:cs="Calibri"/>
                      <w:color w:val="000000"/>
                      <w:szCs w:val="22"/>
                    </w:rPr>
                  </w:rPrChange>
                </w:rPr>
                <w:t>0.00</w:t>
              </w:r>
            </w:ins>
            <w:del w:id="13884" w:author="Steve Barbeaux" w:date="2022-10-10T12:23:00Z">
              <w:r w:rsidRPr="0060718B" w:rsidDel="00FF3B86">
                <w:rPr>
                  <w:sz w:val="16"/>
                  <w:szCs w:val="16"/>
                  <w:rPrChange w:id="13885" w:author="Steve Barbeaux" w:date="2022-10-10T12:25:00Z">
                    <w:rPr>
                      <w:sz w:val="14"/>
                      <w:szCs w:val="14"/>
                    </w:rPr>
                  </w:rPrChange>
                </w:rPr>
                <w:delText>0</w:delText>
              </w:r>
            </w:del>
          </w:p>
        </w:tc>
        <w:tc>
          <w:tcPr>
            <w:tcW w:w="295" w:type="pct"/>
            <w:tcBorders>
              <w:top w:val="nil"/>
              <w:left w:val="nil"/>
              <w:bottom w:val="nil"/>
              <w:right w:val="nil"/>
            </w:tcBorders>
            <w:shd w:val="clear" w:color="auto" w:fill="auto"/>
            <w:noWrap/>
            <w:vAlign w:val="bottom"/>
            <w:hideMark/>
            <w:tcPrChange w:id="13886" w:author="Steve Barbeaux" w:date="2022-10-10T12:23:00Z">
              <w:tcPr>
                <w:tcW w:w="295" w:type="pct"/>
                <w:gridSpan w:val="2"/>
                <w:tcBorders>
                  <w:top w:val="nil"/>
                  <w:left w:val="nil"/>
                  <w:bottom w:val="nil"/>
                  <w:right w:val="nil"/>
                </w:tcBorders>
                <w:shd w:val="clear" w:color="auto" w:fill="auto"/>
                <w:noWrap/>
                <w:hideMark/>
              </w:tcPr>
            </w:tcPrChange>
          </w:tcPr>
          <w:p w14:paraId="1B7B8C87" w14:textId="6DB84058" w:rsidR="0060718B" w:rsidRPr="0060718B" w:rsidRDefault="0060718B" w:rsidP="0060718B">
            <w:pPr>
              <w:spacing w:after="0"/>
              <w:jc w:val="right"/>
              <w:rPr>
                <w:color w:val="000000"/>
                <w:sz w:val="16"/>
                <w:szCs w:val="16"/>
                <w:rPrChange w:id="13887" w:author="Steve Barbeaux" w:date="2022-10-10T12:25:00Z">
                  <w:rPr>
                    <w:color w:val="000000"/>
                    <w:sz w:val="14"/>
                    <w:szCs w:val="14"/>
                  </w:rPr>
                </w:rPrChange>
              </w:rPr>
            </w:pPr>
            <w:ins w:id="13888" w:author="Steve Barbeaux" w:date="2022-10-10T12:23:00Z">
              <w:r w:rsidRPr="0060718B">
                <w:rPr>
                  <w:color w:val="000000"/>
                  <w:sz w:val="16"/>
                  <w:szCs w:val="16"/>
                  <w:rPrChange w:id="13889" w:author="Steve Barbeaux" w:date="2022-10-10T12:25:00Z">
                    <w:rPr>
                      <w:rFonts w:ascii="Calibri" w:hAnsi="Calibri" w:cs="Calibri"/>
                      <w:color w:val="000000"/>
                      <w:szCs w:val="22"/>
                    </w:rPr>
                  </w:rPrChange>
                </w:rPr>
                <w:t>0.01</w:t>
              </w:r>
            </w:ins>
            <w:del w:id="13890" w:author="Steve Barbeaux" w:date="2022-10-10T12:23:00Z">
              <w:r w:rsidRPr="0060718B" w:rsidDel="00FF3B86">
                <w:rPr>
                  <w:sz w:val="16"/>
                  <w:szCs w:val="16"/>
                  <w:rPrChange w:id="13891"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3892" w:author="Steve Barbeaux" w:date="2022-10-10T12:23:00Z">
              <w:tcPr>
                <w:tcW w:w="295" w:type="pct"/>
                <w:tcBorders>
                  <w:top w:val="nil"/>
                  <w:left w:val="nil"/>
                  <w:bottom w:val="nil"/>
                  <w:right w:val="nil"/>
                </w:tcBorders>
                <w:shd w:val="clear" w:color="auto" w:fill="auto"/>
                <w:noWrap/>
                <w:hideMark/>
              </w:tcPr>
            </w:tcPrChange>
          </w:tcPr>
          <w:p w14:paraId="6DCADC08" w14:textId="42EC01CE" w:rsidR="0060718B" w:rsidRPr="0060718B" w:rsidRDefault="0060718B" w:rsidP="0060718B">
            <w:pPr>
              <w:spacing w:after="0"/>
              <w:jc w:val="right"/>
              <w:rPr>
                <w:color w:val="000000"/>
                <w:sz w:val="16"/>
                <w:szCs w:val="16"/>
                <w:rPrChange w:id="13893" w:author="Steve Barbeaux" w:date="2022-10-10T12:25:00Z">
                  <w:rPr>
                    <w:color w:val="000000"/>
                    <w:sz w:val="14"/>
                    <w:szCs w:val="14"/>
                  </w:rPr>
                </w:rPrChange>
              </w:rPr>
            </w:pPr>
            <w:ins w:id="13894" w:author="Steve Barbeaux" w:date="2022-10-10T12:23:00Z">
              <w:r w:rsidRPr="0060718B">
                <w:rPr>
                  <w:color w:val="000000"/>
                  <w:sz w:val="16"/>
                  <w:szCs w:val="16"/>
                  <w:rPrChange w:id="13895" w:author="Steve Barbeaux" w:date="2022-10-10T12:25:00Z">
                    <w:rPr>
                      <w:rFonts w:ascii="Calibri" w:hAnsi="Calibri" w:cs="Calibri"/>
                      <w:color w:val="000000"/>
                      <w:szCs w:val="22"/>
                    </w:rPr>
                  </w:rPrChange>
                </w:rPr>
                <w:t>0.01</w:t>
              </w:r>
            </w:ins>
            <w:del w:id="13896" w:author="Steve Barbeaux" w:date="2022-10-10T12:23:00Z">
              <w:r w:rsidRPr="0060718B" w:rsidDel="00FF3B86">
                <w:rPr>
                  <w:sz w:val="16"/>
                  <w:szCs w:val="16"/>
                  <w:rPrChange w:id="13897"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3898" w:author="Steve Barbeaux" w:date="2022-10-10T12:23:00Z">
              <w:tcPr>
                <w:tcW w:w="295" w:type="pct"/>
                <w:gridSpan w:val="2"/>
                <w:tcBorders>
                  <w:top w:val="nil"/>
                  <w:left w:val="nil"/>
                  <w:bottom w:val="nil"/>
                  <w:right w:val="nil"/>
                </w:tcBorders>
                <w:shd w:val="clear" w:color="auto" w:fill="auto"/>
                <w:noWrap/>
                <w:hideMark/>
              </w:tcPr>
            </w:tcPrChange>
          </w:tcPr>
          <w:p w14:paraId="1A680BC8" w14:textId="7CFB0FAF" w:rsidR="0060718B" w:rsidRPr="0060718B" w:rsidRDefault="0060718B" w:rsidP="0060718B">
            <w:pPr>
              <w:spacing w:after="0"/>
              <w:jc w:val="right"/>
              <w:rPr>
                <w:color w:val="000000"/>
                <w:sz w:val="16"/>
                <w:szCs w:val="16"/>
                <w:rPrChange w:id="13899" w:author="Steve Barbeaux" w:date="2022-10-10T12:25:00Z">
                  <w:rPr>
                    <w:color w:val="000000"/>
                    <w:sz w:val="14"/>
                    <w:szCs w:val="14"/>
                  </w:rPr>
                </w:rPrChange>
              </w:rPr>
            </w:pPr>
            <w:ins w:id="13900" w:author="Steve Barbeaux" w:date="2022-10-10T12:23:00Z">
              <w:r w:rsidRPr="0060718B">
                <w:rPr>
                  <w:color w:val="000000"/>
                  <w:sz w:val="16"/>
                  <w:szCs w:val="16"/>
                  <w:rPrChange w:id="13901" w:author="Steve Barbeaux" w:date="2022-10-10T12:25:00Z">
                    <w:rPr>
                      <w:rFonts w:ascii="Calibri" w:hAnsi="Calibri" w:cs="Calibri"/>
                      <w:color w:val="000000"/>
                      <w:szCs w:val="22"/>
                    </w:rPr>
                  </w:rPrChange>
                </w:rPr>
                <w:t>0.04</w:t>
              </w:r>
            </w:ins>
            <w:del w:id="13902" w:author="Steve Barbeaux" w:date="2022-10-10T12:23:00Z">
              <w:r w:rsidRPr="0060718B" w:rsidDel="00FF3B86">
                <w:rPr>
                  <w:sz w:val="16"/>
                  <w:szCs w:val="16"/>
                  <w:rPrChange w:id="13903" w:author="Steve Barbeaux" w:date="2022-10-10T12:25:00Z">
                    <w:rPr>
                      <w:sz w:val="14"/>
                      <w:szCs w:val="14"/>
                    </w:rPr>
                  </w:rPrChange>
                </w:rPr>
                <w:delText>0.04</w:delText>
              </w:r>
            </w:del>
          </w:p>
        </w:tc>
        <w:tc>
          <w:tcPr>
            <w:tcW w:w="295" w:type="pct"/>
            <w:tcBorders>
              <w:top w:val="nil"/>
              <w:left w:val="nil"/>
              <w:bottom w:val="nil"/>
              <w:right w:val="nil"/>
            </w:tcBorders>
            <w:shd w:val="clear" w:color="auto" w:fill="auto"/>
            <w:noWrap/>
            <w:vAlign w:val="bottom"/>
            <w:hideMark/>
            <w:tcPrChange w:id="13904" w:author="Steve Barbeaux" w:date="2022-10-10T12:23:00Z">
              <w:tcPr>
                <w:tcW w:w="295" w:type="pct"/>
                <w:gridSpan w:val="2"/>
                <w:tcBorders>
                  <w:top w:val="nil"/>
                  <w:left w:val="nil"/>
                  <w:bottom w:val="nil"/>
                  <w:right w:val="nil"/>
                </w:tcBorders>
                <w:shd w:val="clear" w:color="auto" w:fill="auto"/>
                <w:noWrap/>
                <w:hideMark/>
              </w:tcPr>
            </w:tcPrChange>
          </w:tcPr>
          <w:p w14:paraId="2498A849" w14:textId="73B98693" w:rsidR="0060718B" w:rsidRPr="0060718B" w:rsidRDefault="0060718B" w:rsidP="0060718B">
            <w:pPr>
              <w:spacing w:after="0"/>
              <w:jc w:val="right"/>
              <w:rPr>
                <w:color w:val="000000"/>
                <w:sz w:val="16"/>
                <w:szCs w:val="16"/>
                <w:rPrChange w:id="13905" w:author="Steve Barbeaux" w:date="2022-10-10T12:25:00Z">
                  <w:rPr>
                    <w:color w:val="000000"/>
                    <w:sz w:val="14"/>
                    <w:szCs w:val="14"/>
                  </w:rPr>
                </w:rPrChange>
              </w:rPr>
            </w:pPr>
            <w:ins w:id="13906" w:author="Steve Barbeaux" w:date="2022-10-10T12:23:00Z">
              <w:r w:rsidRPr="0060718B">
                <w:rPr>
                  <w:color w:val="000000"/>
                  <w:sz w:val="16"/>
                  <w:szCs w:val="16"/>
                  <w:rPrChange w:id="13907" w:author="Steve Barbeaux" w:date="2022-10-10T12:25:00Z">
                    <w:rPr>
                      <w:rFonts w:ascii="Calibri" w:hAnsi="Calibri" w:cs="Calibri"/>
                      <w:color w:val="000000"/>
                      <w:szCs w:val="22"/>
                    </w:rPr>
                  </w:rPrChange>
                </w:rPr>
                <w:t>0.03</w:t>
              </w:r>
            </w:ins>
            <w:del w:id="13908" w:author="Steve Barbeaux" w:date="2022-10-10T12:23:00Z">
              <w:r w:rsidRPr="0060718B" w:rsidDel="00FF3B86">
                <w:rPr>
                  <w:sz w:val="16"/>
                  <w:szCs w:val="16"/>
                  <w:rPrChange w:id="13909"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hideMark/>
            <w:tcPrChange w:id="13910" w:author="Steve Barbeaux" w:date="2022-10-10T12:23:00Z">
              <w:tcPr>
                <w:tcW w:w="295" w:type="pct"/>
                <w:gridSpan w:val="2"/>
                <w:tcBorders>
                  <w:top w:val="nil"/>
                  <w:left w:val="nil"/>
                  <w:bottom w:val="nil"/>
                  <w:right w:val="nil"/>
                </w:tcBorders>
                <w:shd w:val="clear" w:color="auto" w:fill="auto"/>
                <w:noWrap/>
                <w:hideMark/>
              </w:tcPr>
            </w:tcPrChange>
          </w:tcPr>
          <w:p w14:paraId="0F7CCDF1" w14:textId="798B20F3" w:rsidR="0060718B" w:rsidRPr="0060718B" w:rsidRDefault="0060718B" w:rsidP="0060718B">
            <w:pPr>
              <w:spacing w:after="0"/>
              <w:jc w:val="right"/>
              <w:rPr>
                <w:color w:val="000000"/>
                <w:sz w:val="16"/>
                <w:szCs w:val="16"/>
                <w:rPrChange w:id="13911" w:author="Steve Barbeaux" w:date="2022-10-10T12:25:00Z">
                  <w:rPr>
                    <w:color w:val="000000"/>
                    <w:sz w:val="14"/>
                    <w:szCs w:val="14"/>
                  </w:rPr>
                </w:rPrChange>
              </w:rPr>
            </w:pPr>
            <w:ins w:id="13912" w:author="Steve Barbeaux" w:date="2022-10-10T12:23:00Z">
              <w:r w:rsidRPr="0060718B">
                <w:rPr>
                  <w:color w:val="000000"/>
                  <w:sz w:val="16"/>
                  <w:szCs w:val="16"/>
                  <w:rPrChange w:id="13913" w:author="Steve Barbeaux" w:date="2022-10-10T12:25:00Z">
                    <w:rPr>
                      <w:rFonts w:ascii="Calibri" w:hAnsi="Calibri" w:cs="Calibri"/>
                      <w:color w:val="000000"/>
                      <w:szCs w:val="22"/>
                    </w:rPr>
                  </w:rPrChange>
                </w:rPr>
                <w:t>0.20</w:t>
              </w:r>
            </w:ins>
            <w:del w:id="13914" w:author="Steve Barbeaux" w:date="2022-10-10T12:23:00Z">
              <w:r w:rsidRPr="0060718B" w:rsidDel="00FF3B86">
                <w:rPr>
                  <w:sz w:val="16"/>
                  <w:szCs w:val="16"/>
                  <w:rPrChange w:id="13915" w:author="Steve Barbeaux" w:date="2022-10-10T12:25:00Z">
                    <w:rPr>
                      <w:sz w:val="14"/>
                      <w:szCs w:val="14"/>
                    </w:rPr>
                  </w:rPrChange>
                </w:rPr>
                <w:delText>0.2</w:delText>
              </w:r>
            </w:del>
          </w:p>
        </w:tc>
        <w:tc>
          <w:tcPr>
            <w:tcW w:w="295" w:type="pct"/>
            <w:tcBorders>
              <w:top w:val="nil"/>
              <w:left w:val="nil"/>
              <w:bottom w:val="nil"/>
              <w:right w:val="nil"/>
            </w:tcBorders>
            <w:shd w:val="clear" w:color="auto" w:fill="auto"/>
            <w:noWrap/>
            <w:vAlign w:val="bottom"/>
            <w:hideMark/>
            <w:tcPrChange w:id="13916" w:author="Steve Barbeaux" w:date="2022-10-10T12:23:00Z">
              <w:tcPr>
                <w:tcW w:w="295" w:type="pct"/>
                <w:tcBorders>
                  <w:top w:val="nil"/>
                  <w:left w:val="nil"/>
                  <w:bottom w:val="nil"/>
                  <w:right w:val="nil"/>
                </w:tcBorders>
                <w:shd w:val="clear" w:color="auto" w:fill="auto"/>
                <w:noWrap/>
                <w:hideMark/>
              </w:tcPr>
            </w:tcPrChange>
          </w:tcPr>
          <w:p w14:paraId="41F54CB9" w14:textId="56A802A2" w:rsidR="0060718B" w:rsidRPr="0060718B" w:rsidRDefault="0060718B" w:rsidP="0060718B">
            <w:pPr>
              <w:spacing w:after="0"/>
              <w:jc w:val="right"/>
              <w:rPr>
                <w:color w:val="000000"/>
                <w:sz w:val="16"/>
                <w:szCs w:val="16"/>
                <w:rPrChange w:id="13917" w:author="Steve Barbeaux" w:date="2022-10-10T12:25:00Z">
                  <w:rPr>
                    <w:color w:val="000000"/>
                    <w:sz w:val="14"/>
                    <w:szCs w:val="14"/>
                  </w:rPr>
                </w:rPrChange>
              </w:rPr>
            </w:pPr>
            <w:ins w:id="13918" w:author="Steve Barbeaux" w:date="2022-10-10T12:23:00Z">
              <w:r w:rsidRPr="0060718B">
                <w:rPr>
                  <w:color w:val="000000"/>
                  <w:sz w:val="16"/>
                  <w:szCs w:val="16"/>
                  <w:rPrChange w:id="13919" w:author="Steve Barbeaux" w:date="2022-10-10T12:25:00Z">
                    <w:rPr>
                      <w:rFonts w:ascii="Calibri" w:hAnsi="Calibri" w:cs="Calibri"/>
                      <w:color w:val="000000"/>
                      <w:szCs w:val="22"/>
                    </w:rPr>
                  </w:rPrChange>
                </w:rPr>
                <w:t>0.08</w:t>
              </w:r>
            </w:ins>
            <w:del w:id="13920" w:author="Steve Barbeaux" w:date="2022-10-10T12:23:00Z">
              <w:r w:rsidRPr="0060718B" w:rsidDel="00FF3B86">
                <w:rPr>
                  <w:sz w:val="16"/>
                  <w:szCs w:val="16"/>
                  <w:rPrChange w:id="13921" w:author="Steve Barbeaux" w:date="2022-10-10T12:25:00Z">
                    <w:rPr>
                      <w:sz w:val="14"/>
                      <w:szCs w:val="14"/>
                    </w:rPr>
                  </w:rPrChange>
                </w:rPr>
                <w:delText>0.08</w:delText>
              </w:r>
            </w:del>
          </w:p>
        </w:tc>
        <w:tc>
          <w:tcPr>
            <w:tcW w:w="295" w:type="pct"/>
            <w:tcBorders>
              <w:top w:val="nil"/>
              <w:left w:val="nil"/>
              <w:bottom w:val="nil"/>
              <w:right w:val="nil"/>
            </w:tcBorders>
            <w:shd w:val="clear" w:color="auto" w:fill="auto"/>
            <w:noWrap/>
            <w:vAlign w:val="bottom"/>
            <w:hideMark/>
            <w:tcPrChange w:id="13922" w:author="Steve Barbeaux" w:date="2022-10-10T12:23:00Z">
              <w:tcPr>
                <w:tcW w:w="295" w:type="pct"/>
                <w:gridSpan w:val="2"/>
                <w:tcBorders>
                  <w:top w:val="nil"/>
                  <w:left w:val="nil"/>
                  <w:bottom w:val="nil"/>
                  <w:right w:val="nil"/>
                </w:tcBorders>
                <w:shd w:val="clear" w:color="auto" w:fill="auto"/>
                <w:noWrap/>
                <w:hideMark/>
              </w:tcPr>
            </w:tcPrChange>
          </w:tcPr>
          <w:p w14:paraId="7A8D3B8E" w14:textId="0E6B0B96" w:rsidR="0060718B" w:rsidRPr="0060718B" w:rsidRDefault="0060718B" w:rsidP="0060718B">
            <w:pPr>
              <w:spacing w:after="0"/>
              <w:jc w:val="right"/>
              <w:rPr>
                <w:color w:val="000000"/>
                <w:sz w:val="16"/>
                <w:szCs w:val="16"/>
                <w:rPrChange w:id="13923" w:author="Steve Barbeaux" w:date="2022-10-10T12:25:00Z">
                  <w:rPr>
                    <w:color w:val="000000"/>
                    <w:sz w:val="14"/>
                    <w:szCs w:val="14"/>
                  </w:rPr>
                </w:rPrChange>
              </w:rPr>
            </w:pPr>
            <w:ins w:id="13924" w:author="Steve Barbeaux" w:date="2022-10-10T12:23:00Z">
              <w:r w:rsidRPr="0060718B">
                <w:rPr>
                  <w:color w:val="000000"/>
                  <w:sz w:val="16"/>
                  <w:szCs w:val="16"/>
                  <w:rPrChange w:id="13925" w:author="Steve Barbeaux" w:date="2022-10-10T12:25:00Z">
                    <w:rPr>
                      <w:rFonts w:ascii="Calibri" w:hAnsi="Calibri" w:cs="Calibri"/>
                      <w:color w:val="000000"/>
                      <w:szCs w:val="22"/>
                    </w:rPr>
                  </w:rPrChange>
                </w:rPr>
                <w:t>0.07</w:t>
              </w:r>
            </w:ins>
            <w:del w:id="13926" w:author="Steve Barbeaux" w:date="2022-10-10T12:23:00Z">
              <w:r w:rsidRPr="0060718B" w:rsidDel="00FF3B86">
                <w:rPr>
                  <w:sz w:val="16"/>
                  <w:szCs w:val="16"/>
                  <w:rPrChange w:id="13927" w:author="Steve Barbeaux" w:date="2022-10-10T12:25:00Z">
                    <w:rPr>
                      <w:sz w:val="14"/>
                      <w:szCs w:val="14"/>
                    </w:rPr>
                  </w:rPrChange>
                </w:rPr>
                <w:delText>0.07</w:delText>
              </w:r>
            </w:del>
          </w:p>
        </w:tc>
        <w:tc>
          <w:tcPr>
            <w:tcW w:w="295" w:type="pct"/>
            <w:tcBorders>
              <w:top w:val="nil"/>
              <w:left w:val="nil"/>
              <w:bottom w:val="nil"/>
              <w:right w:val="nil"/>
            </w:tcBorders>
            <w:shd w:val="clear" w:color="auto" w:fill="auto"/>
            <w:noWrap/>
            <w:vAlign w:val="bottom"/>
            <w:hideMark/>
            <w:tcPrChange w:id="13928" w:author="Steve Barbeaux" w:date="2022-10-10T12:23:00Z">
              <w:tcPr>
                <w:tcW w:w="295" w:type="pct"/>
                <w:gridSpan w:val="2"/>
                <w:tcBorders>
                  <w:top w:val="nil"/>
                  <w:left w:val="nil"/>
                  <w:bottom w:val="nil"/>
                  <w:right w:val="nil"/>
                </w:tcBorders>
                <w:shd w:val="clear" w:color="auto" w:fill="auto"/>
                <w:noWrap/>
                <w:hideMark/>
              </w:tcPr>
            </w:tcPrChange>
          </w:tcPr>
          <w:p w14:paraId="1732BB70" w14:textId="3C5968B5" w:rsidR="0060718B" w:rsidRPr="0060718B" w:rsidRDefault="0060718B" w:rsidP="0060718B">
            <w:pPr>
              <w:spacing w:after="0"/>
              <w:jc w:val="right"/>
              <w:rPr>
                <w:color w:val="000000"/>
                <w:sz w:val="16"/>
                <w:szCs w:val="16"/>
                <w:rPrChange w:id="13929" w:author="Steve Barbeaux" w:date="2022-10-10T12:25:00Z">
                  <w:rPr>
                    <w:color w:val="000000"/>
                    <w:sz w:val="14"/>
                    <w:szCs w:val="14"/>
                  </w:rPr>
                </w:rPrChange>
              </w:rPr>
            </w:pPr>
            <w:ins w:id="13930" w:author="Steve Barbeaux" w:date="2022-10-10T12:23:00Z">
              <w:r w:rsidRPr="0060718B">
                <w:rPr>
                  <w:color w:val="000000"/>
                  <w:sz w:val="16"/>
                  <w:szCs w:val="16"/>
                  <w:rPrChange w:id="13931" w:author="Steve Barbeaux" w:date="2022-10-10T12:25:00Z">
                    <w:rPr>
                      <w:rFonts w:ascii="Calibri" w:hAnsi="Calibri" w:cs="Calibri"/>
                      <w:color w:val="000000"/>
                      <w:szCs w:val="22"/>
                    </w:rPr>
                  </w:rPrChange>
                </w:rPr>
                <w:t>0.03</w:t>
              </w:r>
            </w:ins>
            <w:del w:id="13932" w:author="Steve Barbeaux" w:date="2022-10-10T12:23:00Z">
              <w:r w:rsidRPr="0060718B" w:rsidDel="00FF3B86">
                <w:rPr>
                  <w:sz w:val="16"/>
                  <w:szCs w:val="16"/>
                  <w:rPrChange w:id="13933"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hideMark/>
            <w:tcPrChange w:id="13934" w:author="Steve Barbeaux" w:date="2022-10-10T12:23:00Z">
              <w:tcPr>
                <w:tcW w:w="295" w:type="pct"/>
                <w:tcBorders>
                  <w:top w:val="nil"/>
                  <w:left w:val="nil"/>
                  <w:bottom w:val="nil"/>
                  <w:right w:val="nil"/>
                </w:tcBorders>
                <w:shd w:val="clear" w:color="auto" w:fill="auto"/>
                <w:noWrap/>
                <w:hideMark/>
              </w:tcPr>
            </w:tcPrChange>
          </w:tcPr>
          <w:p w14:paraId="104D6D1D" w14:textId="63F2D1E1" w:rsidR="0060718B" w:rsidRPr="0060718B" w:rsidRDefault="0060718B" w:rsidP="0060718B">
            <w:pPr>
              <w:spacing w:after="0"/>
              <w:jc w:val="right"/>
              <w:rPr>
                <w:color w:val="000000"/>
                <w:sz w:val="16"/>
                <w:szCs w:val="16"/>
                <w:rPrChange w:id="13935" w:author="Steve Barbeaux" w:date="2022-10-10T12:25:00Z">
                  <w:rPr>
                    <w:color w:val="000000"/>
                    <w:sz w:val="14"/>
                    <w:szCs w:val="14"/>
                  </w:rPr>
                </w:rPrChange>
              </w:rPr>
            </w:pPr>
            <w:ins w:id="13936" w:author="Steve Barbeaux" w:date="2022-10-10T12:23:00Z">
              <w:r w:rsidRPr="0060718B">
                <w:rPr>
                  <w:color w:val="000000"/>
                  <w:sz w:val="16"/>
                  <w:szCs w:val="16"/>
                  <w:rPrChange w:id="13937" w:author="Steve Barbeaux" w:date="2022-10-10T12:25:00Z">
                    <w:rPr>
                      <w:rFonts w:ascii="Calibri" w:hAnsi="Calibri" w:cs="Calibri"/>
                      <w:color w:val="000000"/>
                      <w:szCs w:val="22"/>
                    </w:rPr>
                  </w:rPrChange>
                </w:rPr>
                <w:t>0.11</w:t>
              </w:r>
            </w:ins>
            <w:del w:id="13938" w:author="Steve Barbeaux" w:date="2022-10-10T12:23:00Z">
              <w:r w:rsidRPr="0060718B" w:rsidDel="00FF3B86">
                <w:rPr>
                  <w:sz w:val="16"/>
                  <w:szCs w:val="16"/>
                  <w:rPrChange w:id="13939" w:author="Steve Barbeaux" w:date="2022-10-10T12:25:00Z">
                    <w:rPr>
                      <w:sz w:val="14"/>
                      <w:szCs w:val="14"/>
                    </w:rPr>
                  </w:rPrChange>
                </w:rPr>
                <w:delText>0.11</w:delText>
              </w:r>
            </w:del>
          </w:p>
        </w:tc>
        <w:tc>
          <w:tcPr>
            <w:tcW w:w="295" w:type="pct"/>
            <w:tcBorders>
              <w:top w:val="nil"/>
              <w:left w:val="nil"/>
              <w:bottom w:val="nil"/>
              <w:right w:val="nil"/>
            </w:tcBorders>
            <w:shd w:val="clear" w:color="auto" w:fill="auto"/>
            <w:noWrap/>
            <w:vAlign w:val="bottom"/>
            <w:hideMark/>
            <w:tcPrChange w:id="13940" w:author="Steve Barbeaux" w:date="2022-10-10T12:23:00Z">
              <w:tcPr>
                <w:tcW w:w="295" w:type="pct"/>
                <w:gridSpan w:val="2"/>
                <w:tcBorders>
                  <w:top w:val="nil"/>
                  <w:left w:val="nil"/>
                  <w:bottom w:val="nil"/>
                  <w:right w:val="nil"/>
                </w:tcBorders>
                <w:shd w:val="clear" w:color="auto" w:fill="auto"/>
                <w:noWrap/>
                <w:hideMark/>
              </w:tcPr>
            </w:tcPrChange>
          </w:tcPr>
          <w:p w14:paraId="055FB892" w14:textId="154F79DC" w:rsidR="0060718B" w:rsidRPr="0060718B" w:rsidRDefault="0060718B" w:rsidP="0060718B">
            <w:pPr>
              <w:spacing w:after="0"/>
              <w:jc w:val="right"/>
              <w:rPr>
                <w:color w:val="000000"/>
                <w:sz w:val="16"/>
                <w:szCs w:val="16"/>
                <w:rPrChange w:id="13941" w:author="Steve Barbeaux" w:date="2022-10-10T12:25:00Z">
                  <w:rPr>
                    <w:color w:val="000000"/>
                    <w:sz w:val="14"/>
                    <w:szCs w:val="14"/>
                  </w:rPr>
                </w:rPrChange>
              </w:rPr>
            </w:pPr>
            <w:ins w:id="13942" w:author="Steve Barbeaux" w:date="2022-10-10T12:23:00Z">
              <w:r w:rsidRPr="0060718B">
                <w:rPr>
                  <w:color w:val="000000"/>
                  <w:sz w:val="16"/>
                  <w:szCs w:val="16"/>
                  <w:rPrChange w:id="13943" w:author="Steve Barbeaux" w:date="2022-10-10T12:25:00Z">
                    <w:rPr>
                      <w:rFonts w:ascii="Calibri" w:hAnsi="Calibri" w:cs="Calibri"/>
                      <w:color w:val="000000"/>
                      <w:szCs w:val="22"/>
                    </w:rPr>
                  </w:rPrChange>
                </w:rPr>
                <w:t>0.02</w:t>
              </w:r>
            </w:ins>
            <w:del w:id="13944" w:author="Steve Barbeaux" w:date="2022-10-10T12:23:00Z">
              <w:r w:rsidRPr="0060718B" w:rsidDel="00FF3B86">
                <w:rPr>
                  <w:sz w:val="16"/>
                  <w:szCs w:val="16"/>
                  <w:rPrChange w:id="13945" w:author="Steve Barbeaux" w:date="2022-10-10T12:25:00Z">
                    <w:rPr>
                      <w:sz w:val="14"/>
                      <w:szCs w:val="14"/>
                    </w:rPr>
                  </w:rPrChange>
                </w:rPr>
                <w:delText>0.02</w:delText>
              </w:r>
            </w:del>
          </w:p>
        </w:tc>
        <w:tc>
          <w:tcPr>
            <w:tcW w:w="295" w:type="pct"/>
            <w:tcBorders>
              <w:top w:val="nil"/>
              <w:left w:val="nil"/>
              <w:bottom w:val="nil"/>
              <w:right w:val="nil"/>
            </w:tcBorders>
            <w:shd w:val="clear" w:color="auto" w:fill="auto"/>
            <w:noWrap/>
            <w:vAlign w:val="bottom"/>
            <w:hideMark/>
            <w:tcPrChange w:id="13946" w:author="Steve Barbeaux" w:date="2022-10-10T12:23:00Z">
              <w:tcPr>
                <w:tcW w:w="295" w:type="pct"/>
                <w:gridSpan w:val="2"/>
                <w:tcBorders>
                  <w:top w:val="nil"/>
                  <w:left w:val="nil"/>
                  <w:bottom w:val="nil"/>
                  <w:right w:val="nil"/>
                </w:tcBorders>
                <w:shd w:val="clear" w:color="auto" w:fill="auto"/>
                <w:noWrap/>
                <w:hideMark/>
              </w:tcPr>
            </w:tcPrChange>
          </w:tcPr>
          <w:p w14:paraId="44387402" w14:textId="6F99C8B1" w:rsidR="0060718B" w:rsidRPr="0060718B" w:rsidRDefault="0060718B" w:rsidP="0060718B">
            <w:pPr>
              <w:spacing w:after="0"/>
              <w:jc w:val="right"/>
              <w:rPr>
                <w:color w:val="000000"/>
                <w:sz w:val="16"/>
                <w:szCs w:val="16"/>
                <w:rPrChange w:id="13947" w:author="Steve Barbeaux" w:date="2022-10-10T12:25:00Z">
                  <w:rPr>
                    <w:color w:val="000000"/>
                    <w:sz w:val="14"/>
                    <w:szCs w:val="14"/>
                  </w:rPr>
                </w:rPrChange>
              </w:rPr>
            </w:pPr>
            <w:ins w:id="13948" w:author="Steve Barbeaux" w:date="2022-10-10T12:23:00Z">
              <w:r w:rsidRPr="0060718B">
                <w:rPr>
                  <w:color w:val="000000"/>
                  <w:sz w:val="16"/>
                  <w:szCs w:val="16"/>
                  <w:rPrChange w:id="13949" w:author="Steve Barbeaux" w:date="2022-10-10T12:25:00Z">
                    <w:rPr>
                      <w:rFonts w:ascii="Calibri" w:hAnsi="Calibri" w:cs="Calibri"/>
                      <w:color w:val="000000"/>
                      <w:szCs w:val="22"/>
                    </w:rPr>
                  </w:rPrChange>
                </w:rPr>
                <w:t>0.02</w:t>
              </w:r>
            </w:ins>
            <w:del w:id="13950" w:author="Steve Barbeaux" w:date="2022-10-10T12:23:00Z">
              <w:r w:rsidRPr="0060718B" w:rsidDel="00FF3B86">
                <w:rPr>
                  <w:sz w:val="16"/>
                  <w:szCs w:val="16"/>
                  <w:rPrChange w:id="13951" w:author="Steve Barbeaux" w:date="2022-10-10T12:25:00Z">
                    <w:rPr>
                      <w:sz w:val="14"/>
                      <w:szCs w:val="14"/>
                    </w:rPr>
                  </w:rPrChange>
                </w:rPr>
                <w:delText>0.02</w:delText>
              </w:r>
            </w:del>
          </w:p>
        </w:tc>
        <w:tc>
          <w:tcPr>
            <w:tcW w:w="295" w:type="pct"/>
            <w:tcBorders>
              <w:top w:val="nil"/>
              <w:left w:val="nil"/>
              <w:bottom w:val="nil"/>
              <w:right w:val="nil"/>
            </w:tcBorders>
            <w:shd w:val="clear" w:color="auto" w:fill="auto"/>
            <w:noWrap/>
            <w:vAlign w:val="bottom"/>
            <w:hideMark/>
            <w:tcPrChange w:id="13952" w:author="Steve Barbeaux" w:date="2022-10-10T12:23:00Z">
              <w:tcPr>
                <w:tcW w:w="295" w:type="pct"/>
                <w:gridSpan w:val="2"/>
                <w:tcBorders>
                  <w:top w:val="nil"/>
                  <w:left w:val="nil"/>
                  <w:bottom w:val="nil"/>
                  <w:right w:val="nil"/>
                </w:tcBorders>
                <w:shd w:val="clear" w:color="auto" w:fill="auto"/>
                <w:noWrap/>
                <w:hideMark/>
              </w:tcPr>
            </w:tcPrChange>
          </w:tcPr>
          <w:p w14:paraId="44C748B1" w14:textId="346A37C5" w:rsidR="0060718B" w:rsidRPr="0060718B" w:rsidRDefault="0060718B" w:rsidP="0060718B">
            <w:pPr>
              <w:spacing w:after="0"/>
              <w:jc w:val="right"/>
              <w:rPr>
                <w:color w:val="000000"/>
                <w:sz w:val="16"/>
                <w:szCs w:val="16"/>
                <w:rPrChange w:id="13953" w:author="Steve Barbeaux" w:date="2022-10-10T12:25:00Z">
                  <w:rPr>
                    <w:color w:val="000000"/>
                    <w:sz w:val="14"/>
                    <w:szCs w:val="14"/>
                  </w:rPr>
                </w:rPrChange>
              </w:rPr>
            </w:pPr>
            <w:ins w:id="13954" w:author="Steve Barbeaux" w:date="2022-10-10T12:23:00Z">
              <w:r w:rsidRPr="0060718B">
                <w:rPr>
                  <w:color w:val="000000"/>
                  <w:sz w:val="16"/>
                  <w:szCs w:val="16"/>
                  <w:rPrChange w:id="13955" w:author="Steve Barbeaux" w:date="2022-10-10T12:25:00Z">
                    <w:rPr>
                      <w:rFonts w:ascii="Calibri" w:hAnsi="Calibri" w:cs="Calibri"/>
                      <w:color w:val="000000"/>
                      <w:szCs w:val="22"/>
                    </w:rPr>
                  </w:rPrChange>
                </w:rPr>
                <w:t>0.03</w:t>
              </w:r>
            </w:ins>
            <w:del w:id="13956" w:author="Steve Barbeaux" w:date="2022-10-10T12:23:00Z">
              <w:r w:rsidRPr="0060718B" w:rsidDel="00FF3B86">
                <w:rPr>
                  <w:sz w:val="16"/>
                  <w:szCs w:val="16"/>
                  <w:rPrChange w:id="13957"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hideMark/>
            <w:tcPrChange w:id="13958" w:author="Steve Barbeaux" w:date="2022-10-10T12:23:00Z">
              <w:tcPr>
                <w:tcW w:w="295" w:type="pct"/>
                <w:tcBorders>
                  <w:top w:val="nil"/>
                  <w:left w:val="nil"/>
                  <w:bottom w:val="nil"/>
                  <w:right w:val="nil"/>
                </w:tcBorders>
                <w:shd w:val="clear" w:color="auto" w:fill="auto"/>
                <w:noWrap/>
                <w:hideMark/>
              </w:tcPr>
            </w:tcPrChange>
          </w:tcPr>
          <w:p w14:paraId="2C3C9195" w14:textId="5D0E6B4C" w:rsidR="0060718B" w:rsidRPr="0060718B" w:rsidRDefault="0060718B" w:rsidP="0060718B">
            <w:pPr>
              <w:spacing w:after="0"/>
              <w:jc w:val="right"/>
              <w:rPr>
                <w:color w:val="000000"/>
                <w:sz w:val="16"/>
                <w:szCs w:val="16"/>
                <w:rPrChange w:id="13959" w:author="Steve Barbeaux" w:date="2022-10-10T12:25:00Z">
                  <w:rPr>
                    <w:color w:val="000000"/>
                    <w:sz w:val="14"/>
                    <w:szCs w:val="14"/>
                  </w:rPr>
                </w:rPrChange>
              </w:rPr>
            </w:pPr>
            <w:ins w:id="13960" w:author="Steve Barbeaux" w:date="2022-10-10T12:23:00Z">
              <w:r w:rsidRPr="0060718B">
                <w:rPr>
                  <w:color w:val="000000"/>
                  <w:sz w:val="16"/>
                  <w:szCs w:val="16"/>
                  <w:rPrChange w:id="13961" w:author="Steve Barbeaux" w:date="2022-10-10T12:25:00Z">
                    <w:rPr>
                      <w:rFonts w:ascii="Calibri" w:hAnsi="Calibri" w:cs="Calibri"/>
                      <w:color w:val="000000"/>
                      <w:szCs w:val="22"/>
                    </w:rPr>
                  </w:rPrChange>
                </w:rPr>
                <w:t>0.01</w:t>
              </w:r>
            </w:ins>
            <w:del w:id="13962" w:author="Steve Barbeaux" w:date="2022-10-10T12:23:00Z">
              <w:r w:rsidRPr="0060718B" w:rsidDel="00FF3B86">
                <w:rPr>
                  <w:sz w:val="16"/>
                  <w:szCs w:val="16"/>
                  <w:rPrChange w:id="13963"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3964" w:author="Steve Barbeaux" w:date="2022-10-10T12:23:00Z">
              <w:tcPr>
                <w:tcW w:w="295" w:type="pct"/>
                <w:gridSpan w:val="2"/>
                <w:tcBorders>
                  <w:top w:val="nil"/>
                  <w:left w:val="nil"/>
                  <w:bottom w:val="nil"/>
                  <w:right w:val="nil"/>
                </w:tcBorders>
                <w:shd w:val="clear" w:color="auto" w:fill="auto"/>
                <w:noWrap/>
                <w:hideMark/>
              </w:tcPr>
            </w:tcPrChange>
          </w:tcPr>
          <w:p w14:paraId="2AA9CE75" w14:textId="1AF703A7" w:rsidR="0060718B" w:rsidRPr="0060718B" w:rsidRDefault="0060718B" w:rsidP="0060718B">
            <w:pPr>
              <w:spacing w:after="0"/>
              <w:jc w:val="right"/>
              <w:rPr>
                <w:color w:val="000000"/>
                <w:sz w:val="16"/>
                <w:szCs w:val="16"/>
                <w:rPrChange w:id="13965" w:author="Steve Barbeaux" w:date="2022-10-10T12:25:00Z">
                  <w:rPr>
                    <w:color w:val="000000"/>
                    <w:sz w:val="14"/>
                    <w:szCs w:val="14"/>
                  </w:rPr>
                </w:rPrChange>
              </w:rPr>
            </w:pPr>
            <w:ins w:id="13966" w:author="Steve Barbeaux" w:date="2022-10-10T12:23:00Z">
              <w:r w:rsidRPr="0060718B">
                <w:rPr>
                  <w:color w:val="000000"/>
                  <w:sz w:val="16"/>
                  <w:szCs w:val="16"/>
                  <w:rPrChange w:id="13967" w:author="Steve Barbeaux" w:date="2022-10-10T12:25:00Z">
                    <w:rPr>
                      <w:rFonts w:ascii="Calibri" w:hAnsi="Calibri" w:cs="Calibri"/>
                      <w:color w:val="000000"/>
                      <w:szCs w:val="22"/>
                    </w:rPr>
                  </w:rPrChange>
                </w:rPr>
                <w:t>0.06</w:t>
              </w:r>
            </w:ins>
            <w:del w:id="13968" w:author="Steve Barbeaux" w:date="2022-10-10T12:23:00Z">
              <w:r w:rsidRPr="0060718B" w:rsidDel="00FF3B86">
                <w:rPr>
                  <w:sz w:val="16"/>
                  <w:szCs w:val="16"/>
                  <w:rPrChange w:id="13969" w:author="Steve Barbeaux" w:date="2022-10-10T12:25:00Z">
                    <w:rPr>
                      <w:sz w:val="14"/>
                      <w:szCs w:val="14"/>
                    </w:rPr>
                  </w:rPrChange>
                </w:rPr>
                <w:delText>0.06</w:delText>
              </w:r>
            </w:del>
          </w:p>
        </w:tc>
        <w:tc>
          <w:tcPr>
            <w:tcW w:w="295" w:type="pct"/>
            <w:tcBorders>
              <w:top w:val="nil"/>
              <w:left w:val="nil"/>
              <w:bottom w:val="nil"/>
              <w:right w:val="nil"/>
            </w:tcBorders>
            <w:shd w:val="clear" w:color="auto" w:fill="auto"/>
            <w:noWrap/>
            <w:vAlign w:val="bottom"/>
            <w:hideMark/>
            <w:tcPrChange w:id="13970" w:author="Steve Barbeaux" w:date="2022-10-10T12:23:00Z">
              <w:tcPr>
                <w:tcW w:w="295" w:type="pct"/>
                <w:gridSpan w:val="2"/>
                <w:tcBorders>
                  <w:top w:val="nil"/>
                  <w:left w:val="nil"/>
                  <w:bottom w:val="nil"/>
                  <w:right w:val="nil"/>
                </w:tcBorders>
                <w:shd w:val="clear" w:color="auto" w:fill="auto"/>
                <w:noWrap/>
                <w:hideMark/>
              </w:tcPr>
            </w:tcPrChange>
          </w:tcPr>
          <w:p w14:paraId="4F62235D" w14:textId="5945F632" w:rsidR="0060718B" w:rsidRPr="0060718B" w:rsidRDefault="0060718B" w:rsidP="0060718B">
            <w:pPr>
              <w:spacing w:after="0"/>
              <w:jc w:val="right"/>
              <w:rPr>
                <w:color w:val="000000"/>
                <w:sz w:val="16"/>
                <w:szCs w:val="16"/>
                <w:vertAlign w:val="subscript"/>
                <w:rPrChange w:id="13971" w:author="Steve Barbeaux" w:date="2022-10-10T12:25:00Z">
                  <w:rPr>
                    <w:color w:val="000000"/>
                    <w:sz w:val="14"/>
                    <w:szCs w:val="14"/>
                    <w:vertAlign w:val="subscript"/>
                  </w:rPr>
                </w:rPrChange>
              </w:rPr>
            </w:pPr>
            <w:ins w:id="13972" w:author="Steve Barbeaux" w:date="2022-10-10T12:23:00Z">
              <w:r w:rsidRPr="0060718B">
                <w:rPr>
                  <w:color w:val="000000"/>
                  <w:sz w:val="16"/>
                  <w:szCs w:val="16"/>
                  <w:rPrChange w:id="13973" w:author="Steve Barbeaux" w:date="2022-10-10T12:25:00Z">
                    <w:rPr>
                      <w:rFonts w:ascii="Calibri" w:hAnsi="Calibri" w:cs="Calibri"/>
                      <w:color w:val="000000"/>
                      <w:szCs w:val="22"/>
                    </w:rPr>
                  </w:rPrChange>
                </w:rPr>
                <w:t>0.72</w:t>
              </w:r>
            </w:ins>
            <w:del w:id="13974" w:author="Steve Barbeaux" w:date="2022-10-10T12:23:00Z">
              <w:r w:rsidRPr="0060718B" w:rsidDel="00FF3B86">
                <w:rPr>
                  <w:sz w:val="16"/>
                  <w:szCs w:val="16"/>
                  <w:rPrChange w:id="13975" w:author="Steve Barbeaux" w:date="2022-10-10T12:25:00Z">
                    <w:rPr>
                      <w:sz w:val="14"/>
                      <w:szCs w:val="14"/>
                    </w:rPr>
                  </w:rPrChange>
                </w:rPr>
                <w:delText>0.72</w:delText>
              </w:r>
            </w:del>
          </w:p>
        </w:tc>
      </w:tr>
      <w:tr w:rsidR="0060718B" w:rsidRPr="000460A7" w14:paraId="06E99E73" w14:textId="77777777" w:rsidTr="0060718B">
        <w:tblPrEx>
          <w:tblW w:w="5180" w:type="pct"/>
          <w:tblInd w:w="-90" w:type="dxa"/>
          <w:tblLayout w:type="fixed"/>
          <w:tblPrExChange w:id="13976" w:author="Steve Barbeaux" w:date="2022-10-10T12:23:00Z">
            <w:tblPrEx>
              <w:tblW w:w="5180" w:type="pct"/>
              <w:tblInd w:w="-90" w:type="dxa"/>
              <w:tblLayout w:type="fixed"/>
            </w:tblPrEx>
          </w:tblPrExChange>
        </w:tblPrEx>
        <w:trPr>
          <w:trPrChange w:id="13977"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3978" w:author="Steve Barbeaux" w:date="2022-10-10T12:23:00Z">
              <w:tcPr>
                <w:tcW w:w="279" w:type="pct"/>
                <w:tcBorders>
                  <w:top w:val="nil"/>
                  <w:left w:val="nil"/>
                  <w:bottom w:val="nil"/>
                  <w:right w:val="nil"/>
                </w:tcBorders>
                <w:shd w:val="clear" w:color="auto" w:fill="auto"/>
                <w:noWrap/>
                <w:vAlign w:val="bottom"/>
                <w:hideMark/>
              </w:tcPr>
            </w:tcPrChange>
          </w:tcPr>
          <w:p w14:paraId="522FF095" w14:textId="3BAD36CD" w:rsidR="0060718B" w:rsidRPr="0060718B" w:rsidRDefault="0060718B" w:rsidP="0060718B">
            <w:pPr>
              <w:spacing w:after="0"/>
              <w:jc w:val="right"/>
              <w:rPr>
                <w:color w:val="000000"/>
                <w:sz w:val="16"/>
                <w:szCs w:val="16"/>
                <w:rPrChange w:id="13979" w:author="Steve Barbeaux" w:date="2022-10-10T12:25:00Z">
                  <w:rPr>
                    <w:color w:val="000000"/>
                    <w:sz w:val="14"/>
                    <w:szCs w:val="14"/>
                  </w:rPr>
                </w:rPrChange>
              </w:rPr>
            </w:pPr>
            <w:r w:rsidRPr="0060718B">
              <w:rPr>
                <w:sz w:val="16"/>
                <w:szCs w:val="16"/>
                <w:rPrChange w:id="13980" w:author="Steve Barbeaux" w:date="2022-10-10T12:25:00Z">
                  <w:rPr>
                    <w:sz w:val="14"/>
                    <w:szCs w:val="14"/>
                  </w:rPr>
                </w:rPrChange>
              </w:rPr>
              <w:t>2000</w:t>
            </w:r>
          </w:p>
        </w:tc>
        <w:tc>
          <w:tcPr>
            <w:tcW w:w="295" w:type="pct"/>
            <w:tcBorders>
              <w:top w:val="nil"/>
              <w:left w:val="nil"/>
              <w:bottom w:val="nil"/>
              <w:right w:val="nil"/>
            </w:tcBorders>
            <w:vAlign w:val="bottom"/>
            <w:tcPrChange w:id="13981" w:author="Steve Barbeaux" w:date="2022-10-10T12:23:00Z">
              <w:tcPr>
                <w:tcW w:w="295" w:type="pct"/>
                <w:gridSpan w:val="2"/>
                <w:tcBorders>
                  <w:top w:val="nil"/>
                  <w:left w:val="nil"/>
                  <w:bottom w:val="nil"/>
                  <w:right w:val="nil"/>
                </w:tcBorders>
              </w:tcPr>
            </w:tcPrChange>
          </w:tcPr>
          <w:p w14:paraId="142D5C8D" w14:textId="419C788D" w:rsidR="0060718B" w:rsidRPr="0060718B" w:rsidRDefault="0060718B" w:rsidP="0060718B">
            <w:pPr>
              <w:spacing w:after="0"/>
              <w:jc w:val="right"/>
              <w:rPr>
                <w:sz w:val="16"/>
                <w:szCs w:val="16"/>
                <w:rPrChange w:id="13982" w:author="Steve Barbeaux" w:date="2022-10-10T12:25:00Z">
                  <w:rPr>
                    <w:sz w:val="14"/>
                    <w:szCs w:val="14"/>
                  </w:rPr>
                </w:rPrChange>
              </w:rPr>
            </w:pPr>
            <w:ins w:id="13983" w:author="Steve Barbeaux" w:date="2022-10-10T12:23:00Z">
              <w:r w:rsidRPr="0060718B">
                <w:rPr>
                  <w:color w:val="000000"/>
                  <w:sz w:val="16"/>
                  <w:szCs w:val="16"/>
                  <w:rPrChange w:id="13984" w:author="Steve Barbeaux" w:date="2022-10-10T12:25:00Z">
                    <w:rPr>
                      <w:rFonts w:ascii="Calibri" w:hAnsi="Calibri" w:cs="Calibri"/>
                      <w:color w:val="000000"/>
                      <w:szCs w:val="22"/>
                    </w:rPr>
                  </w:rPrChange>
                </w:rPr>
                <w:t>0.01</w:t>
              </w:r>
            </w:ins>
            <w:del w:id="13985" w:author="Steve Barbeaux" w:date="2022-10-10T12:23:00Z">
              <w:r w:rsidRPr="0060718B" w:rsidDel="00FF3B86">
                <w:rPr>
                  <w:sz w:val="16"/>
                  <w:szCs w:val="16"/>
                  <w:rPrChange w:id="13986"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3987" w:author="Steve Barbeaux" w:date="2022-10-10T12:23:00Z">
              <w:tcPr>
                <w:tcW w:w="295" w:type="pct"/>
                <w:gridSpan w:val="2"/>
                <w:tcBorders>
                  <w:top w:val="nil"/>
                  <w:left w:val="nil"/>
                  <w:bottom w:val="nil"/>
                  <w:right w:val="nil"/>
                </w:tcBorders>
                <w:shd w:val="clear" w:color="auto" w:fill="auto"/>
                <w:noWrap/>
                <w:hideMark/>
              </w:tcPr>
            </w:tcPrChange>
          </w:tcPr>
          <w:p w14:paraId="2B443E3A" w14:textId="0F3BBF98" w:rsidR="0060718B" w:rsidRPr="0060718B" w:rsidRDefault="0060718B" w:rsidP="0060718B">
            <w:pPr>
              <w:spacing w:after="0"/>
              <w:jc w:val="right"/>
              <w:rPr>
                <w:color w:val="000000"/>
                <w:sz w:val="16"/>
                <w:szCs w:val="16"/>
                <w:rPrChange w:id="13988" w:author="Steve Barbeaux" w:date="2022-10-10T12:25:00Z">
                  <w:rPr>
                    <w:color w:val="000000"/>
                    <w:sz w:val="14"/>
                    <w:szCs w:val="14"/>
                  </w:rPr>
                </w:rPrChange>
              </w:rPr>
            </w:pPr>
            <w:ins w:id="13989" w:author="Steve Barbeaux" w:date="2022-10-10T12:23:00Z">
              <w:r w:rsidRPr="0060718B">
                <w:rPr>
                  <w:color w:val="000000"/>
                  <w:sz w:val="16"/>
                  <w:szCs w:val="16"/>
                  <w:rPrChange w:id="13990" w:author="Steve Barbeaux" w:date="2022-10-10T12:25:00Z">
                    <w:rPr>
                      <w:rFonts w:ascii="Calibri" w:hAnsi="Calibri" w:cs="Calibri"/>
                      <w:color w:val="000000"/>
                      <w:szCs w:val="22"/>
                    </w:rPr>
                  </w:rPrChange>
                </w:rPr>
                <w:t>0.01</w:t>
              </w:r>
            </w:ins>
            <w:del w:id="13991" w:author="Steve Barbeaux" w:date="2022-10-10T12:23:00Z">
              <w:r w:rsidRPr="0060718B" w:rsidDel="00FF3B86">
                <w:rPr>
                  <w:sz w:val="16"/>
                  <w:szCs w:val="16"/>
                  <w:rPrChange w:id="13992"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3993" w:author="Steve Barbeaux" w:date="2022-10-10T12:23:00Z">
              <w:tcPr>
                <w:tcW w:w="295" w:type="pct"/>
                <w:tcBorders>
                  <w:top w:val="nil"/>
                  <w:left w:val="nil"/>
                  <w:bottom w:val="nil"/>
                  <w:right w:val="nil"/>
                </w:tcBorders>
                <w:shd w:val="clear" w:color="auto" w:fill="auto"/>
                <w:noWrap/>
                <w:hideMark/>
              </w:tcPr>
            </w:tcPrChange>
          </w:tcPr>
          <w:p w14:paraId="741408F7" w14:textId="50E16701" w:rsidR="0060718B" w:rsidRPr="0060718B" w:rsidRDefault="0060718B" w:rsidP="0060718B">
            <w:pPr>
              <w:spacing w:after="0"/>
              <w:jc w:val="right"/>
              <w:rPr>
                <w:color w:val="000000"/>
                <w:sz w:val="16"/>
                <w:szCs w:val="16"/>
                <w:rPrChange w:id="13994" w:author="Steve Barbeaux" w:date="2022-10-10T12:25:00Z">
                  <w:rPr>
                    <w:color w:val="000000"/>
                    <w:sz w:val="14"/>
                    <w:szCs w:val="14"/>
                  </w:rPr>
                </w:rPrChange>
              </w:rPr>
            </w:pPr>
            <w:ins w:id="13995" w:author="Steve Barbeaux" w:date="2022-10-10T12:23:00Z">
              <w:r w:rsidRPr="0060718B">
                <w:rPr>
                  <w:color w:val="000000"/>
                  <w:sz w:val="16"/>
                  <w:szCs w:val="16"/>
                  <w:rPrChange w:id="13996" w:author="Steve Barbeaux" w:date="2022-10-10T12:25:00Z">
                    <w:rPr>
                      <w:rFonts w:ascii="Calibri" w:hAnsi="Calibri" w:cs="Calibri"/>
                      <w:color w:val="000000"/>
                      <w:szCs w:val="22"/>
                    </w:rPr>
                  </w:rPrChange>
                </w:rPr>
                <w:t>0.01</w:t>
              </w:r>
            </w:ins>
            <w:del w:id="13997" w:author="Steve Barbeaux" w:date="2022-10-10T12:23:00Z">
              <w:r w:rsidRPr="0060718B" w:rsidDel="00FF3B86">
                <w:rPr>
                  <w:sz w:val="16"/>
                  <w:szCs w:val="16"/>
                  <w:rPrChange w:id="13998"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3999" w:author="Steve Barbeaux" w:date="2022-10-10T12:23:00Z">
              <w:tcPr>
                <w:tcW w:w="295" w:type="pct"/>
                <w:gridSpan w:val="2"/>
                <w:tcBorders>
                  <w:top w:val="nil"/>
                  <w:left w:val="nil"/>
                  <w:bottom w:val="nil"/>
                  <w:right w:val="nil"/>
                </w:tcBorders>
                <w:shd w:val="clear" w:color="auto" w:fill="auto"/>
                <w:noWrap/>
                <w:hideMark/>
              </w:tcPr>
            </w:tcPrChange>
          </w:tcPr>
          <w:p w14:paraId="3FA8DA06" w14:textId="209609C6" w:rsidR="0060718B" w:rsidRPr="0060718B" w:rsidRDefault="0060718B" w:rsidP="0060718B">
            <w:pPr>
              <w:spacing w:after="0"/>
              <w:jc w:val="right"/>
              <w:rPr>
                <w:color w:val="000000"/>
                <w:sz w:val="16"/>
                <w:szCs w:val="16"/>
                <w:rPrChange w:id="14000" w:author="Steve Barbeaux" w:date="2022-10-10T12:25:00Z">
                  <w:rPr>
                    <w:color w:val="000000"/>
                    <w:sz w:val="14"/>
                    <w:szCs w:val="14"/>
                  </w:rPr>
                </w:rPrChange>
              </w:rPr>
            </w:pPr>
            <w:ins w:id="14001" w:author="Steve Barbeaux" w:date="2022-10-10T12:23:00Z">
              <w:r w:rsidRPr="0060718B">
                <w:rPr>
                  <w:color w:val="000000"/>
                  <w:sz w:val="16"/>
                  <w:szCs w:val="16"/>
                  <w:rPrChange w:id="14002" w:author="Steve Barbeaux" w:date="2022-10-10T12:25:00Z">
                    <w:rPr>
                      <w:rFonts w:ascii="Calibri" w:hAnsi="Calibri" w:cs="Calibri"/>
                      <w:color w:val="000000"/>
                      <w:szCs w:val="22"/>
                    </w:rPr>
                  </w:rPrChange>
                </w:rPr>
                <w:t>0.03</w:t>
              </w:r>
            </w:ins>
            <w:del w:id="14003" w:author="Steve Barbeaux" w:date="2022-10-10T12:23:00Z">
              <w:r w:rsidRPr="0060718B" w:rsidDel="00FF3B86">
                <w:rPr>
                  <w:sz w:val="16"/>
                  <w:szCs w:val="16"/>
                  <w:rPrChange w:id="14004"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hideMark/>
            <w:tcPrChange w:id="14005" w:author="Steve Barbeaux" w:date="2022-10-10T12:23:00Z">
              <w:tcPr>
                <w:tcW w:w="295" w:type="pct"/>
                <w:gridSpan w:val="2"/>
                <w:tcBorders>
                  <w:top w:val="nil"/>
                  <w:left w:val="nil"/>
                  <w:bottom w:val="nil"/>
                  <w:right w:val="nil"/>
                </w:tcBorders>
                <w:shd w:val="clear" w:color="auto" w:fill="auto"/>
                <w:noWrap/>
                <w:hideMark/>
              </w:tcPr>
            </w:tcPrChange>
          </w:tcPr>
          <w:p w14:paraId="4BC10068" w14:textId="57A21DB5" w:rsidR="0060718B" w:rsidRPr="0060718B" w:rsidRDefault="0060718B" w:rsidP="0060718B">
            <w:pPr>
              <w:spacing w:after="0"/>
              <w:jc w:val="right"/>
              <w:rPr>
                <w:color w:val="000000"/>
                <w:sz w:val="16"/>
                <w:szCs w:val="16"/>
                <w:rPrChange w:id="14006" w:author="Steve Barbeaux" w:date="2022-10-10T12:25:00Z">
                  <w:rPr>
                    <w:color w:val="000000"/>
                    <w:sz w:val="14"/>
                    <w:szCs w:val="14"/>
                  </w:rPr>
                </w:rPrChange>
              </w:rPr>
            </w:pPr>
            <w:ins w:id="14007" w:author="Steve Barbeaux" w:date="2022-10-10T12:23:00Z">
              <w:r w:rsidRPr="0060718B">
                <w:rPr>
                  <w:color w:val="000000"/>
                  <w:sz w:val="16"/>
                  <w:szCs w:val="16"/>
                  <w:rPrChange w:id="14008" w:author="Steve Barbeaux" w:date="2022-10-10T12:25:00Z">
                    <w:rPr>
                      <w:rFonts w:ascii="Calibri" w:hAnsi="Calibri" w:cs="Calibri"/>
                      <w:color w:val="000000"/>
                      <w:szCs w:val="22"/>
                    </w:rPr>
                  </w:rPrChange>
                </w:rPr>
                <w:t>0.08</w:t>
              </w:r>
            </w:ins>
            <w:del w:id="14009" w:author="Steve Barbeaux" w:date="2022-10-10T12:23:00Z">
              <w:r w:rsidRPr="0060718B" w:rsidDel="00FF3B86">
                <w:rPr>
                  <w:sz w:val="16"/>
                  <w:szCs w:val="16"/>
                  <w:rPrChange w:id="14010" w:author="Steve Barbeaux" w:date="2022-10-10T12:25:00Z">
                    <w:rPr>
                      <w:sz w:val="14"/>
                      <w:szCs w:val="14"/>
                    </w:rPr>
                  </w:rPrChange>
                </w:rPr>
                <w:delText>0.08</w:delText>
              </w:r>
            </w:del>
          </w:p>
        </w:tc>
        <w:tc>
          <w:tcPr>
            <w:tcW w:w="295" w:type="pct"/>
            <w:tcBorders>
              <w:top w:val="nil"/>
              <w:left w:val="nil"/>
              <w:bottom w:val="nil"/>
              <w:right w:val="nil"/>
            </w:tcBorders>
            <w:shd w:val="clear" w:color="auto" w:fill="auto"/>
            <w:noWrap/>
            <w:vAlign w:val="bottom"/>
            <w:hideMark/>
            <w:tcPrChange w:id="14011" w:author="Steve Barbeaux" w:date="2022-10-10T12:23:00Z">
              <w:tcPr>
                <w:tcW w:w="295" w:type="pct"/>
                <w:gridSpan w:val="2"/>
                <w:tcBorders>
                  <w:top w:val="nil"/>
                  <w:left w:val="nil"/>
                  <w:bottom w:val="nil"/>
                  <w:right w:val="nil"/>
                </w:tcBorders>
                <w:shd w:val="clear" w:color="auto" w:fill="auto"/>
                <w:noWrap/>
                <w:hideMark/>
              </w:tcPr>
            </w:tcPrChange>
          </w:tcPr>
          <w:p w14:paraId="463962A8" w14:textId="09EEC045" w:rsidR="0060718B" w:rsidRPr="0060718B" w:rsidRDefault="0060718B" w:rsidP="0060718B">
            <w:pPr>
              <w:spacing w:after="0"/>
              <w:jc w:val="right"/>
              <w:rPr>
                <w:color w:val="000000"/>
                <w:sz w:val="16"/>
                <w:szCs w:val="16"/>
                <w:rPrChange w:id="14012" w:author="Steve Barbeaux" w:date="2022-10-10T12:25:00Z">
                  <w:rPr>
                    <w:color w:val="000000"/>
                    <w:sz w:val="14"/>
                    <w:szCs w:val="14"/>
                  </w:rPr>
                </w:rPrChange>
              </w:rPr>
            </w:pPr>
            <w:ins w:id="14013" w:author="Steve Barbeaux" w:date="2022-10-10T12:23:00Z">
              <w:r w:rsidRPr="0060718B">
                <w:rPr>
                  <w:color w:val="000000"/>
                  <w:sz w:val="16"/>
                  <w:szCs w:val="16"/>
                  <w:rPrChange w:id="14014" w:author="Steve Barbeaux" w:date="2022-10-10T12:25:00Z">
                    <w:rPr>
                      <w:rFonts w:ascii="Calibri" w:hAnsi="Calibri" w:cs="Calibri"/>
                      <w:color w:val="000000"/>
                      <w:szCs w:val="22"/>
                    </w:rPr>
                  </w:rPrChange>
                </w:rPr>
                <w:t>0.05</w:t>
              </w:r>
            </w:ins>
            <w:del w:id="14015" w:author="Steve Barbeaux" w:date="2022-10-10T12:23:00Z">
              <w:r w:rsidRPr="0060718B" w:rsidDel="00FF3B86">
                <w:rPr>
                  <w:sz w:val="16"/>
                  <w:szCs w:val="16"/>
                  <w:rPrChange w:id="14016" w:author="Steve Barbeaux" w:date="2022-10-10T12:25:00Z">
                    <w:rPr>
                      <w:sz w:val="14"/>
                      <w:szCs w:val="14"/>
                    </w:rPr>
                  </w:rPrChange>
                </w:rPr>
                <w:delText>0.05</w:delText>
              </w:r>
            </w:del>
          </w:p>
        </w:tc>
        <w:tc>
          <w:tcPr>
            <w:tcW w:w="295" w:type="pct"/>
            <w:tcBorders>
              <w:top w:val="nil"/>
              <w:left w:val="nil"/>
              <w:bottom w:val="nil"/>
              <w:right w:val="nil"/>
            </w:tcBorders>
            <w:shd w:val="clear" w:color="auto" w:fill="auto"/>
            <w:noWrap/>
            <w:vAlign w:val="bottom"/>
            <w:hideMark/>
            <w:tcPrChange w:id="14017" w:author="Steve Barbeaux" w:date="2022-10-10T12:23:00Z">
              <w:tcPr>
                <w:tcW w:w="295" w:type="pct"/>
                <w:tcBorders>
                  <w:top w:val="nil"/>
                  <w:left w:val="nil"/>
                  <w:bottom w:val="nil"/>
                  <w:right w:val="nil"/>
                </w:tcBorders>
                <w:shd w:val="clear" w:color="auto" w:fill="auto"/>
                <w:noWrap/>
                <w:hideMark/>
              </w:tcPr>
            </w:tcPrChange>
          </w:tcPr>
          <w:p w14:paraId="228AAECF" w14:textId="312DB145" w:rsidR="0060718B" w:rsidRPr="0060718B" w:rsidRDefault="0060718B" w:rsidP="0060718B">
            <w:pPr>
              <w:spacing w:after="0"/>
              <w:jc w:val="right"/>
              <w:rPr>
                <w:color w:val="000000"/>
                <w:sz w:val="16"/>
                <w:szCs w:val="16"/>
                <w:rPrChange w:id="14018" w:author="Steve Barbeaux" w:date="2022-10-10T12:25:00Z">
                  <w:rPr>
                    <w:color w:val="000000"/>
                    <w:sz w:val="14"/>
                    <w:szCs w:val="14"/>
                  </w:rPr>
                </w:rPrChange>
              </w:rPr>
            </w:pPr>
            <w:ins w:id="14019" w:author="Steve Barbeaux" w:date="2022-10-10T12:23:00Z">
              <w:r w:rsidRPr="0060718B">
                <w:rPr>
                  <w:color w:val="000000"/>
                  <w:sz w:val="16"/>
                  <w:szCs w:val="16"/>
                  <w:rPrChange w:id="14020" w:author="Steve Barbeaux" w:date="2022-10-10T12:25:00Z">
                    <w:rPr>
                      <w:rFonts w:ascii="Calibri" w:hAnsi="Calibri" w:cs="Calibri"/>
                      <w:color w:val="000000"/>
                      <w:szCs w:val="22"/>
                    </w:rPr>
                  </w:rPrChange>
                </w:rPr>
                <w:t>0.25</w:t>
              </w:r>
            </w:ins>
            <w:del w:id="14021" w:author="Steve Barbeaux" w:date="2022-10-10T12:23:00Z">
              <w:r w:rsidRPr="0060718B" w:rsidDel="00FF3B86">
                <w:rPr>
                  <w:sz w:val="16"/>
                  <w:szCs w:val="16"/>
                  <w:rPrChange w:id="14022" w:author="Steve Barbeaux" w:date="2022-10-10T12:25:00Z">
                    <w:rPr>
                      <w:sz w:val="14"/>
                      <w:szCs w:val="14"/>
                    </w:rPr>
                  </w:rPrChange>
                </w:rPr>
                <w:delText>0.24</w:delText>
              </w:r>
            </w:del>
          </w:p>
        </w:tc>
        <w:tc>
          <w:tcPr>
            <w:tcW w:w="295" w:type="pct"/>
            <w:tcBorders>
              <w:top w:val="nil"/>
              <w:left w:val="nil"/>
              <w:bottom w:val="nil"/>
              <w:right w:val="nil"/>
            </w:tcBorders>
            <w:shd w:val="clear" w:color="auto" w:fill="auto"/>
            <w:noWrap/>
            <w:vAlign w:val="bottom"/>
            <w:hideMark/>
            <w:tcPrChange w:id="14023" w:author="Steve Barbeaux" w:date="2022-10-10T12:23:00Z">
              <w:tcPr>
                <w:tcW w:w="295" w:type="pct"/>
                <w:gridSpan w:val="2"/>
                <w:tcBorders>
                  <w:top w:val="nil"/>
                  <w:left w:val="nil"/>
                  <w:bottom w:val="nil"/>
                  <w:right w:val="nil"/>
                </w:tcBorders>
                <w:shd w:val="clear" w:color="auto" w:fill="auto"/>
                <w:noWrap/>
                <w:hideMark/>
              </w:tcPr>
            </w:tcPrChange>
          </w:tcPr>
          <w:p w14:paraId="3D6104A1" w14:textId="4A1C9C78" w:rsidR="0060718B" w:rsidRPr="0060718B" w:rsidRDefault="0060718B" w:rsidP="0060718B">
            <w:pPr>
              <w:spacing w:after="0"/>
              <w:jc w:val="right"/>
              <w:rPr>
                <w:color w:val="000000"/>
                <w:sz w:val="16"/>
                <w:szCs w:val="16"/>
                <w:rPrChange w:id="14024" w:author="Steve Barbeaux" w:date="2022-10-10T12:25:00Z">
                  <w:rPr>
                    <w:color w:val="000000"/>
                    <w:sz w:val="14"/>
                    <w:szCs w:val="14"/>
                  </w:rPr>
                </w:rPrChange>
              </w:rPr>
            </w:pPr>
            <w:ins w:id="14025" w:author="Steve Barbeaux" w:date="2022-10-10T12:23:00Z">
              <w:r w:rsidRPr="0060718B">
                <w:rPr>
                  <w:color w:val="000000"/>
                  <w:sz w:val="16"/>
                  <w:szCs w:val="16"/>
                  <w:rPrChange w:id="14026" w:author="Steve Barbeaux" w:date="2022-10-10T12:25:00Z">
                    <w:rPr>
                      <w:rFonts w:ascii="Calibri" w:hAnsi="Calibri" w:cs="Calibri"/>
                      <w:color w:val="000000"/>
                      <w:szCs w:val="22"/>
                    </w:rPr>
                  </w:rPrChange>
                </w:rPr>
                <w:t>0.09</w:t>
              </w:r>
            </w:ins>
            <w:del w:id="14027" w:author="Steve Barbeaux" w:date="2022-10-10T12:23:00Z">
              <w:r w:rsidRPr="0060718B" w:rsidDel="00FF3B86">
                <w:rPr>
                  <w:sz w:val="16"/>
                  <w:szCs w:val="16"/>
                  <w:rPrChange w:id="14028" w:author="Steve Barbeaux" w:date="2022-10-10T12:25:00Z">
                    <w:rPr>
                      <w:sz w:val="14"/>
                      <w:szCs w:val="14"/>
                    </w:rPr>
                  </w:rPrChange>
                </w:rPr>
                <w:delText>0.09</w:delText>
              </w:r>
            </w:del>
          </w:p>
        </w:tc>
        <w:tc>
          <w:tcPr>
            <w:tcW w:w="295" w:type="pct"/>
            <w:tcBorders>
              <w:top w:val="nil"/>
              <w:left w:val="nil"/>
              <w:bottom w:val="nil"/>
              <w:right w:val="nil"/>
            </w:tcBorders>
            <w:shd w:val="clear" w:color="auto" w:fill="auto"/>
            <w:noWrap/>
            <w:vAlign w:val="bottom"/>
            <w:hideMark/>
            <w:tcPrChange w:id="14029" w:author="Steve Barbeaux" w:date="2022-10-10T12:23:00Z">
              <w:tcPr>
                <w:tcW w:w="295" w:type="pct"/>
                <w:gridSpan w:val="2"/>
                <w:tcBorders>
                  <w:top w:val="nil"/>
                  <w:left w:val="nil"/>
                  <w:bottom w:val="nil"/>
                  <w:right w:val="nil"/>
                </w:tcBorders>
                <w:shd w:val="clear" w:color="auto" w:fill="auto"/>
                <w:noWrap/>
                <w:hideMark/>
              </w:tcPr>
            </w:tcPrChange>
          </w:tcPr>
          <w:p w14:paraId="4DFB6EA0" w14:textId="3AEAC402" w:rsidR="0060718B" w:rsidRPr="0060718B" w:rsidRDefault="0060718B" w:rsidP="0060718B">
            <w:pPr>
              <w:spacing w:after="0"/>
              <w:jc w:val="right"/>
              <w:rPr>
                <w:color w:val="000000"/>
                <w:sz w:val="16"/>
                <w:szCs w:val="16"/>
                <w:rPrChange w:id="14030" w:author="Steve Barbeaux" w:date="2022-10-10T12:25:00Z">
                  <w:rPr>
                    <w:color w:val="000000"/>
                    <w:sz w:val="14"/>
                    <w:szCs w:val="14"/>
                  </w:rPr>
                </w:rPrChange>
              </w:rPr>
            </w:pPr>
            <w:ins w:id="14031" w:author="Steve Barbeaux" w:date="2022-10-10T12:23:00Z">
              <w:r w:rsidRPr="0060718B">
                <w:rPr>
                  <w:color w:val="000000"/>
                  <w:sz w:val="16"/>
                  <w:szCs w:val="16"/>
                  <w:rPrChange w:id="14032" w:author="Steve Barbeaux" w:date="2022-10-10T12:25:00Z">
                    <w:rPr>
                      <w:rFonts w:ascii="Calibri" w:hAnsi="Calibri" w:cs="Calibri"/>
                      <w:color w:val="000000"/>
                      <w:szCs w:val="22"/>
                    </w:rPr>
                  </w:rPrChange>
                </w:rPr>
                <w:t>0.07</w:t>
              </w:r>
            </w:ins>
            <w:del w:id="14033" w:author="Steve Barbeaux" w:date="2022-10-10T12:23:00Z">
              <w:r w:rsidRPr="0060718B" w:rsidDel="00FF3B86">
                <w:rPr>
                  <w:sz w:val="16"/>
                  <w:szCs w:val="16"/>
                  <w:rPrChange w:id="14034" w:author="Steve Barbeaux" w:date="2022-10-10T12:25:00Z">
                    <w:rPr>
                      <w:sz w:val="14"/>
                      <w:szCs w:val="14"/>
                    </w:rPr>
                  </w:rPrChange>
                </w:rPr>
                <w:delText>0.07</w:delText>
              </w:r>
            </w:del>
          </w:p>
        </w:tc>
        <w:tc>
          <w:tcPr>
            <w:tcW w:w="295" w:type="pct"/>
            <w:tcBorders>
              <w:top w:val="nil"/>
              <w:left w:val="nil"/>
              <w:bottom w:val="nil"/>
              <w:right w:val="nil"/>
            </w:tcBorders>
            <w:shd w:val="clear" w:color="auto" w:fill="auto"/>
            <w:noWrap/>
            <w:vAlign w:val="bottom"/>
            <w:hideMark/>
            <w:tcPrChange w:id="14035" w:author="Steve Barbeaux" w:date="2022-10-10T12:23:00Z">
              <w:tcPr>
                <w:tcW w:w="295" w:type="pct"/>
                <w:tcBorders>
                  <w:top w:val="nil"/>
                  <w:left w:val="nil"/>
                  <w:bottom w:val="nil"/>
                  <w:right w:val="nil"/>
                </w:tcBorders>
                <w:shd w:val="clear" w:color="auto" w:fill="auto"/>
                <w:noWrap/>
                <w:hideMark/>
              </w:tcPr>
            </w:tcPrChange>
          </w:tcPr>
          <w:p w14:paraId="41CFDDAC" w14:textId="32506CF6" w:rsidR="0060718B" w:rsidRPr="0060718B" w:rsidRDefault="0060718B" w:rsidP="0060718B">
            <w:pPr>
              <w:spacing w:after="0"/>
              <w:jc w:val="right"/>
              <w:rPr>
                <w:color w:val="000000"/>
                <w:sz w:val="16"/>
                <w:szCs w:val="16"/>
                <w:rPrChange w:id="14036" w:author="Steve Barbeaux" w:date="2022-10-10T12:25:00Z">
                  <w:rPr>
                    <w:color w:val="000000"/>
                    <w:sz w:val="14"/>
                    <w:szCs w:val="14"/>
                  </w:rPr>
                </w:rPrChange>
              </w:rPr>
            </w:pPr>
            <w:ins w:id="14037" w:author="Steve Barbeaux" w:date="2022-10-10T12:23:00Z">
              <w:r w:rsidRPr="0060718B">
                <w:rPr>
                  <w:color w:val="000000"/>
                  <w:sz w:val="16"/>
                  <w:szCs w:val="16"/>
                  <w:rPrChange w:id="14038" w:author="Steve Barbeaux" w:date="2022-10-10T12:25:00Z">
                    <w:rPr>
                      <w:rFonts w:ascii="Calibri" w:hAnsi="Calibri" w:cs="Calibri"/>
                      <w:color w:val="000000"/>
                      <w:szCs w:val="22"/>
                    </w:rPr>
                  </w:rPrChange>
                </w:rPr>
                <w:t>0.03</w:t>
              </w:r>
            </w:ins>
            <w:del w:id="14039" w:author="Steve Barbeaux" w:date="2022-10-10T12:23:00Z">
              <w:r w:rsidRPr="0060718B" w:rsidDel="00FF3B86">
                <w:rPr>
                  <w:sz w:val="16"/>
                  <w:szCs w:val="16"/>
                  <w:rPrChange w:id="14040"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hideMark/>
            <w:tcPrChange w:id="14041" w:author="Steve Barbeaux" w:date="2022-10-10T12:23:00Z">
              <w:tcPr>
                <w:tcW w:w="295" w:type="pct"/>
                <w:gridSpan w:val="2"/>
                <w:tcBorders>
                  <w:top w:val="nil"/>
                  <w:left w:val="nil"/>
                  <w:bottom w:val="nil"/>
                  <w:right w:val="nil"/>
                </w:tcBorders>
                <w:shd w:val="clear" w:color="auto" w:fill="auto"/>
                <w:noWrap/>
                <w:hideMark/>
              </w:tcPr>
            </w:tcPrChange>
          </w:tcPr>
          <w:p w14:paraId="5E77D863" w14:textId="52E9E185" w:rsidR="0060718B" w:rsidRPr="0060718B" w:rsidRDefault="0060718B" w:rsidP="0060718B">
            <w:pPr>
              <w:spacing w:after="0"/>
              <w:jc w:val="right"/>
              <w:rPr>
                <w:color w:val="000000"/>
                <w:sz w:val="16"/>
                <w:szCs w:val="16"/>
                <w:rPrChange w:id="14042" w:author="Steve Barbeaux" w:date="2022-10-10T12:25:00Z">
                  <w:rPr>
                    <w:color w:val="000000"/>
                    <w:sz w:val="14"/>
                    <w:szCs w:val="14"/>
                  </w:rPr>
                </w:rPrChange>
              </w:rPr>
            </w:pPr>
            <w:ins w:id="14043" w:author="Steve Barbeaux" w:date="2022-10-10T12:23:00Z">
              <w:r w:rsidRPr="0060718B">
                <w:rPr>
                  <w:color w:val="000000"/>
                  <w:sz w:val="16"/>
                  <w:szCs w:val="16"/>
                  <w:rPrChange w:id="14044" w:author="Steve Barbeaux" w:date="2022-10-10T12:25:00Z">
                    <w:rPr>
                      <w:rFonts w:ascii="Calibri" w:hAnsi="Calibri" w:cs="Calibri"/>
                      <w:color w:val="000000"/>
                      <w:szCs w:val="22"/>
                    </w:rPr>
                  </w:rPrChange>
                </w:rPr>
                <w:t>0.10</w:t>
              </w:r>
            </w:ins>
            <w:del w:id="14045" w:author="Steve Barbeaux" w:date="2022-10-10T12:23:00Z">
              <w:r w:rsidRPr="0060718B" w:rsidDel="00FF3B86">
                <w:rPr>
                  <w:sz w:val="16"/>
                  <w:szCs w:val="16"/>
                  <w:rPrChange w:id="14046" w:author="Steve Barbeaux" w:date="2022-10-10T12:25:00Z">
                    <w:rPr>
                      <w:sz w:val="14"/>
                      <w:szCs w:val="14"/>
                    </w:rPr>
                  </w:rPrChange>
                </w:rPr>
                <w:delText>0.1</w:delText>
              </w:r>
            </w:del>
          </w:p>
        </w:tc>
        <w:tc>
          <w:tcPr>
            <w:tcW w:w="295" w:type="pct"/>
            <w:tcBorders>
              <w:top w:val="nil"/>
              <w:left w:val="nil"/>
              <w:bottom w:val="nil"/>
              <w:right w:val="nil"/>
            </w:tcBorders>
            <w:shd w:val="clear" w:color="auto" w:fill="auto"/>
            <w:noWrap/>
            <w:vAlign w:val="bottom"/>
            <w:hideMark/>
            <w:tcPrChange w:id="14047" w:author="Steve Barbeaux" w:date="2022-10-10T12:23:00Z">
              <w:tcPr>
                <w:tcW w:w="295" w:type="pct"/>
                <w:gridSpan w:val="2"/>
                <w:tcBorders>
                  <w:top w:val="nil"/>
                  <w:left w:val="nil"/>
                  <w:bottom w:val="nil"/>
                  <w:right w:val="nil"/>
                </w:tcBorders>
                <w:shd w:val="clear" w:color="auto" w:fill="auto"/>
                <w:noWrap/>
                <w:hideMark/>
              </w:tcPr>
            </w:tcPrChange>
          </w:tcPr>
          <w:p w14:paraId="36B5440D" w14:textId="7772C0D0" w:rsidR="0060718B" w:rsidRPr="0060718B" w:rsidRDefault="0060718B" w:rsidP="0060718B">
            <w:pPr>
              <w:spacing w:after="0"/>
              <w:jc w:val="right"/>
              <w:rPr>
                <w:color w:val="000000"/>
                <w:sz w:val="16"/>
                <w:szCs w:val="16"/>
                <w:rPrChange w:id="14048" w:author="Steve Barbeaux" w:date="2022-10-10T12:25:00Z">
                  <w:rPr>
                    <w:color w:val="000000"/>
                    <w:sz w:val="14"/>
                    <w:szCs w:val="14"/>
                  </w:rPr>
                </w:rPrChange>
              </w:rPr>
            </w:pPr>
            <w:ins w:id="14049" w:author="Steve Barbeaux" w:date="2022-10-10T12:23:00Z">
              <w:r w:rsidRPr="0060718B">
                <w:rPr>
                  <w:color w:val="000000"/>
                  <w:sz w:val="16"/>
                  <w:szCs w:val="16"/>
                  <w:rPrChange w:id="14050" w:author="Steve Barbeaux" w:date="2022-10-10T12:25:00Z">
                    <w:rPr>
                      <w:rFonts w:ascii="Calibri" w:hAnsi="Calibri" w:cs="Calibri"/>
                      <w:color w:val="000000"/>
                      <w:szCs w:val="22"/>
                    </w:rPr>
                  </w:rPrChange>
                </w:rPr>
                <w:t>0.02</w:t>
              </w:r>
            </w:ins>
            <w:del w:id="14051" w:author="Steve Barbeaux" w:date="2022-10-10T12:23:00Z">
              <w:r w:rsidRPr="0060718B" w:rsidDel="00FF3B86">
                <w:rPr>
                  <w:sz w:val="16"/>
                  <w:szCs w:val="16"/>
                  <w:rPrChange w:id="14052" w:author="Steve Barbeaux" w:date="2022-10-10T12:25:00Z">
                    <w:rPr>
                      <w:sz w:val="14"/>
                      <w:szCs w:val="14"/>
                    </w:rPr>
                  </w:rPrChange>
                </w:rPr>
                <w:delText>0.02</w:delText>
              </w:r>
            </w:del>
          </w:p>
        </w:tc>
        <w:tc>
          <w:tcPr>
            <w:tcW w:w="295" w:type="pct"/>
            <w:tcBorders>
              <w:top w:val="nil"/>
              <w:left w:val="nil"/>
              <w:bottom w:val="nil"/>
              <w:right w:val="nil"/>
            </w:tcBorders>
            <w:shd w:val="clear" w:color="auto" w:fill="auto"/>
            <w:noWrap/>
            <w:vAlign w:val="bottom"/>
            <w:hideMark/>
            <w:tcPrChange w:id="14053" w:author="Steve Barbeaux" w:date="2022-10-10T12:23:00Z">
              <w:tcPr>
                <w:tcW w:w="295" w:type="pct"/>
                <w:gridSpan w:val="2"/>
                <w:tcBorders>
                  <w:top w:val="nil"/>
                  <w:left w:val="nil"/>
                  <w:bottom w:val="nil"/>
                  <w:right w:val="nil"/>
                </w:tcBorders>
                <w:shd w:val="clear" w:color="auto" w:fill="auto"/>
                <w:noWrap/>
                <w:hideMark/>
              </w:tcPr>
            </w:tcPrChange>
          </w:tcPr>
          <w:p w14:paraId="63008AC0" w14:textId="4787E5EF" w:rsidR="0060718B" w:rsidRPr="0060718B" w:rsidRDefault="0060718B" w:rsidP="0060718B">
            <w:pPr>
              <w:spacing w:after="0"/>
              <w:jc w:val="right"/>
              <w:rPr>
                <w:color w:val="000000"/>
                <w:sz w:val="16"/>
                <w:szCs w:val="16"/>
                <w:rPrChange w:id="14054" w:author="Steve Barbeaux" w:date="2022-10-10T12:25:00Z">
                  <w:rPr>
                    <w:color w:val="000000"/>
                    <w:sz w:val="14"/>
                    <w:szCs w:val="14"/>
                  </w:rPr>
                </w:rPrChange>
              </w:rPr>
            </w:pPr>
            <w:ins w:id="14055" w:author="Steve Barbeaux" w:date="2022-10-10T12:23:00Z">
              <w:r w:rsidRPr="0060718B">
                <w:rPr>
                  <w:color w:val="000000"/>
                  <w:sz w:val="16"/>
                  <w:szCs w:val="16"/>
                  <w:rPrChange w:id="14056" w:author="Steve Barbeaux" w:date="2022-10-10T12:25:00Z">
                    <w:rPr>
                      <w:rFonts w:ascii="Calibri" w:hAnsi="Calibri" w:cs="Calibri"/>
                      <w:color w:val="000000"/>
                      <w:szCs w:val="22"/>
                    </w:rPr>
                  </w:rPrChange>
                </w:rPr>
                <w:t>0.02</w:t>
              </w:r>
            </w:ins>
            <w:del w:id="14057" w:author="Steve Barbeaux" w:date="2022-10-10T12:23:00Z">
              <w:r w:rsidRPr="0060718B" w:rsidDel="00FF3B86">
                <w:rPr>
                  <w:sz w:val="16"/>
                  <w:szCs w:val="16"/>
                  <w:rPrChange w:id="14058" w:author="Steve Barbeaux" w:date="2022-10-10T12:25:00Z">
                    <w:rPr>
                      <w:sz w:val="14"/>
                      <w:szCs w:val="14"/>
                    </w:rPr>
                  </w:rPrChange>
                </w:rPr>
                <w:delText>0.02</w:delText>
              </w:r>
            </w:del>
          </w:p>
        </w:tc>
        <w:tc>
          <w:tcPr>
            <w:tcW w:w="295" w:type="pct"/>
            <w:tcBorders>
              <w:top w:val="nil"/>
              <w:left w:val="nil"/>
              <w:bottom w:val="nil"/>
              <w:right w:val="nil"/>
            </w:tcBorders>
            <w:shd w:val="clear" w:color="auto" w:fill="auto"/>
            <w:noWrap/>
            <w:vAlign w:val="bottom"/>
            <w:hideMark/>
            <w:tcPrChange w:id="14059" w:author="Steve Barbeaux" w:date="2022-10-10T12:23:00Z">
              <w:tcPr>
                <w:tcW w:w="295" w:type="pct"/>
                <w:tcBorders>
                  <w:top w:val="nil"/>
                  <w:left w:val="nil"/>
                  <w:bottom w:val="nil"/>
                  <w:right w:val="nil"/>
                </w:tcBorders>
                <w:shd w:val="clear" w:color="auto" w:fill="auto"/>
                <w:noWrap/>
                <w:hideMark/>
              </w:tcPr>
            </w:tcPrChange>
          </w:tcPr>
          <w:p w14:paraId="26D7D466" w14:textId="104F1DDA" w:rsidR="0060718B" w:rsidRPr="0060718B" w:rsidRDefault="0060718B" w:rsidP="0060718B">
            <w:pPr>
              <w:spacing w:after="0"/>
              <w:jc w:val="right"/>
              <w:rPr>
                <w:color w:val="000000"/>
                <w:sz w:val="16"/>
                <w:szCs w:val="16"/>
                <w:rPrChange w:id="14060" w:author="Steve Barbeaux" w:date="2022-10-10T12:25:00Z">
                  <w:rPr>
                    <w:color w:val="000000"/>
                    <w:sz w:val="14"/>
                    <w:szCs w:val="14"/>
                  </w:rPr>
                </w:rPrChange>
              </w:rPr>
            </w:pPr>
            <w:ins w:id="14061" w:author="Steve Barbeaux" w:date="2022-10-10T12:23:00Z">
              <w:r w:rsidRPr="0060718B">
                <w:rPr>
                  <w:color w:val="000000"/>
                  <w:sz w:val="16"/>
                  <w:szCs w:val="16"/>
                  <w:rPrChange w:id="14062" w:author="Steve Barbeaux" w:date="2022-10-10T12:25:00Z">
                    <w:rPr>
                      <w:rFonts w:ascii="Calibri" w:hAnsi="Calibri" w:cs="Calibri"/>
                      <w:color w:val="000000"/>
                      <w:szCs w:val="22"/>
                    </w:rPr>
                  </w:rPrChange>
                </w:rPr>
                <w:t>0.03</w:t>
              </w:r>
            </w:ins>
            <w:del w:id="14063" w:author="Steve Barbeaux" w:date="2022-10-10T12:23:00Z">
              <w:r w:rsidRPr="0060718B" w:rsidDel="00FF3B86">
                <w:rPr>
                  <w:sz w:val="16"/>
                  <w:szCs w:val="16"/>
                  <w:rPrChange w:id="14064"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hideMark/>
            <w:tcPrChange w:id="14065" w:author="Steve Barbeaux" w:date="2022-10-10T12:23:00Z">
              <w:tcPr>
                <w:tcW w:w="295" w:type="pct"/>
                <w:gridSpan w:val="2"/>
                <w:tcBorders>
                  <w:top w:val="nil"/>
                  <w:left w:val="nil"/>
                  <w:bottom w:val="nil"/>
                  <w:right w:val="nil"/>
                </w:tcBorders>
                <w:shd w:val="clear" w:color="auto" w:fill="auto"/>
                <w:noWrap/>
                <w:hideMark/>
              </w:tcPr>
            </w:tcPrChange>
          </w:tcPr>
          <w:p w14:paraId="40FC0F11" w14:textId="118992BC" w:rsidR="0060718B" w:rsidRPr="0060718B" w:rsidRDefault="0060718B" w:rsidP="0060718B">
            <w:pPr>
              <w:spacing w:after="0"/>
              <w:jc w:val="right"/>
              <w:rPr>
                <w:color w:val="000000"/>
                <w:sz w:val="16"/>
                <w:szCs w:val="16"/>
                <w:rPrChange w:id="14066" w:author="Steve Barbeaux" w:date="2022-10-10T12:25:00Z">
                  <w:rPr>
                    <w:color w:val="000000"/>
                    <w:sz w:val="14"/>
                    <w:szCs w:val="14"/>
                  </w:rPr>
                </w:rPrChange>
              </w:rPr>
            </w:pPr>
            <w:ins w:id="14067" w:author="Steve Barbeaux" w:date="2022-10-10T12:23:00Z">
              <w:r w:rsidRPr="0060718B">
                <w:rPr>
                  <w:color w:val="000000"/>
                  <w:sz w:val="16"/>
                  <w:szCs w:val="16"/>
                  <w:rPrChange w:id="14068" w:author="Steve Barbeaux" w:date="2022-10-10T12:25:00Z">
                    <w:rPr>
                      <w:rFonts w:ascii="Calibri" w:hAnsi="Calibri" w:cs="Calibri"/>
                      <w:color w:val="000000"/>
                      <w:szCs w:val="22"/>
                    </w:rPr>
                  </w:rPrChange>
                </w:rPr>
                <w:t>0.06</w:t>
              </w:r>
            </w:ins>
            <w:del w:id="14069" w:author="Steve Barbeaux" w:date="2022-10-10T12:23:00Z">
              <w:r w:rsidRPr="0060718B" w:rsidDel="00FF3B86">
                <w:rPr>
                  <w:sz w:val="16"/>
                  <w:szCs w:val="16"/>
                  <w:rPrChange w:id="14070" w:author="Steve Barbeaux" w:date="2022-10-10T12:25:00Z">
                    <w:rPr>
                      <w:sz w:val="14"/>
                      <w:szCs w:val="14"/>
                    </w:rPr>
                  </w:rPrChange>
                </w:rPr>
                <w:delText>0.06</w:delText>
              </w:r>
            </w:del>
          </w:p>
        </w:tc>
        <w:tc>
          <w:tcPr>
            <w:tcW w:w="295" w:type="pct"/>
            <w:tcBorders>
              <w:top w:val="nil"/>
              <w:left w:val="nil"/>
              <w:bottom w:val="nil"/>
              <w:right w:val="nil"/>
            </w:tcBorders>
            <w:shd w:val="clear" w:color="auto" w:fill="auto"/>
            <w:noWrap/>
            <w:vAlign w:val="bottom"/>
            <w:hideMark/>
            <w:tcPrChange w:id="14071" w:author="Steve Barbeaux" w:date="2022-10-10T12:23:00Z">
              <w:tcPr>
                <w:tcW w:w="295" w:type="pct"/>
                <w:gridSpan w:val="2"/>
                <w:tcBorders>
                  <w:top w:val="nil"/>
                  <w:left w:val="nil"/>
                  <w:bottom w:val="nil"/>
                  <w:right w:val="nil"/>
                </w:tcBorders>
                <w:shd w:val="clear" w:color="auto" w:fill="auto"/>
                <w:noWrap/>
                <w:hideMark/>
              </w:tcPr>
            </w:tcPrChange>
          </w:tcPr>
          <w:p w14:paraId="20DAD9FE" w14:textId="4FE7EBB6" w:rsidR="0060718B" w:rsidRPr="0060718B" w:rsidRDefault="0060718B" w:rsidP="0060718B">
            <w:pPr>
              <w:spacing w:after="0"/>
              <w:jc w:val="right"/>
              <w:rPr>
                <w:color w:val="000000"/>
                <w:sz w:val="16"/>
                <w:szCs w:val="16"/>
                <w:vertAlign w:val="subscript"/>
                <w:rPrChange w:id="14072" w:author="Steve Barbeaux" w:date="2022-10-10T12:25:00Z">
                  <w:rPr>
                    <w:color w:val="000000"/>
                    <w:sz w:val="14"/>
                    <w:szCs w:val="14"/>
                    <w:vertAlign w:val="subscript"/>
                  </w:rPr>
                </w:rPrChange>
              </w:rPr>
            </w:pPr>
            <w:ins w:id="14073" w:author="Steve Barbeaux" w:date="2022-10-10T12:23:00Z">
              <w:r w:rsidRPr="0060718B">
                <w:rPr>
                  <w:color w:val="000000"/>
                  <w:sz w:val="16"/>
                  <w:szCs w:val="16"/>
                  <w:rPrChange w:id="14074" w:author="Steve Barbeaux" w:date="2022-10-10T12:25:00Z">
                    <w:rPr>
                      <w:rFonts w:ascii="Calibri" w:hAnsi="Calibri" w:cs="Calibri"/>
                      <w:color w:val="000000"/>
                      <w:szCs w:val="22"/>
                    </w:rPr>
                  </w:rPrChange>
                </w:rPr>
                <w:t>0.86</w:t>
              </w:r>
            </w:ins>
            <w:del w:id="14075" w:author="Steve Barbeaux" w:date="2022-10-10T12:23:00Z">
              <w:r w:rsidRPr="0060718B" w:rsidDel="00FF3B86">
                <w:rPr>
                  <w:sz w:val="16"/>
                  <w:szCs w:val="16"/>
                  <w:rPrChange w:id="14076" w:author="Steve Barbeaux" w:date="2022-10-10T12:25:00Z">
                    <w:rPr>
                      <w:sz w:val="14"/>
                      <w:szCs w:val="14"/>
                    </w:rPr>
                  </w:rPrChange>
                </w:rPr>
                <w:delText>0.85</w:delText>
              </w:r>
            </w:del>
          </w:p>
        </w:tc>
      </w:tr>
      <w:tr w:rsidR="0060718B" w:rsidRPr="000460A7" w14:paraId="65F8BBF2" w14:textId="77777777" w:rsidTr="0060718B">
        <w:tblPrEx>
          <w:tblW w:w="5180" w:type="pct"/>
          <w:tblInd w:w="-90" w:type="dxa"/>
          <w:tblLayout w:type="fixed"/>
          <w:tblPrExChange w:id="14077" w:author="Steve Barbeaux" w:date="2022-10-10T12:23:00Z">
            <w:tblPrEx>
              <w:tblW w:w="5180" w:type="pct"/>
              <w:tblInd w:w="-90" w:type="dxa"/>
              <w:tblLayout w:type="fixed"/>
            </w:tblPrEx>
          </w:tblPrExChange>
        </w:tblPrEx>
        <w:trPr>
          <w:trPrChange w:id="14078"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4079" w:author="Steve Barbeaux" w:date="2022-10-10T12:23:00Z">
              <w:tcPr>
                <w:tcW w:w="279" w:type="pct"/>
                <w:tcBorders>
                  <w:top w:val="nil"/>
                  <w:left w:val="nil"/>
                  <w:bottom w:val="nil"/>
                  <w:right w:val="nil"/>
                </w:tcBorders>
                <w:shd w:val="clear" w:color="auto" w:fill="auto"/>
                <w:noWrap/>
                <w:vAlign w:val="bottom"/>
                <w:hideMark/>
              </w:tcPr>
            </w:tcPrChange>
          </w:tcPr>
          <w:p w14:paraId="4B704598" w14:textId="2543A328" w:rsidR="0060718B" w:rsidRPr="0060718B" w:rsidRDefault="0060718B" w:rsidP="0060718B">
            <w:pPr>
              <w:spacing w:after="0"/>
              <w:jc w:val="right"/>
              <w:rPr>
                <w:color w:val="000000"/>
                <w:sz w:val="16"/>
                <w:szCs w:val="16"/>
                <w:rPrChange w:id="14080" w:author="Steve Barbeaux" w:date="2022-10-10T12:25:00Z">
                  <w:rPr>
                    <w:color w:val="000000"/>
                    <w:sz w:val="14"/>
                    <w:szCs w:val="14"/>
                  </w:rPr>
                </w:rPrChange>
              </w:rPr>
            </w:pPr>
            <w:r w:rsidRPr="0060718B">
              <w:rPr>
                <w:sz w:val="16"/>
                <w:szCs w:val="16"/>
                <w:rPrChange w:id="14081" w:author="Steve Barbeaux" w:date="2022-10-10T12:25:00Z">
                  <w:rPr>
                    <w:sz w:val="14"/>
                    <w:szCs w:val="14"/>
                  </w:rPr>
                </w:rPrChange>
              </w:rPr>
              <w:t>2001</w:t>
            </w:r>
          </w:p>
        </w:tc>
        <w:tc>
          <w:tcPr>
            <w:tcW w:w="295" w:type="pct"/>
            <w:tcBorders>
              <w:top w:val="nil"/>
              <w:left w:val="nil"/>
              <w:bottom w:val="nil"/>
              <w:right w:val="nil"/>
            </w:tcBorders>
            <w:vAlign w:val="bottom"/>
            <w:tcPrChange w:id="14082" w:author="Steve Barbeaux" w:date="2022-10-10T12:23:00Z">
              <w:tcPr>
                <w:tcW w:w="295" w:type="pct"/>
                <w:gridSpan w:val="2"/>
                <w:tcBorders>
                  <w:top w:val="nil"/>
                  <w:left w:val="nil"/>
                  <w:bottom w:val="nil"/>
                  <w:right w:val="nil"/>
                </w:tcBorders>
              </w:tcPr>
            </w:tcPrChange>
          </w:tcPr>
          <w:p w14:paraId="2D2AAB51" w14:textId="37CFF05C" w:rsidR="0060718B" w:rsidRPr="0060718B" w:rsidRDefault="0060718B" w:rsidP="0060718B">
            <w:pPr>
              <w:spacing w:after="0"/>
              <w:jc w:val="right"/>
              <w:rPr>
                <w:sz w:val="16"/>
                <w:szCs w:val="16"/>
                <w:rPrChange w:id="14083" w:author="Steve Barbeaux" w:date="2022-10-10T12:25:00Z">
                  <w:rPr>
                    <w:sz w:val="14"/>
                    <w:szCs w:val="14"/>
                  </w:rPr>
                </w:rPrChange>
              </w:rPr>
            </w:pPr>
            <w:ins w:id="14084" w:author="Steve Barbeaux" w:date="2022-10-10T12:23:00Z">
              <w:r w:rsidRPr="0060718B">
                <w:rPr>
                  <w:color w:val="000000"/>
                  <w:sz w:val="16"/>
                  <w:szCs w:val="16"/>
                  <w:rPrChange w:id="14085" w:author="Steve Barbeaux" w:date="2022-10-10T12:25:00Z">
                    <w:rPr>
                      <w:rFonts w:ascii="Calibri" w:hAnsi="Calibri" w:cs="Calibri"/>
                      <w:color w:val="000000"/>
                      <w:szCs w:val="22"/>
                    </w:rPr>
                  </w:rPrChange>
                </w:rPr>
                <w:t>0.01</w:t>
              </w:r>
            </w:ins>
            <w:del w:id="14086" w:author="Steve Barbeaux" w:date="2022-10-10T12:23:00Z">
              <w:r w:rsidRPr="0060718B" w:rsidDel="00FF3B86">
                <w:rPr>
                  <w:sz w:val="16"/>
                  <w:szCs w:val="16"/>
                  <w:rPrChange w:id="14087"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4088" w:author="Steve Barbeaux" w:date="2022-10-10T12:23:00Z">
              <w:tcPr>
                <w:tcW w:w="295" w:type="pct"/>
                <w:gridSpan w:val="2"/>
                <w:tcBorders>
                  <w:top w:val="nil"/>
                  <w:left w:val="nil"/>
                  <w:bottom w:val="nil"/>
                  <w:right w:val="nil"/>
                </w:tcBorders>
                <w:shd w:val="clear" w:color="auto" w:fill="auto"/>
                <w:noWrap/>
                <w:hideMark/>
              </w:tcPr>
            </w:tcPrChange>
          </w:tcPr>
          <w:p w14:paraId="58FB06C2" w14:textId="4AE00BC0" w:rsidR="0060718B" w:rsidRPr="0060718B" w:rsidRDefault="0060718B" w:rsidP="0060718B">
            <w:pPr>
              <w:spacing w:after="0"/>
              <w:jc w:val="right"/>
              <w:rPr>
                <w:color w:val="000000"/>
                <w:sz w:val="16"/>
                <w:szCs w:val="16"/>
                <w:rPrChange w:id="14089" w:author="Steve Barbeaux" w:date="2022-10-10T12:25:00Z">
                  <w:rPr>
                    <w:color w:val="000000"/>
                    <w:sz w:val="14"/>
                    <w:szCs w:val="14"/>
                  </w:rPr>
                </w:rPrChange>
              </w:rPr>
            </w:pPr>
            <w:ins w:id="14090" w:author="Steve Barbeaux" w:date="2022-10-10T12:23:00Z">
              <w:r w:rsidRPr="0060718B">
                <w:rPr>
                  <w:color w:val="000000"/>
                  <w:sz w:val="16"/>
                  <w:szCs w:val="16"/>
                  <w:rPrChange w:id="14091" w:author="Steve Barbeaux" w:date="2022-10-10T12:25:00Z">
                    <w:rPr>
                      <w:rFonts w:ascii="Calibri" w:hAnsi="Calibri" w:cs="Calibri"/>
                      <w:color w:val="000000"/>
                      <w:szCs w:val="22"/>
                    </w:rPr>
                  </w:rPrChange>
                </w:rPr>
                <w:t>0.01</w:t>
              </w:r>
            </w:ins>
            <w:del w:id="14092" w:author="Steve Barbeaux" w:date="2022-10-10T12:23:00Z">
              <w:r w:rsidRPr="0060718B" w:rsidDel="00FF3B86">
                <w:rPr>
                  <w:sz w:val="16"/>
                  <w:szCs w:val="16"/>
                  <w:rPrChange w:id="14093"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4094" w:author="Steve Barbeaux" w:date="2022-10-10T12:23:00Z">
              <w:tcPr>
                <w:tcW w:w="295" w:type="pct"/>
                <w:tcBorders>
                  <w:top w:val="nil"/>
                  <w:left w:val="nil"/>
                  <w:bottom w:val="nil"/>
                  <w:right w:val="nil"/>
                </w:tcBorders>
                <w:shd w:val="clear" w:color="auto" w:fill="auto"/>
                <w:noWrap/>
                <w:hideMark/>
              </w:tcPr>
            </w:tcPrChange>
          </w:tcPr>
          <w:p w14:paraId="313F337E" w14:textId="0CE4040A" w:rsidR="0060718B" w:rsidRPr="0060718B" w:rsidRDefault="0060718B" w:rsidP="0060718B">
            <w:pPr>
              <w:spacing w:after="0"/>
              <w:jc w:val="right"/>
              <w:rPr>
                <w:color w:val="000000"/>
                <w:sz w:val="16"/>
                <w:szCs w:val="16"/>
                <w:rPrChange w:id="14095" w:author="Steve Barbeaux" w:date="2022-10-10T12:25:00Z">
                  <w:rPr>
                    <w:color w:val="000000"/>
                    <w:sz w:val="14"/>
                    <w:szCs w:val="14"/>
                  </w:rPr>
                </w:rPrChange>
              </w:rPr>
            </w:pPr>
            <w:ins w:id="14096" w:author="Steve Barbeaux" w:date="2022-10-10T12:23:00Z">
              <w:r w:rsidRPr="0060718B">
                <w:rPr>
                  <w:color w:val="000000"/>
                  <w:sz w:val="16"/>
                  <w:szCs w:val="16"/>
                  <w:rPrChange w:id="14097" w:author="Steve Barbeaux" w:date="2022-10-10T12:25:00Z">
                    <w:rPr>
                      <w:rFonts w:ascii="Calibri" w:hAnsi="Calibri" w:cs="Calibri"/>
                      <w:color w:val="000000"/>
                      <w:szCs w:val="22"/>
                    </w:rPr>
                  </w:rPrChange>
                </w:rPr>
                <w:t>0.01</w:t>
              </w:r>
            </w:ins>
            <w:del w:id="14098" w:author="Steve Barbeaux" w:date="2022-10-10T12:23:00Z">
              <w:r w:rsidRPr="0060718B" w:rsidDel="00FF3B86">
                <w:rPr>
                  <w:sz w:val="16"/>
                  <w:szCs w:val="16"/>
                  <w:rPrChange w:id="14099"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4100" w:author="Steve Barbeaux" w:date="2022-10-10T12:23:00Z">
              <w:tcPr>
                <w:tcW w:w="295" w:type="pct"/>
                <w:gridSpan w:val="2"/>
                <w:tcBorders>
                  <w:top w:val="nil"/>
                  <w:left w:val="nil"/>
                  <w:bottom w:val="nil"/>
                  <w:right w:val="nil"/>
                </w:tcBorders>
                <w:shd w:val="clear" w:color="auto" w:fill="auto"/>
                <w:noWrap/>
                <w:hideMark/>
              </w:tcPr>
            </w:tcPrChange>
          </w:tcPr>
          <w:p w14:paraId="60A73BA4" w14:textId="7FEE6A80" w:rsidR="0060718B" w:rsidRPr="0060718B" w:rsidRDefault="0060718B" w:rsidP="0060718B">
            <w:pPr>
              <w:spacing w:after="0"/>
              <w:jc w:val="right"/>
              <w:rPr>
                <w:color w:val="000000"/>
                <w:sz w:val="16"/>
                <w:szCs w:val="16"/>
                <w:rPrChange w:id="14101" w:author="Steve Barbeaux" w:date="2022-10-10T12:25:00Z">
                  <w:rPr>
                    <w:color w:val="000000"/>
                    <w:sz w:val="14"/>
                    <w:szCs w:val="14"/>
                  </w:rPr>
                </w:rPrChange>
              </w:rPr>
            </w:pPr>
            <w:ins w:id="14102" w:author="Steve Barbeaux" w:date="2022-10-10T12:23:00Z">
              <w:r w:rsidRPr="0060718B">
                <w:rPr>
                  <w:color w:val="000000"/>
                  <w:sz w:val="16"/>
                  <w:szCs w:val="16"/>
                  <w:rPrChange w:id="14103" w:author="Steve Barbeaux" w:date="2022-10-10T12:25:00Z">
                    <w:rPr>
                      <w:rFonts w:ascii="Calibri" w:hAnsi="Calibri" w:cs="Calibri"/>
                      <w:color w:val="000000"/>
                      <w:szCs w:val="22"/>
                    </w:rPr>
                  </w:rPrChange>
                </w:rPr>
                <w:t>0.01</w:t>
              </w:r>
            </w:ins>
            <w:del w:id="14104" w:author="Steve Barbeaux" w:date="2022-10-10T12:23:00Z">
              <w:r w:rsidRPr="0060718B" w:rsidDel="00FF3B86">
                <w:rPr>
                  <w:sz w:val="16"/>
                  <w:szCs w:val="16"/>
                  <w:rPrChange w:id="14105"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4106" w:author="Steve Barbeaux" w:date="2022-10-10T12:23:00Z">
              <w:tcPr>
                <w:tcW w:w="295" w:type="pct"/>
                <w:gridSpan w:val="2"/>
                <w:tcBorders>
                  <w:top w:val="nil"/>
                  <w:left w:val="nil"/>
                  <w:bottom w:val="nil"/>
                  <w:right w:val="nil"/>
                </w:tcBorders>
                <w:shd w:val="clear" w:color="auto" w:fill="auto"/>
                <w:noWrap/>
                <w:hideMark/>
              </w:tcPr>
            </w:tcPrChange>
          </w:tcPr>
          <w:p w14:paraId="0AA7FEBD" w14:textId="47FD6846" w:rsidR="0060718B" w:rsidRPr="0060718B" w:rsidRDefault="0060718B" w:rsidP="0060718B">
            <w:pPr>
              <w:spacing w:after="0"/>
              <w:jc w:val="right"/>
              <w:rPr>
                <w:color w:val="000000"/>
                <w:sz w:val="16"/>
                <w:szCs w:val="16"/>
                <w:rPrChange w:id="14107" w:author="Steve Barbeaux" w:date="2022-10-10T12:25:00Z">
                  <w:rPr>
                    <w:color w:val="000000"/>
                    <w:sz w:val="14"/>
                    <w:szCs w:val="14"/>
                  </w:rPr>
                </w:rPrChange>
              </w:rPr>
            </w:pPr>
            <w:ins w:id="14108" w:author="Steve Barbeaux" w:date="2022-10-10T12:23:00Z">
              <w:r w:rsidRPr="0060718B">
                <w:rPr>
                  <w:color w:val="000000"/>
                  <w:sz w:val="16"/>
                  <w:szCs w:val="16"/>
                  <w:rPrChange w:id="14109" w:author="Steve Barbeaux" w:date="2022-10-10T12:25:00Z">
                    <w:rPr>
                      <w:rFonts w:ascii="Calibri" w:hAnsi="Calibri" w:cs="Calibri"/>
                      <w:color w:val="000000"/>
                      <w:szCs w:val="22"/>
                    </w:rPr>
                  </w:rPrChange>
                </w:rPr>
                <w:t>0.03</w:t>
              </w:r>
            </w:ins>
            <w:del w:id="14110" w:author="Steve Barbeaux" w:date="2022-10-10T12:23:00Z">
              <w:r w:rsidRPr="0060718B" w:rsidDel="00FF3B86">
                <w:rPr>
                  <w:sz w:val="16"/>
                  <w:szCs w:val="16"/>
                  <w:rPrChange w:id="14111"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hideMark/>
            <w:tcPrChange w:id="14112" w:author="Steve Barbeaux" w:date="2022-10-10T12:23:00Z">
              <w:tcPr>
                <w:tcW w:w="295" w:type="pct"/>
                <w:gridSpan w:val="2"/>
                <w:tcBorders>
                  <w:top w:val="nil"/>
                  <w:left w:val="nil"/>
                  <w:bottom w:val="nil"/>
                  <w:right w:val="nil"/>
                </w:tcBorders>
                <w:shd w:val="clear" w:color="auto" w:fill="auto"/>
                <w:noWrap/>
                <w:hideMark/>
              </w:tcPr>
            </w:tcPrChange>
          </w:tcPr>
          <w:p w14:paraId="69E44B4F" w14:textId="1E655E4A" w:rsidR="0060718B" w:rsidRPr="0060718B" w:rsidRDefault="0060718B" w:rsidP="0060718B">
            <w:pPr>
              <w:spacing w:after="0"/>
              <w:jc w:val="right"/>
              <w:rPr>
                <w:color w:val="000000"/>
                <w:sz w:val="16"/>
                <w:szCs w:val="16"/>
                <w:rPrChange w:id="14113" w:author="Steve Barbeaux" w:date="2022-10-10T12:25:00Z">
                  <w:rPr>
                    <w:color w:val="000000"/>
                    <w:sz w:val="14"/>
                    <w:szCs w:val="14"/>
                  </w:rPr>
                </w:rPrChange>
              </w:rPr>
            </w:pPr>
            <w:ins w:id="14114" w:author="Steve Barbeaux" w:date="2022-10-10T12:23:00Z">
              <w:r w:rsidRPr="0060718B">
                <w:rPr>
                  <w:color w:val="000000"/>
                  <w:sz w:val="16"/>
                  <w:szCs w:val="16"/>
                  <w:rPrChange w:id="14115" w:author="Steve Barbeaux" w:date="2022-10-10T12:25:00Z">
                    <w:rPr>
                      <w:rFonts w:ascii="Calibri" w:hAnsi="Calibri" w:cs="Calibri"/>
                      <w:color w:val="000000"/>
                      <w:szCs w:val="22"/>
                    </w:rPr>
                  </w:rPrChange>
                </w:rPr>
                <w:t>0.08</w:t>
              </w:r>
            </w:ins>
            <w:del w:id="14116" w:author="Steve Barbeaux" w:date="2022-10-10T12:23:00Z">
              <w:r w:rsidRPr="0060718B" w:rsidDel="00FF3B86">
                <w:rPr>
                  <w:sz w:val="16"/>
                  <w:szCs w:val="16"/>
                  <w:rPrChange w:id="14117" w:author="Steve Barbeaux" w:date="2022-10-10T12:25:00Z">
                    <w:rPr>
                      <w:sz w:val="14"/>
                      <w:szCs w:val="14"/>
                    </w:rPr>
                  </w:rPrChange>
                </w:rPr>
                <w:delText>0.08</w:delText>
              </w:r>
            </w:del>
          </w:p>
        </w:tc>
        <w:tc>
          <w:tcPr>
            <w:tcW w:w="295" w:type="pct"/>
            <w:tcBorders>
              <w:top w:val="nil"/>
              <w:left w:val="nil"/>
              <w:bottom w:val="nil"/>
              <w:right w:val="nil"/>
            </w:tcBorders>
            <w:shd w:val="clear" w:color="auto" w:fill="auto"/>
            <w:noWrap/>
            <w:vAlign w:val="bottom"/>
            <w:hideMark/>
            <w:tcPrChange w:id="14118" w:author="Steve Barbeaux" w:date="2022-10-10T12:23:00Z">
              <w:tcPr>
                <w:tcW w:w="295" w:type="pct"/>
                <w:tcBorders>
                  <w:top w:val="nil"/>
                  <w:left w:val="nil"/>
                  <w:bottom w:val="nil"/>
                  <w:right w:val="nil"/>
                </w:tcBorders>
                <w:shd w:val="clear" w:color="auto" w:fill="auto"/>
                <w:noWrap/>
                <w:hideMark/>
              </w:tcPr>
            </w:tcPrChange>
          </w:tcPr>
          <w:p w14:paraId="762A0DCE" w14:textId="55695509" w:rsidR="0060718B" w:rsidRPr="0060718B" w:rsidRDefault="0060718B" w:rsidP="0060718B">
            <w:pPr>
              <w:spacing w:after="0"/>
              <w:jc w:val="right"/>
              <w:rPr>
                <w:color w:val="000000"/>
                <w:sz w:val="16"/>
                <w:szCs w:val="16"/>
                <w:rPrChange w:id="14119" w:author="Steve Barbeaux" w:date="2022-10-10T12:25:00Z">
                  <w:rPr>
                    <w:color w:val="000000"/>
                    <w:sz w:val="14"/>
                    <w:szCs w:val="14"/>
                  </w:rPr>
                </w:rPrChange>
              </w:rPr>
            </w:pPr>
            <w:ins w:id="14120" w:author="Steve Barbeaux" w:date="2022-10-10T12:23:00Z">
              <w:r w:rsidRPr="0060718B">
                <w:rPr>
                  <w:color w:val="000000"/>
                  <w:sz w:val="16"/>
                  <w:szCs w:val="16"/>
                  <w:rPrChange w:id="14121" w:author="Steve Barbeaux" w:date="2022-10-10T12:25:00Z">
                    <w:rPr>
                      <w:rFonts w:ascii="Calibri" w:hAnsi="Calibri" w:cs="Calibri"/>
                      <w:color w:val="000000"/>
                      <w:szCs w:val="22"/>
                    </w:rPr>
                  </w:rPrChange>
                </w:rPr>
                <w:t>0.04</w:t>
              </w:r>
            </w:ins>
            <w:del w:id="14122" w:author="Steve Barbeaux" w:date="2022-10-10T12:23:00Z">
              <w:r w:rsidRPr="0060718B" w:rsidDel="00FF3B86">
                <w:rPr>
                  <w:sz w:val="16"/>
                  <w:szCs w:val="16"/>
                  <w:rPrChange w:id="14123" w:author="Steve Barbeaux" w:date="2022-10-10T12:25:00Z">
                    <w:rPr>
                      <w:sz w:val="14"/>
                      <w:szCs w:val="14"/>
                    </w:rPr>
                  </w:rPrChange>
                </w:rPr>
                <w:delText>0.04</w:delText>
              </w:r>
            </w:del>
          </w:p>
        </w:tc>
        <w:tc>
          <w:tcPr>
            <w:tcW w:w="295" w:type="pct"/>
            <w:tcBorders>
              <w:top w:val="nil"/>
              <w:left w:val="nil"/>
              <w:bottom w:val="nil"/>
              <w:right w:val="nil"/>
            </w:tcBorders>
            <w:shd w:val="clear" w:color="auto" w:fill="auto"/>
            <w:noWrap/>
            <w:vAlign w:val="bottom"/>
            <w:hideMark/>
            <w:tcPrChange w:id="14124" w:author="Steve Barbeaux" w:date="2022-10-10T12:23:00Z">
              <w:tcPr>
                <w:tcW w:w="295" w:type="pct"/>
                <w:gridSpan w:val="2"/>
                <w:tcBorders>
                  <w:top w:val="nil"/>
                  <w:left w:val="nil"/>
                  <w:bottom w:val="nil"/>
                  <w:right w:val="nil"/>
                </w:tcBorders>
                <w:shd w:val="clear" w:color="auto" w:fill="auto"/>
                <w:noWrap/>
                <w:hideMark/>
              </w:tcPr>
            </w:tcPrChange>
          </w:tcPr>
          <w:p w14:paraId="46609E8F" w14:textId="49BEC227" w:rsidR="0060718B" w:rsidRPr="0060718B" w:rsidRDefault="0060718B" w:rsidP="0060718B">
            <w:pPr>
              <w:spacing w:after="0"/>
              <w:jc w:val="right"/>
              <w:rPr>
                <w:color w:val="000000"/>
                <w:sz w:val="16"/>
                <w:szCs w:val="16"/>
                <w:rPrChange w:id="14125" w:author="Steve Barbeaux" w:date="2022-10-10T12:25:00Z">
                  <w:rPr>
                    <w:color w:val="000000"/>
                    <w:sz w:val="14"/>
                    <w:szCs w:val="14"/>
                  </w:rPr>
                </w:rPrChange>
              </w:rPr>
            </w:pPr>
            <w:ins w:id="14126" w:author="Steve Barbeaux" w:date="2022-10-10T12:23:00Z">
              <w:r w:rsidRPr="0060718B">
                <w:rPr>
                  <w:color w:val="000000"/>
                  <w:sz w:val="16"/>
                  <w:szCs w:val="16"/>
                  <w:rPrChange w:id="14127" w:author="Steve Barbeaux" w:date="2022-10-10T12:25:00Z">
                    <w:rPr>
                      <w:rFonts w:ascii="Calibri" w:hAnsi="Calibri" w:cs="Calibri"/>
                      <w:color w:val="000000"/>
                      <w:szCs w:val="22"/>
                    </w:rPr>
                  </w:rPrChange>
                </w:rPr>
                <w:t>0.15</w:t>
              </w:r>
            </w:ins>
            <w:del w:id="14128" w:author="Steve Barbeaux" w:date="2022-10-10T12:23:00Z">
              <w:r w:rsidRPr="0060718B" w:rsidDel="00FF3B86">
                <w:rPr>
                  <w:sz w:val="16"/>
                  <w:szCs w:val="16"/>
                  <w:rPrChange w:id="14129" w:author="Steve Barbeaux" w:date="2022-10-10T12:25:00Z">
                    <w:rPr>
                      <w:sz w:val="14"/>
                      <w:szCs w:val="14"/>
                    </w:rPr>
                  </w:rPrChange>
                </w:rPr>
                <w:delText>0.15</w:delText>
              </w:r>
            </w:del>
          </w:p>
        </w:tc>
        <w:tc>
          <w:tcPr>
            <w:tcW w:w="295" w:type="pct"/>
            <w:tcBorders>
              <w:top w:val="nil"/>
              <w:left w:val="nil"/>
              <w:bottom w:val="nil"/>
              <w:right w:val="nil"/>
            </w:tcBorders>
            <w:shd w:val="clear" w:color="auto" w:fill="auto"/>
            <w:noWrap/>
            <w:vAlign w:val="bottom"/>
            <w:hideMark/>
            <w:tcPrChange w:id="14130" w:author="Steve Barbeaux" w:date="2022-10-10T12:23:00Z">
              <w:tcPr>
                <w:tcW w:w="295" w:type="pct"/>
                <w:gridSpan w:val="2"/>
                <w:tcBorders>
                  <w:top w:val="nil"/>
                  <w:left w:val="nil"/>
                  <w:bottom w:val="nil"/>
                  <w:right w:val="nil"/>
                </w:tcBorders>
                <w:shd w:val="clear" w:color="auto" w:fill="auto"/>
                <w:noWrap/>
                <w:hideMark/>
              </w:tcPr>
            </w:tcPrChange>
          </w:tcPr>
          <w:p w14:paraId="03AF9E35" w14:textId="32C54912" w:rsidR="0060718B" w:rsidRPr="0060718B" w:rsidRDefault="0060718B" w:rsidP="0060718B">
            <w:pPr>
              <w:spacing w:after="0"/>
              <w:jc w:val="right"/>
              <w:rPr>
                <w:color w:val="000000"/>
                <w:sz w:val="16"/>
                <w:szCs w:val="16"/>
                <w:rPrChange w:id="14131" w:author="Steve Barbeaux" w:date="2022-10-10T12:25:00Z">
                  <w:rPr>
                    <w:color w:val="000000"/>
                    <w:sz w:val="14"/>
                    <w:szCs w:val="14"/>
                  </w:rPr>
                </w:rPrChange>
              </w:rPr>
            </w:pPr>
            <w:ins w:id="14132" w:author="Steve Barbeaux" w:date="2022-10-10T12:23:00Z">
              <w:r w:rsidRPr="0060718B">
                <w:rPr>
                  <w:color w:val="000000"/>
                  <w:sz w:val="16"/>
                  <w:szCs w:val="16"/>
                  <w:rPrChange w:id="14133" w:author="Steve Barbeaux" w:date="2022-10-10T12:25:00Z">
                    <w:rPr>
                      <w:rFonts w:ascii="Calibri" w:hAnsi="Calibri" w:cs="Calibri"/>
                      <w:color w:val="000000"/>
                      <w:szCs w:val="22"/>
                    </w:rPr>
                  </w:rPrChange>
                </w:rPr>
                <w:t>0.05</w:t>
              </w:r>
            </w:ins>
            <w:del w:id="14134" w:author="Steve Barbeaux" w:date="2022-10-10T12:23:00Z">
              <w:r w:rsidRPr="0060718B" w:rsidDel="00FF3B86">
                <w:rPr>
                  <w:sz w:val="16"/>
                  <w:szCs w:val="16"/>
                  <w:rPrChange w:id="14135" w:author="Steve Barbeaux" w:date="2022-10-10T12:25:00Z">
                    <w:rPr>
                      <w:sz w:val="14"/>
                      <w:szCs w:val="14"/>
                    </w:rPr>
                  </w:rPrChange>
                </w:rPr>
                <w:delText>0.05</w:delText>
              </w:r>
            </w:del>
          </w:p>
        </w:tc>
        <w:tc>
          <w:tcPr>
            <w:tcW w:w="295" w:type="pct"/>
            <w:tcBorders>
              <w:top w:val="nil"/>
              <w:left w:val="nil"/>
              <w:bottom w:val="nil"/>
              <w:right w:val="nil"/>
            </w:tcBorders>
            <w:shd w:val="clear" w:color="auto" w:fill="auto"/>
            <w:noWrap/>
            <w:vAlign w:val="bottom"/>
            <w:hideMark/>
            <w:tcPrChange w:id="14136" w:author="Steve Barbeaux" w:date="2022-10-10T12:23:00Z">
              <w:tcPr>
                <w:tcW w:w="295" w:type="pct"/>
                <w:tcBorders>
                  <w:top w:val="nil"/>
                  <w:left w:val="nil"/>
                  <w:bottom w:val="nil"/>
                  <w:right w:val="nil"/>
                </w:tcBorders>
                <w:shd w:val="clear" w:color="auto" w:fill="auto"/>
                <w:noWrap/>
                <w:hideMark/>
              </w:tcPr>
            </w:tcPrChange>
          </w:tcPr>
          <w:p w14:paraId="03550AF5" w14:textId="36FEA2D0" w:rsidR="0060718B" w:rsidRPr="0060718B" w:rsidRDefault="0060718B" w:rsidP="0060718B">
            <w:pPr>
              <w:spacing w:after="0"/>
              <w:jc w:val="right"/>
              <w:rPr>
                <w:color w:val="000000"/>
                <w:sz w:val="16"/>
                <w:szCs w:val="16"/>
                <w:rPrChange w:id="14137" w:author="Steve Barbeaux" w:date="2022-10-10T12:25:00Z">
                  <w:rPr>
                    <w:color w:val="000000"/>
                    <w:sz w:val="14"/>
                    <w:szCs w:val="14"/>
                  </w:rPr>
                </w:rPrChange>
              </w:rPr>
            </w:pPr>
            <w:ins w:id="14138" w:author="Steve Barbeaux" w:date="2022-10-10T12:23:00Z">
              <w:r w:rsidRPr="0060718B">
                <w:rPr>
                  <w:color w:val="000000"/>
                  <w:sz w:val="16"/>
                  <w:szCs w:val="16"/>
                  <w:rPrChange w:id="14139" w:author="Steve Barbeaux" w:date="2022-10-10T12:25:00Z">
                    <w:rPr>
                      <w:rFonts w:ascii="Calibri" w:hAnsi="Calibri" w:cs="Calibri"/>
                      <w:color w:val="000000"/>
                      <w:szCs w:val="22"/>
                    </w:rPr>
                  </w:rPrChange>
                </w:rPr>
                <w:t>0.04</w:t>
              </w:r>
            </w:ins>
            <w:del w:id="14140" w:author="Steve Barbeaux" w:date="2022-10-10T12:23:00Z">
              <w:r w:rsidRPr="0060718B" w:rsidDel="00FF3B86">
                <w:rPr>
                  <w:sz w:val="16"/>
                  <w:szCs w:val="16"/>
                  <w:rPrChange w:id="14141" w:author="Steve Barbeaux" w:date="2022-10-10T12:25:00Z">
                    <w:rPr>
                      <w:sz w:val="14"/>
                      <w:szCs w:val="14"/>
                    </w:rPr>
                  </w:rPrChange>
                </w:rPr>
                <w:delText>0.04</w:delText>
              </w:r>
            </w:del>
          </w:p>
        </w:tc>
        <w:tc>
          <w:tcPr>
            <w:tcW w:w="295" w:type="pct"/>
            <w:tcBorders>
              <w:top w:val="nil"/>
              <w:left w:val="nil"/>
              <w:bottom w:val="nil"/>
              <w:right w:val="nil"/>
            </w:tcBorders>
            <w:shd w:val="clear" w:color="auto" w:fill="auto"/>
            <w:noWrap/>
            <w:vAlign w:val="bottom"/>
            <w:hideMark/>
            <w:tcPrChange w:id="14142" w:author="Steve Barbeaux" w:date="2022-10-10T12:23:00Z">
              <w:tcPr>
                <w:tcW w:w="295" w:type="pct"/>
                <w:gridSpan w:val="2"/>
                <w:tcBorders>
                  <w:top w:val="nil"/>
                  <w:left w:val="nil"/>
                  <w:bottom w:val="nil"/>
                  <w:right w:val="nil"/>
                </w:tcBorders>
                <w:shd w:val="clear" w:color="auto" w:fill="auto"/>
                <w:noWrap/>
                <w:hideMark/>
              </w:tcPr>
            </w:tcPrChange>
          </w:tcPr>
          <w:p w14:paraId="70921937" w14:textId="08883053" w:rsidR="0060718B" w:rsidRPr="0060718B" w:rsidRDefault="0060718B" w:rsidP="0060718B">
            <w:pPr>
              <w:spacing w:after="0"/>
              <w:jc w:val="right"/>
              <w:rPr>
                <w:color w:val="000000"/>
                <w:sz w:val="16"/>
                <w:szCs w:val="16"/>
                <w:rPrChange w:id="14143" w:author="Steve Barbeaux" w:date="2022-10-10T12:25:00Z">
                  <w:rPr>
                    <w:color w:val="000000"/>
                    <w:sz w:val="14"/>
                    <w:szCs w:val="14"/>
                  </w:rPr>
                </w:rPrChange>
              </w:rPr>
            </w:pPr>
            <w:ins w:id="14144" w:author="Steve Barbeaux" w:date="2022-10-10T12:23:00Z">
              <w:r w:rsidRPr="0060718B">
                <w:rPr>
                  <w:color w:val="000000"/>
                  <w:sz w:val="16"/>
                  <w:szCs w:val="16"/>
                  <w:rPrChange w:id="14145" w:author="Steve Barbeaux" w:date="2022-10-10T12:25:00Z">
                    <w:rPr>
                      <w:rFonts w:ascii="Calibri" w:hAnsi="Calibri" w:cs="Calibri"/>
                      <w:color w:val="000000"/>
                      <w:szCs w:val="22"/>
                    </w:rPr>
                  </w:rPrChange>
                </w:rPr>
                <w:t>0.01</w:t>
              </w:r>
            </w:ins>
            <w:del w:id="14146" w:author="Steve Barbeaux" w:date="2022-10-10T12:23:00Z">
              <w:r w:rsidRPr="0060718B" w:rsidDel="00FF3B86">
                <w:rPr>
                  <w:sz w:val="16"/>
                  <w:szCs w:val="16"/>
                  <w:rPrChange w:id="14147"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4148" w:author="Steve Barbeaux" w:date="2022-10-10T12:23:00Z">
              <w:tcPr>
                <w:tcW w:w="295" w:type="pct"/>
                <w:gridSpan w:val="2"/>
                <w:tcBorders>
                  <w:top w:val="nil"/>
                  <w:left w:val="nil"/>
                  <w:bottom w:val="nil"/>
                  <w:right w:val="nil"/>
                </w:tcBorders>
                <w:shd w:val="clear" w:color="auto" w:fill="auto"/>
                <w:noWrap/>
                <w:hideMark/>
              </w:tcPr>
            </w:tcPrChange>
          </w:tcPr>
          <w:p w14:paraId="2FDE4660" w14:textId="3B43EB44" w:rsidR="0060718B" w:rsidRPr="0060718B" w:rsidRDefault="0060718B" w:rsidP="0060718B">
            <w:pPr>
              <w:spacing w:after="0"/>
              <w:jc w:val="right"/>
              <w:rPr>
                <w:color w:val="000000"/>
                <w:sz w:val="16"/>
                <w:szCs w:val="16"/>
                <w:rPrChange w:id="14149" w:author="Steve Barbeaux" w:date="2022-10-10T12:25:00Z">
                  <w:rPr>
                    <w:color w:val="000000"/>
                    <w:sz w:val="14"/>
                    <w:szCs w:val="14"/>
                  </w:rPr>
                </w:rPrChange>
              </w:rPr>
            </w:pPr>
            <w:ins w:id="14150" w:author="Steve Barbeaux" w:date="2022-10-10T12:23:00Z">
              <w:r w:rsidRPr="0060718B">
                <w:rPr>
                  <w:color w:val="000000"/>
                  <w:sz w:val="16"/>
                  <w:szCs w:val="16"/>
                  <w:rPrChange w:id="14151" w:author="Steve Barbeaux" w:date="2022-10-10T12:25:00Z">
                    <w:rPr>
                      <w:rFonts w:ascii="Calibri" w:hAnsi="Calibri" w:cs="Calibri"/>
                      <w:color w:val="000000"/>
                      <w:szCs w:val="22"/>
                    </w:rPr>
                  </w:rPrChange>
                </w:rPr>
                <w:t>0.06</w:t>
              </w:r>
            </w:ins>
            <w:del w:id="14152" w:author="Steve Barbeaux" w:date="2022-10-10T12:23:00Z">
              <w:r w:rsidRPr="0060718B" w:rsidDel="00FF3B86">
                <w:rPr>
                  <w:sz w:val="16"/>
                  <w:szCs w:val="16"/>
                  <w:rPrChange w:id="14153" w:author="Steve Barbeaux" w:date="2022-10-10T12:25:00Z">
                    <w:rPr>
                      <w:sz w:val="14"/>
                      <w:szCs w:val="14"/>
                    </w:rPr>
                  </w:rPrChange>
                </w:rPr>
                <w:delText>0.06</w:delText>
              </w:r>
            </w:del>
          </w:p>
        </w:tc>
        <w:tc>
          <w:tcPr>
            <w:tcW w:w="295" w:type="pct"/>
            <w:tcBorders>
              <w:top w:val="nil"/>
              <w:left w:val="nil"/>
              <w:bottom w:val="nil"/>
              <w:right w:val="nil"/>
            </w:tcBorders>
            <w:shd w:val="clear" w:color="auto" w:fill="auto"/>
            <w:noWrap/>
            <w:vAlign w:val="bottom"/>
            <w:hideMark/>
            <w:tcPrChange w:id="14154" w:author="Steve Barbeaux" w:date="2022-10-10T12:23:00Z">
              <w:tcPr>
                <w:tcW w:w="295" w:type="pct"/>
                <w:gridSpan w:val="2"/>
                <w:tcBorders>
                  <w:top w:val="nil"/>
                  <w:left w:val="nil"/>
                  <w:bottom w:val="nil"/>
                  <w:right w:val="nil"/>
                </w:tcBorders>
                <w:shd w:val="clear" w:color="auto" w:fill="auto"/>
                <w:noWrap/>
                <w:hideMark/>
              </w:tcPr>
            </w:tcPrChange>
          </w:tcPr>
          <w:p w14:paraId="7D3E90EF" w14:textId="5FFCC919" w:rsidR="0060718B" w:rsidRPr="0060718B" w:rsidRDefault="0060718B" w:rsidP="0060718B">
            <w:pPr>
              <w:spacing w:after="0"/>
              <w:jc w:val="right"/>
              <w:rPr>
                <w:color w:val="000000"/>
                <w:sz w:val="16"/>
                <w:szCs w:val="16"/>
                <w:rPrChange w:id="14155" w:author="Steve Barbeaux" w:date="2022-10-10T12:25:00Z">
                  <w:rPr>
                    <w:color w:val="000000"/>
                    <w:sz w:val="14"/>
                    <w:szCs w:val="14"/>
                  </w:rPr>
                </w:rPrChange>
              </w:rPr>
            </w:pPr>
            <w:ins w:id="14156" w:author="Steve Barbeaux" w:date="2022-10-10T12:23:00Z">
              <w:r w:rsidRPr="0060718B">
                <w:rPr>
                  <w:color w:val="000000"/>
                  <w:sz w:val="16"/>
                  <w:szCs w:val="16"/>
                  <w:rPrChange w:id="14157" w:author="Steve Barbeaux" w:date="2022-10-10T12:25:00Z">
                    <w:rPr>
                      <w:rFonts w:ascii="Calibri" w:hAnsi="Calibri" w:cs="Calibri"/>
                      <w:color w:val="000000"/>
                      <w:szCs w:val="22"/>
                    </w:rPr>
                  </w:rPrChange>
                </w:rPr>
                <w:t>0.01</w:t>
              </w:r>
            </w:ins>
            <w:del w:id="14158" w:author="Steve Barbeaux" w:date="2022-10-10T12:23:00Z">
              <w:r w:rsidRPr="0060718B" w:rsidDel="00FF3B86">
                <w:rPr>
                  <w:sz w:val="16"/>
                  <w:szCs w:val="16"/>
                  <w:rPrChange w:id="14159"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4160" w:author="Steve Barbeaux" w:date="2022-10-10T12:23:00Z">
              <w:tcPr>
                <w:tcW w:w="295" w:type="pct"/>
                <w:tcBorders>
                  <w:top w:val="nil"/>
                  <w:left w:val="nil"/>
                  <w:bottom w:val="nil"/>
                  <w:right w:val="nil"/>
                </w:tcBorders>
                <w:shd w:val="clear" w:color="auto" w:fill="auto"/>
                <w:noWrap/>
                <w:hideMark/>
              </w:tcPr>
            </w:tcPrChange>
          </w:tcPr>
          <w:p w14:paraId="644B2CA3" w14:textId="5D32E68F" w:rsidR="0060718B" w:rsidRPr="0060718B" w:rsidRDefault="0060718B" w:rsidP="0060718B">
            <w:pPr>
              <w:spacing w:after="0"/>
              <w:jc w:val="right"/>
              <w:rPr>
                <w:color w:val="000000"/>
                <w:sz w:val="16"/>
                <w:szCs w:val="16"/>
                <w:rPrChange w:id="14161" w:author="Steve Barbeaux" w:date="2022-10-10T12:25:00Z">
                  <w:rPr>
                    <w:color w:val="000000"/>
                    <w:sz w:val="14"/>
                    <w:szCs w:val="14"/>
                  </w:rPr>
                </w:rPrChange>
              </w:rPr>
            </w:pPr>
            <w:ins w:id="14162" w:author="Steve Barbeaux" w:date="2022-10-10T12:23:00Z">
              <w:r w:rsidRPr="0060718B">
                <w:rPr>
                  <w:color w:val="000000"/>
                  <w:sz w:val="16"/>
                  <w:szCs w:val="16"/>
                  <w:rPrChange w:id="14163" w:author="Steve Barbeaux" w:date="2022-10-10T12:25:00Z">
                    <w:rPr>
                      <w:rFonts w:ascii="Calibri" w:hAnsi="Calibri" w:cs="Calibri"/>
                      <w:color w:val="000000"/>
                      <w:szCs w:val="22"/>
                    </w:rPr>
                  </w:rPrChange>
                </w:rPr>
                <w:t>0.01</w:t>
              </w:r>
            </w:ins>
            <w:del w:id="14164" w:author="Steve Barbeaux" w:date="2022-10-10T12:23:00Z">
              <w:r w:rsidRPr="0060718B" w:rsidDel="00FF3B86">
                <w:rPr>
                  <w:sz w:val="16"/>
                  <w:szCs w:val="16"/>
                  <w:rPrChange w:id="14165"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4166" w:author="Steve Barbeaux" w:date="2022-10-10T12:23:00Z">
              <w:tcPr>
                <w:tcW w:w="295" w:type="pct"/>
                <w:gridSpan w:val="2"/>
                <w:tcBorders>
                  <w:top w:val="nil"/>
                  <w:left w:val="nil"/>
                  <w:bottom w:val="nil"/>
                  <w:right w:val="nil"/>
                </w:tcBorders>
                <w:shd w:val="clear" w:color="auto" w:fill="auto"/>
                <w:noWrap/>
                <w:hideMark/>
              </w:tcPr>
            </w:tcPrChange>
          </w:tcPr>
          <w:p w14:paraId="32FC6752" w14:textId="68DEED30" w:rsidR="0060718B" w:rsidRPr="0060718B" w:rsidRDefault="0060718B" w:rsidP="0060718B">
            <w:pPr>
              <w:spacing w:after="0"/>
              <w:jc w:val="right"/>
              <w:rPr>
                <w:color w:val="000000"/>
                <w:sz w:val="16"/>
                <w:szCs w:val="16"/>
                <w:rPrChange w:id="14167" w:author="Steve Barbeaux" w:date="2022-10-10T12:25:00Z">
                  <w:rPr>
                    <w:color w:val="000000"/>
                    <w:sz w:val="14"/>
                    <w:szCs w:val="14"/>
                  </w:rPr>
                </w:rPrChange>
              </w:rPr>
            </w:pPr>
            <w:ins w:id="14168" w:author="Steve Barbeaux" w:date="2022-10-10T12:23:00Z">
              <w:r w:rsidRPr="0060718B">
                <w:rPr>
                  <w:color w:val="000000"/>
                  <w:sz w:val="16"/>
                  <w:szCs w:val="16"/>
                  <w:rPrChange w:id="14169" w:author="Steve Barbeaux" w:date="2022-10-10T12:25:00Z">
                    <w:rPr>
                      <w:rFonts w:ascii="Calibri" w:hAnsi="Calibri" w:cs="Calibri"/>
                      <w:color w:val="000000"/>
                      <w:szCs w:val="22"/>
                    </w:rPr>
                  </w:rPrChange>
                </w:rPr>
                <w:t>0.05</w:t>
              </w:r>
            </w:ins>
            <w:del w:id="14170" w:author="Steve Barbeaux" w:date="2022-10-10T12:23:00Z">
              <w:r w:rsidRPr="0060718B" w:rsidDel="00FF3B86">
                <w:rPr>
                  <w:sz w:val="16"/>
                  <w:szCs w:val="16"/>
                  <w:rPrChange w:id="14171" w:author="Steve Barbeaux" w:date="2022-10-10T12:25:00Z">
                    <w:rPr>
                      <w:sz w:val="14"/>
                      <w:szCs w:val="14"/>
                    </w:rPr>
                  </w:rPrChange>
                </w:rPr>
                <w:delText>0.05</w:delText>
              </w:r>
            </w:del>
          </w:p>
        </w:tc>
        <w:tc>
          <w:tcPr>
            <w:tcW w:w="295" w:type="pct"/>
            <w:tcBorders>
              <w:top w:val="nil"/>
              <w:left w:val="nil"/>
              <w:bottom w:val="nil"/>
              <w:right w:val="nil"/>
            </w:tcBorders>
            <w:shd w:val="clear" w:color="auto" w:fill="auto"/>
            <w:noWrap/>
            <w:vAlign w:val="bottom"/>
            <w:hideMark/>
            <w:tcPrChange w:id="14172" w:author="Steve Barbeaux" w:date="2022-10-10T12:23:00Z">
              <w:tcPr>
                <w:tcW w:w="295" w:type="pct"/>
                <w:gridSpan w:val="2"/>
                <w:tcBorders>
                  <w:top w:val="nil"/>
                  <w:left w:val="nil"/>
                  <w:bottom w:val="nil"/>
                  <w:right w:val="nil"/>
                </w:tcBorders>
                <w:shd w:val="clear" w:color="auto" w:fill="auto"/>
                <w:noWrap/>
                <w:hideMark/>
              </w:tcPr>
            </w:tcPrChange>
          </w:tcPr>
          <w:p w14:paraId="1814832B" w14:textId="2F8E8994" w:rsidR="0060718B" w:rsidRPr="0060718B" w:rsidRDefault="0060718B" w:rsidP="0060718B">
            <w:pPr>
              <w:spacing w:after="0"/>
              <w:jc w:val="right"/>
              <w:rPr>
                <w:color w:val="000000"/>
                <w:sz w:val="16"/>
                <w:szCs w:val="16"/>
                <w:vertAlign w:val="subscript"/>
                <w:rPrChange w:id="14173" w:author="Steve Barbeaux" w:date="2022-10-10T12:25:00Z">
                  <w:rPr>
                    <w:color w:val="000000"/>
                    <w:sz w:val="14"/>
                    <w:szCs w:val="14"/>
                    <w:vertAlign w:val="subscript"/>
                  </w:rPr>
                </w:rPrChange>
              </w:rPr>
            </w:pPr>
            <w:ins w:id="14174" w:author="Steve Barbeaux" w:date="2022-10-10T12:23:00Z">
              <w:r w:rsidRPr="0060718B">
                <w:rPr>
                  <w:color w:val="000000"/>
                  <w:sz w:val="16"/>
                  <w:szCs w:val="16"/>
                  <w:rPrChange w:id="14175" w:author="Steve Barbeaux" w:date="2022-10-10T12:25:00Z">
                    <w:rPr>
                      <w:rFonts w:ascii="Calibri" w:hAnsi="Calibri" w:cs="Calibri"/>
                      <w:color w:val="000000"/>
                      <w:szCs w:val="22"/>
                    </w:rPr>
                  </w:rPrChange>
                </w:rPr>
                <w:t>0.57</w:t>
              </w:r>
            </w:ins>
            <w:del w:id="14176" w:author="Steve Barbeaux" w:date="2022-10-10T12:23:00Z">
              <w:r w:rsidRPr="0060718B" w:rsidDel="00FF3B86">
                <w:rPr>
                  <w:sz w:val="16"/>
                  <w:szCs w:val="16"/>
                  <w:rPrChange w:id="14177" w:author="Steve Barbeaux" w:date="2022-10-10T12:25:00Z">
                    <w:rPr>
                      <w:sz w:val="14"/>
                      <w:szCs w:val="14"/>
                    </w:rPr>
                  </w:rPrChange>
                </w:rPr>
                <w:delText>0.57</w:delText>
              </w:r>
            </w:del>
          </w:p>
        </w:tc>
      </w:tr>
      <w:tr w:rsidR="0060718B" w:rsidRPr="000460A7" w14:paraId="05736DB4" w14:textId="77777777" w:rsidTr="0060718B">
        <w:tblPrEx>
          <w:tblW w:w="5180" w:type="pct"/>
          <w:tblInd w:w="-90" w:type="dxa"/>
          <w:tblLayout w:type="fixed"/>
          <w:tblPrExChange w:id="14178" w:author="Steve Barbeaux" w:date="2022-10-10T12:23:00Z">
            <w:tblPrEx>
              <w:tblW w:w="5180" w:type="pct"/>
              <w:tblInd w:w="-90" w:type="dxa"/>
              <w:tblLayout w:type="fixed"/>
            </w:tblPrEx>
          </w:tblPrExChange>
        </w:tblPrEx>
        <w:trPr>
          <w:trPrChange w:id="14179"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4180" w:author="Steve Barbeaux" w:date="2022-10-10T12:23:00Z">
              <w:tcPr>
                <w:tcW w:w="279" w:type="pct"/>
                <w:tcBorders>
                  <w:top w:val="nil"/>
                  <w:left w:val="nil"/>
                  <w:bottom w:val="nil"/>
                  <w:right w:val="nil"/>
                </w:tcBorders>
                <w:shd w:val="clear" w:color="auto" w:fill="auto"/>
                <w:noWrap/>
                <w:vAlign w:val="bottom"/>
                <w:hideMark/>
              </w:tcPr>
            </w:tcPrChange>
          </w:tcPr>
          <w:p w14:paraId="124F1D04" w14:textId="6644CDC6" w:rsidR="0060718B" w:rsidRPr="0060718B" w:rsidRDefault="0060718B" w:rsidP="0060718B">
            <w:pPr>
              <w:spacing w:after="0"/>
              <w:jc w:val="right"/>
              <w:rPr>
                <w:color w:val="000000"/>
                <w:sz w:val="16"/>
                <w:szCs w:val="16"/>
                <w:rPrChange w:id="14181" w:author="Steve Barbeaux" w:date="2022-10-10T12:25:00Z">
                  <w:rPr>
                    <w:color w:val="000000"/>
                    <w:sz w:val="14"/>
                    <w:szCs w:val="14"/>
                  </w:rPr>
                </w:rPrChange>
              </w:rPr>
            </w:pPr>
            <w:r w:rsidRPr="0060718B">
              <w:rPr>
                <w:sz w:val="16"/>
                <w:szCs w:val="16"/>
                <w:rPrChange w:id="14182" w:author="Steve Barbeaux" w:date="2022-10-10T12:25:00Z">
                  <w:rPr>
                    <w:sz w:val="14"/>
                    <w:szCs w:val="14"/>
                  </w:rPr>
                </w:rPrChange>
              </w:rPr>
              <w:t>2002</w:t>
            </w:r>
          </w:p>
        </w:tc>
        <w:tc>
          <w:tcPr>
            <w:tcW w:w="295" w:type="pct"/>
            <w:tcBorders>
              <w:top w:val="nil"/>
              <w:left w:val="nil"/>
              <w:bottom w:val="nil"/>
              <w:right w:val="nil"/>
            </w:tcBorders>
            <w:vAlign w:val="bottom"/>
            <w:tcPrChange w:id="14183" w:author="Steve Barbeaux" w:date="2022-10-10T12:23:00Z">
              <w:tcPr>
                <w:tcW w:w="295" w:type="pct"/>
                <w:gridSpan w:val="2"/>
                <w:tcBorders>
                  <w:top w:val="nil"/>
                  <w:left w:val="nil"/>
                  <w:bottom w:val="nil"/>
                  <w:right w:val="nil"/>
                </w:tcBorders>
              </w:tcPr>
            </w:tcPrChange>
          </w:tcPr>
          <w:p w14:paraId="0018DDBA" w14:textId="72832D27" w:rsidR="0060718B" w:rsidRPr="0060718B" w:rsidRDefault="0060718B" w:rsidP="0060718B">
            <w:pPr>
              <w:spacing w:after="0"/>
              <w:jc w:val="right"/>
              <w:rPr>
                <w:sz w:val="16"/>
                <w:szCs w:val="16"/>
                <w:rPrChange w:id="14184" w:author="Steve Barbeaux" w:date="2022-10-10T12:25:00Z">
                  <w:rPr>
                    <w:sz w:val="14"/>
                    <w:szCs w:val="14"/>
                  </w:rPr>
                </w:rPrChange>
              </w:rPr>
            </w:pPr>
            <w:ins w:id="14185" w:author="Steve Barbeaux" w:date="2022-10-10T12:23:00Z">
              <w:r w:rsidRPr="0060718B">
                <w:rPr>
                  <w:color w:val="000000"/>
                  <w:sz w:val="16"/>
                  <w:szCs w:val="16"/>
                  <w:rPrChange w:id="14186" w:author="Steve Barbeaux" w:date="2022-10-10T12:25:00Z">
                    <w:rPr>
                      <w:rFonts w:ascii="Calibri" w:hAnsi="Calibri" w:cs="Calibri"/>
                      <w:color w:val="000000"/>
                      <w:szCs w:val="22"/>
                    </w:rPr>
                  </w:rPrChange>
                </w:rPr>
                <w:t>0.00</w:t>
              </w:r>
            </w:ins>
            <w:del w:id="14187" w:author="Steve Barbeaux" w:date="2022-10-10T12:23:00Z">
              <w:r w:rsidRPr="0060718B" w:rsidDel="00FF3B86">
                <w:rPr>
                  <w:sz w:val="16"/>
                  <w:szCs w:val="16"/>
                  <w:rPrChange w:id="14188" w:author="Steve Barbeaux" w:date="2022-10-10T12:25:00Z">
                    <w:rPr>
                      <w:sz w:val="14"/>
                      <w:szCs w:val="14"/>
                    </w:rPr>
                  </w:rPrChange>
                </w:rPr>
                <w:delText>0</w:delText>
              </w:r>
            </w:del>
          </w:p>
        </w:tc>
        <w:tc>
          <w:tcPr>
            <w:tcW w:w="295" w:type="pct"/>
            <w:tcBorders>
              <w:top w:val="nil"/>
              <w:left w:val="nil"/>
              <w:bottom w:val="nil"/>
              <w:right w:val="nil"/>
            </w:tcBorders>
            <w:shd w:val="clear" w:color="auto" w:fill="auto"/>
            <w:noWrap/>
            <w:vAlign w:val="bottom"/>
            <w:hideMark/>
            <w:tcPrChange w:id="14189" w:author="Steve Barbeaux" w:date="2022-10-10T12:23:00Z">
              <w:tcPr>
                <w:tcW w:w="295" w:type="pct"/>
                <w:gridSpan w:val="2"/>
                <w:tcBorders>
                  <w:top w:val="nil"/>
                  <w:left w:val="nil"/>
                  <w:bottom w:val="nil"/>
                  <w:right w:val="nil"/>
                </w:tcBorders>
                <w:shd w:val="clear" w:color="auto" w:fill="auto"/>
                <w:noWrap/>
                <w:hideMark/>
              </w:tcPr>
            </w:tcPrChange>
          </w:tcPr>
          <w:p w14:paraId="54FECFAF" w14:textId="0D1ECA98" w:rsidR="0060718B" w:rsidRPr="0060718B" w:rsidRDefault="0060718B" w:rsidP="0060718B">
            <w:pPr>
              <w:spacing w:after="0"/>
              <w:jc w:val="right"/>
              <w:rPr>
                <w:color w:val="000000"/>
                <w:sz w:val="16"/>
                <w:szCs w:val="16"/>
                <w:rPrChange w:id="14190" w:author="Steve Barbeaux" w:date="2022-10-10T12:25:00Z">
                  <w:rPr>
                    <w:color w:val="000000"/>
                    <w:sz w:val="14"/>
                    <w:szCs w:val="14"/>
                  </w:rPr>
                </w:rPrChange>
              </w:rPr>
            </w:pPr>
            <w:ins w:id="14191" w:author="Steve Barbeaux" w:date="2022-10-10T12:23:00Z">
              <w:r w:rsidRPr="0060718B">
                <w:rPr>
                  <w:color w:val="000000"/>
                  <w:sz w:val="16"/>
                  <w:szCs w:val="16"/>
                  <w:rPrChange w:id="14192" w:author="Steve Barbeaux" w:date="2022-10-10T12:25:00Z">
                    <w:rPr>
                      <w:rFonts w:ascii="Calibri" w:hAnsi="Calibri" w:cs="Calibri"/>
                      <w:color w:val="000000"/>
                      <w:szCs w:val="22"/>
                    </w:rPr>
                  </w:rPrChange>
                </w:rPr>
                <w:t>0.02</w:t>
              </w:r>
            </w:ins>
            <w:del w:id="14193" w:author="Steve Barbeaux" w:date="2022-10-10T12:23:00Z">
              <w:r w:rsidRPr="0060718B" w:rsidDel="00FF3B86">
                <w:rPr>
                  <w:sz w:val="16"/>
                  <w:szCs w:val="16"/>
                  <w:rPrChange w:id="14194" w:author="Steve Barbeaux" w:date="2022-10-10T12:25:00Z">
                    <w:rPr>
                      <w:sz w:val="14"/>
                      <w:szCs w:val="14"/>
                    </w:rPr>
                  </w:rPrChange>
                </w:rPr>
                <w:delText>0.02</w:delText>
              </w:r>
            </w:del>
          </w:p>
        </w:tc>
        <w:tc>
          <w:tcPr>
            <w:tcW w:w="295" w:type="pct"/>
            <w:tcBorders>
              <w:top w:val="nil"/>
              <w:left w:val="nil"/>
              <w:bottom w:val="nil"/>
              <w:right w:val="nil"/>
            </w:tcBorders>
            <w:shd w:val="clear" w:color="auto" w:fill="auto"/>
            <w:noWrap/>
            <w:vAlign w:val="bottom"/>
            <w:hideMark/>
            <w:tcPrChange w:id="14195" w:author="Steve Barbeaux" w:date="2022-10-10T12:23:00Z">
              <w:tcPr>
                <w:tcW w:w="295" w:type="pct"/>
                <w:tcBorders>
                  <w:top w:val="nil"/>
                  <w:left w:val="nil"/>
                  <w:bottom w:val="nil"/>
                  <w:right w:val="nil"/>
                </w:tcBorders>
                <w:shd w:val="clear" w:color="auto" w:fill="auto"/>
                <w:noWrap/>
                <w:hideMark/>
              </w:tcPr>
            </w:tcPrChange>
          </w:tcPr>
          <w:p w14:paraId="4E723F5F" w14:textId="7C412A21" w:rsidR="0060718B" w:rsidRPr="0060718B" w:rsidRDefault="0060718B" w:rsidP="0060718B">
            <w:pPr>
              <w:spacing w:after="0"/>
              <w:jc w:val="right"/>
              <w:rPr>
                <w:color w:val="000000"/>
                <w:sz w:val="16"/>
                <w:szCs w:val="16"/>
                <w:rPrChange w:id="14196" w:author="Steve Barbeaux" w:date="2022-10-10T12:25:00Z">
                  <w:rPr>
                    <w:color w:val="000000"/>
                    <w:sz w:val="14"/>
                    <w:szCs w:val="14"/>
                  </w:rPr>
                </w:rPrChange>
              </w:rPr>
            </w:pPr>
            <w:ins w:id="14197" w:author="Steve Barbeaux" w:date="2022-10-10T12:23:00Z">
              <w:r w:rsidRPr="0060718B">
                <w:rPr>
                  <w:color w:val="000000"/>
                  <w:sz w:val="16"/>
                  <w:szCs w:val="16"/>
                  <w:rPrChange w:id="14198" w:author="Steve Barbeaux" w:date="2022-10-10T12:25:00Z">
                    <w:rPr>
                      <w:rFonts w:ascii="Calibri" w:hAnsi="Calibri" w:cs="Calibri"/>
                      <w:color w:val="000000"/>
                      <w:szCs w:val="22"/>
                    </w:rPr>
                  </w:rPrChange>
                </w:rPr>
                <w:t>0.03</w:t>
              </w:r>
            </w:ins>
            <w:del w:id="14199" w:author="Steve Barbeaux" w:date="2022-10-10T12:23:00Z">
              <w:r w:rsidRPr="0060718B" w:rsidDel="00FF3B86">
                <w:rPr>
                  <w:sz w:val="16"/>
                  <w:szCs w:val="16"/>
                  <w:rPrChange w:id="14200" w:author="Steve Barbeaux" w:date="2022-10-10T12:25:00Z">
                    <w:rPr>
                      <w:sz w:val="14"/>
                      <w:szCs w:val="14"/>
                    </w:rPr>
                  </w:rPrChange>
                </w:rPr>
                <w:delText>0.04</w:delText>
              </w:r>
            </w:del>
          </w:p>
        </w:tc>
        <w:tc>
          <w:tcPr>
            <w:tcW w:w="295" w:type="pct"/>
            <w:tcBorders>
              <w:top w:val="nil"/>
              <w:left w:val="nil"/>
              <w:bottom w:val="nil"/>
              <w:right w:val="nil"/>
            </w:tcBorders>
            <w:shd w:val="clear" w:color="auto" w:fill="auto"/>
            <w:noWrap/>
            <w:vAlign w:val="bottom"/>
            <w:hideMark/>
            <w:tcPrChange w:id="14201" w:author="Steve Barbeaux" w:date="2022-10-10T12:23:00Z">
              <w:tcPr>
                <w:tcW w:w="295" w:type="pct"/>
                <w:gridSpan w:val="2"/>
                <w:tcBorders>
                  <w:top w:val="nil"/>
                  <w:left w:val="nil"/>
                  <w:bottom w:val="nil"/>
                  <w:right w:val="nil"/>
                </w:tcBorders>
                <w:shd w:val="clear" w:color="auto" w:fill="auto"/>
                <w:noWrap/>
                <w:hideMark/>
              </w:tcPr>
            </w:tcPrChange>
          </w:tcPr>
          <w:p w14:paraId="0FF5FBFA" w14:textId="1D157D83" w:rsidR="0060718B" w:rsidRPr="0060718B" w:rsidRDefault="0060718B" w:rsidP="0060718B">
            <w:pPr>
              <w:spacing w:after="0"/>
              <w:jc w:val="right"/>
              <w:rPr>
                <w:color w:val="000000"/>
                <w:sz w:val="16"/>
                <w:szCs w:val="16"/>
                <w:rPrChange w:id="14202" w:author="Steve Barbeaux" w:date="2022-10-10T12:25:00Z">
                  <w:rPr>
                    <w:color w:val="000000"/>
                    <w:sz w:val="14"/>
                    <w:szCs w:val="14"/>
                  </w:rPr>
                </w:rPrChange>
              </w:rPr>
            </w:pPr>
            <w:ins w:id="14203" w:author="Steve Barbeaux" w:date="2022-10-10T12:23:00Z">
              <w:r w:rsidRPr="0060718B">
                <w:rPr>
                  <w:color w:val="000000"/>
                  <w:sz w:val="16"/>
                  <w:szCs w:val="16"/>
                  <w:rPrChange w:id="14204" w:author="Steve Barbeaux" w:date="2022-10-10T12:25:00Z">
                    <w:rPr>
                      <w:rFonts w:ascii="Calibri" w:hAnsi="Calibri" w:cs="Calibri"/>
                      <w:color w:val="000000"/>
                      <w:szCs w:val="22"/>
                    </w:rPr>
                  </w:rPrChange>
                </w:rPr>
                <w:t>0.03</w:t>
              </w:r>
            </w:ins>
            <w:del w:id="14205" w:author="Steve Barbeaux" w:date="2022-10-10T12:23:00Z">
              <w:r w:rsidRPr="0060718B" w:rsidDel="00FF3B86">
                <w:rPr>
                  <w:sz w:val="16"/>
                  <w:szCs w:val="16"/>
                  <w:rPrChange w:id="14206"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hideMark/>
            <w:tcPrChange w:id="14207" w:author="Steve Barbeaux" w:date="2022-10-10T12:23:00Z">
              <w:tcPr>
                <w:tcW w:w="295" w:type="pct"/>
                <w:gridSpan w:val="2"/>
                <w:tcBorders>
                  <w:top w:val="nil"/>
                  <w:left w:val="nil"/>
                  <w:bottom w:val="nil"/>
                  <w:right w:val="nil"/>
                </w:tcBorders>
                <w:shd w:val="clear" w:color="auto" w:fill="auto"/>
                <w:noWrap/>
                <w:hideMark/>
              </w:tcPr>
            </w:tcPrChange>
          </w:tcPr>
          <w:p w14:paraId="6AD05ED7" w14:textId="3D79AB76" w:rsidR="0060718B" w:rsidRPr="0060718B" w:rsidRDefault="0060718B" w:rsidP="0060718B">
            <w:pPr>
              <w:spacing w:after="0"/>
              <w:jc w:val="right"/>
              <w:rPr>
                <w:color w:val="000000"/>
                <w:sz w:val="16"/>
                <w:szCs w:val="16"/>
                <w:rPrChange w:id="14208" w:author="Steve Barbeaux" w:date="2022-10-10T12:25:00Z">
                  <w:rPr>
                    <w:color w:val="000000"/>
                    <w:sz w:val="14"/>
                    <w:szCs w:val="14"/>
                  </w:rPr>
                </w:rPrChange>
              </w:rPr>
            </w:pPr>
            <w:ins w:id="14209" w:author="Steve Barbeaux" w:date="2022-10-10T12:23:00Z">
              <w:r w:rsidRPr="0060718B">
                <w:rPr>
                  <w:color w:val="000000"/>
                  <w:sz w:val="16"/>
                  <w:szCs w:val="16"/>
                  <w:rPrChange w:id="14210" w:author="Steve Barbeaux" w:date="2022-10-10T12:25:00Z">
                    <w:rPr>
                      <w:rFonts w:ascii="Calibri" w:hAnsi="Calibri" w:cs="Calibri"/>
                      <w:color w:val="000000"/>
                      <w:szCs w:val="22"/>
                    </w:rPr>
                  </w:rPrChange>
                </w:rPr>
                <w:t>0.04</w:t>
              </w:r>
            </w:ins>
            <w:del w:id="14211" w:author="Steve Barbeaux" w:date="2022-10-10T12:23:00Z">
              <w:r w:rsidRPr="0060718B" w:rsidDel="00FF3B86">
                <w:rPr>
                  <w:sz w:val="16"/>
                  <w:szCs w:val="16"/>
                  <w:rPrChange w:id="14212" w:author="Steve Barbeaux" w:date="2022-10-10T12:25:00Z">
                    <w:rPr>
                      <w:sz w:val="14"/>
                      <w:szCs w:val="14"/>
                    </w:rPr>
                  </w:rPrChange>
                </w:rPr>
                <w:delText>0.04</w:delText>
              </w:r>
            </w:del>
          </w:p>
        </w:tc>
        <w:tc>
          <w:tcPr>
            <w:tcW w:w="295" w:type="pct"/>
            <w:tcBorders>
              <w:top w:val="nil"/>
              <w:left w:val="nil"/>
              <w:bottom w:val="nil"/>
              <w:right w:val="nil"/>
            </w:tcBorders>
            <w:shd w:val="clear" w:color="auto" w:fill="auto"/>
            <w:noWrap/>
            <w:vAlign w:val="bottom"/>
            <w:hideMark/>
            <w:tcPrChange w:id="14213" w:author="Steve Barbeaux" w:date="2022-10-10T12:23:00Z">
              <w:tcPr>
                <w:tcW w:w="295" w:type="pct"/>
                <w:gridSpan w:val="2"/>
                <w:tcBorders>
                  <w:top w:val="nil"/>
                  <w:left w:val="nil"/>
                  <w:bottom w:val="nil"/>
                  <w:right w:val="nil"/>
                </w:tcBorders>
                <w:shd w:val="clear" w:color="auto" w:fill="auto"/>
                <w:noWrap/>
                <w:hideMark/>
              </w:tcPr>
            </w:tcPrChange>
          </w:tcPr>
          <w:p w14:paraId="56D340B6" w14:textId="2B15D257" w:rsidR="0060718B" w:rsidRPr="0060718B" w:rsidRDefault="0060718B" w:rsidP="0060718B">
            <w:pPr>
              <w:spacing w:after="0"/>
              <w:jc w:val="right"/>
              <w:rPr>
                <w:color w:val="000000"/>
                <w:sz w:val="16"/>
                <w:szCs w:val="16"/>
                <w:rPrChange w:id="14214" w:author="Steve Barbeaux" w:date="2022-10-10T12:25:00Z">
                  <w:rPr>
                    <w:color w:val="000000"/>
                    <w:sz w:val="14"/>
                    <w:szCs w:val="14"/>
                  </w:rPr>
                </w:rPrChange>
              </w:rPr>
            </w:pPr>
            <w:ins w:id="14215" w:author="Steve Barbeaux" w:date="2022-10-10T12:23:00Z">
              <w:r w:rsidRPr="0060718B">
                <w:rPr>
                  <w:color w:val="000000"/>
                  <w:sz w:val="16"/>
                  <w:szCs w:val="16"/>
                  <w:rPrChange w:id="14216" w:author="Steve Barbeaux" w:date="2022-10-10T12:25:00Z">
                    <w:rPr>
                      <w:rFonts w:ascii="Calibri" w:hAnsi="Calibri" w:cs="Calibri"/>
                      <w:color w:val="000000"/>
                      <w:szCs w:val="22"/>
                    </w:rPr>
                  </w:rPrChange>
                </w:rPr>
                <w:t>0.07</w:t>
              </w:r>
            </w:ins>
            <w:del w:id="14217" w:author="Steve Barbeaux" w:date="2022-10-10T12:23:00Z">
              <w:r w:rsidRPr="0060718B" w:rsidDel="00FF3B86">
                <w:rPr>
                  <w:sz w:val="16"/>
                  <w:szCs w:val="16"/>
                  <w:rPrChange w:id="14218" w:author="Steve Barbeaux" w:date="2022-10-10T12:25:00Z">
                    <w:rPr>
                      <w:sz w:val="14"/>
                      <w:szCs w:val="14"/>
                    </w:rPr>
                  </w:rPrChange>
                </w:rPr>
                <w:delText>0.07</w:delText>
              </w:r>
            </w:del>
          </w:p>
        </w:tc>
        <w:tc>
          <w:tcPr>
            <w:tcW w:w="295" w:type="pct"/>
            <w:tcBorders>
              <w:top w:val="nil"/>
              <w:left w:val="nil"/>
              <w:bottom w:val="nil"/>
              <w:right w:val="nil"/>
            </w:tcBorders>
            <w:shd w:val="clear" w:color="auto" w:fill="auto"/>
            <w:noWrap/>
            <w:vAlign w:val="bottom"/>
            <w:hideMark/>
            <w:tcPrChange w:id="14219" w:author="Steve Barbeaux" w:date="2022-10-10T12:23:00Z">
              <w:tcPr>
                <w:tcW w:w="295" w:type="pct"/>
                <w:tcBorders>
                  <w:top w:val="nil"/>
                  <w:left w:val="nil"/>
                  <w:bottom w:val="nil"/>
                  <w:right w:val="nil"/>
                </w:tcBorders>
                <w:shd w:val="clear" w:color="auto" w:fill="auto"/>
                <w:noWrap/>
                <w:hideMark/>
              </w:tcPr>
            </w:tcPrChange>
          </w:tcPr>
          <w:p w14:paraId="01666175" w14:textId="672459F3" w:rsidR="0060718B" w:rsidRPr="0060718B" w:rsidRDefault="0060718B" w:rsidP="0060718B">
            <w:pPr>
              <w:spacing w:after="0"/>
              <w:jc w:val="right"/>
              <w:rPr>
                <w:color w:val="000000"/>
                <w:sz w:val="16"/>
                <w:szCs w:val="16"/>
                <w:rPrChange w:id="14220" w:author="Steve Barbeaux" w:date="2022-10-10T12:25:00Z">
                  <w:rPr>
                    <w:color w:val="000000"/>
                    <w:sz w:val="14"/>
                    <w:szCs w:val="14"/>
                  </w:rPr>
                </w:rPrChange>
              </w:rPr>
            </w:pPr>
            <w:ins w:id="14221" w:author="Steve Barbeaux" w:date="2022-10-10T12:23:00Z">
              <w:r w:rsidRPr="0060718B">
                <w:rPr>
                  <w:color w:val="000000"/>
                  <w:sz w:val="16"/>
                  <w:szCs w:val="16"/>
                  <w:rPrChange w:id="14222" w:author="Steve Barbeaux" w:date="2022-10-10T12:25:00Z">
                    <w:rPr>
                      <w:rFonts w:ascii="Calibri" w:hAnsi="Calibri" w:cs="Calibri"/>
                      <w:color w:val="000000"/>
                      <w:szCs w:val="22"/>
                    </w:rPr>
                  </w:rPrChange>
                </w:rPr>
                <w:t>0.12</w:t>
              </w:r>
            </w:ins>
            <w:del w:id="14223" w:author="Steve Barbeaux" w:date="2022-10-10T12:23:00Z">
              <w:r w:rsidRPr="0060718B" w:rsidDel="00FF3B86">
                <w:rPr>
                  <w:sz w:val="16"/>
                  <w:szCs w:val="16"/>
                  <w:rPrChange w:id="14224" w:author="Steve Barbeaux" w:date="2022-10-10T12:25:00Z">
                    <w:rPr>
                      <w:sz w:val="14"/>
                      <w:szCs w:val="14"/>
                    </w:rPr>
                  </w:rPrChange>
                </w:rPr>
                <w:delText>0.12</w:delText>
              </w:r>
            </w:del>
          </w:p>
        </w:tc>
        <w:tc>
          <w:tcPr>
            <w:tcW w:w="295" w:type="pct"/>
            <w:tcBorders>
              <w:top w:val="nil"/>
              <w:left w:val="nil"/>
              <w:bottom w:val="nil"/>
              <w:right w:val="nil"/>
            </w:tcBorders>
            <w:shd w:val="clear" w:color="auto" w:fill="auto"/>
            <w:noWrap/>
            <w:vAlign w:val="bottom"/>
            <w:hideMark/>
            <w:tcPrChange w:id="14225" w:author="Steve Barbeaux" w:date="2022-10-10T12:23:00Z">
              <w:tcPr>
                <w:tcW w:w="295" w:type="pct"/>
                <w:gridSpan w:val="2"/>
                <w:tcBorders>
                  <w:top w:val="nil"/>
                  <w:left w:val="nil"/>
                  <w:bottom w:val="nil"/>
                  <w:right w:val="nil"/>
                </w:tcBorders>
                <w:shd w:val="clear" w:color="auto" w:fill="auto"/>
                <w:noWrap/>
                <w:hideMark/>
              </w:tcPr>
            </w:tcPrChange>
          </w:tcPr>
          <w:p w14:paraId="4FB58917" w14:textId="070B4605" w:rsidR="0060718B" w:rsidRPr="0060718B" w:rsidRDefault="0060718B" w:rsidP="0060718B">
            <w:pPr>
              <w:spacing w:after="0"/>
              <w:jc w:val="right"/>
              <w:rPr>
                <w:color w:val="000000"/>
                <w:sz w:val="16"/>
                <w:szCs w:val="16"/>
                <w:rPrChange w:id="14226" w:author="Steve Barbeaux" w:date="2022-10-10T12:25:00Z">
                  <w:rPr>
                    <w:color w:val="000000"/>
                    <w:sz w:val="14"/>
                    <w:szCs w:val="14"/>
                  </w:rPr>
                </w:rPrChange>
              </w:rPr>
            </w:pPr>
            <w:ins w:id="14227" w:author="Steve Barbeaux" w:date="2022-10-10T12:23:00Z">
              <w:r w:rsidRPr="0060718B">
                <w:rPr>
                  <w:color w:val="000000"/>
                  <w:sz w:val="16"/>
                  <w:szCs w:val="16"/>
                  <w:rPrChange w:id="14228" w:author="Steve Barbeaux" w:date="2022-10-10T12:25:00Z">
                    <w:rPr>
                      <w:rFonts w:ascii="Calibri" w:hAnsi="Calibri" w:cs="Calibri"/>
                      <w:color w:val="000000"/>
                      <w:szCs w:val="22"/>
                    </w:rPr>
                  </w:rPrChange>
                </w:rPr>
                <w:t>0.05</w:t>
              </w:r>
            </w:ins>
            <w:del w:id="14229" w:author="Steve Barbeaux" w:date="2022-10-10T12:23:00Z">
              <w:r w:rsidRPr="0060718B" w:rsidDel="00FF3B86">
                <w:rPr>
                  <w:sz w:val="16"/>
                  <w:szCs w:val="16"/>
                  <w:rPrChange w:id="14230" w:author="Steve Barbeaux" w:date="2022-10-10T12:25:00Z">
                    <w:rPr>
                      <w:sz w:val="14"/>
                      <w:szCs w:val="14"/>
                    </w:rPr>
                  </w:rPrChange>
                </w:rPr>
                <w:delText>0.05</w:delText>
              </w:r>
            </w:del>
          </w:p>
        </w:tc>
        <w:tc>
          <w:tcPr>
            <w:tcW w:w="295" w:type="pct"/>
            <w:tcBorders>
              <w:top w:val="nil"/>
              <w:left w:val="nil"/>
              <w:bottom w:val="nil"/>
              <w:right w:val="nil"/>
            </w:tcBorders>
            <w:shd w:val="clear" w:color="auto" w:fill="auto"/>
            <w:noWrap/>
            <w:vAlign w:val="bottom"/>
            <w:hideMark/>
            <w:tcPrChange w:id="14231" w:author="Steve Barbeaux" w:date="2022-10-10T12:23:00Z">
              <w:tcPr>
                <w:tcW w:w="295" w:type="pct"/>
                <w:gridSpan w:val="2"/>
                <w:tcBorders>
                  <w:top w:val="nil"/>
                  <w:left w:val="nil"/>
                  <w:bottom w:val="nil"/>
                  <w:right w:val="nil"/>
                </w:tcBorders>
                <w:shd w:val="clear" w:color="auto" w:fill="auto"/>
                <w:noWrap/>
                <w:hideMark/>
              </w:tcPr>
            </w:tcPrChange>
          </w:tcPr>
          <w:p w14:paraId="02590B0E" w14:textId="0152DA68" w:rsidR="0060718B" w:rsidRPr="0060718B" w:rsidRDefault="0060718B" w:rsidP="0060718B">
            <w:pPr>
              <w:spacing w:after="0"/>
              <w:jc w:val="right"/>
              <w:rPr>
                <w:color w:val="000000"/>
                <w:sz w:val="16"/>
                <w:szCs w:val="16"/>
                <w:rPrChange w:id="14232" w:author="Steve Barbeaux" w:date="2022-10-10T12:25:00Z">
                  <w:rPr>
                    <w:color w:val="000000"/>
                    <w:sz w:val="14"/>
                    <w:szCs w:val="14"/>
                  </w:rPr>
                </w:rPrChange>
              </w:rPr>
            </w:pPr>
            <w:ins w:id="14233" w:author="Steve Barbeaux" w:date="2022-10-10T12:23:00Z">
              <w:r w:rsidRPr="0060718B">
                <w:rPr>
                  <w:color w:val="000000"/>
                  <w:sz w:val="16"/>
                  <w:szCs w:val="16"/>
                  <w:rPrChange w:id="14234" w:author="Steve Barbeaux" w:date="2022-10-10T12:25:00Z">
                    <w:rPr>
                      <w:rFonts w:ascii="Calibri" w:hAnsi="Calibri" w:cs="Calibri"/>
                      <w:color w:val="000000"/>
                      <w:szCs w:val="22"/>
                    </w:rPr>
                  </w:rPrChange>
                </w:rPr>
                <w:t>0.18</w:t>
              </w:r>
            </w:ins>
            <w:del w:id="14235" w:author="Steve Barbeaux" w:date="2022-10-10T12:23:00Z">
              <w:r w:rsidRPr="0060718B" w:rsidDel="00FF3B86">
                <w:rPr>
                  <w:sz w:val="16"/>
                  <w:szCs w:val="16"/>
                  <w:rPrChange w:id="14236" w:author="Steve Barbeaux" w:date="2022-10-10T12:25:00Z">
                    <w:rPr>
                      <w:sz w:val="14"/>
                      <w:szCs w:val="14"/>
                    </w:rPr>
                  </w:rPrChange>
                </w:rPr>
                <w:delText>0.18</w:delText>
              </w:r>
            </w:del>
          </w:p>
        </w:tc>
        <w:tc>
          <w:tcPr>
            <w:tcW w:w="295" w:type="pct"/>
            <w:tcBorders>
              <w:top w:val="nil"/>
              <w:left w:val="nil"/>
              <w:bottom w:val="nil"/>
              <w:right w:val="nil"/>
            </w:tcBorders>
            <w:shd w:val="clear" w:color="auto" w:fill="auto"/>
            <w:noWrap/>
            <w:vAlign w:val="bottom"/>
            <w:hideMark/>
            <w:tcPrChange w:id="14237" w:author="Steve Barbeaux" w:date="2022-10-10T12:23:00Z">
              <w:tcPr>
                <w:tcW w:w="295" w:type="pct"/>
                <w:tcBorders>
                  <w:top w:val="nil"/>
                  <w:left w:val="nil"/>
                  <w:bottom w:val="nil"/>
                  <w:right w:val="nil"/>
                </w:tcBorders>
                <w:shd w:val="clear" w:color="auto" w:fill="auto"/>
                <w:noWrap/>
                <w:hideMark/>
              </w:tcPr>
            </w:tcPrChange>
          </w:tcPr>
          <w:p w14:paraId="2D09D2E8" w14:textId="024F235C" w:rsidR="0060718B" w:rsidRPr="0060718B" w:rsidRDefault="0060718B" w:rsidP="0060718B">
            <w:pPr>
              <w:spacing w:after="0"/>
              <w:jc w:val="right"/>
              <w:rPr>
                <w:color w:val="000000"/>
                <w:sz w:val="16"/>
                <w:szCs w:val="16"/>
                <w:rPrChange w:id="14238" w:author="Steve Barbeaux" w:date="2022-10-10T12:25:00Z">
                  <w:rPr>
                    <w:color w:val="000000"/>
                    <w:sz w:val="14"/>
                    <w:szCs w:val="14"/>
                  </w:rPr>
                </w:rPrChange>
              </w:rPr>
            </w:pPr>
            <w:ins w:id="14239" w:author="Steve Barbeaux" w:date="2022-10-10T12:23:00Z">
              <w:r w:rsidRPr="0060718B">
                <w:rPr>
                  <w:color w:val="000000"/>
                  <w:sz w:val="16"/>
                  <w:szCs w:val="16"/>
                  <w:rPrChange w:id="14240" w:author="Steve Barbeaux" w:date="2022-10-10T12:25:00Z">
                    <w:rPr>
                      <w:rFonts w:ascii="Calibri" w:hAnsi="Calibri" w:cs="Calibri"/>
                      <w:color w:val="000000"/>
                      <w:szCs w:val="22"/>
                    </w:rPr>
                  </w:rPrChange>
                </w:rPr>
                <w:t>0.05</w:t>
              </w:r>
            </w:ins>
            <w:del w:id="14241" w:author="Steve Barbeaux" w:date="2022-10-10T12:23:00Z">
              <w:r w:rsidRPr="0060718B" w:rsidDel="00FF3B86">
                <w:rPr>
                  <w:sz w:val="16"/>
                  <w:szCs w:val="16"/>
                  <w:rPrChange w:id="14242" w:author="Steve Barbeaux" w:date="2022-10-10T12:25:00Z">
                    <w:rPr>
                      <w:sz w:val="14"/>
                      <w:szCs w:val="14"/>
                    </w:rPr>
                  </w:rPrChange>
                </w:rPr>
                <w:delText>0.05</w:delText>
              </w:r>
            </w:del>
          </w:p>
        </w:tc>
        <w:tc>
          <w:tcPr>
            <w:tcW w:w="295" w:type="pct"/>
            <w:tcBorders>
              <w:top w:val="nil"/>
              <w:left w:val="nil"/>
              <w:bottom w:val="nil"/>
              <w:right w:val="nil"/>
            </w:tcBorders>
            <w:shd w:val="clear" w:color="auto" w:fill="auto"/>
            <w:noWrap/>
            <w:vAlign w:val="bottom"/>
            <w:hideMark/>
            <w:tcPrChange w:id="14243" w:author="Steve Barbeaux" w:date="2022-10-10T12:23:00Z">
              <w:tcPr>
                <w:tcW w:w="295" w:type="pct"/>
                <w:gridSpan w:val="2"/>
                <w:tcBorders>
                  <w:top w:val="nil"/>
                  <w:left w:val="nil"/>
                  <w:bottom w:val="nil"/>
                  <w:right w:val="nil"/>
                </w:tcBorders>
                <w:shd w:val="clear" w:color="auto" w:fill="auto"/>
                <w:noWrap/>
                <w:hideMark/>
              </w:tcPr>
            </w:tcPrChange>
          </w:tcPr>
          <w:p w14:paraId="6CECD84F" w14:textId="3D692222" w:rsidR="0060718B" w:rsidRPr="0060718B" w:rsidRDefault="0060718B" w:rsidP="0060718B">
            <w:pPr>
              <w:spacing w:after="0"/>
              <w:jc w:val="right"/>
              <w:rPr>
                <w:color w:val="000000"/>
                <w:sz w:val="16"/>
                <w:szCs w:val="16"/>
                <w:rPrChange w:id="14244" w:author="Steve Barbeaux" w:date="2022-10-10T12:25:00Z">
                  <w:rPr>
                    <w:color w:val="000000"/>
                    <w:sz w:val="14"/>
                    <w:szCs w:val="14"/>
                  </w:rPr>
                </w:rPrChange>
              </w:rPr>
            </w:pPr>
            <w:ins w:id="14245" w:author="Steve Barbeaux" w:date="2022-10-10T12:23:00Z">
              <w:r w:rsidRPr="0060718B">
                <w:rPr>
                  <w:color w:val="000000"/>
                  <w:sz w:val="16"/>
                  <w:szCs w:val="16"/>
                  <w:rPrChange w:id="14246" w:author="Steve Barbeaux" w:date="2022-10-10T12:25:00Z">
                    <w:rPr>
                      <w:rFonts w:ascii="Calibri" w:hAnsi="Calibri" w:cs="Calibri"/>
                      <w:color w:val="000000"/>
                      <w:szCs w:val="22"/>
                    </w:rPr>
                  </w:rPrChange>
                </w:rPr>
                <w:t>0.04</w:t>
              </w:r>
            </w:ins>
            <w:del w:id="14247" w:author="Steve Barbeaux" w:date="2022-10-10T12:23:00Z">
              <w:r w:rsidRPr="0060718B" w:rsidDel="00FF3B86">
                <w:rPr>
                  <w:sz w:val="16"/>
                  <w:szCs w:val="16"/>
                  <w:rPrChange w:id="14248" w:author="Steve Barbeaux" w:date="2022-10-10T12:25:00Z">
                    <w:rPr>
                      <w:sz w:val="14"/>
                      <w:szCs w:val="14"/>
                    </w:rPr>
                  </w:rPrChange>
                </w:rPr>
                <w:delText>0.04</w:delText>
              </w:r>
            </w:del>
          </w:p>
        </w:tc>
        <w:tc>
          <w:tcPr>
            <w:tcW w:w="295" w:type="pct"/>
            <w:tcBorders>
              <w:top w:val="nil"/>
              <w:left w:val="nil"/>
              <w:bottom w:val="nil"/>
              <w:right w:val="nil"/>
            </w:tcBorders>
            <w:shd w:val="clear" w:color="auto" w:fill="auto"/>
            <w:noWrap/>
            <w:vAlign w:val="bottom"/>
            <w:hideMark/>
            <w:tcPrChange w:id="14249" w:author="Steve Barbeaux" w:date="2022-10-10T12:23:00Z">
              <w:tcPr>
                <w:tcW w:w="295" w:type="pct"/>
                <w:gridSpan w:val="2"/>
                <w:tcBorders>
                  <w:top w:val="nil"/>
                  <w:left w:val="nil"/>
                  <w:bottom w:val="nil"/>
                  <w:right w:val="nil"/>
                </w:tcBorders>
                <w:shd w:val="clear" w:color="auto" w:fill="auto"/>
                <w:noWrap/>
                <w:hideMark/>
              </w:tcPr>
            </w:tcPrChange>
          </w:tcPr>
          <w:p w14:paraId="55335139" w14:textId="4D788D7E" w:rsidR="0060718B" w:rsidRPr="0060718B" w:rsidRDefault="0060718B" w:rsidP="0060718B">
            <w:pPr>
              <w:spacing w:after="0"/>
              <w:jc w:val="right"/>
              <w:rPr>
                <w:color w:val="000000"/>
                <w:sz w:val="16"/>
                <w:szCs w:val="16"/>
                <w:rPrChange w:id="14250" w:author="Steve Barbeaux" w:date="2022-10-10T12:25:00Z">
                  <w:rPr>
                    <w:color w:val="000000"/>
                    <w:sz w:val="14"/>
                    <w:szCs w:val="14"/>
                  </w:rPr>
                </w:rPrChange>
              </w:rPr>
            </w:pPr>
            <w:ins w:id="14251" w:author="Steve Barbeaux" w:date="2022-10-10T12:23:00Z">
              <w:r w:rsidRPr="0060718B">
                <w:rPr>
                  <w:color w:val="000000"/>
                  <w:sz w:val="16"/>
                  <w:szCs w:val="16"/>
                  <w:rPrChange w:id="14252" w:author="Steve Barbeaux" w:date="2022-10-10T12:25:00Z">
                    <w:rPr>
                      <w:rFonts w:ascii="Calibri" w:hAnsi="Calibri" w:cs="Calibri"/>
                      <w:color w:val="000000"/>
                      <w:szCs w:val="22"/>
                    </w:rPr>
                  </w:rPrChange>
                </w:rPr>
                <w:t>0.02</w:t>
              </w:r>
            </w:ins>
            <w:del w:id="14253" w:author="Steve Barbeaux" w:date="2022-10-10T12:23:00Z">
              <w:r w:rsidRPr="0060718B" w:rsidDel="00FF3B86">
                <w:rPr>
                  <w:sz w:val="16"/>
                  <w:szCs w:val="16"/>
                  <w:rPrChange w:id="14254" w:author="Steve Barbeaux" w:date="2022-10-10T12:25:00Z">
                    <w:rPr>
                      <w:sz w:val="14"/>
                      <w:szCs w:val="14"/>
                    </w:rPr>
                  </w:rPrChange>
                </w:rPr>
                <w:delText>0.02</w:delText>
              </w:r>
            </w:del>
          </w:p>
        </w:tc>
        <w:tc>
          <w:tcPr>
            <w:tcW w:w="295" w:type="pct"/>
            <w:tcBorders>
              <w:top w:val="nil"/>
              <w:left w:val="nil"/>
              <w:bottom w:val="nil"/>
              <w:right w:val="nil"/>
            </w:tcBorders>
            <w:shd w:val="clear" w:color="auto" w:fill="auto"/>
            <w:noWrap/>
            <w:vAlign w:val="bottom"/>
            <w:hideMark/>
            <w:tcPrChange w:id="14255" w:author="Steve Barbeaux" w:date="2022-10-10T12:23:00Z">
              <w:tcPr>
                <w:tcW w:w="295" w:type="pct"/>
                <w:gridSpan w:val="2"/>
                <w:tcBorders>
                  <w:top w:val="nil"/>
                  <w:left w:val="nil"/>
                  <w:bottom w:val="nil"/>
                  <w:right w:val="nil"/>
                </w:tcBorders>
                <w:shd w:val="clear" w:color="auto" w:fill="auto"/>
                <w:noWrap/>
                <w:hideMark/>
              </w:tcPr>
            </w:tcPrChange>
          </w:tcPr>
          <w:p w14:paraId="2CBFE1BB" w14:textId="302793FD" w:rsidR="0060718B" w:rsidRPr="0060718B" w:rsidRDefault="0060718B" w:rsidP="0060718B">
            <w:pPr>
              <w:spacing w:after="0"/>
              <w:jc w:val="right"/>
              <w:rPr>
                <w:color w:val="000000"/>
                <w:sz w:val="16"/>
                <w:szCs w:val="16"/>
                <w:rPrChange w:id="14256" w:author="Steve Barbeaux" w:date="2022-10-10T12:25:00Z">
                  <w:rPr>
                    <w:color w:val="000000"/>
                    <w:sz w:val="14"/>
                    <w:szCs w:val="14"/>
                  </w:rPr>
                </w:rPrChange>
              </w:rPr>
            </w:pPr>
            <w:ins w:id="14257" w:author="Steve Barbeaux" w:date="2022-10-10T12:23:00Z">
              <w:r w:rsidRPr="0060718B">
                <w:rPr>
                  <w:color w:val="000000"/>
                  <w:sz w:val="16"/>
                  <w:szCs w:val="16"/>
                  <w:rPrChange w:id="14258" w:author="Steve Barbeaux" w:date="2022-10-10T12:25:00Z">
                    <w:rPr>
                      <w:rFonts w:ascii="Calibri" w:hAnsi="Calibri" w:cs="Calibri"/>
                      <w:color w:val="000000"/>
                      <w:szCs w:val="22"/>
                    </w:rPr>
                  </w:rPrChange>
                </w:rPr>
                <w:t>0.07</w:t>
              </w:r>
            </w:ins>
            <w:del w:id="14259" w:author="Steve Barbeaux" w:date="2022-10-10T12:23:00Z">
              <w:r w:rsidRPr="0060718B" w:rsidDel="00FF3B86">
                <w:rPr>
                  <w:sz w:val="16"/>
                  <w:szCs w:val="16"/>
                  <w:rPrChange w:id="14260" w:author="Steve Barbeaux" w:date="2022-10-10T12:25:00Z">
                    <w:rPr>
                      <w:sz w:val="14"/>
                      <w:szCs w:val="14"/>
                    </w:rPr>
                  </w:rPrChange>
                </w:rPr>
                <w:delText>0.07</w:delText>
              </w:r>
            </w:del>
          </w:p>
        </w:tc>
        <w:tc>
          <w:tcPr>
            <w:tcW w:w="295" w:type="pct"/>
            <w:tcBorders>
              <w:top w:val="nil"/>
              <w:left w:val="nil"/>
              <w:bottom w:val="nil"/>
              <w:right w:val="nil"/>
            </w:tcBorders>
            <w:shd w:val="clear" w:color="auto" w:fill="auto"/>
            <w:noWrap/>
            <w:vAlign w:val="bottom"/>
            <w:hideMark/>
            <w:tcPrChange w:id="14261" w:author="Steve Barbeaux" w:date="2022-10-10T12:23:00Z">
              <w:tcPr>
                <w:tcW w:w="295" w:type="pct"/>
                <w:tcBorders>
                  <w:top w:val="nil"/>
                  <w:left w:val="nil"/>
                  <w:bottom w:val="nil"/>
                  <w:right w:val="nil"/>
                </w:tcBorders>
                <w:shd w:val="clear" w:color="auto" w:fill="auto"/>
                <w:noWrap/>
                <w:hideMark/>
              </w:tcPr>
            </w:tcPrChange>
          </w:tcPr>
          <w:p w14:paraId="58439D98" w14:textId="3543462B" w:rsidR="0060718B" w:rsidRPr="0060718B" w:rsidRDefault="0060718B" w:rsidP="0060718B">
            <w:pPr>
              <w:spacing w:after="0"/>
              <w:jc w:val="right"/>
              <w:rPr>
                <w:color w:val="000000"/>
                <w:sz w:val="16"/>
                <w:szCs w:val="16"/>
                <w:rPrChange w:id="14262" w:author="Steve Barbeaux" w:date="2022-10-10T12:25:00Z">
                  <w:rPr>
                    <w:color w:val="000000"/>
                    <w:sz w:val="14"/>
                    <w:szCs w:val="14"/>
                  </w:rPr>
                </w:rPrChange>
              </w:rPr>
            </w:pPr>
            <w:ins w:id="14263" w:author="Steve Barbeaux" w:date="2022-10-10T12:23:00Z">
              <w:r w:rsidRPr="0060718B">
                <w:rPr>
                  <w:color w:val="000000"/>
                  <w:sz w:val="16"/>
                  <w:szCs w:val="16"/>
                  <w:rPrChange w:id="14264" w:author="Steve Barbeaux" w:date="2022-10-10T12:25:00Z">
                    <w:rPr>
                      <w:rFonts w:ascii="Calibri" w:hAnsi="Calibri" w:cs="Calibri"/>
                      <w:color w:val="000000"/>
                      <w:szCs w:val="22"/>
                    </w:rPr>
                  </w:rPrChange>
                </w:rPr>
                <w:t>0.01</w:t>
              </w:r>
            </w:ins>
            <w:del w:id="14265" w:author="Steve Barbeaux" w:date="2022-10-10T12:23:00Z">
              <w:r w:rsidRPr="0060718B" w:rsidDel="00FF3B86">
                <w:rPr>
                  <w:sz w:val="16"/>
                  <w:szCs w:val="16"/>
                  <w:rPrChange w:id="14266"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4267" w:author="Steve Barbeaux" w:date="2022-10-10T12:23:00Z">
              <w:tcPr>
                <w:tcW w:w="295" w:type="pct"/>
                <w:gridSpan w:val="2"/>
                <w:tcBorders>
                  <w:top w:val="nil"/>
                  <w:left w:val="nil"/>
                  <w:bottom w:val="nil"/>
                  <w:right w:val="nil"/>
                </w:tcBorders>
                <w:shd w:val="clear" w:color="auto" w:fill="auto"/>
                <w:noWrap/>
                <w:hideMark/>
              </w:tcPr>
            </w:tcPrChange>
          </w:tcPr>
          <w:p w14:paraId="3501C82E" w14:textId="05A8AB32" w:rsidR="0060718B" w:rsidRPr="0060718B" w:rsidRDefault="0060718B" w:rsidP="0060718B">
            <w:pPr>
              <w:spacing w:after="0"/>
              <w:jc w:val="right"/>
              <w:rPr>
                <w:color w:val="000000"/>
                <w:sz w:val="16"/>
                <w:szCs w:val="16"/>
                <w:rPrChange w:id="14268" w:author="Steve Barbeaux" w:date="2022-10-10T12:25:00Z">
                  <w:rPr>
                    <w:color w:val="000000"/>
                    <w:sz w:val="14"/>
                    <w:szCs w:val="14"/>
                  </w:rPr>
                </w:rPrChange>
              </w:rPr>
            </w:pPr>
            <w:ins w:id="14269" w:author="Steve Barbeaux" w:date="2022-10-10T12:23:00Z">
              <w:r w:rsidRPr="0060718B">
                <w:rPr>
                  <w:color w:val="000000"/>
                  <w:sz w:val="16"/>
                  <w:szCs w:val="16"/>
                  <w:rPrChange w:id="14270" w:author="Steve Barbeaux" w:date="2022-10-10T12:25:00Z">
                    <w:rPr>
                      <w:rFonts w:ascii="Calibri" w:hAnsi="Calibri" w:cs="Calibri"/>
                      <w:color w:val="000000"/>
                      <w:szCs w:val="22"/>
                    </w:rPr>
                  </w:rPrChange>
                </w:rPr>
                <w:t>0.07</w:t>
              </w:r>
            </w:ins>
            <w:del w:id="14271" w:author="Steve Barbeaux" w:date="2022-10-10T12:23:00Z">
              <w:r w:rsidRPr="0060718B" w:rsidDel="00FF3B86">
                <w:rPr>
                  <w:sz w:val="16"/>
                  <w:szCs w:val="16"/>
                  <w:rPrChange w:id="14272" w:author="Steve Barbeaux" w:date="2022-10-10T12:25:00Z">
                    <w:rPr>
                      <w:sz w:val="14"/>
                      <w:szCs w:val="14"/>
                    </w:rPr>
                  </w:rPrChange>
                </w:rPr>
                <w:delText>0.07</w:delText>
              </w:r>
            </w:del>
          </w:p>
        </w:tc>
        <w:tc>
          <w:tcPr>
            <w:tcW w:w="295" w:type="pct"/>
            <w:tcBorders>
              <w:top w:val="nil"/>
              <w:left w:val="nil"/>
              <w:bottom w:val="nil"/>
              <w:right w:val="nil"/>
            </w:tcBorders>
            <w:shd w:val="clear" w:color="auto" w:fill="auto"/>
            <w:noWrap/>
            <w:vAlign w:val="bottom"/>
            <w:hideMark/>
            <w:tcPrChange w:id="14273" w:author="Steve Barbeaux" w:date="2022-10-10T12:23:00Z">
              <w:tcPr>
                <w:tcW w:w="295" w:type="pct"/>
                <w:gridSpan w:val="2"/>
                <w:tcBorders>
                  <w:top w:val="nil"/>
                  <w:left w:val="nil"/>
                  <w:bottom w:val="nil"/>
                  <w:right w:val="nil"/>
                </w:tcBorders>
                <w:shd w:val="clear" w:color="auto" w:fill="auto"/>
                <w:noWrap/>
                <w:hideMark/>
              </w:tcPr>
            </w:tcPrChange>
          </w:tcPr>
          <w:p w14:paraId="20695F22" w14:textId="7FB8DADD" w:rsidR="0060718B" w:rsidRPr="0060718B" w:rsidRDefault="0060718B" w:rsidP="0060718B">
            <w:pPr>
              <w:spacing w:after="0"/>
              <w:jc w:val="right"/>
              <w:rPr>
                <w:color w:val="000000"/>
                <w:sz w:val="16"/>
                <w:szCs w:val="16"/>
                <w:vertAlign w:val="subscript"/>
                <w:rPrChange w:id="14274" w:author="Steve Barbeaux" w:date="2022-10-10T12:25:00Z">
                  <w:rPr>
                    <w:color w:val="000000"/>
                    <w:sz w:val="14"/>
                    <w:szCs w:val="14"/>
                    <w:vertAlign w:val="subscript"/>
                  </w:rPr>
                </w:rPrChange>
              </w:rPr>
            </w:pPr>
            <w:ins w:id="14275" w:author="Steve Barbeaux" w:date="2022-10-10T12:23:00Z">
              <w:r w:rsidRPr="0060718B">
                <w:rPr>
                  <w:color w:val="000000"/>
                  <w:sz w:val="16"/>
                  <w:szCs w:val="16"/>
                  <w:rPrChange w:id="14276" w:author="Steve Barbeaux" w:date="2022-10-10T12:25:00Z">
                    <w:rPr>
                      <w:rFonts w:ascii="Calibri" w:hAnsi="Calibri" w:cs="Calibri"/>
                      <w:color w:val="000000"/>
                      <w:szCs w:val="22"/>
                    </w:rPr>
                  </w:rPrChange>
                </w:rPr>
                <w:t>0.80</w:t>
              </w:r>
            </w:ins>
            <w:del w:id="14277" w:author="Steve Barbeaux" w:date="2022-10-10T12:23:00Z">
              <w:r w:rsidRPr="0060718B" w:rsidDel="00FF3B86">
                <w:rPr>
                  <w:sz w:val="16"/>
                  <w:szCs w:val="16"/>
                  <w:rPrChange w:id="14278" w:author="Steve Barbeaux" w:date="2022-10-10T12:25:00Z">
                    <w:rPr>
                      <w:sz w:val="14"/>
                      <w:szCs w:val="14"/>
                    </w:rPr>
                  </w:rPrChange>
                </w:rPr>
                <w:delText>0.81</w:delText>
              </w:r>
            </w:del>
          </w:p>
        </w:tc>
      </w:tr>
      <w:tr w:rsidR="0060718B" w:rsidRPr="000460A7" w14:paraId="49B066B8" w14:textId="77777777" w:rsidTr="0060718B">
        <w:tblPrEx>
          <w:tblW w:w="5180" w:type="pct"/>
          <w:tblInd w:w="-90" w:type="dxa"/>
          <w:tblLayout w:type="fixed"/>
          <w:tblPrExChange w:id="14279" w:author="Steve Barbeaux" w:date="2022-10-10T12:23:00Z">
            <w:tblPrEx>
              <w:tblW w:w="5180" w:type="pct"/>
              <w:tblInd w:w="-90" w:type="dxa"/>
              <w:tblLayout w:type="fixed"/>
            </w:tblPrEx>
          </w:tblPrExChange>
        </w:tblPrEx>
        <w:trPr>
          <w:trPrChange w:id="14280"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4281" w:author="Steve Barbeaux" w:date="2022-10-10T12:23:00Z">
              <w:tcPr>
                <w:tcW w:w="279" w:type="pct"/>
                <w:tcBorders>
                  <w:top w:val="nil"/>
                  <w:left w:val="nil"/>
                  <w:bottom w:val="nil"/>
                  <w:right w:val="nil"/>
                </w:tcBorders>
                <w:shd w:val="clear" w:color="auto" w:fill="auto"/>
                <w:noWrap/>
                <w:vAlign w:val="bottom"/>
                <w:hideMark/>
              </w:tcPr>
            </w:tcPrChange>
          </w:tcPr>
          <w:p w14:paraId="38443768" w14:textId="55BF6882" w:rsidR="0060718B" w:rsidRPr="0060718B" w:rsidRDefault="0060718B" w:rsidP="0060718B">
            <w:pPr>
              <w:spacing w:after="0"/>
              <w:jc w:val="right"/>
              <w:rPr>
                <w:color w:val="000000"/>
                <w:sz w:val="16"/>
                <w:szCs w:val="16"/>
                <w:rPrChange w:id="14282" w:author="Steve Barbeaux" w:date="2022-10-10T12:25:00Z">
                  <w:rPr>
                    <w:color w:val="000000"/>
                    <w:sz w:val="14"/>
                    <w:szCs w:val="14"/>
                  </w:rPr>
                </w:rPrChange>
              </w:rPr>
            </w:pPr>
            <w:r w:rsidRPr="0060718B">
              <w:rPr>
                <w:sz w:val="16"/>
                <w:szCs w:val="16"/>
                <w:rPrChange w:id="14283" w:author="Steve Barbeaux" w:date="2022-10-10T12:25:00Z">
                  <w:rPr>
                    <w:sz w:val="14"/>
                    <w:szCs w:val="14"/>
                  </w:rPr>
                </w:rPrChange>
              </w:rPr>
              <w:t>2003</w:t>
            </w:r>
          </w:p>
        </w:tc>
        <w:tc>
          <w:tcPr>
            <w:tcW w:w="295" w:type="pct"/>
            <w:tcBorders>
              <w:top w:val="nil"/>
              <w:left w:val="nil"/>
              <w:bottom w:val="nil"/>
              <w:right w:val="nil"/>
            </w:tcBorders>
            <w:vAlign w:val="bottom"/>
            <w:tcPrChange w:id="14284" w:author="Steve Barbeaux" w:date="2022-10-10T12:23:00Z">
              <w:tcPr>
                <w:tcW w:w="295" w:type="pct"/>
                <w:gridSpan w:val="2"/>
                <w:tcBorders>
                  <w:top w:val="nil"/>
                  <w:left w:val="nil"/>
                  <w:bottom w:val="nil"/>
                  <w:right w:val="nil"/>
                </w:tcBorders>
              </w:tcPr>
            </w:tcPrChange>
          </w:tcPr>
          <w:p w14:paraId="2C0E6048" w14:textId="3AD6D83E" w:rsidR="0060718B" w:rsidRPr="0060718B" w:rsidRDefault="0060718B" w:rsidP="0060718B">
            <w:pPr>
              <w:spacing w:after="0"/>
              <w:jc w:val="right"/>
              <w:rPr>
                <w:sz w:val="16"/>
                <w:szCs w:val="16"/>
                <w:rPrChange w:id="14285" w:author="Steve Barbeaux" w:date="2022-10-10T12:25:00Z">
                  <w:rPr>
                    <w:sz w:val="14"/>
                    <w:szCs w:val="14"/>
                  </w:rPr>
                </w:rPrChange>
              </w:rPr>
            </w:pPr>
            <w:ins w:id="14286" w:author="Steve Barbeaux" w:date="2022-10-10T12:23:00Z">
              <w:r w:rsidRPr="0060718B">
                <w:rPr>
                  <w:color w:val="000000"/>
                  <w:sz w:val="16"/>
                  <w:szCs w:val="16"/>
                  <w:rPrChange w:id="14287" w:author="Steve Barbeaux" w:date="2022-10-10T12:25:00Z">
                    <w:rPr>
                      <w:rFonts w:ascii="Calibri" w:hAnsi="Calibri" w:cs="Calibri"/>
                      <w:color w:val="000000"/>
                      <w:szCs w:val="22"/>
                    </w:rPr>
                  </w:rPrChange>
                </w:rPr>
                <w:t>0.00</w:t>
              </w:r>
            </w:ins>
            <w:del w:id="14288" w:author="Steve Barbeaux" w:date="2022-10-10T12:23:00Z">
              <w:r w:rsidRPr="0060718B" w:rsidDel="00FF3B86">
                <w:rPr>
                  <w:sz w:val="16"/>
                  <w:szCs w:val="16"/>
                  <w:rPrChange w:id="14289" w:author="Steve Barbeaux" w:date="2022-10-10T12:25:00Z">
                    <w:rPr>
                      <w:sz w:val="14"/>
                      <w:szCs w:val="14"/>
                    </w:rPr>
                  </w:rPrChange>
                </w:rPr>
                <w:delText>0</w:delText>
              </w:r>
            </w:del>
          </w:p>
        </w:tc>
        <w:tc>
          <w:tcPr>
            <w:tcW w:w="295" w:type="pct"/>
            <w:tcBorders>
              <w:top w:val="nil"/>
              <w:left w:val="nil"/>
              <w:bottom w:val="nil"/>
              <w:right w:val="nil"/>
            </w:tcBorders>
            <w:shd w:val="clear" w:color="auto" w:fill="auto"/>
            <w:noWrap/>
            <w:vAlign w:val="bottom"/>
            <w:hideMark/>
            <w:tcPrChange w:id="14290" w:author="Steve Barbeaux" w:date="2022-10-10T12:23:00Z">
              <w:tcPr>
                <w:tcW w:w="295" w:type="pct"/>
                <w:gridSpan w:val="2"/>
                <w:tcBorders>
                  <w:top w:val="nil"/>
                  <w:left w:val="nil"/>
                  <w:bottom w:val="nil"/>
                  <w:right w:val="nil"/>
                </w:tcBorders>
                <w:shd w:val="clear" w:color="auto" w:fill="auto"/>
                <w:noWrap/>
                <w:hideMark/>
              </w:tcPr>
            </w:tcPrChange>
          </w:tcPr>
          <w:p w14:paraId="3E907948" w14:textId="3429A782" w:rsidR="0060718B" w:rsidRPr="0060718B" w:rsidRDefault="0060718B" w:rsidP="0060718B">
            <w:pPr>
              <w:spacing w:after="0"/>
              <w:jc w:val="right"/>
              <w:rPr>
                <w:color w:val="000000"/>
                <w:sz w:val="16"/>
                <w:szCs w:val="16"/>
                <w:rPrChange w:id="14291" w:author="Steve Barbeaux" w:date="2022-10-10T12:25:00Z">
                  <w:rPr>
                    <w:color w:val="000000"/>
                    <w:sz w:val="14"/>
                    <w:szCs w:val="14"/>
                  </w:rPr>
                </w:rPrChange>
              </w:rPr>
            </w:pPr>
            <w:ins w:id="14292" w:author="Steve Barbeaux" w:date="2022-10-10T12:23:00Z">
              <w:r w:rsidRPr="0060718B">
                <w:rPr>
                  <w:color w:val="000000"/>
                  <w:sz w:val="16"/>
                  <w:szCs w:val="16"/>
                  <w:rPrChange w:id="14293" w:author="Steve Barbeaux" w:date="2022-10-10T12:25:00Z">
                    <w:rPr>
                      <w:rFonts w:ascii="Calibri" w:hAnsi="Calibri" w:cs="Calibri"/>
                      <w:color w:val="000000"/>
                      <w:szCs w:val="22"/>
                    </w:rPr>
                  </w:rPrChange>
                </w:rPr>
                <w:t>0.01</w:t>
              </w:r>
            </w:ins>
            <w:del w:id="14294" w:author="Steve Barbeaux" w:date="2022-10-10T12:23:00Z">
              <w:r w:rsidRPr="0060718B" w:rsidDel="00FF3B86">
                <w:rPr>
                  <w:sz w:val="16"/>
                  <w:szCs w:val="16"/>
                  <w:rPrChange w:id="14295"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4296" w:author="Steve Barbeaux" w:date="2022-10-10T12:23:00Z">
              <w:tcPr>
                <w:tcW w:w="295" w:type="pct"/>
                <w:tcBorders>
                  <w:top w:val="nil"/>
                  <w:left w:val="nil"/>
                  <w:bottom w:val="nil"/>
                  <w:right w:val="nil"/>
                </w:tcBorders>
                <w:shd w:val="clear" w:color="auto" w:fill="auto"/>
                <w:noWrap/>
                <w:hideMark/>
              </w:tcPr>
            </w:tcPrChange>
          </w:tcPr>
          <w:p w14:paraId="478991CD" w14:textId="10B05ABF" w:rsidR="0060718B" w:rsidRPr="0060718B" w:rsidRDefault="0060718B" w:rsidP="0060718B">
            <w:pPr>
              <w:spacing w:after="0"/>
              <w:jc w:val="right"/>
              <w:rPr>
                <w:color w:val="000000"/>
                <w:sz w:val="16"/>
                <w:szCs w:val="16"/>
                <w:rPrChange w:id="14297" w:author="Steve Barbeaux" w:date="2022-10-10T12:25:00Z">
                  <w:rPr>
                    <w:color w:val="000000"/>
                    <w:sz w:val="14"/>
                    <w:szCs w:val="14"/>
                  </w:rPr>
                </w:rPrChange>
              </w:rPr>
            </w:pPr>
            <w:ins w:id="14298" w:author="Steve Barbeaux" w:date="2022-10-10T12:23:00Z">
              <w:r w:rsidRPr="0060718B">
                <w:rPr>
                  <w:color w:val="000000"/>
                  <w:sz w:val="16"/>
                  <w:szCs w:val="16"/>
                  <w:rPrChange w:id="14299" w:author="Steve Barbeaux" w:date="2022-10-10T12:25:00Z">
                    <w:rPr>
                      <w:rFonts w:ascii="Calibri" w:hAnsi="Calibri" w:cs="Calibri"/>
                      <w:color w:val="000000"/>
                      <w:szCs w:val="22"/>
                    </w:rPr>
                  </w:rPrChange>
                </w:rPr>
                <w:t>0.06</w:t>
              </w:r>
            </w:ins>
            <w:del w:id="14300" w:author="Steve Barbeaux" w:date="2022-10-10T12:23:00Z">
              <w:r w:rsidRPr="0060718B" w:rsidDel="00FF3B86">
                <w:rPr>
                  <w:sz w:val="16"/>
                  <w:szCs w:val="16"/>
                  <w:rPrChange w:id="14301" w:author="Steve Barbeaux" w:date="2022-10-10T12:25:00Z">
                    <w:rPr>
                      <w:sz w:val="14"/>
                      <w:szCs w:val="14"/>
                    </w:rPr>
                  </w:rPrChange>
                </w:rPr>
                <w:delText>0.06</w:delText>
              </w:r>
            </w:del>
          </w:p>
        </w:tc>
        <w:tc>
          <w:tcPr>
            <w:tcW w:w="295" w:type="pct"/>
            <w:tcBorders>
              <w:top w:val="nil"/>
              <w:left w:val="nil"/>
              <w:bottom w:val="nil"/>
              <w:right w:val="nil"/>
            </w:tcBorders>
            <w:shd w:val="clear" w:color="auto" w:fill="auto"/>
            <w:noWrap/>
            <w:vAlign w:val="bottom"/>
            <w:hideMark/>
            <w:tcPrChange w:id="14302" w:author="Steve Barbeaux" w:date="2022-10-10T12:23:00Z">
              <w:tcPr>
                <w:tcW w:w="295" w:type="pct"/>
                <w:gridSpan w:val="2"/>
                <w:tcBorders>
                  <w:top w:val="nil"/>
                  <w:left w:val="nil"/>
                  <w:bottom w:val="nil"/>
                  <w:right w:val="nil"/>
                </w:tcBorders>
                <w:shd w:val="clear" w:color="auto" w:fill="auto"/>
                <w:noWrap/>
                <w:hideMark/>
              </w:tcPr>
            </w:tcPrChange>
          </w:tcPr>
          <w:p w14:paraId="03AB4CBA" w14:textId="10A108CD" w:rsidR="0060718B" w:rsidRPr="0060718B" w:rsidRDefault="0060718B" w:rsidP="0060718B">
            <w:pPr>
              <w:spacing w:after="0"/>
              <w:jc w:val="right"/>
              <w:rPr>
                <w:color w:val="000000"/>
                <w:sz w:val="16"/>
                <w:szCs w:val="16"/>
                <w:rPrChange w:id="14303" w:author="Steve Barbeaux" w:date="2022-10-10T12:25:00Z">
                  <w:rPr>
                    <w:color w:val="000000"/>
                    <w:sz w:val="14"/>
                    <w:szCs w:val="14"/>
                  </w:rPr>
                </w:rPrChange>
              </w:rPr>
            </w:pPr>
            <w:ins w:id="14304" w:author="Steve Barbeaux" w:date="2022-10-10T12:23:00Z">
              <w:r w:rsidRPr="0060718B">
                <w:rPr>
                  <w:color w:val="000000"/>
                  <w:sz w:val="16"/>
                  <w:szCs w:val="16"/>
                  <w:rPrChange w:id="14305" w:author="Steve Barbeaux" w:date="2022-10-10T12:25:00Z">
                    <w:rPr>
                      <w:rFonts w:ascii="Calibri" w:hAnsi="Calibri" w:cs="Calibri"/>
                      <w:color w:val="000000"/>
                      <w:szCs w:val="22"/>
                    </w:rPr>
                  </w:rPrChange>
                </w:rPr>
                <w:t>0.10</w:t>
              </w:r>
            </w:ins>
            <w:del w:id="14306" w:author="Steve Barbeaux" w:date="2022-10-10T12:23:00Z">
              <w:r w:rsidRPr="0060718B" w:rsidDel="00FF3B86">
                <w:rPr>
                  <w:sz w:val="16"/>
                  <w:szCs w:val="16"/>
                  <w:rPrChange w:id="14307" w:author="Steve Barbeaux" w:date="2022-10-10T12:25:00Z">
                    <w:rPr>
                      <w:sz w:val="14"/>
                      <w:szCs w:val="14"/>
                    </w:rPr>
                  </w:rPrChange>
                </w:rPr>
                <w:delText>0.1</w:delText>
              </w:r>
            </w:del>
          </w:p>
        </w:tc>
        <w:tc>
          <w:tcPr>
            <w:tcW w:w="295" w:type="pct"/>
            <w:tcBorders>
              <w:top w:val="nil"/>
              <w:left w:val="nil"/>
              <w:bottom w:val="nil"/>
              <w:right w:val="nil"/>
            </w:tcBorders>
            <w:shd w:val="clear" w:color="auto" w:fill="auto"/>
            <w:noWrap/>
            <w:vAlign w:val="bottom"/>
            <w:hideMark/>
            <w:tcPrChange w:id="14308" w:author="Steve Barbeaux" w:date="2022-10-10T12:23:00Z">
              <w:tcPr>
                <w:tcW w:w="295" w:type="pct"/>
                <w:gridSpan w:val="2"/>
                <w:tcBorders>
                  <w:top w:val="nil"/>
                  <w:left w:val="nil"/>
                  <w:bottom w:val="nil"/>
                  <w:right w:val="nil"/>
                </w:tcBorders>
                <w:shd w:val="clear" w:color="auto" w:fill="auto"/>
                <w:noWrap/>
                <w:hideMark/>
              </w:tcPr>
            </w:tcPrChange>
          </w:tcPr>
          <w:p w14:paraId="5DAB3A95" w14:textId="57A8C67F" w:rsidR="0060718B" w:rsidRPr="0060718B" w:rsidRDefault="0060718B" w:rsidP="0060718B">
            <w:pPr>
              <w:spacing w:after="0"/>
              <w:jc w:val="right"/>
              <w:rPr>
                <w:color w:val="000000"/>
                <w:sz w:val="16"/>
                <w:szCs w:val="16"/>
                <w:rPrChange w:id="14309" w:author="Steve Barbeaux" w:date="2022-10-10T12:25:00Z">
                  <w:rPr>
                    <w:color w:val="000000"/>
                    <w:sz w:val="14"/>
                    <w:szCs w:val="14"/>
                  </w:rPr>
                </w:rPrChange>
              </w:rPr>
            </w:pPr>
            <w:ins w:id="14310" w:author="Steve Barbeaux" w:date="2022-10-10T12:23:00Z">
              <w:r w:rsidRPr="0060718B">
                <w:rPr>
                  <w:color w:val="000000"/>
                  <w:sz w:val="16"/>
                  <w:szCs w:val="16"/>
                  <w:rPrChange w:id="14311" w:author="Steve Barbeaux" w:date="2022-10-10T12:25:00Z">
                    <w:rPr>
                      <w:rFonts w:ascii="Calibri" w:hAnsi="Calibri" w:cs="Calibri"/>
                      <w:color w:val="000000"/>
                      <w:szCs w:val="22"/>
                    </w:rPr>
                  </w:rPrChange>
                </w:rPr>
                <w:t>0.07</w:t>
              </w:r>
            </w:ins>
            <w:del w:id="14312" w:author="Steve Barbeaux" w:date="2022-10-10T12:23:00Z">
              <w:r w:rsidRPr="0060718B" w:rsidDel="00FF3B86">
                <w:rPr>
                  <w:sz w:val="16"/>
                  <w:szCs w:val="16"/>
                  <w:rPrChange w:id="14313" w:author="Steve Barbeaux" w:date="2022-10-10T12:25:00Z">
                    <w:rPr>
                      <w:sz w:val="14"/>
                      <w:szCs w:val="14"/>
                    </w:rPr>
                  </w:rPrChange>
                </w:rPr>
                <w:delText>0.07</w:delText>
              </w:r>
            </w:del>
          </w:p>
        </w:tc>
        <w:tc>
          <w:tcPr>
            <w:tcW w:w="295" w:type="pct"/>
            <w:tcBorders>
              <w:top w:val="nil"/>
              <w:left w:val="nil"/>
              <w:bottom w:val="nil"/>
              <w:right w:val="nil"/>
            </w:tcBorders>
            <w:shd w:val="clear" w:color="auto" w:fill="auto"/>
            <w:noWrap/>
            <w:vAlign w:val="bottom"/>
            <w:hideMark/>
            <w:tcPrChange w:id="14314" w:author="Steve Barbeaux" w:date="2022-10-10T12:23:00Z">
              <w:tcPr>
                <w:tcW w:w="295" w:type="pct"/>
                <w:gridSpan w:val="2"/>
                <w:tcBorders>
                  <w:top w:val="nil"/>
                  <w:left w:val="nil"/>
                  <w:bottom w:val="nil"/>
                  <w:right w:val="nil"/>
                </w:tcBorders>
                <w:shd w:val="clear" w:color="auto" w:fill="auto"/>
                <w:noWrap/>
                <w:hideMark/>
              </w:tcPr>
            </w:tcPrChange>
          </w:tcPr>
          <w:p w14:paraId="0CF35D1E" w14:textId="5AE9A3F4" w:rsidR="0060718B" w:rsidRPr="0060718B" w:rsidRDefault="0060718B" w:rsidP="0060718B">
            <w:pPr>
              <w:spacing w:after="0"/>
              <w:jc w:val="right"/>
              <w:rPr>
                <w:color w:val="000000"/>
                <w:sz w:val="16"/>
                <w:szCs w:val="16"/>
                <w:rPrChange w:id="14315" w:author="Steve Barbeaux" w:date="2022-10-10T12:25:00Z">
                  <w:rPr>
                    <w:color w:val="000000"/>
                    <w:sz w:val="14"/>
                    <w:szCs w:val="14"/>
                  </w:rPr>
                </w:rPrChange>
              </w:rPr>
            </w:pPr>
            <w:ins w:id="14316" w:author="Steve Barbeaux" w:date="2022-10-10T12:23:00Z">
              <w:r w:rsidRPr="0060718B">
                <w:rPr>
                  <w:color w:val="000000"/>
                  <w:sz w:val="16"/>
                  <w:szCs w:val="16"/>
                  <w:rPrChange w:id="14317" w:author="Steve Barbeaux" w:date="2022-10-10T12:25:00Z">
                    <w:rPr>
                      <w:rFonts w:ascii="Calibri" w:hAnsi="Calibri" w:cs="Calibri"/>
                      <w:color w:val="000000"/>
                      <w:szCs w:val="22"/>
                    </w:rPr>
                  </w:rPrChange>
                </w:rPr>
                <w:t>0.08</w:t>
              </w:r>
            </w:ins>
            <w:del w:id="14318" w:author="Steve Barbeaux" w:date="2022-10-10T12:23:00Z">
              <w:r w:rsidRPr="0060718B" w:rsidDel="00FF3B86">
                <w:rPr>
                  <w:sz w:val="16"/>
                  <w:szCs w:val="16"/>
                  <w:rPrChange w:id="14319" w:author="Steve Barbeaux" w:date="2022-10-10T12:25:00Z">
                    <w:rPr>
                      <w:sz w:val="14"/>
                      <w:szCs w:val="14"/>
                    </w:rPr>
                  </w:rPrChange>
                </w:rPr>
                <w:delText>0.08</w:delText>
              </w:r>
            </w:del>
          </w:p>
        </w:tc>
        <w:tc>
          <w:tcPr>
            <w:tcW w:w="295" w:type="pct"/>
            <w:tcBorders>
              <w:top w:val="nil"/>
              <w:left w:val="nil"/>
              <w:bottom w:val="nil"/>
              <w:right w:val="nil"/>
            </w:tcBorders>
            <w:shd w:val="clear" w:color="auto" w:fill="auto"/>
            <w:noWrap/>
            <w:vAlign w:val="bottom"/>
            <w:hideMark/>
            <w:tcPrChange w:id="14320" w:author="Steve Barbeaux" w:date="2022-10-10T12:23:00Z">
              <w:tcPr>
                <w:tcW w:w="295" w:type="pct"/>
                <w:tcBorders>
                  <w:top w:val="nil"/>
                  <w:left w:val="nil"/>
                  <w:bottom w:val="nil"/>
                  <w:right w:val="nil"/>
                </w:tcBorders>
                <w:shd w:val="clear" w:color="auto" w:fill="auto"/>
                <w:noWrap/>
                <w:hideMark/>
              </w:tcPr>
            </w:tcPrChange>
          </w:tcPr>
          <w:p w14:paraId="6F480C75" w14:textId="501AABDA" w:rsidR="0060718B" w:rsidRPr="0060718B" w:rsidRDefault="0060718B" w:rsidP="0060718B">
            <w:pPr>
              <w:spacing w:after="0"/>
              <w:jc w:val="right"/>
              <w:rPr>
                <w:color w:val="000000"/>
                <w:sz w:val="16"/>
                <w:szCs w:val="16"/>
                <w:rPrChange w:id="14321" w:author="Steve Barbeaux" w:date="2022-10-10T12:25:00Z">
                  <w:rPr>
                    <w:color w:val="000000"/>
                    <w:sz w:val="14"/>
                    <w:szCs w:val="14"/>
                  </w:rPr>
                </w:rPrChange>
              </w:rPr>
            </w:pPr>
            <w:ins w:id="14322" w:author="Steve Barbeaux" w:date="2022-10-10T12:23:00Z">
              <w:r w:rsidRPr="0060718B">
                <w:rPr>
                  <w:color w:val="000000"/>
                  <w:sz w:val="16"/>
                  <w:szCs w:val="16"/>
                  <w:rPrChange w:id="14323" w:author="Steve Barbeaux" w:date="2022-10-10T12:25:00Z">
                    <w:rPr>
                      <w:rFonts w:ascii="Calibri" w:hAnsi="Calibri" w:cs="Calibri"/>
                      <w:color w:val="000000"/>
                      <w:szCs w:val="22"/>
                    </w:rPr>
                  </w:rPrChange>
                </w:rPr>
                <w:t>0.11</w:t>
              </w:r>
            </w:ins>
            <w:del w:id="14324" w:author="Steve Barbeaux" w:date="2022-10-10T12:23:00Z">
              <w:r w:rsidRPr="0060718B" w:rsidDel="00FF3B86">
                <w:rPr>
                  <w:sz w:val="16"/>
                  <w:szCs w:val="16"/>
                  <w:rPrChange w:id="14325" w:author="Steve Barbeaux" w:date="2022-10-10T12:25:00Z">
                    <w:rPr>
                      <w:sz w:val="14"/>
                      <w:szCs w:val="14"/>
                    </w:rPr>
                  </w:rPrChange>
                </w:rPr>
                <w:delText>0.11</w:delText>
              </w:r>
            </w:del>
          </w:p>
        </w:tc>
        <w:tc>
          <w:tcPr>
            <w:tcW w:w="295" w:type="pct"/>
            <w:tcBorders>
              <w:top w:val="nil"/>
              <w:left w:val="nil"/>
              <w:bottom w:val="nil"/>
              <w:right w:val="nil"/>
            </w:tcBorders>
            <w:shd w:val="clear" w:color="auto" w:fill="auto"/>
            <w:noWrap/>
            <w:vAlign w:val="bottom"/>
            <w:hideMark/>
            <w:tcPrChange w:id="14326" w:author="Steve Barbeaux" w:date="2022-10-10T12:23:00Z">
              <w:tcPr>
                <w:tcW w:w="295" w:type="pct"/>
                <w:gridSpan w:val="2"/>
                <w:tcBorders>
                  <w:top w:val="nil"/>
                  <w:left w:val="nil"/>
                  <w:bottom w:val="nil"/>
                  <w:right w:val="nil"/>
                </w:tcBorders>
                <w:shd w:val="clear" w:color="auto" w:fill="auto"/>
                <w:noWrap/>
                <w:hideMark/>
              </w:tcPr>
            </w:tcPrChange>
          </w:tcPr>
          <w:p w14:paraId="3A12C610" w14:textId="64E3F1B1" w:rsidR="0060718B" w:rsidRPr="0060718B" w:rsidRDefault="0060718B" w:rsidP="0060718B">
            <w:pPr>
              <w:spacing w:after="0"/>
              <w:jc w:val="right"/>
              <w:rPr>
                <w:color w:val="000000"/>
                <w:sz w:val="16"/>
                <w:szCs w:val="16"/>
                <w:rPrChange w:id="14327" w:author="Steve Barbeaux" w:date="2022-10-10T12:25:00Z">
                  <w:rPr>
                    <w:color w:val="000000"/>
                    <w:sz w:val="14"/>
                    <w:szCs w:val="14"/>
                  </w:rPr>
                </w:rPrChange>
              </w:rPr>
            </w:pPr>
            <w:ins w:id="14328" w:author="Steve Barbeaux" w:date="2022-10-10T12:23:00Z">
              <w:r w:rsidRPr="0060718B">
                <w:rPr>
                  <w:color w:val="000000"/>
                  <w:sz w:val="16"/>
                  <w:szCs w:val="16"/>
                  <w:rPrChange w:id="14329" w:author="Steve Barbeaux" w:date="2022-10-10T12:25:00Z">
                    <w:rPr>
                      <w:rFonts w:ascii="Calibri" w:hAnsi="Calibri" w:cs="Calibri"/>
                      <w:color w:val="000000"/>
                      <w:szCs w:val="22"/>
                    </w:rPr>
                  </w:rPrChange>
                </w:rPr>
                <w:t>0.16</w:t>
              </w:r>
            </w:ins>
            <w:del w:id="14330" w:author="Steve Barbeaux" w:date="2022-10-10T12:23:00Z">
              <w:r w:rsidRPr="0060718B" w:rsidDel="00FF3B86">
                <w:rPr>
                  <w:sz w:val="16"/>
                  <w:szCs w:val="16"/>
                  <w:rPrChange w:id="14331" w:author="Steve Barbeaux" w:date="2022-10-10T12:25:00Z">
                    <w:rPr>
                      <w:sz w:val="14"/>
                      <w:szCs w:val="14"/>
                    </w:rPr>
                  </w:rPrChange>
                </w:rPr>
                <w:delText>0.16</w:delText>
              </w:r>
            </w:del>
          </w:p>
        </w:tc>
        <w:tc>
          <w:tcPr>
            <w:tcW w:w="295" w:type="pct"/>
            <w:tcBorders>
              <w:top w:val="nil"/>
              <w:left w:val="nil"/>
              <w:bottom w:val="nil"/>
              <w:right w:val="nil"/>
            </w:tcBorders>
            <w:shd w:val="clear" w:color="auto" w:fill="auto"/>
            <w:noWrap/>
            <w:vAlign w:val="bottom"/>
            <w:hideMark/>
            <w:tcPrChange w:id="14332" w:author="Steve Barbeaux" w:date="2022-10-10T12:23:00Z">
              <w:tcPr>
                <w:tcW w:w="295" w:type="pct"/>
                <w:gridSpan w:val="2"/>
                <w:tcBorders>
                  <w:top w:val="nil"/>
                  <w:left w:val="nil"/>
                  <w:bottom w:val="nil"/>
                  <w:right w:val="nil"/>
                </w:tcBorders>
                <w:shd w:val="clear" w:color="auto" w:fill="auto"/>
                <w:noWrap/>
                <w:hideMark/>
              </w:tcPr>
            </w:tcPrChange>
          </w:tcPr>
          <w:p w14:paraId="7D451A77" w14:textId="22C40A60" w:rsidR="0060718B" w:rsidRPr="0060718B" w:rsidRDefault="0060718B" w:rsidP="0060718B">
            <w:pPr>
              <w:spacing w:after="0"/>
              <w:jc w:val="right"/>
              <w:rPr>
                <w:color w:val="000000"/>
                <w:sz w:val="16"/>
                <w:szCs w:val="16"/>
                <w:rPrChange w:id="14333" w:author="Steve Barbeaux" w:date="2022-10-10T12:25:00Z">
                  <w:rPr>
                    <w:color w:val="000000"/>
                    <w:sz w:val="14"/>
                    <w:szCs w:val="14"/>
                  </w:rPr>
                </w:rPrChange>
              </w:rPr>
            </w:pPr>
            <w:ins w:id="14334" w:author="Steve Barbeaux" w:date="2022-10-10T12:23:00Z">
              <w:r w:rsidRPr="0060718B">
                <w:rPr>
                  <w:color w:val="000000"/>
                  <w:sz w:val="16"/>
                  <w:szCs w:val="16"/>
                  <w:rPrChange w:id="14335" w:author="Steve Barbeaux" w:date="2022-10-10T12:25:00Z">
                    <w:rPr>
                      <w:rFonts w:ascii="Calibri" w:hAnsi="Calibri" w:cs="Calibri"/>
                      <w:color w:val="000000"/>
                      <w:szCs w:val="22"/>
                    </w:rPr>
                  </w:rPrChange>
                </w:rPr>
                <w:t>0.06</w:t>
              </w:r>
            </w:ins>
            <w:del w:id="14336" w:author="Steve Barbeaux" w:date="2022-10-10T12:23:00Z">
              <w:r w:rsidRPr="0060718B" w:rsidDel="00FF3B86">
                <w:rPr>
                  <w:sz w:val="16"/>
                  <w:szCs w:val="16"/>
                  <w:rPrChange w:id="14337" w:author="Steve Barbeaux" w:date="2022-10-10T12:25:00Z">
                    <w:rPr>
                      <w:sz w:val="14"/>
                      <w:szCs w:val="14"/>
                    </w:rPr>
                  </w:rPrChange>
                </w:rPr>
                <w:delText>0.06</w:delText>
              </w:r>
            </w:del>
          </w:p>
        </w:tc>
        <w:tc>
          <w:tcPr>
            <w:tcW w:w="295" w:type="pct"/>
            <w:tcBorders>
              <w:top w:val="nil"/>
              <w:left w:val="nil"/>
              <w:bottom w:val="nil"/>
              <w:right w:val="nil"/>
            </w:tcBorders>
            <w:shd w:val="clear" w:color="auto" w:fill="auto"/>
            <w:noWrap/>
            <w:vAlign w:val="bottom"/>
            <w:hideMark/>
            <w:tcPrChange w:id="14338" w:author="Steve Barbeaux" w:date="2022-10-10T12:23:00Z">
              <w:tcPr>
                <w:tcW w:w="295" w:type="pct"/>
                <w:tcBorders>
                  <w:top w:val="nil"/>
                  <w:left w:val="nil"/>
                  <w:bottom w:val="nil"/>
                  <w:right w:val="nil"/>
                </w:tcBorders>
                <w:shd w:val="clear" w:color="auto" w:fill="auto"/>
                <w:noWrap/>
                <w:hideMark/>
              </w:tcPr>
            </w:tcPrChange>
          </w:tcPr>
          <w:p w14:paraId="5F155272" w14:textId="7BEF87E6" w:rsidR="0060718B" w:rsidRPr="0060718B" w:rsidRDefault="0060718B" w:rsidP="0060718B">
            <w:pPr>
              <w:spacing w:after="0"/>
              <w:jc w:val="right"/>
              <w:rPr>
                <w:color w:val="000000"/>
                <w:sz w:val="16"/>
                <w:szCs w:val="16"/>
                <w:rPrChange w:id="14339" w:author="Steve Barbeaux" w:date="2022-10-10T12:25:00Z">
                  <w:rPr>
                    <w:color w:val="000000"/>
                    <w:sz w:val="14"/>
                    <w:szCs w:val="14"/>
                  </w:rPr>
                </w:rPrChange>
              </w:rPr>
            </w:pPr>
            <w:ins w:id="14340" w:author="Steve Barbeaux" w:date="2022-10-10T12:23:00Z">
              <w:r w:rsidRPr="0060718B">
                <w:rPr>
                  <w:color w:val="000000"/>
                  <w:sz w:val="16"/>
                  <w:szCs w:val="16"/>
                  <w:rPrChange w:id="14341" w:author="Steve Barbeaux" w:date="2022-10-10T12:25:00Z">
                    <w:rPr>
                      <w:rFonts w:ascii="Calibri" w:hAnsi="Calibri" w:cs="Calibri"/>
                      <w:color w:val="000000"/>
                      <w:szCs w:val="22"/>
                    </w:rPr>
                  </w:rPrChange>
                </w:rPr>
                <w:t>0.21</w:t>
              </w:r>
            </w:ins>
            <w:del w:id="14342" w:author="Steve Barbeaux" w:date="2022-10-10T12:23:00Z">
              <w:r w:rsidRPr="0060718B" w:rsidDel="00FF3B86">
                <w:rPr>
                  <w:sz w:val="16"/>
                  <w:szCs w:val="16"/>
                  <w:rPrChange w:id="14343" w:author="Steve Barbeaux" w:date="2022-10-10T12:25:00Z">
                    <w:rPr>
                      <w:sz w:val="14"/>
                      <w:szCs w:val="14"/>
                    </w:rPr>
                  </w:rPrChange>
                </w:rPr>
                <w:delText>0.21</w:delText>
              </w:r>
            </w:del>
          </w:p>
        </w:tc>
        <w:tc>
          <w:tcPr>
            <w:tcW w:w="295" w:type="pct"/>
            <w:tcBorders>
              <w:top w:val="nil"/>
              <w:left w:val="nil"/>
              <w:bottom w:val="nil"/>
              <w:right w:val="nil"/>
            </w:tcBorders>
            <w:shd w:val="clear" w:color="auto" w:fill="auto"/>
            <w:noWrap/>
            <w:vAlign w:val="bottom"/>
            <w:hideMark/>
            <w:tcPrChange w:id="14344" w:author="Steve Barbeaux" w:date="2022-10-10T12:23:00Z">
              <w:tcPr>
                <w:tcW w:w="295" w:type="pct"/>
                <w:gridSpan w:val="2"/>
                <w:tcBorders>
                  <w:top w:val="nil"/>
                  <w:left w:val="nil"/>
                  <w:bottom w:val="nil"/>
                  <w:right w:val="nil"/>
                </w:tcBorders>
                <w:shd w:val="clear" w:color="auto" w:fill="auto"/>
                <w:noWrap/>
                <w:hideMark/>
              </w:tcPr>
            </w:tcPrChange>
          </w:tcPr>
          <w:p w14:paraId="5008CC22" w14:textId="6666774B" w:rsidR="0060718B" w:rsidRPr="0060718B" w:rsidRDefault="0060718B" w:rsidP="0060718B">
            <w:pPr>
              <w:spacing w:after="0"/>
              <w:jc w:val="right"/>
              <w:rPr>
                <w:color w:val="000000"/>
                <w:sz w:val="16"/>
                <w:szCs w:val="16"/>
                <w:rPrChange w:id="14345" w:author="Steve Barbeaux" w:date="2022-10-10T12:25:00Z">
                  <w:rPr>
                    <w:color w:val="000000"/>
                    <w:sz w:val="14"/>
                    <w:szCs w:val="14"/>
                  </w:rPr>
                </w:rPrChange>
              </w:rPr>
            </w:pPr>
            <w:ins w:id="14346" w:author="Steve Barbeaux" w:date="2022-10-10T12:23:00Z">
              <w:r w:rsidRPr="0060718B">
                <w:rPr>
                  <w:color w:val="000000"/>
                  <w:sz w:val="16"/>
                  <w:szCs w:val="16"/>
                  <w:rPrChange w:id="14347" w:author="Steve Barbeaux" w:date="2022-10-10T12:25:00Z">
                    <w:rPr>
                      <w:rFonts w:ascii="Calibri" w:hAnsi="Calibri" w:cs="Calibri"/>
                      <w:color w:val="000000"/>
                      <w:szCs w:val="22"/>
                    </w:rPr>
                  </w:rPrChange>
                </w:rPr>
                <w:t>0.06</w:t>
              </w:r>
            </w:ins>
            <w:del w:id="14348" w:author="Steve Barbeaux" w:date="2022-10-10T12:23:00Z">
              <w:r w:rsidRPr="0060718B" w:rsidDel="00FF3B86">
                <w:rPr>
                  <w:sz w:val="16"/>
                  <w:szCs w:val="16"/>
                  <w:rPrChange w:id="14349" w:author="Steve Barbeaux" w:date="2022-10-10T12:25:00Z">
                    <w:rPr>
                      <w:sz w:val="14"/>
                      <w:szCs w:val="14"/>
                    </w:rPr>
                  </w:rPrChange>
                </w:rPr>
                <w:delText>0.06</w:delText>
              </w:r>
            </w:del>
          </w:p>
        </w:tc>
        <w:tc>
          <w:tcPr>
            <w:tcW w:w="295" w:type="pct"/>
            <w:tcBorders>
              <w:top w:val="nil"/>
              <w:left w:val="nil"/>
              <w:bottom w:val="nil"/>
              <w:right w:val="nil"/>
            </w:tcBorders>
            <w:shd w:val="clear" w:color="auto" w:fill="auto"/>
            <w:noWrap/>
            <w:vAlign w:val="bottom"/>
            <w:hideMark/>
            <w:tcPrChange w:id="14350" w:author="Steve Barbeaux" w:date="2022-10-10T12:23:00Z">
              <w:tcPr>
                <w:tcW w:w="295" w:type="pct"/>
                <w:gridSpan w:val="2"/>
                <w:tcBorders>
                  <w:top w:val="nil"/>
                  <w:left w:val="nil"/>
                  <w:bottom w:val="nil"/>
                  <w:right w:val="nil"/>
                </w:tcBorders>
                <w:shd w:val="clear" w:color="auto" w:fill="auto"/>
                <w:noWrap/>
                <w:hideMark/>
              </w:tcPr>
            </w:tcPrChange>
          </w:tcPr>
          <w:p w14:paraId="7C8C23B1" w14:textId="5D3AF422" w:rsidR="0060718B" w:rsidRPr="0060718B" w:rsidRDefault="0060718B" w:rsidP="0060718B">
            <w:pPr>
              <w:spacing w:after="0"/>
              <w:jc w:val="right"/>
              <w:rPr>
                <w:color w:val="000000"/>
                <w:sz w:val="16"/>
                <w:szCs w:val="16"/>
                <w:rPrChange w:id="14351" w:author="Steve Barbeaux" w:date="2022-10-10T12:25:00Z">
                  <w:rPr>
                    <w:color w:val="000000"/>
                    <w:sz w:val="14"/>
                    <w:szCs w:val="14"/>
                  </w:rPr>
                </w:rPrChange>
              </w:rPr>
            </w:pPr>
            <w:ins w:id="14352" w:author="Steve Barbeaux" w:date="2022-10-10T12:23:00Z">
              <w:r w:rsidRPr="0060718B">
                <w:rPr>
                  <w:color w:val="000000"/>
                  <w:sz w:val="16"/>
                  <w:szCs w:val="16"/>
                  <w:rPrChange w:id="14353" w:author="Steve Barbeaux" w:date="2022-10-10T12:25:00Z">
                    <w:rPr>
                      <w:rFonts w:ascii="Calibri" w:hAnsi="Calibri" w:cs="Calibri"/>
                      <w:color w:val="000000"/>
                      <w:szCs w:val="22"/>
                    </w:rPr>
                  </w:rPrChange>
                </w:rPr>
                <w:t>0.05</w:t>
              </w:r>
            </w:ins>
            <w:del w:id="14354" w:author="Steve Barbeaux" w:date="2022-10-10T12:23:00Z">
              <w:r w:rsidRPr="0060718B" w:rsidDel="00FF3B86">
                <w:rPr>
                  <w:sz w:val="16"/>
                  <w:szCs w:val="16"/>
                  <w:rPrChange w:id="14355" w:author="Steve Barbeaux" w:date="2022-10-10T12:25:00Z">
                    <w:rPr>
                      <w:sz w:val="14"/>
                      <w:szCs w:val="14"/>
                    </w:rPr>
                  </w:rPrChange>
                </w:rPr>
                <w:delText>0.05</w:delText>
              </w:r>
            </w:del>
          </w:p>
        </w:tc>
        <w:tc>
          <w:tcPr>
            <w:tcW w:w="295" w:type="pct"/>
            <w:tcBorders>
              <w:top w:val="nil"/>
              <w:left w:val="nil"/>
              <w:bottom w:val="nil"/>
              <w:right w:val="nil"/>
            </w:tcBorders>
            <w:shd w:val="clear" w:color="auto" w:fill="auto"/>
            <w:noWrap/>
            <w:vAlign w:val="bottom"/>
            <w:hideMark/>
            <w:tcPrChange w:id="14356" w:author="Steve Barbeaux" w:date="2022-10-10T12:23:00Z">
              <w:tcPr>
                <w:tcW w:w="295" w:type="pct"/>
                <w:gridSpan w:val="2"/>
                <w:tcBorders>
                  <w:top w:val="nil"/>
                  <w:left w:val="nil"/>
                  <w:bottom w:val="nil"/>
                  <w:right w:val="nil"/>
                </w:tcBorders>
                <w:shd w:val="clear" w:color="auto" w:fill="auto"/>
                <w:noWrap/>
                <w:hideMark/>
              </w:tcPr>
            </w:tcPrChange>
          </w:tcPr>
          <w:p w14:paraId="27423A5C" w14:textId="645C54A5" w:rsidR="0060718B" w:rsidRPr="0060718B" w:rsidRDefault="0060718B" w:rsidP="0060718B">
            <w:pPr>
              <w:spacing w:after="0"/>
              <w:jc w:val="right"/>
              <w:rPr>
                <w:color w:val="000000"/>
                <w:sz w:val="16"/>
                <w:szCs w:val="16"/>
                <w:rPrChange w:id="14357" w:author="Steve Barbeaux" w:date="2022-10-10T12:25:00Z">
                  <w:rPr>
                    <w:color w:val="000000"/>
                    <w:sz w:val="14"/>
                    <w:szCs w:val="14"/>
                  </w:rPr>
                </w:rPrChange>
              </w:rPr>
            </w:pPr>
            <w:ins w:id="14358" w:author="Steve Barbeaux" w:date="2022-10-10T12:23:00Z">
              <w:r w:rsidRPr="0060718B">
                <w:rPr>
                  <w:color w:val="000000"/>
                  <w:sz w:val="16"/>
                  <w:szCs w:val="16"/>
                  <w:rPrChange w:id="14359" w:author="Steve Barbeaux" w:date="2022-10-10T12:25:00Z">
                    <w:rPr>
                      <w:rFonts w:ascii="Calibri" w:hAnsi="Calibri" w:cs="Calibri"/>
                      <w:color w:val="000000"/>
                      <w:szCs w:val="22"/>
                    </w:rPr>
                  </w:rPrChange>
                </w:rPr>
                <w:t>0.02</w:t>
              </w:r>
            </w:ins>
            <w:del w:id="14360" w:author="Steve Barbeaux" w:date="2022-10-10T12:23:00Z">
              <w:r w:rsidRPr="0060718B" w:rsidDel="00FF3B86">
                <w:rPr>
                  <w:sz w:val="16"/>
                  <w:szCs w:val="16"/>
                  <w:rPrChange w:id="14361" w:author="Steve Barbeaux" w:date="2022-10-10T12:25:00Z">
                    <w:rPr>
                      <w:sz w:val="14"/>
                      <w:szCs w:val="14"/>
                    </w:rPr>
                  </w:rPrChange>
                </w:rPr>
                <w:delText>0.02</w:delText>
              </w:r>
            </w:del>
          </w:p>
        </w:tc>
        <w:tc>
          <w:tcPr>
            <w:tcW w:w="295" w:type="pct"/>
            <w:tcBorders>
              <w:top w:val="nil"/>
              <w:left w:val="nil"/>
              <w:bottom w:val="nil"/>
              <w:right w:val="nil"/>
            </w:tcBorders>
            <w:shd w:val="clear" w:color="auto" w:fill="auto"/>
            <w:noWrap/>
            <w:vAlign w:val="bottom"/>
            <w:hideMark/>
            <w:tcPrChange w:id="14362" w:author="Steve Barbeaux" w:date="2022-10-10T12:23:00Z">
              <w:tcPr>
                <w:tcW w:w="295" w:type="pct"/>
                <w:tcBorders>
                  <w:top w:val="nil"/>
                  <w:left w:val="nil"/>
                  <w:bottom w:val="nil"/>
                  <w:right w:val="nil"/>
                </w:tcBorders>
                <w:shd w:val="clear" w:color="auto" w:fill="auto"/>
                <w:noWrap/>
                <w:hideMark/>
              </w:tcPr>
            </w:tcPrChange>
          </w:tcPr>
          <w:p w14:paraId="32C5950B" w14:textId="3294923F" w:rsidR="0060718B" w:rsidRPr="0060718B" w:rsidRDefault="0060718B" w:rsidP="0060718B">
            <w:pPr>
              <w:spacing w:after="0"/>
              <w:jc w:val="right"/>
              <w:rPr>
                <w:color w:val="000000"/>
                <w:sz w:val="16"/>
                <w:szCs w:val="16"/>
                <w:rPrChange w:id="14363" w:author="Steve Barbeaux" w:date="2022-10-10T12:25:00Z">
                  <w:rPr>
                    <w:color w:val="000000"/>
                    <w:sz w:val="14"/>
                    <w:szCs w:val="14"/>
                  </w:rPr>
                </w:rPrChange>
              </w:rPr>
            </w:pPr>
            <w:ins w:id="14364" w:author="Steve Barbeaux" w:date="2022-10-10T12:23:00Z">
              <w:r w:rsidRPr="0060718B">
                <w:rPr>
                  <w:color w:val="000000"/>
                  <w:sz w:val="16"/>
                  <w:szCs w:val="16"/>
                  <w:rPrChange w:id="14365" w:author="Steve Barbeaux" w:date="2022-10-10T12:25:00Z">
                    <w:rPr>
                      <w:rFonts w:ascii="Calibri" w:hAnsi="Calibri" w:cs="Calibri"/>
                      <w:color w:val="000000"/>
                      <w:szCs w:val="22"/>
                    </w:rPr>
                  </w:rPrChange>
                </w:rPr>
                <w:t>0.08</w:t>
              </w:r>
            </w:ins>
            <w:del w:id="14366" w:author="Steve Barbeaux" w:date="2022-10-10T12:23:00Z">
              <w:r w:rsidRPr="0060718B" w:rsidDel="00FF3B86">
                <w:rPr>
                  <w:sz w:val="16"/>
                  <w:szCs w:val="16"/>
                  <w:rPrChange w:id="14367" w:author="Steve Barbeaux" w:date="2022-10-10T12:25:00Z">
                    <w:rPr>
                      <w:sz w:val="14"/>
                      <w:szCs w:val="14"/>
                    </w:rPr>
                  </w:rPrChange>
                </w:rPr>
                <w:delText>0.08</w:delText>
              </w:r>
            </w:del>
          </w:p>
        </w:tc>
        <w:tc>
          <w:tcPr>
            <w:tcW w:w="295" w:type="pct"/>
            <w:tcBorders>
              <w:top w:val="nil"/>
              <w:left w:val="nil"/>
              <w:bottom w:val="nil"/>
              <w:right w:val="nil"/>
            </w:tcBorders>
            <w:shd w:val="clear" w:color="auto" w:fill="auto"/>
            <w:noWrap/>
            <w:vAlign w:val="bottom"/>
            <w:hideMark/>
            <w:tcPrChange w:id="14368" w:author="Steve Barbeaux" w:date="2022-10-10T12:23:00Z">
              <w:tcPr>
                <w:tcW w:w="295" w:type="pct"/>
                <w:gridSpan w:val="2"/>
                <w:tcBorders>
                  <w:top w:val="nil"/>
                  <w:left w:val="nil"/>
                  <w:bottom w:val="nil"/>
                  <w:right w:val="nil"/>
                </w:tcBorders>
                <w:shd w:val="clear" w:color="auto" w:fill="auto"/>
                <w:noWrap/>
                <w:hideMark/>
              </w:tcPr>
            </w:tcPrChange>
          </w:tcPr>
          <w:p w14:paraId="60F3949F" w14:textId="1321B29A" w:rsidR="0060718B" w:rsidRPr="0060718B" w:rsidRDefault="0060718B" w:rsidP="0060718B">
            <w:pPr>
              <w:spacing w:after="0"/>
              <w:jc w:val="right"/>
              <w:rPr>
                <w:color w:val="000000"/>
                <w:sz w:val="16"/>
                <w:szCs w:val="16"/>
                <w:rPrChange w:id="14369" w:author="Steve Barbeaux" w:date="2022-10-10T12:25:00Z">
                  <w:rPr>
                    <w:color w:val="000000"/>
                    <w:sz w:val="14"/>
                    <w:szCs w:val="14"/>
                  </w:rPr>
                </w:rPrChange>
              </w:rPr>
            </w:pPr>
            <w:ins w:id="14370" w:author="Steve Barbeaux" w:date="2022-10-10T12:23:00Z">
              <w:r w:rsidRPr="0060718B">
                <w:rPr>
                  <w:color w:val="000000"/>
                  <w:sz w:val="16"/>
                  <w:szCs w:val="16"/>
                  <w:rPrChange w:id="14371" w:author="Steve Barbeaux" w:date="2022-10-10T12:25:00Z">
                    <w:rPr>
                      <w:rFonts w:ascii="Calibri" w:hAnsi="Calibri" w:cs="Calibri"/>
                      <w:color w:val="000000"/>
                      <w:szCs w:val="22"/>
                    </w:rPr>
                  </w:rPrChange>
                </w:rPr>
                <w:t>0.10</w:t>
              </w:r>
            </w:ins>
            <w:del w:id="14372" w:author="Steve Barbeaux" w:date="2022-10-10T12:23:00Z">
              <w:r w:rsidRPr="0060718B" w:rsidDel="00FF3B86">
                <w:rPr>
                  <w:sz w:val="16"/>
                  <w:szCs w:val="16"/>
                  <w:rPrChange w:id="14373" w:author="Steve Barbeaux" w:date="2022-10-10T12:25:00Z">
                    <w:rPr>
                      <w:sz w:val="14"/>
                      <w:szCs w:val="14"/>
                    </w:rPr>
                  </w:rPrChange>
                </w:rPr>
                <w:delText>0.1</w:delText>
              </w:r>
            </w:del>
          </w:p>
        </w:tc>
        <w:tc>
          <w:tcPr>
            <w:tcW w:w="295" w:type="pct"/>
            <w:tcBorders>
              <w:top w:val="nil"/>
              <w:left w:val="nil"/>
              <w:bottom w:val="nil"/>
              <w:right w:val="nil"/>
            </w:tcBorders>
            <w:shd w:val="clear" w:color="auto" w:fill="auto"/>
            <w:noWrap/>
            <w:vAlign w:val="bottom"/>
            <w:hideMark/>
            <w:tcPrChange w:id="14374" w:author="Steve Barbeaux" w:date="2022-10-10T12:23:00Z">
              <w:tcPr>
                <w:tcW w:w="295" w:type="pct"/>
                <w:gridSpan w:val="2"/>
                <w:tcBorders>
                  <w:top w:val="nil"/>
                  <w:left w:val="nil"/>
                  <w:bottom w:val="nil"/>
                  <w:right w:val="nil"/>
                </w:tcBorders>
                <w:shd w:val="clear" w:color="auto" w:fill="auto"/>
                <w:noWrap/>
                <w:hideMark/>
              </w:tcPr>
            </w:tcPrChange>
          </w:tcPr>
          <w:p w14:paraId="7B99787E" w14:textId="7CAA1534" w:rsidR="0060718B" w:rsidRPr="0060718B" w:rsidRDefault="0060718B" w:rsidP="0060718B">
            <w:pPr>
              <w:spacing w:after="0"/>
              <w:jc w:val="right"/>
              <w:rPr>
                <w:color w:val="000000"/>
                <w:sz w:val="16"/>
                <w:szCs w:val="16"/>
                <w:vertAlign w:val="subscript"/>
                <w:rPrChange w:id="14375" w:author="Steve Barbeaux" w:date="2022-10-10T12:25:00Z">
                  <w:rPr>
                    <w:color w:val="000000"/>
                    <w:sz w:val="14"/>
                    <w:szCs w:val="14"/>
                    <w:vertAlign w:val="subscript"/>
                  </w:rPr>
                </w:rPrChange>
              </w:rPr>
            </w:pPr>
            <w:ins w:id="14376" w:author="Steve Barbeaux" w:date="2022-10-10T12:23:00Z">
              <w:r w:rsidRPr="0060718B">
                <w:rPr>
                  <w:color w:val="000000"/>
                  <w:sz w:val="16"/>
                  <w:szCs w:val="16"/>
                  <w:rPrChange w:id="14377" w:author="Steve Barbeaux" w:date="2022-10-10T12:25:00Z">
                    <w:rPr>
                      <w:rFonts w:ascii="Calibri" w:hAnsi="Calibri" w:cs="Calibri"/>
                      <w:color w:val="000000"/>
                      <w:szCs w:val="22"/>
                    </w:rPr>
                  </w:rPrChange>
                </w:rPr>
                <w:t>1.17</w:t>
              </w:r>
            </w:ins>
            <w:del w:id="14378" w:author="Steve Barbeaux" w:date="2022-10-10T12:23:00Z">
              <w:r w:rsidRPr="0060718B" w:rsidDel="00FF3B86">
                <w:rPr>
                  <w:sz w:val="16"/>
                  <w:szCs w:val="16"/>
                  <w:rPrChange w:id="14379" w:author="Steve Barbeaux" w:date="2022-10-10T12:25:00Z">
                    <w:rPr>
                      <w:sz w:val="14"/>
                      <w:szCs w:val="14"/>
                    </w:rPr>
                  </w:rPrChange>
                </w:rPr>
                <w:delText>1.17</w:delText>
              </w:r>
            </w:del>
          </w:p>
        </w:tc>
      </w:tr>
      <w:tr w:rsidR="0060718B" w:rsidRPr="000460A7" w14:paraId="63222352" w14:textId="77777777" w:rsidTr="0060718B">
        <w:tblPrEx>
          <w:tblW w:w="5180" w:type="pct"/>
          <w:tblInd w:w="-90" w:type="dxa"/>
          <w:tblLayout w:type="fixed"/>
          <w:tblPrExChange w:id="14380" w:author="Steve Barbeaux" w:date="2022-10-10T12:23:00Z">
            <w:tblPrEx>
              <w:tblW w:w="5180" w:type="pct"/>
              <w:tblInd w:w="-90" w:type="dxa"/>
              <w:tblLayout w:type="fixed"/>
            </w:tblPrEx>
          </w:tblPrExChange>
        </w:tblPrEx>
        <w:trPr>
          <w:trPrChange w:id="14381"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4382" w:author="Steve Barbeaux" w:date="2022-10-10T12:23:00Z">
              <w:tcPr>
                <w:tcW w:w="279" w:type="pct"/>
                <w:tcBorders>
                  <w:top w:val="nil"/>
                  <w:left w:val="nil"/>
                  <w:bottom w:val="nil"/>
                  <w:right w:val="nil"/>
                </w:tcBorders>
                <w:shd w:val="clear" w:color="auto" w:fill="auto"/>
                <w:noWrap/>
                <w:vAlign w:val="bottom"/>
                <w:hideMark/>
              </w:tcPr>
            </w:tcPrChange>
          </w:tcPr>
          <w:p w14:paraId="0F617EE2" w14:textId="61885BF5" w:rsidR="0060718B" w:rsidRPr="0060718B" w:rsidRDefault="0060718B" w:rsidP="0060718B">
            <w:pPr>
              <w:spacing w:after="0"/>
              <w:jc w:val="right"/>
              <w:rPr>
                <w:color w:val="000000"/>
                <w:sz w:val="16"/>
                <w:szCs w:val="16"/>
                <w:rPrChange w:id="14383" w:author="Steve Barbeaux" w:date="2022-10-10T12:25:00Z">
                  <w:rPr>
                    <w:color w:val="000000"/>
                    <w:sz w:val="14"/>
                    <w:szCs w:val="14"/>
                  </w:rPr>
                </w:rPrChange>
              </w:rPr>
            </w:pPr>
            <w:r w:rsidRPr="0060718B">
              <w:rPr>
                <w:sz w:val="16"/>
                <w:szCs w:val="16"/>
                <w:rPrChange w:id="14384" w:author="Steve Barbeaux" w:date="2022-10-10T12:25:00Z">
                  <w:rPr>
                    <w:sz w:val="14"/>
                    <w:szCs w:val="14"/>
                  </w:rPr>
                </w:rPrChange>
              </w:rPr>
              <w:t>2004</w:t>
            </w:r>
          </w:p>
        </w:tc>
        <w:tc>
          <w:tcPr>
            <w:tcW w:w="295" w:type="pct"/>
            <w:tcBorders>
              <w:top w:val="nil"/>
              <w:left w:val="nil"/>
              <w:bottom w:val="nil"/>
              <w:right w:val="nil"/>
            </w:tcBorders>
            <w:vAlign w:val="bottom"/>
            <w:tcPrChange w:id="14385" w:author="Steve Barbeaux" w:date="2022-10-10T12:23:00Z">
              <w:tcPr>
                <w:tcW w:w="295" w:type="pct"/>
                <w:gridSpan w:val="2"/>
                <w:tcBorders>
                  <w:top w:val="nil"/>
                  <w:left w:val="nil"/>
                  <w:bottom w:val="nil"/>
                  <w:right w:val="nil"/>
                </w:tcBorders>
              </w:tcPr>
            </w:tcPrChange>
          </w:tcPr>
          <w:p w14:paraId="2A4D5601" w14:textId="22C0A971" w:rsidR="0060718B" w:rsidRPr="0060718B" w:rsidRDefault="0060718B" w:rsidP="0060718B">
            <w:pPr>
              <w:spacing w:after="0"/>
              <w:jc w:val="right"/>
              <w:rPr>
                <w:sz w:val="16"/>
                <w:szCs w:val="16"/>
                <w:rPrChange w:id="14386" w:author="Steve Barbeaux" w:date="2022-10-10T12:25:00Z">
                  <w:rPr>
                    <w:sz w:val="14"/>
                    <w:szCs w:val="14"/>
                  </w:rPr>
                </w:rPrChange>
              </w:rPr>
            </w:pPr>
            <w:ins w:id="14387" w:author="Steve Barbeaux" w:date="2022-10-10T12:23:00Z">
              <w:r w:rsidRPr="0060718B">
                <w:rPr>
                  <w:color w:val="000000"/>
                  <w:sz w:val="16"/>
                  <w:szCs w:val="16"/>
                  <w:rPrChange w:id="14388" w:author="Steve Barbeaux" w:date="2022-10-10T12:25:00Z">
                    <w:rPr>
                      <w:rFonts w:ascii="Calibri" w:hAnsi="Calibri" w:cs="Calibri"/>
                      <w:color w:val="000000"/>
                      <w:szCs w:val="22"/>
                    </w:rPr>
                  </w:rPrChange>
                </w:rPr>
                <w:t>0.00</w:t>
              </w:r>
            </w:ins>
            <w:del w:id="14389" w:author="Steve Barbeaux" w:date="2022-10-10T12:23:00Z">
              <w:r w:rsidRPr="0060718B" w:rsidDel="00FF3B86">
                <w:rPr>
                  <w:sz w:val="16"/>
                  <w:szCs w:val="16"/>
                  <w:rPrChange w:id="14390" w:author="Steve Barbeaux" w:date="2022-10-10T12:25:00Z">
                    <w:rPr>
                      <w:sz w:val="14"/>
                      <w:szCs w:val="14"/>
                    </w:rPr>
                  </w:rPrChange>
                </w:rPr>
                <w:delText>0</w:delText>
              </w:r>
            </w:del>
          </w:p>
        </w:tc>
        <w:tc>
          <w:tcPr>
            <w:tcW w:w="295" w:type="pct"/>
            <w:tcBorders>
              <w:top w:val="nil"/>
              <w:left w:val="nil"/>
              <w:bottom w:val="nil"/>
              <w:right w:val="nil"/>
            </w:tcBorders>
            <w:shd w:val="clear" w:color="auto" w:fill="auto"/>
            <w:noWrap/>
            <w:vAlign w:val="bottom"/>
            <w:hideMark/>
            <w:tcPrChange w:id="14391" w:author="Steve Barbeaux" w:date="2022-10-10T12:23:00Z">
              <w:tcPr>
                <w:tcW w:w="295" w:type="pct"/>
                <w:gridSpan w:val="2"/>
                <w:tcBorders>
                  <w:top w:val="nil"/>
                  <w:left w:val="nil"/>
                  <w:bottom w:val="nil"/>
                  <w:right w:val="nil"/>
                </w:tcBorders>
                <w:shd w:val="clear" w:color="auto" w:fill="auto"/>
                <w:noWrap/>
                <w:hideMark/>
              </w:tcPr>
            </w:tcPrChange>
          </w:tcPr>
          <w:p w14:paraId="73E93D27" w14:textId="788D311E" w:rsidR="0060718B" w:rsidRPr="0060718B" w:rsidRDefault="0060718B" w:rsidP="0060718B">
            <w:pPr>
              <w:spacing w:after="0"/>
              <w:jc w:val="right"/>
              <w:rPr>
                <w:color w:val="000000"/>
                <w:sz w:val="16"/>
                <w:szCs w:val="16"/>
                <w:rPrChange w:id="14392" w:author="Steve Barbeaux" w:date="2022-10-10T12:25:00Z">
                  <w:rPr>
                    <w:color w:val="000000"/>
                    <w:sz w:val="14"/>
                    <w:szCs w:val="14"/>
                  </w:rPr>
                </w:rPrChange>
              </w:rPr>
            </w:pPr>
            <w:ins w:id="14393" w:author="Steve Barbeaux" w:date="2022-10-10T12:23:00Z">
              <w:r w:rsidRPr="0060718B">
                <w:rPr>
                  <w:color w:val="000000"/>
                  <w:sz w:val="16"/>
                  <w:szCs w:val="16"/>
                  <w:rPrChange w:id="14394" w:author="Steve Barbeaux" w:date="2022-10-10T12:25:00Z">
                    <w:rPr>
                      <w:rFonts w:ascii="Calibri" w:hAnsi="Calibri" w:cs="Calibri"/>
                      <w:color w:val="000000"/>
                      <w:szCs w:val="22"/>
                    </w:rPr>
                  </w:rPrChange>
                </w:rPr>
                <w:t>0.00</w:t>
              </w:r>
            </w:ins>
            <w:del w:id="14395" w:author="Steve Barbeaux" w:date="2022-10-10T12:23:00Z">
              <w:r w:rsidRPr="0060718B" w:rsidDel="00FF3B86">
                <w:rPr>
                  <w:sz w:val="16"/>
                  <w:szCs w:val="16"/>
                  <w:rPrChange w:id="14396" w:author="Steve Barbeaux" w:date="2022-10-10T12:25:00Z">
                    <w:rPr>
                      <w:sz w:val="14"/>
                      <w:szCs w:val="14"/>
                    </w:rPr>
                  </w:rPrChange>
                </w:rPr>
                <w:delText>0</w:delText>
              </w:r>
            </w:del>
          </w:p>
        </w:tc>
        <w:tc>
          <w:tcPr>
            <w:tcW w:w="295" w:type="pct"/>
            <w:tcBorders>
              <w:top w:val="nil"/>
              <w:left w:val="nil"/>
              <w:bottom w:val="nil"/>
              <w:right w:val="nil"/>
            </w:tcBorders>
            <w:shd w:val="clear" w:color="auto" w:fill="auto"/>
            <w:noWrap/>
            <w:vAlign w:val="bottom"/>
            <w:hideMark/>
            <w:tcPrChange w:id="14397" w:author="Steve Barbeaux" w:date="2022-10-10T12:23:00Z">
              <w:tcPr>
                <w:tcW w:w="295" w:type="pct"/>
                <w:tcBorders>
                  <w:top w:val="nil"/>
                  <w:left w:val="nil"/>
                  <w:bottom w:val="nil"/>
                  <w:right w:val="nil"/>
                </w:tcBorders>
                <w:shd w:val="clear" w:color="auto" w:fill="auto"/>
                <w:noWrap/>
                <w:hideMark/>
              </w:tcPr>
            </w:tcPrChange>
          </w:tcPr>
          <w:p w14:paraId="55DBE45F" w14:textId="797CD393" w:rsidR="0060718B" w:rsidRPr="0060718B" w:rsidRDefault="0060718B" w:rsidP="0060718B">
            <w:pPr>
              <w:spacing w:after="0"/>
              <w:jc w:val="right"/>
              <w:rPr>
                <w:color w:val="000000"/>
                <w:sz w:val="16"/>
                <w:szCs w:val="16"/>
                <w:rPrChange w:id="14398" w:author="Steve Barbeaux" w:date="2022-10-10T12:25:00Z">
                  <w:rPr>
                    <w:color w:val="000000"/>
                    <w:sz w:val="14"/>
                    <w:szCs w:val="14"/>
                  </w:rPr>
                </w:rPrChange>
              </w:rPr>
            </w:pPr>
            <w:ins w:id="14399" w:author="Steve Barbeaux" w:date="2022-10-10T12:23:00Z">
              <w:r w:rsidRPr="0060718B">
                <w:rPr>
                  <w:color w:val="000000"/>
                  <w:sz w:val="16"/>
                  <w:szCs w:val="16"/>
                  <w:rPrChange w:id="14400" w:author="Steve Barbeaux" w:date="2022-10-10T12:25:00Z">
                    <w:rPr>
                      <w:rFonts w:ascii="Calibri" w:hAnsi="Calibri" w:cs="Calibri"/>
                      <w:color w:val="000000"/>
                      <w:szCs w:val="22"/>
                    </w:rPr>
                  </w:rPrChange>
                </w:rPr>
                <w:t>0.01</w:t>
              </w:r>
            </w:ins>
            <w:del w:id="14401" w:author="Steve Barbeaux" w:date="2022-10-10T12:23:00Z">
              <w:r w:rsidRPr="0060718B" w:rsidDel="00FF3B86">
                <w:rPr>
                  <w:sz w:val="16"/>
                  <w:szCs w:val="16"/>
                  <w:rPrChange w:id="14402"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4403" w:author="Steve Barbeaux" w:date="2022-10-10T12:23:00Z">
              <w:tcPr>
                <w:tcW w:w="295" w:type="pct"/>
                <w:gridSpan w:val="2"/>
                <w:tcBorders>
                  <w:top w:val="nil"/>
                  <w:left w:val="nil"/>
                  <w:bottom w:val="nil"/>
                  <w:right w:val="nil"/>
                </w:tcBorders>
                <w:shd w:val="clear" w:color="auto" w:fill="auto"/>
                <w:noWrap/>
                <w:hideMark/>
              </w:tcPr>
            </w:tcPrChange>
          </w:tcPr>
          <w:p w14:paraId="6FD4FD3B" w14:textId="2168655E" w:rsidR="0060718B" w:rsidRPr="0060718B" w:rsidRDefault="0060718B" w:rsidP="0060718B">
            <w:pPr>
              <w:spacing w:after="0"/>
              <w:jc w:val="right"/>
              <w:rPr>
                <w:color w:val="000000"/>
                <w:sz w:val="16"/>
                <w:szCs w:val="16"/>
                <w:rPrChange w:id="14404" w:author="Steve Barbeaux" w:date="2022-10-10T12:25:00Z">
                  <w:rPr>
                    <w:color w:val="000000"/>
                    <w:sz w:val="14"/>
                    <w:szCs w:val="14"/>
                  </w:rPr>
                </w:rPrChange>
              </w:rPr>
            </w:pPr>
            <w:ins w:id="14405" w:author="Steve Barbeaux" w:date="2022-10-10T12:23:00Z">
              <w:r w:rsidRPr="0060718B">
                <w:rPr>
                  <w:color w:val="000000"/>
                  <w:sz w:val="16"/>
                  <w:szCs w:val="16"/>
                  <w:rPrChange w:id="14406" w:author="Steve Barbeaux" w:date="2022-10-10T12:25:00Z">
                    <w:rPr>
                      <w:rFonts w:ascii="Calibri" w:hAnsi="Calibri" w:cs="Calibri"/>
                      <w:color w:val="000000"/>
                      <w:szCs w:val="22"/>
                    </w:rPr>
                  </w:rPrChange>
                </w:rPr>
                <w:t>0.08</w:t>
              </w:r>
            </w:ins>
            <w:del w:id="14407" w:author="Steve Barbeaux" w:date="2022-10-10T12:23:00Z">
              <w:r w:rsidRPr="0060718B" w:rsidDel="00FF3B86">
                <w:rPr>
                  <w:sz w:val="16"/>
                  <w:szCs w:val="16"/>
                  <w:rPrChange w:id="14408" w:author="Steve Barbeaux" w:date="2022-10-10T12:25:00Z">
                    <w:rPr>
                      <w:sz w:val="14"/>
                      <w:szCs w:val="14"/>
                    </w:rPr>
                  </w:rPrChange>
                </w:rPr>
                <w:delText>0.08</w:delText>
              </w:r>
            </w:del>
          </w:p>
        </w:tc>
        <w:tc>
          <w:tcPr>
            <w:tcW w:w="295" w:type="pct"/>
            <w:tcBorders>
              <w:top w:val="nil"/>
              <w:left w:val="nil"/>
              <w:bottom w:val="nil"/>
              <w:right w:val="nil"/>
            </w:tcBorders>
            <w:shd w:val="clear" w:color="auto" w:fill="auto"/>
            <w:noWrap/>
            <w:vAlign w:val="bottom"/>
            <w:hideMark/>
            <w:tcPrChange w:id="14409" w:author="Steve Barbeaux" w:date="2022-10-10T12:23:00Z">
              <w:tcPr>
                <w:tcW w:w="295" w:type="pct"/>
                <w:gridSpan w:val="2"/>
                <w:tcBorders>
                  <w:top w:val="nil"/>
                  <w:left w:val="nil"/>
                  <w:bottom w:val="nil"/>
                  <w:right w:val="nil"/>
                </w:tcBorders>
                <w:shd w:val="clear" w:color="auto" w:fill="auto"/>
                <w:noWrap/>
                <w:hideMark/>
              </w:tcPr>
            </w:tcPrChange>
          </w:tcPr>
          <w:p w14:paraId="5903AFC7" w14:textId="1674BB58" w:rsidR="0060718B" w:rsidRPr="0060718B" w:rsidRDefault="0060718B" w:rsidP="0060718B">
            <w:pPr>
              <w:spacing w:after="0"/>
              <w:jc w:val="right"/>
              <w:rPr>
                <w:color w:val="000000"/>
                <w:sz w:val="16"/>
                <w:szCs w:val="16"/>
                <w:rPrChange w:id="14410" w:author="Steve Barbeaux" w:date="2022-10-10T12:25:00Z">
                  <w:rPr>
                    <w:color w:val="000000"/>
                    <w:sz w:val="14"/>
                    <w:szCs w:val="14"/>
                  </w:rPr>
                </w:rPrChange>
              </w:rPr>
            </w:pPr>
            <w:ins w:id="14411" w:author="Steve Barbeaux" w:date="2022-10-10T12:23:00Z">
              <w:r w:rsidRPr="0060718B">
                <w:rPr>
                  <w:color w:val="000000"/>
                  <w:sz w:val="16"/>
                  <w:szCs w:val="16"/>
                  <w:rPrChange w:id="14412" w:author="Steve Barbeaux" w:date="2022-10-10T12:25:00Z">
                    <w:rPr>
                      <w:rFonts w:ascii="Calibri" w:hAnsi="Calibri" w:cs="Calibri"/>
                      <w:color w:val="000000"/>
                      <w:szCs w:val="22"/>
                    </w:rPr>
                  </w:rPrChange>
                </w:rPr>
                <w:t>0.12</w:t>
              </w:r>
            </w:ins>
            <w:del w:id="14413" w:author="Steve Barbeaux" w:date="2022-10-10T12:23:00Z">
              <w:r w:rsidRPr="0060718B" w:rsidDel="00FF3B86">
                <w:rPr>
                  <w:sz w:val="16"/>
                  <w:szCs w:val="16"/>
                  <w:rPrChange w:id="14414" w:author="Steve Barbeaux" w:date="2022-10-10T12:25:00Z">
                    <w:rPr>
                      <w:sz w:val="14"/>
                      <w:szCs w:val="14"/>
                    </w:rPr>
                  </w:rPrChange>
                </w:rPr>
                <w:delText>0.12</w:delText>
              </w:r>
            </w:del>
          </w:p>
        </w:tc>
        <w:tc>
          <w:tcPr>
            <w:tcW w:w="295" w:type="pct"/>
            <w:tcBorders>
              <w:top w:val="nil"/>
              <w:left w:val="nil"/>
              <w:bottom w:val="nil"/>
              <w:right w:val="nil"/>
            </w:tcBorders>
            <w:shd w:val="clear" w:color="auto" w:fill="auto"/>
            <w:noWrap/>
            <w:vAlign w:val="bottom"/>
            <w:hideMark/>
            <w:tcPrChange w:id="14415" w:author="Steve Barbeaux" w:date="2022-10-10T12:23:00Z">
              <w:tcPr>
                <w:tcW w:w="295" w:type="pct"/>
                <w:gridSpan w:val="2"/>
                <w:tcBorders>
                  <w:top w:val="nil"/>
                  <w:left w:val="nil"/>
                  <w:bottom w:val="nil"/>
                  <w:right w:val="nil"/>
                </w:tcBorders>
                <w:shd w:val="clear" w:color="auto" w:fill="auto"/>
                <w:noWrap/>
                <w:hideMark/>
              </w:tcPr>
            </w:tcPrChange>
          </w:tcPr>
          <w:p w14:paraId="7D7B3C22" w14:textId="1F9F9494" w:rsidR="0060718B" w:rsidRPr="0060718B" w:rsidRDefault="0060718B" w:rsidP="0060718B">
            <w:pPr>
              <w:spacing w:after="0"/>
              <w:jc w:val="right"/>
              <w:rPr>
                <w:color w:val="000000"/>
                <w:sz w:val="16"/>
                <w:szCs w:val="16"/>
                <w:rPrChange w:id="14416" w:author="Steve Barbeaux" w:date="2022-10-10T12:25:00Z">
                  <w:rPr>
                    <w:color w:val="000000"/>
                    <w:sz w:val="14"/>
                    <w:szCs w:val="14"/>
                  </w:rPr>
                </w:rPrChange>
              </w:rPr>
            </w:pPr>
            <w:ins w:id="14417" w:author="Steve Barbeaux" w:date="2022-10-10T12:23:00Z">
              <w:r w:rsidRPr="0060718B">
                <w:rPr>
                  <w:color w:val="000000"/>
                  <w:sz w:val="16"/>
                  <w:szCs w:val="16"/>
                  <w:rPrChange w:id="14418" w:author="Steve Barbeaux" w:date="2022-10-10T12:25:00Z">
                    <w:rPr>
                      <w:rFonts w:ascii="Calibri" w:hAnsi="Calibri" w:cs="Calibri"/>
                      <w:color w:val="000000"/>
                      <w:szCs w:val="22"/>
                    </w:rPr>
                  </w:rPrChange>
                </w:rPr>
                <w:t>0.07</w:t>
              </w:r>
            </w:ins>
            <w:del w:id="14419" w:author="Steve Barbeaux" w:date="2022-10-10T12:23:00Z">
              <w:r w:rsidRPr="0060718B" w:rsidDel="00FF3B86">
                <w:rPr>
                  <w:sz w:val="16"/>
                  <w:szCs w:val="16"/>
                  <w:rPrChange w:id="14420" w:author="Steve Barbeaux" w:date="2022-10-10T12:25:00Z">
                    <w:rPr>
                      <w:sz w:val="14"/>
                      <w:szCs w:val="14"/>
                    </w:rPr>
                  </w:rPrChange>
                </w:rPr>
                <w:delText>0.07</w:delText>
              </w:r>
            </w:del>
          </w:p>
        </w:tc>
        <w:tc>
          <w:tcPr>
            <w:tcW w:w="295" w:type="pct"/>
            <w:tcBorders>
              <w:top w:val="nil"/>
              <w:left w:val="nil"/>
              <w:bottom w:val="nil"/>
              <w:right w:val="nil"/>
            </w:tcBorders>
            <w:shd w:val="clear" w:color="auto" w:fill="auto"/>
            <w:noWrap/>
            <w:vAlign w:val="bottom"/>
            <w:hideMark/>
            <w:tcPrChange w:id="14421" w:author="Steve Barbeaux" w:date="2022-10-10T12:23:00Z">
              <w:tcPr>
                <w:tcW w:w="295" w:type="pct"/>
                <w:tcBorders>
                  <w:top w:val="nil"/>
                  <w:left w:val="nil"/>
                  <w:bottom w:val="nil"/>
                  <w:right w:val="nil"/>
                </w:tcBorders>
                <w:shd w:val="clear" w:color="auto" w:fill="auto"/>
                <w:noWrap/>
                <w:hideMark/>
              </w:tcPr>
            </w:tcPrChange>
          </w:tcPr>
          <w:p w14:paraId="7BBED231" w14:textId="39D2F25A" w:rsidR="0060718B" w:rsidRPr="0060718B" w:rsidRDefault="0060718B" w:rsidP="0060718B">
            <w:pPr>
              <w:spacing w:after="0"/>
              <w:jc w:val="right"/>
              <w:rPr>
                <w:color w:val="000000"/>
                <w:sz w:val="16"/>
                <w:szCs w:val="16"/>
                <w:rPrChange w:id="14422" w:author="Steve Barbeaux" w:date="2022-10-10T12:25:00Z">
                  <w:rPr>
                    <w:color w:val="000000"/>
                    <w:sz w:val="14"/>
                    <w:szCs w:val="14"/>
                  </w:rPr>
                </w:rPrChange>
              </w:rPr>
            </w:pPr>
            <w:ins w:id="14423" w:author="Steve Barbeaux" w:date="2022-10-10T12:23:00Z">
              <w:r w:rsidRPr="0060718B">
                <w:rPr>
                  <w:color w:val="000000"/>
                  <w:sz w:val="16"/>
                  <w:szCs w:val="16"/>
                  <w:rPrChange w:id="14424" w:author="Steve Barbeaux" w:date="2022-10-10T12:25:00Z">
                    <w:rPr>
                      <w:rFonts w:ascii="Calibri" w:hAnsi="Calibri" w:cs="Calibri"/>
                      <w:color w:val="000000"/>
                      <w:szCs w:val="22"/>
                    </w:rPr>
                  </w:rPrChange>
                </w:rPr>
                <w:t>0.06</w:t>
              </w:r>
            </w:ins>
            <w:del w:id="14425" w:author="Steve Barbeaux" w:date="2022-10-10T12:23:00Z">
              <w:r w:rsidRPr="0060718B" w:rsidDel="00FF3B86">
                <w:rPr>
                  <w:sz w:val="16"/>
                  <w:szCs w:val="16"/>
                  <w:rPrChange w:id="14426" w:author="Steve Barbeaux" w:date="2022-10-10T12:25:00Z">
                    <w:rPr>
                      <w:sz w:val="14"/>
                      <w:szCs w:val="14"/>
                    </w:rPr>
                  </w:rPrChange>
                </w:rPr>
                <w:delText>0.06</w:delText>
              </w:r>
            </w:del>
          </w:p>
        </w:tc>
        <w:tc>
          <w:tcPr>
            <w:tcW w:w="295" w:type="pct"/>
            <w:tcBorders>
              <w:top w:val="nil"/>
              <w:left w:val="nil"/>
              <w:bottom w:val="nil"/>
              <w:right w:val="nil"/>
            </w:tcBorders>
            <w:shd w:val="clear" w:color="auto" w:fill="auto"/>
            <w:noWrap/>
            <w:vAlign w:val="bottom"/>
            <w:hideMark/>
            <w:tcPrChange w:id="14427" w:author="Steve Barbeaux" w:date="2022-10-10T12:23:00Z">
              <w:tcPr>
                <w:tcW w:w="295" w:type="pct"/>
                <w:gridSpan w:val="2"/>
                <w:tcBorders>
                  <w:top w:val="nil"/>
                  <w:left w:val="nil"/>
                  <w:bottom w:val="nil"/>
                  <w:right w:val="nil"/>
                </w:tcBorders>
                <w:shd w:val="clear" w:color="auto" w:fill="auto"/>
                <w:noWrap/>
                <w:hideMark/>
              </w:tcPr>
            </w:tcPrChange>
          </w:tcPr>
          <w:p w14:paraId="6292AD17" w14:textId="0E647213" w:rsidR="0060718B" w:rsidRPr="0060718B" w:rsidRDefault="0060718B" w:rsidP="0060718B">
            <w:pPr>
              <w:spacing w:after="0"/>
              <w:jc w:val="right"/>
              <w:rPr>
                <w:color w:val="000000"/>
                <w:sz w:val="16"/>
                <w:szCs w:val="16"/>
                <w:rPrChange w:id="14428" w:author="Steve Barbeaux" w:date="2022-10-10T12:25:00Z">
                  <w:rPr>
                    <w:color w:val="000000"/>
                    <w:sz w:val="14"/>
                    <w:szCs w:val="14"/>
                  </w:rPr>
                </w:rPrChange>
              </w:rPr>
            </w:pPr>
            <w:ins w:id="14429" w:author="Steve Barbeaux" w:date="2022-10-10T12:23:00Z">
              <w:r w:rsidRPr="0060718B">
                <w:rPr>
                  <w:color w:val="000000"/>
                  <w:sz w:val="16"/>
                  <w:szCs w:val="16"/>
                  <w:rPrChange w:id="14430" w:author="Steve Barbeaux" w:date="2022-10-10T12:25:00Z">
                    <w:rPr>
                      <w:rFonts w:ascii="Calibri" w:hAnsi="Calibri" w:cs="Calibri"/>
                      <w:color w:val="000000"/>
                      <w:szCs w:val="22"/>
                    </w:rPr>
                  </w:rPrChange>
                </w:rPr>
                <w:t>0.07</w:t>
              </w:r>
            </w:ins>
            <w:del w:id="14431" w:author="Steve Barbeaux" w:date="2022-10-10T12:23:00Z">
              <w:r w:rsidRPr="0060718B" w:rsidDel="00FF3B86">
                <w:rPr>
                  <w:sz w:val="16"/>
                  <w:szCs w:val="16"/>
                  <w:rPrChange w:id="14432" w:author="Steve Barbeaux" w:date="2022-10-10T12:25:00Z">
                    <w:rPr>
                      <w:sz w:val="14"/>
                      <w:szCs w:val="14"/>
                    </w:rPr>
                  </w:rPrChange>
                </w:rPr>
                <w:delText>0.07</w:delText>
              </w:r>
            </w:del>
          </w:p>
        </w:tc>
        <w:tc>
          <w:tcPr>
            <w:tcW w:w="295" w:type="pct"/>
            <w:tcBorders>
              <w:top w:val="nil"/>
              <w:left w:val="nil"/>
              <w:bottom w:val="nil"/>
              <w:right w:val="nil"/>
            </w:tcBorders>
            <w:shd w:val="clear" w:color="auto" w:fill="auto"/>
            <w:noWrap/>
            <w:vAlign w:val="bottom"/>
            <w:hideMark/>
            <w:tcPrChange w:id="14433" w:author="Steve Barbeaux" w:date="2022-10-10T12:23:00Z">
              <w:tcPr>
                <w:tcW w:w="295" w:type="pct"/>
                <w:gridSpan w:val="2"/>
                <w:tcBorders>
                  <w:top w:val="nil"/>
                  <w:left w:val="nil"/>
                  <w:bottom w:val="nil"/>
                  <w:right w:val="nil"/>
                </w:tcBorders>
                <w:shd w:val="clear" w:color="auto" w:fill="auto"/>
                <w:noWrap/>
                <w:hideMark/>
              </w:tcPr>
            </w:tcPrChange>
          </w:tcPr>
          <w:p w14:paraId="30073EF9" w14:textId="40CD41B4" w:rsidR="0060718B" w:rsidRPr="0060718B" w:rsidRDefault="0060718B" w:rsidP="0060718B">
            <w:pPr>
              <w:spacing w:after="0"/>
              <w:jc w:val="right"/>
              <w:rPr>
                <w:color w:val="000000"/>
                <w:sz w:val="16"/>
                <w:szCs w:val="16"/>
                <w:rPrChange w:id="14434" w:author="Steve Barbeaux" w:date="2022-10-10T12:25:00Z">
                  <w:rPr>
                    <w:color w:val="000000"/>
                    <w:sz w:val="14"/>
                    <w:szCs w:val="14"/>
                  </w:rPr>
                </w:rPrChange>
              </w:rPr>
            </w:pPr>
            <w:ins w:id="14435" w:author="Steve Barbeaux" w:date="2022-10-10T12:23:00Z">
              <w:r w:rsidRPr="0060718B">
                <w:rPr>
                  <w:color w:val="000000"/>
                  <w:sz w:val="16"/>
                  <w:szCs w:val="16"/>
                  <w:rPrChange w:id="14436" w:author="Steve Barbeaux" w:date="2022-10-10T12:25:00Z">
                    <w:rPr>
                      <w:rFonts w:ascii="Calibri" w:hAnsi="Calibri" w:cs="Calibri"/>
                      <w:color w:val="000000"/>
                      <w:szCs w:val="22"/>
                    </w:rPr>
                  </w:rPrChange>
                </w:rPr>
                <w:t>0.09</w:t>
              </w:r>
            </w:ins>
            <w:del w:id="14437" w:author="Steve Barbeaux" w:date="2022-10-10T12:23:00Z">
              <w:r w:rsidRPr="0060718B" w:rsidDel="00FF3B86">
                <w:rPr>
                  <w:sz w:val="16"/>
                  <w:szCs w:val="16"/>
                  <w:rPrChange w:id="14438" w:author="Steve Barbeaux" w:date="2022-10-10T12:25:00Z">
                    <w:rPr>
                      <w:sz w:val="14"/>
                      <w:szCs w:val="14"/>
                    </w:rPr>
                  </w:rPrChange>
                </w:rPr>
                <w:delText>0.09</w:delText>
              </w:r>
            </w:del>
          </w:p>
        </w:tc>
        <w:tc>
          <w:tcPr>
            <w:tcW w:w="295" w:type="pct"/>
            <w:tcBorders>
              <w:top w:val="nil"/>
              <w:left w:val="nil"/>
              <w:bottom w:val="nil"/>
              <w:right w:val="nil"/>
            </w:tcBorders>
            <w:shd w:val="clear" w:color="auto" w:fill="auto"/>
            <w:noWrap/>
            <w:vAlign w:val="bottom"/>
            <w:hideMark/>
            <w:tcPrChange w:id="14439" w:author="Steve Barbeaux" w:date="2022-10-10T12:23:00Z">
              <w:tcPr>
                <w:tcW w:w="295" w:type="pct"/>
                <w:tcBorders>
                  <w:top w:val="nil"/>
                  <w:left w:val="nil"/>
                  <w:bottom w:val="nil"/>
                  <w:right w:val="nil"/>
                </w:tcBorders>
                <w:shd w:val="clear" w:color="auto" w:fill="auto"/>
                <w:noWrap/>
                <w:hideMark/>
              </w:tcPr>
            </w:tcPrChange>
          </w:tcPr>
          <w:p w14:paraId="2107945A" w14:textId="4CB385B5" w:rsidR="0060718B" w:rsidRPr="0060718B" w:rsidRDefault="0060718B" w:rsidP="0060718B">
            <w:pPr>
              <w:spacing w:after="0"/>
              <w:jc w:val="right"/>
              <w:rPr>
                <w:color w:val="000000"/>
                <w:sz w:val="16"/>
                <w:szCs w:val="16"/>
                <w:rPrChange w:id="14440" w:author="Steve Barbeaux" w:date="2022-10-10T12:25:00Z">
                  <w:rPr>
                    <w:color w:val="000000"/>
                    <w:sz w:val="14"/>
                    <w:szCs w:val="14"/>
                  </w:rPr>
                </w:rPrChange>
              </w:rPr>
            </w:pPr>
            <w:ins w:id="14441" w:author="Steve Barbeaux" w:date="2022-10-10T12:23:00Z">
              <w:r w:rsidRPr="0060718B">
                <w:rPr>
                  <w:color w:val="000000"/>
                  <w:sz w:val="16"/>
                  <w:szCs w:val="16"/>
                  <w:rPrChange w:id="14442" w:author="Steve Barbeaux" w:date="2022-10-10T12:25:00Z">
                    <w:rPr>
                      <w:rFonts w:ascii="Calibri" w:hAnsi="Calibri" w:cs="Calibri"/>
                      <w:color w:val="000000"/>
                      <w:szCs w:val="22"/>
                    </w:rPr>
                  </w:rPrChange>
                </w:rPr>
                <w:t>0.03</w:t>
              </w:r>
            </w:ins>
            <w:del w:id="14443" w:author="Steve Barbeaux" w:date="2022-10-10T12:23:00Z">
              <w:r w:rsidRPr="0060718B" w:rsidDel="00FF3B86">
                <w:rPr>
                  <w:sz w:val="16"/>
                  <w:szCs w:val="16"/>
                  <w:rPrChange w:id="14444"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hideMark/>
            <w:tcPrChange w:id="14445" w:author="Steve Barbeaux" w:date="2022-10-10T12:23:00Z">
              <w:tcPr>
                <w:tcW w:w="295" w:type="pct"/>
                <w:gridSpan w:val="2"/>
                <w:tcBorders>
                  <w:top w:val="nil"/>
                  <w:left w:val="nil"/>
                  <w:bottom w:val="nil"/>
                  <w:right w:val="nil"/>
                </w:tcBorders>
                <w:shd w:val="clear" w:color="auto" w:fill="auto"/>
                <w:noWrap/>
                <w:hideMark/>
              </w:tcPr>
            </w:tcPrChange>
          </w:tcPr>
          <w:p w14:paraId="3AD2F585" w14:textId="640B832A" w:rsidR="0060718B" w:rsidRPr="0060718B" w:rsidRDefault="0060718B" w:rsidP="0060718B">
            <w:pPr>
              <w:spacing w:after="0"/>
              <w:jc w:val="right"/>
              <w:rPr>
                <w:color w:val="000000"/>
                <w:sz w:val="16"/>
                <w:szCs w:val="16"/>
                <w:rPrChange w:id="14446" w:author="Steve Barbeaux" w:date="2022-10-10T12:25:00Z">
                  <w:rPr>
                    <w:color w:val="000000"/>
                    <w:sz w:val="14"/>
                    <w:szCs w:val="14"/>
                  </w:rPr>
                </w:rPrChange>
              </w:rPr>
            </w:pPr>
            <w:ins w:id="14447" w:author="Steve Barbeaux" w:date="2022-10-10T12:23:00Z">
              <w:r w:rsidRPr="0060718B">
                <w:rPr>
                  <w:color w:val="000000"/>
                  <w:sz w:val="16"/>
                  <w:szCs w:val="16"/>
                  <w:rPrChange w:id="14448" w:author="Steve Barbeaux" w:date="2022-10-10T12:25:00Z">
                    <w:rPr>
                      <w:rFonts w:ascii="Calibri" w:hAnsi="Calibri" w:cs="Calibri"/>
                      <w:color w:val="000000"/>
                      <w:szCs w:val="22"/>
                    </w:rPr>
                  </w:rPrChange>
                </w:rPr>
                <w:t>0.12</w:t>
              </w:r>
            </w:ins>
            <w:del w:id="14449" w:author="Steve Barbeaux" w:date="2022-10-10T12:23:00Z">
              <w:r w:rsidRPr="0060718B" w:rsidDel="00FF3B86">
                <w:rPr>
                  <w:sz w:val="16"/>
                  <w:szCs w:val="16"/>
                  <w:rPrChange w:id="14450" w:author="Steve Barbeaux" w:date="2022-10-10T12:25:00Z">
                    <w:rPr>
                      <w:sz w:val="14"/>
                      <w:szCs w:val="14"/>
                    </w:rPr>
                  </w:rPrChange>
                </w:rPr>
                <w:delText>0.12</w:delText>
              </w:r>
            </w:del>
          </w:p>
        </w:tc>
        <w:tc>
          <w:tcPr>
            <w:tcW w:w="295" w:type="pct"/>
            <w:tcBorders>
              <w:top w:val="nil"/>
              <w:left w:val="nil"/>
              <w:bottom w:val="nil"/>
              <w:right w:val="nil"/>
            </w:tcBorders>
            <w:shd w:val="clear" w:color="auto" w:fill="auto"/>
            <w:noWrap/>
            <w:vAlign w:val="bottom"/>
            <w:hideMark/>
            <w:tcPrChange w:id="14451" w:author="Steve Barbeaux" w:date="2022-10-10T12:23:00Z">
              <w:tcPr>
                <w:tcW w:w="295" w:type="pct"/>
                <w:gridSpan w:val="2"/>
                <w:tcBorders>
                  <w:top w:val="nil"/>
                  <w:left w:val="nil"/>
                  <w:bottom w:val="nil"/>
                  <w:right w:val="nil"/>
                </w:tcBorders>
                <w:shd w:val="clear" w:color="auto" w:fill="auto"/>
                <w:noWrap/>
                <w:hideMark/>
              </w:tcPr>
            </w:tcPrChange>
          </w:tcPr>
          <w:p w14:paraId="4A21CB54" w14:textId="173A6398" w:rsidR="0060718B" w:rsidRPr="0060718B" w:rsidRDefault="0060718B" w:rsidP="0060718B">
            <w:pPr>
              <w:spacing w:after="0"/>
              <w:jc w:val="right"/>
              <w:rPr>
                <w:color w:val="000000"/>
                <w:sz w:val="16"/>
                <w:szCs w:val="16"/>
                <w:rPrChange w:id="14452" w:author="Steve Barbeaux" w:date="2022-10-10T12:25:00Z">
                  <w:rPr>
                    <w:color w:val="000000"/>
                    <w:sz w:val="14"/>
                    <w:szCs w:val="14"/>
                  </w:rPr>
                </w:rPrChange>
              </w:rPr>
            </w:pPr>
            <w:ins w:id="14453" w:author="Steve Barbeaux" w:date="2022-10-10T12:23:00Z">
              <w:r w:rsidRPr="0060718B">
                <w:rPr>
                  <w:color w:val="000000"/>
                  <w:sz w:val="16"/>
                  <w:szCs w:val="16"/>
                  <w:rPrChange w:id="14454" w:author="Steve Barbeaux" w:date="2022-10-10T12:25:00Z">
                    <w:rPr>
                      <w:rFonts w:ascii="Calibri" w:hAnsi="Calibri" w:cs="Calibri"/>
                      <w:color w:val="000000"/>
                      <w:szCs w:val="22"/>
                    </w:rPr>
                  </w:rPrChange>
                </w:rPr>
                <w:t>0.04</w:t>
              </w:r>
            </w:ins>
            <w:del w:id="14455" w:author="Steve Barbeaux" w:date="2022-10-10T12:23:00Z">
              <w:r w:rsidRPr="0060718B" w:rsidDel="00FF3B86">
                <w:rPr>
                  <w:sz w:val="16"/>
                  <w:szCs w:val="16"/>
                  <w:rPrChange w:id="14456" w:author="Steve Barbeaux" w:date="2022-10-10T12:25:00Z">
                    <w:rPr>
                      <w:sz w:val="14"/>
                      <w:szCs w:val="14"/>
                    </w:rPr>
                  </w:rPrChange>
                </w:rPr>
                <w:delText>0.04</w:delText>
              </w:r>
            </w:del>
          </w:p>
        </w:tc>
        <w:tc>
          <w:tcPr>
            <w:tcW w:w="295" w:type="pct"/>
            <w:tcBorders>
              <w:top w:val="nil"/>
              <w:left w:val="nil"/>
              <w:bottom w:val="nil"/>
              <w:right w:val="nil"/>
            </w:tcBorders>
            <w:shd w:val="clear" w:color="auto" w:fill="auto"/>
            <w:noWrap/>
            <w:vAlign w:val="bottom"/>
            <w:hideMark/>
            <w:tcPrChange w:id="14457" w:author="Steve Barbeaux" w:date="2022-10-10T12:23:00Z">
              <w:tcPr>
                <w:tcW w:w="295" w:type="pct"/>
                <w:gridSpan w:val="2"/>
                <w:tcBorders>
                  <w:top w:val="nil"/>
                  <w:left w:val="nil"/>
                  <w:bottom w:val="nil"/>
                  <w:right w:val="nil"/>
                </w:tcBorders>
                <w:shd w:val="clear" w:color="auto" w:fill="auto"/>
                <w:noWrap/>
                <w:hideMark/>
              </w:tcPr>
            </w:tcPrChange>
          </w:tcPr>
          <w:p w14:paraId="0D823175" w14:textId="7300E9B5" w:rsidR="0060718B" w:rsidRPr="0060718B" w:rsidRDefault="0060718B" w:rsidP="0060718B">
            <w:pPr>
              <w:spacing w:after="0"/>
              <w:jc w:val="right"/>
              <w:rPr>
                <w:color w:val="000000"/>
                <w:sz w:val="16"/>
                <w:szCs w:val="16"/>
                <w:rPrChange w:id="14458" w:author="Steve Barbeaux" w:date="2022-10-10T12:25:00Z">
                  <w:rPr>
                    <w:color w:val="000000"/>
                    <w:sz w:val="14"/>
                    <w:szCs w:val="14"/>
                  </w:rPr>
                </w:rPrChange>
              </w:rPr>
            </w:pPr>
            <w:ins w:id="14459" w:author="Steve Barbeaux" w:date="2022-10-10T12:23:00Z">
              <w:r w:rsidRPr="0060718B">
                <w:rPr>
                  <w:color w:val="000000"/>
                  <w:sz w:val="16"/>
                  <w:szCs w:val="16"/>
                  <w:rPrChange w:id="14460" w:author="Steve Barbeaux" w:date="2022-10-10T12:25:00Z">
                    <w:rPr>
                      <w:rFonts w:ascii="Calibri" w:hAnsi="Calibri" w:cs="Calibri"/>
                      <w:color w:val="000000"/>
                      <w:szCs w:val="22"/>
                    </w:rPr>
                  </w:rPrChange>
                </w:rPr>
                <w:t>0.03</w:t>
              </w:r>
            </w:ins>
            <w:del w:id="14461" w:author="Steve Barbeaux" w:date="2022-10-10T12:23:00Z">
              <w:r w:rsidRPr="0060718B" w:rsidDel="00FF3B86">
                <w:rPr>
                  <w:sz w:val="16"/>
                  <w:szCs w:val="16"/>
                  <w:rPrChange w:id="14462"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hideMark/>
            <w:tcPrChange w:id="14463" w:author="Steve Barbeaux" w:date="2022-10-10T12:23:00Z">
              <w:tcPr>
                <w:tcW w:w="295" w:type="pct"/>
                <w:tcBorders>
                  <w:top w:val="nil"/>
                  <w:left w:val="nil"/>
                  <w:bottom w:val="nil"/>
                  <w:right w:val="nil"/>
                </w:tcBorders>
                <w:shd w:val="clear" w:color="auto" w:fill="auto"/>
                <w:noWrap/>
                <w:hideMark/>
              </w:tcPr>
            </w:tcPrChange>
          </w:tcPr>
          <w:p w14:paraId="56B0041C" w14:textId="3C70F8DF" w:rsidR="0060718B" w:rsidRPr="0060718B" w:rsidRDefault="0060718B" w:rsidP="0060718B">
            <w:pPr>
              <w:spacing w:after="0"/>
              <w:jc w:val="right"/>
              <w:rPr>
                <w:color w:val="000000"/>
                <w:sz w:val="16"/>
                <w:szCs w:val="16"/>
                <w:rPrChange w:id="14464" w:author="Steve Barbeaux" w:date="2022-10-10T12:25:00Z">
                  <w:rPr>
                    <w:color w:val="000000"/>
                    <w:sz w:val="14"/>
                    <w:szCs w:val="14"/>
                  </w:rPr>
                </w:rPrChange>
              </w:rPr>
            </w:pPr>
            <w:ins w:id="14465" w:author="Steve Barbeaux" w:date="2022-10-10T12:23:00Z">
              <w:r w:rsidRPr="0060718B">
                <w:rPr>
                  <w:color w:val="000000"/>
                  <w:sz w:val="16"/>
                  <w:szCs w:val="16"/>
                  <w:rPrChange w:id="14466" w:author="Steve Barbeaux" w:date="2022-10-10T12:25:00Z">
                    <w:rPr>
                      <w:rFonts w:ascii="Calibri" w:hAnsi="Calibri" w:cs="Calibri"/>
                      <w:color w:val="000000"/>
                      <w:szCs w:val="22"/>
                    </w:rPr>
                  </w:rPrChange>
                </w:rPr>
                <w:t>0.01</w:t>
              </w:r>
            </w:ins>
            <w:del w:id="14467" w:author="Steve Barbeaux" w:date="2022-10-10T12:23:00Z">
              <w:r w:rsidRPr="0060718B" w:rsidDel="00FF3B86">
                <w:rPr>
                  <w:sz w:val="16"/>
                  <w:szCs w:val="16"/>
                  <w:rPrChange w:id="14468"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4469" w:author="Steve Barbeaux" w:date="2022-10-10T12:23:00Z">
              <w:tcPr>
                <w:tcW w:w="295" w:type="pct"/>
                <w:gridSpan w:val="2"/>
                <w:tcBorders>
                  <w:top w:val="nil"/>
                  <w:left w:val="nil"/>
                  <w:bottom w:val="nil"/>
                  <w:right w:val="nil"/>
                </w:tcBorders>
                <w:shd w:val="clear" w:color="auto" w:fill="auto"/>
                <w:noWrap/>
                <w:hideMark/>
              </w:tcPr>
            </w:tcPrChange>
          </w:tcPr>
          <w:p w14:paraId="399A7F43" w14:textId="3C914C5C" w:rsidR="0060718B" w:rsidRPr="0060718B" w:rsidRDefault="0060718B" w:rsidP="0060718B">
            <w:pPr>
              <w:spacing w:after="0"/>
              <w:jc w:val="right"/>
              <w:rPr>
                <w:color w:val="000000"/>
                <w:sz w:val="16"/>
                <w:szCs w:val="16"/>
                <w:rPrChange w:id="14470" w:author="Steve Barbeaux" w:date="2022-10-10T12:25:00Z">
                  <w:rPr>
                    <w:color w:val="000000"/>
                    <w:sz w:val="14"/>
                    <w:szCs w:val="14"/>
                  </w:rPr>
                </w:rPrChange>
              </w:rPr>
            </w:pPr>
            <w:ins w:id="14471" w:author="Steve Barbeaux" w:date="2022-10-10T12:23:00Z">
              <w:r w:rsidRPr="0060718B">
                <w:rPr>
                  <w:color w:val="000000"/>
                  <w:sz w:val="16"/>
                  <w:szCs w:val="16"/>
                  <w:rPrChange w:id="14472" w:author="Steve Barbeaux" w:date="2022-10-10T12:25:00Z">
                    <w:rPr>
                      <w:rFonts w:ascii="Calibri" w:hAnsi="Calibri" w:cs="Calibri"/>
                      <w:color w:val="000000"/>
                      <w:szCs w:val="22"/>
                    </w:rPr>
                  </w:rPrChange>
                </w:rPr>
                <w:t>0.10</w:t>
              </w:r>
            </w:ins>
            <w:del w:id="14473" w:author="Steve Barbeaux" w:date="2022-10-10T12:23:00Z">
              <w:r w:rsidRPr="0060718B" w:rsidDel="00FF3B86">
                <w:rPr>
                  <w:sz w:val="16"/>
                  <w:szCs w:val="16"/>
                  <w:rPrChange w:id="14474" w:author="Steve Barbeaux" w:date="2022-10-10T12:25:00Z">
                    <w:rPr>
                      <w:sz w:val="14"/>
                      <w:szCs w:val="14"/>
                    </w:rPr>
                  </w:rPrChange>
                </w:rPr>
                <w:delText>0.1</w:delText>
              </w:r>
            </w:del>
          </w:p>
        </w:tc>
        <w:tc>
          <w:tcPr>
            <w:tcW w:w="295" w:type="pct"/>
            <w:tcBorders>
              <w:top w:val="nil"/>
              <w:left w:val="nil"/>
              <w:bottom w:val="nil"/>
              <w:right w:val="nil"/>
            </w:tcBorders>
            <w:shd w:val="clear" w:color="auto" w:fill="auto"/>
            <w:noWrap/>
            <w:vAlign w:val="bottom"/>
            <w:hideMark/>
            <w:tcPrChange w:id="14475" w:author="Steve Barbeaux" w:date="2022-10-10T12:23:00Z">
              <w:tcPr>
                <w:tcW w:w="295" w:type="pct"/>
                <w:gridSpan w:val="2"/>
                <w:tcBorders>
                  <w:top w:val="nil"/>
                  <w:left w:val="nil"/>
                  <w:bottom w:val="nil"/>
                  <w:right w:val="nil"/>
                </w:tcBorders>
                <w:shd w:val="clear" w:color="auto" w:fill="auto"/>
                <w:noWrap/>
                <w:hideMark/>
              </w:tcPr>
            </w:tcPrChange>
          </w:tcPr>
          <w:p w14:paraId="7711060D" w14:textId="6E82E661" w:rsidR="0060718B" w:rsidRPr="0060718B" w:rsidRDefault="0060718B" w:rsidP="0060718B">
            <w:pPr>
              <w:spacing w:after="0"/>
              <w:jc w:val="right"/>
              <w:rPr>
                <w:color w:val="000000"/>
                <w:sz w:val="16"/>
                <w:szCs w:val="16"/>
                <w:vertAlign w:val="subscript"/>
                <w:rPrChange w:id="14476" w:author="Steve Barbeaux" w:date="2022-10-10T12:25:00Z">
                  <w:rPr>
                    <w:color w:val="000000"/>
                    <w:sz w:val="14"/>
                    <w:szCs w:val="14"/>
                    <w:vertAlign w:val="subscript"/>
                  </w:rPr>
                </w:rPrChange>
              </w:rPr>
            </w:pPr>
            <w:ins w:id="14477" w:author="Steve Barbeaux" w:date="2022-10-10T12:23:00Z">
              <w:r w:rsidRPr="0060718B">
                <w:rPr>
                  <w:color w:val="000000"/>
                  <w:sz w:val="16"/>
                  <w:szCs w:val="16"/>
                  <w:rPrChange w:id="14478" w:author="Steve Barbeaux" w:date="2022-10-10T12:25:00Z">
                    <w:rPr>
                      <w:rFonts w:ascii="Calibri" w:hAnsi="Calibri" w:cs="Calibri"/>
                      <w:color w:val="000000"/>
                      <w:szCs w:val="22"/>
                    </w:rPr>
                  </w:rPrChange>
                </w:rPr>
                <w:t>0.83</w:t>
              </w:r>
            </w:ins>
            <w:del w:id="14479" w:author="Steve Barbeaux" w:date="2022-10-10T12:23:00Z">
              <w:r w:rsidRPr="0060718B" w:rsidDel="00FF3B86">
                <w:rPr>
                  <w:sz w:val="16"/>
                  <w:szCs w:val="16"/>
                  <w:rPrChange w:id="14480" w:author="Steve Barbeaux" w:date="2022-10-10T12:25:00Z">
                    <w:rPr>
                      <w:sz w:val="14"/>
                      <w:szCs w:val="14"/>
                    </w:rPr>
                  </w:rPrChange>
                </w:rPr>
                <w:delText>0.83</w:delText>
              </w:r>
            </w:del>
          </w:p>
        </w:tc>
      </w:tr>
      <w:tr w:rsidR="0060718B" w:rsidRPr="000460A7" w14:paraId="2FA6BFDF" w14:textId="77777777" w:rsidTr="0060718B">
        <w:tblPrEx>
          <w:tblW w:w="5180" w:type="pct"/>
          <w:tblInd w:w="-90" w:type="dxa"/>
          <w:tblLayout w:type="fixed"/>
          <w:tblPrExChange w:id="14481" w:author="Steve Barbeaux" w:date="2022-10-10T12:23:00Z">
            <w:tblPrEx>
              <w:tblW w:w="5180" w:type="pct"/>
              <w:tblInd w:w="-90" w:type="dxa"/>
              <w:tblLayout w:type="fixed"/>
            </w:tblPrEx>
          </w:tblPrExChange>
        </w:tblPrEx>
        <w:trPr>
          <w:trPrChange w:id="14482"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4483" w:author="Steve Barbeaux" w:date="2022-10-10T12:23:00Z">
              <w:tcPr>
                <w:tcW w:w="279" w:type="pct"/>
                <w:tcBorders>
                  <w:top w:val="nil"/>
                  <w:left w:val="nil"/>
                  <w:bottom w:val="nil"/>
                  <w:right w:val="nil"/>
                </w:tcBorders>
                <w:shd w:val="clear" w:color="auto" w:fill="auto"/>
                <w:noWrap/>
                <w:vAlign w:val="bottom"/>
                <w:hideMark/>
              </w:tcPr>
            </w:tcPrChange>
          </w:tcPr>
          <w:p w14:paraId="2FB1F1B5" w14:textId="1AC4C3CD" w:rsidR="0060718B" w:rsidRPr="0060718B" w:rsidRDefault="0060718B" w:rsidP="0060718B">
            <w:pPr>
              <w:spacing w:after="0"/>
              <w:jc w:val="right"/>
              <w:rPr>
                <w:color w:val="000000"/>
                <w:sz w:val="16"/>
                <w:szCs w:val="16"/>
                <w:rPrChange w:id="14484" w:author="Steve Barbeaux" w:date="2022-10-10T12:25:00Z">
                  <w:rPr>
                    <w:color w:val="000000"/>
                    <w:sz w:val="14"/>
                    <w:szCs w:val="14"/>
                  </w:rPr>
                </w:rPrChange>
              </w:rPr>
            </w:pPr>
            <w:r w:rsidRPr="0060718B">
              <w:rPr>
                <w:sz w:val="16"/>
                <w:szCs w:val="16"/>
                <w:rPrChange w:id="14485" w:author="Steve Barbeaux" w:date="2022-10-10T12:25:00Z">
                  <w:rPr>
                    <w:sz w:val="14"/>
                    <w:szCs w:val="14"/>
                  </w:rPr>
                </w:rPrChange>
              </w:rPr>
              <w:t>2005</w:t>
            </w:r>
          </w:p>
        </w:tc>
        <w:tc>
          <w:tcPr>
            <w:tcW w:w="295" w:type="pct"/>
            <w:tcBorders>
              <w:top w:val="nil"/>
              <w:left w:val="nil"/>
              <w:bottom w:val="nil"/>
              <w:right w:val="nil"/>
            </w:tcBorders>
            <w:vAlign w:val="bottom"/>
            <w:tcPrChange w:id="14486" w:author="Steve Barbeaux" w:date="2022-10-10T12:23:00Z">
              <w:tcPr>
                <w:tcW w:w="295" w:type="pct"/>
                <w:gridSpan w:val="2"/>
                <w:tcBorders>
                  <w:top w:val="nil"/>
                  <w:left w:val="nil"/>
                  <w:bottom w:val="nil"/>
                  <w:right w:val="nil"/>
                </w:tcBorders>
              </w:tcPr>
            </w:tcPrChange>
          </w:tcPr>
          <w:p w14:paraId="58927C54" w14:textId="0DACF45B" w:rsidR="0060718B" w:rsidRPr="0060718B" w:rsidRDefault="0060718B" w:rsidP="0060718B">
            <w:pPr>
              <w:spacing w:after="0"/>
              <w:jc w:val="right"/>
              <w:rPr>
                <w:sz w:val="16"/>
                <w:szCs w:val="16"/>
                <w:rPrChange w:id="14487" w:author="Steve Barbeaux" w:date="2022-10-10T12:25:00Z">
                  <w:rPr>
                    <w:sz w:val="14"/>
                    <w:szCs w:val="14"/>
                  </w:rPr>
                </w:rPrChange>
              </w:rPr>
            </w:pPr>
            <w:ins w:id="14488" w:author="Steve Barbeaux" w:date="2022-10-10T12:23:00Z">
              <w:r w:rsidRPr="0060718B">
                <w:rPr>
                  <w:color w:val="000000"/>
                  <w:sz w:val="16"/>
                  <w:szCs w:val="16"/>
                  <w:rPrChange w:id="14489" w:author="Steve Barbeaux" w:date="2022-10-10T12:25:00Z">
                    <w:rPr>
                      <w:rFonts w:ascii="Calibri" w:hAnsi="Calibri" w:cs="Calibri"/>
                      <w:color w:val="000000"/>
                      <w:szCs w:val="22"/>
                    </w:rPr>
                  </w:rPrChange>
                </w:rPr>
                <w:t>0.00</w:t>
              </w:r>
            </w:ins>
            <w:del w:id="14490" w:author="Steve Barbeaux" w:date="2022-10-10T12:23:00Z">
              <w:r w:rsidRPr="0060718B" w:rsidDel="00FF3B86">
                <w:rPr>
                  <w:sz w:val="16"/>
                  <w:szCs w:val="16"/>
                  <w:rPrChange w:id="14491" w:author="Steve Barbeaux" w:date="2022-10-10T12:25:00Z">
                    <w:rPr>
                      <w:sz w:val="14"/>
                      <w:szCs w:val="14"/>
                    </w:rPr>
                  </w:rPrChange>
                </w:rPr>
                <w:delText>0</w:delText>
              </w:r>
            </w:del>
          </w:p>
        </w:tc>
        <w:tc>
          <w:tcPr>
            <w:tcW w:w="295" w:type="pct"/>
            <w:tcBorders>
              <w:top w:val="nil"/>
              <w:left w:val="nil"/>
              <w:bottom w:val="nil"/>
              <w:right w:val="nil"/>
            </w:tcBorders>
            <w:shd w:val="clear" w:color="auto" w:fill="auto"/>
            <w:noWrap/>
            <w:vAlign w:val="bottom"/>
            <w:hideMark/>
            <w:tcPrChange w:id="14492" w:author="Steve Barbeaux" w:date="2022-10-10T12:23:00Z">
              <w:tcPr>
                <w:tcW w:w="295" w:type="pct"/>
                <w:gridSpan w:val="2"/>
                <w:tcBorders>
                  <w:top w:val="nil"/>
                  <w:left w:val="nil"/>
                  <w:bottom w:val="nil"/>
                  <w:right w:val="nil"/>
                </w:tcBorders>
                <w:shd w:val="clear" w:color="auto" w:fill="auto"/>
                <w:noWrap/>
                <w:hideMark/>
              </w:tcPr>
            </w:tcPrChange>
          </w:tcPr>
          <w:p w14:paraId="06B8789D" w14:textId="549FD45D" w:rsidR="0060718B" w:rsidRPr="0060718B" w:rsidRDefault="0060718B" w:rsidP="0060718B">
            <w:pPr>
              <w:spacing w:after="0"/>
              <w:jc w:val="right"/>
              <w:rPr>
                <w:color w:val="000000"/>
                <w:sz w:val="16"/>
                <w:szCs w:val="16"/>
                <w:rPrChange w:id="14493" w:author="Steve Barbeaux" w:date="2022-10-10T12:25:00Z">
                  <w:rPr>
                    <w:color w:val="000000"/>
                    <w:sz w:val="14"/>
                    <w:szCs w:val="14"/>
                  </w:rPr>
                </w:rPrChange>
              </w:rPr>
            </w:pPr>
            <w:ins w:id="14494" w:author="Steve Barbeaux" w:date="2022-10-10T12:23:00Z">
              <w:r w:rsidRPr="0060718B">
                <w:rPr>
                  <w:color w:val="000000"/>
                  <w:sz w:val="16"/>
                  <w:szCs w:val="16"/>
                  <w:rPrChange w:id="14495" w:author="Steve Barbeaux" w:date="2022-10-10T12:25:00Z">
                    <w:rPr>
                      <w:rFonts w:ascii="Calibri" w:hAnsi="Calibri" w:cs="Calibri"/>
                      <w:color w:val="000000"/>
                      <w:szCs w:val="22"/>
                    </w:rPr>
                  </w:rPrChange>
                </w:rPr>
                <w:t>0.01</w:t>
              </w:r>
            </w:ins>
            <w:del w:id="14496" w:author="Steve Barbeaux" w:date="2022-10-10T12:23:00Z">
              <w:r w:rsidRPr="0060718B" w:rsidDel="00FF3B86">
                <w:rPr>
                  <w:sz w:val="16"/>
                  <w:szCs w:val="16"/>
                  <w:rPrChange w:id="14497"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4498" w:author="Steve Barbeaux" w:date="2022-10-10T12:23:00Z">
              <w:tcPr>
                <w:tcW w:w="295" w:type="pct"/>
                <w:tcBorders>
                  <w:top w:val="nil"/>
                  <w:left w:val="nil"/>
                  <w:bottom w:val="nil"/>
                  <w:right w:val="nil"/>
                </w:tcBorders>
                <w:shd w:val="clear" w:color="auto" w:fill="auto"/>
                <w:noWrap/>
                <w:hideMark/>
              </w:tcPr>
            </w:tcPrChange>
          </w:tcPr>
          <w:p w14:paraId="6DF7C732" w14:textId="0D048A4A" w:rsidR="0060718B" w:rsidRPr="0060718B" w:rsidRDefault="0060718B" w:rsidP="0060718B">
            <w:pPr>
              <w:spacing w:after="0"/>
              <w:jc w:val="right"/>
              <w:rPr>
                <w:color w:val="000000"/>
                <w:sz w:val="16"/>
                <w:szCs w:val="16"/>
                <w:rPrChange w:id="14499" w:author="Steve Barbeaux" w:date="2022-10-10T12:25:00Z">
                  <w:rPr>
                    <w:color w:val="000000"/>
                    <w:sz w:val="14"/>
                    <w:szCs w:val="14"/>
                  </w:rPr>
                </w:rPrChange>
              </w:rPr>
            </w:pPr>
            <w:ins w:id="14500" w:author="Steve Barbeaux" w:date="2022-10-10T12:23:00Z">
              <w:r w:rsidRPr="0060718B">
                <w:rPr>
                  <w:color w:val="000000"/>
                  <w:sz w:val="16"/>
                  <w:szCs w:val="16"/>
                  <w:rPrChange w:id="14501" w:author="Steve Barbeaux" w:date="2022-10-10T12:25:00Z">
                    <w:rPr>
                      <w:rFonts w:ascii="Calibri" w:hAnsi="Calibri" w:cs="Calibri"/>
                      <w:color w:val="000000"/>
                      <w:szCs w:val="22"/>
                    </w:rPr>
                  </w:rPrChange>
                </w:rPr>
                <w:t>0.01</w:t>
              </w:r>
            </w:ins>
            <w:del w:id="14502" w:author="Steve Barbeaux" w:date="2022-10-10T12:23:00Z">
              <w:r w:rsidRPr="0060718B" w:rsidDel="00FF3B86">
                <w:rPr>
                  <w:sz w:val="16"/>
                  <w:szCs w:val="16"/>
                  <w:rPrChange w:id="14503"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4504" w:author="Steve Barbeaux" w:date="2022-10-10T12:23:00Z">
              <w:tcPr>
                <w:tcW w:w="295" w:type="pct"/>
                <w:gridSpan w:val="2"/>
                <w:tcBorders>
                  <w:top w:val="nil"/>
                  <w:left w:val="nil"/>
                  <w:bottom w:val="nil"/>
                  <w:right w:val="nil"/>
                </w:tcBorders>
                <w:shd w:val="clear" w:color="auto" w:fill="auto"/>
                <w:noWrap/>
                <w:hideMark/>
              </w:tcPr>
            </w:tcPrChange>
          </w:tcPr>
          <w:p w14:paraId="55A1B0CA" w14:textId="02FC794C" w:rsidR="0060718B" w:rsidRPr="0060718B" w:rsidRDefault="0060718B" w:rsidP="0060718B">
            <w:pPr>
              <w:spacing w:after="0"/>
              <w:jc w:val="right"/>
              <w:rPr>
                <w:color w:val="000000"/>
                <w:sz w:val="16"/>
                <w:szCs w:val="16"/>
                <w:rPrChange w:id="14505" w:author="Steve Barbeaux" w:date="2022-10-10T12:25:00Z">
                  <w:rPr>
                    <w:color w:val="000000"/>
                    <w:sz w:val="14"/>
                    <w:szCs w:val="14"/>
                  </w:rPr>
                </w:rPrChange>
              </w:rPr>
            </w:pPr>
            <w:ins w:id="14506" w:author="Steve Barbeaux" w:date="2022-10-10T12:23:00Z">
              <w:r w:rsidRPr="0060718B">
                <w:rPr>
                  <w:color w:val="000000"/>
                  <w:sz w:val="16"/>
                  <w:szCs w:val="16"/>
                  <w:rPrChange w:id="14507" w:author="Steve Barbeaux" w:date="2022-10-10T12:25:00Z">
                    <w:rPr>
                      <w:rFonts w:ascii="Calibri" w:hAnsi="Calibri" w:cs="Calibri"/>
                      <w:color w:val="000000"/>
                      <w:szCs w:val="22"/>
                    </w:rPr>
                  </w:rPrChange>
                </w:rPr>
                <w:t>0.02</w:t>
              </w:r>
            </w:ins>
            <w:del w:id="14508" w:author="Steve Barbeaux" w:date="2022-10-10T12:23:00Z">
              <w:r w:rsidRPr="0060718B" w:rsidDel="00FF3B86">
                <w:rPr>
                  <w:sz w:val="16"/>
                  <w:szCs w:val="16"/>
                  <w:rPrChange w:id="14509" w:author="Steve Barbeaux" w:date="2022-10-10T12:25:00Z">
                    <w:rPr>
                      <w:sz w:val="14"/>
                      <w:szCs w:val="14"/>
                    </w:rPr>
                  </w:rPrChange>
                </w:rPr>
                <w:delText>0.02</w:delText>
              </w:r>
            </w:del>
          </w:p>
        </w:tc>
        <w:tc>
          <w:tcPr>
            <w:tcW w:w="295" w:type="pct"/>
            <w:tcBorders>
              <w:top w:val="nil"/>
              <w:left w:val="nil"/>
              <w:bottom w:val="nil"/>
              <w:right w:val="nil"/>
            </w:tcBorders>
            <w:shd w:val="clear" w:color="auto" w:fill="auto"/>
            <w:noWrap/>
            <w:vAlign w:val="bottom"/>
            <w:hideMark/>
            <w:tcPrChange w:id="14510" w:author="Steve Barbeaux" w:date="2022-10-10T12:23:00Z">
              <w:tcPr>
                <w:tcW w:w="295" w:type="pct"/>
                <w:gridSpan w:val="2"/>
                <w:tcBorders>
                  <w:top w:val="nil"/>
                  <w:left w:val="nil"/>
                  <w:bottom w:val="nil"/>
                  <w:right w:val="nil"/>
                </w:tcBorders>
                <w:shd w:val="clear" w:color="auto" w:fill="auto"/>
                <w:noWrap/>
                <w:hideMark/>
              </w:tcPr>
            </w:tcPrChange>
          </w:tcPr>
          <w:p w14:paraId="37081751" w14:textId="09B97CF4" w:rsidR="0060718B" w:rsidRPr="0060718B" w:rsidRDefault="0060718B" w:rsidP="0060718B">
            <w:pPr>
              <w:spacing w:after="0"/>
              <w:jc w:val="right"/>
              <w:rPr>
                <w:color w:val="000000"/>
                <w:sz w:val="16"/>
                <w:szCs w:val="16"/>
                <w:rPrChange w:id="14511" w:author="Steve Barbeaux" w:date="2022-10-10T12:25:00Z">
                  <w:rPr>
                    <w:color w:val="000000"/>
                    <w:sz w:val="14"/>
                    <w:szCs w:val="14"/>
                  </w:rPr>
                </w:rPrChange>
              </w:rPr>
            </w:pPr>
            <w:ins w:id="14512" w:author="Steve Barbeaux" w:date="2022-10-10T12:23:00Z">
              <w:r w:rsidRPr="0060718B">
                <w:rPr>
                  <w:color w:val="000000"/>
                  <w:sz w:val="16"/>
                  <w:szCs w:val="16"/>
                  <w:rPrChange w:id="14513" w:author="Steve Barbeaux" w:date="2022-10-10T12:25:00Z">
                    <w:rPr>
                      <w:rFonts w:ascii="Calibri" w:hAnsi="Calibri" w:cs="Calibri"/>
                      <w:color w:val="000000"/>
                      <w:szCs w:val="22"/>
                    </w:rPr>
                  </w:rPrChange>
                </w:rPr>
                <w:t>0.19</w:t>
              </w:r>
            </w:ins>
            <w:del w:id="14514" w:author="Steve Barbeaux" w:date="2022-10-10T12:23:00Z">
              <w:r w:rsidRPr="0060718B" w:rsidDel="00FF3B86">
                <w:rPr>
                  <w:sz w:val="16"/>
                  <w:szCs w:val="16"/>
                  <w:rPrChange w:id="14515" w:author="Steve Barbeaux" w:date="2022-10-10T12:25:00Z">
                    <w:rPr>
                      <w:sz w:val="14"/>
                      <w:szCs w:val="14"/>
                    </w:rPr>
                  </w:rPrChange>
                </w:rPr>
                <w:delText>0.19</w:delText>
              </w:r>
            </w:del>
          </w:p>
        </w:tc>
        <w:tc>
          <w:tcPr>
            <w:tcW w:w="295" w:type="pct"/>
            <w:tcBorders>
              <w:top w:val="nil"/>
              <w:left w:val="nil"/>
              <w:bottom w:val="nil"/>
              <w:right w:val="nil"/>
            </w:tcBorders>
            <w:shd w:val="clear" w:color="auto" w:fill="auto"/>
            <w:noWrap/>
            <w:vAlign w:val="bottom"/>
            <w:hideMark/>
            <w:tcPrChange w:id="14516" w:author="Steve Barbeaux" w:date="2022-10-10T12:23:00Z">
              <w:tcPr>
                <w:tcW w:w="295" w:type="pct"/>
                <w:gridSpan w:val="2"/>
                <w:tcBorders>
                  <w:top w:val="nil"/>
                  <w:left w:val="nil"/>
                  <w:bottom w:val="nil"/>
                  <w:right w:val="nil"/>
                </w:tcBorders>
                <w:shd w:val="clear" w:color="auto" w:fill="auto"/>
                <w:noWrap/>
                <w:hideMark/>
              </w:tcPr>
            </w:tcPrChange>
          </w:tcPr>
          <w:p w14:paraId="4C734169" w14:textId="61D8F09B" w:rsidR="0060718B" w:rsidRPr="0060718B" w:rsidRDefault="0060718B" w:rsidP="0060718B">
            <w:pPr>
              <w:spacing w:after="0"/>
              <w:jc w:val="right"/>
              <w:rPr>
                <w:color w:val="000000"/>
                <w:sz w:val="16"/>
                <w:szCs w:val="16"/>
                <w:rPrChange w:id="14517" w:author="Steve Barbeaux" w:date="2022-10-10T12:25:00Z">
                  <w:rPr>
                    <w:color w:val="000000"/>
                    <w:sz w:val="14"/>
                    <w:szCs w:val="14"/>
                  </w:rPr>
                </w:rPrChange>
              </w:rPr>
            </w:pPr>
            <w:ins w:id="14518" w:author="Steve Barbeaux" w:date="2022-10-10T12:23:00Z">
              <w:r w:rsidRPr="0060718B">
                <w:rPr>
                  <w:color w:val="000000"/>
                  <w:sz w:val="16"/>
                  <w:szCs w:val="16"/>
                  <w:rPrChange w:id="14519" w:author="Steve Barbeaux" w:date="2022-10-10T12:25:00Z">
                    <w:rPr>
                      <w:rFonts w:ascii="Calibri" w:hAnsi="Calibri" w:cs="Calibri"/>
                      <w:color w:val="000000"/>
                      <w:szCs w:val="22"/>
                    </w:rPr>
                  </w:rPrChange>
                </w:rPr>
                <w:t>0.22</w:t>
              </w:r>
            </w:ins>
            <w:del w:id="14520" w:author="Steve Barbeaux" w:date="2022-10-10T12:23:00Z">
              <w:r w:rsidRPr="0060718B" w:rsidDel="00FF3B86">
                <w:rPr>
                  <w:sz w:val="16"/>
                  <w:szCs w:val="16"/>
                  <w:rPrChange w:id="14521" w:author="Steve Barbeaux" w:date="2022-10-10T12:25:00Z">
                    <w:rPr>
                      <w:sz w:val="14"/>
                      <w:szCs w:val="14"/>
                    </w:rPr>
                  </w:rPrChange>
                </w:rPr>
                <w:delText>0.22</w:delText>
              </w:r>
            </w:del>
          </w:p>
        </w:tc>
        <w:tc>
          <w:tcPr>
            <w:tcW w:w="295" w:type="pct"/>
            <w:tcBorders>
              <w:top w:val="nil"/>
              <w:left w:val="nil"/>
              <w:bottom w:val="nil"/>
              <w:right w:val="nil"/>
            </w:tcBorders>
            <w:shd w:val="clear" w:color="auto" w:fill="auto"/>
            <w:noWrap/>
            <w:vAlign w:val="bottom"/>
            <w:hideMark/>
            <w:tcPrChange w:id="14522" w:author="Steve Barbeaux" w:date="2022-10-10T12:23:00Z">
              <w:tcPr>
                <w:tcW w:w="295" w:type="pct"/>
                <w:tcBorders>
                  <w:top w:val="nil"/>
                  <w:left w:val="nil"/>
                  <w:bottom w:val="nil"/>
                  <w:right w:val="nil"/>
                </w:tcBorders>
                <w:shd w:val="clear" w:color="auto" w:fill="auto"/>
                <w:noWrap/>
                <w:hideMark/>
              </w:tcPr>
            </w:tcPrChange>
          </w:tcPr>
          <w:p w14:paraId="7CA141D1" w14:textId="6070630B" w:rsidR="0060718B" w:rsidRPr="0060718B" w:rsidRDefault="0060718B" w:rsidP="0060718B">
            <w:pPr>
              <w:spacing w:after="0"/>
              <w:jc w:val="right"/>
              <w:rPr>
                <w:color w:val="000000"/>
                <w:sz w:val="16"/>
                <w:szCs w:val="16"/>
                <w:rPrChange w:id="14523" w:author="Steve Barbeaux" w:date="2022-10-10T12:25:00Z">
                  <w:rPr>
                    <w:color w:val="000000"/>
                    <w:sz w:val="14"/>
                    <w:szCs w:val="14"/>
                  </w:rPr>
                </w:rPrChange>
              </w:rPr>
            </w:pPr>
            <w:ins w:id="14524" w:author="Steve Barbeaux" w:date="2022-10-10T12:23:00Z">
              <w:r w:rsidRPr="0060718B">
                <w:rPr>
                  <w:color w:val="000000"/>
                  <w:sz w:val="16"/>
                  <w:szCs w:val="16"/>
                  <w:rPrChange w:id="14525" w:author="Steve Barbeaux" w:date="2022-10-10T12:25:00Z">
                    <w:rPr>
                      <w:rFonts w:ascii="Calibri" w:hAnsi="Calibri" w:cs="Calibri"/>
                      <w:color w:val="000000"/>
                      <w:szCs w:val="22"/>
                    </w:rPr>
                  </w:rPrChange>
                </w:rPr>
                <w:t>0.09</w:t>
              </w:r>
            </w:ins>
            <w:del w:id="14526" w:author="Steve Barbeaux" w:date="2022-10-10T12:23:00Z">
              <w:r w:rsidRPr="0060718B" w:rsidDel="00FF3B86">
                <w:rPr>
                  <w:sz w:val="16"/>
                  <w:szCs w:val="16"/>
                  <w:rPrChange w:id="14527" w:author="Steve Barbeaux" w:date="2022-10-10T12:25:00Z">
                    <w:rPr>
                      <w:sz w:val="14"/>
                      <w:szCs w:val="14"/>
                    </w:rPr>
                  </w:rPrChange>
                </w:rPr>
                <w:delText>0.09</w:delText>
              </w:r>
            </w:del>
          </w:p>
        </w:tc>
        <w:tc>
          <w:tcPr>
            <w:tcW w:w="295" w:type="pct"/>
            <w:tcBorders>
              <w:top w:val="nil"/>
              <w:left w:val="nil"/>
              <w:bottom w:val="nil"/>
              <w:right w:val="nil"/>
            </w:tcBorders>
            <w:shd w:val="clear" w:color="auto" w:fill="auto"/>
            <w:noWrap/>
            <w:vAlign w:val="bottom"/>
            <w:hideMark/>
            <w:tcPrChange w:id="14528" w:author="Steve Barbeaux" w:date="2022-10-10T12:23:00Z">
              <w:tcPr>
                <w:tcW w:w="295" w:type="pct"/>
                <w:gridSpan w:val="2"/>
                <w:tcBorders>
                  <w:top w:val="nil"/>
                  <w:left w:val="nil"/>
                  <w:bottom w:val="nil"/>
                  <w:right w:val="nil"/>
                </w:tcBorders>
                <w:shd w:val="clear" w:color="auto" w:fill="auto"/>
                <w:noWrap/>
                <w:hideMark/>
              </w:tcPr>
            </w:tcPrChange>
          </w:tcPr>
          <w:p w14:paraId="5166E59D" w14:textId="24B6C062" w:rsidR="0060718B" w:rsidRPr="0060718B" w:rsidRDefault="0060718B" w:rsidP="0060718B">
            <w:pPr>
              <w:spacing w:after="0"/>
              <w:jc w:val="right"/>
              <w:rPr>
                <w:color w:val="000000"/>
                <w:sz w:val="16"/>
                <w:szCs w:val="16"/>
                <w:rPrChange w:id="14529" w:author="Steve Barbeaux" w:date="2022-10-10T12:25:00Z">
                  <w:rPr>
                    <w:color w:val="000000"/>
                    <w:sz w:val="14"/>
                    <w:szCs w:val="14"/>
                  </w:rPr>
                </w:rPrChange>
              </w:rPr>
            </w:pPr>
            <w:ins w:id="14530" w:author="Steve Barbeaux" w:date="2022-10-10T12:23:00Z">
              <w:r w:rsidRPr="0060718B">
                <w:rPr>
                  <w:color w:val="000000"/>
                  <w:sz w:val="16"/>
                  <w:szCs w:val="16"/>
                  <w:rPrChange w:id="14531" w:author="Steve Barbeaux" w:date="2022-10-10T12:25:00Z">
                    <w:rPr>
                      <w:rFonts w:ascii="Calibri" w:hAnsi="Calibri" w:cs="Calibri"/>
                      <w:color w:val="000000"/>
                      <w:szCs w:val="22"/>
                    </w:rPr>
                  </w:rPrChange>
                </w:rPr>
                <w:t>0.07</w:t>
              </w:r>
            </w:ins>
            <w:del w:id="14532" w:author="Steve Barbeaux" w:date="2022-10-10T12:23:00Z">
              <w:r w:rsidRPr="0060718B" w:rsidDel="00FF3B86">
                <w:rPr>
                  <w:sz w:val="16"/>
                  <w:szCs w:val="16"/>
                  <w:rPrChange w:id="14533" w:author="Steve Barbeaux" w:date="2022-10-10T12:25:00Z">
                    <w:rPr>
                      <w:sz w:val="14"/>
                      <w:szCs w:val="14"/>
                    </w:rPr>
                  </w:rPrChange>
                </w:rPr>
                <w:delText>0.07</w:delText>
              </w:r>
            </w:del>
          </w:p>
        </w:tc>
        <w:tc>
          <w:tcPr>
            <w:tcW w:w="295" w:type="pct"/>
            <w:tcBorders>
              <w:top w:val="nil"/>
              <w:left w:val="nil"/>
              <w:bottom w:val="nil"/>
              <w:right w:val="nil"/>
            </w:tcBorders>
            <w:shd w:val="clear" w:color="auto" w:fill="auto"/>
            <w:noWrap/>
            <w:vAlign w:val="bottom"/>
            <w:hideMark/>
            <w:tcPrChange w:id="14534" w:author="Steve Barbeaux" w:date="2022-10-10T12:23:00Z">
              <w:tcPr>
                <w:tcW w:w="295" w:type="pct"/>
                <w:gridSpan w:val="2"/>
                <w:tcBorders>
                  <w:top w:val="nil"/>
                  <w:left w:val="nil"/>
                  <w:bottom w:val="nil"/>
                  <w:right w:val="nil"/>
                </w:tcBorders>
                <w:shd w:val="clear" w:color="auto" w:fill="auto"/>
                <w:noWrap/>
                <w:hideMark/>
              </w:tcPr>
            </w:tcPrChange>
          </w:tcPr>
          <w:p w14:paraId="73838715" w14:textId="04AF3F68" w:rsidR="0060718B" w:rsidRPr="0060718B" w:rsidRDefault="0060718B" w:rsidP="0060718B">
            <w:pPr>
              <w:spacing w:after="0"/>
              <w:jc w:val="right"/>
              <w:rPr>
                <w:color w:val="000000"/>
                <w:sz w:val="16"/>
                <w:szCs w:val="16"/>
                <w:rPrChange w:id="14535" w:author="Steve Barbeaux" w:date="2022-10-10T12:25:00Z">
                  <w:rPr>
                    <w:color w:val="000000"/>
                    <w:sz w:val="14"/>
                    <w:szCs w:val="14"/>
                  </w:rPr>
                </w:rPrChange>
              </w:rPr>
            </w:pPr>
            <w:ins w:id="14536" w:author="Steve Barbeaux" w:date="2022-10-10T12:23:00Z">
              <w:r w:rsidRPr="0060718B">
                <w:rPr>
                  <w:color w:val="000000"/>
                  <w:sz w:val="16"/>
                  <w:szCs w:val="16"/>
                  <w:rPrChange w:id="14537" w:author="Steve Barbeaux" w:date="2022-10-10T12:25:00Z">
                    <w:rPr>
                      <w:rFonts w:ascii="Calibri" w:hAnsi="Calibri" w:cs="Calibri"/>
                      <w:color w:val="000000"/>
                      <w:szCs w:val="22"/>
                    </w:rPr>
                  </w:rPrChange>
                </w:rPr>
                <w:t>0.07</w:t>
              </w:r>
            </w:ins>
            <w:del w:id="14538" w:author="Steve Barbeaux" w:date="2022-10-10T12:23:00Z">
              <w:r w:rsidRPr="0060718B" w:rsidDel="00FF3B86">
                <w:rPr>
                  <w:sz w:val="16"/>
                  <w:szCs w:val="16"/>
                  <w:rPrChange w:id="14539" w:author="Steve Barbeaux" w:date="2022-10-10T12:25:00Z">
                    <w:rPr>
                      <w:sz w:val="14"/>
                      <w:szCs w:val="14"/>
                    </w:rPr>
                  </w:rPrChange>
                </w:rPr>
                <w:delText>0.07</w:delText>
              </w:r>
            </w:del>
          </w:p>
        </w:tc>
        <w:tc>
          <w:tcPr>
            <w:tcW w:w="295" w:type="pct"/>
            <w:tcBorders>
              <w:top w:val="nil"/>
              <w:left w:val="nil"/>
              <w:bottom w:val="nil"/>
              <w:right w:val="nil"/>
            </w:tcBorders>
            <w:shd w:val="clear" w:color="auto" w:fill="auto"/>
            <w:noWrap/>
            <w:vAlign w:val="bottom"/>
            <w:hideMark/>
            <w:tcPrChange w:id="14540" w:author="Steve Barbeaux" w:date="2022-10-10T12:23:00Z">
              <w:tcPr>
                <w:tcW w:w="295" w:type="pct"/>
                <w:tcBorders>
                  <w:top w:val="nil"/>
                  <w:left w:val="nil"/>
                  <w:bottom w:val="nil"/>
                  <w:right w:val="nil"/>
                </w:tcBorders>
                <w:shd w:val="clear" w:color="auto" w:fill="auto"/>
                <w:noWrap/>
                <w:hideMark/>
              </w:tcPr>
            </w:tcPrChange>
          </w:tcPr>
          <w:p w14:paraId="17E222AC" w14:textId="36B93860" w:rsidR="0060718B" w:rsidRPr="0060718B" w:rsidRDefault="0060718B" w:rsidP="0060718B">
            <w:pPr>
              <w:spacing w:after="0"/>
              <w:jc w:val="right"/>
              <w:rPr>
                <w:color w:val="000000"/>
                <w:sz w:val="16"/>
                <w:szCs w:val="16"/>
                <w:rPrChange w:id="14541" w:author="Steve Barbeaux" w:date="2022-10-10T12:25:00Z">
                  <w:rPr>
                    <w:color w:val="000000"/>
                    <w:sz w:val="14"/>
                    <w:szCs w:val="14"/>
                  </w:rPr>
                </w:rPrChange>
              </w:rPr>
            </w:pPr>
            <w:ins w:id="14542" w:author="Steve Barbeaux" w:date="2022-10-10T12:23:00Z">
              <w:r w:rsidRPr="0060718B">
                <w:rPr>
                  <w:color w:val="000000"/>
                  <w:sz w:val="16"/>
                  <w:szCs w:val="16"/>
                  <w:rPrChange w:id="14543" w:author="Steve Barbeaux" w:date="2022-10-10T12:25:00Z">
                    <w:rPr>
                      <w:rFonts w:ascii="Calibri" w:hAnsi="Calibri" w:cs="Calibri"/>
                      <w:color w:val="000000"/>
                      <w:szCs w:val="22"/>
                    </w:rPr>
                  </w:rPrChange>
                </w:rPr>
                <w:t>0.10</w:t>
              </w:r>
            </w:ins>
            <w:del w:id="14544" w:author="Steve Barbeaux" w:date="2022-10-10T12:23:00Z">
              <w:r w:rsidRPr="0060718B" w:rsidDel="00FF3B86">
                <w:rPr>
                  <w:sz w:val="16"/>
                  <w:szCs w:val="16"/>
                  <w:rPrChange w:id="14545" w:author="Steve Barbeaux" w:date="2022-10-10T12:25:00Z">
                    <w:rPr>
                      <w:sz w:val="14"/>
                      <w:szCs w:val="14"/>
                    </w:rPr>
                  </w:rPrChange>
                </w:rPr>
                <w:delText>0.1</w:delText>
              </w:r>
            </w:del>
          </w:p>
        </w:tc>
        <w:tc>
          <w:tcPr>
            <w:tcW w:w="295" w:type="pct"/>
            <w:tcBorders>
              <w:top w:val="nil"/>
              <w:left w:val="nil"/>
              <w:bottom w:val="nil"/>
              <w:right w:val="nil"/>
            </w:tcBorders>
            <w:shd w:val="clear" w:color="auto" w:fill="auto"/>
            <w:noWrap/>
            <w:vAlign w:val="bottom"/>
            <w:hideMark/>
            <w:tcPrChange w:id="14546" w:author="Steve Barbeaux" w:date="2022-10-10T12:23:00Z">
              <w:tcPr>
                <w:tcW w:w="295" w:type="pct"/>
                <w:gridSpan w:val="2"/>
                <w:tcBorders>
                  <w:top w:val="nil"/>
                  <w:left w:val="nil"/>
                  <w:bottom w:val="nil"/>
                  <w:right w:val="nil"/>
                </w:tcBorders>
                <w:shd w:val="clear" w:color="auto" w:fill="auto"/>
                <w:noWrap/>
                <w:hideMark/>
              </w:tcPr>
            </w:tcPrChange>
          </w:tcPr>
          <w:p w14:paraId="5958E5A4" w14:textId="7A475E58" w:rsidR="0060718B" w:rsidRPr="0060718B" w:rsidRDefault="0060718B" w:rsidP="0060718B">
            <w:pPr>
              <w:spacing w:after="0"/>
              <w:jc w:val="right"/>
              <w:rPr>
                <w:color w:val="000000"/>
                <w:sz w:val="16"/>
                <w:szCs w:val="16"/>
                <w:rPrChange w:id="14547" w:author="Steve Barbeaux" w:date="2022-10-10T12:25:00Z">
                  <w:rPr>
                    <w:color w:val="000000"/>
                    <w:sz w:val="14"/>
                    <w:szCs w:val="14"/>
                  </w:rPr>
                </w:rPrChange>
              </w:rPr>
            </w:pPr>
            <w:ins w:id="14548" w:author="Steve Barbeaux" w:date="2022-10-10T12:23:00Z">
              <w:r w:rsidRPr="0060718B">
                <w:rPr>
                  <w:color w:val="000000"/>
                  <w:sz w:val="16"/>
                  <w:szCs w:val="16"/>
                  <w:rPrChange w:id="14549" w:author="Steve Barbeaux" w:date="2022-10-10T12:25:00Z">
                    <w:rPr>
                      <w:rFonts w:ascii="Calibri" w:hAnsi="Calibri" w:cs="Calibri"/>
                      <w:color w:val="000000"/>
                      <w:szCs w:val="22"/>
                    </w:rPr>
                  </w:rPrChange>
                </w:rPr>
                <w:t>0.04</w:t>
              </w:r>
            </w:ins>
            <w:del w:id="14550" w:author="Steve Barbeaux" w:date="2022-10-10T12:23:00Z">
              <w:r w:rsidRPr="0060718B" w:rsidDel="00FF3B86">
                <w:rPr>
                  <w:sz w:val="16"/>
                  <w:szCs w:val="16"/>
                  <w:rPrChange w:id="14551" w:author="Steve Barbeaux" w:date="2022-10-10T12:25:00Z">
                    <w:rPr>
                      <w:sz w:val="14"/>
                      <w:szCs w:val="14"/>
                    </w:rPr>
                  </w:rPrChange>
                </w:rPr>
                <w:delText>0.04</w:delText>
              </w:r>
            </w:del>
          </w:p>
        </w:tc>
        <w:tc>
          <w:tcPr>
            <w:tcW w:w="295" w:type="pct"/>
            <w:tcBorders>
              <w:top w:val="nil"/>
              <w:left w:val="nil"/>
              <w:bottom w:val="nil"/>
              <w:right w:val="nil"/>
            </w:tcBorders>
            <w:shd w:val="clear" w:color="auto" w:fill="auto"/>
            <w:noWrap/>
            <w:vAlign w:val="bottom"/>
            <w:hideMark/>
            <w:tcPrChange w:id="14552" w:author="Steve Barbeaux" w:date="2022-10-10T12:23:00Z">
              <w:tcPr>
                <w:tcW w:w="295" w:type="pct"/>
                <w:gridSpan w:val="2"/>
                <w:tcBorders>
                  <w:top w:val="nil"/>
                  <w:left w:val="nil"/>
                  <w:bottom w:val="nil"/>
                  <w:right w:val="nil"/>
                </w:tcBorders>
                <w:shd w:val="clear" w:color="auto" w:fill="auto"/>
                <w:noWrap/>
                <w:hideMark/>
              </w:tcPr>
            </w:tcPrChange>
          </w:tcPr>
          <w:p w14:paraId="426EB785" w14:textId="27BBCF0C" w:rsidR="0060718B" w:rsidRPr="0060718B" w:rsidRDefault="0060718B" w:rsidP="0060718B">
            <w:pPr>
              <w:spacing w:after="0"/>
              <w:jc w:val="right"/>
              <w:rPr>
                <w:color w:val="000000"/>
                <w:sz w:val="16"/>
                <w:szCs w:val="16"/>
                <w:rPrChange w:id="14553" w:author="Steve Barbeaux" w:date="2022-10-10T12:25:00Z">
                  <w:rPr>
                    <w:color w:val="000000"/>
                    <w:sz w:val="14"/>
                    <w:szCs w:val="14"/>
                  </w:rPr>
                </w:rPrChange>
              </w:rPr>
            </w:pPr>
            <w:ins w:id="14554" w:author="Steve Barbeaux" w:date="2022-10-10T12:23:00Z">
              <w:r w:rsidRPr="0060718B">
                <w:rPr>
                  <w:color w:val="000000"/>
                  <w:sz w:val="16"/>
                  <w:szCs w:val="16"/>
                  <w:rPrChange w:id="14555" w:author="Steve Barbeaux" w:date="2022-10-10T12:25:00Z">
                    <w:rPr>
                      <w:rFonts w:ascii="Calibri" w:hAnsi="Calibri" w:cs="Calibri"/>
                      <w:color w:val="000000"/>
                      <w:szCs w:val="22"/>
                    </w:rPr>
                  </w:rPrChange>
                </w:rPr>
                <w:t>0.13</w:t>
              </w:r>
            </w:ins>
            <w:del w:id="14556" w:author="Steve Barbeaux" w:date="2022-10-10T12:23:00Z">
              <w:r w:rsidRPr="0060718B" w:rsidDel="00FF3B86">
                <w:rPr>
                  <w:sz w:val="16"/>
                  <w:szCs w:val="16"/>
                  <w:rPrChange w:id="14557" w:author="Steve Barbeaux" w:date="2022-10-10T12:25:00Z">
                    <w:rPr>
                      <w:sz w:val="14"/>
                      <w:szCs w:val="14"/>
                    </w:rPr>
                  </w:rPrChange>
                </w:rPr>
                <w:delText>0.13</w:delText>
              </w:r>
            </w:del>
          </w:p>
        </w:tc>
        <w:tc>
          <w:tcPr>
            <w:tcW w:w="295" w:type="pct"/>
            <w:tcBorders>
              <w:top w:val="nil"/>
              <w:left w:val="nil"/>
              <w:bottom w:val="nil"/>
              <w:right w:val="nil"/>
            </w:tcBorders>
            <w:shd w:val="clear" w:color="auto" w:fill="auto"/>
            <w:noWrap/>
            <w:vAlign w:val="bottom"/>
            <w:hideMark/>
            <w:tcPrChange w:id="14558" w:author="Steve Barbeaux" w:date="2022-10-10T12:23:00Z">
              <w:tcPr>
                <w:tcW w:w="295" w:type="pct"/>
                <w:gridSpan w:val="2"/>
                <w:tcBorders>
                  <w:top w:val="nil"/>
                  <w:left w:val="nil"/>
                  <w:bottom w:val="nil"/>
                  <w:right w:val="nil"/>
                </w:tcBorders>
                <w:shd w:val="clear" w:color="auto" w:fill="auto"/>
                <w:noWrap/>
                <w:hideMark/>
              </w:tcPr>
            </w:tcPrChange>
          </w:tcPr>
          <w:p w14:paraId="2C833538" w14:textId="665376B5" w:rsidR="0060718B" w:rsidRPr="0060718B" w:rsidRDefault="0060718B" w:rsidP="0060718B">
            <w:pPr>
              <w:spacing w:after="0"/>
              <w:jc w:val="right"/>
              <w:rPr>
                <w:color w:val="000000"/>
                <w:sz w:val="16"/>
                <w:szCs w:val="16"/>
                <w:rPrChange w:id="14559" w:author="Steve Barbeaux" w:date="2022-10-10T12:25:00Z">
                  <w:rPr>
                    <w:color w:val="000000"/>
                    <w:sz w:val="14"/>
                    <w:szCs w:val="14"/>
                  </w:rPr>
                </w:rPrChange>
              </w:rPr>
            </w:pPr>
            <w:ins w:id="14560" w:author="Steve Barbeaux" w:date="2022-10-10T12:23:00Z">
              <w:r w:rsidRPr="0060718B">
                <w:rPr>
                  <w:color w:val="000000"/>
                  <w:sz w:val="16"/>
                  <w:szCs w:val="16"/>
                  <w:rPrChange w:id="14561" w:author="Steve Barbeaux" w:date="2022-10-10T12:25:00Z">
                    <w:rPr>
                      <w:rFonts w:ascii="Calibri" w:hAnsi="Calibri" w:cs="Calibri"/>
                      <w:color w:val="000000"/>
                      <w:szCs w:val="22"/>
                    </w:rPr>
                  </w:rPrChange>
                </w:rPr>
                <w:t>0.04</w:t>
              </w:r>
            </w:ins>
            <w:del w:id="14562" w:author="Steve Barbeaux" w:date="2022-10-10T12:23:00Z">
              <w:r w:rsidRPr="0060718B" w:rsidDel="00FF3B86">
                <w:rPr>
                  <w:sz w:val="16"/>
                  <w:szCs w:val="16"/>
                  <w:rPrChange w:id="14563" w:author="Steve Barbeaux" w:date="2022-10-10T12:25:00Z">
                    <w:rPr>
                      <w:sz w:val="14"/>
                      <w:szCs w:val="14"/>
                    </w:rPr>
                  </w:rPrChange>
                </w:rPr>
                <w:delText>0.04</w:delText>
              </w:r>
            </w:del>
          </w:p>
        </w:tc>
        <w:tc>
          <w:tcPr>
            <w:tcW w:w="295" w:type="pct"/>
            <w:tcBorders>
              <w:top w:val="nil"/>
              <w:left w:val="nil"/>
              <w:bottom w:val="nil"/>
              <w:right w:val="nil"/>
            </w:tcBorders>
            <w:shd w:val="clear" w:color="auto" w:fill="auto"/>
            <w:noWrap/>
            <w:vAlign w:val="bottom"/>
            <w:hideMark/>
            <w:tcPrChange w:id="14564" w:author="Steve Barbeaux" w:date="2022-10-10T12:23:00Z">
              <w:tcPr>
                <w:tcW w:w="295" w:type="pct"/>
                <w:tcBorders>
                  <w:top w:val="nil"/>
                  <w:left w:val="nil"/>
                  <w:bottom w:val="nil"/>
                  <w:right w:val="nil"/>
                </w:tcBorders>
                <w:shd w:val="clear" w:color="auto" w:fill="auto"/>
                <w:noWrap/>
                <w:hideMark/>
              </w:tcPr>
            </w:tcPrChange>
          </w:tcPr>
          <w:p w14:paraId="409D7F42" w14:textId="6A6F4F6B" w:rsidR="0060718B" w:rsidRPr="0060718B" w:rsidRDefault="0060718B" w:rsidP="0060718B">
            <w:pPr>
              <w:spacing w:after="0"/>
              <w:jc w:val="right"/>
              <w:rPr>
                <w:color w:val="000000"/>
                <w:sz w:val="16"/>
                <w:szCs w:val="16"/>
                <w:rPrChange w:id="14565" w:author="Steve Barbeaux" w:date="2022-10-10T12:25:00Z">
                  <w:rPr>
                    <w:color w:val="000000"/>
                    <w:sz w:val="14"/>
                    <w:szCs w:val="14"/>
                  </w:rPr>
                </w:rPrChange>
              </w:rPr>
            </w:pPr>
            <w:ins w:id="14566" w:author="Steve Barbeaux" w:date="2022-10-10T12:23:00Z">
              <w:r w:rsidRPr="0060718B">
                <w:rPr>
                  <w:color w:val="000000"/>
                  <w:sz w:val="16"/>
                  <w:szCs w:val="16"/>
                  <w:rPrChange w:id="14567" w:author="Steve Barbeaux" w:date="2022-10-10T12:25:00Z">
                    <w:rPr>
                      <w:rFonts w:ascii="Calibri" w:hAnsi="Calibri" w:cs="Calibri"/>
                      <w:color w:val="000000"/>
                      <w:szCs w:val="22"/>
                    </w:rPr>
                  </w:rPrChange>
                </w:rPr>
                <w:t>0.03</w:t>
              </w:r>
            </w:ins>
            <w:del w:id="14568" w:author="Steve Barbeaux" w:date="2022-10-10T12:23:00Z">
              <w:r w:rsidRPr="0060718B" w:rsidDel="00FF3B86">
                <w:rPr>
                  <w:sz w:val="16"/>
                  <w:szCs w:val="16"/>
                  <w:rPrChange w:id="14569"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hideMark/>
            <w:tcPrChange w:id="14570" w:author="Steve Barbeaux" w:date="2022-10-10T12:23:00Z">
              <w:tcPr>
                <w:tcW w:w="295" w:type="pct"/>
                <w:gridSpan w:val="2"/>
                <w:tcBorders>
                  <w:top w:val="nil"/>
                  <w:left w:val="nil"/>
                  <w:bottom w:val="nil"/>
                  <w:right w:val="nil"/>
                </w:tcBorders>
                <w:shd w:val="clear" w:color="auto" w:fill="auto"/>
                <w:noWrap/>
                <w:hideMark/>
              </w:tcPr>
            </w:tcPrChange>
          </w:tcPr>
          <w:p w14:paraId="7527DF9D" w14:textId="71E98ABF" w:rsidR="0060718B" w:rsidRPr="0060718B" w:rsidRDefault="0060718B" w:rsidP="0060718B">
            <w:pPr>
              <w:spacing w:after="0"/>
              <w:jc w:val="right"/>
              <w:rPr>
                <w:color w:val="000000"/>
                <w:sz w:val="16"/>
                <w:szCs w:val="16"/>
                <w:rPrChange w:id="14571" w:author="Steve Barbeaux" w:date="2022-10-10T12:25:00Z">
                  <w:rPr>
                    <w:color w:val="000000"/>
                    <w:sz w:val="14"/>
                    <w:szCs w:val="14"/>
                  </w:rPr>
                </w:rPrChange>
              </w:rPr>
            </w:pPr>
            <w:ins w:id="14572" w:author="Steve Barbeaux" w:date="2022-10-10T12:23:00Z">
              <w:r w:rsidRPr="0060718B">
                <w:rPr>
                  <w:color w:val="000000"/>
                  <w:sz w:val="16"/>
                  <w:szCs w:val="16"/>
                  <w:rPrChange w:id="14573" w:author="Steve Barbeaux" w:date="2022-10-10T12:25:00Z">
                    <w:rPr>
                      <w:rFonts w:ascii="Calibri" w:hAnsi="Calibri" w:cs="Calibri"/>
                      <w:color w:val="000000"/>
                      <w:szCs w:val="22"/>
                    </w:rPr>
                  </w:rPrChange>
                </w:rPr>
                <w:t>0.12</w:t>
              </w:r>
            </w:ins>
            <w:del w:id="14574" w:author="Steve Barbeaux" w:date="2022-10-10T12:23:00Z">
              <w:r w:rsidRPr="0060718B" w:rsidDel="00FF3B86">
                <w:rPr>
                  <w:sz w:val="16"/>
                  <w:szCs w:val="16"/>
                  <w:rPrChange w:id="14575" w:author="Steve Barbeaux" w:date="2022-10-10T12:25:00Z">
                    <w:rPr>
                      <w:sz w:val="14"/>
                      <w:szCs w:val="14"/>
                    </w:rPr>
                  </w:rPrChange>
                </w:rPr>
                <w:delText>0.12</w:delText>
              </w:r>
            </w:del>
          </w:p>
        </w:tc>
        <w:tc>
          <w:tcPr>
            <w:tcW w:w="295" w:type="pct"/>
            <w:tcBorders>
              <w:top w:val="nil"/>
              <w:left w:val="nil"/>
              <w:bottom w:val="nil"/>
              <w:right w:val="nil"/>
            </w:tcBorders>
            <w:shd w:val="clear" w:color="auto" w:fill="auto"/>
            <w:noWrap/>
            <w:vAlign w:val="bottom"/>
            <w:hideMark/>
            <w:tcPrChange w:id="14576" w:author="Steve Barbeaux" w:date="2022-10-10T12:23:00Z">
              <w:tcPr>
                <w:tcW w:w="295" w:type="pct"/>
                <w:gridSpan w:val="2"/>
                <w:tcBorders>
                  <w:top w:val="nil"/>
                  <w:left w:val="nil"/>
                  <w:bottom w:val="nil"/>
                  <w:right w:val="nil"/>
                </w:tcBorders>
                <w:shd w:val="clear" w:color="auto" w:fill="auto"/>
                <w:noWrap/>
                <w:hideMark/>
              </w:tcPr>
            </w:tcPrChange>
          </w:tcPr>
          <w:p w14:paraId="15BA85AB" w14:textId="76A5E069" w:rsidR="0060718B" w:rsidRPr="0060718B" w:rsidRDefault="0060718B" w:rsidP="0060718B">
            <w:pPr>
              <w:spacing w:after="0"/>
              <w:jc w:val="right"/>
              <w:rPr>
                <w:color w:val="000000"/>
                <w:sz w:val="16"/>
                <w:szCs w:val="16"/>
                <w:vertAlign w:val="subscript"/>
                <w:rPrChange w:id="14577" w:author="Steve Barbeaux" w:date="2022-10-10T12:25:00Z">
                  <w:rPr>
                    <w:color w:val="000000"/>
                    <w:sz w:val="14"/>
                    <w:szCs w:val="14"/>
                    <w:vertAlign w:val="subscript"/>
                  </w:rPr>
                </w:rPrChange>
              </w:rPr>
            </w:pPr>
            <w:ins w:id="14578" w:author="Steve Barbeaux" w:date="2022-10-10T12:23:00Z">
              <w:r w:rsidRPr="0060718B">
                <w:rPr>
                  <w:color w:val="000000"/>
                  <w:sz w:val="16"/>
                  <w:szCs w:val="16"/>
                  <w:rPrChange w:id="14579" w:author="Steve Barbeaux" w:date="2022-10-10T12:25:00Z">
                    <w:rPr>
                      <w:rFonts w:ascii="Calibri" w:hAnsi="Calibri" w:cs="Calibri"/>
                      <w:color w:val="000000"/>
                      <w:szCs w:val="22"/>
                    </w:rPr>
                  </w:rPrChange>
                </w:rPr>
                <w:t>1.14</w:t>
              </w:r>
            </w:ins>
            <w:del w:id="14580" w:author="Steve Barbeaux" w:date="2022-10-10T12:23:00Z">
              <w:r w:rsidRPr="0060718B" w:rsidDel="00FF3B86">
                <w:rPr>
                  <w:sz w:val="16"/>
                  <w:szCs w:val="16"/>
                  <w:rPrChange w:id="14581" w:author="Steve Barbeaux" w:date="2022-10-10T12:25:00Z">
                    <w:rPr>
                      <w:sz w:val="14"/>
                      <w:szCs w:val="14"/>
                    </w:rPr>
                  </w:rPrChange>
                </w:rPr>
                <w:delText>1.14</w:delText>
              </w:r>
            </w:del>
          </w:p>
        </w:tc>
      </w:tr>
      <w:tr w:rsidR="0060718B" w:rsidRPr="000460A7" w14:paraId="409EBBA8" w14:textId="77777777" w:rsidTr="0060718B">
        <w:tblPrEx>
          <w:tblW w:w="5180" w:type="pct"/>
          <w:tblInd w:w="-90" w:type="dxa"/>
          <w:tblLayout w:type="fixed"/>
          <w:tblPrExChange w:id="14582" w:author="Steve Barbeaux" w:date="2022-10-10T12:23:00Z">
            <w:tblPrEx>
              <w:tblW w:w="5180" w:type="pct"/>
              <w:tblInd w:w="-90" w:type="dxa"/>
              <w:tblLayout w:type="fixed"/>
            </w:tblPrEx>
          </w:tblPrExChange>
        </w:tblPrEx>
        <w:trPr>
          <w:trPrChange w:id="14583"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4584" w:author="Steve Barbeaux" w:date="2022-10-10T12:23:00Z">
              <w:tcPr>
                <w:tcW w:w="279" w:type="pct"/>
                <w:tcBorders>
                  <w:top w:val="nil"/>
                  <w:left w:val="nil"/>
                  <w:bottom w:val="nil"/>
                  <w:right w:val="nil"/>
                </w:tcBorders>
                <w:shd w:val="clear" w:color="auto" w:fill="auto"/>
                <w:noWrap/>
                <w:vAlign w:val="bottom"/>
                <w:hideMark/>
              </w:tcPr>
            </w:tcPrChange>
          </w:tcPr>
          <w:p w14:paraId="2B1BA42E" w14:textId="0B755259" w:rsidR="0060718B" w:rsidRPr="0060718B" w:rsidRDefault="0060718B" w:rsidP="0060718B">
            <w:pPr>
              <w:spacing w:after="0"/>
              <w:jc w:val="right"/>
              <w:rPr>
                <w:color w:val="000000"/>
                <w:sz w:val="16"/>
                <w:szCs w:val="16"/>
                <w:rPrChange w:id="14585" w:author="Steve Barbeaux" w:date="2022-10-10T12:25:00Z">
                  <w:rPr>
                    <w:color w:val="000000"/>
                    <w:sz w:val="14"/>
                    <w:szCs w:val="14"/>
                  </w:rPr>
                </w:rPrChange>
              </w:rPr>
            </w:pPr>
            <w:r w:rsidRPr="0060718B">
              <w:rPr>
                <w:sz w:val="16"/>
                <w:szCs w:val="16"/>
                <w:rPrChange w:id="14586" w:author="Steve Barbeaux" w:date="2022-10-10T12:25:00Z">
                  <w:rPr>
                    <w:sz w:val="14"/>
                    <w:szCs w:val="14"/>
                  </w:rPr>
                </w:rPrChange>
              </w:rPr>
              <w:t>2006</w:t>
            </w:r>
          </w:p>
        </w:tc>
        <w:tc>
          <w:tcPr>
            <w:tcW w:w="295" w:type="pct"/>
            <w:tcBorders>
              <w:top w:val="nil"/>
              <w:left w:val="nil"/>
              <w:bottom w:val="nil"/>
              <w:right w:val="nil"/>
            </w:tcBorders>
            <w:vAlign w:val="bottom"/>
            <w:tcPrChange w:id="14587" w:author="Steve Barbeaux" w:date="2022-10-10T12:23:00Z">
              <w:tcPr>
                <w:tcW w:w="295" w:type="pct"/>
                <w:gridSpan w:val="2"/>
                <w:tcBorders>
                  <w:top w:val="nil"/>
                  <w:left w:val="nil"/>
                  <w:bottom w:val="nil"/>
                  <w:right w:val="nil"/>
                </w:tcBorders>
              </w:tcPr>
            </w:tcPrChange>
          </w:tcPr>
          <w:p w14:paraId="5E764E34" w14:textId="77D5AB14" w:rsidR="0060718B" w:rsidRPr="0060718B" w:rsidRDefault="0060718B" w:rsidP="0060718B">
            <w:pPr>
              <w:spacing w:after="0"/>
              <w:jc w:val="right"/>
              <w:rPr>
                <w:sz w:val="16"/>
                <w:szCs w:val="16"/>
                <w:rPrChange w:id="14588" w:author="Steve Barbeaux" w:date="2022-10-10T12:25:00Z">
                  <w:rPr>
                    <w:sz w:val="14"/>
                    <w:szCs w:val="14"/>
                  </w:rPr>
                </w:rPrChange>
              </w:rPr>
            </w:pPr>
            <w:ins w:id="14589" w:author="Steve Barbeaux" w:date="2022-10-10T12:23:00Z">
              <w:r w:rsidRPr="0060718B">
                <w:rPr>
                  <w:color w:val="000000"/>
                  <w:sz w:val="16"/>
                  <w:szCs w:val="16"/>
                  <w:rPrChange w:id="14590" w:author="Steve Barbeaux" w:date="2022-10-10T12:25:00Z">
                    <w:rPr>
                      <w:rFonts w:ascii="Calibri" w:hAnsi="Calibri" w:cs="Calibri"/>
                      <w:color w:val="000000"/>
                      <w:szCs w:val="22"/>
                    </w:rPr>
                  </w:rPrChange>
                </w:rPr>
                <w:t>0.00</w:t>
              </w:r>
            </w:ins>
            <w:del w:id="14591" w:author="Steve Barbeaux" w:date="2022-10-10T12:23:00Z">
              <w:r w:rsidRPr="0060718B" w:rsidDel="00FF3B86">
                <w:rPr>
                  <w:sz w:val="16"/>
                  <w:szCs w:val="16"/>
                  <w:rPrChange w:id="14592" w:author="Steve Barbeaux" w:date="2022-10-10T12:25:00Z">
                    <w:rPr>
                      <w:sz w:val="14"/>
                      <w:szCs w:val="14"/>
                    </w:rPr>
                  </w:rPrChange>
                </w:rPr>
                <w:delText>0</w:delText>
              </w:r>
            </w:del>
          </w:p>
        </w:tc>
        <w:tc>
          <w:tcPr>
            <w:tcW w:w="295" w:type="pct"/>
            <w:tcBorders>
              <w:top w:val="nil"/>
              <w:left w:val="nil"/>
              <w:bottom w:val="nil"/>
              <w:right w:val="nil"/>
            </w:tcBorders>
            <w:shd w:val="clear" w:color="auto" w:fill="auto"/>
            <w:noWrap/>
            <w:vAlign w:val="bottom"/>
            <w:hideMark/>
            <w:tcPrChange w:id="14593" w:author="Steve Barbeaux" w:date="2022-10-10T12:23:00Z">
              <w:tcPr>
                <w:tcW w:w="295" w:type="pct"/>
                <w:gridSpan w:val="2"/>
                <w:tcBorders>
                  <w:top w:val="nil"/>
                  <w:left w:val="nil"/>
                  <w:bottom w:val="nil"/>
                  <w:right w:val="nil"/>
                </w:tcBorders>
                <w:shd w:val="clear" w:color="auto" w:fill="auto"/>
                <w:noWrap/>
                <w:hideMark/>
              </w:tcPr>
            </w:tcPrChange>
          </w:tcPr>
          <w:p w14:paraId="7BA30464" w14:textId="385AEF7B" w:rsidR="0060718B" w:rsidRPr="0060718B" w:rsidRDefault="0060718B" w:rsidP="0060718B">
            <w:pPr>
              <w:spacing w:after="0"/>
              <w:jc w:val="right"/>
              <w:rPr>
                <w:color w:val="000000"/>
                <w:sz w:val="16"/>
                <w:szCs w:val="16"/>
                <w:rPrChange w:id="14594" w:author="Steve Barbeaux" w:date="2022-10-10T12:25:00Z">
                  <w:rPr>
                    <w:color w:val="000000"/>
                    <w:sz w:val="14"/>
                    <w:szCs w:val="14"/>
                  </w:rPr>
                </w:rPrChange>
              </w:rPr>
            </w:pPr>
            <w:ins w:id="14595" w:author="Steve Barbeaux" w:date="2022-10-10T12:23:00Z">
              <w:r w:rsidRPr="0060718B">
                <w:rPr>
                  <w:color w:val="000000"/>
                  <w:sz w:val="16"/>
                  <w:szCs w:val="16"/>
                  <w:rPrChange w:id="14596" w:author="Steve Barbeaux" w:date="2022-10-10T12:25:00Z">
                    <w:rPr>
                      <w:rFonts w:ascii="Calibri" w:hAnsi="Calibri" w:cs="Calibri"/>
                      <w:color w:val="000000"/>
                      <w:szCs w:val="22"/>
                    </w:rPr>
                  </w:rPrChange>
                </w:rPr>
                <w:t>0.00</w:t>
              </w:r>
            </w:ins>
            <w:del w:id="14597" w:author="Steve Barbeaux" w:date="2022-10-10T12:23:00Z">
              <w:r w:rsidRPr="0060718B" w:rsidDel="00FF3B86">
                <w:rPr>
                  <w:sz w:val="16"/>
                  <w:szCs w:val="16"/>
                  <w:rPrChange w:id="14598" w:author="Steve Barbeaux" w:date="2022-10-10T12:25:00Z">
                    <w:rPr>
                      <w:sz w:val="14"/>
                      <w:szCs w:val="14"/>
                    </w:rPr>
                  </w:rPrChange>
                </w:rPr>
                <w:delText>0</w:delText>
              </w:r>
            </w:del>
          </w:p>
        </w:tc>
        <w:tc>
          <w:tcPr>
            <w:tcW w:w="295" w:type="pct"/>
            <w:tcBorders>
              <w:top w:val="nil"/>
              <w:left w:val="nil"/>
              <w:bottom w:val="nil"/>
              <w:right w:val="nil"/>
            </w:tcBorders>
            <w:shd w:val="clear" w:color="auto" w:fill="auto"/>
            <w:noWrap/>
            <w:vAlign w:val="bottom"/>
            <w:hideMark/>
            <w:tcPrChange w:id="14599" w:author="Steve Barbeaux" w:date="2022-10-10T12:23:00Z">
              <w:tcPr>
                <w:tcW w:w="295" w:type="pct"/>
                <w:tcBorders>
                  <w:top w:val="nil"/>
                  <w:left w:val="nil"/>
                  <w:bottom w:val="nil"/>
                  <w:right w:val="nil"/>
                </w:tcBorders>
                <w:shd w:val="clear" w:color="auto" w:fill="auto"/>
                <w:noWrap/>
                <w:hideMark/>
              </w:tcPr>
            </w:tcPrChange>
          </w:tcPr>
          <w:p w14:paraId="37EC78EC" w14:textId="4B156BB9" w:rsidR="0060718B" w:rsidRPr="0060718B" w:rsidRDefault="0060718B" w:rsidP="0060718B">
            <w:pPr>
              <w:spacing w:after="0"/>
              <w:jc w:val="right"/>
              <w:rPr>
                <w:color w:val="000000"/>
                <w:sz w:val="16"/>
                <w:szCs w:val="16"/>
                <w:rPrChange w:id="14600" w:author="Steve Barbeaux" w:date="2022-10-10T12:25:00Z">
                  <w:rPr>
                    <w:color w:val="000000"/>
                    <w:sz w:val="14"/>
                    <w:szCs w:val="14"/>
                  </w:rPr>
                </w:rPrChange>
              </w:rPr>
            </w:pPr>
            <w:ins w:id="14601" w:author="Steve Barbeaux" w:date="2022-10-10T12:23:00Z">
              <w:r w:rsidRPr="0060718B">
                <w:rPr>
                  <w:color w:val="000000"/>
                  <w:sz w:val="16"/>
                  <w:szCs w:val="16"/>
                  <w:rPrChange w:id="14602" w:author="Steve Barbeaux" w:date="2022-10-10T12:25:00Z">
                    <w:rPr>
                      <w:rFonts w:ascii="Calibri" w:hAnsi="Calibri" w:cs="Calibri"/>
                      <w:color w:val="000000"/>
                      <w:szCs w:val="22"/>
                    </w:rPr>
                  </w:rPrChange>
                </w:rPr>
                <w:t>0.01</w:t>
              </w:r>
            </w:ins>
            <w:del w:id="14603" w:author="Steve Barbeaux" w:date="2022-10-10T12:23:00Z">
              <w:r w:rsidRPr="0060718B" w:rsidDel="00FF3B86">
                <w:rPr>
                  <w:sz w:val="16"/>
                  <w:szCs w:val="16"/>
                  <w:rPrChange w:id="14604"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4605" w:author="Steve Barbeaux" w:date="2022-10-10T12:23:00Z">
              <w:tcPr>
                <w:tcW w:w="295" w:type="pct"/>
                <w:gridSpan w:val="2"/>
                <w:tcBorders>
                  <w:top w:val="nil"/>
                  <w:left w:val="nil"/>
                  <w:bottom w:val="nil"/>
                  <w:right w:val="nil"/>
                </w:tcBorders>
                <w:shd w:val="clear" w:color="auto" w:fill="auto"/>
                <w:noWrap/>
                <w:hideMark/>
              </w:tcPr>
            </w:tcPrChange>
          </w:tcPr>
          <w:p w14:paraId="05E7D4AC" w14:textId="1AB84224" w:rsidR="0060718B" w:rsidRPr="0060718B" w:rsidRDefault="0060718B" w:rsidP="0060718B">
            <w:pPr>
              <w:spacing w:after="0"/>
              <w:jc w:val="right"/>
              <w:rPr>
                <w:color w:val="000000"/>
                <w:sz w:val="16"/>
                <w:szCs w:val="16"/>
                <w:rPrChange w:id="14606" w:author="Steve Barbeaux" w:date="2022-10-10T12:25:00Z">
                  <w:rPr>
                    <w:color w:val="000000"/>
                    <w:sz w:val="14"/>
                    <w:szCs w:val="14"/>
                  </w:rPr>
                </w:rPrChange>
              </w:rPr>
            </w:pPr>
            <w:ins w:id="14607" w:author="Steve Barbeaux" w:date="2022-10-10T12:23:00Z">
              <w:r w:rsidRPr="0060718B">
                <w:rPr>
                  <w:color w:val="000000"/>
                  <w:sz w:val="16"/>
                  <w:szCs w:val="16"/>
                  <w:rPrChange w:id="14608" w:author="Steve Barbeaux" w:date="2022-10-10T12:25:00Z">
                    <w:rPr>
                      <w:rFonts w:ascii="Calibri" w:hAnsi="Calibri" w:cs="Calibri"/>
                      <w:color w:val="000000"/>
                      <w:szCs w:val="22"/>
                    </w:rPr>
                  </w:rPrChange>
                </w:rPr>
                <w:t>0.02</w:t>
              </w:r>
            </w:ins>
            <w:del w:id="14609" w:author="Steve Barbeaux" w:date="2022-10-10T12:23:00Z">
              <w:r w:rsidRPr="0060718B" w:rsidDel="00FF3B86">
                <w:rPr>
                  <w:sz w:val="16"/>
                  <w:szCs w:val="16"/>
                  <w:rPrChange w:id="14610" w:author="Steve Barbeaux" w:date="2022-10-10T12:25:00Z">
                    <w:rPr>
                      <w:sz w:val="14"/>
                      <w:szCs w:val="14"/>
                    </w:rPr>
                  </w:rPrChange>
                </w:rPr>
                <w:delText>0.02</w:delText>
              </w:r>
            </w:del>
          </w:p>
        </w:tc>
        <w:tc>
          <w:tcPr>
            <w:tcW w:w="295" w:type="pct"/>
            <w:tcBorders>
              <w:top w:val="nil"/>
              <w:left w:val="nil"/>
              <w:bottom w:val="nil"/>
              <w:right w:val="nil"/>
            </w:tcBorders>
            <w:shd w:val="clear" w:color="auto" w:fill="auto"/>
            <w:noWrap/>
            <w:vAlign w:val="bottom"/>
            <w:hideMark/>
            <w:tcPrChange w:id="14611" w:author="Steve Barbeaux" w:date="2022-10-10T12:23:00Z">
              <w:tcPr>
                <w:tcW w:w="295" w:type="pct"/>
                <w:gridSpan w:val="2"/>
                <w:tcBorders>
                  <w:top w:val="nil"/>
                  <w:left w:val="nil"/>
                  <w:bottom w:val="nil"/>
                  <w:right w:val="nil"/>
                </w:tcBorders>
                <w:shd w:val="clear" w:color="auto" w:fill="auto"/>
                <w:noWrap/>
                <w:hideMark/>
              </w:tcPr>
            </w:tcPrChange>
          </w:tcPr>
          <w:p w14:paraId="29D68348" w14:textId="649EA13E" w:rsidR="0060718B" w:rsidRPr="0060718B" w:rsidRDefault="0060718B" w:rsidP="0060718B">
            <w:pPr>
              <w:spacing w:after="0"/>
              <w:jc w:val="right"/>
              <w:rPr>
                <w:color w:val="000000"/>
                <w:sz w:val="16"/>
                <w:szCs w:val="16"/>
                <w:rPrChange w:id="14612" w:author="Steve Barbeaux" w:date="2022-10-10T12:25:00Z">
                  <w:rPr>
                    <w:color w:val="000000"/>
                    <w:sz w:val="14"/>
                    <w:szCs w:val="14"/>
                  </w:rPr>
                </w:rPrChange>
              </w:rPr>
            </w:pPr>
            <w:ins w:id="14613" w:author="Steve Barbeaux" w:date="2022-10-10T12:23:00Z">
              <w:r w:rsidRPr="0060718B">
                <w:rPr>
                  <w:color w:val="000000"/>
                  <w:sz w:val="16"/>
                  <w:szCs w:val="16"/>
                  <w:rPrChange w:id="14614" w:author="Steve Barbeaux" w:date="2022-10-10T12:25:00Z">
                    <w:rPr>
                      <w:rFonts w:ascii="Calibri" w:hAnsi="Calibri" w:cs="Calibri"/>
                      <w:color w:val="000000"/>
                      <w:szCs w:val="22"/>
                    </w:rPr>
                  </w:rPrChange>
                </w:rPr>
                <w:t>0.04</w:t>
              </w:r>
            </w:ins>
            <w:del w:id="14615" w:author="Steve Barbeaux" w:date="2022-10-10T12:23:00Z">
              <w:r w:rsidRPr="0060718B" w:rsidDel="00FF3B86">
                <w:rPr>
                  <w:sz w:val="16"/>
                  <w:szCs w:val="16"/>
                  <w:rPrChange w:id="14616" w:author="Steve Barbeaux" w:date="2022-10-10T12:25:00Z">
                    <w:rPr>
                      <w:sz w:val="14"/>
                      <w:szCs w:val="14"/>
                    </w:rPr>
                  </w:rPrChange>
                </w:rPr>
                <w:delText>0.04</w:delText>
              </w:r>
            </w:del>
          </w:p>
        </w:tc>
        <w:tc>
          <w:tcPr>
            <w:tcW w:w="295" w:type="pct"/>
            <w:tcBorders>
              <w:top w:val="nil"/>
              <w:left w:val="nil"/>
              <w:bottom w:val="nil"/>
              <w:right w:val="nil"/>
            </w:tcBorders>
            <w:shd w:val="clear" w:color="auto" w:fill="auto"/>
            <w:noWrap/>
            <w:vAlign w:val="bottom"/>
            <w:hideMark/>
            <w:tcPrChange w:id="14617" w:author="Steve Barbeaux" w:date="2022-10-10T12:23:00Z">
              <w:tcPr>
                <w:tcW w:w="295" w:type="pct"/>
                <w:gridSpan w:val="2"/>
                <w:tcBorders>
                  <w:top w:val="nil"/>
                  <w:left w:val="nil"/>
                  <w:bottom w:val="nil"/>
                  <w:right w:val="nil"/>
                </w:tcBorders>
                <w:shd w:val="clear" w:color="auto" w:fill="auto"/>
                <w:noWrap/>
                <w:hideMark/>
              </w:tcPr>
            </w:tcPrChange>
          </w:tcPr>
          <w:p w14:paraId="25772EDC" w14:textId="7C22EDB3" w:rsidR="0060718B" w:rsidRPr="0060718B" w:rsidRDefault="0060718B" w:rsidP="0060718B">
            <w:pPr>
              <w:spacing w:after="0"/>
              <w:jc w:val="right"/>
              <w:rPr>
                <w:color w:val="000000"/>
                <w:sz w:val="16"/>
                <w:szCs w:val="16"/>
                <w:rPrChange w:id="14618" w:author="Steve Barbeaux" w:date="2022-10-10T12:25:00Z">
                  <w:rPr>
                    <w:color w:val="000000"/>
                    <w:sz w:val="14"/>
                    <w:szCs w:val="14"/>
                  </w:rPr>
                </w:rPrChange>
              </w:rPr>
            </w:pPr>
            <w:ins w:id="14619" w:author="Steve Barbeaux" w:date="2022-10-10T12:23:00Z">
              <w:r w:rsidRPr="0060718B">
                <w:rPr>
                  <w:color w:val="000000"/>
                  <w:sz w:val="16"/>
                  <w:szCs w:val="16"/>
                  <w:rPrChange w:id="14620" w:author="Steve Barbeaux" w:date="2022-10-10T12:25:00Z">
                    <w:rPr>
                      <w:rFonts w:ascii="Calibri" w:hAnsi="Calibri" w:cs="Calibri"/>
                      <w:color w:val="000000"/>
                      <w:szCs w:val="22"/>
                    </w:rPr>
                  </w:rPrChange>
                </w:rPr>
                <w:t>0.25</w:t>
              </w:r>
            </w:ins>
            <w:del w:id="14621" w:author="Steve Barbeaux" w:date="2022-10-10T12:23:00Z">
              <w:r w:rsidRPr="0060718B" w:rsidDel="00FF3B86">
                <w:rPr>
                  <w:sz w:val="16"/>
                  <w:szCs w:val="16"/>
                  <w:rPrChange w:id="14622" w:author="Steve Barbeaux" w:date="2022-10-10T12:25:00Z">
                    <w:rPr>
                      <w:sz w:val="14"/>
                      <w:szCs w:val="14"/>
                    </w:rPr>
                  </w:rPrChange>
                </w:rPr>
                <w:delText>0.25</w:delText>
              </w:r>
            </w:del>
          </w:p>
        </w:tc>
        <w:tc>
          <w:tcPr>
            <w:tcW w:w="295" w:type="pct"/>
            <w:tcBorders>
              <w:top w:val="nil"/>
              <w:left w:val="nil"/>
              <w:bottom w:val="nil"/>
              <w:right w:val="nil"/>
            </w:tcBorders>
            <w:shd w:val="clear" w:color="auto" w:fill="auto"/>
            <w:noWrap/>
            <w:vAlign w:val="bottom"/>
            <w:hideMark/>
            <w:tcPrChange w:id="14623" w:author="Steve Barbeaux" w:date="2022-10-10T12:23:00Z">
              <w:tcPr>
                <w:tcW w:w="295" w:type="pct"/>
                <w:tcBorders>
                  <w:top w:val="nil"/>
                  <w:left w:val="nil"/>
                  <w:bottom w:val="nil"/>
                  <w:right w:val="nil"/>
                </w:tcBorders>
                <w:shd w:val="clear" w:color="auto" w:fill="auto"/>
                <w:noWrap/>
                <w:hideMark/>
              </w:tcPr>
            </w:tcPrChange>
          </w:tcPr>
          <w:p w14:paraId="684D6F42" w14:textId="72562702" w:rsidR="0060718B" w:rsidRPr="0060718B" w:rsidRDefault="0060718B" w:rsidP="0060718B">
            <w:pPr>
              <w:spacing w:after="0"/>
              <w:jc w:val="right"/>
              <w:rPr>
                <w:color w:val="000000"/>
                <w:sz w:val="16"/>
                <w:szCs w:val="16"/>
                <w:rPrChange w:id="14624" w:author="Steve Barbeaux" w:date="2022-10-10T12:25:00Z">
                  <w:rPr>
                    <w:color w:val="000000"/>
                    <w:sz w:val="14"/>
                    <w:szCs w:val="14"/>
                  </w:rPr>
                </w:rPrChange>
              </w:rPr>
            </w:pPr>
            <w:ins w:id="14625" w:author="Steve Barbeaux" w:date="2022-10-10T12:23:00Z">
              <w:r w:rsidRPr="0060718B">
                <w:rPr>
                  <w:color w:val="000000"/>
                  <w:sz w:val="16"/>
                  <w:szCs w:val="16"/>
                  <w:rPrChange w:id="14626" w:author="Steve Barbeaux" w:date="2022-10-10T12:25:00Z">
                    <w:rPr>
                      <w:rFonts w:ascii="Calibri" w:hAnsi="Calibri" w:cs="Calibri"/>
                      <w:color w:val="000000"/>
                      <w:szCs w:val="22"/>
                    </w:rPr>
                  </w:rPrChange>
                </w:rPr>
                <w:t>0.22</w:t>
              </w:r>
            </w:ins>
            <w:del w:id="14627" w:author="Steve Barbeaux" w:date="2022-10-10T12:23:00Z">
              <w:r w:rsidRPr="0060718B" w:rsidDel="00FF3B86">
                <w:rPr>
                  <w:sz w:val="16"/>
                  <w:szCs w:val="16"/>
                  <w:rPrChange w:id="14628" w:author="Steve Barbeaux" w:date="2022-10-10T12:25:00Z">
                    <w:rPr>
                      <w:sz w:val="14"/>
                      <w:szCs w:val="14"/>
                    </w:rPr>
                  </w:rPrChange>
                </w:rPr>
                <w:delText>0.22</w:delText>
              </w:r>
            </w:del>
          </w:p>
        </w:tc>
        <w:tc>
          <w:tcPr>
            <w:tcW w:w="295" w:type="pct"/>
            <w:tcBorders>
              <w:top w:val="nil"/>
              <w:left w:val="nil"/>
              <w:bottom w:val="nil"/>
              <w:right w:val="nil"/>
            </w:tcBorders>
            <w:shd w:val="clear" w:color="auto" w:fill="auto"/>
            <w:noWrap/>
            <w:vAlign w:val="bottom"/>
            <w:hideMark/>
            <w:tcPrChange w:id="14629" w:author="Steve Barbeaux" w:date="2022-10-10T12:23:00Z">
              <w:tcPr>
                <w:tcW w:w="295" w:type="pct"/>
                <w:gridSpan w:val="2"/>
                <w:tcBorders>
                  <w:top w:val="nil"/>
                  <w:left w:val="nil"/>
                  <w:bottom w:val="nil"/>
                  <w:right w:val="nil"/>
                </w:tcBorders>
                <w:shd w:val="clear" w:color="auto" w:fill="auto"/>
                <w:noWrap/>
                <w:hideMark/>
              </w:tcPr>
            </w:tcPrChange>
          </w:tcPr>
          <w:p w14:paraId="7DB21FCC" w14:textId="5E38FFC3" w:rsidR="0060718B" w:rsidRPr="0060718B" w:rsidRDefault="0060718B" w:rsidP="0060718B">
            <w:pPr>
              <w:spacing w:after="0"/>
              <w:jc w:val="right"/>
              <w:rPr>
                <w:color w:val="000000"/>
                <w:sz w:val="16"/>
                <w:szCs w:val="16"/>
                <w:rPrChange w:id="14630" w:author="Steve Barbeaux" w:date="2022-10-10T12:25:00Z">
                  <w:rPr>
                    <w:color w:val="000000"/>
                    <w:sz w:val="14"/>
                    <w:szCs w:val="14"/>
                  </w:rPr>
                </w:rPrChange>
              </w:rPr>
            </w:pPr>
            <w:ins w:id="14631" w:author="Steve Barbeaux" w:date="2022-10-10T12:23:00Z">
              <w:r w:rsidRPr="0060718B">
                <w:rPr>
                  <w:color w:val="000000"/>
                  <w:sz w:val="16"/>
                  <w:szCs w:val="16"/>
                  <w:rPrChange w:id="14632" w:author="Steve Barbeaux" w:date="2022-10-10T12:25:00Z">
                    <w:rPr>
                      <w:rFonts w:ascii="Calibri" w:hAnsi="Calibri" w:cs="Calibri"/>
                      <w:color w:val="000000"/>
                      <w:szCs w:val="22"/>
                    </w:rPr>
                  </w:rPrChange>
                </w:rPr>
                <w:t>0.08</w:t>
              </w:r>
            </w:ins>
            <w:del w:id="14633" w:author="Steve Barbeaux" w:date="2022-10-10T12:23:00Z">
              <w:r w:rsidRPr="0060718B" w:rsidDel="00FF3B86">
                <w:rPr>
                  <w:sz w:val="16"/>
                  <w:szCs w:val="16"/>
                  <w:rPrChange w:id="14634" w:author="Steve Barbeaux" w:date="2022-10-10T12:25:00Z">
                    <w:rPr>
                      <w:sz w:val="14"/>
                      <w:szCs w:val="14"/>
                    </w:rPr>
                  </w:rPrChange>
                </w:rPr>
                <w:delText>0.08</w:delText>
              </w:r>
            </w:del>
          </w:p>
        </w:tc>
        <w:tc>
          <w:tcPr>
            <w:tcW w:w="295" w:type="pct"/>
            <w:tcBorders>
              <w:top w:val="nil"/>
              <w:left w:val="nil"/>
              <w:bottom w:val="nil"/>
              <w:right w:val="nil"/>
            </w:tcBorders>
            <w:shd w:val="clear" w:color="auto" w:fill="auto"/>
            <w:noWrap/>
            <w:vAlign w:val="bottom"/>
            <w:hideMark/>
            <w:tcPrChange w:id="14635" w:author="Steve Barbeaux" w:date="2022-10-10T12:23:00Z">
              <w:tcPr>
                <w:tcW w:w="295" w:type="pct"/>
                <w:gridSpan w:val="2"/>
                <w:tcBorders>
                  <w:top w:val="nil"/>
                  <w:left w:val="nil"/>
                  <w:bottom w:val="nil"/>
                  <w:right w:val="nil"/>
                </w:tcBorders>
                <w:shd w:val="clear" w:color="auto" w:fill="auto"/>
                <w:noWrap/>
                <w:hideMark/>
              </w:tcPr>
            </w:tcPrChange>
          </w:tcPr>
          <w:p w14:paraId="357AD9BC" w14:textId="07FC2770" w:rsidR="0060718B" w:rsidRPr="0060718B" w:rsidRDefault="0060718B" w:rsidP="0060718B">
            <w:pPr>
              <w:spacing w:after="0"/>
              <w:jc w:val="right"/>
              <w:rPr>
                <w:color w:val="000000"/>
                <w:sz w:val="16"/>
                <w:szCs w:val="16"/>
                <w:rPrChange w:id="14636" w:author="Steve Barbeaux" w:date="2022-10-10T12:25:00Z">
                  <w:rPr>
                    <w:color w:val="000000"/>
                    <w:sz w:val="14"/>
                    <w:szCs w:val="14"/>
                  </w:rPr>
                </w:rPrChange>
              </w:rPr>
            </w:pPr>
            <w:ins w:id="14637" w:author="Steve Barbeaux" w:date="2022-10-10T12:23:00Z">
              <w:r w:rsidRPr="0060718B">
                <w:rPr>
                  <w:color w:val="000000"/>
                  <w:sz w:val="16"/>
                  <w:szCs w:val="16"/>
                  <w:rPrChange w:id="14638" w:author="Steve Barbeaux" w:date="2022-10-10T12:25:00Z">
                    <w:rPr>
                      <w:rFonts w:ascii="Calibri" w:hAnsi="Calibri" w:cs="Calibri"/>
                      <w:color w:val="000000"/>
                      <w:szCs w:val="22"/>
                    </w:rPr>
                  </w:rPrChange>
                </w:rPr>
                <w:t>0.05</w:t>
              </w:r>
            </w:ins>
            <w:del w:id="14639" w:author="Steve Barbeaux" w:date="2022-10-10T12:23:00Z">
              <w:r w:rsidRPr="0060718B" w:rsidDel="00FF3B86">
                <w:rPr>
                  <w:sz w:val="16"/>
                  <w:szCs w:val="16"/>
                  <w:rPrChange w:id="14640" w:author="Steve Barbeaux" w:date="2022-10-10T12:25:00Z">
                    <w:rPr>
                      <w:sz w:val="14"/>
                      <w:szCs w:val="14"/>
                    </w:rPr>
                  </w:rPrChange>
                </w:rPr>
                <w:delText>0.05</w:delText>
              </w:r>
            </w:del>
          </w:p>
        </w:tc>
        <w:tc>
          <w:tcPr>
            <w:tcW w:w="295" w:type="pct"/>
            <w:tcBorders>
              <w:top w:val="nil"/>
              <w:left w:val="nil"/>
              <w:bottom w:val="nil"/>
              <w:right w:val="nil"/>
            </w:tcBorders>
            <w:shd w:val="clear" w:color="auto" w:fill="auto"/>
            <w:noWrap/>
            <w:vAlign w:val="bottom"/>
            <w:hideMark/>
            <w:tcPrChange w:id="14641" w:author="Steve Barbeaux" w:date="2022-10-10T12:23:00Z">
              <w:tcPr>
                <w:tcW w:w="295" w:type="pct"/>
                <w:tcBorders>
                  <w:top w:val="nil"/>
                  <w:left w:val="nil"/>
                  <w:bottom w:val="nil"/>
                  <w:right w:val="nil"/>
                </w:tcBorders>
                <w:shd w:val="clear" w:color="auto" w:fill="auto"/>
                <w:noWrap/>
                <w:hideMark/>
              </w:tcPr>
            </w:tcPrChange>
          </w:tcPr>
          <w:p w14:paraId="44FFC841" w14:textId="5D8EF590" w:rsidR="0060718B" w:rsidRPr="0060718B" w:rsidRDefault="0060718B" w:rsidP="0060718B">
            <w:pPr>
              <w:spacing w:after="0"/>
              <w:jc w:val="right"/>
              <w:rPr>
                <w:color w:val="000000"/>
                <w:sz w:val="16"/>
                <w:szCs w:val="16"/>
                <w:rPrChange w:id="14642" w:author="Steve Barbeaux" w:date="2022-10-10T12:25:00Z">
                  <w:rPr>
                    <w:color w:val="000000"/>
                    <w:sz w:val="14"/>
                    <w:szCs w:val="14"/>
                  </w:rPr>
                </w:rPrChange>
              </w:rPr>
            </w:pPr>
            <w:ins w:id="14643" w:author="Steve Barbeaux" w:date="2022-10-10T12:23:00Z">
              <w:r w:rsidRPr="0060718B">
                <w:rPr>
                  <w:color w:val="000000"/>
                  <w:sz w:val="16"/>
                  <w:szCs w:val="16"/>
                  <w:rPrChange w:id="14644" w:author="Steve Barbeaux" w:date="2022-10-10T12:25:00Z">
                    <w:rPr>
                      <w:rFonts w:ascii="Calibri" w:hAnsi="Calibri" w:cs="Calibri"/>
                      <w:color w:val="000000"/>
                      <w:szCs w:val="22"/>
                    </w:rPr>
                  </w:rPrChange>
                </w:rPr>
                <w:t>0.06</w:t>
              </w:r>
            </w:ins>
            <w:del w:id="14645" w:author="Steve Barbeaux" w:date="2022-10-10T12:23:00Z">
              <w:r w:rsidRPr="0060718B" w:rsidDel="00FF3B86">
                <w:rPr>
                  <w:sz w:val="16"/>
                  <w:szCs w:val="16"/>
                  <w:rPrChange w:id="14646" w:author="Steve Barbeaux" w:date="2022-10-10T12:25:00Z">
                    <w:rPr>
                      <w:sz w:val="14"/>
                      <w:szCs w:val="14"/>
                    </w:rPr>
                  </w:rPrChange>
                </w:rPr>
                <w:delText>0.05</w:delText>
              </w:r>
            </w:del>
          </w:p>
        </w:tc>
        <w:tc>
          <w:tcPr>
            <w:tcW w:w="295" w:type="pct"/>
            <w:tcBorders>
              <w:top w:val="nil"/>
              <w:left w:val="nil"/>
              <w:bottom w:val="nil"/>
              <w:right w:val="nil"/>
            </w:tcBorders>
            <w:shd w:val="clear" w:color="auto" w:fill="auto"/>
            <w:noWrap/>
            <w:vAlign w:val="bottom"/>
            <w:hideMark/>
            <w:tcPrChange w:id="14647" w:author="Steve Barbeaux" w:date="2022-10-10T12:23:00Z">
              <w:tcPr>
                <w:tcW w:w="295" w:type="pct"/>
                <w:gridSpan w:val="2"/>
                <w:tcBorders>
                  <w:top w:val="nil"/>
                  <w:left w:val="nil"/>
                  <w:bottom w:val="nil"/>
                  <w:right w:val="nil"/>
                </w:tcBorders>
                <w:shd w:val="clear" w:color="auto" w:fill="auto"/>
                <w:noWrap/>
                <w:hideMark/>
              </w:tcPr>
            </w:tcPrChange>
          </w:tcPr>
          <w:p w14:paraId="23B23FFB" w14:textId="6240CC36" w:rsidR="0060718B" w:rsidRPr="0060718B" w:rsidRDefault="0060718B" w:rsidP="0060718B">
            <w:pPr>
              <w:spacing w:after="0"/>
              <w:jc w:val="right"/>
              <w:rPr>
                <w:color w:val="000000"/>
                <w:sz w:val="16"/>
                <w:szCs w:val="16"/>
                <w:rPrChange w:id="14648" w:author="Steve Barbeaux" w:date="2022-10-10T12:25:00Z">
                  <w:rPr>
                    <w:color w:val="000000"/>
                    <w:sz w:val="14"/>
                    <w:szCs w:val="14"/>
                  </w:rPr>
                </w:rPrChange>
              </w:rPr>
            </w:pPr>
            <w:ins w:id="14649" w:author="Steve Barbeaux" w:date="2022-10-10T12:23:00Z">
              <w:r w:rsidRPr="0060718B">
                <w:rPr>
                  <w:color w:val="000000"/>
                  <w:sz w:val="16"/>
                  <w:szCs w:val="16"/>
                  <w:rPrChange w:id="14650" w:author="Steve Barbeaux" w:date="2022-10-10T12:25:00Z">
                    <w:rPr>
                      <w:rFonts w:ascii="Calibri" w:hAnsi="Calibri" w:cs="Calibri"/>
                      <w:color w:val="000000"/>
                      <w:szCs w:val="22"/>
                    </w:rPr>
                  </w:rPrChange>
                </w:rPr>
                <w:t>0.07</w:t>
              </w:r>
            </w:ins>
            <w:del w:id="14651" w:author="Steve Barbeaux" w:date="2022-10-10T12:23:00Z">
              <w:r w:rsidRPr="0060718B" w:rsidDel="00FF3B86">
                <w:rPr>
                  <w:sz w:val="16"/>
                  <w:szCs w:val="16"/>
                  <w:rPrChange w:id="14652" w:author="Steve Barbeaux" w:date="2022-10-10T12:25:00Z">
                    <w:rPr>
                      <w:sz w:val="14"/>
                      <w:szCs w:val="14"/>
                    </w:rPr>
                  </w:rPrChange>
                </w:rPr>
                <w:delText>0.07</w:delText>
              </w:r>
            </w:del>
          </w:p>
        </w:tc>
        <w:tc>
          <w:tcPr>
            <w:tcW w:w="295" w:type="pct"/>
            <w:tcBorders>
              <w:top w:val="nil"/>
              <w:left w:val="nil"/>
              <w:bottom w:val="nil"/>
              <w:right w:val="nil"/>
            </w:tcBorders>
            <w:shd w:val="clear" w:color="auto" w:fill="auto"/>
            <w:noWrap/>
            <w:vAlign w:val="bottom"/>
            <w:hideMark/>
            <w:tcPrChange w:id="14653" w:author="Steve Barbeaux" w:date="2022-10-10T12:23:00Z">
              <w:tcPr>
                <w:tcW w:w="295" w:type="pct"/>
                <w:gridSpan w:val="2"/>
                <w:tcBorders>
                  <w:top w:val="nil"/>
                  <w:left w:val="nil"/>
                  <w:bottom w:val="nil"/>
                  <w:right w:val="nil"/>
                </w:tcBorders>
                <w:shd w:val="clear" w:color="auto" w:fill="auto"/>
                <w:noWrap/>
                <w:hideMark/>
              </w:tcPr>
            </w:tcPrChange>
          </w:tcPr>
          <w:p w14:paraId="084D35E9" w14:textId="406BAB9A" w:rsidR="0060718B" w:rsidRPr="0060718B" w:rsidRDefault="0060718B" w:rsidP="0060718B">
            <w:pPr>
              <w:spacing w:after="0"/>
              <w:jc w:val="right"/>
              <w:rPr>
                <w:color w:val="000000"/>
                <w:sz w:val="16"/>
                <w:szCs w:val="16"/>
                <w:rPrChange w:id="14654" w:author="Steve Barbeaux" w:date="2022-10-10T12:25:00Z">
                  <w:rPr>
                    <w:color w:val="000000"/>
                    <w:sz w:val="14"/>
                    <w:szCs w:val="14"/>
                  </w:rPr>
                </w:rPrChange>
              </w:rPr>
            </w:pPr>
            <w:ins w:id="14655" w:author="Steve Barbeaux" w:date="2022-10-10T12:23:00Z">
              <w:r w:rsidRPr="0060718B">
                <w:rPr>
                  <w:color w:val="000000"/>
                  <w:sz w:val="16"/>
                  <w:szCs w:val="16"/>
                  <w:rPrChange w:id="14656" w:author="Steve Barbeaux" w:date="2022-10-10T12:25:00Z">
                    <w:rPr>
                      <w:rFonts w:ascii="Calibri" w:hAnsi="Calibri" w:cs="Calibri"/>
                      <w:color w:val="000000"/>
                      <w:szCs w:val="22"/>
                    </w:rPr>
                  </w:rPrChange>
                </w:rPr>
                <w:t>0.03</w:t>
              </w:r>
            </w:ins>
            <w:del w:id="14657" w:author="Steve Barbeaux" w:date="2022-10-10T12:23:00Z">
              <w:r w:rsidRPr="0060718B" w:rsidDel="00FF3B86">
                <w:rPr>
                  <w:sz w:val="16"/>
                  <w:szCs w:val="16"/>
                  <w:rPrChange w:id="14658"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hideMark/>
            <w:tcPrChange w:id="14659" w:author="Steve Barbeaux" w:date="2022-10-10T12:23:00Z">
              <w:tcPr>
                <w:tcW w:w="295" w:type="pct"/>
                <w:gridSpan w:val="2"/>
                <w:tcBorders>
                  <w:top w:val="nil"/>
                  <w:left w:val="nil"/>
                  <w:bottom w:val="nil"/>
                  <w:right w:val="nil"/>
                </w:tcBorders>
                <w:shd w:val="clear" w:color="auto" w:fill="auto"/>
                <w:noWrap/>
                <w:hideMark/>
              </w:tcPr>
            </w:tcPrChange>
          </w:tcPr>
          <w:p w14:paraId="1519E831" w14:textId="73DAC4EE" w:rsidR="0060718B" w:rsidRPr="0060718B" w:rsidRDefault="0060718B" w:rsidP="0060718B">
            <w:pPr>
              <w:spacing w:after="0"/>
              <w:jc w:val="right"/>
              <w:rPr>
                <w:color w:val="000000"/>
                <w:sz w:val="16"/>
                <w:szCs w:val="16"/>
                <w:rPrChange w:id="14660" w:author="Steve Barbeaux" w:date="2022-10-10T12:25:00Z">
                  <w:rPr>
                    <w:color w:val="000000"/>
                    <w:sz w:val="14"/>
                    <w:szCs w:val="14"/>
                  </w:rPr>
                </w:rPrChange>
              </w:rPr>
            </w:pPr>
            <w:ins w:id="14661" w:author="Steve Barbeaux" w:date="2022-10-10T12:23:00Z">
              <w:r w:rsidRPr="0060718B">
                <w:rPr>
                  <w:color w:val="000000"/>
                  <w:sz w:val="16"/>
                  <w:szCs w:val="16"/>
                  <w:rPrChange w:id="14662" w:author="Steve Barbeaux" w:date="2022-10-10T12:25:00Z">
                    <w:rPr>
                      <w:rFonts w:ascii="Calibri" w:hAnsi="Calibri" w:cs="Calibri"/>
                      <w:color w:val="000000"/>
                      <w:szCs w:val="22"/>
                    </w:rPr>
                  </w:rPrChange>
                </w:rPr>
                <w:t>0.09</w:t>
              </w:r>
            </w:ins>
            <w:del w:id="14663" w:author="Steve Barbeaux" w:date="2022-10-10T12:23:00Z">
              <w:r w:rsidRPr="0060718B" w:rsidDel="00FF3B86">
                <w:rPr>
                  <w:sz w:val="16"/>
                  <w:szCs w:val="16"/>
                  <w:rPrChange w:id="14664" w:author="Steve Barbeaux" w:date="2022-10-10T12:25:00Z">
                    <w:rPr>
                      <w:sz w:val="14"/>
                      <w:szCs w:val="14"/>
                    </w:rPr>
                  </w:rPrChange>
                </w:rPr>
                <w:delText>0.09</w:delText>
              </w:r>
            </w:del>
          </w:p>
        </w:tc>
        <w:tc>
          <w:tcPr>
            <w:tcW w:w="295" w:type="pct"/>
            <w:tcBorders>
              <w:top w:val="nil"/>
              <w:left w:val="nil"/>
              <w:bottom w:val="nil"/>
              <w:right w:val="nil"/>
            </w:tcBorders>
            <w:shd w:val="clear" w:color="auto" w:fill="auto"/>
            <w:noWrap/>
            <w:vAlign w:val="bottom"/>
            <w:hideMark/>
            <w:tcPrChange w:id="14665" w:author="Steve Barbeaux" w:date="2022-10-10T12:23:00Z">
              <w:tcPr>
                <w:tcW w:w="295" w:type="pct"/>
                <w:tcBorders>
                  <w:top w:val="nil"/>
                  <w:left w:val="nil"/>
                  <w:bottom w:val="nil"/>
                  <w:right w:val="nil"/>
                </w:tcBorders>
                <w:shd w:val="clear" w:color="auto" w:fill="auto"/>
                <w:noWrap/>
                <w:hideMark/>
              </w:tcPr>
            </w:tcPrChange>
          </w:tcPr>
          <w:p w14:paraId="1DED4A4A" w14:textId="67ED0F82" w:rsidR="0060718B" w:rsidRPr="0060718B" w:rsidRDefault="0060718B" w:rsidP="0060718B">
            <w:pPr>
              <w:spacing w:after="0"/>
              <w:jc w:val="right"/>
              <w:rPr>
                <w:color w:val="000000"/>
                <w:sz w:val="16"/>
                <w:szCs w:val="16"/>
                <w:rPrChange w:id="14666" w:author="Steve Barbeaux" w:date="2022-10-10T12:25:00Z">
                  <w:rPr>
                    <w:color w:val="000000"/>
                    <w:sz w:val="14"/>
                    <w:szCs w:val="14"/>
                  </w:rPr>
                </w:rPrChange>
              </w:rPr>
            </w:pPr>
            <w:ins w:id="14667" w:author="Steve Barbeaux" w:date="2022-10-10T12:23:00Z">
              <w:r w:rsidRPr="0060718B">
                <w:rPr>
                  <w:color w:val="000000"/>
                  <w:sz w:val="16"/>
                  <w:szCs w:val="16"/>
                  <w:rPrChange w:id="14668" w:author="Steve Barbeaux" w:date="2022-10-10T12:25:00Z">
                    <w:rPr>
                      <w:rFonts w:ascii="Calibri" w:hAnsi="Calibri" w:cs="Calibri"/>
                      <w:color w:val="000000"/>
                      <w:szCs w:val="22"/>
                    </w:rPr>
                  </w:rPrChange>
                </w:rPr>
                <w:t>0.03</w:t>
              </w:r>
            </w:ins>
            <w:del w:id="14669" w:author="Steve Barbeaux" w:date="2022-10-10T12:23:00Z">
              <w:r w:rsidRPr="0060718B" w:rsidDel="00FF3B86">
                <w:rPr>
                  <w:sz w:val="16"/>
                  <w:szCs w:val="16"/>
                  <w:rPrChange w:id="14670"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hideMark/>
            <w:tcPrChange w:id="14671" w:author="Steve Barbeaux" w:date="2022-10-10T12:23:00Z">
              <w:tcPr>
                <w:tcW w:w="295" w:type="pct"/>
                <w:gridSpan w:val="2"/>
                <w:tcBorders>
                  <w:top w:val="nil"/>
                  <w:left w:val="nil"/>
                  <w:bottom w:val="nil"/>
                  <w:right w:val="nil"/>
                </w:tcBorders>
                <w:shd w:val="clear" w:color="auto" w:fill="auto"/>
                <w:noWrap/>
                <w:hideMark/>
              </w:tcPr>
            </w:tcPrChange>
          </w:tcPr>
          <w:p w14:paraId="3347ABFC" w14:textId="11271FC6" w:rsidR="0060718B" w:rsidRPr="0060718B" w:rsidRDefault="0060718B" w:rsidP="0060718B">
            <w:pPr>
              <w:spacing w:after="0"/>
              <w:jc w:val="right"/>
              <w:rPr>
                <w:color w:val="000000"/>
                <w:sz w:val="16"/>
                <w:szCs w:val="16"/>
                <w:rPrChange w:id="14672" w:author="Steve Barbeaux" w:date="2022-10-10T12:25:00Z">
                  <w:rPr>
                    <w:color w:val="000000"/>
                    <w:sz w:val="14"/>
                    <w:szCs w:val="14"/>
                  </w:rPr>
                </w:rPrChange>
              </w:rPr>
            </w:pPr>
            <w:ins w:id="14673" w:author="Steve Barbeaux" w:date="2022-10-10T12:23:00Z">
              <w:r w:rsidRPr="0060718B">
                <w:rPr>
                  <w:color w:val="000000"/>
                  <w:sz w:val="16"/>
                  <w:szCs w:val="16"/>
                  <w:rPrChange w:id="14674" w:author="Steve Barbeaux" w:date="2022-10-10T12:25:00Z">
                    <w:rPr>
                      <w:rFonts w:ascii="Calibri" w:hAnsi="Calibri" w:cs="Calibri"/>
                      <w:color w:val="000000"/>
                      <w:szCs w:val="22"/>
                    </w:rPr>
                  </w:rPrChange>
                </w:rPr>
                <w:t>0.11</w:t>
              </w:r>
            </w:ins>
            <w:del w:id="14675" w:author="Steve Barbeaux" w:date="2022-10-10T12:23:00Z">
              <w:r w:rsidRPr="0060718B" w:rsidDel="00FF3B86">
                <w:rPr>
                  <w:sz w:val="16"/>
                  <w:szCs w:val="16"/>
                  <w:rPrChange w:id="14676" w:author="Steve Barbeaux" w:date="2022-10-10T12:25:00Z">
                    <w:rPr>
                      <w:sz w:val="14"/>
                      <w:szCs w:val="14"/>
                    </w:rPr>
                  </w:rPrChange>
                </w:rPr>
                <w:delText>0.11</w:delText>
              </w:r>
            </w:del>
          </w:p>
        </w:tc>
        <w:tc>
          <w:tcPr>
            <w:tcW w:w="295" w:type="pct"/>
            <w:tcBorders>
              <w:top w:val="nil"/>
              <w:left w:val="nil"/>
              <w:bottom w:val="nil"/>
              <w:right w:val="nil"/>
            </w:tcBorders>
            <w:shd w:val="clear" w:color="auto" w:fill="auto"/>
            <w:noWrap/>
            <w:vAlign w:val="bottom"/>
            <w:hideMark/>
            <w:tcPrChange w:id="14677" w:author="Steve Barbeaux" w:date="2022-10-10T12:23:00Z">
              <w:tcPr>
                <w:tcW w:w="295" w:type="pct"/>
                <w:gridSpan w:val="2"/>
                <w:tcBorders>
                  <w:top w:val="nil"/>
                  <w:left w:val="nil"/>
                  <w:bottom w:val="nil"/>
                  <w:right w:val="nil"/>
                </w:tcBorders>
                <w:shd w:val="clear" w:color="auto" w:fill="auto"/>
                <w:noWrap/>
                <w:hideMark/>
              </w:tcPr>
            </w:tcPrChange>
          </w:tcPr>
          <w:p w14:paraId="5F9DB7BD" w14:textId="3DDC2576" w:rsidR="0060718B" w:rsidRPr="0060718B" w:rsidRDefault="0060718B" w:rsidP="0060718B">
            <w:pPr>
              <w:spacing w:after="0"/>
              <w:jc w:val="right"/>
              <w:rPr>
                <w:color w:val="000000"/>
                <w:sz w:val="16"/>
                <w:szCs w:val="16"/>
                <w:vertAlign w:val="subscript"/>
                <w:rPrChange w:id="14678" w:author="Steve Barbeaux" w:date="2022-10-10T12:25:00Z">
                  <w:rPr>
                    <w:color w:val="000000"/>
                    <w:sz w:val="14"/>
                    <w:szCs w:val="14"/>
                    <w:vertAlign w:val="subscript"/>
                  </w:rPr>
                </w:rPrChange>
              </w:rPr>
            </w:pPr>
            <w:ins w:id="14679" w:author="Steve Barbeaux" w:date="2022-10-10T12:23:00Z">
              <w:r w:rsidRPr="0060718B">
                <w:rPr>
                  <w:color w:val="000000"/>
                  <w:sz w:val="16"/>
                  <w:szCs w:val="16"/>
                  <w:rPrChange w:id="14680" w:author="Steve Barbeaux" w:date="2022-10-10T12:25:00Z">
                    <w:rPr>
                      <w:rFonts w:ascii="Calibri" w:hAnsi="Calibri" w:cs="Calibri"/>
                      <w:color w:val="000000"/>
                      <w:szCs w:val="22"/>
                    </w:rPr>
                  </w:rPrChange>
                </w:rPr>
                <w:t>1.06</w:t>
              </w:r>
            </w:ins>
            <w:del w:id="14681" w:author="Steve Barbeaux" w:date="2022-10-10T12:23:00Z">
              <w:r w:rsidRPr="0060718B" w:rsidDel="00FF3B86">
                <w:rPr>
                  <w:sz w:val="16"/>
                  <w:szCs w:val="16"/>
                  <w:rPrChange w:id="14682" w:author="Steve Barbeaux" w:date="2022-10-10T12:25:00Z">
                    <w:rPr>
                      <w:sz w:val="14"/>
                      <w:szCs w:val="14"/>
                    </w:rPr>
                  </w:rPrChange>
                </w:rPr>
                <w:delText>1.05</w:delText>
              </w:r>
            </w:del>
          </w:p>
        </w:tc>
      </w:tr>
      <w:tr w:rsidR="0060718B" w:rsidRPr="000460A7" w14:paraId="09006DFE" w14:textId="77777777" w:rsidTr="0060718B">
        <w:tblPrEx>
          <w:tblW w:w="5180" w:type="pct"/>
          <w:tblInd w:w="-90" w:type="dxa"/>
          <w:tblLayout w:type="fixed"/>
          <w:tblPrExChange w:id="14683" w:author="Steve Barbeaux" w:date="2022-10-10T12:23:00Z">
            <w:tblPrEx>
              <w:tblW w:w="5180" w:type="pct"/>
              <w:tblInd w:w="-90" w:type="dxa"/>
              <w:tblLayout w:type="fixed"/>
            </w:tblPrEx>
          </w:tblPrExChange>
        </w:tblPrEx>
        <w:trPr>
          <w:trPrChange w:id="14684"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4685" w:author="Steve Barbeaux" w:date="2022-10-10T12:23:00Z">
              <w:tcPr>
                <w:tcW w:w="279" w:type="pct"/>
                <w:tcBorders>
                  <w:top w:val="nil"/>
                  <w:left w:val="nil"/>
                  <w:bottom w:val="nil"/>
                  <w:right w:val="nil"/>
                </w:tcBorders>
                <w:shd w:val="clear" w:color="auto" w:fill="auto"/>
                <w:noWrap/>
                <w:vAlign w:val="bottom"/>
                <w:hideMark/>
              </w:tcPr>
            </w:tcPrChange>
          </w:tcPr>
          <w:p w14:paraId="2491E863" w14:textId="4C3EE757" w:rsidR="0060718B" w:rsidRPr="0060718B" w:rsidRDefault="0060718B" w:rsidP="0060718B">
            <w:pPr>
              <w:spacing w:after="0"/>
              <w:jc w:val="right"/>
              <w:rPr>
                <w:color w:val="000000"/>
                <w:sz w:val="16"/>
                <w:szCs w:val="16"/>
                <w:rPrChange w:id="14686" w:author="Steve Barbeaux" w:date="2022-10-10T12:25:00Z">
                  <w:rPr>
                    <w:color w:val="000000"/>
                    <w:sz w:val="14"/>
                    <w:szCs w:val="14"/>
                  </w:rPr>
                </w:rPrChange>
              </w:rPr>
            </w:pPr>
            <w:r w:rsidRPr="0060718B">
              <w:rPr>
                <w:sz w:val="16"/>
                <w:szCs w:val="16"/>
                <w:rPrChange w:id="14687" w:author="Steve Barbeaux" w:date="2022-10-10T12:25:00Z">
                  <w:rPr>
                    <w:sz w:val="14"/>
                    <w:szCs w:val="14"/>
                  </w:rPr>
                </w:rPrChange>
              </w:rPr>
              <w:t>2007</w:t>
            </w:r>
          </w:p>
        </w:tc>
        <w:tc>
          <w:tcPr>
            <w:tcW w:w="295" w:type="pct"/>
            <w:tcBorders>
              <w:top w:val="nil"/>
              <w:left w:val="nil"/>
              <w:bottom w:val="nil"/>
              <w:right w:val="nil"/>
            </w:tcBorders>
            <w:vAlign w:val="bottom"/>
            <w:tcPrChange w:id="14688" w:author="Steve Barbeaux" w:date="2022-10-10T12:23:00Z">
              <w:tcPr>
                <w:tcW w:w="295" w:type="pct"/>
                <w:gridSpan w:val="2"/>
                <w:tcBorders>
                  <w:top w:val="nil"/>
                  <w:left w:val="nil"/>
                  <w:bottom w:val="nil"/>
                  <w:right w:val="nil"/>
                </w:tcBorders>
              </w:tcPr>
            </w:tcPrChange>
          </w:tcPr>
          <w:p w14:paraId="0C8CD4F7" w14:textId="336DF159" w:rsidR="0060718B" w:rsidRPr="0060718B" w:rsidRDefault="0060718B" w:rsidP="0060718B">
            <w:pPr>
              <w:spacing w:after="0"/>
              <w:jc w:val="right"/>
              <w:rPr>
                <w:sz w:val="16"/>
                <w:szCs w:val="16"/>
                <w:rPrChange w:id="14689" w:author="Steve Barbeaux" w:date="2022-10-10T12:25:00Z">
                  <w:rPr>
                    <w:sz w:val="14"/>
                    <w:szCs w:val="14"/>
                  </w:rPr>
                </w:rPrChange>
              </w:rPr>
            </w:pPr>
            <w:ins w:id="14690" w:author="Steve Barbeaux" w:date="2022-10-10T12:23:00Z">
              <w:r w:rsidRPr="0060718B">
                <w:rPr>
                  <w:color w:val="000000"/>
                  <w:sz w:val="16"/>
                  <w:szCs w:val="16"/>
                  <w:rPrChange w:id="14691" w:author="Steve Barbeaux" w:date="2022-10-10T12:25:00Z">
                    <w:rPr>
                      <w:rFonts w:ascii="Calibri" w:hAnsi="Calibri" w:cs="Calibri"/>
                      <w:color w:val="000000"/>
                      <w:szCs w:val="22"/>
                    </w:rPr>
                  </w:rPrChange>
                </w:rPr>
                <w:t>0.02</w:t>
              </w:r>
            </w:ins>
            <w:del w:id="14692" w:author="Steve Barbeaux" w:date="2022-10-10T12:23:00Z">
              <w:r w:rsidRPr="0060718B" w:rsidDel="00FF3B86">
                <w:rPr>
                  <w:sz w:val="16"/>
                  <w:szCs w:val="16"/>
                  <w:rPrChange w:id="14693" w:author="Steve Barbeaux" w:date="2022-10-10T12:25:00Z">
                    <w:rPr>
                      <w:sz w:val="14"/>
                      <w:szCs w:val="14"/>
                    </w:rPr>
                  </w:rPrChange>
                </w:rPr>
                <w:delText>0.02</w:delText>
              </w:r>
            </w:del>
          </w:p>
        </w:tc>
        <w:tc>
          <w:tcPr>
            <w:tcW w:w="295" w:type="pct"/>
            <w:tcBorders>
              <w:top w:val="nil"/>
              <w:left w:val="nil"/>
              <w:bottom w:val="nil"/>
              <w:right w:val="nil"/>
            </w:tcBorders>
            <w:shd w:val="clear" w:color="auto" w:fill="auto"/>
            <w:noWrap/>
            <w:vAlign w:val="bottom"/>
            <w:hideMark/>
            <w:tcPrChange w:id="14694" w:author="Steve Barbeaux" w:date="2022-10-10T12:23:00Z">
              <w:tcPr>
                <w:tcW w:w="295" w:type="pct"/>
                <w:gridSpan w:val="2"/>
                <w:tcBorders>
                  <w:top w:val="nil"/>
                  <w:left w:val="nil"/>
                  <w:bottom w:val="nil"/>
                  <w:right w:val="nil"/>
                </w:tcBorders>
                <w:shd w:val="clear" w:color="auto" w:fill="auto"/>
                <w:noWrap/>
                <w:hideMark/>
              </w:tcPr>
            </w:tcPrChange>
          </w:tcPr>
          <w:p w14:paraId="11D2C7A6" w14:textId="2EF69530" w:rsidR="0060718B" w:rsidRPr="0060718B" w:rsidRDefault="0060718B" w:rsidP="0060718B">
            <w:pPr>
              <w:spacing w:after="0"/>
              <w:jc w:val="right"/>
              <w:rPr>
                <w:color w:val="000000"/>
                <w:sz w:val="16"/>
                <w:szCs w:val="16"/>
                <w:rPrChange w:id="14695" w:author="Steve Barbeaux" w:date="2022-10-10T12:25:00Z">
                  <w:rPr>
                    <w:color w:val="000000"/>
                    <w:sz w:val="14"/>
                    <w:szCs w:val="14"/>
                  </w:rPr>
                </w:rPrChange>
              </w:rPr>
            </w:pPr>
            <w:ins w:id="14696" w:author="Steve Barbeaux" w:date="2022-10-10T12:23:00Z">
              <w:r w:rsidRPr="0060718B">
                <w:rPr>
                  <w:color w:val="000000"/>
                  <w:sz w:val="16"/>
                  <w:szCs w:val="16"/>
                  <w:rPrChange w:id="14697" w:author="Steve Barbeaux" w:date="2022-10-10T12:25:00Z">
                    <w:rPr>
                      <w:rFonts w:ascii="Calibri" w:hAnsi="Calibri" w:cs="Calibri"/>
                      <w:color w:val="000000"/>
                      <w:szCs w:val="22"/>
                    </w:rPr>
                  </w:rPrChange>
                </w:rPr>
                <w:t>0.01</w:t>
              </w:r>
            </w:ins>
            <w:del w:id="14698" w:author="Steve Barbeaux" w:date="2022-10-10T12:23:00Z">
              <w:r w:rsidRPr="0060718B" w:rsidDel="00FF3B86">
                <w:rPr>
                  <w:sz w:val="16"/>
                  <w:szCs w:val="16"/>
                  <w:rPrChange w:id="14699"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4700" w:author="Steve Barbeaux" w:date="2022-10-10T12:23:00Z">
              <w:tcPr>
                <w:tcW w:w="295" w:type="pct"/>
                <w:tcBorders>
                  <w:top w:val="nil"/>
                  <w:left w:val="nil"/>
                  <w:bottom w:val="nil"/>
                  <w:right w:val="nil"/>
                </w:tcBorders>
                <w:shd w:val="clear" w:color="auto" w:fill="auto"/>
                <w:noWrap/>
                <w:hideMark/>
              </w:tcPr>
            </w:tcPrChange>
          </w:tcPr>
          <w:p w14:paraId="5E41DC75" w14:textId="7FB7A751" w:rsidR="0060718B" w:rsidRPr="0060718B" w:rsidRDefault="0060718B" w:rsidP="0060718B">
            <w:pPr>
              <w:spacing w:after="0"/>
              <w:jc w:val="right"/>
              <w:rPr>
                <w:color w:val="000000"/>
                <w:sz w:val="16"/>
                <w:szCs w:val="16"/>
                <w:rPrChange w:id="14701" w:author="Steve Barbeaux" w:date="2022-10-10T12:25:00Z">
                  <w:rPr>
                    <w:color w:val="000000"/>
                    <w:sz w:val="14"/>
                    <w:szCs w:val="14"/>
                  </w:rPr>
                </w:rPrChange>
              </w:rPr>
            </w:pPr>
            <w:ins w:id="14702" w:author="Steve Barbeaux" w:date="2022-10-10T12:23:00Z">
              <w:r w:rsidRPr="0060718B">
                <w:rPr>
                  <w:color w:val="000000"/>
                  <w:sz w:val="16"/>
                  <w:szCs w:val="16"/>
                  <w:rPrChange w:id="14703" w:author="Steve Barbeaux" w:date="2022-10-10T12:25:00Z">
                    <w:rPr>
                      <w:rFonts w:ascii="Calibri" w:hAnsi="Calibri" w:cs="Calibri"/>
                      <w:color w:val="000000"/>
                      <w:szCs w:val="22"/>
                    </w:rPr>
                  </w:rPrChange>
                </w:rPr>
                <w:t>0.01</w:t>
              </w:r>
            </w:ins>
            <w:del w:id="14704" w:author="Steve Barbeaux" w:date="2022-10-10T12:23:00Z">
              <w:r w:rsidRPr="0060718B" w:rsidDel="00FF3B86">
                <w:rPr>
                  <w:sz w:val="16"/>
                  <w:szCs w:val="16"/>
                  <w:rPrChange w:id="14705"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4706" w:author="Steve Barbeaux" w:date="2022-10-10T12:23:00Z">
              <w:tcPr>
                <w:tcW w:w="295" w:type="pct"/>
                <w:gridSpan w:val="2"/>
                <w:tcBorders>
                  <w:top w:val="nil"/>
                  <w:left w:val="nil"/>
                  <w:bottom w:val="nil"/>
                  <w:right w:val="nil"/>
                </w:tcBorders>
                <w:shd w:val="clear" w:color="auto" w:fill="auto"/>
                <w:noWrap/>
                <w:hideMark/>
              </w:tcPr>
            </w:tcPrChange>
          </w:tcPr>
          <w:p w14:paraId="1FB35457" w14:textId="25C79EB9" w:rsidR="0060718B" w:rsidRPr="0060718B" w:rsidRDefault="0060718B" w:rsidP="0060718B">
            <w:pPr>
              <w:spacing w:after="0"/>
              <w:jc w:val="right"/>
              <w:rPr>
                <w:color w:val="000000"/>
                <w:sz w:val="16"/>
                <w:szCs w:val="16"/>
                <w:rPrChange w:id="14707" w:author="Steve Barbeaux" w:date="2022-10-10T12:25:00Z">
                  <w:rPr>
                    <w:color w:val="000000"/>
                    <w:sz w:val="14"/>
                    <w:szCs w:val="14"/>
                  </w:rPr>
                </w:rPrChange>
              </w:rPr>
            </w:pPr>
            <w:ins w:id="14708" w:author="Steve Barbeaux" w:date="2022-10-10T12:23:00Z">
              <w:r w:rsidRPr="0060718B">
                <w:rPr>
                  <w:color w:val="000000"/>
                  <w:sz w:val="16"/>
                  <w:szCs w:val="16"/>
                  <w:rPrChange w:id="14709" w:author="Steve Barbeaux" w:date="2022-10-10T12:25:00Z">
                    <w:rPr>
                      <w:rFonts w:ascii="Calibri" w:hAnsi="Calibri" w:cs="Calibri"/>
                      <w:color w:val="000000"/>
                      <w:szCs w:val="22"/>
                    </w:rPr>
                  </w:rPrChange>
                </w:rPr>
                <w:t>0.03</w:t>
              </w:r>
            </w:ins>
            <w:del w:id="14710" w:author="Steve Barbeaux" w:date="2022-10-10T12:23:00Z">
              <w:r w:rsidRPr="0060718B" w:rsidDel="00FF3B86">
                <w:rPr>
                  <w:sz w:val="16"/>
                  <w:szCs w:val="16"/>
                  <w:rPrChange w:id="14711"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hideMark/>
            <w:tcPrChange w:id="14712" w:author="Steve Barbeaux" w:date="2022-10-10T12:23:00Z">
              <w:tcPr>
                <w:tcW w:w="295" w:type="pct"/>
                <w:gridSpan w:val="2"/>
                <w:tcBorders>
                  <w:top w:val="nil"/>
                  <w:left w:val="nil"/>
                  <w:bottom w:val="nil"/>
                  <w:right w:val="nil"/>
                </w:tcBorders>
                <w:shd w:val="clear" w:color="auto" w:fill="auto"/>
                <w:noWrap/>
                <w:hideMark/>
              </w:tcPr>
            </w:tcPrChange>
          </w:tcPr>
          <w:p w14:paraId="3DB74D4C" w14:textId="6516EB8B" w:rsidR="0060718B" w:rsidRPr="0060718B" w:rsidRDefault="0060718B" w:rsidP="0060718B">
            <w:pPr>
              <w:spacing w:after="0"/>
              <w:jc w:val="right"/>
              <w:rPr>
                <w:color w:val="000000"/>
                <w:sz w:val="16"/>
                <w:szCs w:val="16"/>
                <w:rPrChange w:id="14713" w:author="Steve Barbeaux" w:date="2022-10-10T12:25:00Z">
                  <w:rPr>
                    <w:color w:val="000000"/>
                    <w:sz w:val="14"/>
                    <w:szCs w:val="14"/>
                  </w:rPr>
                </w:rPrChange>
              </w:rPr>
            </w:pPr>
            <w:ins w:id="14714" w:author="Steve Barbeaux" w:date="2022-10-10T12:23:00Z">
              <w:r w:rsidRPr="0060718B">
                <w:rPr>
                  <w:color w:val="000000"/>
                  <w:sz w:val="16"/>
                  <w:szCs w:val="16"/>
                  <w:rPrChange w:id="14715" w:author="Steve Barbeaux" w:date="2022-10-10T12:25:00Z">
                    <w:rPr>
                      <w:rFonts w:ascii="Calibri" w:hAnsi="Calibri" w:cs="Calibri"/>
                      <w:color w:val="000000"/>
                      <w:szCs w:val="22"/>
                    </w:rPr>
                  </w:rPrChange>
                </w:rPr>
                <w:t>0.05</w:t>
              </w:r>
            </w:ins>
            <w:del w:id="14716" w:author="Steve Barbeaux" w:date="2022-10-10T12:23:00Z">
              <w:r w:rsidRPr="0060718B" w:rsidDel="00FF3B86">
                <w:rPr>
                  <w:sz w:val="16"/>
                  <w:szCs w:val="16"/>
                  <w:rPrChange w:id="14717" w:author="Steve Barbeaux" w:date="2022-10-10T12:25:00Z">
                    <w:rPr>
                      <w:sz w:val="14"/>
                      <w:szCs w:val="14"/>
                    </w:rPr>
                  </w:rPrChange>
                </w:rPr>
                <w:delText>0.05</w:delText>
              </w:r>
            </w:del>
          </w:p>
        </w:tc>
        <w:tc>
          <w:tcPr>
            <w:tcW w:w="295" w:type="pct"/>
            <w:tcBorders>
              <w:top w:val="nil"/>
              <w:left w:val="nil"/>
              <w:bottom w:val="nil"/>
              <w:right w:val="nil"/>
            </w:tcBorders>
            <w:shd w:val="clear" w:color="auto" w:fill="auto"/>
            <w:noWrap/>
            <w:vAlign w:val="bottom"/>
            <w:hideMark/>
            <w:tcPrChange w:id="14718" w:author="Steve Barbeaux" w:date="2022-10-10T12:23:00Z">
              <w:tcPr>
                <w:tcW w:w="295" w:type="pct"/>
                <w:gridSpan w:val="2"/>
                <w:tcBorders>
                  <w:top w:val="nil"/>
                  <w:left w:val="nil"/>
                  <w:bottom w:val="nil"/>
                  <w:right w:val="nil"/>
                </w:tcBorders>
                <w:shd w:val="clear" w:color="auto" w:fill="auto"/>
                <w:noWrap/>
                <w:hideMark/>
              </w:tcPr>
            </w:tcPrChange>
          </w:tcPr>
          <w:p w14:paraId="3C1D1F39" w14:textId="1B057019" w:rsidR="0060718B" w:rsidRPr="0060718B" w:rsidRDefault="0060718B" w:rsidP="0060718B">
            <w:pPr>
              <w:spacing w:after="0"/>
              <w:jc w:val="right"/>
              <w:rPr>
                <w:color w:val="000000"/>
                <w:sz w:val="16"/>
                <w:szCs w:val="16"/>
                <w:rPrChange w:id="14719" w:author="Steve Barbeaux" w:date="2022-10-10T12:25:00Z">
                  <w:rPr>
                    <w:color w:val="000000"/>
                    <w:sz w:val="14"/>
                    <w:szCs w:val="14"/>
                  </w:rPr>
                </w:rPrChange>
              </w:rPr>
            </w:pPr>
            <w:ins w:id="14720" w:author="Steve Barbeaux" w:date="2022-10-10T12:23:00Z">
              <w:r w:rsidRPr="0060718B">
                <w:rPr>
                  <w:color w:val="000000"/>
                  <w:sz w:val="16"/>
                  <w:szCs w:val="16"/>
                  <w:rPrChange w:id="14721" w:author="Steve Barbeaux" w:date="2022-10-10T12:25:00Z">
                    <w:rPr>
                      <w:rFonts w:ascii="Calibri" w:hAnsi="Calibri" w:cs="Calibri"/>
                      <w:color w:val="000000"/>
                      <w:szCs w:val="22"/>
                    </w:rPr>
                  </w:rPrChange>
                </w:rPr>
                <w:t>0.08</w:t>
              </w:r>
            </w:ins>
            <w:del w:id="14722" w:author="Steve Barbeaux" w:date="2022-10-10T12:23:00Z">
              <w:r w:rsidRPr="0060718B" w:rsidDel="00FF3B86">
                <w:rPr>
                  <w:sz w:val="16"/>
                  <w:szCs w:val="16"/>
                  <w:rPrChange w:id="14723" w:author="Steve Barbeaux" w:date="2022-10-10T12:25:00Z">
                    <w:rPr>
                      <w:sz w:val="14"/>
                      <w:szCs w:val="14"/>
                    </w:rPr>
                  </w:rPrChange>
                </w:rPr>
                <w:delText>0.08</w:delText>
              </w:r>
            </w:del>
          </w:p>
        </w:tc>
        <w:tc>
          <w:tcPr>
            <w:tcW w:w="295" w:type="pct"/>
            <w:tcBorders>
              <w:top w:val="nil"/>
              <w:left w:val="nil"/>
              <w:bottom w:val="nil"/>
              <w:right w:val="nil"/>
            </w:tcBorders>
            <w:shd w:val="clear" w:color="auto" w:fill="auto"/>
            <w:noWrap/>
            <w:vAlign w:val="bottom"/>
            <w:hideMark/>
            <w:tcPrChange w:id="14724" w:author="Steve Barbeaux" w:date="2022-10-10T12:23:00Z">
              <w:tcPr>
                <w:tcW w:w="295" w:type="pct"/>
                <w:tcBorders>
                  <w:top w:val="nil"/>
                  <w:left w:val="nil"/>
                  <w:bottom w:val="nil"/>
                  <w:right w:val="nil"/>
                </w:tcBorders>
                <w:shd w:val="clear" w:color="auto" w:fill="auto"/>
                <w:noWrap/>
                <w:hideMark/>
              </w:tcPr>
            </w:tcPrChange>
          </w:tcPr>
          <w:p w14:paraId="4443938A" w14:textId="2FAB6F34" w:rsidR="0060718B" w:rsidRPr="0060718B" w:rsidRDefault="0060718B" w:rsidP="0060718B">
            <w:pPr>
              <w:spacing w:after="0"/>
              <w:jc w:val="right"/>
              <w:rPr>
                <w:color w:val="000000"/>
                <w:sz w:val="16"/>
                <w:szCs w:val="16"/>
                <w:rPrChange w:id="14725" w:author="Steve Barbeaux" w:date="2022-10-10T12:25:00Z">
                  <w:rPr>
                    <w:color w:val="000000"/>
                    <w:sz w:val="14"/>
                    <w:szCs w:val="14"/>
                  </w:rPr>
                </w:rPrChange>
              </w:rPr>
            </w:pPr>
            <w:ins w:id="14726" w:author="Steve Barbeaux" w:date="2022-10-10T12:23:00Z">
              <w:r w:rsidRPr="0060718B">
                <w:rPr>
                  <w:color w:val="000000"/>
                  <w:sz w:val="16"/>
                  <w:szCs w:val="16"/>
                  <w:rPrChange w:id="14727" w:author="Steve Barbeaux" w:date="2022-10-10T12:25:00Z">
                    <w:rPr>
                      <w:rFonts w:ascii="Calibri" w:hAnsi="Calibri" w:cs="Calibri"/>
                      <w:color w:val="000000"/>
                      <w:szCs w:val="22"/>
                    </w:rPr>
                  </w:rPrChange>
                </w:rPr>
                <w:t>0.41</w:t>
              </w:r>
            </w:ins>
            <w:del w:id="14728" w:author="Steve Barbeaux" w:date="2022-10-10T12:23:00Z">
              <w:r w:rsidRPr="0060718B" w:rsidDel="00FF3B86">
                <w:rPr>
                  <w:sz w:val="16"/>
                  <w:szCs w:val="16"/>
                  <w:rPrChange w:id="14729" w:author="Steve Barbeaux" w:date="2022-10-10T12:25:00Z">
                    <w:rPr>
                      <w:sz w:val="14"/>
                      <w:szCs w:val="14"/>
                    </w:rPr>
                  </w:rPrChange>
                </w:rPr>
                <w:delText>0.41</w:delText>
              </w:r>
            </w:del>
          </w:p>
        </w:tc>
        <w:tc>
          <w:tcPr>
            <w:tcW w:w="295" w:type="pct"/>
            <w:tcBorders>
              <w:top w:val="nil"/>
              <w:left w:val="nil"/>
              <w:bottom w:val="nil"/>
              <w:right w:val="nil"/>
            </w:tcBorders>
            <w:shd w:val="clear" w:color="auto" w:fill="auto"/>
            <w:noWrap/>
            <w:vAlign w:val="bottom"/>
            <w:hideMark/>
            <w:tcPrChange w:id="14730" w:author="Steve Barbeaux" w:date="2022-10-10T12:23:00Z">
              <w:tcPr>
                <w:tcW w:w="295" w:type="pct"/>
                <w:gridSpan w:val="2"/>
                <w:tcBorders>
                  <w:top w:val="nil"/>
                  <w:left w:val="nil"/>
                  <w:bottom w:val="nil"/>
                  <w:right w:val="nil"/>
                </w:tcBorders>
                <w:shd w:val="clear" w:color="auto" w:fill="auto"/>
                <w:noWrap/>
                <w:hideMark/>
              </w:tcPr>
            </w:tcPrChange>
          </w:tcPr>
          <w:p w14:paraId="6F7FFA0F" w14:textId="502362E6" w:rsidR="0060718B" w:rsidRPr="0060718B" w:rsidRDefault="0060718B" w:rsidP="0060718B">
            <w:pPr>
              <w:spacing w:after="0"/>
              <w:jc w:val="right"/>
              <w:rPr>
                <w:color w:val="000000"/>
                <w:sz w:val="16"/>
                <w:szCs w:val="16"/>
                <w:rPrChange w:id="14731" w:author="Steve Barbeaux" w:date="2022-10-10T12:25:00Z">
                  <w:rPr>
                    <w:color w:val="000000"/>
                    <w:sz w:val="14"/>
                    <w:szCs w:val="14"/>
                  </w:rPr>
                </w:rPrChange>
              </w:rPr>
            </w:pPr>
            <w:ins w:id="14732" w:author="Steve Barbeaux" w:date="2022-10-10T12:23:00Z">
              <w:r w:rsidRPr="0060718B">
                <w:rPr>
                  <w:color w:val="000000"/>
                  <w:sz w:val="16"/>
                  <w:szCs w:val="16"/>
                  <w:rPrChange w:id="14733" w:author="Steve Barbeaux" w:date="2022-10-10T12:25:00Z">
                    <w:rPr>
                      <w:rFonts w:ascii="Calibri" w:hAnsi="Calibri" w:cs="Calibri"/>
                      <w:color w:val="000000"/>
                      <w:szCs w:val="22"/>
                    </w:rPr>
                  </w:rPrChange>
                </w:rPr>
                <w:t>0.31</w:t>
              </w:r>
            </w:ins>
            <w:del w:id="14734" w:author="Steve Barbeaux" w:date="2022-10-10T12:23:00Z">
              <w:r w:rsidRPr="0060718B" w:rsidDel="00FF3B86">
                <w:rPr>
                  <w:sz w:val="16"/>
                  <w:szCs w:val="16"/>
                  <w:rPrChange w:id="14735" w:author="Steve Barbeaux" w:date="2022-10-10T12:25:00Z">
                    <w:rPr>
                      <w:sz w:val="14"/>
                      <w:szCs w:val="14"/>
                    </w:rPr>
                  </w:rPrChange>
                </w:rPr>
                <w:delText>0.31</w:delText>
              </w:r>
            </w:del>
          </w:p>
        </w:tc>
        <w:tc>
          <w:tcPr>
            <w:tcW w:w="295" w:type="pct"/>
            <w:tcBorders>
              <w:top w:val="nil"/>
              <w:left w:val="nil"/>
              <w:bottom w:val="nil"/>
              <w:right w:val="nil"/>
            </w:tcBorders>
            <w:shd w:val="clear" w:color="auto" w:fill="auto"/>
            <w:noWrap/>
            <w:vAlign w:val="bottom"/>
            <w:hideMark/>
            <w:tcPrChange w:id="14736" w:author="Steve Barbeaux" w:date="2022-10-10T12:23:00Z">
              <w:tcPr>
                <w:tcW w:w="295" w:type="pct"/>
                <w:gridSpan w:val="2"/>
                <w:tcBorders>
                  <w:top w:val="nil"/>
                  <w:left w:val="nil"/>
                  <w:bottom w:val="nil"/>
                  <w:right w:val="nil"/>
                </w:tcBorders>
                <w:shd w:val="clear" w:color="auto" w:fill="auto"/>
                <w:noWrap/>
                <w:hideMark/>
              </w:tcPr>
            </w:tcPrChange>
          </w:tcPr>
          <w:p w14:paraId="1BA904FE" w14:textId="2D76B0B5" w:rsidR="0060718B" w:rsidRPr="0060718B" w:rsidRDefault="0060718B" w:rsidP="0060718B">
            <w:pPr>
              <w:spacing w:after="0"/>
              <w:jc w:val="right"/>
              <w:rPr>
                <w:color w:val="000000"/>
                <w:sz w:val="16"/>
                <w:szCs w:val="16"/>
                <w:rPrChange w:id="14737" w:author="Steve Barbeaux" w:date="2022-10-10T12:25:00Z">
                  <w:rPr>
                    <w:color w:val="000000"/>
                    <w:sz w:val="14"/>
                    <w:szCs w:val="14"/>
                  </w:rPr>
                </w:rPrChange>
              </w:rPr>
            </w:pPr>
            <w:ins w:id="14738" w:author="Steve Barbeaux" w:date="2022-10-10T12:23:00Z">
              <w:r w:rsidRPr="0060718B">
                <w:rPr>
                  <w:color w:val="000000"/>
                  <w:sz w:val="16"/>
                  <w:szCs w:val="16"/>
                  <w:rPrChange w:id="14739" w:author="Steve Barbeaux" w:date="2022-10-10T12:25:00Z">
                    <w:rPr>
                      <w:rFonts w:ascii="Calibri" w:hAnsi="Calibri" w:cs="Calibri"/>
                      <w:color w:val="000000"/>
                      <w:szCs w:val="22"/>
                    </w:rPr>
                  </w:rPrChange>
                </w:rPr>
                <w:t>0.10</w:t>
              </w:r>
            </w:ins>
            <w:del w:id="14740" w:author="Steve Barbeaux" w:date="2022-10-10T12:23:00Z">
              <w:r w:rsidRPr="0060718B" w:rsidDel="00FF3B86">
                <w:rPr>
                  <w:sz w:val="16"/>
                  <w:szCs w:val="16"/>
                  <w:rPrChange w:id="14741" w:author="Steve Barbeaux" w:date="2022-10-10T12:25:00Z">
                    <w:rPr>
                      <w:sz w:val="14"/>
                      <w:szCs w:val="14"/>
                    </w:rPr>
                  </w:rPrChange>
                </w:rPr>
                <w:delText>0.1</w:delText>
              </w:r>
            </w:del>
          </w:p>
        </w:tc>
        <w:tc>
          <w:tcPr>
            <w:tcW w:w="295" w:type="pct"/>
            <w:tcBorders>
              <w:top w:val="nil"/>
              <w:left w:val="nil"/>
              <w:bottom w:val="nil"/>
              <w:right w:val="nil"/>
            </w:tcBorders>
            <w:shd w:val="clear" w:color="auto" w:fill="auto"/>
            <w:noWrap/>
            <w:vAlign w:val="bottom"/>
            <w:hideMark/>
            <w:tcPrChange w:id="14742" w:author="Steve Barbeaux" w:date="2022-10-10T12:23:00Z">
              <w:tcPr>
                <w:tcW w:w="295" w:type="pct"/>
                <w:tcBorders>
                  <w:top w:val="nil"/>
                  <w:left w:val="nil"/>
                  <w:bottom w:val="nil"/>
                  <w:right w:val="nil"/>
                </w:tcBorders>
                <w:shd w:val="clear" w:color="auto" w:fill="auto"/>
                <w:noWrap/>
                <w:hideMark/>
              </w:tcPr>
            </w:tcPrChange>
          </w:tcPr>
          <w:p w14:paraId="3E313B59" w14:textId="052A72A9" w:rsidR="0060718B" w:rsidRPr="0060718B" w:rsidRDefault="0060718B" w:rsidP="0060718B">
            <w:pPr>
              <w:spacing w:after="0"/>
              <w:jc w:val="right"/>
              <w:rPr>
                <w:color w:val="000000"/>
                <w:sz w:val="16"/>
                <w:szCs w:val="16"/>
                <w:rPrChange w:id="14743" w:author="Steve Barbeaux" w:date="2022-10-10T12:25:00Z">
                  <w:rPr>
                    <w:color w:val="000000"/>
                    <w:sz w:val="14"/>
                    <w:szCs w:val="14"/>
                  </w:rPr>
                </w:rPrChange>
              </w:rPr>
            </w:pPr>
            <w:ins w:id="14744" w:author="Steve Barbeaux" w:date="2022-10-10T12:23:00Z">
              <w:r w:rsidRPr="0060718B">
                <w:rPr>
                  <w:color w:val="000000"/>
                  <w:sz w:val="16"/>
                  <w:szCs w:val="16"/>
                  <w:rPrChange w:id="14745" w:author="Steve Barbeaux" w:date="2022-10-10T12:25:00Z">
                    <w:rPr>
                      <w:rFonts w:ascii="Calibri" w:hAnsi="Calibri" w:cs="Calibri"/>
                      <w:color w:val="000000"/>
                      <w:szCs w:val="22"/>
                    </w:rPr>
                  </w:rPrChange>
                </w:rPr>
                <w:t>0.07</w:t>
              </w:r>
            </w:ins>
            <w:del w:id="14746" w:author="Steve Barbeaux" w:date="2022-10-10T12:23:00Z">
              <w:r w:rsidRPr="0060718B" w:rsidDel="00FF3B86">
                <w:rPr>
                  <w:sz w:val="16"/>
                  <w:szCs w:val="16"/>
                  <w:rPrChange w:id="14747" w:author="Steve Barbeaux" w:date="2022-10-10T12:25:00Z">
                    <w:rPr>
                      <w:sz w:val="14"/>
                      <w:szCs w:val="14"/>
                    </w:rPr>
                  </w:rPrChange>
                </w:rPr>
                <w:delText>0.07</w:delText>
              </w:r>
            </w:del>
          </w:p>
        </w:tc>
        <w:tc>
          <w:tcPr>
            <w:tcW w:w="295" w:type="pct"/>
            <w:tcBorders>
              <w:top w:val="nil"/>
              <w:left w:val="nil"/>
              <w:bottom w:val="nil"/>
              <w:right w:val="nil"/>
            </w:tcBorders>
            <w:shd w:val="clear" w:color="auto" w:fill="auto"/>
            <w:noWrap/>
            <w:vAlign w:val="bottom"/>
            <w:hideMark/>
            <w:tcPrChange w:id="14748" w:author="Steve Barbeaux" w:date="2022-10-10T12:23:00Z">
              <w:tcPr>
                <w:tcW w:w="295" w:type="pct"/>
                <w:gridSpan w:val="2"/>
                <w:tcBorders>
                  <w:top w:val="nil"/>
                  <w:left w:val="nil"/>
                  <w:bottom w:val="nil"/>
                  <w:right w:val="nil"/>
                </w:tcBorders>
                <w:shd w:val="clear" w:color="auto" w:fill="auto"/>
                <w:noWrap/>
                <w:hideMark/>
              </w:tcPr>
            </w:tcPrChange>
          </w:tcPr>
          <w:p w14:paraId="01BE8C38" w14:textId="0E51B8D8" w:rsidR="0060718B" w:rsidRPr="0060718B" w:rsidRDefault="0060718B" w:rsidP="0060718B">
            <w:pPr>
              <w:spacing w:after="0"/>
              <w:jc w:val="right"/>
              <w:rPr>
                <w:color w:val="000000"/>
                <w:sz w:val="16"/>
                <w:szCs w:val="16"/>
                <w:rPrChange w:id="14749" w:author="Steve Barbeaux" w:date="2022-10-10T12:25:00Z">
                  <w:rPr>
                    <w:color w:val="000000"/>
                    <w:sz w:val="14"/>
                    <w:szCs w:val="14"/>
                  </w:rPr>
                </w:rPrChange>
              </w:rPr>
            </w:pPr>
            <w:ins w:id="14750" w:author="Steve Barbeaux" w:date="2022-10-10T12:23:00Z">
              <w:r w:rsidRPr="0060718B">
                <w:rPr>
                  <w:color w:val="000000"/>
                  <w:sz w:val="16"/>
                  <w:szCs w:val="16"/>
                  <w:rPrChange w:id="14751" w:author="Steve Barbeaux" w:date="2022-10-10T12:25:00Z">
                    <w:rPr>
                      <w:rFonts w:ascii="Calibri" w:hAnsi="Calibri" w:cs="Calibri"/>
                      <w:color w:val="000000"/>
                      <w:szCs w:val="22"/>
                    </w:rPr>
                  </w:rPrChange>
                </w:rPr>
                <w:t>0.07</w:t>
              </w:r>
            </w:ins>
            <w:del w:id="14752" w:author="Steve Barbeaux" w:date="2022-10-10T12:23:00Z">
              <w:r w:rsidRPr="0060718B" w:rsidDel="00FF3B86">
                <w:rPr>
                  <w:sz w:val="16"/>
                  <w:szCs w:val="16"/>
                  <w:rPrChange w:id="14753" w:author="Steve Barbeaux" w:date="2022-10-10T12:25:00Z">
                    <w:rPr>
                      <w:sz w:val="14"/>
                      <w:szCs w:val="14"/>
                    </w:rPr>
                  </w:rPrChange>
                </w:rPr>
                <w:delText>0.07</w:delText>
              </w:r>
            </w:del>
          </w:p>
        </w:tc>
        <w:tc>
          <w:tcPr>
            <w:tcW w:w="295" w:type="pct"/>
            <w:tcBorders>
              <w:top w:val="nil"/>
              <w:left w:val="nil"/>
              <w:bottom w:val="nil"/>
              <w:right w:val="nil"/>
            </w:tcBorders>
            <w:shd w:val="clear" w:color="auto" w:fill="auto"/>
            <w:noWrap/>
            <w:vAlign w:val="bottom"/>
            <w:hideMark/>
            <w:tcPrChange w:id="14754" w:author="Steve Barbeaux" w:date="2022-10-10T12:23:00Z">
              <w:tcPr>
                <w:tcW w:w="295" w:type="pct"/>
                <w:gridSpan w:val="2"/>
                <w:tcBorders>
                  <w:top w:val="nil"/>
                  <w:left w:val="nil"/>
                  <w:bottom w:val="nil"/>
                  <w:right w:val="nil"/>
                </w:tcBorders>
                <w:shd w:val="clear" w:color="auto" w:fill="auto"/>
                <w:noWrap/>
                <w:hideMark/>
              </w:tcPr>
            </w:tcPrChange>
          </w:tcPr>
          <w:p w14:paraId="0615ED61" w14:textId="069634E6" w:rsidR="0060718B" w:rsidRPr="0060718B" w:rsidRDefault="0060718B" w:rsidP="0060718B">
            <w:pPr>
              <w:spacing w:after="0"/>
              <w:jc w:val="right"/>
              <w:rPr>
                <w:color w:val="000000"/>
                <w:sz w:val="16"/>
                <w:szCs w:val="16"/>
                <w:rPrChange w:id="14755" w:author="Steve Barbeaux" w:date="2022-10-10T12:25:00Z">
                  <w:rPr>
                    <w:color w:val="000000"/>
                    <w:sz w:val="14"/>
                    <w:szCs w:val="14"/>
                  </w:rPr>
                </w:rPrChange>
              </w:rPr>
            </w:pPr>
            <w:ins w:id="14756" w:author="Steve Barbeaux" w:date="2022-10-10T12:23:00Z">
              <w:r w:rsidRPr="0060718B">
                <w:rPr>
                  <w:color w:val="000000"/>
                  <w:sz w:val="16"/>
                  <w:szCs w:val="16"/>
                  <w:rPrChange w:id="14757" w:author="Steve Barbeaux" w:date="2022-10-10T12:25:00Z">
                    <w:rPr>
                      <w:rFonts w:ascii="Calibri" w:hAnsi="Calibri" w:cs="Calibri"/>
                      <w:color w:val="000000"/>
                      <w:szCs w:val="22"/>
                    </w:rPr>
                  </w:rPrChange>
                </w:rPr>
                <w:t>0.09</w:t>
              </w:r>
            </w:ins>
            <w:del w:id="14758" w:author="Steve Barbeaux" w:date="2022-10-10T12:23:00Z">
              <w:r w:rsidRPr="0060718B" w:rsidDel="00FF3B86">
                <w:rPr>
                  <w:sz w:val="16"/>
                  <w:szCs w:val="16"/>
                  <w:rPrChange w:id="14759" w:author="Steve Barbeaux" w:date="2022-10-10T12:25:00Z">
                    <w:rPr>
                      <w:sz w:val="14"/>
                      <w:szCs w:val="14"/>
                    </w:rPr>
                  </w:rPrChange>
                </w:rPr>
                <w:delText>0.09</w:delText>
              </w:r>
            </w:del>
          </w:p>
        </w:tc>
        <w:tc>
          <w:tcPr>
            <w:tcW w:w="295" w:type="pct"/>
            <w:tcBorders>
              <w:top w:val="nil"/>
              <w:left w:val="nil"/>
              <w:bottom w:val="nil"/>
              <w:right w:val="nil"/>
            </w:tcBorders>
            <w:shd w:val="clear" w:color="auto" w:fill="auto"/>
            <w:noWrap/>
            <w:vAlign w:val="bottom"/>
            <w:hideMark/>
            <w:tcPrChange w:id="14760" w:author="Steve Barbeaux" w:date="2022-10-10T12:23:00Z">
              <w:tcPr>
                <w:tcW w:w="295" w:type="pct"/>
                <w:gridSpan w:val="2"/>
                <w:tcBorders>
                  <w:top w:val="nil"/>
                  <w:left w:val="nil"/>
                  <w:bottom w:val="nil"/>
                  <w:right w:val="nil"/>
                </w:tcBorders>
                <w:shd w:val="clear" w:color="auto" w:fill="auto"/>
                <w:noWrap/>
                <w:hideMark/>
              </w:tcPr>
            </w:tcPrChange>
          </w:tcPr>
          <w:p w14:paraId="12405C17" w14:textId="596C65FD" w:rsidR="0060718B" w:rsidRPr="0060718B" w:rsidRDefault="0060718B" w:rsidP="0060718B">
            <w:pPr>
              <w:spacing w:after="0"/>
              <w:jc w:val="right"/>
              <w:rPr>
                <w:color w:val="000000"/>
                <w:sz w:val="16"/>
                <w:szCs w:val="16"/>
                <w:rPrChange w:id="14761" w:author="Steve Barbeaux" w:date="2022-10-10T12:25:00Z">
                  <w:rPr>
                    <w:color w:val="000000"/>
                    <w:sz w:val="14"/>
                    <w:szCs w:val="14"/>
                  </w:rPr>
                </w:rPrChange>
              </w:rPr>
            </w:pPr>
            <w:ins w:id="14762" w:author="Steve Barbeaux" w:date="2022-10-10T12:23:00Z">
              <w:r w:rsidRPr="0060718B">
                <w:rPr>
                  <w:color w:val="000000"/>
                  <w:sz w:val="16"/>
                  <w:szCs w:val="16"/>
                  <w:rPrChange w:id="14763" w:author="Steve Barbeaux" w:date="2022-10-10T12:25:00Z">
                    <w:rPr>
                      <w:rFonts w:ascii="Calibri" w:hAnsi="Calibri" w:cs="Calibri"/>
                      <w:color w:val="000000"/>
                      <w:szCs w:val="22"/>
                    </w:rPr>
                  </w:rPrChange>
                </w:rPr>
                <w:t>0.03</w:t>
              </w:r>
            </w:ins>
            <w:del w:id="14764" w:author="Steve Barbeaux" w:date="2022-10-10T12:23:00Z">
              <w:r w:rsidRPr="0060718B" w:rsidDel="00FF3B86">
                <w:rPr>
                  <w:sz w:val="16"/>
                  <w:szCs w:val="16"/>
                  <w:rPrChange w:id="14765"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hideMark/>
            <w:tcPrChange w:id="14766" w:author="Steve Barbeaux" w:date="2022-10-10T12:23:00Z">
              <w:tcPr>
                <w:tcW w:w="295" w:type="pct"/>
                <w:tcBorders>
                  <w:top w:val="nil"/>
                  <w:left w:val="nil"/>
                  <w:bottom w:val="nil"/>
                  <w:right w:val="nil"/>
                </w:tcBorders>
                <w:shd w:val="clear" w:color="auto" w:fill="auto"/>
                <w:noWrap/>
                <w:hideMark/>
              </w:tcPr>
            </w:tcPrChange>
          </w:tcPr>
          <w:p w14:paraId="4A198B27" w14:textId="1F666256" w:rsidR="0060718B" w:rsidRPr="0060718B" w:rsidRDefault="0060718B" w:rsidP="0060718B">
            <w:pPr>
              <w:spacing w:after="0"/>
              <w:jc w:val="right"/>
              <w:rPr>
                <w:color w:val="000000"/>
                <w:sz w:val="16"/>
                <w:szCs w:val="16"/>
                <w:rPrChange w:id="14767" w:author="Steve Barbeaux" w:date="2022-10-10T12:25:00Z">
                  <w:rPr>
                    <w:color w:val="000000"/>
                    <w:sz w:val="14"/>
                    <w:szCs w:val="14"/>
                  </w:rPr>
                </w:rPrChange>
              </w:rPr>
            </w:pPr>
            <w:ins w:id="14768" w:author="Steve Barbeaux" w:date="2022-10-10T12:23:00Z">
              <w:r w:rsidRPr="0060718B">
                <w:rPr>
                  <w:color w:val="000000"/>
                  <w:sz w:val="16"/>
                  <w:szCs w:val="16"/>
                  <w:rPrChange w:id="14769" w:author="Steve Barbeaux" w:date="2022-10-10T12:25:00Z">
                    <w:rPr>
                      <w:rFonts w:ascii="Calibri" w:hAnsi="Calibri" w:cs="Calibri"/>
                      <w:color w:val="000000"/>
                      <w:szCs w:val="22"/>
                    </w:rPr>
                  </w:rPrChange>
                </w:rPr>
                <w:t>0.12</w:t>
              </w:r>
            </w:ins>
            <w:del w:id="14770" w:author="Steve Barbeaux" w:date="2022-10-10T12:23:00Z">
              <w:r w:rsidRPr="0060718B" w:rsidDel="00FF3B86">
                <w:rPr>
                  <w:sz w:val="16"/>
                  <w:szCs w:val="16"/>
                  <w:rPrChange w:id="14771" w:author="Steve Barbeaux" w:date="2022-10-10T12:25:00Z">
                    <w:rPr>
                      <w:sz w:val="14"/>
                      <w:szCs w:val="14"/>
                    </w:rPr>
                  </w:rPrChange>
                </w:rPr>
                <w:delText>0.12</w:delText>
              </w:r>
            </w:del>
          </w:p>
        </w:tc>
        <w:tc>
          <w:tcPr>
            <w:tcW w:w="295" w:type="pct"/>
            <w:tcBorders>
              <w:top w:val="nil"/>
              <w:left w:val="nil"/>
              <w:bottom w:val="nil"/>
              <w:right w:val="nil"/>
            </w:tcBorders>
            <w:shd w:val="clear" w:color="auto" w:fill="auto"/>
            <w:noWrap/>
            <w:vAlign w:val="bottom"/>
            <w:hideMark/>
            <w:tcPrChange w:id="14772" w:author="Steve Barbeaux" w:date="2022-10-10T12:23:00Z">
              <w:tcPr>
                <w:tcW w:w="295" w:type="pct"/>
                <w:gridSpan w:val="2"/>
                <w:tcBorders>
                  <w:top w:val="nil"/>
                  <w:left w:val="nil"/>
                  <w:bottom w:val="nil"/>
                  <w:right w:val="nil"/>
                </w:tcBorders>
                <w:shd w:val="clear" w:color="auto" w:fill="auto"/>
                <w:noWrap/>
                <w:hideMark/>
              </w:tcPr>
            </w:tcPrChange>
          </w:tcPr>
          <w:p w14:paraId="50FC3996" w14:textId="1C4F4AB0" w:rsidR="0060718B" w:rsidRPr="0060718B" w:rsidRDefault="0060718B" w:rsidP="0060718B">
            <w:pPr>
              <w:spacing w:after="0"/>
              <w:jc w:val="right"/>
              <w:rPr>
                <w:color w:val="000000"/>
                <w:sz w:val="16"/>
                <w:szCs w:val="16"/>
                <w:rPrChange w:id="14773" w:author="Steve Barbeaux" w:date="2022-10-10T12:25:00Z">
                  <w:rPr>
                    <w:color w:val="000000"/>
                    <w:sz w:val="14"/>
                    <w:szCs w:val="14"/>
                  </w:rPr>
                </w:rPrChange>
              </w:rPr>
            </w:pPr>
            <w:ins w:id="14774" w:author="Steve Barbeaux" w:date="2022-10-10T12:23:00Z">
              <w:r w:rsidRPr="0060718B">
                <w:rPr>
                  <w:color w:val="000000"/>
                  <w:sz w:val="16"/>
                  <w:szCs w:val="16"/>
                  <w:rPrChange w:id="14775" w:author="Steve Barbeaux" w:date="2022-10-10T12:25:00Z">
                    <w:rPr>
                      <w:rFonts w:ascii="Calibri" w:hAnsi="Calibri" w:cs="Calibri"/>
                      <w:color w:val="000000"/>
                      <w:szCs w:val="22"/>
                    </w:rPr>
                  </w:rPrChange>
                </w:rPr>
                <w:t>0.18</w:t>
              </w:r>
            </w:ins>
            <w:del w:id="14776" w:author="Steve Barbeaux" w:date="2022-10-10T12:23:00Z">
              <w:r w:rsidRPr="0060718B" w:rsidDel="00FF3B86">
                <w:rPr>
                  <w:sz w:val="16"/>
                  <w:szCs w:val="16"/>
                  <w:rPrChange w:id="14777" w:author="Steve Barbeaux" w:date="2022-10-10T12:25:00Z">
                    <w:rPr>
                      <w:sz w:val="14"/>
                      <w:szCs w:val="14"/>
                    </w:rPr>
                  </w:rPrChange>
                </w:rPr>
                <w:delText>0.18</w:delText>
              </w:r>
            </w:del>
          </w:p>
        </w:tc>
        <w:tc>
          <w:tcPr>
            <w:tcW w:w="295" w:type="pct"/>
            <w:tcBorders>
              <w:top w:val="nil"/>
              <w:left w:val="nil"/>
              <w:bottom w:val="nil"/>
              <w:right w:val="nil"/>
            </w:tcBorders>
            <w:shd w:val="clear" w:color="auto" w:fill="auto"/>
            <w:noWrap/>
            <w:vAlign w:val="bottom"/>
            <w:hideMark/>
            <w:tcPrChange w:id="14778" w:author="Steve Barbeaux" w:date="2022-10-10T12:23:00Z">
              <w:tcPr>
                <w:tcW w:w="295" w:type="pct"/>
                <w:gridSpan w:val="2"/>
                <w:tcBorders>
                  <w:top w:val="nil"/>
                  <w:left w:val="nil"/>
                  <w:bottom w:val="nil"/>
                  <w:right w:val="nil"/>
                </w:tcBorders>
                <w:shd w:val="clear" w:color="auto" w:fill="auto"/>
                <w:noWrap/>
                <w:hideMark/>
              </w:tcPr>
            </w:tcPrChange>
          </w:tcPr>
          <w:p w14:paraId="773A0C8D" w14:textId="43C0BE9B" w:rsidR="0060718B" w:rsidRPr="0060718B" w:rsidRDefault="0060718B" w:rsidP="0060718B">
            <w:pPr>
              <w:spacing w:after="0"/>
              <w:jc w:val="right"/>
              <w:rPr>
                <w:color w:val="000000"/>
                <w:sz w:val="16"/>
                <w:szCs w:val="16"/>
                <w:vertAlign w:val="subscript"/>
                <w:rPrChange w:id="14779" w:author="Steve Barbeaux" w:date="2022-10-10T12:25:00Z">
                  <w:rPr>
                    <w:color w:val="000000"/>
                    <w:sz w:val="14"/>
                    <w:szCs w:val="14"/>
                    <w:vertAlign w:val="subscript"/>
                  </w:rPr>
                </w:rPrChange>
              </w:rPr>
            </w:pPr>
            <w:ins w:id="14780" w:author="Steve Barbeaux" w:date="2022-10-10T12:23:00Z">
              <w:r w:rsidRPr="0060718B">
                <w:rPr>
                  <w:color w:val="000000"/>
                  <w:sz w:val="16"/>
                  <w:szCs w:val="16"/>
                  <w:rPrChange w:id="14781" w:author="Steve Barbeaux" w:date="2022-10-10T12:25:00Z">
                    <w:rPr>
                      <w:rFonts w:ascii="Calibri" w:hAnsi="Calibri" w:cs="Calibri"/>
                      <w:color w:val="000000"/>
                      <w:szCs w:val="22"/>
                    </w:rPr>
                  </w:rPrChange>
                </w:rPr>
                <w:t>1.58</w:t>
              </w:r>
            </w:ins>
            <w:del w:id="14782" w:author="Steve Barbeaux" w:date="2022-10-10T12:23:00Z">
              <w:r w:rsidRPr="0060718B" w:rsidDel="00FF3B86">
                <w:rPr>
                  <w:sz w:val="16"/>
                  <w:szCs w:val="16"/>
                  <w:rPrChange w:id="14783" w:author="Steve Barbeaux" w:date="2022-10-10T12:25:00Z">
                    <w:rPr>
                      <w:sz w:val="14"/>
                      <w:szCs w:val="14"/>
                    </w:rPr>
                  </w:rPrChange>
                </w:rPr>
                <w:delText>1.58</w:delText>
              </w:r>
            </w:del>
          </w:p>
        </w:tc>
      </w:tr>
      <w:tr w:rsidR="0060718B" w:rsidRPr="000460A7" w14:paraId="0487B2B1" w14:textId="77777777" w:rsidTr="0060718B">
        <w:tblPrEx>
          <w:tblW w:w="5180" w:type="pct"/>
          <w:tblInd w:w="-90" w:type="dxa"/>
          <w:tblLayout w:type="fixed"/>
          <w:tblPrExChange w:id="14784" w:author="Steve Barbeaux" w:date="2022-10-10T12:23:00Z">
            <w:tblPrEx>
              <w:tblW w:w="5180" w:type="pct"/>
              <w:tblInd w:w="-90" w:type="dxa"/>
              <w:tblLayout w:type="fixed"/>
            </w:tblPrEx>
          </w:tblPrExChange>
        </w:tblPrEx>
        <w:trPr>
          <w:trPrChange w:id="14785"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4786" w:author="Steve Barbeaux" w:date="2022-10-10T12:23:00Z">
              <w:tcPr>
                <w:tcW w:w="279" w:type="pct"/>
                <w:tcBorders>
                  <w:top w:val="nil"/>
                  <w:left w:val="nil"/>
                  <w:bottom w:val="nil"/>
                  <w:right w:val="nil"/>
                </w:tcBorders>
                <w:shd w:val="clear" w:color="auto" w:fill="auto"/>
                <w:noWrap/>
                <w:vAlign w:val="bottom"/>
                <w:hideMark/>
              </w:tcPr>
            </w:tcPrChange>
          </w:tcPr>
          <w:p w14:paraId="70886AFC" w14:textId="3D545022" w:rsidR="0060718B" w:rsidRPr="0060718B" w:rsidRDefault="0060718B" w:rsidP="0060718B">
            <w:pPr>
              <w:spacing w:after="0"/>
              <w:jc w:val="right"/>
              <w:rPr>
                <w:color w:val="000000"/>
                <w:sz w:val="16"/>
                <w:szCs w:val="16"/>
                <w:rPrChange w:id="14787" w:author="Steve Barbeaux" w:date="2022-10-10T12:25:00Z">
                  <w:rPr>
                    <w:color w:val="000000"/>
                    <w:sz w:val="14"/>
                    <w:szCs w:val="14"/>
                  </w:rPr>
                </w:rPrChange>
              </w:rPr>
            </w:pPr>
            <w:r w:rsidRPr="0060718B">
              <w:rPr>
                <w:sz w:val="16"/>
                <w:szCs w:val="16"/>
                <w:rPrChange w:id="14788" w:author="Steve Barbeaux" w:date="2022-10-10T12:25:00Z">
                  <w:rPr>
                    <w:sz w:val="14"/>
                    <w:szCs w:val="14"/>
                  </w:rPr>
                </w:rPrChange>
              </w:rPr>
              <w:t>2008</w:t>
            </w:r>
          </w:p>
        </w:tc>
        <w:tc>
          <w:tcPr>
            <w:tcW w:w="295" w:type="pct"/>
            <w:tcBorders>
              <w:top w:val="nil"/>
              <w:left w:val="nil"/>
              <w:bottom w:val="nil"/>
              <w:right w:val="nil"/>
            </w:tcBorders>
            <w:vAlign w:val="bottom"/>
            <w:tcPrChange w:id="14789" w:author="Steve Barbeaux" w:date="2022-10-10T12:23:00Z">
              <w:tcPr>
                <w:tcW w:w="295" w:type="pct"/>
                <w:gridSpan w:val="2"/>
                <w:tcBorders>
                  <w:top w:val="nil"/>
                  <w:left w:val="nil"/>
                  <w:bottom w:val="nil"/>
                  <w:right w:val="nil"/>
                </w:tcBorders>
              </w:tcPr>
            </w:tcPrChange>
          </w:tcPr>
          <w:p w14:paraId="3C7D2ADA" w14:textId="10C70C3E" w:rsidR="0060718B" w:rsidRPr="0060718B" w:rsidRDefault="0060718B" w:rsidP="0060718B">
            <w:pPr>
              <w:spacing w:after="0"/>
              <w:jc w:val="right"/>
              <w:rPr>
                <w:sz w:val="16"/>
                <w:szCs w:val="16"/>
                <w:rPrChange w:id="14790" w:author="Steve Barbeaux" w:date="2022-10-10T12:25:00Z">
                  <w:rPr>
                    <w:sz w:val="14"/>
                    <w:szCs w:val="14"/>
                  </w:rPr>
                </w:rPrChange>
              </w:rPr>
            </w:pPr>
            <w:ins w:id="14791" w:author="Steve Barbeaux" w:date="2022-10-10T12:23:00Z">
              <w:r w:rsidRPr="0060718B">
                <w:rPr>
                  <w:color w:val="000000"/>
                  <w:sz w:val="16"/>
                  <w:szCs w:val="16"/>
                  <w:rPrChange w:id="14792" w:author="Steve Barbeaux" w:date="2022-10-10T12:25:00Z">
                    <w:rPr>
                      <w:rFonts w:ascii="Calibri" w:hAnsi="Calibri" w:cs="Calibri"/>
                      <w:color w:val="000000"/>
                      <w:szCs w:val="22"/>
                    </w:rPr>
                  </w:rPrChange>
                </w:rPr>
                <w:t>0.01</w:t>
              </w:r>
            </w:ins>
            <w:del w:id="14793" w:author="Steve Barbeaux" w:date="2022-10-10T12:23:00Z">
              <w:r w:rsidRPr="0060718B" w:rsidDel="00FF3B86">
                <w:rPr>
                  <w:sz w:val="16"/>
                  <w:szCs w:val="16"/>
                  <w:rPrChange w:id="14794"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4795" w:author="Steve Barbeaux" w:date="2022-10-10T12:23:00Z">
              <w:tcPr>
                <w:tcW w:w="295" w:type="pct"/>
                <w:gridSpan w:val="2"/>
                <w:tcBorders>
                  <w:top w:val="nil"/>
                  <w:left w:val="nil"/>
                  <w:bottom w:val="nil"/>
                  <w:right w:val="nil"/>
                </w:tcBorders>
                <w:shd w:val="clear" w:color="auto" w:fill="auto"/>
                <w:noWrap/>
                <w:hideMark/>
              </w:tcPr>
            </w:tcPrChange>
          </w:tcPr>
          <w:p w14:paraId="28E1B6DA" w14:textId="49474AA8" w:rsidR="0060718B" w:rsidRPr="0060718B" w:rsidRDefault="0060718B" w:rsidP="0060718B">
            <w:pPr>
              <w:spacing w:after="0"/>
              <w:jc w:val="right"/>
              <w:rPr>
                <w:color w:val="000000"/>
                <w:sz w:val="16"/>
                <w:szCs w:val="16"/>
                <w:rPrChange w:id="14796" w:author="Steve Barbeaux" w:date="2022-10-10T12:25:00Z">
                  <w:rPr>
                    <w:color w:val="000000"/>
                    <w:sz w:val="14"/>
                    <w:szCs w:val="14"/>
                  </w:rPr>
                </w:rPrChange>
              </w:rPr>
            </w:pPr>
            <w:ins w:id="14797" w:author="Steve Barbeaux" w:date="2022-10-10T12:23:00Z">
              <w:r w:rsidRPr="0060718B">
                <w:rPr>
                  <w:color w:val="000000"/>
                  <w:sz w:val="16"/>
                  <w:szCs w:val="16"/>
                  <w:rPrChange w:id="14798" w:author="Steve Barbeaux" w:date="2022-10-10T12:25:00Z">
                    <w:rPr>
                      <w:rFonts w:ascii="Calibri" w:hAnsi="Calibri" w:cs="Calibri"/>
                      <w:color w:val="000000"/>
                      <w:szCs w:val="22"/>
                    </w:rPr>
                  </w:rPrChange>
                </w:rPr>
                <w:t>0.02</w:t>
              </w:r>
            </w:ins>
            <w:del w:id="14799" w:author="Steve Barbeaux" w:date="2022-10-10T12:23:00Z">
              <w:r w:rsidRPr="0060718B" w:rsidDel="00FF3B86">
                <w:rPr>
                  <w:sz w:val="16"/>
                  <w:szCs w:val="16"/>
                  <w:rPrChange w:id="14800" w:author="Steve Barbeaux" w:date="2022-10-10T12:25:00Z">
                    <w:rPr>
                      <w:sz w:val="14"/>
                      <w:szCs w:val="14"/>
                    </w:rPr>
                  </w:rPrChange>
                </w:rPr>
                <w:delText>0.02</w:delText>
              </w:r>
            </w:del>
          </w:p>
        </w:tc>
        <w:tc>
          <w:tcPr>
            <w:tcW w:w="295" w:type="pct"/>
            <w:tcBorders>
              <w:top w:val="nil"/>
              <w:left w:val="nil"/>
              <w:bottom w:val="nil"/>
              <w:right w:val="nil"/>
            </w:tcBorders>
            <w:shd w:val="clear" w:color="auto" w:fill="auto"/>
            <w:noWrap/>
            <w:vAlign w:val="bottom"/>
            <w:hideMark/>
            <w:tcPrChange w:id="14801" w:author="Steve Barbeaux" w:date="2022-10-10T12:23:00Z">
              <w:tcPr>
                <w:tcW w:w="295" w:type="pct"/>
                <w:tcBorders>
                  <w:top w:val="nil"/>
                  <w:left w:val="nil"/>
                  <w:bottom w:val="nil"/>
                  <w:right w:val="nil"/>
                </w:tcBorders>
                <w:shd w:val="clear" w:color="auto" w:fill="auto"/>
                <w:noWrap/>
                <w:hideMark/>
              </w:tcPr>
            </w:tcPrChange>
          </w:tcPr>
          <w:p w14:paraId="763091DF" w14:textId="7C4712A6" w:rsidR="0060718B" w:rsidRPr="0060718B" w:rsidRDefault="0060718B" w:rsidP="0060718B">
            <w:pPr>
              <w:spacing w:after="0"/>
              <w:jc w:val="right"/>
              <w:rPr>
                <w:color w:val="000000"/>
                <w:sz w:val="16"/>
                <w:szCs w:val="16"/>
                <w:rPrChange w:id="14802" w:author="Steve Barbeaux" w:date="2022-10-10T12:25:00Z">
                  <w:rPr>
                    <w:color w:val="000000"/>
                    <w:sz w:val="14"/>
                    <w:szCs w:val="14"/>
                  </w:rPr>
                </w:rPrChange>
              </w:rPr>
            </w:pPr>
            <w:ins w:id="14803" w:author="Steve Barbeaux" w:date="2022-10-10T12:23:00Z">
              <w:r w:rsidRPr="0060718B">
                <w:rPr>
                  <w:color w:val="000000"/>
                  <w:sz w:val="16"/>
                  <w:szCs w:val="16"/>
                  <w:rPrChange w:id="14804" w:author="Steve Barbeaux" w:date="2022-10-10T12:25:00Z">
                    <w:rPr>
                      <w:rFonts w:ascii="Calibri" w:hAnsi="Calibri" w:cs="Calibri"/>
                      <w:color w:val="000000"/>
                      <w:szCs w:val="22"/>
                    </w:rPr>
                  </w:rPrChange>
                </w:rPr>
                <w:t>0.01</w:t>
              </w:r>
            </w:ins>
            <w:del w:id="14805" w:author="Steve Barbeaux" w:date="2022-10-10T12:23:00Z">
              <w:r w:rsidRPr="0060718B" w:rsidDel="00FF3B86">
                <w:rPr>
                  <w:sz w:val="16"/>
                  <w:szCs w:val="16"/>
                  <w:rPrChange w:id="14806"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4807" w:author="Steve Barbeaux" w:date="2022-10-10T12:23:00Z">
              <w:tcPr>
                <w:tcW w:w="295" w:type="pct"/>
                <w:gridSpan w:val="2"/>
                <w:tcBorders>
                  <w:top w:val="nil"/>
                  <w:left w:val="nil"/>
                  <w:bottom w:val="nil"/>
                  <w:right w:val="nil"/>
                </w:tcBorders>
                <w:shd w:val="clear" w:color="auto" w:fill="auto"/>
                <w:noWrap/>
                <w:hideMark/>
              </w:tcPr>
            </w:tcPrChange>
          </w:tcPr>
          <w:p w14:paraId="40591F8F" w14:textId="0EDE2A23" w:rsidR="0060718B" w:rsidRPr="0060718B" w:rsidRDefault="0060718B" w:rsidP="0060718B">
            <w:pPr>
              <w:spacing w:after="0"/>
              <w:jc w:val="right"/>
              <w:rPr>
                <w:color w:val="000000"/>
                <w:sz w:val="16"/>
                <w:szCs w:val="16"/>
                <w:rPrChange w:id="14808" w:author="Steve Barbeaux" w:date="2022-10-10T12:25:00Z">
                  <w:rPr>
                    <w:color w:val="000000"/>
                    <w:sz w:val="14"/>
                    <w:szCs w:val="14"/>
                  </w:rPr>
                </w:rPrChange>
              </w:rPr>
            </w:pPr>
            <w:ins w:id="14809" w:author="Steve Barbeaux" w:date="2022-10-10T12:23:00Z">
              <w:r w:rsidRPr="0060718B">
                <w:rPr>
                  <w:color w:val="000000"/>
                  <w:sz w:val="16"/>
                  <w:szCs w:val="16"/>
                  <w:rPrChange w:id="14810" w:author="Steve Barbeaux" w:date="2022-10-10T12:25:00Z">
                    <w:rPr>
                      <w:rFonts w:ascii="Calibri" w:hAnsi="Calibri" w:cs="Calibri"/>
                      <w:color w:val="000000"/>
                      <w:szCs w:val="22"/>
                    </w:rPr>
                  </w:rPrChange>
                </w:rPr>
                <w:t>0.01</w:t>
              </w:r>
            </w:ins>
            <w:del w:id="14811" w:author="Steve Barbeaux" w:date="2022-10-10T12:23:00Z">
              <w:r w:rsidRPr="0060718B" w:rsidDel="00FF3B86">
                <w:rPr>
                  <w:sz w:val="16"/>
                  <w:szCs w:val="16"/>
                  <w:rPrChange w:id="14812"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4813" w:author="Steve Barbeaux" w:date="2022-10-10T12:23:00Z">
              <w:tcPr>
                <w:tcW w:w="295" w:type="pct"/>
                <w:gridSpan w:val="2"/>
                <w:tcBorders>
                  <w:top w:val="nil"/>
                  <w:left w:val="nil"/>
                  <w:bottom w:val="nil"/>
                  <w:right w:val="nil"/>
                </w:tcBorders>
                <w:shd w:val="clear" w:color="auto" w:fill="auto"/>
                <w:noWrap/>
                <w:hideMark/>
              </w:tcPr>
            </w:tcPrChange>
          </w:tcPr>
          <w:p w14:paraId="361C7B0E" w14:textId="20667F74" w:rsidR="0060718B" w:rsidRPr="0060718B" w:rsidRDefault="0060718B" w:rsidP="0060718B">
            <w:pPr>
              <w:spacing w:after="0"/>
              <w:jc w:val="right"/>
              <w:rPr>
                <w:color w:val="000000"/>
                <w:sz w:val="16"/>
                <w:szCs w:val="16"/>
                <w:rPrChange w:id="14814" w:author="Steve Barbeaux" w:date="2022-10-10T12:25:00Z">
                  <w:rPr>
                    <w:color w:val="000000"/>
                    <w:sz w:val="14"/>
                    <w:szCs w:val="14"/>
                  </w:rPr>
                </w:rPrChange>
              </w:rPr>
            </w:pPr>
            <w:ins w:id="14815" w:author="Steve Barbeaux" w:date="2022-10-10T12:23:00Z">
              <w:r w:rsidRPr="0060718B">
                <w:rPr>
                  <w:color w:val="000000"/>
                  <w:sz w:val="16"/>
                  <w:szCs w:val="16"/>
                  <w:rPrChange w:id="14816" w:author="Steve Barbeaux" w:date="2022-10-10T12:25:00Z">
                    <w:rPr>
                      <w:rFonts w:ascii="Calibri" w:hAnsi="Calibri" w:cs="Calibri"/>
                      <w:color w:val="000000"/>
                      <w:szCs w:val="22"/>
                    </w:rPr>
                  </w:rPrChange>
                </w:rPr>
                <w:t>0.03</w:t>
              </w:r>
            </w:ins>
            <w:del w:id="14817" w:author="Steve Barbeaux" w:date="2022-10-10T12:23:00Z">
              <w:r w:rsidRPr="0060718B" w:rsidDel="00FF3B86">
                <w:rPr>
                  <w:sz w:val="16"/>
                  <w:szCs w:val="16"/>
                  <w:rPrChange w:id="14818"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hideMark/>
            <w:tcPrChange w:id="14819" w:author="Steve Barbeaux" w:date="2022-10-10T12:23:00Z">
              <w:tcPr>
                <w:tcW w:w="295" w:type="pct"/>
                <w:gridSpan w:val="2"/>
                <w:tcBorders>
                  <w:top w:val="nil"/>
                  <w:left w:val="nil"/>
                  <w:bottom w:val="nil"/>
                  <w:right w:val="nil"/>
                </w:tcBorders>
                <w:shd w:val="clear" w:color="auto" w:fill="auto"/>
                <w:noWrap/>
                <w:hideMark/>
              </w:tcPr>
            </w:tcPrChange>
          </w:tcPr>
          <w:p w14:paraId="7DA99436" w14:textId="48F9DC3E" w:rsidR="0060718B" w:rsidRPr="0060718B" w:rsidRDefault="0060718B" w:rsidP="0060718B">
            <w:pPr>
              <w:spacing w:after="0"/>
              <w:jc w:val="right"/>
              <w:rPr>
                <w:color w:val="000000"/>
                <w:sz w:val="16"/>
                <w:szCs w:val="16"/>
                <w:rPrChange w:id="14820" w:author="Steve Barbeaux" w:date="2022-10-10T12:25:00Z">
                  <w:rPr>
                    <w:color w:val="000000"/>
                    <w:sz w:val="14"/>
                    <w:szCs w:val="14"/>
                  </w:rPr>
                </w:rPrChange>
              </w:rPr>
            </w:pPr>
            <w:ins w:id="14821" w:author="Steve Barbeaux" w:date="2022-10-10T12:23:00Z">
              <w:r w:rsidRPr="0060718B">
                <w:rPr>
                  <w:color w:val="000000"/>
                  <w:sz w:val="16"/>
                  <w:szCs w:val="16"/>
                  <w:rPrChange w:id="14822" w:author="Steve Barbeaux" w:date="2022-10-10T12:25:00Z">
                    <w:rPr>
                      <w:rFonts w:ascii="Calibri" w:hAnsi="Calibri" w:cs="Calibri"/>
                      <w:color w:val="000000"/>
                      <w:szCs w:val="22"/>
                    </w:rPr>
                  </w:rPrChange>
                </w:rPr>
                <w:t>0.03</w:t>
              </w:r>
            </w:ins>
            <w:del w:id="14823" w:author="Steve Barbeaux" w:date="2022-10-10T12:23:00Z">
              <w:r w:rsidRPr="0060718B" w:rsidDel="00FF3B86">
                <w:rPr>
                  <w:sz w:val="16"/>
                  <w:szCs w:val="16"/>
                  <w:rPrChange w:id="14824"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hideMark/>
            <w:tcPrChange w:id="14825" w:author="Steve Barbeaux" w:date="2022-10-10T12:23:00Z">
              <w:tcPr>
                <w:tcW w:w="295" w:type="pct"/>
                <w:tcBorders>
                  <w:top w:val="nil"/>
                  <w:left w:val="nil"/>
                  <w:bottom w:val="nil"/>
                  <w:right w:val="nil"/>
                </w:tcBorders>
                <w:shd w:val="clear" w:color="auto" w:fill="auto"/>
                <w:noWrap/>
                <w:hideMark/>
              </w:tcPr>
            </w:tcPrChange>
          </w:tcPr>
          <w:p w14:paraId="6DA7CA6F" w14:textId="24BB3E94" w:rsidR="0060718B" w:rsidRPr="0060718B" w:rsidRDefault="0060718B" w:rsidP="0060718B">
            <w:pPr>
              <w:spacing w:after="0"/>
              <w:jc w:val="right"/>
              <w:rPr>
                <w:color w:val="000000"/>
                <w:sz w:val="16"/>
                <w:szCs w:val="16"/>
                <w:rPrChange w:id="14826" w:author="Steve Barbeaux" w:date="2022-10-10T12:25:00Z">
                  <w:rPr>
                    <w:color w:val="000000"/>
                    <w:sz w:val="14"/>
                    <w:szCs w:val="14"/>
                  </w:rPr>
                </w:rPrChange>
              </w:rPr>
            </w:pPr>
            <w:ins w:id="14827" w:author="Steve Barbeaux" w:date="2022-10-10T12:23:00Z">
              <w:r w:rsidRPr="0060718B">
                <w:rPr>
                  <w:color w:val="000000"/>
                  <w:sz w:val="16"/>
                  <w:szCs w:val="16"/>
                  <w:rPrChange w:id="14828" w:author="Steve Barbeaux" w:date="2022-10-10T12:25:00Z">
                    <w:rPr>
                      <w:rFonts w:ascii="Calibri" w:hAnsi="Calibri" w:cs="Calibri"/>
                      <w:color w:val="000000"/>
                      <w:szCs w:val="22"/>
                    </w:rPr>
                  </w:rPrChange>
                </w:rPr>
                <w:t>0.04</w:t>
              </w:r>
            </w:ins>
            <w:del w:id="14829" w:author="Steve Barbeaux" w:date="2022-10-10T12:23:00Z">
              <w:r w:rsidRPr="0060718B" w:rsidDel="00FF3B86">
                <w:rPr>
                  <w:sz w:val="16"/>
                  <w:szCs w:val="16"/>
                  <w:rPrChange w:id="14830" w:author="Steve Barbeaux" w:date="2022-10-10T12:25:00Z">
                    <w:rPr>
                      <w:sz w:val="14"/>
                      <w:szCs w:val="14"/>
                    </w:rPr>
                  </w:rPrChange>
                </w:rPr>
                <w:delText>0.04</w:delText>
              </w:r>
            </w:del>
          </w:p>
        </w:tc>
        <w:tc>
          <w:tcPr>
            <w:tcW w:w="295" w:type="pct"/>
            <w:tcBorders>
              <w:top w:val="nil"/>
              <w:left w:val="nil"/>
              <w:bottom w:val="nil"/>
              <w:right w:val="nil"/>
            </w:tcBorders>
            <w:shd w:val="clear" w:color="auto" w:fill="auto"/>
            <w:noWrap/>
            <w:vAlign w:val="bottom"/>
            <w:hideMark/>
            <w:tcPrChange w:id="14831" w:author="Steve Barbeaux" w:date="2022-10-10T12:23:00Z">
              <w:tcPr>
                <w:tcW w:w="295" w:type="pct"/>
                <w:gridSpan w:val="2"/>
                <w:tcBorders>
                  <w:top w:val="nil"/>
                  <w:left w:val="nil"/>
                  <w:bottom w:val="nil"/>
                  <w:right w:val="nil"/>
                </w:tcBorders>
                <w:shd w:val="clear" w:color="auto" w:fill="auto"/>
                <w:noWrap/>
                <w:hideMark/>
              </w:tcPr>
            </w:tcPrChange>
          </w:tcPr>
          <w:p w14:paraId="590DF70A" w14:textId="7BB1F304" w:rsidR="0060718B" w:rsidRPr="0060718B" w:rsidRDefault="0060718B" w:rsidP="0060718B">
            <w:pPr>
              <w:spacing w:after="0"/>
              <w:jc w:val="right"/>
              <w:rPr>
                <w:color w:val="000000"/>
                <w:sz w:val="16"/>
                <w:szCs w:val="16"/>
                <w:rPrChange w:id="14832" w:author="Steve Barbeaux" w:date="2022-10-10T12:25:00Z">
                  <w:rPr>
                    <w:color w:val="000000"/>
                    <w:sz w:val="14"/>
                    <w:szCs w:val="14"/>
                  </w:rPr>
                </w:rPrChange>
              </w:rPr>
            </w:pPr>
            <w:ins w:id="14833" w:author="Steve Barbeaux" w:date="2022-10-10T12:23:00Z">
              <w:r w:rsidRPr="0060718B">
                <w:rPr>
                  <w:color w:val="000000"/>
                  <w:sz w:val="16"/>
                  <w:szCs w:val="16"/>
                  <w:rPrChange w:id="14834" w:author="Steve Barbeaux" w:date="2022-10-10T12:25:00Z">
                    <w:rPr>
                      <w:rFonts w:ascii="Calibri" w:hAnsi="Calibri" w:cs="Calibri"/>
                      <w:color w:val="000000"/>
                      <w:szCs w:val="22"/>
                    </w:rPr>
                  </w:rPrChange>
                </w:rPr>
                <w:t>0.20</w:t>
              </w:r>
            </w:ins>
            <w:del w:id="14835" w:author="Steve Barbeaux" w:date="2022-10-10T12:23:00Z">
              <w:r w:rsidRPr="0060718B" w:rsidDel="00FF3B86">
                <w:rPr>
                  <w:sz w:val="16"/>
                  <w:szCs w:val="16"/>
                  <w:rPrChange w:id="14836" w:author="Steve Barbeaux" w:date="2022-10-10T12:25:00Z">
                    <w:rPr>
                      <w:sz w:val="14"/>
                      <w:szCs w:val="14"/>
                    </w:rPr>
                  </w:rPrChange>
                </w:rPr>
                <w:delText>0.2</w:delText>
              </w:r>
            </w:del>
          </w:p>
        </w:tc>
        <w:tc>
          <w:tcPr>
            <w:tcW w:w="295" w:type="pct"/>
            <w:tcBorders>
              <w:top w:val="nil"/>
              <w:left w:val="nil"/>
              <w:bottom w:val="nil"/>
              <w:right w:val="nil"/>
            </w:tcBorders>
            <w:shd w:val="clear" w:color="auto" w:fill="auto"/>
            <w:noWrap/>
            <w:vAlign w:val="bottom"/>
            <w:hideMark/>
            <w:tcPrChange w:id="14837" w:author="Steve Barbeaux" w:date="2022-10-10T12:23:00Z">
              <w:tcPr>
                <w:tcW w:w="295" w:type="pct"/>
                <w:gridSpan w:val="2"/>
                <w:tcBorders>
                  <w:top w:val="nil"/>
                  <w:left w:val="nil"/>
                  <w:bottom w:val="nil"/>
                  <w:right w:val="nil"/>
                </w:tcBorders>
                <w:shd w:val="clear" w:color="auto" w:fill="auto"/>
                <w:noWrap/>
                <w:hideMark/>
              </w:tcPr>
            </w:tcPrChange>
          </w:tcPr>
          <w:p w14:paraId="07CB1812" w14:textId="413E8F85" w:rsidR="0060718B" w:rsidRPr="0060718B" w:rsidRDefault="0060718B" w:rsidP="0060718B">
            <w:pPr>
              <w:spacing w:after="0"/>
              <w:jc w:val="right"/>
              <w:rPr>
                <w:color w:val="000000"/>
                <w:sz w:val="16"/>
                <w:szCs w:val="16"/>
                <w:rPrChange w:id="14838" w:author="Steve Barbeaux" w:date="2022-10-10T12:25:00Z">
                  <w:rPr>
                    <w:color w:val="000000"/>
                    <w:sz w:val="14"/>
                    <w:szCs w:val="14"/>
                  </w:rPr>
                </w:rPrChange>
              </w:rPr>
            </w:pPr>
            <w:ins w:id="14839" w:author="Steve Barbeaux" w:date="2022-10-10T12:23:00Z">
              <w:r w:rsidRPr="0060718B">
                <w:rPr>
                  <w:color w:val="000000"/>
                  <w:sz w:val="16"/>
                  <w:szCs w:val="16"/>
                  <w:rPrChange w:id="14840" w:author="Steve Barbeaux" w:date="2022-10-10T12:25:00Z">
                    <w:rPr>
                      <w:rFonts w:ascii="Calibri" w:hAnsi="Calibri" w:cs="Calibri"/>
                      <w:color w:val="000000"/>
                      <w:szCs w:val="22"/>
                    </w:rPr>
                  </w:rPrChange>
                </w:rPr>
                <w:t>0.13</w:t>
              </w:r>
            </w:ins>
            <w:del w:id="14841" w:author="Steve Barbeaux" w:date="2022-10-10T12:23:00Z">
              <w:r w:rsidRPr="0060718B" w:rsidDel="00FF3B86">
                <w:rPr>
                  <w:sz w:val="16"/>
                  <w:szCs w:val="16"/>
                  <w:rPrChange w:id="14842" w:author="Steve Barbeaux" w:date="2022-10-10T12:25:00Z">
                    <w:rPr>
                      <w:sz w:val="14"/>
                      <w:szCs w:val="14"/>
                    </w:rPr>
                  </w:rPrChange>
                </w:rPr>
                <w:delText>0.14</w:delText>
              </w:r>
            </w:del>
          </w:p>
        </w:tc>
        <w:tc>
          <w:tcPr>
            <w:tcW w:w="295" w:type="pct"/>
            <w:tcBorders>
              <w:top w:val="nil"/>
              <w:left w:val="nil"/>
              <w:bottom w:val="nil"/>
              <w:right w:val="nil"/>
            </w:tcBorders>
            <w:shd w:val="clear" w:color="auto" w:fill="auto"/>
            <w:noWrap/>
            <w:vAlign w:val="bottom"/>
            <w:hideMark/>
            <w:tcPrChange w:id="14843" w:author="Steve Barbeaux" w:date="2022-10-10T12:23:00Z">
              <w:tcPr>
                <w:tcW w:w="295" w:type="pct"/>
                <w:tcBorders>
                  <w:top w:val="nil"/>
                  <w:left w:val="nil"/>
                  <w:bottom w:val="nil"/>
                  <w:right w:val="nil"/>
                </w:tcBorders>
                <w:shd w:val="clear" w:color="auto" w:fill="auto"/>
                <w:noWrap/>
                <w:hideMark/>
              </w:tcPr>
            </w:tcPrChange>
          </w:tcPr>
          <w:p w14:paraId="1567316D" w14:textId="6B772091" w:rsidR="0060718B" w:rsidRPr="0060718B" w:rsidRDefault="0060718B" w:rsidP="0060718B">
            <w:pPr>
              <w:spacing w:after="0"/>
              <w:jc w:val="right"/>
              <w:rPr>
                <w:color w:val="000000"/>
                <w:sz w:val="16"/>
                <w:szCs w:val="16"/>
                <w:rPrChange w:id="14844" w:author="Steve Barbeaux" w:date="2022-10-10T12:25:00Z">
                  <w:rPr>
                    <w:color w:val="000000"/>
                    <w:sz w:val="14"/>
                    <w:szCs w:val="14"/>
                  </w:rPr>
                </w:rPrChange>
              </w:rPr>
            </w:pPr>
            <w:ins w:id="14845" w:author="Steve Barbeaux" w:date="2022-10-10T12:23:00Z">
              <w:r w:rsidRPr="0060718B">
                <w:rPr>
                  <w:color w:val="000000"/>
                  <w:sz w:val="16"/>
                  <w:szCs w:val="16"/>
                  <w:rPrChange w:id="14846" w:author="Steve Barbeaux" w:date="2022-10-10T12:25:00Z">
                    <w:rPr>
                      <w:rFonts w:ascii="Calibri" w:hAnsi="Calibri" w:cs="Calibri"/>
                      <w:color w:val="000000"/>
                      <w:szCs w:val="22"/>
                    </w:rPr>
                  </w:rPrChange>
                </w:rPr>
                <w:t>0.04</w:t>
              </w:r>
            </w:ins>
            <w:del w:id="14847" w:author="Steve Barbeaux" w:date="2022-10-10T12:23:00Z">
              <w:r w:rsidRPr="0060718B" w:rsidDel="00FF3B86">
                <w:rPr>
                  <w:sz w:val="16"/>
                  <w:szCs w:val="16"/>
                  <w:rPrChange w:id="14848" w:author="Steve Barbeaux" w:date="2022-10-10T12:25:00Z">
                    <w:rPr>
                      <w:sz w:val="14"/>
                      <w:szCs w:val="14"/>
                    </w:rPr>
                  </w:rPrChange>
                </w:rPr>
                <w:delText>0.04</w:delText>
              </w:r>
            </w:del>
          </w:p>
        </w:tc>
        <w:tc>
          <w:tcPr>
            <w:tcW w:w="295" w:type="pct"/>
            <w:tcBorders>
              <w:top w:val="nil"/>
              <w:left w:val="nil"/>
              <w:bottom w:val="nil"/>
              <w:right w:val="nil"/>
            </w:tcBorders>
            <w:shd w:val="clear" w:color="auto" w:fill="auto"/>
            <w:noWrap/>
            <w:vAlign w:val="bottom"/>
            <w:hideMark/>
            <w:tcPrChange w:id="14849" w:author="Steve Barbeaux" w:date="2022-10-10T12:23:00Z">
              <w:tcPr>
                <w:tcW w:w="295" w:type="pct"/>
                <w:gridSpan w:val="2"/>
                <w:tcBorders>
                  <w:top w:val="nil"/>
                  <w:left w:val="nil"/>
                  <w:bottom w:val="nil"/>
                  <w:right w:val="nil"/>
                </w:tcBorders>
                <w:shd w:val="clear" w:color="auto" w:fill="auto"/>
                <w:noWrap/>
                <w:hideMark/>
              </w:tcPr>
            </w:tcPrChange>
          </w:tcPr>
          <w:p w14:paraId="32DFCFA1" w14:textId="4FDB4F24" w:rsidR="0060718B" w:rsidRPr="0060718B" w:rsidRDefault="0060718B" w:rsidP="0060718B">
            <w:pPr>
              <w:spacing w:after="0"/>
              <w:jc w:val="right"/>
              <w:rPr>
                <w:color w:val="000000"/>
                <w:sz w:val="16"/>
                <w:szCs w:val="16"/>
                <w:rPrChange w:id="14850" w:author="Steve Barbeaux" w:date="2022-10-10T12:25:00Z">
                  <w:rPr>
                    <w:color w:val="000000"/>
                    <w:sz w:val="14"/>
                    <w:szCs w:val="14"/>
                  </w:rPr>
                </w:rPrChange>
              </w:rPr>
            </w:pPr>
            <w:ins w:id="14851" w:author="Steve Barbeaux" w:date="2022-10-10T12:23:00Z">
              <w:r w:rsidRPr="0060718B">
                <w:rPr>
                  <w:color w:val="000000"/>
                  <w:sz w:val="16"/>
                  <w:szCs w:val="16"/>
                  <w:rPrChange w:id="14852" w:author="Steve Barbeaux" w:date="2022-10-10T12:25:00Z">
                    <w:rPr>
                      <w:rFonts w:ascii="Calibri" w:hAnsi="Calibri" w:cs="Calibri"/>
                      <w:color w:val="000000"/>
                      <w:szCs w:val="22"/>
                    </w:rPr>
                  </w:rPrChange>
                </w:rPr>
                <w:t>0.03</w:t>
              </w:r>
            </w:ins>
            <w:del w:id="14853" w:author="Steve Barbeaux" w:date="2022-10-10T12:23:00Z">
              <w:r w:rsidRPr="0060718B" w:rsidDel="00FF3B86">
                <w:rPr>
                  <w:sz w:val="16"/>
                  <w:szCs w:val="16"/>
                  <w:rPrChange w:id="14854"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hideMark/>
            <w:tcPrChange w:id="14855" w:author="Steve Barbeaux" w:date="2022-10-10T12:23:00Z">
              <w:tcPr>
                <w:tcW w:w="295" w:type="pct"/>
                <w:gridSpan w:val="2"/>
                <w:tcBorders>
                  <w:top w:val="nil"/>
                  <w:left w:val="nil"/>
                  <w:bottom w:val="nil"/>
                  <w:right w:val="nil"/>
                </w:tcBorders>
                <w:shd w:val="clear" w:color="auto" w:fill="auto"/>
                <w:noWrap/>
                <w:hideMark/>
              </w:tcPr>
            </w:tcPrChange>
          </w:tcPr>
          <w:p w14:paraId="4F2D33B2" w14:textId="36659511" w:rsidR="0060718B" w:rsidRPr="0060718B" w:rsidRDefault="0060718B" w:rsidP="0060718B">
            <w:pPr>
              <w:spacing w:after="0"/>
              <w:jc w:val="right"/>
              <w:rPr>
                <w:color w:val="000000"/>
                <w:sz w:val="16"/>
                <w:szCs w:val="16"/>
                <w:rPrChange w:id="14856" w:author="Steve Barbeaux" w:date="2022-10-10T12:25:00Z">
                  <w:rPr>
                    <w:color w:val="000000"/>
                    <w:sz w:val="14"/>
                    <w:szCs w:val="14"/>
                  </w:rPr>
                </w:rPrChange>
              </w:rPr>
            </w:pPr>
            <w:ins w:id="14857" w:author="Steve Barbeaux" w:date="2022-10-10T12:23:00Z">
              <w:r w:rsidRPr="0060718B">
                <w:rPr>
                  <w:color w:val="000000"/>
                  <w:sz w:val="16"/>
                  <w:szCs w:val="16"/>
                  <w:rPrChange w:id="14858" w:author="Steve Barbeaux" w:date="2022-10-10T12:25:00Z">
                    <w:rPr>
                      <w:rFonts w:ascii="Calibri" w:hAnsi="Calibri" w:cs="Calibri"/>
                      <w:color w:val="000000"/>
                      <w:szCs w:val="22"/>
                    </w:rPr>
                  </w:rPrChange>
                </w:rPr>
                <w:t>0.03</w:t>
              </w:r>
            </w:ins>
            <w:del w:id="14859" w:author="Steve Barbeaux" w:date="2022-10-10T12:23:00Z">
              <w:r w:rsidRPr="0060718B" w:rsidDel="00FF3B86">
                <w:rPr>
                  <w:sz w:val="16"/>
                  <w:szCs w:val="16"/>
                  <w:rPrChange w:id="14860"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hideMark/>
            <w:tcPrChange w:id="14861" w:author="Steve Barbeaux" w:date="2022-10-10T12:23:00Z">
              <w:tcPr>
                <w:tcW w:w="295" w:type="pct"/>
                <w:gridSpan w:val="2"/>
                <w:tcBorders>
                  <w:top w:val="nil"/>
                  <w:left w:val="nil"/>
                  <w:bottom w:val="nil"/>
                  <w:right w:val="nil"/>
                </w:tcBorders>
                <w:shd w:val="clear" w:color="auto" w:fill="auto"/>
                <w:noWrap/>
                <w:hideMark/>
              </w:tcPr>
            </w:tcPrChange>
          </w:tcPr>
          <w:p w14:paraId="14251633" w14:textId="163970E6" w:rsidR="0060718B" w:rsidRPr="0060718B" w:rsidRDefault="0060718B" w:rsidP="0060718B">
            <w:pPr>
              <w:spacing w:after="0"/>
              <w:jc w:val="right"/>
              <w:rPr>
                <w:color w:val="000000"/>
                <w:sz w:val="16"/>
                <w:szCs w:val="16"/>
                <w:rPrChange w:id="14862" w:author="Steve Barbeaux" w:date="2022-10-10T12:25:00Z">
                  <w:rPr>
                    <w:color w:val="000000"/>
                    <w:sz w:val="14"/>
                    <w:szCs w:val="14"/>
                  </w:rPr>
                </w:rPrChange>
              </w:rPr>
            </w:pPr>
            <w:ins w:id="14863" w:author="Steve Barbeaux" w:date="2022-10-10T12:23:00Z">
              <w:r w:rsidRPr="0060718B">
                <w:rPr>
                  <w:color w:val="000000"/>
                  <w:sz w:val="16"/>
                  <w:szCs w:val="16"/>
                  <w:rPrChange w:id="14864" w:author="Steve Barbeaux" w:date="2022-10-10T12:25:00Z">
                    <w:rPr>
                      <w:rFonts w:ascii="Calibri" w:hAnsi="Calibri" w:cs="Calibri"/>
                      <w:color w:val="000000"/>
                      <w:szCs w:val="22"/>
                    </w:rPr>
                  </w:rPrChange>
                </w:rPr>
                <w:t>0.04</w:t>
              </w:r>
            </w:ins>
            <w:del w:id="14865" w:author="Steve Barbeaux" w:date="2022-10-10T12:23:00Z">
              <w:r w:rsidRPr="0060718B" w:rsidDel="00FF3B86">
                <w:rPr>
                  <w:sz w:val="16"/>
                  <w:szCs w:val="16"/>
                  <w:rPrChange w:id="14866" w:author="Steve Barbeaux" w:date="2022-10-10T12:25:00Z">
                    <w:rPr>
                      <w:sz w:val="14"/>
                      <w:szCs w:val="14"/>
                    </w:rPr>
                  </w:rPrChange>
                </w:rPr>
                <w:delText>0.04</w:delText>
              </w:r>
            </w:del>
          </w:p>
        </w:tc>
        <w:tc>
          <w:tcPr>
            <w:tcW w:w="295" w:type="pct"/>
            <w:tcBorders>
              <w:top w:val="nil"/>
              <w:left w:val="nil"/>
              <w:bottom w:val="nil"/>
              <w:right w:val="nil"/>
            </w:tcBorders>
            <w:shd w:val="clear" w:color="auto" w:fill="auto"/>
            <w:noWrap/>
            <w:vAlign w:val="bottom"/>
            <w:hideMark/>
            <w:tcPrChange w:id="14867" w:author="Steve Barbeaux" w:date="2022-10-10T12:23:00Z">
              <w:tcPr>
                <w:tcW w:w="295" w:type="pct"/>
                <w:tcBorders>
                  <w:top w:val="nil"/>
                  <w:left w:val="nil"/>
                  <w:bottom w:val="nil"/>
                  <w:right w:val="nil"/>
                </w:tcBorders>
                <w:shd w:val="clear" w:color="auto" w:fill="auto"/>
                <w:noWrap/>
                <w:hideMark/>
              </w:tcPr>
            </w:tcPrChange>
          </w:tcPr>
          <w:p w14:paraId="6DD15088" w14:textId="67A90493" w:rsidR="0060718B" w:rsidRPr="0060718B" w:rsidRDefault="0060718B" w:rsidP="0060718B">
            <w:pPr>
              <w:spacing w:after="0"/>
              <w:jc w:val="right"/>
              <w:rPr>
                <w:color w:val="000000"/>
                <w:sz w:val="16"/>
                <w:szCs w:val="16"/>
                <w:rPrChange w:id="14868" w:author="Steve Barbeaux" w:date="2022-10-10T12:25:00Z">
                  <w:rPr>
                    <w:color w:val="000000"/>
                    <w:sz w:val="14"/>
                    <w:szCs w:val="14"/>
                  </w:rPr>
                </w:rPrChange>
              </w:rPr>
            </w:pPr>
            <w:ins w:id="14869" w:author="Steve Barbeaux" w:date="2022-10-10T12:23:00Z">
              <w:r w:rsidRPr="0060718B">
                <w:rPr>
                  <w:color w:val="000000"/>
                  <w:sz w:val="16"/>
                  <w:szCs w:val="16"/>
                  <w:rPrChange w:id="14870" w:author="Steve Barbeaux" w:date="2022-10-10T12:25:00Z">
                    <w:rPr>
                      <w:rFonts w:ascii="Calibri" w:hAnsi="Calibri" w:cs="Calibri"/>
                      <w:color w:val="000000"/>
                      <w:szCs w:val="22"/>
                    </w:rPr>
                  </w:rPrChange>
                </w:rPr>
                <w:t>0.01</w:t>
              </w:r>
            </w:ins>
            <w:del w:id="14871" w:author="Steve Barbeaux" w:date="2022-10-10T12:23:00Z">
              <w:r w:rsidRPr="0060718B" w:rsidDel="00FF3B86">
                <w:rPr>
                  <w:sz w:val="16"/>
                  <w:szCs w:val="16"/>
                  <w:rPrChange w:id="14872"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4873" w:author="Steve Barbeaux" w:date="2022-10-10T12:23:00Z">
              <w:tcPr>
                <w:tcW w:w="295" w:type="pct"/>
                <w:gridSpan w:val="2"/>
                <w:tcBorders>
                  <w:top w:val="nil"/>
                  <w:left w:val="nil"/>
                  <w:bottom w:val="nil"/>
                  <w:right w:val="nil"/>
                </w:tcBorders>
                <w:shd w:val="clear" w:color="auto" w:fill="auto"/>
                <w:noWrap/>
                <w:hideMark/>
              </w:tcPr>
            </w:tcPrChange>
          </w:tcPr>
          <w:p w14:paraId="120B5F7B" w14:textId="4ED81A47" w:rsidR="0060718B" w:rsidRPr="0060718B" w:rsidRDefault="0060718B" w:rsidP="0060718B">
            <w:pPr>
              <w:spacing w:after="0"/>
              <w:jc w:val="right"/>
              <w:rPr>
                <w:color w:val="000000"/>
                <w:sz w:val="16"/>
                <w:szCs w:val="16"/>
                <w:rPrChange w:id="14874" w:author="Steve Barbeaux" w:date="2022-10-10T12:25:00Z">
                  <w:rPr>
                    <w:color w:val="000000"/>
                    <w:sz w:val="14"/>
                    <w:szCs w:val="14"/>
                  </w:rPr>
                </w:rPrChange>
              </w:rPr>
            </w:pPr>
            <w:ins w:id="14875" w:author="Steve Barbeaux" w:date="2022-10-10T12:23:00Z">
              <w:r w:rsidRPr="0060718B">
                <w:rPr>
                  <w:color w:val="000000"/>
                  <w:sz w:val="16"/>
                  <w:szCs w:val="16"/>
                  <w:rPrChange w:id="14876" w:author="Steve Barbeaux" w:date="2022-10-10T12:25:00Z">
                    <w:rPr>
                      <w:rFonts w:ascii="Calibri" w:hAnsi="Calibri" w:cs="Calibri"/>
                      <w:color w:val="000000"/>
                      <w:szCs w:val="22"/>
                    </w:rPr>
                  </w:rPrChange>
                </w:rPr>
                <w:t>0.13</w:t>
              </w:r>
            </w:ins>
            <w:del w:id="14877" w:author="Steve Barbeaux" w:date="2022-10-10T12:23:00Z">
              <w:r w:rsidRPr="0060718B" w:rsidDel="00FF3B86">
                <w:rPr>
                  <w:sz w:val="16"/>
                  <w:szCs w:val="16"/>
                  <w:rPrChange w:id="14878" w:author="Steve Barbeaux" w:date="2022-10-10T12:25:00Z">
                    <w:rPr>
                      <w:sz w:val="14"/>
                      <w:szCs w:val="14"/>
                    </w:rPr>
                  </w:rPrChange>
                </w:rPr>
                <w:delText>0.13</w:delText>
              </w:r>
            </w:del>
          </w:p>
        </w:tc>
        <w:tc>
          <w:tcPr>
            <w:tcW w:w="295" w:type="pct"/>
            <w:tcBorders>
              <w:top w:val="nil"/>
              <w:left w:val="nil"/>
              <w:bottom w:val="nil"/>
              <w:right w:val="nil"/>
            </w:tcBorders>
            <w:shd w:val="clear" w:color="auto" w:fill="auto"/>
            <w:noWrap/>
            <w:vAlign w:val="bottom"/>
            <w:hideMark/>
            <w:tcPrChange w:id="14879" w:author="Steve Barbeaux" w:date="2022-10-10T12:23:00Z">
              <w:tcPr>
                <w:tcW w:w="295" w:type="pct"/>
                <w:gridSpan w:val="2"/>
                <w:tcBorders>
                  <w:top w:val="nil"/>
                  <w:left w:val="nil"/>
                  <w:bottom w:val="nil"/>
                  <w:right w:val="nil"/>
                </w:tcBorders>
                <w:shd w:val="clear" w:color="auto" w:fill="auto"/>
                <w:noWrap/>
                <w:hideMark/>
              </w:tcPr>
            </w:tcPrChange>
          </w:tcPr>
          <w:p w14:paraId="595A9EB7" w14:textId="4802EC8F" w:rsidR="0060718B" w:rsidRPr="0060718B" w:rsidRDefault="0060718B" w:rsidP="0060718B">
            <w:pPr>
              <w:spacing w:after="0"/>
              <w:jc w:val="right"/>
              <w:rPr>
                <w:color w:val="000000"/>
                <w:sz w:val="16"/>
                <w:szCs w:val="16"/>
                <w:vertAlign w:val="subscript"/>
                <w:rPrChange w:id="14880" w:author="Steve Barbeaux" w:date="2022-10-10T12:25:00Z">
                  <w:rPr>
                    <w:color w:val="000000"/>
                    <w:sz w:val="14"/>
                    <w:szCs w:val="14"/>
                    <w:vertAlign w:val="subscript"/>
                  </w:rPr>
                </w:rPrChange>
              </w:rPr>
            </w:pPr>
            <w:ins w:id="14881" w:author="Steve Barbeaux" w:date="2022-10-10T12:23:00Z">
              <w:r w:rsidRPr="0060718B">
                <w:rPr>
                  <w:color w:val="000000"/>
                  <w:sz w:val="16"/>
                  <w:szCs w:val="16"/>
                  <w:rPrChange w:id="14882" w:author="Steve Barbeaux" w:date="2022-10-10T12:25:00Z">
                    <w:rPr>
                      <w:rFonts w:ascii="Calibri" w:hAnsi="Calibri" w:cs="Calibri"/>
                      <w:color w:val="000000"/>
                      <w:szCs w:val="22"/>
                    </w:rPr>
                  </w:rPrChange>
                </w:rPr>
                <w:t>0.76</w:t>
              </w:r>
            </w:ins>
            <w:del w:id="14883" w:author="Steve Barbeaux" w:date="2022-10-10T12:23:00Z">
              <w:r w:rsidRPr="0060718B" w:rsidDel="00FF3B86">
                <w:rPr>
                  <w:sz w:val="16"/>
                  <w:szCs w:val="16"/>
                  <w:rPrChange w:id="14884" w:author="Steve Barbeaux" w:date="2022-10-10T12:25:00Z">
                    <w:rPr>
                      <w:sz w:val="14"/>
                      <w:szCs w:val="14"/>
                    </w:rPr>
                  </w:rPrChange>
                </w:rPr>
                <w:delText>0.77</w:delText>
              </w:r>
            </w:del>
          </w:p>
        </w:tc>
      </w:tr>
      <w:tr w:rsidR="0060718B" w:rsidRPr="000460A7" w14:paraId="79E2057E" w14:textId="77777777" w:rsidTr="0060718B">
        <w:tblPrEx>
          <w:tblW w:w="5180" w:type="pct"/>
          <w:tblInd w:w="-90" w:type="dxa"/>
          <w:tblLayout w:type="fixed"/>
          <w:tblPrExChange w:id="14885" w:author="Steve Barbeaux" w:date="2022-10-10T12:23:00Z">
            <w:tblPrEx>
              <w:tblW w:w="5180" w:type="pct"/>
              <w:tblInd w:w="-90" w:type="dxa"/>
              <w:tblLayout w:type="fixed"/>
            </w:tblPrEx>
          </w:tblPrExChange>
        </w:tblPrEx>
        <w:trPr>
          <w:trPrChange w:id="14886"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4887" w:author="Steve Barbeaux" w:date="2022-10-10T12:23:00Z">
              <w:tcPr>
                <w:tcW w:w="279" w:type="pct"/>
                <w:tcBorders>
                  <w:top w:val="nil"/>
                  <w:left w:val="nil"/>
                  <w:bottom w:val="nil"/>
                  <w:right w:val="nil"/>
                </w:tcBorders>
                <w:shd w:val="clear" w:color="auto" w:fill="auto"/>
                <w:noWrap/>
                <w:vAlign w:val="bottom"/>
                <w:hideMark/>
              </w:tcPr>
            </w:tcPrChange>
          </w:tcPr>
          <w:p w14:paraId="64DEEC77" w14:textId="0CA11473" w:rsidR="0060718B" w:rsidRPr="0060718B" w:rsidRDefault="0060718B" w:rsidP="0060718B">
            <w:pPr>
              <w:spacing w:after="0"/>
              <w:jc w:val="right"/>
              <w:rPr>
                <w:color w:val="000000"/>
                <w:sz w:val="16"/>
                <w:szCs w:val="16"/>
                <w:rPrChange w:id="14888" w:author="Steve Barbeaux" w:date="2022-10-10T12:25:00Z">
                  <w:rPr>
                    <w:color w:val="000000"/>
                    <w:sz w:val="14"/>
                    <w:szCs w:val="14"/>
                  </w:rPr>
                </w:rPrChange>
              </w:rPr>
            </w:pPr>
            <w:r w:rsidRPr="0060718B">
              <w:rPr>
                <w:sz w:val="16"/>
                <w:szCs w:val="16"/>
                <w:rPrChange w:id="14889" w:author="Steve Barbeaux" w:date="2022-10-10T12:25:00Z">
                  <w:rPr>
                    <w:sz w:val="14"/>
                    <w:szCs w:val="14"/>
                  </w:rPr>
                </w:rPrChange>
              </w:rPr>
              <w:t>2009</w:t>
            </w:r>
          </w:p>
        </w:tc>
        <w:tc>
          <w:tcPr>
            <w:tcW w:w="295" w:type="pct"/>
            <w:tcBorders>
              <w:top w:val="nil"/>
              <w:left w:val="nil"/>
              <w:bottom w:val="nil"/>
              <w:right w:val="nil"/>
            </w:tcBorders>
            <w:vAlign w:val="bottom"/>
            <w:tcPrChange w:id="14890" w:author="Steve Barbeaux" w:date="2022-10-10T12:23:00Z">
              <w:tcPr>
                <w:tcW w:w="295" w:type="pct"/>
                <w:gridSpan w:val="2"/>
                <w:tcBorders>
                  <w:top w:val="nil"/>
                  <w:left w:val="nil"/>
                  <w:bottom w:val="nil"/>
                  <w:right w:val="nil"/>
                </w:tcBorders>
              </w:tcPr>
            </w:tcPrChange>
          </w:tcPr>
          <w:p w14:paraId="57228BF6" w14:textId="52CFF824" w:rsidR="0060718B" w:rsidRPr="0060718B" w:rsidRDefault="0060718B" w:rsidP="0060718B">
            <w:pPr>
              <w:spacing w:after="0"/>
              <w:jc w:val="right"/>
              <w:rPr>
                <w:sz w:val="16"/>
                <w:szCs w:val="16"/>
                <w:rPrChange w:id="14891" w:author="Steve Barbeaux" w:date="2022-10-10T12:25:00Z">
                  <w:rPr>
                    <w:sz w:val="14"/>
                    <w:szCs w:val="14"/>
                  </w:rPr>
                </w:rPrChange>
              </w:rPr>
            </w:pPr>
            <w:ins w:id="14892" w:author="Steve Barbeaux" w:date="2022-10-10T12:23:00Z">
              <w:r w:rsidRPr="0060718B">
                <w:rPr>
                  <w:color w:val="000000"/>
                  <w:sz w:val="16"/>
                  <w:szCs w:val="16"/>
                  <w:rPrChange w:id="14893" w:author="Steve Barbeaux" w:date="2022-10-10T12:25:00Z">
                    <w:rPr>
                      <w:rFonts w:ascii="Calibri" w:hAnsi="Calibri" w:cs="Calibri"/>
                      <w:color w:val="000000"/>
                      <w:szCs w:val="22"/>
                    </w:rPr>
                  </w:rPrChange>
                </w:rPr>
                <w:t>0.00</w:t>
              </w:r>
            </w:ins>
            <w:del w:id="14894" w:author="Steve Barbeaux" w:date="2022-10-10T12:23:00Z">
              <w:r w:rsidRPr="0060718B" w:rsidDel="00FF3B86">
                <w:rPr>
                  <w:sz w:val="16"/>
                  <w:szCs w:val="16"/>
                  <w:rPrChange w:id="14895" w:author="Steve Barbeaux" w:date="2022-10-10T12:25:00Z">
                    <w:rPr>
                      <w:sz w:val="14"/>
                      <w:szCs w:val="14"/>
                    </w:rPr>
                  </w:rPrChange>
                </w:rPr>
                <w:delText>0</w:delText>
              </w:r>
            </w:del>
          </w:p>
        </w:tc>
        <w:tc>
          <w:tcPr>
            <w:tcW w:w="295" w:type="pct"/>
            <w:tcBorders>
              <w:top w:val="nil"/>
              <w:left w:val="nil"/>
              <w:bottom w:val="nil"/>
              <w:right w:val="nil"/>
            </w:tcBorders>
            <w:shd w:val="clear" w:color="auto" w:fill="auto"/>
            <w:noWrap/>
            <w:vAlign w:val="bottom"/>
            <w:hideMark/>
            <w:tcPrChange w:id="14896" w:author="Steve Barbeaux" w:date="2022-10-10T12:23:00Z">
              <w:tcPr>
                <w:tcW w:w="295" w:type="pct"/>
                <w:gridSpan w:val="2"/>
                <w:tcBorders>
                  <w:top w:val="nil"/>
                  <w:left w:val="nil"/>
                  <w:bottom w:val="nil"/>
                  <w:right w:val="nil"/>
                </w:tcBorders>
                <w:shd w:val="clear" w:color="auto" w:fill="auto"/>
                <w:noWrap/>
                <w:hideMark/>
              </w:tcPr>
            </w:tcPrChange>
          </w:tcPr>
          <w:p w14:paraId="63604A6F" w14:textId="3F82AEBB" w:rsidR="0060718B" w:rsidRPr="0060718B" w:rsidRDefault="0060718B" w:rsidP="0060718B">
            <w:pPr>
              <w:spacing w:after="0"/>
              <w:jc w:val="right"/>
              <w:rPr>
                <w:color w:val="000000"/>
                <w:sz w:val="16"/>
                <w:szCs w:val="16"/>
                <w:rPrChange w:id="14897" w:author="Steve Barbeaux" w:date="2022-10-10T12:25:00Z">
                  <w:rPr>
                    <w:color w:val="000000"/>
                    <w:sz w:val="14"/>
                    <w:szCs w:val="14"/>
                  </w:rPr>
                </w:rPrChange>
              </w:rPr>
            </w:pPr>
            <w:ins w:id="14898" w:author="Steve Barbeaux" w:date="2022-10-10T12:23:00Z">
              <w:r w:rsidRPr="0060718B">
                <w:rPr>
                  <w:color w:val="000000"/>
                  <w:sz w:val="16"/>
                  <w:szCs w:val="16"/>
                  <w:rPrChange w:id="14899" w:author="Steve Barbeaux" w:date="2022-10-10T12:25:00Z">
                    <w:rPr>
                      <w:rFonts w:ascii="Calibri" w:hAnsi="Calibri" w:cs="Calibri"/>
                      <w:color w:val="000000"/>
                      <w:szCs w:val="22"/>
                    </w:rPr>
                  </w:rPrChange>
                </w:rPr>
                <w:t>0.02</w:t>
              </w:r>
            </w:ins>
            <w:del w:id="14900" w:author="Steve Barbeaux" w:date="2022-10-10T12:23:00Z">
              <w:r w:rsidRPr="0060718B" w:rsidDel="00FF3B86">
                <w:rPr>
                  <w:sz w:val="16"/>
                  <w:szCs w:val="16"/>
                  <w:rPrChange w:id="14901" w:author="Steve Barbeaux" w:date="2022-10-10T12:25:00Z">
                    <w:rPr>
                      <w:sz w:val="14"/>
                      <w:szCs w:val="14"/>
                    </w:rPr>
                  </w:rPrChange>
                </w:rPr>
                <w:delText>0.02</w:delText>
              </w:r>
            </w:del>
          </w:p>
        </w:tc>
        <w:tc>
          <w:tcPr>
            <w:tcW w:w="295" w:type="pct"/>
            <w:tcBorders>
              <w:top w:val="nil"/>
              <w:left w:val="nil"/>
              <w:bottom w:val="nil"/>
              <w:right w:val="nil"/>
            </w:tcBorders>
            <w:shd w:val="clear" w:color="auto" w:fill="auto"/>
            <w:noWrap/>
            <w:vAlign w:val="bottom"/>
            <w:hideMark/>
            <w:tcPrChange w:id="14902" w:author="Steve Barbeaux" w:date="2022-10-10T12:23:00Z">
              <w:tcPr>
                <w:tcW w:w="295" w:type="pct"/>
                <w:tcBorders>
                  <w:top w:val="nil"/>
                  <w:left w:val="nil"/>
                  <w:bottom w:val="nil"/>
                  <w:right w:val="nil"/>
                </w:tcBorders>
                <w:shd w:val="clear" w:color="auto" w:fill="auto"/>
                <w:noWrap/>
                <w:hideMark/>
              </w:tcPr>
            </w:tcPrChange>
          </w:tcPr>
          <w:p w14:paraId="00147E03" w14:textId="32FD6C50" w:rsidR="0060718B" w:rsidRPr="0060718B" w:rsidRDefault="0060718B" w:rsidP="0060718B">
            <w:pPr>
              <w:spacing w:after="0"/>
              <w:jc w:val="right"/>
              <w:rPr>
                <w:color w:val="000000"/>
                <w:sz w:val="16"/>
                <w:szCs w:val="16"/>
                <w:rPrChange w:id="14903" w:author="Steve Barbeaux" w:date="2022-10-10T12:25:00Z">
                  <w:rPr>
                    <w:color w:val="000000"/>
                    <w:sz w:val="14"/>
                    <w:szCs w:val="14"/>
                  </w:rPr>
                </w:rPrChange>
              </w:rPr>
            </w:pPr>
            <w:ins w:id="14904" w:author="Steve Barbeaux" w:date="2022-10-10T12:23:00Z">
              <w:r w:rsidRPr="0060718B">
                <w:rPr>
                  <w:color w:val="000000"/>
                  <w:sz w:val="16"/>
                  <w:szCs w:val="16"/>
                  <w:rPrChange w:id="14905" w:author="Steve Barbeaux" w:date="2022-10-10T12:25:00Z">
                    <w:rPr>
                      <w:rFonts w:ascii="Calibri" w:hAnsi="Calibri" w:cs="Calibri"/>
                      <w:color w:val="000000"/>
                      <w:szCs w:val="22"/>
                    </w:rPr>
                  </w:rPrChange>
                </w:rPr>
                <w:t>0.06</w:t>
              </w:r>
            </w:ins>
            <w:del w:id="14906" w:author="Steve Barbeaux" w:date="2022-10-10T12:23:00Z">
              <w:r w:rsidRPr="0060718B" w:rsidDel="00FF3B86">
                <w:rPr>
                  <w:sz w:val="16"/>
                  <w:szCs w:val="16"/>
                  <w:rPrChange w:id="14907" w:author="Steve Barbeaux" w:date="2022-10-10T12:25:00Z">
                    <w:rPr>
                      <w:sz w:val="14"/>
                      <w:szCs w:val="14"/>
                    </w:rPr>
                  </w:rPrChange>
                </w:rPr>
                <w:delText>0.06</w:delText>
              </w:r>
            </w:del>
          </w:p>
        </w:tc>
        <w:tc>
          <w:tcPr>
            <w:tcW w:w="295" w:type="pct"/>
            <w:tcBorders>
              <w:top w:val="nil"/>
              <w:left w:val="nil"/>
              <w:bottom w:val="nil"/>
              <w:right w:val="nil"/>
            </w:tcBorders>
            <w:shd w:val="clear" w:color="auto" w:fill="auto"/>
            <w:noWrap/>
            <w:vAlign w:val="bottom"/>
            <w:hideMark/>
            <w:tcPrChange w:id="14908" w:author="Steve Barbeaux" w:date="2022-10-10T12:23:00Z">
              <w:tcPr>
                <w:tcW w:w="295" w:type="pct"/>
                <w:gridSpan w:val="2"/>
                <w:tcBorders>
                  <w:top w:val="nil"/>
                  <w:left w:val="nil"/>
                  <w:bottom w:val="nil"/>
                  <w:right w:val="nil"/>
                </w:tcBorders>
                <w:shd w:val="clear" w:color="auto" w:fill="auto"/>
                <w:noWrap/>
                <w:hideMark/>
              </w:tcPr>
            </w:tcPrChange>
          </w:tcPr>
          <w:p w14:paraId="2D32EBF8" w14:textId="551722F9" w:rsidR="0060718B" w:rsidRPr="0060718B" w:rsidRDefault="0060718B" w:rsidP="0060718B">
            <w:pPr>
              <w:spacing w:after="0"/>
              <w:jc w:val="right"/>
              <w:rPr>
                <w:color w:val="000000"/>
                <w:sz w:val="16"/>
                <w:szCs w:val="16"/>
                <w:rPrChange w:id="14909" w:author="Steve Barbeaux" w:date="2022-10-10T12:25:00Z">
                  <w:rPr>
                    <w:color w:val="000000"/>
                    <w:sz w:val="14"/>
                    <w:szCs w:val="14"/>
                  </w:rPr>
                </w:rPrChange>
              </w:rPr>
            </w:pPr>
            <w:ins w:id="14910" w:author="Steve Barbeaux" w:date="2022-10-10T12:23:00Z">
              <w:r w:rsidRPr="0060718B">
                <w:rPr>
                  <w:color w:val="000000"/>
                  <w:sz w:val="16"/>
                  <w:szCs w:val="16"/>
                  <w:rPrChange w:id="14911" w:author="Steve Barbeaux" w:date="2022-10-10T12:25:00Z">
                    <w:rPr>
                      <w:rFonts w:ascii="Calibri" w:hAnsi="Calibri" w:cs="Calibri"/>
                      <w:color w:val="000000"/>
                      <w:szCs w:val="22"/>
                    </w:rPr>
                  </w:rPrChange>
                </w:rPr>
                <w:t>0.04</w:t>
              </w:r>
            </w:ins>
            <w:del w:id="14912" w:author="Steve Barbeaux" w:date="2022-10-10T12:23:00Z">
              <w:r w:rsidRPr="0060718B" w:rsidDel="00FF3B86">
                <w:rPr>
                  <w:sz w:val="16"/>
                  <w:szCs w:val="16"/>
                  <w:rPrChange w:id="14913" w:author="Steve Barbeaux" w:date="2022-10-10T12:25:00Z">
                    <w:rPr>
                      <w:sz w:val="14"/>
                      <w:szCs w:val="14"/>
                    </w:rPr>
                  </w:rPrChange>
                </w:rPr>
                <w:delText>0.04</w:delText>
              </w:r>
            </w:del>
          </w:p>
        </w:tc>
        <w:tc>
          <w:tcPr>
            <w:tcW w:w="295" w:type="pct"/>
            <w:tcBorders>
              <w:top w:val="nil"/>
              <w:left w:val="nil"/>
              <w:bottom w:val="nil"/>
              <w:right w:val="nil"/>
            </w:tcBorders>
            <w:shd w:val="clear" w:color="auto" w:fill="auto"/>
            <w:noWrap/>
            <w:vAlign w:val="bottom"/>
            <w:hideMark/>
            <w:tcPrChange w:id="14914" w:author="Steve Barbeaux" w:date="2022-10-10T12:23:00Z">
              <w:tcPr>
                <w:tcW w:w="295" w:type="pct"/>
                <w:gridSpan w:val="2"/>
                <w:tcBorders>
                  <w:top w:val="nil"/>
                  <w:left w:val="nil"/>
                  <w:bottom w:val="nil"/>
                  <w:right w:val="nil"/>
                </w:tcBorders>
                <w:shd w:val="clear" w:color="auto" w:fill="auto"/>
                <w:noWrap/>
                <w:hideMark/>
              </w:tcPr>
            </w:tcPrChange>
          </w:tcPr>
          <w:p w14:paraId="15934963" w14:textId="31E7D13A" w:rsidR="0060718B" w:rsidRPr="0060718B" w:rsidRDefault="0060718B" w:rsidP="0060718B">
            <w:pPr>
              <w:spacing w:after="0"/>
              <w:jc w:val="right"/>
              <w:rPr>
                <w:color w:val="000000"/>
                <w:sz w:val="16"/>
                <w:szCs w:val="16"/>
                <w:rPrChange w:id="14915" w:author="Steve Barbeaux" w:date="2022-10-10T12:25:00Z">
                  <w:rPr>
                    <w:color w:val="000000"/>
                    <w:sz w:val="14"/>
                    <w:szCs w:val="14"/>
                  </w:rPr>
                </w:rPrChange>
              </w:rPr>
            </w:pPr>
            <w:ins w:id="14916" w:author="Steve Barbeaux" w:date="2022-10-10T12:23:00Z">
              <w:r w:rsidRPr="0060718B">
                <w:rPr>
                  <w:color w:val="000000"/>
                  <w:sz w:val="16"/>
                  <w:szCs w:val="16"/>
                  <w:rPrChange w:id="14917" w:author="Steve Barbeaux" w:date="2022-10-10T12:25:00Z">
                    <w:rPr>
                      <w:rFonts w:ascii="Calibri" w:hAnsi="Calibri" w:cs="Calibri"/>
                      <w:color w:val="000000"/>
                      <w:szCs w:val="22"/>
                    </w:rPr>
                  </w:rPrChange>
                </w:rPr>
                <w:t>0.03</w:t>
              </w:r>
            </w:ins>
            <w:del w:id="14918" w:author="Steve Barbeaux" w:date="2022-10-10T12:23:00Z">
              <w:r w:rsidRPr="0060718B" w:rsidDel="00FF3B86">
                <w:rPr>
                  <w:sz w:val="16"/>
                  <w:szCs w:val="16"/>
                  <w:rPrChange w:id="14919"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hideMark/>
            <w:tcPrChange w:id="14920" w:author="Steve Barbeaux" w:date="2022-10-10T12:23:00Z">
              <w:tcPr>
                <w:tcW w:w="295" w:type="pct"/>
                <w:gridSpan w:val="2"/>
                <w:tcBorders>
                  <w:top w:val="nil"/>
                  <w:left w:val="nil"/>
                  <w:bottom w:val="nil"/>
                  <w:right w:val="nil"/>
                </w:tcBorders>
                <w:shd w:val="clear" w:color="auto" w:fill="auto"/>
                <w:noWrap/>
                <w:hideMark/>
              </w:tcPr>
            </w:tcPrChange>
          </w:tcPr>
          <w:p w14:paraId="4E73163C" w14:textId="67DA76CC" w:rsidR="0060718B" w:rsidRPr="0060718B" w:rsidRDefault="0060718B" w:rsidP="0060718B">
            <w:pPr>
              <w:spacing w:after="0"/>
              <w:jc w:val="right"/>
              <w:rPr>
                <w:color w:val="000000"/>
                <w:sz w:val="16"/>
                <w:szCs w:val="16"/>
                <w:rPrChange w:id="14921" w:author="Steve Barbeaux" w:date="2022-10-10T12:25:00Z">
                  <w:rPr>
                    <w:color w:val="000000"/>
                    <w:sz w:val="14"/>
                    <w:szCs w:val="14"/>
                  </w:rPr>
                </w:rPrChange>
              </w:rPr>
            </w:pPr>
            <w:ins w:id="14922" w:author="Steve Barbeaux" w:date="2022-10-10T12:23:00Z">
              <w:r w:rsidRPr="0060718B">
                <w:rPr>
                  <w:color w:val="000000"/>
                  <w:sz w:val="16"/>
                  <w:szCs w:val="16"/>
                  <w:rPrChange w:id="14923" w:author="Steve Barbeaux" w:date="2022-10-10T12:25:00Z">
                    <w:rPr>
                      <w:rFonts w:ascii="Calibri" w:hAnsi="Calibri" w:cs="Calibri"/>
                      <w:color w:val="000000"/>
                      <w:szCs w:val="22"/>
                    </w:rPr>
                  </w:rPrChange>
                </w:rPr>
                <w:t>0.06</w:t>
              </w:r>
            </w:ins>
            <w:del w:id="14924" w:author="Steve Barbeaux" w:date="2022-10-10T12:23:00Z">
              <w:r w:rsidRPr="0060718B" w:rsidDel="00FF3B86">
                <w:rPr>
                  <w:sz w:val="16"/>
                  <w:szCs w:val="16"/>
                  <w:rPrChange w:id="14925" w:author="Steve Barbeaux" w:date="2022-10-10T12:25:00Z">
                    <w:rPr>
                      <w:sz w:val="14"/>
                      <w:szCs w:val="14"/>
                    </w:rPr>
                  </w:rPrChange>
                </w:rPr>
                <w:delText>0.05</w:delText>
              </w:r>
            </w:del>
          </w:p>
        </w:tc>
        <w:tc>
          <w:tcPr>
            <w:tcW w:w="295" w:type="pct"/>
            <w:tcBorders>
              <w:top w:val="nil"/>
              <w:left w:val="nil"/>
              <w:bottom w:val="nil"/>
              <w:right w:val="nil"/>
            </w:tcBorders>
            <w:shd w:val="clear" w:color="auto" w:fill="auto"/>
            <w:noWrap/>
            <w:vAlign w:val="bottom"/>
            <w:hideMark/>
            <w:tcPrChange w:id="14926" w:author="Steve Barbeaux" w:date="2022-10-10T12:23:00Z">
              <w:tcPr>
                <w:tcW w:w="295" w:type="pct"/>
                <w:tcBorders>
                  <w:top w:val="nil"/>
                  <w:left w:val="nil"/>
                  <w:bottom w:val="nil"/>
                  <w:right w:val="nil"/>
                </w:tcBorders>
                <w:shd w:val="clear" w:color="auto" w:fill="auto"/>
                <w:noWrap/>
                <w:hideMark/>
              </w:tcPr>
            </w:tcPrChange>
          </w:tcPr>
          <w:p w14:paraId="3028C946" w14:textId="4CB3DBF6" w:rsidR="0060718B" w:rsidRPr="0060718B" w:rsidRDefault="0060718B" w:rsidP="0060718B">
            <w:pPr>
              <w:spacing w:after="0"/>
              <w:jc w:val="right"/>
              <w:rPr>
                <w:color w:val="000000"/>
                <w:sz w:val="16"/>
                <w:szCs w:val="16"/>
                <w:rPrChange w:id="14927" w:author="Steve Barbeaux" w:date="2022-10-10T12:25:00Z">
                  <w:rPr>
                    <w:color w:val="000000"/>
                    <w:sz w:val="14"/>
                    <w:szCs w:val="14"/>
                  </w:rPr>
                </w:rPrChange>
              </w:rPr>
            </w:pPr>
            <w:ins w:id="14928" w:author="Steve Barbeaux" w:date="2022-10-10T12:23:00Z">
              <w:r w:rsidRPr="0060718B">
                <w:rPr>
                  <w:color w:val="000000"/>
                  <w:sz w:val="16"/>
                  <w:szCs w:val="16"/>
                  <w:rPrChange w:id="14929" w:author="Steve Barbeaux" w:date="2022-10-10T12:25:00Z">
                    <w:rPr>
                      <w:rFonts w:ascii="Calibri" w:hAnsi="Calibri" w:cs="Calibri"/>
                      <w:color w:val="000000"/>
                      <w:szCs w:val="22"/>
                    </w:rPr>
                  </w:rPrChange>
                </w:rPr>
                <w:t>0.05</w:t>
              </w:r>
            </w:ins>
            <w:del w:id="14930" w:author="Steve Barbeaux" w:date="2022-10-10T12:23:00Z">
              <w:r w:rsidRPr="0060718B" w:rsidDel="00FF3B86">
                <w:rPr>
                  <w:sz w:val="16"/>
                  <w:szCs w:val="16"/>
                  <w:rPrChange w:id="14931" w:author="Steve Barbeaux" w:date="2022-10-10T12:25:00Z">
                    <w:rPr>
                      <w:sz w:val="14"/>
                      <w:szCs w:val="14"/>
                    </w:rPr>
                  </w:rPrChange>
                </w:rPr>
                <w:delText>0.05</w:delText>
              </w:r>
            </w:del>
          </w:p>
        </w:tc>
        <w:tc>
          <w:tcPr>
            <w:tcW w:w="295" w:type="pct"/>
            <w:tcBorders>
              <w:top w:val="nil"/>
              <w:left w:val="nil"/>
              <w:bottom w:val="nil"/>
              <w:right w:val="nil"/>
            </w:tcBorders>
            <w:shd w:val="clear" w:color="auto" w:fill="auto"/>
            <w:noWrap/>
            <w:vAlign w:val="bottom"/>
            <w:hideMark/>
            <w:tcPrChange w:id="14932" w:author="Steve Barbeaux" w:date="2022-10-10T12:23:00Z">
              <w:tcPr>
                <w:tcW w:w="295" w:type="pct"/>
                <w:gridSpan w:val="2"/>
                <w:tcBorders>
                  <w:top w:val="nil"/>
                  <w:left w:val="nil"/>
                  <w:bottom w:val="nil"/>
                  <w:right w:val="nil"/>
                </w:tcBorders>
                <w:shd w:val="clear" w:color="auto" w:fill="auto"/>
                <w:noWrap/>
                <w:hideMark/>
              </w:tcPr>
            </w:tcPrChange>
          </w:tcPr>
          <w:p w14:paraId="27BE553A" w14:textId="45BB1F56" w:rsidR="0060718B" w:rsidRPr="0060718B" w:rsidRDefault="0060718B" w:rsidP="0060718B">
            <w:pPr>
              <w:spacing w:after="0"/>
              <w:jc w:val="right"/>
              <w:rPr>
                <w:color w:val="000000"/>
                <w:sz w:val="16"/>
                <w:szCs w:val="16"/>
                <w:rPrChange w:id="14933" w:author="Steve Barbeaux" w:date="2022-10-10T12:25:00Z">
                  <w:rPr>
                    <w:color w:val="000000"/>
                    <w:sz w:val="14"/>
                    <w:szCs w:val="14"/>
                  </w:rPr>
                </w:rPrChange>
              </w:rPr>
            </w:pPr>
            <w:ins w:id="14934" w:author="Steve Barbeaux" w:date="2022-10-10T12:23:00Z">
              <w:r w:rsidRPr="0060718B">
                <w:rPr>
                  <w:color w:val="000000"/>
                  <w:sz w:val="16"/>
                  <w:szCs w:val="16"/>
                  <w:rPrChange w:id="14935" w:author="Steve Barbeaux" w:date="2022-10-10T12:25:00Z">
                    <w:rPr>
                      <w:rFonts w:ascii="Calibri" w:hAnsi="Calibri" w:cs="Calibri"/>
                      <w:color w:val="000000"/>
                      <w:szCs w:val="22"/>
                    </w:rPr>
                  </w:rPrChange>
                </w:rPr>
                <w:t>0.06</w:t>
              </w:r>
            </w:ins>
            <w:del w:id="14936" w:author="Steve Barbeaux" w:date="2022-10-10T12:23:00Z">
              <w:r w:rsidRPr="0060718B" w:rsidDel="00FF3B86">
                <w:rPr>
                  <w:sz w:val="16"/>
                  <w:szCs w:val="16"/>
                  <w:rPrChange w:id="14937" w:author="Steve Barbeaux" w:date="2022-10-10T12:25:00Z">
                    <w:rPr>
                      <w:sz w:val="14"/>
                      <w:szCs w:val="14"/>
                    </w:rPr>
                  </w:rPrChange>
                </w:rPr>
                <w:delText>0.06</w:delText>
              </w:r>
            </w:del>
          </w:p>
        </w:tc>
        <w:tc>
          <w:tcPr>
            <w:tcW w:w="295" w:type="pct"/>
            <w:tcBorders>
              <w:top w:val="nil"/>
              <w:left w:val="nil"/>
              <w:bottom w:val="nil"/>
              <w:right w:val="nil"/>
            </w:tcBorders>
            <w:shd w:val="clear" w:color="auto" w:fill="auto"/>
            <w:noWrap/>
            <w:vAlign w:val="bottom"/>
            <w:hideMark/>
            <w:tcPrChange w:id="14938" w:author="Steve Barbeaux" w:date="2022-10-10T12:23:00Z">
              <w:tcPr>
                <w:tcW w:w="295" w:type="pct"/>
                <w:gridSpan w:val="2"/>
                <w:tcBorders>
                  <w:top w:val="nil"/>
                  <w:left w:val="nil"/>
                  <w:bottom w:val="nil"/>
                  <w:right w:val="nil"/>
                </w:tcBorders>
                <w:shd w:val="clear" w:color="auto" w:fill="auto"/>
                <w:noWrap/>
                <w:hideMark/>
              </w:tcPr>
            </w:tcPrChange>
          </w:tcPr>
          <w:p w14:paraId="4BD860E5" w14:textId="4E739E36" w:rsidR="0060718B" w:rsidRPr="0060718B" w:rsidRDefault="0060718B" w:rsidP="0060718B">
            <w:pPr>
              <w:spacing w:after="0"/>
              <w:jc w:val="right"/>
              <w:rPr>
                <w:color w:val="000000"/>
                <w:sz w:val="16"/>
                <w:szCs w:val="16"/>
                <w:rPrChange w:id="14939" w:author="Steve Barbeaux" w:date="2022-10-10T12:25:00Z">
                  <w:rPr>
                    <w:color w:val="000000"/>
                    <w:sz w:val="14"/>
                    <w:szCs w:val="14"/>
                  </w:rPr>
                </w:rPrChange>
              </w:rPr>
            </w:pPr>
            <w:ins w:id="14940" w:author="Steve Barbeaux" w:date="2022-10-10T12:23:00Z">
              <w:r w:rsidRPr="0060718B">
                <w:rPr>
                  <w:color w:val="000000"/>
                  <w:sz w:val="16"/>
                  <w:szCs w:val="16"/>
                  <w:rPrChange w:id="14941" w:author="Steve Barbeaux" w:date="2022-10-10T12:25:00Z">
                    <w:rPr>
                      <w:rFonts w:ascii="Calibri" w:hAnsi="Calibri" w:cs="Calibri"/>
                      <w:color w:val="000000"/>
                      <w:szCs w:val="22"/>
                    </w:rPr>
                  </w:rPrChange>
                </w:rPr>
                <w:t>0.25</w:t>
              </w:r>
            </w:ins>
            <w:del w:id="14942" w:author="Steve Barbeaux" w:date="2022-10-10T12:23:00Z">
              <w:r w:rsidRPr="0060718B" w:rsidDel="00FF3B86">
                <w:rPr>
                  <w:sz w:val="16"/>
                  <w:szCs w:val="16"/>
                  <w:rPrChange w:id="14943" w:author="Steve Barbeaux" w:date="2022-10-10T12:25:00Z">
                    <w:rPr>
                      <w:sz w:val="14"/>
                      <w:szCs w:val="14"/>
                    </w:rPr>
                  </w:rPrChange>
                </w:rPr>
                <w:delText>0.25</w:delText>
              </w:r>
            </w:del>
          </w:p>
        </w:tc>
        <w:tc>
          <w:tcPr>
            <w:tcW w:w="295" w:type="pct"/>
            <w:tcBorders>
              <w:top w:val="nil"/>
              <w:left w:val="nil"/>
              <w:bottom w:val="nil"/>
              <w:right w:val="nil"/>
            </w:tcBorders>
            <w:shd w:val="clear" w:color="auto" w:fill="auto"/>
            <w:noWrap/>
            <w:vAlign w:val="bottom"/>
            <w:hideMark/>
            <w:tcPrChange w:id="14944" w:author="Steve Barbeaux" w:date="2022-10-10T12:23:00Z">
              <w:tcPr>
                <w:tcW w:w="295" w:type="pct"/>
                <w:tcBorders>
                  <w:top w:val="nil"/>
                  <w:left w:val="nil"/>
                  <w:bottom w:val="nil"/>
                  <w:right w:val="nil"/>
                </w:tcBorders>
                <w:shd w:val="clear" w:color="auto" w:fill="auto"/>
                <w:noWrap/>
                <w:hideMark/>
              </w:tcPr>
            </w:tcPrChange>
          </w:tcPr>
          <w:p w14:paraId="470A0E54" w14:textId="64C76B58" w:rsidR="0060718B" w:rsidRPr="0060718B" w:rsidRDefault="0060718B" w:rsidP="0060718B">
            <w:pPr>
              <w:spacing w:after="0"/>
              <w:jc w:val="right"/>
              <w:rPr>
                <w:color w:val="000000"/>
                <w:sz w:val="16"/>
                <w:szCs w:val="16"/>
                <w:rPrChange w:id="14945" w:author="Steve Barbeaux" w:date="2022-10-10T12:25:00Z">
                  <w:rPr>
                    <w:color w:val="000000"/>
                    <w:sz w:val="14"/>
                    <w:szCs w:val="14"/>
                  </w:rPr>
                </w:rPrChange>
              </w:rPr>
            </w:pPr>
            <w:ins w:id="14946" w:author="Steve Barbeaux" w:date="2022-10-10T12:23:00Z">
              <w:r w:rsidRPr="0060718B">
                <w:rPr>
                  <w:color w:val="000000"/>
                  <w:sz w:val="16"/>
                  <w:szCs w:val="16"/>
                  <w:rPrChange w:id="14947" w:author="Steve Barbeaux" w:date="2022-10-10T12:25:00Z">
                    <w:rPr>
                      <w:rFonts w:ascii="Calibri" w:hAnsi="Calibri" w:cs="Calibri"/>
                      <w:color w:val="000000"/>
                      <w:szCs w:val="22"/>
                    </w:rPr>
                  </w:rPrChange>
                </w:rPr>
                <w:t>0.17</w:t>
              </w:r>
            </w:ins>
            <w:del w:id="14948" w:author="Steve Barbeaux" w:date="2022-10-10T12:23:00Z">
              <w:r w:rsidRPr="0060718B" w:rsidDel="00FF3B86">
                <w:rPr>
                  <w:sz w:val="16"/>
                  <w:szCs w:val="16"/>
                  <w:rPrChange w:id="14949" w:author="Steve Barbeaux" w:date="2022-10-10T12:25:00Z">
                    <w:rPr>
                      <w:sz w:val="14"/>
                      <w:szCs w:val="14"/>
                    </w:rPr>
                  </w:rPrChange>
                </w:rPr>
                <w:delText>0.17</w:delText>
              </w:r>
            </w:del>
          </w:p>
        </w:tc>
        <w:tc>
          <w:tcPr>
            <w:tcW w:w="295" w:type="pct"/>
            <w:tcBorders>
              <w:top w:val="nil"/>
              <w:left w:val="nil"/>
              <w:bottom w:val="nil"/>
              <w:right w:val="nil"/>
            </w:tcBorders>
            <w:shd w:val="clear" w:color="auto" w:fill="auto"/>
            <w:noWrap/>
            <w:vAlign w:val="bottom"/>
            <w:hideMark/>
            <w:tcPrChange w:id="14950" w:author="Steve Barbeaux" w:date="2022-10-10T12:23:00Z">
              <w:tcPr>
                <w:tcW w:w="295" w:type="pct"/>
                <w:gridSpan w:val="2"/>
                <w:tcBorders>
                  <w:top w:val="nil"/>
                  <w:left w:val="nil"/>
                  <w:bottom w:val="nil"/>
                  <w:right w:val="nil"/>
                </w:tcBorders>
                <w:shd w:val="clear" w:color="auto" w:fill="auto"/>
                <w:noWrap/>
                <w:hideMark/>
              </w:tcPr>
            </w:tcPrChange>
          </w:tcPr>
          <w:p w14:paraId="67D47DE3" w14:textId="0546284D" w:rsidR="0060718B" w:rsidRPr="0060718B" w:rsidRDefault="0060718B" w:rsidP="0060718B">
            <w:pPr>
              <w:spacing w:after="0"/>
              <w:jc w:val="right"/>
              <w:rPr>
                <w:color w:val="000000"/>
                <w:sz w:val="16"/>
                <w:szCs w:val="16"/>
                <w:rPrChange w:id="14951" w:author="Steve Barbeaux" w:date="2022-10-10T12:25:00Z">
                  <w:rPr>
                    <w:color w:val="000000"/>
                    <w:sz w:val="14"/>
                    <w:szCs w:val="14"/>
                  </w:rPr>
                </w:rPrChange>
              </w:rPr>
            </w:pPr>
            <w:ins w:id="14952" w:author="Steve Barbeaux" w:date="2022-10-10T12:23:00Z">
              <w:r w:rsidRPr="0060718B">
                <w:rPr>
                  <w:color w:val="000000"/>
                  <w:sz w:val="16"/>
                  <w:szCs w:val="16"/>
                  <w:rPrChange w:id="14953" w:author="Steve Barbeaux" w:date="2022-10-10T12:25:00Z">
                    <w:rPr>
                      <w:rFonts w:ascii="Calibri" w:hAnsi="Calibri" w:cs="Calibri"/>
                      <w:color w:val="000000"/>
                      <w:szCs w:val="22"/>
                    </w:rPr>
                  </w:rPrChange>
                </w:rPr>
                <w:t>0.05</w:t>
              </w:r>
            </w:ins>
            <w:del w:id="14954" w:author="Steve Barbeaux" w:date="2022-10-10T12:23:00Z">
              <w:r w:rsidRPr="0060718B" w:rsidDel="00FF3B86">
                <w:rPr>
                  <w:sz w:val="16"/>
                  <w:szCs w:val="16"/>
                  <w:rPrChange w:id="14955" w:author="Steve Barbeaux" w:date="2022-10-10T12:25:00Z">
                    <w:rPr>
                      <w:sz w:val="14"/>
                      <w:szCs w:val="14"/>
                    </w:rPr>
                  </w:rPrChange>
                </w:rPr>
                <w:delText>0.05</w:delText>
              </w:r>
            </w:del>
          </w:p>
        </w:tc>
        <w:tc>
          <w:tcPr>
            <w:tcW w:w="295" w:type="pct"/>
            <w:tcBorders>
              <w:top w:val="nil"/>
              <w:left w:val="nil"/>
              <w:bottom w:val="nil"/>
              <w:right w:val="nil"/>
            </w:tcBorders>
            <w:shd w:val="clear" w:color="auto" w:fill="auto"/>
            <w:noWrap/>
            <w:vAlign w:val="bottom"/>
            <w:hideMark/>
            <w:tcPrChange w:id="14956" w:author="Steve Barbeaux" w:date="2022-10-10T12:23:00Z">
              <w:tcPr>
                <w:tcW w:w="295" w:type="pct"/>
                <w:gridSpan w:val="2"/>
                <w:tcBorders>
                  <w:top w:val="nil"/>
                  <w:left w:val="nil"/>
                  <w:bottom w:val="nil"/>
                  <w:right w:val="nil"/>
                </w:tcBorders>
                <w:shd w:val="clear" w:color="auto" w:fill="auto"/>
                <w:noWrap/>
                <w:hideMark/>
              </w:tcPr>
            </w:tcPrChange>
          </w:tcPr>
          <w:p w14:paraId="5DEE5158" w14:textId="519DB536" w:rsidR="0060718B" w:rsidRPr="0060718B" w:rsidRDefault="0060718B" w:rsidP="0060718B">
            <w:pPr>
              <w:spacing w:after="0"/>
              <w:jc w:val="right"/>
              <w:rPr>
                <w:color w:val="000000"/>
                <w:sz w:val="16"/>
                <w:szCs w:val="16"/>
                <w:rPrChange w:id="14957" w:author="Steve Barbeaux" w:date="2022-10-10T12:25:00Z">
                  <w:rPr>
                    <w:color w:val="000000"/>
                    <w:sz w:val="14"/>
                    <w:szCs w:val="14"/>
                  </w:rPr>
                </w:rPrChange>
              </w:rPr>
            </w:pPr>
            <w:ins w:id="14958" w:author="Steve Barbeaux" w:date="2022-10-10T12:23:00Z">
              <w:r w:rsidRPr="0060718B">
                <w:rPr>
                  <w:color w:val="000000"/>
                  <w:sz w:val="16"/>
                  <w:szCs w:val="16"/>
                  <w:rPrChange w:id="14959" w:author="Steve Barbeaux" w:date="2022-10-10T12:25:00Z">
                    <w:rPr>
                      <w:rFonts w:ascii="Calibri" w:hAnsi="Calibri" w:cs="Calibri"/>
                      <w:color w:val="000000"/>
                      <w:szCs w:val="22"/>
                    </w:rPr>
                  </w:rPrChange>
                </w:rPr>
                <w:t>0.04</w:t>
              </w:r>
            </w:ins>
            <w:del w:id="14960" w:author="Steve Barbeaux" w:date="2022-10-10T12:23:00Z">
              <w:r w:rsidRPr="0060718B" w:rsidDel="00FF3B86">
                <w:rPr>
                  <w:sz w:val="16"/>
                  <w:szCs w:val="16"/>
                  <w:rPrChange w:id="14961" w:author="Steve Barbeaux" w:date="2022-10-10T12:25:00Z">
                    <w:rPr>
                      <w:sz w:val="14"/>
                      <w:szCs w:val="14"/>
                    </w:rPr>
                  </w:rPrChange>
                </w:rPr>
                <w:delText>0.04</w:delText>
              </w:r>
            </w:del>
          </w:p>
        </w:tc>
        <w:tc>
          <w:tcPr>
            <w:tcW w:w="295" w:type="pct"/>
            <w:tcBorders>
              <w:top w:val="nil"/>
              <w:left w:val="nil"/>
              <w:bottom w:val="nil"/>
              <w:right w:val="nil"/>
            </w:tcBorders>
            <w:shd w:val="clear" w:color="auto" w:fill="auto"/>
            <w:noWrap/>
            <w:vAlign w:val="bottom"/>
            <w:hideMark/>
            <w:tcPrChange w:id="14962" w:author="Steve Barbeaux" w:date="2022-10-10T12:23:00Z">
              <w:tcPr>
                <w:tcW w:w="295" w:type="pct"/>
                <w:gridSpan w:val="2"/>
                <w:tcBorders>
                  <w:top w:val="nil"/>
                  <w:left w:val="nil"/>
                  <w:bottom w:val="nil"/>
                  <w:right w:val="nil"/>
                </w:tcBorders>
                <w:shd w:val="clear" w:color="auto" w:fill="auto"/>
                <w:noWrap/>
                <w:hideMark/>
              </w:tcPr>
            </w:tcPrChange>
          </w:tcPr>
          <w:p w14:paraId="1AB37BAE" w14:textId="1B5E8AE7" w:rsidR="0060718B" w:rsidRPr="0060718B" w:rsidRDefault="0060718B" w:rsidP="0060718B">
            <w:pPr>
              <w:spacing w:after="0"/>
              <w:jc w:val="right"/>
              <w:rPr>
                <w:color w:val="000000"/>
                <w:sz w:val="16"/>
                <w:szCs w:val="16"/>
                <w:rPrChange w:id="14963" w:author="Steve Barbeaux" w:date="2022-10-10T12:25:00Z">
                  <w:rPr>
                    <w:color w:val="000000"/>
                    <w:sz w:val="14"/>
                    <w:szCs w:val="14"/>
                  </w:rPr>
                </w:rPrChange>
              </w:rPr>
            </w:pPr>
            <w:ins w:id="14964" w:author="Steve Barbeaux" w:date="2022-10-10T12:23:00Z">
              <w:r w:rsidRPr="0060718B">
                <w:rPr>
                  <w:color w:val="000000"/>
                  <w:sz w:val="16"/>
                  <w:szCs w:val="16"/>
                  <w:rPrChange w:id="14965" w:author="Steve Barbeaux" w:date="2022-10-10T12:25:00Z">
                    <w:rPr>
                      <w:rFonts w:ascii="Calibri" w:hAnsi="Calibri" w:cs="Calibri"/>
                      <w:color w:val="000000"/>
                      <w:szCs w:val="22"/>
                    </w:rPr>
                  </w:rPrChange>
                </w:rPr>
                <w:t>0.04</w:t>
              </w:r>
            </w:ins>
            <w:del w:id="14966" w:author="Steve Barbeaux" w:date="2022-10-10T12:23:00Z">
              <w:r w:rsidRPr="0060718B" w:rsidDel="00FF3B86">
                <w:rPr>
                  <w:sz w:val="16"/>
                  <w:szCs w:val="16"/>
                  <w:rPrChange w:id="14967" w:author="Steve Barbeaux" w:date="2022-10-10T12:25:00Z">
                    <w:rPr>
                      <w:sz w:val="14"/>
                      <w:szCs w:val="14"/>
                    </w:rPr>
                  </w:rPrChange>
                </w:rPr>
                <w:delText>0.04</w:delText>
              </w:r>
            </w:del>
          </w:p>
        </w:tc>
        <w:tc>
          <w:tcPr>
            <w:tcW w:w="295" w:type="pct"/>
            <w:tcBorders>
              <w:top w:val="nil"/>
              <w:left w:val="nil"/>
              <w:bottom w:val="nil"/>
              <w:right w:val="nil"/>
            </w:tcBorders>
            <w:shd w:val="clear" w:color="auto" w:fill="auto"/>
            <w:noWrap/>
            <w:vAlign w:val="bottom"/>
            <w:hideMark/>
            <w:tcPrChange w:id="14968" w:author="Steve Barbeaux" w:date="2022-10-10T12:23:00Z">
              <w:tcPr>
                <w:tcW w:w="295" w:type="pct"/>
                <w:tcBorders>
                  <w:top w:val="nil"/>
                  <w:left w:val="nil"/>
                  <w:bottom w:val="nil"/>
                  <w:right w:val="nil"/>
                </w:tcBorders>
                <w:shd w:val="clear" w:color="auto" w:fill="auto"/>
                <w:noWrap/>
                <w:hideMark/>
              </w:tcPr>
            </w:tcPrChange>
          </w:tcPr>
          <w:p w14:paraId="729C8C76" w14:textId="43BBD557" w:rsidR="0060718B" w:rsidRPr="0060718B" w:rsidRDefault="0060718B" w:rsidP="0060718B">
            <w:pPr>
              <w:spacing w:after="0"/>
              <w:jc w:val="right"/>
              <w:rPr>
                <w:color w:val="000000"/>
                <w:sz w:val="16"/>
                <w:szCs w:val="16"/>
                <w:rPrChange w:id="14969" w:author="Steve Barbeaux" w:date="2022-10-10T12:25:00Z">
                  <w:rPr>
                    <w:color w:val="000000"/>
                    <w:sz w:val="14"/>
                    <w:szCs w:val="14"/>
                  </w:rPr>
                </w:rPrChange>
              </w:rPr>
            </w:pPr>
            <w:ins w:id="14970" w:author="Steve Barbeaux" w:date="2022-10-10T12:23:00Z">
              <w:r w:rsidRPr="0060718B">
                <w:rPr>
                  <w:color w:val="000000"/>
                  <w:sz w:val="16"/>
                  <w:szCs w:val="16"/>
                  <w:rPrChange w:id="14971" w:author="Steve Barbeaux" w:date="2022-10-10T12:25:00Z">
                    <w:rPr>
                      <w:rFonts w:ascii="Calibri" w:hAnsi="Calibri" w:cs="Calibri"/>
                      <w:color w:val="000000"/>
                      <w:szCs w:val="22"/>
                    </w:rPr>
                  </w:rPrChange>
                </w:rPr>
                <w:t>0.05</w:t>
              </w:r>
            </w:ins>
            <w:del w:id="14972" w:author="Steve Barbeaux" w:date="2022-10-10T12:23:00Z">
              <w:r w:rsidRPr="0060718B" w:rsidDel="00FF3B86">
                <w:rPr>
                  <w:sz w:val="16"/>
                  <w:szCs w:val="16"/>
                  <w:rPrChange w:id="14973" w:author="Steve Barbeaux" w:date="2022-10-10T12:25:00Z">
                    <w:rPr>
                      <w:sz w:val="14"/>
                      <w:szCs w:val="14"/>
                    </w:rPr>
                  </w:rPrChange>
                </w:rPr>
                <w:delText>0.05</w:delText>
              </w:r>
            </w:del>
          </w:p>
        </w:tc>
        <w:tc>
          <w:tcPr>
            <w:tcW w:w="295" w:type="pct"/>
            <w:tcBorders>
              <w:top w:val="nil"/>
              <w:left w:val="nil"/>
              <w:bottom w:val="nil"/>
              <w:right w:val="nil"/>
            </w:tcBorders>
            <w:shd w:val="clear" w:color="auto" w:fill="auto"/>
            <w:noWrap/>
            <w:vAlign w:val="bottom"/>
            <w:hideMark/>
            <w:tcPrChange w:id="14974" w:author="Steve Barbeaux" w:date="2022-10-10T12:23:00Z">
              <w:tcPr>
                <w:tcW w:w="295" w:type="pct"/>
                <w:gridSpan w:val="2"/>
                <w:tcBorders>
                  <w:top w:val="nil"/>
                  <w:left w:val="nil"/>
                  <w:bottom w:val="nil"/>
                  <w:right w:val="nil"/>
                </w:tcBorders>
                <w:shd w:val="clear" w:color="auto" w:fill="auto"/>
                <w:noWrap/>
                <w:hideMark/>
              </w:tcPr>
            </w:tcPrChange>
          </w:tcPr>
          <w:p w14:paraId="7AC58B4B" w14:textId="13488030" w:rsidR="0060718B" w:rsidRPr="0060718B" w:rsidRDefault="0060718B" w:rsidP="0060718B">
            <w:pPr>
              <w:spacing w:after="0"/>
              <w:jc w:val="right"/>
              <w:rPr>
                <w:color w:val="000000"/>
                <w:sz w:val="16"/>
                <w:szCs w:val="16"/>
                <w:rPrChange w:id="14975" w:author="Steve Barbeaux" w:date="2022-10-10T12:25:00Z">
                  <w:rPr>
                    <w:color w:val="000000"/>
                    <w:sz w:val="14"/>
                    <w:szCs w:val="14"/>
                  </w:rPr>
                </w:rPrChange>
              </w:rPr>
            </w:pPr>
            <w:ins w:id="14976" w:author="Steve Barbeaux" w:date="2022-10-10T12:23:00Z">
              <w:r w:rsidRPr="0060718B">
                <w:rPr>
                  <w:color w:val="000000"/>
                  <w:sz w:val="16"/>
                  <w:szCs w:val="16"/>
                  <w:rPrChange w:id="14977" w:author="Steve Barbeaux" w:date="2022-10-10T12:25:00Z">
                    <w:rPr>
                      <w:rFonts w:ascii="Calibri" w:hAnsi="Calibri" w:cs="Calibri"/>
                      <w:color w:val="000000"/>
                      <w:szCs w:val="22"/>
                    </w:rPr>
                  </w:rPrChange>
                </w:rPr>
                <w:t>0.18</w:t>
              </w:r>
            </w:ins>
            <w:del w:id="14978" w:author="Steve Barbeaux" w:date="2022-10-10T12:23:00Z">
              <w:r w:rsidRPr="0060718B" w:rsidDel="00FF3B86">
                <w:rPr>
                  <w:sz w:val="16"/>
                  <w:szCs w:val="16"/>
                  <w:rPrChange w:id="14979" w:author="Steve Barbeaux" w:date="2022-10-10T12:25:00Z">
                    <w:rPr>
                      <w:sz w:val="14"/>
                      <w:szCs w:val="14"/>
                    </w:rPr>
                  </w:rPrChange>
                </w:rPr>
                <w:delText>0.18</w:delText>
              </w:r>
            </w:del>
          </w:p>
        </w:tc>
        <w:tc>
          <w:tcPr>
            <w:tcW w:w="295" w:type="pct"/>
            <w:tcBorders>
              <w:top w:val="nil"/>
              <w:left w:val="nil"/>
              <w:bottom w:val="nil"/>
              <w:right w:val="nil"/>
            </w:tcBorders>
            <w:shd w:val="clear" w:color="auto" w:fill="auto"/>
            <w:noWrap/>
            <w:vAlign w:val="bottom"/>
            <w:hideMark/>
            <w:tcPrChange w:id="14980" w:author="Steve Barbeaux" w:date="2022-10-10T12:23:00Z">
              <w:tcPr>
                <w:tcW w:w="295" w:type="pct"/>
                <w:gridSpan w:val="2"/>
                <w:tcBorders>
                  <w:top w:val="nil"/>
                  <w:left w:val="nil"/>
                  <w:bottom w:val="nil"/>
                  <w:right w:val="nil"/>
                </w:tcBorders>
                <w:shd w:val="clear" w:color="auto" w:fill="auto"/>
                <w:noWrap/>
                <w:hideMark/>
              </w:tcPr>
            </w:tcPrChange>
          </w:tcPr>
          <w:p w14:paraId="077DA2FA" w14:textId="1362CC01" w:rsidR="0060718B" w:rsidRPr="0060718B" w:rsidRDefault="0060718B" w:rsidP="0060718B">
            <w:pPr>
              <w:spacing w:after="0"/>
              <w:jc w:val="right"/>
              <w:rPr>
                <w:color w:val="000000"/>
                <w:sz w:val="16"/>
                <w:szCs w:val="16"/>
                <w:vertAlign w:val="subscript"/>
                <w:rPrChange w:id="14981" w:author="Steve Barbeaux" w:date="2022-10-10T12:25:00Z">
                  <w:rPr>
                    <w:color w:val="000000"/>
                    <w:sz w:val="14"/>
                    <w:szCs w:val="14"/>
                    <w:vertAlign w:val="subscript"/>
                  </w:rPr>
                </w:rPrChange>
              </w:rPr>
            </w:pPr>
            <w:ins w:id="14982" w:author="Steve Barbeaux" w:date="2022-10-10T12:23:00Z">
              <w:r w:rsidRPr="0060718B">
                <w:rPr>
                  <w:color w:val="000000"/>
                  <w:sz w:val="16"/>
                  <w:szCs w:val="16"/>
                  <w:rPrChange w:id="14983" w:author="Steve Barbeaux" w:date="2022-10-10T12:25:00Z">
                    <w:rPr>
                      <w:rFonts w:ascii="Calibri" w:hAnsi="Calibri" w:cs="Calibri"/>
                      <w:color w:val="000000"/>
                      <w:szCs w:val="22"/>
                    </w:rPr>
                  </w:rPrChange>
                </w:rPr>
                <w:t>1.10</w:t>
              </w:r>
            </w:ins>
            <w:del w:id="14984" w:author="Steve Barbeaux" w:date="2022-10-10T12:23:00Z">
              <w:r w:rsidRPr="0060718B" w:rsidDel="00FF3B86">
                <w:rPr>
                  <w:sz w:val="16"/>
                  <w:szCs w:val="16"/>
                  <w:rPrChange w:id="14985" w:author="Steve Barbeaux" w:date="2022-10-10T12:25:00Z">
                    <w:rPr>
                      <w:sz w:val="14"/>
                      <w:szCs w:val="14"/>
                    </w:rPr>
                  </w:rPrChange>
                </w:rPr>
                <w:delText>1.09</w:delText>
              </w:r>
            </w:del>
          </w:p>
        </w:tc>
      </w:tr>
      <w:tr w:rsidR="0060718B" w:rsidRPr="000460A7" w14:paraId="20F53EFC" w14:textId="77777777" w:rsidTr="0060718B">
        <w:tblPrEx>
          <w:tblW w:w="5180" w:type="pct"/>
          <w:tblInd w:w="-90" w:type="dxa"/>
          <w:tblLayout w:type="fixed"/>
          <w:tblPrExChange w:id="14986" w:author="Steve Barbeaux" w:date="2022-10-10T12:23:00Z">
            <w:tblPrEx>
              <w:tblW w:w="5180" w:type="pct"/>
              <w:tblInd w:w="-90" w:type="dxa"/>
              <w:tblLayout w:type="fixed"/>
            </w:tblPrEx>
          </w:tblPrExChange>
        </w:tblPrEx>
        <w:trPr>
          <w:trPrChange w:id="14987"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4988" w:author="Steve Barbeaux" w:date="2022-10-10T12:23:00Z">
              <w:tcPr>
                <w:tcW w:w="279" w:type="pct"/>
                <w:tcBorders>
                  <w:top w:val="nil"/>
                  <w:left w:val="nil"/>
                  <w:bottom w:val="nil"/>
                  <w:right w:val="nil"/>
                </w:tcBorders>
                <w:shd w:val="clear" w:color="auto" w:fill="auto"/>
                <w:noWrap/>
                <w:vAlign w:val="bottom"/>
                <w:hideMark/>
              </w:tcPr>
            </w:tcPrChange>
          </w:tcPr>
          <w:p w14:paraId="6EF9A736" w14:textId="4C900E14" w:rsidR="0060718B" w:rsidRPr="0060718B" w:rsidRDefault="0060718B" w:rsidP="0060718B">
            <w:pPr>
              <w:spacing w:after="0"/>
              <w:jc w:val="right"/>
              <w:rPr>
                <w:color w:val="000000"/>
                <w:sz w:val="16"/>
                <w:szCs w:val="16"/>
                <w:rPrChange w:id="14989" w:author="Steve Barbeaux" w:date="2022-10-10T12:25:00Z">
                  <w:rPr>
                    <w:color w:val="000000"/>
                    <w:sz w:val="14"/>
                    <w:szCs w:val="14"/>
                  </w:rPr>
                </w:rPrChange>
              </w:rPr>
            </w:pPr>
            <w:r w:rsidRPr="0060718B">
              <w:rPr>
                <w:sz w:val="16"/>
                <w:szCs w:val="16"/>
                <w:rPrChange w:id="14990" w:author="Steve Barbeaux" w:date="2022-10-10T12:25:00Z">
                  <w:rPr>
                    <w:sz w:val="14"/>
                    <w:szCs w:val="14"/>
                  </w:rPr>
                </w:rPrChange>
              </w:rPr>
              <w:t>2010</w:t>
            </w:r>
          </w:p>
        </w:tc>
        <w:tc>
          <w:tcPr>
            <w:tcW w:w="295" w:type="pct"/>
            <w:tcBorders>
              <w:top w:val="nil"/>
              <w:left w:val="nil"/>
              <w:bottom w:val="nil"/>
              <w:right w:val="nil"/>
            </w:tcBorders>
            <w:vAlign w:val="bottom"/>
            <w:tcPrChange w:id="14991" w:author="Steve Barbeaux" w:date="2022-10-10T12:23:00Z">
              <w:tcPr>
                <w:tcW w:w="295" w:type="pct"/>
                <w:gridSpan w:val="2"/>
                <w:tcBorders>
                  <w:top w:val="nil"/>
                  <w:left w:val="nil"/>
                  <w:bottom w:val="nil"/>
                  <w:right w:val="nil"/>
                </w:tcBorders>
              </w:tcPr>
            </w:tcPrChange>
          </w:tcPr>
          <w:p w14:paraId="7A90A6F1" w14:textId="37556716" w:rsidR="0060718B" w:rsidRPr="0060718B" w:rsidRDefault="0060718B" w:rsidP="0060718B">
            <w:pPr>
              <w:spacing w:after="0"/>
              <w:jc w:val="right"/>
              <w:rPr>
                <w:sz w:val="16"/>
                <w:szCs w:val="16"/>
                <w:rPrChange w:id="14992" w:author="Steve Barbeaux" w:date="2022-10-10T12:25:00Z">
                  <w:rPr>
                    <w:sz w:val="14"/>
                    <w:szCs w:val="14"/>
                  </w:rPr>
                </w:rPrChange>
              </w:rPr>
            </w:pPr>
            <w:ins w:id="14993" w:author="Steve Barbeaux" w:date="2022-10-10T12:23:00Z">
              <w:r w:rsidRPr="0060718B">
                <w:rPr>
                  <w:color w:val="000000"/>
                  <w:sz w:val="16"/>
                  <w:szCs w:val="16"/>
                  <w:rPrChange w:id="14994" w:author="Steve Barbeaux" w:date="2022-10-10T12:25:00Z">
                    <w:rPr>
                      <w:rFonts w:ascii="Calibri" w:hAnsi="Calibri" w:cs="Calibri"/>
                      <w:color w:val="000000"/>
                      <w:szCs w:val="22"/>
                    </w:rPr>
                  </w:rPrChange>
                </w:rPr>
                <w:t>0.01</w:t>
              </w:r>
            </w:ins>
            <w:del w:id="14995" w:author="Steve Barbeaux" w:date="2022-10-10T12:23:00Z">
              <w:r w:rsidRPr="0060718B" w:rsidDel="00FF3B86">
                <w:rPr>
                  <w:sz w:val="16"/>
                  <w:szCs w:val="16"/>
                  <w:rPrChange w:id="14996"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4997" w:author="Steve Barbeaux" w:date="2022-10-10T12:23:00Z">
              <w:tcPr>
                <w:tcW w:w="295" w:type="pct"/>
                <w:gridSpan w:val="2"/>
                <w:tcBorders>
                  <w:top w:val="nil"/>
                  <w:left w:val="nil"/>
                  <w:bottom w:val="nil"/>
                  <w:right w:val="nil"/>
                </w:tcBorders>
                <w:shd w:val="clear" w:color="auto" w:fill="auto"/>
                <w:noWrap/>
                <w:hideMark/>
              </w:tcPr>
            </w:tcPrChange>
          </w:tcPr>
          <w:p w14:paraId="1A617426" w14:textId="29D578C4" w:rsidR="0060718B" w:rsidRPr="0060718B" w:rsidRDefault="0060718B" w:rsidP="0060718B">
            <w:pPr>
              <w:spacing w:after="0"/>
              <w:jc w:val="right"/>
              <w:rPr>
                <w:color w:val="000000"/>
                <w:sz w:val="16"/>
                <w:szCs w:val="16"/>
                <w:rPrChange w:id="14998" w:author="Steve Barbeaux" w:date="2022-10-10T12:25:00Z">
                  <w:rPr>
                    <w:color w:val="000000"/>
                    <w:sz w:val="14"/>
                    <w:szCs w:val="14"/>
                  </w:rPr>
                </w:rPrChange>
              </w:rPr>
            </w:pPr>
            <w:ins w:id="14999" w:author="Steve Barbeaux" w:date="2022-10-10T12:23:00Z">
              <w:r w:rsidRPr="0060718B">
                <w:rPr>
                  <w:color w:val="000000"/>
                  <w:sz w:val="16"/>
                  <w:szCs w:val="16"/>
                  <w:rPrChange w:id="15000" w:author="Steve Barbeaux" w:date="2022-10-10T12:25:00Z">
                    <w:rPr>
                      <w:rFonts w:ascii="Calibri" w:hAnsi="Calibri" w:cs="Calibri"/>
                      <w:color w:val="000000"/>
                      <w:szCs w:val="22"/>
                    </w:rPr>
                  </w:rPrChange>
                </w:rPr>
                <w:t>0.00</w:t>
              </w:r>
            </w:ins>
            <w:del w:id="15001" w:author="Steve Barbeaux" w:date="2022-10-10T12:23:00Z">
              <w:r w:rsidRPr="0060718B" w:rsidDel="00FF3B86">
                <w:rPr>
                  <w:sz w:val="16"/>
                  <w:szCs w:val="16"/>
                  <w:rPrChange w:id="15002" w:author="Steve Barbeaux" w:date="2022-10-10T12:25:00Z">
                    <w:rPr>
                      <w:sz w:val="14"/>
                      <w:szCs w:val="14"/>
                    </w:rPr>
                  </w:rPrChange>
                </w:rPr>
                <w:delText>0</w:delText>
              </w:r>
            </w:del>
          </w:p>
        </w:tc>
        <w:tc>
          <w:tcPr>
            <w:tcW w:w="295" w:type="pct"/>
            <w:tcBorders>
              <w:top w:val="nil"/>
              <w:left w:val="nil"/>
              <w:bottom w:val="nil"/>
              <w:right w:val="nil"/>
            </w:tcBorders>
            <w:shd w:val="clear" w:color="auto" w:fill="auto"/>
            <w:noWrap/>
            <w:vAlign w:val="bottom"/>
            <w:hideMark/>
            <w:tcPrChange w:id="15003" w:author="Steve Barbeaux" w:date="2022-10-10T12:23:00Z">
              <w:tcPr>
                <w:tcW w:w="295" w:type="pct"/>
                <w:tcBorders>
                  <w:top w:val="nil"/>
                  <w:left w:val="nil"/>
                  <w:bottom w:val="nil"/>
                  <w:right w:val="nil"/>
                </w:tcBorders>
                <w:shd w:val="clear" w:color="auto" w:fill="auto"/>
                <w:noWrap/>
                <w:hideMark/>
              </w:tcPr>
            </w:tcPrChange>
          </w:tcPr>
          <w:p w14:paraId="27B18E61" w14:textId="3403933A" w:rsidR="0060718B" w:rsidRPr="0060718B" w:rsidRDefault="0060718B" w:rsidP="0060718B">
            <w:pPr>
              <w:spacing w:after="0"/>
              <w:jc w:val="right"/>
              <w:rPr>
                <w:color w:val="000000"/>
                <w:sz w:val="16"/>
                <w:szCs w:val="16"/>
                <w:rPrChange w:id="15004" w:author="Steve Barbeaux" w:date="2022-10-10T12:25:00Z">
                  <w:rPr>
                    <w:color w:val="000000"/>
                    <w:sz w:val="14"/>
                    <w:szCs w:val="14"/>
                  </w:rPr>
                </w:rPrChange>
              </w:rPr>
            </w:pPr>
            <w:ins w:id="15005" w:author="Steve Barbeaux" w:date="2022-10-10T12:23:00Z">
              <w:r w:rsidRPr="0060718B">
                <w:rPr>
                  <w:color w:val="000000"/>
                  <w:sz w:val="16"/>
                  <w:szCs w:val="16"/>
                  <w:rPrChange w:id="15006" w:author="Steve Barbeaux" w:date="2022-10-10T12:25:00Z">
                    <w:rPr>
                      <w:rFonts w:ascii="Calibri" w:hAnsi="Calibri" w:cs="Calibri"/>
                      <w:color w:val="000000"/>
                      <w:szCs w:val="22"/>
                    </w:rPr>
                  </w:rPrChange>
                </w:rPr>
                <w:t>0.03</w:t>
              </w:r>
            </w:ins>
            <w:del w:id="15007" w:author="Steve Barbeaux" w:date="2022-10-10T12:23:00Z">
              <w:r w:rsidRPr="0060718B" w:rsidDel="00FF3B86">
                <w:rPr>
                  <w:sz w:val="16"/>
                  <w:szCs w:val="16"/>
                  <w:rPrChange w:id="15008"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hideMark/>
            <w:tcPrChange w:id="15009" w:author="Steve Barbeaux" w:date="2022-10-10T12:23:00Z">
              <w:tcPr>
                <w:tcW w:w="295" w:type="pct"/>
                <w:gridSpan w:val="2"/>
                <w:tcBorders>
                  <w:top w:val="nil"/>
                  <w:left w:val="nil"/>
                  <w:bottom w:val="nil"/>
                  <w:right w:val="nil"/>
                </w:tcBorders>
                <w:shd w:val="clear" w:color="auto" w:fill="auto"/>
                <w:noWrap/>
                <w:hideMark/>
              </w:tcPr>
            </w:tcPrChange>
          </w:tcPr>
          <w:p w14:paraId="61AFD808" w14:textId="49E5DF8F" w:rsidR="0060718B" w:rsidRPr="0060718B" w:rsidRDefault="0060718B" w:rsidP="0060718B">
            <w:pPr>
              <w:spacing w:after="0"/>
              <w:jc w:val="right"/>
              <w:rPr>
                <w:color w:val="000000"/>
                <w:sz w:val="16"/>
                <w:szCs w:val="16"/>
                <w:rPrChange w:id="15010" w:author="Steve Barbeaux" w:date="2022-10-10T12:25:00Z">
                  <w:rPr>
                    <w:color w:val="000000"/>
                    <w:sz w:val="14"/>
                    <w:szCs w:val="14"/>
                  </w:rPr>
                </w:rPrChange>
              </w:rPr>
            </w:pPr>
            <w:ins w:id="15011" w:author="Steve Barbeaux" w:date="2022-10-10T12:23:00Z">
              <w:r w:rsidRPr="0060718B">
                <w:rPr>
                  <w:color w:val="000000"/>
                  <w:sz w:val="16"/>
                  <w:szCs w:val="16"/>
                  <w:rPrChange w:id="15012" w:author="Steve Barbeaux" w:date="2022-10-10T12:25:00Z">
                    <w:rPr>
                      <w:rFonts w:ascii="Calibri" w:hAnsi="Calibri" w:cs="Calibri"/>
                      <w:color w:val="000000"/>
                      <w:szCs w:val="22"/>
                    </w:rPr>
                  </w:rPrChange>
                </w:rPr>
                <w:t>0.11</w:t>
              </w:r>
            </w:ins>
            <w:del w:id="15013" w:author="Steve Barbeaux" w:date="2022-10-10T12:23:00Z">
              <w:r w:rsidRPr="0060718B" w:rsidDel="00FF3B86">
                <w:rPr>
                  <w:sz w:val="16"/>
                  <w:szCs w:val="16"/>
                  <w:rPrChange w:id="15014" w:author="Steve Barbeaux" w:date="2022-10-10T12:25:00Z">
                    <w:rPr>
                      <w:sz w:val="14"/>
                      <w:szCs w:val="14"/>
                    </w:rPr>
                  </w:rPrChange>
                </w:rPr>
                <w:delText>0.11</w:delText>
              </w:r>
            </w:del>
          </w:p>
        </w:tc>
        <w:tc>
          <w:tcPr>
            <w:tcW w:w="295" w:type="pct"/>
            <w:tcBorders>
              <w:top w:val="nil"/>
              <w:left w:val="nil"/>
              <w:bottom w:val="nil"/>
              <w:right w:val="nil"/>
            </w:tcBorders>
            <w:shd w:val="clear" w:color="auto" w:fill="auto"/>
            <w:noWrap/>
            <w:vAlign w:val="bottom"/>
            <w:hideMark/>
            <w:tcPrChange w:id="15015" w:author="Steve Barbeaux" w:date="2022-10-10T12:23:00Z">
              <w:tcPr>
                <w:tcW w:w="295" w:type="pct"/>
                <w:gridSpan w:val="2"/>
                <w:tcBorders>
                  <w:top w:val="nil"/>
                  <w:left w:val="nil"/>
                  <w:bottom w:val="nil"/>
                  <w:right w:val="nil"/>
                </w:tcBorders>
                <w:shd w:val="clear" w:color="auto" w:fill="auto"/>
                <w:noWrap/>
                <w:hideMark/>
              </w:tcPr>
            </w:tcPrChange>
          </w:tcPr>
          <w:p w14:paraId="31FF9EF9" w14:textId="2BF41A47" w:rsidR="0060718B" w:rsidRPr="0060718B" w:rsidRDefault="0060718B" w:rsidP="0060718B">
            <w:pPr>
              <w:spacing w:after="0"/>
              <w:jc w:val="right"/>
              <w:rPr>
                <w:color w:val="000000"/>
                <w:sz w:val="16"/>
                <w:szCs w:val="16"/>
                <w:rPrChange w:id="15016" w:author="Steve Barbeaux" w:date="2022-10-10T12:25:00Z">
                  <w:rPr>
                    <w:color w:val="000000"/>
                    <w:sz w:val="14"/>
                    <w:szCs w:val="14"/>
                  </w:rPr>
                </w:rPrChange>
              </w:rPr>
            </w:pPr>
            <w:ins w:id="15017" w:author="Steve Barbeaux" w:date="2022-10-10T12:23:00Z">
              <w:r w:rsidRPr="0060718B">
                <w:rPr>
                  <w:color w:val="000000"/>
                  <w:sz w:val="16"/>
                  <w:szCs w:val="16"/>
                  <w:rPrChange w:id="15018" w:author="Steve Barbeaux" w:date="2022-10-10T12:25:00Z">
                    <w:rPr>
                      <w:rFonts w:ascii="Calibri" w:hAnsi="Calibri" w:cs="Calibri"/>
                      <w:color w:val="000000"/>
                      <w:szCs w:val="22"/>
                    </w:rPr>
                  </w:rPrChange>
                </w:rPr>
                <w:t>0.06</w:t>
              </w:r>
            </w:ins>
            <w:del w:id="15019" w:author="Steve Barbeaux" w:date="2022-10-10T12:23:00Z">
              <w:r w:rsidRPr="0060718B" w:rsidDel="00FF3B86">
                <w:rPr>
                  <w:sz w:val="16"/>
                  <w:szCs w:val="16"/>
                  <w:rPrChange w:id="15020" w:author="Steve Barbeaux" w:date="2022-10-10T12:25:00Z">
                    <w:rPr>
                      <w:sz w:val="14"/>
                      <w:szCs w:val="14"/>
                    </w:rPr>
                  </w:rPrChange>
                </w:rPr>
                <w:delText>0.06</w:delText>
              </w:r>
            </w:del>
          </w:p>
        </w:tc>
        <w:tc>
          <w:tcPr>
            <w:tcW w:w="295" w:type="pct"/>
            <w:tcBorders>
              <w:top w:val="nil"/>
              <w:left w:val="nil"/>
              <w:bottom w:val="nil"/>
              <w:right w:val="nil"/>
            </w:tcBorders>
            <w:shd w:val="clear" w:color="auto" w:fill="auto"/>
            <w:noWrap/>
            <w:vAlign w:val="bottom"/>
            <w:hideMark/>
            <w:tcPrChange w:id="15021" w:author="Steve Barbeaux" w:date="2022-10-10T12:23:00Z">
              <w:tcPr>
                <w:tcW w:w="295" w:type="pct"/>
                <w:gridSpan w:val="2"/>
                <w:tcBorders>
                  <w:top w:val="nil"/>
                  <w:left w:val="nil"/>
                  <w:bottom w:val="nil"/>
                  <w:right w:val="nil"/>
                </w:tcBorders>
                <w:shd w:val="clear" w:color="auto" w:fill="auto"/>
                <w:noWrap/>
                <w:hideMark/>
              </w:tcPr>
            </w:tcPrChange>
          </w:tcPr>
          <w:p w14:paraId="368277CC" w14:textId="0BC311CF" w:rsidR="0060718B" w:rsidRPr="0060718B" w:rsidRDefault="0060718B" w:rsidP="0060718B">
            <w:pPr>
              <w:spacing w:after="0"/>
              <w:jc w:val="right"/>
              <w:rPr>
                <w:color w:val="000000"/>
                <w:sz w:val="16"/>
                <w:szCs w:val="16"/>
                <w:rPrChange w:id="15022" w:author="Steve Barbeaux" w:date="2022-10-10T12:25:00Z">
                  <w:rPr>
                    <w:color w:val="000000"/>
                    <w:sz w:val="14"/>
                    <w:szCs w:val="14"/>
                  </w:rPr>
                </w:rPrChange>
              </w:rPr>
            </w:pPr>
            <w:ins w:id="15023" w:author="Steve Barbeaux" w:date="2022-10-10T12:23:00Z">
              <w:r w:rsidRPr="0060718B">
                <w:rPr>
                  <w:color w:val="000000"/>
                  <w:sz w:val="16"/>
                  <w:szCs w:val="16"/>
                  <w:rPrChange w:id="15024" w:author="Steve Barbeaux" w:date="2022-10-10T12:25:00Z">
                    <w:rPr>
                      <w:rFonts w:ascii="Calibri" w:hAnsi="Calibri" w:cs="Calibri"/>
                      <w:color w:val="000000"/>
                      <w:szCs w:val="22"/>
                    </w:rPr>
                  </w:rPrChange>
                </w:rPr>
                <w:t>0.03</w:t>
              </w:r>
            </w:ins>
            <w:del w:id="15025" w:author="Steve Barbeaux" w:date="2022-10-10T12:23:00Z">
              <w:r w:rsidRPr="0060718B" w:rsidDel="00FF3B86">
                <w:rPr>
                  <w:sz w:val="16"/>
                  <w:szCs w:val="16"/>
                  <w:rPrChange w:id="15026"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hideMark/>
            <w:tcPrChange w:id="15027" w:author="Steve Barbeaux" w:date="2022-10-10T12:23:00Z">
              <w:tcPr>
                <w:tcW w:w="295" w:type="pct"/>
                <w:tcBorders>
                  <w:top w:val="nil"/>
                  <w:left w:val="nil"/>
                  <w:bottom w:val="nil"/>
                  <w:right w:val="nil"/>
                </w:tcBorders>
                <w:shd w:val="clear" w:color="auto" w:fill="auto"/>
                <w:noWrap/>
                <w:hideMark/>
              </w:tcPr>
            </w:tcPrChange>
          </w:tcPr>
          <w:p w14:paraId="463A8F92" w14:textId="64D1BDBE" w:rsidR="0060718B" w:rsidRPr="0060718B" w:rsidRDefault="0060718B" w:rsidP="0060718B">
            <w:pPr>
              <w:spacing w:after="0"/>
              <w:jc w:val="right"/>
              <w:rPr>
                <w:color w:val="000000"/>
                <w:sz w:val="16"/>
                <w:szCs w:val="16"/>
                <w:rPrChange w:id="15028" w:author="Steve Barbeaux" w:date="2022-10-10T12:25:00Z">
                  <w:rPr>
                    <w:color w:val="000000"/>
                    <w:sz w:val="14"/>
                    <w:szCs w:val="14"/>
                  </w:rPr>
                </w:rPrChange>
              </w:rPr>
            </w:pPr>
            <w:ins w:id="15029" w:author="Steve Barbeaux" w:date="2022-10-10T12:23:00Z">
              <w:r w:rsidRPr="0060718B">
                <w:rPr>
                  <w:color w:val="000000"/>
                  <w:sz w:val="16"/>
                  <w:szCs w:val="16"/>
                  <w:rPrChange w:id="15030" w:author="Steve Barbeaux" w:date="2022-10-10T12:25:00Z">
                    <w:rPr>
                      <w:rFonts w:ascii="Calibri" w:hAnsi="Calibri" w:cs="Calibri"/>
                      <w:color w:val="000000"/>
                      <w:szCs w:val="22"/>
                    </w:rPr>
                  </w:rPrChange>
                </w:rPr>
                <w:t>0.05</w:t>
              </w:r>
            </w:ins>
            <w:del w:id="15031" w:author="Steve Barbeaux" w:date="2022-10-10T12:23:00Z">
              <w:r w:rsidRPr="0060718B" w:rsidDel="00FF3B86">
                <w:rPr>
                  <w:sz w:val="16"/>
                  <w:szCs w:val="16"/>
                  <w:rPrChange w:id="15032" w:author="Steve Barbeaux" w:date="2022-10-10T12:25:00Z">
                    <w:rPr>
                      <w:sz w:val="14"/>
                      <w:szCs w:val="14"/>
                    </w:rPr>
                  </w:rPrChange>
                </w:rPr>
                <w:delText>0.05</w:delText>
              </w:r>
            </w:del>
          </w:p>
        </w:tc>
        <w:tc>
          <w:tcPr>
            <w:tcW w:w="295" w:type="pct"/>
            <w:tcBorders>
              <w:top w:val="nil"/>
              <w:left w:val="nil"/>
              <w:bottom w:val="nil"/>
              <w:right w:val="nil"/>
            </w:tcBorders>
            <w:shd w:val="clear" w:color="auto" w:fill="auto"/>
            <w:noWrap/>
            <w:vAlign w:val="bottom"/>
            <w:hideMark/>
            <w:tcPrChange w:id="15033" w:author="Steve Barbeaux" w:date="2022-10-10T12:23:00Z">
              <w:tcPr>
                <w:tcW w:w="295" w:type="pct"/>
                <w:gridSpan w:val="2"/>
                <w:tcBorders>
                  <w:top w:val="nil"/>
                  <w:left w:val="nil"/>
                  <w:bottom w:val="nil"/>
                  <w:right w:val="nil"/>
                </w:tcBorders>
                <w:shd w:val="clear" w:color="auto" w:fill="auto"/>
                <w:noWrap/>
                <w:hideMark/>
              </w:tcPr>
            </w:tcPrChange>
          </w:tcPr>
          <w:p w14:paraId="4FA2B24C" w14:textId="243369AD" w:rsidR="0060718B" w:rsidRPr="0060718B" w:rsidRDefault="0060718B" w:rsidP="0060718B">
            <w:pPr>
              <w:spacing w:after="0"/>
              <w:jc w:val="right"/>
              <w:rPr>
                <w:color w:val="000000"/>
                <w:sz w:val="16"/>
                <w:szCs w:val="16"/>
                <w:rPrChange w:id="15034" w:author="Steve Barbeaux" w:date="2022-10-10T12:25:00Z">
                  <w:rPr>
                    <w:color w:val="000000"/>
                    <w:sz w:val="14"/>
                    <w:szCs w:val="14"/>
                  </w:rPr>
                </w:rPrChange>
              </w:rPr>
            </w:pPr>
            <w:ins w:id="15035" w:author="Steve Barbeaux" w:date="2022-10-10T12:23:00Z">
              <w:r w:rsidRPr="0060718B">
                <w:rPr>
                  <w:color w:val="000000"/>
                  <w:sz w:val="16"/>
                  <w:szCs w:val="16"/>
                  <w:rPrChange w:id="15036" w:author="Steve Barbeaux" w:date="2022-10-10T12:25:00Z">
                    <w:rPr>
                      <w:rFonts w:ascii="Calibri" w:hAnsi="Calibri" w:cs="Calibri"/>
                      <w:color w:val="000000"/>
                      <w:szCs w:val="22"/>
                    </w:rPr>
                  </w:rPrChange>
                </w:rPr>
                <w:t>0.04</w:t>
              </w:r>
            </w:ins>
            <w:del w:id="15037" w:author="Steve Barbeaux" w:date="2022-10-10T12:23:00Z">
              <w:r w:rsidRPr="0060718B" w:rsidDel="00FF3B86">
                <w:rPr>
                  <w:sz w:val="16"/>
                  <w:szCs w:val="16"/>
                  <w:rPrChange w:id="15038" w:author="Steve Barbeaux" w:date="2022-10-10T12:25:00Z">
                    <w:rPr>
                      <w:sz w:val="14"/>
                      <w:szCs w:val="14"/>
                    </w:rPr>
                  </w:rPrChange>
                </w:rPr>
                <w:delText>0.05</w:delText>
              </w:r>
            </w:del>
          </w:p>
        </w:tc>
        <w:tc>
          <w:tcPr>
            <w:tcW w:w="295" w:type="pct"/>
            <w:tcBorders>
              <w:top w:val="nil"/>
              <w:left w:val="nil"/>
              <w:bottom w:val="nil"/>
              <w:right w:val="nil"/>
            </w:tcBorders>
            <w:shd w:val="clear" w:color="auto" w:fill="auto"/>
            <w:noWrap/>
            <w:vAlign w:val="bottom"/>
            <w:hideMark/>
            <w:tcPrChange w:id="15039" w:author="Steve Barbeaux" w:date="2022-10-10T12:23:00Z">
              <w:tcPr>
                <w:tcW w:w="295" w:type="pct"/>
                <w:gridSpan w:val="2"/>
                <w:tcBorders>
                  <w:top w:val="nil"/>
                  <w:left w:val="nil"/>
                  <w:bottom w:val="nil"/>
                  <w:right w:val="nil"/>
                </w:tcBorders>
                <w:shd w:val="clear" w:color="auto" w:fill="auto"/>
                <w:noWrap/>
                <w:hideMark/>
              </w:tcPr>
            </w:tcPrChange>
          </w:tcPr>
          <w:p w14:paraId="2F9EFAC8" w14:textId="6FF6E274" w:rsidR="0060718B" w:rsidRPr="0060718B" w:rsidRDefault="0060718B" w:rsidP="0060718B">
            <w:pPr>
              <w:spacing w:after="0"/>
              <w:jc w:val="right"/>
              <w:rPr>
                <w:color w:val="000000"/>
                <w:sz w:val="16"/>
                <w:szCs w:val="16"/>
                <w:rPrChange w:id="15040" w:author="Steve Barbeaux" w:date="2022-10-10T12:25:00Z">
                  <w:rPr>
                    <w:color w:val="000000"/>
                    <w:sz w:val="14"/>
                    <w:szCs w:val="14"/>
                  </w:rPr>
                </w:rPrChange>
              </w:rPr>
            </w:pPr>
            <w:ins w:id="15041" w:author="Steve Barbeaux" w:date="2022-10-10T12:23:00Z">
              <w:r w:rsidRPr="0060718B">
                <w:rPr>
                  <w:color w:val="000000"/>
                  <w:sz w:val="16"/>
                  <w:szCs w:val="16"/>
                  <w:rPrChange w:id="15042" w:author="Steve Barbeaux" w:date="2022-10-10T12:25:00Z">
                    <w:rPr>
                      <w:rFonts w:ascii="Calibri" w:hAnsi="Calibri" w:cs="Calibri"/>
                      <w:color w:val="000000"/>
                      <w:szCs w:val="22"/>
                    </w:rPr>
                  </w:rPrChange>
                </w:rPr>
                <w:t>0.04</w:t>
              </w:r>
            </w:ins>
            <w:del w:id="15043" w:author="Steve Barbeaux" w:date="2022-10-10T12:23:00Z">
              <w:r w:rsidRPr="0060718B" w:rsidDel="00FF3B86">
                <w:rPr>
                  <w:sz w:val="16"/>
                  <w:szCs w:val="16"/>
                  <w:rPrChange w:id="15044" w:author="Steve Barbeaux" w:date="2022-10-10T12:25:00Z">
                    <w:rPr>
                      <w:sz w:val="14"/>
                      <w:szCs w:val="14"/>
                    </w:rPr>
                  </w:rPrChange>
                </w:rPr>
                <w:delText>0.04</w:delText>
              </w:r>
            </w:del>
          </w:p>
        </w:tc>
        <w:tc>
          <w:tcPr>
            <w:tcW w:w="295" w:type="pct"/>
            <w:tcBorders>
              <w:top w:val="nil"/>
              <w:left w:val="nil"/>
              <w:bottom w:val="nil"/>
              <w:right w:val="nil"/>
            </w:tcBorders>
            <w:shd w:val="clear" w:color="auto" w:fill="auto"/>
            <w:noWrap/>
            <w:vAlign w:val="bottom"/>
            <w:hideMark/>
            <w:tcPrChange w:id="15045" w:author="Steve Barbeaux" w:date="2022-10-10T12:23:00Z">
              <w:tcPr>
                <w:tcW w:w="295" w:type="pct"/>
                <w:tcBorders>
                  <w:top w:val="nil"/>
                  <w:left w:val="nil"/>
                  <w:bottom w:val="nil"/>
                  <w:right w:val="nil"/>
                </w:tcBorders>
                <w:shd w:val="clear" w:color="auto" w:fill="auto"/>
                <w:noWrap/>
                <w:hideMark/>
              </w:tcPr>
            </w:tcPrChange>
          </w:tcPr>
          <w:p w14:paraId="01079716" w14:textId="424D1A22" w:rsidR="0060718B" w:rsidRPr="0060718B" w:rsidRDefault="0060718B" w:rsidP="0060718B">
            <w:pPr>
              <w:spacing w:after="0"/>
              <w:jc w:val="right"/>
              <w:rPr>
                <w:color w:val="000000"/>
                <w:sz w:val="16"/>
                <w:szCs w:val="16"/>
                <w:rPrChange w:id="15046" w:author="Steve Barbeaux" w:date="2022-10-10T12:25:00Z">
                  <w:rPr>
                    <w:color w:val="000000"/>
                    <w:sz w:val="14"/>
                    <w:szCs w:val="14"/>
                  </w:rPr>
                </w:rPrChange>
              </w:rPr>
            </w:pPr>
            <w:ins w:id="15047" w:author="Steve Barbeaux" w:date="2022-10-10T12:23:00Z">
              <w:r w:rsidRPr="0060718B">
                <w:rPr>
                  <w:color w:val="000000"/>
                  <w:sz w:val="16"/>
                  <w:szCs w:val="16"/>
                  <w:rPrChange w:id="15048" w:author="Steve Barbeaux" w:date="2022-10-10T12:25:00Z">
                    <w:rPr>
                      <w:rFonts w:ascii="Calibri" w:hAnsi="Calibri" w:cs="Calibri"/>
                      <w:color w:val="000000"/>
                      <w:szCs w:val="22"/>
                    </w:rPr>
                  </w:rPrChange>
                </w:rPr>
                <w:t>0.17</w:t>
              </w:r>
            </w:ins>
            <w:del w:id="15049" w:author="Steve Barbeaux" w:date="2022-10-10T12:23:00Z">
              <w:r w:rsidRPr="0060718B" w:rsidDel="00FF3B86">
                <w:rPr>
                  <w:sz w:val="16"/>
                  <w:szCs w:val="16"/>
                  <w:rPrChange w:id="15050" w:author="Steve Barbeaux" w:date="2022-10-10T12:25:00Z">
                    <w:rPr>
                      <w:sz w:val="14"/>
                      <w:szCs w:val="14"/>
                    </w:rPr>
                  </w:rPrChange>
                </w:rPr>
                <w:delText>0.17</w:delText>
              </w:r>
            </w:del>
          </w:p>
        </w:tc>
        <w:tc>
          <w:tcPr>
            <w:tcW w:w="295" w:type="pct"/>
            <w:tcBorders>
              <w:top w:val="nil"/>
              <w:left w:val="nil"/>
              <w:bottom w:val="nil"/>
              <w:right w:val="nil"/>
            </w:tcBorders>
            <w:shd w:val="clear" w:color="auto" w:fill="auto"/>
            <w:noWrap/>
            <w:vAlign w:val="bottom"/>
            <w:hideMark/>
            <w:tcPrChange w:id="15051" w:author="Steve Barbeaux" w:date="2022-10-10T12:23:00Z">
              <w:tcPr>
                <w:tcW w:w="295" w:type="pct"/>
                <w:gridSpan w:val="2"/>
                <w:tcBorders>
                  <w:top w:val="nil"/>
                  <w:left w:val="nil"/>
                  <w:bottom w:val="nil"/>
                  <w:right w:val="nil"/>
                </w:tcBorders>
                <w:shd w:val="clear" w:color="auto" w:fill="auto"/>
                <w:noWrap/>
                <w:hideMark/>
              </w:tcPr>
            </w:tcPrChange>
          </w:tcPr>
          <w:p w14:paraId="1B3BE4F6" w14:textId="78499F9D" w:rsidR="0060718B" w:rsidRPr="0060718B" w:rsidRDefault="0060718B" w:rsidP="0060718B">
            <w:pPr>
              <w:spacing w:after="0"/>
              <w:jc w:val="right"/>
              <w:rPr>
                <w:color w:val="000000"/>
                <w:sz w:val="16"/>
                <w:szCs w:val="16"/>
                <w:rPrChange w:id="15052" w:author="Steve Barbeaux" w:date="2022-10-10T12:25:00Z">
                  <w:rPr>
                    <w:color w:val="000000"/>
                    <w:sz w:val="14"/>
                    <w:szCs w:val="14"/>
                  </w:rPr>
                </w:rPrChange>
              </w:rPr>
            </w:pPr>
            <w:ins w:id="15053" w:author="Steve Barbeaux" w:date="2022-10-10T12:23:00Z">
              <w:r w:rsidRPr="0060718B">
                <w:rPr>
                  <w:color w:val="000000"/>
                  <w:sz w:val="16"/>
                  <w:szCs w:val="16"/>
                  <w:rPrChange w:id="15054" w:author="Steve Barbeaux" w:date="2022-10-10T12:25:00Z">
                    <w:rPr>
                      <w:rFonts w:ascii="Calibri" w:hAnsi="Calibri" w:cs="Calibri"/>
                      <w:color w:val="000000"/>
                      <w:szCs w:val="22"/>
                    </w:rPr>
                  </w:rPrChange>
                </w:rPr>
                <w:t>0.11</w:t>
              </w:r>
            </w:ins>
            <w:del w:id="15055" w:author="Steve Barbeaux" w:date="2022-10-10T12:23:00Z">
              <w:r w:rsidRPr="0060718B" w:rsidDel="00FF3B86">
                <w:rPr>
                  <w:sz w:val="16"/>
                  <w:szCs w:val="16"/>
                  <w:rPrChange w:id="15056" w:author="Steve Barbeaux" w:date="2022-10-10T12:25:00Z">
                    <w:rPr>
                      <w:sz w:val="14"/>
                      <w:szCs w:val="14"/>
                    </w:rPr>
                  </w:rPrChange>
                </w:rPr>
                <w:delText>0.11</w:delText>
              </w:r>
            </w:del>
          </w:p>
        </w:tc>
        <w:tc>
          <w:tcPr>
            <w:tcW w:w="295" w:type="pct"/>
            <w:tcBorders>
              <w:top w:val="nil"/>
              <w:left w:val="nil"/>
              <w:bottom w:val="nil"/>
              <w:right w:val="nil"/>
            </w:tcBorders>
            <w:shd w:val="clear" w:color="auto" w:fill="auto"/>
            <w:noWrap/>
            <w:vAlign w:val="bottom"/>
            <w:hideMark/>
            <w:tcPrChange w:id="15057" w:author="Steve Barbeaux" w:date="2022-10-10T12:23:00Z">
              <w:tcPr>
                <w:tcW w:w="295" w:type="pct"/>
                <w:gridSpan w:val="2"/>
                <w:tcBorders>
                  <w:top w:val="nil"/>
                  <w:left w:val="nil"/>
                  <w:bottom w:val="nil"/>
                  <w:right w:val="nil"/>
                </w:tcBorders>
                <w:shd w:val="clear" w:color="auto" w:fill="auto"/>
                <w:noWrap/>
                <w:hideMark/>
              </w:tcPr>
            </w:tcPrChange>
          </w:tcPr>
          <w:p w14:paraId="63CB6D29" w14:textId="4CD5C31A" w:rsidR="0060718B" w:rsidRPr="0060718B" w:rsidRDefault="0060718B" w:rsidP="0060718B">
            <w:pPr>
              <w:spacing w:after="0"/>
              <w:jc w:val="right"/>
              <w:rPr>
                <w:color w:val="000000"/>
                <w:sz w:val="16"/>
                <w:szCs w:val="16"/>
                <w:rPrChange w:id="15058" w:author="Steve Barbeaux" w:date="2022-10-10T12:25:00Z">
                  <w:rPr>
                    <w:color w:val="000000"/>
                    <w:sz w:val="14"/>
                    <w:szCs w:val="14"/>
                  </w:rPr>
                </w:rPrChange>
              </w:rPr>
            </w:pPr>
            <w:ins w:id="15059" w:author="Steve Barbeaux" w:date="2022-10-10T12:23:00Z">
              <w:r w:rsidRPr="0060718B">
                <w:rPr>
                  <w:color w:val="000000"/>
                  <w:sz w:val="16"/>
                  <w:szCs w:val="16"/>
                  <w:rPrChange w:id="15060" w:author="Steve Barbeaux" w:date="2022-10-10T12:25:00Z">
                    <w:rPr>
                      <w:rFonts w:ascii="Calibri" w:hAnsi="Calibri" w:cs="Calibri"/>
                      <w:color w:val="000000"/>
                      <w:szCs w:val="22"/>
                    </w:rPr>
                  </w:rPrChange>
                </w:rPr>
                <w:t>0.04</w:t>
              </w:r>
            </w:ins>
            <w:del w:id="15061" w:author="Steve Barbeaux" w:date="2022-10-10T12:23:00Z">
              <w:r w:rsidRPr="0060718B" w:rsidDel="00FF3B86">
                <w:rPr>
                  <w:sz w:val="16"/>
                  <w:szCs w:val="16"/>
                  <w:rPrChange w:id="15062" w:author="Steve Barbeaux" w:date="2022-10-10T12:25:00Z">
                    <w:rPr>
                      <w:sz w:val="14"/>
                      <w:szCs w:val="14"/>
                    </w:rPr>
                  </w:rPrChange>
                </w:rPr>
                <w:delText>0.04</w:delText>
              </w:r>
            </w:del>
          </w:p>
        </w:tc>
        <w:tc>
          <w:tcPr>
            <w:tcW w:w="295" w:type="pct"/>
            <w:tcBorders>
              <w:top w:val="nil"/>
              <w:left w:val="nil"/>
              <w:bottom w:val="nil"/>
              <w:right w:val="nil"/>
            </w:tcBorders>
            <w:shd w:val="clear" w:color="auto" w:fill="auto"/>
            <w:noWrap/>
            <w:vAlign w:val="bottom"/>
            <w:hideMark/>
            <w:tcPrChange w:id="15063" w:author="Steve Barbeaux" w:date="2022-10-10T12:23:00Z">
              <w:tcPr>
                <w:tcW w:w="295" w:type="pct"/>
                <w:gridSpan w:val="2"/>
                <w:tcBorders>
                  <w:top w:val="nil"/>
                  <w:left w:val="nil"/>
                  <w:bottom w:val="nil"/>
                  <w:right w:val="nil"/>
                </w:tcBorders>
                <w:shd w:val="clear" w:color="auto" w:fill="auto"/>
                <w:noWrap/>
                <w:hideMark/>
              </w:tcPr>
            </w:tcPrChange>
          </w:tcPr>
          <w:p w14:paraId="0E27A14A" w14:textId="0E9C1CF6" w:rsidR="0060718B" w:rsidRPr="0060718B" w:rsidRDefault="0060718B" w:rsidP="0060718B">
            <w:pPr>
              <w:spacing w:after="0"/>
              <w:jc w:val="right"/>
              <w:rPr>
                <w:color w:val="000000"/>
                <w:sz w:val="16"/>
                <w:szCs w:val="16"/>
                <w:rPrChange w:id="15064" w:author="Steve Barbeaux" w:date="2022-10-10T12:25:00Z">
                  <w:rPr>
                    <w:color w:val="000000"/>
                    <w:sz w:val="14"/>
                    <w:szCs w:val="14"/>
                  </w:rPr>
                </w:rPrChange>
              </w:rPr>
            </w:pPr>
            <w:ins w:id="15065" w:author="Steve Barbeaux" w:date="2022-10-10T12:23:00Z">
              <w:r w:rsidRPr="0060718B">
                <w:rPr>
                  <w:color w:val="000000"/>
                  <w:sz w:val="16"/>
                  <w:szCs w:val="16"/>
                  <w:rPrChange w:id="15066" w:author="Steve Barbeaux" w:date="2022-10-10T12:25:00Z">
                    <w:rPr>
                      <w:rFonts w:ascii="Calibri" w:hAnsi="Calibri" w:cs="Calibri"/>
                      <w:color w:val="000000"/>
                      <w:szCs w:val="22"/>
                    </w:rPr>
                  </w:rPrChange>
                </w:rPr>
                <w:t>0.02</w:t>
              </w:r>
            </w:ins>
            <w:del w:id="15067" w:author="Steve Barbeaux" w:date="2022-10-10T12:23:00Z">
              <w:r w:rsidRPr="0060718B" w:rsidDel="00FF3B86">
                <w:rPr>
                  <w:sz w:val="16"/>
                  <w:szCs w:val="16"/>
                  <w:rPrChange w:id="15068" w:author="Steve Barbeaux" w:date="2022-10-10T12:25:00Z">
                    <w:rPr>
                      <w:sz w:val="14"/>
                      <w:szCs w:val="14"/>
                    </w:rPr>
                  </w:rPrChange>
                </w:rPr>
                <w:delText>0.02</w:delText>
              </w:r>
            </w:del>
          </w:p>
        </w:tc>
        <w:tc>
          <w:tcPr>
            <w:tcW w:w="295" w:type="pct"/>
            <w:tcBorders>
              <w:top w:val="nil"/>
              <w:left w:val="nil"/>
              <w:bottom w:val="nil"/>
              <w:right w:val="nil"/>
            </w:tcBorders>
            <w:shd w:val="clear" w:color="auto" w:fill="auto"/>
            <w:noWrap/>
            <w:vAlign w:val="bottom"/>
            <w:hideMark/>
            <w:tcPrChange w:id="15069" w:author="Steve Barbeaux" w:date="2022-10-10T12:23:00Z">
              <w:tcPr>
                <w:tcW w:w="295" w:type="pct"/>
                <w:tcBorders>
                  <w:top w:val="nil"/>
                  <w:left w:val="nil"/>
                  <w:bottom w:val="nil"/>
                  <w:right w:val="nil"/>
                </w:tcBorders>
                <w:shd w:val="clear" w:color="auto" w:fill="auto"/>
                <w:noWrap/>
                <w:hideMark/>
              </w:tcPr>
            </w:tcPrChange>
          </w:tcPr>
          <w:p w14:paraId="21635885" w14:textId="768A0818" w:rsidR="0060718B" w:rsidRPr="0060718B" w:rsidRDefault="0060718B" w:rsidP="0060718B">
            <w:pPr>
              <w:spacing w:after="0"/>
              <w:jc w:val="right"/>
              <w:rPr>
                <w:color w:val="000000"/>
                <w:sz w:val="16"/>
                <w:szCs w:val="16"/>
                <w:rPrChange w:id="15070" w:author="Steve Barbeaux" w:date="2022-10-10T12:25:00Z">
                  <w:rPr>
                    <w:color w:val="000000"/>
                    <w:sz w:val="14"/>
                    <w:szCs w:val="14"/>
                  </w:rPr>
                </w:rPrChange>
              </w:rPr>
            </w:pPr>
            <w:ins w:id="15071" w:author="Steve Barbeaux" w:date="2022-10-10T12:23:00Z">
              <w:r w:rsidRPr="0060718B">
                <w:rPr>
                  <w:color w:val="000000"/>
                  <w:sz w:val="16"/>
                  <w:szCs w:val="16"/>
                  <w:rPrChange w:id="15072" w:author="Steve Barbeaux" w:date="2022-10-10T12:25:00Z">
                    <w:rPr>
                      <w:rFonts w:ascii="Calibri" w:hAnsi="Calibri" w:cs="Calibri"/>
                      <w:color w:val="000000"/>
                      <w:szCs w:val="22"/>
                    </w:rPr>
                  </w:rPrChange>
                </w:rPr>
                <w:t>0.03</w:t>
              </w:r>
            </w:ins>
            <w:del w:id="15073" w:author="Steve Barbeaux" w:date="2022-10-10T12:23:00Z">
              <w:r w:rsidRPr="0060718B" w:rsidDel="00FF3B86">
                <w:rPr>
                  <w:sz w:val="16"/>
                  <w:szCs w:val="16"/>
                  <w:rPrChange w:id="15074" w:author="Steve Barbeaux" w:date="2022-10-10T12:25:00Z">
                    <w:rPr>
                      <w:sz w:val="14"/>
                      <w:szCs w:val="14"/>
                    </w:rPr>
                  </w:rPrChange>
                </w:rPr>
                <w:delText>0.02</w:delText>
              </w:r>
            </w:del>
          </w:p>
        </w:tc>
        <w:tc>
          <w:tcPr>
            <w:tcW w:w="295" w:type="pct"/>
            <w:tcBorders>
              <w:top w:val="nil"/>
              <w:left w:val="nil"/>
              <w:bottom w:val="nil"/>
              <w:right w:val="nil"/>
            </w:tcBorders>
            <w:shd w:val="clear" w:color="auto" w:fill="auto"/>
            <w:noWrap/>
            <w:vAlign w:val="bottom"/>
            <w:hideMark/>
            <w:tcPrChange w:id="15075" w:author="Steve Barbeaux" w:date="2022-10-10T12:23:00Z">
              <w:tcPr>
                <w:tcW w:w="295" w:type="pct"/>
                <w:gridSpan w:val="2"/>
                <w:tcBorders>
                  <w:top w:val="nil"/>
                  <w:left w:val="nil"/>
                  <w:bottom w:val="nil"/>
                  <w:right w:val="nil"/>
                </w:tcBorders>
                <w:shd w:val="clear" w:color="auto" w:fill="auto"/>
                <w:noWrap/>
                <w:hideMark/>
              </w:tcPr>
            </w:tcPrChange>
          </w:tcPr>
          <w:p w14:paraId="7B47A87A" w14:textId="55413B3F" w:rsidR="0060718B" w:rsidRPr="0060718B" w:rsidRDefault="0060718B" w:rsidP="0060718B">
            <w:pPr>
              <w:spacing w:after="0"/>
              <w:jc w:val="right"/>
              <w:rPr>
                <w:color w:val="000000"/>
                <w:sz w:val="16"/>
                <w:szCs w:val="16"/>
                <w:rPrChange w:id="15076" w:author="Steve Barbeaux" w:date="2022-10-10T12:25:00Z">
                  <w:rPr>
                    <w:color w:val="000000"/>
                    <w:sz w:val="14"/>
                    <w:szCs w:val="14"/>
                  </w:rPr>
                </w:rPrChange>
              </w:rPr>
            </w:pPr>
            <w:ins w:id="15077" w:author="Steve Barbeaux" w:date="2022-10-10T12:23:00Z">
              <w:r w:rsidRPr="0060718B">
                <w:rPr>
                  <w:color w:val="000000"/>
                  <w:sz w:val="16"/>
                  <w:szCs w:val="16"/>
                  <w:rPrChange w:id="15078" w:author="Steve Barbeaux" w:date="2022-10-10T12:25:00Z">
                    <w:rPr>
                      <w:rFonts w:ascii="Calibri" w:hAnsi="Calibri" w:cs="Calibri"/>
                      <w:color w:val="000000"/>
                      <w:szCs w:val="22"/>
                    </w:rPr>
                  </w:rPrChange>
                </w:rPr>
                <w:t>0.15</w:t>
              </w:r>
            </w:ins>
            <w:del w:id="15079" w:author="Steve Barbeaux" w:date="2022-10-10T12:23:00Z">
              <w:r w:rsidRPr="0060718B" w:rsidDel="00FF3B86">
                <w:rPr>
                  <w:sz w:val="16"/>
                  <w:szCs w:val="16"/>
                  <w:rPrChange w:id="15080" w:author="Steve Barbeaux" w:date="2022-10-10T12:25:00Z">
                    <w:rPr>
                      <w:sz w:val="14"/>
                      <w:szCs w:val="14"/>
                    </w:rPr>
                  </w:rPrChange>
                </w:rPr>
                <w:delText>0.15</w:delText>
              </w:r>
            </w:del>
          </w:p>
        </w:tc>
        <w:tc>
          <w:tcPr>
            <w:tcW w:w="295" w:type="pct"/>
            <w:tcBorders>
              <w:top w:val="nil"/>
              <w:left w:val="nil"/>
              <w:bottom w:val="nil"/>
              <w:right w:val="nil"/>
            </w:tcBorders>
            <w:shd w:val="clear" w:color="auto" w:fill="auto"/>
            <w:noWrap/>
            <w:vAlign w:val="bottom"/>
            <w:hideMark/>
            <w:tcPrChange w:id="15081" w:author="Steve Barbeaux" w:date="2022-10-10T12:23:00Z">
              <w:tcPr>
                <w:tcW w:w="295" w:type="pct"/>
                <w:gridSpan w:val="2"/>
                <w:tcBorders>
                  <w:top w:val="nil"/>
                  <w:left w:val="nil"/>
                  <w:bottom w:val="nil"/>
                  <w:right w:val="nil"/>
                </w:tcBorders>
                <w:shd w:val="clear" w:color="auto" w:fill="auto"/>
                <w:noWrap/>
                <w:hideMark/>
              </w:tcPr>
            </w:tcPrChange>
          </w:tcPr>
          <w:p w14:paraId="07173913" w14:textId="6156EB78" w:rsidR="0060718B" w:rsidRPr="0060718B" w:rsidRDefault="0060718B" w:rsidP="0060718B">
            <w:pPr>
              <w:spacing w:after="0"/>
              <w:jc w:val="right"/>
              <w:rPr>
                <w:color w:val="000000"/>
                <w:sz w:val="16"/>
                <w:szCs w:val="16"/>
                <w:vertAlign w:val="subscript"/>
                <w:rPrChange w:id="15082" w:author="Steve Barbeaux" w:date="2022-10-10T12:25:00Z">
                  <w:rPr>
                    <w:color w:val="000000"/>
                    <w:sz w:val="14"/>
                    <w:szCs w:val="14"/>
                    <w:vertAlign w:val="subscript"/>
                  </w:rPr>
                </w:rPrChange>
              </w:rPr>
            </w:pPr>
            <w:ins w:id="15083" w:author="Steve Barbeaux" w:date="2022-10-10T12:23:00Z">
              <w:r w:rsidRPr="0060718B">
                <w:rPr>
                  <w:color w:val="000000"/>
                  <w:sz w:val="16"/>
                  <w:szCs w:val="16"/>
                  <w:rPrChange w:id="15084" w:author="Steve Barbeaux" w:date="2022-10-10T12:25:00Z">
                    <w:rPr>
                      <w:rFonts w:ascii="Calibri" w:hAnsi="Calibri" w:cs="Calibri"/>
                      <w:color w:val="000000"/>
                      <w:szCs w:val="22"/>
                    </w:rPr>
                  </w:rPrChange>
                </w:rPr>
                <w:t>0.89</w:t>
              </w:r>
            </w:ins>
            <w:del w:id="15085" w:author="Steve Barbeaux" w:date="2022-10-10T12:23:00Z">
              <w:r w:rsidRPr="0060718B" w:rsidDel="00FF3B86">
                <w:rPr>
                  <w:sz w:val="16"/>
                  <w:szCs w:val="16"/>
                  <w:rPrChange w:id="15086" w:author="Steve Barbeaux" w:date="2022-10-10T12:25:00Z">
                    <w:rPr>
                      <w:sz w:val="14"/>
                      <w:szCs w:val="14"/>
                    </w:rPr>
                  </w:rPrChange>
                </w:rPr>
                <w:delText>0.89</w:delText>
              </w:r>
            </w:del>
          </w:p>
        </w:tc>
      </w:tr>
      <w:tr w:rsidR="0060718B" w:rsidRPr="000460A7" w14:paraId="02F922A8" w14:textId="77777777" w:rsidTr="0060718B">
        <w:tblPrEx>
          <w:tblW w:w="5180" w:type="pct"/>
          <w:tblInd w:w="-90" w:type="dxa"/>
          <w:tblLayout w:type="fixed"/>
          <w:tblPrExChange w:id="15087" w:author="Steve Barbeaux" w:date="2022-10-10T12:23:00Z">
            <w:tblPrEx>
              <w:tblW w:w="5180" w:type="pct"/>
              <w:tblInd w:w="-90" w:type="dxa"/>
              <w:tblLayout w:type="fixed"/>
            </w:tblPrEx>
          </w:tblPrExChange>
        </w:tblPrEx>
        <w:trPr>
          <w:trPrChange w:id="15088"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5089" w:author="Steve Barbeaux" w:date="2022-10-10T12:23:00Z">
              <w:tcPr>
                <w:tcW w:w="279" w:type="pct"/>
                <w:tcBorders>
                  <w:top w:val="nil"/>
                  <w:left w:val="nil"/>
                  <w:bottom w:val="nil"/>
                  <w:right w:val="nil"/>
                </w:tcBorders>
                <w:shd w:val="clear" w:color="auto" w:fill="auto"/>
                <w:noWrap/>
                <w:vAlign w:val="bottom"/>
                <w:hideMark/>
              </w:tcPr>
            </w:tcPrChange>
          </w:tcPr>
          <w:p w14:paraId="7B7DFC0C" w14:textId="23BAEC5C" w:rsidR="0060718B" w:rsidRPr="0060718B" w:rsidRDefault="0060718B" w:rsidP="0060718B">
            <w:pPr>
              <w:spacing w:after="0"/>
              <w:jc w:val="right"/>
              <w:rPr>
                <w:color w:val="000000"/>
                <w:sz w:val="16"/>
                <w:szCs w:val="16"/>
                <w:rPrChange w:id="15090" w:author="Steve Barbeaux" w:date="2022-10-10T12:25:00Z">
                  <w:rPr>
                    <w:color w:val="000000"/>
                    <w:sz w:val="14"/>
                    <w:szCs w:val="14"/>
                  </w:rPr>
                </w:rPrChange>
              </w:rPr>
            </w:pPr>
            <w:r w:rsidRPr="0060718B">
              <w:rPr>
                <w:sz w:val="16"/>
                <w:szCs w:val="16"/>
                <w:rPrChange w:id="15091" w:author="Steve Barbeaux" w:date="2022-10-10T12:25:00Z">
                  <w:rPr>
                    <w:sz w:val="14"/>
                    <w:szCs w:val="14"/>
                  </w:rPr>
                </w:rPrChange>
              </w:rPr>
              <w:t>2011</w:t>
            </w:r>
          </w:p>
        </w:tc>
        <w:tc>
          <w:tcPr>
            <w:tcW w:w="295" w:type="pct"/>
            <w:tcBorders>
              <w:top w:val="nil"/>
              <w:left w:val="nil"/>
              <w:bottom w:val="nil"/>
              <w:right w:val="nil"/>
            </w:tcBorders>
            <w:vAlign w:val="bottom"/>
            <w:tcPrChange w:id="15092" w:author="Steve Barbeaux" w:date="2022-10-10T12:23:00Z">
              <w:tcPr>
                <w:tcW w:w="295" w:type="pct"/>
                <w:gridSpan w:val="2"/>
                <w:tcBorders>
                  <w:top w:val="nil"/>
                  <w:left w:val="nil"/>
                  <w:bottom w:val="nil"/>
                  <w:right w:val="nil"/>
                </w:tcBorders>
              </w:tcPr>
            </w:tcPrChange>
          </w:tcPr>
          <w:p w14:paraId="2B3B4289" w14:textId="7AFF0634" w:rsidR="0060718B" w:rsidRPr="0060718B" w:rsidRDefault="0060718B" w:rsidP="0060718B">
            <w:pPr>
              <w:spacing w:after="0"/>
              <w:jc w:val="right"/>
              <w:rPr>
                <w:sz w:val="16"/>
                <w:szCs w:val="16"/>
                <w:rPrChange w:id="15093" w:author="Steve Barbeaux" w:date="2022-10-10T12:25:00Z">
                  <w:rPr>
                    <w:sz w:val="14"/>
                    <w:szCs w:val="14"/>
                  </w:rPr>
                </w:rPrChange>
              </w:rPr>
            </w:pPr>
            <w:ins w:id="15094" w:author="Steve Barbeaux" w:date="2022-10-10T12:23:00Z">
              <w:r w:rsidRPr="0060718B">
                <w:rPr>
                  <w:color w:val="000000"/>
                  <w:sz w:val="16"/>
                  <w:szCs w:val="16"/>
                  <w:rPrChange w:id="15095" w:author="Steve Barbeaux" w:date="2022-10-10T12:25:00Z">
                    <w:rPr>
                      <w:rFonts w:ascii="Calibri" w:hAnsi="Calibri" w:cs="Calibri"/>
                      <w:color w:val="000000"/>
                      <w:szCs w:val="22"/>
                    </w:rPr>
                  </w:rPrChange>
                </w:rPr>
                <w:t>0.01</w:t>
              </w:r>
            </w:ins>
            <w:del w:id="15096" w:author="Steve Barbeaux" w:date="2022-10-10T12:23:00Z">
              <w:r w:rsidRPr="0060718B" w:rsidDel="00FF3B86">
                <w:rPr>
                  <w:sz w:val="16"/>
                  <w:szCs w:val="16"/>
                  <w:rPrChange w:id="15097"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5098" w:author="Steve Barbeaux" w:date="2022-10-10T12:23:00Z">
              <w:tcPr>
                <w:tcW w:w="295" w:type="pct"/>
                <w:gridSpan w:val="2"/>
                <w:tcBorders>
                  <w:top w:val="nil"/>
                  <w:left w:val="nil"/>
                  <w:bottom w:val="nil"/>
                  <w:right w:val="nil"/>
                </w:tcBorders>
                <w:shd w:val="clear" w:color="auto" w:fill="auto"/>
                <w:noWrap/>
                <w:hideMark/>
              </w:tcPr>
            </w:tcPrChange>
          </w:tcPr>
          <w:p w14:paraId="1B744415" w14:textId="594A97FB" w:rsidR="0060718B" w:rsidRPr="0060718B" w:rsidRDefault="0060718B" w:rsidP="0060718B">
            <w:pPr>
              <w:spacing w:after="0"/>
              <w:jc w:val="right"/>
              <w:rPr>
                <w:color w:val="000000"/>
                <w:sz w:val="16"/>
                <w:szCs w:val="16"/>
                <w:rPrChange w:id="15099" w:author="Steve Barbeaux" w:date="2022-10-10T12:25:00Z">
                  <w:rPr>
                    <w:color w:val="000000"/>
                    <w:sz w:val="14"/>
                    <w:szCs w:val="14"/>
                  </w:rPr>
                </w:rPrChange>
              </w:rPr>
            </w:pPr>
            <w:ins w:id="15100" w:author="Steve Barbeaux" w:date="2022-10-10T12:23:00Z">
              <w:r w:rsidRPr="0060718B">
                <w:rPr>
                  <w:color w:val="000000"/>
                  <w:sz w:val="16"/>
                  <w:szCs w:val="16"/>
                  <w:rPrChange w:id="15101" w:author="Steve Barbeaux" w:date="2022-10-10T12:25:00Z">
                    <w:rPr>
                      <w:rFonts w:ascii="Calibri" w:hAnsi="Calibri" w:cs="Calibri"/>
                      <w:color w:val="000000"/>
                      <w:szCs w:val="22"/>
                    </w:rPr>
                  </w:rPrChange>
                </w:rPr>
                <w:t>0.02</w:t>
              </w:r>
            </w:ins>
            <w:del w:id="15102" w:author="Steve Barbeaux" w:date="2022-10-10T12:23:00Z">
              <w:r w:rsidRPr="0060718B" w:rsidDel="00FF3B86">
                <w:rPr>
                  <w:sz w:val="16"/>
                  <w:szCs w:val="16"/>
                  <w:rPrChange w:id="15103" w:author="Steve Barbeaux" w:date="2022-10-10T12:25:00Z">
                    <w:rPr>
                      <w:sz w:val="14"/>
                      <w:szCs w:val="14"/>
                    </w:rPr>
                  </w:rPrChange>
                </w:rPr>
                <w:delText>0.02</w:delText>
              </w:r>
            </w:del>
          </w:p>
        </w:tc>
        <w:tc>
          <w:tcPr>
            <w:tcW w:w="295" w:type="pct"/>
            <w:tcBorders>
              <w:top w:val="nil"/>
              <w:left w:val="nil"/>
              <w:bottom w:val="nil"/>
              <w:right w:val="nil"/>
            </w:tcBorders>
            <w:shd w:val="clear" w:color="auto" w:fill="auto"/>
            <w:noWrap/>
            <w:vAlign w:val="bottom"/>
            <w:hideMark/>
            <w:tcPrChange w:id="15104" w:author="Steve Barbeaux" w:date="2022-10-10T12:23:00Z">
              <w:tcPr>
                <w:tcW w:w="295" w:type="pct"/>
                <w:tcBorders>
                  <w:top w:val="nil"/>
                  <w:left w:val="nil"/>
                  <w:bottom w:val="nil"/>
                  <w:right w:val="nil"/>
                </w:tcBorders>
                <w:shd w:val="clear" w:color="auto" w:fill="auto"/>
                <w:noWrap/>
                <w:hideMark/>
              </w:tcPr>
            </w:tcPrChange>
          </w:tcPr>
          <w:p w14:paraId="5664A9F3" w14:textId="53DB7687" w:rsidR="0060718B" w:rsidRPr="0060718B" w:rsidRDefault="0060718B" w:rsidP="0060718B">
            <w:pPr>
              <w:spacing w:after="0"/>
              <w:jc w:val="right"/>
              <w:rPr>
                <w:color w:val="000000"/>
                <w:sz w:val="16"/>
                <w:szCs w:val="16"/>
                <w:rPrChange w:id="15105" w:author="Steve Barbeaux" w:date="2022-10-10T12:25:00Z">
                  <w:rPr>
                    <w:color w:val="000000"/>
                    <w:sz w:val="14"/>
                    <w:szCs w:val="14"/>
                  </w:rPr>
                </w:rPrChange>
              </w:rPr>
            </w:pPr>
            <w:ins w:id="15106" w:author="Steve Barbeaux" w:date="2022-10-10T12:23:00Z">
              <w:r w:rsidRPr="0060718B">
                <w:rPr>
                  <w:color w:val="000000"/>
                  <w:sz w:val="16"/>
                  <w:szCs w:val="16"/>
                  <w:rPrChange w:id="15107" w:author="Steve Barbeaux" w:date="2022-10-10T12:25:00Z">
                    <w:rPr>
                      <w:rFonts w:ascii="Calibri" w:hAnsi="Calibri" w:cs="Calibri"/>
                      <w:color w:val="000000"/>
                      <w:szCs w:val="22"/>
                    </w:rPr>
                  </w:rPrChange>
                </w:rPr>
                <w:t>0.01</w:t>
              </w:r>
            </w:ins>
            <w:del w:id="15108" w:author="Steve Barbeaux" w:date="2022-10-10T12:23:00Z">
              <w:r w:rsidRPr="0060718B" w:rsidDel="00FF3B86">
                <w:rPr>
                  <w:sz w:val="16"/>
                  <w:szCs w:val="16"/>
                  <w:rPrChange w:id="15109"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5110" w:author="Steve Barbeaux" w:date="2022-10-10T12:23:00Z">
              <w:tcPr>
                <w:tcW w:w="295" w:type="pct"/>
                <w:gridSpan w:val="2"/>
                <w:tcBorders>
                  <w:top w:val="nil"/>
                  <w:left w:val="nil"/>
                  <w:bottom w:val="nil"/>
                  <w:right w:val="nil"/>
                </w:tcBorders>
                <w:shd w:val="clear" w:color="auto" w:fill="auto"/>
                <w:noWrap/>
                <w:hideMark/>
              </w:tcPr>
            </w:tcPrChange>
          </w:tcPr>
          <w:p w14:paraId="6ED8C4B0" w14:textId="469B79A5" w:rsidR="0060718B" w:rsidRPr="0060718B" w:rsidRDefault="0060718B" w:rsidP="0060718B">
            <w:pPr>
              <w:spacing w:after="0"/>
              <w:jc w:val="right"/>
              <w:rPr>
                <w:color w:val="000000"/>
                <w:sz w:val="16"/>
                <w:szCs w:val="16"/>
                <w:rPrChange w:id="15111" w:author="Steve Barbeaux" w:date="2022-10-10T12:25:00Z">
                  <w:rPr>
                    <w:color w:val="000000"/>
                    <w:sz w:val="14"/>
                    <w:szCs w:val="14"/>
                  </w:rPr>
                </w:rPrChange>
              </w:rPr>
            </w:pPr>
            <w:ins w:id="15112" w:author="Steve Barbeaux" w:date="2022-10-10T12:23:00Z">
              <w:r w:rsidRPr="0060718B">
                <w:rPr>
                  <w:color w:val="000000"/>
                  <w:sz w:val="16"/>
                  <w:szCs w:val="16"/>
                  <w:rPrChange w:id="15113" w:author="Steve Barbeaux" w:date="2022-10-10T12:25:00Z">
                    <w:rPr>
                      <w:rFonts w:ascii="Calibri" w:hAnsi="Calibri" w:cs="Calibri"/>
                      <w:color w:val="000000"/>
                      <w:szCs w:val="22"/>
                    </w:rPr>
                  </w:rPrChange>
                </w:rPr>
                <w:t>0.06</w:t>
              </w:r>
            </w:ins>
            <w:del w:id="15114" w:author="Steve Barbeaux" w:date="2022-10-10T12:23:00Z">
              <w:r w:rsidRPr="0060718B" w:rsidDel="00FF3B86">
                <w:rPr>
                  <w:sz w:val="16"/>
                  <w:szCs w:val="16"/>
                  <w:rPrChange w:id="15115" w:author="Steve Barbeaux" w:date="2022-10-10T12:25:00Z">
                    <w:rPr>
                      <w:sz w:val="14"/>
                      <w:szCs w:val="14"/>
                    </w:rPr>
                  </w:rPrChange>
                </w:rPr>
                <w:delText>0.06</w:delText>
              </w:r>
            </w:del>
          </w:p>
        </w:tc>
        <w:tc>
          <w:tcPr>
            <w:tcW w:w="295" w:type="pct"/>
            <w:tcBorders>
              <w:top w:val="nil"/>
              <w:left w:val="nil"/>
              <w:bottom w:val="nil"/>
              <w:right w:val="nil"/>
            </w:tcBorders>
            <w:shd w:val="clear" w:color="auto" w:fill="auto"/>
            <w:noWrap/>
            <w:vAlign w:val="bottom"/>
            <w:hideMark/>
            <w:tcPrChange w:id="15116" w:author="Steve Barbeaux" w:date="2022-10-10T12:23:00Z">
              <w:tcPr>
                <w:tcW w:w="295" w:type="pct"/>
                <w:gridSpan w:val="2"/>
                <w:tcBorders>
                  <w:top w:val="nil"/>
                  <w:left w:val="nil"/>
                  <w:bottom w:val="nil"/>
                  <w:right w:val="nil"/>
                </w:tcBorders>
                <w:shd w:val="clear" w:color="auto" w:fill="auto"/>
                <w:noWrap/>
                <w:hideMark/>
              </w:tcPr>
            </w:tcPrChange>
          </w:tcPr>
          <w:p w14:paraId="0CFE85FB" w14:textId="0A5ADA38" w:rsidR="0060718B" w:rsidRPr="0060718B" w:rsidRDefault="0060718B" w:rsidP="0060718B">
            <w:pPr>
              <w:spacing w:after="0"/>
              <w:jc w:val="right"/>
              <w:rPr>
                <w:color w:val="000000"/>
                <w:sz w:val="16"/>
                <w:szCs w:val="16"/>
                <w:rPrChange w:id="15117" w:author="Steve Barbeaux" w:date="2022-10-10T12:25:00Z">
                  <w:rPr>
                    <w:color w:val="000000"/>
                    <w:sz w:val="14"/>
                    <w:szCs w:val="14"/>
                  </w:rPr>
                </w:rPrChange>
              </w:rPr>
            </w:pPr>
            <w:ins w:id="15118" w:author="Steve Barbeaux" w:date="2022-10-10T12:23:00Z">
              <w:r w:rsidRPr="0060718B">
                <w:rPr>
                  <w:color w:val="000000"/>
                  <w:sz w:val="16"/>
                  <w:szCs w:val="16"/>
                  <w:rPrChange w:id="15119" w:author="Steve Barbeaux" w:date="2022-10-10T12:25:00Z">
                    <w:rPr>
                      <w:rFonts w:ascii="Calibri" w:hAnsi="Calibri" w:cs="Calibri"/>
                      <w:color w:val="000000"/>
                      <w:szCs w:val="22"/>
                    </w:rPr>
                  </w:rPrChange>
                </w:rPr>
                <w:t>0.17</w:t>
              </w:r>
            </w:ins>
            <w:del w:id="15120" w:author="Steve Barbeaux" w:date="2022-10-10T12:23:00Z">
              <w:r w:rsidRPr="0060718B" w:rsidDel="00FF3B86">
                <w:rPr>
                  <w:sz w:val="16"/>
                  <w:szCs w:val="16"/>
                  <w:rPrChange w:id="15121" w:author="Steve Barbeaux" w:date="2022-10-10T12:25:00Z">
                    <w:rPr>
                      <w:sz w:val="14"/>
                      <w:szCs w:val="14"/>
                    </w:rPr>
                  </w:rPrChange>
                </w:rPr>
                <w:delText>0.17</w:delText>
              </w:r>
            </w:del>
          </w:p>
        </w:tc>
        <w:tc>
          <w:tcPr>
            <w:tcW w:w="295" w:type="pct"/>
            <w:tcBorders>
              <w:top w:val="nil"/>
              <w:left w:val="nil"/>
              <w:bottom w:val="nil"/>
              <w:right w:val="nil"/>
            </w:tcBorders>
            <w:shd w:val="clear" w:color="auto" w:fill="auto"/>
            <w:noWrap/>
            <w:vAlign w:val="bottom"/>
            <w:hideMark/>
            <w:tcPrChange w:id="15122" w:author="Steve Barbeaux" w:date="2022-10-10T12:23:00Z">
              <w:tcPr>
                <w:tcW w:w="295" w:type="pct"/>
                <w:gridSpan w:val="2"/>
                <w:tcBorders>
                  <w:top w:val="nil"/>
                  <w:left w:val="nil"/>
                  <w:bottom w:val="nil"/>
                  <w:right w:val="nil"/>
                </w:tcBorders>
                <w:shd w:val="clear" w:color="auto" w:fill="auto"/>
                <w:noWrap/>
                <w:hideMark/>
              </w:tcPr>
            </w:tcPrChange>
          </w:tcPr>
          <w:p w14:paraId="1B66B358" w14:textId="70A30B23" w:rsidR="0060718B" w:rsidRPr="0060718B" w:rsidRDefault="0060718B" w:rsidP="0060718B">
            <w:pPr>
              <w:spacing w:after="0"/>
              <w:jc w:val="right"/>
              <w:rPr>
                <w:color w:val="000000"/>
                <w:sz w:val="16"/>
                <w:szCs w:val="16"/>
                <w:rPrChange w:id="15123" w:author="Steve Barbeaux" w:date="2022-10-10T12:25:00Z">
                  <w:rPr>
                    <w:color w:val="000000"/>
                    <w:sz w:val="14"/>
                    <w:szCs w:val="14"/>
                  </w:rPr>
                </w:rPrChange>
              </w:rPr>
            </w:pPr>
            <w:ins w:id="15124" w:author="Steve Barbeaux" w:date="2022-10-10T12:23:00Z">
              <w:r w:rsidRPr="0060718B">
                <w:rPr>
                  <w:color w:val="000000"/>
                  <w:sz w:val="16"/>
                  <w:szCs w:val="16"/>
                  <w:rPrChange w:id="15125" w:author="Steve Barbeaux" w:date="2022-10-10T12:25:00Z">
                    <w:rPr>
                      <w:rFonts w:ascii="Calibri" w:hAnsi="Calibri" w:cs="Calibri"/>
                      <w:color w:val="000000"/>
                      <w:szCs w:val="22"/>
                    </w:rPr>
                  </w:rPrChange>
                </w:rPr>
                <w:t>0.07</w:t>
              </w:r>
            </w:ins>
            <w:del w:id="15126" w:author="Steve Barbeaux" w:date="2022-10-10T12:23:00Z">
              <w:r w:rsidRPr="0060718B" w:rsidDel="00FF3B86">
                <w:rPr>
                  <w:sz w:val="16"/>
                  <w:szCs w:val="16"/>
                  <w:rPrChange w:id="15127" w:author="Steve Barbeaux" w:date="2022-10-10T12:25:00Z">
                    <w:rPr>
                      <w:sz w:val="14"/>
                      <w:szCs w:val="14"/>
                    </w:rPr>
                  </w:rPrChange>
                </w:rPr>
                <w:delText>0.07</w:delText>
              </w:r>
            </w:del>
          </w:p>
        </w:tc>
        <w:tc>
          <w:tcPr>
            <w:tcW w:w="295" w:type="pct"/>
            <w:tcBorders>
              <w:top w:val="nil"/>
              <w:left w:val="nil"/>
              <w:bottom w:val="nil"/>
              <w:right w:val="nil"/>
            </w:tcBorders>
            <w:shd w:val="clear" w:color="auto" w:fill="auto"/>
            <w:noWrap/>
            <w:vAlign w:val="bottom"/>
            <w:hideMark/>
            <w:tcPrChange w:id="15128" w:author="Steve Barbeaux" w:date="2022-10-10T12:23:00Z">
              <w:tcPr>
                <w:tcW w:w="295" w:type="pct"/>
                <w:tcBorders>
                  <w:top w:val="nil"/>
                  <w:left w:val="nil"/>
                  <w:bottom w:val="nil"/>
                  <w:right w:val="nil"/>
                </w:tcBorders>
                <w:shd w:val="clear" w:color="auto" w:fill="auto"/>
                <w:noWrap/>
                <w:hideMark/>
              </w:tcPr>
            </w:tcPrChange>
          </w:tcPr>
          <w:p w14:paraId="4DFB038C" w14:textId="25BD8505" w:rsidR="0060718B" w:rsidRPr="0060718B" w:rsidRDefault="0060718B" w:rsidP="0060718B">
            <w:pPr>
              <w:spacing w:after="0"/>
              <w:jc w:val="right"/>
              <w:rPr>
                <w:color w:val="000000"/>
                <w:sz w:val="16"/>
                <w:szCs w:val="16"/>
                <w:rPrChange w:id="15129" w:author="Steve Barbeaux" w:date="2022-10-10T12:25:00Z">
                  <w:rPr>
                    <w:color w:val="000000"/>
                    <w:sz w:val="14"/>
                    <w:szCs w:val="14"/>
                  </w:rPr>
                </w:rPrChange>
              </w:rPr>
            </w:pPr>
            <w:ins w:id="15130" w:author="Steve Barbeaux" w:date="2022-10-10T12:23:00Z">
              <w:r w:rsidRPr="0060718B">
                <w:rPr>
                  <w:color w:val="000000"/>
                  <w:sz w:val="16"/>
                  <w:szCs w:val="16"/>
                  <w:rPrChange w:id="15131" w:author="Steve Barbeaux" w:date="2022-10-10T12:25:00Z">
                    <w:rPr>
                      <w:rFonts w:ascii="Calibri" w:hAnsi="Calibri" w:cs="Calibri"/>
                      <w:color w:val="000000"/>
                      <w:szCs w:val="22"/>
                    </w:rPr>
                  </w:rPrChange>
                </w:rPr>
                <w:t>0.03</w:t>
              </w:r>
            </w:ins>
            <w:del w:id="15132" w:author="Steve Barbeaux" w:date="2022-10-10T12:23:00Z">
              <w:r w:rsidRPr="0060718B" w:rsidDel="00FF3B86">
                <w:rPr>
                  <w:sz w:val="16"/>
                  <w:szCs w:val="16"/>
                  <w:rPrChange w:id="15133"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hideMark/>
            <w:tcPrChange w:id="15134" w:author="Steve Barbeaux" w:date="2022-10-10T12:23:00Z">
              <w:tcPr>
                <w:tcW w:w="295" w:type="pct"/>
                <w:gridSpan w:val="2"/>
                <w:tcBorders>
                  <w:top w:val="nil"/>
                  <w:left w:val="nil"/>
                  <w:bottom w:val="nil"/>
                  <w:right w:val="nil"/>
                </w:tcBorders>
                <w:shd w:val="clear" w:color="auto" w:fill="auto"/>
                <w:noWrap/>
                <w:hideMark/>
              </w:tcPr>
            </w:tcPrChange>
          </w:tcPr>
          <w:p w14:paraId="31C3DDC3" w14:textId="394FBD49" w:rsidR="0060718B" w:rsidRPr="0060718B" w:rsidRDefault="0060718B" w:rsidP="0060718B">
            <w:pPr>
              <w:spacing w:after="0"/>
              <w:jc w:val="right"/>
              <w:rPr>
                <w:color w:val="000000"/>
                <w:sz w:val="16"/>
                <w:szCs w:val="16"/>
                <w:rPrChange w:id="15135" w:author="Steve Barbeaux" w:date="2022-10-10T12:25:00Z">
                  <w:rPr>
                    <w:color w:val="000000"/>
                    <w:sz w:val="14"/>
                    <w:szCs w:val="14"/>
                  </w:rPr>
                </w:rPrChange>
              </w:rPr>
            </w:pPr>
            <w:ins w:id="15136" w:author="Steve Barbeaux" w:date="2022-10-10T12:23:00Z">
              <w:r w:rsidRPr="0060718B">
                <w:rPr>
                  <w:color w:val="000000"/>
                  <w:sz w:val="16"/>
                  <w:szCs w:val="16"/>
                  <w:rPrChange w:id="15137" w:author="Steve Barbeaux" w:date="2022-10-10T12:25:00Z">
                    <w:rPr>
                      <w:rFonts w:ascii="Calibri" w:hAnsi="Calibri" w:cs="Calibri"/>
                      <w:color w:val="000000"/>
                      <w:szCs w:val="22"/>
                    </w:rPr>
                  </w:rPrChange>
                </w:rPr>
                <w:t>0.05</w:t>
              </w:r>
            </w:ins>
            <w:del w:id="15138" w:author="Steve Barbeaux" w:date="2022-10-10T12:23:00Z">
              <w:r w:rsidRPr="0060718B" w:rsidDel="00FF3B86">
                <w:rPr>
                  <w:sz w:val="16"/>
                  <w:szCs w:val="16"/>
                  <w:rPrChange w:id="15139" w:author="Steve Barbeaux" w:date="2022-10-10T12:25:00Z">
                    <w:rPr>
                      <w:sz w:val="14"/>
                      <w:szCs w:val="14"/>
                    </w:rPr>
                  </w:rPrChange>
                </w:rPr>
                <w:delText>0.05</w:delText>
              </w:r>
            </w:del>
          </w:p>
        </w:tc>
        <w:tc>
          <w:tcPr>
            <w:tcW w:w="295" w:type="pct"/>
            <w:tcBorders>
              <w:top w:val="nil"/>
              <w:left w:val="nil"/>
              <w:bottom w:val="nil"/>
              <w:right w:val="nil"/>
            </w:tcBorders>
            <w:shd w:val="clear" w:color="auto" w:fill="auto"/>
            <w:noWrap/>
            <w:vAlign w:val="bottom"/>
            <w:hideMark/>
            <w:tcPrChange w:id="15140" w:author="Steve Barbeaux" w:date="2022-10-10T12:23:00Z">
              <w:tcPr>
                <w:tcW w:w="295" w:type="pct"/>
                <w:gridSpan w:val="2"/>
                <w:tcBorders>
                  <w:top w:val="nil"/>
                  <w:left w:val="nil"/>
                  <w:bottom w:val="nil"/>
                  <w:right w:val="nil"/>
                </w:tcBorders>
                <w:shd w:val="clear" w:color="auto" w:fill="auto"/>
                <w:noWrap/>
                <w:hideMark/>
              </w:tcPr>
            </w:tcPrChange>
          </w:tcPr>
          <w:p w14:paraId="421F5BC1" w14:textId="5A52B3F0" w:rsidR="0060718B" w:rsidRPr="0060718B" w:rsidRDefault="0060718B" w:rsidP="0060718B">
            <w:pPr>
              <w:spacing w:after="0"/>
              <w:jc w:val="right"/>
              <w:rPr>
                <w:color w:val="000000"/>
                <w:sz w:val="16"/>
                <w:szCs w:val="16"/>
                <w:rPrChange w:id="15141" w:author="Steve Barbeaux" w:date="2022-10-10T12:25:00Z">
                  <w:rPr>
                    <w:color w:val="000000"/>
                    <w:sz w:val="14"/>
                    <w:szCs w:val="14"/>
                  </w:rPr>
                </w:rPrChange>
              </w:rPr>
            </w:pPr>
            <w:ins w:id="15142" w:author="Steve Barbeaux" w:date="2022-10-10T12:23:00Z">
              <w:r w:rsidRPr="0060718B">
                <w:rPr>
                  <w:color w:val="000000"/>
                  <w:sz w:val="16"/>
                  <w:szCs w:val="16"/>
                  <w:rPrChange w:id="15143" w:author="Steve Barbeaux" w:date="2022-10-10T12:25:00Z">
                    <w:rPr>
                      <w:rFonts w:ascii="Calibri" w:hAnsi="Calibri" w:cs="Calibri"/>
                      <w:color w:val="000000"/>
                      <w:szCs w:val="22"/>
                    </w:rPr>
                  </w:rPrChange>
                </w:rPr>
                <w:t>0.03</w:t>
              </w:r>
            </w:ins>
            <w:del w:id="15144" w:author="Steve Barbeaux" w:date="2022-10-10T12:23:00Z">
              <w:r w:rsidRPr="0060718B" w:rsidDel="00FF3B86">
                <w:rPr>
                  <w:sz w:val="16"/>
                  <w:szCs w:val="16"/>
                  <w:rPrChange w:id="15145"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hideMark/>
            <w:tcPrChange w:id="15146" w:author="Steve Barbeaux" w:date="2022-10-10T12:23:00Z">
              <w:tcPr>
                <w:tcW w:w="295" w:type="pct"/>
                <w:tcBorders>
                  <w:top w:val="nil"/>
                  <w:left w:val="nil"/>
                  <w:bottom w:val="nil"/>
                  <w:right w:val="nil"/>
                </w:tcBorders>
                <w:shd w:val="clear" w:color="auto" w:fill="auto"/>
                <w:noWrap/>
                <w:hideMark/>
              </w:tcPr>
            </w:tcPrChange>
          </w:tcPr>
          <w:p w14:paraId="480FD3C1" w14:textId="4591206A" w:rsidR="0060718B" w:rsidRPr="0060718B" w:rsidRDefault="0060718B" w:rsidP="0060718B">
            <w:pPr>
              <w:spacing w:after="0"/>
              <w:jc w:val="right"/>
              <w:rPr>
                <w:color w:val="000000"/>
                <w:sz w:val="16"/>
                <w:szCs w:val="16"/>
                <w:rPrChange w:id="15147" w:author="Steve Barbeaux" w:date="2022-10-10T12:25:00Z">
                  <w:rPr>
                    <w:color w:val="000000"/>
                    <w:sz w:val="14"/>
                    <w:szCs w:val="14"/>
                  </w:rPr>
                </w:rPrChange>
              </w:rPr>
            </w:pPr>
            <w:ins w:id="15148" w:author="Steve Barbeaux" w:date="2022-10-10T12:23:00Z">
              <w:r w:rsidRPr="0060718B">
                <w:rPr>
                  <w:color w:val="000000"/>
                  <w:sz w:val="16"/>
                  <w:szCs w:val="16"/>
                  <w:rPrChange w:id="15149" w:author="Steve Barbeaux" w:date="2022-10-10T12:25:00Z">
                    <w:rPr>
                      <w:rFonts w:ascii="Calibri" w:hAnsi="Calibri" w:cs="Calibri"/>
                      <w:color w:val="000000"/>
                      <w:szCs w:val="22"/>
                    </w:rPr>
                  </w:rPrChange>
                </w:rPr>
                <w:t>0.03</w:t>
              </w:r>
            </w:ins>
            <w:del w:id="15150" w:author="Steve Barbeaux" w:date="2022-10-10T12:23:00Z">
              <w:r w:rsidRPr="0060718B" w:rsidDel="00FF3B86">
                <w:rPr>
                  <w:sz w:val="16"/>
                  <w:szCs w:val="16"/>
                  <w:rPrChange w:id="15151"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hideMark/>
            <w:tcPrChange w:id="15152" w:author="Steve Barbeaux" w:date="2022-10-10T12:23:00Z">
              <w:tcPr>
                <w:tcW w:w="295" w:type="pct"/>
                <w:gridSpan w:val="2"/>
                <w:tcBorders>
                  <w:top w:val="nil"/>
                  <w:left w:val="nil"/>
                  <w:bottom w:val="nil"/>
                  <w:right w:val="nil"/>
                </w:tcBorders>
                <w:shd w:val="clear" w:color="auto" w:fill="auto"/>
                <w:noWrap/>
                <w:hideMark/>
              </w:tcPr>
            </w:tcPrChange>
          </w:tcPr>
          <w:p w14:paraId="223B6862" w14:textId="5DBF4016" w:rsidR="0060718B" w:rsidRPr="0060718B" w:rsidRDefault="0060718B" w:rsidP="0060718B">
            <w:pPr>
              <w:spacing w:after="0"/>
              <w:jc w:val="right"/>
              <w:rPr>
                <w:color w:val="000000"/>
                <w:sz w:val="16"/>
                <w:szCs w:val="16"/>
                <w:rPrChange w:id="15153" w:author="Steve Barbeaux" w:date="2022-10-10T12:25:00Z">
                  <w:rPr>
                    <w:color w:val="000000"/>
                    <w:sz w:val="14"/>
                    <w:szCs w:val="14"/>
                  </w:rPr>
                </w:rPrChange>
              </w:rPr>
            </w:pPr>
            <w:ins w:id="15154" w:author="Steve Barbeaux" w:date="2022-10-10T12:23:00Z">
              <w:r w:rsidRPr="0060718B">
                <w:rPr>
                  <w:color w:val="000000"/>
                  <w:sz w:val="16"/>
                  <w:szCs w:val="16"/>
                  <w:rPrChange w:id="15155" w:author="Steve Barbeaux" w:date="2022-10-10T12:25:00Z">
                    <w:rPr>
                      <w:rFonts w:ascii="Calibri" w:hAnsi="Calibri" w:cs="Calibri"/>
                      <w:color w:val="000000"/>
                      <w:szCs w:val="22"/>
                    </w:rPr>
                  </w:rPrChange>
                </w:rPr>
                <w:t>0.13</w:t>
              </w:r>
            </w:ins>
            <w:del w:id="15156" w:author="Steve Barbeaux" w:date="2022-10-10T12:23:00Z">
              <w:r w:rsidRPr="0060718B" w:rsidDel="00FF3B86">
                <w:rPr>
                  <w:sz w:val="16"/>
                  <w:szCs w:val="16"/>
                  <w:rPrChange w:id="15157" w:author="Steve Barbeaux" w:date="2022-10-10T12:25:00Z">
                    <w:rPr>
                      <w:sz w:val="14"/>
                      <w:szCs w:val="14"/>
                    </w:rPr>
                  </w:rPrChange>
                </w:rPr>
                <w:delText>0.13</w:delText>
              </w:r>
            </w:del>
          </w:p>
        </w:tc>
        <w:tc>
          <w:tcPr>
            <w:tcW w:w="295" w:type="pct"/>
            <w:tcBorders>
              <w:top w:val="nil"/>
              <w:left w:val="nil"/>
              <w:bottom w:val="nil"/>
              <w:right w:val="nil"/>
            </w:tcBorders>
            <w:shd w:val="clear" w:color="auto" w:fill="auto"/>
            <w:noWrap/>
            <w:vAlign w:val="bottom"/>
            <w:hideMark/>
            <w:tcPrChange w:id="15158" w:author="Steve Barbeaux" w:date="2022-10-10T12:23:00Z">
              <w:tcPr>
                <w:tcW w:w="295" w:type="pct"/>
                <w:gridSpan w:val="2"/>
                <w:tcBorders>
                  <w:top w:val="nil"/>
                  <w:left w:val="nil"/>
                  <w:bottom w:val="nil"/>
                  <w:right w:val="nil"/>
                </w:tcBorders>
                <w:shd w:val="clear" w:color="auto" w:fill="auto"/>
                <w:noWrap/>
                <w:hideMark/>
              </w:tcPr>
            </w:tcPrChange>
          </w:tcPr>
          <w:p w14:paraId="5C204633" w14:textId="6580D090" w:rsidR="0060718B" w:rsidRPr="0060718B" w:rsidRDefault="0060718B" w:rsidP="0060718B">
            <w:pPr>
              <w:spacing w:after="0"/>
              <w:jc w:val="right"/>
              <w:rPr>
                <w:color w:val="000000"/>
                <w:sz w:val="16"/>
                <w:szCs w:val="16"/>
                <w:rPrChange w:id="15159" w:author="Steve Barbeaux" w:date="2022-10-10T12:25:00Z">
                  <w:rPr>
                    <w:color w:val="000000"/>
                    <w:sz w:val="14"/>
                    <w:szCs w:val="14"/>
                  </w:rPr>
                </w:rPrChange>
              </w:rPr>
            </w:pPr>
            <w:ins w:id="15160" w:author="Steve Barbeaux" w:date="2022-10-10T12:23:00Z">
              <w:r w:rsidRPr="0060718B">
                <w:rPr>
                  <w:color w:val="000000"/>
                  <w:sz w:val="16"/>
                  <w:szCs w:val="16"/>
                  <w:rPrChange w:id="15161" w:author="Steve Barbeaux" w:date="2022-10-10T12:25:00Z">
                    <w:rPr>
                      <w:rFonts w:ascii="Calibri" w:hAnsi="Calibri" w:cs="Calibri"/>
                      <w:color w:val="000000"/>
                      <w:szCs w:val="22"/>
                    </w:rPr>
                  </w:rPrChange>
                </w:rPr>
                <w:t>0.09</w:t>
              </w:r>
            </w:ins>
            <w:del w:id="15162" w:author="Steve Barbeaux" w:date="2022-10-10T12:23:00Z">
              <w:r w:rsidRPr="0060718B" w:rsidDel="00FF3B86">
                <w:rPr>
                  <w:sz w:val="16"/>
                  <w:szCs w:val="16"/>
                  <w:rPrChange w:id="15163" w:author="Steve Barbeaux" w:date="2022-10-10T12:25:00Z">
                    <w:rPr>
                      <w:sz w:val="14"/>
                      <w:szCs w:val="14"/>
                    </w:rPr>
                  </w:rPrChange>
                </w:rPr>
                <w:delText>0.09</w:delText>
              </w:r>
            </w:del>
          </w:p>
        </w:tc>
        <w:tc>
          <w:tcPr>
            <w:tcW w:w="295" w:type="pct"/>
            <w:tcBorders>
              <w:top w:val="nil"/>
              <w:left w:val="nil"/>
              <w:bottom w:val="nil"/>
              <w:right w:val="nil"/>
            </w:tcBorders>
            <w:shd w:val="clear" w:color="auto" w:fill="auto"/>
            <w:noWrap/>
            <w:vAlign w:val="bottom"/>
            <w:hideMark/>
            <w:tcPrChange w:id="15164" w:author="Steve Barbeaux" w:date="2022-10-10T12:23:00Z">
              <w:tcPr>
                <w:tcW w:w="295" w:type="pct"/>
                <w:gridSpan w:val="2"/>
                <w:tcBorders>
                  <w:top w:val="nil"/>
                  <w:left w:val="nil"/>
                  <w:bottom w:val="nil"/>
                  <w:right w:val="nil"/>
                </w:tcBorders>
                <w:shd w:val="clear" w:color="auto" w:fill="auto"/>
                <w:noWrap/>
                <w:hideMark/>
              </w:tcPr>
            </w:tcPrChange>
          </w:tcPr>
          <w:p w14:paraId="5D32011F" w14:textId="11760EFF" w:rsidR="0060718B" w:rsidRPr="0060718B" w:rsidRDefault="0060718B" w:rsidP="0060718B">
            <w:pPr>
              <w:spacing w:after="0"/>
              <w:jc w:val="right"/>
              <w:rPr>
                <w:color w:val="000000"/>
                <w:sz w:val="16"/>
                <w:szCs w:val="16"/>
                <w:rPrChange w:id="15165" w:author="Steve Barbeaux" w:date="2022-10-10T12:25:00Z">
                  <w:rPr>
                    <w:color w:val="000000"/>
                    <w:sz w:val="14"/>
                    <w:szCs w:val="14"/>
                  </w:rPr>
                </w:rPrChange>
              </w:rPr>
            </w:pPr>
            <w:ins w:id="15166" w:author="Steve Barbeaux" w:date="2022-10-10T12:23:00Z">
              <w:r w:rsidRPr="0060718B">
                <w:rPr>
                  <w:color w:val="000000"/>
                  <w:sz w:val="16"/>
                  <w:szCs w:val="16"/>
                  <w:rPrChange w:id="15167" w:author="Steve Barbeaux" w:date="2022-10-10T12:25:00Z">
                    <w:rPr>
                      <w:rFonts w:ascii="Calibri" w:hAnsi="Calibri" w:cs="Calibri"/>
                      <w:color w:val="000000"/>
                      <w:szCs w:val="22"/>
                    </w:rPr>
                  </w:rPrChange>
                </w:rPr>
                <w:t>0.03</w:t>
              </w:r>
            </w:ins>
            <w:del w:id="15168" w:author="Steve Barbeaux" w:date="2022-10-10T12:23:00Z">
              <w:r w:rsidRPr="0060718B" w:rsidDel="00FF3B86">
                <w:rPr>
                  <w:sz w:val="16"/>
                  <w:szCs w:val="16"/>
                  <w:rPrChange w:id="15169"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hideMark/>
            <w:tcPrChange w:id="15170" w:author="Steve Barbeaux" w:date="2022-10-10T12:23:00Z">
              <w:tcPr>
                <w:tcW w:w="295" w:type="pct"/>
                <w:tcBorders>
                  <w:top w:val="nil"/>
                  <w:left w:val="nil"/>
                  <w:bottom w:val="nil"/>
                  <w:right w:val="nil"/>
                </w:tcBorders>
                <w:shd w:val="clear" w:color="auto" w:fill="auto"/>
                <w:noWrap/>
                <w:hideMark/>
              </w:tcPr>
            </w:tcPrChange>
          </w:tcPr>
          <w:p w14:paraId="6261DFFF" w14:textId="599E3DDD" w:rsidR="0060718B" w:rsidRPr="0060718B" w:rsidRDefault="0060718B" w:rsidP="0060718B">
            <w:pPr>
              <w:spacing w:after="0"/>
              <w:jc w:val="right"/>
              <w:rPr>
                <w:color w:val="000000"/>
                <w:sz w:val="16"/>
                <w:szCs w:val="16"/>
                <w:rPrChange w:id="15171" w:author="Steve Barbeaux" w:date="2022-10-10T12:25:00Z">
                  <w:rPr>
                    <w:color w:val="000000"/>
                    <w:sz w:val="14"/>
                    <w:szCs w:val="14"/>
                  </w:rPr>
                </w:rPrChange>
              </w:rPr>
            </w:pPr>
            <w:ins w:id="15172" w:author="Steve Barbeaux" w:date="2022-10-10T12:23:00Z">
              <w:r w:rsidRPr="0060718B">
                <w:rPr>
                  <w:color w:val="000000"/>
                  <w:sz w:val="16"/>
                  <w:szCs w:val="16"/>
                  <w:rPrChange w:id="15173" w:author="Steve Barbeaux" w:date="2022-10-10T12:25:00Z">
                    <w:rPr>
                      <w:rFonts w:ascii="Calibri" w:hAnsi="Calibri" w:cs="Calibri"/>
                      <w:color w:val="000000"/>
                      <w:szCs w:val="22"/>
                    </w:rPr>
                  </w:rPrChange>
                </w:rPr>
                <w:t>0.02</w:t>
              </w:r>
            </w:ins>
            <w:del w:id="15174" w:author="Steve Barbeaux" w:date="2022-10-10T12:23:00Z">
              <w:r w:rsidRPr="0060718B" w:rsidDel="00FF3B86">
                <w:rPr>
                  <w:sz w:val="16"/>
                  <w:szCs w:val="16"/>
                  <w:rPrChange w:id="15175" w:author="Steve Barbeaux" w:date="2022-10-10T12:25:00Z">
                    <w:rPr>
                      <w:sz w:val="14"/>
                      <w:szCs w:val="14"/>
                    </w:rPr>
                  </w:rPrChange>
                </w:rPr>
                <w:delText>0.02</w:delText>
              </w:r>
            </w:del>
          </w:p>
        </w:tc>
        <w:tc>
          <w:tcPr>
            <w:tcW w:w="295" w:type="pct"/>
            <w:tcBorders>
              <w:top w:val="nil"/>
              <w:left w:val="nil"/>
              <w:bottom w:val="nil"/>
              <w:right w:val="nil"/>
            </w:tcBorders>
            <w:shd w:val="clear" w:color="auto" w:fill="auto"/>
            <w:noWrap/>
            <w:vAlign w:val="bottom"/>
            <w:hideMark/>
            <w:tcPrChange w:id="15176" w:author="Steve Barbeaux" w:date="2022-10-10T12:23:00Z">
              <w:tcPr>
                <w:tcW w:w="295" w:type="pct"/>
                <w:gridSpan w:val="2"/>
                <w:tcBorders>
                  <w:top w:val="nil"/>
                  <w:left w:val="nil"/>
                  <w:bottom w:val="nil"/>
                  <w:right w:val="nil"/>
                </w:tcBorders>
                <w:shd w:val="clear" w:color="auto" w:fill="auto"/>
                <w:noWrap/>
                <w:hideMark/>
              </w:tcPr>
            </w:tcPrChange>
          </w:tcPr>
          <w:p w14:paraId="5FDB1C64" w14:textId="02B30517" w:rsidR="0060718B" w:rsidRPr="0060718B" w:rsidRDefault="0060718B" w:rsidP="0060718B">
            <w:pPr>
              <w:spacing w:after="0"/>
              <w:jc w:val="right"/>
              <w:rPr>
                <w:color w:val="000000"/>
                <w:sz w:val="16"/>
                <w:szCs w:val="16"/>
                <w:rPrChange w:id="15177" w:author="Steve Barbeaux" w:date="2022-10-10T12:25:00Z">
                  <w:rPr>
                    <w:color w:val="000000"/>
                    <w:sz w:val="14"/>
                    <w:szCs w:val="14"/>
                  </w:rPr>
                </w:rPrChange>
              </w:rPr>
            </w:pPr>
            <w:ins w:id="15178" w:author="Steve Barbeaux" w:date="2022-10-10T12:23:00Z">
              <w:r w:rsidRPr="0060718B">
                <w:rPr>
                  <w:color w:val="000000"/>
                  <w:sz w:val="16"/>
                  <w:szCs w:val="16"/>
                  <w:rPrChange w:id="15179" w:author="Steve Barbeaux" w:date="2022-10-10T12:25:00Z">
                    <w:rPr>
                      <w:rFonts w:ascii="Calibri" w:hAnsi="Calibri" w:cs="Calibri"/>
                      <w:color w:val="000000"/>
                      <w:szCs w:val="22"/>
                    </w:rPr>
                  </w:rPrChange>
                </w:rPr>
                <w:t>0.14</w:t>
              </w:r>
            </w:ins>
            <w:del w:id="15180" w:author="Steve Barbeaux" w:date="2022-10-10T12:23:00Z">
              <w:r w:rsidRPr="0060718B" w:rsidDel="00FF3B86">
                <w:rPr>
                  <w:sz w:val="16"/>
                  <w:szCs w:val="16"/>
                  <w:rPrChange w:id="15181" w:author="Steve Barbeaux" w:date="2022-10-10T12:25:00Z">
                    <w:rPr>
                      <w:sz w:val="14"/>
                      <w:szCs w:val="14"/>
                    </w:rPr>
                  </w:rPrChange>
                </w:rPr>
                <w:delText>0.13</w:delText>
              </w:r>
            </w:del>
          </w:p>
        </w:tc>
        <w:tc>
          <w:tcPr>
            <w:tcW w:w="295" w:type="pct"/>
            <w:tcBorders>
              <w:top w:val="nil"/>
              <w:left w:val="nil"/>
              <w:bottom w:val="nil"/>
              <w:right w:val="nil"/>
            </w:tcBorders>
            <w:shd w:val="clear" w:color="auto" w:fill="auto"/>
            <w:noWrap/>
            <w:vAlign w:val="bottom"/>
            <w:hideMark/>
            <w:tcPrChange w:id="15182" w:author="Steve Barbeaux" w:date="2022-10-10T12:23:00Z">
              <w:tcPr>
                <w:tcW w:w="295" w:type="pct"/>
                <w:gridSpan w:val="2"/>
                <w:tcBorders>
                  <w:top w:val="nil"/>
                  <w:left w:val="nil"/>
                  <w:bottom w:val="nil"/>
                  <w:right w:val="nil"/>
                </w:tcBorders>
                <w:shd w:val="clear" w:color="auto" w:fill="auto"/>
                <w:noWrap/>
                <w:hideMark/>
              </w:tcPr>
            </w:tcPrChange>
          </w:tcPr>
          <w:p w14:paraId="73DD1199" w14:textId="5BEA427B" w:rsidR="0060718B" w:rsidRPr="0060718B" w:rsidRDefault="0060718B" w:rsidP="0060718B">
            <w:pPr>
              <w:spacing w:after="0"/>
              <w:jc w:val="right"/>
              <w:rPr>
                <w:color w:val="000000"/>
                <w:sz w:val="16"/>
                <w:szCs w:val="16"/>
                <w:vertAlign w:val="subscript"/>
                <w:rPrChange w:id="15183" w:author="Steve Barbeaux" w:date="2022-10-10T12:25:00Z">
                  <w:rPr>
                    <w:color w:val="000000"/>
                    <w:sz w:val="14"/>
                    <w:szCs w:val="14"/>
                    <w:vertAlign w:val="subscript"/>
                  </w:rPr>
                </w:rPrChange>
              </w:rPr>
            </w:pPr>
            <w:ins w:id="15184" w:author="Steve Barbeaux" w:date="2022-10-10T12:23:00Z">
              <w:r w:rsidRPr="0060718B">
                <w:rPr>
                  <w:color w:val="000000"/>
                  <w:sz w:val="16"/>
                  <w:szCs w:val="16"/>
                  <w:rPrChange w:id="15185" w:author="Steve Barbeaux" w:date="2022-10-10T12:25:00Z">
                    <w:rPr>
                      <w:rFonts w:ascii="Calibri" w:hAnsi="Calibri" w:cs="Calibri"/>
                      <w:color w:val="000000"/>
                      <w:szCs w:val="22"/>
                    </w:rPr>
                  </w:rPrChange>
                </w:rPr>
                <w:t>0.89</w:t>
              </w:r>
            </w:ins>
            <w:del w:id="15186" w:author="Steve Barbeaux" w:date="2022-10-10T12:23:00Z">
              <w:r w:rsidRPr="0060718B" w:rsidDel="00FF3B86">
                <w:rPr>
                  <w:sz w:val="16"/>
                  <w:szCs w:val="16"/>
                  <w:rPrChange w:id="15187" w:author="Steve Barbeaux" w:date="2022-10-10T12:25:00Z">
                    <w:rPr>
                      <w:sz w:val="14"/>
                      <w:szCs w:val="14"/>
                    </w:rPr>
                  </w:rPrChange>
                </w:rPr>
                <w:delText>0.88</w:delText>
              </w:r>
            </w:del>
          </w:p>
        </w:tc>
      </w:tr>
      <w:tr w:rsidR="0060718B" w:rsidRPr="000460A7" w14:paraId="1543E06D" w14:textId="77777777" w:rsidTr="0060718B">
        <w:tblPrEx>
          <w:tblW w:w="5180" w:type="pct"/>
          <w:tblInd w:w="-90" w:type="dxa"/>
          <w:tblLayout w:type="fixed"/>
          <w:tblPrExChange w:id="15188" w:author="Steve Barbeaux" w:date="2022-10-10T12:23:00Z">
            <w:tblPrEx>
              <w:tblW w:w="5180" w:type="pct"/>
              <w:tblInd w:w="-90" w:type="dxa"/>
              <w:tblLayout w:type="fixed"/>
            </w:tblPrEx>
          </w:tblPrExChange>
        </w:tblPrEx>
        <w:trPr>
          <w:trPrChange w:id="15189"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5190" w:author="Steve Barbeaux" w:date="2022-10-10T12:23:00Z">
              <w:tcPr>
                <w:tcW w:w="279" w:type="pct"/>
                <w:tcBorders>
                  <w:top w:val="nil"/>
                  <w:left w:val="nil"/>
                  <w:bottom w:val="nil"/>
                  <w:right w:val="nil"/>
                </w:tcBorders>
                <w:shd w:val="clear" w:color="auto" w:fill="auto"/>
                <w:noWrap/>
                <w:vAlign w:val="bottom"/>
                <w:hideMark/>
              </w:tcPr>
            </w:tcPrChange>
          </w:tcPr>
          <w:p w14:paraId="2AB3351D" w14:textId="58EE1C05" w:rsidR="0060718B" w:rsidRPr="0060718B" w:rsidRDefault="0060718B" w:rsidP="0060718B">
            <w:pPr>
              <w:spacing w:after="0"/>
              <w:jc w:val="right"/>
              <w:rPr>
                <w:color w:val="000000"/>
                <w:sz w:val="16"/>
                <w:szCs w:val="16"/>
                <w:rPrChange w:id="15191" w:author="Steve Barbeaux" w:date="2022-10-10T12:25:00Z">
                  <w:rPr>
                    <w:color w:val="000000"/>
                    <w:sz w:val="14"/>
                    <w:szCs w:val="14"/>
                  </w:rPr>
                </w:rPrChange>
              </w:rPr>
            </w:pPr>
            <w:r w:rsidRPr="0060718B">
              <w:rPr>
                <w:sz w:val="16"/>
                <w:szCs w:val="16"/>
                <w:rPrChange w:id="15192" w:author="Steve Barbeaux" w:date="2022-10-10T12:25:00Z">
                  <w:rPr>
                    <w:sz w:val="14"/>
                    <w:szCs w:val="14"/>
                  </w:rPr>
                </w:rPrChange>
              </w:rPr>
              <w:t>2012</w:t>
            </w:r>
          </w:p>
        </w:tc>
        <w:tc>
          <w:tcPr>
            <w:tcW w:w="295" w:type="pct"/>
            <w:tcBorders>
              <w:top w:val="nil"/>
              <w:left w:val="nil"/>
              <w:bottom w:val="nil"/>
              <w:right w:val="nil"/>
            </w:tcBorders>
            <w:vAlign w:val="bottom"/>
            <w:tcPrChange w:id="15193" w:author="Steve Barbeaux" w:date="2022-10-10T12:23:00Z">
              <w:tcPr>
                <w:tcW w:w="295" w:type="pct"/>
                <w:gridSpan w:val="2"/>
                <w:tcBorders>
                  <w:top w:val="nil"/>
                  <w:left w:val="nil"/>
                  <w:bottom w:val="nil"/>
                  <w:right w:val="nil"/>
                </w:tcBorders>
              </w:tcPr>
            </w:tcPrChange>
          </w:tcPr>
          <w:p w14:paraId="38096837" w14:textId="76DB7494" w:rsidR="0060718B" w:rsidRPr="0060718B" w:rsidRDefault="0060718B" w:rsidP="0060718B">
            <w:pPr>
              <w:spacing w:after="0"/>
              <w:jc w:val="right"/>
              <w:rPr>
                <w:sz w:val="16"/>
                <w:szCs w:val="16"/>
                <w:rPrChange w:id="15194" w:author="Steve Barbeaux" w:date="2022-10-10T12:25:00Z">
                  <w:rPr>
                    <w:sz w:val="14"/>
                    <w:szCs w:val="14"/>
                  </w:rPr>
                </w:rPrChange>
              </w:rPr>
            </w:pPr>
            <w:ins w:id="15195" w:author="Steve Barbeaux" w:date="2022-10-10T12:23:00Z">
              <w:r w:rsidRPr="0060718B">
                <w:rPr>
                  <w:color w:val="000000"/>
                  <w:sz w:val="16"/>
                  <w:szCs w:val="16"/>
                  <w:rPrChange w:id="15196" w:author="Steve Barbeaux" w:date="2022-10-10T12:25:00Z">
                    <w:rPr>
                      <w:rFonts w:ascii="Calibri" w:hAnsi="Calibri" w:cs="Calibri"/>
                      <w:color w:val="000000"/>
                      <w:szCs w:val="22"/>
                    </w:rPr>
                  </w:rPrChange>
                </w:rPr>
                <w:t>0.01</w:t>
              </w:r>
            </w:ins>
            <w:del w:id="15197" w:author="Steve Barbeaux" w:date="2022-10-10T12:23:00Z">
              <w:r w:rsidRPr="0060718B" w:rsidDel="00FF3B86">
                <w:rPr>
                  <w:sz w:val="16"/>
                  <w:szCs w:val="16"/>
                  <w:rPrChange w:id="15198"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5199" w:author="Steve Barbeaux" w:date="2022-10-10T12:23:00Z">
              <w:tcPr>
                <w:tcW w:w="295" w:type="pct"/>
                <w:gridSpan w:val="2"/>
                <w:tcBorders>
                  <w:top w:val="nil"/>
                  <w:left w:val="nil"/>
                  <w:bottom w:val="nil"/>
                  <w:right w:val="nil"/>
                </w:tcBorders>
                <w:shd w:val="clear" w:color="auto" w:fill="auto"/>
                <w:noWrap/>
                <w:hideMark/>
              </w:tcPr>
            </w:tcPrChange>
          </w:tcPr>
          <w:p w14:paraId="5BEFC5D1" w14:textId="13D2BAAC" w:rsidR="0060718B" w:rsidRPr="0060718B" w:rsidRDefault="0060718B" w:rsidP="0060718B">
            <w:pPr>
              <w:spacing w:after="0"/>
              <w:jc w:val="right"/>
              <w:rPr>
                <w:color w:val="000000"/>
                <w:sz w:val="16"/>
                <w:szCs w:val="16"/>
                <w:rPrChange w:id="15200" w:author="Steve Barbeaux" w:date="2022-10-10T12:25:00Z">
                  <w:rPr>
                    <w:color w:val="000000"/>
                    <w:sz w:val="14"/>
                    <w:szCs w:val="14"/>
                  </w:rPr>
                </w:rPrChange>
              </w:rPr>
            </w:pPr>
            <w:ins w:id="15201" w:author="Steve Barbeaux" w:date="2022-10-10T12:23:00Z">
              <w:r w:rsidRPr="0060718B">
                <w:rPr>
                  <w:color w:val="000000"/>
                  <w:sz w:val="16"/>
                  <w:szCs w:val="16"/>
                  <w:rPrChange w:id="15202" w:author="Steve Barbeaux" w:date="2022-10-10T12:25:00Z">
                    <w:rPr>
                      <w:rFonts w:ascii="Calibri" w:hAnsi="Calibri" w:cs="Calibri"/>
                      <w:color w:val="000000"/>
                      <w:szCs w:val="22"/>
                    </w:rPr>
                  </w:rPrChange>
                </w:rPr>
                <w:t>0.01</w:t>
              </w:r>
            </w:ins>
            <w:del w:id="15203" w:author="Steve Barbeaux" w:date="2022-10-10T12:23:00Z">
              <w:r w:rsidRPr="0060718B" w:rsidDel="00FF3B86">
                <w:rPr>
                  <w:sz w:val="16"/>
                  <w:szCs w:val="16"/>
                  <w:rPrChange w:id="15204"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5205" w:author="Steve Barbeaux" w:date="2022-10-10T12:23:00Z">
              <w:tcPr>
                <w:tcW w:w="295" w:type="pct"/>
                <w:tcBorders>
                  <w:top w:val="nil"/>
                  <w:left w:val="nil"/>
                  <w:bottom w:val="nil"/>
                  <w:right w:val="nil"/>
                </w:tcBorders>
                <w:shd w:val="clear" w:color="auto" w:fill="auto"/>
                <w:noWrap/>
                <w:hideMark/>
              </w:tcPr>
            </w:tcPrChange>
          </w:tcPr>
          <w:p w14:paraId="1884D9D7" w14:textId="1982BB8C" w:rsidR="0060718B" w:rsidRPr="0060718B" w:rsidRDefault="0060718B" w:rsidP="0060718B">
            <w:pPr>
              <w:spacing w:after="0"/>
              <w:jc w:val="right"/>
              <w:rPr>
                <w:color w:val="000000"/>
                <w:sz w:val="16"/>
                <w:szCs w:val="16"/>
                <w:rPrChange w:id="15206" w:author="Steve Barbeaux" w:date="2022-10-10T12:25:00Z">
                  <w:rPr>
                    <w:color w:val="000000"/>
                    <w:sz w:val="14"/>
                    <w:szCs w:val="14"/>
                  </w:rPr>
                </w:rPrChange>
              </w:rPr>
            </w:pPr>
            <w:ins w:id="15207" w:author="Steve Barbeaux" w:date="2022-10-10T12:23:00Z">
              <w:r w:rsidRPr="0060718B">
                <w:rPr>
                  <w:color w:val="000000"/>
                  <w:sz w:val="16"/>
                  <w:szCs w:val="16"/>
                  <w:rPrChange w:id="15208" w:author="Steve Barbeaux" w:date="2022-10-10T12:25:00Z">
                    <w:rPr>
                      <w:rFonts w:ascii="Calibri" w:hAnsi="Calibri" w:cs="Calibri"/>
                      <w:color w:val="000000"/>
                      <w:szCs w:val="22"/>
                    </w:rPr>
                  </w:rPrChange>
                </w:rPr>
                <w:t>0.04</w:t>
              </w:r>
            </w:ins>
            <w:del w:id="15209" w:author="Steve Barbeaux" w:date="2022-10-10T12:23:00Z">
              <w:r w:rsidRPr="0060718B" w:rsidDel="00FF3B86">
                <w:rPr>
                  <w:sz w:val="16"/>
                  <w:szCs w:val="16"/>
                  <w:rPrChange w:id="15210" w:author="Steve Barbeaux" w:date="2022-10-10T12:25:00Z">
                    <w:rPr>
                      <w:sz w:val="14"/>
                      <w:szCs w:val="14"/>
                    </w:rPr>
                  </w:rPrChange>
                </w:rPr>
                <w:delText>0.04</w:delText>
              </w:r>
            </w:del>
          </w:p>
        </w:tc>
        <w:tc>
          <w:tcPr>
            <w:tcW w:w="295" w:type="pct"/>
            <w:tcBorders>
              <w:top w:val="nil"/>
              <w:left w:val="nil"/>
              <w:bottom w:val="nil"/>
              <w:right w:val="nil"/>
            </w:tcBorders>
            <w:shd w:val="clear" w:color="auto" w:fill="auto"/>
            <w:noWrap/>
            <w:vAlign w:val="bottom"/>
            <w:hideMark/>
            <w:tcPrChange w:id="15211" w:author="Steve Barbeaux" w:date="2022-10-10T12:23:00Z">
              <w:tcPr>
                <w:tcW w:w="295" w:type="pct"/>
                <w:gridSpan w:val="2"/>
                <w:tcBorders>
                  <w:top w:val="nil"/>
                  <w:left w:val="nil"/>
                  <w:bottom w:val="nil"/>
                  <w:right w:val="nil"/>
                </w:tcBorders>
                <w:shd w:val="clear" w:color="auto" w:fill="auto"/>
                <w:noWrap/>
                <w:hideMark/>
              </w:tcPr>
            </w:tcPrChange>
          </w:tcPr>
          <w:p w14:paraId="3BA5CAB2" w14:textId="0A787467" w:rsidR="0060718B" w:rsidRPr="0060718B" w:rsidRDefault="0060718B" w:rsidP="0060718B">
            <w:pPr>
              <w:spacing w:after="0"/>
              <w:jc w:val="right"/>
              <w:rPr>
                <w:color w:val="000000"/>
                <w:sz w:val="16"/>
                <w:szCs w:val="16"/>
                <w:rPrChange w:id="15212" w:author="Steve Barbeaux" w:date="2022-10-10T12:25:00Z">
                  <w:rPr>
                    <w:color w:val="000000"/>
                    <w:sz w:val="14"/>
                    <w:szCs w:val="14"/>
                  </w:rPr>
                </w:rPrChange>
              </w:rPr>
            </w:pPr>
            <w:ins w:id="15213" w:author="Steve Barbeaux" w:date="2022-10-10T12:23:00Z">
              <w:r w:rsidRPr="0060718B">
                <w:rPr>
                  <w:color w:val="000000"/>
                  <w:sz w:val="16"/>
                  <w:szCs w:val="16"/>
                  <w:rPrChange w:id="15214" w:author="Steve Barbeaux" w:date="2022-10-10T12:25:00Z">
                    <w:rPr>
                      <w:rFonts w:ascii="Calibri" w:hAnsi="Calibri" w:cs="Calibri"/>
                      <w:color w:val="000000"/>
                      <w:szCs w:val="22"/>
                    </w:rPr>
                  </w:rPrChange>
                </w:rPr>
                <w:t>0.01</w:t>
              </w:r>
            </w:ins>
            <w:del w:id="15215" w:author="Steve Barbeaux" w:date="2022-10-10T12:23:00Z">
              <w:r w:rsidRPr="0060718B" w:rsidDel="00FF3B86">
                <w:rPr>
                  <w:sz w:val="16"/>
                  <w:szCs w:val="16"/>
                  <w:rPrChange w:id="15216"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5217" w:author="Steve Barbeaux" w:date="2022-10-10T12:23:00Z">
              <w:tcPr>
                <w:tcW w:w="295" w:type="pct"/>
                <w:gridSpan w:val="2"/>
                <w:tcBorders>
                  <w:top w:val="nil"/>
                  <w:left w:val="nil"/>
                  <w:bottom w:val="nil"/>
                  <w:right w:val="nil"/>
                </w:tcBorders>
                <w:shd w:val="clear" w:color="auto" w:fill="auto"/>
                <w:noWrap/>
                <w:hideMark/>
              </w:tcPr>
            </w:tcPrChange>
          </w:tcPr>
          <w:p w14:paraId="625DF457" w14:textId="56930F5E" w:rsidR="0060718B" w:rsidRPr="0060718B" w:rsidRDefault="0060718B" w:rsidP="0060718B">
            <w:pPr>
              <w:spacing w:after="0"/>
              <w:jc w:val="right"/>
              <w:rPr>
                <w:color w:val="000000"/>
                <w:sz w:val="16"/>
                <w:szCs w:val="16"/>
                <w:rPrChange w:id="15218" w:author="Steve Barbeaux" w:date="2022-10-10T12:25:00Z">
                  <w:rPr>
                    <w:color w:val="000000"/>
                    <w:sz w:val="14"/>
                    <w:szCs w:val="14"/>
                  </w:rPr>
                </w:rPrChange>
              </w:rPr>
            </w:pPr>
            <w:ins w:id="15219" w:author="Steve Barbeaux" w:date="2022-10-10T12:23:00Z">
              <w:r w:rsidRPr="0060718B">
                <w:rPr>
                  <w:color w:val="000000"/>
                  <w:sz w:val="16"/>
                  <w:szCs w:val="16"/>
                  <w:rPrChange w:id="15220" w:author="Steve Barbeaux" w:date="2022-10-10T12:25:00Z">
                    <w:rPr>
                      <w:rFonts w:ascii="Calibri" w:hAnsi="Calibri" w:cs="Calibri"/>
                      <w:color w:val="000000"/>
                      <w:szCs w:val="22"/>
                    </w:rPr>
                  </w:rPrChange>
                </w:rPr>
                <w:t>0.07</w:t>
              </w:r>
            </w:ins>
            <w:del w:id="15221" w:author="Steve Barbeaux" w:date="2022-10-10T12:23:00Z">
              <w:r w:rsidRPr="0060718B" w:rsidDel="00FF3B86">
                <w:rPr>
                  <w:sz w:val="16"/>
                  <w:szCs w:val="16"/>
                  <w:rPrChange w:id="15222" w:author="Steve Barbeaux" w:date="2022-10-10T12:25:00Z">
                    <w:rPr>
                      <w:sz w:val="14"/>
                      <w:szCs w:val="14"/>
                    </w:rPr>
                  </w:rPrChange>
                </w:rPr>
                <w:delText>0.07</w:delText>
              </w:r>
            </w:del>
          </w:p>
        </w:tc>
        <w:tc>
          <w:tcPr>
            <w:tcW w:w="295" w:type="pct"/>
            <w:tcBorders>
              <w:top w:val="nil"/>
              <w:left w:val="nil"/>
              <w:bottom w:val="nil"/>
              <w:right w:val="nil"/>
            </w:tcBorders>
            <w:shd w:val="clear" w:color="auto" w:fill="auto"/>
            <w:noWrap/>
            <w:vAlign w:val="bottom"/>
            <w:hideMark/>
            <w:tcPrChange w:id="15223" w:author="Steve Barbeaux" w:date="2022-10-10T12:23:00Z">
              <w:tcPr>
                <w:tcW w:w="295" w:type="pct"/>
                <w:gridSpan w:val="2"/>
                <w:tcBorders>
                  <w:top w:val="nil"/>
                  <w:left w:val="nil"/>
                  <w:bottom w:val="nil"/>
                  <w:right w:val="nil"/>
                </w:tcBorders>
                <w:shd w:val="clear" w:color="auto" w:fill="auto"/>
                <w:noWrap/>
                <w:hideMark/>
              </w:tcPr>
            </w:tcPrChange>
          </w:tcPr>
          <w:p w14:paraId="49739A1A" w14:textId="30F3AA97" w:rsidR="0060718B" w:rsidRPr="0060718B" w:rsidRDefault="0060718B" w:rsidP="0060718B">
            <w:pPr>
              <w:spacing w:after="0"/>
              <w:jc w:val="right"/>
              <w:rPr>
                <w:color w:val="000000"/>
                <w:sz w:val="16"/>
                <w:szCs w:val="16"/>
                <w:rPrChange w:id="15224" w:author="Steve Barbeaux" w:date="2022-10-10T12:25:00Z">
                  <w:rPr>
                    <w:color w:val="000000"/>
                    <w:sz w:val="14"/>
                    <w:szCs w:val="14"/>
                  </w:rPr>
                </w:rPrChange>
              </w:rPr>
            </w:pPr>
            <w:ins w:id="15225" w:author="Steve Barbeaux" w:date="2022-10-10T12:23:00Z">
              <w:r w:rsidRPr="0060718B">
                <w:rPr>
                  <w:color w:val="000000"/>
                  <w:sz w:val="16"/>
                  <w:szCs w:val="16"/>
                  <w:rPrChange w:id="15226" w:author="Steve Barbeaux" w:date="2022-10-10T12:25:00Z">
                    <w:rPr>
                      <w:rFonts w:ascii="Calibri" w:hAnsi="Calibri" w:cs="Calibri"/>
                      <w:color w:val="000000"/>
                      <w:szCs w:val="22"/>
                    </w:rPr>
                  </w:rPrChange>
                </w:rPr>
                <w:t>0.17</w:t>
              </w:r>
            </w:ins>
            <w:del w:id="15227" w:author="Steve Barbeaux" w:date="2022-10-10T12:23:00Z">
              <w:r w:rsidRPr="0060718B" w:rsidDel="00FF3B86">
                <w:rPr>
                  <w:sz w:val="16"/>
                  <w:szCs w:val="16"/>
                  <w:rPrChange w:id="15228" w:author="Steve Barbeaux" w:date="2022-10-10T12:25:00Z">
                    <w:rPr>
                      <w:sz w:val="14"/>
                      <w:szCs w:val="14"/>
                    </w:rPr>
                  </w:rPrChange>
                </w:rPr>
                <w:delText>0.17</w:delText>
              </w:r>
            </w:del>
          </w:p>
        </w:tc>
        <w:tc>
          <w:tcPr>
            <w:tcW w:w="295" w:type="pct"/>
            <w:tcBorders>
              <w:top w:val="nil"/>
              <w:left w:val="nil"/>
              <w:bottom w:val="nil"/>
              <w:right w:val="nil"/>
            </w:tcBorders>
            <w:shd w:val="clear" w:color="auto" w:fill="auto"/>
            <w:noWrap/>
            <w:vAlign w:val="bottom"/>
            <w:hideMark/>
            <w:tcPrChange w:id="15229" w:author="Steve Barbeaux" w:date="2022-10-10T12:23:00Z">
              <w:tcPr>
                <w:tcW w:w="295" w:type="pct"/>
                <w:tcBorders>
                  <w:top w:val="nil"/>
                  <w:left w:val="nil"/>
                  <w:bottom w:val="nil"/>
                  <w:right w:val="nil"/>
                </w:tcBorders>
                <w:shd w:val="clear" w:color="auto" w:fill="auto"/>
                <w:noWrap/>
                <w:hideMark/>
              </w:tcPr>
            </w:tcPrChange>
          </w:tcPr>
          <w:p w14:paraId="72EBB1E2" w14:textId="642773C6" w:rsidR="0060718B" w:rsidRPr="0060718B" w:rsidRDefault="0060718B" w:rsidP="0060718B">
            <w:pPr>
              <w:spacing w:after="0"/>
              <w:jc w:val="right"/>
              <w:rPr>
                <w:color w:val="000000"/>
                <w:sz w:val="16"/>
                <w:szCs w:val="16"/>
                <w:rPrChange w:id="15230" w:author="Steve Barbeaux" w:date="2022-10-10T12:25:00Z">
                  <w:rPr>
                    <w:color w:val="000000"/>
                    <w:sz w:val="14"/>
                    <w:szCs w:val="14"/>
                  </w:rPr>
                </w:rPrChange>
              </w:rPr>
            </w:pPr>
            <w:ins w:id="15231" w:author="Steve Barbeaux" w:date="2022-10-10T12:23:00Z">
              <w:r w:rsidRPr="0060718B">
                <w:rPr>
                  <w:color w:val="000000"/>
                  <w:sz w:val="16"/>
                  <w:szCs w:val="16"/>
                  <w:rPrChange w:id="15232" w:author="Steve Barbeaux" w:date="2022-10-10T12:25:00Z">
                    <w:rPr>
                      <w:rFonts w:ascii="Calibri" w:hAnsi="Calibri" w:cs="Calibri"/>
                      <w:color w:val="000000"/>
                      <w:szCs w:val="22"/>
                    </w:rPr>
                  </w:rPrChange>
                </w:rPr>
                <w:t>0.06</w:t>
              </w:r>
            </w:ins>
            <w:del w:id="15233" w:author="Steve Barbeaux" w:date="2022-10-10T12:23:00Z">
              <w:r w:rsidRPr="0060718B" w:rsidDel="00FF3B86">
                <w:rPr>
                  <w:sz w:val="16"/>
                  <w:szCs w:val="16"/>
                  <w:rPrChange w:id="15234" w:author="Steve Barbeaux" w:date="2022-10-10T12:25:00Z">
                    <w:rPr>
                      <w:sz w:val="14"/>
                      <w:szCs w:val="14"/>
                    </w:rPr>
                  </w:rPrChange>
                </w:rPr>
                <w:delText>0.06</w:delText>
              </w:r>
            </w:del>
          </w:p>
        </w:tc>
        <w:tc>
          <w:tcPr>
            <w:tcW w:w="295" w:type="pct"/>
            <w:tcBorders>
              <w:top w:val="nil"/>
              <w:left w:val="nil"/>
              <w:bottom w:val="nil"/>
              <w:right w:val="nil"/>
            </w:tcBorders>
            <w:shd w:val="clear" w:color="auto" w:fill="auto"/>
            <w:noWrap/>
            <w:vAlign w:val="bottom"/>
            <w:hideMark/>
            <w:tcPrChange w:id="15235" w:author="Steve Barbeaux" w:date="2022-10-10T12:23:00Z">
              <w:tcPr>
                <w:tcW w:w="295" w:type="pct"/>
                <w:gridSpan w:val="2"/>
                <w:tcBorders>
                  <w:top w:val="nil"/>
                  <w:left w:val="nil"/>
                  <w:bottom w:val="nil"/>
                  <w:right w:val="nil"/>
                </w:tcBorders>
                <w:shd w:val="clear" w:color="auto" w:fill="auto"/>
                <w:noWrap/>
                <w:hideMark/>
              </w:tcPr>
            </w:tcPrChange>
          </w:tcPr>
          <w:p w14:paraId="57140E28" w14:textId="5E009C46" w:rsidR="0060718B" w:rsidRPr="0060718B" w:rsidRDefault="0060718B" w:rsidP="0060718B">
            <w:pPr>
              <w:spacing w:after="0"/>
              <w:jc w:val="right"/>
              <w:rPr>
                <w:color w:val="000000"/>
                <w:sz w:val="16"/>
                <w:szCs w:val="16"/>
                <w:rPrChange w:id="15236" w:author="Steve Barbeaux" w:date="2022-10-10T12:25:00Z">
                  <w:rPr>
                    <w:color w:val="000000"/>
                    <w:sz w:val="14"/>
                    <w:szCs w:val="14"/>
                  </w:rPr>
                </w:rPrChange>
              </w:rPr>
            </w:pPr>
            <w:ins w:id="15237" w:author="Steve Barbeaux" w:date="2022-10-10T12:23:00Z">
              <w:r w:rsidRPr="0060718B">
                <w:rPr>
                  <w:color w:val="000000"/>
                  <w:sz w:val="16"/>
                  <w:szCs w:val="16"/>
                  <w:rPrChange w:id="15238" w:author="Steve Barbeaux" w:date="2022-10-10T12:25:00Z">
                    <w:rPr>
                      <w:rFonts w:ascii="Calibri" w:hAnsi="Calibri" w:cs="Calibri"/>
                      <w:color w:val="000000"/>
                      <w:szCs w:val="22"/>
                    </w:rPr>
                  </w:rPrChange>
                </w:rPr>
                <w:t>0.02</w:t>
              </w:r>
            </w:ins>
            <w:del w:id="15239" w:author="Steve Barbeaux" w:date="2022-10-10T12:23:00Z">
              <w:r w:rsidRPr="0060718B" w:rsidDel="00FF3B86">
                <w:rPr>
                  <w:sz w:val="16"/>
                  <w:szCs w:val="16"/>
                  <w:rPrChange w:id="15240"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hideMark/>
            <w:tcPrChange w:id="15241" w:author="Steve Barbeaux" w:date="2022-10-10T12:23:00Z">
              <w:tcPr>
                <w:tcW w:w="295" w:type="pct"/>
                <w:gridSpan w:val="2"/>
                <w:tcBorders>
                  <w:top w:val="nil"/>
                  <w:left w:val="nil"/>
                  <w:bottom w:val="nil"/>
                  <w:right w:val="nil"/>
                </w:tcBorders>
                <w:shd w:val="clear" w:color="auto" w:fill="auto"/>
                <w:noWrap/>
                <w:hideMark/>
              </w:tcPr>
            </w:tcPrChange>
          </w:tcPr>
          <w:p w14:paraId="376FF377" w14:textId="110DC9A0" w:rsidR="0060718B" w:rsidRPr="0060718B" w:rsidRDefault="0060718B" w:rsidP="0060718B">
            <w:pPr>
              <w:spacing w:after="0"/>
              <w:jc w:val="right"/>
              <w:rPr>
                <w:color w:val="000000"/>
                <w:sz w:val="16"/>
                <w:szCs w:val="16"/>
                <w:rPrChange w:id="15242" w:author="Steve Barbeaux" w:date="2022-10-10T12:25:00Z">
                  <w:rPr>
                    <w:color w:val="000000"/>
                    <w:sz w:val="14"/>
                    <w:szCs w:val="14"/>
                  </w:rPr>
                </w:rPrChange>
              </w:rPr>
            </w:pPr>
            <w:ins w:id="15243" w:author="Steve Barbeaux" w:date="2022-10-10T12:23:00Z">
              <w:r w:rsidRPr="0060718B">
                <w:rPr>
                  <w:color w:val="000000"/>
                  <w:sz w:val="16"/>
                  <w:szCs w:val="16"/>
                  <w:rPrChange w:id="15244" w:author="Steve Barbeaux" w:date="2022-10-10T12:25:00Z">
                    <w:rPr>
                      <w:rFonts w:ascii="Calibri" w:hAnsi="Calibri" w:cs="Calibri"/>
                      <w:color w:val="000000"/>
                      <w:szCs w:val="22"/>
                    </w:rPr>
                  </w:rPrChange>
                </w:rPr>
                <w:t>0.03</w:t>
              </w:r>
            </w:ins>
            <w:del w:id="15245" w:author="Steve Barbeaux" w:date="2022-10-10T12:23:00Z">
              <w:r w:rsidRPr="0060718B" w:rsidDel="00FF3B86">
                <w:rPr>
                  <w:sz w:val="16"/>
                  <w:szCs w:val="16"/>
                  <w:rPrChange w:id="15246"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hideMark/>
            <w:tcPrChange w:id="15247" w:author="Steve Barbeaux" w:date="2022-10-10T12:23:00Z">
              <w:tcPr>
                <w:tcW w:w="295" w:type="pct"/>
                <w:tcBorders>
                  <w:top w:val="nil"/>
                  <w:left w:val="nil"/>
                  <w:bottom w:val="nil"/>
                  <w:right w:val="nil"/>
                </w:tcBorders>
                <w:shd w:val="clear" w:color="auto" w:fill="auto"/>
                <w:noWrap/>
                <w:hideMark/>
              </w:tcPr>
            </w:tcPrChange>
          </w:tcPr>
          <w:p w14:paraId="5CDBFB63" w14:textId="74EBC69E" w:rsidR="0060718B" w:rsidRPr="0060718B" w:rsidRDefault="0060718B" w:rsidP="0060718B">
            <w:pPr>
              <w:spacing w:after="0"/>
              <w:jc w:val="right"/>
              <w:rPr>
                <w:color w:val="000000"/>
                <w:sz w:val="16"/>
                <w:szCs w:val="16"/>
                <w:rPrChange w:id="15248" w:author="Steve Barbeaux" w:date="2022-10-10T12:25:00Z">
                  <w:rPr>
                    <w:color w:val="000000"/>
                    <w:sz w:val="14"/>
                    <w:szCs w:val="14"/>
                  </w:rPr>
                </w:rPrChange>
              </w:rPr>
            </w:pPr>
            <w:ins w:id="15249" w:author="Steve Barbeaux" w:date="2022-10-10T12:23:00Z">
              <w:r w:rsidRPr="0060718B">
                <w:rPr>
                  <w:color w:val="000000"/>
                  <w:sz w:val="16"/>
                  <w:szCs w:val="16"/>
                  <w:rPrChange w:id="15250" w:author="Steve Barbeaux" w:date="2022-10-10T12:25:00Z">
                    <w:rPr>
                      <w:rFonts w:ascii="Calibri" w:hAnsi="Calibri" w:cs="Calibri"/>
                      <w:color w:val="000000"/>
                      <w:szCs w:val="22"/>
                    </w:rPr>
                  </w:rPrChange>
                </w:rPr>
                <w:t>0.02</w:t>
              </w:r>
            </w:ins>
            <w:del w:id="15251" w:author="Steve Barbeaux" w:date="2022-10-10T12:23:00Z">
              <w:r w:rsidRPr="0060718B" w:rsidDel="00FF3B86">
                <w:rPr>
                  <w:sz w:val="16"/>
                  <w:szCs w:val="16"/>
                  <w:rPrChange w:id="15252" w:author="Steve Barbeaux" w:date="2022-10-10T12:25:00Z">
                    <w:rPr>
                      <w:sz w:val="14"/>
                      <w:szCs w:val="14"/>
                    </w:rPr>
                  </w:rPrChange>
                </w:rPr>
                <w:delText>0.02</w:delText>
              </w:r>
            </w:del>
          </w:p>
        </w:tc>
        <w:tc>
          <w:tcPr>
            <w:tcW w:w="295" w:type="pct"/>
            <w:tcBorders>
              <w:top w:val="nil"/>
              <w:left w:val="nil"/>
              <w:bottom w:val="nil"/>
              <w:right w:val="nil"/>
            </w:tcBorders>
            <w:shd w:val="clear" w:color="auto" w:fill="auto"/>
            <w:noWrap/>
            <w:vAlign w:val="bottom"/>
            <w:hideMark/>
            <w:tcPrChange w:id="15253" w:author="Steve Barbeaux" w:date="2022-10-10T12:23:00Z">
              <w:tcPr>
                <w:tcW w:w="295" w:type="pct"/>
                <w:gridSpan w:val="2"/>
                <w:tcBorders>
                  <w:top w:val="nil"/>
                  <w:left w:val="nil"/>
                  <w:bottom w:val="nil"/>
                  <w:right w:val="nil"/>
                </w:tcBorders>
                <w:shd w:val="clear" w:color="auto" w:fill="auto"/>
                <w:noWrap/>
                <w:hideMark/>
              </w:tcPr>
            </w:tcPrChange>
          </w:tcPr>
          <w:p w14:paraId="7E47F906" w14:textId="0112590A" w:rsidR="0060718B" w:rsidRPr="0060718B" w:rsidRDefault="0060718B" w:rsidP="0060718B">
            <w:pPr>
              <w:spacing w:after="0"/>
              <w:jc w:val="right"/>
              <w:rPr>
                <w:color w:val="000000"/>
                <w:sz w:val="16"/>
                <w:szCs w:val="16"/>
                <w:rPrChange w:id="15254" w:author="Steve Barbeaux" w:date="2022-10-10T12:25:00Z">
                  <w:rPr>
                    <w:color w:val="000000"/>
                    <w:sz w:val="14"/>
                    <w:szCs w:val="14"/>
                  </w:rPr>
                </w:rPrChange>
              </w:rPr>
            </w:pPr>
            <w:ins w:id="15255" w:author="Steve Barbeaux" w:date="2022-10-10T12:23:00Z">
              <w:r w:rsidRPr="0060718B">
                <w:rPr>
                  <w:color w:val="000000"/>
                  <w:sz w:val="16"/>
                  <w:szCs w:val="16"/>
                  <w:rPrChange w:id="15256" w:author="Steve Barbeaux" w:date="2022-10-10T12:25:00Z">
                    <w:rPr>
                      <w:rFonts w:ascii="Calibri" w:hAnsi="Calibri" w:cs="Calibri"/>
                      <w:color w:val="000000"/>
                      <w:szCs w:val="22"/>
                    </w:rPr>
                  </w:rPrChange>
                </w:rPr>
                <w:t>0.02</w:t>
              </w:r>
            </w:ins>
            <w:del w:id="15257" w:author="Steve Barbeaux" w:date="2022-10-10T12:23:00Z">
              <w:r w:rsidRPr="0060718B" w:rsidDel="00FF3B86">
                <w:rPr>
                  <w:sz w:val="16"/>
                  <w:szCs w:val="16"/>
                  <w:rPrChange w:id="15258" w:author="Steve Barbeaux" w:date="2022-10-10T12:25:00Z">
                    <w:rPr>
                      <w:sz w:val="14"/>
                      <w:szCs w:val="14"/>
                    </w:rPr>
                  </w:rPrChange>
                </w:rPr>
                <w:delText>0.02</w:delText>
              </w:r>
            </w:del>
          </w:p>
        </w:tc>
        <w:tc>
          <w:tcPr>
            <w:tcW w:w="295" w:type="pct"/>
            <w:tcBorders>
              <w:top w:val="nil"/>
              <w:left w:val="nil"/>
              <w:bottom w:val="nil"/>
              <w:right w:val="nil"/>
            </w:tcBorders>
            <w:shd w:val="clear" w:color="auto" w:fill="auto"/>
            <w:noWrap/>
            <w:vAlign w:val="bottom"/>
            <w:hideMark/>
            <w:tcPrChange w:id="15259" w:author="Steve Barbeaux" w:date="2022-10-10T12:23:00Z">
              <w:tcPr>
                <w:tcW w:w="295" w:type="pct"/>
                <w:gridSpan w:val="2"/>
                <w:tcBorders>
                  <w:top w:val="nil"/>
                  <w:left w:val="nil"/>
                  <w:bottom w:val="nil"/>
                  <w:right w:val="nil"/>
                </w:tcBorders>
                <w:shd w:val="clear" w:color="auto" w:fill="auto"/>
                <w:noWrap/>
                <w:hideMark/>
              </w:tcPr>
            </w:tcPrChange>
          </w:tcPr>
          <w:p w14:paraId="2A29693F" w14:textId="545012B3" w:rsidR="0060718B" w:rsidRPr="0060718B" w:rsidRDefault="0060718B" w:rsidP="0060718B">
            <w:pPr>
              <w:spacing w:after="0"/>
              <w:jc w:val="right"/>
              <w:rPr>
                <w:color w:val="000000"/>
                <w:sz w:val="16"/>
                <w:szCs w:val="16"/>
                <w:rPrChange w:id="15260" w:author="Steve Barbeaux" w:date="2022-10-10T12:25:00Z">
                  <w:rPr>
                    <w:color w:val="000000"/>
                    <w:sz w:val="14"/>
                    <w:szCs w:val="14"/>
                  </w:rPr>
                </w:rPrChange>
              </w:rPr>
            </w:pPr>
            <w:ins w:id="15261" w:author="Steve Barbeaux" w:date="2022-10-10T12:23:00Z">
              <w:r w:rsidRPr="0060718B">
                <w:rPr>
                  <w:color w:val="000000"/>
                  <w:sz w:val="16"/>
                  <w:szCs w:val="16"/>
                  <w:rPrChange w:id="15262" w:author="Steve Barbeaux" w:date="2022-10-10T12:25:00Z">
                    <w:rPr>
                      <w:rFonts w:ascii="Calibri" w:hAnsi="Calibri" w:cs="Calibri"/>
                      <w:color w:val="000000"/>
                      <w:szCs w:val="22"/>
                    </w:rPr>
                  </w:rPrChange>
                </w:rPr>
                <w:t>0.08</w:t>
              </w:r>
            </w:ins>
            <w:del w:id="15263" w:author="Steve Barbeaux" w:date="2022-10-10T12:23:00Z">
              <w:r w:rsidRPr="0060718B" w:rsidDel="00FF3B86">
                <w:rPr>
                  <w:sz w:val="16"/>
                  <w:szCs w:val="16"/>
                  <w:rPrChange w:id="15264" w:author="Steve Barbeaux" w:date="2022-10-10T12:25:00Z">
                    <w:rPr>
                      <w:sz w:val="14"/>
                      <w:szCs w:val="14"/>
                    </w:rPr>
                  </w:rPrChange>
                </w:rPr>
                <w:delText>0.08</w:delText>
              </w:r>
            </w:del>
          </w:p>
        </w:tc>
        <w:tc>
          <w:tcPr>
            <w:tcW w:w="295" w:type="pct"/>
            <w:tcBorders>
              <w:top w:val="nil"/>
              <w:left w:val="nil"/>
              <w:bottom w:val="nil"/>
              <w:right w:val="nil"/>
            </w:tcBorders>
            <w:shd w:val="clear" w:color="auto" w:fill="auto"/>
            <w:noWrap/>
            <w:vAlign w:val="bottom"/>
            <w:hideMark/>
            <w:tcPrChange w:id="15265" w:author="Steve Barbeaux" w:date="2022-10-10T12:23:00Z">
              <w:tcPr>
                <w:tcW w:w="295" w:type="pct"/>
                <w:gridSpan w:val="2"/>
                <w:tcBorders>
                  <w:top w:val="nil"/>
                  <w:left w:val="nil"/>
                  <w:bottom w:val="nil"/>
                  <w:right w:val="nil"/>
                </w:tcBorders>
                <w:shd w:val="clear" w:color="auto" w:fill="auto"/>
                <w:noWrap/>
                <w:hideMark/>
              </w:tcPr>
            </w:tcPrChange>
          </w:tcPr>
          <w:p w14:paraId="11B7585A" w14:textId="1A2AF59E" w:rsidR="0060718B" w:rsidRPr="0060718B" w:rsidRDefault="0060718B" w:rsidP="0060718B">
            <w:pPr>
              <w:spacing w:after="0"/>
              <w:jc w:val="right"/>
              <w:rPr>
                <w:color w:val="000000"/>
                <w:sz w:val="16"/>
                <w:szCs w:val="16"/>
                <w:rPrChange w:id="15266" w:author="Steve Barbeaux" w:date="2022-10-10T12:25:00Z">
                  <w:rPr>
                    <w:color w:val="000000"/>
                    <w:sz w:val="14"/>
                    <w:szCs w:val="14"/>
                  </w:rPr>
                </w:rPrChange>
              </w:rPr>
            </w:pPr>
            <w:ins w:id="15267" w:author="Steve Barbeaux" w:date="2022-10-10T12:23:00Z">
              <w:r w:rsidRPr="0060718B">
                <w:rPr>
                  <w:color w:val="000000"/>
                  <w:sz w:val="16"/>
                  <w:szCs w:val="16"/>
                  <w:rPrChange w:id="15268" w:author="Steve Barbeaux" w:date="2022-10-10T12:25:00Z">
                    <w:rPr>
                      <w:rFonts w:ascii="Calibri" w:hAnsi="Calibri" w:cs="Calibri"/>
                      <w:color w:val="000000"/>
                      <w:szCs w:val="22"/>
                    </w:rPr>
                  </w:rPrChange>
                </w:rPr>
                <w:t>0.05</w:t>
              </w:r>
            </w:ins>
            <w:del w:id="15269" w:author="Steve Barbeaux" w:date="2022-10-10T12:23:00Z">
              <w:r w:rsidRPr="0060718B" w:rsidDel="00FF3B86">
                <w:rPr>
                  <w:sz w:val="16"/>
                  <w:szCs w:val="16"/>
                  <w:rPrChange w:id="15270" w:author="Steve Barbeaux" w:date="2022-10-10T12:25:00Z">
                    <w:rPr>
                      <w:sz w:val="14"/>
                      <w:szCs w:val="14"/>
                    </w:rPr>
                  </w:rPrChange>
                </w:rPr>
                <w:delText>0.05</w:delText>
              </w:r>
            </w:del>
          </w:p>
        </w:tc>
        <w:tc>
          <w:tcPr>
            <w:tcW w:w="295" w:type="pct"/>
            <w:tcBorders>
              <w:top w:val="nil"/>
              <w:left w:val="nil"/>
              <w:bottom w:val="nil"/>
              <w:right w:val="nil"/>
            </w:tcBorders>
            <w:shd w:val="clear" w:color="auto" w:fill="auto"/>
            <w:noWrap/>
            <w:vAlign w:val="bottom"/>
            <w:hideMark/>
            <w:tcPrChange w:id="15271" w:author="Steve Barbeaux" w:date="2022-10-10T12:23:00Z">
              <w:tcPr>
                <w:tcW w:w="295" w:type="pct"/>
                <w:tcBorders>
                  <w:top w:val="nil"/>
                  <w:left w:val="nil"/>
                  <w:bottom w:val="nil"/>
                  <w:right w:val="nil"/>
                </w:tcBorders>
                <w:shd w:val="clear" w:color="auto" w:fill="auto"/>
                <w:noWrap/>
                <w:hideMark/>
              </w:tcPr>
            </w:tcPrChange>
          </w:tcPr>
          <w:p w14:paraId="41C52C98" w14:textId="6B9C9BE8" w:rsidR="0060718B" w:rsidRPr="0060718B" w:rsidRDefault="0060718B" w:rsidP="0060718B">
            <w:pPr>
              <w:spacing w:after="0"/>
              <w:jc w:val="right"/>
              <w:rPr>
                <w:color w:val="000000"/>
                <w:sz w:val="16"/>
                <w:szCs w:val="16"/>
                <w:rPrChange w:id="15272" w:author="Steve Barbeaux" w:date="2022-10-10T12:25:00Z">
                  <w:rPr>
                    <w:color w:val="000000"/>
                    <w:sz w:val="14"/>
                    <w:szCs w:val="14"/>
                  </w:rPr>
                </w:rPrChange>
              </w:rPr>
            </w:pPr>
            <w:ins w:id="15273" w:author="Steve Barbeaux" w:date="2022-10-10T12:23:00Z">
              <w:r w:rsidRPr="0060718B">
                <w:rPr>
                  <w:color w:val="000000"/>
                  <w:sz w:val="16"/>
                  <w:szCs w:val="16"/>
                  <w:rPrChange w:id="15274" w:author="Steve Barbeaux" w:date="2022-10-10T12:25:00Z">
                    <w:rPr>
                      <w:rFonts w:ascii="Calibri" w:hAnsi="Calibri" w:cs="Calibri"/>
                      <w:color w:val="000000"/>
                      <w:szCs w:val="22"/>
                    </w:rPr>
                  </w:rPrChange>
                </w:rPr>
                <w:t>0.02</w:t>
              </w:r>
            </w:ins>
            <w:del w:id="15275" w:author="Steve Barbeaux" w:date="2022-10-10T12:23:00Z">
              <w:r w:rsidRPr="0060718B" w:rsidDel="00FF3B86">
                <w:rPr>
                  <w:sz w:val="16"/>
                  <w:szCs w:val="16"/>
                  <w:rPrChange w:id="15276" w:author="Steve Barbeaux" w:date="2022-10-10T12:25:00Z">
                    <w:rPr>
                      <w:sz w:val="14"/>
                      <w:szCs w:val="14"/>
                    </w:rPr>
                  </w:rPrChange>
                </w:rPr>
                <w:delText>0.02</w:delText>
              </w:r>
            </w:del>
          </w:p>
        </w:tc>
        <w:tc>
          <w:tcPr>
            <w:tcW w:w="295" w:type="pct"/>
            <w:tcBorders>
              <w:top w:val="nil"/>
              <w:left w:val="nil"/>
              <w:bottom w:val="nil"/>
              <w:right w:val="nil"/>
            </w:tcBorders>
            <w:shd w:val="clear" w:color="auto" w:fill="auto"/>
            <w:noWrap/>
            <w:vAlign w:val="bottom"/>
            <w:hideMark/>
            <w:tcPrChange w:id="15277" w:author="Steve Barbeaux" w:date="2022-10-10T12:23:00Z">
              <w:tcPr>
                <w:tcW w:w="295" w:type="pct"/>
                <w:gridSpan w:val="2"/>
                <w:tcBorders>
                  <w:top w:val="nil"/>
                  <w:left w:val="nil"/>
                  <w:bottom w:val="nil"/>
                  <w:right w:val="nil"/>
                </w:tcBorders>
                <w:shd w:val="clear" w:color="auto" w:fill="auto"/>
                <w:noWrap/>
                <w:hideMark/>
              </w:tcPr>
            </w:tcPrChange>
          </w:tcPr>
          <w:p w14:paraId="444C8A07" w14:textId="5166EB47" w:rsidR="0060718B" w:rsidRPr="0060718B" w:rsidRDefault="0060718B" w:rsidP="0060718B">
            <w:pPr>
              <w:spacing w:after="0"/>
              <w:jc w:val="right"/>
              <w:rPr>
                <w:color w:val="000000"/>
                <w:sz w:val="16"/>
                <w:szCs w:val="16"/>
                <w:rPrChange w:id="15278" w:author="Steve Barbeaux" w:date="2022-10-10T12:25:00Z">
                  <w:rPr>
                    <w:color w:val="000000"/>
                    <w:sz w:val="14"/>
                    <w:szCs w:val="14"/>
                  </w:rPr>
                </w:rPrChange>
              </w:rPr>
            </w:pPr>
            <w:ins w:id="15279" w:author="Steve Barbeaux" w:date="2022-10-10T12:23:00Z">
              <w:r w:rsidRPr="0060718B">
                <w:rPr>
                  <w:color w:val="000000"/>
                  <w:sz w:val="16"/>
                  <w:szCs w:val="16"/>
                  <w:rPrChange w:id="15280" w:author="Steve Barbeaux" w:date="2022-10-10T12:25:00Z">
                    <w:rPr>
                      <w:rFonts w:ascii="Calibri" w:hAnsi="Calibri" w:cs="Calibri"/>
                      <w:color w:val="000000"/>
                      <w:szCs w:val="22"/>
                    </w:rPr>
                  </w:rPrChange>
                </w:rPr>
                <w:t>0.10</w:t>
              </w:r>
            </w:ins>
            <w:del w:id="15281" w:author="Steve Barbeaux" w:date="2022-10-10T12:23:00Z">
              <w:r w:rsidRPr="0060718B" w:rsidDel="00FF3B86">
                <w:rPr>
                  <w:sz w:val="16"/>
                  <w:szCs w:val="16"/>
                  <w:rPrChange w:id="15282" w:author="Steve Barbeaux" w:date="2022-10-10T12:25:00Z">
                    <w:rPr>
                      <w:sz w:val="14"/>
                      <w:szCs w:val="14"/>
                    </w:rPr>
                  </w:rPrChange>
                </w:rPr>
                <w:delText>0.09</w:delText>
              </w:r>
            </w:del>
          </w:p>
        </w:tc>
        <w:tc>
          <w:tcPr>
            <w:tcW w:w="295" w:type="pct"/>
            <w:tcBorders>
              <w:top w:val="nil"/>
              <w:left w:val="nil"/>
              <w:bottom w:val="nil"/>
              <w:right w:val="nil"/>
            </w:tcBorders>
            <w:shd w:val="clear" w:color="auto" w:fill="auto"/>
            <w:noWrap/>
            <w:vAlign w:val="bottom"/>
            <w:hideMark/>
            <w:tcPrChange w:id="15283" w:author="Steve Barbeaux" w:date="2022-10-10T12:23:00Z">
              <w:tcPr>
                <w:tcW w:w="295" w:type="pct"/>
                <w:gridSpan w:val="2"/>
                <w:tcBorders>
                  <w:top w:val="nil"/>
                  <w:left w:val="nil"/>
                  <w:bottom w:val="nil"/>
                  <w:right w:val="nil"/>
                </w:tcBorders>
                <w:shd w:val="clear" w:color="auto" w:fill="auto"/>
                <w:noWrap/>
                <w:hideMark/>
              </w:tcPr>
            </w:tcPrChange>
          </w:tcPr>
          <w:p w14:paraId="4757FAF8" w14:textId="2D5A588E" w:rsidR="0060718B" w:rsidRPr="0060718B" w:rsidRDefault="0060718B" w:rsidP="0060718B">
            <w:pPr>
              <w:spacing w:after="0"/>
              <w:jc w:val="right"/>
              <w:rPr>
                <w:color w:val="000000"/>
                <w:sz w:val="16"/>
                <w:szCs w:val="16"/>
                <w:vertAlign w:val="subscript"/>
                <w:rPrChange w:id="15284" w:author="Steve Barbeaux" w:date="2022-10-10T12:25:00Z">
                  <w:rPr>
                    <w:color w:val="000000"/>
                    <w:sz w:val="14"/>
                    <w:szCs w:val="14"/>
                    <w:vertAlign w:val="subscript"/>
                  </w:rPr>
                </w:rPrChange>
              </w:rPr>
            </w:pPr>
            <w:ins w:id="15285" w:author="Steve Barbeaux" w:date="2022-10-10T12:23:00Z">
              <w:r w:rsidRPr="0060718B">
                <w:rPr>
                  <w:color w:val="000000"/>
                  <w:sz w:val="16"/>
                  <w:szCs w:val="16"/>
                  <w:rPrChange w:id="15286" w:author="Steve Barbeaux" w:date="2022-10-10T12:25:00Z">
                    <w:rPr>
                      <w:rFonts w:ascii="Calibri" w:hAnsi="Calibri" w:cs="Calibri"/>
                      <w:color w:val="000000"/>
                      <w:szCs w:val="22"/>
                    </w:rPr>
                  </w:rPrChange>
                </w:rPr>
                <w:t>0.71</w:t>
              </w:r>
            </w:ins>
            <w:del w:id="15287" w:author="Steve Barbeaux" w:date="2022-10-10T12:23:00Z">
              <w:r w:rsidRPr="0060718B" w:rsidDel="00FF3B86">
                <w:rPr>
                  <w:sz w:val="16"/>
                  <w:szCs w:val="16"/>
                  <w:rPrChange w:id="15288" w:author="Steve Barbeaux" w:date="2022-10-10T12:25:00Z">
                    <w:rPr>
                      <w:sz w:val="14"/>
                      <w:szCs w:val="14"/>
                    </w:rPr>
                  </w:rPrChange>
                </w:rPr>
                <w:delText>0.71</w:delText>
              </w:r>
            </w:del>
          </w:p>
        </w:tc>
      </w:tr>
      <w:tr w:rsidR="0060718B" w:rsidRPr="000460A7" w14:paraId="5A2515E4" w14:textId="77777777" w:rsidTr="0060718B">
        <w:tblPrEx>
          <w:tblW w:w="5180" w:type="pct"/>
          <w:tblInd w:w="-90" w:type="dxa"/>
          <w:tblLayout w:type="fixed"/>
          <w:tblPrExChange w:id="15289" w:author="Steve Barbeaux" w:date="2022-10-10T12:23:00Z">
            <w:tblPrEx>
              <w:tblW w:w="5180" w:type="pct"/>
              <w:tblInd w:w="-90" w:type="dxa"/>
              <w:tblLayout w:type="fixed"/>
            </w:tblPrEx>
          </w:tblPrExChange>
        </w:tblPrEx>
        <w:trPr>
          <w:trPrChange w:id="15290"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5291" w:author="Steve Barbeaux" w:date="2022-10-10T12:23:00Z">
              <w:tcPr>
                <w:tcW w:w="279" w:type="pct"/>
                <w:tcBorders>
                  <w:top w:val="nil"/>
                  <w:left w:val="nil"/>
                  <w:bottom w:val="nil"/>
                  <w:right w:val="nil"/>
                </w:tcBorders>
                <w:shd w:val="clear" w:color="auto" w:fill="auto"/>
                <w:noWrap/>
                <w:vAlign w:val="bottom"/>
                <w:hideMark/>
              </w:tcPr>
            </w:tcPrChange>
          </w:tcPr>
          <w:p w14:paraId="68057163" w14:textId="78DCBACB" w:rsidR="0060718B" w:rsidRPr="0060718B" w:rsidRDefault="0060718B" w:rsidP="0060718B">
            <w:pPr>
              <w:spacing w:after="0"/>
              <w:jc w:val="right"/>
              <w:rPr>
                <w:sz w:val="16"/>
                <w:szCs w:val="16"/>
                <w:rPrChange w:id="15292" w:author="Steve Barbeaux" w:date="2022-10-10T12:25:00Z">
                  <w:rPr>
                    <w:sz w:val="14"/>
                    <w:szCs w:val="14"/>
                  </w:rPr>
                </w:rPrChange>
              </w:rPr>
            </w:pPr>
            <w:r w:rsidRPr="0060718B">
              <w:rPr>
                <w:sz w:val="16"/>
                <w:szCs w:val="16"/>
                <w:rPrChange w:id="15293" w:author="Steve Barbeaux" w:date="2022-10-10T12:25:00Z">
                  <w:rPr>
                    <w:sz w:val="14"/>
                    <w:szCs w:val="14"/>
                  </w:rPr>
                </w:rPrChange>
              </w:rPr>
              <w:t>2013</w:t>
            </w:r>
          </w:p>
        </w:tc>
        <w:tc>
          <w:tcPr>
            <w:tcW w:w="295" w:type="pct"/>
            <w:tcBorders>
              <w:top w:val="nil"/>
              <w:left w:val="nil"/>
              <w:bottom w:val="nil"/>
              <w:right w:val="nil"/>
            </w:tcBorders>
            <w:vAlign w:val="bottom"/>
            <w:tcPrChange w:id="15294" w:author="Steve Barbeaux" w:date="2022-10-10T12:23:00Z">
              <w:tcPr>
                <w:tcW w:w="295" w:type="pct"/>
                <w:gridSpan w:val="2"/>
                <w:tcBorders>
                  <w:top w:val="nil"/>
                  <w:left w:val="nil"/>
                  <w:bottom w:val="nil"/>
                  <w:right w:val="nil"/>
                </w:tcBorders>
              </w:tcPr>
            </w:tcPrChange>
          </w:tcPr>
          <w:p w14:paraId="33DBE138" w14:textId="7B425F71" w:rsidR="0060718B" w:rsidRPr="0060718B" w:rsidRDefault="0060718B" w:rsidP="0060718B">
            <w:pPr>
              <w:spacing w:after="0"/>
              <w:jc w:val="right"/>
              <w:rPr>
                <w:sz w:val="16"/>
                <w:szCs w:val="16"/>
                <w:rPrChange w:id="15295" w:author="Steve Barbeaux" w:date="2022-10-10T12:25:00Z">
                  <w:rPr>
                    <w:sz w:val="14"/>
                    <w:szCs w:val="14"/>
                  </w:rPr>
                </w:rPrChange>
              </w:rPr>
            </w:pPr>
            <w:ins w:id="15296" w:author="Steve Barbeaux" w:date="2022-10-10T12:23:00Z">
              <w:r w:rsidRPr="0060718B">
                <w:rPr>
                  <w:color w:val="000000"/>
                  <w:sz w:val="16"/>
                  <w:szCs w:val="16"/>
                  <w:rPrChange w:id="15297" w:author="Steve Barbeaux" w:date="2022-10-10T12:25:00Z">
                    <w:rPr>
                      <w:rFonts w:ascii="Calibri" w:hAnsi="Calibri" w:cs="Calibri"/>
                      <w:color w:val="000000"/>
                      <w:szCs w:val="22"/>
                    </w:rPr>
                  </w:rPrChange>
                </w:rPr>
                <w:t>0.04</w:t>
              </w:r>
            </w:ins>
            <w:del w:id="15298" w:author="Steve Barbeaux" w:date="2022-10-10T12:23:00Z">
              <w:r w:rsidRPr="0060718B" w:rsidDel="00FF3B86">
                <w:rPr>
                  <w:sz w:val="16"/>
                  <w:szCs w:val="16"/>
                  <w:rPrChange w:id="15299" w:author="Steve Barbeaux" w:date="2022-10-10T12:25:00Z">
                    <w:rPr>
                      <w:sz w:val="14"/>
                      <w:szCs w:val="14"/>
                    </w:rPr>
                  </w:rPrChange>
                </w:rPr>
                <w:delText>0.04</w:delText>
              </w:r>
            </w:del>
          </w:p>
        </w:tc>
        <w:tc>
          <w:tcPr>
            <w:tcW w:w="295" w:type="pct"/>
            <w:tcBorders>
              <w:top w:val="nil"/>
              <w:left w:val="nil"/>
              <w:bottom w:val="nil"/>
              <w:right w:val="nil"/>
            </w:tcBorders>
            <w:shd w:val="clear" w:color="auto" w:fill="auto"/>
            <w:noWrap/>
            <w:vAlign w:val="bottom"/>
            <w:hideMark/>
            <w:tcPrChange w:id="15300" w:author="Steve Barbeaux" w:date="2022-10-10T12:23:00Z">
              <w:tcPr>
                <w:tcW w:w="295" w:type="pct"/>
                <w:gridSpan w:val="2"/>
                <w:tcBorders>
                  <w:top w:val="nil"/>
                  <w:left w:val="nil"/>
                  <w:bottom w:val="nil"/>
                  <w:right w:val="nil"/>
                </w:tcBorders>
                <w:shd w:val="clear" w:color="auto" w:fill="auto"/>
                <w:noWrap/>
                <w:hideMark/>
              </w:tcPr>
            </w:tcPrChange>
          </w:tcPr>
          <w:p w14:paraId="155BFDA9" w14:textId="0FE66B65" w:rsidR="0060718B" w:rsidRPr="0060718B" w:rsidRDefault="0060718B" w:rsidP="0060718B">
            <w:pPr>
              <w:spacing w:after="0"/>
              <w:jc w:val="right"/>
              <w:rPr>
                <w:sz w:val="16"/>
                <w:szCs w:val="16"/>
                <w:rPrChange w:id="15301" w:author="Steve Barbeaux" w:date="2022-10-10T12:25:00Z">
                  <w:rPr>
                    <w:sz w:val="14"/>
                    <w:szCs w:val="14"/>
                  </w:rPr>
                </w:rPrChange>
              </w:rPr>
            </w:pPr>
            <w:ins w:id="15302" w:author="Steve Barbeaux" w:date="2022-10-10T12:23:00Z">
              <w:r w:rsidRPr="0060718B">
                <w:rPr>
                  <w:color w:val="000000"/>
                  <w:sz w:val="16"/>
                  <w:szCs w:val="16"/>
                  <w:rPrChange w:id="15303" w:author="Steve Barbeaux" w:date="2022-10-10T12:25:00Z">
                    <w:rPr>
                      <w:rFonts w:ascii="Calibri" w:hAnsi="Calibri" w:cs="Calibri"/>
                      <w:color w:val="000000"/>
                      <w:szCs w:val="22"/>
                    </w:rPr>
                  </w:rPrChange>
                </w:rPr>
                <w:t>0.06</w:t>
              </w:r>
            </w:ins>
            <w:del w:id="15304" w:author="Steve Barbeaux" w:date="2022-10-10T12:23:00Z">
              <w:r w:rsidRPr="0060718B" w:rsidDel="00FF3B86">
                <w:rPr>
                  <w:sz w:val="16"/>
                  <w:szCs w:val="16"/>
                  <w:rPrChange w:id="15305" w:author="Steve Barbeaux" w:date="2022-10-10T12:25:00Z">
                    <w:rPr>
                      <w:sz w:val="14"/>
                      <w:szCs w:val="14"/>
                    </w:rPr>
                  </w:rPrChange>
                </w:rPr>
                <w:delText>0.06</w:delText>
              </w:r>
            </w:del>
          </w:p>
        </w:tc>
        <w:tc>
          <w:tcPr>
            <w:tcW w:w="295" w:type="pct"/>
            <w:tcBorders>
              <w:top w:val="nil"/>
              <w:left w:val="nil"/>
              <w:bottom w:val="nil"/>
              <w:right w:val="nil"/>
            </w:tcBorders>
            <w:shd w:val="clear" w:color="auto" w:fill="auto"/>
            <w:noWrap/>
            <w:vAlign w:val="bottom"/>
            <w:hideMark/>
            <w:tcPrChange w:id="15306" w:author="Steve Barbeaux" w:date="2022-10-10T12:23:00Z">
              <w:tcPr>
                <w:tcW w:w="295" w:type="pct"/>
                <w:tcBorders>
                  <w:top w:val="nil"/>
                  <w:left w:val="nil"/>
                  <w:bottom w:val="nil"/>
                  <w:right w:val="nil"/>
                </w:tcBorders>
                <w:shd w:val="clear" w:color="auto" w:fill="auto"/>
                <w:noWrap/>
                <w:hideMark/>
              </w:tcPr>
            </w:tcPrChange>
          </w:tcPr>
          <w:p w14:paraId="051EE77B" w14:textId="07217EAA" w:rsidR="0060718B" w:rsidRPr="0060718B" w:rsidRDefault="0060718B" w:rsidP="0060718B">
            <w:pPr>
              <w:spacing w:after="0"/>
              <w:jc w:val="right"/>
              <w:rPr>
                <w:sz w:val="16"/>
                <w:szCs w:val="16"/>
                <w:rPrChange w:id="15307" w:author="Steve Barbeaux" w:date="2022-10-10T12:25:00Z">
                  <w:rPr>
                    <w:sz w:val="14"/>
                    <w:szCs w:val="14"/>
                  </w:rPr>
                </w:rPrChange>
              </w:rPr>
            </w:pPr>
            <w:ins w:id="15308" w:author="Steve Barbeaux" w:date="2022-10-10T12:23:00Z">
              <w:r w:rsidRPr="0060718B">
                <w:rPr>
                  <w:color w:val="000000"/>
                  <w:sz w:val="16"/>
                  <w:szCs w:val="16"/>
                  <w:rPrChange w:id="15309" w:author="Steve Barbeaux" w:date="2022-10-10T12:25:00Z">
                    <w:rPr>
                      <w:rFonts w:ascii="Calibri" w:hAnsi="Calibri" w:cs="Calibri"/>
                      <w:color w:val="000000"/>
                      <w:szCs w:val="22"/>
                    </w:rPr>
                  </w:rPrChange>
                </w:rPr>
                <w:t>0.04</w:t>
              </w:r>
            </w:ins>
            <w:del w:id="15310" w:author="Steve Barbeaux" w:date="2022-10-10T12:23:00Z">
              <w:r w:rsidRPr="0060718B" w:rsidDel="00FF3B86">
                <w:rPr>
                  <w:sz w:val="16"/>
                  <w:szCs w:val="16"/>
                  <w:rPrChange w:id="15311" w:author="Steve Barbeaux" w:date="2022-10-10T12:25:00Z">
                    <w:rPr>
                      <w:sz w:val="14"/>
                      <w:szCs w:val="14"/>
                    </w:rPr>
                  </w:rPrChange>
                </w:rPr>
                <w:delText>0.04</w:delText>
              </w:r>
            </w:del>
          </w:p>
        </w:tc>
        <w:tc>
          <w:tcPr>
            <w:tcW w:w="295" w:type="pct"/>
            <w:tcBorders>
              <w:top w:val="nil"/>
              <w:left w:val="nil"/>
              <w:bottom w:val="nil"/>
              <w:right w:val="nil"/>
            </w:tcBorders>
            <w:shd w:val="clear" w:color="auto" w:fill="auto"/>
            <w:noWrap/>
            <w:vAlign w:val="bottom"/>
            <w:hideMark/>
            <w:tcPrChange w:id="15312" w:author="Steve Barbeaux" w:date="2022-10-10T12:23:00Z">
              <w:tcPr>
                <w:tcW w:w="295" w:type="pct"/>
                <w:gridSpan w:val="2"/>
                <w:tcBorders>
                  <w:top w:val="nil"/>
                  <w:left w:val="nil"/>
                  <w:bottom w:val="nil"/>
                  <w:right w:val="nil"/>
                </w:tcBorders>
                <w:shd w:val="clear" w:color="auto" w:fill="auto"/>
                <w:noWrap/>
                <w:hideMark/>
              </w:tcPr>
            </w:tcPrChange>
          </w:tcPr>
          <w:p w14:paraId="0DA31E2C" w14:textId="76648871" w:rsidR="0060718B" w:rsidRPr="0060718B" w:rsidRDefault="0060718B" w:rsidP="0060718B">
            <w:pPr>
              <w:spacing w:after="0"/>
              <w:jc w:val="right"/>
              <w:rPr>
                <w:sz w:val="16"/>
                <w:szCs w:val="16"/>
                <w:rPrChange w:id="15313" w:author="Steve Barbeaux" w:date="2022-10-10T12:25:00Z">
                  <w:rPr>
                    <w:sz w:val="14"/>
                    <w:szCs w:val="14"/>
                  </w:rPr>
                </w:rPrChange>
              </w:rPr>
            </w:pPr>
            <w:ins w:id="15314" w:author="Steve Barbeaux" w:date="2022-10-10T12:23:00Z">
              <w:r w:rsidRPr="0060718B">
                <w:rPr>
                  <w:color w:val="000000"/>
                  <w:sz w:val="16"/>
                  <w:szCs w:val="16"/>
                  <w:rPrChange w:id="15315" w:author="Steve Barbeaux" w:date="2022-10-10T12:25:00Z">
                    <w:rPr>
                      <w:rFonts w:ascii="Calibri" w:hAnsi="Calibri" w:cs="Calibri"/>
                      <w:color w:val="000000"/>
                      <w:szCs w:val="22"/>
                    </w:rPr>
                  </w:rPrChange>
                </w:rPr>
                <w:t>0.20</w:t>
              </w:r>
            </w:ins>
            <w:del w:id="15316" w:author="Steve Barbeaux" w:date="2022-10-10T12:23:00Z">
              <w:r w:rsidRPr="0060718B" w:rsidDel="00FF3B86">
                <w:rPr>
                  <w:sz w:val="16"/>
                  <w:szCs w:val="16"/>
                  <w:rPrChange w:id="15317" w:author="Steve Barbeaux" w:date="2022-10-10T12:25:00Z">
                    <w:rPr>
                      <w:sz w:val="14"/>
                      <w:szCs w:val="14"/>
                    </w:rPr>
                  </w:rPrChange>
                </w:rPr>
                <w:delText>0.21</w:delText>
              </w:r>
            </w:del>
          </w:p>
        </w:tc>
        <w:tc>
          <w:tcPr>
            <w:tcW w:w="295" w:type="pct"/>
            <w:tcBorders>
              <w:top w:val="nil"/>
              <w:left w:val="nil"/>
              <w:bottom w:val="nil"/>
              <w:right w:val="nil"/>
            </w:tcBorders>
            <w:shd w:val="clear" w:color="auto" w:fill="auto"/>
            <w:noWrap/>
            <w:vAlign w:val="bottom"/>
            <w:hideMark/>
            <w:tcPrChange w:id="15318" w:author="Steve Barbeaux" w:date="2022-10-10T12:23:00Z">
              <w:tcPr>
                <w:tcW w:w="295" w:type="pct"/>
                <w:gridSpan w:val="2"/>
                <w:tcBorders>
                  <w:top w:val="nil"/>
                  <w:left w:val="nil"/>
                  <w:bottom w:val="nil"/>
                  <w:right w:val="nil"/>
                </w:tcBorders>
                <w:shd w:val="clear" w:color="auto" w:fill="auto"/>
                <w:noWrap/>
                <w:hideMark/>
              </w:tcPr>
            </w:tcPrChange>
          </w:tcPr>
          <w:p w14:paraId="45C93236" w14:textId="0B514FBE" w:rsidR="0060718B" w:rsidRPr="0060718B" w:rsidRDefault="0060718B" w:rsidP="0060718B">
            <w:pPr>
              <w:spacing w:after="0"/>
              <w:jc w:val="right"/>
              <w:rPr>
                <w:sz w:val="16"/>
                <w:szCs w:val="16"/>
                <w:rPrChange w:id="15319" w:author="Steve Barbeaux" w:date="2022-10-10T12:25:00Z">
                  <w:rPr>
                    <w:sz w:val="14"/>
                    <w:szCs w:val="14"/>
                  </w:rPr>
                </w:rPrChange>
              </w:rPr>
            </w:pPr>
            <w:ins w:id="15320" w:author="Steve Barbeaux" w:date="2022-10-10T12:23:00Z">
              <w:r w:rsidRPr="0060718B">
                <w:rPr>
                  <w:color w:val="000000"/>
                  <w:sz w:val="16"/>
                  <w:szCs w:val="16"/>
                  <w:rPrChange w:id="15321" w:author="Steve Barbeaux" w:date="2022-10-10T12:25:00Z">
                    <w:rPr>
                      <w:rFonts w:ascii="Calibri" w:hAnsi="Calibri" w:cs="Calibri"/>
                      <w:color w:val="000000"/>
                      <w:szCs w:val="22"/>
                    </w:rPr>
                  </w:rPrChange>
                </w:rPr>
                <w:t>0.06</w:t>
              </w:r>
            </w:ins>
            <w:del w:id="15322" w:author="Steve Barbeaux" w:date="2022-10-10T12:23:00Z">
              <w:r w:rsidRPr="0060718B" w:rsidDel="00FF3B86">
                <w:rPr>
                  <w:sz w:val="16"/>
                  <w:szCs w:val="16"/>
                  <w:rPrChange w:id="15323" w:author="Steve Barbeaux" w:date="2022-10-10T12:25:00Z">
                    <w:rPr>
                      <w:sz w:val="14"/>
                      <w:szCs w:val="14"/>
                    </w:rPr>
                  </w:rPrChange>
                </w:rPr>
                <w:delText>0.06</w:delText>
              </w:r>
            </w:del>
          </w:p>
        </w:tc>
        <w:tc>
          <w:tcPr>
            <w:tcW w:w="295" w:type="pct"/>
            <w:tcBorders>
              <w:top w:val="nil"/>
              <w:left w:val="nil"/>
              <w:bottom w:val="nil"/>
              <w:right w:val="nil"/>
            </w:tcBorders>
            <w:shd w:val="clear" w:color="auto" w:fill="auto"/>
            <w:noWrap/>
            <w:vAlign w:val="bottom"/>
            <w:hideMark/>
            <w:tcPrChange w:id="15324" w:author="Steve Barbeaux" w:date="2022-10-10T12:23:00Z">
              <w:tcPr>
                <w:tcW w:w="295" w:type="pct"/>
                <w:gridSpan w:val="2"/>
                <w:tcBorders>
                  <w:top w:val="nil"/>
                  <w:left w:val="nil"/>
                  <w:bottom w:val="nil"/>
                  <w:right w:val="nil"/>
                </w:tcBorders>
                <w:shd w:val="clear" w:color="auto" w:fill="auto"/>
                <w:noWrap/>
                <w:hideMark/>
              </w:tcPr>
            </w:tcPrChange>
          </w:tcPr>
          <w:p w14:paraId="52980C3F" w14:textId="6F5FB356" w:rsidR="0060718B" w:rsidRPr="0060718B" w:rsidRDefault="0060718B" w:rsidP="0060718B">
            <w:pPr>
              <w:spacing w:after="0"/>
              <w:jc w:val="right"/>
              <w:rPr>
                <w:sz w:val="16"/>
                <w:szCs w:val="16"/>
                <w:rPrChange w:id="15325" w:author="Steve Barbeaux" w:date="2022-10-10T12:25:00Z">
                  <w:rPr>
                    <w:sz w:val="14"/>
                    <w:szCs w:val="14"/>
                  </w:rPr>
                </w:rPrChange>
              </w:rPr>
            </w:pPr>
            <w:ins w:id="15326" w:author="Steve Barbeaux" w:date="2022-10-10T12:23:00Z">
              <w:r w:rsidRPr="0060718B">
                <w:rPr>
                  <w:color w:val="000000"/>
                  <w:sz w:val="16"/>
                  <w:szCs w:val="16"/>
                  <w:rPrChange w:id="15327" w:author="Steve Barbeaux" w:date="2022-10-10T12:25:00Z">
                    <w:rPr>
                      <w:rFonts w:ascii="Calibri" w:hAnsi="Calibri" w:cs="Calibri"/>
                      <w:color w:val="000000"/>
                      <w:szCs w:val="22"/>
                    </w:rPr>
                  </w:rPrChange>
                </w:rPr>
                <w:t>0.27</w:t>
              </w:r>
            </w:ins>
            <w:del w:id="15328" w:author="Steve Barbeaux" w:date="2022-10-10T12:23:00Z">
              <w:r w:rsidRPr="0060718B" w:rsidDel="00FF3B86">
                <w:rPr>
                  <w:sz w:val="16"/>
                  <w:szCs w:val="16"/>
                  <w:rPrChange w:id="15329" w:author="Steve Barbeaux" w:date="2022-10-10T12:25:00Z">
                    <w:rPr>
                      <w:sz w:val="14"/>
                      <w:szCs w:val="14"/>
                    </w:rPr>
                  </w:rPrChange>
                </w:rPr>
                <w:delText>0.27</w:delText>
              </w:r>
            </w:del>
          </w:p>
        </w:tc>
        <w:tc>
          <w:tcPr>
            <w:tcW w:w="295" w:type="pct"/>
            <w:tcBorders>
              <w:top w:val="nil"/>
              <w:left w:val="nil"/>
              <w:bottom w:val="nil"/>
              <w:right w:val="nil"/>
            </w:tcBorders>
            <w:shd w:val="clear" w:color="auto" w:fill="auto"/>
            <w:noWrap/>
            <w:vAlign w:val="bottom"/>
            <w:hideMark/>
            <w:tcPrChange w:id="15330" w:author="Steve Barbeaux" w:date="2022-10-10T12:23:00Z">
              <w:tcPr>
                <w:tcW w:w="295" w:type="pct"/>
                <w:tcBorders>
                  <w:top w:val="nil"/>
                  <w:left w:val="nil"/>
                  <w:bottom w:val="nil"/>
                  <w:right w:val="nil"/>
                </w:tcBorders>
                <w:shd w:val="clear" w:color="auto" w:fill="auto"/>
                <w:noWrap/>
                <w:hideMark/>
              </w:tcPr>
            </w:tcPrChange>
          </w:tcPr>
          <w:p w14:paraId="2E1AA36E" w14:textId="6E266FC0" w:rsidR="0060718B" w:rsidRPr="0060718B" w:rsidRDefault="0060718B" w:rsidP="0060718B">
            <w:pPr>
              <w:spacing w:after="0"/>
              <w:jc w:val="right"/>
              <w:rPr>
                <w:sz w:val="16"/>
                <w:szCs w:val="16"/>
                <w:rPrChange w:id="15331" w:author="Steve Barbeaux" w:date="2022-10-10T12:25:00Z">
                  <w:rPr>
                    <w:sz w:val="14"/>
                    <w:szCs w:val="14"/>
                  </w:rPr>
                </w:rPrChange>
              </w:rPr>
            </w:pPr>
            <w:ins w:id="15332" w:author="Steve Barbeaux" w:date="2022-10-10T12:23:00Z">
              <w:r w:rsidRPr="0060718B">
                <w:rPr>
                  <w:color w:val="000000"/>
                  <w:sz w:val="16"/>
                  <w:szCs w:val="16"/>
                  <w:rPrChange w:id="15333" w:author="Steve Barbeaux" w:date="2022-10-10T12:25:00Z">
                    <w:rPr>
                      <w:rFonts w:ascii="Calibri" w:hAnsi="Calibri" w:cs="Calibri"/>
                      <w:color w:val="000000"/>
                      <w:szCs w:val="22"/>
                    </w:rPr>
                  </w:rPrChange>
                </w:rPr>
                <w:t>0.51</w:t>
              </w:r>
            </w:ins>
            <w:del w:id="15334" w:author="Steve Barbeaux" w:date="2022-10-10T12:23:00Z">
              <w:r w:rsidRPr="0060718B" w:rsidDel="00FF3B86">
                <w:rPr>
                  <w:sz w:val="16"/>
                  <w:szCs w:val="16"/>
                  <w:rPrChange w:id="15335" w:author="Steve Barbeaux" w:date="2022-10-10T12:25:00Z">
                    <w:rPr>
                      <w:sz w:val="14"/>
                      <w:szCs w:val="14"/>
                    </w:rPr>
                  </w:rPrChange>
                </w:rPr>
                <w:delText>0.51</w:delText>
              </w:r>
            </w:del>
          </w:p>
        </w:tc>
        <w:tc>
          <w:tcPr>
            <w:tcW w:w="295" w:type="pct"/>
            <w:tcBorders>
              <w:top w:val="nil"/>
              <w:left w:val="nil"/>
              <w:bottom w:val="nil"/>
              <w:right w:val="nil"/>
            </w:tcBorders>
            <w:shd w:val="clear" w:color="auto" w:fill="auto"/>
            <w:noWrap/>
            <w:vAlign w:val="bottom"/>
            <w:hideMark/>
            <w:tcPrChange w:id="15336" w:author="Steve Barbeaux" w:date="2022-10-10T12:23:00Z">
              <w:tcPr>
                <w:tcW w:w="295" w:type="pct"/>
                <w:gridSpan w:val="2"/>
                <w:tcBorders>
                  <w:top w:val="nil"/>
                  <w:left w:val="nil"/>
                  <w:bottom w:val="nil"/>
                  <w:right w:val="nil"/>
                </w:tcBorders>
                <w:shd w:val="clear" w:color="auto" w:fill="auto"/>
                <w:noWrap/>
                <w:hideMark/>
              </w:tcPr>
            </w:tcPrChange>
          </w:tcPr>
          <w:p w14:paraId="4EFC84EF" w14:textId="5A5A3359" w:rsidR="0060718B" w:rsidRPr="0060718B" w:rsidRDefault="0060718B" w:rsidP="0060718B">
            <w:pPr>
              <w:spacing w:after="0"/>
              <w:jc w:val="right"/>
              <w:rPr>
                <w:sz w:val="16"/>
                <w:szCs w:val="16"/>
                <w:rPrChange w:id="15337" w:author="Steve Barbeaux" w:date="2022-10-10T12:25:00Z">
                  <w:rPr>
                    <w:sz w:val="14"/>
                    <w:szCs w:val="14"/>
                  </w:rPr>
                </w:rPrChange>
              </w:rPr>
            </w:pPr>
            <w:ins w:id="15338" w:author="Steve Barbeaux" w:date="2022-10-10T12:23:00Z">
              <w:r w:rsidRPr="0060718B">
                <w:rPr>
                  <w:color w:val="000000"/>
                  <w:sz w:val="16"/>
                  <w:szCs w:val="16"/>
                  <w:rPrChange w:id="15339" w:author="Steve Barbeaux" w:date="2022-10-10T12:25:00Z">
                    <w:rPr>
                      <w:rFonts w:ascii="Calibri" w:hAnsi="Calibri" w:cs="Calibri"/>
                      <w:color w:val="000000"/>
                      <w:szCs w:val="22"/>
                    </w:rPr>
                  </w:rPrChange>
                </w:rPr>
                <w:t>0.17</w:t>
              </w:r>
            </w:ins>
            <w:del w:id="15340" w:author="Steve Barbeaux" w:date="2022-10-10T12:23:00Z">
              <w:r w:rsidRPr="0060718B" w:rsidDel="00FF3B86">
                <w:rPr>
                  <w:sz w:val="16"/>
                  <w:szCs w:val="16"/>
                  <w:rPrChange w:id="15341" w:author="Steve Barbeaux" w:date="2022-10-10T12:25:00Z">
                    <w:rPr>
                      <w:sz w:val="14"/>
                      <w:szCs w:val="14"/>
                    </w:rPr>
                  </w:rPrChange>
                </w:rPr>
                <w:delText>0.17</w:delText>
              </w:r>
            </w:del>
          </w:p>
        </w:tc>
        <w:tc>
          <w:tcPr>
            <w:tcW w:w="295" w:type="pct"/>
            <w:tcBorders>
              <w:top w:val="nil"/>
              <w:left w:val="nil"/>
              <w:bottom w:val="nil"/>
              <w:right w:val="nil"/>
            </w:tcBorders>
            <w:shd w:val="clear" w:color="auto" w:fill="auto"/>
            <w:noWrap/>
            <w:vAlign w:val="bottom"/>
            <w:hideMark/>
            <w:tcPrChange w:id="15342" w:author="Steve Barbeaux" w:date="2022-10-10T12:23:00Z">
              <w:tcPr>
                <w:tcW w:w="295" w:type="pct"/>
                <w:gridSpan w:val="2"/>
                <w:tcBorders>
                  <w:top w:val="nil"/>
                  <w:left w:val="nil"/>
                  <w:bottom w:val="nil"/>
                  <w:right w:val="nil"/>
                </w:tcBorders>
                <w:shd w:val="clear" w:color="auto" w:fill="auto"/>
                <w:noWrap/>
                <w:hideMark/>
              </w:tcPr>
            </w:tcPrChange>
          </w:tcPr>
          <w:p w14:paraId="488493B9" w14:textId="6EBC674C" w:rsidR="0060718B" w:rsidRPr="0060718B" w:rsidRDefault="0060718B" w:rsidP="0060718B">
            <w:pPr>
              <w:spacing w:after="0"/>
              <w:jc w:val="right"/>
              <w:rPr>
                <w:sz w:val="16"/>
                <w:szCs w:val="16"/>
                <w:rPrChange w:id="15343" w:author="Steve Barbeaux" w:date="2022-10-10T12:25:00Z">
                  <w:rPr>
                    <w:sz w:val="14"/>
                    <w:szCs w:val="14"/>
                  </w:rPr>
                </w:rPrChange>
              </w:rPr>
            </w:pPr>
            <w:ins w:id="15344" w:author="Steve Barbeaux" w:date="2022-10-10T12:23:00Z">
              <w:r w:rsidRPr="0060718B">
                <w:rPr>
                  <w:color w:val="000000"/>
                  <w:sz w:val="16"/>
                  <w:szCs w:val="16"/>
                  <w:rPrChange w:id="15345" w:author="Steve Barbeaux" w:date="2022-10-10T12:25:00Z">
                    <w:rPr>
                      <w:rFonts w:ascii="Calibri" w:hAnsi="Calibri" w:cs="Calibri"/>
                      <w:color w:val="000000"/>
                      <w:szCs w:val="22"/>
                    </w:rPr>
                  </w:rPrChange>
                </w:rPr>
                <w:t>0.06</w:t>
              </w:r>
            </w:ins>
            <w:del w:id="15346" w:author="Steve Barbeaux" w:date="2022-10-10T12:23:00Z">
              <w:r w:rsidRPr="0060718B" w:rsidDel="00FF3B86">
                <w:rPr>
                  <w:sz w:val="16"/>
                  <w:szCs w:val="16"/>
                  <w:rPrChange w:id="15347" w:author="Steve Barbeaux" w:date="2022-10-10T12:25:00Z">
                    <w:rPr>
                      <w:sz w:val="14"/>
                      <w:szCs w:val="14"/>
                    </w:rPr>
                  </w:rPrChange>
                </w:rPr>
                <w:delText>0.06</w:delText>
              </w:r>
            </w:del>
          </w:p>
        </w:tc>
        <w:tc>
          <w:tcPr>
            <w:tcW w:w="295" w:type="pct"/>
            <w:tcBorders>
              <w:top w:val="nil"/>
              <w:left w:val="nil"/>
              <w:bottom w:val="nil"/>
              <w:right w:val="nil"/>
            </w:tcBorders>
            <w:shd w:val="clear" w:color="auto" w:fill="auto"/>
            <w:noWrap/>
            <w:vAlign w:val="bottom"/>
            <w:hideMark/>
            <w:tcPrChange w:id="15348" w:author="Steve Barbeaux" w:date="2022-10-10T12:23:00Z">
              <w:tcPr>
                <w:tcW w:w="295" w:type="pct"/>
                <w:tcBorders>
                  <w:top w:val="nil"/>
                  <w:left w:val="nil"/>
                  <w:bottom w:val="nil"/>
                  <w:right w:val="nil"/>
                </w:tcBorders>
                <w:shd w:val="clear" w:color="auto" w:fill="auto"/>
                <w:noWrap/>
                <w:hideMark/>
              </w:tcPr>
            </w:tcPrChange>
          </w:tcPr>
          <w:p w14:paraId="21240450" w14:textId="726A4D7C" w:rsidR="0060718B" w:rsidRPr="0060718B" w:rsidRDefault="0060718B" w:rsidP="0060718B">
            <w:pPr>
              <w:spacing w:after="0"/>
              <w:jc w:val="right"/>
              <w:rPr>
                <w:sz w:val="16"/>
                <w:szCs w:val="16"/>
                <w:rPrChange w:id="15349" w:author="Steve Barbeaux" w:date="2022-10-10T12:25:00Z">
                  <w:rPr>
                    <w:sz w:val="14"/>
                    <w:szCs w:val="14"/>
                  </w:rPr>
                </w:rPrChange>
              </w:rPr>
            </w:pPr>
            <w:ins w:id="15350" w:author="Steve Barbeaux" w:date="2022-10-10T12:23:00Z">
              <w:r w:rsidRPr="0060718B">
                <w:rPr>
                  <w:color w:val="000000"/>
                  <w:sz w:val="16"/>
                  <w:szCs w:val="16"/>
                  <w:rPrChange w:id="15351" w:author="Steve Barbeaux" w:date="2022-10-10T12:25:00Z">
                    <w:rPr>
                      <w:rFonts w:ascii="Calibri" w:hAnsi="Calibri" w:cs="Calibri"/>
                      <w:color w:val="000000"/>
                      <w:szCs w:val="22"/>
                    </w:rPr>
                  </w:rPrChange>
                </w:rPr>
                <w:t>0.07</w:t>
              </w:r>
            </w:ins>
            <w:del w:id="15352" w:author="Steve Barbeaux" w:date="2022-10-10T12:23:00Z">
              <w:r w:rsidRPr="0060718B" w:rsidDel="00FF3B86">
                <w:rPr>
                  <w:sz w:val="16"/>
                  <w:szCs w:val="16"/>
                  <w:rPrChange w:id="15353" w:author="Steve Barbeaux" w:date="2022-10-10T12:25:00Z">
                    <w:rPr>
                      <w:sz w:val="14"/>
                      <w:szCs w:val="14"/>
                    </w:rPr>
                  </w:rPrChange>
                </w:rPr>
                <w:delText>0.06</w:delText>
              </w:r>
            </w:del>
          </w:p>
        </w:tc>
        <w:tc>
          <w:tcPr>
            <w:tcW w:w="295" w:type="pct"/>
            <w:tcBorders>
              <w:top w:val="nil"/>
              <w:left w:val="nil"/>
              <w:bottom w:val="nil"/>
              <w:right w:val="nil"/>
            </w:tcBorders>
            <w:shd w:val="clear" w:color="auto" w:fill="auto"/>
            <w:noWrap/>
            <w:vAlign w:val="bottom"/>
            <w:hideMark/>
            <w:tcPrChange w:id="15354" w:author="Steve Barbeaux" w:date="2022-10-10T12:23:00Z">
              <w:tcPr>
                <w:tcW w:w="295" w:type="pct"/>
                <w:gridSpan w:val="2"/>
                <w:tcBorders>
                  <w:top w:val="nil"/>
                  <w:left w:val="nil"/>
                  <w:bottom w:val="nil"/>
                  <w:right w:val="nil"/>
                </w:tcBorders>
                <w:shd w:val="clear" w:color="auto" w:fill="auto"/>
                <w:noWrap/>
                <w:hideMark/>
              </w:tcPr>
            </w:tcPrChange>
          </w:tcPr>
          <w:p w14:paraId="7DC63E4F" w14:textId="67CF2CA6" w:rsidR="0060718B" w:rsidRPr="0060718B" w:rsidRDefault="0060718B" w:rsidP="0060718B">
            <w:pPr>
              <w:spacing w:after="0"/>
              <w:jc w:val="right"/>
              <w:rPr>
                <w:sz w:val="16"/>
                <w:szCs w:val="16"/>
                <w:rPrChange w:id="15355" w:author="Steve Barbeaux" w:date="2022-10-10T12:25:00Z">
                  <w:rPr>
                    <w:sz w:val="14"/>
                    <w:szCs w:val="14"/>
                  </w:rPr>
                </w:rPrChange>
              </w:rPr>
            </w:pPr>
            <w:ins w:id="15356" w:author="Steve Barbeaux" w:date="2022-10-10T12:23:00Z">
              <w:r w:rsidRPr="0060718B">
                <w:rPr>
                  <w:color w:val="000000"/>
                  <w:sz w:val="16"/>
                  <w:szCs w:val="16"/>
                  <w:rPrChange w:id="15357" w:author="Steve Barbeaux" w:date="2022-10-10T12:25:00Z">
                    <w:rPr>
                      <w:rFonts w:ascii="Calibri" w:hAnsi="Calibri" w:cs="Calibri"/>
                      <w:color w:val="000000"/>
                      <w:szCs w:val="22"/>
                    </w:rPr>
                  </w:rPrChange>
                </w:rPr>
                <w:t>0.05</w:t>
              </w:r>
            </w:ins>
            <w:del w:id="15358" w:author="Steve Barbeaux" w:date="2022-10-10T12:23:00Z">
              <w:r w:rsidRPr="0060718B" w:rsidDel="00FF3B86">
                <w:rPr>
                  <w:sz w:val="16"/>
                  <w:szCs w:val="16"/>
                  <w:rPrChange w:id="15359" w:author="Steve Barbeaux" w:date="2022-10-10T12:25:00Z">
                    <w:rPr>
                      <w:sz w:val="14"/>
                      <w:szCs w:val="14"/>
                    </w:rPr>
                  </w:rPrChange>
                </w:rPr>
                <w:delText>0.05</w:delText>
              </w:r>
            </w:del>
          </w:p>
        </w:tc>
        <w:tc>
          <w:tcPr>
            <w:tcW w:w="295" w:type="pct"/>
            <w:tcBorders>
              <w:top w:val="nil"/>
              <w:left w:val="nil"/>
              <w:bottom w:val="nil"/>
              <w:right w:val="nil"/>
            </w:tcBorders>
            <w:shd w:val="clear" w:color="auto" w:fill="auto"/>
            <w:noWrap/>
            <w:vAlign w:val="bottom"/>
            <w:hideMark/>
            <w:tcPrChange w:id="15360" w:author="Steve Barbeaux" w:date="2022-10-10T12:23:00Z">
              <w:tcPr>
                <w:tcW w:w="295" w:type="pct"/>
                <w:gridSpan w:val="2"/>
                <w:tcBorders>
                  <w:top w:val="nil"/>
                  <w:left w:val="nil"/>
                  <w:bottom w:val="nil"/>
                  <w:right w:val="nil"/>
                </w:tcBorders>
                <w:shd w:val="clear" w:color="auto" w:fill="auto"/>
                <w:noWrap/>
                <w:hideMark/>
              </w:tcPr>
            </w:tcPrChange>
          </w:tcPr>
          <w:p w14:paraId="39516751" w14:textId="5E2BD136" w:rsidR="0060718B" w:rsidRPr="0060718B" w:rsidRDefault="0060718B" w:rsidP="0060718B">
            <w:pPr>
              <w:spacing w:after="0"/>
              <w:jc w:val="right"/>
              <w:rPr>
                <w:sz w:val="16"/>
                <w:szCs w:val="16"/>
                <w:rPrChange w:id="15361" w:author="Steve Barbeaux" w:date="2022-10-10T12:25:00Z">
                  <w:rPr>
                    <w:sz w:val="14"/>
                    <w:szCs w:val="14"/>
                  </w:rPr>
                </w:rPrChange>
              </w:rPr>
            </w:pPr>
            <w:ins w:id="15362" w:author="Steve Barbeaux" w:date="2022-10-10T12:23:00Z">
              <w:r w:rsidRPr="0060718B">
                <w:rPr>
                  <w:color w:val="000000"/>
                  <w:sz w:val="16"/>
                  <w:szCs w:val="16"/>
                  <w:rPrChange w:id="15363" w:author="Steve Barbeaux" w:date="2022-10-10T12:25:00Z">
                    <w:rPr>
                      <w:rFonts w:ascii="Calibri" w:hAnsi="Calibri" w:cs="Calibri"/>
                      <w:color w:val="000000"/>
                      <w:szCs w:val="22"/>
                    </w:rPr>
                  </w:rPrChange>
                </w:rPr>
                <w:t>0.05</w:t>
              </w:r>
            </w:ins>
            <w:del w:id="15364" w:author="Steve Barbeaux" w:date="2022-10-10T12:23:00Z">
              <w:r w:rsidRPr="0060718B" w:rsidDel="00FF3B86">
                <w:rPr>
                  <w:sz w:val="16"/>
                  <w:szCs w:val="16"/>
                  <w:rPrChange w:id="15365" w:author="Steve Barbeaux" w:date="2022-10-10T12:25:00Z">
                    <w:rPr>
                      <w:sz w:val="14"/>
                      <w:szCs w:val="14"/>
                    </w:rPr>
                  </w:rPrChange>
                </w:rPr>
                <w:delText>0.05</w:delText>
              </w:r>
            </w:del>
          </w:p>
        </w:tc>
        <w:tc>
          <w:tcPr>
            <w:tcW w:w="295" w:type="pct"/>
            <w:tcBorders>
              <w:top w:val="nil"/>
              <w:left w:val="nil"/>
              <w:bottom w:val="nil"/>
              <w:right w:val="nil"/>
            </w:tcBorders>
            <w:shd w:val="clear" w:color="auto" w:fill="auto"/>
            <w:noWrap/>
            <w:vAlign w:val="bottom"/>
            <w:hideMark/>
            <w:tcPrChange w:id="15366" w:author="Steve Barbeaux" w:date="2022-10-10T12:23:00Z">
              <w:tcPr>
                <w:tcW w:w="295" w:type="pct"/>
                <w:gridSpan w:val="2"/>
                <w:tcBorders>
                  <w:top w:val="nil"/>
                  <w:left w:val="nil"/>
                  <w:bottom w:val="nil"/>
                  <w:right w:val="nil"/>
                </w:tcBorders>
                <w:shd w:val="clear" w:color="auto" w:fill="auto"/>
                <w:noWrap/>
                <w:hideMark/>
              </w:tcPr>
            </w:tcPrChange>
          </w:tcPr>
          <w:p w14:paraId="02F569C4" w14:textId="47423405" w:rsidR="0060718B" w:rsidRPr="0060718B" w:rsidRDefault="0060718B" w:rsidP="0060718B">
            <w:pPr>
              <w:spacing w:after="0"/>
              <w:jc w:val="right"/>
              <w:rPr>
                <w:sz w:val="16"/>
                <w:szCs w:val="16"/>
                <w:rPrChange w:id="15367" w:author="Steve Barbeaux" w:date="2022-10-10T12:25:00Z">
                  <w:rPr>
                    <w:sz w:val="14"/>
                    <w:szCs w:val="14"/>
                  </w:rPr>
                </w:rPrChange>
              </w:rPr>
            </w:pPr>
            <w:ins w:id="15368" w:author="Steve Barbeaux" w:date="2022-10-10T12:23:00Z">
              <w:r w:rsidRPr="0060718B">
                <w:rPr>
                  <w:color w:val="000000"/>
                  <w:sz w:val="16"/>
                  <w:szCs w:val="16"/>
                  <w:rPrChange w:id="15369" w:author="Steve Barbeaux" w:date="2022-10-10T12:25:00Z">
                    <w:rPr>
                      <w:rFonts w:ascii="Calibri" w:hAnsi="Calibri" w:cs="Calibri"/>
                      <w:color w:val="000000"/>
                      <w:szCs w:val="22"/>
                    </w:rPr>
                  </w:rPrChange>
                </w:rPr>
                <w:t>0.18</w:t>
              </w:r>
            </w:ins>
            <w:del w:id="15370" w:author="Steve Barbeaux" w:date="2022-10-10T12:23:00Z">
              <w:r w:rsidRPr="0060718B" w:rsidDel="00FF3B86">
                <w:rPr>
                  <w:sz w:val="16"/>
                  <w:szCs w:val="16"/>
                  <w:rPrChange w:id="15371" w:author="Steve Barbeaux" w:date="2022-10-10T12:25:00Z">
                    <w:rPr>
                      <w:sz w:val="14"/>
                      <w:szCs w:val="14"/>
                    </w:rPr>
                  </w:rPrChange>
                </w:rPr>
                <w:delText>0.18</w:delText>
              </w:r>
            </w:del>
          </w:p>
        </w:tc>
        <w:tc>
          <w:tcPr>
            <w:tcW w:w="295" w:type="pct"/>
            <w:tcBorders>
              <w:top w:val="nil"/>
              <w:left w:val="nil"/>
              <w:bottom w:val="nil"/>
              <w:right w:val="nil"/>
            </w:tcBorders>
            <w:shd w:val="clear" w:color="auto" w:fill="auto"/>
            <w:noWrap/>
            <w:vAlign w:val="bottom"/>
            <w:hideMark/>
            <w:tcPrChange w:id="15372" w:author="Steve Barbeaux" w:date="2022-10-10T12:23:00Z">
              <w:tcPr>
                <w:tcW w:w="295" w:type="pct"/>
                <w:tcBorders>
                  <w:top w:val="nil"/>
                  <w:left w:val="nil"/>
                  <w:bottom w:val="nil"/>
                  <w:right w:val="nil"/>
                </w:tcBorders>
                <w:shd w:val="clear" w:color="auto" w:fill="auto"/>
                <w:noWrap/>
                <w:hideMark/>
              </w:tcPr>
            </w:tcPrChange>
          </w:tcPr>
          <w:p w14:paraId="1BE747CA" w14:textId="128A6EF3" w:rsidR="0060718B" w:rsidRPr="0060718B" w:rsidRDefault="0060718B" w:rsidP="0060718B">
            <w:pPr>
              <w:spacing w:after="0"/>
              <w:jc w:val="right"/>
              <w:rPr>
                <w:sz w:val="16"/>
                <w:szCs w:val="16"/>
                <w:rPrChange w:id="15373" w:author="Steve Barbeaux" w:date="2022-10-10T12:25:00Z">
                  <w:rPr>
                    <w:sz w:val="14"/>
                    <w:szCs w:val="14"/>
                  </w:rPr>
                </w:rPrChange>
              </w:rPr>
            </w:pPr>
            <w:ins w:id="15374" w:author="Steve Barbeaux" w:date="2022-10-10T12:23:00Z">
              <w:r w:rsidRPr="0060718B">
                <w:rPr>
                  <w:color w:val="000000"/>
                  <w:sz w:val="16"/>
                  <w:szCs w:val="16"/>
                  <w:rPrChange w:id="15375" w:author="Steve Barbeaux" w:date="2022-10-10T12:25:00Z">
                    <w:rPr>
                      <w:rFonts w:ascii="Calibri" w:hAnsi="Calibri" w:cs="Calibri"/>
                      <w:color w:val="000000"/>
                      <w:szCs w:val="22"/>
                    </w:rPr>
                  </w:rPrChange>
                </w:rPr>
                <w:t>0.12</w:t>
              </w:r>
            </w:ins>
            <w:del w:id="15376" w:author="Steve Barbeaux" w:date="2022-10-10T12:23:00Z">
              <w:r w:rsidRPr="0060718B" w:rsidDel="00FF3B86">
                <w:rPr>
                  <w:sz w:val="16"/>
                  <w:szCs w:val="16"/>
                  <w:rPrChange w:id="15377" w:author="Steve Barbeaux" w:date="2022-10-10T12:25:00Z">
                    <w:rPr>
                      <w:sz w:val="14"/>
                      <w:szCs w:val="14"/>
                    </w:rPr>
                  </w:rPrChange>
                </w:rPr>
                <w:delText>0.12</w:delText>
              </w:r>
            </w:del>
          </w:p>
        </w:tc>
        <w:tc>
          <w:tcPr>
            <w:tcW w:w="295" w:type="pct"/>
            <w:tcBorders>
              <w:top w:val="nil"/>
              <w:left w:val="nil"/>
              <w:bottom w:val="nil"/>
              <w:right w:val="nil"/>
            </w:tcBorders>
            <w:shd w:val="clear" w:color="auto" w:fill="auto"/>
            <w:noWrap/>
            <w:vAlign w:val="bottom"/>
            <w:hideMark/>
            <w:tcPrChange w:id="15378" w:author="Steve Barbeaux" w:date="2022-10-10T12:23:00Z">
              <w:tcPr>
                <w:tcW w:w="295" w:type="pct"/>
                <w:gridSpan w:val="2"/>
                <w:tcBorders>
                  <w:top w:val="nil"/>
                  <w:left w:val="nil"/>
                  <w:bottom w:val="nil"/>
                  <w:right w:val="nil"/>
                </w:tcBorders>
                <w:shd w:val="clear" w:color="auto" w:fill="auto"/>
                <w:noWrap/>
                <w:hideMark/>
              </w:tcPr>
            </w:tcPrChange>
          </w:tcPr>
          <w:p w14:paraId="12B9E415" w14:textId="1A3B6487" w:rsidR="0060718B" w:rsidRPr="0060718B" w:rsidRDefault="0060718B" w:rsidP="0060718B">
            <w:pPr>
              <w:spacing w:after="0"/>
              <w:jc w:val="right"/>
              <w:rPr>
                <w:sz w:val="16"/>
                <w:szCs w:val="16"/>
                <w:rPrChange w:id="15379" w:author="Steve Barbeaux" w:date="2022-10-10T12:25:00Z">
                  <w:rPr>
                    <w:sz w:val="14"/>
                    <w:szCs w:val="14"/>
                  </w:rPr>
                </w:rPrChange>
              </w:rPr>
            </w:pPr>
            <w:ins w:id="15380" w:author="Steve Barbeaux" w:date="2022-10-10T12:23:00Z">
              <w:r w:rsidRPr="0060718B">
                <w:rPr>
                  <w:color w:val="000000"/>
                  <w:sz w:val="16"/>
                  <w:szCs w:val="16"/>
                  <w:rPrChange w:id="15381" w:author="Steve Barbeaux" w:date="2022-10-10T12:25:00Z">
                    <w:rPr>
                      <w:rFonts w:ascii="Calibri" w:hAnsi="Calibri" w:cs="Calibri"/>
                      <w:color w:val="000000"/>
                      <w:szCs w:val="22"/>
                    </w:rPr>
                  </w:rPrChange>
                </w:rPr>
                <w:t>0.26</w:t>
              </w:r>
            </w:ins>
            <w:del w:id="15382" w:author="Steve Barbeaux" w:date="2022-10-10T12:23:00Z">
              <w:r w:rsidRPr="0060718B" w:rsidDel="00FF3B86">
                <w:rPr>
                  <w:sz w:val="16"/>
                  <w:szCs w:val="16"/>
                  <w:rPrChange w:id="15383" w:author="Steve Barbeaux" w:date="2022-10-10T12:25:00Z">
                    <w:rPr>
                      <w:sz w:val="14"/>
                      <w:szCs w:val="14"/>
                    </w:rPr>
                  </w:rPrChange>
                </w:rPr>
                <w:delText>0.25</w:delText>
              </w:r>
            </w:del>
          </w:p>
        </w:tc>
        <w:tc>
          <w:tcPr>
            <w:tcW w:w="295" w:type="pct"/>
            <w:tcBorders>
              <w:top w:val="nil"/>
              <w:left w:val="nil"/>
              <w:bottom w:val="nil"/>
              <w:right w:val="nil"/>
            </w:tcBorders>
            <w:shd w:val="clear" w:color="auto" w:fill="auto"/>
            <w:noWrap/>
            <w:vAlign w:val="bottom"/>
            <w:hideMark/>
            <w:tcPrChange w:id="15384" w:author="Steve Barbeaux" w:date="2022-10-10T12:23:00Z">
              <w:tcPr>
                <w:tcW w:w="295" w:type="pct"/>
                <w:gridSpan w:val="2"/>
                <w:tcBorders>
                  <w:top w:val="nil"/>
                  <w:left w:val="nil"/>
                  <w:bottom w:val="nil"/>
                  <w:right w:val="nil"/>
                </w:tcBorders>
                <w:shd w:val="clear" w:color="auto" w:fill="auto"/>
                <w:noWrap/>
                <w:hideMark/>
              </w:tcPr>
            </w:tcPrChange>
          </w:tcPr>
          <w:p w14:paraId="006FBFFE" w14:textId="6B5306C6" w:rsidR="0060718B" w:rsidRPr="0060718B" w:rsidRDefault="0060718B" w:rsidP="0060718B">
            <w:pPr>
              <w:spacing w:after="0"/>
              <w:jc w:val="right"/>
              <w:rPr>
                <w:sz w:val="16"/>
                <w:szCs w:val="16"/>
                <w:vertAlign w:val="subscript"/>
                <w:rPrChange w:id="15385" w:author="Steve Barbeaux" w:date="2022-10-10T12:25:00Z">
                  <w:rPr>
                    <w:sz w:val="14"/>
                    <w:szCs w:val="14"/>
                    <w:vertAlign w:val="subscript"/>
                  </w:rPr>
                </w:rPrChange>
              </w:rPr>
            </w:pPr>
            <w:ins w:id="15386" w:author="Steve Barbeaux" w:date="2022-10-10T12:23:00Z">
              <w:r w:rsidRPr="0060718B">
                <w:rPr>
                  <w:color w:val="000000"/>
                  <w:sz w:val="16"/>
                  <w:szCs w:val="16"/>
                  <w:rPrChange w:id="15387" w:author="Steve Barbeaux" w:date="2022-10-10T12:25:00Z">
                    <w:rPr>
                      <w:rFonts w:ascii="Calibri" w:hAnsi="Calibri" w:cs="Calibri"/>
                      <w:color w:val="000000"/>
                      <w:szCs w:val="22"/>
                    </w:rPr>
                  </w:rPrChange>
                </w:rPr>
                <w:t>2.14</w:t>
              </w:r>
            </w:ins>
            <w:del w:id="15388" w:author="Steve Barbeaux" w:date="2022-10-10T12:23:00Z">
              <w:r w:rsidRPr="0060718B" w:rsidDel="00FF3B86">
                <w:rPr>
                  <w:sz w:val="16"/>
                  <w:szCs w:val="16"/>
                  <w:rPrChange w:id="15389" w:author="Steve Barbeaux" w:date="2022-10-10T12:25:00Z">
                    <w:rPr>
                      <w:sz w:val="14"/>
                      <w:szCs w:val="14"/>
                    </w:rPr>
                  </w:rPrChange>
                </w:rPr>
                <w:delText>2.13</w:delText>
              </w:r>
            </w:del>
          </w:p>
        </w:tc>
      </w:tr>
      <w:tr w:rsidR="0060718B" w:rsidRPr="000460A7" w14:paraId="7525AA6C" w14:textId="77777777" w:rsidTr="0060718B">
        <w:tblPrEx>
          <w:tblW w:w="5180" w:type="pct"/>
          <w:tblInd w:w="-90" w:type="dxa"/>
          <w:tblLayout w:type="fixed"/>
          <w:tblPrExChange w:id="15390" w:author="Steve Barbeaux" w:date="2022-10-10T12:23:00Z">
            <w:tblPrEx>
              <w:tblW w:w="5180" w:type="pct"/>
              <w:tblInd w:w="-90" w:type="dxa"/>
              <w:tblLayout w:type="fixed"/>
            </w:tblPrEx>
          </w:tblPrExChange>
        </w:tblPrEx>
        <w:trPr>
          <w:trPrChange w:id="15391"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5392" w:author="Steve Barbeaux" w:date="2022-10-10T12:23:00Z">
              <w:tcPr>
                <w:tcW w:w="279" w:type="pct"/>
                <w:tcBorders>
                  <w:top w:val="nil"/>
                  <w:left w:val="nil"/>
                  <w:bottom w:val="nil"/>
                  <w:right w:val="nil"/>
                </w:tcBorders>
                <w:shd w:val="clear" w:color="auto" w:fill="auto"/>
                <w:noWrap/>
                <w:vAlign w:val="bottom"/>
                <w:hideMark/>
              </w:tcPr>
            </w:tcPrChange>
          </w:tcPr>
          <w:p w14:paraId="5BC5A285" w14:textId="6D213D96" w:rsidR="0060718B" w:rsidRPr="0060718B" w:rsidRDefault="0060718B" w:rsidP="0060718B">
            <w:pPr>
              <w:spacing w:after="0"/>
              <w:jc w:val="right"/>
              <w:rPr>
                <w:color w:val="000000"/>
                <w:sz w:val="16"/>
                <w:szCs w:val="16"/>
                <w:rPrChange w:id="15393" w:author="Steve Barbeaux" w:date="2022-10-10T12:25:00Z">
                  <w:rPr>
                    <w:color w:val="000000"/>
                    <w:sz w:val="14"/>
                    <w:szCs w:val="14"/>
                  </w:rPr>
                </w:rPrChange>
              </w:rPr>
            </w:pPr>
            <w:r w:rsidRPr="0060718B">
              <w:rPr>
                <w:sz w:val="16"/>
                <w:szCs w:val="16"/>
                <w:rPrChange w:id="15394" w:author="Steve Barbeaux" w:date="2022-10-10T12:25:00Z">
                  <w:rPr>
                    <w:sz w:val="14"/>
                    <w:szCs w:val="14"/>
                  </w:rPr>
                </w:rPrChange>
              </w:rPr>
              <w:t>2014</w:t>
            </w:r>
          </w:p>
        </w:tc>
        <w:tc>
          <w:tcPr>
            <w:tcW w:w="295" w:type="pct"/>
            <w:tcBorders>
              <w:top w:val="nil"/>
              <w:left w:val="nil"/>
              <w:bottom w:val="nil"/>
              <w:right w:val="nil"/>
            </w:tcBorders>
            <w:vAlign w:val="bottom"/>
            <w:tcPrChange w:id="15395" w:author="Steve Barbeaux" w:date="2022-10-10T12:23:00Z">
              <w:tcPr>
                <w:tcW w:w="295" w:type="pct"/>
                <w:gridSpan w:val="2"/>
                <w:tcBorders>
                  <w:top w:val="nil"/>
                  <w:left w:val="nil"/>
                  <w:bottom w:val="nil"/>
                  <w:right w:val="nil"/>
                </w:tcBorders>
              </w:tcPr>
            </w:tcPrChange>
          </w:tcPr>
          <w:p w14:paraId="47F8B3B0" w14:textId="5593404F" w:rsidR="0060718B" w:rsidRPr="0060718B" w:rsidRDefault="0060718B" w:rsidP="0060718B">
            <w:pPr>
              <w:spacing w:after="0"/>
              <w:jc w:val="right"/>
              <w:rPr>
                <w:sz w:val="16"/>
                <w:szCs w:val="16"/>
                <w:rPrChange w:id="15396" w:author="Steve Barbeaux" w:date="2022-10-10T12:25:00Z">
                  <w:rPr>
                    <w:sz w:val="14"/>
                    <w:szCs w:val="14"/>
                  </w:rPr>
                </w:rPrChange>
              </w:rPr>
            </w:pPr>
            <w:ins w:id="15397" w:author="Steve Barbeaux" w:date="2022-10-10T12:23:00Z">
              <w:r w:rsidRPr="0060718B">
                <w:rPr>
                  <w:color w:val="000000"/>
                  <w:sz w:val="16"/>
                  <w:szCs w:val="16"/>
                  <w:rPrChange w:id="15398" w:author="Steve Barbeaux" w:date="2022-10-10T12:25:00Z">
                    <w:rPr>
                      <w:rFonts w:ascii="Calibri" w:hAnsi="Calibri" w:cs="Calibri"/>
                      <w:color w:val="000000"/>
                      <w:szCs w:val="22"/>
                    </w:rPr>
                  </w:rPrChange>
                </w:rPr>
                <w:t>0.02</w:t>
              </w:r>
            </w:ins>
            <w:del w:id="15399" w:author="Steve Barbeaux" w:date="2022-10-10T12:23:00Z">
              <w:r w:rsidRPr="0060718B" w:rsidDel="00FF3B86">
                <w:rPr>
                  <w:sz w:val="16"/>
                  <w:szCs w:val="16"/>
                  <w:rPrChange w:id="15400" w:author="Steve Barbeaux" w:date="2022-10-10T12:25:00Z">
                    <w:rPr>
                      <w:sz w:val="14"/>
                      <w:szCs w:val="14"/>
                    </w:rPr>
                  </w:rPrChange>
                </w:rPr>
                <w:delText>0.02</w:delText>
              </w:r>
            </w:del>
          </w:p>
        </w:tc>
        <w:tc>
          <w:tcPr>
            <w:tcW w:w="295" w:type="pct"/>
            <w:tcBorders>
              <w:top w:val="nil"/>
              <w:left w:val="nil"/>
              <w:bottom w:val="nil"/>
              <w:right w:val="nil"/>
            </w:tcBorders>
            <w:shd w:val="clear" w:color="auto" w:fill="auto"/>
            <w:noWrap/>
            <w:vAlign w:val="bottom"/>
            <w:hideMark/>
            <w:tcPrChange w:id="15401" w:author="Steve Barbeaux" w:date="2022-10-10T12:23:00Z">
              <w:tcPr>
                <w:tcW w:w="295" w:type="pct"/>
                <w:gridSpan w:val="2"/>
                <w:tcBorders>
                  <w:top w:val="nil"/>
                  <w:left w:val="nil"/>
                  <w:bottom w:val="nil"/>
                  <w:right w:val="nil"/>
                </w:tcBorders>
                <w:shd w:val="clear" w:color="auto" w:fill="auto"/>
                <w:noWrap/>
                <w:hideMark/>
              </w:tcPr>
            </w:tcPrChange>
          </w:tcPr>
          <w:p w14:paraId="2B124BF1" w14:textId="45869F40" w:rsidR="0060718B" w:rsidRPr="0060718B" w:rsidRDefault="0060718B" w:rsidP="0060718B">
            <w:pPr>
              <w:spacing w:after="0"/>
              <w:jc w:val="right"/>
              <w:rPr>
                <w:sz w:val="16"/>
                <w:szCs w:val="16"/>
                <w:rPrChange w:id="15402" w:author="Steve Barbeaux" w:date="2022-10-10T12:25:00Z">
                  <w:rPr>
                    <w:sz w:val="14"/>
                    <w:szCs w:val="14"/>
                  </w:rPr>
                </w:rPrChange>
              </w:rPr>
            </w:pPr>
            <w:ins w:id="15403" w:author="Steve Barbeaux" w:date="2022-10-10T12:23:00Z">
              <w:r w:rsidRPr="0060718B">
                <w:rPr>
                  <w:color w:val="000000"/>
                  <w:sz w:val="16"/>
                  <w:szCs w:val="16"/>
                  <w:rPrChange w:id="15404" w:author="Steve Barbeaux" w:date="2022-10-10T12:25:00Z">
                    <w:rPr>
                      <w:rFonts w:ascii="Calibri" w:hAnsi="Calibri" w:cs="Calibri"/>
                      <w:color w:val="000000"/>
                      <w:szCs w:val="22"/>
                    </w:rPr>
                  </w:rPrChange>
                </w:rPr>
                <w:t>0.06</w:t>
              </w:r>
            </w:ins>
            <w:del w:id="15405" w:author="Steve Barbeaux" w:date="2022-10-10T12:23:00Z">
              <w:r w:rsidRPr="0060718B" w:rsidDel="00FF3B86">
                <w:rPr>
                  <w:sz w:val="16"/>
                  <w:szCs w:val="16"/>
                  <w:rPrChange w:id="15406" w:author="Steve Barbeaux" w:date="2022-10-10T12:25:00Z">
                    <w:rPr>
                      <w:sz w:val="14"/>
                      <w:szCs w:val="14"/>
                    </w:rPr>
                  </w:rPrChange>
                </w:rPr>
                <w:delText>0.07</w:delText>
              </w:r>
            </w:del>
          </w:p>
        </w:tc>
        <w:tc>
          <w:tcPr>
            <w:tcW w:w="295" w:type="pct"/>
            <w:tcBorders>
              <w:top w:val="nil"/>
              <w:left w:val="nil"/>
              <w:bottom w:val="nil"/>
              <w:right w:val="nil"/>
            </w:tcBorders>
            <w:shd w:val="clear" w:color="auto" w:fill="auto"/>
            <w:noWrap/>
            <w:vAlign w:val="bottom"/>
            <w:hideMark/>
            <w:tcPrChange w:id="15407" w:author="Steve Barbeaux" w:date="2022-10-10T12:23:00Z">
              <w:tcPr>
                <w:tcW w:w="295" w:type="pct"/>
                <w:tcBorders>
                  <w:top w:val="nil"/>
                  <w:left w:val="nil"/>
                  <w:bottom w:val="nil"/>
                  <w:right w:val="nil"/>
                </w:tcBorders>
                <w:shd w:val="clear" w:color="auto" w:fill="auto"/>
                <w:noWrap/>
                <w:hideMark/>
              </w:tcPr>
            </w:tcPrChange>
          </w:tcPr>
          <w:p w14:paraId="77F830B1" w14:textId="6371D83F" w:rsidR="0060718B" w:rsidRPr="0060718B" w:rsidRDefault="0060718B" w:rsidP="0060718B">
            <w:pPr>
              <w:spacing w:after="0"/>
              <w:jc w:val="right"/>
              <w:rPr>
                <w:sz w:val="16"/>
                <w:szCs w:val="16"/>
                <w:rPrChange w:id="15408" w:author="Steve Barbeaux" w:date="2022-10-10T12:25:00Z">
                  <w:rPr>
                    <w:sz w:val="14"/>
                    <w:szCs w:val="14"/>
                  </w:rPr>
                </w:rPrChange>
              </w:rPr>
            </w:pPr>
            <w:ins w:id="15409" w:author="Steve Barbeaux" w:date="2022-10-10T12:23:00Z">
              <w:r w:rsidRPr="0060718B">
                <w:rPr>
                  <w:color w:val="000000"/>
                  <w:sz w:val="16"/>
                  <w:szCs w:val="16"/>
                  <w:rPrChange w:id="15410" w:author="Steve Barbeaux" w:date="2022-10-10T12:25:00Z">
                    <w:rPr>
                      <w:rFonts w:ascii="Calibri" w:hAnsi="Calibri" w:cs="Calibri"/>
                      <w:color w:val="000000"/>
                      <w:szCs w:val="22"/>
                    </w:rPr>
                  </w:rPrChange>
                </w:rPr>
                <w:t>0.09</w:t>
              </w:r>
            </w:ins>
            <w:del w:id="15411" w:author="Steve Barbeaux" w:date="2022-10-10T12:23:00Z">
              <w:r w:rsidRPr="0060718B" w:rsidDel="00FF3B86">
                <w:rPr>
                  <w:sz w:val="16"/>
                  <w:szCs w:val="16"/>
                  <w:rPrChange w:id="15412" w:author="Steve Barbeaux" w:date="2022-10-10T12:25:00Z">
                    <w:rPr>
                      <w:sz w:val="14"/>
                      <w:szCs w:val="14"/>
                    </w:rPr>
                  </w:rPrChange>
                </w:rPr>
                <w:delText>0.1</w:delText>
              </w:r>
            </w:del>
          </w:p>
        </w:tc>
        <w:tc>
          <w:tcPr>
            <w:tcW w:w="295" w:type="pct"/>
            <w:tcBorders>
              <w:top w:val="nil"/>
              <w:left w:val="nil"/>
              <w:bottom w:val="nil"/>
              <w:right w:val="nil"/>
            </w:tcBorders>
            <w:shd w:val="clear" w:color="auto" w:fill="auto"/>
            <w:noWrap/>
            <w:vAlign w:val="bottom"/>
            <w:hideMark/>
            <w:tcPrChange w:id="15413" w:author="Steve Barbeaux" w:date="2022-10-10T12:23:00Z">
              <w:tcPr>
                <w:tcW w:w="295" w:type="pct"/>
                <w:gridSpan w:val="2"/>
                <w:tcBorders>
                  <w:top w:val="nil"/>
                  <w:left w:val="nil"/>
                  <w:bottom w:val="nil"/>
                  <w:right w:val="nil"/>
                </w:tcBorders>
                <w:shd w:val="clear" w:color="auto" w:fill="auto"/>
                <w:noWrap/>
                <w:hideMark/>
              </w:tcPr>
            </w:tcPrChange>
          </w:tcPr>
          <w:p w14:paraId="0770F5D5" w14:textId="0F2B70CA" w:rsidR="0060718B" w:rsidRPr="0060718B" w:rsidRDefault="0060718B" w:rsidP="0060718B">
            <w:pPr>
              <w:spacing w:after="0"/>
              <w:jc w:val="right"/>
              <w:rPr>
                <w:sz w:val="16"/>
                <w:szCs w:val="16"/>
                <w:rPrChange w:id="15414" w:author="Steve Barbeaux" w:date="2022-10-10T12:25:00Z">
                  <w:rPr>
                    <w:sz w:val="14"/>
                    <w:szCs w:val="14"/>
                  </w:rPr>
                </w:rPrChange>
              </w:rPr>
            </w:pPr>
            <w:ins w:id="15415" w:author="Steve Barbeaux" w:date="2022-10-10T12:23:00Z">
              <w:r w:rsidRPr="0060718B">
                <w:rPr>
                  <w:color w:val="000000"/>
                  <w:sz w:val="16"/>
                  <w:szCs w:val="16"/>
                  <w:rPrChange w:id="15416" w:author="Steve Barbeaux" w:date="2022-10-10T12:25:00Z">
                    <w:rPr>
                      <w:rFonts w:ascii="Calibri" w:hAnsi="Calibri" w:cs="Calibri"/>
                      <w:color w:val="000000"/>
                      <w:szCs w:val="22"/>
                    </w:rPr>
                  </w:rPrChange>
                </w:rPr>
                <w:t>0.07</w:t>
              </w:r>
            </w:ins>
            <w:del w:id="15417" w:author="Steve Barbeaux" w:date="2022-10-10T12:23:00Z">
              <w:r w:rsidRPr="0060718B" w:rsidDel="00FF3B86">
                <w:rPr>
                  <w:sz w:val="16"/>
                  <w:szCs w:val="16"/>
                  <w:rPrChange w:id="15418" w:author="Steve Barbeaux" w:date="2022-10-10T12:25:00Z">
                    <w:rPr>
                      <w:sz w:val="14"/>
                      <w:szCs w:val="14"/>
                    </w:rPr>
                  </w:rPrChange>
                </w:rPr>
                <w:delText>0.07</w:delText>
              </w:r>
            </w:del>
          </w:p>
        </w:tc>
        <w:tc>
          <w:tcPr>
            <w:tcW w:w="295" w:type="pct"/>
            <w:tcBorders>
              <w:top w:val="nil"/>
              <w:left w:val="nil"/>
              <w:bottom w:val="nil"/>
              <w:right w:val="nil"/>
            </w:tcBorders>
            <w:shd w:val="clear" w:color="auto" w:fill="auto"/>
            <w:noWrap/>
            <w:vAlign w:val="bottom"/>
            <w:hideMark/>
            <w:tcPrChange w:id="15419" w:author="Steve Barbeaux" w:date="2022-10-10T12:23:00Z">
              <w:tcPr>
                <w:tcW w:w="295" w:type="pct"/>
                <w:gridSpan w:val="2"/>
                <w:tcBorders>
                  <w:top w:val="nil"/>
                  <w:left w:val="nil"/>
                  <w:bottom w:val="nil"/>
                  <w:right w:val="nil"/>
                </w:tcBorders>
                <w:shd w:val="clear" w:color="auto" w:fill="auto"/>
                <w:noWrap/>
                <w:hideMark/>
              </w:tcPr>
            </w:tcPrChange>
          </w:tcPr>
          <w:p w14:paraId="1393A5DA" w14:textId="67E2F4E2" w:rsidR="0060718B" w:rsidRPr="0060718B" w:rsidRDefault="0060718B" w:rsidP="0060718B">
            <w:pPr>
              <w:spacing w:after="0"/>
              <w:jc w:val="right"/>
              <w:rPr>
                <w:sz w:val="16"/>
                <w:szCs w:val="16"/>
                <w:rPrChange w:id="15420" w:author="Steve Barbeaux" w:date="2022-10-10T12:25:00Z">
                  <w:rPr>
                    <w:sz w:val="14"/>
                    <w:szCs w:val="14"/>
                  </w:rPr>
                </w:rPrChange>
              </w:rPr>
            </w:pPr>
            <w:ins w:id="15421" w:author="Steve Barbeaux" w:date="2022-10-10T12:23:00Z">
              <w:r w:rsidRPr="0060718B">
                <w:rPr>
                  <w:color w:val="000000"/>
                  <w:sz w:val="16"/>
                  <w:szCs w:val="16"/>
                  <w:rPrChange w:id="15422" w:author="Steve Barbeaux" w:date="2022-10-10T12:25:00Z">
                    <w:rPr>
                      <w:rFonts w:ascii="Calibri" w:hAnsi="Calibri" w:cs="Calibri"/>
                      <w:color w:val="000000"/>
                      <w:szCs w:val="22"/>
                    </w:rPr>
                  </w:rPrChange>
                </w:rPr>
                <w:t>0.26</w:t>
              </w:r>
            </w:ins>
            <w:del w:id="15423" w:author="Steve Barbeaux" w:date="2022-10-10T12:23:00Z">
              <w:r w:rsidRPr="0060718B" w:rsidDel="00FF3B86">
                <w:rPr>
                  <w:sz w:val="16"/>
                  <w:szCs w:val="16"/>
                  <w:rPrChange w:id="15424" w:author="Steve Barbeaux" w:date="2022-10-10T12:25:00Z">
                    <w:rPr>
                      <w:sz w:val="14"/>
                      <w:szCs w:val="14"/>
                    </w:rPr>
                  </w:rPrChange>
                </w:rPr>
                <w:delText>0.27</w:delText>
              </w:r>
            </w:del>
          </w:p>
        </w:tc>
        <w:tc>
          <w:tcPr>
            <w:tcW w:w="295" w:type="pct"/>
            <w:tcBorders>
              <w:top w:val="nil"/>
              <w:left w:val="nil"/>
              <w:bottom w:val="nil"/>
              <w:right w:val="nil"/>
            </w:tcBorders>
            <w:shd w:val="clear" w:color="auto" w:fill="auto"/>
            <w:noWrap/>
            <w:vAlign w:val="bottom"/>
            <w:hideMark/>
            <w:tcPrChange w:id="15425" w:author="Steve Barbeaux" w:date="2022-10-10T12:23:00Z">
              <w:tcPr>
                <w:tcW w:w="295" w:type="pct"/>
                <w:gridSpan w:val="2"/>
                <w:tcBorders>
                  <w:top w:val="nil"/>
                  <w:left w:val="nil"/>
                  <w:bottom w:val="nil"/>
                  <w:right w:val="nil"/>
                </w:tcBorders>
                <w:shd w:val="clear" w:color="auto" w:fill="auto"/>
                <w:noWrap/>
                <w:hideMark/>
              </w:tcPr>
            </w:tcPrChange>
          </w:tcPr>
          <w:p w14:paraId="224E5BE3" w14:textId="1677F4EA" w:rsidR="0060718B" w:rsidRPr="0060718B" w:rsidRDefault="0060718B" w:rsidP="0060718B">
            <w:pPr>
              <w:spacing w:after="0"/>
              <w:jc w:val="right"/>
              <w:rPr>
                <w:sz w:val="16"/>
                <w:szCs w:val="16"/>
                <w:rPrChange w:id="15426" w:author="Steve Barbeaux" w:date="2022-10-10T12:25:00Z">
                  <w:rPr>
                    <w:sz w:val="14"/>
                    <w:szCs w:val="14"/>
                  </w:rPr>
                </w:rPrChange>
              </w:rPr>
            </w:pPr>
            <w:ins w:id="15427" w:author="Steve Barbeaux" w:date="2022-10-10T12:23:00Z">
              <w:r w:rsidRPr="0060718B">
                <w:rPr>
                  <w:color w:val="000000"/>
                  <w:sz w:val="16"/>
                  <w:szCs w:val="16"/>
                  <w:rPrChange w:id="15428" w:author="Steve Barbeaux" w:date="2022-10-10T12:25:00Z">
                    <w:rPr>
                      <w:rFonts w:ascii="Calibri" w:hAnsi="Calibri" w:cs="Calibri"/>
                      <w:color w:val="000000"/>
                      <w:szCs w:val="22"/>
                    </w:rPr>
                  </w:rPrChange>
                </w:rPr>
                <w:t>0.06</w:t>
              </w:r>
            </w:ins>
            <w:del w:id="15429" w:author="Steve Barbeaux" w:date="2022-10-10T12:23:00Z">
              <w:r w:rsidRPr="0060718B" w:rsidDel="00FF3B86">
                <w:rPr>
                  <w:sz w:val="16"/>
                  <w:szCs w:val="16"/>
                  <w:rPrChange w:id="15430" w:author="Steve Barbeaux" w:date="2022-10-10T12:25:00Z">
                    <w:rPr>
                      <w:sz w:val="14"/>
                      <w:szCs w:val="14"/>
                    </w:rPr>
                  </w:rPrChange>
                </w:rPr>
                <w:delText>0.06</w:delText>
              </w:r>
            </w:del>
          </w:p>
        </w:tc>
        <w:tc>
          <w:tcPr>
            <w:tcW w:w="295" w:type="pct"/>
            <w:tcBorders>
              <w:top w:val="nil"/>
              <w:left w:val="nil"/>
              <w:bottom w:val="nil"/>
              <w:right w:val="nil"/>
            </w:tcBorders>
            <w:shd w:val="clear" w:color="auto" w:fill="auto"/>
            <w:noWrap/>
            <w:vAlign w:val="bottom"/>
            <w:hideMark/>
            <w:tcPrChange w:id="15431" w:author="Steve Barbeaux" w:date="2022-10-10T12:23:00Z">
              <w:tcPr>
                <w:tcW w:w="295" w:type="pct"/>
                <w:tcBorders>
                  <w:top w:val="nil"/>
                  <w:left w:val="nil"/>
                  <w:bottom w:val="nil"/>
                  <w:right w:val="nil"/>
                </w:tcBorders>
                <w:shd w:val="clear" w:color="auto" w:fill="auto"/>
                <w:noWrap/>
                <w:hideMark/>
              </w:tcPr>
            </w:tcPrChange>
          </w:tcPr>
          <w:p w14:paraId="3327D614" w14:textId="5359DDE8" w:rsidR="0060718B" w:rsidRPr="0060718B" w:rsidRDefault="0060718B" w:rsidP="0060718B">
            <w:pPr>
              <w:spacing w:after="0"/>
              <w:jc w:val="right"/>
              <w:rPr>
                <w:sz w:val="16"/>
                <w:szCs w:val="16"/>
                <w:rPrChange w:id="15432" w:author="Steve Barbeaux" w:date="2022-10-10T12:25:00Z">
                  <w:rPr>
                    <w:sz w:val="14"/>
                    <w:szCs w:val="14"/>
                  </w:rPr>
                </w:rPrChange>
              </w:rPr>
            </w:pPr>
            <w:ins w:id="15433" w:author="Steve Barbeaux" w:date="2022-10-10T12:23:00Z">
              <w:r w:rsidRPr="0060718B">
                <w:rPr>
                  <w:color w:val="000000"/>
                  <w:sz w:val="16"/>
                  <w:szCs w:val="16"/>
                  <w:rPrChange w:id="15434" w:author="Steve Barbeaux" w:date="2022-10-10T12:25:00Z">
                    <w:rPr>
                      <w:rFonts w:ascii="Calibri" w:hAnsi="Calibri" w:cs="Calibri"/>
                      <w:color w:val="000000"/>
                      <w:szCs w:val="22"/>
                    </w:rPr>
                  </w:rPrChange>
                </w:rPr>
                <w:t>0.22</w:t>
              </w:r>
            </w:ins>
            <w:del w:id="15435" w:author="Steve Barbeaux" w:date="2022-10-10T12:23:00Z">
              <w:r w:rsidRPr="0060718B" w:rsidDel="00FF3B86">
                <w:rPr>
                  <w:sz w:val="16"/>
                  <w:szCs w:val="16"/>
                  <w:rPrChange w:id="15436" w:author="Steve Barbeaux" w:date="2022-10-10T12:25:00Z">
                    <w:rPr>
                      <w:sz w:val="14"/>
                      <w:szCs w:val="14"/>
                    </w:rPr>
                  </w:rPrChange>
                </w:rPr>
                <w:delText>0.22</w:delText>
              </w:r>
            </w:del>
          </w:p>
        </w:tc>
        <w:tc>
          <w:tcPr>
            <w:tcW w:w="295" w:type="pct"/>
            <w:tcBorders>
              <w:top w:val="nil"/>
              <w:left w:val="nil"/>
              <w:bottom w:val="nil"/>
              <w:right w:val="nil"/>
            </w:tcBorders>
            <w:shd w:val="clear" w:color="auto" w:fill="auto"/>
            <w:noWrap/>
            <w:vAlign w:val="bottom"/>
            <w:hideMark/>
            <w:tcPrChange w:id="15437" w:author="Steve Barbeaux" w:date="2022-10-10T12:23:00Z">
              <w:tcPr>
                <w:tcW w:w="295" w:type="pct"/>
                <w:gridSpan w:val="2"/>
                <w:tcBorders>
                  <w:top w:val="nil"/>
                  <w:left w:val="nil"/>
                  <w:bottom w:val="nil"/>
                  <w:right w:val="nil"/>
                </w:tcBorders>
                <w:shd w:val="clear" w:color="auto" w:fill="auto"/>
                <w:noWrap/>
                <w:hideMark/>
              </w:tcPr>
            </w:tcPrChange>
          </w:tcPr>
          <w:p w14:paraId="1A4C831A" w14:textId="39ABE062" w:rsidR="0060718B" w:rsidRPr="0060718B" w:rsidRDefault="0060718B" w:rsidP="0060718B">
            <w:pPr>
              <w:spacing w:after="0"/>
              <w:jc w:val="right"/>
              <w:rPr>
                <w:sz w:val="16"/>
                <w:szCs w:val="16"/>
                <w:rPrChange w:id="15438" w:author="Steve Barbeaux" w:date="2022-10-10T12:25:00Z">
                  <w:rPr>
                    <w:sz w:val="14"/>
                    <w:szCs w:val="14"/>
                  </w:rPr>
                </w:rPrChange>
              </w:rPr>
            </w:pPr>
            <w:ins w:id="15439" w:author="Steve Barbeaux" w:date="2022-10-10T12:23:00Z">
              <w:r w:rsidRPr="0060718B">
                <w:rPr>
                  <w:color w:val="000000"/>
                  <w:sz w:val="16"/>
                  <w:szCs w:val="16"/>
                  <w:rPrChange w:id="15440" w:author="Steve Barbeaux" w:date="2022-10-10T12:25:00Z">
                    <w:rPr>
                      <w:rFonts w:ascii="Calibri" w:hAnsi="Calibri" w:cs="Calibri"/>
                      <w:color w:val="000000"/>
                      <w:szCs w:val="22"/>
                    </w:rPr>
                  </w:rPrChange>
                </w:rPr>
                <w:t>0.39</w:t>
              </w:r>
            </w:ins>
            <w:del w:id="15441" w:author="Steve Barbeaux" w:date="2022-10-10T12:23:00Z">
              <w:r w:rsidRPr="0060718B" w:rsidDel="00FF3B86">
                <w:rPr>
                  <w:sz w:val="16"/>
                  <w:szCs w:val="16"/>
                  <w:rPrChange w:id="15442" w:author="Steve Barbeaux" w:date="2022-10-10T12:25:00Z">
                    <w:rPr>
                      <w:sz w:val="14"/>
                      <w:szCs w:val="14"/>
                    </w:rPr>
                  </w:rPrChange>
                </w:rPr>
                <w:delText>0.39</w:delText>
              </w:r>
            </w:del>
          </w:p>
        </w:tc>
        <w:tc>
          <w:tcPr>
            <w:tcW w:w="295" w:type="pct"/>
            <w:tcBorders>
              <w:top w:val="nil"/>
              <w:left w:val="nil"/>
              <w:bottom w:val="nil"/>
              <w:right w:val="nil"/>
            </w:tcBorders>
            <w:shd w:val="clear" w:color="auto" w:fill="auto"/>
            <w:noWrap/>
            <w:vAlign w:val="bottom"/>
            <w:hideMark/>
            <w:tcPrChange w:id="15443" w:author="Steve Barbeaux" w:date="2022-10-10T12:23:00Z">
              <w:tcPr>
                <w:tcW w:w="295" w:type="pct"/>
                <w:gridSpan w:val="2"/>
                <w:tcBorders>
                  <w:top w:val="nil"/>
                  <w:left w:val="nil"/>
                  <w:bottom w:val="nil"/>
                  <w:right w:val="nil"/>
                </w:tcBorders>
                <w:shd w:val="clear" w:color="auto" w:fill="auto"/>
                <w:noWrap/>
                <w:hideMark/>
              </w:tcPr>
            </w:tcPrChange>
          </w:tcPr>
          <w:p w14:paraId="044E3B04" w14:textId="550CB9A3" w:rsidR="0060718B" w:rsidRPr="0060718B" w:rsidRDefault="0060718B" w:rsidP="0060718B">
            <w:pPr>
              <w:spacing w:after="0"/>
              <w:jc w:val="right"/>
              <w:rPr>
                <w:sz w:val="16"/>
                <w:szCs w:val="16"/>
                <w:rPrChange w:id="15444" w:author="Steve Barbeaux" w:date="2022-10-10T12:25:00Z">
                  <w:rPr>
                    <w:sz w:val="14"/>
                    <w:szCs w:val="14"/>
                  </w:rPr>
                </w:rPrChange>
              </w:rPr>
            </w:pPr>
            <w:ins w:id="15445" w:author="Steve Barbeaux" w:date="2022-10-10T12:23:00Z">
              <w:r w:rsidRPr="0060718B">
                <w:rPr>
                  <w:color w:val="000000"/>
                  <w:sz w:val="16"/>
                  <w:szCs w:val="16"/>
                  <w:rPrChange w:id="15446" w:author="Steve Barbeaux" w:date="2022-10-10T12:25:00Z">
                    <w:rPr>
                      <w:rFonts w:ascii="Calibri" w:hAnsi="Calibri" w:cs="Calibri"/>
                      <w:color w:val="000000"/>
                      <w:szCs w:val="22"/>
                    </w:rPr>
                  </w:rPrChange>
                </w:rPr>
                <w:t>0.10</w:t>
              </w:r>
            </w:ins>
            <w:del w:id="15447" w:author="Steve Barbeaux" w:date="2022-10-10T12:23:00Z">
              <w:r w:rsidRPr="0060718B" w:rsidDel="00FF3B86">
                <w:rPr>
                  <w:sz w:val="16"/>
                  <w:szCs w:val="16"/>
                  <w:rPrChange w:id="15448" w:author="Steve Barbeaux" w:date="2022-10-10T12:25:00Z">
                    <w:rPr>
                      <w:sz w:val="14"/>
                      <w:szCs w:val="14"/>
                    </w:rPr>
                  </w:rPrChange>
                </w:rPr>
                <w:delText>0.11</w:delText>
              </w:r>
            </w:del>
          </w:p>
        </w:tc>
        <w:tc>
          <w:tcPr>
            <w:tcW w:w="295" w:type="pct"/>
            <w:tcBorders>
              <w:top w:val="nil"/>
              <w:left w:val="nil"/>
              <w:bottom w:val="nil"/>
              <w:right w:val="nil"/>
            </w:tcBorders>
            <w:shd w:val="clear" w:color="auto" w:fill="auto"/>
            <w:noWrap/>
            <w:vAlign w:val="bottom"/>
            <w:hideMark/>
            <w:tcPrChange w:id="15449" w:author="Steve Barbeaux" w:date="2022-10-10T12:23:00Z">
              <w:tcPr>
                <w:tcW w:w="295" w:type="pct"/>
                <w:tcBorders>
                  <w:top w:val="nil"/>
                  <w:left w:val="nil"/>
                  <w:bottom w:val="nil"/>
                  <w:right w:val="nil"/>
                </w:tcBorders>
                <w:shd w:val="clear" w:color="auto" w:fill="auto"/>
                <w:noWrap/>
                <w:hideMark/>
              </w:tcPr>
            </w:tcPrChange>
          </w:tcPr>
          <w:p w14:paraId="483AAF44" w14:textId="35C3D395" w:rsidR="0060718B" w:rsidRPr="0060718B" w:rsidRDefault="0060718B" w:rsidP="0060718B">
            <w:pPr>
              <w:spacing w:after="0"/>
              <w:jc w:val="right"/>
              <w:rPr>
                <w:sz w:val="16"/>
                <w:szCs w:val="16"/>
                <w:rPrChange w:id="15450" w:author="Steve Barbeaux" w:date="2022-10-10T12:25:00Z">
                  <w:rPr>
                    <w:sz w:val="14"/>
                    <w:szCs w:val="14"/>
                  </w:rPr>
                </w:rPrChange>
              </w:rPr>
            </w:pPr>
            <w:ins w:id="15451" w:author="Steve Barbeaux" w:date="2022-10-10T12:23:00Z">
              <w:r w:rsidRPr="0060718B">
                <w:rPr>
                  <w:color w:val="000000"/>
                  <w:sz w:val="16"/>
                  <w:szCs w:val="16"/>
                  <w:rPrChange w:id="15452" w:author="Steve Barbeaux" w:date="2022-10-10T12:25:00Z">
                    <w:rPr>
                      <w:rFonts w:ascii="Calibri" w:hAnsi="Calibri" w:cs="Calibri"/>
                      <w:color w:val="000000"/>
                      <w:szCs w:val="22"/>
                    </w:rPr>
                  </w:rPrChange>
                </w:rPr>
                <w:t>0.04</w:t>
              </w:r>
            </w:ins>
            <w:del w:id="15453" w:author="Steve Barbeaux" w:date="2022-10-10T12:23:00Z">
              <w:r w:rsidRPr="0060718B" w:rsidDel="00FF3B86">
                <w:rPr>
                  <w:sz w:val="16"/>
                  <w:szCs w:val="16"/>
                  <w:rPrChange w:id="15454" w:author="Steve Barbeaux" w:date="2022-10-10T12:25:00Z">
                    <w:rPr>
                      <w:sz w:val="14"/>
                      <w:szCs w:val="14"/>
                    </w:rPr>
                  </w:rPrChange>
                </w:rPr>
                <w:delText>0.04</w:delText>
              </w:r>
            </w:del>
          </w:p>
        </w:tc>
        <w:tc>
          <w:tcPr>
            <w:tcW w:w="295" w:type="pct"/>
            <w:tcBorders>
              <w:top w:val="nil"/>
              <w:left w:val="nil"/>
              <w:bottom w:val="nil"/>
              <w:right w:val="nil"/>
            </w:tcBorders>
            <w:shd w:val="clear" w:color="auto" w:fill="auto"/>
            <w:noWrap/>
            <w:vAlign w:val="bottom"/>
            <w:hideMark/>
            <w:tcPrChange w:id="15455" w:author="Steve Barbeaux" w:date="2022-10-10T12:23:00Z">
              <w:tcPr>
                <w:tcW w:w="295" w:type="pct"/>
                <w:gridSpan w:val="2"/>
                <w:tcBorders>
                  <w:top w:val="nil"/>
                  <w:left w:val="nil"/>
                  <w:bottom w:val="nil"/>
                  <w:right w:val="nil"/>
                </w:tcBorders>
                <w:shd w:val="clear" w:color="auto" w:fill="auto"/>
                <w:noWrap/>
                <w:hideMark/>
              </w:tcPr>
            </w:tcPrChange>
          </w:tcPr>
          <w:p w14:paraId="0E62A0FE" w14:textId="64DBCF06" w:rsidR="0060718B" w:rsidRPr="0060718B" w:rsidRDefault="0060718B" w:rsidP="0060718B">
            <w:pPr>
              <w:spacing w:after="0"/>
              <w:jc w:val="right"/>
              <w:rPr>
                <w:sz w:val="16"/>
                <w:szCs w:val="16"/>
                <w:rPrChange w:id="15456" w:author="Steve Barbeaux" w:date="2022-10-10T12:25:00Z">
                  <w:rPr>
                    <w:sz w:val="14"/>
                    <w:szCs w:val="14"/>
                  </w:rPr>
                </w:rPrChange>
              </w:rPr>
            </w:pPr>
            <w:ins w:id="15457" w:author="Steve Barbeaux" w:date="2022-10-10T12:23:00Z">
              <w:r w:rsidRPr="0060718B">
                <w:rPr>
                  <w:color w:val="000000"/>
                  <w:sz w:val="16"/>
                  <w:szCs w:val="16"/>
                  <w:rPrChange w:id="15458" w:author="Steve Barbeaux" w:date="2022-10-10T12:25:00Z">
                    <w:rPr>
                      <w:rFonts w:ascii="Calibri" w:hAnsi="Calibri" w:cs="Calibri"/>
                      <w:color w:val="000000"/>
                      <w:szCs w:val="22"/>
                    </w:rPr>
                  </w:rPrChange>
                </w:rPr>
                <w:t>0.04</w:t>
              </w:r>
            </w:ins>
            <w:del w:id="15459" w:author="Steve Barbeaux" w:date="2022-10-10T12:23:00Z">
              <w:r w:rsidRPr="0060718B" w:rsidDel="00FF3B86">
                <w:rPr>
                  <w:sz w:val="16"/>
                  <w:szCs w:val="16"/>
                  <w:rPrChange w:id="15460" w:author="Steve Barbeaux" w:date="2022-10-10T12:25:00Z">
                    <w:rPr>
                      <w:sz w:val="14"/>
                      <w:szCs w:val="14"/>
                    </w:rPr>
                  </w:rPrChange>
                </w:rPr>
                <w:delText>0.04</w:delText>
              </w:r>
            </w:del>
          </w:p>
        </w:tc>
        <w:tc>
          <w:tcPr>
            <w:tcW w:w="295" w:type="pct"/>
            <w:tcBorders>
              <w:top w:val="nil"/>
              <w:left w:val="nil"/>
              <w:bottom w:val="nil"/>
              <w:right w:val="nil"/>
            </w:tcBorders>
            <w:shd w:val="clear" w:color="auto" w:fill="auto"/>
            <w:noWrap/>
            <w:vAlign w:val="bottom"/>
            <w:hideMark/>
            <w:tcPrChange w:id="15461" w:author="Steve Barbeaux" w:date="2022-10-10T12:23:00Z">
              <w:tcPr>
                <w:tcW w:w="295" w:type="pct"/>
                <w:gridSpan w:val="2"/>
                <w:tcBorders>
                  <w:top w:val="nil"/>
                  <w:left w:val="nil"/>
                  <w:bottom w:val="nil"/>
                  <w:right w:val="nil"/>
                </w:tcBorders>
                <w:shd w:val="clear" w:color="auto" w:fill="auto"/>
                <w:noWrap/>
                <w:hideMark/>
              </w:tcPr>
            </w:tcPrChange>
          </w:tcPr>
          <w:p w14:paraId="78C6E937" w14:textId="66C62C84" w:rsidR="0060718B" w:rsidRPr="0060718B" w:rsidRDefault="0060718B" w:rsidP="0060718B">
            <w:pPr>
              <w:spacing w:after="0"/>
              <w:jc w:val="right"/>
              <w:rPr>
                <w:sz w:val="16"/>
                <w:szCs w:val="16"/>
                <w:rPrChange w:id="15462" w:author="Steve Barbeaux" w:date="2022-10-10T12:25:00Z">
                  <w:rPr>
                    <w:sz w:val="14"/>
                    <w:szCs w:val="14"/>
                  </w:rPr>
                </w:rPrChange>
              </w:rPr>
            </w:pPr>
            <w:ins w:id="15463" w:author="Steve Barbeaux" w:date="2022-10-10T12:23:00Z">
              <w:r w:rsidRPr="0060718B">
                <w:rPr>
                  <w:color w:val="000000"/>
                  <w:sz w:val="16"/>
                  <w:szCs w:val="16"/>
                  <w:rPrChange w:id="15464" w:author="Steve Barbeaux" w:date="2022-10-10T12:25:00Z">
                    <w:rPr>
                      <w:rFonts w:ascii="Calibri" w:hAnsi="Calibri" w:cs="Calibri"/>
                      <w:color w:val="000000"/>
                      <w:szCs w:val="22"/>
                    </w:rPr>
                  </w:rPrChange>
                </w:rPr>
                <w:t>0.03</w:t>
              </w:r>
            </w:ins>
            <w:del w:id="15465" w:author="Steve Barbeaux" w:date="2022-10-10T12:23:00Z">
              <w:r w:rsidRPr="0060718B" w:rsidDel="00FF3B86">
                <w:rPr>
                  <w:sz w:val="16"/>
                  <w:szCs w:val="16"/>
                  <w:rPrChange w:id="15466"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hideMark/>
            <w:tcPrChange w:id="15467" w:author="Steve Barbeaux" w:date="2022-10-10T12:23:00Z">
              <w:tcPr>
                <w:tcW w:w="295" w:type="pct"/>
                <w:gridSpan w:val="2"/>
                <w:tcBorders>
                  <w:top w:val="nil"/>
                  <w:left w:val="nil"/>
                  <w:bottom w:val="nil"/>
                  <w:right w:val="nil"/>
                </w:tcBorders>
                <w:shd w:val="clear" w:color="auto" w:fill="auto"/>
                <w:noWrap/>
                <w:hideMark/>
              </w:tcPr>
            </w:tcPrChange>
          </w:tcPr>
          <w:p w14:paraId="01EDE4FC" w14:textId="24AC67A4" w:rsidR="0060718B" w:rsidRPr="0060718B" w:rsidRDefault="0060718B" w:rsidP="0060718B">
            <w:pPr>
              <w:spacing w:after="0"/>
              <w:jc w:val="right"/>
              <w:rPr>
                <w:sz w:val="16"/>
                <w:szCs w:val="16"/>
                <w:rPrChange w:id="15468" w:author="Steve Barbeaux" w:date="2022-10-10T12:25:00Z">
                  <w:rPr>
                    <w:sz w:val="14"/>
                    <w:szCs w:val="14"/>
                  </w:rPr>
                </w:rPrChange>
              </w:rPr>
            </w:pPr>
            <w:ins w:id="15469" w:author="Steve Barbeaux" w:date="2022-10-10T12:23:00Z">
              <w:r w:rsidRPr="0060718B">
                <w:rPr>
                  <w:color w:val="000000"/>
                  <w:sz w:val="16"/>
                  <w:szCs w:val="16"/>
                  <w:rPrChange w:id="15470" w:author="Steve Barbeaux" w:date="2022-10-10T12:25:00Z">
                    <w:rPr>
                      <w:rFonts w:ascii="Calibri" w:hAnsi="Calibri" w:cs="Calibri"/>
                      <w:color w:val="000000"/>
                      <w:szCs w:val="22"/>
                    </w:rPr>
                  </w:rPrChange>
                </w:rPr>
                <w:t>0.03</w:t>
              </w:r>
            </w:ins>
            <w:del w:id="15471" w:author="Steve Barbeaux" w:date="2022-10-10T12:23:00Z">
              <w:r w:rsidRPr="0060718B" w:rsidDel="00FF3B86">
                <w:rPr>
                  <w:sz w:val="16"/>
                  <w:szCs w:val="16"/>
                  <w:rPrChange w:id="15472"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hideMark/>
            <w:tcPrChange w:id="15473" w:author="Steve Barbeaux" w:date="2022-10-10T12:23:00Z">
              <w:tcPr>
                <w:tcW w:w="295" w:type="pct"/>
                <w:tcBorders>
                  <w:top w:val="nil"/>
                  <w:left w:val="nil"/>
                  <w:bottom w:val="nil"/>
                  <w:right w:val="nil"/>
                </w:tcBorders>
                <w:shd w:val="clear" w:color="auto" w:fill="auto"/>
                <w:noWrap/>
                <w:hideMark/>
              </w:tcPr>
            </w:tcPrChange>
          </w:tcPr>
          <w:p w14:paraId="1E7650B8" w14:textId="6EF878D2" w:rsidR="0060718B" w:rsidRPr="0060718B" w:rsidRDefault="0060718B" w:rsidP="0060718B">
            <w:pPr>
              <w:spacing w:after="0"/>
              <w:jc w:val="right"/>
              <w:rPr>
                <w:sz w:val="16"/>
                <w:szCs w:val="16"/>
                <w:rPrChange w:id="15474" w:author="Steve Barbeaux" w:date="2022-10-10T12:25:00Z">
                  <w:rPr>
                    <w:sz w:val="14"/>
                    <w:szCs w:val="14"/>
                  </w:rPr>
                </w:rPrChange>
              </w:rPr>
            </w:pPr>
            <w:ins w:id="15475" w:author="Steve Barbeaux" w:date="2022-10-10T12:23:00Z">
              <w:r w:rsidRPr="0060718B">
                <w:rPr>
                  <w:color w:val="000000"/>
                  <w:sz w:val="16"/>
                  <w:szCs w:val="16"/>
                  <w:rPrChange w:id="15476" w:author="Steve Barbeaux" w:date="2022-10-10T12:25:00Z">
                    <w:rPr>
                      <w:rFonts w:ascii="Calibri" w:hAnsi="Calibri" w:cs="Calibri"/>
                      <w:color w:val="000000"/>
                      <w:szCs w:val="22"/>
                    </w:rPr>
                  </w:rPrChange>
                </w:rPr>
                <w:t>0.11</w:t>
              </w:r>
            </w:ins>
            <w:del w:id="15477" w:author="Steve Barbeaux" w:date="2022-10-10T12:23:00Z">
              <w:r w:rsidRPr="0060718B" w:rsidDel="00FF3B86">
                <w:rPr>
                  <w:sz w:val="16"/>
                  <w:szCs w:val="16"/>
                  <w:rPrChange w:id="15478" w:author="Steve Barbeaux" w:date="2022-10-10T12:25:00Z">
                    <w:rPr>
                      <w:sz w:val="14"/>
                      <w:szCs w:val="14"/>
                    </w:rPr>
                  </w:rPrChange>
                </w:rPr>
                <w:delText>0.11</w:delText>
              </w:r>
            </w:del>
          </w:p>
        </w:tc>
        <w:tc>
          <w:tcPr>
            <w:tcW w:w="295" w:type="pct"/>
            <w:tcBorders>
              <w:top w:val="nil"/>
              <w:left w:val="nil"/>
              <w:bottom w:val="nil"/>
              <w:right w:val="nil"/>
            </w:tcBorders>
            <w:shd w:val="clear" w:color="auto" w:fill="auto"/>
            <w:noWrap/>
            <w:vAlign w:val="bottom"/>
            <w:hideMark/>
            <w:tcPrChange w:id="15479" w:author="Steve Barbeaux" w:date="2022-10-10T12:23:00Z">
              <w:tcPr>
                <w:tcW w:w="295" w:type="pct"/>
                <w:gridSpan w:val="2"/>
                <w:tcBorders>
                  <w:top w:val="nil"/>
                  <w:left w:val="nil"/>
                  <w:bottom w:val="nil"/>
                  <w:right w:val="nil"/>
                </w:tcBorders>
                <w:shd w:val="clear" w:color="auto" w:fill="auto"/>
                <w:noWrap/>
                <w:hideMark/>
              </w:tcPr>
            </w:tcPrChange>
          </w:tcPr>
          <w:p w14:paraId="3C036D07" w14:textId="2C8951BF" w:rsidR="0060718B" w:rsidRPr="0060718B" w:rsidRDefault="0060718B" w:rsidP="0060718B">
            <w:pPr>
              <w:spacing w:after="0"/>
              <w:jc w:val="right"/>
              <w:rPr>
                <w:sz w:val="16"/>
                <w:szCs w:val="16"/>
                <w:rPrChange w:id="15480" w:author="Steve Barbeaux" w:date="2022-10-10T12:25:00Z">
                  <w:rPr>
                    <w:sz w:val="14"/>
                    <w:szCs w:val="14"/>
                  </w:rPr>
                </w:rPrChange>
              </w:rPr>
            </w:pPr>
            <w:ins w:id="15481" w:author="Steve Barbeaux" w:date="2022-10-10T12:23:00Z">
              <w:r w:rsidRPr="0060718B">
                <w:rPr>
                  <w:color w:val="000000"/>
                  <w:sz w:val="16"/>
                  <w:szCs w:val="16"/>
                  <w:rPrChange w:id="15482" w:author="Steve Barbeaux" w:date="2022-10-10T12:25:00Z">
                    <w:rPr>
                      <w:rFonts w:ascii="Calibri" w:hAnsi="Calibri" w:cs="Calibri"/>
                      <w:color w:val="000000"/>
                      <w:szCs w:val="22"/>
                    </w:rPr>
                  </w:rPrChange>
                </w:rPr>
                <w:t>0.23</w:t>
              </w:r>
            </w:ins>
            <w:del w:id="15483" w:author="Steve Barbeaux" w:date="2022-10-10T12:23:00Z">
              <w:r w:rsidRPr="0060718B" w:rsidDel="00FF3B86">
                <w:rPr>
                  <w:sz w:val="16"/>
                  <w:szCs w:val="16"/>
                  <w:rPrChange w:id="15484" w:author="Steve Barbeaux" w:date="2022-10-10T12:25:00Z">
                    <w:rPr>
                      <w:sz w:val="14"/>
                      <w:szCs w:val="14"/>
                    </w:rPr>
                  </w:rPrChange>
                </w:rPr>
                <w:delText>0.23</w:delText>
              </w:r>
            </w:del>
          </w:p>
        </w:tc>
        <w:tc>
          <w:tcPr>
            <w:tcW w:w="295" w:type="pct"/>
            <w:tcBorders>
              <w:top w:val="nil"/>
              <w:left w:val="nil"/>
              <w:bottom w:val="nil"/>
              <w:right w:val="nil"/>
            </w:tcBorders>
            <w:shd w:val="clear" w:color="auto" w:fill="auto"/>
            <w:noWrap/>
            <w:vAlign w:val="bottom"/>
            <w:hideMark/>
            <w:tcPrChange w:id="15485" w:author="Steve Barbeaux" w:date="2022-10-10T12:23:00Z">
              <w:tcPr>
                <w:tcW w:w="295" w:type="pct"/>
                <w:gridSpan w:val="2"/>
                <w:tcBorders>
                  <w:top w:val="nil"/>
                  <w:left w:val="nil"/>
                  <w:bottom w:val="nil"/>
                  <w:right w:val="nil"/>
                </w:tcBorders>
                <w:shd w:val="clear" w:color="auto" w:fill="auto"/>
                <w:noWrap/>
                <w:hideMark/>
              </w:tcPr>
            </w:tcPrChange>
          </w:tcPr>
          <w:p w14:paraId="6A7A6947" w14:textId="68A5F1A5" w:rsidR="0060718B" w:rsidRPr="0060718B" w:rsidRDefault="0060718B" w:rsidP="0060718B">
            <w:pPr>
              <w:spacing w:after="0"/>
              <w:jc w:val="right"/>
              <w:rPr>
                <w:sz w:val="16"/>
                <w:szCs w:val="16"/>
                <w:vertAlign w:val="subscript"/>
                <w:rPrChange w:id="15486" w:author="Steve Barbeaux" w:date="2022-10-10T12:25:00Z">
                  <w:rPr>
                    <w:sz w:val="14"/>
                    <w:szCs w:val="14"/>
                    <w:vertAlign w:val="subscript"/>
                  </w:rPr>
                </w:rPrChange>
              </w:rPr>
            </w:pPr>
            <w:ins w:id="15487" w:author="Steve Barbeaux" w:date="2022-10-10T12:23:00Z">
              <w:r w:rsidRPr="0060718B">
                <w:rPr>
                  <w:color w:val="000000"/>
                  <w:sz w:val="16"/>
                  <w:szCs w:val="16"/>
                  <w:rPrChange w:id="15488" w:author="Steve Barbeaux" w:date="2022-10-10T12:25:00Z">
                    <w:rPr>
                      <w:rFonts w:ascii="Calibri" w:hAnsi="Calibri" w:cs="Calibri"/>
                      <w:color w:val="000000"/>
                      <w:szCs w:val="22"/>
                    </w:rPr>
                  </w:rPrChange>
                </w:rPr>
                <w:t>1.75</w:t>
              </w:r>
            </w:ins>
            <w:del w:id="15489" w:author="Steve Barbeaux" w:date="2022-10-10T12:23:00Z">
              <w:r w:rsidRPr="0060718B" w:rsidDel="00FF3B86">
                <w:rPr>
                  <w:sz w:val="16"/>
                  <w:szCs w:val="16"/>
                  <w:rPrChange w:id="15490" w:author="Steve Barbeaux" w:date="2022-10-10T12:25:00Z">
                    <w:rPr>
                      <w:sz w:val="14"/>
                      <w:szCs w:val="14"/>
                    </w:rPr>
                  </w:rPrChange>
                </w:rPr>
                <w:delText>1.79</w:delText>
              </w:r>
            </w:del>
          </w:p>
        </w:tc>
      </w:tr>
      <w:tr w:rsidR="0060718B" w:rsidRPr="000460A7" w14:paraId="77A0FF62" w14:textId="77777777" w:rsidTr="0060718B">
        <w:tblPrEx>
          <w:tblW w:w="5180" w:type="pct"/>
          <w:tblInd w:w="-90" w:type="dxa"/>
          <w:tblLayout w:type="fixed"/>
          <w:tblPrExChange w:id="15491" w:author="Steve Barbeaux" w:date="2022-10-10T12:23:00Z">
            <w:tblPrEx>
              <w:tblW w:w="5180" w:type="pct"/>
              <w:tblInd w:w="-90" w:type="dxa"/>
              <w:tblLayout w:type="fixed"/>
            </w:tblPrEx>
          </w:tblPrExChange>
        </w:tblPrEx>
        <w:trPr>
          <w:trPrChange w:id="15492" w:author="Steve Barbeaux" w:date="2022-10-10T12:23:00Z">
            <w:trPr>
              <w:gridAfter w:val="0"/>
            </w:trPr>
          </w:trPrChange>
        </w:trPr>
        <w:tc>
          <w:tcPr>
            <w:tcW w:w="279" w:type="pct"/>
            <w:tcBorders>
              <w:top w:val="nil"/>
              <w:left w:val="nil"/>
              <w:bottom w:val="nil"/>
              <w:right w:val="nil"/>
            </w:tcBorders>
            <w:shd w:val="clear" w:color="auto" w:fill="auto"/>
            <w:noWrap/>
            <w:vAlign w:val="bottom"/>
            <w:hideMark/>
            <w:tcPrChange w:id="15493" w:author="Steve Barbeaux" w:date="2022-10-10T12:23:00Z">
              <w:tcPr>
                <w:tcW w:w="279" w:type="pct"/>
                <w:tcBorders>
                  <w:top w:val="nil"/>
                  <w:left w:val="nil"/>
                  <w:bottom w:val="nil"/>
                  <w:right w:val="nil"/>
                </w:tcBorders>
                <w:shd w:val="clear" w:color="auto" w:fill="auto"/>
                <w:noWrap/>
                <w:vAlign w:val="bottom"/>
                <w:hideMark/>
              </w:tcPr>
            </w:tcPrChange>
          </w:tcPr>
          <w:p w14:paraId="4107E513" w14:textId="539DF72C" w:rsidR="0060718B" w:rsidRPr="0060718B" w:rsidRDefault="0060718B" w:rsidP="0060718B">
            <w:pPr>
              <w:spacing w:after="0"/>
              <w:jc w:val="right"/>
              <w:rPr>
                <w:b/>
                <w:color w:val="000000"/>
                <w:sz w:val="16"/>
                <w:szCs w:val="16"/>
                <w:rPrChange w:id="15494" w:author="Steve Barbeaux" w:date="2022-10-10T12:25:00Z">
                  <w:rPr>
                    <w:b/>
                    <w:color w:val="000000"/>
                    <w:sz w:val="14"/>
                    <w:szCs w:val="14"/>
                  </w:rPr>
                </w:rPrChange>
              </w:rPr>
            </w:pPr>
            <w:r w:rsidRPr="0060718B">
              <w:rPr>
                <w:sz w:val="16"/>
                <w:szCs w:val="16"/>
                <w:rPrChange w:id="15495" w:author="Steve Barbeaux" w:date="2022-10-10T12:25:00Z">
                  <w:rPr>
                    <w:sz w:val="14"/>
                    <w:szCs w:val="14"/>
                  </w:rPr>
                </w:rPrChange>
              </w:rPr>
              <w:t>2015</w:t>
            </w:r>
          </w:p>
        </w:tc>
        <w:tc>
          <w:tcPr>
            <w:tcW w:w="295" w:type="pct"/>
            <w:tcBorders>
              <w:top w:val="nil"/>
              <w:left w:val="nil"/>
              <w:bottom w:val="nil"/>
              <w:right w:val="nil"/>
            </w:tcBorders>
            <w:vAlign w:val="bottom"/>
            <w:tcPrChange w:id="15496" w:author="Steve Barbeaux" w:date="2022-10-10T12:23:00Z">
              <w:tcPr>
                <w:tcW w:w="295" w:type="pct"/>
                <w:gridSpan w:val="2"/>
                <w:tcBorders>
                  <w:top w:val="nil"/>
                  <w:left w:val="nil"/>
                  <w:bottom w:val="nil"/>
                  <w:right w:val="nil"/>
                </w:tcBorders>
              </w:tcPr>
            </w:tcPrChange>
          </w:tcPr>
          <w:p w14:paraId="66EBDCD9" w14:textId="0C1BD951" w:rsidR="0060718B" w:rsidRPr="0060718B" w:rsidRDefault="0060718B" w:rsidP="0060718B">
            <w:pPr>
              <w:spacing w:after="0"/>
              <w:jc w:val="right"/>
              <w:rPr>
                <w:b/>
                <w:color w:val="000000"/>
                <w:sz w:val="16"/>
                <w:szCs w:val="16"/>
                <w:rPrChange w:id="15497" w:author="Steve Barbeaux" w:date="2022-10-10T12:25:00Z">
                  <w:rPr>
                    <w:b/>
                    <w:color w:val="000000"/>
                    <w:sz w:val="14"/>
                    <w:szCs w:val="14"/>
                  </w:rPr>
                </w:rPrChange>
              </w:rPr>
            </w:pPr>
            <w:ins w:id="15498" w:author="Steve Barbeaux" w:date="2022-10-10T12:23:00Z">
              <w:r w:rsidRPr="0060718B">
                <w:rPr>
                  <w:color w:val="000000"/>
                  <w:sz w:val="16"/>
                  <w:szCs w:val="16"/>
                  <w:rPrChange w:id="15499" w:author="Steve Barbeaux" w:date="2022-10-10T12:25:00Z">
                    <w:rPr>
                      <w:rFonts w:ascii="Calibri" w:hAnsi="Calibri" w:cs="Calibri"/>
                      <w:color w:val="000000"/>
                      <w:szCs w:val="22"/>
                    </w:rPr>
                  </w:rPrChange>
                </w:rPr>
                <w:t>0.01</w:t>
              </w:r>
            </w:ins>
            <w:del w:id="15500" w:author="Steve Barbeaux" w:date="2022-10-10T12:23:00Z">
              <w:r w:rsidRPr="0060718B" w:rsidDel="00FF3B86">
                <w:rPr>
                  <w:sz w:val="16"/>
                  <w:szCs w:val="16"/>
                  <w:rPrChange w:id="15501"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5502" w:author="Steve Barbeaux" w:date="2022-10-10T12:23:00Z">
              <w:tcPr>
                <w:tcW w:w="295" w:type="pct"/>
                <w:gridSpan w:val="2"/>
                <w:tcBorders>
                  <w:top w:val="nil"/>
                  <w:left w:val="nil"/>
                  <w:bottom w:val="nil"/>
                  <w:right w:val="nil"/>
                </w:tcBorders>
                <w:shd w:val="clear" w:color="auto" w:fill="auto"/>
                <w:noWrap/>
                <w:hideMark/>
              </w:tcPr>
            </w:tcPrChange>
          </w:tcPr>
          <w:p w14:paraId="01844D99" w14:textId="1CA0DC5B" w:rsidR="0060718B" w:rsidRPr="0060718B" w:rsidRDefault="0060718B" w:rsidP="0060718B">
            <w:pPr>
              <w:spacing w:after="0"/>
              <w:jc w:val="right"/>
              <w:rPr>
                <w:b/>
                <w:color w:val="000000"/>
                <w:sz w:val="16"/>
                <w:szCs w:val="16"/>
                <w:rPrChange w:id="15503" w:author="Steve Barbeaux" w:date="2022-10-10T12:25:00Z">
                  <w:rPr>
                    <w:b/>
                    <w:color w:val="000000"/>
                    <w:sz w:val="14"/>
                    <w:szCs w:val="14"/>
                  </w:rPr>
                </w:rPrChange>
              </w:rPr>
            </w:pPr>
            <w:ins w:id="15504" w:author="Steve Barbeaux" w:date="2022-10-10T12:23:00Z">
              <w:r w:rsidRPr="0060718B">
                <w:rPr>
                  <w:color w:val="000000"/>
                  <w:sz w:val="16"/>
                  <w:szCs w:val="16"/>
                  <w:rPrChange w:id="15505" w:author="Steve Barbeaux" w:date="2022-10-10T12:25:00Z">
                    <w:rPr>
                      <w:rFonts w:ascii="Calibri" w:hAnsi="Calibri" w:cs="Calibri"/>
                      <w:color w:val="000000"/>
                      <w:szCs w:val="22"/>
                    </w:rPr>
                  </w:rPrChange>
                </w:rPr>
                <w:t>0.01</w:t>
              </w:r>
            </w:ins>
            <w:del w:id="15506" w:author="Steve Barbeaux" w:date="2022-10-10T12:23:00Z">
              <w:r w:rsidRPr="0060718B" w:rsidDel="00FF3B86">
                <w:rPr>
                  <w:sz w:val="16"/>
                  <w:szCs w:val="16"/>
                  <w:rPrChange w:id="15507"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5508" w:author="Steve Barbeaux" w:date="2022-10-10T12:23:00Z">
              <w:tcPr>
                <w:tcW w:w="295" w:type="pct"/>
                <w:tcBorders>
                  <w:top w:val="nil"/>
                  <w:left w:val="nil"/>
                  <w:bottom w:val="nil"/>
                  <w:right w:val="nil"/>
                </w:tcBorders>
                <w:shd w:val="clear" w:color="auto" w:fill="auto"/>
                <w:noWrap/>
                <w:hideMark/>
              </w:tcPr>
            </w:tcPrChange>
          </w:tcPr>
          <w:p w14:paraId="4BA1951D" w14:textId="42063BB4" w:rsidR="0060718B" w:rsidRPr="0060718B" w:rsidRDefault="0060718B" w:rsidP="0060718B">
            <w:pPr>
              <w:spacing w:after="0"/>
              <w:jc w:val="right"/>
              <w:rPr>
                <w:b/>
                <w:color w:val="000000"/>
                <w:sz w:val="16"/>
                <w:szCs w:val="16"/>
                <w:rPrChange w:id="15509" w:author="Steve Barbeaux" w:date="2022-10-10T12:25:00Z">
                  <w:rPr>
                    <w:b/>
                    <w:color w:val="000000"/>
                    <w:sz w:val="14"/>
                    <w:szCs w:val="14"/>
                  </w:rPr>
                </w:rPrChange>
              </w:rPr>
            </w:pPr>
            <w:ins w:id="15510" w:author="Steve Barbeaux" w:date="2022-10-10T12:23:00Z">
              <w:r w:rsidRPr="0060718B">
                <w:rPr>
                  <w:color w:val="000000"/>
                  <w:sz w:val="16"/>
                  <w:szCs w:val="16"/>
                  <w:rPrChange w:id="15511" w:author="Steve Barbeaux" w:date="2022-10-10T12:25:00Z">
                    <w:rPr>
                      <w:rFonts w:ascii="Calibri" w:hAnsi="Calibri" w:cs="Calibri"/>
                      <w:color w:val="000000"/>
                      <w:szCs w:val="22"/>
                    </w:rPr>
                  </w:rPrChange>
                </w:rPr>
                <w:t>0.05</w:t>
              </w:r>
            </w:ins>
            <w:del w:id="15512" w:author="Steve Barbeaux" w:date="2022-10-10T12:23:00Z">
              <w:r w:rsidRPr="0060718B" w:rsidDel="00FF3B86">
                <w:rPr>
                  <w:sz w:val="16"/>
                  <w:szCs w:val="16"/>
                  <w:rPrChange w:id="15513" w:author="Steve Barbeaux" w:date="2022-10-10T12:25:00Z">
                    <w:rPr>
                      <w:sz w:val="14"/>
                      <w:szCs w:val="14"/>
                    </w:rPr>
                  </w:rPrChange>
                </w:rPr>
                <w:delText>0.05</w:delText>
              </w:r>
            </w:del>
          </w:p>
        </w:tc>
        <w:tc>
          <w:tcPr>
            <w:tcW w:w="295" w:type="pct"/>
            <w:tcBorders>
              <w:top w:val="nil"/>
              <w:left w:val="nil"/>
              <w:bottom w:val="nil"/>
              <w:right w:val="nil"/>
            </w:tcBorders>
            <w:shd w:val="clear" w:color="auto" w:fill="auto"/>
            <w:noWrap/>
            <w:vAlign w:val="bottom"/>
            <w:hideMark/>
            <w:tcPrChange w:id="15514" w:author="Steve Barbeaux" w:date="2022-10-10T12:23:00Z">
              <w:tcPr>
                <w:tcW w:w="295" w:type="pct"/>
                <w:gridSpan w:val="2"/>
                <w:tcBorders>
                  <w:top w:val="nil"/>
                  <w:left w:val="nil"/>
                  <w:bottom w:val="nil"/>
                  <w:right w:val="nil"/>
                </w:tcBorders>
                <w:shd w:val="clear" w:color="auto" w:fill="auto"/>
                <w:noWrap/>
                <w:hideMark/>
              </w:tcPr>
            </w:tcPrChange>
          </w:tcPr>
          <w:p w14:paraId="10E24BA9" w14:textId="558997AB" w:rsidR="0060718B" w:rsidRPr="0060718B" w:rsidRDefault="0060718B" w:rsidP="0060718B">
            <w:pPr>
              <w:spacing w:after="0"/>
              <w:jc w:val="right"/>
              <w:rPr>
                <w:b/>
                <w:color w:val="000000"/>
                <w:sz w:val="16"/>
                <w:szCs w:val="16"/>
                <w:rPrChange w:id="15515" w:author="Steve Barbeaux" w:date="2022-10-10T12:25:00Z">
                  <w:rPr>
                    <w:b/>
                    <w:color w:val="000000"/>
                    <w:sz w:val="14"/>
                    <w:szCs w:val="14"/>
                  </w:rPr>
                </w:rPrChange>
              </w:rPr>
            </w:pPr>
            <w:ins w:id="15516" w:author="Steve Barbeaux" w:date="2022-10-10T12:23:00Z">
              <w:r w:rsidRPr="0060718B">
                <w:rPr>
                  <w:color w:val="000000"/>
                  <w:sz w:val="16"/>
                  <w:szCs w:val="16"/>
                  <w:rPrChange w:id="15517" w:author="Steve Barbeaux" w:date="2022-10-10T12:25:00Z">
                    <w:rPr>
                      <w:rFonts w:ascii="Calibri" w:hAnsi="Calibri" w:cs="Calibri"/>
                      <w:color w:val="000000"/>
                      <w:szCs w:val="22"/>
                    </w:rPr>
                  </w:rPrChange>
                </w:rPr>
                <w:t>0.07</w:t>
              </w:r>
            </w:ins>
            <w:del w:id="15518" w:author="Steve Barbeaux" w:date="2022-10-10T12:23:00Z">
              <w:r w:rsidRPr="0060718B" w:rsidDel="00FF3B86">
                <w:rPr>
                  <w:sz w:val="16"/>
                  <w:szCs w:val="16"/>
                  <w:rPrChange w:id="15519" w:author="Steve Barbeaux" w:date="2022-10-10T12:25:00Z">
                    <w:rPr>
                      <w:sz w:val="14"/>
                      <w:szCs w:val="14"/>
                    </w:rPr>
                  </w:rPrChange>
                </w:rPr>
                <w:delText>0.07</w:delText>
              </w:r>
            </w:del>
          </w:p>
        </w:tc>
        <w:tc>
          <w:tcPr>
            <w:tcW w:w="295" w:type="pct"/>
            <w:tcBorders>
              <w:top w:val="nil"/>
              <w:left w:val="nil"/>
              <w:bottom w:val="nil"/>
              <w:right w:val="nil"/>
            </w:tcBorders>
            <w:shd w:val="clear" w:color="auto" w:fill="auto"/>
            <w:noWrap/>
            <w:vAlign w:val="bottom"/>
            <w:hideMark/>
            <w:tcPrChange w:id="15520" w:author="Steve Barbeaux" w:date="2022-10-10T12:23:00Z">
              <w:tcPr>
                <w:tcW w:w="295" w:type="pct"/>
                <w:gridSpan w:val="2"/>
                <w:tcBorders>
                  <w:top w:val="nil"/>
                  <w:left w:val="nil"/>
                  <w:bottom w:val="nil"/>
                  <w:right w:val="nil"/>
                </w:tcBorders>
                <w:shd w:val="clear" w:color="auto" w:fill="auto"/>
                <w:noWrap/>
                <w:hideMark/>
              </w:tcPr>
            </w:tcPrChange>
          </w:tcPr>
          <w:p w14:paraId="547D5455" w14:textId="1508CE84" w:rsidR="0060718B" w:rsidRPr="0060718B" w:rsidRDefault="0060718B" w:rsidP="0060718B">
            <w:pPr>
              <w:spacing w:after="0"/>
              <w:jc w:val="right"/>
              <w:rPr>
                <w:b/>
                <w:color w:val="000000"/>
                <w:sz w:val="16"/>
                <w:szCs w:val="16"/>
                <w:rPrChange w:id="15521" w:author="Steve Barbeaux" w:date="2022-10-10T12:25:00Z">
                  <w:rPr>
                    <w:b/>
                    <w:color w:val="000000"/>
                    <w:sz w:val="14"/>
                    <w:szCs w:val="14"/>
                  </w:rPr>
                </w:rPrChange>
              </w:rPr>
            </w:pPr>
            <w:ins w:id="15522" w:author="Steve Barbeaux" w:date="2022-10-10T12:23:00Z">
              <w:r w:rsidRPr="0060718B">
                <w:rPr>
                  <w:color w:val="000000"/>
                  <w:sz w:val="16"/>
                  <w:szCs w:val="16"/>
                  <w:rPrChange w:id="15523" w:author="Steve Barbeaux" w:date="2022-10-10T12:25:00Z">
                    <w:rPr>
                      <w:rFonts w:ascii="Calibri" w:hAnsi="Calibri" w:cs="Calibri"/>
                      <w:color w:val="000000"/>
                      <w:szCs w:val="22"/>
                    </w:rPr>
                  </w:rPrChange>
                </w:rPr>
                <w:t>0.04</w:t>
              </w:r>
            </w:ins>
            <w:del w:id="15524" w:author="Steve Barbeaux" w:date="2022-10-10T12:23:00Z">
              <w:r w:rsidRPr="0060718B" w:rsidDel="00FF3B86">
                <w:rPr>
                  <w:sz w:val="16"/>
                  <w:szCs w:val="16"/>
                  <w:rPrChange w:id="15525" w:author="Steve Barbeaux" w:date="2022-10-10T12:25:00Z">
                    <w:rPr>
                      <w:sz w:val="14"/>
                      <w:szCs w:val="14"/>
                    </w:rPr>
                  </w:rPrChange>
                </w:rPr>
                <w:delText>0.04</w:delText>
              </w:r>
            </w:del>
          </w:p>
        </w:tc>
        <w:tc>
          <w:tcPr>
            <w:tcW w:w="295" w:type="pct"/>
            <w:tcBorders>
              <w:top w:val="nil"/>
              <w:left w:val="nil"/>
              <w:bottom w:val="nil"/>
              <w:right w:val="nil"/>
            </w:tcBorders>
            <w:shd w:val="clear" w:color="auto" w:fill="auto"/>
            <w:noWrap/>
            <w:vAlign w:val="bottom"/>
            <w:hideMark/>
            <w:tcPrChange w:id="15526" w:author="Steve Barbeaux" w:date="2022-10-10T12:23:00Z">
              <w:tcPr>
                <w:tcW w:w="295" w:type="pct"/>
                <w:gridSpan w:val="2"/>
                <w:tcBorders>
                  <w:top w:val="nil"/>
                  <w:left w:val="nil"/>
                  <w:bottom w:val="nil"/>
                  <w:right w:val="nil"/>
                </w:tcBorders>
                <w:shd w:val="clear" w:color="auto" w:fill="auto"/>
                <w:noWrap/>
                <w:hideMark/>
              </w:tcPr>
            </w:tcPrChange>
          </w:tcPr>
          <w:p w14:paraId="671914B9" w14:textId="7F7C0B80" w:rsidR="0060718B" w:rsidRPr="0060718B" w:rsidRDefault="0060718B" w:rsidP="0060718B">
            <w:pPr>
              <w:spacing w:after="0"/>
              <w:jc w:val="right"/>
              <w:rPr>
                <w:b/>
                <w:color w:val="000000"/>
                <w:sz w:val="16"/>
                <w:szCs w:val="16"/>
                <w:rPrChange w:id="15527" w:author="Steve Barbeaux" w:date="2022-10-10T12:25:00Z">
                  <w:rPr>
                    <w:b/>
                    <w:color w:val="000000"/>
                    <w:sz w:val="14"/>
                    <w:szCs w:val="14"/>
                  </w:rPr>
                </w:rPrChange>
              </w:rPr>
            </w:pPr>
            <w:ins w:id="15528" w:author="Steve Barbeaux" w:date="2022-10-10T12:23:00Z">
              <w:r w:rsidRPr="0060718B">
                <w:rPr>
                  <w:color w:val="000000"/>
                  <w:sz w:val="16"/>
                  <w:szCs w:val="16"/>
                  <w:rPrChange w:id="15529" w:author="Steve Barbeaux" w:date="2022-10-10T12:25:00Z">
                    <w:rPr>
                      <w:rFonts w:ascii="Calibri" w:hAnsi="Calibri" w:cs="Calibri"/>
                      <w:color w:val="000000"/>
                      <w:szCs w:val="22"/>
                    </w:rPr>
                  </w:rPrChange>
                </w:rPr>
                <w:t>0.13</w:t>
              </w:r>
            </w:ins>
            <w:del w:id="15530" w:author="Steve Barbeaux" w:date="2022-10-10T12:23:00Z">
              <w:r w:rsidRPr="0060718B" w:rsidDel="00FF3B86">
                <w:rPr>
                  <w:sz w:val="16"/>
                  <w:szCs w:val="16"/>
                  <w:rPrChange w:id="15531" w:author="Steve Barbeaux" w:date="2022-10-10T12:25:00Z">
                    <w:rPr>
                      <w:sz w:val="14"/>
                      <w:szCs w:val="14"/>
                    </w:rPr>
                  </w:rPrChange>
                </w:rPr>
                <w:delText>0.13</w:delText>
              </w:r>
            </w:del>
          </w:p>
        </w:tc>
        <w:tc>
          <w:tcPr>
            <w:tcW w:w="295" w:type="pct"/>
            <w:tcBorders>
              <w:top w:val="nil"/>
              <w:left w:val="nil"/>
              <w:bottom w:val="nil"/>
              <w:right w:val="nil"/>
            </w:tcBorders>
            <w:shd w:val="clear" w:color="auto" w:fill="auto"/>
            <w:noWrap/>
            <w:vAlign w:val="bottom"/>
            <w:hideMark/>
            <w:tcPrChange w:id="15532" w:author="Steve Barbeaux" w:date="2022-10-10T12:23:00Z">
              <w:tcPr>
                <w:tcW w:w="295" w:type="pct"/>
                <w:tcBorders>
                  <w:top w:val="nil"/>
                  <w:left w:val="nil"/>
                  <w:bottom w:val="nil"/>
                  <w:right w:val="nil"/>
                </w:tcBorders>
                <w:shd w:val="clear" w:color="auto" w:fill="auto"/>
                <w:noWrap/>
                <w:hideMark/>
              </w:tcPr>
            </w:tcPrChange>
          </w:tcPr>
          <w:p w14:paraId="483CE0DD" w14:textId="1ADA6AA0" w:rsidR="0060718B" w:rsidRPr="0060718B" w:rsidRDefault="0060718B" w:rsidP="0060718B">
            <w:pPr>
              <w:spacing w:after="0"/>
              <w:jc w:val="right"/>
              <w:rPr>
                <w:b/>
                <w:color w:val="000000"/>
                <w:sz w:val="16"/>
                <w:szCs w:val="16"/>
                <w:rPrChange w:id="15533" w:author="Steve Barbeaux" w:date="2022-10-10T12:25:00Z">
                  <w:rPr>
                    <w:b/>
                    <w:color w:val="000000"/>
                    <w:sz w:val="14"/>
                    <w:szCs w:val="14"/>
                  </w:rPr>
                </w:rPrChange>
              </w:rPr>
            </w:pPr>
            <w:ins w:id="15534" w:author="Steve Barbeaux" w:date="2022-10-10T12:23:00Z">
              <w:r w:rsidRPr="0060718B">
                <w:rPr>
                  <w:color w:val="000000"/>
                  <w:sz w:val="16"/>
                  <w:szCs w:val="16"/>
                  <w:rPrChange w:id="15535" w:author="Steve Barbeaux" w:date="2022-10-10T12:25:00Z">
                    <w:rPr>
                      <w:rFonts w:ascii="Calibri" w:hAnsi="Calibri" w:cs="Calibri"/>
                      <w:color w:val="000000"/>
                      <w:szCs w:val="22"/>
                    </w:rPr>
                  </w:rPrChange>
                </w:rPr>
                <w:t>0.02</w:t>
              </w:r>
            </w:ins>
            <w:del w:id="15536" w:author="Steve Barbeaux" w:date="2022-10-10T12:23:00Z">
              <w:r w:rsidRPr="0060718B" w:rsidDel="00FF3B86">
                <w:rPr>
                  <w:sz w:val="16"/>
                  <w:szCs w:val="16"/>
                  <w:rPrChange w:id="15537" w:author="Steve Barbeaux" w:date="2022-10-10T12:25:00Z">
                    <w:rPr>
                      <w:sz w:val="14"/>
                      <w:szCs w:val="14"/>
                    </w:rPr>
                  </w:rPrChange>
                </w:rPr>
                <w:delText>0.02</w:delText>
              </w:r>
            </w:del>
          </w:p>
        </w:tc>
        <w:tc>
          <w:tcPr>
            <w:tcW w:w="295" w:type="pct"/>
            <w:tcBorders>
              <w:top w:val="nil"/>
              <w:left w:val="nil"/>
              <w:bottom w:val="nil"/>
              <w:right w:val="nil"/>
            </w:tcBorders>
            <w:shd w:val="clear" w:color="auto" w:fill="auto"/>
            <w:noWrap/>
            <w:vAlign w:val="bottom"/>
            <w:hideMark/>
            <w:tcPrChange w:id="15538" w:author="Steve Barbeaux" w:date="2022-10-10T12:23:00Z">
              <w:tcPr>
                <w:tcW w:w="295" w:type="pct"/>
                <w:gridSpan w:val="2"/>
                <w:tcBorders>
                  <w:top w:val="nil"/>
                  <w:left w:val="nil"/>
                  <w:bottom w:val="nil"/>
                  <w:right w:val="nil"/>
                </w:tcBorders>
                <w:shd w:val="clear" w:color="auto" w:fill="auto"/>
                <w:noWrap/>
                <w:hideMark/>
              </w:tcPr>
            </w:tcPrChange>
          </w:tcPr>
          <w:p w14:paraId="628B4816" w14:textId="565C87AD" w:rsidR="0060718B" w:rsidRPr="0060718B" w:rsidRDefault="0060718B" w:rsidP="0060718B">
            <w:pPr>
              <w:spacing w:after="0"/>
              <w:jc w:val="right"/>
              <w:rPr>
                <w:b/>
                <w:color w:val="000000"/>
                <w:sz w:val="16"/>
                <w:szCs w:val="16"/>
                <w:rPrChange w:id="15539" w:author="Steve Barbeaux" w:date="2022-10-10T12:25:00Z">
                  <w:rPr>
                    <w:b/>
                    <w:color w:val="000000"/>
                    <w:sz w:val="14"/>
                    <w:szCs w:val="14"/>
                  </w:rPr>
                </w:rPrChange>
              </w:rPr>
            </w:pPr>
            <w:ins w:id="15540" w:author="Steve Barbeaux" w:date="2022-10-10T12:23:00Z">
              <w:r w:rsidRPr="0060718B">
                <w:rPr>
                  <w:color w:val="000000"/>
                  <w:sz w:val="16"/>
                  <w:szCs w:val="16"/>
                  <w:rPrChange w:id="15541" w:author="Steve Barbeaux" w:date="2022-10-10T12:25:00Z">
                    <w:rPr>
                      <w:rFonts w:ascii="Calibri" w:hAnsi="Calibri" w:cs="Calibri"/>
                      <w:color w:val="000000"/>
                      <w:szCs w:val="22"/>
                    </w:rPr>
                  </w:rPrChange>
                </w:rPr>
                <w:t>0.08</w:t>
              </w:r>
            </w:ins>
            <w:del w:id="15542" w:author="Steve Barbeaux" w:date="2022-10-10T12:23:00Z">
              <w:r w:rsidRPr="0060718B" w:rsidDel="00FF3B86">
                <w:rPr>
                  <w:sz w:val="16"/>
                  <w:szCs w:val="16"/>
                  <w:rPrChange w:id="15543" w:author="Steve Barbeaux" w:date="2022-10-10T12:25:00Z">
                    <w:rPr>
                      <w:sz w:val="14"/>
                      <w:szCs w:val="14"/>
                    </w:rPr>
                  </w:rPrChange>
                </w:rPr>
                <w:delText>0.08</w:delText>
              </w:r>
            </w:del>
          </w:p>
        </w:tc>
        <w:tc>
          <w:tcPr>
            <w:tcW w:w="295" w:type="pct"/>
            <w:tcBorders>
              <w:top w:val="nil"/>
              <w:left w:val="nil"/>
              <w:bottom w:val="nil"/>
              <w:right w:val="nil"/>
            </w:tcBorders>
            <w:shd w:val="clear" w:color="auto" w:fill="auto"/>
            <w:noWrap/>
            <w:vAlign w:val="bottom"/>
            <w:hideMark/>
            <w:tcPrChange w:id="15544" w:author="Steve Barbeaux" w:date="2022-10-10T12:23:00Z">
              <w:tcPr>
                <w:tcW w:w="295" w:type="pct"/>
                <w:gridSpan w:val="2"/>
                <w:tcBorders>
                  <w:top w:val="nil"/>
                  <w:left w:val="nil"/>
                  <w:bottom w:val="nil"/>
                  <w:right w:val="nil"/>
                </w:tcBorders>
                <w:shd w:val="clear" w:color="auto" w:fill="auto"/>
                <w:noWrap/>
                <w:hideMark/>
              </w:tcPr>
            </w:tcPrChange>
          </w:tcPr>
          <w:p w14:paraId="145970FA" w14:textId="1076842C" w:rsidR="0060718B" w:rsidRPr="0060718B" w:rsidRDefault="0060718B" w:rsidP="0060718B">
            <w:pPr>
              <w:spacing w:after="0"/>
              <w:jc w:val="right"/>
              <w:rPr>
                <w:b/>
                <w:color w:val="000000"/>
                <w:sz w:val="16"/>
                <w:szCs w:val="16"/>
                <w:rPrChange w:id="15545" w:author="Steve Barbeaux" w:date="2022-10-10T12:25:00Z">
                  <w:rPr>
                    <w:b/>
                    <w:color w:val="000000"/>
                    <w:sz w:val="14"/>
                    <w:szCs w:val="14"/>
                  </w:rPr>
                </w:rPrChange>
              </w:rPr>
            </w:pPr>
            <w:ins w:id="15546" w:author="Steve Barbeaux" w:date="2022-10-10T12:23:00Z">
              <w:r w:rsidRPr="0060718B">
                <w:rPr>
                  <w:color w:val="000000"/>
                  <w:sz w:val="16"/>
                  <w:szCs w:val="16"/>
                  <w:rPrChange w:id="15547" w:author="Steve Barbeaux" w:date="2022-10-10T12:25:00Z">
                    <w:rPr>
                      <w:rFonts w:ascii="Calibri" w:hAnsi="Calibri" w:cs="Calibri"/>
                      <w:color w:val="000000"/>
                      <w:szCs w:val="22"/>
                    </w:rPr>
                  </w:rPrChange>
                </w:rPr>
                <w:t>0.12</w:t>
              </w:r>
            </w:ins>
            <w:del w:id="15548" w:author="Steve Barbeaux" w:date="2022-10-10T12:23:00Z">
              <w:r w:rsidRPr="0060718B" w:rsidDel="00FF3B86">
                <w:rPr>
                  <w:sz w:val="16"/>
                  <w:szCs w:val="16"/>
                  <w:rPrChange w:id="15549" w:author="Steve Barbeaux" w:date="2022-10-10T12:25:00Z">
                    <w:rPr>
                      <w:sz w:val="14"/>
                      <w:szCs w:val="14"/>
                    </w:rPr>
                  </w:rPrChange>
                </w:rPr>
                <w:delText>0.12</w:delText>
              </w:r>
            </w:del>
          </w:p>
        </w:tc>
        <w:tc>
          <w:tcPr>
            <w:tcW w:w="295" w:type="pct"/>
            <w:tcBorders>
              <w:top w:val="nil"/>
              <w:left w:val="nil"/>
              <w:bottom w:val="nil"/>
              <w:right w:val="nil"/>
            </w:tcBorders>
            <w:shd w:val="clear" w:color="auto" w:fill="auto"/>
            <w:noWrap/>
            <w:vAlign w:val="bottom"/>
            <w:hideMark/>
            <w:tcPrChange w:id="15550" w:author="Steve Barbeaux" w:date="2022-10-10T12:23:00Z">
              <w:tcPr>
                <w:tcW w:w="295" w:type="pct"/>
                <w:tcBorders>
                  <w:top w:val="nil"/>
                  <w:left w:val="nil"/>
                  <w:bottom w:val="nil"/>
                  <w:right w:val="nil"/>
                </w:tcBorders>
                <w:shd w:val="clear" w:color="auto" w:fill="auto"/>
                <w:noWrap/>
                <w:hideMark/>
              </w:tcPr>
            </w:tcPrChange>
          </w:tcPr>
          <w:p w14:paraId="464FD966" w14:textId="3A425B52" w:rsidR="0060718B" w:rsidRPr="0060718B" w:rsidRDefault="0060718B" w:rsidP="0060718B">
            <w:pPr>
              <w:spacing w:after="0"/>
              <w:jc w:val="right"/>
              <w:rPr>
                <w:b/>
                <w:color w:val="000000"/>
                <w:sz w:val="16"/>
                <w:szCs w:val="16"/>
                <w:rPrChange w:id="15551" w:author="Steve Barbeaux" w:date="2022-10-10T12:25:00Z">
                  <w:rPr>
                    <w:b/>
                    <w:color w:val="000000"/>
                    <w:sz w:val="14"/>
                    <w:szCs w:val="14"/>
                  </w:rPr>
                </w:rPrChange>
              </w:rPr>
            </w:pPr>
            <w:ins w:id="15552" w:author="Steve Barbeaux" w:date="2022-10-10T12:23:00Z">
              <w:r w:rsidRPr="0060718B">
                <w:rPr>
                  <w:color w:val="000000"/>
                  <w:sz w:val="16"/>
                  <w:szCs w:val="16"/>
                  <w:rPrChange w:id="15553" w:author="Steve Barbeaux" w:date="2022-10-10T12:25:00Z">
                    <w:rPr>
                      <w:rFonts w:ascii="Calibri" w:hAnsi="Calibri" w:cs="Calibri"/>
                      <w:color w:val="000000"/>
                      <w:szCs w:val="22"/>
                    </w:rPr>
                  </w:rPrChange>
                </w:rPr>
                <w:t>0.03</w:t>
              </w:r>
            </w:ins>
            <w:del w:id="15554" w:author="Steve Barbeaux" w:date="2022-10-10T12:23:00Z">
              <w:r w:rsidRPr="0060718B" w:rsidDel="00FF3B86">
                <w:rPr>
                  <w:sz w:val="16"/>
                  <w:szCs w:val="16"/>
                  <w:rPrChange w:id="15555"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hideMark/>
            <w:tcPrChange w:id="15556" w:author="Steve Barbeaux" w:date="2022-10-10T12:23:00Z">
              <w:tcPr>
                <w:tcW w:w="295" w:type="pct"/>
                <w:gridSpan w:val="2"/>
                <w:tcBorders>
                  <w:top w:val="nil"/>
                  <w:left w:val="nil"/>
                  <w:bottom w:val="nil"/>
                  <w:right w:val="nil"/>
                </w:tcBorders>
                <w:shd w:val="clear" w:color="auto" w:fill="auto"/>
                <w:noWrap/>
                <w:hideMark/>
              </w:tcPr>
            </w:tcPrChange>
          </w:tcPr>
          <w:p w14:paraId="0053E8D6" w14:textId="4C5717F7" w:rsidR="0060718B" w:rsidRPr="0060718B" w:rsidRDefault="0060718B" w:rsidP="0060718B">
            <w:pPr>
              <w:spacing w:after="0"/>
              <w:jc w:val="right"/>
              <w:rPr>
                <w:b/>
                <w:color w:val="000000"/>
                <w:sz w:val="16"/>
                <w:szCs w:val="16"/>
                <w:rPrChange w:id="15557" w:author="Steve Barbeaux" w:date="2022-10-10T12:25:00Z">
                  <w:rPr>
                    <w:b/>
                    <w:color w:val="000000"/>
                    <w:sz w:val="14"/>
                    <w:szCs w:val="14"/>
                  </w:rPr>
                </w:rPrChange>
              </w:rPr>
            </w:pPr>
            <w:ins w:id="15558" w:author="Steve Barbeaux" w:date="2022-10-10T12:23:00Z">
              <w:r w:rsidRPr="0060718B">
                <w:rPr>
                  <w:color w:val="000000"/>
                  <w:sz w:val="16"/>
                  <w:szCs w:val="16"/>
                  <w:rPrChange w:id="15559" w:author="Steve Barbeaux" w:date="2022-10-10T12:25:00Z">
                    <w:rPr>
                      <w:rFonts w:ascii="Calibri" w:hAnsi="Calibri" w:cs="Calibri"/>
                      <w:color w:val="000000"/>
                      <w:szCs w:val="22"/>
                    </w:rPr>
                  </w:rPrChange>
                </w:rPr>
                <w:t>0.01</w:t>
              </w:r>
            </w:ins>
            <w:del w:id="15560" w:author="Steve Barbeaux" w:date="2022-10-10T12:23:00Z">
              <w:r w:rsidRPr="0060718B" w:rsidDel="00FF3B86">
                <w:rPr>
                  <w:sz w:val="16"/>
                  <w:szCs w:val="16"/>
                  <w:rPrChange w:id="15561"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5562" w:author="Steve Barbeaux" w:date="2022-10-10T12:23:00Z">
              <w:tcPr>
                <w:tcW w:w="295" w:type="pct"/>
                <w:gridSpan w:val="2"/>
                <w:tcBorders>
                  <w:top w:val="nil"/>
                  <w:left w:val="nil"/>
                  <w:bottom w:val="nil"/>
                  <w:right w:val="nil"/>
                </w:tcBorders>
                <w:shd w:val="clear" w:color="auto" w:fill="auto"/>
                <w:noWrap/>
                <w:hideMark/>
              </w:tcPr>
            </w:tcPrChange>
          </w:tcPr>
          <w:p w14:paraId="2E1817DC" w14:textId="48E5A526" w:rsidR="0060718B" w:rsidRPr="0060718B" w:rsidRDefault="0060718B" w:rsidP="0060718B">
            <w:pPr>
              <w:spacing w:after="0"/>
              <w:jc w:val="right"/>
              <w:rPr>
                <w:b/>
                <w:color w:val="000000"/>
                <w:sz w:val="16"/>
                <w:szCs w:val="16"/>
                <w:rPrChange w:id="15563" w:author="Steve Barbeaux" w:date="2022-10-10T12:25:00Z">
                  <w:rPr>
                    <w:b/>
                    <w:color w:val="000000"/>
                    <w:sz w:val="14"/>
                    <w:szCs w:val="14"/>
                  </w:rPr>
                </w:rPrChange>
              </w:rPr>
            </w:pPr>
            <w:ins w:id="15564" w:author="Steve Barbeaux" w:date="2022-10-10T12:23:00Z">
              <w:r w:rsidRPr="0060718B">
                <w:rPr>
                  <w:color w:val="000000"/>
                  <w:sz w:val="16"/>
                  <w:szCs w:val="16"/>
                  <w:rPrChange w:id="15565" w:author="Steve Barbeaux" w:date="2022-10-10T12:25:00Z">
                    <w:rPr>
                      <w:rFonts w:ascii="Calibri" w:hAnsi="Calibri" w:cs="Calibri"/>
                      <w:color w:val="000000"/>
                      <w:szCs w:val="22"/>
                    </w:rPr>
                  </w:rPrChange>
                </w:rPr>
                <w:t>0.01</w:t>
              </w:r>
            </w:ins>
            <w:del w:id="15566" w:author="Steve Barbeaux" w:date="2022-10-10T12:23:00Z">
              <w:r w:rsidRPr="0060718B" w:rsidDel="00FF3B86">
                <w:rPr>
                  <w:sz w:val="16"/>
                  <w:szCs w:val="16"/>
                  <w:rPrChange w:id="15567"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5568" w:author="Steve Barbeaux" w:date="2022-10-10T12:23:00Z">
              <w:tcPr>
                <w:tcW w:w="295" w:type="pct"/>
                <w:gridSpan w:val="2"/>
                <w:tcBorders>
                  <w:top w:val="nil"/>
                  <w:left w:val="nil"/>
                  <w:bottom w:val="nil"/>
                  <w:right w:val="nil"/>
                </w:tcBorders>
                <w:shd w:val="clear" w:color="auto" w:fill="auto"/>
                <w:noWrap/>
                <w:hideMark/>
              </w:tcPr>
            </w:tcPrChange>
          </w:tcPr>
          <w:p w14:paraId="6D581CA6" w14:textId="15C2DF2C" w:rsidR="0060718B" w:rsidRPr="0060718B" w:rsidRDefault="0060718B" w:rsidP="0060718B">
            <w:pPr>
              <w:spacing w:after="0"/>
              <w:jc w:val="right"/>
              <w:rPr>
                <w:b/>
                <w:color w:val="000000"/>
                <w:sz w:val="16"/>
                <w:szCs w:val="16"/>
                <w:rPrChange w:id="15569" w:author="Steve Barbeaux" w:date="2022-10-10T12:25:00Z">
                  <w:rPr>
                    <w:b/>
                    <w:color w:val="000000"/>
                    <w:sz w:val="14"/>
                    <w:szCs w:val="14"/>
                  </w:rPr>
                </w:rPrChange>
              </w:rPr>
            </w:pPr>
            <w:ins w:id="15570" w:author="Steve Barbeaux" w:date="2022-10-10T12:23:00Z">
              <w:r w:rsidRPr="0060718B">
                <w:rPr>
                  <w:color w:val="000000"/>
                  <w:sz w:val="16"/>
                  <w:szCs w:val="16"/>
                  <w:rPrChange w:id="15571" w:author="Steve Barbeaux" w:date="2022-10-10T12:25:00Z">
                    <w:rPr>
                      <w:rFonts w:ascii="Calibri" w:hAnsi="Calibri" w:cs="Calibri"/>
                      <w:color w:val="000000"/>
                      <w:szCs w:val="22"/>
                    </w:rPr>
                  </w:rPrChange>
                </w:rPr>
                <w:t>0.01</w:t>
              </w:r>
            </w:ins>
            <w:del w:id="15572" w:author="Steve Barbeaux" w:date="2022-10-10T12:23:00Z">
              <w:r w:rsidRPr="0060718B" w:rsidDel="00FF3B86">
                <w:rPr>
                  <w:sz w:val="16"/>
                  <w:szCs w:val="16"/>
                  <w:rPrChange w:id="15573"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5574" w:author="Steve Barbeaux" w:date="2022-10-10T12:23:00Z">
              <w:tcPr>
                <w:tcW w:w="295" w:type="pct"/>
                <w:tcBorders>
                  <w:top w:val="nil"/>
                  <w:left w:val="nil"/>
                  <w:bottom w:val="nil"/>
                  <w:right w:val="nil"/>
                </w:tcBorders>
                <w:shd w:val="clear" w:color="auto" w:fill="auto"/>
                <w:noWrap/>
                <w:hideMark/>
              </w:tcPr>
            </w:tcPrChange>
          </w:tcPr>
          <w:p w14:paraId="685010B3" w14:textId="27D7C926" w:rsidR="0060718B" w:rsidRPr="0060718B" w:rsidRDefault="0060718B" w:rsidP="0060718B">
            <w:pPr>
              <w:spacing w:after="0"/>
              <w:jc w:val="right"/>
              <w:rPr>
                <w:b/>
                <w:color w:val="000000"/>
                <w:sz w:val="16"/>
                <w:szCs w:val="16"/>
                <w:rPrChange w:id="15575" w:author="Steve Barbeaux" w:date="2022-10-10T12:25:00Z">
                  <w:rPr>
                    <w:b/>
                    <w:color w:val="000000"/>
                    <w:sz w:val="14"/>
                    <w:szCs w:val="14"/>
                  </w:rPr>
                </w:rPrChange>
              </w:rPr>
            </w:pPr>
            <w:ins w:id="15576" w:author="Steve Barbeaux" w:date="2022-10-10T12:23:00Z">
              <w:r w:rsidRPr="0060718B">
                <w:rPr>
                  <w:color w:val="000000"/>
                  <w:sz w:val="16"/>
                  <w:szCs w:val="16"/>
                  <w:rPrChange w:id="15577" w:author="Steve Barbeaux" w:date="2022-10-10T12:25:00Z">
                    <w:rPr>
                      <w:rFonts w:ascii="Calibri" w:hAnsi="Calibri" w:cs="Calibri"/>
                      <w:color w:val="000000"/>
                      <w:szCs w:val="22"/>
                    </w:rPr>
                  </w:rPrChange>
                </w:rPr>
                <w:t>0.01</w:t>
              </w:r>
            </w:ins>
            <w:del w:id="15578" w:author="Steve Barbeaux" w:date="2022-10-10T12:23:00Z">
              <w:r w:rsidRPr="0060718B" w:rsidDel="00FF3B86">
                <w:rPr>
                  <w:sz w:val="16"/>
                  <w:szCs w:val="16"/>
                  <w:rPrChange w:id="15579"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hideMark/>
            <w:tcPrChange w:id="15580" w:author="Steve Barbeaux" w:date="2022-10-10T12:23:00Z">
              <w:tcPr>
                <w:tcW w:w="295" w:type="pct"/>
                <w:gridSpan w:val="2"/>
                <w:tcBorders>
                  <w:top w:val="nil"/>
                  <w:left w:val="nil"/>
                  <w:bottom w:val="nil"/>
                  <w:right w:val="nil"/>
                </w:tcBorders>
                <w:shd w:val="clear" w:color="auto" w:fill="auto"/>
                <w:noWrap/>
                <w:hideMark/>
              </w:tcPr>
            </w:tcPrChange>
          </w:tcPr>
          <w:p w14:paraId="629DA1BB" w14:textId="3C39CAF2" w:rsidR="0060718B" w:rsidRPr="0060718B" w:rsidRDefault="0060718B" w:rsidP="0060718B">
            <w:pPr>
              <w:spacing w:after="0"/>
              <w:jc w:val="right"/>
              <w:rPr>
                <w:b/>
                <w:color w:val="000000"/>
                <w:sz w:val="16"/>
                <w:szCs w:val="16"/>
                <w:rPrChange w:id="15581" w:author="Steve Barbeaux" w:date="2022-10-10T12:25:00Z">
                  <w:rPr>
                    <w:b/>
                    <w:color w:val="000000"/>
                    <w:sz w:val="14"/>
                    <w:szCs w:val="14"/>
                  </w:rPr>
                </w:rPrChange>
              </w:rPr>
            </w:pPr>
            <w:ins w:id="15582" w:author="Steve Barbeaux" w:date="2022-10-10T12:23:00Z">
              <w:r w:rsidRPr="0060718B">
                <w:rPr>
                  <w:color w:val="000000"/>
                  <w:sz w:val="16"/>
                  <w:szCs w:val="16"/>
                  <w:rPrChange w:id="15583" w:author="Steve Barbeaux" w:date="2022-10-10T12:25:00Z">
                    <w:rPr>
                      <w:rFonts w:ascii="Calibri" w:hAnsi="Calibri" w:cs="Calibri"/>
                      <w:color w:val="000000"/>
                      <w:szCs w:val="22"/>
                    </w:rPr>
                  </w:rPrChange>
                </w:rPr>
                <w:t>0.10</w:t>
              </w:r>
            </w:ins>
            <w:del w:id="15584" w:author="Steve Barbeaux" w:date="2022-10-10T12:23:00Z">
              <w:r w:rsidRPr="0060718B" w:rsidDel="00FF3B86">
                <w:rPr>
                  <w:sz w:val="16"/>
                  <w:szCs w:val="16"/>
                  <w:rPrChange w:id="15585" w:author="Steve Barbeaux" w:date="2022-10-10T12:25:00Z">
                    <w:rPr>
                      <w:sz w:val="14"/>
                      <w:szCs w:val="14"/>
                    </w:rPr>
                  </w:rPrChange>
                </w:rPr>
                <w:delText>0.1</w:delText>
              </w:r>
            </w:del>
          </w:p>
        </w:tc>
        <w:tc>
          <w:tcPr>
            <w:tcW w:w="295" w:type="pct"/>
            <w:tcBorders>
              <w:top w:val="nil"/>
              <w:left w:val="nil"/>
              <w:bottom w:val="nil"/>
              <w:right w:val="nil"/>
            </w:tcBorders>
            <w:shd w:val="clear" w:color="auto" w:fill="auto"/>
            <w:noWrap/>
            <w:vAlign w:val="bottom"/>
            <w:hideMark/>
            <w:tcPrChange w:id="15586" w:author="Steve Barbeaux" w:date="2022-10-10T12:23:00Z">
              <w:tcPr>
                <w:tcW w:w="295" w:type="pct"/>
                <w:gridSpan w:val="2"/>
                <w:tcBorders>
                  <w:top w:val="nil"/>
                  <w:left w:val="nil"/>
                  <w:bottom w:val="nil"/>
                  <w:right w:val="nil"/>
                </w:tcBorders>
                <w:shd w:val="clear" w:color="auto" w:fill="auto"/>
                <w:noWrap/>
                <w:hideMark/>
              </w:tcPr>
            </w:tcPrChange>
          </w:tcPr>
          <w:p w14:paraId="545262B1" w14:textId="71914C9C" w:rsidR="0060718B" w:rsidRPr="0060718B" w:rsidRDefault="0060718B" w:rsidP="0060718B">
            <w:pPr>
              <w:spacing w:after="0"/>
              <w:jc w:val="right"/>
              <w:rPr>
                <w:b/>
                <w:color w:val="000000"/>
                <w:sz w:val="16"/>
                <w:szCs w:val="16"/>
                <w:vertAlign w:val="subscript"/>
                <w:rPrChange w:id="15587" w:author="Steve Barbeaux" w:date="2022-10-10T12:25:00Z">
                  <w:rPr>
                    <w:b/>
                    <w:color w:val="000000"/>
                    <w:sz w:val="14"/>
                    <w:szCs w:val="14"/>
                    <w:vertAlign w:val="subscript"/>
                  </w:rPr>
                </w:rPrChange>
              </w:rPr>
            </w:pPr>
            <w:ins w:id="15588" w:author="Steve Barbeaux" w:date="2022-10-10T12:23:00Z">
              <w:r w:rsidRPr="0060718B">
                <w:rPr>
                  <w:color w:val="000000"/>
                  <w:sz w:val="16"/>
                  <w:szCs w:val="16"/>
                  <w:rPrChange w:id="15589" w:author="Steve Barbeaux" w:date="2022-10-10T12:25:00Z">
                    <w:rPr>
                      <w:rFonts w:ascii="Calibri" w:hAnsi="Calibri" w:cs="Calibri"/>
                      <w:color w:val="000000"/>
                      <w:szCs w:val="22"/>
                    </w:rPr>
                  </w:rPrChange>
                </w:rPr>
                <w:t>0.70</w:t>
              </w:r>
            </w:ins>
            <w:del w:id="15590" w:author="Steve Barbeaux" w:date="2022-10-10T12:23:00Z">
              <w:r w:rsidRPr="0060718B" w:rsidDel="00FF3B86">
                <w:rPr>
                  <w:sz w:val="16"/>
                  <w:szCs w:val="16"/>
                  <w:rPrChange w:id="15591" w:author="Steve Barbeaux" w:date="2022-10-10T12:25:00Z">
                    <w:rPr>
                      <w:sz w:val="14"/>
                      <w:szCs w:val="14"/>
                    </w:rPr>
                  </w:rPrChange>
                </w:rPr>
                <w:delText>0.7</w:delText>
              </w:r>
            </w:del>
          </w:p>
        </w:tc>
      </w:tr>
      <w:tr w:rsidR="0060718B" w:rsidRPr="000460A7" w14:paraId="62EB65F8" w14:textId="77777777" w:rsidTr="0060718B">
        <w:tblPrEx>
          <w:tblW w:w="5180" w:type="pct"/>
          <w:tblInd w:w="-90" w:type="dxa"/>
          <w:tblLayout w:type="fixed"/>
          <w:tblPrExChange w:id="15592" w:author="Steve Barbeaux" w:date="2022-10-10T12:23:00Z">
            <w:tblPrEx>
              <w:tblW w:w="5180" w:type="pct"/>
              <w:tblInd w:w="-90" w:type="dxa"/>
              <w:tblLayout w:type="fixed"/>
            </w:tblPrEx>
          </w:tblPrExChange>
        </w:tblPrEx>
        <w:trPr>
          <w:trPrChange w:id="15593" w:author="Steve Barbeaux" w:date="2022-10-10T12:23:00Z">
            <w:trPr>
              <w:gridAfter w:val="0"/>
            </w:trPr>
          </w:trPrChange>
        </w:trPr>
        <w:tc>
          <w:tcPr>
            <w:tcW w:w="279" w:type="pct"/>
            <w:tcBorders>
              <w:top w:val="nil"/>
              <w:left w:val="nil"/>
              <w:bottom w:val="nil"/>
              <w:right w:val="nil"/>
            </w:tcBorders>
            <w:shd w:val="clear" w:color="auto" w:fill="auto"/>
            <w:noWrap/>
            <w:vAlign w:val="bottom"/>
            <w:tcPrChange w:id="15594" w:author="Steve Barbeaux" w:date="2022-10-10T12:23:00Z">
              <w:tcPr>
                <w:tcW w:w="279" w:type="pct"/>
                <w:tcBorders>
                  <w:top w:val="nil"/>
                  <w:left w:val="nil"/>
                  <w:bottom w:val="nil"/>
                  <w:right w:val="nil"/>
                </w:tcBorders>
                <w:shd w:val="clear" w:color="auto" w:fill="auto"/>
                <w:noWrap/>
                <w:vAlign w:val="bottom"/>
              </w:tcPr>
            </w:tcPrChange>
          </w:tcPr>
          <w:p w14:paraId="4D33F42B" w14:textId="5E8AF577" w:rsidR="0060718B" w:rsidRPr="0060718B" w:rsidRDefault="0060718B" w:rsidP="0060718B">
            <w:pPr>
              <w:spacing w:after="0"/>
              <w:jc w:val="right"/>
              <w:rPr>
                <w:color w:val="000000"/>
                <w:sz w:val="16"/>
                <w:szCs w:val="16"/>
                <w:rPrChange w:id="15595" w:author="Steve Barbeaux" w:date="2022-10-10T12:25:00Z">
                  <w:rPr>
                    <w:color w:val="000000"/>
                    <w:sz w:val="14"/>
                    <w:szCs w:val="14"/>
                  </w:rPr>
                </w:rPrChange>
              </w:rPr>
            </w:pPr>
            <w:r w:rsidRPr="0060718B">
              <w:rPr>
                <w:sz w:val="16"/>
                <w:szCs w:val="16"/>
                <w:rPrChange w:id="15596" w:author="Steve Barbeaux" w:date="2022-10-10T12:25:00Z">
                  <w:rPr>
                    <w:sz w:val="14"/>
                    <w:szCs w:val="14"/>
                  </w:rPr>
                </w:rPrChange>
              </w:rPr>
              <w:t>2016</w:t>
            </w:r>
          </w:p>
        </w:tc>
        <w:tc>
          <w:tcPr>
            <w:tcW w:w="295" w:type="pct"/>
            <w:tcBorders>
              <w:top w:val="nil"/>
              <w:left w:val="nil"/>
              <w:bottom w:val="nil"/>
              <w:right w:val="nil"/>
            </w:tcBorders>
            <w:vAlign w:val="bottom"/>
            <w:tcPrChange w:id="15597" w:author="Steve Barbeaux" w:date="2022-10-10T12:23:00Z">
              <w:tcPr>
                <w:tcW w:w="295" w:type="pct"/>
                <w:gridSpan w:val="2"/>
                <w:tcBorders>
                  <w:top w:val="nil"/>
                  <w:left w:val="nil"/>
                  <w:bottom w:val="nil"/>
                  <w:right w:val="nil"/>
                </w:tcBorders>
              </w:tcPr>
            </w:tcPrChange>
          </w:tcPr>
          <w:p w14:paraId="5D2AF11B" w14:textId="7D696213" w:rsidR="0060718B" w:rsidRPr="0060718B" w:rsidRDefault="0060718B" w:rsidP="0060718B">
            <w:pPr>
              <w:spacing w:after="0"/>
              <w:jc w:val="right"/>
              <w:rPr>
                <w:sz w:val="16"/>
                <w:szCs w:val="16"/>
                <w:rPrChange w:id="15598" w:author="Steve Barbeaux" w:date="2022-10-10T12:25:00Z">
                  <w:rPr>
                    <w:sz w:val="14"/>
                    <w:szCs w:val="14"/>
                  </w:rPr>
                </w:rPrChange>
              </w:rPr>
            </w:pPr>
            <w:ins w:id="15599" w:author="Steve Barbeaux" w:date="2022-10-10T12:23:00Z">
              <w:r w:rsidRPr="0060718B">
                <w:rPr>
                  <w:color w:val="000000"/>
                  <w:sz w:val="16"/>
                  <w:szCs w:val="16"/>
                  <w:rPrChange w:id="15600" w:author="Steve Barbeaux" w:date="2022-10-10T12:25:00Z">
                    <w:rPr>
                      <w:rFonts w:ascii="Calibri" w:hAnsi="Calibri" w:cs="Calibri"/>
                      <w:color w:val="000000"/>
                      <w:szCs w:val="22"/>
                    </w:rPr>
                  </w:rPrChange>
                </w:rPr>
                <w:t>0.01</w:t>
              </w:r>
            </w:ins>
            <w:del w:id="15601" w:author="Steve Barbeaux" w:date="2022-10-10T12:23:00Z">
              <w:r w:rsidRPr="0060718B" w:rsidDel="00FF3B86">
                <w:rPr>
                  <w:sz w:val="16"/>
                  <w:szCs w:val="16"/>
                  <w:rPrChange w:id="15602"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tcPrChange w:id="15603" w:author="Steve Barbeaux" w:date="2022-10-10T12:23:00Z">
              <w:tcPr>
                <w:tcW w:w="295" w:type="pct"/>
                <w:gridSpan w:val="2"/>
                <w:tcBorders>
                  <w:top w:val="nil"/>
                  <w:left w:val="nil"/>
                  <w:bottom w:val="nil"/>
                  <w:right w:val="nil"/>
                </w:tcBorders>
                <w:shd w:val="clear" w:color="auto" w:fill="auto"/>
                <w:noWrap/>
              </w:tcPr>
            </w:tcPrChange>
          </w:tcPr>
          <w:p w14:paraId="537090B1" w14:textId="2A3B05EC" w:rsidR="0060718B" w:rsidRPr="0060718B" w:rsidRDefault="0060718B" w:rsidP="0060718B">
            <w:pPr>
              <w:spacing w:after="0"/>
              <w:jc w:val="right"/>
              <w:rPr>
                <w:sz w:val="16"/>
                <w:szCs w:val="16"/>
                <w:rPrChange w:id="15604" w:author="Steve Barbeaux" w:date="2022-10-10T12:25:00Z">
                  <w:rPr>
                    <w:sz w:val="14"/>
                    <w:szCs w:val="14"/>
                  </w:rPr>
                </w:rPrChange>
              </w:rPr>
            </w:pPr>
            <w:ins w:id="15605" w:author="Steve Barbeaux" w:date="2022-10-10T12:23:00Z">
              <w:r w:rsidRPr="0060718B">
                <w:rPr>
                  <w:color w:val="000000"/>
                  <w:sz w:val="16"/>
                  <w:szCs w:val="16"/>
                  <w:rPrChange w:id="15606" w:author="Steve Barbeaux" w:date="2022-10-10T12:25:00Z">
                    <w:rPr>
                      <w:rFonts w:ascii="Calibri" w:hAnsi="Calibri" w:cs="Calibri"/>
                      <w:color w:val="000000"/>
                      <w:szCs w:val="22"/>
                    </w:rPr>
                  </w:rPrChange>
                </w:rPr>
                <w:t>0.02</w:t>
              </w:r>
            </w:ins>
            <w:del w:id="15607" w:author="Steve Barbeaux" w:date="2022-10-10T12:23:00Z">
              <w:r w:rsidRPr="0060718B" w:rsidDel="00FF3B86">
                <w:rPr>
                  <w:sz w:val="16"/>
                  <w:szCs w:val="16"/>
                  <w:rPrChange w:id="15608" w:author="Steve Barbeaux" w:date="2022-10-10T12:25:00Z">
                    <w:rPr>
                      <w:sz w:val="14"/>
                      <w:szCs w:val="14"/>
                    </w:rPr>
                  </w:rPrChange>
                </w:rPr>
                <w:delText>0.02</w:delText>
              </w:r>
            </w:del>
          </w:p>
        </w:tc>
        <w:tc>
          <w:tcPr>
            <w:tcW w:w="295" w:type="pct"/>
            <w:tcBorders>
              <w:top w:val="nil"/>
              <w:left w:val="nil"/>
              <w:bottom w:val="nil"/>
              <w:right w:val="nil"/>
            </w:tcBorders>
            <w:shd w:val="clear" w:color="auto" w:fill="auto"/>
            <w:noWrap/>
            <w:vAlign w:val="bottom"/>
            <w:tcPrChange w:id="15609" w:author="Steve Barbeaux" w:date="2022-10-10T12:23:00Z">
              <w:tcPr>
                <w:tcW w:w="295" w:type="pct"/>
                <w:tcBorders>
                  <w:top w:val="nil"/>
                  <w:left w:val="nil"/>
                  <w:bottom w:val="nil"/>
                  <w:right w:val="nil"/>
                </w:tcBorders>
                <w:shd w:val="clear" w:color="auto" w:fill="auto"/>
                <w:noWrap/>
              </w:tcPr>
            </w:tcPrChange>
          </w:tcPr>
          <w:p w14:paraId="206BC81E" w14:textId="192F28B5" w:rsidR="0060718B" w:rsidRPr="0060718B" w:rsidRDefault="0060718B" w:rsidP="0060718B">
            <w:pPr>
              <w:spacing w:after="0"/>
              <w:jc w:val="right"/>
              <w:rPr>
                <w:sz w:val="16"/>
                <w:szCs w:val="16"/>
                <w:rPrChange w:id="15610" w:author="Steve Barbeaux" w:date="2022-10-10T12:25:00Z">
                  <w:rPr>
                    <w:sz w:val="14"/>
                    <w:szCs w:val="14"/>
                  </w:rPr>
                </w:rPrChange>
              </w:rPr>
            </w:pPr>
            <w:ins w:id="15611" w:author="Steve Barbeaux" w:date="2022-10-10T12:23:00Z">
              <w:r w:rsidRPr="0060718B">
                <w:rPr>
                  <w:color w:val="000000"/>
                  <w:sz w:val="16"/>
                  <w:szCs w:val="16"/>
                  <w:rPrChange w:id="15612" w:author="Steve Barbeaux" w:date="2022-10-10T12:25:00Z">
                    <w:rPr>
                      <w:rFonts w:ascii="Calibri" w:hAnsi="Calibri" w:cs="Calibri"/>
                      <w:color w:val="000000"/>
                      <w:szCs w:val="22"/>
                    </w:rPr>
                  </w:rPrChange>
                </w:rPr>
                <w:t>0.03</w:t>
              </w:r>
            </w:ins>
            <w:del w:id="15613" w:author="Steve Barbeaux" w:date="2022-10-10T12:23:00Z">
              <w:r w:rsidRPr="0060718B" w:rsidDel="00FF3B86">
                <w:rPr>
                  <w:sz w:val="16"/>
                  <w:szCs w:val="16"/>
                  <w:rPrChange w:id="15614"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tcPrChange w:id="15615" w:author="Steve Barbeaux" w:date="2022-10-10T12:23:00Z">
              <w:tcPr>
                <w:tcW w:w="295" w:type="pct"/>
                <w:gridSpan w:val="2"/>
                <w:tcBorders>
                  <w:top w:val="nil"/>
                  <w:left w:val="nil"/>
                  <w:bottom w:val="nil"/>
                  <w:right w:val="nil"/>
                </w:tcBorders>
                <w:shd w:val="clear" w:color="auto" w:fill="auto"/>
                <w:noWrap/>
              </w:tcPr>
            </w:tcPrChange>
          </w:tcPr>
          <w:p w14:paraId="61E8FD5D" w14:textId="524DC282" w:rsidR="0060718B" w:rsidRPr="0060718B" w:rsidRDefault="0060718B" w:rsidP="0060718B">
            <w:pPr>
              <w:spacing w:after="0"/>
              <w:jc w:val="right"/>
              <w:rPr>
                <w:sz w:val="16"/>
                <w:szCs w:val="16"/>
                <w:rPrChange w:id="15616" w:author="Steve Barbeaux" w:date="2022-10-10T12:25:00Z">
                  <w:rPr>
                    <w:sz w:val="14"/>
                    <w:szCs w:val="14"/>
                  </w:rPr>
                </w:rPrChange>
              </w:rPr>
            </w:pPr>
            <w:ins w:id="15617" w:author="Steve Barbeaux" w:date="2022-10-10T12:23:00Z">
              <w:r w:rsidRPr="0060718B">
                <w:rPr>
                  <w:color w:val="000000"/>
                  <w:sz w:val="16"/>
                  <w:szCs w:val="16"/>
                  <w:rPrChange w:id="15618" w:author="Steve Barbeaux" w:date="2022-10-10T12:25:00Z">
                    <w:rPr>
                      <w:rFonts w:ascii="Calibri" w:hAnsi="Calibri" w:cs="Calibri"/>
                      <w:color w:val="000000"/>
                      <w:szCs w:val="22"/>
                    </w:rPr>
                  </w:rPrChange>
                </w:rPr>
                <w:t>0.12</w:t>
              </w:r>
            </w:ins>
            <w:del w:id="15619" w:author="Steve Barbeaux" w:date="2022-10-10T12:23:00Z">
              <w:r w:rsidRPr="0060718B" w:rsidDel="00FF3B86">
                <w:rPr>
                  <w:sz w:val="16"/>
                  <w:szCs w:val="16"/>
                  <w:rPrChange w:id="15620" w:author="Steve Barbeaux" w:date="2022-10-10T12:25:00Z">
                    <w:rPr>
                      <w:sz w:val="14"/>
                      <w:szCs w:val="14"/>
                    </w:rPr>
                  </w:rPrChange>
                </w:rPr>
                <w:delText>0.12</w:delText>
              </w:r>
            </w:del>
          </w:p>
        </w:tc>
        <w:tc>
          <w:tcPr>
            <w:tcW w:w="295" w:type="pct"/>
            <w:tcBorders>
              <w:top w:val="nil"/>
              <w:left w:val="nil"/>
              <w:bottom w:val="nil"/>
              <w:right w:val="nil"/>
            </w:tcBorders>
            <w:shd w:val="clear" w:color="auto" w:fill="auto"/>
            <w:noWrap/>
            <w:vAlign w:val="bottom"/>
            <w:tcPrChange w:id="15621" w:author="Steve Barbeaux" w:date="2022-10-10T12:23:00Z">
              <w:tcPr>
                <w:tcW w:w="295" w:type="pct"/>
                <w:gridSpan w:val="2"/>
                <w:tcBorders>
                  <w:top w:val="nil"/>
                  <w:left w:val="nil"/>
                  <w:bottom w:val="nil"/>
                  <w:right w:val="nil"/>
                </w:tcBorders>
                <w:shd w:val="clear" w:color="auto" w:fill="auto"/>
                <w:noWrap/>
              </w:tcPr>
            </w:tcPrChange>
          </w:tcPr>
          <w:p w14:paraId="424CCA27" w14:textId="07FB6D9E" w:rsidR="0060718B" w:rsidRPr="0060718B" w:rsidRDefault="0060718B" w:rsidP="0060718B">
            <w:pPr>
              <w:spacing w:after="0"/>
              <w:jc w:val="right"/>
              <w:rPr>
                <w:sz w:val="16"/>
                <w:szCs w:val="16"/>
                <w:rPrChange w:id="15622" w:author="Steve Barbeaux" w:date="2022-10-10T12:25:00Z">
                  <w:rPr>
                    <w:sz w:val="14"/>
                    <w:szCs w:val="14"/>
                  </w:rPr>
                </w:rPrChange>
              </w:rPr>
            </w:pPr>
            <w:ins w:id="15623" w:author="Steve Barbeaux" w:date="2022-10-10T12:23:00Z">
              <w:r w:rsidRPr="0060718B">
                <w:rPr>
                  <w:color w:val="000000"/>
                  <w:sz w:val="16"/>
                  <w:szCs w:val="16"/>
                  <w:rPrChange w:id="15624" w:author="Steve Barbeaux" w:date="2022-10-10T12:25:00Z">
                    <w:rPr>
                      <w:rFonts w:ascii="Calibri" w:hAnsi="Calibri" w:cs="Calibri"/>
                      <w:color w:val="000000"/>
                      <w:szCs w:val="22"/>
                    </w:rPr>
                  </w:rPrChange>
                </w:rPr>
                <w:t>0.15</w:t>
              </w:r>
            </w:ins>
            <w:del w:id="15625" w:author="Steve Barbeaux" w:date="2022-10-10T12:23:00Z">
              <w:r w:rsidRPr="0060718B" w:rsidDel="00FF3B86">
                <w:rPr>
                  <w:sz w:val="16"/>
                  <w:szCs w:val="16"/>
                  <w:rPrChange w:id="15626" w:author="Steve Barbeaux" w:date="2022-10-10T12:25:00Z">
                    <w:rPr>
                      <w:sz w:val="14"/>
                      <w:szCs w:val="14"/>
                    </w:rPr>
                  </w:rPrChange>
                </w:rPr>
                <w:delText>0.15</w:delText>
              </w:r>
            </w:del>
          </w:p>
        </w:tc>
        <w:tc>
          <w:tcPr>
            <w:tcW w:w="295" w:type="pct"/>
            <w:tcBorders>
              <w:top w:val="nil"/>
              <w:left w:val="nil"/>
              <w:bottom w:val="nil"/>
              <w:right w:val="nil"/>
            </w:tcBorders>
            <w:shd w:val="clear" w:color="auto" w:fill="auto"/>
            <w:noWrap/>
            <w:vAlign w:val="bottom"/>
            <w:tcPrChange w:id="15627" w:author="Steve Barbeaux" w:date="2022-10-10T12:23:00Z">
              <w:tcPr>
                <w:tcW w:w="295" w:type="pct"/>
                <w:gridSpan w:val="2"/>
                <w:tcBorders>
                  <w:top w:val="nil"/>
                  <w:left w:val="nil"/>
                  <w:bottom w:val="nil"/>
                  <w:right w:val="nil"/>
                </w:tcBorders>
                <w:shd w:val="clear" w:color="auto" w:fill="auto"/>
                <w:noWrap/>
              </w:tcPr>
            </w:tcPrChange>
          </w:tcPr>
          <w:p w14:paraId="16F40D31" w14:textId="16446401" w:rsidR="0060718B" w:rsidRPr="0060718B" w:rsidRDefault="0060718B" w:rsidP="0060718B">
            <w:pPr>
              <w:spacing w:after="0"/>
              <w:jc w:val="right"/>
              <w:rPr>
                <w:sz w:val="16"/>
                <w:szCs w:val="16"/>
                <w:rPrChange w:id="15628" w:author="Steve Barbeaux" w:date="2022-10-10T12:25:00Z">
                  <w:rPr>
                    <w:sz w:val="14"/>
                    <w:szCs w:val="14"/>
                  </w:rPr>
                </w:rPrChange>
              </w:rPr>
            </w:pPr>
            <w:ins w:id="15629" w:author="Steve Barbeaux" w:date="2022-10-10T12:23:00Z">
              <w:r w:rsidRPr="0060718B">
                <w:rPr>
                  <w:color w:val="000000"/>
                  <w:sz w:val="16"/>
                  <w:szCs w:val="16"/>
                  <w:rPrChange w:id="15630" w:author="Steve Barbeaux" w:date="2022-10-10T12:25:00Z">
                    <w:rPr>
                      <w:rFonts w:ascii="Calibri" w:hAnsi="Calibri" w:cs="Calibri"/>
                      <w:color w:val="000000"/>
                      <w:szCs w:val="22"/>
                    </w:rPr>
                  </w:rPrChange>
                </w:rPr>
                <w:t>0.07</w:t>
              </w:r>
            </w:ins>
            <w:del w:id="15631" w:author="Steve Barbeaux" w:date="2022-10-10T12:23:00Z">
              <w:r w:rsidRPr="0060718B" w:rsidDel="00FF3B86">
                <w:rPr>
                  <w:sz w:val="16"/>
                  <w:szCs w:val="16"/>
                  <w:rPrChange w:id="15632" w:author="Steve Barbeaux" w:date="2022-10-10T12:25:00Z">
                    <w:rPr>
                      <w:sz w:val="14"/>
                      <w:szCs w:val="14"/>
                    </w:rPr>
                  </w:rPrChange>
                </w:rPr>
                <w:delText>0.07</w:delText>
              </w:r>
            </w:del>
          </w:p>
        </w:tc>
        <w:tc>
          <w:tcPr>
            <w:tcW w:w="295" w:type="pct"/>
            <w:tcBorders>
              <w:top w:val="nil"/>
              <w:left w:val="nil"/>
              <w:bottom w:val="nil"/>
              <w:right w:val="nil"/>
            </w:tcBorders>
            <w:shd w:val="clear" w:color="auto" w:fill="auto"/>
            <w:noWrap/>
            <w:vAlign w:val="bottom"/>
            <w:tcPrChange w:id="15633" w:author="Steve Barbeaux" w:date="2022-10-10T12:23:00Z">
              <w:tcPr>
                <w:tcW w:w="295" w:type="pct"/>
                <w:tcBorders>
                  <w:top w:val="nil"/>
                  <w:left w:val="nil"/>
                  <w:bottom w:val="nil"/>
                  <w:right w:val="nil"/>
                </w:tcBorders>
                <w:shd w:val="clear" w:color="auto" w:fill="auto"/>
                <w:noWrap/>
              </w:tcPr>
            </w:tcPrChange>
          </w:tcPr>
          <w:p w14:paraId="2BAACE2B" w14:textId="6E85AC67" w:rsidR="0060718B" w:rsidRPr="0060718B" w:rsidRDefault="0060718B" w:rsidP="0060718B">
            <w:pPr>
              <w:spacing w:after="0"/>
              <w:jc w:val="right"/>
              <w:rPr>
                <w:sz w:val="16"/>
                <w:szCs w:val="16"/>
                <w:rPrChange w:id="15634" w:author="Steve Barbeaux" w:date="2022-10-10T12:25:00Z">
                  <w:rPr>
                    <w:sz w:val="14"/>
                    <w:szCs w:val="14"/>
                  </w:rPr>
                </w:rPrChange>
              </w:rPr>
            </w:pPr>
            <w:ins w:id="15635" w:author="Steve Barbeaux" w:date="2022-10-10T12:23:00Z">
              <w:r w:rsidRPr="0060718B">
                <w:rPr>
                  <w:color w:val="000000"/>
                  <w:sz w:val="16"/>
                  <w:szCs w:val="16"/>
                  <w:rPrChange w:id="15636" w:author="Steve Barbeaux" w:date="2022-10-10T12:25:00Z">
                    <w:rPr>
                      <w:rFonts w:ascii="Calibri" w:hAnsi="Calibri" w:cs="Calibri"/>
                      <w:color w:val="000000"/>
                      <w:szCs w:val="22"/>
                    </w:rPr>
                  </w:rPrChange>
                </w:rPr>
                <w:t>0.17</w:t>
              </w:r>
            </w:ins>
            <w:del w:id="15637" w:author="Steve Barbeaux" w:date="2022-10-10T12:23:00Z">
              <w:r w:rsidRPr="0060718B" w:rsidDel="00FF3B86">
                <w:rPr>
                  <w:sz w:val="16"/>
                  <w:szCs w:val="16"/>
                  <w:rPrChange w:id="15638" w:author="Steve Barbeaux" w:date="2022-10-10T12:25:00Z">
                    <w:rPr>
                      <w:sz w:val="14"/>
                      <w:szCs w:val="14"/>
                    </w:rPr>
                  </w:rPrChange>
                </w:rPr>
                <w:delText>0.17</w:delText>
              </w:r>
            </w:del>
          </w:p>
        </w:tc>
        <w:tc>
          <w:tcPr>
            <w:tcW w:w="295" w:type="pct"/>
            <w:tcBorders>
              <w:top w:val="nil"/>
              <w:left w:val="nil"/>
              <w:bottom w:val="nil"/>
              <w:right w:val="nil"/>
            </w:tcBorders>
            <w:shd w:val="clear" w:color="auto" w:fill="auto"/>
            <w:noWrap/>
            <w:vAlign w:val="bottom"/>
            <w:tcPrChange w:id="15639" w:author="Steve Barbeaux" w:date="2022-10-10T12:23:00Z">
              <w:tcPr>
                <w:tcW w:w="295" w:type="pct"/>
                <w:gridSpan w:val="2"/>
                <w:tcBorders>
                  <w:top w:val="nil"/>
                  <w:left w:val="nil"/>
                  <w:bottom w:val="nil"/>
                  <w:right w:val="nil"/>
                </w:tcBorders>
                <w:shd w:val="clear" w:color="auto" w:fill="auto"/>
                <w:noWrap/>
              </w:tcPr>
            </w:tcPrChange>
          </w:tcPr>
          <w:p w14:paraId="52B41865" w14:textId="74764C06" w:rsidR="0060718B" w:rsidRPr="0060718B" w:rsidRDefault="0060718B" w:rsidP="0060718B">
            <w:pPr>
              <w:spacing w:after="0"/>
              <w:jc w:val="right"/>
              <w:rPr>
                <w:sz w:val="16"/>
                <w:szCs w:val="16"/>
                <w:rPrChange w:id="15640" w:author="Steve Barbeaux" w:date="2022-10-10T12:25:00Z">
                  <w:rPr>
                    <w:sz w:val="14"/>
                    <w:szCs w:val="14"/>
                  </w:rPr>
                </w:rPrChange>
              </w:rPr>
            </w:pPr>
            <w:ins w:id="15641" w:author="Steve Barbeaux" w:date="2022-10-10T12:23:00Z">
              <w:r w:rsidRPr="0060718B">
                <w:rPr>
                  <w:color w:val="000000"/>
                  <w:sz w:val="16"/>
                  <w:szCs w:val="16"/>
                  <w:rPrChange w:id="15642" w:author="Steve Barbeaux" w:date="2022-10-10T12:25:00Z">
                    <w:rPr>
                      <w:rFonts w:ascii="Calibri" w:hAnsi="Calibri" w:cs="Calibri"/>
                      <w:color w:val="000000"/>
                      <w:szCs w:val="22"/>
                    </w:rPr>
                  </w:rPrChange>
                </w:rPr>
                <w:t>0.03</w:t>
              </w:r>
            </w:ins>
            <w:del w:id="15643" w:author="Steve Barbeaux" w:date="2022-10-10T12:23:00Z">
              <w:r w:rsidRPr="0060718B" w:rsidDel="00FF3B86">
                <w:rPr>
                  <w:sz w:val="16"/>
                  <w:szCs w:val="16"/>
                  <w:rPrChange w:id="15644"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tcPrChange w:id="15645" w:author="Steve Barbeaux" w:date="2022-10-10T12:23:00Z">
              <w:tcPr>
                <w:tcW w:w="295" w:type="pct"/>
                <w:gridSpan w:val="2"/>
                <w:tcBorders>
                  <w:top w:val="nil"/>
                  <w:left w:val="nil"/>
                  <w:bottom w:val="nil"/>
                  <w:right w:val="nil"/>
                </w:tcBorders>
                <w:shd w:val="clear" w:color="auto" w:fill="auto"/>
                <w:noWrap/>
              </w:tcPr>
            </w:tcPrChange>
          </w:tcPr>
          <w:p w14:paraId="6218AD30" w14:textId="7AF353CA" w:rsidR="0060718B" w:rsidRPr="0060718B" w:rsidRDefault="0060718B" w:rsidP="0060718B">
            <w:pPr>
              <w:spacing w:after="0"/>
              <w:jc w:val="right"/>
              <w:rPr>
                <w:sz w:val="16"/>
                <w:szCs w:val="16"/>
                <w:rPrChange w:id="15646" w:author="Steve Barbeaux" w:date="2022-10-10T12:25:00Z">
                  <w:rPr>
                    <w:sz w:val="14"/>
                    <w:szCs w:val="14"/>
                  </w:rPr>
                </w:rPrChange>
              </w:rPr>
            </w:pPr>
            <w:ins w:id="15647" w:author="Steve Barbeaux" w:date="2022-10-10T12:23:00Z">
              <w:r w:rsidRPr="0060718B">
                <w:rPr>
                  <w:color w:val="000000"/>
                  <w:sz w:val="16"/>
                  <w:szCs w:val="16"/>
                  <w:rPrChange w:id="15648" w:author="Steve Barbeaux" w:date="2022-10-10T12:25:00Z">
                    <w:rPr>
                      <w:rFonts w:ascii="Calibri" w:hAnsi="Calibri" w:cs="Calibri"/>
                      <w:color w:val="000000"/>
                      <w:szCs w:val="22"/>
                    </w:rPr>
                  </w:rPrChange>
                </w:rPr>
                <w:t>0.08</w:t>
              </w:r>
            </w:ins>
            <w:del w:id="15649" w:author="Steve Barbeaux" w:date="2022-10-10T12:23:00Z">
              <w:r w:rsidRPr="0060718B" w:rsidDel="00FF3B86">
                <w:rPr>
                  <w:sz w:val="16"/>
                  <w:szCs w:val="16"/>
                  <w:rPrChange w:id="15650" w:author="Steve Barbeaux" w:date="2022-10-10T12:25:00Z">
                    <w:rPr>
                      <w:sz w:val="14"/>
                      <w:szCs w:val="14"/>
                    </w:rPr>
                  </w:rPrChange>
                </w:rPr>
                <w:delText>0.08</w:delText>
              </w:r>
            </w:del>
          </w:p>
        </w:tc>
        <w:tc>
          <w:tcPr>
            <w:tcW w:w="295" w:type="pct"/>
            <w:tcBorders>
              <w:top w:val="nil"/>
              <w:left w:val="nil"/>
              <w:bottom w:val="nil"/>
              <w:right w:val="nil"/>
            </w:tcBorders>
            <w:shd w:val="clear" w:color="auto" w:fill="auto"/>
            <w:noWrap/>
            <w:vAlign w:val="bottom"/>
            <w:tcPrChange w:id="15651" w:author="Steve Barbeaux" w:date="2022-10-10T12:23:00Z">
              <w:tcPr>
                <w:tcW w:w="295" w:type="pct"/>
                <w:tcBorders>
                  <w:top w:val="nil"/>
                  <w:left w:val="nil"/>
                  <w:bottom w:val="nil"/>
                  <w:right w:val="nil"/>
                </w:tcBorders>
                <w:shd w:val="clear" w:color="auto" w:fill="auto"/>
                <w:noWrap/>
              </w:tcPr>
            </w:tcPrChange>
          </w:tcPr>
          <w:p w14:paraId="67B8E3C0" w14:textId="00838735" w:rsidR="0060718B" w:rsidRPr="0060718B" w:rsidRDefault="0060718B" w:rsidP="0060718B">
            <w:pPr>
              <w:spacing w:after="0"/>
              <w:jc w:val="right"/>
              <w:rPr>
                <w:sz w:val="16"/>
                <w:szCs w:val="16"/>
                <w:rPrChange w:id="15652" w:author="Steve Barbeaux" w:date="2022-10-10T12:25:00Z">
                  <w:rPr>
                    <w:sz w:val="14"/>
                    <w:szCs w:val="14"/>
                  </w:rPr>
                </w:rPrChange>
              </w:rPr>
            </w:pPr>
            <w:ins w:id="15653" w:author="Steve Barbeaux" w:date="2022-10-10T12:23:00Z">
              <w:r w:rsidRPr="0060718B">
                <w:rPr>
                  <w:color w:val="000000"/>
                  <w:sz w:val="16"/>
                  <w:szCs w:val="16"/>
                  <w:rPrChange w:id="15654" w:author="Steve Barbeaux" w:date="2022-10-10T12:25:00Z">
                    <w:rPr>
                      <w:rFonts w:ascii="Calibri" w:hAnsi="Calibri" w:cs="Calibri"/>
                      <w:color w:val="000000"/>
                      <w:szCs w:val="22"/>
                    </w:rPr>
                  </w:rPrChange>
                </w:rPr>
                <w:t>0.12</w:t>
              </w:r>
            </w:ins>
            <w:del w:id="15655" w:author="Steve Barbeaux" w:date="2022-10-10T12:23:00Z">
              <w:r w:rsidRPr="0060718B" w:rsidDel="00FF3B86">
                <w:rPr>
                  <w:sz w:val="16"/>
                  <w:szCs w:val="16"/>
                  <w:rPrChange w:id="15656" w:author="Steve Barbeaux" w:date="2022-10-10T12:25:00Z">
                    <w:rPr>
                      <w:sz w:val="14"/>
                      <w:szCs w:val="14"/>
                    </w:rPr>
                  </w:rPrChange>
                </w:rPr>
                <w:delText>0.12</w:delText>
              </w:r>
            </w:del>
          </w:p>
        </w:tc>
        <w:tc>
          <w:tcPr>
            <w:tcW w:w="295" w:type="pct"/>
            <w:tcBorders>
              <w:top w:val="nil"/>
              <w:left w:val="nil"/>
              <w:bottom w:val="nil"/>
              <w:right w:val="nil"/>
            </w:tcBorders>
            <w:shd w:val="clear" w:color="auto" w:fill="auto"/>
            <w:noWrap/>
            <w:vAlign w:val="bottom"/>
            <w:tcPrChange w:id="15657" w:author="Steve Barbeaux" w:date="2022-10-10T12:23:00Z">
              <w:tcPr>
                <w:tcW w:w="295" w:type="pct"/>
                <w:gridSpan w:val="2"/>
                <w:tcBorders>
                  <w:top w:val="nil"/>
                  <w:left w:val="nil"/>
                  <w:bottom w:val="nil"/>
                  <w:right w:val="nil"/>
                </w:tcBorders>
                <w:shd w:val="clear" w:color="auto" w:fill="auto"/>
                <w:noWrap/>
              </w:tcPr>
            </w:tcPrChange>
          </w:tcPr>
          <w:p w14:paraId="3B062A5F" w14:textId="3EB9760B" w:rsidR="0060718B" w:rsidRPr="0060718B" w:rsidRDefault="0060718B" w:rsidP="0060718B">
            <w:pPr>
              <w:spacing w:after="0"/>
              <w:jc w:val="right"/>
              <w:rPr>
                <w:sz w:val="16"/>
                <w:szCs w:val="16"/>
                <w:rPrChange w:id="15658" w:author="Steve Barbeaux" w:date="2022-10-10T12:25:00Z">
                  <w:rPr>
                    <w:sz w:val="14"/>
                    <w:szCs w:val="14"/>
                  </w:rPr>
                </w:rPrChange>
              </w:rPr>
            </w:pPr>
            <w:ins w:id="15659" w:author="Steve Barbeaux" w:date="2022-10-10T12:23:00Z">
              <w:r w:rsidRPr="0060718B">
                <w:rPr>
                  <w:color w:val="000000"/>
                  <w:sz w:val="16"/>
                  <w:szCs w:val="16"/>
                  <w:rPrChange w:id="15660" w:author="Steve Barbeaux" w:date="2022-10-10T12:25:00Z">
                    <w:rPr>
                      <w:rFonts w:ascii="Calibri" w:hAnsi="Calibri" w:cs="Calibri"/>
                      <w:color w:val="000000"/>
                      <w:szCs w:val="22"/>
                    </w:rPr>
                  </w:rPrChange>
                </w:rPr>
                <w:t>0.03</w:t>
              </w:r>
            </w:ins>
            <w:del w:id="15661" w:author="Steve Barbeaux" w:date="2022-10-10T12:23:00Z">
              <w:r w:rsidRPr="0060718B" w:rsidDel="00FF3B86">
                <w:rPr>
                  <w:sz w:val="16"/>
                  <w:szCs w:val="16"/>
                  <w:rPrChange w:id="15662"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tcPrChange w:id="15663" w:author="Steve Barbeaux" w:date="2022-10-10T12:23:00Z">
              <w:tcPr>
                <w:tcW w:w="295" w:type="pct"/>
                <w:gridSpan w:val="2"/>
                <w:tcBorders>
                  <w:top w:val="nil"/>
                  <w:left w:val="nil"/>
                  <w:bottom w:val="nil"/>
                  <w:right w:val="nil"/>
                </w:tcBorders>
                <w:shd w:val="clear" w:color="auto" w:fill="auto"/>
                <w:noWrap/>
              </w:tcPr>
            </w:tcPrChange>
          </w:tcPr>
          <w:p w14:paraId="76944E62" w14:textId="4D375EB4" w:rsidR="0060718B" w:rsidRPr="0060718B" w:rsidRDefault="0060718B" w:rsidP="0060718B">
            <w:pPr>
              <w:spacing w:after="0"/>
              <w:jc w:val="right"/>
              <w:rPr>
                <w:sz w:val="16"/>
                <w:szCs w:val="16"/>
                <w:rPrChange w:id="15664" w:author="Steve Barbeaux" w:date="2022-10-10T12:25:00Z">
                  <w:rPr>
                    <w:sz w:val="14"/>
                    <w:szCs w:val="14"/>
                  </w:rPr>
                </w:rPrChange>
              </w:rPr>
            </w:pPr>
            <w:ins w:id="15665" w:author="Steve Barbeaux" w:date="2022-10-10T12:23:00Z">
              <w:r w:rsidRPr="0060718B">
                <w:rPr>
                  <w:color w:val="000000"/>
                  <w:sz w:val="16"/>
                  <w:szCs w:val="16"/>
                  <w:rPrChange w:id="15666" w:author="Steve Barbeaux" w:date="2022-10-10T12:25:00Z">
                    <w:rPr>
                      <w:rFonts w:ascii="Calibri" w:hAnsi="Calibri" w:cs="Calibri"/>
                      <w:color w:val="000000"/>
                      <w:szCs w:val="22"/>
                    </w:rPr>
                  </w:rPrChange>
                </w:rPr>
                <w:t>0.01</w:t>
              </w:r>
            </w:ins>
            <w:del w:id="15667" w:author="Steve Barbeaux" w:date="2022-10-10T12:23:00Z">
              <w:r w:rsidRPr="0060718B" w:rsidDel="00FF3B86">
                <w:rPr>
                  <w:sz w:val="16"/>
                  <w:szCs w:val="16"/>
                  <w:rPrChange w:id="15668"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tcPrChange w:id="15669" w:author="Steve Barbeaux" w:date="2022-10-10T12:23:00Z">
              <w:tcPr>
                <w:tcW w:w="295" w:type="pct"/>
                <w:gridSpan w:val="2"/>
                <w:tcBorders>
                  <w:top w:val="nil"/>
                  <w:left w:val="nil"/>
                  <w:bottom w:val="nil"/>
                  <w:right w:val="nil"/>
                </w:tcBorders>
                <w:shd w:val="clear" w:color="auto" w:fill="auto"/>
                <w:noWrap/>
              </w:tcPr>
            </w:tcPrChange>
          </w:tcPr>
          <w:p w14:paraId="328FF792" w14:textId="08337647" w:rsidR="0060718B" w:rsidRPr="0060718B" w:rsidRDefault="0060718B" w:rsidP="0060718B">
            <w:pPr>
              <w:spacing w:after="0"/>
              <w:jc w:val="right"/>
              <w:rPr>
                <w:sz w:val="16"/>
                <w:szCs w:val="16"/>
                <w:rPrChange w:id="15670" w:author="Steve Barbeaux" w:date="2022-10-10T12:25:00Z">
                  <w:rPr>
                    <w:sz w:val="14"/>
                    <w:szCs w:val="14"/>
                  </w:rPr>
                </w:rPrChange>
              </w:rPr>
            </w:pPr>
            <w:ins w:id="15671" w:author="Steve Barbeaux" w:date="2022-10-10T12:23:00Z">
              <w:r w:rsidRPr="0060718B">
                <w:rPr>
                  <w:color w:val="000000"/>
                  <w:sz w:val="16"/>
                  <w:szCs w:val="16"/>
                  <w:rPrChange w:id="15672" w:author="Steve Barbeaux" w:date="2022-10-10T12:25:00Z">
                    <w:rPr>
                      <w:rFonts w:ascii="Calibri" w:hAnsi="Calibri" w:cs="Calibri"/>
                      <w:color w:val="000000"/>
                      <w:szCs w:val="22"/>
                    </w:rPr>
                  </w:rPrChange>
                </w:rPr>
                <w:t>0.01</w:t>
              </w:r>
            </w:ins>
            <w:del w:id="15673" w:author="Steve Barbeaux" w:date="2022-10-10T12:23:00Z">
              <w:r w:rsidRPr="0060718B" w:rsidDel="00FF3B86">
                <w:rPr>
                  <w:sz w:val="16"/>
                  <w:szCs w:val="16"/>
                  <w:rPrChange w:id="15674"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tcPrChange w:id="15675" w:author="Steve Barbeaux" w:date="2022-10-10T12:23:00Z">
              <w:tcPr>
                <w:tcW w:w="295" w:type="pct"/>
                <w:tcBorders>
                  <w:top w:val="nil"/>
                  <w:left w:val="nil"/>
                  <w:bottom w:val="nil"/>
                  <w:right w:val="nil"/>
                </w:tcBorders>
                <w:shd w:val="clear" w:color="auto" w:fill="auto"/>
                <w:noWrap/>
              </w:tcPr>
            </w:tcPrChange>
          </w:tcPr>
          <w:p w14:paraId="58195A27" w14:textId="6171B034" w:rsidR="0060718B" w:rsidRPr="0060718B" w:rsidRDefault="0060718B" w:rsidP="0060718B">
            <w:pPr>
              <w:spacing w:after="0"/>
              <w:jc w:val="right"/>
              <w:rPr>
                <w:sz w:val="16"/>
                <w:szCs w:val="16"/>
                <w:rPrChange w:id="15676" w:author="Steve Barbeaux" w:date="2022-10-10T12:25:00Z">
                  <w:rPr>
                    <w:sz w:val="14"/>
                    <w:szCs w:val="14"/>
                  </w:rPr>
                </w:rPrChange>
              </w:rPr>
            </w:pPr>
            <w:ins w:id="15677" w:author="Steve Barbeaux" w:date="2022-10-10T12:23:00Z">
              <w:r w:rsidRPr="0060718B">
                <w:rPr>
                  <w:color w:val="000000"/>
                  <w:sz w:val="16"/>
                  <w:szCs w:val="16"/>
                  <w:rPrChange w:id="15678" w:author="Steve Barbeaux" w:date="2022-10-10T12:25:00Z">
                    <w:rPr>
                      <w:rFonts w:ascii="Calibri" w:hAnsi="Calibri" w:cs="Calibri"/>
                      <w:color w:val="000000"/>
                      <w:szCs w:val="22"/>
                    </w:rPr>
                  </w:rPrChange>
                </w:rPr>
                <w:t>0.01</w:t>
              </w:r>
            </w:ins>
            <w:del w:id="15679" w:author="Steve Barbeaux" w:date="2022-10-10T12:23:00Z">
              <w:r w:rsidRPr="0060718B" w:rsidDel="00FF3B86">
                <w:rPr>
                  <w:sz w:val="16"/>
                  <w:szCs w:val="16"/>
                  <w:rPrChange w:id="15680"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tcPrChange w:id="15681" w:author="Steve Barbeaux" w:date="2022-10-10T12:23:00Z">
              <w:tcPr>
                <w:tcW w:w="295" w:type="pct"/>
                <w:gridSpan w:val="2"/>
                <w:tcBorders>
                  <w:top w:val="nil"/>
                  <w:left w:val="nil"/>
                  <w:bottom w:val="nil"/>
                  <w:right w:val="nil"/>
                </w:tcBorders>
                <w:shd w:val="clear" w:color="auto" w:fill="auto"/>
                <w:noWrap/>
              </w:tcPr>
            </w:tcPrChange>
          </w:tcPr>
          <w:p w14:paraId="5FA47A42" w14:textId="454483CF" w:rsidR="0060718B" w:rsidRPr="0060718B" w:rsidRDefault="0060718B" w:rsidP="0060718B">
            <w:pPr>
              <w:spacing w:after="0"/>
              <w:jc w:val="right"/>
              <w:rPr>
                <w:sz w:val="16"/>
                <w:szCs w:val="16"/>
                <w:rPrChange w:id="15682" w:author="Steve Barbeaux" w:date="2022-10-10T12:25:00Z">
                  <w:rPr>
                    <w:sz w:val="14"/>
                    <w:szCs w:val="14"/>
                  </w:rPr>
                </w:rPrChange>
              </w:rPr>
            </w:pPr>
            <w:ins w:id="15683" w:author="Steve Barbeaux" w:date="2022-10-10T12:23:00Z">
              <w:r w:rsidRPr="0060718B">
                <w:rPr>
                  <w:color w:val="000000"/>
                  <w:sz w:val="16"/>
                  <w:szCs w:val="16"/>
                  <w:rPrChange w:id="15684" w:author="Steve Barbeaux" w:date="2022-10-10T12:25:00Z">
                    <w:rPr>
                      <w:rFonts w:ascii="Calibri" w:hAnsi="Calibri" w:cs="Calibri"/>
                      <w:color w:val="000000"/>
                      <w:szCs w:val="22"/>
                    </w:rPr>
                  </w:rPrChange>
                </w:rPr>
                <w:t>0.11</w:t>
              </w:r>
            </w:ins>
            <w:del w:id="15685" w:author="Steve Barbeaux" w:date="2022-10-10T12:23:00Z">
              <w:r w:rsidRPr="0060718B" w:rsidDel="00FF3B86">
                <w:rPr>
                  <w:sz w:val="16"/>
                  <w:szCs w:val="16"/>
                  <w:rPrChange w:id="15686" w:author="Steve Barbeaux" w:date="2022-10-10T12:25:00Z">
                    <w:rPr>
                      <w:sz w:val="14"/>
                      <w:szCs w:val="14"/>
                    </w:rPr>
                  </w:rPrChange>
                </w:rPr>
                <w:delText>0.11</w:delText>
              </w:r>
            </w:del>
          </w:p>
        </w:tc>
        <w:tc>
          <w:tcPr>
            <w:tcW w:w="295" w:type="pct"/>
            <w:tcBorders>
              <w:top w:val="nil"/>
              <w:left w:val="nil"/>
              <w:bottom w:val="nil"/>
              <w:right w:val="nil"/>
            </w:tcBorders>
            <w:shd w:val="clear" w:color="auto" w:fill="auto"/>
            <w:noWrap/>
            <w:vAlign w:val="bottom"/>
            <w:tcPrChange w:id="15687" w:author="Steve Barbeaux" w:date="2022-10-10T12:23:00Z">
              <w:tcPr>
                <w:tcW w:w="295" w:type="pct"/>
                <w:gridSpan w:val="2"/>
                <w:tcBorders>
                  <w:top w:val="nil"/>
                  <w:left w:val="nil"/>
                  <w:bottom w:val="nil"/>
                  <w:right w:val="nil"/>
                </w:tcBorders>
                <w:shd w:val="clear" w:color="auto" w:fill="auto"/>
                <w:noWrap/>
              </w:tcPr>
            </w:tcPrChange>
          </w:tcPr>
          <w:p w14:paraId="43F32BFD" w14:textId="32E1E090" w:rsidR="0060718B" w:rsidRPr="0060718B" w:rsidRDefault="0060718B" w:rsidP="0060718B">
            <w:pPr>
              <w:spacing w:after="0"/>
              <w:jc w:val="right"/>
              <w:rPr>
                <w:sz w:val="16"/>
                <w:szCs w:val="16"/>
                <w:vertAlign w:val="subscript"/>
                <w:rPrChange w:id="15688" w:author="Steve Barbeaux" w:date="2022-10-10T12:25:00Z">
                  <w:rPr>
                    <w:sz w:val="14"/>
                    <w:szCs w:val="14"/>
                    <w:vertAlign w:val="subscript"/>
                  </w:rPr>
                </w:rPrChange>
              </w:rPr>
            </w:pPr>
            <w:ins w:id="15689" w:author="Steve Barbeaux" w:date="2022-10-10T12:23:00Z">
              <w:r w:rsidRPr="0060718B">
                <w:rPr>
                  <w:color w:val="000000"/>
                  <w:sz w:val="16"/>
                  <w:szCs w:val="16"/>
                  <w:rPrChange w:id="15690" w:author="Steve Barbeaux" w:date="2022-10-10T12:25:00Z">
                    <w:rPr>
                      <w:rFonts w:ascii="Calibri" w:hAnsi="Calibri" w:cs="Calibri"/>
                      <w:color w:val="000000"/>
                      <w:szCs w:val="22"/>
                    </w:rPr>
                  </w:rPrChange>
                </w:rPr>
                <w:t>0.97</w:t>
              </w:r>
            </w:ins>
            <w:del w:id="15691" w:author="Steve Barbeaux" w:date="2022-10-10T12:23:00Z">
              <w:r w:rsidRPr="0060718B" w:rsidDel="00FF3B86">
                <w:rPr>
                  <w:sz w:val="16"/>
                  <w:szCs w:val="16"/>
                  <w:rPrChange w:id="15692" w:author="Steve Barbeaux" w:date="2022-10-10T12:25:00Z">
                    <w:rPr>
                      <w:sz w:val="14"/>
                      <w:szCs w:val="14"/>
                    </w:rPr>
                  </w:rPrChange>
                </w:rPr>
                <w:delText>0.97</w:delText>
              </w:r>
            </w:del>
          </w:p>
        </w:tc>
      </w:tr>
      <w:tr w:rsidR="0060718B" w:rsidRPr="000460A7" w14:paraId="6CA0099D" w14:textId="77777777" w:rsidTr="0060718B">
        <w:tblPrEx>
          <w:tblW w:w="5180" w:type="pct"/>
          <w:tblInd w:w="-90" w:type="dxa"/>
          <w:tblLayout w:type="fixed"/>
          <w:tblPrExChange w:id="15693" w:author="Steve Barbeaux" w:date="2022-10-10T12:23:00Z">
            <w:tblPrEx>
              <w:tblW w:w="5180" w:type="pct"/>
              <w:tblInd w:w="-90" w:type="dxa"/>
              <w:tblLayout w:type="fixed"/>
            </w:tblPrEx>
          </w:tblPrExChange>
        </w:tblPrEx>
        <w:trPr>
          <w:trPrChange w:id="15694" w:author="Steve Barbeaux" w:date="2022-10-10T12:23:00Z">
            <w:trPr>
              <w:gridAfter w:val="0"/>
            </w:trPr>
          </w:trPrChange>
        </w:trPr>
        <w:tc>
          <w:tcPr>
            <w:tcW w:w="279" w:type="pct"/>
            <w:tcBorders>
              <w:top w:val="nil"/>
              <w:left w:val="nil"/>
              <w:bottom w:val="nil"/>
              <w:right w:val="nil"/>
            </w:tcBorders>
            <w:shd w:val="clear" w:color="auto" w:fill="auto"/>
            <w:noWrap/>
            <w:vAlign w:val="bottom"/>
            <w:tcPrChange w:id="15695" w:author="Steve Barbeaux" w:date="2022-10-10T12:23:00Z">
              <w:tcPr>
                <w:tcW w:w="279" w:type="pct"/>
                <w:tcBorders>
                  <w:top w:val="nil"/>
                  <w:left w:val="nil"/>
                  <w:bottom w:val="nil"/>
                  <w:right w:val="nil"/>
                </w:tcBorders>
                <w:shd w:val="clear" w:color="auto" w:fill="auto"/>
                <w:noWrap/>
                <w:vAlign w:val="bottom"/>
              </w:tcPr>
            </w:tcPrChange>
          </w:tcPr>
          <w:p w14:paraId="52AEA22B" w14:textId="21B1B68E" w:rsidR="0060718B" w:rsidRPr="0060718B" w:rsidRDefault="0060718B" w:rsidP="0060718B">
            <w:pPr>
              <w:spacing w:after="0"/>
              <w:jc w:val="right"/>
              <w:rPr>
                <w:sz w:val="16"/>
                <w:szCs w:val="16"/>
                <w:rPrChange w:id="15696" w:author="Steve Barbeaux" w:date="2022-10-10T12:25:00Z">
                  <w:rPr>
                    <w:sz w:val="14"/>
                    <w:szCs w:val="14"/>
                  </w:rPr>
                </w:rPrChange>
              </w:rPr>
            </w:pPr>
            <w:r w:rsidRPr="0060718B">
              <w:rPr>
                <w:sz w:val="16"/>
                <w:szCs w:val="16"/>
                <w:rPrChange w:id="15697" w:author="Steve Barbeaux" w:date="2022-10-10T12:25:00Z">
                  <w:rPr>
                    <w:sz w:val="14"/>
                    <w:szCs w:val="14"/>
                  </w:rPr>
                </w:rPrChange>
              </w:rPr>
              <w:t>2017</w:t>
            </w:r>
          </w:p>
        </w:tc>
        <w:tc>
          <w:tcPr>
            <w:tcW w:w="295" w:type="pct"/>
            <w:tcBorders>
              <w:top w:val="nil"/>
              <w:left w:val="nil"/>
              <w:bottom w:val="nil"/>
              <w:right w:val="nil"/>
            </w:tcBorders>
            <w:vAlign w:val="bottom"/>
            <w:tcPrChange w:id="15698" w:author="Steve Barbeaux" w:date="2022-10-10T12:23:00Z">
              <w:tcPr>
                <w:tcW w:w="295" w:type="pct"/>
                <w:gridSpan w:val="2"/>
                <w:tcBorders>
                  <w:top w:val="nil"/>
                  <w:left w:val="nil"/>
                  <w:bottom w:val="nil"/>
                  <w:right w:val="nil"/>
                </w:tcBorders>
              </w:tcPr>
            </w:tcPrChange>
          </w:tcPr>
          <w:p w14:paraId="10902EC1" w14:textId="672610E9" w:rsidR="0060718B" w:rsidRPr="0060718B" w:rsidRDefault="0060718B" w:rsidP="0060718B">
            <w:pPr>
              <w:spacing w:after="0"/>
              <w:jc w:val="right"/>
              <w:rPr>
                <w:sz w:val="16"/>
                <w:szCs w:val="16"/>
                <w:rPrChange w:id="15699" w:author="Steve Barbeaux" w:date="2022-10-10T12:25:00Z">
                  <w:rPr>
                    <w:sz w:val="14"/>
                    <w:szCs w:val="14"/>
                  </w:rPr>
                </w:rPrChange>
              </w:rPr>
            </w:pPr>
            <w:ins w:id="15700" w:author="Steve Barbeaux" w:date="2022-10-10T12:23:00Z">
              <w:r w:rsidRPr="0060718B">
                <w:rPr>
                  <w:color w:val="000000"/>
                  <w:sz w:val="16"/>
                  <w:szCs w:val="16"/>
                  <w:rPrChange w:id="15701" w:author="Steve Barbeaux" w:date="2022-10-10T12:25:00Z">
                    <w:rPr>
                      <w:rFonts w:ascii="Calibri" w:hAnsi="Calibri" w:cs="Calibri"/>
                      <w:color w:val="000000"/>
                      <w:szCs w:val="22"/>
                    </w:rPr>
                  </w:rPrChange>
                </w:rPr>
                <w:t>0.01</w:t>
              </w:r>
            </w:ins>
            <w:del w:id="15702" w:author="Steve Barbeaux" w:date="2022-10-10T12:23:00Z">
              <w:r w:rsidRPr="0060718B" w:rsidDel="00FF3B86">
                <w:rPr>
                  <w:sz w:val="16"/>
                  <w:szCs w:val="16"/>
                  <w:rPrChange w:id="15703"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tcPrChange w:id="15704" w:author="Steve Barbeaux" w:date="2022-10-10T12:23:00Z">
              <w:tcPr>
                <w:tcW w:w="295" w:type="pct"/>
                <w:gridSpan w:val="2"/>
                <w:tcBorders>
                  <w:top w:val="nil"/>
                  <w:left w:val="nil"/>
                  <w:bottom w:val="nil"/>
                  <w:right w:val="nil"/>
                </w:tcBorders>
                <w:shd w:val="clear" w:color="auto" w:fill="auto"/>
                <w:noWrap/>
              </w:tcPr>
            </w:tcPrChange>
          </w:tcPr>
          <w:p w14:paraId="065E6182" w14:textId="1A3B5F99" w:rsidR="0060718B" w:rsidRPr="0060718B" w:rsidRDefault="0060718B" w:rsidP="0060718B">
            <w:pPr>
              <w:spacing w:after="0"/>
              <w:jc w:val="right"/>
              <w:rPr>
                <w:sz w:val="16"/>
                <w:szCs w:val="16"/>
                <w:rPrChange w:id="15705" w:author="Steve Barbeaux" w:date="2022-10-10T12:25:00Z">
                  <w:rPr>
                    <w:sz w:val="14"/>
                    <w:szCs w:val="14"/>
                  </w:rPr>
                </w:rPrChange>
              </w:rPr>
            </w:pPr>
            <w:ins w:id="15706" w:author="Steve Barbeaux" w:date="2022-10-10T12:23:00Z">
              <w:r w:rsidRPr="0060718B">
                <w:rPr>
                  <w:color w:val="000000"/>
                  <w:sz w:val="16"/>
                  <w:szCs w:val="16"/>
                  <w:rPrChange w:id="15707" w:author="Steve Barbeaux" w:date="2022-10-10T12:25:00Z">
                    <w:rPr>
                      <w:rFonts w:ascii="Calibri" w:hAnsi="Calibri" w:cs="Calibri"/>
                      <w:color w:val="000000"/>
                      <w:szCs w:val="22"/>
                    </w:rPr>
                  </w:rPrChange>
                </w:rPr>
                <w:t>0.02</w:t>
              </w:r>
            </w:ins>
            <w:del w:id="15708" w:author="Steve Barbeaux" w:date="2022-10-10T12:23:00Z">
              <w:r w:rsidRPr="0060718B" w:rsidDel="00FF3B86">
                <w:rPr>
                  <w:sz w:val="16"/>
                  <w:szCs w:val="16"/>
                  <w:rPrChange w:id="15709" w:author="Steve Barbeaux" w:date="2022-10-10T12:25:00Z">
                    <w:rPr>
                      <w:sz w:val="14"/>
                      <w:szCs w:val="14"/>
                    </w:rPr>
                  </w:rPrChange>
                </w:rPr>
                <w:delText>0.02</w:delText>
              </w:r>
            </w:del>
          </w:p>
        </w:tc>
        <w:tc>
          <w:tcPr>
            <w:tcW w:w="295" w:type="pct"/>
            <w:tcBorders>
              <w:top w:val="nil"/>
              <w:left w:val="nil"/>
              <w:bottom w:val="nil"/>
              <w:right w:val="nil"/>
            </w:tcBorders>
            <w:shd w:val="clear" w:color="auto" w:fill="auto"/>
            <w:noWrap/>
            <w:vAlign w:val="bottom"/>
            <w:tcPrChange w:id="15710" w:author="Steve Barbeaux" w:date="2022-10-10T12:23:00Z">
              <w:tcPr>
                <w:tcW w:w="295" w:type="pct"/>
                <w:tcBorders>
                  <w:top w:val="nil"/>
                  <w:left w:val="nil"/>
                  <w:bottom w:val="nil"/>
                  <w:right w:val="nil"/>
                </w:tcBorders>
                <w:shd w:val="clear" w:color="auto" w:fill="auto"/>
                <w:noWrap/>
              </w:tcPr>
            </w:tcPrChange>
          </w:tcPr>
          <w:p w14:paraId="6DCF5EF6" w14:textId="13F6F377" w:rsidR="0060718B" w:rsidRPr="0060718B" w:rsidRDefault="0060718B" w:rsidP="0060718B">
            <w:pPr>
              <w:spacing w:after="0"/>
              <w:jc w:val="right"/>
              <w:rPr>
                <w:sz w:val="16"/>
                <w:szCs w:val="16"/>
                <w:rPrChange w:id="15711" w:author="Steve Barbeaux" w:date="2022-10-10T12:25:00Z">
                  <w:rPr>
                    <w:sz w:val="14"/>
                    <w:szCs w:val="14"/>
                  </w:rPr>
                </w:rPrChange>
              </w:rPr>
            </w:pPr>
            <w:ins w:id="15712" w:author="Steve Barbeaux" w:date="2022-10-10T12:23:00Z">
              <w:r w:rsidRPr="0060718B">
                <w:rPr>
                  <w:color w:val="000000"/>
                  <w:sz w:val="16"/>
                  <w:szCs w:val="16"/>
                  <w:rPrChange w:id="15713" w:author="Steve Barbeaux" w:date="2022-10-10T12:25:00Z">
                    <w:rPr>
                      <w:rFonts w:ascii="Calibri" w:hAnsi="Calibri" w:cs="Calibri"/>
                      <w:color w:val="000000"/>
                      <w:szCs w:val="22"/>
                    </w:rPr>
                  </w:rPrChange>
                </w:rPr>
                <w:t>0.03</w:t>
              </w:r>
            </w:ins>
            <w:del w:id="15714" w:author="Steve Barbeaux" w:date="2022-10-10T12:23:00Z">
              <w:r w:rsidRPr="0060718B" w:rsidDel="00FF3B86">
                <w:rPr>
                  <w:sz w:val="16"/>
                  <w:szCs w:val="16"/>
                  <w:rPrChange w:id="15715"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tcPrChange w:id="15716" w:author="Steve Barbeaux" w:date="2022-10-10T12:23:00Z">
              <w:tcPr>
                <w:tcW w:w="295" w:type="pct"/>
                <w:gridSpan w:val="2"/>
                <w:tcBorders>
                  <w:top w:val="nil"/>
                  <w:left w:val="nil"/>
                  <w:bottom w:val="nil"/>
                  <w:right w:val="nil"/>
                </w:tcBorders>
                <w:shd w:val="clear" w:color="auto" w:fill="auto"/>
                <w:noWrap/>
              </w:tcPr>
            </w:tcPrChange>
          </w:tcPr>
          <w:p w14:paraId="477B000C" w14:textId="473FB57F" w:rsidR="0060718B" w:rsidRPr="0060718B" w:rsidRDefault="0060718B" w:rsidP="0060718B">
            <w:pPr>
              <w:spacing w:after="0"/>
              <w:jc w:val="right"/>
              <w:rPr>
                <w:sz w:val="16"/>
                <w:szCs w:val="16"/>
                <w:rPrChange w:id="15717" w:author="Steve Barbeaux" w:date="2022-10-10T12:25:00Z">
                  <w:rPr>
                    <w:sz w:val="14"/>
                    <w:szCs w:val="14"/>
                  </w:rPr>
                </w:rPrChange>
              </w:rPr>
            </w:pPr>
            <w:ins w:id="15718" w:author="Steve Barbeaux" w:date="2022-10-10T12:23:00Z">
              <w:r w:rsidRPr="0060718B">
                <w:rPr>
                  <w:color w:val="000000"/>
                  <w:sz w:val="16"/>
                  <w:szCs w:val="16"/>
                  <w:rPrChange w:id="15719" w:author="Steve Barbeaux" w:date="2022-10-10T12:25:00Z">
                    <w:rPr>
                      <w:rFonts w:ascii="Calibri" w:hAnsi="Calibri" w:cs="Calibri"/>
                      <w:color w:val="000000"/>
                      <w:szCs w:val="22"/>
                    </w:rPr>
                  </w:rPrChange>
                </w:rPr>
                <w:t>0.07</w:t>
              </w:r>
            </w:ins>
            <w:del w:id="15720" w:author="Steve Barbeaux" w:date="2022-10-10T12:23:00Z">
              <w:r w:rsidRPr="0060718B" w:rsidDel="00FF3B86">
                <w:rPr>
                  <w:sz w:val="16"/>
                  <w:szCs w:val="16"/>
                  <w:rPrChange w:id="15721" w:author="Steve Barbeaux" w:date="2022-10-10T12:25:00Z">
                    <w:rPr>
                      <w:sz w:val="14"/>
                      <w:szCs w:val="14"/>
                    </w:rPr>
                  </w:rPrChange>
                </w:rPr>
                <w:delText>0.07</w:delText>
              </w:r>
            </w:del>
          </w:p>
        </w:tc>
        <w:tc>
          <w:tcPr>
            <w:tcW w:w="295" w:type="pct"/>
            <w:tcBorders>
              <w:top w:val="nil"/>
              <w:left w:val="nil"/>
              <w:bottom w:val="nil"/>
              <w:right w:val="nil"/>
            </w:tcBorders>
            <w:shd w:val="clear" w:color="auto" w:fill="auto"/>
            <w:noWrap/>
            <w:vAlign w:val="bottom"/>
            <w:tcPrChange w:id="15722" w:author="Steve Barbeaux" w:date="2022-10-10T12:23:00Z">
              <w:tcPr>
                <w:tcW w:w="295" w:type="pct"/>
                <w:gridSpan w:val="2"/>
                <w:tcBorders>
                  <w:top w:val="nil"/>
                  <w:left w:val="nil"/>
                  <w:bottom w:val="nil"/>
                  <w:right w:val="nil"/>
                </w:tcBorders>
                <w:shd w:val="clear" w:color="auto" w:fill="auto"/>
                <w:noWrap/>
              </w:tcPr>
            </w:tcPrChange>
          </w:tcPr>
          <w:p w14:paraId="54BDAFCA" w14:textId="36CA575F" w:rsidR="0060718B" w:rsidRPr="0060718B" w:rsidRDefault="0060718B" w:rsidP="0060718B">
            <w:pPr>
              <w:spacing w:after="0"/>
              <w:jc w:val="right"/>
              <w:rPr>
                <w:sz w:val="16"/>
                <w:szCs w:val="16"/>
                <w:rPrChange w:id="15723" w:author="Steve Barbeaux" w:date="2022-10-10T12:25:00Z">
                  <w:rPr>
                    <w:sz w:val="14"/>
                    <w:szCs w:val="14"/>
                  </w:rPr>
                </w:rPrChange>
              </w:rPr>
            </w:pPr>
            <w:ins w:id="15724" w:author="Steve Barbeaux" w:date="2022-10-10T12:23:00Z">
              <w:r w:rsidRPr="0060718B">
                <w:rPr>
                  <w:color w:val="000000"/>
                  <w:sz w:val="16"/>
                  <w:szCs w:val="16"/>
                  <w:rPrChange w:id="15725" w:author="Steve Barbeaux" w:date="2022-10-10T12:25:00Z">
                    <w:rPr>
                      <w:rFonts w:ascii="Calibri" w:hAnsi="Calibri" w:cs="Calibri"/>
                      <w:color w:val="000000"/>
                      <w:szCs w:val="22"/>
                    </w:rPr>
                  </w:rPrChange>
                </w:rPr>
                <w:t>0.21</w:t>
              </w:r>
            </w:ins>
            <w:del w:id="15726" w:author="Steve Barbeaux" w:date="2022-10-10T12:23:00Z">
              <w:r w:rsidRPr="0060718B" w:rsidDel="00FF3B86">
                <w:rPr>
                  <w:sz w:val="16"/>
                  <w:szCs w:val="16"/>
                  <w:rPrChange w:id="15727" w:author="Steve Barbeaux" w:date="2022-10-10T12:25:00Z">
                    <w:rPr>
                      <w:sz w:val="14"/>
                      <w:szCs w:val="14"/>
                    </w:rPr>
                  </w:rPrChange>
                </w:rPr>
                <w:delText>0.22</w:delText>
              </w:r>
            </w:del>
          </w:p>
        </w:tc>
        <w:tc>
          <w:tcPr>
            <w:tcW w:w="295" w:type="pct"/>
            <w:tcBorders>
              <w:top w:val="nil"/>
              <w:left w:val="nil"/>
              <w:bottom w:val="nil"/>
              <w:right w:val="nil"/>
            </w:tcBorders>
            <w:shd w:val="clear" w:color="auto" w:fill="auto"/>
            <w:noWrap/>
            <w:vAlign w:val="bottom"/>
            <w:tcPrChange w:id="15728" w:author="Steve Barbeaux" w:date="2022-10-10T12:23:00Z">
              <w:tcPr>
                <w:tcW w:w="295" w:type="pct"/>
                <w:gridSpan w:val="2"/>
                <w:tcBorders>
                  <w:top w:val="nil"/>
                  <w:left w:val="nil"/>
                  <w:bottom w:val="nil"/>
                  <w:right w:val="nil"/>
                </w:tcBorders>
                <w:shd w:val="clear" w:color="auto" w:fill="auto"/>
                <w:noWrap/>
              </w:tcPr>
            </w:tcPrChange>
          </w:tcPr>
          <w:p w14:paraId="0C0DB3A6" w14:textId="47DEABEC" w:rsidR="0060718B" w:rsidRPr="0060718B" w:rsidRDefault="0060718B" w:rsidP="0060718B">
            <w:pPr>
              <w:spacing w:after="0"/>
              <w:jc w:val="right"/>
              <w:rPr>
                <w:sz w:val="16"/>
                <w:szCs w:val="16"/>
                <w:rPrChange w:id="15729" w:author="Steve Barbeaux" w:date="2022-10-10T12:25:00Z">
                  <w:rPr>
                    <w:sz w:val="14"/>
                    <w:szCs w:val="14"/>
                  </w:rPr>
                </w:rPrChange>
              </w:rPr>
            </w:pPr>
            <w:ins w:id="15730" w:author="Steve Barbeaux" w:date="2022-10-10T12:23:00Z">
              <w:r w:rsidRPr="0060718B">
                <w:rPr>
                  <w:color w:val="000000"/>
                  <w:sz w:val="16"/>
                  <w:szCs w:val="16"/>
                  <w:rPrChange w:id="15731" w:author="Steve Barbeaux" w:date="2022-10-10T12:25:00Z">
                    <w:rPr>
                      <w:rFonts w:ascii="Calibri" w:hAnsi="Calibri" w:cs="Calibri"/>
                      <w:color w:val="000000"/>
                      <w:szCs w:val="22"/>
                    </w:rPr>
                  </w:rPrChange>
                </w:rPr>
                <w:t>0.20</w:t>
              </w:r>
            </w:ins>
            <w:del w:id="15732" w:author="Steve Barbeaux" w:date="2022-10-10T12:23:00Z">
              <w:r w:rsidRPr="0060718B" w:rsidDel="00FF3B86">
                <w:rPr>
                  <w:sz w:val="16"/>
                  <w:szCs w:val="16"/>
                  <w:rPrChange w:id="15733" w:author="Steve Barbeaux" w:date="2022-10-10T12:25:00Z">
                    <w:rPr>
                      <w:sz w:val="14"/>
                      <w:szCs w:val="14"/>
                    </w:rPr>
                  </w:rPrChange>
                </w:rPr>
                <w:delText>0.2</w:delText>
              </w:r>
            </w:del>
          </w:p>
        </w:tc>
        <w:tc>
          <w:tcPr>
            <w:tcW w:w="295" w:type="pct"/>
            <w:tcBorders>
              <w:top w:val="nil"/>
              <w:left w:val="nil"/>
              <w:bottom w:val="nil"/>
              <w:right w:val="nil"/>
            </w:tcBorders>
            <w:shd w:val="clear" w:color="auto" w:fill="auto"/>
            <w:noWrap/>
            <w:vAlign w:val="bottom"/>
            <w:tcPrChange w:id="15734" w:author="Steve Barbeaux" w:date="2022-10-10T12:23:00Z">
              <w:tcPr>
                <w:tcW w:w="295" w:type="pct"/>
                <w:tcBorders>
                  <w:top w:val="nil"/>
                  <w:left w:val="nil"/>
                  <w:bottom w:val="nil"/>
                  <w:right w:val="nil"/>
                </w:tcBorders>
                <w:shd w:val="clear" w:color="auto" w:fill="auto"/>
                <w:noWrap/>
              </w:tcPr>
            </w:tcPrChange>
          </w:tcPr>
          <w:p w14:paraId="04B1A3ED" w14:textId="0962E868" w:rsidR="0060718B" w:rsidRPr="0060718B" w:rsidRDefault="0060718B" w:rsidP="0060718B">
            <w:pPr>
              <w:spacing w:after="0"/>
              <w:jc w:val="right"/>
              <w:rPr>
                <w:sz w:val="16"/>
                <w:szCs w:val="16"/>
                <w:rPrChange w:id="15735" w:author="Steve Barbeaux" w:date="2022-10-10T12:25:00Z">
                  <w:rPr>
                    <w:sz w:val="14"/>
                    <w:szCs w:val="14"/>
                  </w:rPr>
                </w:rPrChange>
              </w:rPr>
            </w:pPr>
            <w:ins w:id="15736" w:author="Steve Barbeaux" w:date="2022-10-10T12:23:00Z">
              <w:r w:rsidRPr="0060718B">
                <w:rPr>
                  <w:color w:val="000000"/>
                  <w:sz w:val="16"/>
                  <w:szCs w:val="16"/>
                  <w:rPrChange w:id="15737" w:author="Steve Barbeaux" w:date="2022-10-10T12:25:00Z">
                    <w:rPr>
                      <w:rFonts w:ascii="Calibri" w:hAnsi="Calibri" w:cs="Calibri"/>
                      <w:color w:val="000000"/>
                      <w:szCs w:val="22"/>
                    </w:rPr>
                  </w:rPrChange>
                </w:rPr>
                <w:t>0.08</w:t>
              </w:r>
            </w:ins>
            <w:del w:id="15738" w:author="Steve Barbeaux" w:date="2022-10-10T12:23:00Z">
              <w:r w:rsidRPr="0060718B" w:rsidDel="00FF3B86">
                <w:rPr>
                  <w:sz w:val="16"/>
                  <w:szCs w:val="16"/>
                  <w:rPrChange w:id="15739" w:author="Steve Barbeaux" w:date="2022-10-10T12:25:00Z">
                    <w:rPr>
                      <w:sz w:val="14"/>
                      <w:szCs w:val="14"/>
                    </w:rPr>
                  </w:rPrChange>
                </w:rPr>
                <w:delText>0.08</w:delText>
              </w:r>
            </w:del>
          </w:p>
        </w:tc>
        <w:tc>
          <w:tcPr>
            <w:tcW w:w="295" w:type="pct"/>
            <w:tcBorders>
              <w:top w:val="nil"/>
              <w:left w:val="nil"/>
              <w:bottom w:val="nil"/>
              <w:right w:val="nil"/>
            </w:tcBorders>
            <w:shd w:val="clear" w:color="auto" w:fill="auto"/>
            <w:noWrap/>
            <w:vAlign w:val="bottom"/>
            <w:tcPrChange w:id="15740" w:author="Steve Barbeaux" w:date="2022-10-10T12:23:00Z">
              <w:tcPr>
                <w:tcW w:w="295" w:type="pct"/>
                <w:gridSpan w:val="2"/>
                <w:tcBorders>
                  <w:top w:val="nil"/>
                  <w:left w:val="nil"/>
                  <w:bottom w:val="nil"/>
                  <w:right w:val="nil"/>
                </w:tcBorders>
                <w:shd w:val="clear" w:color="auto" w:fill="auto"/>
                <w:noWrap/>
              </w:tcPr>
            </w:tcPrChange>
          </w:tcPr>
          <w:p w14:paraId="2DEA6C8D" w14:textId="2556C94D" w:rsidR="0060718B" w:rsidRPr="0060718B" w:rsidRDefault="0060718B" w:rsidP="0060718B">
            <w:pPr>
              <w:spacing w:after="0"/>
              <w:jc w:val="right"/>
              <w:rPr>
                <w:sz w:val="16"/>
                <w:szCs w:val="16"/>
                <w:rPrChange w:id="15741" w:author="Steve Barbeaux" w:date="2022-10-10T12:25:00Z">
                  <w:rPr>
                    <w:sz w:val="14"/>
                    <w:szCs w:val="14"/>
                  </w:rPr>
                </w:rPrChange>
              </w:rPr>
            </w:pPr>
            <w:ins w:id="15742" w:author="Steve Barbeaux" w:date="2022-10-10T12:23:00Z">
              <w:r w:rsidRPr="0060718B">
                <w:rPr>
                  <w:color w:val="000000"/>
                  <w:sz w:val="16"/>
                  <w:szCs w:val="16"/>
                  <w:rPrChange w:id="15743" w:author="Steve Barbeaux" w:date="2022-10-10T12:25:00Z">
                    <w:rPr>
                      <w:rFonts w:ascii="Calibri" w:hAnsi="Calibri" w:cs="Calibri"/>
                      <w:color w:val="000000"/>
                      <w:szCs w:val="22"/>
                    </w:rPr>
                  </w:rPrChange>
                </w:rPr>
                <w:t>0.18</w:t>
              </w:r>
            </w:ins>
            <w:del w:id="15744" w:author="Steve Barbeaux" w:date="2022-10-10T12:23:00Z">
              <w:r w:rsidRPr="0060718B" w:rsidDel="00FF3B86">
                <w:rPr>
                  <w:sz w:val="16"/>
                  <w:szCs w:val="16"/>
                  <w:rPrChange w:id="15745" w:author="Steve Barbeaux" w:date="2022-10-10T12:25:00Z">
                    <w:rPr>
                      <w:sz w:val="14"/>
                      <w:szCs w:val="14"/>
                    </w:rPr>
                  </w:rPrChange>
                </w:rPr>
                <w:delText>0.18</w:delText>
              </w:r>
            </w:del>
          </w:p>
        </w:tc>
        <w:tc>
          <w:tcPr>
            <w:tcW w:w="295" w:type="pct"/>
            <w:tcBorders>
              <w:top w:val="nil"/>
              <w:left w:val="nil"/>
              <w:bottom w:val="nil"/>
              <w:right w:val="nil"/>
            </w:tcBorders>
            <w:shd w:val="clear" w:color="auto" w:fill="auto"/>
            <w:noWrap/>
            <w:vAlign w:val="bottom"/>
            <w:tcPrChange w:id="15746" w:author="Steve Barbeaux" w:date="2022-10-10T12:23:00Z">
              <w:tcPr>
                <w:tcW w:w="295" w:type="pct"/>
                <w:gridSpan w:val="2"/>
                <w:tcBorders>
                  <w:top w:val="nil"/>
                  <w:left w:val="nil"/>
                  <w:bottom w:val="nil"/>
                  <w:right w:val="nil"/>
                </w:tcBorders>
                <w:shd w:val="clear" w:color="auto" w:fill="auto"/>
                <w:noWrap/>
              </w:tcPr>
            </w:tcPrChange>
          </w:tcPr>
          <w:p w14:paraId="15533292" w14:textId="6BE109A1" w:rsidR="0060718B" w:rsidRPr="0060718B" w:rsidRDefault="0060718B" w:rsidP="0060718B">
            <w:pPr>
              <w:spacing w:after="0"/>
              <w:jc w:val="right"/>
              <w:rPr>
                <w:sz w:val="16"/>
                <w:szCs w:val="16"/>
                <w:rPrChange w:id="15747" w:author="Steve Barbeaux" w:date="2022-10-10T12:25:00Z">
                  <w:rPr>
                    <w:sz w:val="14"/>
                    <w:szCs w:val="14"/>
                  </w:rPr>
                </w:rPrChange>
              </w:rPr>
            </w:pPr>
            <w:ins w:id="15748" w:author="Steve Barbeaux" w:date="2022-10-10T12:23:00Z">
              <w:r w:rsidRPr="0060718B">
                <w:rPr>
                  <w:color w:val="000000"/>
                  <w:sz w:val="16"/>
                  <w:szCs w:val="16"/>
                  <w:rPrChange w:id="15749" w:author="Steve Barbeaux" w:date="2022-10-10T12:25:00Z">
                    <w:rPr>
                      <w:rFonts w:ascii="Calibri" w:hAnsi="Calibri" w:cs="Calibri"/>
                      <w:color w:val="000000"/>
                      <w:szCs w:val="22"/>
                    </w:rPr>
                  </w:rPrChange>
                </w:rPr>
                <w:t>0.02</w:t>
              </w:r>
            </w:ins>
            <w:del w:id="15750" w:author="Steve Barbeaux" w:date="2022-10-10T12:23:00Z">
              <w:r w:rsidRPr="0060718B" w:rsidDel="00FF3B86">
                <w:rPr>
                  <w:sz w:val="16"/>
                  <w:szCs w:val="16"/>
                  <w:rPrChange w:id="15751" w:author="Steve Barbeaux" w:date="2022-10-10T12:25:00Z">
                    <w:rPr>
                      <w:sz w:val="14"/>
                      <w:szCs w:val="14"/>
                    </w:rPr>
                  </w:rPrChange>
                </w:rPr>
                <w:delText>0.02</w:delText>
              </w:r>
            </w:del>
          </w:p>
        </w:tc>
        <w:tc>
          <w:tcPr>
            <w:tcW w:w="295" w:type="pct"/>
            <w:tcBorders>
              <w:top w:val="nil"/>
              <w:left w:val="nil"/>
              <w:bottom w:val="nil"/>
              <w:right w:val="nil"/>
            </w:tcBorders>
            <w:shd w:val="clear" w:color="auto" w:fill="auto"/>
            <w:noWrap/>
            <w:vAlign w:val="bottom"/>
            <w:tcPrChange w:id="15752" w:author="Steve Barbeaux" w:date="2022-10-10T12:23:00Z">
              <w:tcPr>
                <w:tcW w:w="295" w:type="pct"/>
                <w:tcBorders>
                  <w:top w:val="nil"/>
                  <w:left w:val="nil"/>
                  <w:bottom w:val="nil"/>
                  <w:right w:val="nil"/>
                </w:tcBorders>
                <w:shd w:val="clear" w:color="auto" w:fill="auto"/>
                <w:noWrap/>
              </w:tcPr>
            </w:tcPrChange>
          </w:tcPr>
          <w:p w14:paraId="33C7BA3F" w14:textId="06A820D9" w:rsidR="0060718B" w:rsidRPr="0060718B" w:rsidRDefault="0060718B" w:rsidP="0060718B">
            <w:pPr>
              <w:spacing w:after="0"/>
              <w:jc w:val="right"/>
              <w:rPr>
                <w:sz w:val="16"/>
                <w:szCs w:val="16"/>
                <w:rPrChange w:id="15753" w:author="Steve Barbeaux" w:date="2022-10-10T12:25:00Z">
                  <w:rPr>
                    <w:sz w:val="14"/>
                    <w:szCs w:val="14"/>
                  </w:rPr>
                </w:rPrChange>
              </w:rPr>
            </w:pPr>
            <w:ins w:id="15754" w:author="Steve Barbeaux" w:date="2022-10-10T12:23:00Z">
              <w:r w:rsidRPr="0060718B">
                <w:rPr>
                  <w:color w:val="000000"/>
                  <w:sz w:val="16"/>
                  <w:szCs w:val="16"/>
                  <w:rPrChange w:id="15755" w:author="Steve Barbeaux" w:date="2022-10-10T12:25:00Z">
                    <w:rPr>
                      <w:rFonts w:ascii="Calibri" w:hAnsi="Calibri" w:cs="Calibri"/>
                      <w:color w:val="000000"/>
                      <w:szCs w:val="22"/>
                    </w:rPr>
                  </w:rPrChange>
                </w:rPr>
                <w:t>0.07</w:t>
              </w:r>
            </w:ins>
            <w:del w:id="15756" w:author="Steve Barbeaux" w:date="2022-10-10T12:23:00Z">
              <w:r w:rsidRPr="0060718B" w:rsidDel="00FF3B86">
                <w:rPr>
                  <w:sz w:val="16"/>
                  <w:szCs w:val="16"/>
                  <w:rPrChange w:id="15757" w:author="Steve Barbeaux" w:date="2022-10-10T12:25:00Z">
                    <w:rPr>
                      <w:sz w:val="14"/>
                      <w:szCs w:val="14"/>
                    </w:rPr>
                  </w:rPrChange>
                </w:rPr>
                <w:delText>0.07</w:delText>
              </w:r>
            </w:del>
          </w:p>
        </w:tc>
        <w:tc>
          <w:tcPr>
            <w:tcW w:w="295" w:type="pct"/>
            <w:tcBorders>
              <w:top w:val="nil"/>
              <w:left w:val="nil"/>
              <w:bottom w:val="nil"/>
              <w:right w:val="nil"/>
            </w:tcBorders>
            <w:shd w:val="clear" w:color="auto" w:fill="auto"/>
            <w:noWrap/>
            <w:vAlign w:val="bottom"/>
            <w:tcPrChange w:id="15758" w:author="Steve Barbeaux" w:date="2022-10-10T12:23:00Z">
              <w:tcPr>
                <w:tcW w:w="295" w:type="pct"/>
                <w:gridSpan w:val="2"/>
                <w:tcBorders>
                  <w:top w:val="nil"/>
                  <w:left w:val="nil"/>
                  <w:bottom w:val="nil"/>
                  <w:right w:val="nil"/>
                </w:tcBorders>
                <w:shd w:val="clear" w:color="auto" w:fill="auto"/>
                <w:noWrap/>
              </w:tcPr>
            </w:tcPrChange>
          </w:tcPr>
          <w:p w14:paraId="1040C700" w14:textId="6A1844A3" w:rsidR="0060718B" w:rsidRPr="0060718B" w:rsidRDefault="0060718B" w:rsidP="0060718B">
            <w:pPr>
              <w:spacing w:after="0"/>
              <w:jc w:val="right"/>
              <w:rPr>
                <w:sz w:val="16"/>
                <w:szCs w:val="16"/>
                <w:rPrChange w:id="15759" w:author="Steve Barbeaux" w:date="2022-10-10T12:25:00Z">
                  <w:rPr>
                    <w:sz w:val="14"/>
                    <w:szCs w:val="14"/>
                  </w:rPr>
                </w:rPrChange>
              </w:rPr>
            </w:pPr>
            <w:ins w:id="15760" w:author="Steve Barbeaux" w:date="2022-10-10T12:23:00Z">
              <w:r w:rsidRPr="0060718B">
                <w:rPr>
                  <w:color w:val="000000"/>
                  <w:sz w:val="16"/>
                  <w:szCs w:val="16"/>
                  <w:rPrChange w:id="15761" w:author="Steve Barbeaux" w:date="2022-10-10T12:25:00Z">
                    <w:rPr>
                      <w:rFonts w:ascii="Calibri" w:hAnsi="Calibri" w:cs="Calibri"/>
                      <w:color w:val="000000"/>
                      <w:szCs w:val="22"/>
                    </w:rPr>
                  </w:rPrChange>
                </w:rPr>
                <w:t>0.10</w:t>
              </w:r>
            </w:ins>
            <w:del w:id="15762" w:author="Steve Barbeaux" w:date="2022-10-10T12:23:00Z">
              <w:r w:rsidRPr="0060718B" w:rsidDel="00FF3B86">
                <w:rPr>
                  <w:sz w:val="16"/>
                  <w:szCs w:val="16"/>
                  <w:rPrChange w:id="15763" w:author="Steve Barbeaux" w:date="2022-10-10T12:25:00Z">
                    <w:rPr>
                      <w:sz w:val="14"/>
                      <w:szCs w:val="14"/>
                    </w:rPr>
                  </w:rPrChange>
                </w:rPr>
                <w:delText>0.1</w:delText>
              </w:r>
            </w:del>
          </w:p>
        </w:tc>
        <w:tc>
          <w:tcPr>
            <w:tcW w:w="295" w:type="pct"/>
            <w:tcBorders>
              <w:top w:val="nil"/>
              <w:left w:val="nil"/>
              <w:bottom w:val="nil"/>
              <w:right w:val="nil"/>
            </w:tcBorders>
            <w:shd w:val="clear" w:color="auto" w:fill="auto"/>
            <w:noWrap/>
            <w:vAlign w:val="bottom"/>
            <w:tcPrChange w:id="15764" w:author="Steve Barbeaux" w:date="2022-10-10T12:23:00Z">
              <w:tcPr>
                <w:tcW w:w="295" w:type="pct"/>
                <w:gridSpan w:val="2"/>
                <w:tcBorders>
                  <w:top w:val="nil"/>
                  <w:left w:val="nil"/>
                  <w:bottom w:val="nil"/>
                  <w:right w:val="nil"/>
                </w:tcBorders>
                <w:shd w:val="clear" w:color="auto" w:fill="auto"/>
                <w:noWrap/>
              </w:tcPr>
            </w:tcPrChange>
          </w:tcPr>
          <w:p w14:paraId="201F02C0" w14:textId="7678B652" w:rsidR="0060718B" w:rsidRPr="0060718B" w:rsidRDefault="0060718B" w:rsidP="0060718B">
            <w:pPr>
              <w:spacing w:after="0"/>
              <w:jc w:val="right"/>
              <w:rPr>
                <w:sz w:val="16"/>
                <w:szCs w:val="16"/>
                <w:rPrChange w:id="15765" w:author="Steve Barbeaux" w:date="2022-10-10T12:25:00Z">
                  <w:rPr>
                    <w:sz w:val="14"/>
                    <w:szCs w:val="14"/>
                  </w:rPr>
                </w:rPrChange>
              </w:rPr>
            </w:pPr>
            <w:ins w:id="15766" w:author="Steve Barbeaux" w:date="2022-10-10T12:23:00Z">
              <w:r w:rsidRPr="0060718B">
                <w:rPr>
                  <w:color w:val="000000"/>
                  <w:sz w:val="16"/>
                  <w:szCs w:val="16"/>
                  <w:rPrChange w:id="15767" w:author="Steve Barbeaux" w:date="2022-10-10T12:25:00Z">
                    <w:rPr>
                      <w:rFonts w:ascii="Calibri" w:hAnsi="Calibri" w:cs="Calibri"/>
                      <w:color w:val="000000"/>
                      <w:szCs w:val="22"/>
                    </w:rPr>
                  </w:rPrChange>
                </w:rPr>
                <w:t>0.03</w:t>
              </w:r>
            </w:ins>
            <w:del w:id="15768" w:author="Steve Barbeaux" w:date="2022-10-10T12:23:00Z">
              <w:r w:rsidRPr="0060718B" w:rsidDel="00FF3B86">
                <w:rPr>
                  <w:sz w:val="16"/>
                  <w:szCs w:val="16"/>
                  <w:rPrChange w:id="15769" w:author="Steve Barbeaux" w:date="2022-10-10T12:25:00Z">
                    <w:rPr>
                      <w:sz w:val="14"/>
                      <w:szCs w:val="14"/>
                    </w:rPr>
                  </w:rPrChange>
                </w:rPr>
                <w:delText>0.03</w:delText>
              </w:r>
            </w:del>
          </w:p>
        </w:tc>
        <w:tc>
          <w:tcPr>
            <w:tcW w:w="295" w:type="pct"/>
            <w:tcBorders>
              <w:top w:val="nil"/>
              <w:left w:val="nil"/>
              <w:bottom w:val="nil"/>
              <w:right w:val="nil"/>
            </w:tcBorders>
            <w:shd w:val="clear" w:color="auto" w:fill="auto"/>
            <w:noWrap/>
            <w:vAlign w:val="bottom"/>
            <w:tcPrChange w:id="15770" w:author="Steve Barbeaux" w:date="2022-10-10T12:23:00Z">
              <w:tcPr>
                <w:tcW w:w="295" w:type="pct"/>
                <w:gridSpan w:val="2"/>
                <w:tcBorders>
                  <w:top w:val="nil"/>
                  <w:left w:val="nil"/>
                  <w:bottom w:val="nil"/>
                  <w:right w:val="nil"/>
                </w:tcBorders>
                <w:shd w:val="clear" w:color="auto" w:fill="auto"/>
                <w:noWrap/>
              </w:tcPr>
            </w:tcPrChange>
          </w:tcPr>
          <w:p w14:paraId="60B9389E" w14:textId="1ECDEA82" w:rsidR="0060718B" w:rsidRPr="0060718B" w:rsidRDefault="0060718B" w:rsidP="0060718B">
            <w:pPr>
              <w:spacing w:after="0"/>
              <w:jc w:val="right"/>
              <w:rPr>
                <w:sz w:val="16"/>
                <w:szCs w:val="16"/>
                <w:rPrChange w:id="15771" w:author="Steve Barbeaux" w:date="2022-10-10T12:25:00Z">
                  <w:rPr>
                    <w:sz w:val="14"/>
                    <w:szCs w:val="14"/>
                  </w:rPr>
                </w:rPrChange>
              </w:rPr>
            </w:pPr>
            <w:ins w:id="15772" w:author="Steve Barbeaux" w:date="2022-10-10T12:23:00Z">
              <w:r w:rsidRPr="0060718B">
                <w:rPr>
                  <w:color w:val="000000"/>
                  <w:sz w:val="16"/>
                  <w:szCs w:val="16"/>
                  <w:rPrChange w:id="15773" w:author="Steve Barbeaux" w:date="2022-10-10T12:25:00Z">
                    <w:rPr>
                      <w:rFonts w:ascii="Calibri" w:hAnsi="Calibri" w:cs="Calibri"/>
                      <w:color w:val="000000"/>
                      <w:szCs w:val="22"/>
                    </w:rPr>
                  </w:rPrChange>
                </w:rPr>
                <w:t>0.01</w:t>
              </w:r>
            </w:ins>
            <w:del w:id="15774" w:author="Steve Barbeaux" w:date="2022-10-10T12:23:00Z">
              <w:r w:rsidRPr="0060718B" w:rsidDel="00FF3B86">
                <w:rPr>
                  <w:sz w:val="16"/>
                  <w:szCs w:val="16"/>
                  <w:rPrChange w:id="15775"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tcPrChange w:id="15776" w:author="Steve Barbeaux" w:date="2022-10-10T12:23:00Z">
              <w:tcPr>
                <w:tcW w:w="295" w:type="pct"/>
                <w:tcBorders>
                  <w:top w:val="nil"/>
                  <w:left w:val="nil"/>
                  <w:bottom w:val="nil"/>
                  <w:right w:val="nil"/>
                </w:tcBorders>
                <w:shd w:val="clear" w:color="auto" w:fill="auto"/>
                <w:noWrap/>
              </w:tcPr>
            </w:tcPrChange>
          </w:tcPr>
          <w:p w14:paraId="3CBE006E" w14:textId="0BE9AF39" w:rsidR="0060718B" w:rsidRPr="0060718B" w:rsidRDefault="0060718B" w:rsidP="0060718B">
            <w:pPr>
              <w:spacing w:after="0"/>
              <w:jc w:val="right"/>
              <w:rPr>
                <w:sz w:val="16"/>
                <w:szCs w:val="16"/>
                <w:rPrChange w:id="15777" w:author="Steve Barbeaux" w:date="2022-10-10T12:25:00Z">
                  <w:rPr>
                    <w:sz w:val="14"/>
                    <w:szCs w:val="14"/>
                  </w:rPr>
                </w:rPrChange>
              </w:rPr>
            </w:pPr>
            <w:ins w:id="15778" w:author="Steve Barbeaux" w:date="2022-10-10T12:23:00Z">
              <w:r w:rsidRPr="0060718B">
                <w:rPr>
                  <w:color w:val="000000"/>
                  <w:sz w:val="16"/>
                  <w:szCs w:val="16"/>
                  <w:rPrChange w:id="15779" w:author="Steve Barbeaux" w:date="2022-10-10T12:25:00Z">
                    <w:rPr>
                      <w:rFonts w:ascii="Calibri" w:hAnsi="Calibri" w:cs="Calibri"/>
                      <w:color w:val="000000"/>
                      <w:szCs w:val="22"/>
                    </w:rPr>
                  </w:rPrChange>
                </w:rPr>
                <w:t>0.01</w:t>
              </w:r>
            </w:ins>
            <w:del w:id="15780" w:author="Steve Barbeaux" w:date="2022-10-10T12:23:00Z">
              <w:r w:rsidRPr="0060718B" w:rsidDel="00FF3B86">
                <w:rPr>
                  <w:sz w:val="16"/>
                  <w:szCs w:val="16"/>
                  <w:rPrChange w:id="15781"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tcPrChange w:id="15782" w:author="Steve Barbeaux" w:date="2022-10-10T12:23:00Z">
              <w:tcPr>
                <w:tcW w:w="295" w:type="pct"/>
                <w:gridSpan w:val="2"/>
                <w:tcBorders>
                  <w:top w:val="nil"/>
                  <w:left w:val="nil"/>
                  <w:bottom w:val="nil"/>
                  <w:right w:val="nil"/>
                </w:tcBorders>
                <w:shd w:val="clear" w:color="auto" w:fill="auto"/>
                <w:noWrap/>
              </w:tcPr>
            </w:tcPrChange>
          </w:tcPr>
          <w:p w14:paraId="60235F8A" w14:textId="0DF703DB" w:rsidR="0060718B" w:rsidRPr="0060718B" w:rsidRDefault="0060718B" w:rsidP="0060718B">
            <w:pPr>
              <w:spacing w:after="0"/>
              <w:jc w:val="right"/>
              <w:rPr>
                <w:sz w:val="16"/>
                <w:szCs w:val="16"/>
                <w:rPrChange w:id="15783" w:author="Steve Barbeaux" w:date="2022-10-10T12:25:00Z">
                  <w:rPr>
                    <w:sz w:val="14"/>
                    <w:szCs w:val="14"/>
                  </w:rPr>
                </w:rPrChange>
              </w:rPr>
            </w:pPr>
            <w:ins w:id="15784" w:author="Steve Barbeaux" w:date="2022-10-10T12:23:00Z">
              <w:r w:rsidRPr="0060718B">
                <w:rPr>
                  <w:color w:val="000000"/>
                  <w:sz w:val="16"/>
                  <w:szCs w:val="16"/>
                  <w:rPrChange w:id="15785" w:author="Steve Barbeaux" w:date="2022-10-10T12:25:00Z">
                    <w:rPr>
                      <w:rFonts w:ascii="Calibri" w:hAnsi="Calibri" w:cs="Calibri"/>
                      <w:color w:val="000000"/>
                      <w:szCs w:val="22"/>
                    </w:rPr>
                  </w:rPrChange>
                </w:rPr>
                <w:t>0.10</w:t>
              </w:r>
            </w:ins>
            <w:del w:id="15786" w:author="Steve Barbeaux" w:date="2022-10-10T12:23:00Z">
              <w:r w:rsidRPr="0060718B" w:rsidDel="00FF3B86">
                <w:rPr>
                  <w:sz w:val="16"/>
                  <w:szCs w:val="16"/>
                  <w:rPrChange w:id="15787" w:author="Steve Barbeaux" w:date="2022-10-10T12:25:00Z">
                    <w:rPr>
                      <w:sz w:val="14"/>
                      <w:szCs w:val="14"/>
                    </w:rPr>
                  </w:rPrChange>
                </w:rPr>
                <w:delText>0.1</w:delText>
              </w:r>
            </w:del>
          </w:p>
        </w:tc>
        <w:tc>
          <w:tcPr>
            <w:tcW w:w="295" w:type="pct"/>
            <w:tcBorders>
              <w:top w:val="nil"/>
              <w:left w:val="nil"/>
              <w:bottom w:val="nil"/>
              <w:right w:val="nil"/>
            </w:tcBorders>
            <w:shd w:val="clear" w:color="auto" w:fill="auto"/>
            <w:noWrap/>
            <w:vAlign w:val="bottom"/>
            <w:tcPrChange w:id="15788" w:author="Steve Barbeaux" w:date="2022-10-10T12:23:00Z">
              <w:tcPr>
                <w:tcW w:w="295" w:type="pct"/>
                <w:gridSpan w:val="2"/>
                <w:tcBorders>
                  <w:top w:val="nil"/>
                  <w:left w:val="nil"/>
                  <w:bottom w:val="nil"/>
                  <w:right w:val="nil"/>
                </w:tcBorders>
                <w:shd w:val="clear" w:color="auto" w:fill="auto"/>
                <w:noWrap/>
              </w:tcPr>
            </w:tcPrChange>
          </w:tcPr>
          <w:p w14:paraId="48151A55" w14:textId="5071D4EE" w:rsidR="0060718B" w:rsidRPr="0060718B" w:rsidRDefault="0060718B" w:rsidP="0060718B">
            <w:pPr>
              <w:spacing w:after="0"/>
              <w:jc w:val="right"/>
              <w:rPr>
                <w:sz w:val="16"/>
                <w:szCs w:val="16"/>
                <w:vertAlign w:val="subscript"/>
                <w:rPrChange w:id="15789" w:author="Steve Barbeaux" w:date="2022-10-10T12:25:00Z">
                  <w:rPr>
                    <w:sz w:val="14"/>
                    <w:szCs w:val="14"/>
                    <w:vertAlign w:val="subscript"/>
                  </w:rPr>
                </w:rPrChange>
              </w:rPr>
            </w:pPr>
            <w:ins w:id="15790" w:author="Steve Barbeaux" w:date="2022-10-10T12:23:00Z">
              <w:r w:rsidRPr="0060718B">
                <w:rPr>
                  <w:color w:val="000000"/>
                  <w:sz w:val="16"/>
                  <w:szCs w:val="16"/>
                  <w:rPrChange w:id="15791" w:author="Steve Barbeaux" w:date="2022-10-10T12:25:00Z">
                    <w:rPr>
                      <w:rFonts w:ascii="Calibri" w:hAnsi="Calibri" w:cs="Calibri"/>
                      <w:color w:val="000000"/>
                      <w:szCs w:val="22"/>
                    </w:rPr>
                  </w:rPrChange>
                </w:rPr>
                <w:t>1.14</w:t>
              </w:r>
            </w:ins>
            <w:del w:id="15792" w:author="Steve Barbeaux" w:date="2022-10-10T12:23:00Z">
              <w:r w:rsidRPr="0060718B" w:rsidDel="00FF3B86">
                <w:rPr>
                  <w:sz w:val="16"/>
                  <w:szCs w:val="16"/>
                  <w:rPrChange w:id="15793" w:author="Steve Barbeaux" w:date="2022-10-10T12:25:00Z">
                    <w:rPr>
                      <w:sz w:val="14"/>
                      <w:szCs w:val="14"/>
                    </w:rPr>
                  </w:rPrChange>
                </w:rPr>
                <w:delText>1.15</w:delText>
              </w:r>
            </w:del>
          </w:p>
        </w:tc>
      </w:tr>
      <w:tr w:rsidR="0060718B" w:rsidRPr="000460A7" w14:paraId="2CD45CC1" w14:textId="77777777" w:rsidTr="0060718B">
        <w:tblPrEx>
          <w:tblW w:w="5180" w:type="pct"/>
          <w:tblInd w:w="-90" w:type="dxa"/>
          <w:tblLayout w:type="fixed"/>
          <w:tblPrExChange w:id="15794" w:author="Steve Barbeaux" w:date="2022-10-10T12:23:00Z">
            <w:tblPrEx>
              <w:tblW w:w="5180" w:type="pct"/>
              <w:tblInd w:w="-90" w:type="dxa"/>
              <w:tblLayout w:type="fixed"/>
            </w:tblPrEx>
          </w:tblPrExChange>
        </w:tblPrEx>
        <w:trPr>
          <w:trPrChange w:id="15795" w:author="Steve Barbeaux" w:date="2022-10-10T12:23:00Z">
            <w:trPr>
              <w:gridAfter w:val="0"/>
            </w:trPr>
          </w:trPrChange>
        </w:trPr>
        <w:tc>
          <w:tcPr>
            <w:tcW w:w="279" w:type="pct"/>
            <w:tcBorders>
              <w:top w:val="nil"/>
              <w:left w:val="nil"/>
              <w:bottom w:val="nil"/>
              <w:right w:val="nil"/>
            </w:tcBorders>
            <w:shd w:val="clear" w:color="auto" w:fill="auto"/>
            <w:noWrap/>
            <w:vAlign w:val="bottom"/>
            <w:tcPrChange w:id="15796" w:author="Steve Barbeaux" w:date="2022-10-10T12:23:00Z">
              <w:tcPr>
                <w:tcW w:w="279" w:type="pct"/>
                <w:tcBorders>
                  <w:top w:val="nil"/>
                  <w:left w:val="nil"/>
                  <w:bottom w:val="nil"/>
                  <w:right w:val="nil"/>
                </w:tcBorders>
                <w:shd w:val="clear" w:color="auto" w:fill="auto"/>
                <w:noWrap/>
                <w:vAlign w:val="bottom"/>
              </w:tcPr>
            </w:tcPrChange>
          </w:tcPr>
          <w:p w14:paraId="05B7F9AA" w14:textId="39B531F0" w:rsidR="0060718B" w:rsidRPr="0060718B" w:rsidRDefault="0060718B" w:rsidP="0060718B">
            <w:pPr>
              <w:spacing w:after="0"/>
              <w:jc w:val="right"/>
              <w:rPr>
                <w:sz w:val="16"/>
                <w:szCs w:val="16"/>
                <w:rPrChange w:id="15797" w:author="Steve Barbeaux" w:date="2022-10-10T12:25:00Z">
                  <w:rPr>
                    <w:sz w:val="14"/>
                    <w:szCs w:val="14"/>
                  </w:rPr>
                </w:rPrChange>
              </w:rPr>
            </w:pPr>
            <w:r w:rsidRPr="0060718B">
              <w:rPr>
                <w:sz w:val="16"/>
                <w:szCs w:val="16"/>
                <w:rPrChange w:id="15798" w:author="Steve Barbeaux" w:date="2022-10-10T12:25:00Z">
                  <w:rPr>
                    <w:sz w:val="14"/>
                    <w:szCs w:val="14"/>
                  </w:rPr>
                </w:rPrChange>
              </w:rPr>
              <w:t>2018</w:t>
            </w:r>
          </w:p>
        </w:tc>
        <w:tc>
          <w:tcPr>
            <w:tcW w:w="295" w:type="pct"/>
            <w:tcBorders>
              <w:top w:val="nil"/>
              <w:left w:val="nil"/>
              <w:bottom w:val="nil"/>
              <w:right w:val="nil"/>
            </w:tcBorders>
            <w:vAlign w:val="bottom"/>
            <w:tcPrChange w:id="15799" w:author="Steve Barbeaux" w:date="2022-10-10T12:23:00Z">
              <w:tcPr>
                <w:tcW w:w="295" w:type="pct"/>
                <w:gridSpan w:val="2"/>
                <w:tcBorders>
                  <w:top w:val="nil"/>
                  <w:left w:val="nil"/>
                  <w:bottom w:val="nil"/>
                  <w:right w:val="nil"/>
                </w:tcBorders>
              </w:tcPr>
            </w:tcPrChange>
          </w:tcPr>
          <w:p w14:paraId="7DF19318" w14:textId="0CAFB51B" w:rsidR="0060718B" w:rsidRPr="0060718B" w:rsidRDefault="0060718B" w:rsidP="0060718B">
            <w:pPr>
              <w:spacing w:after="0"/>
              <w:jc w:val="right"/>
              <w:rPr>
                <w:sz w:val="16"/>
                <w:szCs w:val="16"/>
                <w:rPrChange w:id="15800" w:author="Steve Barbeaux" w:date="2022-10-10T12:25:00Z">
                  <w:rPr>
                    <w:sz w:val="14"/>
                    <w:szCs w:val="14"/>
                  </w:rPr>
                </w:rPrChange>
              </w:rPr>
            </w:pPr>
            <w:ins w:id="15801" w:author="Steve Barbeaux" w:date="2022-10-10T12:23:00Z">
              <w:r w:rsidRPr="0060718B">
                <w:rPr>
                  <w:color w:val="000000"/>
                  <w:sz w:val="16"/>
                  <w:szCs w:val="16"/>
                  <w:rPrChange w:id="15802" w:author="Steve Barbeaux" w:date="2022-10-10T12:25:00Z">
                    <w:rPr>
                      <w:rFonts w:ascii="Calibri" w:hAnsi="Calibri" w:cs="Calibri"/>
                      <w:color w:val="000000"/>
                      <w:szCs w:val="22"/>
                    </w:rPr>
                  </w:rPrChange>
                </w:rPr>
                <w:t>0.00</w:t>
              </w:r>
            </w:ins>
            <w:del w:id="15803" w:author="Steve Barbeaux" w:date="2022-10-10T12:23:00Z">
              <w:r w:rsidRPr="0060718B" w:rsidDel="00FF3B86">
                <w:rPr>
                  <w:sz w:val="16"/>
                  <w:szCs w:val="16"/>
                  <w:rPrChange w:id="15804"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tcPrChange w:id="15805" w:author="Steve Barbeaux" w:date="2022-10-10T12:23:00Z">
              <w:tcPr>
                <w:tcW w:w="295" w:type="pct"/>
                <w:gridSpan w:val="2"/>
                <w:tcBorders>
                  <w:top w:val="nil"/>
                  <w:left w:val="nil"/>
                  <w:bottom w:val="nil"/>
                  <w:right w:val="nil"/>
                </w:tcBorders>
                <w:shd w:val="clear" w:color="auto" w:fill="auto"/>
                <w:noWrap/>
              </w:tcPr>
            </w:tcPrChange>
          </w:tcPr>
          <w:p w14:paraId="37A50398" w14:textId="28EEC1BB" w:rsidR="0060718B" w:rsidRPr="0060718B" w:rsidRDefault="0060718B" w:rsidP="0060718B">
            <w:pPr>
              <w:spacing w:after="0"/>
              <w:jc w:val="right"/>
              <w:rPr>
                <w:sz w:val="16"/>
                <w:szCs w:val="16"/>
                <w:rPrChange w:id="15806" w:author="Steve Barbeaux" w:date="2022-10-10T12:25:00Z">
                  <w:rPr>
                    <w:sz w:val="14"/>
                    <w:szCs w:val="14"/>
                  </w:rPr>
                </w:rPrChange>
              </w:rPr>
            </w:pPr>
            <w:ins w:id="15807" w:author="Steve Barbeaux" w:date="2022-10-10T12:23:00Z">
              <w:r w:rsidRPr="0060718B">
                <w:rPr>
                  <w:color w:val="000000"/>
                  <w:sz w:val="16"/>
                  <w:szCs w:val="16"/>
                  <w:rPrChange w:id="15808" w:author="Steve Barbeaux" w:date="2022-10-10T12:25:00Z">
                    <w:rPr>
                      <w:rFonts w:ascii="Calibri" w:hAnsi="Calibri" w:cs="Calibri"/>
                      <w:color w:val="000000"/>
                      <w:szCs w:val="22"/>
                    </w:rPr>
                  </w:rPrChange>
                </w:rPr>
                <w:t>0.01</w:t>
              </w:r>
            </w:ins>
            <w:del w:id="15809" w:author="Steve Barbeaux" w:date="2022-10-10T12:23:00Z">
              <w:r w:rsidRPr="0060718B" w:rsidDel="00FF3B86">
                <w:rPr>
                  <w:sz w:val="16"/>
                  <w:szCs w:val="16"/>
                  <w:rPrChange w:id="15810"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tcPrChange w:id="15811" w:author="Steve Barbeaux" w:date="2022-10-10T12:23:00Z">
              <w:tcPr>
                <w:tcW w:w="295" w:type="pct"/>
                <w:tcBorders>
                  <w:top w:val="nil"/>
                  <w:left w:val="nil"/>
                  <w:bottom w:val="nil"/>
                  <w:right w:val="nil"/>
                </w:tcBorders>
                <w:shd w:val="clear" w:color="auto" w:fill="auto"/>
                <w:noWrap/>
              </w:tcPr>
            </w:tcPrChange>
          </w:tcPr>
          <w:p w14:paraId="5087AC12" w14:textId="713567EB" w:rsidR="0060718B" w:rsidRPr="0060718B" w:rsidRDefault="0060718B" w:rsidP="0060718B">
            <w:pPr>
              <w:spacing w:after="0"/>
              <w:jc w:val="right"/>
              <w:rPr>
                <w:sz w:val="16"/>
                <w:szCs w:val="16"/>
                <w:rPrChange w:id="15812" w:author="Steve Barbeaux" w:date="2022-10-10T12:25:00Z">
                  <w:rPr>
                    <w:sz w:val="14"/>
                    <w:szCs w:val="14"/>
                  </w:rPr>
                </w:rPrChange>
              </w:rPr>
            </w:pPr>
            <w:ins w:id="15813" w:author="Steve Barbeaux" w:date="2022-10-10T12:23:00Z">
              <w:r w:rsidRPr="0060718B">
                <w:rPr>
                  <w:color w:val="000000"/>
                  <w:sz w:val="16"/>
                  <w:szCs w:val="16"/>
                  <w:rPrChange w:id="15814" w:author="Steve Barbeaux" w:date="2022-10-10T12:25:00Z">
                    <w:rPr>
                      <w:rFonts w:ascii="Calibri" w:hAnsi="Calibri" w:cs="Calibri"/>
                      <w:color w:val="000000"/>
                      <w:szCs w:val="22"/>
                    </w:rPr>
                  </w:rPrChange>
                </w:rPr>
                <w:t>0.04</w:t>
              </w:r>
            </w:ins>
            <w:del w:id="15815" w:author="Steve Barbeaux" w:date="2022-10-10T12:23:00Z">
              <w:r w:rsidRPr="0060718B" w:rsidDel="00FF3B86">
                <w:rPr>
                  <w:sz w:val="16"/>
                  <w:szCs w:val="16"/>
                  <w:rPrChange w:id="15816" w:author="Steve Barbeaux" w:date="2022-10-10T12:25:00Z">
                    <w:rPr>
                      <w:sz w:val="14"/>
                      <w:szCs w:val="14"/>
                    </w:rPr>
                  </w:rPrChange>
                </w:rPr>
                <w:delText>0.04</w:delText>
              </w:r>
            </w:del>
          </w:p>
        </w:tc>
        <w:tc>
          <w:tcPr>
            <w:tcW w:w="295" w:type="pct"/>
            <w:tcBorders>
              <w:top w:val="nil"/>
              <w:left w:val="nil"/>
              <w:bottom w:val="nil"/>
              <w:right w:val="nil"/>
            </w:tcBorders>
            <w:shd w:val="clear" w:color="auto" w:fill="auto"/>
            <w:noWrap/>
            <w:vAlign w:val="bottom"/>
            <w:tcPrChange w:id="15817" w:author="Steve Barbeaux" w:date="2022-10-10T12:23:00Z">
              <w:tcPr>
                <w:tcW w:w="295" w:type="pct"/>
                <w:gridSpan w:val="2"/>
                <w:tcBorders>
                  <w:top w:val="nil"/>
                  <w:left w:val="nil"/>
                  <w:bottom w:val="nil"/>
                  <w:right w:val="nil"/>
                </w:tcBorders>
                <w:shd w:val="clear" w:color="auto" w:fill="auto"/>
                <w:noWrap/>
              </w:tcPr>
            </w:tcPrChange>
          </w:tcPr>
          <w:p w14:paraId="7FE0FDCF" w14:textId="4A70EE41" w:rsidR="0060718B" w:rsidRPr="0060718B" w:rsidRDefault="0060718B" w:rsidP="0060718B">
            <w:pPr>
              <w:spacing w:after="0"/>
              <w:jc w:val="right"/>
              <w:rPr>
                <w:sz w:val="16"/>
                <w:szCs w:val="16"/>
                <w:rPrChange w:id="15818" w:author="Steve Barbeaux" w:date="2022-10-10T12:25:00Z">
                  <w:rPr>
                    <w:sz w:val="14"/>
                    <w:szCs w:val="14"/>
                  </w:rPr>
                </w:rPrChange>
              </w:rPr>
            </w:pPr>
            <w:ins w:id="15819" w:author="Steve Barbeaux" w:date="2022-10-10T12:23:00Z">
              <w:r w:rsidRPr="0060718B">
                <w:rPr>
                  <w:color w:val="000000"/>
                  <w:sz w:val="16"/>
                  <w:szCs w:val="16"/>
                  <w:rPrChange w:id="15820" w:author="Steve Barbeaux" w:date="2022-10-10T12:25:00Z">
                    <w:rPr>
                      <w:rFonts w:ascii="Calibri" w:hAnsi="Calibri" w:cs="Calibri"/>
                      <w:color w:val="000000"/>
                      <w:szCs w:val="22"/>
                    </w:rPr>
                  </w:rPrChange>
                </w:rPr>
                <w:t>0.07</w:t>
              </w:r>
            </w:ins>
            <w:del w:id="15821" w:author="Steve Barbeaux" w:date="2022-10-10T12:23:00Z">
              <w:r w:rsidRPr="0060718B" w:rsidDel="00FF3B86">
                <w:rPr>
                  <w:sz w:val="16"/>
                  <w:szCs w:val="16"/>
                  <w:rPrChange w:id="15822" w:author="Steve Barbeaux" w:date="2022-10-10T12:25:00Z">
                    <w:rPr>
                      <w:sz w:val="14"/>
                      <w:szCs w:val="14"/>
                    </w:rPr>
                  </w:rPrChange>
                </w:rPr>
                <w:delText>0.07</w:delText>
              </w:r>
            </w:del>
          </w:p>
        </w:tc>
        <w:tc>
          <w:tcPr>
            <w:tcW w:w="295" w:type="pct"/>
            <w:tcBorders>
              <w:top w:val="nil"/>
              <w:left w:val="nil"/>
              <w:bottom w:val="nil"/>
              <w:right w:val="nil"/>
            </w:tcBorders>
            <w:shd w:val="clear" w:color="auto" w:fill="auto"/>
            <w:noWrap/>
            <w:vAlign w:val="bottom"/>
            <w:tcPrChange w:id="15823" w:author="Steve Barbeaux" w:date="2022-10-10T12:23:00Z">
              <w:tcPr>
                <w:tcW w:w="295" w:type="pct"/>
                <w:gridSpan w:val="2"/>
                <w:tcBorders>
                  <w:top w:val="nil"/>
                  <w:left w:val="nil"/>
                  <w:bottom w:val="nil"/>
                  <w:right w:val="nil"/>
                </w:tcBorders>
                <w:shd w:val="clear" w:color="auto" w:fill="auto"/>
                <w:noWrap/>
              </w:tcPr>
            </w:tcPrChange>
          </w:tcPr>
          <w:p w14:paraId="7575F524" w14:textId="2FFB99E0" w:rsidR="0060718B" w:rsidRPr="0060718B" w:rsidRDefault="0060718B" w:rsidP="0060718B">
            <w:pPr>
              <w:spacing w:after="0"/>
              <w:jc w:val="right"/>
              <w:rPr>
                <w:sz w:val="16"/>
                <w:szCs w:val="16"/>
                <w:rPrChange w:id="15824" w:author="Steve Barbeaux" w:date="2022-10-10T12:25:00Z">
                  <w:rPr>
                    <w:sz w:val="14"/>
                    <w:szCs w:val="14"/>
                  </w:rPr>
                </w:rPrChange>
              </w:rPr>
            </w:pPr>
            <w:ins w:id="15825" w:author="Steve Barbeaux" w:date="2022-10-10T12:23:00Z">
              <w:r w:rsidRPr="0060718B">
                <w:rPr>
                  <w:color w:val="000000"/>
                  <w:sz w:val="16"/>
                  <w:szCs w:val="16"/>
                  <w:rPrChange w:id="15826" w:author="Steve Barbeaux" w:date="2022-10-10T12:25:00Z">
                    <w:rPr>
                      <w:rFonts w:ascii="Calibri" w:hAnsi="Calibri" w:cs="Calibri"/>
                      <w:color w:val="000000"/>
                      <w:szCs w:val="22"/>
                    </w:rPr>
                  </w:rPrChange>
                </w:rPr>
                <w:t>0.13</w:t>
              </w:r>
            </w:ins>
            <w:del w:id="15827" w:author="Steve Barbeaux" w:date="2022-10-10T12:23:00Z">
              <w:r w:rsidRPr="0060718B" w:rsidDel="00FF3B86">
                <w:rPr>
                  <w:sz w:val="16"/>
                  <w:szCs w:val="16"/>
                  <w:rPrChange w:id="15828" w:author="Steve Barbeaux" w:date="2022-10-10T12:25:00Z">
                    <w:rPr>
                      <w:sz w:val="14"/>
                      <w:szCs w:val="14"/>
                    </w:rPr>
                  </w:rPrChange>
                </w:rPr>
                <w:delText>0.13</w:delText>
              </w:r>
            </w:del>
          </w:p>
        </w:tc>
        <w:tc>
          <w:tcPr>
            <w:tcW w:w="295" w:type="pct"/>
            <w:tcBorders>
              <w:top w:val="nil"/>
              <w:left w:val="nil"/>
              <w:bottom w:val="nil"/>
              <w:right w:val="nil"/>
            </w:tcBorders>
            <w:shd w:val="clear" w:color="auto" w:fill="auto"/>
            <w:noWrap/>
            <w:vAlign w:val="bottom"/>
            <w:tcPrChange w:id="15829" w:author="Steve Barbeaux" w:date="2022-10-10T12:23:00Z">
              <w:tcPr>
                <w:tcW w:w="295" w:type="pct"/>
                <w:gridSpan w:val="2"/>
                <w:tcBorders>
                  <w:top w:val="nil"/>
                  <w:left w:val="nil"/>
                  <w:bottom w:val="nil"/>
                  <w:right w:val="nil"/>
                </w:tcBorders>
                <w:shd w:val="clear" w:color="auto" w:fill="auto"/>
                <w:noWrap/>
              </w:tcPr>
            </w:tcPrChange>
          </w:tcPr>
          <w:p w14:paraId="494A6B86" w14:textId="71657A62" w:rsidR="0060718B" w:rsidRPr="0060718B" w:rsidRDefault="0060718B" w:rsidP="0060718B">
            <w:pPr>
              <w:spacing w:after="0"/>
              <w:jc w:val="right"/>
              <w:rPr>
                <w:sz w:val="16"/>
                <w:szCs w:val="16"/>
                <w:rPrChange w:id="15830" w:author="Steve Barbeaux" w:date="2022-10-10T12:25:00Z">
                  <w:rPr>
                    <w:sz w:val="14"/>
                    <w:szCs w:val="14"/>
                  </w:rPr>
                </w:rPrChange>
              </w:rPr>
            </w:pPr>
            <w:ins w:id="15831" w:author="Steve Barbeaux" w:date="2022-10-10T12:23:00Z">
              <w:r w:rsidRPr="0060718B">
                <w:rPr>
                  <w:color w:val="000000"/>
                  <w:sz w:val="16"/>
                  <w:szCs w:val="16"/>
                  <w:rPrChange w:id="15832" w:author="Steve Barbeaux" w:date="2022-10-10T12:25:00Z">
                    <w:rPr>
                      <w:rFonts w:ascii="Calibri" w:hAnsi="Calibri" w:cs="Calibri"/>
                      <w:color w:val="000000"/>
                      <w:szCs w:val="22"/>
                    </w:rPr>
                  </w:rPrChange>
                </w:rPr>
                <w:t>0.30</w:t>
              </w:r>
            </w:ins>
            <w:del w:id="15833" w:author="Steve Barbeaux" w:date="2022-10-10T12:23:00Z">
              <w:r w:rsidRPr="0060718B" w:rsidDel="00FF3B86">
                <w:rPr>
                  <w:sz w:val="16"/>
                  <w:szCs w:val="16"/>
                  <w:rPrChange w:id="15834" w:author="Steve Barbeaux" w:date="2022-10-10T12:25:00Z">
                    <w:rPr>
                      <w:sz w:val="14"/>
                      <w:szCs w:val="14"/>
                    </w:rPr>
                  </w:rPrChange>
                </w:rPr>
                <w:delText>0.31</w:delText>
              </w:r>
            </w:del>
          </w:p>
        </w:tc>
        <w:tc>
          <w:tcPr>
            <w:tcW w:w="295" w:type="pct"/>
            <w:tcBorders>
              <w:top w:val="nil"/>
              <w:left w:val="nil"/>
              <w:bottom w:val="nil"/>
              <w:right w:val="nil"/>
            </w:tcBorders>
            <w:shd w:val="clear" w:color="auto" w:fill="auto"/>
            <w:noWrap/>
            <w:vAlign w:val="bottom"/>
            <w:tcPrChange w:id="15835" w:author="Steve Barbeaux" w:date="2022-10-10T12:23:00Z">
              <w:tcPr>
                <w:tcW w:w="295" w:type="pct"/>
                <w:tcBorders>
                  <w:top w:val="nil"/>
                  <w:left w:val="nil"/>
                  <w:bottom w:val="nil"/>
                  <w:right w:val="nil"/>
                </w:tcBorders>
                <w:shd w:val="clear" w:color="auto" w:fill="auto"/>
                <w:noWrap/>
              </w:tcPr>
            </w:tcPrChange>
          </w:tcPr>
          <w:p w14:paraId="470BE0DA" w14:textId="09663400" w:rsidR="0060718B" w:rsidRPr="0060718B" w:rsidRDefault="0060718B" w:rsidP="0060718B">
            <w:pPr>
              <w:spacing w:after="0"/>
              <w:jc w:val="right"/>
              <w:rPr>
                <w:sz w:val="16"/>
                <w:szCs w:val="16"/>
                <w:rPrChange w:id="15836" w:author="Steve Barbeaux" w:date="2022-10-10T12:25:00Z">
                  <w:rPr>
                    <w:sz w:val="14"/>
                    <w:szCs w:val="14"/>
                  </w:rPr>
                </w:rPrChange>
              </w:rPr>
            </w:pPr>
            <w:ins w:id="15837" w:author="Steve Barbeaux" w:date="2022-10-10T12:23:00Z">
              <w:r w:rsidRPr="0060718B">
                <w:rPr>
                  <w:color w:val="000000"/>
                  <w:sz w:val="16"/>
                  <w:szCs w:val="16"/>
                  <w:rPrChange w:id="15838" w:author="Steve Barbeaux" w:date="2022-10-10T12:25:00Z">
                    <w:rPr>
                      <w:rFonts w:ascii="Calibri" w:hAnsi="Calibri" w:cs="Calibri"/>
                      <w:color w:val="000000"/>
                      <w:szCs w:val="22"/>
                    </w:rPr>
                  </w:rPrChange>
                </w:rPr>
                <w:t>0.23</w:t>
              </w:r>
            </w:ins>
            <w:del w:id="15839" w:author="Steve Barbeaux" w:date="2022-10-10T12:23:00Z">
              <w:r w:rsidRPr="0060718B" w:rsidDel="00FF3B86">
                <w:rPr>
                  <w:sz w:val="16"/>
                  <w:szCs w:val="16"/>
                  <w:rPrChange w:id="15840" w:author="Steve Barbeaux" w:date="2022-10-10T12:25:00Z">
                    <w:rPr>
                      <w:sz w:val="14"/>
                      <w:szCs w:val="14"/>
                    </w:rPr>
                  </w:rPrChange>
                </w:rPr>
                <w:delText>0.24</w:delText>
              </w:r>
            </w:del>
          </w:p>
        </w:tc>
        <w:tc>
          <w:tcPr>
            <w:tcW w:w="295" w:type="pct"/>
            <w:tcBorders>
              <w:top w:val="nil"/>
              <w:left w:val="nil"/>
              <w:bottom w:val="nil"/>
              <w:right w:val="nil"/>
            </w:tcBorders>
            <w:shd w:val="clear" w:color="auto" w:fill="auto"/>
            <w:noWrap/>
            <w:vAlign w:val="bottom"/>
            <w:tcPrChange w:id="15841" w:author="Steve Barbeaux" w:date="2022-10-10T12:23:00Z">
              <w:tcPr>
                <w:tcW w:w="295" w:type="pct"/>
                <w:gridSpan w:val="2"/>
                <w:tcBorders>
                  <w:top w:val="nil"/>
                  <w:left w:val="nil"/>
                  <w:bottom w:val="nil"/>
                  <w:right w:val="nil"/>
                </w:tcBorders>
                <w:shd w:val="clear" w:color="auto" w:fill="auto"/>
                <w:noWrap/>
              </w:tcPr>
            </w:tcPrChange>
          </w:tcPr>
          <w:p w14:paraId="2DBDD7A0" w14:textId="70BAAE77" w:rsidR="0060718B" w:rsidRPr="0060718B" w:rsidRDefault="0060718B" w:rsidP="0060718B">
            <w:pPr>
              <w:spacing w:after="0"/>
              <w:jc w:val="right"/>
              <w:rPr>
                <w:sz w:val="16"/>
                <w:szCs w:val="16"/>
                <w:rPrChange w:id="15842" w:author="Steve Barbeaux" w:date="2022-10-10T12:25:00Z">
                  <w:rPr>
                    <w:sz w:val="14"/>
                    <w:szCs w:val="14"/>
                  </w:rPr>
                </w:rPrChange>
              </w:rPr>
            </w:pPr>
            <w:ins w:id="15843" w:author="Steve Barbeaux" w:date="2022-10-10T12:23:00Z">
              <w:r w:rsidRPr="0060718B">
                <w:rPr>
                  <w:color w:val="000000"/>
                  <w:sz w:val="16"/>
                  <w:szCs w:val="16"/>
                  <w:rPrChange w:id="15844" w:author="Steve Barbeaux" w:date="2022-10-10T12:25:00Z">
                    <w:rPr>
                      <w:rFonts w:ascii="Calibri" w:hAnsi="Calibri" w:cs="Calibri"/>
                      <w:color w:val="000000"/>
                      <w:szCs w:val="22"/>
                    </w:rPr>
                  </w:rPrChange>
                </w:rPr>
                <w:t>0.08</w:t>
              </w:r>
            </w:ins>
            <w:del w:id="15845" w:author="Steve Barbeaux" w:date="2022-10-10T12:23:00Z">
              <w:r w:rsidRPr="0060718B" w:rsidDel="00FF3B86">
                <w:rPr>
                  <w:sz w:val="16"/>
                  <w:szCs w:val="16"/>
                  <w:rPrChange w:id="15846" w:author="Steve Barbeaux" w:date="2022-10-10T12:25:00Z">
                    <w:rPr>
                      <w:sz w:val="14"/>
                      <w:szCs w:val="14"/>
                    </w:rPr>
                  </w:rPrChange>
                </w:rPr>
                <w:delText>0.08</w:delText>
              </w:r>
            </w:del>
          </w:p>
        </w:tc>
        <w:tc>
          <w:tcPr>
            <w:tcW w:w="295" w:type="pct"/>
            <w:tcBorders>
              <w:top w:val="nil"/>
              <w:left w:val="nil"/>
              <w:bottom w:val="nil"/>
              <w:right w:val="nil"/>
            </w:tcBorders>
            <w:shd w:val="clear" w:color="auto" w:fill="auto"/>
            <w:noWrap/>
            <w:vAlign w:val="bottom"/>
            <w:tcPrChange w:id="15847" w:author="Steve Barbeaux" w:date="2022-10-10T12:23:00Z">
              <w:tcPr>
                <w:tcW w:w="295" w:type="pct"/>
                <w:gridSpan w:val="2"/>
                <w:tcBorders>
                  <w:top w:val="nil"/>
                  <w:left w:val="nil"/>
                  <w:bottom w:val="nil"/>
                  <w:right w:val="nil"/>
                </w:tcBorders>
                <w:shd w:val="clear" w:color="auto" w:fill="auto"/>
                <w:noWrap/>
              </w:tcPr>
            </w:tcPrChange>
          </w:tcPr>
          <w:p w14:paraId="6705D317" w14:textId="30D4C90A" w:rsidR="0060718B" w:rsidRPr="0060718B" w:rsidRDefault="0060718B" w:rsidP="0060718B">
            <w:pPr>
              <w:spacing w:after="0"/>
              <w:jc w:val="right"/>
              <w:rPr>
                <w:sz w:val="16"/>
                <w:szCs w:val="16"/>
                <w:rPrChange w:id="15848" w:author="Steve Barbeaux" w:date="2022-10-10T12:25:00Z">
                  <w:rPr>
                    <w:sz w:val="14"/>
                    <w:szCs w:val="14"/>
                  </w:rPr>
                </w:rPrChange>
              </w:rPr>
            </w:pPr>
            <w:ins w:id="15849" w:author="Steve Barbeaux" w:date="2022-10-10T12:23:00Z">
              <w:r w:rsidRPr="0060718B">
                <w:rPr>
                  <w:color w:val="000000"/>
                  <w:sz w:val="16"/>
                  <w:szCs w:val="16"/>
                  <w:rPrChange w:id="15850" w:author="Steve Barbeaux" w:date="2022-10-10T12:25:00Z">
                    <w:rPr>
                      <w:rFonts w:ascii="Calibri" w:hAnsi="Calibri" w:cs="Calibri"/>
                      <w:color w:val="000000"/>
                      <w:szCs w:val="22"/>
                    </w:rPr>
                  </w:rPrChange>
                </w:rPr>
                <w:t>0.16</w:t>
              </w:r>
            </w:ins>
            <w:del w:id="15851" w:author="Steve Barbeaux" w:date="2022-10-10T12:23:00Z">
              <w:r w:rsidRPr="0060718B" w:rsidDel="00FF3B86">
                <w:rPr>
                  <w:sz w:val="16"/>
                  <w:szCs w:val="16"/>
                  <w:rPrChange w:id="15852" w:author="Steve Barbeaux" w:date="2022-10-10T12:25:00Z">
                    <w:rPr>
                      <w:sz w:val="14"/>
                      <w:szCs w:val="14"/>
                    </w:rPr>
                  </w:rPrChange>
                </w:rPr>
                <w:delText>0.16</w:delText>
              </w:r>
            </w:del>
          </w:p>
        </w:tc>
        <w:tc>
          <w:tcPr>
            <w:tcW w:w="295" w:type="pct"/>
            <w:tcBorders>
              <w:top w:val="nil"/>
              <w:left w:val="nil"/>
              <w:bottom w:val="nil"/>
              <w:right w:val="nil"/>
            </w:tcBorders>
            <w:shd w:val="clear" w:color="auto" w:fill="auto"/>
            <w:noWrap/>
            <w:vAlign w:val="bottom"/>
            <w:tcPrChange w:id="15853" w:author="Steve Barbeaux" w:date="2022-10-10T12:23:00Z">
              <w:tcPr>
                <w:tcW w:w="295" w:type="pct"/>
                <w:tcBorders>
                  <w:top w:val="nil"/>
                  <w:left w:val="nil"/>
                  <w:bottom w:val="nil"/>
                  <w:right w:val="nil"/>
                </w:tcBorders>
                <w:shd w:val="clear" w:color="auto" w:fill="auto"/>
                <w:noWrap/>
              </w:tcPr>
            </w:tcPrChange>
          </w:tcPr>
          <w:p w14:paraId="657FFB82" w14:textId="75614C61" w:rsidR="0060718B" w:rsidRPr="0060718B" w:rsidRDefault="0060718B" w:rsidP="0060718B">
            <w:pPr>
              <w:spacing w:after="0"/>
              <w:jc w:val="right"/>
              <w:rPr>
                <w:sz w:val="16"/>
                <w:szCs w:val="16"/>
                <w:rPrChange w:id="15854" w:author="Steve Barbeaux" w:date="2022-10-10T12:25:00Z">
                  <w:rPr>
                    <w:sz w:val="14"/>
                    <w:szCs w:val="14"/>
                  </w:rPr>
                </w:rPrChange>
              </w:rPr>
            </w:pPr>
            <w:ins w:id="15855" w:author="Steve Barbeaux" w:date="2022-10-10T12:23:00Z">
              <w:r w:rsidRPr="0060718B">
                <w:rPr>
                  <w:color w:val="000000"/>
                  <w:sz w:val="16"/>
                  <w:szCs w:val="16"/>
                  <w:rPrChange w:id="15856" w:author="Steve Barbeaux" w:date="2022-10-10T12:25:00Z">
                    <w:rPr>
                      <w:rFonts w:ascii="Calibri" w:hAnsi="Calibri" w:cs="Calibri"/>
                      <w:color w:val="000000"/>
                      <w:szCs w:val="22"/>
                    </w:rPr>
                  </w:rPrChange>
                </w:rPr>
                <w:t>0.02</w:t>
              </w:r>
            </w:ins>
            <w:del w:id="15857" w:author="Steve Barbeaux" w:date="2022-10-10T12:23:00Z">
              <w:r w:rsidRPr="0060718B" w:rsidDel="00FF3B86">
                <w:rPr>
                  <w:sz w:val="16"/>
                  <w:szCs w:val="16"/>
                  <w:rPrChange w:id="15858" w:author="Steve Barbeaux" w:date="2022-10-10T12:25:00Z">
                    <w:rPr>
                      <w:sz w:val="14"/>
                      <w:szCs w:val="14"/>
                    </w:rPr>
                  </w:rPrChange>
                </w:rPr>
                <w:delText>0.02</w:delText>
              </w:r>
            </w:del>
          </w:p>
        </w:tc>
        <w:tc>
          <w:tcPr>
            <w:tcW w:w="295" w:type="pct"/>
            <w:tcBorders>
              <w:top w:val="nil"/>
              <w:left w:val="nil"/>
              <w:bottom w:val="nil"/>
              <w:right w:val="nil"/>
            </w:tcBorders>
            <w:shd w:val="clear" w:color="auto" w:fill="auto"/>
            <w:noWrap/>
            <w:vAlign w:val="bottom"/>
            <w:tcPrChange w:id="15859" w:author="Steve Barbeaux" w:date="2022-10-10T12:23:00Z">
              <w:tcPr>
                <w:tcW w:w="295" w:type="pct"/>
                <w:gridSpan w:val="2"/>
                <w:tcBorders>
                  <w:top w:val="nil"/>
                  <w:left w:val="nil"/>
                  <w:bottom w:val="nil"/>
                  <w:right w:val="nil"/>
                </w:tcBorders>
                <w:shd w:val="clear" w:color="auto" w:fill="auto"/>
                <w:noWrap/>
              </w:tcPr>
            </w:tcPrChange>
          </w:tcPr>
          <w:p w14:paraId="79E0A87A" w14:textId="3A770E82" w:rsidR="0060718B" w:rsidRPr="0060718B" w:rsidRDefault="0060718B" w:rsidP="0060718B">
            <w:pPr>
              <w:spacing w:after="0"/>
              <w:jc w:val="right"/>
              <w:rPr>
                <w:sz w:val="16"/>
                <w:szCs w:val="16"/>
                <w:rPrChange w:id="15860" w:author="Steve Barbeaux" w:date="2022-10-10T12:25:00Z">
                  <w:rPr>
                    <w:sz w:val="14"/>
                    <w:szCs w:val="14"/>
                  </w:rPr>
                </w:rPrChange>
              </w:rPr>
            </w:pPr>
            <w:ins w:id="15861" w:author="Steve Barbeaux" w:date="2022-10-10T12:23:00Z">
              <w:r w:rsidRPr="0060718B">
                <w:rPr>
                  <w:color w:val="000000"/>
                  <w:sz w:val="16"/>
                  <w:szCs w:val="16"/>
                  <w:rPrChange w:id="15862" w:author="Steve Barbeaux" w:date="2022-10-10T12:25:00Z">
                    <w:rPr>
                      <w:rFonts w:ascii="Calibri" w:hAnsi="Calibri" w:cs="Calibri"/>
                      <w:color w:val="000000"/>
                      <w:szCs w:val="22"/>
                    </w:rPr>
                  </w:rPrChange>
                </w:rPr>
                <w:t>0.06</w:t>
              </w:r>
            </w:ins>
            <w:del w:id="15863" w:author="Steve Barbeaux" w:date="2022-10-10T12:23:00Z">
              <w:r w:rsidRPr="0060718B" w:rsidDel="00FF3B86">
                <w:rPr>
                  <w:sz w:val="16"/>
                  <w:szCs w:val="16"/>
                  <w:rPrChange w:id="15864" w:author="Steve Barbeaux" w:date="2022-10-10T12:25:00Z">
                    <w:rPr>
                      <w:sz w:val="14"/>
                      <w:szCs w:val="14"/>
                    </w:rPr>
                  </w:rPrChange>
                </w:rPr>
                <w:delText>0.06</w:delText>
              </w:r>
            </w:del>
          </w:p>
        </w:tc>
        <w:tc>
          <w:tcPr>
            <w:tcW w:w="295" w:type="pct"/>
            <w:tcBorders>
              <w:top w:val="nil"/>
              <w:left w:val="nil"/>
              <w:bottom w:val="nil"/>
              <w:right w:val="nil"/>
            </w:tcBorders>
            <w:shd w:val="clear" w:color="auto" w:fill="auto"/>
            <w:noWrap/>
            <w:vAlign w:val="bottom"/>
            <w:tcPrChange w:id="15865" w:author="Steve Barbeaux" w:date="2022-10-10T12:23:00Z">
              <w:tcPr>
                <w:tcW w:w="295" w:type="pct"/>
                <w:gridSpan w:val="2"/>
                <w:tcBorders>
                  <w:top w:val="nil"/>
                  <w:left w:val="nil"/>
                  <w:bottom w:val="nil"/>
                  <w:right w:val="nil"/>
                </w:tcBorders>
                <w:shd w:val="clear" w:color="auto" w:fill="auto"/>
                <w:noWrap/>
              </w:tcPr>
            </w:tcPrChange>
          </w:tcPr>
          <w:p w14:paraId="3AAC52FF" w14:textId="01561BB0" w:rsidR="0060718B" w:rsidRPr="0060718B" w:rsidRDefault="0060718B" w:rsidP="0060718B">
            <w:pPr>
              <w:spacing w:after="0"/>
              <w:jc w:val="right"/>
              <w:rPr>
                <w:sz w:val="16"/>
                <w:szCs w:val="16"/>
                <w:rPrChange w:id="15866" w:author="Steve Barbeaux" w:date="2022-10-10T12:25:00Z">
                  <w:rPr>
                    <w:sz w:val="14"/>
                    <w:szCs w:val="14"/>
                  </w:rPr>
                </w:rPrChange>
              </w:rPr>
            </w:pPr>
            <w:ins w:id="15867" w:author="Steve Barbeaux" w:date="2022-10-10T12:23:00Z">
              <w:r w:rsidRPr="0060718B">
                <w:rPr>
                  <w:color w:val="000000"/>
                  <w:sz w:val="16"/>
                  <w:szCs w:val="16"/>
                  <w:rPrChange w:id="15868" w:author="Steve Barbeaux" w:date="2022-10-10T12:25:00Z">
                    <w:rPr>
                      <w:rFonts w:ascii="Calibri" w:hAnsi="Calibri" w:cs="Calibri"/>
                      <w:color w:val="000000"/>
                      <w:szCs w:val="22"/>
                    </w:rPr>
                  </w:rPrChange>
                </w:rPr>
                <w:t>0.09</w:t>
              </w:r>
            </w:ins>
            <w:del w:id="15869" w:author="Steve Barbeaux" w:date="2022-10-10T12:23:00Z">
              <w:r w:rsidRPr="0060718B" w:rsidDel="00FF3B86">
                <w:rPr>
                  <w:sz w:val="16"/>
                  <w:szCs w:val="16"/>
                  <w:rPrChange w:id="15870" w:author="Steve Barbeaux" w:date="2022-10-10T12:25:00Z">
                    <w:rPr>
                      <w:sz w:val="14"/>
                      <w:szCs w:val="14"/>
                    </w:rPr>
                  </w:rPrChange>
                </w:rPr>
                <w:delText>0.09</w:delText>
              </w:r>
            </w:del>
          </w:p>
        </w:tc>
        <w:tc>
          <w:tcPr>
            <w:tcW w:w="295" w:type="pct"/>
            <w:tcBorders>
              <w:top w:val="nil"/>
              <w:left w:val="nil"/>
              <w:bottom w:val="nil"/>
              <w:right w:val="nil"/>
            </w:tcBorders>
            <w:shd w:val="clear" w:color="auto" w:fill="auto"/>
            <w:noWrap/>
            <w:vAlign w:val="bottom"/>
            <w:tcPrChange w:id="15871" w:author="Steve Barbeaux" w:date="2022-10-10T12:23:00Z">
              <w:tcPr>
                <w:tcW w:w="295" w:type="pct"/>
                <w:gridSpan w:val="2"/>
                <w:tcBorders>
                  <w:top w:val="nil"/>
                  <w:left w:val="nil"/>
                  <w:bottom w:val="nil"/>
                  <w:right w:val="nil"/>
                </w:tcBorders>
                <w:shd w:val="clear" w:color="auto" w:fill="auto"/>
                <w:noWrap/>
              </w:tcPr>
            </w:tcPrChange>
          </w:tcPr>
          <w:p w14:paraId="7FF8D215" w14:textId="08CA6CC3" w:rsidR="0060718B" w:rsidRPr="0060718B" w:rsidRDefault="0060718B" w:rsidP="0060718B">
            <w:pPr>
              <w:spacing w:after="0"/>
              <w:jc w:val="right"/>
              <w:rPr>
                <w:sz w:val="16"/>
                <w:szCs w:val="16"/>
                <w:rPrChange w:id="15872" w:author="Steve Barbeaux" w:date="2022-10-10T12:25:00Z">
                  <w:rPr>
                    <w:sz w:val="14"/>
                    <w:szCs w:val="14"/>
                  </w:rPr>
                </w:rPrChange>
              </w:rPr>
            </w:pPr>
            <w:ins w:id="15873" w:author="Steve Barbeaux" w:date="2022-10-10T12:23:00Z">
              <w:r w:rsidRPr="0060718B">
                <w:rPr>
                  <w:color w:val="000000"/>
                  <w:sz w:val="16"/>
                  <w:szCs w:val="16"/>
                  <w:rPrChange w:id="15874" w:author="Steve Barbeaux" w:date="2022-10-10T12:25:00Z">
                    <w:rPr>
                      <w:rFonts w:ascii="Calibri" w:hAnsi="Calibri" w:cs="Calibri"/>
                      <w:color w:val="000000"/>
                      <w:szCs w:val="22"/>
                    </w:rPr>
                  </w:rPrChange>
                </w:rPr>
                <w:t>0.02</w:t>
              </w:r>
            </w:ins>
            <w:del w:id="15875" w:author="Steve Barbeaux" w:date="2022-10-10T12:23:00Z">
              <w:r w:rsidRPr="0060718B" w:rsidDel="00FF3B86">
                <w:rPr>
                  <w:sz w:val="16"/>
                  <w:szCs w:val="16"/>
                  <w:rPrChange w:id="15876" w:author="Steve Barbeaux" w:date="2022-10-10T12:25:00Z">
                    <w:rPr>
                      <w:sz w:val="14"/>
                      <w:szCs w:val="14"/>
                    </w:rPr>
                  </w:rPrChange>
                </w:rPr>
                <w:delText>0.02</w:delText>
              </w:r>
            </w:del>
          </w:p>
        </w:tc>
        <w:tc>
          <w:tcPr>
            <w:tcW w:w="295" w:type="pct"/>
            <w:tcBorders>
              <w:top w:val="nil"/>
              <w:left w:val="nil"/>
              <w:bottom w:val="nil"/>
              <w:right w:val="nil"/>
            </w:tcBorders>
            <w:shd w:val="clear" w:color="auto" w:fill="auto"/>
            <w:noWrap/>
            <w:vAlign w:val="bottom"/>
            <w:tcPrChange w:id="15877" w:author="Steve Barbeaux" w:date="2022-10-10T12:23:00Z">
              <w:tcPr>
                <w:tcW w:w="295" w:type="pct"/>
                <w:tcBorders>
                  <w:top w:val="nil"/>
                  <w:left w:val="nil"/>
                  <w:bottom w:val="nil"/>
                  <w:right w:val="nil"/>
                </w:tcBorders>
                <w:shd w:val="clear" w:color="auto" w:fill="auto"/>
                <w:noWrap/>
              </w:tcPr>
            </w:tcPrChange>
          </w:tcPr>
          <w:p w14:paraId="07A05A7B" w14:textId="1FA1B61E" w:rsidR="0060718B" w:rsidRPr="0060718B" w:rsidRDefault="0060718B" w:rsidP="0060718B">
            <w:pPr>
              <w:spacing w:after="0"/>
              <w:jc w:val="right"/>
              <w:rPr>
                <w:sz w:val="16"/>
                <w:szCs w:val="16"/>
                <w:rPrChange w:id="15878" w:author="Steve Barbeaux" w:date="2022-10-10T12:25:00Z">
                  <w:rPr>
                    <w:sz w:val="14"/>
                    <w:szCs w:val="14"/>
                  </w:rPr>
                </w:rPrChange>
              </w:rPr>
            </w:pPr>
            <w:ins w:id="15879" w:author="Steve Barbeaux" w:date="2022-10-10T12:23:00Z">
              <w:r w:rsidRPr="0060718B">
                <w:rPr>
                  <w:color w:val="000000"/>
                  <w:sz w:val="16"/>
                  <w:szCs w:val="16"/>
                  <w:rPrChange w:id="15880" w:author="Steve Barbeaux" w:date="2022-10-10T12:25:00Z">
                    <w:rPr>
                      <w:rFonts w:ascii="Calibri" w:hAnsi="Calibri" w:cs="Calibri"/>
                      <w:color w:val="000000"/>
                      <w:szCs w:val="22"/>
                    </w:rPr>
                  </w:rPrChange>
                </w:rPr>
                <w:t>0.01</w:t>
              </w:r>
            </w:ins>
            <w:del w:id="15881" w:author="Steve Barbeaux" w:date="2022-10-10T12:23:00Z">
              <w:r w:rsidRPr="0060718B" w:rsidDel="00FF3B86">
                <w:rPr>
                  <w:sz w:val="16"/>
                  <w:szCs w:val="16"/>
                  <w:rPrChange w:id="15882"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tcPrChange w:id="15883" w:author="Steve Barbeaux" w:date="2022-10-10T12:23:00Z">
              <w:tcPr>
                <w:tcW w:w="295" w:type="pct"/>
                <w:gridSpan w:val="2"/>
                <w:tcBorders>
                  <w:top w:val="nil"/>
                  <w:left w:val="nil"/>
                  <w:bottom w:val="nil"/>
                  <w:right w:val="nil"/>
                </w:tcBorders>
                <w:shd w:val="clear" w:color="auto" w:fill="auto"/>
                <w:noWrap/>
              </w:tcPr>
            </w:tcPrChange>
          </w:tcPr>
          <w:p w14:paraId="2DBBD50F" w14:textId="02303823" w:rsidR="0060718B" w:rsidRPr="0060718B" w:rsidRDefault="0060718B" w:rsidP="0060718B">
            <w:pPr>
              <w:spacing w:after="0"/>
              <w:jc w:val="right"/>
              <w:rPr>
                <w:sz w:val="16"/>
                <w:szCs w:val="16"/>
                <w:rPrChange w:id="15884" w:author="Steve Barbeaux" w:date="2022-10-10T12:25:00Z">
                  <w:rPr>
                    <w:sz w:val="14"/>
                    <w:szCs w:val="14"/>
                  </w:rPr>
                </w:rPrChange>
              </w:rPr>
            </w:pPr>
            <w:ins w:id="15885" w:author="Steve Barbeaux" w:date="2022-10-10T12:23:00Z">
              <w:r w:rsidRPr="0060718B">
                <w:rPr>
                  <w:color w:val="000000"/>
                  <w:sz w:val="16"/>
                  <w:szCs w:val="16"/>
                  <w:rPrChange w:id="15886" w:author="Steve Barbeaux" w:date="2022-10-10T12:25:00Z">
                    <w:rPr>
                      <w:rFonts w:ascii="Calibri" w:hAnsi="Calibri" w:cs="Calibri"/>
                      <w:color w:val="000000"/>
                      <w:szCs w:val="22"/>
                    </w:rPr>
                  </w:rPrChange>
                </w:rPr>
                <w:t>0.10</w:t>
              </w:r>
            </w:ins>
            <w:del w:id="15887" w:author="Steve Barbeaux" w:date="2022-10-10T12:23:00Z">
              <w:r w:rsidRPr="0060718B" w:rsidDel="00FF3B86">
                <w:rPr>
                  <w:sz w:val="16"/>
                  <w:szCs w:val="16"/>
                  <w:rPrChange w:id="15888" w:author="Steve Barbeaux" w:date="2022-10-10T12:25:00Z">
                    <w:rPr>
                      <w:sz w:val="14"/>
                      <w:szCs w:val="14"/>
                    </w:rPr>
                  </w:rPrChange>
                </w:rPr>
                <w:delText>0.1</w:delText>
              </w:r>
            </w:del>
          </w:p>
        </w:tc>
        <w:tc>
          <w:tcPr>
            <w:tcW w:w="295" w:type="pct"/>
            <w:tcBorders>
              <w:top w:val="nil"/>
              <w:left w:val="nil"/>
              <w:bottom w:val="nil"/>
              <w:right w:val="nil"/>
            </w:tcBorders>
            <w:shd w:val="clear" w:color="auto" w:fill="auto"/>
            <w:noWrap/>
            <w:vAlign w:val="bottom"/>
            <w:tcPrChange w:id="15889" w:author="Steve Barbeaux" w:date="2022-10-10T12:23:00Z">
              <w:tcPr>
                <w:tcW w:w="295" w:type="pct"/>
                <w:gridSpan w:val="2"/>
                <w:tcBorders>
                  <w:top w:val="nil"/>
                  <w:left w:val="nil"/>
                  <w:bottom w:val="nil"/>
                  <w:right w:val="nil"/>
                </w:tcBorders>
                <w:shd w:val="clear" w:color="auto" w:fill="auto"/>
                <w:noWrap/>
              </w:tcPr>
            </w:tcPrChange>
          </w:tcPr>
          <w:p w14:paraId="19E97904" w14:textId="31DBE0F2" w:rsidR="0060718B" w:rsidRPr="0060718B" w:rsidRDefault="0060718B" w:rsidP="0060718B">
            <w:pPr>
              <w:spacing w:after="0"/>
              <w:jc w:val="right"/>
              <w:rPr>
                <w:sz w:val="16"/>
                <w:szCs w:val="16"/>
                <w:vertAlign w:val="subscript"/>
                <w:rPrChange w:id="15890" w:author="Steve Barbeaux" w:date="2022-10-10T12:25:00Z">
                  <w:rPr>
                    <w:sz w:val="14"/>
                    <w:szCs w:val="14"/>
                    <w:vertAlign w:val="subscript"/>
                  </w:rPr>
                </w:rPrChange>
              </w:rPr>
            </w:pPr>
            <w:ins w:id="15891" w:author="Steve Barbeaux" w:date="2022-10-10T12:23:00Z">
              <w:r w:rsidRPr="0060718B">
                <w:rPr>
                  <w:color w:val="000000"/>
                  <w:sz w:val="16"/>
                  <w:szCs w:val="16"/>
                  <w:rPrChange w:id="15892" w:author="Steve Barbeaux" w:date="2022-10-10T12:25:00Z">
                    <w:rPr>
                      <w:rFonts w:ascii="Calibri" w:hAnsi="Calibri" w:cs="Calibri"/>
                      <w:color w:val="000000"/>
                      <w:szCs w:val="22"/>
                    </w:rPr>
                  </w:rPrChange>
                </w:rPr>
                <w:t>1.32</w:t>
              </w:r>
            </w:ins>
            <w:del w:id="15893" w:author="Steve Barbeaux" w:date="2022-10-10T12:23:00Z">
              <w:r w:rsidRPr="0060718B" w:rsidDel="00FF3B86">
                <w:rPr>
                  <w:sz w:val="16"/>
                  <w:szCs w:val="16"/>
                  <w:rPrChange w:id="15894" w:author="Steve Barbeaux" w:date="2022-10-10T12:25:00Z">
                    <w:rPr>
                      <w:sz w:val="14"/>
                      <w:szCs w:val="14"/>
                    </w:rPr>
                  </w:rPrChange>
                </w:rPr>
                <w:delText>1.35</w:delText>
              </w:r>
            </w:del>
          </w:p>
        </w:tc>
      </w:tr>
      <w:tr w:rsidR="0060718B" w:rsidRPr="000460A7" w14:paraId="5F056126" w14:textId="77777777" w:rsidTr="0060718B">
        <w:tblPrEx>
          <w:tblW w:w="5180" w:type="pct"/>
          <w:tblInd w:w="-90" w:type="dxa"/>
          <w:tblLayout w:type="fixed"/>
          <w:tblPrExChange w:id="15895" w:author="Steve Barbeaux" w:date="2022-10-10T12:23:00Z">
            <w:tblPrEx>
              <w:tblW w:w="5180" w:type="pct"/>
              <w:tblInd w:w="-90" w:type="dxa"/>
              <w:tblLayout w:type="fixed"/>
            </w:tblPrEx>
          </w:tblPrExChange>
        </w:tblPrEx>
        <w:trPr>
          <w:trPrChange w:id="15896" w:author="Steve Barbeaux" w:date="2022-10-10T12:23:00Z">
            <w:trPr>
              <w:gridAfter w:val="0"/>
            </w:trPr>
          </w:trPrChange>
        </w:trPr>
        <w:tc>
          <w:tcPr>
            <w:tcW w:w="279" w:type="pct"/>
            <w:tcBorders>
              <w:top w:val="nil"/>
              <w:left w:val="nil"/>
              <w:bottom w:val="nil"/>
              <w:right w:val="nil"/>
            </w:tcBorders>
            <w:shd w:val="clear" w:color="auto" w:fill="auto"/>
            <w:noWrap/>
            <w:vAlign w:val="bottom"/>
            <w:tcPrChange w:id="15897" w:author="Steve Barbeaux" w:date="2022-10-10T12:23:00Z">
              <w:tcPr>
                <w:tcW w:w="279" w:type="pct"/>
                <w:tcBorders>
                  <w:top w:val="nil"/>
                  <w:left w:val="nil"/>
                  <w:bottom w:val="nil"/>
                  <w:right w:val="nil"/>
                </w:tcBorders>
                <w:shd w:val="clear" w:color="auto" w:fill="auto"/>
                <w:noWrap/>
                <w:vAlign w:val="bottom"/>
              </w:tcPr>
            </w:tcPrChange>
          </w:tcPr>
          <w:p w14:paraId="60CD85C0" w14:textId="0DB05086" w:rsidR="0060718B" w:rsidRPr="0060718B" w:rsidRDefault="0060718B" w:rsidP="0060718B">
            <w:pPr>
              <w:spacing w:after="0"/>
              <w:jc w:val="right"/>
              <w:rPr>
                <w:sz w:val="16"/>
                <w:szCs w:val="16"/>
                <w:rPrChange w:id="15898" w:author="Steve Barbeaux" w:date="2022-10-10T12:25:00Z">
                  <w:rPr>
                    <w:sz w:val="14"/>
                    <w:szCs w:val="14"/>
                  </w:rPr>
                </w:rPrChange>
              </w:rPr>
            </w:pPr>
            <w:r w:rsidRPr="0060718B">
              <w:rPr>
                <w:sz w:val="16"/>
                <w:szCs w:val="16"/>
                <w:rPrChange w:id="15899" w:author="Steve Barbeaux" w:date="2022-10-10T12:25:00Z">
                  <w:rPr>
                    <w:sz w:val="14"/>
                    <w:szCs w:val="14"/>
                  </w:rPr>
                </w:rPrChange>
              </w:rPr>
              <w:t>2019</w:t>
            </w:r>
          </w:p>
        </w:tc>
        <w:tc>
          <w:tcPr>
            <w:tcW w:w="295" w:type="pct"/>
            <w:tcBorders>
              <w:top w:val="nil"/>
              <w:left w:val="nil"/>
              <w:bottom w:val="nil"/>
              <w:right w:val="nil"/>
            </w:tcBorders>
            <w:vAlign w:val="bottom"/>
            <w:tcPrChange w:id="15900" w:author="Steve Barbeaux" w:date="2022-10-10T12:23:00Z">
              <w:tcPr>
                <w:tcW w:w="295" w:type="pct"/>
                <w:gridSpan w:val="2"/>
                <w:tcBorders>
                  <w:top w:val="nil"/>
                  <w:left w:val="nil"/>
                  <w:bottom w:val="nil"/>
                  <w:right w:val="nil"/>
                </w:tcBorders>
              </w:tcPr>
            </w:tcPrChange>
          </w:tcPr>
          <w:p w14:paraId="479106EB" w14:textId="5CFC6D32" w:rsidR="0060718B" w:rsidRPr="0060718B" w:rsidRDefault="0060718B" w:rsidP="0060718B">
            <w:pPr>
              <w:spacing w:after="0"/>
              <w:jc w:val="right"/>
              <w:rPr>
                <w:sz w:val="16"/>
                <w:szCs w:val="16"/>
                <w:rPrChange w:id="15901" w:author="Steve Barbeaux" w:date="2022-10-10T12:25:00Z">
                  <w:rPr>
                    <w:sz w:val="14"/>
                    <w:szCs w:val="14"/>
                  </w:rPr>
                </w:rPrChange>
              </w:rPr>
            </w:pPr>
            <w:ins w:id="15902" w:author="Steve Barbeaux" w:date="2022-10-10T12:23:00Z">
              <w:r w:rsidRPr="0060718B">
                <w:rPr>
                  <w:color w:val="000000"/>
                  <w:sz w:val="16"/>
                  <w:szCs w:val="16"/>
                  <w:rPrChange w:id="15903" w:author="Steve Barbeaux" w:date="2022-10-10T12:25:00Z">
                    <w:rPr>
                      <w:rFonts w:ascii="Calibri" w:hAnsi="Calibri" w:cs="Calibri"/>
                      <w:color w:val="000000"/>
                      <w:szCs w:val="22"/>
                    </w:rPr>
                  </w:rPrChange>
                </w:rPr>
                <w:t>0.01</w:t>
              </w:r>
            </w:ins>
            <w:del w:id="15904" w:author="Steve Barbeaux" w:date="2022-10-10T12:23:00Z">
              <w:r w:rsidRPr="0060718B" w:rsidDel="00FF3B86">
                <w:rPr>
                  <w:sz w:val="16"/>
                  <w:szCs w:val="16"/>
                  <w:rPrChange w:id="15905"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tcPrChange w:id="15906" w:author="Steve Barbeaux" w:date="2022-10-10T12:23:00Z">
              <w:tcPr>
                <w:tcW w:w="295" w:type="pct"/>
                <w:gridSpan w:val="2"/>
                <w:tcBorders>
                  <w:top w:val="nil"/>
                  <w:left w:val="nil"/>
                  <w:bottom w:val="nil"/>
                  <w:right w:val="nil"/>
                </w:tcBorders>
                <w:shd w:val="clear" w:color="auto" w:fill="auto"/>
                <w:noWrap/>
              </w:tcPr>
            </w:tcPrChange>
          </w:tcPr>
          <w:p w14:paraId="21C33BFE" w14:textId="278D6C26" w:rsidR="0060718B" w:rsidRPr="0060718B" w:rsidRDefault="0060718B" w:rsidP="0060718B">
            <w:pPr>
              <w:spacing w:after="0"/>
              <w:jc w:val="right"/>
              <w:rPr>
                <w:sz w:val="16"/>
                <w:szCs w:val="16"/>
                <w:rPrChange w:id="15907" w:author="Steve Barbeaux" w:date="2022-10-10T12:25:00Z">
                  <w:rPr>
                    <w:sz w:val="14"/>
                    <w:szCs w:val="14"/>
                  </w:rPr>
                </w:rPrChange>
              </w:rPr>
            </w:pPr>
            <w:ins w:id="15908" w:author="Steve Barbeaux" w:date="2022-10-10T12:23:00Z">
              <w:r w:rsidRPr="0060718B">
                <w:rPr>
                  <w:color w:val="000000"/>
                  <w:sz w:val="16"/>
                  <w:szCs w:val="16"/>
                  <w:rPrChange w:id="15909" w:author="Steve Barbeaux" w:date="2022-10-10T12:25:00Z">
                    <w:rPr>
                      <w:rFonts w:ascii="Calibri" w:hAnsi="Calibri" w:cs="Calibri"/>
                      <w:color w:val="000000"/>
                      <w:szCs w:val="22"/>
                    </w:rPr>
                  </w:rPrChange>
                </w:rPr>
                <w:t>0.01</w:t>
              </w:r>
            </w:ins>
            <w:del w:id="15910" w:author="Steve Barbeaux" w:date="2022-10-10T12:23:00Z">
              <w:r w:rsidRPr="0060718B" w:rsidDel="00FF3B86">
                <w:rPr>
                  <w:sz w:val="16"/>
                  <w:szCs w:val="16"/>
                  <w:rPrChange w:id="15911"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tcPrChange w:id="15912" w:author="Steve Barbeaux" w:date="2022-10-10T12:23:00Z">
              <w:tcPr>
                <w:tcW w:w="295" w:type="pct"/>
                <w:tcBorders>
                  <w:top w:val="nil"/>
                  <w:left w:val="nil"/>
                  <w:bottom w:val="nil"/>
                  <w:right w:val="nil"/>
                </w:tcBorders>
                <w:shd w:val="clear" w:color="auto" w:fill="auto"/>
                <w:noWrap/>
              </w:tcPr>
            </w:tcPrChange>
          </w:tcPr>
          <w:p w14:paraId="59E131D9" w14:textId="3BB17D78" w:rsidR="0060718B" w:rsidRPr="0060718B" w:rsidRDefault="0060718B" w:rsidP="0060718B">
            <w:pPr>
              <w:spacing w:after="0"/>
              <w:jc w:val="right"/>
              <w:rPr>
                <w:sz w:val="16"/>
                <w:szCs w:val="16"/>
                <w:rPrChange w:id="15913" w:author="Steve Barbeaux" w:date="2022-10-10T12:25:00Z">
                  <w:rPr>
                    <w:sz w:val="14"/>
                    <w:szCs w:val="14"/>
                  </w:rPr>
                </w:rPrChange>
              </w:rPr>
            </w:pPr>
            <w:ins w:id="15914" w:author="Steve Barbeaux" w:date="2022-10-10T12:23:00Z">
              <w:r w:rsidRPr="0060718B">
                <w:rPr>
                  <w:color w:val="000000"/>
                  <w:sz w:val="16"/>
                  <w:szCs w:val="16"/>
                  <w:rPrChange w:id="15915" w:author="Steve Barbeaux" w:date="2022-10-10T12:25:00Z">
                    <w:rPr>
                      <w:rFonts w:ascii="Calibri" w:hAnsi="Calibri" w:cs="Calibri"/>
                      <w:color w:val="000000"/>
                      <w:szCs w:val="22"/>
                    </w:rPr>
                  </w:rPrChange>
                </w:rPr>
                <w:t>0.02</w:t>
              </w:r>
            </w:ins>
            <w:del w:id="15916" w:author="Steve Barbeaux" w:date="2022-10-10T12:23:00Z">
              <w:r w:rsidRPr="0060718B" w:rsidDel="00FF3B86">
                <w:rPr>
                  <w:sz w:val="16"/>
                  <w:szCs w:val="16"/>
                  <w:rPrChange w:id="15917" w:author="Steve Barbeaux" w:date="2022-10-10T12:25:00Z">
                    <w:rPr>
                      <w:sz w:val="14"/>
                      <w:szCs w:val="14"/>
                    </w:rPr>
                  </w:rPrChange>
                </w:rPr>
                <w:delText>0.02</w:delText>
              </w:r>
            </w:del>
          </w:p>
        </w:tc>
        <w:tc>
          <w:tcPr>
            <w:tcW w:w="295" w:type="pct"/>
            <w:tcBorders>
              <w:top w:val="nil"/>
              <w:left w:val="nil"/>
              <w:bottom w:val="nil"/>
              <w:right w:val="nil"/>
            </w:tcBorders>
            <w:shd w:val="clear" w:color="auto" w:fill="auto"/>
            <w:noWrap/>
            <w:vAlign w:val="bottom"/>
            <w:tcPrChange w:id="15918" w:author="Steve Barbeaux" w:date="2022-10-10T12:23:00Z">
              <w:tcPr>
                <w:tcW w:w="295" w:type="pct"/>
                <w:gridSpan w:val="2"/>
                <w:tcBorders>
                  <w:top w:val="nil"/>
                  <w:left w:val="nil"/>
                  <w:bottom w:val="nil"/>
                  <w:right w:val="nil"/>
                </w:tcBorders>
                <w:shd w:val="clear" w:color="auto" w:fill="auto"/>
                <w:noWrap/>
              </w:tcPr>
            </w:tcPrChange>
          </w:tcPr>
          <w:p w14:paraId="2F4242FA" w14:textId="31C14EF3" w:rsidR="0060718B" w:rsidRPr="0060718B" w:rsidRDefault="0060718B" w:rsidP="0060718B">
            <w:pPr>
              <w:spacing w:after="0"/>
              <w:jc w:val="right"/>
              <w:rPr>
                <w:sz w:val="16"/>
                <w:szCs w:val="16"/>
                <w:rPrChange w:id="15919" w:author="Steve Barbeaux" w:date="2022-10-10T12:25:00Z">
                  <w:rPr>
                    <w:sz w:val="14"/>
                    <w:szCs w:val="14"/>
                  </w:rPr>
                </w:rPrChange>
              </w:rPr>
            </w:pPr>
            <w:ins w:id="15920" w:author="Steve Barbeaux" w:date="2022-10-10T12:23:00Z">
              <w:r w:rsidRPr="0060718B">
                <w:rPr>
                  <w:color w:val="000000"/>
                  <w:sz w:val="16"/>
                  <w:szCs w:val="16"/>
                  <w:rPrChange w:id="15921" w:author="Steve Barbeaux" w:date="2022-10-10T12:25:00Z">
                    <w:rPr>
                      <w:rFonts w:ascii="Calibri" w:hAnsi="Calibri" w:cs="Calibri"/>
                      <w:color w:val="000000"/>
                      <w:szCs w:val="22"/>
                    </w:rPr>
                  </w:rPrChange>
                </w:rPr>
                <w:t>0.07</w:t>
              </w:r>
            </w:ins>
            <w:del w:id="15922" w:author="Steve Barbeaux" w:date="2022-10-10T12:23:00Z">
              <w:r w:rsidRPr="0060718B" w:rsidDel="00FF3B86">
                <w:rPr>
                  <w:sz w:val="16"/>
                  <w:szCs w:val="16"/>
                  <w:rPrChange w:id="15923" w:author="Steve Barbeaux" w:date="2022-10-10T12:25:00Z">
                    <w:rPr>
                      <w:sz w:val="14"/>
                      <w:szCs w:val="14"/>
                    </w:rPr>
                  </w:rPrChange>
                </w:rPr>
                <w:delText>0.07</w:delText>
              </w:r>
            </w:del>
          </w:p>
        </w:tc>
        <w:tc>
          <w:tcPr>
            <w:tcW w:w="295" w:type="pct"/>
            <w:tcBorders>
              <w:top w:val="nil"/>
              <w:left w:val="nil"/>
              <w:bottom w:val="nil"/>
              <w:right w:val="nil"/>
            </w:tcBorders>
            <w:shd w:val="clear" w:color="auto" w:fill="auto"/>
            <w:noWrap/>
            <w:vAlign w:val="bottom"/>
            <w:tcPrChange w:id="15924" w:author="Steve Barbeaux" w:date="2022-10-10T12:23:00Z">
              <w:tcPr>
                <w:tcW w:w="295" w:type="pct"/>
                <w:gridSpan w:val="2"/>
                <w:tcBorders>
                  <w:top w:val="nil"/>
                  <w:left w:val="nil"/>
                  <w:bottom w:val="nil"/>
                  <w:right w:val="nil"/>
                </w:tcBorders>
                <w:shd w:val="clear" w:color="auto" w:fill="auto"/>
                <w:noWrap/>
              </w:tcPr>
            </w:tcPrChange>
          </w:tcPr>
          <w:p w14:paraId="1C102EF0" w14:textId="41EA6AEC" w:rsidR="0060718B" w:rsidRPr="0060718B" w:rsidRDefault="0060718B" w:rsidP="0060718B">
            <w:pPr>
              <w:spacing w:after="0"/>
              <w:jc w:val="right"/>
              <w:rPr>
                <w:sz w:val="16"/>
                <w:szCs w:val="16"/>
                <w:rPrChange w:id="15925" w:author="Steve Barbeaux" w:date="2022-10-10T12:25:00Z">
                  <w:rPr>
                    <w:sz w:val="14"/>
                    <w:szCs w:val="14"/>
                  </w:rPr>
                </w:rPrChange>
              </w:rPr>
            </w:pPr>
            <w:ins w:id="15926" w:author="Steve Barbeaux" w:date="2022-10-10T12:23:00Z">
              <w:r w:rsidRPr="0060718B">
                <w:rPr>
                  <w:color w:val="000000"/>
                  <w:sz w:val="16"/>
                  <w:szCs w:val="16"/>
                  <w:rPrChange w:id="15927" w:author="Steve Barbeaux" w:date="2022-10-10T12:25:00Z">
                    <w:rPr>
                      <w:rFonts w:ascii="Calibri" w:hAnsi="Calibri" w:cs="Calibri"/>
                      <w:color w:val="000000"/>
                      <w:szCs w:val="22"/>
                    </w:rPr>
                  </w:rPrChange>
                </w:rPr>
                <w:t>0.10</w:t>
              </w:r>
            </w:ins>
            <w:del w:id="15928" w:author="Steve Barbeaux" w:date="2022-10-10T12:23:00Z">
              <w:r w:rsidRPr="0060718B" w:rsidDel="00FF3B86">
                <w:rPr>
                  <w:sz w:val="16"/>
                  <w:szCs w:val="16"/>
                  <w:rPrChange w:id="15929" w:author="Steve Barbeaux" w:date="2022-10-10T12:25:00Z">
                    <w:rPr>
                      <w:sz w:val="14"/>
                      <w:szCs w:val="14"/>
                    </w:rPr>
                  </w:rPrChange>
                </w:rPr>
                <w:delText>0.1</w:delText>
              </w:r>
            </w:del>
          </w:p>
        </w:tc>
        <w:tc>
          <w:tcPr>
            <w:tcW w:w="295" w:type="pct"/>
            <w:tcBorders>
              <w:top w:val="nil"/>
              <w:left w:val="nil"/>
              <w:bottom w:val="nil"/>
              <w:right w:val="nil"/>
            </w:tcBorders>
            <w:shd w:val="clear" w:color="auto" w:fill="auto"/>
            <w:noWrap/>
            <w:vAlign w:val="bottom"/>
            <w:tcPrChange w:id="15930" w:author="Steve Barbeaux" w:date="2022-10-10T12:23:00Z">
              <w:tcPr>
                <w:tcW w:w="295" w:type="pct"/>
                <w:gridSpan w:val="2"/>
                <w:tcBorders>
                  <w:top w:val="nil"/>
                  <w:left w:val="nil"/>
                  <w:bottom w:val="nil"/>
                  <w:right w:val="nil"/>
                </w:tcBorders>
                <w:shd w:val="clear" w:color="auto" w:fill="auto"/>
                <w:noWrap/>
              </w:tcPr>
            </w:tcPrChange>
          </w:tcPr>
          <w:p w14:paraId="33E576EB" w14:textId="0845EEED" w:rsidR="0060718B" w:rsidRPr="0060718B" w:rsidRDefault="0060718B" w:rsidP="0060718B">
            <w:pPr>
              <w:spacing w:after="0"/>
              <w:jc w:val="right"/>
              <w:rPr>
                <w:sz w:val="16"/>
                <w:szCs w:val="16"/>
                <w:rPrChange w:id="15931" w:author="Steve Barbeaux" w:date="2022-10-10T12:25:00Z">
                  <w:rPr>
                    <w:sz w:val="14"/>
                    <w:szCs w:val="14"/>
                  </w:rPr>
                </w:rPrChange>
              </w:rPr>
            </w:pPr>
            <w:ins w:id="15932" w:author="Steve Barbeaux" w:date="2022-10-10T12:23:00Z">
              <w:r w:rsidRPr="0060718B">
                <w:rPr>
                  <w:color w:val="000000"/>
                  <w:sz w:val="16"/>
                  <w:szCs w:val="16"/>
                  <w:rPrChange w:id="15933" w:author="Steve Barbeaux" w:date="2022-10-10T12:25:00Z">
                    <w:rPr>
                      <w:rFonts w:ascii="Calibri" w:hAnsi="Calibri" w:cs="Calibri"/>
                      <w:color w:val="000000"/>
                      <w:szCs w:val="22"/>
                    </w:rPr>
                  </w:rPrChange>
                </w:rPr>
                <w:t>0.14</w:t>
              </w:r>
            </w:ins>
            <w:del w:id="15934" w:author="Steve Barbeaux" w:date="2022-10-10T12:23:00Z">
              <w:r w:rsidRPr="0060718B" w:rsidDel="00FF3B86">
                <w:rPr>
                  <w:sz w:val="16"/>
                  <w:szCs w:val="16"/>
                  <w:rPrChange w:id="15935" w:author="Steve Barbeaux" w:date="2022-10-10T12:25:00Z">
                    <w:rPr>
                      <w:sz w:val="14"/>
                      <w:szCs w:val="14"/>
                    </w:rPr>
                  </w:rPrChange>
                </w:rPr>
                <w:delText>0.14</w:delText>
              </w:r>
            </w:del>
          </w:p>
        </w:tc>
        <w:tc>
          <w:tcPr>
            <w:tcW w:w="295" w:type="pct"/>
            <w:tcBorders>
              <w:top w:val="nil"/>
              <w:left w:val="nil"/>
              <w:bottom w:val="nil"/>
              <w:right w:val="nil"/>
            </w:tcBorders>
            <w:shd w:val="clear" w:color="auto" w:fill="auto"/>
            <w:noWrap/>
            <w:vAlign w:val="bottom"/>
            <w:tcPrChange w:id="15936" w:author="Steve Barbeaux" w:date="2022-10-10T12:23:00Z">
              <w:tcPr>
                <w:tcW w:w="295" w:type="pct"/>
                <w:tcBorders>
                  <w:top w:val="nil"/>
                  <w:left w:val="nil"/>
                  <w:bottom w:val="nil"/>
                  <w:right w:val="nil"/>
                </w:tcBorders>
                <w:shd w:val="clear" w:color="auto" w:fill="auto"/>
                <w:noWrap/>
              </w:tcPr>
            </w:tcPrChange>
          </w:tcPr>
          <w:p w14:paraId="050FE506" w14:textId="57011FF8" w:rsidR="0060718B" w:rsidRPr="0060718B" w:rsidRDefault="0060718B" w:rsidP="0060718B">
            <w:pPr>
              <w:spacing w:after="0"/>
              <w:jc w:val="right"/>
              <w:rPr>
                <w:sz w:val="16"/>
                <w:szCs w:val="16"/>
                <w:rPrChange w:id="15937" w:author="Steve Barbeaux" w:date="2022-10-10T12:25:00Z">
                  <w:rPr>
                    <w:sz w:val="14"/>
                    <w:szCs w:val="14"/>
                  </w:rPr>
                </w:rPrChange>
              </w:rPr>
            </w:pPr>
            <w:ins w:id="15938" w:author="Steve Barbeaux" w:date="2022-10-10T12:23:00Z">
              <w:r w:rsidRPr="0060718B">
                <w:rPr>
                  <w:color w:val="000000"/>
                  <w:sz w:val="16"/>
                  <w:szCs w:val="16"/>
                  <w:rPrChange w:id="15939" w:author="Steve Barbeaux" w:date="2022-10-10T12:25:00Z">
                    <w:rPr>
                      <w:rFonts w:ascii="Calibri" w:hAnsi="Calibri" w:cs="Calibri"/>
                      <w:color w:val="000000"/>
                      <w:szCs w:val="22"/>
                    </w:rPr>
                  </w:rPrChange>
                </w:rPr>
                <w:t>0.26</w:t>
              </w:r>
            </w:ins>
            <w:del w:id="15940" w:author="Steve Barbeaux" w:date="2022-10-10T12:23:00Z">
              <w:r w:rsidRPr="0060718B" w:rsidDel="00FF3B86">
                <w:rPr>
                  <w:sz w:val="16"/>
                  <w:szCs w:val="16"/>
                  <w:rPrChange w:id="15941" w:author="Steve Barbeaux" w:date="2022-10-10T12:25:00Z">
                    <w:rPr>
                      <w:sz w:val="14"/>
                      <w:szCs w:val="14"/>
                    </w:rPr>
                  </w:rPrChange>
                </w:rPr>
                <w:delText>0.26</w:delText>
              </w:r>
            </w:del>
          </w:p>
        </w:tc>
        <w:tc>
          <w:tcPr>
            <w:tcW w:w="295" w:type="pct"/>
            <w:tcBorders>
              <w:top w:val="nil"/>
              <w:left w:val="nil"/>
              <w:bottom w:val="nil"/>
              <w:right w:val="nil"/>
            </w:tcBorders>
            <w:shd w:val="clear" w:color="auto" w:fill="auto"/>
            <w:noWrap/>
            <w:vAlign w:val="bottom"/>
            <w:tcPrChange w:id="15942" w:author="Steve Barbeaux" w:date="2022-10-10T12:23:00Z">
              <w:tcPr>
                <w:tcW w:w="295" w:type="pct"/>
                <w:gridSpan w:val="2"/>
                <w:tcBorders>
                  <w:top w:val="nil"/>
                  <w:left w:val="nil"/>
                  <w:bottom w:val="nil"/>
                  <w:right w:val="nil"/>
                </w:tcBorders>
                <w:shd w:val="clear" w:color="auto" w:fill="auto"/>
                <w:noWrap/>
              </w:tcPr>
            </w:tcPrChange>
          </w:tcPr>
          <w:p w14:paraId="4DD1CDE0" w14:textId="2D4D139A" w:rsidR="0060718B" w:rsidRPr="0060718B" w:rsidRDefault="0060718B" w:rsidP="0060718B">
            <w:pPr>
              <w:spacing w:after="0"/>
              <w:jc w:val="right"/>
              <w:rPr>
                <w:sz w:val="16"/>
                <w:szCs w:val="16"/>
                <w:rPrChange w:id="15943" w:author="Steve Barbeaux" w:date="2022-10-10T12:25:00Z">
                  <w:rPr>
                    <w:sz w:val="14"/>
                    <w:szCs w:val="14"/>
                  </w:rPr>
                </w:rPrChange>
              </w:rPr>
            </w:pPr>
            <w:ins w:id="15944" w:author="Steve Barbeaux" w:date="2022-10-10T12:23:00Z">
              <w:r w:rsidRPr="0060718B">
                <w:rPr>
                  <w:color w:val="000000"/>
                  <w:sz w:val="16"/>
                  <w:szCs w:val="16"/>
                  <w:rPrChange w:id="15945" w:author="Steve Barbeaux" w:date="2022-10-10T12:25:00Z">
                    <w:rPr>
                      <w:rFonts w:ascii="Calibri" w:hAnsi="Calibri" w:cs="Calibri"/>
                      <w:color w:val="000000"/>
                      <w:szCs w:val="22"/>
                    </w:rPr>
                  </w:rPrChange>
                </w:rPr>
                <w:t>0.19</w:t>
              </w:r>
            </w:ins>
            <w:del w:id="15946" w:author="Steve Barbeaux" w:date="2022-10-10T12:23:00Z">
              <w:r w:rsidRPr="0060718B" w:rsidDel="00FF3B86">
                <w:rPr>
                  <w:sz w:val="16"/>
                  <w:szCs w:val="16"/>
                  <w:rPrChange w:id="15947" w:author="Steve Barbeaux" w:date="2022-10-10T12:25:00Z">
                    <w:rPr>
                      <w:sz w:val="14"/>
                      <w:szCs w:val="14"/>
                    </w:rPr>
                  </w:rPrChange>
                </w:rPr>
                <w:delText>0.2</w:delText>
              </w:r>
            </w:del>
          </w:p>
        </w:tc>
        <w:tc>
          <w:tcPr>
            <w:tcW w:w="295" w:type="pct"/>
            <w:tcBorders>
              <w:top w:val="nil"/>
              <w:left w:val="nil"/>
              <w:bottom w:val="nil"/>
              <w:right w:val="nil"/>
            </w:tcBorders>
            <w:shd w:val="clear" w:color="auto" w:fill="auto"/>
            <w:noWrap/>
            <w:vAlign w:val="bottom"/>
            <w:tcPrChange w:id="15948" w:author="Steve Barbeaux" w:date="2022-10-10T12:23:00Z">
              <w:tcPr>
                <w:tcW w:w="295" w:type="pct"/>
                <w:gridSpan w:val="2"/>
                <w:tcBorders>
                  <w:top w:val="nil"/>
                  <w:left w:val="nil"/>
                  <w:bottom w:val="nil"/>
                  <w:right w:val="nil"/>
                </w:tcBorders>
                <w:shd w:val="clear" w:color="auto" w:fill="auto"/>
                <w:noWrap/>
              </w:tcPr>
            </w:tcPrChange>
          </w:tcPr>
          <w:p w14:paraId="04D3FB25" w14:textId="6F72D166" w:rsidR="0060718B" w:rsidRPr="0060718B" w:rsidRDefault="0060718B" w:rsidP="0060718B">
            <w:pPr>
              <w:spacing w:after="0"/>
              <w:jc w:val="right"/>
              <w:rPr>
                <w:sz w:val="16"/>
                <w:szCs w:val="16"/>
                <w:rPrChange w:id="15949" w:author="Steve Barbeaux" w:date="2022-10-10T12:25:00Z">
                  <w:rPr>
                    <w:sz w:val="14"/>
                    <w:szCs w:val="14"/>
                  </w:rPr>
                </w:rPrChange>
              </w:rPr>
            </w:pPr>
            <w:ins w:id="15950" w:author="Steve Barbeaux" w:date="2022-10-10T12:23:00Z">
              <w:r w:rsidRPr="0060718B">
                <w:rPr>
                  <w:color w:val="000000"/>
                  <w:sz w:val="16"/>
                  <w:szCs w:val="16"/>
                  <w:rPrChange w:id="15951" w:author="Steve Barbeaux" w:date="2022-10-10T12:25:00Z">
                    <w:rPr>
                      <w:rFonts w:ascii="Calibri" w:hAnsi="Calibri" w:cs="Calibri"/>
                      <w:color w:val="000000"/>
                      <w:szCs w:val="22"/>
                    </w:rPr>
                  </w:rPrChange>
                </w:rPr>
                <w:t>0.06</w:t>
              </w:r>
            </w:ins>
            <w:del w:id="15952" w:author="Steve Barbeaux" w:date="2022-10-10T12:23:00Z">
              <w:r w:rsidRPr="0060718B" w:rsidDel="00FF3B86">
                <w:rPr>
                  <w:sz w:val="16"/>
                  <w:szCs w:val="16"/>
                  <w:rPrChange w:id="15953" w:author="Steve Barbeaux" w:date="2022-10-10T12:25:00Z">
                    <w:rPr>
                      <w:sz w:val="14"/>
                      <w:szCs w:val="14"/>
                    </w:rPr>
                  </w:rPrChange>
                </w:rPr>
                <w:delText>0.06</w:delText>
              </w:r>
            </w:del>
          </w:p>
        </w:tc>
        <w:tc>
          <w:tcPr>
            <w:tcW w:w="295" w:type="pct"/>
            <w:tcBorders>
              <w:top w:val="nil"/>
              <w:left w:val="nil"/>
              <w:bottom w:val="nil"/>
              <w:right w:val="nil"/>
            </w:tcBorders>
            <w:shd w:val="clear" w:color="auto" w:fill="auto"/>
            <w:noWrap/>
            <w:vAlign w:val="bottom"/>
            <w:tcPrChange w:id="15954" w:author="Steve Barbeaux" w:date="2022-10-10T12:23:00Z">
              <w:tcPr>
                <w:tcW w:w="295" w:type="pct"/>
                <w:tcBorders>
                  <w:top w:val="nil"/>
                  <w:left w:val="nil"/>
                  <w:bottom w:val="nil"/>
                  <w:right w:val="nil"/>
                </w:tcBorders>
                <w:shd w:val="clear" w:color="auto" w:fill="auto"/>
                <w:noWrap/>
              </w:tcPr>
            </w:tcPrChange>
          </w:tcPr>
          <w:p w14:paraId="53567C14" w14:textId="5AB4EA20" w:rsidR="0060718B" w:rsidRPr="0060718B" w:rsidRDefault="0060718B" w:rsidP="0060718B">
            <w:pPr>
              <w:spacing w:after="0"/>
              <w:jc w:val="right"/>
              <w:rPr>
                <w:sz w:val="16"/>
                <w:szCs w:val="16"/>
                <w:rPrChange w:id="15955" w:author="Steve Barbeaux" w:date="2022-10-10T12:25:00Z">
                  <w:rPr>
                    <w:sz w:val="14"/>
                    <w:szCs w:val="14"/>
                  </w:rPr>
                </w:rPrChange>
              </w:rPr>
            </w:pPr>
            <w:ins w:id="15956" w:author="Steve Barbeaux" w:date="2022-10-10T12:23:00Z">
              <w:r w:rsidRPr="0060718B">
                <w:rPr>
                  <w:color w:val="000000"/>
                  <w:sz w:val="16"/>
                  <w:szCs w:val="16"/>
                  <w:rPrChange w:id="15957" w:author="Steve Barbeaux" w:date="2022-10-10T12:25:00Z">
                    <w:rPr>
                      <w:rFonts w:ascii="Calibri" w:hAnsi="Calibri" w:cs="Calibri"/>
                      <w:color w:val="000000"/>
                      <w:szCs w:val="22"/>
                    </w:rPr>
                  </w:rPrChange>
                </w:rPr>
                <w:t>0.11</w:t>
              </w:r>
            </w:ins>
            <w:del w:id="15958" w:author="Steve Barbeaux" w:date="2022-10-10T12:23:00Z">
              <w:r w:rsidRPr="0060718B" w:rsidDel="00FF3B86">
                <w:rPr>
                  <w:sz w:val="16"/>
                  <w:szCs w:val="16"/>
                  <w:rPrChange w:id="15959" w:author="Steve Barbeaux" w:date="2022-10-10T12:25:00Z">
                    <w:rPr>
                      <w:sz w:val="14"/>
                      <w:szCs w:val="14"/>
                    </w:rPr>
                  </w:rPrChange>
                </w:rPr>
                <w:delText>0.1</w:delText>
              </w:r>
            </w:del>
          </w:p>
        </w:tc>
        <w:tc>
          <w:tcPr>
            <w:tcW w:w="295" w:type="pct"/>
            <w:tcBorders>
              <w:top w:val="nil"/>
              <w:left w:val="nil"/>
              <w:bottom w:val="nil"/>
              <w:right w:val="nil"/>
            </w:tcBorders>
            <w:shd w:val="clear" w:color="auto" w:fill="auto"/>
            <w:noWrap/>
            <w:vAlign w:val="bottom"/>
            <w:tcPrChange w:id="15960" w:author="Steve Barbeaux" w:date="2022-10-10T12:23:00Z">
              <w:tcPr>
                <w:tcW w:w="295" w:type="pct"/>
                <w:gridSpan w:val="2"/>
                <w:tcBorders>
                  <w:top w:val="nil"/>
                  <w:left w:val="nil"/>
                  <w:bottom w:val="nil"/>
                  <w:right w:val="nil"/>
                </w:tcBorders>
                <w:shd w:val="clear" w:color="auto" w:fill="auto"/>
                <w:noWrap/>
              </w:tcPr>
            </w:tcPrChange>
          </w:tcPr>
          <w:p w14:paraId="37E2E99A" w14:textId="6EC7A6E8" w:rsidR="0060718B" w:rsidRPr="0060718B" w:rsidRDefault="0060718B" w:rsidP="0060718B">
            <w:pPr>
              <w:spacing w:after="0"/>
              <w:jc w:val="right"/>
              <w:rPr>
                <w:sz w:val="16"/>
                <w:szCs w:val="16"/>
                <w:rPrChange w:id="15961" w:author="Steve Barbeaux" w:date="2022-10-10T12:25:00Z">
                  <w:rPr>
                    <w:sz w:val="14"/>
                    <w:szCs w:val="14"/>
                  </w:rPr>
                </w:rPrChange>
              </w:rPr>
            </w:pPr>
            <w:ins w:id="15962" w:author="Steve Barbeaux" w:date="2022-10-10T12:23:00Z">
              <w:r w:rsidRPr="0060718B">
                <w:rPr>
                  <w:color w:val="000000"/>
                  <w:sz w:val="16"/>
                  <w:szCs w:val="16"/>
                  <w:rPrChange w:id="15963" w:author="Steve Barbeaux" w:date="2022-10-10T12:25:00Z">
                    <w:rPr>
                      <w:rFonts w:ascii="Calibri" w:hAnsi="Calibri" w:cs="Calibri"/>
                      <w:color w:val="000000"/>
                      <w:szCs w:val="22"/>
                    </w:rPr>
                  </w:rPrChange>
                </w:rPr>
                <w:t>0.01</w:t>
              </w:r>
            </w:ins>
            <w:del w:id="15964" w:author="Steve Barbeaux" w:date="2022-10-10T12:23:00Z">
              <w:r w:rsidRPr="0060718B" w:rsidDel="00FF3B86">
                <w:rPr>
                  <w:sz w:val="16"/>
                  <w:szCs w:val="16"/>
                  <w:rPrChange w:id="15965"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tcPrChange w:id="15966" w:author="Steve Barbeaux" w:date="2022-10-10T12:23:00Z">
              <w:tcPr>
                <w:tcW w:w="295" w:type="pct"/>
                <w:gridSpan w:val="2"/>
                <w:tcBorders>
                  <w:top w:val="nil"/>
                  <w:left w:val="nil"/>
                  <w:bottom w:val="nil"/>
                  <w:right w:val="nil"/>
                </w:tcBorders>
                <w:shd w:val="clear" w:color="auto" w:fill="auto"/>
                <w:noWrap/>
              </w:tcPr>
            </w:tcPrChange>
          </w:tcPr>
          <w:p w14:paraId="172886B9" w14:textId="4C0F1A4F" w:rsidR="0060718B" w:rsidRPr="0060718B" w:rsidRDefault="0060718B" w:rsidP="0060718B">
            <w:pPr>
              <w:spacing w:after="0"/>
              <w:jc w:val="right"/>
              <w:rPr>
                <w:sz w:val="16"/>
                <w:szCs w:val="16"/>
                <w:rPrChange w:id="15967" w:author="Steve Barbeaux" w:date="2022-10-10T12:25:00Z">
                  <w:rPr>
                    <w:sz w:val="14"/>
                    <w:szCs w:val="14"/>
                  </w:rPr>
                </w:rPrChange>
              </w:rPr>
            </w:pPr>
            <w:ins w:id="15968" w:author="Steve Barbeaux" w:date="2022-10-10T12:23:00Z">
              <w:r w:rsidRPr="0060718B">
                <w:rPr>
                  <w:color w:val="000000"/>
                  <w:sz w:val="16"/>
                  <w:szCs w:val="16"/>
                  <w:rPrChange w:id="15969" w:author="Steve Barbeaux" w:date="2022-10-10T12:25:00Z">
                    <w:rPr>
                      <w:rFonts w:ascii="Calibri" w:hAnsi="Calibri" w:cs="Calibri"/>
                      <w:color w:val="000000"/>
                      <w:szCs w:val="22"/>
                    </w:rPr>
                  </w:rPrChange>
                </w:rPr>
                <w:t>0.04</w:t>
              </w:r>
            </w:ins>
            <w:del w:id="15970" w:author="Steve Barbeaux" w:date="2022-10-10T12:23:00Z">
              <w:r w:rsidRPr="0060718B" w:rsidDel="00FF3B86">
                <w:rPr>
                  <w:sz w:val="16"/>
                  <w:szCs w:val="16"/>
                  <w:rPrChange w:id="15971" w:author="Steve Barbeaux" w:date="2022-10-10T12:25:00Z">
                    <w:rPr>
                      <w:sz w:val="14"/>
                      <w:szCs w:val="14"/>
                    </w:rPr>
                  </w:rPrChange>
                </w:rPr>
                <w:delText>0.04</w:delText>
              </w:r>
            </w:del>
          </w:p>
        </w:tc>
        <w:tc>
          <w:tcPr>
            <w:tcW w:w="295" w:type="pct"/>
            <w:tcBorders>
              <w:top w:val="nil"/>
              <w:left w:val="nil"/>
              <w:bottom w:val="nil"/>
              <w:right w:val="nil"/>
            </w:tcBorders>
            <w:shd w:val="clear" w:color="auto" w:fill="auto"/>
            <w:noWrap/>
            <w:vAlign w:val="bottom"/>
            <w:tcPrChange w:id="15972" w:author="Steve Barbeaux" w:date="2022-10-10T12:23:00Z">
              <w:tcPr>
                <w:tcW w:w="295" w:type="pct"/>
                <w:gridSpan w:val="2"/>
                <w:tcBorders>
                  <w:top w:val="nil"/>
                  <w:left w:val="nil"/>
                  <w:bottom w:val="nil"/>
                  <w:right w:val="nil"/>
                </w:tcBorders>
                <w:shd w:val="clear" w:color="auto" w:fill="auto"/>
                <w:noWrap/>
              </w:tcPr>
            </w:tcPrChange>
          </w:tcPr>
          <w:p w14:paraId="08C52F84" w14:textId="62664CDF" w:rsidR="0060718B" w:rsidRPr="0060718B" w:rsidRDefault="0060718B" w:rsidP="0060718B">
            <w:pPr>
              <w:spacing w:after="0"/>
              <w:jc w:val="right"/>
              <w:rPr>
                <w:sz w:val="16"/>
                <w:szCs w:val="16"/>
                <w:rPrChange w:id="15973" w:author="Steve Barbeaux" w:date="2022-10-10T12:25:00Z">
                  <w:rPr>
                    <w:sz w:val="14"/>
                    <w:szCs w:val="14"/>
                  </w:rPr>
                </w:rPrChange>
              </w:rPr>
            </w:pPr>
            <w:ins w:id="15974" w:author="Steve Barbeaux" w:date="2022-10-10T12:23:00Z">
              <w:r w:rsidRPr="0060718B">
                <w:rPr>
                  <w:color w:val="000000"/>
                  <w:sz w:val="16"/>
                  <w:szCs w:val="16"/>
                  <w:rPrChange w:id="15975" w:author="Steve Barbeaux" w:date="2022-10-10T12:25:00Z">
                    <w:rPr>
                      <w:rFonts w:ascii="Calibri" w:hAnsi="Calibri" w:cs="Calibri"/>
                      <w:color w:val="000000"/>
                      <w:szCs w:val="22"/>
                    </w:rPr>
                  </w:rPrChange>
                </w:rPr>
                <w:t>0.06</w:t>
              </w:r>
            </w:ins>
            <w:del w:id="15976" w:author="Steve Barbeaux" w:date="2022-10-10T12:23:00Z">
              <w:r w:rsidRPr="0060718B" w:rsidDel="00FF3B86">
                <w:rPr>
                  <w:sz w:val="16"/>
                  <w:szCs w:val="16"/>
                  <w:rPrChange w:id="15977" w:author="Steve Barbeaux" w:date="2022-10-10T12:25:00Z">
                    <w:rPr>
                      <w:sz w:val="14"/>
                      <w:szCs w:val="14"/>
                    </w:rPr>
                  </w:rPrChange>
                </w:rPr>
                <w:delText>0.06</w:delText>
              </w:r>
            </w:del>
          </w:p>
        </w:tc>
        <w:tc>
          <w:tcPr>
            <w:tcW w:w="295" w:type="pct"/>
            <w:tcBorders>
              <w:top w:val="nil"/>
              <w:left w:val="nil"/>
              <w:bottom w:val="nil"/>
              <w:right w:val="nil"/>
            </w:tcBorders>
            <w:shd w:val="clear" w:color="auto" w:fill="auto"/>
            <w:noWrap/>
            <w:vAlign w:val="bottom"/>
            <w:tcPrChange w:id="15978" w:author="Steve Barbeaux" w:date="2022-10-10T12:23:00Z">
              <w:tcPr>
                <w:tcW w:w="295" w:type="pct"/>
                <w:tcBorders>
                  <w:top w:val="nil"/>
                  <w:left w:val="nil"/>
                  <w:bottom w:val="nil"/>
                  <w:right w:val="nil"/>
                </w:tcBorders>
                <w:shd w:val="clear" w:color="auto" w:fill="auto"/>
                <w:noWrap/>
              </w:tcPr>
            </w:tcPrChange>
          </w:tcPr>
          <w:p w14:paraId="0FBC994C" w14:textId="56F1CC50" w:rsidR="0060718B" w:rsidRPr="0060718B" w:rsidRDefault="0060718B" w:rsidP="0060718B">
            <w:pPr>
              <w:spacing w:after="0"/>
              <w:jc w:val="right"/>
              <w:rPr>
                <w:sz w:val="16"/>
                <w:szCs w:val="16"/>
                <w:rPrChange w:id="15979" w:author="Steve Barbeaux" w:date="2022-10-10T12:25:00Z">
                  <w:rPr>
                    <w:sz w:val="14"/>
                    <w:szCs w:val="14"/>
                  </w:rPr>
                </w:rPrChange>
              </w:rPr>
            </w:pPr>
            <w:ins w:id="15980" w:author="Steve Barbeaux" w:date="2022-10-10T12:23:00Z">
              <w:r w:rsidRPr="0060718B">
                <w:rPr>
                  <w:color w:val="000000"/>
                  <w:sz w:val="16"/>
                  <w:szCs w:val="16"/>
                  <w:rPrChange w:id="15981" w:author="Steve Barbeaux" w:date="2022-10-10T12:25:00Z">
                    <w:rPr>
                      <w:rFonts w:ascii="Calibri" w:hAnsi="Calibri" w:cs="Calibri"/>
                      <w:color w:val="000000"/>
                      <w:szCs w:val="22"/>
                    </w:rPr>
                  </w:rPrChange>
                </w:rPr>
                <w:t>0.02</w:t>
              </w:r>
            </w:ins>
            <w:del w:id="15982" w:author="Steve Barbeaux" w:date="2022-10-10T12:23:00Z">
              <w:r w:rsidRPr="0060718B" w:rsidDel="00FF3B86">
                <w:rPr>
                  <w:sz w:val="16"/>
                  <w:szCs w:val="16"/>
                  <w:rPrChange w:id="15983" w:author="Steve Barbeaux" w:date="2022-10-10T12:25:00Z">
                    <w:rPr>
                      <w:sz w:val="14"/>
                      <w:szCs w:val="14"/>
                    </w:rPr>
                  </w:rPrChange>
                </w:rPr>
                <w:delText>0.02</w:delText>
              </w:r>
            </w:del>
          </w:p>
        </w:tc>
        <w:tc>
          <w:tcPr>
            <w:tcW w:w="295" w:type="pct"/>
            <w:tcBorders>
              <w:top w:val="nil"/>
              <w:left w:val="nil"/>
              <w:bottom w:val="nil"/>
              <w:right w:val="nil"/>
            </w:tcBorders>
            <w:shd w:val="clear" w:color="auto" w:fill="auto"/>
            <w:noWrap/>
            <w:vAlign w:val="bottom"/>
            <w:tcPrChange w:id="15984" w:author="Steve Barbeaux" w:date="2022-10-10T12:23:00Z">
              <w:tcPr>
                <w:tcW w:w="295" w:type="pct"/>
                <w:gridSpan w:val="2"/>
                <w:tcBorders>
                  <w:top w:val="nil"/>
                  <w:left w:val="nil"/>
                  <w:bottom w:val="nil"/>
                  <w:right w:val="nil"/>
                </w:tcBorders>
                <w:shd w:val="clear" w:color="auto" w:fill="auto"/>
                <w:noWrap/>
              </w:tcPr>
            </w:tcPrChange>
          </w:tcPr>
          <w:p w14:paraId="5151B0E1" w14:textId="1FCD09D0" w:rsidR="0060718B" w:rsidRPr="0060718B" w:rsidRDefault="0060718B" w:rsidP="0060718B">
            <w:pPr>
              <w:spacing w:after="0"/>
              <w:jc w:val="right"/>
              <w:rPr>
                <w:sz w:val="16"/>
                <w:szCs w:val="16"/>
                <w:rPrChange w:id="15985" w:author="Steve Barbeaux" w:date="2022-10-10T12:25:00Z">
                  <w:rPr>
                    <w:sz w:val="14"/>
                    <w:szCs w:val="14"/>
                  </w:rPr>
                </w:rPrChange>
              </w:rPr>
            </w:pPr>
            <w:ins w:id="15986" w:author="Steve Barbeaux" w:date="2022-10-10T12:23:00Z">
              <w:r w:rsidRPr="0060718B">
                <w:rPr>
                  <w:color w:val="000000"/>
                  <w:sz w:val="16"/>
                  <w:szCs w:val="16"/>
                  <w:rPrChange w:id="15987" w:author="Steve Barbeaux" w:date="2022-10-10T12:25:00Z">
                    <w:rPr>
                      <w:rFonts w:ascii="Calibri" w:hAnsi="Calibri" w:cs="Calibri"/>
                      <w:color w:val="000000"/>
                      <w:szCs w:val="22"/>
                    </w:rPr>
                  </w:rPrChange>
                </w:rPr>
                <w:t>0.07</w:t>
              </w:r>
            </w:ins>
            <w:del w:id="15988" w:author="Steve Barbeaux" w:date="2022-10-10T12:23:00Z">
              <w:r w:rsidRPr="0060718B" w:rsidDel="00FF3B86">
                <w:rPr>
                  <w:sz w:val="16"/>
                  <w:szCs w:val="16"/>
                  <w:rPrChange w:id="15989" w:author="Steve Barbeaux" w:date="2022-10-10T12:25:00Z">
                    <w:rPr>
                      <w:sz w:val="14"/>
                      <w:szCs w:val="14"/>
                    </w:rPr>
                  </w:rPrChange>
                </w:rPr>
                <w:delText>0.07</w:delText>
              </w:r>
            </w:del>
          </w:p>
        </w:tc>
        <w:tc>
          <w:tcPr>
            <w:tcW w:w="295" w:type="pct"/>
            <w:tcBorders>
              <w:top w:val="nil"/>
              <w:left w:val="nil"/>
              <w:bottom w:val="nil"/>
              <w:right w:val="nil"/>
            </w:tcBorders>
            <w:shd w:val="clear" w:color="auto" w:fill="auto"/>
            <w:noWrap/>
            <w:vAlign w:val="bottom"/>
            <w:tcPrChange w:id="15990" w:author="Steve Barbeaux" w:date="2022-10-10T12:23:00Z">
              <w:tcPr>
                <w:tcW w:w="295" w:type="pct"/>
                <w:gridSpan w:val="2"/>
                <w:tcBorders>
                  <w:top w:val="nil"/>
                  <w:left w:val="nil"/>
                  <w:bottom w:val="nil"/>
                  <w:right w:val="nil"/>
                </w:tcBorders>
                <w:shd w:val="clear" w:color="auto" w:fill="auto"/>
                <w:noWrap/>
              </w:tcPr>
            </w:tcPrChange>
          </w:tcPr>
          <w:p w14:paraId="45FB9163" w14:textId="10CCAADA" w:rsidR="0060718B" w:rsidRPr="0060718B" w:rsidRDefault="0060718B" w:rsidP="0060718B">
            <w:pPr>
              <w:spacing w:after="0"/>
              <w:jc w:val="right"/>
              <w:rPr>
                <w:sz w:val="16"/>
                <w:szCs w:val="16"/>
                <w:vertAlign w:val="subscript"/>
                <w:rPrChange w:id="15991" w:author="Steve Barbeaux" w:date="2022-10-10T12:25:00Z">
                  <w:rPr>
                    <w:sz w:val="14"/>
                    <w:szCs w:val="14"/>
                    <w:vertAlign w:val="subscript"/>
                  </w:rPr>
                </w:rPrChange>
              </w:rPr>
            </w:pPr>
            <w:ins w:id="15992" w:author="Steve Barbeaux" w:date="2022-10-10T12:23:00Z">
              <w:r w:rsidRPr="0060718B">
                <w:rPr>
                  <w:color w:val="000000"/>
                  <w:sz w:val="16"/>
                  <w:szCs w:val="16"/>
                  <w:rPrChange w:id="15993" w:author="Steve Barbeaux" w:date="2022-10-10T12:25:00Z">
                    <w:rPr>
                      <w:rFonts w:ascii="Calibri" w:hAnsi="Calibri" w:cs="Calibri"/>
                      <w:color w:val="000000"/>
                      <w:szCs w:val="22"/>
                    </w:rPr>
                  </w:rPrChange>
                </w:rPr>
                <w:t>1.17</w:t>
              </w:r>
            </w:ins>
            <w:del w:id="15994" w:author="Steve Barbeaux" w:date="2022-10-10T12:23:00Z">
              <w:r w:rsidRPr="0060718B" w:rsidDel="00FF3B86">
                <w:rPr>
                  <w:sz w:val="16"/>
                  <w:szCs w:val="16"/>
                  <w:rPrChange w:id="15995" w:author="Steve Barbeaux" w:date="2022-10-10T12:25:00Z">
                    <w:rPr>
                      <w:sz w:val="14"/>
                      <w:szCs w:val="14"/>
                    </w:rPr>
                  </w:rPrChange>
                </w:rPr>
                <w:delText>1.17</w:delText>
              </w:r>
            </w:del>
          </w:p>
        </w:tc>
      </w:tr>
      <w:tr w:rsidR="0060718B" w:rsidRPr="000460A7" w14:paraId="2C58B9BD" w14:textId="77777777" w:rsidTr="0060718B">
        <w:tblPrEx>
          <w:tblW w:w="5180" w:type="pct"/>
          <w:tblInd w:w="-90" w:type="dxa"/>
          <w:tblLayout w:type="fixed"/>
          <w:tblPrExChange w:id="15996" w:author="Steve Barbeaux" w:date="2022-10-10T12:23:00Z">
            <w:tblPrEx>
              <w:tblW w:w="5180" w:type="pct"/>
              <w:tblInd w:w="-90" w:type="dxa"/>
              <w:tblLayout w:type="fixed"/>
            </w:tblPrEx>
          </w:tblPrExChange>
        </w:tblPrEx>
        <w:trPr>
          <w:trPrChange w:id="15997" w:author="Steve Barbeaux" w:date="2022-10-10T12:23:00Z">
            <w:trPr>
              <w:gridAfter w:val="0"/>
            </w:trPr>
          </w:trPrChange>
        </w:trPr>
        <w:tc>
          <w:tcPr>
            <w:tcW w:w="279" w:type="pct"/>
            <w:tcBorders>
              <w:top w:val="nil"/>
              <w:left w:val="nil"/>
              <w:bottom w:val="nil"/>
              <w:right w:val="nil"/>
            </w:tcBorders>
            <w:shd w:val="clear" w:color="auto" w:fill="auto"/>
            <w:noWrap/>
            <w:vAlign w:val="bottom"/>
            <w:tcPrChange w:id="15998" w:author="Steve Barbeaux" w:date="2022-10-10T12:23:00Z">
              <w:tcPr>
                <w:tcW w:w="279" w:type="pct"/>
                <w:tcBorders>
                  <w:top w:val="nil"/>
                  <w:left w:val="nil"/>
                  <w:bottom w:val="single" w:sz="4" w:space="0" w:color="auto"/>
                  <w:right w:val="nil"/>
                </w:tcBorders>
                <w:shd w:val="clear" w:color="auto" w:fill="auto"/>
                <w:noWrap/>
                <w:vAlign w:val="bottom"/>
              </w:tcPr>
            </w:tcPrChange>
          </w:tcPr>
          <w:p w14:paraId="2D2A80D7" w14:textId="26EF5F80" w:rsidR="0060718B" w:rsidRPr="0060718B" w:rsidRDefault="0060718B" w:rsidP="0060718B">
            <w:pPr>
              <w:spacing w:after="0"/>
              <w:jc w:val="right"/>
              <w:rPr>
                <w:sz w:val="16"/>
                <w:szCs w:val="16"/>
                <w:rPrChange w:id="15999" w:author="Steve Barbeaux" w:date="2022-10-10T12:25:00Z">
                  <w:rPr>
                    <w:b/>
                    <w:sz w:val="14"/>
                    <w:szCs w:val="14"/>
                  </w:rPr>
                </w:rPrChange>
              </w:rPr>
            </w:pPr>
            <w:r w:rsidRPr="0060718B">
              <w:rPr>
                <w:sz w:val="16"/>
                <w:szCs w:val="16"/>
                <w:rPrChange w:id="16000" w:author="Steve Barbeaux" w:date="2022-10-10T12:25:00Z">
                  <w:rPr>
                    <w:b/>
                    <w:sz w:val="14"/>
                    <w:szCs w:val="14"/>
                  </w:rPr>
                </w:rPrChange>
              </w:rPr>
              <w:t>2020</w:t>
            </w:r>
          </w:p>
        </w:tc>
        <w:tc>
          <w:tcPr>
            <w:tcW w:w="295" w:type="pct"/>
            <w:tcBorders>
              <w:top w:val="nil"/>
              <w:left w:val="nil"/>
              <w:bottom w:val="nil"/>
              <w:right w:val="nil"/>
            </w:tcBorders>
            <w:vAlign w:val="bottom"/>
            <w:tcPrChange w:id="16001" w:author="Steve Barbeaux" w:date="2022-10-10T12:23:00Z">
              <w:tcPr>
                <w:tcW w:w="295" w:type="pct"/>
                <w:gridSpan w:val="2"/>
                <w:tcBorders>
                  <w:top w:val="nil"/>
                  <w:left w:val="nil"/>
                  <w:bottom w:val="single" w:sz="4" w:space="0" w:color="auto"/>
                  <w:right w:val="nil"/>
                </w:tcBorders>
              </w:tcPr>
            </w:tcPrChange>
          </w:tcPr>
          <w:p w14:paraId="529D9551" w14:textId="59475B72" w:rsidR="0060718B" w:rsidRPr="0060718B" w:rsidRDefault="0060718B" w:rsidP="0060718B">
            <w:pPr>
              <w:spacing w:after="0"/>
              <w:jc w:val="right"/>
              <w:rPr>
                <w:sz w:val="16"/>
                <w:szCs w:val="16"/>
                <w:rPrChange w:id="16002" w:author="Steve Barbeaux" w:date="2022-10-10T12:25:00Z">
                  <w:rPr>
                    <w:sz w:val="14"/>
                    <w:szCs w:val="14"/>
                  </w:rPr>
                </w:rPrChange>
              </w:rPr>
            </w:pPr>
            <w:ins w:id="16003" w:author="Steve Barbeaux" w:date="2022-10-10T12:23:00Z">
              <w:r w:rsidRPr="0060718B">
                <w:rPr>
                  <w:color w:val="000000"/>
                  <w:sz w:val="16"/>
                  <w:szCs w:val="16"/>
                  <w:rPrChange w:id="16004" w:author="Steve Barbeaux" w:date="2022-10-10T12:25:00Z">
                    <w:rPr>
                      <w:rFonts w:ascii="Calibri" w:hAnsi="Calibri" w:cs="Calibri"/>
                      <w:color w:val="000000"/>
                      <w:szCs w:val="22"/>
                    </w:rPr>
                  </w:rPrChange>
                </w:rPr>
                <w:t>0.02</w:t>
              </w:r>
            </w:ins>
            <w:del w:id="16005" w:author="Steve Barbeaux" w:date="2022-10-10T12:23:00Z">
              <w:r w:rsidRPr="0060718B" w:rsidDel="00FF3B86">
                <w:rPr>
                  <w:sz w:val="16"/>
                  <w:szCs w:val="16"/>
                  <w:rPrChange w:id="16006"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tcPrChange w:id="16007" w:author="Steve Barbeaux" w:date="2022-10-10T12:23:00Z">
              <w:tcPr>
                <w:tcW w:w="295" w:type="pct"/>
                <w:gridSpan w:val="2"/>
                <w:tcBorders>
                  <w:top w:val="nil"/>
                  <w:left w:val="nil"/>
                  <w:bottom w:val="single" w:sz="4" w:space="0" w:color="auto"/>
                  <w:right w:val="nil"/>
                </w:tcBorders>
                <w:shd w:val="clear" w:color="auto" w:fill="auto"/>
                <w:noWrap/>
              </w:tcPr>
            </w:tcPrChange>
          </w:tcPr>
          <w:p w14:paraId="02761CC5" w14:textId="1374CBFA" w:rsidR="0060718B" w:rsidRPr="0060718B" w:rsidRDefault="0060718B" w:rsidP="0060718B">
            <w:pPr>
              <w:spacing w:after="0"/>
              <w:jc w:val="right"/>
              <w:rPr>
                <w:sz w:val="16"/>
                <w:szCs w:val="16"/>
                <w:rPrChange w:id="16008" w:author="Steve Barbeaux" w:date="2022-10-10T12:25:00Z">
                  <w:rPr>
                    <w:sz w:val="14"/>
                    <w:szCs w:val="14"/>
                  </w:rPr>
                </w:rPrChange>
              </w:rPr>
            </w:pPr>
            <w:ins w:id="16009" w:author="Steve Barbeaux" w:date="2022-10-10T12:23:00Z">
              <w:r w:rsidRPr="0060718B">
                <w:rPr>
                  <w:color w:val="000000"/>
                  <w:sz w:val="16"/>
                  <w:szCs w:val="16"/>
                  <w:rPrChange w:id="16010" w:author="Steve Barbeaux" w:date="2022-10-10T12:25:00Z">
                    <w:rPr>
                      <w:rFonts w:ascii="Calibri" w:hAnsi="Calibri" w:cs="Calibri"/>
                      <w:color w:val="000000"/>
                      <w:szCs w:val="22"/>
                    </w:rPr>
                  </w:rPrChange>
                </w:rPr>
                <w:t>0.03</w:t>
              </w:r>
            </w:ins>
            <w:del w:id="16011" w:author="Steve Barbeaux" w:date="2022-10-10T12:23:00Z">
              <w:r w:rsidRPr="0060718B" w:rsidDel="00FF3B86">
                <w:rPr>
                  <w:sz w:val="16"/>
                  <w:szCs w:val="16"/>
                  <w:rPrChange w:id="16012" w:author="Steve Barbeaux" w:date="2022-10-10T12:25:00Z">
                    <w:rPr>
                      <w:sz w:val="14"/>
                      <w:szCs w:val="14"/>
                    </w:rPr>
                  </w:rPrChange>
                </w:rPr>
                <w:delText>0.02</w:delText>
              </w:r>
            </w:del>
          </w:p>
        </w:tc>
        <w:tc>
          <w:tcPr>
            <w:tcW w:w="295" w:type="pct"/>
            <w:tcBorders>
              <w:top w:val="nil"/>
              <w:left w:val="nil"/>
              <w:bottom w:val="nil"/>
              <w:right w:val="nil"/>
            </w:tcBorders>
            <w:shd w:val="clear" w:color="auto" w:fill="auto"/>
            <w:noWrap/>
            <w:vAlign w:val="bottom"/>
            <w:tcPrChange w:id="16013" w:author="Steve Barbeaux" w:date="2022-10-10T12:23:00Z">
              <w:tcPr>
                <w:tcW w:w="295" w:type="pct"/>
                <w:tcBorders>
                  <w:top w:val="nil"/>
                  <w:left w:val="nil"/>
                  <w:bottom w:val="single" w:sz="4" w:space="0" w:color="auto"/>
                  <w:right w:val="nil"/>
                </w:tcBorders>
                <w:shd w:val="clear" w:color="auto" w:fill="auto"/>
                <w:noWrap/>
              </w:tcPr>
            </w:tcPrChange>
          </w:tcPr>
          <w:p w14:paraId="083A6AF7" w14:textId="65958978" w:rsidR="0060718B" w:rsidRPr="0060718B" w:rsidRDefault="0060718B" w:rsidP="0060718B">
            <w:pPr>
              <w:spacing w:after="0"/>
              <w:jc w:val="right"/>
              <w:rPr>
                <w:sz w:val="16"/>
                <w:szCs w:val="16"/>
                <w:rPrChange w:id="16014" w:author="Steve Barbeaux" w:date="2022-10-10T12:25:00Z">
                  <w:rPr>
                    <w:sz w:val="14"/>
                    <w:szCs w:val="14"/>
                  </w:rPr>
                </w:rPrChange>
              </w:rPr>
            </w:pPr>
            <w:ins w:id="16015" w:author="Steve Barbeaux" w:date="2022-10-10T12:23:00Z">
              <w:r w:rsidRPr="0060718B">
                <w:rPr>
                  <w:color w:val="000000"/>
                  <w:sz w:val="16"/>
                  <w:szCs w:val="16"/>
                  <w:rPrChange w:id="16016" w:author="Steve Barbeaux" w:date="2022-10-10T12:25:00Z">
                    <w:rPr>
                      <w:rFonts w:ascii="Calibri" w:hAnsi="Calibri" w:cs="Calibri"/>
                      <w:color w:val="000000"/>
                      <w:szCs w:val="22"/>
                    </w:rPr>
                  </w:rPrChange>
                </w:rPr>
                <w:t>0.02</w:t>
              </w:r>
            </w:ins>
            <w:del w:id="16017" w:author="Steve Barbeaux" w:date="2022-10-10T12:23:00Z">
              <w:r w:rsidRPr="0060718B" w:rsidDel="00FF3B86">
                <w:rPr>
                  <w:sz w:val="16"/>
                  <w:szCs w:val="16"/>
                  <w:rPrChange w:id="16018" w:author="Steve Barbeaux" w:date="2022-10-10T12:25:00Z">
                    <w:rPr>
                      <w:sz w:val="14"/>
                      <w:szCs w:val="14"/>
                    </w:rPr>
                  </w:rPrChange>
                </w:rPr>
                <w:delText>0.02</w:delText>
              </w:r>
            </w:del>
          </w:p>
        </w:tc>
        <w:tc>
          <w:tcPr>
            <w:tcW w:w="295" w:type="pct"/>
            <w:tcBorders>
              <w:top w:val="nil"/>
              <w:left w:val="nil"/>
              <w:bottom w:val="nil"/>
              <w:right w:val="nil"/>
            </w:tcBorders>
            <w:shd w:val="clear" w:color="auto" w:fill="auto"/>
            <w:noWrap/>
            <w:vAlign w:val="bottom"/>
            <w:tcPrChange w:id="16019" w:author="Steve Barbeaux" w:date="2022-10-10T12:23:00Z">
              <w:tcPr>
                <w:tcW w:w="295" w:type="pct"/>
                <w:gridSpan w:val="2"/>
                <w:tcBorders>
                  <w:top w:val="nil"/>
                  <w:left w:val="nil"/>
                  <w:bottom w:val="single" w:sz="4" w:space="0" w:color="auto"/>
                  <w:right w:val="nil"/>
                </w:tcBorders>
                <w:shd w:val="clear" w:color="auto" w:fill="auto"/>
                <w:noWrap/>
              </w:tcPr>
            </w:tcPrChange>
          </w:tcPr>
          <w:p w14:paraId="44263E74" w14:textId="689EFB72" w:rsidR="0060718B" w:rsidRPr="0060718B" w:rsidRDefault="0060718B" w:rsidP="0060718B">
            <w:pPr>
              <w:spacing w:after="0"/>
              <w:jc w:val="right"/>
              <w:rPr>
                <w:sz w:val="16"/>
                <w:szCs w:val="16"/>
                <w:rPrChange w:id="16020" w:author="Steve Barbeaux" w:date="2022-10-10T12:25:00Z">
                  <w:rPr>
                    <w:sz w:val="14"/>
                    <w:szCs w:val="14"/>
                  </w:rPr>
                </w:rPrChange>
              </w:rPr>
            </w:pPr>
            <w:ins w:id="16021" w:author="Steve Barbeaux" w:date="2022-10-10T12:23:00Z">
              <w:r w:rsidRPr="0060718B">
                <w:rPr>
                  <w:color w:val="000000"/>
                  <w:sz w:val="16"/>
                  <w:szCs w:val="16"/>
                  <w:rPrChange w:id="16022" w:author="Steve Barbeaux" w:date="2022-10-10T12:25:00Z">
                    <w:rPr>
                      <w:rFonts w:ascii="Calibri" w:hAnsi="Calibri" w:cs="Calibri"/>
                      <w:color w:val="000000"/>
                      <w:szCs w:val="22"/>
                    </w:rPr>
                  </w:rPrChange>
                </w:rPr>
                <w:t>0.08</w:t>
              </w:r>
            </w:ins>
            <w:del w:id="16023" w:author="Steve Barbeaux" w:date="2022-10-10T12:23:00Z">
              <w:r w:rsidRPr="0060718B" w:rsidDel="00FF3B86">
                <w:rPr>
                  <w:sz w:val="16"/>
                  <w:szCs w:val="16"/>
                  <w:rPrChange w:id="16024" w:author="Steve Barbeaux" w:date="2022-10-10T12:25:00Z">
                    <w:rPr>
                      <w:sz w:val="14"/>
                      <w:szCs w:val="14"/>
                    </w:rPr>
                  </w:rPrChange>
                </w:rPr>
                <w:delText>0.05</w:delText>
              </w:r>
            </w:del>
          </w:p>
        </w:tc>
        <w:tc>
          <w:tcPr>
            <w:tcW w:w="295" w:type="pct"/>
            <w:tcBorders>
              <w:top w:val="nil"/>
              <w:left w:val="nil"/>
              <w:bottom w:val="nil"/>
              <w:right w:val="nil"/>
            </w:tcBorders>
            <w:shd w:val="clear" w:color="auto" w:fill="auto"/>
            <w:noWrap/>
            <w:vAlign w:val="bottom"/>
            <w:tcPrChange w:id="16025" w:author="Steve Barbeaux" w:date="2022-10-10T12:23:00Z">
              <w:tcPr>
                <w:tcW w:w="295" w:type="pct"/>
                <w:gridSpan w:val="2"/>
                <w:tcBorders>
                  <w:top w:val="nil"/>
                  <w:left w:val="nil"/>
                  <w:bottom w:val="single" w:sz="4" w:space="0" w:color="auto"/>
                  <w:right w:val="nil"/>
                </w:tcBorders>
                <w:shd w:val="clear" w:color="auto" w:fill="auto"/>
                <w:noWrap/>
              </w:tcPr>
            </w:tcPrChange>
          </w:tcPr>
          <w:p w14:paraId="0A36C5DF" w14:textId="323BB6A3" w:rsidR="0060718B" w:rsidRPr="0060718B" w:rsidRDefault="0060718B" w:rsidP="0060718B">
            <w:pPr>
              <w:spacing w:after="0"/>
              <w:jc w:val="right"/>
              <w:rPr>
                <w:sz w:val="16"/>
                <w:szCs w:val="16"/>
                <w:rPrChange w:id="16026" w:author="Steve Barbeaux" w:date="2022-10-10T12:25:00Z">
                  <w:rPr>
                    <w:sz w:val="14"/>
                    <w:szCs w:val="14"/>
                  </w:rPr>
                </w:rPrChange>
              </w:rPr>
            </w:pPr>
            <w:ins w:id="16027" w:author="Steve Barbeaux" w:date="2022-10-10T12:23:00Z">
              <w:r w:rsidRPr="0060718B">
                <w:rPr>
                  <w:color w:val="000000"/>
                  <w:sz w:val="16"/>
                  <w:szCs w:val="16"/>
                  <w:rPrChange w:id="16028" w:author="Steve Barbeaux" w:date="2022-10-10T12:25:00Z">
                    <w:rPr>
                      <w:rFonts w:ascii="Calibri" w:hAnsi="Calibri" w:cs="Calibri"/>
                      <w:color w:val="000000"/>
                      <w:szCs w:val="22"/>
                    </w:rPr>
                  </w:rPrChange>
                </w:rPr>
                <w:t>0.22</w:t>
              </w:r>
            </w:ins>
            <w:del w:id="16029" w:author="Steve Barbeaux" w:date="2022-10-10T12:23:00Z">
              <w:r w:rsidRPr="0060718B" w:rsidDel="00FF3B86">
                <w:rPr>
                  <w:sz w:val="16"/>
                  <w:szCs w:val="16"/>
                  <w:rPrChange w:id="16030" w:author="Steve Barbeaux" w:date="2022-10-10T12:25:00Z">
                    <w:rPr>
                      <w:sz w:val="14"/>
                      <w:szCs w:val="14"/>
                    </w:rPr>
                  </w:rPrChange>
                </w:rPr>
                <w:delText>0.14</w:delText>
              </w:r>
            </w:del>
          </w:p>
        </w:tc>
        <w:tc>
          <w:tcPr>
            <w:tcW w:w="295" w:type="pct"/>
            <w:tcBorders>
              <w:top w:val="nil"/>
              <w:left w:val="nil"/>
              <w:bottom w:val="nil"/>
              <w:right w:val="nil"/>
            </w:tcBorders>
            <w:shd w:val="clear" w:color="auto" w:fill="auto"/>
            <w:noWrap/>
            <w:vAlign w:val="bottom"/>
            <w:tcPrChange w:id="16031" w:author="Steve Barbeaux" w:date="2022-10-10T12:23:00Z">
              <w:tcPr>
                <w:tcW w:w="295" w:type="pct"/>
                <w:gridSpan w:val="2"/>
                <w:tcBorders>
                  <w:top w:val="nil"/>
                  <w:left w:val="nil"/>
                  <w:bottom w:val="single" w:sz="4" w:space="0" w:color="auto"/>
                  <w:right w:val="nil"/>
                </w:tcBorders>
                <w:shd w:val="clear" w:color="auto" w:fill="auto"/>
                <w:noWrap/>
              </w:tcPr>
            </w:tcPrChange>
          </w:tcPr>
          <w:p w14:paraId="7251A91E" w14:textId="4DAEDAED" w:rsidR="0060718B" w:rsidRPr="0060718B" w:rsidRDefault="0060718B" w:rsidP="0060718B">
            <w:pPr>
              <w:spacing w:after="0"/>
              <w:jc w:val="right"/>
              <w:rPr>
                <w:sz w:val="16"/>
                <w:szCs w:val="16"/>
                <w:rPrChange w:id="16032" w:author="Steve Barbeaux" w:date="2022-10-10T12:25:00Z">
                  <w:rPr>
                    <w:sz w:val="14"/>
                    <w:szCs w:val="14"/>
                  </w:rPr>
                </w:rPrChange>
              </w:rPr>
            </w:pPr>
            <w:ins w:id="16033" w:author="Steve Barbeaux" w:date="2022-10-10T12:23:00Z">
              <w:r w:rsidRPr="0060718B">
                <w:rPr>
                  <w:color w:val="000000"/>
                  <w:sz w:val="16"/>
                  <w:szCs w:val="16"/>
                  <w:rPrChange w:id="16034" w:author="Steve Barbeaux" w:date="2022-10-10T12:25:00Z">
                    <w:rPr>
                      <w:rFonts w:ascii="Calibri" w:hAnsi="Calibri" w:cs="Calibri"/>
                      <w:color w:val="000000"/>
                      <w:szCs w:val="22"/>
                    </w:rPr>
                  </w:rPrChange>
                </w:rPr>
                <w:t>0.24</w:t>
              </w:r>
            </w:ins>
            <w:del w:id="16035" w:author="Steve Barbeaux" w:date="2022-10-10T12:23:00Z">
              <w:r w:rsidRPr="0060718B" w:rsidDel="00FF3B86">
                <w:rPr>
                  <w:sz w:val="16"/>
                  <w:szCs w:val="16"/>
                  <w:rPrChange w:id="16036" w:author="Steve Barbeaux" w:date="2022-10-10T12:25:00Z">
                    <w:rPr>
                      <w:sz w:val="14"/>
                      <w:szCs w:val="14"/>
                    </w:rPr>
                  </w:rPrChange>
                </w:rPr>
                <w:delText>0.16</w:delText>
              </w:r>
            </w:del>
          </w:p>
        </w:tc>
        <w:tc>
          <w:tcPr>
            <w:tcW w:w="295" w:type="pct"/>
            <w:tcBorders>
              <w:top w:val="nil"/>
              <w:left w:val="nil"/>
              <w:bottom w:val="nil"/>
              <w:right w:val="nil"/>
            </w:tcBorders>
            <w:shd w:val="clear" w:color="auto" w:fill="auto"/>
            <w:noWrap/>
            <w:vAlign w:val="bottom"/>
            <w:tcPrChange w:id="16037" w:author="Steve Barbeaux" w:date="2022-10-10T12:23:00Z">
              <w:tcPr>
                <w:tcW w:w="295" w:type="pct"/>
                <w:tcBorders>
                  <w:top w:val="nil"/>
                  <w:left w:val="nil"/>
                  <w:bottom w:val="single" w:sz="4" w:space="0" w:color="auto"/>
                  <w:right w:val="nil"/>
                </w:tcBorders>
                <w:shd w:val="clear" w:color="auto" w:fill="auto"/>
                <w:noWrap/>
              </w:tcPr>
            </w:tcPrChange>
          </w:tcPr>
          <w:p w14:paraId="41D1CB13" w14:textId="6416A401" w:rsidR="0060718B" w:rsidRPr="0060718B" w:rsidRDefault="0060718B" w:rsidP="0060718B">
            <w:pPr>
              <w:spacing w:after="0"/>
              <w:jc w:val="right"/>
              <w:rPr>
                <w:sz w:val="16"/>
                <w:szCs w:val="16"/>
                <w:rPrChange w:id="16038" w:author="Steve Barbeaux" w:date="2022-10-10T12:25:00Z">
                  <w:rPr>
                    <w:sz w:val="14"/>
                    <w:szCs w:val="14"/>
                  </w:rPr>
                </w:rPrChange>
              </w:rPr>
            </w:pPr>
            <w:ins w:id="16039" w:author="Steve Barbeaux" w:date="2022-10-10T12:23:00Z">
              <w:r w:rsidRPr="0060718B">
                <w:rPr>
                  <w:color w:val="000000"/>
                  <w:sz w:val="16"/>
                  <w:szCs w:val="16"/>
                  <w:rPrChange w:id="16040" w:author="Steve Barbeaux" w:date="2022-10-10T12:25:00Z">
                    <w:rPr>
                      <w:rFonts w:ascii="Calibri" w:hAnsi="Calibri" w:cs="Calibri"/>
                      <w:color w:val="000000"/>
                      <w:szCs w:val="22"/>
                    </w:rPr>
                  </w:rPrChange>
                </w:rPr>
                <w:t>0.27</w:t>
              </w:r>
            </w:ins>
            <w:del w:id="16041" w:author="Steve Barbeaux" w:date="2022-10-10T12:23:00Z">
              <w:r w:rsidRPr="0060718B" w:rsidDel="00FF3B86">
                <w:rPr>
                  <w:sz w:val="16"/>
                  <w:szCs w:val="16"/>
                  <w:rPrChange w:id="16042" w:author="Steve Barbeaux" w:date="2022-10-10T12:25:00Z">
                    <w:rPr>
                      <w:sz w:val="14"/>
                      <w:szCs w:val="14"/>
                    </w:rPr>
                  </w:rPrChange>
                </w:rPr>
                <w:delText>0.18</w:delText>
              </w:r>
            </w:del>
          </w:p>
        </w:tc>
        <w:tc>
          <w:tcPr>
            <w:tcW w:w="295" w:type="pct"/>
            <w:tcBorders>
              <w:top w:val="nil"/>
              <w:left w:val="nil"/>
              <w:bottom w:val="nil"/>
              <w:right w:val="nil"/>
            </w:tcBorders>
            <w:shd w:val="clear" w:color="auto" w:fill="auto"/>
            <w:noWrap/>
            <w:vAlign w:val="bottom"/>
            <w:tcPrChange w:id="16043" w:author="Steve Barbeaux" w:date="2022-10-10T12:23:00Z">
              <w:tcPr>
                <w:tcW w:w="295" w:type="pct"/>
                <w:gridSpan w:val="2"/>
                <w:tcBorders>
                  <w:top w:val="nil"/>
                  <w:left w:val="nil"/>
                  <w:bottom w:val="single" w:sz="4" w:space="0" w:color="auto"/>
                  <w:right w:val="nil"/>
                </w:tcBorders>
                <w:shd w:val="clear" w:color="auto" w:fill="auto"/>
                <w:noWrap/>
              </w:tcPr>
            </w:tcPrChange>
          </w:tcPr>
          <w:p w14:paraId="28687664" w14:textId="0A00CE84" w:rsidR="0060718B" w:rsidRPr="0060718B" w:rsidRDefault="0060718B" w:rsidP="0060718B">
            <w:pPr>
              <w:spacing w:after="0"/>
              <w:jc w:val="right"/>
              <w:rPr>
                <w:sz w:val="16"/>
                <w:szCs w:val="16"/>
                <w:rPrChange w:id="16044" w:author="Steve Barbeaux" w:date="2022-10-10T12:25:00Z">
                  <w:rPr>
                    <w:sz w:val="14"/>
                    <w:szCs w:val="14"/>
                  </w:rPr>
                </w:rPrChange>
              </w:rPr>
            </w:pPr>
            <w:ins w:id="16045" w:author="Steve Barbeaux" w:date="2022-10-10T12:23:00Z">
              <w:r w:rsidRPr="0060718B">
                <w:rPr>
                  <w:color w:val="000000"/>
                  <w:sz w:val="16"/>
                  <w:szCs w:val="16"/>
                  <w:rPrChange w:id="16046" w:author="Steve Barbeaux" w:date="2022-10-10T12:25:00Z">
                    <w:rPr>
                      <w:rFonts w:ascii="Calibri" w:hAnsi="Calibri" w:cs="Calibri"/>
                      <w:color w:val="000000"/>
                      <w:szCs w:val="22"/>
                    </w:rPr>
                  </w:rPrChange>
                </w:rPr>
                <w:t>0.49</w:t>
              </w:r>
            </w:ins>
            <w:del w:id="16047" w:author="Steve Barbeaux" w:date="2022-10-10T12:23:00Z">
              <w:r w:rsidRPr="0060718B" w:rsidDel="00FF3B86">
                <w:rPr>
                  <w:sz w:val="16"/>
                  <w:szCs w:val="16"/>
                  <w:rPrChange w:id="16048" w:author="Steve Barbeaux" w:date="2022-10-10T12:25:00Z">
                    <w:rPr>
                      <w:sz w:val="14"/>
                      <w:szCs w:val="14"/>
                    </w:rPr>
                  </w:rPrChange>
                </w:rPr>
                <w:delText>0.32</w:delText>
              </w:r>
            </w:del>
          </w:p>
        </w:tc>
        <w:tc>
          <w:tcPr>
            <w:tcW w:w="295" w:type="pct"/>
            <w:tcBorders>
              <w:top w:val="nil"/>
              <w:left w:val="nil"/>
              <w:bottom w:val="nil"/>
              <w:right w:val="nil"/>
            </w:tcBorders>
            <w:shd w:val="clear" w:color="auto" w:fill="auto"/>
            <w:noWrap/>
            <w:vAlign w:val="bottom"/>
            <w:tcPrChange w:id="16049" w:author="Steve Barbeaux" w:date="2022-10-10T12:23:00Z">
              <w:tcPr>
                <w:tcW w:w="295" w:type="pct"/>
                <w:gridSpan w:val="2"/>
                <w:tcBorders>
                  <w:top w:val="nil"/>
                  <w:left w:val="nil"/>
                  <w:bottom w:val="single" w:sz="4" w:space="0" w:color="auto"/>
                  <w:right w:val="nil"/>
                </w:tcBorders>
                <w:shd w:val="clear" w:color="auto" w:fill="auto"/>
                <w:noWrap/>
              </w:tcPr>
            </w:tcPrChange>
          </w:tcPr>
          <w:p w14:paraId="4A928FAD" w14:textId="6F47FF15" w:rsidR="0060718B" w:rsidRPr="0060718B" w:rsidRDefault="0060718B" w:rsidP="0060718B">
            <w:pPr>
              <w:spacing w:after="0"/>
              <w:jc w:val="right"/>
              <w:rPr>
                <w:sz w:val="16"/>
                <w:szCs w:val="16"/>
                <w:rPrChange w:id="16050" w:author="Steve Barbeaux" w:date="2022-10-10T12:25:00Z">
                  <w:rPr>
                    <w:sz w:val="14"/>
                    <w:szCs w:val="14"/>
                  </w:rPr>
                </w:rPrChange>
              </w:rPr>
            </w:pPr>
            <w:ins w:id="16051" w:author="Steve Barbeaux" w:date="2022-10-10T12:23:00Z">
              <w:r w:rsidRPr="0060718B">
                <w:rPr>
                  <w:color w:val="000000"/>
                  <w:sz w:val="16"/>
                  <w:szCs w:val="16"/>
                  <w:rPrChange w:id="16052" w:author="Steve Barbeaux" w:date="2022-10-10T12:25:00Z">
                    <w:rPr>
                      <w:rFonts w:ascii="Calibri" w:hAnsi="Calibri" w:cs="Calibri"/>
                      <w:color w:val="000000"/>
                      <w:szCs w:val="22"/>
                    </w:rPr>
                  </w:rPrChange>
                </w:rPr>
                <w:t>0.29</w:t>
              </w:r>
            </w:ins>
            <w:del w:id="16053" w:author="Steve Barbeaux" w:date="2022-10-10T12:23:00Z">
              <w:r w:rsidRPr="0060718B" w:rsidDel="00FF3B86">
                <w:rPr>
                  <w:sz w:val="16"/>
                  <w:szCs w:val="16"/>
                  <w:rPrChange w:id="16054" w:author="Steve Barbeaux" w:date="2022-10-10T12:25:00Z">
                    <w:rPr>
                      <w:sz w:val="14"/>
                      <w:szCs w:val="14"/>
                    </w:rPr>
                  </w:rPrChange>
                </w:rPr>
                <w:delText>0.19</w:delText>
              </w:r>
            </w:del>
          </w:p>
        </w:tc>
        <w:tc>
          <w:tcPr>
            <w:tcW w:w="295" w:type="pct"/>
            <w:tcBorders>
              <w:top w:val="nil"/>
              <w:left w:val="nil"/>
              <w:bottom w:val="nil"/>
              <w:right w:val="nil"/>
            </w:tcBorders>
            <w:shd w:val="clear" w:color="auto" w:fill="auto"/>
            <w:noWrap/>
            <w:vAlign w:val="bottom"/>
            <w:tcPrChange w:id="16055" w:author="Steve Barbeaux" w:date="2022-10-10T12:23:00Z">
              <w:tcPr>
                <w:tcW w:w="295" w:type="pct"/>
                <w:tcBorders>
                  <w:top w:val="nil"/>
                  <w:left w:val="nil"/>
                  <w:bottom w:val="single" w:sz="4" w:space="0" w:color="auto"/>
                  <w:right w:val="nil"/>
                </w:tcBorders>
                <w:shd w:val="clear" w:color="auto" w:fill="auto"/>
                <w:noWrap/>
              </w:tcPr>
            </w:tcPrChange>
          </w:tcPr>
          <w:p w14:paraId="739EC646" w14:textId="1DF07E17" w:rsidR="0060718B" w:rsidRPr="0060718B" w:rsidRDefault="0060718B" w:rsidP="0060718B">
            <w:pPr>
              <w:spacing w:after="0"/>
              <w:jc w:val="right"/>
              <w:rPr>
                <w:sz w:val="16"/>
                <w:szCs w:val="16"/>
                <w:rPrChange w:id="16056" w:author="Steve Barbeaux" w:date="2022-10-10T12:25:00Z">
                  <w:rPr>
                    <w:sz w:val="14"/>
                    <w:szCs w:val="14"/>
                  </w:rPr>
                </w:rPrChange>
              </w:rPr>
            </w:pPr>
            <w:ins w:id="16057" w:author="Steve Barbeaux" w:date="2022-10-10T12:23:00Z">
              <w:r w:rsidRPr="0060718B">
                <w:rPr>
                  <w:color w:val="000000"/>
                  <w:sz w:val="16"/>
                  <w:szCs w:val="16"/>
                  <w:rPrChange w:id="16058" w:author="Steve Barbeaux" w:date="2022-10-10T12:25:00Z">
                    <w:rPr>
                      <w:rFonts w:ascii="Calibri" w:hAnsi="Calibri" w:cs="Calibri"/>
                      <w:color w:val="000000"/>
                      <w:szCs w:val="22"/>
                    </w:rPr>
                  </w:rPrChange>
                </w:rPr>
                <w:t>0.08</w:t>
              </w:r>
            </w:ins>
            <w:del w:id="16059" w:author="Steve Barbeaux" w:date="2022-10-10T12:23:00Z">
              <w:r w:rsidRPr="0060718B" w:rsidDel="00FF3B86">
                <w:rPr>
                  <w:sz w:val="16"/>
                  <w:szCs w:val="16"/>
                  <w:rPrChange w:id="16060" w:author="Steve Barbeaux" w:date="2022-10-10T12:25:00Z">
                    <w:rPr>
                      <w:sz w:val="14"/>
                      <w:szCs w:val="14"/>
                    </w:rPr>
                  </w:rPrChange>
                </w:rPr>
                <w:delText>0.05</w:delText>
              </w:r>
            </w:del>
          </w:p>
        </w:tc>
        <w:tc>
          <w:tcPr>
            <w:tcW w:w="295" w:type="pct"/>
            <w:tcBorders>
              <w:top w:val="nil"/>
              <w:left w:val="nil"/>
              <w:bottom w:val="nil"/>
              <w:right w:val="nil"/>
            </w:tcBorders>
            <w:shd w:val="clear" w:color="auto" w:fill="auto"/>
            <w:noWrap/>
            <w:vAlign w:val="bottom"/>
            <w:tcPrChange w:id="16061" w:author="Steve Barbeaux" w:date="2022-10-10T12:23:00Z">
              <w:tcPr>
                <w:tcW w:w="295" w:type="pct"/>
                <w:gridSpan w:val="2"/>
                <w:tcBorders>
                  <w:top w:val="nil"/>
                  <w:left w:val="nil"/>
                  <w:bottom w:val="single" w:sz="4" w:space="0" w:color="auto"/>
                  <w:right w:val="nil"/>
                </w:tcBorders>
                <w:shd w:val="clear" w:color="auto" w:fill="auto"/>
                <w:noWrap/>
              </w:tcPr>
            </w:tcPrChange>
          </w:tcPr>
          <w:p w14:paraId="2D2950E2" w14:textId="68ED9EB1" w:rsidR="0060718B" w:rsidRPr="0060718B" w:rsidRDefault="0060718B" w:rsidP="0060718B">
            <w:pPr>
              <w:spacing w:after="0"/>
              <w:jc w:val="right"/>
              <w:rPr>
                <w:sz w:val="16"/>
                <w:szCs w:val="16"/>
                <w:rPrChange w:id="16062" w:author="Steve Barbeaux" w:date="2022-10-10T12:25:00Z">
                  <w:rPr>
                    <w:sz w:val="14"/>
                    <w:szCs w:val="14"/>
                  </w:rPr>
                </w:rPrChange>
              </w:rPr>
            </w:pPr>
            <w:ins w:id="16063" w:author="Steve Barbeaux" w:date="2022-10-10T12:23:00Z">
              <w:r w:rsidRPr="0060718B">
                <w:rPr>
                  <w:color w:val="000000"/>
                  <w:sz w:val="16"/>
                  <w:szCs w:val="16"/>
                  <w:rPrChange w:id="16064" w:author="Steve Barbeaux" w:date="2022-10-10T12:25:00Z">
                    <w:rPr>
                      <w:rFonts w:ascii="Calibri" w:hAnsi="Calibri" w:cs="Calibri"/>
                      <w:color w:val="000000"/>
                      <w:szCs w:val="22"/>
                    </w:rPr>
                  </w:rPrChange>
                </w:rPr>
                <w:t>0.16</w:t>
              </w:r>
            </w:ins>
            <w:del w:id="16065" w:author="Steve Barbeaux" w:date="2022-10-10T12:23:00Z">
              <w:r w:rsidRPr="0060718B" w:rsidDel="00FF3B86">
                <w:rPr>
                  <w:sz w:val="16"/>
                  <w:szCs w:val="16"/>
                  <w:rPrChange w:id="16066" w:author="Steve Barbeaux" w:date="2022-10-10T12:25:00Z">
                    <w:rPr>
                      <w:sz w:val="14"/>
                      <w:szCs w:val="14"/>
                    </w:rPr>
                  </w:rPrChange>
                </w:rPr>
                <w:delText>0.1</w:delText>
              </w:r>
            </w:del>
          </w:p>
        </w:tc>
        <w:tc>
          <w:tcPr>
            <w:tcW w:w="295" w:type="pct"/>
            <w:tcBorders>
              <w:top w:val="nil"/>
              <w:left w:val="nil"/>
              <w:bottom w:val="nil"/>
              <w:right w:val="nil"/>
            </w:tcBorders>
            <w:shd w:val="clear" w:color="auto" w:fill="auto"/>
            <w:noWrap/>
            <w:vAlign w:val="bottom"/>
            <w:tcPrChange w:id="16067" w:author="Steve Barbeaux" w:date="2022-10-10T12:23:00Z">
              <w:tcPr>
                <w:tcW w:w="295" w:type="pct"/>
                <w:gridSpan w:val="2"/>
                <w:tcBorders>
                  <w:top w:val="nil"/>
                  <w:left w:val="nil"/>
                  <w:bottom w:val="single" w:sz="4" w:space="0" w:color="auto"/>
                  <w:right w:val="nil"/>
                </w:tcBorders>
                <w:shd w:val="clear" w:color="auto" w:fill="auto"/>
                <w:noWrap/>
              </w:tcPr>
            </w:tcPrChange>
          </w:tcPr>
          <w:p w14:paraId="2510C5D8" w14:textId="064F5CCB" w:rsidR="0060718B" w:rsidRPr="0060718B" w:rsidRDefault="0060718B" w:rsidP="0060718B">
            <w:pPr>
              <w:spacing w:after="0"/>
              <w:jc w:val="right"/>
              <w:rPr>
                <w:sz w:val="16"/>
                <w:szCs w:val="16"/>
                <w:rPrChange w:id="16068" w:author="Steve Barbeaux" w:date="2022-10-10T12:25:00Z">
                  <w:rPr>
                    <w:sz w:val="14"/>
                    <w:szCs w:val="14"/>
                  </w:rPr>
                </w:rPrChange>
              </w:rPr>
            </w:pPr>
            <w:ins w:id="16069" w:author="Steve Barbeaux" w:date="2022-10-10T12:23:00Z">
              <w:r w:rsidRPr="0060718B">
                <w:rPr>
                  <w:color w:val="000000"/>
                  <w:sz w:val="16"/>
                  <w:szCs w:val="16"/>
                  <w:rPrChange w:id="16070" w:author="Steve Barbeaux" w:date="2022-10-10T12:25:00Z">
                    <w:rPr>
                      <w:rFonts w:ascii="Calibri" w:hAnsi="Calibri" w:cs="Calibri"/>
                      <w:color w:val="000000"/>
                      <w:szCs w:val="22"/>
                    </w:rPr>
                  </w:rPrChange>
                </w:rPr>
                <w:t>0.02</w:t>
              </w:r>
            </w:ins>
            <w:del w:id="16071" w:author="Steve Barbeaux" w:date="2022-10-10T12:23:00Z">
              <w:r w:rsidRPr="0060718B" w:rsidDel="00FF3B86">
                <w:rPr>
                  <w:sz w:val="16"/>
                  <w:szCs w:val="16"/>
                  <w:rPrChange w:id="16072" w:author="Steve Barbeaux" w:date="2022-10-10T12:25:00Z">
                    <w:rPr>
                      <w:sz w:val="14"/>
                      <w:szCs w:val="14"/>
                    </w:rPr>
                  </w:rPrChange>
                </w:rPr>
                <w:delText>0.01</w:delText>
              </w:r>
            </w:del>
          </w:p>
        </w:tc>
        <w:tc>
          <w:tcPr>
            <w:tcW w:w="295" w:type="pct"/>
            <w:tcBorders>
              <w:top w:val="nil"/>
              <w:left w:val="nil"/>
              <w:bottom w:val="nil"/>
              <w:right w:val="nil"/>
            </w:tcBorders>
            <w:shd w:val="clear" w:color="auto" w:fill="auto"/>
            <w:noWrap/>
            <w:vAlign w:val="bottom"/>
            <w:tcPrChange w:id="16073" w:author="Steve Barbeaux" w:date="2022-10-10T12:23:00Z">
              <w:tcPr>
                <w:tcW w:w="295" w:type="pct"/>
                <w:gridSpan w:val="2"/>
                <w:tcBorders>
                  <w:top w:val="nil"/>
                  <w:left w:val="nil"/>
                  <w:bottom w:val="single" w:sz="4" w:space="0" w:color="auto"/>
                  <w:right w:val="nil"/>
                </w:tcBorders>
                <w:shd w:val="clear" w:color="auto" w:fill="auto"/>
                <w:noWrap/>
              </w:tcPr>
            </w:tcPrChange>
          </w:tcPr>
          <w:p w14:paraId="0F82BDD9" w14:textId="0E69E8D5" w:rsidR="0060718B" w:rsidRPr="0060718B" w:rsidRDefault="0060718B" w:rsidP="0060718B">
            <w:pPr>
              <w:spacing w:after="0"/>
              <w:jc w:val="right"/>
              <w:rPr>
                <w:sz w:val="16"/>
                <w:szCs w:val="16"/>
                <w:rPrChange w:id="16074" w:author="Steve Barbeaux" w:date="2022-10-10T12:25:00Z">
                  <w:rPr>
                    <w:sz w:val="14"/>
                    <w:szCs w:val="14"/>
                  </w:rPr>
                </w:rPrChange>
              </w:rPr>
            </w:pPr>
            <w:ins w:id="16075" w:author="Steve Barbeaux" w:date="2022-10-10T12:23:00Z">
              <w:r w:rsidRPr="0060718B">
                <w:rPr>
                  <w:color w:val="000000"/>
                  <w:sz w:val="16"/>
                  <w:szCs w:val="16"/>
                  <w:rPrChange w:id="16076" w:author="Steve Barbeaux" w:date="2022-10-10T12:25:00Z">
                    <w:rPr>
                      <w:rFonts w:ascii="Calibri" w:hAnsi="Calibri" w:cs="Calibri"/>
                      <w:color w:val="000000"/>
                      <w:szCs w:val="22"/>
                    </w:rPr>
                  </w:rPrChange>
                </w:rPr>
                <w:t>0.06</w:t>
              </w:r>
            </w:ins>
            <w:del w:id="16077" w:author="Steve Barbeaux" w:date="2022-10-10T12:23:00Z">
              <w:r w:rsidRPr="0060718B" w:rsidDel="00FF3B86">
                <w:rPr>
                  <w:sz w:val="16"/>
                  <w:szCs w:val="16"/>
                  <w:rPrChange w:id="16078" w:author="Steve Barbeaux" w:date="2022-10-10T12:25:00Z">
                    <w:rPr>
                      <w:sz w:val="14"/>
                      <w:szCs w:val="14"/>
                    </w:rPr>
                  </w:rPrChange>
                </w:rPr>
                <w:delText>0.04</w:delText>
              </w:r>
            </w:del>
          </w:p>
        </w:tc>
        <w:tc>
          <w:tcPr>
            <w:tcW w:w="295" w:type="pct"/>
            <w:tcBorders>
              <w:top w:val="nil"/>
              <w:left w:val="nil"/>
              <w:bottom w:val="nil"/>
              <w:right w:val="nil"/>
            </w:tcBorders>
            <w:shd w:val="clear" w:color="auto" w:fill="auto"/>
            <w:noWrap/>
            <w:vAlign w:val="bottom"/>
            <w:tcPrChange w:id="16079" w:author="Steve Barbeaux" w:date="2022-10-10T12:23:00Z">
              <w:tcPr>
                <w:tcW w:w="295" w:type="pct"/>
                <w:tcBorders>
                  <w:top w:val="nil"/>
                  <w:left w:val="nil"/>
                  <w:bottom w:val="single" w:sz="4" w:space="0" w:color="auto"/>
                  <w:right w:val="nil"/>
                </w:tcBorders>
                <w:shd w:val="clear" w:color="auto" w:fill="auto"/>
                <w:noWrap/>
              </w:tcPr>
            </w:tcPrChange>
          </w:tcPr>
          <w:p w14:paraId="25B9E129" w14:textId="3431E6A0" w:rsidR="0060718B" w:rsidRPr="0060718B" w:rsidRDefault="0060718B" w:rsidP="0060718B">
            <w:pPr>
              <w:spacing w:after="0"/>
              <w:jc w:val="right"/>
              <w:rPr>
                <w:sz w:val="16"/>
                <w:szCs w:val="16"/>
                <w:rPrChange w:id="16080" w:author="Steve Barbeaux" w:date="2022-10-10T12:25:00Z">
                  <w:rPr>
                    <w:sz w:val="14"/>
                    <w:szCs w:val="14"/>
                  </w:rPr>
                </w:rPrChange>
              </w:rPr>
            </w:pPr>
            <w:ins w:id="16081" w:author="Steve Barbeaux" w:date="2022-10-10T12:23:00Z">
              <w:r w:rsidRPr="0060718B">
                <w:rPr>
                  <w:color w:val="000000"/>
                  <w:sz w:val="16"/>
                  <w:szCs w:val="16"/>
                  <w:rPrChange w:id="16082" w:author="Steve Barbeaux" w:date="2022-10-10T12:25:00Z">
                    <w:rPr>
                      <w:rFonts w:ascii="Calibri" w:hAnsi="Calibri" w:cs="Calibri"/>
                      <w:color w:val="000000"/>
                      <w:szCs w:val="22"/>
                    </w:rPr>
                  </w:rPrChange>
                </w:rPr>
                <w:t>0.09</w:t>
              </w:r>
            </w:ins>
            <w:del w:id="16083" w:author="Steve Barbeaux" w:date="2022-10-10T12:23:00Z">
              <w:r w:rsidRPr="0060718B" w:rsidDel="00FF3B86">
                <w:rPr>
                  <w:sz w:val="16"/>
                  <w:szCs w:val="16"/>
                  <w:rPrChange w:id="16084" w:author="Steve Barbeaux" w:date="2022-10-10T12:25:00Z">
                    <w:rPr>
                      <w:sz w:val="14"/>
                      <w:szCs w:val="14"/>
                    </w:rPr>
                  </w:rPrChange>
                </w:rPr>
                <w:delText>0.06</w:delText>
              </w:r>
            </w:del>
          </w:p>
        </w:tc>
        <w:tc>
          <w:tcPr>
            <w:tcW w:w="295" w:type="pct"/>
            <w:tcBorders>
              <w:top w:val="nil"/>
              <w:left w:val="nil"/>
              <w:bottom w:val="nil"/>
              <w:right w:val="nil"/>
            </w:tcBorders>
            <w:shd w:val="clear" w:color="auto" w:fill="auto"/>
            <w:noWrap/>
            <w:vAlign w:val="bottom"/>
            <w:tcPrChange w:id="16085" w:author="Steve Barbeaux" w:date="2022-10-10T12:23:00Z">
              <w:tcPr>
                <w:tcW w:w="295" w:type="pct"/>
                <w:gridSpan w:val="2"/>
                <w:tcBorders>
                  <w:top w:val="nil"/>
                  <w:left w:val="nil"/>
                  <w:bottom w:val="single" w:sz="4" w:space="0" w:color="auto"/>
                  <w:right w:val="nil"/>
                </w:tcBorders>
                <w:shd w:val="clear" w:color="auto" w:fill="auto"/>
                <w:noWrap/>
              </w:tcPr>
            </w:tcPrChange>
          </w:tcPr>
          <w:p w14:paraId="66FFA5A1" w14:textId="5BE88681" w:rsidR="0060718B" w:rsidRPr="0060718B" w:rsidRDefault="0060718B" w:rsidP="0060718B">
            <w:pPr>
              <w:spacing w:after="0"/>
              <w:jc w:val="right"/>
              <w:rPr>
                <w:sz w:val="16"/>
                <w:szCs w:val="16"/>
                <w:rPrChange w:id="16086" w:author="Steve Barbeaux" w:date="2022-10-10T12:25:00Z">
                  <w:rPr>
                    <w:sz w:val="14"/>
                    <w:szCs w:val="14"/>
                  </w:rPr>
                </w:rPrChange>
              </w:rPr>
            </w:pPr>
            <w:ins w:id="16087" w:author="Steve Barbeaux" w:date="2022-10-10T12:23:00Z">
              <w:r w:rsidRPr="0060718B">
                <w:rPr>
                  <w:color w:val="000000"/>
                  <w:sz w:val="16"/>
                  <w:szCs w:val="16"/>
                  <w:rPrChange w:id="16088" w:author="Steve Barbeaux" w:date="2022-10-10T12:25:00Z">
                    <w:rPr>
                      <w:rFonts w:ascii="Calibri" w:hAnsi="Calibri" w:cs="Calibri"/>
                      <w:color w:val="000000"/>
                      <w:szCs w:val="22"/>
                    </w:rPr>
                  </w:rPrChange>
                </w:rPr>
                <w:t>0.13</w:t>
              </w:r>
            </w:ins>
            <w:del w:id="16089" w:author="Steve Barbeaux" w:date="2022-10-10T12:23:00Z">
              <w:r w:rsidRPr="0060718B" w:rsidDel="00FF3B86">
                <w:rPr>
                  <w:sz w:val="16"/>
                  <w:szCs w:val="16"/>
                  <w:rPrChange w:id="16090" w:author="Steve Barbeaux" w:date="2022-10-10T12:25:00Z">
                    <w:rPr>
                      <w:sz w:val="14"/>
                      <w:szCs w:val="14"/>
                    </w:rPr>
                  </w:rPrChange>
                </w:rPr>
                <w:delText>0.08</w:delText>
              </w:r>
            </w:del>
          </w:p>
        </w:tc>
        <w:tc>
          <w:tcPr>
            <w:tcW w:w="295" w:type="pct"/>
            <w:tcBorders>
              <w:top w:val="nil"/>
              <w:left w:val="nil"/>
              <w:bottom w:val="nil"/>
              <w:right w:val="nil"/>
            </w:tcBorders>
            <w:shd w:val="clear" w:color="auto" w:fill="auto"/>
            <w:noWrap/>
            <w:vAlign w:val="bottom"/>
            <w:tcPrChange w:id="16091" w:author="Steve Barbeaux" w:date="2022-10-10T12:23:00Z">
              <w:tcPr>
                <w:tcW w:w="295" w:type="pct"/>
                <w:gridSpan w:val="2"/>
                <w:tcBorders>
                  <w:top w:val="nil"/>
                  <w:left w:val="nil"/>
                  <w:bottom w:val="single" w:sz="4" w:space="0" w:color="auto"/>
                  <w:right w:val="nil"/>
                </w:tcBorders>
                <w:shd w:val="clear" w:color="auto" w:fill="auto"/>
                <w:noWrap/>
              </w:tcPr>
            </w:tcPrChange>
          </w:tcPr>
          <w:p w14:paraId="7881F31E" w14:textId="0BCCAFD3" w:rsidR="0060718B" w:rsidRPr="0060718B" w:rsidRDefault="0060718B" w:rsidP="0060718B">
            <w:pPr>
              <w:spacing w:after="0"/>
              <w:jc w:val="right"/>
              <w:rPr>
                <w:sz w:val="16"/>
                <w:szCs w:val="16"/>
                <w:vertAlign w:val="subscript"/>
                <w:rPrChange w:id="16092" w:author="Steve Barbeaux" w:date="2022-10-10T12:25:00Z">
                  <w:rPr>
                    <w:sz w:val="14"/>
                    <w:szCs w:val="14"/>
                    <w:vertAlign w:val="subscript"/>
                  </w:rPr>
                </w:rPrChange>
              </w:rPr>
            </w:pPr>
            <w:ins w:id="16093" w:author="Steve Barbeaux" w:date="2022-10-10T12:23:00Z">
              <w:r w:rsidRPr="0060718B">
                <w:rPr>
                  <w:color w:val="000000"/>
                  <w:sz w:val="16"/>
                  <w:szCs w:val="16"/>
                  <w:rPrChange w:id="16094" w:author="Steve Barbeaux" w:date="2022-10-10T12:25:00Z">
                    <w:rPr>
                      <w:rFonts w:ascii="Calibri" w:hAnsi="Calibri" w:cs="Calibri"/>
                      <w:color w:val="000000"/>
                      <w:szCs w:val="22"/>
                    </w:rPr>
                  </w:rPrChange>
                </w:rPr>
                <w:t>2.20</w:t>
              </w:r>
            </w:ins>
            <w:del w:id="16095" w:author="Steve Barbeaux" w:date="2022-10-10T12:23:00Z">
              <w:r w:rsidRPr="0060718B" w:rsidDel="00FF3B86">
                <w:rPr>
                  <w:sz w:val="16"/>
                  <w:szCs w:val="16"/>
                  <w:rPrChange w:id="16096" w:author="Steve Barbeaux" w:date="2022-10-10T12:25:00Z">
                    <w:rPr>
                      <w:sz w:val="14"/>
                      <w:szCs w:val="14"/>
                    </w:rPr>
                  </w:rPrChange>
                </w:rPr>
                <w:delText>1.43</w:delText>
              </w:r>
            </w:del>
          </w:p>
        </w:tc>
      </w:tr>
      <w:tr w:rsidR="0060718B" w:rsidRPr="000460A7" w14:paraId="1651A942" w14:textId="77777777" w:rsidTr="0060718B">
        <w:tblPrEx>
          <w:tblW w:w="5180" w:type="pct"/>
          <w:tblInd w:w="-90" w:type="dxa"/>
          <w:tblLayout w:type="fixed"/>
          <w:tblPrExChange w:id="16097" w:author="Steve Barbeaux" w:date="2022-10-10T12:23:00Z">
            <w:tblPrEx>
              <w:tblW w:w="5180" w:type="pct"/>
              <w:tblInd w:w="-90" w:type="dxa"/>
              <w:tblLayout w:type="fixed"/>
            </w:tblPrEx>
          </w:tblPrExChange>
        </w:tblPrEx>
        <w:trPr>
          <w:ins w:id="16098" w:author="Steve Barbeaux" w:date="2022-10-10T12:22:00Z"/>
          <w:trPrChange w:id="16099" w:author="Steve Barbeaux" w:date="2022-10-10T12:23:00Z">
            <w:trPr>
              <w:gridAfter w:val="0"/>
            </w:trPr>
          </w:trPrChange>
        </w:trPr>
        <w:tc>
          <w:tcPr>
            <w:tcW w:w="279" w:type="pct"/>
            <w:tcBorders>
              <w:top w:val="nil"/>
              <w:left w:val="nil"/>
              <w:bottom w:val="nil"/>
              <w:right w:val="nil"/>
            </w:tcBorders>
            <w:shd w:val="clear" w:color="auto" w:fill="auto"/>
            <w:noWrap/>
            <w:vAlign w:val="bottom"/>
            <w:tcPrChange w:id="16100" w:author="Steve Barbeaux" w:date="2022-10-10T12:23:00Z">
              <w:tcPr>
                <w:tcW w:w="279" w:type="pct"/>
                <w:tcBorders>
                  <w:top w:val="nil"/>
                  <w:left w:val="nil"/>
                  <w:bottom w:val="single" w:sz="4" w:space="0" w:color="auto"/>
                  <w:right w:val="nil"/>
                </w:tcBorders>
                <w:shd w:val="clear" w:color="auto" w:fill="auto"/>
                <w:noWrap/>
                <w:vAlign w:val="bottom"/>
              </w:tcPr>
            </w:tcPrChange>
          </w:tcPr>
          <w:p w14:paraId="3E986C0F" w14:textId="1D22A2D1" w:rsidR="0060718B" w:rsidRPr="0060718B" w:rsidRDefault="0060718B" w:rsidP="0060718B">
            <w:pPr>
              <w:spacing w:after="0"/>
              <w:jc w:val="right"/>
              <w:rPr>
                <w:ins w:id="16101" w:author="Steve Barbeaux" w:date="2022-10-10T12:22:00Z"/>
                <w:sz w:val="16"/>
                <w:szCs w:val="16"/>
                <w:rPrChange w:id="16102" w:author="Steve Barbeaux" w:date="2022-10-10T12:25:00Z">
                  <w:rPr>
                    <w:ins w:id="16103" w:author="Steve Barbeaux" w:date="2022-10-10T12:22:00Z"/>
                    <w:b/>
                    <w:sz w:val="14"/>
                    <w:szCs w:val="14"/>
                  </w:rPr>
                </w:rPrChange>
              </w:rPr>
            </w:pPr>
            <w:ins w:id="16104" w:author="Steve Barbeaux" w:date="2022-10-10T12:22:00Z">
              <w:r w:rsidRPr="0060718B">
                <w:rPr>
                  <w:sz w:val="16"/>
                  <w:szCs w:val="16"/>
                  <w:rPrChange w:id="16105" w:author="Steve Barbeaux" w:date="2022-10-10T12:25:00Z">
                    <w:rPr>
                      <w:b/>
                      <w:sz w:val="14"/>
                      <w:szCs w:val="14"/>
                    </w:rPr>
                  </w:rPrChange>
                </w:rPr>
                <w:t>2021</w:t>
              </w:r>
            </w:ins>
          </w:p>
        </w:tc>
        <w:tc>
          <w:tcPr>
            <w:tcW w:w="295" w:type="pct"/>
            <w:tcBorders>
              <w:top w:val="nil"/>
              <w:left w:val="nil"/>
              <w:bottom w:val="nil"/>
              <w:right w:val="nil"/>
            </w:tcBorders>
            <w:vAlign w:val="bottom"/>
            <w:tcPrChange w:id="16106" w:author="Steve Barbeaux" w:date="2022-10-10T12:23:00Z">
              <w:tcPr>
                <w:tcW w:w="295" w:type="pct"/>
                <w:gridSpan w:val="2"/>
                <w:tcBorders>
                  <w:top w:val="nil"/>
                  <w:left w:val="nil"/>
                  <w:bottom w:val="single" w:sz="4" w:space="0" w:color="auto"/>
                  <w:right w:val="nil"/>
                </w:tcBorders>
              </w:tcPr>
            </w:tcPrChange>
          </w:tcPr>
          <w:p w14:paraId="787641CE" w14:textId="0017CD78" w:rsidR="0060718B" w:rsidRPr="0060718B" w:rsidRDefault="0060718B" w:rsidP="0060718B">
            <w:pPr>
              <w:spacing w:after="0"/>
              <w:jc w:val="right"/>
              <w:rPr>
                <w:ins w:id="16107" w:author="Steve Barbeaux" w:date="2022-10-10T12:22:00Z"/>
                <w:sz w:val="16"/>
                <w:szCs w:val="16"/>
                <w:rPrChange w:id="16108" w:author="Steve Barbeaux" w:date="2022-10-10T12:25:00Z">
                  <w:rPr>
                    <w:ins w:id="16109" w:author="Steve Barbeaux" w:date="2022-10-10T12:22:00Z"/>
                    <w:sz w:val="14"/>
                    <w:szCs w:val="14"/>
                  </w:rPr>
                </w:rPrChange>
              </w:rPr>
            </w:pPr>
            <w:ins w:id="16110" w:author="Steve Barbeaux" w:date="2022-10-10T12:23:00Z">
              <w:r w:rsidRPr="0060718B">
                <w:rPr>
                  <w:color w:val="000000"/>
                  <w:sz w:val="16"/>
                  <w:szCs w:val="16"/>
                  <w:rPrChange w:id="16111" w:author="Steve Barbeaux" w:date="2022-10-10T12:25:00Z">
                    <w:rPr>
                      <w:rFonts w:ascii="Calibri" w:hAnsi="Calibri" w:cs="Calibri"/>
                      <w:color w:val="000000"/>
                      <w:szCs w:val="22"/>
                    </w:rPr>
                  </w:rPrChange>
                </w:rPr>
                <w:t>0.01</w:t>
              </w:r>
            </w:ins>
          </w:p>
        </w:tc>
        <w:tc>
          <w:tcPr>
            <w:tcW w:w="295" w:type="pct"/>
            <w:tcBorders>
              <w:top w:val="nil"/>
              <w:left w:val="nil"/>
              <w:bottom w:val="nil"/>
              <w:right w:val="nil"/>
            </w:tcBorders>
            <w:shd w:val="clear" w:color="auto" w:fill="auto"/>
            <w:noWrap/>
            <w:vAlign w:val="bottom"/>
            <w:tcPrChange w:id="16112" w:author="Steve Barbeaux" w:date="2022-10-10T12:23:00Z">
              <w:tcPr>
                <w:tcW w:w="295" w:type="pct"/>
                <w:gridSpan w:val="2"/>
                <w:tcBorders>
                  <w:top w:val="nil"/>
                  <w:left w:val="nil"/>
                  <w:bottom w:val="single" w:sz="4" w:space="0" w:color="auto"/>
                  <w:right w:val="nil"/>
                </w:tcBorders>
                <w:shd w:val="clear" w:color="auto" w:fill="auto"/>
                <w:noWrap/>
              </w:tcPr>
            </w:tcPrChange>
          </w:tcPr>
          <w:p w14:paraId="6BC76B2D" w14:textId="1A6635A8" w:rsidR="0060718B" w:rsidRPr="0060718B" w:rsidRDefault="0060718B" w:rsidP="0060718B">
            <w:pPr>
              <w:spacing w:after="0"/>
              <w:jc w:val="right"/>
              <w:rPr>
                <w:ins w:id="16113" w:author="Steve Barbeaux" w:date="2022-10-10T12:22:00Z"/>
                <w:sz w:val="16"/>
                <w:szCs w:val="16"/>
                <w:rPrChange w:id="16114" w:author="Steve Barbeaux" w:date="2022-10-10T12:25:00Z">
                  <w:rPr>
                    <w:ins w:id="16115" w:author="Steve Barbeaux" w:date="2022-10-10T12:22:00Z"/>
                    <w:sz w:val="14"/>
                    <w:szCs w:val="14"/>
                  </w:rPr>
                </w:rPrChange>
              </w:rPr>
            </w:pPr>
            <w:ins w:id="16116" w:author="Steve Barbeaux" w:date="2022-10-10T12:23:00Z">
              <w:r w:rsidRPr="0060718B">
                <w:rPr>
                  <w:color w:val="000000"/>
                  <w:sz w:val="16"/>
                  <w:szCs w:val="16"/>
                  <w:rPrChange w:id="16117" w:author="Steve Barbeaux" w:date="2022-10-10T12:25:00Z">
                    <w:rPr>
                      <w:rFonts w:ascii="Calibri" w:hAnsi="Calibri" w:cs="Calibri"/>
                      <w:color w:val="000000"/>
                      <w:szCs w:val="22"/>
                    </w:rPr>
                  </w:rPrChange>
                </w:rPr>
                <w:t>0.02</w:t>
              </w:r>
            </w:ins>
          </w:p>
        </w:tc>
        <w:tc>
          <w:tcPr>
            <w:tcW w:w="295" w:type="pct"/>
            <w:tcBorders>
              <w:top w:val="nil"/>
              <w:left w:val="nil"/>
              <w:bottom w:val="nil"/>
              <w:right w:val="nil"/>
            </w:tcBorders>
            <w:shd w:val="clear" w:color="auto" w:fill="auto"/>
            <w:noWrap/>
            <w:vAlign w:val="bottom"/>
            <w:tcPrChange w:id="16118" w:author="Steve Barbeaux" w:date="2022-10-10T12:23:00Z">
              <w:tcPr>
                <w:tcW w:w="295" w:type="pct"/>
                <w:tcBorders>
                  <w:top w:val="nil"/>
                  <w:left w:val="nil"/>
                  <w:bottom w:val="single" w:sz="4" w:space="0" w:color="auto"/>
                  <w:right w:val="nil"/>
                </w:tcBorders>
                <w:shd w:val="clear" w:color="auto" w:fill="auto"/>
                <w:noWrap/>
              </w:tcPr>
            </w:tcPrChange>
          </w:tcPr>
          <w:p w14:paraId="5C679A8D" w14:textId="52945D9D" w:rsidR="0060718B" w:rsidRPr="0060718B" w:rsidRDefault="0060718B" w:rsidP="0060718B">
            <w:pPr>
              <w:spacing w:after="0"/>
              <w:jc w:val="right"/>
              <w:rPr>
                <w:ins w:id="16119" w:author="Steve Barbeaux" w:date="2022-10-10T12:22:00Z"/>
                <w:sz w:val="16"/>
                <w:szCs w:val="16"/>
                <w:rPrChange w:id="16120" w:author="Steve Barbeaux" w:date="2022-10-10T12:25:00Z">
                  <w:rPr>
                    <w:ins w:id="16121" w:author="Steve Barbeaux" w:date="2022-10-10T12:22:00Z"/>
                    <w:sz w:val="14"/>
                    <w:szCs w:val="14"/>
                  </w:rPr>
                </w:rPrChange>
              </w:rPr>
            </w:pPr>
            <w:ins w:id="16122" w:author="Steve Barbeaux" w:date="2022-10-10T12:23:00Z">
              <w:r w:rsidRPr="0060718B">
                <w:rPr>
                  <w:color w:val="000000"/>
                  <w:sz w:val="16"/>
                  <w:szCs w:val="16"/>
                  <w:rPrChange w:id="16123" w:author="Steve Barbeaux" w:date="2022-10-10T12:25:00Z">
                    <w:rPr>
                      <w:rFonts w:ascii="Calibri" w:hAnsi="Calibri" w:cs="Calibri"/>
                      <w:color w:val="000000"/>
                      <w:szCs w:val="22"/>
                    </w:rPr>
                  </w:rPrChange>
                </w:rPr>
                <w:t>0.03</w:t>
              </w:r>
            </w:ins>
          </w:p>
        </w:tc>
        <w:tc>
          <w:tcPr>
            <w:tcW w:w="295" w:type="pct"/>
            <w:tcBorders>
              <w:top w:val="nil"/>
              <w:left w:val="nil"/>
              <w:bottom w:val="nil"/>
              <w:right w:val="nil"/>
            </w:tcBorders>
            <w:shd w:val="clear" w:color="auto" w:fill="auto"/>
            <w:noWrap/>
            <w:vAlign w:val="bottom"/>
            <w:tcPrChange w:id="16124" w:author="Steve Barbeaux" w:date="2022-10-10T12:23:00Z">
              <w:tcPr>
                <w:tcW w:w="295" w:type="pct"/>
                <w:gridSpan w:val="2"/>
                <w:tcBorders>
                  <w:top w:val="nil"/>
                  <w:left w:val="nil"/>
                  <w:bottom w:val="single" w:sz="4" w:space="0" w:color="auto"/>
                  <w:right w:val="nil"/>
                </w:tcBorders>
                <w:shd w:val="clear" w:color="auto" w:fill="auto"/>
                <w:noWrap/>
              </w:tcPr>
            </w:tcPrChange>
          </w:tcPr>
          <w:p w14:paraId="0DA10125" w14:textId="1E8C3668" w:rsidR="0060718B" w:rsidRPr="0060718B" w:rsidRDefault="0060718B" w:rsidP="0060718B">
            <w:pPr>
              <w:spacing w:after="0"/>
              <w:jc w:val="right"/>
              <w:rPr>
                <w:ins w:id="16125" w:author="Steve Barbeaux" w:date="2022-10-10T12:22:00Z"/>
                <w:sz w:val="16"/>
                <w:szCs w:val="16"/>
                <w:rPrChange w:id="16126" w:author="Steve Barbeaux" w:date="2022-10-10T12:25:00Z">
                  <w:rPr>
                    <w:ins w:id="16127" w:author="Steve Barbeaux" w:date="2022-10-10T12:22:00Z"/>
                    <w:sz w:val="14"/>
                    <w:szCs w:val="14"/>
                  </w:rPr>
                </w:rPrChange>
              </w:rPr>
            </w:pPr>
            <w:ins w:id="16128" w:author="Steve Barbeaux" w:date="2022-10-10T12:23:00Z">
              <w:r w:rsidRPr="0060718B">
                <w:rPr>
                  <w:color w:val="000000"/>
                  <w:sz w:val="16"/>
                  <w:szCs w:val="16"/>
                  <w:rPrChange w:id="16129" w:author="Steve Barbeaux" w:date="2022-10-10T12:25:00Z">
                    <w:rPr>
                      <w:rFonts w:ascii="Calibri" w:hAnsi="Calibri" w:cs="Calibri"/>
                      <w:color w:val="000000"/>
                      <w:szCs w:val="22"/>
                    </w:rPr>
                  </w:rPrChange>
                </w:rPr>
                <w:t>0.03</w:t>
              </w:r>
            </w:ins>
          </w:p>
        </w:tc>
        <w:tc>
          <w:tcPr>
            <w:tcW w:w="295" w:type="pct"/>
            <w:tcBorders>
              <w:top w:val="nil"/>
              <w:left w:val="nil"/>
              <w:bottom w:val="nil"/>
              <w:right w:val="nil"/>
            </w:tcBorders>
            <w:shd w:val="clear" w:color="auto" w:fill="auto"/>
            <w:noWrap/>
            <w:vAlign w:val="bottom"/>
            <w:tcPrChange w:id="16130" w:author="Steve Barbeaux" w:date="2022-10-10T12:23:00Z">
              <w:tcPr>
                <w:tcW w:w="295" w:type="pct"/>
                <w:gridSpan w:val="2"/>
                <w:tcBorders>
                  <w:top w:val="nil"/>
                  <w:left w:val="nil"/>
                  <w:bottom w:val="single" w:sz="4" w:space="0" w:color="auto"/>
                  <w:right w:val="nil"/>
                </w:tcBorders>
                <w:shd w:val="clear" w:color="auto" w:fill="auto"/>
                <w:noWrap/>
              </w:tcPr>
            </w:tcPrChange>
          </w:tcPr>
          <w:p w14:paraId="74B5ADD2" w14:textId="70A64677" w:rsidR="0060718B" w:rsidRPr="0060718B" w:rsidRDefault="0060718B" w:rsidP="0060718B">
            <w:pPr>
              <w:spacing w:after="0"/>
              <w:jc w:val="right"/>
              <w:rPr>
                <w:ins w:id="16131" w:author="Steve Barbeaux" w:date="2022-10-10T12:22:00Z"/>
                <w:sz w:val="16"/>
                <w:szCs w:val="16"/>
                <w:rPrChange w:id="16132" w:author="Steve Barbeaux" w:date="2022-10-10T12:25:00Z">
                  <w:rPr>
                    <w:ins w:id="16133" w:author="Steve Barbeaux" w:date="2022-10-10T12:22:00Z"/>
                    <w:sz w:val="14"/>
                    <w:szCs w:val="14"/>
                  </w:rPr>
                </w:rPrChange>
              </w:rPr>
            </w:pPr>
            <w:ins w:id="16134" w:author="Steve Barbeaux" w:date="2022-10-10T12:23:00Z">
              <w:r w:rsidRPr="0060718B">
                <w:rPr>
                  <w:color w:val="000000"/>
                  <w:sz w:val="16"/>
                  <w:szCs w:val="16"/>
                  <w:rPrChange w:id="16135" w:author="Steve Barbeaux" w:date="2022-10-10T12:25:00Z">
                    <w:rPr>
                      <w:rFonts w:ascii="Calibri" w:hAnsi="Calibri" w:cs="Calibri"/>
                      <w:color w:val="000000"/>
                      <w:szCs w:val="22"/>
                    </w:rPr>
                  </w:rPrChange>
                </w:rPr>
                <w:t>0.08</w:t>
              </w:r>
            </w:ins>
          </w:p>
        </w:tc>
        <w:tc>
          <w:tcPr>
            <w:tcW w:w="295" w:type="pct"/>
            <w:tcBorders>
              <w:top w:val="nil"/>
              <w:left w:val="nil"/>
              <w:bottom w:val="nil"/>
              <w:right w:val="nil"/>
            </w:tcBorders>
            <w:shd w:val="clear" w:color="auto" w:fill="auto"/>
            <w:noWrap/>
            <w:vAlign w:val="bottom"/>
            <w:tcPrChange w:id="16136" w:author="Steve Barbeaux" w:date="2022-10-10T12:23:00Z">
              <w:tcPr>
                <w:tcW w:w="295" w:type="pct"/>
                <w:gridSpan w:val="2"/>
                <w:tcBorders>
                  <w:top w:val="nil"/>
                  <w:left w:val="nil"/>
                  <w:bottom w:val="single" w:sz="4" w:space="0" w:color="auto"/>
                  <w:right w:val="nil"/>
                </w:tcBorders>
                <w:shd w:val="clear" w:color="auto" w:fill="auto"/>
                <w:noWrap/>
              </w:tcPr>
            </w:tcPrChange>
          </w:tcPr>
          <w:p w14:paraId="78DA5922" w14:textId="762436C3" w:rsidR="0060718B" w:rsidRPr="0060718B" w:rsidRDefault="0060718B" w:rsidP="0060718B">
            <w:pPr>
              <w:spacing w:after="0"/>
              <w:jc w:val="right"/>
              <w:rPr>
                <w:ins w:id="16137" w:author="Steve Barbeaux" w:date="2022-10-10T12:22:00Z"/>
                <w:sz w:val="16"/>
                <w:szCs w:val="16"/>
                <w:rPrChange w:id="16138" w:author="Steve Barbeaux" w:date="2022-10-10T12:25:00Z">
                  <w:rPr>
                    <w:ins w:id="16139" w:author="Steve Barbeaux" w:date="2022-10-10T12:22:00Z"/>
                    <w:sz w:val="14"/>
                    <w:szCs w:val="14"/>
                  </w:rPr>
                </w:rPrChange>
              </w:rPr>
            </w:pPr>
            <w:ins w:id="16140" w:author="Steve Barbeaux" w:date="2022-10-10T12:23:00Z">
              <w:r w:rsidRPr="0060718B">
                <w:rPr>
                  <w:color w:val="000000"/>
                  <w:sz w:val="16"/>
                  <w:szCs w:val="16"/>
                  <w:rPrChange w:id="16141" w:author="Steve Barbeaux" w:date="2022-10-10T12:25:00Z">
                    <w:rPr>
                      <w:rFonts w:ascii="Calibri" w:hAnsi="Calibri" w:cs="Calibri"/>
                      <w:color w:val="000000"/>
                      <w:szCs w:val="22"/>
                    </w:rPr>
                  </w:rPrChange>
                </w:rPr>
                <w:t>0.16</w:t>
              </w:r>
            </w:ins>
          </w:p>
        </w:tc>
        <w:tc>
          <w:tcPr>
            <w:tcW w:w="295" w:type="pct"/>
            <w:tcBorders>
              <w:top w:val="nil"/>
              <w:left w:val="nil"/>
              <w:bottom w:val="nil"/>
              <w:right w:val="nil"/>
            </w:tcBorders>
            <w:shd w:val="clear" w:color="auto" w:fill="auto"/>
            <w:noWrap/>
            <w:vAlign w:val="bottom"/>
            <w:tcPrChange w:id="16142" w:author="Steve Barbeaux" w:date="2022-10-10T12:23:00Z">
              <w:tcPr>
                <w:tcW w:w="295" w:type="pct"/>
                <w:tcBorders>
                  <w:top w:val="nil"/>
                  <w:left w:val="nil"/>
                  <w:bottom w:val="single" w:sz="4" w:space="0" w:color="auto"/>
                  <w:right w:val="nil"/>
                </w:tcBorders>
                <w:shd w:val="clear" w:color="auto" w:fill="auto"/>
                <w:noWrap/>
              </w:tcPr>
            </w:tcPrChange>
          </w:tcPr>
          <w:p w14:paraId="6B9A5354" w14:textId="04CBC278" w:rsidR="0060718B" w:rsidRPr="0060718B" w:rsidRDefault="0060718B" w:rsidP="0060718B">
            <w:pPr>
              <w:spacing w:after="0"/>
              <w:jc w:val="right"/>
              <w:rPr>
                <w:ins w:id="16143" w:author="Steve Barbeaux" w:date="2022-10-10T12:22:00Z"/>
                <w:sz w:val="16"/>
                <w:szCs w:val="16"/>
                <w:rPrChange w:id="16144" w:author="Steve Barbeaux" w:date="2022-10-10T12:25:00Z">
                  <w:rPr>
                    <w:ins w:id="16145" w:author="Steve Barbeaux" w:date="2022-10-10T12:22:00Z"/>
                    <w:sz w:val="14"/>
                    <w:szCs w:val="14"/>
                  </w:rPr>
                </w:rPrChange>
              </w:rPr>
            </w:pPr>
            <w:ins w:id="16146" w:author="Steve Barbeaux" w:date="2022-10-10T12:23:00Z">
              <w:r w:rsidRPr="0060718B">
                <w:rPr>
                  <w:color w:val="000000"/>
                  <w:sz w:val="16"/>
                  <w:szCs w:val="16"/>
                  <w:rPrChange w:id="16147" w:author="Steve Barbeaux" w:date="2022-10-10T12:25:00Z">
                    <w:rPr>
                      <w:rFonts w:ascii="Calibri" w:hAnsi="Calibri" w:cs="Calibri"/>
                      <w:color w:val="000000"/>
                      <w:szCs w:val="22"/>
                    </w:rPr>
                  </w:rPrChange>
                </w:rPr>
                <w:t>0.15</w:t>
              </w:r>
            </w:ins>
          </w:p>
        </w:tc>
        <w:tc>
          <w:tcPr>
            <w:tcW w:w="295" w:type="pct"/>
            <w:tcBorders>
              <w:top w:val="nil"/>
              <w:left w:val="nil"/>
              <w:bottom w:val="nil"/>
              <w:right w:val="nil"/>
            </w:tcBorders>
            <w:shd w:val="clear" w:color="auto" w:fill="auto"/>
            <w:noWrap/>
            <w:vAlign w:val="bottom"/>
            <w:tcPrChange w:id="16148" w:author="Steve Barbeaux" w:date="2022-10-10T12:23:00Z">
              <w:tcPr>
                <w:tcW w:w="295" w:type="pct"/>
                <w:gridSpan w:val="2"/>
                <w:tcBorders>
                  <w:top w:val="nil"/>
                  <w:left w:val="nil"/>
                  <w:bottom w:val="single" w:sz="4" w:space="0" w:color="auto"/>
                  <w:right w:val="nil"/>
                </w:tcBorders>
                <w:shd w:val="clear" w:color="auto" w:fill="auto"/>
                <w:noWrap/>
              </w:tcPr>
            </w:tcPrChange>
          </w:tcPr>
          <w:p w14:paraId="1A7B9F99" w14:textId="7566F20F" w:rsidR="0060718B" w:rsidRPr="0060718B" w:rsidRDefault="0060718B" w:rsidP="0060718B">
            <w:pPr>
              <w:spacing w:after="0"/>
              <w:jc w:val="right"/>
              <w:rPr>
                <w:ins w:id="16149" w:author="Steve Barbeaux" w:date="2022-10-10T12:22:00Z"/>
                <w:sz w:val="16"/>
                <w:szCs w:val="16"/>
                <w:rPrChange w:id="16150" w:author="Steve Barbeaux" w:date="2022-10-10T12:25:00Z">
                  <w:rPr>
                    <w:ins w:id="16151" w:author="Steve Barbeaux" w:date="2022-10-10T12:22:00Z"/>
                    <w:sz w:val="14"/>
                    <w:szCs w:val="14"/>
                  </w:rPr>
                </w:rPrChange>
              </w:rPr>
            </w:pPr>
            <w:ins w:id="16152" w:author="Steve Barbeaux" w:date="2022-10-10T12:23:00Z">
              <w:r w:rsidRPr="0060718B">
                <w:rPr>
                  <w:color w:val="000000"/>
                  <w:sz w:val="16"/>
                  <w:szCs w:val="16"/>
                  <w:rPrChange w:id="16153" w:author="Steve Barbeaux" w:date="2022-10-10T12:25:00Z">
                    <w:rPr>
                      <w:rFonts w:ascii="Calibri" w:hAnsi="Calibri" w:cs="Calibri"/>
                      <w:color w:val="000000"/>
                      <w:szCs w:val="22"/>
                    </w:rPr>
                  </w:rPrChange>
                </w:rPr>
                <w:t>0.16</w:t>
              </w:r>
            </w:ins>
          </w:p>
        </w:tc>
        <w:tc>
          <w:tcPr>
            <w:tcW w:w="295" w:type="pct"/>
            <w:tcBorders>
              <w:top w:val="nil"/>
              <w:left w:val="nil"/>
              <w:bottom w:val="nil"/>
              <w:right w:val="nil"/>
            </w:tcBorders>
            <w:shd w:val="clear" w:color="auto" w:fill="auto"/>
            <w:noWrap/>
            <w:vAlign w:val="bottom"/>
            <w:tcPrChange w:id="16154" w:author="Steve Barbeaux" w:date="2022-10-10T12:23:00Z">
              <w:tcPr>
                <w:tcW w:w="295" w:type="pct"/>
                <w:gridSpan w:val="2"/>
                <w:tcBorders>
                  <w:top w:val="nil"/>
                  <w:left w:val="nil"/>
                  <w:bottom w:val="single" w:sz="4" w:space="0" w:color="auto"/>
                  <w:right w:val="nil"/>
                </w:tcBorders>
                <w:shd w:val="clear" w:color="auto" w:fill="auto"/>
                <w:noWrap/>
              </w:tcPr>
            </w:tcPrChange>
          </w:tcPr>
          <w:p w14:paraId="13A68195" w14:textId="6E262D3F" w:rsidR="0060718B" w:rsidRPr="0060718B" w:rsidRDefault="0060718B" w:rsidP="0060718B">
            <w:pPr>
              <w:spacing w:after="0"/>
              <w:jc w:val="right"/>
              <w:rPr>
                <w:ins w:id="16155" w:author="Steve Barbeaux" w:date="2022-10-10T12:22:00Z"/>
                <w:sz w:val="16"/>
                <w:szCs w:val="16"/>
                <w:rPrChange w:id="16156" w:author="Steve Barbeaux" w:date="2022-10-10T12:25:00Z">
                  <w:rPr>
                    <w:ins w:id="16157" w:author="Steve Barbeaux" w:date="2022-10-10T12:22:00Z"/>
                    <w:sz w:val="14"/>
                    <w:szCs w:val="14"/>
                  </w:rPr>
                </w:rPrChange>
              </w:rPr>
            </w:pPr>
            <w:ins w:id="16158" w:author="Steve Barbeaux" w:date="2022-10-10T12:23:00Z">
              <w:r w:rsidRPr="0060718B">
                <w:rPr>
                  <w:color w:val="000000"/>
                  <w:sz w:val="16"/>
                  <w:szCs w:val="16"/>
                  <w:rPrChange w:id="16159" w:author="Steve Barbeaux" w:date="2022-10-10T12:25:00Z">
                    <w:rPr>
                      <w:rFonts w:ascii="Calibri" w:hAnsi="Calibri" w:cs="Calibri"/>
                      <w:color w:val="000000"/>
                      <w:szCs w:val="22"/>
                    </w:rPr>
                  </w:rPrChange>
                </w:rPr>
                <w:t>0.23</w:t>
              </w:r>
            </w:ins>
          </w:p>
        </w:tc>
        <w:tc>
          <w:tcPr>
            <w:tcW w:w="295" w:type="pct"/>
            <w:tcBorders>
              <w:top w:val="nil"/>
              <w:left w:val="nil"/>
              <w:bottom w:val="nil"/>
              <w:right w:val="nil"/>
            </w:tcBorders>
            <w:shd w:val="clear" w:color="auto" w:fill="auto"/>
            <w:noWrap/>
            <w:vAlign w:val="bottom"/>
            <w:tcPrChange w:id="16160" w:author="Steve Barbeaux" w:date="2022-10-10T12:23:00Z">
              <w:tcPr>
                <w:tcW w:w="295" w:type="pct"/>
                <w:tcBorders>
                  <w:top w:val="nil"/>
                  <w:left w:val="nil"/>
                  <w:bottom w:val="single" w:sz="4" w:space="0" w:color="auto"/>
                  <w:right w:val="nil"/>
                </w:tcBorders>
                <w:shd w:val="clear" w:color="auto" w:fill="auto"/>
                <w:noWrap/>
              </w:tcPr>
            </w:tcPrChange>
          </w:tcPr>
          <w:p w14:paraId="75C5F22A" w14:textId="0097FB13" w:rsidR="0060718B" w:rsidRPr="0060718B" w:rsidRDefault="0060718B" w:rsidP="0060718B">
            <w:pPr>
              <w:spacing w:after="0"/>
              <w:jc w:val="right"/>
              <w:rPr>
                <w:ins w:id="16161" w:author="Steve Barbeaux" w:date="2022-10-10T12:22:00Z"/>
                <w:sz w:val="16"/>
                <w:szCs w:val="16"/>
                <w:rPrChange w:id="16162" w:author="Steve Barbeaux" w:date="2022-10-10T12:25:00Z">
                  <w:rPr>
                    <w:ins w:id="16163" w:author="Steve Barbeaux" w:date="2022-10-10T12:22:00Z"/>
                    <w:sz w:val="14"/>
                    <w:szCs w:val="14"/>
                  </w:rPr>
                </w:rPrChange>
              </w:rPr>
            </w:pPr>
            <w:ins w:id="16164" w:author="Steve Barbeaux" w:date="2022-10-10T12:23:00Z">
              <w:r w:rsidRPr="0060718B">
                <w:rPr>
                  <w:color w:val="000000"/>
                  <w:sz w:val="16"/>
                  <w:szCs w:val="16"/>
                  <w:rPrChange w:id="16165" w:author="Steve Barbeaux" w:date="2022-10-10T12:25:00Z">
                    <w:rPr>
                      <w:rFonts w:ascii="Calibri" w:hAnsi="Calibri" w:cs="Calibri"/>
                      <w:color w:val="000000"/>
                      <w:szCs w:val="22"/>
                    </w:rPr>
                  </w:rPrChange>
                </w:rPr>
                <w:t>0.13</w:t>
              </w:r>
            </w:ins>
          </w:p>
        </w:tc>
        <w:tc>
          <w:tcPr>
            <w:tcW w:w="295" w:type="pct"/>
            <w:tcBorders>
              <w:top w:val="nil"/>
              <w:left w:val="nil"/>
              <w:bottom w:val="nil"/>
              <w:right w:val="nil"/>
            </w:tcBorders>
            <w:shd w:val="clear" w:color="auto" w:fill="auto"/>
            <w:noWrap/>
            <w:vAlign w:val="bottom"/>
            <w:tcPrChange w:id="16166" w:author="Steve Barbeaux" w:date="2022-10-10T12:23:00Z">
              <w:tcPr>
                <w:tcW w:w="295" w:type="pct"/>
                <w:gridSpan w:val="2"/>
                <w:tcBorders>
                  <w:top w:val="nil"/>
                  <w:left w:val="nil"/>
                  <w:bottom w:val="single" w:sz="4" w:space="0" w:color="auto"/>
                  <w:right w:val="nil"/>
                </w:tcBorders>
                <w:shd w:val="clear" w:color="auto" w:fill="auto"/>
                <w:noWrap/>
              </w:tcPr>
            </w:tcPrChange>
          </w:tcPr>
          <w:p w14:paraId="45E82893" w14:textId="30D2D6E7" w:rsidR="0060718B" w:rsidRPr="0060718B" w:rsidRDefault="0060718B" w:rsidP="0060718B">
            <w:pPr>
              <w:spacing w:after="0"/>
              <w:jc w:val="right"/>
              <w:rPr>
                <w:ins w:id="16167" w:author="Steve Barbeaux" w:date="2022-10-10T12:22:00Z"/>
                <w:sz w:val="16"/>
                <w:szCs w:val="16"/>
                <w:rPrChange w:id="16168" w:author="Steve Barbeaux" w:date="2022-10-10T12:25:00Z">
                  <w:rPr>
                    <w:ins w:id="16169" w:author="Steve Barbeaux" w:date="2022-10-10T12:22:00Z"/>
                    <w:sz w:val="14"/>
                    <w:szCs w:val="14"/>
                  </w:rPr>
                </w:rPrChange>
              </w:rPr>
            </w:pPr>
            <w:ins w:id="16170" w:author="Steve Barbeaux" w:date="2022-10-10T12:23:00Z">
              <w:r w:rsidRPr="0060718B">
                <w:rPr>
                  <w:color w:val="000000"/>
                  <w:sz w:val="16"/>
                  <w:szCs w:val="16"/>
                  <w:rPrChange w:id="16171" w:author="Steve Barbeaux" w:date="2022-10-10T12:25:00Z">
                    <w:rPr>
                      <w:rFonts w:ascii="Calibri" w:hAnsi="Calibri" w:cs="Calibri"/>
                      <w:color w:val="000000"/>
                      <w:szCs w:val="22"/>
                    </w:rPr>
                  </w:rPrChange>
                </w:rPr>
                <w:t>0.04</w:t>
              </w:r>
            </w:ins>
          </w:p>
        </w:tc>
        <w:tc>
          <w:tcPr>
            <w:tcW w:w="295" w:type="pct"/>
            <w:tcBorders>
              <w:top w:val="nil"/>
              <w:left w:val="nil"/>
              <w:bottom w:val="nil"/>
              <w:right w:val="nil"/>
            </w:tcBorders>
            <w:shd w:val="clear" w:color="auto" w:fill="auto"/>
            <w:noWrap/>
            <w:vAlign w:val="bottom"/>
            <w:tcPrChange w:id="16172" w:author="Steve Barbeaux" w:date="2022-10-10T12:23:00Z">
              <w:tcPr>
                <w:tcW w:w="295" w:type="pct"/>
                <w:gridSpan w:val="2"/>
                <w:tcBorders>
                  <w:top w:val="nil"/>
                  <w:left w:val="nil"/>
                  <w:bottom w:val="single" w:sz="4" w:space="0" w:color="auto"/>
                  <w:right w:val="nil"/>
                </w:tcBorders>
                <w:shd w:val="clear" w:color="auto" w:fill="auto"/>
                <w:noWrap/>
              </w:tcPr>
            </w:tcPrChange>
          </w:tcPr>
          <w:p w14:paraId="766957DB" w14:textId="2BB48684" w:rsidR="0060718B" w:rsidRPr="0060718B" w:rsidRDefault="0060718B" w:rsidP="0060718B">
            <w:pPr>
              <w:spacing w:after="0"/>
              <w:jc w:val="right"/>
              <w:rPr>
                <w:ins w:id="16173" w:author="Steve Barbeaux" w:date="2022-10-10T12:22:00Z"/>
                <w:sz w:val="16"/>
                <w:szCs w:val="16"/>
                <w:rPrChange w:id="16174" w:author="Steve Barbeaux" w:date="2022-10-10T12:25:00Z">
                  <w:rPr>
                    <w:ins w:id="16175" w:author="Steve Barbeaux" w:date="2022-10-10T12:22:00Z"/>
                    <w:sz w:val="14"/>
                    <w:szCs w:val="14"/>
                  </w:rPr>
                </w:rPrChange>
              </w:rPr>
            </w:pPr>
            <w:ins w:id="16176" w:author="Steve Barbeaux" w:date="2022-10-10T12:23:00Z">
              <w:r w:rsidRPr="0060718B">
                <w:rPr>
                  <w:color w:val="000000"/>
                  <w:sz w:val="16"/>
                  <w:szCs w:val="16"/>
                  <w:rPrChange w:id="16177" w:author="Steve Barbeaux" w:date="2022-10-10T12:25:00Z">
                    <w:rPr>
                      <w:rFonts w:ascii="Calibri" w:hAnsi="Calibri" w:cs="Calibri"/>
                      <w:color w:val="000000"/>
                      <w:szCs w:val="22"/>
                    </w:rPr>
                  </w:rPrChange>
                </w:rPr>
                <w:t>0.07</w:t>
              </w:r>
            </w:ins>
          </w:p>
        </w:tc>
        <w:tc>
          <w:tcPr>
            <w:tcW w:w="295" w:type="pct"/>
            <w:tcBorders>
              <w:top w:val="nil"/>
              <w:left w:val="nil"/>
              <w:bottom w:val="nil"/>
              <w:right w:val="nil"/>
            </w:tcBorders>
            <w:shd w:val="clear" w:color="auto" w:fill="auto"/>
            <w:noWrap/>
            <w:vAlign w:val="bottom"/>
            <w:tcPrChange w:id="16178" w:author="Steve Barbeaux" w:date="2022-10-10T12:23:00Z">
              <w:tcPr>
                <w:tcW w:w="295" w:type="pct"/>
                <w:gridSpan w:val="2"/>
                <w:tcBorders>
                  <w:top w:val="nil"/>
                  <w:left w:val="nil"/>
                  <w:bottom w:val="single" w:sz="4" w:space="0" w:color="auto"/>
                  <w:right w:val="nil"/>
                </w:tcBorders>
                <w:shd w:val="clear" w:color="auto" w:fill="auto"/>
                <w:noWrap/>
              </w:tcPr>
            </w:tcPrChange>
          </w:tcPr>
          <w:p w14:paraId="425C5F33" w14:textId="5DE20413" w:rsidR="0060718B" w:rsidRPr="0060718B" w:rsidRDefault="0060718B" w:rsidP="0060718B">
            <w:pPr>
              <w:spacing w:after="0"/>
              <w:jc w:val="right"/>
              <w:rPr>
                <w:ins w:id="16179" w:author="Steve Barbeaux" w:date="2022-10-10T12:22:00Z"/>
                <w:sz w:val="16"/>
                <w:szCs w:val="16"/>
                <w:rPrChange w:id="16180" w:author="Steve Barbeaux" w:date="2022-10-10T12:25:00Z">
                  <w:rPr>
                    <w:ins w:id="16181" w:author="Steve Barbeaux" w:date="2022-10-10T12:22:00Z"/>
                    <w:sz w:val="14"/>
                    <w:szCs w:val="14"/>
                  </w:rPr>
                </w:rPrChange>
              </w:rPr>
            </w:pPr>
            <w:ins w:id="16182" w:author="Steve Barbeaux" w:date="2022-10-10T12:23:00Z">
              <w:r w:rsidRPr="0060718B">
                <w:rPr>
                  <w:color w:val="000000"/>
                  <w:sz w:val="16"/>
                  <w:szCs w:val="16"/>
                  <w:rPrChange w:id="16183" w:author="Steve Barbeaux" w:date="2022-10-10T12:25:00Z">
                    <w:rPr>
                      <w:rFonts w:ascii="Calibri" w:hAnsi="Calibri" w:cs="Calibri"/>
                      <w:color w:val="000000"/>
                      <w:szCs w:val="22"/>
                    </w:rPr>
                  </w:rPrChange>
                </w:rPr>
                <w:t>0.01</w:t>
              </w:r>
            </w:ins>
          </w:p>
        </w:tc>
        <w:tc>
          <w:tcPr>
            <w:tcW w:w="295" w:type="pct"/>
            <w:tcBorders>
              <w:top w:val="nil"/>
              <w:left w:val="nil"/>
              <w:bottom w:val="nil"/>
              <w:right w:val="nil"/>
            </w:tcBorders>
            <w:shd w:val="clear" w:color="auto" w:fill="auto"/>
            <w:noWrap/>
            <w:vAlign w:val="bottom"/>
            <w:tcPrChange w:id="16184" w:author="Steve Barbeaux" w:date="2022-10-10T12:23:00Z">
              <w:tcPr>
                <w:tcW w:w="295" w:type="pct"/>
                <w:tcBorders>
                  <w:top w:val="nil"/>
                  <w:left w:val="nil"/>
                  <w:bottom w:val="single" w:sz="4" w:space="0" w:color="auto"/>
                  <w:right w:val="nil"/>
                </w:tcBorders>
                <w:shd w:val="clear" w:color="auto" w:fill="auto"/>
                <w:noWrap/>
              </w:tcPr>
            </w:tcPrChange>
          </w:tcPr>
          <w:p w14:paraId="6CBCFE11" w14:textId="5583C3BE" w:rsidR="0060718B" w:rsidRPr="0060718B" w:rsidRDefault="0060718B" w:rsidP="0060718B">
            <w:pPr>
              <w:spacing w:after="0"/>
              <w:jc w:val="right"/>
              <w:rPr>
                <w:ins w:id="16185" w:author="Steve Barbeaux" w:date="2022-10-10T12:22:00Z"/>
                <w:sz w:val="16"/>
                <w:szCs w:val="16"/>
                <w:rPrChange w:id="16186" w:author="Steve Barbeaux" w:date="2022-10-10T12:25:00Z">
                  <w:rPr>
                    <w:ins w:id="16187" w:author="Steve Barbeaux" w:date="2022-10-10T12:22:00Z"/>
                    <w:sz w:val="14"/>
                    <w:szCs w:val="14"/>
                  </w:rPr>
                </w:rPrChange>
              </w:rPr>
            </w:pPr>
            <w:ins w:id="16188" w:author="Steve Barbeaux" w:date="2022-10-10T12:23:00Z">
              <w:r w:rsidRPr="0060718B">
                <w:rPr>
                  <w:color w:val="000000"/>
                  <w:sz w:val="16"/>
                  <w:szCs w:val="16"/>
                  <w:rPrChange w:id="16189" w:author="Steve Barbeaux" w:date="2022-10-10T12:25:00Z">
                    <w:rPr>
                      <w:rFonts w:ascii="Calibri" w:hAnsi="Calibri" w:cs="Calibri"/>
                      <w:color w:val="000000"/>
                      <w:szCs w:val="22"/>
                    </w:rPr>
                  </w:rPrChange>
                </w:rPr>
                <w:t>0.03</w:t>
              </w:r>
            </w:ins>
          </w:p>
        </w:tc>
        <w:tc>
          <w:tcPr>
            <w:tcW w:w="295" w:type="pct"/>
            <w:tcBorders>
              <w:top w:val="nil"/>
              <w:left w:val="nil"/>
              <w:bottom w:val="nil"/>
              <w:right w:val="nil"/>
            </w:tcBorders>
            <w:shd w:val="clear" w:color="auto" w:fill="auto"/>
            <w:noWrap/>
            <w:vAlign w:val="bottom"/>
            <w:tcPrChange w:id="16190" w:author="Steve Barbeaux" w:date="2022-10-10T12:23:00Z">
              <w:tcPr>
                <w:tcW w:w="295" w:type="pct"/>
                <w:gridSpan w:val="2"/>
                <w:tcBorders>
                  <w:top w:val="nil"/>
                  <w:left w:val="nil"/>
                  <w:bottom w:val="single" w:sz="4" w:space="0" w:color="auto"/>
                  <w:right w:val="nil"/>
                </w:tcBorders>
                <w:shd w:val="clear" w:color="auto" w:fill="auto"/>
                <w:noWrap/>
              </w:tcPr>
            </w:tcPrChange>
          </w:tcPr>
          <w:p w14:paraId="296BCA83" w14:textId="07262E2A" w:rsidR="0060718B" w:rsidRPr="0060718B" w:rsidRDefault="0060718B" w:rsidP="0060718B">
            <w:pPr>
              <w:spacing w:after="0"/>
              <w:jc w:val="right"/>
              <w:rPr>
                <w:ins w:id="16191" w:author="Steve Barbeaux" w:date="2022-10-10T12:22:00Z"/>
                <w:sz w:val="16"/>
                <w:szCs w:val="16"/>
                <w:rPrChange w:id="16192" w:author="Steve Barbeaux" w:date="2022-10-10T12:25:00Z">
                  <w:rPr>
                    <w:ins w:id="16193" w:author="Steve Barbeaux" w:date="2022-10-10T12:22:00Z"/>
                    <w:sz w:val="14"/>
                    <w:szCs w:val="14"/>
                  </w:rPr>
                </w:rPrChange>
              </w:rPr>
            </w:pPr>
            <w:ins w:id="16194" w:author="Steve Barbeaux" w:date="2022-10-10T12:23:00Z">
              <w:r w:rsidRPr="0060718B">
                <w:rPr>
                  <w:color w:val="000000"/>
                  <w:sz w:val="16"/>
                  <w:szCs w:val="16"/>
                  <w:rPrChange w:id="16195" w:author="Steve Barbeaux" w:date="2022-10-10T12:25:00Z">
                    <w:rPr>
                      <w:rFonts w:ascii="Calibri" w:hAnsi="Calibri" w:cs="Calibri"/>
                      <w:color w:val="000000"/>
                      <w:szCs w:val="22"/>
                    </w:rPr>
                  </w:rPrChange>
                </w:rPr>
                <w:t>0.10</w:t>
              </w:r>
            </w:ins>
          </w:p>
        </w:tc>
        <w:tc>
          <w:tcPr>
            <w:tcW w:w="295" w:type="pct"/>
            <w:tcBorders>
              <w:top w:val="nil"/>
              <w:left w:val="nil"/>
              <w:bottom w:val="nil"/>
              <w:right w:val="nil"/>
            </w:tcBorders>
            <w:shd w:val="clear" w:color="auto" w:fill="auto"/>
            <w:noWrap/>
            <w:vAlign w:val="bottom"/>
            <w:tcPrChange w:id="16196" w:author="Steve Barbeaux" w:date="2022-10-10T12:23:00Z">
              <w:tcPr>
                <w:tcW w:w="295" w:type="pct"/>
                <w:gridSpan w:val="2"/>
                <w:tcBorders>
                  <w:top w:val="nil"/>
                  <w:left w:val="nil"/>
                  <w:bottom w:val="single" w:sz="4" w:space="0" w:color="auto"/>
                  <w:right w:val="nil"/>
                </w:tcBorders>
                <w:shd w:val="clear" w:color="auto" w:fill="auto"/>
                <w:noWrap/>
              </w:tcPr>
            </w:tcPrChange>
          </w:tcPr>
          <w:p w14:paraId="2744D2A4" w14:textId="6054B1BF" w:rsidR="0060718B" w:rsidRPr="0060718B" w:rsidRDefault="0060718B" w:rsidP="0060718B">
            <w:pPr>
              <w:spacing w:after="0"/>
              <w:jc w:val="right"/>
              <w:rPr>
                <w:ins w:id="16197" w:author="Steve Barbeaux" w:date="2022-10-10T12:22:00Z"/>
                <w:sz w:val="16"/>
                <w:szCs w:val="16"/>
                <w:rPrChange w:id="16198" w:author="Steve Barbeaux" w:date="2022-10-10T12:25:00Z">
                  <w:rPr>
                    <w:ins w:id="16199" w:author="Steve Barbeaux" w:date="2022-10-10T12:22:00Z"/>
                    <w:sz w:val="14"/>
                    <w:szCs w:val="14"/>
                  </w:rPr>
                </w:rPrChange>
              </w:rPr>
            </w:pPr>
            <w:ins w:id="16200" w:author="Steve Barbeaux" w:date="2022-10-10T12:23:00Z">
              <w:r w:rsidRPr="0060718B">
                <w:rPr>
                  <w:color w:val="000000"/>
                  <w:sz w:val="16"/>
                  <w:szCs w:val="16"/>
                  <w:rPrChange w:id="16201" w:author="Steve Barbeaux" w:date="2022-10-10T12:25:00Z">
                    <w:rPr>
                      <w:rFonts w:ascii="Calibri" w:hAnsi="Calibri" w:cs="Calibri"/>
                      <w:color w:val="000000"/>
                      <w:szCs w:val="22"/>
                    </w:rPr>
                  </w:rPrChange>
                </w:rPr>
                <w:t>1.25</w:t>
              </w:r>
            </w:ins>
          </w:p>
        </w:tc>
      </w:tr>
      <w:tr w:rsidR="0060718B" w:rsidRPr="000460A7" w14:paraId="1C0751CB" w14:textId="77777777" w:rsidTr="0060718B">
        <w:tblPrEx>
          <w:tblW w:w="5180" w:type="pct"/>
          <w:tblInd w:w="-90" w:type="dxa"/>
          <w:tblLayout w:type="fixed"/>
          <w:tblPrExChange w:id="16202" w:author="Steve Barbeaux" w:date="2022-10-10T12:23:00Z">
            <w:tblPrEx>
              <w:tblW w:w="5180" w:type="pct"/>
              <w:tblInd w:w="-90" w:type="dxa"/>
              <w:tblLayout w:type="fixed"/>
            </w:tblPrEx>
          </w:tblPrExChange>
        </w:tblPrEx>
        <w:trPr>
          <w:ins w:id="16203" w:author="Steve Barbeaux" w:date="2022-10-10T12:22:00Z"/>
          <w:trPrChange w:id="16204" w:author="Steve Barbeaux" w:date="2022-10-10T12:23:00Z">
            <w:trPr>
              <w:gridAfter w:val="0"/>
            </w:trPr>
          </w:trPrChange>
        </w:trPr>
        <w:tc>
          <w:tcPr>
            <w:tcW w:w="279" w:type="pct"/>
            <w:tcBorders>
              <w:top w:val="nil"/>
              <w:left w:val="nil"/>
              <w:bottom w:val="single" w:sz="4" w:space="0" w:color="auto"/>
              <w:right w:val="nil"/>
            </w:tcBorders>
            <w:shd w:val="clear" w:color="auto" w:fill="auto"/>
            <w:noWrap/>
            <w:vAlign w:val="bottom"/>
            <w:tcPrChange w:id="16205" w:author="Steve Barbeaux" w:date="2022-10-10T12:23:00Z">
              <w:tcPr>
                <w:tcW w:w="279" w:type="pct"/>
                <w:tcBorders>
                  <w:top w:val="nil"/>
                  <w:left w:val="nil"/>
                  <w:bottom w:val="single" w:sz="4" w:space="0" w:color="auto"/>
                  <w:right w:val="nil"/>
                </w:tcBorders>
                <w:shd w:val="clear" w:color="auto" w:fill="auto"/>
                <w:noWrap/>
                <w:vAlign w:val="bottom"/>
              </w:tcPr>
            </w:tcPrChange>
          </w:tcPr>
          <w:p w14:paraId="02E16196" w14:textId="2C847A04" w:rsidR="0060718B" w:rsidRPr="0060718B" w:rsidRDefault="0060718B" w:rsidP="0060718B">
            <w:pPr>
              <w:spacing w:after="0"/>
              <w:jc w:val="right"/>
              <w:rPr>
                <w:ins w:id="16206" w:author="Steve Barbeaux" w:date="2022-10-10T12:22:00Z"/>
                <w:b/>
                <w:sz w:val="16"/>
                <w:szCs w:val="16"/>
                <w:rPrChange w:id="16207" w:author="Steve Barbeaux" w:date="2022-10-10T12:25:00Z">
                  <w:rPr>
                    <w:ins w:id="16208" w:author="Steve Barbeaux" w:date="2022-10-10T12:22:00Z"/>
                    <w:b/>
                    <w:sz w:val="14"/>
                    <w:szCs w:val="14"/>
                  </w:rPr>
                </w:rPrChange>
              </w:rPr>
            </w:pPr>
            <w:ins w:id="16209" w:author="Steve Barbeaux" w:date="2022-10-10T12:22:00Z">
              <w:r w:rsidRPr="0060718B">
                <w:rPr>
                  <w:b/>
                  <w:sz w:val="16"/>
                  <w:szCs w:val="16"/>
                  <w:rPrChange w:id="16210" w:author="Steve Barbeaux" w:date="2022-10-10T12:25:00Z">
                    <w:rPr>
                      <w:b/>
                      <w:sz w:val="14"/>
                      <w:szCs w:val="14"/>
                    </w:rPr>
                  </w:rPrChange>
                </w:rPr>
                <w:t>2022</w:t>
              </w:r>
            </w:ins>
          </w:p>
        </w:tc>
        <w:tc>
          <w:tcPr>
            <w:tcW w:w="295" w:type="pct"/>
            <w:tcBorders>
              <w:top w:val="nil"/>
              <w:left w:val="nil"/>
              <w:bottom w:val="single" w:sz="4" w:space="0" w:color="auto"/>
              <w:right w:val="nil"/>
            </w:tcBorders>
            <w:vAlign w:val="bottom"/>
            <w:tcPrChange w:id="16211" w:author="Steve Barbeaux" w:date="2022-10-10T12:23:00Z">
              <w:tcPr>
                <w:tcW w:w="295" w:type="pct"/>
                <w:gridSpan w:val="2"/>
                <w:tcBorders>
                  <w:top w:val="nil"/>
                  <w:left w:val="nil"/>
                  <w:bottom w:val="single" w:sz="4" w:space="0" w:color="auto"/>
                  <w:right w:val="nil"/>
                </w:tcBorders>
              </w:tcPr>
            </w:tcPrChange>
          </w:tcPr>
          <w:p w14:paraId="1B697336" w14:textId="59D26A89" w:rsidR="0060718B" w:rsidRPr="0060718B" w:rsidRDefault="0060718B" w:rsidP="0060718B">
            <w:pPr>
              <w:spacing w:after="0"/>
              <w:jc w:val="right"/>
              <w:rPr>
                <w:ins w:id="16212" w:author="Steve Barbeaux" w:date="2022-10-10T12:22:00Z"/>
                <w:sz w:val="16"/>
                <w:szCs w:val="16"/>
                <w:rPrChange w:id="16213" w:author="Steve Barbeaux" w:date="2022-10-10T12:25:00Z">
                  <w:rPr>
                    <w:ins w:id="16214" w:author="Steve Barbeaux" w:date="2022-10-10T12:22:00Z"/>
                    <w:sz w:val="14"/>
                    <w:szCs w:val="14"/>
                  </w:rPr>
                </w:rPrChange>
              </w:rPr>
            </w:pPr>
            <w:ins w:id="16215" w:author="Steve Barbeaux" w:date="2022-10-10T12:23:00Z">
              <w:r w:rsidRPr="0060718B">
                <w:rPr>
                  <w:color w:val="000000"/>
                  <w:sz w:val="16"/>
                  <w:szCs w:val="16"/>
                  <w:rPrChange w:id="16216" w:author="Steve Barbeaux" w:date="2022-10-10T12:25:00Z">
                    <w:rPr>
                      <w:rFonts w:ascii="Calibri" w:hAnsi="Calibri" w:cs="Calibri"/>
                      <w:color w:val="000000"/>
                      <w:szCs w:val="22"/>
                    </w:rPr>
                  </w:rPrChange>
                </w:rPr>
                <w:t>0.02</w:t>
              </w:r>
            </w:ins>
          </w:p>
        </w:tc>
        <w:tc>
          <w:tcPr>
            <w:tcW w:w="295" w:type="pct"/>
            <w:tcBorders>
              <w:top w:val="nil"/>
              <w:left w:val="nil"/>
              <w:bottom w:val="single" w:sz="4" w:space="0" w:color="auto"/>
              <w:right w:val="nil"/>
            </w:tcBorders>
            <w:shd w:val="clear" w:color="auto" w:fill="auto"/>
            <w:noWrap/>
            <w:vAlign w:val="bottom"/>
            <w:tcPrChange w:id="16217" w:author="Steve Barbeaux" w:date="2022-10-10T12:23:00Z">
              <w:tcPr>
                <w:tcW w:w="295" w:type="pct"/>
                <w:gridSpan w:val="2"/>
                <w:tcBorders>
                  <w:top w:val="nil"/>
                  <w:left w:val="nil"/>
                  <w:bottom w:val="single" w:sz="4" w:space="0" w:color="auto"/>
                  <w:right w:val="nil"/>
                </w:tcBorders>
                <w:shd w:val="clear" w:color="auto" w:fill="auto"/>
                <w:noWrap/>
              </w:tcPr>
            </w:tcPrChange>
          </w:tcPr>
          <w:p w14:paraId="3775AF8B" w14:textId="5E2A7477" w:rsidR="0060718B" w:rsidRPr="0060718B" w:rsidRDefault="0060718B" w:rsidP="0060718B">
            <w:pPr>
              <w:spacing w:after="0"/>
              <w:jc w:val="right"/>
              <w:rPr>
                <w:ins w:id="16218" w:author="Steve Barbeaux" w:date="2022-10-10T12:22:00Z"/>
                <w:sz w:val="16"/>
                <w:szCs w:val="16"/>
                <w:rPrChange w:id="16219" w:author="Steve Barbeaux" w:date="2022-10-10T12:25:00Z">
                  <w:rPr>
                    <w:ins w:id="16220" w:author="Steve Barbeaux" w:date="2022-10-10T12:22:00Z"/>
                    <w:sz w:val="14"/>
                    <w:szCs w:val="14"/>
                  </w:rPr>
                </w:rPrChange>
              </w:rPr>
            </w:pPr>
            <w:ins w:id="16221" w:author="Steve Barbeaux" w:date="2022-10-10T12:23:00Z">
              <w:r w:rsidRPr="0060718B">
                <w:rPr>
                  <w:color w:val="000000"/>
                  <w:sz w:val="16"/>
                  <w:szCs w:val="16"/>
                  <w:rPrChange w:id="16222" w:author="Steve Barbeaux" w:date="2022-10-10T12:25:00Z">
                    <w:rPr>
                      <w:rFonts w:ascii="Calibri" w:hAnsi="Calibri" w:cs="Calibri"/>
                      <w:color w:val="000000"/>
                      <w:szCs w:val="22"/>
                    </w:rPr>
                  </w:rPrChange>
                </w:rPr>
                <w:t>0.03</w:t>
              </w:r>
            </w:ins>
          </w:p>
        </w:tc>
        <w:tc>
          <w:tcPr>
            <w:tcW w:w="295" w:type="pct"/>
            <w:tcBorders>
              <w:top w:val="nil"/>
              <w:left w:val="nil"/>
              <w:bottom w:val="single" w:sz="4" w:space="0" w:color="auto"/>
              <w:right w:val="nil"/>
            </w:tcBorders>
            <w:shd w:val="clear" w:color="auto" w:fill="auto"/>
            <w:noWrap/>
            <w:vAlign w:val="bottom"/>
            <w:tcPrChange w:id="16223" w:author="Steve Barbeaux" w:date="2022-10-10T12:23:00Z">
              <w:tcPr>
                <w:tcW w:w="295" w:type="pct"/>
                <w:tcBorders>
                  <w:top w:val="nil"/>
                  <w:left w:val="nil"/>
                  <w:bottom w:val="single" w:sz="4" w:space="0" w:color="auto"/>
                  <w:right w:val="nil"/>
                </w:tcBorders>
                <w:shd w:val="clear" w:color="auto" w:fill="auto"/>
                <w:noWrap/>
              </w:tcPr>
            </w:tcPrChange>
          </w:tcPr>
          <w:p w14:paraId="38DC3892" w14:textId="57759C35" w:rsidR="0060718B" w:rsidRPr="0060718B" w:rsidRDefault="0060718B" w:rsidP="0060718B">
            <w:pPr>
              <w:spacing w:after="0"/>
              <w:jc w:val="right"/>
              <w:rPr>
                <w:ins w:id="16224" w:author="Steve Barbeaux" w:date="2022-10-10T12:22:00Z"/>
                <w:sz w:val="16"/>
                <w:szCs w:val="16"/>
                <w:rPrChange w:id="16225" w:author="Steve Barbeaux" w:date="2022-10-10T12:25:00Z">
                  <w:rPr>
                    <w:ins w:id="16226" w:author="Steve Barbeaux" w:date="2022-10-10T12:22:00Z"/>
                    <w:sz w:val="14"/>
                    <w:szCs w:val="14"/>
                  </w:rPr>
                </w:rPrChange>
              </w:rPr>
            </w:pPr>
            <w:ins w:id="16227" w:author="Steve Barbeaux" w:date="2022-10-10T12:23:00Z">
              <w:r w:rsidRPr="0060718B">
                <w:rPr>
                  <w:color w:val="000000"/>
                  <w:sz w:val="16"/>
                  <w:szCs w:val="16"/>
                  <w:rPrChange w:id="16228" w:author="Steve Barbeaux" w:date="2022-10-10T12:25:00Z">
                    <w:rPr>
                      <w:rFonts w:ascii="Calibri" w:hAnsi="Calibri" w:cs="Calibri"/>
                      <w:color w:val="000000"/>
                      <w:szCs w:val="22"/>
                    </w:rPr>
                  </w:rPrChange>
                </w:rPr>
                <w:t>0.06</w:t>
              </w:r>
            </w:ins>
          </w:p>
        </w:tc>
        <w:tc>
          <w:tcPr>
            <w:tcW w:w="295" w:type="pct"/>
            <w:tcBorders>
              <w:top w:val="nil"/>
              <w:left w:val="nil"/>
              <w:bottom w:val="single" w:sz="4" w:space="0" w:color="auto"/>
              <w:right w:val="nil"/>
            </w:tcBorders>
            <w:shd w:val="clear" w:color="auto" w:fill="auto"/>
            <w:noWrap/>
            <w:vAlign w:val="bottom"/>
            <w:tcPrChange w:id="16229" w:author="Steve Barbeaux" w:date="2022-10-10T12:23:00Z">
              <w:tcPr>
                <w:tcW w:w="295" w:type="pct"/>
                <w:gridSpan w:val="2"/>
                <w:tcBorders>
                  <w:top w:val="nil"/>
                  <w:left w:val="nil"/>
                  <w:bottom w:val="single" w:sz="4" w:space="0" w:color="auto"/>
                  <w:right w:val="nil"/>
                </w:tcBorders>
                <w:shd w:val="clear" w:color="auto" w:fill="auto"/>
                <w:noWrap/>
              </w:tcPr>
            </w:tcPrChange>
          </w:tcPr>
          <w:p w14:paraId="7373010B" w14:textId="6E4BC278" w:rsidR="0060718B" w:rsidRPr="0060718B" w:rsidRDefault="0060718B" w:rsidP="0060718B">
            <w:pPr>
              <w:spacing w:after="0"/>
              <w:jc w:val="right"/>
              <w:rPr>
                <w:ins w:id="16230" w:author="Steve Barbeaux" w:date="2022-10-10T12:22:00Z"/>
                <w:sz w:val="16"/>
                <w:szCs w:val="16"/>
                <w:rPrChange w:id="16231" w:author="Steve Barbeaux" w:date="2022-10-10T12:25:00Z">
                  <w:rPr>
                    <w:ins w:id="16232" w:author="Steve Barbeaux" w:date="2022-10-10T12:22:00Z"/>
                    <w:sz w:val="14"/>
                    <w:szCs w:val="14"/>
                  </w:rPr>
                </w:rPrChange>
              </w:rPr>
            </w:pPr>
            <w:ins w:id="16233" w:author="Steve Barbeaux" w:date="2022-10-10T12:23:00Z">
              <w:r w:rsidRPr="0060718B">
                <w:rPr>
                  <w:color w:val="000000"/>
                  <w:sz w:val="16"/>
                  <w:szCs w:val="16"/>
                  <w:rPrChange w:id="16234" w:author="Steve Barbeaux" w:date="2022-10-10T12:25:00Z">
                    <w:rPr>
                      <w:rFonts w:ascii="Calibri" w:hAnsi="Calibri" w:cs="Calibri"/>
                      <w:color w:val="000000"/>
                      <w:szCs w:val="22"/>
                    </w:rPr>
                  </w:rPrChange>
                </w:rPr>
                <w:t>0.09</w:t>
              </w:r>
            </w:ins>
          </w:p>
        </w:tc>
        <w:tc>
          <w:tcPr>
            <w:tcW w:w="295" w:type="pct"/>
            <w:tcBorders>
              <w:top w:val="nil"/>
              <w:left w:val="nil"/>
              <w:bottom w:val="single" w:sz="4" w:space="0" w:color="auto"/>
              <w:right w:val="nil"/>
            </w:tcBorders>
            <w:shd w:val="clear" w:color="auto" w:fill="auto"/>
            <w:noWrap/>
            <w:vAlign w:val="bottom"/>
            <w:tcPrChange w:id="16235" w:author="Steve Barbeaux" w:date="2022-10-10T12:23:00Z">
              <w:tcPr>
                <w:tcW w:w="295" w:type="pct"/>
                <w:gridSpan w:val="2"/>
                <w:tcBorders>
                  <w:top w:val="nil"/>
                  <w:left w:val="nil"/>
                  <w:bottom w:val="single" w:sz="4" w:space="0" w:color="auto"/>
                  <w:right w:val="nil"/>
                </w:tcBorders>
                <w:shd w:val="clear" w:color="auto" w:fill="auto"/>
                <w:noWrap/>
              </w:tcPr>
            </w:tcPrChange>
          </w:tcPr>
          <w:p w14:paraId="1DFBF231" w14:textId="544CE5E4" w:rsidR="0060718B" w:rsidRPr="0060718B" w:rsidRDefault="0060718B" w:rsidP="0060718B">
            <w:pPr>
              <w:spacing w:after="0"/>
              <w:jc w:val="right"/>
              <w:rPr>
                <w:ins w:id="16236" w:author="Steve Barbeaux" w:date="2022-10-10T12:22:00Z"/>
                <w:sz w:val="16"/>
                <w:szCs w:val="16"/>
                <w:rPrChange w:id="16237" w:author="Steve Barbeaux" w:date="2022-10-10T12:25:00Z">
                  <w:rPr>
                    <w:ins w:id="16238" w:author="Steve Barbeaux" w:date="2022-10-10T12:22:00Z"/>
                    <w:sz w:val="14"/>
                    <w:szCs w:val="14"/>
                  </w:rPr>
                </w:rPrChange>
              </w:rPr>
            </w:pPr>
            <w:ins w:id="16239" w:author="Steve Barbeaux" w:date="2022-10-10T12:23:00Z">
              <w:r w:rsidRPr="0060718B">
                <w:rPr>
                  <w:color w:val="000000"/>
                  <w:sz w:val="16"/>
                  <w:szCs w:val="16"/>
                  <w:rPrChange w:id="16240" w:author="Steve Barbeaux" w:date="2022-10-10T12:25:00Z">
                    <w:rPr>
                      <w:rFonts w:ascii="Calibri" w:hAnsi="Calibri" w:cs="Calibri"/>
                      <w:color w:val="000000"/>
                      <w:szCs w:val="22"/>
                    </w:rPr>
                  </w:rPrChange>
                </w:rPr>
                <w:t>0.07</w:t>
              </w:r>
            </w:ins>
          </w:p>
        </w:tc>
        <w:tc>
          <w:tcPr>
            <w:tcW w:w="295" w:type="pct"/>
            <w:tcBorders>
              <w:top w:val="nil"/>
              <w:left w:val="nil"/>
              <w:bottom w:val="single" w:sz="4" w:space="0" w:color="auto"/>
              <w:right w:val="nil"/>
            </w:tcBorders>
            <w:shd w:val="clear" w:color="auto" w:fill="auto"/>
            <w:noWrap/>
            <w:vAlign w:val="bottom"/>
            <w:tcPrChange w:id="16241" w:author="Steve Barbeaux" w:date="2022-10-10T12:23:00Z">
              <w:tcPr>
                <w:tcW w:w="295" w:type="pct"/>
                <w:gridSpan w:val="2"/>
                <w:tcBorders>
                  <w:top w:val="nil"/>
                  <w:left w:val="nil"/>
                  <w:bottom w:val="single" w:sz="4" w:space="0" w:color="auto"/>
                  <w:right w:val="nil"/>
                </w:tcBorders>
                <w:shd w:val="clear" w:color="auto" w:fill="auto"/>
                <w:noWrap/>
              </w:tcPr>
            </w:tcPrChange>
          </w:tcPr>
          <w:p w14:paraId="65870A8E" w14:textId="4671B0B9" w:rsidR="0060718B" w:rsidRPr="0060718B" w:rsidRDefault="0060718B" w:rsidP="0060718B">
            <w:pPr>
              <w:spacing w:after="0"/>
              <w:jc w:val="right"/>
              <w:rPr>
                <w:ins w:id="16242" w:author="Steve Barbeaux" w:date="2022-10-10T12:22:00Z"/>
                <w:sz w:val="16"/>
                <w:szCs w:val="16"/>
                <w:rPrChange w:id="16243" w:author="Steve Barbeaux" w:date="2022-10-10T12:25:00Z">
                  <w:rPr>
                    <w:ins w:id="16244" w:author="Steve Barbeaux" w:date="2022-10-10T12:22:00Z"/>
                    <w:sz w:val="14"/>
                    <w:szCs w:val="14"/>
                  </w:rPr>
                </w:rPrChange>
              </w:rPr>
            </w:pPr>
            <w:ins w:id="16245" w:author="Steve Barbeaux" w:date="2022-10-10T12:23:00Z">
              <w:r w:rsidRPr="0060718B">
                <w:rPr>
                  <w:color w:val="000000"/>
                  <w:sz w:val="16"/>
                  <w:szCs w:val="16"/>
                  <w:rPrChange w:id="16246" w:author="Steve Barbeaux" w:date="2022-10-10T12:25:00Z">
                    <w:rPr>
                      <w:rFonts w:ascii="Calibri" w:hAnsi="Calibri" w:cs="Calibri"/>
                      <w:color w:val="000000"/>
                      <w:szCs w:val="22"/>
                    </w:rPr>
                  </w:rPrChange>
                </w:rPr>
                <w:t>0.15</w:t>
              </w:r>
            </w:ins>
          </w:p>
        </w:tc>
        <w:tc>
          <w:tcPr>
            <w:tcW w:w="295" w:type="pct"/>
            <w:tcBorders>
              <w:top w:val="nil"/>
              <w:left w:val="nil"/>
              <w:bottom w:val="single" w:sz="4" w:space="0" w:color="auto"/>
              <w:right w:val="nil"/>
            </w:tcBorders>
            <w:shd w:val="clear" w:color="auto" w:fill="auto"/>
            <w:noWrap/>
            <w:vAlign w:val="bottom"/>
            <w:tcPrChange w:id="16247" w:author="Steve Barbeaux" w:date="2022-10-10T12:23:00Z">
              <w:tcPr>
                <w:tcW w:w="295" w:type="pct"/>
                <w:tcBorders>
                  <w:top w:val="nil"/>
                  <w:left w:val="nil"/>
                  <w:bottom w:val="single" w:sz="4" w:space="0" w:color="auto"/>
                  <w:right w:val="nil"/>
                </w:tcBorders>
                <w:shd w:val="clear" w:color="auto" w:fill="auto"/>
                <w:noWrap/>
              </w:tcPr>
            </w:tcPrChange>
          </w:tcPr>
          <w:p w14:paraId="08ACD1BD" w14:textId="0E5DE330" w:rsidR="0060718B" w:rsidRPr="0060718B" w:rsidRDefault="0060718B" w:rsidP="0060718B">
            <w:pPr>
              <w:spacing w:after="0"/>
              <w:jc w:val="right"/>
              <w:rPr>
                <w:ins w:id="16248" w:author="Steve Barbeaux" w:date="2022-10-10T12:22:00Z"/>
                <w:sz w:val="16"/>
                <w:szCs w:val="16"/>
                <w:rPrChange w:id="16249" w:author="Steve Barbeaux" w:date="2022-10-10T12:25:00Z">
                  <w:rPr>
                    <w:ins w:id="16250" w:author="Steve Barbeaux" w:date="2022-10-10T12:22:00Z"/>
                    <w:sz w:val="14"/>
                    <w:szCs w:val="14"/>
                  </w:rPr>
                </w:rPrChange>
              </w:rPr>
            </w:pPr>
            <w:ins w:id="16251" w:author="Steve Barbeaux" w:date="2022-10-10T12:23:00Z">
              <w:r w:rsidRPr="0060718B">
                <w:rPr>
                  <w:color w:val="000000"/>
                  <w:sz w:val="16"/>
                  <w:szCs w:val="16"/>
                  <w:rPrChange w:id="16252" w:author="Steve Barbeaux" w:date="2022-10-10T12:25:00Z">
                    <w:rPr>
                      <w:rFonts w:ascii="Calibri" w:hAnsi="Calibri" w:cs="Calibri"/>
                      <w:color w:val="000000"/>
                      <w:szCs w:val="22"/>
                    </w:rPr>
                  </w:rPrChange>
                </w:rPr>
                <w:t>0.26</w:t>
              </w:r>
            </w:ins>
          </w:p>
        </w:tc>
        <w:tc>
          <w:tcPr>
            <w:tcW w:w="295" w:type="pct"/>
            <w:tcBorders>
              <w:top w:val="nil"/>
              <w:left w:val="nil"/>
              <w:bottom w:val="single" w:sz="4" w:space="0" w:color="auto"/>
              <w:right w:val="nil"/>
            </w:tcBorders>
            <w:shd w:val="clear" w:color="auto" w:fill="auto"/>
            <w:noWrap/>
            <w:vAlign w:val="bottom"/>
            <w:tcPrChange w:id="16253" w:author="Steve Barbeaux" w:date="2022-10-10T12:23:00Z">
              <w:tcPr>
                <w:tcW w:w="295" w:type="pct"/>
                <w:gridSpan w:val="2"/>
                <w:tcBorders>
                  <w:top w:val="nil"/>
                  <w:left w:val="nil"/>
                  <w:bottom w:val="single" w:sz="4" w:space="0" w:color="auto"/>
                  <w:right w:val="nil"/>
                </w:tcBorders>
                <w:shd w:val="clear" w:color="auto" w:fill="auto"/>
                <w:noWrap/>
              </w:tcPr>
            </w:tcPrChange>
          </w:tcPr>
          <w:p w14:paraId="68F70591" w14:textId="5B8166D1" w:rsidR="0060718B" w:rsidRPr="0060718B" w:rsidRDefault="0060718B" w:rsidP="0060718B">
            <w:pPr>
              <w:spacing w:after="0"/>
              <w:jc w:val="right"/>
              <w:rPr>
                <w:ins w:id="16254" w:author="Steve Barbeaux" w:date="2022-10-10T12:22:00Z"/>
                <w:sz w:val="16"/>
                <w:szCs w:val="16"/>
                <w:rPrChange w:id="16255" w:author="Steve Barbeaux" w:date="2022-10-10T12:25:00Z">
                  <w:rPr>
                    <w:ins w:id="16256" w:author="Steve Barbeaux" w:date="2022-10-10T12:22:00Z"/>
                    <w:sz w:val="14"/>
                    <w:szCs w:val="14"/>
                  </w:rPr>
                </w:rPrChange>
              </w:rPr>
            </w:pPr>
            <w:ins w:id="16257" w:author="Steve Barbeaux" w:date="2022-10-10T12:23:00Z">
              <w:r w:rsidRPr="0060718B">
                <w:rPr>
                  <w:color w:val="000000"/>
                  <w:sz w:val="16"/>
                  <w:szCs w:val="16"/>
                  <w:rPrChange w:id="16258" w:author="Steve Barbeaux" w:date="2022-10-10T12:25:00Z">
                    <w:rPr>
                      <w:rFonts w:ascii="Calibri" w:hAnsi="Calibri" w:cs="Calibri"/>
                      <w:color w:val="000000"/>
                      <w:szCs w:val="22"/>
                    </w:rPr>
                  </w:rPrChange>
                </w:rPr>
                <w:t>0.22</w:t>
              </w:r>
            </w:ins>
          </w:p>
        </w:tc>
        <w:tc>
          <w:tcPr>
            <w:tcW w:w="295" w:type="pct"/>
            <w:tcBorders>
              <w:top w:val="nil"/>
              <w:left w:val="nil"/>
              <w:bottom w:val="single" w:sz="4" w:space="0" w:color="auto"/>
              <w:right w:val="nil"/>
            </w:tcBorders>
            <w:shd w:val="clear" w:color="auto" w:fill="auto"/>
            <w:noWrap/>
            <w:vAlign w:val="bottom"/>
            <w:tcPrChange w:id="16259" w:author="Steve Barbeaux" w:date="2022-10-10T12:23:00Z">
              <w:tcPr>
                <w:tcW w:w="295" w:type="pct"/>
                <w:gridSpan w:val="2"/>
                <w:tcBorders>
                  <w:top w:val="nil"/>
                  <w:left w:val="nil"/>
                  <w:bottom w:val="single" w:sz="4" w:space="0" w:color="auto"/>
                  <w:right w:val="nil"/>
                </w:tcBorders>
                <w:shd w:val="clear" w:color="auto" w:fill="auto"/>
                <w:noWrap/>
              </w:tcPr>
            </w:tcPrChange>
          </w:tcPr>
          <w:p w14:paraId="679D7792" w14:textId="034B2835" w:rsidR="0060718B" w:rsidRPr="0060718B" w:rsidRDefault="0060718B" w:rsidP="0060718B">
            <w:pPr>
              <w:spacing w:after="0"/>
              <w:jc w:val="right"/>
              <w:rPr>
                <w:ins w:id="16260" w:author="Steve Barbeaux" w:date="2022-10-10T12:22:00Z"/>
                <w:sz w:val="16"/>
                <w:szCs w:val="16"/>
                <w:rPrChange w:id="16261" w:author="Steve Barbeaux" w:date="2022-10-10T12:25:00Z">
                  <w:rPr>
                    <w:ins w:id="16262" w:author="Steve Barbeaux" w:date="2022-10-10T12:22:00Z"/>
                    <w:sz w:val="14"/>
                    <w:szCs w:val="14"/>
                  </w:rPr>
                </w:rPrChange>
              </w:rPr>
            </w:pPr>
            <w:ins w:id="16263" w:author="Steve Barbeaux" w:date="2022-10-10T12:23:00Z">
              <w:r w:rsidRPr="0060718B">
                <w:rPr>
                  <w:color w:val="000000"/>
                  <w:sz w:val="16"/>
                  <w:szCs w:val="16"/>
                  <w:rPrChange w:id="16264" w:author="Steve Barbeaux" w:date="2022-10-10T12:25:00Z">
                    <w:rPr>
                      <w:rFonts w:ascii="Calibri" w:hAnsi="Calibri" w:cs="Calibri"/>
                      <w:color w:val="000000"/>
                      <w:szCs w:val="22"/>
                    </w:rPr>
                  </w:rPrChange>
                </w:rPr>
                <w:t>0.19</w:t>
              </w:r>
            </w:ins>
          </w:p>
        </w:tc>
        <w:tc>
          <w:tcPr>
            <w:tcW w:w="295" w:type="pct"/>
            <w:tcBorders>
              <w:top w:val="nil"/>
              <w:left w:val="nil"/>
              <w:bottom w:val="single" w:sz="4" w:space="0" w:color="auto"/>
              <w:right w:val="nil"/>
            </w:tcBorders>
            <w:shd w:val="clear" w:color="auto" w:fill="auto"/>
            <w:noWrap/>
            <w:vAlign w:val="bottom"/>
            <w:tcPrChange w:id="16265" w:author="Steve Barbeaux" w:date="2022-10-10T12:23:00Z">
              <w:tcPr>
                <w:tcW w:w="295" w:type="pct"/>
                <w:tcBorders>
                  <w:top w:val="nil"/>
                  <w:left w:val="nil"/>
                  <w:bottom w:val="single" w:sz="4" w:space="0" w:color="auto"/>
                  <w:right w:val="nil"/>
                </w:tcBorders>
                <w:shd w:val="clear" w:color="auto" w:fill="auto"/>
                <w:noWrap/>
              </w:tcPr>
            </w:tcPrChange>
          </w:tcPr>
          <w:p w14:paraId="1F010B76" w14:textId="6C17D8C7" w:rsidR="0060718B" w:rsidRPr="0060718B" w:rsidRDefault="0060718B" w:rsidP="0060718B">
            <w:pPr>
              <w:spacing w:after="0"/>
              <w:jc w:val="right"/>
              <w:rPr>
                <w:ins w:id="16266" w:author="Steve Barbeaux" w:date="2022-10-10T12:22:00Z"/>
                <w:sz w:val="16"/>
                <w:szCs w:val="16"/>
                <w:rPrChange w:id="16267" w:author="Steve Barbeaux" w:date="2022-10-10T12:25:00Z">
                  <w:rPr>
                    <w:ins w:id="16268" w:author="Steve Barbeaux" w:date="2022-10-10T12:22:00Z"/>
                    <w:sz w:val="14"/>
                    <w:szCs w:val="14"/>
                  </w:rPr>
                </w:rPrChange>
              </w:rPr>
            </w:pPr>
            <w:ins w:id="16269" w:author="Steve Barbeaux" w:date="2022-10-10T12:23:00Z">
              <w:r w:rsidRPr="0060718B">
                <w:rPr>
                  <w:color w:val="000000"/>
                  <w:sz w:val="16"/>
                  <w:szCs w:val="16"/>
                  <w:rPrChange w:id="16270" w:author="Steve Barbeaux" w:date="2022-10-10T12:25:00Z">
                    <w:rPr>
                      <w:rFonts w:ascii="Calibri" w:hAnsi="Calibri" w:cs="Calibri"/>
                      <w:color w:val="000000"/>
                      <w:szCs w:val="22"/>
                    </w:rPr>
                  </w:rPrChange>
                </w:rPr>
                <w:t>0.28</w:t>
              </w:r>
            </w:ins>
          </w:p>
        </w:tc>
        <w:tc>
          <w:tcPr>
            <w:tcW w:w="295" w:type="pct"/>
            <w:tcBorders>
              <w:top w:val="nil"/>
              <w:left w:val="nil"/>
              <w:bottom w:val="single" w:sz="4" w:space="0" w:color="auto"/>
              <w:right w:val="nil"/>
            </w:tcBorders>
            <w:shd w:val="clear" w:color="auto" w:fill="auto"/>
            <w:noWrap/>
            <w:vAlign w:val="bottom"/>
            <w:tcPrChange w:id="16271" w:author="Steve Barbeaux" w:date="2022-10-10T12:23:00Z">
              <w:tcPr>
                <w:tcW w:w="295" w:type="pct"/>
                <w:gridSpan w:val="2"/>
                <w:tcBorders>
                  <w:top w:val="nil"/>
                  <w:left w:val="nil"/>
                  <w:bottom w:val="single" w:sz="4" w:space="0" w:color="auto"/>
                  <w:right w:val="nil"/>
                </w:tcBorders>
                <w:shd w:val="clear" w:color="auto" w:fill="auto"/>
                <w:noWrap/>
              </w:tcPr>
            </w:tcPrChange>
          </w:tcPr>
          <w:p w14:paraId="0621652B" w14:textId="75640362" w:rsidR="0060718B" w:rsidRPr="0060718B" w:rsidRDefault="0060718B" w:rsidP="0060718B">
            <w:pPr>
              <w:spacing w:after="0"/>
              <w:jc w:val="right"/>
              <w:rPr>
                <w:ins w:id="16272" w:author="Steve Barbeaux" w:date="2022-10-10T12:22:00Z"/>
                <w:sz w:val="16"/>
                <w:szCs w:val="16"/>
                <w:rPrChange w:id="16273" w:author="Steve Barbeaux" w:date="2022-10-10T12:25:00Z">
                  <w:rPr>
                    <w:ins w:id="16274" w:author="Steve Barbeaux" w:date="2022-10-10T12:22:00Z"/>
                    <w:sz w:val="14"/>
                    <w:szCs w:val="14"/>
                  </w:rPr>
                </w:rPrChange>
              </w:rPr>
            </w:pPr>
            <w:ins w:id="16275" w:author="Steve Barbeaux" w:date="2022-10-10T12:23:00Z">
              <w:r w:rsidRPr="0060718B">
                <w:rPr>
                  <w:color w:val="000000"/>
                  <w:sz w:val="16"/>
                  <w:szCs w:val="16"/>
                  <w:rPrChange w:id="16276" w:author="Steve Barbeaux" w:date="2022-10-10T12:25:00Z">
                    <w:rPr>
                      <w:rFonts w:ascii="Calibri" w:hAnsi="Calibri" w:cs="Calibri"/>
                      <w:color w:val="000000"/>
                      <w:szCs w:val="22"/>
                    </w:rPr>
                  </w:rPrChange>
                </w:rPr>
                <w:t>0.16</w:t>
              </w:r>
            </w:ins>
          </w:p>
        </w:tc>
        <w:tc>
          <w:tcPr>
            <w:tcW w:w="295" w:type="pct"/>
            <w:tcBorders>
              <w:top w:val="nil"/>
              <w:left w:val="nil"/>
              <w:bottom w:val="single" w:sz="4" w:space="0" w:color="auto"/>
              <w:right w:val="nil"/>
            </w:tcBorders>
            <w:shd w:val="clear" w:color="auto" w:fill="auto"/>
            <w:noWrap/>
            <w:vAlign w:val="bottom"/>
            <w:tcPrChange w:id="16277" w:author="Steve Barbeaux" w:date="2022-10-10T12:23:00Z">
              <w:tcPr>
                <w:tcW w:w="295" w:type="pct"/>
                <w:gridSpan w:val="2"/>
                <w:tcBorders>
                  <w:top w:val="nil"/>
                  <w:left w:val="nil"/>
                  <w:bottom w:val="single" w:sz="4" w:space="0" w:color="auto"/>
                  <w:right w:val="nil"/>
                </w:tcBorders>
                <w:shd w:val="clear" w:color="auto" w:fill="auto"/>
                <w:noWrap/>
              </w:tcPr>
            </w:tcPrChange>
          </w:tcPr>
          <w:p w14:paraId="4A32D80B" w14:textId="4B7F2636" w:rsidR="0060718B" w:rsidRPr="0060718B" w:rsidRDefault="0060718B" w:rsidP="0060718B">
            <w:pPr>
              <w:spacing w:after="0"/>
              <w:jc w:val="right"/>
              <w:rPr>
                <w:ins w:id="16278" w:author="Steve Barbeaux" w:date="2022-10-10T12:22:00Z"/>
                <w:sz w:val="16"/>
                <w:szCs w:val="16"/>
                <w:rPrChange w:id="16279" w:author="Steve Barbeaux" w:date="2022-10-10T12:25:00Z">
                  <w:rPr>
                    <w:ins w:id="16280" w:author="Steve Barbeaux" w:date="2022-10-10T12:22:00Z"/>
                    <w:sz w:val="14"/>
                    <w:szCs w:val="14"/>
                  </w:rPr>
                </w:rPrChange>
              </w:rPr>
            </w:pPr>
            <w:ins w:id="16281" w:author="Steve Barbeaux" w:date="2022-10-10T12:23:00Z">
              <w:r w:rsidRPr="0060718B">
                <w:rPr>
                  <w:color w:val="000000"/>
                  <w:sz w:val="16"/>
                  <w:szCs w:val="16"/>
                  <w:rPrChange w:id="16282" w:author="Steve Barbeaux" w:date="2022-10-10T12:25:00Z">
                    <w:rPr>
                      <w:rFonts w:ascii="Calibri" w:hAnsi="Calibri" w:cs="Calibri"/>
                      <w:color w:val="000000"/>
                      <w:szCs w:val="22"/>
                    </w:rPr>
                  </w:rPrChange>
                </w:rPr>
                <w:t>0.05</w:t>
              </w:r>
            </w:ins>
          </w:p>
        </w:tc>
        <w:tc>
          <w:tcPr>
            <w:tcW w:w="295" w:type="pct"/>
            <w:tcBorders>
              <w:top w:val="nil"/>
              <w:left w:val="nil"/>
              <w:bottom w:val="single" w:sz="4" w:space="0" w:color="auto"/>
              <w:right w:val="nil"/>
            </w:tcBorders>
            <w:shd w:val="clear" w:color="auto" w:fill="auto"/>
            <w:noWrap/>
            <w:vAlign w:val="bottom"/>
            <w:tcPrChange w:id="16283" w:author="Steve Barbeaux" w:date="2022-10-10T12:23:00Z">
              <w:tcPr>
                <w:tcW w:w="295" w:type="pct"/>
                <w:gridSpan w:val="2"/>
                <w:tcBorders>
                  <w:top w:val="nil"/>
                  <w:left w:val="nil"/>
                  <w:bottom w:val="single" w:sz="4" w:space="0" w:color="auto"/>
                  <w:right w:val="nil"/>
                </w:tcBorders>
                <w:shd w:val="clear" w:color="auto" w:fill="auto"/>
                <w:noWrap/>
              </w:tcPr>
            </w:tcPrChange>
          </w:tcPr>
          <w:p w14:paraId="1B970B65" w14:textId="0D31DF61" w:rsidR="0060718B" w:rsidRPr="0060718B" w:rsidRDefault="0060718B" w:rsidP="0060718B">
            <w:pPr>
              <w:spacing w:after="0"/>
              <w:jc w:val="right"/>
              <w:rPr>
                <w:ins w:id="16284" w:author="Steve Barbeaux" w:date="2022-10-10T12:22:00Z"/>
                <w:sz w:val="16"/>
                <w:szCs w:val="16"/>
                <w:rPrChange w:id="16285" w:author="Steve Barbeaux" w:date="2022-10-10T12:25:00Z">
                  <w:rPr>
                    <w:ins w:id="16286" w:author="Steve Barbeaux" w:date="2022-10-10T12:22:00Z"/>
                    <w:sz w:val="14"/>
                    <w:szCs w:val="14"/>
                  </w:rPr>
                </w:rPrChange>
              </w:rPr>
            </w:pPr>
            <w:ins w:id="16287" w:author="Steve Barbeaux" w:date="2022-10-10T12:23:00Z">
              <w:r w:rsidRPr="0060718B">
                <w:rPr>
                  <w:color w:val="000000"/>
                  <w:sz w:val="16"/>
                  <w:szCs w:val="16"/>
                  <w:rPrChange w:id="16288" w:author="Steve Barbeaux" w:date="2022-10-10T12:25:00Z">
                    <w:rPr>
                      <w:rFonts w:ascii="Calibri" w:hAnsi="Calibri" w:cs="Calibri"/>
                      <w:color w:val="000000"/>
                      <w:szCs w:val="22"/>
                    </w:rPr>
                  </w:rPrChange>
                </w:rPr>
                <w:t>0.09</w:t>
              </w:r>
            </w:ins>
          </w:p>
        </w:tc>
        <w:tc>
          <w:tcPr>
            <w:tcW w:w="295" w:type="pct"/>
            <w:tcBorders>
              <w:top w:val="nil"/>
              <w:left w:val="nil"/>
              <w:bottom w:val="single" w:sz="4" w:space="0" w:color="auto"/>
              <w:right w:val="nil"/>
            </w:tcBorders>
            <w:shd w:val="clear" w:color="auto" w:fill="auto"/>
            <w:noWrap/>
            <w:vAlign w:val="bottom"/>
            <w:tcPrChange w:id="16289" w:author="Steve Barbeaux" w:date="2022-10-10T12:23:00Z">
              <w:tcPr>
                <w:tcW w:w="295" w:type="pct"/>
                <w:tcBorders>
                  <w:top w:val="nil"/>
                  <w:left w:val="nil"/>
                  <w:bottom w:val="single" w:sz="4" w:space="0" w:color="auto"/>
                  <w:right w:val="nil"/>
                </w:tcBorders>
                <w:shd w:val="clear" w:color="auto" w:fill="auto"/>
                <w:noWrap/>
              </w:tcPr>
            </w:tcPrChange>
          </w:tcPr>
          <w:p w14:paraId="0C9CDCAA" w14:textId="0CAF0D71" w:rsidR="0060718B" w:rsidRPr="0060718B" w:rsidRDefault="0060718B" w:rsidP="0060718B">
            <w:pPr>
              <w:spacing w:after="0"/>
              <w:jc w:val="right"/>
              <w:rPr>
                <w:ins w:id="16290" w:author="Steve Barbeaux" w:date="2022-10-10T12:22:00Z"/>
                <w:sz w:val="16"/>
                <w:szCs w:val="16"/>
                <w:rPrChange w:id="16291" w:author="Steve Barbeaux" w:date="2022-10-10T12:25:00Z">
                  <w:rPr>
                    <w:ins w:id="16292" w:author="Steve Barbeaux" w:date="2022-10-10T12:22:00Z"/>
                    <w:sz w:val="14"/>
                    <w:szCs w:val="14"/>
                  </w:rPr>
                </w:rPrChange>
              </w:rPr>
            </w:pPr>
            <w:ins w:id="16293" w:author="Steve Barbeaux" w:date="2022-10-10T12:23:00Z">
              <w:r w:rsidRPr="0060718B">
                <w:rPr>
                  <w:color w:val="000000"/>
                  <w:sz w:val="16"/>
                  <w:szCs w:val="16"/>
                  <w:rPrChange w:id="16294" w:author="Steve Barbeaux" w:date="2022-10-10T12:25:00Z">
                    <w:rPr>
                      <w:rFonts w:ascii="Calibri" w:hAnsi="Calibri" w:cs="Calibri"/>
                      <w:color w:val="000000"/>
                      <w:szCs w:val="22"/>
                    </w:rPr>
                  </w:rPrChange>
                </w:rPr>
                <w:t>0.01</w:t>
              </w:r>
            </w:ins>
          </w:p>
        </w:tc>
        <w:tc>
          <w:tcPr>
            <w:tcW w:w="295" w:type="pct"/>
            <w:tcBorders>
              <w:top w:val="nil"/>
              <w:left w:val="nil"/>
              <w:bottom w:val="single" w:sz="4" w:space="0" w:color="auto"/>
              <w:right w:val="nil"/>
            </w:tcBorders>
            <w:shd w:val="clear" w:color="auto" w:fill="auto"/>
            <w:noWrap/>
            <w:vAlign w:val="bottom"/>
            <w:tcPrChange w:id="16295" w:author="Steve Barbeaux" w:date="2022-10-10T12:23:00Z">
              <w:tcPr>
                <w:tcW w:w="295" w:type="pct"/>
                <w:gridSpan w:val="2"/>
                <w:tcBorders>
                  <w:top w:val="nil"/>
                  <w:left w:val="nil"/>
                  <w:bottom w:val="single" w:sz="4" w:space="0" w:color="auto"/>
                  <w:right w:val="nil"/>
                </w:tcBorders>
                <w:shd w:val="clear" w:color="auto" w:fill="auto"/>
                <w:noWrap/>
              </w:tcPr>
            </w:tcPrChange>
          </w:tcPr>
          <w:p w14:paraId="78CA175B" w14:textId="4117AEE9" w:rsidR="0060718B" w:rsidRPr="0060718B" w:rsidRDefault="0060718B" w:rsidP="0060718B">
            <w:pPr>
              <w:spacing w:after="0"/>
              <w:jc w:val="right"/>
              <w:rPr>
                <w:ins w:id="16296" w:author="Steve Barbeaux" w:date="2022-10-10T12:22:00Z"/>
                <w:sz w:val="16"/>
                <w:szCs w:val="16"/>
                <w:rPrChange w:id="16297" w:author="Steve Barbeaux" w:date="2022-10-10T12:25:00Z">
                  <w:rPr>
                    <w:ins w:id="16298" w:author="Steve Barbeaux" w:date="2022-10-10T12:22:00Z"/>
                    <w:sz w:val="14"/>
                    <w:szCs w:val="14"/>
                  </w:rPr>
                </w:rPrChange>
              </w:rPr>
            </w:pPr>
            <w:ins w:id="16299" w:author="Steve Barbeaux" w:date="2022-10-10T12:23:00Z">
              <w:r w:rsidRPr="0060718B">
                <w:rPr>
                  <w:color w:val="000000"/>
                  <w:sz w:val="16"/>
                  <w:szCs w:val="16"/>
                  <w:rPrChange w:id="16300" w:author="Steve Barbeaux" w:date="2022-10-10T12:25:00Z">
                    <w:rPr>
                      <w:rFonts w:ascii="Calibri" w:hAnsi="Calibri" w:cs="Calibri"/>
                      <w:color w:val="000000"/>
                      <w:szCs w:val="22"/>
                    </w:rPr>
                  </w:rPrChange>
                </w:rPr>
                <w:t>0.16</w:t>
              </w:r>
            </w:ins>
          </w:p>
        </w:tc>
        <w:tc>
          <w:tcPr>
            <w:tcW w:w="295" w:type="pct"/>
            <w:tcBorders>
              <w:top w:val="nil"/>
              <w:left w:val="nil"/>
              <w:bottom w:val="single" w:sz="4" w:space="0" w:color="auto"/>
              <w:right w:val="nil"/>
            </w:tcBorders>
            <w:shd w:val="clear" w:color="auto" w:fill="auto"/>
            <w:noWrap/>
            <w:vAlign w:val="bottom"/>
            <w:tcPrChange w:id="16301" w:author="Steve Barbeaux" w:date="2022-10-10T12:23:00Z">
              <w:tcPr>
                <w:tcW w:w="295" w:type="pct"/>
                <w:gridSpan w:val="2"/>
                <w:tcBorders>
                  <w:top w:val="nil"/>
                  <w:left w:val="nil"/>
                  <w:bottom w:val="single" w:sz="4" w:space="0" w:color="auto"/>
                  <w:right w:val="nil"/>
                </w:tcBorders>
                <w:shd w:val="clear" w:color="auto" w:fill="auto"/>
                <w:noWrap/>
              </w:tcPr>
            </w:tcPrChange>
          </w:tcPr>
          <w:p w14:paraId="7BEF07B3" w14:textId="7DA7814F" w:rsidR="0060718B" w:rsidRPr="0060718B" w:rsidRDefault="0060718B" w:rsidP="0060718B">
            <w:pPr>
              <w:spacing w:after="0"/>
              <w:jc w:val="right"/>
              <w:rPr>
                <w:ins w:id="16302" w:author="Steve Barbeaux" w:date="2022-10-10T12:22:00Z"/>
                <w:sz w:val="16"/>
                <w:szCs w:val="16"/>
                <w:rPrChange w:id="16303" w:author="Steve Barbeaux" w:date="2022-10-10T12:25:00Z">
                  <w:rPr>
                    <w:ins w:id="16304" w:author="Steve Barbeaux" w:date="2022-10-10T12:22:00Z"/>
                    <w:sz w:val="14"/>
                    <w:szCs w:val="14"/>
                  </w:rPr>
                </w:rPrChange>
              </w:rPr>
            </w:pPr>
            <w:ins w:id="16305" w:author="Steve Barbeaux" w:date="2022-10-10T12:23:00Z">
              <w:r w:rsidRPr="0060718B">
                <w:rPr>
                  <w:color w:val="000000"/>
                  <w:sz w:val="16"/>
                  <w:szCs w:val="16"/>
                  <w:rPrChange w:id="16306" w:author="Steve Barbeaux" w:date="2022-10-10T12:25:00Z">
                    <w:rPr>
                      <w:rFonts w:ascii="Calibri" w:hAnsi="Calibri" w:cs="Calibri"/>
                      <w:color w:val="000000"/>
                      <w:szCs w:val="22"/>
                    </w:rPr>
                  </w:rPrChange>
                </w:rPr>
                <w:t>1.84</w:t>
              </w:r>
            </w:ins>
          </w:p>
        </w:tc>
      </w:tr>
    </w:tbl>
    <w:p w14:paraId="76723FB2" w14:textId="77777777" w:rsidR="00F07E70" w:rsidDel="0060718B" w:rsidRDefault="00F07E70">
      <w:pPr>
        <w:rPr>
          <w:del w:id="16307" w:author="Steve Barbeaux" w:date="2022-10-10T12:25:00Z"/>
          <w:sz w:val="14"/>
          <w:szCs w:val="14"/>
        </w:rPr>
      </w:pPr>
    </w:p>
    <w:p w14:paraId="18027B7D" w14:textId="77777777" w:rsidR="00F07E70" w:rsidDel="0060718B" w:rsidRDefault="00F07E70">
      <w:pPr>
        <w:rPr>
          <w:del w:id="16308" w:author="Steve Barbeaux" w:date="2022-10-10T12:25:00Z"/>
        </w:rPr>
      </w:pPr>
    </w:p>
    <w:p w14:paraId="0871E9EE" w14:textId="77777777" w:rsidR="0060718B" w:rsidRDefault="0060718B" w:rsidP="0060718B">
      <w:pPr>
        <w:rPr>
          <w:ins w:id="16309" w:author="Steve Barbeaux" w:date="2022-10-10T12:25:00Z"/>
        </w:rPr>
        <w:sectPr w:rsidR="0060718B" w:rsidSect="0060718B">
          <w:pgSz w:w="15840" w:h="12240" w:orient="landscape" w:code="1"/>
          <w:pgMar w:top="1440" w:right="1440" w:bottom="1440" w:left="1440" w:header="720" w:footer="720" w:gutter="0"/>
          <w:cols w:space="720"/>
          <w:docGrid w:linePitch="360"/>
          <w:sectPrChange w:id="16310" w:author="Steve Barbeaux" w:date="2022-10-10T12:25:00Z">
            <w:sectPr w:rsidR="0060718B" w:rsidSect="0060718B">
              <w:pgSz w:w="12240" w:h="15840" w:orient="portrait"/>
              <w:pgMar w:top="1440" w:right="1440" w:bottom="1440" w:left="1440" w:header="720" w:footer="720" w:gutter="0"/>
            </w:sectPr>
          </w:sectPrChange>
        </w:sectPr>
        <w:pPrChange w:id="16311" w:author="Steve Barbeaux" w:date="2022-10-10T12:25:00Z">
          <w:pPr>
            <w:ind w:left="1440" w:hanging="1440"/>
          </w:pPr>
        </w:pPrChange>
      </w:pPr>
    </w:p>
    <w:p w14:paraId="0E96B3F9" w14:textId="6FC5E93A" w:rsidR="00067971" w:rsidDel="0060718B" w:rsidRDefault="00067971" w:rsidP="00727647">
      <w:pPr>
        <w:ind w:left="1440" w:hanging="1440"/>
        <w:rPr>
          <w:del w:id="16312" w:author="Steve Barbeaux" w:date="2022-10-10T12:25:00Z"/>
        </w:rPr>
      </w:pPr>
    </w:p>
    <w:p w14:paraId="4682FE92" w14:textId="16914019" w:rsidR="00067971" w:rsidDel="0060718B" w:rsidRDefault="00067971" w:rsidP="00727647">
      <w:pPr>
        <w:ind w:left="1440" w:hanging="1440"/>
        <w:rPr>
          <w:del w:id="16313" w:author="Steve Barbeaux" w:date="2022-10-10T12:25:00Z"/>
        </w:rPr>
      </w:pPr>
    </w:p>
    <w:p w14:paraId="2A6CF9D6" w14:textId="5D54B375" w:rsidR="00067971" w:rsidDel="0060718B" w:rsidRDefault="00067971" w:rsidP="00727647">
      <w:pPr>
        <w:ind w:left="1440" w:hanging="1440"/>
        <w:rPr>
          <w:del w:id="16314" w:author="Steve Barbeaux" w:date="2022-10-10T12:25:00Z"/>
        </w:rPr>
      </w:pPr>
    </w:p>
    <w:p w14:paraId="37471CC4" w14:textId="15756812" w:rsidR="00B31D02" w:rsidDel="0060718B" w:rsidRDefault="00B31D02" w:rsidP="00727647">
      <w:pPr>
        <w:ind w:left="1440" w:hanging="1440"/>
        <w:rPr>
          <w:del w:id="16315" w:author="Steve Barbeaux" w:date="2022-10-10T12:25:00Z"/>
        </w:rPr>
      </w:pPr>
    </w:p>
    <w:p w14:paraId="053A2CC1" w14:textId="542648D7" w:rsidR="00B31D02" w:rsidDel="0060718B" w:rsidRDefault="00B31D02" w:rsidP="00727647">
      <w:pPr>
        <w:ind w:left="1440" w:hanging="1440"/>
        <w:rPr>
          <w:del w:id="16316" w:author="Steve Barbeaux" w:date="2022-10-10T12:25:00Z"/>
        </w:rPr>
      </w:pPr>
    </w:p>
    <w:p w14:paraId="07C8643F" w14:textId="5BC532D3" w:rsidR="00B31D02" w:rsidDel="0060718B" w:rsidRDefault="00B31D02" w:rsidP="00727647">
      <w:pPr>
        <w:ind w:left="1440" w:hanging="1440"/>
        <w:rPr>
          <w:del w:id="16317" w:author="Steve Barbeaux" w:date="2022-10-10T12:25:00Z"/>
        </w:rPr>
      </w:pPr>
    </w:p>
    <w:p w14:paraId="670FA94A" w14:textId="373BB6DF" w:rsidR="00B31D02" w:rsidDel="0060718B" w:rsidRDefault="00B31D02" w:rsidP="00727647">
      <w:pPr>
        <w:ind w:left="1440" w:hanging="1440"/>
        <w:rPr>
          <w:del w:id="16318" w:author="Steve Barbeaux" w:date="2022-10-10T12:25:00Z"/>
        </w:rPr>
      </w:pPr>
    </w:p>
    <w:p w14:paraId="15C466C4" w14:textId="08E36A46" w:rsidR="00B31D02" w:rsidDel="0060718B" w:rsidRDefault="00B31D02" w:rsidP="00727647">
      <w:pPr>
        <w:ind w:left="1440" w:hanging="1440"/>
        <w:rPr>
          <w:del w:id="16319" w:author="Steve Barbeaux" w:date="2022-10-10T12:25:00Z"/>
        </w:rPr>
      </w:pPr>
    </w:p>
    <w:p w14:paraId="69865A68" w14:textId="1770AA11" w:rsidR="00B31D02" w:rsidDel="0060718B" w:rsidRDefault="00B31D02" w:rsidP="00727647">
      <w:pPr>
        <w:ind w:left="1440" w:hanging="1440"/>
        <w:rPr>
          <w:del w:id="16320" w:author="Steve Barbeaux" w:date="2022-10-10T12:25:00Z"/>
        </w:rPr>
      </w:pPr>
    </w:p>
    <w:p w14:paraId="31B95591" w14:textId="58390F36" w:rsidR="00067971" w:rsidDel="0060718B" w:rsidRDefault="00067971" w:rsidP="00727647">
      <w:pPr>
        <w:ind w:left="1440" w:hanging="1440"/>
        <w:rPr>
          <w:del w:id="16321" w:author="Steve Barbeaux" w:date="2022-10-10T12:25:00Z"/>
        </w:rPr>
      </w:pPr>
    </w:p>
    <w:p w14:paraId="2E1478D0" w14:textId="20097DEF" w:rsidR="00067971" w:rsidDel="0060718B" w:rsidRDefault="00067971" w:rsidP="00727647">
      <w:pPr>
        <w:ind w:left="1440" w:hanging="1440"/>
        <w:rPr>
          <w:del w:id="16322" w:author="Steve Barbeaux" w:date="2022-10-10T12:25:00Z"/>
        </w:rPr>
      </w:pPr>
    </w:p>
    <w:p w14:paraId="32482C93" w14:textId="46A529AB" w:rsidR="00727647" w:rsidRDefault="001338DC" w:rsidP="00090530">
      <w:pPr>
        <w:pStyle w:val="Caption"/>
      </w:pPr>
      <w:r>
        <w:t>Table</w:t>
      </w:r>
      <w:r w:rsidR="00727647">
        <w:t xml:space="preserve"> </w:t>
      </w:r>
      <w:r w:rsidR="00755269">
        <w:t>1A</w:t>
      </w:r>
      <w:r w:rsidR="00727647">
        <w:t>.</w:t>
      </w:r>
      <w:r w:rsidR="00200B7D">
        <w:fldChar w:fldCharType="begin"/>
      </w:r>
      <w:r w:rsidR="00EE18B3">
        <w:instrText xml:space="preserve"> seq tab </w:instrText>
      </w:r>
      <w:r w:rsidR="00200B7D">
        <w:fldChar w:fldCharType="separate"/>
      </w:r>
      <w:r w:rsidR="00E66CA0">
        <w:rPr>
          <w:noProof/>
        </w:rPr>
        <w:t>23</w:t>
      </w:r>
      <w:r w:rsidR="00200B7D">
        <w:fldChar w:fldCharType="end"/>
      </w:r>
      <w:r w:rsidR="00727647">
        <w:t>.</w:t>
      </w:r>
      <w:r w:rsidR="00727647">
        <w:tab/>
      </w:r>
      <w:r w:rsidR="006F2C53">
        <w:t>Authors’ preferred</w:t>
      </w:r>
      <w:r w:rsidR="00727647">
        <w:t xml:space="preserve"> Model</w:t>
      </w:r>
      <w:r w:rsidR="00546706">
        <w:t xml:space="preserve"> </w:t>
      </w:r>
      <w:r w:rsidR="00067971">
        <w:t>15.</w:t>
      </w:r>
      <w:r w:rsidR="00FD7276">
        <w:t xml:space="preserve">1 </w:t>
      </w:r>
      <w:r w:rsidR="00727647">
        <w:t>estimates of full-selection fishing mortality and exploitation rates for NRA pollock.</w:t>
      </w:r>
    </w:p>
    <w:tbl>
      <w:tblPr>
        <w:tblW w:w="6220" w:type="dxa"/>
        <w:jc w:val="center"/>
        <w:tblLook w:val="0000" w:firstRow="0" w:lastRow="0" w:firstColumn="0" w:lastColumn="0" w:noHBand="0" w:noVBand="0"/>
      </w:tblPr>
      <w:tblGrid>
        <w:gridCol w:w="1124"/>
        <w:gridCol w:w="1752"/>
        <w:gridCol w:w="3344"/>
        <w:tblGridChange w:id="16323">
          <w:tblGrid>
            <w:gridCol w:w="1124"/>
            <w:gridCol w:w="215"/>
            <w:gridCol w:w="1245"/>
            <w:gridCol w:w="292"/>
            <w:gridCol w:w="3344"/>
          </w:tblGrid>
        </w:tblGridChange>
      </w:tblGrid>
      <w:tr w:rsidR="00727647" w:rsidRPr="009D605F" w14:paraId="757590C6" w14:textId="77777777" w:rsidTr="0060718B">
        <w:trPr>
          <w:trHeight w:val="79"/>
          <w:jc w:val="center"/>
        </w:trPr>
        <w:tc>
          <w:tcPr>
            <w:tcW w:w="0" w:type="auto"/>
            <w:gridSpan w:val="2"/>
            <w:tcBorders>
              <w:top w:val="single" w:sz="4" w:space="0" w:color="auto"/>
              <w:left w:val="nil"/>
              <w:bottom w:val="nil"/>
              <w:right w:val="nil"/>
            </w:tcBorders>
            <w:shd w:val="clear" w:color="auto" w:fill="FFFFFF" w:themeFill="background1"/>
            <w:noWrap/>
            <w:vAlign w:val="bottom"/>
          </w:tcPr>
          <w:p w14:paraId="15E2C5CB" w14:textId="77777777" w:rsidR="00727647" w:rsidRPr="009D605F" w:rsidRDefault="00FA4946" w:rsidP="00727647">
            <w:pPr>
              <w:spacing w:after="0"/>
              <w:jc w:val="center"/>
              <w:rPr>
                <w:rFonts w:ascii="Arial" w:hAnsi="Arial" w:cs="Arial"/>
                <w:b/>
                <w:bCs/>
                <w:sz w:val="20"/>
              </w:rPr>
            </w:pPr>
            <w:r>
              <w:rPr>
                <w:rFonts w:ascii="Arial" w:hAnsi="Arial" w:cs="Arial"/>
                <w:b/>
                <w:bCs/>
                <w:sz w:val="20"/>
              </w:rPr>
              <w:t xml:space="preserve"> </w:t>
            </w:r>
          </w:p>
        </w:tc>
        <w:tc>
          <w:tcPr>
            <w:tcW w:w="0" w:type="auto"/>
            <w:vMerge w:val="restart"/>
            <w:tcBorders>
              <w:top w:val="single" w:sz="4" w:space="0" w:color="auto"/>
              <w:left w:val="nil"/>
              <w:bottom w:val="double" w:sz="6" w:space="0" w:color="000000"/>
              <w:right w:val="nil"/>
            </w:tcBorders>
            <w:shd w:val="clear" w:color="auto" w:fill="FFFFFF" w:themeFill="background1"/>
            <w:vAlign w:val="bottom"/>
          </w:tcPr>
          <w:p w14:paraId="37CAADAD" w14:textId="77777777" w:rsidR="00727647" w:rsidRPr="009D605F" w:rsidRDefault="00727647" w:rsidP="00727647">
            <w:pPr>
              <w:spacing w:after="0"/>
              <w:jc w:val="center"/>
              <w:rPr>
                <w:rFonts w:ascii="Arial" w:hAnsi="Arial" w:cs="Arial"/>
                <w:b/>
                <w:bCs/>
                <w:sz w:val="20"/>
              </w:rPr>
            </w:pPr>
            <w:r w:rsidRPr="009D605F">
              <w:rPr>
                <w:rFonts w:ascii="Arial" w:hAnsi="Arial" w:cs="Arial"/>
                <w:b/>
                <w:bCs/>
                <w:sz w:val="20"/>
              </w:rPr>
              <w:t xml:space="preserve">Catch/Biomass </w:t>
            </w:r>
            <w:proofErr w:type="spellStart"/>
            <w:r w:rsidRPr="009D605F">
              <w:rPr>
                <w:rFonts w:ascii="Arial" w:hAnsi="Arial" w:cs="Arial"/>
                <w:b/>
                <w:bCs/>
                <w:sz w:val="20"/>
              </w:rPr>
              <w:t>Rate</w:t>
            </w:r>
            <w:r w:rsidRPr="009D605F">
              <w:rPr>
                <w:rFonts w:ascii="Arial" w:hAnsi="Arial" w:cs="Arial"/>
                <w:b/>
                <w:bCs/>
                <w:sz w:val="20"/>
                <w:vertAlign w:val="superscript"/>
              </w:rPr>
              <w:t>b</w:t>
            </w:r>
            <w:proofErr w:type="spellEnd"/>
          </w:p>
        </w:tc>
      </w:tr>
      <w:tr w:rsidR="00727647" w:rsidRPr="009D605F" w14:paraId="6DDA7CD8" w14:textId="77777777" w:rsidTr="0060718B">
        <w:trPr>
          <w:trHeight w:val="315"/>
          <w:jc w:val="center"/>
        </w:trPr>
        <w:tc>
          <w:tcPr>
            <w:tcW w:w="0" w:type="auto"/>
            <w:tcBorders>
              <w:top w:val="nil"/>
              <w:left w:val="nil"/>
              <w:bottom w:val="double" w:sz="6" w:space="0" w:color="auto"/>
              <w:right w:val="nil"/>
            </w:tcBorders>
            <w:shd w:val="clear" w:color="auto" w:fill="FFFFFF" w:themeFill="background1"/>
            <w:noWrap/>
            <w:vAlign w:val="bottom"/>
          </w:tcPr>
          <w:p w14:paraId="3A3FEE59" w14:textId="77777777" w:rsidR="00727647" w:rsidRPr="009D605F" w:rsidRDefault="00727647" w:rsidP="00727647">
            <w:pPr>
              <w:spacing w:after="0"/>
              <w:jc w:val="center"/>
              <w:rPr>
                <w:rFonts w:ascii="Arial" w:hAnsi="Arial" w:cs="Arial"/>
                <w:b/>
                <w:bCs/>
                <w:sz w:val="20"/>
              </w:rPr>
            </w:pPr>
            <w:r w:rsidRPr="009D605F">
              <w:rPr>
                <w:rFonts w:ascii="Arial" w:hAnsi="Arial" w:cs="Arial"/>
                <w:b/>
                <w:bCs/>
                <w:sz w:val="20"/>
              </w:rPr>
              <w:t>Year</w:t>
            </w:r>
          </w:p>
        </w:tc>
        <w:tc>
          <w:tcPr>
            <w:tcW w:w="0" w:type="auto"/>
            <w:tcBorders>
              <w:top w:val="nil"/>
              <w:left w:val="nil"/>
              <w:bottom w:val="double" w:sz="6" w:space="0" w:color="auto"/>
              <w:right w:val="nil"/>
            </w:tcBorders>
            <w:shd w:val="clear" w:color="auto" w:fill="FFFFFF" w:themeFill="background1"/>
            <w:noWrap/>
            <w:vAlign w:val="bottom"/>
          </w:tcPr>
          <w:p w14:paraId="41A78DE5" w14:textId="77777777" w:rsidR="00727647" w:rsidRPr="009D605F" w:rsidRDefault="00727647" w:rsidP="00727647">
            <w:pPr>
              <w:spacing w:after="0"/>
              <w:jc w:val="center"/>
              <w:rPr>
                <w:rFonts w:ascii="Arial" w:hAnsi="Arial" w:cs="Arial"/>
                <w:b/>
                <w:bCs/>
                <w:sz w:val="20"/>
              </w:rPr>
            </w:pPr>
            <w:r w:rsidRPr="009D605F">
              <w:rPr>
                <w:rFonts w:ascii="Arial" w:hAnsi="Arial" w:cs="Arial"/>
                <w:b/>
                <w:bCs/>
                <w:sz w:val="20"/>
              </w:rPr>
              <w:t>F</w:t>
            </w:r>
            <w:r w:rsidRPr="009D605F">
              <w:rPr>
                <w:rFonts w:ascii="Arial" w:hAnsi="Arial" w:cs="Arial"/>
                <w:b/>
                <w:bCs/>
                <w:sz w:val="20"/>
                <w:vertAlign w:val="superscript"/>
              </w:rPr>
              <w:t>a</w:t>
            </w:r>
          </w:p>
        </w:tc>
        <w:tc>
          <w:tcPr>
            <w:tcW w:w="0" w:type="auto"/>
            <w:vMerge/>
            <w:tcBorders>
              <w:top w:val="single" w:sz="4" w:space="0" w:color="auto"/>
              <w:left w:val="nil"/>
              <w:bottom w:val="double" w:sz="6" w:space="0" w:color="000000"/>
              <w:right w:val="nil"/>
            </w:tcBorders>
            <w:shd w:val="clear" w:color="auto" w:fill="FFFFFF" w:themeFill="background1"/>
            <w:vAlign w:val="center"/>
          </w:tcPr>
          <w:p w14:paraId="53FB618F" w14:textId="77777777" w:rsidR="00727647" w:rsidRPr="009D605F" w:rsidRDefault="00727647" w:rsidP="00727647">
            <w:pPr>
              <w:spacing w:after="0"/>
              <w:rPr>
                <w:rFonts w:ascii="Arial" w:hAnsi="Arial" w:cs="Arial"/>
                <w:b/>
                <w:bCs/>
                <w:sz w:val="20"/>
              </w:rPr>
            </w:pPr>
          </w:p>
        </w:tc>
      </w:tr>
      <w:tr w:rsidR="0060718B" w:rsidRPr="00D16579" w14:paraId="6AD1B05E" w14:textId="77777777" w:rsidTr="0060718B">
        <w:tblPrEx>
          <w:tblW w:w="6220" w:type="dxa"/>
          <w:jc w:val="center"/>
          <w:tblLook w:val="0000" w:firstRow="0" w:lastRow="0" w:firstColumn="0" w:lastColumn="0" w:noHBand="0" w:noVBand="0"/>
          <w:tblPrExChange w:id="16324" w:author="Steve Barbeaux" w:date="2022-10-10T12:28:00Z">
            <w:tblPrEx>
              <w:tblW w:w="3840" w:type="dxa"/>
              <w:jc w:val="center"/>
              <w:tblLook w:val="0000" w:firstRow="0" w:lastRow="0" w:firstColumn="0" w:lastColumn="0" w:noHBand="0" w:noVBand="0"/>
            </w:tblPrEx>
          </w:tblPrExChange>
        </w:tblPrEx>
        <w:trPr>
          <w:jc w:val="center"/>
          <w:trPrChange w:id="16325" w:author="Steve Barbeaux" w:date="2022-10-10T12:28:00Z">
            <w:trPr>
              <w:jc w:val="center"/>
            </w:trPr>
          </w:trPrChange>
        </w:trPr>
        <w:tc>
          <w:tcPr>
            <w:tcW w:w="0" w:type="auto"/>
            <w:tcBorders>
              <w:top w:val="nil"/>
              <w:left w:val="nil"/>
              <w:bottom w:val="nil"/>
              <w:right w:val="nil"/>
            </w:tcBorders>
            <w:shd w:val="clear" w:color="auto" w:fill="FFFFFF" w:themeFill="background1"/>
            <w:noWrap/>
            <w:vAlign w:val="bottom"/>
            <w:tcPrChange w:id="16326" w:author="Steve Barbeaux" w:date="2022-10-10T12:28:00Z">
              <w:tcPr>
                <w:tcW w:w="0" w:type="auto"/>
                <w:gridSpan w:val="2"/>
                <w:tcBorders>
                  <w:top w:val="nil"/>
                  <w:left w:val="nil"/>
                  <w:bottom w:val="nil"/>
                  <w:right w:val="nil"/>
                </w:tcBorders>
                <w:shd w:val="clear" w:color="auto" w:fill="FFFFFF" w:themeFill="background1"/>
                <w:noWrap/>
                <w:vAlign w:val="bottom"/>
              </w:tcPr>
            </w:tcPrChange>
          </w:tcPr>
          <w:p w14:paraId="71F458C3" w14:textId="77777777" w:rsidR="0060718B" w:rsidRPr="00251C76" w:rsidRDefault="0060718B" w:rsidP="0060718B">
            <w:pPr>
              <w:spacing w:after="0"/>
              <w:jc w:val="center"/>
              <w:rPr>
                <w:sz w:val="20"/>
              </w:rPr>
            </w:pPr>
            <w:r w:rsidRPr="00251C76">
              <w:rPr>
                <w:sz w:val="20"/>
              </w:rPr>
              <w:t>1978</w:t>
            </w:r>
          </w:p>
        </w:tc>
        <w:tc>
          <w:tcPr>
            <w:tcW w:w="0" w:type="auto"/>
            <w:tcBorders>
              <w:top w:val="nil"/>
              <w:left w:val="nil"/>
              <w:bottom w:val="nil"/>
              <w:right w:val="nil"/>
            </w:tcBorders>
            <w:shd w:val="clear" w:color="auto" w:fill="FFFFFF" w:themeFill="background1"/>
            <w:noWrap/>
            <w:vAlign w:val="bottom"/>
            <w:tcPrChange w:id="16327" w:author="Steve Barbeaux" w:date="2022-10-10T12:28:00Z">
              <w:tcPr>
                <w:tcW w:w="0" w:type="auto"/>
                <w:tcBorders>
                  <w:top w:val="nil"/>
                  <w:left w:val="nil"/>
                  <w:bottom w:val="nil"/>
                  <w:right w:val="nil"/>
                </w:tcBorders>
                <w:shd w:val="clear" w:color="auto" w:fill="FFFFFF" w:themeFill="background1"/>
                <w:noWrap/>
              </w:tcPr>
            </w:tcPrChange>
          </w:tcPr>
          <w:p w14:paraId="45FE1911" w14:textId="5D17C8B7" w:rsidR="0060718B" w:rsidRPr="0060718B" w:rsidRDefault="0060718B" w:rsidP="0060718B">
            <w:pPr>
              <w:spacing w:after="0"/>
              <w:jc w:val="center"/>
              <w:rPr>
                <w:sz w:val="20"/>
                <w:rPrChange w:id="16328" w:author="Steve Barbeaux" w:date="2022-10-10T12:28:00Z">
                  <w:rPr>
                    <w:sz w:val="20"/>
                  </w:rPr>
                </w:rPrChange>
              </w:rPr>
            </w:pPr>
            <w:ins w:id="16329" w:author="Steve Barbeaux" w:date="2022-10-10T12:28:00Z">
              <w:r w:rsidRPr="0060718B">
                <w:rPr>
                  <w:color w:val="000000"/>
                  <w:sz w:val="20"/>
                  <w:rPrChange w:id="16330" w:author="Steve Barbeaux" w:date="2022-10-10T12:28:00Z">
                    <w:rPr>
                      <w:rFonts w:ascii="Calibri" w:hAnsi="Calibri" w:cs="Calibri"/>
                      <w:color w:val="000000"/>
                      <w:szCs w:val="22"/>
                    </w:rPr>
                  </w:rPrChange>
                </w:rPr>
                <w:t>0.022</w:t>
              </w:r>
            </w:ins>
            <w:del w:id="16331" w:author="Steve Barbeaux" w:date="2022-10-10T12:28:00Z">
              <w:r w:rsidRPr="0060718B" w:rsidDel="005A5D7E">
                <w:rPr>
                  <w:sz w:val="20"/>
                  <w:rPrChange w:id="16332" w:author="Steve Barbeaux" w:date="2022-10-10T12:28:00Z">
                    <w:rPr>
                      <w:sz w:val="20"/>
                    </w:rPr>
                  </w:rPrChange>
                </w:rPr>
                <w:delText>0.020</w:delText>
              </w:r>
            </w:del>
          </w:p>
        </w:tc>
        <w:tc>
          <w:tcPr>
            <w:tcW w:w="0" w:type="auto"/>
            <w:tcBorders>
              <w:top w:val="nil"/>
              <w:left w:val="nil"/>
              <w:bottom w:val="nil"/>
              <w:right w:val="nil"/>
            </w:tcBorders>
            <w:shd w:val="clear" w:color="auto" w:fill="FFFFFF" w:themeFill="background1"/>
            <w:noWrap/>
            <w:vAlign w:val="bottom"/>
            <w:tcPrChange w:id="16333" w:author="Steve Barbeaux" w:date="2022-10-10T12:28:00Z">
              <w:tcPr>
                <w:tcW w:w="0" w:type="auto"/>
                <w:gridSpan w:val="2"/>
                <w:tcBorders>
                  <w:top w:val="nil"/>
                  <w:left w:val="nil"/>
                  <w:bottom w:val="nil"/>
                  <w:right w:val="nil"/>
                </w:tcBorders>
                <w:shd w:val="clear" w:color="auto" w:fill="FFFFFF" w:themeFill="background1"/>
                <w:noWrap/>
              </w:tcPr>
            </w:tcPrChange>
          </w:tcPr>
          <w:p w14:paraId="40146E21" w14:textId="523608AA" w:rsidR="0060718B" w:rsidRPr="0060718B" w:rsidRDefault="0060718B" w:rsidP="0060718B">
            <w:pPr>
              <w:spacing w:after="0"/>
              <w:jc w:val="center"/>
              <w:rPr>
                <w:sz w:val="20"/>
                <w:rPrChange w:id="16334" w:author="Steve Barbeaux" w:date="2022-10-10T12:28:00Z">
                  <w:rPr>
                    <w:sz w:val="20"/>
                  </w:rPr>
                </w:rPrChange>
              </w:rPr>
            </w:pPr>
            <w:ins w:id="16335" w:author="Steve Barbeaux" w:date="2022-10-10T12:28:00Z">
              <w:r w:rsidRPr="0060718B">
                <w:rPr>
                  <w:color w:val="000000"/>
                  <w:sz w:val="20"/>
                  <w:rPrChange w:id="16336" w:author="Steve Barbeaux" w:date="2022-10-10T12:28:00Z">
                    <w:rPr>
                      <w:rFonts w:ascii="Calibri" w:hAnsi="Calibri" w:cs="Calibri"/>
                      <w:color w:val="000000"/>
                      <w:szCs w:val="22"/>
                    </w:rPr>
                  </w:rPrChange>
                </w:rPr>
                <w:t>0.032</w:t>
              </w:r>
            </w:ins>
            <w:del w:id="16337" w:author="Steve Barbeaux" w:date="2022-10-10T12:28:00Z">
              <w:r w:rsidRPr="0060718B" w:rsidDel="005A5D7E">
                <w:rPr>
                  <w:sz w:val="20"/>
                  <w:rPrChange w:id="16338" w:author="Steve Barbeaux" w:date="2022-10-10T12:28:00Z">
                    <w:rPr>
                      <w:sz w:val="20"/>
                    </w:rPr>
                  </w:rPrChange>
                </w:rPr>
                <w:delText>0.029</w:delText>
              </w:r>
            </w:del>
          </w:p>
        </w:tc>
      </w:tr>
      <w:tr w:rsidR="0060718B" w:rsidRPr="00D16579" w14:paraId="24F23DB1" w14:textId="77777777" w:rsidTr="0060718B">
        <w:tblPrEx>
          <w:tblW w:w="6220" w:type="dxa"/>
          <w:jc w:val="center"/>
          <w:tblLook w:val="0000" w:firstRow="0" w:lastRow="0" w:firstColumn="0" w:lastColumn="0" w:noHBand="0" w:noVBand="0"/>
          <w:tblPrExChange w:id="16339" w:author="Steve Barbeaux" w:date="2022-10-10T12:28:00Z">
            <w:tblPrEx>
              <w:tblW w:w="3840" w:type="dxa"/>
              <w:jc w:val="center"/>
              <w:tblLook w:val="0000" w:firstRow="0" w:lastRow="0" w:firstColumn="0" w:lastColumn="0" w:noHBand="0" w:noVBand="0"/>
            </w:tblPrEx>
          </w:tblPrExChange>
        </w:tblPrEx>
        <w:trPr>
          <w:jc w:val="center"/>
          <w:trPrChange w:id="16340" w:author="Steve Barbeaux" w:date="2022-10-10T12:28:00Z">
            <w:trPr>
              <w:jc w:val="center"/>
            </w:trPr>
          </w:trPrChange>
        </w:trPr>
        <w:tc>
          <w:tcPr>
            <w:tcW w:w="0" w:type="auto"/>
            <w:tcBorders>
              <w:top w:val="nil"/>
              <w:left w:val="nil"/>
              <w:bottom w:val="nil"/>
              <w:right w:val="nil"/>
            </w:tcBorders>
            <w:shd w:val="clear" w:color="auto" w:fill="FFFFFF" w:themeFill="background1"/>
            <w:noWrap/>
            <w:vAlign w:val="bottom"/>
            <w:tcPrChange w:id="16341" w:author="Steve Barbeaux" w:date="2022-10-10T12:28:00Z">
              <w:tcPr>
                <w:tcW w:w="0" w:type="auto"/>
                <w:gridSpan w:val="2"/>
                <w:tcBorders>
                  <w:top w:val="nil"/>
                  <w:left w:val="nil"/>
                  <w:bottom w:val="nil"/>
                  <w:right w:val="nil"/>
                </w:tcBorders>
                <w:shd w:val="clear" w:color="auto" w:fill="FFFFFF" w:themeFill="background1"/>
                <w:noWrap/>
                <w:vAlign w:val="bottom"/>
              </w:tcPr>
            </w:tcPrChange>
          </w:tcPr>
          <w:p w14:paraId="0967F1D3" w14:textId="77777777" w:rsidR="0060718B" w:rsidRPr="00251C76" w:rsidRDefault="0060718B" w:rsidP="0060718B">
            <w:pPr>
              <w:spacing w:after="0"/>
              <w:jc w:val="center"/>
              <w:rPr>
                <w:sz w:val="20"/>
              </w:rPr>
            </w:pPr>
            <w:r w:rsidRPr="00251C76">
              <w:rPr>
                <w:sz w:val="20"/>
              </w:rPr>
              <w:t>1979</w:t>
            </w:r>
          </w:p>
        </w:tc>
        <w:tc>
          <w:tcPr>
            <w:tcW w:w="0" w:type="auto"/>
            <w:tcBorders>
              <w:top w:val="nil"/>
              <w:left w:val="nil"/>
              <w:bottom w:val="nil"/>
              <w:right w:val="nil"/>
            </w:tcBorders>
            <w:shd w:val="clear" w:color="auto" w:fill="FFFFFF" w:themeFill="background1"/>
            <w:noWrap/>
            <w:vAlign w:val="bottom"/>
            <w:tcPrChange w:id="16342" w:author="Steve Barbeaux" w:date="2022-10-10T12:28:00Z">
              <w:tcPr>
                <w:tcW w:w="0" w:type="auto"/>
                <w:tcBorders>
                  <w:top w:val="nil"/>
                  <w:left w:val="nil"/>
                  <w:bottom w:val="nil"/>
                  <w:right w:val="nil"/>
                </w:tcBorders>
                <w:shd w:val="clear" w:color="auto" w:fill="FFFFFF" w:themeFill="background1"/>
                <w:noWrap/>
              </w:tcPr>
            </w:tcPrChange>
          </w:tcPr>
          <w:p w14:paraId="73B4DFE0" w14:textId="14AA00BC" w:rsidR="0060718B" w:rsidRPr="0060718B" w:rsidRDefault="0060718B" w:rsidP="0060718B">
            <w:pPr>
              <w:spacing w:after="0"/>
              <w:jc w:val="center"/>
              <w:rPr>
                <w:sz w:val="20"/>
                <w:rPrChange w:id="16343" w:author="Steve Barbeaux" w:date="2022-10-10T12:28:00Z">
                  <w:rPr>
                    <w:sz w:val="20"/>
                  </w:rPr>
                </w:rPrChange>
              </w:rPr>
            </w:pPr>
            <w:ins w:id="16344" w:author="Steve Barbeaux" w:date="2022-10-10T12:28:00Z">
              <w:r w:rsidRPr="0060718B">
                <w:rPr>
                  <w:color w:val="000000"/>
                  <w:sz w:val="20"/>
                  <w:rPrChange w:id="16345" w:author="Steve Barbeaux" w:date="2022-10-10T12:28:00Z">
                    <w:rPr>
                      <w:rFonts w:ascii="Calibri" w:hAnsi="Calibri" w:cs="Calibri"/>
                      <w:color w:val="000000"/>
                      <w:szCs w:val="22"/>
                    </w:rPr>
                  </w:rPrChange>
                </w:rPr>
                <w:t>0.035</w:t>
              </w:r>
            </w:ins>
            <w:del w:id="16346" w:author="Steve Barbeaux" w:date="2022-10-10T12:28:00Z">
              <w:r w:rsidRPr="0060718B" w:rsidDel="005A5D7E">
                <w:rPr>
                  <w:sz w:val="20"/>
                  <w:rPrChange w:id="16347" w:author="Steve Barbeaux" w:date="2022-10-10T12:28:00Z">
                    <w:rPr>
                      <w:sz w:val="20"/>
                    </w:rPr>
                  </w:rPrChange>
                </w:rPr>
                <w:delText>0.032</w:delText>
              </w:r>
            </w:del>
          </w:p>
        </w:tc>
        <w:tc>
          <w:tcPr>
            <w:tcW w:w="0" w:type="auto"/>
            <w:tcBorders>
              <w:top w:val="nil"/>
              <w:left w:val="nil"/>
              <w:bottom w:val="nil"/>
              <w:right w:val="nil"/>
            </w:tcBorders>
            <w:shd w:val="clear" w:color="auto" w:fill="FFFFFF" w:themeFill="background1"/>
            <w:noWrap/>
            <w:vAlign w:val="bottom"/>
            <w:tcPrChange w:id="16348" w:author="Steve Barbeaux" w:date="2022-10-10T12:28:00Z">
              <w:tcPr>
                <w:tcW w:w="0" w:type="auto"/>
                <w:gridSpan w:val="2"/>
                <w:tcBorders>
                  <w:top w:val="nil"/>
                  <w:left w:val="nil"/>
                  <w:bottom w:val="nil"/>
                  <w:right w:val="nil"/>
                </w:tcBorders>
                <w:shd w:val="clear" w:color="auto" w:fill="FFFFFF" w:themeFill="background1"/>
                <w:noWrap/>
              </w:tcPr>
            </w:tcPrChange>
          </w:tcPr>
          <w:p w14:paraId="7CFD855D" w14:textId="469FF4B4" w:rsidR="0060718B" w:rsidRPr="0060718B" w:rsidRDefault="0060718B" w:rsidP="0060718B">
            <w:pPr>
              <w:spacing w:after="0"/>
              <w:jc w:val="center"/>
              <w:rPr>
                <w:sz w:val="20"/>
                <w:rPrChange w:id="16349" w:author="Steve Barbeaux" w:date="2022-10-10T12:28:00Z">
                  <w:rPr>
                    <w:sz w:val="20"/>
                  </w:rPr>
                </w:rPrChange>
              </w:rPr>
            </w:pPr>
            <w:ins w:id="16350" w:author="Steve Barbeaux" w:date="2022-10-10T12:28:00Z">
              <w:r w:rsidRPr="0060718B">
                <w:rPr>
                  <w:color w:val="000000"/>
                  <w:sz w:val="20"/>
                  <w:rPrChange w:id="16351" w:author="Steve Barbeaux" w:date="2022-10-10T12:28:00Z">
                    <w:rPr>
                      <w:rFonts w:ascii="Calibri" w:hAnsi="Calibri" w:cs="Calibri"/>
                      <w:color w:val="000000"/>
                      <w:szCs w:val="22"/>
                    </w:rPr>
                  </w:rPrChange>
                </w:rPr>
                <w:t>0.051</w:t>
              </w:r>
            </w:ins>
            <w:del w:id="16352" w:author="Steve Barbeaux" w:date="2022-10-10T12:28:00Z">
              <w:r w:rsidRPr="0060718B" w:rsidDel="005A5D7E">
                <w:rPr>
                  <w:sz w:val="20"/>
                  <w:rPrChange w:id="16353" w:author="Steve Barbeaux" w:date="2022-10-10T12:28:00Z">
                    <w:rPr>
                      <w:sz w:val="20"/>
                    </w:rPr>
                  </w:rPrChange>
                </w:rPr>
                <w:delText>0.046</w:delText>
              </w:r>
            </w:del>
          </w:p>
        </w:tc>
      </w:tr>
      <w:tr w:rsidR="0060718B" w:rsidRPr="00D16579" w14:paraId="780E33F4" w14:textId="77777777" w:rsidTr="0060718B">
        <w:tblPrEx>
          <w:tblW w:w="6220" w:type="dxa"/>
          <w:jc w:val="center"/>
          <w:tblLook w:val="0000" w:firstRow="0" w:lastRow="0" w:firstColumn="0" w:lastColumn="0" w:noHBand="0" w:noVBand="0"/>
          <w:tblPrExChange w:id="16354" w:author="Steve Barbeaux" w:date="2022-10-10T12:28:00Z">
            <w:tblPrEx>
              <w:tblW w:w="3840" w:type="dxa"/>
              <w:jc w:val="center"/>
              <w:tblLook w:val="0000" w:firstRow="0" w:lastRow="0" w:firstColumn="0" w:lastColumn="0" w:noHBand="0" w:noVBand="0"/>
            </w:tblPrEx>
          </w:tblPrExChange>
        </w:tblPrEx>
        <w:trPr>
          <w:jc w:val="center"/>
          <w:trPrChange w:id="16355" w:author="Steve Barbeaux" w:date="2022-10-10T12:28:00Z">
            <w:trPr>
              <w:jc w:val="center"/>
            </w:trPr>
          </w:trPrChange>
        </w:trPr>
        <w:tc>
          <w:tcPr>
            <w:tcW w:w="0" w:type="auto"/>
            <w:tcBorders>
              <w:top w:val="nil"/>
              <w:left w:val="nil"/>
              <w:bottom w:val="nil"/>
              <w:right w:val="nil"/>
            </w:tcBorders>
            <w:shd w:val="clear" w:color="auto" w:fill="FFFFFF" w:themeFill="background1"/>
            <w:noWrap/>
            <w:vAlign w:val="bottom"/>
            <w:tcPrChange w:id="16356" w:author="Steve Barbeaux" w:date="2022-10-10T12:28:00Z">
              <w:tcPr>
                <w:tcW w:w="0" w:type="auto"/>
                <w:gridSpan w:val="2"/>
                <w:tcBorders>
                  <w:top w:val="nil"/>
                  <w:left w:val="nil"/>
                  <w:bottom w:val="nil"/>
                  <w:right w:val="nil"/>
                </w:tcBorders>
                <w:shd w:val="clear" w:color="auto" w:fill="FFFFFF" w:themeFill="background1"/>
                <w:noWrap/>
                <w:vAlign w:val="bottom"/>
              </w:tcPr>
            </w:tcPrChange>
          </w:tcPr>
          <w:p w14:paraId="7C358158" w14:textId="77777777" w:rsidR="0060718B" w:rsidRPr="00251C76" w:rsidRDefault="0060718B" w:rsidP="0060718B">
            <w:pPr>
              <w:spacing w:after="0"/>
              <w:jc w:val="center"/>
              <w:rPr>
                <w:sz w:val="20"/>
              </w:rPr>
            </w:pPr>
            <w:r w:rsidRPr="00251C76">
              <w:rPr>
                <w:sz w:val="20"/>
              </w:rPr>
              <w:t>1980</w:t>
            </w:r>
          </w:p>
        </w:tc>
        <w:tc>
          <w:tcPr>
            <w:tcW w:w="0" w:type="auto"/>
            <w:tcBorders>
              <w:top w:val="nil"/>
              <w:left w:val="nil"/>
              <w:bottom w:val="nil"/>
              <w:right w:val="nil"/>
            </w:tcBorders>
            <w:shd w:val="clear" w:color="auto" w:fill="FFFFFF" w:themeFill="background1"/>
            <w:noWrap/>
            <w:vAlign w:val="bottom"/>
            <w:tcPrChange w:id="16357" w:author="Steve Barbeaux" w:date="2022-10-10T12:28:00Z">
              <w:tcPr>
                <w:tcW w:w="0" w:type="auto"/>
                <w:tcBorders>
                  <w:top w:val="nil"/>
                  <w:left w:val="nil"/>
                  <w:bottom w:val="nil"/>
                  <w:right w:val="nil"/>
                </w:tcBorders>
                <w:shd w:val="clear" w:color="auto" w:fill="FFFFFF" w:themeFill="background1"/>
                <w:noWrap/>
              </w:tcPr>
            </w:tcPrChange>
          </w:tcPr>
          <w:p w14:paraId="2BB00934" w14:textId="79351D1E" w:rsidR="0060718B" w:rsidRPr="0060718B" w:rsidRDefault="0060718B" w:rsidP="0060718B">
            <w:pPr>
              <w:spacing w:after="0"/>
              <w:jc w:val="center"/>
              <w:rPr>
                <w:sz w:val="20"/>
                <w:rPrChange w:id="16358" w:author="Steve Barbeaux" w:date="2022-10-10T12:28:00Z">
                  <w:rPr>
                    <w:sz w:val="20"/>
                  </w:rPr>
                </w:rPrChange>
              </w:rPr>
            </w:pPr>
            <w:ins w:id="16359" w:author="Steve Barbeaux" w:date="2022-10-10T12:28:00Z">
              <w:r w:rsidRPr="0060718B">
                <w:rPr>
                  <w:color w:val="000000"/>
                  <w:sz w:val="20"/>
                  <w:rPrChange w:id="16360" w:author="Steve Barbeaux" w:date="2022-10-10T12:28:00Z">
                    <w:rPr>
                      <w:rFonts w:ascii="Calibri" w:hAnsi="Calibri" w:cs="Calibri"/>
                      <w:color w:val="000000"/>
                      <w:szCs w:val="22"/>
                    </w:rPr>
                  </w:rPrChange>
                </w:rPr>
                <w:t>0.163</w:t>
              </w:r>
            </w:ins>
            <w:del w:id="16361" w:author="Steve Barbeaux" w:date="2022-10-10T12:28:00Z">
              <w:r w:rsidRPr="0060718B" w:rsidDel="005A5D7E">
                <w:rPr>
                  <w:sz w:val="20"/>
                  <w:rPrChange w:id="16362" w:author="Steve Barbeaux" w:date="2022-10-10T12:28:00Z">
                    <w:rPr>
                      <w:sz w:val="20"/>
                    </w:rPr>
                  </w:rPrChange>
                </w:rPr>
                <w:delText>0.147</w:delText>
              </w:r>
            </w:del>
          </w:p>
        </w:tc>
        <w:tc>
          <w:tcPr>
            <w:tcW w:w="0" w:type="auto"/>
            <w:tcBorders>
              <w:top w:val="nil"/>
              <w:left w:val="nil"/>
              <w:bottom w:val="nil"/>
              <w:right w:val="nil"/>
            </w:tcBorders>
            <w:shd w:val="clear" w:color="auto" w:fill="FFFFFF" w:themeFill="background1"/>
            <w:noWrap/>
            <w:vAlign w:val="bottom"/>
            <w:tcPrChange w:id="16363" w:author="Steve Barbeaux" w:date="2022-10-10T12:28:00Z">
              <w:tcPr>
                <w:tcW w:w="0" w:type="auto"/>
                <w:gridSpan w:val="2"/>
                <w:tcBorders>
                  <w:top w:val="nil"/>
                  <w:left w:val="nil"/>
                  <w:bottom w:val="nil"/>
                  <w:right w:val="nil"/>
                </w:tcBorders>
                <w:shd w:val="clear" w:color="auto" w:fill="FFFFFF" w:themeFill="background1"/>
                <w:noWrap/>
              </w:tcPr>
            </w:tcPrChange>
          </w:tcPr>
          <w:p w14:paraId="1B5DC9AA" w14:textId="0E769E52" w:rsidR="0060718B" w:rsidRPr="0060718B" w:rsidRDefault="0060718B" w:rsidP="0060718B">
            <w:pPr>
              <w:spacing w:after="0"/>
              <w:jc w:val="center"/>
              <w:rPr>
                <w:sz w:val="20"/>
                <w:rPrChange w:id="16364" w:author="Steve Barbeaux" w:date="2022-10-10T12:28:00Z">
                  <w:rPr>
                    <w:sz w:val="20"/>
                  </w:rPr>
                </w:rPrChange>
              </w:rPr>
            </w:pPr>
            <w:ins w:id="16365" w:author="Steve Barbeaux" w:date="2022-10-10T12:28:00Z">
              <w:r w:rsidRPr="0060718B">
                <w:rPr>
                  <w:color w:val="000000"/>
                  <w:sz w:val="20"/>
                  <w:rPrChange w:id="16366" w:author="Steve Barbeaux" w:date="2022-10-10T12:28:00Z">
                    <w:rPr>
                      <w:rFonts w:ascii="Calibri" w:hAnsi="Calibri" w:cs="Calibri"/>
                      <w:color w:val="000000"/>
                      <w:szCs w:val="22"/>
                    </w:rPr>
                  </w:rPrChange>
                </w:rPr>
                <w:t>0.239</w:t>
              </w:r>
            </w:ins>
            <w:del w:id="16367" w:author="Steve Barbeaux" w:date="2022-10-10T12:28:00Z">
              <w:r w:rsidRPr="0060718B" w:rsidDel="005A5D7E">
                <w:rPr>
                  <w:sz w:val="20"/>
                  <w:rPrChange w:id="16368" w:author="Steve Barbeaux" w:date="2022-10-10T12:28:00Z">
                    <w:rPr>
                      <w:sz w:val="20"/>
                    </w:rPr>
                  </w:rPrChange>
                </w:rPr>
                <w:delText>0.215</w:delText>
              </w:r>
            </w:del>
          </w:p>
        </w:tc>
      </w:tr>
      <w:tr w:rsidR="0060718B" w:rsidRPr="00D16579" w14:paraId="665B390F" w14:textId="77777777" w:rsidTr="0060718B">
        <w:tblPrEx>
          <w:tblW w:w="6220" w:type="dxa"/>
          <w:jc w:val="center"/>
          <w:tblLook w:val="0000" w:firstRow="0" w:lastRow="0" w:firstColumn="0" w:lastColumn="0" w:noHBand="0" w:noVBand="0"/>
          <w:tblPrExChange w:id="16369" w:author="Steve Barbeaux" w:date="2022-10-10T12:28:00Z">
            <w:tblPrEx>
              <w:tblW w:w="3840" w:type="dxa"/>
              <w:jc w:val="center"/>
              <w:tblLook w:val="0000" w:firstRow="0" w:lastRow="0" w:firstColumn="0" w:lastColumn="0" w:noHBand="0" w:noVBand="0"/>
            </w:tblPrEx>
          </w:tblPrExChange>
        </w:tblPrEx>
        <w:trPr>
          <w:jc w:val="center"/>
          <w:trPrChange w:id="16370" w:author="Steve Barbeaux" w:date="2022-10-10T12:28:00Z">
            <w:trPr>
              <w:jc w:val="center"/>
            </w:trPr>
          </w:trPrChange>
        </w:trPr>
        <w:tc>
          <w:tcPr>
            <w:tcW w:w="0" w:type="auto"/>
            <w:tcBorders>
              <w:top w:val="nil"/>
              <w:left w:val="nil"/>
              <w:bottom w:val="nil"/>
              <w:right w:val="nil"/>
            </w:tcBorders>
            <w:shd w:val="clear" w:color="auto" w:fill="FFFFFF" w:themeFill="background1"/>
            <w:noWrap/>
            <w:vAlign w:val="bottom"/>
            <w:tcPrChange w:id="16371" w:author="Steve Barbeaux" w:date="2022-10-10T12:28:00Z">
              <w:tcPr>
                <w:tcW w:w="0" w:type="auto"/>
                <w:gridSpan w:val="2"/>
                <w:tcBorders>
                  <w:top w:val="nil"/>
                  <w:left w:val="nil"/>
                  <w:bottom w:val="nil"/>
                  <w:right w:val="nil"/>
                </w:tcBorders>
                <w:shd w:val="clear" w:color="auto" w:fill="FFFFFF" w:themeFill="background1"/>
                <w:noWrap/>
                <w:vAlign w:val="bottom"/>
              </w:tcPr>
            </w:tcPrChange>
          </w:tcPr>
          <w:p w14:paraId="53EC167E" w14:textId="77777777" w:rsidR="0060718B" w:rsidRPr="00251C76" w:rsidRDefault="0060718B" w:rsidP="0060718B">
            <w:pPr>
              <w:spacing w:after="0"/>
              <w:jc w:val="center"/>
              <w:rPr>
                <w:sz w:val="20"/>
              </w:rPr>
            </w:pPr>
            <w:r w:rsidRPr="00251C76">
              <w:rPr>
                <w:sz w:val="20"/>
              </w:rPr>
              <w:t>1981</w:t>
            </w:r>
          </w:p>
        </w:tc>
        <w:tc>
          <w:tcPr>
            <w:tcW w:w="0" w:type="auto"/>
            <w:tcBorders>
              <w:top w:val="nil"/>
              <w:left w:val="nil"/>
              <w:bottom w:val="nil"/>
              <w:right w:val="nil"/>
            </w:tcBorders>
            <w:shd w:val="clear" w:color="auto" w:fill="FFFFFF" w:themeFill="background1"/>
            <w:noWrap/>
            <w:vAlign w:val="bottom"/>
            <w:tcPrChange w:id="16372" w:author="Steve Barbeaux" w:date="2022-10-10T12:28:00Z">
              <w:tcPr>
                <w:tcW w:w="0" w:type="auto"/>
                <w:tcBorders>
                  <w:top w:val="nil"/>
                  <w:left w:val="nil"/>
                  <w:bottom w:val="nil"/>
                  <w:right w:val="nil"/>
                </w:tcBorders>
                <w:shd w:val="clear" w:color="auto" w:fill="FFFFFF" w:themeFill="background1"/>
                <w:noWrap/>
              </w:tcPr>
            </w:tcPrChange>
          </w:tcPr>
          <w:p w14:paraId="2327CD8C" w14:textId="7786E4A0" w:rsidR="0060718B" w:rsidRPr="0060718B" w:rsidRDefault="0060718B" w:rsidP="0060718B">
            <w:pPr>
              <w:spacing w:after="0"/>
              <w:jc w:val="center"/>
              <w:rPr>
                <w:sz w:val="20"/>
                <w:rPrChange w:id="16373" w:author="Steve Barbeaux" w:date="2022-10-10T12:28:00Z">
                  <w:rPr>
                    <w:sz w:val="20"/>
                  </w:rPr>
                </w:rPrChange>
              </w:rPr>
            </w:pPr>
            <w:ins w:id="16374" w:author="Steve Barbeaux" w:date="2022-10-10T12:28:00Z">
              <w:r w:rsidRPr="0060718B">
                <w:rPr>
                  <w:color w:val="000000"/>
                  <w:sz w:val="20"/>
                  <w:rPrChange w:id="16375" w:author="Steve Barbeaux" w:date="2022-10-10T12:28:00Z">
                    <w:rPr>
                      <w:rFonts w:ascii="Calibri" w:hAnsi="Calibri" w:cs="Calibri"/>
                      <w:color w:val="000000"/>
                      <w:szCs w:val="22"/>
                    </w:rPr>
                  </w:rPrChange>
                </w:rPr>
                <w:t>0.115</w:t>
              </w:r>
            </w:ins>
            <w:del w:id="16376" w:author="Steve Barbeaux" w:date="2022-10-10T12:28:00Z">
              <w:r w:rsidRPr="0060718B" w:rsidDel="005A5D7E">
                <w:rPr>
                  <w:sz w:val="20"/>
                  <w:rPrChange w:id="16377" w:author="Steve Barbeaux" w:date="2022-10-10T12:28:00Z">
                    <w:rPr>
                      <w:sz w:val="20"/>
                    </w:rPr>
                  </w:rPrChange>
                </w:rPr>
                <w:delText>0.102</w:delText>
              </w:r>
            </w:del>
          </w:p>
        </w:tc>
        <w:tc>
          <w:tcPr>
            <w:tcW w:w="0" w:type="auto"/>
            <w:tcBorders>
              <w:top w:val="nil"/>
              <w:left w:val="nil"/>
              <w:bottom w:val="nil"/>
              <w:right w:val="nil"/>
            </w:tcBorders>
            <w:shd w:val="clear" w:color="auto" w:fill="FFFFFF" w:themeFill="background1"/>
            <w:noWrap/>
            <w:vAlign w:val="bottom"/>
            <w:tcPrChange w:id="16378" w:author="Steve Barbeaux" w:date="2022-10-10T12:28:00Z">
              <w:tcPr>
                <w:tcW w:w="0" w:type="auto"/>
                <w:gridSpan w:val="2"/>
                <w:tcBorders>
                  <w:top w:val="nil"/>
                  <w:left w:val="nil"/>
                  <w:bottom w:val="nil"/>
                  <w:right w:val="nil"/>
                </w:tcBorders>
                <w:shd w:val="clear" w:color="auto" w:fill="FFFFFF" w:themeFill="background1"/>
                <w:noWrap/>
              </w:tcPr>
            </w:tcPrChange>
          </w:tcPr>
          <w:p w14:paraId="49052B4E" w14:textId="7C0FEA3B" w:rsidR="0060718B" w:rsidRPr="0060718B" w:rsidRDefault="0060718B" w:rsidP="0060718B">
            <w:pPr>
              <w:spacing w:after="0"/>
              <w:jc w:val="center"/>
              <w:rPr>
                <w:sz w:val="20"/>
                <w:rPrChange w:id="16379" w:author="Steve Barbeaux" w:date="2022-10-10T12:28:00Z">
                  <w:rPr>
                    <w:sz w:val="20"/>
                  </w:rPr>
                </w:rPrChange>
              </w:rPr>
            </w:pPr>
            <w:ins w:id="16380" w:author="Steve Barbeaux" w:date="2022-10-10T12:28:00Z">
              <w:r w:rsidRPr="0060718B">
                <w:rPr>
                  <w:color w:val="000000"/>
                  <w:sz w:val="20"/>
                  <w:rPrChange w:id="16381" w:author="Steve Barbeaux" w:date="2022-10-10T12:28:00Z">
                    <w:rPr>
                      <w:rFonts w:ascii="Calibri" w:hAnsi="Calibri" w:cs="Calibri"/>
                      <w:color w:val="000000"/>
                      <w:szCs w:val="22"/>
                    </w:rPr>
                  </w:rPrChange>
                </w:rPr>
                <w:t>0.168</w:t>
              </w:r>
            </w:ins>
            <w:del w:id="16382" w:author="Steve Barbeaux" w:date="2022-10-10T12:28:00Z">
              <w:r w:rsidRPr="0060718B" w:rsidDel="005A5D7E">
                <w:rPr>
                  <w:sz w:val="20"/>
                  <w:rPrChange w:id="16383" w:author="Steve Barbeaux" w:date="2022-10-10T12:28:00Z">
                    <w:rPr>
                      <w:sz w:val="20"/>
                    </w:rPr>
                  </w:rPrChange>
                </w:rPr>
                <w:delText>0.150</w:delText>
              </w:r>
            </w:del>
          </w:p>
        </w:tc>
      </w:tr>
      <w:tr w:rsidR="0060718B" w:rsidRPr="00D16579" w14:paraId="4FA461AA" w14:textId="77777777" w:rsidTr="0060718B">
        <w:tblPrEx>
          <w:tblW w:w="6220" w:type="dxa"/>
          <w:jc w:val="center"/>
          <w:tblLook w:val="0000" w:firstRow="0" w:lastRow="0" w:firstColumn="0" w:lastColumn="0" w:noHBand="0" w:noVBand="0"/>
          <w:tblPrExChange w:id="16384" w:author="Steve Barbeaux" w:date="2022-10-10T12:28:00Z">
            <w:tblPrEx>
              <w:tblW w:w="3840" w:type="dxa"/>
              <w:jc w:val="center"/>
              <w:tblLook w:val="0000" w:firstRow="0" w:lastRow="0" w:firstColumn="0" w:lastColumn="0" w:noHBand="0" w:noVBand="0"/>
            </w:tblPrEx>
          </w:tblPrExChange>
        </w:tblPrEx>
        <w:trPr>
          <w:jc w:val="center"/>
          <w:trPrChange w:id="16385" w:author="Steve Barbeaux" w:date="2022-10-10T12:28:00Z">
            <w:trPr>
              <w:jc w:val="center"/>
            </w:trPr>
          </w:trPrChange>
        </w:trPr>
        <w:tc>
          <w:tcPr>
            <w:tcW w:w="0" w:type="auto"/>
            <w:tcBorders>
              <w:top w:val="nil"/>
              <w:left w:val="nil"/>
              <w:bottom w:val="nil"/>
              <w:right w:val="nil"/>
            </w:tcBorders>
            <w:shd w:val="clear" w:color="auto" w:fill="FFFFFF" w:themeFill="background1"/>
            <w:noWrap/>
            <w:vAlign w:val="bottom"/>
            <w:tcPrChange w:id="16386" w:author="Steve Barbeaux" w:date="2022-10-10T12:28:00Z">
              <w:tcPr>
                <w:tcW w:w="0" w:type="auto"/>
                <w:gridSpan w:val="2"/>
                <w:tcBorders>
                  <w:top w:val="nil"/>
                  <w:left w:val="nil"/>
                  <w:bottom w:val="nil"/>
                  <w:right w:val="nil"/>
                </w:tcBorders>
                <w:shd w:val="clear" w:color="auto" w:fill="FFFFFF" w:themeFill="background1"/>
                <w:noWrap/>
                <w:vAlign w:val="bottom"/>
              </w:tcPr>
            </w:tcPrChange>
          </w:tcPr>
          <w:p w14:paraId="54A8D99A" w14:textId="77777777" w:rsidR="0060718B" w:rsidRPr="00251C76" w:rsidRDefault="0060718B" w:rsidP="0060718B">
            <w:pPr>
              <w:spacing w:after="0"/>
              <w:jc w:val="center"/>
              <w:rPr>
                <w:sz w:val="20"/>
              </w:rPr>
            </w:pPr>
            <w:r w:rsidRPr="00251C76">
              <w:rPr>
                <w:sz w:val="20"/>
              </w:rPr>
              <w:t>1982</w:t>
            </w:r>
          </w:p>
        </w:tc>
        <w:tc>
          <w:tcPr>
            <w:tcW w:w="0" w:type="auto"/>
            <w:tcBorders>
              <w:top w:val="nil"/>
              <w:left w:val="nil"/>
              <w:bottom w:val="nil"/>
              <w:right w:val="nil"/>
            </w:tcBorders>
            <w:shd w:val="clear" w:color="auto" w:fill="FFFFFF" w:themeFill="background1"/>
            <w:noWrap/>
            <w:vAlign w:val="bottom"/>
            <w:tcPrChange w:id="16387" w:author="Steve Barbeaux" w:date="2022-10-10T12:28:00Z">
              <w:tcPr>
                <w:tcW w:w="0" w:type="auto"/>
                <w:tcBorders>
                  <w:top w:val="nil"/>
                  <w:left w:val="nil"/>
                  <w:bottom w:val="nil"/>
                  <w:right w:val="nil"/>
                </w:tcBorders>
                <w:shd w:val="clear" w:color="auto" w:fill="FFFFFF" w:themeFill="background1"/>
                <w:noWrap/>
              </w:tcPr>
            </w:tcPrChange>
          </w:tcPr>
          <w:p w14:paraId="6CB0CB06" w14:textId="6C7BC857" w:rsidR="0060718B" w:rsidRPr="0060718B" w:rsidRDefault="0060718B" w:rsidP="0060718B">
            <w:pPr>
              <w:spacing w:after="0"/>
              <w:jc w:val="center"/>
              <w:rPr>
                <w:sz w:val="20"/>
                <w:rPrChange w:id="16388" w:author="Steve Barbeaux" w:date="2022-10-10T12:28:00Z">
                  <w:rPr>
                    <w:sz w:val="20"/>
                  </w:rPr>
                </w:rPrChange>
              </w:rPr>
            </w:pPr>
            <w:ins w:id="16389" w:author="Steve Barbeaux" w:date="2022-10-10T12:28:00Z">
              <w:r w:rsidRPr="0060718B">
                <w:rPr>
                  <w:color w:val="000000"/>
                  <w:sz w:val="20"/>
                  <w:rPrChange w:id="16390" w:author="Steve Barbeaux" w:date="2022-10-10T12:28:00Z">
                    <w:rPr>
                      <w:rFonts w:ascii="Calibri" w:hAnsi="Calibri" w:cs="Calibri"/>
                      <w:color w:val="000000"/>
                      <w:szCs w:val="22"/>
                    </w:rPr>
                  </w:rPrChange>
                </w:rPr>
                <w:t>0.138</w:t>
              </w:r>
            </w:ins>
            <w:del w:id="16391" w:author="Steve Barbeaux" w:date="2022-10-10T12:28:00Z">
              <w:r w:rsidRPr="0060718B" w:rsidDel="005A5D7E">
                <w:rPr>
                  <w:sz w:val="20"/>
                  <w:rPrChange w:id="16392" w:author="Steve Barbeaux" w:date="2022-10-10T12:28:00Z">
                    <w:rPr>
                      <w:sz w:val="20"/>
                    </w:rPr>
                  </w:rPrChange>
                </w:rPr>
                <w:delText>0.122</w:delText>
              </w:r>
            </w:del>
          </w:p>
        </w:tc>
        <w:tc>
          <w:tcPr>
            <w:tcW w:w="0" w:type="auto"/>
            <w:tcBorders>
              <w:top w:val="nil"/>
              <w:left w:val="nil"/>
              <w:bottom w:val="nil"/>
              <w:right w:val="nil"/>
            </w:tcBorders>
            <w:shd w:val="clear" w:color="auto" w:fill="FFFFFF" w:themeFill="background1"/>
            <w:noWrap/>
            <w:vAlign w:val="bottom"/>
            <w:tcPrChange w:id="16393" w:author="Steve Barbeaux" w:date="2022-10-10T12:28:00Z">
              <w:tcPr>
                <w:tcW w:w="0" w:type="auto"/>
                <w:gridSpan w:val="2"/>
                <w:tcBorders>
                  <w:top w:val="nil"/>
                  <w:left w:val="nil"/>
                  <w:bottom w:val="nil"/>
                  <w:right w:val="nil"/>
                </w:tcBorders>
                <w:shd w:val="clear" w:color="auto" w:fill="FFFFFF" w:themeFill="background1"/>
                <w:noWrap/>
              </w:tcPr>
            </w:tcPrChange>
          </w:tcPr>
          <w:p w14:paraId="55699C77" w14:textId="144E77E2" w:rsidR="0060718B" w:rsidRPr="0060718B" w:rsidRDefault="0060718B" w:rsidP="0060718B">
            <w:pPr>
              <w:spacing w:after="0"/>
              <w:jc w:val="center"/>
              <w:rPr>
                <w:sz w:val="20"/>
                <w:rPrChange w:id="16394" w:author="Steve Barbeaux" w:date="2022-10-10T12:28:00Z">
                  <w:rPr>
                    <w:sz w:val="20"/>
                  </w:rPr>
                </w:rPrChange>
              </w:rPr>
            </w:pPr>
            <w:ins w:id="16395" w:author="Steve Barbeaux" w:date="2022-10-10T12:28:00Z">
              <w:r w:rsidRPr="0060718B">
                <w:rPr>
                  <w:color w:val="000000"/>
                  <w:sz w:val="20"/>
                  <w:rPrChange w:id="16396" w:author="Steve Barbeaux" w:date="2022-10-10T12:28:00Z">
                    <w:rPr>
                      <w:rFonts w:ascii="Calibri" w:hAnsi="Calibri" w:cs="Calibri"/>
                      <w:color w:val="000000"/>
                      <w:szCs w:val="22"/>
                    </w:rPr>
                  </w:rPrChange>
                </w:rPr>
                <w:t>0.202</w:t>
              </w:r>
            </w:ins>
            <w:del w:id="16397" w:author="Steve Barbeaux" w:date="2022-10-10T12:28:00Z">
              <w:r w:rsidRPr="0060718B" w:rsidDel="005A5D7E">
                <w:rPr>
                  <w:sz w:val="20"/>
                  <w:rPrChange w:id="16398" w:author="Steve Barbeaux" w:date="2022-10-10T12:28:00Z">
                    <w:rPr>
                      <w:sz w:val="20"/>
                    </w:rPr>
                  </w:rPrChange>
                </w:rPr>
                <w:delText>0.179</w:delText>
              </w:r>
            </w:del>
          </w:p>
        </w:tc>
      </w:tr>
      <w:tr w:rsidR="0060718B" w:rsidRPr="00D16579" w14:paraId="28B3CEBD" w14:textId="77777777" w:rsidTr="0060718B">
        <w:tblPrEx>
          <w:tblW w:w="6220" w:type="dxa"/>
          <w:jc w:val="center"/>
          <w:tblLook w:val="0000" w:firstRow="0" w:lastRow="0" w:firstColumn="0" w:lastColumn="0" w:noHBand="0" w:noVBand="0"/>
          <w:tblPrExChange w:id="16399" w:author="Steve Barbeaux" w:date="2022-10-10T12:28:00Z">
            <w:tblPrEx>
              <w:tblW w:w="3840" w:type="dxa"/>
              <w:jc w:val="center"/>
              <w:tblLook w:val="0000" w:firstRow="0" w:lastRow="0" w:firstColumn="0" w:lastColumn="0" w:noHBand="0" w:noVBand="0"/>
            </w:tblPrEx>
          </w:tblPrExChange>
        </w:tblPrEx>
        <w:trPr>
          <w:jc w:val="center"/>
          <w:trPrChange w:id="16400" w:author="Steve Barbeaux" w:date="2022-10-10T12:28:00Z">
            <w:trPr>
              <w:jc w:val="center"/>
            </w:trPr>
          </w:trPrChange>
        </w:trPr>
        <w:tc>
          <w:tcPr>
            <w:tcW w:w="0" w:type="auto"/>
            <w:tcBorders>
              <w:top w:val="nil"/>
              <w:left w:val="nil"/>
              <w:bottom w:val="nil"/>
              <w:right w:val="nil"/>
            </w:tcBorders>
            <w:shd w:val="clear" w:color="auto" w:fill="FFFFFF" w:themeFill="background1"/>
            <w:noWrap/>
            <w:vAlign w:val="bottom"/>
            <w:tcPrChange w:id="16401" w:author="Steve Barbeaux" w:date="2022-10-10T12:28:00Z">
              <w:tcPr>
                <w:tcW w:w="0" w:type="auto"/>
                <w:gridSpan w:val="2"/>
                <w:tcBorders>
                  <w:top w:val="nil"/>
                  <w:left w:val="nil"/>
                  <w:bottom w:val="nil"/>
                  <w:right w:val="nil"/>
                </w:tcBorders>
                <w:shd w:val="clear" w:color="auto" w:fill="FFFFFF" w:themeFill="background1"/>
                <w:noWrap/>
                <w:vAlign w:val="bottom"/>
              </w:tcPr>
            </w:tcPrChange>
          </w:tcPr>
          <w:p w14:paraId="704387D4" w14:textId="77777777" w:rsidR="0060718B" w:rsidRPr="00251C76" w:rsidRDefault="0060718B" w:rsidP="0060718B">
            <w:pPr>
              <w:spacing w:after="0"/>
              <w:jc w:val="center"/>
              <w:rPr>
                <w:sz w:val="20"/>
              </w:rPr>
            </w:pPr>
            <w:r w:rsidRPr="00251C76">
              <w:rPr>
                <w:sz w:val="20"/>
              </w:rPr>
              <w:t>1983</w:t>
            </w:r>
          </w:p>
        </w:tc>
        <w:tc>
          <w:tcPr>
            <w:tcW w:w="0" w:type="auto"/>
            <w:tcBorders>
              <w:top w:val="nil"/>
              <w:left w:val="nil"/>
              <w:bottom w:val="nil"/>
              <w:right w:val="nil"/>
            </w:tcBorders>
            <w:shd w:val="clear" w:color="auto" w:fill="FFFFFF" w:themeFill="background1"/>
            <w:noWrap/>
            <w:vAlign w:val="bottom"/>
            <w:tcPrChange w:id="16402" w:author="Steve Barbeaux" w:date="2022-10-10T12:28:00Z">
              <w:tcPr>
                <w:tcW w:w="0" w:type="auto"/>
                <w:tcBorders>
                  <w:top w:val="nil"/>
                  <w:left w:val="nil"/>
                  <w:bottom w:val="nil"/>
                  <w:right w:val="nil"/>
                </w:tcBorders>
                <w:shd w:val="clear" w:color="auto" w:fill="FFFFFF" w:themeFill="background1"/>
                <w:noWrap/>
              </w:tcPr>
            </w:tcPrChange>
          </w:tcPr>
          <w:p w14:paraId="69BEBE62" w14:textId="0F7F9F1E" w:rsidR="0060718B" w:rsidRPr="0060718B" w:rsidRDefault="0060718B" w:rsidP="0060718B">
            <w:pPr>
              <w:spacing w:after="0"/>
              <w:jc w:val="center"/>
              <w:rPr>
                <w:sz w:val="20"/>
                <w:rPrChange w:id="16403" w:author="Steve Barbeaux" w:date="2022-10-10T12:28:00Z">
                  <w:rPr>
                    <w:sz w:val="20"/>
                  </w:rPr>
                </w:rPrChange>
              </w:rPr>
            </w:pPr>
            <w:ins w:id="16404" w:author="Steve Barbeaux" w:date="2022-10-10T12:28:00Z">
              <w:r w:rsidRPr="0060718B">
                <w:rPr>
                  <w:color w:val="000000"/>
                  <w:sz w:val="20"/>
                  <w:rPrChange w:id="16405" w:author="Steve Barbeaux" w:date="2022-10-10T12:28:00Z">
                    <w:rPr>
                      <w:rFonts w:ascii="Calibri" w:hAnsi="Calibri" w:cs="Calibri"/>
                      <w:color w:val="000000"/>
                      <w:szCs w:val="22"/>
                    </w:rPr>
                  </w:rPrChange>
                </w:rPr>
                <w:t>0.101</w:t>
              </w:r>
            </w:ins>
            <w:del w:id="16406" w:author="Steve Barbeaux" w:date="2022-10-10T12:28:00Z">
              <w:r w:rsidRPr="0060718B" w:rsidDel="005A5D7E">
                <w:rPr>
                  <w:sz w:val="20"/>
                  <w:rPrChange w:id="16407" w:author="Steve Barbeaux" w:date="2022-10-10T12:28:00Z">
                    <w:rPr>
                      <w:sz w:val="20"/>
                    </w:rPr>
                  </w:rPrChange>
                </w:rPr>
                <w:delText>0.090</w:delText>
              </w:r>
            </w:del>
          </w:p>
        </w:tc>
        <w:tc>
          <w:tcPr>
            <w:tcW w:w="0" w:type="auto"/>
            <w:tcBorders>
              <w:top w:val="nil"/>
              <w:left w:val="nil"/>
              <w:bottom w:val="nil"/>
              <w:right w:val="nil"/>
            </w:tcBorders>
            <w:shd w:val="clear" w:color="auto" w:fill="FFFFFF" w:themeFill="background1"/>
            <w:noWrap/>
            <w:vAlign w:val="bottom"/>
            <w:tcPrChange w:id="16408" w:author="Steve Barbeaux" w:date="2022-10-10T12:28:00Z">
              <w:tcPr>
                <w:tcW w:w="0" w:type="auto"/>
                <w:gridSpan w:val="2"/>
                <w:tcBorders>
                  <w:top w:val="nil"/>
                  <w:left w:val="nil"/>
                  <w:bottom w:val="nil"/>
                  <w:right w:val="nil"/>
                </w:tcBorders>
                <w:shd w:val="clear" w:color="auto" w:fill="FFFFFF" w:themeFill="background1"/>
                <w:noWrap/>
              </w:tcPr>
            </w:tcPrChange>
          </w:tcPr>
          <w:p w14:paraId="559AA4DE" w14:textId="050676E7" w:rsidR="0060718B" w:rsidRPr="0060718B" w:rsidRDefault="0060718B" w:rsidP="0060718B">
            <w:pPr>
              <w:spacing w:after="0"/>
              <w:jc w:val="center"/>
              <w:rPr>
                <w:sz w:val="20"/>
                <w:rPrChange w:id="16409" w:author="Steve Barbeaux" w:date="2022-10-10T12:28:00Z">
                  <w:rPr>
                    <w:sz w:val="20"/>
                  </w:rPr>
                </w:rPrChange>
              </w:rPr>
            </w:pPr>
            <w:ins w:id="16410" w:author="Steve Barbeaux" w:date="2022-10-10T12:28:00Z">
              <w:r w:rsidRPr="0060718B">
                <w:rPr>
                  <w:color w:val="000000"/>
                  <w:sz w:val="20"/>
                  <w:rPrChange w:id="16411" w:author="Steve Barbeaux" w:date="2022-10-10T12:28:00Z">
                    <w:rPr>
                      <w:rFonts w:ascii="Calibri" w:hAnsi="Calibri" w:cs="Calibri"/>
                      <w:color w:val="000000"/>
                      <w:szCs w:val="22"/>
                    </w:rPr>
                  </w:rPrChange>
                </w:rPr>
                <w:t>0.148</w:t>
              </w:r>
            </w:ins>
            <w:del w:id="16412" w:author="Steve Barbeaux" w:date="2022-10-10T12:28:00Z">
              <w:r w:rsidRPr="0060718B" w:rsidDel="005A5D7E">
                <w:rPr>
                  <w:sz w:val="20"/>
                  <w:rPrChange w:id="16413" w:author="Steve Barbeaux" w:date="2022-10-10T12:28:00Z">
                    <w:rPr>
                      <w:sz w:val="20"/>
                    </w:rPr>
                  </w:rPrChange>
                </w:rPr>
                <w:delText>0.131</w:delText>
              </w:r>
            </w:del>
          </w:p>
        </w:tc>
      </w:tr>
      <w:tr w:rsidR="0060718B" w:rsidRPr="00D16579" w14:paraId="30D67BF0" w14:textId="77777777" w:rsidTr="0060718B">
        <w:tblPrEx>
          <w:tblW w:w="6220" w:type="dxa"/>
          <w:jc w:val="center"/>
          <w:tblLook w:val="0000" w:firstRow="0" w:lastRow="0" w:firstColumn="0" w:lastColumn="0" w:noHBand="0" w:noVBand="0"/>
          <w:tblPrExChange w:id="16414" w:author="Steve Barbeaux" w:date="2022-10-10T12:28:00Z">
            <w:tblPrEx>
              <w:tblW w:w="3840" w:type="dxa"/>
              <w:jc w:val="center"/>
              <w:tblLook w:val="0000" w:firstRow="0" w:lastRow="0" w:firstColumn="0" w:lastColumn="0" w:noHBand="0" w:noVBand="0"/>
            </w:tblPrEx>
          </w:tblPrExChange>
        </w:tblPrEx>
        <w:trPr>
          <w:jc w:val="center"/>
          <w:trPrChange w:id="16415" w:author="Steve Barbeaux" w:date="2022-10-10T12:28:00Z">
            <w:trPr>
              <w:jc w:val="center"/>
            </w:trPr>
          </w:trPrChange>
        </w:trPr>
        <w:tc>
          <w:tcPr>
            <w:tcW w:w="0" w:type="auto"/>
            <w:tcBorders>
              <w:top w:val="nil"/>
              <w:left w:val="nil"/>
              <w:bottom w:val="nil"/>
              <w:right w:val="nil"/>
            </w:tcBorders>
            <w:shd w:val="clear" w:color="auto" w:fill="FFFFFF" w:themeFill="background1"/>
            <w:noWrap/>
            <w:vAlign w:val="bottom"/>
            <w:tcPrChange w:id="16416" w:author="Steve Barbeaux" w:date="2022-10-10T12:28:00Z">
              <w:tcPr>
                <w:tcW w:w="0" w:type="auto"/>
                <w:gridSpan w:val="2"/>
                <w:tcBorders>
                  <w:top w:val="nil"/>
                  <w:left w:val="nil"/>
                  <w:bottom w:val="nil"/>
                  <w:right w:val="nil"/>
                </w:tcBorders>
                <w:shd w:val="clear" w:color="auto" w:fill="FFFFFF" w:themeFill="background1"/>
                <w:noWrap/>
                <w:vAlign w:val="bottom"/>
              </w:tcPr>
            </w:tcPrChange>
          </w:tcPr>
          <w:p w14:paraId="150EE654" w14:textId="77777777" w:rsidR="0060718B" w:rsidRPr="00251C76" w:rsidRDefault="0060718B" w:rsidP="0060718B">
            <w:pPr>
              <w:spacing w:after="0"/>
              <w:jc w:val="center"/>
              <w:rPr>
                <w:sz w:val="20"/>
              </w:rPr>
            </w:pPr>
            <w:r w:rsidRPr="00251C76">
              <w:rPr>
                <w:sz w:val="20"/>
              </w:rPr>
              <w:t>1984</w:t>
            </w:r>
          </w:p>
        </w:tc>
        <w:tc>
          <w:tcPr>
            <w:tcW w:w="0" w:type="auto"/>
            <w:tcBorders>
              <w:top w:val="nil"/>
              <w:left w:val="nil"/>
              <w:bottom w:val="nil"/>
              <w:right w:val="nil"/>
            </w:tcBorders>
            <w:shd w:val="clear" w:color="auto" w:fill="FFFFFF" w:themeFill="background1"/>
            <w:noWrap/>
            <w:vAlign w:val="bottom"/>
            <w:tcPrChange w:id="16417" w:author="Steve Barbeaux" w:date="2022-10-10T12:28:00Z">
              <w:tcPr>
                <w:tcW w:w="0" w:type="auto"/>
                <w:tcBorders>
                  <w:top w:val="nil"/>
                  <w:left w:val="nil"/>
                  <w:bottom w:val="nil"/>
                  <w:right w:val="nil"/>
                </w:tcBorders>
                <w:shd w:val="clear" w:color="auto" w:fill="FFFFFF" w:themeFill="background1"/>
                <w:noWrap/>
              </w:tcPr>
            </w:tcPrChange>
          </w:tcPr>
          <w:p w14:paraId="77A6EACC" w14:textId="3FCE4688" w:rsidR="0060718B" w:rsidRPr="0060718B" w:rsidRDefault="0060718B" w:rsidP="0060718B">
            <w:pPr>
              <w:spacing w:after="0"/>
              <w:jc w:val="center"/>
              <w:rPr>
                <w:sz w:val="20"/>
                <w:rPrChange w:id="16418" w:author="Steve Barbeaux" w:date="2022-10-10T12:28:00Z">
                  <w:rPr>
                    <w:sz w:val="20"/>
                  </w:rPr>
                </w:rPrChange>
              </w:rPr>
            </w:pPr>
            <w:ins w:id="16419" w:author="Steve Barbeaux" w:date="2022-10-10T12:28:00Z">
              <w:r w:rsidRPr="0060718B">
                <w:rPr>
                  <w:color w:val="000000"/>
                  <w:sz w:val="20"/>
                  <w:rPrChange w:id="16420" w:author="Steve Barbeaux" w:date="2022-10-10T12:28:00Z">
                    <w:rPr>
                      <w:rFonts w:ascii="Calibri" w:hAnsi="Calibri" w:cs="Calibri"/>
                      <w:color w:val="000000"/>
                      <w:szCs w:val="22"/>
                    </w:rPr>
                  </w:rPrChange>
                </w:rPr>
                <w:t>0.082</w:t>
              </w:r>
            </w:ins>
            <w:del w:id="16421" w:author="Steve Barbeaux" w:date="2022-10-10T12:28:00Z">
              <w:r w:rsidRPr="0060718B" w:rsidDel="005A5D7E">
                <w:rPr>
                  <w:sz w:val="20"/>
                  <w:rPrChange w:id="16422" w:author="Steve Barbeaux" w:date="2022-10-10T12:28:00Z">
                    <w:rPr>
                      <w:sz w:val="20"/>
                    </w:rPr>
                  </w:rPrChange>
                </w:rPr>
                <w:delText>0.074</w:delText>
              </w:r>
            </w:del>
          </w:p>
        </w:tc>
        <w:tc>
          <w:tcPr>
            <w:tcW w:w="0" w:type="auto"/>
            <w:tcBorders>
              <w:top w:val="nil"/>
              <w:left w:val="nil"/>
              <w:bottom w:val="nil"/>
              <w:right w:val="nil"/>
            </w:tcBorders>
            <w:shd w:val="clear" w:color="auto" w:fill="FFFFFF" w:themeFill="background1"/>
            <w:noWrap/>
            <w:vAlign w:val="bottom"/>
            <w:tcPrChange w:id="16423" w:author="Steve Barbeaux" w:date="2022-10-10T12:28:00Z">
              <w:tcPr>
                <w:tcW w:w="0" w:type="auto"/>
                <w:gridSpan w:val="2"/>
                <w:tcBorders>
                  <w:top w:val="nil"/>
                  <w:left w:val="nil"/>
                  <w:bottom w:val="nil"/>
                  <w:right w:val="nil"/>
                </w:tcBorders>
                <w:shd w:val="clear" w:color="auto" w:fill="FFFFFF" w:themeFill="background1"/>
                <w:noWrap/>
              </w:tcPr>
            </w:tcPrChange>
          </w:tcPr>
          <w:p w14:paraId="598A7C7C" w14:textId="00D88FB6" w:rsidR="0060718B" w:rsidRPr="0060718B" w:rsidRDefault="0060718B" w:rsidP="0060718B">
            <w:pPr>
              <w:spacing w:after="0"/>
              <w:jc w:val="center"/>
              <w:rPr>
                <w:sz w:val="20"/>
                <w:rPrChange w:id="16424" w:author="Steve Barbeaux" w:date="2022-10-10T12:28:00Z">
                  <w:rPr>
                    <w:sz w:val="20"/>
                  </w:rPr>
                </w:rPrChange>
              </w:rPr>
            </w:pPr>
            <w:ins w:id="16425" w:author="Steve Barbeaux" w:date="2022-10-10T12:28:00Z">
              <w:r w:rsidRPr="0060718B">
                <w:rPr>
                  <w:color w:val="000000"/>
                  <w:sz w:val="20"/>
                  <w:rPrChange w:id="16426" w:author="Steve Barbeaux" w:date="2022-10-10T12:28:00Z">
                    <w:rPr>
                      <w:rFonts w:ascii="Calibri" w:hAnsi="Calibri" w:cs="Calibri"/>
                      <w:color w:val="000000"/>
                      <w:szCs w:val="22"/>
                    </w:rPr>
                  </w:rPrChange>
                </w:rPr>
                <w:t>0.121</w:t>
              </w:r>
            </w:ins>
            <w:del w:id="16427" w:author="Steve Barbeaux" w:date="2022-10-10T12:28:00Z">
              <w:r w:rsidRPr="0060718B" w:rsidDel="005A5D7E">
                <w:rPr>
                  <w:sz w:val="20"/>
                  <w:rPrChange w:id="16428" w:author="Steve Barbeaux" w:date="2022-10-10T12:28:00Z">
                    <w:rPr>
                      <w:sz w:val="20"/>
                    </w:rPr>
                  </w:rPrChange>
                </w:rPr>
                <w:delText>0.107</w:delText>
              </w:r>
            </w:del>
          </w:p>
        </w:tc>
      </w:tr>
      <w:tr w:rsidR="0060718B" w:rsidRPr="00D16579" w14:paraId="3D8BBE30" w14:textId="77777777" w:rsidTr="0060718B">
        <w:tblPrEx>
          <w:tblW w:w="6220" w:type="dxa"/>
          <w:jc w:val="center"/>
          <w:tblLook w:val="0000" w:firstRow="0" w:lastRow="0" w:firstColumn="0" w:lastColumn="0" w:noHBand="0" w:noVBand="0"/>
          <w:tblPrExChange w:id="16429" w:author="Steve Barbeaux" w:date="2022-10-10T12:28:00Z">
            <w:tblPrEx>
              <w:tblW w:w="3840" w:type="dxa"/>
              <w:jc w:val="center"/>
              <w:tblLook w:val="0000" w:firstRow="0" w:lastRow="0" w:firstColumn="0" w:lastColumn="0" w:noHBand="0" w:noVBand="0"/>
            </w:tblPrEx>
          </w:tblPrExChange>
        </w:tblPrEx>
        <w:trPr>
          <w:jc w:val="center"/>
          <w:trPrChange w:id="16430" w:author="Steve Barbeaux" w:date="2022-10-10T12:28:00Z">
            <w:trPr>
              <w:jc w:val="center"/>
            </w:trPr>
          </w:trPrChange>
        </w:trPr>
        <w:tc>
          <w:tcPr>
            <w:tcW w:w="0" w:type="auto"/>
            <w:tcBorders>
              <w:top w:val="nil"/>
              <w:left w:val="nil"/>
              <w:bottom w:val="nil"/>
              <w:right w:val="nil"/>
            </w:tcBorders>
            <w:shd w:val="clear" w:color="auto" w:fill="FFFFFF" w:themeFill="background1"/>
            <w:noWrap/>
            <w:vAlign w:val="bottom"/>
            <w:tcPrChange w:id="16431" w:author="Steve Barbeaux" w:date="2022-10-10T12:28:00Z">
              <w:tcPr>
                <w:tcW w:w="0" w:type="auto"/>
                <w:gridSpan w:val="2"/>
                <w:tcBorders>
                  <w:top w:val="nil"/>
                  <w:left w:val="nil"/>
                  <w:bottom w:val="nil"/>
                  <w:right w:val="nil"/>
                </w:tcBorders>
                <w:shd w:val="clear" w:color="auto" w:fill="FFFFFF" w:themeFill="background1"/>
                <w:noWrap/>
                <w:vAlign w:val="bottom"/>
              </w:tcPr>
            </w:tcPrChange>
          </w:tcPr>
          <w:p w14:paraId="2F5D6654" w14:textId="77777777" w:rsidR="0060718B" w:rsidRPr="00251C76" w:rsidRDefault="0060718B" w:rsidP="0060718B">
            <w:pPr>
              <w:spacing w:after="0"/>
              <w:jc w:val="center"/>
              <w:rPr>
                <w:sz w:val="20"/>
              </w:rPr>
            </w:pPr>
            <w:r w:rsidRPr="00251C76">
              <w:rPr>
                <w:sz w:val="20"/>
              </w:rPr>
              <w:t>1985</w:t>
            </w:r>
          </w:p>
        </w:tc>
        <w:tc>
          <w:tcPr>
            <w:tcW w:w="0" w:type="auto"/>
            <w:tcBorders>
              <w:top w:val="nil"/>
              <w:left w:val="nil"/>
              <w:bottom w:val="nil"/>
              <w:right w:val="nil"/>
            </w:tcBorders>
            <w:shd w:val="clear" w:color="auto" w:fill="FFFFFF" w:themeFill="background1"/>
            <w:noWrap/>
            <w:vAlign w:val="bottom"/>
            <w:tcPrChange w:id="16432" w:author="Steve Barbeaux" w:date="2022-10-10T12:28:00Z">
              <w:tcPr>
                <w:tcW w:w="0" w:type="auto"/>
                <w:tcBorders>
                  <w:top w:val="nil"/>
                  <w:left w:val="nil"/>
                  <w:bottom w:val="nil"/>
                  <w:right w:val="nil"/>
                </w:tcBorders>
                <w:shd w:val="clear" w:color="auto" w:fill="FFFFFF" w:themeFill="background1"/>
                <w:noWrap/>
              </w:tcPr>
            </w:tcPrChange>
          </w:tcPr>
          <w:p w14:paraId="2D2B6A93" w14:textId="22D3050F" w:rsidR="0060718B" w:rsidRPr="0060718B" w:rsidRDefault="0060718B" w:rsidP="0060718B">
            <w:pPr>
              <w:spacing w:after="0"/>
              <w:jc w:val="center"/>
              <w:rPr>
                <w:sz w:val="20"/>
                <w:rPrChange w:id="16433" w:author="Steve Barbeaux" w:date="2022-10-10T12:28:00Z">
                  <w:rPr>
                    <w:sz w:val="20"/>
                  </w:rPr>
                </w:rPrChange>
              </w:rPr>
            </w:pPr>
            <w:ins w:id="16434" w:author="Steve Barbeaux" w:date="2022-10-10T12:28:00Z">
              <w:r w:rsidRPr="0060718B">
                <w:rPr>
                  <w:color w:val="000000"/>
                  <w:sz w:val="20"/>
                  <w:rPrChange w:id="16435" w:author="Steve Barbeaux" w:date="2022-10-10T12:28:00Z">
                    <w:rPr>
                      <w:rFonts w:ascii="Calibri" w:hAnsi="Calibri" w:cs="Calibri"/>
                      <w:color w:val="000000"/>
                      <w:szCs w:val="22"/>
                    </w:rPr>
                  </w:rPrChange>
                </w:rPr>
                <w:t>0.077</w:t>
              </w:r>
            </w:ins>
            <w:del w:id="16436" w:author="Steve Barbeaux" w:date="2022-10-10T12:28:00Z">
              <w:r w:rsidRPr="0060718B" w:rsidDel="005A5D7E">
                <w:rPr>
                  <w:sz w:val="20"/>
                  <w:rPrChange w:id="16437" w:author="Steve Barbeaux" w:date="2022-10-10T12:28:00Z">
                    <w:rPr>
                      <w:sz w:val="20"/>
                    </w:rPr>
                  </w:rPrChange>
                </w:rPr>
                <w:delText>0.069</w:delText>
              </w:r>
            </w:del>
          </w:p>
        </w:tc>
        <w:tc>
          <w:tcPr>
            <w:tcW w:w="0" w:type="auto"/>
            <w:tcBorders>
              <w:top w:val="nil"/>
              <w:left w:val="nil"/>
              <w:bottom w:val="nil"/>
              <w:right w:val="nil"/>
            </w:tcBorders>
            <w:shd w:val="clear" w:color="auto" w:fill="FFFFFF" w:themeFill="background1"/>
            <w:noWrap/>
            <w:vAlign w:val="bottom"/>
            <w:tcPrChange w:id="16438" w:author="Steve Barbeaux" w:date="2022-10-10T12:28:00Z">
              <w:tcPr>
                <w:tcW w:w="0" w:type="auto"/>
                <w:gridSpan w:val="2"/>
                <w:tcBorders>
                  <w:top w:val="nil"/>
                  <w:left w:val="nil"/>
                  <w:bottom w:val="nil"/>
                  <w:right w:val="nil"/>
                </w:tcBorders>
                <w:shd w:val="clear" w:color="auto" w:fill="FFFFFF" w:themeFill="background1"/>
                <w:noWrap/>
              </w:tcPr>
            </w:tcPrChange>
          </w:tcPr>
          <w:p w14:paraId="75A45CDF" w14:textId="0907AD60" w:rsidR="0060718B" w:rsidRPr="0060718B" w:rsidRDefault="0060718B" w:rsidP="0060718B">
            <w:pPr>
              <w:spacing w:after="0"/>
              <w:jc w:val="center"/>
              <w:rPr>
                <w:sz w:val="20"/>
                <w:rPrChange w:id="16439" w:author="Steve Barbeaux" w:date="2022-10-10T12:28:00Z">
                  <w:rPr>
                    <w:sz w:val="20"/>
                  </w:rPr>
                </w:rPrChange>
              </w:rPr>
            </w:pPr>
            <w:ins w:id="16440" w:author="Steve Barbeaux" w:date="2022-10-10T12:28:00Z">
              <w:r w:rsidRPr="0060718B">
                <w:rPr>
                  <w:color w:val="000000"/>
                  <w:sz w:val="20"/>
                  <w:rPrChange w:id="16441" w:author="Steve Barbeaux" w:date="2022-10-10T12:28:00Z">
                    <w:rPr>
                      <w:rFonts w:ascii="Calibri" w:hAnsi="Calibri" w:cs="Calibri"/>
                      <w:color w:val="000000"/>
                      <w:szCs w:val="22"/>
                    </w:rPr>
                  </w:rPrChange>
                </w:rPr>
                <w:t>0.113</w:t>
              </w:r>
            </w:ins>
            <w:del w:id="16442" w:author="Steve Barbeaux" w:date="2022-10-10T12:28:00Z">
              <w:r w:rsidRPr="0060718B" w:rsidDel="005A5D7E">
                <w:rPr>
                  <w:sz w:val="20"/>
                  <w:rPrChange w:id="16443" w:author="Steve Barbeaux" w:date="2022-10-10T12:28:00Z">
                    <w:rPr>
                      <w:sz w:val="20"/>
                    </w:rPr>
                  </w:rPrChange>
                </w:rPr>
                <w:delText>0.101</w:delText>
              </w:r>
            </w:del>
          </w:p>
        </w:tc>
      </w:tr>
      <w:tr w:rsidR="0060718B" w:rsidRPr="00D16579" w14:paraId="2AE9768F" w14:textId="77777777" w:rsidTr="0060718B">
        <w:tblPrEx>
          <w:tblW w:w="6220" w:type="dxa"/>
          <w:jc w:val="center"/>
          <w:tblLook w:val="0000" w:firstRow="0" w:lastRow="0" w:firstColumn="0" w:lastColumn="0" w:noHBand="0" w:noVBand="0"/>
          <w:tblPrExChange w:id="16444" w:author="Steve Barbeaux" w:date="2022-10-10T12:28:00Z">
            <w:tblPrEx>
              <w:tblW w:w="3840" w:type="dxa"/>
              <w:jc w:val="center"/>
              <w:tblLook w:val="0000" w:firstRow="0" w:lastRow="0" w:firstColumn="0" w:lastColumn="0" w:noHBand="0" w:noVBand="0"/>
            </w:tblPrEx>
          </w:tblPrExChange>
        </w:tblPrEx>
        <w:trPr>
          <w:jc w:val="center"/>
          <w:trPrChange w:id="16445" w:author="Steve Barbeaux" w:date="2022-10-10T12:28:00Z">
            <w:trPr>
              <w:jc w:val="center"/>
            </w:trPr>
          </w:trPrChange>
        </w:trPr>
        <w:tc>
          <w:tcPr>
            <w:tcW w:w="0" w:type="auto"/>
            <w:tcBorders>
              <w:top w:val="nil"/>
              <w:left w:val="nil"/>
              <w:bottom w:val="nil"/>
              <w:right w:val="nil"/>
            </w:tcBorders>
            <w:shd w:val="clear" w:color="auto" w:fill="FFFFFF" w:themeFill="background1"/>
            <w:noWrap/>
            <w:vAlign w:val="bottom"/>
            <w:tcPrChange w:id="16446" w:author="Steve Barbeaux" w:date="2022-10-10T12:28:00Z">
              <w:tcPr>
                <w:tcW w:w="0" w:type="auto"/>
                <w:gridSpan w:val="2"/>
                <w:tcBorders>
                  <w:top w:val="nil"/>
                  <w:left w:val="nil"/>
                  <w:bottom w:val="nil"/>
                  <w:right w:val="nil"/>
                </w:tcBorders>
                <w:shd w:val="clear" w:color="auto" w:fill="FFFFFF" w:themeFill="background1"/>
                <w:noWrap/>
                <w:vAlign w:val="bottom"/>
              </w:tcPr>
            </w:tcPrChange>
          </w:tcPr>
          <w:p w14:paraId="350C15EC" w14:textId="77777777" w:rsidR="0060718B" w:rsidRPr="00251C76" w:rsidRDefault="0060718B" w:rsidP="0060718B">
            <w:pPr>
              <w:spacing w:after="0"/>
              <w:jc w:val="center"/>
              <w:rPr>
                <w:sz w:val="20"/>
              </w:rPr>
            </w:pPr>
            <w:r w:rsidRPr="00251C76">
              <w:rPr>
                <w:sz w:val="20"/>
              </w:rPr>
              <w:t>1986</w:t>
            </w:r>
          </w:p>
        </w:tc>
        <w:tc>
          <w:tcPr>
            <w:tcW w:w="0" w:type="auto"/>
            <w:tcBorders>
              <w:top w:val="nil"/>
              <w:left w:val="nil"/>
              <w:bottom w:val="nil"/>
              <w:right w:val="nil"/>
            </w:tcBorders>
            <w:shd w:val="clear" w:color="auto" w:fill="FFFFFF" w:themeFill="background1"/>
            <w:noWrap/>
            <w:vAlign w:val="bottom"/>
            <w:tcPrChange w:id="16447" w:author="Steve Barbeaux" w:date="2022-10-10T12:28:00Z">
              <w:tcPr>
                <w:tcW w:w="0" w:type="auto"/>
                <w:tcBorders>
                  <w:top w:val="nil"/>
                  <w:left w:val="nil"/>
                  <w:bottom w:val="nil"/>
                  <w:right w:val="nil"/>
                </w:tcBorders>
                <w:shd w:val="clear" w:color="auto" w:fill="FFFFFF" w:themeFill="background1"/>
                <w:noWrap/>
              </w:tcPr>
            </w:tcPrChange>
          </w:tcPr>
          <w:p w14:paraId="2BB1DA73" w14:textId="4EA3098B" w:rsidR="0060718B" w:rsidRPr="0060718B" w:rsidRDefault="0060718B" w:rsidP="0060718B">
            <w:pPr>
              <w:spacing w:after="0"/>
              <w:jc w:val="center"/>
              <w:rPr>
                <w:sz w:val="20"/>
                <w:rPrChange w:id="16448" w:author="Steve Barbeaux" w:date="2022-10-10T12:28:00Z">
                  <w:rPr>
                    <w:sz w:val="20"/>
                  </w:rPr>
                </w:rPrChange>
              </w:rPr>
            </w:pPr>
            <w:ins w:id="16449" w:author="Steve Barbeaux" w:date="2022-10-10T12:28:00Z">
              <w:r w:rsidRPr="0060718B">
                <w:rPr>
                  <w:color w:val="000000"/>
                  <w:sz w:val="20"/>
                  <w:rPrChange w:id="16450" w:author="Steve Barbeaux" w:date="2022-10-10T12:28:00Z">
                    <w:rPr>
                      <w:rFonts w:ascii="Calibri" w:hAnsi="Calibri" w:cs="Calibri"/>
                      <w:color w:val="000000"/>
                      <w:szCs w:val="22"/>
                    </w:rPr>
                  </w:rPrChange>
                </w:rPr>
                <w:t>0.045</w:t>
              </w:r>
            </w:ins>
            <w:del w:id="16451" w:author="Steve Barbeaux" w:date="2022-10-10T12:28:00Z">
              <w:r w:rsidRPr="0060718B" w:rsidDel="005A5D7E">
                <w:rPr>
                  <w:sz w:val="20"/>
                  <w:rPrChange w:id="16452" w:author="Steve Barbeaux" w:date="2022-10-10T12:28:00Z">
                    <w:rPr>
                      <w:sz w:val="20"/>
                    </w:rPr>
                  </w:rPrChange>
                </w:rPr>
                <w:delText>0.041</w:delText>
              </w:r>
            </w:del>
          </w:p>
        </w:tc>
        <w:tc>
          <w:tcPr>
            <w:tcW w:w="0" w:type="auto"/>
            <w:tcBorders>
              <w:top w:val="nil"/>
              <w:left w:val="nil"/>
              <w:bottom w:val="nil"/>
              <w:right w:val="nil"/>
            </w:tcBorders>
            <w:shd w:val="clear" w:color="auto" w:fill="FFFFFF" w:themeFill="background1"/>
            <w:noWrap/>
            <w:vAlign w:val="bottom"/>
            <w:tcPrChange w:id="16453" w:author="Steve Barbeaux" w:date="2022-10-10T12:28:00Z">
              <w:tcPr>
                <w:tcW w:w="0" w:type="auto"/>
                <w:gridSpan w:val="2"/>
                <w:tcBorders>
                  <w:top w:val="nil"/>
                  <w:left w:val="nil"/>
                  <w:bottom w:val="nil"/>
                  <w:right w:val="nil"/>
                </w:tcBorders>
                <w:shd w:val="clear" w:color="auto" w:fill="FFFFFF" w:themeFill="background1"/>
                <w:noWrap/>
              </w:tcPr>
            </w:tcPrChange>
          </w:tcPr>
          <w:p w14:paraId="61162DD7" w14:textId="48C12C96" w:rsidR="0060718B" w:rsidRPr="0060718B" w:rsidRDefault="0060718B" w:rsidP="0060718B">
            <w:pPr>
              <w:spacing w:after="0"/>
              <w:jc w:val="center"/>
              <w:rPr>
                <w:sz w:val="20"/>
                <w:rPrChange w:id="16454" w:author="Steve Barbeaux" w:date="2022-10-10T12:28:00Z">
                  <w:rPr>
                    <w:sz w:val="20"/>
                  </w:rPr>
                </w:rPrChange>
              </w:rPr>
            </w:pPr>
            <w:ins w:id="16455" w:author="Steve Barbeaux" w:date="2022-10-10T12:28:00Z">
              <w:r w:rsidRPr="0060718B">
                <w:rPr>
                  <w:color w:val="000000"/>
                  <w:sz w:val="20"/>
                  <w:rPrChange w:id="16456" w:author="Steve Barbeaux" w:date="2022-10-10T12:28:00Z">
                    <w:rPr>
                      <w:rFonts w:ascii="Calibri" w:hAnsi="Calibri" w:cs="Calibri"/>
                      <w:color w:val="000000"/>
                      <w:szCs w:val="22"/>
                    </w:rPr>
                  </w:rPrChange>
                </w:rPr>
                <w:t>0.066</w:t>
              </w:r>
            </w:ins>
            <w:del w:id="16457" w:author="Steve Barbeaux" w:date="2022-10-10T12:28:00Z">
              <w:r w:rsidRPr="0060718B" w:rsidDel="005A5D7E">
                <w:rPr>
                  <w:sz w:val="20"/>
                  <w:rPrChange w:id="16458" w:author="Steve Barbeaux" w:date="2022-10-10T12:28:00Z">
                    <w:rPr>
                      <w:sz w:val="20"/>
                    </w:rPr>
                  </w:rPrChange>
                </w:rPr>
                <w:delText>0.059</w:delText>
              </w:r>
            </w:del>
          </w:p>
        </w:tc>
      </w:tr>
      <w:tr w:rsidR="0060718B" w:rsidRPr="00D16579" w14:paraId="1D8E6277" w14:textId="77777777" w:rsidTr="0060718B">
        <w:tblPrEx>
          <w:tblW w:w="6220" w:type="dxa"/>
          <w:jc w:val="center"/>
          <w:tblLook w:val="0000" w:firstRow="0" w:lastRow="0" w:firstColumn="0" w:lastColumn="0" w:noHBand="0" w:noVBand="0"/>
          <w:tblPrExChange w:id="16459" w:author="Steve Barbeaux" w:date="2022-10-10T12:28:00Z">
            <w:tblPrEx>
              <w:tblW w:w="3840" w:type="dxa"/>
              <w:jc w:val="center"/>
              <w:tblLook w:val="0000" w:firstRow="0" w:lastRow="0" w:firstColumn="0" w:lastColumn="0" w:noHBand="0" w:noVBand="0"/>
            </w:tblPrEx>
          </w:tblPrExChange>
        </w:tblPrEx>
        <w:trPr>
          <w:jc w:val="center"/>
          <w:trPrChange w:id="16460" w:author="Steve Barbeaux" w:date="2022-10-10T12:28:00Z">
            <w:trPr>
              <w:jc w:val="center"/>
            </w:trPr>
          </w:trPrChange>
        </w:trPr>
        <w:tc>
          <w:tcPr>
            <w:tcW w:w="0" w:type="auto"/>
            <w:tcBorders>
              <w:top w:val="nil"/>
              <w:left w:val="nil"/>
              <w:bottom w:val="nil"/>
              <w:right w:val="nil"/>
            </w:tcBorders>
            <w:shd w:val="clear" w:color="auto" w:fill="FFFFFF" w:themeFill="background1"/>
            <w:noWrap/>
            <w:vAlign w:val="bottom"/>
            <w:tcPrChange w:id="16461" w:author="Steve Barbeaux" w:date="2022-10-10T12:28:00Z">
              <w:tcPr>
                <w:tcW w:w="0" w:type="auto"/>
                <w:gridSpan w:val="2"/>
                <w:tcBorders>
                  <w:top w:val="nil"/>
                  <w:left w:val="nil"/>
                  <w:bottom w:val="nil"/>
                  <w:right w:val="nil"/>
                </w:tcBorders>
                <w:shd w:val="clear" w:color="auto" w:fill="FFFFFF" w:themeFill="background1"/>
                <w:noWrap/>
                <w:vAlign w:val="bottom"/>
              </w:tcPr>
            </w:tcPrChange>
          </w:tcPr>
          <w:p w14:paraId="5976238A" w14:textId="77777777" w:rsidR="0060718B" w:rsidRPr="00251C76" w:rsidRDefault="0060718B" w:rsidP="0060718B">
            <w:pPr>
              <w:spacing w:after="0"/>
              <w:jc w:val="center"/>
              <w:rPr>
                <w:sz w:val="20"/>
              </w:rPr>
            </w:pPr>
            <w:r w:rsidRPr="00251C76">
              <w:rPr>
                <w:sz w:val="20"/>
              </w:rPr>
              <w:t>1987</w:t>
            </w:r>
          </w:p>
        </w:tc>
        <w:tc>
          <w:tcPr>
            <w:tcW w:w="0" w:type="auto"/>
            <w:tcBorders>
              <w:top w:val="nil"/>
              <w:left w:val="nil"/>
              <w:bottom w:val="nil"/>
              <w:right w:val="nil"/>
            </w:tcBorders>
            <w:shd w:val="clear" w:color="auto" w:fill="FFFFFF" w:themeFill="background1"/>
            <w:noWrap/>
            <w:vAlign w:val="bottom"/>
            <w:tcPrChange w:id="16462" w:author="Steve Barbeaux" w:date="2022-10-10T12:28:00Z">
              <w:tcPr>
                <w:tcW w:w="0" w:type="auto"/>
                <w:tcBorders>
                  <w:top w:val="nil"/>
                  <w:left w:val="nil"/>
                  <w:bottom w:val="nil"/>
                  <w:right w:val="nil"/>
                </w:tcBorders>
                <w:shd w:val="clear" w:color="auto" w:fill="FFFFFF" w:themeFill="background1"/>
                <w:noWrap/>
              </w:tcPr>
            </w:tcPrChange>
          </w:tcPr>
          <w:p w14:paraId="243E4BF0" w14:textId="495D3E38" w:rsidR="0060718B" w:rsidRPr="0060718B" w:rsidRDefault="0060718B" w:rsidP="0060718B">
            <w:pPr>
              <w:spacing w:after="0"/>
              <w:jc w:val="center"/>
              <w:rPr>
                <w:sz w:val="20"/>
                <w:rPrChange w:id="16463" w:author="Steve Barbeaux" w:date="2022-10-10T12:28:00Z">
                  <w:rPr>
                    <w:sz w:val="20"/>
                  </w:rPr>
                </w:rPrChange>
              </w:rPr>
            </w:pPr>
            <w:ins w:id="16464" w:author="Steve Barbeaux" w:date="2022-10-10T12:28:00Z">
              <w:r w:rsidRPr="0060718B">
                <w:rPr>
                  <w:color w:val="000000"/>
                  <w:sz w:val="20"/>
                  <w:rPrChange w:id="16465" w:author="Steve Barbeaux" w:date="2022-10-10T12:28:00Z">
                    <w:rPr>
                      <w:rFonts w:ascii="Calibri" w:hAnsi="Calibri" w:cs="Calibri"/>
                      <w:color w:val="000000"/>
                      <w:szCs w:val="22"/>
                    </w:rPr>
                  </w:rPrChange>
                </w:rPr>
                <w:t>0.047</w:t>
              </w:r>
            </w:ins>
            <w:del w:id="16466" w:author="Steve Barbeaux" w:date="2022-10-10T12:28:00Z">
              <w:r w:rsidRPr="0060718B" w:rsidDel="005A5D7E">
                <w:rPr>
                  <w:sz w:val="20"/>
                  <w:rPrChange w:id="16467" w:author="Steve Barbeaux" w:date="2022-10-10T12:28:00Z">
                    <w:rPr>
                      <w:sz w:val="20"/>
                    </w:rPr>
                  </w:rPrChange>
                </w:rPr>
                <w:delText>0.043</w:delText>
              </w:r>
            </w:del>
          </w:p>
        </w:tc>
        <w:tc>
          <w:tcPr>
            <w:tcW w:w="0" w:type="auto"/>
            <w:tcBorders>
              <w:top w:val="nil"/>
              <w:left w:val="nil"/>
              <w:bottom w:val="nil"/>
              <w:right w:val="nil"/>
            </w:tcBorders>
            <w:shd w:val="clear" w:color="auto" w:fill="FFFFFF" w:themeFill="background1"/>
            <w:noWrap/>
            <w:vAlign w:val="bottom"/>
            <w:tcPrChange w:id="16468" w:author="Steve Barbeaux" w:date="2022-10-10T12:28:00Z">
              <w:tcPr>
                <w:tcW w:w="0" w:type="auto"/>
                <w:gridSpan w:val="2"/>
                <w:tcBorders>
                  <w:top w:val="nil"/>
                  <w:left w:val="nil"/>
                  <w:bottom w:val="nil"/>
                  <w:right w:val="nil"/>
                </w:tcBorders>
                <w:shd w:val="clear" w:color="auto" w:fill="FFFFFF" w:themeFill="background1"/>
                <w:noWrap/>
              </w:tcPr>
            </w:tcPrChange>
          </w:tcPr>
          <w:p w14:paraId="04F3F1C2" w14:textId="4CBE87F4" w:rsidR="0060718B" w:rsidRPr="0060718B" w:rsidRDefault="0060718B" w:rsidP="0060718B">
            <w:pPr>
              <w:spacing w:after="0"/>
              <w:jc w:val="center"/>
              <w:rPr>
                <w:sz w:val="20"/>
                <w:rPrChange w:id="16469" w:author="Steve Barbeaux" w:date="2022-10-10T12:28:00Z">
                  <w:rPr>
                    <w:sz w:val="20"/>
                  </w:rPr>
                </w:rPrChange>
              </w:rPr>
            </w:pPr>
            <w:ins w:id="16470" w:author="Steve Barbeaux" w:date="2022-10-10T12:28:00Z">
              <w:r w:rsidRPr="0060718B">
                <w:rPr>
                  <w:color w:val="000000"/>
                  <w:sz w:val="20"/>
                  <w:rPrChange w:id="16471" w:author="Steve Barbeaux" w:date="2022-10-10T12:28:00Z">
                    <w:rPr>
                      <w:rFonts w:ascii="Calibri" w:hAnsi="Calibri" w:cs="Calibri"/>
                      <w:color w:val="000000"/>
                      <w:szCs w:val="22"/>
                    </w:rPr>
                  </w:rPrChange>
                </w:rPr>
                <w:t>0.068</w:t>
              </w:r>
            </w:ins>
            <w:del w:id="16472" w:author="Steve Barbeaux" w:date="2022-10-10T12:28:00Z">
              <w:r w:rsidRPr="0060718B" w:rsidDel="005A5D7E">
                <w:rPr>
                  <w:sz w:val="20"/>
                  <w:rPrChange w:id="16473" w:author="Steve Barbeaux" w:date="2022-10-10T12:28:00Z">
                    <w:rPr>
                      <w:sz w:val="20"/>
                    </w:rPr>
                  </w:rPrChange>
                </w:rPr>
                <w:delText>0.062</w:delText>
              </w:r>
            </w:del>
          </w:p>
        </w:tc>
      </w:tr>
      <w:tr w:rsidR="0060718B" w:rsidRPr="00D16579" w14:paraId="1974595C" w14:textId="77777777" w:rsidTr="0060718B">
        <w:tblPrEx>
          <w:tblW w:w="6220" w:type="dxa"/>
          <w:jc w:val="center"/>
          <w:tblLook w:val="0000" w:firstRow="0" w:lastRow="0" w:firstColumn="0" w:lastColumn="0" w:noHBand="0" w:noVBand="0"/>
          <w:tblPrExChange w:id="16474" w:author="Steve Barbeaux" w:date="2022-10-10T12:28:00Z">
            <w:tblPrEx>
              <w:tblW w:w="3840" w:type="dxa"/>
              <w:jc w:val="center"/>
              <w:tblLook w:val="0000" w:firstRow="0" w:lastRow="0" w:firstColumn="0" w:lastColumn="0" w:noHBand="0" w:noVBand="0"/>
            </w:tblPrEx>
          </w:tblPrExChange>
        </w:tblPrEx>
        <w:trPr>
          <w:jc w:val="center"/>
          <w:trPrChange w:id="16475" w:author="Steve Barbeaux" w:date="2022-10-10T12:28:00Z">
            <w:trPr>
              <w:jc w:val="center"/>
            </w:trPr>
          </w:trPrChange>
        </w:trPr>
        <w:tc>
          <w:tcPr>
            <w:tcW w:w="0" w:type="auto"/>
            <w:tcBorders>
              <w:top w:val="nil"/>
              <w:left w:val="nil"/>
              <w:bottom w:val="nil"/>
              <w:right w:val="nil"/>
            </w:tcBorders>
            <w:shd w:val="clear" w:color="auto" w:fill="FFFFFF" w:themeFill="background1"/>
            <w:noWrap/>
            <w:vAlign w:val="bottom"/>
            <w:tcPrChange w:id="16476" w:author="Steve Barbeaux" w:date="2022-10-10T12:28:00Z">
              <w:tcPr>
                <w:tcW w:w="0" w:type="auto"/>
                <w:gridSpan w:val="2"/>
                <w:tcBorders>
                  <w:top w:val="nil"/>
                  <w:left w:val="nil"/>
                  <w:bottom w:val="nil"/>
                  <w:right w:val="nil"/>
                </w:tcBorders>
                <w:shd w:val="clear" w:color="auto" w:fill="FFFFFF" w:themeFill="background1"/>
                <w:noWrap/>
                <w:vAlign w:val="bottom"/>
              </w:tcPr>
            </w:tcPrChange>
          </w:tcPr>
          <w:p w14:paraId="7A64318A" w14:textId="77777777" w:rsidR="0060718B" w:rsidRPr="00251C76" w:rsidRDefault="0060718B" w:rsidP="0060718B">
            <w:pPr>
              <w:spacing w:after="0"/>
              <w:jc w:val="center"/>
              <w:rPr>
                <w:sz w:val="20"/>
              </w:rPr>
            </w:pPr>
            <w:r w:rsidRPr="00251C76">
              <w:rPr>
                <w:sz w:val="20"/>
              </w:rPr>
              <w:t>1988</w:t>
            </w:r>
          </w:p>
        </w:tc>
        <w:tc>
          <w:tcPr>
            <w:tcW w:w="0" w:type="auto"/>
            <w:tcBorders>
              <w:top w:val="nil"/>
              <w:left w:val="nil"/>
              <w:bottom w:val="nil"/>
              <w:right w:val="nil"/>
            </w:tcBorders>
            <w:shd w:val="clear" w:color="auto" w:fill="FFFFFF" w:themeFill="background1"/>
            <w:noWrap/>
            <w:vAlign w:val="bottom"/>
            <w:tcPrChange w:id="16477" w:author="Steve Barbeaux" w:date="2022-10-10T12:28:00Z">
              <w:tcPr>
                <w:tcW w:w="0" w:type="auto"/>
                <w:tcBorders>
                  <w:top w:val="nil"/>
                  <w:left w:val="nil"/>
                  <w:bottom w:val="nil"/>
                  <w:right w:val="nil"/>
                </w:tcBorders>
                <w:shd w:val="clear" w:color="auto" w:fill="FFFFFF" w:themeFill="background1"/>
                <w:noWrap/>
              </w:tcPr>
            </w:tcPrChange>
          </w:tcPr>
          <w:p w14:paraId="70CD71D1" w14:textId="7440164E" w:rsidR="0060718B" w:rsidRPr="0060718B" w:rsidRDefault="0060718B" w:rsidP="0060718B">
            <w:pPr>
              <w:spacing w:after="0"/>
              <w:jc w:val="center"/>
              <w:rPr>
                <w:sz w:val="20"/>
                <w:rPrChange w:id="16478" w:author="Steve Barbeaux" w:date="2022-10-10T12:28:00Z">
                  <w:rPr>
                    <w:sz w:val="20"/>
                  </w:rPr>
                </w:rPrChange>
              </w:rPr>
            </w:pPr>
            <w:ins w:id="16479" w:author="Steve Barbeaux" w:date="2022-10-10T12:28:00Z">
              <w:r w:rsidRPr="0060718B">
                <w:rPr>
                  <w:color w:val="000000"/>
                  <w:sz w:val="20"/>
                  <w:rPrChange w:id="16480" w:author="Steve Barbeaux" w:date="2022-10-10T12:28:00Z">
                    <w:rPr>
                      <w:rFonts w:ascii="Calibri" w:hAnsi="Calibri" w:cs="Calibri"/>
                      <w:color w:val="000000"/>
                      <w:szCs w:val="22"/>
                    </w:rPr>
                  </w:rPrChange>
                </w:rPr>
                <w:t>0.071</w:t>
              </w:r>
            </w:ins>
            <w:del w:id="16481" w:author="Steve Barbeaux" w:date="2022-10-10T12:28:00Z">
              <w:r w:rsidRPr="0060718B" w:rsidDel="005A5D7E">
                <w:rPr>
                  <w:sz w:val="20"/>
                  <w:rPrChange w:id="16482" w:author="Steve Barbeaux" w:date="2022-10-10T12:28:00Z">
                    <w:rPr>
                      <w:sz w:val="20"/>
                    </w:rPr>
                  </w:rPrChange>
                </w:rPr>
                <w:delText>0.066</w:delText>
              </w:r>
            </w:del>
          </w:p>
        </w:tc>
        <w:tc>
          <w:tcPr>
            <w:tcW w:w="0" w:type="auto"/>
            <w:tcBorders>
              <w:top w:val="nil"/>
              <w:left w:val="nil"/>
              <w:bottom w:val="nil"/>
              <w:right w:val="nil"/>
            </w:tcBorders>
            <w:shd w:val="clear" w:color="auto" w:fill="FFFFFF" w:themeFill="background1"/>
            <w:noWrap/>
            <w:vAlign w:val="bottom"/>
            <w:tcPrChange w:id="16483" w:author="Steve Barbeaux" w:date="2022-10-10T12:28:00Z">
              <w:tcPr>
                <w:tcW w:w="0" w:type="auto"/>
                <w:gridSpan w:val="2"/>
                <w:tcBorders>
                  <w:top w:val="nil"/>
                  <w:left w:val="nil"/>
                  <w:bottom w:val="nil"/>
                  <w:right w:val="nil"/>
                </w:tcBorders>
                <w:shd w:val="clear" w:color="auto" w:fill="FFFFFF" w:themeFill="background1"/>
                <w:noWrap/>
              </w:tcPr>
            </w:tcPrChange>
          </w:tcPr>
          <w:p w14:paraId="14945457" w14:textId="1A47DE3B" w:rsidR="0060718B" w:rsidRPr="0060718B" w:rsidRDefault="0060718B" w:rsidP="0060718B">
            <w:pPr>
              <w:spacing w:after="0"/>
              <w:jc w:val="center"/>
              <w:rPr>
                <w:sz w:val="20"/>
                <w:rPrChange w:id="16484" w:author="Steve Barbeaux" w:date="2022-10-10T12:28:00Z">
                  <w:rPr>
                    <w:sz w:val="20"/>
                  </w:rPr>
                </w:rPrChange>
              </w:rPr>
            </w:pPr>
            <w:ins w:id="16485" w:author="Steve Barbeaux" w:date="2022-10-10T12:28:00Z">
              <w:r w:rsidRPr="0060718B">
                <w:rPr>
                  <w:color w:val="000000"/>
                  <w:sz w:val="20"/>
                  <w:rPrChange w:id="16486" w:author="Steve Barbeaux" w:date="2022-10-10T12:28:00Z">
                    <w:rPr>
                      <w:rFonts w:ascii="Calibri" w:hAnsi="Calibri" w:cs="Calibri"/>
                      <w:color w:val="000000"/>
                      <w:szCs w:val="22"/>
                    </w:rPr>
                  </w:rPrChange>
                </w:rPr>
                <w:t>0.104</w:t>
              </w:r>
            </w:ins>
            <w:del w:id="16487" w:author="Steve Barbeaux" w:date="2022-10-10T12:28:00Z">
              <w:r w:rsidRPr="0060718B" w:rsidDel="005A5D7E">
                <w:rPr>
                  <w:sz w:val="20"/>
                  <w:rPrChange w:id="16488" w:author="Steve Barbeaux" w:date="2022-10-10T12:28:00Z">
                    <w:rPr>
                      <w:sz w:val="20"/>
                    </w:rPr>
                  </w:rPrChange>
                </w:rPr>
                <w:delText>0.096</w:delText>
              </w:r>
            </w:del>
          </w:p>
        </w:tc>
      </w:tr>
      <w:tr w:rsidR="0060718B" w:rsidRPr="00D16579" w14:paraId="371D7766" w14:textId="77777777" w:rsidTr="0060718B">
        <w:tblPrEx>
          <w:tblW w:w="6220" w:type="dxa"/>
          <w:jc w:val="center"/>
          <w:tblLook w:val="0000" w:firstRow="0" w:lastRow="0" w:firstColumn="0" w:lastColumn="0" w:noHBand="0" w:noVBand="0"/>
          <w:tblPrExChange w:id="16489" w:author="Steve Barbeaux" w:date="2022-10-10T12:28:00Z">
            <w:tblPrEx>
              <w:tblW w:w="3840" w:type="dxa"/>
              <w:jc w:val="center"/>
              <w:tblLook w:val="0000" w:firstRow="0" w:lastRow="0" w:firstColumn="0" w:lastColumn="0" w:noHBand="0" w:noVBand="0"/>
            </w:tblPrEx>
          </w:tblPrExChange>
        </w:tblPrEx>
        <w:trPr>
          <w:jc w:val="center"/>
          <w:trPrChange w:id="16490" w:author="Steve Barbeaux" w:date="2022-10-10T12:28:00Z">
            <w:trPr>
              <w:jc w:val="center"/>
            </w:trPr>
          </w:trPrChange>
        </w:trPr>
        <w:tc>
          <w:tcPr>
            <w:tcW w:w="0" w:type="auto"/>
            <w:tcBorders>
              <w:top w:val="nil"/>
              <w:left w:val="nil"/>
              <w:bottom w:val="nil"/>
              <w:right w:val="nil"/>
            </w:tcBorders>
            <w:shd w:val="clear" w:color="auto" w:fill="FFFFFF" w:themeFill="background1"/>
            <w:noWrap/>
            <w:vAlign w:val="bottom"/>
            <w:tcPrChange w:id="16491" w:author="Steve Barbeaux" w:date="2022-10-10T12:28:00Z">
              <w:tcPr>
                <w:tcW w:w="0" w:type="auto"/>
                <w:gridSpan w:val="2"/>
                <w:tcBorders>
                  <w:top w:val="nil"/>
                  <w:left w:val="nil"/>
                  <w:bottom w:val="nil"/>
                  <w:right w:val="nil"/>
                </w:tcBorders>
                <w:shd w:val="clear" w:color="auto" w:fill="FFFFFF" w:themeFill="background1"/>
                <w:noWrap/>
                <w:vAlign w:val="bottom"/>
              </w:tcPr>
            </w:tcPrChange>
          </w:tcPr>
          <w:p w14:paraId="1F94EA67" w14:textId="77777777" w:rsidR="0060718B" w:rsidRPr="00251C76" w:rsidRDefault="0060718B" w:rsidP="0060718B">
            <w:pPr>
              <w:spacing w:after="0"/>
              <w:jc w:val="center"/>
              <w:rPr>
                <w:sz w:val="20"/>
              </w:rPr>
            </w:pPr>
            <w:r w:rsidRPr="00251C76">
              <w:rPr>
                <w:sz w:val="20"/>
              </w:rPr>
              <w:t>1989</w:t>
            </w:r>
          </w:p>
        </w:tc>
        <w:tc>
          <w:tcPr>
            <w:tcW w:w="0" w:type="auto"/>
            <w:tcBorders>
              <w:top w:val="nil"/>
              <w:left w:val="nil"/>
              <w:bottom w:val="nil"/>
              <w:right w:val="nil"/>
            </w:tcBorders>
            <w:shd w:val="clear" w:color="auto" w:fill="FFFFFF" w:themeFill="background1"/>
            <w:noWrap/>
            <w:vAlign w:val="bottom"/>
            <w:tcPrChange w:id="16492" w:author="Steve Barbeaux" w:date="2022-10-10T12:28:00Z">
              <w:tcPr>
                <w:tcW w:w="0" w:type="auto"/>
                <w:tcBorders>
                  <w:top w:val="nil"/>
                  <w:left w:val="nil"/>
                  <w:bottom w:val="nil"/>
                  <w:right w:val="nil"/>
                </w:tcBorders>
                <w:shd w:val="clear" w:color="auto" w:fill="FFFFFF" w:themeFill="background1"/>
                <w:noWrap/>
              </w:tcPr>
            </w:tcPrChange>
          </w:tcPr>
          <w:p w14:paraId="2EF12BF0" w14:textId="7BC31EEB" w:rsidR="0060718B" w:rsidRPr="0060718B" w:rsidRDefault="0060718B" w:rsidP="0060718B">
            <w:pPr>
              <w:spacing w:after="0"/>
              <w:jc w:val="center"/>
              <w:rPr>
                <w:sz w:val="20"/>
                <w:rPrChange w:id="16493" w:author="Steve Barbeaux" w:date="2022-10-10T12:28:00Z">
                  <w:rPr>
                    <w:sz w:val="20"/>
                  </w:rPr>
                </w:rPrChange>
              </w:rPr>
            </w:pPr>
            <w:ins w:id="16494" w:author="Steve Barbeaux" w:date="2022-10-10T12:28:00Z">
              <w:r w:rsidRPr="0060718B">
                <w:rPr>
                  <w:color w:val="000000"/>
                  <w:sz w:val="20"/>
                  <w:rPrChange w:id="16495" w:author="Steve Barbeaux" w:date="2022-10-10T12:28:00Z">
                    <w:rPr>
                      <w:rFonts w:ascii="Calibri" w:hAnsi="Calibri" w:cs="Calibri"/>
                      <w:color w:val="000000"/>
                      <w:szCs w:val="22"/>
                    </w:rPr>
                  </w:rPrChange>
                </w:rPr>
                <w:t>0.021</w:t>
              </w:r>
            </w:ins>
            <w:del w:id="16496" w:author="Steve Barbeaux" w:date="2022-10-10T12:28:00Z">
              <w:r w:rsidRPr="0060718B" w:rsidDel="005A5D7E">
                <w:rPr>
                  <w:sz w:val="20"/>
                  <w:rPrChange w:id="16497" w:author="Steve Barbeaux" w:date="2022-10-10T12:28:00Z">
                    <w:rPr>
                      <w:sz w:val="20"/>
                    </w:rPr>
                  </w:rPrChange>
                </w:rPr>
                <w:delText>0.019</w:delText>
              </w:r>
            </w:del>
          </w:p>
        </w:tc>
        <w:tc>
          <w:tcPr>
            <w:tcW w:w="0" w:type="auto"/>
            <w:tcBorders>
              <w:top w:val="nil"/>
              <w:left w:val="nil"/>
              <w:bottom w:val="nil"/>
              <w:right w:val="nil"/>
            </w:tcBorders>
            <w:shd w:val="clear" w:color="auto" w:fill="FFFFFF" w:themeFill="background1"/>
            <w:noWrap/>
            <w:vAlign w:val="bottom"/>
            <w:tcPrChange w:id="16498" w:author="Steve Barbeaux" w:date="2022-10-10T12:28:00Z">
              <w:tcPr>
                <w:tcW w:w="0" w:type="auto"/>
                <w:gridSpan w:val="2"/>
                <w:tcBorders>
                  <w:top w:val="nil"/>
                  <w:left w:val="nil"/>
                  <w:bottom w:val="nil"/>
                  <w:right w:val="nil"/>
                </w:tcBorders>
                <w:shd w:val="clear" w:color="auto" w:fill="FFFFFF" w:themeFill="background1"/>
                <w:noWrap/>
              </w:tcPr>
            </w:tcPrChange>
          </w:tcPr>
          <w:p w14:paraId="752F6AB4" w14:textId="27864671" w:rsidR="0060718B" w:rsidRPr="0060718B" w:rsidRDefault="0060718B" w:rsidP="0060718B">
            <w:pPr>
              <w:spacing w:after="0"/>
              <w:jc w:val="center"/>
              <w:rPr>
                <w:sz w:val="20"/>
                <w:rPrChange w:id="16499" w:author="Steve Barbeaux" w:date="2022-10-10T12:28:00Z">
                  <w:rPr>
                    <w:sz w:val="20"/>
                  </w:rPr>
                </w:rPrChange>
              </w:rPr>
            </w:pPr>
            <w:ins w:id="16500" w:author="Steve Barbeaux" w:date="2022-10-10T12:28:00Z">
              <w:r w:rsidRPr="0060718B">
                <w:rPr>
                  <w:color w:val="000000"/>
                  <w:sz w:val="20"/>
                  <w:rPrChange w:id="16501" w:author="Steve Barbeaux" w:date="2022-10-10T12:28:00Z">
                    <w:rPr>
                      <w:rFonts w:ascii="Calibri" w:hAnsi="Calibri" w:cs="Calibri"/>
                      <w:color w:val="000000"/>
                      <w:szCs w:val="22"/>
                    </w:rPr>
                  </w:rPrChange>
                </w:rPr>
                <w:t>0.030</w:t>
              </w:r>
            </w:ins>
            <w:del w:id="16502" w:author="Steve Barbeaux" w:date="2022-10-10T12:28:00Z">
              <w:r w:rsidRPr="0060718B" w:rsidDel="005A5D7E">
                <w:rPr>
                  <w:sz w:val="20"/>
                  <w:rPrChange w:id="16503" w:author="Steve Barbeaux" w:date="2022-10-10T12:28:00Z">
                    <w:rPr>
                      <w:sz w:val="20"/>
                    </w:rPr>
                  </w:rPrChange>
                </w:rPr>
                <w:delText>0.028</w:delText>
              </w:r>
            </w:del>
          </w:p>
        </w:tc>
      </w:tr>
      <w:tr w:rsidR="0060718B" w:rsidRPr="00D16579" w14:paraId="0B3D9CF3" w14:textId="77777777" w:rsidTr="0060718B">
        <w:tblPrEx>
          <w:tblW w:w="6220" w:type="dxa"/>
          <w:jc w:val="center"/>
          <w:tblLook w:val="0000" w:firstRow="0" w:lastRow="0" w:firstColumn="0" w:lastColumn="0" w:noHBand="0" w:noVBand="0"/>
          <w:tblPrExChange w:id="16504" w:author="Steve Barbeaux" w:date="2022-10-10T12:28:00Z">
            <w:tblPrEx>
              <w:tblW w:w="3840" w:type="dxa"/>
              <w:jc w:val="center"/>
              <w:tblLook w:val="0000" w:firstRow="0" w:lastRow="0" w:firstColumn="0" w:lastColumn="0" w:noHBand="0" w:noVBand="0"/>
            </w:tblPrEx>
          </w:tblPrExChange>
        </w:tblPrEx>
        <w:trPr>
          <w:jc w:val="center"/>
          <w:trPrChange w:id="16505" w:author="Steve Barbeaux" w:date="2022-10-10T12:28:00Z">
            <w:trPr>
              <w:jc w:val="center"/>
            </w:trPr>
          </w:trPrChange>
        </w:trPr>
        <w:tc>
          <w:tcPr>
            <w:tcW w:w="0" w:type="auto"/>
            <w:tcBorders>
              <w:top w:val="nil"/>
              <w:left w:val="nil"/>
              <w:bottom w:val="nil"/>
              <w:right w:val="nil"/>
            </w:tcBorders>
            <w:shd w:val="clear" w:color="auto" w:fill="FFFFFF" w:themeFill="background1"/>
            <w:noWrap/>
            <w:vAlign w:val="bottom"/>
            <w:tcPrChange w:id="16506" w:author="Steve Barbeaux" w:date="2022-10-10T12:28:00Z">
              <w:tcPr>
                <w:tcW w:w="0" w:type="auto"/>
                <w:gridSpan w:val="2"/>
                <w:tcBorders>
                  <w:top w:val="nil"/>
                  <w:left w:val="nil"/>
                  <w:bottom w:val="nil"/>
                  <w:right w:val="nil"/>
                </w:tcBorders>
                <w:shd w:val="clear" w:color="auto" w:fill="FFFFFF" w:themeFill="background1"/>
                <w:noWrap/>
                <w:vAlign w:val="bottom"/>
              </w:tcPr>
            </w:tcPrChange>
          </w:tcPr>
          <w:p w14:paraId="007A4F36" w14:textId="77777777" w:rsidR="0060718B" w:rsidRPr="00251C76" w:rsidRDefault="0060718B" w:rsidP="0060718B">
            <w:pPr>
              <w:spacing w:after="0"/>
              <w:jc w:val="center"/>
              <w:rPr>
                <w:sz w:val="20"/>
              </w:rPr>
            </w:pPr>
            <w:r w:rsidRPr="00251C76">
              <w:rPr>
                <w:sz w:val="20"/>
              </w:rPr>
              <w:t>1990</w:t>
            </w:r>
          </w:p>
        </w:tc>
        <w:tc>
          <w:tcPr>
            <w:tcW w:w="0" w:type="auto"/>
            <w:tcBorders>
              <w:top w:val="nil"/>
              <w:left w:val="nil"/>
              <w:bottom w:val="nil"/>
              <w:right w:val="nil"/>
            </w:tcBorders>
            <w:shd w:val="clear" w:color="auto" w:fill="FFFFFF" w:themeFill="background1"/>
            <w:noWrap/>
            <w:vAlign w:val="bottom"/>
            <w:tcPrChange w:id="16507" w:author="Steve Barbeaux" w:date="2022-10-10T12:28:00Z">
              <w:tcPr>
                <w:tcW w:w="0" w:type="auto"/>
                <w:tcBorders>
                  <w:top w:val="nil"/>
                  <w:left w:val="nil"/>
                  <w:bottom w:val="nil"/>
                  <w:right w:val="nil"/>
                </w:tcBorders>
                <w:shd w:val="clear" w:color="auto" w:fill="FFFFFF" w:themeFill="background1"/>
                <w:noWrap/>
              </w:tcPr>
            </w:tcPrChange>
          </w:tcPr>
          <w:p w14:paraId="6F3D8535" w14:textId="3FB29537" w:rsidR="0060718B" w:rsidRPr="0060718B" w:rsidRDefault="0060718B" w:rsidP="0060718B">
            <w:pPr>
              <w:spacing w:after="0"/>
              <w:jc w:val="center"/>
              <w:rPr>
                <w:sz w:val="20"/>
                <w:rPrChange w:id="16508" w:author="Steve Barbeaux" w:date="2022-10-10T12:28:00Z">
                  <w:rPr>
                    <w:sz w:val="20"/>
                  </w:rPr>
                </w:rPrChange>
              </w:rPr>
            </w:pPr>
            <w:ins w:id="16509" w:author="Steve Barbeaux" w:date="2022-10-10T12:28:00Z">
              <w:r w:rsidRPr="0060718B">
                <w:rPr>
                  <w:color w:val="000000"/>
                  <w:sz w:val="20"/>
                  <w:rPrChange w:id="16510" w:author="Steve Barbeaux" w:date="2022-10-10T12:28:00Z">
                    <w:rPr>
                      <w:rFonts w:ascii="Calibri" w:hAnsi="Calibri" w:cs="Calibri"/>
                      <w:color w:val="000000"/>
                      <w:szCs w:val="22"/>
                    </w:rPr>
                  </w:rPrChange>
                </w:rPr>
                <w:t>0.168</w:t>
              </w:r>
            </w:ins>
            <w:del w:id="16511" w:author="Steve Barbeaux" w:date="2022-10-10T12:28:00Z">
              <w:r w:rsidRPr="0060718B" w:rsidDel="005A5D7E">
                <w:rPr>
                  <w:sz w:val="20"/>
                  <w:rPrChange w:id="16512" w:author="Steve Barbeaux" w:date="2022-10-10T12:28:00Z">
                    <w:rPr>
                      <w:sz w:val="20"/>
                    </w:rPr>
                  </w:rPrChange>
                </w:rPr>
                <w:delText>0.161</w:delText>
              </w:r>
            </w:del>
          </w:p>
        </w:tc>
        <w:tc>
          <w:tcPr>
            <w:tcW w:w="0" w:type="auto"/>
            <w:tcBorders>
              <w:top w:val="nil"/>
              <w:left w:val="nil"/>
              <w:bottom w:val="nil"/>
              <w:right w:val="nil"/>
            </w:tcBorders>
            <w:shd w:val="clear" w:color="auto" w:fill="FFFFFF" w:themeFill="background1"/>
            <w:noWrap/>
            <w:vAlign w:val="bottom"/>
            <w:tcPrChange w:id="16513" w:author="Steve Barbeaux" w:date="2022-10-10T12:28:00Z">
              <w:tcPr>
                <w:tcW w:w="0" w:type="auto"/>
                <w:gridSpan w:val="2"/>
                <w:tcBorders>
                  <w:top w:val="nil"/>
                  <w:left w:val="nil"/>
                  <w:bottom w:val="nil"/>
                  <w:right w:val="nil"/>
                </w:tcBorders>
                <w:shd w:val="clear" w:color="auto" w:fill="FFFFFF" w:themeFill="background1"/>
                <w:noWrap/>
              </w:tcPr>
            </w:tcPrChange>
          </w:tcPr>
          <w:p w14:paraId="262C441C" w14:textId="18133200" w:rsidR="0060718B" w:rsidRPr="0060718B" w:rsidRDefault="0060718B" w:rsidP="0060718B">
            <w:pPr>
              <w:spacing w:after="0"/>
              <w:jc w:val="center"/>
              <w:rPr>
                <w:sz w:val="20"/>
                <w:rPrChange w:id="16514" w:author="Steve Barbeaux" w:date="2022-10-10T12:28:00Z">
                  <w:rPr>
                    <w:sz w:val="20"/>
                  </w:rPr>
                </w:rPrChange>
              </w:rPr>
            </w:pPr>
            <w:ins w:id="16515" w:author="Steve Barbeaux" w:date="2022-10-10T12:28:00Z">
              <w:r w:rsidRPr="0060718B">
                <w:rPr>
                  <w:color w:val="000000"/>
                  <w:sz w:val="20"/>
                  <w:rPrChange w:id="16516" w:author="Steve Barbeaux" w:date="2022-10-10T12:28:00Z">
                    <w:rPr>
                      <w:rFonts w:ascii="Calibri" w:hAnsi="Calibri" w:cs="Calibri"/>
                      <w:color w:val="000000"/>
                      <w:szCs w:val="22"/>
                    </w:rPr>
                  </w:rPrChange>
                </w:rPr>
                <w:t>0.246</w:t>
              </w:r>
            </w:ins>
            <w:del w:id="16517" w:author="Steve Barbeaux" w:date="2022-10-10T12:28:00Z">
              <w:r w:rsidRPr="0060718B" w:rsidDel="005A5D7E">
                <w:rPr>
                  <w:sz w:val="20"/>
                  <w:rPrChange w:id="16518" w:author="Steve Barbeaux" w:date="2022-10-10T12:28:00Z">
                    <w:rPr>
                      <w:sz w:val="20"/>
                    </w:rPr>
                  </w:rPrChange>
                </w:rPr>
                <w:delText>0.235</w:delText>
              </w:r>
            </w:del>
          </w:p>
        </w:tc>
      </w:tr>
      <w:tr w:rsidR="0060718B" w:rsidRPr="00D16579" w14:paraId="51D58D75" w14:textId="77777777" w:rsidTr="0060718B">
        <w:tblPrEx>
          <w:tblW w:w="6220" w:type="dxa"/>
          <w:jc w:val="center"/>
          <w:tblLook w:val="0000" w:firstRow="0" w:lastRow="0" w:firstColumn="0" w:lastColumn="0" w:noHBand="0" w:noVBand="0"/>
          <w:tblPrExChange w:id="16519" w:author="Steve Barbeaux" w:date="2022-10-10T12:28:00Z">
            <w:tblPrEx>
              <w:tblW w:w="3840" w:type="dxa"/>
              <w:jc w:val="center"/>
              <w:tblLook w:val="0000" w:firstRow="0" w:lastRow="0" w:firstColumn="0" w:lastColumn="0" w:noHBand="0" w:noVBand="0"/>
            </w:tblPrEx>
          </w:tblPrExChange>
        </w:tblPrEx>
        <w:trPr>
          <w:jc w:val="center"/>
          <w:trPrChange w:id="16520" w:author="Steve Barbeaux" w:date="2022-10-10T12:28:00Z">
            <w:trPr>
              <w:jc w:val="center"/>
            </w:trPr>
          </w:trPrChange>
        </w:trPr>
        <w:tc>
          <w:tcPr>
            <w:tcW w:w="0" w:type="auto"/>
            <w:tcBorders>
              <w:top w:val="nil"/>
              <w:left w:val="nil"/>
              <w:bottom w:val="nil"/>
              <w:right w:val="nil"/>
            </w:tcBorders>
            <w:shd w:val="clear" w:color="auto" w:fill="FFFFFF" w:themeFill="background1"/>
            <w:noWrap/>
            <w:vAlign w:val="bottom"/>
            <w:tcPrChange w:id="16521" w:author="Steve Barbeaux" w:date="2022-10-10T12:28:00Z">
              <w:tcPr>
                <w:tcW w:w="0" w:type="auto"/>
                <w:gridSpan w:val="2"/>
                <w:tcBorders>
                  <w:top w:val="nil"/>
                  <w:left w:val="nil"/>
                  <w:bottom w:val="nil"/>
                  <w:right w:val="nil"/>
                </w:tcBorders>
                <w:shd w:val="clear" w:color="auto" w:fill="FFFFFF" w:themeFill="background1"/>
                <w:noWrap/>
                <w:vAlign w:val="bottom"/>
              </w:tcPr>
            </w:tcPrChange>
          </w:tcPr>
          <w:p w14:paraId="55BAC149" w14:textId="77777777" w:rsidR="0060718B" w:rsidRPr="00251C76" w:rsidRDefault="0060718B" w:rsidP="0060718B">
            <w:pPr>
              <w:spacing w:after="0"/>
              <w:jc w:val="center"/>
              <w:rPr>
                <w:sz w:val="20"/>
              </w:rPr>
            </w:pPr>
            <w:r w:rsidRPr="00251C76">
              <w:rPr>
                <w:sz w:val="20"/>
              </w:rPr>
              <w:t>1991</w:t>
            </w:r>
          </w:p>
        </w:tc>
        <w:tc>
          <w:tcPr>
            <w:tcW w:w="0" w:type="auto"/>
            <w:tcBorders>
              <w:top w:val="nil"/>
              <w:left w:val="nil"/>
              <w:bottom w:val="nil"/>
              <w:right w:val="nil"/>
            </w:tcBorders>
            <w:shd w:val="clear" w:color="auto" w:fill="FFFFFF" w:themeFill="background1"/>
            <w:noWrap/>
            <w:vAlign w:val="bottom"/>
            <w:tcPrChange w:id="16522" w:author="Steve Barbeaux" w:date="2022-10-10T12:28:00Z">
              <w:tcPr>
                <w:tcW w:w="0" w:type="auto"/>
                <w:tcBorders>
                  <w:top w:val="nil"/>
                  <w:left w:val="nil"/>
                  <w:bottom w:val="nil"/>
                  <w:right w:val="nil"/>
                </w:tcBorders>
                <w:shd w:val="clear" w:color="auto" w:fill="FFFFFF" w:themeFill="background1"/>
                <w:noWrap/>
              </w:tcPr>
            </w:tcPrChange>
          </w:tcPr>
          <w:p w14:paraId="7895F165" w14:textId="34108E8F" w:rsidR="0060718B" w:rsidRPr="0060718B" w:rsidRDefault="0060718B" w:rsidP="0060718B">
            <w:pPr>
              <w:spacing w:after="0"/>
              <w:jc w:val="center"/>
              <w:rPr>
                <w:sz w:val="20"/>
                <w:rPrChange w:id="16523" w:author="Steve Barbeaux" w:date="2022-10-10T12:28:00Z">
                  <w:rPr>
                    <w:sz w:val="20"/>
                  </w:rPr>
                </w:rPrChange>
              </w:rPr>
            </w:pPr>
            <w:ins w:id="16524" w:author="Steve Barbeaux" w:date="2022-10-10T12:28:00Z">
              <w:r w:rsidRPr="0060718B">
                <w:rPr>
                  <w:color w:val="000000"/>
                  <w:sz w:val="20"/>
                  <w:rPrChange w:id="16525" w:author="Steve Barbeaux" w:date="2022-10-10T12:28:00Z">
                    <w:rPr>
                      <w:rFonts w:ascii="Calibri" w:hAnsi="Calibri" w:cs="Calibri"/>
                      <w:color w:val="000000"/>
                      <w:szCs w:val="22"/>
                    </w:rPr>
                  </w:rPrChange>
                </w:rPr>
                <w:t>0.186</w:t>
              </w:r>
            </w:ins>
            <w:del w:id="16526" w:author="Steve Barbeaux" w:date="2022-10-10T12:28:00Z">
              <w:r w:rsidRPr="0060718B" w:rsidDel="005A5D7E">
                <w:rPr>
                  <w:sz w:val="20"/>
                  <w:rPrChange w:id="16527" w:author="Steve Barbeaux" w:date="2022-10-10T12:28:00Z">
                    <w:rPr>
                      <w:sz w:val="20"/>
                    </w:rPr>
                  </w:rPrChange>
                </w:rPr>
                <w:delText>0.178</w:delText>
              </w:r>
            </w:del>
          </w:p>
        </w:tc>
        <w:tc>
          <w:tcPr>
            <w:tcW w:w="0" w:type="auto"/>
            <w:tcBorders>
              <w:top w:val="nil"/>
              <w:left w:val="nil"/>
              <w:bottom w:val="nil"/>
              <w:right w:val="nil"/>
            </w:tcBorders>
            <w:shd w:val="clear" w:color="auto" w:fill="FFFFFF" w:themeFill="background1"/>
            <w:noWrap/>
            <w:vAlign w:val="bottom"/>
            <w:tcPrChange w:id="16528" w:author="Steve Barbeaux" w:date="2022-10-10T12:28:00Z">
              <w:tcPr>
                <w:tcW w:w="0" w:type="auto"/>
                <w:gridSpan w:val="2"/>
                <w:tcBorders>
                  <w:top w:val="nil"/>
                  <w:left w:val="nil"/>
                  <w:bottom w:val="nil"/>
                  <w:right w:val="nil"/>
                </w:tcBorders>
                <w:shd w:val="clear" w:color="auto" w:fill="FFFFFF" w:themeFill="background1"/>
                <w:noWrap/>
              </w:tcPr>
            </w:tcPrChange>
          </w:tcPr>
          <w:p w14:paraId="2B5AB4C4" w14:textId="19155F06" w:rsidR="0060718B" w:rsidRPr="0060718B" w:rsidRDefault="0060718B" w:rsidP="0060718B">
            <w:pPr>
              <w:spacing w:after="0"/>
              <w:jc w:val="center"/>
              <w:rPr>
                <w:sz w:val="20"/>
                <w:rPrChange w:id="16529" w:author="Steve Barbeaux" w:date="2022-10-10T12:28:00Z">
                  <w:rPr>
                    <w:sz w:val="20"/>
                  </w:rPr>
                </w:rPrChange>
              </w:rPr>
            </w:pPr>
            <w:ins w:id="16530" w:author="Steve Barbeaux" w:date="2022-10-10T12:28:00Z">
              <w:r w:rsidRPr="0060718B">
                <w:rPr>
                  <w:color w:val="000000"/>
                  <w:sz w:val="20"/>
                  <w:rPrChange w:id="16531" w:author="Steve Barbeaux" w:date="2022-10-10T12:28:00Z">
                    <w:rPr>
                      <w:rFonts w:ascii="Calibri" w:hAnsi="Calibri" w:cs="Calibri"/>
                      <w:color w:val="000000"/>
                      <w:szCs w:val="22"/>
                    </w:rPr>
                  </w:rPrChange>
                </w:rPr>
                <w:t>0.272</w:t>
              </w:r>
            </w:ins>
            <w:del w:id="16532" w:author="Steve Barbeaux" w:date="2022-10-10T12:28:00Z">
              <w:r w:rsidRPr="0060718B" w:rsidDel="005A5D7E">
                <w:rPr>
                  <w:sz w:val="20"/>
                  <w:rPrChange w:id="16533" w:author="Steve Barbeaux" w:date="2022-10-10T12:28:00Z">
                    <w:rPr>
                      <w:sz w:val="20"/>
                    </w:rPr>
                  </w:rPrChange>
                </w:rPr>
                <w:delText>0.261</w:delText>
              </w:r>
            </w:del>
          </w:p>
        </w:tc>
      </w:tr>
      <w:tr w:rsidR="0060718B" w:rsidRPr="00D16579" w14:paraId="2E19F4EE" w14:textId="77777777" w:rsidTr="0060718B">
        <w:tblPrEx>
          <w:tblW w:w="6220" w:type="dxa"/>
          <w:jc w:val="center"/>
          <w:tblLook w:val="0000" w:firstRow="0" w:lastRow="0" w:firstColumn="0" w:lastColumn="0" w:noHBand="0" w:noVBand="0"/>
          <w:tblPrExChange w:id="16534" w:author="Steve Barbeaux" w:date="2022-10-10T12:28:00Z">
            <w:tblPrEx>
              <w:tblW w:w="3840" w:type="dxa"/>
              <w:jc w:val="center"/>
              <w:tblLook w:val="0000" w:firstRow="0" w:lastRow="0" w:firstColumn="0" w:lastColumn="0" w:noHBand="0" w:noVBand="0"/>
            </w:tblPrEx>
          </w:tblPrExChange>
        </w:tblPrEx>
        <w:trPr>
          <w:jc w:val="center"/>
          <w:trPrChange w:id="16535" w:author="Steve Barbeaux" w:date="2022-10-10T12:28:00Z">
            <w:trPr>
              <w:jc w:val="center"/>
            </w:trPr>
          </w:trPrChange>
        </w:trPr>
        <w:tc>
          <w:tcPr>
            <w:tcW w:w="0" w:type="auto"/>
            <w:tcBorders>
              <w:top w:val="nil"/>
              <w:left w:val="nil"/>
              <w:bottom w:val="nil"/>
              <w:right w:val="nil"/>
            </w:tcBorders>
            <w:shd w:val="clear" w:color="auto" w:fill="FFFFFF" w:themeFill="background1"/>
            <w:noWrap/>
            <w:vAlign w:val="bottom"/>
            <w:tcPrChange w:id="16536" w:author="Steve Barbeaux" w:date="2022-10-10T12:28:00Z">
              <w:tcPr>
                <w:tcW w:w="0" w:type="auto"/>
                <w:gridSpan w:val="2"/>
                <w:tcBorders>
                  <w:top w:val="nil"/>
                  <w:left w:val="nil"/>
                  <w:bottom w:val="nil"/>
                  <w:right w:val="nil"/>
                </w:tcBorders>
                <w:shd w:val="clear" w:color="auto" w:fill="FFFFFF" w:themeFill="background1"/>
                <w:noWrap/>
                <w:vAlign w:val="bottom"/>
              </w:tcPr>
            </w:tcPrChange>
          </w:tcPr>
          <w:p w14:paraId="08A09B92" w14:textId="77777777" w:rsidR="0060718B" w:rsidRPr="00251C76" w:rsidRDefault="0060718B" w:rsidP="0060718B">
            <w:pPr>
              <w:spacing w:after="0"/>
              <w:jc w:val="center"/>
              <w:rPr>
                <w:sz w:val="20"/>
              </w:rPr>
            </w:pPr>
            <w:r w:rsidRPr="00251C76">
              <w:rPr>
                <w:sz w:val="20"/>
              </w:rPr>
              <w:t>1992</w:t>
            </w:r>
          </w:p>
        </w:tc>
        <w:tc>
          <w:tcPr>
            <w:tcW w:w="0" w:type="auto"/>
            <w:tcBorders>
              <w:top w:val="nil"/>
              <w:left w:val="nil"/>
              <w:bottom w:val="nil"/>
              <w:right w:val="nil"/>
            </w:tcBorders>
            <w:shd w:val="clear" w:color="auto" w:fill="FFFFFF" w:themeFill="background1"/>
            <w:noWrap/>
            <w:vAlign w:val="bottom"/>
            <w:tcPrChange w:id="16537" w:author="Steve Barbeaux" w:date="2022-10-10T12:28:00Z">
              <w:tcPr>
                <w:tcW w:w="0" w:type="auto"/>
                <w:tcBorders>
                  <w:top w:val="nil"/>
                  <w:left w:val="nil"/>
                  <w:bottom w:val="nil"/>
                  <w:right w:val="nil"/>
                </w:tcBorders>
                <w:shd w:val="clear" w:color="auto" w:fill="FFFFFF" w:themeFill="background1"/>
                <w:noWrap/>
              </w:tcPr>
            </w:tcPrChange>
          </w:tcPr>
          <w:p w14:paraId="147CF041" w14:textId="4E7AA1E9" w:rsidR="0060718B" w:rsidRPr="0060718B" w:rsidRDefault="0060718B" w:rsidP="0060718B">
            <w:pPr>
              <w:spacing w:after="0"/>
              <w:jc w:val="center"/>
              <w:rPr>
                <w:sz w:val="20"/>
                <w:rPrChange w:id="16538" w:author="Steve Barbeaux" w:date="2022-10-10T12:28:00Z">
                  <w:rPr>
                    <w:sz w:val="20"/>
                  </w:rPr>
                </w:rPrChange>
              </w:rPr>
            </w:pPr>
            <w:ins w:id="16539" w:author="Steve Barbeaux" w:date="2022-10-10T12:28:00Z">
              <w:r w:rsidRPr="0060718B">
                <w:rPr>
                  <w:color w:val="000000"/>
                  <w:sz w:val="20"/>
                  <w:rPrChange w:id="16540" w:author="Steve Barbeaux" w:date="2022-10-10T12:28:00Z">
                    <w:rPr>
                      <w:rFonts w:ascii="Calibri" w:hAnsi="Calibri" w:cs="Calibri"/>
                      <w:color w:val="000000"/>
                      <w:szCs w:val="22"/>
                    </w:rPr>
                  </w:rPrChange>
                </w:rPr>
                <w:t>0.120</w:t>
              </w:r>
            </w:ins>
            <w:del w:id="16541" w:author="Steve Barbeaux" w:date="2022-10-10T12:28:00Z">
              <w:r w:rsidRPr="0060718B" w:rsidDel="005A5D7E">
                <w:rPr>
                  <w:sz w:val="20"/>
                  <w:rPrChange w:id="16542" w:author="Steve Barbeaux" w:date="2022-10-10T12:28:00Z">
                    <w:rPr>
                      <w:sz w:val="20"/>
                    </w:rPr>
                  </w:rPrChange>
                </w:rPr>
                <w:delText>0.115</w:delText>
              </w:r>
            </w:del>
          </w:p>
        </w:tc>
        <w:tc>
          <w:tcPr>
            <w:tcW w:w="0" w:type="auto"/>
            <w:tcBorders>
              <w:top w:val="nil"/>
              <w:left w:val="nil"/>
              <w:bottom w:val="nil"/>
              <w:right w:val="nil"/>
            </w:tcBorders>
            <w:shd w:val="clear" w:color="auto" w:fill="FFFFFF" w:themeFill="background1"/>
            <w:noWrap/>
            <w:vAlign w:val="bottom"/>
            <w:tcPrChange w:id="16543" w:author="Steve Barbeaux" w:date="2022-10-10T12:28:00Z">
              <w:tcPr>
                <w:tcW w:w="0" w:type="auto"/>
                <w:gridSpan w:val="2"/>
                <w:tcBorders>
                  <w:top w:val="nil"/>
                  <w:left w:val="nil"/>
                  <w:bottom w:val="nil"/>
                  <w:right w:val="nil"/>
                </w:tcBorders>
                <w:shd w:val="clear" w:color="auto" w:fill="FFFFFF" w:themeFill="background1"/>
                <w:noWrap/>
              </w:tcPr>
            </w:tcPrChange>
          </w:tcPr>
          <w:p w14:paraId="1819BAA4" w14:textId="56E558AB" w:rsidR="0060718B" w:rsidRPr="0060718B" w:rsidRDefault="0060718B" w:rsidP="0060718B">
            <w:pPr>
              <w:spacing w:after="0"/>
              <w:jc w:val="center"/>
              <w:rPr>
                <w:sz w:val="20"/>
                <w:rPrChange w:id="16544" w:author="Steve Barbeaux" w:date="2022-10-10T12:28:00Z">
                  <w:rPr>
                    <w:sz w:val="20"/>
                  </w:rPr>
                </w:rPrChange>
              </w:rPr>
            </w:pPr>
            <w:ins w:id="16545" w:author="Steve Barbeaux" w:date="2022-10-10T12:28:00Z">
              <w:r w:rsidRPr="0060718B">
                <w:rPr>
                  <w:color w:val="000000"/>
                  <w:sz w:val="20"/>
                  <w:rPrChange w:id="16546" w:author="Steve Barbeaux" w:date="2022-10-10T12:28:00Z">
                    <w:rPr>
                      <w:rFonts w:ascii="Calibri" w:hAnsi="Calibri" w:cs="Calibri"/>
                      <w:color w:val="000000"/>
                      <w:szCs w:val="22"/>
                    </w:rPr>
                  </w:rPrChange>
                </w:rPr>
                <w:t>0.175</w:t>
              </w:r>
            </w:ins>
            <w:del w:id="16547" w:author="Steve Barbeaux" w:date="2022-10-10T12:28:00Z">
              <w:r w:rsidRPr="0060718B" w:rsidDel="005A5D7E">
                <w:rPr>
                  <w:sz w:val="20"/>
                  <w:rPrChange w:id="16548" w:author="Steve Barbeaux" w:date="2022-10-10T12:28:00Z">
                    <w:rPr>
                      <w:sz w:val="20"/>
                    </w:rPr>
                  </w:rPrChange>
                </w:rPr>
                <w:delText>0.168</w:delText>
              </w:r>
            </w:del>
          </w:p>
        </w:tc>
      </w:tr>
      <w:tr w:rsidR="0060718B" w:rsidRPr="00D16579" w14:paraId="443C1A65" w14:textId="77777777" w:rsidTr="0060718B">
        <w:tblPrEx>
          <w:tblW w:w="6220" w:type="dxa"/>
          <w:jc w:val="center"/>
          <w:tblLook w:val="0000" w:firstRow="0" w:lastRow="0" w:firstColumn="0" w:lastColumn="0" w:noHBand="0" w:noVBand="0"/>
          <w:tblPrExChange w:id="16549" w:author="Steve Barbeaux" w:date="2022-10-10T12:28:00Z">
            <w:tblPrEx>
              <w:tblW w:w="3840" w:type="dxa"/>
              <w:jc w:val="center"/>
              <w:tblLook w:val="0000" w:firstRow="0" w:lastRow="0" w:firstColumn="0" w:lastColumn="0" w:noHBand="0" w:noVBand="0"/>
            </w:tblPrEx>
          </w:tblPrExChange>
        </w:tblPrEx>
        <w:trPr>
          <w:jc w:val="center"/>
          <w:trPrChange w:id="16550" w:author="Steve Barbeaux" w:date="2022-10-10T12:28:00Z">
            <w:trPr>
              <w:jc w:val="center"/>
            </w:trPr>
          </w:trPrChange>
        </w:trPr>
        <w:tc>
          <w:tcPr>
            <w:tcW w:w="0" w:type="auto"/>
            <w:tcBorders>
              <w:top w:val="nil"/>
              <w:left w:val="nil"/>
              <w:bottom w:val="nil"/>
              <w:right w:val="nil"/>
            </w:tcBorders>
            <w:shd w:val="clear" w:color="auto" w:fill="FFFFFF" w:themeFill="background1"/>
            <w:noWrap/>
            <w:vAlign w:val="bottom"/>
            <w:tcPrChange w:id="16551" w:author="Steve Barbeaux" w:date="2022-10-10T12:28:00Z">
              <w:tcPr>
                <w:tcW w:w="0" w:type="auto"/>
                <w:gridSpan w:val="2"/>
                <w:tcBorders>
                  <w:top w:val="nil"/>
                  <w:left w:val="nil"/>
                  <w:bottom w:val="nil"/>
                  <w:right w:val="nil"/>
                </w:tcBorders>
                <w:shd w:val="clear" w:color="auto" w:fill="FFFFFF" w:themeFill="background1"/>
                <w:noWrap/>
                <w:vAlign w:val="bottom"/>
              </w:tcPr>
            </w:tcPrChange>
          </w:tcPr>
          <w:p w14:paraId="34D60FA6" w14:textId="77777777" w:rsidR="0060718B" w:rsidRPr="00251C76" w:rsidRDefault="0060718B" w:rsidP="0060718B">
            <w:pPr>
              <w:spacing w:after="0"/>
              <w:jc w:val="center"/>
              <w:rPr>
                <w:sz w:val="20"/>
              </w:rPr>
            </w:pPr>
            <w:r w:rsidRPr="00251C76">
              <w:rPr>
                <w:sz w:val="20"/>
              </w:rPr>
              <w:t>1993</w:t>
            </w:r>
          </w:p>
        </w:tc>
        <w:tc>
          <w:tcPr>
            <w:tcW w:w="0" w:type="auto"/>
            <w:tcBorders>
              <w:top w:val="nil"/>
              <w:left w:val="nil"/>
              <w:bottom w:val="nil"/>
              <w:right w:val="nil"/>
            </w:tcBorders>
            <w:shd w:val="clear" w:color="auto" w:fill="FFFFFF" w:themeFill="background1"/>
            <w:noWrap/>
            <w:vAlign w:val="bottom"/>
            <w:tcPrChange w:id="16552" w:author="Steve Barbeaux" w:date="2022-10-10T12:28:00Z">
              <w:tcPr>
                <w:tcW w:w="0" w:type="auto"/>
                <w:tcBorders>
                  <w:top w:val="nil"/>
                  <w:left w:val="nil"/>
                  <w:bottom w:val="nil"/>
                  <w:right w:val="nil"/>
                </w:tcBorders>
                <w:shd w:val="clear" w:color="auto" w:fill="FFFFFF" w:themeFill="background1"/>
                <w:noWrap/>
              </w:tcPr>
            </w:tcPrChange>
          </w:tcPr>
          <w:p w14:paraId="13232E32" w14:textId="646AA22C" w:rsidR="0060718B" w:rsidRPr="0060718B" w:rsidRDefault="0060718B" w:rsidP="0060718B">
            <w:pPr>
              <w:spacing w:after="0"/>
              <w:jc w:val="center"/>
              <w:rPr>
                <w:sz w:val="20"/>
                <w:rPrChange w:id="16553" w:author="Steve Barbeaux" w:date="2022-10-10T12:28:00Z">
                  <w:rPr>
                    <w:sz w:val="20"/>
                  </w:rPr>
                </w:rPrChange>
              </w:rPr>
            </w:pPr>
            <w:ins w:id="16554" w:author="Steve Barbeaux" w:date="2022-10-10T12:28:00Z">
              <w:r w:rsidRPr="0060718B">
                <w:rPr>
                  <w:color w:val="000000"/>
                  <w:sz w:val="20"/>
                  <w:rPrChange w:id="16555" w:author="Steve Barbeaux" w:date="2022-10-10T12:28:00Z">
                    <w:rPr>
                      <w:rFonts w:ascii="Calibri" w:hAnsi="Calibri" w:cs="Calibri"/>
                      <w:color w:val="000000"/>
                      <w:szCs w:val="22"/>
                    </w:rPr>
                  </w:rPrChange>
                </w:rPr>
                <w:t>0.153</w:t>
              </w:r>
            </w:ins>
            <w:del w:id="16556" w:author="Steve Barbeaux" w:date="2022-10-10T12:28:00Z">
              <w:r w:rsidRPr="0060718B" w:rsidDel="005A5D7E">
                <w:rPr>
                  <w:sz w:val="20"/>
                  <w:rPrChange w:id="16557" w:author="Steve Barbeaux" w:date="2022-10-10T12:28:00Z">
                    <w:rPr>
                      <w:sz w:val="20"/>
                    </w:rPr>
                  </w:rPrChange>
                </w:rPr>
                <w:delText>0.146</w:delText>
              </w:r>
            </w:del>
          </w:p>
        </w:tc>
        <w:tc>
          <w:tcPr>
            <w:tcW w:w="0" w:type="auto"/>
            <w:tcBorders>
              <w:top w:val="nil"/>
              <w:left w:val="nil"/>
              <w:bottom w:val="nil"/>
              <w:right w:val="nil"/>
            </w:tcBorders>
            <w:shd w:val="clear" w:color="auto" w:fill="FFFFFF" w:themeFill="background1"/>
            <w:noWrap/>
            <w:vAlign w:val="bottom"/>
            <w:tcPrChange w:id="16558" w:author="Steve Barbeaux" w:date="2022-10-10T12:28:00Z">
              <w:tcPr>
                <w:tcW w:w="0" w:type="auto"/>
                <w:gridSpan w:val="2"/>
                <w:tcBorders>
                  <w:top w:val="nil"/>
                  <w:left w:val="nil"/>
                  <w:bottom w:val="nil"/>
                  <w:right w:val="nil"/>
                </w:tcBorders>
                <w:shd w:val="clear" w:color="auto" w:fill="FFFFFF" w:themeFill="background1"/>
                <w:noWrap/>
              </w:tcPr>
            </w:tcPrChange>
          </w:tcPr>
          <w:p w14:paraId="47AFF44D" w14:textId="463B4DF5" w:rsidR="0060718B" w:rsidRPr="0060718B" w:rsidRDefault="0060718B" w:rsidP="0060718B">
            <w:pPr>
              <w:spacing w:after="0"/>
              <w:jc w:val="center"/>
              <w:rPr>
                <w:sz w:val="20"/>
                <w:rPrChange w:id="16559" w:author="Steve Barbeaux" w:date="2022-10-10T12:28:00Z">
                  <w:rPr>
                    <w:sz w:val="20"/>
                  </w:rPr>
                </w:rPrChange>
              </w:rPr>
            </w:pPr>
            <w:ins w:id="16560" w:author="Steve Barbeaux" w:date="2022-10-10T12:28:00Z">
              <w:r w:rsidRPr="0060718B">
                <w:rPr>
                  <w:color w:val="000000"/>
                  <w:sz w:val="20"/>
                  <w:rPrChange w:id="16561" w:author="Steve Barbeaux" w:date="2022-10-10T12:28:00Z">
                    <w:rPr>
                      <w:rFonts w:ascii="Calibri" w:hAnsi="Calibri" w:cs="Calibri"/>
                      <w:color w:val="000000"/>
                      <w:szCs w:val="22"/>
                    </w:rPr>
                  </w:rPrChange>
                </w:rPr>
                <w:t>0.223</w:t>
              </w:r>
            </w:ins>
            <w:del w:id="16562" w:author="Steve Barbeaux" w:date="2022-10-10T12:28:00Z">
              <w:r w:rsidRPr="0060718B" w:rsidDel="005A5D7E">
                <w:rPr>
                  <w:sz w:val="20"/>
                  <w:rPrChange w:id="16563" w:author="Steve Barbeaux" w:date="2022-10-10T12:28:00Z">
                    <w:rPr>
                      <w:sz w:val="20"/>
                    </w:rPr>
                  </w:rPrChange>
                </w:rPr>
                <w:delText>0.214</w:delText>
              </w:r>
            </w:del>
          </w:p>
        </w:tc>
      </w:tr>
      <w:tr w:rsidR="0060718B" w:rsidRPr="00D16579" w14:paraId="4A4C0305" w14:textId="77777777" w:rsidTr="0060718B">
        <w:tblPrEx>
          <w:tblW w:w="6220" w:type="dxa"/>
          <w:jc w:val="center"/>
          <w:tblLook w:val="0000" w:firstRow="0" w:lastRow="0" w:firstColumn="0" w:lastColumn="0" w:noHBand="0" w:noVBand="0"/>
          <w:tblPrExChange w:id="16564" w:author="Steve Barbeaux" w:date="2022-10-10T12:28:00Z">
            <w:tblPrEx>
              <w:tblW w:w="3840" w:type="dxa"/>
              <w:jc w:val="center"/>
              <w:tblLook w:val="0000" w:firstRow="0" w:lastRow="0" w:firstColumn="0" w:lastColumn="0" w:noHBand="0" w:noVBand="0"/>
            </w:tblPrEx>
          </w:tblPrExChange>
        </w:tblPrEx>
        <w:trPr>
          <w:jc w:val="center"/>
          <w:trPrChange w:id="16565" w:author="Steve Barbeaux" w:date="2022-10-10T12:28:00Z">
            <w:trPr>
              <w:jc w:val="center"/>
            </w:trPr>
          </w:trPrChange>
        </w:trPr>
        <w:tc>
          <w:tcPr>
            <w:tcW w:w="0" w:type="auto"/>
            <w:tcBorders>
              <w:top w:val="nil"/>
              <w:left w:val="nil"/>
              <w:bottom w:val="nil"/>
              <w:right w:val="nil"/>
            </w:tcBorders>
            <w:shd w:val="clear" w:color="auto" w:fill="FFFFFF" w:themeFill="background1"/>
            <w:noWrap/>
            <w:vAlign w:val="bottom"/>
            <w:tcPrChange w:id="16566" w:author="Steve Barbeaux" w:date="2022-10-10T12:28:00Z">
              <w:tcPr>
                <w:tcW w:w="0" w:type="auto"/>
                <w:gridSpan w:val="2"/>
                <w:tcBorders>
                  <w:top w:val="nil"/>
                  <w:left w:val="nil"/>
                  <w:bottom w:val="nil"/>
                  <w:right w:val="nil"/>
                </w:tcBorders>
                <w:shd w:val="clear" w:color="auto" w:fill="FFFFFF" w:themeFill="background1"/>
                <w:noWrap/>
                <w:vAlign w:val="bottom"/>
              </w:tcPr>
            </w:tcPrChange>
          </w:tcPr>
          <w:p w14:paraId="50CD6829" w14:textId="77777777" w:rsidR="0060718B" w:rsidRPr="00251C76" w:rsidRDefault="0060718B" w:rsidP="0060718B">
            <w:pPr>
              <w:spacing w:after="0"/>
              <w:jc w:val="center"/>
              <w:rPr>
                <w:sz w:val="20"/>
              </w:rPr>
            </w:pPr>
            <w:r w:rsidRPr="00251C76">
              <w:rPr>
                <w:sz w:val="20"/>
              </w:rPr>
              <w:t>1994</w:t>
            </w:r>
          </w:p>
        </w:tc>
        <w:tc>
          <w:tcPr>
            <w:tcW w:w="0" w:type="auto"/>
            <w:tcBorders>
              <w:top w:val="nil"/>
              <w:left w:val="nil"/>
              <w:bottom w:val="nil"/>
              <w:right w:val="nil"/>
            </w:tcBorders>
            <w:shd w:val="clear" w:color="auto" w:fill="FFFFFF" w:themeFill="background1"/>
            <w:noWrap/>
            <w:vAlign w:val="bottom"/>
            <w:tcPrChange w:id="16567" w:author="Steve Barbeaux" w:date="2022-10-10T12:28:00Z">
              <w:tcPr>
                <w:tcW w:w="0" w:type="auto"/>
                <w:tcBorders>
                  <w:top w:val="nil"/>
                  <w:left w:val="nil"/>
                  <w:bottom w:val="nil"/>
                  <w:right w:val="nil"/>
                </w:tcBorders>
                <w:shd w:val="clear" w:color="auto" w:fill="FFFFFF" w:themeFill="background1"/>
                <w:noWrap/>
              </w:tcPr>
            </w:tcPrChange>
          </w:tcPr>
          <w:p w14:paraId="7321D411" w14:textId="38896309" w:rsidR="0060718B" w:rsidRPr="0060718B" w:rsidRDefault="0060718B" w:rsidP="0060718B">
            <w:pPr>
              <w:spacing w:after="0"/>
              <w:jc w:val="center"/>
              <w:rPr>
                <w:sz w:val="20"/>
                <w:rPrChange w:id="16568" w:author="Steve Barbeaux" w:date="2022-10-10T12:28:00Z">
                  <w:rPr>
                    <w:sz w:val="20"/>
                  </w:rPr>
                </w:rPrChange>
              </w:rPr>
            </w:pPr>
            <w:ins w:id="16569" w:author="Steve Barbeaux" w:date="2022-10-10T12:28:00Z">
              <w:r w:rsidRPr="0060718B">
                <w:rPr>
                  <w:color w:val="000000"/>
                  <w:sz w:val="20"/>
                  <w:rPrChange w:id="16570" w:author="Steve Barbeaux" w:date="2022-10-10T12:28:00Z">
                    <w:rPr>
                      <w:rFonts w:ascii="Calibri" w:hAnsi="Calibri" w:cs="Calibri"/>
                      <w:color w:val="000000"/>
                      <w:szCs w:val="22"/>
                    </w:rPr>
                  </w:rPrChange>
                </w:rPr>
                <w:t>0.204</w:t>
              </w:r>
            </w:ins>
            <w:del w:id="16571" w:author="Steve Barbeaux" w:date="2022-10-10T12:28:00Z">
              <w:r w:rsidRPr="0060718B" w:rsidDel="005A5D7E">
                <w:rPr>
                  <w:sz w:val="20"/>
                  <w:rPrChange w:id="16572" w:author="Steve Barbeaux" w:date="2022-10-10T12:28:00Z">
                    <w:rPr>
                      <w:sz w:val="20"/>
                    </w:rPr>
                  </w:rPrChange>
                </w:rPr>
                <w:delText>0.196</w:delText>
              </w:r>
            </w:del>
          </w:p>
        </w:tc>
        <w:tc>
          <w:tcPr>
            <w:tcW w:w="0" w:type="auto"/>
            <w:tcBorders>
              <w:top w:val="nil"/>
              <w:left w:val="nil"/>
              <w:bottom w:val="nil"/>
              <w:right w:val="nil"/>
            </w:tcBorders>
            <w:shd w:val="clear" w:color="auto" w:fill="FFFFFF" w:themeFill="background1"/>
            <w:noWrap/>
            <w:vAlign w:val="bottom"/>
            <w:tcPrChange w:id="16573" w:author="Steve Barbeaux" w:date="2022-10-10T12:28:00Z">
              <w:tcPr>
                <w:tcW w:w="0" w:type="auto"/>
                <w:gridSpan w:val="2"/>
                <w:tcBorders>
                  <w:top w:val="nil"/>
                  <w:left w:val="nil"/>
                  <w:bottom w:val="nil"/>
                  <w:right w:val="nil"/>
                </w:tcBorders>
                <w:shd w:val="clear" w:color="auto" w:fill="FFFFFF" w:themeFill="background1"/>
                <w:noWrap/>
              </w:tcPr>
            </w:tcPrChange>
          </w:tcPr>
          <w:p w14:paraId="73D194F2" w14:textId="397C48F3" w:rsidR="0060718B" w:rsidRPr="0060718B" w:rsidRDefault="0060718B" w:rsidP="0060718B">
            <w:pPr>
              <w:spacing w:after="0"/>
              <w:jc w:val="center"/>
              <w:rPr>
                <w:sz w:val="20"/>
                <w:rPrChange w:id="16574" w:author="Steve Barbeaux" w:date="2022-10-10T12:28:00Z">
                  <w:rPr>
                    <w:sz w:val="20"/>
                  </w:rPr>
                </w:rPrChange>
              </w:rPr>
            </w:pPr>
            <w:ins w:id="16575" w:author="Steve Barbeaux" w:date="2022-10-10T12:28:00Z">
              <w:r w:rsidRPr="0060718B">
                <w:rPr>
                  <w:color w:val="000000"/>
                  <w:sz w:val="20"/>
                  <w:rPrChange w:id="16576" w:author="Steve Barbeaux" w:date="2022-10-10T12:28:00Z">
                    <w:rPr>
                      <w:rFonts w:ascii="Calibri" w:hAnsi="Calibri" w:cs="Calibri"/>
                      <w:color w:val="000000"/>
                      <w:szCs w:val="22"/>
                    </w:rPr>
                  </w:rPrChange>
                </w:rPr>
                <w:t>0.298</w:t>
              </w:r>
            </w:ins>
            <w:del w:id="16577" w:author="Steve Barbeaux" w:date="2022-10-10T12:28:00Z">
              <w:r w:rsidRPr="0060718B" w:rsidDel="005A5D7E">
                <w:rPr>
                  <w:sz w:val="20"/>
                  <w:rPrChange w:id="16578" w:author="Steve Barbeaux" w:date="2022-10-10T12:28:00Z">
                    <w:rPr>
                      <w:sz w:val="20"/>
                    </w:rPr>
                  </w:rPrChange>
                </w:rPr>
                <w:delText>0.287</w:delText>
              </w:r>
            </w:del>
          </w:p>
        </w:tc>
      </w:tr>
      <w:tr w:rsidR="0060718B" w:rsidRPr="00D16579" w14:paraId="02FE1C4E" w14:textId="77777777" w:rsidTr="0060718B">
        <w:tblPrEx>
          <w:tblW w:w="6220" w:type="dxa"/>
          <w:jc w:val="center"/>
          <w:tblLook w:val="0000" w:firstRow="0" w:lastRow="0" w:firstColumn="0" w:lastColumn="0" w:noHBand="0" w:noVBand="0"/>
          <w:tblPrExChange w:id="16579" w:author="Steve Barbeaux" w:date="2022-10-10T12:28:00Z">
            <w:tblPrEx>
              <w:tblW w:w="3840" w:type="dxa"/>
              <w:jc w:val="center"/>
              <w:tblLook w:val="0000" w:firstRow="0" w:lastRow="0" w:firstColumn="0" w:lastColumn="0" w:noHBand="0" w:noVBand="0"/>
            </w:tblPrEx>
          </w:tblPrExChange>
        </w:tblPrEx>
        <w:trPr>
          <w:jc w:val="center"/>
          <w:trPrChange w:id="16580" w:author="Steve Barbeaux" w:date="2022-10-10T12:28:00Z">
            <w:trPr>
              <w:jc w:val="center"/>
            </w:trPr>
          </w:trPrChange>
        </w:trPr>
        <w:tc>
          <w:tcPr>
            <w:tcW w:w="0" w:type="auto"/>
            <w:tcBorders>
              <w:top w:val="nil"/>
              <w:left w:val="nil"/>
              <w:bottom w:val="nil"/>
              <w:right w:val="nil"/>
            </w:tcBorders>
            <w:shd w:val="clear" w:color="auto" w:fill="FFFFFF" w:themeFill="background1"/>
            <w:noWrap/>
            <w:vAlign w:val="bottom"/>
            <w:tcPrChange w:id="16581" w:author="Steve Barbeaux" w:date="2022-10-10T12:28:00Z">
              <w:tcPr>
                <w:tcW w:w="0" w:type="auto"/>
                <w:gridSpan w:val="2"/>
                <w:tcBorders>
                  <w:top w:val="nil"/>
                  <w:left w:val="nil"/>
                  <w:bottom w:val="nil"/>
                  <w:right w:val="nil"/>
                </w:tcBorders>
                <w:shd w:val="clear" w:color="auto" w:fill="FFFFFF" w:themeFill="background1"/>
                <w:noWrap/>
                <w:vAlign w:val="bottom"/>
              </w:tcPr>
            </w:tcPrChange>
          </w:tcPr>
          <w:p w14:paraId="611CC170" w14:textId="77777777" w:rsidR="0060718B" w:rsidRPr="00251C76" w:rsidRDefault="0060718B" w:rsidP="0060718B">
            <w:pPr>
              <w:spacing w:after="0"/>
              <w:jc w:val="center"/>
              <w:rPr>
                <w:sz w:val="20"/>
              </w:rPr>
            </w:pPr>
            <w:r w:rsidRPr="00251C76">
              <w:rPr>
                <w:sz w:val="20"/>
              </w:rPr>
              <w:t>1995</w:t>
            </w:r>
          </w:p>
        </w:tc>
        <w:tc>
          <w:tcPr>
            <w:tcW w:w="0" w:type="auto"/>
            <w:tcBorders>
              <w:top w:val="nil"/>
              <w:left w:val="nil"/>
              <w:bottom w:val="nil"/>
              <w:right w:val="nil"/>
            </w:tcBorders>
            <w:shd w:val="clear" w:color="auto" w:fill="FFFFFF" w:themeFill="background1"/>
            <w:noWrap/>
            <w:vAlign w:val="bottom"/>
            <w:tcPrChange w:id="16582" w:author="Steve Barbeaux" w:date="2022-10-10T12:28:00Z">
              <w:tcPr>
                <w:tcW w:w="0" w:type="auto"/>
                <w:tcBorders>
                  <w:top w:val="nil"/>
                  <w:left w:val="nil"/>
                  <w:bottom w:val="nil"/>
                  <w:right w:val="nil"/>
                </w:tcBorders>
                <w:shd w:val="clear" w:color="auto" w:fill="FFFFFF" w:themeFill="background1"/>
                <w:noWrap/>
              </w:tcPr>
            </w:tcPrChange>
          </w:tcPr>
          <w:p w14:paraId="2735D1BC" w14:textId="654D6947" w:rsidR="0060718B" w:rsidRPr="0060718B" w:rsidRDefault="0060718B" w:rsidP="0060718B">
            <w:pPr>
              <w:spacing w:after="0"/>
              <w:jc w:val="center"/>
              <w:rPr>
                <w:sz w:val="20"/>
                <w:rPrChange w:id="16583" w:author="Steve Barbeaux" w:date="2022-10-10T12:28:00Z">
                  <w:rPr>
                    <w:sz w:val="20"/>
                  </w:rPr>
                </w:rPrChange>
              </w:rPr>
            </w:pPr>
            <w:ins w:id="16584" w:author="Steve Barbeaux" w:date="2022-10-10T12:28:00Z">
              <w:r w:rsidRPr="0060718B">
                <w:rPr>
                  <w:color w:val="000000"/>
                  <w:sz w:val="20"/>
                  <w:rPrChange w:id="16585" w:author="Steve Barbeaux" w:date="2022-10-10T12:28:00Z">
                    <w:rPr>
                      <w:rFonts w:ascii="Calibri" w:hAnsi="Calibri" w:cs="Calibri"/>
                      <w:color w:val="000000"/>
                      <w:szCs w:val="22"/>
                    </w:rPr>
                  </w:rPrChange>
                </w:rPr>
                <w:t>0.227</w:t>
              </w:r>
            </w:ins>
            <w:del w:id="16586" w:author="Steve Barbeaux" w:date="2022-10-10T12:28:00Z">
              <w:r w:rsidRPr="0060718B" w:rsidDel="005A5D7E">
                <w:rPr>
                  <w:sz w:val="20"/>
                  <w:rPrChange w:id="16587" w:author="Steve Barbeaux" w:date="2022-10-10T12:28:00Z">
                    <w:rPr>
                      <w:sz w:val="20"/>
                    </w:rPr>
                  </w:rPrChange>
                </w:rPr>
                <w:delText>0.216</w:delText>
              </w:r>
            </w:del>
          </w:p>
        </w:tc>
        <w:tc>
          <w:tcPr>
            <w:tcW w:w="0" w:type="auto"/>
            <w:tcBorders>
              <w:top w:val="nil"/>
              <w:left w:val="nil"/>
              <w:bottom w:val="nil"/>
              <w:right w:val="nil"/>
            </w:tcBorders>
            <w:shd w:val="clear" w:color="auto" w:fill="FFFFFF" w:themeFill="background1"/>
            <w:noWrap/>
            <w:vAlign w:val="bottom"/>
            <w:tcPrChange w:id="16588" w:author="Steve Barbeaux" w:date="2022-10-10T12:28:00Z">
              <w:tcPr>
                <w:tcW w:w="0" w:type="auto"/>
                <w:gridSpan w:val="2"/>
                <w:tcBorders>
                  <w:top w:val="nil"/>
                  <w:left w:val="nil"/>
                  <w:bottom w:val="nil"/>
                  <w:right w:val="nil"/>
                </w:tcBorders>
                <w:shd w:val="clear" w:color="auto" w:fill="FFFFFF" w:themeFill="background1"/>
                <w:noWrap/>
              </w:tcPr>
            </w:tcPrChange>
          </w:tcPr>
          <w:p w14:paraId="56BBF04A" w14:textId="7B563B2B" w:rsidR="0060718B" w:rsidRPr="0060718B" w:rsidRDefault="0060718B" w:rsidP="0060718B">
            <w:pPr>
              <w:spacing w:after="0"/>
              <w:jc w:val="center"/>
              <w:rPr>
                <w:sz w:val="20"/>
                <w:rPrChange w:id="16589" w:author="Steve Barbeaux" w:date="2022-10-10T12:28:00Z">
                  <w:rPr>
                    <w:sz w:val="20"/>
                  </w:rPr>
                </w:rPrChange>
              </w:rPr>
            </w:pPr>
            <w:ins w:id="16590" w:author="Steve Barbeaux" w:date="2022-10-10T12:28:00Z">
              <w:r w:rsidRPr="0060718B">
                <w:rPr>
                  <w:color w:val="000000"/>
                  <w:sz w:val="20"/>
                  <w:rPrChange w:id="16591" w:author="Steve Barbeaux" w:date="2022-10-10T12:28:00Z">
                    <w:rPr>
                      <w:rFonts w:ascii="Calibri" w:hAnsi="Calibri" w:cs="Calibri"/>
                      <w:color w:val="000000"/>
                      <w:szCs w:val="22"/>
                    </w:rPr>
                  </w:rPrChange>
                </w:rPr>
                <w:t>0.332</w:t>
              </w:r>
            </w:ins>
            <w:del w:id="16592" w:author="Steve Barbeaux" w:date="2022-10-10T12:28:00Z">
              <w:r w:rsidRPr="0060718B" w:rsidDel="005A5D7E">
                <w:rPr>
                  <w:sz w:val="20"/>
                  <w:rPrChange w:id="16593" w:author="Steve Barbeaux" w:date="2022-10-10T12:28:00Z">
                    <w:rPr>
                      <w:sz w:val="20"/>
                    </w:rPr>
                  </w:rPrChange>
                </w:rPr>
                <w:delText>0.316</w:delText>
              </w:r>
            </w:del>
          </w:p>
        </w:tc>
      </w:tr>
      <w:tr w:rsidR="0060718B" w:rsidRPr="00D16579" w14:paraId="18F84A43" w14:textId="77777777" w:rsidTr="0060718B">
        <w:tblPrEx>
          <w:tblW w:w="6220" w:type="dxa"/>
          <w:jc w:val="center"/>
          <w:tblLook w:val="0000" w:firstRow="0" w:lastRow="0" w:firstColumn="0" w:lastColumn="0" w:noHBand="0" w:noVBand="0"/>
          <w:tblPrExChange w:id="16594" w:author="Steve Barbeaux" w:date="2022-10-10T12:28:00Z">
            <w:tblPrEx>
              <w:tblW w:w="3840" w:type="dxa"/>
              <w:jc w:val="center"/>
              <w:tblLook w:val="0000" w:firstRow="0" w:lastRow="0" w:firstColumn="0" w:lastColumn="0" w:noHBand="0" w:noVBand="0"/>
            </w:tblPrEx>
          </w:tblPrExChange>
        </w:tblPrEx>
        <w:trPr>
          <w:jc w:val="center"/>
          <w:trPrChange w:id="16595" w:author="Steve Barbeaux" w:date="2022-10-10T12:28:00Z">
            <w:trPr>
              <w:jc w:val="center"/>
            </w:trPr>
          </w:trPrChange>
        </w:trPr>
        <w:tc>
          <w:tcPr>
            <w:tcW w:w="0" w:type="auto"/>
            <w:tcBorders>
              <w:top w:val="nil"/>
              <w:left w:val="nil"/>
              <w:bottom w:val="nil"/>
              <w:right w:val="nil"/>
            </w:tcBorders>
            <w:shd w:val="clear" w:color="auto" w:fill="FFFFFF" w:themeFill="background1"/>
            <w:noWrap/>
            <w:vAlign w:val="bottom"/>
            <w:tcPrChange w:id="16596" w:author="Steve Barbeaux" w:date="2022-10-10T12:28:00Z">
              <w:tcPr>
                <w:tcW w:w="0" w:type="auto"/>
                <w:gridSpan w:val="2"/>
                <w:tcBorders>
                  <w:top w:val="nil"/>
                  <w:left w:val="nil"/>
                  <w:bottom w:val="nil"/>
                  <w:right w:val="nil"/>
                </w:tcBorders>
                <w:shd w:val="clear" w:color="auto" w:fill="FFFFFF" w:themeFill="background1"/>
                <w:noWrap/>
                <w:vAlign w:val="bottom"/>
              </w:tcPr>
            </w:tcPrChange>
          </w:tcPr>
          <w:p w14:paraId="69909282" w14:textId="77777777" w:rsidR="0060718B" w:rsidRPr="00251C76" w:rsidRDefault="0060718B" w:rsidP="0060718B">
            <w:pPr>
              <w:spacing w:after="0"/>
              <w:jc w:val="center"/>
              <w:rPr>
                <w:sz w:val="20"/>
              </w:rPr>
            </w:pPr>
            <w:r w:rsidRPr="00251C76">
              <w:rPr>
                <w:sz w:val="20"/>
              </w:rPr>
              <w:t>1996</w:t>
            </w:r>
          </w:p>
        </w:tc>
        <w:tc>
          <w:tcPr>
            <w:tcW w:w="0" w:type="auto"/>
            <w:tcBorders>
              <w:top w:val="nil"/>
              <w:left w:val="nil"/>
              <w:bottom w:val="nil"/>
              <w:right w:val="nil"/>
            </w:tcBorders>
            <w:shd w:val="clear" w:color="auto" w:fill="FFFFFF" w:themeFill="background1"/>
            <w:noWrap/>
            <w:vAlign w:val="bottom"/>
            <w:tcPrChange w:id="16597" w:author="Steve Barbeaux" w:date="2022-10-10T12:28:00Z">
              <w:tcPr>
                <w:tcW w:w="0" w:type="auto"/>
                <w:tcBorders>
                  <w:top w:val="nil"/>
                  <w:left w:val="nil"/>
                  <w:bottom w:val="nil"/>
                  <w:right w:val="nil"/>
                </w:tcBorders>
                <w:shd w:val="clear" w:color="auto" w:fill="FFFFFF" w:themeFill="background1"/>
                <w:noWrap/>
              </w:tcPr>
            </w:tcPrChange>
          </w:tcPr>
          <w:p w14:paraId="6A516B94" w14:textId="59570F9F" w:rsidR="0060718B" w:rsidRPr="0060718B" w:rsidRDefault="0060718B" w:rsidP="0060718B">
            <w:pPr>
              <w:spacing w:after="0"/>
              <w:jc w:val="center"/>
              <w:rPr>
                <w:sz w:val="20"/>
                <w:rPrChange w:id="16598" w:author="Steve Barbeaux" w:date="2022-10-10T12:28:00Z">
                  <w:rPr>
                    <w:sz w:val="20"/>
                  </w:rPr>
                </w:rPrChange>
              </w:rPr>
            </w:pPr>
            <w:ins w:id="16599" w:author="Steve Barbeaux" w:date="2022-10-10T12:28:00Z">
              <w:r w:rsidRPr="0060718B">
                <w:rPr>
                  <w:color w:val="000000"/>
                  <w:sz w:val="20"/>
                  <w:rPrChange w:id="16600" w:author="Steve Barbeaux" w:date="2022-10-10T12:28:00Z">
                    <w:rPr>
                      <w:rFonts w:ascii="Calibri" w:hAnsi="Calibri" w:cs="Calibri"/>
                      <w:color w:val="000000"/>
                      <w:szCs w:val="22"/>
                    </w:rPr>
                  </w:rPrChange>
                </w:rPr>
                <w:t>0.150</w:t>
              </w:r>
            </w:ins>
            <w:del w:id="16601" w:author="Steve Barbeaux" w:date="2022-10-10T12:28:00Z">
              <w:r w:rsidRPr="0060718B" w:rsidDel="005A5D7E">
                <w:rPr>
                  <w:sz w:val="20"/>
                  <w:rPrChange w:id="16602" w:author="Steve Barbeaux" w:date="2022-10-10T12:28:00Z">
                    <w:rPr>
                      <w:sz w:val="20"/>
                    </w:rPr>
                  </w:rPrChange>
                </w:rPr>
                <w:delText>0.141</w:delText>
              </w:r>
            </w:del>
          </w:p>
        </w:tc>
        <w:tc>
          <w:tcPr>
            <w:tcW w:w="0" w:type="auto"/>
            <w:tcBorders>
              <w:top w:val="nil"/>
              <w:left w:val="nil"/>
              <w:bottom w:val="nil"/>
              <w:right w:val="nil"/>
            </w:tcBorders>
            <w:shd w:val="clear" w:color="auto" w:fill="FFFFFF" w:themeFill="background1"/>
            <w:noWrap/>
            <w:vAlign w:val="bottom"/>
            <w:tcPrChange w:id="16603" w:author="Steve Barbeaux" w:date="2022-10-10T12:28:00Z">
              <w:tcPr>
                <w:tcW w:w="0" w:type="auto"/>
                <w:gridSpan w:val="2"/>
                <w:tcBorders>
                  <w:top w:val="nil"/>
                  <w:left w:val="nil"/>
                  <w:bottom w:val="nil"/>
                  <w:right w:val="nil"/>
                </w:tcBorders>
                <w:shd w:val="clear" w:color="auto" w:fill="FFFFFF" w:themeFill="background1"/>
                <w:noWrap/>
              </w:tcPr>
            </w:tcPrChange>
          </w:tcPr>
          <w:p w14:paraId="50990241" w14:textId="0897C2D5" w:rsidR="0060718B" w:rsidRPr="0060718B" w:rsidRDefault="0060718B" w:rsidP="0060718B">
            <w:pPr>
              <w:spacing w:after="0"/>
              <w:jc w:val="center"/>
              <w:rPr>
                <w:sz w:val="20"/>
                <w:rPrChange w:id="16604" w:author="Steve Barbeaux" w:date="2022-10-10T12:28:00Z">
                  <w:rPr>
                    <w:sz w:val="20"/>
                  </w:rPr>
                </w:rPrChange>
              </w:rPr>
            </w:pPr>
            <w:ins w:id="16605" w:author="Steve Barbeaux" w:date="2022-10-10T12:28:00Z">
              <w:r w:rsidRPr="0060718B">
                <w:rPr>
                  <w:color w:val="000000"/>
                  <w:sz w:val="20"/>
                  <w:rPrChange w:id="16606" w:author="Steve Barbeaux" w:date="2022-10-10T12:28:00Z">
                    <w:rPr>
                      <w:rFonts w:ascii="Calibri" w:hAnsi="Calibri" w:cs="Calibri"/>
                      <w:color w:val="000000"/>
                      <w:szCs w:val="22"/>
                    </w:rPr>
                  </w:rPrChange>
                </w:rPr>
                <w:t>0.219</w:t>
              </w:r>
            </w:ins>
            <w:del w:id="16607" w:author="Steve Barbeaux" w:date="2022-10-10T12:28:00Z">
              <w:r w:rsidRPr="0060718B" w:rsidDel="005A5D7E">
                <w:rPr>
                  <w:sz w:val="20"/>
                  <w:rPrChange w:id="16608" w:author="Steve Barbeaux" w:date="2022-10-10T12:28:00Z">
                    <w:rPr>
                      <w:sz w:val="20"/>
                    </w:rPr>
                  </w:rPrChange>
                </w:rPr>
                <w:delText>0.206</w:delText>
              </w:r>
            </w:del>
          </w:p>
        </w:tc>
      </w:tr>
      <w:tr w:rsidR="0060718B" w:rsidRPr="00D16579" w14:paraId="3803B6FA" w14:textId="77777777" w:rsidTr="0060718B">
        <w:tblPrEx>
          <w:tblW w:w="6220" w:type="dxa"/>
          <w:jc w:val="center"/>
          <w:tblLook w:val="0000" w:firstRow="0" w:lastRow="0" w:firstColumn="0" w:lastColumn="0" w:noHBand="0" w:noVBand="0"/>
          <w:tblPrExChange w:id="16609" w:author="Steve Barbeaux" w:date="2022-10-10T12:28:00Z">
            <w:tblPrEx>
              <w:tblW w:w="3840" w:type="dxa"/>
              <w:jc w:val="center"/>
              <w:tblLook w:val="0000" w:firstRow="0" w:lastRow="0" w:firstColumn="0" w:lastColumn="0" w:noHBand="0" w:noVBand="0"/>
            </w:tblPrEx>
          </w:tblPrExChange>
        </w:tblPrEx>
        <w:trPr>
          <w:jc w:val="center"/>
          <w:trPrChange w:id="16610" w:author="Steve Barbeaux" w:date="2022-10-10T12:28:00Z">
            <w:trPr>
              <w:jc w:val="center"/>
            </w:trPr>
          </w:trPrChange>
        </w:trPr>
        <w:tc>
          <w:tcPr>
            <w:tcW w:w="0" w:type="auto"/>
            <w:tcBorders>
              <w:top w:val="nil"/>
              <w:left w:val="nil"/>
              <w:bottom w:val="nil"/>
              <w:right w:val="nil"/>
            </w:tcBorders>
            <w:shd w:val="clear" w:color="auto" w:fill="FFFFFF" w:themeFill="background1"/>
            <w:noWrap/>
            <w:vAlign w:val="bottom"/>
            <w:tcPrChange w:id="16611" w:author="Steve Barbeaux" w:date="2022-10-10T12:28:00Z">
              <w:tcPr>
                <w:tcW w:w="0" w:type="auto"/>
                <w:gridSpan w:val="2"/>
                <w:tcBorders>
                  <w:top w:val="nil"/>
                  <w:left w:val="nil"/>
                  <w:bottom w:val="nil"/>
                  <w:right w:val="nil"/>
                </w:tcBorders>
                <w:shd w:val="clear" w:color="auto" w:fill="FFFFFF" w:themeFill="background1"/>
                <w:noWrap/>
                <w:vAlign w:val="bottom"/>
              </w:tcPr>
            </w:tcPrChange>
          </w:tcPr>
          <w:p w14:paraId="0845AD3B" w14:textId="77777777" w:rsidR="0060718B" w:rsidRPr="00251C76" w:rsidRDefault="0060718B" w:rsidP="0060718B">
            <w:pPr>
              <w:spacing w:after="0"/>
              <w:jc w:val="center"/>
              <w:rPr>
                <w:sz w:val="20"/>
              </w:rPr>
            </w:pPr>
            <w:r w:rsidRPr="00251C76">
              <w:rPr>
                <w:sz w:val="20"/>
              </w:rPr>
              <w:t>1997</w:t>
            </w:r>
          </w:p>
        </w:tc>
        <w:tc>
          <w:tcPr>
            <w:tcW w:w="0" w:type="auto"/>
            <w:tcBorders>
              <w:top w:val="nil"/>
              <w:left w:val="nil"/>
              <w:bottom w:val="nil"/>
              <w:right w:val="nil"/>
            </w:tcBorders>
            <w:shd w:val="clear" w:color="auto" w:fill="FFFFFF" w:themeFill="background1"/>
            <w:noWrap/>
            <w:vAlign w:val="bottom"/>
            <w:tcPrChange w:id="16612" w:author="Steve Barbeaux" w:date="2022-10-10T12:28:00Z">
              <w:tcPr>
                <w:tcW w:w="0" w:type="auto"/>
                <w:tcBorders>
                  <w:top w:val="nil"/>
                  <w:left w:val="nil"/>
                  <w:bottom w:val="nil"/>
                  <w:right w:val="nil"/>
                </w:tcBorders>
                <w:shd w:val="clear" w:color="auto" w:fill="FFFFFF" w:themeFill="background1"/>
                <w:noWrap/>
              </w:tcPr>
            </w:tcPrChange>
          </w:tcPr>
          <w:p w14:paraId="74136F72" w14:textId="21C25506" w:rsidR="0060718B" w:rsidRPr="0060718B" w:rsidRDefault="0060718B" w:rsidP="0060718B">
            <w:pPr>
              <w:spacing w:after="0"/>
              <w:jc w:val="center"/>
              <w:rPr>
                <w:sz w:val="20"/>
                <w:rPrChange w:id="16613" w:author="Steve Barbeaux" w:date="2022-10-10T12:28:00Z">
                  <w:rPr>
                    <w:sz w:val="20"/>
                  </w:rPr>
                </w:rPrChange>
              </w:rPr>
            </w:pPr>
            <w:ins w:id="16614" w:author="Steve Barbeaux" w:date="2022-10-10T12:28:00Z">
              <w:r w:rsidRPr="0060718B">
                <w:rPr>
                  <w:color w:val="000000"/>
                  <w:sz w:val="20"/>
                  <w:rPrChange w:id="16615" w:author="Steve Barbeaux" w:date="2022-10-10T12:28:00Z">
                    <w:rPr>
                      <w:rFonts w:ascii="Calibri" w:hAnsi="Calibri" w:cs="Calibri"/>
                      <w:color w:val="000000"/>
                      <w:szCs w:val="22"/>
                    </w:rPr>
                  </w:rPrChange>
                </w:rPr>
                <w:t>0.123</w:t>
              </w:r>
            </w:ins>
            <w:del w:id="16616" w:author="Steve Barbeaux" w:date="2022-10-10T12:28:00Z">
              <w:r w:rsidRPr="0060718B" w:rsidDel="005A5D7E">
                <w:rPr>
                  <w:sz w:val="20"/>
                  <w:rPrChange w:id="16617" w:author="Steve Barbeaux" w:date="2022-10-10T12:28:00Z">
                    <w:rPr>
                      <w:sz w:val="20"/>
                    </w:rPr>
                  </w:rPrChange>
                </w:rPr>
                <w:delText>0.115</w:delText>
              </w:r>
            </w:del>
          </w:p>
        </w:tc>
        <w:tc>
          <w:tcPr>
            <w:tcW w:w="0" w:type="auto"/>
            <w:tcBorders>
              <w:top w:val="nil"/>
              <w:left w:val="nil"/>
              <w:bottom w:val="nil"/>
              <w:right w:val="nil"/>
            </w:tcBorders>
            <w:shd w:val="clear" w:color="auto" w:fill="FFFFFF" w:themeFill="background1"/>
            <w:noWrap/>
            <w:vAlign w:val="bottom"/>
            <w:tcPrChange w:id="16618" w:author="Steve Barbeaux" w:date="2022-10-10T12:28:00Z">
              <w:tcPr>
                <w:tcW w:w="0" w:type="auto"/>
                <w:gridSpan w:val="2"/>
                <w:tcBorders>
                  <w:top w:val="nil"/>
                  <w:left w:val="nil"/>
                  <w:bottom w:val="nil"/>
                  <w:right w:val="nil"/>
                </w:tcBorders>
                <w:shd w:val="clear" w:color="auto" w:fill="FFFFFF" w:themeFill="background1"/>
                <w:noWrap/>
              </w:tcPr>
            </w:tcPrChange>
          </w:tcPr>
          <w:p w14:paraId="28A75F67" w14:textId="5DEAD99C" w:rsidR="0060718B" w:rsidRPr="0060718B" w:rsidRDefault="0060718B" w:rsidP="0060718B">
            <w:pPr>
              <w:spacing w:after="0"/>
              <w:jc w:val="center"/>
              <w:rPr>
                <w:sz w:val="20"/>
                <w:rPrChange w:id="16619" w:author="Steve Barbeaux" w:date="2022-10-10T12:28:00Z">
                  <w:rPr>
                    <w:sz w:val="20"/>
                  </w:rPr>
                </w:rPrChange>
              </w:rPr>
            </w:pPr>
            <w:ins w:id="16620" w:author="Steve Barbeaux" w:date="2022-10-10T12:28:00Z">
              <w:r w:rsidRPr="0060718B">
                <w:rPr>
                  <w:color w:val="000000"/>
                  <w:sz w:val="20"/>
                  <w:rPrChange w:id="16621" w:author="Steve Barbeaux" w:date="2022-10-10T12:28:00Z">
                    <w:rPr>
                      <w:rFonts w:ascii="Calibri" w:hAnsi="Calibri" w:cs="Calibri"/>
                      <w:color w:val="000000"/>
                      <w:szCs w:val="22"/>
                    </w:rPr>
                  </w:rPrChange>
                </w:rPr>
                <w:t>0.180</w:t>
              </w:r>
            </w:ins>
            <w:del w:id="16622" w:author="Steve Barbeaux" w:date="2022-10-10T12:28:00Z">
              <w:r w:rsidRPr="0060718B" w:rsidDel="005A5D7E">
                <w:rPr>
                  <w:sz w:val="20"/>
                  <w:rPrChange w:id="16623" w:author="Steve Barbeaux" w:date="2022-10-10T12:28:00Z">
                    <w:rPr>
                      <w:sz w:val="20"/>
                    </w:rPr>
                  </w:rPrChange>
                </w:rPr>
                <w:delText>0.169</w:delText>
              </w:r>
            </w:del>
          </w:p>
        </w:tc>
      </w:tr>
      <w:tr w:rsidR="0060718B" w:rsidRPr="00D16579" w14:paraId="616DBD53" w14:textId="77777777" w:rsidTr="0060718B">
        <w:tblPrEx>
          <w:tblW w:w="6220" w:type="dxa"/>
          <w:jc w:val="center"/>
          <w:tblLook w:val="0000" w:firstRow="0" w:lastRow="0" w:firstColumn="0" w:lastColumn="0" w:noHBand="0" w:noVBand="0"/>
          <w:tblPrExChange w:id="16624" w:author="Steve Barbeaux" w:date="2022-10-10T12:28:00Z">
            <w:tblPrEx>
              <w:tblW w:w="3840" w:type="dxa"/>
              <w:jc w:val="center"/>
              <w:tblLook w:val="0000" w:firstRow="0" w:lastRow="0" w:firstColumn="0" w:lastColumn="0" w:noHBand="0" w:noVBand="0"/>
            </w:tblPrEx>
          </w:tblPrExChange>
        </w:tblPrEx>
        <w:trPr>
          <w:jc w:val="center"/>
          <w:trPrChange w:id="16625" w:author="Steve Barbeaux" w:date="2022-10-10T12:28:00Z">
            <w:trPr>
              <w:jc w:val="center"/>
            </w:trPr>
          </w:trPrChange>
        </w:trPr>
        <w:tc>
          <w:tcPr>
            <w:tcW w:w="0" w:type="auto"/>
            <w:tcBorders>
              <w:top w:val="nil"/>
              <w:left w:val="nil"/>
              <w:bottom w:val="nil"/>
              <w:right w:val="nil"/>
            </w:tcBorders>
            <w:shd w:val="clear" w:color="auto" w:fill="FFFFFF" w:themeFill="background1"/>
            <w:noWrap/>
            <w:vAlign w:val="bottom"/>
            <w:tcPrChange w:id="16626" w:author="Steve Barbeaux" w:date="2022-10-10T12:28:00Z">
              <w:tcPr>
                <w:tcW w:w="0" w:type="auto"/>
                <w:gridSpan w:val="2"/>
                <w:tcBorders>
                  <w:top w:val="nil"/>
                  <w:left w:val="nil"/>
                  <w:bottom w:val="nil"/>
                  <w:right w:val="nil"/>
                </w:tcBorders>
                <w:shd w:val="clear" w:color="auto" w:fill="FFFFFF" w:themeFill="background1"/>
                <w:noWrap/>
                <w:vAlign w:val="bottom"/>
              </w:tcPr>
            </w:tcPrChange>
          </w:tcPr>
          <w:p w14:paraId="018F7662" w14:textId="77777777" w:rsidR="0060718B" w:rsidRPr="00251C76" w:rsidRDefault="0060718B" w:rsidP="0060718B">
            <w:pPr>
              <w:spacing w:after="0"/>
              <w:jc w:val="center"/>
              <w:rPr>
                <w:sz w:val="20"/>
              </w:rPr>
            </w:pPr>
            <w:r w:rsidRPr="00251C76">
              <w:rPr>
                <w:sz w:val="20"/>
              </w:rPr>
              <w:t>1998</w:t>
            </w:r>
          </w:p>
        </w:tc>
        <w:tc>
          <w:tcPr>
            <w:tcW w:w="0" w:type="auto"/>
            <w:tcBorders>
              <w:top w:val="nil"/>
              <w:left w:val="nil"/>
              <w:bottom w:val="nil"/>
              <w:right w:val="nil"/>
            </w:tcBorders>
            <w:shd w:val="clear" w:color="auto" w:fill="FFFFFF" w:themeFill="background1"/>
            <w:noWrap/>
            <w:vAlign w:val="bottom"/>
            <w:tcPrChange w:id="16627" w:author="Steve Barbeaux" w:date="2022-10-10T12:28:00Z">
              <w:tcPr>
                <w:tcW w:w="0" w:type="auto"/>
                <w:tcBorders>
                  <w:top w:val="nil"/>
                  <w:left w:val="nil"/>
                  <w:bottom w:val="nil"/>
                  <w:right w:val="nil"/>
                </w:tcBorders>
                <w:shd w:val="clear" w:color="auto" w:fill="FFFFFF" w:themeFill="background1"/>
                <w:noWrap/>
              </w:tcPr>
            </w:tcPrChange>
          </w:tcPr>
          <w:p w14:paraId="77BD2DBE" w14:textId="5FCC5742" w:rsidR="0060718B" w:rsidRPr="0060718B" w:rsidRDefault="0060718B" w:rsidP="0060718B">
            <w:pPr>
              <w:spacing w:after="0"/>
              <w:jc w:val="center"/>
              <w:rPr>
                <w:sz w:val="20"/>
                <w:rPrChange w:id="16628" w:author="Steve Barbeaux" w:date="2022-10-10T12:28:00Z">
                  <w:rPr>
                    <w:sz w:val="20"/>
                  </w:rPr>
                </w:rPrChange>
              </w:rPr>
            </w:pPr>
            <w:ins w:id="16629" w:author="Steve Barbeaux" w:date="2022-10-10T12:28:00Z">
              <w:r w:rsidRPr="0060718B">
                <w:rPr>
                  <w:color w:val="000000"/>
                  <w:sz w:val="20"/>
                  <w:rPrChange w:id="16630" w:author="Steve Barbeaux" w:date="2022-10-10T12:28:00Z">
                    <w:rPr>
                      <w:rFonts w:ascii="Calibri" w:hAnsi="Calibri" w:cs="Calibri"/>
                      <w:color w:val="000000"/>
                      <w:szCs w:val="22"/>
                    </w:rPr>
                  </w:rPrChange>
                </w:rPr>
                <w:t>0.161</w:t>
              </w:r>
            </w:ins>
            <w:del w:id="16631" w:author="Steve Barbeaux" w:date="2022-10-10T12:28:00Z">
              <w:r w:rsidRPr="0060718B" w:rsidDel="005A5D7E">
                <w:rPr>
                  <w:sz w:val="20"/>
                  <w:rPrChange w:id="16632" w:author="Steve Barbeaux" w:date="2022-10-10T12:28:00Z">
                    <w:rPr>
                      <w:sz w:val="20"/>
                    </w:rPr>
                  </w:rPrChange>
                </w:rPr>
                <w:delText>0.150</w:delText>
              </w:r>
            </w:del>
          </w:p>
        </w:tc>
        <w:tc>
          <w:tcPr>
            <w:tcW w:w="0" w:type="auto"/>
            <w:tcBorders>
              <w:top w:val="nil"/>
              <w:left w:val="nil"/>
              <w:bottom w:val="nil"/>
              <w:right w:val="nil"/>
            </w:tcBorders>
            <w:shd w:val="clear" w:color="auto" w:fill="FFFFFF" w:themeFill="background1"/>
            <w:noWrap/>
            <w:vAlign w:val="bottom"/>
            <w:tcPrChange w:id="16633" w:author="Steve Barbeaux" w:date="2022-10-10T12:28:00Z">
              <w:tcPr>
                <w:tcW w:w="0" w:type="auto"/>
                <w:gridSpan w:val="2"/>
                <w:tcBorders>
                  <w:top w:val="nil"/>
                  <w:left w:val="nil"/>
                  <w:bottom w:val="nil"/>
                  <w:right w:val="nil"/>
                </w:tcBorders>
                <w:shd w:val="clear" w:color="auto" w:fill="FFFFFF" w:themeFill="background1"/>
                <w:noWrap/>
              </w:tcPr>
            </w:tcPrChange>
          </w:tcPr>
          <w:p w14:paraId="2F90CF4E" w14:textId="523038AE" w:rsidR="0060718B" w:rsidRPr="0060718B" w:rsidRDefault="0060718B" w:rsidP="0060718B">
            <w:pPr>
              <w:spacing w:after="0"/>
              <w:jc w:val="center"/>
              <w:rPr>
                <w:sz w:val="20"/>
                <w:rPrChange w:id="16634" w:author="Steve Barbeaux" w:date="2022-10-10T12:28:00Z">
                  <w:rPr>
                    <w:sz w:val="20"/>
                  </w:rPr>
                </w:rPrChange>
              </w:rPr>
            </w:pPr>
            <w:ins w:id="16635" w:author="Steve Barbeaux" w:date="2022-10-10T12:28:00Z">
              <w:r w:rsidRPr="0060718B">
                <w:rPr>
                  <w:color w:val="000000"/>
                  <w:sz w:val="20"/>
                  <w:rPrChange w:id="16636" w:author="Steve Barbeaux" w:date="2022-10-10T12:28:00Z">
                    <w:rPr>
                      <w:rFonts w:ascii="Calibri" w:hAnsi="Calibri" w:cs="Calibri"/>
                      <w:color w:val="000000"/>
                      <w:szCs w:val="22"/>
                    </w:rPr>
                  </w:rPrChange>
                </w:rPr>
                <w:t>0.236</w:t>
              </w:r>
            </w:ins>
            <w:del w:id="16637" w:author="Steve Barbeaux" w:date="2022-10-10T12:28:00Z">
              <w:r w:rsidRPr="0060718B" w:rsidDel="005A5D7E">
                <w:rPr>
                  <w:sz w:val="20"/>
                  <w:rPrChange w:id="16638" w:author="Steve Barbeaux" w:date="2022-10-10T12:28:00Z">
                    <w:rPr>
                      <w:sz w:val="20"/>
                    </w:rPr>
                  </w:rPrChange>
                </w:rPr>
                <w:delText>0.219</w:delText>
              </w:r>
            </w:del>
          </w:p>
        </w:tc>
      </w:tr>
      <w:tr w:rsidR="0060718B" w:rsidRPr="00D16579" w14:paraId="536A8A2C" w14:textId="77777777" w:rsidTr="0060718B">
        <w:tblPrEx>
          <w:tblW w:w="6220" w:type="dxa"/>
          <w:jc w:val="center"/>
          <w:tblLook w:val="0000" w:firstRow="0" w:lastRow="0" w:firstColumn="0" w:lastColumn="0" w:noHBand="0" w:noVBand="0"/>
          <w:tblPrExChange w:id="16639" w:author="Steve Barbeaux" w:date="2022-10-10T12:28:00Z">
            <w:tblPrEx>
              <w:tblW w:w="3840" w:type="dxa"/>
              <w:jc w:val="center"/>
              <w:tblLook w:val="0000" w:firstRow="0" w:lastRow="0" w:firstColumn="0" w:lastColumn="0" w:noHBand="0" w:noVBand="0"/>
            </w:tblPrEx>
          </w:tblPrExChange>
        </w:tblPrEx>
        <w:trPr>
          <w:jc w:val="center"/>
          <w:trPrChange w:id="16640" w:author="Steve Barbeaux" w:date="2022-10-10T12:28:00Z">
            <w:trPr>
              <w:jc w:val="center"/>
            </w:trPr>
          </w:trPrChange>
        </w:trPr>
        <w:tc>
          <w:tcPr>
            <w:tcW w:w="0" w:type="auto"/>
            <w:tcBorders>
              <w:top w:val="nil"/>
              <w:left w:val="nil"/>
              <w:bottom w:val="nil"/>
              <w:right w:val="nil"/>
            </w:tcBorders>
            <w:shd w:val="clear" w:color="auto" w:fill="FFFFFF" w:themeFill="background1"/>
            <w:noWrap/>
            <w:vAlign w:val="bottom"/>
            <w:tcPrChange w:id="16641" w:author="Steve Barbeaux" w:date="2022-10-10T12:28:00Z">
              <w:tcPr>
                <w:tcW w:w="0" w:type="auto"/>
                <w:gridSpan w:val="2"/>
                <w:tcBorders>
                  <w:top w:val="nil"/>
                  <w:left w:val="nil"/>
                  <w:bottom w:val="nil"/>
                  <w:right w:val="nil"/>
                </w:tcBorders>
                <w:shd w:val="clear" w:color="auto" w:fill="FFFFFF" w:themeFill="background1"/>
                <w:noWrap/>
                <w:vAlign w:val="bottom"/>
              </w:tcPr>
            </w:tcPrChange>
          </w:tcPr>
          <w:p w14:paraId="4A04F8C3" w14:textId="77777777" w:rsidR="0060718B" w:rsidRPr="00251C76" w:rsidRDefault="0060718B" w:rsidP="0060718B">
            <w:pPr>
              <w:spacing w:after="0"/>
              <w:jc w:val="center"/>
              <w:rPr>
                <w:sz w:val="20"/>
              </w:rPr>
            </w:pPr>
            <w:r w:rsidRPr="00251C76">
              <w:rPr>
                <w:sz w:val="20"/>
              </w:rPr>
              <w:t>1999</w:t>
            </w:r>
          </w:p>
        </w:tc>
        <w:tc>
          <w:tcPr>
            <w:tcW w:w="0" w:type="auto"/>
            <w:tcBorders>
              <w:top w:val="nil"/>
              <w:left w:val="nil"/>
              <w:bottom w:val="nil"/>
              <w:right w:val="nil"/>
            </w:tcBorders>
            <w:shd w:val="clear" w:color="auto" w:fill="FFFFFF" w:themeFill="background1"/>
            <w:noWrap/>
            <w:vAlign w:val="bottom"/>
            <w:tcPrChange w:id="16642" w:author="Steve Barbeaux" w:date="2022-10-10T12:28:00Z">
              <w:tcPr>
                <w:tcW w:w="0" w:type="auto"/>
                <w:tcBorders>
                  <w:top w:val="nil"/>
                  <w:left w:val="nil"/>
                  <w:bottom w:val="nil"/>
                  <w:right w:val="nil"/>
                </w:tcBorders>
                <w:shd w:val="clear" w:color="auto" w:fill="FFFFFF" w:themeFill="background1"/>
                <w:noWrap/>
              </w:tcPr>
            </w:tcPrChange>
          </w:tcPr>
          <w:p w14:paraId="3BC821FD" w14:textId="287DD66E" w:rsidR="0060718B" w:rsidRPr="0060718B" w:rsidRDefault="0060718B" w:rsidP="0060718B">
            <w:pPr>
              <w:spacing w:after="0"/>
              <w:jc w:val="center"/>
              <w:rPr>
                <w:sz w:val="20"/>
                <w:rPrChange w:id="16643" w:author="Steve Barbeaux" w:date="2022-10-10T12:28:00Z">
                  <w:rPr>
                    <w:sz w:val="20"/>
                  </w:rPr>
                </w:rPrChange>
              </w:rPr>
            </w:pPr>
            <w:ins w:id="16644" w:author="Steve Barbeaux" w:date="2022-10-10T12:28:00Z">
              <w:r w:rsidRPr="0060718B">
                <w:rPr>
                  <w:color w:val="000000"/>
                  <w:sz w:val="20"/>
                  <w:rPrChange w:id="16645" w:author="Steve Barbeaux" w:date="2022-10-10T12:28:00Z">
                    <w:rPr>
                      <w:rFonts w:ascii="Calibri" w:hAnsi="Calibri" w:cs="Calibri"/>
                      <w:color w:val="000000"/>
                      <w:szCs w:val="22"/>
                    </w:rPr>
                  </w:rPrChange>
                </w:rPr>
                <w:t>0.006</w:t>
              </w:r>
            </w:ins>
            <w:del w:id="16646" w:author="Steve Barbeaux" w:date="2022-10-10T12:28:00Z">
              <w:r w:rsidRPr="0060718B" w:rsidDel="005A5D7E">
                <w:rPr>
                  <w:sz w:val="20"/>
                  <w:rPrChange w:id="16647" w:author="Steve Barbeaux" w:date="2022-10-10T12:28:00Z">
                    <w:rPr>
                      <w:sz w:val="20"/>
                    </w:rPr>
                  </w:rPrChange>
                </w:rPr>
                <w:delText>0.005</w:delText>
              </w:r>
            </w:del>
          </w:p>
        </w:tc>
        <w:tc>
          <w:tcPr>
            <w:tcW w:w="0" w:type="auto"/>
            <w:tcBorders>
              <w:top w:val="nil"/>
              <w:left w:val="nil"/>
              <w:bottom w:val="nil"/>
              <w:right w:val="nil"/>
            </w:tcBorders>
            <w:shd w:val="clear" w:color="auto" w:fill="FFFFFF" w:themeFill="background1"/>
            <w:noWrap/>
            <w:vAlign w:val="bottom"/>
            <w:tcPrChange w:id="16648" w:author="Steve Barbeaux" w:date="2022-10-10T12:28:00Z">
              <w:tcPr>
                <w:tcW w:w="0" w:type="auto"/>
                <w:gridSpan w:val="2"/>
                <w:tcBorders>
                  <w:top w:val="nil"/>
                  <w:left w:val="nil"/>
                  <w:bottom w:val="nil"/>
                  <w:right w:val="nil"/>
                </w:tcBorders>
                <w:shd w:val="clear" w:color="auto" w:fill="FFFFFF" w:themeFill="background1"/>
                <w:noWrap/>
              </w:tcPr>
            </w:tcPrChange>
          </w:tcPr>
          <w:p w14:paraId="07CCB5E3" w14:textId="2A5C3B3C" w:rsidR="0060718B" w:rsidRPr="0060718B" w:rsidRDefault="0060718B" w:rsidP="0060718B">
            <w:pPr>
              <w:spacing w:after="0"/>
              <w:jc w:val="center"/>
              <w:rPr>
                <w:sz w:val="20"/>
                <w:rPrChange w:id="16649" w:author="Steve Barbeaux" w:date="2022-10-10T12:28:00Z">
                  <w:rPr>
                    <w:sz w:val="20"/>
                  </w:rPr>
                </w:rPrChange>
              </w:rPr>
            </w:pPr>
            <w:ins w:id="16650" w:author="Steve Barbeaux" w:date="2022-10-10T12:28:00Z">
              <w:r w:rsidRPr="0060718B">
                <w:rPr>
                  <w:color w:val="000000"/>
                  <w:sz w:val="20"/>
                  <w:rPrChange w:id="16651" w:author="Steve Barbeaux" w:date="2022-10-10T12:28:00Z">
                    <w:rPr>
                      <w:rFonts w:ascii="Calibri" w:hAnsi="Calibri" w:cs="Calibri"/>
                      <w:color w:val="000000"/>
                      <w:szCs w:val="22"/>
                    </w:rPr>
                  </w:rPrChange>
                </w:rPr>
                <w:t>0.008</w:t>
              </w:r>
            </w:ins>
            <w:del w:id="16652" w:author="Steve Barbeaux" w:date="2022-10-10T12:28:00Z">
              <w:r w:rsidRPr="0060718B" w:rsidDel="005A5D7E">
                <w:rPr>
                  <w:sz w:val="20"/>
                  <w:rPrChange w:id="16653" w:author="Steve Barbeaux" w:date="2022-10-10T12:28:00Z">
                    <w:rPr>
                      <w:sz w:val="20"/>
                    </w:rPr>
                  </w:rPrChange>
                </w:rPr>
                <w:delText>0.008</w:delText>
              </w:r>
            </w:del>
          </w:p>
        </w:tc>
      </w:tr>
      <w:tr w:rsidR="0060718B" w:rsidRPr="00D16579" w14:paraId="340B8179" w14:textId="77777777" w:rsidTr="0060718B">
        <w:tblPrEx>
          <w:tblW w:w="6220" w:type="dxa"/>
          <w:jc w:val="center"/>
          <w:tblLook w:val="0000" w:firstRow="0" w:lastRow="0" w:firstColumn="0" w:lastColumn="0" w:noHBand="0" w:noVBand="0"/>
          <w:tblPrExChange w:id="16654" w:author="Steve Barbeaux" w:date="2022-10-10T12:28:00Z">
            <w:tblPrEx>
              <w:tblW w:w="3840" w:type="dxa"/>
              <w:jc w:val="center"/>
              <w:tblLook w:val="0000" w:firstRow="0" w:lastRow="0" w:firstColumn="0" w:lastColumn="0" w:noHBand="0" w:noVBand="0"/>
            </w:tblPrEx>
          </w:tblPrExChange>
        </w:tblPrEx>
        <w:trPr>
          <w:jc w:val="center"/>
          <w:trPrChange w:id="16655" w:author="Steve Barbeaux" w:date="2022-10-10T12:28:00Z">
            <w:trPr>
              <w:jc w:val="center"/>
            </w:trPr>
          </w:trPrChange>
        </w:trPr>
        <w:tc>
          <w:tcPr>
            <w:tcW w:w="0" w:type="auto"/>
            <w:tcBorders>
              <w:top w:val="nil"/>
              <w:left w:val="nil"/>
              <w:bottom w:val="nil"/>
              <w:right w:val="nil"/>
            </w:tcBorders>
            <w:shd w:val="clear" w:color="auto" w:fill="FFFFFF" w:themeFill="background1"/>
            <w:noWrap/>
            <w:vAlign w:val="bottom"/>
            <w:tcPrChange w:id="16656" w:author="Steve Barbeaux" w:date="2022-10-10T12:28:00Z">
              <w:tcPr>
                <w:tcW w:w="0" w:type="auto"/>
                <w:gridSpan w:val="2"/>
                <w:tcBorders>
                  <w:top w:val="nil"/>
                  <w:left w:val="nil"/>
                  <w:bottom w:val="nil"/>
                  <w:right w:val="nil"/>
                </w:tcBorders>
                <w:shd w:val="clear" w:color="auto" w:fill="FFFFFF" w:themeFill="background1"/>
                <w:noWrap/>
                <w:vAlign w:val="bottom"/>
              </w:tcPr>
            </w:tcPrChange>
          </w:tcPr>
          <w:p w14:paraId="3943A97A" w14:textId="77777777" w:rsidR="0060718B" w:rsidRPr="00251C76" w:rsidRDefault="0060718B" w:rsidP="0060718B">
            <w:pPr>
              <w:spacing w:after="0"/>
              <w:jc w:val="center"/>
              <w:rPr>
                <w:sz w:val="20"/>
              </w:rPr>
            </w:pPr>
            <w:r w:rsidRPr="00251C76">
              <w:rPr>
                <w:sz w:val="20"/>
              </w:rPr>
              <w:t>2000</w:t>
            </w:r>
          </w:p>
        </w:tc>
        <w:tc>
          <w:tcPr>
            <w:tcW w:w="0" w:type="auto"/>
            <w:tcBorders>
              <w:top w:val="nil"/>
              <w:left w:val="nil"/>
              <w:bottom w:val="nil"/>
              <w:right w:val="nil"/>
            </w:tcBorders>
            <w:shd w:val="clear" w:color="auto" w:fill="FFFFFF" w:themeFill="background1"/>
            <w:noWrap/>
            <w:vAlign w:val="bottom"/>
            <w:tcPrChange w:id="16657" w:author="Steve Barbeaux" w:date="2022-10-10T12:28:00Z">
              <w:tcPr>
                <w:tcW w:w="0" w:type="auto"/>
                <w:tcBorders>
                  <w:top w:val="nil"/>
                  <w:left w:val="nil"/>
                  <w:bottom w:val="nil"/>
                  <w:right w:val="nil"/>
                </w:tcBorders>
                <w:shd w:val="clear" w:color="auto" w:fill="FFFFFF" w:themeFill="background1"/>
                <w:noWrap/>
              </w:tcPr>
            </w:tcPrChange>
          </w:tcPr>
          <w:p w14:paraId="73C991F2" w14:textId="0B5456CB" w:rsidR="0060718B" w:rsidRPr="0060718B" w:rsidRDefault="0060718B" w:rsidP="0060718B">
            <w:pPr>
              <w:spacing w:after="0"/>
              <w:jc w:val="center"/>
              <w:rPr>
                <w:sz w:val="20"/>
                <w:rPrChange w:id="16658" w:author="Steve Barbeaux" w:date="2022-10-10T12:28:00Z">
                  <w:rPr>
                    <w:sz w:val="20"/>
                  </w:rPr>
                </w:rPrChange>
              </w:rPr>
            </w:pPr>
            <w:ins w:id="16659" w:author="Steve Barbeaux" w:date="2022-10-10T12:28:00Z">
              <w:r w:rsidRPr="0060718B">
                <w:rPr>
                  <w:color w:val="000000"/>
                  <w:sz w:val="20"/>
                  <w:rPrChange w:id="16660" w:author="Steve Barbeaux" w:date="2022-10-10T12:28:00Z">
                    <w:rPr>
                      <w:rFonts w:ascii="Calibri" w:hAnsi="Calibri" w:cs="Calibri"/>
                      <w:color w:val="000000"/>
                      <w:szCs w:val="22"/>
                    </w:rPr>
                  </w:rPrChange>
                </w:rPr>
                <w:t>0.007</w:t>
              </w:r>
            </w:ins>
            <w:del w:id="16661" w:author="Steve Barbeaux" w:date="2022-10-10T12:28:00Z">
              <w:r w:rsidRPr="0060718B" w:rsidDel="005A5D7E">
                <w:rPr>
                  <w:sz w:val="20"/>
                  <w:rPrChange w:id="16662" w:author="Steve Barbeaux" w:date="2022-10-10T12:28:00Z">
                    <w:rPr>
                      <w:sz w:val="20"/>
                    </w:rPr>
                  </w:rPrChange>
                </w:rPr>
                <w:delText>0.006</w:delText>
              </w:r>
            </w:del>
          </w:p>
        </w:tc>
        <w:tc>
          <w:tcPr>
            <w:tcW w:w="0" w:type="auto"/>
            <w:tcBorders>
              <w:top w:val="nil"/>
              <w:left w:val="nil"/>
              <w:bottom w:val="nil"/>
              <w:right w:val="nil"/>
            </w:tcBorders>
            <w:shd w:val="clear" w:color="auto" w:fill="FFFFFF" w:themeFill="background1"/>
            <w:noWrap/>
            <w:vAlign w:val="bottom"/>
            <w:tcPrChange w:id="16663" w:author="Steve Barbeaux" w:date="2022-10-10T12:28:00Z">
              <w:tcPr>
                <w:tcW w:w="0" w:type="auto"/>
                <w:gridSpan w:val="2"/>
                <w:tcBorders>
                  <w:top w:val="nil"/>
                  <w:left w:val="nil"/>
                  <w:bottom w:val="nil"/>
                  <w:right w:val="nil"/>
                </w:tcBorders>
                <w:shd w:val="clear" w:color="auto" w:fill="FFFFFF" w:themeFill="background1"/>
                <w:noWrap/>
              </w:tcPr>
            </w:tcPrChange>
          </w:tcPr>
          <w:p w14:paraId="16F0EEF2" w14:textId="31DE7317" w:rsidR="0060718B" w:rsidRPr="0060718B" w:rsidRDefault="0060718B" w:rsidP="0060718B">
            <w:pPr>
              <w:spacing w:after="0"/>
              <w:jc w:val="center"/>
              <w:rPr>
                <w:sz w:val="20"/>
                <w:rPrChange w:id="16664" w:author="Steve Barbeaux" w:date="2022-10-10T12:28:00Z">
                  <w:rPr>
                    <w:sz w:val="20"/>
                  </w:rPr>
                </w:rPrChange>
              </w:rPr>
            </w:pPr>
            <w:ins w:id="16665" w:author="Steve Barbeaux" w:date="2022-10-10T12:28:00Z">
              <w:r w:rsidRPr="0060718B">
                <w:rPr>
                  <w:color w:val="000000"/>
                  <w:sz w:val="20"/>
                  <w:rPrChange w:id="16666" w:author="Steve Barbeaux" w:date="2022-10-10T12:28:00Z">
                    <w:rPr>
                      <w:rFonts w:ascii="Calibri" w:hAnsi="Calibri" w:cs="Calibri"/>
                      <w:color w:val="000000"/>
                      <w:szCs w:val="22"/>
                    </w:rPr>
                  </w:rPrChange>
                </w:rPr>
                <w:t>0.010</w:t>
              </w:r>
            </w:ins>
            <w:del w:id="16667" w:author="Steve Barbeaux" w:date="2022-10-10T12:28:00Z">
              <w:r w:rsidRPr="0060718B" w:rsidDel="005A5D7E">
                <w:rPr>
                  <w:sz w:val="20"/>
                  <w:rPrChange w:id="16668" w:author="Steve Barbeaux" w:date="2022-10-10T12:28:00Z">
                    <w:rPr>
                      <w:sz w:val="20"/>
                    </w:rPr>
                  </w:rPrChange>
                </w:rPr>
                <w:delText>0.009</w:delText>
              </w:r>
            </w:del>
          </w:p>
        </w:tc>
      </w:tr>
      <w:tr w:rsidR="0060718B" w:rsidRPr="00D16579" w14:paraId="658D503A" w14:textId="77777777" w:rsidTr="0060718B">
        <w:tblPrEx>
          <w:tblW w:w="6220" w:type="dxa"/>
          <w:jc w:val="center"/>
          <w:tblLook w:val="0000" w:firstRow="0" w:lastRow="0" w:firstColumn="0" w:lastColumn="0" w:noHBand="0" w:noVBand="0"/>
          <w:tblPrExChange w:id="16669" w:author="Steve Barbeaux" w:date="2022-10-10T12:28:00Z">
            <w:tblPrEx>
              <w:tblW w:w="3840" w:type="dxa"/>
              <w:jc w:val="center"/>
              <w:tblLook w:val="0000" w:firstRow="0" w:lastRow="0" w:firstColumn="0" w:lastColumn="0" w:noHBand="0" w:noVBand="0"/>
            </w:tblPrEx>
          </w:tblPrExChange>
        </w:tblPrEx>
        <w:trPr>
          <w:jc w:val="center"/>
          <w:trPrChange w:id="16670" w:author="Steve Barbeaux" w:date="2022-10-10T12:28:00Z">
            <w:trPr>
              <w:jc w:val="center"/>
            </w:trPr>
          </w:trPrChange>
        </w:trPr>
        <w:tc>
          <w:tcPr>
            <w:tcW w:w="0" w:type="auto"/>
            <w:tcBorders>
              <w:top w:val="nil"/>
              <w:left w:val="nil"/>
              <w:bottom w:val="nil"/>
              <w:right w:val="nil"/>
            </w:tcBorders>
            <w:shd w:val="clear" w:color="auto" w:fill="FFFFFF" w:themeFill="background1"/>
            <w:noWrap/>
            <w:vAlign w:val="bottom"/>
            <w:tcPrChange w:id="16671" w:author="Steve Barbeaux" w:date="2022-10-10T12:28:00Z">
              <w:tcPr>
                <w:tcW w:w="0" w:type="auto"/>
                <w:gridSpan w:val="2"/>
                <w:tcBorders>
                  <w:top w:val="nil"/>
                  <w:left w:val="nil"/>
                  <w:bottom w:val="nil"/>
                  <w:right w:val="nil"/>
                </w:tcBorders>
                <w:shd w:val="clear" w:color="auto" w:fill="FFFFFF" w:themeFill="background1"/>
                <w:noWrap/>
                <w:vAlign w:val="bottom"/>
              </w:tcPr>
            </w:tcPrChange>
          </w:tcPr>
          <w:p w14:paraId="3872C457" w14:textId="77777777" w:rsidR="0060718B" w:rsidRPr="00251C76" w:rsidRDefault="0060718B" w:rsidP="0060718B">
            <w:pPr>
              <w:spacing w:after="0"/>
              <w:jc w:val="center"/>
              <w:rPr>
                <w:sz w:val="20"/>
              </w:rPr>
            </w:pPr>
            <w:r w:rsidRPr="00251C76">
              <w:rPr>
                <w:sz w:val="20"/>
              </w:rPr>
              <w:t>2001</w:t>
            </w:r>
          </w:p>
        </w:tc>
        <w:tc>
          <w:tcPr>
            <w:tcW w:w="0" w:type="auto"/>
            <w:tcBorders>
              <w:top w:val="nil"/>
              <w:left w:val="nil"/>
              <w:bottom w:val="nil"/>
              <w:right w:val="nil"/>
            </w:tcBorders>
            <w:shd w:val="clear" w:color="auto" w:fill="FFFFFF" w:themeFill="background1"/>
            <w:noWrap/>
            <w:vAlign w:val="bottom"/>
            <w:tcPrChange w:id="16672" w:author="Steve Barbeaux" w:date="2022-10-10T12:28:00Z">
              <w:tcPr>
                <w:tcW w:w="0" w:type="auto"/>
                <w:tcBorders>
                  <w:top w:val="nil"/>
                  <w:left w:val="nil"/>
                  <w:bottom w:val="nil"/>
                  <w:right w:val="nil"/>
                </w:tcBorders>
                <w:shd w:val="clear" w:color="auto" w:fill="FFFFFF" w:themeFill="background1"/>
                <w:noWrap/>
              </w:tcPr>
            </w:tcPrChange>
          </w:tcPr>
          <w:p w14:paraId="25E31F17" w14:textId="073F6039" w:rsidR="0060718B" w:rsidRPr="0060718B" w:rsidRDefault="0060718B" w:rsidP="0060718B">
            <w:pPr>
              <w:spacing w:after="0"/>
              <w:jc w:val="center"/>
              <w:rPr>
                <w:sz w:val="20"/>
                <w:rPrChange w:id="16673" w:author="Steve Barbeaux" w:date="2022-10-10T12:28:00Z">
                  <w:rPr>
                    <w:sz w:val="20"/>
                  </w:rPr>
                </w:rPrChange>
              </w:rPr>
            </w:pPr>
            <w:ins w:id="16674" w:author="Steve Barbeaux" w:date="2022-10-10T12:28:00Z">
              <w:r w:rsidRPr="0060718B">
                <w:rPr>
                  <w:color w:val="000000"/>
                  <w:sz w:val="20"/>
                  <w:rPrChange w:id="16675" w:author="Steve Barbeaux" w:date="2022-10-10T12:28:00Z">
                    <w:rPr>
                      <w:rFonts w:ascii="Calibri" w:hAnsi="Calibri" w:cs="Calibri"/>
                      <w:color w:val="000000"/>
                      <w:szCs w:val="22"/>
                    </w:rPr>
                  </w:rPrChange>
                </w:rPr>
                <w:t>0.004</w:t>
              </w:r>
            </w:ins>
            <w:del w:id="16676" w:author="Steve Barbeaux" w:date="2022-10-10T12:28:00Z">
              <w:r w:rsidRPr="0060718B" w:rsidDel="005A5D7E">
                <w:rPr>
                  <w:sz w:val="20"/>
                  <w:rPrChange w:id="16677" w:author="Steve Barbeaux" w:date="2022-10-10T12:28:00Z">
                    <w:rPr>
                      <w:sz w:val="20"/>
                    </w:rPr>
                  </w:rPrChange>
                </w:rPr>
                <w:delText>0.004</w:delText>
              </w:r>
            </w:del>
          </w:p>
        </w:tc>
        <w:tc>
          <w:tcPr>
            <w:tcW w:w="0" w:type="auto"/>
            <w:tcBorders>
              <w:top w:val="nil"/>
              <w:left w:val="nil"/>
              <w:bottom w:val="nil"/>
              <w:right w:val="nil"/>
            </w:tcBorders>
            <w:shd w:val="clear" w:color="auto" w:fill="FFFFFF" w:themeFill="background1"/>
            <w:noWrap/>
            <w:vAlign w:val="bottom"/>
            <w:tcPrChange w:id="16678" w:author="Steve Barbeaux" w:date="2022-10-10T12:28:00Z">
              <w:tcPr>
                <w:tcW w:w="0" w:type="auto"/>
                <w:gridSpan w:val="2"/>
                <w:tcBorders>
                  <w:top w:val="nil"/>
                  <w:left w:val="nil"/>
                  <w:bottom w:val="nil"/>
                  <w:right w:val="nil"/>
                </w:tcBorders>
                <w:shd w:val="clear" w:color="auto" w:fill="FFFFFF" w:themeFill="background1"/>
                <w:noWrap/>
              </w:tcPr>
            </w:tcPrChange>
          </w:tcPr>
          <w:p w14:paraId="152C74E6" w14:textId="35B86AB1" w:rsidR="0060718B" w:rsidRPr="0060718B" w:rsidRDefault="0060718B" w:rsidP="0060718B">
            <w:pPr>
              <w:spacing w:after="0"/>
              <w:jc w:val="center"/>
              <w:rPr>
                <w:sz w:val="20"/>
                <w:rPrChange w:id="16679" w:author="Steve Barbeaux" w:date="2022-10-10T12:28:00Z">
                  <w:rPr>
                    <w:sz w:val="20"/>
                  </w:rPr>
                </w:rPrChange>
              </w:rPr>
            </w:pPr>
            <w:ins w:id="16680" w:author="Steve Barbeaux" w:date="2022-10-10T12:28:00Z">
              <w:r w:rsidRPr="0060718B">
                <w:rPr>
                  <w:color w:val="000000"/>
                  <w:sz w:val="20"/>
                  <w:rPrChange w:id="16681" w:author="Steve Barbeaux" w:date="2022-10-10T12:28:00Z">
                    <w:rPr>
                      <w:rFonts w:ascii="Calibri" w:hAnsi="Calibri" w:cs="Calibri"/>
                      <w:color w:val="000000"/>
                      <w:szCs w:val="22"/>
                    </w:rPr>
                  </w:rPrChange>
                </w:rPr>
                <w:t>0.007</w:t>
              </w:r>
            </w:ins>
            <w:del w:id="16682" w:author="Steve Barbeaux" w:date="2022-10-10T12:28:00Z">
              <w:r w:rsidRPr="0060718B" w:rsidDel="005A5D7E">
                <w:rPr>
                  <w:sz w:val="20"/>
                  <w:rPrChange w:id="16683" w:author="Steve Barbeaux" w:date="2022-10-10T12:28:00Z">
                    <w:rPr>
                      <w:sz w:val="20"/>
                    </w:rPr>
                  </w:rPrChange>
                </w:rPr>
                <w:delText>0.006</w:delText>
              </w:r>
            </w:del>
          </w:p>
        </w:tc>
      </w:tr>
      <w:tr w:rsidR="0060718B" w:rsidRPr="00D16579" w14:paraId="728E6200" w14:textId="77777777" w:rsidTr="0060718B">
        <w:tblPrEx>
          <w:tblW w:w="6220" w:type="dxa"/>
          <w:jc w:val="center"/>
          <w:tblLook w:val="0000" w:firstRow="0" w:lastRow="0" w:firstColumn="0" w:lastColumn="0" w:noHBand="0" w:noVBand="0"/>
          <w:tblPrExChange w:id="16684" w:author="Steve Barbeaux" w:date="2022-10-10T12:28:00Z">
            <w:tblPrEx>
              <w:tblW w:w="3840" w:type="dxa"/>
              <w:jc w:val="center"/>
              <w:tblLook w:val="0000" w:firstRow="0" w:lastRow="0" w:firstColumn="0" w:lastColumn="0" w:noHBand="0" w:noVBand="0"/>
            </w:tblPrEx>
          </w:tblPrExChange>
        </w:tblPrEx>
        <w:trPr>
          <w:jc w:val="center"/>
          <w:trPrChange w:id="16685" w:author="Steve Barbeaux" w:date="2022-10-10T12:28:00Z">
            <w:trPr>
              <w:jc w:val="center"/>
            </w:trPr>
          </w:trPrChange>
        </w:trPr>
        <w:tc>
          <w:tcPr>
            <w:tcW w:w="0" w:type="auto"/>
            <w:tcBorders>
              <w:top w:val="nil"/>
              <w:left w:val="nil"/>
              <w:bottom w:val="nil"/>
              <w:right w:val="nil"/>
            </w:tcBorders>
            <w:shd w:val="clear" w:color="auto" w:fill="FFFFFF" w:themeFill="background1"/>
            <w:noWrap/>
            <w:vAlign w:val="bottom"/>
            <w:tcPrChange w:id="16686" w:author="Steve Barbeaux" w:date="2022-10-10T12:28:00Z">
              <w:tcPr>
                <w:tcW w:w="0" w:type="auto"/>
                <w:gridSpan w:val="2"/>
                <w:tcBorders>
                  <w:top w:val="nil"/>
                  <w:left w:val="nil"/>
                  <w:bottom w:val="nil"/>
                  <w:right w:val="nil"/>
                </w:tcBorders>
                <w:shd w:val="clear" w:color="auto" w:fill="FFFFFF" w:themeFill="background1"/>
                <w:noWrap/>
                <w:vAlign w:val="bottom"/>
              </w:tcPr>
            </w:tcPrChange>
          </w:tcPr>
          <w:p w14:paraId="794BB581" w14:textId="77777777" w:rsidR="0060718B" w:rsidRPr="00251C76" w:rsidRDefault="0060718B" w:rsidP="0060718B">
            <w:pPr>
              <w:spacing w:after="0"/>
              <w:jc w:val="center"/>
              <w:rPr>
                <w:sz w:val="20"/>
              </w:rPr>
            </w:pPr>
            <w:r w:rsidRPr="00251C76">
              <w:rPr>
                <w:sz w:val="20"/>
              </w:rPr>
              <w:t>2002</w:t>
            </w:r>
          </w:p>
        </w:tc>
        <w:tc>
          <w:tcPr>
            <w:tcW w:w="0" w:type="auto"/>
            <w:tcBorders>
              <w:top w:val="nil"/>
              <w:left w:val="nil"/>
              <w:bottom w:val="nil"/>
              <w:right w:val="nil"/>
            </w:tcBorders>
            <w:shd w:val="clear" w:color="auto" w:fill="FFFFFF" w:themeFill="background1"/>
            <w:noWrap/>
            <w:vAlign w:val="bottom"/>
            <w:tcPrChange w:id="16687" w:author="Steve Barbeaux" w:date="2022-10-10T12:28:00Z">
              <w:tcPr>
                <w:tcW w:w="0" w:type="auto"/>
                <w:tcBorders>
                  <w:top w:val="nil"/>
                  <w:left w:val="nil"/>
                  <w:bottom w:val="nil"/>
                  <w:right w:val="nil"/>
                </w:tcBorders>
                <w:shd w:val="clear" w:color="auto" w:fill="FFFFFF" w:themeFill="background1"/>
                <w:noWrap/>
              </w:tcPr>
            </w:tcPrChange>
          </w:tcPr>
          <w:p w14:paraId="687F2067" w14:textId="3AB8D03C" w:rsidR="0060718B" w:rsidRPr="0060718B" w:rsidRDefault="0060718B" w:rsidP="0060718B">
            <w:pPr>
              <w:spacing w:after="0"/>
              <w:jc w:val="center"/>
              <w:rPr>
                <w:sz w:val="20"/>
                <w:rPrChange w:id="16688" w:author="Steve Barbeaux" w:date="2022-10-10T12:28:00Z">
                  <w:rPr>
                    <w:sz w:val="20"/>
                  </w:rPr>
                </w:rPrChange>
              </w:rPr>
            </w:pPr>
            <w:ins w:id="16689" w:author="Steve Barbeaux" w:date="2022-10-10T12:28:00Z">
              <w:r w:rsidRPr="0060718B">
                <w:rPr>
                  <w:color w:val="000000"/>
                  <w:sz w:val="20"/>
                  <w:rPrChange w:id="16690" w:author="Steve Barbeaux" w:date="2022-10-10T12:28:00Z">
                    <w:rPr>
                      <w:rFonts w:ascii="Calibri" w:hAnsi="Calibri" w:cs="Calibri"/>
                      <w:color w:val="000000"/>
                      <w:szCs w:val="22"/>
                    </w:rPr>
                  </w:rPrChange>
                </w:rPr>
                <w:t>0.007</w:t>
              </w:r>
            </w:ins>
            <w:del w:id="16691" w:author="Steve Barbeaux" w:date="2022-10-10T12:28:00Z">
              <w:r w:rsidRPr="0060718B" w:rsidDel="005A5D7E">
                <w:rPr>
                  <w:sz w:val="20"/>
                  <w:rPrChange w:id="16692" w:author="Steve Barbeaux" w:date="2022-10-10T12:28:00Z">
                    <w:rPr>
                      <w:sz w:val="20"/>
                    </w:rPr>
                  </w:rPrChange>
                </w:rPr>
                <w:delText>0.006</w:delText>
              </w:r>
            </w:del>
          </w:p>
        </w:tc>
        <w:tc>
          <w:tcPr>
            <w:tcW w:w="0" w:type="auto"/>
            <w:tcBorders>
              <w:top w:val="nil"/>
              <w:left w:val="nil"/>
              <w:bottom w:val="nil"/>
              <w:right w:val="nil"/>
            </w:tcBorders>
            <w:shd w:val="clear" w:color="auto" w:fill="FFFFFF" w:themeFill="background1"/>
            <w:noWrap/>
            <w:vAlign w:val="bottom"/>
            <w:tcPrChange w:id="16693" w:author="Steve Barbeaux" w:date="2022-10-10T12:28:00Z">
              <w:tcPr>
                <w:tcW w:w="0" w:type="auto"/>
                <w:gridSpan w:val="2"/>
                <w:tcBorders>
                  <w:top w:val="nil"/>
                  <w:left w:val="nil"/>
                  <w:bottom w:val="nil"/>
                  <w:right w:val="nil"/>
                </w:tcBorders>
                <w:shd w:val="clear" w:color="auto" w:fill="FFFFFF" w:themeFill="background1"/>
                <w:noWrap/>
              </w:tcPr>
            </w:tcPrChange>
          </w:tcPr>
          <w:p w14:paraId="700B0A13" w14:textId="6A25C6DA" w:rsidR="0060718B" w:rsidRPr="0060718B" w:rsidRDefault="0060718B" w:rsidP="0060718B">
            <w:pPr>
              <w:spacing w:after="0"/>
              <w:jc w:val="center"/>
              <w:rPr>
                <w:sz w:val="20"/>
                <w:rPrChange w:id="16694" w:author="Steve Barbeaux" w:date="2022-10-10T12:28:00Z">
                  <w:rPr>
                    <w:sz w:val="20"/>
                  </w:rPr>
                </w:rPrChange>
              </w:rPr>
            </w:pPr>
            <w:ins w:id="16695" w:author="Steve Barbeaux" w:date="2022-10-10T12:28:00Z">
              <w:r w:rsidRPr="0060718B">
                <w:rPr>
                  <w:color w:val="000000"/>
                  <w:sz w:val="20"/>
                  <w:rPrChange w:id="16696" w:author="Steve Barbeaux" w:date="2022-10-10T12:28:00Z">
                    <w:rPr>
                      <w:rFonts w:ascii="Calibri" w:hAnsi="Calibri" w:cs="Calibri"/>
                      <w:color w:val="000000"/>
                      <w:szCs w:val="22"/>
                    </w:rPr>
                  </w:rPrChange>
                </w:rPr>
                <w:t>0.010</w:t>
              </w:r>
            </w:ins>
            <w:del w:id="16697" w:author="Steve Barbeaux" w:date="2022-10-10T12:28:00Z">
              <w:r w:rsidRPr="0060718B" w:rsidDel="005A5D7E">
                <w:rPr>
                  <w:sz w:val="20"/>
                  <w:rPrChange w:id="16698" w:author="Steve Barbeaux" w:date="2022-10-10T12:28:00Z">
                    <w:rPr>
                      <w:sz w:val="20"/>
                    </w:rPr>
                  </w:rPrChange>
                </w:rPr>
                <w:delText>0.009</w:delText>
              </w:r>
            </w:del>
          </w:p>
        </w:tc>
      </w:tr>
      <w:tr w:rsidR="0060718B" w:rsidRPr="00D16579" w14:paraId="34DB4205" w14:textId="77777777" w:rsidTr="0060718B">
        <w:tblPrEx>
          <w:tblW w:w="6220" w:type="dxa"/>
          <w:jc w:val="center"/>
          <w:tblLook w:val="0000" w:firstRow="0" w:lastRow="0" w:firstColumn="0" w:lastColumn="0" w:noHBand="0" w:noVBand="0"/>
          <w:tblPrExChange w:id="16699" w:author="Steve Barbeaux" w:date="2022-10-10T12:28:00Z">
            <w:tblPrEx>
              <w:tblW w:w="3840" w:type="dxa"/>
              <w:jc w:val="center"/>
              <w:tblLook w:val="0000" w:firstRow="0" w:lastRow="0" w:firstColumn="0" w:lastColumn="0" w:noHBand="0" w:noVBand="0"/>
            </w:tblPrEx>
          </w:tblPrExChange>
        </w:tblPrEx>
        <w:trPr>
          <w:jc w:val="center"/>
          <w:trPrChange w:id="16700" w:author="Steve Barbeaux" w:date="2022-10-10T12:28:00Z">
            <w:trPr>
              <w:jc w:val="center"/>
            </w:trPr>
          </w:trPrChange>
        </w:trPr>
        <w:tc>
          <w:tcPr>
            <w:tcW w:w="0" w:type="auto"/>
            <w:tcBorders>
              <w:top w:val="nil"/>
              <w:left w:val="nil"/>
              <w:bottom w:val="nil"/>
              <w:right w:val="nil"/>
            </w:tcBorders>
            <w:shd w:val="clear" w:color="auto" w:fill="FFFFFF" w:themeFill="background1"/>
            <w:noWrap/>
            <w:vAlign w:val="bottom"/>
            <w:tcPrChange w:id="16701" w:author="Steve Barbeaux" w:date="2022-10-10T12:28:00Z">
              <w:tcPr>
                <w:tcW w:w="0" w:type="auto"/>
                <w:gridSpan w:val="2"/>
                <w:tcBorders>
                  <w:top w:val="nil"/>
                  <w:left w:val="nil"/>
                  <w:bottom w:val="nil"/>
                  <w:right w:val="nil"/>
                </w:tcBorders>
                <w:shd w:val="clear" w:color="auto" w:fill="FFFFFF" w:themeFill="background1"/>
                <w:noWrap/>
                <w:vAlign w:val="bottom"/>
              </w:tcPr>
            </w:tcPrChange>
          </w:tcPr>
          <w:p w14:paraId="5B5297CE" w14:textId="77777777" w:rsidR="0060718B" w:rsidRPr="00251C76" w:rsidRDefault="0060718B" w:rsidP="0060718B">
            <w:pPr>
              <w:spacing w:after="0"/>
              <w:jc w:val="center"/>
              <w:rPr>
                <w:sz w:val="20"/>
              </w:rPr>
            </w:pPr>
            <w:r w:rsidRPr="00251C76">
              <w:rPr>
                <w:sz w:val="20"/>
              </w:rPr>
              <w:t>2003</w:t>
            </w:r>
          </w:p>
        </w:tc>
        <w:tc>
          <w:tcPr>
            <w:tcW w:w="0" w:type="auto"/>
            <w:tcBorders>
              <w:top w:val="nil"/>
              <w:left w:val="nil"/>
              <w:bottom w:val="nil"/>
              <w:right w:val="nil"/>
            </w:tcBorders>
            <w:shd w:val="clear" w:color="auto" w:fill="FFFFFF" w:themeFill="background1"/>
            <w:noWrap/>
            <w:vAlign w:val="bottom"/>
            <w:tcPrChange w:id="16702" w:author="Steve Barbeaux" w:date="2022-10-10T12:28:00Z">
              <w:tcPr>
                <w:tcW w:w="0" w:type="auto"/>
                <w:tcBorders>
                  <w:top w:val="nil"/>
                  <w:left w:val="nil"/>
                  <w:bottom w:val="nil"/>
                  <w:right w:val="nil"/>
                </w:tcBorders>
                <w:shd w:val="clear" w:color="auto" w:fill="FFFFFF" w:themeFill="background1"/>
                <w:noWrap/>
              </w:tcPr>
            </w:tcPrChange>
          </w:tcPr>
          <w:p w14:paraId="0A9692C8" w14:textId="37366C5D" w:rsidR="0060718B" w:rsidRPr="0060718B" w:rsidRDefault="0060718B" w:rsidP="0060718B">
            <w:pPr>
              <w:spacing w:after="0"/>
              <w:jc w:val="center"/>
              <w:rPr>
                <w:sz w:val="20"/>
                <w:rPrChange w:id="16703" w:author="Steve Barbeaux" w:date="2022-10-10T12:28:00Z">
                  <w:rPr>
                    <w:sz w:val="20"/>
                  </w:rPr>
                </w:rPrChange>
              </w:rPr>
            </w:pPr>
            <w:ins w:id="16704" w:author="Steve Barbeaux" w:date="2022-10-10T12:28:00Z">
              <w:r w:rsidRPr="0060718B">
                <w:rPr>
                  <w:color w:val="000000"/>
                  <w:sz w:val="20"/>
                  <w:rPrChange w:id="16705" w:author="Steve Barbeaux" w:date="2022-10-10T12:28:00Z">
                    <w:rPr>
                      <w:rFonts w:ascii="Calibri" w:hAnsi="Calibri" w:cs="Calibri"/>
                      <w:color w:val="000000"/>
                      <w:szCs w:val="22"/>
                    </w:rPr>
                  </w:rPrChange>
                </w:rPr>
                <w:t>0.010</w:t>
              </w:r>
            </w:ins>
            <w:del w:id="16706" w:author="Steve Barbeaux" w:date="2022-10-10T12:28:00Z">
              <w:r w:rsidRPr="0060718B" w:rsidDel="005A5D7E">
                <w:rPr>
                  <w:sz w:val="20"/>
                  <w:rPrChange w:id="16707" w:author="Steve Barbeaux" w:date="2022-10-10T12:28:00Z">
                    <w:rPr>
                      <w:sz w:val="20"/>
                    </w:rPr>
                  </w:rPrChange>
                </w:rPr>
                <w:delText>0.009</w:delText>
              </w:r>
            </w:del>
          </w:p>
        </w:tc>
        <w:tc>
          <w:tcPr>
            <w:tcW w:w="0" w:type="auto"/>
            <w:tcBorders>
              <w:top w:val="nil"/>
              <w:left w:val="nil"/>
              <w:bottom w:val="nil"/>
              <w:right w:val="nil"/>
            </w:tcBorders>
            <w:shd w:val="clear" w:color="auto" w:fill="FFFFFF" w:themeFill="background1"/>
            <w:noWrap/>
            <w:vAlign w:val="bottom"/>
            <w:tcPrChange w:id="16708" w:author="Steve Barbeaux" w:date="2022-10-10T12:28:00Z">
              <w:tcPr>
                <w:tcW w:w="0" w:type="auto"/>
                <w:gridSpan w:val="2"/>
                <w:tcBorders>
                  <w:top w:val="nil"/>
                  <w:left w:val="nil"/>
                  <w:bottom w:val="nil"/>
                  <w:right w:val="nil"/>
                </w:tcBorders>
                <w:shd w:val="clear" w:color="auto" w:fill="FFFFFF" w:themeFill="background1"/>
                <w:noWrap/>
              </w:tcPr>
            </w:tcPrChange>
          </w:tcPr>
          <w:p w14:paraId="4D89A712" w14:textId="0A4C0FDE" w:rsidR="0060718B" w:rsidRPr="0060718B" w:rsidRDefault="0060718B" w:rsidP="0060718B">
            <w:pPr>
              <w:spacing w:after="0"/>
              <w:jc w:val="center"/>
              <w:rPr>
                <w:sz w:val="20"/>
                <w:rPrChange w:id="16709" w:author="Steve Barbeaux" w:date="2022-10-10T12:28:00Z">
                  <w:rPr>
                    <w:sz w:val="20"/>
                  </w:rPr>
                </w:rPrChange>
              </w:rPr>
            </w:pPr>
            <w:ins w:id="16710" w:author="Steve Barbeaux" w:date="2022-10-10T12:28:00Z">
              <w:r w:rsidRPr="0060718B">
                <w:rPr>
                  <w:color w:val="000000"/>
                  <w:sz w:val="20"/>
                  <w:rPrChange w:id="16711" w:author="Steve Barbeaux" w:date="2022-10-10T12:28:00Z">
                    <w:rPr>
                      <w:rFonts w:ascii="Calibri" w:hAnsi="Calibri" w:cs="Calibri"/>
                      <w:color w:val="000000"/>
                      <w:szCs w:val="22"/>
                    </w:rPr>
                  </w:rPrChange>
                </w:rPr>
                <w:t>0.014</w:t>
              </w:r>
            </w:ins>
            <w:del w:id="16712" w:author="Steve Barbeaux" w:date="2022-10-10T12:28:00Z">
              <w:r w:rsidRPr="0060718B" w:rsidDel="005A5D7E">
                <w:rPr>
                  <w:sz w:val="20"/>
                  <w:rPrChange w:id="16713" w:author="Steve Barbeaux" w:date="2022-10-10T12:28:00Z">
                    <w:rPr>
                      <w:sz w:val="20"/>
                    </w:rPr>
                  </w:rPrChange>
                </w:rPr>
                <w:delText>0.013</w:delText>
              </w:r>
            </w:del>
          </w:p>
        </w:tc>
      </w:tr>
      <w:tr w:rsidR="0060718B" w:rsidRPr="00D16579" w14:paraId="5C6C0249" w14:textId="77777777" w:rsidTr="0060718B">
        <w:tblPrEx>
          <w:tblW w:w="6220" w:type="dxa"/>
          <w:jc w:val="center"/>
          <w:tblLook w:val="0000" w:firstRow="0" w:lastRow="0" w:firstColumn="0" w:lastColumn="0" w:noHBand="0" w:noVBand="0"/>
          <w:tblPrExChange w:id="16714" w:author="Steve Barbeaux" w:date="2022-10-10T12:28:00Z">
            <w:tblPrEx>
              <w:tblW w:w="3840" w:type="dxa"/>
              <w:jc w:val="center"/>
              <w:tblLook w:val="0000" w:firstRow="0" w:lastRow="0" w:firstColumn="0" w:lastColumn="0" w:noHBand="0" w:noVBand="0"/>
            </w:tblPrEx>
          </w:tblPrExChange>
        </w:tblPrEx>
        <w:trPr>
          <w:jc w:val="center"/>
          <w:trPrChange w:id="16715" w:author="Steve Barbeaux" w:date="2022-10-10T12:28:00Z">
            <w:trPr>
              <w:jc w:val="center"/>
            </w:trPr>
          </w:trPrChange>
        </w:trPr>
        <w:tc>
          <w:tcPr>
            <w:tcW w:w="0" w:type="auto"/>
            <w:tcBorders>
              <w:top w:val="nil"/>
              <w:left w:val="nil"/>
              <w:bottom w:val="nil"/>
              <w:right w:val="nil"/>
            </w:tcBorders>
            <w:shd w:val="clear" w:color="auto" w:fill="FFFFFF" w:themeFill="background1"/>
            <w:noWrap/>
            <w:vAlign w:val="bottom"/>
            <w:tcPrChange w:id="16716" w:author="Steve Barbeaux" w:date="2022-10-10T12:28:00Z">
              <w:tcPr>
                <w:tcW w:w="0" w:type="auto"/>
                <w:gridSpan w:val="2"/>
                <w:tcBorders>
                  <w:top w:val="nil"/>
                  <w:left w:val="nil"/>
                  <w:bottom w:val="nil"/>
                  <w:right w:val="nil"/>
                </w:tcBorders>
                <w:shd w:val="clear" w:color="auto" w:fill="FFFFFF" w:themeFill="background1"/>
                <w:noWrap/>
                <w:vAlign w:val="bottom"/>
              </w:tcPr>
            </w:tcPrChange>
          </w:tcPr>
          <w:p w14:paraId="5A80838B" w14:textId="77777777" w:rsidR="0060718B" w:rsidRPr="00251C76" w:rsidRDefault="0060718B" w:rsidP="0060718B">
            <w:pPr>
              <w:spacing w:after="0"/>
              <w:jc w:val="center"/>
              <w:rPr>
                <w:sz w:val="20"/>
              </w:rPr>
            </w:pPr>
            <w:r w:rsidRPr="00251C76">
              <w:rPr>
                <w:sz w:val="20"/>
              </w:rPr>
              <w:t>2004</w:t>
            </w:r>
          </w:p>
        </w:tc>
        <w:tc>
          <w:tcPr>
            <w:tcW w:w="0" w:type="auto"/>
            <w:tcBorders>
              <w:top w:val="nil"/>
              <w:left w:val="nil"/>
              <w:bottom w:val="nil"/>
              <w:right w:val="nil"/>
            </w:tcBorders>
            <w:shd w:val="clear" w:color="auto" w:fill="FFFFFF" w:themeFill="background1"/>
            <w:noWrap/>
            <w:vAlign w:val="bottom"/>
            <w:tcPrChange w:id="16717" w:author="Steve Barbeaux" w:date="2022-10-10T12:28:00Z">
              <w:tcPr>
                <w:tcW w:w="0" w:type="auto"/>
                <w:tcBorders>
                  <w:top w:val="nil"/>
                  <w:left w:val="nil"/>
                  <w:bottom w:val="nil"/>
                  <w:right w:val="nil"/>
                </w:tcBorders>
                <w:shd w:val="clear" w:color="auto" w:fill="FFFFFF" w:themeFill="background1"/>
                <w:noWrap/>
              </w:tcPr>
            </w:tcPrChange>
          </w:tcPr>
          <w:p w14:paraId="0F436183" w14:textId="3CC9AC01" w:rsidR="0060718B" w:rsidRPr="0060718B" w:rsidRDefault="0060718B" w:rsidP="0060718B">
            <w:pPr>
              <w:spacing w:after="0"/>
              <w:jc w:val="center"/>
              <w:rPr>
                <w:sz w:val="20"/>
                <w:rPrChange w:id="16718" w:author="Steve Barbeaux" w:date="2022-10-10T12:28:00Z">
                  <w:rPr>
                    <w:sz w:val="20"/>
                  </w:rPr>
                </w:rPrChange>
              </w:rPr>
            </w:pPr>
            <w:ins w:id="16719" w:author="Steve Barbeaux" w:date="2022-10-10T12:28:00Z">
              <w:r w:rsidRPr="0060718B">
                <w:rPr>
                  <w:color w:val="000000"/>
                  <w:sz w:val="20"/>
                  <w:rPrChange w:id="16720" w:author="Steve Barbeaux" w:date="2022-10-10T12:28:00Z">
                    <w:rPr>
                      <w:rFonts w:ascii="Calibri" w:hAnsi="Calibri" w:cs="Calibri"/>
                      <w:color w:val="000000"/>
                      <w:szCs w:val="22"/>
                    </w:rPr>
                  </w:rPrChange>
                </w:rPr>
                <w:t>0.007</w:t>
              </w:r>
            </w:ins>
            <w:del w:id="16721" w:author="Steve Barbeaux" w:date="2022-10-10T12:28:00Z">
              <w:r w:rsidRPr="0060718B" w:rsidDel="005A5D7E">
                <w:rPr>
                  <w:sz w:val="20"/>
                  <w:rPrChange w:id="16722" w:author="Steve Barbeaux" w:date="2022-10-10T12:28:00Z">
                    <w:rPr>
                      <w:sz w:val="20"/>
                    </w:rPr>
                  </w:rPrChange>
                </w:rPr>
                <w:delText>0.006</w:delText>
              </w:r>
            </w:del>
          </w:p>
        </w:tc>
        <w:tc>
          <w:tcPr>
            <w:tcW w:w="0" w:type="auto"/>
            <w:tcBorders>
              <w:top w:val="nil"/>
              <w:left w:val="nil"/>
              <w:bottom w:val="nil"/>
              <w:right w:val="nil"/>
            </w:tcBorders>
            <w:shd w:val="clear" w:color="auto" w:fill="FFFFFF" w:themeFill="background1"/>
            <w:noWrap/>
            <w:vAlign w:val="bottom"/>
            <w:tcPrChange w:id="16723" w:author="Steve Barbeaux" w:date="2022-10-10T12:28:00Z">
              <w:tcPr>
                <w:tcW w:w="0" w:type="auto"/>
                <w:gridSpan w:val="2"/>
                <w:tcBorders>
                  <w:top w:val="nil"/>
                  <w:left w:val="nil"/>
                  <w:bottom w:val="nil"/>
                  <w:right w:val="nil"/>
                </w:tcBorders>
                <w:shd w:val="clear" w:color="auto" w:fill="FFFFFF" w:themeFill="background1"/>
                <w:noWrap/>
              </w:tcPr>
            </w:tcPrChange>
          </w:tcPr>
          <w:p w14:paraId="2700954A" w14:textId="4BFCCCC6" w:rsidR="0060718B" w:rsidRPr="0060718B" w:rsidRDefault="0060718B" w:rsidP="0060718B">
            <w:pPr>
              <w:spacing w:after="0"/>
              <w:jc w:val="center"/>
              <w:rPr>
                <w:sz w:val="20"/>
                <w:rPrChange w:id="16724" w:author="Steve Barbeaux" w:date="2022-10-10T12:28:00Z">
                  <w:rPr>
                    <w:sz w:val="20"/>
                  </w:rPr>
                </w:rPrChange>
              </w:rPr>
            </w:pPr>
            <w:ins w:id="16725" w:author="Steve Barbeaux" w:date="2022-10-10T12:28:00Z">
              <w:r w:rsidRPr="0060718B">
                <w:rPr>
                  <w:color w:val="000000"/>
                  <w:sz w:val="20"/>
                  <w:rPrChange w:id="16726" w:author="Steve Barbeaux" w:date="2022-10-10T12:28:00Z">
                    <w:rPr>
                      <w:rFonts w:ascii="Calibri" w:hAnsi="Calibri" w:cs="Calibri"/>
                      <w:color w:val="000000"/>
                      <w:szCs w:val="22"/>
                    </w:rPr>
                  </w:rPrChange>
                </w:rPr>
                <w:t>0.010</w:t>
              </w:r>
            </w:ins>
            <w:del w:id="16727" w:author="Steve Barbeaux" w:date="2022-10-10T12:28:00Z">
              <w:r w:rsidRPr="0060718B" w:rsidDel="005A5D7E">
                <w:rPr>
                  <w:sz w:val="20"/>
                  <w:rPrChange w:id="16728" w:author="Steve Barbeaux" w:date="2022-10-10T12:28:00Z">
                    <w:rPr>
                      <w:sz w:val="20"/>
                    </w:rPr>
                  </w:rPrChange>
                </w:rPr>
                <w:delText>0.009</w:delText>
              </w:r>
            </w:del>
          </w:p>
        </w:tc>
      </w:tr>
      <w:tr w:rsidR="0060718B" w:rsidRPr="00D16579" w14:paraId="25E2E7B9" w14:textId="77777777" w:rsidTr="0060718B">
        <w:tblPrEx>
          <w:tblW w:w="6220" w:type="dxa"/>
          <w:jc w:val="center"/>
          <w:tblLook w:val="0000" w:firstRow="0" w:lastRow="0" w:firstColumn="0" w:lastColumn="0" w:noHBand="0" w:noVBand="0"/>
          <w:tblPrExChange w:id="16729" w:author="Steve Barbeaux" w:date="2022-10-10T12:28:00Z">
            <w:tblPrEx>
              <w:tblW w:w="3840" w:type="dxa"/>
              <w:jc w:val="center"/>
              <w:tblLook w:val="0000" w:firstRow="0" w:lastRow="0" w:firstColumn="0" w:lastColumn="0" w:noHBand="0" w:noVBand="0"/>
            </w:tblPrEx>
          </w:tblPrExChange>
        </w:tblPrEx>
        <w:trPr>
          <w:jc w:val="center"/>
          <w:trPrChange w:id="16730" w:author="Steve Barbeaux" w:date="2022-10-10T12:28:00Z">
            <w:trPr>
              <w:jc w:val="center"/>
            </w:trPr>
          </w:trPrChange>
        </w:trPr>
        <w:tc>
          <w:tcPr>
            <w:tcW w:w="0" w:type="auto"/>
            <w:tcBorders>
              <w:top w:val="nil"/>
              <w:left w:val="nil"/>
              <w:bottom w:val="nil"/>
              <w:right w:val="nil"/>
            </w:tcBorders>
            <w:shd w:val="clear" w:color="auto" w:fill="FFFFFF" w:themeFill="background1"/>
            <w:noWrap/>
            <w:vAlign w:val="bottom"/>
            <w:tcPrChange w:id="16731" w:author="Steve Barbeaux" w:date="2022-10-10T12:28:00Z">
              <w:tcPr>
                <w:tcW w:w="0" w:type="auto"/>
                <w:gridSpan w:val="2"/>
                <w:tcBorders>
                  <w:top w:val="nil"/>
                  <w:left w:val="nil"/>
                  <w:bottom w:val="nil"/>
                  <w:right w:val="nil"/>
                </w:tcBorders>
                <w:shd w:val="clear" w:color="auto" w:fill="FFFFFF" w:themeFill="background1"/>
                <w:noWrap/>
                <w:vAlign w:val="bottom"/>
              </w:tcPr>
            </w:tcPrChange>
          </w:tcPr>
          <w:p w14:paraId="36A09285" w14:textId="77777777" w:rsidR="0060718B" w:rsidRPr="00251C76" w:rsidRDefault="0060718B" w:rsidP="0060718B">
            <w:pPr>
              <w:spacing w:after="0"/>
              <w:jc w:val="center"/>
              <w:rPr>
                <w:sz w:val="20"/>
              </w:rPr>
            </w:pPr>
            <w:r w:rsidRPr="00251C76">
              <w:rPr>
                <w:sz w:val="20"/>
              </w:rPr>
              <w:t>2005</w:t>
            </w:r>
          </w:p>
        </w:tc>
        <w:tc>
          <w:tcPr>
            <w:tcW w:w="0" w:type="auto"/>
            <w:tcBorders>
              <w:top w:val="nil"/>
              <w:left w:val="nil"/>
              <w:bottom w:val="nil"/>
              <w:right w:val="nil"/>
            </w:tcBorders>
            <w:shd w:val="clear" w:color="auto" w:fill="FFFFFF" w:themeFill="background1"/>
            <w:noWrap/>
            <w:vAlign w:val="bottom"/>
            <w:tcPrChange w:id="16732" w:author="Steve Barbeaux" w:date="2022-10-10T12:28:00Z">
              <w:tcPr>
                <w:tcW w:w="0" w:type="auto"/>
                <w:tcBorders>
                  <w:top w:val="nil"/>
                  <w:left w:val="nil"/>
                  <w:bottom w:val="nil"/>
                  <w:right w:val="nil"/>
                </w:tcBorders>
                <w:shd w:val="clear" w:color="auto" w:fill="FFFFFF" w:themeFill="background1"/>
                <w:noWrap/>
              </w:tcPr>
            </w:tcPrChange>
          </w:tcPr>
          <w:p w14:paraId="4921D6A7" w14:textId="49D48FD7" w:rsidR="0060718B" w:rsidRPr="0060718B" w:rsidRDefault="0060718B" w:rsidP="0060718B">
            <w:pPr>
              <w:spacing w:after="0"/>
              <w:jc w:val="center"/>
              <w:rPr>
                <w:sz w:val="20"/>
                <w:rPrChange w:id="16733" w:author="Steve Barbeaux" w:date="2022-10-10T12:28:00Z">
                  <w:rPr>
                    <w:sz w:val="20"/>
                  </w:rPr>
                </w:rPrChange>
              </w:rPr>
            </w:pPr>
            <w:ins w:id="16734" w:author="Steve Barbeaux" w:date="2022-10-10T12:28:00Z">
              <w:r w:rsidRPr="0060718B">
                <w:rPr>
                  <w:color w:val="000000"/>
                  <w:sz w:val="20"/>
                  <w:rPrChange w:id="16735" w:author="Steve Barbeaux" w:date="2022-10-10T12:28:00Z">
                    <w:rPr>
                      <w:rFonts w:ascii="Calibri" w:hAnsi="Calibri" w:cs="Calibri"/>
                      <w:color w:val="000000"/>
                      <w:szCs w:val="22"/>
                    </w:rPr>
                  </w:rPrChange>
                </w:rPr>
                <w:t>0.009</w:t>
              </w:r>
            </w:ins>
            <w:del w:id="16736" w:author="Steve Barbeaux" w:date="2022-10-10T12:28:00Z">
              <w:r w:rsidRPr="0060718B" w:rsidDel="005A5D7E">
                <w:rPr>
                  <w:sz w:val="20"/>
                  <w:rPrChange w:id="16737" w:author="Steve Barbeaux" w:date="2022-10-10T12:28:00Z">
                    <w:rPr>
                      <w:sz w:val="20"/>
                    </w:rPr>
                  </w:rPrChange>
                </w:rPr>
                <w:delText>0.008</w:delText>
              </w:r>
            </w:del>
          </w:p>
        </w:tc>
        <w:tc>
          <w:tcPr>
            <w:tcW w:w="0" w:type="auto"/>
            <w:tcBorders>
              <w:top w:val="nil"/>
              <w:left w:val="nil"/>
              <w:bottom w:val="nil"/>
              <w:right w:val="nil"/>
            </w:tcBorders>
            <w:shd w:val="clear" w:color="auto" w:fill="FFFFFF" w:themeFill="background1"/>
            <w:noWrap/>
            <w:vAlign w:val="bottom"/>
            <w:tcPrChange w:id="16738" w:author="Steve Barbeaux" w:date="2022-10-10T12:28:00Z">
              <w:tcPr>
                <w:tcW w:w="0" w:type="auto"/>
                <w:gridSpan w:val="2"/>
                <w:tcBorders>
                  <w:top w:val="nil"/>
                  <w:left w:val="nil"/>
                  <w:bottom w:val="nil"/>
                  <w:right w:val="nil"/>
                </w:tcBorders>
                <w:shd w:val="clear" w:color="auto" w:fill="FFFFFF" w:themeFill="background1"/>
                <w:noWrap/>
              </w:tcPr>
            </w:tcPrChange>
          </w:tcPr>
          <w:p w14:paraId="32349272" w14:textId="437BF358" w:rsidR="0060718B" w:rsidRPr="0060718B" w:rsidRDefault="0060718B" w:rsidP="0060718B">
            <w:pPr>
              <w:spacing w:after="0"/>
              <w:jc w:val="center"/>
              <w:rPr>
                <w:sz w:val="20"/>
                <w:rPrChange w:id="16739" w:author="Steve Barbeaux" w:date="2022-10-10T12:28:00Z">
                  <w:rPr>
                    <w:sz w:val="20"/>
                  </w:rPr>
                </w:rPrChange>
              </w:rPr>
            </w:pPr>
            <w:ins w:id="16740" w:author="Steve Barbeaux" w:date="2022-10-10T12:28:00Z">
              <w:r w:rsidRPr="0060718B">
                <w:rPr>
                  <w:color w:val="000000"/>
                  <w:sz w:val="20"/>
                  <w:rPrChange w:id="16741" w:author="Steve Barbeaux" w:date="2022-10-10T12:28:00Z">
                    <w:rPr>
                      <w:rFonts w:ascii="Calibri" w:hAnsi="Calibri" w:cs="Calibri"/>
                      <w:color w:val="000000"/>
                      <w:szCs w:val="22"/>
                    </w:rPr>
                  </w:rPrChange>
                </w:rPr>
                <w:t>0.013</w:t>
              </w:r>
            </w:ins>
            <w:del w:id="16742" w:author="Steve Barbeaux" w:date="2022-10-10T12:28:00Z">
              <w:r w:rsidRPr="0060718B" w:rsidDel="005A5D7E">
                <w:rPr>
                  <w:sz w:val="20"/>
                  <w:rPrChange w:id="16743" w:author="Steve Barbeaux" w:date="2022-10-10T12:28:00Z">
                    <w:rPr>
                      <w:sz w:val="20"/>
                    </w:rPr>
                  </w:rPrChange>
                </w:rPr>
                <w:delText>0.012</w:delText>
              </w:r>
            </w:del>
          </w:p>
        </w:tc>
      </w:tr>
      <w:tr w:rsidR="0060718B" w:rsidRPr="00D16579" w14:paraId="3286176C" w14:textId="77777777" w:rsidTr="0060718B">
        <w:tblPrEx>
          <w:tblW w:w="6220" w:type="dxa"/>
          <w:jc w:val="center"/>
          <w:tblLook w:val="0000" w:firstRow="0" w:lastRow="0" w:firstColumn="0" w:lastColumn="0" w:noHBand="0" w:noVBand="0"/>
          <w:tblPrExChange w:id="16744" w:author="Steve Barbeaux" w:date="2022-10-10T12:28:00Z">
            <w:tblPrEx>
              <w:tblW w:w="3840" w:type="dxa"/>
              <w:jc w:val="center"/>
              <w:tblLook w:val="0000" w:firstRow="0" w:lastRow="0" w:firstColumn="0" w:lastColumn="0" w:noHBand="0" w:noVBand="0"/>
            </w:tblPrEx>
          </w:tblPrExChange>
        </w:tblPrEx>
        <w:trPr>
          <w:jc w:val="center"/>
          <w:trPrChange w:id="16745" w:author="Steve Barbeaux" w:date="2022-10-10T12:28:00Z">
            <w:trPr>
              <w:jc w:val="center"/>
            </w:trPr>
          </w:trPrChange>
        </w:trPr>
        <w:tc>
          <w:tcPr>
            <w:tcW w:w="0" w:type="auto"/>
            <w:tcBorders>
              <w:top w:val="nil"/>
              <w:left w:val="nil"/>
              <w:bottom w:val="nil"/>
              <w:right w:val="nil"/>
            </w:tcBorders>
            <w:shd w:val="clear" w:color="auto" w:fill="FFFFFF" w:themeFill="background1"/>
            <w:noWrap/>
            <w:vAlign w:val="bottom"/>
            <w:tcPrChange w:id="16746" w:author="Steve Barbeaux" w:date="2022-10-10T12:28:00Z">
              <w:tcPr>
                <w:tcW w:w="0" w:type="auto"/>
                <w:gridSpan w:val="2"/>
                <w:tcBorders>
                  <w:top w:val="nil"/>
                  <w:left w:val="nil"/>
                  <w:bottom w:val="nil"/>
                  <w:right w:val="nil"/>
                </w:tcBorders>
                <w:shd w:val="clear" w:color="auto" w:fill="FFFFFF" w:themeFill="background1"/>
                <w:noWrap/>
                <w:vAlign w:val="bottom"/>
              </w:tcPr>
            </w:tcPrChange>
          </w:tcPr>
          <w:p w14:paraId="0CE0628D" w14:textId="77777777" w:rsidR="0060718B" w:rsidRPr="00251C76" w:rsidRDefault="0060718B" w:rsidP="0060718B">
            <w:pPr>
              <w:spacing w:after="0"/>
              <w:jc w:val="center"/>
              <w:rPr>
                <w:sz w:val="20"/>
              </w:rPr>
            </w:pPr>
            <w:r w:rsidRPr="00251C76">
              <w:rPr>
                <w:sz w:val="20"/>
              </w:rPr>
              <w:t>2006</w:t>
            </w:r>
          </w:p>
        </w:tc>
        <w:tc>
          <w:tcPr>
            <w:tcW w:w="0" w:type="auto"/>
            <w:tcBorders>
              <w:top w:val="nil"/>
              <w:left w:val="nil"/>
              <w:bottom w:val="nil"/>
              <w:right w:val="nil"/>
            </w:tcBorders>
            <w:shd w:val="clear" w:color="auto" w:fill="FFFFFF" w:themeFill="background1"/>
            <w:noWrap/>
            <w:vAlign w:val="bottom"/>
            <w:tcPrChange w:id="16747" w:author="Steve Barbeaux" w:date="2022-10-10T12:28:00Z">
              <w:tcPr>
                <w:tcW w:w="0" w:type="auto"/>
                <w:tcBorders>
                  <w:top w:val="nil"/>
                  <w:left w:val="nil"/>
                  <w:bottom w:val="nil"/>
                  <w:right w:val="nil"/>
                </w:tcBorders>
                <w:shd w:val="clear" w:color="auto" w:fill="FFFFFF" w:themeFill="background1"/>
                <w:noWrap/>
              </w:tcPr>
            </w:tcPrChange>
          </w:tcPr>
          <w:p w14:paraId="1731737F" w14:textId="19E706F2" w:rsidR="0060718B" w:rsidRPr="0060718B" w:rsidRDefault="0060718B" w:rsidP="0060718B">
            <w:pPr>
              <w:spacing w:after="0"/>
              <w:jc w:val="center"/>
              <w:rPr>
                <w:sz w:val="20"/>
                <w:rPrChange w:id="16748" w:author="Steve Barbeaux" w:date="2022-10-10T12:28:00Z">
                  <w:rPr>
                    <w:sz w:val="20"/>
                  </w:rPr>
                </w:rPrChange>
              </w:rPr>
            </w:pPr>
            <w:ins w:id="16749" w:author="Steve Barbeaux" w:date="2022-10-10T12:28:00Z">
              <w:r w:rsidRPr="0060718B">
                <w:rPr>
                  <w:color w:val="000000"/>
                  <w:sz w:val="20"/>
                  <w:rPrChange w:id="16750" w:author="Steve Barbeaux" w:date="2022-10-10T12:28:00Z">
                    <w:rPr>
                      <w:rFonts w:ascii="Calibri" w:hAnsi="Calibri" w:cs="Calibri"/>
                      <w:color w:val="000000"/>
                      <w:szCs w:val="22"/>
                    </w:rPr>
                  </w:rPrChange>
                </w:rPr>
                <w:t>0.008</w:t>
              </w:r>
            </w:ins>
            <w:del w:id="16751" w:author="Steve Barbeaux" w:date="2022-10-10T12:28:00Z">
              <w:r w:rsidRPr="0060718B" w:rsidDel="005A5D7E">
                <w:rPr>
                  <w:sz w:val="20"/>
                  <w:rPrChange w:id="16752" w:author="Steve Barbeaux" w:date="2022-10-10T12:28:00Z">
                    <w:rPr>
                      <w:sz w:val="20"/>
                    </w:rPr>
                  </w:rPrChange>
                </w:rPr>
                <w:delText>0.008</w:delText>
              </w:r>
            </w:del>
          </w:p>
        </w:tc>
        <w:tc>
          <w:tcPr>
            <w:tcW w:w="0" w:type="auto"/>
            <w:tcBorders>
              <w:top w:val="nil"/>
              <w:left w:val="nil"/>
              <w:bottom w:val="nil"/>
              <w:right w:val="nil"/>
            </w:tcBorders>
            <w:shd w:val="clear" w:color="auto" w:fill="FFFFFF" w:themeFill="background1"/>
            <w:noWrap/>
            <w:vAlign w:val="bottom"/>
            <w:tcPrChange w:id="16753" w:author="Steve Barbeaux" w:date="2022-10-10T12:28:00Z">
              <w:tcPr>
                <w:tcW w:w="0" w:type="auto"/>
                <w:gridSpan w:val="2"/>
                <w:tcBorders>
                  <w:top w:val="nil"/>
                  <w:left w:val="nil"/>
                  <w:bottom w:val="nil"/>
                  <w:right w:val="nil"/>
                </w:tcBorders>
                <w:shd w:val="clear" w:color="auto" w:fill="FFFFFF" w:themeFill="background1"/>
                <w:noWrap/>
              </w:tcPr>
            </w:tcPrChange>
          </w:tcPr>
          <w:p w14:paraId="5F28926C" w14:textId="23FED55C" w:rsidR="0060718B" w:rsidRPr="0060718B" w:rsidRDefault="0060718B" w:rsidP="0060718B">
            <w:pPr>
              <w:spacing w:after="0"/>
              <w:jc w:val="center"/>
              <w:rPr>
                <w:sz w:val="20"/>
                <w:rPrChange w:id="16754" w:author="Steve Barbeaux" w:date="2022-10-10T12:28:00Z">
                  <w:rPr>
                    <w:sz w:val="20"/>
                  </w:rPr>
                </w:rPrChange>
              </w:rPr>
            </w:pPr>
            <w:ins w:id="16755" w:author="Steve Barbeaux" w:date="2022-10-10T12:28:00Z">
              <w:r w:rsidRPr="0060718B">
                <w:rPr>
                  <w:color w:val="000000"/>
                  <w:sz w:val="20"/>
                  <w:rPrChange w:id="16756" w:author="Steve Barbeaux" w:date="2022-10-10T12:28:00Z">
                    <w:rPr>
                      <w:rFonts w:ascii="Calibri" w:hAnsi="Calibri" w:cs="Calibri"/>
                      <w:color w:val="000000"/>
                      <w:szCs w:val="22"/>
                    </w:rPr>
                  </w:rPrChange>
                </w:rPr>
                <w:t>0.012</w:t>
              </w:r>
            </w:ins>
            <w:del w:id="16757" w:author="Steve Barbeaux" w:date="2022-10-10T12:28:00Z">
              <w:r w:rsidRPr="0060718B" w:rsidDel="005A5D7E">
                <w:rPr>
                  <w:sz w:val="20"/>
                  <w:rPrChange w:id="16758" w:author="Steve Barbeaux" w:date="2022-10-10T12:28:00Z">
                    <w:rPr>
                      <w:sz w:val="20"/>
                    </w:rPr>
                  </w:rPrChange>
                </w:rPr>
                <w:delText>0.012</w:delText>
              </w:r>
            </w:del>
          </w:p>
        </w:tc>
      </w:tr>
      <w:tr w:rsidR="0060718B" w:rsidRPr="00D16579" w14:paraId="05C7519D" w14:textId="77777777" w:rsidTr="0060718B">
        <w:tblPrEx>
          <w:tblW w:w="6220" w:type="dxa"/>
          <w:jc w:val="center"/>
          <w:tblLook w:val="0000" w:firstRow="0" w:lastRow="0" w:firstColumn="0" w:lastColumn="0" w:noHBand="0" w:noVBand="0"/>
          <w:tblPrExChange w:id="16759" w:author="Steve Barbeaux" w:date="2022-10-10T12:28:00Z">
            <w:tblPrEx>
              <w:tblW w:w="3840" w:type="dxa"/>
              <w:jc w:val="center"/>
              <w:tblLook w:val="0000" w:firstRow="0" w:lastRow="0" w:firstColumn="0" w:lastColumn="0" w:noHBand="0" w:noVBand="0"/>
            </w:tblPrEx>
          </w:tblPrExChange>
        </w:tblPrEx>
        <w:trPr>
          <w:jc w:val="center"/>
          <w:trPrChange w:id="16760" w:author="Steve Barbeaux" w:date="2022-10-10T12:28:00Z">
            <w:trPr>
              <w:jc w:val="center"/>
            </w:trPr>
          </w:trPrChange>
        </w:trPr>
        <w:tc>
          <w:tcPr>
            <w:tcW w:w="0" w:type="auto"/>
            <w:tcBorders>
              <w:top w:val="nil"/>
              <w:left w:val="nil"/>
              <w:right w:val="nil"/>
            </w:tcBorders>
            <w:shd w:val="clear" w:color="auto" w:fill="FFFFFF" w:themeFill="background1"/>
            <w:noWrap/>
            <w:vAlign w:val="bottom"/>
            <w:tcPrChange w:id="16761" w:author="Steve Barbeaux" w:date="2022-10-10T12:28:00Z">
              <w:tcPr>
                <w:tcW w:w="0" w:type="auto"/>
                <w:gridSpan w:val="2"/>
                <w:tcBorders>
                  <w:top w:val="nil"/>
                  <w:left w:val="nil"/>
                  <w:right w:val="nil"/>
                </w:tcBorders>
                <w:shd w:val="clear" w:color="auto" w:fill="FFFFFF" w:themeFill="background1"/>
                <w:noWrap/>
                <w:vAlign w:val="bottom"/>
              </w:tcPr>
            </w:tcPrChange>
          </w:tcPr>
          <w:p w14:paraId="5D3D4A12" w14:textId="77777777" w:rsidR="0060718B" w:rsidRPr="00251C76" w:rsidRDefault="0060718B" w:rsidP="0060718B">
            <w:pPr>
              <w:spacing w:after="0"/>
              <w:jc w:val="center"/>
              <w:rPr>
                <w:sz w:val="20"/>
              </w:rPr>
            </w:pPr>
            <w:r w:rsidRPr="00251C76">
              <w:rPr>
                <w:sz w:val="20"/>
              </w:rPr>
              <w:t>2007</w:t>
            </w:r>
          </w:p>
        </w:tc>
        <w:tc>
          <w:tcPr>
            <w:tcW w:w="0" w:type="auto"/>
            <w:tcBorders>
              <w:top w:val="nil"/>
              <w:left w:val="nil"/>
              <w:right w:val="nil"/>
            </w:tcBorders>
            <w:shd w:val="clear" w:color="auto" w:fill="FFFFFF" w:themeFill="background1"/>
            <w:noWrap/>
            <w:vAlign w:val="bottom"/>
            <w:tcPrChange w:id="16762" w:author="Steve Barbeaux" w:date="2022-10-10T12:28:00Z">
              <w:tcPr>
                <w:tcW w:w="0" w:type="auto"/>
                <w:tcBorders>
                  <w:top w:val="nil"/>
                  <w:left w:val="nil"/>
                  <w:right w:val="nil"/>
                </w:tcBorders>
                <w:shd w:val="clear" w:color="auto" w:fill="FFFFFF" w:themeFill="background1"/>
                <w:noWrap/>
              </w:tcPr>
            </w:tcPrChange>
          </w:tcPr>
          <w:p w14:paraId="134F8B74" w14:textId="35D6F7D8" w:rsidR="0060718B" w:rsidRPr="0060718B" w:rsidRDefault="0060718B" w:rsidP="0060718B">
            <w:pPr>
              <w:spacing w:after="0"/>
              <w:jc w:val="center"/>
              <w:rPr>
                <w:sz w:val="20"/>
                <w:rPrChange w:id="16763" w:author="Steve Barbeaux" w:date="2022-10-10T12:28:00Z">
                  <w:rPr>
                    <w:sz w:val="20"/>
                  </w:rPr>
                </w:rPrChange>
              </w:rPr>
            </w:pPr>
            <w:ins w:id="16764" w:author="Steve Barbeaux" w:date="2022-10-10T12:28:00Z">
              <w:r w:rsidRPr="0060718B">
                <w:rPr>
                  <w:color w:val="000000"/>
                  <w:sz w:val="20"/>
                  <w:rPrChange w:id="16765" w:author="Steve Barbeaux" w:date="2022-10-10T12:28:00Z">
                    <w:rPr>
                      <w:rFonts w:ascii="Calibri" w:hAnsi="Calibri" w:cs="Calibri"/>
                      <w:color w:val="000000"/>
                      <w:szCs w:val="22"/>
                    </w:rPr>
                  </w:rPrChange>
                </w:rPr>
                <w:t>0.013</w:t>
              </w:r>
            </w:ins>
            <w:del w:id="16766" w:author="Steve Barbeaux" w:date="2022-10-10T12:28:00Z">
              <w:r w:rsidRPr="0060718B" w:rsidDel="005A5D7E">
                <w:rPr>
                  <w:sz w:val="20"/>
                  <w:rPrChange w:id="16767" w:author="Steve Barbeaux" w:date="2022-10-10T12:28:00Z">
                    <w:rPr>
                      <w:sz w:val="20"/>
                    </w:rPr>
                  </w:rPrChange>
                </w:rPr>
                <w:delText>0.013</w:delText>
              </w:r>
            </w:del>
          </w:p>
        </w:tc>
        <w:tc>
          <w:tcPr>
            <w:tcW w:w="0" w:type="auto"/>
            <w:tcBorders>
              <w:top w:val="nil"/>
              <w:left w:val="nil"/>
              <w:right w:val="nil"/>
            </w:tcBorders>
            <w:shd w:val="clear" w:color="auto" w:fill="FFFFFF" w:themeFill="background1"/>
            <w:noWrap/>
            <w:vAlign w:val="bottom"/>
            <w:tcPrChange w:id="16768" w:author="Steve Barbeaux" w:date="2022-10-10T12:28:00Z">
              <w:tcPr>
                <w:tcW w:w="0" w:type="auto"/>
                <w:gridSpan w:val="2"/>
                <w:tcBorders>
                  <w:top w:val="nil"/>
                  <w:left w:val="nil"/>
                  <w:right w:val="nil"/>
                </w:tcBorders>
                <w:shd w:val="clear" w:color="auto" w:fill="FFFFFF" w:themeFill="background1"/>
                <w:noWrap/>
              </w:tcPr>
            </w:tcPrChange>
          </w:tcPr>
          <w:p w14:paraId="6DA59EBB" w14:textId="74664175" w:rsidR="0060718B" w:rsidRPr="0060718B" w:rsidRDefault="0060718B" w:rsidP="0060718B">
            <w:pPr>
              <w:spacing w:after="0"/>
              <w:jc w:val="center"/>
              <w:rPr>
                <w:sz w:val="20"/>
                <w:rPrChange w:id="16769" w:author="Steve Barbeaux" w:date="2022-10-10T12:28:00Z">
                  <w:rPr>
                    <w:sz w:val="20"/>
                  </w:rPr>
                </w:rPrChange>
              </w:rPr>
            </w:pPr>
            <w:ins w:id="16770" w:author="Steve Barbeaux" w:date="2022-10-10T12:28:00Z">
              <w:r w:rsidRPr="0060718B">
                <w:rPr>
                  <w:color w:val="000000"/>
                  <w:sz w:val="20"/>
                  <w:rPrChange w:id="16771" w:author="Steve Barbeaux" w:date="2022-10-10T12:28:00Z">
                    <w:rPr>
                      <w:rFonts w:ascii="Calibri" w:hAnsi="Calibri" w:cs="Calibri"/>
                      <w:color w:val="000000"/>
                      <w:szCs w:val="22"/>
                    </w:rPr>
                  </w:rPrChange>
                </w:rPr>
                <w:t>0.020</w:t>
              </w:r>
            </w:ins>
            <w:del w:id="16772" w:author="Steve Barbeaux" w:date="2022-10-10T12:28:00Z">
              <w:r w:rsidRPr="0060718B" w:rsidDel="005A5D7E">
                <w:rPr>
                  <w:sz w:val="20"/>
                  <w:rPrChange w:id="16773" w:author="Steve Barbeaux" w:date="2022-10-10T12:28:00Z">
                    <w:rPr>
                      <w:sz w:val="20"/>
                    </w:rPr>
                  </w:rPrChange>
                </w:rPr>
                <w:delText>0.018</w:delText>
              </w:r>
            </w:del>
          </w:p>
        </w:tc>
      </w:tr>
      <w:tr w:rsidR="0060718B" w:rsidRPr="00D16579" w14:paraId="4B682BED" w14:textId="77777777" w:rsidTr="0060718B">
        <w:tblPrEx>
          <w:tblW w:w="6220" w:type="dxa"/>
          <w:jc w:val="center"/>
          <w:tblLook w:val="0000" w:firstRow="0" w:lastRow="0" w:firstColumn="0" w:lastColumn="0" w:noHBand="0" w:noVBand="0"/>
          <w:tblPrExChange w:id="16774" w:author="Steve Barbeaux" w:date="2022-10-10T12:28:00Z">
            <w:tblPrEx>
              <w:tblW w:w="3840" w:type="dxa"/>
              <w:jc w:val="center"/>
              <w:tblLook w:val="0000" w:firstRow="0" w:lastRow="0" w:firstColumn="0" w:lastColumn="0" w:noHBand="0" w:noVBand="0"/>
            </w:tblPrEx>
          </w:tblPrExChange>
        </w:tblPrEx>
        <w:trPr>
          <w:jc w:val="center"/>
          <w:trPrChange w:id="16775" w:author="Steve Barbeaux" w:date="2022-10-10T12:28:00Z">
            <w:trPr>
              <w:jc w:val="center"/>
            </w:trPr>
          </w:trPrChange>
        </w:trPr>
        <w:tc>
          <w:tcPr>
            <w:tcW w:w="0" w:type="auto"/>
            <w:tcBorders>
              <w:top w:val="nil"/>
              <w:left w:val="nil"/>
              <w:right w:val="nil"/>
            </w:tcBorders>
            <w:shd w:val="clear" w:color="auto" w:fill="FFFFFF" w:themeFill="background1"/>
            <w:noWrap/>
            <w:vAlign w:val="bottom"/>
            <w:tcPrChange w:id="16776" w:author="Steve Barbeaux" w:date="2022-10-10T12:28:00Z">
              <w:tcPr>
                <w:tcW w:w="0" w:type="auto"/>
                <w:gridSpan w:val="2"/>
                <w:tcBorders>
                  <w:top w:val="nil"/>
                  <w:left w:val="nil"/>
                  <w:right w:val="nil"/>
                </w:tcBorders>
                <w:shd w:val="clear" w:color="auto" w:fill="FFFFFF" w:themeFill="background1"/>
                <w:noWrap/>
                <w:vAlign w:val="bottom"/>
              </w:tcPr>
            </w:tcPrChange>
          </w:tcPr>
          <w:p w14:paraId="4A92BA3E" w14:textId="77777777" w:rsidR="0060718B" w:rsidRPr="00251C76" w:rsidRDefault="0060718B" w:rsidP="0060718B">
            <w:pPr>
              <w:spacing w:after="0"/>
              <w:jc w:val="center"/>
              <w:rPr>
                <w:sz w:val="20"/>
              </w:rPr>
            </w:pPr>
            <w:r w:rsidRPr="00251C76">
              <w:rPr>
                <w:sz w:val="20"/>
              </w:rPr>
              <w:t>2008</w:t>
            </w:r>
          </w:p>
        </w:tc>
        <w:tc>
          <w:tcPr>
            <w:tcW w:w="0" w:type="auto"/>
            <w:tcBorders>
              <w:top w:val="nil"/>
              <w:left w:val="nil"/>
              <w:right w:val="nil"/>
            </w:tcBorders>
            <w:shd w:val="clear" w:color="auto" w:fill="FFFFFF" w:themeFill="background1"/>
            <w:noWrap/>
            <w:vAlign w:val="bottom"/>
            <w:tcPrChange w:id="16777" w:author="Steve Barbeaux" w:date="2022-10-10T12:28:00Z">
              <w:tcPr>
                <w:tcW w:w="0" w:type="auto"/>
                <w:tcBorders>
                  <w:top w:val="nil"/>
                  <w:left w:val="nil"/>
                  <w:right w:val="nil"/>
                </w:tcBorders>
                <w:shd w:val="clear" w:color="auto" w:fill="FFFFFF" w:themeFill="background1"/>
                <w:noWrap/>
              </w:tcPr>
            </w:tcPrChange>
          </w:tcPr>
          <w:p w14:paraId="79FFBDED" w14:textId="5CCF986E" w:rsidR="0060718B" w:rsidRPr="0060718B" w:rsidRDefault="0060718B" w:rsidP="0060718B">
            <w:pPr>
              <w:spacing w:after="0"/>
              <w:jc w:val="center"/>
              <w:rPr>
                <w:sz w:val="20"/>
                <w:rPrChange w:id="16778" w:author="Steve Barbeaux" w:date="2022-10-10T12:28:00Z">
                  <w:rPr>
                    <w:sz w:val="20"/>
                  </w:rPr>
                </w:rPrChange>
              </w:rPr>
            </w:pPr>
            <w:ins w:id="16779" w:author="Steve Barbeaux" w:date="2022-10-10T12:28:00Z">
              <w:r w:rsidRPr="0060718B">
                <w:rPr>
                  <w:color w:val="000000"/>
                  <w:sz w:val="20"/>
                  <w:rPrChange w:id="16780" w:author="Steve Barbeaux" w:date="2022-10-10T12:28:00Z">
                    <w:rPr>
                      <w:rFonts w:ascii="Calibri" w:hAnsi="Calibri" w:cs="Calibri"/>
                      <w:color w:val="000000"/>
                      <w:szCs w:val="22"/>
                    </w:rPr>
                  </w:rPrChange>
                </w:rPr>
                <w:t>0.007</w:t>
              </w:r>
            </w:ins>
            <w:del w:id="16781" w:author="Steve Barbeaux" w:date="2022-10-10T12:28:00Z">
              <w:r w:rsidRPr="0060718B" w:rsidDel="005A5D7E">
                <w:rPr>
                  <w:sz w:val="20"/>
                  <w:rPrChange w:id="16782" w:author="Steve Barbeaux" w:date="2022-10-10T12:28:00Z">
                    <w:rPr>
                      <w:sz w:val="20"/>
                    </w:rPr>
                  </w:rPrChange>
                </w:rPr>
                <w:delText>0.007</w:delText>
              </w:r>
            </w:del>
          </w:p>
        </w:tc>
        <w:tc>
          <w:tcPr>
            <w:tcW w:w="0" w:type="auto"/>
            <w:tcBorders>
              <w:top w:val="nil"/>
              <w:left w:val="nil"/>
              <w:right w:val="nil"/>
            </w:tcBorders>
            <w:shd w:val="clear" w:color="auto" w:fill="FFFFFF" w:themeFill="background1"/>
            <w:noWrap/>
            <w:vAlign w:val="bottom"/>
            <w:tcPrChange w:id="16783" w:author="Steve Barbeaux" w:date="2022-10-10T12:28:00Z">
              <w:tcPr>
                <w:tcW w:w="0" w:type="auto"/>
                <w:gridSpan w:val="2"/>
                <w:tcBorders>
                  <w:top w:val="nil"/>
                  <w:left w:val="nil"/>
                  <w:right w:val="nil"/>
                </w:tcBorders>
                <w:shd w:val="clear" w:color="auto" w:fill="FFFFFF" w:themeFill="background1"/>
                <w:noWrap/>
              </w:tcPr>
            </w:tcPrChange>
          </w:tcPr>
          <w:p w14:paraId="63263265" w14:textId="5C9041A6" w:rsidR="0060718B" w:rsidRPr="0060718B" w:rsidRDefault="0060718B" w:rsidP="0060718B">
            <w:pPr>
              <w:spacing w:after="0"/>
              <w:jc w:val="center"/>
              <w:rPr>
                <w:sz w:val="20"/>
                <w:rPrChange w:id="16784" w:author="Steve Barbeaux" w:date="2022-10-10T12:28:00Z">
                  <w:rPr>
                    <w:sz w:val="20"/>
                  </w:rPr>
                </w:rPrChange>
              </w:rPr>
            </w:pPr>
            <w:ins w:id="16785" w:author="Steve Barbeaux" w:date="2022-10-10T12:28:00Z">
              <w:r w:rsidRPr="0060718B">
                <w:rPr>
                  <w:color w:val="000000"/>
                  <w:sz w:val="20"/>
                  <w:rPrChange w:id="16786" w:author="Steve Barbeaux" w:date="2022-10-10T12:28:00Z">
                    <w:rPr>
                      <w:rFonts w:ascii="Calibri" w:hAnsi="Calibri" w:cs="Calibri"/>
                      <w:color w:val="000000"/>
                      <w:szCs w:val="22"/>
                    </w:rPr>
                  </w:rPrChange>
                </w:rPr>
                <w:t>0.011</w:t>
              </w:r>
            </w:ins>
            <w:del w:id="16787" w:author="Steve Barbeaux" w:date="2022-10-10T12:28:00Z">
              <w:r w:rsidRPr="0060718B" w:rsidDel="005A5D7E">
                <w:rPr>
                  <w:sz w:val="20"/>
                  <w:rPrChange w:id="16788" w:author="Steve Barbeaux" w:date="2022-10-10T12:28:00Z">
                    <w:rPr>
                      <w:sz w:val="20"/>
                    </w:rPr>
                  </w:rPrChange>
                </w:rPr>
                <w:delText>0.010</w:delText>
              </w:r>
            </w:del>
          </w:p>
        </w:tc>
      </w:tr>
      <w:tr w:rsidR="0060718B" w:rsidRPr="00D16579" w14:paraId="4A1BEE2B" w14:textId="77777777" w:rsidTr="0060718B">
        <w:tblPrEx>
          <w:tblW w:w="6220" w:type="dxa"/>
          <w:jc w:val="center"/>
          <w:tblLook w:val="0000" w:firstRow="0" w:lastRow="0" w:firstColumn="0" w:lastColumn="0" w:noHBand="0" w:noVBand="0"/>
          <w:tblPrExChange w:id="16789" w:author="Steve Barbeaux" w:date="2022-10-10T12:28:00Z">
            <w:tblPrEx>
              <w:tblW w:w="3840" w:type="dxa"/>
              <w:jc w:val="center"/>
              <w:tblLook w:val="0000" w:firstRow="0" w:lastRow="0" w:firstColumn="0" w:lastColumn="0" w:noHBand="0" w:noVBand="0"/>
            </w:tblPrEx>
          </w:tblPrExChange>
        </w:tblPrEx>
        <w:trPr>
          <w:jc w:val="center"/>
          <w:trPrChange w:id="16790" w:author="Steve Barbeaux" w:date="2022-10-10T12:28:00Z">
            <w:trPr>
              <w:jc w:val="center"/>
            </w:trPr>
          </w:trPrChange>
        </w:trPr>
        <w:tc>
          <w:tcPr>
            <w:tcW w:w="0" w:type="auto"/>
            <w:tcBorders>
              <w:left w:val="nil"/>
              <w:right w:val="nil"/>
            </w:tcBorders>
            <w:shd w:val="clear" w:color="auto" w:fill="FFFFFF" w:themeFill="background1"/>
            <w:noWrap/>
            <w:vAlign w:val="bottom"/>
            <w:tcPrChange w:id="16791" w:author="Steve Barbeaux" w:date="2022-10-10T12:28:00Z">
              <w:tcPr>
                <w:tcW w:w="0" w:type="auto"/>
                <w:gridSpan w:val="2"/>
                <w:tcBorders>
                  <w:left w:val="nil"/>
                  <w:right w:val="nil"/>
                </w:tcBorders>
                <w:shd w:val="clear" w:color="auto" w:fill="FFFFFF" w:themeFill="background1"/>
                <w:noWrap/>
                <w:vAlign w:val="bottom"/>
              </w:tcPr>
            </w:tcPrChange>
          </w:tcPr>
          <w:p w14:paraId="7669F7C3" w14:textId="77777777" w:rsidR="0060718B" w:rsidRPr="00251C76" w:rsidRDefault="0060718B" w:rsidP="0060718B">
            <w:pPr>
              <w:spacing w:after="0"/>
              <w:jc w:val="center"/>
              <w:rPr>
                <w:sz w:val="20"/>
              </w:rPr>
            </w:pPr>
            <w:r w:rsidRPr="00251C76">
              <w:rPr>
                <w:sz w:val="20"/>
              </w:rPr>
              <w:t>2009</w:t>
            </w:r>
          </w:p>
        </w:tc>
        <w:tc>
          <w:tcPr>
            <w:tcW w:w="0" w:type="auto"/>
            <w:tcBorders>
              <w:left w:val="nil"/>
              <w:right w:val="nil"/>
            </w:tcBorders>
            <w:shd w:val="clear" w:color="auto" w:fill="FFFFFF" w:themeFill="background1"/>
            <w:noWrap/>
            <w:vAlign w:val="bottom"/>
            <w:tcPrChange w:id="16792" w:author="Steve Barbeaux" w:date="2022-10-10T12:28:00Z">
              <w:tcPr>
                <w:tcW w:w="0" w:type="auto"/>
                <w:tcBorders>
                  <w:left w:val="nil"/>
                  <w:right w:val="nil"/>
                </w:tcBorders>
                <w:shd w:val="clear" w:color="auto" w:fill="FFFFFF" w:themeFill="background1"/>
                <w:noWrap/>
              </w:tcPr>
            </w:tcPrChange>
          </w:tcPr>
          <w:p w14:paraId="5A52FDC8" w14:textId="3E974D1F" w:rsidR="0060718B" w:rsidRPr="0060718B" w:rsidRDefault="0060718B" w:rsidP="0060718B">
            <w:pPr>
              <w:spacing w:after="0"/>
              <w:jc w:val="center"/>
              <w:rPr>
                <w:sz w:val="20"/>
                <w:rPrChange w:id="16793" w:author="Steve Barbeaux" w:date="2022-10-10T12:28:00Z">
                  <w:rPr>
                    <w:sz w:val="20"/>
                  </w:rPr>
                </w:rPrChange>
              </w:rPr>
            </w:pPr>
            <w:ins w:id="16794" w:author="Steve Barbeaux" w:date="2022-10-10T12:28:00Z">
              <w:r w:rsidRPr="0060718B">
                <w:rPr>
                  <w:color w:val="000000"/>
                  <w:sz w:val="20"/>
                  <w:rPrChange w:id="16795" w:author="Steve Barbeaux" w:date="2022-10-10T12:28:00Z">
                    <w:rPr>
                      <w:rFonts w:ascii="Calibri" w:hAnsi="Calibri" w:cs="Calibri"/>
                      <w:color w:val="000000"/>
                      <w:szCs w:val="22"/>
                    </w:rPr>
                  </w:rPrChange>
                </w:rPr>
                <w:t>0.011</w:t>
              </w:r>
            </w:ins>
            <w:del w:id="16796" w:author="Steve Barbeaux" w:date="2022-10-10T12:28:00Z">
              <w:r w:rsidRPr="0060718B" w:rsidDel="005A5D7E">
                <w:rPr>
                  <w:sz w:val="20"/>
                  <w:rPrChange w:id="16797" w:author="Steve Barbeaux" w:date="2022-10-10T12:28:00Z">
                    <w:rPr>
                      <w:sz w:val="20"/>
                    </w:rPr>
                  </w:rPrChange>
                </w:rPr>
                <w:delText>0.010</w:delText>
              </w:r>
            </w:del>
          </w:p>
        </w:tc>
        <w:tc>
          <w:tcPr>
            <w:tcW w:w="0" w:type="auto"/>
            <w:tcBorders>
              <w:left w:val="nil"/>
              <w:right w:val="nil"/>
            </w:tcBorders>
            <w:shd w:val="clear" w:color="auto" w:fill="FFFFFF" w:themeFill="background1"/>
            <w:noWrap/>
            <w:vAlign w:val="bottom"/>
            <w:tcPrChange w:id="16798" w:author="Steve Barbeaux" w:date="2022-10-10T12:28:00Z">
              <w:tcPr>
                <w:tcW w:w="0" w:type="auto"/>
                <w:gridSpan w:val="2"/>
                <w:tcBorders>
                  <w:left w:val="nil"/>
                  <w:right w:val="nil"/>
                </w:tcBorders>
                <w:shd w:val="clear" w:color="auto" w:fill="FFFFFF" w:themeFill="background1"/>
                <w:noWrap/>
              </w:tcPr>
            </w:tcPrChange>
          </w:tcPr>
          <w:p w14:paraId="3CDECAEE" w14:textId="5418788F" w:rsidR="0060718B" w:rsidRPr="0060718B" w:rsidRDefault="0060718B" w:rsidP="0060718B">
            <w:pPr>
              <w:spacing w:after="0"/>
              <w:jc w:val="center"/>
              <w:rPr>
                <w:sz w:val="20"/>
                <w:rPrChange w:id="16799" w:author="Steve Barbeaux" w:date="2022-10-10T12:28:00Z">
                  <w:rPr>
                    <w:sz w:val="20"/>
                  </w:rPr>
                </w:rPrChange>
              </w:rPr>
            </w:pPr>
            <w:ins w:id="16800" w:author="Steve Barbeaux" w:date="2022-10-10T12:28:00Z">
              <w:r w:rsidRPr="0060718B">
                <w:rPr>
                  <w:color w:val="000000"/>
                  <w:sz w:val="20"/>
                  <w:rPrChange w:id="16801" w:author="Steve Barbeaux" w:date="2022-10-10T12:28:00Z">
                    <w:rPr>
                      <w:rFonts w:ascii="Calibri" w:hAnsi="Calibri" w:cs="Calibri"/>
                      <w:color w:val="000000"/>
                      <w:szCs w:val="22"/>
                    </w:rPr>
                  </w:rPrChange>
                </w:rPr>
                <w:t>0.016</w:t>
              </w:r>
            </w:ins>
            <w:del w:id="16802" w:author="Steve Barbeaux" w:date="2022-10-10T12:28:00Z">
              <w:r w:rsidRPr="0060718B" w:rsidDel="005A5D7E">
                <w:rPr>
                  <w:sz w:val="20"/>
                  <w:rPrChange w:id="16803" w:author="Steve Barbeaux" w:date="2022-10-10T12:28:00Z">
                    <w:rPr>
                      <w:sz w:val="20"/>
                    </w:rPr>
                  </w:rPrChange>
                </w:rPr>
                <w:delText>0.015</w:delText>
              </w:r>
            </w:del>
          </w:p>
        </w:tc>
      </w:tr>
      <w:tr w:rsidR="0060718B" w:rsidRPr="00D16579" w14:paraId="3ADCA44E" w14:textId="77777777" w:rsidTr="0060718B">
        <w:tblPrEx>
          <w:tblW w:w="6220" w:type="dxa"/>
          <w:jc w:val="center"/>
          <w:tblLook w:val="0000" w:firstRow="0" w:lastRow="0" w:firstColumn="0" w:lastColumn="0" w:noHBand="0" w:noVBand="0"/>
          <w:tblPrExChange w:id="16804" w:author="Steve Barbeaux" w:date="2022-10-10T12:28:00Z">
            <w:tblPrEx>
              <w:tblW w:w="3840" w:type="dxa"/>
              <w:jc w:val="center"/>
              <w:tblLook w:val="0000" w:firstRow="0" w:lastRow="0" w:firstColumn="0" w:lastColumn="0" w:noHBand="0" w:noVBand="0"/>
            </w:tblPrEx>
          </w:tblPrExChange>
        </w:tblPrEx>
        <w:trPr>
          <w:jc w:val="center"/>
          <w:trPrChange w:id="16805" w:author="Steve Barbeaux" w:date="2022-10-10T12:28:00Z">
            <w:trPr>
              <w:jc w:val="center"/>
            </w:trPr>
          </w:trPrChange>
        </w:trPr>
        <w:tc>
          <w:tcPr>
            <w:tcW w:w="0" w:type="auto"/>
            <w:tcBorders>
              <w:left w:val="nil"/>
              <w:right w:val="nil"/>
            </w:tcBorders>
            <w:shd w:val="clear" w:color="auto" w:fill="FFFFFF" w:themeFill="background1"/>
            <w:noWrap/>
            <w:vAlign w:val="bottom"/>
            <w:tcPrChange w:id="16806" w:author="Steve Barbeaux" w:date="2022-10-10T12:28:00Z">
              <w:tcPr>
                <w:tcW w:w="0" w:type="auto"/>
                <w:gridSpan w:val="2"/>
                <w:tcBorders>
                  <w:left w:val="nil"/>
                  <w:right w:val="nil"/>
                </w:tcBorders>
                <w:shd w:val="clear" w:color="auto" w:fill="FFFFFF" w:themeFill="background1"/>
                <w:noWrap/>
                <w:vAlign w:val="bottom"/>
              </w:tcPr>
            </w:tcPrChange>
          </w:tcPr>
          <w:p w14:paraId="2C8CBC11" w14:textId="77777777" w:rsidR="0060718B" w:rsidRPr="00251C76" w:rsidRDefault="0060718B" w:rsidP="0060718B">
            <w:pPr>
              <w:spacing w:after="0"/>
              <w:jc w:val="center"/>
              <w:rPr>
                <w:sz w:val="20"/>
              </w:rPr>
            </w:pPr>
            <w:r w:rsidRPr="00251C76">
              <w:rPr>
                <w:sz w:val="20"/>
              </w:rPr>
              <w:t>2010</w:t>
            </w:r>
          </w:p>
        </w:tc>
        <w:tc>
          <w:tcPr>
            <w:tcW w:w="0" w:type="auto"/>
            <w:tcBorders>
              <w:left w:val="nil"/>
              <w:right w:val="nil"/>
            </w:tcBorders>
            <w:shd w:val="clear" w:color="auto" w:fill="FFFFFF" w:themeFill="background1"/>
            <w:noWrap/>
            <w:vAlign w:val="bottom"/>
            <w:tcPrChange w:id="16807" w:author="Steve Barbeaux" w:date="2022-10-10T12:28:00Z">
              <w:tcPr>
                <w:tcW w:w="0" w:type="auto"/>
                <w:tcBorders>
                  <w:left w:val="nil"/>
                  <w:right w:val="nil"/>
                </w:tcBorders>
                <w:shd w:val="clear" w:color="auto" w:fill="FFFFFF" w:themeFill="background1"/>
                <w:noWrap/>
              </w:tcPr>
            </w:tcPrChange>
          </w:tcPr>
          <w:p w14:paraId="2E17A6DA" w14:textId="2BFD054F" w:rsidR="0060718B" w:rsidRPr="0060718B" w:rsidRDefault="0060718B" w:rsidP="0060718B">
            <w:pPr>
              <w:spacing w:after="0"/>
              <w:jc w:val="center"/>
              <w:rPr>
                <w:sz w:val="20"/>
                <w:rPrChange w:id="16808" w:author="Steve Barbeaux" w:date="2022-10-10T12:28:00Z">
                  <w:rPr>
                    <w:sz w:val="20"/>
                  </w:rPr>
                </w:rPrChange>
              </w:rPr>
            </w:pPr>
            <w:ins w:id="16809" w:author="Steve Barbeaux" w:date="2022-10-10T12:28:00Z">
              <w:r w:rsidRPr="0060718B">
                <w:rPr>
                  <w:color w:val="000000"/>
                  <w:sz w:val="20"/>
                  <w:rPrChange w:id="16810" w:author="Steve Barbeaux" w:date="2022-10-10T12:28:00Z">
                    <w:rPr>
                      <w:rFonts w:ascii="Calibri" w:hAnsi="Calibri" w:cs="Calibri"/>
                      <w:color w:val="000000"/>
                      <w:szCs w:val="22"/>
                    </w:rPr>
                  </w:rPrChange>
                </w:rPr>
                <w:t>0.009</w:t>
              </w:r>
            </w:ins>
            <w:del w:id="16811" w:author="Steve Barbeaux" w:date="2022-10-10T12:28:00Z">
              <w:r w:rsidRPr="0060718B" w:rsidDel="005A5D7E">
                <w:rPr>
                  <w:sz w:val="20"/>
                  <w:rPrChange w:id="16812" w:author="Steve Barbeaux" w:date="2022-10-10T12:28:00Z">
                    <w:rPr>
                      <w:sz w:val="20"/>
                    </w:rPr>
                  </w:rPrChange>
                </w:rPr>
                <w:delText>0.009</w:delText>
              </w:r>
            </w:del>
          </w:p>
        </w:tc>
        <w:tc>
          <w:tcPr>
            <w:tcW w:w="0" w:type="auto"/>
            <w:tcBorders>
              <w:left w:val="nil"/>
              <w:right w:val="nil"/>
            </w:tcBorders>
            <w:shd w:val="clear" w:color="auto" w:fill="FFFFFF" w:themeFill="background1"/>
            <w:noWrap/>
            <w:vAlign w:val="bottom"/>
            <w:tcPrChange w:id="16813" w:author="Steve Barbeaux" w:date="2022-10-10T12:28:00Z">
              <w:tcPr>
                <w:tcW w:w="0" w:type="auto"/>
                <w:gridSpan w:val="2"/>
                <w:tcBorders>
                  <w:left w:val="nil"/>
                  <w:right w:val="nil"/>
                </w:tcBorders>
                <w:shd w:val="clear" w:color="auto" w:fill="FFFFFF" w:themeFill="background1"/>
                <w:noWrap/>
              </w:tcPr>
            </w:tcPrChange>
          </w:tcPr>
          <w:p w14:paraId="5C68C865" w14:textId="2ABF28E8" w:rsidR="0060718B" w:rsidRPr="0060718B" w:rsidRDefault="0060718B" w:rsidP="0060718B">
            <w:pPr>
              <w:spacing w:after="0"/>
              <w:jc w:val="center"/>
              <w:rPr>
                <w:sz w:val="20"/>
                <w:rPrChange w:id="16814" w:author="Steve Barbeaux" w:date="2022-10-10T12:28:00Z">
                  <w:rPr>
                    <w:sz w:val="20"/>
                  </w:rPr>
                </w:rPrChange>
              </w:rPr>
            </w:pPr>
            <w:ins w:id="16815" w:author="Steve Barbeaux" w:date="2022-10-10T12:28:00Z">
              <w:r w:rsidRPr="0060718B">
                <w:rPr>
                  <w:color w:val="000000"/>
                  <w:sz w:val="20"/>
                  <w:rPrChange w:id="16816" w:author="Steve Barbeaux" w:date="2022-10-10T12:28:00Z">
                    <w:rPr>
                      <w:rFonts w:ascii="Calibri" w:hAnsi="Calibri" w:cs="Calibri"/>
                      <w:color w:val="000000"/>
                      <w:szCs w:val="22"/>
                    </w:rPr>
                  </w:rPrChange>
                </w:rPr>
                <w:t>0.014</w:t>
              </w:r>
            </w:ins>
            <w:del w:id="16817" w:author="Steve Barbeaux" w:date="2022-10-10T12:28:00Z">
              <w:r w:rsidRPr="0060718B" w:rsidDel="005A5D7E">
                <w:rPr>
                  <w:sz w:val="20"/>
                  <w:rPrChange w:id="16818" w:author="Steve Barbeaux" w:date="2022-10-10T12:28:00Z">
                    <w:rPr>
                      <w:sz w:val="20"/>
                    </w:rPr>
                  </w:rPrChange>
                </w:rPr>
                <w:delText>0.013</w:delText>
              </w:r>
            </w:del>
          </w:p>
        </w:tc>
      </w:tr>
      <w:tr w:rsidR="0060718B" w:rsidRPr="00D16579" w14:paraId="75C6D39E" w14:textId="77777777" w:rsidTr="0060718B">
        <w:tblPrEx>
          <w:tblW w:w="6220" w:type="dxa"/>
          <w:jc w:val="center"/>
          <w:tblLook w:val="0000" w:firstRow="0" w:lastRow="0" w:firstColumn="0" w:lastColumn="0" w:noHBand="0" w:noVBand="0"/>
          <w:tblPrExChange w:id="16819" w:author="Steve Barbeaux" w:date="2022-10-10T12:28:00Z">
            <w:tblPrEx>
              <w:tblW w:w="3840" w:type="dxa"/>
              <w:jc w:val="center"/>
              <w:tblLook w:val="0000" w:firstRow="0" w:lastRow="0" w:firstColumn="0" w:lastColumn="0" w:noHBand="0" w:noVBand="0"/>
            </w:tblPrEx>
          </w:tblPrExChange>
        </w:tblPrEx>
        <w:trPr>
          <w:jc w:val="center"/>
          <w:trPrChange w:id="16820" w:author="Steve Barbeaux" w:date="2022-10-10T12:28:00Z">
            <w:trPr>
              <w:jc w:val="center"/>
            </w:trPr>
          </w:trPrChange>
        </w:trPr>
        <w:tc>
          <w:tcPr>
            <w:tcW w:w="0" w:type="auto"/>
            <w:tcBorders>
              <w:left w:val="nil"/>
              <w:right w:val="nil"/>
            </w:tcBorders>
            <w:shd w:val="clear" w:color="auto" w:fill="FFFFFF" w:themeFill="background1"/>
            <w:noWrap/>
            <w:vAlign w:val="bottom"/>
            <w:tcPrChange w:id="16821" w:author="Steve Barbeaux" w:date="2022-10-10T12:28:00Z">
              <w:tcPr>
                <w:tcW w:w="0" w:type="auto"/>
                <w:gridSpan w:val="2"/>
                <w:tcBorders>
                  <w:left w:val="nil"/>
                  <w:right w:val="nil"/>
                </w:tcBorders>
                <w:shd w:val="clear" w:color="auto" w:fill="FFFFFF" w:themeFill="background1"/>
                <w:noWrap/>
                <w:vAlign w:val="bottom"/>
              </w:tcPr>
            </w:tcPrChange>
          </w:tcPr>
          <w:p w14:paraId="3D982777" w14:textId="77777777" w:rsidR="0060718B" w:rsidRPr="00251C76" w:rsidRDefault="0060718B" w:rsidP="0060718B">
            <w:pPr>
              <w:spacing w:after="0"/>
              <w:jc w:val="center"/>
              <w:rPr>
                <w:sz w:val="20"/>
              </w:rPr>
            </w:pPr>
            <w:r w:rsidRPr="00251C76">
              <w:rPr>
                <w:sz w:val="20"/>
              </w:rPr>
              <w:t>2011</w:t>
            </w:r>
          </w:p>
        </w:tc>
        <w:tc>
          <w:tcPr>
            <w:tcW w:w="0" w:type="auto"/>
            <w:tcBorders>
              <w:left w:val="nil"/>
              <w:right w:val="nil"/>
            </w:tcBorders>
            <w:shd w:val="clear" w:color="auto" w:fill="FFFFFF" w:themeFill="background1"/>
            <w:noWrap/>
            <w:vAlign w:val="bottom"/>
            <w:tcPrChange w:id="16822" w:author="Steve Barbeaux" w:date="2022-10-10T12:28:00Z">
              <w:tcPr>
                <w:tcW w:w="0" w:type="auto"/>
                <w:tcBorders>
                  <w:left w:val="nil"/>
                  <w:right w:val="nil"/>
                </w:tcBorders>
                <w:shd w:val="clear" w:color="auto" w:fill="FFFFFF" w:themeFill="background1"/>
                <w:noWrap/>
              </w:tcPr>
            </w:tcPrChange>
          </w:tcPr>
          <w:p w14:paraId="112EE5FC" w14:textId="133FBE28" w:rsidR="0060718B" w:rsidRPr="0060718B" w:rsidRDefault="0060718B" w:rsidP="0060718B">
            <w:pPr>
              <w:spacing w:after="0"/>
              <w:jc w:val="center"/>
              <w:rPr>
                <w:color w:val="000000"/>
                <w:sz w:val="20"/>
                <w:rPrChange w:id="16823" w:author="Steve Barbeaux" w:date="2022-10-10T12:28:00Z">
                  <w:rPr>
                    <w:color w:val="000000"/>
                    <w:sz w:val="20"/>
                  </w:rPr>
                </w:rPrChange>
              </w:rPr>
            </w:pPr>
            <w:ins w:id="16824" w:author="Steve Barbeaux" w:date="2022-10-10T12:28:00Z">
              <w:r w:rsidRPr="0060718B">
                <w:rPr>
                  <w:color w:val="000000"/>
                  <w:sz w:val="20"/>
                  <w:rPrChange w:id="16825" w:author="Steve Barbeaux" w:date="2022-10-10T12:28:00Z">
                    <w:rPr>
                      <w:rFonts w:ascii="Calibri" w:hAnsi="Calibri" w:cs="Calibri"/>
                      <w:color w:val="000000"/>
                      <w:szCs w:val="22"/>
                    </w:rPr>
                  </w:rPrChange>
                </w:rPr>
                <w:t>0.009</w:t>
              </w:r>
            </w:ins>
            <w:del w:id="16826" w:author="Steve Barbeaux" w:date="2022-10-10T12:28:00Z">
              <w:r w:rsidRPr="0060718B" w:rsidDel="005A5D7E">
                <w:rPr>
                  <w:sz w:val="20"/>
                  <w:rPrChange w:id="16827" w:author="Steve Barbeaux" w:date="2022-10-10T12:28:00Z">
                    <w:rPr>
                      <w:sz w:val="20"/>
                    </w:rPr>
                  </w:rPrChange>
                </w:rPr>
                <w:delText>0.008</w:delText>
              </w:r>
            </w:del>
          </w:p>
        </w:tc>
        <w:tc>
          <w:tcPr>
            <w:tcW w:w="0" w:type="auto"/>
            <w:tcBorders>
              <w:left w:val="nil"/>
              <w:right w:val="nil"/>
            </w:tcBorders>
            <w:shd w:val="clear" w:color="auto" w:fill="FFFFFF" w:themeFill="background1"/>
            <w:noWrap/>
            <w:vAlign w:val="bottom"/>
            <w:tcPrChange w:id="16828" w:author="Steve Barbeaux" w:date="2022-10-10T12:28:00Z">
              <w:tcPr>
                <w:tcW w:w="0" w:type="auto"/>
                <w:gridSpan w:val="2"/>
                <w:tcBorders>
                  <w:left w:val="nil"/>
                  <w:right w:val="nil"/>
                </w:tcBorders>
                <w:shd w:val="clear" w:color="auto" w:fill="FFFFFF" w:themeFill="background1"/>
                <w:noWrap/>
              </w:tcPr>
            </w:tcPrChange>
          </w:tcPr>
          <w:p w14:paraId="4F39C1A6" w14:textId="253731AC" w:rsidR="0060718B" w:rsidRPr="0060718B" w:rsidRDefault="0060718B" w:rsidP="0060718B">
            <w:pPr>
              <w:spacing w:after="0"/>
              <w:jc w:val="center"/>
              <w:rPr>
                <w:sz w:val="20"/>
                <w:rPrChange w:id="16829" w:author="Steve Barbeaux" w:date="2022-10-10T12:28:00Z">
                  <w:rPr>
                    <w:sz w:val="20"/>
                  </w:rPr>
                </w:rPrChange>
              </w:rPr>
            </w:pPr>
            <w:ins w:id="16830" w:author="Steve Barbeaux" w:date="2022-10-10T12:28:00Z">
              <w:r w:rsidRPr="0060718B">
                <w:rPr>
                  <w:color w:val="000000"/>
                  <w:sz w:val="20"/>
                  <w:rPrChange w:id="16831" w:author="Steve Barbeaux" w:date="2022-10-10T12:28:00Z">
                    <w:rPr>
                      <w:rFonts w:ascii="Calibri" w:hAnsi="Calibri" w:cs="Calibri"/>
                      <w:color w:val="000000"/>
                      <w:szCs w:val="22"/>
                    </w:rPr>
                  </w:rPrChange>
                </w:rPr>
                <w:t>0.013</w:t>
              </w:r>
            </w:ins>
            <w:del w:id="16832" w:author="Steve Barbeaux" w:date="2022-10-10T12:28:00Z">
              <w:r w:rsidRPr="0060718B" w:rsidDel="005A5D7E">
                <w:rPr>
                  <w:sz w:val="20"/>
                  <w:rPrChange w:id="16833" w:author="Steve Barbeaux" w:date="2022-10-10T12:28:00Z">
                    <w:rPr>
                      <w:sz w:val="20"/>
                    </w:rPr>
                  </w:rPrChange>
                </w:rPr>
                <w:delText>0.012</w:delText>
              </w:r>
            </w:del>
          </w:p>
        </w:tc>
      </w:tr>
      <w:tr w:rsidR="0060718B" w:rsidRPr="00D16579" w14:paraId="6E18B673" w14:textId="77777777" w:rsidTr="0060718B">
        <w:tblPrEx>
          <w:tblW w:w="6220" w:type="dxa"/>
          <w:jc w:val="center"/>
          <w:tblLook w:val="0000" w:firstRow="0" w:lastRow="0" w:firstColumn="0" w:lastColumn="0" w:noHBand="0" w:noVBand="0"/>
          <w:tblPrExChange w:id="16834" w:author="Steve Barbeaux" w:date="2022-10-10T12:28:00Z">
            <w:tblPrEx>
              <w:tblW w:w="3840" w:type="dxa"/>
              <w:jc w:val="center"/>
              <w:tblLook w:val="0000" w:firstRow="0" w:lastRow="0" w:firstColumn="0" w:lastColumn="0" w:noHBand="0" w:noVBand="0"/>
            </w:tblPrEx>
          </w:tblPrExChange>
        </w:tblPrEx>
        <w:trPr>
          <w:jc w:val="center"/>
          <w:trPrChange w:id="16835" w:author="Steve Barbeaux" w:date="2022-10-10T12:28:00Z">
            <w:trPr>
              <w:jc w:val="center"/>
            </w:trPr>
          </w:trPrChange>
        </w:trPr>
        <w:tc>
          <w:tcPr>
            <w:tcW w:w="0" w:type="auto"/>
            <w:tcBorders>
              <w:left w:val="nil"/>
              <w:right w:val="nil"/>
            </w:tcBorders>
            <w:shd w:val="clear" w:color="auto" w:fill="FFFFFF" w:themeFill="background1"/>
            <w:noWrap/>
            <w:vAlign w:val="bottom"/>
            <w:tcPrChange w:id="16836" w:author="Steve Barbeaux" w:date="2022-10-10T12:28:00Z">
              <w:tcPr>
                <w:tcW w:w="0" w:type="auto"/>
                <w:gridSpan w:val="2"/>
                <w:tcBorders>
                  <w:left w:val="nil"/>
                  <w:right w:val="nil"/>
                </w:tcBorders>
                <w:shd w:val="clear" w:color="auto" w:fill="FFFFFF" w:themeFill="background1"/>
                <w:noWrap/>
                <w:vAlign w:val="bottom"/>
              </w:tcPr>
            </w:tcPrChange>
          </w:tcPr>
          <w:p w14:paraId="67B15E31" w14:textId="77777777" w:rsidR="0060718B" w:rsidRPr="00251C76" w:rsidRDefault="0060718B" w:rsidP="0060718B">
            <w:pPr>
              <w:spacing w:after="0"/>
              <w:jc w:val="center"/>
              <w:rPr>
                <w:sz w:val="20"/>
              </w:rPr>
            </w:pPr>
            <w:r w:rsidRPr="00251C76">
              <w:rPr>
                <w:sz w:val="20"/>
              </w:rPr>
              <w:t>2012</w:t>
            </w:r>
          </w:p>
        </w:tc>
        <w:tc>
          <w:tcPr>
            <w:tcW w:w="0" w:type="auto"/>
            <w:tcBorders>
              <w:left w:val="nil"/>
              <w:right w:val="nil"/>
            </w:tcBorders>
            <w:shd w:val="clear" w:color="auto" w:fill="FFFFFF" w:themeFill="background1"/>
            <w:noWrap/>
            <w:vAlign w:val="bottom"/>
            <w:tcPrChange w:id="16837" w:author="Steve Barbeaux" w:date="2022-10-10T12:28:00Z">
              <w:tcPr>
                <w:tcW w:w="0" w:type="auto"/>
                <w:tcBorders>
                  <w:left w:val="nil"/>
                  <w:right w:val="nil"/>
                </w:tcBorders>
                <w:shd w:val="clear" w:color="auto" w:fill="FFFFFF" w:themeFill="background1"/>
                <w:noWrap/>
              </w:tcPr>
            </w:tcPrChange>
          </w:tcPr>
          <w:p w14:paraId="1A775924" w14:textId="36590962" w:rsidR="0060718B" w:rsidRPr="0060718B" w:rsidRDefault="0060718B" w:rsidP="0060718B">
            <w:pPr>
              <w:spacing w:after="0"/>
              <w:jc w:val="center"/>
              <w:rPr>
                <w:color w:val="000000"/>
                <w:sz w:val="20"/>
                <w:rPrChange w:id="16838" w:author="Steve Barbeaux" w:date="2022-10-10T12:28:00Z">
                  <w:rPr>
                    <w:color w:val="000000"/>
                    <w:sz w:val="20"/>
                  </w:rPr>
                </w:rPrChange>
              </w:rPr>
            </w:pPr>
            <w:ins w:id="16839" w:author="Steve Barbeaux" w:date="2022-10-10T12:28:00Z">
              <w:r w:rsidRPr="0060718B">
                <w:rPr>
                  <w:color w:val="000000"/>
                  <w:sz w:val="20"/>
                  <w:rPrChange w:id="16840" w:author="Steve Barbeaux" w:date="2022-10-10T12:28:00Z">
                    <w:rPr>
                      <w:rFonts w:ascii="Calibri" w:hAnsi="Calibri" w:cs="Calibri"/>
                      <w:color w:val="000000"/>
                      <w:szCs w:val="22"/>
                    </w:rPr>
                  </w:rPrChange>
                </w:rPr>
                <w:t>0.007</w:t>
              </w:r>
            </w:ins>
            <w:del w:id="16841" w:author="Steve Barbeaux" w:date="2022-10-10T12:28:00Z">
              <w:r w:rsidRPr="0060718B" w:rsidDel="005A5D7E">
                <w:rPr>
                  <w:sz w:val="20"/>
                  <w:rPrChange w:id="16842" w:author="Steve Barbeaux" w:date="2022-10-10T12:28:00Z">
                    <w:rPr>
                      <w:sz w:val="20"/>
                    </w:rPr>
                  </w:rPrChange>
                </w:rPr>
                <w:delText>0.006</w:delText>
              </w:r>
            </w:del>
          </w:p>
        </w:tc>
        <w:tc>
          <w:tcPr>
            <w:tcW w:w="0" w:type="auto"/>
            <w:tcBorders>
              <w:left w:val="nil"/>
              <w:right w:val="nil"/>
            </w:tcBorders>
            <w:shd w:val="clear" w:color="auto" w:fill="FFFFFF" w:themeFill="background1"/>
            <w:noWrap/>
            <w:vAlign w:val="bottom"/>
            <w:tcPrChange w:id="16843" w:author="Steve Barbeaux" w:date="2022-10-10T12:28:00Z">
              <w:tcPr>
                <w:tcW w:w="0" w:type="auto"/>
                <w:gridSpan w:val="2"/>
                <w:tcBorders>
                  <w:left w:val="nil"/>
                  <w:right w:val="nil"/>
                </w:tcBorders>
                <w:shd w:val="clear" w:color="auto" w:fill="FFFFFF" w:themeFill="background1"/>
                <w:noWrap/>
              </w:tcPr>
            </w:tcPrChange>
          </w:tcPr>
          <w:p w14:paraId="6FA37DA9" w14:textId="270D6D3A" w:rsidR="0060718B" w:rsidRPr="0060718B" w:rsidRDefault="0060718B" w:rsidP="0060718B">
            <w:pPr>
              <w:spacing w:after="0"/>
              <w:jc w:val="center"/>
              <w:rPr>
                <w:color w:val="000000"/>
                <w:sz w:val="20"/>
                <w:rPrChange w:id="16844" w:author="Steve Barbeaux" w:date="2022-10-10T12:28:00Z">
                  <w:rPr>
                    <w:color w:val="000000"/>
                    <w:sz w:val="20"/>
                  </w:rPr>
                </w:rPrChange>
              </w:rPr>
            </w:pPr>
            <w:ins w:id="16845" w:author="Steve Barbeaux" w:date="2022-10-10T12:28:00Z">
              <w:r w:rsidRPr="0060718B">
                <w:rPr>
                  <w:color w:val="000000"/>
                  <w:sz w:val="20"/>
                  <w:rPrChange w:id="16846" w:author="Steve Barbeaux" w:date="2022-10-10T12:28:00Z">
                    <w:rPr>
                      <w:rFonts w:ascii="Calibri" w:hAnsi="Calibri" w:cs="Calibri"/>
                      <w:color w:val="000000"/>
                      <w:szCs w:val="22"/>
                    </w:rPr>
                  </w:rPrChange>
                </w:rPr>
                <w:t>0.010</w:t>
              </w:r>
            </w:ins>
            <w:del w:id="16847" w:author="Steve Barbeaux" w:date="2022-10-10T12:28:00Z">
              <w:r w:rsidRPr="0060718B" w:rsidDel="005A5D7E">
                <w:rPr>
                  <w:sz w:val="20"/>
                  <w:rPrChange w:id="16848" w:author="Steve Barbeaux" w:date="2022-10-10T12:28:00Z">
                    <w:rPr>
                      <w:sz w:val="20"/>
                    </w:rPr>
                  </w:rPrChange>
                </w:rPr>
                <w:delText>0.009</w:delText>
              </w:r>
            </w:del>
          </w:p>
        </w:tc>
      </w:tr>
      <w:tr w:rsidR="0060718B" w:rsidRPr="00D16579" w14:paraId="00159473" w14:textId="77777777" w:rsidTr="0060718B">
        <w:tblPrEx>
          <w:tblW w:w="6220" w:type="dxa"/>
          <w:jc w:val="center"/>
          <w:tblLook w:val="0000" w:firstRow="0" w:lastRow="0" w:firstColumn="0" w:lastColumn="0" w:noHBand="0" w:noVBand="0"/>
          <w:tblPrExChange w:id="16849" w:author="Steve Barbeaux" w:date="2022-10-10T12:28:00Z">
            <w:tblPrEx>
              <w:tblW w:w="3840" w:type="dxa"/>
              <w:jc w:val="center"/>
              <w:tblLook w:val="0000" w:firstRow="0" w:lastRow="0" w:firstColumn="0" w:lastColumn="0" w:noHBand="0" w:noVBand="0"/>
            </w:tblPrEx>
          </w:tblPrExChange>
        </w:tblPrEx>
        <w:trPr>
          <w:jc w:val="center"/>
          <w:trPrChange w:id="16850" w:author="Steve Barbeaux" w:date="2022-10-10T12:28:00Z">
            <w:trPr>
              <w:jc w:val="center"/>
            </w:trPr>
          </w:trPrChange>
        </w:trPr>
        <w:tc>
          <w:tcPr>
            <w:tcW w:w="0" w:type="auto"/>
            <w:tcBorders>
              <w:left w:val="nil"/>
              <w:right w:val="nil"/>
            </w:tcBorders>
            <w:shd w:val="clear" w:color="auto" w:fill="FFFFFF" w:themeFill="background1"/>
            <w:noWrap/>
            <w:vAlign w:val="bottom"/>
            <w:tcPrChange w:id="16851" w:author="Steve Barbeaux" w:date="2022-10-10T12:28:00Z">
              <w:tcPr>
                <w:tcW w:w="0" w:type="auto"/>
                <w:gridSpan w:val="2"/>
                <w:tcBorders>
                  <w:left w:val="nil"/>
                  <w:right w:val="nil"/>
                </w:tcBorders>
                <w:shd w:val="clear" w:color="auto" w:fill="FFFFFF" w:themeFill="background1"/>
                <w:noWrap/>
                <w:vAlign w:val="bottom"/>
              </w:tcPr>
            </w:tcPrChange>
          </w:tcPr>
          <w:p w14:paraId="451C55EF" w14:textId="77777777" w:rsidR="0060718B" w:rsidRPr="00251C76" w:rsidRDefault="0060718B" w:rsidP="0060718B">
            <w:pPr>
              <w:spacing w:after="0"/>
              <w:jc w:val="center"/>
              <w:rPr>
                <w:sz w:val="20"/>
              </w:rPr>
            </w:pPr>
            <w:r w:rsidRPr="00251C76">
              <w:rPr>
                <w:sz w:val="20"/>
              </w:rPr>
              <w:t>2013</w:t>
            </w:r>
          </w:p>
        </w:tc>
        <w:tc>
          <w:tcPr>
            <w:tcW w:w="0" w:type="auto"/>
            <w:tcBorders>
              <w:left w:val="nil"/>
              <w:right w:val="nil"/>
            </w:tcBorders>
            <w:shd w:val="clear" w:color="auto" w:fill="FFFFFF" w:themeFill="background1"/>
            <w:noWrap/>
            <w:vAlign w:val="bottom"/>
            <w:tcPrChange w:id="16852" w:author="Steve Barbeaux" w:date="2022-10-10T12:28:00Z">
              <w:tcPr>
                <w:tcW w:w="0" w:type="auto"/>
                <w:tcBorders>
                  <w:left w:val="nil"/>
                  <w:right w:val="nil"/>
                </w:tcBorders>
                <w:shd w:val="clear" w:color="auto" w:fill="FFFFFF" w:themeFill="background1"/>
                <w:noWrap/>
              </w:tcPr>
            </w:tcPrChange>
          </w:tcPr>
          <w:p w14:paraId="6B198AE9" w14:textId="08AB0888" w:rsidR="0060718B" w:rsidRPr="0060718B" w:rsidRDefault="0060718B" w:rsidP="0060718B">
            <w:pPr>
              <w:spacing w:after="0"/>
              <w:jc w:val="center"/>
              <w:rPr>
                <w:sz w:val="20"/>
                <w:rPrChange w:id="16853" w:author="Steve Barbeaux" w:date="2022-10-10T12:28:00Z">
                  <w:rPr>
                    <w:sz w:val="20"/>
                  </w:rPr>
                </w:rPrChange>
              </w:rPr>
            </w:pPr>
            <w:ins w:id="16854" w:author="Steve Barbeaux" w:date="2022-10-10T12:28:00Z">
              <w:r w:rsidRPr="0060718B">
                <w:rPr>
                  <w:color w:val="000000"/>
                  <w:sz w:val="20"/>
                  <w:rPrChange w:id="16855" w:author="Steve Barbeaux" w:date="2022-10-10T12:28:00Z">
                    <w:rPr>
                      <w:rFonts w:ascii="Calibri" w:hAnsi="Calibri" w:cs="Calibri"/>
                      <w:color w:val="000000"/>
                      <w:szCs w:val="22"/>
                    </w:rPr>
                  </w:rPrChange>
                </w:rPr>
                <w:t>0.019</w:t>
              </w:r>
            </w:ins>
            <w:del w:id="16856" w:author="Steve Barbeaux" w:date="2022-10-10T12:28:00Z">
              <w:r w:rsidRPr="0060718B" w:rsidDel="005A5D7E">
                <w:rPr>
                  <w:sz w:val="20"/>
                  <w:rPrChange w:id="16857" w:author="Steve Barbeaux" w:date="2022-10-10T12:28:00Z">
                    <w:rPr>
                      <w:sz w:val="20"/>
                    </w:rPr>
                  </w:rPrChange>
                </w:rPr>
                <w:delText>0.018</w:delText>
              </w:r>
            </w:del>
          </w:p>
        </w:tc>
        <w:tc>
          <w:tcPr>
            <w:tcW w:w="0" w:type="auto"/>
            <w:tcBorders>
              <w:left w:val="nil"/>
              <w:right w:val="nil"/>
            </w:tcBorders>
            <w:shd w:val="clear" w:color="auto" w:fill="FFFFFF" w:themeFill="background1"/>
            <w:noWrap/>
            <w:vAlign w:val="bottom"/>
            <w:tcPrChange w:id="16858" w:author="Steve Barbeaux" w:date="2022-10-10T12:28:00Z">
              <w:tcPr>
                <w:tcW w:w="0" w:type="auto"/>
                <w:gridSpan w:val="2"/>
                <w:tcBorders>
                  <w:left w:val="nil"/>
                  <w:right w:val="nil"/>
                </w:tcBorders>
                <w:shd w:val="clear" w:color="auto" w:fill="FFFFFF" w:themeFill="background1"/>
                <w:noWrap/>
              </w:tcPr>
            </w:tcPrChange>
          </w:tcPr>
          <w:p w14:paraId="4DF30BB9" w14:textId="681795E5" w:rsidR="0060718B" w:rsidRPr="0060718B" w:rsidRDefault="0060718B" w:rsidP="0060718B">
            <w:pPr>
              <w:spacing w:after="0"/>
              <w:jc w:val="center"/>
              <w:rPr>
                <w:sz w:val="20"/>
                <w:rPrChange w:id="16859" w:author="Steve Barbeaux" w:date="2022-10-10T12:28:00Z">
                  <w:rPr>
                    <w:sz w:val="20"/>
                  </w:rPr>
                </w:rPrChange>
              </w:rPr>
            </w:pPr>
            <w:ins w:id="16860" w:author="Steve Barbeaux" w:date="2022-10-10T12:28:00Z">
              <w:r w:rsidRPr="0060718B">
                <w:rPr>
                  <w:color w:val="000000"/>
                  <w:sz w:val="20"/>
                  <w:rPrChange w:id="16861" w:author="Steve Barbeaux" w:date="2022-10-10T12:28:00Z">
                    <w:rPr>
                      <w:rFonts w:ascii="Calibri" w:hAnsi="Calibri" w:cs="Calibri"/>
                      <w:color w:val="000000"/>
                      <w:szCs w:val="22"/>
                    </w:rPr>
                  </w:rPrChange>
                </w:rPr>
                <w:t>0.029</w:t>
              </w:r>
            </w:ins>
            <w:del w:id="16862" w:author="Steve Barbeaux" w:date="2022-10-10T12:28:00Z">
              <w:r w:rsidRPr="0060718B" w:rsidDel="005A5D7E">
                <w:rPr>
                  <w:sz w:val="20"/>
                  <w:rPrChange w:id="16863" w:author="Steve Barbeaux" w:date="2022-10-10T12:28:00Z">
                    <w:rPr>
                      <w:sz w:val="20"/>
                    </w:rPr>
                  </w:rPrChange>
                </w:rPr>
                <w:delText>0.027</w:delText>
              </w:r>
            </w:del>
          </w:p>
        </w:tc>
      </w:tr>
      <w:tr w:rsidR="0060718B" w:rsidRPr="00D16579" w14:paraId="1D5972C5" w14:textId="77777777" w:rsidTr="0060718B">
        <w:tblPrEx>
          <w:tblW w:w="6220" w:type="dxa"/>
          <w:jc w:val="center"/>
          <w:tblLook w:val="0000" w:firstRow="0" w:lastRow="0" w:firstColumn="0" w:lastColumn="0" w:noHBand="0" w:noVBand="0"/>
          <w:tblPrExChange w:id="16864" w:author="Steve Barbeaux" w:date="2022-10-10T12:28:00Z">
            <w:tblPrEx>
              <w:tblW w:w="3840" w:type="dxa"/>
              <w:jc w:val="center"/>
              <w:tblLook w:val="0000" w:firstRow="0" w:lastRow="0" w:firstColumn="0" w:lastColumn="0" w:noHBand="0" w:noVBand="0"/>
            </w:tblPrEx>
          </w:tblPrExChange>
        </w:tblPrEx>
        <w:trPr>
          <w:jc w:val="center"/>
          <w:trPrChange w:id="16865" w:author="Steve Barbeaux" w:date="2022-10-10T12:28:00Z">
            <w:trPr>
              <w:jc w:val="center"/>
            </w:trPr>
          </w:trPrChange>
        </w:trPr>
        <w:tc>
          <w:tcPr>
            <w:tcW w:w="0" w:type="auto"/>
            <w:tcBorders>
              <w:left w:val="nil"/>
              <w:right w:val="nil"/>
            </w:tcBorders>
            <w:shd w:val="clear" w:color="auto" w:fill="FFFFFF" w:themeFill="background1"/>
            <w:noWrap/>
            <w:vAlign w:val="bottom"/>
            <w:tcPrChange w:id="16866" w:author="Steve Barbeaux" w:date="2022-10-10T12:28:00Z">
              <w:tcPr>
                <w:tcW w:w="0" w:type="auto"/>
                <w:gridSpan w:val="2"/>
                <w:tcBorders>
                  <w:left w:val="nil"/>
                  <w:right w:val="nil"/>
                </w:tcBorders>
                <w:shd w:val="clear" w:color="auto" w:fill="FFFFFF" w:themeFill="background1"/>
                <w:noWrap/>
                <w:vAlign w:val="bottom"/>
              </w:tcPr>
            </w:tcPrChange>
          </w:tcPr>
          <w:p w14:paraId="56ECA3E4" w14:textId="77777777" w:rsidR="0060718B" w:rsidRPr="00251C76" w:rsidRDefault="0060718B" w:rsidP="0060718B">
            <w:pPr>
              <w:spacing w:after="0"/>
              <w:jc w:val="center"/>
              <w:rPr>
                <w:sz w:val="20"/>
              </w:rPr>
            </w:pPr>
            <w:r w:rsidRPr="00251C76">
              <w:rPr>
                <w:sz w:val="20"/>
              </w:rPr>
              <w:t>2014</w:t>
            </w:r>
          </w:p>
        </w:tc>
        <w:tc>
          <w:tcPr>
            <w:tcW w:w="0" w:type="auto"/>
            <w:tcBorders>
              <w:left w:val="nil"/>
              <w:right w:val="nil"/>
            </w:tcBorders>
            <w:shd w:val="clear" w:color="auto" w:fill="FFFFFF" w:themeFill="background1"/>
            <w:noWrap/>
            <w:vAlign w:val="bottom"/>
            <w:tcPrChange w:id="16867" w:author="Steve Barbeaux" w:date="2022-10-10T12:28:00Z">
              <w:tcPr>
                <w:tcW w:w="0" w:type="auto"/>
                <w:tcBorders>
                  <w:left w:val="nil"/>
                  <w:right w:val="nil"/>
                </w:tcBorders>
                <w:shd w:val="clear" w:color="auto" w:fill="FFFFFF" w:themeFill="background1"/>
                <w:noWrap/>
              </w:tcPr>
            </w:tcPrChange>
          </w:tcPr>
          <w:p w14:paraId="4F5850CC" w14:textId="4E0B730E" w:rsidR="0060718B" w:rsidRPr="0060718B" w:rsidRDefault="0060718B" w:rsidP="0060718B">
            <w:pPr>
              <w:spacing w:after="0"/>
              <w:jc w:val="center"/>
              <w:rPr>
                <w:sz w:val="20"/>
                <w:rPrChange w:id="16868" w:author="Steve Barbeaux" w:date="2022-10-10T12:28:00Z">
                  <w:rPr>
                    <w:sz w:val="20"/>
                  </w:rPr>
                </w:rPrChange>
              </w:rPr>
            </w:pPr>
            <w:ins w:id="16869" w:author="Steve Barbeaux" w:date="2022-10-10T12:28:00Z">
              <w:r w:rsidRPr="0060718B">
                <w:rPr>
                  <w:color w:val="000000"/>
                  <w:sz w:val="20"/>
                  <w:rPrChange w:id="16870" w:author="Steve Barbeaux" w:date="2022-10-10T12:28:00Z">
                    <w:rPr>
                      <w:rFonts w:ascii="Calibri" w:hAnsi="Calibri" w:cs="Calibri"/>
                      <w:color w:val="000000"/>
                      <w:szCs w:val="22"/>
                    </w:rPr>
                  </w:rPrChange>
                </w:rPr>
                <w:t>0.015</w:t>
              </w:r>
            </w:ins>
            <w:del w:id="16871" w:author="Steve Barbeaux" w:date="2022-10-10T12:28:00Z">
              <w:r w:rsidRPr="0060718B" w:rsidDel="005A5D7E">
                <w:rPr>
                  <w:sz w:val="20"/>
                  <w:rPrChange w:id="16872" w:author="Steve Barbeaux" w:date="2022-10-10T12:28:00Z">
                    <w:rPr>
                      <w:sz w:val="20"/>
                    </w:rPr>
                  </w:rPrChange>
                </w:rPr>
                <w:delText>0.014</w:delText>
              </w:r>
            </w:del>
          </w:p>
        </w:tc>
        <w:tc>
          <w:tcPr>
            <w:tcW w:w="0" w:type="auto"/>
            <w:tcBorders>
              <w:left w:val="nil"/>
              <w:right w:val="nil"/>
            </w:tcBorders>
            <w:shd w:val="clear" w:color="auto" w:fill="FFFFFF" w:themeFill="background1"/>
            <w:noWrap/>
            <w:vAlign w:val="bottom"/>
            <w:tcPrChange w:id="16873" w:author="Steve Barbeaux" w:date="2022-10-10T12:28:00Z">
              <w:tcPr>
                <w:tcW w:w="0" w:type="auto"/>
                <w:gridSpan w:val="2"/>
                <w:tcBorders>
                  <w:left w:val="nil"/>
                  <w:right w:val="nil"/>
                </w:tcBorders>
                <w:shd w:val="clear" w:color="auto" w:fill="FFFFFF" w:themeFill="background1"/>
                <w:noWrap/>
              </w:tcPr>
            </w:tcPrChange>
          </w:tcPr>
          <w:p w14:paraId="0A2089F7" w14:textId="3076FEDF" w:rsidR="0060718B" w:rsidRPr="0060718B" w:rsidRDefault="0060718B" w:rsidP="0060718B">
            <w:pPr>
              <w:spacing w:after="0"/>
              <w:jc w:val="center"/>
              <w:rPr>
                <w:sz w:val="20"/>
                <w:rPrChange w:id="16874" w:author="Steve Barbeaux" w:date="2022-10-10T12:28:00Z">
                  <w:rPr>
                    <w:sz w:val="20"/>
                  </w:rPr>
                </w:rPrChange>
              </w:rPr>
            </w:pPr>
            <w:ins w:id="16875" w:author="Steve Barbeaux" w:date="2022-10-10T12:28:00Z">
              <w:r w:rsidRPr="0060718B">
                <w:rPr>
                  <w:color w:val="000000"/>
                  <w:sz w:val="20"/>
                  <w:rPrChange w:id="16876" w:author="Steve Barbeaux" w:date="2022-10-10T12:28:00Z">
                    <w:rPr>
                      <w:rFonts w:ascii="Calibri" w:hAnsi="Calibri" w:cs="Calibri"/>
                      <w:color w:val="000000"/>
                      <w:szCs w:val="22"/>
                    </w:rPr>
                  </w:rPrChange>
                </w:rPr>
                <w:t>0.022</w:t>
              </w:r>
            </w:ins>
            <w:del w:id="16877" w:author="Steve Barbeaux" w:date="2022-10-10T12:28:00Z">
              <w:r w:rsidRPr="0060718B" w:rsidDel="005A5D7E">
                <w:rPr>
                  <w:sz w:val="20"/>
                  <w:rPrChange w:id="16878" w:author="Steve Barbeaux" w:date="2022-10-10T12:28:00Z">
                    <w:rPr>
                      <w:sz w:val="20"/>
                    </w:rPr>
                  </w:rPrChange>
                </w:rPr>
                <w:delText>0.021</w:delText>
              </w:r>
            </w:del>
          </w:p>
        </w:tc>
      </w:tr>
      <w:tr w:rsidR="0060718B" w:rsidRPr="00D16579" w14:paraId="6D520879" w14:textId="77777777" w:rsidTr="0060718B">
        <w:tblPrEx>
          <w:tblW w:w="6220" w:type="dxa"/>
          <w:jc w:val="center"/>
          <w:tblLook w:val="0000" w:firstRow="0" w:lastRow="0" w:firstColumn="0" w:lastColumn="0" w:noHBand="0" w:noVBand="0"/>
          <w:tblPrExChange w:id="16879" w:author="Steve Barbeaux" w:date="2022-10-10T12:28:00Z">
            <w:tblPrEx>
              <w:tblW w:w="3840" w:type="dxa"/>
              <w:jc w:val="center"/>
              <w:tblLook w:val="0000" w:firstRow="0" w:lastRow="0" w:firstColumn="0" w:lastColumn="0" w:noHBand="0" w:noVBand="0"/>
            </w:tblPrEx>
          </w:tblPrExChange>
        </w:tblPrEx>
        <w:trPr>
          <w:jc w:val="center"/>
          <w:trPrChange w:id="16880" w:author="Steve Barbeaux" w:date="2022-10-10T12:28:00Z">
            <w:trPr>
              <w:jc w:val="center"/>
            </w:trPr>
          </w:trPrChange>
        </w:trPr>
        <w:tc>
          <w:tcPr>
            <w:tcW w:w="0" w:type="auto"/>
            <w:tcBorders>
              <w:left w:val="nil"/>
              <w:right w:val="nil"/>
            </w:tcBorders>
            <w:shd w:val="clear" w:color="auto" w:fill="FFFFFF" w:themeFill="background1"/>
            <w:noWrap/>
            <w:vAlign w:val="bottom"/>
            <w:tcPrChange w:id="16881" w:author="Steve Barbeaux" w:date="2022-10-10T12:28:00Z">
              <w:tcPr>
                <w:tcW w:w="0" w:type="auto"/>
                <w:gridSpan w:val="2"/>
                <w:tcBorders>
                  <w:left w:val="nil"/>
                  <w:right w:val="nil"/>
                </w:tcBorders>
                <w:shd w:val="clear" w:color="auto" w:fill="FFFFFF" w:themeFill="background1"/>
                <w:noWrap/>
                <w:vAlign w:val="bottom"/>
              </w:tcPr>
            </w:tcPrChange>
          </w:tcPr>
          <w:p w14:paraId="0B949F39" w14:textId="7AC7E44D" w:rsidR="0060718B" w:rsidRPr="00251C76" w:rsidRDefault="0060718B" w:rsidP="0060718B">
            <w:pPr>
              <w:spacing w:after="0"/>
              <w:jc w:val="center"/>
              <w:rPr>
                <w:sz w:val="20"/>
              </w:rPr>
            </w:pPr>
            <w:r w:rsidRPr="00251C76">
              <w:rPr>
                <w:sz w:val="20"/>
              </w:rPr>
              <w:t>2015</w:t>
            </w:r>
          </w:p>
        </w:tc>
        <w:tc>
          <w:tcPr>
            <w:tcW w:w="0" w:type="auto"/>
            <w:tcBorders>
              <w:left w:val="nil"/>
              <w:right w:val="nil"/>
            </w:tcBorders>
            <w:shd w:val="clear" w:color="auto" w:fill="FFFFFF" w:themeFill="background1"/>
            <w:noWrap/>
            <w:vAlign w:val="bottom"/>
            <w:tcPrChange w:id="16882" w:author="Steve Barbeaux" w:date="2022-10-10T12:28:00Z">
              <w:tcPr>
                <w:tcW w:w="0" w:type="auto"/>
                <w:tcBorders>
                  <w:left w:val="nil"/>
                  <w:right w:val="nil"/>
                </w:tcBorders>
                <w:shd w:val="clear" w:color="auto" w:fill="FFFFFF" w:themeFill="background1"/>
                <w:noWrap/>
              </w:tcPr>
            </w:tcPrChange>
          </w:tcPr>
          <w:p w14:paraId="5FAD1543" w14:textId="42A2D7E2" w:rsidR="0060718B" w:rsidRPr="0060718B" w:rsidRDefault="0060718B" w:rsidP="0060718B">
            <w:pPr>
              <w:spacing w:after="0"/>
              <w:jc w:val="center"/>
              <w:rPr>
                <w:sz w:val="20"/>
                <w:rPrChange w:id="16883" w:author="Steve Barbeaux" w:date="2022-10-10T12:28:00Z">
                  <w:rPr>
                    <w:sz w:val="20"/>
                  </w:rPr>
                </w:rPrChange>
              </w:rPr>
            </w:pPr>
            <w:ins w:id="16884" w:author="Steve Barbeaux" w:date="2022-10-10T12:28:00Z">
              <w:r w:rsidRPr="0060718B">
                <w:rPr>
                  <w:color w:val="000000"/>
                  <w:sz w:val="20"/>
                  <w:rPrChange w:id="16885" w:author="Steve Barbeaux" w:date="2022-10-10T12:28:00Z">
                    <w:rPr>
                      <w:rFonts w:ascii="Calibri" w:hAnsi="Calibri" w:cs="Calibri"/>
                      <w:color w:val="000000"/>
                      <w:szCs w:val="22"/>
                    </w:rPr>
                  </w:rPrChange>
                </w:rPr>
                <w:t>0.006</w:t>
              </w:r>
            </w:ins>
            <w:del w:id="16886" w:author="Steve Barbeaux" w:date="2022-10-10T12:28:00Z">
              <w:r w:rsidRPr="0060718B" w:rsidDel="005A5D7E">
                <w:rPr>
                  <w:sz w:val="20"/>
                  <w:rPrChange w:id="16887" w:author="Steve Barbeaux" w:date="2022-10-10T12:28:00Z">
                    <w:rPr>
                      <w:sz w:val="20"/>
                    </w:rPr>
                  </w:rPrChange>
                </w:rPr>
                <w:delText>0.005</w:delText>
              </w:r>
            </w:del>
          </w:p>
        </w:tc>
        <w:tc>
          <w:tcPr>
            <w:tcW w:w="0" w:type="auto"/>
            <w:tcBorders>
              <w:left w:val="nil"/>
              <w:right w:val="nil"/>
            </w:tcBorders>
            <w:shd w:val="clear" w:color="auto" w:fill="FFFFFF" w:themeFill="background1"/>
            <w:noWrap/>
            <w:vAlign w:val="bottom"/>
            <w:tcPrChange w:id="16888" w:author="Steve Barbeaux" w:date="2022-10-10T12:28:00Z">
              <w:tcPr>
                <w:tcW w:w="0" w:type="auto"/>
                <w:gridSpan w:val="2"/>
                <w:tcBorders>
                  <w:left w:val="nil"/>
                  <w:right w:val="nil"/>
                </w:tcBorders>
                <w:shd w:val="clear" w:color="auto" w:fill="FFFFFF" w:themeFill="background1"/>
                <w:noWrap/>
              </w:tcPr>
            </w:tcPrChange>
          </w:tcPr>
          <w:p w14:paraId="0E159717" w14:textId="5EFD2CCE" w:rsidR="0060718B" w:rsidRPr="0060718B" w:rsidRDefault="0060718B" w:rsidP="0060718B">
            <w:pPr>
              <w:spacing w:after="0"/>
              <w:jc w:val="center"/>
              <w:rPr>
                <w:color w:val="000000"/>
                <w:sz w:val="20"/>
                <w:rPrChange w:id="16889" w:author="Steve Barbeaux" w:date="2022-10-10T12:28:00Z">
                  <w:rPr>
                    <w:color w:val="000000"/>
                    <w:sz w:val="20"/>
                  </w:rPr>
                </w:rPrChange>
              </w:rPr>
            </w:pPr>
            <w:ins w:id="16890" w:author="Steve Barbeaux" w:date="2022-10-10T12:28:00Z">
              <w:r w:rsidRPr="0060718B">
                <w:rPr>
                  <w:color w:val="000000"/>
                  <w:sz w:val="20"/>
                  <w:rPrChange w:id="16891" w:author="Steve Barbeaux" w:date="2022-10-10T12:28:00Z">
                    <w:rPr>
                      <w:rFonts w:ascii="Calibri" w:hAnsi="Calibri" w:cs="Calibri"/>
                      <w:color w:val="000000"/>
                      <w:szCs w:val="22"/>
                    </w:rPr>
                  </w:rPrChange>
                </w:rPr>
                <w:t>0.008</w:t>
              </w:r>
            </w:ins>
            <w:del w:id="16892" w:author="Steve Barbeaux" w:date="2022-10-10T12:28:00Z">
              <w:r w:rsidRPr="0060718B" w:rsidDel="005A5D7E">
                <w:rPr>
                  <w:sz w:val="20"/>
                  <w:rPrChange w:id="16893" w:author="Steve Barbeaux" w:date="2022-10-10T12:28:00Z">
                    <w:rPr>
                      <w:sz w:val="20"/>
                    </w:rPr>
                  </w:rPrChange>
                </w:rPr>
                <w:delText>0.008</w:delText>
              </w:r>
            </w:del>
          </w:p>
        </w:tc>
      </w:tr>
      <w:tr w:rsidR="0060718B" w:rsidRPr="00D16579" w14:paraId="4EC301CA" w14:textId="77777777" w:rsidTr="0060718B">
        <w:tblPrEx>
          <w:tblW w:w="6220" w:type="dxa"/>
          <w:jc w:val="center"/>
          <w:tblLook w:val="0000" w:firstRow="0" w:lastRow="0" w:firstColumn="0" w:lastColumn="0" w:noHBand="0" w:noVBand="0"/>
          <w:tblPrExChange w:id="16894" w:author="Steve Barbeaux" w:date="2022-10-10T12:28:00Z">
            <w:tblPrEx>
              <w:tblW w:w="3840" w:type="dxa"/>
              <w:jc w:val="center"/>
              <w:tblLook w:val="0000" w:firstRow="0" w:lastRow="0" w:firstColumn="0" w:lastColumn="0" w:noHBand="0" w:noVBand="0"/>
            </w:tblPrEx>
          </w:tblPrExChange>
        </w:tblPrEx>
        <w:trPr>
          <w:jc w:val="center"/>
          <w:trPrChange w:id="16895" w:author="Steve Barbeaux" w:date="2022-10-10T12:28:00Z">
            <w:trPr>
              <w:jc w:val="center"/>
            </w:trPr>
          </w:trPrChange>
        </w:trPr>
        <w:tc>
          <w:tcPr>
            <w:tcW w:w="0" w:type="auto"/>
            <w:tcBorders>
              <w:left w:val="nil"/>
              <w:right w:val="nil"/>
            </w:tcBorders>
            <w:shd w:val="clear" w:color="auto" w:fill="FFFFFF" w:themeFill="background1"/>
            <w:noWrap/>
            <w:vAlign w:val="bottom"/>
            <w:tcPrChange w:id="16896" w:author="Steve Barbeaux" w:date="2022-10-10T12:28:00Z">
              <w:tcPr>
                <w:tcW w:w="0" w:type="auto"/>
                <w:gridSpan w:val="2"/>
                <w:tcBorders>
                  <w:left w:val="nil"/>
                  <w:right w:val="nil"/>
                </w:tcBorders>
                <w:shd w:val="clear" w:color="auto" w:fill="FFFFFF" w:themeFill="background1"/>
                <w:noWrap/>
                <w:vAlign w:val="bottom"/>
              </w:tcPr>
            </w:tcPrChange>
          </w:tcPr>
          <w:p w14:paraId="046ED7E3" w14:textId="455EEE48" w:rsidR="0060718B" w:rsidRPr="00251C76" w:rsidRDefault="0060718B" w:rsidP="0060718B">
            <w:pPr>
              <w:spacing w:after="0"/>
              <w:jc w:val="center"/>
              <w:rPr>
                <w:sz w:val="20"/>
              </w:rPr>
            </w:pPr>
            <w:r w:rsidRPr="00251C76">
              <w:rPr>
                <w:sz w:val="20"/>
              </w:rPr>
              <w:t>2016</w:t>
            </w:r>
          </w:p>
        </w:tc>
        <w:tc>
          <w:tcPr>
            <w:tcW w:w="0" w:type="auto"/>
            <w:tcBorders>
              <w:left w:val="nil"/>
              <w:right w:val="nil"/>
            </w:tcBorders>
            <w:shd w:val="clear" w:color="auto" w:fill="FFFFFF" w:themeFill="background1"/>
            <w:noWrap/>
            <w:vAlign w:val="bottom"/>
            <w:tcPrChange w:id="16897" w:author="Steve Barbeaux" w:date="2022-10-10T12:28:00Z">
              <w:tcPr>
                <w:tcW w:w="0" w:type="auto"/>
                <w:tcBorders>
                  <w:left w:val="nil"/>
                  <w:right w:val="nil"/>
                </w:tcBorders>
                <w:shd w:val="clear" w:color="auto" w:fill="FFFFFF" w:themeFill="background1"/>
                <w:noWrap/>
              </w:tcPr>
            </w:tcPrChange>
          </w:tcPr>
          <w:p w14:paraId="2B5CDD6F" w14:textId="4D847583" w:rsidR="0060718B" w:rsidRPr="0060718B" w:rsidRDefault="0060718B" w:rsidP="0060718B">
            <w:pPr>
              <w:spacing w:after="0"/>
              <w:jc w:val="center"/>
              <w:rPr>
                <w:sz w:val="20"/>
                <w:rPrChange w:id="16898" w:author="Steve Barbeaux" w:date="2022-10-10T12:28:00Z">
                  <w:rPr>
                    <w:sz w:val="20"/>
                  </w:rPr>
                </w:rPrChange>
              </w:rPr>
            </w:pPr>
            <w:ins w:id="16899" w:author="Steve Barbeaux" w:date="2022-10-10T12:28:00Z">
              <w:r w:rsidRPr="0060718B">
                <w:rPr>
                  <w:color w:val="000000"/>
                  <w:sz w:val="20"/>
                  <w:rPrChange w:id="16900" w:author="Steve Barbeaux" w:date="2022-10-10T12:28:00Z">
                    <w:rPr>
                      <w:rFonts w:ascii="Calibri" w:hAnsi="Calibri" w:cs="Calibri"/>
                      <w:color w:val="000000"/>
                      <w:szCs w:val="22"/>
                    </w:rPr>
                  </w:rPrChange>
                </w:rPr>
                <w:t>0.007</w:t>
              </w:r>
            </w:ins>
            <w:del w:id="16901" w:author="Steve Barbeaux" w:date="2022-10-10T12:28:00Z">
              <w:r w:rsidRPr="0060718B" w:rsidDel="005A5D7E">
                <w:rPr>
                  <w:sz w:val="20"/>
                  <w:rPrChange w:id="16902" w:author="Steve Barbeaux" w:date="2022-10-10T12:28:00Z">
                    <w:rPr>
                      <w:sz w:val="20"/>
                    </w:rPr>
                  </w:rPrChange>
                </w:rPr>
                <w:delText>0.007</w:delText>
              </w:r>
            </w:del>
          </w:p>
        </w:tc>
        <w:tc>
          <w:tcPr>
            <w:tcW w:w="0" w:type="auto"/>
            <w:tcBorders>
              <w:left w:val="nil"/>
              <w:right w:val="nil"/>
            </w:tcBorders>
            <w:shd w:val="clear" w:color="auto" w:fill="FFFFFF" w:themeFill="background1"/>
            <w:noWrap/>
            <w:vAlign w:val="bottom"/>
            <w:tcPrChange w:id="16903" w:author="Steve Barbeaux" w:date="2022-10-10T12:28:00Z">
              <w:tcPr>
                <w:tcW w:w="0" w:type="auto"/>
                <w:gridSpan w:val="2"/>
                <w:tcBorders>
                  <w:left w:val="nil"/>
                  <w:right w:val="nil"/>
                </w:tcBorders>
                <w:shd w:val="clear" w:color="auto" w:fill="FFFFFF" w:themeFill="background1"/>
                <w:noWrap/>
              </w:tcPr>
            </w:tcPrChange>
          </w:tcPr>
          <w:p w14:paraId="24A7A71E" w14:textId="3E07F18B" w:rsidR="0060718B" w:rsidRPr="0060718B" w:rsidRDefault="0060718B" w:rsidP="0060718B">
            <w:pPr>
              <w:spacing w:after="0"/>
              <w:jc w:val="center"/>
              <w:rPr>
                <w:sz w:val="20"/>
                <w:rPrChange w:id="16904" w:author="Steve Barbeaux" w:date="2022-10-10T12:28:00Z">
                  <w:rPr>
                    <w:sz w:val="20"/>
                  </w:rPr>
                </w:rPrChange>
              </w:rPr>
            </w:pPr>
            <w:ins w:id="16905" w:author="Steve Barbeaux" w:date="2022-10-10T12:28:00Z">
              <w:r w:rsidRPr="0060718B">
                <w:rPr>
                  <w:color w:val="000000"/>
                  <w:sz w:val="20"/>
                  <w:rPrChange w:id="16906" w:author="Steve Barbeaux" w:date="2022-10-10T12:28:00Z">
                    <w:rPr>
                      <w:rFonts w:ascii="Calibri" w:hAnsi="Calibri" w:cs="Calibri"/>
                      <w:color w:val="000000"/>
                      <w:szCs w:val="22"/>
                    </w:rPr>
                  </w:rPrChange>
                </w:rPr>
                <w:t>0.011</w:t>
              </w:r>
            </w:ins>
            <w:del w:id="16907" w:author="Steve Barbeaux" w:date="2022-10-10T12:28:00Z">
              <w:r w:rsidRPr="0060718B" w:rsidDel="005A5D7E">
                <w:rPr>
                  <w:sz w:val="20"/>
                  <w:rPrChange w:id="16908" w:author="Steve Barbeaux" w:date="2022-10-10T12:28:00Z">
                    <w:rPr>
                      <w:sz w:val="20"/>
                    </w:rPr>
                  </w:rPrChange>
                </w:rPr>
                <w:delText>0.010</w:delText>
              </w:r>
            </w:del>
          </w:p>
        </w:tc>
      </w:tr>
      <w:tr w:rsidR="0060718B" w:rsidRPr="00D16579" w14:paraId="0897DF51" w14:textId="77777777" w:rsidTr="0060718B">
        <w:tblPrEx>
          <w:tblW w:w="6220" w:type="dxa"/>
          <w:jc w:val="center"/>
          <w:tblLook w:val="0000" w:firstRow="0" w:lastRow="0" w:firstColumn="0" w:lastColumn="0" w:noHBand="0" w:noVBand="0"/>
          <w:tblPrExChange w:id="16909" w:author="Steve Barbeaux" w:date="2022-10-10T12:28:00Z">
            <w:tblPrEx>
              <w:tblW w:w="3840" w:type="dxa"/>
              <w:jc w:val="center"/>
              <w:tblLook w:val="0000" w:firstRow="0" w:lastRow="0" w:firstColumn="0" w:lastColumn="0" w:noHBand="0" w:noVBand="0"/>
            </w:tblPrEx>
          </w:tblPrExChange>
        </w:tblPrEx>
        <w:trPr>
          <w:jc w:val="center"/>
          <w:trPrChange w:id="16910" w:author="Steve Barbeaux" w:date="2022-10-10T12:28:00Z">
            <w:trPr>
              <w:jc w:val="center"/>
            </w:trPr>
          </w:trPrChange>
        </w:trPr>
        <w:tc>
          <w:tcPr>
            <w:tcW w:w="0" w:type="auto"/>
            <w:tcBorders>
              <w:left w:val="nil"/>
              <w:right w:val="nil"/>
            </w:tcBorders>
            <w:shd w:val="clear" w:color="auto" w:fill="FFFFFF" w:themeFill="background1"/>
            <w:noWrap/>
            <w:vAlign w:val="bottom"/>
            <w:tcPrChange w:id="16911" w:author="Steve Barbeaux" w:date="2022-10-10T12:28:00Z">
              <w:tcPr>
                <w:tcW w:w="0" w:type="auto"/>
                <w:gridSpan w:val="2"/>
                <w:tcBorders>
                  <w:left w:val="nil"/>
                  <w:right w:val="nil"/>
                </w:tcBorders>
                <w:shd w:val="clear" w:color="auto" w:fill="FFFFFF" w:themeFill="background1"/>
                <w:noWrap/>
                <w:vAlign w:val="bottom"/>
              </w:tcPr>
            </w:tcPrChange>
          </w:tcPr>
          <w:p w14:paraId="45D5878E" w14:textId="65E82169" w:rsidR="0060718B" w:rsidRPr="00251C76" w:rsidRDefault="0060718B" w:rsidP="0060718B">
            <w:pPr>
              <w:spacing w:after="0"/>
              <w:jc w:val="center"/>
              <w:rPr>
                <w:sz w:val="20"/>
              </w:rPr>
            </w:pPr>
            <w:r w:rsidRPr="00251C76">
              <w:rPr>
                <w:sz w:val="20"/>
              </w:rPr>
              <w:t>2017</w:t>
            </w:r>
          </w:p>
        </w:tc>
        <w:tc>
          <w:tcPr>
            <w:tcW w:w="0" w:type="auto"/>
            <w:tcBorders>
              <w:left w:val="nil"/>
              <w:right w:val="nil"/>
            </w:tcBorders>
            <w:shd w:val="clear" w:color="auto" w:fill="FFFFFF" w:themeFill="background1"/>
            <w:noWrap/>
            <w:vAlign w:val="bottom"/>
            <w:tcPrChange w:id="16912" w:author="Steve Barbeaux" w:date="2022-10-10T12:28:00Z">
              <w:tcPr>
                <w:tcW w:w="0" w:type="auto"/>
                <w:tcBorders>
                  <w:left w:val="nil"/>
                  <w:right w:val="nil"/>
                </w:tcBorders>
                <w:shd w:val="clear" w:color="auto" w:fill="FFFFFF" w:themeFill="background1"/>
                <w:noWrap/>
              </w:tcPr>
            </w:tcPrChange>
          </w:tcPr>
          <w:p w14:paraId="2BBE2B27" w14:textId="5487389B" w:rsidR="0060718B" w:rsidRPr="0060718B" w:rsidRDefault="0060718B" w:rsidP="0060718B">
            <w:pPr>
              <w:spacing w:after="0"/>
              <w:jc w:val="center"/>
              <w:rPr>
                <w:sz w:val="20"/>
                <w:rPrChange w:id="16913" w:author="Steve Barbeaux" w:date="2022-10-10T12:28:00Z">
                  <w:rPr>
                    <w:sz w:val="20"/>
                  </w:rPr>
                </w:rPrChange>
              </w:rPr>
            </w:pPr>
            <w:ins w:id="16914" w:author="Steve Barbeaux" w:date="2022-10-10T12:28:00Z">
              <w:r w:rsidRPr="0060718B">
                <w:rPr>
                  <w:color w:val="000000"/>
                  <w:sz w:val="20"/>
                  <w:rPrChange w:id="16915" w:author="Steve Barbeaux" w:date="2022-10-10T12:28:00Z">
                    <w:rPr>
                      <w:rFonts w:ascii="Calibri" w:hAnsi="Calibri" w:cs="Calibri"/>
                      <w:color w:val="000000"/>
                      <w:szCs w:val="22"/>
                    </w:rPr>
                  </w:rPrChange>
                </w:rPr>
                <w:t>0.007</w:t>
              </w:r>
            </w:ins>
            <w:del w:id="16916" w:author="Steve Barbeaux" w:date="2022-10-10T12:28:00Z">
              <w:r w:rsidRPr="0060718B" w:rsidDel="005A5D7E">
                <w:rPr>
                  <w:sz w:val="20"/>
                  <w:rPrChange w:id="16917" w:author="Steve Barbeaux" w:date="2022-10-10T12:28:00Z">
                    <w:rPr>
                      <w:sz w:val="20"/>
                    </w:rPr>
                  </w:rPrChange>
                </w:rPr>
                <w:delText>0.007</w:delText>
              </w:r>
            </w:del>
          </w:p>
        </w:tc>
        <w:tc>
          <w:tcPr>
            <w:tcW w:w="0" w:type="auto"/>
            <w:tcBorders>
              <w:left w:val="nil"/>
              <w:right w:val="nil"/>
            </w:tcBorders>
            <w:shd w:val="clear" w:color="auto" w:fill="FFFFFF" w:themeFill="background1"/>
            <w:noWrap/>
            <w:vAlign w:val="bottom"/>
            <w:tcPrChange w:id="16918" w:author="Steve Barbeaux" w:date="2022-10-10T12:28:00Z">
              <w:tcPr>
                <w:tcW w:w="0" w:type="auto"/>
                <w:gridSpan w:val="2"/>
                <w:tcBorders>
                  <w:left w:val="nil"/>
                  <w:right w:val="nil"/>
                </w:tcBorders>
                <w:shd w:val="clear" w:color="auto" w:fill="FFFFFF" w:themeFill="background1"/>
                <w:noWrap/>
              </w:tcPr>
            </w:tcPrChange>
          </w:tcPr>
          <w:p w14:paraId="398A4578" w14:textId="4DAB73D6" w:rsidR="0060718B" w:rsidRPr="0060718B" w:rsidRDefault="0060718B" w:rsidP="0060718B">
            <w:pPr>
              <w:spacing w:after="0"/>
              <w:jc w:val="center"/>
              <w:rPr>
                <w:sz w:val="20"/>
                <w:rPrChange w:id="16919" w:author="Steve Barbeaux" w:date="2022-10-10T12:28:00Z">
                  <w:rPr>
                    <w:sz w:val="20"/>
                  </w:rPr>
                </w:rPrChange>
              </w:rPr>
            </w:pPr>
            <w:ins w:id="16920" w:author="Steve Barbeaux" w:date="2022-10-10T12:28:00Z">
              <w:r w:rsidRPr="0060718B">
                <w:rPr>
                  <w:color w:val="000000"/>
                  <w:sz w:val="20"/>
                  <w:rPrChange w:id="16921" w:author="Steve Barbeaux" w:date="2022-10-10T12:28:00Z">
                    <w:rPr>
                      <w:rFonts w:ascii="Calibri" w:hAnsi="Calibri" w:cs="Calibri"/>
                      <w:color w:val="000000"/>
                      <w:szCs w:val="22"/>
                    </w:rPr>
                  </w:rPrChange>
                </w:rPr>
                <w:t>0.011</w:t>
              </w:r>
            </w:ins>
            <w:del w:id="16922" w:author="Steve Barbeaux" w:date="2022-10-10T12:28:00Z">
              <w:r w:rsidRPr="0060718B" w:rsidDel="005A5D7E">
                <w:rPr>
                  <w:sz w:val="20"/>
                  <w:rPrChange w:id="16923" w:author="Steve Barbeaux" w:date="2022-10-10T12:28:00Z">
                    <w:rPr>
                      <w:sz w:val="20"/>
                    </w:rPr>
                  </w:rPrChange>
                </w:rPr>
                <w:delText>0.010</w:delText>
              </w:r>
            </w:del>
          </w:p>
        </w:tc>
      </w:tr>
      <w:tr w:rsidR="0060718B" w:rsidRPr="00D16579" w14:paraId="33144466" w14:textId="77777777" w:rsidTr="0060718B">
        <w:tblPrEx>
          <w:tblW w:w="6220" w:type="dxa"/>
          <w:jc w:val="center"/>
          <w:tblLook w:val="0000" w:firstRow="0" w:lastRow="0" w:firstColumn="0" w:lastColumn="0" w:noHBand="0" w:noVBand="0"/>
          <w:tblPrExChange w:id="16924" w:author="Steve Barbeaux" w:date="2022-10-10T12:28:00Z">
            <w:tblPrEx>
              <w:tblW w:w="3840" w:type="dxa"/>
              <w:jc w:val="center"/>
              <w:tblLook w:val="0000" w:firstRow="0" w:lastRow="0" w:firstColumn="0" w:lastColumn="0" w:noHBand="0" w:noVBand="0"/>
            </w:tblPrEx>
          </w:tblPrExChange>
        </w:tblPrEx>
        <w:trPr>
          <w:jc w:val="center"/>
          <w:trPrChange w:id="16925" w:author="Steve Barbeaux" w:date="2022-10-10T12:28:00Z">
            <w:trPr>
              <w:jc w:val="center"/>
            </w:trPr>
          </w:trPrChange>
        </w:trPr>
        <w:tc>
          <w:tcPr>
            <w:tcW w:w="0" w:type="auto"/>
            <w:tcBorders>
              <w:left w:val="nil"/>
              <w:right w:val="nil"/>
            </w:tcBorders>
            <w:shd w:val="clear" w:color="auto" w:fill="FFFFFF" w:themeFill="background1"/>
            <w:noWrap/>
            <w:vAlign w:val="bottom"/>
            <w:tcPrChange w:id="16926" w:author="Steve Barbeaux" w:date="2022-10-10T12:28:00Z">
              <w:tcPr>
                <w:tcW w:w="0" w:type="auto"/>
                <w:gridSpan w:val="2"/>
                <w:tcBorders>
                  <w:left w:val="nil"/>
                  <w:right w:val="nil"/>
                </w:tcBorders>
                <w:shd w:val="clear" w:color="auto" w:fill="FFFFFF" w:themeFill="background1"/>
                <w:noWrap/>
                <w:vAlign w:val="bottom"/>
              </w:tcPr>
            </w:tcPrChange>
          </w:tcPr>
          <w:p w14:paraId="6B354ADC" w14:textId="211402CA" w:rsidR="0060718B" w:rsidRPr="00B31D02" w:rsidRDefault="0060718B" w:rsidP="0060718B">
            <w:pPr>
              <w:spacing w:after="0"/>
              <w:jc w:val="center"/>
              <w:rPr>
                <w:sz w:val="20"/>
              </w:rPr>
            </w:pPr>
            <w:r w:rsidRPr="00251C76">
              <w:rPr>
                <w:sz w:val="20"/>
              </w:rPr>
              <w:t>2018</w:t>
            </w:r>
          </w:p>
        </w:tc>
        <w:tc>
          <w:tcPr>
            <w:tcW w:w="0" w:type="auto"/>
            <w:tcBorders>
              <w:left w:val="nil"/>
              <w:right w:val="nil"/>
            </w:tcBorders>
            <w:shd w:val="clear" w:color="auto" w:fill="FFFFFF" w:themeFill="background1"/>
            <w:noWrap/>
            <w:vAlign w:val="bottom"/>
            <w:tcPrChange w:id="16927" w:author="Steve Barbeaux" w:date="2022-10-10T12:28:00Z">
              <w:tcPr>
                <w:tcW w:w="0" w:type="auto"/>
                <w:tcBorders>
                  <w:left w:val="nil"/>
                  <w:right w:val="nil"/>
                </w:tcBorders>
                <w:shd w:val="clear" w:color="auto" w:fill="FFFFFF" w:themeFill="background1"/>
                <w:noWrap/>
              </w:tcPr>
            </w:tcPrChange>
          </w:tcPr>
          <w:p w14:paraId="7685BE66" w14:textId="03B23A98" w:rsidR="0060718B" w:rsidRPr="0060718B" w:rsidRDefault="0060718B" w:rsidP="0060718B">
            <w:pPr>
              <w:spacing w:after="0"/>
              <w:jc w:val="center"/>
              <w:rPr>
                <w:sz w:val="20"/>
                <w:rPrChange w:id="16928" w:author="Steve Barbeaux" w:date="2022-10-10T12:28:00Z">
                  <w:rPr>
                    <w:sz w:val="20"/>
                  </w:rPr>
                </w:rPrChange>
              </w:rPr>
            </w:pPr>
            <w:ins w:id="16929" w:author="Steve Barbeaux" w:date="2022-10-10T12:28:00Z">
              <w:r w:rsidRPr="0060718B">
                <w:rPr>
                  <w:color w:val="000000"/>
                  <w:sz w:val="20"/>
                  <w:rPrChange w:id="16930" w:author="Steve Barbeaux" w:date="2022-10-10T12:28:00Z">
                    <w:rPr>
                      <w:rFonts w:ascii="Calibri" w:hAnsi="Calibri" w:cs="Calibri"/>
                      <w:color w:val="000000"/>
                      <w:szCs w:val="22"/>
                    </w:rPr>
                  </w:rPrChange>
                </w:rPr>
                <w:t>0.008</w:t>
              </w:r>
            </w:ins>
            <w:del w:id="16931" w:author="Steve Barbeaux" w:date="2022-10-10T12:28:00Z">
              <w:r w:rsidRPr="0060718B" w:rsidDel="005A5D7E">
                <w:rPr>
                  <w:sz w:val="20"/>
                  <w:rPrChange w:id="16932" w:author="Steve Barbeaux" w:date="2022-10-10T12:28:00Z">
                    <w:rPr>
                      <w:sz w:val="20"/>
                    </w:rPr>
                  </w:rPrChange>
                </w:rPr>
                <w:delText>0.008</w:delText>
              </w:r>
            </w:del>
          </w:p>
        </w:tc>
        <w:tc>
          <w:tcPr>
            <w:tcW w:w="0" w:type="auto"/>
            <w:tcBorders>
              <w:left w:val="nil"/>
              <w:right w:val="nil"/>
            </w:tcBorders>
            <w:shd w:val="clear" w:color="auto" w:fill="FFFFFF" w:themeFill="background1"/>
            <w:noWrap/>
            <w:vAlign w:val="bottom"/>
            <w:tcPrChange w:id="16933" w:author="Steve Barbeaux" w:date="2022-10-10T12:28:00Z">
              <w:tcPr>
                <w:tcW w:w="0" w:type="auto"/>
                <w:gridSpan w:val="2"/>
                <w:tcBorders>
                  <w:left w:val="nil"/>
                  <w:right w:val="nil"/>
                </w:tcBorders>
                <w:shd w:val="clear" w:color="auto" w:fill="FFFFFF" w:themeFill="background1"/>
                <w:noWrap/>
              </w:tcPr>
            </w:tcPrChange>
          </w:tcPr>
          <w:p w14:paraId="03E63F3A" w14:textId="7F0A81C3" w:rsidR="0060718B" w:rsidRPr="0060718B" w:rsidRDefault="0060718B" w:rsidP="0060718B">
            <w:pPr>
              <w:spacing w:after="0"/>
              <w:jc w:val="center"/>
              <w:rPr>
                <w:sz w:val="20"/>
                <w:rPrChange w:id="16934" w:author="Steve Barbeaux" w:date="2022-10-10T12:28:00Z">
                  <w:rPr>
                    <w:sz w:val="20"/>
                  </w:rPr>
                </w:rPrChange>
              </w:rPr>
            </w:pPr>
            <w:ins w:id="16935" w:author="Steve Barbeaux" w:date="2022-10-10T12:28:00Z">
              <w:r w:rsidRPr="0060718B">
                <w:rPr>
                  <w:color w:val="000000"/>
                  <w:sz w:val="20"/>
                  <w:rPrChange w:id="16936" w:author="Steve Barbeaux" w:date="2022-10-10T12:28:00Z">
                    <w:rPr>
                      <w:rFonts w:ascii="Calibri" w:hAnsi="Calibri" w:cs="Calibri"/>
                      <w:color w:val="000000"/>
                      <w:szCs w:val="22"/>
                    </w:rPr>
                  </w:rPrChange>
                </w:rPr>
                <w:t>0.012</w:t>
              </w:r>
            </w:ins>
            <w:del w:id="16937" w:author="Steve Barbeaux" w:date="2022-10-10T12:28:00Z">
              <w:r w:rsidRPr="0060718B" w:rsidDel="005A5D7E">
                <w:rPr>
                  <w:sz w:val="20"/>
                  <w:rPrChange w:id="16938" w:author="Steve Barbeaux" w:date="2022-10-10T12:28:00Z">
                    <w:rPr>
                      <w:sz w:val="20"/>
                    </w:rPr>
                  </w:rPrChange>
                </w:rPr>
                <w:delText>0.011</w:delText>
              </w:r>
            </w:del>
          </w:p>
        </w:tc>
      </w:tr>
      <w:tr w:rsidR="0060718B" w:rsidRPr="00D16579" w14:paraId="689BD77A" w14:textId="77777777" w:rsidTr="0060718B">
        <w:tblPrEx>
          <w:tblW w:w="6220" w:type="dxa"/>
          <w:jc w:val="center"/>
          <w:tblLook w:val="0000" w:firstRow="0" w:lastRow="0" w:firstColumn="0" w:lastColumn="0" w:noHBand="0" w:noVBand="0"/>
          <w:tblPrExChange w:id="16939" w:author="Steve Barbeaux" w:date="2022-10-10T12:28:00Z">
            <w:tblPrEx>
              <w:tblW w:w="3840" w:type="dxa"/>
              <w:jc w:val="center"/>
              <w:tblLook w:val="0000" w:firstRow="0" w:lastRow="0" w:firstColumn="0" w:lastColumn="0" w:noHBand="0" w:noVBand="0"/>
            </w:tblPrEx>
          </w:tblPrExChange>
        </w:tblPrEx>
        <w:trPr>
          <w:jc w:val="center"/>
          <w:trPrChange w:id="16940" w:author="Steve Barbeaux" w:date="2022-10-10T12:28:00Z">
            <w:trPr>
              <w:jc w:val="center"/>
            </w:trPr>
          </w:trPrChange>
        </w:trPr>
        <w:tc>
          <w:tcPr>
            <w:tcW w:w="0" w:type="auto"/>
            <w:tcBorders>
              <w:left w:val="nil"/>
              <w:right w:val="nil"/>
            </w:tcBorders>
            <w:shd w:val="clear" w:color="auto" w:fill="FFFFFF" w:themeFill="background1"/>
            <w:noWrap/>
            <w:vAlign w:val="bottom"/>
            <w:tcPrChange w:id="16941" w:author="Steve Barbeaux" w:date="2022-10-10T12:28:00Z">
              <w:tcPr>
                <w:tcW w:w="0" w:type="auto"/>
                <w:gridSpan w:val="2"/>
                <w:tcBorders>
                  <w:left w:val="nil"/>
                  <w:right w:val="nil"/>
                </w:tcBorders>
                <w:shd w:val="clear" w:color="auto" w:fill="FFFFFF" w:themeFill="background1"/>
                <w:noWrap/>
                <w:vAlign w:val="bottom"/>
              </w:tcPr>
            </w:tcPrChange>
          </w:tcPr>
          <w:p w14:paraId="62B42983" w14:textId="64E3E8A3" w:rsidR="0060718B" w:rsidRPr="00B31D02" w:rsidRDefault="0060718B" w:rsidP="0060718B">
            <w:pPr>
              <w:spacing w:after="0"/>
              <w:jc w:val="center"/>
              <w:rPr>
                <w:sz w:val="20"/>
              </w:rPr>
            </w:pPr>
            <w:r w:rsidRPr="00251C76">
              <w:rPr>
                <w:sz w:val="20"/>
              </w:rPr>
              <w:t>2019</w:t>
            </w:r>
          </w:p>
        </w:tc>
        <w:tc>
          <w:tcPr>
            <w:tcW w:w="0" w:type="auto"/>
            <w:tcBorders>
              <w:left w:val="nil"/>
              <w:right w:val="nil"/>
            </w:tcBorders>
            <w:shd w:val="clear" w:color="auto" w:fill="FFFFFF" w:themeFill="background1"/>
            <w:noWrap/>
            <w:vAlign w:val="bottom"/>
            <w:tcPrChange w:id="16942" w:author="Steve Barbeaux" w:date="2022-10-10T12:28:00Z">
              <w:tcPr>
                <w:tcW w:w="0" w:type="auto"/>
                <w:tcBorders>
                  <w:left w:val="nil"/>
                  <w:right w:val="nil"/>
                </w:tcBorders>
                <w:shd w:val="clear" w:color="auto" w:fill="FFFFFF" w:themeFill="background1"/>
                <w:noWrap/>
              </w:tcPr>
            </w:tcPrChange>
          </w:tcPr>
          <w:p w14:paraId="34A965C0" w14:textId="7AEA91AD" w:rsidR="0060718B" w:rsidRPr="0060718B" w:rsidRDefault="0060718B" w:rsidP="0060718B">
            <w:pPr>
              <w:spacing w:after="0"/>
              <w:jc w:val="center"/>
              <w:rPr>
                <w:sz w:val="20"/>
                <w:rPrChange w:id="16943" w:author="Steve Barbeaux" w:date="2022-10-10T12:28:00Z">
                  <w:rPr>
                    <w:sz w:val="20"/>
                  </w:rPr>
                </w:rPrChange>
              </w:rPr>
            </w:pPr>
            <w:ins w:id="16944" w:author="Steve Barbeaux" w:date="2022-10-10T12:28:00Z">
              <w:r w:rsidRPr="0060718B">
                <w:rPr>
                  <w:color w:val="000000"/>
                  <w:sz w:val="20"/>
                  <w:rPrChange w:id="16945" w:author="Steve Barbeaux" w:date="2022-10-10T12:28:00Z">
                    <w:rPr>
                      <w:rFonts w:ascii="Calibri" w:hAnsi="Calibri" w:cs="Calibri"/>
                      <w:color w:val="000000"/>
                      <w:szCs w:val="22"/>
                    </w:rPr>
                  </w:rPrChange>
                </w:rPr>
                <w:t>0.007</w:t>
              </w:r>
            </w:ins>
            <w:del w:id="16946" w:author="Steve Barbeaux" w:date="2022-10-10T12:28:00Z">
              <w:r w:rsidRPr="0060718B" w:rsidDel="005A5D7E">
                <w:rPr>
                  <w:sz w:val="20"/>
                  <w:rPrChange w:id="16947" w:author="Steve Barbeaux" w:date="2022-10-10T12:28:00Z">
                    <w:rPr>
                      <w:sz w:val="20"/>
                    </w:rPr>
                  </w:rPrChange>
                </w:rPr>
                <w:delText>0.006</w:delText>
              </w:r>
            </w:del>
          </w:p>
        </w:tc>
        <w:tc>
          <w:tcPr>
            <w:tcW w:w="0" w:type="auto"/>
            <w:tcBorders>
              <w:left w:val="nil"/>
              <w:right w:val="nil"/>
            </w:tcBorders>
            <w:shd w:val="clear" w:color="auto" w:fill="FFFFFF" w:themeFill="background1"/>
            <w:noWrap/>
            <w:vAlign w:val="bottom"/>
            <w:tcPrChange w:id="16948" w:author="Steve Barbeaux" w:date="2022-10-10T12:28:00Z">
              <w:tcPr>
                <w:tcW w:w="0" w:type="auto"/>
                <w:gridSpan w:val="2"/>
                <w:tcBorders>
                  <w:left w:val="nil"/>
                  <w:right w:val="nil"/>
                </w:tcBorders>
                <w:shd w:val="clear" w:color="auto" w:fill="FFFFFF" w:themeFill="background1"/>
                <w:noWrap/>
              </w:tcPr>
            </w:tcPrChange>
          </w:tcPr>
          <w:p w14:paraId="61B14473" w14:textId="19FF0010" w:rsidR="0060718B" w:rsidRPr="0060718B" w:rsidRDefault="0060718B" w:rsidP="0060718B">
            <w:pPr>
              <w:spacing w:after="0"/>
              <w:jc w:val="center"/>
              <w:rPr>
                <w:sz w:val="20"/>
                <w:rPrChange w:id="16949" w:author="Steve Barbeaux" w:date="2022-10-10T12:28:00Z">
                  <w:rPr>
                    <w:sz w:val="20"/>
                  </w:rPr>
                </w:rPrChange>
              </w:rPr>
            </w:pPr>
            <w:ins w:id="16950" w:author="Steve Barbeaux" w:date="2022-10-10T12:28:00Z">
              <w:r w:rsidRPr="0060718B">
                <w:rPr>
                  <w:color w:val="000000"/>
                  <w:sz w:val="20"/>
                  <w:rPrChange w:id="16951" w:author="Steve Barbeaux" w:date="2022-10-10T12:28:00Z">
                    <w:rPr>
                      <w:rFonts w:ascii="Calibri" w:hAnsi="Calibri" w:cs="Calibri"/>
                      <w:color w:val="000000"/>
                      <w:szCs w:val="22"/>
                    </w:rPr>
                  </w:rPrChange>
                </w:rPr>
                <w:t>0.010</w:t>
              </w:r>
            </w:ins>
            <w:del w:id="16952" w:author="Steve Barbeaux" w:date="2022-10-10T12:28:00Z">
              <w:r w:rsidRPr="0060718B" w:rsidDel="005A5D7E">
                <w:rPr>
                  <w:sz w:val="20"/>
                  <w:rPrChange w:id="16953" w:author="Steve Barbeaux" w:date="2022-10-10T12:28:00Z">
                    <w:rPr>
                      <w:sz w:val="20"/>
                    </w:rPr>
                  </w:rPrChange>
                </w:rPr>
                <w:delText>0.009</w:delText>
              </w:r>
            </w:del>
          </w:p>
        </w:tc>
      </w:tr>
      <w:tr w:rsidR="0060718B" w:rsidRPr="00D16579" w14:paraId="5D437024" w14:textId="77777777" w:rsidTr="0060718B">
        <w:tblPrEx>
          <w:tblW w:w="6220" w:type="dxa"/>
          <w:jc w:val="center"/>
          <w:tblLook w:val="0000" w:firstRow="0" w:lastRow="0" w:firstColumn="0" w:lastColumn="0" w:noHBand="0" w:noVBand="0"/>
          <w:tblPrExChange w:id="16954" w:author="Steve Barbeaux" w:date="2022-10-10T12:28:00Z">
            <w:tblPrEx>
              <w:tblW w:w="3840" w:type="dxa"/>
              <w:jc w:val="center"/>
              <w:tblLook w:val="0000" w:firstRow="0" w:lastRow="0" w:firstColumn="0" w:lastColumn="0" w:noHBand="0" w:noVBand="0"/>
            </w:tblPrEx>
          </w:tblPrExChange>
        </w:tblPrEx>
        <w:trPr>
          <w:jc w:val="center"/>
          <w:trPrChange w:id="16955" w:author="Steve Barbeaux" w:date="2022-10-10T12:28:00Z">
            <w:trPr>
              <w:jc w:val="center"/>
            </w:trPr>
          </w:trPrChange>
        </w:trPr>
        <w:tc>
          <w:tcPr>
            <w:tcW w:w="0" w:type="auto"/>
            <w:tcBorders>
              <w:left w:val="nil"/>
              <w:right w:val="nil"/>
            </w:tcBorders>
            <w:shd w:val="clear" w:color="auto" w:fill="FFFFFF" w:themeFill="background1"/>
            <w:noWrap/>
            <w:vAlign w:val="bottom"/>
            <w:tcPrChange w:id="16956" w:author="Steve Barbeaux" w:date="2022-10-10T12:28:00Z">
              <w:tcPr>
                <w:tcW w:w="0" w:type="auto"/>
                <w:gridSpan w:val="2"/>
                <w:tcBorders>
                  <w:left w:val="nil"/>
                  <w:bottom w:val="single" w:sz="4" w:space="0" w:color="auto"/>
                  <w:right w:val="nil"/>
                </w:tcBorders>
                <w:shd w:val="clear" w:color="auto" w:fill="FFFFFF" w:themeFill="background1"/>
                <w:noWrap/>
                <w:vAlign w:val="bottom"/>
              </w:tcPr>
            </w:tcPrChange>
          </w:tcPr>
          <w:p w14:paraId="529E1DF4" w14:textId="4294F532" w:rsidR="0060718B" w:rsidRPr="00B31D02" w:rsidRDefault="0060718B" w:rsidP="0060718B">
            <w:pPr>
              <w:spacing w:after="0"/>
              <w:jc w:val="center"/>
              <w:rPr>
                <w:sz w:val="20"/>
              </w:rPr>
            </w:pPr>
            <w:r w:rsidRPr="00251C76">
              <w:rPr>
                <w:sz w:val="20"/>
              </w:rPr>
              <w:t>2020</w:t>
            </w:r>
            <w:del w:id="16957" w:author="Steve Barbeaux" w:date="2022-10-10T12:28:00Z">
              <w:r w:rsidRPr="00251C76" w:rsidDel="0060718B">
                <w:rPr>
                  <w:sz w:val="20"/>
                </w:rPr>
                <w:delText>*</w:delText>
              </w:r>
            </w:del>
          </w:p>
        </w:tc>
        <w:tc>
          <w:tcPr>
            <w:tcW w:w="0" w:type="auto"/>
            <w:tcBorders>
              <w:left w:val="nil"/>
              <w:right w:val="nil"/>
            </w:tcBorders>
            <w:shd w:val="clear" w:color="auto" w:fill="FFFFFF" w:themeFill="background1"/>
            <w:noWrap/>
            <w:vAlign w:val="bottom"/>
            <w:tcPrChange w:id="16958" w:author="Steve Barbeaux" w:date="2022-10-10T12:28:00Z">
              <w:tcPr>
                <w:tcW w:w="0" w:type="auto"/>
                <w:tcBorders>
                  <w:left w:val="nil"/>
                  <w:bottom w:val="single" w:sz="4" w:space="0" w:color="auto"/>
                  <w:right w:val="nil"/>
                </w:tcBorders>
                <w:shd w:val="clear" w:color="auto" w:fill="FFFFFF" w:themeFill="background1"/>
                <w:noWrap/>
              </w:tcPr>
            </w:tcPrChange>
          </w:tcPr>
          <w:p w14:paraId="16EFFDF9" w14:textId="588CA88C" w:rsidR="0060718B" w:rsidRPr="0060718B" w:rsidRDefault="0060718B" w:rsidP="0060718B">
            <w:pPr>
              <w:spacing w:after="0"/>
              <w:jc w:val="center"/>
              <w:rPr>
                <w:sz w:val="20"/>
                <w:rPrChange w:id="16959" w:author="Steve Barbeaux" w:date="2022-10-10T12:28:00Z">
                  <w:rPr>
                    <w:sz w:val="20"/>
                  </w:rPr>
                </w:rPrChange>
              </w:rPr>
            </w:pPr>
            <w:ins w:id="16960" w:author="Steve Barbeaux" w:date="2022-10-10T12:28:00Z">
              <w:r w:rsidRPr="0060718B">
                <w:rPr>
                  <w:color w:val="000000"/>
                  <w:sz w:val="20"/>
                  <w:rPrChange w:id="16961" w:author="Steve Barbeaux" w:date="2022-10-10T12:28:00Z">
                    <w:rPr>
                      <w:rFonts w:ascii="Calibri" w:hAnsi="Calibri" w:cs="Calibri"/>
                      <w:color w:val="000000"/>
                      <w:szCs w:val="22"/>
                    </w:rPr>
                  </w:rPrChange>
                </w:rPr>
                <w:t>0.013</w:t>
              </w:r>
            </w:ins>
            <w:del w:id="16962" w:author="Steve Barbeaux" w:date="2022-10-10T12:28:00Z">
              <w:r w:rsidRPr="0060718B" w:rsidDel="005A5D7E">
                <w:rPr>
                  <w:sz w:val="20"/>
                  <w:rPrChange w:id="16963" w:author="Steve Barbeaux" w:date="2022-10-10T12:28:00Z">
                    <w:rPr>
                      <w:sz w:val="20"/>
                    </w:rPr>
                  </w:rPrChange>
                </w:rPr>
                <w:delText>0.008</w:delText>
              </w:r>
            </w:del>
          </w:p>
        </w:tc>
        <w:tc>
          <w:tcPr>
            <w:tcW w:w="0" w:type="auto"/>
            <w:tcBorders>
              <w:left w:val="nil"/>
              <w:right w:val="nil"/>
            </w:tcBorders>
            <w:shd w:val="clear" w:color="auto" w:fill="FFFFFF" w:themeFill="background1"/>
            <w:noWrap/>
            <w:vAlign w:val="bottom"/>
            <w:tcPrChange w:id="16964" w:author="Steve Barbeaux" w:date="2022-10-10T12:28:00Z">
              <w:tcPr>
                <w:tcW w:w="0" w:type="auto"/>
                <w:gridSpan w:val="2"/>
                <w:tcBorders>
                  <w:left w:val="nil"/>
                  <w:bottom w:val="single" w:sz="4" w:space="0" w:color="auto"/>
                  <w:right w:val="nil"/>
                </w:tcBorders>
                <w:shd w:val="clear" w:color="auto" w:fill="FFFFFF" w:themeFill="background1"/>
                <w:noWrap/>
              </w:tcPr>
            </w:tcPrChange>
          </w:tcPr>
          <w:p w14:paraId="0FEEF541" w14:textId="3310E8D0" w:rsidR="0060718B" w:rsidRPr="0060718B" w:rsidRDefault="0060718B" w:rsidP="0060718B">
            <w:pPr>
              <w:spacing w:after="0"/>
              <w:jc w:val="center"/>
              <w:rPr>
                <w:sz w:val="20"/>
                <w:rPrChange w:id="16965" w:author="Steve Barbeaux" w:date="2022-10-10T12:28:00Z">
                  <w:rPr>
                    <w:sz w:val="20"/>
                  </w:rPr>
                </w:rPrChange>
              </w:rPr>
            </w:pPr>
            <w:ins w:id="16966" w:author="Steve Barbeaux" w:date="2022-10-10T12:28:00Z">
              <w:r w:rsidRPr="0060718B">
                <w:rPr>
                  <w:color w:val="000000"/>
                  <w:sz w:val="20"/>
                  <w:rPrChange w:id="16967" w:author="Steve Barbeaux" w:date="2022-10-10T12:28:00Z">
                    <w:rPr>
                      <w:rFonts w:ascii="Calibri" w:hAnsi="Calibri" w:cs="Calibri"/>
                      <w:color w:val="000000"/>
                      <w:szCs w:val="22"/>
                    </w:rPr>
                  </w:rPrChange>
                </w:rPr>
                <w:t>0.019</w:t>
              </w:r>
            </w:ins>
            <w:del w:id="16968" w:author="Steve Barbeaux" w:date="2022-10-10T12:28:00Z">
              <w:r w:rsidRPr="0060718B" w:rsidDel="005A5D7E">
                <w:rPr>
                  <w:sz w:val="20"/>
                  <w:rPrChange w:id="16969" w:author="Steve Barbeaux" w:date="2022-10-10T12:28:00Z">
                    <w:rPr>
                      <w:sz w:val="20"/>
                    </w:rPr>
                  </w:rPrChange>
                </w:rPr>
                <w:delText>0.011</w:delText>
              </w:r>
            </w:del>
          </w:p>
        </w:tc>
      </w:tr>
      <w:tr w:rsidR="0060718B" w:rsidRPr="00D16579" w14:paraId="38F704E4" w14:textId="77777777" w:rsidTr="00711944">
        <w:tblPrEx>
          <w:tblW w:w="6220" w:type="dxa"/>
          <w:jc w:val="center"/>
          <w:tblLook w:val="0000" w:firstRow="0" w:lastRow="0" w:firstColumn="0" w:lastColumn="0" w:noHBand="0" w:noVBand="0"/>
          <w:tblPrExChange w:id="16970" w:author="Steve Barbeaux" w:date="2022-10-10T12:32:00Z">
            <w:tblPrEx>
              <w:tblW w:w="3840" w:type="dxa"/>
              <w:jc w:val="center"/>
              <w:tblLook w:val="0000" w:firstRow="0" w:lastRow="0" w:firstColumn="0" w:lastColumn="0" w:noHBand="0" w:noVBand="0"/>
            </w:tblPrEx>
          </w:tblPrExChange>
        </w:tblPrEx>
        <w:trPr>
          <w:jc w:val="center"/>
          <w:ins w:id="16971" w:author="Steve Barbeaux" w:date="2022-10-10T12:27:00Z"/>
          <w:trPrChange w:id="16972" w:author="Steve Barbeaux" w:date="2022-10-10T12:32:00Z">
            <w:trPr>
              <w:jc w:val="center"/>
            </w:trPr>
          </w:trPrChange>
        </w:trPr>
        <w:tc>
          <w:tcPr>
            <w:tcW w:w="0" w:type="auto"/>
            <w:tcBorders>
              <w:left w:val="nil"/>
              <w:right w:val="nil"/>
            </w:tcBorders>
            <w:shd w:val="clear" w:color="auto" w:fill="FFFFFF" w:themeFill="background1"/>
            <w:noWrap/>
            <w:vAlign w:val="bottom"/>
            <w:tcPrChange w:id="16973" w:author="Steve Barbeaux" w:date="2022-10-10T12:32:00Z">
              <w:tcPr>
                <w:tcW w:w="0" w:type="auto"/>
                <w:gridSpan w:val="2"/>
                <w:tcBorders>
                  <w:left w:val="nil"/>
                  <w:bottom w:val="single" w:sz="4" w:space="0" w:color="auto"/>
                  <w:right w:val="nil"/>
                </w:tcBorders>
                <w:shd w:val="clear" w:color="auto" w:fill="FFFFFF" w:themeFill="background1"/>
                <w:noWrap/>
                <w:vAlign w:val="bottom"/>
              </w:tcPr>
            </w:tcPrChange>
          </w:tcPr>
          <w:p w14:paraId="0BE906E6" w14:textId="3FF4918F" w:rsidR="0060718B" w:rsidRPr="00251C76" w:rsidRDefault="0060718B" w:rsidP="0060718B">
            <w:pPr>
              <w:spacing w:after="0"/>
              <w:jc w:val="center"/>
              <w:rPr>
                <w:ins w:id="16974" w:author="Steve Barbeaux" w:date="2022-10-10T12:27:00Z"/>
                <w:sz w:val="20"/>
              </w:rPr>
            </w:pPr>
            <w:ins w:id="16975" w:author="Steve Barbeaux" w:date="2022-10-10T12:28:00Z">
              <w:r>
                <w:rPr>
                  <w:sz w:val="20"/>
                </w:rPr>
                <w:t>2021</w:t>
              </w:r>
            </w:ins>
          </w:p>
        </w:tc>
        <w:tc>
          <w:tcPr>
            <w:tcW w:w="0" w:type="auto"/>
            <w:tcBorders>
              <w:left w:val="nil"/>
              <w:right w:val="nil"/>
            </w:tcBorders>
            <w:shd w:val="clear" w:color="auto" w:fill="FFFFFF" w:themeFill="background1"/>
            <w:noWrap/>
            <w:vAlign w:val="bottom"/>
            <w:tcPrChange w:id="16976" w:author="Steve Barbeaux" w:date="2022-10-10T12:32:00Z">
              <w:tcPr>
                <w:tcW w:w="0" w:type="auto"/>
                <w:tcBorders>
                  <w:left w:val="nil"/>
                  <w:bottom w:val="single" w:sz="4" w:space="0" w:color="auto"/>
                  <w:right w:val="nil"/>
                </w:tcBorders>
                <w:shd w:val="clear" w:color="auto" w:fill="FFFFFF" w:themeFill="background1"/>
                <w:noWrap/>
              </w:tcPr>
            </w:tcPrChange>
          </w:tcPr>
          <w:p w14:paraId="05BA5729" w14:textId="2AC037C0" w:rsidR="0060718B" w:rsidRPr="0060718B" w:rsidRDefault="0060718B" w:rsidP="0060718B">
            <w:pPr>
              <w:spacing w:after="0"/>
              <w:jc w:val="center"/>
              <w:rPr>
                <w:ins w:id="16977" w:author="Steve Barbeaux" w:date="2022-10-10T12:27:00Z"/>
                <w:sz w:val="20"/>
                <w:rPrChange w:id="16978" w:author="Steve Barbeaux" w:date="2022-10-10T12:28:00Z">
                  <w:rPr>
                    <w:ins w:id="16979" w:author="Steve Barbeaux" w:date="2022-10-10T12:27:00Z"/>
                    <w:sz w:val="20"/>
                  </w:rPr>
                </w:rPrChange>
              </w:rPr>
            </w:pPr>
            <w:ins w:id="16980" w:author="Steve Barbeaux" w:date="2022-10-10T12:28:00Z">
              <w:r w:rsidRPr="0060718B">
                <w:rPr>
                  <w:color w:val="000000"/>
                  <w:sz w:val="20"/>
                  <w:rPrChange w:id="16981" w:author="Steve Barbeaux" w:date="2022-10-10T12:28:00Z">
                    <w:rPr>
                      <w:rFonts w:ascii="Calibri" w:hAnsi="Calibri" w:cs="Calibri"/>
                      <w:color w:val="000000"/>
                      <w:szCs w:val="22"/>
                    </w:rPr>
                  </w:rPrChange>
                </w:rPr>
                <w:t>0.007</w:t>
              </w:r>
            </w:ins>
          </w:p>
        </w:tc>
        <w:tc>
          <w:tcPr>
            <w:tcW w:w="0" w:type="auto"/>
            <w:tcBorders>
              <w:left w:val="nil"/>
              <w:right w:val="nil"/>
            </w:tcBorders>
            <w:shd w:val="clear" w:color="auto" w:fill="FFFFFF" w:themeFill="background1"/>
            <w:noWrap/>
            <w:vAlign w:val="bottom"/>
            <w:tcPrChange w:id="16982" w:author="Steve Barbeaux" w:date="2022-10-10T12:32:00Z">
              <w:tcPr>
                <w:tcW w:w="0" w:type="auto"/>
                <w:gridSpan w:val="2"/>
                <w:tcBorders>
                  <w:left w:val="nil"/>
                  <w:bottom w:val="single" w:sz="4" w:space="0" w:color="auto"/>
                  <w:right w:val="nil"/>
                </w:tcBorders>
                <w:shd w:val="clear" w:color="auto" w:fill="FFFFFF" w:themeFill="background1"/>
                <w:noWrap/>
              </w:tcPr>
            </w:tcPrChange>
          </w:tcPr>
          <w:p w14:paraId="58AE7CCF" w14:textId="2B277F77" w:rsidR="0060718B" w:rsidRPr="0060718B" w:rsidRDefault="0060718B" w:rsidP="0060718B">
            <w:pPr>
              <w:spacing w:after="0"/>
              <w:jc w:val="center"/>
              <w:rPr>
                <w:ins w:id="16983" w:author="Steve Barbeaux" w:date="2022-10-10T12:27:00Z"/>
                <w:sz w:val="20"/>
                <w:rPrChange w:id="16984" w:author="Steve Barbeaux" w:date="2022-10-10T12:28:00Z">
                  <w:rPr>
                    <w:ins w:id="16985" w:author="Steve Barbeaux" w:date="2022-10-10T12:27:00Z"/>
                    <w:sz w:val="20"/>
                  </w:rPr>
                </w:rPrChange>
              </w:rPr>
            </w:pPr>
            <w:ins w:id="16986" w:author="Steve Barbeaux" w:date="2022-10-10T12:28:00Z">
              <w:r w:rsidRPr="0060718B">
                <w:rPr>
                  <w:color w:val="000000"/>
                  <w:sz w:val="20"/>
                  <w:rPrChange w:id="16987" w:author="Steve Barbeaux" w:date="2022-10-10T12:28:00Z">
                    <w:rPr>
                      <w:rFonts w:ascii="Calibri" w:hAnsi="Calibri" w:cs="Calibri"/>
                      <w:color w:val="000000"/>
                      <w:szCs w:val="22"/>
                    </w:rPr>
                  </w:rPrChange>
                </w:rPr>
                <w:t>0.011</w:t>
              </w:r>
            </w:ins>
          </w:p>
        </w:tc>
      </w:tr>
      <w:tr w:rsidR="0060718B" w:rsidRPr="00D16579" w14:paraId="69A81837" w14:textId="77777777" w:rsidTr="00711944">
        <w:tblPrEx>
          <w:tblW w:w="6220" w:type="dxa"/>
          <w:jc w:val="center"/>
          <w:tblLook w:val="0000" w:firstRow="0" w:lastRow="0" w:firstColumn="0" w:lastColumn="0" w:noHBand="0" w:noVBand="0"/>
          <w:tblPrExChange w:id="16988" w:author="Steve Barbeaux" w:date="2022-10-10T12:32:00Z">
            <w:tblPrEx>
              <w:tblW w:w="3840" w:type="dxa"/>
              <w:jc w:val="center"/>
              <w:tblLook w:val="0000" w:firstRow="0" w:lastRow="0" w:firstColumn="0" w:lastColumn="0" w:noHBand="0" w:noVBand="0"/>
            </w:tblPrEx>
          </w:tblPrExChange>
        </w:tblPrEx>
        <w:trPr>
          <w:jc w:val="center"/>
          <w:ins w:id="16989" w:author="Steve Barbeaux" w:date="2022-10-10T12:27:00Z"/>
          <w:trPrChange w:id="16990" w:author="Steve Barbeaux" w:date="2022-10-10T12:32:00Z">
            <w:trPr>
              <w:jc w:val="center"/>
            </w:trPr>
          </w:trPrChange>
        </w:trPr>
        <w:tc>
          <w:tcPr>
            <w:tcW w:w="0" w:type="auto"/>
            <w:tcBorders>
              <w:left w:val="nil"/>
              <w:bottom w:val="single" w:sz="4" w:space="0" w:color="auto"/>
              <w:right w:val="nil"/>
            </w:tcBorders>
            <w:shd w:val="clear" w:color="auto" w:fill="FFFFFF" w:themeFill="background1"/>
            <w:noWrap/>
            <w:vAlign w:val="bottom"/>
            <w:tcPrChange w:id="16991" w:author="Steve Barbeaux" w:date="2022-10-10T12:32:00Z">
              <w:tcPr>
                <w:tcW w:w="0" w:type="auto"/>
                <w:gridSpan w:val="2"/>
                <w:tcBorders>
                  <w:left w:val="nil"/>
                  <w:bottom w:val="single" w:sz="4" w:space="0" w:color="auto"/>
                  <w:right w:val="nil"/>
                </w:tcBorders>
                <w:shd w:val="clear" w:color="auto" w:fill="FFFFFF" w:themeFill="background1"/>
                <w:noWrap/>
                <w:vAlign w:val="bottom"/>
              </w:tcPr>
            </w:tcPrChange>
          </w:tcPr>
          <w:p w14:paraId="3F8335E8" w14:textId="0D01FAC7" w:rsidR="0060718B" w:rsidRPr="00251C76" w:rsidRDefault="0060718B" w:rsidP="0060718B">
            <w:pPr>
              <w:spacing w:after="0"/>
              <w:jc w:val="center"/>
              <w:rPr>
                <w:ins w:id="16992" w:author="Steve Barbeaux" w:date="2022-10-10T12:27:00Z"/>
                <w:sz w:val="20"/>
              </w:rPr>
            </w:pPr>
            <w:ins w:id="16993" w:author="Steve Barbeaux" w:date="2022-10-10T12:28:00Z">
              <w:r>
                <w:rPr>
                  <w:sz w:val="20"/>
                </w:rPr>
                <w:t>2022*</w:t>
              </w:r>
            </w:ins>
          </w:p>
        </w:tc>
        <w:tc>
          <w:tcPr>
            <w:tcW w:w="0" w:type="auto"/>
            <w:tcBorders>
              <w:left w:val="nil"/>
              <w:bottom w:val="single" w:sz="4" w:space="0" w:color="auto"/>
              <w:right w:val="nil"/>
            </w:tcBorders>
            <w:shd w:val="clear" w:color="auto" w:fill="FFFFFF" w:themeFill="background1"/>
            <w:noWrap/>
            <w:vAlign w:val="bottom"/>
            <w:tcPrChange w:id="16994" w:author="Steve Barbeaux" w:date="2022-10-10T12:32:00Z">
              <w:tcPr>
                <w:tcW w:w="0" w:type="auto"/>
                <w:tcBorders>
                  <w:left w:val="nil"/>
                  <w:bottom w:val="single" w:sz="4" w:space="0" w:color="auto"/>
                  <w:right w:val="nil"/>
                </w:tcBorders>
                <w:shd w:val="clear" w:color="auto" w:fill="FFFFFF" w:themeFill="background1"/>
                <w:noWrap/>
              </w:tcPr>
            </w:tcPrChange>
          </w:tcPr>
          <w:p w14:paraId="27B7E3EB" w14:textId="58ED5B77" w:rsidR="0060718B" w:rsidRPr="0060718B" w:rsidRDefault="0060718B" w:rsidP="00FE7E2D">
            <w:pPr>
              <w:spacing w:after="0"/>
              <w:jc w:val="center"/>
              <w:rPr>
                <w:ins w:id="16995" w:author="Steve Barbeaux" w:date="2022-10-10T12:27:00Z"/>
                <w:sz w:val="20"/>
                <w:rPrChange w:id="16996" w:author="Steve Barbeaux" w:date="2022-10-10T12:28:00Z">
                  <w:rPr>
                    <w:ins w:id="16997" w:author="Steve Barbeaux" w:date="2022-10-10T12:27:00Z"/>
                    <w:sz w:val="20"/>
                  </w:rPr>
                </w:rPrChange>
              </w:rPr>
              <w:pPrChange w:id="16998" w:author="Steve Barbeaux" w:date="2022-10-10T12:29:00Z">
                <w:pPr>
                  <w:spacing w:after="0"/>
                  <w:jc w:val="center"/>
                </w:pPr>
              </w:pPrChange>
            </w:pPr>
            <w:ins w:id="16999" w:author="Steve Barbeaux" w:date="2022-10-10T12:28:00Z">
              <w:r w:rsidRPr="0060718B">
                <w:rPr>
                  <w:color w:val="000000"/>
                  <w:sz w:val="20"/>
                  <w:rPrChange w:id="17000" w:author="Steve Barbeaux" w:date="2022-10-10T12:28:00Z">
                    <w:rPr>
                      <w:rFonts w:ascii="Calibri" w:hAnsi="Calibri" w:cs="Calibri"/>
                      <w:color w:val="000000"/>
                      <w:szCs w:val="22"/>
                    </w:rPr>
                  </w:rPrChange>
                </w:rPr>
                <w:t>0.01</w:t>
              </w:r>
            </w:ins>
            <w:ins w:id="17001" w:author="Steve Barbeaux" w:date="2022-10-10T12:29:00Z">
              <w:r w:rsidR="00FE7E2D">
                <w:rPr>
                  <w:color w:val="000000"/>
                  <w:sz w:val="20"/>
                </w:rPr>
                <w:t>8</w:t>
              </w:r>
            </w:ins>
          </w:p>
        </w:tc>
        <w:tc>
          <w:tcPr>
            <w:tcW w:w="0" w:type="auto"/>
            <w:tcBorders>
              <w:left w:val="nil"/>
              <w:bottom w:val="single" w:sz="4" w:space="0" w:color="auto"/>
              <w:right w:val="nil"/>
            </w:tcBorders>
            <w:shd w:val="clear" w:color="auto" w:fill="FFFFFF" w:themeFill="background1"/>
            <w:noWrap/>
            <w:vAlign w:val="bottom"/>
            <w:tcPrChange w:id="17002" w:author="Steve Barbeaux" w:date="2022-10-10T12:32:00Z">
              <w:tcPr>
                <w:tcW w:w="0" w:type="auto"/>
                <w:gridSpan w:val="2"/>
                <w:tcBorders>
                  <w:left w:val="nil"/>
                  <w:bottom w:val="single" w:sz="4" w:space="0" w:color="auto"/>
                  <w:right w:val="nil"/>
                </w:tcBorders>
                <w:shd w:val="clear" w:color="auto" w:fill="FFFFFF" w:themeFill="background1"/>
                <w:noWrap/>
              </w:tcPr>
            </w:tcPrChange>
          </w:tcPr>
          <w:p w14:paraId="54AF71A8" w14:textId="75FFB29D" w:rsidR="0060718B" w:rsidRPr="0060718B" w:rsidRDefault="0060718B" w:rsidP="00FE7E2D">
            <w:pPr>
              <w:spacing w:after="0"/>
              <w:jc w:val="center"/>
              <w:rPr>
                <w:ins w:id="17003" w:author="Steve Barbeaux" w:date="2022-10-10T12:27:00Z"/>
                <w:sz w:val="20"/>
                <w:rPrChange w:id="17004" w:author="Steve Barbeaux" w:date="2022-10-10T12:28:00Z">
                  <w:rPr>
                    <w:ins w:id="17005" w:author="Steve Barbeaux" w:date="2022-10-10T12:27:00Z"/>
                    <w:sz w:val="20"/>
                  </w:rPr>
                </w:rPrChange>
              </w:rPr>
              <w:pPrChange w:id="17006" w:author="Steve Barbeaux" w:date="2022-10-10T12:29:00Z">
                <w:pPr>
                  <w:spacing w:after="0"/>
                  <w:jc w:val="center"/>
                </w:pPr>
              </w:pPrChange>
            </w:pPr>
            <w:ins w:id="17007" w:author="Steve Barbeaux" w:date="2022-10-10T12:28:00Z">
              <w:r w:rsidRPr="0060718B">
                <w:rPr>
                  <w:color w:val="000000"/>
                  <w:sz w:val="20"/>
                  <w:rPrChange w:id="17008" w:author="Steve Barbeaux" w:date="2022-10-10T12:28:00Z">
                    <w:rPr>
                      <w:rFonts w:ascii="Calibri" w:hAnsi="Calibri" w:cs="Calibri"/>
                      <w:color w:val="000000"/>
                      <w:szCs w:val="22"/>
                    </w:rPr>
                  </w:rPrChange>
                </w:rPr>
                <w:t>0.01</w:t>
              </w:r>
            </w:ins>
            <w:ins w:id="17009" w:author="Steve Barbeaux" w:date="2022-10-10T12:29:00Z">
              <w:r w:rsidR="00FE7E2D">
                <w:rPr>
                  <w:color w:val="000000"/>
                  <w:sz w:val="20"/>
                </w:rPr>
                <w:t>1</w:t>
              </w:r>
            </w:ins>
          </w:p>
        </w:tc>
      </w:tr>
      <w:tr w:rsidR="00727647" w:rsidRPr="009D605F" w14:paraId="6DCDA5F5" w14:textId="77777777" w:rsidTr="00711944">
        <w:tblPrEx>
          <w:tblW w:w="6220" w:type="dxa"/>
          <w:jc w:val="center"/>
          <w:tblLook w:val="0000" w:firstRow="0" w:lastRow="0" w:firstColumn="0" w:lastColumn="0" w:noHBand="0" w:noVBand="0"/>
          <w:tblPrExChange w:id="17010" w:author="Steve Barbeaux" w:date="2022-10-10T12:32:00Z">
            <w:tblPrEx>
              <w:tblW w:w="3840" w:type="dxa"/>
              <w:jc w:val="center"/>
              <w:tblLook w:val="0000" w:firstRow="0" w:lastRow="0" w:firstColumn="0" w:lastColumn="0" w:noHBand="0" w:noVBand="0"/>
            </w:tblPrEx>
          </w:tblPrExChange>
        </w:tblPrEx>
        <w:trPr>
          <w:trHeight w:val="255"/>
          <w:jc w:val="center"/>
          <w:trPrChange w:id="17011" w:author="Steve Barbeaux" w:date="2022-10-10T12:32:00Z">
            <w:trPr>
              <w:trHeight w:val="255"/>
              <w:jc w:val="center"/>
            </w:trPr>
          </w:trPrChange>
        </w:trPr>
        <w:tc>
          <w:tcPr>
            <w:tcW w:w="0" w:type="auto"/>
            <w:gridSpan w:val="3"/>
            <w:tcBorders>
              <w:top w:val="single" w:sz="4" w:space="0" w:color="auto"/>
              <w:left w:val="nil"/>
              <w:bottom w:val="nil"/>
              <w:right w:val="nil"/>
            </w:tcBorders>
            <w:shd w:val="clear" w:color="auto" w:fill="FFFFFF" w:themeFill="background1"/>
            <w:noWrap/>
            <w:vAlign w:val="bottom"/>
            <w:tcPrChange w:id="17012" w:author="Steve Barbeaux" w:date="2022-10-10T12:32:00Z">
              <w:tcPr>
                <w:tcW w:w="0" w:type="auto"/>
                <w:gridSpan w:val="5"/>
                <w:tcBorders>
                  <w:top w:val="single" w:sz="4" w:space="0" w:color="auto"/>
                  <w:left w:val="nil"/>
                  <w:bottom w:val="nil"/>
                  <w:right w:val="nil"/>
                </w:tcBorders>
                <w:shd w:val="clear" w:color="auto" w:fill="FFFFFF" w:themeFill="background1"/>
                <w:noWrap/>
                <w:vAlign w:val="bottom"/>
              </w:tcPr>
            </w:tcPrChange>
          </w:tcPr>
          <w:p w14:paraId="7F1BEFDB" w14:textId="77777777" w:rsidR="00727647" w:rsidRPr="009D605F" w:rsidRDefault="00727647" w:rsidP="00727647">
            <w:pPr>
              <w:spacing w:after="0"/>
              <w:rPr>
                <w:rFonts w:ascii="Arial" w:hAnsi="Arial" w:cs="Arial"/>
                <w:sz w:val="20"/>
              </w:rPr>
            </w:pPr>
            <w:proofErr w:type="spellStart"/>
            <w:r w:rsidRPr="00CF0235">
              <w:rPr>
                <w:sz w:val="20"/>
                <w:vertAlign w:val="superscript"/>
              </w:rPr>
              <w:t>a</w:t>
            </w:r>
            <w:proofErr w:type="spellEnd"/>
            <w:r w:rsidRPr="00CF0235">
              <w:rPr>
                <w:sz w:val="20"/>
                <w:vertAlign w:val="superscript"/>
              </w:rPr>
              <w:t xml:space="preserve"> </w:t>
            </w:r>
            <w:r>
              <w:rPr>
                <w:sz w:val="20"/>
              </w:rPr>
              <w:t>Average fishing mortality rates over all ages</w:t>
            </w:r>
          </w:p>
        </w:tc>
      </w:tr>
      <w:tr w:rsidR="00727647" w:rsidRPr="009D605F" w14:paraId="37B1186A" w14:textId="77777777" w:rsidTr="0060718B">
        <w:trPr>
          <w:trHeight w:val="255"/>
          <w:jc w:val="center"/>
        </w:trPr>
        <w:tc>
          <w:tcPr>
            <w:tcW w:w="0" w:type="auto"/>
            <w:gridSpan w:val="3"/>
            <w:tcBorders>
              <w:top w:val="nil"/>
              <w:left w:val="nil"/>
              <w:bottom w:val="single" w:sz="4" w:space="0" w:color="auto"/>
              <w:right w:val="nil"/>
            </w:tcBorders>
            <w:shd w:val="clear" w:color="auto" w:fill="FFFFFF" w:themeFill="background1"/>
            <w:noWrap/>
            <w:vAlign w:val="bottom"/>
          </w:tcPr>
          <w:p w14:paraId="05649C85" w14:textId="77777777" w:rsidR="00F07E70" w:rsidRPr="00BE1DE1" w:rsidRDefault="00727647">
            <w:pPr>
              <w:spacing w:after="0"/>
              <w:rPr>
                <w:sz w:val="20"/>
              </w:rPr>
            </w:pPr>
            <w:proofErr w:type="gramStart"/>
            <w:r w:rsidRPr="00CF0235">
              <w:rPr>
                <w:sz w:val="20"/>
                <w:vertAlign w:val="superscript"/>
              </w:rPr>
              <w:t>b</w:t>
            </w:r>
            <w:proofErr w:type="gramEnd"/>
            <w:r w:rsidRPr="00CF0235">
              <w:rPr>
                <w:sz w:val="20"/>
                <w:vertAlign w:val="superscript"/>
              </w:rPr>
              <w:t xml:space="preserve"> </w:t>
            </w:r>
            <w:r w:rsidRPr="00CF0235">
              <w:rPr>
                <w:sz w:val="20"/>
              </w:rPr>
              <w:t xml:space="preserve">Catch/biomass rate is the ratio of catch to </w:t>
            </w:r>
            <w:r w:rsidR="007967D1">
              <w:rPr>
                <w:sz w:val="20"/>
              </w:rPr>
              <w:t xml:space="preserve">beginning year age </w:t>
            </w:r>
            <w:r w:rsidR="00A126C6">
              <w:rPr>
                <w:sz w:val="20"/>
              </w:rPr>
              <w:t>1</w:t>
            </w:r>
            <w:r w:rsidR="007967D1">
              <w:rPr>
                <w:sz w:val="20"/>
              </w:rPr>
              <w:t>+ biomass.</w:t>
            </w:r>
          </w:p>
          <w:p w14:paraId="7FD55F2C" w14:textId="46D917DA" w:rsidR="00AD121B" w:rsidRDefault="001E7C39" w:rsidP="00AF4A15">
            <w:pPr>
              <w:spacing w:after="0"/>
              <w:rPr>
                <w:rFonts w:ascii="Arial" w:hAnsi="Arial" w:cs="Arial"/>
                <w:sz w:val="20"/>
              </w:rPr>
            </w:pPr>
            <w:r w:rsidRPr="001E7C39">
              <w:rPr>
                <w:sz w:val="20"/>
              </w:rPr>
              <w:t xml:space="preserve">* </w:t>
            </w:r>
            <w:r w:rsidR="00577DEE">
              <w:rPr>
                <w:sz w:val="20"/>
              </w:rPr>
              <w:t xml:space="preserve">Assuming catch of </w:t>
            </w:r>
            <w:r w:rsidR="00AF4A15">
              <w:rPr>
                <w:sz w:val="20"/>
              </w:rPr>
              <w:t>3,000</w:t>
            </w:r>
            <w:r w:rsidR="00FD7276">
              <w:rPr>
                <w:sz w:val="20"/>
              </w:rPr>
              <w:t>t</w:t>
            </w:r>
          </w:p>
        </w:tc>
      </w:tr>
    </w:tbl>
    <w:p w14:paraId="2002770C" w14:textId="261FD56D" w:rsidR="00727647" w:rsidRDefault="00727647" w:rsidP="00727647">
      <w:pPr>
        <w:ind w:left="1440" w:hanging="1440"/>
      </w:pPr>
    </w:p>
    <w:p w14:paraId="2E4B8AAB" w14:textId="7FF3F3C7" w:rsidR="00B31D02" w:rsidDel="00711944" w:rsidRDefault="00B31D02" w:rsidP="00727647">
      <w:pPr>
        <w:ind w:left="1440" w:hanging="1440"/>
        <w:rPr>
          <w:del w:id="17013" w:author="Steve Barbeaux" w:date="2022-10-10T12:35:00Z"/>
        </w:rPr>
      </w:pPr>
    </w:p>
    <w:p w14:paraId="412DCB3B" w14:textId="4CDC0C15" w:rsidR="00B31D02" w:rsidDel="00711944" w:rsidRDefault="00B31D02" w:rsidP="00727647">
      <w:pPr>
        <w:ind w:left="1440" w:hanging="1440"/>
        <w:rPr>
          <w:del w:id="17014" w:author="Steve Barbeaux" w:date="2022-10-10T12:35:00Z"/>
        </w:rPr>
      </w:pPr>
    </w:p>
    <w:p w14:paraId="3D6363A4" w14:textId="65815A00" w:rsidR="00727647" w:rsidRDefault="00465CAE" w:rsidP="00090530">
      <w:pPr>
        <w:pStyle w:val="Caption"/>
      </w:pPr>
      <w:r>
        <w:t>T</w:t>
      </w:r>
      <w:r w:rsidR="00727647">
        <w:t xml:space="preserve">able </w:t>
      </w:r>
      <w:r w:rsidR="00755269">
        <w:t>1A</w:t>
      </w:r>
      <w:r w:rsidR="00727647">
        <w:t>.</w:t>
      </w:r>
      <w:r w:rsidR="00200B7D">
        <w:fldChar w:fldCharType="begin"/>
      </w:r>
      <w:r w:rsidR="00EE18B3">
        <w:instrText xml:space="preserve"> seq tab </w:instrText>
      </w:r>
      <w:r w:rsidR="00200B7D">
        <w:fldChar w:fldCharType="separate"/>
      </w:r>
      <w:r w:rsidR="00E66CA0">
        <w:rPr>
          <w:noProof/>
        </w:rPr>
        <w:t>24</w:t>
      </w:r>
      <w:r w:rsidR="00200B7D">
        <w:fldChar w:fldCharType="end"/>
      </w:r>
      <w:r w:rsidR="00727647">
        <w:t>.</w:t>
      </w:r>
      <w:r w:rsidR="00727647">
        <w:tab/>
      </w:r>
      <w:r w:rsidR="006F2C53">
        <w:t>Authors’ preferred</w:t>
      </w:r>
      <w:r w:rsidR="00727647">
        <w:t xml:space="preserve"> </w:t>
      </w:r>
      <w:r w:rsidR="00FD7276">
        <w:t>m</w:t>
      </w:r>
      <w:r w:rsidR="00727647">
        <w:t>odel</w:t>
      </w:r>
      <w:r w:rsidR="00086210">
        <w:t xml:space="preserve"> </w:t>
      </w:r>
      <w:r w:rsidR="00727647">
        <w:t xml:space="preserve">estimates of </w:t>
      </w:r>
      <w:r w:rsidR="00057A12">
        <w:t xml:space="preserve">age </w:t>
      </w:r>
      <w:proofErr w:type="gramStart"/>
      <w:r w:rsidR="00057A12">
        <w:t>1</w:t>
      </w:r>
      <w:proofErr w:type="gramEnd"/>
      <w:r w:rsidR="00057A12">
        <w:t xml:space="preserve"> </w:t>
      </w:r>
      <w:r w:rsidR="00727647">
        <w:t>pollock recruitment (in millions)</w:t>
      </w:r>
      <w:r w:rsidR="00FD7276">
        <w:t xml:space="preserve"> </w:t>
      </w:r>
      <w:r w:rsidR="003C147A">
        <w:t xml:space="preserve">for </w:t>
      </w:r>
      <w:r w:rsidR="00B31D02">
        <w:t>20</w:t>
      </w:r>
      <w:del w:id="17015" w:author="Steve Barbeaux" w:date="2022-10-10T12:35:00Z">
        <w:r w:rsidR="00B31D02" w:rsidDel="00711944">
          <w:delText>18</w:delText>
        </w:r>
      </w:del>
      <w:ins w:id="17016" w:author="Steve Barbeaux" w:date="2022-10-10T12:35:00Z">
        <w:r w:rsidR="00711944">
          <w:t>20</w:t>
        </w:r>
      </w:ins>
      <w:r w:rsidR="00B31D02">
        <w:t xml:space="preserve"> </w:t>
      </w:r>
      <w:r w:rsidR="003C147A">
        <w:t xml:space="preserve">and </w:t>
      </w:r>
      <w:r w:rsidR="00B31D02">
        <w:t>202</w:t>
      </w:r>
      <w:del w:id="17017" w:author="Steve Barbeaux" w:date="2022-10-10T12:35:00Z">
        <w:r w:rsidR="00B31D02" w:rsidDel="00711944">
          <w:delText>0</w:delText>
        </w:r>
      </w:del>
      <w:ins w:id="17018" w:author="Steve Barbeaux" w:date="2022-10-10T12:35:00Z">
        <w:r w:rsidR="00711944">
          <w:t>2</w:t>
        </w:r>
      </w:ins>
      <w:r w:rsidR="00B31D02">
        <w:t xml:space="preserve"> </w:t>
      </w:r>
      <w:r w:rsidR="00057A12">
        <w:t>authors</w:t>
      </w:r>
      <w:r w:rsidR="001050BB">
        <w:t>’</w:t>
      </w:r>
      <w:r w:rsidR="00057A12">
        <w:t xml:space="preserve"> preferred </w:t>
      </w:r>
      <w:r w:rsidR="003C147A">
        <w:t>model</w:t>
      </w:r>
      <w:r w:rsidR="00FD7276">
        <w:t>s</w:t>
      </w:r>
      <w:r w:rsidR="00727647">
        <w:t xml:space="preserve">. </w:t>
      </w:r>
    </w:p>
    <w:tbl>
      <w:tblPr>
        <w:tblW w:w="7689" w:type="dxa"/>
        <w:jc w:val="center"/>
        <w:tblLayout w:type="fixed"/>
        <w:tblLook w:val="0000" w:firstRow="0" w:lastRow="0" w:firstColumn="0" w:lastColumn="0" w:noHBand="0" w:noVBand="0"/>
      </w:tblPr>
      <w:tblGrid>
        <w:gridCol w:w="1530"/>
        <w:gridCol w:w="1289"/>
        <w:gridCol w:w="967"/>
        <w:gridCol w:w="1434"/>
        <w:gridCol w:w="1170"/>
        <w:gridCol w:w="1299"/>
        <w:tblGridChange w:id="17019">
          <w:tblGrid>
            <w:gridCol w:w="1530"/>
            <w:gridCol w:w="1289"/>
            <w:gridCol w:w="967"/>
            <w:gridCol w:w="1434"/>
            <w:gridCol w:w="1170"/>
            <w:gridCol w:w="1299"/>
          </w:tblGrid>
        </w:tblGridChange>
      </w:tblGrid>
      <w:tr w:rsidR="003C147A" w:rsidRPr="009D605F" w14:paraId="37BF80F0" w14:textId="77777777" w:rsidTr="00686AE2">
        <w:trPr>
          <w:trHeight w:val="285"/>
          <w:jc w:val="center"/>
        </w:trPr>
        <w:tc>
          <w:tcPr>
            <w:tcW w:w="3786" w:type="dxa"/>
            <w:gridSpan w:val="3"/>
            <w:tcBorders>
              <w:top w:val="single" w:sz="4" w:space="0" w:color="auto"/>
              <w:left w:val="nil"/>
              <w:bottom w:val="double" w:sz="6" w:space="0" w:color="auto"/>
              <w:right w:val="nil"/>
            </w:tcBorders>
            <w:shd w:val="clear" w:color="auto" w:fill="FFFFFF" w:themeFill="background1"/>
            <w:vAlign w:val="bottom"/>
          </w:tcPr>
          <w:p w14:paraId="28F27008" w14:textId="58E0CC26" w:rsidR="00AD121B" w:rsidRDefault="00B31D02" w:rsidP="00251C76">
            <w:pPr>
              <w:spacing w:after="0"/>
              <w:jc w:val="right"/>
              <w:rPr>
                <w:rFonts w:ascii="Arial" w:hAnsi="Arial" w:cs="Arial"/>
                <w:b/>
                <w:bCs/>
                <w:sz w:val="20"/>
              </w:rPr>
            </w:pPr>
            <w:r>
              <w:rPr>
                <w:rFonts w:ascii="Arial" w:hAnsi="Arial" w:cs="Arial"/>
                <w:b/>
                <w:bCs/>
                <w:sz w:val="20"/>
              </w:rPr>
              <w:t xml:space="preserve">2018 </w:t>
            </w:r>
            <w:r w:rsidR="003C147A">
              <w:rPr>
                <w:rFonts w:ascii="Arial" w:hAnsi="Arial" w:cs="Arial"/>
                <w:b/>
                <w:bCs/>
                <w:sz w:val="20"/>
              </w:rPr>
              <w:t xml:space="preserve">Authors’ </w:t>
            </w:r>
            <w:r w:rsidR="00FD7276">
              <w:rPr>
                <w:rFonts w:ascii="Arial" w:hAnsi="Arial" w:cs="Arial"/>
                <w:b/>
                <w:bCs/>
                <w:sz w:val="20"/>
              </w:rPr>
              <w:t>P</w:t>
            </w:r>
            <w:r w:rsidR="003C147A">
              <w:rPr>
                <w:rFonts w:ascii="Arial" w:hAnsi="Arial" w:cs="Arial"/>
                <w:b/>
                <w:bCs/>
                <w:sz w:val="20"/>
              </w:rPr>
              <w:t>referred Model</w:t>
            </w:r>
          </w:p>
        </w:tc>
        <w:tc>
          <w:tcPr>
            <w:tcW w:w="3903" w:type="dxa"/>
            <w:gridSpan w:val="3"/>
            <w:tcBorders>
              <w:top w:val="single" w:sz="4" w:space="0" w:color="auto"/>
              <w:left w:val="single" w:sz="4" w:space="0" w:color="auto"/>
              <w:bottom w:val="double" w:sz="6" w:space="0" w:color="auto"/>
              <w:right w:val="nil"/>
            </w:tcBorders>
            <w:shd w:val="clear" w:color="auto" w:fill="FFFFFF" w:themeFill="background1"/>
            <w:noWrap/>
            <w:vAlign w:val="bottom"/>
          </w:tcPr>
          <w:p w14:paraId="77C0BA7F" w14:textId="4304A339" w:rsidR="00AD121B" w:rsidRDefault="00E87BA3">
            <w:pPr>
              <w:spacing w:after="0"/>
              <w:jc w:val="center"/>
              <w:rPr>
                <w:rFonts w:ascii="Arial" w:hAnsi="Arial" w:cs="Arial"/>
                <w:b/>
                <w:bCs/>
                <w:sz w:val="20"/>
              </w:rPr>
            </w:pPr>
            <w:r>
              <w:rPr>
                <w:rFonts w:ascii="Arial" w:hAnsi="Arial" w:cs="Arial"/>
                <w:b/>
                <w:bCs/>
                <w:sz w:val="20"/>
              </w:rPr>
              <w:t>20</w:t>
            </w:r>
            <w:r w:rsidR="00B31D02">
              <w:rPr>
                <w:rFonts w:ascii="Arial" w:hAnsi="Arial" w:cs="Arial"/>
                <w:b/>
                <w:bCs/>
                <w:sz w:val="20"/>
              </w:rPr>
              <w:t>20</w:t>
            </w:r>
            <w:r>
              <w:rPr>
                <w:rFonts w:ascii="Arial" w:hAnsi="Arial" w:cs="Arial"/>
                <w:b/>
                <w:bCs/>
                <w:sz w:val="20"/>
              </w:rPr>
              <w:t xml:space="preserve"> </w:t>
            </w:r>
            <w:r w:rsidR="00132067">
              <w:rPr>
                <w:rFonts w:ascii="Arial" w:hAnsi="Arial" w:cs="Arial"/>
                <w:b/>
                <w:bCs/>
                <w:sz w:val="20"/>
              </w:rPr>
              <w:t>Model 15.1</w:t>
            </w:r>
          </w:p>
        </w:tc>
      </w:tr>
      <w:tr w:rsidR="003C147A" w:rsidRPr="009D605F" w14:paraId="4206B29C" w14:textId="77777777" w:rsidTr="00686AE2">
        <w:trPr>
          <w:trHeight w:val="285"/>
          <w:jc w:val="center"/>
        </w:trPr>
        <w:tc>
          <w:tcPr>
            <w:tcW w:w="1530" w:type="dxa"/>
            <w:tcBorders>
              <w:top w:val="single" w:sz="4" w:space="0" w:color="auto"/>
              <w:left w:val="nil"/>
              <w:bottom w:val="double" w:sz="6" w:space="0" w:color="auto"/>
              <w:right w:val="nil"/>
            </w:tcBorders>
            <w:shd w:val="clear" w:color="auto" w:fill="FFFFFF" w:themeFill="background1"/>
            <w:noWrap/>
            <w:vAlign w:val="bottom"/>
          </w:tcPr>
          <w:p w14:paraId="48C2591E" w14:textId="77777777" w:rsidR="008500C4" w:rsidRDefault="003C147A">
            <w:pPr>
              <w:spacing w:after="0"/>
              <w:jc w:val="center"/>
              <w:rPr>
                <w:rFonts w:ascii="Arial" w:hAnsi="Arial" w:cs="Arial"/>
                <w:b/>
                <w:bCs/>
                <w:sz w:val="20"/>
              </w:rPr>
            </w:pPr>
            <w:r w:rsidRPr="009D605F">
              <w:rPr>
                <w:rFonts w:ascii="Arial" w:hAnsi="Arial" w:cs="Arial"/>
                <w:b/>
                <w:bCs/>
                <w:sz w:val="20"/>
              </w:rPr>
              <w:t>Year</w:t>
            </w:r>
          </w:p>
        </w:tc>
        <w:tc>
          <w:tcPr>
            <w:tcW w:w="1289" w:type="dxa"/>
            <w:tcBorders>
              <w:top w:val="single" w:sz="4" w:space="0" w:color="auto"/>
              <w:left w:val="nil"/>
              <w:bottom w:val="double" w:sz="6" w:space="0" w:color="auto"/>
              <w:right w:val="nil"/>
            </w:tcBorders>
            <w:shd w:val="clear" w:color="auto" w:fill="FFFFFF" w:themeFill="background1"/>
            <w:vAlign w:val="bottom"/>
          </w:tcPr>
          <w:p w14:paraId="62E1BD3F" w14:textId="77777777" w:rsidR="00AD121B" w:rsidRDefault="003C147A">
            <w:pPr>
              <w:spacing w:after="0"/>
              <w:jc w:val="center"/>
              <w:rPr>
                <w:rFonts w:ascii="Arial" w:hAnsi="Arial" w:cs="Arial"/>
                <w:b/>
                <w:bCs/>
                <w:sz w:val="20"/>
              </w:rPr>
            </w:pPr>
            <w:r w:rsidRPr="009D605F">
              <w:rPr>
                <w:rFonts w:ascii="Arial" w:hAnsi="Arial" w:cs="Arial"/>
                <w:b/>
                <w:bCs/>
                <w:sz w:val="20"/>
              </w:rPr>
              <w:t xml:space="preserve">Index at age </w:t>
            </w:r>
            <w:r w:rsidR="00FD7276">
              <w:rPr>
                <w:rFonts w:ascii="Arial" w:hAnsi="Arial" w:cs="Arial"/>
                <w:b/>
                <w:bCs/>
                <w:sz w:val="20"/>
              </w:rPr>
              <w:t>1</w:t>
            </w:r>
          </w:p>
        </w:tc>
        <w:tc>
          <w:tcPr>
            <w:tcW w:w="967" w:type="dxa"/>
            <w:tcBorders>
              <w:top w:val="single" w:sz="4" w:space="0" w:color="auto"/>
              <w:left w:val="nil"/>
              <w:bottom w:val="double" w:sz="6" w:space="0" w:color="auto"/>
              <w:right w:val="nil"/>
            </w:tcBorders>
            <w:shd w:val="clear" w:color="auto" w:fill="FFFFFF" w:themeFill="background1"/>
            <w:noWrap/>
            <w:vAlign w:val="bottom"/>
          </w:tcPr>
          <w:p w14:paraId="09260291" w14:textId="77777777" w:rsidR="008500C4" w:rsidRDefault="003C147A">
            <w:pPr>
              <w:spacing w:after="0"/>
              <w:jc w:val="center"/>
              <w:rPr>
                <w:rFonts w:ascii="Arial" w:hAnsi="Arial" w:cs="Arial"/>
                <w:b/>
                <w:bCs/>
                <w:sz w:val="20"/>
              </w:rPr>
            </w:pPr>
            <w:r>
              <w:rPr>
                <w:rFonts w:ascii="Arial" w:hAnsi="Arial" w:cs="Arial"/>
                <w:b/>
                <w:bCs/>
                <w:sz w:val="20"/>
              </w:rPr>
              <w:t>St. Dev.</w:t>
            </w:r>
          </w:p>
        </w:tc>
        <w:tc>
          <w:tcPr>
            <w:tcW w:w="1434" w:type="dxa"/>
            <w:tcBorders>
              <w:top w:val="single" w:sz="4" w:space="0" w:color="auto"/>
              <w:left w:val="single" w:sz="4" w:space="0" w:color="auto"/>
              <w:bottom w:val="double" w:sz="6" w:space="0" w:color="auto"/>
              <w:right w:val="nil"/>
            </w:tcBorders>
            <w:shd w:val="clear" w:color="auto" w:fill="FFFFFF" w:themeFill="background1"/>
            <w:noWrap/>
            <w:vAlign w:val="bottom"/>
          </w:tcPr>
          <w:p w14:paraId="123D1EA4" w14:textId="77777777" w:rsidR="008500C4" w:rsidRDefault="003C147A">
            <w:pPr>
              <w:spacing w:after="0"/>
              <w:jc w:val="center"/>
              <w:rPr>
                <w:rFonts w:ascii="Arial" w:hAnsi="Arial" w:cs="Arial"/>
                <w:b/>
                <w:bCs/>
                <w:sz w:val="20"/>
              </w:rPr>
            </w:pPr>
            <w:r w:rsidRPr="009D605F">
              <w:rPr>
                <w:rFonts w:ascii="Arial" w:hAnsi="Arial" w:cs="Arial"/>
                <w:b/>
                <w:bCs/>
                <w:sz w:val="20"/>
              </w:rPr>
              <w:t>Year</w:t>
            </w:r>
          </w:p>
        </w:tc>
        <w:tc>
          <w:tcPr>
            <w:tcW w:w="1170" w:type="dxa"/>
            <w:tcBorders>
              <w:top w:val="single" w:sz="4" w:space="0" w:color="auto"/>
              <w:left w:val="nil"/>
              <w:bottom w:val="double" w:sz="6" w:space="0" w:color="auto"/>
              <w:right w:val="nil"/>
            </w:tcBorders>
            <w:shd w:val="clear" w:color="auto" w:fill="FFFFFF" w:themeFill="background1"/>
            <w:noWrap/>
            <w:vAlign w:val="bottom"/>
          </w:tcPr>
          <w:p w14:paraId="4DCD2244" w14:textId="77777777" w:rsidR="008500C4" w:rsidRDefault="003C147A">
            <w:pPr>
              <w:spacing w:after="0"/>
              <w:jc w:val="center"/>
              <w:rPr>
                <w:rFonts w:ascii="Arial" w:hAnsi="Arial" w:cs="Arial"/>
                <w:b/>
                <w:bCs/>
                <w:sz w:val="20"/>
              </w:rPr>
            </w:pPr>
            <w:r w:rsidRPr="009D605F">
              <w:rPr>
                <w:rFonts w:ascii="Arial" w:hAnsi="Arial" w:cs="Arial"/>
                <w:b/>
                <w:bCs/>
                <w:sz w:val="20"/>
              </w:rPr>
              <w:t xml:space="preserve">Index at age </w:t>
            </w:r>
            <w:r>
              <w:rPr>
                <w:rFonts w:ascii="Arial" w:hAnsi="Arial" w:cs="Arial"/>
                <w:b/>
                <w:bCs/>
                <w:sz w:val="20"/>
              </w:rPr>
              <w:t>1</w:t>
            </w:r>
          </w:p>
        </w:tc>
        <w:tc>
          <w:tcPr>
            <w:tcW w:w="1299" w:type="dxa"/>
            <w:tcBorders>
              <w:top w:val="single" w:sz="4" w:space="0" w:color="auto"/>
              <w:left w:val="nil"/>
              <w:bottom w:val="double" w:sz="6" w:space="0" w:color="auto"/>
              <w:right w:val="nil"/>
            </w:tcBorders>
            <w:shd w:val="clear" w:color="auto" w:fill="FFFFFF" w:themeFill="background1"/>
            <w:vAlign w:val="bottom"/>
          </w:tcPr>
          <w:p w14:paraId="51A85661" w14:textId="77777777" w:rsidR="00D87DB4" w:rsidRDefault="003C147A">
            <w:pPr>
              <w:spacing w:after="0"/>
              <w:jc w:val="center"/>
              <w:rPr>
                <w:rFonts w:ascii="Arial" w:hAnsi="Arial" w:cs="Arial"/>
                <w:b/>
                <w:bCs/>
                <w:sz w:val="20"/>
              </w:rPr>
            </w:pPr>
            <w:r>
              <w:rPr>
                <w:rFonts w:ascii="Arial" w:hAnsi="Arial" w:cs="Arial"/>
                <w:b/>
                <w:bCs/>
                <w:sz w:val="20"/>
              </w:rPr>
              <w:t>St. Dev.</w:t>
            </w:r>
          </w:p>
        </w:tc>
      </w:tr>
      <w:tr w:rsidR="00711944" w:rsidRPr="00B62A3B" w14:paraId="311D4076" w14:textId="77777777" w:rsidTr="00711944">
        <w:tblPrEx>
          <w:tblW w:w="7689" w:type="dxa"/>
          <w:jc w:val="center"/>
          <w:tblLayout w:type="fixed"/>
          <w:tblLook w:val="0000" w:firstRow="0" w:lastRow="0" w:firstColumn="0" w:lastColumn="0" w:noHBand="0" w:noVBand="0"/>
          <w:tblPrExChange w:id="17020" w:author="Steve Barbeaux" w:date="2022-10-10T12:35:00Z">
            <w:tblPrEx>
              <w:tblW w:w="7689" w:type="dxa"/>
              <w:jc w:val="center"/>
              <w:tblLayout w:type="fixed"/>
              <w:tblLook w:val="0000" w:firstRow="0" w:lastRow="0" w:firstColumn="0" w:lastColumn="0" w:noHBand="0" w:noVBand="0"/>
            </w:tblPrEx>
          </w:tblPrExChange>
        </w:tblPrEx>
        <w:trPr>
          <w:jc w:val="center"/>
          <w:trPrChange w:id="17021" w:author="Steve Barbeaux" w:date="2022-10-10T12:35:00Z">
            <w:trPr>
              <w:jc w:val="center"/>
            </w:trPr>
          </w:trPrChange>
        </w:trPr>
        <w:tc>
          <w:tcPr>
            <w:tcW w:w="1530" w:type="dxa"/>
            <w:tcBorders>
              <w:top w:val="nil"/>
              <w:left w:val="nil"/>
              <w:bottom w:val="nil"/>
              <w:right w:val="nil"/>
            </w:tcBorders>
            <w:shd w:val="clear" w:color="auto" w:fill="FFFFFF" w:themeFill="background1"/>
            <w:noWrap/>
            <w:vAlign w:val="bottom"/>
            <w:tcPrChange w:id="17022" w:author="Steve Barbeaux" w:date="2022-10-10T12:35:00Z">
              <w:tcPr>
                <w:tcW w:w="1530" w:type="dxa"/>
                <w:tcBorders>
                  <w:top w:val="nil"/>
                  <w:left w:val="nil"/>
                  <w:bottom w:val="nil"/>
                  <w:right w:val="nil"/>
                </w:tcBorders>
                <w:shd w:val="clear" w:color="auto" w:fill="FFFFFF" w:themeFill="background1"/>
                <w:noWrap/>
                <w:vAlign w:val="bottom"/>
              </w:tcPr>
            </w:tcPrChange>
          </w:tcPr>
          <w:p w14:paraId="15FEEFAE" w14:textId="324E03C6" w:rsidR="00711944" w:rsidRPr="00090530" w:rsidRDefault="00711944" w:rsidP="00711944">
            <w:pPr>
              <w:spacing w:after="0"/>
              <w:jc w:val="center"/>
              <w:rPr>
                <w:sz w:val="18"/>
                <w:szCs w:val="18"/>
              </w:rPr>
            </w:pPr>
            <w:ins w:id="17023" w:author="Steve Barbeaux" w:date="2022-10-10T12:33:00Z">
              <w:r w:rsidRPr="00090530">
                <w:rPr>
                  <w:sz w:val="18"/>
                  <w:szCs w:val="18"/>
                </w:rPr>
                <w:t>1978</w:t>
              </w:r>
            </w:ins>
            <w:del w:id="17024" w:author="Steve Barbeaux" w:date="2022-10-10T12:33:00Z">
              <w:r w:rsidRPr="00090530" w:rsidDel="00711944">
                <w:rPr>
                  <w:sz w:val="18"/>
                  <w:szCs w:val="18"/>
                </w:rPr>
                <w:delText>1978</w:delText>
              </w:r>
            </w:del>
          </w:p>
        </w:tc>
        <w:tc>
          <w:tcPr>
            <w:tcW w:w="1289" w:type="dxa"/>
            <w:tcBorders>
              <w:top w:val="nil"/>
              <w:left w:val="nil"/>
              <w:bottom w:val="nil"/>
              <w:right w:val="nil"/>
            </w:tcBorders>
            <w:shd w:val="clear" w:color="auto" w:fill="FFFFFF" w:themeFill="background1"/>
            <w:tcPrChange w:id="17025" w:author="Steve Barbeaux" w:date="2022-10-10T12:35:00Z">
              <w:tcPr>
                <w:tcW w:w="1289" w:type="dxa"/>
                <w:tcBorders>
                  <w:top w:val="nil"/>
                  <w:left w:val="nil"/>
                  <w:bottom w:val="nil"/>
                  <w:right w:val="nil"/>
                </w:tcBorders>
                <w:shd w:val="clear" w:color="auto" w:fill="FFFFFF" w:themeFill="background1"/>
              </w:tcPr>
            </w:tcPrChange>
          </w:tcPr>
          <w:p w14:paraId="703D93FD" w14:textId="75F38B02" w:rsidR="00711944" w:rsidRPr="00090530" w:rsidRDefault="00711944" w:rsidP="00711944">
            <w:pPr>
              <w:spacing w:after="0"/>
              <w:jc w:val="right"/>
              <w:rPr>
                <w:sz w:val="18"/>
                <w:szCs w:val="18"/>
              </w:rPr>
            </w:pPr>
            <w:ins w:id="17026" w:author="Steve Barbeaux" w:date="2022-10-10T12:33:00Z">
              <w:r w:rsidRPr="00090530">
                <w:rPr>
                  <w:sz w:val="18"/>
                  <w:szCs w:val="18"/>
                </w:rPr>
                <w:t xml:space="preserve"> 172.1 </w:t>
              </w:r>
            </w:ins>
            <w:del w:id="17027" w:author="Steve Barbeaux" w:date="2022-10-10T12:33:00Z">
              <w:r w:rsidRPr="00733AC9" w:rsidDel="00711944">
                <w:rPr>
                  <w:sz w:val="18"/>
                  <w:szCs w:val="18"/>
                </w:rPr>
                <w:delText xml:space="preserve"> 150.7 </w:delText>
              </w:r>
            </w:del>
          </w:p>
        </w:tc>
        <w:tc>
          <w:tcPr>
            <w:tcW w:w="967" w:type="dxa"/>
            <w:tcBorders>
              <w:top w:val="nil"/>
              <w:left w:val="nil"/>
              <w:bottom w:val="nil"/>
              <w:right w:val="nil"/>
            </w:tcBorders>
            <w:shd w:val="clear" w:color="auto" w:fill="FFFFFF" w:themeFill="background1"/>
            <w:noWrap/>
            <w:tcPrChange w:id="17028" w:author="Steve Barbeaux" w:date="2022-10-10T12:35:00Z">
              <w:tcPr>
                <w:tcW w:w="967" w:type="dxa"/>
                <w:tcBorders>
                  <w:top w:val="nil"/>
                  <w:left w:val="nil"/>
                  <w:bottom w:val="nil"/>
                  <w:right w:val="nil"/>
                </w:tcBorders>
                <w:shd w:val="clear" w:color="auto" w:fill="FFFFFF" w:themeFill="background1"/>
                <w:noWrap/>
              </w:tcPr>
            </w:tcPrChange>
          </w:tcPr>
          <w:p w14:paraId="05635071" w14:textId="1B28C1E4" w:rsidR="00711944" w:rsidRPr="00090530" w:rsidRDefault="00711944" w:rsidP="00711944">
            <w:pPr>
              <w:spacing w:after="0"/>
              <w:jc w:val="right"/>
              <w:rPr>
                <w:sz w:val="18"/>
                <w:szCs w:val="18"/>
              </w:rPr>
            </w:pPr>
            <w:ins w:id="17029" w:author="Steve Barbeaux" w:date="2022-10-10T12:33:00Z">
              <w:r w:rsidRPr="00090530">
                <w:rPr>
                  <w:sz w:val="18"/>
                  <w:szCs w:val="18"/>
                </w:rPr>
                <w:t xml:space="preserve"> 42.0 </w:t>
              </w:r>
            </w:ins>
            <w:del w:id="17030" w:author="Steve Barbeaux" w:date="2022-10-10T12:33:00Z">
              <w:r w:rsidRPr="00733AC9" w:rsidDel="00711944">
                <w:rPr>
                  <w:sz w:val="18"/>
                  <w:szCs w:val="18"/>
                </w:rPr>
                <w:delText xml:space="preserve"> 36.4 </w:delText>
              </w:r>
            </w:del>
          </w:p>
        </w:tc>
        <w:tc>
          <w:tcPr>
            <w:tcW w:w="1434" w:type="dxa"/>
            <w:tcBorders>
              <w:top w:val="nil"/>
              <w:left w:val="single" w:sz="4" w:space="0" w:color="auto"/>
              <w:bottom w:val="nil"/>
              <w:right w:val="nil"/>
            </w:tcBorders>
            <w:shd w:val="clear" w:color="auto" w:fill="FFFFFF" w:themeFill="background1"/>
            <w:noWrap/>
            <w:vAlign w:val="bottom"/>
            <w:tcPrChange w:id="17031" w:author="Steve Barbeaux" w:date="2022-10-10T12:35:00Z">
              <w:tcPr>
                <w:tcW w:w="1434" w:type="dxa"/>
                <w:tcBorders>
                  <w:top w:val="nil"/>
                  <w:left w:val="single" w:sz="4" w:space="0" w:color="auto"/>
                  <w:bottom w:val="nil"/>
                  <w:right w:val="nil"/>
                </w:tcBorders>
                <w:shd w:val="clear" w:color="auto" w:fill="FFFFFF" w:themeFill="background1"/>
                <w:noWrap/>
                <w:vAlign w:val="bottom"/>
              </w:tcPr>
            </w:tcPrChange>
          </w:tcPr>
          <w:p w14:paraId="4E11B885" w14:textId="1274C4C0" w:rsidR="00711944" w:rsidRPr="00090530" w:rsidRDefault="00711944" w:rsidP="00711944">
            <w:pPr>
              <w:spacing w:after="0"/>
              <w:jc w:val="center"/>
              <w:rPr>
                <w:sz w:val="18"/>
                <w:szCs w:val="18"/>
              </w:rPr>
            </w:pPr>
            <w:r w:rsidRPr="00090530">
              <w:rPr>
                <w:sz w:val="18"/>
                <w:szCs w:val="18"/>
              </w:rPr>
              <w:t>1978</w:t>
            </w:r>
          </w:p>
        </w:tc>
        <w:tc>
          <w:tcPr>
            <w:tcW w:w="1170" w:type="dxa"/>
            <w:tcBorders>
              <w:top w:val="nil"/>
              <w:left w:val="nil"/>
              <w:bottom w:val="nil"/>
              <w:right w:val="nil"/>
            </w:tcBorders>
            <w:shd w:val="clear" w:color="auto" w:fill="FFFFFF" w:themeFill="background1"/>
            <w:noWrap/>
            <w:vAlign w:val="bottom"/>
            <w:tcPrChange w:id="17032" w:author="Steve Barbeaux" w:date="2022-10-10T12:35:00Z">
              <w:tcPr>
                <w:tcW w:w="1170" w:type="dxa"/>
                <w:tcBorders>
                  <w:top w:val="nil"/>
                  <w:left w:val="nil"/>
                  <w:bottom w:val="nil"/>
                  <w:right w:val="nil"/>
                </w:tcBorders>
                <w:shd w:val="clear" w:color="auto" w:fill="FFFFFF" w:themeFill="background1"/>
                <w:noWrap/>
              </w:tcPr>
            </w:tcPrChange>
          </w:tcPr>
          <w:p w14:paraId="18E0AC5F" w14:textId="13B12F24" w:rsidR="00711944" w:rsidRPr="00711944" w:rsidRDefault="00711944" w:rsidP="00711944">
            <w:pPr>
              <w:spacing w:after="0"/>
              <w:jc w:val="right"/>
              <w:rPr>
                <w:sz w:val="20"/>
                <w:rPrChange w:id="17033" w:author="Steve Barbeaux" w:date="2022-10-10T12:35:00Z">
                  <w:rPr>
                    <w:sz w:val="18"/>
                    <w:szCs w:val="18"/>
                  </w:rPr>
                </w:rPrChange>
              </w:rPr>
            </w:pPr>
            <w:ins w:id="17034" w:author="Steve Barbeaux" w:date="2022-10-10T12:35:00Z">
              <w:r w:rsidRPr="00711944">
                <w:rPr>
                  <w:color w:val="000000"/>
                  <w:sz w:val="20"/>
                  <w:rPrChange w:id="17035" w:author="Steve Barbeaux" w:date="2022-10-10T12:35:00Z">
                    <w:rPr>
                      <w:rFonts w:ascii="Calibri" w:hAnsi="Calibri" w:cs="Calibri"/>
                      <w:color w:val="000000"/>
                      <w:szCs w:val="22"/>
                    </w:rPr>
                  </w:rPrChange>
                </w:rPr>
                <w:t>154.6</w:t>
              </w:r>
            </w:ins>
            <w:del w:id="17036" w:author="Steve Barbeaux" w:date="2022-10-10T12:33:00Z">
              <w:r w:rsidRPr="00711944" w:rsidDel="00711944">
                <w:rPr>
                  <w:sz w:val="20"/>
                  <w:rPrChange w:id="17037" w:author="Steve Barbeaux" w:date="2022-10-10T12:35:00Z">
                    <w:rPr>
                      <w:sz w:val="18"/>
                      <w:szCs w:val="18"/>
                    </w:rPr>
                  </w:rPrChange>
                </w:rPr>
                <w:delText xml:space="preserve"> 172.1 </w:delText>
              </w:r>
            </w:del>
          </w:p>
        </w:tc>
        <w:tc>
          <w:tcPr>
            <w:tcW w:w="1299" w:type="dxa"/>
            <w:tcBorders>
              <w:top w:val="nil"/>
              <w:left w:val="nil"/>
              <w:bottom w:val="nil"/>
              <w:right w:val="nil"/>
            </w:tcBorders>
            <w:shd w:val="clear" w:color="auto" w:fill="FFFFFF" w:themeFill="background1"/>
            <w:vAlign w:val="bottom"/>
            <w:tcPrChange w:id="17038" w:author="Steve Barbeaux" w:date="2022-10-10T12:35:00Z">
              <w:tcPr>
                <w:tcW w:w="1299" w:type="dxa"/>
                <w:tcBorders>
                  <w:top w:val="nil"/>
                  <w:left w:val="nil"/>
                  <w:bottom w:val="nil"/>
                  <w:right w:val="nil"/>
                </w:tcBorders>
                <w:shd w:val="clear" w:color="auto" w:fill="FFFFFF" w:themeFill="background1"/>
              </w:tcPr>
            </w:tcPrChange>
          </w:tcPr>
          <w:p w14:paraId="7E417B1F" w14:textId="0F6A32D3" w:rsidR="00711944" w:rsidRPr="00711944" w:rsidRDefault="00711944" w:rsidP="00711944">
            <w:pPr>
              <w:spacing w:after="0"/>
              <w:jc w:val="right"/>
              <w:rPr>
                <w:sz w:val="20"/>
                <w:rPrChange w:id="17039" w:author="Steve Barbeaux" w:date="2022-10-10T12:35:00Z">
                  <w:rPr>
                    <w:sz w:val="18"/>
                    <w:szCs w:val="18"/>
                  </w:rPr>
                </w:rPrChange>
              </w:rPr>
            </w:pPr>
            <w:ins w:id="17040" w:author="Steve Barbeaux" w:date="2022-10-10T12:35:00Z">
              <w:r w:rsidRPr="00711944">
                <w:rPr>
                  <w:color w:val="000000"/>
                  <w:sz w:val="20"/>
                  <w:rPrChange w:id="17041" w:author="Steve Barbeaux" w:date="2022-10-10T12:35:00Z">
                    <w:rPr>
                      <w:rFonts w:ascii="Calibri" w:hAnsi="Calibri" w:cs="Calibri"/>
                      <w:color w:val="000000"/>
                      <w:szCs w:val="22"/>
                    </w:rPr>
                  </w:rPrChange>
                </w:rPr>
                <w:t>38.4</w:t>
              </w:r>
            </w:ins>
            <w:del w:id="17042" w:author="Steve Barbeaux" w:date="2022-10-10T12:33:00Z">
              <w:r w:rsidRPr="00711944" w:rsidDel="00711944">
                <w:rPr>
                  <w:sz w:val="20"/>
                  <w:rPrChange w:id="17043" w:author="Steve Barbeaux" w:date="2022-10-10T12:35:00Z">
                    <w:rPr>
                      <w:sz w:val="18"/>
                      <w:szCs w:val="18"/>
                    </w:rPr>
                  </w:rPrChange>
                </w:rPr>
                <w:delText xml:space="preserve"> 42.0 </w:delText>
              </w:r>
            </w:del>
          </w:p>
        </w:tc>
      </w:tr>
      <w:tr w:rsidR="00711944" w:rsidRPr="00B62A3B" w14:paraId="6F8F79D9" w14:textId="77777777" w:rsidTr="00711944">
        <w:tblPrEx>
          <w:tblW w:w="7689" w:type="dxa"/>
          <w:jc w:val="center"/>
          <w:tblLayout w:type="fixed"/>
          <w:tblLook w:val="0000" w:firstRow="0" w:lastRow="0" w:firstColumn="0" w:lastColumn="0" w:noHBand="0" w:noVBand="0"/>
          <w:tblPrExChange w:id="17044" w:author="Steve Barbeaux" w:date="2022-10-10T12:35:00Z">
            <w:tblPrEx>
              <w:tblW w:w="7689" w:type="dxa"/>
              <w:jc w:val="center"/>
              <w:tblLayout w:type="fixed"/>
              <w:tblLook w:val="0000" w:firstRow="0" w:lastRow="0" w:firstColumn="0" w:lastColumn="0" w:noHBand="0" w:noVBand="0"/>
            </w:tblPrEx>
          </w:tblPrExChange>
        </w:tblPrEx>
        <w:trPr>
          <w:jc w:val="center"/>
          <w:trPrChange w:id="17045" w:author="Steve Barbeaux" w:date="2022-10-10T12:35:00Z">
            <w:trPr>
              <w:jc w:val="center"/>
            </w:trPr>
          </w:trPrChange>
        </w:trPr>
        <w:tc>
          <w:tcPr>
            <w:tcW w:w="1530" w:type="dxa"/>
            <w:tcBorders>
              <w:top w:val="nil"/>
              <w:left w:val="nil"/>
              <w:bottom w:val="nil"/>
              <w:right w:val="nil"/>
            </w:tcBorders>
            <w:shd w:val="clear" w:color="auto" w:fill="FFFFFF" w:themeFill="background1"/>
            <w:noWrap/>
            <w:vAlign w:val="bottom"/>
            <w:tcPrChange w:id="17046" w:author="Steve Barbeaux" w:date="2022-10-10T12:35:00Z">
              <w:tcPr>
                <w:tcW w:w="1530" w:type="dxa"/>
                <w:tcBorders>
                  <w:top w:val="nil"/>
                  <w:left w:val="nil"/>
                  <w:bottom w:val="nil"/>
                  <w:right w:val="nil"/>
                </w:tcBorders>
                <w:shd w:val="clear" w:color="auto" w:fill="FFFFFF" w:themeFill="background1"/>
                <w:noWrap/>
                <w:vAlign w:val="bottom"/>
              </w:tcPr>
            </w:tcPrChange>
          </w:tcPr>
          <w:p w14:paraId="4A3EAD6F" w14:textId="05A30C8B" w:rsidR="00711944" w:rsidRPr="00090530" w:rsidRDefault="00711944" w:rsidP="00711944">
            <w:pPr>
              <w:spacing w:after="0"/>
              <w:jc w:val="center"/>
              <w:rPr>
                <w:sz w:val="18"/>
                <w:szCs w:val="18"/>
              </w:rPr>
            </w:pPr>
            <w:ins w:id="17047" w:author="Steve Barbeaux" w:date="2022-10-10T12:33:00Z">
              <w:r w:rsidRPr="00090530">
                <w:rPr>
                  <w:sz w:val="18"/>
                  <w:szCs w:val="18"/>
                </w:rPr>
                <w:t>1979</w:t>
              </w:r>
            </w:ins>
            <w:del w:id="17048" w:author="Steve Barbeaux" w:date="2022-10-10T12:33:00Z">
              <w:r w:rsidRPr="00090530" w:rsidDel="00711944">
                <w:rPr>
                  <w:sz w:val="18"/>
                  <w:szCs w:val="18"/>
                </w:rPr>
                <w:delText>1979</w:delText>
              </w:r>
            </w:del>
          </w:p>
        </w:tc>
        <w:tc>
          <w:tcPr>
            <w:tcW w:w="1289" w:type="dxa"/>
            <w:tcBorders>
              <w:top w:val="nil"/>
              <w:left w:val="nil"/>
              <w:bottom w:val="nil"/>
              <w:right w:val="nil"/>
            </w:tcBorders>
            <w:shd w:val="clear" w:color="auto" w:fill="FFFFFF" w:themeFill="background1"/>
            <w:tcPrChange w:id="17049" w:author="Steve Barbeaux" w:date="2022-10-10T12:35:00Z">
              <w:tcPr>
                <w:tcW w:w="1289" w:type="dxa"/>
                <w:tcBorders>
                  <w:top w:val="nil"/>
                  <w:left w:val="nil"/>
                  <w:bottom w:val="nil"/>
                  <w:right w:val="nil"/>
                </w:tcBorders>
                <w:shd w:val="clear" w:color="auto" w:fill="FFFFFF" w:themeFill="background1"/>
              </w:tcPr>
            </w:tcPrChange>
          </w:tcPr>
          <w:p w14:paraId="61904880" w14:textId="5B24D343" w:rsidR="00711944" w:rsidRPr="00090530" w:rsidRDefault="00711944" w:rsidP="00711944">
            <w:pPr>
              <w:spacing w:after="0"/>
              <w:jc w:val="right"/>
              <w:rPr>
                <w:sz w:val="18"/>
                <w:szCs w:val="18"/>
              </w:rPr>
            </w:pPr>
            <w:ins w:id="17050" w:author="Steve Barbeaux" w:date="2022-10-10T12:33:00Z">
              <w:r w:rsidRPr="00090530">
                <w:rPr>
                  <w:sz w:val="18"/>
                  <w:szCs w:val="18"/>
                </w:rPr>
                <w:t xml:space="preserve"> 1,711.5 </w:t>
              </w:r>
            </w:ins>
            <w:del w:id="17051" w:author="Steve Barbeaux" w:date="2022-10-10T12:33:00Z">
              <w:r w:rsidRPr="00733AC9" w:rsidDel="00711944">
                <w:rPr>
                  <w:sz w:val="18"/>
                  <w:szCs w:val="18"/>
                </w:rPr>
                <w:delText xml:space="preserve"> 1,560.6 </w:delText>
              </w:r>
            </w:del>
          </w:p>
        </w:tc>
        <w:tc>
          <w:tcPr>
            <w:tcW w:w="967" w:type="dxa"/>
            <w:tcBorders>
              <w:top w:val="nil"/>
              <w:left w:val="nil"/>
              <w:bottom w:val="nil"/>
              <w:right w:val="nil"/>
            </w:tcBorders>
            <w:shd w:val="clear" w:color="auto" w:fill="FFFFFF" w:themeFill="background1"/>
            <w:noWrap/>
            <w:tcPrChange w:id="17052" w:author="Steve Barbeaux" w:date="2022-10-10T12:35:00Z">
              <w:tcPr>
                <w:tcW w:w="967" w:type="dxa"/>
                <w:tcBorders>
                  <w:top w:val="nil"/>
                  <w:left w:val="nil"/>
                  <w:bottom w:val="nil"/>
                  <w:right w:val="nil"/>
                </w:tcBorders>
                <w:shd w:val="clear" w:color="auto" w:fill="FFFFFF" w:themeFill="background1"/>
                <w:noWrap/>
              </w:tcPr>
            </w:tcPrChange>
          </w:tcPr>
          <w:p w14:paraId="773A33C8" w14:textId="2EC995F8" w:rsidR="00711944" w:rsidRPr="00090530" w:rsidRDefault="00711944" w:rsidP="00711944">
            <w:pPr>
              <w:spacing w:after="0"/>
              <w:jc w:val="right"/>
              <w:rPr>
                <w:sz w:val="18"/>
                <w:szCs w:val="18"/>
              </w:rPr>
            </w:pPr>
            <w:ins w:id="17053" w:author="Steve Barbeaux" w:date="2022-10-10T12:33:00Z">
              <w:r w:rsidRPr="00090530">
                <w:rPr>
                  <w:sz w:val="18"/>
                  <w:szCs w:val="18"/>
                </w:rPr>
                <w:t xml:space="preserve"> 194.3 </w:t>
              </w:r>
            </w:ins>
            <w:del w:id="17054" w:author="Steve Barbeaux" w:date="2022-10-10T12:33:00Z">
              <w:r w:rsidRPr="00733AC9" w:rsidDel="00711944">
                <w:rPr>
                  <w:sz w:val="18"/>
                  <w:szCs w:val="18"/>
                </w:rPr>
                <w:delText xml:space="preserve"> 171.9 </w:delText>
              </w:r>
            </w:del>
          </w:p>
        </w:tc>
        <w:tc>
          <w:tcPr>
            <w:tcW w:w="1434" w:type="dxa"/>
            <w:tcBorders>
              <w:top w:val="nil"/>
              <w:left w:val="single" w:sz="4" w:space="0" w:color="auto"/>
              <w:bottom w:val="nil"/>
              <w:right w:val="nil"/>
            </w:tcBorders>
            <w:shd w:val="clear" w:color="auto" w:fill="FFFFFF" w:themeFill="background1"/>
            <w:noWrap/>
            <w:vAlign w:val="bottom"/>
            <w:tcPrChange w:id="17055" w:author="Steve Barbeaux" w:date="2022-10-10T12:35:00Z">
              <w:tcPr>
                <w:tcW w:w="1434" w:type="dxa"/>
                <w:tcBorders>
                  <w:top w:val="nil"/>
                  <w:left w:val="single" w:sz="4" w:space="0" w:color="auto"/>
                  <w:bottom w:val="nil"/>
                  <w:right w:val="nil"/>
                </w:tcBorders>
                <w:shd w:val="clear" w:color="auto" w:fill="FFFFFF" w:themeFill="background1"/>
                <w:noWrap/>
                <w:vAlign w:val="bottom"/>
              </w:tcPr>
            </w:tcPrChange>
          </w:tcPr>
          <w:p w14:paraId="0EE18555" w14:textId="3B181A70" w:rsidR="00711944" w:rsidRPr="00090530" w:rsidRDefault="00711944" w:rsidP="00711944">
            <w:pPr>
              <w:spacing w:after="0"/>
              <w:jc w:val="center"/>
              <w:rPr>
                <w:sz w:val="18"/>
                <w:szCs w:val="18"/>
              </w:rPr>
            </w:pPr>
            <w:r w:rsidRPr="00090530">
              <w:rPr>
                <w:sz w:val="18"/>
                <w:szCs w:val="18"/>
              </w:rPr>
              <w:t>1979</w:t>
            </w:r>
          </w:p>
        </w:tc>
        <w:tc>
          <w:tcPr>
            <w:tcW w:w="1170" w:type="dxa"/>
            <w:tcBorders>
              <w:top w:val="nil"/>
              <w:left w:val="nil"/>
              <w:bottom w:val="nil"/>
              <w:right w:val="nil"/>
            </w:tcBorders>
            <w:shd w:val="clear" w:color="auto" w:fill="FFFFFF" w:themeFill="background1"/>
            <w:noWrap/>
            <w:vAlign w:val="bottom"/>
            <w:tcPrChange w:id="17056" w:author="Steve Barbeaux" w:date="2022-10-10T12:35:00Z">
              <w:tcPr>
                <w:tcW w:w="1170" w:type="dxa"/>
                <w:tcBorders>
                  <w:top w:val="nil"/>
                  <w:left w:val="nil"/>
                  <w:bottom w:val="nil"/>
                  <w:right w:val="nil"/>
                </w:tcBorders>
                <w:shd w:val="clear" w:color="auto" w:fill="FFFFFF" w:themeFill="background1"/>
                <w:noWrap/>
              </w:tcPr>
            </w:tcPrChange>
          </w:tcPr>
          <w:p w14:paraId="7CC4C326" w14:textId="782C8BB6" w:rsidR="00711944" w:rsidRPr="00711944" w:rsidRDefault="00711944" w:rsidP="00711944">
            <w:pPr>
              <w:spacing w:after="0"/>
              <w:jc w:val="right"/>
              <w:rPr>
                <w:sz w:val="20"/>
                <w:rPrChange w:id="17057" w:author="Steve Barbeaux" w:date="2022-10-10T12:35:00Z">
                  <w:rPr>
                    <w:sz w:val="18"/>
                    <w:szCs w:val="18"/>
                  </w:rPr>
                </w:rPrChange>
              </w:rPr>
            </w:pPr>
            <w:ins w:id="17058" w:author="Steve Barbeaux" w:date="2022-10-10T12:35:00Z">
              <w:r w:rsidRPr="00711944">
                <w:rPr>
                  <w:color w:val="000000"/>
                  <w:sz w:val="20"/>
                  <w:rPrChange w:id="17059" w:author="Steve Barbeaux" w:date="2022-10-10T12:35:00Z">
                    <w:rPr>
                      <w:rFonts w:ascii="Calibri" w:hAnsi="Calibri" w:cs="Calibri"/>
                      <w:color w:val="000000"/>
                      <w:szCs w:val="22"/>
                    </w:rPr>
                  </w:rPrChange>
                </w:rPr>
                <w:t>1553.1</w:t>
              </w:r>
            </w:ins>
            <w:del w:id="17060" w:author="Steve Barbeaux" w:date="2022-10-10T12:33:00Z">
              <w:r w:rsidRPr="00711944" w:rsidDel="00711944">
                <w:rPr>
                  <w:sz w:val="20"/>
                  <w:rPrChange w:id="17061" w:author="Steve Barbeaux" w:date="2022-10-10T12:35:00Z">
                    <w:rPr>
                      <w:sz w:val="18"/>
                      <w:szCs w:val="18"/>
                    </w:rPr>
                  </w:rPrChange>
                </w:rPr>
                <w:delText xml:space="preserve"> 1,711.5 </w:delText>
              </w:r>
            </w:del>
          </w:p>
        </w:tc>
        <w:tc>
          <w:tcPr>
            <w:tcW w:w="1299" w:type="dxa"/>
            <w:tcBorders>
              <w:top w:val="nil"/>
              <w:left w:val="nil"/>
              <w:bottom w:val="nil"/>
              <w:right w:val="nil"/>
            </w:tcBorders>
            <w:shd w:val="clear" w:color="auto" w:fill="FFFFFF" w:themeFill="background1"/>
            <w:vAlign w:val="bottom"/>
            <w:tcPrChange w:id="17062" w:author="Steve Barbeaux" w:date="2022-10-10T12:35:00Z">
              <w:tcPr>
                <w:tcW w:w="1299" w:type="dxa"/>
                <w:tcBorders>
                  <w:top w:val="nil"/>
                  <w:left w:val="nil"/>
                  <w:bottom w:val="nil"/>
                  <w:right w:val="nil"/>
                </w:tcBorders>
                <w:shd w:val="clear" w:color="auto" w:fill="FFFFFF" w:themeFill="background1"/>
              </w:tcPr>
            </w:tcPrChange>
          </w:tcPr>
          <w:p w14:paraId="237F8EA1" w14:textId="5FF8B4C2" w:rsidR="00711944" w:rsidRPr="00711944" w:rsidRDefault="00711944" w:rsidP="00711944">
            <w:pPr>
              <w:spacing w:after="0"/>
              <w:jc w:val="right"/>
              <w:rPr>
                <w:sz w:val="20"/>
                <w:rPrChange w:id="17063" w:author="Steve Barbeaux" w:date="2022-10-10T12:35:00Z">
                  <w:rPr>
                    <w:sz w:val="18"/>
                    <w:szCs w:val="18"/>
                  </w:rPr>
                </w:rPrChange>
              </w:rPr>
            </w:pPr>
            <w:ins w:id="17064" w:author="Steve Barbeaux" w:date="2022-10-10T12:35:00Z">
              <w:r w:rsidRPr="00711944">
                <w:rPr>
                  <w:color w:val="000000"/>
                  <w:sz w:val="20"/>
                  <w:rPrChange w:id="17065" w:author="Steve Barbeaux" w:date="2022-10-10T12:35:00Z">
                    <w:rPr>
                      <w:rFonts w:ascii="Calibri" w:hAnsi="Calibri" w:cs="Calibri"/>
                      <w:color w:val="000000"/>
                      <w:szCs w:val="22"/>
                    </w:rPr>
                  </w:rPrChange>
                </w:rPr>
                <w:t>186.6</w:t>
              </w:r>
            </w:ins>
            <w:del w:id="17066" w:author="Steve Barbeaux" w:date="2022-10-10T12:33:00Z">
              <w:r w:rsidRPr="00711944" w:rsidDel="00711944">
                <w:rPr>
                  <w:sz w:val="20"/>
                  <w:rPrChange w:id="17067" w:author="Steve Barbeaux" w:date="2022-10-10T12:35:00Z">
                    <w:rPr>
                      <w:sz w:val="18"/>
                      <w:szCs w:val="18"/>
                    </w:rPr>
                  </w:rPrChange>
                </w:rPr>
                <w:delText xml:space="preserve"> 194.3 </w:delText>
              </w:r>
            </w:del>
          </w:p>
        </w:tc>
      </w:tr>
      <w:tr w:rsidR="00711944" w:rsidRPr="00B62A3B" w14:paraId="4BC0A4FB" w14:textId="77777777" w:rsidTr="00711944">
        <w:tblPrEx>
          <w:tblW w:w="7689" w:type="dxa"/>
          <w:jc w:val="center"/>
          <w:tblLayout w:type="fixed"/>
          <w:tblLook w:val="0000" w:firstRow="0" w:lastRow="0" w:firstColumn="0" w:lastColumn="0" w:noHBand="0" w:noVBand="0"/>
          <w:tblPrExChange w:id="17068" w:author="Steve Barbeaux" w:date="2022-10-10T12:35:00Z">
            <w:tblPrEx>
              <w:tblW w:w="7689" w:type="dxa"/>
              <w:jc w:val="center"/>
              <w:tblLayout w:type="fixed"/>
              <w:tblLook w:val="0000" w:firstRow="0" w:lastRow="0" w:firstColumn="0" w:lastColumn="0" w:noHBand="0" w:noVBand="0"/>
            </w:tblPrEx>
          </w:tblPrExChange>
        </w:tblPrEx>
        <w:trPr>
          <w:jc w:val="center"/>
          <w:trPrChange w:id="17069" w:author="Steve Barbeaux" w:date="2022-10-10T12:35:00Z">
            <w:trPr>
              <w:jc w:val="center"/>
            </w:trPr>
          </w:trPrChange>
        </w:trPr>
        <w:tc>
          <w:tcPr>
            <w:tcW w:w="1530" w:type="dxa"/>
            <w:tcBorders>
              <w:top w:val="nil"/>
              <w:left w:val="nil"/>
              <w:bottom w:val="nil"/>
              <w:right w:val="nil"/>
            </w:tcBorders>
            <w:shd w:val="clear" w:color="auto" w:fill="FFFFFF" w:themeFill="background1"/>
            <w:noWrap/>
            <w:vAlign w:val="bottom"/>
            <w:tcPrChange w:id="17070" w:author="Steve Barbeaux" w:date="2022-10-10T12:35:00Z">
              <w:tcPr>
                <w:tcW w:w="1530" w:type="dxa"/>
                <w:tcBorders>
                  <w:top w:val="nil"/>
                  <w:left w:val="nil"/>
                  <w:bottom w:val="nil"/>
                  <w:right w:val="nil"/>
                </w:tcBorders>
                <w:shd w:val="clear" w:color="auto" w:fill="FFFFFF" w:themeFill="background1"/>
                <w:noWrap/>
                <w:vAlign w:val="bottom"/>
              </w:tcPr>
            </w:tcPrChange>
          </w:tcPr>
          <w:p w14:paraId="6E425EFC" w14:textId="068B22C4" w:rsidR="00711944" w:rsidRPr="00090530" w:rsidRDefault="00711944" w:rsidP="00711944">
            <w:pPr>
              <w:spacing w:after="0"/>
              <w:jc w:val="center"/>
              <w:rPr>
                <w:sz w:val="18"/>
                <w:szCs w:val="18"/>
              </w:rPr>
            </w:pPr>
            <w:ins w:id="17071" w:author="Steve Barbeaux" w:date="2022-10-10T12:33:00Z">
              <w:r w:rsidRPr="00090530">
                <w:rPr>
                  <w:sz w:val="18"/>
                  <w:szCs w:val="18"/>
                </w:rPr>
                <w:t>1980</w:t>
              </w:r>
            </w:ins>
            <w:del w:id="17072" w:author="Steve Barbeaux" w:date="2022-10-10T12:33:00Z">
              <w:r w:rsidRPr="00090530" w:rsidDel="00711944">
                <w:rPr>
                  <w:sz w:val="18"/>
                  <w:szCs w:val="18"/>
                </w:rPr>
                <w:delText>1980</w:delText>
              </w:r>
            </w:del>
          </w:p>
        </w:tc>
        <w:tc>
          <w:tcPr>
            <w:tcW w:w="1289" w:type="dxa"/>
            <w:tcBorders>
              <w:top w:val="nil"/>
              <w:left w:val="nil"/>
              <w:bottom w:val="nil"/>
              <w:right w:val="nil"/>
            </w:tcBorders>
            <w:shd w:val="clear" w:color="auto" w:fill="FFFFFF" w:themeFill="background1"/>
            <w:tcPrChange w:id="17073" w:author="Steve Barbeaux" w:date="2022-10-10T12:35:00Z">
              <w:tcPr>
                <w:tcW w:w="1289" w:type="dxa"/>
                <w:tcBorders>
                  <w:top w:val="nil"/>
                  <w:left w:val="nil"/>
                  <w:bottom w:val="nil"/>
                  <w:right w:val="nil"/>
                </w:tcBorders>
                <w:shd w:val="clear" w:color="auto" w:fill="FFFFFF" w:themeFill="background1"/>
              </w:tcPr>
            </w:tcPrChange>
          </w:tcPr>
          <w:p w14:paraId="0342CBC8" w14:textId="22C15A40" w:rsidR="00711944" w:rsidRPr="00090530" w:rsidRDefault="00711944" w:rsidP="00711944">
            <w:pPr>
              <w:spacing w:after="0"/>
              <w:jc w:val="right"/>
              <w:rPr>
                <w:sz w:val="18"/>
                <w:szCs w:val="18"/>
              </w:rPr>
            </w:pPr>
            <w:ins w:id="17074" w:author="Steve Barbeaux" w:date="2022-10-10T12:33:00Z">
              <w:r w:rsidRPr="00090530">
                <w:rPr>
                  <w:sz w:val="18"/>
                  <w:szCs w:val="18"/>
                </w:rPr>
                <w:t xml:space="preserve"> 48.0 </w:t>
              </w:r>
            </w:ins>
            <w:del w:id="17075" w:author="Steve Barbeaux" w:date="2022-10-10T12:33:00Z">
              <w:r w:rsidRPr="00733AC9" w:rsidDel="00711944">
                <w:rPr>
                  <w:sz w:val="18"/>
                  <w:szCs w:val="18"/>
                </w:rPr>
                <w:delText xml:space="preserve"> 53.8 </w:delText>
              </w:r>
            </w:del>
          </w:p>
        </w:tc>
        <w:tc>
          <w:tcPr>
            <w:tcW w:w="967" w:type="dxa"/>
            <w:tcBorders>
              <w:top w:val="nil"/>
              <w:left w:val="nil"/>
              <w:bottom w:val="nil"/>
              <w:right w:val="nil"/>
            </w:tcBorders>
            <w:shd w:val="clear" w:color="auto" w:fill="FFFFFF" w:themeFill="background1"/>
            <w:noWrap/>
            <w:tcPrChange w:id="17076" w:author="Steve Barbeaux" w:date="2022-10-10T12:35:00Z">
              <w:tcPr>
                <w:tcW w:w="967" w:type="dxa"/>
                <w:tcBorders>
                  <w:top w:val="nil"/>
                  <w:left w:val="nil"/>
                  <w:bottom w:val="nil"/>
                  <w:right w:val="nil"/>
                </w:tcBorders>
                <w:shd w:val="clear" w:color="auto" w:fill="FFFFFF" w:themeFill="background1"/>
                <w:noWrap/>
              </w:tcPr>
            </w:tcPrChange>
          </w:tcPr>
          <w:p w14:paraId="3490703A" w14:textId="6EB000B2" w:rsidR="00711944" w:rsidRPr="00090530" w:rsidRDefault="00711944" w:rsidP="00711944">
            <w:pPr>
              <w:spacing w:after="0"/>
              <w:jc w:val="right"/>
              <w:rPr>
                <w:sz w:val="18"/>
                <w:szCs w:val="18"/>
              </w:rPr>
            </w:pPr>
            <w:ins w:id="17077" w:author="Steve Barbeaux" w:date="2022-10-10T12:33:00Z">
              <w:r w:rsidRPr="00090530">
                <w:rPr>
                  <w:sz w:val="18"/>
                  <w:szCs w:val="18"/>
                </w:rPr>
                <w:t xml:space="preserve"> 21.7 </w:t>
              </w:r>
            </w:ins>
            <w:del w:id="17078" w:author="Steve Barbeaux" w:date="2022-10-10T12:33:00Z">
              <w:r w:rsidRPr="00733AC9" w:rsidDel="00711944">
                <w:rPr>
                  <w:sz w:val="18"/>
                  <w:szCs w:val="18"/>
                </w:rPr>
                <w:delText xml:space="preserve"> 19.7 </w:delText>
              </w:r>
            </w:del>
          </w:p>
        </w:tc>
        <w:tc>
          <w:tcPr>
            <w:tcW w:w="1434" w:type="dxa"/>
            <w:tcBorders>
              <w:top w:val="nil"/>
              <w:left w:val="single" w:sz="4" w:space="0" w:color="auto"/>
              <w:bottom w:val="nil"/>
              <w:right w:val="nil"/>
            </w:tcBorders>
            <w:shd w:val="clear" w:color="auto" w:fill="FFFFFF" w:themeFill="background1"/>
            <w:noWrap/>
            <w:vAlign w:val="bottom"/>
            <w:tcPrChange w:id="17079" w:author="Steve Barbeaux" w:date="2022-10-10T12:35:00Z">
              <w:tcPr>
                <w:tcW w:w="1434" w:type="dxa"/>
                <w:tcBorders>
                  <w:top w:val="nil"/>
                  <w:left w:val="single" w:sz="4" w:space="0" w:color="auto"/>
                  <w:bottom w:val="nil"/>
                  <w:right w:val="nil"/>
                </w:tcBorders>
                <w:shd w:val="clear" w:color="auto" w:fill="FFFFFF" w:themeFill="background1"/>
                <w:noWrap/>
                <w:vAlign w:val="bottom"/>
              </w:tcPr>
            </w:tcPrChange>
          </w:tcPr>
          <w:p w14:paraId="242E403C" w14:textId="30C115C8" w:rsidR="00711944" w:rsidRPr="00090530" w:rsidRDefault="00711944" w:rsidP="00711944">
            <w:pPr>
              <w:spacing w:after="0"/>
              <w:jc w:val="center"/>
              <w:rPr>
                <w:sz w:val="18"/>
                <w:szCs w:val="18"/>
              </w:rPr>
            </w:pPr>
            <w:r w:rsidRPr="00090530">
              <w:rPr>
                <w:sz w:val="18"/>
                <w:szCs w:val="18"/>
              </w:rPr>
              <w:t>1980</w:t>
            </w:r>
          </w:p>
        </w:tc>
        <w:tc>
          <w:tcPr>
            <w:tcW w:w="1170" w:type="dxa"/>
            <w:tcBorders>
              <w:top w:val="nil"/>
              <w:left w:val="nil"/>
              <w:bottom w:val="nil"/>
              <w:right w:val="nil"/>
            </w:tcBorders>
            <w:shd w:val="clear" w:color="auto" w:fill="FFFFFF" w:themeFill="background1"/>
            <w:noWrap/>
            <w:vAlign w:val="bottom"/>
            <w:tcPrChange w:id="17080" w:author="Steve Barbeaux" w:date="2022-10-10T12:35:00Z">
              <w:tcPr>
                <w:tcW w:w="1170" w:type="dxa"/>
                <w:tcBorders>
                  <w:top w:val="nil"/>
                  <w:left w:val="nil"/>
                  <w:bottom w:val="nil"/>
                  <w:right w:val="nil"/>
                </w:tcBorders>
                <w:shd w:val="clear" w:color="auto" w:fill="FFFFFF" w:themeFill="background1"/>
                <w:noWrap/>
              </w:tcPr>
            </w:tcPrChange>
          </w:tcPr>
          <w:p w14:paraId="1D62FC24" w14:textId="633B6931" w:rsidR="00711944" w:rsidRPr="00711944" w:rsidRDefault="00711944" w:rsidP="00711944">
            <w:pPr>
              <w:spacing w:after="0"/>
              <w:jc w:val="right"/>
              <w:rPr>
                <w:sz w:val="20"/>
                <w:rPrChange w:id="17081" w:author="Steve Barbeaux" w:date="2022-10-10T12:35:00Z">
                  <w:rPr>
                    <w:sz w:val="18"/>
                    <w:szCs w:val="18"/>
                  </w:rPr>
                </w:rPrChange>
              </w:rPr>
            </w:pPr>
            <w:ins w:id="17082" w:author="Steve Barbeaux" w:date="2022-10-10T12:35:00Z">
              <w:r w:rsidRPr="00711944">
                <w:rPr>
                  <w:color w:val="000000"/>
                  <w:sz w:val="20"/>
                  <w:rPrChange w:id="17083" w:author="Steve Barbeaux" w:date="2022-10-10T12:35:00Z">
                    <w:rPr>
                      <w:rFonts w:ascii="Calibri" w:hAnsi="Calibri" w:cs="Calibri"/>
                      <w:color w:val="000000"/>
                      <w:szCs w:val="22"/>
                    </w:rPr>
                  </w:rPrChange>
                </w:rPr>
                <w:t>44.1</w:t>
              </w:r>
            </w:ins>
            <w:del w:id="17084" w:author="Steve Barbeaux" w:date="2022-10-10T12:33:00Z">
              <w:r w:rsidRPr="00711944" w:rsidDel="00711944">
                <w:rPr>
                  <w:sz w:val="20"/>
                  <w:rPrChange w:id="17085" w:author="Steve Barbeaux" w:date="2022-10-10T12:35:00Z">
                    <w:rPr>
                      <w:sz w:val="18"/>
                      <w:szCs w:val="18"/>
                    </w:rPr>
                  </w:rPrChange>
                </w:rPr>
                <w:delText xml:space="preserve"> 48.0 </w:delText>
              </w:r>
            </w:del>
          </w:p>
        </w:tc>
        <w:tc>
          <w:tcPr>
            <w:tcW w:w="1299" w:type="dxa"/>
            <w:tcBorders>
              <w:top w:val="nil"/>
              <w:left w:val="nil"/>
              <w:bottom w:val="nil"/>
              <w:right w:val="nil"/>
            </w:tcBorders>
            <w:shd w:val="clear" w:color="auto" w:fill="FFFFFF" w:themeFill="background1"/>
            <w:vAlign w:val="bottom"/>
            <w:tcPrChange w:id="17086" w:author="Steve Barbeaux" w:date="2022-10-10T12:35:00Z">
              <w:tcPr>
                <w:tcW w:w="1299" w:type="dxa"/>
                <w:tcBorders>
                  <w:top w:val="nil"/>
                  <w:left w:val="nil"/>
                  <w:bottom w:val="nil"/>
                  <w:right w:val="nil"/>
                </w:tcBorders>
                <w:shd w:val="clear" w:color="auto" w:fill="FFFFFF" w:themeFill="background1"/>
              </w:tcPr>
            </w:tcPrChange>
          </w:tcPr>
          <w:p w14:paraId="796FA959" w14:textId="793F5A29" w:rsidR="00711944" w:rsidRPr="00711944" w:rsidRDefault="00711944" w:rsidP="00711944">
            <w:pPr>
              <w:spacing w:after="0"/>
              <w:jc w:val="right"/>
              <w:rPr>
                <w:sz w:val="20"/>
                <w:rPrChange w:id="17087" w:author="Steve Barbeaux" w:date="2022-10-10T12:35:00Z">
                  <w:rPr>
                    <w:sz w:val="18"/>
                    <w:szCs w:val="18"/>
                  </w:rPr>
                </w:rPrChange>
              </w:rPr>
            </w:pPr>
            <w:ins w:id="17088" w:author="Steve Barbeaux" w:date="2022-10-10T12:35:00Z">
              <w:r w:rsidRPr="00711944">
                <w:rPr>
                  <w:color w:val="000000"/>
                  <w:sz w:val="20"/>
                  <w:rPrChange w:id="17089" w:author="Steve Barbeaux" w:date="2022-10-10T12:35:00Z">
                    <w:rPr>
                      <w:rFonts w:ascii="Calibri" w:hAnsi="Calibri" w:cs="Calibri"/>
                      <w:color w:val="000000"/>
                      <w:szCs w:val="22"/>
                    </w:rPr>
                  </w:rPrChange>
                </w:rPr>
                <w:t>20.0</w:t>
              </w:r>
            </w:ins>
            <w:del w:id="17090" w:author="Steve Barbeaux" w:date="2022-10-10T12:33:00Z">
              <w:r w:rsidRPr="00711944" w:rsidDel="00711944">
                <w:rPr>
                  <w:sz w:val="20"/>
                  <w:rPrChange w:id="17091" w:author="Steve Barbeaux" w:date="2022-10-10T12:35:00Z">
                    <w:rPr>
                      <w:sz w:val="18"/>
                      <w:szCs w:val="18"/>
                    </w:rPr>
                  </w:rPrChange>
                </w:rPr>
                <w:delText xml:space="preserve"> 21.7 </w:delText>
              </w:r>
            </w:del>
          </w:p>
        </w:tc>
      </w:tr>
      <w:tr w:rsidR="00711944" w:rsidRPr="00B62A3B" w14:paraId="74DA0519" w14:textId="77777777" w:rsidTr="00711944">
        <w:tblPrEx>
          <w:tblW w:w="7689" w:type="dxa"/>
          <w:jc w:val="center"/>
          <w:tblLayout w:type="fixed"/>
          <w:tblLook w:val="0000" w:firstRow="0" w:lastRow="0" w:firstColumn="0" w:lastColumn="0" w:noHBand="0" w:noVBand="0"/>
          <w:tblPrExChange w:id="17092" w:author="Steve Barbeaux" w:date="2022-10-10T12:35:00Z">
            <w:tblPrEx>
              <w:tblW w:w="7689" w:type="dxa"/>
              <w:jc w:val="center"/>
              <w:tblLayout w:type="fixed"/>
              <w:tblLook w:val="0000" w:firstRow="0" w:lastRow="0" w:firstColumn="0" w:lastColumn="0" w:noHBand="0" w:noVBand="0"/>
            </w:tblPrEx>
          </w:tblPrExChange>
        </w:tblPrEx>
        <w:trPr>
          <w:jc w:val="center"/>
          <w:trPrChange w:id="17093" w:author="Steve Barbeaux" w:date="2022-10-10T12:35:00Z">
            <w:trPr>
              <w:jc w:val="center"/>
            </w:trPr>
          </w:trPrChange>
        </w:trPr>
        <w:tc>
          <w:tcPr>
            <w:tcW w:w="1530" w:type="dxa"/>
            <w:tcBorders>
              <w:top w:val="nil"/>
              <w:left w:val="nil"/>
              <w:bottom w:val="nil"/>
              <w:right w:val="nil"/>
            </w:tcBorders>
            <w:shd w:val="clear" w:color="auto" w:fill="FFFFFF" w:themeFill="background1"/>
            <w:noWrap/>
            <w:vAlign w:val="bottom"/>
            <w:tcPrChange w:id="17094" w:author="Steve Barbeaux" w:date="2022-10-10T12:35:00Z">
              <w:tcPr>
                <w:tcW w:w="1530" w:type="dxa"/>
                <w:tcBorders>
                  <w:top w:val="nil"/>
                  <w:left w:val="nil"/>
                  <w:bottom w:val="nil"/>
                  <w:right w:val="nil"/>
                </w:tcBorders>
                <w:shd w:val="clear" w:color="auto" w:fill="FFFFFF" w:themeFill="background1"/>
                <w:noWrap/>
                <w:vAlign w:val="bottom"/>
              </w:tcPr>
            </w:tcPrChange>
          </w:tcPr>
          <w:p w14:paraId="38860F85" w14:textId="71179663" w:rsidR="00711944" w:rsidRPr="00090530" w:rsidRDefault="00711944" w:rsidP="00711944">
            <w:pPr>
              <w:spacing w:after="0"/>
              <w:jc w:val="center"/>
              <w:rPr>
                <w:sz w:val="18"/>
                <w:szCs w:val="18"/>
              </w:rPr>
            </w:pPr>
            <w:ins w:id="17095" w:author="Steve Barbeaux" w:date="2022-10-10T12:33:00Z">
              <w:r w:rsidRPr="00090530">
                <w:rPr>
                  <w:sz w:val="18"/>
                  <w:szCs w:val="18"/>
                </w:rPr>
                <w:t>1981</w:t>
              </w:r>
            </w:ins>
            <w:del w:id="17096" w:author="Steve Barbeaux" w:date="2022-10-10T12:33:00Z">
              <w:r w:rsidRPr="00090530" w:rsidDel="00711944">
                <w:rPr>
                  <w:sz w:val="18"/>
                  <w:szCs w:val="18"/>
                </w:rPr>
                <w:delText>1981</w:delText>
              </w:r>
            </w:del>
          </w:p>
        </w:tc>
        <w:tc>
          <w:tcPr>
            <w:tcW w:w="1289" w:type="dxa"/>
            <w:tcBorders>
              <w:top w:val="nil"/>
              <w:left w:val="nil"/>
              <w:bottom w:val="nil"/>
              <w:right w:val="nil"/>
            </w:tcBorders>
            <w:shd w:val="clear" w:color="auto" w:fill="FFFFFF" w:themeFill="background1"/>
            <w:tcPrChange w:id="17097" w:author="Steve Barbeaux" w:date="2022-10-10T12:35:00Z">
              <w:tcPr>
                <w:tcW w:w="1289" w:type="dxa"/>
                <w:tcBorders>
                  <w:top w:val="nil"/>
                  <w:left w:val="nil"/>
                  <w:bottom w:val="nil"/>
                  <w:right w:val="nil"/>
                </w:tcBorders>
                <w:shd w:val="clear" w:color="auto" w:fill="FFFFFF" w:themeFill="background1"/>
              </w:tcPr>
            </w:tcPrChange>
          </w:tcPr>
          <w:p w14:paraId="0A0E2F18" w14:textId="30F13932" w:rsidR="00711944" w:rsidRPr="00090530" w:rsidRDefault="00711944" w:rsidP="00711944">
            <w:pPr>
              <w:spacing w:after="0"/>
              <w:jc w:val="right"/>
              <w:rPr>
                <w:sz w:val="18"/>
                <w:szCs w:val="18"/>
              </w:rPr>
            </w:pPr>
            <w:ins w:id="17098" w:author="Steve Barbeaux" w:date="2022-10-10T12:33:00Z">
              <w:r w:rsidRPr="00090530">
                <w:rPr>
                  <w:sz w:val="18"/>
                  <w:szCs w:val="18"/>
                </w:rPr>
                <w:t xml:space="preserve"> 62.8 </w:t>
              </w:r>
            </w:ins>
            <w:del w:id="17099" w:author="Steve Barbeaux" w:date="2022-10-10T12:33:00Z">
              <w:r w:rsidRPr="00733AC9" w:rsidDel="00711944">
                <w:rPr>
                  <w:sz w:val="18"/>
                  <w:szCs w:val="18"/>
                </w:rPr>
                <w:delText xml:space="preserve"> 64.0 </w:delText>
              </w:r>
            </w:del>
          </w:p>
        </w:tc>
        <w:tc>
          <w:tcPr>
            <w:tcW w:w="967" w:type="dxa"/>
            <w:tcBorders>
              <w:top w:val="nil"/>
              <w:left w:val="nil"/>
              <w:bottom w:val="nil"/>
              <w:right w:val="nil"/>
            </w:tcBorders>
            <w:shd w:val="clear" w:color="auto" w:fill="FFFFFF" w:themeFill="background1"/>
            <w:noWrap/>
            <w:tcPrChange w:id="17100" w:author="Steve Barbeaux" w:date="2022-10-10T12:35:00Z">
              <w:tcPr>
                <w:tcW w:w="967" w:type="dxa"/>
                <w:tcBorders>
                  <w:top w:val="nil"/>
                  <w:left w:val="nil"/>
                  <w:bottom w:val="nil"/>
                  <w:right w:val="nil"/>
                </w:tcBorders>
                <w:shd w:val="clear" w:color="auto" w:fill="FFFFFF" w:themeFill="background1"/>
                <w:noWrap/>
              </w:tcPr>
            </w:tcPrChange>
          </w:tcPr>
          <w:p w14:paraId="5D317406" w14:textId="312BF5ED" w:rsidR="00711944" w:rsidRPr="00090530" w:rsidRDefault="00711944" w:rsidP="00711944">
            <w:pPr>
              <w:spacing w:after="0"/>
              <w:jc w:val="right"/>
              <w:rPr>
                <w:sz w:val="18"/>
                <w:szCs w:val="18"/>
              </w:rPr>
            </w:pPr>
            <w:ins w:id="17101" w:author="Steve Barbeaux" w:date="2022-10-10T12:33:00Z">
              <w:r w:rsidRPr="00090530">
                <w:rPr>
                  <w:sz w:val="18"/>
                  <w:szCs w:val="18"/>
                </w:rPr>
                <w:t xml:space="preserve"> 23.0 </w:t>
              </w:r>
            </w:ins>
            <w:del w:id="17102" w:author="Steve Barbeaux" w:date="2022-10-10T12:33:00Z">
              <w:r w:rsidRPr="00733AC9" w:rsidDel="00711944">
                <w:rPr>
                  <w:sz w:val="18"/>
                  <w:szCs w:val="18"/>
                </w:rPr>
                <w:delText xml:space="preserve"> 20.6 </w:delText>
              </w:r>
            </w:del>
          </w:p>
        </w:tc>
        <w:tc>
          <w:tcPr>
            <w:tcW w:w="1434" w:type="dxa"/>
            <w:tcBorders>
              <w:top w:val="nil"/>
              <w:left w:val="single" w:sz="4" w:space="0" w:color="auto"/>
              <w:bottom w:val="nil"/>
              <w:right w:val="nil"/>
            </w:tcBorders>
            <w:shd w:val="clear" w:color="auto" w:fill="FFFFFF" w:themeFill="background1"/>
            <w:noWrap/>
            <w:vAlign w:val="bottom"/>
            <w:tcPrChange w:id="17103" w:author="Steve Barbeaux" w:date="2022-10-10T12:35:00Z">
              <w:tcPr>
                <w:tcW w:w="1434" w:type="dxa"/>
                <w:tcBorders>
                  <w:top w:val="nil"/>
                  <w:left w:val="single" w:sz="4" w:space="0" w:color="auto"/>
                  <w:bottom w:val="nil"/>
                  <w:right w:val="nil"/>
                </w:tcBorders>
                <w:shd w:val="clear" w:color="auto" w:fill="FFFFFF" w:themeFill="background1"/>
                <w:noWrap/>
                <w:vAlign w:val="bottom"/>
              </w:tcPr>
            </w:tcPrChange>
          </w:tcPr>
          <w:p w14:paraId="4D3CEEE2" w14:textId="4A2715ED" w:rsidR="00711944" w:rsidRPr="00090530" w:rsidRDefault="00711944" w:rsidP="00711944">
            <w:pPr>
              <w:spacing w:after="0"/>
              <w:jc w:val="center"/>
              <w:rPr>
                <w:sz w:val="18"/>
                <w:szCs w:val="18"/>
              </w:rPr>
            </w:pPr>
            <w:r w:rsidRPr="00090530">
              <w:rPr>
                <w:sz w:val="18"/>
                <w:szCs w:val="18"/>
              </w:rPr>
              <w:t>1981</w:t>
            </w:r>
          </w:p>
        </w:tc>
        <w:tc>
          <w:tcPr>
            <w:tcW w:w="1170" w:type="dxa"/>
            <w:tcBorders>
              <w:top w:val="nil"/>
              <w:left w:val="nil"/>
              <w:bottom w:val="nil"/>
              <w:right w:val="nil"/>
            </w:tcBorders>
            <w:shd w:val="clear" w:color="auto" w:fill="FFFFFF" w:themeFill="background1"/>
            <w:noWrap/>
            <w:vAlign w:val="bottom"/>
            <w:tcPrChange w:id="17104" w:author="Steve Barbeaux" w:date="2022-10-10T12:35:00Z">
              <w:tcPr>
                <w:tcW w:w="1170" w:type="dxa"/>
                <w:tcBorders>
                  <w:top w:val="nil"/>
                  <w:left w:val="nil"/>
                  <w:bottom w:val="nil"/>
                  <w:right w:val="nil"/>
                </w:tcBorders>
                <w:shd w:val="clear" w:color="auto" w:fill="FFFFFF" w:themeFill="background1"/>
                <w:noWrap/>
              </w:tcPr>
            </w:tcPrChange>
          </w:tcPr>
          <w:p w14:paraId="35A532BD" w14:textId="0E72BD2D" w:rsidR="00711944" w:rsidRPr="00711944" w:rsidRDefault="00711944" w:rsidP="00711944">
            <w:pPr>
              <w:spacing w:after="0"/>
              <w:jc w:val="right"/>
              <w:rPr>
                <w:sz w:val="20"/>
                <w:rPrChange w:id="17105" w:author="Steve Barbeaux" w:date="2022-10-10T12:35:00Z">
                  <w:rPr>
                    <w:sz w:val="18"/>
                    <w:szCs w:val="18"/>
                  </w:rPr>
                </w:rPrChange>
              </w:rPr>
            </w:pPr>
            <w:ins w:id="17106" w:author="Steve Barbeaux" w:date="2022-10-10T12:35:00Z">
              <w:r w:rsidRPr="00711944">
                <w:rPr>
                  <w:color w:val="000000"/>
                  <w:sz w:val="20"/>
                  <w:rPrChange w:id="17107" w:author="Steve Barbeaux" w:date="2022-10-10T12:35:00Z">
                    <w:rPr>
                      <w:rFonts w:ascii="Calibri" w:hAnsi="Calibri" w:cs="Calibri"/>
                      <w:color w:val="000000"/>
                      <w:szCs w:val="22"/>
                    </w:rPr>
                  </w:rPrChange>
                </w:rPr>
                <w:t>57.9</w:t>
              </w:r>
            </w:ins>
            <w:del w:id="17108" w:author="Steve Barbeaux" w:date="2022-10-10T12:33:00Z">
              <w:r w:rsidRPr="00711944" w:rsidDel="00711944">
                <w:rPr>
                  <w:sz w:val="20"/>
                  <w:rPrChange w:id="17109" w:author="Steve Barbeaux" w:date="2022-10-10T12:35:00Z">
                    <w:rPr>
                      <w:sz w:val="18"/>
                      <w:szCs w:val="18"/>
                    </w:rPr>
                  </w:rPrChange>
                </w:rPr>
                <w:delText xml:space="preserve"> 62.8 </w:delText>
              </w:r>
            </w:del>
          </w:p>
        </w:tc>
        <w:tc>
          <w:tcPr>
            <w:tcW w:w="1299" w:type="dxa"/>
            <w:tcBorders>
              <w:top w:val="nil"/>
              <w:left w:val="nil"/>
              <w:bottom w:val="nil"/>
              <w:right w:val="nil"/>
            </w:tcBorders>
            <w:shd w:val="clear" w:color="auto" w:fill="FFFFFF" w:themeFill="background1"/>
            <w:vAlign w:val="bottom"/>
            <w:tcPrChange w:id="17110" w:author="Steve Barbeaux" w:date="2022-10-10T12:35:00Z">
              <w:tcPr>
                <w:tcW w:w="1299" w:type="dxa"/>
                <w:tcBorders>
                  <w:top w:val="nil"/>
                  <w:left w:val="nil"/>
                  <w:bottom w:val="nil"/>
                  <w:right w:val="nil"/>
                </w:tcBorders>
                <w:shd w:val="clear" w:color="auto" w:fill="FFFFFF" w:themeFill="background1"/>
              </w:tcPr>
            </w:tcPrChange>
          </w:tcPr>
          <w:p w14:paraId="1D983FF3" w14:textId="62D01893" w:rsidR="00711944" w:rsidRPr="00711944" w:rsidRDefault="00711944" w:rsidP="00711944">
            <w:pPr>
              <w:spacing w:after="0"/>
              <w:jc w:val="right"/>
              <w:rPr>
                <w:sz w:val="20"/>
                <w:rPrChange w:id="17111" w:author="Steve Barbeaux" w:date="2022-10-10T12:35:00Z">
                  <w:rPr>
                    <w:sz w:val="18"/>
                    <w:szCs w:val="18"/>
                  </w:rPr>
                </w:rPrChange>
              </w:rPr>
            </w:pPr>
            <w:ins w:id="17112" w:author="Steve Barbeaux" w:date="2022-10-10T12:35:00Z">
              <w:r w:rsidRPr="00711944">
                <w:rPr>
                  <w:color w:val="000000"/>
                  <w:sz w:val="20"/>
                  <w:rPrChange w:id="17113" w:author="Steve Barbeaux" w:date="2022-10-10T12:35:00Z">
                    <w:rPr>
                      <w:rFonts w:ascii="Calibri" w:hAnsi="Calibri" w:cs="Calibri"/>
                      <w:color w:val="000000"/>
                      <w:szCs w:val="22"/>
                    </w:rPr>
                  </w:rPrChange>
                </w:rPr>
                <w:t>21.4</w:t>
              </w:r>
            </w:ins>
            <w:del w:id="17114" w:author="Steve Barbeaux" w:date="2022-10-10T12:33:00Z">
              <w:r w:rsidRPr="00711944" w:rsidDel="00711944">
                <w:rPr>
                  <w:sz w:val="20"/>
                  <w:rPrChange w:id="17115" w:author="Steve Barbeaux" w:date="2022-10-10T12:35:00Z">
                    <w:rPr>
                      <w:sz w:val="18"/>
                      <w:szCs w:val="18"/>
                    </w:rPr>
                  </w:rPrChange>
                </w:rPr>
                <w:delText xml:space="preserve"> 23.0 </w:delText>
              </w:r>
            </w:del>
          </w:p>
        </w:tc>
      </w:tr>
      <w:tr w:rsidR="00711944" w:rsidRPr="00B62A3B" w14:paraId="07BBD127" w14:textId="77777777" w:rsidTr="00711944">
        <w:tblPrEx>
          <w:tblW w:w="7689" w:type="dxa"/>
          <w:jc w:val="center"/>
          <w:tblLayout w:type="fixed"/>
          <w:tblLook w:val="0000" w:firstRow="0" w:lastRow="0" w:firstColumn="0" w:lastColumn="0" w:noHBand="0" w:noVBand="0"/>
          <w:tblPrExChange w:id="17116" w:author="Steve Barbeaux" w:date="2022-10-10T12:35:00Z">
            <w:tblPrEx>
              <w:tblW w:w="7689" w:type="dxa"/>
              <w:jc w:val="center"/>
              <w:tblLayout w:type="fixed"/>
              <w:tblLook w:val="0000" w:firstRow="0" w:lastRow="0" w:firstColumn="0" w:lastColumn="0" w:noHBand="0" w:noVBand="0"/>
            </w:tblPrEx>
          </w:tblPrExChange>
        </w:tblPrEx>
        <w:trPr>
          <w:jc w:val="center"/>
          <w:trPrChange w:id="17117" w:author="Steve Barbeaux" w:date="2022-10-10T12:35:00Z">
            <w:trPr>
              <w:jc w:val="center"/>
            </w:trPr>
          </w:trPrChange>
        </w:trPr>
        <w:tc>
          <w:tcPr>
            <w:tcW w:w="1530" w:type="dxa"/>
            <w:tcBorders>
              <w:top w:val="nil"/>
              <w:left w:val="nil"/>
              <w:bottom w:val="nil"/>
              <w:right w:val="nil"/>
            </w:tcBorders>
            <w:shd w:val="clear" w:color="auto" w:fill="FFFFFF" w:themeFill="background1"/>
            <w:noWrap/>
            <w:vAlign w:val="bottom"/>
            <w:tcPrChange w:id="17118" w:author="Steve Barbeaux" w:date="2022-10-10T12:35:00Z">
              <w:tcPr>
                <w:tcW w:w="1530" w:type="dxa"/>
                <w:tcBorders>
                  <w:top w:val="nil"/>
                  <w:left w:val="nil"/>
                  <w:bottom w:val="nil"/>
                  <w:right w:val="nil"/>
                </w:tcBorders>
                <w:shd w:val="clear" w:color="auto" w:fill="FFFFFF" w:themeFill="background1"/>
                <w:noWrap/>
                <w:vAlign w:val="bottom"/>
              </w:tcPr>
            </w:tcPrChange>
          </w:tcPr>
          <w:p w14:paraId="6B027648" w14:textId="7E8658DD" w:rsidR="00711944" w:rsidRPr="00090530" w:rsidRDefault="00711944" w:rsidP="00711944">
            <w:pPr>
              <w:spacing w:after="0"/>
              <w:jc w:val="center"/>
              <w:rPr>
                <w:sz w:val="18"/>
                <w:szCs w:val="18"/>
              </w:rPr>
            </w:pPr>
            <w:ins w:id="17119" w:author="Steve Barbeaux" w:date="2022-10-10T12:33:00Z">
              <w:r w:rsidRPr="00090530">
                <w:rPr>
                  <w:sz w:val="18"/>
                  <w:szCs w:val="18"/>
                </w:rPr>
                <w:t>1982</w:t>
              </w:r>
            </w:ins>
            <w:del w:id="17120" w:author="Steve Barbeaux" w:date="2022-10-10T12:33:00Z">
              <w:r w:rsidRPr="00090530" w:rsidDel="00711944">
                <w:rPr>
                  <w:sz w:val="18"/>
                  <w:szCs w:val="18"/>
                </w:rPr>
                <w:delText>1982</w:delText>
              </w:r>
            </w:del>
          </w:p>
        </w:tc>
        <w:tc>
          <w:tcPr>
            <w:tcW w:w="1289" w:type="dxa"/>
            <w:tcBorders>
              <w:top w:val="nil"/>
              <w:left w:val="nil"/>
              <w:bottom w:val="nil"/>
              <w:right w:val="nil"/>
            </w:tcBorders>
            <w:shd w:val="clear" w:color="auto" w:fill="FFFFFF" w:themeFill="background1"/>
            <w:tcPrChange w:id="17121" w:author="Steve Barbeaux" w:date="2022-10-10T12:35:00Z">
              <w:tcPr>
                <w:tcW w:w="1289" w:type="dxa"/>
                <w:tcBorders>
                  <w:top w:val="nil"/>
                  <w:left w:val="nil"/>
                  <w:bottom w:val="nil"/>
                  <w:right w:val="nil"/>
                </w:tcBorders>
                <w:shd w:val="clear" w:color="auto" w:fill="FFFFFF" w:themeFill="background1"/>
              </w:tcPr>
            </w:tcPrChange>
          </w:tcPr>
          <w:p w14:paraId="58809F11" w14:textId="030C1957" w:rsidR="00711944" w:rsidRPr="00090530" w:rsidRDefault="00711944" w:rsidP="00711944">
            <w:pPr>
              <w:spacing w:after="0"/>
              <w:jc w:val="right"/>
              <w:rPr>
                <w:sz w:val="18"/>
                <w:szCs w:val="18"/>
              </w:rPr>
            </w:pPr>
            <w:ins w:id="17122" w:author="Steve Barbeaux" w:date="2022-10-10T12:33:00Z">
              <w:r w:rsidRPr="00090530">
                <w:rPr>
                  <w:sz w:val="18"/>
                  <w:szCs w:val="18"/>
                </w:rPr>
                <w:t xml:space="preserve"> 411.4 </w:t>
              </w:r>
            </w:ins>
            <w:del w:id="17123" w:author="Steve Barbeaux" w:date="2022-10-10T12:33:00Z">
              <w:r w:rsidRPr="00733AC9" w:rsidDel="00711944">
                <w:rPr>
                  <w:sz w:val="18"/>
                  <w:szCs w:val="18"/>
                </w:rPr>
                <w:delText xml:space="preserve"> 370.1 </w:delText>
              </w:r>
            </w:del>
          </w:p>
        </w:tc>
        <w:tc>
          <w:tcPr>
            <w:tcW w:w="967" w:type="dxa"/>
            <w:tcBorders>
              <w:top w:val="nil"/>
              <w:left w:val="nil"/>
              <w:bottom w:val="nil"/>
              <w:right w:val="nil"/>
            </w:tcBorders>
            <w:shd w:val="clear" w:color="auto" w:fill="FFFFFF" w:themeFill="background1"/>
            <w:noWrap/>
            <w:tcPrChange w:id="17124" w:author="Steve Barbeaux" w:date="2022-10-10T12:35:00Z">
              <w:tcPr>
                <w:tcW w:w="967" w:type="dxa"/>
                <w:tcBorders>
                  <w:top w:val="nil"/>
                  <w:left w:val="nil"/>
                  <w:bottom w:val="nil"/>
                  <w:right w:val="nil"/>
                </w:tcBorders>
                <w:shd w:val="clear" w:color="auto" w:fill="FFFFFF" w:themeFill="background1"/>
                <w:noWrap/>
              </w:tcPr>
            </w:tcPrChange>
          </w:tcPr>
          <w:p w14:paraId="59633334" w14:textId="0234C63F" w:rsidR="00711944" w:rsidRPr="00090530" w:rsidRDefault="00711944" w:rsidP="00711944">
            <w:pPr>
              <w:spacing w:after="0"/>
              <w:jc w:val="right"/>
              <w:rPr>
                <w:sz w:val="18"/>
                <w:szCs w:val="18"/>
              </w:rPr>
            </w:pPr>
            <w:ins w:id="17125" w:author="Steve Barbeaux" w:date="2022-10-10T12:33:00Z">
              <w:r w:rsidRPr="00090530">
                <w:rPr>
                  <w:sz w:val="18"/>
                  <w:szCs w:val="18"/>
                </w:rPr>
                <w:t xml:space="preserve"> 73.1 </w:t>
              </w:r>
            </w:ins>
            <w:del w:id="17126" w:author="Steve Barbeaux" w:date="2022-10-10T12:33:00Z">
              <w:r w:rsidRPr="00733AC9" w:rsidDel="00711944">
                <w:rPr>
                  <w:sz w:val="18"/>
                  <w:szCs w:val="18"/>
                </w:rPr>
                <w:delText xml:space="preserve"> 65.6 </w:delText>
              </w:r>
            </w:del>
          </w:p>
        </w:tc>
        <w:tc>
          <w:tcPr>
            <w:tcW w:w="1434" w:type="dxa"/>
            <w:tcBorders>
              <w:top w:val="nil"/>
              <w:left w:val="single" w:sz="4" w:space="0" w:color="auto"/>
              <w:bottom w:val="nil"/>
              <w:right w:val="nil"/>
            </w:tcBorders>
            <w:shd w:val="clear" w:color="auto" w:fill="FFFFFF" w:themeFill="background1"/>
            <w:noWrap/>
            <w:vAlign w:val="bottom"/>
            <w:tcPrChange w:id="17127" w:author="Steve Barbeaux" w:date="2022-10-10T12:35:00Z">
              <w:tcPr>
                <w:tcW w:w="1434" w:type="dxa"/>
                <w:tcBorders>
                  <w:top w:val="nil"/>
                  <w:left w:val="single" w:sz="4" w:space="0" w:color="auto"/>
                  <w:bottom w:val="nil"/>
                  <w:right w:val="nil"/>
                </w:tcBorders>
                <w:shd w:val="clear" w:color="auto" w:fill="FFFFFF" w:themeFill="background1"/>
                <w:noWrap/>
                <w:vAlign w:val="bottom"/>
              </w:tcPr>
            </w:tcPrChange>
          </w:tcPr>
          <w:p w14:paraId="4DB03E89" w14:textId="531B0DCF" w:rsidR="00711944" w:rsidRPr="00090530" w:rsidRDefault="00711944" w:rsidP="00711944">
            <w:pPr>
              <w:spacing w:after="0"/>
              <w:jc w:val="center"/>
              <w:rPr>
                <w:sz w:val="18"/>
                <w:szCs w:val="18"/>
              </w:rPr>
            </w:pPr>
            <w:r w:rsidRPr="00090530">
              <w:rPr>
                <w:sz w:val="18"/>
                <w:szCs w:val="18"/>
              </w:rPr>
              <w:t>1982</w:t>
            </w:r>
          </w:p>
        </w:tc>
        <w:tc>
          <w:tcPr>
            <w:tcW w:w="1170" w:type="dxa"/>
            <w:tcBorders>
              <w:top w:val="nil"/>
              <w:left w:val="nil"/>
              <w:bottom w:val="nil"/>
              <w:right w:val="nil"/>
            </w:tcBorders>
            <w:shd w:val="clear" w:color="auto" w:fill="FFFFFF" w:themeFill="background1"/>
            <w:noWrap/>
            <w:vAlign w:val="bottom"/>
            <w:tcPrChange w:id="17128" w:author="Steve Barbeaux" w:date="2022-10-10T12:35:00Z">
              <w:tcPr>
                <w:tcW w:w="1170" w:type="dxa"/>
                <w:tcBorders>
                  <w:top w:val="nil"/>
                  <w:left w:val="nil"/>
                  <w:bottom w:val="nil"/>
                  <w:right w:val="nil"/>
                </w:tcBorders>
                <w:shd w:val="clear" w:color="auto" w:fill="FFFFFF" w:themeFill="background1"/>
                <w:noWrap/>
              </w:tcPr>
            </w:tcPrChange>
          </w:tcPr>
          <w:p w14:paraId="7D5BF624" w14:textId="644BA634" w:rsidR="00711944" w:rsidRPr="00711944" w:rsidRDefault="00711944" w:rsidP="00711944">
            <w:pPr>
              <w:spacing w:after="0"/>
              <w:jc w:val="right"/>
              <w:rPr>
                <w:sz w:val="20"/>
                <w:rPrChange w:id="17129" w:author="Steve Barbeaux" w:date="2022-10-10T12:35:00Z">
                  <w:rPr>
                    <w:sz w:val="18"/>
                    <w:szCs w:val="18"/>
                  </w:rPr>
                </w:rPrChange>
              </w:rPr>
            </w:pPr>
            <w:ins w:id="17130" w:author="Steve Barbeaux" w:date="2022-10-10T12:35:00Z">
              <w:r w:rsidRPr="00711944">
                <w:rPr>
                  <w:color w:val="000000"/>
                  <w:sz w:val="20"/>
                  <w:rPrChange w:id="17131" w:author="Steve Barbeaux" w:date="2022-10-10T12:35:00Z">
                    <w:rPr>
                      <w:rFonts w:ascii="Calibri" w:hAnsi="Calibri" w:cs="Calibri"/>
                      <w:color w:val="000000"/>
                      <w:szCs w:val="22"/>
                    </w:rPr>
                  </w:rPrChange>
                </w:rPr>
                <w:t>389.4</w:t>
              </w:r>
            </w:ins>
            <w:del w:id="17132" w:author="Steve Barbeaux" w:date="2022-10-10T12:33:00Z">
              <w:r w:rsidRPr="00711944" w:rsidDel="00711944">
                <w:rPr>
                  <w:sz w:val="20"/>
                  <w:rPrChange w:id="17133" w:author="Steve Barbeaux" w:date="2022-10-10T12:35:00Z">
                    <w:rPr>
                      <w:sz w:val="18"/>
                      <w:szCs w:val="18"/>
                    </w:rPr>
                  </w:rPrChange>
                </w:rPr>
                <w:delText xml:space="preserve"> 411.4 </w:delText>
              </w:r>
            </w:del>
          </w:p>
        </w:tc>
        <w:tc>
          <w:tcPr>
            <w:tcW w:w="1299" w:type="dxa"/>
            <w:tcBorders>
              <w:top w:val="nil"/>
              <w:left w:val="nil"/>
              <w:bottom w:val="nil"/>
              <w:right w:val="nil"/>
            </w:tcBorders>
            <w:shd w:val="clear" w:color="auto" w:fill="FFFFFF" w:themeFill="background1"/>
            <w:vAlign w:val="bottom"/>
            <w:tcPrChange w:id="17134" w:author="Steve Barbeaux" w:date="2022-10-10T12:35:00Z">
              <w:tcPr>
                <w:tcW w:w="1299" w:type="dxa"/>
                <w:tcBorders>
                  <w:top w:val="nil"/>
                  <w:left w:val="nil"/>
                  <w:bottom w:val="nil"/>
                  <w:right w:val="nil"/>
                </w:tcBorders>
                <w:shd w:val="clear" w:color="auto" w:fill="FFFFFF" w:themeFill="background1"/>
              </w:tcPr>
            </w:tcPrChange>
          </w:tcPr>
          <w:p w14:paraId="4BFEC441" w14:textId="4533FAD2" w:rsidR="00711944" w:rsidRPr="00711944" w:rsidRDefault="00711944" w:rsidP="00711944">
            <w:pPr>
              <w:spacing w:after="0"/>
              <w:jc w:val="right"/>
              <w:rPr>
                <w:sz w:val="20"/>
                <w:rPrChange w:id="17135" w:author="Steve Barbeaux" w:date="2022-10-10T12:35:00Z">
                  <w:rPr>
                    <w:sz w:val="18"/>
                    <w:szCs w:val="18"/>
                  </w:rPr>
                </w:rPrChange>
              </w:rPr>
            </w:pPr>
            <w:ins w:id="17136" w:author="Steve Barbeaux" w:date="2022-10-10T12:35:00Z">
              <w:r w:rsidRPr="00711944">
                <w:rPr>
                  <w:color w:val="000000"/>
                  <w:sz w:val="20"/>
                  <w:rPrChange w:id="17137" w:author="Steve Barbeaux" w:date="2022-10-10T12:35:00Z">
                    <w:rPr>
                      <w:rFonts w:ascii="Calibri" w:hAnsi="Calibri" w:cs="Calibri"/>
                      <w:color w:val="000000"/>
                      <w:szCs w:val="22"/>
                    </w:rPr>
                  </w:rPrChange>
                </w:rPr>
                <w:t>69.4</w:t>
              </w:r>
            </w:ins>
            <w:del w:id="17138" w:author="Steve Barbeaux" w:date="2022-10-10T12:33:00Z">
              <w:r w:rsidRPr="00711944" w:rsidDel="00711944">
                <w:rPr>
                  <w:sz w:val="20"/>
                  <w:rPrChange w:id="17139" w:author="Steve Barbeaux" w:date="2022-10-10T12:35:00Z">
                    <w:rPr>
                      <w:sz w:val="18"/>
                      <w:szCs w:val="18"/>
                    </w:rPr>
                  </w:rPrChange>
                </w:rPr>
                <w:delText xml:space="preserve"> 73.1 </w:delText>
              </w:r>
            </w:del>
          </w:p>
        </w:tc>
      </w:tr>
      <w:tr w:rsidR="00711944" w:rsidRPr="00B62A3B" w14:paraId="06CDBFD3" w14:textId="77777777" w:rsidTr="00711944">
        <w:tblPrEx>
          <w:tblW w:w="7689" w:type="dxa"/>
          <w:jc w:val="center"/>
          <w:tblLayout w:type="fixed"/>
          <w:tblLook w:val="0000" w:firstRow="0" w:lastRow="0" w:firstColumn="0" w:lastColumn="0" w:noHBand="0" w:noVBand="0"/>
          <w:tblPrExChange w:id="17140" w:author="Steve Barbeaux" w:date="2022-10-10T12:35:00Z">
            <w:tblPrEx>
              <w:tblW w:w="7689" w:type="dxa"/>
              <w:jc w:val="center"/>
              <w:tblLayout w:type="fixed"/>
              <w:tblLook w:val="0000" w:firstRow="0" w:lastRow="0" w:firstColumn="0" w:lastColumn="0" w:noHBand="0" w:noVBand="0"/>
            </w:tblPrEx>
          </w:tblPrExChange>
        </w:tblPrEx>
        <w:trPr>
          <w:jc w:val="center"/>
          <w:trPrChange w:id="17141" w:author="Steve Barbeaux" w:date="2022-10-10T12:35:00Z">
            <w:trPr>
              <w:jc w:val="center"/>
            </w:trPr>
          </w:trPrChange>
        </w:trPr>
        <w:tc>
          <w:tcPr>
            <w:tcW w:w="1530" w:type="dxa"/>
            <w:tcBorders>
              <w:top w:val="nil"/>
              <w:left w:val="nil"/>
              <w:bottom w:val="nil"/>
              <w:right w:val="nil"/>
            </w:tcBorders>
            <w:shd w:val="clear" w:color="auto" w:fill="FFFFFF" w:themeFill="background1"/>
            <w:noWrap/>
            <w:vAlign w:val="bottom"/>
            <w:tcPrChange w:id="17142" w:author="Steve Barbeaux" w:date="2022-10-10T12:35:00Z">
              <w:tcPr>
                <w:tcW w:w="1530" w:type="dxa"/>
                <w:tcBorders>
                  <w:top w:val="nil"/>
                  <w:left w:val="nil"/>
                  <w:bottom w:val="nil"/>
                  <w:right w:val="nil"/>
                </w:tcBorders>
                <w:shd w:val="clear" w:color="auto" w:fill="FFFFFF" w:themeFill="background1"/>
                <w:noWrap/>
                <w:vAlign w:val="bottom"/>
              </w:tcPr>
            </w:tcPrChange>
          </w:tcPr>
          <w:p w14:paraId="4B5368FC" w14:textId="3DA615BD" w:rsidR="00711944" w:rsidRPr="00090530" w:rsidRDefault="00711944" w:rsidP="00711944">
            <w:pPr>
              <w:spacing w:after="0"/>
              <w:jc w:val="center"/>
              <w:rPr>
                <w:sz w:val="18"/>
                <w:szCs w:val="18"/>
              </w:rPr>
            </w:pPr>
            <w:ins w:id="17143" w:author="Steve Barbeaux" w:date="2022-10-10T12:33:00Z">
              <w:r w:rsidRPr="00090530">
                <w:rPr>
                  <w:sz w:val="18"/>
                  <w:szCs w:val="18"/>
                </w:rPr>
                <w:t>1983</w:t>
              </w:r>
            </w:ins>
            <w:del w:id="17144" w:author="Steve Barbeaux" w:date="2022-10-10T12:33:00Z">
              <w:r w:rsidRPr="00090530" w:rsidDel="00711944">
                <w:rPr>
                  <w:sz w:val="18"/>
                  <w:szCs w:val="18"/>
                </w:rPr>
                <w:delText>1983</w:delText>
              </w:r>
            </w:del>
          </w:p>
        </w:tc>
        <w:tc>
          <w:tcPr>
            <w:tcW w:w="1289" w:type="dxa"/>
            <w:tcBorders>
              <w:top w:val="nil"/>
              <w:left w:val="nil"/>
              <w:bottom w:val="nil"/>
              <w:right w:val="nil"/>
            </w:tcBorders>
            <w:shd w:val="clear" w:color="auto" w:fill="FFFFFF" w:themeFill="background1"/>
            <w:tcPrChange w:id="17145" w:author="Steve Barbeaux" w:date="2022-10-10T12:35:00Z">
              <w:tcPr>
                <w:tcW w:w="1289" w:type="dxa"/>
                <w:tcBorders>
                  <w:top w:val="nil"/>
                  <w:left w:val="nil"/>
                  <w:bottom w:val="nil"/>
                  <w:right w:val="nil"/>
                </w:tcBorders>
                <w:shd w:val="clear" w:color="auto" w:fill="FFFFFF" w:themeFill="background1"/>
              </w:tcPr>
            </w:tcPrChange>
          </w:tcPr>
          <w:p w14:paraId="59EF5EA4" w14:textId="279CBCA3" w:rsidR="00711944" w:rsidRPr="00090530" w:rsidRDefault="00711944" w:rsidP="00711944">
            <w:pPr>
              <w:spacing w:after="0"/>
              <w:jc w:val="right"/>
              <w:rPr>
                <w:sz w:val="18"/>
                <w:szCs w:val="18"/>
              </w:rPr>
            </w:pPr>
            <w:ins w:id="17146" w:author="Steve Barbeaux" w:date="2022-10-10T12:33:00Z">
              <w:r w:rsidRPr="00090530">
                <w:rPr>
                  <w:sz w:val="18"/>
                  <w:szCs w:val="18"/>
                </w:rPr>
                <w:t xml:space="preserve"> 156.4 </w:t>
              </w:r>
            </w:ins>
            <w:del w:id="17147" w:author="Steve Barbeaux" w:date="2022-10-10T12:33:00Z">
              <w:r w:rsidRPr="00733AC9" w:rsidDel="00711944">
                <w:rPr>
                  <w:sz w:val="18"/>
                  <w:szCs w:val="18"/>
                </w:rPr>
                <w:delText xml:space="preserve"> 144.4 </w:delText>
              </w:r>
            </w:del>
          </w:p>
        </w:tc>
        <w:tc>
          <w:tcPr>
            <w:tcW w:w="967" w:type="dxa"/>
            <w:tcBorders>
              <w:top w:val="nil"/>
              <w:left w:val="nil"/>
              <w:bottom w:val="nil"/>
              <w:right w:val="nil"/>
            </w:tcBorders>
            <w:shd w:val="clear" w:color="auto" w:fill="FFFFFF" w:themeFill="background1"/>
            <w:noWrap/>
            <w:tcPrChange w:id="17148" w:author="Steve Barbeaux" w:date="2022-10-10T12:35:00Z">
              <w:tcPr>
                <w:tcW w:w="967" w:type="dxa"/>
                <w:tcBorders>
                  <w:top w:val="nil"/>
                  <w:left w:val="nil"/>
                  <w:bottom w:val="nil"/>
                  <w:right w:val="nil"/>
                </w:tcBorders>
                <w:shd w:val="clear" w:color="auto" w:fill="FFFFFF" w:themeFill="background1"/>
                <w:noWrap/>
              </w:tcPr>
            </w:tcPrChange>
          </w:tcPr>
          <w:p w14:paraId="4F0EA447" w14:textId="42FD8844" w:rsidR="00711944" w:rsidRPr="00090530" w:rsidRDefault="00711944" w:rsidP="00711944">
            <w:pPr>
              <w:spacing w:after="0"/>
              <w:jc w:val="right"/>
              <w:rPr>
                <w:sz w:val="18"/>
                <w:szCs w:val="18"/>
              </w:rPr>
            </w:pPr>
            <w:ins w:id="17149" w:author="Steve Barbeaux" w:date="2022-10-10T12:33:00Z">
              <w:r w:rsidRPr="00090530">
                <w:rPr>
                  <w:sz w:val="18"/>
                  <w:szCs w:val="18"/>
                </w:rPr>
                <w:t xml:space="preserve"> 50.9 </w:t>
              </w:r>
            </w:ins>
            <w:del w:id="17150" w:author="Steve Barbeaux" w:date="2022-10-10T12:33:00Z">
              <w:r w:rsidRPr="00733AC9" w:rsidDel="00711944">
                <w:rPr>
                  <w:sz w:val="18"/>
                  <w:szCs w:val="18"/>
                </w:rPr>
                <w:delText xml:space="preserve"> 45.0 </w:delText>
              </w:r>
            </w:del>
          </w:p>
        </w:tc>
        <w:tc>
          <w:tcPr>
            <w:tcW w:w="1434" w:type="dxa"/>
            <w:tcBorders>
              <w:top w:val="nil"/>
              <w:left w:val="single" w:sz="4" w:space="0" w:color="auto"/>
              <w:bottom w:val="nil"/>
              <w:right w:val="nil"/>
            </w:tcBorders>
            <w:shd w:val="clear" w:color="auto" w:fill="FFFFFF" w:themeFill="background1"/>
            <w:noWrap/>
            <w:vAlign w:val="bottom"/>
            <w:tcPrChange w:id="17151" w:author="Steve Barbeaux" w:date="2022-10-10T12:35:00Z">
              <w:tcPr>
                <w:tcW w:w="1434" w:type="dxa"/>
                <w:tcBorders>
                  <w:top w:val="nil"/>
                  <w:left w:val="single" w:sz="4" w:space="0" w:color="auto"/>
                  <w:bottom w:val="nil"/>
                  <w:right w:val="nil"/>
                </w:tcBorders>
                <w:shd w:val="clear" w:color="auto" w:fill="FFFFFF" w:themeFill="background1"/>
                <w:noWrap/>
                <w:vAlign w:val="bottom"/>
              </w:tcPr>
            </w:tcPrChange>
          </w:tcPr>
          <w:p w14:paraId="7FC10471" w14:textId="6556B2CD" w:rsidR="00711944" w:rsidRPr="00090530" w:rsidRDefault="00711944" w:rsidP="00711944">
            <w:pPr>
              <w:spacing w:after="0"/>
              <w:jc w:val="center"/>
              <w:rPr>
                <w:sz w:val="18"/>
                <w:szCs w:val="18"/>
              </w:rPr>
            </w:pPr>
            <w:r w:rsidRPr="00090530">
              <w:rPr>
                <w:sz w:val="18"/>
                <w:szCs w:val="18"/>
              </w:rPr>
              <w:t>1983</w:t>
            </w:r>
          </w:p>
        </w:tc>
        <w:tc>
          <w:tcPr>
            <w:tcW w:w="1170" w:type="dxa"/>
            <w:tcBorders>
              <w:top w:val="nil"/>
              <w:left w:val="nil"/>
              <w:bottom w:val="nil"/>
              <w:right w:val="nil"/>
            </w:tcBorders>
            <w:shd w:val="clear" w:color="auto" w:fill="FFFFFF" w:themeFill="background1"/>
            <w:noWrap/>
            <w:vAlign w:val="bottom"/>
            <w:tcPrChange w:id="17152" w:author="Steve Barbeaux" w:date="2022-10-10T12:35:00Z">
              <w:tcPr>
                <w:tcW w:w="1170" w:type="dxa"/>
                <w:tcBorders>
                  <w:top w:val="nil"/>
                  <w:left w:val="nil"/>
                  <w:bottom w:val="nil"/>
                  <w:right w:val="nil"/>
                </w:tcBorders>
                <w:shd w:val="clear" w:color="auto" w:fill="FFFFFF" w:themeFill="background1"/>
                <w:noWrap/>
              </w:tcPr>
            </w:tcPrChange>
          </w:tcPr>
          <w:p w14:paraId="2AD45C49" w14:textId="762A33A3" w:rsidR="00711944" w:rsidRPr="00711944" w:rsidRDefault="00711944" w:rsidP="00711944">
            <w:pPr>
              <w:spacing w:after="0"/>
              <w:jc w:val="right"/>
              <w:rPr>
                <w:sz w:val="20"/>
                <w:rPrChange w:id="17153" w:author="Steve Barbeaux" w:date="2022-10-10T12:35:00Z">
                  <w:rPr>
                    <w:sz w:val="18"/>
                    <w:szCs w:val="18"/>
                  </w:rPr>
                </w:rPrChange>
              </w:rPr>
            </w:pPr>
            <w:ins w:id="17154" w:author="Steve Barbeaux" w:date="2022-10-10T12:35:00Z">
              <w:r w:rsidRPr="00711944">
                <w:rPr>
                  <w:color w:val="000000"/>
                  <w:sz w:val="20"/>
                  <w:rPrChange w:id="17155" w:author="Steve Barbeaux" w:date="2022-10-10T12:35:00Z">
                    <w:rPr>
                      <w:rFonts w:ascii="Calibri" w:hAnsi="Calibri" w:cs="Calibri"/>
                      <w:color w:val="000000"/>
                      <w:szCs w:val="22"/>
                    </w:rPr>
                  </w:rPrChange>
                </w:rPr>
                <w:t>150.5</w:t>
              </w:r>
            </w:ins>
            <w:del w:id="17156" w:author="Steve Barbeaux" w:date="2022-10-10T12:33:00Z">
              <w:r w:rsidRPr="00711944" w:rsidDel="00711944">
                <w:rPr>
                  <w:sz w:val="20"/>
                  <w:rPrChange w:id="17157" w:author="Steve Barbeaux" w:date="2022-10-10T12:35:00Z">
                    <w:rPr>
                      <w:sz w:val="18"/>
                      <w:szCs w:val="18"/>
                    </w:rPr>
                  </w:rPrChange>
                </w:rPr>
                <w:delText xml:space="preserve"> 156.4 </w:delText>
              </w:r>
            </w:del>
          </w:p>
        </w:tc>
        <w:tc>
          <w:tcPr>
            <w:tcW w:w="1299" w:type="dxa"/>
            <w:tcBorders>
              <w:top w:val="nil"/>
              <w:left w:val="nil"/>
              <w:bottom w:val="nil"/>
              <w:right w:val="nil"/>
            </w:tcBorders>
            <w:shd w:val="clear" w:color="auto" w:fill="FFFFFF" w:themeFill="background1"/>
            <w:vAlign w:val="bottom"/>
            <w:tcPrChange w:id="17158" w:author="Steve Barbeaux" w:date="2022-10-10T12:35:00Z">
              <w:tcPr>
                <w:tcW w:w="1299" w:type="dxa"/>
                <w:tcBorders>
                  <w:top w:val="nil"/>
                  <w:left w:val="nil"/>
                  <w:bottom w:val="nil"/>
                  <w:right w:val="nil"/>
                </w:tcBorders>
                <w:shd w:val="clear" w:color="auto" w:fill="FFFFFF" w:themeFill="background1"/>
              </w:tcPr>
            </w:tcPrChange>
          </w:tcPr>
          <w:p w14:paraId="2FE53277" w14:textId="4C0BDCE4" w:rsidR="00711944" w:rsidRPr="00711944" w:rsidRDefault="00711944" w:rsidP="00711944">
            <w:pPr>
              <w:spacing w:after="0"/>
              <w:jc w:val="right"/>
              <w:rPr>
                <w:sz w:val="20"/>
                <w:rPrChange w:id="17159" w:author="Steve Barbeaux" w:date="2022-10-10T12:35:00Z">
                  <w:rPr>
                    <w:sz w:val="18"/>
                    <w:szCs w:val="18"/>
                  </w:rPr>
                </w:rPrChange>
              </w:rPr>
            </w:pPr>
            <w:ins w:id="17160" w:author="Steve Barbeaux" w:date="2022-10-10T12:35:00Z">
              <w:r w:rsidRPr="00711944">
                <w:rPr>
                  <w:color w:val="000000"/>
                  <w:sz w:val="20"/>
                  <w:rPrChange w:id="17161" w:author="Steve Barbeaux" w:date="2022-10-10T12:35:00Z">
                    <w:rPr>
                      <w:rFonts w:ascii="Calibri" w:hAnsi="Calibri" w:cs="Calibri"/>
                      <w:color w:val="000000"/>
                      <w:szCs w:val="22"/>
                    </w:rPr>
                  </w:rPrChange>
                </w:rPr>
                <w:t>49.2</w:t>
              </w:r>
            </w:ins>
            <w:del w:id="17162" w:author="Steve Barbeaux" w:date="2022-10-10T12:33:00Z">
              <w:r w:rsidRPr="00711944" w:rsidDel="00711944">
                <w:rPr>
                  <w:sz w:val="20"/>
                  <w:rPrChange w:id="17163" w:author="Steve Barbeaux" w:date="2022-10-10T12:35:00Z">
                    <w:rPr>
                      <w:sz w:val="18"/>
                      <w:szCs w:val="18"/>
                    </w:rPr>
                  </w:rPrChange>
                </w:rPr>
                <w:delText xml:space="preserve"> 50.9 </w:delText>
              </w:r>
            </w:del>
          </w:p>
        </w:tc>
      </w:tr>
      <w:tr w:rsidR="00711944" w:rsidRPr="00B62A3B" w14:paraId="0A2CE6CD" w14:textId="77777777" w:rsidTr="00711944">
        <w:tblPrEx>
          <w:tblW w:w="7689" w:type="dxa"/>
          <w:jc w:val="center"/>
          <w:tblLayout w:type="fixed"/>
          <w:tblLook w:val="0000" w:firstRow="0" w:lastRow="0" w:firstColumn="0" w:lastColumn="0" w:noHBand="0" w:noVBand="0"/>
          <w:tblPrExChange w:id="17164" w:author="Steve Barbeaux" w:date="2022-10-10T12:35:00Z">
            <w:tblPrEx>
              <w:tblW w:w="7689" w:type="dxa"/>
              <w:jc w:val="center"/>
              <w:tblLayout w:type="fixed"/>
              <w:tblLook w:val="0000" w:firstRow="0" w:lastRow="0" w:firstColumn="0" w:lastColumn="0" w:noHBand="0" w:noVBand="0"/>
            </w:tblPrEx>
          </w:tblPrExChange>
        </w:tblPrEx>
        <w:trPr>
          <w:jc w:val="center"/>
          <w:trPrChange w:id="17165" w:author="Steve Barbeaux" w:date="2022-10-10T12:35:00Z">
            <w:trPr>
              <w:jc w:val="center"/>
            </w:trPr>
          </w:trPrChange>
        </w:trPr>
        <w:tc>
          <w:tcPr>
            <w:tcW w:w="1530" w:type="dxa"/>
            <w:tcBorders>
              <w:top w:val="nil"/>
              <w:left w:val="nil"/>
              <w:bottom w:val="nil"/>
              <w:right w:val="nil"/>
            </w:tcBorders>
            <w:shd w:val="clear" w:color="auto" w:fill="FFFFFF" w:themeFill="background1"/>
            <w:noWrap/>
            <w:vAlign w:val="bottom"/>
            <w:tcPrChange w:id="17166" w:author="Steve Barbeaux" w:date="2022-10-10T12:35:00Z">
              <w:tcPr>
                <w:tcW w:w="1530" w:type="dxa"/>
                <w:tcBorders>
                  <w:top w:val="nil"/>
                  <w:left w:val="nil"/>
                  <w:bottom w:val="nil"/>
                  <w:right w:val="nil"/>
                </w:tcBorders>
                <w:shd w:val="clear" w:color="auto" w:fill="FFFFFF" w:themeFill="background1"/>
                <w:noWrap/>
                <w:vAlign w:val="bottom"/>
              </w:tcPr>
            </w:tcPrChange>
          </w:tcPr>
          <w:p w14:paraId="1E44A4CC" w14:textId="13616462" w:rsidR="00711944" w:rsidRPr="00090530" w:rsidRDefault="00711944" w:rsidP="00711944">
            <w:pPr>
              <w:spacing w:after="0"/>
              <w:jc w:val="center"/>
              <w:rPr>
                <w:sz w:val="18"/>
                <w:szCs w:val="18"/>
              </w:rPr>
            </w:pPr>
            <w:ins w:id="17167" w:author="Steve Barbeaux" w:date="2022-10-10T12:33:00Z">
              <w:r w:rsidRPr="00090530">
                <w:rPr>
                  <w:sz w:val="18"/>
                  <w:szCs w:val="18"/>
                </w:rPr>
                <w:t>1984</w:t>
              </w:r>
            </w:ins>
            <w:del w:id="17168" w:author="Steve Barbeaux" w:date="2022-10-10T12:33:00Z">
              <w:r w:rsidRPr="00090530" w:rsidDel="00711944">
                <w:rPr>
                  <w:sz w:val="18"/>
                  <w:szCs w:val="18"/>
                </w:rPr>
                <w:delText>1984</w:delText>
              </w:r>
            </w:del>
          </w:p>
        </w:tc>
        <w:tc>
          <w:tcPr>
            <w:tcW w:w="1289" w:type="dxa"/>
            <w:tcBorders>
              <w:top w:val="nil"/>
              <w:left w:val="nil"/>
              <w:bottom w:val="nil"/>
              <w:right w:val="nil"/>
            </w:tcBorders>
            <w:shd w:val="clear" w:color="auto" w:fill="FFFFFF" w:themeFill="background1"/>
            <w:tcPrChange w:id="17169" w:author="Steve Barbeaux" w:date="2022-10-10T12:35:00Z">
              <w:tcPr>
                <w:tcW w:w="1289" w:type="dxa"/>
                <w:tcBorders>
                  <w:top w:val="nil"/>
                  <w:left w:val="nil"/>
                  <w:bottom w:val="nil"/>
                  <w:right w:val="nil"/>
                </w:tcBorders>
                <w:shd w:val="clear" w:color="auto" w:fill="FFFFFF" w:themeFill="background1"/>
              </w:tcPr>
            </w:tcPrChange>
          </w:tcPr>
          <w:p w14:paraId="4A72E0DA" w14:textId="1A54C89D" w:rsidR="00711944" w:rsidRPr="00090530" w:rsidRDefault="00711944" w:rsidP="00711944">
            <w:pPr>
              <w:spacing w:after="0"/>
              <w:jc w:val="right"/>
              <w:rPr>
                <w:sz w:val="18"/>
                <w:szCs w:val="18"/>
              </w:rPr>
            </w:pPr>
            <w:ins w:id="17170" w:author="Steve Barbeaux" w:date="2022-10-10T12:33:00Z">
              <w:r w:rsidRPr="00090530">
                <w:rPr>
                  <w:sz w:val="18"/>
                  <w:szCs w:val="18"/>
                </w:rPr>
                <w:t xml:space="preserve"> 604.6 </w:t>
              </w:r>
            </w:ins>
            <w:del w:id="17171" w:author="Steve Barbeaux" w:date="2022-10-10T12:33:00Z">
              <w:r w:rsidRPr="00733AC9" w:rsidDel="00711944">
                <w:rPr>
                  <w:sz w:val="18"/>
                  <w:szCs w:val="18"/>
                </w:rPr>
                <w:delText xml:space="preserve"> 561.3 </w:delText>
              </w:r>
            </w:del>
          </w:p>
        </w:tc>
        <w:tc>
          <w:tcPr>
            <w:tcW w:w="967" w:type="dxa"/>
            <w:tcBorders>
              <w:top w:val="nil"/>
              <w:left w:val="nil"/>
              <w:bottom w:val="nil"/>
              <w:right w:val="nil"/>
            </w:tcBorders>
            <w:shd w:val="clear" w:color="auto" w:fill="FFFFFF" w:themeFill="background1"/>
            <w:noWrap/>
            <w:tcPrChange w:id="17172" w:author="Steve Barbeaux" w:date="2022-10-10T12:35:00Z">
              <w:tcPr>
                <w:tcW w:w="967" w:type="dxa"/>
                <w:tcBorders>
                  <w:top w:val="nil"/>
                  <w:left w:val="nil"/>
                  <w:bottom w:val="nil"/>
                  <w:right w:val="nil"/>
                </w:tcBorders>
                <w:shd w:val="clear" w:color="auto" w:fill="FFFFFF" w:themeFill="background1"/>
                <w:noWrap/>
              </w:tcPr>
            </w:tcPrChange>
          </w:tcPr>
          <w:p w14:paraId="3428F49F" w14:textId="41A0EDAD" w:rsidR="00711944" w:rsidRPr="00090530" w:rsidRDefault="00711944" w:rsidP="00711944">
            <w:pPr>
              <w:spacing w:after="0"/>
              <w:jc w:val="right"/>
              <w:rPr>
                <w:sz w:val="18"/>
                <w:szCs w:val="18"/>
              </w:rPr>
            </w:pPr>
            <w:ins w:id="17173" w:author="Steve Barbeaux" w:date="2022-10-10T12:33:00Z">
              <w:r w:rsidRPr="00090530">
                <w:rPr>
                  <w:sz w:val="18"/>
                  <w:szCs w:val="18"/>
                </w:rPr>
                <w:t xml:space="preserve"> 98.6 </w:t>
              </w:r>
            </w:ins>
            <w:del w:id="17174" w:author="Steve Barbeaux" w:date="2022-10-10T12:33:00Z">
              <w:r w:rsidRPr="00733AC9" w:rsidDel="00711944">
                <w:rPr>
                  <w:sz w:val="18"/>
                  <w:szCs w:val="18"/>
                </w:rPr>
                <w:delText xml:space="preserve"> 90.9 </w:delText>
              </w:r>
            </w:del>
          </w:p>
        </w:tc>
        <w:tc>
          <w:tcPr>
            <w:tcW w:w="1434" w:type="dxa"/>
            <w:tcBorders>
              <w:top w:val="nil"/>
              <w:left w:val="single" w:sz="4" w:space="0" w:color="auto"/>
              <w:bottom w:val="nil"/>
              <w:right w:val="nil"/>
            </w:tcBorders>
            <w:shd w:val="clear" w:color="auto" w:fill="FFFFFF" w:themeFill="background1"/>
            <w:noWrap/>
            <w:vAlign w:val="bottom"/>
            <w:tcPrChange w:id="17175" w:author="Steve Barbeaux" w:date="2022-10-10T12:35:00Z">
              <w:tcPr>
                <w:tcW w:w="1434" w:type="dxa"/>
                <w:tcBorders>
                  <w:top w:val="nil"/>
                  <w:left w:val="single" w:sz="4" w:space="0" w:color="auto"/>
                  <w:bottom w:val="nil"/>
                  <w:right w:val="nil"/>
                </w:tcBorders>
                <w:shd w:val="clear" w:color="auto" w:fill="FFFFFF" w:themeFill="background1"/>
                <w:noWrap/>
                <w:vAlign w:val="bottom"/>
              </w:tcPr>
            </w:tcPrChange>
          </w:tcPr>
          <w:p w14:paraId="223D410B" w14:textId="6622DF0F" w:rsidR="00711944" w:rsidRPr="00090530" w:rsidRDefault="00711944" w:rsidP="00711944">
            <w:pPr>
              <w:spacing w:after="0"/>
              <w:jc w:val="center"/>
              <w:rPr>
                <w:sz w:val="18"/>
                <w:szCs w:val="18"/>
              </w:rPr>
            </w:pPr>
            <w:r w:rsidRPr="00090530">
              <w:rPr>
                <w:sz w:val="18"/>
                <w:szCs w:val="18"/>
              </w:rPr>
              <w:t>1984</w:t>
            </w:r>
          </w:p>
        </w:tc>
        <w:tc>
          <w:tcPr>
            <w:tcW w:w="1170" w:type="dxa"/>
            <w:tcBorders>
              <w:top w:val="nil"/>
              <w:left w:val="nil"/>
              <w:bottom w:val="nil"/>
              <w:right w:val="nil"/>
            </w:tcBorders>
            <w:shd w:val="clear" w:color="auto" w:fill="FFFFFF" w:themeFill="background1"/>
            <w:noWrap/>
            <w:vAlign w:val="bottom"/>
            <w:tcPrChange w:id="17176" w:author="Steve Barbeaux" w:date="2022-10-10T12:35:00Z">
              <w:tcPr>
                <w:tcW w:w="1170" w:type="dxa"/>
                <w:tcBorders>
                  <w:top w:val="nil"/>
                  <w:left w:val="nil"/>
                  <w:bottom w:val="nil"/>
                  <w:right w:val="nil"/>
                </w:tcBorders>
                <w:shd w:val="clear" w:color="auto" w:fill="FFFFFF" w:themeFill="background1"/>
                <w:noWrap/>
              </w:tcPr>
            </w:tcPrChange>
          </w:tcPr>
          <w:p w14:paraId="22F50F33" w14:textId="7E25E739" w:rsidR="00711944" w:rsidRPr="00711944" w:rsidRDefault="00711944" w:rsidP="00711944">
            <w:pPr>
              <w:spacing w:after="0"/>
              <w:jc w:val="right"/>
              <w:rPr>
                <w:sz w:val="20"/>
                <w:rPrChange w:id="17177" w:author="Steve Barbeaux" w:date="2022-10-10T12:35:00Z">
                  <w:rPr>
                    <w:sz w:val="18"/>
                    <w:szCs w:val="18"/>
                  </w:rPr>
                </w:rPrChange>
              </w:rPr>
            </w:pPr>
            <w:ins w:id="17178" w:author="Steve Barbeaux" w:date="2022-10-10T12:35:00Z">
              <w:r w:rsidRPr="00711944">
                <w:rPr>
                  <w:color w:val="000000"/>
                  <w:sz w:val="20"/>
                  <w:rPrChange w:id="17179" w:author="Steve Barbeaux" w:date="2022-10-10T12:35:00Z">
                    <w:rPr>
                      <w:rFonts w:ascii="Calibri" w:hAnsi="Calibri" w:cs="Calibri"/>
                      <w:color w:val="000000"/>
                      <w:szCs w:val="22"/>
                    </w:rPr>
                  </w:rPrChange>
                </w:rPr>
                <w:t>591.7</w:t>
              </w:r>
            </w:ins>
            <w:del w:id="17180" w:author="Steve Barbeaux" w:date="2022-10-10T12:33:00Z">
              <w:r w:rsidRPr="00711944" w:rsidDel="00711944">
                <w:rPr>
                  <w:sz w:val="20"/>
                  <w:rPrChange w:id="17181" w:author="Steve Barbeaux" w:date="2022-10-10T12:35:00Z">
                    <w:rPr>
                      <w:sz w:val="18"/>
                      <w:szCs w:val="18"/>
                    </w:rPr>
                  </w:rPrChange>
                </w:rPr>
                <w:delText xml:space="preserve"> 604.6 </w:delText>
              </w:r>
            </w:del>
          </w:p>
        </w:tc>
        <w:tc>
          <w:tcPr>
            <w:tcW w:w="1299" w:type="dxa"/>
            <w:tcBorders>
              <w:top w:val="nil"/>
              <w:left w:val="nil"/>
              <w:bottom w:val="nil"/>
              <w:right w:val="nil"/>
            </w:tcBorders>
            <w:shd w:val="clear" w:color="auto" w:fill="FFFFFF" w:themeFill="background1"/>
            <w:vAlign w:val="bottom"/>
            <w:tcPrChange w:id="17182" w:author="Steve Barbeaux" w:date="2022-10-10T12:35:00Z">
              <w:tcPr>
                <w:tcW w:w="1299" w:type="dxa"/>
                <w:tcBorders>
                  <w:top w:val="nil"/>
                  <w:left w:val="nil"/>
                  <w:bottom w:val="nil"/>
                  <w:right w:val="nil"/>
                </w:tcBorders>
                <w:shd w:val="clear" w:color="auto" w:fill="FFFFFF" w:themeFill="background1"/>
              </w:tcPr>
            </w:tcPrChange>
          </w:tcPr>
          <w:p w14:paraId="2E54E6F4" w14:textId="0F247217" w:rsidR="00711944" w:rsidRPr="00711944" w:rsidRDefault="00711944" w:rsidP="00711944">
            <w:pPr>
              <w:spacing w:after="0"/>
              <w:jc w:val="right"/>
              <w:rPr>
                <w:sz w:val="20"/>
                <w:rPrChange w:id="17183" w:author="Steve Barbeaux" w:date="2022-10-10T12:35:00Z">
                  <w:rPr>
                    <w:sz w:val="18"/>
                    <w:szCs w:val="18"/>
                  </w:rPr>
                </w:rPrChange>
              </w:rPr>
            </w:pPr>
            <w:ins w:id="17184" w:author="Steve Barbeaux" w:date="2022-10-10T12:35:00Z">
              <w:r w:rsidRPr="00711944">
                <w:rPr>
                  <w:color w:val="000000"/>
                  <w:sz w:val="20"/>
                  <w:rPrChange w:id="17185" w:author="Steve Barbeaux" w:date="2022-10-10T12:35:00Z">
                    <w:rPr>
                      <w:rFonts w:ascii="Calibri" w:hAnsi="Calibri" w:cs="Calibri"/>
                      <w:color w:val="000000"/>
                      <w:szCs w:val="22"/>
                    </w:rPr>
                  </w:rPrChange>
                </w:rPr>
                <w:t>95.6</w:t>
              </w:r>
            </w:ins>
            <w:del w:id="17186" w:author="Steve Barbeaux" w:date="2022-10-10T12:33:00Z">
              <w:r w:rsidRPr="00711944" w:rsidDel="00711944">
                <w:rPr>
                  <w:sz w:val="20"/>
                  <w:rPrChange w:id="17187" w:author="Steve Barbeaux" w:date="2022-10-10T12:35:00Z">
                    <w:rPr>
                      <w:sz w:val="18"/>
                      <w:szCs w:val="18"/>
                    </w:rPr>
                  </w:rPrChange>
                </w:rPr>
                <w:delText xml:space="preserve"> 98.6 </w:delText>
              </w:r>
            </w:del>
          </w:p>
        </w:tc>
      </w:tr>
      <w:tr w:rsidR="00711944" w:rsidRPr="00B62A3B" w14:paraId="54FBF203" w14:textId="77777777" w:rsidTr="00711944">
        <w:tblPrEx>
          <w:tblW w:w="7689" w:type="dxa"/>
          <w:jc w:val="center"/>
          <w:tblLayout w:type="fixed"/>
          <w:tblLook w:val="0000" w:firstRow="0" w:lastRow="0" w:firstColumn="0" w:lastColumn="0" w:noHBand="0" w:noVBand="0"/>
          <w:tblPrExChange w:id="17188" w:author="Steve Barbeaux" w:date="2022-10-10T12:35:00Z">
            <w:tblPrEx>
              <w:tblW w:w="7689" w:type="dxa"/>
              <w:jc w:val="center"/>
              <w:tblLayout w:type="fixed"/>
              <w:tblLook w:val="0000" w:firstRow="0" w:lastRow="0" w:firstColumn="0" w:lastColumn="0" w:noHBand="0" w:noVBand="0"/>
            </w:tblPrEx>
          </w:tblPrExChange>
        </w:tblPrEx>
        <w:trPr>
          <w:jc w:val="center"/>
          <w:trPrChange w:id="17189" w:author="Steve Barbeaux" w:date="2022-10-10T12:35:00Z">
            <w:trPr>
              <w:jc w:val="center"/>
            </w:trPr>
          </w:trPrChange>
        </w:trPr>
        <w:tc>
          <w:tcPr>
            <w:tcW w:w="1530" w:type="dxa"/>
            <w:tcBorders>
              <w:top w:val="nil"/>
              <w:left w:val="nil"/>
              <w:bottom w:val="nil"/>
              <w:right w:val="nil"/>
            </w:tcBorders>
            <w:shd w:val="clear" w:color="auto" w:fill="FFFFFF" w:themeFill="background1"/>
            <w:noWrap/>
            <w:vAlign w:val="bottom"/>
            <w:tcPrChange w:id="17190" w:author="Steve Barbeaux" w:date="2022-10-10T12:35:00Z">
              <w:tcPr>
                <w:tcW w:w="1530" w:type="dxa"/>
                <w:tcBorders>
                  <w:top w:val="nil"/>
                  <w:left w:val="nil"/>
                  <w:bottom w:val="nil"/>
                  <w:right w:val="nil"/>
                </w:tcBorders>
                <w:shd w:val="clear" w:color="auto" w:fill="FFFFFF" w:themeFill="background1"/>
                <w:noWrap/>
                <w:vAlign w:val="bottom"/>
              </w:tcPr>
            </w:tcPrChange>
          </w:tcPr>
          <w:p w14:paraId="779EF6E0" w14:textId="55CAD9FE" w:rsidR="00711944" w:rsidRPr="00090530" w:rsidRDefault="00711944" w:rsidP="00711944">
            <w:pPr>
              <w:spacing w:after="0"/>
              <w:jc w:val="center"/>
              <w:rPr>
                <w:sz w:val="18"/>
                <w:szCs w:val="18"/>
              </w:rPr>
            </w:pPr>
            <w:ins w:id="17191" w:author="Steve Barbeaux" w:date="2022-10-10T12:33:00Z">
              <w:r w:rsidRPr="00090530">
                <w:rPr>
                  <w:sz w:val="18"/>
                  <w:szCs w:val="18"/>
                </w:rPr>
                <w:t>1985</w:t>
              </w:r>
            </w:ins>
            <w:del w:id="17192" w:author="Steve Barbeaux" w:date="2022-10-10T12:33:00Z">
              <w:r w:rsidRPr="00090530" w:rsidDel="00711944">
                <w:rPr>
                  <w:sz w:val="18"/>
                  <w:szCs w:val="18"/>
                </w:rPr>
                <w:delText>1985</w:delText>
              </w:r>
            </w:del>
          </w:p>
        </w:tc>
        <w:tc>
          <w:tcPr>
            <w:tcW w:w="1289" w:type="dxa"/>
            <w:tcBorders>
              <w:top w:val="nil"/>
              <w:left w:val="nil"/>
              <w:bottom w:val="nil"/>
              <w:right w:val="nil"/>
            </w:tcBorders>
            <w:shd w:val="clear" w:color="auto" w:fill="FFFFFF" w:themeFill="background1"/>
            <w:tcPrChange w:id="17193" w:author="Steve Barbeaux" w:date="2022-10-10T12:35:00Z">
              <w:tcPr>
                <w:tcW w:w="1289" w:type="dxa"/>
                <w:tcBorders>
                  <w:top w:val="nil"/>
                  <w:left w:val="nil"/>
                  <w:bottom w:val="nil"/>
                  <w:right w:val="nil"/>
                </w:tcBorders>
                <w:shd w:val="clear" w:color="auto" w:fill="FFFFFF" w:themeFill="background1"/>
              </w:tcPr>
            </w:tcPrChange>
          </w:tcPr>
          <w:p w14:paraId="2871D641" w14:textId="6219BE70" w:rsidR="00711944" w:rsidRPr="00090530" w:rsidRDefault="00711944" w:rsidP="00711944">
            <w:pPr>
              <w:spacing w:after="0"/>
              <w:jc w:val="right"/>
              <w:rPr>
                <w:sz w:val="18"/>
                <w:szCs w:val="18"/>
              </w:rPr>
            </w:pPr>
            <w:ins w:id="17194" w:author="Steve Barbeaux" w:date="2022-10-10T12:33:00Z">
              <w:r w:rsidRPr="00090530">
                <w:rPr>
                  <w:sz w:val="18"/>
                  <w:szCs w:val="18"/>
                </w:rPr>
                <w:t xml:space="preserve"> 122.6 </w:t>
              </w:r>
            </w:ins>
            <w:del w:id="17195" w:author="Steve Barbeaux" w:date="2022-10-10T12:33:00Z">
              <w:r w:rsidRPr="00733AC9" w:rsidDel="00711944">
                <w:rPr>
                  <w:sz w:val="18"/>
                  <w:szCs w:val="18"/>
                </w:rPr>
                <w:delText xml:space="preserve"> 116.2 </w:delText>
              </w:r>
            </w:del>
          </w:p>
        </w:tc>
        <w:tc>
          <w:tcPr>
            <w:tcW w:w="967" w:type="dxa"/>
            <w:tcBorders>
              <w:top w:val="nil"/>
              <w:left w:val="nil"/>
              <w:bottom w:val="nil"/>
              <w:right w:val="nil"/>
            </w:tcBorders>
            <w:shd w:val="clear" w:color="auto" w:fill="FFFFFF" w:themeFill="background1"/>
            <w:noWrap/>
            <w:tcPrChange w:id="17196" w:author="Steve Barbeaux" w:date="2022-10-10T12:35:00Z">
              <w:tcPr>
                <w:tcW w:w="967" w:type="dxa"/>
                <w:tcBorders>
                  <w:top w:val="nil"/>
                  <w:left w:val="nil"/>
                  <w:bottom w:val="nil"/>
                  <w:right w:val="nil"/>
                </w:tcBorders>
                <w:shd w:val="clear" w:color="auto" w:fill="FFFFFF" w:themeFill="background1"/>
                <w:noWrap/>
              </w:tcPr>
            </w:tcPrChange>
          </w:tcPr>
          <w:p w14:paraId="32353E3A" w14:textId="10ABAE60" w:rsidR="00711944" w:rsidRPr="00090530" w:rsidRDefault="00711944" w:rsidP="00711944">
            <w:pPr>
              <w:spacing w:after="0"/>
              <w:jc w:val="right"/>
              <w:rPr>
                <w:sz w:val="18"/>
                <w:szCs w:val="18"/>
              </w:rPr>
            </w:pPr>
            <w:ins w:id="17197" w:author="Steve Barbeaux" w:date="2022-10-10T12:33:00Z">
              <w:r w:rsidRPr="00090530">
                <w:rPr>
                  <w:sz w:val="18"/>
                  <w:szCs w:val="18"/>
                </w:rPr>
                <w:t xml:space="preserve"> 50.0 </w:t>
              </w:r>
            </w:ins>
            <w:del w:id="17198" w:author="Steve Barbeaux" w:date="2022-10-10T12:33:00Z">
              <w:r w:rsidRPr="00733AC9" w:rsidDel="00711944">
                <w:rPr>
                  <w:sz w:val="18"/>
                  <w:szCs w:val="18"/>
                </w:rPr>
                <w:delText xml:space="preserve"> 42.9 </w:delText>
              </w:r>
            </w:del>
          </w:p>
        </w:tc>
        <w:tc>
          <w:tcPr>
            <w:tcW w:w="1434" w:type="dxa"/>
            <w:tcBorders>
              <w:top w:val="nil"/>
              <w:left w:val="single" w:sz="4" w:space="0" w:color="auto"/>
              <w:right w:val="nil"/>
            </w:tcBorders>
            <w:shd w:val="clear" w:color="auto" w:fill="FFFFFF" w:themeFill="background1"/>
            <w:noWrap/>
            <w:vAlign w:val="bottom"/>
            <w:tcPrChange w:id="17199" w:author="Steve Barbeaux" w:date="2022-10-10T12:35:00Z">
              <w:tcPr>
                <w:tcW w:w="1434" w:type="dxa"/>
                <w:tcBorders>
                  <w:top w:val="nil"/>
                  <w:left w:val="single" w:sz="4" w:space="0" w:color="auto"/>
                  <w:right w:val="nil"/>
                </w:tcBorders>
                <w:shd w:val="clear" w:color="auto" w:fill="FFFFFF" w:themeFill="background1"/>
                <w:noWrap/>
                <w:vAlign w:val="bottom"/>
              </w:tcPr>
            </w:tcPrChange>
          </w:tcPr>
          <w:p w14:paraId="3FA0FCE7" w14:textId="33546204" w:rsidR="00711944" w:rsidRPr="00090530" w:rsidRDefault="00711944" w:rsidP="00711944">
            <w:pPr>
              <w:spacing w:after="0"/>
              <w:jc w:val="center"/>
              <w:rPr>
                <w:sz w:val="18"/>
                <w:szCs w:val="18"/>
              </w:rPr>
            </w:pPr>
            <w:r w:rsidRPr="00090530">
              <w:rPr>
                <w:sz w:val="18"/>
                <w:szCs w:val="18"/>
              </w:rPr>
              <w:t>1985</w:t>
            </w:r>
          </w:p>
        </w:tc>
        <w:tc>
          <w:tcPr>
            <w:tcW w:w="1170" w:type="dxa"/>
            <w:tcBorders>
              <w:top w:val="nil"/>
              <w:left w:val="nil"/>
              <w:right w:val="nil"/>
            </w:tcBorders>
            <w:shd w:val="clear" w:color="auto" w:fill="FFFFFF" w:themeFill="background1"/>
            <w:noWrap/>
            <w:vAlign w:val="bottom"/>
            <w:tcPrChange w:id="17200" w:author="Steve Barbeaux" w:date="2022-10-10T12:35:00Z">
              <w:tcPr>
                <w:tcW w:w="1170" w:type="dxa"/>
                <w:tcBorders>
                  <w:top w:val="nil"/>
                  <w:left w:val="nil"/>
                  <w:right w:val="nil"/>
                </w:tcBorders>
                <w:shd w:val="clear" w:color="auto" w:fill="FFFFFF" w:themeFill="background1"/>
                <w:noWrap/>
              </w:tcPr>
            </w:tcPrChange>
          </w:tcPr>
          <w:p w14:paraId="1E130ED9" w14:textId="0439A3EA" w:rsidR="00711944" w:rsidRPr="00711944" w:rsidRDefault="00711944" w:rsidP="00711944">
            <w:pPr>
              <w:spacing w:after="0"/>
              <w:jc w:val="right"/>
              <w:rPr>
                <w:sz w:val="20"/>
                <w:rPrChange w:id="17201" w:author="Steve Barbeaux" w:date="2022-10-10T12:35:00Z">
                  <w:rPr>
                    <w:sz w:val="18"/>
                    <w:szCs w:val="18"/>
                  </w:rPr>
                </w:rPrChange>
              </w:rPr>
            </w:pPr>
            <w:ins w:id="17202" w:author="Steve Barbeaux" w:date="2022-10-10T12:35:00Z">
              <w:r w:rsidRPr="00711944">
                <w:rPr>
                  <w:color w:val="000000"/>
                  <w:sz w:val="20"/>
                  <w:rPrChange w:id="17203" w:author="Steve Barbeaux" w:date="2022-10-10T12:35:00Z">
                    <w:rPr>
                      <w:rFonts w:ascii="Calibri" w:hAnsi="Calibri" w:cs="Calibri"/>
                      <w:color w:val="000000"/>
                      <w:szCs w:val="22"/>
                    </w:rPr>
                  </w:rPrChange>
                </w:rPr>
                <w:t>118.8</w:t>
              </w:r>
            </w:ins>
            <w:del w:id="17204" w:author="Steve Barbeaux" w:date="2022-10-10T12:33:00Z">
              <w:r w:rsidRPr="00711944" w:rsidDel="00711944">
                <w:rPr>
                  <w:sz w:val="20"/>
                  <w:rPrChange w:id="17205" w:author="Steve Barbeaux" w:date="2022-10-10T12:35:00Z">
                    <w:rPr>
                      <w:sz w:val="18"/>
                      <w:szCs w:val="18"/>
                    </w:rPr>
                  </w:rPrChange>
                </w:rPr>
                <w:delText xml:space="preserve"> 122.6 </w:delText>
              </w:r>
            </w:del>
          </w:p>
        </w:tc>
        <w:tc>
          <w:tcPr>
            <w:tcW w:w="1299" w:type="dxa"/>
            <w:tcBorders>
              <w:top w:val="nil"/>
              <w:left w:val="nil"/>
              <w:right w:val="nil"/>
            </w:tcBorders>
            <w:shd w:val="clear" w:color="auto" w:fill="FFFFFF" w:themeFill="background1"/>
            <w:vAlign w:val="bottom"/>
            <w:tcPrChange w:id="17206" w:author="Steve Barbeaux" w:date="2022-10-10T12:35:00Z">
              <w:tcPr>
                <w:tcW w:w="1299" w:type="dxa"/>
                <w:tcBorders>
                  <w:top w:val="nil"/>
                  <w:left w:val="nil"/>
                  <w:right w:val="nil"/>
                </w:tcBorders>
                <w:shd w:val="clear" w:color="auto" w:fill="FFFFFF" w:themeFill="background1"/>
              </w:tcPr>
            </w:tcPrChange>
          </w:tcPr>
          <w:p w14:paraId="5C2D6802" w14:textId="32520D64" w:rsidR="00711944" w:rsidRPr="00711944" w:rsidRDefault="00711944" w:rsidP="00711944">
            <w:pPr>
              <w:spacing w:after="0"/>
              <w:jc w:val="right"/>
              <w:rPr>
                <w:sz w:val="20"/>
                <w:rPrChange w:id="17207" w:author="Steve Barbeaux" w:date="2022-10-10T12:35:00Z">
                  <w:rPr>
                    <w:sz w:val="18"/>
                    <w:szCs w:val="18"/>
                  </w:rPr>
                </w:rPrChange>
              </w:rPr>
            </w:pPr>
            <w:ins w:id="17208" w:author="Steve Barbeaux" w:date="2022-10-10T12:35:00Z">
              <w:r w:rsidRPr="00711944">
                <w:rPr>
                  <w:color w:val="000000"/>
                  <w:sz w:val="20"/>
                  <w:rPrChange w:id="17209" w:author="Steve Barbeaux" w:date="2022-10-10T12:35:00Z">
                    <w:rPr>
                      <w:rFonts w:ascii="Calibri" w:hAnsi="Calibri" w:cs="Calibri"/>
                      <w:color w:val="000000"/>
                      <w:szCs w:val="22"/>
                    </w:rPr>
                  </w:rPrChange>
                </w:rPr>
                <w:t>49.7</w:t>
              </w:r>
            </w:ins>
            <w:del w:id="17210" w:author="Steve Barbeaux" w:date="2022-10-10T12:33:00Z">
              <w:r w:rsidRPr="00711944" w:rsidDel="00711944">
                <w:rPr>
                  <w:sz w:val="20"/>
                  <w:rPrChange w:id="17211" w:author="Steve Barbeaux" w:date="2022-10-10T12:35:00Z">
                    <w:rPr>
                      <w:sz w:val="18"/>
                      <w:szCs w:val="18"/>
                    </w:rPr>
                  </w:rPrChange>
                </w:rPr>
                <w:delText xml:space="preserve"> 50.0 </w:delText>
              </w:r>
            </w:del>
          </w:p>
        </w:tc>
      </w:tr>
      <w:tr w:rsidR="00711944" w:rsidRPr="00B62A3B" w14:paraId="0F8A90C4" w14:textId="77777777" w:rsidTr="00711944">
        <w:tblPrEx>
          <w:tblW w:w="7689" w:type="dxa"/>
          <w:jc w:val="center"/>
          <w:tblLayout w:type="fixed"/>
          <w:tblLook w:val="0000" w:firstRow="0" w:lastRow="0" w:firstColumn="0" w:lastColumn="0" w:noHBand="0" w:noVBand="0"/>
          <w:tblPrExChange w:id="17212" w:author="Steve Barbeaux" w:date="2022-10-10T12:35:00Z">
            <w:tblPrEx>
              <w:tblW w:w="7689" w:type="dxa"/>
              <w:jc w:val="center"/>
              <w:tblLayout w:type="fixed"/>
              <w:tblLook w:val="0000" w:firstRow="0" w:lastRow="0" w:firstColumn="0" w:lastColumn="0" w:noHBand="0" w:noVBand="0"/>
            </w:tblPrEx>
          </w:tblPrExChange>
        </w:tblPrEx>
        <w:trPr>
          <w:jc w:val="center"/>
          <w:trPrChange w:id="17213" w:author="Steve Barbeaux" w:date="2022-10-10T12:35:00Z">
            <w:trPr>
              <w:jc w:val="center"/>
            </w:trPr>
          </w:trPrChange>
        </w:trPr>
        <w:tc>
          <w:tcPr>
            <w:tcW w:w="1530" w:type="dxa"/>
            <w:tcBorders>
              <w:top w:val="nil"/>
              <w:left w:val="nil"/>
              <w:bottom w:val="nil"/>
              <w:right w:val="nil"/>
            </w:tcBorders>
            <w:shd w:val="clear" w:color="auto" w:fill="FFFFFF" w:themeFill="background1"/>
            <w:noWrap/>
            <w:vAlign w:val="bottom"/>
            <w:tcPrChange w:id="17214" w:author="Steve Barbeaux" w:date="2022-10-10T12:35:00Z">
              <w:tcPr>
                <w:tcW w:w="1530" w:type="dxa"/>
                <w:tcBorders>
                  <w:top w:val="nil"/>
                  <w:left w:val="nil"/>
                  <w:bottom w:val="nil"/>
                  <w:right w:val="nil"/>
                </w:tcBorders>
                <w:shd w:val="clear" w:color="auto" w:fill="FFFFFF" w:themeFill="background1"/>
                <w:noWrap/>
                <w:vAlign w:val="bottom"/>
              </w:tcPr>
            </w:tcPrChange>
          </w:tcPr>
          <w:p w14:paraId="60803C66" w14:textId="254D4AA1" w:rsidR="00711944" w:rsidRPr="00090530" w:rsidRDefault="00711944" w:rsidP="00711944">
            <w:pPr>
              <w:spacing w:after="0"/>
              <w:jc w:val="center"/>
              <w:rPr>
                <w:sz w:val="18"/>
                <w:szCs w:val="18"/>
              </w:rPr>
            </w:pPr>
            <w:ins w:id="17215" w:author="Steve Barbeaux" w:date="2022-10-10T12:33:00Z">
              <w:r w:rsidRPr="00090530">
                <w:rPr>
                  <w:sz w:val="18"/>
                  <w:szCs w:val="18"/>
                </w:rPr>
                <w:t>1986</w:t>
              </w:r>
            </w:ins>
            <w:del w:id="17216" w:author="Steve Barbeaux" w:date="2022-10-10T12:33:00Z">
              <w:r w:rsidRPr="00090530" w:rsidDel="00711944">
                <w:rPr>
                  <w:sz w:val="18"/>
                  <w:szCs w:val="18"/>
                </w:rPr>
                <w:delText>1986</w:delText>
              </w:r>
            </w:del>
          </w:p>
        </w:tc>
        <w:tc>
          <w:tcPr>
            <w:tcW w:w="1289" w:type="dxa"/>
            <w:tcBorders>
              <w:top w:val="nil"/>
              <w:left w:val="nil"/>
              <w:bottom w:val="nil"/>
              <w:right w:val="nil"/>
            </w:tcBorders>
            <w:shd w:val="clear" w:color="auto" w:fill="FFFFFF" w:themeFill="background1"/>
            <w:tcPrChange w:id="17217" w:author="Steve Barbeaux" w:date="2022-10-10T12:35:00Z">
              <w:tcPr>
                <w:tcW w:w="1289" w:type="dxa"/>
                <w:tcBorders>
                  <w:top w:val="nil"/>
                  <w:left w:val="nil"/>
                  <w:bottom w:val="nil"/>
                  <w:right w:val="nil"/>
                </w:tcBorders>
                <w:shd w:val="clear" w:color="auto" w:fill="FFFFFF" w:themeFill="background1"/>
              </w:tcPr>
            </w:tcPrChange>
          </w:tcPr>
          <w:p w14:paraId="3299F0B1" w14:textId="2134CD58" w:rsidR="00711944" w:rsidRPr="00090530" w:rsidRDefault="00711944" w:rsidP="00711944">
            <w:pPr>
              <w:spacing w:after="0"/>
              <w:jc w:val="right"/>
              <w:rPr>
                <w:sz w:val="18"/>
                <w:szCs w:val="18"/>
              </w:rPr>
            </w:pPr>
            <w:ins w:id="17218" w:author="Steve Barbeaux" w:date="2022-10-10T12:33:00Z">
              <w:r w:rsidRPr="00090530">
                <w:rPr>
                  <w:sz w:val="18"/>
                  <w:szCs w:val="18"/>
                </w:rPr>
                <w:t xml:space="preserve"> 113.8 </w:t>
              </w:r>
            </w:ins>
            <w:del w:id="17219" w:author="Steve Barbeaux" w:date="2022-10-10T12:33:00Z">
              <w:r w:rsidRPr="00733AC9" w:rsidDel="00711944">
                <w:rPr>
                  <w:sz w:val="18"/>
                  <w:szCs w:val="18"/>
                </w:rPr>
                <w:delText xml:space="preserve"> 111.2 </w:delText>
              </w:r>
            </w:del>
          </w:p>
        </w:tc>
        <w:tc>
          <w:tcPr>
            <w:tcW w:w="967" w:type="dxa"/>
            <w:tcBorders>
              <w:top w:val="nil"/>
              <w:left w:val="nil"/>
              <w:bottom w:val="nil"/>
              <w:right w:val="single" w:sz="4" w:space="0" w:color="auto"/>
            </w:tcBorders>
            <w:shd w:val="clear" w:color="auto" w:fill="FFFFFF" w:themeFill="background1"/>
            <w:noWrap/>
            <w:tcPrChange w:id="17220" w:author="Steve Barbeaux" w:date="2022-10-10T12:35:00Z">
              <w:tcPr>
                <w:tcW w:w="967" w:type="dxa"/>
                <w:tcBorders>
                  <w:top w:val="nil"/>
                  <w:left w:val="nil"/>
                  <w:bottom w:val="nil"/>
                  <w:right w:val="single" w:sz="4" w:space="0" w:color="auto"/>
                </w:tcBorders>
                <w:shd w:val="clear" w:color="auto" w:fill="FFFFFF" w:themeFill="background1"/>
                <w:noWrap/>
              </w:tcPr>
            </w:tcPrChange>
          </w:tcPr>
          <w:p w14:paraId="56B395C2" w14:textId="01B66E0F" w:rsidR="00711944" w:rsidRPr="00090530" w:rsidRDefault="00711944" w:rsidP="00711944">
            <w:pPr>
              <w:spacing w:after="0"/>
              <w:jc w:val="right"/>
              <w:rPr>
                <w:sz w:val="18"/>
                <w:szCs w:val="18"/>
              </w:rPr>
            </w:pPr>
            <w:ins w:id="17221" w:author="Steve Barbeaux" w:date="2022-10-10T12:33:00Z">
              <w:r w:rsidRPr="00090530">
                <w:rPr>
                  <w:sz w:val="18"/>
                  <w:szCs w:val="18"/>
                </w:rPr>
                <w:t xml:space="preserve"> 44.0 </w:t>
              </w:r>
            </w:ins>
            <w:del w:id="17222" w:author="Steve Barbeaux" w:date="2022-10-10T12:33:00Z">
              <w:r w:rsidRPr="00733AC9" w:rsidDel="00711944">
                <w:rPr>
                  <w:sz w:val="18"/>
                  <w:szCs w:val="18"/>
                </w:rPr>
                <w:delText xml:space="preserve"> 38.6 </w:delText>
              </w:r>
            </w:del>
          </w:p>
        </w:tc>
        <w:tc>
          <w:tcPr>
            <w:tcW w:w="1434" w:type="dxa"/>
            <w:tcBorders>
              <w:top w:val="nil"/>
              <w:left w:val="single" w:sz="4" w:space="0" w:color="auto"/>
              <w:right w:val="nil"/>
            </w:tcBorders>
            <w:shd w:val="clear" w:color="auto" w:fill="FFFFFF" w:themeFill="background1"/>
            <w:noWrap/>
            <w:vAlign w:val="bottom"/>
            <w:tcPrChange w:id="17223" w:author="Steve Barbeaux" w:date="2022-10-10T12:35:00Z">
              <w:tcPr>
                <w:tcW w:w="1434" w:type="dxa"/>
                <w:tcBorders>
                  <w:top w:val="nil"/>
                  <w:left w:val="single" w:sz="4" w:space="0" w:color="auto"/>
                  <w:right w:val="nil"/>
                </w:tcBorders>
                <w:shd w:val="clear" w:color="auto" w:fill="FFFFFF" w:themeFill="background1"/>
                <w:noWrap/>
                <w:vAlign w:val="bottom"/>
              </w:tcPr>
            </w:tcPrChange>
          </w:tcPr>
          <w:p w14:paraId="42851D0D" w14:textId="0E2A592C" w:rsidR="00711944" w:rsidRPr="00090530" w:rsidRDefault="00711944" w:rsidP="00711944">
            <w:pPr>
              <w:spacing w:after="0"/>
              <w:jc w:val="center"/>
              <w:rPr>
                <w:sz w:val="18"/>
                <w:szCs w:val="18"/>
              </w:rPr>
            </w:pPr>
            <w:r w:rsidRPr="00090530">
              <w:rPr>
                <w:sz w:val="18"/>
                <w:szCs w:val="18"/>
              </w:rPr>
              <w:t>1986</w:t>
            </w:r>
          </w:p>
        </w:tc>
        <w:tc>
          <w:tcPr>
            <w:tcW w:w="1170" w:type="dxa"/>
            <w:tcBorders>
              <w:top w:val="nil"/>
              <w:left w:val="nil"/>
              <w:right w:val="nil"/>
            </w:tcBorders>
            <w:shd w:val="clear" w:color="auto" w:fill="FFFFFF" w:themeFill="background1"/>
            <w:noWrap/>
            <w:vAlign w:val="bottom"/>
            <w:tcPrChange w:id="17224" w:author="Steve Barbeaux" w:date="2022-10-10T12:35:00Z">
              <w:tcPr>
                <w:tcW w:w="1170" w:type="dxa"/>
                <w:tcBorders>
                  <w:top w:val="nil"/>
                  <w:left w:val="nil"/>
                  <w:right w:val="nil"/>
                </w:tcBorders>
                <w:shd w:val="clear" w:color="auto" w:fill="FFFFFF" w:themeFill="background1"/>
                <w:noWrap/>
              </w:tcPr>
            </w:tcPrChange>
          </w:tcPr>
          <w:p w14:paraId="07B852F1" w14:textId="10D896D0" w:rsidR="00711944" w:rsidRPr="00711944" w:rsidRDefault="00711944" w:rsidP="00711944">
            <w:pPr>
              <w:spacing w:after="0"/>
              <w:jc w:val="right"/>
              <w:rPr>
                <w:sz w:val="20"/>
                <w:rPrChange w:id="17225" w:author="Steve Barbeaux" w:date="2022-10-10T12:35:00Z">
                  <w:rPr>
                    <w:sz w:val="18"/>
                    <w:szCs w:val="18"/>
                  </w:rPr>
                </w:rPrChange>
              </w:rPr>
            </w:pPr>
            <w:ins w:id="17226" w:author="Steve Barbeaux" w:date="2022-10-10T12:35:00Z">
              <w:r w:rsidRPr="00711944">
                <w:rPr>
                  <w:color w:val="000000"/>
                  <w:sz w:val="20"/>
                  <w:rPrChange w:id="17227" w:author="Steve Barbeaux" w:date="2022-10-10T12:35:00Z">
                    <w:rPr>
                      <w:rFonts w:ascii="Calibri" w:hAnsi="Calibri" w:cs="Calibri"/>
                      <w:color w:val="000000"/>
                      <w:szCs w:val="22"/>
                    </w:rPr>
                  </w:rPrChange>
                </w:rPr>
                <w:t>112.0</w:t>
              </w:r>
            </w:ins>
            <w:del w:id="17228" w:author="Steve Barbeaux" w:date="2022-10-10T12:33:00Z">
              <w:r w:rsidRPr="00711944" w:rsidDel="00711944">
                <w:rPr>
                  <w:sz w:val="20"/>
                  <w:rPrChange w:id="17229" w:author="Steve Barbeaux" w:date="2022-10-10T12:35:00Z">
                    <w:rPr>
                      <w:sz w:val="18"/>
                      <w:szCs w:val="18"/>
                    </w:rPr>
                  </w:rPrChange>
                </w:rPr>
                <w:delText xml:space="preserve"> 113.8 </w:delText>
              </w:r>
            </w:del>
          </w:p>
        </w:tc>
        <w:tc>
          <w:tcPr>
            <w:tcW w:w="1299" w:type="dxa"/>
            <w:tcBorders>
              <w:top w:val="nil"/>
              <w:left w:val="nil"/>
              <w:right w:val="nil"/>
            </w:tcBorders>
            <w:shd w:val="clear" w:color="auto" w:fill="FFFFFF" w:themeFill="background1"/>
            <w:vAlign w:val="bottom"/>
            <w:tcPrChange w:id="17230" w:author="Steve Barbeaux" w:date="2022-10-10T12:35:00Z">
              <w:tcPr>
                <w:tcW w:w="1299" w:type="dxa"/>
                <w:tcBorders>
                  <w:top w:val="nil"/>
                  <w:left w:val="nil"/>
                  <w:right w:val="nil"/>
                </w:tcBorders>
                <w:shd w:val="clear" w:color="auto" w:fill="FFFFFF" w:themeFill="background1"/>
              </w:tcPr>
            </w:tcPrChange>
          </w:tcPr>
          <w:p w14:paraId="4552AB83" w14:textId="601E691A" w:rsidR="00711944" w:rsidRPr="00711944" w:rsidRDefault="00711944" w:rsidP="00711944">
            <w:pPr>
              <w:spacing w:after="0"/>
              <w:jc w:val="right"/>
              <w:rPr>
                <w:sz w:val="20"/>
                <w:rPrChange w:id="17231" w:author="Steve Barbeaux" w:date="2022-10-10T12:35:00Z">
                  <w:rPr>
                    <w:sz w:val="18"/>
                    <w:szCs w:val="18"/>
                  </w:rPr>
                </w:rPrChange>
              </w:rPr>
            </w:pPr>
            <w:ins w:id="17232" w:author="Steve Barbeaux" w:date="2022-10-10T12:35:00Z">
              <w:r w:rsidRPr="00711944">
                <w:rPr>
                  <w:color w:val="000000"/>
                  <w:sz w:val="20"/>
                  <w:rPrChange w:id="17233" w:author="Steve Barbeaux" w:date="2022-10-10T12:35:00Z">
                    <w:rPr>
                      <w:rFonts w:ascii="Calibri" w:hAnsi="Calibri" w:cs="Calibri"/>
                      <w:color w:val="000000"/>
                      <w:szCs w:val="22"/>
                    </w:rPr>
                  </w:rPrChange>
                </w:rPr>
                <w:t>43.9</w:t>
              </w:r>
            </w:ins>
            <w:del w:id="17234" w:author="Steve Barbeaux" w:date="2022-10-10T12:33:00Z">
              <w:r w:rsidRPr="00711944" w:rsidDel="00711944">
                <w:rPr>
                  <w:sz w:val="20"/>
                  <w:rPrChange w:id="17235" w:author="Steve Barbeaux" w:date="2022-10-10T12:35:00Z">
                    <w:rPr>
                      <w:sz w:val="18"/>
                      <w:szCs w:val="18"/>
                    </w:rPr>
                  </w:rPrChange>
                </w:rPr>
                <w:delText xml:space="preserve"> 44.0 </w:delText>
              </w:r>
            </w:del>
          </w:p>
        </w:tc>
      </w:tr>
      <w:tr w:rsidR="00711944" w:rsidRPr="00B62A3B" w14:paraId="6810A759" w14:textId="77777777" w:rsidTr="00711944">
        <w:tblPrEx>
          <w:tblW w:w="7689" w:type="dxa"/>
          <w:jc w:val="center"/>
          <w:tblLayout w:type="fixed"/>
          <w:tblLook w:val="0000" w:firstRow="0" w:lastRow="0" w:firstColumn="0" w:lastColumn="0" w:noHBand="0" w:noVBand="0"/>
          <w:tblPrExChange w:id="17236" w:author="Steve Barbeaux" w:date="2022-10-10T12:35:00Z">
            <w:tblPrEx>
              <w:tblW w:w="7689" w:type="dxa"/>
              <w:jc w:val="center"/>
              <w:tblLayout w:type="fixed"/>
              <w:tblLook w:val="0000" w:firstRow="0" w:lastRow="0" w:firstColumn="0" w:lastColumn="0" w:noHBand="0" w:noVBand="0"/>
            </w:tblPrEx>
          </w:tblPrExChange>
        </w:tblPrEx>
        <w:trPr>
          <w:jc w:val="center"/>
          <w:trPrChange w:id="17237" w:author="Steve Barbeaux" w:date="2022-10-10T12:35:00Z">
            <w:trPr>
              <w:jc w:val="center"/>
            </w:trPr>
          </w:trPrChange>
        </w:trPr>
        <w:tc>
          <w:tcPr>
            <w:tcW w:w="1530" w:type="dxa"/>
            <w:tcBorders>
              <w:top w:val="nil"/>
              <w:left w:val="nil"/>
              <w:bottom w:val="nil"/>
              <w:right w:val="nil"/>
            </w:tcBorders>
            <w:shd w:val="clear" w:color="auto" w:fill="FFFFFF" w:themeFill="background1"/>
            <w:noWrap/>
            <w:vAlign w:val="bottom"/>
            <w:tcPrChange w:id="17238" w:author="Steve Barbeaux" w:date="2022-10-10T12:35:00Z">
              <w:tcPr>
                <w:tcW w:w="1530" w:type="dxa"/>
                <w:tcBorders>
                  <w:top w:val="nil"/>
                  <w:left w:val="nil"/>
                  <w:bottom w:val="nil"/>
                  <w:right w:val="nil"/>
                </w:tcBorders>
                <w:shd w:val="clear" w:color="auto" w:fill="FFFFFF" w:themeFill="background1"/>
                <w:noWrap/>
                <w:vAlign w:val="bottom"/>
              </w:tcPr>
            </w:tcPrChange>
          </w:tcPr>
          <w:p w14:paraId="51E07051" w14:textId="4EA8D4B2" w:rsidR="00711944" w:rsidRPr="00090530" w:rsidRDefault="00711944" w:rsidP="00711944">
            <w:pPr>
              <w:spacing w:after="0"/>
              <w:jc w:val="center"/>
              <w:rPr>
                <w:sz w:val="18"/>
                <w:szCs w:val="18"/>
              </w:rPr>
            </w:pPr>
            <w:ins w:id="17239" w:author="Steve Barbeaux" w:date="2022-10-10T12:33:00Z">
              <w:r w:rsidRPr="00090530">
                <w:rPr>
                  <w:sz w:val="18"/>
                  <w:szCs w:val="18"/>
                </w:rPr>
                <w:t>1987</w:t>
              </w:r>
            </w:ins>
            <w:del w:id="17240" w:author="Steve Barbeaux" w:date="2022-10-10T12:33:00Z">
              <w:r w:rsidRPr="00090530" w:rsidDel="00711944">
                <w:rPr>
                  <w:sz w:val="18"/>
                  <w:szCs w:val="18"/>
                </w:rPr>
                <w:delText>1987</w:delText>
              </w:r>
            </w:del>
          </w:p>
        </w:tc>
        <w:tc>
          <w:tcPr>
            <w:tcW w:w="1289" w:type="dxa"/>
            <w:tcBorders>
              <w:top w:val="nil"/>
              <w:left w:val="nil"/>
              <w:bottom w:val="nil"/>
              <w:right w:val="nil"/>
            </w:tcBorders>
            <w:shd w:val="clear" w:color="auto" w:fill="FFFFFF" w:themeFill="background1"/>
            <w:tcPrChange w:id="17241" w:author="Steve Barbeaux" w:date="2022-10-10T12:35:00Z">
              <w:tcPr>
                <w:tcW w:w="1289" w:type="dxa"/>
                <w:tcBorders>
                  <w:top w:val="nil"/>
                  <w:left w:val="nil"/>
                  <w:bottom w:val="nil"/>
                  <w:right w:val="nil"/>
                </w:tcBorders>
                <w:shd w:val="clear" w:color="auto" w:fill="FFFFFF" w:themeFill="background1"/>
              </w:tcPr>
            </w:tcPrChange>
          </w:tcPr>
          <w:p w14:paraId="2A41A759" w14:textId="3DF480B1" w:rsidR="00711944" w:rsidRPr="00090530" w:rsidRDefault="00711944" w:rsidP="00711944">
            <w:pPr>
              <w:spacing w:after="0"/>
              <w:jc w:val="right"/>
              <w:rPr>
                <w:sz w:val="18"/>
                <w:szCs w:val="18"/>
              </w:rPr>
            </w:pPr>
            <w:ins w:id="17242" w:author="Steve Barbeaux" w:date="2022-10-10T12:33:00Z">
              <w:r w:rsidRPr="00090530">
                <w:rPr>
                  <w:sz w:val="18"/>
                  <w:szCs w:val="18"/>
                </w:rPr>
                <w:t xml:space="preserve"> 270.1 </w:t>
              </w:r>
            </w:ins>
            <w:del w:id="17243" w:author="Steve Barbeaux" w:date="2022-10-10T12:33:00Z">
              <w:r w:rsidRPr="00733AC9" w:rsidDel="00711944">
                <w:rPr>
                  <w:sz w:val="18"/>
                  <w:szCs w:val="18"/>
                </w:rPr>
                <w:delText xml:space="preserve"> 251.5 </w:delText>
              </w:r>
            </w:del>
          </w:p>
        </w:tc>
        <w:tc>
          <w:tcPr>
            <w:tcW w:w="967" w:type="dxa"/>
            <w:tcBorders>
              <w:top w:val="nil"/>
              <w:left w:val="nil"/>
              <w:bottom w:val="nil"/>
              <w:right w:val="nil"/>
            </w:tcBorders>
            <w:shd w:val="clear" w:color="auto" w:fill="FFFFFF" w:themeFill="background1"/>
            <w:noWrap/>
            <w:tcPrChange w:id="17244" w:author="Steve Barbeaux" w:date="2022-10-10T12:35:00Z">
              <w:tcPr>
                <w:tcW w:w="967" w:type="dxa"/>
                <w:tcBorders>
                  <w:top w:val="nil"/>
                  <w:left w:val="nil"/>
                  <w:bottom w:val="nil"/>
                  <w:right w:val="nil"/>
                </w:tcBorders>
                <w:shd w:val="clear" w:color="auto" w:fill="FFFFFF" w:themeFill="background1"/>
                <w:noWrap/>
              </w:tcPr>
            </w:tcPrChange>
          </w:tcPr>
          <w:p w14:paraId="33BDC598" w14:textId="67F9D07A" w:rsidR="00711944" w:rsidRPr="00090530" w:rsidRDefault="00711944" w:rsidP="00711944">
            <w:pPr>
              <w:spacing w:after="0"/>
              <w:jc w:val="right"/>
              <w:rPr>
                <w:sz w:val="18"/>
                <w:szCs w:val="18"/>
              </w:rPr>
            </w:pPr>
            <w:ins w:id="17245" w:author="Steve Barbeaux" w:date="2022-10-10T12:33:00Z">
              <w:r w:rsidRPr="00090530">
                <w:rPr>
                  <w:sz w:val="18"/>
                  <w:szCs w:val="18"/>
                </w:rPr>
                <w:t xml:space="preserve"> 50.5 </w:t>
              </w:r>
            </w:ins>
            <w:del w:id="17246" w:author="Steve Barbeaux" w:date="2022-10-10T12:33:00Z">
              <w:r w:rsidRPr="00733AC9" w:rsidDel="00711944">
                <w:rPr>
                  <w:sz w:val="18"/>
                  <w:szCs w:val="18"/>
                </w:rPr>
                <w:delText xml:space="preserve"> 46.6 </w:delText>
              </w:r>
            </w:del>
          </w:p>
        </w:tc>
        <w:tc>
          <w:tcPr>
            <w:tcW w:w="1434" w:type="dxa"/>
            <w:tcBorders>
              <w:left w:val="single" w:sz="4" w:space="0" w:color="auto"/>
              <w:bottom w:val="nil"/>
              <w:right w:val="nil"/>
            </w:tcBorders>
            <w:shd w:val="clear" w:color="auto" w:fill="FFFFFF" w:themeFill="background1"/>
            <w:noWrap/>
            <w:vAlign w:val="bottom"/>
            <w:tcPrChange w:id="17247" w:author="Steve Barbeaux" w:date="2022-10-10T12:35:00Z">
              <w:tcPr>
                <w:tcW w:w="1434" w:type="dxa"/>
                <w:tcBorders>
                  <w:left w:val="single" w:sz="4" w:space="0" w:color="auto"/>
                  <w:bottom w:val="nil"/>
                  <w:right w:val="nil"/>
                </w:tcBorders>
                <w:shd w:val="clear" w:color="auto" w:fill="FFFFFF" w:themeFill="background1"/>
                <w:noWrap/>
                <w:vAlign w:val="bottom"/>
              </w:tcPr>
            </w:tcPrChange>
          </w:tcPr>
          <w:p w14:paraId="12521DE8" w14:textId="1FBC361C" w:rsidR="00711944" w:rsidRPr="00090530" w:rsidRDefault="00711944" w:rsidP="00711944">
            <w:pPr>
              <w:spacing w:after="0"/>
              <w:jc w:val="center"/>
              <w:rPr>
                <w:sz w:val="18"/>
                <w:szCs w:val="18"/>
              </w:rPr>
            </w:pPr>
            <w:r w:rsidRPr="00090530">
              <w:rPr>
                <w:sz w:val="18"/>
                <w:szCs w:val="18"/>
              </w:rPr>
              <w:t>1987</w:t>
            </w:r>
          </w:p>
        </w:tc>
        <w:tc>
          <w:tcPr>
            <w:tcW w:w="1170" w:type="dxa"/>
            <w:tcBorders>
              <w:left w:val="nil"/>
              <w:bottom w:val="nil"/>
              <w:right w:val="nil"/>
            </w:tcBorders>
            <w:shd w:val="clear" w:color="auto" w:fill="FFFFFF" w:themeFill="background1"/>
            <w:noWrap/>
            <w:vAlign w:val="bottom"/>
            <w:tcPrChange w:id="17248" w:author="Steve Barbeaux" w:date="2022-10-10T12:35:00Z">
              <w:tcPr>
                <w:tcW w:w="1170" w:type="dxa"/>
                <w:tcBorders>
                  <w:left w:val="nil"/>
                  <w:bottom w:val="nil"/>
                  <w:right w:val="nil"/>
                </w:tcBorders>
                <w:shd w:val="clear" w:color="auto" w:fill="FFFFFF" w:themeFill="background1"/>
                <w:noWrap/>
              </w:tcPr>
            </w:tcPrChange>
          </w:tcPr>
          <w:p w14:paraId="7351FDE8" w14:textId="09B2E57D" w:rsidR="00711944" w:rsidRPr="00711944" w:rsidRDefault="00711944" w:rsidP="00711944">
            <w:pPr>
              <w:spacing w:after="0"/>
              <w:jc w:val="right"/>
              <w:rPr>
                <w:sz w:val="20"/>
                <w:rPrChange w:id="17249" w:author="Steve Barbeaux" w:date="2022-10-10T12:35:00Z">
                  <w:rPr>
                    <w:sz w:val="18"/>
                    <w:szCs w:val="18"/>
                  </w:rPr>
                </w:rPrChange>
              </w:rPr>
            </w:pPr>
            <w:ins w:id="17250" w:author="Steve Barbeaux" w:date="2022-10-10T12:35:00Z">
              <w:r w:rsidRPr="00711944">
                <w:rPr>
                  <w:color w:val="000000"/>
                  <w:sz w:val="20"/>
                  <w:rPrChange w:id="17251" w:author="Steve Barbeaux" w:date="2022-10-10T12:35:00Z">
                    <w:rPr>
                      <w:rFonts w:ascii="Calibri" w:hAnsi="Calibri" w:cs="Calibri"/>
                      <w:color w:val="000000"/>
                      <w:szCs w:val="22"/>
                    </w:rPr>
                  </w:rPrChange>
                </w:rPr>
                <w:t>262.8</w:t>
              </w:r>
            </w:ins>
            <w:del w:id="17252" w:author="Steve Barbeaux" w:date="2022-10-10T12:33:00Z">
              <w:r w:rsidRPr="00711944" w:rsidDel="00711944">
                <w:rPr>
                  <w:sz w:val="20"/>
                  <w:rPrChange w:id="17253" w:author="Steve Barbeaux" w:date="2022-10-10T12:35:00Z">
                    <w:rPr>
                      <w:sz w:val="18"/>
                      <w:szCs w:val="18"/>
                    </w:rPr>
                  </w:rPrChange>
                </w:rPr>
                <w:delText xml:space="preserve"> 270.1 </w:delText>
              </w:r>
            </w:del>
          </w:p>
        </w:tc>
        <w:tc>
          <w:tcPr>
            <w:tcW w:w="1299" w:type="dxa"/>
            <w:tcBorders>
              <w:left w:val="nil"/>
              <w:bottom w:val="nil"/>
              <w:right w:val="nil"/>
            </w:tcBorders>
            <w:shd w:val="clear" w:color="auto" w:fill="FFFFFF" w:themeFill="background1"/>
            <w:vAlign w:val="bottom"/>
            <w:tcPrChange w:id="17254" w:author="Steve Barbeaux" w:date="2022-10-10T12:35:00Z">
              <w:tcPr>
                <w:tcW w:w="1299" w:type="dxa"/>
                <w:tcBorders>
                  <w:left w:val="nil"/>
                  <w:bottom w:val="nil"/>
                  <w:right w:val="nil"/>
                </w:tcBorders>
                <w:shd w:val="clear" w:color="auto" w:fill="FFFFFF" w:themeFill="background1"/>
              </w:tcPr>
            </w:tcPrChange>
          </w:tcPr>
          <w:p w14:paraId="2B86A910" w14:textId="2F1A9420" w:rsidR="00711944" w:rsidRPr="00711944" w:rsidRDefault="00711944" w:rsidP="00711944">
            <w:pPr>
              <w:spacing w:after="0"/>
              <w:jc w:val="right"/>
              <w:rPr>
                <w:sz w:val="20"/>
                <w:rPrChange w:id="17255" w:author="Steve Barbeaux" w:date="2022-10-10T12:35:00Z">
                  <w:rPr>
                    <w:sz w:val="18"/>
                    <w:szCs w:val="18"/>
                  </w:rPr>
                </w:rPrChange>
              </w:rPr>
            </w:pPr>
            <w:ins w:id="17256" w:author="Steve Barbeaux" w:date="2022-10-10T12:35:00Z">
              <w:r w:rsidRPr="00711944">
                <w:rPr>
                  <w:color w:val="000000"/>
                  <w:sz w:val="20"/>
                  <w:rPrChange w:id="17257" w:author="Steve Barbeaux" w:date="2022-10-10T12:35:00Z">
                    <w:rPr>
                      <w:rFonts w:ascii="Calibri" w:hAnsi="Calibri" w:cs="Calibri"/>
                      <w:color w:val="000000"/>
                      <w:szCs w:val="22"/>
                    </w:rPr>
                  </w:rPrChange>
                </w:rPr>
                <w:t>49.1</w:t>
              </w:r>
            </w:ins>
            <w:del w:id="17258" w:author="Steve Barbeaux" w:date="2022-10-10T12:33:00Z">
              <w:r w:rsidRPr="00711944" w:rsidDel="00711944">
                <w:rPr>
                  <w:sz w:val="20"/>
                  <w:rPrChange w:id="17259" w:author="Steve Barbeaux" w:date="2022-10-10T12:35:00Z">
                    <w:rPr>
                      <w:sz w:val="18"/>
                      <w:szCs w:val="18"/>
                    </w:rPr>
                  </w:rPrChange>
                </w:rPr>
                <w:delText xml:space="preserve"> 50.5 </w:delText>
              </w:r>
            </w:del>
          </w:p>
        </w:tc>
      </w:tr>
      <w:tr w:rsidR="00711944" w:rsidRPr="00B62A3B" w14:paraId="26D1896A" w14:textId="77777777" w:rsidTr="00711944">
        <w:tblPrEx>
          <w:tblW w:w="7689" w:type="dxa"/>
          <w:jc w:val="center"/>
          <w:tblLayout w:type="fixed"/>
          <w:tblLook w:val="0000" w:firstRow="0" w:lastRow="0" w:firstColumn="0" w:lastColumn="0" w:noHBand="0" w:noVBand="0"/>
          <w:tblPrExChange w:id="17260" w:author="Steve Barbeaux" w:date="2022-10-10T12:35:00Z">
            <w:tblPrEx>
              <w:tblW w:w="7689" w:type="dxa"/>
              <w:jc w:val="center"/>
              <w:tblLayout w:type="fixed"/>
              <w:tblLook w:val="0000" w:firstRow="0" w:lastRow="0" w:firstColumn="0" w:lastColumn="0" w:noHBand="0" w:noVBand="0"/>
            </w:tblPrEx>
          </w:tblPrExChange>
        </w:tblPrEx>
        <w:trPr>
          <w:jc w:val="center"/>
          <w:trPrChange w:id="17261" w:author="Steve Barbeaux" w:date="2022-10-10T12:35:00Z">
            <w:trPr>
              <w:jc w:val="center"/>
            </w:trPr>
          </w:trPrChange>
        </w:trPr>
        <w:tc>
          <w:tcPr>
            <w:tcW w:w="1530" w:type="dxa"/>
            <w:tcBorders>
              <w:top w:val="nil"/>
              <w:left w:val="nil"/>
              <w:right w:val="nil"/>
            </w:tcBorders>
            <w:shd w:val="clear" w:color="auto" w:fill="FFFFFF" w:themeFill="background1"/>
            <w:noWrap/>
            <w:vAlign w:val="bottom"/>
            <w:tcPrChange w:id="17262" w:author="Steve Barbeaux" w:date="2022-10-10T12:35:00Z">
              <w:tcPr>
                <w:tcW w:w="1530" w:type="dxa"/>
                <w:tcBorders>
                  <w:top w:val="nil"/>
                  <w:left w:val="nil"/>
                  <w:right w:val="nil"/>
                </w:tcBorders>
                <w:shd w:val="clear" w:color="auto" w:fill="FFFFFF" w:themeFill="background1"/>
                <w:noWrap/>
                <w:vAlign w:val="bottom"/>
              </w:tcPr>
            </w:tcPrChange>
          </w:tcPr>
          <w:p w14:paraId="61F0E7AF" w14:textId="75BFD1C7" w:rsidR="00711944" w:rsidRPr="00090530" w:rsidRDefault="00711944" w:rsidP="00711944">
            <w:pPr>
              <w:spacing w:after="0"/>
              <w:jc w:val="center"/>
              <w:rPr>
                <w:sz w:val="18"/>
                <w:szCs w:val="18"/>
              </w:rPr>
            </w:pPr>
            <w:ins w:id="17263" w:author="Steve Barbeaux" w:date="2022-10-10T12:33:00Z">
              <w:r w:rsidRPr="00090530">
                <w:rPr>
                  <w:sz w:val="18"/>
                  <w:szCs w:val="18"/>
                </w:rPr>
                <w:t>1988</w:t>
              </w:r>
            </w:ins>
            <w:del w:id="17264" w:author="Steve Barbeaux" w:date="2022-10-10T12:33:00Z">
              <w:r w:rsidRPr="00090530" w:rsidDel="00711944">
                <w:rPr>
                  <w:sz w:val="18"/>
                  <w:szCs w:val="18"/>
                </w:rPr>
                <w:delText>1988</w:delText>
              </w:r>
            </w:del>
          </w:p>
        </w:tc>
        <w:tc>
          <w:tcPr>
            <w:tcW w:w="1289" w:type="dxa"/>
            <w:tcBorders>
              <w:top w:val="nil"/>
              <w:left w:val="nil"/>
              <w:right w:val="nil"/>
            </w:tcBorders>
            <w:shd w:val="clear" w:color="auto" w:fill="FFFFFF" w:themeFill="background1"/>
            <w:tcPrChange w:id="17265" w:author="Steve Barbeaux" w:date="2022-10-10T12:35:00Z">
              <w:tcPr>
                <w:tcW w:w="1289" w:type="dxa"/>
                <w:tcBorders>
                  <w:top w:val="nil"/>
                  <w:left w:val="nil"/>
                  <w:right w:val="nil"/>
                </w:tcBorders>
                <w:shd w:val="clear" w:color="auto" w:fill="FFFFFF" w:themeFill="background1"/>
              </w:tcPr>
            </w:tcPrChange>
          </w:tcPr>
          <w:p w14:paraId="71F5030E" w14:textId="5ADFA9FD" w:rsidR="00711944" w:rsidRPr="00090530" w:rsidRDefault="00711944" w:rsidP="00711944">
            <w:pPr>
              <w:spacing w:after="0"/>
              <w:jc w:val="right"/>
              <w:rPr>
                <w:sz w:val="18"/>
                <w:szCs w:val="18"/>
              </w:rPr>
            </w:pPr>
            <w:ins w:id="17266" w:author="Steve Barbeaux" w:date="2022-10-10T12:33:00Z">
              <w:r w:rsidRPr="00090530">
                <w:rPr>
                  <w:sz w:val="18"/>
                  <w:szCs w:val="18"/>
                </w:rPr>
                <w:t xml:space="preserve"> 140.5 </w:t>
              </w:r>
            </w:ins>
            <w:del w:id="17267" w:author="Steve Barbeaux" w:date="2022-10-10T12:33:00Z">
              <w:r w:rsidRPr="00733AC9" w:rsidDel="00711944">
                <w:rPr>
                  <w:sz w:val="18"/>
                  <w:szCs w:val="18"/>
                </w:rPr>
                <w:delText xml:space="preserve"> 132.4 </w:delText>
              </w:r>
            </w:del>
          </w:p>
        </w:tc>
        <w:tc>
          <w:tcPr>
            <w:tcW w:w="967" w:type="dxa"/>
            <w:tcBorders>
              <w:top w:val="nil"/>
              <w:left w:val="nil"/>
              <w:right w:val="nil"/>
            </w:tcBorders>
            <w:shd w:val="clear" w:color="auto" w:fill="FFFFFF" w:themeFill="background1"/>
            <w:noWrap/>
            <w:tcPrChange w:id="17268" w:author="Steve Barbeaux" w:date="2022-10-10T12:35:00Z">
              <w:tcPr>
                <w:tcW w:w="967" w:type="dxa"/>
                <w:tcBorders>
                  <w:top w:val="nil"/>
                  <w:left w:val="nil"/>
                  <w:right w:val="nil"/>
                </w:tcBorders>
                <w:shd w:val="clear" w:color="auto" w:fill="FFFFFF" w:themeFill="background1"/>
                <w:noWrap/>
              </w:tcPr>
            </w:tcPrChange>
          </w:tcPr>
          <w:p w14:paraId="5F833229" w14:textId="518941ED" w:rsidR="00711944" w:rsidRPr="00090530" w:rsidRDefault="00711944" w:rsidP="00711944">
            <w:pPr>
              <w:spacing w:after="0"/>
              <w:jc w:val="right"/>
              <w:rPr>
                <w:sz w:val="18"/>
                <w:szCs w:val="18"/>
              </w:rPr>
            </w:pPr>
            <w:ins w:id="17269" w:author="Steve Barbeaux" w:date="2022-10-10T12:33:00Z">
              <w:r w:rsidRPr="00090530">
                <w:rPr>
                  <w:sz w:val="18"/>
                  <w:szCs w:val="18"/>
                </w:rPr>
                <w:t xml:space="preserve"> 30.9 </w:t>
              </w:r>
            </w:ins>
            <w:del w:id="17270" w:author="Steve Barbeaux" w:date="2022-10-10T12:33:00Z">
              <w:r w:rsidRPr="00733AC9" w:rsidDel="00711944">
                <w:rPr>
                  <w:sz w:val="18"/>
                  <w:szCs w:val="18"/>
                </w:rPr>
                <w:delText xml:space="preserve"> 28.6 </w:delText>
              </w:r>
            </w:del>
          </w:p>
        </w:tc>
        <w:tc>
          <w:tcPr>
            <w:tcW w:w="1434" w:type="dxa"/>
            <w:tcBorders>
              <w:top w:val="nil"/>
              <w:left w:val="single" w:sz="4" w:space="0" w:color="auto"/>
              <w:right w:val="nil"/>
            </w:tcBorders>
            <w:shd w:val="clear" w:color="auto" w:fill="FFFFFF" w:themeFill="background1"/>
            <w:noWrap/>
            <w:vAlign w:val="bottom"/>
            <w:tcPrChange w:id="17271" w:author="Steve Barbeaux" w:date="2022-10-10T12:35:00Z">
              <w:tcPr>
                <w:tcW w:w="1434" w:type="dxa"/>
                <w:tcBorders>
                  <w:top w:val="nil"/>
                  <w:left w:val="single" w:sz="4" w:space="0" w:color="auto"/>
                  <w:right w:val="nil"/>
                </w:tcBorders>
                <w:shd w:val="clear" w:color="auto" w:fill="FFFFFF" w:themeFill="background1"/>
                <w:noWrap/>
                <w:vAlign w:val="bottom"/>
              </w:tcPr>
            </w:tcPrChange>
          </w:tcPr>
          <w:p w14:paraId="47283552" w14:textId="0582B7C2" w:rsidR="00711944" w:rsidRPr="00090530" w:rsidRDefault="00711944" w:rsidP="00711944">
            <w:pPr>
              <w:spacing w:after="0"/>
              <w:jc w:val="center"/>
              <w:rPr>
                <w:sz w:val="18"/>
                <w:szCs w:val="18"/>
              </w:rPr>
            </w:pPr>
            <w:r w:rsidRPr="00090530">
              <w:rPr>
                <w:sz w:val="18"/>
                <w:szCs w:val="18"/>
              </w:rPr>
              <w:t>1988</w:t>
            </w:r>
          </w:p>
        </w:tc>
        <w:tc>
          <w:tcPr>
            <w:tcW w:w="1170" w:type="dxa"/>
            <w:tcBorders>
              <w:top w:val="nil"/>
              <w:left w:val="nil"/>
              <w:right w:val="nil"/>
            </w:tcBorders>
            <w:shd w:val="clear" w:color="auto" w:fill="FFFFFF" w:themeFill="background1"/>
            <w:noWrap/>
            <w:vAlign w:val="bottom"/>
            <w:tcPrChange w:id="17272" w:author="Steve Barbeaux" w:date="2022-10-10T12:35:00Z">
              <w:tcPr>
                <w:tcW w:w="1170" w:type="dxa"/>
                <w:tcBorders>
                  <w:top w:val="nil"/>
                  <w:left w:val="nil"/>
                  <w:right w:val="nil"/>
                </w:tcBorders>
                <w:shd w:val="clear" w:color="auto" w:fill="FFFFFF" w:themeFill="background1"/>
                <w:noWrap/>
              </w:tcPr>
            </w:tcPrChange>
          </w:tcPr>
          <w:p w14:paraId="6C92703D" w14:textId="29B14D71" w:rsidR="00711944" w:rsidRPr="00711944" w:rsidRDefault="00711944" w:rsidP="00711944">
            <w:pPr>
              <w:spacing w:after="0"/>
              <w:jc w:val="right"/>
              <w:rPr>
                <w:sz w:val="20"/>
                <w:rPrChange w:id="17273" w:author="Steve Barbeaux" w:date="2022-10-10T12:35:00Z">
                  <w:rPr>
                    <w:sz w:val="18"/>
                    <w:szCs w:val="18"/>
                  </w:rPr>
                </w:rPrChange>
              </w:rPr>
            </w:pPr>
            <w:ins w:id="17274" w:author="Steve Barbeaux" w:date="2022-10-10T12:35:00Z">
              <w:r w:rsidRPr="00711944">
                <w:rPr>
                  <w:color w:val="000000"/>
                  <w:sz w:val="20"/>
                  <w:rPrChange w:id="17275" w:author="Steve Barbeaux" w:date="2022-10-10T12:35:00Z">
                    <w:rPr>
                      <w:rFonts w:ascii="Calibri" w:hAnsi="Calibri" w:cs="Calibri"/>
                      <w:color w:val="000000"/>
                      <w:szCs w:val="22"/>
                    </w:rPr>
                  </w:rPrChange>
                </w:rPr>
                <w:t>134.9</w:t>
              </w:r>
            </w:ins>
            <w:del w:id="17276" w:author="Steve Barbeaux" w:date="2022-10-10T12:33:00Z">
              <w:r w:rsidRPr="00711944" w:rsidDel="00711944">
                <w:rPr>
                  <w:sz w:val="20"/>
                  <w:rPrChange w:id="17277" w:author="Steve Barbeaux" w:date="2022-10-10T12:35:00Z">
                    <w:rPr>
                      <w:sz w:val="18"/>
                      <w:szCs w:val="18"/>
                    </w:rPr>
                  </w:rPrChange>
                </w:rPr>
                <w:delText xml:space="preserve"> 140.5 </w:delText>
              </w:r>
            </w:del>
          </w:p>
        </w:tc>
        <w:tc>
          <w:tcPr>
            <w:tcW w:w="1299" w:type="dxa"/>
            <w:tcBorders>
              <w:top w:val="nil"/>
              <w:left w:val="nil"/>
              <w:right w:val="nil"/>
            </w:tcBorders>
            <w:shd w:val="clear" w:color="auto" w:fill="FFFFFF" w:themeFill="background1"/>
            <w:vAlign w:val="bottom"/>
            <w:tcPrChange w:id="17278" w:author="Steve Barbeaux" w:date="2022-10-10T12:35:00Z">
              <w:tcPr>
                <w:tcW w:w="1299" w:type="dxa"/>
                <w:tcBorders>
                  <w:top w:val="nil"/>
                  <w:left w:val="nil"/>
                  <w:right w:val="nil"/>
                </w:tcBorders>
                <w:shd w:val="clear" w:color="auto" w:fill="FFFFFF" w:themeFill="background1"/>
              </w:tcPr>
            </w:tcPrChange>
          </w:tcPr>
          <w:p w14:paraId="48E8D21D" w14:textId="11F4BC46" w:rsidR="00711944" w:rsidRPr="00711944" w:rsidRDefault="00711944" w:rsidP="00711944">
            <w:pPr>
              <w:spacing w:after="0"/>
              <w:jc w:val="right"/>
              <w:rPr>
                <w:sz w:val="20"/>
                <w:rPrChange w:id="17279" w:author="Steve Barbeaux" w:date="2022-10-10T12:35:00Z">
                  <w:rPr>
                    <w:sz w:val="18"/>
                    <w:szCs w:val="18"/>
                  </w:rPr>
                </w:rPrChange>
              </w:rPr>
            </w:pPr>
            <w:ins w:id="17280" w:author="Steve Barbeaux" w:date="2022-10-10T12:35:00Z">
              <w:r w:rsidRPr="00711944">
                <w:rPr>
                  <w:color w:val="000000"/>
                  <w:sz w:val="20"/>
                  <w:rPrChange w:id="17281" w:author="Steve Barbeaux" w:date="2022-10-10T12:35:00Z">
                    <w:rPr>
                      <w:rFonts w:ascii="Calibri" w:hAnsi="Calibri" w:cs="Calibri"/>
                      <w:color w:val="000000"/>
                      <w:szCs w:val="22"/>
                    </w:rPr>
                  </w:rPrChange>
                </w:rPr>
                <w:t>29.8</w:t>
              </w:r>
            </w:ins>
            <w:del w:id="17282" w:author="Steve Barbeaux" w:date="2022-10-10T12:33:00Z">
              <w:r w:rsidRPr="00711944" w:rsidDel="00711944">
                <w:rPr>
                  <w:sz w:val="20"/>
                  <w:rPrChange w:id="17283" w:author="Steve Barbeaux" w:date="2022-10-10T12:35:00Z">
                    <w:rPr>
                      <w:sz w:val="18"/>
                      <w:szCs w:val="18"/>
                    </w:rPr>
                  </w:rPrChange>
                </w:rPr>
                <w:delText xml:space="preserve"> 30.9 </w:delText>
              </w:r>
            </w:del>
          </w:p>
        </w:tc>
      </w:tr>
      <w:tr w:rsidR="00711944" w:rsidRPr="00B62A3B" w14:paraId="469B0233" w14:textId="77777777" w:rsidTr="00711944">
        <w:tblPrEx>
          <w:tblW w:w="7689" w:type="dxa"/>
          <w:jc w:val="center"/>
          <w:tblLayout w:type="fixed"/>
          <w:tblLook w:val="0000" w:firstRow="0" w:lastRow="0" w:firstColumn="0" w:lastColumn="0" w:noHBand="0" w:noVBand="0"/>
          <w:tblPrExChange w:id="17284" w:author="Steve Barbeaux" w:date="2022-10-10T12:35:00Z">
            <w:tblPrEx>
              <w:tblW w:w="7689" w:type="dxa"/>
              <w:jc w:val="center"/>
              <w:tblLayout w:type="fixed"/>
              <w:tblLook w:val="0000" w:firstRow="0" w:lastRow="0" w:firstColumn="0" w:lastColumn="0" w:noHBand="0" w:noVBand="0"/>
            </w:tblPrEx>
          </w:tblPrExChange>
        </w:tblPrEx>
        <w:trPr>
          <w:jc w:val="center"/>
          <w:trPrChange w:id="17285" w:author="Steve Barbeaux" w:date="2022-10-10T12:35:00Z">
            <w:trPr>
              <w:jc w:val="center"/>
            </w:trPr>
          </w:trPrChange>
        </w:trPr>
        <w:tc>
          <w:tcPr>
            <w:tcW w:w="1530" w:type="dxa"/>
            <w:tcBorders>
              <w:top w:val="nil"/>
              <w:left w:val="nil"/>
              <w:bottom w:val="nil"/>
              <w:right w:val="nil"/>
            </w:tcBorders>
            <w:shd w:val="clear" w:color="auto" w:fill="FFFFFF" w:themeFill="background1"/>
            <w:noWrap/>
            <w:vAlign w:val="bottom"/>
            <w:tcPrChange w:id="17286" w:author="Steve Barbeaux" w:date="2022-10-10T12:35:00Z">
              <w:tcPr>
                <w:tcW w:w="1530" w:type="dxa"/>
                <w:tcBorders>
                  <w:top w:val="nil"/>
                  <w:left w:val="nil"/>
                  <w:bottom w:val="nil"/>
                  <w:right w:val="nil"/>
                </w:tcBorders>
                <w:shd w:val="clear" w:color="auto" w:fill="FFFFFF" w:themeFill="background1"/>
                <w:noWrap/>
                <w:vAlign w:val="bottom"/>
              </w:tcPr>
            </w:tcPrChange>
          </w:tcPr>
          <w:p w14:paraId="4F916A0B" w14:textId="19B2F3F9" w:rsidR="00711944" w:rsidRPr="00090530" w:rsidRDefault="00711944" w:rsidP="00711944">
            <w:pPr>
              <w:spacing w:after="0"/>
              <w:jc w:val="center"/>
              <w:rPr>
                <w:sz w:val="18"/>
                <w:szCs w:val="18"/>
              </w:rPr>
            </w:pPr>
            <w:ins w:id="17287" w:author="Steve Barbeaux" w:date="2022-10-10T12:33:00Z">
              <w:r w:rsidRPr="00090530">
                <w:rPr>
                  <w:sz w:val="18"/>
                  <w:szCs w:val="18"/>
                </w:rPr>
                <w:t>1989</w:t>
              </w:r>
            </w:ins>
            <w:del w:id="17288" w:author="Steve Barbeaux" w:date="2022-10-10T12:33:00Z">
              <w:r w:rsidRPr="00090530" w:rsidDel="00711944">
                <w:rPr>
                  <w:sz w:val="18"/>
                  <w:szCs w:val="18"/>
                </w:rPr>
                <w:delText>1989</w:delText>
              </w:r>
            </w:del>
          </w:p>
        </w:tc>
        <w:tc>
          <w:tcPr>
            <w:tcW w:w="1289" w:type="dxa"/>
            <w:tcBorders>
              <w:top w:val="nil"/>
              <w:left w:val="nil"/>
              <w:bottom w:val="nil"/>
              <w:right w:val="nil"/>
            </w:tcBorders>
            <w:shd w:val="clear" w:color="auto" w:fill="FFFFFF" w:themeFill="background1"/>
            <w:tcPrChange w:id="17289" w:author="Steve Barbeaux" w:date="2022-10-10T12:35:00Z">
              <w:tcPr>
                <w:tcW w:w="1289" w:type="dxa"/>
                <w:tcBorders>
                  <w:top w:val="nil"/>
                  <w:left w:val="nil"/>
                  <w:bottom w:val="nil"/>
                  <w:right w:val="nil"/>
                </w:tcBorders>
                <w:shd w:val="clear" w:color="auto" w:fill="FFFFFF" w:themeFill="background1"/>
              </w:tcPr>
            </w:tcPrChange>
          </w:tcPr>
          <w:p w14:paraId="189E0D3A" w14:textId="014646E4" w:rsidR="00711944" w:rsidRPr="00090530" w:rsidRDefault="00711944" w:rsidP="00711944">
            <w:pPr>
              <w:spacing w:after="0"/>
              <w:jc w:val="right"/>
              <w:rPr>
                <w:sz w:val="18"/>
                <w:szCs w:val="18"/>
              </w:rPr>
            </w:pPr>
            <w:ins w:id="17290" w:author="Steve Barbeaux" w:date="2022-10-10T12:33:00Z">
              <w:r w:rsidRPr="00090530">
                <w:rPr>
                  <w:sz w:val="18"/>
                  <w:szCs w:val="18"/>
                </w:rPr>
                <w:t xml:space="preserve"> 67.5 </w:t>
              </w:r>
            </w:ins>
            <w:del w:id="17291" w:author="Steve Barbeaux" w:date="2022-10-10T12:33:00Z">
              <w:r w:rsidRPr="00733AC9" w:rsidDel="00711944">
                <w:rPr>
                  <w:sz w:val="18"/>
                  <w:szCs w:val="18"/>
                </w:rPr>
                <w:delText xml:space="preserve"> 70.0 </w:delText>
              </w:r>
            </w:del>
          </w:p>
        </w:tc>
        <w:tc>
          <w:tcPr>
            <w:tcW w:w="967" w:type="dxa"/>
            <w:tcBorders>
              <w:top w:val="nil"/>
              <w:left w:val="nil"/>
              <w:bottom w:val="nil"/>
              <w:right w:val="nil"/>
            </w:tcBorders>
            <w:shd w:val="clear" w:color="auto" w:fill="FFFFFF" w:themeFill="background1"/>
            <w:noWrap/>
            <w:tcPrChange w:id="17292" w:author="Steve Barbeaux" w:date="2022-10-10T12:35:00Z">
              <w:tcPr>
                <w:tcW w:w="967" w:type="dxa"/>
                <w:tcBorders>
                  <w:top w:val="nil"/>
                  <w:left w:val="nil"/>
                  <w:bottom w:val="nil"/>
                  <w:right w:val="nil"/>
                </w:tcBorders>
                <w:shd w:val="clear" w:color="auto" w:fill="FFFFFF" w:themeFill="background1"/>
                <w:noWrap/>
              </w:tcPr>
            </w:tcPrChange>
          </w:tcPr>
          <w:p w14:paraId="026E2CC3" w14:textId="001A4B7C" w:rsidR="00711944" w:rsidRPr="00090530" w:rsidRDefault="00711944" w:rsidP="00711944">
            <w:pPr>
              <w:spacing w:after="0"/>
              <w:jc w:val="right"/>
              <w:rPr>
                <w:sz w:val="18"/>
                <w:szCs w:val="18"/>
              </w:rPr>
            </w:pPr>
            <w:ins w:id="17293" w:author="Steve Barbeaux" w:date="2022-10-10T12:33:00Z">
              <w:r w:rsidRPr="00090530">
                <w:rPr>
                  <w:sz w:val="18"/>
                  <w:szCs w:val="18"/>
                </w:rPr>
                <w:t xml:space="preserve"> 19.7 </w:t>
              </w:r>
            </w:ins>
            <w:del w:id="17294" w:author="Steve Barbeaux" w:date="2022-10-10T12:33:00Z">
              <w:r w:rsidRPr="00733AC9" w:rsidDel="00711944">
                <w:rPr>
                  <w:sz w:val="18"/>
                  <w:szCs w:val="18"/>
                </w:rPr>
                <w:delText xml:space="preserve"> 18.5 </w:delText>
              </w:r>
            </w:del>
          </w:p>
        </w:tc>
        <w:tc>
          <w:tcPr>
            <w:tcW w:w="1434" w:type="dxa"/>
            <w:tcBorders>
              <w:top w:val="nil"/>
              <w:left w:val="single" w:sz="4" w:space="0" w:color="auto"/>
              <w:bottom w:val="nil"/>
              <w:right w:val="nil"/>
            </w:tcBorders>
            <w:shd w:val="clear" w:color="auto" w:fill="FFFFFF" w:themeFill="background1"/>
            <w:noWrap/>
            <w:vAlign w:val="bottom"/>
            <w:tcPrChange w:id="17295" w:author="Steve Barbeaux" w:date="2022-10-10T12:35:00Z">
              <w:tcPr>
                <w:tcW w:w="1434" w:type="dxa"/>
                <w:tcBorders>
                  <w:top w:val="nil"/>
                  <w:left w:val="single" w:sz="4" w:space="0" w:color="auto"/>
                  <w:bottom w:val="nil"/>
                  <w:right w:val="nil"/>
                </w:tcBorders>
                <w:shd w:val="clear" w:color="auto" w:fill="FFFFFF" w:themeFill="background1"/>
                <w:noWrap/>
                <w:vAlign w:val="bottom"/>
              </w:tcPr>
            </w:tcPrChange>
          </w:tcPr>
          <w:p w14:paraId="57B7DB47" w14:textId="72353B36" w:rsidR="00711944" w:rsidRPr="00090530" w:rsidRDefault="00711944" w:rsidP="00711944">
            <w:pPr>
              <w:spacing w:after="0"/>
              <w:jc w:val="center"/>
              <w:rPr>
                <w:sz w:val="18"/>
                <w:szCs w:val="18"/>
              </w:rPr>
            </w:pPr>
            <w:r w:rsidRPr="00090530">
              <w:rPr>
                <w:sz w:val="18"/>
                <w:szCs w:val="18"/>
              </w:rPr>
              <w:t>1989</w:t>
            </w:r>
          </w:p>
        </w:tc>
        <w:tc>
          <w:tcPr>
            <w:tcW w:w="1170" w:type="dxa"/>
            <w:tcBorders>
              <w:top w:val="nil"/>
              <w:left w:val="nil"/>
              <w:bottom w:val="nil"/>
              <w:right w:val="nil"/>
            </w:tcBorders>
            <w:shd w:val="clear" w:color="auto" w:fill="FFFFFF" w:themeFill="background1"/>
            <w:noWrap/>
            <w:vAlign w:val="bottom"/>
            <w:tcPrChange w:id="17296" w:author="Steve Barbeaux" w:date="2022-10-10T12:35:00Z">
              <w:tcPr>
                <w:tcW w:w="1170" w:type="dxa"/>
                <w:tcBorders>
                  <w:top w:val="nil"/>
                  <w:left w:val="nil"/>
                  <w:bottom w:val="nil"/>
                  <w:right w:val="nil"/>
                </w:tcBorders>
                <w:shd w:val="clear" w:color="auto" w:fill="FFFFFF" w:themeFill="background1"/>
                <w:noWrap/>
              </w:tcPr>
            </w:tcPrChange>
          </w:tcPr>
          <w:p w14:paraId="4364139A" w14:textId="74E78332" w:rsidR="00711944" w:rsidRPr="00711944" w:rsidRDefault="00711944" w:rsidP="00711944">
            <w:pPr>
              <w:spacing w:after="0"/>
              <w:jc w:val="right"/>
              <w:rPr>
                <w:sz w:val="20"/>
                <w:rPrChange w:id="17297" w:author="Steve Barbeaux" w:date="2022-10-10T12:35:00Z">
                  <w:rPr>
                    <w:sz w:val="18"/>
                    <w:szCs w:val="18"/>
                  </w:rPr>
                </w:rPrChange>
              </w:rPr>
            </w:pPr>
            <w:ins w:id="17298" w:author="Steve Barbeaux" w:date="2022-10-10T12:35:00Z">
              <w:r w:rsidRPr="00711944">
                <w:rPr>
                  <w:color w:val="000000"/>
                  <w:sz w:val="20"/>
                  <w:rPrChange w:id="17299" w:author="Steve Barbeaux" w:date="2022-10-10T12:35:00Z">
                    <w:rPr>
                      <w:rFonts w:ascii="Calibri" w:hAnsi="Calibri" w:cs="Calibri"/>
                      <w:color w:val="000000"/>
                      <w:szCs w:val="22"/>
                    </w:rPr>
                  </w:rPrChange>
                </w:rPr>
                <w:t>64.5</w:t>
              </w:r>
            </w:ins>
            <w:del w:id="17300" w:author="Steve Barbeaux" w:date="2022-10-10T12:33:00Z">
              <w:r w:rsidRPr="00711944" w:rsidDel="00711944">
                <w:rPr>
                  <w:sz w:val="20"/>
                  <w:rPrChange w:id="17301" w:author="Steve Barbeaux" w:date="2022-10-10T12:35:00Z">
                    <w:rPr>
                      <w:sz w:val="18"/>
                      <w:szCs w:val="18"/>
                    </w:rPr>
                  </w:rPrChange>
                </w:rPr>
                <w:delText xml:space="preserve"> 67.5 </w:delText>
              </w:r>
            </w:del>
          </w:p>
        </w:tc>
        <w:tc>
          <w:tcPr>
            <w:tcW w:w="1299" w:type="dxa"/>
            <w:tcBorders>
              <w:top w:val="nil"/>
              <w:left w:val="nil"/>
              <w:bottom w:val="nil"/>
              <w:right w:val="nil"/>
            </w:tcBorders>
            <w:shd w:val="clear" w:color="auto" w:fill="FFFFFF" w:themeFill="background1"/>
            <w:vAlign w:val="bottom"/>
            <w:tcPrChange w:id="17302" w:author="Steve Barbeaux" w:date="2022-10-10T12:35:00Z">
              <w:tcPr>
                <w:tcW w:w="1299" w:type="dxa"/>
                <w:tcBorders>
                  <w:top w:val="nil"/>
                  <w:left w:val="nil"/>
                  <w:bottom w:val="nil"/>
                  <w:right w:val="nil"/>
                </w:tcBorders>
                <w:shd w:val="clear" w:color="auto" w:fill="FFFFFF" w:themeFill="background1"/>
              </w:tcPr>
            </w:tcPrChange>
          </w:tcPr>
          <w:p w14:paraId="7150DF7F" w14:textId="70A11716" w:rsidR="00711944" w:rsidRPr="00711944" w:rsidRDefault="00711944" w:rsidP="00711944">
            <w:pPr>
              <w:spacing w:after="0"/>
              <w:jc w:val="right"/>
              <w:rPr>
                <w:sz w:val="20"/>
                <w:rPrChange w:id="17303" w:author="Steve Barbeaux" w:date="2022-10-10T12:35:00Z">
                  <w:rPr>
                    <w:sz w:val="18"/>
                    <w:szCs w:val="18"/>
                  </w:rPr>
                </w:rPrChange>
              </w:rPr>
            </w:pPr>
            <w:ins w:id="17304" w:author="Steve Barbeaux" w:date="2022-10-10T12:35:00Z">
              <w:r w:rsidRPr="00711944">
                <w:rPr>
                  <w:color w:val="000000"/>
                  <w:sz w:val="20"/>
                  <w:rPrChange w:id="17305" w:author="Steve Barbeaux" w:date="2022-10-10T12:35:00Z">
                    <w:rPr>
                      <w:rFonts w:ascii="Calibri" w:hAnsi="Calibri" w:cs="Calibri"/>
                      <w:color w:val="000000"/>
                      <w:szCs w:val="22"/>
                    </w:rPr>
                  </w:rPrChange>
                </w:rPr>
                <w:t>18.8</w:t>
              </w:r>
            </w:ins>
            <w:del w:id="17306" w:author="Steve Barbeaux" w:date="2022-10-10T12:33:00Z">
              <w:r w:rsidRPr="00711944" w:rsidDel="00711944">
                <w:rPr>
                  <w:sz w:val="20"/>
                  <w:rPrChange w:id="17307" w:author="Steve Barbeaux" w:date="2022-10-10T12:35:00Z">
                    <w:rPr>
                      <w:sz w:val="18"/>
                      <w:szCs w:val="18"/>
                    </w:rPr>
                  </w:rPrChange>
                </w:rPr>
                <w:delText xml:space="preserve"> 19.7 </w:delText>
              </w:r>
            </w:del>
          </w:p>
        </w:tc>
      </w:tr>
      <w:tr w:rsidR="00711944" w:rsidRPr="00B62A3B" w14:paraId="4D444C14" w14:textId="77777777" w:rsidTr="00711944">
        <w:tblPrEx>
          <w:tblW w:w="7689" w:type="dxa"/>
          <w:jc w:val="center"/>
          <w:tblLayout w:type="fixed"/>
          <w:tblLook w:val="0000" w:firstRow="0" w:lastRow="0" w:firstColumn="0" w:lastColumn="0" w:noHBand="0" w:noVBand="0"/>
          <w:tblPrExChange w:id="17308" w:author="Steve Barbeaux" w:date="2022-10-10T12:35:00Z">
            <w:tblPrEx>
              <w:tblW w:w="7689" w:type="dxa"/>
              <w:jc w:val="center"/>
              <w:tblLayout w:type="fixed"/>
              <w:tblLook w:val="0000" w:firstRow="0" w:lastRow="0" w:firstColumn="0" w:lastColumn="0" w:noHBand="0" w:noVBand="0"/>
            </w:tblPrEx>
          </w:tblPrExChange>
        </w:tblPrEx>
        <w:trPr>
          <w:jc w:val="center"/>
          <w:trPrChange w:id="17309" w:author="Steve Barbeaux" w:date="2022-10-10T12:35:00Z">
            <w:trPr>
              <w:jc w:val="center"/>
            </w:trPr>
          </w:trPrChange>
        </w:trPr>
        <w:tc>
          <w:tcPr>
            <w:tcW w:w="1530" w:type="dxa"/>
            <w:tcBorders>
              <w:top w:val="nil"/>
              <w:left w:val="nil"/>
              <w:bottom w:val="nil"/>
              <w:right w:val="nil"/>
            </w:tcBorders>
            <w:shd w:val="clear" w:color="auto" w:fill="FFFFFF" w:themeFill="background1"/>
            <w:noWrap/>
            <w:vAlign w:val="bottom"/>
            <w:tcPrChange w:id="17310" w:author="Steve Barbeaux" w:date="2022-10-10T12:35:00Z">
              <w:tcPr>
                <w:tcW w:w="1530" w:type="dxa"/>
                <w:tcBorders>
                  <w:top w:val="nil"/>
                  <w:left w:val="nil"/>
                  <w:bottom w:val="nil"/>
                  <w:right w:val="nil"/>
                </w:tcBorders>
                <w:shd w:val="clear" w:color="auto" w:fill="FFFFFF" w:themeFill="background1"/>
                <w:noWrap/>
                <w:vAlign w:val="bottom"/>
              </w:tcPr>
            </w:tcPrChange>
          </w:tcPr>
          <w:p w14:paraId="43B02A21" w14:textId="0BCE7F6F" w:rsidR="00711944" w:rsidRPr="00090530" w:rsidRDefault="00711944" w:rsidP="00711944">
            <w:pPr>
              <w:spacing w:after="0"/>
              <w:jc w:val="center"/>
              <w:rPr>
                <w:sz w:val="18"/>
                <w:szCs w:val="18"/>
              </w:rPr>
            </w:pPr>
            <w:ins w:id="17311" w:author="Steve Barbeaux" w:date="2022-10-10T12:33:00Z">
              <w:r w:rsidRPr="00090530">
                <w:rPr>
                  <w:sz w:val="18"/>
                  <w:szCs w:val="18"/>
                </w:rPr>
                <w:t>1990</w:t>
              </w:r>
            </w:ins>
            <w:del w:id="17312" w:author="Steve Barbeaux" w:date="2022-10-10T12:33:00Z">
              <w:r w:rsidRPr="00090530" w:rsidDel="00711944">
                <w:rPr>
                  <w:sz w:val="18"/>
                  <w:szCs w:val="18"/>
                </w:rPr>
                <w:delText>1990</w:delText>
              </w:r>
            </w:del>
          </w:p>
        </w:tc>
        <w:tc>
          <w:tcPr>
            <w:tcW w:w="1289" w:type="dxa"/>
            <w:tcBorders>
              <w:top w:val="nil"/>
              <w:left w:val="nil"/>
              <w:right w:val="nil"/>
            </w:tcBorders>
            <w:shd w:val="clear" w:color="auto" w:fill="FFFFFF" w:themeFill="background1"/>
            <w:tcPrChange w:id="17313" w:author="Steve Barbeaux" w:date="2022-10-10T12:35:00Z">
              <w:tcPr>
                <w:tcW w:w="1289" w:type="dxa"/>
                <w:tcBorders>
                  <w:top w:val="nil"/>
                  <w:left w:val="nil"/>
                  <w:right w:val="nil"/>
                </w:tcBorders>
                <w:shd w:val="clear" w:color="auto" w:fill="FFFFFF" w:themeFill="background1"/>
              </w:tcPr>
            </w:tcPrChange>
          </w:tcPr>
          <w:p w14:paraId="584D1864" w14:textId="0BFB8AD2" w:rsidR="00711944" w:rsidRPr="00090530" w:rsidRDefault="00711944" w:rsidP="00711944">
            <w:pPr>
              <w:spacing w:after="0"/>
              <w:jc w:val="right"/>
              <w:rPr>
                <w:sz w:val="18"/>
                <w:szCs w:val="18"/>
              </w:rPr>
            </w:pPr>
            <w:ins w:id="17314" w:author="Steve Barbeaux" w:date="2022-10-10T12:33:00Z">
              <w:r w:rsidRPr="00090530">
                <w:rPr>
                  <w:sz w:val="18"/>
                  <w:szCs w:val="18"/>
                </w:rPr>
                <w:t xml:space="preserve"> 270.1 </w:t>
              </w:r>
            </w:ins>
            <w:del w:id="17315" w:author="Steve Barbeaux" w:date="2022-10-10T12:33:00Z">
              <w:r w:rsidRPr="00733AC9" w:rsidDel="00711944">
                <w:rPr>
                  <w:sz w:val="18"/>
                  <w:szCs w:val="18"/>
                </w:rPr>
                <w:delText xml:space="preserve"> 256.8 </w:delText>
              </w:r>
            </w:del>
          </w:p>
        </w:tc>
        <w:tc>
          <w:tcPr>
            <w:tcW w:w="967" w:type="dxa"/>
            <w:tcBorders>
              <w:top w:val="nil"/>
              <w:left w:val="nil"/>
              <w:right w:val="nil"/>
            </w:tcBorders>
            <w:shd w:val="clear" w:color="auto" w:fill="FFFFFF" w:themeFill="background1"/>
            <w:noWrap/>
            <w:tcPrChange w:id="17316" w:author="Steve Barbeaux" w:date="2022-10-10T12:35:00Z">
              <w:tcPr>
                <w:tcW w:w="967" w:type="dxa"/>
                <w:tcBorders>
                  <w:top w:val="nil"/>
                  <w:left w:val="nil"/>
                  <w:right w:val="nil"/>
                </w:tcBorders>
                <w:shd w:val="clear" w:color="auto" w:fill="FFFFFF" w:themeFill="background1"/>
                <w:noWrap/>
              </w:tcPr>
            </w:tcPrChange>
          </w:tcPr>
          <w:p w14:paraId="20AD9D74" w14:textId="4C095EEC" w:rsidR="00711944" w:rsidRPr="00090530" w:rsidRDefault="00711944" w:rsidP="00711944">
            <w:pPr>
              <w:spacing w:after="0"/>
              <w:jc w:val="right"/>
              <w:rPr>
                <w:sz w:val="18"/>
                <w:szCs w:val="18"/>
              </w:rPr>
            </w:pPr>
            <w:ins w:id="17317" w:author="Steve Barbeaux" w:date="2022-10-10T12:33:00Z">
              <w:r w:rsidRPr="00090530">
                <w:rPr>
                  <w:sz w:val="18"/>
                  <w:szCs w:val="18"/>
                </w:rPr>
                <w:t xml:space="preserve"> 35.0 </w:t>
              </w:r>
            </w:ins>
            <w:del w:id="17318" w:author="Steve Barbeaux" w:date="2022-10-10T12:33:00Z">
              <w:r w:rsidRPr="00733AC9" w:rsidDel="00711944">
                <w:rPr>
                  <w:sz w:val="18"/>
                  <w:szCs w:val="18"/>
                </w:rPr>
                <w:delText xml:space="preserve"> 33.2 </w:delText>
              </w:r>
            </w:del>
          </w:p>
        </w:tc>
        <w:tc>
          <w:tcPr>
            <w:tcW w:w="1434" w:type="dxa"/>
            <w:tcBorders>
              <w:top w:val="nil"/>
              <w:left w:val="single" w:sz="4" w:space="0" w:color="auto"/>
              <w:bottom w:val="nil"/>
              <w:right w:val="nil"/>
            </w:tcBorders>
            <w:shd w:val="clear" w:color="auto" w:fill="FFFFFF" w:themeFill="background1"/>
            <w:noWrap/>
            <w:vAlign w:val="bottom"/>
            <w:tcPrChange w:id="17319" w:author="Steve Barbeaux" w:date="2022-10-10T12:35:00Z">
              <w:tcPr>
                <w:tcW w:w="1434" w:type="dxa"/>
                <w:tcBorders>
                  <w:top w:val="nil"/>
                  <w:left w:val="single" w:sz="4" w:space="0" w:color="auto"/>
                  <w:bottom w:val="nil"/>
                  <w:right w:val="nil"/>
                </w:tcBorders>
                <w:shd w:val="clear" w:color="auto" w:fill="FFFFFF" w:themeFill="background1"/>
                <w:noWrap/>
                <w:vAlign w:val="bottom"/>
              </w:tcPr>
            </w:tcPrChange>
          </w:tcPr>
          <w:p w14:paraId="3F7E3EE9" w14:textId="345AE5DE" w:rsidR="00711944" w:rsidRPr="00090530" w:rsidRDefault="00711944" w:rsidP="00711944">
            <w:pPr>
              <w:spacing w:after="0"/>
              <w:jc w:val="center"/>
              <w:rPr>
                <w:sz w:val="18"/>
                <w:szCs w:val="18"/>
              </w:rPr>
            </w:pPr>
            <w:r w:rsidRPr="00090530">
              <w:rPr>
                <w:sz w:val="18"/>
                <w:szCs w:val="18"/>
              </w:rPr>
              <w:t>1990</w:t>
            </w:r>
          </w:p>
        </w:tc>
        <w:tc>
          <w:tcPr>
            <w:tcW w:w="1170" w:type="dxa"/>
            <w:tcBorders>
              <w:top w:val="nil"/>
              <w:left w:val="nil"/>
              <w:bottom w:val="nil"/>
              <w:right w:val="nil"/>
            </w:tcBorders>
            <w:shd w:val="clear" w:color="auto" w:fill="FFFFFF" w:themeFill="background1"/>
            <w:noWrap/>
            <w:vAlign w:val="bottom"/>
            <w:tcPrChange w:id="17320" w:author="Steve Barbeaux" w:date="2022-10-10T12:35:00Z">
              <w:tcPr>
                <w:tcW w:w="1170" w:type="dxa"/>
                <w:tcBorders>
                  <w:top w:val="nil"/>
                  <w:left w:val="nil"/>
                  <w:bottom w:val="nil"/>
                  <w:right w:val="nil"/>
                </w:tcBorders>
                <w:shd w:val="clear" w:color="auto" w:fill="FFFFFF" w:themeFill="background1"/>
                <w:noWrap/>
              </w:tcPr>
            </w:tcPrChange>
          </w:tcPr>
          <w:p w14:paraId="69404D54" w14:textId="6EFFA5FE" w:rsidR="00711944" w:rsidRPr="00711944" w:rsidRDefault="00711944" w:rsidP="00711944">
            <w:pPr>
              <w:spacing w:after="0"/>
              <w:jc w:val="right"/>
              <w:rPr>
                <w:sz w:val="20"/>
                <w:rPrChange w:id="17321" w:author="Steve Barbeaux" w:date="2022-10-10T12:35:00Z">
                  <w:rPr>
                    <w:sz w:val="18"/>
                    <w:szCs w:val="18"/>
                  </w:rPr>
                </w:rPrChange>
              </w:rPr>
            </w:pPr>
            <w:ins w:id="17322" w:author="Steve Barbeaux" w:date="2022-10-10T12:35:00Z">
              <w:r w:rsidRPr="00711944">
                <w:rPr>
                  <w:color w:val="000000"/>
                  <w:sz w:val="20"/>
                  <w:rPrChange w:id="17323" w:author="Steve Barbeaux" w:date="2022-10-10T12:35:00Z">
                    <w:rPr>
                      <w:rFonts w:ascii="Calibri" w:hAnsi="Calibri" w:cs="Calibri"/>
                      <w:color w:val="000000"/>
                      <w:szCs w:val="22"/>
                    </w:rPr>
                  </w:rPrChange>
                </w:rPr>
                <w:t>256.3</w:t>
              </w:r>
            </w:ins>
            <w:del w:id="17324" w:author="Steve Barbeaux" w:date="2022-10-10T12:33:00Z">
              <w:r w:rsidRPr="00711944" w:rsidDel="00711944">
                <w:rPr>
                  <w:sz w:val="20"/>
                  <w:rPrChange w:id="17325" w:author="Steve Barbeaux" w:date="2022-10-10T12:35:00Z">
                    <w:rPr>
                      <w:sz w:val="18"/>
                      <w:szCs w:val="18"/>
                    </w:rPr>
                  </w:rPrChange>
                </w:rPr>
                <w:delText xml:space="preserve"> 270.1 </w:delText>
              </w:r>
            </w:del>
          </w:p>
        </w:tc>
        <w:tc>
          <w:tcPr>
            <w:tcW w:w="1299" w:type="dxa"/>
            <w:tcBorders>
              <w:top w:val="nil"/>
              <w:left w:val="nil"/>
              <w:bottom w:val="nil"/>
              <w:right w:val="nil"/>
            </w:tcBorders>
            <w:shd w:val="clear" w:color="auto" w:fill="FFFFFF" w:themeFill="background1"/>
            <w:vAlign w:val="bottom"/>
            <w:tcPrChange w:id="17326" w:author="Steve Barbeaux" w:date="2022-10-10T12:35:00Z">
              <w:tcPr>
                <w:tcW w:w="1299" w:type="dxa"/>
                <w:tcBorders>
                  <w:top w:val="nil"/>
                  <w:left w:val="nil"/>
                  <w:bottom w:val="nil"/>
                  <w:right w:val="nil"/>
                </w:tcBorders>
                <w:shd w:val="clear" w:color="auto" w:fill="FFFFFF" w:themeFill="background1"/>
              </w:tcPr>
            </w:tcPrChange>
          </w:tcPr>
          <w:p w14:paraId="62E383CD" w14:textId="608FFCFA" w:rsidR="00711944" w:rsidRPr="00711944" w:rsidRDefault="00711944" w:rsidP="00711944">
            <w:pPr>
              <w:spacing w:after="0"/>
              <w:jc w:val="right"/>
              <w:rPr>
                <w:sz w:val="20"/>
                <w:rPrChange w:id="17327" w:author="Steve Barbeaux" w:date="2022-10-10T12:35:00Z">
                  <w:rPr>
                    <w:sz w:val="18"/>
                    <w:szCs w:val="18"/>
                  </w:rPr>
                </w:rPrChange>
              </w:rPr>
            </w:pPr>
            <w:ins w:id="17328" w:author="Steve Barbeaux" w:date="2022-10-10T12:35:00Z">
              <w:r w:rsidRPr="00711944">
                <w:rPr>
                  <w:color w:val="000000"/>
                  <w:sz w:val="20"/>
                  <w:rPrChange w:id="17329" w:author="Steve Barbeaux" w:date="2022-10-10T12:35:00Z">
                    <w:rPr>
                      <w:rFonts w:ascii="Calibri" w:hAnsi="Calibri" w:cs="Calibri"/>
                      <w:color w:val="000000"/>
                      <w:szCs w:val="22"/>
                    </w:rPr>
                  </w:rPrChange>
                </w:rPr>
                <w:t>33.1</w:t>
              </w:r>
            </w:ins>
            <w:del w:id="17330" w:author="Steve Barbeaux" w:date="2022-10-10T12:33:00Z">
              <w:r w:rsidRPr="00711944" w:rsidDel="00711944">
                <w:rPr>
                  <w:sz w:val="20"/>
                  <w:rPrChange w:id="17331" w:author="Steve Barbeaux" w:date="2022-10-10T12:35:00Z">
                    <w:rPr>
                      <w:sz w:val="18"/>
                      <w:szCs w:val="18"/>
                    </w:rPr>
                  </w:rPrChange>
                </w:rPr>
                <w:delText xml:space="preserve"> 35.0 </w:delText>
              </w:r>
            </w:del>
          </w:p>
        </w:tc>
      </w:tr>
      <w:tr w:rsidR="00711944" w:rsidRPr="00B62A3B" w14:paraId="3DB66D08" w14:textId="77777777" w:rsidTr="00711944">
        <w:tblPrEx>
          <w:tblW w:w="7689" w:type="dxa"/>
          <w:jc w:val="center"/>
          <w:tblLayout w:type="fixed"/>
          <w:tblLook w:val="0000" w:firstRow="0" w:lastRow="0" w:firstColumn="0" w:lastColumn="0" w:noHBand="0" w:noVBand="0"/>
          <w:tblPrExChange w:id="17332" w:author="Steve Barbeaux" w:date="2022-10-10T12:35:00Z">
            <w:tblPrEx>
              <w:tblW w:w="7689" w:type="dxa"/>
              <w:jc w:val="center"/>
              <w:tblLayout w:type="fixed"/>
              <w:tblLook w:val="0000" w:firstRow="0" w:lastRow="0" w:firstColumn="0" w:lastColumn="0" w:noHBand="0" w:noVBand="0"/>
            </w:tblPrEx>
          </w:tblPrExChange>
        </w:tblPrEx>
        <w:trPr>
          <w:jc w:val="center"/>
          <w:trPrChange w:id="17333" w:author="Steve Barbeaux" w:date="2022-10-10T12:35:00Z">
            <w:trPr>
              <w:jc w:val="center"/>
            </w:trPr>
          </w:trPrChange>
        </w:trPr>
        <w:tc>
          <w:tcPr>
            <w:tcW w:w="1530" w:type="dxa"/>
            <w:tcBorders>
              <w:top w:val="nil"/>
              <w:left w:val="nil"/>
              <w:bottom w:val="nil"/>
              <w:right w:val="nil"/>
            </w:tcBorders>
            <w:shd w:val="clear" w:color="auto" w:fill="FFFFFF" w:themeFill="background1"/>
            <w:noWrap/>
            <w:vAlign w:val="bottom"/>
            <w:tcPrChange w:id="17334" w:author="Steve Barbeaux" w:date="2022-10-10T12:35:00Z">
              <w:tcPr>
                <w:tcW w:w="1530" w:type="dxa"/>
                <w:tcBorders>
                  <w:top w:val="nil"/>
                  <w:left w:val="nil"/>
                  <w:bottom w:val="nil"/>
                  <w:right w:val="nil"/>
                </w:tcBorders>
                <w:shd w:val="clear" w:color="auto" w:fill="FFFFFF" w:themeFill="background1"/>
                <w:noWrap/>
                <w:vAlign w:val="bottom"/>
              </w:tcPr>
            </w:tcPrChange>
          </w:tcPr>
          <w:p w14:paraId="502777BA" w14:textId="1E8B6C43" w:rsidR="00711944" w:rsidRPr="00090530" w:rsidRDefault="00711944" w:rsidP="00711944">
            <w:pPr>
              <w:spacing w:after="0"/>
              <w:jc w:val="center"/>
              <w:rPr>
                <w:sz w:val="18"/>
                <w:szCs w:val="18"/>
              </w:rPr>
            </w:pPr>
            <w:ins w:id="17335" w:author="Steve Barbeaux" w:date="2022-10-10T12:33:00Z">
              <w:r w:rsidRPr="00090530">
                <w:rPr>
                  <w:sz w:val="18"/>
                  <w:szCs w:val="18"/>
                </w:rPr>
                <w:t>1991</w:t>
              </w:r>
            </w:ins>
            <w:del w:id="17336" w:author="Steve Barbeaux" w:date="2022-10-10T12:33:00Z">
              <w:r w:rsidRPr="00090530" w:rsidDel="00711944">
                <w:rPr>
                  <w:sz w:val="18"/>
                  <w:szCs w:val="18"/>
                </w:rPr>
                <w:delText>1991</w:delText>
              </w:r>
            </w:del>
          </w:p>
        </w:tc>
        <w:tc>
          <w:tcPr>
            <w:tcW w:w="1289" w:type="dxa"/>
            <w:tcBorders>
              <w:top w:val="nil"/>
              <w:left w:val="nil"/>
              <w:bottom w:val="nil"/>
              <w:right w:val="nil"/>
            </w:tcBorders>
            <w:shd w:val="clear" w:color="auto" w:fill="FFFFFF" w:themeFill="background1"/>
            <w:tcPrChange w:id="17337" w:author="Steve Barbeaux" w:date="2022-10-10T12:35:00Z">
              <w:tcPr>
                <w:tcW w:w="1289" w:type="dxa"/>
                <w:tcBorders>
                  <w:top w:val="nil"/>
                  <w:left w:val="nil"/>
                  <w:bottom w:val="nil"/>
                  <w:right w:val="nil"/>
                </w:tcBorders>
                <w:shd w:val="clear" w:color="auto" w:fill="FFFFFF" w:themeFill="background1"/>
              </w:tcPr>
            </w:tcPrChange>
          </w:tcPr>
          <w:p w14:paraId="1528F9F5" w14:textId="65C508B9" w:rsidR="00711944" w:rsidRPr="00090530" w:rsidRDefault="00711944" w:rsidP="00711944">
            <w:pPr>
              <w:spacing w:after="0"/>
              <w:jc w:val="right"/>
              <w:rPr>
                <w:sz w:val="18"/>
                <w:szCs w:val="18"/>
              </w:rPr>
            </w:pPr>
            <w:ins w:id="17338" w:author="Steve Barbeaux" w:date="2022-10-10T12:33:00Z">
              <w:r w:rsidRPr="00090530">
                <w:rPr>
                  <w:sz w:val="18"/>
                  <w:szCs w:val="18"/>
                </w:rPr>
                <w:t xml:space="preserve"> 44.9 </w:t>
              </w:r>
            </w:ins>
            <w:del w:id="17339" w:author="Steve Barbeaux" w:date="2022-10-10T12:33:00Z">
              <w:r w:rsidRPr="00733AC9" w:rsidDel="00711944">
                <w:rPr>
                  <w:sz w:val="18"/>
                  <w:szCs w:val="18"/>
                </w:rPr>
                <w:delText xml:space="preserve"> 48.1 </w:delText>
              </w:r>
            </w:del>
          </w:p>
        </w:tc>
        <w:tc>
          <w:tcPr>
            <w:tcW w:w="967" w:type="dxa"/>
            <w:tcBorders>
              <w:top w:val="nil"/>
              <w:left w:val="nil"/>
              <w:bottom w:val="nil"/>
              <w:right w:val="nil"/>
            </w:tcBorders>
            <w:shd w:val="clear" w:color="auto" w:fill="FFFFFF" w:themeFill="background1"/>
            <w:noWrap/>
            <w:tcPrChange w:id="17340" w:author="Steve Barbeaux" w:date="2022-10-10T12:35:00Z">
              <w:tcPr>
                <w:tcW w:w="967" w:type="dxa"/>
                <w:tcBorders>
                  <w:top w:val="nil"/>
                  <w:left w:val="nil"/>
                  <w:bottom w:val="nil"/>
                  <w:right w:val="nil"/>
                </w:tcBorders>
                <w:shd w:val="clear" w:color="auto" w:fill="FFFFFF" w:themeFill="background1"/>
                <w:noWrap/>
              </w:tcPr>
            </w:tcPrChange>
          </w:tcPr>
          <w:p w14:paraId="6009E83F" w14:textId="52EC9EDC" w:rsidR="00711944" w:rsidRPr="00090530" w:rsidRDefault="00711944" w:rsidP="00711944">
            <w:pPr>
              <w:spacing w:after="0"/>
              <w:jc w:val="right"/>
              <w:rPr>
                <w:sz w:val="18"/>
                <w:szCs w:val="18"/>
              </w:rPr>
            </w:pPr>
            <w:ins w:id="17341" w:author="Steve Barbeaux" w:date="2022-10-10T12:33:00Z">
              <w:r w:rsidRPr="00090530">
                <w:rPr>
                  <w:sz w:val="18"/>
                  <w:szCs w:val="18"/>
                </w:rPr>
                <w:t xml:space="preserve"> 12.4 </w:t>
              </w:r>
            </w:ins>
            <w:del w:id="17342" w:author="Steve Barbeaux" w:date="2022-10-10T12:33:00Z">
              <w:r w:rsidRPr="00733AC9" w:rsidDel="00711944">
                <w:rPr>
                  <w:sz w:val="18"/>
                  <w:szCs w:val="18"/>
                </w:rPr>
                <w:delText xml:space="preserve"> 12.0 </w:delText>
              </w:r>
            </w:del>
          </w:p>
        </w:tc>
        <w:tc>
          <w:tcPr>
            <w:tcW w:w="1434" w:type="dxa"/>
            <w:tcBorders>
              <w:top w:val="nil"/>
              <w:left w:val="single" w:sz="4" w:space="0" w:color="auto"/>
              <w:right w:val="nil"/>
            </w:tcBorders>
            <w:shd w:val="clear" w:color="auto" w:fill="FFFFFF" w:themeFill="background1"/>
            <w:noWrap/>
            <w:vAlign w:val="bottom"/>
            <w:tcPrChange w:id="17343" w:author="Steve Barbeaux" w:date="2022-10-10T12:35:00Z">
              <w:tcPr>
                <w:tcW w:w="1434" w:type="dxa"/>
                <w:tcBorders>
                  <w:top w:val="nil"/>
                  <w:left w:val="single" w:sz="4" w:space="0" w:color="auto"/>
                  <w:right w:val="nil"/>
                </w:tcBorders>
                <w:shd w:val="clear" w:color="auto" w:fill="FFFFFF" w:themeFill="background1"/>
                <w:noWrap/>
                <w:vAlign w:val="bottom"/>
              </w:tcPr>
            </w:tcPrChange>
          </w:tcPr>
          <w:p w14:paraId="771F9439" w14:textId="691F5839" w:rsidR="00711944" w:rsidRPr="00090530" w:rsidRDefault="00711944" w:rsidP="00711944">
            <w:pPr>
              <w:spacing w:after="0"/>
              <w:jc w:val="center"/>
              <w:rPr>
                <w:sz w:val="18"/>
                <w:szCs w:val="18"/>
              </w:rPr>
            </w:pPr>
            <w:r w:rsidRPr="00090530">
              <w:rPr>
                <w:sz w:val="18"/>
                <w:szCs w:val="18"/>
              </w:rPr>
              <w:t>1991</w:t>
            </w:r>
          </w:p>
        </w:tc>
        <w:tc>
          <w:tcPr>
            <w:tcW w:w="1170" w:type="dxa"/>
            <w:tcBorders>
              <w:top w:val="nil"/>
              <w:left w:val="nil"/>
              <w:right w:val="nil"/>
            </w:tcBorders>
            <w:shd w:val="clear" w:color="auto" w:fill="FFFFFF" w:themeFill="background1"/>
            <w:noWrap/>
            <w:vAlign w:val="bottom"/>
            <w:tcPrChange w:id="17344" w:author="Steve Barbeaux" w:date="2022-10-10T12:35:00Z">
              <w:tcPr>
                <w:tcW w:w="1170" w:type="dxa"/>
                <w:tcBorders>
                  <w:top w:val="nil"/>
                  <w:left w:val="nil"/>
                  <w:right w:val="nil"/>
                </w:tcBorders>
                <w:shd w:val="clear" w:color="auto" w:fill="FFFFFF" w:themeFill="background1"/>
                <w:noWrap/>
              </w:tcPr>
            </w:tcPrChange>
          </w:tcPr>
          <w:p w14:paraId="118638A9" w14:textId="0EE8FED4" w:rsidR="00711944" w:rsidRPr="00711944" w:rsidRDefault="00711944" w:rsidP="00711944">
            <w:pPr>
              <w:spacing w:after="0"/>
              <w:jc w:val="right"/>
              <w:rPr>
                <w:sz w:val="20"/>
                <w:rPrChange w:id="17345" w:author="Steve Barbeaux" w:date="2022-10-10T12:35:00Z">
                  <w:rPr>
                    <w:sz w:val="18"/>
                    <w:szCs w:val="18"/>
                  </w:rPr>
                </w:rPrChange>
              </w:rPr>
            </w:pPr>
            <w:ins w:id="17346" w:author="Steve Barbeaux" w:date="2022-10-10T12:35:00Z">
              <w:r w:rsidRPr="00711944">
                <w:rPr>
                  <w:color w:val="000000"/>
                  <w:sz w:val="20"/>
                  <w:rPrChange w:id="17347" w:author="Steve Barbeaux" w:date="2022-10-10T12:35:00Z">
                    <w:rPr>
                      <w:rFonts w:ascii="Calibri" w:hAnsi="Calibri" w:cs="Calibri"/>
                      <w:color w:val="000000"/>
                      <w:szCs w:val="22"/>
                    </w:rPr>
                  </w:rPrChange>
                </w:rPr>
                <w:t>42.3</w:t>
              </w:r>
            </w:ins>
            <w:del w:id="17348" w:author="Steve Barbeaux" w:date="2022-10-10T12:33:00Z">
              <w:r w:rsidRPr="00711944" w:rsidDel="00711944">
                <w:rPr>
                  <w:sz w:val="20"/>
                  <w:rPrChange w:id="17349" w:author="Steve Barbeaux" w:date="2022-10-10T12:35:00Z">
                    <w:rPr>
                      <w:sz w:val="18"/>
                      <w:szCs w:val="18"/>
                    </w:rPr>
                  </w:rPrChange>
                </w:rPr>
                <w:delText xml:space="preserve"> 44.9 </w:delText>
              </w:r>
            </w:del>
          </w:p>
        </w:tc>
        <w:tc>
          <w:tcPr>
            <w:tcW w:w="1299" w:type="dxa"/>
            <w:tcBorders>
              <w:top w:val="nil"/>
              <w:left w:val="nil"/>
              <w:right w:val="nil"/>
            </w:tcBorders>
            <w:shd w:val="clear" w:color="auto" w:fill="FFFFFF" w:themeFill="background1"/>
            <w:vAlign w:val="bottom"/>
            <w:tcPrChange w:id="17350" w:author="Steve Barbeaux" w:date="2022-10-10T12:35:00Z">
              <w:tcPr>
                <w:tcW w:w="1299" w:type="dxa"/>
                <w:tcBorders>
                  <w:top w:val="nil"/>
                  <w:left w:val="nil"/>
                  <w:right w:val="nil"/>
                </w:tcBorders>
                <w:shd w:val="clear" w:color="auto" w:fill="FFFFFF" w:themeFill="background1"/>
              </w:tcPr>
            </w:tcPrChange>
          </w:tcPr>
          <w:p w14:paraId="653858E0" w14:textId="1B84D619" w:rsidR="00711944" w:rsidRPr="00711944" w:rsidRDefault="00711944" w:rsidP="00711944">
            <w:pPr>
              <w:spacing w:after="0"/>
              <w:jc w:val="right"/>
              <w:rPr>
                <w:sz w:val="20"/>
                <w:rPrChange w:id="17351" w:author="Steve Barbeaux" w:date="2022-10-10T12:35:00Z">
                  <w:rPr>
                    <w:sz w:val="18"/>
                    <w:szCs w:val="18"/>
                  </w:rPr>
                </w:rPrChange>
              </w:rPr>
            </w:pPr>
            <w:ins w:id="17352" w:author="Steve Barbeaux" w:date="2022-10-10T12:35:00Z">
              <w:r w:rsidRPr="00711944">
                <w:rPr>
                  <w:color w:val="000000"/>
                  <w:sz w:val="20"/>
                  <w:rPrChange w:id="17353" w:author="Steve Barbeaux" w:date="2022-10-10T12:35:00Z">
                    <w:rPr>
                      <w:rFonts w:ascii="Calibri" w:hAnsi="Calibri" w:cs="Calibri"/>
                      <w:color w:val="000000"/>
                      <w:szCs w:val="22"/>
                    </w:rPr>
                  </w:rPrChange>
                </w:rPr>
                <w:t>11.7</w:t>
              </w:r>
            </w:ins>
            <w:del w:id="17354" w:author="Steve Barbeaux" w:date="2022-10-10T12:33:00Z">
              <w:r w:rsidRPr="00711944" w:rsidDel="00711944">
                <w:rPr>
                  <w:sz w:val="20"/>
                  <w:rPrChange w:id="17355" w:author="Steve Barbeaux" w:date="2022-10-10T12:35:00Z">
                    <w:rPr>
                      <w:sz w:val="18"/>
                      <w:szCs w:val="18"/>
                    </w:rPr>
                  </w:rPrChange>
                </w:rPr>
                <w:delText xml:space="preserve"> 12.4 </w:delText>
              </w:r>
            </w:del>
          </w:p>
        </w:tc>
      </w:tr>
      <w:tr w:rsidR="00711944" w:rsidRPr="00B62A3B" w14:paraId="095BD6CB" w14:textId="77777777" w:rsidTr="00711944">
        <w:tblPrEx>
          <w:tblW w:w="7689" w:type="dxa"/>
          <w:jc w:val="center"/>
          <w:tblLayout w:type="fixed"/>
          <w:tblLook w:val="0000" w:firstRow="0" w:lastRow="0" w:firstColumn="0" w:lastColumn="0" w:noHBand="0" w:noVBand="0"/>
          <w:tblPrExChange w:id="17356" w:author="Steve Barbeaux" w:date="2022-10-10T12:35:00Z">
            <w:tblPrEx>
              <w:tblW w:w="7689" w:type="dxa"/>
              <w:jc w:val="center"/>
              <w:tblLayout w:type="fixed"/>
              <w:tblLook w:val="0000" w:firstRow="0" w:lastRow="0" w:firstColumn="0" w:lastColumn="0" w:noHBand="0" w:noVBand="0"/>
            </w:tblPrEx>
          </w:tblPrExChange>
        </w:tblPrEx>
        <w:trPr>
          <w:jc w:val="center"/>
          <w:trPrChange w:id="17357" w:author="Steve Barbeaux" w:date="2022-10-10T12:35:00Z">
            <w:trPr>
              <w:jc w:val="center"/>
            </w:trPr>
          </w:trPrChange>
        </w:trPr>
        <w:tc>
          <w:tcPr>
            <w:tcW w:w="1530" w:type="dxa"/>
            <w:tcBorders>
              <w:top w:val="nil"/>
              <w:left w:val="nil"/>
              <w:bottom w:val="nil"/>
              <w:right w:val="nil"/>
            </w:tcBorders>
            <w:shd w:val="clear" w:color="auto" w:fill="FFFFFF" w:themeFill="background1"/>
            <w:noWrap/>
            <w:vAlign w:val="bottom"/>
            <w:tcPrChange w:id="17358" w:author="Steve Barbeaux" w:date="2022-10-10T12:35:00Z">
              <w:tcPr>
                <w:tcW w:w="1530" w:type="dxa"/>
                <w:tcBorders>
                  <w:top w:val="nil"/>
                  <w:left w:val="nil"/>
                  <w:bottom w:val="nil"/>
                  <w:right w:val="nil"/>
                </w:tcBorders>
                <w:shd w:val="clear" w:color="auto" w:fill="FFFFFF" w:themeFill="background1"/>
                <w:noWrap/>
                <w:vAlign w:val="bottom"/>
              </w:tcPr>
            </w:tcPrChange>
          </w:tcPr>
          <w:p w14:paraId="1A8195B7" w14:textId="5A974F36" w:rsidR="00711944" w:rsidRPr="00090530" w:rsidRDefault="00711944" w:rsidP="00711944">
            <w:pPr>
              <w:spacing w:after="0"/>
              <w:jc w:val="center"/>
              <w:rPr>
                <w:sz w:val="18"/>
                <w:szCs w:val="18"/>
              </w:rPr>
            </w:pPr>
            <w:ins w:id="17359" w:author="Steve Barbeaux" w:date="2022-10-10T12:33:00Z">
              <w:r w:rsidRPr="00090530">
                <w:rPr>
                  <w:sz w:val="18"/>
                  <w:szCs w:val="18"/>
                </w:rPr>
                <w:t>1992</w:t>
              </w:r>
            </w:ins>
            <w:del w:id="17360" w:author="Steve Barbeaux" w:date="2022-10-10T12:33:00Z">
              <w:r w:rsidRPr="00090530" w:rsidDel="00711944">
                <w:rPr>
                  <w:sz w:val="18"/>
                  <w:szCs w:val="18"/>
                </w:rPr>
                <w:delText>1992</w:delText>
              </w:r>
            </w:del>
          </w:p>
        </w:tc>
        <w:tc>
          <w:tcPr>
            <w:tcW w:w="1289" w:type="dxa"/>
            <w:tcBorders>
              <w:top w:val="nil"/>
              <w:left w:val="nil"/>
              <w:bottom w:val="nil"/>
              <w:right w:val="nil"/>
            </w:tcBorders>
            <w:shd w:val="clear" w:color="auto" w:fill="FFFFFF" w:themeFill="background1"/>
            <w:tcPrChange w:id="17361" w:author="Steve Barbeaux" w:date="2022-10-10T12:35:00Z">
              <w:tcPr>
                <w:tcW w:w="1289" w:type="dxa"/>
                <w:tcBorders>
                  <w:top w:val="nil"/>
                  <w:left w:val="nil"/>
                  <w:bottom w:val="nil"/>
                  <w:right w:val="nil"/>
                </w:tcBorders>
                <w:shd w:val="clear" w:color="auto" w:fill="FFFFFF" w:themeFill="background1"/>
              </w:tcPr>
            </w:tcPrChange>
          </w:tcPr>
          <w:p w14:paraId="78593DBB" w14:textId="79C6BD08" w:rsidR="00711944" w:rsidRPr="00090530" w:rsidRDefault="00711944" w:rsidP="00711944">
            <w:pPr>
              <w:spacing w:after="0"/>
              <w:jc w:val="right"/>
              <w:rPr>
                <w:sz w:val="18"/>
                <w:szCs w:val="18"/>
              </w:rPr>
            </w:pPr>
            <w:ins w:id="17362" w:author="Steve Barbeaux" w:date="2022-10-10T12:33:00Z">
              <w:r w:rsidRPr="00090530">
                <w:rPr>
                  <w:sz w:val="18"/>
                  <w:szCs w:val="18"/>
                </w:rPr>
                <w:t xml:space="preserve"> 70.2 </w:t>
              </w:r>
            </w:ins>
            <w:del w:id="17363" w:author="Steve Barbeaux" w:date="2022-10-10T12:33:00Z">
              <w:r w:rsidRPr="00733AC9" w:rsidDel="00711944">
                <w:rPr>
                  <w:sz w:val="18"/>
                  <w:szCs w:val="18"/>
                </w:rPr>
                <w:delText xml:space="preserve"> 70.2 </w:delText>
              </w:r>
            </w:del>
          </w:p>
        </w:tc>
        <w:tc>
          <w:tcPr>
            <w:tcW w:w="967" w:type="dxa"/>
            <w:tcBorders>
              <w:top w:val="nil"/>
              <w:left w:val="nil"/>
              <w:bottom w:val="nil"/>
              <w:right w:val="single" w:sz="4" w:space="0" w:color="auto"/>
            </w:tcBorders>
            <w:shd w:val="clear" w:color="auto" w:fill="FFFFFF" w:themeFill="background1"/>
            <w:noWrap/>
            <w:tcPrChange w:id="17364" w:author="Steve Barbeaux" w:date="2022-10-10T12:35:00Z">
              <w:tcPr>
                <w:tcW w:w="967" w:type="dxa"/>
                <w:tcBorders>
                  <w:top w:val="nil"/>
                  <w:left w:val="nil"/>
                  <w:bottom w:val="nil"/>
                  <w:right w:val="single" w:sz="4" w:space="0" w:color="auto"/>
                </w:tcBorders>
                <w:shd w:val="clear" w:color="auto" w:fill="FFFFFF" w:themeFill="background1"/>
                <w:noWrap/>
              </w:tcPr>
            </w:tcPrChange>
          </w:tcPr>
          <w:p w14:paraId="12A22E3D" w14:textId="584EC3C1" w:rsidR="00711944" w:rsidRPr="00090530" w:rsidRDefault="00711944" w:rsidP="00711944">
            <w:pPr>
              <w:spacing w:after="0"/>
              <w:jc w:val="right"/>
              <w:rPr>
                <w:sz w:val="18"/>
                <w:szCs w:val="18"/>
              </w:rPr>
            </w:pPr>
            <w:ins w:id="17365" w:author="Steve Barbeaux" w:date="2022-10-10T12:33:00Z">
              <w:r w:rsidRPr="00090530">
                <w:rPr>
                  <w:sz w:val="18"/>
                  <w:szCs w:val="18"/>
                </w:rPr>
                <w:t xml:space="preserve"> 14.4 </w:t>
              </w:r>
            </w:ins>
            <w:del w:id="17366" w:author="Steve Barbeaux" w:date="2022-10-10T12:33:00Z">
              <w:r w:rsidRPr="00733AC9" w:rsidDel="00711944">
                <w:rPr>
                  <w:sz w:val="18"/>
                  <w:szCs w:val="18"/>
                </w:rPr>
                <w:delText xml:space="preserve"> 14.1 </w:delText>
              </w:r>
            </w:del>
          </w:p>
        </w:tc>
        <w:tc>
          <w:tcPr>
            <w:tcW w:w="1434" w:type="dxa"/>
            <w:tcBorders>
              <w:top w:val="nil"/>
              <w:left w:val="single" w:sz="4" w:space="0" w:color="auto"/>
              <w:right w:val="nil"/>
            </w:tcBorders>
            <w:shd w:val="clear" w:color="auto" w:fill="FFFFFF" w:themeFill="background1"/>
            <w:noWrap/>
            <w:vAlign w:val="bottom"/>
            <w:tcPrChange w:id="17367" w:author="Steve Barbeaux" w:date="2022-10-10T12:35:00Z">
              <w:tcPr>
                <w:tcW w:w="1434" w:type="dxa"/>
                <w:tcBorders>
                  <w:top w:val="nil"/>
                  <w:left w:val="single" w:sz="4" w:space="0" w:color="auto"/>
                  <w:right w:val="nil"/>
                </w:tcBorders>
                <w:shd w:val="clear" w:color="auto" w:fill="FFFFFF" w:themeFill="background1"/>
                <w:noWrap/>
                <w:vAlign w:val="bottom"/>
              </w:tcPr>
            </w:tcPrChange>
          </w:tcPr>
          <w:p w14:paraId="72D4A503" w14:textId="4851326A" w:rsidR="00711944" w:rsidRPr="00090530" w:rsidRDefault="00711944" w:rsidP="00711944">
            <w:pPr>
              <w:spacing w:after="0"/>
              <w:jc w:val="center"/>
              <w:rPr>
                <w:sz w:val="18"/>
                <w:szCs w:val="18"/>
              </w:rPr>
            </w:pPr>
            <w:r w:rsidRPr="00090530">
              <w:rPr>
                <w:sz w:val="18"/>
                <w:szCs w:val="18"/>
              </w:rPr>
              <w:t>1992</w:t>
            </w:r>
          </w:p>
        </w:tc>
        <w:tc>
          <w:tcPr>
            <w:tcW w:w="1170" w:type="dxa"/>
            <w:tcBorders>
              <w:top w:val="nil"/>
              <w:left w:val="nil"/>
              <w:right w:val="nil"/>
            </w:tcBorders>
            <w:shd w:val="clear" w:color="auto" w:fill="FFFFFF" w:themeFill="background1"/>
            <w:noWrap/>
            <w:vAlign w:val="bottom"/>
            <w:tcPrChange w:id="17368" w:author="Steve Barbeaux" w:date="2022-10-10T12:35:00Z">
              <w:tcPr>
                <w:tcW w:w="1170" w:type="dxa"/>
                <w:tcBorders>
                  <w:top w:val="nil"/>
                  <w:left w:val="nil"/>
                  <w:right w:val="nil"/>
                </w:tcBorders>
                <w:shd w:val="clear" w:color="auto" w:fill="FFFFFF" w:themeFill="background1"/>
                <w:noWrap/>
              </w:tcPr>
            </w:tcPrChange>
          </w:tcPr>
          <w:p w14:paraId="62CB4F89" w14:textId="521630B5" w:rsidR="00711944" w:rsidRPr="00711944" w:rsidRDefault="00711944" w:rsidP="00711944">
            <w:pPr>
              <w:spacing w:after="0"/>
              <w:jc w:val="right"/>
              <w:rPr>
                <w:sz w:val="20"/>
                <w:rPrChange w:id="17369" w:author="Steve Barbeaux" w:date="2022-10-10T12:35:00Z">
                  <w:rPr>
                    <w:sz w:val="18"/>
                    <w:szCs w:val="18"/>
                  </w:rPr>
                </w:rPrChange>
              </w:rPr>
            </w:pPr>
            <w:ins w:id="17370" w:author="Steve Barbeaux" w:date="2022-10-10T12:35:00Z">
              <w:r w:rsidRPr="00711944">
                <w:rPr>
                  <w:color w:val="000000"/>
                  <w:sz w:val="20"/>
                  <w:rPrChange w:id="17371" w:author="Steve Barbeaux" w:date="2022-10-10T12:35:00Z">
                    <w:rPr>
                      <w:rFonts w:ascii="Calibri" w:hAnsi="Calibri" w:cs="Calibri"/>
                      <w:color w:val="000000"/>
                      <w:szCs w:val="22"/>
                    </w:rPr>
                  </w:rPrChange>
                </w:rPr>
                <w:t>65.3</w:t>
              </w:r>
            </w:ins>
            <w:del w:id="17372" w:author="Steve Barbeaux" w:date="2022-10-10T12:33:00Z">
              <w:r w:rsidRPr="00711944" w:rsidDel="00711944">
                <w:rPr>
                  <w:sz w:val="20"/>
                  <w:rPrChange w:id="17373" w:author="Steve Barbeaux" w:date="2022-10-10T12:35:00Z">
                    <w:rPr>
                      <w:sz w:val="18"/>
                      <w:szCs w:val="18"/>
                    </w:rPr>
                  </w:rPrChange>
                </w:rPr>
                <w:delText xml:space="preserve"> 70.2 </w:delText>
              </w:r>
            </w:del>
          </w:p>
        </w:tc>
        <w:tc>
          <w:tcPr>
            <w:tcW w:w="1299" w:type="dxa"/>
            <w:tcBorders>
              <w:top w:val="nil"/>
              <w:left w:val="nil"/>
              <w:right w:val="nil"/>
            </w:tcBorders>
            <w:shd w:val="clear" w:color="auto" w:fill="FFFFFF" w:themeFill="background1"/>
            <w:vAlign w:val="bottom"/>
            <w:tcPrChange w:id="17374" w:author="Steve Barbeaux" w:date="2022-10-10T12:35:00Z">
              <w:tcPr>
                <w:tcW w:w="1299" w:type="dxa"/>
                <w:tcBorders>
                  <w:top w:val="nil"/>
                  <w:left w:val="nil"/>
                  <w:right w:val="nil"/>
                </w:tcBorders>
                <w:shd w:val="clear" w:color="auto" w:fill="FFFFFF" w:themeFill="background1"/>
              </w:tcPr>
            </w:tcPrChange>
          </w:tcPr>
          <w:p w14:paraId="2CB726E4" w14:textId="38576F5D" w:rsidR="00711944" w:rsidRPr="00711944" w:rsidRDefault="00711944" w:rsidP="00711944">
            <w:pPr>
              <w:spacing w:after="0"/>
              <w:jc w:val="right"/>
              <w:rPr>
                <w:sz w:val="20"/>
                <w:rPrChange w:id="17375" w:author="Steve Barbeaux" w:date="2022-10-10T12:35:00Z">
                  <w:rPr>
                    <w:sz w:val="18"/>
                    <w:szCs w:val="18"/>
                  </w:rPr>
                </w:rPrChange>
              </w:rPr>
            </w:pPr>
            <w:ins w:id="17376" w:author="Steve Barbeaux" w:date="2022-10-10T12:35:00Z">
              <w:r w:rsidRPr="00711944">
                <w:rPr>
                  <w:color w:val="000000"/>
                  <w:sz w:val="20"/>
                  <w:rPrChange w:id="17377" w:author="Steve Barbeaux" w:date="2022-10-10T12:35:00Z">
                    <w:rPr>
                      <w:rFonts w:ascii="Calibri" w:hAnsi="Calibri" w:cs="Calibri"/>
                      <w:color w:val="000000"/>
                      <w:szCs w:val="22"/>
                    </w:rPr>
                  </w:rPrChange>
                </w:rPr>
                <w:t>13.5</w:t>
              </w:r>
            </w:ins>
            <w:del w:id="17378" w:author="Steve Barbeaux" w:date="2022-10-10T12:33:00Z">
              <w:r w:rsidRPr="00711944" w:rsidDel="00711944">
                <w:rPr>
                  <w:sz w:val="20"/>
                  <w:rPrChange w:id="17379" w:author="Steve Barbeaux" w:date="2022-10-10T12:35:00Z">
                    <w:rPr>
                      <w:sz w:val="18"/>
                      <w:szCs w:val="18"/>
                    </w:rPr>
                  </w:rPrChange>
                </w:rPr>
                <w:delText xml:space="preserve"> 14.4 </w:delText>
              </w:r>
            </w:del>
          </w:p>
        </w:tc>
      </w:tr>
      <w:tr w:rsidR="00711944" w:rsidRPr="00B62A3B" w14:paraId="4D596134" w14:textId="77777777" w:rsidTr="00711944">
        <w:tblPrEx>
          <w:tblW w:w="7689" w:type="dxa"/>
          <w:jc w:val="center"/>
          <w:tblLayout w:type="fixed"/>
          <w:tblLook w:val="0000" w:firstRow="0" w:lastRow="0" w:firstColumn="0" w:lastColumn="0" w:noHBand="0" w:noVBand="0"/>
          <w:tblPrExChange w:id="17380" w:author="Steve Barbeaux" w:date="2022-10-10T12:35:00Z">
            <w:tblPrEx>
              <w:tblW w:w="7689" w:type="dxa"/>
              <w:jc w:val="center"/>
              <w:tblLayout w:type="fixed"/>
              <w:tblLook w:val="0000" w:firstRow="0" w:lastRow="0" w:firstColumn="0" w:lastColumn="0" w:noHBand="0" w:noVBand="0"/>
            </w:tblPrEx>
          </w:tblPrExChange>
        </w:tblPrEx>
        <w:trPr>
          <w:jc w:val="center"/>
          <w:trPrChange w:id="17381" w:author="Steve Barbeaux" w:date="2022-10-10T12:35:00Z">
            <w:trPr>
              <w:jc w:val="center"/>
            </w:trPr>
          </w:trPrChange>
        </w:trPr>
        <w:tc>
          <w:tcPr>
            <w:tcW w:w="1530" w:type="dxa"/>
            <w:tcBorders>
              <w:top w:val="nil"/>
              <w:left w:val="nil"/>
              <w:right w:val="nil"/>
            </w:tcBorders>
            <w:shd w:val="clear" w:color="auto" w:fill="FFFFFF" w:themeFill="background1"/>
            <w:noWrap/>
            <w:vAlign w:val="bottom"/>
            <w:tcPrChange w:id="17382" w:author="Steve Barbeaux" w:date="2022-10-10T12:35:00Z">
              <w:tcPr>
                <w:tcW w:w="1530" w:type="dxa"/>
                <w:tcBorders>
                  <w:top w:val="nil"/>
                  <w:left w:val="nil"/>
                  <w:right w:val="nil"/>
                </w:tcBorders>
                <w:shd w:val="clear" w:color="auto" w:fill="FFFFFF" w:themeFill="background1"/>
                <w:noWrap/>
                <w:vAlign w:val="bottom"/>
              </w:tcPr>
            </w:tcPrChange>
          </w:tcPr>
          <w:p w14:paraId="234BD4AF" w14:textId="60B8BA06" w:rsidR="00711944" w:rsidRPr="00090530" w:rsidRDefault="00711944" w:rsidP="00711944">
            <w:pPr>
              <w:spacing w:after="0"/>
              <w:jc w:val="center"/>
              <w:rPr>
                <w:sz w:val="18"/>
                <w:szCs w:val="18"/>
              </w:rPr>
            </w:pPr>
            <w:ins w:id="17383" w:author="Steve Barbeaux" w:date="2022-10-10T12:33:00Z">
              <w:r w:rsidRPr="00090530">
                <w:rPr>
                  <w:sz w:val="18"/>
                  <w:szCs w:val="18"/>
                </w:rPr>
                <w:t>1993</w:t>
              </w:r>
            </w:ins>
            <w:del w:id="17384" w:author="Steve Barbeaux" w:date="2022-10-10T12:33:00Z">
              <w:r w:rsidRPr="00090530" w:rsidDel="00711944">
                <w:rPr>
                  <w:sz w:val="18"/>
                  <w:szCs w:val="18"/>
                </w:rPr>
                <w:delText>1993</w:delText>
              </w:r>
            </w:del>
          </w:p>
        </w:tc>
        <w:tc>
          <w:tcPr>
            <w:tcW w:w="1289" w:type="dxa"/>
            <w:tcBorders>
              <w:top w:val="nil"/>
              <w:left w:val="nil"/>
              <w:right w:val="nil"/>
            </w:tcBorders>
            <w:shd w:val="clear" w:color="auto" w:fill="FFFFFF" w:themeFill="background1"/>
            <w:tcPrChange w:id="17385" w:author="Steve Barbeaux" w:date="2022-10-10T12:35:00Z">
              <w:tcPr>
                <w:tcW w:w="1289" w:type="dxa"/>
                <w:tcBorders>
                  <w:top w:val="nil"/>
                  <w:left w:val="nil"/>
                  <w:right w:val="nil"/>
                </w:tcBorders>
                <w:shd w:val="clear" w:color="auto" w:fill="FFFFFF" w:themeFill="background1"/>
              </w:tcPr>
            </w:tcPrChange>
          </w:tcPr>
          <w:p w14:paraId="2F2AF420" w14:textId="29C55C23" w:rsidR="00711944" w:rsidRPr="00090530" w:rsidRDefault="00711944" w:rsidP="00711944">
            <w:pPr>
              <w:spacing w:after="0"/>
              <w:jc w:val="right"/>
              <w:rPr>
                <w:sz w:val="18"/>
                <w:szCs w:val="18"/>
              </w:rPr>
            </w:pPr>
            <w:ins w:id="17386" w:author="Steve Barbeaux" w:date="2022-10-10T12:33:00Z">
              <w:r w:rsidRPr="00090530">
                <w:rPr>
                  <w:sz w:val="18"/>
                  <w:szCs w:val="18"/>
                </w:rPr>
                <w:t xml:space="preserve"> 60.7 </w:t>
              </w:r>
            </w:ins>
            <w:del w:id="17387" w:author="Steve Barbeaux" w:date="2022-10-10T12:33:00Z">
              <w:r w:rsidRPr="00733AC9" w:rsidDel="00711944">
                <w:rPr>
                  <w:sz w:val="18"/>
                  <w:szCs w:val="18"/>
                </w:rPr>
                <w:delText xml:space="preserve"> 62.9 </w:delText>
              </w:r>
            </w:del>
          </w:p>
        </w:tc>
        <w:tc>
          <w:tcPr>
            <w:tcW w:w="967" w:type="dxa"/>
            <w:tcBorders>
              <w:top w:val="nil"/>
              <w:left w:val="nil"/>
              <w:right w:val="single" w:sz="4" w:space="0" w:color="auto"/>
            </w:tcBorders>
            <w:shd w:val="clear" w:color="auto" w:fill="FFFFFF" w:themeFill="background1"/>
            <w:noWrap/>
            <w:tcPrChange w:id="17388" w:author="Steve Barbeaux" w:date="2022-10-10T12:35:00Z">
              <w:tcPr>
                <w:tcW w:w="967" w:type="dxa"/>
                <w:tcBorders>
                  <w:top w:val="nil"/>
                  <w:left w:val="nil"/>
                  <w:right w:val="single" w:sz="4" w:space="0" w:color="auto"/>
                </w:tcBorders>
                <w:shd w:val="clear" w:color="auto" w:fill="FFFFFF" w:themeFill="background1"/>
                <w:noWrap/>
              </w:tcPr>
            </w:tcPrChange>
          </w:tcPr>
          <w:p w14:paraId="1DE42C18" w14:textId="136C6A08" w:rsidR="00711944" w:rsidRPr="00090530" w:rsidRDefault="00711944" w:rsidP="00711944">
            <w:pPr>
              <w:spacing w:after="0"/>
              <w:jc w:val="right"/>
              <w:rPr>
                <w:sz w:val="18"/>
                <w:szCs w:val="18"/>
              </w:rPr>
            </w:pPr>
            <w:ins w:id="17389" w:author="Steve Barbeaux" w:date="2022-10-10T12:33:00Z">
              <w:r w:rsidRPr="00090530">
                <w:rPr>
                  <w:sz w:val="18"/>
                  <w:szCs w:val="18"/>
                </w:rPr>
                <w:t xml:space="preserve"> 13.5 </w:t>
              </w:r>
            </w:ins>
            <w:del w:id="17390" w:author="Steve Barbeaux" w:date="2022-10-10T12:33:00Z">
              <w:r w:rsidRPr="00733AC9" w:rsidDel="00711944">
                <w:rPr>
                  <w:sz w:val="18"/>
                  <w:szCs w:val="18"/>
                </w:rPr>
                <w:delText xml:space="preserve"> 13.5 </w:delText>
              </w:r>
            </w:del>
          </w:p>
        </w:tc>
        <w:tc>
          <w:tcPr>
            <w:tcW w:w="1434" w:type="dxa"/>
            <w:tcBorders>
              <w:left w:val="single" w:sz="4" w:space="0" w:color="auto"/>
              <w:right w:val="nil"/>
            </w:tcBorders>
            <w:shd w:val="clear" w:color="auto" w:fill="FFFFFF" w:themeFill="background1"/>
            <w:noWrap/>
            <w:vAlign w:val="bottom"/>
            <w:tcPrChange w:id="17391" w:author="Steve Barbeaux" w:date="2022-10-10T12:35:00Z">
              <w:tcPr>
                <w:tcW w:w="1434" w:type="dxa"/>
                <w:tcBorders>
                  <w:left w:val="single" w:sz="4" w:space="0" w:color="auto"/>
                  <w:right w:val="nil"/>
                </w:tcBorders>
                <w:shd w:val="clear" w:color="auto" w:fill="FFFFFF" w:themeFill="background1"/>
                <w:noWrap/>
                <w:vAlign w:val="bottom"/>
              </w:tcPr>
            </w:tcPrChange>
          </w:tcPr>
          <w:p w14:paraId="557C5E99" w14:textId="5824D2A9" w:rsidR="00711944" w:rsidRPr="00090530" w:rsidRDefault="00711944" w:rsidP="00711944">
            <w:pPr>
              <w:spacing w:after="0"/>
              <w:jc w:val="center"/>
              <w:rPr>
                <w:sz w:val="18"/>
                <w:szCs w:val="18"/>
              </w:rPr>
            </w:pPr>
            <w:r w:rsidRPr="00090530">
              <w:rPr>
                <w:sz w:val="18"/>
                <w:szCs w:val="18"/>
              </w:rPr>
              <w:t>1993</w:t>
            </w:r>
          </w:p>
        </w:tc>
        <w:tc>
          <w:tcPr>
            <w:tcW w:w="1170" w:type="dxa"/>
            <w:tcBorders>
              <w:left w:val="nil"/>
              <w:right w:val="nil"/>
            </w:tcBorders>
            <w:shd w:val="clear" w:color="auto" w:fill="FFFFFF" w:themeFill="background1"/>
            <w:noWrap/>
            <w:vAlign w:val="bottom"/>
            <w:tcPrChange w:id="17392" w:author="Steve Barbeaux" w:date="2022-10-10T12:35:00Z">
              <w:tcPr>
                <w:tcW w:w="1170" w:type="dxa"/>
                <w:tcBorders>
                  <w:left w:val="nil"/>
                  <w:right w:val="nil"/>
                </w:tcBorders>
                <w:shd w:val="clear" w:color="auto" w:fill="FFFFFF" w:themeFill="background1"/>
                <w:noWrap/>
              </w:tcPr>
            </w:tcPrChange>
          </w:tcPr>
          <w:p w14:paraId="1F45F12B" w14:textId="0D5813F0" w:rsidR="00711944" w:rsidRPr="00711944" w:rsidRDefault="00711944" w:rsidP="00711944">
            <w:pPr>
              <w:spacing w:after="0"/>
              <w:jc w:val="right"/>
              <w:rPr>
                <w:sz w:val="20"/>
                <w:rPrChange w:id="17393" w:author="Steve Barbeaux" w:date="2022-10-10T12:35:00Z">
                  <w:rPr>
                    <w:sz w:val="18"/>
                    <w:szCs w:val="18"/>
                  </w:rPr>
                </w:rPrChange>
              </w:rPr>
            </w:pPr>
            <w:ins w:id="17394" w:author="Steve Barbeaux" w:date="2022-10-10T12:35:00Z">
              <w:r w:rsidRPr="00711944">
                <w:rPr>
                  <w:color w:val="000000"/>
                  <w:sz w:val="20"/>
                  <w:rPrChange w:id="17395" w:author="Steve Barbeaux" w:date="2022-10-10T12:35:00Z">
                    <w:rPr>
                      <w:rFonts w:ascii="Calibri" w:hAnsi="Calibri" w:cs="Calibri"/>
                      <w:color w:val="000000"/>
                      <w:szCs w:val="22"/>
                    </w:rPr>
                  </w:rPrChange>
                </w:rPr>
                <w:t>56.3</w:t>
              </w:r>
            </w:ins>
            <w:del w:id="17396" w:author="Steve Barbeaux" w:date="2022-10-10T12:33:00Z">
              <w:r w:rsidRPr="00711944" w:rsidDel="00711944">
                <w:rPr>
                  <w:sz w:val="20"/>
                  <w:rPrChange w:id="17397" w:author="Steve Barbeaux" w:date="2022-10-10T12:35:00Z">
                    <w:rPr>
                      <w:sz w:val="18"/>
                      <w:szCs w:val="18"/>
                    </w:rPr>
                  </w:rPrChange>
                </w:rPr>
                <w:delText xml:space="preserve"> 60.7 </w:delText>
              </w:r>
            </w:del>
          </w:p>
        </w:tc>
        <w:tc>
          <w:tcPr>
            <w:tcW w:w="1299" w:type="dxa"/>
            <w:tcBorders>
              <w:left w:val="nil"/>
              <w:right w:val="nil"/>
            </w:tcBorders>
            <w:shd w:val="clear" w:color="auto" w:fill="FFFFFF" w:themeFill="background1"/>
            <w:vAlign w:val="bottom"/>
            <w:tcPrChange w:id="17398" w:author="Steve Barbeaux" w:date="2022-10-10T12:35:00Z">
              <w:tcPr>
                <w:tcW w:w="1299" w:type="dxa"/>
                <w:tcBorders>
                  <w:left w:val="nil"/>
                  <w:right w:val="nil"/>
                </w:tcBorders>
                <w:shd w:val="clear" w:color="auto" w:fill="FFFFFF" w:themeFill="background1"/>
              </w:tcPr>
            </w:tcPrChange>
          </w:tcPr>
          <w:p w14:paraId="5941D370" w14:textId="070186CD" w:rsidR="00711944" w:rsidRPr="00711944" w:rsidRDefault="00711944" w:rsidP="00711944">
            <w:pPr>
              <w:spacing w:after="0"/>
              <w:jc w:val="right"/>
              <w:rPr>
                <w:sz w:val="20"/>
                <w:rPrChange w:id="17399" w:author="Steve Barbeaux" w:date="2022-10-10T12:35:00Z">
                  <w:rPr>
                    <w:sz w:val="18"/>
                    <w:szCs w:val="18"/>
                  </w:rPr>
                </w:rPrChange>
              </w:rPr>
            </w:pPr>
            <w:ins w:id="17400" w:author="Steve Barbeaux" w:date="2022-10-10T12:35:00Z">
              <w:r w:rsidRPr="00711944">
                <w:rPr>
                  <w:color w:val="000000"/>
                  <w:sz w:val="20"/>
                  <w:rPrChange w:id="17401" w:author="Steve Barbeaux" w:date="2022-10-10T12:35:00Z">
                    <w:rPr>
                      <w:rFonts w:ascii="Calibri" w:hAnsi="Calibri" w:cs="Calibri"/>
                      <w:color w:val="000000"/>
                      <w:szCs w:val="22"/>
                    </w:rPr>
                  </w:rPrChange>
                </w:rPr>
                <w:t>12.5</w:t>
              </w:r>
            </w:ins>
            <w:del w:id="17402" w:author="Steve Barbeaux" w:date="2022-10-10T12:33:00Z">
              <w:r w:rsidRPr="00711944" w:rsidDel="00711944">
                <w:rPr>
                  <w:sz w:val="20"/>
                  <w:rPrChange w:id="17403" w:author="Steve Barbeaux" w:date="2022-10-10T12:35:00Z">
                    <w:rPr>
                      <w:sz w:val="18"/>
                      <w:szCs w:val="18"/>
                    </w:rPr>
                  </w:rPrChange>
                </w:rPr>
                <w:delText xml:space="preserve"> 13.5 </w:delText>
              </w:r>
            </w:del>
          </w:p>
        </w:tc>
      </w:tr>
      <w:tr w:rsidR="00711944" w:rsidRPr="00B62A3B" w14:paraId="5071096B" w14:textId="77777777" w:rsidTr="00711944">
        <w:tblPrEx>
          <w:tblW w:w="7689" w:type="dxa"/>
          <w:jc w:val="center"/>
          <w:tblLayout w:type="fixed"/>
          <w:tblLook w:val="0000" w:firstRow="0" w:lastRow="0" w:firstColumn="0" w:lastColumn="0" w:noHBand="0" w:noVBand="0"/>
          <w:tblPrExChange w:id="17404" w:author="Steve Barbeaux" w:date="2022-10-10T12:35:00Z">
            <w:tblPrEx>
              <w:tblW w:w="7689" w:type="dxa"/>
              <w:jc w:val="center"/>
              <w:tblLayout w:type="fixed"/>
              <w:tblLook w:val="0000" w:firstRow="0" w:lastRow="0" w:firstColumn="0" w:lastColumn="0" w:noHBand="0" w:noVBand="0"/>
            </w:tblPrEx>
          </w:tblPrExChange>
        </w:tblPrEx>
        <w:trPr>
          <w:jc w:val="center"/>
          <w:trPrChange w:id="17405" w:author="Steve Barbeaux" w:date="2022-10-10T12:35:00Z">
            <w:trPr>
              <w:jc w:val="center"/>
            </w:trPr>
          </w:trPrChange>
        </w:trPr>
        <w:tc>
          <w:tcPr>
            <w:tcW w:w="1530" w:type="dxa"/>
            <w:tcBorders>
              <w:top w:val="nil"/>
              <w:left w:val="nil"/>
              <w:bottom w:val="nil"/>
              <w:right w:val="nil"/>
            </w:tcBorders>
            <w:shd w:val="clear" w:color="auto" w:fill="FFFFFF" w:themeFill="background1"/>
            <w:noWrap/>
            <w:vAlign w:val="bottom"/>
            <w:tcPrChange w:id="17406" w:author="Steve Barbeaux" w:date="2022-10-10T12:35:00Z">
              <w:tcPr>
                <w:tcW w:w="1530" w:type="dxa"/>
                <w:tcBorders>
                  <w:top w:val="nil"/>
                  <w:left w:val="nil"/>
                  <w:bottom w:val="nil"/>
                  <w:right w:val="nil"/>
                </w:tcBorders>
                <w:shd w:val="clear" w:color="auto" w:fill="FFFFFF" w:themeFill="background1"/>
                <w:noWrap/>
                <w:vAlign w:val="bottom"/>
              </w:tcPr>
            </w:tcPrChange>
          </w:tcPr>
          <w:p w14:paraId="78F2E8D8" w14:textId="412C7B0A" w:rsidR="00711944" w:rsidRPr="00090530" w:rsidRDefault="00711944" w:rsidP="00711944">
            <w:pPr>
              <w:spacing w:after="0"/>
              <w:jc w:val="center"/>
              <w:rPr>
                <w:sz w:val="18"/>
                <w:szCs w:val="18"/>
              </w:rPr>
            </w:pPr>
            <w:ins w:id="17407" w:author="Steve Barbeaux" w:date="2022-10-10T12:33:00Z">
              <w:r w:rsidRPr="00090530">
                <w:rPr>
                  <w:sz w:val="18"/>
                  <w:szCs w:val="18"/>
                </w:rPr>
                <w:t>1994</w:t>
              </w:r>
            </w:ins>
            <w:del w:id="17408" w:author="Steve Barbeaux" w:date="2022-10-10T12:33:00Z">
              <w:r w:rsidRPr="00090530" w:rsidDel="00711944">
                <w:rPr>
                  <w:sz w:val="18"/>
                  <w:szCs w:val="18"/>
                </w:rPr>
                <w:delText>1994</w:delText>
              </w:r>
            </w:del>
          </w:p>
        </w:tc>
        <w:tc>
          <w:tcPr>
            <w:tcW w:w="1289" w:type="dxa"/>
            <w:tcBorders>
              <w:top w:val="nil"/>
              <w:left w:val="nil"/>
              <w:bottom w:val="nil"/>
              <w:right w:val="nil"/>
            </w:tcBorders>
            <w:shd w:val="clear" w:color="auto" w:fill="FFFFFF" w:themeFill="background1"/>
            <w:tcPrChange w:id="17409" w:author="Steve Barbeaux" w:date="2022-10-10T12:35:00Z">
              <w:tcPr>
                <w:tcW w:w="1289" w:type="dxa"/>
                <w:tcBorders>
                  <w:top w:val="nil"/>
                  <w:left w:val="nil"/>
                  <w:bottom w:val="nil"/>
                  <w:right w:val="nil"/>
                </w:tcBorders>
                <w:shd w:val="clear" w:color="auto" w:fill="FFFFFF" w:themeFill="background1"/>
              </w:tcPr>
            </w:tcPrChange>
          </w:tcPr>
          <w:p w14:paraId="19DBA852" w14:textId="62790912" w:rsidR="00711944" w:rsidRPr="00090530" w:rsidRDefault="00711944" w:rsidP="00711944">
            <w:pPr>
              <w:spacing w:after="0"/>
              <w:jc w:val="right"/>
              <w:rPr>
                <w:sz w:val="18"/>
                <w:szCs w:val="18"/>
              </w:rPr>
            </w:pPr>
            <w:ins w:id="17410" w:author="Steve Barbeaux" w:date="2022-10-10T12:33:00Z">
              <w:r w:rsidRPr="00090530">
                <w:rPr>
                  <w:sz w:val="18"/>
                  <w:szCs w:val="18"/>
                </w:rPr>
                <w:t xml:space="preserve"> 138.7 </w:t>
              </w:r>
            </w:ins>
            <w:del w:id="17411" w:author="Steve Barbeaux" w:date="2022-10-10T12:33:00Z">
              <w:r w:rsidRPr="00733AC9" w:rsidDel="00711944">
                <w:rPr>
                  <w:sz w:val="18"/>
                  <w:szCs w:val="18"/>
                </w:rPr>
                <w:delText xml:space="preserve"> 139.1 </w:delText>
              </w:r>
            </w:del>
          </w:p>
        </w:tc>
        <w:tc>
          <w:tcPr>
            <w:tcW w:w="967" w:type="dxa"/>
            <w:tcBorders>
              <w:top w:val="nil"/>
              <w:left w:val="nil"/>
              <w:bottom w:val="nil"/>
              <w:right w:val="single" w:sz="4" w:space="0" w:color="auto"/>
            </w:tcBorders>
            <w:shd w:val="clear" w:color="auto" w:fill="FFFFFF" w:themeFill="background1"/>
            <w:noWrap/>
            <w:tcPrChange w:id="17412" w:author="Steve Barbeaux" w:date="2022-10-10T12:35:00Z">
              <w:tcPr>
                <w:tcW w:w="967" w:type="dxa"/>
                <w:tcBorders>
                  <w:top w:val="nil"/>
                  <w:left w:val="nil"/>
                  <w:bottom w:val="nil"/>
                  <w:right w:val="single" w:sz="4" w:space="0" w:color="auto"/>
                </w:tcBorders>
                <w:shd w:val="clear" w:color="auto" w:fill="FFFFFF" w:themeFill="background1"/>
                <w:noWrap/>
              </w:tcPr>
            </w:tcPrChange>
          </w:tcPr>
          <w:p w14:paraId="1AD52363" w14:textId="585DDA98" w:rsidR="00711944" w:rsidRPr="00090530" w:rsidRDefault="00711944" w:rsidP="00711944">
            <w:pPr>
              <w:spacing w:after="0"/>
              <w:jc w:val="right"/>
              <w:rPr>
                <w:sz w:val="18"/>
                <w:szCs w:val="18"/>
              </w:rPr>
            </w:pPr>
            <w:ins w:id="17413" w:author="Steve Barbeaux" w:date="2022-10-10T12:33:00Z">
              <w:r w:rsidRPr="00090530">
                <w:rPr>
                  <w:sz w:val="18"/>
                  <w:szCs w:val="18"/>
                </w:rPr>
                <w:t xml:space="preserve"> 22.1 </w:t>
              </w:r>
            </w:ins>
            <w:del w:id="17414" w:author="Steve Barbeaux" w:date="2022-10-10T12:33:00Z">
              <w:r w:rsidRPr="00733AC9" w:rsidDel="00711944">
                <w:rPr>
                  <w:sz w:val="18"/>
                  <w:szCs w:val="18"/>
                </w:rPr>
                <w:delText xml:space="preserve"> 21.9 </w:delText>
              </w:r>
            </w:del>
          </w:p>
        </w:tc>
        <w:tc>
          <w:tcPr>
            <w:tcW w:w="1434" w:type="dxa"/>
            <w:tcBorders>
              <w:left w:val="single" w:sz="4" w:space="0" w:color="auto"/>
              <w:right w:val="nil"/>
            </w:tcBorders>
            <w:shd w:val="clear" w:color="auto" w:fill="FFFFFF" w:themeFill="background1"/>
            <w:noWrap/>
            <w:vAlign w:val="bottom"/>
            <w:tcPrChange w:id="17415" w:author="Steve Barbeaux" w:date="2022-10-10T12:35:00Z">
              <w:tcPr>
                <w:tcW w:w="1434" w:type="dxa"/>
                <w:tcBorders>
                  <w:left w:val="single" w:sz="4" w:space="0" w:color="auto"/>
                  <w:right w:val="nil"/>
                </w:tcBorders>
                <w:shd w:val="clear" w:color="auto" w:fill="FFFFFF" w:themeFill="background1"/>
                <w:noWrap/>
                <w:vAlign w:val="bottom"/>
              </w:tcPr>
            </w:tcPrChange>
          </w:tcPr>
          <w:p w14:paraId="7DBB5F62" w14:textId="4F0589F6" w:rsidR="00711944" w:rsidRPr="00090530" w:rsidRDefault="00711944" w:rsidP="00711944">
            <w:pPr>
              <w:spacing w:after="0"/>
              <w:jc w:val="center"/>
              <w:rPr>
                <w:sz w:val="18"/>
                <w:szCs w:val="18"/>
              </w:rPr>
            </w:pPr>
            <w:r w:rsidRPr="00090530">
              <w:rPr>
                <w:sz w:val="18"/>
                <w:szCs w:val="18"/>
              </w:rPr>
              <w:t>1994</w:t>
            </w:r>
          </w:p>
        </w:tc>
        <w:tc>
          <w:tcPr>
            <w:tcW w:w="1170" w:type="dxa"/>
            <w:tcBorders>
              <w:left w:val="nil"/>
              <w:right w:val="nil"/>
            </w:tcBorders>
            <w:shd w:val="clear" w:color="auto" w:fill="FFFFFF" w:themeFill="background1"/>
            <w:noWrap/>
            <w:vAlign w:val="bottom"/>
            <w:tcPrChange w:id="17416" w:author="Steve Barbeaux" w:date="2022-10-10T12:35:00Z">
              <w:tcPr>
                <w:tcW w:w="1170" w:type="dxa"/>
                <w:tcBorders>
                  <w:left w:val="nil"/>
                  <w:right w:val="nil"/>
                </w:tcBorders>
                <w:shd w:val="clear" w:color="auto" w:fill="FFFFFF" w:themeFill="background1"/>
                <w:noWrap/>
              </w:tcPr>
            </w:tcPrChange>
          </w:tcPr>
          <w:p w14:paraId="18472B50" w14:textId="609D2B2E" w:rsidR="00711944" w:rsidRPr="00711944" w:rsidRDefault="00711944" w:rsidP="00711944">
            <w:pPr>
              <w:spacing w:after="0"/>
              <w:jc w:val="right"/>
              <w:rPr>
                <w:sz w:val="20"/>
                <w:rPrChange w:id="17417" w:author="Steve Barbeaux" w:date="2022-10-10T12:35:00Z">
                  <w:rPr>
                    <w:sz w:val="18"/>
                    <w:szCs w:val="18"/>
                  </w:rPr>
                </w:rPrChange>
              </w:rPr>
            </w:pPr>
            <w:ins w:id="17418" w:author="Steve Barbeaux" w:date="2022-10-10T12:35:00Z">
              <w:r w:rsidRPr="00711944">
                <w:rPr>
                  <w:color w:val="000000"/>
                  <w:sz w:val="20"/>
                  <w:rPrChange w:id="17419" w:author="Steve Barbeaux" w:date="2022-10-10T12:35:00Z">
                    <w:rPr>
                      <w:rFonts w:ascii="Calibri" w:hAnsi="Calibri" w:cs="Calibri"/>
                      <w:color w:val="000000"/>
                      <w:szCs w:val="22"/>
                    </w:rPr>
                  </w:rPrChange>
                </w:rPr>
                <w:t>127.5</w:t>
              </w:r>
            </w:ins>
            <w:del w:id="17420" w:author="Steve Barbeaux" w:date="2022-10-10T12:33:00Z">
              <w:r w:rsidRPr="00711944" w:rsidDel="00711944">
                <w:rPr>
                  <w:sz w:val="20"/>
                  <w:rPrChange w:id="17421" w:author="Steve Barbeaux" w:date="2022-10-10T12:35:00Z">
                    <w:rPr>
                      <w:sz w:val="18"/>
                      <w:szCs w:val="18"/>
                    </w:rPr>
                  </w:rPrChange>
                </w:rPr>
                <w:delText xml:space="preserve"> 138.7 </w:delText>
              </w:r>
            </w:del>
          </w:p>
        </w:tc>
        <w:tc>
          <w:tcPr>
            <w:tcW w:w="1299" w:type="dxa"/>
            <w:tcBorders>
              <w:left w:val="nil"/>
              <w:right w:val="nil"/>
            </w:tcBorders>
            <w:shd w:val="clear" w:color="auto" w:fill="FFFFFF" w:themeFill="background1"/>
            <w:vAlign w:val="bottom"/>
            <w:tcPrChange w:id="17422" w:author="Steve Barbeaux" w:date="2022-10-10T12:35:00Z">
              <w:tcPr>
                <w:tcW w:w="1299" w:type="dxa"/>
                <w:tcBorders>
                  <w:left w:val="nil"/>
                  <w:right w:val="nil"/>
                </w:tcBorders>
                <w:shd w:val="clear" w:color="auto" w:fill="FFFFFF" w:themeFill="background1"/>
              </w:tcPr>
            </w:tcPrChange>
          </w:tcPr>
          <w:p w14:paraId="7D556783" w14:textId="088E7335" w:rsidR="00711944" w:rsidRPr="00711944" w:rsidRDefault="00711944" w:rsidP="00711944">
            <w:pPr>
              <w:spacing w:after="0"/>
              <w:jc w:val="right"/>
              <w:rPr>
                <w:sz w:val="20"/>
                <w:rPrChange w:id="17423" w:author="Steve Barbeaux" w:date="2022-10-10T12:35:00Z">
                  <w:rPr>
                    <w:sz w:val="18"/>
                    <w:szCs w:val="18"/>
                  </w:rPr>
                </w:rPrChange>
              </w:rPr>
            </w:pPr>
            <w:ins w:id="17424" w:author="Steve Barbeaux" w:date="2022-10-10T12:35:00Z">
              <w:r w:rsidRPr="00711944">
                <w:rPr>
                  <w:color w:val="000000"/>
                  <w:sz w:val="20"/>
                  <w:rPrChange w:id="17425" w:author="Steve Barbeaux" w:date="2022-10-10T12:35:00Z">
                    <w:rPr>
                      <w:rFonts w:ascii="Calibri" w:hAnsi="Calibri" w:cs="Calibri"/>
                      <w:color w:val="000000"/>
                      <w:szCs w:val="22"/>
                    </w:rPr>
                  </w:rPrChange>
                </w:rPr>
                <w:t>20.3</w:t>
              </w:r>
            </w:ins>
            <w:del w:id="17426" w:author="Steve Barbeaux" w:date="2022-10-10T12:33:00Z">
              <w:r w:rsidRPr="00711944" w:rsidDel="00711944">
                <w:rPr>
                  <w:sz w:val="20"/>
                  <w:rPrChange w:id="17427" w:author="Steve Barbeaux" w:date="2022-10-10T12:35:00Z">
                    <w:rPr>
                      <w:sz w:val="18"/>
                      <w:szCs w:val="18"/>
                    </w:rPr>
                  </w:rPrChange>
                </w:rPr>
                <w:delText xml:space="preserve"> 22.1 </w:delText>
              </w:r>
            </w:del>
          </w:p>
        </w:tc>
      </w:tr>
      <w:tr w:rsidR="00711944" w:rsidRPr="00B62A3B" w14:paraId="0310F9FB" w14:textId="77777777" w:rsidTr="00711944">
        <w:tblPrEx>
          <w:tblW w:w="7689" w:type="dxa"/>
          <w:jc w:val="center"/>
          <w:tblLayout w:type="fixed"/>
          <w:tblLook w:val="0000" w:firstRow="0" w:lastRow="0" w:firstColumn="0" w:lastColumn="0" w:noHBand="0" w:noVBand="0"/>
          <w:tblPrExChange w:id="17428" w:author="Steve Barbeaux" w:date="2022-10-10T12:35:00Z">
            <w:tblPrEx>
              <w:tblW w:w="7689" w:type="dxa"/>
              <w:jc w:val="center"/>
              <w:tblLayout w:type="fixed"/>
              <w:tblLook w:val="0000" w:firstRow="0" w:lastRow="0" w:firstColumn="0" w:lastColumn="0" w:noHBand="0" w:noVBand="0"/>
            </w:tblPrEx>
          </w:tblPrExChange>
        </w:tblPrEx>
        <w:trPr>
          <w:jc w:val="center"/>
          <w:trPrChange w:id="17429" w:author="Steve Barbeaux" w:date="2022-10-10T12:35:00Z">
            <w:trPr>
              <w:jc w:val="center"/>
            </w:trPr>
          </w:trPrChange>
        </w:trPr>
        <w:tc>
          <w:tcPr>
            <w:tcW w:w="1530" w:type="dxa"/>
            <w:tcBorders>
              <w:top w:val="nil"/>
              <w:left w:val="nil"/>
              <w:bottom w:val="nil"/>
              <w:right w:val="nil"/>
            </w:tcBorders>
            <w:shd w:val="clear" w:color="auto" w:fill="FFFFFF" w:themeFill="background1"/>
            <w:noWrap/>
            <w:vAlign w:val="bottom"/>
            <w:tcPrChange w:id="17430" w:author="Steve Barbeaux" w:date="2022-10-10T12:35:00Z">
              <w:tcPr>
                <w:tcW w:w="1530" w:type="dxa"/>
                <w:tcBorders>
                  <w:top w:val="nil"/>
                  <w:left w:val="nil"/>
                  <w:bottom w:val="nil"/>
                  <w:right w:val="nil"/>
                </w:tcBorders>
                <w:shd w:val="clear" w:color="auto" w:fill="FFFFFF" w:themeFill="background1"/>
                <w:noWrap/>
                <w:vAlign w:val="bottom"/>
              </w:tcPr>
            </w:tcPrChange>
          </w:tcPr>
          <w:p w14:paraId="1B833F64" w14:textId="2397D801" w:rsidR="00711944" w:rsidRPr="00090530" w:rsidRDefault="00711944" w:rsidP="00711944">
            <w:pPr>
              <w:spacing w:after="0"/>
              <w:jc w:val="center"/>
              <w:rPr>
                <w:sz w:val="18"/>
                <w:szCs w:val="18"/>
              </w:rPr>
            </w:pPr>
            <w:ins w:id="17431" w:author="Steve Barbeaux" w:date="2022-10-10T12:33:00Z">
              <w:r w:rsidRPr="00090530">
                <w:rPr>
                  <w:sz w:val="18"/>
                  <w:szCs w:val="18"/>
                </w:rPr>
                <w:t>1995</w:t>
              </w:r>
            </w:ins>
            <w:del w:id="17432" w:author="Steve Barbeaux" w:date="2022-10-10T12:33:00Z">
              <w:r w:rsidRPr="00090530" w:rsidDel="00711944">
                <w:rPr>
                  <w:sz w:val="18"/>
                  <w:szCs w:val="18"/>
                </w:rPr>
                <w:delText>1995</w:delText>
              </w:r>
            </w:del>
          </w:p>
        </w:tc>
        <w:tc>
          <w:tcPr>
            <w:tcW w:w="1289" w:type="dxa"/>
            <w:tcBorders>
              <w:top w:val="nil"/>
              <w:left w:val="nil"/>
              <w:bottom w:val="nil"/>
              <w:right w:val="nil"/>
            </w:tcBorders>
            <w:shd w:val="clear" w:color="auto" w:fill="FFFFFF" w:themeFill="background1"/>
            <w:tcPrChange w:id="17433" w:author="Steve Barbeaux" w:date="2022-10-10T12:35:00Z">
              <w:tcPr>
                <w:tcW w:w="1289" w:type="dxa"/>
                <w:tcBorders>
                  <w:top w:val="nil"/>
                  <w:left w:val="nil"/>
                  <w:bottom w:val="nil"/>
                  <w:right w:val="nil"/>
                </w:tcBorders>
                <w:shd w:val="clear" w:color="auto" w:fill="FFFFFF" w:themeFill="background1"/>
              </w:tcPr>
            </w:tcPrChange>
          </w:tcPr>
          <w:p w14:paraId="152399ED" w14:textId="13466F97" w:rsidR="00711944" w:rsidRPr="00090530" w:rsidRDefault="00711944" w:rsidP="00711944">
            <w:pPr>
              <w:spacing w:after="0"/>
              <w:jc w:val="right"/>
              <w:rPr>
                <w:sz w:val="18"/>
                <w:szCs w:val="18"/>
              </w:rPr>
            </w:pPr>
            <w:ins w:id="17434" w:author="Steve Barbeaux" w:date="2022-10-10T12:33:00Z">
              <w:r w:rsidRPr="00090530">
                <w:rPr>
                  <w:sz w:val="18"/>
                  <w:szCs w:val="18"/>
                </w:rPr>
                <w:t xml:space="preserve"> 29.1 </w:t>
              </w:r>
            </w:ins>
            <w:del w:id="17435" w:author="Steve Barbeaux" w:date="2022-10-10T12:33:00Z">
              <w:r w:rsidRPr="00733AC9" w:rsidDel="00711944">
                <w:rPr>
                  <w:sz w:val="18"/>
                  <w:szCs w:val="18"/>
                </w:rPr>
                <w:delText xml:space="preserve"> 33.6 </w:delText>
              </w:r>
            </w:del>
          </w:p>
        </w:tc>
        <w:tc>
          <w:tcPr>
            <w:tcW w:w="967" w:type="dxa"/>
            <w:tcBorders>
              <w:top w:val="nil"/>
              <w:left w:val="nil"/>
              <w:bottom w:val="nil"/>
              <w:right w:val="single" w:sz="4" w:space="0" w:color="auto"/>
            </w:tcBorders>
            <w:shd w:val="clear" w:color="auto" w:fill="FFFFFF" w:themeFill="background1"/>
            <w:noWrap/>
            <w:tcPrChange w:id="17436" w:author="Steve Barbeaux" w:date="2022-10-10T12:35:00Z">
              <w:tcPr>
                <w:tcW w:w="967" w:type="dxa"/>
                <w:tcBorders>
                  <w:top w:val="nil"/>
                  <w:left w:val="nil"/>
                  <w:bottom w:val="nil"/>
                  <w:right w:val="single" w:sz="4" w:space="0" w:color="auto"/>
                </w:tcBorders>
                <w:shd w:val="clear" w:color="auto" w:fill="FFFFFF" w:themeFill="background1"/>
                <w:noWrap/>
              </w:tcPr>
            </w:tcPrChange>
          </w:tcPr>
          <w:p w14:paraId="11D4CE3A" w14:textId="1033A370" w:rsidR="00711944" w:rsidRPr="00090530" w:rsidRDefault="00711944" w:rsidP="00711944">
            <w:pPr>
              <w:spacing w:after="0"/>
              <w:jc w:val="right"/>
              <w:rPr>
                <w:sz w:val="18"/>
                <w:szCs w:val="18"/>
              </w:rPr>
            </w:pPr>
            <w:ins w:id="17437" w:author="Steve Barbeaux" w:date="2022-10-10T12:33:00Z">
              <w:r w:rsidRPr="00090530">
                <w:rPr>
                  <w:sz w:val="18"/>
                  <w:szCs w:val="18"/>
                </w:rPr>
                <w:t xml:space="preserve"> 8.4 </w:t>
              </w:r>
            </w:ins>
            <w:del w:id="17438" w:author="Steve Barbeaux" w:date="2022-10-10T12:33:00Z">
              <w:r w:rsidRPr="00733AC9" w:rsidDel="00711944">
                <w:rPr>
                  <w:sz w:val="18"/>
                  <w:szCs w:val="18"/>
                </w:rPr>
                <w:delText xml:space="preserve"> 8.7 </w:delText>
              </w:r>
            </w:del>
          </w:p>
        </w:tc>
        <w:tc>
          <w:tcPr>
            <w:tcW w:w="1434" w:type="dxa"/>
            <w:tcBorders>
              <w:left w:val="single" w:sz="4" w:space="0" w:color="auto"/>
              <w:bottom w:val="nil"/>
              <w:right w:val="nil"/>
            </w:tcBorders>
            <w:shd w:val="clear" w:color="auto" w:fill="FFFFFF" w:themeFill="background1"/>
            <w:noWrap/>
            <w:vAlign w:val="bottom"/>
            <w:tcPrChange w:id="17439" w:author="Steve Barbeaux" w:date="2022-10-10T12:35:00Z">
              <w:tcPr>
                <w:tcW w:w="1434" w:type="dxa"/>
                <w:tcBorders>
                  <w:left w:val="single" w:sz="4" w:space="0" w:color="auto"/>
                  <w:bottom w:val="nil"/>
                  <w:right w:val="nil"/>
                </w:tcBorders>
                <w:shd w:val="clear" w:color="auto" w:fill="FFFFFF" w:themeFill="background1"/>
                <w:noWrap/>
                <w:vAlign w:val="bottom"/>
              </w:tcPr>
            </w:tcPrChange>
          </w:tcPr>
          <w:p w14:paraId="2BF8323B" w14:textId="061A7ABF" w:rsidR="00711944" w:rsidRPr="00090530" w:rsidRDefault="00711944" w:rsidP="00711944">
            <w:pPr>
              <w:spacing w:after="0"/>
              <w:jc w:val="center"/>
              <w:rPr>
                <w:sz w:val="18"/>
                <w:szCs w:val="18"/>
              </w:rPr>
            </w:pPr>
            <w:r w:rsidRPr="00090530">
              <w:rPr>
                <w:sz w:val="18"/>
                <w:szCs w:val="18"/>
              </w:rPr>
              <w:t>1995</w:t>
            </w:r>
          </w:p>
        </w:tc>
        <w:tc>
          <w:tcPr>
            <w:tcW w:w="1170" w:type="dxa"/>
            <w:tcBorders>
              <w:left w:val="nil"/>
              <w:bottom w:val="nil"/>
              <w:right w:val="nil"/>
            </w:tcBorders>
            <w:shd w:val="clear" w:color="auto" w:fill="FFFFFF" w:themeFill="background1"/>
            <w:noWrap/>
            <w:vAlign w:val="bottom"/>
            <w:tcPrChange w:id="17440" w:author="Steve Barbeaux" w:date="2022-10-10T12:35:00Z">
              <w:tcPr>
                <w:tcW w:w="1170" w:type="dxa"/>
                <w:tcBorders>
                  <w:left w:val="nil"/>
                  <w:bottom w:val="nil"/>
                  <w:right w:val="nil"/>
                </w:tcBorders>
                <w:shd w:val="clear" w:color="auto" w:fill="FFFFFF" w:themeFill="background1"/>
                <w:noWrap/>
              </w:tcPr>
            </w:tcPrChange>
          </w:tcPr>
          <w:p w14:paraId="6BABCCE2" w14:textId="5BE67685" w:rsidR="00711944" w:rsidRPr="00711944" w:rsidRDefault="00711944" w:rsidP="00711944">
            <w:pPr>
              <w:spacing w:after="0"/>
              <w:jc w:val="right"/>
              <w:rPr>
                <w:sz w:val="20"/>
                <w:rPrChange w:id="17441" w:author="Steve Barbeaux" w:date="2022-10-10T12:35:00Z">
                  <w:rPr>
                    <w:sz w:val="18"/>
                    <w:szCs w:val="18"/>
                  </w:rPr>
                </w:rPrChange>
              </w:rPr>
            </w:pPr>
            <w:ins w:id="17442" w:author="Steve Barbeaux" w:date="2022-10-10T12:35:00Z">
              <w:r w:rsidRPr="00711944">
                <w:rPr>
                  <w:color w:val="000000"/>
                  <w:sz w:val="20"/>
                  <w:rPrChange w:id="17443" w:author="Steve Barbeaux" w:date="2022-10-10T12:35:00Z">
                    <w:rPr>
                      <w:rFonts w:ascii="Calibri" w:hAnsi="Calibri" w:cs="Calibri"/>
                      <w:color w:val="000000"/>
                      <w:szCs w:val="22"/>
                    </w:rPr>
                  </w:rPrChange>
                </w:rPr>
                <w:t>26.3</w:t>
              </w:r>
            </w:ins>
            <w:del w:id="17444" w:author="Steve Barbeaux" w:date="2022-10-10T12:33:00Z">
              <w:r w:rsidRPr="00711944" w:rsidDel="00711944">
                <w:rPr>
                  <w:sz w:val="20"/>
                  <w:rPrChange w:id="17445" w:author="Steve Barbeaux" w:date="2022-10-10T12:35:00Z">
                    <w:rPr>
                      <w:sz w:val="18"/>
                      <w:szCs w:val="18"/>
                    </w:rPr>
                  </w:rPrChange>
                </w:rPr>
                <w:delText xml:space="preserve"> 29.1 </w:delText>
              </w:r>
            </w:del>
          </w:p>
        </w:tc>
        <w:tc>
          <w:tcPr>
            <w:tcW w:w="1299" w:type="dxa"/>
            <w:tcBorders>
              <w:left w:val="nil"/>
              <w:bottom w:val="nil"/>
              <w:right w:val="nil"/>
            </w:tcBorders>
            <w:shd w:val="clear" w:color="auto" w:fill="FFFFFF" w:themeFill="background1"/>
            <w:vAlign w:val="bottom"/>
            <w:tcPrChange w:id="17446" w:author="Steve Barbeaux" w:date="2022-10-10T12:35:00Z">
              <w:tcPr>
                <w:tcW w:w="1299" w:type="dxa"/>
                <w:tcBorders>
                  <w:left w:val="nil"/>
                  <w:bottom w:val="nil"/>
                  <w:right w:val="nil"/>
                </w:tcBorders>
                <w:shd w:val="clear" w:color="auto" w:fill="FFFFFF" w:themeFill="background1"/>
              </w:tcPr>
            </w:tcPrChange>
          </w:tcPr>
          <w:p w14:paraId="38DFF6EF" w14:textId="335DA3FC" w:rsidR="00711944" w:rsidRPr="00711944" w:rsidRDefault="00711944" w:rsidP="00711944">
            <w:pPr>
              <w:spacing w:after="0"/>
              <w:jc w:val="right"/>
              <w:rPr>
                <w:sz w:val="20"/>
                <w:rPrChange w:id="17447" w:author="Steve Barbeaux" w:date="2022-10-10T12:35:00Z">
                  <w:rPr>
                    <w:sz w:val="18"/>
                    <w:szCs w:val="18"/>
                  </w:rPr>
                </w:rPrChange>
              </w:rPr>
            </w:pPr>
            <w:ins w:id="17448" w:author="Steve Barbeaux" w:date="2022-10-10T12:35:00Z">
              <w:r w:rsidRPr="00711944">
                <w:rPr>
                  <w:color w:val="000000"/>
                  <w:sz w:val="20"/>
                  <w:rPrChange w:id="17449" w:author="Steve Barbeaux" w:date="2022-10-10T12:35:00Z">
                    <w:rPr>
                      <w:rFonts w:ascii="Calibri" w:hAnsi="Calibri" w:cs="Calibri"/>
                      <w:color w:val="000000"/>
                      <w:szCs w:val="22"/>
                    </w:rPr>
                  </w:rPrChange>
                </w:rPr>
                <w:t>7.6</w:t>
              </w:r>
            </w:ins>
            <w:del w:id="17450" w:author="Steve Barbeaux" w:date="2022-10-10T12:33:00Z">
              <w:r w:rsidRPr="00711944" w:rsidDel="00711944">
                <w:rPr>
                  <w:sz w:val="20"/>
                  <w:rPrChange w:id="17451" w:author="Steve Barbeaux" w:date="2022-10-10T12:35:00Z">
                    <w:rPr>
                      <w:sz w:val="18"/>
                      <w:szCs w:val="18"/>
                    </w:rPr>
                  </w:rPrChange>
                </w:rPr>
                <w:delText xml:space="preserve"> 8.4 </w:delText>
              </w:r>
            </w:del>
          </w:p>
        </w:tc>
      </w:tr>
      <w:tr w:rsidR="00711944" w:rsidRPr="00B62A3B" w14:paraId="65E43AB4" w14:textId="77777777" w:rsidTr="00711944">
        <w:tblPrEx>
          <w:tblW w:w="7689" w:type="dxa"/>
          <w:jc w:val="center"/>
          <w:tblLayout w:type="fixed"/>
          <w:tblLook w:val="0000" w:firstRow="0" w:lastRow="0" w:firstColumn="0" w:lastColumn="0" w:noHBand="0" w:noVBand="0"/>
          <w:tblPrExChange w:id="17452" w:author="Steve Barbeaux" w:date="2022-10-10T12:35:00Z">
            <w:tblPrEx>
              <w:tblW w:w="7689" w:type="dxa"/>
              <w:jc w:val="center"/>
              <w:tblLayout w:type="fixed"/>
              <w:tblLook w:val="0000" w:firstRow="0" w:lastRow="0" w:firstColumn="0" w:lastColumn="0" w:noHBand="0" w:noVBand="0"/>
            </w:tblPrEx>
          </w:tblPrExChange>
        </w:tblPrEx>
        <w:trPr>
          <w:jc w:val="center"/>
          <w:trPrChange w:id="17453" w:author="Steve Barbeaux" w:date="2022-10-10T12:35:00Z">
            <w:trPr>
              <w:jc w:val="center"/>
            </w:trPr>
          </w:trPrChange>
        </w:trPr>
        <w:tc>
          <w:tcPr>
            <w:tcW w:w="1530" w:type="dxa"/>
            <w:tcBorders>
              <w:top w:val="nil"/>
              <w:left w:val="nil"/>
              <w:bottom w:val="nil"/>
              <w:right w:val="nil"/>
            </w:tcBorders>
            <w:shd w:val="clear" w:color="auto" w:fill="FFFFFF" w:themeFill="background1"/>
            <w:noWrap/>
            <w:vAlign w:val="bottom"/>
            <w:tcPrChange w:id="17454" w:author="Steve Barbeaux" w:date="2022-10-10T12:35:00Z">
              <w:tcPr>
                <w:tcW w:w="1530" w:type="dxa"/>
                <w:tcBorders>
                  <w:top w:val="nil"/>
                  <w:left w:val="nil"/>
                  <w:bottom w:val="nil"/>
                  <w:right w:val="nil"/>
                </w:tcBorders>
                <w:shd w:val="clear" w:color="auto" w:fill="FFFFFF" w:themeFill="background1"/>
                <w:noWrap/>
                <w:vAlign w:val="bottom"/>
              </w:tcPr>
            </w:tcPrChange>
          </w:tcPr>
          <w:p w14:paraId="3D52CCC7" w14:textId="2811C047" w:rsidR="00711944" w:rsidRPr="00090530" w:rsidRDefault="00711944" w:rsidP="00711944">
            <w:pPr>
              <w:spacing w:after="0"/>
              <w:jc w:val="center"/>
              <w:rPr>
                <w:sz w:val="18"/>
                <w:szCs w:val="18"/>
              </w:rPr>
            </w:pPr>
            <w:ins w:id="17455" w:author="Steve Barbeaux" w:date="2022-10-10T12:33:00Z">
              <w:r w:rsidRPr="00090530">
                <w:rPr>
                  <w:sz w:val="18"/>
                  <w:szCs w:val="18"/>
                </w:rPr>
                <w:t>1996</w:t>
              </w:r>
            </w:ins>
            <w:del w:id="17456" w:author="Steve Barbeaux" w:date="2022-10-10T12:33:00Z">
              <w:r w:rsidRPr="00090530" w:rsidDel="00711944">
                <w:rPr>
                  <w:sz w:val="18"/>
                  <w:szCs w:val="18"/>
                </w:rPr>
                <w:delText>1996</w:delText>
              </w:r>
            </w:del>
          </w:p>
        </w:tc>
        <w:tc>
          <w:tcPr>
            <w:tcW w:w="1289" w:type="dxa"/>
            <w:tcBorders>
              <w:top w:val="nil"/>
              <w:left w:val="nil"/>
              <w:bottom w:val="nil"/>
              <w:right w:val="nil"/>
            </w:tcBorders>
            <w:shd w:val="clear" w:color="auto" w:fill="FFFFFF" w:themeFill="background1"/>
            <w:tcPrChange w:id="17457" w:author="Steve Barbeaux" w:date="2022-10-10T12:35:00Z">
              <w:tcPr>
                <w:tcW w:w="1289" w:type="dxa"/>
                <w:tcBorders>
                  <w:top w:val="nil"/>
                  <w:left w:val="nil"/>
                  <w:bottom w:val="nil"/>
                  <w:right w:val="nil"/>
                </w:tcBorders>
                <w:shd w:val="clear" w:color="auto" w:fill="FFFFFF" w:themeFill="background1"/>
              </w:tcPr>
            </w:tcPrChange>
          </w:tcPr>
          <w:p w14:paraId="2C86C9C9" w14:textId="4C0A2D4C" w:rsidR="00711944" w:rsidRPr="00090530" w:rsidRDefault="00711944" w:rsidP="00711944">
            <w:pPr>
              <w:spacing w:after="0"/>
              <w:jc w:val="right"/>
              <w:rPr>
                <w:sz w:val="18"/>
                <w:szCs w:val="18"/>
              </w:rPr>
            </w:pPr>
            <w:ins w:id="17458" w:author="Steve Barbeaux" w:date="2022-10-10T12:33:00Z">
              <w:r w:rsidRPr="00090530">
                <w:rPr>
                  <w:sz w:val="18"/>
                  <w:szCs w:val="18"/>
                </w:rPr>
                <w:t xml:space="preserve"> 61.6 </w:t>
              </w:r>
            </w:ins>
            <w:del w:id="17459" w:author="Steve Barbeaux" w:date="2022-10-10T12:33:00Z">
              <w:r w:rsidRPr="00733AC9" w:rsidDel="00711944">
                <w:rPr>
                  <w:sz w:val="18"/>
                  <w:szCs w:val="18"/>
                </w:rPr>
                <w:delText xml:space="preserve"> 63.8 </w:delText>
              </w:r>
            </w:del>
          </w:p>
        </w:tc>
        <w:tc>
          <w:tcPr>
            <w:tcW w:w="967" w:type="dxa"/>
            <w:tcBorders>
              <w:top w:val="nil"/>
              <w:left w:val="nil"/>
              <w:bottom w:val="nil"/>
              <w:right w:val="nil"/>
            </w:tcBorders>
            <w:shd w:val="clear" w:color="auto" w:fill="FFFFFF" w:themeFill="background1"/>
            <w:noWrap/>
            <w:tcPrChange w:id="17460" w:author="Steve Barbeaux" w:date="2022-10-10T12:35:00Z">
              <w:tcPr>
                <w:tcW w:w="967" w:type="dxa"/>
                <w:tcBorders>
                  <w:top w:val="nil"/>
                  <w:left w:val="nil"/>
                  <w:bottom w:val="nil"/>
                  <w:right w:val="nil"/>
                </w:tcBorders>
                <w:shd w:val="clear" w:color="auto" w:fill="FFFFFF" w:themeFill="background1"/>
                <w:noWrap/>
              </w:tcPr>
            </w:tcPrChange>
          </w:tcPr>
          <w:p w14:paraId="49F7E62E" w14:textId="3D789DB8" w:rsidR="00711944" w:rsidRPr="00090530" w:rsidRDefault="00711944" w:rsidP="00711944">
            <w:pPr>
              <w:spacing w:after="0"/>
              <w:jc w:val="right"/>
              <w:rPr>
                <w:color w:val="000000"/>
                <w:sz w:val="18"/>
                <w:szCs w:val="18"/>
              </w:rPr>
            </w:pPr>
            <w:ins w:id="17461" w:author="Steve Barbeaux" w:date="2022-10-10T12:33:00Z">
              <w:r w:rsidRPr="00090530">
                <w:rPr>
                  <w:sz w:val="18"/>
                  <w:szCs w:val="18"/>
                </w:rPr>
                <w:t xml:space="preserve"> 12.3 </w:t>
              </w:r>
            </w:ins>
            <w:del w:id="17462" w:author="Steve Barbeaux" w:date="2022-10-10T12:33:00Z">
              <w:r w:rsidRPr="00733AC9" w:rsidDel="00711944">
                <w:rPr>
                  <w:sz w:val="18"/>
                  <w:szCs w:val="18"/>
                </w:rPr>
                <w:delText xml:space="preserve"> 12.5 </w:delText>
              </w:r>
            </w:del>
          </w:p>
        </w:tc>
        <w:tc>
          <w:tcPr>
            <w:tcW w:w="1434" w:type="dxa"/>
            <w:tcBorders>
              <w:top w:val="nil"/>
              <w:left w:val="single" w:sz="4" w:space="0" w:color="auto"/>
              <w:bottom w:val="nil"/>
              <w:right w:val="nil"/>
            </w:tcBorders>
            <w:shd w:val="clear" w:color="auto" w:fill="FFFFFF" w:themeFill="background1"/>
            <w:noWrap/>
            <w:vAlign w:val="bottom"/>
            <w:tcPrChange w:id="17463" w:author="Steve Barbeaux" w:date="2022-10-10T12:35:00Z">
              <w:tcPr>
                <w:tcW w:w="1434" w:type="dxa"/>
                <w:tcBorders>
                  <w:top w:val="nil"/>
                  <w:left w:val="single" w:sz="4" w:space="0" w:color="auto"/>
                  <w:bottom w:val="nil"/>
                  <w:right w:val="nil"/>
                </w:tcBorders>
                <w:shd w:val="clear" w:color="auto" w:fill="FFFFFF" w:themeFill="background1"/>
                <w:noWrap/>
                <w:vAlign w:val="bottom"/>
              </w:tcPr>
            </w:tcPrChange>
          </w:tcPr>
          <w:p w14:paraId="46465B76" w14:textId="428A67F9" w:rsidR="00711944" w:rsidRPr="00090530" w:rsidRDefault="00711944" w:rsidP="00711944">
            <w:pPr>
              <w:spacing w:after="0"/>
              <w:jc w:val="center"/>
              <w:rPr>
                <w:sz w:val="18"/>
                <w:szCs w:val="18"/>
              </w:rPr>
            </w:pPr>
            <w:r w:rsidRPr="00090530">
              <w:rPr>
                <w:sz w:val="18"/>
                <w:szCs w:val="18"/>
              </w:rPr>
              <w:t>1996</w:t>
            </w:r>
          </w:p>
        </w:tc>
        <w:tc>
          <w:tcPr>
            <w:tcW w:w="1170" w:type="dxa"/>
            <w:tcBorders>
              <w:top w:val="nil"/>
              <w:left w:val="nil"/>
              <w:bottom w:val="nil"/>
              <w:right w:val="nil"/>
            </w:tcBorders>
            <w:shd w:val="clear" w:color="auto" w:fill="FFFFFF" w:themeFill="background1"/>
            <w:noWrap/>
            <w:vAlign w:val="bottom"/>
            <w:tcPrChange w:id="17464" w:author="Steve Barbeaux" w:date="2022-10-10T12:35:00Z">
              <w:tcPr>
                <w:tcW w:w="1170" w:type="dxa"/>
                <w:tcBorders>
                  <w:top w:val="nil"/>
                  <w:left w:val="nil"/>
                  <w:bottom w:val="nil"/>
                  <w:right w:val="nil"/>
                </w:tcBorders>
                <w:shd w:val="clear" w:color="auto" w:fill="FFFFFF" w:themeFill="background1"/>
                <w:noWrap/>
              </w:tcPr>
            </w:tcPrChange>
          </w:tcPr>
          <w:p w14:paraId="142F9529" w14:textId="2A68C1F5" w:rsidR="00711944" w:rsidRPr="00711944" w:rsidRDefault="00711944" w:rsidP="00711944">
            <w:pPr>
              <w:spacing w:after="0"/>
              <w:jc w:val="right"/>
              <w:rPr>
                <w:sz w:val="20"/>
                <w:rPrChange w:id="17465" w:author="Steve Barbeaux" w:date="2022-10-10T12:35:00Z">
                  <w:rPr>
                    <w:sz w:val="18"/>
                    <w:szCs w:val="18"/>
                  </w:rPr>
                </w:rPrChange>
              </w:rPr>
            </w:pPr>
            <w:ins w:id="17466" w:author="Steve Barbeaux" w:date="2022-10-10T12:35:00Z">
              <w:r w:rsidRPr="00711944">
                <w:rPr>
                  <w:color w:val="000000"/>
                  <w:sz w:val="20"/>
                  <w:rPrChange w:id="17467" w:author="Steve Barbeaux" w:date="2022-10-10T12:35:00Z">
                    <w:rPr>
                      <w:rFonts w:ascii="Calibri" w:hAnsi="Calibri" w:cs="Calibri"/>
                      <w:color w:val="000000"/>
                      <w:szCs w:val="22"/>
                    </w:rPr>
                  </w:rPrChange>
                </w:rPr>
                <w:t>56.3</w:t>
              </w:r>
            </w:ins>
            <w:del w:id="17468" w:author="Steve Barbeaux" w:date="2022-10-10T12:33:00Z">
              <w:r w:rsidRPr="00711944" w:rsidDel="00711944">
                <w:rPr>
                  <w:sz w:val="20"/>
                  <w:rPrChange w:id="17469" w:author="Steve Barbeaux" w:date="2022-10-10T12:35:00Z">
                    <w:rPr>
                      <w:sz w:val="18"/>
                      <w:szCs w:val="18"/>
                    </w:rPr>
                  </w:rPrChange>
                </w:rPr>
                <w:delText xml:space="preserve"> 61.6 </w:delText>
              </w:r>
            </w:del>
          </w:p>
        </w:tc>
        <w:tc>
          <w:tcPr>
            <w:tcW w:w="1299" w:type="dxa"/>
            <w:tcBorders>
              <w:top w:val="nil"/>
              <w:left w:val="nil"/>
              <w:bottom w:val="nil"/>
              <w:right w:val="nil"/>
            </w:tcBorders>
            <w:shd w:val="clear" w:color="auto" w:fill="FFFFFF" w:themeFill="background1"/>
            <w:vAlign w:val="bottom"/>
            <w:tcPrChange w:id="17470" w:author="Steve Barbeaux" w:date="2022-10-10T12:35:00Z">
              <w:tcPr>
                <w:tcW w:w="1299" w:type="dxa"/>
                <w:tcBorders>
                  <w:top w:val="nil"/>
                  <w:left w:val="nil"/>
                  <w:bottom w:val="nil"/>
                  <w:right w:val="nil"/>
                </w:tcBorders>
                <w:shd w:val="clear" w:color="auto" w:fill="FFFFFF" w:themeFill="background1"/>
              </w:tcPr>
            </w:tcPrChange>
          </w:tcPr>
          <w:p w14:paraId="007A10D4" w14:textId="0FE58B74" w:rsidR="00711944" w:rsidRPr="00711944" w:rsidRDefault="00711944" w:rsidP="00711944">
            <w:pPr>
              <w:spacing w:after="0"/>
              <w:jc w:val="right"/>
              <w:rPr>
                <w:sz w:val="20"/>
                <w:rPrChange w:id="17471" w:author="Steve Barbeaux" w:date="2022-10-10T12:35:00Z">
                  <w:rPr>
                    <w:sz w:val="18"/>
                    <w:szCs w:val="18"/>
                  </w:rPr>
                </w:rPrChange>
              </w:rPr>
            </w:pPr>
            <w:ins w:id="17472" w:author="Steve Barbeaux" w:date="2022-10-10T12:35:00Z">
              <w:r w:rsidRPr="00711944">
                <w:rPr>
                  <w:color w:val="000000"/>
                  <w:sz w:val="20"/>
                  <w:rPrChange w:id="17473" w:author="Steve Barbeaux" w:date="2022-10-10T12:35:00Z">
                    <w:rPr>
                      <w:rFonts w:ascii="Calibri" w:hAnsi="Calibri" w:cs="Calibri"/>
                      <w:color w:val="000000"/>
                      <w:szCs w:val="22"/>
                    </w:rPr>
                  </w:rPrChange>
                </w:rPr>
                <w:t>11.3</w:t>
              </w:r>
            </w:ins>
            <w:del w:id="17474" w:author="Steve Barbeaux" w:date="2022-10-10T12:33:00Z">
              <w:r w:rsidRPr="00711944" w:rsidDel="00711944">
                <w:rPr>
                  <w:sz w:val="20"/>
                  <w:rPrChange w:id="17475" w:author="Steve Barbeaux" w:date="2022-10-10T12:35:00Z">
                    <w:rPr>
                      <w:sz w:val="18"/>
                      <w:szCs w:val="18"/>
                    </w:rPr>
                  </w:rPrChange>
                </w:rPr>
                <w:delText xml:space="preserve"> 12.3 </w:delText>
              </w:r>
            </w:del>
          </w:p>
        </w:tc>
      </w:tr>
      <w:tr w:rsidR="00711944" w:rsidRPr="00B62A3B" w14:paraId="50B416F7" w14:textId="77777777" w:rsidTr="00711944">
        <w:tblPrEx>
          <w:tblW w:w="7689" w:type="dxa"/>
          <w:jc w:val="center"/>
          <w:tblLayout w:type="fixed"/>
          <w:tblLook w:val="0000" w:firstRow="0" w:lastRow="0" w:firstColumn="0" w:lastColumn="0" w:noHBand="0" w:noVBand="0"/>
          <w:tblPrExChange w:id="17476" w:author="Steve Barbeaux" w:date="2022-10-10T12:35:00Z">
            <w:tblPrEx>
              <w:tblW w:w="7689" w:type="dxa"/>
              <w:jc w:val="center"/>
              <w:tblLayout w:type="fixed"/>
              <w:tblLook w:val="0000" w:firstRow="0" w:lastRow="0" w:firstColumn="0" w:lastColumn="0" w:noHBand="0" w:noVBand="0"/>
            </w:tblPrEx>
          </w:tblPrExChange>
        </w:tblPrEx>
        <w:trPr>
          <w:jc w:val="center"/>
          <w:trPrChange w:id="17477" w:author="Steve Barbeaux" w:date="2022-10-10T12:35:00Z">
            <w:trPr>
              <w:jc w:val="center"/>
            </w:trPr>
          </w:trPrChange>
        </w:trPr>
        <w:tc>
          <w:tcPr>
            <w:tcW w:w="1530" w:type="dxa"/>
            <w:tcBorders>
              <w:top w:val="nil"/>
              <w:left w:val="nil"/>
              <w:bottom w:val="nil"/>
              <w:right w:val="nil"/>
            </w:tcBorders>
            <w:shd w:val="clear" w:color="auto" w:fill="FFFFFF" w:themeFill="background1"/>
            <w:noWrap/>
            <w:vAlign w:val="bottom"/>
            <w:tcPrChange w:id="17478" w:author="Steve Barbeaux" w:date="2022-10-10T12:35:00Z">
              <w:tcPr>
                <w:tcW w:w="1530" w:type="dxa"/>
                <w:tcBorders>
                  <w:top w:val="nil"/>
                  <w:left w:val="nil"/>
                  <w:bottom w:val="nil"/>
                  <w:right w:val="nil"/>
                </w:tcBorders>
                <w:shd w:val="clear" w:color="auto" w:fill="FFFFFF" w:themeFill="background1"/>
                <w:noWrap/>
                <w:vAlign w:val="bottom"/>
              </w:tcPr>
            </w:tcPrChange>
          </w:tcPr>
          <w:p w14:paraId="7FACF33D" w14:textId="57475EE7" w:rsidR="00711944" w:rsidRPr="00090530" w:rsidRDefault="00711944" w:rsidP="00711944">
            <w:pPr>
              <w:spacing w:after="0"/>
              <w:jc w:val="center"/>
              <w:rPr>
                <w:sz w:val="18"/>
                <w:szCs w:val="18"/>
              </w:rPr>
            </w:pPr>
            <w:ins w:id="17479" w:author="Steve Barbeaux" w:date="2022-10-10T12:33:00Z">
              <w:r w:rsidRPr="00090530">
                <w:rPr>
                  <w:sz w:val="18"/>
                  <w:szCs w:val="18"/>
                </w:rPr>
                <w:t>1997</w:t>
              </w:r>
            </w:ins>
            <w:del w:id="17480" w:author="Steve Barbeaux" w:date="2022-10-10T12:33:00Z">
              <w:r w:rsidRPr="00090530" w:rsidDel="00711944">
                <w:rPr>
                  <w:sz w:val="18"/>
                  <w:szCs w:val="18"/>
                </w:rPr>
                <w:delText>1997</w:delText>
              </w:r>
            </w:del>
          </w:p>
        </w:tc>
        <w:tc>
          <w:tcPr>
            <w:tcW w:w="1289" w:type="dxa"/>
            <w:tcBorders>
              <w:top w:val="nil"/>
              <w:left w:val="nil"/>
              <w:bottom w:val="nil"/>
              <w:right w:val="nil"/>
            </w:tcBorders>
            <w:shd w:val="clear" w:color="auto" w:fill="FFFFFF" w:themeFill="background1"/>
            <w:tcPrChange w:id="17481" w:author="Steve Barbeaux" w:date="2022-10-10T12:35:00Z">
              <w:tcPr>
                <w:tcW w:w="1289" w:type="dxa"/>
                <w:tcBorders>
                  <w:top w:val="nil"/>
                  <w:left w:val="nil"/>
                  <w:bottom w:val="nil"/>
                  <w:right w:val="nil"/>
                </w:tcBorders>
                <w:shd w:val="clear" w:color="auto" w:fill="FFFFFF" w:themeFill="background1"/>
              </w:tcPr>
            </w:tcPrChange>
          </w:tcPr>
          <w:p w14:paraId="28FC6D63" w14:textId="6810B38F" w:rsidR="00711944" w:rsidRPr="00090530" w:rsidRDefault="00711944" w:rsidP="00711944">
            <w:pPr>
              <w:spacing w:after="0"/>
              <w:jc w:val="right"/>
              <w:rPr>
                <w:sz w:val="18"/>
                <w:szCs w:val="18"/>
              </w:rPr>
            </w:pPr>
            <w:ins w:id="17482" w:author="Steve Barbeaux" w:date="2022-10-10T12:33:00Z">
              <w:r w:rsidRPr="00090530">
                <w:rPr>
                  <w:sz w:val="18"/>
                  <w:szCs w:val="18"/>
                </w:rPr>
                <w:t xml:space="preserve"> 36.4 </w:t>
              </w:r>
            </w:ins>
            <w:del w:id="17483" w:author="Steve Barbeaux" w:date="2022-10-10T12:33:00Z">
              <w:r w:rsidRPr="00733AC9" w:rsidDel="00711944">
                <w:rPr>
                  <w:sz w:val="18"/>
                  <w:szCs w:val="18"/>
                </w:rPr>
                <w:delText xml:space="preserve"> 40.0 </w:delText>
              </w:r>
            </w:del>
          </w:p>
        </w:tc>
        <w:tc>
          <w:tcPr>
            <w:tcW w:w="967" w:type="dxa"/>
            <w:tcBorders>
              <w:top w:val="nil"/>
              <w:left w:val="nil"/>
              <w:bottom w:val="nil"/>
              <w:right w:val="nil"/>
            </w:tcBorders>
            <w:shd w:val="clear" w:color="auto" w:fill="FFFFFF" w:themeFill="background1"/>
            <w:noWrap/>
            <w:tcPrChange w:id="17484" w:author="Steve Barbeaux" w:date="2022-10-10T12:35:00Z">
              <w:tcPr>
                <w:tcW w:w="967" w:type="dxa"/>
                <w:tcBorders>
                  <w:top w:val="nil"/>
                  <w:left w:val="nil"/>
                  <w:bottom w:val="nil"/>
                  <w:right w:val="nil"/>
                </w:tcBorders>
                <w:shd w:val="clear" w:color="auto" w:fill="FFFFFF" w:themeFill="background1"/>
                <w:noWrap/>
              </w:tcPr>
            </w:tcPrChange>
          </w:tcPr>
          <w:p w14:paraId="76FD3D1D" w14:textId="63C56783" w:rsidR="00711944" w:rsidRPr="00090530" w:rsidRDefault="00711944" w:rsidP="00711944">
            <w:pPr>
              <w:spacing w:after="0"/>
              <w:jc w:val="right"/>
              <w:rPr>
                <w:sz w:val="18"/>
                <w:szCs w:val="18"/>
              </w:rPr>
            </w:pPr>
            <w:ins w:id="17485" w:author="Steve Barbeaux" w:date="2022-10-10T12:33:00Z">
              <w:r w:rsidRPr="00090530">
                <w:rPr>
                  <w:sz w:val="18"/>
                  <w:szCs w:val="18"/>
                </w:rPr>
                <w:t xml:space="preserve"> 8.3 </w:t>
              </w:r>
            </w:ins>
            <w:del w:id="17486" w:author="Steve Barbeaux" w:date="2022-10-10T12:33:00Z">
              <w:r w:rsidRPr="00733AC9" w:rsidDel="00711944">
                <w:rPr>
                  <w:sz w:val="18"/>
                  <w:szCs w:val="18"/>
                </w:rPr>
                <w:delText xml:space="preserve"> 8.7 </w:delText>
              </w:r>
            </w:del>
          </w:p>
        </w:tc>
        <w:tc>
          <w:tcPr>
            <w:tcW w:w="1434" w:type="dxa"/>
            <w:tcBorders>
              <w:top w:val="nil"/>
              <w:left w:val="single" w:sz="4" w:space="0" w:color="auto"/>
              <w:bottom w:val="nil"/>
              <w:right w:val="nil"/>
            </w:tcBorders>
            <w:shd w:val="clear" w:color="auto" w:fill="FFFFFF" w:themeFill="background1"/>
            <w:noWrap/>
            <w:vAlign w:val="bottom"/>
            <w:tcPrChange w:id="17487" w:author="Steve Barbeaux" w:date="2022-10-10T12:35:00Z">
              <w:tcPr>
                <w:tcW w:w="1434" w:type="dxa"/>
                <w:tcBorders>
                  <w:top w:val="nil"/>
                  <w:left w:val="single" w:sz="4" w:space="0" w:color="auto"/>
                  <w:bottom w:val="nil"/>
                  <w:right w:val="nil"/>
                </w:tcBorders>
                <w:shd w:val="clear" w:color="auto" w:fill="FFFFFF" w:themeFill="background1"/>
                <w:noWrap/>
                <w:vAlign w:val="bottom"/>
              </w:tcPr>
            </w:tcPrChange>
          </w:tcPr>
          <w:p w14:paraId="6C1E6CAE" w14:textId="4267B310" w:rsidR="00711944" w:rsidRPr="00090530" w:rsidRDefault="00711944" w:rsidP="00711944">
            <w:pPr>
              <w:spacing w:after="0"/>
              <w:jc w:val="center"/>
              <w:rPr>
                <w:sz w:val="18"/>
                <w:szCs w:val="18"/>
              </w:rPr>
            </w:pPr>
            <w:r w:rsidRPr="00090530">
              <w:rPr>
                <w:sz w:val="18"/>
                <w:szCs w:val="18"/>
              </w:rPr>
              <w:t>1997</w:t>
            </w:r>
          </w:p>
        </w:tc>
        <w:tc>
          <w:tcPr>
            <w:tcW w:w="1170" w:type="dxa"/>
            <w:tcBorders>
              <w:top w:val="nil"/>
              <w:left w:val="nil"/>
              <w:bottom w:val="nil"/>
              <w:right w:val="nil"/>
            </w:tcBorders>
            <w:shd w:val="clear" w:color="auto" w:fill="FFFFFF" w:themeFill="background1"/>
            <w:noWrap/>
            <w:vAlign w:val="bottom"/>
            <w:tcPrChange w:id="17488" w:author="Steve Barbeaux" w:date="2022-10-10T12:35:00Z">
              <w:tcPr>
                <w:tcW w:w="1170" w:type="dxa"/>
                <w:tcBorders>
                  <w:top w:val="nil"/>
                  <w:left w:val="nil"/>
                  <w:bottom w:val="nil"/>
                  <w:right w:val="nil"/>
                </w:tcBorders>
                <w:shd w:val="clear" w:color="auto" w:fill="FFFFFF" w:themeFill="background1"/>
                <w:noWrap/>
              </w:tcPr>
            </w:tcPrChange>
          </w:tcPr>
          <w:p w14:paraId="663C45D2" w14:textId="7423A480" w:rsidR="00711944" w:rsidRPr="00711944" w:rsidRDefault="00711944" w:rsidP="00711944">
            <w:pPr>
              <w:spacing w:after="0"/>
              <w:jc w:val="right"/>
              <w:rPr>
                <w:sz w:val="20"/>
                <w:rPrChange w:id="17489" w:author="Steve Barbeaux" w:date="2022-10-10T12:35:00Z">
                  <w:rPr>
                    <w:sz w:val="18"/>
                    <w:szCs w:val="18"/>
                  </w:rPr>
                </w:rPrChange>
              </w:rPr>
            </w:pPr>
            <w:ins w:id="17490" w:author="Steve Barbeaux" w:date="2022-10-10T12:35:00Z">
              <w:r w:rsidRPr="00711944">
                <w:rPr>
                  <w:color w:val="000000"/>
                  <w:sz w:val="20"/>
                  <w:rPrChange w:id="17491" w:author="Steve Barbeaux" w:date="2022-10-10T12:35:00Z">
                    <w:rPr>
                      <w:rFonts w:ascii="Calibri" w:hAnsi="Calibri" w:cs="Calibri"/>
                      <w:color w:val="000000"/>
                      <w:szCs w:val="22"/>
                    </w:rPr>
                  </w:rPrChange>
                </w:rPr>
                <w:t>33.6</w:t>
              </w:r>
            </w:ins>
            <w:del w:id="17492" w:author="Steve Barbeaux" w:date="2022-10-10T12:33:00Z">
              <w:r w:rsidRPr="00711944" w:rsidDel="00711944">
                <w:rPr>
                  <w:sz w:val="20"/>
                  <w:rPrChange w:id="17493" w:author="Steve Barbeaux" w:date="2022-10-10T12:35:00Z">
                    <w:rPr>
                      <w:sz w:val="18"/>
                      <w:szCs w:val="18"/>
                    </w:rPr>
                  </w:rPrChange>
                </w:rPr>
                <w:delText xml:space="preserve"> 36.4 </w:delText>
              </w:r>
            </w:del>
          </w:p>
        </w:tc>
        <w:tc>
          <w:tcPr>
            <w:tcW w:w="1299" w:type="dxa"/>
            <w:tcBorders>
              <w:top w:val="nil"/>
              <w:left w:val="nil"/>
              <w:bottom w:val="nil"/>
              <w:right w:val="nil"/>
            </w:tcBorders>
            <w:shd w:val="clear" w:color="auto" w:fill="FFFFFF" w:themeFill="background1"/>
            <w:vAlign w:val="bottom"/>
            <w:tcPrChange w:id="17494" w:author="Steve Barbeaux" w:date="2022-10-10T12:35:00Z">
              <w:tcPr>
                <w:tcW w:w="1299" w:type="dxa"/>
                <w:tcBorders>
                  <w:top w:val="nil"/>
                  <w:left w:val="nil"/>
                  <w:bottom w:val="nil"/>
                  <w:right w:val="nil"/>
                </w:tcBorders>
                <w:shd w:val="clear" w:color="auto" w:fill="FFFFFF" w:themeFill="background1"/>
              </w:tcPr>
            </w:tcPrChange>
          </w:tcPr>
          <w:p w14:paraId="314F77CF" w14:textId="166AA7A8" w:rsidR="00711944" w:rsidRPr="00711944" w:rsidRDefault="00711944" w:rsidP="00711944">
            <w:pPr>
              <w:spacing w:after="0"/>
              <w:jc w:val="right"/>
              <w:rPr>
                <w:sz w:val="20"/>
                <w:rPrChange w:id="17495" w:author="Steve Barbeaux" w:date="2022-10-10T12:35:00Z">
                  <w:rPr>
                    <w:sz w:val="18"/>
                    <w:szCs w:val="18"/>
                  </w:rPr>
                </w:rPrChange>
              </w:rPr>
            </w:pPr>
            <w:ins w:id="17496" w:author="Steve Barbeaux" w:date="2022-10-10T12:35:00Z">
              <w:r w:rsidRPr="00711944">
                <w:rPr>
                  <w:color w:val="000000"/>
                  <w:sz w:val="20"/>
                  <w:rPrChange w:id="17497" w:author="Steve Barbeaux" w:date="2022-10-10T12:35:00Z">
                    <w:rPr>
                      <w:rFonts w:ascii="Calibri" w:hAnsi="Calibri" w:cs="Calibri"/>
                      <w:color w:val="000000"/>
                      <w:szCs w:val="22"/>
                    </w:rPr>
                  </w:rPrChange>
                </w:rPr>
                <w:t>7.6</w:t>
              </w:r>
            </w:ins>
            <w:del w:id="17498" w:author="Steve Barbeaux" w:date="2022-10-10T12:33:00Z">
              <w:r w:rsidRPr="00711944" w:rsidDel="00711944">
                <w:rPr>
                  <w:sz w:val="20"/>
                  <w:rPrChange w:id="17499" w:author="Steve Barbeaux" w:date="2022-10-10T12:35:00Z">
                    <w:rPr>
                      <w:sz w:val="18"/>
                      <w:szCs w:val="18"/>
                    </w:rPr>
                  </w:rPrChange>
                </w:rPr>
                <w:delText xml:space="preserve"> 8.3 </w:delText>
              </w:r>
            </w:del>
          </w:p>
        </w:tc>
      </w:tr>
      <w:tr w:rsidR="00711944" w:rsidRPr="00B62A3B" w14:paraId="263CB461" w14:textId="77777777" w:rsidTr="00711944">
        <w:tblPrEx>
          <w:tblW w:w="7689" w:type="dxa"/>
          <w:jc w:val="center"/>
          <w:tblLayout w:type="fixed"/>
          <w:tblLook w:val="0000" w:firstRow="0" w:lastRow="0" w:firstColumn="0" w:lastColumn="0" w:noHBand="0" w:noVBand="0"/>
          <w:tblPrExChange w:id="17500" w:author="Steve Barbeaux" w:date="2022-10-10T12:35:00Z">
            <w:tblPrEx>
              <w:tblW w:w="7689" w:type="dxa"/>
              <w:jc w:val="center"/>
              <w:tblLayout w:type="fixed"/>
              <w:tblLook w:val="0000" w:firstRow="0" w:lastRow="0" w:firstColumn="0" w:lastColumn="0" w:noHBand="0" w:noVBand="0"/>
            </w:tblPrEx>
          </w:tblPrExChange>
        </w:tblPrEx>
        <w:trPr>
          <w:jc w:val="center"/>
          <w:trPrChange w:id="17501" w:author="Steve Barbeaux" w:date="2022-10-10T12:35:00Z">
            <w:trPr>
              <w:jc w:val="center"/>
            </w:trPr>
          </w:trPrChange>
        </w:trPr>
        <w:tc>
          <w:tcPr>
            <w:tcW w:w="1530" w:type="dxa"/>
            <w:tcBorders>
              <w:top w:val="nil"/>
              <w:left w:val="nil"/>
              <w:bottom w:val="nil"/>
              <w:right w:val="nil"/>
            </w:tcBorders>
            <w:shd w:val="clear" w:color="auto" w:fill="FFFFFF" w:themeFill="background1"/>
            <w:noWrap/>
            <w:vAlign w:val="bottom"/>
            <w:tcPrChange w:id="17502" w:author="Steve Barbeaux" w:date="2022-10-10T12:35:00Z">
              <w:tcPr>
                <w:tcW w:w="1530" w:type="dxa"/>
                <w:tcBorders>
                  <w:top w:val="nil"/>
                  <w:left w:val="nil"/>
                  <w:bottom w:val="nil"/>
                  <w:right w:val="nil"/>
                </w:tcBorders>
                <w:shd w:val="clear" w:color="auto" w:fill="FFFFFF" w:themeFill="background1"/>
                <w:noWrap/>
                <w:vAlign w:val="bottom"/>
              </w:tcPr>
            </w:tcPrChange>
          </w:tcPr>
          <w:p w14:paraId="27E1E89C" w14:textId="27210261" w:rsidR="00711944" w:rsidRPr="00090530" w:rsidRDefault="00711944" w:rsidP="00711944">
            <w:pPr>
              <w:spacing w:after="0"/>
              <w:jc w:val="center"/>
              <w:rPr>
                <w:sz w:val="18"/>
                <w:szCs w:val="18"/>
              </w:rPr>
            </w:pPr>
            <w:ins w:id="17503" w:author="Steve Barbeaux" w:date="2022-10-10T12:33:00Z">
              <w:r w:rsidRPr="00090530">
                <w:rPr>
                  <w:sz w:val="18"/>
                  <w:szCs w:val="18"/>
                </w:rPr>
                <w:t>1998</w:t>
              </w:r>
            </w:ins>
            <w:del w:id="17504" w:author="Steve Barbeaux" w:date="2022-10-10T12:33:00Z">
              <w:r w:rsidRPr="00090530" w:rsidDel="00711944">
                <w:rPr>
                  <w:sz w:val="18"/>
                  <w:szCs w:val="18"/>
                </w:rPr>
                <w:delText>1998</w:delText>
              </w:r>
            </w:del>
          </w:p>
        </w:tc>
        <w:tc>
          <w:tcPr>
            <w:tcW w:w="1289" w:type="dxa"/>
            <w:tcBorders>
              <w:top w:val="nil"/>
              <w:left w:val="nil"/>
              <w:bottom w:val="nil"/>
              <w:right w:val="nil"/>
            </w:tcBorders>
            <w:shd w:val="clear" w:color="auto" w:fill="FFFFFF" w:themeFill="background1"/>
            <w:tcPrChange w:id="17505" w:author="Steve Barbeaux" w:date="2022-10-10T12:35:00Z">
              <w:tcPr>
                <w:tcW w:w="1289" w:type="dxa"/>
                <w:tcBorders>
                  <w:top w:val="nil"/>
                  <w:left w:val="nil"/>
                  <w:bottom w:val="nil"/>
                  <w:right w:val="nil"/>
                </w:tcBorders>
                <w:shd w:val="clear" w:color="auto" w:fill="FFFFFF" w:themeFill="background1"/>
              </w:tcPr>
            </w:tcPrChange>
          </w:tcPr>
          <w:p w14:paraId="20A56B36" w14:textId="38650B65" w:rsidR="00711944" w:rsidRPr="00090530" w:rsidRDefault="00711944" w:rsidP="00711944">
            <w:pPr>
              <w:spacing w:after="0"/>
              <w:jc w:val="right"/>
              <w:rPr>
                <w:sz w:val="18"/>
                <w:szCs w:val="18"/>
              </w:rPr>
            </w:pPr>
            <w:ins w:id="17506" w:author="Steve Barbeaux" w:date="2022-10-10T12:33:00Z">
              <w:r w:rsidRPr="00090530">
                <w:rPr>
                  <w:sz w:val="18"/>
                  <w:szCs w:val="18"/>
                </w:rPr>
                <w:t xml:space="preserve"> 27.8 </w:t>
              </w:r>
            </w:ins>
            <w:del w:id="17507" w:author="Steve Barbeaux" w:date="2022-10-10T12:33:00Z">
              <w:r w:rsidRPr="00733AC9" w:rsidDel="00711944">
                <w:rPr>
                  <w:sz w:val="18"/>
                  <w:szCs w:val="18"/>
                </w:rPr>
                <w:delText xml:space="preserve"> 31.6 </w:delText>
              </w:r>
            </w:del>
          </w:p>
        </w:tc>
        <w:tc>
          <w:tcPr>
            <w:tcW w:w="967" w:type="dxa"/>
            <w:tcBorders>
              <w:top w:val="nil"/>
              <w:left w:val="nil"/>
              <w:bottom w:val="nil"/>
              <w:right w:val="nil"/>
            </w:tcBorders>
            <w:shd w:val="clear" w:color="auto" w:fill="FFFFFF" w:themeFill="background1"/>
            <w:noWrap/>
            <w:tcPrChange w:id="17508" w:author="Steve Barbeaux" w:date="2022-10-10T12:35:00Z">
              <w:tcPr>
                <w:tcW w:w="967" w:type="dxa"/>
                <w:tcBorders>
                  <w:top w:val="nil"/>
                  <w:left w:val="nil"/>
                  <w:bottom w:val="nil"/>
                  <w:right w:val="nil"/>
                </w:tcBorders>
                <w:shd w:val="clear" w:color="auto" w:fill="FFFFFF" w:themeFill="background1"/>
                <w:noWrap/>
              </w:tcPr>
            </w:tcPrChange>
          </w:tcPr>
          <w:p w14:paraId="050EB57C" w14:textId="1772F876" w:rsidR="00711944" w:rsidRPr="00090530" w:rsidRDefault="00711944" w:rsidP="00711944">
            <w:pPr>
              <w:spacing w:after="0"/>
              <w:jc w:val="right"/>
              <w:rPr>
                <w:sz w:val="18"/>
                <w:szCs w:val="18"/>
              </w:rPr>
            </w:pPr>
            <w:ins w:id="17509" w:author="Steve Barbeaux" w:date="2022-10-10T12:33:00Z">
              <w:r w:rsidRPr="00090530">
                <w:rPr>
                  <w:sz w:val="18"/>
                  <w:szCs w:val="18"/>
                </w:rPr>
                <w:t xml:space="preserve"> 7.1 </w:t>
              </w:r>
            </w:ins>
            <w:del w:id="17510" w:author="Steve Barbeaux" w:date="2022-10-10T12:33:00Z">
              <w:r w:rsidRPr="00733AC9" w:rsidDel="00711944">
                <w:rPr>
                  <w:sz w:val="18"/>
                  <w:szCs w:val="18"/>
                </w:rPr>
                <w:delText xml:space="preserve"> 7.5 </w:delText>
              </w:r>
            </w:del>
          </w:p>
        </w:tc>
        <w:tc>
          <w:tcPr>
            <w:tcW w:w="1434" w:type="dxa"/>
            <w:tcBorders>
              <w:top w:val="nil"/>
              <w:left w:val="single" w:sz="4" w:space="0" w:color="auto"/>
              <w:bottom w:val="nil"/>
              <w:right w:val="nil"/>
            </w:tcBorders>
            <w:shd w:val="clear" w:color="auto" w:fill="FFFFFF" w:themeFill="background1"/>
            <w:noWrap/>
            <w:vAlign w:val="bottom"/>
            <w:tcPrChange w:id="17511" w:author="Steve Barbeaux" w:date="2022-10-10T12:35:00Z">
              <w:tcPr>
                <w:tcW w:w="1434" w:type="dxa"/>
                <w:tcBorders>
                  <w:top w:val="nil"/>
                  <w:left w:val="single" w:sz="4" w:space="0" w:color="auto"/>
                  <w:bottom w:val="nil"/>
                  <w:right w:val="nil"/>
                </w:tcBorders>
                <w:shd w:val="clear" w:color="auto" w:fill="FFFFFF" w:themeFill="background1"/>
                <w:noWrap/>
                <w:vAlign w:val="bottom"/>
              </w:tcPr>
            </w:tcPrChange>
          </w:tcPr>
          <w:p w14:paraId="205518BC" w14:textId="45D425FB" w:rsidR="00711944" w:rsidRPr="00090530" w:rsidRDefault="00711944" w:rsidP="00711944">
            <w:pPr>
              <w:spacing w:after="0"/>
              <w:jc w:val="center"/>
              <w:rPr>
                <w:sz w:val="18"/>
                <w:szCs w:val="18"/>
              </w:rPr>
            </w:pPr>
            <w:r w:rsidRPr="00090530">
              <w:rPr>
                <w:sz w:val="18"/>
                <w:szCs w:val="18"/>
              </w:rPr>
              <w:t>1998</w:t>
            </w:r>
          </w:p>
        </w:tc>
        <w:tc>
          <w:tcPr>
            <w:tcW w:w="1170" w:type="dxa"/>
            <w:tcBorders>
              <w:top w:val="nil"/>
              <w:left w:val="nil"/>
              <w:bottom w:val="nil"/>
              <w:right w:val="nil"/>
            </w:tcBorders>
            <w:shd w:val="clear" w:color="auto" w:fill="FFFFFF" w:themeFill="background1"/>
            <w:noWrap/>
            <w:vAlign w:val="bottom"/>
            <w:tcPrChange w:id="17512" w:author="Steve Barbeaux" w:date="2022-10-10T12:35:00Z">
              <w:tcPr>
                <w:tcW w:w="1170" w:type="dxa"/>
                <w:tcBorders>
                  <w:top w:val="nil"/>
                  <w:left w:val="nil"/>
                  <w:bottom w:val="nil"/>
                  <w:right w:val="nil"/>
                </w:tcBorders>
                <w:shd w:val="clear" w:color="auto" w:fill="FFFFFF" w:themeFill="background1"/>
                <w:noWrap/>
              </w:tcPr>
            </w:tcPrChange>
          </w:tcPr>
          <w:p w14:paraId="7BA2B118" w14:textId="14AE93E7" w:rsidR="00711944" w:rsidRPr="00711944" w:rsidRDefault="00711944" w:rsidP="00711944">
            <w:pPr>
              <w:spacing w:after="0"/>
              <w:jc w:val="right"/>
              <w:rPr>
                <w:sz w:val="20"/>
                <w:rPrChange w:id="17513" w:author="Steve Barbeaux" w:date="2022-10-10T12:35:00Z">
                  <w:rPr>
                    <w:sz w:val="18"/>
                    <w:szCs w:val="18"/>
                  </w:rPr>
                </w:rPrChange>
              </w:rPr>
            </w:pPr>
            <w:ins w:id="17514" w:author="Steve Barbeaux" w:date="2022-10-10T12:35:00Z">
              <w:r w:rsidRPr="00711944">
                <w:rPr>
                  <w:color w:val="000000"/>
                  <w:sz w:val="20"/>
                  <w:rPrChange w:id="17515" w:author="Steve Barbeaux" w:date="2022-10-10T12:35:00Z">
                    <w:rPr>
                      <w:rFonts w:ascii="Calibri" w:hAnsi="Calibri" w:cs="Calibri"/>
                      <w:color w:val="000000"/>
                      <w:szCs w:val="22"/>
                    </w:rPr>
                  </w:rPrChange>
                </w:rPr>
                <w:t>25.2</w:t>
              </w:r>
            </w:ins>
            <w:del w:id="17516" w:author="Steve Barbeaux" w:date="2022-10-10T12:33:00Z">
              <w:r w:rsidRPr="00711944" w:rsidDel="00711944">
                <w:rPr>
                  <w:sz w:val="20"/>
                  <w:rPrChange w:id="17517" w:author="Steve Barbeaux" w:date="2022-10-10T12:35:00Z">
                    <w:rPr>
                      <w:sz w:val="18"/>
                      <w:szCs w:val="18"/>
                    </w:rPr>
                  </w:rPrChange>
                </w:rPr>
                <w:delText xml:space="preserve"> 27.8 </w:delText>
              </w:r>
            </w:del>
          </w:p>
        </w:tc>
        <w:tc>
          <w:tcPr>
            <w:tcW w:w="1299" w:type="dxa"/>
            <w:tcBorders>
              <w:top w:val="nil"/>
              <w:left w:val="nil"/>
              <w:bottom w:val="nil"/>
              <w:right w:val="nil"/>
            </w:tcBorders>
            <w:shd w:val="clear" w:color="auto" w:fill="FFFFFF" w:themeFill="background1"/>
            <w:vAlign w:val="bottom"/>
            <w:tcPrChange w:id="17518" w:author="Steve Barbeaux" w:date="2022-10-10T12:35:00Z">
              <w:tcPr>
                <w:tcW w:w="1299" w:type="dxa"/>
                <w:tcBorders>
                  <w:top w:val="nil"/>
                  <w:left w:val="nil"/>
                  <w:bottom w:val="nil"/>
                  <w:right w:val="nil"/>
                </w:tcBorders>
                <w:shd w:val="clear" w:color="auto" w:fill="FFFFFF" w:themeFill="background1"/>
              </w:tcPr>
            </w:tcPrChange>
          </w:tcPr>
          <w:p w14:paraId="2B70ECE4" w14:textId="086CBD6B" w:rsidR="00711944" w:rsidRPr="00711944" w:rsidRDefault="00711944" w:rsidP="00711944">
            <w:pPr>
              <w:spacing w:after="0"/>
              <w:jc w:val="right"/>
              <w:rPr>
                <w:sz w:val="20"/>
                <w:rPrChange w:id="17519" w:author="Steve Barbeaux" w:date="2022-10-10T12:35:00Z">
                  <w:rPr>
                    <w:sz w:val="18"/>
                    <w:szCs w:val="18"/>
                  </w:rPr>
                </w:rPrChange>
              </w:rPr>
            </w:pPr>
            <w:ins w:id="17520" w:author="Steve Barbeaux" w:date="2022-10-10T12:35:00Z">
              <w:r w:rsidRPr="00711944">
                <w:rPr>
                  <w:color w:val="000000"/>
                  <w:sz w:val="20"/>
                  <w:rPrChange w:id="17521" w:author="Steve Barbeaux" w:date="2022-10-10T12:35:00Z">
                    <w:rPr>
                      <w:rFonts w:ascii="Calibri" w:hAnsi="Calibri" w:cs="Calibri"/>
                      <w:color w:val="000000"/>
                      <w:szCs w:val="22"/>
                    </w:rPr>
                  </w:rPrChange>
                </w:rPr>
                <w:t>6.5</w:t>
              </w:r>
            </w:ins>
            <w:del w:id="17522" w:author="Steve Barbeaux" w:date="2022-10-10T12:33:00Z">
              <w:r w:rsidRPr="00711944" w:rsidDel="00711944">
                <w:rPr>
                  <w:sz w:val="20"/>
                  <w:rPrChange w:id="17523" w:author="Steve Barbeaux" w:date="2022-10-10T12:35:00Z">
                    <w:rPr>
                      <w:sz w:val="18"/>
                      <w:szCs w:val="18"/>
                    </w:rPr>
                  </w:rPrChange>
                </w:rPr>
                <w:delText xml:space="preserve"> 7.1 </w:delText>
              </w:r>
            </w:del>
          </w:p>
        </w:tc>
      </w:tr>
      <w:tr w:rsidR="00711944" w:rsidRPr="00B62A3B" w14:paraId="535D072A" w14:textId="77777777" w:rsidTr="00711944">
        <w:tblPrEx>
          <w:tblW w:w="7689" w:type="dxa"/>
          <w:jc w:val="center"/>
          <w:tblLayout w:type="fixed"/>
          <w:tblLook w:val="0000" w:firstRow="0" w:lastRow="0" w:firstColumn="0" w:lastColumn="0" w:noHBand="0" w:noVBand="0"/>
          <w:tblPrExChange w:id="17524" w:author="Steve Barbeaux" w:date="2022-10-10T12:35:00Z">
            <w:tblPrEx>
              <w:tblW w:w="7689" w:type="dxa"/>
              <w:jc w:val="center"/>
              <w:tblLayout w:type="fixed"/>
              <w:tblLook w:val="0000" w:firstRow="0" w:lastRow="0" w:firstColumn="0" w:lastColumn="0" w:noHBand="0" w:noVBand="0"/>
            </w:tblPrEx>
          </w:tblPrExChange>
        </w:tblPrEx>
        <w:trPr>
          <w:jc w:val="center"/>
          <w:trPrChange w:id="17525" w:author="Steve Barbeaux" w:date="2022-10-10T12:35:00Z">
            <w:trPr>
              <w:jc w:val="center"/>
            </w:trPr>
          </w:trPrChange>
        </w:trPr>
        <w:tc>
          <w:tcPr>
            <w:tcW w:w="1530" w:type="dxa"/>
            <w:tcBorders>
              <w:top w:val="nil"/>
              <w:left w:val="nil"/>
              <w:bottom w:val="nil"/>
              <w:right w:val="nil"/>
            </w:tcBorders>
            <w:shd w:val="clear" w:color="auto" w:fill="FFFFFF" w:themeFill="background1"/>
            <w:noWrap/>
            <w:vAlign w:val="bottom"/>
            <w:tcPrChange w:id="17526" w:author="Steve Barbeaux" w:date="2022-10-10T12:35:00Z">
              <w:tcPr>
                <w:tcW w:w="1530" w:type="dxa"/>
                <w:tcBorders>
                  <w:top w:val="nil"/>
                  <w:left w:val="nil"/>
                  <w:bottom w:val="nil"/>
                  <w:right w:val="nil"/>
                </w:tcBorders>
                <w:shd w:val="clear" w:color="auto" w:fill="FFFFFF" w:themeFill="background1"/>
                <w:noWrap/>
                <w:vAlign w:val="bottom"/>
              </w:tcPr>
            </w:tcPrChange>
          </w:tcPr>
          <w:p w14:paraId="01E0C702" w14:textId="30B28762" w:rsidR="00711944" w:rsidRPr="00090530" w:rsidRDefault="00711944" w:rsidP="00711944">
            <w:pPr>
              <w:spacing w:after="0"/>
              <w:jc w:val="center"/>
              <w:rPr>
                <w:sz w:val="18"/>
                <w:szCs w:val="18"/>
              </w:rPr>
            </w:pPr>
            <w:ins w:id="17527" w:author="Steve Barbeaux" w:date="2022-10-10T12:33:00Z">
              <w:r w:rsidRPr="00090530">
                <w:rPr>
                  <w:sz w:val="18"/>
                  <w:szCs w:val="18"/>
                </w:rPr>
                <w:t>1999</w:t>
              </w:r>
            </w:ins>
            <w:del w:id="17528" w:author="Steve Barbeaux" w:date="2022-10-10T12:33:00Z">
              <w:r w:rsidRPr="00090530" w:rsidDel="00711944">
                <w:rPr>
                  <w:sz w:val="18"/>
                  <w:szCs w:val="18"/>
                </w:rPr>
                <w:delText>1999</w:delText>
              </w:r>
            </w:del>
          </w:p>
        </w:tc>
        <w:tc>
          <w:tcPr>
            <w:tcW w:w="1289" w:type="dxa"/>
            <w:tcBorders>
              <w:top w:val="nil"/>
              <w:left w:val="nil"/>
              <w:bottom w:val="nil"/>
              <w:right w:val="nil"/>
            </w:tcBorders>
            <w:shd w:val="clear" w:color="auto" w:fill="FFFFFF" w:themeFill="background1"/>
            <w:tcPrChange w:id="17529" w:author="Steve Barbeaux" w:date="2022-10-10T12:35:00Z">
              <w:tcPr>
                <w:tcW w:w="1289" w:type="dxa"/>
                <w:tcBorders>
                  <w:top w:val="nil"/>
                  <w:left w:val="nil"/>
                  <w:bottom w:val="nil"/>
                  <w:right w:val="nil"/>
                </w:tcBorders>
                <w:shd w:val="clear" w:color="auto" w:fill="FFFFFF" w:themeFill="background1"/>
              </w:tcPr>
            </w:tcPrChange>
          </w:tcPr>
          <w:p w14:paraId="273F3C12" w14:textId="4C007D23" w:rsidR="00711944" w:rsidRPr="00090530" w:rsidRDefault="00711944" w:rsidP="00711944">
            <w:pPr>
              <w:spacing w:after="0"/>
              <w:jc w:val="right"/>
              <w:rPr>
                <w:sz w:val="18"/>
                <w:szCs w:val="18"/>
              </w:rPr>
            </w:pPr>
            <w:ins w:id="17530" w:author="Steve Barbeaux" w:date="2022-10-10T12:33:00Z">
              <w:r w:rsidRPr="00090530">
                <w:rPr>
                  <w:sz w:val="18"/>
                  <w:szCs w:val="18"/>
                </w:rPr>
                <w:t xml:space="preserve"> 33.8 </w:t>
              </w:r>
            </w:ins>
            <w:del w:id="17531" w:author="Steve Barbeaux" w:date="2022-10-10T12:33:00Z">
              <w:r w:rsidRPr="00733AC9" w:rsidDel="00711944">
                <w:rPr>
                  <w:sz w:val="18"/>
                  <w:szCs w:val="18"/>
                </w:rPr>
                <w:delText xml:space="preserve"> 37.6 </w:delText>
              </w:r>
            </w:del>
          </w:p>
        </w:tc>
        <w:tc>
          <w:tcPr>
            <w:tcW w:w="967" w:type="dxa"/>
            <w:tcBorders>
              <w:top w:val="nil"/>
              <w:left w:val="nil"/>
              <w:bottom w:val="nil"/>
              <w:right w:val="nil"/>
            </w:tcBorders>
            <w:shd w:val="clear" w:color="auto" w:fill="FFFFFF" w:themeFill="background1"/>
            <w:noWrap/>
            <w:tcPrChange w:id="17532" w:author="Steve Barbeaux" w:date="2022-10-10T12:35:00Z">
              <w:tcPr>
                <w:tcW w:w="967" w:type="dxa"/>
                <w:tcBorders>
                  <w:top w:val="nil"/>
                  <w:left w:val="nil"/>
                  <w:bottom w:val="nil"/>
                  <w:right w:val="nil"/>
                </w:tcBorders>
                <w:shd w:val="clear" w:color="auto" w:fill="FFFFFF" w:themeFill="background1"/>
                <w:noWrap/>
              </w:tcPr>
            </w:tcPrChange>
          </w:tcPr>
          <w:p w14:paraId="3FF035B0" w14:textId="49CD8CF1" w:rsidR="00711944" w:rsidRPr="00090530" w:rsidRDefault="00711944" w:rsidP="00711944">
            <w:pPr>
              <w:spacing w:after="0"/>
              <w:jc w:val="right"/>
              <w:rPr>
                <w:sz w:val="18"/>
                <w:szCs w:val="18"/>
              </w:rPr>
            </w:pPr>
            <w:ins w:id="17533" w:author="Steve Barbeaux" w:date="2022-10-10T12:33:00Z">
              <w:r w:rsidRPr="00090530">
                <w:rPr>
                  <w:sz w:val="18"/>
                  <w:szCs w:val="18"/>
                </w:rPr>
                <w:t xml:space="preserve"> 7.9 </w:t>
              </w:r>
            </w:ins>
            <w:del w:id="17534" w:author="Steve Barbeaux" w:date="2022-10-10T12:33:00Z">
              <w:r w:rsidRPr="00733AC9" w:rsidDel="00711944">
                <w:rPr>
                  <w:sz w:val="18"/>
                  <w:szCs w:val="18"/>
                </w:rPr>
                <w:delText xml:space="preserve"> 8.3 </w:delText>
              </w:r>
            </w:del>
          </w:p>
        </w:tc>
        <w:tc>
          <w:tcPr>
            <w:tcW w:w="1434" w:type="dxa"/>
            <w:tcBorders>
              <w:top w:val="nil"/>
              <w:left w:val="single" w:sz="4" w:space="0" w:color="auto"/>
              <w:bottom w:val="nil"/>
              <w:right w:val="nil"/>
            </w:tcBorders>
            <w:shd w:val="clear" w:color="auto" w:fill="FFFFFF" w:themeFill="background1"/>
            <w:noWrap/>
            <w:vAlign w:val="bottom"/>
            <w:tcPrChange w:id="17535" w:author="Steve Barbeaux" w:date="2022-10-10T12:35:00Z">
              <w:tcPr>
                <w:tcW w:w="1434" w:type="dxa"/>
                <w:tcBorders>
                  <w:top w:val="nil"/>
                  <w:left w:val="single" w:sz="4" w:space="0" w:color="auto"/>
                  <w:bottom w:val="nil"/>
                  <w:right w:val="nil"/>
                </w:tcBorders>
                <w:shd w:val="clear" w:color="auto" w:fill="FFFFFF" w:themeFill="background1"/>
                <w:noWrap/>
                <w:vAlign w:val="bottom"/>
              </w:tcPr>
            </w:tcPrChange>
          </w:tcPr>
          <w:p w14:paraId="7D4885CA" w14:textId="1251A0F5" w:rsidR="00711944" w:rsidRPr="00090530" w:rsidRDefault="00711944" w:rsidP="00711944">
            <w:pPr>
              <w:spacing w:after="0"/>
              <w:jc w:val="center"/>
              <w:rPr>
                <w:sz w:val="18"/>
                <w:szCs w:val="18"/>
              </w:rPr>
            </w:pPr>
            <w:r w:rsidRPr="00090530">
              <w:rPr>
                <w:sz w:val="18"/>
                <w:szCs w:val="18"/>
              </w:rPr>
              <w:t>1999</w:t>
            </w:r>
          </w:p>
        </w:tc>
        <w:tc>
          <w:tcPr>
            <w:tcW w:w="1170" w:type="dxa"/>
            <w:tcBorders>
              <w:top w:val="nil"/>
              <w:left w:val="nil"/>
              <w:bottom w:val="nil"/>
              <w:right w:val="nil"/>
            </w:tcBorders>
            <w:shd w:val="clear" w:color="auto" w:fill="FFFFFF" w:themeFill="background1"/>
            <w:noWrap/>
            <w:vAlign w:val="bottom"/>
            <w:tcPrChange w:id="17536" w:author="Steve Barbeaux" w:date="2022-10-10T12:35:00Z">
              <w:tcPr>
                <w:tcW w:w="1170" w:type="dxa"/>
                <w:tcBorders>
                  <w:top w:val="nil"/>
                  <w:left w:val="nil"/>
                  <w:bottom w:val="nil"/>
                  <w:right w:val="nil"/>
                </w:tcBorders>
                <w:shd w:val="clear" w:color="auto" w:fill="FFFFFF" w:themeFill="background1"/>
                <w:noWrap/>
              </w:tcPr>
            </w:tcPrChange>
          </w:tcPr>
          <w:p w14:paraId="624182F4" w14:textId="4EAB63B3" w:rsidR="00711944" w:rsidRPr="00711944" w:rsidRDefault="00711944" w:rsidP="00711944">
            <w:pPr>
              <w:spacing w:after="0"/>
              <w:jc w:val="right"/>
              <w:rPr>
                <w:sz w:val="20"/>
                <w:rPrChange w:id="17537" w:author="Steve Barbeaux" w:date="2022-10-10T12:35:00Z">
                  <w:rPr>
                    <w:sz w:val="18"/>
                    <w:szCs w:val="18"/>
                  </w:rPr>
                </w:rPrChange>
              </w:rPr>
            </w:pPr>
            <w:ins w:id="17538" w:author="Steve Barbeaux" w:date="2022-10-10T12:35:00Z">
              <w:r w:rsidRPr="00711944">
                <w:rPr>
                  <w:color w:val="000000"/>
                  <w:sz w:val="20"/>
                  <w:rPrChange w:id="17539" w:author="Steve Barbeaux" w:date="2022-10-10T12:35:00Z">
                    <w:rPr>
                      <w:rFonts w:ascii="Calibri" w:hAnsi="Calibri" w:cs="Calibri"/>
                      <w:color w:val="000000"/>
                      <w:szCs w:val="22"/>
                    </w:rPr>
                  </w:rPrChange>
                </w:rPr>
                <w:t>30.9</w:t>
              </w:r>
            </w:ins>
            <w:del w:id="17540" w:author="Steve Barbeaux" w:date="2022-10-10T12:33:00Z">
              <w:r w:rsidRPr="00711944" w:rsidDel="00711944">
                <w:rPr>
                  <w:sz w:val="20"/>
                  <w:rPrChange w:id="17541" w:author="Steve Barbeaux" w:date="2022-10-10T12:35:00Z">
                    <w:rPr>
                      <w:sz w:val="18"/>
                      <w:szCs w:val="18"/>
                    </w:rPr>
                  </w:rPrChange>
                </w:rPr>
                <w:delText xml:space="preserve"> 33.8 </w:delText>
              </w:r>
            </w:del>
          </w:p>
        </w:tc>
        <w:tc>
          <w:tcPr>
            <w:tcW w:w="1299" w:type="dxa"/>
            <w:tcBorders>
              <w:top w:val="nil"/>
              <w:left w:val="nil"/>
              <w:bottom w:val="nil"/>
              <w:right w:val="nil"/>
            </w:tcBorders>
            <w:shd w:val="clear" w:color="auto" w:fill="FFFFFF" w:themeFill="background1"/>
            <w:vAlign w:val="bottom"/>
            <w:tcPrChange w:id="17542" w:author="Steve Barbeaux" w:date="2022-10-10T12:35:00Z">
              <w:tcPr>
                <w:tcW w:w="1299" w:type="dxa"/>
                <w:tcBorders>
                  <w:top w:val="nil"/>
                  <w:left w:val="nil"/>
                  <w:bottom w:val="nil"/>
                  <w:right w:val="nil"/>
                </w:tcBorders>
                <w:shd w:val="clear" w:color="auto" w:fill="FFFFFF" w:themeFill="background1"/>
              </w:tcPr>
            </w:tcPrChange>
          </w:tcPr>
          <w:p w14:paraId="0649AC20" w14:textId="201C9BDA" w:rsidR="00711944" w:rsidRPr="00711944" w:rsidRDefault="00711944" w:rsidP="00711944">
            <w:pPr>
              <w:spacing w:after="0"/>
              <w:jc w:val="right"/>
              <w:rPr>
                <w:sz w:val="20"/>
                <w:rPrChange w:id="17543" w:author="Steve Barbeaux" w:date="2022-10-10T12:35:00Z">
                  <w:rPr>
                    <w:sz w:val="18"/>
                    <w:szCs w:val="18"/>
                  </w:rPr>
                </w:rPrChange>
              </w:rPr>
            </w:pPr>
            <w:ins w:id="17544" w:author="Steve Barbeaux" w:date="2022-10-10T12:35:00Z">
              <w:r w:rsidRPr="00711944">
                <w:rPr>
                  <w:color w:val="000000"/>
                  <w:sz w:val="20"/>
                  <w:rPrChange w:id="17545" w:author="Steve Barbeaux" w:date="2022-10-10T12:35:00Z">
                    <w:rPr>
                      <w:rFonts w:ascii="Calibri" w:hAnsi="Calibri" w:cs="Calibri"/>
                      <w:color w:val="000000"/>
                      <w:szCs w:val="22"/>
                    </w:rPr>
                  </w:rPrChange>
                </w:rPr>
                <w:t>7.2</w:t>
              </w:r>
            </w:ins>
            <w:del w:id="17546" w:author="Steve Barbeaux" w:date="2022-10-10T12:33:00Z">
              <w:r w:rsidRPr="00711944" w:rsidDel="00711944">
                <w:rPr>
                  <w:sz w:val="20"/>
                  <w:rPrChange w:id="17547" w:author="Steve Barbeaux" w:date="2022-10-10T12:35:00Z">
                    <w:rPr>
                      <w:sz w:val="18"/>
                      <w:szCs w:val="18"/>
                    </w:rPr>
                  </w:rPrChange>
                </w:rPr>
                <w:delText xml:space="preserve"> 7.9 </w:delText>
              </w:r>
            </w:del>
          </w:p>
        </w:tc>
      </w:tr>
      <w:tr w:rsidR="00711944" w:rsidRPr="00B62A3B" w14:paraId="4DE98D28" w14:textId="77777777" w:rsidTr="00711944">
        <w:tblPrEx>
          <w:tblW w:w="7689" w:type="dxa"/>
          <w:jc w:val="center"/>
          <w:tblLayout w:type="fixed"/>
          <w:tblLook w:val="0000" w:firstRow="0" w:lastRow="0" w:firstColumn="0" w:lastColumn="0" w:noHBand="0" w:noVBand="0"/>
          <w:tblPrExChange w:id="17548" w:author="Steve Barbeaux" w:date="2022-10-10T12:35:00Z">
            <w:tblPrEx>
              <w:tblW w:w="7689" w:type="dxa"/>
              <w:jc w:val="center"/>
              <w:tblLayout w:type="fixed"/>
              <w:tblLook w:val="0000" w:firstRow="0" w:lastRow="0" w:firstColumn="0" w:lastColumn="0" w:noHBand="0" w:noVBand="0"/>
            </w:tblPrEx>
          </w:tblPrExChange>
        </w:tblPrEx>
        <w:trPr>
          <w:jc w:val="center"/>
          <w:trPrChange w:id="17549" w:author="Steve Barbeaux" w:date="2022-10-10T12:35:00Z">
            <w:trPr>
              <w:jc w:val="center"/>
            </w:trPr>
          </w:trPrChange>
        </w:trPr>
        <w:tc>
          <w:tcPr>
            <w:tcW w:w="1530" w:type="dxa"/>
            <w:tcBorders>
              <w:top w:val="nil"/>
              <w:left w:val="nil"/>
              <w:bottom w:val="nil"/>
              <w:right w:val="nil"/>
            </w:tcBorders>
            <w:shd w:val="clear" w:color="auto" w:fill="FFFFFF" w:themeFill="background1"/>
            <w:noWrap/>
            <w:vAlign w:val="bottom"/>
            <w:tcPrChange w:id="17550" w:author="Steve Barbeaux" w:date="2022-10-10T12:35:00Z">
              <w:tcPr>
                <w:tcW w:w="1530" w:type="dxa"/>
                <w:tcBorders>
                  <w:top w:val="nil"/>
                  <w:left w:val="nil"/>
                  <w:bottom w:val="nil"/>
                  <w:right w:val="nil"/>
                </w:tcBorders>
                <w:shd w:val="clear" w:color="auto" w:fill="FFFFFF" w:themeFill="background1"/>
                <w:noWrap/>
                <w:vAlign w:val="bottom"/>
              </w:tcPr>
            </w:tcPrChange>
          </w:tcPr>
          <w:p w14:paraId="32E8B14C" w14:textId="6DA4E299" w:rsidR="00711944" w:rsidRPr="00090530" w:rsidRDefault="00711944" w:rsidP="00711944">
            <w:pPr>
              <w:spacing w:after="0"/>
              <w:jc w:val="center"/>
              <w:rPr>
                <w:sz w:val="18"/>
                <w:szCs w:val="18"/>
              </w:rPr>
            </w:pPr>
            <w:ins w:id="17551" w:author="Steve Barbeaux" w:date="2022-10-10T12:33:00Z">
              <w:r w:rsidRPr="00090530">
                <w:rPr>
                  <w:sz w:val="18"/>
                  <w:szCs w:val="18"/>
                </w:rPr>
                <w:t>2000</w:t>
              </w:r>
            </w:ins>
            <w:del w:id="17552" w:author="Steve Barbeaux" w:date="2022-10-10T12:33:00Z">
              <w:r w:rsidRPr="00090530" w:rsidDel="00711944">
                <w:rPr>
                  <w:sz w:val="18"/>
                  <w:szCs w:val="18"/>
                </w:rPr>
                <w:delText>2000</w:delText>
              </w:r>
            </w:del>
          </w:p>
        </w:tc>
        <w:tc>
          <w:tcPr>
            <w:tcW w:w="1289" w:type="dxa"/>
            <w:tcBorders>
              <w:top w:val="nil"/>
              <w:left w:val="nil"/>
              <w:bottom w:val="nil"/>
              <w:right w:val="nil"/>
            </w:tcBorders>
            <w:shd w:val="clear" w:color="auto" w:fill="FFFFFF" w:themeFill="background1"/>
            <w:tcPrChange w:id="17553" w:author="Steve Barbeaux" w:date="2022-10-10T12:35:00Z">
              <w:tcPr>
                <w:tcW w:w="1289" w:type="dxa"/>
                <w:tcBorders>
                  <w:top w:val="nil"/>
                  <w:left w:val="nil"/>
                  <w:bottom w:val="nil"/>
                  <w:right w:val="nil"/>
                </w:tcBorders>
                <w:shd w:val="clear" w:color="auto" w:fill="FFFFFF" w:themeFill="background1"/>
              </w:tcPr>
            </w:tcPrChange>
          </w:tcPr>
          <w:p w14:paraId="23E67EB0" w14:textId="6995FABF" w:rsidR="00711944" w:rsidRPr="00090530" w:rsidRDefault="00711944" w:rsidP="00711944">
            <w:pPr>
              <w:spacing w:after="0"/>
              <w:jc w:val="right"/>
              <w:rPr>
                <w:sz w:val="18"/>
                <w:szCs w:val="18"/>
              </w:rPr>
            </w:pPr>
            <w:ins w:id="17554" w:author="Steve Barbeaux" w:date="2022-10-10T12:33:00Z">
              <w:r w:rsidRPr="00090530">
                <w:rPr>
                  <w:sz w:val="18"/>
                  <w:szCs w:val="18"/>
                </w:rPr>
                <w:t xml:space="preserve"> 84.7 </w:t>
              </w:r>
            </w:ins>
            <w:del w:id="17555" w:author="Steve Barbeaux" w:date="2022-10-10T12:33:00Z">
              <w:r w:rsidRPr="00733AC9" w:rsidDel="00711944">
                <w:rPr>
                  <w:sz w:val="18"/>
                  <w:szCs w:val="18"/>
                </w:rPr>
                <w:delText xml:space="preserve"> 91.1 </w:delText>
              </w:r>
            </w:del>
          </w:p>
        </w:tc>
        <w:tc>
          <w:tcPr>
            <w:tcW w:w="967" w:type="dxa"/>
            <w:tcBorders>
              <w:top w:val="nil"/>
              <w:left w:val="nil"/>
              <w:bottom w:val="nil"/>
              <w:right w:val="nil"/>
            </w:tcBorders>
            <w:shd w:val="clear" w:color="auto" w:fill="FFFFFF" w:themeFill="background1"/>
            <w:noWrap/>
            <w:tcPrChange w:id="17556" w:author="Steve Barbeaux" w:date="2022-10-10T12:35:00Z">
              <w:tcPr>
                <w:tcW w:w="967" w:type="dxa"/>
                <w:tcBorders>
                  <w:top w:val="nil"/>
                  <w:left w:val="nil"/>
                  <w:bottom w:val="nil"/>
                  <w:right w:val="nil"/>
                </w:tcBorders>
                <w:shd w:val="clear" w:color="auto" w:fill="FFFFFF" w:themeFill="background1"/>
                <w:noWrap/>
              </w:tcPr>
            </w:tcPrChange>
          </w:tcPr>
          <w:p w14:paraId="5C96E3C0" w14:textId="39C15245" w:rsidR="00711944" w:rsidRPr="00090530" w:rsidRDefault="00711944" w:rsidP="00711944">
            <w:pPr>
              <w:spacing w:after="0"/>
              <w:jc w:val="right"/>
              <w:rPr>
                <w:sz w:val="18"/>
                <w:szCs w:val="18"/>
              </w:rPr>
            </w:pPr>
            <w:ins w:id="17557" w:author="Steve Barbeaux" w:date="2022-10-10T12:33:00Z">
              <w:r w:rsidRPr="00090530">
                <w:rPr>
                  <w:sz w:val="18"/>
                  <w:szCs w:val="18"/>
                </w:rPr>
                <w:t xml:space="preserve"> 14.3 </w:t>
              </w:r>
            </w:ins>
            <w:del w:id="17558" w:author="Steve Barbeaux" w:date="2022-10-10T12:33:00Z">
              <w:r w:rsidRPr="00733AC9" w:rsidDel="00711944">
                <w:rPr>
                  <w:sz w:val="18"/>
                  <w:szCs w:val="18"/>
                </w:rPr>
                <w:delText xml:space="preserve"> 15.0 </w:delText>
              </w:r>
            </w:del>
          </w:p>
        </w:tc>
        <w:tc>
          <w:tcPr>
            <w:tcW w:w="1434" w:type="dxa"/>
            <w:tcBorders>
              <w:top w:val="nil"/>
              <w:left w:val="single" w:sz="4" w:space="0" w:color="auto"/>
              <w:bottom w:val="nil"/>
              <w:right w:val="nil"/>
            </w:tcBorders>
            <w:shd w:val="clear" w:color="auto" w:fill="FFFFFF" w:themeFill="background1"/>
            <w:noWrap/>
            <w:vAlign w:val="bottom"/>
            <w:tcPrChange w:id="17559" w:author="Steve Barbeaux" w:date="2022-10-10T12:35:00Z">
              <w:tcPr>
                <w:tcW w:w="1434" w:type="dxa"/>
                <w:tcBorders>
                  <w:top w:val="nil"/>
                  <w:left w:val="single" w:sz="4" w:space="0" w:color="auto"/>
                  <w:bottom w:val="nil"/>
                  <w:right w:val="nil"/>
                </w:tcBorders>
                <w:shd w:val="clear" w:color="auto" w:fill="FFFFFF" w:themeFill="background1"/>
                <w:noWrap/>
                <w:vAlign w:val="bottom"/>
              </w:tcPr>
            </w:tcPrChange>
          </w:tcPr>
          <w:p w14:paraId="23AC3756" w14:textId="3604B6C6" w:rsidR="00711944" w:rsidRPr="00090530" w:rsidRDefault="00711944" w:rsidP="00711944">
            <w:pPr>
              <w:spacing w:after="0"/>
              <w:jc w:val="center"/>
              <w:rPr>
                <w:sz w:val="18"/>
                <w:szCs w:val="18"/>
              </w:rPr>
            </w:pPr>
            <w:r w:rsidRPr="00090530">
              <w:rPr>
                <w:sz w:val="18"/>
                <w:szCs w:val="18"/>
              </w:rPr>
              <w:t>2000</w:t>
            </w:r>
          </w:p>
        </w:tc>
        <w:tc>
          <w:tcPr>
            <w:tcW w:w="1170" w:type="dxa"/>
            <w:tcBorders>
              <w:top w:val="nil"/>
              <w:left w:val="nil"/>
              <w:bottom w:val="nil"/>
              <w:right w:val="nil"/>
            </w:tcBorders>
            <w:shd w:val="clear" w:color="auto" w:fill="FFFFFF" w:themeFill="background1"/>
            <w:noWrap/>
            <w:vAlign w:val="bottom"/>
            <w:tcPrChange w:id="17560" w:author="Steve Barbeaux" w:date="2022-10-10T12:35:00Z">
              <w:tcPr>
                <w:tcW w:w="1170" w:type="dxa"/>
                <w:tcBorders>
                  <w:top w:val="nil"/>
                  <w:left w:val="nil"/>
                  <w:bottom w:val="nil"/>
                  <w:right w:val="nil"/>
                </w:tcBorders>
                <w:shd w:val="clear" w:color="auto" w:fill="FFFFFF" w:themeFill="background1"/>
                <w:noWrap/>
              </w:tcPr>
            </w:tcPrChange>
          </w:tcPr>
          <w:p w14:paraId="20D39804" w14:textId="0493BB29" w:rsidR="00711944" w:rsidRPr="00711944" w:rsidRDefault="00711944" w:rsidP="00711944">
            <w:pPr>
              <w:spacing w:after="0"/>
              <w:jc w:val="right"/>
              <w:rPr>
                <w:sz w:val="20"/>
                <w:rPrChange w:id="17561" w:author="Steve Barbeaux" w:date="2022-10-10T12:35:00Z">
                  <w:rPr>
                    <w:sz w:val="18"/>
                    <w:szCs w:val="18"/>
                  </w:rPr>
                </w:rPrChange>
              </w:rPr>
            </w:pPr>
            <w:ins w:id="17562" w:author="Steve Barbeaux" w:date="2022-10-10T12:35:00Z">
              <w:r w:rsidRPr="00711944">
                <w:rPr>
                  <w:color w:val="000000"/>
                  <w:sz w:val="20"/>
                  <w:rPrChange w:id="17563" w:author="Steve Barbeaux" w:date="2022-10-10T12:35:00Z">
                    <w:rPr>
                      <w:rFonts w:ascii="Calibri" w:hAnsi="Calibri" w:cs="Calibri"/>
                      <w:color w:val="000000"/>
                      <w:szCs w:val="22"/>
                    </w:rPr>
                  </w:rPrChange>
                </w:rPr>
                <w:t>76.6</w:t>
              </w:r>
            </w:ins>
            <w:del w:id="17564" w:author="Steve Barbeaux" w:date="2022-10-10T12:33:00Z">
              <w:r w:rsidRPr="00711944" w:rsidDel="00711944">
                <w:rPr>
                  <w:sz w:val="20"/>
                  <w:rPrChange w:id="17565" w:author="Steve Barbeaux" w:date="2022-10-10T12:35:00Z">
                    <w:rPr>
                      <w:sz w:val="18"/>
                      <w:szCs w:val="18"/>
                    </w:rPr>
                  </w:rPrChange>
                </w:rPr>
                <w:delText xml:space="preserve"> 84.7 </w:delText>
              </w:r>
            </w:del>
          </w:p>
        </w:tc>
        <w:tc>
          <w:tcPr>
            <w:tcW w:w="1299" w:type="dxa"/>
            <w:tcBorders>
              <w:top w:val="nil"/>
              <w:left w:val="nil"/>
              <w:bottom w:val="nil"/>
              <w:right w:val="nil"/>
            </w:tcBorders>
            <w:shd w:val="clear" w:color="auto" w:fill="FFFFFF" w:themeFill="background1"/>
            <w:vAlign w:val="bottom"/>
            <w:tcPrChange w:id="17566" w:author="Steve Barbeaux" w:date="2022-10-10T12:35:00Z">
              <w:tcPr>
                <w:tcW w:w="1299" w:type="dxa"/>
                <w:tcBorders>
                  <w:top w:val="nil"/>
                  <w:left w:val="nil"/>
                  <w:bottom w:val="nil"/>
                  <w:right w:val="nil"/>
                </w:tcBorders>
                <w:shd w:val="clear" w:color="auto" w:fill="FFFFFF" w:themeFill="background1"/>
              </w:tcPr>
            </w:tcPrChange>
          </w:tcPr>
          <w:p w14:paraId="707B86A6" w14:textId="327FD9E1" w:rsidR="00711944" w:rsidRPr="00711944" w:rsidRDefault="00711944" w:rsidP="00711944">
            <w:pPr>
              <w:spacing w:after="0"/>
              <w:jc w:val="right"/>
              <w:rPr>
                <w:sz w:val="20"/>
                <w:rPrChange w:id="17567" w:author="Steve Barbeaux" w:date="2022-10-10T12:35:00Z">
                  <w:rPr>
                    <w:sz w:val="18"/>
                    <w:szCs w:val="18"/>
                  </w:rPr>
                </w:rPrChange>
              </w:rPr>
            </w:pPr>
            <w:ins w:id="17568" w:author="Steve Barbeaux" w:date="2022-10-10T12:35:00Z">
              <w:r w:rsidRPr="00711944">
                <w:rPr>
                  <w:color w:val="000000"/>
                  <w:sz w:val="20"/>
                  <w:rPrChange w:id="17569" w:author="Steve Barbeaux" w:date="2022-10-10T12:35:00Z">
                    <w:rPr>
                      <w:rFonts w:ascii="Calibri" w:hAnsi="Calibri" w:cs="Calibri"/>
                      <w:color w:val="000000"/>
                      <w:szCs w:val="22"/>
                    </w:rPr>
                  </w:rPrChange>
                </w:rPr>
                <w:t>13.0</w:t>
              </w:r>
            </w:ins>
            <w:del w:id="17570" w:author="Steve Barbeaux" w:date="2022-10-10T12:33:00Z">
              <w:r w:rsidRPr="00711944" w:rsidDel="00711944">
                <w:rPr>
                  <w:sz w:val="20"/>
                  <w:rPrChange w:id="17571" w:author="Steve Barbeaux" w:date="2022-10-10T12:35:00Z">
                    <w:rPr>
                      <w:sz w:val="18"/>
                      <w:szCs w:val="18"/>
                    </w:rPr>
                  </w:rPrChange>
                </w:rPr>
                <w:delText xml:space="preserve"> 14.3 </w:delText>
              </w:r>
            </w:del>
          </w:p>
        </w:tc>
      </w:tr>
      <w:tr w:rsidR="00711944" w:rsidRPr="00B62A3B" w14:paraId="180D9F13" w14:textId="77777777" w:rsidTr="00711944">
        <w:tblPrEx>
          <w:tblW w:w="7689" w:type="dxa"/>
          <w:jc w:val="center"/>
          <w:tblLayout w:type="fixed"/>
          <w:tblLook w:val="0000" w:firstRow="0" w:lastRow="0" w:firstColumn="0" w:lastColumn="0" w:noHBand="0" w:noVBand="0"/>
          <w:tblPrExChange w:id="17572" w:author="Steve Barbeaux" w:date="2022-10-10T12:35:00Z">
            <w:tblPrEx>
              <w:tblW w:w="7689" w:type="dxa"/>
              <w:jc w:val="center"/>
              <w:tblLayout w:type="fixed"/>
              <w:tblLook w:val="0000" w:firstRow="0" w:lastRow="0" w:firstColumn="0" w:lastColumn="0" w:noHBand="0" w:noVBand="0"/>
            </w:tblPrEx>
          </w:tblPrExChange>
        </w:tblPrEx>
        <w:trPr>
          <w:jc w:val="center"/>
          <w:trPrChange w:id="17573" w:author="Steve Barbeaux" w:date="2022-10-10T12:35:00Z">
            <w:trPr>
              <w:jc w:val="center"/>
            </w:trPr>
          </w:trPrChange>
        </w:trPr>
        <w:tc>
          <w:tcPr>
            <w:tcW w:w="1530" w:type="dxa"/>
            <w:tcBorders>
              <w:top w:val="nil"/>
              <w:left w:val="nil"/>
              <w:bottom w:val="nil"/>
              <w:right w:val="nil"/>
            </w:tcBorders>
            <w:shd w:val="clear" w:color="auto" w:fill="FFFFFF" w:themeFill="background1"/>
            <w:noWrap/>
            <w:vAlign w:val="bottom"/>
            <w:tcPrChange w:id="17574" w:author="Steve Barbeaux" w:date="2022-10-10T12:35:00Z">
              <w:tcPr>
                <w:tcW w:w="1530" w:type="dxa"/>
                <w:tcBorders>
                  <w:top w:val="nil"/>
                  <w:left w:val="nil"/>
                  <w:bottom w:val="nil"/>
                  <w:right w:val="nil"/>
                </w:tcBorders>
                <w:shd w:val="clear" w:color="auto" w:fill="FFFFFF" w:themeFill="background1"/>
                <w:noWrap/>
                <w:vAlign w:val="bottom"/>
              </w:tcPr>
            </w:tcPrChange>
          </w:tcPr>
          <w:p w14:paraId="13D9254E" w14:textId="487DF596" w:rsidR="00711944" w:rsidRPr="00090530" w:rsidRDefault="00711944" w:rsidP="00711944">
            <w:pPr>
              <w:spacing w:after="0"/>
              <w:jc w:val="center"/>
              <w:rPr>
                <w:sz w:val="18"/>
                <w:szCs w:val="18"/>
              </w:rPr>
            </w:pPr>
            <w:ins w:id="17575" w:author="Steve Barbeaux" w:date="2022-10-10T12:33:00Z">
              <w:r w:rsidRPr="00090530">
                <w:rPr>
                  <w:sz w:val="18"/>
                  <w:szCs w:val="18"/>
                </w:rPr>
                <w:t>2001</w:t>
              </w:r>
            </w:ins>
            <w:del w:id="17576" w:author="Steve Barbeaux" w:date="2022-10-10T12:33:00Z">
              <w:r w:rsidRPr="00090530" w:rsidDel="00711944">
                <w:rPr>
                  <w:sz w:val="18"/>
                  <w:szCs w:val="18"/>
                </w:rPr>
                <w:delText>2001</w:delText>
              </w:r>
            </w:del>
          </w:p>
        </w:tc>
        <w:tc>
          <w:tcPr>
            <w:tcW w:w="1289" w:type="dxa"/>
            <w:tcBorders>
              <w:top w:val="nil"/>
              <w:left w:val="nil"/>
              <w:bottom w:val="nil"/>
              <w:right w:val="nil"/>
            </w:tcBorders>
            <w:shd w:val="clear" w:color="auto" w:fill="FFFFFF" w:themeFill="background1"/>
            <w:tcPrChange w:id="17577" w:author="Steve Barbeaux" w:date="2022-10-10T12:35:00Z">
              <w:tcPr>
                <w:tcW w:w="1289" w:type="dxa"/>
                <w:tcBorders>
                  <w:top w:val="nil"/>
                  <w:left w:val="nil"/>
                  <w:bottom w:val="nil"/>
                  <w:right w:val="nil"/>
                </w:tcBorders>
                <w:shd w:val="clear" w:color="auto" w:fill="FFFFFF" w:themeFill="background1"/>
              </w:tcPr>
            </w:tcPrChange>
          </w:tcPr>
          <w:p w14:paraId="0C78D8C9" w14:textId="23435123" w:rsidR="00711944" w:rsidRPr="00090530" w:rsidRDefault="00711944" w:rsidP="00711944">
            <w:pPr>
              <w:spacing w:after="0"/>
              <w:jc w:val="right"/>
              <w:rPr>
                <w:sz w:val="18"/>
                <w:szCs w:val="18"/>
              </w:rPr>
            </w:pPr>
            <w:ins w:id="17578" w:author="Steve Barbeaux" w:date="2022-10-10T12:33:00Z">
              <w:r w:rsidRPr="00090530">
                <w:rPr>
                  <w:sz w:val="18"/>
                  <w:szCs w:val="18"/>
                </w:rPr>
                <w:t xml:space="preserve"> 101.4 </w:t>
              </w:r>
            </w:ins>
            <w:del w:id="17579" w:author="Steve Barbeaux" w:date="2022-10-10T12:33:00Z">
              <w:r w:rsidRPr="00733AC9" w:rsidDel="00711944">
                <w:rPr>
                  <w:sz w:val="18"/>
                  <w:szCs w:val="18"/>
                </w:rPr>
                <w:delText xml:space="preserve"> 108.5 </w:delText>
              </w:r>
            </w:del>
          </w:p>
        </w:tc>
        <w:tc>
          <w:tcPr>
            <w:tcW w:w="967" w:type="dxa"/>
            <w:tcBorders>
              <w:top w:val="nil"/>
              <w:left w:val="nil"/>
              <w:bottom w:val="nil"/>
              <w:right w:val="nil"/>
            </w:tcBorders>
            <w:shd w:val="clear" w:color="auto" w:fill="FFFFFF" w:themeFill="background1"/>
            <w:noWrap/>
            <w:tcPrChange w:id="17580" w:author="Steve Barbeaux" w:date="2022-10-10T12:35:00Z">
              <w:tcPr>
                <w:tcW w:w="967" w:type="dxa"/>
                <w:tcBorders>
                  <w:top w:val="nil"/>
                  <w:left w:val="nil"/>
                  <w:bottom w:val="nil"/>
                  <w:right w:val="nil"/>
                </w:tcBorders>
                <w:shd w:val="clear" w:color="auto" w:fill="FFFFFF" w:themeFill="background1"/>
                <w:noWrap/>
              </w:tcPr>
            </w:tcPrChange>
          </w:tcPr>
          <w:p w14:paraId="13215A62" w14:textId="688C76CA" w:rsidR="00711944" w:rsidRPr="00090530" w:rsidRDefault="00711944" w:rsidP="00711944">
            <w:pPr>
              <w:spacing w:after="0"/>
              <w:jc w:val="right"/>
              <w:rPr>
                <w:sz w:val="18"/>
                <w:szCs w:val="18"/>
              </w:rPr>
            </w:pPr>
            <w:ins w:id="17581" w:author="Steve Barbeaux" w:date="2022-10-10T12:33:00Z">
              <w:r w:rsidRPr="00090530">
                <w:rPr>
                  <w:sz w:val="18"/>
                  <w:szCs w:val="18"/>
                </w:rPr>
                <w:t xml:space="preserve"> 16.3 </w:t>
              </w:r>
            </w:ins>
            <w:del w:id="17582" w:author="Steve Barbeaux" w:date="2022-10-10T12:33:00Z">
              <w:r w:rsidRPr="00733AC9" w:rsidDel="00711944">
                <w:rPr>
                  <w:sz w:val="18"/>
                  <w:szCs w:val="18"/>
                </w:rPr>
                <w:delText xml:space="preserve"> 17.1 </w:delText>
              </w:r>
            </w:del>
          </w:p>
        </w:tc>
        <w:tc>
          <w:tcPr>
            <w:tcW w:w="1434" w:type="dxa"/>
            <w:tcBorders>
              <w:top w:val="nil"/>
              <w:left w:val="single" w:sz="4" w:space="0" w:color="auto"/>
              <w:bottom w:val="nil"/>
              <w:right w:val="nil"/>
            </w:tcBorders>
            <w:shd w:val="clear" w:color="auto" w:fill="FFFFFF" w:themeFill="background1"/>
            <w:noWrap/>
            <w:vAlign w:val="bottom"/>
            <w:tcPrChange w:id="17583" w:author="Steve Barbeaux" w:date="2022-10-10T12:35:00Z">
              <w:tcPr>
                <w:tcW w:w="1434" w:type="dxa"/>
                <w:tcBorders>
                  <w:top w:val="nil"/>
                  <w:left w:val="single" w:sz="4" w:space="0" w:color="auto"/>
                  <w:bottom w:val="nil"/>
                  <w:right w:val="nil"/>
                </w:tcBorders>
                <w:shd w:val="clear" w:color="auto" w:fill="FFFFFF" w:themeFill="background1"/>
                <w:noWrap/>
                <w:vAlign w:val="bottom"/>
              </w:tcPr>
            </w:tcPrChange>
          </w:tcPr>
          <w:p w14:paraId="01952065" w14:textId="266C0049" w:rsidR="00711944" w:rsidRPr="00090530" w:rsidRDefault="00711944" w:rsidP="00711944">
            <w:pPr>
              <w:spacing w:after="0"/>
              <w:jc w:val="center"/>
              <w:rPr>
                <w:sz w:val="18"/>
                <w:szCs w:val="18"/>
              </w:rPr>
            </w:pPr>
            <w:r w:rsidRPr="00090530">
              <w:rPr>
                <w:sz w:val="18"/>
                <w:szCs w:val="18"/>
              </w:rPr>
              <w:t>2001</w:t>
            </w:r>
          </w:p>
        </w:tc>
        <w:tc>
          <w:tcPr>
            <w:tcW w:w="1170" w:type="dxa"/>
            <w:tcBorders>
              <w:top w:val="nil"/>
              <w:left w:val="nil"/>
              <w:bottom w:val="nil"/>
              <w:right w:val="nil"/>
            </w:tcBorders>
            <w:shd w:val="clear" w:color="auto" w:fill="FFFFFF" w:themeFill="background1"/>
            <w:noWrap/>
            <w:vAlign w:val="bottom"/>
            <w:tcPrChange w:id="17584" w:author="Steve Barbeaux" w:date="2022-10-10T12:35:00Z">
              <w:tcPr>
                <w:tcW w:w="1170" w:type="dxa"/>
                <w:tcBorders>
                  <w:top w:val="nil"/>
                  <w:left w:val="nil"/>
                  <w:bottom w:val="nil"/>
                  <w:right w:val="nil"/>
                </w:tcBorders>
                <w:shd w:val="clear" w:color="auto" w:fill="FFFFFF" w:themeFill="background1"/>
                <w:noWrap/>
              </w:tcPr>
            </w:tcPrChange>
          </w:tcPr>
          <w:p w14:paraId="51087E69" w14:textId="6DD6593D" w:rsidR="00711944" w:rsidRPr="00711944" w:rsidRDefault="00711944" w:rsidP="00711944">
            <w:pPr>
              <w:spacing w:after="0"/>
              <w:jc w:val="right"/>
              <w:rPr>
                <w:sz w:val="20"/>
                <w:rPrChange w:id="17585" w:author="Steve Barbeaux" w:date="2022-10-10T12:35:00Z">
                  <w:rPr>
                    <w:sz w:val="18"/>
                    <w:szCs w:val="18"/>
                  </w:rPr>
                </w:rPrChange>
              </w:rPr>
            </w:pPr>
            <w:ins w:id="17586" w:author="Steve Barbeaux" w:date="2022-10-10T12:35:00Z">
              <w:r w:rsidRPr="00711944">
                <w:rPr>
                  <w:color w:val="000000"/>
                  <w:sz w:val="20"/>
                  <w:rPrChange w:id="17587" w:author="Steve Barbeaux" w:date="2022-10-10T12:35:00Z">
                    <w:rPr>
                      <w:rFonts w:ascii="Calibri" w:hAnsi="Calibri" w:cs="Calibri"/>
                      <w:color w:val="000000"/>
                      <w:szCs w:val="22"/>
                    </w:rPr>
                  </w:rPrChange>
                </w:rPr>
                <w:t>92.2</w:t>
              </w:r>
            </w:ins>
            <w:del w:id="17588" w:author="Steve Barbeaux" w:date="2022-10-10T12:33:00Z">
              <w:r w:rsidRPr="00711944" w:rsidDel="00711944">
                <w:rPr>
                  <w:sz w:val="20"/>
                  <w:rPrChange w:id="17589" w:author="Steve Barbeaux" w:date="2022-10-10T12:35:00Z">
                    <w:rPr>
                      <w:sz w:val="18"/>
                      <w:szCs w:val="18"/>
                    </w:rPr>
                  </w:rPrChange>
                </w:rPr>
                <w:delText xml:space="preserve"> 101.4 </w:delText>
              </w:r>
            </w:del>
          </w:p>
        </w:tc>
        <w:tc>
          <w:tcPr>
            <w:tcW w:w="1299" w:type="dxa"/>
            <w:tcBorders>
              <w:top w:val="nil"/>
              <w:left w:val="nil"/>
              <w:bottom w:val="nil"/>
              <w:right w:val="nil"/>
            </w:tcBorders>
            <w:shd w:val="clear" w:color="auto" w:fill="FFFFFF" w:themeFill="background1"/>
            <w:vAlign w:val="bottom"/>
            <w:tcPrChange w:id="17590" w:author="Steve Barbeaux" w:date="2022-10-10T12:35:00Z">
              <w:tcPr>
                <w:tcW w:w="1299" w:type="dxa"/>
                <w:tcBorders>
                  <w:top w:val="nil"/>
                  <w:left w:val="nil"/>
                  <w:bottom w:val="nil"/>
                  <w:right w:val="nil"/>
                </w:tcBorders>
                <w:shd w:val="clear" w:color="auto" w:fill="FFFFFF" w:themeFill="background1"/>
              </w:tcPr>
            </w:tcPrChange>
          </w:tcPr>
          <w:p w14:paraId="4DE65311" w14:textId="532A6475" w:rsidR="00711944" w:rsidRPr="00711944" w:rsidRDefault="00711944" w:rsidP="00711944">
            <w:pPr>
              <w:spacing w:after="0"/>
              <w:jc w:val="right"/>
              <w:rPr>
                <w:sz w:val="20"/>
                <w:rPrChange w:id="17591" w:author="Steve Barbeaux" w:date="2022-10-10T12:35:00Z">
                  <w:rPr>
                    <w:sz w:val="18"/>
                    <w:szCs w:val="18"/>
                  </w:rPr>
                </w:rPrChange>
              </w:rPr>
            </w:pPr>
            <w:ins w:id="17592" w:author="Steve Barbeaux" w:date="2022-10-10T12:35:00Z">
              <w:r w:rsidRPr="00711944">
                <w:rPr>
                  <w:color w:val="000000"/>
                  <w:sz w:val="20"/>
                  <w:rPrChange w:id="17593" w:author="Steve Barbeaux" w:date="2022-10-10T12:35:00Z">
                    <w:rPr>
                      <w:rFonts w:ascii="Calibri" w:hAnsi="Calibri" w:cs="Calibri"/>
                      <w:color w:val="000000"/>
                      <w:szCs w:val="22"/>
                    </w:rPr>
                  </w:rPrChange>
                </w:rPr>
                <w:t>14.9</w:t>
              </w:r>
            </w:ins>
            <w:del w:id="17594" w:author="Steve Barbeaux" w:date="2022-10-10T12:33:00Z">
              <w:r w:rsidRPr="00711944" w:rsidDel="00711944">
                <w:rPr>
                  <w:sz w:val="20"/>
                  <w:rPrChange w:id="17595" w:author="Steve Barbeaux" w:date="2022-10-10T12:35:00Z">
                    <w:rPr>
                      <w:sz w:val="18"/>
                      <w:szCs w:val="18"/>
                    </w:rPr>
                  </w:rPrChange>
                </w:rPr>
                <w:delText xml:space="preserve"> 16.3 </w:delText>
              </w:r>
            </w:del>
          </w:p>
        </w:tc>
      </w:tr>
      <w:tr w:rsidR="00711944" w:rsidRPr="00B62A3B" w14:paraId="5155A512" w14:textId="77777777" w:rsidTr="00711944">
        <w:tblPrEx>
          <w:tblW w:w="7689" w:type="dxa"/>
          <w:jc w:val="center"/>
          <w:tblLayout w:type="fixed"/>
          <w:tblLook w:val="0000" w:firstRow="0" w:lastRow="0" w:firstColumn="0" w:lastColumn="0" w:noHBand="0" w:noVBand="0"/>
          <w:tblPrExChange w:id="17596" w:author="Steve Barbeaux" w:date="2022-10-10T12:35:00Z">
            <w:tblPrEx>
              <w:tblW w:w="7689" w:type="dxa"/>
              <w:jc w:val="center"/>
              <w:tblLayout w:type="fixed"/>
              <w:tblLook w:val="0000" w:firstRow="0" w:lastRow="0" w:firstColumn="0" w:lastColumn="0" w:noHBand="0" w:noVBand="0"/>
            </w:tblPrEx>
          </w:tblPrExChange>
        </w:tblPrEx>
        <w:trPr>
          <w:jc w:val="center"/>
          <w:trPrChange w:id="17597" w:author="Steve Barbeaux" w:date="2022-10-10T12:35:00Z">
            <w:trPr>
              <w:jc w:val="center"/>
            </w:trPr>
          </w:trPrChange>
        </w:trPr>
        <w:tc>
          <w:tcPr>
            <w:tcW w:w="1530" w:type="dxa"/>
            <w:tcBorders>
              <w:top w:val="nil"/>
              <w:left w:val="nil"/>
              <w:bottom w:val="nil"/>
              <w:right w:val="nil"/>
            </w:tcBorders>
            <w:shd w:val="clear" w:color="auto" w:fill="FFFFFF" w:themeFill="background1"/>
            <w:noWrap/>
            <w:vAlign w:val="bottom"/>
            <w:tcPrChange w:id="17598" w:author="Steve Barbeaux" w:date="2022-10-10T12:35:00Z">
              <w:tcPr>
                <w:tcW w:w="1530" w:type="dxa"/>
                <w:tcBorders>
                  <w:top w:val="nil"/>
                  <w:left w:val="nil"/>
                  <w:bottom w:val="nil"/>
                  <w:right w:val="nil"/>
                </w:tcBorders>
                <w:shd w:val="clear" w:color="auto" w:fill="FFFFFF" w:themeFill="background1"/>
                <w:noWrap/>
                <w:vAlign w:val="bottom"/>
              </w:tcPr>
            </w:tcPrChange>
          </w:tcPr>
          <w:p w14:paraId="5D9C64F5" w14:textId="6FB623BB" w:rsidR="00711944" w:rsidRPr="00090530" w:rsidRDefault="00711944" w:rsidP="00711944">
            <w:pPr>
              <w:spacing w:after="0"/>
              <w:jc w:val="center"/>
              <w:rPr>
                <w:sz w:val="18"/>
                <w:szCs w:val="18"/>
              </w:rPr>
            </w:pPr>
            <w:ins w:id="17599" w:author="Steve Barbeaux" w:date="2022-10-10T12:33:00Z">
              <w:r w:rsidRPr="00090530">
                <w:rPr>
                  <w:sz w:val="18"/>
                  <w:szCs w:val="18"/>
                </w:rPr>
                <w:t>2002</w:t>
              </w:r>
            </w:ins>
            <w:del w:id="17600" w:author="Steve Barbeaux" w:date="2022-10-10T12:33:00Z">
              <w:r w:rsidRPr="00090530" w:rsidDel="00711944">
                <w:rPr>
                  <w:sz w:val="18"/>
                  <w:szCs w:val="18"/>
                </w:rPr>
                <w:delText>2002</w:delText>
              </w:r>
            </w:del>
          </w:p>
        </w:tc>
        <w:tc>
          <w:tcPr>
            <w:tcW w:w="1289" w:type="dxa"/>
            <w:tcBorders>
              <w:top w:val="nil"/>
              <w:left w:val="nil"/>
              <w:bottom w:val="nil"/>
              <w:right w:val="nil"/>
            </w:tcBorders>
            <w:shd w:val="clear" w:color="auto" w:fill="FFFFFF" w:themeFill="background1"/>
            <w:tcPrChange w:id="17601" w:author="Steve Barbeaux" w:date="2022-10-10T12:35:00Z">
              <w:tcPr>
                <w:tcW w:w="1289" w:type="dxa"/>
                <w:tcBorders>
                  <w:top w:val="nil"/>
                  <w:left w:val="nil"/>
                  <w:bottom w:val="nil"/>
                  <w:right w:val="nil"/>
                </w:tcBorders>
                <w:shd w:val="clear" w:color="auto" w:fill="FFFFFF" w:themeFill="background1"/>
              </w:tcPr>
            </w:tcPrChange>
          </w:tcPr>
          <w:p w14:paraId="53D9E8AA" w14:textId="3985C2E8" w:rsidR="00711944" w:rsidRPr="00090530" w:rsidRDefault="00711944" w:rsidP="00711944">
            <w:pPr>
              <w:spacing w:after="0"/>
              <w:jc w:val="right"/>
              <w:rPr>
                <w:sz w:val="18"/>
                <w:szCs w:val="18"/>
              </w:rPr>
            </w:pPr>
            <w:ins w:id="17602" w:author="Steve Barbeaux" w:date="2022-10-10T12:33:00Z">
              <w:r w:rsidRPr="00090530">
                <w:rPr>
                  <w:sz w:val="18"/>
                  <w:szCs w:val="18"/>
                </w:rPr>
                <w:t xml:space="preserve"> 20.7 </w:t>
              </w:r>
            </w:ins>
            <w:del w:id="17603" w:author="Steve Barbeaux" w:date="2022-10-10T12:33:00Z">
              <w:r w:rsidRPr="00733AC9" w:rsidDel="00711944">
                <w:rPr>
                  <w:sz w:val="18"/>
                  <w:szCs w:val="18"/>
                </w:rPr>
                <w:delText xml:space="preserve"> 25.3 </w:delText>
              </w:r>
            </w:del>
          </w:p>
        </w:tc>
        <w:tc>
          <w:tcPr>
            <w:tcW w:w="967" w:type="dxa"/>
            <w:tcBorders>
              <w:top w:val="nil"/>
              <w:left w:val="nil"/>
              <w:bottom w:val="nil"/>
              <w:right w:val="nil"/>
            </w:tcBorders>
            <w:shd w:val="clear" w:color="auto" w:fill="FFFFFF" w:themeFill="background1"/>
            <w:noWrap/>
            <w:tcPrChange w:id="17604" w:author="Steve Barbeaux" w:date="2022-10-10T12:35:00Z">
              <w:tcPr>
                <w:tcW w:w="967" w:type="dxa"/>
                <w:tcBorders>
                  <w:top w:val="nil"/>
                  <w:left w:val="nil"/>
                  <w:bottom w:val="nil"/>
                  <w:right w:val="nil"/>
                </w:tcBorders>
                <w:shd w:val="clear" w:color="auto" w:fill="FFFFFF" w:themeFill="background1"/>
                <w:noWrap/>
              </w:tcPr>
            </w:tcPrChange>
          </w:tcPr>
          <w:p w14:paraId="69BF9D8B" w14:textId="5B930F6D" w:rsidR="00711944" w:rsidRPr="00090530" w:rsidRDefault="00711944" w:rsidP="00711944">
            <w:pPr>
              <w:spacing w:after="0"/>
              <w:jc w:val="right"/>
              <w:rPr>
                <w:sz w:val="18"/>
                <w:szCs w:val="18"/>
              </w:rPr>
            </w:pPr>
            <w:ins w:id="17605" w:author="Steve Barbeaux" w:date="2022-10-10T12:33:00Z">
              <w:r w:rsidRPr="00090530">
                <w:rPr>
                  <w:sz w:val="18"/>
                  <w:szCs w:val="18"/>
                </w:rPr>
                <w:t xml:space="preserve"> 5.4 </w:t>
              </w:r>
            </w:ins>
            <w:del w:id="17606" w:author="Steve Barbeaux" w:date="2022-10-10T12:33:00Z">
              <w:r w:rsidRPr="00733AC9" w:rsidDel="00711944">
                <w:rPr>
                  <w:sz w:val="18"/>
                  <w:szCs w:val="18"/>
                </w:rPr>
                <w:delText xml:space="preserve"> 6.0 </w:delText>
              </w:r>
            </w:del>
          </w:p>
        </w:tc>
        <w:tc>
          <w:tcPr>
            <w:tcW w:w="1434" w:type="dxa"/>
            <w:tcBorders>
              <w:top w:val="nil"/>
              <w:left w:val="single" w:sz="4" w:space="0" w:color="auto"/>
              <w:bottom w:val="nil"/>
              <w:right w:val="nil"/>
            </w:tcBorders>
            <w:shd w:val="clear" w:color="auto" w:fill="FFFFFF" w:themeFill="background1"/>
            <w:noWrap/>
            <w:vAlign w:val="bottom"/>
            <w:tcPrChange w:id="17607" w:author="Steve Barbeaux" w:date="2022-10-10T12:35:00Z">
              <w:tcPr>
                <w:tcW w:w="1434" w:type="dxa"/>
                <w:tcBorders>
                  <w:top w:val="nil"/>
                  <w:left w:val="single" w:sz="4" w:space="0" w:color="auto"/>
                  <w:bottom w:val="nil"/>
                  <w:right w:val="nil"/>
                </w:tcBorders>
                <w:shd w:val="clear" w:color="auto" w:fill="FFFFFF" w:themeFill="background1"/>
                <w:noWrap/>
                <w:vAlign w:val="bottom"/>
              </w:tcPr>
            </w:tcPrChange>
          </w:tcPr>
          <w:p w14:paraId="770BCAE3" w14:textId="749333CA" w:rsidR="00711944" w:rsidRPr="00090530" w:rsidRDefault="00711944" w:rsidP="00711944">
            <w:pPr>
              <w:spacing w:after="0"/>
              <w:jc w:val="center"/>
              <w:rPr>
                <w:sz w:val="18"/>
                <w:szCs w:val="18"/>
              </w:rPr>
            </w:pPr>
            <w:r w:rsidRPr="00090530">
              <w:rPr>
                <w:sz w:val="18"/>
                <w:szCs w:val="18"/>
              </w:rPr>
              <w:t>2002</w:t>
            </w:r>
          </w:p>
        </w:tc>
        <w:tc>
          <w:tcPr>
            <w:tcW w:w="1170" w:type="dxa"/>
            <w:tcBorders>
              <w:top w:val="nil"/>
              <w:left w:val="nil"/>
              <w:bottom w:val="nil"/>
              <w:right w:val="nil"/>
            </w:tcBorders>
            <w:shd w:val="clear" w:color="auto" w:fill="FFFFFF" w:themeFill="background1"/>
            <w:noWrap/>
            <w:vAlign w:val="bottom"/>
            <w:tcPrChange w:id="17608" w:author="Steve Barbeaux" w:date="2022-10-10T12:35:00Z">
              <w:tcPr>
                <w:tcW w:w="1170" w:type="dxa"/>
                <w:tcBorders>
                  <w:top w:val="nil"/>
                  <w:left w:val="nil"/>
                  <w:bottom w:val="nil"/>
                  <w:right w:val="nil"/>
                </w:tcBorders>
                <w:shd w:val="clear" w:color="auto" w:fill="FFFFFF" w:themeFill="background1"/>
                <w:noWrap/>
              </w:tcPr>
            </w:tcPrChange>
          </w:tcPr>
          <w:p w14:paraId="1A736E2A" w14:textId="1C5CBA8B" w:rsidR="00711944" w:rsidRPr="00711944" w:rsidRDefault="00711944" w:rsidP="00711944">
            <w:pPr>
              <w:spacing w:after="0"/>
              <w:jc w:val="right"/>
              <w:rPr>
                <w:sz w:val="20"/>
                <w:rPrChange w:id="17609" w:author="Steve Barbeaux" w:date="2022-10-10T12:35:00Z">
                  <w:rPr>
                    <w:sz w:val="18"/>
                    <w:szCs w:val="18"/>
                  </w:rPr>
                </w:rPrChange>
              </w:rPr>
            </w:pPr>
            <w:ins w:id="17610" w:author="Steve Barbeaux" w:date="2022-10-10T12:35:00Z">
              <w:r w:rsidRPr="00711944">
                <w:rPr>
                  <w:color w:val="000000"/>
                  <w:sz w:val="20"/>
                  <w:rPrChange w:id="17611" w:author="Steve Barbeaux" w:date="2022-10-10T12:35:00Z">
                    <w:rPr>
                      <w:rFonts w:ascii="Calibri" w:hAnsi="Calibri" w:cs="Calibri"/>
                      <w:color w:val="000000"/>
                      <w:szCs w:val="22"/>
                    </w:rPr>
                  </w:rPrChange>
                </w:rPr>
                <w:t>18.6</w:t>
              </w:r>
            </w:ins>
            <w:del w:id="17612" w:author="Steve Barbeaux" w:date="2022-10-10T12:33:00Z">
              <w:r w:rsidRPr="00711944" w:rsidDel="00711944">
                <w:rPr>
                  <w:sz w:val="20"/>
                  <w:rPrChange w:id="17613" w:author="Steve Barbeaux" w:date="2022-10-10T12:35:00Z">
                    <w:rPr>
                      <w:sz w:val="18"/>
                      <w:szCs w:val="18"/>
                    </w:rPr>
                  </w:rPrChange>
                </w:rPr>
                <w:delText xml:space="preserve"> 20.7 </w:delText>
              </w:r>
            </w:del>
          </w:p>
        </w:tc>
        <w:tc>
          <w:tcPr>
            <w:tcW w:w="1299" w:type="dxa"/>
            <w:tcBorders>
              <w:top w:val="nil"/>
              <w:left w:val="nil"/>
              <w:bottom w:val="nil"/>
              <w:right w:val="nil"/>
            </w:tcBorders>
            <w:shd w:val="clear" w:color="auto" w:fill="FFFFFF" w:themeFill="background1"/>
            <w:vAlign w:val="bottom"/>
            <w:tcPrChange w:id="17614" w:author="Steve Barbeaux" w:date="2022-10-10T12:35:00Z">
              <w:tcPr>
                <w:tcW w:w="1299" w:type="dxa"/>
                <w:tcBorders>
                  <w:top w:val="nil"/>
                  <w:left w:val="nil"/>
                  <w:bottom w:val="nil"/>
                  <w:right w:val="nil"/>
                </w:tcBorders>
                <w:shd w:val="clear" w:color="auto" w:fill="FFFFFF" w:themeFill="background1"/>
              </w:tcPr>
            </w:tcPrChange>
          </w:tcPr>
          <w:p w14:paraId="5955F2EF" w14:textId="2C6D1866" w:rsidR="00711944" w:rsidRPr="00711944" w:rsidRDefault="00711944" w:rsidP="00711944">
            <w:pPr>
              <w:spacing w:after="0"/>
              <w:jc w:val="right"/>
              <w:rPr>
                <w:sz w:val="20"/>
                <w:rPrChange w:id="17615" w:author="Steve Barbeaux" w:date="2022-10-10T12:35:00Z">
                  <w:rPr>
                    <w:sz w:val="18"/>
                    <w:szCs w:val="18"/>
                  </w:rPr>
                </w:rPrChange>
              </w:rPr>
            </w:pPr>
            <w:ins w:id="17616" w:author="Steve Barbeaux" w:date="2022-10-10T12:35:00Z">
              <w:r w:rsidRPr="00711944">
                <w:rPr>
                  <w:color w:val="000000"/>
                  <w:sz w:val="20"/>
                  <w:rPrChange w:id="17617" w:author="Steve Barbeaux" w:date="2022-10-10T12:35:00Z">
                    <w:rPr>
                      <w:rFonts w:ascii="Calibri" w:hAnsi="Calibri" w:cs="Calibri"/>
                      <w:color w:val="000000"/>
                      <w:szCs w:val="22"/>
                    </w:rPr>
                  </w:rPrChange>
                </w:rPr>
                <w:t>4.9</w:t>
              </w:r>
            </w:ins>
            <w:del w:id="17618" w:author="Steve Barbeaux" w:date="2022-10-10T12:33:00Z">
              <w:r w:rsidRPr="00711944" w:rsidDel="00711944">
                <w:rPr>
                  <w:sz w:val="20"/>
                  <w:rPrChange w:id="17619" w:author="Steve Barbeaux" w:date="2022-10-10T12:35:00Z">
                    <w:rPr>
                      <w:sz w:val="18"/>
                      <w:szCs w:val="18"/>
                    </w:rPr>
                  </w:rPrChange>
                </w:rPr>
                <w:delText xml:space="preserve"> 5.4 </w:delText>
              </w:r>
            </w:del>
          </w:p>
        </w:tc>
      </w:tr>
      <w:tr w:rsidR="00711944" w:rsidRPr="00B62A3B" w14:paraId="3790D375" w14:textId="77777777" w:rsidTr="00711944">
        <w:tblPrEx>
          <w:tblW w:w="7689" w:type="dxa"/>
          <w:jc w:val="center"/>
          <w:tblLayout w:type="fixed"/>
          <w:tblLook w:val="0000" w:firstRow="0" w:lastRow="0" w:firstColumn="0" w:lastColumn="0" w:noHBand="0" w:noVBand="0"/>
          <w:tblPrExChange w:id="17620" w:author="Steve Barbeaux" w:date="2022-10-10T12:35:00Z">
            <w:tblPrEx>
              <w:tblW w:w="7689" w:type="dxa"/>
              <w:jc w:val="center"/>
              <w:tblLayout w:type="fixed"/>
              <w:tblLook w:val="0000" w:firstRow="0" w:lastRow="0" w:firstColumn="0" w:lastColumn="0" w:noHBand="0" w:noVBand="0"/>
            </w:tblPrEx>
          </w:tblPrExChange>
        </w:tblPrEx>
        <w:trPr>
          <w:jc w:val="center"/>
          <w:trPrChange w:id="17621" w:author="Steve Barbeaux" w:date="2022-10-10T12:35:00Z">
            <w:trPr>
              <w:jc w:val="center"/>
            </w:trPr>
          </w:trPrChange>
        </w:trPr>
        <w:tc>
          <w:tcPr>
            <w:tcW w:w="1530" w:type="dxa"/>
            <w:tcBorders>
              <w:top w:val="nil"/>
              <w:left w:val="nil"/>
              <w:bottom w:val="nil"/>
              <w:right w:val="nil"/>
            </w:tcBorders>
            <w:shd w:val="clear" w:color="auto" w:fill="FFFFFF" w:themeFill="background1"/>
            <w:noWrap/>
            <w:vAlign w:val="bottom"/>
            <w:tcPrChange w:id="17622" w:author="Steve Barbeaux" w:date="2022-10-10T12:35:00Z">
              <w:tcPr>
                <w:tcW w:w="1530" w:type="dxa"/>
                <w:tcBorders>
                  <w:top w:val="nil"/>
                  <w:left w:val="nil"/>
                  <w:bottom w:val="nil"/>
                  <w:right w:val="nil"/>
                </w:tcBorders>
                <w:shd w:val="clear" w:color="auto" w:fill="FFFFFF" w:themeFill="background1"/>
                <w:noWrap/>
                <w:vAlign w:val="bottom"/>
              </w:tcPr>
            </w:tcPrChange>
          </w:tcPr>
          <w:p w14:paraId="5DAA931B" w14:textId="33C3BDF0" w:rsidR="00711944" w:rsidRPr="00090530" w:rsidRDefault="00711944" w:rsidP="00711944">
            <w:pPr>
              <w:spacing w:after="0"/>
              <w:jc w:val="center"/>
              <w:rPr>
                <w:sz w:val="18"/>
                <w:szCs w:val="18"/>
              </w:rPr>
            </w:pPr>
            <w:ins w:id="17623" w:author="Steve Barbeaux" w:date="2022-10-10T12:33:00Z">
              <w:r w:rsidRPr="00090530">
                <w:rPr>
                  <w:sz w:val="18"/>
                  <w:szCs w:val="18"/>
                </w:rPr>
                <w:t>2003</w:t>
              </w:r>
            </w:ins>
            <w:del w:id="17624" w:author="Steve Barbeaux" w:date="2022-10-10T12:33:00Z">
              <w:r w:rsidRPr="00090530" w:rsidDel="00711944">
                <w:rPr>
                  <w:sz w:val="18"/>
                  <w:szCs w:val="18"/>
                </w:rPr>
                <w:delText>2003</w:delText>
              </w:r>
            </w:del>
          </w:p>
        </w:tc>
        <w:tc>
          <w:tcPr>
            <w:tcW w:w="1289" w:type="dxa"/>
            <w:tcBorders>
              <w:top w:val="nil"/>
              <w:left w:val="nil"/>
              <w:bottom w:val="nil"/>
              <w:right w:val="nil"/>
            </w:tcBorders>
            <w:shd w:val="clear" w:color="auto" w:fill="FFFFFF" w:themeFill="background1"/>
            <w:tcPrChange w:id="17625" w:author="Steve Barbeaux" w:date="2022-10-10T12:35:00Z">
              <w:tcPr>
                <w:tcW w:w="1289" w:type="dxa"/>
                <w:tcBorders>
                  <w:top w:val="nil"/>
                  <w:left w:val="nil"/>
                  <w:bottom w:val="nil"/>
                  <w:right w:val="nil"/>
                </w:tcBorders>
                <w:shd w:val="clear" w:color="auto" w:fill="FFFFFF" w:themeFill="background1"/>
              </w:tcPr>
            </w:tcPrChange>
          </w:tcPr>
          <w:p w14:paraId="73DA5E67" w14:textId="775A64E5" w:rsidR="00711944" w:rsidRPr="00090530" w:rsidRDefault="00711944" w:rsidP="00711944">
            <w:pPr>
              <w:spacing w:after="0"/>
              <w:jc w:val="right"/>
              <w:rPr>
                <w:sz w:val="18"/>
                <w:szCs w:val="18"/>
              </w:rPr>
            </w:pPr>
            <w:ins w:id="17626" w:author="Steve Barbeaux" w:date="2022-10-10T12:33:00Z">
              <w:r w:rsidRPr="00090530">
                <w:rPr>
                  <w:sz w:val="18"/>
                  <w:szCs w:val="18"/>
                </w:rPr>
                <w:t xml:space="preserve"> 17.4 </w:t>
              </w:r>
            </w:ins>
            <w:del w:id="17627" w:author="Steve Barbeaux" w:date="2022-10-10T12:33:00Z">
              <w:r w:rsidRPr="00733AC9" w:rsidDel="00711944">
                <w:rPr>
                  <w:sz w:val="18"/>
                  <w:szCs w:val="18"/>
                </w:rPr>
                <w:delText xml:space="preserve"> 22.3 </w:delText>
              </w:r>
            </w:del>
          </w:p>
        </w:tc>
        <w:tc>
          <w:tcPr>
            <w:tcW w:w="967" w:type="dxa"/>
            <w:tcBorders>
              <w:top w:val="nil"/>
              <w:left w:val="nil"/>
              <w:bottom w:val="nil"/>
              <w:right w:val="nil"/>
            </w:tcBorders>
            <w:shd w:val="clear" w:color="auto" w:fill="FFFFFF" w:themeFill="background1"/>
            <w:noWrap/>
            <w:tcPrChange w:id="17628" w:author="Steve Barbeaux" w:date="2022-10-10T12:35:00Z">
              <w:tcPr>
                <w:tcW w:w="967" w:type="dxa"/>
                <w:tcBorders>
                  <w:top w:val="nil"/>
                  <w:left w:val="nil"/>
                  <w:bottom w:val="nil"/>
                  <w:right w:val="nil"/>
                </w:tcBorders>
                <w:shd w:val="clear" w:color="auto" w:fill="FFFFFF" w:themeFill="background1"/>
                <w:noWrap/>
              </w:tcPr>
            </w:tcPrChange>
          </w:tcPr>
          <w:p w14:paraId="1B648F54" w14:textId="61DD94AF" w:rsidR="00711944" w:rsidRPr="00090530" w:rsidRDefault="00711944" w:rsidP="00711944">
            <w:pPr>
              <w:spacing w:after="0"/>
              <w:jc w:val="right"/>
              <w:rPr>
                <w:sz w:val="18"/>
                <w:szCs w:val="18"/>
              </w:rPr>
            </w:pPr>
            <w:ins w:id="17629" w:author="Steve Barbeaux" w:date="2022-10-10T12:33:00Z">
              <w:r w:rsidRPr="00090530">
                <w:rPr>
                  <w:sz w:val="18"/>
                  <w:szCs w:val="18"/>
                </w:rPr>
                <w:t xml:space="preserve"> 4.7 </w:t>
              </w:r>
            </w:ins>
            <w:del w:id="17630" w:author="Steve Barbeaux" w:date="2022-10-10T12:33:00Z">
              <w:r w:rsidRPr="00733AC9" w:rsidDel="00711944">
                <w:rPr>
                  <w:sz w:val="18"/>
                  <w:szCs w:val="18"/>
                </w:rPr>
                <w:delText xml:space="preserve"> 5.5 </w:delText>
              </w:r>
            </w:del>
          </w:p>
        </w:tc>
        <w:tc>
          <w:tcPr>
            <w:tcW w:w="1434" w:type="dxa"/>
            <w:tcBorders>
              <w:top w:val="nil"/>
              <w:left w:val="single" w:sz="4" w:space="0" w:color="auto"/>
              <w:bottom w:val="nil"/>
              <w:right w:val="nil"/>
            </w:tcBorders>
            <w:shd w:val="clear" w:color="auto" w:fill="FFFFFF" w:themeFill="background1"/>
            <w:noWrap/>
            <w:vAlign w:val="bottom"/>
            <w:tcPrChange w:id="17631" w:author="Steve Barbeaux" w:date="2022-10-10T12:35:00Z">
              <w:tcPr>
                <w:tcW w:w="1434" w:type="dxa"/>
                <w:tcBorders>
                  <w:top w:val="nil"/>
                  <w:left w:val="single" w:sz="4" w:space="0" w:color="auto"/>
                  <w:bottom w:val="nil"/>
                  <w:right w:val="nil"/>
                </w:tcBorders>
                <w:shd w:val="clear" w:color="auto" w:fill="FFFFFF" w:themeFill="background1"/>
                <w:noWrap/>
                <w:vAlign w:val="bottom"/>
              </w:tcPr>
            </w:tcPrChange>
          </w:tcPr>
          <w:p w14:paraId="7BDB515E" w14:textId="0A6FBE9B" w:rsidR="00711944" w:rsidRPr="00090530" w:rsidRDefault="00711944" w:rsidP="00711944">
            <w:pPr>
              <w:spacing w:after="0"/>
              <w:jc w:val="center"/>
              <w:rPr>
                <w:sz w:val="18"/>
                <w:szCs w:val="18"/>
              </w:rPr>
            </w:pPr>
            <w:r w:rsidRPr="00090530">
              <w:rPr>
                <w:sz w:val="18"/>
                <w:szCs w:val="18"/>
              </w:rPr>
              <w:t>2003</w:t>
            </w:r>
          </w:p>
        </w:tc>
        <w:tc>
          <w:tcPr>
            <w:tcW w:w="1170" w:type="dxa"/>
            <w:tcBorders>
              <w:top w:val="nil"/>
              <w:left w:val="nil"/>
              <w:bottom w:val="nil"/>
              <w:right w:val="nil"/>
            </w:tcBorders>
            <w:shd w:val="clear" w:color="auto" w:fill="FFFFFF" w:themeFill="background1"/>
            <w:noWrap/>
            <w:vAlign w:val="bottom"/>
            <w:tcPrChange w:id="17632" w:author="Steve Barbeaux" w:date="2022-10-10T12:35:00Z">
              <w:tcPr>
                <w:tcW w:w="1170" w:type="dxa"/>
                <w:tcBorders>
                  <w:top w:val="nil"/>
                  <w:left w:val="nil"/>
                  <w:bottom w:val="nil"/>
                  <w:right w:val="nil"/>
                </w:tcBorders>
                <w:shd w:val="clear" w:color="auto" w:fill="FFFFFF" w:themeFill="background1"/>
                <w:noWrap/>
              </w:tcPr>
            </w:tcPrChange>
          </w:tcPr>
          <w:p w14:paraId="27CD8AC5" w14:textId="704DD9D8" w:rsidR="00711944" w:rsidRPr="00711944" w:rsidRDefault="00711944" w:rsidP="00711944">
            <w:pPr>
              <w:spacing w:after="0"/>
              <w:jc w:val="right"/>
              <w:rPr>
                <w:sz w:val="20"/>
                <w:rPrChange w:id="17633" w:author="Steve Barbeaux" w:date="2022-10-10T12:35:00Z">
                  <w:rPr>
                    <w:sz w:val="18"/>
                    <w:szCs w:val="18"/>
                  </w:rPr>
                </w:rPrChange>
              </w:rPr>
            </w:pPr>
            <w:ins w:id="17634" w:author="Steve Barbeaux" w:date="2022-10-10T12:35:00Z">
              <w:r w:rsidRPr="00711944">
                <w:rPr>
                  <w:color w:val="000000"/>
                  <w:sz w:val="20"/>
                  <w:rPrChange w:id="17635" w:author="Steve Barbeaux" w:date="2022-10-10T12:35:00Z">
                    <w:rPr>
                      <w:rFonts w:ascii="Calibri" w:hAnsi="Calibri" w:cs="Calibri"/>
                      <w:color w:val="000000"/>
                      <w:szCs w:val="22"/>
                    </w:rPr>
                  </w:rPrChange>
                </w:rPr>
                <w:t>15.6</w:t>
              </w:r>
            </w:ins>
            <w:del w:id="17636" w:author="Steve Barbeaux" w:date="2022-10-10T12:33:00Z">
              <w:r w:rsidRPr="00711944" w:rsidDel="00711944">
                <w:rPr>
                  <w:sz w:val="20"/>
                  <w:rPrChange w:id="17637" w:author="Steve Barbeaux" w:date="2022-10-10T12:35:00Z">
                    <w:rPr>
                      <w:sz w:val="18"/>
                      <w:szCs w:val="18"/>
                    </w:rPr>
                  </w:rPrChange>
                </w:rPr>
                <w:delText xml:space="preserve"> 17.4 </w:delText>
              </w:r>
            </w:del>
          </w:p>
        </w:tc>
        <w:tc>
          <w:tcPr>
            <w:tcW w:w="1299" w:type="dxa"/>
            <w:tcBorders>
              <w:top w:val="nil"/>
              <w:left w:val="nil"/>
              <w:bottom w:val="nil"/>
              <w:right w:val="nil"/>
            </w:tcBorders>
            <w:shd w:val="clear" w:color="auto" w:fill="FFFFFF" w:themeFill="background1"/>
            <w:vAlign w:val="bottom"/>
            <w:tcPrChange w:id="17638" w:author="Steve Barbeaux" w:date="2022-10-10T12:35:00Z">
              <w:tcPr>
                <w:tcW w:w="1299" w:type="dxa"/>
                <w:tcBorders>
                  <w:top w:val="nil"/>
                  <w:left w:val="nil"/>
                  <w:bottom w:val="nil"/>
                  <w:right w:val="nil"/>
                </w:tcBorders>
                <w:shd w:val="clear" w:color="auto" w:fill="FFFFFF" w:themeFill="background1"/>
              </w:tcPr>
            </w:tcPrChange>
          </w:tcPr>
          <w:p w14:paraId="135178B8" w14:textId="75AB16AC" w:rsidR="00711944" w:rsidRPr="00711944" w:rsidRDefault="00711944" w:rsidP="00711944">
            <w:pPr>
              <w:spacing w:after="0"/>
              <w:jc w:val="right"/>
              <w:rPr>
                <w:sz w:val="20"/>
                <w:rPrChange w:id="17639" w:author="Steve Barbeaux" w:date="2022-10-10T12:35:00Z">
                  <w:rPr>
                    <w:sz w:val="18"/>
                    <w:szCs w:val="18"/>
                  </w:rPr>
                </w:rPrChange>
              </w:rPr>
            </w:pPr>
            <w:ins w:id="17640" w:author="Steve Barbeaux" w:date="2022-10-10T12:35:00Z">
              <w:r w:rsidRPr="00711944">
                <w:rPr>
                  <w:color w:val="000000"/>
                  <w:sz w:val="20"/>
                  <w:rPrChange w:id="17641" w:author="Steve Barbeaux" w:date="2022-10-10T12:35:00Z">
                    <w:rPr>
                      <w:rFonts w:ascii="Calibri" w:hAnsi="Calibri" w:cs="Calibri"/>
                      <w:color w:val="000000"/>
                      <w:szCs w:val="22"/>
                    </w:rPr>
                  </w:rPrChange>
                </w:rPr>
                <w:t>4.3</w:t>
              </w:r>
            </w:ins>
            <w:del w:id="17642" w:author="Steve Barbeaux" w:date="2022-10-10T12:33:00Z">
              <w:r w:rsidRPr="00711944" w:rsidDel="00711944">
                <w:rPr>
                  <w:sz w:val="20"/>
                  <w:rPrChange w:id="17643" w:author="Steve Barbeaux" w:date="2022-10-10T12:35:00Z">
                    <w:rPr>
                      <w:sz w:val="18"/>
                      <w:szCs w:val="18"/>
                    </w:rPr>
                  </w:rPrChange>
                </w:rPr>
                <w:delText xml:space="preserve"> 4.7 </w:delText>
              </w:r>
            </w:del>
          </w:p>
        </w:tc>
      </w:tr>
      <w:tr w:rsidR="00711944" w:rsidRPr="00B62A3B" w14:paraId="67D9167C" w14:textId="77777777" w:rsidTr="00711944">
        <w:tblPrEx>
          <w:tblW w:w="7689" w:type="dxa"/>
          <w:jc w:val="center"/>
          <w:tblLayout w:type="fixed"/>
          <w:tblLook w:val="0000" w:firstRow="0" w:lastRow="0" w:firstColumn="0" w:lastColumn="0" w:noHBand="0" w:noVBand="0"/>
          <w:tblPrExChange w:id="17644" w:author="Steve Barbeaux" w:date="2022-10-10T12:35:00Z">
            <w:tblPrEx>
              <w:tblW w:w="7689" w:type="dxa"/>
              <w:jc w:val="center"/>
              <w:tblLayout w:type="fixed"/>
              <w:tblLook w:val="0000" w:firstRow="0" w:lastRow="0" w:firstColumn="0" w:lastColumn="0" w:noHBand="0" w:noVBand="0"/>
            </w:tblPrEx>
          </w:tblPrExChange>
        </w:tblPrEx>
        <w:trPr>
          <w:jc w:val="center"/>
          <w:trPrChange w:id="17645" w:author="Steve Barbeaux" w:date="2022-10-10T12:35:00Z">
            <w:trPr>
              <w:jc w:val="center"/>
            </w:trPr>
          </w:trPrChange>
        </w:trPr>
        <w:tc>
          <w:tcPr>
            <w:tcW w:w="1530" w:type="dxa"/>
            <w:tcBorders>
              <w:top w:val="nil"/>
              <w:left w:val="nil"/>
              <w:bottom w:val="nil"/>
              <w:right w:val="nil"/>
            </w:tcBorders>
            <w:shd w:val="clear" w:color="auto" w:fill="FFFFFF" w:themeFill="background1"/>
            <w:noWrap/>
            <w:vAlign w:val="bottom"/>
            <w:tcPrChange w:id="17646" w:author="Steve Barbeaux" w:date="2022-10-10T12:35:00Z">
              <w:tcPr>
                <w:tcW w:w="1530" w:type="dxa"/>
                <w:tcBorders>
                  <w:top w:val="nil"/>
                  <w:left w:val="nil"/>
                  <w:bottom w:val="nil"/>
                  <w:right w:val="nil"/>
                </w:tcBorders>
                <w:shd w:val="clear" w:color="auto" w:fill="FFFFFF" w:themeFill="background1"/>
                <w:noWrap/>
                <w:vAlign w:val="bottom"/>
              </w:tcPr>
            </w:tcPrChange>
          </w:tcPr>
          <w:p w14:paraId="4A0CF436" w14:textId="0C9DE235" w:rsidR="00711944" w:rsidRPr="00090530" w:rsidRDefault="00711944" w:rsidP="00711944">
            <w:pPr>
              <w:spacing w:after="0"/>
              <w:jc w:val="center"/>
              <w:rPr>
                <w:sz w:val="18"/>
                <w:szCs w:val="18"/>
              </w:rPr>
            </w:pPr>
            <w:ins w:id="17647" w:author="Steve Barbeaux" w:date="2022-10-10T12:33:00Z">
              <w:r w:rsidRPr="00090530">
                <w:rPr>
                  <w:sz w:val="18"/>
                  <w:szCs w:val="18"/>
                </w:rPr>
                <w:t>2004</w:t>
              </w:r>
            </w:ins>
            <w:del w:id="17648" w:author="Steve Barbeaux" w:date="2022-10-10T12:33:00Z">
              <w:r w:rsidRPr="00090530" w:rsidDel="00711944">
                <w:rPr>
                  <w:sz w:val="18"/>
                  <w:szCs w:val="18"/>
                </w:rPr>
                <w:delText>2004</w:delText>
              </w:r>
            </w:del>
          </w:p>
        </w:tc>
        <w:tc>
          <w:tcPr>
            <w:tcW w:w="1289" w:type="dxa"/>
            <w:tcBorders>
              <w:top w:val="nil"/>
              <w:left w:val="nil"/>
              <w:bottom w:val="nil"/>
              <w:right w:val="nil"/>
            </w:tcBorders>
            <w:shd w:val="clear" w:color="auto" w:fill="FFFFFF" w:themeFill="background1"/>
            <w:tcPrChange w:id="17649" w:author="Steve Barbeaux" w:date="2022-10-10T12:35:00Z">
              <w:tcPr>
                <w:tcW w:w="1289" w:type="dxa"/>
                <w:tcBorders>
                  <w:top w:val="nil"/>
                  <w:left w:val="nil"/>
                  <w:bottom w:val="nil"/>
                  <w:right w:val="nil"/>
                </w:tcBorders>
                <w:shd w:val="clear" w:color="auto" w:fill="FFFFFF" w:themeFill="background1"/>
              </w:tcPr>
            </w:tcPrChange>
          </w:tcPr>
          <w:p w14:paraId="6E01AB1C" w14:textId="1FFBBC8F" w:rsidR="00711944" w:rsidRPr="00090530" w:rsidRDefault="00711944" w:rsidP="00711944">
            <w:pPr>
              <w:spacing w:after="0"/>
              <w:jc w:val="right"/>
              <w:rPr>
                <w:sz w:val="18"/>
                <w:szCs w:val="18"/>
              </w:rPr>
            </w:pPr>
            <w:ins w:id="17650" w:author="Steve Barbeaux" w:date="2022-10-10T12:33:00Z">
              <w:r w:rsidRPr="00090530">
                <w:rPr>
                  <w:sz w:val="18"/>
                  <w:szCs w:val="18"/>
                </w:rPr>
                <w:t xml:space="preserve"> 18.6 </w:t>
              </w:r>
            </w:ins>
            <w:del w:id="17651" w:author="Steve Barbeaux" w:date="2022-10-10T12:33:00Z">
              <w:r w:rsidRPr="00733AC9" w:rsidDel="00711944">
                <w:rPr>
                  <w:sz w:val="18"/>
                  <w:szCs w:val="18"/>
                </w:rPr>
                <w:delText xml:space="preserve"> 23.4 </w:delText>
              </w:r>
            </w:del>
          </w:p>
        </w:tc>
        <w:tc>
          <w:tcPr>
            <w:tcW w:w="967" w:type="dxa"/>
            <w:tcBorders>
              <w:top w:val="nil"/>
              <w:left w:val="nil"/>
              <w:bottom w:val="nil"/>
              <w:right w:val="nil"/>
            </w:tcBorders>
            <w:shd w:val="clear" w:color="auto" w:fill="FFFFFF" w:themeFill="background1"/>
            <w:noWrap/>
            <w:tcPrChange w:id="17652" w:author="Steve Barbeaux" w:date="2022-10-10T12:35:00Z">
              <w:tcPr>
                <w:tcW w:w="967" w:type="dxa"/>
                <w:tcBorders>
                  <w:top w:val="nil"/>
                  <w:left w:val="nil"/>
                  <w:bottom w:val="nil"/>
                  <w:right w:val="nil"/>
                </w:tcBorders>
                <w:shd w:val="clear" w:color="auto" w:fill="FFFFFF" w:themeFill="background1"/>
                <w:noWrap/>
              </w:tcPr>
            </w:tcPrChange>
          </w:tcPr>
          <w:p w14:paraId="510E35CD" w14:textId="177D815C" w:rsidR="00711944" w:rsidRPr="00090530" w:rsidRDefault="00711944" w:rsidP="00711944">
            <w:pPr>
              <w:spacing w:after="0"/>
              <w:jc w:val="right"/>
              <w:rPr>
                <w:sz w:val="18"/>
                <w:szCs w:val="18"/>
              </w:rPr>
            </w:pPr>
            <w:ins w:id="17653" w:author="Steve Barbeaux" w:date="2022-10-10T12:33:00Z">
              <w:r w:rsidRPr="00090530">
                <w:rPr>
                  <w:sz w:val="18"/>
                  <w:szCs w:val="18"/>
                </w:rPr>
                <w:t xml:space="preserve"> 4.7 </w:t>
              </w:r>
            </w:ins>
            <w:del w:id="17654" w:author="Steve Barbeaux" w:date="2022-10-10T12:33:00Z">
              <w:r w:rsidRPr="00733AC9" w:rsidDel="00711944">
                <w:rPr>
                  <w:sz w:val="18"/>
                  <w:szCs w:val="18"/>
                </w:rPr>
                <w:delText xml:space="preserve"> 5.5 </w:delText>
              </w:r>
            </w:del>
          </w:p>
        </w:tc>
        <w:tc>
          <w:tcPr>
            <w:tcW w:w="1434" w:type="dxa"/>
            <w:tcBorders>
              <w:top w:val="nil"/>
              <w:left w:val="single" w:sz="4" w:space="0" w:color="auto"/>
              <w:bottom w:val="nil"/>
              <w:right w:val="nil"/>
            </w:tcBorders>
            <w:shd w:val="clear" w:color="auto" w:fill="FFFFFF" w:themeFill="background1"/>
            <w:noWrap/>
            <w:vAlign w:val="bottom"/>
            <w:tcPrChange w:id="17655" w:author="Steve Barbeaux" w:date="2022-10-10T12:35:00Z">
              <w:tcPr>
                <w:tcW w:w="1434" w:type="dxa"/>
                <w:tcBorders>
                  <w:top w:val="nil"/>
                  <w:left w:val="single" w:sz="4" w:space="0" w:color="auto"/>
                  <w:bottom w:val="nil"/>
                  <w:right w:val="nil"/>
                </w:tcBorders>
                <w:shd w:val="clear" w:color="auto" w:fill="FFFFFF" w:themeFill="background1"/>
                <w:noWrap/>
                <w:vAlign w:val="bottom"/>
              </w:tcPr>
            </w:tcPrChange>
          </w:tcPr>
          <w:p w14:paraId="2932D137" w14:textId="470CB475" w:rsidR="00711944" w:rsidRPr="00090530" w:rsidRDefault="00711944" w:rsidP="00711944">
            <w:pPr>
              <w:spacing w:after="0"/>
              <w:jc w:val="center"/>
              <w:rPr>
                <w:sz w:val="18"/>
                <w:szCs w:val="18"/>
              </w:rPr>
            </w:pPr>
            <w:r w:rsidRPr="00090530">
              <w:rPr>
                <w:sz w:val="18"/>
                <w:szCs w:val="18"/>
              </w:rPr>
              <w:t>2004</w:t>
            </w:r>
          </w:p>
        </w:tc>
        <w:tc>
          <w:tcPr>
            <w:tcW w:w="1170" w:type="dxa"/>
            <w:tcBorders>
              <w:top w:val="nil"/>
              <w:left w:val="nil"/>
              <w:bottom w:val="nil"/>
              <w:right w:val="nil"/>
            </w:tcBorders>
            <w:shd w:val="clear" w:color="auto" w:fill="FFFFFF" w:themeFill="background1"/>
            <w:noWrap/>
            <w:vAlign w:val="bottom"/>
            <w:tcPrChange w:id="17656" w:author="Steve Barbeaux" w:date="2022-10-10T12:35:00Z">
              <w:tcPr>
                <w:tcW w:w="1170" w:type="dxa"/>
                <w:tcBorders>
                  <w:top w:val="nil"/>
                  <w:left w:val="nil"/>
                  <w:bottom w:val="nil"/>
                  <w:right w:val="nil"/>
                </w:tcBorders>
                <w:shd w:val="clear" w:color="auto" w:fill="FFFFFF" w:themeFill="background1"/>
                <w:noWrap/>
              </w:tcPr>
            </w:tcPrChange>
          </w:tcPr>
          <w:p w14:paraId="1D90F95C" w14:textId="3F91B135" w:rsidR="00711944" w:rsidRPr="00711944" w:rsidRDefault="00711944" w:rsidP="00711944">
            <w:pPr>
              <w:spacing w:after="0"/>
              <w:jc w:val="right"/>
              <w:rPr>
                <w:sz w:val="20"/>
                <w:rPrChange w:id="17657" w:author="Steve Barbeaux" w:date="2022-10-10T12:35:00Z">
                  <w:rPr>
                    <w:sz w:val="18"/>
                    <w:szCs w:val="18"/>
                  </w:rPr>
                </w:rPrChange>
              </w:rPr>
            </w:pPr>
            <w:ins w:id="17658" w:author="Steve Barbeaux" w:date="2022-10-10T12:35:00Z">
              <w:r w:rsidRPr="00711944">
                <w:rPr>
                  <w:color w:val="000000"/>
                  <w:sz w:val="20"/>
                  <w:rPrChange w:id="17659" w:author="Steve Barbeaux" w:date="2022-10-10T12:35:00Z">
                    <w:rPr>
                      <w:rFonts w:ascii="Calibri" w:hAnsi="Calibri" w:cs="Calibri"/>
                      <w:color w:val="000000"/>
                      <w:szCs w:val="22"/>
                    </w:rPr>
                  </w:rPrChange>
                </w:rPr>
                <w:t>17.1</w:t>
              </w:r>
            </w:ins>
            <w:del w:id="17660" w:author="Steve Barbeaux" w:date="2022-10-10T12:33:00Z">
              <w:r w:rsidRPr="00711944" w:rsidDel="00711944">
                <w:rPr>
                  <w:sz w:val="20"/>
                  <w:rPrChange w:id="17661" w:author="Steve Barbeaux" w:date="2022-10-10T12:35:00Z">
                    <w:rPr>
                      <w:sz w:val="18"/>
                      <w:szCs w:val="18"/>
                    </w:rPr>
                  </w:rPrChange>
                </w:rPr>
                <w:delText xml:space="preserve"> 18.6 </w:delText>
              </w:r>
            </w:del>
          </w:p>
        </w:tc>
        <w:tc>
          <w:tcPr>
            <w:tcW w:w="1299" w:type="dxa"/>
            <w:tcBorders>
              <w:top w:val="nil"/>
              <w:left w:val="nil"/>
              <w:bottom w:val="nil"/>
              <w:right w:val="nil"/>
            </w:tcBorders>
            <w:shd w:val="clear" w:color="auto" w:fill="FFFFFF" w:themeFill="background1"/>
            <w:vAlign w:val="bottom"/>
            <w:tcPrChange w:id="17662" w:author="Steve Barbeaux" w:date="2022-10-10T12:35:00Z">
              <w:tcPr>
                <w:tcW w:w="1299" w:type="dxa"/>
                <w:tcBorders>
                  <w:top w:val="nil"/>
                  <w:left w:val="nil"/>
                  <w:bottom w:val="nil"/>
                  <w:right w:val="nil"/>
                </w:tcBorders>
                <w:shd w:val="clear" w:color="auto" w:fill="FFFFFF" w:themeFill="background1"/>
              </w:tcPr>
            </w:tcPrChange>
          </w:tcPr>
          <w:p w14:paraId="5DBAF1BF" w14:textId="5348074F" w:rsidR="00711944" w:rsidRPr="00711944" w:rsidRDefault="00711944" w:rsidP="00711944">
            <w:pPr>
              <w:spacing w:after="0"/>
              <w:jc w:val="right"/>
              <w:rPr>
                <w:sz w:val="20"/>
                <w:rPrChange w:id="17663" w:author="Steve Barbeaux" w:date="2022-10-10T12:35:00Z">
                  <w:rPr>
                    <w:sz w:val="18"/>
                    <w:szCs w:val="18"/>
                  </w:rPr>
                </w:rPrChange>
              </w:rPr>
            </w:pPr>
            <w:ins w:id="17664" w:author="Steve Barbeaux" w:date="2022-10-10T12:35:00Z">
              <w:r w:rsidRPr="00711944">
                <w:rPr>
                  <w:color w:val="000000"/>
                  <w:sz w:val="20"/>
                  <w:rPrChange w:id="17665" w:author="Steve Barbeaux" w:date="2022-10-10T12:35:00Z">
                    <w:rPr>
                      <w:rFonts w:ascii="Calibri" w:hAnsi="Calibri" w:cs="Calibri"/>
                      <w:color w:val="000000"/>
                      <w:szCs w:val="22"/>
                    </w:rPr>
                  </w:rPrChange>
                </w:rPr>
                <w:t>4.3</w:t>
              </w:r>
            </w:ins>
            <w:del w:id="17666" w:author="Steve Barbeaux" w:date="2022-10-10T12:33:00Z">
              <w:r w:rsidRPr="00711944" w:rsidDel="00711944">
                <w:rPr>
                  <w:sz w:val="20"/>
                  <w:rPrChange w:id="17667" w:author="Steve Barbeaux" w:date="2022-10-10T12:35:00Z">
                    <w:rPr>
                      <w:sz w:val="18"/>
                      <w:szCs w:val="18"/>
                    </w:rPr>
                  </w:rPrChange>
                </w:rPr>
                <w:delText xml:space="preserve"> 4.7 </w:delText>
              </w:r>
            </w:del>
          </w:p>
        </w:tc>
      </w:tr>
      <w:tr w:rsidR="00711944" w:rsidRPr="00B62A3B" w14:paraId="5EF32A7A" w14:textId="77777777" w:rsidTr="00711944">
        <w:tblPrEx>
          <w:tblW w:w="7689" w:type="dxa"/>
          <w:jc w:val="center"/>
          <w:tblLayout w:type="fixed"/>
          <w:tblLook w:val="0000" w:firstRow="0" w:lastRow="0" w:firstColumn="0" w:lastColumn="0" w:noHBand="0" w:noVBand="0"/>
          <w:tblPrExChange w:id="17668" w:author="Steve Barbeaux" w:date="2022-10-10T12:35:00Z">
            <w:tblPrEx>
              <w:tblW w:w="7689" w:type="dxa"/>
              <w:jc w:val="center"/>
              <w:tblLayout w:type="fixed"/>
              <w:tblLook w:val="0000" w:firstRow="0" w:lastRow="0" w:firstColumn="0" w:lastColumn="0" w:noHBand="0" w:noVBand="0"/>
            </w:tblPrEx>
          </w:tblPrExChange>
        </w:tblPrEx>
        <w:trPr>
          <w:jc w:val="center"/>
          <w:trPrChange w:id="17669" w:author="Steve Barbeaux" w:date="2022-10-10T12:35:00Z">
            <w:trPr>
              <w:jc w:val="center"/>
            </w:trPr>
          </w:trPrChange>
        </w:trPr>
        <w:tc>
          <w:tcPr>
            <w:tcW w:w="1530" w:type="dxa"/>
            <w:tcBorders>
              <w:top w:val="nil"/>
              <w:left w:val="nil"/>
              <w:bottom w:val="nil"/>
              <w:right w:val="nil"/>
            </w:tcBorders>
            <w:shd w:val="clear" w:color="auto" w:fill="FFFFFF" w:themeFill="background1"/>
            <w:noWrap/>
            <w:vAlign w:val="bottom"/>
            <w:tcPrChange w:id="17670" w:author="Steve Barbeaux" w:date="2022-10-10T12:35:00Z">
              <w:tcPr>
                <w:tcW w:w="1530" w:type="dxa"/>
                <w:tcBorders>
                  <w:top w:val="nil"/>
                  <w:left w:val="nil"/>
                  <w:bottom w:val="nil"/>
                  <w:right w:val="nil"/>
                </w:tcBorders>
                <w:shd w:val="clear" w:color="auto" w:fill="FFFFFF" w:themeFill="background1"/>
                <w:noWrap/>
                <w:vAlign w:val="bottom"/>
              </w:tcPr>
            </w:tcPrChange>
          </w:tcPr>
          <w:p w14:paraId="0E4074AF" w14:textId="44D85DDE" w:rsidR="00711944" w:rsidRPr="00090530" w:rsidRDefault="00711944" w:rsidP="00711944">
            <w:pPr>
              <w:spacing w:after="0"/>
              <w:jc w:val="center"/>
              <w:rPr>
                <w:sz w:val="18"/>
                <w:szCs w:val="18"/>
              </w:rPr>
            </w:pPr>
            <w:ins w:id="17671" w:author="Steve Barbeaux" w:date="2022-10-10T12:33:00Z">
              <w:r w:rsidRPr="00090530">
                <w:rPr>
                  <w:sz w:val="18"/>
                  <w:szCs w:val="18"/>
                </w:rPr>
                <w:t>2005</w:t>
              </w:r>
            </w:ins>
            <w:del w:id="17672" w:author="Steve Barbeaux" w:date="2022-10-10T12:33:00Z">
              <w:r w:rsidRPr="00090530" w:rsidDel="00711944">
                <w:rPr>
                  <w:sz w:val="18"/>
                  <w:szCs w:val="18"/>
                </w:rPr>
                <w:delText>2005</w:delText>
              </w:r>
            </w:del>
          </w:p>
        </w:tc>
        <w:tc>
          <w:tcPr>
            <w:tcW w:w="1289" w:type="dxa"/>
            <w:tcBorders>
              <w:top w:val="nil"/>
              <w:left w:val="nil"/>
              <w:bottom w:val="nil"/>
              <w:right w:val="nil"/>
            </w:tcBorders>
            <w:shd w:val="clear" w:color="auto" w:fill="FFFFFF" w:themeFill="background1"/>
            <w:tcPrChange w:id="17673" w:author="Steve Barbeaux" w:date="2022-10-10T12:35:00Z">
              <w:tcPr>
                <w:tcW w:w="1289" w:type="dxa"/>
                <w:tcBorders>
                  <w:top w:val="nil"/>
                  <w:left w:val="nil"/>
                  <w:bottom w:val="nil"/>
                  <w:right w:val="nil"/>
                </w:tcBorders>
                <w:shd w:val="clear" w:color="auto" w:fill="FFFFFF" w:themeFill="background1"/>
              </w:tcPr>
            </w:tcPrChange>
          </w:tcPr>
          <w:p w14:paraId="59C904AF" w14:textId="3B95F75F" w:rsidR="00711944" w:rsidRPr="00090530" w:rsidRDefault="00711944" w:rsidP="00711944">
            <w:pPr>
              <w:spacing w:after="0"/>
              <w:jc w:val="right"/>
              <w:rPr>
                <w:sz w:val="18"/>
                <w:szCs w:val="18"/>
              </w:rPr>
            </w:pPr>
            <w:ins w:id="17674" w:author="Steve Barbeaux" w:date="2022-10-10T12:33:00Z">
              <w:r w:rsidRPr="00090530">
                <w:rPr>
                  <w:sz w:val="18"/>
                  <w:szCs w:val="18"/>
                </w:rPr>
                <w:t xml:space="preserve"> 13.4 </w:t>
              </w:r>
            </w:ins>
            <w:del w:id="17675" w:author="Steve Barbeaux" w:date="2022-10-10T12:33:00Z">
              <w:r w:rsidRPr="00733AC9" w:rsidDel="00711944">
                <w:rPr>
                  <w:sz w:val="18"/>
                  <w:szCs w:val="18"/>
                </w:rPr>
                <w:delText xml:space="preserve"> 19.1 </w:delText>
              </w:r>
            </w:del>
          </w:p>
        </w:tc>
        <w:tc>
          <w:tcPr>
            <w:tcW w:w="967" w:type="dxa"/>
            <w:tcBorders>
              <w:top w:val="nil"/>
              <w:left w:val="nil"/>
              <w:bottom w:val="nil"/>
              <w:right w:val="nil"/>
            </w:tcBorders>
            <w:shd w:val="clear" w:color="auto" w:fill="FFFFFF" w:themeFill="background1"/>
            <w:noWrap/>
            <w:tcPrChange w:id="17676" w:author="Steve Barbeaux" w:date="2022-10-10T12:35:00Z">
              <w:tcPr>
                <w:tcW w:w="967" w:type="dxa"/>
                <w:tcBorders>
                  <w:top w:val="nil"/>
                  <w:left w:val="nil"/>
                  <w:bottom w:val="nil"/>
                  <w:right w:val="nil"/>
                </w:tcBorders>
                <w:shd w:val="clear" w:color="auto" w:fill="FFFFFF" w:themeFill="background1"/>
                <w:noWrap/>
              </w:tcPr>
            </w:tcPrChange>
          </w:tcPr>
          <w:p w14:paraId="0FC5A6BD" w14:textId="033FDCAB" w:rsidR="00711944" w:rsidRPr="00090530" w:rsidRDefault="00711944" w:rsidP="00711944">
            <w:pPr>
              <w:spacing w:after="0"/>
              <w:jc w:val="right"/>
              <w:rPr>
                <w:sz w:val="18"/>
                <w:szCs w:val="18"/>
              </w:rPr>
            </w:pPr>
            <w:ins w:id="17677" w:author="Steve Barbeaux" w:date="2022-10-10T12:33:00Z">
              <w:r w:rsidRPr="00090530">
                <w:rPr>
                  <w:sz w:val="18"/>
                  <w:szCs w:val="18"/>
                </w:rPr>
                <w:t xml:space="preserve"> 4.3 </w:t>
              </w:r>
            </w:ins>
            <w:del w:id="17678" w:author="Steve Barbeaux" w:date="2022-10-10T12:33:00Z">
              <w:r w:rsidRPr="00733AC9" w:rsidDel="00711944">
                <w:rPr>
                  <w:sz w:val="18"/>
                  <w:szCs w:val="18"/>
                </w:rPr>
                <w:delText xml:space="preserve"> 5.3 </w:delText>
              </w:r>
            </w:del>
          </w:p>
        </w:tc>
        <w:tc>
          <w:tcPr>
            <w:tcW w:w="1434" w:type="dxa"/>
            <w:tcBorders>
              <w:top w:val="nil"/>
              <w:left w:val="single" w:sz="4" w:space="0" w:color="auto"/>
              <w:bottom w:val="nil"/>
              <w:right w:val="nil"/>
            </w:tcBorders>
            <w:shd w:val="clear" w:color="auto" w:fill="FFFFFF" w:themeFill="background1"/>
            <w:noWrap/>
            <w:vAlign w:val="bottom"/>
            <w:tcPrChange w:id="17679" w:author="Steve Barbeaux" w:date="2022-10-10T12:35:00Z">
              <w:tcPr>
                <w:tcW w:w="1434" w:type="dxa"/>
                <w:tcBorders>
                  <w:top w:val="nil"/>
                  <w:left w:val="single" w:sz="4" w:space="0" w:color="auto"/>
                  <w:bottom w:val="nil"/>
                  <w:right w:val="nil"/>
                </w:tcBorders>
                <w:shd w:val="clear" w:color="auto" w:fill="FFFFFF" w:themeFill="background1"/>
                <w:noWrap/>
                <w:vAlign w:val="bottom"/>
              </w:tcPr>
            </w:tcPrChange>
          </w:tcPr>
          <w:p w14:paraId="2C9A491F" w14:textId="60977053" w:rsidR="00711944" w:rsidRPr="00090530" w:rsidRDefault="00711944" w:rsidP="00711944">
            <w:pPr>
              <w:spacing w:after="0"/>
              <w:jc w:val="center"/>
              <w:rPr>
                <w:sz w:val="18"/>
                <w:szCs w:val="18"/>
              </w:rPr>
            </w:pPr>
            <w:r w:rsidRPr="00090530">
              <w:rPr>
                <w:sz w:val="18"/>
                <w:szCs w:val="18"/>
              </w:rPr>
              <w:t>2005</w:t>
            </w:r>
          </w:p>
        </w:tc>
        <w:tc>
          <w:tcPr>
            <w:tcW w:w="1170" w:type="dxa"/>
            <w:tcBorders>
              <w:top w:val="nil"/>
              <w:left w:val="nil"/>
              <w:bottom w:val="nil"/>
              <w:right w:val="nil"/>
            </w:tcBorders>
            <w:shd w:val="clear" w:color="auto" w:fill="FFFFFF" w:themeFill="background1"/>
            <w:noWrap/>
            <w:vAlign w:val="bottom"/>
            <w:tcPrChange w:id="17680" w:author="Steve Barbeaux" w:date="2022-10-10T12:35:00Z">
              <w:tcPr>
                <w:tcW w:w="1170" w:type="dxa"/>
                <w:tcBorders>
                  <w:top w:val="nil"/>
                  <w:left w:val="nil"/>
                  <w:bottom w:val="nil"/>
                  <w:right w:val="nil"/>
                </w:tcBorders>
                <w:shd w:val="clear" w:color="auto" w:fill="FFFFFF" w:themeFill="background1"/>
                <w:noWrap/>
              </w:tcPr>
            </w:tcPrChange>
          </w:tcPr>
          <w:p w14:paraId="35F40766" w14:textId="0D4D3F5D" w:rsidR="00711944" w:rsidRPr="00711944" w:rsidRDefault="00711944" w:rsidP="00711944">
            <w:pPr>
              <w:spacing w:after="0"/>
              <w:jc w:val="right"/>
              <w:rPr>
                <w:sz w:val="20"/>
                <w:rPrChange w:id="17681" w:author="Steve Barbeaux" w:date="2022-10-10T12:35:00Z">
                  <w:rPr>
                    <w:sz w:val="18"/>
                    <w:szCs w:val="18"/>
                  </w:rPr>
                </w:rPrChange>
              </w:rPr>
            </w:pPr>
            <w:ins w:id="17682" w:author="Steve Barbeaux" w:date="2022-10-10T12:35:00Z">
              <w:r w:rsidRPr="00711944">
                <w:rPr>
                  <w:color w:val="000000"/>
                  <w:sz w:val="20"/>
                  <w:rPrChange w:id="17683" w:author="Steve Barbeaux" w:date="2022-10-10T12:35:00Z">
                    <w:rPr>
                      <w:rFonts w:ascii="Calibri" w:hAnsi="Calibri" w:cs="Calibri"/>
                      <w:color w:val="000000"/>
                      <w:szCs w:val="22"/>
                    </w:rPr>
                  </w:rPrChange>
                </w:rPr>
                <w:t>12.1</w:t>
              </w:r>
            </w:ins>
            <w:del w:id="17684" w:author="Steve Barbeaux" w:date="2022-10-10T12:33:00Z">
              <w:r w:rsidRPr="00711944" w:rsidDel="00711944">
                <w:rPr>
                  <w:sz w:val="20"/>
                  <w:rPrChange w:id="17685" w:author="Steve Barbeaux" w:date="2022-10-10T12:35:00Z">
                    <w:rPr>
                      <w:sz w:val="18"/>
                      <w:szCs w:val="18"/>
                    </w:rPr>
                  </w:rPrChange>
                </w:rPr>
                <w:delText xml:space="preserve"> 13.4 </w:delText>
              </w:r>
            </w:del>
          </w:p>
        </w:tc>
        <w:tc>
          <w:tcPr>
            <w:tcW w:w="1299" w:type="dxa"/>
            <w:tcBorders>
              <w:top w:val="nil"/>
              <w:left w:val="nil"/>
              <w:bottom w:val="nil"/>
              <w:right w:val="nil"/>
            </w:tcBorders>
            <w:shd w:val="clear" w:color="auto" w:fill="FFFFFF" w:themeFill="background1"/>
            <w:vAlign w:val="bottom"/>
            <w:tcPrChange w:id="17686" w:author="Steve Barbeaux" w:date="2022-10-10T12:35:00Z">
              <w:tcPr>
                <w:tcW w:w="1299" w:type="dxa"/>
                <w:tcBorders>
                  <w:top w:val="nil"/>
                  <w:left w:val="nil"/>
                  <w:bottom w:val="nil"/>
                  <w:right w:val="nil"/>
                </w:tcBorders>
                <w:shd w:val="clear" w:color="auto" w:fill="FFFFFF" w:themeFill="background1"/>
              </w:tcPr>
            </w:tcPrChange>
          </w:tcPr>
          <w:p w14:paraId="6DCCA56D" w14:textId="67848835" w:rsidR="00711944" w:rsidRPr="00711944" w:rsidRDefault="00711944" w:rsidP="00711944">
            <w:pPr>
              <w:spacing w:after="0"/>
              <w:jc w:val="right"/>
              <w:rPr>
                <w:sz w:val="20"/>
                <w:rPrChange w:id="17687" w:author="Steve Barbeaux" w:date="2022-10-10T12:35:00Z">
                  <w:rPr>
                    <w:sz w:val="18"/>
                    <w:szCs w:val="18"/>
                  </w:rPr>
                </w:rPrChange>
              </w:rPr>
            </w:pPr>
            <w:ins w:id="17688" w:author="Steve Barbeaux" w:date="2022-10-10T12:35:00Z">
              <w:r w:rsidRPr="00711944">
                <w:rPr>
                  <w:color w:val="000000"/>
                  <w:sz w:val="20"/>
                  <w:rPrChange w:id="17689" w:author="Steve Barbeaux" w:date="2022-10-10T12:35:00Z">
                    <w:rPr>
                      <w:rFonts w:ascii="Calibri" w:hAnsi="Calibri" w:cs="Calibri"/>
                      <w:color w:val="000000"/>
                      <w:szCs w:val="22"/>
                    </w:rPr>
                  </w:rPrChange>
                </w:rPr>
                <w:t>3.9</w:t>
              </w:r>
            </w:ins>
            <w:del w:id="17690" w:author="Steve Barbeaux" w:date="2022-10-10T12:33:00Z">
              <w:r w:rsidRPr="00711944" w:rsidDel="00711944">
                <w:rPr>
                  <w:sz w:val="20"/>
                  <w:rPrChange w:id="17691" w:author="Steve Barbeaux" w:date="2022-10-10T12:35:00Z">
                    <w:rPr>
                      <w:sz w:val="18"/>
                      <w:szCs w:val="18"/>
                    </w:rPr>
                  </w:rPrChange>
                </w:rPr>
                <w:delText xml:space="preserve"> 4.3 </w:delText>
              </w:r>
            </w:del>
          </w:p>
        </w:tc>
      </w:tr>
      <w:tr w:rsidR="00711944" w:rsidRPr="00B62A3B" w14:paraId="1B79FAA6" w14:textId="77777777" w:rsidTr="00711944">
        <w:tblPrEx>
          <w:tblW w:w="7689" w:type="dxa"/>
          <w:jc w:val="center"/>
          <w:tblLayout w:type="fixed"/>
          <w:tblLook w:val="0000" w:firstRow="0" w:lastRow="0" w:firstColumn="0" w:lastColumn="0" w:noHBand="0" w:noVBand="0"/>
          <w:tblPrExChange w:id="17692" w:author="Steve Barbeaux" w:date="2022-10-10T12:35:00Z">
            <w:tblPrEx>
              <w:tblW w:w="7689" w:type="dxa"/>
              <w:jc w:val="center"/>
              <w:tblLayout w:type="fixed"/>
              <w:tblLook w:val="0000" w:firstRow="0" w:lastRow="0" w:firstColumn="0" w:lastColumn="0" w:noHBand="0" w:noVBand="0"/>
            </w:tblPrEx>
          </w:tblPrExChange>
        </w:tblPrEx>
        <w:trPr>
          <w:jc w:val="center"/>
          <w:trPrChange w:id="17693" w:author="Steve Barbeaux" w:date="2022-10-10T12:35:00Z">
            <w:trPr>
              <w:jc w:val="center"/>
            </w:trPr>
          </w:trPrChange>
        </w:trPr>
        <w:tc>
          <w:tcPr>
            <w:tcW w:w="1530" w:type="dxa"/>
            <w:tcBorders>
              <w:top w:val="nil"/>
              <w:left w:val="nil"/>
              <w:bottom w:val="nil"/>
              <w:right w:val="nil"/>
            </w:tcBorders>
            <w:shd w:val="clear" w:color="auto" w:fill="FFFFFF" w:themeFill="background1"/>
            <w:noWrap/>
            <w:vAlign w:val="bottom"/>
            <w:tcPrChange w:id="17694" w:author="Steve Barbeaux" w:date="2022-10-10T12:35:00Z">
              <w:tcPr>
                <w:tcW w:w="1530" w:type="dxa"/>
                <w:tcBorders>
                  <w:top w:val="nil"/>
                  <w:left w:val="nil"/>
                  <w:bottom w:val="nil"/>
                  <w:right w:val="nil"/>
                </w:tcBorders>
                <w:shd w:val="clear" w:color="auto" w:fill="FFFFFF" w:themeFill="background1"/>
                <w:noWrap/>
                <w:vAlign w:val="bottom"/>
              </w:tcPr>
            </w:tcPrChange>
          </w:tcPr>
          <w:p w14:paraId="31B1691B" w14:textId="440147D7" w:rsidR="00711944" w:rsidRPr="00090530" w:rsidRDefault="00711944" w:rsidP="00711944">
            <w:pPr>
              <w:spacing w:after="0"/>
              <w:jc w:val="center"/>
              <w:rPr>
                <w:sz w:val="18"/>
                <w:szCs w:val="18"/>
              </w:rPr>
            </w:pPr>
            <w:ins w:id="17695" w:author="Steve Barbeaux" w:date="2022-10-10T12:33:00Z">
              <w:r w:rsidRPr="00090530">
                <w:rPr>
                  <w:sz w:val="18"/>
                  <w:szCs w:val="18"/>
                </w:rPr>
                <w:t>2006</w:t>
              </w:r>
            </w:ins>
            <w:del w:id="17696" w:author="Steve Barbeaux" w:date="2022-10-10T12:33:00Z">
              <w:r w:rsidRPr="00090530" w:rsidDel="00711944">
                <w:rPr>
                  <w:sz w:val="18"/>
                  <w:szCs w:val="18"/>
                </w:rPr>
                <w:delText>2006</w:delText>
              </w:r>
            </w:del>
          </w:p>
        </w:tc>
        <w:tc>
          <w:tcPr>
            <w:tcW w:w="1289" w:type="dxa"/>
            <w:tcBorders>
              <w:top w:val="nil"/>
              <w:left w:val="nil"/>
              <w:bottom w:val="nil"/>
              <w:right w:val="nil"/>
            </w:tcBorders>
            <w:shd w:val="clear" w:color="auto" w:fill="FFFFFF" w:themeFill="background1"/>
            <w:tcPrChange w:id="17697" w:author="Steve Barbeaux" w:date="2022-10-10T12:35:00Z">
              <w:tcPr>
                <w:tcW w:w="1289" w:type="dxa"/>
                <w:tcBorders>
                  <w:top w:val="nil"/>
                  <w:left w:val="nil"/>
                  <w:bottom w:val="nil"/>
                  <w:right w:val="nil"/>
                </w:tcBorders>
                <w:shd w:val="clear" w:color="auto" w:fill="FFFFFF" w:themeFill="background1"/>
              </w:tcPr>
            </w:tcPrChange>
          </w:tcPr>
          <w:p w14:paraId="7E1A0207" w14:textId="002DD409" w:rsidR="00711944" w:rsidRPr="00090530" w:rsidRDefault="00711944" w:rsidP="00711944">
            <w:pPr>
              <w:spacing w:after="0"/>
              <w:jc w:val="right"/>
              <w:rPr>
                <w:sz w:val="18"/>
                <w:szCs w:val="18"/>
              </w:rPr>
            </w:pPr>
            <w:ins w:id="17698" w:author="Steve Barbeaux" w:date="2022-10-10T12:33:00Z">
              <w:r w:rsidRPr="00090530">
                <w:rPr>
                  <w:sz w:val="18"/>
                  <w:szCs w:val="18"/>
                </w:rPr>
                <w:t xml:space="preserve"> 31.9 </w:t>
              </w:r>
            </w:ins>
            <w:del w:id="17699" w:author="Steve Barbeaux" w:date="2022-10-10T12:33:00Z">
              <w:r w:rsidRPr="00733AC9" w:rsidDel="00711944">
                <w:rPr>
                  <w:sz w:val="18"/>
                  <w:szCs w:val="18"/>
                </w:rPr>
                <w:delText xml:space="preserve"> 36.9 </w:delText>
              </w:r>
            </w:del>
          </w:p>
        </w:tc>
        <w:tc>
          <w:tcPr>
            <w:tcW w:w="967" w:type="dxa"/>
            <w:tcBorders>
              <w:top w:val="nil"/>
              <w:left w:val="nil"/>
              <w:bottom w:val="nil"/>
              <w:right w:val="nil"/>
            </w:tcBorders>
            <w:shd w:val="clear" w:color="auto" w:fill="FFFFFF" w:themeFill="background1"/>
            <w:noWrap/>
            <w:tcPrChange w:id="17700" w:author="Steve Barbeaux" w:date="2022-10-10T12:35:00Z">
              <w:tcPr>
                <w:tcW w:w="967" w:type="dxa"/>
                <w:tcBorders>
                  <w:top w:val="nil"/>
                  <w:left w:val="nil"/>
                  <w:bottom w:val="nil"/>
                  <w:right w:val="nil"/>
                </w:tcBorders>
                <w:shd w:val="clear" w:color="auto" w:fill="FFFFFF" w:themeFill="background1"/>
                <w:noWrap/>
              </w:tcPr>
            </w:tcPrChange>
          </w:tcPr>
          <w:p w14:paraId="46CCC2D9" w14:textId="792C07FA" w:rsidR="00711944" w:rsidRPr="00090530" w:rsidRDefault="00711944" w:rsidP="00711944">
            <w:pPr>
              <w:spacing w:after="0"/>
              <w:jc w:val="right"/>
              <w:rPr>
                <w:sz w:val="18"/>
                <w:szCs w:val="18"/>
              </w:rPr>
            </w:pPr>
            <w:ins w:id="17701" w:author="Steve Barbeaux" w:date="2022-10-10T12:33:00Z">
              <w:r w:rsidRPr="00090530">
                <w:rPr>
                  <w:sz w:val="18"/>
                  <w:szCs w:val="18"/>
                </w:rPr>
                <w:t xml:space="preserve"> 8.0 </w:t>
              </w:r>
            </w:ins>
            <w:del w:id="17702" w:author="Steve Barbeaux" w:date="2022-10-10T12:33:00Z">
              <w:r w:rsidRPr="00733AC9" w:rsidDel="00711944">
                <w:rPr>
                  <w:sz w:val="18"/>
                  <w:szCs w:val="18"/>
                </w:rPr>
                <w:delText xml:space="preserve"> 8.6 </w:delText>
              </w:r>
            </w:del>
          </w:p>
        </w:tc>
        <w:tc>
          <w:tcPr>
            <w:tcW w:w="1434" w:type="dxa"/>
            <w:tcBorders>
              <w:top w:val="nil"/>
              <w:left w:val="single" w:sz="4" w:space="0" w:color="auto"/>
              <w:bottom w:val="nil"/>
              <w:right w:val="nil"/>
            </w:tcBorders>
            <w:shd w:val="clear" w:color="auto" w:fill="FFFFFF" w:themeFill="background1"/>
            <w:noWrap/>
            <w:vAlign w:val="bottom"/>
            <w:tcPrChange w:id="17703" w:author="Steve Barbeaux" w:date="2022-10-10T12:35:00Z">
              <w:tcPr>
                <w:tcW w:w="1434" w:type="dxa"/>
                <w:tcBorders>
                  <w:top w:val="nil"/>
                  <w:left w:val="single" w:sz="4" w:space="0" w:color="auto"/>
                  <w:bottom w:val="nil"/>
                  <w:right w:val="nil"/>
                </w:tcBorders>
                <w:shd w:val="clear" w:color="auto" w:fill="FFFFFF" w:themeFill="background1"/>
                <w:noWrap/>
                <w:vAlign w:val="bottom"/>
              </w:tcPr>
            </w:tcPrChange>
          </w:tcPr>
          <w:p w14:paraId="385BE5DC" w14:textId="77EC4ED2" w:rsidR="00711944" w:rsidRPr="00090530" w:rsidRDefault="00711944" w:rsidP="00711944">
            <w:pPr>
              <w:spacing w:after="0"/>
              <w:jc w:val="center"/>
              <w:rPr>
                <w:sz w:val="18"/>
                <w:szCs w:val="18"/>
              </w:rPr>
            </w:pPr>
            <w:r w:rsidRPr="00090530">
              <w:rPr>
                <w:sz w:val="18"/>
                <w:szCs w:val="18"/>
              </w:rPr>
              <w:t>2006</w:t>
            </w:r>
          </w:p>
        </w:tc>
        <w:tc>
          <w:tcPr>
            <w:tcW w:w="1170" w:type="dxa"/>
            <w:tcBorders>
              <w:top w:val="nil"/>
              <w:left w:val="nil"/>
              <w:bottom w:val="nil"/>
              <w:right w:val="nil"/>
            </w:tcBorders>
            <w:shd w:val="clear" w:color="auto" w:fill="FFFFFF" w:themeFill="background1"/>
            <w:noWrap/>
            <w:vAlign w:val="bottom"/>
            <w:tcPrChange w:id="17704" w:author="Steve Barbeaux" w:date="2022-10-10T12:35:00Z">
              <w:tcPr>
                <w:tcW w:w="1170" w:type="dxa"/>
                <w:tcBorders>
                  <w:top w:val="nil"/>
                  <w:left w:val="nil"/>
                  <w:bottom w:val="nil"/>
                  <w:right w:val="nil"/>
                </w:tcBorders>
                <w:shd w:val="clear" w:color="auto" w:fill="FFFFFF" w:themeFill="background1"/>
                <w:noWrap/>
              </w:tcPr>
            </w:tcPrChange>
          </w:tcPr>
          <w:p w14:paraId="388DF965" w14:textId="626A46A6" w:rsidR="00711944" w:rsidRPr="00711944" w:rsidRDefault="00711944" w:rsidP="00711944">
            <w:pPr>
              <w:spacing w:after="0"/>
              <w:jc w:val="right"/>
              <w:rPr>
                <w:sz w:val="20"/>
                <w:rPrChange w:id="17705" w:author="Steve Barbeaux" w:date="2022-10-10T12:35:00Z">
                  <w:rPr>
                    <w:sz w:val="18"/>
                    <w:szCs w:val="18"/>
                  </w:rPr>
                </w:rPrChange>
              </w:rPr>
            </w:pPr>
            <w:ins w:id="17706" w:author="Steve Barbeaux" w:date="2022-10-10T12:35:00Z">
              <w:r w:rsidRPr="00711944">
                <w:rPr>
                  <w:color w:val="000000"/>
                  <w:sz w:val="20"/>
                  <w:rPrChange w:id="17707" w:author="Steve Barbeaux" w:date="2022-10-10T12:35:00Z">
                    <w:rPr>
                      <w:rFonts w:ascii="Calibri" w:hAnsi="Calibri" w:cs="Calibri"/>
                      <w:color w:val="000000"/>
                      <w:szCs w:val="22"/>
                    </w:rPr>
                  </w:rPrChange>
                </w:rPr>
                <w:t>28.5</w:t>
              </w:r>
            </w:ins>
            <w:del w:id="17708" w:author="Steve Barbeaux" w:date="2022-10-10T12:33:00Z">
              <w:r w:rsidRPr="00711944" w:rsidDel="00711944">
                <w:rPr>
                  <w:sz w:val="20"/>
                  <w:rPrChange w:id="17709" w:author="Steve Barbeaux" w:date="2022-10-10T12:35:00Z">
                    <w:rPr>
                      <w:sz w:val="18"/>
                      <w:szCs w:val="18"/>
                    </w:rPr>
                  </w:rPrChange>
                </w:rPr>
                <w:delText xml:space="preserve"> 31.9 </w:delText>
              </w:r>
            </w:del>
          </w:p>
        </w:tc>
        <w:tc>
          <w:tcPr>
            <w:tcW w:w="1299" w:type="dxa"/>
            <w:tcBorders>
              <w:top w:val="nil"/>
              <w:left w:val="nil"/>
              <w:bottom w:val="nil"/>
              <w:right w:val="nil"/>
            </w:tcBorders>
            <w:shd w:val="clear" w:color="auto" w:fill="FFFFFF" w:themeFill="background1"/>
            <w:vAlign w:val="bottom"/>
            <w:tcPrChange w:id="17710" w:author="Steve Barbeaux" w:date="2022-10-10T12:35:00Z">
              <w:tcPr>
                <w:tcW w:w="1299" w:type="dxa"/>
                <w:tcBorders>
                  <w:top w:val="nil"/>
                  <w:left w:val="nil"/>
                  <w:bottom w:val="nil"/>
                  <w:right w:val="nil"/>
                </w:tcBorders>
                <w:shd w:val="clear" w:color="auto" w:fill="FFFFFF" w:themeFill="background1"/>
              </w:tcPr>
            </w:tcPrChange>
          </w:tcPr>
          <w:p w14:paraId="39A574AE" w14:textId="22252FA4" w:rsidR="00711944" w:rsidRPr="00711944" w:rsidRDefault="00711944" w:rsidP="00711944">
            <w:pPr>
              <w:spacing w:after="0"/>
              <w:jc w:val="right"/>
              <w:rPr>
                <w:sz w:val="20"/>
                <w:rPrChange w:id="17711" w:author="Steve Barbeaux" w:date="2022-10-10T12:35:00Z">
                  <w:rPr>
                    <w:sz w:val="18"/>
                    <w:szCs w:val="18"/>
                  </w:rPr>
                </w:rPrChange>
              </w:rPr>
            </w:pPr>
            <w:ins w:id="17712" w:author="Steve Barbeaux" w:date="2022-10-10T12:35:00Z">
              <w:r w:rsidRPr="00711944">
                <w:rPr>
                  <w:color w:val="000000"/>
                  <w:sz w:val="20"/>
                  <w:rPrChange w:id="17713" w:author="Steve Barbeaux" w:date="2022-10-10T12:35:00Z">
                    <w:rPr>
                      <w:rFonts w:ascii="Calibri" w:hAnsi="Calibri" w:cs="Calibri"/>
                      <w:color w:val="000000"/>
                      <w:szCs w:val="22"/>
                    </w:rPr>
                  </w:rPrChange>
                </w:rPr>
                <w:t>7.2</w:t>
              </w:r>
            </w:ins>
            <w:del w:id="17714" w:author="Steve Barbeaux" w:date="2022-10-10T12:33:00Z">
              <w:r w:rsidRPr="00711944" w:rsidDel="00711944">
                <w:rPr>
                  <w:sz w:val="20"/>
                  <w:rPrChange w:id="17715" w:author="Steve Barbeaux" w:date="2022-10-10T12:35:00Z">
                    <w:rPr>
                      <w:sz w:val="18"/>
                      <w:szCs w:val="18"/>
                    </w:rPr>
                  </w:rPrChange>
                </w:rPr>
                <w:delText xml:space="preserve"> 8.0 </w:delText>
              </w:r>
            </w:del>
          </w:p>
        </w:tc>
      </w:tr>
      <w:tr w:rsidR="00711944" w:rsidRPr="00B62A3B" w14:paraId="36679E77" w14:textId="77777777" w:rsidTr="00711944">
        <w:tblPrEx>
          <w:tblW w:w="7689" w:type="dxa"/>
          <w:jc w:val="center"/>
          <w:tblLayout w:type="fixed"/>
          <w:tblLook w:val="0000" w:firstRow="0" w:lastRow="0" w:firstColumn="0" w:lastColumn="0" w:noHBand="0" w:noVBand="0"/>
          <w:tblPrExChange w:id="17716" w:author="Steve Barbeaux" w:date="2022-10-10T12:35:00Z">
            <w:tblPrEx>
              <w:tblW w:w="7689" w:type="dxa"/>
              <w:jc w:val="center"/>
              <w:tblLayout w:type="fixed"/>
              <w:tblLook w:val="0000" w:firstRow="0" w:lastRow="0" w:firstColumn="0" w:lastColumn="0" w:noHBand="0" w:noVBand="0"/>
            </w:tblPrEx>
          </w:tblPrExChange>
        </w:tblPrEx>
        <w:trPr>
          <w:jc w:val="center"/>
          <w:trPrChange w:id="17717" w:author="Steve Barbeaux" w:date="2022-10-10T12:35:00Z">
            <w:trPr>
              <w:jc w:val="center"/>
            </w:trPr>
          </w:trPrChange>
        </w:trPr>
        <w:tc>
          <w:tcPr>
            <w:tcW w:w="1530" w:type="dxa"/>
            <w:tcBorders>
              <w:top w:val="nil"/>
              <w:left w:val="nil"/>
              <w:bottom w:val="nil"/>
              <w:right w:val="nil"/>
            </w:tcBorders>
            <w:shd w:val="clear" w:color="auto" w:fill="FFFFFF" w:themeFill="background1"/>
            <w:noWrap/>
            <w:vAlign w:val="bottom"/>
            <w:tcPrChange w:id="17718" w:author="Steve Barbeaux" w:date="2022-10-10T12:35:00Z">
              <w:tcPr>
                <w:tcW w:w="1530" w:type="dxa"/>
                <w:tcBorders>
                  <w:top w:val="nil"/>
                  <w:left w:val="nil"/>
                  <w:bottom w:val="nil"/>
                  <w:right w:val="nil"/>
                </w:tcBorders>
                <w:shd w:val="clear" w:color="auto" w:fill="FFFFFF" w:themeFill="background1"/>
                <w:noWrap/>
                <w:vAlign w:val="bottom"/>
              </w:tcPr>
            </w:tcPrChange>
          </w:tcPr>
          <w:p w14:paraId="31917810" w14:textId="293AF031" w:rsidR="00711944" w:rsidRPr="00090530" w:rsidRDefault="00711944" w:rsidP="00711944">
            <w:pPr>
              <w:spacing w:after="0"/>
              <w:jc w:val="center"/>
              <w:rPr>
                <w:sz w:val="18"/>
                <w:szCs w:val="18"/>
              </w:rPr>
            </w:pPr>
            <w:ins w:id="17719" w:author="Steve Barbeaux" w:date="2022-10-10T12:33:00Z">
              <w:r w:rsidRPr="00090530">
                <w:rPr>
                  <w:sz w:val="18"/>
                  <w:szCs w:val="18"/>
                </w:rPr>
                <w:t>2007</w:t>
              </w:r>
            </w:ins>
            <w:del w:id="17720" w:author="Steve Barbeaux" w:date="2022-10-10T12:33:00Z">
              <w:r w:rsidRPr="00090530" w:rsidDel="00711944">
                <w:rPr>
                  <w:sz w:val="18"/>
                  <w:szCs w:val="18"/>
                </w:rPr>
                <w:delText>2007</w:delText>
              </w:r>
            </w:del>
          </w:p>
        </w:tc>
        <w:tc>
          <w:tcPr>
            <w:tcW w:w="1289" w:type="dxa"/>
            <w:tcBorders>
              <w:top w:val="nil"/>
              <w:left w:val="nil"/>
              <w:bottom w:val="nil"/>
              <w:right w:val="nil"/>
            </w:tcBorders>
            <w:shd w:val="clear" w:color="auto" w:fill="FFFFFF" w:themeFill="background1"/>
            <w:tcPrChange w:id="17721" w:author="Steve Barbeaux" w:date="2022-10-10T12:35:00Z">
              <w:tcPr>
                <w:tcW w:w="1289" w:type="dxa"/>
                <w:tcBorders>
                  <w:top w:val="nil"/>
                  <w:left w:val="nil"/>
                  <w:bottom w:val="nil"/>
                  <w:right w:val="nil"/>
                </w:tcBorders>
                <w:shd w:val="clear" w:color="auto" w:fill="FFFFFF" w:themeFill="background1"/>
              </w:tcPr>
            </w:tcPrChange>
          </w:tcPr>
          <w:p w14:paraId="34B7DBC6" w14:textId="551D5F17" w:rsidR="00711944" w:rsidRPr="00090530" w:rsidRDefault="00711944" w:rsidP="00711944">
            <w:pPr>
              <w:spacing w:after="0"/>
              <w:jc w:val="right"/>
              <w:rPr>
                <w:sz w:val="18"/>
                <w:szCs w:val="18"/>
              </w:rPr>
            </w:pPr>
            <w:ins w:id="17722" w:author="Steve Barbeaux" w:date="2022-10-10T12:33:00Z">
              <w:r w:rsidRPr="00090530">
                <w:rPr>
                  <w:sz w:val="18"/>
                  <w:szCs w:val="18"/>
                </w:rPr>
                <w:t xml:space="preserve"> 94.6 </w:t>
              </w:r>
            </w:ins>
            <w:del w:id="17723" w:author="Steve Barbeaux" w:date="2022-10-10T12:33:00Z">
              <w:r w:rsidRPr="00733AC9" w:rsidDel="00711944">
                <w:rPr>
                  <w:sz w:val="18"/>
                  <w:szCs w:val="18"/>
                </w:rPr>
                <w:delText xml:space="preserve"> 87.2 </w:delText>
              </w:r>
            </w:del>
          </w:p>
        </w:tc>
        <w:tc>
          <w:tcPr>
            <w:tcW w:w="967" w:type="dxa"/>
            <w:tcBorders>
              <w:top w:val="nil"/>
              <w:left w:val="nil"/>
              <w:bottom w:val="nil"/>
              <w:right w:val="nil"/>
            </w:tcBorders>
            <w:shd w:val="clear" w:color="auto" w:fill="FFFFFF" w:themeFill="background1"/>
            <w:noWrap/>
            <w:tcPrChange w:id="17724" w:author="Steve Barbeaux" w:date="2022-10-10T12:35:00Z">
              <w:tcPr>
                <w:tcW w:w="967" w:type="dxa"/>
                <w:tcBorders>
                  <w:top w:val="nil"/>
                  <w:left w:val="nil"/>
                  <w:bottom w:val="nil"/>
                  <w:right w:val="nil"/>
                </w:tcBorders>
                <w:shd w:val="clear" w:color="auto" w:fill="FFFFFF" w:themeFill="background1"/>
                <w:noWrap/>
              </w:tcPr>
            </w:tcPrChange>
          </w:tcPr>
          <w:p w14:paraId="0C770C3B" w14:textId="62D5E6A5" w:rsidR="00711944" w:rsidRPr="00090530" w:rsidRDefault="00711944" w:rsidP="00711944">
            <w:pPr>
              <w:spacing w:after="0"/>
              <w:jc w:val="right"/>
              <w:rPr>
                <w:sz w:val="18"/>
                <w:szCs w:val="18"/>
              </w:rPr>
            </w:pPr>
            <w:ins w:id="17725" w:author="Steve Barbeaux" w:date="2022-10-10T12:33:00Z">
              <w:r w:rsidRPr="00090530">
                <w:rPr>
                  <w:sz w:val="18"/>
                  <w:szCs w:val="18"/>
                </w:rPr>
                <w:t xml:space="preserve"> 17.8 </w:t>
              </w:r>
            </w:ins>
            <w:del w:id="17726" w:author="Steve Barbeaux" w:date="2022-10-10T12:33:00Z">
              <w:r w:rsidRPr="00733AC9" w:rsidDel="00711944">
                <w:rPr>
                  <w:sz w:val="18"/>
                  <w:szCs w:val="18"/>
                </w:rPr>
                <w:delText xml:space="preserve"> 17.0 </w:delText>
              </w:r>
            </w:del>
          </w:p>
        </w:tc>
        <w:tc>
          <w:tcPr>
            <w:tcW w:w="1434" w:type="dxa"/>
            <w:tcBorders>
              <w:top w:val="nil"/>
              <w:left w:val="single" w:sz="4" w:space="0" w:color="auto"/>
              <w:bottom w:val="nil"/>
              <w:right w:val="nil"/>
            </w:tcBorders>
            <w:shd w:val="clear" w:color="auto" w:fill="FFFFFF" w:themeFill="background1"/>
            <w:noWrap/>
            <w:vAlign w:val="bottom"/>
            <w:tcPrChange w:id="17727" w:author="Steve Barbeaux" w:date="2022-10-10T12:35:00Z">
              <w:tcPr>
                <w:tcW w:w="1434" w:type="dxa"/>
                <w:tcBorders>
                  <w:top w:val="nil"/>
                  <w:left w:val="single" w:sz="4" w:space="0" w:color="auto"/>
                  <w:bottom w:val="nil"/>
                  <w:right w:val="nil"/>
                </w:tcBorders>
                <w:shd w:val="clear" w:color="auto" w:fill="FFFFFF" w:themeFill="background1"/>
                <w:noWrap/>
                <w:vAlign w:val="bottom"/>
              </w:tcPr>
            </w:tcPrChange>
          </w:tcPr>
          <w:p w14:paraId="4E1CE9FB" w14:textId="04AA4B71" w:rsidR="00711944" w:rsidRPr="00090530" w:rsidRDefault="00711944" w:rsidP="00711944">
            <w:pPr>
              <w:spacing w:after="0"/>
              <w:jc w:val="center"/>
              <w:rPr>
                <w:sz w:val="18"/>
                <w:szCs w:val="18"/>
              </w:rPr>
            </w:pPr>
            <w:r w:rsidRPr="00090530">
              <w:rPr>
                <w:sz w:val="18"/>
                <w:szCs w:val="18"/>
              </w:rPr>
              <w:t>2007</w:t>
            </w:r>
          </w:p>
        </w:tc>
        <w:tc>
          <w:tcPr>
            <w:tcW w:w="1170" w:type="dxa"/>
            <w:tcBorders>
              <w:top w:val="nil"/>
              <w:left w:val="nil"/>
              <w:bottom w:val="nil"/>
              <w:right w:val="nil"/>
            </w:tcBorders>
            <w:shd w:val="clear" w:color="auto" w:fill="FFFFFF" w:themeFill="background1"/>
            <w:noWrap/>
            <w:vAlign w:val="bottom"/>
            <w:tcPrChange w:id="17728" w:author="Steve Barbeaux" w:date="2022-10-10T12:35:00Z">
              <w:tcPr>
                <w:tcW w:w="1170" w:type="dxa"/>
                <w:tcBorders>
                  <w:top w:val="nil"/>
                  <w:left w:val="nil"/>
                  <w:bottom w:val="nil"/>
                  <w:right w:val="nil"/>
                </w:tcBorders>
                <w:shd w:val="clear" w:color="auto" w:fill="FFFFFF" w:themeFill="background1"/>
                <w:noWrap/>
              </w:tcPr>
            </w:tcPrChange>
          </w:tcPr>
          <w:p w14:paraId="46492504" w14:textId="07A1582F" w:rsidR="00711944" w:rsidRPr="00711944" w:rsidRDefault="00711944" w:rsidP="00711944">
            <w:pPr>
              <w:spacing w:after="0"/>
              <w:jc w:val="right"/>
              <w:rPr>
                <w:sz w:val="20"/>
                <w:rPrChange w:id="17729" w:author="Steve Barbeaux" w:date="2022-10-10T12:35:00Z">
                  <w:rPr>
                    <w:sz w:val="18"/>
                    <w:szCs w:val="18"/>
                  </w:rPr>
                </w:rPrChange>
              </w:rPr>
            </w:pPr>
            <w:ins w:id="17730" w:author="Steve Barbeaux" w:date="2022-10-10T12:35:00Z">
              <w:r w:rsidRPr="00711944">
                <w:rPr>
                  <w:color w:val="000000"/>
                  <w:sz w:val="20"/>
                  <w:rPrChange w:id="17731" w:author="Steve Barbeaux" w:date="2022-10-10T12:35:00Z">
                    <w:rPr>
                      <w:rFonts w:ascii="Calibri" w:hAnsi="Calibri" w:cs="Calibri"/>
                      <w:color w:val="000000"/>
                      <w:szCs w:val="22"/>
                    </w:rPr>
                  </w:rPrChange>
                </w:rPr>
                <w:t>86.5</w:t>
              </w:r>
            </w:ins>
            <w:del w:id="17732" w:author="Steve Barbeaux" w:date="2022-10-10T12:33:00Z">
              <w:r w:rsidRPr="00711944" w:rsidDel="00711944">
                <w:rPr>
                  <w:sz w:val="20"/>
                  <w:rPrChange w:id="17733" w:author="Steve Barbeaux" w:date="2022-10-10T12:35:00Z">
                    <w:rPr>
                      <w:sz w:val="18"/>
                      <w:szCs w:val="18"/>
                    </w:rPr>
                  </w:rPrChange>
                </w:rPr>
                <w:delText xml:space="preserve"> 94.6 </w:delText>
              </w:r>
            </w:del>
          </w:p>
        </w:tc>
        <w:tc>
          <w:tcPr>
            <w:tcW w:w="1299" w:type="dxa"/>
            <w:tcBorders>
              <w:top w:val="nil"/>
              <w:left w:val="nil"/>
              <w:bottom w:val="nil"/>
              <w:right w:val="nil"/>
            </w:tcBorders>
            <w:shd w:val="clear" w:color="auto" w:fill="FFFFFF" w:themeFill="background1"/>
            <w:vAlign w:val="bottom"/>
            <w:tcPrChange w:id="17734" w:author="Steve Barbeaux" w:date="2022-10-10T12:35:00Z">
              <w:tcPr>
                <w:tcW w:w="1299" w:type="dxa"/>
                <w:tcBorders>
                  <w:top w:val="nil"/>
                  <w:left w:val="nil"/>
                  <w:bottom w:val="nil"/>
                  <w:right w:val="nil"/>
                </w:tcBorders>
                <w:shd w:val="clear" w:color="auto" w:fill="FFFFFF" w:themeFill="background1"/>
              </w:tcPr>
            </w:tcPrChange>
          </w:tcPr>
          <w:p w14:paraId="7F1DD454" w14:textId="53C0BFFD" w:rsidR="00711944" w:rsidRPr="00711944" w:rsidRDefault="00711944" w:rsidP="00711944">
            <w:pPr>
              <w:spacing w:after="0"/>
              <w:jc w:val="right"/>
              <w:rPr>
                <w:sz w:val="20"/>
                <w:rPrChange w:id="17735" w:author="Steve Barbeaux" w:date="2022-10-10T12:35:00Z">
                  <w:rPr>
                    <w:sz w:val="18"/>
                    <w:szCs w:val="18"/>
                  </w:rPr>
                </w:rPrChange>
              </w:rPr>
            </w:pPr>
            <w:ins w:id="17736" w:author="Steve Barbeaux" w:date="2022-10-10T12:35:00Z">
              <w:r w:rsidRPr="00711944">
                <w:rPr>
                  <w:color w:val="000000"/>
                  <w:sz w:val="20"/>
                  <w:rPrChange w:id="17737" w:author="Steve Barbeaux" w:date="2022-10-10T12:35:00Z">
                    <w:rPr>
                      <w:rFonts w:ascii="Calibri" w:hAnsi="Calibri" w:cs="Calibri"/>
                      <w:color w:val="000000"/>
                      <w:szCs w:val="22"/>
                    </w:rPr>
                  </w:rPrChange>
                </w:rPr>
                <w:t>16.2</w:t>
              </w:r>
            </w:ins>
            <w:del w:id="17738" w:author="Steve Barbeaux" w:date="2022-10-10T12:33:00Z">
              <w:r w:rsidRPr="00711944" w:rsidDel="00711944">
                <w:rPr>
                  <w:sz w:val="20"/>
                  <w:rPrChange w:id="17739" w:author="Steve Barbeaux" w:date="2022-10-10T12:35:00Z">
                    <w:rPr>
                      <w:sz w:val="18"/>
                      <w:szCs w:val="18"/>
                    </w:rPr>
                  </w:rPrChange>
                </w:rPr>
                <w:delText xml:space="preserve"> 17.8 </w:delText>
              </w:r>
            </w:del>
          </w:p>
        </w:tc>
      </w:tr>
      <w:tr w:rsidR="00711944" w:rsidRPr="00B62A3B" w14:paraId="41560CAE" w14:textId="77777777" w:rsidTr="00711944">
        <w:tblPrEx>
          <w:tblW w:w="7689" w:type="dxa"/>
          <w:jc w:val="center"/>
          <w:tblLayout w:type="fixed"/>
          <w:tblLook w:val="0000" w:firstRow="0" w:lastRow="0" w:firstColumn="0" w:lastColumn="0" w:noHBand="0" w:noVBand="0"/>
          <w:tblPrExChange w:id="17740" w:author="Steve Barbeaux" w:date="2022-10-10T12:35:00Z">
            <w:tblPrEx>
              <w:tblW w:w="7689" w:type="dxa"/>
              <w:jc w:val="center"/>
              <w:tblLayout w:type="fixed"/>
              <w:tblLook w:val="0000" w:firstRow="0" w:lastRow="0" w:firstColumn="0" w:lastColumn="0" w:noHBand="0" w:noVBand="0"/>
            </w:tblPrEx>
          </w:tblPrExChange>
        </w:tblPrEx>
        <w:trPr>
          <w:jc w:val="center"/>
          <w:trPrChange w:id="17741" w:author="Steve Barbeaux" w:date="2022-10-10T12:35:00Z">
            <w:trPr>
              <w:jc w:val="center"/>
            </w:trPr>
          </w:trPrChange>
        </w:trPr>
        <w:tc>
          <w:tcPr>
            <w:tcW w:w="1530" w:type="dxa"/>
            <w:tcBorders>
              <w:top w:val="nil"/>
              <w:left w:val="nil"/>
              <w:bottom w:val="nil"/>
              <w:right w:val="nil"/>
            </w:tcBorders>
            <w:shd w:val="clear" w:color="auto" w:fill="FFFFFF" w:themeFill="background1"/>
            <w:noWrap/>
            <w:vAlign w:val="bottom"/>
            <w:tcPrChange w:id="17742" w:author="Steve Barbeaux" w:date="2022-10-10T12:35:00Z">
              <w:tcPr>
                <w:tcW w:w="1530" w:type="dxa"/>
                <w:tcBorders>
                  <w:top w:val="nil"/>
                  <w:left w:val="nil"/>
                  <w:bottom w:val="nil"/>
                  <w:right w:val="nil"/>
                </w:tcBorders>
                <w:shd w:val="clear" w:color="auto" w:fill="FFFFFF" w:themeFill="background1"/>
                <w:noWrap/>
                <w:vAlign w:val="bottom"/>
              </w:tcPr>
            </w:tcPrChange>
          </w:tcPr>
          <w:p w14:paraId="40371020" w14:textId="42FE3A5B" w:rsidR="00711944" w:rsidRPr="00090530" w:rsidRDefault="00711944" w:rsidP="00711944">
            <w:pPr>
              <w:spacing w:after="0"/>
              <w:jc w:val="center"/>
              <w:rPr>
                <w:sz w:val="18"/>
                <w:szCs w:val="18"/>
              </w:rPr>
            </w:pPr>
            <w:ins w:id="17743" w:author="Steve Barbeaux" w:date="2022-10-10T12:33:00Z">
              <w:r w:rsidRPr="00090530">
                <w:rPr>
                  <w:sz w:val="18"/>
                  <w:szCs w:val="18"/>
                </w:rPr>
                <w:t>2008</w:t>
              </w:r>
            </w:ins>
            <w:del w:id="17744" w:author="Steve Barbeaux" w:date="2022-10-10T12:33:00Z">
              <w:r w:rsidRPr="00090530" w:rsidDel="00711944">
                <w:rPr>
                  <w:sz w:val="18"/>
                  <w:szCs w:val="18"/>
                </w:rPr>
                <w:delText>2008</w:delText>
              </w:r>
            </w:del>
          </w:p>
        </w:tc>
        <w:tc>
          <w:tcPr>
            <w:tcW w:w="1289" w:type="dxa"/>
            <w:tcBorders>
              <w:top w:val="nil"/>
              <w:left w:val="nil"/>
              <w:bottom w:val="nil"/>
              <w:right w:val="nil"/>
            </w:tcBorders>
            <w:shd w:val="clear" w:color="auto" w:fill="FFFFFF" w:themeFill="background1"/>
            <w:tcPrChange w:id="17745" w:author="Steve Barbeaux" w:date="2022-10-10T12:35:00Z">
              <w:tcPr>
                <w:tcW w:w="1289" w:type="dxa"/>
                <w:tcBorders>
                  <w:top w:val="nil"/>
                  <w:left w:val="nil"/>
                  <w:bottom w:val="nil"/>
                  <w:right w:val="nil"/>
                </w:tcBorders>
                <w:shd w:val="clear" w:color="auto" w:fill="FFFFFF" w:themeFill="background1"/>
              </w:tcPr>
            </w:tcPrChange>
          </w:tcPr>
          <w:p w14:paraId="1B726DC0" w14:textId="2E119CE9" w:rsidR="00711944" w:rsidRPr="00090530" w:rsidRDefault="00711944" w:rsidP="00711944">
            <w:pPr>
              <w:spacing w:after="0"/>
              <w:jc w:val="right"/>
              <w:rPr>
                <w:sz w:val="18"/>
                <w:szCs w:val="18"/>
              </w:rPr>
            </w:pPr>
            <w:ins w:id="17746" w:author="Steve Barbeaux" w:date="2022-10-10T12:33:00Z">
              <w:r w:rsidRPr="00090530">
                <w:rPr>
                  <w:sz w:val="18"/>
                  <w:szCs w:val="18"/>
                </w:rPr>
                <w:t xml:space="preserve"> 52.7 </w:t>
              </w:r>
            </w:ins>
            <w:del w:id="17747" w:author="Steve Barbeaux" w:date="2022-10-10T12:33:00Z">
              <w:r w:rsidRPr="00733AC9" w:rsidDel="00711944">
                <w:rPr>
                  <w:sz w:val="18"/>
                  <w:szCs w:val="18"/>
                </w:rPr>
                <w:delText xml:space="preserve"> 55.4 </w:delText>
              </w:r>
            </w:del>
          </w:p>
        </w:tc>
        <w:tc>
          <w:tcPr>
            <w:tcW w:w="967" w:type="dxa"/>
            <w:tcBorders>
              <w:top w:val="nil"/>
              <w:left w:val="nil"/>
              <w:bottom w:val="nil"/>
              <w:right w:val="nil"/>
            </w:tcBorders>
            <w:shd w:val="clear" w:color="auto" w:fill="FFFFFF" w:themeFill="background1"/>
            <w:noWrap/>
            <w:tcPrChange w:id="17748" w:author="Steve Barbeaux" w:date="2022-10-10T12:35:00Z">
              <w:tcPr>
                <w:tcW w:w="967" w:type="dxa"/>
                <w:tcBorders>
                  <w:top w:val="nil"/>
                  <w:left w:val="nil"/>
                  <w:bottom w:val="nil"/>
                  <w:right w:val="nil"/>
                </w:tcBorders>
                <w:shd w:val="clear" w:color="auto" w:fill="FFFFFF" w:themeFill="background1"/>
                <w:noWrap/>
              </w:tcPr>
            </w:tcPrChange>
          </w:tcPr>
          <w:p w14:paraId="0FE9153A" w14:textId="74BD670A" w:rsidR="00711944" w:rsidRPr="00090530" w:rsidRDefault="00711944" w:rsidP="00711944">
            <w:pPr>
              <w:spacing w:after="0"/>
              <w:jc w:val="right"/>
              <w:rPr>
                <w:sz w:val="18"/>
                <w:szCs w:val="18"/>
              </w:rPr>
            </w:pPr>
            <w:ins w:id="17749" w:author="Steve Barbeaux" w:date="2022-10-10T12:33:00Z">
              <w:r w:rsidRPr="00090530">
                <w:rPr>
                  <w:sz w:val="18"/>
                  <w:szCs w:val="18"/>
                </w:rPr>
                <w:t xml:space="preserve"> 12.2 </w:t>
              </w:r>
            </w:ins>
            <w:del w:id="17750" w:author="Steve Barbeaux" w:date="2022-10-10T12:33:00Z">
              <w:r w:rsidRPr="00733AC9" w:rsidDel="00711944">
                <w:rPr>
                  <w:sz w:val="18"/>
                  <w:szCs w:val="18"/>
                </w:rPr>
                <w:delText xml:space="preserve"> 12.1 </w:delText>
              </w:r>
            </w:del>
          </w:p>
        </w:tc>
        <w:tc>
          <w:tcPr>
            <w:tcW w:w="1434" w:type="dxa"/>
            <w:tcBorders>
              <w:top w:val="nil"/>
              <w:left w:val="single" w:sz="4" w:space="0" w:color="auto"/>
              <w:bottom w:val="nil"/>
              <w:right w:val="nil"/>
            </w:tcBorders>
            <w:shd w:val="clear" w:color="auto" w:fill="FFFFFF" w:themeFill="background1"/>
            <w:noWrap/>
            <w:vAlign w:val="bottom"/>
            <w:tcPrChange w:id="17751" w:author="Steve Barbeaux" w:date="2022-10-10T12:35:00Z">
              <w:tcPr>
                <w:tcW w:w="1434" w:type="dxa"/>
                <w:tcBorders>
                  <w:top w:val="nil"/>
                  <w:left w:val="single" w:sz="4" w:space="0" w:color="auto"/>
                  <w:bottom w:val="nil"/>
                  <w:right w:val="nil"/>
                </w:tcBorders>
                <w:shd w:val="clear" w:color="auto" w:fill="FFFFFF" w:themeFill="background1"/>
                <w:noWrap/>
                <w:vAlign w:val="bottom"/>
              </w:tcPr>
            </w:tcPrChange>
          </w:tcPr>
          <w:p w14:paraId="7BE00791" w14:textId="09F7E55F" w:rsidR="00711944" w:rsidRPr="00090530" w:rsidRDefault="00711944" w:rsidP="00711944">
            <w:pPr>
              <w:spacing w:after="0"/>
              <w:jc w:val="center"/>
              <w:rPr>
                <w:sz w:val="18"/>
                <w:szCs w:val="18"/>
              </w:rPr>
            </w:pPr>
            <w:r w:rsidRPr="00090530">
              <w:rPr>
                <w:sz w:val="18"/>
                <w:szCs w:val="18"/>
              </w:rPr>
              <w:t>2008</w:t>
            </w:r>
          </w:p>
        </w:tc>
        <w:tc>
          <w:tcPr>
            <w:tcW w:w="1170" w:type="dxa"/>
            <w:tcBorders>
              <w:top w:val="nil"/>
              <w:left w:val="nil"/>
              <w:bottom w:val="nil"/>
              <w:right w:val="nil"/>
            </w:tcBorders>
            <w:shd w:val="clear" w:color="auto" w:fill="FFFFFF" w:themeFill="background1"/>
            <w:noWrap/>
            <w:vAlign w:val="bottom"/>
            <w:tcPrChange w:id="17752" w:author="Steve Barbeaux" w:date="2022-10-10T12:35:00Z">
              <w:tcPr>
                <w:tcW w:w="1170" w:type="dxa"/>
                <w:tcBorders>
                  <w:top w:val="nil"/>
                  <w:left w:val="nil"/>
                  <w:bottom w:val="nil"/>
                  <w:right w:val="nil"/>
                </w:tcBorders>
                <w:shd w:val="clear" w:color="auto" w:fill="FFFFFF" w:themeFill="background1"/>
                <w:noWrap/>
              </w:tcPr>
            </w:tcPrChange>
          </w:tcPr>
          <w:p w14:paraId="5C8F3A0A" w14:textId="2492409A" w:rsidR="00711944" w:rsidRPr="00711944" w:rsidRDefault="00711944" w:rsidP="00711944">
            <w:pPr>
              <w:spacing w:after="0"/>
              <w:jc w:val="right"/>
              <w:rPr>
                <w:sz w:val="20"/>
                <w:rPrChange w:id="17753" w:author="Steve Barbeaux" w:date="2022-10-10T12:35:00Z">
                  <w:rPr>
                    <w:sz w:val="18"/>
                    <w:szCs w:val="18"/>
                  </w:rPr>
                </w:rPrChange>
              </w:rPr>
            </w:pPr>
            <w:ins w:id="17754" w:author="Steve Barbeaux" w:date="2022-10-10T12:35:00Z">
              <w:r w:rsidRPr="00711944">
                <w:rPr>
                  <w:color w:val="000000"/>
                  <w:sz w:val="20"/>
                  <w:rPrChange w:id="17755" w:author="Steve Barbeaux" w:date="2022-10-10T12:35:00Z">
                    <w:rPr>
                      <w:rFonts w:ascii="Calibri" w:hAnsi="Calibri" w:cs="Calibri"/>
                      <w:color w:val="000000"/>
                      <w:szCs w:val="22"/>
                    </w:rPr>
                  </w:rPrChange>
                </w:rPr>
                <w:t>47.8</w:t>
              </w:r>
            </w:ins>
            <w:del w:id="17756" w:author="Steve Barbeaux" w:date="2022-10-10T12:33:00Z">
              <w:r w:rsidRPr="00711944" w:rsidDel="00711944">
                <w:rPr>
                  <w:sz w:val="20"/>
                  <w:rPrChange w:id="17757" w:author="Steve Barbeaux" w:date="2022-10-10T12:35:00Z">
                    <w:rPr>
                      <w:sz w:val="18"/>
                      <w:szCs w:val="18"/>
                    </w:rPr>
                  </w:rPrChange>
                </w:rPr>
                <w:delText xml:space="preserve"> 52.7 </w:delText>
              </w:r>
            </w:del>
          </w:p>
        </w:tc>
        <w:tc>
          <w:tcPr>
            <w:tcW w:w="1299" w:type="dxa"/>
            <w:tcBorders>
              <w:top w:val="nil"/>
              <w:left w:val="nil"/>
              <w:bottom w:val="nil"/>
              <w:right w:val="nil"/>
            </w:tcBorders>
            <w:shd w:val="clear" w:color="auto" w:fill="FFFFFF" w:themeFill="background1"/>
            <w:vAlign w:val="bottom"/>
            <w:tcPrChange w:id="17758" w:author="Steve Barbeaux" w:date="2022-10-10T12:35:00Z">
              <w:tcPr>
                <w:tcW w:w="1299" w:type="dxa"/>
                <w:tcBorders>
                  <w:top w:val="nil"/>
                  <w:left w:val="nil"/>
                  <w:bottom w:val="nil"/>
                  <w:right w:val="nil"/>
                </w:tcBorders>
                <w:shd w:val="clear" w:color="auto" w:fill="FFFFFF" w:themeFill="background1"/>
              </w:tcPr>
            </w:tcPrChange>
          </w:tcPr>
          <w:p w14:paraId="7DB26EEA" w14:textId="19C518CF" w:rsidR="00711944" w:rsidRPr="00711944" w:rsidRDefault="00711944" w:rsidP="00711944">
            <w:pPr>
              <w:spacing w:after="0"/>
              <w:jc w:val="right"/>
              <w:rPr>
                <w:sz w:val="20"/>
                <w:rPrChange w:id="17759" w:author="Steve Barbeaux" w:date="2022-10-10T12:35:00Z">
                  <w:rPr>
                    <w:sz w:val="18"/>
                    <w:szCs w:val="18"/>
                  </w:rPr>
                </w:rPrChange>
              </w:rPr>
            </w:pPr>
            <w:ins w:id="17760" w:author="Steve Barbeaux" w:date="2022-10-10T12:35:00Z">
              <w:r w:rsidRPr="00711944">
                <w:rPr>
                  <w:color w:val="000000"/>
                  <w:sz w:val="20"/>
                  <w:rPrChange w:id="17761" w:author="Steve Barbeaux" w:date="2022-10-10T12:35:00Z">
                    <w:rPr>
                      <w:rFonts w:ascii="Calibri" w:hAnsi="Calibri" w:cs="Calibri"/>
                      <w:color w:val="000000"/>
                      <w:szCs w:val="22"/>
                    </w:rPr>
                  </w:rPrChange>
                </w:rPr>
                <w:t>11.0</w:t>
              </w:r>
            </w:ins>
            <w:del w:id="17762" w:author="Steve Barbeaux" w:date="2022-10-10T12:33:00Z">
              <w:r w:rsidRPr="00711944" w:rsidDel="00711944">
                <w:rPr>
                  <w:sz w:val="20"/>
                  <w:rPrChange w:id="17763" w:author="Steve Barbeaux" w:date="2022-10-10T12:35:00Z">
                    <w:rPr>
                      <w:sz w:val="18"/>
                      <w:szCs w:val="18"/>
                    </w:rPr>
                  </w:rPrChange>
                </w:rPr>
                <w:delText xml:space="preserve"> 12.2 </w:delText>
              </w:r>
            </w:del>
          </w:p>
        </w:tc>
      </w:tr>
      <w:tr w:rsidR="00711944" w:rsidRPr="00B62A3B" w14:paraId="6AB0BE38" w14:textId="77777777" w:rsidTr="00711944">
        <w:tblPrEx>
          <w:tblW w:w="7689" w:type="dxa"/>
          <w:jc w:val="center"/>
          <w:tblLayout w:type="fixed"/>
          <w:tblLook w:val="0000" w:firstRow="0" w:lastRow="0" w:firstColumn="0" w:lastColumn="0" w:noHBand="0" w:noVBand="0"/>
          <w:tblPrExChange w:id="17764" w:author="Steve Barbeaux" w:date="2022-10-10T12:35:00Z">
            <w:tblPrEx>
              <w:tblW w:w="7689" w:type="dxa"/>
              <w:jc w:val="center"/>
              <w:tblLayout w:type="fixed"/>
              <w:tblLook w:val="0000" w:firstRow="0" w:lastRow="0" w:firstColumn="0" w:lastColumn="0" w:noHBand="0" w:noVBand="0"/>
            </w:tblPrEx>
          </w:tblPrExChange>
        </w:tblPrEx>
        <w:trPr>
          <w:jc w:val="center"/>
          <w:trPrChange w:id="17765" w:author="Steve Barbeaux" w:date="2022-10-10T12:35:00Z">
            <w:trPr>
              <w:jc w:val="center"/>
            </w:trPr>
          </w:trPrChange>
        </w:trPr>
        <w:tc>
          <w:tcPr>
            <w:tcW w:w="1530" w:type="dxa"/>
            <w:tcBorders>
              <w:top w:val="nil"/>
              <w:left w:val="nil"/>
              <w:bottom w:val="nil"/>
              <w:right w:val="nil"/>
            </w:tcBorders>
            <w:shd w:val="clear" w:color="auto" w:fill="FFFFFF" w:themeFill="background1"/>
            <w:noWrap/>
            <w:vAlign w:val="bottom"/>
            <w:tcPrChange w:id="17766" w:author="Steve Barbeaux" w:date="2022-10-10T12:35:00Z">
              <w:tcPr>
                <w:tcW w:w="1530" w:type="dxa"/>
                <w:tcBorders>
                  <w:top w:val="nil"/>
                  <w:left w:val="nil"/>
                  <w:bottom w:val="nil"/>
                  <w:right w:val="nil"/>
                </w:tcBorders>
                <w:shd w:val="clear" w:color="auto" w:fill="FFFFFF" w:themeFill="background1"/>
                <w:noWrap/>
                <w:vAlign w:val="bottom"/>
              </w:tcPr>
            </w:tcPrChange>
          </w:tcPr>
          <w:p w14:paraId="1D314ADA" w14:textId="2126E704" w:rsidR="00711944" w:rsidRPr="00090530" w:rsidRDefault="00711944" w:rsidP="00711944">
            <w:pPr>
              <w:spacing w:after="0"/>
              <w:jc w:val="center"/>
              <w:rPr>
                <w:sz w:val="18"/>
                <w:szCs w:val="18"/>
              </w:rPr>
            </w:pPr>
            <w:ins w:id="17767" w:author="Steve Barbeaux" w:date="2022-10-10T12:33:00Z">
              <w:r w:rsidRPr="00090530">
                <w:rPr>
                  <w:sz w:val="18"/>
                  <w:szCs w:val="18"/>
                </w:rPr>
                <w:t>2009</w:t>
              </w:r>
            </w:ins>
            <w:del w:id="17768" w:author="Steve Barbeaux" w:date="2022-10-10T12:33:00Z">
              <w:r w:rsidRPr="00090530" w:rsidDel="00711944">
                <w:rPr>
                  <w:sz w:val="18"/>
                  <w:szCs w:val="18"/>
                </w:rPr>
                <w:delText>2009</w:delText>
              </w:r>
            </w:del>
          </w:p>
        </w:tc>
        <w:tc>
          <w:tcPr>
            <w:tcW w:w="1289" w:type="dxa"/>
            <w:tcBorders>
              <w:top w:val="nil"/>
              <w:left w:val="nil"/>
              <w:bottom w:val="nil"/>
              <w:right w:val="nil"/>
            </w:tcBorders>
            <w:shd w:val="clear" w:color="auto" w:fill="FFFFFF" w:themeFill="background1"/>
            <w:tcPrChange w:id="17769" w:author="Steve Barbeaux" w:date="2022-10-10T12:35:00Z">
              <w:tcPr>
                <w:tcW w:w="1289" w:type="dxa"/>
                <w:tcBorders>
                  <w:top w:val="nil"/>
                  <w:left w:val="nil"/>
                  <w:bottom w:val="nil"/>
                  <w:right w:val="nil"/>
                </w:tcBorders>
                <w:shd w:val="clear" w:color="auto" w:fill="FFFFFF" w:themeFill="background1"/>
              </w:tcPr>
            </w:tcPrChange>
          </w:tcPr>
          <w:p w14:paraId="0711464B" w14:textId="6C794C02" w:rsidR="00711944" w:rsidRPr="00090530" w:rsidRDefault="00711944" w:rsidP="00711944">
            <w:pPr>
              <w:spacing w:after="0"/>
              <w:jc w:val="right"/>
              <w:rPr>
                <w:sz w:val="18"/>
                <w:szCs w:val="18"/>
              </w:rPr>
            </w:pPr>
            <w:ins w:id="17770" w:author="Steve Barbeaux" w:date="2022-10-10T12:33:00Z">
              <w:r w:rsidRPr="00090530">
                <w:rPr>
                  <w:sz w:val="18"/>
                  <w:szCs w:val="18"/>
                </w:rPr>
                <w:t xml:space="preserve"> 14.6 </w:t>
              </w:r>
            </w:ins>
            <w:del w:id="17771" w:author="Steve Barbeaux" w:date="2022-10-10T12:33:00Z">
              <w:r w:rsidRPr="00733AC9" w:rsidDel="00711944">
                <w:rPr>
                  <w:sz w:val="18"/>
                  <w:szCs w:val="18"/>
                </w:rPr>
                <w:delText xml:space="preserve"> 22.2 </w:delText>
              </w:r>
            </w:del>
          </w:p>
        </w:tc>
        <w:tc>
          <w:tcPr>
            <w:tcW w:w="967" w:type="dxa"/>
            <w:tcBorders>
              <w:top w:val="nil"/>
              <w:left w:val="nil"/>
              <w:bottom w:val="nil"/>
              <w:right w:val="nil"/>
            </w:tcBorders>
            <w:shd w:val="clear" w:color="auto" w:fill="FFFFFF" w:themeFill="background1"/>
            <w:noWrap/>
            <w:tcPrChange w:id="17772" w:author="Steve Barbeaux" w:date="2022-10-10T12:35:00Z">
              <w:tcPr>
                <w:tcW w:w="967" w:type="dxa"/>
                <w:tcBorders>
                  <w:top w:val="nil"/>
                  <w:left w:val="nil"/>
                  <w:bottom w:val="nil"/>
                  <w:right w:val="nil"/>
                </w:tcBorders>
                <w:shd w:val="clear" w:color="auto" w:fill="FFFFFF" w:themeFill="background1"/>
                <w:noWrap/>
              </w:tcPr>
            </w:tcPrChange>
          </w:tcPr>
          <w:p w14:paraId="3CC26E75" w14:textId="0465D47A" w:rsidR="00711944" w:rsidRPr="00090530" w:rsidRDefault="00711944" w:rsidP="00711944">
            <w:pPr>
              <w:spacing w:after="0"/>
              <w:jc w:val="right"/>
              <w:rPr>
                <w:sz w:val="18"/>
                <w:szCs w:val="18"/>
              </w:rPr>
            </w:pPr>
            <w:ins w:id="17773" w:author="Steve Barbeaux" w:date="2022-10-10T12:33:00Z">
              <w:r w:rsidRPr="00090530">
                <w:rPr>
                  <w:sz w:val="18"/>
                  <w:szCs w:val="18"/>
                </w:rPr>
                <w:t xml:space="preserve"> 5.2 </w:t>
              </w:r>
            </w:ins>
            <w:del w:id="17774" w:author="Steve Barbeaux" w:date="2022-10-10T12:33:00Z">
              <w:r w:rsidRPr="00733AC9" w:rsidDel="00711944">
                <w:rPr>
                  <w:sz w:val="18"/>
                  <w:szCs w:val="18"/>
                </w:rPr>
                <w:delText xml:space="preserve"> 6.6 </w:delText>
              </w:r>
            </w:del>
          </w:p>
        </w:tc>
        <w:tc>
          <w:tcPr>
            <w:tcW w:w="1434" w:type="dxa"/>
            <w:tcBorders>
              <w:top w:val="nil"/>
              <w:left w:val="single" w:sz="4" w:space="0" w:color="auto"/>
              <w:bottom w:val="nil"/>
              <w:right w:val="nil"/>
            </w:tcBorders>
            <w:shd w:val="clear" w:color="auto" w:fill="FFFFFF" w:themeFill="background1"/>
            <w:noWrap/>
            <w:vAlign w:val="bottom"/>
            <w:tcPrChange w:id="17775" w:author="Steve Barbeaux" w:date="2022-10-10T12:35:00Z">
              <w:tcPr>
                <w:tcW w:w="1434" w:type="dxa"/>
                <w:tcBorders>
                  <w:top w:val="nil"/>
                  <w:left w:val="single" w:sz="4" w:space="0" w:color="auto"/>
                  <w:bottom w:val="nil"/>
                  <w:right w:val="nil"/>
                </w:tcBorders>
                <w:shd w:val="clear" w:color="auto" w:fill="FFFFFF" w:themeFill="background1"/>
                <w:noWrap/>
                <w:vAlign w:val="bottom"/>
              </w:tcPr>
            </w:tcPrChange>
          </w:tcPr>
          <w:p w14:paraId="0A1455B9" w14:textId="50CC39FB" w:rsidR="00711944" w:rsidRPr="00090530" w:rsidRDefault="00711944" w:rsidP="00711944">
            <w:pPr>
              <w:spacing w:after="0"/>
              <w:jc w:val="center"/>
              <w:rPr>
                <w:sz w:val="18"/>
                <w:szCs w:val="18"/>
              </w:rPr>
            </w:pPr>
            <w:r w:rsidRPr="00090530">
              <w:rPr>
                <w:sz w:val="18"/>
                <w:szCs w:val="18"/>
              </w:rPr>
              <w:t>2009</w:t>
            </w:r>
          </w:p>
        </w:tc>
        <w:tc>
          <w:tcPr>
            <w:tcW w:w="1170" w:type="dxa"/>
            <w:tcBorders>
              <w:top w:val="nil"/>
              <w:left w:val="nil"/>
              <w:bottom w:val="nil"/>
              <w:right w:val="nil"/>
            </w:tcBorders>
            <w:shd w:val="clear" w:color="auto" w:fill="FFFFFF" w:themeFill="background1"/>
            <w:noWrap/>
            <w:vAlign w:val="bottom"/>
            <w:tcPrChange w:id="17776" w:author="Steve Barbeaux" w:date="2022-10-10T12:35:00Z">
              <w:tcPr>
                <w:tcW w:w="1170" w:type="dxa"/>
                <w:tcBorders>
                  <w:top w:val="nil"/>
                  <w:left w:val="nil"/>
                  <w:bottom w:val="nil"/>
                  <w:right w:val="nil"/>
                </w:tcBorders>
                <w:shd w:val="clear" w:color="auto" w:fill="FFFFFF" w:themeFill="background1"/>
                <w:noWrap/>
              </w:tcPr>
            </w:tcPrChange>
          </w:tcPr>
          <w:p w14:paraId="49295E2B" w14:textId="39556DE7" w:rsidR="00711944" w:rsidRPr="00711944" w:rsidRDefault="00711944" w:rsidP="00711944">
            <w:pPr>
              <w:spacing w:after="0"/>
              <w:jc w:val="right"/>
              <w:rPr>
                <w:sz w:val="20"/>
                <w:rPrChange w:id="17777" w:author="Steve Barbeaux" w:date="2022-10-10T12:35:00Z">
                  <w:rPr>
                    <w:sz w:val="18"/>
                    <w:szCs w:val="18"/>
                  </w:rPr>
                </w:rPrChange>
              </w:rPr>
            </w:pPr>
            <w:ins w:id="17778" w:author="Steve Barbeaux" w:date="2022-10-10T12:35:00Z">
              <w:r w:rsidRPr="00711944">
                <w:rPr>
                  <w:color w:val="000000"/>
                  <w:sz w:val="20"/>
                  <w:rPrChange w:id="17779" w:author="Steve Barbeaux" w:date="2022-10-10T12:35:00Z">
                    <w:rPr>
                      <w:rFonts w:ascii="Calibri" w:hAnsi="Calibri" w:cs="Calibri"/>
                      <w:color w:val="000000"/>
                      <w:szCs w:val="22"/>
                    </w:rPr>
                  </w:rPrChange>
                </w:rPr>
                <w:t>13.3</w:t>
              </w:r>
            </w:ins>
            <w:del w:id="17780" w:author="Steve Barbeaux" w:date="2022-10-10T12:33:00Z">
              <w:r w:rsidRPr="00711944" w:rsidDel="00711944">
                <w:rPr>
                  <w:sz w:val="20"/>
                  <w:rPrChange w:id="17781" w:author="Steve Barbeaux" w:date="2022-10-10T12:35:00Z">
                    <w:rPr>
                      <w:sz w:val="18"/>
                      <w:szCs w:val="18"/>
                    </w:rPr>
                  </w:rPrChange>
                </w:rPr>
                <w:delText xml:space="preserve"> 14.6 </w:delText>
              </w:r>
            </w:del>
          </w:p>
        </w:tc>
        <w:tc>
          <w:tcPr>
            <w:tcW w:w="1299" w:type="dxa"/>
            <w:tcBorders>
              <w:top w:val="nil"/>
              <w:left w:val="nil"/>
              <w:bottom w:val="nil"/>
              <w:right w:val="nil"/>
            </w:tcBorders>
            <w:shd w:val="clear" w:color="auto" w:fill="FFFFFF" w:themeFill="background1"/>
            <w:vAlign w:val="bottom"/>
            <w:tcPrChange w:id="17782" w:author="Steve Barbeaux" w:date="2022-10-10T12:35:00Z">
              <w:tcPr>
                <w:tcW w:w="1299" w:type="dxa"/>
                <w:tcBorders>
                  <w:top w:val="nil"/>
                  <w:left w:val="nil"/>
                  <w:bottom w:val="nil"/>
                  <w:right w:val="nil"/>
                </w:tcBorders>
                <w:shd w:val="clear" w:color="auto" w:fill="FFFFFF" w:themeFill="background1"/>
              </w:tcPr>
            </w:tcPrChange>
          </w:tcPr>
          <w:p w14:paraId="530E67CB" w14:textId="1D66134F" w:rsidR="00711944" w:rsidRPr="00711944" w:rsidRDefault="00711944" w:rsidP="00711944">
            <w:pPr>
              <w:spacing w:after="0"/>
              <w:jc w:val="right"/>
              <w:rPr>
                <w:sz w:val="20"/>
                <w:rPrChange w:id="17783" w:author="Steve Barbeaux" w:date="2022-10-10T12:35:00Z">
                  <w:rPr>
                    <w:sz w:val="18"/>
                    <w:szCs w:val="18"/>
                  </w:rPr>
                </w:rPrChange>
              </w:rPr>
            </w:pPr>
            <w:ins w:id="17784" w:author="Steve Barbeaux" w:date="2022-10-10T12:35:00Z">
              <w:r w:rsidRPr="00711944">
                <w:rPr>
                  <w:color w:val="000000"/>
                  <w:sz w:val="20"/>
                  <w:rPrChange w:id="17785" w:author="Steve Barbeaux" w:date="2022-10-10T12:35:00Z">
                    <w:rPr>
                      <w:rFonts w:ascii="Calibri" w:hAnsi="Calibri" w:cs="Calibri"/>
                      <w:color w:val="000000"/>
                      <w:szCs w:val="22"/>
                    </w:rPr>
                  </w:rPrChange>
                </w:rPr>
                <w:t>4.7</w:t>
              </w:r>
            </w:ins>
            <w:del w:id="17786" w:author="Steve Barbeaux" w:date="2022-10-10T12:33:00Z">
              <w:r w:rsidRPr="00711944" w:rsidDel="00711944">
                <w:rPr>
                  <w:sz w:val="20"/>
                  <w:rPrChange w:id="17787" w:author="Steve Barbeaux" w:date="2022-10-10T12:35:00Z">
                    <w:rPr>
                      <w:sz w:val="18"/>
                      <w:szCs w:val="18"/>
                    </w:rPr>
                  </w:rPrChange>
                </w:rPr>
                <w:delText xml:space="preserve"> 5.2 </w:delText>
              </w:r>
            </w:del>
          </w:p>
        </w:tc>
      </w:tr>
      <w:tr w:rsidR="00711944" w:rsidRPr="00B62A3B" w14:paraId="4F11E3CA" w14:textId="77777777" w:rsidTr="00711944">
        <w:tblPrEx>
          <w:tblW w:w="7689" w:type="dxa"/>
          <w:jc w:val="center"/>
          <w:tblLayout w:type="fixed"/>
          <w:tblLook w:val="0000" w:firstRow="0" w:lastRow="0" w:firstColumn="0" w:lastColumn="0" w:noHBand="0" w:noVBand="0"/>
          <w:tblPrExChange w:id="17788" w:author="Steve Barbeaux" w:date="2022-10-10T12:35:00Z">
            <w:tblPrEx>
              <w:tblW w:w="7689" w:type="dxa"/>
              <w:jc w:val="center"/>
              <w:tblLayout w:type="fixed"/>
              <w:tblLook w:val="0000" w:firstRow="0" w:lastRow="0" w:firstColumn="0" w:lastColumn="0" w:noHBand="0" w:noVBand="0"/>
            </w:tblPrEx>
          </w:tblPrExChange>
        </w:tblPrEx>
        <w:trPr>
          <w:jc w:val="center"/>
          <w:trPrChange w:id="17789" w:author="Steve Barbeaux" w:date="2022-10-10T12:35:00Z">
            <w:trPr>
              <w:jc w:val="center"/>
            </w:trPr>
          </w:trPrChange>
        </w:trPr>
        <w:tc>
          <w:tcPr>
            <w:tcW w:w="1530" w:type="dxa"/>
            <w:tcBorders>
              <w:top w:val="nil"/>
              <w:left w:val="nil"/>
              <w:bottom w:val="nil"/>
              <w:right w:val="nil"/>
            </w:tcBorders>
            <w:shd w:val="clear" w:color="auto" w:fill="FFFFFF" w:themeFill="background1"/>
            <w:noWrap/>
            <w:vAlign w:val="bottom"/>
            <w:tcPrChange w:id="17790" w:author="Steve Barbeaux" w:date="2022-10-10T12:35:00Z">
              <w:tcPr>
                <w:tcW w:w="1530" w:type="dxa"/>
                <w:tcBorders>
                  <w:top w:val="nil"/>
                  <w:left w:val="nil"/>
                  <w:bottom w:val="nil"/>
                  <w:right w:val="nil"/>
                </w:tcBorders>
                <w:shd w:val="clear" w:color="auto" w:fill="FFFFFF" w:themeFill="background1"/>
                <w:noWrap/>
                <w:vAlign w:val="bottom"/>
              </w:tcPr>
            </w:tcPrChange>
          </w:tcPr>
          <w:p w14:paraId="197E64A1" w14:textId="51950796" w:rsidR="00711944" w:rsidRPr="00090530" w:rsidRDefault="00711944" w:rsidP="00711944">
            <w:pPr>
              <w:spacing w:after="0"/>
              <w:jc w:val="center"/>
              <w:rPr>
                <w:sz w:val="18"/>
                <w:szCs w:val="18"/>
              </w:rPr>
            </w:pPr>
            <w:ins w:id="17791" w:author="Steve Barbeaux" w:date="2022-10-10T12:33:00Z">
              <w:r w:rsidRPr="00090530">
                <w:rPr>
                  <w:sz w:val="18"/>
                  <w:szCs w:val="18"/>
                </w:rPr>
                <w:t>2010</w:t>
              </w:r>
            </w:ins>
            <w:del w:id="17792" w:author="Steve Barbeaux" w:date="2022-10-10T12:33:00Z">
              <w:r w:rsidRPr="00090530" w:rsidDel="00711944">
                <w:rPr>
                  <w:sz w:val="18"/>
                  <w:szCs w:val="18"/>
                </w:rPr>
                <w:delText>2010</w:delText>
              </w:r>
            </w:del>
          </w:p>
        </w:tc>
        <w:tc>
          <w:tcPr>
            <w:tcW w:w="1289" w:type="dxa"/>
            <w:tcBorders>
              <w:top w:val="nil"/>
              <w:left w:val="nil"/>
              <w:bottom w:val="nil"/>
              <w:right w:val="nil"/>
            </w:tcBorders>
            <w:shd w:val="clear" w:color="auto" w:fill="FFFFFF" w:themeFill="background1"/>
            <w:tcPrChange w:id="17793" w:author="Steve Barbeaux" w:date="2022-10-10T12:35:00Z">
              <w:tcPr>
                <w:tcW w:w="1289" w:type="dxa"/>
                <w:tcBorders>
                  <w:top w:val="nil"/>
                  <w:left w:val="nil"/>
                  <w:bottom w:val="nil"/>
                  <w:right w:val="nil"/>
                </w:tcBorders>
                <w:shd w:val="clear" w:color="auto" w:fill="FFFFFF" w:themeFill="background1"/>
              </w:tcPr>
            </w:tcPrChange>
          </w:tcPr>
          <w:p w14:paraId="20E738C0" w14:textId="5D50F954" w:rsidR="00711944" w:rsidRPr="00090530" w:rsidRDefault="00711944" w:rsidP="00711944">
            <w:pPr>
              <w:spacing w:after="0"/>
              <w:jc w:val="right"/>
              <w:rPr>
                <w:sz w:val="18"/>
                <w:szCs w:val="18"/>
              </w:rPr>
            </w:pPr>
            <w:ins w:id="17794" w:author="Steve Barbeaux" w:date="2022-10-10T12:33:00Z">
              <w:r w:rsidRPr="00090530">
                <w:rPr>
                  <w:sz w:val="18"/>
                  <w:szCs w:val="18"/>
                </w:rPr>
                <w:t xml:space="preserve"> 86.8 </w:t>
              </w:r>
            </w:ins>
            <w:del w:id="17795" w:author="Steve Barbeaux" w:date="2022-10-10T12:33:00Z">
              <w:r w:rsidRPr="00733AC9" w:rsidDel="00711944">
                <w:rPr>
                  <w:sz w:val="18"/>
                  <w:szCs w:val="18"/>
                </w:rPr>
                <w:delText xml:space="preserve"> 83.9 </w:delText>
              </w:r>
            </w:del>
          </w:p>
        </w:tc>
        <w:tc>
          <w:tcPr>
            <w:tcW w:w="967" w:type="dxa"/>
            <w:tcBorders>
              <w:top w:val="nil"/>
              <w:left w:val="nil"/>
              <w:bottom w:val="nil"/>
              <w:right w:val="nil"/>
            </w:tcBorders>
            <w:shd w:val="clear" w:color="auto" w:fill="FFFFFF" w:themeFill="background1"/>
            <w:noWrap/>
            <w:tcPrChange w:id="17796" w:author="Steve Barbeaux" w:date="2022-10-10T12:35:00Z">
              <w:tcPr>
                <w:tcW w:w="967" w:type="dxa"/>
                <w:tcBorders>
                  <w:top w:val="nil"/>
                  <w:left w:val="nil"/>
                  <w:bottom w:val="nil"/>
                  <w:right w:val="nil"/>
                </w:tcBorders>
                <w:shd w:val="clear" w:color="auto" w:fill="FFFFFF" w:themeFill="background1"/>
                <w:noWrap/>
              </w:tcPr>
            </w:tcPrChange>
          </w:tcPr>
          <w:p w14:paraId="6178E36E" w14:textId="067A04AE" w:rsidR="00711944" w:rsidRPr="00090530" w:rsidRDefault="00711944" w:rsidP="00711944">
            <w:pPr>
              <w:spacing w:after="0"/>
              <w:jc w:val="right"/>
              <w:rPr>
                <w:sz w:val="18"/>
                <w:szCs w:val="18"/>
              </w:rPr>
            </w:pPr>
            <w:ins w:id="17797" w:author="Steve Barbeaux" w:date="2022-10-10T12:33:00Z">
              <w:r w:rsidRPr="00090530">
                <w:rPr>
                  <w:sz w:val="18"/>
                  <w:szCs w:val="18"/>
                </w:rPr>
                <w:t xml:space="preserve"> 15.6 </w:t>
              </w:r>
            </w:ins>
            <w:del w:id="17798" w:author="Steve Barbeaux" w:date="2022-10-10T12:33:00Z">
              <w:r w:rsidRPr="00733AC9" w:rsidDel="00711944">
                <w:rPr>
                  <w:sz w:val="18"/>
                  <w:szCs w:val="18"/>
                </w:rPr>
                <w:delText xml:space="preserve"> 16.1 </w:delText>
              </w:r>
            </w:del>
          </w:p>
        </w:tc>
        <w:tc>
          <w:tcPr>
            <w:tcW w:w="1434" w:type="dxa"/>
            <w:tcBorders>
              <w:top w:val="nil"/>
              <w:left w:val="single" w:sz="4" w:space="0" w:color="auto"/>
              <w:bottom w:val="nil"/>
              <w:right w:val="nil"/>
            </w:tcBorders>
            <w:shd w:val="clear" w:color="auto" w:fill="FFFFFF" w:themeFill="background1"/>
            <w:noWrap/>
            <w:vAlign w:val="bottom"/>
            <w:tcPrChange w:id="17799" w:author="Steve Barbeaux" w:date="2022-10-10T12:35:00Z">
              <w:tcPr>
                <w:tcW w:w="1434" w:type="dxa"/>
                <w:tcBorders>
                  <w:top w:val="nil"/>
                  <w:left w:val="single" w:sz="4" w:space="0" w:color="auto"/>
                  <w:bottom w:val="nil"/>
                  <w:right w:val="nil"/>
                </w:tcBorders>
                <w:shd w:val="clear" w:color="auto" w:fill="FFFFFF" w:themeFill="background1"/>
                <w:noWrap/>
                <w:vAlign w:val="bottom"/>
              </w:tcPr>
            </w:tcPrChange>
          </w:tcPr>
          <w:p w14:paraId="75B9F050" w14:textId="36A43031" w:rsidR="00711944" w:rsidRPr="00090530" w:rsidRDefault="00711944" w:rsidP="00711944">
            <w:pPr>
              <w:spacing w:after="0"/>
              <w:jc w:val="center"/>
              <w:rPr>
                <w:sz w:val="18"/>
                <w:szCs w:val="18"/>
              </w:rPr>
            </w:pPr>
            <w:r w:rsidRPr="00090530">
              <w:rPr>
                <w:sz w:val="18"/>
                <w:szCs w:val="18"/>
              </w:rPr>
              <w:t>2010</w:t>
            </w:r>
          </w:p>
        </w:tc>
        <w:tc>
          <w:tcPr>
            <w:tcW w:w="1170" w:type="dxa"/>
            <w:tcBorders>
              <w:top w:val="nil"/>
              <w:left w:val="nil"/>
              <w:bottom w:val="nil"/>
              <w:right w:val="nil"/>
            </w:tcBorders>
            <w:shd w:val="clear" w:color="auto" w:fill="FFFFFF" w:themeFill="background1"/>
            <w:noWrap/>
            <w:vAlign w:val="bottom"/>
            <w:tcPrChange w:id="17800" w:author="Steve Barbeaux" w:date="2022-10-10T12:35:00Z">
              <w:tcPr>
                <w:tcW w:w="1170" w:type="dxa"/>
                <w:tcBorders>
                  <w:top w:val="nil"/>
                  <w:left w:val="nil"/>
                  <w:bottom w:val="nil"/>
                  <w:right w:val="nil"/>
                </w:tcBorders>
                <w:shd w:val="clear" w:color="auto" w:fill="FFFFFF" w:themeFill="background1"/>
                <w:noWrap/>
              </w:tcPr>
            </w:tcPrChange>
          </w:tcPr>
          <w:p w14:paraId="794528D7" w14:textId="6FFF6FC0" w:rsidR="00711944" w:rsidRPr="00711944" w:rsidRDefault="00711944" w:rsidP="00711944">
            <w:pPr>
              <w:spacing w:after="0"/>
              <w:jc w:val="right"/>
              <w:rPr>
                <w:sz w:val="20"/>
                <w:rPrChange w:id="17801" w:author="Steve Barbeaux" w:date="2022-10-10T12:35:00Z">
                  <w:rPr>
                    <w:sz w:val="18"/>
                    <w:szCs w:val="18"/>
                  </w:rPr>
                </w:rPrChange>
              </w:rPr>
            </w:pPr>
            <w:ins w:id="17802" w:author="Steve Barbeaux" w:date="2022-10-10T12:35:00Z">
              <w:r w:rsidRPr="00711944">
                <w:rPr>
                  <w:color w:val="000000"/>
                  <w:sz w:val="20"/>
                  <w:rPrChange w:id="17803" w:author="Steve Barbeaux" w:date="2022-10-10T12:35:00Z">
                    <w:rPr>
                      <w:rFonts w:ascii="Calibri" w:hAnsi="Calibri" w:cs="Calibri"/>
                      <w:color w:val="000000"/>
                      <w:szCs w:val="22"/>
                    </w:rPr>
                  </w:rPrChange>
                </w:rPr>
                <w:t>78.3</w:t>
              </w:r>
            </w:ins>
            <w:del w:id="17804" w:author="Steve Barbeaux" w:date="2022-10-10T12:33:00Z">
              <w:r w:rsidRPr="00711944" w:rsidDel="00711944">
                <w:rPr>
                  <w:sz w:val="20"/>
                  <w:rPrChange w:id="17805" w:author="Steve Barbeaux" w:date="2022-10-10T12:35:00Z">
                    <w:rPr>
                      <w:sz w:val="18"/>
                      <w:szCs w:val="18"/>
                    </w:rPr>
                  </w:rPrChange>
                </w:rPr>
                <w:delText xml:space="preserve"> 86.8 </w:delText>
              </w:r>
            </w:del>
          </w:p>
        </w:tc>
        <w:tc>
          <w:tcPr>
            <w:tcW w:w="1299" w:type="dxa"/>
            <w:tcBorders>
              <w:top w:val="nil"/>
              <w:left w:val="nil"/>
              <w:bottom w:val="nil"/>
              <w:right w:val="nil"/>
            </w:tcBorders>
            <w:shd w:val="clear" w:color="auto" w:fill="FFFFFF" w:themeFill="background1"/>
            <w:vAlign w:val="bottom"/>
            <w:tcPrChange w:id="17806" w:author="Steve Barbeaux" w:date="2022-10-10T12:35:00Z">
              <w:tcPr>
                <w:tcW w:w="1299" w:type="dxa"/>
                <w:tcBorders>
                  <w:top w:val="nil"/>
                  <w:left w:val="nil"/>
                  <w:bottom w:val="nil"/>
                  <w:right w:val="nil"/>
                </w:tcBorders>
                <w:shd w:val="clear" w:color="auto" w:fill="FFFFFF" w:themeFill="background1"/>
              </w:tcPr>
            </w:tcPrChange>
          </w:tcPr>
          <w:p w14:paraId="6D3CC301" w14:textId="356EFF7A" w:rsidR="00711944" w:rsidRPr="00711944" w:rsidRDefault="00711944" w:rsidP="00711944">
            <w:pPr>
              <w:spacing w:after="0"/>
              <w:jc w:val="right"/>
              <w:rPr>
                <w:sz w:val="20"/>
                <w:rPrChange w:id="17807" w:author="Steve Barbeaux" w:date="2022-10-10T12:35:00Z">
                  <w:rPr>
                    <w:sz w:val="18"/>
                    <w:szCs w:val="18"/>
                  </w:rPr>
                </w:rPrChange>
              </w:rPr>
            </w:pPr>
            <w:ins w:id="17808" w:author="Steve Barbeaux" w:date="2022-10-10T12:35:00Z">
              <w:r w:rsidRPr="00711944">
                <w:rPr>
                  <w:color w:val="000000"/>
                  <w:sz w:val="20"/>
                  <w:rPrChange w:id="17809" w:author="Steve Barbeaux" w:date="2022-10-10T12:35:00Z">
                    <w:rPr>
                      <w:rFonts w:ascii="Calibri" w:hAnsi="Calibri" w:cs="Calibri"/>
                      <w:color w:val="000000"/>
                      <w:szCs w:val="22"/>
                    </w:rPr>
                  </w:rPrChange>
                </w:rPr>
                <w:t>14.0</w:t>
              </w:r>
            </w:ins>
            <w:del w:id="17810" w:author="Steve Barbeaux" w:date="2022-10-10T12:33:00Z">
              <w:r w:rsidRPr="00711944" w:rsidDel="00711944">
                <w:rPr>
                  <w:sz w:val="20"/>
                  <w:rPrChange w:id="17811" w:author="Steve Barbeaux" w:date="2022-10-10T12:35:00Z">
                    <w:rPr>
                      <w:sz w:val="18"/>
                      <w:szCs w:val="18"/>
                    </w:rPr>
                  </w:rPrChange>
                </w:rPr>
                <w:delText xml:space="preserve"> 15.6 </w:delText>
              </w:r>
            </w:del>
          </w:p>
        </w:tc>
      </w:tr>
      <w:tr w:rsidR="00711944" w:rsidRPr="00B62A3B" w14:paraId="106FCAA6" w14:textId="77777777" w:rsidTr="00711944">
        <w:tblPrEx>
          <w:tblW w:w="7689" w:type="dxa"/>
          <w:jc w:val="center"/>
          <w:tblLayout w:type="fixed"/>
          <w:tblLook w:val="0000" w:firstRow="0" w:lastRow="0" w:firstColumn="0" w:lastColumn="0" w:noHBand="0" w:noVBand="0"/>
          <w:tblPrExChange w:id="17812" w:author="Steve Barbeaux" w:date="2022-10-10T12:35:00Z">
            <w:tblPrEx>
              <w:tblW w:w="7689" w:type="dxa"/>
              <w:jc w:val="center"/>
              <w:tblLayout w:type="fixed"/>
              <w:tblLook w:val="0000" w:firstRow="0" w:lastRow="0" w:firstColumn="0" w:lastColumn="0" w:noHBand="0" w:noVBand="0"/>
            </w:tblPrEx>
          </w:tblPrExChange>
        </w:tblPrEx>
        <w:trPr>
          <w:jc w:val="center"/>
          <w:trPrChange w:id="17813" w:author="Steve Barbeaux" w:date="2022-10-10T12:35:00Z">
            <w:trPr>
              <w:jc w:val="center"/>
            </w:trPr>
          </w:trPrChange>
        </w:trPr>
        <w:tc>
          <w:tcPr>
            <w:tcW w:w="1530" w:type="dxa"/>
            <w:tcBorders>
              <w:top w:val="nil"/>
              <w:left w:val="nil"/>
              <w:right w:val="nil"/>
            </w:tcBorders>
            <w:shd w:val="clear" w:color="auto" w:fill="FFFFFF" w:themeFill="background1"/>
            <w:noWrap/>
            <w:vAlign w:val="bottom"/>
            <w:tcPrChange w:id="17814" w:author="Steve Barbeaux" w:date="2022-10-10T12:35:00Z">
              <w:tcPr>
                <w:tcW w:w="1530" w:type="dxa"/>
                <w:tcBorders>
                  <w:top w:val="nil"/>
                  <w:left w:val="nil"/>
                  <w:right w:val="nil"/>
                </w:tcBorders>
                <w:shd w:val="clear" w:color="auto" w:fill="FFFFFF" w:themeFill="background1"/>
                <w:noWrap/>
                <w:vAlign w:val="bottom"/>
              </w:tcPr>
            </w:tcPrChange>
          </w:tcPr>
          <w:p w14:paraId="7C5CA1E8" w14:textId="12122FAD" w:rsidR="00711944" w:rsidRPr="00090530" w:rsidRDefault="00711944" w:rsidP="00711944">
            <w:pPr>
              <w:spacing w:after="0"/>
              <w:jc w:val="center"/>
              <w:rPr>
                <w:sz w:val="18"/>
                <w:szCs w:val="18"/>
              </w:rPr>
            </w:pPr>
            <w:ins w:id="17815" w:author="Steve Barbeaux" w:date="2022-10-10T12:33:00Z">
              <w:r w:rsidRPr="00090530">
                <w:rPr>
                  <w:sz w:val="18"/>
                  <w:szCs w:val="18"/>
                </w:rPr>
                <w:t>2011</w:t>
              </w:r>
            </w:ins>
            <w:del w:id="17816" w:author="Steve Barbeaux" w:date="2022-10-10T12:33:00Z">
              <w:r w:rsidRPr="00090530" w:rsidDel="00711944">
                <w:rPr>
                  <w:sz w:val="18"/>
                  <w:szCs w:val="18"/>
                </w:rPr>
                <w:delText>2011</w:delText>
              </w:r>
            </w:del>
          </w:p>
        </w:tc>
        <w:tc>
          <w:tcPr>
            <w:tcW w:w="1289" w:type="dxa"/>
            <w:tcBorders>
              <w:top w:val="nil"/>
              <w:left w:val="nil"/>
              <w:right w:val="nil"/>
            </w:tcBorders>
            <w:shd w:val="clear" w:color="auto" w:fill="FFFFFF" w:themeFill="background1"/>
            <w:tcPrChange w:id="17817" w:author="Steve Barbeaux" w:date="2022-10-10T12:35:00Z">
              <w:tcPr>
                <w:tcW w:w="1289" w:type="dxa"/>
                <w:tcBorders>
                  <w:top w:val="nil"/>
                  <w:left w:val="nil"/>
                  <w:right w:val="nil"/>
                </w:tcBorders>
                <w:shd w:val="clear" w:color="auto" w:fill="FFFFFF" w:themeFill="background1"/>
              </w:tcPr>
            </w:tcPrChange>
          </w:tcPr>
          <w:p w14:paraId="08BC4635" w14:textId="5EBBB69E" w:rsidR="00711944" w:rsidRPr="00090530" w:rsidRDefault="00711944" w:rsidP="00711944">
            <w:pPr>
              <w:spacing w:after="0"/>
              <w:jc w:val="right"/>
              <w:rPr>
                <w:sz w:val="18"/>
                <w:szCs w:val="18"/>
              </w:rPr>
            </w:pPr>
            <w:ins w:id="17818" w:author="Steve Barbeaux" w:date="2022-10-10T12:33:00Z">
              <w:r w:rsidRPr="00090530">
                <w:rPr>
                  <w:sz w:val="18"/>
                  <w:szCs w:val="18"/>
                </w:rPr>
                <w:t xml:space="preserve"> 36.6 </w:t>
              </w:r>
            </w:ins>
            <w:del w:id="17819" w:author="Steve Barbeaux" w:date="2022-10-10T12:33:00Z">
              <w:r w:rsidRPr="00733AC9" w:rsidDel="00711944">
                <w:rPr>
                  <w:sz w:val="18"/>
                  <w:szCs w:val="18"/>
                </w:rPr>
                <w:delText xml:space="preserve"> 34.2 </w:delText>
              </w:r>
            </w:del>
          </w:p>
        </w:tc>
        <w:tc>
          <w:tcPr>
            <w:tcW w:w="967" w:type="dxa"/>
            <w:tcBorders>
              <w:top w:val="nil"/>
              <w:left w:val="nil"/>
              <w:right w:val="nil"/>
            </w:tcBorders>
            <w:shd w:val="clear" w:color="auto" w:fill="FFFFFF" w:themeFill="background1"/>
            <w:noWrap/>
            <w:tcPrChange w:id="17820" w:author="Steve Barbeaux" w:date="2022-10-10T12:35:00Z">
              <w:tcPr>
                <w:tcW w:w="967" w:type="dxa"/>
                <w:tcBorders>
                  <w:top w:val="nil"/>
                  <w:left w:val="nil"/>
                  <w:right w:val="nil"/>
                </w:tcBorders>
                <w:shd w:val="clear" w:color="auto" w:fill="FFFFFF" w:themeFill="background1"/>
                <w:noWrap/>
              </w:tcPr>
            </w:tcPrChange>
          </w:tcPr>
          <w:p w14:paraId="39DE1BB9" w14:textId="6259C322" w:rsidR="00711944" w:rsidRPr="00090530" w:rsidRDefault="00711944" w:rsidP="00711944">
            <w:pPr>
              <w:spacing w:after="0"/>
              <w:jc w:val="right"/>
              <w:rPr>
                <w:sz w:val="18"/>
                <w:szCs w:val="18"/>
              </w:rPr>
            </w:pPr>
            <w:ins w:id="17821" w:author="Steve Barbeaux" w:date="2022-10-10T12:33:00Z">
              <w:r w:rsidRPr="00090530">
                <w:rPr>
                  <w:sz w:val="18"/>
                  <w:szCs w:val="18"/>
                </w:rPr>
                <w:t xml:space="preserve"> 10.4 </w:t>
              </w:r>
            </w:ins>
            <w:del w:id="17822" w:author="Steve Barbeaux" w:date="2022-10-10T12:33:00Z">
              <w:r w:rsidRPr="00733AC9" w:rsidDel="00711944">
                <w:rPr>
                  <w:sz w:val="18"/>
                  <w:szCs w:val="18"/>
                </w:rPr>
                <w:delText xml:space="preserve"> 10.2 </w:delText>
              </w:r>
            </w:del>
          </w:p>
        </w:tc>
        <w:tc>
          <w:tcPr>
            <w:tcW w:w="1434" w:type="dxa"/>
            <w:tcBorders>
              <w:top w:val="nil"/>
              <w:left w:val="single" w:sz="4" w:space="0" w:color="auto"/>
              <w:right w:val="nil"/>
            </w:tcBorders>
            <w:shd w:val="clear" w:color="auto" w:fill="FFFFFF" w:themeFill="background1"/>
            <w:noWrap/>
            <w:vAlign w:val="bottom"/>
            <w:tcPrChange w:id="17823" w:author="Steve Barbeaux" w:date="2022-10-10T12:35:00Z">
              <w:tcPr>
                <w:tcW w:w="1434" w:type="dxa"/>
                <w:tcBorders>
                  <w:top w:val="nil"/>
                  <w:left w:val="single" w:sz="4" w:space="0" w:color="auto"/>
                  <w:right w:val="nil"/>
                </w:tcBorders>
                <w:shd w:val="clear" w:color="auto" w:fill="FFFFFF" w:themeFill="background1"/>
                <w:noWrap/>
                <w:vAlign w:val="bottom"/>
              </w:tcPr>
            </w:tcPrChange>
          </w:tcPr>
          <w:p w14:paraId="18DA5217" w14:textId="55BF7051" w:rsidR="00711944" w:rsidRPr="00090530" w:rsidRDefault="00711944" w:rsidP="00711944">
            <w:pPr>
              <w:spacing w:after="0"/>
              <w:jc w:val="center"/>
              <w:rPr>
                <w:sz w:val="18"/>
                <w:szCs w:val="18"/>
              </w:rPr>
            </w:pPr>
            <w:r w:rsidRPr="00090530">
              <w:rPr>
                <w:sz w:val="18"/>
                <w:szCs w:val="18"/>
              </w:rPr>
              <w:t>2011</w:t>
            </w:r>
          </w:p>
        </w:tc>
        <w:tc>
          <w:tcPr>
            <w:tcW w:w="1170" w:type="dxa"/>
            <w:tcBorders>
              <w:top w:val="nil"/>
              <w:left w:val="nil"/>
              <w:right w:val="nil"/>
            </w:tcBorders>
            <w:shd w:val="clear" w:color="auto" w:fill="FFFFFF" w:themeFill="background1"/>
            <w:noWrap/>
            <w:vAlign w:val="bottom"/>
            <w:tcPrChange w:id="17824" w:author="Steve Barbeaux" w:date="2022-10-10T12:35:00Z">
              <w:tcPr>
                <w:tcW w:w="1170" w:type="dxa"/>
                <w:tcBorders>
                  <w:top w:val="nil"/>
                  <w:left w:val="nil"/>
                  <w:right w:val="nil"/>
                </w:tcBorders>
                <w:shd w:val="clear" w:color="auto" w:fill="FFFFFF" w:themeFill="background1"/>
                <w:noWrap/>
              </w:tcPr>
            </w:tcPrChange>
          </w:tcPr>
          <w:p w14:paraId="0A8BF395" w14:textId="7E4BC65B" w:rsidR="00711944" w:rsidRPr="00711944" w:rsidRDefault="00711944" w:rsidP="00711944">
            <w:pPr>
              <w:spacing w:after="0"/>
              <w:jc w:val="right"/>
              <w:rPr>
                <w:sz w:val="20"/>
                <w:rPrChange w:id="17825" w:author="Steve Barbeaux" w:date="2022-10-10T12:35:00Z">
                  <w:rPr>
                    <w:sz w:val="18"/>
                    <w:szCs w:val="18"/>
                  </w:rPr>
                </w:rPrChange>
              </w:rPr>
            </w:pPr>
            <w:ins w:id="17826" w:author="Steve Barbeaux" w:date="2022-10-10T12:35:00Z">
              <w:r w:rsidRPr="00711944">
                <w:rPr>
                  <w:color w:val="000000"/>
                  <w:sz w:val="20"/>
                  <w:rPrChange w:id="17827" w:author="Steve Barbeaux" w:date="2022-10-10T12:35:00Z">
                    <w:rPr>
                      <w:rFonts w:ascii="Calibri" w:hAnsi="Calibri" w:cs="Calibri"/>
                      <w:color w:val="000000"/>
                      <w:szCs w:val="22"/>
                    </w:rPr>
                  </w:rPrChange>
                </w:rPr>
                <w:t>33.1</w:t>
              </w:r>
            </w:ins>
            <w:del w:id="17828" w:author="Steve Barbeaux" w:date="2022-10-10T12:33:00Z">
              <w:r w:rsidRPr="00711944" w:rsidDel="00711944">
                <w:rPr>
                  <w:sz w:val="20"/>
                  <w:rPrChange w:id="17829" w:author="Steve Barbeaux" w:date="2022-10-10T12:35:00Z">
                    <w:rPr>
                      <w:sz w:val="18"/>
                      <w:szCs w:val="18"/>
                    </w:rPr>
                  </w:rPrChange>
                </w:rPr>
                <w:delText xml:space="preserve"> 36.6 </w:delText>
              </w:r>
            </w:del>
          </w:p>
        </w:tc>
        <w:tc>
          <w:tcPr>
            <w:tcW w:w="1299" w:type="dxa"/>
            <w:tcBorders>
              <w:top w:val="nil"/>
              <w:left w:val="nil"/>
              <w:right w:val="nil"/>
            </w:tcBorders>
            <w:shd w:val="clear" w:color="auto" w:fill="FFFFFF" w:themeFill="background1"/>
            <w:vAlign w:val="bottom"/>
            <w:tcPrChange w:id="17830" w:author="Steve Barbeaux" w:date="2022-10-10T12:35:00Z">
              <w:tcPr>
                <w:tcW w:w="1299" w:type="dxa"/>
                <w:tcBorders>
                  <w:top w:val="nil"/>
                  <w:left w:val="nil"/>
                  <w:right w:val="nil"/>
                </w:tcBorders>
                <w:shd w:val="clear" w:color="auto" w:fill="FFFFFF" w:themeFill="background1"/>
              </w:tcPr>
            </w:tcPrChange>
          </w:tcPr>
          <w:p w14:paraId="360C4996" w14:textId="3C05857F" w:rsidR="00711944" w:rsidRPr="00711944" w:rsidRDefault="00711944" w:rsidP="00711944">
            <w:pPr>
              <w:spacing w:after="0"/>
              <w:jc w:val="right"/>
              <w:rPr>
                <w:sz w:val="20"/>
                <w:rPrChange w:id="17831" w:author="Steve Barbeaux" w:date="2022-10-10T12:35:00Z">
                  <w:rPr>
                    <w:sz w:val="18"/>
                    <w:szCs w:val="18"/>
                  </w:rPr>
                </w:rPrChange>
              </w:rPr>
            </w:pPr>
            <w:ins w:id="17832" w:author="Steve Barbeaux" w:date="2022-10-10T12:35:00Z">
              <w:r w:rsidRPr="00711944">
                <w:rPr>
                  <w:color w:val="000000"/>
                  <w:sz w:val="20"/>
                  <w:rPrChange w:id="17833" w:author="Steve Barbeaux" w:date="2022-10-10T12:35:00Z">
                    <w:rPr>
                      <w:rFonts w:ascii="Calibri" w:hAnsi="Calibri" w:cs="Calibri"/>
                      <w:color w:val="000000"/>
                      <w:szCs w:val="22"/>
                    </w:rPr>
                  </w:rPrChange>
                </w:rPr>
                <w:t>9.3</w:t>
              </w:r>
            </w:ins>
            <w:del w:id="17834" w:author="Steve Barbeaux" w:date="2022-10-10T12:33:00Z">
              <w:r w:rsidRPr="00711944" w:rsidDel="00711944">
                <w:rPr>
                  <w:sz w:val="20"/>
                  <w:rPrChange w:id="17835" w:author="Steve Barbeaux" w:date="2022-10-10T12:35:00Z">
                    <w:rPr>
                      <w:sz w:val="18"/>
                      <w:szCs w:val="18"/>
                    </w:rPr>
                  </w:rPrChange>
                </w:rPr>
                <w:delText xml:space="preserve"> 10.4 </w:delText>
              </w:r>
            </w:del>
          </w:p>
        </w:tc>
      </w:tr>
      <w:tr w:rsidR="00711944" w:rsidRPr="00B62A3B" w14:paraId="06ADD774" w14:textId="77777777" w:rsidTr="00711944">
        <w:tblPrEx>
          <w:tblW w:w="7689" w:type="dxa"/>
          <w:jc w:val="center"/>
          <w:tblLayout w:type="fixed"/>
          <w:tblLook w:val="0000" w:firstRow="0" w:lastRow="0" w:firstColumn="0" w:lastColumn="0" w:noHBand="0" w:noVBand="0"/>
          <w:tblPrExChange w:id="17836" w:author="Steve Barbeaux" w:date="2022-10-10T12:35:00Z">
            <w:tblPrEx>
              <w:tblW w:w="7689" w:type="dxa"/>
              <w:jc w:val="center"/>
              <w:tblLayout w:type="fixed"/>
              <w:tblLook w:val="0000" w:firstRow="0" w:lastRow="0" w:firstColumn="0" w:lastColumn="0" w:noHBand="0" w:noVBand="0"/>
            </w:tblPrEx>
          </w:tblPrExChange>
        </w:tblPrEx>
        <w:trPr>
          <w:jc w:val="center"/>
          <w:trPrChange w:id="17837" w:author="Steve Barbeaux" w:date="2022-10-10T12:35:00Z">
            <w:trPr>
              <w:jc w:val="center"/>
            </w:trPr>
          </w:trPrChange>
        </w:trPr>
        <w:tc>
          <w:tcPr>
            <w:tcW w:w="1530" w:type="dxa"/>
            <w:tcBorders>
              <w:top w:val="nil"/>
              <w:left w:val="nil"/>
            </w:tcBorders>
            <w:shd w:val="clear" w:color="auto" w:fill="FFFFFF" w:themeFill="background1"/>
            <w:noWrap/>
            <w:vAlign w:val="bottom"/>
            <w:tcPrChange w:id="17838" w:author="Steve Barbeaux" w:date="2022-10-10T12:35:00Z">
              <w:tcPr>
                <w:tcW w:w="1530" w:type="dxa"/>
                <w:tcBorders>
                  <w:top w:val="nil"/>
                  <w:left w:val="nil"/>
                </w:tcBorders>
                <w:shd w:val="clear" w:color="auto" w:fill="FFFFFF" w:themeFill="background1"/>
                <w:noWrap/>
                <w:vAlign w:val="bottom"/>
              </w:tcPr>
            </w:tcPrChange>
          </w:tcPr>
          <w:p w14:paraId="2BBDFCE6" w14:textId="289FD33C" w:rsidR="00711944" w:rsidRPr="00090530" w:rsidRDefault="00711944" w:rsidP="00711944">
            <w:pPr>
              <w:spacing w:after="0"/>
              <w:jc w:val="center"/>
              <w:rPr>
                <w:sz w:val="18"/>
                <w:szCs w:val="18"/>
              </w:rPr>
            </w:pPr>
            <w:ins w:id="17839" w:author="Steve Barbeaux" w:date="2022-10-10T12:33:00Z">
              <w:r w:rsidRPr="00090530">
                <w:rPr>
                  <w:sz w:val="18"/>
                  <w:szCs w:val="18"/>
                </w:rPr>
                <w:t>2012</w:t>
              </w:r>
            </w:ins>
            <w:del w:id="17840" w:author="Steve Barbeaux" w:date="2022-10-10T12:33:00Z">
              <w:r w:rsidRPr="00090530" w:rsidDel="00711944">
                <w:rPr>
                  <w:sz w:val="18"/>
                  <w:szCs w:val="18"/>
                </w:rPr>
                <w:delText>2012</w:delText>
              </w:r>
            </w:del>
          </w:p>
        </w:tc>
        <w:tc>
          <w:tcPr>
            <w:tcW w:w="1289" w:type="dxa"/>
            <w:tcBorders>
              <w:top w:val="nil"/>
            </w:tcBorders>
            <w:shd w:val="clear" w:color="auto" w:fill="FFFFFF" w:themeFill="background1"/>
            <w:tcPrChange w:id="17841" w:author="Steve Barbeaux" w:date="2022-10-10T12:35:00Z">
              <w:tcPr>
                <w:tcW w:w="1289" w:type="dxa"/>
                <w:tcBorders>
                  <w:top w:val="nil"/>
                </w:tcBorders>
                <w:shd w:val="clear" w:color="auto" w:fill="FFFFFF" w:themeFill="background1"/>
              </w:tcPr>
            </w:tcPrChange>
          </w:tcPr>
          <w:p w14:paraId="329BDF0B" w14:textId="16775D25" w:rsidR="00711944" w:rsidRPr="00090530" w:rsidRDefault="00711944" w:rsidP="00711944">
            <w:pPr>
              <w:spacing w:after="0"/>
              <w:jc w:val="right"/>
              <w:rPr>
                <w:sz w:val="18"/>
                <w:szCs w:val="18"/>
              </w:rPr>
            </w:pPr>
            <w:ins w:id="17842" w:author="Steve Barbeaux" w:date="2022-10-10T12:33:00Z">
              <w:r w:rsidRPr="00090530">
                <w:rPr>
                  <w:sz w:val="18"/>
                  <w:szCs w:val="18"/>
                </w:rPr>
                <w:t xml:space="preserve"> 103.9 </w:t>
              </w:r>
            </w:ins>
            <w:del w:id="17843" w:author="Steve Barbeaux" w:date="2022-10-10T12:33:00Z">
              <w:r w:rsidRPr="00733AC9" w:rsidDel="00711944">
                <w:rPr>
                  <w:sz w:val="18"/>
                  <w:szCs w:val="18"/>
                </w:rPr>
                <w:delText xml:space="preserve"> 132.1 </w:delText>
              </w:r>
            </w:del>
          </w:p>
        </w:tc>
        <w:tc>
          <w:tcPr>
            <w:tcW w:w="967" w:type="dxa"/>
            <w:tcBorders>
              <w:top w:val="nil"/>
              <w:right w:val="single" w:sz="4" w:space="0" w:color="auto"/>
            </w:tcBorders>
            <w:shd w:val="clear" w:color="auto" w:fill="FFFFFF" w:themeFill="background1"/>
            <w:noWrap/>
            <w:tcPrChange w:id="17844" w:author="Steve Barbeaux" w:date="2022-10-10T12:35:00Z">
              <w:tcPr>
                <w:tcW w:w="967" w:type="dxa"/>
                <w:tcBorders>
                  <w:top w:val="nil"/>
                  <w:right w:val="single" w:sz="4" w:space="0" w:color="auto"/>
                </w:tcBorders>
                <w:shd w:val="clear" w:color="auto" w:fill="FFFFFF" w:themeFill="background1"/>
                <w:noWrap/>
              </w:tcPr>
            </w:tcPrChange>
          </w:tcPr>
          <w:p w14:paraId="20C87A85" w14:textId="7C3D1EB1" w:rsidR="00711944" w:rsidRPr="00090530" w:rsidRDefault="00711944" w:rsidP="00711944">
            <w:pPr>
              <w:spacing w:after="0"/>
              <w:jc w:val="right"/>
              <w:rPr>
                <w:sz w:val="18"/>
                <w:szCs w:val="18"/>
              </w:rPr>
            </w:pPr>
            <w:ins w:id="17845" w:author="Steve Barbeaux" w:date="2022-10-10T12:33:00Z">
              <w:r w:rsidRPr="00090530">
                <w:rPr>
                  <w:sz w:val="18"/>
                  <w:szCs w:val="18"/>
                </w:rPr>
                <w:t xml:space="preserve"> 19.8 </w:t>
              </w:r>
            </w:ins>
            <w:del w:id="17846" w:author="Steve Barbeaux" w:date="2022-10-10T12:33:00Z">
              <w:r w:rsidRPr="00733AC9" w:rsidDel="00711944">
                <w:rPr>
                  <w:sz w:val="18"/>
                  <w:szCs w:val="18"/>
                </w:rPr>
                <w:delText xml:space="preserve"> 26.4 </w:delText>
              </w:r>
            </w:del>
          </w:p>
        </w:tc>
        <w:tc>
          <w:tcPr>
            <w:tcW w:w="1434" w:type="dxa"/>
            <w:tcBorders>
              <w:top w:val="nil"/>
              <w:left w:val="single" w:sz="4" w:space="0" w:color="auto"/>
            </w:tcBorders>
            <w:shd w:val="clear" w:color="auto" w:fill="FFFFFF" w:themeFill="background1"/>
            <w:noWrap/>
            <w:vAlign w:val="bottom"/>
            <w:tcPrChange w:id="17847" w:author="Steve Barbeaux" w:date="2022-10-10T12:35:00Z">
              <w:tcPr>
                <w:tcW w:w="1434" w:type="dxa"/>
                <w:tcBorders>
                  <w:top w:val="nil"/>
                  <w:left w:val="single" w:sz="4" w:space="0" w:color="auto"/>
                </w:tcBorders>
                <w:shd w:val="clear" w:color="auto" w:fill="FFFFFF" w:themeFill="background1"/>
                <w:noWrap/>
                <w:vAlign w:val="bottom"/>
              </w:tcPr>
            </w:tcPrChange>
          </w:tcPr>
          <w:p w14:paraId="46110BC5" w14:textId="59A1814A" w:rsidR="00711944" w:rsidRPr="00090530" w:rsidRDefault="00711944" w:rsidP="00711944">
            <w:pPr>
              <w:spacing w:after="0"/>
              <w:jc w:val="center"/>
              <w:rPr>
                <w:sz w:val="18"/>
                <w:szCs w:val="18"/>
              </w:rPr>
            </w:pPr>
            <w:r w:rsidRPr="00090530">
              <w:rPr>
                <w:sz w:val="18"/>
                <w:szCs w:val="18"/>
              </w:rPr>
              <w:t>2012</w:t>
            </w:r>
          </w:p>
        </w:tc>
        <w:tc>
          <w:tcPr>
            <w:tcW w:w="1170" w:type="dxa"/>
            <w:tcBorders>
              <w:top w:val="nil"/>
            </w:tcBorders>
            <w:shd w:val="clear" w:color="auto" w:fill="FFFFFF" w:themeFill="background1"/>
            <w:noWrap/>
            <w:vAlign w:val="bottom"/>
            <w:tcPrChange w:id="17848" w:author="Steve Barbeaux" w:date="2022-10-10T12:35:00Z">
              <w:tcPr>
                <w:tcW w:w="1170" w:type="dxa"/>
                <w:tcBorders>
                  <w:top w:val="nil"/>
                </w:tcBorders>
                <w:shd w:val="clear" w:color="auto" w:fill="FFFFFF" w:themeFill="background1"/>
                <w:noWrap/>
              </w:tcPr>
            </w:tcPrChange>
          </w:tcPr>
          <w:p w14:paraId="16FD5B09" w14:textId="3ADF3D77" w:rsidR="00711944" w:rsidRPr="00711944" w:rsidRDefault="00711944" w:rsidP="00711944">
            <w:pPr>
              <w:spacing w:after="0"/>
              <w:jc w:val="right"/>
              <w:rPr>
                <w:sz w:val="20"/>
                <w:rPrChange w:id="17849" w:author="Steve Barbeaux" w:date="2022-10-10T12:35:00Z">
                  <w:rPr>
                    <w:sz w:val="18"/>
                    <w:szCs w:val="18"/>
                  </w:rPr>
                </w:rPrChange>
              </w:rPr>
            </w:pPr>
            <w:ins w:id="17850" w:author="Steve Barbeaux" w:date="2022-10-10T12:35:00Z">
              <w:r w:rsidRPr="00711944">
                <w:rPr>
                  <w:color w:val="000000"/>
                  <w:sz w:val="20"/>
                  <w:rPrChange w:id="17851" w:author="Steve Barbeaux" w:date="2022-10-10T12:35:00Z">
                    <w:rPr>
                      <w:rFonts w:ascii="Calibri" w:hAnsi="Calibri" w:cs="Calibri"/>
                      <w:color w:val="000000"/>
                      <w:szCs w:val="22"/>
                    </w:rPr>
                  </w:rPrChange>
                </w:rPr>
                <w:t>92.9</w:t>
              </w:r>
            </w:ins>
            <w:del w:id="17852" w:author="Steve Barbeaux" w:date="2022-10-10T12:33:00Z">
              <w:r w:rsidRPr="00711944" w:rsidDel="00711944">
                <w:rPr>
                  <w:sz w:val="20"/>
                  <w:rPrChange w:id="17853" w:author="Steve Barbeaux" w:date="2022-10-10T12:35:00Z">
                    <w:rPr>
                      <w:sz w:val="18"/>
                      <w:szCs w:val="18"/>
                    </w:rPr>
                  </w:rPrChange>
                </w:rPr>
                <w:delText xml:space="preserve"> 103.9 </w:delText>
              </w:r>
            </w:del>
          </w:p>
        </w:tc>
        <w:tc>
          <w:tcPr>
            <w:tcW w:w="1299" w:type="dxa"/>
            <w:tcBorders>
              <w:top w:val="nil"/>
              <w:right w:val="nil"/>
            </w:tcBorders>
            <w:shd w:val="clear" w:color="auto" w:fill="FFFFFF" w:themeFill="background1"/>
            <w:vAlign w:val="bottom"/>
            <w:tcPrChange w:id="17854" w:author="Steve Barbeaux" w:date="2022-10-10T12:35:00Z">
              <w:tcPr>
                <w:tcW w:w="1299" w:type="dxa"/>
                <w:tcBorders>
                  <w:top w:val="nil"/>
                  <w:right w:val="nil"/>
                </w:tcBorders>
                <w:shd w:val="clear" w:color="auto" w:fill="FFFFFF" w:themeFill="background1"/>
              </w:tcPr>
            </w:tcPrChange>
          </w:tcPr>
          <w:p w14:paraId="109A3347" w14:textId="2145E064" w:rsidR="00711944" w:rsidRPr="00711944" w:rsidRDefault="00711944" w:rsidP="00711944">
            <w:pPr>
              <w:spacing w:after="0"/>
              <w:jc w:val="right"/>
              <w:rPr>
                <w:sz w:val="20"/>
                <w:rPrChange w:id="17855" w:author="Steve Barbeaux" w:date="2022-10-10T12:35:00Z">
                  <w:rPr>
                    <w:sz w:val="18"/>
                    <w:szCs w:val="18"/>
                  </w:rPr>
                </w:rPrChange>
              </w:rPr>
            </w:pPr>
            <w:ins w:id="17856" w:author="Steve Barbeaux" w:date="2022-10-10T12:35:00Z">
              <w:r w:rsidRPr="00711944">
                <w:rPr>
                  <w:color w:val="000000"/>
                  <w:sz w:val="20"/>
                  <w:rPrChange w:id="17857" w:author="Steve Barbeaux" w:date="2022-10-10T12:35:00Z">
                    <w:rPr>
                      <w:rFonts w:ascii="Calibri" w:hAnsi="Calibri" w:cs="Calibri"/>
                      <w:color w:val="000000"/>
                      <w:szCs w:val="22"/>
                    </w:rPr>
                  </w:rPrChange>
                </w:rPr>
                <w:t>17.5</w:t>
              </w:r>
            </w:ins>
            <w:del w:id="17858" w:author="Steve Barbeaux" w:date="2022-10-10T12:33:00Z">
              <w:r w:rsidRPr="00711944" w:rsidDel="00711944">
                <w:rPr>
                  <w:sz w:val="20"/>
                  <w:rPrChange w:id="17859" w:author="Steve Barbeaux" w:date="2022-10-10T12:35:00Z">
                    <w:rPr>
                      <w:sz w:val="18"/>
                      <w:szCs w:val="18"/>
                    </w:rPr>
                  </w:rPrChange>
                </w:rPr>
                <w:delText xml:space="preserve"> 19.8 </w:delText>
              </w:r>
            </w:del>
          </w:p>
        </w:tc>
      </w:tr>
      <w:tr w:rsidR="00711944" w:rsidRPr="00B62A3B" w14:paraId="12048C45" w14:textId="77777777" w:rsidTr="00711944">
        <w:tblPrEx>
          <w:tblW w:w="7689" w:type="dxa"/>
          <w:jc w:val="center"/>
          <w:tblLayout w:type="fixed"/>
          <w:tblLook w:val="0000" w:firstRow="0" w:lastRow="0" w:firstColumn="0" w:lastColumn="0" w:noHBand="0" w:noVBand="0"/>
          <w:tblPrExChange w:id="17860" w:author="Steve Barbeaux" w:date="2022-10-10T12:35:00Z">
            <w:tblPrEx>
              <w:tblW w:w="7689" w:type="dxa"/>
              <w:jc w:val="center"/>
              <w:tblLayout w:type="fixed"/>
              <w:tblLook w:val="0000" w:firstRow="0" w:lastRow="0" w:firstColumn="0" w:lastColumn="0" w:noHBand="0" w:noVBand="0"/>
            </w:tblPrEx>
          </w:tblPrExChange>
        </w:tblPrEx>
        <w:trPr>
          <w:jc w:val="center"/>
          <w:trPrChange w:id="17861" w:author="Steve Barbeaux" w:date="2022-10-10T12:35:00Z">
            <w:trPr>
              <w:jc w:val="center"/>
            </w:trPr>
          </w:trPrChange>
        </w:trPr>
        <w:tc>
          <w:tcPr>
            <w:tcW w:w="1530" w:type="dxa"/>
            <w:tcBorders>
              <w:left w:val="nil"/>
              <w:right w:val="nil"/>
            </w:tcBorders>
            <w:shd w:val="clear" w:color="auto" w:fill="FFFFFF" w:themeFill="background1"/>
            <w:noWrap/>
            <w:vAlign w:val="bottom"/>
            <w:tcPrChange w:id="17862" w:author="Steve Barbeaux" w:date="2022-10-10T12:35:00Z">
              <w:tcPr>
                <w:tcW w:w="1530" w:type="dxa"/>
                <w:tcBorders>
                  <w:left w:val="nil"/>
                  <w:right w:val="nil"/>
                </w:tcBorders>
                <w:shd w:val="clear" w:color="auto" w:fill="FFFFFF" w:themeFill="background1"/>
                <w:noWrap/>
                <w:vAlign w:val="bottom"/>
              </w:tcPr>
            </w:tcPrChange>
          </w:tcPr>
          <w:p w14:paraId="562F3A82" w14:textId="4FCF6CBA" w:rsidR="00711944" w:rsidRPr="00090530" w:rsidRDefault="00711944" w:rsidP="00711944">
            <w:pPr>
              <w:spacing w:after="0"/>
              <w:jc w:val="center"/>
              <w:rPr>
                <w:sz w:val="18"/>
                <w:szCs w:val="18"/>
              </w:rPr>
            </w:pPr>
            <w:ins w:id="17863" w:author="Steve Barbeaux" w:date="2022-10-10T12:33:00Z">
              <w:r w:rsidRPr="00090530">
                <w:rPr>
                  <w:sz w:val="18"/>
                  <w:szCs w:val="18"/>
                </w:rPr>
                <w:t>2013</w:t>
              </w:r>
            </w:ins>
            <w:del w:id="17864" w:author="Steve Barbeaux" w:date="2022-10-10T12:33:00Z">
              <w:r w:rsidRPr="00090530" w:rsidDel="00711944">
                <w:rPr>
                  <w:sz w:val="18"/>
                  <w:szCs w:val="18"/>
                </w:rPr>
                <w:delText>2013</w:delText>
              </w:r>
            </w:del>
          </w:p>
        </w:tc>
        <w:tc>
          <w:tcPr>
            <w:tcW w:w="1289" w:type="dxa"/>
            <w:tcBorders>
              <w:left w:val="nil"/>
              <w:right w:val="nil"/>
            </w:tcBorders>
            <w:shd w:val="clear" w:color="auto" w:fill="FFFFFF" w:themeFill="background1"/>
            <w:tcPrChange w:id="17865" w:author="Steve Barbeaux" w:date="2022-10-10T12:35:00Z">
              <w:tcPr>
                <w:tcW w:w="1289" w:type="dxa"/>
                <w:tcBorders>
                  <w:left w:val="nil"/>
                  <w:right w:val="nil"/>
                </w:tcBorders>
                <w:shd w:val="clear" w:color="auto" w:fill="FFFFFF" w:themeFill="background1"/>
              </w:tcPr>
            </w:tcPrChange>
          </w:tcPr>
          <w:p w14:paraId="6CE45DFF" w14:textId="638B024C" w:rsidR="00711944" w:rsidRPr="00090530" w:rsidRDefault="00711944" w:rsidP="00711944">
            <w:pPr>
              <w:spacing w:after="0"/>
              <w:jc w:val="right"/>
              <w:rPr>
                <w:sz w:val="18"/>
                <w:szCs w:val="18"/>
              </w:rPr>
            </w:pPr>
            <w:ins w:id="17866" w:author="Steve Barbeaux" w:date="2022-10-10T12:33:00Z">
              <w:r w:rsidRPr="00090530">
                <w:rPr>
                  <w:sz w:val="18"/>
                  <w:szCs w:val="18"/>
                </w:rPr>
                <w:t xml:space="preserve"> 141.4 </w:t>
              </w:r>
            </w:ins>
            <w:del w:id="17867" w:author="Steve Barbeaux" w:date="2022-10-10T12:33:00Z">
              <w:r w:rsidRPr="00733AC9" w:rsidDel="00711944">
                <w:rPr>
                  <w:sz w:val="18"/>
                  <w:szCs w:val="18"/>
                </w:rPr>
                <w:delText xml:space="preserve"> 87.3 </w:delText>
              </w:r>
            </w:del>
          </w:p>
        </w:tc>
        <w:tc>
          <w:tcPr>
            <w:tcW w:w="967" w:type="dxa"/>
            <w:tcBorders>
              <w:left w:val="nil"/>
              <w:right w:val="nil"/>
            </w:tcBorders>
            <w:shd w:val="clear" w:color="auto" w:fill="FFFFFF" w:themeFill="background1"/>
            <w:noWrap/>
            <w:tcPrChange w:id="17868" w:author="Steve Barbeaux" w:date="2022-10-10T12:35:00Z">
              <w:tcPr>
                <w:tcW w:w="967" w:type="dxa"/>
                <w:tcBorders>
                  <w:left w:val="nil"/>
                  <w:right w:val="nil"/>
                </w:tcBorders>
                <w:shd w:val="clear" w:color="auto" w:fill="FFFFFF" w:themeFill="background1"/>
                <w:noWrap/>
              </w:tcPr>
            </w:tcPrChange>
          </w:tcPr>
          <w:p w14:paraId="0FF6F880" w14:textId="66E3F892" w:rsidR="00711944" w:rsidRPr="00090530" w:rsidRDefault="00711944" w:rsidP="00711944">
            <w:pPr>
              <w:spacing w:after="0"/>
              <w:jc w:val="right"/>
              <w:rPr>
                <w:sz w:val="18"/>
                <w:szCs w:val="18"/>
              </w:rPr>
            </w:pPr>
            <w:ins w:id="17869" w:author="Steve Barbeaux" w:date="2022-10-10T12:33:00Z">
              <w:r w:rsidRPr="00090530">
                <w:rPr>
                  <w:sz w:val="18"/>
                  <w:szCs w:val="18"/>
                </w:rPr>
                <w:t xml:space="preserve"> 28.6 </w:t>
              </w:r>
            </w:ins>
            <w:del w:id="17870" w:author="Steve Barbeaux" w:date="2022-10-10T12:33:00Z">
              <w:r w:rsidRPr="00733AC9" w:rsidDel="00711944">
                <w:rPr>
                  <w:sz w:val="18"/>
                  <w:szCs w:val="18"/>
                </w:rPr>
                <w:delText xml:space="preserve"> 23.4 </w:delText>
              </w:r>
            </w:del>
          </w:p>
        </w:tc>
        <w:tc>
          <w:tcPr>
            <w:tcW w:w="1434" w:type="dxa"/>
            <w:tcBorders>
              <w:left w:val="single" w:sz="4" w:space="0" w:color="auto"/>
              <w:right w:val="nil"/>
            </w:tcBorders>
            <w:shd w:val="clear" w:color="auto" w:fill="FFFFFF" w:themeFill="background1"/>
            <w:noWrap/>
            <w:vAlign w:val="bottom"/>
            <w:tcPrChange w:id="17871" w:author="Steve Barbeaux" w:date="2022-10-10T12:35:00Z">
              <w:tcPr>
                <w:tcW w:w="1434" w:type="dxa"/>
                <w:tcBorders>
                  <w:left w:val="single" w:sz="4" w:space="0" w:color="auto"/>
                  <w:right w:val="nil"/>
                </w:tcBorders>
                <w:shd w:val="clear" w:color="auto" w:fill="FFFFFF" w:themeFill="background1"/>
                <w:noWrap/>
                <w:vAlign w:val="bottom"/>
              </w:tcPr>
            </w:tcPrChange>
          </w:tcPr>
          <w:p w14:paraId="10A7F988" w14:textId="23C1565D" w:rsidR="00711944" w:rsidRPr="00090530" w:rsidRDefault="00711944" w:rsidP="00711944">
            <w:pPr>
              <w:spacing w:after="0"/>
              <w:jc w:val="center"/>
              <w:rPr>
                <w:sz w:val="18"/>
                <w:szCs w:val="18"/>
              </w:rPr>
            </w:pPr>
            <w:r w:rsidRPr="00090530">
              <w:rPr>
                <w:sz w:val="18"/>
                <w:szCs w:val="18"/>
              </w:rPr>
              <w:t>2013</w:t>
            </w:r>
          </w:p>
        </w:tc>
        <w:tc>
          <w:tcPr>
            <w:tcW w:w="1170" w:type="dxa"/>
            <w:tcBorders>
              <w:left w:val="nil"/>
              <w:right w:val="nil"/>
            </w:tcBorders>
            <w:shd w:val="clear" w:color="auto" w:fill="FFFFFF" w:themeFill="background1"/>
            <w:noWrap/>
            <w:vAlign w:val="bottom"/>
            <w:tcPrChange w:id="17872" w:author="Steve Barbeaux" w:date="2022-10-10T12:35:00Z">
              <w:tcPr>
                <w:tcW w:w="1170" w:type="dxa"/>
                <w:tcBorders>
                  <w:left w:val="nil"/>
                  <w:right w:val="nil"/>
                </w:tcBorders>
                <w:shd w:val="clear" w:color="auto" w:fill="FFFFFF" w:themeFill="background1"/>
                <w:noWrap/>
              </w:tcPr>
            </w:tcPrChange>
          </w:tcPr>
          <w:p w14:paraId="171C7E45" w14:textId="10BE0DDC" w:rsidR="00711944" w:rsidRPr="00711944" w:rsidRDefault="00711944" w:rsidP="00711944">
            <w:pPr>
              <w:spacing w:after="0"/>
              <w:jc w:val="right"/>
              <w:rPr>
                <w:sz w:val="20"/>
                <w:rPrChange w:id="17873" w:author="Steve Barbeaux" w:date="2022-10-10T12:35:00Z">
                  <w:rPr>
                    <w:sz w:val="18"/>
                    <w:szCs w:val="18"/>
                  </w:rPr>
                </w:rPrChange>
              </w:rPr>
            </w:pPr>
            <w:ins w:id="17874" w:author="Steve Barbeaux" w:date="2022-10-10T12:35:00Z">
              <w:r w:rsidRPr="00711944">
                <w:rPr>
                  <w:color w:val="000000"/>
                  <w:sz w:val="20"/>
                  <w:rPrChange w:id="17875" w:author="Steve Barbeaux" w:date="2022-10-10T12:35:00Z">
                    <w:rPr>
                      <w:rFonts w:ascii="Calibri" w:hAnsi="Calibri" w:cs="Calibri"/>
                      <w:color w:val="000000"/>
                      <w:szCs w:val="22"/>
                    </w:rPr>
                  </w:rPrChange>
                </w:rPr>
                <w:t>127.0</w:t>
              </w:r>
            </w:ins>
            <w:del w:id="17876" w:author="Steve Barbeaux" w:date="2022-10-10T12:33:00Z">
              <w:r w:rsidRPr="00711944" w:rsidDel="00711944">
                <w:rPr>
                  <w:sz w:val="20"/>
                  <w:rPrChange w:id="17877" w:author="Steve Barbeaux" w:date="2022-10-10T12:35:00Z">
                    <w:rPr>
                      <w:sz w:val="18"/>
                      <w:szCs w:val="18"/>
                    </w:rPr>
                  </w:rPrChange>
                </w:rPr>
                <w:delText xml:space="preserve"> 141.4 </w:delText>
              </w:r>
            </w:del>
          </w:p>
        </w:tc>
        <w:tc>
          <w:tcPr>
            <w:tcW w:w="1299" w:type="dxa"/>
            <w:tcBorders>
              <w:left w:val="nil"/>
              <w:right w:val="nil"/>
            </w:tcBorders>
            <w:shd w:val="clear" w:color="auto" w:fill="FFFFFF" w:themeFill="background1"/>
            <w:vAlign w:val="bottom"/>
            <w:tcPrChange w:id="17878" w:author="Steve Barbeaux" w:date="2022-10-10T12:35:00Z">
              <w:tcPr>
                <w:tcW w:w="1299" w:type="dxa"/>
                <w:tcBorders>
                  <w:left w:val="nil"/>
                  <w:right w:val="nil"/>
                </w:tcBorders>
                <w:shd w:val="clear" w:color="auto" w:fill="FFFFFF" w:themeFill="background1"/>
              </w:tcPr>
            </w:tcPrChange>
          </w:tcPr>
          <w:p w14:paraId="3B24E8D2" w14:textId="662666DE" w:rsidR="00711944" w:rsidRPr="00711944" w:rsidRDefault="00711944" w:rsidP="00711944">
            <w:pPr>
              <w:spacing w:after="0"/>
              <w:jc w:val="right"/>
              <w:rPr>
                <w:sz w:val="20"/>
                <w:rPrChange w:id="17879" w:author="Steve Barbeaux" w:date="2022-10-10T12:35:00Z">
                  <w:rPr>
                    <w:sz w:val="18"/>
                    <w:szCs w:val="18"/>
                  </w:rPr>
                </w:rPrChange>
              </w:rPr>
            </w:pPr>
            <w:ins w:id="17880" w:author="Steve Barbeaux" w:date="2022-10-10T12:35:00Z">
              <w:r w:rsidRPr="00711944">
                <w:rPr>
                  <w:color w:val="000000"/>
                  <w:sz w:val="20"/>
                  <w:rPrChange w:id="17881" w:author="Steve Barbeaux" w:date="2022-10-10T12:35:00Z">
                    <w:rPr>
                      <w:rFonts w:ascii="Calibri" w:hAnsi="Calibri" w:cs="Calibri"/>
                      <w:color w:val="000000"/>
                      <w:szCs w:val="22"/>
                    </w:rPr>
                  </w:rPrChange>
                </w:rPr>
                <w:t>25.3</w:t>
              </w:r>
            </w:ins>
            <w:del w:id="17882" w:author="Steve Barbeaux" w:date="2022-10-10T12:33:00Z">
              <w:r w:rsidRPr="00711944" w:rsidDel="00711944">
                <w:rPr>
                  <w:sz w:val="20"/>
                  <w:rPrChange w:id="17883" w:author="Steve Barbeaux" w:date="2022-10-10T12:35:00Z">
                    <w:rPr>
                      <w:sz w:val="18"/>
                      <w:szCs w:val="18"/>
                    </w:rPr>
                  </w:rPrChange>
                </w:rPr>
                <w:delText xml:space="preserve"> 28.6 </w:delText>
              </w:r>
            </w:del>
          </w:p>
        </w:tc>
      </w:tr>
      <w:tr w:rsidR="00711944" w:rsidRPr="00B62A3B" w14:paraId="3799DE1F" w14:textId="77777777" w:rsidTr="00711944">
        <w:tblPrEx>
          <w:tblW w:w="7689" w:type="dxa"/>
          <w:jc w:val="center"/>
          <w:tblLayout w:type="fixed"/>
          <w:tblLook w:val="0000" w:firstRow="0" w:lastRow="0" w:firstColumn="0" w:lastColumn="0" w:noHBand="0" w:noVBand="0"/>
          <w:tblPrExChange w:id="17884" w:author="Steve Barbeaux" w:date="2022-10-10T12:35:00Z">
            <w:tblPrEx>
              <w:tblW w:w="7689" w:type="dxa"/>
              <w:jc w:val="center"/>
              <w:tblLayout w:type="fixed"/>
              <w:tblLook w:val="0000" w:firstRow="0" w:lastRow="0" w:firstColumn="0" w:lastColumn="0" w:noHBand="0" w:noVBand="0"/>
            </w:tblPrEx>
          </w:tblPrExChange>
        </w:tblPrEx>
        <w:trPr>
          <w:jc w:val="center"/>
          <w:trPrChange w:id="17885" w:author="Steve Barbeaux" w:date="2022-10-10T12:35:00Z">
            <w:trPr>
              <w:jc w:val="center"/>
            </w:trPr>
          </w:trPrChange>
        </w:trPr>
        <w:tc>
          <w:tcPr>
            <w:tcW w:w="1530" w:type="dxa"/>
            <w:tcBorders>
              <w:left w:val="nil"/>
              <w:right w:val="nil"/>
            </w:tcBorders>
            <w:shd w:val="clear" w:color="auto" w:fill="FFFFFF" w:themeFill="background1"/>
            <w:noWrap/>
            <w:vAlign w:val="bottom"/>
            <w:tcPrChange w:id="17886" w:author="Steve Barbeaux" w:date="2022-10-10T12:35:00Z">
              <w:tcPr>
                <w:tcW w:w="1530" w:type="dxa"/>
                <w:tcBorders>
                  <w:left w:val="nil"/>
                  <w:right w:val="nil"/>
                </w:tcBorders>
                <w:shd w:val="clear" w:color="auto" w:fill="FFFFFF" w:themeFill="background1"/>
                <w:noWrap/>
                <w:vAlign w:val="bottom"/>
              </w:tcPr>
            </w:tcPrChange>
          </w:tcPr>
          <w:p w14:paraId="5385ED96" w14:textId="52C3E682" w:rsidR="00711944" w:rsidRPr="00090530" w:rsidRDefault="00711944" w:rsidP="00711944">
            <w:pPr>
              <w:spacing w:after="0"/>
              <w:jc w:val="center"/>
              <w:rPr>
                <w:sz w:val="18"/>
                <w:szCs w:val="18"/>
              </w:rPr>
            </w:pPr>
            <w:ins w:id="17887" w:author="Steve Barbeaux" w:date="2022-10-10T12:33:00Z">
              <w:r w:rsidRPr="00090530">
                <w:rPr>
                  <w:sz w:val="18"/>
                  <w:szCs w:val="18"/>
                </w:rPr>
                <w:t>2014</w:t>
              </w:r>
            </w:ins>
            <w:del w:id="17888" w:author="Steve Barbeaux" w:date="2022-10-10T12:33:00Z">
              <w:r w:rsidRPr="00090530" w:rsidDel="00711944">
                <w:rPr>
                  <w:sz w:val="18"/>
                  <w:szCs w:val="18"/>
                </w:rPr>
                <w:delText>2014</w:delText>
              </w:r>
            </w:del>
          </w:p>
        </w:tc>
        <w:tc>
          <w:tcPr>
            <w:tcW w:w="1289" w:type="dxa"/>
            <w:tcBorders>
              <w:left w:val="nil"/>
              <w:right w:val="nil"/>
            </w:tcBorders>
            <w:shd w:val="clear" w:color="auto" w:fill="FFFFFF" w:themeFill="background1"/>
            <w:tcPrChange w:id="17889" w:author="Steve Barbeaux" w:date="2022-10-10T12:35:00Z">
              <w:tcPr>
                <w:tcW w:w="1289" w:type="dxa"/>
                <w:tcBorders>
                  <w:left w:val="nil"/>
                  <w:right w:val="nil"/>
                </w:tcBorders>
                <w:shd w:val="clear" w:color="auto" w:fill="FFFFFF" w:themeFill="background1"/>
              </w:tcPr>
            </w:tcPrChange>
          </w:tcPr>
          <w:p w14:paraId="53F86803" w14:textId="406EF187" w:rsidR="00711944" w:rsidRPr="00090530" w:rsidRDefault="00711944" w:rsidP="00711944">
            <w:pPr>
              <w:spacing w:after="0"/>
              <w:jc w:val="right"/>
              <w:rPr>
                <w:sz w:val="18"/>
                <w:szCs w:val="18"/>
              </w:rPr>
            </w:pPr>
            <w:ins w:id="17890" w:author="Steve Barbeaux" w:date="2022-10-10T12:33:00Z">
              <w:r w:rsidRPr="00090530">
                <w:rPr>
                  <w:sz w:val="18"/>
                  <w:szCs w:val="18"/>
                </w:rPr>
                <w:t xml:space="preserve"> 79.4 </w:t>
              </w:r>
            </w:ins>
            <w:del w:id="17891" w:author="Steve Barbeaux" w:date="2022-10-10T12:33:00Z">
              <w:r w:rsidRPr="00733AC9" w:rsidDel="00711944">
                <w:rPr>
                  <w:sz w:val="18"/>
                  <w:szCs w:val="18"/>
                </w:rPr>
                <w:delText xml:space="preserve"> 67.0 </w:delText>
              </w:r>
            </w:del>
          </w:p>
        </w:tc>
        <w:tc>
          <w:tcPr>
            <w:tcW w:w="967" w:type="dxa"/>
            <w:tcBorders>
              <w:left w:val="nil"/>
              <w:right w:val="nil"/>
            </w:tcBorders>
            <w:shd w:val="clear" w:color="auto" w:fill="FFFFFF" w:themeFill="background1"/>
            <w:noWrap/>
            <w:tcPrChange w:id="17892" w:author="Steve Barbeaux" w:date="2022-10-10T12:35:00Z">
              <w:tcPr>
                <w:tcW w:w="967" w:type="dxa"/>
                <w:tcBorders>
                  <w:left w:val="nil"/>
                  <w:right w:val="nil"/>
                </w:tcBorders>
                <w:shd w:val="clear" w:color="auto" w:fill="FFFFFF" w:themeFill="background1"/>
                <w:noWrap/>
              </w:tcPr>
            </w:tcPrChange>
          </w:tcPr>
          <w:p w14:paraId="7BBB10BB" w14:textId="7B349BE2" w:rsidR="00711944" w:rsidRPr="00090530" w:rsidRDefault="00711944" w:rsidP="00711944">
            <w:pPr>
              <w:spacing w:after="0"/>
              <w:jc w:val="right"/>
              <w:rPr>
                <w:sz w:val="18"/>
                <w:szCs w:val="18"/>
              </w:rPr>
            </w:pPr>
            <w:ins w:id="17893" w:author="Steve Barbeaux" w:date="2022-10-10T12:33:00Z">
              <w:r w:rsidRPr="00090530">
                <w:rPr>
                  <w:sz w:val="18"/>
                  <w:szCs w:val="18"/>
                </w:rPr>
                <w:t xml:space="preserve"> 18.7 </w:t>
              </w:r>
            </w:ins>
            <w:del w:id="17894" w:author="Steve Barbeaux" w:date="2022-10-10T12:33:00Z">
              <w:r w:rsidRPr="00733AC9" w:rsidDel="00711944">
                <w:rPr>
                  <w:sz w:val="18"/>
                  <w:szCs w:val="18"/>
                </w:rPr>
                <w:delText xml:space="preserve"> 18.0 </w:delText>
              </w:r>
            </w:del>
          </w:p>
        </w:tc>
        <w:tc>
          <w:tcPr>
            <w:tcW w:w="1434" w:type="dxa"/>
            <w:tcBorders>
              <w:left w:val="single" w:sz="4" w:space="0" w:color="auto"/>
              <w:right w:val="nil"/>
            </w:tcBorders>
            <w:shd w:val="clear" w:color="auto" w:fill="FFFFFF" w:themeFill="background1"/>
            <w:noWrap/>
            <w:vAlign w:val="bottom"/>
            <w:tcPrChange w:id="17895" w:author="Steve Barbeaux" w:date="2022-10-10T12:35:00Z">
              <w:tcPr>
                <w:tcW w:w="1434" w:type="dxa"/>
                <w:tcBorders>
                  <w:left w:val="single" w:sz="4" w:space="0" w:color="auto"/>
                  <w:right w:val="nil"/>
                </w:tcBorders>
                <w:shd w:val="clear" w:color="auto" w:fill="FFFFFF" w:themeFill="background1"/>
                <w:noWrap/>
                <w:vAlign w:val="bottom"/>
              </w:tcPr>
            </w:tcPrChange>
          </w:tcPr>
          <w:p w14:paraId="527DC760" w14:textId="30A3564E" w:rsidR="00711944" w:rsidRPr="00090530" w:rsidRDefault="00711944" w:rsidP="00711944">
            <w:pPr>
              <w:spacing w:after="0"/>
              <w:jc w:val="center"/>
              <w:rPr>
                <w:sz w:val="18"/>
                <w:szCs w:val="18"/>
              </w:rPr>
            </w:pPr>
            <w:r w:rsidRPr="00090530">
              <w:rPr>
                <w:sz w:val="18"/>
                <w:szCs w:val="18"/>
              </w:rPr>
              <w:t>2014</w:t>
            </w:r>
          </w:p>
        </w:tc>
        <w:tc>
          <w:tcPr>
            <w:tcW w:w="1170" w:type="dxa"/>
            <w:tcBorders>
              <w:left w:val="nil"/>
              <w:right w:val="nil"/>
            </w:tcBorders>
            <w:shd w:val="clear" w:color="auto" w:fill="FFFFFF" w:themeFill="background1"/>
            <w:noWrap/>
            <w:vAlign w:val="bottom"/>
            <w:tcPrChange w:id="17896" w:author="Steve Barbeaux" w:date="2022-10-10T12:35:00Z">
              <w:tcPr>
                <w:tcW w:w="1170" w:type="dxa"/>
                <w:tcBorders>
                  <w:left w:val="nil"/>
                  <w:right w:val="nil"/>
                </w:tcBorders>
                <w:shd w:val="clear" w:color="auto" w:fill="FFFFFF" w:themeFill="background1"/>
                <w:noWrap/>
              </w:tcPr>
            </w:tcPrChange>
          </w:tcPr>
          <w:p w14:paraId="3E568804" w14:textId="6A454A75" w:rsidR="00711944" w:rsidRPr="00711944" w:rsidRDefault="00711944" w:rsidP="00711944">
            <w:pPr>
              <w:spacing w:after="0"/>
              <w:jc w:val="right"/>
              <w:rPr>
                <w:sz w:val="20"/>
                <w:rPrChange w:id="17897" w:author="Steve Barbeaux" w:date="2022-10-10T12:35:00Z">
                  <w:rPr>
                    <w:sz w:val="18"/>
                    <w:szCs w:val="18"/>
                  </w:rPr>
                </w:rPrChange>
              </w:rPr>
            </w:pPr>
            <w:ins w:id="17898" w:author="Steve Barbeaux" w:date="2022-10-10T12:35:00Z">
              <w:r w:rsidRPr="00711944">
                <w:rPr>
                  <w:color w:val="000000"/>
                  <w:sz w:val="20"/>
                  <w:rPrChange w:id="17899" w:author="Steve Barbeaux" w:date="2022-10-10T12:35:00Z">
                    <w:rPr>
                      <w:rFonts w:ascii="Calibri" w:hAnsi="Calibri" w:cs="Calibri"/>
                      <w:color w:val="000000"/>
                      <w:szCs w:val="22"/>
                    </w:rPr>
                  </w:rPrChange>
                </w:rPr>
                <w:t>70.8</w:t>
              </w:r>
            </w:ins>
            <w:del w:id="17900" w:author="Steve Barbeaux" w:date="2022-10-10T12:33:00Z">
              <w:r w:rsidRPr="00711944" w:rsidDel="00711944">
                <w:rPr>
                  <w:sz w:val="20"/>
                  <w:rPrChange w:id="17901" w:author="Steve Barbeaux" w:date="2022-10-10T12:35:00Z">
                    <w:rPr>
                      <w:sz w:val="18"/>
                      <w:szCs w:val="18"/>
                    </w:rPr>
                  </w:rPrChange>
                </w:rPr>
                <w:delText xml:space="preserve"> 79.4 </w:delText>
              </w:r>
            </w:del>
          </w:p>
        </w:tc>
        <w:tc>
          <w:tcPr>
            <w:tcW w:w="1299" w:type="dxa"/>
            <w:tcBorders>
              <w:left w:val="nil"/>
              <w:right w:val="nil"/>
            </w:tcBorders>
            <w:shd w:val="clear" w:color="auto" w:fill="FFFFFF" w:themeFill="background1"/>
            <w:vAlign w:val="bottom"/>
            <w:tcPrChange w:id="17902" w:author="Steve Barbeaux" w:date="2022-10-10T12:35:00Z">
              <w:tcPr>
                <w:tcW w:w="1299" w:type="dxa"/>
                <w:tcBorders>
                  <w:left w:val="nil"/>
                  <w:right w:val="nil"/>
                </w:tcBorders>
                <w:shd w:val="clear" w:color="auto" w:fill="FFFFFF" w:themeFill="background1"/>
              </w:tcPr>
            </w:tcPrChange>
          </w:tcPr>
          <w:p w14:paraId="18ACC8A3" w14:textId="7F465559" w:rsidR="00711944" w:rsidRPr="00711944" w:rsidRDefault="00711944" w:rsidP="00711944">
            <w:pPr>
              <w:spacing w:after="0"/>
              <w:jc w:val="right"/>
              <w:rPr>
                <w:sz w:val="20"/>
                <w:rPrChange w:id="17903" w:author="Steve Barbeaux" w:date="2022-10-10T12:35:00Z">
                  <w:rPr>
                    <w:sz w:val="18"/>
                    <w:szCs w:val="18"/>
                  </w:rPr>
                </w:rPrChange>
              </w:rPr>
            </w:pPr>
            <w:ins w:id="17904" w:author="Steve Barbeaux" w:date="2022-10-10T12:35:00Z">
              <w:r w:rsidRPr="00711944">
                <w:rPr>
                  <w:color w:val="000000"/>
                  <w:sz w:val="20"/>
                  <w:rPrChange w:id="17905" w:author="Steve Barbeaux" w:date="2022-10-10T12:35:00Z">
                    <w:rPr>
                      <w:rFonts w:ascii="Calibri" w:hAnsi="Calibri" w:cs="Calibri"/>
                      <w:color w:val="000000"/>
                      <w:szCs w:val="22"/>
                    </w:rPr>
                  </w:rPrChange>
                </w:rPr>
                <w:t>16.4</w:t>
              </w:r>
            </w:ins>
            <w:del w:id="17906" w:author="Steve Barbeaux" w:date="2022-10-10T12:33:00Z">
              <w:r w:rsidRPr="00711944" w:rsidDel="00711944">
                <w:rPr>
                  <w:sz w:val="20"/>
                  <w:rPrChange w:id="17907" w:author="Steve Barbeaux" w:date="2022-10-10T12:35:00Z">
                    <w:rPr>
                      <w:sz w:val="18"/>
                      <w:szCs w:val="18"/>
                    </w:rPr>
                  </w:rPrChange>
                </w:rPr>
                <w:delText xml:space="preserve"> 18.7 </w:delText>
              </w:r>
            </w:del>
          </w:p>
        </w:tc>
      </w:tr>
      <w:tr w:rsidR="00711944" w:rsidRPr="00B62A3B" w14:paraId="59C5DCD3" w14:textId="77777777" w:rsidTr="00711944">
        <w:tblPrEx>
          <w:tblW w:w="7689" w:type="dxa"/>
          <w:jc w:val="center"/>
          <w:tblLayout w:type="fixed"/>
          <w:tblLook w:val="0000" w:firstRow="0" w:lastRow="0" w:firstColumn="0" w:lastColumn="0" w:noHBand="0" w:noVBand="0"/>
          <w:tblPrExChange w:id="17908" w:author="Steve Barbeaux" w:date="2022-10-10T12:35:00Z">
            <w:tblPrEx>
              <w:tblW w:w="7689" w:type="dxa"/>
              <w:jc w:val="center"/>
              <w:tblLayout w:type="fixed"/>
              <w:tblLook w:val="0000" w:firstRow="0" w:lastRow="0" w:firstColumn="0" w:lastColumn="0" w:noHBand="0" w:noVBand="0"/>
            </w:tblPrEx>
          </w:tblPrExChange>
        </w:tblPrEx>
        <w:trPr>
          <w:jc w:val="center"/>
          <w:trPrChange w:id="17909" w:author="Steve Barbeaux" w:date="2022-10-10T12:35:00Z">
            <w:trPr>
              <w:jc w:val="center"/>
            </w:trPr>
          </w:trPrChange>
        </w:trPr>
        <w:tc>
          <w:tcPr>
            <w:tcW w:w="1530" w:type="dxa"/>
            <w:tcBorders>
              <w:left w:val="nil"/>
            </w:tcBorders>
            <w:shd w:val="clear" w:color="auto" w:fill="FFFFFF" w:themeFill="background1"/>
            <w:noWrap/>
            <w:vAlign w:val="bottom"/>
            <w:tcPrChange w:id="17910" w:author="Steve Barbeaux" w:date="2022-10-10T12:35:00Z">
              <w:tcPr>
                <w:tcW w:w="1530" w:type="dxa"/>
                <w:tcBorders>
                  <w:left w:val="nil"/>
                </w:tcBorders>
                <w:shd w:val="clear" w:color="auto" w:fill="FFFFFF" w:themeFill="background1"/>
                <w:noWrap/>
                <w:vAlign w:val="bottom"/>
              </w:tcPr>
            </w:tcPrChange>
          </w:tcPr>
          <w:p w14:paraId="24EB1AFD" w14:textId="2C4D371F" w:rsidR="00711944" w:rsidRPr="00090530" w:rsidRDefault="00711944" w:rsidP="00711944">
            <w:pPr>
              <w:spacing w:after="0"/>
              <w:jc w:val="center"/>
              <w:rPr>
                <w:sz w:val="18"/>
                <w:szCs w:val="18"/>
              </w:rPr>
            </w:pPr>
            <w:ins w:id="17911" w:author="Steve Barbeaux" w:date="2022-10-10T12:33:00Z">
              <w:r w:rsidRPr="00090530">
                <w:rPr>
                  <w:sz w:val="18"/>
                  <w:szCs w:val="18"/>
                </w:rPr>
                <w:t>2015</w:t>
              </w:r>
            </w:ins>
            <w:del w:id="17912" w:author="Steve Barbeaux" w:date="2022-10-10T12:33:00Z">
              <w:r w:rsidRPr="00090530" w:rsidDel="00711944">
                <w:rPr>
                  <w:sz w:val="18"/>
                  <w:szCs w:val="18"/>
                </w:rPr>
                <w:delText>2015</w:delText>
              </w:r>
            </w:del>
          </w:p>
        </w:tc>
        <w:tc>
          <w:tcPr>
            <w:tcW w:w="1289" w:type="dxa"/>
            <w:shd w:val="clear" w:color="auto" w:fill="FFFFFF" w:themeFill="background1"/>
            <w:tcPrChange w:id="17913" w:author="Steve Barbeaux" w:date="2022-10-10T12:35:00Z">
              <w:tcPr>
                <w:tcW w:w="1289" w:type="dxa"/>
                <w:shd w:val="clear" w:color="auto" w:fill="FFFFFF" w:themeFill="background1"/>
              </w:tcPr>
            </w:tcPrChange>
          </w:tcPr>
          <w:p w14:paraId="6A771993" w14:textId="29486A38" w:rsidR="00711944" w:rsidRPr="00090530" w:rsidRDefault="00711944" w:rsidP="00711944">
            <w:pPr>
              <w:spacing w:after="0"/>
              <w:jc w:val="right"/>
              <w:rPr>
                <w:sz w:val="18"/>
                <w:szCs w:val="18"/>
              </w:rPr>
            </w:pPr>
            <w:ins w:id="17914" w:author="Steve Barbeaux" w:date="2022-10-10T12:33:00Z">
              <w:r w:rsidRPr="00090530">
                <w:rPr>
                  <w:sz w:val="18"/>
                  <w:szCs w:val="18"/>
                </w:rPr>
                <w:t xml:space="preserve"> 73.3 </w:t>
              </w:r>
            </w:ins>
            <w:del w:id="17915" w:author="Steve Barbeaux" w:date="2022-10-10T12:33:00Z">
              <w:r w:rsidRPr="00733AC9" w:rsidDel="00711944">
                <w:rPr>
                  <w:sz w:val="18"/>
                  <w:szCs w:val="18"/>
                </w:rPr>
                <w:delText xml:space="preserve"> 66.9 </w:delText>
              </w:r>
            </w:del>
          </w:p>
        </w:tc>
        <w:tc>
          <w:tcPr>
            <w:tcW w:w="967" w:type="dxa"/>
            <w:tcBorders>
              <w:right w:val="single" w:sz="4" w:space="0" w:color="auto"/>
            </w:tcBorders>
            <w:shd w:val="clear" w:color="auto" w:fill="FFFFFF" w:themeFill="background1"/>
            <w:noWrap/>
            <w:tcPrChange w:id="17916" w:author="Steve Barbeaux" w:date="2022-10-10T12:35:00Z">
              <w:tcPr>
                <w:tcW w:w="967" w:type="dxa"/>
                <w:tcBorders>
                  <w:right w:val="single" w:sz="4" w:space="0" w:color="auto"/>
                </w:tcBorders>
                <w:shd w:val="clear" w:color="auto" w:fill="FFFFFF" w:themeFill="background1"/>
                <w:noWrap/>
              </w:tcPr>
            </w:tcPrChange>
          </w:tcPr>
          <w:p w14:paraId="761D090C" w14:textId="5A1FA488" w:rsidR="00711944" w:rsidRPr="00090530" w:rsidRDefault="00711944" w:rsidP="00711944">
            <w:pPr>
              <w:spacing w:after="0"/>
              <w:jc w:val="right"/>
              <w:rPr>
                <w:sz w:val="18"/>
                <w:szCs w:val="18"/>
              </w:rPr>
            </w:pPr>
            <w:ins w:id="17917" w:author="Steve Barbeaux" w:date="2022-10-10T12:33:00Z">
              <w:r w:rsidRPr="00090530">
                <w:rPr>
                  <w:sz w:val="18"/>
                  <w:szCs w:val="18"/>
                </w:rPr>
                <w:t xml:space="preserve"> 20.9 </w:t>
              </w:r>
            </w:ins>
            <w:del w:id="17918" w:author="Steve Barbeaux" w:date="2022-10-10T12:33:00Z">
              <w:r w:rsidRPr="00733AC9" w:rsidDel="00711944">
                <w:rPr>
                  <w:sz w:val="18"/>
                  <w:szCs w:val="18"/>
                </w:rPr>
                <w:delText xml:space="preserve"> 23.2 </w:delText>
              </w:r>
            </w:del>
          </w:p>
        </w:tc>
        <w:tc>
          <w:tcPr>
            <w:tcW w:w="1434" w:type="dxa"/>
            <w:tcBorders>
              <w:left w:val="single" w:sz="4" w:space="0" w:color="auto"/>
            </w:tcBorders>
            <w:shd w:val="clear" w:color="auto" w:fill="FFFFFF" w:themeFill="background1"/>
            <w:noWrap/>
            <w:vAlign w:val="bottom"/>
            <w:tcPrChange w:id="17919" w:author="Steve Barbeaux" w:date="2022-10-10T12:35:00Z">
              <w:tcPr>
                <w:tcW w:w="1434" w:type="dxa"/>
                <w:tcBorders>
                  <w:left w:val="single" w:sz="4" w:space="0" w:color="auto"/>
                </w:tcBorders>
                <w:shd w:val="clear" w:color="auto" w:fill="FFFFFF" w:themeFill="background1"/>
                <w:noWrap/>
                <w:vAlign w:val="bottom"/>
              </w:tcPr>
            </w:tcPrChange>
          </w:tcPr>
          <w:p w14:paraId="52F0F9BC" w14:textId="284AE90F" w:rsidR="00711944" w:rsidRPr="00090530" w:rsidRDefault="00711944" w:rsidP="00711944">
            <w:pPr>
              <w:spacing w:after="0"/>
              <w:jc w:val="center"/>
              <w:rPr>
                <w:sz w:val="18"/>
                <w:szCs w:val="18"/>
              </w:rPr>
            </w:pPr>
            <w:r w:rsidRPr="00090530">
              <w:rPr>
                <w:sz w:val="18"/>
                <w:szCs w:val="18"/>
              </w:rPr>
              <w:t>2015</w:t>
            </w:r>
          </w:p>
        </w:tc>
        <w:tc>
          <w:tcPr>
            <w:tcW w:w="1170" w:type="dxa"/>
            <w:shd w:val="clear" w:color="auto" w:fill="FFFFFF" w:themeFill="background1"/>
            <w:noWrap/>
            <w:vAlign w:val="bottom"/>
            <w:tcPrChange w:id="17920" w:author="Steve Barbeaux" w:date="2022-10-10T12:35:00Z">
              <w:tcPr>
                <w:tcW w:w="1170" w:type="dxa"/>
                <w:shd w:val="clear" w:color="auto" w:fill="FFFFFF" w:themeFill="background1"/>
                <w:noWrap/>
              </w:tcPr>
            </w:tcPrChange>
          </w:tcPr>
          <w:p w14:paraId="01A97C30" w14:textId="48453849" w:rsidR="00711944" w:rsidRPr="00711944" w:rsidDel="00FD7276" w:rsidRDefault="00711944" w:rsidP="00711944">
            <w:pPr>
              <w:spacing w:after="0"/>
              <w:jc w:val="right"/>
              <w:rPr>
                <w:sz w:val="20"/>
                <w:rPrChange w:id="17921" w:author="Steve Barbeaux" w:date="2022-10-10T12:35:00Z">
                  <w:rPr>
                    <w:sz w:val="18"/>
                    <w:szCs w:val="18"/>
                  </w:rPr>
                </w:rPrChange>
              </w:rPr>
            </w:pPr>
            <w:ins w:id="17922" w:author="Steve Barbeaux" w:date="2022-10-10T12:35:00Z">
              <w:r w:rsidRPr="00711944">
                <w:rPr>
                  <w:color w:val="000000"/>
                  <w:sz w:val="20"/>
                  <w:rPrChange w:id="17923" w:author="Steve Barbeaux" w:date="2022-10-10T12:35:00Z">
                    <w:rPr>
                      <w:rFonts w:ascii="Calibri" w:hAnsi="Calibri" w:cs="Calibri"/>
                      <w:color w:val="000000"/>
                      <w:szCs w:val="22"/>
                    </w:rPr>
                  </w:rPrChange>
                </w:rPr>
                <w:t>65.7</w:t>
              </w:r>
            </w:ins>
            <w:del w:id="17924" w:author="Steve Barbeaux" w:date="2022-10-10T12:33:00Z">
              <w:r w:rsidRPr="00711944" w:rsidDel="00711944">
                <w:rPr>
                  <w:sz w:val="20"/>
                  <w:rPrChange w:id="17925" w:author="Steve Barbeaux" w:date="2022-10-10T12:35:00Z">
                    <w:rPr>
                      <w:sz w:val="18"/>
                      <w:szCs w:val="18"/>
                    </w:rPr>
                  </w:rPrChange>
                </w:rPr>
                <w:delText xml:space="preserve"> 73.3 </w:delText>
              </w:r>
            </w:del>
          </w:p>
        </w:tc>
        <w:tc>
          <w:tcPr>
            <w:tcW w:w="1299" w:type="dxa"/>
            <w:tcBorders>
              <w:right w:val="nil"/>
            </w:tcBorders>
            <w:shd w:val="clear" w:color="auto" w:fill="FFFFFF" w:themeFill="background1"/>
            <w:vAlign w:val="bottom"/>
            <w:tcPrChange w:id="17926" w:author="Steve Barbeaux" w:date="2022-10-10T12:35:00Z">
              <w:tcPr>
                <w:tcW w:w="1299" w:type="dxa"/>
                <w:tcBorders>
                  <w:right w:val="nil"/>
                </w:tcBorders>
                <w:shd w:val="clear" w:color="auto" w:fill="FFFFFF" w:themeFill="background1"/>
              </w:tcPr>
            </w:tcPrChange>
          </w:tcPr>
          <w:p w14:paraId="5E0DFD93" w14:textId="228D133A" w:rsidR="00711944" w:rsidRPr="00711944" w:rsidDel="00FD7276" w:rsidRDefault="00711944" w:rsidP="00711944">
            <w:pPr>
              <w:spacing w:after="0"/>
              <w:jc w:val="right"/>
              <w:rPr>
                <w:sz w:val="20"/>
                <w:rPrChange w:id="17927" w:author="Steve Barbeaux" w:date="2022-10-10T12:35:00Z">
                  <w:rPr>
                    <w:sz w:val="18"/>
                    <w:szCs w:val="18"/>
                  </w:rPr>
                </w:rPrChange>
              </w:rPr>
            </w:pPr>
            <w:ins w:id="17928" w:author="Steve Barbeaux" w:date="2022-10-10T12:35:00Z">
              <w:r w:rsidRPr="00711944">
                <w:rPr>
                  <w:color w:val="000000"/>
                  <w:sz w:val="20"/>
                  <w:rPrChange w:id="17929" w:author="Steve Barbeaux" w:date="2022-10-10T12:35:00Z">
                    <w:rPr>
                      <w:rFonts w:ascii="Calibri" w:hAnsi="Calibri" w:cs="Calibri"/>
                      <w:color w:val="000000"/>
                      <w:szCs w:val="22"/>
                    </w:rPr>
                  </w:rPrChange>
                </w:rPr>
                <w:t>18.4</w:t>
              </w:r>
            </w:ins>
            <w:del w:id="17930" w:author="Steve Barbeaux" w:date="2022-10-10T12:33:00Z">
              <w:r w:rsidRPr="00711944" w:rsidDel="00711944">
                <w:rPr>
                  <w:sz w:val="20"/>
                  <w:rPrChange w:id="17931" w:author="Steve Barbeaux" w:date="2022-10-10T12:35:00Z">
                    <w:rPr>
                      <w:sz w:val="18"/>
                      <w:szCs w:val="18"/>
                    </w:rPr>
                  </w:rPrChange>
                </w:rPr>
                <w:delText xml:space="preserve"> 20.9 </w:delText>
              </w:r>
            </w:del>
          </w:p>
        </w:tc>
      </w:tr>
      <w:tr w:rsidR="00711944" w:rsidRPr="00B62A3B" w14:paraId="0A4FA4EB" w14:textId="77777777" w:rsidTr="00711944">
        <w:tblPrEx>
          <w:tblW w:w="7689" w:type="dxa"/>
          <w:jc w:val="center"/>
          <w:tblLayout w:type="fixed"/>
          <w:tblLook w:val="0000" w:firstRow="0" w:lastRow="0" w:firstColumn="0" w:lastColumn="0" w:noHBand="0" w:noVBand="0"/>
          <w:tblPrExChange w:id="17932" w:author="Steve Barbeaux" w:date="2022-10-10T12:35:00Z">
            <w:tblPrEx>
              <w:tblW w:w="7689" w:type="dxa"/>
              <w:jc w:val="center"/>
              <w:tblLayout w:type="fixed"/>
              <w:tblLook w:val="0000" w:firstRow="0" w:lastRow="0" w:firstColumn="0" w:lastColumn="0" w:noHBand="0" w:noVBand="0"/>
            </w:tblPrEx>
          </w:tblPrExChange>
        </w:tblPrEx>
        <w:trPr>
          <w:jc w:val="center"/>
          <w:trPrChange w:id="17933" w:author="Steve Barbeaux" w:date="2022-10-10T12:35:00Z">
            <w:trPr>
              <w:jc w:val="center"/>
            </w:trPr>
          </w:trPrChange>
        </w:trPr>
        <w:tc>
          <w:tcPr>
            <w:tcW w:w="1530" w:type="dxa"/>
            <w:tcBorders>
              <w:left w:val="nil"/>
            </w:tcBorders>
            <w:shd w:val="clear" w:color="auto" w:fill="FFFFFF" w:themeFill="background1"/>
            <w:noWrap/>
            <w:vAlign w:val="bottom"/>
            <w:tcPrChange w:id="17934" w:author="Steve Barbeaux" w:date="2022-10-10T12:35:00Z">
              <w:tcPr>
                <w:tcW w:w="1530" w:type="dxa"/>
                <w:tcBorders>
                  <w:left w:val="nil"/>
                </w:tcBorders>
                <w:shd w:val="clear" w:color="auto" w:fill="FFFFFF" w:themeFill="background1"/>
                <w:noWrap/>
                <w:vAlign w:val="bottom"/>
              </w:tcPr>
            </w:tcPrChange>
          </w:tcPr>
          <w:p w14:paraId="71F26ED8" w14:textId="0AF7EC79" w:rsidR="00711944" w:rsidRPr="00090530" w:rsidRDefault="00711944" w:rsidP="00711944">
            <w:pPr>
              <w:spacing w:after="0"/>
              <w:jc w:val="center"/>
              <w:rPr>
                <w:sz w:val="18"/>
                <w:szCs w:val="18"/>
              </w:rPr>
            </w:pPr>
            <w:ins w:id="17935" w:author="Steve Barbeaux" w:date="2022-10-10T12:33:00Z">
              <w:r w:rsidRPr="00090530">
                <w:rPr>
                  <w:sz w:val="18"/>
                  <w:szCs w:val="18"/>
                </w:rPr>
                <w:t>2016</w:t>
              </w:r>
            </w:ins>
            <w:del w:id="17936" w:author="Steve Barbeaux" w:date="2022-10-10T12:33:00Z">
              <w:r w:rsidRPr="00090530" w:rsidDel="00711944">
                <w:rPr>
                  <w:sz w:val="18"/>
                  <w:szCs w:val="18"/>
                </w:rPr>
                <w:delText>2016</w:delText>
              </w:r>
            </w:del>
          </w:p>
        </w:tc>
        <w:tc>
          <w:tcPr>
            <w:tcW w:w="1289" w:type="dxa"/>
            <w:shd w:val="clear" w:color="auto" w:fill="FFFFFF" w:themeFill="background1"/>
            <w:tcPrChange w:id="17937" w:author="Steve Barbeaux" w:date="2022-10-10T12:35:00Z">
              <w:tcPr>
                <w:tcW w:w="1289" w:type="dxa"/>
                <w:shd w:val="clear" w:color="auto" w:fill="FFFFFF" w:themeFill="background1"/>
              </w:tcPr>
            </w:tcPrChange>
          </w:tcPr>
          <w:p w14:paraId="7C933D11" w14:textId="6437831F" w:rsidR="00711944" w:rsidRPr="00090530" w:rsidRDefault="00711944" w:rsidP="00711944">
            <w:pPr>
              <w:spacing w:after="0"/>
              <w:jc w:val="right"/>
              <w:rPr>
                <w:sz w:val="18"/>
                <w:szCs w:val="18"/>
              </w:rPr>
            </w:pPr>
            <w:ins w:id="17938" w:author="Steve Barbeaux" w:date="2022-10-10T12:33:00Z">
              <w:r w:rsidRPr="00090530">
                <w:rPr>
                  <w:sz w:val="18"/>
                  <w:szCs w:val="18"/>
                </w:rPr>
                <w:t xml:space="preserve"> 87.3 </w:t>
              </w:r>
            </w:ins>
            <w:del w:id="17939" w:author="Steve Barbeaux" w:date="2022-10-10T12:33:00Z">
              <w:r w:rsidRPr="00733AC9" w:rsidDel="00711944">
                <w:rPr>
                  <w:sz w:val="18"/>
                  <w:szCs w:val="18"/>
                </w:rPr>
                <w:delText xml:space="preserve"> 143.3 </w:delText>
              </w:r>
            </w:del>
          </w:p>
        </w:tc>
        <w:tc>
          <w:tcPr>
            <w:tcW w:w="967" w:type="dxa"/>
            <w:tcBorders>
              <w:right w:val="single" w:sz="4" w:space="0" w:color="auto"/>
            </w:tcBorders>
            <w:shd w:val="clear" w:color="auto" w:fill="FFFFFF" w:themeFill="background1"/>
            <w:noWrap/>
            <w:tcPrChange w:id="17940" w:author="Steve Barbeaux" w:date="2022-10-10T12:35:00Z">
              <w:tcPr>
                <w:tcW w:w="967" w:type="dxa"/>
                <w:tcBorders>
                  <w:right w:val="single" w:sz="4" w:space="0" w:color="auto"/>
                </w:tcBorders>
                <w:shd w:val="clear" w:color="auto" w:fill="FFFFFF" w:themeFill="background1"/>
                <w:noWrap/>
              </w:tcPr>
            </w:tcPrChange>
          </w:tcPr>
          <w:p w14:paraId="379AA4E5" w14:textId="40AE19B3" w:rsidR="00711944" w:rsidRPr="00090530" w:rsidRDefault="00711944" w:rsidP="00711944">
            <w:pPr>
              <w:spacing w:after="0"/>
              <w:jc w:val="right"/>
              <w:rPr>
                <w:sz w:val="18"/>
                <w:szCs w:val="18"/>
              </w:rPr>
            </w:pPr>
            <w:ins w:id="17941" w:author="Steve Barbeaux" w:date="2022-10-10T12:33:00Z">
              <w:r w:rsidRPr="00090530">
                <w:rPr>
                  <w:sz w:val="18"/>
                  <w:szCs w:val="18"/>
                </w:rPr>
                <w:t xml:space="preserve"> 22.7 </w:t>
              </w:r>
            </w:ins>
            <w:del w:id="17942" w:author="Steve Barbeaux" w:date="2022-10-10T12:33:00Z">
              <w:r w:rsidRPr="00733AC9" w:rsidDel="00711944">
                <w:rPr>
                  <w:sz w:val="18"/>
                  <w:szCs w:val="18"/>
                </w:rPr>
                <w:delText xml:space="preserve"> 38.8 </w:delText>
              </w:r>
            </w:del>
          </w:p>
        </w:tc>
        <w:tc>
          <w:tcPr>
            <w:tcW w:w="1434" w:type="dxa"/>
            <w:tcBorders>
              <w:left w:val="single" w:sz="4" w:space="0" w:color="auto"/>
            </w:tcBorders>
            <w:shd w:val="clear" w:color="auto" w:fill="FFFFFF" w:themeFill="background1"/>
            <w:noWrap/>
            <w:vAlign w:val="bottom"/>
            <w:tcPrChange w:id="17943" w:author="Steve Barbeaux" w:date="2022-10-10T12:35:00Z">
              <w:tcPr>
                <w:tcW w:w="1434" w:type="dxa"/>
                <w:tcBorders>
                  <w:left w:val="single" w:sz="4" w:space="0" w:color="auto"/>
                </w:tcBorders>
                <w:shd w:val="clear" w:color="auto" w:fill="FFFFFF" w:themeFill="background1"/>
                <w:noWrap/>
                <w:vAlign w:val="bottom"/>
              </w:tcPr>
            </w:tcPrChange>
          </w:tcPr>
          <w:p w14:paraId="42B4B870" w14:textId="4C36E50A" w:rsidR="00711944" w:rsidRPr="00090530" w:rsidDel="00132067" w:rsidRDefault="00711944" w:rsidP="00711944">
            <w:pPr>
              <w:spacing w:after="0"/>
              <w:jc w:val="center"/>
              <w:rPr>
                <w:sz w:val="18"/>
                <w:szCs w:val="18"/>
              </w:rPr>
            </w:pPr>
            <w:r w:rsidRPr="00090530">
              <w:rPr>
                <w:sz w:val="18"/>
                <w:szCs w:val="18"/>
              </w:rPr>
              <w:t>2016</w:t>
            </w:r>
          </w:p>
        </w:tc>
        <w:tc>
          <w:tcPr>
            <w:tcW w:w="1170" w:type="dxa"/>
            <w:shd w:val="clear" w:color="auto" w:fill="FFFFFF" w:themeFill="background1"/>
            <w:noWrap/>
            <w:vAlign w:val="bottom"/>
            <w:tcPrChange w:id="17944" w:author="Steve Barbeaux" w:date="2022-10-10T12:35:00Z">
              <w:tcPr>
                <w:tcW w:w="1170" w:type="dxa"/>
                <w:shd w:val="clear" w:color="auto" w:fill="FFFFFF" w:themeFill="background1"/>
                <w:noWrap/>
              </w:tcPr>
            </w:tcPrChange>
          </w:tcPr>
          <w:p w14:paraId="2A1472F6" w14:textId="19274F38" w:rsidR="00711944" w:rsidRPr="00711944" w:rsidDel="00132067" w:rsidRDefault="00711944" w:rsidP="00711944">
            <w:pPr>
              <w:spacing w:after="0"/>
              <w:jc w:val="right"/>
              <w:rPr>
                <w:sz w:val="20"/>
                <w:rPrChange w:id="17945" w:author="Steve Barbeaux" w:date="2022-10-10T12:35:00Z">
                  <w:rPr>
                    <w:sz w:val="18"/>
                    <w:szCs w:val="18"/>
                  </w:rPr>
                </w:rPrChange>
              </w:rPr>
            </w:pPr>
            <w:ins w:id="17946" w:author="Steve Barbeaux" w:date="2022-10-10T12:35:00Z">
              <w:r w:rsidRPr="00711944">
                <w:rPr>
                  <w:color w:val="000000"/>
                  <w:sz w:val="20"/>
                  <w:rPrChange w:id="17947" w:author="Steve Barbeaux" w:date="2022-10-10T12:35:00Z">
                    <w:rPr>
                      <w:rFonts w:ascii="Calibri" w:hAnsi="Calibri" w:cs="Calibri"/>
                      <w:color w:val="000000"/>
                      <w:szCs w:val="22"/>
                    </w:rPr>
                  </w:rPrChange>
                </w:rPr>
                <w:t>76.7</w:t>
              </w:r>
            </w:ins>
            <w:del w:id="17948" w:author="Steve Barbeaux" w:date="2022-10-10T12:33:00Z">
              <w:r w:rsidRPr="00711944" w:rsidDel="00711944">
                <w:rPr>
                  <w:sz w:val="20"/>
                  <w:rPrChange w:id="17949" w:author="Steve Barbeaux" w:date="2022-10-10T12:35:00Z">
                    <w:rPr>
                      <w:sz w:val="18"/>
                      <w:szCs w:val="18"/>
                    </w:rPr>
                  </w:rPrChange>
                </w:rPr>
                <w:delText xml:space="preserve"> 87.3 </w:delText>
              </w:r>
            </w:del>
          </w:p>
        </w:tc>
        <w:tc>
          <w:tcPr>
            <w:tcW w:w="1299" w:type="dxa"/>
            <w:tcBorders>
              <w:right w:val="nil"/>
            </w:tcBorders>
            <w:shd w:val="clear" w:color="auto" w:fill="FFFFFF" w:themeFill="background1"/>
            <w:vAlign w:val="bottom"/>
            <w:tcPrChange w:id="17950" w:author="Steve Barbeaux" w:date="2022-10-10T12:35:00Z">
              <w:tcPr>
                <w:tcW w:w="1299" w:type="dxa"/>
                <w:tcBorders>
                  <w:right w:val="nil"/>
                </w:tcBorders>
                <w:shd w:val="clear" w:color="auto" w:fill="FFFFFF" w:themeFill="background1"/>
              </w:tcPr>
            </w:tcPrChange>
          </w:tcPr>
          <w:p w14:paraId="6D8B0BC6" w14:textId="1416E532" w:rsidR="00711944" w:rsidRPr="00711944" w:rsidDel="00132067" w:rsidRDefault="00711944" w:rsidP="00711944">
            <w:pPr>
              <w:spacing w:after="0"/>
              <w:jc w:val="right"/>
              <w:rPr>
                <w:sz w:val="20"/>
                <w:rPrChange w:id="17951" w:author="Steve Barbeaux" w:date="2022-10-10T12:35:00Z">
                  <w:rPr>
                    <w:sz w:val="18"/>
                    <w:szCs w:val="18"/>
                  </w:rPr>
                </w:rPrChange>
              </w:rPr>
            </w:pPr>
            <w:ins w:id="17952" w:author="Steve Barbeaux" w:date="2022-10-10T12:35:00Z">
              <w:r w:rsidRPr="00711944">
                <w:rPr>
                  <w:color w:val="000000"/>
                  <w:sz w:val="20"/>
                  <w:rPrChange w:id="17953" w:author="Steve Barbeaux" w:date="2022-10-10T12:35:00Z">
                    <w:rPr>
                      <w:rFonts w:ascii="Calibri" w:hAnsi="Calibri" w:cs="Calibri"/>
                      <w:color w:val="000000"/>
                      <w:szCs w:val="22"/>
                    </w:rPr>
                  </w:rPrChange>
                </w:rPr>
                <w:t>19.7</w:t>
              </w:r>
            </w:ins>
            <w:del w:id="17954" w:author="Steve Barbeaux" w:date="2022-10-10T12:33:00Z">
              <w:r w:rsidRPr="00711944" w:rsidDel="00711944">
                <w:rPr>
                  <w:sz w:val="20"/>
                  <w:rPrChange w:id="17955" w:author="Steve Barbeaux" w:date="2022-10-10T12:35:00Z">
                    <w:rPr>
                      <w:sz w:val="18"/>
                      <w:szCs w:val="18"/>
                    </w:rPr>
                  </w:rPrChange>
                </w:rPr>
                <w:delText xml:space="preserve"> 22.7 </w:delText>
              </w:r>
            </w:del>
          </w:p>
        </w:tc>
      </w:tr>
      <w:tr w:rsidR="00711944" w:rsidRPr="00B62A3B" w14:paraId="1D60D815" w14:textId="77777777" w:rsidTr="00711944">
        <w:tblPrEx>
          <w:tblW w:w="7689" w:type="dxa"/>
          <w:jc w:val="center"/>
          <w:tblLayout w:type="fixed"/>
          <w:tblLook w:val="0000" w:firstRow="0" w:lastRow="0" w:firstColumn="0" w:lastColumn="0" w:noHBand="0" w:noVBand="0"/>
          <w:tblPrExChange w:id="17956" w:author="Steve Barbeaux" w:date="2022-10-10T12:35:00Z">
            <w:tblPrEx>
              <w:tblW w:w="7689" w:type="dxa"/>
              <w:jc w:val="center"/>
              <w:tblLayout w:type="fixed"/>
              <w:tblLook w:val="0000" w:firstRow="0" w:lastRow="0" w:firstColumn="0" w:lastColumn="0" w:noHBand="0" w:noVBand="0"/>
            </w:tblPrEx>
          </w:tblPrExChange>
        </w:tblPrEx>
        <w:trPr>
          <w:jc w:val="center"/>
          <w:trPrChange w:id="17957" w:author="Steve Barbeaux" w:date="2022-10-10T12:35:00Z">
            <w:trPr>
              <w:jc w:val="center"/>
            </w:trPr>
          </w:trPrChange>
        </w:trPr>
        <w:tc>
          <w:tcPr>
            <w:tcW w:w="1530" w:type="dxa"/>
            <w:tcBorders>
              <w:left w:val="nil"/>
            </w:tcBorders>
            <w:shd w:val="clear" w:color="auto" w:fill="FFFFFF" w:themeFill="background1"/>
            <w:noWrap/>
            <w:vAlign w:val="bottom"/>
            <w:tcPrChange w:id="17958" w:author="Steve Barbeaux" w:date="2022-10-10T12:35:00Z">
              <w:tcPr>
                <w:tcW w:w="1530" w:type="dxa"/>
                <w:tcBorders>
                  <w:left w:val="nil"/>
                </w:tcBorders>
                <w:shd w:val="clear" w:color="auto" w:fill="FFFFFF" w:themeFill="background1"/>
                <w:noWrap/>
                <w:vAlign w:val="bottom"/>
              </w:tcPr>
            </w:tcPrChange>
          </w:tcPr>
          <w:p w14:paraId="35665E32" w14:textId="721CAEE8" w:rsidR="00711944" w:rsidRPr="00090530" w:rsidRDefault="00711944" w:rsidP="00711944">
            <w:pPr>
              <w:spacing w:after="0"/>
              <w:jc w:val="center"/>
              <w:rPr>
                <w:sz w:val="18"/>
                <w:szCs w:val="18"/>
              </w:rPr>
            </w:pPr>
            <w:ins w:id="17959" w:author="Steve Barbeaux" w:date="2022-10-10T12:33:00Z">
              <w:r w:rsidRPr="00090530">
                <w:rPr>
                  <w:sz w:val="18"/>
                  <w:szCs w:val="18"/>
                </w:rPr>
                <w:t>2017</w:t>
              </w:r>
            </w:ins>
            <w:del w:id="17960" w:author="Steve Barbeaux" w:date="2022-10-10T12:33:00Z">
              <w:r w:rsidRPr="00090530" w:rsidDel="00711944">
                <w:rPr>
                  <w:sz w:val="18"/>
                  <w:szCs w:val="18"/>
                </w:rPr>
                <w:delText>2017</w:delText>
              </w:r>
            </w:del>
          </w:p>
        </w:tc>
        <w:tc>
          <w:tcPr>
            <w:tcW w:w="1289" w:type="dxa"/>
            <w:shd w:val="clear" w:color="auto" w:fill="FFFFFF" w:themeFill="background1"/>
            <w:tcPrChange w:id="17961" w:author="Steve Barbeaux" w:date="2022-10-10T12:35:00Z">
              <w:tcPr>
                <w:tcW w:w="1289" w:type="dxa"/>
                <w:shd w:val="clear" w:color="auto" w:fill="FFFFFF" w:themeFill="background1"/>
              </w:tcPr>
            </w:tcPrChange>
          </w:tcPr>
          <w:p w14:paraId="33387277" w14:textId="516EF40A" w:rsidR="00711944" w:rsidRPr="00090530" w:rsidRDefault="00711944" w:rsidP="00711944">
            <w:pPr>
              <w:spacing w:after="0"/>
              <w:jc w:val="right"/>
              <w:rPr>
                <w:sz w:val="18"/>
                <w:szCs w:val="18"/>
              </w:rPr>
            </w:pPr>
            <w:ins w:id="17962" w:author="Steve Barbeaux" w:date="2022-10-10T12:33:00Z">
              <w:r w:rsidRPr="00090530">
                <w:rPr>
                  <w:sz w:val="18"/>
                  <w:szCs w:val="18"/>
                </w:rPr>
                <w:t xml:space="preserve"> 53.7 </w:t>
              </w:r>
            </w:ins>
            <w:del w:id="17963" w:author="Steve Barbeaux" w:date="2022-10-10T12:33:00Z">
              <w:r w:rsidRPr="00733AC9" w:rsidDel="00711944">
                <w:rPr>
                  <w:sz w:val="18"/>
                  <w:szCs w:val="18"/>
                </w:rPr>
                <w:delText xml:space="preserve"> 81.3 </w:delText>
              </w:r>
            </w:del>
          </w:p>
        </w:tc>
        <w:tc>
          <w:tcPr>
            <w:tcW w:w="967" w:type="dxa"/>
            <w:tcBorders>
              <w:right w:val="single" w:sz="4" w:space="0" w:color="auto"/>
            </w:tcBorders>
            <w:shd w:val="clear" w:color="auto" w:fill="FFFFFF" w:themeFill="background1"/>
            <w:noWrap/>
            <w:tcPrChange w:id="17964" w:author="Steve Barbeaux" w:date="2022-10-10T12:35:00Z">
              <w:tcPr>
                <w:tcW w:w="967" w:type="dxa"/>
                <w:tcBorders>
                  <w:right w:val="single" w:sz="4" w:space="0" w:color="auto"/>
                </w:tcBorders>
                <w:shd w:val="clear" w:color="auto" w:fill="FFFFFF" w:themeFill="background1"/>
                <w:noWrap/>
              </w:tcPr>
            </w:tcPrChange>
          </w:tcPr>
          <w:p w14:paraId="178C11F4" w14:textId="289503EB" w:rsidR="00711944" w:rsidRPr="00090530" w:rsidRDefault="00711944" w:rsidP="00711944">
            <w:pPr>
              <w:spacing w:after="0"/>
              <w:jc w:val="right"/>
              <w:rPr>
                <w:sz w:val="18"/>
                <w:szCs w:val="18"/>
              </w:rPr>
            </w:pPr>
            <w:ins w:id="17965" w:author="Steve Barbeaux" w:date="2022-10-10T12:33:00Z">
              <w:r w:rsidRPr="00090530">
                <w:rPr>
                  <w:sz w:val="18"/>
                  <w:szCs w:val="18"/>
                </w:rPr>
                <w:t xml:space="preserve"> 20.5 </w:t>
              </w:r>
            </w:ins>
            <w:del w:id="17966" w:author="Steve Barbeaux" w:date="2022-10-10T12:33:00Z">
              <w:r w:rsidRPr="00733AC9" w:rsidDel="00711944">
                <w:rPr>
                  <w:sz w:val="18"/>
                  <w:szCs w:val="18"/>
                </w:rPr>
                <w:delText xml:space="preserve"> 38.8 </w:delText>
              </w:r>
            </w:del>
          </w:p>
        </w:tc>
        <w:tc>
          <w:tcPr>
            <w:tcW w:w="1434" w:type="dxa"/>
            <w:tcBorders>
              <w:left w:val="single" w:sz="4" w:space="0" w:color="auto"/>
            </w:tcBorders>
            <w:shd w:val="clear" w:color="auto" w:fill="FFFFFF" w:themeFill="background1"/>
            <w:noWrap/>
            <w:vAlign w:val="bottom"/>
            <w:tcPrChange w:id="17967" w:author="Steve Barbeaux" w:date="2022-10-10T12:35:00Z">
              <w:tcPr>
                <w:tcW w:w="1434" w:type="dxa"/>
                <w:tcBorders>
                  <w:left w:val="single" w:sz="4" w:space="0" w:color="auto"/>
                </w:tcBorders>
                <w:shd w:val="clear" w:color="auto" w:fill="FFFFFF" w:themeFill="background1"/>
                <w:noWrap/>
                <w:vAlign w:val="bottom"/>
              </w:tcPr>
            </w:tcPrChange>
          </w:tcPr>
          <w:p w14:paraId="7399857E" w14:textId="78D57E6B" w:rsidR="00711944" w:rsidRPr="00090530" w:rsidDel="00E87BA3" w:rsidRDefault="00711944" w:rsidP="00711944">
            <w:pPr>
              <w:spacing w:after="0"/>
              <w:jc w:val="center"/>
              <w:rPr>
                <w:sz w:val="18"/>
                <w:szCs w:val="18"/>
              </w:rPr>
            </w:pPr>
            <w:r w:rsidRPr="00090530">
              <w:rPr>
                <w:sz w:val="18"/>
                <w:szCs w:val="18"/>
              </w:rPr>
              <w:t>2017</w:t>
            </w:r>
          </w:p>
        </w:tc>
        <w:tc>
          <w:tcPr>
            <w:tcW w:w="1170" w:type="dxa"/>
            <w:shd w:val="clear" w:color="auto" w:fill="FFFFFF" w:themeFill="background1"/>
            <w:noWrap/>
            <w:vAlign w:val="bottom"/>
            <w:tcPrChange w:id="17968" w:author="Steve Barbeaux" w:date="2022-10-10T12:35:00Z">
              <w:tcPr>
                <w:tcW w:w="1170" w:type="dxa"/>
                <w:shd w:val="clear" w:color="auto" w:fill="FFFFFF" w:themeFill="background1"/>
                <w:noWrap/>
              </w:tcPr>
            </w:tcPrChange>
          </w:tcPr>
          <w:p w14:paraId="63A33A64" w14:textId="4D637E70" w:rsidR="00711944" w:rsidRPr="00711944" w:rsidRDefault="00711944" w:rsidP="00711944">
            <w:pPr>
              <w:spacing w:after="0"/>
              <w:jc w:val="right"/>
              <w:rPr>
                <w:sz w:val="20"/>
                <w:rPrChange w:id="17969" w:author="Steve Barbeaux" w:date="2022-10-10T12:35:00Z">
                  <w:rPr>
                    <w:sz w:val="18"/>
                    <w:szCs w:val="18"/>
                  </w:rPr>
                </w:rPrChange>
              </w:rPr>
            </w:pPr>
            <w:ins w:id="17970" w:author="Steve Barbeaux" w:date="2022-10-10T12:35:00Z">
              <w:r w:rsidRPr="00711944">
                <w:rPr>
                  <w:color w:val="000000"/>
                  <w:sz w:val="20"/>
                  <w:rPrChange w:id="17971" w:author="Steve Barbeaux" w:date="2022-10-10T12:35:00Z">
                    <w:rPr>
                      <w:rFonts w:ascii="Calibri" w:hAnsi="Calibri" w:cs="Calibri"/>
                      <w:color w:val="000000"/>
                      <w:szCs w:val="22"/>
                    </w:rPr>
                  </w:rPrChange>
                </w:rPr>
                <w:t>47.4</w:t>
              </w:r>
            </w:ins>
            <w:del w:id="17972" w:author="Steve Barbeaux" w:date="2022-10-10T12:33:00Z">
              <w:r w:rsidRPr="00711944" w:rsidDel="00711944">
                <w:rPr>
                  <w:sz w:val="20"/>
                  <w:rPrChange w:id="17973" w:author="Steve Barbeaux" w:date="2022-10-10T12:35:00Z">
                    <w:rPr>
                      <w:sz w:val="18"/>
                      <w:szCs w:val="18"/>
                    </w:rPr>
                  </w:rPrChange>
                </w:rPr>
                <w:delText xml:space="preserve"> 53.7 </w:delText>
              </w:r>
            </w:del>
          </w:p>
        </w:tc>
        <w:tc>
          <w:tcPr>
            <w:tcW w:w="1299" w:type="dxa"/>
            <w:tcBorders>
              <w:right w:val="nil"/>
            </w:tcBorders>
            <w:shd w:val="clear" w:color="auto" w:fill="FFFFFF" w:themeFill="background1"/>
            <w:vAlign w:val="bottom"/>
            <w:tcPrChange w:id="17974" w:author="Steve Barbeaux" w:date="2022-10-10T12:35:00Z">
              <w:tcPr>
                <w:tcW w:w="1299" w:type="dxa"/>
                <w:tcBorders>
                  <w:right w:val="nil"/>
                </w:tcBorders>
                <w:shd w:val="clear" w:color="auto" w:fill="FFFFFF" w:themeFill="background1"/>
              </w:tcPr>
            </w:tcPrChange>
          </w:tcPr>
          <w:p w14:paraId="080405D8" w14:textId="7CF66F44" w:rsidR="00711944" w:rsidRPr="00711944" w:rsidRDefault="00711944" w:rsidP="00711944">
            <w:pPr>
              <w:spacing w:after="0"/>
              <w:jc w:val="right"/>
              <w:rPr>
                <w:sz w:val="20"/>
                <w:rPrChange w:id="17975" w:author="Steve Barbeaux" w:date="2022-10-10T12:35:00Z">
                  <w:rPr>
                    <w:sz w:val="18"/>
                    <w:szCs w:val="18"/>
                  </w:rPr>
                </w:rPrChange>
              </w:rPr>
            </w:pPr>
            <w:ins w:id="17976" w:author="Steve Barbeaux" w:date="2022-10-10T12:35:00Z">
              <w:r w:rsidRPr="00711944">
                <w:rPr>
                  <w:color w:val="000000"/>
                  <w:sz w:val="20"/>
                  <w:rPrChange w:id="17977" w:author="Steve Barbeaux" w:date="2022-10-10T12:35:00Z">
                    <w:rPr>
                      <w:rFonts w:ascii="Calibri" w:hAnsi="Calibri" w:cs="Calibri"/>
                      <w:color w:val="000000"/>
                      <w:szCs w:val="22"/>
                    </w:rPr>
                  </w:rPrChange>
                </w:rPr>
                <w:t>17.8</w:t>
              </w:r>
            </w:ins>
            <w:del w:id="17978" w:author="Steve Barbeaux" w:date="2022-10-10T12:33:00Z">
              <w:r w:rsidRPr="00711944" w:rsidDel="00711944">
                <w:rPr>
                  <w:sz w:val="20"/>
                  <w:rPrChange w:id="17979" w:author="Steve Barbeaux" w:date="2022-10-10T12:35:00Z">
                    <w:rPr>
                      <w:sz w:val="18"/>
                      <w:szCs w:val="18"/>
                    </w:rPr>
                  </w:rPrChange>
                </w:rPr>
                <w:delText xml:space="preserve"> 20.5 </w:delText>
              </w:r>
            </w:del>
          </w:p>
        </w:tc>
      </w:tr>
      <w:tr w:rsidR="00711944" w:rsidRPr="00B62A3B" w14:paraId="5BC2B53A" w14:textId="77777777" w:rsidTr="00711944">
        <w:tblPrEx>
          <w:tblW w:w="7689" w:type="dxa"/>
          <w:jc w:val="center"/>
          <w:tblLayout w:type="fixed"/>
          <w:tblLook w:val="0000" w:firstRow="0" w:lastRow="0" w:firstColumn="0" w:lastColumn="0" w:noHBand="0" w:noVBand="0"/>
          <w:tblPrExChange w:id="17980" w:author="Steve Barbeaux" w:date="2022-10-10T12:35:00Z">
            <w:tblPrEx>
              <w:tblW w:w="7689" w:type="dxa"/>
              <w:jc w:val="center"/>
              <w:tblLayout w:type="fixed"/>
              <w:tblLook w:val="0000" w:firstRow="0" w:lastRow="0" w:firstColumn="0" w:lastColumn="0" w:noHBand="0" w:noVBand="0"/>
            </w:tblPrEx>
          </w:tblPrExChange>
        </w:tblPrEx>
        <w:trPr>
          <w:jc w:val="center"/>
          <w:trPrChange w:id="17981" w:author="Steve Barbeaux" w:date="2022-10-10T12:35:00Z">
            <w:trPr>
              <w:jc w:val="center"/>
            </w:trPr>
          </w:trPrChange>
        </w:trPr>
        <w:tc>
          <w:tcPr>
            <w:tcW w:w="1530" w:type="dxa"/>
            <w:tcBorders>
              <w:left w:val="nil"/>
            </w:tcBorders>
            <w:shd w:val="clear" w:color="auto" w:fill="FFFFFF" w:themeFill="background1"/>
            <w:noWrap/>
            <w:vAlign w:val="bottom"/>
            <w:tcPrChange w:id="17982" w:author="Steve Barbeaux" w:date="2022-10-10T12:35:00Z">
              <w:tcPr>
                <w:tcW w:w="1530" w:type="dxa"/>
                <w:tcBorders>
                  <w:left w:val="nil"/>
                </w:tcBorders>
                <w:shd w:val="clear" w:color="auto" w:fill="FFFFFF" w:themeFill="background1"/>
                <w:noWrap/>
                <w:vAlign w:val="bottom"/>
              </w:tcPr>
            </w:tcPrChange>
          </w:tcPr>
          <w:p w14:paraId="600A8768" w14:textId="77C41181" w:rsidR="00711944" w:rsidRPr="00090530" w:rsidRDefault="00711944" w:rsidP="00711944">
            <w:pPr>
              <w:spacing w:after="0"/>
              <w:jc w:val="center"/>
              <w:rPr>
                <w:sz w:val="18"/>
                <w:szCs w:val="18"/>
              </w:rPr>
            </w:pPr>
            <w:ins w:id="17983" w:author="Steve Barbeaux" w:date="2022-10-10T12:33:00Z">
              <w:r w:rsidRPr="00090530">
                <w:rPr>
                  <w:sz w:val="18"/>
                  <w:szCs w:val="18"/>
                </w:rPr>
                <w:t>2018</w:t>
              </w:r>
            </w:ins>
            <w:del w:id="17984" w:author="Steve Barbeaux" w:date="2022-10-10T12:33:00Z">
              <w:r w:rsidRPr="00090530" w:rsidDel="00711944">
                <w:rPr>
                  <w:sz w:val="18"/>
                  <w:szCs w:val="18"/>
                </w:rPr>
                <w:delText>2018</w:delText>
              </w:r>
            </w:del>
          </w:p>
        </w:tc>
        <w:tc>
          <w:tcPr>
            <w:tcW w:w="1289" w:type="dxa"/>
            <w:shd w:val="clear" w:color="auto" w:fill="FFFFFF" w:themeFill="background1"/>
            <w:tcPrChange w:id="17985" w:author="Steve Barbeaux" w:date="2022-10-10T12:35:00Z">
              <w:tcPr>
                <w:tcW w:w="1289" w:type="dxa"/>
                <w:shd w:val="clear" w:color="auto" w:fill="FFFFFF" w:themeFill="background1"/>
              </w:tcPr>
            </w:tcPrChange>
          </w:tcPr>
          <w:p w14:paraId="0EF985F0" w14:textId="37E0787A" w:rsidR="00711944" w:rsidRPr="00090530" w:rsidRDefault="00711944" w:rsidP="00711944">
            <w:pPr>
              <w:spacing w:after="0"/>
              <w:jc w:val="right"/>
              <w:rPr>
                <w:sz w:val="18"/>
                <w:szCs w:val="18"/>
              </w:rPr>
            </w:pPr>
            <w:ins w:id="17986" w:author="Steve Barbeaux" w:date="2022-10-10T12:33:00Z">
              <w:r w:rsidRPr="00090530">
                <w:rPr>
                  <w:sz w:val="18"/>
                  <w:szCs w:val="18"/>
                </w:rPr>
                <w:t xml:space="preserve"> 42.9 </w:t>
              </w:r>
            </w:ins>
            <w:del w:id="17987" w:author="Steve Barbeaux" w:date="2022-10-10T12:33:00Z">
              <w:r w:rsidRPr="00733AC9" w:rsidDel="00711944">
                <w:rPr>
                  <w:sz w:val="18"/>
                  <w:szCs w:val="18"/>
                </w:rPr>
                <w:delText xml:space="preserve"> 81.4 </w:delText>
              </w:r>
            </w:del>
          </w:p>
        </w:tc>
        <w:tc>
          <w:tcPr>
            <w:tcW w:w="967" w:type="dxa"/>
            <w:tcBorders>
              <w:right w:val="single" w:sz="4" w:space="0" w:color="auto"/>
            </w:tcBorders>
            <w:shd w:val="clear" w:color="auto" w:fill="FFFFFF" w:themeFill="background1"/>
            <w:noWrap/>
            <w:tcPrChange w:id="17988" w:author="Steve Barbeaux" w:date="2022-10-10T12:35:00Z">
              <w:tcPr>
                <w:tcW w:w="967" w:type="dxa"/>
                <w:tcBorders>
                  <w:right w:val="single" w:sz="4" w:space="0" w:color="auto"/>
                </w:tcBorders>
                <w:shd w:val="clear" w:color="auto" w:fill="FFFFFF" w:themeFill="background1"/>
                <w:noWrap/>
              </w:tcPr>
            </w:tcPrChange>
          </w:tcPr>
          <w:p w14:paraId="159403E9" w14:textId="397AA87A" w:rsidR="00711944" w:rsidRPr="00090530" w:rsidRDefault="00711944" w:rsidP="00711944">
            <w:pPr>
              <w:spacing w:after="0"/>
              <w:jc w:val="right"/>
              <w:rPr>
                <w:sz w:val="18"/>
                <w:szCs w:val="18"/>
              </w:rPr>
            </w:pPr>
            <w:ins w:id="17989" w:author="Steve Barbeaux" w:date="2022-10-10T12:33:00Z">
              <w:r w:rsidRPr="00090530">
                <w:rPr>
                  <w:sz w:val="18"/>
                  <w:szCs w:val="18"/>
                </w:rPr>
                <w:t xml:space="preserve"> 14.0 </w:t>
              </w:r>
            </w:ins>
            <w:del w:id="17990" w:author="Steve Barbeaux" w:date="2022-10-10T12:33:00Z">
              <w:r w:rsidRPr="00733AC9" w:rsidDel="00711944">
                <w:rPr>
                  <w:sz w:val="18"/>
                  <w:szCs w:val="18"/>
                </w:rPr>
                <w:delText xml:space="preserve"> 38.9 </w:delText>
              </w:r>
            </w:del>
          </w:p>
        </w:tc>
        <w:tc>
          <w:tcPr>
            <w:tcW w:w="1434" w:type="dxa"/>
            <w:tcBorders>
              <w:left w:val="single" w:sz="4" w:space="0" w:color="auto"/>
            </w:tcBorders>
            <w:shd w:val="clear" w:color="auto" w:fill="FFFFFF" w:themeFill="background1"/>
            <w:noWrap/>
            <w:vAlign w:val="bottom"/>
            <w:tcPrChange w:id="17991" w:author="Steve Barbeaux" w:date="2022-10-10T12:35:00Z">
              <w:tcPr>
                <w:tcW w:w="1434" w:type="dxa"/>
                <w:tcBorders>
                  <w:left w:val="single" w:sz="4" w:space="0" w:color="auto"/>
                </w:tcBorders>
                <w:shd w:val="clear" w:color="auto" w:fill="FFFFFF" w:themeFill="background1"/>
                <w:noWrap/>
                <w:vAlign w:val="bottom"/>
              </w:tcPr>
            </w:tcPrChange>
          </w:tcPr>
          <w:p w14:paraId="6A66AC34" w14:textId="315FDA17" w:rsidR="00711944" w:rsidRPr="00090530" w:rsidDel="00E87BA3" w:rsidRDefault="00711944" w:rsidP="00711944">
            <w:pPr>
              <w:spacing w:after="0"/>
              <w:jc w:val="center"/>
              <w:rPr>
                <w:sz w:val="18"/>
                <w:szCs w:val="18"/>
              </w:rPr>
            </w:pPr>
            <w:r w:rsidRPr="00090530">
              <w:rPr>
                <w:sz w:val="18"/>
                <w:szCs w:val="18"/>
              </w:rPr>
              <w:t>2018</w:t>
            </w:r>
          </w:p>
        </w:tc>
        <w:tc>
          <w:tcPr>
            <w:tcW w:w="1170" w:type="dxa"/>
            <w:shd w:val="clear" w:color="auto" w:fill="FFFFFF" w:themeFill="background1"/>
            <w:noWrap/>
            <w:vAlign w:val="bottom"/>
            <w:tcPrChange w:id="17992" w:author="Steve Barbeaux" w:date="2022-10-10T12:35:00Z">
              <w:tcPr>
                <w:tcW w:w="1170" w:type="dxa"/>
                <w:shd w:val="clear" w:color="auto" w:fill="FFFFFF" w:themeFill="background1"/>
                <w:noWrap/>
              </w:tcPr>
            </w:tcPrChange>
          </w:tcPr>
          <w:p w14:paraId="7FE92752" w14:textId="15178914" w:rsidR="00711944" w:rsidRPr="00711944" w:rsidRDefault="00711944" w:rsidP="00711944">
            <w:pPr>
              <w:spacing w:after="0"/>
              <w:jc w:val="right"/>
              <w:rPr>
                <w:sz w:val="20"/>
                <w:rPrChange w:id="17993" w:author="Steve Barbeaux" w:date="2022-10-10T12:35:00Z">
                  <w:rPr>
                    <w:sz w:val="18"/>
                    <w:szCs w:val="18"/>
                  </w:rPr>
                </w:rPrChange>
              </w:rPr>
            </w:pPr>
            <w:ins w:id="17994" w:author="Steve Barbeaux" w:date="2022-10-10T12:35:00Z">
              <w:r w:rsidRPr="00711944">
                <w:rPr>
                  <w:color w:val="000000"/>
                  <w:sz w:val="20"/>
                  <w:rPrChange w:id="17995" w:author="Steve Barbeaux" w:date="2022-10-10T12:35:00Z">
                    <w:rPr>
                      <w:rFonts w:ascii="Calibri" w:hAnsi="Calibri" w:cs="Calibri"/>
                      <w:color w:val="000000"/>
                      <w:szCs w:val="22"/>
                    </w:rPr>
                  </w:rPrChange>
                </w:rPr>
                <w:t>28.0</w:t>
              </w:r>
            </w:ins>
            <w:del w:id="17996" w:author="Steve Barbeaux" w:date="2022-10-10T12:33:00Z">
              <w:r w:rsidRPr="00711944" w:rsidDel="00711944">
                <w:rPr>
                  <w:sz w:val="20"/>
                  <w:rPrChange w:id="17997" w:author="Steve Barbeaux" w:date="2022-10-10T12:35:00Z">
                    <w:rPr>
                      <w:sz w:val="18"/>
                      <w:szCs w:val="18"/>
                    </w:rPr>
                  </w:rPrChange>
                </w:rPr>
                <w:delText xml:space="preserve"> 42.9 </w:delText>
              </w:r>
            </w:del>
          </w:p>
        </w:tc>
        <w:tc>
          <w:tcPr>
            <w:tcW w:w="1299" w:type="dxa"/>
            <w:tcBorders>
              <w:right w:val="nil"/>
            </w:tcBorders>
            <w:shd w:val="clear" w:color="auto" w:fill="FFFFFF" w:themeFill="background1"/>
            <w:vAlign w:val="bottom"/>
            <w:tcPrChange w:id="17998" w:author="Steve Barbeaux" w:date="2022-10-10T12:35:00Z">
              <w:tcPr>
                <w:tcW w:w="1299" w:type="dxa"/>
                <w:tcBorders>
                  <w:right w:val="nil"/>
                </w:tcBorders>
                <w:shd w:val="clear" w:color="auto" w:fill="FFFFFF" w:themeFill="background1"/>
              </w:tcPr>
            </w:tcPrChange>
          </w:tcPr>
          <w:p w14:paraId="2E966C3A" w14:textId="42F28408" w:rsidR="00711944" w:rsidRPr="00711944" w:rsidRDefault="00711944" w:rsidP="00711944">
            <w:pPr>
              <w:spacing w:after="0"/>
              <w:jc w:val="right"/>
              <w:rPr>
                <w:sz w:val="20"/>
                <w:rPrChange w:id="17999" w:author="Steve Barbeaux" w:date="2022-10-10T12:35:00Z">
                  <w:rPr>
                    <w:sz w:val="18"/>
                    <w:szCs w:val="18"/>
                  </w:rPr>
                </w:rPrChange>
              </w:rPr>
            </w:pPr>
            <w:ins w:id="18000" w:author="Steve Barbeaux" w:date="2022-10-10T12:35:00Z">
              <w:r w:rsidRPr="00711944">
                <w:rPr>
                  <w:color w:val="000000"/>
                  <w:sz w:val="20"/>
                  <w:rPrChange w:id="18001" w:author="Steve Barbeaux" w:date="2022-10-10T12:35:00Z">
                    <w:rPr>
                      <w:rFonts w:ascii="Calibri" w:hAnsi="Calibri" w:cs="Calibri"/>
                      <w:color w:val="000000"/>
                      <w:szCs w:val="22"/>
                    </w:rPr>
                  </w:rPrChange>
                </w:rPr>
                <w:t>11.1</w:t>
              </w:r>
            </w:ins>
            <w:del w:id="18002" w:author="Steve Barbeaux" w:date="2022-10-10T12:33:00Z">
              <w:r w:rsidRPr="00711944" w:rsidDel="00711944">
                <w:rPr>
                  <w:sz w:val="20"/>
                  <w:rPrChange w:id="18003" w:author="Steve Barbeaux" w:date="2022-10-10T12:35:00Z">
                    <w:rPr>
                      <w:sz w:val="18"/>
                      <w:szCs w:val="18"/>
                    </w:rPr>
                  </w:rPrChange>
                </w:rPr>
                <w:delText xml:space="preserve"> 14.0 </w:delText>
              </w:r>
            </w:del>
          </w:p>
        </w:tc>
      </w:tr>
      <w:tr w:rsidR="00711944" w:rsidRPr="00B62A3B" w14:paraId="530594C8" w14:textId="77777777" w:rsidTr="00711944">
        <w:tblPrEx>
          <w:tblW w:w="7689" w:type="dxa"/>
          <w:jc w:val="center"/>
          <w:tblLayout w:type="fixed"/>
          <w:tblLook w:val="0000" w:firstRow="0" w:lastRow="0" w:firstColumn="0" w:lastColumn="0" w:noHBand="0" w:noVBand="0"/>
          <w:tblPrExChange w:id="18004" w:author="Steve Barbeaux" w:date="2022-10-10T12:35:00Z">
            <w:tblPrEx>
              <w:tblW w:w="7689" w:type="dxa"/>
              <w:jc w:val="center"/>
              <w:tblLayout w:type="fixed"/>
              <w:tblLook w:val="0000" w:firstRow="0" w:lastRow="0" w:firstColumn="0" w:lastColumn="0" w:noHBand="0" w:noVBand="0"/>
            </w:tblPrEx>
          </w:tblPrExChange>
        </w:tblPrEx>
        <w:trPr>
          <w:jc w:val="center"/>
          <w:trPrChange w:id="18005" w:author="Steve Barbeaux" w:date="2022-10-10T12:35:00Z">
            <w:trPr>
              <w:jc w:val="center"/>
            </w:trPr>
          </w:trPrChange>
        </w:trPr>
        <w:tc>
          <w:tcPr>
            <w:tcW w:w="1530" w:type="dxa"/>
            <w:tcBorders>
              <w:left w:val="nil"/>
            </w:tcBorders>
            <w:shd w:val="clear" w:color="auto" w:fill="FFFFFF" w:themeFill="background1"/>
            <w:noWrap/>
            <w:vAlign w:val="bottom"/>
            <w:tcPrChange w:id="18006" w:author="Steve Barbeaux" w:date="2022-10-10T12:35:00Z">
              <w:tcPr>
                <w:tcW w:w="1530" w:type="dxa"/>
                <w:tcBorders>
                  <w:left w:val="nil"/>
                </w:tcBorders>
                <w:shd w:val="clear" w:color="auto" w:fill="FFFFFF" w:themeFill="background1"/>
                <w:noWrap/>
                <w:vAlign w:val="bottom"/>
              </w:tcPr>
            </w:tcPrChange>
          </w:tcPr>
          <w:p w14:paraId="511862FA" w14:textId="319E2717" w:rsidR="00711944" w:rsidRPr="00090530" w:rsidRDefault="00711944" w:rsidP="00711944">
            <w:pPr>
              <w:spacing w:after="0"/>
              <w:jc w:val="center"/>
              <w:rPr>
                <w:sz w:val="18"/>
                <w:szCs w:val="18"/>
              </w:rPr>
            </w:pPr>
            <w:ins w:id="18007" w:author="Steve Barbeaux" w:date="2022-10-10T12:33:00Z">
              <w:r>
                <w:rPr>
                  <w:sz w:val="18"/>
                  <w:szCs w:val="18"/>
                </w:rPr>
                <w:t>2019</w:t>
              </w:r>
            </w:ins>
          </w:p>
        </w:tc>
        <w:tc>
          <w:tcPr>
            <w:tcW w:w="1289" w:type="dxa"/>
            <w:shd w:val="clear" w:color="auto" w:fill="FFFFFF" w:themeFill="background1"/>
            <w:tcPrChange w:id="18008" w:author="Steve Barbeaux" w:date="2022-10-10T12:35:00Z">
              <w:tcPr>
                <w:tcW w:w="1289" w:type="dxa"/>
                <w:shd w:val="clear" w:color="auto" w:fill="FFFFFF" w:themeFill="background1"/>
                <w:vAlign w:val="bottom"/>
              </w:tcPr>
            </w:tcPrChange>
          </w:tcPr>
          <w:p w14:paraId="2F99F167" w14:textId="1B4E5DDF" w:rsidR="00711944" w:rsidRPr="00090530" w:rsidRDefault="00711944" w:rsidP="00711944">
            <w:pPr>
              <w:spacing w:after="0"/>
              <w:jc w:val="right"/>
              <w:rPr>
                <w:sz w:val="18"/>
                <w:szCs w:val="18"/>
              </w:rPr>
            </w:pPr>
            <w:ins w:id="18009" w:author="Steve Barbeaux" w:date="2022-10-10T12:33:00Z">
              <w:r w:rsidRPr="00090530">
                <w:rPr>
                  <w:sz w:val="18"/>
                  <w:szCs w:val="18"/>
                </w:rPr>
                <w:t xml:space="preserve"> 100.0 </w:t>
              </w:r>
            </w:ins>
          </w:p>
        </w:tc>
        <w:tc>
          <w:tcPr>
            <w:tcW w:w="967" w:type="dxa"/>
            <w:tcBorders>
              <w:right w:val="single" w:sz="4" w:space="0" w:color="auto"/>
            </w:tcBorders>
            <w:shd w:val="clear" w:color="auto" w:fill="FFFFFF" w:themeFill="background1"/>
            <w:noWrap/>
            <w:tcPrChange w:id="18010" w:author="Steve Barbeaux" w:date="2022-10-10T12:35:00Z">
              <w:tcPr>
                <w:tcW w:w="967" w:type="dxa"/>
                <w:tcBorders>
                  <w:right w:val="single" w:sz="4" w:space="0" w:color="auto"/>
                </w:tcBorders>
                <w:shd w:val="clear" w:color="auto" w:fill="FFFFFF" w:themeFill="background1"/>
                <w:noWrap/>
                <w:vAlign w:val="bottom"/>
              </w:tcPr>
            </w:tcPrChange>
          </w:tcPr>
          <w:p w14:paraId="3FCEDB6D" w14:textId="2873F68D" w:rsidR="00711944" w:rsidRPr="00090530" w:rsidRDefault="00711944" w:rsidP="00711944">
            <w:pPr>
              <w:spacing w:after="0"/>
              <w:jc w:val="right"/>
              <w:rPr>
                <w:sz w:val="18"/>
                <w:szCs w:val="18"/>
              </w:rPr>
            </w:pPr>
            <w:ins w:id="18011" w:author="Steve Barbeaux" w:date="2022-10-10T12:33:00Z">
              <w:r w:rsidRPr="00090530">
                <w:rPr>
                  <w:sz w:val="18"/>
                  <w:szCs w:val="18"/>
                </w:rPr>
                <w:t xml:space="preserve"> 63.5 </w:t>
              </w:r>
            </w:ins>
          </w:p>
        </w:tc>
        <w:tc>
          <w:tcPr>
            <w:tcW w:w="1434" w:type="dxa"/>
            <w:tcBorders>
              <w:left w:val="single" w:sz="4" w:space="0" w:color="auto"/>
            </w:tcBorders>
            <w:shd w:val="clear" w:color="auto" w:fill="FFFFFF" w:themeFill="background1"/>
            <w:noWrap/>
            <w:vAlign w:val="bottom"/>
            <w:tcPrChange w:id="18012" w:author="Steve Barbeaux" w:date="2022-10-10T12:35:00Z">
              <w:tcPr>
                <w:tcW w:w="1434" w:type="dxa"/>
                <w:tcBorders>
                  <w:left w:val="single" w:sz="4" w:space="0" w:color="auto"/>
                </w:tcBorders>
                <w:shd w:val="clear" w:color="auto" w:fill="FFFFFF" w:themeFill="background1"/>
                <w:noWrap/>
                <w:vAlign w:val="bottom"/>
              </w:tcPr>
            </w:tcPrChange>
          </w:tcPr>
          <w:p w14:paraId="7DC4CAB9" w14:textId="000E46F2" w:rsidR="00711944" w:rsidRPr="00090530" w:rsidRDefault="00711944" w:rsidP="00711944">
            <w:pPr>
              <w:spacing w:after="0"/>
              <w:jc w:val="center"/>
              <w:rPr>
                <w:sz w:val="18"/>
                <w:szCs w:val="18"/>
              </w:rPr>
            </w:pPr>
            <w:r>
              <w:rPr>
                <w:sz w:val="18"/>
                <w:szCs w:val="18"/>
              </w:rPr>
              <w:t>2019</w:t>
            </w:r>
          </w:p>
        </w:tc>
        <w:tc>
          <w:tcPr>
            <w:tcW w:w="1170" w:type="dxa"/>
            <w:shd w:val="clear" w:color="auto" w:fill="FFFFFF" w:themeFill="background1"/>
            <w:noWrap/>
            <w:vAlign w:val="bottom"/>
            <w:tcPrChange w:id="18013" w:author="Steve Barbeaux" w:date="2022-10-10T12:35:00Z">
              <w:tcPr>
                <w:tcW w:w="1170" w:type="dxa"/>
                <w:shd w:val="clear" w:color="auto" w:fill="FFFFFF" w:themeFill="background1"/>
                <w:noWrap/>
              </w:tcPr>
            </w:tcPrChange>
          </w:tcPr>
          <w:p w14:paraId="01A20B27" w14:textId="6CBFF07C" w:rsidR="00711944" w:rsidRPr="00711944" w:rsidRDefault="00711944" w:rsidP="00711944">
            <w:pPr>
              <w:spacing w:after="0"/>
              <w:jc w:val="right"/>
              <w:rPr>
                <w:sz w:val="20"/>
                <w:rPrChange w:id="18014" w:author="Steve Barbeaux" w:date="2022-10-10T12:35:00Z">
                  <w:rPr>
                    <w:sz w:val="18"/>
                    <w:szCs w:val="18"/>
                  </w:rPr>
                </w:rPrChange>
              </w:rPr>
            </w:pPr>
            <w:ins w:id="18015" w:author="Steve Barbeaux" w:date="2022-10-10T12:35:00Z">
              <w:r w:rsidRPr="00711944">
                <w:rPr>
                  <w:color w:val="000000"/>
                  <w:sz w:val="20"/>
                  <w:rPrChange w:id="18016" w:author="Steve Barbeaux" w:date="2022-10-10T12:35:00Z">
                    <w:rPr>
                      <w:rFonts w:ascii="Calibri" w:hAnsi="Calibri" w:cs="Calibri"/>
                      <w:color w:val="000000"/>
                      <w:szCs w:val="22"/>
                    </w:rPr>
                  </w:rPrChange>
                </w:rPr>
                <w:t>61.1</w:t>
              </w:r>
            </w:ins>
            <w:del w:id="18017" w:author="Steve Barbeaux" w:date="2022-10-10T12:33:00Z">
              <w:r w:rsidRPr="00711944" w:rsidDel="00711944">
                <w:rPr>
                  <w:sz w:val="20"/>
                  <w:rPrChange w:id="18018" w:author="Steve Barbeaux" w:date="2022-10-10T12:35:00Z">
                    <w:rPr>
                      <w:sz w:val="18"/>
                      <w:szCs w:val="18"/>
                    </w:rPr>
                  </w:rPrChange>
                </w:rPr>
                <w:delText xml:space="preserve"> 100.0 </w:delText>
              </w:r>
            </w:del>
          </w:p>
        </w:tc>
        <w:tc>
          <w:tcPr>
            <w:tcW w:w="1299" w:type="dxa"/>
            <w:tcBorders>
              <w:right w:val="nil"/>
            </w:tcBorders>
            <w:shd w:val="clear" w:color="auto" w:fill="FFFFFF" w:themeFill="background1"/>
            <w:vAlign w:val="bottom"/>
            <w:tcPrChange w:id="18019" w:author="Steve Barbeaux" w:date="2022-10-10T12:35:00Z">
              <w:tcPr>
                <w:tcW w:w="1299" w:type="dxa"/>
                <w:tcBorders>
                  <w:right w:val="nil"/>
                </w:tcBorders>
                <w:shd w:val="clear" w:color="auto" w:fill="FFFFFF" w:themeFill="background1"/>
              </w:tcPr>
            </w:tcPrChange>
          </w:tcPr>
          <w:p w14:paraId="40929908" w14:textId="1A79AD20" w:rsidR="00711944" w:rsidRPr="00711944" w:rsidRDefault="00711944" w:rsidP="00711944">
            <w:pPr>
              <w:spacing w:after="0"/>
              <w:jc w:val="right"/>
              <w:rPr>
                <w:sz w:val="20"/>
                <w:rPrChange w:id="18020" w:author="Steve Barbeaux" w:date="2022-10-10T12:35:00Z">
                  <w:rPr>
                    <w:sz w:val="18"/>
                    <w:szCs w:val="18"/>
                  </w:rPr>
                </w:rPrChange>
              </w:rPr>
            </w:pPr>
            <w:ins w:id="18021" w:author="Steve Barbeaux" w:date="2022-10-10T12:35:00Z">
              <w:r w:rsidRPr="00711944">
                <w:rPr>
                  <w:color w:val="000000"/>
                  <w:sz w:val="20"/>
                  <w:rPrChange w:id="18022" w:author="Steve Barbeaux" w:date="2022-10-10T12:35:00Z">
                    <w:rPr>
                      <w:rFonts w:ascii="Calibri" w:hAnsi="Calibri" w:cs="Calibri"/>
                      <w:color w:val="000000"/>
                      <w:szCs w:val="22"/>
                    </w:rPr>
                  </w:rPrChange>
                </w:rPr>
                <w:t>37.0</w:t>
              </w:r>
            </w:ins>
            <w:del w:id="18023" w:author="Steve Barbeaux" w:date="2022-10-10T12:33:00Z">
              <w:r w:rsidRPr="00711944" w:rsidDel="00711944">
                <w:rPr>
                  <w:sz w:val="20"/>
                  <w:rPrChange w:id="18024" w:author="Steve Barbeaux" w:date="2022-10-10T12:35:00Z">
                    <w:rPr>
                      <w:sz w:val="18"/>
                      <w:szCs w:val="18"/>
                    </w:rPr>
                  </w:rPrChange>
                </w:rPr>
                <w:delText xml:space="preserve"> 63.5 </w:delText>
              </w:r>
            </w:del>
          </w:p>
        </w:tc>
      </w:tr>
      <w:tr w:rsidR="00711944" w:rsidRPr="00B62A3B" w14:paraId="3998CA39" w14:textId="77777777" w:rsidTr="00711944">
        <w:tblPrEx>
          <w:tblW w:w="7689" w:type="dxa"/>
          <w:jc w:val="center"/>
          <w:tblLayout w:type="fixed"/>
          <w:tblLook w:val="0000" w:firstRow="0" w:lastRow="0" w:firstColumn="0" w:lastColumn="0" w:noHBand="0" w:noVBand="0"/>
          <w:tblPrExChange w:id="18025" w:author="Steve Barbeaux" w:date="2022-10-10T12:35:00Z">
            <w:tblPrEx>
              <w:tblW w:w="7689" w:type="dxa"/>
              <w:jc w:val="center"/>
              <w:tblLayout w:type="fixed"/>
              <w:tblLook w:val="0000" w:firstRow="0" w:lastRow="0" w:firstColumn="0" w:lastColumn="0" w:noHBand="0" w:noVBand="0"/>
            </w:tblPrEx>
          </w:tblPrExChange>
        </w:tblPrEx>
        <w:trPr>
          <w:jc w:val="center"/>
          <w:ins w:id="18026" w:author="Steve Barbeaux" w:date="2022-10-10T12:32:00Z"/>
          <w:trPrChange w:id="18027" w:author="Steve Barbeaux" w:date="2022-10-10T12:35:00Z">
            <w:trPr>
              <w:jc w:val="center"/>
            </w:trPr>
          </w:trPrChange>
        </w:trPr>
        <w:tc>
          <w:tcPr>
            <w:tcW w:w="1530" w:type="dxa"/>
            <w:tcBorders>
              <w:left w:val="nil"/>
            </w:tcBorders>
            <w:shd w:val="clear" w:color="auto" w:fill="FFFFFF" w:themeFill="background1"/>
            <w:noWrap/>
            <w:vAlign w:val="bottom"/>
            <w:tcPrChange w:id="18028" w:author="Steve Barbeaux" w:date="2022-10-10T12:35:00Z">
              <w:tcPr>
                <w:tcW w:w="1530" w:type="dxa"/>
                <w:tcBorders>
                  <w:left w:val="nil"/>
                </w:tcBorders>
                <w:shd w:val="clear" w:color="auto" w:fill="FFFFFF" w:themeFill="background1"/>
                <w:noWrap/>
                <w:vAlign w:val="bottom"/>
              </w:tcPr>
            </w:tcPrChange>
          </w:tcPr>
          <w:p w14:paraId="124BB0EA" w14:textId="03C63E17" w:rsidR="00711944" w:rsidRPr="00090530" w:rsidRDefault="00711944" w:rsidP="00711944">
            <w:pPr>
              <w:spacing w:after="0"/>
              <w:jc w:val="center"/>
              <w:rPr>
                <w:ins w:id="18029" w:author="Steve Barbeaux" w:date="2022-10-10T12:32:00Z"/>
                <w:sz w:val="18"/>
                <w:szCs w:val="18"/>
              </w:rPr>
            </w:pPr>
            <w:ins w:id="18030" w:author="Steve Barbeaux" w:date="2022-10-10T12:33:00Z">
              <w:r>
                <w:rPr>
                  <w:sz w:val="18"/>
                  <w:szCs w:val="18"/>
                </w:rPr>
                <w:t>2020</w:t>
              </w:r>
            </w:ins>
          </w:p>
        </w:tc>
        <w:tc>
          <w:tcPr>
            <w:tcW w:w="1289" w:type="dxa"/>
            <w:shd w:val="clear" w:color="auto" w:fill="FFFFFF" w:themeFill="background1"/>
            <w:tcPrChange w:id="18031" w:author="Steve Barbeaux" w:date="2022-10-10T12:35:00Z">
              <w:tcPr>
                <w:tcW w:w="1289" w:type="dxa"/>
                <w:shd w:val="clear" w:color="auto" w:fill="FFFFFF" w:themeFill="background1"/>
                <w:vAlign w:val="bottom"/>
              </w:tcPr>
            </w:tcPrChange>
          </w:tcPr>
          <w:p w14:paraId="7CCEB0BC" w14:textId="6748BB0A" w:rsidR="00711944" w:rsidRPr="00090530" w:rsidRDefault="00711944" w:rsidP="00711944">
            <w:pPr>
              <w:spacing w:after="0"/>
              <w:jc w:val="right"/>
              <w:rPr>
                <w:ins w:id="18032" w:author="Steve Barbeaux" w:date="2022-10-10T12:32:00Z"/>
                <w:sz w:val="18"/>
                <w:szCs w:val="18"/>
              </w:rPr>
            </w:pPr>
            <w:ins w:id="18033" w:author="Steve Barbeaux" w:date="2022-10-10T12:33:00Z">
              <w:r w:rsidRPr="00090530">
                <w:rPr>
                  <w:sz w:val="18"/>
                  <w:szCs w:val="18"/>
                </w:rPr>
                <w:t xml:space="preserve"> 100.0 </w:t>
              </w:r>
            </w:ins>
          </w:p>
        </w:tc>
        <w:tc>
          <w:tcPr>
            <w:tcW w:w="967" w:type="dxa"/>
            <w:tcBorders>
              <w:right w:val="single" w:sz="4" w:space="0" w:color="auto"/>
            </w:tcBorders>
            <w:shd w:val="clear" w:color="auto" w:fill="FFFFFF" w:themeFill="background1"/>
            <w:noWrap/>
            <w:tcPrChange w:id="18034" w:author="Steve Barbeaux" w:date="2022-10-10T12:35:00Z">
              <w:tcPr>
                <w:tcW w:w="967" w:type="dxa"/>
                <w:tcBorders>
                  <w:right w:val="single" w:sz="4" w:space="0" w:color="auto"/>
                </w:tcBorders>
                <w:shd w:val="clear" w:color="auto" w:fill="FFFFFF" w:themeFill="background1"/>
                <w:noWrap/>
                <w:vAlign w:val="bottom"/>
              </w:tcPr>
            </w:tcPrChange>
          </w:tcPr>
          <w:p w14:paraId="205F1130" w14:textId="6C3C61CC" w:rsidR="00711944" w:rsidRPr="00090530" w:rsidRDefault="00711944" w:rsidP="00711944">
            <w:pPr>
              <w:spacing w:after="0"/>
              <w:jc w:val="right"/>
              <w:rPr>
                <w:ins w:id="18035" w:author="Steve Barbeaux" w:date="2022-10-10T12:32:00Z"/>
                <w:sz w:val="18"/>
                <w:szCs w:val="18"/>
              </w:rPr>
            </w:pPr>
            <w:ins w:id="18036" w:author="Steve Barbeaux" w:date="2022-10-10T12:33:00Z">
              <w:r w:rsidRPr="00090530">
                <w:rPr>
                  <w:sz w:val="18"/>
                  <w:szCs w:val="18"/>
                </w:rPr>
                <w:t xml:space="preserve"> 63.5 </w:t>
              </w:r>
            </w:ins>
          </w:p>
        </w:tc>
        <w:tc>
          <w:tcPr>
            <w:tcW w:w="1434" w:type="dxa"/>
            <w:tcBorders>
              <w:left w:val="single" w:sz="4" w:space="0" w:color="auto"/>
            </w:tcBorders>
            <w:shd w:val="clear" w:color="auto" w:fill="FFFFFF" w:themeFill="background1"/>
            <w:noWrap/>
            <w:vAlign w:val="bottom"/>
            <w:tcPrChange w:id="18037" w:author="Steve Barbeaux" w:date="2022-10-10T12:35:00Z">
              <w:tcPr>
                <w:tcW w:w="1434" w:type="dxa"/>
                <w:tcBorders>
                  <w:left w:val="single" w:sz="4" w:space="0" w:color="auto"/>
                </w:tcBorders>
                <w:shd w:val="clear" w:color="auto" w:fill="FFFFFF" w:themeFill="background1"/>
                <w:noWrap/>
                <w:vAlign w:val="bottom"/>
              </w:tcPr>
            </w:tcPrChange>
          </w:tcPr>
          <w:p w14:paraId="7A231FB2" w14:textId="0F20E88B" w:rsidR="00711944" w:rsidRDefault="00711944" w:rsidP="00711944">
            <w:pPr>
              <w:spacing w:after="0"/>
              <w:jc w:val="center"/>
              <w:rPr>
                <w:ins w:id="18038" w:author="Steve Barbeaux" w:date="2022-10-10T12:32:00Z"/>
                <w:sz w:val="18"/>
                <w:szCs w:val="18"/>
              </w:rPr>
            </w:pPr>
            <w:ins w:id="18039" w:author="Steve Barbeaux" w:date="2022-10-10T12:32:00Z">
              <w:r>
                <w:rPr>
                  <w:sz w:val="18"/>
                  <w:szCs w:val="18"/>
                </w:rPr>
                <w:t>2020</w:t>
              </w:r>
            </w:ins>
          </w:p>
        </w:tc>
        <w:tc>
          <w:tcPr>
            <w:tcW w:w="1170" w:type="dxa"/>
            <w:shd w:val="clear" w:color="auto" w:fill="FFFFFF" w:themeFill="background1"/>
            <w:noWrap/>
            <w:vAlign w:val="bottom"/>
            <w:tcPrChange w:id="18040" w:author="Steve Barbeaux" w:date="2022-10-10T12:35:00Z">
              <w:tcPr>
                <w:tcW w:w="1170" w:type="dxa"/>
                <w:shd w:val="clear" w:color="auto" w:fill="FFFFFF" w:themeFill="background1"/>
                <w:noWrap/>
              </w:tcPr>
            </w:tcPrChange>
          </w:tcPr>
          <w:p w14:paraId="3083F7E3" w14:textId="48F363A4" w:rsidR="00711944" w:rsidRPr="00711944" w:rsidRDefault="00711944" w:rsidP="00711944">
            <w:pPr>
              <w:spacing w:after="0"/>
              <w:jc w:val="right"/>
              <w:rPr>
                <w:ins w:id="18041" w:author="Steve Barbeaux" w:date="2022-10-10T12:32:00Z"/>
                <w:sz w:val="20"/>
                <w:rPrChange w:id="18042" w:author="Steve Barbeaux" w:date="2022-10-10T12:35:00Z">
                  <w:rPr>
                    <w:ins w:id="18043" w:author="Steve Barbeaux" w:date="2022-10-10T12:32:00Z"/>
                    <w:sz w:val="18"/>
                    <w:szCs w:val="18"/>
                  </w:rPr>
                </w:rPrChange>
              </w:rPr>
            </w:pPr>
            <w:ins w:id="18044" w:author="Steve Barbeaux" w:date="2022-10-10T12:35:00Z">
              <w:r w:rsidRPr="00711944">
                <w:rPr>
                  <w:color w:val="000000"/>
                  <w:sz w:val="20"/>
                  <w:rPrChange w:id="18045" w:author="Steve Barbeaux" w:date="2022-10-10T12:35:00Z">
                    <w:rPr>
                      <w:rFonts w:ascii="Calibri" w:hAnsi="Calibri" w:cs="Calibri"/>
                      <w:color w:val="000000"/>
                      <w:szCs w:val="22"/>
                    </w:rPr>
                  </w:rPrChange>
                </w:rPr>
                <w:t>75.6</w:t>
              </w:r>
            </w:ins>
          </w:p>
        </w:tc>
        <w:tc>
          <w:tcPr>
            <w:tcW w:w="1299" w:type="dxa"/>
            <w:tcBorders>
              <w:right w:val="nil"/>
            </w:tcBorders>
            <w:shd w:val="clear" w:color="auto" w:fill="FFFFFF" w:themeFill="background1"/>
            <w:vAlign w:val="bottom"/>
            <w:tcPrChange w:id="18046" w:author="Steve Barbeaux" w:date="2022-10-10T12:35:00Z">
              <w:tcPr>
                <w:tcW w:w="1299" w:type="dxa"/>
                <w:tcBorders>
                  <w:right w:val="nil"/>
                </w:tcBorders>
                <w:shd w:val="clear" w:color="auto" w:fill="FFFFFF" w:themeFill="background1"/>
              </w:tcPr>
            </w:tcPrChange>
          </w:tcPr>
          <w:p w14:paraId="51C97BA2" w14:textId="3C425B34" w:rsidR="00711944" w:rsidRPr="00711944" w:rsidRDefault="00711944" w:rsidP="00711944">
            <w:pPr>
              <w:spacing w:after="0"/>
              <w:jc w:val="right"/>
              <w:rPr>
                <w:ins w:id="18047" w:author="Steve Barbeaux" w:date="2022-10-10T12:32:00Z"/>
                <w:sz w:val="20"/>
                <w:rPrChange w:id="18048" w:author="Steve Barbeaux" w:date="2022-10-10T12:35:00Z">
                  <w:rPr>
                    <w:ins w:id="18049" w:author="Steve Barbeaux" w:date="2022-10-10T12:32:00Z"/>
                    <w:sz w:val="18"/>
                    <w:szCs w:val="18"/>
                  </w:rPr>
                </w:rPrChange>
              </w:rPr>
            </w:pPr>
            <w:ins w:id="18050" w:author="Steve Barbeaux" w:date="2022-10-10T12:35:00Z">
              <w:r w:rsidRPr="00711944">
                <w:rPr>
                  <w:color w:val="000000"/>
                  <w:sz w:val="20"/>
                  <w:rPrChange w:id="18051" w:author="Steve Barbeaux" w:date="2022-10-10T12:35:00Z">
                    <w:rPr>
                      <w:rFonts w:ascii="Calibri" w:hAnsi="Calibri" w:cs="Calibri"/>
                      <w:color w:val="000000"/>
                      <w:szCs w:val="22"/>
                    </w:rPr>
                  </w:rPrChange>
                </w:rPr>
                <w:t>33.8</w:t>
              </w:r>
            </w:ins>
          </w:p>
        </w:tc>
      </w:tr>
      <w:tr w:rsidR="00711944" w:rsidRPr="00B62A3B" w14:paraId="0116289E" w14:textId="77777777" w:rsidTr="00711944">
        <w:tblPrEx>
          <w:tblW w:w="7689" w:type="dxa"/>
          <w:jc w:val="center"/>
          <w:tblLayout w:type="fixed"/>
          <w:tblLook w:val="0000" w:firstRow="0" w:lastRow="0" w:firstColumn="0" w:lastColumn="0" w:noHBand="0" w:noVBand="0"/>
          <w:tblPrExChange w:id="18052" w:author="Steve Barbeaux" w:date="2022-10-10T12:35:00Z">
            <w:tblPrEx>
              <w:tblW w:w="7689" w:type="dxa"/>
              <w:jc w:val="center"/>
              <w:tblLayout w:type="fixed"/>
              <w:tblLook w:val="0000" w:firstRow="0" w:lastRow="0" w:firstColumn="0" w:lastColumn="0" w:noHBand="0" w:noVBand="0"/>
            </w:tblPrEx>
          </w:tblPrExChange>
        </w:tblPrEx>
        <w:trPr>
          <w:jc w:val="center"/>
          <w:ins w:id="18053" w:author="Steve Barbeaux" w:date="2022-10-10T12:32:00Z"/>
          <w:trPrChange w:id="18054" w:author="Steve Barbeaux" w:date="2022-10-10T12:35:00Z">
            <w:trPr>
              <w:jc w:val="center"/>
            </w:trPr>
          </w:trPrChange>
        </w:trPr>
        <w:tc>
          <w:tcPr>
            <w:tcW w:w="1530" w:type="dxa"/>
            <w:tcBorders>
              <w:left w:val="nil"/>
            </w:tcBorders>
            <w:shd w:val="clear" w:color="auto" w:fill="FFFFFF" w:themeFill="background1"/>
            <w:noWrap/>
            <w:vAlign w:val="bottom"/>
            <w:tcPrChange w:id="18055" w:author="Steve Barbeaux" w:date="2022-10-10T12:35:00Z">
              <w:tcPr>
                <w:tcW w:w="1530" w:type="dxa"/>
                <w:tcBorders>
                  <w:left w:val="nil"/>
                </w:tcBorders>
                <w:shd w:val="clear" w:color="auto" w:fill="FFFFFF" w:themeFill="background1"/>
                <w:noWrap/>
                <w:vAlign w:val="bottom"/>
              </w:tcPr>
            </w:tcPrChange>
          </w:tcPr>
          <w:p w14:paraId="0598868B" w14:textId="6380AFEA" w:rsidR="00711944" w:rsidRPr="00090530" w:rsidRDefault="00711944" w:rsidP="00711944">
            <w:pPr>
              <w:spacing w:after="0"/>
              <w:jc w:val="center"/>
              <w:rPr>
                <w:ins w:id="18056" w:author="Steve Barbeaux" w:date="2022-10-10T12:32:00Z"/>
                <w:sz w:val="18"/>
                <w:szCs w:val="18"/>
              </w:rPr>
            </w:pPr>
            <w:ins w:id="18057" w:author="Steve Barbeaux" w:date="2022-10-10T12:33:00Z">
              <w:r>
                <w:rPr>
                  <w:sz w:val="18"/>
                  <w:szCs w:val="18"/>
                </w:rPr>
                <w:t>2021</w:t>
              </w:r>
            </w:ins>
          </w:p>
        </w:tc>
        <w:tc>
          <w:tcPr>
            <w:tcW w:w="1289" w:type="dxa"/>
            <w:shd w:val="clear" w:color="auto" w:fill="FFFFFF" w:themeFill="background1"/>
            <w:tcPrChange w:id="18058" w:author="Steve Barbeaux" w:date="2022-10-10T12:35:00Z">
              <w:tcPr>
                <w:tcW w:w="1289" w:type="dxa"/>
                <w:shd w:val="clear" w:color="auto" w:fill="FFFFFF" w:themeFill="background1"/>
                <w:vAlign w:val="bottom"/>
              </w:tcPr>
            </w:tcPrChange>
          </w:tcPr>
          <w:p w14:paraId="476E3380" w14:textId="77777777" w:rsidR="00711944" w:rsidRPr="00090530" w:rsidRDefault="00711944" w:rsidP="00711944">
            <w:pPr>
              <w:spacing w:after="0"/>
              <w:jc w:val="right"/>
              <w:rPr>
                <w:ins w:id="18059" w:author="Steve Barbeaux" w:date="2022-10-10T12:32:00Z"/>
                <w:sz w:val="18"/>
                <w:szCs w:val="18"/>
              </w:rPr>
            </w:pPr>
          </w:p>
        </w:tc>
        <w:tc>
          <w:tcPr>
            <w:tcW w:w="967" w:type="dxa"/>
            <w:tcBorders>
              <w:right w:val="single" w:sz="4" w:space="0" w:color="auto"/>
            </w:tcBorders>
            <w:shd w:val="clear" w:color="auto" w:fill="FFFFFF" w:themeFill="background1"/>
            <w:noWrap/>
            <w:tcPrChange w:id="18060" w:author="Steve Barbeaux" w:date="2022-10-10T12:35:00Z">
              <w:tcPr>
                <w:tcW w:w="967" w:type="dxa"/>
                <w:tcBorders>
                  <w:right w:val="single" w:sz="4" w:space="0" w:color="auto"/>
                </w:tcBorders>
                <w:shd w:val="clear" w:color="auto" w:fill="FFFFFF" w:themeFill="background1"/>
                <w:noWrap/>
                <w:vAlign w:val="bottom"/>
              </w:tcPr>
            </w:tcPrChange>
          </w:tcPr>
          <w:p w14:paraId="69BA8765" w14:textId="77777777" w:rsidR="00711944" w:rsidRPr="00090530" w:rsidRDefault="00711944" w:rsidP="00711944">
            <w:pPr>
              <w:spacing w:after="0"/>
              <w:jc w:val="right"/>
              <w:rPr>
                <w:ins w:id="18061" w:author="Steve Barbeaux" w:date="2022-10-10T12:32:00Z"/>
                <w:sz w:val="18"/>
                <w:szCs w:val="18"/>
              </w:rPr>
            </w:pPr>
          </w:p>
        </w:tc>
        <w:tc>
          <w:tcPr>
            <w:tcW w:w="1434" w:type="dxa"/>
            <w:tcBorders>
              <w:left w:val="single" w:sz="4" w:space="0" w:color="auto"/>
            </w:tcBorders>
            <w:shd w:val="clear" w:color="auto" w:fill="FFFFFF" w:themeFill="background1"/>
            <w:noWrap/>
            <w:vAlign w:val="bottom"/>
            <w:tcPrChange w:id="18062" w:author="Steve Barbeaux" w:date="2022-10-10T12:35:00Z">
              <w:tcPr>
                <w:tcW w:w="1434" w:type="dxa"/>
                <w:tcBorders>
                  <w:left w:val="single" w:sz="4" w:space="0" w:color="auto"/>
                </w:tcBorders>
                <w:shd w:val="clear" w:color="auto" w:fill="FFFFFF" w:themeFill="background1"/>
                <w:noWrap/>
                <w:vAlign w:val="bottom"/>
              </w:tcPr>
            </w:tcPrChange>
          </w:tcPr>
          <w:p w14:paraId="33E91BFD" w14:textId="1036ED2C" w:rsidR="00711944" w:rsidRDefault="00711944" w:rsidP="00711944">
            <w:pPr>
              <w:spacing w:after="0"/>
              <w:jc w:val="center"/>
              <w:rPr>
                <w:ins w:id="18063" w:author="Steve Barbeaux" w:date="2022-10-10T12:32:00Z"/>
                <w:sz w:val="18"/>
                <w:szCs w:val="18"/>
              </w:rPr>
            </w:pPr>
            <w:ins w:id="18064" w:author="Steve Barbeaux" w:date="2022-10-10T12:32:00Z">
              <w:r>
                <w:rPr>
                  <w:sz w:val="18"/>
                  <w:szCs w:val="18"/>
                </w:rPr>
                <w:t>2021</w:t>
              </w:r>
            </w:ins>
          </w:p>
        </w:tc>
        <w:tc>
          <w:tcPr>
            <w:tcW w:w="1170" w:type="dxa"/>
            <w:shd w:val="clear" w:color="auto" w:fill="FFFFFF" w:themeFill="background1"/>
            <w:noWrap/>
            <w:vAlign w:val="bottom"/>
            <w:tcPrChange w:id="18065" w:author="Steve Barbeaux" w:date="2022-10-10T12:35:00Z">
              <w:tcPr>
                <w:tcW w:w="1170" w:type="dxa"/>
                <w:shd w:val="clear" w:color="auto" w:fill="FFFFFF" w:themeFill="background1"/>
                <w:noWrap/>
              </w:tcPr>
            </w:tcPrChange>
          </w:tcPr>
          <w:p w14:paraId="10E37AC6" w14:textId="58B19E73" w:rsidR="00711944" w:rsidRPr="00711944" w:rsidRDefault="00711944" w:rsidP="00711944">
            <w:pPr>
              <w:spacing w:after="0"/>
              <w:jc w:val="right"/>
              <w:rPr>
                <w:ins w:id="18066" w:author="Steve Barbeaux" w:date="2022-10-10T12:32:00Z"/>
                <w:sz w:val="20"/>
                <w:rPrChange w:id="18067" w:author="Steve Barbeaux" w:date="2022-10-10T12:35:00Z">
                  <w:rPr>
                    <w:ins w:id="18068" w:author="Steve Barbeaux" w:date="2022-10-10T12:32:00Z"/>
                    <w:sz w:val="18"/>
                    <w:szCs w:val="18"/>
                  </w:rPr>
                </w:rPrChange>
              </w:rPr>
            </w:pPr>
            <w:ins w:id="18069" w:author="Steve Barbeaux" w:date="2022-10-10T12:35:00Z">
              <w:r w:rsidRPr="00711944">
                <w:rPr>
                  <w:color w:val="000000"/>
                  <w:sz w:val="20"/>
                  <w:rPrChange w:id="18070" w:author="Steve Barbeaux" w:date="2022-10-10T12:35:00Z">
                    <w:rPr>
                      <w:rFonts w:ascii="Calibri" w:hAnsi="Calibri" w:cs="Calibri"/>
                      <w:color w:val="000000"/>
                      <w:szCs w:val="22"/>
                    </w:rPr>
                  </w:rPrChange>
                </w:rPr>
                <w:t>91.7</w:t>
              </w:r>
            </w:ins>
          </w:p>
        </w:tc>
        <w:tc>
          <w:tcPr>
            <w:tcW w:w="1299" w:type="dxa"/>
            <w:tcBorders>
              <w:right w:val="nil"/>
            </w:tcBorders>
            <w:shd w:val="clear" w:color="auto" w:fill="FFFFFF" w:themeFill="background1"/>
            <w:vAlign w:val="bottom"/>
            <w:tcPrChange w:id="18071" w:author="Steve Barbeaux" w:date="2022-10-10T12:35:00Z">
              <w:tcPr>
                <w:tcW w:w="1299" w:type="dxa"/>
                <w:tcBorders>
                  <w:right w:val="nil"/>
                </w:tcBorders>
                <w:shd w:val="clear" w:color="auto" w:fill="FFFFFF" w:themeFill="background1"/>
              </w:tcPr>
            </w:tcPrChange>
          </w:tcPr>
          <w:p w14:paraId="01E9CACF" w14:textId="31188356" w:rsidR="00711944" w:rsidRPr="00711944" w:rsidRDefault="00711944" w:rsidP="00711944">
            <w:pPr>
              <w:spacing w:after="0"/>
              <w:jc w:val="right"/>
              <w:rPr>
                <w:ins w:id="18072" w:author="Steve Barbeaux" w:date="2022-10-10T12:32:00Z"/>
                <w:sz w:val="20"/>
                <w:rPrChange w:id="18073" w:author="Steve Barbeaux" w:date="2022-10-10T12:35:00Z">
                  <w:rPr>
                    <w:ins w:id="18074" w:author="Steve Barbeaux" w:date="2022-10-10T12:32:00Z"/>
                    <w:sz w:val="18"/>
                    <w:szCs w:val="18"/>
                  </w:rPr>
                </w:rPrChange>
              </w:rPr>
            </w:pPr>
            <w:ins w:id="18075" w:author="Steve Barbeaux" w:date="2022-10-10T12:35:00Z">
              <w:r w:rsidRPr="00711944">
                <w:rPr>
                  <w:color w:val="000000"/>
                  <w:sz w:val="20"/>
                  <w:rPrChange w:id="18076" w:author="Steve Barbeaux" w:date="2022-10-10T12:35:00Z">
                    <w:rPr>
                      <w:rFonts w:ascii="Calibri" w:hAnsi="Calibri" w:cs="Calibri"/>
                      <w:color w:val="000000"/>
                      <w:szCs w:val="22"/>
                    </w:rPr>
                  </w:rPrChange>
                </w:rPr>
                <w:t>58.1</w:t>
              </w:r>
            </w:ins>
          </w:p>
        </w:tc>
      </w:tr>
      <w:tr w:rsidR="00711944" w:rsidRPr="00B62A3B" w14:paraId="587CF785" w14:textId="77777777" w:rsidTr="00711944">
        <w:tblPrEx>
          <w:tblW w:w="7689" w:type="dxa"/>
          <w:jc w:val="center"/>
          <w:tblLayout w:type="fixed"/>
          <w:tblLook w:val="0000" w:firstRow="0" w:lastRow="0" w:firstColumn="0" w:lastColumn="0" w:noHBand="0" w:noVBand="0"/>
          <w:tblPrExChange w:id="18077" w:author="Steve Barbeaux" w:date="2022-10-10T12:35:00Z">
            <w:tblPrEx>
              <w:tblW w:w="7689" w:type="dxa"/>
              <w:jc w:val="center"/>
              <w:tblLayout w:type="fixed"/>
              <w:tblLook w:val="0000" w:firstRow="0" w:lastRow="0" w:firstColumn="0" w:lastColumn="0" w:noHBand="0" w:noVBand="0"/>
            </w:tblPrEx>
          </w:tblPrExChange>
        </w:tblPrEx>
        <w:trPr>
          <w:jc w:val="center"/>
          <w:trPrChange w:id="18078" w:author="Steve Barbeaux" w:date="2022-10-10T12:35:00Z">
            <w:trPr>
              <w:jc w:val="center"/>
            </w:trPr>
          </w:trPrChange>
        </w:trPr>
        <w:tc>
          <w:tcPr>
            <w:tcW w:w="1530" w:type="dxa"/>
            <w:tcBorders>
              <w:left w:val="nil"/>
              <w:bottom w:val="single" w:sz="4" w:space="0" w:color="auto"/>
            </w:tcBorders>
            <w:shd w:val="clear" w:color="auto" w:fill="FFFFFF" w:themeFill="background1"/>
            <w:noWrap/>
            <w:vAlign w:val="bottom"/>
            <w:tcPrChange w:id="18079" w:author="Steve Barbeaux" w:date="2022-10-10T12:35:00Z">
              <w:tcPr>
                <w:tcW w:w="1530" w:type="dxa"/>
                <w:tcBorders>
                  <w:left w:val="nil"/>
                  <w:bottom w:val="single" w:sz="4" w:space="0" w:color="auto"/>
                </w:tcBorders>
                <w:shd w:val="clear" w:color="auto" w:fill="FFFFFF" w:themeFill="background1"/>
                <w:noWrap/>
                <w:vAlign w:val="bottom"/>
              </w:tcPr>
            </w:tcPrChange>
          </w:tcPr>
          <w:p w14:paraId="329F5F03" w14:textId="5AE997EC" w:rsidR="00711944" w:rsidRPr="00090530" w:rsidRDefault="00711944" w:rsidP="00711944">
            <w:pPr>
              <w:spacing w:after="0"/>
              <w:jc w:val="center"/>
              <w:rPr>
                <w:sz w:val="18"/>
                <w:szCs w:val="18"/>
              </w:rPr>
            </w:pPr>
            <w:ins w:id="18080" w:author="Steve Barbeaux" w:date="2022-10-10T12:33:00Z">
              <w:r>
                <w:rPr>
                  <w:sz w:val="18"/>
                  <w:szCs w:val="18"/>
                </w:rPr>
                <w:t>2022</w:t>
              </w:r>
            </w:ins>
          </w:p>
        </w:tc>
        <w:tc>
          <w:tcPr>
            <w:tcW w:w="1289" w:type="dxa"/>
            <w:tcBorders>
              <w:bottom w:val="single" w:sz="4" w:space="0" w:color="auto"/>
            </w:tcBorders>
            <w:shd w:val="clear" w:color="auto" w:fill="FFFFFF" w:themeFill="background1"/>
            <w:tcPrChange w:id="18081" w:author="Steve Barbeaux" w:date="2022-10-10T12:35:00Z">
              <w:tcPr>
                <w:tcW w:w="1289" w:type="dxa"/>
                <w:tcBorders>
                  <w:bottom w:val="single" w:sz="4" w:space="0" w:color="auto"/>
                </w:tcBorders>
                <w:shd w:val="clear" w:color="auto" w:fill="FFFFFF" w:themeFill="background1"/>
                <w:vAlign w:val="bottom"/>
              </w:tcPr>
            </w:tcPrChange>
          </w:tcPr>
          <w:p w14:paraId="270CB3C2" w14:textId="77777777" w:rsidR="00711944" w:rsidRPr="00090530" w:rsidRDefault="00711944" w:rsidP="00711944">
            <w:pPr>
              <w:spacing w:after="0"/>
              <w:jc w:val="right"/>
              <w:rPr>
                <w:sz w:val="18"/>
                <w:szCs w:val="18"/>
              </w:rPr>
            </w:pPr>
          </w:p>
        </w:tc>
        <w:tc>
          <w:tcPr>
            <w:tcW w:w="967" w:type="dxa"/>
            <w:tcBorders>
              <w:bottom w:val="single" w:sz="4" w:space="0" w:color="auto"/>
              <w:right w:val="single" w:sz="4" w:space="0" w:color="auto"/>
            </w:tcBorders>
            <w:shd w:val="clear" w:color="auto" w:fill="FFFFFF" w:themeFill="background1"/>
            <w:noWrap/>
            <w:tcPrChange w:id="18082" w:author="Steve Barbeaux" w:date="2022-10-10T12:35:00Z">
              <w:tcPr>
                <w:tcW w:w="967" w:type="dxa"/>
                <w:tcBorders>
                  <w:bottom w:val="single" w:sz="4" w:space="0" w:color="auto"/>
                  <w:right w:val="single" w:sz="4" w:space="0" w:color="auto"/>
                </w:tcBorders>
                <w:shd w:val="clear" w:color="auto" w:fill="FFFFFF" w:themeFill="background1"/>
                <w:noWrap/>
                <w:vAlign w:val="bottom"/>
              </w:tcPr>
            </w:tcPrChange>
          </w:tcPr>
          <w:p w14:paraId="2D58DFC3" w14:textId="77777777" w:rsidR="00711944" w:rsidRPr="00090530" w:rsidRDefault="00711944" w:rsidP="00711944">
            <w:pPr>
              <w:spacing w:after="0"/>
              <w:jc w:val="right"/>
              <w:rPr>
                <w:sz w:val="18"/>
                <w:szCs w:val="18"/>
              </w:rPr>
            </w:pPr>
          </w:p>
        </w:tc>
        <w:tc>
          <w:tcPr>
            <w:tcW w:w="1434" w:type="dxa"/>
            <w:tcBorders>
              <w:left w:val="single" w:sz="4" w:space="0" w:color="auto"/>
              <w:bottom w:val="single" w:sz="4" w:space="0" w:color="auto"/>
            </w:tcBorders>
            <w:shd w:val="clear" w:color="auto" w:fill="FFFFFF" w:themeFill="background1"/>
            <w:noWrap/>
            <w:vAlign w:val="bottom"/>
            <w:tcPrChange w:id="18083" w:author="Steve Barbeaux" w:date="2022-10-10T12:35:00Z">
              <w:tcPr>
                <w:tcW w:w="1434" w:type="dxa"/>
                <w:tcBorders>
                  <w:left w:val="single" w:sz="4" w:space="0" w:color="auto"/>
                  <w:bottom w:val="single" w:sz="4" w:space="0" w:color="auto"/>
                </w:tcBorders>
                <w:shd w:val="clear" w:color="auto" w:fill="FFFFFF" w:themeFill="background1"/>
                <w:noWrap/>
                <w:vAlign w:val="bottom"/>
              </w:tcPr>
            </w:tcPrChange>
          </w:tcPr>
          <w:p w14:paraId="458CFDDA" w14:textId="606BC654" w:rsidR="00711944" w:rsidRPr="00090530" w:rsidRDefault="00711944" w:rsidP="00711944">
            <w:pPr>
              <w:spacing w:after="0"/>
              <w:jc w:val="center"/>
              <w:rPr>
                <w:sz w:val="18"/>
                <w:szCs w:val="18"/>
              </w:rPr>
            </w:pPr>
            <w:ins w:id="18084" w:author="Steve Barbeaux" w:date="2022-10-10T12:32:00Z">
              <w:r>
                <w:rPr>
                  <w:sz w:val="18"/>
                  <w:szCs w:val="18"/>
                </w:rPr>
                <w:t>2022</w:t>
              </w:r>
            </w:ins>
            <w:del w:id="18085" w:author="Steve Barbeaux" w:date="2022-10-10T12:32:00Z">
              <w:r w:rsidDel="00711944">
                <w:rPr>
                  <w:sz w:val="18"/>
                  <w:szCs w:val="18"/>
                </w:rPr>
                <w:delText>2020</w:delText>
              </w:r>
            </w:del>
          </w:p>
        </w:tc>
        <w:tc>
          <w:tcPr>
            <w:tcW w:w="1170" w:type="dxa"/>
            <w:tcBorders>
              <w:bottom w:val="single" w:sz="4" w:space="0" w:color="auto"/>
            </w:tcBorders>
            <w:shd w:val="clear" w:color="auto" w:fill="FFFFFF" w:themeFill="background1"/>
            <w:noWrap/>
            <w:vAlign w:val="bottom"/>
            <w:tcPrChange w:id="18086" w:author="Steve Barbeaux" w:date="2022-10-10T12:35:00Z">
              <w:tcPr>
                <w:tcW w:w="1170" w:type="dxa"/>
                <w:tcBorders>
                  <w:bottom w:val="single" w:sz="4" w:space="0" w:color="auto"/>
                </w:tcBorders>
                <w:shd w:val="clear" w:color="auto" w:fill="FFFFFF" w:themeFill="background1"/>
                <w:noWrap/>
              </w:tcPr>
            </w:tcPrChange>
          </w:tcPr>
          <w:p w14:paraId="4CF36F02" w14:textId="147340C1" w:rsidR="00711944" w:rsidRPr="00711944" w:rsidRDefault="00711944" w:rsidP="00711944">
            <w:pPr>
              <w:spacing w:after="0"/>
              <w:jc w:val="right"/>
              <w:rPr>
                <w:sz w:val="20"/>
                <w:rPrChange w:id="18087" w:author="Steve Barbeaux" w:date="2022-10-10T12:35:00Z">
                  <w:rPr>
                    <w:sz w:val="18"/>
                    <w:szCs w:val="18"/>
                  </w:rPr>
                </w:rPrChange>
              </w:rPr>
            </w:pPr>
            <w:ins w:id="18088" w:author="Steve Barbeaux" w:date="2022-10-10T12:35:00Z">
              <w:r w:rsidRPr="00711944">
                <w:rPr>
                  <w:color w:val="000000"/>
                  <w:sz w:val="20"/>
                  <w:rPrChange w:id="18089" w:author="Steve Barbeaux" w:date="2022-10-10T12:35:00Z">
                    <w:rPr>
                      <w:rFonts w:ascii="Calibri" w:hAnsi="Calibri" w:cs="Calibri"/>
                      <w:color w:val="000000"/>
                      <w:szCs w:val="22"/>
                    </w:rPr>
                  </w:rPrChange>
                </w:rPr>
                <w:t>92.4</w:t>
              </w:r>
            </w:ins>
            <w:del w:id="18090" w:author="Steve Barbeaux" w:date="2022-10-10T12:32:00Z">
              <w:r w:rsidRPr="00711944" w:rsidDel="00711944">
                <w:rPr>
                  <w:sz w:val="20"/>
                  <w:rPrChange w:id="18091" w:author="Steve Barbeaux" w:date="2022-10-10T12:35:00Z">
                    <w:rPr>
                      <w:sz w:val="18"/>
                      <w:szCs w:val="18"/>
                    </w:rPr>
                  </w:rPrChange>
                </w:rPr>
                <w:delText xml:space="preserve"> 100.0 </w:delText>
              </w:r>
            </w:del>
          </w:p>
        </w:tc>
        <w:tc>
          <w:tcPr>
            <w:tcW w:w="1299" w:type="dxa"/>
            <w:tcBorders>
              <w:bottom w:val="single" w:sz="4" w:space="0" w:color="auto"/>
              <w:right w:val="nil"/>
            </w:tcBorders>
            <w:shd w:val="clear" w:color="auto" w:fill="FFFFFF" w:themeFill="background1"/>
            <w:vAlign w:val="bottom"/>
            <w:tcPrChange w:id="18092" w:author="Steve Barbeaux" w:date="2022-10-10T12:35:00Z">
              <w:tcPr>
                <w:tcW w:w="1299" w:type="dxa"/>
                <w:tcBorders>
                  <w:bottom w:val="single" w:sz="4" w:space="0" w:color="auto"/>
                  <w:right w:val="nil"/>
                </w:tcBorders>
                <w:shd w:val="clear" w:color="auto" w:fill="FFFFFF" w:themeFill="background1"/>
              </w:tcPr>
            </w:tcPrChange>
          </w:tcPr>
          <w:p w14:paraId="31F67F43" w14:textId="2487DCAB" w:rsidR="00711944" w:rsidRPr="00711944" w:rsidRDefault="00711944" w:rsidP="00711944">
            <w:pPr>
              <w:spacing w:after="0"/>
              <w:jc w:val="right"/>
              <w:rPr>
                <w:sz w:val="20"/>
                <w:rPrChange w:id="18093" w:author="Steve Barbeaux" w:date="2022-10-10T12:35:00Z">
                  <w:rPr>
                    <w:sz w:val="18"/>
                    <w:szCs w:val="18"/>
                  </w:rPr>
                </w:rPrChange>
              </w:rPr>
            </w:pPr>
            <w:ins w:id="18094" w:author="Steve Barbeaux" w:date="2022-10-10T12:35:00Z">
              <w:r w:rsidRPr="00711944">
                <w:rPr>
                  <w:color w:val="000000"/>
                  <w:sz w:val="20"/>
                  <w:rPrChange w:id="18095" w:author="Steve Barbeaux" w:date="2022-10-10T12:35:00Z">
                    <w:rPr>
                      <w:rFonts w:ascii="Calibri" w:hAnsi="Calibri" w:cs="Calibri"/>
                      <w:color w:val="000000"/>
                      <w:szCs w:val="22"/>
                    </w:rPr>
                  </w:rPrChange>
                </w:rPr>
                <w:t>58.8</w:t>
              </w:r>
            </w:ins>
            <w:del w:id="18096" w:author="Steve Barbeaux" w:date="2022-10-10T12:32:00Z">
              <w:r w:rsidRPr="00711944" w:rsidDel="00711944">
                <w:rPr>
                  <w:sz w:val="20"/>
                  <w:rPrChange w:id="18097" w:author="Steve Barbeaux" w:date="2022-10-10T12:35:00Z">
                    <w:rPr>
                      <w:sz w:val="18"/>
                      <w:szCs w:val="18"/>
                    </w:rPr>
                  </w:rPrChange>
                </w:rPr>
                <w:delText xml:space="preserve"> 63.5 </w:delText>
              </w:r>
            </w:del>
          </w:p>
        </w:tc>
      </w:tr>
      <w:tr w:rsidR="00711944" w:rsidRPr="009D605F" w14:paraId="1429430E" w14:textId="77777777" w:rsidTr="00090530">
        <w:trPr>
          <w:trHeight w:val="255"/>
          <w:jc w:val="center"/>
        </w:trPr>
        <w:tc>
          <w:tcPr>
            <w:tcW w:w="1530" w:type="dxa"/>
            <w:tcBorders>
              <w:top w:val="single" w:sz="4" w:space="0" w:color="auto"/>
              <w:left w:val="nil"/>
              <w:right w:val="nil"/>
            </w:tcBorders>
            <w:shd w:val="clear" w:color="auto" w:fill="FFFFFF" w:themeFill="background1"/>
            <w:noWrap/>
            <w:vAlign w:val="bottom"/>
          </w:tcPr>
          <w:p w14:paraId="16B56997" w14:textId="7BB2EDC7" w:rsidR="00711944" w:rsidRDefault="00711944" w:rsidP="00711944">
            <w:pPr>
              <w:spacing w:after="0"/>
              <w:jc w:val="center"/>
              <w:rPr>
                <w:sz w:val="20"/>
              </w:rPr>
            </w:pPr>
            <w:r w:rsidRPr="00B62A3B">
              <w:rPr>
                <w:sz w:val="20"/>
              </w:rPr>
              <w:t>Ave 78-</w:t>
            </w:r>
            <w:r>
              <w:rPr>
                <w:sz w:val="20"/>
              </w:rPr>
              <w:t>16</w:t>
            </w:r>
          </w:p>
        </w:tc>
        <w:tc>
          <w:tcPr>
            <w:tcW w:w="1289" w:type="dxa"/>
            <w:tcBorders>
              <w:top w:val="single" w:sz="4" w:space="0" w:color="auto"/>
              <w:left w:val="nil"/>
              <w:right w:val="nil"/>
            </w:tcBorders>
            <w:shd w:val="clear" w:color="auto" w:fill="FFFFFF" w:themeFill="background1"/>
            <w:vAlign w:val="bottom"/>
          </w:tcPr>
          <w:p w14:paraId="48A07EA7" w14:textId="49DC3DF4" w:rsidR="00711944" w:rsidRPr="00B62A3B" w:rsidRDefault="00711944" w:rsidP="00711944">
            <w:pPr>
              <w:spacing w:after="0"/>
              <w:jc w:val="right"/>
              <w:rPr>
                <w:sz w:val="20"/>
              </w:rPr>
              <w:pPrChange w:id="18098" w:author="Steve Barbeaux" w:date="2022-10-10T12:33:00Z">
                <w:pPr>
                  <w:spacing w:after="0"/>
                  <w:jc w:val="right"/>
                </w:pPr>
              </w:pPrChange>
            </w:pPr>
            <w:del w:id="18099" w:author="Steve Barbeaux" w:date="2022-10-10T12:36:00Z">
              <w:r w:rsidDel="00711944">
                <w:rPr>
                  <w:sz w:val="20"/>
                </w:rPr>
                <w:delText>14</w:delText>
              </w:r>
            </w:del>
            <w:del w:id="18100" w:author="Steve Barbeaux" w:date="2022-10-10T12:33:00Z">
              <w:r w:rsidDel="00711944">
                <w:rPr>
                  <w:sz w:val="20"/>
                </w:rPr>
                <w:delText>0</w:delText>
              </w:r>
            </w:del>
            <w:del w:id="18101" w:author="Steve Barbeaux" w:date="2022-10-10T12:36:00Z">
              <w:r w:rsidDel="00711944">
                <w:rPr>
                  <w:sz w:val="20"/>
                </w:rPr>
                <w:delText>.4</w:delText>
              </w:r>
            </w:del>
            <w:ins w:id="18102" w:author="Steve Barbeaux" w:date="2022-10-10T12:36:00Z">
              <w:r>
                <w:rPr>
                  <w:sz w:val="20"/>
                </w:rPr>
                <w:t>139.8</w:t>
              </w:r>
            </w:ins>
          </w:p>
        </w:tc>
        <w:tc>
          <w:tcPr>
            <w:tcW w:w="967" w:type="dxa"/>
            <w:tcBorders>
              <w:top w:val="single" w:sz="4" w:space="0" w:color="auto"/>
              <w:left w:val="nil"/>
              <w:right w:val="nil"/>
            </w:tcBorders>
            <w:shd w:val="clear" w:color="auto" w:fill="FFFFFF" w:themeFill="background1"/>
            <w:noWrap/>
            <w:vAlign w:val="bottom"/>
          </w:tcPr>
          <w:p w14:paraId="50279A5E" w14:textId="77777777" w:rsidR="00711944" w:rsidRPr="00B62A3B" w:rsidRDefault="00711944" w:rsidP="00711944">
            <w:pPr>
              <w:spacing w:after="0"/>
              <w:jc w:val="right"/>
              <w:rPr>
                <w:sz w:val="20"/>
              </w:rPr>
            </w:pPr>
          </w:p>
        </w:tc>
        <w:tc>
          <w:tcPr>
            <w:tcW w:w="1434" w:type="dxa"/>
            <w:tcBorders>
              <w:top w:val="single" w:sz="4" w:space="0" w:color="auto"/>
              <w:left w:val="single" w:sz="4" w:space="0" w:color="auto"/>
              <w:right w:val="nil"/>
            </w:tcBorders>
            <w:shd w:val="clear" w:color="auto" w:fill="FFFFFF" w:themeFill="background1"/>
            <w:noWrap/>
            <w:vAlign w:val="bottom"/>
          </w:tcPr>
          <w:p w14:paraId="1A59EFDA" w14:textId="65F935D2" w:rsidR="00711944" w:rsidRDefault="00711944" w:rsidP="00711944">
            <w:pPr>
              <w:spacing w:after="0"/>
              <w:jc w:val="center"/>
              <w:rPr>
                <w:sz w:val="20"/>
              </w:rPr>
              <w:pPrChange w:id="18103" w:author="Steve Barbeaux" w:date="2022-10-10T12:36:00Z">
                <w:pPr>
                  <w:spacing w:after="0"/>
                  <w:jc w:val="center"/>
                </w:pPr>
              </w:pPrChange>
            </w:pPr>
            <w:r w:rsidRPr="00B62A3B">
              <w:rPr>
                <w:sz w:val="20"/>
              </w:rPr>
              <w:t>Ave 78-</w:t>
            </w:r>
            <w:del w:id="18104" w:author="Steve Barbeaux" w:date="2022-10-10T12:36:00Z">
              <w:r w:rsidDel="00711944">
                <w:rPr>
                  <w:sz w:val="20"/>
                </w:rPr>
                <w:delText>16</w:delText>
              </w:r>
            </w:del>
            <w:ins w:id="18105" w:author="Steve Barbeaux" w:date="2022-10-10T12:36:00Z">
              <w:r>
                <w:rPr>
                  <w:sz w:val="20"/>
                </w:rPr>
                <w:t>20</w:t>
              </w:r>
            </w:ins>
          </w:p>
        </w:tc>
        <w:tc>
          <w:tcPr>
            <w:tcW w:w="1170" w:type="dxa"/>
            <w:tcBorders>
              <w:top w:val="single" w:sz="4" w:space="0" w:color="auto"/>
              <w:left w:val="nil"/>
              <w:right w:val="nil"/>
            </w:tcBorders>
            <w:shd w:val="clear" w:color="auto" w:fill="FFFFFF" w:themeFill="background1"/>
            <w:noWrap/>
            <w:vAlign w:val="bottom"/>
          </w:tcPr>
          <w:p w14:paraId="075340A9" w14:textId="7ACD5D2F" w:rsidR="00711944" w:rsidRPr="00B62A3B" w:rsidRDefault="00711944" w:rsidP="00711944">
            <w:pPr>
              <w:spacing w:after="0"/>
              <w:jc w:val="right"/>
              <w:rPr>
                <w:sz w:val="20"/>
              </w:rPr>
              <w:pPrChange w:id="18106" w:author="Steve Barbeaux" w:date="2022-10-10T12:36:00Z">
                <w:pPr>
                  <w:spacing w:after="0"/>
                  <w:jc w:val="right"/>
                </w:pPr>
              </w:pPrChange>
            </w:pPr>
            <w:ins w:id="18107" w:author="Steve Barbeaux" w:date="2022-10-10T12:36:00Z">
              <w:r>
                <w:rPr>
                  <w:sz w:val="20"/>
                </w:rPr>
                <w:t>128.4</w:t>
              </w:r>
            </w:ins>
            <w:del w:id="18108" w:author="Steve Barbeaux" w:date="2022-10-10T12:35:00Z">
              <w:r w:rsidDel="00711944">
                <w:rPr>
                  <w:sz w:val="20"/>
                </w:rPr>
                <w:delText>146.5</w:delText>
              </w:r>
            </w:del>
          </w:p>
        </w:tc>
        <w:tc>
          <w:tcPr>
            <w:tcW w:w="1299" w:type="dxa"/>
            <w:tcBorders>
              <w:top w:val="single" w:sz="4" w:space="0" w:color="auto"/>
              <w:left w:val="nil"/>
              <w:right w:val="nil"/>
            </w:tcBorders>
            <w:shd w:val="clear" w:color="auto" w:fill="FFFFFF" w:themeFill="background1"/>
            <w:vAlign w:val="bottom"/>
          </w:tcPr>
          <w:p w14:paraId="1FE44B4B" w14:textId="77777777" w:rsidR="00711944" w:rsidRPr="00B62A3B" w:rsidRDefault="00711944" w:rsidP="00711944">
            <w:pPr>
              <w:spacing w:after="0"/>
              <w:jc w:val="right"/>
              <w:rPr>
                <w:sz w:val="20"/>
              </w:rPr>
            </w:pPr>
          </w:p>
        </w:tc>
      </w:tr>
      <w:tr w:rsidR="00711944" w:rsidRPr="009D605F" w14:paraId="60F02C26" w14:textId="77777777" w:rsidTr="00686AE2">
        <w:trPr>
          <w:trHeight w:val="255"/>
          <w:jc w:val="center"/>
        </w:trPr>
        <w:tc>
          <w:tcPr>
            <w:tcW w:w="1530" w:type="dxa"/>
            <w:tcBorders>
              <w:top w:val="nil"/>
              <w:left w:val="nil"/>
              <w:bottom w:val="single" w:sz="4" w:space="0" w:color="auto"/>
              <w:right w:val="nil"/>
            </w:tcBorders>
            <w:shd w:val="clear" w:color="auto" w:fill="FFFFFF" w:themeFill="background1"/>
            <w:noWrap/>
            <w:vAlign w:val="bottom"/>
          </w:tcPr>
          <w:p w14:paraId="0DFE3C84" w14:textId="6B0DDED4" w:rsidR="00711944" w:rsidRDefault="00711944" w:rsidP="00711944">
            <w:pPr>
              <w:spacing w:after="0"/>
              <w:jc w:val="center"/>
              <w:rPr>
                <w:sz w:val="20"/>
              </w:rPr>
            </w:pPr>
            <w:r w:rsidRPr="00B62A3B">
              <w:rPr>
                <w:sz w:val="20"/>
              </w:rPr>
              <w:t>Med 78-1</w:t>
            </w:r>
            <w:r>
              <w:rPr>
                <w:sz w:val="20"/>
              </w:rPr>
              <w:t>6</w:t>
            </w:r>
          </w:p>
        </w:tc>
        <w:tc>
          <w:tcPr>
            <w:tcW w:w="1289" w:type="dxa"/>
            <w:tcBorders>
              <w:top w:val="nil"/>
              <w:left w:val="nil"/>
              <w:bottom w:val="single" w:sz="4" w:space="0" w:color="auto"/>
              <w:right w:val="nil"/>
            </w:tcBorders>
            <w:shd w:val="clear" w:color="auto" w:fill="FFFFFF" w:themeFill="background1"/>
            <w:vAlign w:val="bottom"/>
          </w:tcPr>
          <w:p w14:paraId="6D6451EB" w14:textId="6A81E1FA" w:rsidR="00711944" w:rsidRPr="00B62A3B" w:rsidRDefault="00711944" w:rsidP="00711944">
            <w:pPr>
              <w:spacing w:after="0"/>
              <w:jc w:val="right"/>
              <w:rPr>
                <w:sz w:val="20"/>
              </w:rPr>
              <w:pPrChange w:id="18109" w:author="Steve Barbeaux" w:date="2022-10-10T12:33:00Z">
                <w:pPr>
                  <w:spacing w:after="0"/>
                  <w:jc w:val="right"/>
                </w:pPr>
              </w:pPrChange>
            </w:pPr>
            <w:r>
              <w:rPr>
                <w:sz w:val="20"/>
              </w:rPr>
              <w:t>7</w:t>
            </w:r>
            <w:del w:id="18110" w:author="Steve Barbeaux" w:date="2022-10-10T12:33:00Z">
              <w:r w:rsidDel="00711944">
                <w:rPr>
                  <w:sz w:val="20"/>
                </w:rPr>
                <w:delText>0.0</w:delText>
              </w:r>
            </w:del>
            <w:ins w:id="18111" w:author="Steve Barbeaux" w:date="2022-10-10T12:33:00Z">
              <w:r>
                <w:rPr>
                  <w:sz w:val="20"/>
                </w:rPr>
                <w:t>3.3</w:t>
              </w:r>
            </w:ins>
          </w:p>
        </w:tc>
        <w:tc>
          <w:tcPr>
            <w:tcW w:w="967" w:type="dxa"/>
            <w:tcBorders>
              <w:top w:val="nil"/>
              <w:left w:val="nil"/>
              <w:bottom w:val="single" w:sz="4" w:space="0" w:color="auto"/>
              <w:right w:val="nil"/>
            </w:tcBorders>
            <w:shd w:val="clear" w:color="auto" w:fill="FFFFFF" w:themeFill="background1"/>
            <w:noWrap/>
            <w:vAlign w:val="bottom"/>
          </w:tcPr>
          <w:p w14:paraId="3CA78687" w14:textId="77777777" w:rsidR="00711944" w:rsidRPr="00B62A3B" w:rsidRDefault="00711944" w:rsidP="00711944">
            <w:pPr>
              <w:spacing w:after="0"/>
              <w:jc w:val="right"/>
              <w:rPr>
                <w:sz w:val="20"/>
              </w:rPr>
            </w:pPr>
          </w:p>
        </w:tc>
        <w:tc>
          <w:tcPr>
            <w:tcW w:w="1434" w:type="dxa"/>
            <w:tcBorders>
              <w:top w:val="nil"/>
              <w:left w:val="single" w:sz="4" w:space="0" w:color="auto"/>
              <w:bottom w:val="single" w:sz="4" w:space="0" w:color="auto"/>
              <w:right w:val="nil"/>
            </w:tcBorders>
            <w:shd w:val="clear" w:color="auto" w:fill="FFFFFF" w:themeFill="background1"/>
            <w:noWrap/>
            <w:vAlign w:val="bottom"/>
          </w:tcPr>
          <w:p w14:paraId="01E0C116" w14:textId="2811946B" w:rsidR="00711944" w:rsidRDefault="00711944" w:rsidP="00711944">
            <w:pPr>
              <w:spacing w:after="0"/>
              <w:jc w:val="center"/>
              <w:rPr>
                <w:sz w:val="20"/>
              </w:rPr>
            </w:pPr>
            <w:r w:rsidRPr="00B62A3B">
              <w:rPr>
                <w:sz w:val="20"/>
              </w:rPr>
              <w:t>Med 78-</w:t>
            </w:r>
            <w:ins w:id="18112" w:author="Steve Barbeaux" w:date="2022-10-10T12:36:00Z">
              <w:r>
                <w:rPr>
                  <w:sz w:val="20"/>
                </w:rPr>
                <w:t>20</w:t>
              </w:r>
            </w:ins>
            <w:del w:id="18113" w:author="Steve Barbeaux" w:date="2022-10-10T12:36:00Z">
              <w:r w:rsidRPr="00B62A3B" w:rsidDel="00711944">
                <w:rPr>
                  <w:sz w:val="20"/>
                </w:rPr>
                <w:delText>1</w:delText>
              </w:r>
              <w:r w:rsidDel="00711944">
                <w:rPr>
                  <w:sz w:val="20"/>
                </w:rPr>
                <w:delText>6</w:delText>
              </w:r>
            </w:del>
          </w:p>
        </w:tc>
        <w:tc>
          <w:tcPr>
            <w:tcW w:w="1170" w:type="dxa"/>
            <w:tcBorders>
              <w:top w:val="nil"/>
              <w:left w:val="nil"/>
              <w:bottom w:val="single" w:sz="4" w:space="0" w:color="auto"/>
              <w:right w:val="nil"/>
            </w:tcBorders>
            <w:shd w:val="clear" w:color="auto" w:fill="FFFFFF" w:themeFill="background1"/>
            <w:noWrap/>
            <w:vAlign w:val="bottom"/>
          </w:tcPr>
          <w:p w14:paraId="265C2CE1" w14:textId="42BFC06F" w:rsidR="00711944" w:rsidRDefault="00711944" w:rsidP="00711944">
            <w:pPr>
              <w:spacing w:after="0"/>
              <w:jc w:val="right"/>
              <w:rPr>
                <w:sz w:val="20"/>
              </w:rPr>
              <w:pPrChange w:id="18114" w:author="Steve Barbeaux" w:date="2022-10-10T12:37:00Z">
                <w:pPr>
                  <w:spacing w:after="0"/>
                  <w:jc w:val="right"/>
                </w:pPr>
              </w:pPrChange>
            </w:pPr>
            <w:ins w:id="18115" w:author="Steve Barbeaux" w:date="2022-10-10T12:37:00Z">
              <w:r>
                <w:rPr>
                  <w:sz w:val="20"/>
                </w:rPr>
                <w:t>65.</w:t>
              </w:r>
            </w:ins>
            <w:del w:id="18116" w:author="Steve Barbeaux" w:date="2022-10-10T12:37:00Z">
              <w:r w:rsidDel="00711944">
                <w:rPr>
                  <w:sz w:val="20"/>
                </w:rPr>
                <w:delText>73.</w:delText>
              </w:r>
            </w:del>
            <w:r>
              <w:rPr>
                <w:sz w:val="20"/>
              </w:rPr>
              <w:t>3</w:t>
            </w:r>
          </w:p>
        </w:tc>
        <w:tc>
          <w:tcPr>
            <w:tcW w:w="1299" w:type="dxa"/>
            <w:tcBorders>
              <w:top w:val="nil"/>
              <w:left w:val="nil"/>
              <w:bottom w:val="single" w:sz="4" w:space="0" w:color="auto"/>
              <w:right w:val="nil"/>
            </w:tcBorders>
            <w:shd w:val="clear" w:color="auto" w:fill="FFFFFF" w:themeFill="background1"/>
            <w:vAlign w:val="bottom"/>
          </w:tcPr>
          <w:p w14:paraId="39327CF2" w14:textId="77777777" w:rsidR="00711944" w:rsidRPr="00B62A3B" w:rsidRDefault="00711944" w:rsidP="00711944">
            <w:pPr>
              <w:spacing w:after="0"/>
              <w:jc w:val="right"/>
              <w:rPr>
                <w:sz w:val="20"/>
              </w:rPr>
            </w:pPr>
          </w:p>
        </w:tc>
      </w:tr>
    </w:tbl>
    <w:p w14:paraId="7C072914" w14:textId="77777777" w:rsidR="00132067" w:rsidRDefault="00132067" w:rsidP="00727647">
      <w:pPr>
        <w:ind w:left="1440" w:hanging="1440"/>
      </w:pPr>
    </w:p>
    <w:p w14:paraId="39BFF088" w14:textId="72AB7FCB" w:rsidR="00132067" w:rsidRDefault="00132067" w:rsidP="00727647">
      <w:pPr>
        <w:ind w:left="1440" w:hanging="1440"/>
      </w:pPr>
    </w:p>
    <w:p w14:paraId="385278EC" w14:textId="51462FB9" w:rsidR="00B31D02" w:rsidDel="00711944" w:rsidRDefault="00B31D02" w:rsidP="00727647">
      <w:pPr>
        <w:ind w:left="1440" w:hanging="1440"/>
        <w:rPr>
          <w:del w:id="18117" w:author="Steve Barbeaux" w:date="2022-10-10T12:37:00Z"/>
        </w:rPr>
      </w:pPr>
    </w:p>
    <w:p w14:paraId="43A274AF" w14:textId="0CA1BE67" w:rsidR="00B31D02" w:rsidDel="00711944" w:rsidRDefault="00B31D02" w:rsidP="00727647">
      <w:pPr>
        <w:ind w:left="1440" w:hanging="1440"/>
        <w:rPr>
          <w:del w:id="18118" w:author="Steve Barbeaux" w:date="2022-10-10T12:37:00Z"/>
        </w:rPr>
      </w:pPr>
    </w:p>
    <w:p w14:paraId="59B3C1CD" w14:textId="34122200" w:rsidR="00B31D02" w:rsidDel="00711944" w:rsidRDefault="00B31D02" w:rsidP="00727647">
      <w:pPr>
        <w:ind w:left="1440" w:hanging="1440"/>
        <w:rPr>
          <w:del w:id="18119" w:author="Steve Barbeaux" w:date="2022-10-10T12:37:00Z"/>
        </w:rPr>
      </w:pPr>
    </w:p>
    <w:p w14:paraId="16D9037A" w14:textId="36AF36C3" w:rsidR="00B31D02" w:rsidDel="00711944" w:rsidRDefault="00B31D02" w:rsidP="00727647">
      <w:pPr>
        <w:ind w:left="1440" w:hanging="1440"/>
        <w:rPr>
          <w:del w:id="18120" w:author="Steve Barbeaux" w:date="2022-10-10T12:37:00Z"/>
        </w:rPr>
      </w:pPr>
    </w:p>
    <w:p w14:paraId="78DA9EA5" w14:textId="53021B85" w:rsidR="00727647" w:rsidRDefault="00727647" w:rsidP="00090530">
      <w:pPr>
        <w:pStyle w:val="Caption"/>
      </w:pPr>
      <w:r>
        <w:t xml:space="preserve">Table </w:t>
      </w:r>
      <w:r w:rsidR="00755269">
        <w:t>1A</w:t>
      </w:r>
      <w:r>
        <w:t>.</w:t>
      </w:r>
      <w:r w:rsidR="00200B7D">
        <w:fldChar w:fldCharType="begin"/>
      </w:r>
      <w:r w:rsidR="00EE18B3">
        <w:instrText xml:space="preserve"> seq tab </w:instrText>
      </w:r>
      <w:r w:rsidR="00200B7D">
        <w:fldChar w:fldCharType="separate"/>
      </w:r>
      <w:r w:rsidR="00E66CA0">
        <w:rPr>
          <w:noProof/>
        </w:rPr>
        <w:t>25</w:t>
      </w:r>
      <w:r w:rsidR="00200B7D">
        <w:fldChar w:fldCharType="end"/>
      </w:r>
      <w:r>
        <w:t>.</w:t>
      </w:r>
      <w:r>
        <w:tab/>
        <w:t>Projections of</w:t>
      </w:r>
      <w:r w:rsidR="00210E8E">
        <w:t xml:space="preserve"> </w:t>
      </w:r>
      <w:r w:rsidR="006F2C53">
        <w:t>Authors’ preferred</w:t>
      </w:r>
      <w:r>
        <w:t xml:space="preserve"> Model </w:t>
      </w:r>
      <w:r w:rsidR="003928C3">
        <w:t>15.1</w:t>
      </w:r>
      <w:r w:rsidR="00B539BD">
        <w:t xml:space="preserve"> </w:t>
      </w:r>
      <w:r>
        <w:t xml:space="preserve">female spawning biomass (in thousands of t), </w:t>
      </w:r>
      <w:r w:rsidR="00210E8E">
        <w:t>fishing mortality (</w:t>
      </w:r>
      <w:r w:rsidRPr="00BB5F55">
        <w:rPr>
          <w:i/>
        </w:rPr>
        <w:t>F</w:t>
      </w:r>
      <w:r w:rsidR="00210E8E">
        <w:t>)</w:t>
      </w:r>
      <w:r>
        <w:t xml:space="preserve">, and catch (in thousands of t) for NRA pollock for the </w:t>
      </w:r>
      <w:proofErr w:type="gramStart"/>
      <w:r>
        <w:t>8</w:t>
      </w:r>
      <w:proofErr w:type="gramEnd"/>
      <w:r>
        <w:t xml:space="preserve"> scenarios. Fishing mortality rates given are based on the </w:t>
      </w:r>
      <w:r w:rsidRPr="00BB5F55">
        <w:rPr>
          <w:i/>
        </w:rPr>
        <w:t>average</w:t>
      </w:r>
      <w:r>
        <w:rPr>
          <w:i/>
        </w:rPr>
        <w:t xml:space="preserve"> </w:t>
      </w:r>
      <w:r>
        <w:t>fishing mortality over all ages</w:t>
      </w:r>
      <w:r w:rsidR="00D4787A">
        <w:t xml:space="preserve"> </w:t>
      </w:r>
      <w:r w:rsidR="00D4787A" w:rsidRPr="00D4787A">
        <w:rPr>
          <w:i/>
        </w:rPr>
        <w:t>(B</w:t>
      </w:r>
      <w:r w:rsidR="00D4787A" w:rsidRPr="00D4787A">
        <w:rPr>
          <w:i/>
          <w:vertAlign w:val="subscript"/>
        </w:rPr>
        <w:t>0</w:t>
      </w:r>
      <w:r w:rsidR="00D4787A" w:rsidRPr="00D4787A">
        <w:rPr>
          <w:i/>
        </w:rPr>
        <w:t>=</w:t>
      </w:r>
      <w:r w:rsidR="00B779C4">
        <w:rPr>
          <w:i/>
        </w:rPr>
        <w:t>185.48</w:t>
      </w:r>
      <w:r w:rsidR="00D4787A">
        <w:rPr>
          <w:i/>
        </w:rPr>
        <w:t xml:space="preserve"> </w:t>
      </w:r>
      <w:proofErr w:type="spellStart"/>
      <w:r w:rsidR="00D4787A" w:rsidRPr="00D4787A">
        <w:rPr>
          <w:i/>
        </w:rPr>
        <w:t>kt</w:t>
      </w:r>
      <w:proofErr w:type="spellEnd"/>
      <w:r w:rsidR="00D4787A" w:rsidRPr="00D4787A">
        <w:rPr>
          <w:i/>
        </w:rPr>
        <w:t>, B</w:t>
      </w:r>
      <w:r w:rsidR="00D4787A" w:rsidRPr="00D4787A">
        <w:rPr>
          <w:i/>
          <w:vertAlign w:val="subscript"/>
        </w:rPr>
        <w:t>40</w:t>
      </w:r>
      <w:r w:rsidR="00D4787A" w:rsidRPr="00D4787A">
        <w:rPr>
          <w:i/>
        </w:rPr>
        <w:t>=</w:t>
      </w:r>
      <w:r w:rsidR="00B779C4">
        <w:rPr>
          <w:i/>
        </w:rPr>
        <w:t>74.</w:t>
      </w:r>
      <w:r w:rsidR="003F4D8A">
        <w:rPr>
          <w:i/>
        </w:rPr>
        <w:t>1</w:t>
      </w:r>
      <w:r w:rsidR="00B779C4">
        <w:rPr>
          <w:i/>
        </w:rPr>
        <w:t>9</w:t>
      </w:r>
      <w:r w:rsidR="00D4787A">
        <w:rPr>
          <w:i/>
        </w:rPr>
        <w:t xml:space="preserve"> </w:t>
      </w:r>
      <w:proofErr w:type="spellStart"/>
      <w:r w:rsidR="00D4787A">
        <w:rPr>
          <w:i/>
        </w:rPr>
        <w:t>kt</w:t>
      </w:r>
      <w:proofErr w:type="spellEnd"/>
      <w:r w:rsidR="00D4787A">
        <w:rPr>
          <w:i/>
        </w:rPr>
        <w:t>,</w:t>
      </w:r>
      <w:r w:rsidR="00D4787A" w:rsidRPr="00D4787A">
        <w:rPr>
          <w:i/>
        </w:rPr>
        <w:t xml:space="preserve"> B</w:t>
      </w:r>
      <w:r w:rsidR="00D4787A" w:rsidRPr="00D4787A">
        <w:rPr>
          <w:i/>
          <w:vertAlign w:val="subscript"/>
        </w:rPr>
        <w:t>35</w:t>
      </w:r>
      <w:r w:rsidR="00D4787A" w:rsidRPr="00D4787A">
        <w:rPr>
          <w:i/>
        </w:rPr>
        <w:t>=</w:t>
      </w:r>
      <w:r w:rsidR="00B779C4">
        <w:rPr>
          <w:i/>
        </w:rPr>
        <w:t>64.92</w:t>
      </w:r>
      <w:r w:rsidR="00D4787A">
        <w:rPr>
          <w:i/>
        </w:rPr>
        <w:t xml:space="preserve"> </w:t>
      </w:r>
      <w:proofErr w:type="spellStart"/>
      <w:r w:rsidR="00D4787A" w:rsidRPr="00D4787A">
        <w:rPr>
          <w:i/>
        </w:rPr>
        <w:t>kt</w:t>
      </w:r>
      <w:proofErr w:type="spellEnd"/>
      <w:r w:rsidR="00D4787A">
        <w:rPr>
          <w:i/>
        </w:rPr>
        <w:t>, and ½</w:t>
      </w:r>
      <w:r w:rsidR="00D4787A" w:rsidRPr="00D4787A">
        <w:rPr>
          <w:i/>
        </w:rPr>
        <w:t xml:space="preserve"> B</w:t>
      </w:r>
      <w:r w:rsidR="00DC1732">
        <w:rPr>
          <w:i/>
          <w:vertAlign w:val="subscript"/>
        </w:rPr>
        <w:t>35</w:t>
      </w:r>
      <w:r w:rsidR="00DC1732">
        <w:rPr>
          <w:i/>
        </w:rPr>
        <w:t>=</w:t>
      </w:r>
      <w:r w:rsidR="00B779C4">
        <w:rPr>
          <w:i/>
        </w:rPr>
        <w:t>32.46</w:t>
      </w:r>
      <w:r w:rsidR="00D4787A">
        <w:rPr>
          <w:i/>
        </w:rPr>
        <w:t xml:space="preserve"> </w:t>
      </w:r>
      <w:proofErr w:type="spellStart"/>
      <w:proofErr w:type="gramStart"/>
      <w:r w:rsidR="00D4787A" w:rsidRPr="00D4787A">
        <w:rPr>
          <w:i/>
        </w:rPr>
        <w:t>kt</w:t>
      </w:r>
      <w:proofErr w:type="spellEnd"/>
      <w:r w:rsidR="00D4787A">
        <w:rPr>
          <w:i/>
        </w:rPr>
        <w:t xml:space="preserve"> </w:t>
      </w:r>
      <w:r w:rsidR="00D4787A" w:rsidRPr="00D4787A">
        <w:rPr>
          <w:i/>
        </w:rPr>
        <w:t>)</w:t>
      </w:r>
      <w:proofErr w:type="gramEnd"/>
      <w:r w:rsidR="00D4787A" w:rsidRPr="00D4787A">
        <w:t>.</w:t>
      </w:r>
    </w:p>
    <w:tbl>
      <w:tblPr>
        <w:tblW w:w="9576" w:type="dxa"/>
        <w:jc w:val="center"/>
        <w:tblLayout w:type="fixed"/>
        <w:tblLook w:val="0000" w:firstRow="0" w:lastRow="0" w:firstColumn="0" w:lastColumn="0" w:noHBand="0" w:noVBand="0"/>
      </w:tblPr>
      <w:tblGrid>
        <w:gridCol w:w="1008"/>
        <w:gridCol w:w="999"/>
        <w:gridCol w:w="1129"/>
        <w:gridCol w:w="1129"/>
        <w:gridCol w:w="1129"/>
        <w:gridCol w:w="1129"/>
        <w:gridCol w:w="1055"/>
        <w:gridCol w:w="990"/>
        <w:gridCol w:w="1008"/>
        <w:tblGridChange w:id="18121">
          <w:tblGrid>
            <w:gridCol w:w="1008"/>
            <w:gridCol w:w="999"/>
            <w:gridCol w:w="1129"/>
            <w:gridCol w:w="1129"/>
            <w:gridCol w:w="1129"/>
            <w:gridCol w:w="1129"/>
            <w:gridCol w:w="1055"/>
            <w:gridCol w:w="990"/>
            <w:gridCol w:w="1008"/>
          </w:tblGrid>
        </w:tblGridChange>
      </w:tblGrid>
      <w:tr w:rsidR="00727647" w:rsidRPr="00FE4F7D" w14:paraId="3FFEDC32" w14:textId="77777777" w:rsidTr="003928C3">
        <w:trPr>
          <w:jc w:val="center"/>
        </w:trPr>
        <w:tc>
          <w:tcPr>
            <w:tcW w:w="1008" w:type="dxa"/>
            <w:tcBorders>
              <w:top w:val="single" w:sz="4" w:space="0" w:color="auto"/>
              <w:bottom w:val="single" w:sz="4" w:space="0" w:color="auto"/>
            </w:tcBorders>
            <w:shd w:val="clear" w:color="auto" w:fill="auto"/>
            <w:noWrap/>
            <w:vAlign w:val="bottom"/>
          </w:tcPr>
          <w:p w14:paraId="76050EE8" w14:textId="77777777" w:rsidR="001524BD" w:rsidRDefault="001E7C39">
            <w:pPr>
              <w:shd w:val="clear" w:color="auto" w:fill="FFFFFF" w:themeFill="background1"/>
              <w:spacing w:after="0"/>
              <w:jc w:val="right"/>
              <w:rPr>
                <w:iCs/>
                <w:sz w:val="16"/>
                <w:szCs w:val="16"/>
              </w:rPr>
            </w:pPr>
            <w:proofErr w:type="spellStart"/>
            <w:r w:rsidRPr="001E7C39">
              <w:rPr>
                <w:iCs/>
                <w:sz w:val="16"/>
                <w:szCs w:val="16"/>
              </w:rPr>
              <w:t>Sp.Biomass</w:t>
            </w:r>
            <w:proofErr w:type="spellEnd"/>
          </w:p>
        </w:tc>
        <w:tc>
          <w:tcPr>
            <w:tcW w:w="999" w:type="dxa"/>
            <w:tcBorders>
              <w:top w:val="single" w:sz="4" w:space="0" w:color="auto"/>
              <w:bottom w:val="single" w:sz="4" w:space="0" w:color="auto"/>
            </w:tcBorders>
            <w:shd w:val="clear" w:color="auto" w:fill="auto"/>
            <w:noWrap/>
            <w:vAlign w:val="bottom"/>
          </w:tcPr>
          <w:p w14:paraId="3B19DAEF" w14:textId="77777777" w:rsidR="001524BD" w:rsidRDefault="001E7C39">
            <w:pPr>
              <w:shd w:val="clear" w:color="auto" w:fill="FFFFFF" w:themeFill="background1"/>
              <w:spacing w:after="0"/>
              <w:jc w:val="right"/>
              <w:rPr>
                <w:iCs/>
                <w:sz w:val="16"/>
                <w:szCs w:val="16"/>
              </w:rPr>
            </w:pPr>
            <w:r w:rsidRPr="001E7C39">
              <w:rPr>
                <w:iCs/>
                <w:sz w:val="16"/>
                <w:szCs w:val="16"/>
              </w:rPr>
              <w:t>Scenario 1</w:t>
            </w:r>
          </w:p>
        </w:tc>
        <w:tc>
          <w:tcPr>
            <w:tcW w:w="1129" w:type="dxa"/>
            <w:tcBorders>
              <w:top w:val="single" w:sz="4" w:space="0" w:color="auto"/>
              <w:bottom w:val="single" w:sz="4" w:space="0" w:color="auto"/>
            </w:tcBorders>
            <w:shd w:val="clear" w:color="auto" w:fill="auto"/>
            <w:noWrap/>
            <w:vAlign w:val="bottom"/>
          </w:tcPr>
          <w:p w14:paraId="69F0D804" w14:textId="77777777" w:rsidR="001524BD" w:rsidRDefault="001E7C39">
            <w:pPr>
              <w:shd w:val="clear" w:color="auto" w:fill="FFFFFF" w:themeFill="background1"/>
              <w:spacing w:after="0"/>
              <w:jc w:val="right"/>
              <w:rPr>
                <w:iCs/>
                <w:sz w:val="16"/>
                <w:szCs w:val="16"/>
              </w:rPr>
            </w:pPr>
            <w:r w:rsidRPr="001E7C39">
              <w:rPr>
                <w:iCs/>
                <w:sz w:val="16"/>
                <w:szCs w:val="16"/>
              </w:rPr>
              <w:t>Scenario 2</w:t>
            </w:r>
          </w:p>
        </w:tc>
        <w:tc>
          <w:tcPr>
            <w:tcW w:w="1129" w:type="dxa"/>
            <w:tcBorders>
              <w:top w:val="single" w:sz="4" w:space="0" w:color="auto"/>
              <w:bottom w:val="single" w:sz="4" w:space="0" w:color="auto"/>
            </w:tcBorders>
            <w:shd w:val="clear" w:color="auto" w:fill="auto"/>
            <w:noWrap/>
            <w:vAlign w:val="bottom"/>
          </w:tcPr>
          <w:p w14:paraId="579BFF72" w14:textId="77777777" w:rsidR="001524BD" w:rsidRDefault="001E7C39">
            <w:pPr>
              <w:shd w:val="clear" w:color="auto" w:fill="FFFFFF" w:themeFill="background1"/>
              <w:spacing w:after="0"/>
              <w:jc w:val="right"/>
              <w:rPr>
                <w:iCs/>
                <w:sz w:val="16"/>
                <w:szCs w:val="16"/>
              </w:rPr>
            </w:pPr>
            <w:r w:rsidRPr="001E7C39">
              <w:rPr>
                <w:iCs/>
                <w:sz w:val="16"/>
                <w:szCs w:val="16"/>
              </w:rPr>
              <w:t>Scenario 3</w:t>
            </w:r>
          </w:p>
        </w:tc>
        <w:tc>
          <w:tcPr>
            <w:tcW w:w="1129" w:type="dxa"/>
            <w:tcBorders>
              <w:top w:val="single" w:sz="4" w:space="0" w:color="auto"/>
              <w:bottom w:val="single" w:sz="4" w:space="0" w:color="auto"/>
            </w:tcBorders>
            <w:shd w:val="clear" w:color="auto" w:fill="auto"/>
            <w:noWrap/>
            <w:vAlign w:val="bottom"/>
          </w:tcPr>
          <w:p w14:paraId="16A3AB22" w14:textId="77777777" w:rsidR="001524BD" w:rsidRDefault="001E7C39">
            <w:pPr>
              <w:shd w:val="clear" w:color="auto" w:fill="FFFFFF" w:themeFill="background1"/>
              <w:spacing w:after="0"/>
              <w:jc w:val="right"/>
              <w:rPr>
                <w:iCs/>
                <w:sz w:val="16"/>
                <w:szCs w:val="16"/>
              </w:rPr>
            </w:pPr>
            <w:r w:rsidRPr="001E7C39">
              <w:rPr>
                <w:iCs/>
                <w:sz w:val="16"/>
                <w:szCs w:val="16"/>
              </w:rPr>
              <w:t>Scenario 4</w:t>
            </w:r>
          </w:p>
        </w:tc>
        <w:tc>
          <w:tcPr>
            <w:tcW w:w="1129" w:type="dxa"/>
            <w:tcBorders>
              <w:top w:val="single" w:sz="4" w:space="0" w:color="auto"/>
              <w:bottom w:val="single" w:sz="4" w:space="0" w:color="auto"/>
            </w:tcBorders>
            <w:shd w:val="clear" w:color="auto" w:fill="auto"/>
            <w:noWrap/>
            <w:vAlign w:val="bottom"/>
          </w:tcPr>
          <w:p w14:paraId="1FE8EE5A" w14:textId="77777777" w:rsidR="001524BD" w:rsidRDefault="001E7C39">
            <w:pPr>
              <w:shd w:val="clear" w:color="auto" w:fill="FFFFFF" w:themeFill="background1"/>
              <w:spacing w:after="0"/>
              <w:jc w:val="right"/>
              <w:rPr>
                <w:iCs/>
                <w:sz w:val="16"/>
                <w:szCs w:val="16"/>
              </w:rPr>
            </w:pPr>
            <w:r w:rsidRPr="001E7C39">
              <w:rPr>
                <w:iCs/>
                <w:sz w:val="16"/>
                <w:szCs w:val="16"/>
              </w:rPr>
              <w:t>Scenario 5</w:t>
            </w:r>
          </w:p>
        </w:tc>
        <w:tc>
          <w:tcPr>
            <w:tcW w:w="1055" w:type="dxa"/>
            <w:tcBorders>
              <w:top w:val="single" w:sz="4" w:space="0" w:color="auto"/>
              <w:bottom w:val="single" w:sz="4" w:space="0" w:color="auto"/>
            </w:tcBorders>
            <w:shd w:val="clear" w:color="auto" w:fill="auto"/>
            <w:noWrap/>
            <w:vAlign w:val="bottom"/>
          </w:tcPr>
          <w:p w14:paraId="460CB29C" w14:textId="77777777" w:rsidR="001524BD" w:rsidRDefault="001E7C39">
            <w:pPr>
              <w:shd w:val="clear" w:color="auto" w:fill="FFFFFF" w:themeFill="background1"/>
              <w:spacing w:after="0"/>
              <w:jc w:val="right"/>
              <w:rPr>
                <w:iCs/>
                <w:sz w:val="16"/>
                <w:szCs w:val="16"/>
              </w:rPr>
            </w:pPr>
            <w:r w:rsidRPr="001E7C39">
              <w:rPr>
                <w:iCs/>
                <w:sz w:val="16"/>
                <w:szCs w:val="16"/>
              </w:rPr>
              <w:t>Scenario 6</w:t>
            </w:r>
          </w:p>
        </w:tc>
        <w:tc>
          <w:tcPr>
            <w:tcW w:w="990" w:type="dxa"/>
            <w:tcBorders>
              <w:top w:val="single" w:sz="4" w:space="0" w:color="auto"/>
              <w:bottom w:val="single" w:sz="4" w:space="0" w:color="auto"/>
            </w:tcBorders>
            <w:shd w:val="clear" w:color="auto" w:fill="auto"/>
            <w:noWrap/>
            <w:vAlign w:val="bottom"/>
          </w:tcPr>
          <w:p w14:paraId="702CE22F" w14:textId="77777777" w:rsidR="001524BD" w:rsidRDefault="001E7C39">
            <w:pPr>
              <w:shd w:val="clear" w:color="auto" w:fill="FFFFFF" w:themeFill="background1"/>
              <w:spacing w:after="0"/>
              <w:jc w:val="right"/>
              <w:rPr>
                <w:iCs/>
                <w:sz w:val="16"/>
                <w:szCs w:val="16"/>
              </w:rPr>
            </w:pPr>
            <w:r w:rsidRPr="001E7C39">
              <w:rPr>
                <w:iCs/>
                <w:sz w:val="16"/>
                <w:szCs w:val="16"/>
              </w:rPr>
              <w:t>Scenario 7</w:t>
            </w:r>
          </w:p>
        </w:tc>
        <w:tc>
          <w:tcPr>
            <w:tcW w:w="1008" w:type="dxa"/>
            <w:tcBorders>
              <w:top w:val="single" w:sz="4" w:space="0" w:color="auto"/>
              <w:bottom w:val="single" w:sz="4" w:space="0" w:color="auto"/>
            </w:tcBorders>
            <w:shd w:val="clear" w:color="auto" w:fill="auto"/>
            <w:vAlign w:val="bottom"/>
          </w:tcPr>
          <w:p w14:paraId="04EE2B46" w14:textId="77777777" w:rsidR="001524BD" w:rsidRDefault="001E7C39">
            <w:pPr>
              <w:shd w:val="clear" w:color="auto" w:fill="FFFFFF" w:themeFill="background1"/>
              <w:spacing w:after="0"/>
              <w:jc w:val="right"/>
              <w:rPr>
                <w:iCs/>
                <w:sz w:val="16"/>
                <w:szCs w:val="16"/>
              </w:rPr>
            </w:pPr>
            <w:r w:rsidRPr="001E7C39">
              <w:rPr>
                <w:iCs/>
                <w:sz w:val="16"/>
                <w:szCs w:val="16"/>
              </w:rPr>
              <w:t>Scenario 8</w:t>
            </w:r>
          </w:p>
        </w:tc>
      </w:tr>
      <w:tr w:rsidR="00711944" w:rsidRPr="00FE4F7D" w14:paraId="550CD406" w14:textId="77777777" w:rsidTr="00711944">
        <w:tblPrEx>
          <w:tblW w:w="9576" w:type="dxa"/>
          <w:jc w:val="center"/>
          <w:tblLayout w:type="fixed"/>
          <w:tblLook w:val="0000" w:firstRow="0" w:lastRow="0" w:firstColumn="0" w:lastColumn="0" w:noHBand="0" w:noVBand="0"/>
          <w:tblPrExChange w:id="18122" w:author="Steve Barbeaux" w:date="2022-10-10T12:38:00Z">
            <w:tblPrEx>
              <w:tblW w:w="9576" w:type="dxa"/>
              <w:jc w:val="center"/>
              <w:tblLayout w:type="fixed"/>
              <w:tblLook w:val="0000" w:firstRow="0" w:lastRow="0" w:firstColumn="0" w:lastColumn="0" w:noHBand="0" w:noVBand="0"/>
            </w:tblPrEx>
          </w:tblPrExChange>
        </w:tblPrEx>
        <w:trPr>
          <w:jc w:val="center"/>
          <w:trPrChange w:id="18123" w:author="Steve Barbeaux" w:date="2022-10-10T12:38:00Z">
            <w:trPr>
              <w:jc w:val="center"/>
            </w:trPr>
          </w:trPrChange>
        </w:trPr>
        <w:tc>
          <w:tcPr>
            <w:tcW w:w="1008" w:type="dxa"/>
            <w:tcBorders>
              <w:top w:val="single" w:sz="4" w:space="0" w:color="auto"/>
            </w:tcBorders>
            <w:shd w:val="clear" w:color="auto" w:fill="auto"/>
            <w:noWrap/>
            <w:vAlign w:val="bottom"/>
            <w:tcPrChange w:id="18124" w:author="Steve Barbeaux" w:date="2022-10-10T12:38:00Z">
              <w:tcPr>
                <w:tcW w:w="1008" w:type="dxa"/>
                <w:tcBorders>
                  <w:top w:val="single" w:sz="4" w:space="0" w:color="auto"/>
                </w:tcBorders>
                <w:shd w:val="clear" w:color="auto" w:fill="auto"/>
                <w:noWrap/>
              </w:tcPr>
            </w:tcPrChange>
          </w:tcPr>
          <w:p w14:paraId="2F5233BF" w14:textId="73C823E4"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125" w:author="Steve Barbeaux" w:date="2022-10-10T12:38:00Z">
              <w:r>
                <w:rPr>
                  <w:sz w:val="16"/>
                  <w:szCs w:val="16"/>
                </w:rPr>
                <w:t>2022</w:t>
              </w:r>
            </w:ins>
            <w:del w:id="18126" w:author="Steve Barbeaux" w:date="2022-10-10T12:38:00Z">
              <w:r w:rsidRPr="00090530" w:rsidDel="00F31D15">
                <w:rPr>
                  <w:sz w:val="16"/>
                  <w:szCs w:val="16"/>
                </w:rPr>
                <w:delText>2020</w:delText>
              </w:r>
            </w:del>
          </w:p>
        </w:tc>
        <w:tc>
          <w:tcPr>
            <w:tcW w:w="999" w:type="dxa"/>
            <w:tcBorders>
              <w:top w:val="single" w:sz="4" w:space="0" w:color="auto"/>
            </w:tcBorders>
            <w:shd w:val="clear" w:color="auto" w:fill="auto"/>
            <w:noWrap/>
            <w:vAlign w:val="bottom"/>
            <w:tcPrChange w:id="18127" w:author="Steve Barbeaux" w:date="2022-10-10T12:38:00Z">
              <w:tcPr>
                <w:tcW w:w="999" w:type="dxa"/>
                <w:tcBorders>
                  <w:top w:val="single" w:sz="4" w:space="0" w:color="auto"/>
                </w:tcBorders>
                <w:shd w:val="clear" w:color="auto" w:fill="auto"/>
                <w:noWrap/>
                <w:vAlign w:val="bottom"/>
              </w:tcPr>
            </w:tcPrChange>
          </w:tcPr>
          <w:p w14:paraId="7F97E818" w14:textId="4302F947"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128" w:author="Steve Barbeaux" w:date="2022-10-10T12:38:00Z">
              <w:r>
                <w:rPr>
                  <w:sz w:val="16"/>
                  <w:szCs w:val="16"/>
                </w:rPr>
                <w:t>79.81</w:t>
              </w:r>
            </w:ins>
            <w:del w:id="18129" w:author="Steve Barbeaux" w:date="2022-10-10T12:38:00Z">
              <w:r w:rsidDel="00F31D15">
                <w:rPr>
                  <w:sz w:val="16"/>
                  <w:szCs w:val="16"/>
                </w:rPr>
                <w:delText>90.04</w:delText>
              </w:r>
            </w:del>
          </w:p>
        </w:tc>
        <w:tc>
          <w:tcPr>
            <w:tcW w:w="1129" w:type="dxa"/>
            <w:tcBorders>
              <w:top w:val="single" w:sz="4" w:space="0" w:color="auto"/>
            </w:tcBorders>
            <w:shd w:val="clear" w:color="auto" w:fill="auto"/>
            <w:noWrap/>
            <w:vAlign w:val="bottom"/>
            <w:tcPrChange w:id="18130" w:author="Steve Barbeaux" w:date="2022-10-10T12:38:00Z">
              <w:tcPr>
                <w:tcW w:w="1129" w:type="dxa"/>
                <w:tcBorders>
                  <w:top w:val="single" w:sz="4" w:space="0" w:color="auto"/>
                </w:tcBorders>
                <w:shd w:val="clear" w:color="auto" w:fill="auto"/>
                <w:noWrap/>
                <w:vAlign w:val="bottom"/>
              </w:tcPr>
            </w:tcPrChange>
          </w:tcPr>
          <w:p w14:paraId="01AFEC64" w14:textId="0301BE13"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131" w:author="Steve Barbeaux" w:date="2022-10-10T12:38:00Z">
              <w:r>
                <w:rPr>
                  <w:sz w:val="16"/>
                  <w:szCs w:val="16"/>
                </w:rPr>
                <w:t>79.81</w:t>
              </w:r>
            </w:ins>
            <w:del w:id="18132" w:author="Steve Barbeaux" w:date="2022-10-10T12:38:00Z">
              <w:r w:rsidDel="00F31D15">
                <w:rPr>
                  <w:sz w:val="16"/>
                  <w:szCs w:val="16"/>
                </w:rPr>
                <w:delText>90.04</w:delText>
              </w:r>
            </w:del>
          </w:p>
        </w:tc>
        <w:tc>
          <w:tcPr>
            <w:tcW w:w="1129" w:type="dxa"/>
            <w:tcBorders>
              <w:top w:val="single" w:sz="4" w:space="0" w:color="auto"/>
            </w:tcBorders>
            <w:shd w:val="clear" w:color="auto" w:fill="auto"/>
            <w:noWrap/>
            <w:vAlign w:val="bottom"/>
            <w:tcPrChange w:id="18133" w:author="Steve Barbeaux" w:date="2022-10-10T12:38:00Z">
              <w:tcPr>
                <w:tcW w:w="1129" w:type="dxa"/>
                <w:tcBorders>
                  <w:top w:val="single" w:sz="4" w:space="0" w:color="auto"/>
                </w:tcBorders>
                <w:shd w:val="clear" w:color="auto" w:fill="auto"/>
                <w:noWrap/>
                <w:vAlign w:val="bottom"/>
              </w:tcPr>
            </w:tcPrChange>
          </w:tcPr>
          <w:p w14:paraId="550C5B9E" w14:textId="256CCD94"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134" w:author="Steve Barbeaux" w:date="2022-10-10T12:38:00Z">
              <w:r>
                <w:rPr>
                  <w:sz w:val="16"/>
                  <w:szCs w:val="16"/>
                </w:rPr>
                <w:t>79.81</w:t>
              </w:r>
            </w:ins>
            <w:del w:id="18135" w:author="Steve Barbeaux" w:date="2022-10-10T12:38:00Z">
              <w:r w:rsidDel="00F31D15">
                <w:rPr>
                  <w:sz w:val="16"/>
                  <w:szCs w:val="16"/>
                </w:rPr>
                <w:delText>90.04</w:delText>
              </w:r>
            </w:del>
          </w:p>
        </w:tc>
        <w:tc>
          <w:tcPr>
            <w:tcW w:w="1129" w:type="dxa"/>
            <w:tcBorders>
              <w:top w:val="single" w:sz="4" w:space="0" w:color="auto"/>
            </w:tcBorders>
            <w:shd w:val="clear" w:color="auto" w:fill="auto"/>
            <w:noWrap/>
            <w:vAlign w:val="bottom"/>
            <w:tcPrChange w:id="18136" w:author="Steve Barbeaux" w:date="2022-10-10T12:38:00Z">
              <w:tcPr>
                <w:tcW w:w="1129" w:type="dxa"/>
                <w:tcBorders>
                  <w:top w:val="single" w:sz="4" w:space="0" w:color="auto"/>
                </w:tcBorders>
                <w:shd w:val="clear" w:color="auto" w:fill="auto"/>
                <w:noWrap/>
                <w:vAlign w:val="bottom"/>
              </w:tcPr>
            </w:tcPrChange>
          </w:tcPr>
          <w:p w14:paraId="5623AB72" w14:textId="51715A35"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137" w:author="Steve Barbeaux" w:date="2022-10-10T12:38:00Z">
              <w:r>
                <w:rPr>
                  <w:sz w:val="16"/>
                  <w:szCs w:val="16"/>
                </w:rPr>
                <w:t>79.81</w:t>
              </w:r>
            </w:ins>
            <w:del w:id="18138" w:author="Steve Barbeaux" w:date="2022-10-10T12:38:00Z">
              <w:r w:rsidDel="00F31D15">
                <w:rPr>
                  <w:sz w:val="16"/>
                  <w:szCs w:val="16"/>
                </w:rPr>
                <w:delText>90.04</w:delText>
              </w:r>
            </w:del>
          </w:p>
        </w:tc>
        <w:tc>
          <w:tcPr>
            <w:tcW w:w="1129" w:type="dxa"/>
            <w:tcBorders>
              <w:top w:val="single" w:sz="4" w:space="0" w:color="auto"/>
            </w:tcBorders>
            <w:shd w:val="clear" w:color="auto" w:fill="auto"/>
            <w:noWrap/>
            <w:vAlign w:val="bottom"/>
            <w:tcPrChange w:id="18139" w:author="Steve Barbeaux" w:date="2022-10-10T12:38:00Z">
              <w:tcPr>
                <w:tcW w:w="1129" w:type="dxa"/>
                <w:tcBorders>
                  <w:top w:val="single" w:sz="4" w:space="0" w:color="auto"/>
                </w:tcBorders>
                <w:shd w:val="clear" w:color="auto" w:fill="auto"/>
                <w:noWrap/>
                <w:vAlign w:val="bottom"/>
              </w:tcPr>
            </w:tcPrChange>
          </w:tcPr>
          <w:p w14:paraId="3175063D" w14:textId="4E126053"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140" w:author="Steve Barbeaux" w:date="2022-10-10T12:38:00Z">
              <w:r>
                <w:rPr>
                  <w:sz w:val="16"/>
                  <w:szCs w:val="16"/>
                </w:rPr>
                <w:t>79.81</w:t>
              </w:r>
            </w:ins>
            <w:del w:id="18141" w:author="Steve Barbeaux" w:date="2022-10-10T12:38:00Z">
              <w:r w:rsidDel="00F31D15">
                <w:rPr>
                  <w:sz w:val="16"/>
                  <w:szCs w:val="16"/>
                </w:rPr>
                <w:delText>90.04</w:delText>
              </w:r>
            </w:del>
          </w:p>
        </w:tc>
        <w:tc>
          <w:tcPr>
            <w:tcW w:w="1055" w:type="dxa"/>
            <w:tcBorders>
              <w:top w:val="single" w:sz="4" w:space="0" w:color="auto"/>
            </w:tcBorders>
            <w:shd w:val="clear" w:color="auto" w:fill="auto"/>
            <w:noWrap/>
            <w:vAlign w:val="bottom"/>
            <w:tcPrChange w:id="18142" w:author="Steve Barbeaux" w:date="2022-10-10T12:38:00Z">
              <w:tcPr>
                <w:tcW w:w="1055" w:type="dxa"/>
                <w:tcBorders>
                  <w:top w:val="single" w:sz="4" w:space="0" w:color="auto"/>
                </w:tcBorders>
                <w:shd w:val="clear" w:color="auto" w:fill="auto"/>
                <w:noWrap/>
                <w:vAlign w:val="bottom"/>
              </w:tcPr>
            </w:tcPrChange>
          </w:tcPr>
          <w:p w14:paraId="717D131F" w14:textId="2FF918CB"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143" w:author="Steve Barbeaux" w:date="2022-10-10T12:38:00Z">
              <w:r>
                <w:rPr>
                  <w:sz w:val="16"/>
                  <w:szCs w:val="16"/>
                </w:rPr>
                <w:t>79.81</w:t>
              </w:r>
            </w:ins>
            <w:del w:id="18144" w:author="Steve Barbeaux" w:date="2022-10-10T12:38:00Z">
              <w:r w:rsidDel="00F31D15">
                <w:rPr>
                  <w:sz w:val="16"/>
                  <w:szCs w:val="16"/>
                </w:rPr>
                <w:delText>90.04</w:delText>
              </w:r>
            </w:del>
          </w:p>
        </w:tc>
        <w:tc>
          <w:tcPr>
            <w:tcW w:w="990" w:type="dxa"/>
            <w:tcBorders>
              <w:top w:val="single" w:sz="4" w:space="0" w:color="auto"/>
            </w:tcBorders>
            <w:shd w:val="clear" w:color="auto" w:fill="auto"/>
            <w:noWrap/>
            <w:vAlign w:val="bottom"/>
            <w:tcPrChange w:id="18145" w:author="Steve Barbeaux" w:date="2022-10-10T12:38:00Z">
              <w:tcPr>
                <w:tcW w:w="990" w:type="dxa"/>
                <w:tcBorders>
                  <w:top w:val="single" w:sz="4" w:space="0" w:color="auto"/>
                </w:tcBorders>
                <w:shd w:val="clear" w:color="auto" w:fill="auto"/>
                <w:noWrap/>
                <w:vAlign w:val="bottom"/>
              </w:tcPr>
            </w:tcPrChange>
          </w:tcPr>
          <w:p w14:paraId="6653789B" w14:textId="5E514194"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146" w:author="Steve Barbeaux" w:date="2022-10-10T12:38:00Z">
              <w:r>
                <w:rPr>
                  <w:sz w:val="16"/>
                  <w:szCs w:val="16"/>
                </w:rPr>
                <w:t>79.81</w:t>
              </w:r>
            </w:ins>
            <w:del w:id="18147" w:author="Steve Barbeaux" w:date="2022-10-10T12:38:00Z">
              <w:r w:rsidDel="00F31D15">
                <w:rPr>
                  <w:sz w:val="16"/>
                  <w:szCs w:val="16"/>
                </w:rPr>
                <w:delText>90.04</w:delText>
              </w:r>
            </w:del>
          </w:p>
        </w:tc>
        <w:tc>
          <w:tcPr>
            <w:tcW w:w="1008" w:type="dxa"/>
            <w:tcBorders>
              <w:top w:val="single" w:sz="4" w:space="0" w:color="auto"/>
            </w:tcBorders>
            <w:shd w:val="clear" w:color="auto" w:fill="auto"/>
            <w:vAlign w:val="bottom"/>
            <w:tcPrChange w:id="18148" w:author="Steve Barbeaux" w:date="2022-10-10T12:38:00Z">
              <w:tcPr>
                <w:tcW w:w="1008" w:type="dxa"/>
                <w:tcBorders>
                  <w:top w:val="single" w:sz="4" w:space="0" w:color="auto"/>
                </w:tcBorders>
                <w:shd w:val="clear" w:color="auto" w:fill="auto"/>
                <w:vAlign w:val="bottom"/>
              </w:tcPr>
            </w:tcPrChange>
          </w:tcPr>
          <w:p w14:paraId="2B46C553" w14:textId="356B6311"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149" w:author="Steve Barbeaux" w:date="2022-10-10T12:38:00Z">
              <w:r>
                <w:rPr>
                  <w:sz w:val="16"/>
                  <w:szCs w:val="16"/>
                </w:rPr>
                <w:t>79.81</w:t>
              </w:r>
            </w:ins>
            <w:del w:id="18150" w:author="Steve Barbeaux" w:date="2022-10-10T12:38:00Z">
              <w:r w:rsidDel="00F31D15">
                <w:rPr>
                  <w:sz w:val="16"/>
                  <w:szCs w:val="16"/>
                </w:rPr>
                <w:delText>90.04</w:delText>
              </w:r>
            </w:del>
          </w:p>
        </w:tc>
      </w:tr>
      <w:tr w:rsidR="00711944" w:rsidRPr="00FE4F7D" w14:paraId="42750FB2" w14:textId="77777777" w:rsidTr="00711944">
        <w:tblPrEx>
          <w:tblW w:w="9576" w:type="dxa"/>
          <w:jc w:val="center"/>
          <w:tblLayout w:type="fixed"/>
          <w:tblLook w:val="0000" w:firstRow="0" w:lastRow="0" w:firstColumn="0" w:lastColumn="0" w:noHBand="0" w:noVBand="0"/>
          <w:tblPrExChange w:id="18151" w:author="Steve Barbeaux" w:date="2022-10-10T12:38:00Z">
            <w:tblPrEx>
              <w:tblW w:w="9576" w:type="dxa"/>
              <w:jc w:val="center"/>
              <w:tblLayout w:type="fixed"/>
              <w:tblLook w:val="0000" w:firstRow="0" w:lastRow="0" w:firstColumn="0" w:lastColumn="0" w:noHBand="0" w:noVBand="0"/>
            </w:tblPrEx>
          </w:tblPrExChange>
        </w:tblPrEx>
        <w:trPr>
          <w:jc w:val="center"/>
          <w:trPrChange w:id="18152" w:author="Steve Barbeaux" w:date="2022-10-10T12:38:00Z">
            <w:trPr>
              <w:jc w:val="center"/>
            </w:trPr>
          </w:trPrChange>
        </w:trPr>
        <w:tc>
          <w:tcPr>
            <w:tcW w:w="1008" w:type="dxa"/>
            <w:shd w:val="clear" w:color="auto" w:fill="auto"/>
            <w:noWrap/>
            <w:vAlign w:val="bottom"/>
            <w:tcPrChange w:id="18153" w:author="Steve Barbeaux" w:date="2022-10-10T12:38:00Z">
              <w:tcPr>
                <w:tcW w:w="1008" w:type="dxa"/>
                <w:shd w:val="clear" w:color="auto" w:fill="auto"/>
                <w:noWrap/>
              </w:tcPr>
            </w:tcPrChange>
          </w:tcPr>
          <w:p w14:paraId="682EBFF8" w14:textId="5067A628"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154" w:author="Steve Barbeaux" w:date="2022-10-10T12:38:00Z">
              <w:r>
                <w:rPr>
                  <w:sz w:val="16"/>
                  <w:szCs w:val="16"/>
                </w:rPr>
                <w:t>2023</w:t>
              </w:r>
            </w:ins>
            <w:del w:id="18155" w:author="Steve Barbeaux" w:date="2022-10-10T12:38:00Z">
              <w:r w:rsidRPr="00090530" w:rsidDel="00F31D15">
                <w:rPr>
                  <w:sz w:val="16"/>
                  <w:szCs w:val="16"/>
                </w:rPr>
                <w:delText>2021</w:delText>
              </w:r>
            </w:del>
          </w:p>
        </w:tc>
        <w:tc>
          <w:tcPr>
            <w:tcW w:w="999" w:type="dxa"/>
            <w:shd w:val="clear" w:color="auto" w:fill="auto"/>
            <w:noWrap/>
            <w:vAlign w:val="bottom"/>
            <w:tcPrChange w:id="18156" w:author="Steve Barbeaux" w:date="2022-10-10T12:38:00Z">
              <w:tcPr>
                <w:tcW w:w="999" w:type="dxa"/>
                <w:shd w:val="clear" w:color="auto" w:fill="auto"/>
                <w:noWrap/>
                <w:vAlign w:val="bottom"/>
              </w:tcPr>
            </w:tcPrChange>
          </w:tcPr>
          <w:p w14:paraId="64878C78" w14:textId="4031C252"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157" w:author="Steve Barbeaux" w:date="2022-10-10T12:38:00Z">
              <w:r>
                <w:rPr>
                  <w:sz w:val="16"/>
                  <w:szCs w:val="16"/>
                </w:rPr>
                <w:t>75.33</w:t>
              </w:r>
            </w:ins>
            <w:del w:id="18158" w:author="Steve Barbeaux" w:date="2022-10-10T12:38:00Z">
              <w:r w:rsidDel="00F31D15">
                <w:rPr>
                  <w:sz w:val="16"/>
                  <w:szCs w:val="16"/>
                </w:rPr>
                <w:delText>86.05</w:delText>
              </w:r>
            </w:del>
          </w:p>
        </w:tc>
        <w:tc>
          <w:tcPr>
            <w:tcW w:w="1129" w:type="dxa"/>
            <w:shd w:val="clear" w:color="auto" w:fill="auto"/>
            <w:noWrap/>
            <w:vAlign w:val="bottom"/>
            <w:tcPrChange w:id="18159" w:author="Steve Barbeaux" w:date="2022-10-10T12:38:00Z">
              <w:tcPr>
                <w:tcW w:w="1129" w:type="dxa"/>
                <w:shd w:val="clear" w:color="auto" w:fill="auto"/>
                <w:noWrap/>
                <w:vAlign w:val="bottom"/>
              </w:tcPr>
            </w:tcPrChange>
          </w:tcPr>
          <w:p w14:paraId="3F24CFB4" w14:textId="0CE9DC03"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160" w:author="Steve Barbeaux" w:date="2022-10-10T12:38:00Z">
              <w:r>
                <w:rPr>
                  <w:sz w:val="16"/>
                  <w:szCs w:val="16"/>
                </w:rPr>
                <w:t>75.33</w:t>
              </w:r>
            </w:ins>
            <w:del w:id="18161" w:author="Steve Barbeaux" w:date="2022-10-10T12:38:00Z">
              <w:r w:rsidDel="00F31D15">
                <w:rPr>
                  <w:sz w:val="16"/>
                  <w:szCs w:val="16"/>
                </w:rPr>
                <w:delText>86.05</w:delText>
              </w:r>
            </w:del>
          </w:p>
        </w:tc>
        <w:tc>
          <w:tcPr>
            <w:tcW w:w="1129" w:type="dxa"/>
            <w:shd w:val="clear" w:color="auto" w:fill="auto"/>
            <w:noWrap/>
            <w:vAlign w:val="bottom"/>
            <w:tcPrChange w:id="18162" w:author="Steve Barbeaux" w:date="2022-10-10T12:38:00Z">
              <w:tcPr>
                <w:tcW w:w="1129" w:type="dxa"/>
                <w:shd w:val="clear" w:color="auto" w:fill="auto"/>
                <w:noWrap/>
                <w:vAlign w:val="bottom"/>
              </w:tcPr>
            </w:tcPrChange>
          </w:tcPr>
          <w:p w14:paraId="02410CC1" w14:textId="5329843E"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163" w:author="Steve Barbeaux" w:date="2022-10-10T12:38:00Z">
              <w:r>
                <w:rPr>
                  <w:sz w:val="16"/>
                  <w:szCs w:val="16"/>
                </w:rPr>
                <w:t>78.45</w:t>
              </w:r>
            </w:ins>
            <w:del w:id="18164" w:author="Steve Barbeaux" w:date="2022-10-10T12:38:00Z">
              <w:r w:rsidDel="00F31D15">
                <w:rPr>
                  <w:sz w:val="16"/>
                  <w:szCs w:val="16"/>
                </w:rPr>
                <w:delText>89.75</w:delText>
              </w:r>
            </w:del>
          </w:p>
        </w:tc>
        <w:tc>
          <w:tcPr>
            <w:tcW w:w="1129" w:type="dxa"/>
            <w:shd w:val="clear" w:color="auto" w:fill="auto"/>
            <w:noWrap/>
            <w:vAlign w:val="bottom"/>
            <w:tcPrChange w:id="18165" w:author="Steve Barbeaux" w:date="2022-10-10T12:38:00Z">
              <w:tcPr>
                <w:tcW w:w="1129" w:type="dxa"/>
                <w:shd w:val="clear" w:color="auto" w:fill="auto"/>
                <w:noWrap/>
                <w:vAlign w:val="bottom"/>
              </w:tcPr>
            </w:tcPrChange>
          </w:tcPr>
          <w:p w14:paraId="1492EBDB" w14:textId="293FD3D3"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166" w:author="Steve Barbeaux" w:date="2022-10-10T12:38:00Z">
              <w:r>
                <w:rPr>
                  <w:sz w:val="16"/>
                  <w:szCs w:val="16"/>
                </w:rPr>
                <w:t>77.22</w:t>
              </w:r>
            </w:ins>
            <w:del w:id="18167" w:author="Steve Barbeaux" w:date="2022-10-10T12:38:00Z">
              <w:r w:rsidDel="00F31D15">
                <w:rPr>
                  <w:sz w:val="16"/>
                  <w:szCs w:val="16"/>
                </w:rPr>
                <w:delText>88.25</w:delText>
              </w:r>
            </w:del>
          </w:p>
        </w:tc>
        <w:tc>
          <w:tcPr>
            <w:tcW w:w="1129" w:type="dxa"/>
            <w:shd w:val="clear" w:color="auto" w:fill="auto"/>
            <w:noWrap/>
            <w:vAlign w:val="bottom"/>
            <w:tcPrChange w:id="18168" w:author="Steve Barbeaux" w:date="2022-10-10T12:38:00Z">
              <w:tcPr>
                <w:tcW w:w="1129" w:type="dxa"/>
                <w:shd w:val="clear" w:color="auto" w:fill="auto"/>
                <w:noWrap/>
                <w:vAlign w:val="bottom"/>
              </w:tcPr>
            </w:tcPrChange>
          </w:tcPr>
          <w:p w14:paraId="636EFCB0" w14:textId="00601474"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169" w:author="Steve Barbeaux" w:date="2022-10-10T12:38:00Z">
              <w:r>
                <w:rPr>
                  <w:sz w:val="16"/>
                  <w:szCs w:val="16"/>
                </w:rPr>
                <w:t>78.75</w:t>
              </w:r>
            </w:ins>
            <w:del w:id="18170" w:author="Steve Barbeaux" w:date="2022-10-10T12:38:00Z">
              <w:r w:rsidDel="00F31D15">
                <w:rPr>
                  <w:sz w:val="16"/>
                  <w:szCs w:val="16"/>
                </w:rPr>
                <w:delText>90.02</w:delText>
              </w:r>
            </w:del>
          </w:p>
        </w:tc>
        <w:tc>
          <w:tcPr>
            <w:tcW w:w="1055" w:type="dxa"/>
            <w:shd w:val="clear" w:color="auto" w:fill="auto"/>
            <w:noWrap/>
            <w:vAlign w:val="bottom"/>
            <w:tcPrChange w:id="18171" w:author="Steve Barbeaux" w:date="2022-10-10T12:38:00Z">
              <w:tcPr>
                <w:tcW w:w="1055" w:type="dxa"/>
                <w:shd w:val="clear" w:color="auto" w:fill="auto"/>
                <w:noWrap/>
                <w:vAlign w:val="bottom"/>
              </w:tcPr>
            </w:tcPrChange>
          </w:tcPr>
          <w:p w14:paraId="33E0CB66" w14:textId="11DF9A06"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172" w:author="Steve Barbeaux" w:date="2022-10-10T12:38:00Z">
              <w:r>
                <w:rPr>
                  <w:sz w:val="16"/>
                  <w:szCs w:val="16"/>
                </w:rPr>
                <w:t>74.52</w:t>
              </w:r>
            </w:ins>
            <w:del w:id="18173" w:author="Steve Barbeaux" w:date="2022-10-10T12:38:00Z">
              <w:r w:rsidDel="00F31D15">
                <w:rPr>
                  <w:sz w:val="16"/>
                  <w:szCs w:val="16"/>
                </w:rPr>
                <w:delText>85.10</w:delText>
              </w:r>
            </w:del>
          </w:p>
        </w:tc>
        <w:tc>
          <w:tcPr>
            <w:tcW w:w="990" w:type="dxa"/>
            <w:shd w:val="clear" w:color="auto" w:fill="auto"/>
            <w:noWrap/>
            <w:vAlign w:val="bottom"/>
            <w:tcPrChange w:id="18174" w:author="Steve Barbeaux" w:date="2022-10-10T12:38:00Z">
              <w:tcPr>
                <w:tcW w:w="990" w:type="dxa"/>
                <w:shd w:val="clear" w:color="auto" w:fill="auto"/>
                <w:noWrap/>
                <w:vAlign w:val="bottom"/>
              </w:tcPr>
            </w:tcPrChange>
          </w:tcPr>
          <w:p w14:paraId="51E7CB44" w14:textId="78CE6B0C"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175" w:author="Steve Barbeaux" w:date="2022-10-10T12:38:00Z">
              <w:r>
                <w:rPr>
                  <w:sz w:val="16"/>
                  <w:szCs w:val="16"/>
                </w:rPr>
                <w:t>75.33</w:t>
              </w:r>
            </w:ins>
            <w:del w:id="18176" w:author="Steve Barbeaux" w:date="2022-10-10T12:38:00Z">
              <w:r w:rsidDel="00F31D15">
                <w:rPr>
                  <w:sz w:val="16"/>
                  <w:szCs w:val="16"/>
                </w:rPr>
                <w:delText>86.05</w:delText>
              </w:r>
            </w:del>
          </w:p>
        </w:tc>
        <w:tc>
          <w:tcPr>
            <w:tcW w:w="1008" w:type="dxa"/>
            <w:shd w:val="clear" w:color="auto" w:fill="auto"/>
            <w:vAlign w:val="bottom"/>
            <w:tcPrChange w:id="18177" w:author="Steve Barbeaux" w:date="2022-10-10T12:38:00Z">
              <w:tcPr>
                <w:tcW w:w="1008" w:type="dxa"/>
                <w:shd w:val="clear" w:color="auto" w:fill="auto"/>
                <w:vAlign w:val="bottom"/>
              </w:tcPr>
            </w:tcPrChange>
          </w:tcPr>
          <w:p w14:paraId="446DC6EB" w14:textId="33ADDE26"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178" w:author="Steve Barbeaux" w:date="2022-10-10T12:38:00Z">
              <w:r>
                <w:rPr>
                  <w:sz w:val="16"/>
                  <w:szCs w:val="16"/>
                </w:rPr>
                <w:t>77.34</w:t>
              </w:r>
            </w:ins>
            <w:del w:id="18179" w:author="Steve Barbeaux" w:date="2022-10-10T12:38:00Z">
              <w:r w:rsidDel="00F31D15">
                <w:rPr>
                  <w:sz w:val="16"/>
                  <w:szCs w:val="16"/>
                </w:rPr>
                <w:delText>88.65</w:delText>
              </w:r>
            </w:del>
          </w:p>
        </w:tc>
      </w:tr>
      <w:tr w:rsidR="00711944" w:rsidRPr="00FE4F7D" w14:paraId="7F10B755" w14:textId="77777777" w:rsidTr="00711944">
        <w:tblPrEx>
          <w:tblW w:w="9576" w:type="dxa"/>
          <w:jc w:val="center"/>
          <w:tblLayout w:type="fixed"/>
          <w:tblLook w:val="0000" w:firstRow="0" w:lastRow="0" w:firstColumn="0" w:lastColumn="0" w:noHBand="0" w:noVBand="0"/>
          <w:tblPrExChange w:id="18180" w:author="Steve Barbeaux" w:date="2022-10-10T12:38:00Z">
            <w:tblPrEx>
              <w:tblW w:w="9576" w:type="dxa"/>
              <w:jc w:val="center"/>
              <w:tblLayout w:type="fixed"/>
              <w:tblLook w:val="0000" w:firstRow="0" w:lastRow="0" w:firstColumn="0" w:lastColumn="0" w:noHBand="0" w:noVBand="0"/>
            </w:tblPrEx>
          </w:tblPrExChange>
        </w:tblPrEx>
        <w:trPr>
          <w:jc w:val="center"/>
          <w:trPrChange w:id="18181" w:author="Steve Barbeaux" w:date="2022-10-10T12:38:00Z">
            <w:trPr>
              <w:jc w:val="center"/>
            </w:trPr>
          </w:trPrChange>
        </w:trPr>
        <w:tc>
          <w:tcPr>
            <w:tcW w:w="1008" w:type="dxa"/>
            <w:shd w:val="clear" w:color="auto" w:fill="auto"/>
            <w:noWrap/>
            <w:vAlign w:val="bottom"/>
            <w:tcPrChange w:id="18182" w:author="Steve Barbeaux" w:date="2022-10-10T12:38:00Z">
              <w:tcPr>
                <w:tcW w:w="1008" w:type="dxa"/>
                <w:shd w:val="clear" w:color="auto" w:fill="auto"/>
                <w:noWrap/>
              </w:tcPr>
            </w:tcPrChange>
          </w:tcPr>
          <w:p w14:paraId="1FE7EFD7" w14:textId="43FBB7F7"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183" w:author="Steve Barbeaux" w:date="2022-10-10T12:38:00Z">
              <w:r>
                <w:rPr>
                  <w:sz w:val="16"/>
                  <w:szCs w:val="16"/>
                </w:rPr>
                <w:t>2024</w:t>
              </w:r>
            </w:ins>
            <w:del w:id="18184" w:author="Steve Barbeaux" w:date="2022-10-10T12:38:00Z">
              <w:r w:rsidRPr="00090530" w:rsidDel="00F31D15">
                <w:rPr>
                  <w:sz w:val="16"/>
                  <w:szCs w:val="16"/>
                </w:rPr>
                <w:delText>2022</w:delText>
              </w:r>
            </w:del>
          </w:p>
        </w:tc>
        <w:tc>
          <w:tcPr>
            <w:tcW w:w="999" w:type="dxa"/>
            <w:shd w:val="clear" w:color="auto" w:fill="auto"/>
            <w:noWrap/>
            <w:vAlign w:val="bottom"/>
            <w:tcPrChange w:id="18185" w:author="Steve Barbeaux" w:date="2022-10-10T12:38:00Z">
              <w:tcPr>
                <w:tcW w:w="999" w:type="dxa"/>
                <w:shd w:val="clear" w:color="auto" w:fill="auto"/>
                <w:noWrap/>
                <w:vAlign w:val="bottom"/>
              </w:tcPr>
            </w:tcPrChange>
          </w:tcPr>
          <w:p w14:paraId="1FE8CC38" w14:textId="2563ACD7"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186" w:author="Steve Barbeaux" w:date="2022-10-10T12:38:00Z">
              <w:r>
                <w:rPr>
                  <w:sz w:val="16"/>
                  <w:szCs w:val="16"/>
                </w:rPr>
                <w:t>62.36</w:t>
              </w:r>
            </w:ins>
            <w:del w:id="18187" w:author="Steve Barbeaux" w:date="2022-10-10T12:38:00Z">
              <w:r w:rsidDel="00F31D15">
                <w:rPr>
                  <w:sz w:val="16"/>
                  <w:szCs w:val="16"/>
                </w:rPr>
                <w:delText>68.22</w:delText>
              </w:r>
            </w:del>
          </w:p>
        </w:tc>
        <w:tc>
          <w:tcPr>
            <w:tcW w:w="1129" w:type="dxa"/>
            <w:shd w:val="clear" w:color="auto" w:fill="auto"/>
            <w:noWrap/>
            <w:vAlign w:val="bottom"/>
            <w:tcPrChange w:id="18188" w:author="Steve Barbeaux" w:date="2022-10-10T12:38:00Z">
              <w:tcPr>
                <w:tcW w:w="1129" w:type="dxa"/>
                <w:shd w:val="clear" w:color="auto" w:fill="auto"/>
                <w:noWrap/>
                <w:vAlign w:val="bottom"/>
              </w:tcPr>
            </w:tcPrChange>
          </w:tcPr>
          <w:p w14:paraId="40EF5444" w14:textId="6B94654A"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189" w:author="Steve Barbeaux" w:date="2022-10-10T12:38:00Z">
              <w:r>
                <w:rPr>
                  <w:sz w:val="16"/>
                  <w:szCs w:val="16"/>
                </w:rPr>
                <w:t>62.36</w:t>
              </w:r>
            </w:ins>
            <w:del w:id="18190" w:author="Steve Barbeaux" w:date="2022-10-10T12:38:00Z">
              <w:r w:rsidDel="00F31D15">
                <w:rPr>
                  <w:sz w:val="16"/>
                  <w:szCs w:val="16"/>
                </w:rPr>
                <w:delText>68.22</w:delText>
              </w:r>
            </w:del>
          </w:p>
        </w:tc>
        <w:tc>
          <w:tcPr>
            <w:tcW w:w="1129" w:type="dxa"/>
            <w:shd w:val="clear" w:color="auto" w:fill="auto"/>
            <w:noWrap/>
            <w:vAlign w:val="bottom"/>
            <w:tcPrChange w:id="18191" w:author="Steve Barbeaux" w:date="2022-10-10T12:38:00Z">
              <w:tcPr>
                <w:tcW w:w="1129" w:type="dxa"/>
                <w:shd w:val="clear" w:color="auto" w:fill="auto"/>
                <w:noWrap/>
                <w:vAlign w:val="bottom"/>
              </w:tcPr>
            </w:tcPrChange>
          </w:tcPr>
          <w:p w14:paraId="388078F7" w14:textId="64076B80"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192" w:author="Steve Barbeaux" w:date="2022-10-10T12:38:00Z">
              <w:r>
                <w:rPr>
                  <w:sz w:val="16"/>
                  <w:szCs w:val="16"/>
                </w:rPr>
                <w:t>79.46</w:t>
              </w:r>
            </w:ins>
            <w:del w:id="18193" w:author="Steve Barbeaux" w:date="2022-10-10T12:38:00Z">
              <w:r w:rsidDel="00F31D15">
                <w:rPr>
                  <w:sz w:val="16"/>
                  <w:szCs w:val="16"/>
                </w:rPr>
                <w:delText>88.65</w:delText>
              </w:r>
            </w:del>
          </w:p>
        </w:tc>
        <w:tc>
          <w:tcPr>
            <w:tcW w:w="1129" w:type="dxa"/>
            <w:shd w:val="clear" w:color="auto" w:fill="auto"/>
            <w:noWrap/>
            <w:vAlign w:val="bottom"/>
            <w:tcPrChange w:id="18194" w:author="Steve Barbeaux" w:date="2022-10-10T12:38:00Z">
              <w:tcPr>
                <w:tcW w:w="1129" w:type="dxa"/>
                <w:shd w:val="clear" w:color="auto" w:fill="auto"/>
                <w:noWrap/>
                <w:vAlign w:val="bottom"/>
              </w:tcPr>
            </w:tcPrChange>
          </w:tcPr>
          <w:p w14:paraId="33AD616A" w14:textId="12D542B7"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195" w:author="Steve Barbeaux" w:date="2022-10-10T12:38:00Z">
              <w:r>
                <w:rPr>
                  <w:sz w:val="16"/>
                  <w:szCs w:val="16"/>
                </w:rPr>
                <w:t>72.10</w:t>
              </w:r>
            </w:ins>
            <w:del w:id="18196" w:author="Steve Barbeaux" w:date="2022-10-10T12:38:00Z">
              <w:r w:rsidDel="00F31D15">
                <w:rPr>
                  <w:sz w:val="16"/>
                  <w:szCs w:val="16"/>
                </w:rPr>
                <w:delText>79.61</w:delText>
              </w:r>
            </w:del>
          </w:p>
        </w:tc>
        <w:tc>
          <w:tcPr>
            <w:tcW w:w="1129" w:type="dxa"/>
            <w:shd w:val="clear" w:color="auto" w:fill="auto"/>
            <w:noWrap/>
            <w:vAlign w:val="bottom"/>
            <w:tcPrChange w:id="18197" w:author="Steve Barbeaux" w:date="2022-10-10T12:38:00Z">
              <w:tcPr>
                <w:tcW w:w="1129" w:type="dxa"/>
                <w:shd w:val="clear" w:color="auto" w:fill="auto"/>
                <w:noWrap/>
                <w:vAlign w:val="bottom"/>
              </w:tcPr>
            </w:tcPrChange>
          </w:tcPr>
          <w:p w14:paraId="1D7EF681" w14:textId="691BE00F"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198" w:author="Steve Barbeaux" w:date="2022-10-10T12:38:00Z">
              <w:r>
                <w:rPr>
                  <w:sz w:val="16"/>
                  <w:szCs w:val="16"/>
                </w:rPr>
                <w:t>81.37</w:t>
              </w:r>
            </w:ins>
            <w:del w:id="18199" w:author="Steve Barbeaux" w:date="2022-10-10T12:38:00Z">
              <w:r w:rsidDel="00F31D15">
                <w:rPr>
                  <w:sz w:val="16"/>
                  <w:szCs w:val="16"/>
                </w:rPr>
                <w:delText>90.37</w:delText>
              </w:r>
            </w:del>
          </w:p>
        </w:tc>
        <w:tc>
          <w:tcPr>
            <w:tcW w:w="1055" w:type="dxa"/>
            <w:shd w:val="clear" w:color="auto" w:fill="auto"/>
            <w:noWrap/>
            <w:vAlign w:val="bottom"/>
            <w:tcPrChange w:id="18200" w:author="Steve Barbeaux" w:date="2022-10-10T12:38:00Z">
              <w:tcPr>
                <w:tcW w:w="1055" w:type="dxa"/>
                <w:shd w:val="clear" w:color="auto" w:fill="auto"/>
                <w:noWrap/>
                <w:vAlign w:val="bottom"/>
              </w:tcPr>
            </w:tcPrChange>
          </w:tcPr>
          <w:p w14:paraId="2AC361EB" w14:textId="6AC8E3D1"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201" w:author="Steve Barbeaux" w:date="2022-10-10T12:38:00Z">
              <w:r>
                <w:rPr>
                  <w:sz w:val="16"/>
                  <w:szCs w:val="16"/>
                </w:rPr>
                <w:t>58.73</w:t>
              </w:r>
            </w:ins>
            <w:del w:id="18202" w:author="Steve Barbeaux" w:date="2022-10-10T12:38:00Z">
              <w:r w:rsidDel="00F31D15">
                <w:rPr>
                  <w:sz w:val="16"/>
                  <w:szCs w:val="16"/>
                </w:rPr>
                <w:delText>64.00</w:delText>
              </w:r>
            </w:del>
          </w:p>
        </w:tc>
        <w:tc>
          <w:tcPr>
            <w:tcW w:w="990" w:type="dxa"/>
            <w:shd w:val="clear" w:color="auto" w:fill="auto"/>
            <w:noWrap/>
            <w:vAlign w:val="bottom"/>
            <w:tcPrChange w:id="18203" w:author="Steve Barbeaux" w:date="2022-10-10T12:38:00Z">
              <w:tcPr>
                <w:tcW w:w="990" w:type="dxa"/>
                <w:shd w:val="clear" w:color="auto" w:fill="auto"/>
                <w:noWrap/>
                <w:vAlign w:val="bottom"/>
              </w:tcPr>
            </w:tcPrChange>
          </w:tcPr>
          <w:p w14:paraId="249050E9" w14:textId="106FA258"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204" w:author="Steve Barbeaux" w:date="2022-10-10T12:38:00Z">
              <w:r>
                <w:rPr>
                  <w:sz w:val="16"/>
                  <w:szCs w:val="16"/>
                </w:rPr>
                <w:t>62.36</w:t>
              </w:r>
            </w:ins>
            <w:del w:id="18205" w:author="Steve Barbeaux" w:date="2022-10-10T12:38:00Z">
              <w:r w:rsidDel="00F31D15">
                <w:rPr>
                  <w:sz w:val="16"/>
                  <w:szCs w:val="16"/>
                </w:rPr>
                <w:delText>68.22</w:delText>
              </w:r>
            </w:del>
          </w:p>
        </w:tc>
        <w:tc>
          <w:tcPr>
            <w:tcW w:w="1008" w:type="dxa"/>
            <w:shd w:val="clear" w:color="auto" w:fill="auto"/>
            <w:vAlign w:val="bottom"/>
            <w:tcPrChange w:id="18206" w:author="Steve Barbeaux" w:date="2022-10-10T12:38:00Z">
              <w:tcPr>
                <w:tcW w:w="1008" w:type="dxa"/>
                <w:shd w:val="clear" w:color="auto" w:fill="auto"/>
                <w:vAlign w:val="bottom"/>
              </w:tcPr>
            </w:tcPrChange>
          </w:tcPr>
          <w:p w14:paraId="4F7CBAA2" w14:textId="7DFE52FC"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207" w:author="Steve Barbeaux" w:date="2022-10-10T12:38:00Z">
              <w:r>
                <w:rPr>
                  <w:sz w:val="16"/>
                  <w:szCs w:val="16"/>
                </w:rPr>
                <w:t>72.65</w:t>
              </w:r>
            </w:ins>
            <w:del w:id="18208" w:author="Steve Barbeaux" w:date="2022-10-10T12:38:00Z">
              <w:r w:rsidDel="00F31D15">
                <w:rPr>
                  <w:sz w:val="16"/>
                  <w:szCs w:val="16"/>
                </w:rPr>
                <w:delText>81.79</w:delText>
              </w:r>
            </w:del>
          </w:p>
        </w:tc>
      </w:tr>
      <w:tr w:rsidR="00711944" w:rsidRPr="00FE4F7D" w14:paraId="72A226D0" w14:textId="77777777" w:rsidTr="00711944">
        <w:tblPrEx>
          <w:tblW w:w="9576" w:type="dxa"/>
          <w:jc w:val="center"/>
          <w:tblLayout w:type="fixed"/>
          <w:tblLook w:val="0000" w:firstRow="0" w:lastRow="0" w:firstColumn="0" w:lastColumn="0" w:noHBand="0" w:noVBand="0"/>
          <w:tblPrExChange w:id="18209" w:author="Steve Barbeaux" w:date="2022-10-10T12:38:00Z">
            <w:tblPrEx>
              <w:tblW w:w="9576" w:type="dxa"/>
              <w:jc w:val="center"/>
              <w:tblLayout w:type="fixed"/>
              <w:tblLook w:val="0000" w:firstRow="0" w:lastRow="0" w:firstColumn="0" w:lastColumn="0" w:noHBand="0" w:noVBand="0"/>
            </w:tblPrEx>
          </w:tblPrExChange>
        </w:tblPrEx>
        <w:trPr>
          <w:jc w:val="center"/>
          <w:trPrChange w:id="18210" w:author="Steve Barbeaux" w:date="2022-10-10T12:38:00Z">
            <w:trPr>
              <w:jc w:val="center"/>
            </w:trPr>
          </w:trPrChange>
        </w:trPr>
        <w:tc>
          <w:tcPr>
            <w:tcW w:w="1008" w:type="dxa"/>
            <w:shd w:val="clear" w:color="auto" w:fill="auto"/>
            <w:noWrap/>
            <w:vAlign w:val="bottom"/>
            <w:tcPrChange w:id="18211" w:author="Steve Barbeaux" w:date="2022-10-10T12:38:00Z">
              <w:tcPr>
                <w:tcW w:w="1008" w:type="dxa"/>
                <w:shd w:val="clear" w:color="auto" w:fill="auto"/>
                <w:noWrap/>
              </w:tcPr>
            </w:tcPrChange>
          </w:tcPr>
          <w:p w14:paraId="3F5639F4" w14:textId="61B97C99"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212" w:author="Steve Barbeaux" w:date="2022-10-10T12:38:00Z">
              <w:r>
                <w:rPr>
                  <w:sz w:val="16"/>
                  <w:szCs w:val="16"/>
                </w:rPr>
                <w:t>2025</w:t>
              </w:r>
            </w:ins>
            <w:del w:id="18213" w:author="Steve Barbeaux" w:date="2022-10-10T12:38:00Z">
              <w:r w:rsidRPr="00090530" w:rsidDel="00F31D15">
                <w:rPr>
                  <w:sz w:val="16"/>
                  <w:szCs w:val="16"/>
                </w:rPr>
                <w:delText>2023</w:delText>
              </w:r>
            </w:del>
          </w:p>
        </w:tc>
        <w:tc>
          <w:tcPr>
            <w:tcW w:w="999" w:type="dxa"/>
            <w:shd w:val="clear" w:color="auto" w:fill="auto"/>
            <w:noWrap/>
            <w:vAlign w:val="bottom"/>
            <w:tcPrChange w:id="18214" w:author="Steve Barbeaux" w:date="2022-10-10T12:38:00Z">
              <w:tcPr>
                <w:tcW w:w="999" w:type="dxa"/>
                <w:shd w:val="clear" w:color="auto" w:fill="auto"/>
                <w:noWrap/>
                <w:vAlign w:val="bottom"/>
              </w:tcPr>
            </w:tcPrChange>
          </w:tcPr>
          <w:p w14:paraId="69FA2C11" w14:textId="77CBB145"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215" w:author="Steve Barbeaux" w:date="2022-10-10T12:38:00Z">
              <w:r>
                <w:rPr>
                  <w:sz w:val="16"/>
                  <w:szCs w:val="16"/>
                </w:rPr>
                <w:t>56.80</w:t>
              </w:r>
            </w:ins>
            <w:del w:id="18216" w:author="Steve Barbeaux" w:date="2022-10-10T12:38:00Z">
              <w:r w:rsidDel="00F31D15">
                <w:rPr>
                  <w:sz w:val="16"/>
                  <w:szCs w:val="16"/>
                </w:rPr>
                <w:delText>59.93</w:delText>
              </w:r>
            </w:del>
          </w:p>
        </w:tc>
        <w:tc>
          <w:tcPr>
            <w:tcW w:w="1129" w:type="dxa"/>
            <w:shd w:val="clear" w:color="auto" w:fill="auto"/>
            <w:noWrap/>
            <w:vAlign w:val="bottom"/>
            <w:tcPrChange w:id="18217" w:author="Steve Barbeaux" w:date="2022-10-10T12:38:00Z">
              <w:tcPr>
                <w:tcW w:w="1129" w:type="dxa"/>
                <w:shd w:val="clear" w:color="auto" w:fill="auto"/>
                <w:noWrap/>
                <w:vAlign w:val="bottom"/>
              </w:tcPr>
            </w:tcPrChange>
          </w:tcPr>
          <w:p w14:paraId="3D796DA1" w14:textId="6A2D9031"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218" w:author="Steve Barbeaux" w:date="2022-10-10T12:38:00Z">
              <w:r>
                <w:rPr>
                  <w:sz w:val="16"/>
                  <w:szCs w:val="16"/>
                </w:rPr>
                <w:t>56.80</w:t>
              </w:r>
            </w:ins>
            <w:del w:id="18219" w:author="Steve Barbeaux" w:date="2022-10-10T12:38:00Z">
              <w:r w:rsidDel="00F31D15">
                <w:rPr>
                  <w:sz w:val="16"/>
                  <w:szCs w:val="16"/>
                </w:rPr>
                <w:delText>59.93</w:delText>
              </w:r>
            </w:del>
          </w:p>
        </w:tc>
        <w:tc>
          <w:tcPr>
            <w:tcW w:w="1129" w:type="dxa"/>
            <w:shd w:val="clear" w:color="auto" w:fill="auto"/>
            <w:noWrap/>
            <w:vAlign w:val="bottom"/>
            <w:tcPrChange w:id="18220" w:author="Steve Barbeaux" w:date="2022-10-10T12:38:00Z">
              <w:tcPr>
                <w:tcW w:w="1129" w:type="dxa"/>
                <w:shd w:val="clear" w:color="auto" w:fill="auto"/>
                <w:noWrap/>
                <w:vAlign w:val="bottom"/>
              </w:tcPr>
            </w:tcPrChange>
          </w:tcPr>
          <w:p w14:paraId="766F9114" w14:textId="651BBC9D"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221" w:author="Steve Barbeaux" w:date="2022-10-10T12:38:00Z">
              <w:r>
                <w:rPr>
                  <w:sz w:val="16"/>
                  <w:szCs w:val="16"/>
                </w:rPr>
                <w:t>81.72</w:t>
              </w:r>
            </w:ins>
            <w:del w:id="18222" w:author="Steve Barbeaux" w:date="2022-10-10T12:38:00Z">
              <w:r w:rsidDel="00F31D15">
                <w:rPr>
                  <w:sz w:val="16"/>
                  <w:szCs w:val="16"/>
                </w:rPr>
                <w:delText>90.07</w:delText>
              </w:r>
            </w:del>
          </w:p>
        </w:tc>
        <w:tc>
          <w:tcPr>
            <w:tcW w:w="1129" w:type="dxa"/>
            <w:shd w:val="clear" w:color="auto" w:fill="auto"/>
            <w:noWrap/>
            <w:vAlign w:val="bottom"/>
            <w:tcPrChange w:id="18223" w:author="Steve Barbeaux" w:date="2022-10-10T12:38:00Z">
              <w:tcPr>
                <w:tcW w:w="1129" w:type="dxa"/>
                <w:shd w:val="clear" w:color="auto" w:fill="auto"/>
                <w:noWrap/>
                <w:vAlign w:val="bottom"/>
              </w:tcPr>
            </w:tcPrChange>
          </w:tcPr>
          <w:p w14:paraId="311D9312" w14:textId="026AEEAF"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224" w:author="Steve Barbeaux" w:date="2022-10-10T12:38:00Z">
              <w:r>
                <w:rPr>
                  <w:sz w:val="16"/>
                  <w:szCs w:val="16"/>
                </w:rPr>
                <w:t>69.75</w:t>
              </w:r>
            </w:ins>
            <w:del w:id="18225" w:author="Steve Barbeaux" w:date="2022-10-10T12:38:00Z">
              <w:r w:rsidDel="00F31D15">
                <w:rPr>
                  <w:sz w:val="16"/>
                  <w:szCs w:val="16"/>
                </w:rPr>
                <w:delText>75.27</w:delText>
              </w:r>
            </w:del>
          </w:p>
        </w:tc>
        <w:tc>
          <w:tcPr>
            <w:tcW w:w="1129" w:type="dxa"/>
            <w:shd w:val="clear" w:color="auto" w:fill="auto"/>
            <w:noWrap/>
            <w:vAlign w:val="bottom"/>
            <w:tcPrChange w:id="18226" w:author="Steve Barbeaux" w:date="2022-10-10T12:38:00Z">
              <w:tcPr>
                <w:tcW w:w="1129" w:type="dxa"/>
                <w:shd w:val="clear" w:color="auto" w:fill="auto"/>
                <w:noWrap/>
                <w:vAlign w:val="bottom"/>
              </w:tcPr>
            </w:tcPrChange>
          </w:tcPr>
          <w:p w14:paraId="569FD51B" w14:textId="27F7C7D0"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227" w:author="Steve Barbeaux" w:date="2022-10-10T12:38:00Z">
              <w:r>
                <w:rPr>
                  <w:sz w:val="16"/>
                  <w:szCs w:val="16"/>
                </w:rPr>
                <w:t>85.01</w:t>
              </w:r>
            </w:ins>
            <w:del w:id="18228" w:author="Steve Barbeaux" w:date="2022-10-10T12:38:00Z">
              <w:r w:rsidDel="00F31D15">
                <w:rPr>
                  <w:sz w:val="16"/>
                  <w:szCs w:val="16"/>
                </w:rPr>
                <w:delText>93.06</w:delText>
              </w:r>
            </w:del>
          </w:p>
        </w:tc>
        <w:tc>
          <w:tcPr>
            <w:tcW w:w="1055" w:type="dxa"/>
            <w:shd w:val="clear" w:color="auto" w:fill="auto"/>
            <w:noWrap/>
            <w:vAlign w:val="bottom"/>
            <w:tcPrChange w:id="18229" w:author="Steve Barbeaux" w:date="2022-10-10T12:38:00Z">
              <w:tcPr>
                <w:tcW w:w="1055" w:type="dxa"/>
                <w:shd w:val="clear" w:color="auto" w:fill="auto"/>
                <w:noWrap/>
                <w:vAlign w:val="bottom"/>
              </w:tcPr>
            </w:tcPrChange>
          </w:tcPr>
          <w:p w14:paraId="4CBF5628" w14:textId="4ABBB7AF"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230" w:author="Steve Barbeaux" w:date="2022-10-10T12:38:00Z">
              <w:r>
                <w:rPr>
                  <w:sz w:val="16"/>
                  <w:szCs w:val="16"/>
                </w:rPr>
                <w:t>52.74</w:t>
              </w:r>
            </w:ins>
            <w:del w:id="18231" w:author="Steve Barbeaux" w:date="2022-10-10T12:38:00Z">
              <w:r w:rsidDel="00F31D15">
                <w:rPr>
                  <w:sz w:val="16"/>
                  <w:szCs w:val="16"/>
                </w:rPr>
                <w:delText>55.28</w:delText>
              </w:r>
            </w:del>
          </w:p>
        </w:tc>
        <w:tc>
          <w:tcPr>
            <w:tcW w:w="990" w:type="dxa"/>
            <w:shd w:val="clear" w:color="auto" w:fill="auto"/>
            <w:noWrap/>
            <w:vAlign w:val="bottom"/>
            <w:tcPrChange w:id="18232" w:author="Steve Barbeaux" w:date="2022-10-10T12:38:00Z">
              <w:tcPr>
                <w:tcW w:w="990" w:type="dxa"/>
                <w:shd w:val="clear" w:color="auto" w:fill="auto"/>
                <w:noWrap/>
                <w:vAlign w:val="bottom"/>
              </w:tcPr>
            </w:tcPrChange>
          </w:tcPr>
          <w:p w14:paraId="63592534" w14:textId="144D4B46"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233" w:author="Steve Barbeaux" w:date="2022-10-10T12:38:00Z">
              <w:r>
                <w:rPr>
                  <w:sz w:val="16"/>
                  <w:szCs w:val="16"/>
                </w:rPr>
                <w:t>56.39</w:t>
              </w:r>
            </w:ins>
            <w:del w:id="18234" w:author="Steve Barbeaux" w:date="2022-10-10T12:38:00Z">
              <w:r w:rsidDel="00F31D15">
                <w:rPr>
                  <w:sz w:val="16"/>
                  <w:szCs w:val="16"/>
                </w:rPr>
                <w:delText>59.47</w:delText>
              </w:r>
            </w:del>
          </w:p>
        </w:tc>
        <w:tc>
          <w:tcPr>
            <w:tcW w:w="1008" w:type="dxa"/>
            <w:shd w:val="clear" w:color="auto" w:fill="auto"/>
            <w:vAlign w:val="bottom"/>
            <w:tcPrChange w:id="18235" w:author="Steve Barbeaux" w:date="2022-10-10T12:38:00Z">
              <w:tcPr>
                <w:tcW w:w="1008" w:type="dxa"/>
                <w:shd w:val="clear" w:color="auto" w:fill="auto"/>
                <w:vAlign w:val="bottom"/>
              </w:tcPr>
            </w:tcPrChange>
          </w:tcPr>
          <w:p w14:paraId="6DF53293" w14:textId="5B99B421"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236" w:author="Steve Barbeaux" w:date="2022-10-10T12:38:00Z">
              <w:r>
                <w:rPr>
                  <w:sz w:val="16"/>
                  <w:szCs w:val="16"/>
                </w:rPr>
                <w:t>69.95</w:t>
              </w:r>
            </w:ins>
            <w:del w:id="18237" w:author="Steve Barbeaux" w:date="2022-10-10T12:38:00Z">
              <w:r w:rsidDel="00F31D15">
                <w:rPr>
                  <w:sz w:val="16"/>
                  <w:szCs w:val="16"/>
                </w:rPr>
                <w:delText>78.08</w:delText>
              </w:r>
            </w:del>
          </w:p>
        </w:tc>
      </w:tr>
      <w:tr w:rsidR="00711944" w:rsidRPr="00FE4F7D" w14:paraId="4D600E3F" w14:textId="77777777" w:rsidTr="00711944">
        <w:tblPrEx>
          <w:tblW w:w="9576" w:type="dxa"/>
          <w:jc w:val="center"/>
          <w:tblLayout w:type="fixed"/>
          <w:tblLook w:val="0000" w:firstRow="0" w:lastRow="0" w:firstColumn="0" w:lastColumn="0" w:noHBand="0" w:noVBand="0"/>
          <w:tblPrExChange w:id="18238" w:author="Steve Barbeaux" w:date="2022-10-10T12:38:00Z">
            <w:tblPrEx>
              <w:tblW w:w="9576" w:type="dxa"/>
              <w:jc w:val="center"/>
              <w:tblLayout w:type="fixed"/>
              <w:tblLook w:val="0000" w:firstRow="0" w:lastRow="0" w:firstColumn="0" w:lastColumn="0" w:noHBand="0" w:noVBand="0"/>
            </w:tblPrEx>
          </w:tblPrExChange>
        </w:tblPrEx>
        <w:trPr>
          <w:jc w:val="center"/>
          <w:trPrChange w:id="18239" w:author="Steve Barbeaux" w:date="2022-10-10T12:38:00Z">
            <w:trPr>
              <w:jc w:val="center"/>
            </w:trPr>
          </w:trPrChange>
        </w:trPr>
        <w:tc>
          <w:tcPr>
            <w:tcW w:w="1008" w:type="dxa"/>
            <w:shd w:val="clear" w:color="auto" w:fill="auto"/>
            <w:noWrap/>
            <w:vAlign w:val="bottom"/>
            <w:tcPrChange w:id="18240" w:author="Steve Barbeaux" w:date="2022-10-10T12:38:00Z">
              <w:tcPr>
                <w:tcW w:w="1008" w:type="dxa"/>
                <w:shd w:val="clear" w:color="auto" w:fill="auto"/>
                <w:noWrap/>
              </w:tcPr>
            </w:tcPrChange>
          </w:tcPr>
          <w:p w14:paraId="51B7EBAD" w14:textId="4A56FBA6"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241" w:author="Steve Barbeaux" w:date="2022-10-10T12:38:00Z">
              <w:r>
                <w:rPr>
                  <w:sz w:val="16"/>
                  <w:szCs w:val="16"/>
                </w:rPr>
                <w:t>2026</w:t>
              </w:r>
            </w:ins>
            <w:del w:id="18242" w:author="Steve Barbeaux" w:date="2022-10-10T12:38:00Z">
              <w:r w:rsidRPr="00090530" w:rsidDel="00F31D15">
                <w:rPr>
                  <w:sz w:val="16"/>
                  <w:szCs w:val="16"/>
                </w:rPr>
                <w:delText>2024</w:delText>
              </w:r>
            </w:del>
          </w:p>
        </w:tc>
        <w:tc>
          <w:tcPr>
            <w:tcW w:w="999" w:type="dxa"/>
            <w:shd w:val="clear" w:color="auto" w:fill="auto"/>
            <w:noWrap/>
            <w:vAlign w:val="bottom"/>
            <w:tcPrChange w:id="18243" w:author="Steve Barbeaux" w:date="2022-10-10T12:38:00Z">
              <w:tcPr>
                <w:tcW w:w="999" w:type="dxa"/>
                <w:shd w:val="clear" w:color="auto" w:fill="auto"/>
                <w:noWrap/>
                <w:vAlign w:val="bottom"/>
              </w:tcPr>
            </w:tcPrChange>
          </w:tcPr>
          <w:p w14:paraId="17D93E44" w14:textId="6A8752EC"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244" w:author="Steve Barbeaux" w:date="2022-10-10T12:38:00Z">
              <w:r>
                <w:rPr>
                  <w:sz w:val="16"/>
                  <w:szCs w:val="16"/>
                </w:rPr>
                <w:t>56.91</w:t>
              </w:r>
            </w:ins>
            <w:del w:id="18245" w:author="Steve Barbeaux" w:date="2022-10-10T12:38:00Z">
              <w:r w:rsidDel="00F31D15">
                <w:rPr>
                  <w:sz w:val="16"/>
                  <w:szCs w:val="16"/>
                </w:rPr>
                <w:delText>59.78</w:delText>
              </w:r>
            </w:del>
          </w:p>
        </w:tc>
        <w:tc>
          <w:tcPr>
            <w:tcW w:w="1129" w:type="dxa"/>
            <w:shd w:val="clear" w:color="auto" w:fill="auto"/>
            <w:noWrap/>
            <w:vAlign w:val="bottom"/>
            <w:tcPrChange w:id="18246" w:author="Steve Barbeaux" w:date="2022-10-10T12:38:00Z">
              <w:tcPr>
                <w:tcW w:w="1129" w:type="dxa"/>
                <w:shd w:val="clear" w:color="auto" w:fill="auto"/>
                <w:noWrap/>
                <w:vAlign w:val="bottom"/>
              </w:tcPr>
            </w:tcPrChange>
          </w:tcPr>
          <w:p w14:paraId="04367832" w14:textId="6314F6F6"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247" w:author="Steve Barbeaux" w:date="2022-10-10T12:38:00Z">
              <w:r>
                <w:rPr>
                  <w:sz w:val="16"/>
                  <w:szCs w:val="16"/>
                </w:rPr>
                <w:t>56.91</w:t>
              </w:r>
            </w:ins>
            <w:del w:id="18248" w:author="Steve Barbeaux" w:date="2022-10-10T12:38:00Z">
              <w:r w:rsidDel="00F31D15">
                <w:rPr>
                  <w:sz w:val="16"/>
                  <w:szCs w:val="16"/>
                </w:rPr>
                <w:delText>59.78</w:delText>
              </w:r>
            </w:del>
          </w:p>
        </w:tc>
        <w:tc>
          <w:tcPr>
            <w:tcW w:w="1129" w:type="dxa"/>
            <w:shd w:val="clear" w:color="auto" w:fill="auto"/>
            <w:noWrap/>
            <w:vAlign w:val="bottom"/>
            <w:tcPrChange w:id="18249" w:author="Steve Barbeaux" w:date="2022-10-10T12:38:00Z">
              <w:tcPr>
                <w:tcW w:w="1129" w:type="dxa"/>
                <w:shd w:val="clear" w:color="auto" w:fill="auto"/>
                <w:noWrap/>
                <w:vAlign w:val="bottom"/>
              </w:tcPr>
            </w:tcPrChange>
          </w:tcPr>
          <w:p w14:paraId="38ADC033" w14:textId="2FA2FE6C"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250" w:author="Steve Barbeaux" w:date="2022-10-10T12:38:00Z">
              <w:r>
                <w:rPr>
                  <w:sz w:val="16"/>
                  <w:szCs w:val="16"/>
                </w:rPr>
                <w:t>86.70</w:t>
              </w:r>
            </w:ins>
            <w:del w:id="18251" w:author="Steve Barbeaux" w:date="2022-10-10T12:38:00Z">
              <w:r w:rsidDel="00F31D15">
                <w:rPr>
                  <w:sz w:val="16"/>
                  <w:szCs w:val="16"/>
                </w:rPr>
                <w:delText>95.46</w:delText>
              </w:r>
            </w:del>
          </w:p>
        </w:tc>
        <w:tc>
          <w:tcPr>
            <w:tcW w:w="1129" w:type="dxa"/>
            <w:shd w:val="clear" w:color="auto" w:fill="auto"/>
            <w:noWrap/>
            <w:vAlign w:val="bottom"/>
            <w:tcPrChange w:id="18252" w:author="Steve Barbeaux" w:date="2022-10-10T12:38:00Z">
              <w:tcPr>
                <w:tcW w:w="1129" w:type="dxa"/>
                <w:shd w:val="clear" w:color="auto" w:fill="auto"/>
                <w:noWrap/>
                <w:vAlign w:val="bottom"/>
              </w:tcPr>
            </w:tcPrChange>
          </w:tcPr>
          <w:p w14:paraId="7CB33A8B" w14:textId="017FE871"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253" w:author="Steve Barbeaux" w:date="2022-10-10T12:38:00Z">
              <w:r>
                <w:rPr>
                  <w:sz w:val="16"/>
                  <w:szCs w:val="16"/>
                </w:rPr>
                <w:t>71.08</w:t>
              </w:r>
            </w:ins>
            <w:del w:id="18254" w:author="Steve Barbeaux" w:date="2022-10-10T12:38:00Z">
              <w:r w:rsidDel="00F31D15">
                <w:rPr>
                  <w:sz w:val="16"/>
                  <w:szCs w:val="16"/>
                </w:rPr>
                <w:delText>76.18</w:delText>
              </w:r>
            </w:del>
          </w:p>
        </w:tc>
        <w:tc>
          <w:tcPr>
            <w:tcW w:w="1129" w:type="dxa"/>
            <w:shd w:val="clear" w:color="auto" w:fill="auto"/>
            <w:noWrap/>
            <w:vAlign w:val="bottom"/>
            <w:tcPrChange w:id="18255" w:author="Steve Barbeaux" w:date="2022-10-10T12:38:00Z">
              <w:tcPr>
                <w:tcW w:w="1129" w:type="dxa"/>
                <w:shd w:val="clear" w:color="auto" w:fill="auto"/>
                <w:noWrap/>
                <w:vAlign w:val="bottom"/>
              </w:tcPr>
            </w:tcPrChange>
          </w:tcPr>
          <w:p w14:paraId="02D9D46C" w14:textId="0EB74DF1"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256" w:author="Steve Barbeaux" w:date="2022-10-10T12:38:00Z">
              <w:r>
                <w:rPr>
                  <w:sz w:val="16"/>
                  <w:szCs w:val="16"/>
                </w:rPr>
                <w:t>91.20</w:t>
              </w:r>
            </w:ins>
            <w:del w:id="18257" w:author="Steve Barbeaux" w:date="2022-10-10T12:38:00Z">
              <w:r w:rsidDel="00F31D15">
                <w:rPr>
                  <w:sz w:val="16"/>
                  <w:szCs w:val="16"/>
                </w:rPr>
                <w:delText>99.56</w:delText>
              </w:r>
            </w:del>
          </w:p>
        </w:tc>
        <w:tc>
          <w:tcPr>
            <w:tcW w:w="1055" w:type="dxa"/>
            <w:shd w:val="clear" w:color="auto" w:fill="auto"/>
            <w:noWrap/>
            <w:vAlign w:val="bottom"/>
            <w:tcPrChange w:id="18258" w:author="Steve Barbeaux" w:date="2022-10-10T12:38:00Z">
              <w:tcPr>
                <w:tcW w:w="1055" w:type="dxa"/>
                <w:shd w:val="clear" w:color="auto" w:fill="auto"/>
                <w:noWrap/>
                <w:vAlign w:val="bottom"/>
              </w:tcPr>
            </w:tcPrChange>
          </w:tcPr>
          <w:p w14:paraId="79B6D254" w14:textId="1347659B"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259" w:author="Steve Barbeaux" w:date="2022-10-10T12:38:00Z">
              <w:r>
                <w:rPr>
                  <w:sz w:val="16"/>
                  <w:szCs w:val="16"/>
                </w:rPr>
                <w:t>52.84</w:t>
              </w:r>
            </w:ins>
            <w:del w:id="18260" w:author="Steve Barbeaux" w:date="2022-10-10T12:38:00Z">
              <w:r w:rsidDel="00F31D15">
                <w:rPr>
                  <w:sz w:val="16"/>
                  <w:szCs w:val="16"/>
                </w:rPr>
                <w:delText>55.26</w:delText>
              </w:r>
            </w:del>
          </w:p>
        </w:tc>
        <w:tc>
          <w:tcPr>
            <w:tcW w:w="990" w:type="dxa"/>
            <w:shd w:val="clear" w:color="auto" w:fill="auto"/>
            <w:noWrap/>
            <w:vAlign w:val="bottom"/>
            <w:tcPrChange w:id="18261" w:author="Steve Barbeaux" w:date="2022-10-10T12:38:00Z">
              <w:tcPr>
                <w:tcW w:w="990" w:type="dxa"/>
                <w:shd w:val="clear" w:color="auto" w:fill="auto"/>
                <w:noWrap/>
                <w:vAlign w:val="bottom"/>
              </w:tcPr>
            </w:tcPrChange>
          </w:tcPr>
          <w:p w14:paraId="75AFC8F7" w14:textId="008DE08D"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262" w:author="Steve Barbeaux" w:date="2022-10-10T12:38:00Z">
              <w:r>
                <w:rPr>
                  <w:sz w:val="16"/>
                  <w:szCs w:val="16"/>
                </w:rPr>
                <w:t>54.72</w:t>
              </w:r>
            </w:ins>
            <w:del w:id="18263" w:author="Steve Barbeaux" w:date="2022-10-10T12:38:00Z">
              <w:r w:rsidDel="00F31D15">
                <w:rPr>
                  <w:sz w:val="16"/>
                  <w:szCs w:val="16"/>
                </w:rPr>
                <w:delText>57.38</w:delText>
              </w:r>
            </w:del>
          </w:p>
        </w:tc>
        <w:tc>
          <w:tcPr>
            <w:tcW w:w="1008" w:type="dxa"/>
            <w:shd w:val="clear" w:color="auto" w:fill="auto"/>
            <w:vAlign w:val="bottom"/>
            <w:tcPrChange w:id="18264" w:author="Steve Barbeaux" w:date="2022-10-10T12:38:00Z">
              <w:tcPr>
                <w:tcW w:w="1008" w:type="dxa"/>
                <w:shd w:val="clear" w:color="auto" w:fill="auto"/>
                <w:vAlign w:val="bottom"/>
              </w:tcPr>
            </w:tcPrChange>
          </w:tcPr>
          <w:p w14:paraId="73BDA496" w14:textId="4BE63F28"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265" w:author="Steve Barbeaux" w:date="2022-10-10T12:38:00Z">
              <w:r>
                <w:rPr>
                  <w:sz w:val="16"/>
                  <w:szCs w:val="16"/>
                </w:rPr>
                <w:t>70.72</w:t>
              </w:r>
            </w:ins>
            <w:del w:id="18266" w:author="Steve Barbeaux" w:date="2022-10-10T12:38:00Z">
              <w:r w:rsidDel="00F31D15">
                <w:rPr>
                  <w:sz w:val="16"/>
                  <w:szCs w:val="16"/>
                </w:rPr>
                <w:delText>78.96</w:delText>
              </w:r>
            </w:del>
          </w:p>
        </w:tc>
      </w:tr>
      <w:tr w:rsidR="00711944" w:rsidRPr="00FE4F7D" w14:paraId="7759BE05" w14:textId="77777777" w:rsidTr="00711944">
        <w:tblPrEx>
          <w:tblW w:w="9576" w:type="dxa"/>
          <w:jc w:val="center"/>
          <w:tblLayout w:type="fixed"/>
          <w:tblLook w:val="0000" w:firstRow="0" w:lastRow="0" w:firstColumn="0" w:lastColumn="0" w:noHBand="0" w:noVBand="0"/>
          <w:tblPrExChange w:id="18267" w:author="Steve Barbeaux" w:date="2022-10-10T12:38:00Z">
            <w:tblPrEx>
              <w:tblW w:w="9576" w:type="dxa"/>
              <w:jc w:val="center"/>
              <w:tblLayout w:type="fixed"/>
              <w:tblLook w:val="0000" w:firstRow="0" w:lastRow="0" w:firstColumn="0" w:lastColumn="0" w:noHBand="0" w:noVBand="0"/>
            </w:tblPrEx>
          </w:tblPrExChange>
        </w:tblPrEx>
        <w:trPr>
          <w:jc w:val="center"/>
          <w:trPrChange w:id="18268" w:author="Steve Barbeaux" w:date="2022-10-10T12:38:00Z">
            <w:trPr>
              <w:jc w:val="center"/>
            </w:trPr>
          </w:trPrChange>
        </w:trPr>
        <w:tc>
          <w:tcPr>
            <w:tcW w:w="1008" w:type="dxa"/>
            <w:shd w:val="clear" w:color="auto" w:fill="auto"/>
            <w:noWrap/>
            <w:vAlign w:val="bottom"/>
            <w:tcPrChange w:id="18269" w:author="Steve Barbeaux" w:date="2022-10-10T12:38:00Z">
              <w:tcPr>
                <w:tcW w:w="1008" w:type="dxa"/>
                <w:shd w:val="clear" w:color="auto" w:fill="auto"/>
                <w:noWrap/>
              </w:tcPr>
            </w:tcPrChange>
          </w:tcPr>
          <w:p w14:paraId="790F552F" w14:textId="5598374A"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270" w:author="Steve Barbeaux" w:date="2022-10-10T12:38:00Z">
              <w:r>
                <w:rPr>
                  <w:sz w:val="16"/>
                  <w:szCs w:val="16"/>
                </w:rPr>
                <w:t>2027</w:t>
              </w:r>
            </w:ins>
            <w:del w:id="18271" w:author="Steve Barbeaux" w:date="2022-10-10T12:38:00Z">
              <w:r w:rsidRPr="00090530" w:rsidDel="00F31D15">
                <w:rPr>
                  <w:sz w:val="16"/>
                  <w:szCs w:val="16"/>
                </w:rPr>
                <w:delText>2025</w:delText>
              </w:r>
            </w:del>
          </w:p>
        </w:tc>
        <w:tc>
          <w:tcPr>
            <w:tcW w:w="999" w:type="dxa"/>
            <w:shd w:val="clear" w:color="auto" w:fill="auto"/>
            <w:noWrap/>
            <w:vAlign w:val="bottom"/>
            <w:tcPrChange w:id="18272" w:author="Steve Barbeaux" w:date="2022-10-10T12:38:00Z">
              <w:tcPr>
                <w:tcW w:w="999" w:type="dxa"/>
                <w:shd w:val="clear" w:color="auto" w:fill="auto"/>
                <w:noWrap/>
                <w:vAlign w:val="bottom"/>
              </w:tcPr>
            </w:tcPrChange>
          </w:tcPr>
          <w:p w14:paraId="5C43E528" w14:textId="218CE7DE"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273" w:author="Steve Barbeaux" w:date="2022-10-10T12:38:00Z">
              <w:r>
                <w:rPr>
                  <w:sz w:val="16"/>
                  <w:szCs w:val="16"/>
                </w:rPr>
                <w:t>60.17</w:t>
              </w:r>
            </w:ins>
            <w:del w:id="18274" w:author="Steve Barbeaux" w:date="2022-10-10T12:38:00Z">
              <w:r w:rsidDel="00F31D15">
                <w:rPr>
                  <w:sz w:val="16"/>
                  <w:szCs w:val="16"/>
                </w:rPr>
                <w:delText>63.07</w:delText>
              </w:r>
            </w:del>
          </w:p>
        </w:tc>
        <w:tc>
          <w:tcPr>
            <w:tcW w:w="1129" w:type="dxa"/>
            <w:shd w:val="clear" w:color="auto" w:fill="auto"/>
            <w:noWrap/>
            <w:vAlign w:val="bottom"/>
            <w:tcPrChange w:id="18275" w:author="Steve Barbeaux" w:date="2022-10-10T12:38:00Z">
              <w:tcPr>
                <w:tcW w:w="1129" w:type="dxa"/>
                <w:shd w:val="clear" w:color="auto" w:fill="auto"/>
                <w:noWrap/>
                <w:vAlign w:val="bottom"/>
              </w:tcPr>
            </w:tcPrChange>
          </w:tcPr>
          <w:p w14:paraId="33BB1DC0" w14:textId="08FCC38B"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276" w:author="Steve Barbeaux" w:date="2022-10-10T12:38:00Z">
              <w:r>
                <w:rPr>
                  <w:sz w:val="16"/>
                  <w:szCs w:val="16"/>
                </w:rPr>
                <w:t>60.17</w:t>
              </w:r>
            </w:ins>
            <w:del w:id="18277" w:author="Steve Barbeaux" w:date="2022-10-10T12:38:00Z">
              <w:r w:rsidDel="00F31D15">
                <w:rPr>
                  <w:sz w:val="16"/>
                  <w:szCs w:val="16"/>
                </w:rPr>
                <w:delText>63.07</w:delText>
              </w:r>
            </w:del>
          </w:p>
        </w:tc>
        <w:tc>
          <w:tcPr>
            <w:tcW w:w="1129" w:type="dxa"/>
            <w:shd w:val="clear" w:color="auto" w:fill="auto"/>
            <w:noWrap/>
            <w:vAlign w:val="bottom"/>
            <w:tcPrChange w:id="18278" w:author="Steve Barbeaux" w:date="2022-10-10T12:38:00Z">
              <w:tcPr>
                <w:tcW w:w="1129" w:type="dxa"/>
                <w:shd w:val="clear" w:color="auto" w:fill="auto"/>
                <w:noWrap/>
                <w:vAlign w:val="bottom"/>
              </w:tcPr>
            </w:tcPrChange>
          </w:tcPr>
          <w:p w14:paraId="2C713002" w14:textId="1AA7C7AC"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279" w:author="Steve Barbeaux" w:date="2022-10-10T12:38:00Z">
              <w:r>
                <w:rPr>
                  <w:sz w:val="16"/>
                  <w:szCs w:val="16"/>
                </w:rPr>
                <w:t>94.27</w:t>
              </w:r>
            </w:ins>
            <w:del w:id="18280" w:author="Steve Barbeaux" w:date="2022-10-10T12:38:00Z">
              <w:r w:rsidDel="00F31D15">
                <w:rPr>
                  <w:sz w:val="16"/>
                  <w:szCs w:val="16"/>
                </w:rPr>
                <w:delText>102.62</w:delText>
              </w:r>
            </w:del>
          </w:p>
        </w:tc>
        <w:tc>
          <w:tcPr>
            <w:tcW w:w="1129" w:type="dxa"/>
            <w:shd w:val="clear" w:color="auto" w:fill="auto"/>
            <w:noWrap/>
            <w:vAlign w:val="bottom"/>
            <w:tcPrChange w:id="18281" w:author="Steve Barbeaux" w:date="2022-10-10T12:38:00Z">
              <w:tcPr>
                <w:tcW w:w="1129" w:type="dxa"/>
                <w:shd w:val="clear" w:color="auto" w:fill="auto"/>
                <w:noWrap/>
                <w:vAlign w:val="bottom"/>
              </w:tcPr>
            </w:tcPrChange>
          </w:tcPr>
          <w:p w14:paraId="0D4B8DBA" w14:textId="72ED415B"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282" w:author="Steve Barbeaux" w:date="2022-10-10T12:38:00Z">
              <w:r>
                <w:rPr>
                  <w:sz w:val="16"/>
                  <w:szCs w:val="16"/>
                </w:rPr>
                <w:t>75.38</w:t>
              </w:r>
            </w:ins>
            <w:del w:id="18283" w:author="Steve Barbeaux" w:date="2022-10-10T12:38:00Z">
              <w:r w:rsidDel="00F31D15">
                <w:rPr>
                  <w:sz w:val="16"/>
                  <w:szCs w:val="16"/>
                </w:rPr>
                <w:delText>79.92</w:delText>
              </w:r>
            </w:del>
          </w:p>
        </w:tc>
        <w:tc>
          <w:tcPr>
            <w:tcW w:w="1129" w:type="dxa"/>
            <w:shd w:val="clear" w:color="auto" w:fill="auto"/>
            <w:noWrap/>
            <w:vAlign w:val="bottom"/>
            <w:tcPrChange w:id="18284" w:author="Steve Barbeaux" w:date="2022-10-10T12:38:00Z">
              <w:tcPr>
                <w:tcW w:w="1129" w:type="dxa"/>
                <w:shd w:val="clear" w:color="auto" w:fill="auto"/>
                <w:noWrap/>
                <w:vAlign w:val="bottom"/>
              </w:tcPr>
            </w:tcPrChange>
          </w:tcPr>
          <w:p w14:paraId="2688D99C" w14:textId="49E25731"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285" w:author="Steve Barbeaux" w:date="2022-10-10T12:38:00Z">
              <w:r>
                <w:rPr>
                  <w:sz w:val="16"/>
                  <w:szCs w:val="16"/>
                </w:rPr>
                <w:t>99.94</w:t>
              </w:r>
            </w:ins>
            <w:del w:id="18286" w:author="Steve Barbeaux" w:date="2022-10-10T12:38:00Z">
              <w:r w:rsidDel="00F31D15">
                <w:rPr>
                  <w:sz w:val="16"/>
                  <w:szCs w:val="16"/>
                </w:rPr>
                <w:delText>107.66</w:delText>
              </w:r>
            </w:del>
          </w:p>
        </w:tc>
        <w:tc>
          <w:tcPr>
            <w:tcW w:w="1055" w:type="dxa"/>
            <w:shd w:val="clear" w:color="auto" w:fill="auto"/>
            <w:noWrap/>
            <w:vAlign w:val="bottom"/>
            <w:tcPrChange w:id="18287" w:author="Steve Barbeaux" w:date="2022-10-10T12:38:00Z">
              <w:tcPr>
                <w:tcW w:w="1055" w:type="dxa"/>
                <w:shd w:val="clear" w:color="auto" w:fill="auto"/>
                <w:noWrap/>
                <w:vAlign w:val="bottom"/>
              </w:tcPr>
            </w:tcPrChange>
          </w:tcPr>
          <w:p w14:paraId="6B11029F" w14:textId="374D86AF"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288" w:author="Steve Barbeaux" w:date="2022-10-10T12:38:00Z">
              <w:r>
                <w:rPr>
                  <w:sz w:val="16"/>
                  <w:szCs w:val="16"/>
                </w:rPr>
                <w:t>56.01</w:t>
              </w:r>
            </w:ins>
            <w:del w:id="18289" w:author="Steve Barbeaux" w:date="2022-10-10T12:38:00Z">
              <w:r w:rsidDel="00F31D15">
                <w:rPr>
                  <w:sz w:val="16"/>
                  <w:szCs w:val="16"/>
                </w:rPr>
                <w:delText>58.62</w:delText>
              </w:r>
            </w:del>
          </w:p>
        </w:tc>
        <w:tc>
          <w:tcPr>
            <w:tcW w:w="990" w:type="dxa"/>
            <w:shd w:val="clear" w:color="auto" w:fill="auto"/>
            <w:noWrap/>
            <w:vAlign w:val="bottom"/>
            <w:tcPrChange w:id="18290" w:author="Steve Barbeaux" w:date="2022-10-10T12:38:00Z">
              <w:tcPr>
                <w:tcW w:w="990" w:type="dxa"/>
                <w:shd w:val="clear" w:color="auto" w:fill="auto"/>
                <w:noWrap/>
                <w:vAlign w:val="bottom"/>
              </w:tcPr>
            </w:tcPrChange>
          </w:tcPr>
          <w:p w14:paraId="069E7C82" w14:textId="65436451"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291" w:author="Steve Barbeaux" w:date="2022-10-10T12:38:00Z">
              <w:r>
                <w:rPr>
                  <w:sz w:val="16"/>
                  <w:szCs w:val="16"/>
                </w:rPr>
                <w:t>56.94</w:t>
              </w:r>
            </w:ins>
            <w:del w:id="18292" w:author="Steve Barbeaux" w:date="2022-10-10T12:38:00Z">
              <w:r w:rsidDel="00F31D15">
                <w:rPr>
                  <w:sz w:val="16"/>
                  <w:szCs w:val="16"/>
                </w:rPr>
                <w:delText>59.66</w:delText>
              </w:r>
            </w:del>
          </w:p>
        </w:tc>
        <w:tc>
          <w:tcPr>
            <w:tcW w:w="1008" w:type="dxa"/>
            <w:shd w:val="clear" w:color="auto" w:fill="auto"/>
            <w:vAlign w:val="bottom"/>
            <w:tcPrChange w:id="18293" w:author="Steve Barbeaux" w:date="2022-10-10T12:38:00Z">
              <w:tcPr>
                <w:tcW w:w="1008" w:type="dxa"/>
                <w:shd w:val="clear" w:color="auto" w:fill="auto"/>
                <w:vAlign w:val="bottom"/>
              </w:tcPr>
            </w:tcPrChange>
          </w:tcPr>
          <w:p w14:paraId="091B4CB0" w14:textId="0C8F74AA"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294" w:author="Steve Barbeaux" w:date="2022-10-10T12:38:00Z">
              <w:r>
                <w:rPr>
                  <w:sz w:val="16"/>
                  <w:szCs w:val="16"/>
                </w:rPr>
                <w:t>74.68</w:t>
              </w:r>
            </w:ins>
            <w:del w:id="18295" w:author="Steve Barbeaux" w:date="2022-10-10T12:38:00Z">
              <w:r w:rsidDel="00F31D15">
                <w:rPr>
                  <w:sz w:val="16"/>
                  <w:szCs w:val="16"/>
                </w:rPr>
                <w:delText>82.48</w:delText>
              </w:r>
            </w:del>
          </w:p>
        </w:tc>
      </w:tr>
      <w:tr w:rsidR="00711944" w:rsidRPr="00FE4F7D" w14:paraId="535A6D2E" w14:textId="77777777" w:rsidTr="00711944">
        <w:tblPrEx>
          <w:tblW w:w="9576" w:type="dxa"/>
          <w:jc w:val="center"/>
          <w:tblLayout w:type="fixed"/>
          <w:tblLook w:val="0000" w:firstRow="0" w:lastRow="0" w:firstColumn="0" w:lastColumn="0" w:noHBand="0" w:noVBand="0"/>
          <w:tblPrExChange w:id="18296" w:author="Steve Barbeaux" w:date="2022-10-10T12:38:00Z">
            <w:tblPrEx>
              <w:tblW w:w="9576" w:type="dxa"/>
              <w:jc w:val="center"/>
              <w:tblLayout w:type="fixed"/>
              <w:tblLook w:val="0000" w:firstRow="0" w:lastRow="0" w:firstColumn="0" w:lastColumn="0" w:noHBand="0" w:noVBand="0"/>
            </w:tblPrEx>
          </w:tblPrExChange>
        </w:tblPrEx>
        <w:trPr>
          <w:jc w:val="center"/>
          <w:trPrChange w:id="18297" w:author="Steve Barbeaux" w:date="2022-10-10T12:38:00Z">
            <w:trPr>
              <w:jc w:val="center"/>
            </w:trPr>
          </w:trPrChange>
        </w:trPr>
        <w:tc>
          <w:tcPr>
            <w:tcW w:w="1008" w:type="dxa"/>
            <w:shd w:val="clear" w:color="auto" w:fill="auto"/>
            <w:noWrap/>
            <w:vAlign w:val="bottom"/>
            <w:tcPrChange w:id="18298" w:author="Steve Barbeaux" w:date="2022-10-10T12:38:00Z">
              <w:tcPr>
                <w:tcW w:w="1008" w:type="dxa"/>
                <w:shd w:val="clear" w:color="auto" w:fill="auto"/>
                <w:noWrap/>
              </w:tcPr>
            </w:tcPrChange>
          </w:tcPr>
          <w:p w14:paraId="48DBCDF6" w14:textId="752A2DFB"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299" w:author="Steve Barbeaux" w:date="2022-10-10T12:38:00Z">
              <w:r>
                <w:rPr>
                  <w:sz w:val="16"/>
                  <w:szCs w:val="16"/>
                </w:rPr>
                <w:t>2028</w:t>
              </w:r>
            </w:ins>
            <w:del w:id="18300" w:author="Steve Barbeaux" w:date="2022-10-10T12:38:00Z">
              <w:r w:rsidRPr="00090530" w:rsidDel="00F31D15">
                <w:rPr>
                  <w:sz w:val="16"/>
                  <w:szCs w:val="16"/>
                </w:rPr>
                <w:delText>2026</w:delText>
              </w:r>
            </w:del>
          </w:p>
        </w:tc>
        <w:tc>
          <w:tcPr>
            <w:tcW w:w="999" w:type="dxa"/>
            <w:shd w:val="clear" w:color="auto" w:fill="auto"/>
            <w:noWrap/>
            <w:vAlign w:val="bottom"/>
            <w:tcPrChange w:id="18301" w:author="Steve Barbeaux" w:date="2022-10-10T12:38:00Z">
              <w:tcPr>
                <w:tcW w:w="999" w:type="dxa"/>
                <w:shd w:val="clear" w:color="auto" w:fill="auto"/>
                <w:noWrap/>
                <w:vAlign w:val="bottom"/>
              </w:tcPr>
            </w:tcPrChange>
          </w:tcPr>
          <w:p w14:paraId="337931DB" w14:textId="33E9884D"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302" w:author="Steve Barbeaux" w:date="2022-10-10T12:38:00Z">
              <w:r>
                <w:rPr>
                  <w:sz w:val="16"/>
                  <w:szCs w:val="16"/>
                </w:rPr>
                <w:t>64.71</w:t>
              </w:r>
            </w:ins>
            <w:del w:id="18303" w:author="Steve Barbeaux" w:date="2022-10-10T12:38:00Z">
              <w:r w:rsidDel="00F31D15">
                <w:rPr>
                  <w:sz w:val="16"/>
                  <w:szCs w:val="16"/>
                </w:rPr>
                <w:delText>68.22</w:delText>
              </w:r>
            </w:del>
          </w:p>
        </w:tc>
        <w:tc>
          <w:tcPr>
            <w:tcW w:w="1129" w:type="dxa"/>
            <w:shd w:val="clear" w:color="auto" w:fill="auto"/>
            <w:noWrap/>
            <w:vAlign w:val="bottom"/>
            <w:tcPrChange w:id="18304" w:author="Steve Barbeaux" w:date="2022-10-10T12:38:00Z">
              <w:tcPr>
                <w:tcW w:w="1129" w:type="dxa"/>
                <w:shd w:val="clear" w:color="auto" w:fill="auto"/>
                <w:noWrap/>
                <w:vAlign w:val="bottom"/>
              </w:tcPr>
            </w:tcPrChange>
          </w:tcPr>
          <w:p w14:paraId="4B7A7015" w14:textId="3195693E"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305" w:author="Steve Barbeaux" w:date="2022-10-10T12:38:00Z">
              <w:r>
                <w:rPr>
                  <w:sz w:val="16"/>
                  <w:szCs w:val="16"/>
                </w:rPr>
                <w:t>64.71</w:t>
              </w:r>
            </w:ins>
            <w:del w:id="18306" w:author="Steve Barbeaux" w:date="2022-10-10T12:38:00Z">
              <w:r w:rsidDel="00F31D15">
                <w:rPr>
                  <w:sz w:val="16"/>
                  <w:szCs w:val="16"/>
                </w:rPr>
                <w:delText>68.22</w:delText>
              </w:r>
            </w:del>
          </w:p>
        </w:tc>
        <w:tc>
          <w:tcPr>
            <w:tcW w:w="1129" w:type="dxa"/>
            <w:shd w:val="clear" w:color="auto" w:fill="auto"/>
            <w:noWrap/>
            <w:vAlign w:val="bottom"/>
            <w:tcPrChange w:id="18307" w:author="Steve Barbeaux" w:date="2022-10-10T12:38:00Z">
              <w:tcPr>
                <w:tcW w:w="1129" w:type="dxa"/>
                <w:shd w:val="clear" w:color="auto" w:fill="auto"/>
                <w:noWrap/>
                <w:vAlign w:val="bottom"/>
              </w:tcPr>
            </w:tcPrChange>
          </w:tcPr>
          <w:p w14:paraId="332AA115" w14:textId="4BB4B019"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308" w:author="Steve Barbeaux" w:date="2022-10-10T12:38:00Z">
              <w:r>
                <w:rPr>
                  <w:sz w:val="16"/>
                  <w:szCs w:val="16"/>
                </w:rPr>
                <w:t>103.34</w:t>
              </w:r>
            </w:ins>
            <w:del w:id="18309" w:author="Steve Barbeaux" w:date="2022-10-10T12:38:00Z">
              <w:r w:rsidDel="00F31D15">
                <w:rPr>
                  <w:sz w:val="16"/>
                  <w:szCs w:val="16"/>
                </w:rPr>
                <w:delText>111.93</w:delText>
              </w:r>
            </w:del>
          </w:p>
        </w:tc>
        <w:tc>
          <w:tcPr>
            <w:tcW w:w="1129" w:type="dxa"/>
            <w:shd w:val="clear" w:color="auto" w:fill="auto"/>
            <w:noWrap/>
            <w:vAlign w:val="bottom"/>
            <w:tcPrChange w:id="18310" w:author="Steve Barbeaux" w:date="2022-10-10T12:38:00Z">
              <w:tcPr>
                <w:tcW w:w="1129" w:type="dxa"/>
                <w:shd w:val="clear" w:color="auto" w:fill="auto"/>
                <w:noWrap/>
                <w:vAlign w:val="bottom"/>
              </w:tcPr>
            </w:tcPrChange>
          </w:tcPr>
          <w:p w14:paraId="0572791A" w14:textId="10E87121"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311" w:author="Steve Barbeaux" w:date="2022-10-10T12:38:00Z">
              <w:r>
                <w:rPr>
                  <w:sz w:val="16"/>
                  <w:szCs w:val="16"/>
                </w:rPr>
                <w:t>81.32</w:t>
              </w:r>
            </w:ins>
            <w:del w:id="18312" w:author="Steve Barbeaux" w:date="2022-10-10T12:38:00Z">
              <w:r w:rsidDel="00F31D15">
                <w:rPr>
                  <w:sz w:val="16"/>
                  <w:szCs w:val="16"/>
                </w:rPr>
                <w:delText>86.04</w:delText>
              </w:r>
            </w:del>
          </w:p>
        </w:tc>
        <w:tc>
          <w:tcPr>
            <w:tcW w:w="1129" w:type="dxa"/>
            <w:shd w:val="clear" w:color="auto" w:fill="auto"/>
            <w:noWrap/>
            <w:vAlign w:val="bottom"/>
            <w:tcPrChange w:id="18313" w:author="Steve Barbeaux" w:date="2022-10-10T12:38:00Z">
              <w:tcPr>
                <w:tcW w:w="1129" w:type="dxa"/>
                <w:shd w:val="clear" w:color="auto" w:fill="auto"/>
                <w:noWrap/>
                <w:vAlign w:val="bottom"/>
              </w:tcPr>
            </w:tcPrChange>
          </w:tcPr>
          <w:p w14:paraId="139C7F17" w14:textId="4112C3F8"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314" w:author="Steve Barbeaux" w:date="2022-10-10T12:38:00Z">
              <w:r>
                <w:rPr>
                  <w:sz w:val="16"/>
                  <w:szCs w:val="16"/>
                </w:rPr>
                <w:t>110.17</w:t>
              </w:r>
            </w:ins>
            <w:del w:id="18315" w:author="Steve Barbeaux" w:date="2022-10-10T12:38:00Z">
              <w:r w:rsidDel="00F31D15">
                <w:rPr>
                  <w:sz w:val="16"/>
                  <w:szCs w:val="16"/>
                </w:rPr>
                <w:delText>117.88</w:delText>
              </w:r>
            </w:del>
          </w:p>
        </w:tc>
        <w:tc>
          <w:tcPr>
            <w:tcW w:w="1055" w:type="dxa"/>
            <w:shd w:val="clear" w:color="auto" w:fill="auto"/>
            <w:noWrap/>
            <w:vAlign w:val="bottom"/>
            <w:tcPrChange w:id="18316" w:author="Steve Barbeaux" w:date="2022-10-10T12:38:00Z">
              <w:tcPr>
                <w:tcW w:w="1055" w:type="dxa"/>
                <w:shd w:val="clear" w:color="auto" w:fill="auto"/>
                <w:noWrap/>
                <w:vAlign w:val="bottom"/>
              </w:tcPr>
            </w:tcPrChange>
          </w:tcPr>
          <w:p w14:paraId="75C44203" w14:textId="58EA0433"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317" w:author="Steve Barbeaux" w:date="2022-10-10T12:38:00Z">
              <w:r>
                <w:rPr>
                  <w:sz w:val="16"/>
                  <w:szCs w:val="16"/>
                </w:rPr>
                <w:t>60.19</w:t>
              </w:r>
            </w:ins>
            <w:del w:id="18318" w:author="Steve Barbeaux" w:date="2022-10-10T12:38:00Z">
              <w:r w:rsidDel="00F31D15">
                <w:rPr>
                  <w:sz w:val="16"/>
                  <w:szCs w:val="16"/>
                </w:rPr>
                <w:delText>63.49</w:delText>
              </w:r>
            </w:del>
          </w:p>
        </w:tc>
        <w:tc>
          <w:tcPr>
            <w:tcW w:w="990" w:type="dxa"/>
            <w:shd w:val="clear" w:color="auto" w:fill="auto"/>
            <w:noWrap/>
            <w:vAlign w:val="bottom"/>
            <w:tcPrChange w:id="18319" w:author="Steve Barbeaux" w:date="2022-10-10T12:38:00Z">
              <w:tcPr>
                <w:tcW w:w="990" w:type="dxa"/>
                <w:shd w:val="clear" w:color="auto" w:fill="auto"/>
                <w:noWrap/>
                <w:vAlign w:val="bottom"/>
              </w:tcPr>
            </w:tcPrChange>
          </w:tcPr>
          <w:p w14:paraId="052550D3" w14:textId="0F8CB3D2"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320" w:author="Steve Barbeaux" w:date="2022-10-10T12:38:00Z">
              <w:r>
                <w:rPr>
                  <w:sz w:val="16"/>
                  <w:szCs w:val="16"/>
                </w:rPr>
                <w:t>60.62</w:t>
              </w:r>
            </w:ins>
            <w:del w:id="18321" w:author="Steve Barbeaux" w:date="2022-10-10T12:38:00Z">
              <w:r w:rsidDel="00F31D15">
                <w:rPr>
                  <w:sz w:val="16"/>
                  <w:szCs w:val="16"/>
                </w:rPr>
                <w:delText>63.95</w:delText>
              </w:r>
            </w:del>
          </w:p>
        </w:tc>
        <w:tc>
          <w:tcPr>
            <w:tcW w:w="1008" w:type="dxa"/>
            <w:shd w:val="clear" w:color="auto" w:fill="auto"/>
            <w:vAlign w:val="bottom"/>
            <w:tcPrChange w:id="18322" w:author="Steve Barbeaux" w:date="2022-10-10T12:38:00Z">
              <w:tcPr>
                <w:tcW w:w="1008" w:type="dxa"/>
                <w:shd w:val="clear" w:color="auto" w:fill="auto"/>
                <w:vAlign w:val="bottom"/>
              </w:tcPr>
            </w:tcPrChange>
          </w:tcPr>
          <w:p w14:paraId="039A5924" w14:textId="2B99167B"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323" w:author="Steve Barbeaux" w:date="2022-10-10T12:38:00Z">
              <w:r>
                <w:rPr>
                  <w:sz w:val="16"/>
                  <w:szCs w:val="16"/>
                </w:rPr>
                <w:t>80.74</w:t>
              </w:r>
            </w:ins>
            <w:del w:id="18324" w:author="Steve Barbeaux" w:date="2022-10-10T12:38:00Z">
              <w:r w:rsidDel="00F31D15">
                <w:rPr>
                  <w:sz w:val="16"/>
                  <w:szCs w:val="16"/>
                </w:rPr>
                <w:delText>88.78</w:delText>
              </w:r>
            </w:del>
          </w:p>
        </w:tc>
      </w:tr>
      <w:tr w:rsidR="00711944" w:rsidRPr="00FE4F7D" w14:paraId="51A6CE18" w14:textId="77777777" w:rsidTr="00711944">
        <w:tblPrEx>
          <w:tblW w:w="9576" w:type="dxa"/>
          <w:jc w:val="center"/>
          <w:tblLayout w:type="fixed"/>
          <w:tblLook w:val="0000" w:firstRow="0" w:lastRow="0" w:firstColumn="0" w:lastColumn="0" w:noHBand="0" w:noVBand="0"/>
          <w:tblPrExChange w:id="18325" w:author="Steve Barbeaux" w:date="2022-10-10T12:38:00Z">
            <w:tblPrEx>
              <w:tblW w:w="9576" w:type="dxa"/>
              <w:jc w:val="center"/>
              <w:tblLayout w:type="fixed"/>
              <w:tblLook w:val="0000" w:firstRow="0" w:lastRow="0" w:firstColumn="0" w:lastColumn="0" w:noHBand="0" w:noVBand="0"/>
            </w:tblPrEx>
          </w:tblPrExChange>
        </w:tblPrEx>
        <w:trPr>
          <w:jc w:val="center"/>
          <w:trPrChange w:id="18326" w:author="Steve Barbeaux" w:date="2022-10-10T12:38:00Z">
            <w:trPr>
              <w:jc w:val="center"/>
            </w:trPr>
          </w:trPrChange>
        </w:trPr>
        <w:tc>
          <w:tcPr>
            <w:tcW w:w="1008" w:type="dxa"/>
            <w:shd w:val="clear" w:color="auto" w:fill="auto"/>
            <w:noWrap/>
            <w:vAlign w:val="bottom"/>
            <w:tcPrChange w:id="18327" w:author="Steve Barbeaux" w:date="2022-10-10T12:38:00Z">
              <w:tcPr>
                <w:tcW w:w="1008" w:type="dxa"/>
                <w:shd w:val="clear" w:color="auto" w:fill="auto"/>
                <w:noWrap/>
              </w:tcPr>
            </w:tcPrChange>
          </w:tcPr>
          <w:p w14:paraId="4F1B52E7" w14:textId="40CD0053"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328" w:author="Steve Barbeaux" w:date="2022-10-10T12:38:00Z">
              <w:r>
                <w:rPr>
                  <w:sz w:val="16"/>
                  <w:szCs w:val="16"/>
                </w:rPr>
                <w:t>2029</w:t>
              </w:r>
            </w:ins>
            <w:del w:id="18329" w:author="Steve Barbeaux" w:date="2022-10-10T12:38:00Z">
              <w:r w:rsidRPr="00090530" w:rsidDel="00F31D15">
                <w:rPr>
                  <w:sz w:val="16"/>
                  <w:szCs w:val="16"/>
                </w:rPr>
                <w:delText>2027</w:delText>
              </w:r>
            </w:del>
          </w:p>
        </w:tc>
        <w:tc>
          <w:tcPr>
            <w:tcW w:w="999" w:type="dxa"/>
            <w:shd w:val="clear" w:color="auto" w:fill="auto"/>
            <w:noWrap/>
            <w:vAlign w:val="bottom"/>
            <w:tcPrChange w:id="18330" w:author="Steve Barbeaux" w:date="2022-10-10T12:38:00Z">
              <w:tcPr>
                <w:tcW w:w="999" w:type="dxa"/>
                <w:shd w:val="clear" w:color="auto" w:fill="auto"/>
                <w:noWrap/>
                <w:vAlign w:val="bottom"/>
              </w:tcPr>
            </w:tcPrChange>
          </w:tcPr>
          <w:p w14:paraId="664855E9" w14:textId="6B5EC746"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331" w:author="Steve Barbeaux" w:date="2022-10-10T12:38:00Z">
              <w:r>
                <w:rPr>
                  <w:sz w:val="16"/>
                  <w:szCs w:val="16"/>
                </w:rPr>
                <w:t>68.68</w:t>
              </w:r>
            </w:ins>
            <w:del w:id="18332" w:author="Steve Barbeaux" w:date="2022-10-10T12:38:00Z">
              <w:r w:rsidDel="00F31D15">
                <w:rPr>
                  <w:sz w:val="16"/>
                  <w:szCs w:val="16"/>
                </w:rPr>
                <w:delText>72.89</w:delText>
              </w:r>
            </w:del>
          </w:p>
        </w:tc>
        <w:tc>
          <w:tcPr>
            <w:tcW w:w="1129" w:type="dxa"/>
            <w:shd w:val="clear" w:color="auto" w:fill="auto"/>
            <w:noWrap/>
            <w:vAlign w:val="bottom"/>
            <w:tcPrChange w:id="18333" w:author="Steve Barbeaux" w:date="2022-10-10T12:38:00Z">
              <w:tcPr>
                <w:tcW w:w="1129" w:type="dxa"/>
                <w:shd w:val="clear" w:color="auto" w:fill="auto"/>
                <w:noWrap/>
                <w:vAlign w:val="bottom"/>
              </w:tcPr>
            </w:tcPrChange>
          </w:tcPr>
          <w:p w14:paraId="0014BE5D" w14:textId="2DAACAF2"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334" w:author="Steve Barbeaux" w:date="2022-10-10T12:38:00Z">
              <w:r>
                <w:rPr>
                  <w:sz w:val="16"/>
                  <w:szCs w:val="16"/>
                </w:rPr>
                <w:t>68.68</w:t>
              </w:r>
            </w:ins>
            <w:del w:id="18335" w:author="Steve Barbeaux" w:date="2022-10-10T12:38:00Z">
              <w:r w:rsidDel="00F31D15">
                <w:rPr>
                  <w:sz w:val="16"/>
                  <w:szCs w:val="16"/>
                </w:rPr>
                <w:delText>72.89</w:delText>
              </w:r>
            </w:del>
          </w:p>
        </w:tc>
        <w:tc>
          <w:tcPr>
            <w:tcW w:w="1129" w:type="dxa"/>
            <w:shd w:val="clear" w:color="auto" w:fill="auto"/>
            <w:noWrap/>
            <w:vAlign w:val="bottom"/>
            <w:tcPrChange w:id="18336" w:author="Steve Barbeaux" w:date="2022-10-10T12:38:00Z">
              <w:tcPr>
                <w:tcW w:w="1129" w:type="dxa"/>
                <w:shd w:val="clear" w:color="auto" w:fill="auto"/>
                <w:noWrap/>
                <w:vAlign w:val="bottom"/>
              </w:tcPr>
            </w:tcPrChange>
          </w:tcPr>
          <w:p w14:paraId="36D7ACC9" w14:textId="6D2E106E"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337" w:author="Steve Barbeaux" w:date="2022-10-10T12:38:00Z">
              <w:r>
                <w:rPr>
                  <w:sz w:val="16"/>
                  <w:szCs w:val="16"/>
                </w:rPr>
                <w:t>112.34</w:t>
              </w:r>
            </w:ins>
            <w:del w:id="18338" w:author="Steve Barbeaux" w:date="2022-10-10T12:38:00Z">
              <w:r w:rsidDel="00F31D15">
                <w:rPr>
                  <w:sz w:val="16"/>
                  <w:szCs w:val="16"/>
                </w:rPr>
                <w:delText>121.78</w:delText>
              </w:r>
            </w:del>
          </w:p>
        </w:tc>
        <w:tc>
          <w:tcPr>
            <w:tcW w:w="1129" w:type="dxa"/>
            <w:shd w:val="clear" w:color="auto" w:fill="auto"/>
            <w:noWrap/>
            <w:vAlign w:val="bottom"/>
            <w:tcPrChange w:id="18339" w:author="Steve Barbeaux" w:date="2022-10-10T12:38:00Z">
              <w:tcPr>
                <w:tcW w:w="1129" w:type="dxa"/>
                <w:shd w:val="clear" w:color="auto" w:fill="auto"/>
                <w:noWrap/>
                <w:vAlign w:val="bottom"/>
              </w:tcPr>
            </w:tcPrChange>
          </w:tcPr>
          <w:p w14:paraId="0B0C5AF0" w14:textId="001799D7"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340" w:author="Steve Barbeaux" w:date="2022-10-10T12:38:00Z">
              <w:r>
                <w:rPr>
                  <w:sz w:val="16"/>
                  <w:szCs w:val="16"/>
                </w:rPr>
                <w:t>87.16</w:t>
              </w:r>
            </w:ins>
            <w:del w:id="18341" w:author="Steve Barbeaux" w:date="2022-10-10T12:38:00Z">
              <w:r w:rsidDel="00F31D15">
                <w:rPr>
                  <w:sz w:val="16"/>
                  <w:szCs w:val="16"/>
                </w:rPr>
                <w:delText>92.49</w:delText>
              </w:r>
            </w:del>
          </w:p>
        </w:tc>
        <w:tc>
          <w:tcPr>
            <w:tcW w:w="1129" w:type="dxa"/>
            <w:shd w:val="clear" w:color="auto" w:fill="auto"/>
            <w:noWrap/>
            <w:vAlign w:val="bottom"/>
            <w:tcPrChange w:id="18342" w:author="Steve Barbeaux" w:date="2022-10-10T12:38:00Z">
              <w:tcPr>
                <w:tcW w:w="1129" w:type="dxa"/>
                <w:shd w:val="clear" w:color="auto" w:fill="auto"/>
                <w:noWrap/>
                <w:vAlign w:val="bottom"/>
              </w:tcPr>
            </w:tcPrChange>
          </w:tcPr>
          <w:p w14:paraId="740967F9" w14:textId="49545701"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343" w:author="Steve Barbeaux" w:date="2022-10-10T12:38:00Z">
              <w:r>
                <w:rPr>
                  <w:sz w:val="16"/>
                  <w:szCs w:val="16"/>
                </w:rPr>
                <w:t>120.36</w:t>
              </w:r>
            </w:ins>
            <w:del w:id="18344" w:author="Steve Barbeaux" w:date="2022-10-10T12:38:00Z">
              <w:r w:rsidDel="00F31D15">
                <w:rPr>
                  <w:sz w:val="16"/>
                  <w:szCs w:val="16"/>
                </w:rPr>
                <w:delText>128.68</w:delText>
              </w:r>
            </w:del>
          </w:p>
        </w:tc>
        <w:tc>
          <w:tcPr>
            <w:tcW w:w="1055" w:type="dxa"/>
            <w:shd w:val="clear" w:color="auto" w:fill="auto"/>
            <w:noWrap/>
            <w:vAlign w:val="bottom"/>
            <w:tcPrChange w:id="18345" w:author="Steve Barbeaux" w:date="2022-10-10T12:38:00Z">
              <w:tcPr>
                <w:tcW w:w="1055" w:type="dxa"/>
                <w:shd w:val="clear" w:color="auto" w:fill="auto"/>
                <w:noWrap/>
                <w:vAlign w:val="bottom"/>
              </w:tcPr>
            </w:tcPrChange>
          </w:tcPr>
          <w:p w14:paraId="27E6C3E7" w14:textId="1B21A402"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346" w:author="Steve Barbeaux" w:date="2022-10-10T12:38:00Z">
              <w:r>
                <w:rPr>
                  <w:sz w:val="16"/>
                  <w:szCs w:val="16"/>
                </w:rPr>
                <w:t>63.62</w:t>
              </w:r>
            </w:ins>
            <w:del w:id="18347" w:author="Steve Barbeaux" w:date="2022-10-10T12:38:00Z">
              <w:r w:rsidDel="00F31D15">
                <w:rPr>
                  <w:sz w:val="16"/>
                  <w:szCs w:val="16"/>
                </w:rPr>
                <w:delText>67.57</w:delText>
              </w:r>
            </w:del>
          </w:p>
        </w:tc>
        <w:tc>
          <w:tcPr>
            <w:tcW w:w="990" w:type="dxa"/>
            <w:shd w:val="clear" w:color="auto" w:fill="auto"/>
            <w:noWrap/>
            <w:vAlign w:val="bottom"/>
            <w:tcPrChange w:id="18348" w:author="Steve Barbeaux" w:date="2022-10-10T12:38:00Z">
              <w:tcPr>
                <w:tcW w:w="990" w:type="dxa"/>
                <w:shd w:val="clear" w:color="auto" w:fill="auto"/>
                <w:noWrap/>
                <w:vAlign w:val="bottom"/>
              </w:tcPr>
            </w:tcPrChange>
          </w:tcPr>
          <w:p w14:paraId="5AF645EA" w14:textId="5DF7AD4B"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349" w:author="Steve Barbeaux" w:date="2022-10-10T12:38:00Z">
              <w:r>
                <w:rPr>
                  <w:sz w:val="16"/>
                  <w:szCs w:val="16"/>
                </w:rPr>
                <w:t>63.80</w:t>
              </w:r>
            </w:ins>
            <w:del w:id="18350" w:author="Steve Barbeaux" w:date="2022-10-10T12:38:00Z">
              <w:r w:rsidDel="00F31D15">
                <w:rPr>
                  <w:sz w:val="16"/>
                  <w:szCs w:val="16"/>
                </w:rPr>
                <w:delText>67.76</w:delText>
              </w:r>
            </w:del>
          </w:p>
        </w:tc>
        <w:tc>
          <w:tcPr>
            <w:tcW w:w="1008" w:type="dxa"/>
            <w:shd w:val="clear" w:color="auto" w:fill="auto"/>
            <w:vAlign w:val="bottom"/>
            <w:tcPrChange w:id="18351" w:author="Steve Barbeaux" w:date="2022-10-10T12:38:00Z">
              <w:tcPr>
                <w:tcW w:w="1008" w:type="dxa"/>
                <w:shd w:val="clear" w:color="auto" w:fill="auto"/>
                <w:vAlign w:val="bottom"/>
              </w:tcPr>
            </w:tcPrChange>
          </w:tcPr>
          <w:p w14:paraId="34E50969" w14:textId="3B534EB3"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352" w:author="Steve Barbeaux" w:date="2022-10-10T12:38:00Z">
              <w:r>
                <w:rPr>
                  <w:sz w:val="16"/>
                  <w:szCs w:val="16"/>
                </w:rPr>
                <w:t>87.28</w:t>
              </w:r>
            </w:ins>
            <w:del w:id="18353" w:author="Steve Barbeaux" w:date="2022-10-10T12:38:00Z">
              <w:r w:rsidDel="00F31D15">
                <w:rPr>
                  <w:sz w:val="16"/>
                  <w:szCs w:val="16"/>
                </w:rPr>
                <w:delText>96.06</w:delText>
              </w:r>
            </w:del>
          </w:p>
        </w:tc>
      </w:tr>
      <w:tr w:rsidR="00711944" w:rsidRPr="00FE4F7D" w14:paraId="1C5511C0" w14:textId="77777777" w:rsidTr="00711944">
        <w:tblPrEx>
          <w:tblW w:w="9576" w:type="dxa"/>
          <w:jc w:val="center"/>
          <w:tblLayout w:type="fixed"/>
          <w:tblLook w:val="0000" w:firstRow="0" w:lastRow="0" w:firstColumn="0" w:lastColumn="0" w:noHBand="0" w:noVBand="0"/>
          <w:tblPrExChange w:id="18354" w:author="Steve Barbeaux" w:date="2022-10-10T12:38:00Z">
            <w:tblPrEx>
              <w:tblW w:w="9576" w:type="dxa"/>
              <w:jc w:val="center"/>
              <w:tblLayout w:type="fixed"/>
              <w:tblLook w:val="0000" w:firstRow="0" w:lastRow="0" w:firstColumn="0" w:lastColumn="0" w:noHBand="0" w:noVBand="0"/>
            </w:tblPrEx>
          </w:tblPrExChange>
        </w:tblPrEx>
        <w:trPr>
          <w:jc w:val="center"/>
          <w:trPrChange w:id="18355" w:author="Steve Barbeaux" w:date="2022-10-10T12:38:00Z">
            <w:trPr>
              <w:jc w:val="center"/>
            </w:trPr>
          </w:trPrChange>
        </w:trPr>
        <w:tc>
          <w:tcPr>
            <w:tcW w:w="1008" w:type="dxa"/>
            <w:shd w:val="clear" w:color="auto" w:fill="auto"/>
            <w:noWrap/>
            <w:vAlign w:val="bottom"/>
            <w:tcPrChange w:id="18356" w:author="Steve Barbeaux" w:date="2022-10-10T12:38:00Z">
              <w:tcPr>
                <w:tcW w:w="1008" w:type="dxa"/>
                <w:shd w:val="clear" w:color="auto" w:fill="auto"/>
                <w:noWrap/>
              </w:tcPr>
            </w:tcPrChange>
          </w:tcPr>
          <w:p w14:paraId="073D5D77" w14:textId="223DB16A"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357" w:author="Steve Barbeaux" w:date="2022-10-10T12:38:00Z">
              <w:r>
                <w:rPr>
                  <w:sz w:val="16"/>
                  <w:szCs w:val="16"/>
                </w:rPr>
                <w:t>2030</w:t>
              </w:r>
            </w:ins>
            <w:del w:id="18358" w:author="Steve Barbeaux" w:date="2022-10-10T12:38:00Z">
              <w:r w:rsidRPr="00090530" w:rsidDel="00F31D15">
                <w:rPr>
                  <w:sz w:val="16"/>
                  <w:szCs w:val="16"/>
                </w:rPr>
                <w:delText>2028</w:delText>
              </w:r>
            </w:del>
          </w:p>
        </w:tc>
        <w:tc>
          <w:tcPr>
            <w:tcW w:w="999" w:type="dxa"/>
            <w:shd w:val="clear" w:color="auto" w:fill="auto"/>
            <w:noWrap/>
            <w:vAlign w:val="bottom"/>
            <w:tcPrChange w:id="18359" w:author="Steve Barbeaux" w:date="2022-10-10T12:38:00Z">
              <w:tcPr>
                <w:tcW w:w="999" w:type="dxa"/>
                <w:shd w:val="clear" w:color="auto" w:fill="auto"/>
                <w:noWrap/>
                <w:vAlign w:val="bottom"/>
              </w:tcPr>
            </w:tcPrChange>
          </w:tcPr>
          <w:p w14:paraId="5837638A" w14:textId="3090468E"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360" w:author="Steve Barbeaux" w:date="2022-10-10T12:38:00Z">
              <w:r>
                <w:rPr>
                  <w:sz w:val="16"/>
                  <w:szCs w:val="16"/>
                </w:rPr>
                <w:t>71.65</w:t>
              </w:r>
            </w:ins>
            <w:del w:id="18361" w:author="Steve Barbeaux" w:date="2022-10-10T12:38:00Z">
              <w:r w:rsidDel="00F31D15">
                <w:rPr>
                  <w:sz w:val="16"/>
                  <w:szCs w:val="16"/>
                </w:rPr>
                <w:delText>76.28</w:delText>
              </w:r>
            </w:del>
          </w:p>
        </w:tc>
        <w:tc>
          <w:tcPr>
            <w:tcW w:w="1129" w:type="dxa"/>
            <w:shd w:val="clear" w:color="auto" w:fill="auto"/>
            <w:noWrap/>
            <w:vAlign w:val="bottom"/>
            <w:tcPrChange w:id="18362" w:author="Steve Barbeaux" w:date="2022-10-10T12:38:00Z">
              <w:tcPr>
                <w:tcW w:w="1129" w:type="dxa"/>
                <w:shd w:val="clear" w:color="auto" w:fill="auto"/>
                <w:noWrap/>
                <w:vAlign w:val="bottom"/>
              </w:tcPr>
            </w:tcPrChange>
          </w:tcPr>
          <w:p w14:paraId="5FF27FA5" w14:textId="652A881B"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363" w:author="Steve Barbeaux" w:date="2022-10-10T12:38:00Z">
              <w:r>
                <w:rPr>
                  <w:sz w:val="16"/>
                  <w:szCs w:val="16"/>
                </w:rPr>
                <w:t>71.65</w:t>
              </w:r>
            </w:ins>
            <w:del w:id="18364" w:author="Steve Barbeaux" w:date="2022-10-10T12:38:00Z">
              <w:r w:rsidDel="00F31D15">
                <w:rPr>
                  <w:sz w:val="16"/>
                  <w:szCs w:val="16"/>
                </w:rPr>
                <w:delText>76.28</w:delText>
              </w:r>
            </w:del>
          </w:p>
        </w:tc>
        <w:tc>
          <w:tcPr>
            <w:tcW w:w="1129" w:type="dxa"/>
            <w:shd w:val="clear" w:color="auto" w:fill="auto"/>
            <w:noWrap/>
            <w:vAlign w:val="bottom"/>
            <w:tcPrChange w:id="18365" w:author="Steve Barbeaux" w:date="2022-10-10T12:38:00Z">
              <w:tcPr>
                <w:tcW w:w="1129" w:type="dxa"/>
                <w:shd w:val="clear" w:color="auto" w:fill="auto"/>
                <w:noWrap/>
                <w:vAlign w:val="bottom"/>
              </w:tcPr>
            </w:tcPrChange>
          </w:tcPr>
          <w:p w14:paraId="7517C6F6" w14:textId="41D9AB09"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366" w:author="Steve Barbeaux" w:date="2022-10-10T12:38:00Z">
              <w:r>
                <w:rPr>
                  <w:sz w:val="16"/>
                  <w:szCs w:val="16"/>
                </w:rPr>
                <w:t>120.86</w:t>
              </w:r>
            </w:ins>
            <w:del w:id="18367" w:author="Steve Barbeaux" w:date="2022-10-10T12:38:00Z">
              <w:r w:rsidDel="00F31D15">
                <w:rPr>
                  <w:sz w:val="16"/>
                  <w:szCs w:val="16"/>
                </w:rPr>
                <w:delText>130.91</w:delText>
              </w:r>
            </w:del>
          </w:p>
        </w:tc>
        <w:tc>
          <w:tcPr>
            <w:tcW w:w="1129" w:type="dxa"/>
            <w:shd w:val="clear" w:color="auto" w:fill="auto"/>
            <w:noWrap/>
            <w:vAlign w:val="bottom"/>
            <w:tcPrChange w:id="18368" w:author="Steve Barbeaux" w:date="2022-10-10T12:38:00Z">
              <w:tcPr>
                <w:tcW w:w="1129" w:type="dxa"/>
                <w:shd w:val="clear" w:color="auto" w:fill="auto"/>
                <w:noWrap/>
                <w:vAlign w:val="bottom"/>
              </w:tcPr>
            </w:tcPrChange>
          </w:tcPr>
          <w:p w14:paraId="2C38CC65" w14:textId="03CFD1EE"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369" w:author="Steve Barbeaux" w:date="2022-10-10T12:38:00Z">
              <w:r>
                <w:rPr>
                  <w:sz w:val="16"/>
                  <w:szCs w:val="16"/>
                </w:rPr>
                <w:t>92.39</w:t>
              </w:r>
            </w:ins>
            <w:del w:id="18370" w:author="Steve Barbeaux" w:date="2022-10-10T12:38:00Z">
              <w:r w:rsidDel="00F31D15">
                <w:rPr>
                  <w:sz w:val="16"/>
                  <w:szCs w:val="16"/>
                </w:rPr>
                <w:delText>98.14</w:delText>
              </w:r>
            </w:del>
          </w:p>
        </w:tc>
        <w:tc>
          <w:tcPr>
            <w:tcW w:w="1129" w:type="dxa"/>
            <w:shd w:val="clear" w:color="auto" w:fill="auto"/>
            <w:noWrap/>
            <w:vAlign w:val="bottom"/>
            <w:tcPrChange w:id="18371" w:author="Steve Barbeaux" w:date="2022-10-10T12:38:00Z">
              <w:tcPr>
                <w:tcW w:w="1129" w:type="dxa"/>
                <w:shd w:val="clear" w:color="auto" w:fill="auto"/>
                <w:noWrap/>
                <w:vAlign w:val="bottom"/>
              </w:tcPr>
            </w:tcPrChange>
          </w:tcPr>
          <w:p w14:paraId="1A061071" w14:textId="03CC4D94"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372" w:author="Steve Barbeaux" w:date="2022-10-10T12:38:00Z">
              <w:r>
                <w:rPr>
                  <w:sz w:val="16"/>
                  <w:szCs w:val="16"/>
                </w:rPr>
                <w:t>130.13</w:t>
              </w:r>
            </w:ins>
            <w:del w:id="18373" w:author="Steve Barbeaux" w:date="2022-10-10T12:38:00Z">
              <w:r w:rsidDel="00F31D15">
                <w:rPr>
                  <w:sz w:val="16"/>
                  <w:szCs w:val="16"/>
                </w:rPr>
                <w:delText>138.79</w:delText>
              </w:r>
            </w:del>
          </w:p>
        </w:tc>
        <w:tc>
          <w:tcPr>
            <w:tcW w:w="1055" w:type="dxa"/>
            <w:shd w:val="clear" w:color="auto" w:fill="auto"/>
            <w:noWrap/>
            <w:vAlign w:val="bottom"/>
            <w:tcPrChange w:id="18374" w:author="Steve Barbeaux" w:date="2022-10-10T12:38:00Z">
              <w:tcPr>
                <w:tcW w:w="1055" w:type="dxa"/>
                <w:shd w:val="clear" w:color="auto" w:fill="auto"/>
                <w:noWrap/>
                <w:vAlign w:val="bottom"/>
              </w:tcPr>
            </w:tcPrChange>
          </w:tcPr>
          <w:p w14:paraId="75B1790B" w14:textId="68D09E07"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375" w:author="Steve Barbeaux" w:date="2022-10-10T12:38:00Z">
              <w:r>
                <w:rPr>
                  <w:sz w:val="16"/>
                  <w:szCs w:val="16"/>
                </w:rPr>
                <w:t>65.94</w:t>
              </w:r>
            </w:ins>
            <w:del w:id="18376" w:author="Steve Barbeaux" w:date="2022-10-10T12:38:00Z">
              <w:r w:rsidDel="00F31D15">
                <w:rPr>
                  <w:sz w:val="16"/>
                  <w:szCs w:val="16"/>
                </w:rPr>
                <w:delText>70.25</w:delText>
              </w:r>
            </w:del>
          </w:p>
        </w:tc>
        <w:tc>
          <w:tcPr>
            <w:tcW w:w="990" w:type="dxa"/>
            <w:shd w:val="clear" w:color="auto" w:fill="auto"/>
            <w:noWrap/>
            <w:vAlign w:val="bottom"/>
            <w:tcPrChange w:id="18377" w:author="Steve Barbeaux" w:date="2022-10-10T12:38:00Z">
              <w:tcPr>
                <w:tcW w:w="990" w:type="dxa"/>
                <w:shd w:val="clear" w:color="auto" w:fill="auto"/>
                <w:noWrap/>
                <w:vAlign w:val="bottom"/>
              </w:tcPr>
            </w:tcPrChange>
          </w:tcPr>
          <w:p w14:paraId="347D8B77" w14:textId="34F71828"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378" w:author="Steve Barbeaux" w:date="2022-10-10T12:38:00Z">
              <w:r>
                <w:rPr>
                  <w:sz w:val="16"/>
                  <w:szCs w:val="16"/>
                </w:rPr>
                <w:t>66.00</w:t>
              </w:r>
            </w:ins>
            <w:del w:id="18379" w:author="Steve Barbeaux" w:date="2022-10-10T12:38:00Z">
              <w:r w:rsidDel="00F31D15">
                <w:rPr>
                  <w:sz w:val="16"/>
                  <w:szCs w:val="16"/>
                </w:rPr>
                <w:delText>70.30</w:delText>
              </w:r>
            </w:del>
          </w:p>
        </w:tc>
        <w:tc>
          <w:tcPr>
            <w:tcW w:w="1008" w:type="dxa"/>
            <w:shd w:val="clear" w:color="auto" w:fill="auto"/>
            <w:vAlign w:val="bottom"/>
            <w:tcPrChange w:id="18380" w:author="Steve Barbeaux" w:date="2022-10-10T12:38:00Z">
              <w:tcPr>
                <w:tcW w:w="1008" w:type="dxa"/>
                <w:shd w:val="clear" w:color="auto" w:fill="auto"/>
                <w:vAlign w:val="bottom"/>
              </w:tcPr>
            </w:tcPrChange>
          </w:tcPr>
          <w:p w14:paraId="4F5C206F" w14:textId="28A633B6"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381" w:author="Steve Barbeaux" w:date="2022-10-10T12:38:00Z">
              <w:r>
                <w:rPr>
                  <w:sz w:val="16"/>
                  <w:szCs w:val="16"/>
                </w:rPr>
                <w:t>93.77</w:t>
              </w:r>
            </w:ins>
            <w:del w:id="18382" w:author="Steve Barbeaux" w:date="2022-10-10T12:38:00Z">
              <w:r w:rsidDel="00F31D15">
                <w:rPr>
                  <w:sz w:val="16"/>
                  <w:szCs w:val="16"/>
                </w:rPr>
                <w:delText>103.19</w:delText>
              </w:r>
            </w:del>
          </w:p>
        </w:tc>
      </w:tr>
      <w:tr w:rsidR="00711944" w:rsidRPr="00FE4F7D" w14:paraId="41FA1973" w14:textId="77777777" w:rsidTr="00711944">
        <w:tblPrEx>
          <w:tblW w:w="9576" w:type="dxa"/>
          <w:jc w:val="center"/>
          <w:tblLayout w:type="fixed"/>
          <w:tblLook w:val="0000" w:firstRow="0" w:lastRow="0" w:firstColumn="0" w:lastColumn="0" w:noHBand="0" w:noVBand="0"/>
          <w:tblPrExChange w:id="18383" w:author="Steve Barbeaux" w:date="2022-10-10T12:38:00Z">
            <w:tblPrEx>
              <w:tblW w:w="9576" w:type="dxa"/>
              <w:jc w:val="center"/>
              <w:tblLayout w:type="fixed"/>
              <w:tblLook w:val="0000" w:firstRow="0" w:lastRow="0" w:firstColumn="0" w:lastColumn="0" w:noHBand="0" w:noVBand="0"/>
            </w:tblPrEx>
          </w:tblPrExChange>
        </w:tblPrEx>
        <w:trPr>
          <w:jc w:val="center"/>
          <w:trPrChange w:id="18384" w:author="Steve Barbeaux" w:date="2022-10-10T12:38:00Z">
            <w:trPr>
              <w:jc w:val="center"/>
            </w:trPr>
          </w:trPrChange>
        </w:trPr>
        <w:tc>
          <w:tcPr>
            <w:tcW w:w="1008" w:type="dxa"/>
            <w:shd w:val="clear" w:color="auto" w:fill="auto"/>
            <w:noWrap/>
            <w:vAlign w:val="bottom"/>
            <w:tcPrChange w:id="18385" w:author="Steve Barbeaux" w:date="2022-10-10T12:38:00Z">
              <w:tcPr>
                <w:tcW w:w="1008" w:type="dxa"/>
                <w:shd w:val="clear" w:color="auto" w:fill="auto"/>
                <w:noWrap/>
              </w:tcPr>
            </w:tcPrChange>
          </w:tcPr>
          <w:p w14:paraId="0696BAE9" w14:textId="146AA5E2"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386" w:author="Steve Barbeaux" w:date="2022-10-10T12:38:00Z">
              <w:r>
                <w:rPr>
                  <w:sz w:val="16"/>
                  <w:szCs w:val="16"/>
                </w:rPr>
                <w:t>2031</w:t>
              </w:r>
            </w:ins>
            <w:del w:id="18387" w:author="Steve Barbeaux" w:date="2022-10-10T12:38:00Z">
              <w:r w:rsidRPr="00090530" w:rsidDel="00F31D15">
                <w:rPr>
                  <w:sz w:val="16"/>
                  <w:szCs w:val="16"/>
                </w:rPr>
                <w:delText>2029</w:delText>
              </w:r>
            </w:del>
          </w:p>
        </w:tc>
        <w:tc>
          <w:tcPr>
            <w:tcW w:w="999" w:type="dxa"/>
            <w:shd w:val="clear" w:color="auto" w:fill="auto"/>
            <w:noWrap/>
            <w:vAlign w:val="bottom"/>
            <w:tcPrChange w:id="18388" w:author="Steve Barbeaux" w:date="2022-10-10T12:38:00Z">
              <w:tcPr>
                <w:tcW w:w="999" w:type="dxa"/>
                <w:shd w:val="clear" w:color="auto" w:fill="auto"/>
                <w:noWrap/>
                <w:vAlign w:val="bottom"/>
              </w:tcPr>
            </w:tcPrChange>
          </w:tcPr>
          <w:p w14:paraId="5F8D2D0C" w14:textId="44428C60"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389" w:author="Steve Barbeaux" w:date="2022-10-10T12:38:00Z">
              <w:r>
                <w:rPr>
                  <w:sz w:val="16"/>
                  <w:szCs w:val="16"/>
                </w:rPr>
                <w:t>73.41</w:t>
              </w:r>
            </w:ins>
            <w:del w:id="18390" w:author="Steve Barbeaux" w:date="2022-10-10T12:38:00Z">
              <w:r w:rsidDel="00F31D15">
                <w:rPr>
                  <w:sz w:val="16"/>
                  <w:szCs w:val="16"/>
                </w:rPr>
                <w:delText>78.30</w:delText>
              </w:r>
            </w:del>
          </w:p>
        </w:tc>
        <w:tc>
          <w:tcPr>
            <w:tcW w:w="1129" w:type="dxa"/>
            <w:shd w:val="clear" w:color="auto" w:fill="auto"/>
            <w:noWrap/>
            <w:vAlign w:val="bottom"/>
            <w:tcPrChange w:id="18391" w:author="Steve Barbeaux" w:date="2022-10-10T12:38:00Z">
              <w:tcPr>
                <w:tcW w:w="1129" w:type="dxa"/>
                <w:shd w:val="clear" w:color="auto" w:fill="auto"/>
                <w:noWrap/>
                <w:vAlign w:val="bottom"/>
              </w:tcPr>
            </w:tcPrChange>
          </w:tcPr>
          <w:p w14:paraId="46060C3C" w14:textId="2D5D0CF9"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392" w:author="Steve Barbeaux" w:date="2022-10-10T12:38:00Z">
              <w:r>
                <w:rPr>
                  <w:sz w:val="16"/>
                  <w:szCs w:val="16"/>
                </w:rPr>
                <w:t>73.41</w:t>
              </w:r>
            </w:ins>
            <w:del w:id="18393" w:author="Steve Barbeaux" w:date="2022-10-10T12:38:00Z">
              <w:r w:rsidDel="00F31D15">
                <w:rPr>
                  <w:sz w:val="16"/>
                  <w:szCs w:val="16"/>
                </w:rPr>
                <w:delText>78.30</w:delText>
              </w:r>
            </w:del>
          </w:p>
        </w:tc>
        <w:tc>
          <w:tcPr>
            <w:tcW w:w="1129" w:type="dxa"/>
            <w:shd w:val="clear" w:color="auto" w:fill="auto"/>
            <w:noWrap/>
            <w:vAlign w:val="bottom"/>
            <w:tcPrChange w:id="18394" w:author="Steve Barbeaux" w:date="2022-10-10T12:38:00Z">
              <w:tcPr>
                <w:tcW w:w="1129" w:type="dxa"/>
                <w:shd w:val="clear" w:color="auto" w:fill="auto"/>
                <w:noWrap/>
                <w:vAlign w:val="bottom"/>
              </w:tcPr>
            </w:tcPrChange>
          </w:tcPr>
          <w:p w14:paraId="711042B2" w14:textId="2ECBED92"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395" w:author="Steve Barbeaux" w:date="2022-10-10T12:38:00Z">
              <w:r>
                <w:rPr>
                  <w:sz w:val="16"/>
                  <w:szCs w:val="16"/>
                </w:rPr>
                <w:t>128.22</w:t>
              </w:r>
            </w:ins>
            <w:del w:id="18396" w:author="Steve Barbeaux" w:date="2022-10-10T12:38:00Z">
              <w:r w:rsidDel="00F31D15">
                <w:rPr>
                  <w:sz w:val="16"/>
                  <w:szCs w:val="16"/>
                </w:rPr>
                <w:delText>138.99</w:delText>
              </w:r>
            </w:del>
          </w:p>
        </w:tc>
        <w:tc>
          <w:tcPr>
            <w:tcW w:w="1129" w:type="dxa"/>
            <w:shd w:val="clear" w:color="auto" w:fill="auto"/>
            <w:noWrap/>
            <w:vAlign w:val="bottom"/>
            <w:tcPrChange w:id="18397" w:author="Steve Barbeaux" w:date="2022-10-10T12:38:00Z">
              <w:tcPr>
                <w:tcW w:w="1129" w:type="dxa"/>
                <w:shd w:val="clear" w:color="auto" w:fill="auto"/>
                <w:noWrap/>
                <w:vAlign w:val="bottom"/>
              </w:tcPr>
            </w:tcPrChange>
          </w:tcPr>
          <w:p w14:paraId="17DB8BE5" w14:textId="3E27C8C8"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398" w:author="Steve Barbeaux" w:date="2022-10-10T12:38:00Z">
              <w:r>
                <w:rPr>
                  <w:sz w:val="16"/>
                  <w:szCs w:val="16"/>
                </w:rPr>
                <w:t>96.46</w:t>
              </w:r>
            </w:ins>
            <w:del w:id="18399" w:author="Steve Barbeaux" w:date="2022-10-10T12:38:00Z">
              <w:r w:rsidDel="00F31D15">
                <w:rPr>
                  <w:sz w:val="16"/>
                  <w:szCs w:val="16"/>
                </w:rPr>
                <w:delText>102.60</w:delText>
              </w:r>
            </w:del>
          </w:p>
        </w:tc>
        <w:tc>
          <w:tcPr>
            <w:tcW w:w="1129" w:type="dxa"/>
            <w:shd w:val="clear" w:color="auto" w:fill="auto"/>
            <w:noWrap/>
            <w:vAlign w:val="bottom"/>
            <w:tcPrChange w:id="18400" w:author="Steve Barbeaux" w:date="2022-10-10T12:38:00Z">
              <w:tcPr>
                <w:tcW w:w="1129" w:type="dxa"/>
                <w:shd w:val="clear" w:color="auto" w:fill="auto"/>
                <w:noWrap/>
                <w:vAlign w:val="bottom"/>
              </w:tcPr>
            </w:tcPrChange>
          </w:tcPr>
          <w:p w14:paraId="5C9292F3" w14:textId="36BBA2F5"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401" w:author="Steve Barbeaux" w:date="2022-10-10T12:38:00Z">
              <w:r>
                <w:rPr>
                  <w:sz w:val="16"/>
                  <w:szCs w:val="16"/>
                </w:rPr>
                <w:t>138.77</w:t>
              </w:r>
            </w:ins>
            <w:del w:id="18402" w:author="Steve Barbeaux" w:date="2022-10-10T12:38:00Z">
              <w:r w:rsidDel="00F31D15">
                <w:rPr>
                  <w:sz w:val="16"/>
                  <w:szCs w:val="16"/>
                </w:rPr>
                <w:delText>147.90</w:delText>
              </w:r>
            </w:del>
          </w:p>
        </w:tc>
        <w:tc>
          <w:tcPr>
            <w:tcW w:w="1055" w:type="dxa"/>
            <w:shd w:val="clear" w:color="auto" w:fill="auto"/>
            <w:noWrap/>
            <w:vAlign w:val="bottom"/>
            <w:tcPrChange w:id="18403" w:author="Steve Barbeaux" w:date="2022-10-10T12:38:00Z">
              <w:tcPr>
                <w:tcW w:w="1055" w:type="dxa"/>
                <w:shd w:val="clear" w:color="auto" w:fill="auto"/>
                <w:noWrap/>
                <w:vAlign w:val="bottom"/>
              </w:tcPr>
            </w:tcPrChange>
          </w:tcPr>
          <w:p w14:paraId="7E1C6E68" w14:textId="36B9C3C9"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404" w:author="Steve Barbeaux" w:date="2022-10-10T12:38:00Z">
              <w:r>
                <w:rPr>
                  <w:sz w:val="16"/>
                  <w:szCs w:val="16"/>
                </w:rPr>
                <w:t>67.10</w:t>
              </w:r>
            </w:ins>
            <w:del w:id="18405" w:author="Steve Barbeaux" w:date="2022-10-10T12:38:00Z">
              <w:r w:rsidDel="00F31D15">
                <w:rPr>
                  <w:sz w:val="16"/>
                  <w:szCs w:val="16"/>
                </w:rPr>
                <w:delText>71.57</w:delText>
              </w:r>
            </w:del>
          </w:p>
        </w:tc>
        <w:tc>
          <w:tcPr>
            <w:tcW w:w="990" w:type="dxa"/>
            <w:shd w:val="clear" w:color="auto" w:fill="auto"/>
            <w:noWrap/>
            <w:vAlign w:val="bottom"/>
            <w:tcPrChange w:id="18406" w:author="Steve Barbeaux" w:date="2022-10-10T12:38:00Z">
              <w:tcPr>
                <w:tcW w:w="990" w:type="dxa"/>
                <w:shd w:val="clear" w:color="auto" w:fill="auto"/>
                <w:noWrap/>
                <w:vAlign w:val="bottom"/>
              </w:tcPr>
            </w:tcPrChange>
          </w:tcPr>
          <w:p w14:paraId="23C48ED5" w14:textId="74C9D853"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407" w:author="Steve Barbeaux" w:date="2022-10-10T12:38:00Z">
              <w:r>
                <w:rPr>
                  <w:sz w:val="16"/>
                  <w:szCs w:val="16"/>
                </w:rPr>
                <w:t>67.11</w:t>
              </w:r>
            </w:ins>
            <w:del w:id="18408" w:author="Steve Barbeaux" w:date="2022-10-10T12:38:00Z">
              <w:r w:rsidDel="00F31D15">
                <w:rPr>
                  <w:sz w:val="16"/>
                  <w:szCs w:val="16"/>
                </w:rPr>
                <w:delText>71.58</w:delText>
              </w:r>
            </w:del>
          </w:p>
        </w:tc>
        <w:tc>
          <w:tcPr>
            <w:tcW w:w="1008" w:type="dxa"/>
            <w:shd w:val="clear" w:color="auto" w:fill="auto"/>
            <w:vAlign w:val="bottom"/>
            <w:tcPrChange w:id="18409" w:author="Steve Barbeaux" w:date="2022-10-10T12:38:00Z">
              <w:tcPr>
                <w:tcW w:w="1008" w:type="dxa"/>
                <w:shd w:val="clear" w:color="auto" w:fill="auto"/>
                <w:vAlign w:val="bottom"/>
              </w:tcPr>
            </w:tcPrChange>
          </w:tcPr>
          <w:p w14:paraId="46A84F61" w14:textId="15B781BE"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410" w:author="Steve Barbeaux" w:date="2022-10-10T12:38:00Z">
              <w:r>
                <w:rPr>
                  <w:sz w:val="16"/>
                  <w:szCs w:val="16"/>
                </w:rPr>
                <w:t>99.63</w:t>
              </w:r>
            </w:ins>
            <w:del w:id="18411" w:author="Steve Barbeaux" w:date="2022-10-10T12:38:00Z">
              <w:r w:rsidDel="00F31D15">
                <w:rPr>
                  <w:sz w:val="16"/>
                  <w:szCs w:val="16"/>
                </w:rPr>
                <w:delText>109.72</w:delText>
              </w:r>
            </w:del>
          </w:p>
        </w:tc>
      </w:tr>
      <w:tr w:rsidR="00711944" w:rsidRPr="00FE4F7D" w14:paraId="21B2D1B0" w14:textId="77777777" w:rsidTr="00711944">
        <w:tblPrEx>
          <w:tblW w:w="9576" w:type="dxa"/>
          <w:jc w:val="center"/>
          <w:tblLayout w:type="fixed"/>
          <w:tblLook w:val="0000" w:firstRow="0" w:lastRow="0" w:firstColumn="0" w:lastColumn="0" w:noHBand="0" w:noVBand="0"/>
          <w:tblPrExChange w:id="18412" w:author="Steve Barbeaux" w:date="2022-10-10T12:38:00Z">
            <w:tblPrEx>
              <w:tblW w:w="9576" w:type="dxa"/>
              <w:jc w:val="center"/>
              <w:tblLayout w:type="fixed"/>
              <w:tblLook w:val="0000" w:firstRow="0" w:lastRow="0" w:firstColumn="0" w:lastColumn="0" w:noHBand="0" w:noVBand="0"/>
            </w:tblPrEx>
          </w:tblPrExChange>
        </w:tblPrEx>
        <w:trPr>
          <w:jc w:val="center"/>
          <w:trPrChange w:id="18413" w:author="Steve Barbeaux" w:date="2022-10-10T12:38:00Z">
            <w:trPr>
              <w:jc w:val="center"/>
            </w:trPr>
          </w:trPrChange>
        </w:trPr>
        <w:tc>
          <w:tcPr>
            <w:tcW w:w="1008" w:type="dxa"/>
            <w:shd w:val="clear" w:color="auto" w:fill="auto"/>
            <w:noWrap/>
            <w:vAlign w:val="bottom"/>
            <w:tcPrChange w:id="18414" w:author="Steve Barbeaux" w:date="2022-10-10T12:38:00Z">
              <w:tcPr>
                <w:tcW w:w="1008" w:type="dxa"/>
                <w:shd w:val="clear" w:color="auto" w:fill="auto"/>
                <w:noWrap/>
              </w:tcPr>
            </w:tcPrChange>
          </w:tcPr>
          <w:p w14:paraId="32AF291E" w14:textId="5BC0473D"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415" w:author="Steve Barbeaux" w:date="2022-10-10T12:38:00Z">
              <w:r>
                <w:rPr>
                  <w:sz w:val="16"/>
                  <w:szCs w:val="16"/>
                </w:rPr>
                <w:t>2032</w:t>
              </w:r>
            </w:ins>
            <w:del w:id="18416" w:author="Steve Barbeaux" w:date="2022-10-10T12:38:00Z">
              <w:r w:rsidRPr="00090530" w:rsidDel="00F31D15">
                <w:rPr>
                  <w:sz w:val="16"/>
                  <w:szCs w:val="16"/>
                </w:rPr>
                <w:delText>2030</w:delText>
              </w:r>
            </w:del>
          </w:p>
        </w:tc>
        <w:tc>
          <w:tcPr>
            <w:tcW w:w="999" w:type="dxa"/>
            <w:shd w:val="clear" w:color="auto" w:fill="auto"/>
            <w:noWrap/>
            <w:vAlign w:val="bottom"/>
            <w:tcPrChange w:id="18417" w:author="Steve Barbeaux" w:date="2022-10-10T12:38:00Z">
              <w:tcPr>
                <w:tcW w:w="999" w:type="dxa"/>
                <w:shd w:val="clear" w:color="auto" w:fill="auto"/>
                <w:noWrap/>
                <w:vAlign w:val="bottom"/>
              </w:tcPr>
            </w:tcPrChange>
          </w:tcPr>
          <w:p w14:paraId="04C943A9" w14:textId="313167DB"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418" w:author="Steve Barbeaux" w:date="2022-10-10T12:38:00Z">
              <w:r>
                <w:rPr>
                  <w:sz w:val="16"/>
                  <w:szCs w:val="16"/>
                </w:rPr>
                <w:t>74.22</w:t>
              </w:r>
            </w:ins>
            <w:del w:id="18419" w:author="Steve Barbeaux" w:date="2022-10-10T12:38:00Z">
              <w:r w:rsidDel="00F31D15">
                <w:rPr>
                  <w:sz w:val="16"/>
                  <w:szCs w:val="16"/>
                </w:rPr>
                <w:delText>79.26</w:delText>
              </w:r>
            </w:del>
          </w:p>
        </w:tc>
        <w:tc>
          <w:tcPr>
            <w:tcW w:w="1129" w:type="dxa"/>
            <w:shd w:val="clear" w:color="auto" w:fill="auto"/>
            <w:noWrap/>
            <w:vAlign w:val="bottom"/>
            <w:tcPrChange w:id="18420" w:author="Steve Barbeaux" w:date="2022-10-10T12:38:00Z">
              <w:tcPr>
                <w:tcW w:w="1129" w:type="dxa"/>
                <w:shd w:val="clear" w:color="auto" w:fill="auto"/>
                <w:noWrap/>
                <w:vAlign w:val="bottom"/>
              </w:tcPr>
            </w:tcPrChange>
          </w:tcPr>
          <w:p w14:paraId="3835631E" w14:textId="1D10F347"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421" w:author="Steve Barbeaux" w:date="2022-10-10T12:38:00Z">
              <w:r>
                <w:rPr>
                  <w:sz w:val="16"/>
                  <w:szCs w:val="16"/>
                </w:rPr>
                <w:t>74.22</w:t>
              </w:r>
            </w:ins>
            <w:del w:id="18422" w:author="Steve Barbeaux" w:date="2022-10-10T12:38:00Z">
              <w:r w:rsidDel="00F31D15">
                <w:rPr>
                  <w:sz w:val="16"/>
                  <w:szCs w:val="16"/>
                </w:rPr>
                <w:delText>79.26</w:delText>
              </w:r>
            </w:del>
          </w:p>
        </w:tc>
        <w:tc>
          <w:tcPr>
            <w:tcW w:w="1129" w:type="dxa"/>
            <w:shd w:val="clear" w:color="auto" w:fill="auto"/>
            <w:noWrap/>
            <w:vAlign w:val="bottom"/>
            <w:tcPrChange w:id="18423" w:author="Steve Barbeaux" w:date="2022-10-10T12:38:00Z">
              <w:tcPr>
                <w:tcW w:w="1129" w:type="dxa"/>
                <w:shd w:val="clear" w:color="auto" w:fill="auto"/>
                <w:noWrap/>
                <w:vAlign w:val="bottom"/>
              </w:tcPr>
            </w:tcPrChange>
          </w:tcPr>
          <w:p w14:paraId="73283CA1" w14:textId="0D5F612A"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424" w:author="Steve Barbeaux" w:date="2022-10-10T12:38:00Z">
              <w:r>
                <w:rPr>
                  <w:sz w:val="16"/>
                  <w:szCs w:val="16"/>
                </w:rPr>
                <w:t>134.08</w:t>
              </w:r>
            </w:ins>
            <w:del w:id="18425" w:author="Steve Barbeaux" w:date="2022-10-10T12:38:00Z">
              <w:r w:rsidDel="00F31D15">
                <w:rPr>
                  <w:sz w:val="16"/>
                  <w:szCs w:val="16"/>
                </w:rPr>
                <w:delText>145.79</w:delText>
              </w:r>
            </w:del>
          </w:p>
        </w:tc>
        <w:tc>
          <w:tcPr>
            <w:tcW w:w="1129" w:type="dxa"/>
            <w:shd w:val="clear" w:color="auto" w:fill="auto"/>
            <w:noWrap/>
            <w:vAlign w:val="bottom"/>
            <w:tcPrChange w:id="18426" w:author="Steve Barbeaux" w:date="2022-10-10T12:38:00Z">
              <w:tcPr>
                <w:tcW w:w="1129" w:type="dxa"/>
                <w:shd w:val="clear" w:color="auto" w:fill="auto"/>
                <w:noWrap/>
                <w:vAlign w:val="bottom"/>
              </w:tcPr>
            </w:tcPrChange>
          </w:tcPr>
          <w:p w14:paraId="69AAD84F" w14:textId="0A97203E"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427" w:author="Steve Barbeaux" w:date="2022-10-10T12:38:00Z">
              <w:r>
                <w:rPr>
                  <w:sz w:val="16"/>
                  <w:szCs w:val="16"/>
                </w:rPr>
                <w:t>99.30</w:t>
              </w:r>
            </w:ins>
            <w:del w:id="18428" w:author="Steve Barbeaux" w:date="2022-10-10T12:38:00Z">
              <w:r w:rsidDel="00F31D15">
                <w:rPr>
                  <w:sz w:val="16"/>
                  <w:szCs w:val="16"/>
                </w:rPr>
                <w:delText>105.83</w:delText>
              </w:r>
            </w:del>
          </w:p>
        </w:tc>
        <w:tc>
          <w:tcPr>
            <w:tcW w:w="1129" w:type="dxa"/>
            <w:shd w:val="clear" w:color="auto" w:fill="auto"/>
            <w:noWrap/>
            <w:vAlign w:val="bottom"/>
            <w:tcPrChange w:id="18429" w:author="Steve Barbeaux" w:date="2022-10-10T12:38:00Z">
              <w:tcPr>
                <w:tcW w:w="1129" w:type="dxa"/>
                <w:shd w:val="clear" w:color="auto" w:fill="auto"/>
                <w:noWrap/>
                <w:vAlign w:val="bottom"/>
              </w:tcPr>
            </w:tcPrChange>
          </w:tcPr>
          <w:p w14:paraId="5A393739" w14:textId="78FD980F"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430" w:author="Steve Barbeaux" w:date="2022-10-10T12:38:00Z">
              <w:r>
                <w:rPr>
                  <w:sz w:val="16"/>
                  <w:szCs w:val="16"/>
                </w:rPr>
                <w:t>145.86</w:t>
              </w:r>
            </w:ins>
            <w:del w:id="18431" w:author="Steve Barbeaux" w:date="2022-10-10T12:38:00Z">
              <w:r w:rsidDel="00F31D15">
                <w:rPr>
                  <w:sz w:val="16"/>
                  <w:szCs w:val="16"/>
                </w:rPr>
                <w:delText>155.76</w:delText>
              </w:r>
            </w:del>
          </w:p>
        </w:tc>
        <w:tc>
          <w:tcPr>
            <w:tcW w:w="1055" w:type="dxa"/>
            <w:shd w:val="clear" w:color="auto" w:fill="auto"/>
            <w:noWrap/>
            <w:vAlign w:val="bottom"/>
            <w:tcPrChange w:id="18432" w:author="Steve Barbeaux" w:date="2022-10-10T12:38:00Z">
              <w:tcPr>
                <w:tcW w:w="1055" w:type="dxa"/>
                <w:shd w:val="clear" w:color="auto" w:fill="auto"/>
                <w:noWrap/>
                <w:vAlign w:val="bottom"/>
              </w:tcPr>
            </w:tcPrChange>
          </w:tcPr>
          <w:p w14:paraId="60086E75" w14:textId="4F676124"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433" w:author="Steve Barbeaux" w:date="2022-10-10T12:38:00Z">
              <w:r>
                <w:rPr>
                  <w:sz w:val="16"/>
                  <w:szCs w:val="16"/>
                </w:rPr>
                <w:t>67.45</w:t>
              </w:r>
            </w:ins>
            <w:del w:id="18434" w:author="Steve Barbeaux" w:date="2022-10-10T12:38:00Z">
              <w:r w:rsidDel="00F31D15">
                <w:rPr>
                  <w:sz w:val="16"/>
                  <w:szCs w:val="16"/>
                </w:rPr>
                <w:delText>72.01</w:delText>
              </w:r>
            </w:del>
          </w:p>
        </w:tc>
        <w:tc>
          <w:tcPr>
            <w:tcW w:w="990" w:type="dxa"/>
            <w:shd w:val="clear" w:color="auto" w:fill="auto"/>
            <w:noWrap/>
            <w:vAlign w:val="bottom"/>
            <w:tcPrChange w:id="18435" w:author="Steve Barbeaux" w:date="2022-10-10T12:38:00Z">
              <w:tcPr>
                <w:tcW w:w="990" w:type="dxa"/>
                <w:shd w:val="clear" w:color="auto" w:fill="auto"/>
                <w:noWrap/>
                <w:vAlign w:val="bottom"/>
              </w:tcPr>
            </w:tcPrChange>
          </w:tcPr>
          <w:p w14:paraId="3E8255CC" w14:textId="315C4611"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436" w:author="Steve Barbeaux" w:date="2022-10-10T12:38:00Z">
              <w:r>
                <w:rPr>
                  <w:sz w:val="16"/>
                  <w:szCs w:val="16"/>
                </w:rPr>
                <w:t>67.45</w:t>
              </w:r>
            </w:ins>
            <w:del w:id="18437" w:author="Steve Barbeaux" w:date="2022-10-10T12:38:00Z">
              <w:r w:rsidDel="00F31D15">
                <w:rPr>
                  <w:sz w:val="16"/>
                  <w:szCs w:val="16"/>
                </w:rPr>
                <w:delText>72.00</w:delText>
              </w:r>
            </w:del>
          </w:p>
        </w:tc>
        <w:tc>
          <w:tcPr>
            <w:tcW w:w="1008" w:type="dxa"/>
            <w:shd w:val="clear" w:color="auto" w:fill="auto"/>
            <w:vAlign w:val="bottom"/>
            <w:tcPrChange w:id="18438" w:author="Steve Barbeaux" w:date="2022-10-10T12:38:00Z">
              <w:tcPr>
                <w:tcW w:w="1008" w:type="dxa"/>
                <w:shd w:val="clear" w:color="auto" w:fill="auto"/>
                <w:vAlign w:val="bottom"/>
              </w:tcPr>
            </w:tcPrChange>
          </w:tcPr>
          <w:p w14:paraId="29223E0A" w14:textId="543DCB60"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439" w:author="Steve Barbeaux" w:date="2022-10-10T12:38:00Z">
              <w:r>
                <w:rPr>
                  <w:sz w:val="16"/>
                  <w:szCs w:val="16"/>
                </w:rPr>
                <w:t>104.51</w:t>
              </w:r>
            </w:ins>
            <w:del w:id="18440" w:author="Steve Barbeaux" w:date="2022-10-10T12:38:00Z">
              <w:r w:rsidDel="00F31D15">
                <w:rPr>
                  <w:sz w:val="16"/>
                  <w:szCs w:val="16"/>
                </w:rPr>
                <w:delText>115.29</w:delText>
              </w:r>
            </w:del>
          </w:p>
        </w:tc>
      </w:tr>
      <w:tr w:rsidR="00711944" w:rsidRPr="00FE4F7D" w14:paraId="7E5D2589" w14:textId="77777777" w:rsidTr="00711944">
        <w:tblPrEx>
          <w:tblW w:w="9576" w:type="dxa"/>
          <w:jc w:val="center"/>
          <w:tblLayout w:type="fixed"/>
          <w:tblLook w:val="0000" w:firstRow="0" w:lastRow="0" w:firstColumn="0" w:lastColumn="0" w:noHBand="0" w:noVBand="0"/>
          <w:tblPrExChange w:id="18441" w:author="Steve Barbeaux" w:date="2022-10-10T12:38:00Z">
            <w:tblPrEx>
              <w:tblW w:w="9576" w:type="dxa"/>
              <w:jc w:val="center"/>
              <w:tblLayout w:type="fixed"/>
              <w:tblLook w:val="0000" w:firstRow="0" w:lastRow="0" w:firstColumn="0" w:lastColumn="0" w:noHBand="0" w:noVBand="0"/>
            </w:tblPrEx>
          </w:tblPrExChange>
        </w:tblPrEx>
        <w:trPr>
          <w:jc w:val="center"/>
          <w:trPrChange w:id="18442" w:author="Steve Barbeaux" w:date="2022-10-10T12:38:00Z">
            <w:trPr>
              <w:jc w:val="center"/>
            </w:trPr>
          </w:trPrChange>
        </w:trPr>
        <w:tc>
          <w:tcPr>
            <w:tcW w:w="1008" w:type="dxa"/>
            <w:shd w:val="clear" w:color="auto" w:fill="auto"/>
            <w:noWrap/>
            <w:vAlign w:val="bottom"/>
            <w:tcPrChange w:id="18443" w:author="Steve Barbeaux" w:date="2022-10-10T12:38:00Z">
              <w:tcPr>
                <w:tcW w:w="1008" w:type="dxa"/>
                <w:shd w:val="clear" w:color="auto" w:fill="auto"/>
                <w:noWrap/>
              </w:tcPr>
            </w:tcPrChange>
          </w:tcPr>
          <w:p w14:paraId="64230E6C" w14:textId="369D958F"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444" w:author="Steve Barbeaux" w:date="2022-10-10T12:38:00Z">
              <w:r>
                <w:rPr>
                  <w:sz w:val="16"/>
                  <w:szCs w:val="16"/>
                </w:rPr>
                <w:t>2033</w:t>
              </w:r>
            </w:ins>
            <w:del w:id="18445" w:author="Steve Barbeaux" w:date="2022-10-10T12:38:00Z">
              <w:r w:rsidRPr="00090530" w:rsidDel="00F31D15">
                <w:rPr>
                  <w:sz w:val="16"/>
                  <w:szCs w:val="16"/>
                </w:rPr>
                <w:delText>2031</w:delText>
              </w:r>
            </w:del>
          </w:p>
        </w:tc>
        <w:tc>
          <w:tcPr>
            <w:tcW w:w="999" w:type="dxa"/>
            <w:shd w:val="clear" w:color="auto" w:fill="auto"/>
            <w:noWrap/>
            <w:vAlign w:val="bottom"/>
            <w:tcPrChange w:id="18446" w:author="Steve Barbeaux" w:date="2022-10-10T12:38:00Z">
              <w:tcPr>
                <w:tcW w:w="999" w:type="dxa"/>
                <w:shd w:val="clear" w:color="auto" w:fill="auto"/>
                <w:noWrap/>
                <w:vAlign w:val="bottom"/>
              </w:tcPr>
            </w:tcPrChange>
          </w:tcPr>
          <w:p w14:paraId="2FED3BFF" w14:textId="70B8C0FE"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447" w:author="Steve Barbeaux" w:date="2022-10-10T12:38:00Z">
              <w:r>
                <w:rPr>
                  <w:sz w:val="16"/>
                  <w:szCs w:val="16"/>
                </w:rPr>
                <w:t>74.38</w:t>
              </w:r>
            </w:ins>
            <w:del w:id="18448" w:author="Steve Barbeaux" w:date="2022-10-10T12:38:00Z">
              <w:r w:rsidDel="00F31D15">
                <w:rPr>
                  <w:sz w:val="16"/>
                  <w:szCs w:val="16"/>
                </w:rPr>
                <w:delText>79.47</w:delText>
              </w:r>
            </w:del>
          </w:p>
        </w:tc>
        <w:tc>
          <w:tcPr>
            <w:tcW w:w="1129" w:type="dxa"/>
            <w:shd w:val="clear" w:color="auto" w:fill="auto"/>
            <w:noWrap/>
            <w:vAlign w:val="bottom"/>
            <w:tcPrChange w:id="18449" w:author="Steve Barbeaux" w:date="2022-10-10T12:38:00Z">
              <w:tcPr>
                <w:tcW w:w="1129" w:type="dxa"/>
                <w:shd w:val="clear" w:color="auto" w:fill="auto"/>
                <w:noWrap/>
                <w:vAlign w:val="bottom"/>
              </w:tcPr>
            </w:tcPrChange>
          </w:tcPr>
          <w:p w14:paraId="3B237BA8" w14:textId="358D64A8"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450" w:author="Steve Barbeaux" w:date="2022-10-10T12:38:00Z">
              <w:r>
                <w:rPr>
                  <w:sz w:val="16"/>
                  <w:szCs w:val="16"/>
                </w:rPr>
                <w:t>74.38</w:t>
              </w:r>
            </w:ins>
            <w:del w:id="18451" w:author="Steve Barbeaux" w:date="2022-10-10T12:38:00Z">
              <w:r w:rsidDel="00F31D15">
                <w:rPr>
                  <w:sz w:val="16"/>
                  <w:szCs w:val="16"/>
                </w:rPr>
                <w:delText>79.47</w:delText>
              </w:r>
            </w:del>
          </w:p>
        </w:tc>
        <w:tc>
          <w:tcPr>
            <w:tcW w:w="1129" w:type="dxa"/>
            <w:shd w:val="clear" w:color="auto" w:fill="auto"/>
            <w:noWrap/>
            <w:vAlign w:val="bottom"/>
            <w:tcPrChange w:id="18452" w:author="Steve Barbeaux" w:date="2022-10-10T12:38:00Z">
              <w:tcPr>
                <w:tcW w:w="1129" w:type="dxa"/>
                <w:shd w:val="clear" w:color="auto" w:fill="auto"/>
                <w:noWrap/>
                <w:vAlign w:val="bottom"/>
              </w:tcPr>
            </w:tcPrChange>
          </w:tcPr>
          <w:p w14:paraId="5B4BA396" w14:textId="24221812"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453" w:author="Steve Barbeaux" w:date="2022-10-10T12:38:00Z">
              <w:r>
                <w:rPr>
                  <w:sz w:val="16"/>
                  <w:szCs w:val="16"/>
                </w:rPr>
                <w:t>138.64</w:t>
              </w:r>
            </w:ins>
            <w:del w:id="18454" w:author="Steve Barbeaux" w:date="2022-10-10T12:38:00Z">
              <w:r w:rsidDel="00F31D15">
                <w:rPr>
                  <w:sz w:val="16"/>
                  <w:szCs w:val="16"/>
                </w:rPr>
                <w:delText>151.09</w:delText>
              </w:r>
            </w:del>
          </w:p>
        </w:tc>
        <w:tc>
          <w:tcPr>
            <w:tcW w:w="1129" w:type="dxa"/>
            <w:shd w:val="clear" w:color="auto" w:fill="auto"/>
            <w:noWrap/>
            <w:vAlign w:val="bottom"/>
            <w:tcPrChange w:id="18455" w:author="Steve Barbeaux" w:date="2022-10-10T12:38:00Z">
              <w:tcPr>
                <w:tcW w:w="1129" w:type="dxa"/>
                <w:shd w:val="clear" w:color="auto" w:fill="auto"/>
                <w:noWrap/>
                <w:vAlign w:val="bottom"/>
              </w:tcPr>
            </w:tcPrChange>
          </w:tcPr>
          <w:p w14:paraId="7FCF9D3C" w14:textId="2D5CF912"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456" w:author="Steve Barbeaux" w:date="2022-10-10T12:38:00Z">
              <w:r>
                <w:rPr>
                  <w:sz w:val="16"/>
                  <w:szCs w:val="16"/>
                </w:rPr>
                <w:t>101.15</w:t>
              </w:r>
            </w:ins>
            <w:del w:id="18457" w:author="Steve Barbeaux" w:date="2022-10-10T12:38:00Z">
              <w:r w:rsidDel="00F31D15">
                <w:rPr>
                  <w:sz w:val="16"/>
                  <w:szCs w:val="16"/>
                </w:rPr>
                <w:delText>107.92</w:delText>
              </w:r>
            </w:del>
          </w:p>
        </w:tc>
        <w:tc>
          <w:tcPr>
            <w:tcW w:w="1129" w:type="dxa"/>
            <w:shd w:val="clear" w:color="auto" w:fill="auto"/>
            <w:noWrap/>
            <w:vAlign w:val="bottom"/>
            <w:tcPrChange w:id="18458" w:author="Steve Barbeaux" w:date="2022-10-10T12:38:00Z">
              <w:tcPr>
                <w:tcW w:w="1129" w:type="dxa"/>
                <w:shd w:val="clear" w:color="auto" w:fill="auto"/>
                <w:noWrap/>
                <w:vAlign w:val="bottom"/>
              </w:tcPr>
            </w:tcPrChange>
          </w:tcPr>
          <w:p w14:paraId="5AD00EA4" w14:textId="47693765"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459" w:author="Steve Barbeaux" w:date="2022-10-10T12:38:00Z">
              <w:r>
                <w:rPr>
                  <w:sz w:val="16"/>
                  <w:szCs w:val="16"/>
                </w:rPr>
                <w:t>151.57</w:t>
              </w:r>
            </w:ins>
            <w:del w:id="18460" w:author="Steve Barbeaux" w:date="2022-10-10T12:38:00Z">
              <w:r w:rsidDel="00F31D15">
                <w:rPr>
                  <w:sz w:val="16"/>
                  <w:szCs w:val="16"/>
                </w:rPr>
                <w:delText>162.04</w:delText>
              </w:r>
            </w:del>
          </w:p>
        </w:tc>
        <w:tc>
          <w:tcPr>
            <w:tcW w:w="1055" w:type="dxa"/>
            <w:shd w:val="clear" w:color="auto" w:fill="auto"/>
            <w:noWrap/>
            <w:vAlign w:val="bottom"/>
            <w:tcPrChange w:id="18461" w:author="Steve Barbeaux" w:date="2022-10-10T12:38:00Z">
              <w:tcPr>
                <w:tcW w:w="1055" w:type="dxa"/>
                <w:shd w:val="clear" w:color="auto" w:fill="auto"/>
                <w:noWrap/>
                <w:vAlign w:val="bottom"/>
              </w:tcPr>
            </w:tcPrChange>
          </w:tcPr>
          <w:p w14:paraId="7ACE8F8D" w14:textId="61614B4E"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462" w:author="Steve Barbeaux" w:date="2022-10-10T12:38:00Z">
              <w:r>
                <w:rPr>
                  <w:sz w:val="16"/>
                  <w:szCs w:val="16"/>
                </w:rPr>
                <w:t>67.32</w:t>
              </w:r>
            </w:ins>
            <w:del w:id="18463" w:author="Steve Barbeaux" w:date="2022-10-10T12:38:00Z">
              <w:r w:rsidDel="00F31D15">
                <w:rPr>
                  <w:sz w:val="16"/>
                  <w:szCs w:val="16"/>
                </w:rPr>
                <w:delText>71.89</w:delText>
              </w:r>
            </w:del>
          </w:p>
        </w:tc>
        <w:tc>
          <w:tcPr>
            <w:tcW w:w="990" w:type="dxa"/>
            <w:shd w:val="clear" w:color="auto" w:fill="auto"/>
            <w:noWrap/>
            <w:vAlign w:val="bottom"/>
            <w:tcPrChange w:id="18464" w:author="Steve Barbeaux" w:date="2022-10-10T12:38:00Z">
              <w:tcPr>
                <w:tcW w:w="990" w:type="dxa"/>
                <w:shd w:val="clear" w:color="auto" w:fill="auto"/>
                <w:noWrap/>
                <w:vAlign w:val="bottom"/>
              </w:tcPr>
            </w:tcPrChange>
          </w:tcPr>
          <w:p w14:paraId="61661C97" w14:textId="57C3836E"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465" w:author="Steve Barbeaux" w:date="2022-10-10T12:38:00Z">
              <w:r>
                <w:rPr>
                  <w:sz w:val="16"/>
                  <w:szCs w:val="16"/>
                </w:rPr>
                <w:t>67.31</w:t>
              </w:r>
            </w:ins>
            <w:del w:id="18466" w:author="Steve Barbeaux" w:date="2022-10-10T12:38:00Z">
              <w:r w:rsidDel="00F31D15">
                <w:rPr>
                  <w:sz w:val="16"/>
                  <w:szCs w:val="16"/>
                </w:rPr>
                <w:delText>71.87</w:delText>
              </w:r>
            </w:del>
          </w:p>
        </w:tc>
        <w:tc>
          <w:tcPr>
            <w:tcW w:w="1008" w:type="dxa"/>
            <w:shd w:val="clear" w:color="auto" w:fill="auto"/>
            <w:vAlign w:val="bottom"/>
            <w:tcPrChange w:id="18467" w:author="Steve Barbeaux" w:date="2022-10-10T12:38:00Z">
              <w:tcPr>
                <w:tcW w:w="1008" w:type="dxa"/>
                <w:shd w:val="clear" w:color="auto" w:fill="auto"/>
                <w:vAlign w:val="bottom"/>
              </w:tcPr>
            </w:tcPrChange>
          </w:tcPr>
          <w:p w14:paraId="2563BD2D" w14:textId="4EDDACCC"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468" w:author="Steve Barbeaux" w:date="2022-10-10T12:38:00Z">
              <w:r>
                <w:rPr>
                  <w:sz w:val="16"/>
                  <w:szCs w:val="16"/>
                </w:rPr>
                <w:t>108.44</w:t>
              </w:r>
            </w:ins>
            <w:del w:id="18469" w:author="Steve Barbeaux" w:date="2022-10-10T12:38:00Z">
              <w:r w:rsidDel="00F31D15">
                <w:rPr>
                  <w:sz w:val="16"/>
                  <w:szCs w:val="16"/>
                </w:rPr>
                <w:delText>119.75</w:delText>
              </w:r>
            </w:del>
          </w:p>
        </w:tc>
      </w:tr>
      <w:tr w:rsidR="00711944" w:rsidRPr="00FE4F7D" w14:paraId="622B30FF" w14:textId="77777777" w:rsidTr="00711944">
        <w:tblPrEx>
          <w:tblW w:w="9576" w:type="dxa"/>
          <w:jc w:val="center"/>
          <w:tblLayout w:type="fixed"/>
          <w:tblLook w:val="0000" w:firstRow="0" w:lastRow="0" w:firstColumn="0" w:lastColumn="0" w:noHBand="0" w:noVBand="0"/>
          <w:tblPrExChange w:id="18470" w:author="Steve Barbeaux" w:date="2022-10-10T12:38:00Z">
            <w:tblPrEx>
              <w:tblW w:w="9576" w:type="dxa"/>
              <w:jc w:val="center"/>
              <w:tblLayout w:type="fixed"/>
              <w:tblLook w:val="0000" w:firstRow="0" w:lastRow="0" w:firstColumn="0" w:lastColumn="0" w:noHBand="0" w:noVBand="0"/>
            </w:tblPrEx>
          </w:tblPrExChange>
        </w:tblPrEx>
        <w:trPr>
          <w:jc w:val="center"/>
          <w:trPrChange w:id="18471" w:author="Steve Barbeaux" w:date="2022-10-10T12:38:00Z">
            <w:trPr>
              <w:jc w:val="center"/>
            </w:trPr>
          </w:trPrChange>
        </w:trPr>
        <w:tc>
          <w:tcPr>
            <w:tcW w:w="1008" w:type="dxa"/>
            <w:shd w:val="clear" w:color="auto" w:fill="auto"/>
            <w:noWrap/>
            <w:vAlign w:val="bottom"/>
            <w:tcPrChange w:id="18472" w:author="Steve Barbeaux" w:date="2022-10-10T12:38:00Z">
              <w:tcPr>
                <w:tcW w:w="1008" w:type="dxa"/>
                <w:shd w:val="clear" w:color="auto" w:fill="auto"/>
                <w:noWrap/>
              </w:tcPr>
            </w:tcPrChange>
          </w:tcPr>
          <w:p w14:paraId="5675EFD4" w14:textId="537F8259"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473" w:author="Steve Barbeaux" w:date="2022-10-10T12:38:00Z">
              <w:r>
                <w:rPr>
                  <w:sz w:val="16"/>
                  <w:szCs w:val="16"/>
                </w:rPr>
                <w:t>2034</w:t>
              </w:r>
            </w:ins>
            <w:del w:id="18474" w:author="Steve Barbeaux" w:date="2022-10-10T12:38:00Z">
              <w:r w:rsidRPr="00090530" w:rsidDel="00F31D15">
                <w:rPr>
                  <w:sz w:val="16"/>
                  <w:szCs w:val="16"/>
                </w:rPr>
                <w:delText>2032</w:delText>
              </w:r>
            </w:del>
          </w:p>
        </w:tc>
        <w:tc>
          <w:tcPr>
            <w:tcW w:w="999" w:type="dxa"/>
            <w:shd w:val="clear" w:color="auto" w:fill="auto"/>
            <w:noWrap/>
            <w:vAlign w:val="bottom"/>
            <w:tcPrChange w:id="18475" w:author="Steve Barbeaux" w:date="2022-10-10T12:38:00Z">
              <w:tcPr>
                <w:tcW w:w="999" w:type="dxa"/>
                <w:shd w:val="clear" w:color="auto" w:fill="auto"/>
                <w:noWrap/>
                <w:vAlign w:val="bottom"/>
              </w:tcPr>
            </w:tcPrChange>
          </w:tcPr>
          <w:p w14:paraId="057E89FC" w14:textId="0920F0E4"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476" w:author="Steve Barbeaux" w:date="2022-10-10T12:38:00Z">
              <w:r>
                <w:rPr>
                  <w:sz w:val="16"/>
                  <w:szCs w:val="16"/>
                </w:rPr>
                <w:t>74.30</w:t>
              </w:r>
            </w:ins>
            <w:del w:id="18477" w:author="Steve Barbeaux" w:date="2022-10-10T12:38:00Z">
              <w:r w:rsidDel="00F31D15">
                <w:rPr>
                  <w:sz w:val="16"/>
                  <w:szCs w:val="16"/>
                </w:rPr>
                <w:delText>79.38</w:delText>
              </w:r>
            </w:del>
          </w:p>
        </w:tc>
        <w:tc>
          <w:tcPr>
            <w:tcW w:w="1129" w:type="dxa"/>
            <w:shd w:val="clear" w:color="auto" w:fill="auto"/>
            <w:noWrap/>
            <w:vAlign w:val="bottom"/>
            <w:tcPrChange w:id="18478" w:author="Steve Barbeaux" w:date="2022-10-10T12:38:00Z">
              <w:tcPr>
                <w:tcW w:w="1129" w:type="dxa"/>
                <w:shd w:val="clear" w:color="auto" w:fill="auto"/>
                <w:noWrap/>
                <w:vAlign w:val="bottom"/>
              </w:tcPr>
            </w:tcPrChange>
          </w:tcPr>
          <w:p w14:paraId="62804696" w14:textId="7AB2886E"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479" w:author="Steve Barbeaux" w:date="2022-10-10T12:38:00Z">
              <w:r>
                <w:rPr>
                  <w:sz w:val="16"/>
                  <w:szCs w:val="16"/>
                </w:rPr>
                <w:t>74.30</w:t>
              </w:r>
            </w:ins>
            <w:del w:id="18480" w:author="Steve Barbeaux" w:date="2022-10-10T12:38:00Z">
              <w:r w:rsidDel="00F31D15">
                <w:rPr>
                  <w:sz w:val="16"/>
                  <w:szCs w:val="16"/>
                </w:rPr>
                <w:delText>79.38</w:delText>
              </w:r>
            </w:del>
          </w:p>
        </w:tc>
        <w:tc>
          <w:tcPr>
            <w:tcW w:w="1129" w:type="dxa"/>
            <w:shd w:val="clear" w:color="auto" w:fill="auto"/>
            <w:noWrap/>
            <w:vAlign w:val="bottom"/>
            <w:tcPrChange w:id="18481" w:author="Steve Barbeaux" w:date="2022-10-10T12:38:00Z">
              <w:tcPr>
                <w:tcW w:w="1129" w:type="dxa"/>
                <w:shd w:val="clear" w:color="auto" w:fill="auto"/>
                <w:noWrap/>
                <w:vAlign w:val="bottom"/>
              </w:tcPr>
            </w:tcPrChange>
          </w:tcPr>
          <w:p w14:paraId="6E20D19D" w14:textId="6FA6A985"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482" w:author="Steve Barbeaux" w:date="2022-10-10T12:38:00Z">
              <w:r>
                <w:rPr>
                  <w:sz w:val="16"/>
                  <w:szCs w:val="16"/>
                </w:rPr>
                <w:t>142.20</w:t>
              </w:r>
            </w:ins>
            <w:del w:id="18483" w:author="Steve Barbeaux" w:date="2022-10-10T12:38:00Z">
              <w:r w:rsidDel="00F31D15">
                <w:rPr>
                  <w:sz w:val="16"/>
                  <w:szCs w:val="16"/>
                </w:rPr>
                <w:delText>155.16</w:delText>
              </w:r>
            </w:del>
          </w:p>
        </w:tc>
        <w:tc>
          <w:tcPr>
            <w:tcW w:w="1129" w:type="dxa"/>
            <w:shd w:val="clear" w:color="auto" w:fill="auto"/>
            <w:noWrap/>
            <w:vAlign w:val="bottom"/>
            <w:tcPrChange w:id="18484" w:author="Steve Barbeaux" w:date="2022-10-10T12:38:00Z">
              <w:tcPr>
                <w:tcW w:w="1129" w:type="dxa"/>
                <w:shd w:val="clear" w:color="auto" w:fill="auto"/>
                <w:noWrap/>
                <w:vAlign w:val="bottom"/>
              </w:tcPr>
            </w:tcPrChange>
          </w:tcPr>
          <w:p w14:paraId="7C166E2A" w14:textId="230E1E08"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485" w:author="Steve Barbeaux" w:date="2022-10-10T12:38:00Z">
              <w:r>
                <w:rPr>
                  <w:sz w:val="16"/>
                  <w:szCs w:val="16"/>
                </w:rPr>
                <w:t>102.36</w:t>
              </w:r>
            </w:ins>
            <w:del w:id="18486" w:author="Steve Barbeaux" w:date="2022-10-10T12:38:00Z">
              <w:r w:rsidDel="00F31D15">
                <w:rPr>
                  <w:sz w:val="16"/>
                  <w:szCs w:val="16"/>
                </w:rPr>
                <w:delText>109.26</w:delText>
              </w:r>
            </w:del>
          </w:p>
        </w:tc>
        <w:tc>
          <w:tcPr>
            <w:tcW w:w="1129" w:type="dxa"/>
            <w:shd w:val="clear" w:color="auto" w:fill="auto"/>
            <w:noWrap/>
            <w:vAlign w:val="bottom"/>
            <w:tcPrChange w:id="18487" w:author="Steve Barbeaux" w:date="2022-10-10T12:38:00Z">
              <w:tcPr>
                <w:tcW w:w="1129" w:type="dxa"/>
                <w:shd w:val="clear" w:color="auto" w:fill="auto"/>
                <w:noWrap/>
                <w:vAlign w:val="bottom"/>
              </w:tcPr>
            </w:tcPrChange>
          </w:tcPr>
          <w:p w14:paraId="038D4476" w14:textId="55A12517"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488" w:author="Steve Barbeaux" w:date="2022-10-10T12:38:00Z">
              <w:r>
                <w:rPr>
                  <w:sz w:val="16"/>
                  <w:szCs w:val="16"/>
                </w:rPr>
                <w:t>156.17</w:t>
              </w:r>
            </w:ins>
            <w:del w:id="18489" w:author="Steve Barbeaux" w:date="2022-10-10T12:38:00Z">
              <w:r w:rsidDel="00F31D15">
                <w:rPr>
                  <w:sz w:val="16"/>
                  <w:szCs w:val="16"/>
                </w:rPr>
                <w:delText>166.99</w:delText>
              </w:r>
            </w:del>
          </w:p>
        </w:tc>
        <w:tc>
          <w:tcPr>
            <w:tcW w:w="1055" w:type="dxa"/>
            <w:shd w:val="clear" w:color="auto" w:fill="auto"/>
            <w:noWrap/>
            <w:vAlign w:val="bottom"/>
            <w:tcPrChange w:id="18490" w:author="Steve Barbeaux" w:date="2022-10-10T12:38:00Z">
              <w:tcPr>
                <w:tcW w:w="1055" w:type="dxa"/>
                <w:shd w:val="clear" w:color="auto" w:fill="auto"/>
                <w:noWrap/>
                <w:vAlign w:val="bottom"/>
              </w:tcPr>
            </w:tcPrChange>
          </w:tcPr>
          <w:p w14:paraId="5D881870" w14:textId="298F3F4E"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491" w:author="Steve Barbeaux" w:date="2022-10-10T12:38:00Z">
              <w:r>
                <w:rPr>
                  <w:sz w:val="16"/>
                  <w:szCs w:val="16"/>
                </w:rPr>
                <w:t>67.06</w:t>
              </w:r>
            </w:ins>
            <w:del w:id="18492" w:author="Steve Barbeaux" w:date="2022-10-10T12:38:00Z">
              <w:r w:rsidDel="00F31D15">
                <w:rPr>
                  <w:sz w:val="16"/>
                  <w:szCs w:val="16"/>
                </w:rPr>
                <w:delText>71.61</w:delText>
              </w:r>
            </w:del>
          </w:p>
        </w:tc>
        <w:tc>
          <w:tcPr>
            <w:tcW w:w="990" w:type="dxa"/>
            <w:shd w:val="clear" w:color="auto" w:fill="auto"/>
            <w:noWrap/>
            <w:vAlign w:val="bottom"/>
            <w:tcPrChange w:id="18493" w:author="Steve Barbeaux" w:date="2022-10-10T12:38:00Z">
              <w:tcPr>
                <w:tcW w:w="990" w:type="dxa"/>
                <w:shd w:val="clear" w:color="auto" w:fill="auto"/>
                <w:noWrap/>
                <w:vAlign w:val="bottom"/>
              </w:tcPr>
            </w:tcPrChange>
          </w:tcPr>
          <w:p w14:paraId="491E7C05" w14:textId="77C6536F"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494" w:author="Steve Barbeaux" w:date="2022-10-10T12:38:00Z">
              <w:r>
                <w:rPr>
                  <w:sz w:val="16"/>
                  <w:szCs w:val="16"/>
                </w:rPr>
                <w:t>67.05</w:t>
              </w:r>
            </w:ins>
            <w:del w:id="18495" w:author="Steve Barbeaux" w:date="2022-10-10T12:38:00Z">
              <w:r w:rsidDel="00F31D15">
                <w:rPr>
                  <w:sz w:val="16"/>
                  <w:szCs w:val="16"/>
                </w:rPr>
                <w:delText>71.60</w:delText>
              </w:r>
            </w:del>
          </w:p>
        </w:tc>
        <w:tc>
          <w:tcPr>
            <w:tcW w:w="1008" w:type="dxa"/>
            <w:shd w:val="clear" w:color="auto" w:fill="auto"/>
            <w:vAlign w:val="bottom"/>
            <w:tcPrChange w:id="18496" w:author="Steve Barbeaux" w:date="2022-10-10T12:38:00Z">
              <w:tcPr>
                <w:tcW w:w="1008" w:type="dxa"/>
                <w:shd w:val="clear" w:color="auto" w:fill="auto"/>
                <w:vAlign w:val="bottom"/>
              </w:tcPr>
            </w:tcPrChange>
          </w:tcPr>
          <w:p w14:paraId="3188A4E8" w14:textId="3F3C82CA"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497" w:author="Steve Barbeaux" w:date="2022-10-10T12:38:00Z">
              <w:r>
                <w:rPr>
                  <w:sz w:val="16"/>
                  <w:szCs w:val="16"/>
                </w:rPr>
                <w:t>111.64</w:t>
              </w:r>
            </w:ins>
            <w:del w:id="18498" w:author="Steve Barbeaux" w:date="2022-10-10T12:38:00Z">
              <w:r w:rsidDel="00F31D15">
                <w:rPr>
                  <w:sz w:val="16"/>
                  <w:szCs w:val="16"/>
                </w:rPr>
                <w:delText>123.33</w:delText>
              </w:r>
            </w:del>
          </w:p>
        </w:tc>
      </w:tr>
      <w:tr w:rsidR="00711944" w:rsidRPr="00FE4F7D" w14:paraId="46F4E6D4" w14:textId="77777777" w:rsidTr="00711944">
        <w:tblPrEx>
          <w:tblW w:w="9576" w:type="dxa"/>
          <w:jc w:val="center"/>
          <w:tblLayout w:type="fixed"/>
          <w:tblLook w:val="0000" w:firstRow="0" w:lastRow="0" w:firstColumn="0" w:lastColumn="0" w:noHBand="0" w:noVBand="0"/>
          <w:tblPrExChange w:id="18499" w:author="Steve Barbeaux" w:date="2022-10-10T12:38:00Z">
            <w:tblPrEx>
              <w:tblW w:w="9576" w:type="dxa"/>
              <w:jc w:val="center"/>
              <w:tblLayout w:type="fixed"/>
              <w:tblLook w:val="0000" w:firstRow="0" w:lastRow="0" w:firstColumn="0" w:lastColumn="0" w:noHBand="0" w:noVBand="0"/>
            </w:tblPrEx>
          </w:tblPrExChange>
        </w:tblPrEx>
        <w:trPr>
          <w:jc w:val="center"/>
          <w:trPrChange w:id="18500" w:author="Steve Barbeaux" w:date="2022-10-10T12:38:00Z">
            <w:trPr>
              <w:jc w:val="center"/>
            </w:trPr>
          </w:trPrChange>
        </w:trPr>
        <w:tc>
          <w:tcPr>
            <w:tcW w:w="1008" w:type="dxa"/>
            <w:tcBorders>
              <w:bottom w:val="single" w:sz="4" w:space="0" w:color="auto"/>
            </w:tcBorders>
            <w:shd w:val="clear" w:color="auto" w:fill="auto"/>
            <w:noWrap/>
            <w:vAlign w:val="bottom"/>
            <w:tcPrChange w:id="18501" w:author="Steve Barbeaux" w:date="2022-10-10T12:38:00Z">
              <w:tcPr>
                <w:tcW w:w="1008" w:type="dxa"/>
                <w:tcBorders>
                  <w:bottom w:val="single" w:sz="4" w:space="0" w:color="auto"/>
                </w:tcBorders>
                <w:shd w:val="clear" w:color="auto" w:fill="auto"/>
                <w:noWrap/>
              </w:tcPr>
            </w:tcPrChange>
          </w:tcPr>
          <w:p w14:paraId="2E0382E0" w14:textId="2F2964A6"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02" w:author="Steve Barbeaux" w:date="2022-10-10T12:38:00Z">
              <w:r>
                <w:rPr>
                  <w:sz w:val="16"/>
                  <w:szCs w:val="16"/>
                </w:rPr>
                <w:t>2035</w:t>
              </w:r>
            </w:ins>
            <w:del w:id="18503" w:author="Steve Barbeaux" w:date="2022-10-10T12:38:00Z">
              <w:r w:rsidRPr="00090530" w:rsidDel="00F31D15">
                <w:rPr>
                  <w:sz w:val="16"/>
                  <w:szCs w:val="16"/>
                </w:rPr>
                <w:delText>2033</w:delText>
              </w:r>
            </w:del>
          </w:p>
        </w:tc>
        <w:tc>
          <w:tcPr>
            <w:tcW w:w="999" w:type="dxa"/>
            <w:tcBorders>
              <w:bottom w:val="single" w:sz="4" w:space="0" w:color="auto"/>
            </w:tcBorders>
            <w:shd w:val="clear" w:color="auto" w:fill="auto"/>
            <w:noWrap/>
            <w:vAlign w:val="bottom"/>
            <w:tcPrChange w:id="18504" w:author="Steve Barbeaux" w:date="2022-10-10T12:38:00Z">
              <w:tcPr>
                <w:tcW w:w="999" w:type="dxa"/>
                <w:tcBorders>
                  <w:bottom w:val="single" w:sz="4" w:space="0" w:color="auto"/>
                </w:tcBorders>
                <w:shd w:val="clear" w:color="auto" w:fill="auto"/>
                <w:noWrap/>
                <w:vAlign w:val="bottom"/>
              </w:tcPr>
            </w:tcPrChange>
          </w:tcPr>
          <w:p w14:paraId="57C095DA" w14:textId="43ADD380"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05" w:author="Steve Barbeaux" w:date="2022-10-10T12:38:00Z">
              <w:r>
                <w:rPr>
                  <w:sz w:val="16"/>
                  <w:szCs w:val="16"/>
                </w:rPr>
                <w:t>73.82</w:t>
              </w:r>
            </w:ins>
            <w:del w:id="18506" w:author="Steve Barbeaux" w:date="2022-10-10T12:38:00Z">
              <w:r w:rsidDel="00F31D15">
                <w:rPr>
                  <w:sz w:val="16"/>
                  <w:szCs w:val="16"/>
                </w:rPr>
                <w:delText>78.74</w:delText>
              </w:r>
            </w:del>
          </w:p>
        </w:tc>
        <w:tc>
          <w:tcPr>
            <w:tcW w:w="1129" w:type="dxa"/>
            <w:tcBorders>
              <w:bottom w:val="single" w:sz="4" w:space="0" w:color="auto"/>
            </w:tcBorders>
            <w:shd w:val="clear" w:color="auto" w:fill="auto"/>
            <w:noWrap/>
            <w:vAlign w:val="bottom"/>
            <w:tcPrChange w:id="18507" w:author="Steve Barbeaux" w:date="2022-10-10T12:38:00Z">
              <w:tcPr>
                <w:tcW w:w="1129" w:type="dxa"/>
                <w:tcBorders>
                  <w:bottom w:val="single" w:sz="4" w:space="0" w:color="auto"/>
                </w:tcBorders>
                <w:shd w:val="clear" w:color="auto" w:fill="auto"/>
                <w:noWrap/>
                <w:vAlign w:val="bottom"/>
              </w:tcPr>
            </w:tcPrChange>
          </w:tcPr>
          <w:p w14:paraId="1241BB2B" w14:textId="1DF779B8"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08" w:author="Steve Barbeaux" w:date="2022-10-10T12:38:00Z">
              <w:r>
                <w:rPr>
                  <w:sz w:val="16"/>
                  <w:szCs w:val="16"/>
                </w:rPr>
                <w:t>73.82</w:t>
              </w:r>
            </w:ins>
            <w:del w:id="18509" w:author="Steve Barbeaux" w:date="2022-10-10T12:38:00Z">
              <w:r w:rsidDel="00F31D15">
                <w:rPr>
                  <w:sz w:val="16"/>
                  <w:szCs w:val="16"/>
                </w:rPr>
                <w:delText>78.74</w:delText>
              </w:r>
            </w:del>
          </w:p>
        </w:tc>
        <w:tc>
          <w:tcPr>
            <w:tcW w:w="1129" w:type="dxa"/>
            <w:tcBorders>
              <w:bottom w:val="single" w:sz="4" w:space="0" w:color="auto"/>
            </w:tcBorders>
            <w:shd w:val="clear" w:color="auto" w:fill="auto"/>
            <w:noWrap/>
            <w:vAlign w:val="bottom"/>
            <w:tcPrChange w:id="18510" w:author="Steve Barbeaux" w:date="2022-10-10T12:38:00Z">
              <w:tcPr>
                <w:tcW w:w="1129" w:type="dxa"/>
                <w:tcBorders>
                  <w:bottom w:val="single" w:sz="4" w:space="0" w:color="auto"/>
                </w:tcBorders>
                <w:shd w:val="clear" w:color="auto" w:fill="auto"/>
                <w:noWrap/>
                <w:vAlign w:val="bottom"/>
              </w:tcPr>
            </w:tcPrChange>
          </w:tcPr>
          <w:p w14:paraId="7EB61478" w14:textId="753D5068"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11" w:author="Steve Barbeaux" w:date="2022-10-10T12:38:00Z">
              <w:r>
                <w:rPr>
                  <w:sz w:val="16"/>
                  <w:szCs w:val="16"/>
                </w:rPr>
                <w:t>144.51</w:t>
              </w:r>
            </w:ins>
            <w:del w:id="18512" w:author="Steve Barbeaux" w:date="2022-10-10T12:38:00Z">
              <w:r w:rsidDel="00F31D15">
                <w:rPr>
                  <w:sz w:val="16"/>
                  <w:szCs w:val="16"/>
                </w:rPr>
                <w:delText>157.72</w:delText>
              </w:r>
            </w:del>
          </w:p>
        </w:tc>
        <w:tc>
          <w:tcPr>
            <w:tcW w:w="1129" w:type="dxa"/>
            <w:tcBorders>
              <w:bottom w:val="single" w:sz="4" w:space="0" w:color="auto"/>
            </w:tcBorders>
            <w:shd w:val="clear" w:color="auto" w:fill="auto"/>
            <w:noWrap/>
            <w:vAlign w:val="bottom"/>
            <w:tcPrChange w:id="18513" w:author="Steve Barbeaux" w:date="2022-10-10T12:38:00Z">
              <w:tcPr>
                <w:tcW w:w="1129" w:type="dxa"/>
                <w:tcBorders>
                  <w:bottom w:val="single" w:sz="4" w:space="0" w:color="auto"/>
                </w:tcBorders>
                <w:shd w:val="clear" w:color="auto" w:fill="auto"/>
                <w:noWrap/>
                <w:vAlign w:val="bottom"/>
              </w:tcPr>
            </w:tcPrChange>
          </w:tcPr>
          <w:p w14:paraId="2A3C341C" w14:textId="337F0AF3"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14" w:author="Steve Barbeaux" w:date="2022-10-10T12:38:00Z">
              <w:r>
                <w:rPr>
                  <w:sz w:val="16"/>
                  <w:szCs w:val="16"/>
                </w:rPr>
                <w:t>102.75</w:t>
              </w:r>
            </w:ins>
            <w:del w:id="18515" w:author="Steve Barbeaux" w:date="2022-10-10T12:38:00Z">
              <w:r w:rsidDel="00F31D15">
                <w:rPr>
                  <w:sz w:val="16"/>
                  <w:szCs w:val="16"/>
                </w:rPr>
                <w:delText>109.58</w:delText>
              </w:r>
            </w:del>
          </w:p>
        </w:tc>
        <w:tc>
          <w:tcPr>
            <w:tcW w:w="1129" w:type="dxa"/>
            <w:tcBorders>
              <w:bottom w:val="single" w:sz="4" w:space="0" w:color="auto"/>
            </w:tcBorders>
            <w:shd w:val="clear" w:color="auto" w:fill="auto"/>
            <w:noWrap/>
            <w:vAlign w:val="bottom"/>
            <w:tcPrChange w:id="18516" w:author="Steve Barbeaux" w:date="2022-10-10T12:38:00Z">
              <w:tcPr>
                <w:tcW w:w="1129" w:type="dxa"/>
                <w:tcBorders>
                  <w:bottom w:val="single" w:sz="4" w:space="0" w:color="auto"/>
                </w:tcBorders>
                <w:shd w:val="clear" w:color="auto" w:fill="auto"/>
                <w:noWrap/>
                <w:vAlign w:val="bottom"/>
              </w:tcPr>
            </w:tcPrChange>
          </w:tcPr>
          <w:p w14:paraId="62A7DB07" w14:textId="7B667C1C"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17" w:author="Steve Barbeaux" w:date="2022-10-10T12:38:00Z">
              <w:r>
                <w:rPr>
                  <w:sz w:val="16"/>
                  <w:szCs w:val="16"/>
                </w:rPr>
                <w:t>159.40</w:t>
              </w:r>
            </w:ins>
            <w:del w:id="18518" w:author="Steve Barbeaux" w:date="2022-10-10T12:38:00Z">
              <w:r w:rsidDel="00F31D15">
                <w:rPr>
                  <w:sz w:val="16"/>
                  <w:szCs w:val="16"/>
                </w:rPr>
                <w:delText>170.33</w:delText>
              </w:r>
            </w:del>
          </w:p>
        </w:tc>
        <w:tc>
          <w:tcPr>
            <w:tcW w:w="1055" w:type="dxa"/>
            <w:tcBorders>
              <w:bottom w:val="single" w:sz="4" w:space="0" w:color="auto"/>
            </w:tcBorders>
            <w:shd w:val="clear" w:color="auto" w:fill="auto"/>
            <w:noWrap/>
            <w:vAlign w:val="bottom"/>
            <w:tcPrChange w:id="18519" w:author="Steve Barbeaux" w:date="2022-10-10T12:38:00Z">
              <w:tcPr>
                <w:tcW w:w="1055" w:type="dxa"/>
                <w:tcBorders>
                  <w:bottom w:val="single" w:sz="4" w:space="0" w:color="auto"/>
                </w:tcBorders>
                <w:shd w:val="clear" w:color="auto" w:fill="auto"/>
                <w:noWrap/>
                <w:vAlign w:val="bottom"/>
              </w:tcPr>
            </w:tcPrChange>
          </w:tcPr>
          <w:p w14:paraId="5C8A98F9" w14:textId="0E7C1E0B"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20" w:author="Steve Barbeaux" w:date="2022-10-10T12:38:00Z">
              <w:r>
                <w:rPr>
                  <w:sz w:val="16"/>
                  <w:szCs w:val="16"/>
                </w:rPr>
                <w:t>66.51</w:t>
              </w:r>
            </w:ins>
            <w:del w:id="18521" w:author="Steve Barbeaux" w:date="2022-10-10T12:38:00Z">
              <w:r w:rsidDel="00F31D15">
                <w:rPr>
                  <w:sz w:val="16"/>
                  <w:szCs w:val="16"/>
                </w:rPr>
                <w:delText>70.89</w:delText>
              </w:r>
            </w:del>
          </w:p>
        </w:tc>
        <w:tc>
          <w:tcPr>
            <w:tcW w:w="990" w:type="dxa"/>
            <w:tcBorders>
              <w:bottom w:val="single" w:sz="4" w:space="0" w:color="auto"/>
            </w:tcBorders>
            <w:shd w:val="clear" w:color="auto" w:fill="auto"/>
            <w:noWrap/>
            <w:vAlign w:val="bottom"/>
            <w:tcPrChange w:id="18522" w:author="Steve Barbeaux" w:date="2022-10-10T12:38:00Z">
              <w:tcPr>
                <w:tcW w:w="990" w:type="dxa"/>
                <w:tcBorders>
                  <w:bottom w:val="single" w:sz="4" w:space="0" w:color="auto"/>
                </w:tcBorders>
                <w:shd w:val="clear" w:color="auto" w:fill="auto"/>
                <w:noWrap/>
                <w:vAlign w:val="bottom"/>
              </w:tcPr>
            </w:tcPrChange>
          </w:tcPr>
          <w:p w14:paraId="4C1B64D8" w14:textId="7380FDFF"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23" w:author="Steve Barbeaux" w:date="2022-10-10T12:38:00Z">
              <w:r>
                <w:rPr>
                  <w:sz w:val="16"/>
                  <w:szCs w:val="16"/>
                </w:rPr>
                <w:t>66.50</w:t>
              </w:r>
            </w:ins>
            <w:del w:id="18524" w:author="Steve Barbeaux" w:date="2022-10-10T12:38:00Z">
              <w:r w:rsidDel="00F31D15">
                <w:rPr>
                  <w:sz w:val="16"/>
                  <w:szCs w:val="16"/>
                </w:rPr>
                <w:delText>70.89</w:delText>
              </w:r>
            </w:del>
          </w:p>
        </w:tc>
        <w:tc>
          <w:tcPr>
            <w:tcW w:w="1008" w:type="dxa"/>
            <w:tcBorders>
              <w:bottom w:val="single" w:sz="4" w:space="0" w:color="auto"/>
            </w:tcBorders>
            <w:shd w:val="clear" w:color="auto" w:fill="auto"/>
            <w:vAlign w:val="bottom"/>
            <w:tcPrChange w:id="18525" w:author="Steve Barbeaux" w:date="2022-10-10T12:38:00Z">
              <w:tcPr>
                <w:tcW w:w="1008" w:type="dxa"/>
                <w:tcBorders>
                  <w:bottom w:val="single" w:sz="4" w:space="0" w:color="auto"/>
                </w:tcBorders>
                <w:shd w:val="clear" w:color="auto" w:fill="auto"/>
                <w:vAlign w:val="bottom"/>
              </w:tcPr>
            </w:tcPrChange>
          </w:tcPr>
          <w:p w14:paraId="51F88AE2" w14:textId="457F2568" w:rsidR="00711944" w:rsidRPr="009F5C93"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26" w:author="Steve Barbeaux" w:date="2022-10-10T12:38:00Z">
              <w:r>
                <w:rPr>
                  <w:sz w:val="16"/>
                  <w:szCs w:val="16"/>
                </w:rPr>
                <w:t>113.79</w:t>
              </w:r>
            </w:ins>
            <w:del w:id="18527" w:author="Steve Barbeaux" w:date="2022-10-10T12:38:00Z">
              <w:r w:rsidDel="00F31D15">
                <w:rPr>
                  <w:sz w:val="16"/>
                  <w:szCs w:val="16"/>
                </w:rPr>
                <w:delText>125.62</w:delText>
              </w:r>
            </w:del>
          </w:p>
        </w:tc>
      </w:tr>
      <w:tr w:rsidR="00711944" w:rsidRPr="00FE4F7D" w14:paraId="69FAB71C" w14:textId="77777777" w:rsidTr="003928C3">
        <w:trPr>
          <w:jc w:val="center"/>
        </w:trPr>
        <w:tc>
          <w:tcPr>
            <w:tcW w:w="1008" w:type="dxa"/>
            <w:tcBorders>
              <w:top w:val="single" w:sz="4" w:space="0" w:color="auto"/>
              <w:bottom w:val="single" w:sz="4" w:space="0" w:color="auto"/>
            </w:tcBorders>
            <w:shd w:val="clear" w:color="auto" w:fill="auto"/>
            <w:noWrap/>
            <w:vAlign w:val="bottom"/>
          </w:tcPr>
          <w:p w14:paraId="3C482DFB" w14:textId="3651AE5C" w:rsidR="00711944" w:rsidRDefault="00711944" w:rsidP="00711944">
            <w:pPr>
              <w:shd w:val="clear" w:color="auto" w:fill="FFFFFF" w:themeFill="background1"/>
              <w:spacing w:after="0"/>
              <w:jc w:val="right"/>
              <w:rPr>
                <w:iCs/>
                <w:sz w:val="16"/>
                <w:szCs w:val="16"/>
              </w:rPr>
            </w:pPr>
            <w:ins w:id="18528" w:author="Steve Barbeaux" w:date="2022-10-10T12:38:00Z">
              <w:r>
                <w:rPr>
                  <w:rFonts w:ascii="Arial" w:hAnsi="Arial" w:cs="Arial"/>
                  <w:sz w:val="20"/>
                </w:rPr>
                <w:t>F</w:t>
              </w:r>
            </w:ins>
            <w:del w:id="18529" w:author="Steve Barbeaux" w:date="2022-10-10T12:38:00Z">
              <w:r w:rsidRPr="001E7C39" w:rsidDel="00F31D15">
                <w:rPr>
                  <w:iCs/>
                  <w:sz w:val="16"/>
                  <w:szCs w:val="16"/>
                </w:rPr>
                <w:delText>F</w:delText>
              </w:r>
            </w:del>
          </w:p>
        </w:tc>
        <w:tc>
          <w:tcPr>
            <w:tcW w:w="999" w:type="dxa"/>
            <w:tcBorders>
              <w:top w:val="single" w:sz="4" w:space="0" w:color="auto"/>
              <w:bottom w:val="single" w:sz="4" w:space="0" w:color="auto"/>
            </w:tcBorders>
            <w:shd w:val="clear" w:color="auto" w:fill="auto"/>
            <w:noWrap/>
            <w:vAlign w:val="bottom"/>
          </w:tcPr>
          <w:p w14:paraId="3818BD4B" w14:textId="769AC241" w:rsidR="00711944" w:rsidRDefault="00711944" w:rsidP="00711944">
            <w:pPr>
              <w:shd w:val="clear" w:color="auto" w:fill="FFFFFF" w:themeFill="background1"/>
              <w:spacing w:after="0"/>
              <w:jc w:val="right"/>
              <w:rPr>
                <w:iCs/>
                <w:sz w:val="16"/>
                <w:szCs w:val="16"/>
              </w:rPr>
            </w:pPr>
            <w:del w:id="18530" w:author="Steve Barbeaux" w:date="2022-10-10T12:38:00Z">
              <w:r w:rsidRPr="001E7C39" w:rsidDel="00F31D15">
                <w:rPr>
                  <w:iCs/>
                  <w:sz w:val="16"/>
                  <w:szCs w:val="16"/>
                </w:rPr>
                <w:delText>Scenario 1</w:delText>
              </w:r>
            </w:del>
          </w:p>
        </w:tc>
        <w:tc>
          <w:tcPr>
            <w:tcW w:w="1129" w:type="dxa"/>
            <w:tcBorders>
              <w:top w:val="single" w:sz="4" w:space="0" w:color="auto"/>
              <w:bottom w:val="single" w:sz="4" w:space="0" w:color="auto"/>
            </w:tcBorders>
            <w:shd w:val="clear" w:color="auto" w:fill="auto"/>
            <w:noWrap/>
            <w:vAlign w:val="bottom"/>
          </w:tcPr>
          <w:p w14:paraId="2822A82F" w14:textId="2A1B38B7" w:rsidR="00711944" w:rsidRDefault="00711944" w:rsidP="00711944">
            <w:pPr>
              <w:shd w:val="clear" w:color="auto" w:fill="FFFFFF" w:themeFill="background1"/>
              <w:spacing w:after="0"/>
              <w:jc w:val="right"/>
              <w:rPr>
                <w:iCs/>
                <w:sz w:val="16"/>
                <w:szCs w:val="16"/>
              </w:rPr>
            </w:pPr>
            <w:del w:id="18531" w:author="Steve Barbeaux" w:date="2022-10-10T12:38:00Z">
              <w:r w:rsidRPr="001E7C39" w:rsidDel="00F31D15">
                <w:rPr>
                  <w:iCs/>
                  <w:sz w:val="16"/>
                  <w:szCs w:val="16"/>
                </w:rPr>
                <w:delText>Scenario 2</w:delText>
              </w:r>
            </w:del>
          </w:p>
        </w:tc>
        <w:tc>
          <w:tcPr>
            <w:tcW w:w="1129" w:type="dxa"/>
            <w:tcBorders>
              <w:top w:val="single" w:sz="4" w:space="0" w:color="auto"/>
              <w:bottom w:val="single" w:sz="4" w:space="0" w:color="auto"/>
            </w:tcBorders>
            <w:shd w:val="clear" w:color="auto" w:fill="auto"/>
            <w:noWrap/>
            <w:vAlign w:val="bottom"/>
          </w:tcPr>
          <w:p w14:paraId="549AE6EB" w14:textId="715B9D1E" w:rsidR="00711944" w:rsidRDefault="00711944" w:rsidP="00711944">
            <w:pPr>
              <w:shd w:val="clear" w:color="auto" w:fill="FFFFFF" w:themeFill="background1"/>
              <w:spacing w:after="0"/>
              <w:jc w:val="right"/>
              <w:rPr>
                <w:iCs/>
                <w:sz w:val="16"/>
                <w:szCs w:val="16"/>
              </w:rPr>
            </w:pPr>
            <w:del w:id="18532" w:author="Steve Barbeaux" w:date="2022-10-10T12:38:00Z">
              <w:r w:rsidRPr="001E7C39" w:rsidDel="00F31D15">
                <w:rPr>
                  <w:iCs/>
                  <w:sz w:val="16"/>
                  <w:szCs w:val="16"/>
                </w:rPr>
                <w:delText>Scenario 3</w:delText>
              </w:r>
            </w:del>
          </w:p>
        </w:tc>
        <w:tc>
          <w:tcPr>
            <w:tcW w:w="1129" w:type="dxa"/>
            <w:tcBorders>
              <w:top w:val="single" w:sz="4" w:space="0" w:color="auto"/>
              <w:bottom w:val="single" w:sz="4" w:space="0" w:color="auto"/>
            </w:tcBorders>
            <w:shd w:val="clear" w:color="auto" w:fill="auto"/>
            <w:noWrap/>
            <w:vAlign w:val="bottom"/>
          </w:tcPr>
          <w:p w14:paraId="5599A906" w14:textId="4F6DC728" w:rsidR="00711944" w:rsidRDefault="00711944" w:rsidP="00711944">
            <w:pPr>
              <w:shd w:val="clear" w:color="auto" w:fill="FFFFFF" w:themeFill="background1"/>
              <w:spacing w:after="0"/>
              <w:jc w:val="right"/>
              <w:rPr>
                <w:iCs/>
                <w:sz w:val="16"/>
                <w:szCs w:val="16"/>
              </w:rPr>
            </w:pPr>
            <w:del w:id="18533" w:author="Steve Barbeaux" w:date="2022-10-10T12:38:00Z">
              <w:r w:rsidRPr="001E7C39" w:rsidDel="00F31D15">
                <w:rPr>
                  <w:iCs/>
                  <w:sz w:val="16"/>
                  <w:szCs w:val="16"/>
                </w:rPr>
                <w:delText>Scenario 4</w:delText>
              </w:r>
            </w:del>
          </w:p>
        </w:tc>
        <w:tc>
          <w:tcPr>
            <w:tcW w:w="1129" w:type="dxa"/>
            <w:tcBorders>
              <w:top w:val="single" w:sz="4" w:space="0" w:color="auto"/>
              <w:bottom w:val="single" w:sz="4" w:space="0" w:color="auto"/>
            </w:tcBorders>
            <w:shd w:val="clear" w:color="auto" w:fill="auto"/>
            <w:noWrap/>
            <w:vAlign w:val="bottom"/>
          </w:tcPr>
          <w:p w14:paraId="02F63B5A" w14:textId="417E1FB3" w:rsidR="00711944" w:rsidRDefault="00711944" w:rsidP="00711944">
            <w:pPr>
              <w:shd w:val="clear" w:color="auto" w:fill="FFFFFF" w:themeFill="background1"/>
              <w:spacing w:after="0"/>
              <w:jc w:val="right"/>
              <w:rPr>
                <w:iCs/>
                <w:sz w:val="16"/>
                <w:szCs w:val="16"/>
              </w:rPr>
            </w:pPr>
            <w:del w:id="18534" w:author="Steve Barbeaux" w:date="2022-10-10T12:38:00Z">
              <w:r w:rsidRPr="001E7C39" w:rsidDel="00F31D15">
                <w:rPr>
                  <w:iCs/>
                  <w:sz w:val="16"/>
                  <w:szCs w:val="16"/>
                </w:rPr>
                <w:delText>Scenario 5</w:delText>
              </w:r>
            </w:del>
          </w:p>
        </w:tc>
        <w:tc>
          <w:tcPr>
            <w:tcW w:w="1055" w:type="dxa"/>
            <w:tcBorders>
              <w:top w:val="single" w:sz="4" w:space="0" w:color="auto"/>
              <w:bottom w:val="single" w:sz="4" w:space="0" w:color="auto"/>
            </w:tcBorders>
            <w:shd w:val="clear" w:color="auto" w:fill="auto"/>
            <w:noWrap/>
            <w:vAlign w:val="bottom"/>
          </w:tcPr>
          <w:p w14:paraId="3B4F9BF3" w14:textId="1E92EB86" w:rsidR="00711944" w:rsidRDefault="00711944" w:rsidP="00711944">
            <w:pPr>
              <w:shd w:val="clear" w:color="auto" w:fill="FFFFFF" w:themeFill="background1"/>
              <w:spacing w:after="0"/>
              <w:jc w:val="right"/>
              <w:rPr>
                <w:iCs/>
                <w:sz w:val="16"/>
                <w:szCs w:val="16"/>
              </w:rPr>
            </w:pPr>
            <w:del w:id="18535" w:author="Steve Barbeaux" w:date="2022-10-10T12:38:00Z">
              <w:r w:rsidRPr="001E7C39" w:rsidDel="00F31D15">
                <w:rPr>
                  <w:iCs/>
                  <w:sz w:val="16"/>
                  <w:szCs w:val="16"/>
                </w:rPr>
                <w:delText>Scenario 6</w:delText>
              </w:r>
            </w:del>
          </w:p>
        </w:tc>
        <w:tc>
          <w:tcPr>
            <w:tcW w:w="990" w:type="dxa"/>
            <w:tcBorders>
              <w:top w:val="single" w:sz="4" w:space="0" w:color="auto"/>
              <w:bottom w:val="single" w:sz="4" w:space="0" w:color="auto"/>
            </w:tcBorders>
            <w:shd w:val="clear" w:color="auto" w:fill="auto"/>
            <w:noWrap/>
            <w:vAlign w:val="bottom"/>
          </w:tcPr>
          <w:p w14:paraId="781E9237" w14:textId="056230D3" w:rsidR="00711944" w:rsidRDefault="00711944" w:rsidP="00711944">
            <w:pPr>
              <w:shd w:val="clear" w:color="auto" w:fill="FFFFFF" w:themeFill="background1"/>
              <w:spacing w:after="0"/>
              <w:jc w:val="right"/>
              <w:rPr>
                <w:iCs/>
                <w:sz w:val="16"/>
                <w:szCs w:val="16"/>
              </w:rPr>
            </w:pPr>
            <w:del w:id="18536" w:author="Steve Barbeaux" w:date="2022-10-10T12:38:00Z">
              <w:r w:rsidRPr="001E7C39" w:rsidDel="00F31D15">
                <w:rPr>
                  <w:iCs/>
                  <w:sz w:val="16"/>
                  <w:szCs w:val="16"/>
                </w:rPr>
                <w:delText>Scenario 7</w:delText>
              </w:r>
            </w:del>
          </w:p>
        </w:tc>
        <w:tc>
          <w:tcPr>
            <w:tcW w:w="1008" w:type="dxa"/>
            <w:tcBorders>
              <w:top w:val="single" w:sz="4" w:space="0" w:color="auto"/>
              <w:bottom w:val="single" w:sz="4" w:space="0" w:color="auto"/>
            </w:tcBorders>
            <w:shd w:val="clear" w:color="auto" w:fill="auto"/>
            <w:vAlign w:val="bottom"/>
          </w:tcPr>
          <w:p w14:paraId="47DC5020" w14:textId="22F7CA86" w:rsidR="00711944" w:rsidRDefault="00711944" w:rsidP="00711944">
            <w:pPr>
              <w:shd w:val="clear" w:color="auto" w:fill="FFFFFF" w:themeFill="background1"/>
              <w:spacing w:after="0"/>
              <w:jc w:val="right"/>
              <w:rPr>
                <w:iCs/>
                <w:sz w:val="16"/>
                <w:szCs w:val="16"/>
              </w:rPr>
            </w:pPr>
            <w:del w:id="18537" w:author="Steve Barbeaux" w:date="2022-10-10T12:38:00Z">
              <w:r w:rsidRPr="001E7C39" w:rsidDel="00F31D15">
                <w:rPr>
                  <w:iCs/>
                  <w:sz w:val="16"/>
                  <w:szCs w:val="16"/>
                </w:rPr>
                <w:delText>Scenario 8</w:delText>
              </w:r>
            </w:del>
          </w:p>
        </w:tc>
      </w:tr>
      <w:tr w:rsidR="00711944" w:rsidRPr="00FE4F7D" w14:paraId="7CC953C7" w14:textId="77777777" w:rsidTr="003928C3">
        <w:trPr>
          <w:jc w:val="center"/>
        </w:trPr>
        <w:tc>
          <w:tcPr>
            <w:tcW w:w="1008" w:type="dxa"/>
            <w:tcBorders>
              <w:top w:val="single" w:sz="4" w:space="0" w:color="auto"/>
            </w:tcBorders>
            <w:shd w:val="clear" w:color="auto" w:fill="auto"/>
            <w:noWrap/>
            <w:vAlign w:val="bottom"/>
          </w:tcPr>
          <w:p w14:paraId="524FA50E" w14:textId="6F1BA989"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38" w:author="Steve Barbeaux" w:date="2022-10-10T12:38:00Z">
              <w:r>
                <w:rPr>
                  <w:sz w:val="16"/>
                  <w:szCs w:val="16"/>
                </w:rPr>
                <w:t>2022</w:t>
              </w:r>
            </w:ins>
            <w:del w:id="18539" w:author="Steve Barbeaux" w:date="2022-10-10T12:38:00Z">
              <w:r w:rsidDel="00F31D15">
                <w:rPr>
                  <w:sz w:val="16"/>
                  <w:szCs w:val="16"/>
                </w:rPr>
                <w:delText>2020</w:delText>
              </w:r>
            </w:del>
          </w:p>
        </w:tc>
        <w:tc>
          <w:tcPr>
            <w:tcW w:w="999" w:type="dxa"/>
            <w:tcBorders>
              <w:top w:val="single" w:sz="4" w:space="0" w:color="auto"/>
            </w:tcBorders>
            <w:shd w:val="clear" w:color="auto" w:fill="auto"/>
            <w:noWrap/>
            <w:vAlign w:val="bottom"/>
          </w:tcPr>
          <w:p w14:paraId="547BFBE7" w14:textId="2EB34BF8"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40" w:author="Steve Barbeaux" w:date="2022-10-10T12:38:00Z">
              <w:r>
                <w:rPr>
                  <w:sz w:val="16"/>
                  <w:szCs w:val="16"/>
                </w:rPr>
                <w:t>0.02</w:t>
              </w:r>
            </w:ins>
            <w:del w:id="18541" w:author="Steve Barbeaux" w:date="2022-10-10T12:38:00Z">
              <w:r w:rsidDel="00F31D15">
                <w:rPr>
                  <w:sz w:val="16"/>
                  <w:szCs w:val="16"/>
                </w:rPr>
                <w:delText>0.02</w:delText>
              </w:r>
            </w:del>
          </w:p>
        </w:tc>
        <w:tc>
          <w:tcPr>
            <w:tcW w:w="1129" w:type="dxa"/>
            <w:tcBorders>
              <w:top w:val="single" w:sz="4" w:space="0" w:color="auto"/>
            </w:tcBorders>
            <w:shd w:val="clear" w:color="auto" w:fill="auto"/>
            <w:noWrap/>
            <w:vAlign w:val="bottom"/>
          </w:tcPr>
          <w:p w14:paraId="337BA363" w14:textId="63F8DEC4"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42" w:author="Steve Barbeaux" w:date="2022-10-10T12:38:00Z">
              <w:r>
                <w:rPr>
                  <w:sz w:val="16"/>
                  <w:szCs w:val="16"/>
                </w:rPr>
                <w:t>0.02</w:t>
              </w:r>
            </w:ins>
            <w:del w:id="18543" w:author="Steve Barbeaux" w:date="2022-10-10T12:38:00Z">
              <w:r w:rsidDel="00F31D15">
                <w:rPr>
                  <w:sz w:val="16"/>
                  <w:szCs w:val="16"/>
                </w:rPr>
                <w:delText>0.02</w:delText>
              </w:r>
            </w:del>
          </w:p>
        </w:tc>
        <w:tc>
          <w:tcPr>
            <w:tcW w:w="1129" w:type="dxa"/>
            <w:tcBorders>
              <w:top w:val="single" w:sz="4" w:space="0" w:color="auto"/>
            </w:tcBorders>
            <w:shd w:val="clear" w:color="auto" w:fill="auto"/>
            <w:noWrap/>
            <w:vAlign w:val="bottom"/>
          </w:tcPr>
          <w:p w14:paraId="2937D7F8" w14:textId="1CC53C8A"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44" w:author="Steve Barbeaux" w:date="2022-10-10T12:38:00Z">
              <w:r>
                <w:rPr>
                  <w:sz w:val="16"/>
                  <w:szCs w:val="16"/>
                </w:rPr>
                <w:t>0.02</w:t>
              </w:r>
            </w:ins>
            <w:del w:id="18545" w:author="Steve Barbeaux" w:date="2022-10-10T12:38:00Z">
              <w:r w:rsidDel="00F31D15">
                <w:rPr>
                  <w:sz w:val="16"/>
                  <w:szCs w:val="16"/>
                </w:rPr>
                <w:delText>0.02</w:delText>
              </w:r>
            </w:del>
          </w:p>
        </w:tc>
        <w:tc>
          <w:tcPr>
            <w:tcW w:w="1129" w:type="dxa"/>
            <w:tcBorders>
              <w:top w:val="single" w:sz="4" w:space="0" w:color="auto"/>
            </w:tcBorders>
            <w:shd w:val="clear" w:color="auto" w:fill="auto"/>
            <w:noWrap/>
            <w:vAlign w:val="bottom"/>
          </w:tcPr>
          <w:p w14:paraId="5E65181D" w14:textId="62962E0F"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46" w:author="Steve Barbeaux" w:date="2022-10-10T12:38:00Z">
              <w:r>
                <w:rPr>
                  <w:sz w:val="16"/>
                  <w:szCs w:val="16"/>
                </w:rPr>
                <w:t>0.02</w:t>
              </w:r>
            </w:ins>
            <w:del w:id="18547" w:author="Steve Barbeaux" w:date="2022-10-10T12:38:00Z">
              <w:r w:rsidDel="00F31D15">
                <w:rPr>
                  <w:sz w:val="16"/>
                  <w:szCs w:val="16"/>
                </w:rPr>
                <w:delText>0.02</w:delText>
              </w:r>
            </w:del>
          </w:p>
        </w:tc>
        <w:tc>
          <w:tcPr>
            <w:tcW w:w="1129" w:type="dxa"/>
            <w:tcBorders>
              <w:top w:val="single" w:sz="4" w:space="0" w:color="auto"/>
            </w:tcBorders>
            <w:shd w:val="clear" w:color="auto" w:fill="auto"/>
            <w:noWrap/>
            <w:vAlign w:val="bottom"/>
          </w:tcPr>
          <w:p w14:paraId="675AF443" w14:textId="48916B64"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48" w:author="Steve Barbeaux" w:date="2022-10-10T12:38:00Z">
              <w:r>
                <w:rPr>
                  <w:sz w:val="16"/>
                  <w:szCs w:val="16"/>
                </w:rPr>
                <w:t>0.02</w:t>
              </w:r>
            </w:ins>
            <w:del w:id="18549" w:author="Steve Barbeaux" w:date="2022-10-10T12:38:00Z">
              <w:r w:rsidDel="00F31D15">
                <w:rPr>
                  <w:sz w:val="16"/>
                  <w:szCs w:val="16"/>
                </w:rPr>
                <w:delText>0.02</w:delText>
              </w:r>
            </w:del>
          </w:p>
        </w:tc>
        <w:tc>
          <w:tcPr>
            <w:tcW w:w="1055" w:type="dxa"/>
            <w:tcBorders>
              <w:top w:val="single" w:sz="4" w:space="0" w:color="auto"/>
            </w:tcBorders>
            <w:shd w:val="clear" w:color="auto" w:fill="auto"/>
            <w:noWrap/>
            <w:vAlign w:val="bottom"/>
          </w:tcPr>
          <w:p w14:paraId="2759A57A" w14:textId="3E994164"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50" w:author="Steve Barbeaux" w:date="2022-10-10T12:38:00Z">
              <w:r>
                <w:rPr>
                  <w:sz w:val="16"/>
                  <w:szCs w:val="16"/>
                </w:rPr>
                <w:t>0.02</w:t>
              </w:r>
            </w:ins>
            <w:del w:id="18551" w:author="Steve Barbeaux" w:date="2022-10-10T12:38:00Z">
              <w:r w:rsidDel="00F31D15">
                <w:rPr>
                  <w:sz w:val="16"/>
                  <w:szCs w:val="16"/>
                </w:rPr>
                <w:delText>0.02</w:delText>
              </w:r>
            </w:del>
          </w:p>
        </w:tc>
        <w:tc>
          <w:tcPr>
            <w:tcW w:w="990" w:type="dxa"/>
            <w:tcBorders>
              <w:top w:val="single" w:sz="4" w:space="0" w:color="auto"/>
            </w:tcBorders>
            <w:shd w:val="clear" w:color="auto" w:fill="auto"/>
            <w:noWrap/>
            <w:vAlign w:val="bottom"/>
          </w:tcPr>
          <w:p w14:paraId="352E0BD1" w14:textId="612DDFD1"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52" w:author="Steve Barbeaux" w:date="2022-10-10T12:38:00Z">
              <w:r>
                <w:rPr>
                  <w:sz w:val="16"/>
                  <w:szCs w:val="16"/>
                </w:rPr>
                <w:t>0.02</w:t>
              </w:r>
            </w:ins>
            <w:del w:id="18553" w:author="Steve Barbeaux" w:date="2022-10-10T12:38:00Z">
              <w:r w:rsidDel="00F31D15">
                <w:rPr>
                  <w:sz w:val="16"/>
                  <w:szCs w:val="16"/>
                </w:rPr>
                <w:delText>0.02</w:delText>
              </w:r>
            </w:del>
          </w:p>
        </w:tc>
        <w:tc>
          <w:tcPr>
            <w:tcW w:w="1008" w:type="dxa"/>
            <w:tcBorders>
              <w:top w:val="single" w:sz="4" w:space="0" w:color="auto"/>
            </w:tcBorders>
            <w:shd w:val="clear" w:color="auto" w:fill="auto"/>
            <w:vAlign w:val="bottom"/>
          </w:tcPr>
          <w:p w14:paraId="42882A3E" w14:textId="15E573DE"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54" w:author="Steve Barbeaux" w:date="2022-10-10T12:38:00Z">
              <w:r>
                <w:rPr>
                  <w:sz w:val="16"/>
                  <w:szCs w:val="16"/>
                </w:rPr>
                <w:t>0.02</w:t>
              </w:r>
            </w:ins>
            <w:del w:id="18555" w:author="Steve Barbeaux" w:date="2022-10-10T12:38:00Z">
              <w:r w:rsidDel="00F31D15">
                <w:rPr>
                  <w:sz w:val="16"/>
                  <w:szCs w:val="16"/>
                </w:rPr>
                <w:delText>0.02</w:delText>
              </w:r>
            </w:del>
          </w:p>
        </w:tc>
      </w:tr>
      <w:tr w:rsidR="00711944" w:rsidRPr="00FE4F7D" w14:paraId="309C200E" w14:textId="77777777" w:rsidTr="003928C3">
        <w:trPr>
          <w:jc w:val="center"/>
        </w:trPr>
        <w:tc>
          <w:tcPr>
            <w:tcW w:w="1008" w:type="dxa"/>
            <w:shd w:val="clear" w:color="auto" w:fill="auto"/>
            <w:noWrap/>
            <w:vAlign w:val="bottom"/>
          </w:tcPr>
          <w:p w14:paraId="529FEF87" w14:textId="32C5533C"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56" w:author="Steve Barbeaux" w:date="2022-10-10T12:38:00Z">
              <w:r>
                <w:rPr>
                  <w:sz w:val="16"/>
                  <w:szCs w:val="16"/>
                </w:rPr>
                <w:t>2023</w:t>
              </w:r>
            </w:ins>
            <w:del w:id="18557" w:author="Steve Barbeaux" w:date="2022-10-10T12:38:00Z">
              <w:r w:rsidDel="00F31D15">
                <w:rPr>
                  <w:sz w:val="16"/>
                  <w:szCs w:val="16"/>
                </w:rPr>
                <w:delText>2021</w:delText>
              </w:r>
            </w:del>
          </w:p>
        </w:tc>
        <w:tc>
          <w:tcPr>
            <w:tcW w:w="999" w:type="dxa"/>
            <w:shd w:val="clear" w:color="auto" w:fill="auto"/>
            <w:noWrap/>
            <w:vAlign w:val="bottom"/>
          </w:tcPr>
          <w:p w14:paraId="5CB50028" w14:textId="28FF9BB5"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58" w:author="Steve Barbeaux" w:date="2022-10-10T12:38:00Z">
              <w:r>
                <w:rPr>
                  <w:sz w:val="16"/>
                  <w:szCs w:val="16"/>
                </w:rPr>
                <w:t>0.31</w:t>
              </w:r>
            </w:ins>
            <w:del w:id="18559" w:author="Steve Barbeaux" w:date="2022-10-10T12:38:00Z">
              <w:r w:rsidDel="00F31D15">
                <w:rPr>
                  <w:sz w:val="16"/>
                  <w:szCs w:val="16"/>
                </w:rPr>
                <w:delText>0.31</w:delText>
              </w:r>
            </w:del>
          </w:p>
        </w:tc>
        <w:tc>
          <w:tcPr>
            <w:tcW w:w="1129" w:type="dxa"/>
            <w:shd w:val="clear" w:color="auto" w:fill="auto"/>
            <w:noWrap/>
            <w:vAlign w:val="bottom"/>
          </w:tcPr>
          <w:p w14:paraId="26D3F0E0" w14:textId="6F12CB2D"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60" w:author="Steve Barbeaux" w:date="2022-10-10T12:38:00Z">
              <w:r>
                <w:rPr>
                  <w:sz w:val="16"/>
                  <w:szCs w:val="16"/>
                </w:rPr>
                <w:t>0.31</w:t>
              </w:r>
            </w:ins>
            <w:del w:id="18561" w:author="Steve Barbeaux" w:date="2022-10-10T12:38:00Z">
              <w:r w:rsidDel="00F31D15">
                <w:rPr>
                  <w:sz w:val="16"/>
                  <w:szCs w:val="16"/>
                </w:rPr>
                <w:delText>0.31</w:delText>
              </w:r>
            </w:del>
          </w:p>
        </w:tc>
        <w:tc>
          <w:tcPr>
            <w:tcW w:w="1129" w:type="dxa"/>
            <w:shd w:val="clear" w:color="auto" w:fill="auto"/>
            <w:noWrap/>
            <w:vAlign w:val="bottom"/>
          </w:tcPr>
          <w:p w14:paraId="2BCC7BE5" w14:textId="6ACED435"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62" w:author="Steve Barbeaux" w:date="2022-10-10T12:38:00Z">
              <w:r>
                <w:rPr>
                  <w:sz w:val="16"/>
                  <w:szCs w:val="16"/>
                </w:rPr>
                <w:t>0.03</w:t>
              </w:r>
            </w:ins>
            <w:del w:id="18563" w:author="Steve Barbeaux" w:date="2022-10-10T12:38:00Z">
              <w:r w:rsidDel="00F31D15">
                <w:rPr>
                  <w:sz w:val="16"/>
                  <w:szCs w:val="16"/>
                </w:rPr>
                <w:delText>0.02</w:delText>
              </w:r>
            </w:del>
          </w:p>
        </w:tc>
        <w:tc>
          <w:tcPr>
            <w:tcW w:w="1129" w:type="dxa"/>
            <w:shd w:val="clear" w:color="auto" w:fill="auto"/>
            <w:noWrap/>
            <w:vAlign w:val="bottom"/>
          </w:tcPr>
          <w:p w14:paraId="5EB9D4B5" w14:textId="46D30D8F"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64" w:author="Steve Barbeaux" w:date="2022-10-10T12:38:00Z">
              <w:r>
                <w:rPr>
                  <w:sz w:val="16"/>
                  <w:szCs w:val="16"/>
                </w:rPr>
                <w:t>0.13</w:t>
              </w:r>
            </w:ins>
            <w:del w:id="18565" w:author="Steve Barbeaux" w:date="2022-10-10T12:38:00Z">
              <w:r w:rsidDel="00F31D15">
                <w:rPr>
                  <w:sz w:val="16"/>
                  <w:szCs w:val="16"/>
                </w:rPr>
                <w:delText>0.14</w:delText>
              </w:r>
            </w:del>
          </w:p>
        </w:tc>
        <w:tc>
          <w:tcPr>
            <w:tcW w:w="1129" w:type="dxa"/>
            <w:shd w:val="clear" w:color="auto" w:fill="auto"/>
            <w:noWrap/>
            <w:vAlign w:val="bottom"/>
          </w:tcPr>
          <w:p w14:paraId="1A221FC3" w14:textId="2F541614"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66" w:author="Steve Barbeaux" w:date="2022-10-10T12:38:00Z">
              <w:r>
                <w:rPr>
                  <w:sz w:val="16"/>
                  <w:szCs w:val="16"/>
                </w:rPr>
                <w:t>0.00</w:t>
              </w:r>
            </w:ins>
            <w:del w:id="18567" w:author="Steve Barbeaux" w:date="2022-10-10T12:38:00Z">
              <w:r w:rsidDel="00F31D15">
                <w:rPr>
                  <w:sz w:val="16"/>
                  <w:szCs w:val="16"/>
                </w:rPr>
                <w:delText>0.00</w:delText>
              </w:r>
            </w:del>
          </w:p>
        </w:tc>
        <w:tc>
          <w:tcPr>
            <w:tcW w:w="1055" w:type="dxa"/>
            <w:shd w:val="clear" w:color="auto" w:fill="auto"/>
            <w:noWrap/>
            <w:vAlign w:val="bottom"/>
          </w:tcPr>
          <w:p w14:paraId="2A2946EB" w14:textId="6EF8F340"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68" w:author="Steve Barbeaux" w:date="2022-10-10T12:38:00Z">
              <w:r>
                <w:rPr>
                  <w:sz w:val="16"/>
                  <w:szCs w:val="16"/>
                </w:rPr>
                <w:t>0.38</w:t>
              </w:r>
            </w:ins>
            <w:del w:id="18569" w:author="Steve Barbeaux" w:date="2022-10-10T12:38:00Z">
              <w:r w:rsidDel="00F31D15">
                <w:rPr>
                  <w:sz w:val="16"/>
                  <w:szCs w:val="16"/>
                </w:rPr>
                <w:delText>0.39</w:delText>
              </w:r>
            </w:del>
          </w:p>
        </w:tc>
        <w:tc>
          <w:tcPr>
            <w:tcW w:w="990" w:type="dxa"/>
            <w:shd w:val="clear" w:color="auto" w:fill="auto"/>
            <w:noWrap/>
            <w:vAlign w:val="bottom"/>
          </w:tcPr>
          <w:p w14:paraId="0C927F5D" w14:textId="0225AD4F"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70" w:author="Steve Barbeaux" w:date="2022-10-10T12:38:00Z">
              <w:r>
                <w:rPr>
                  <w:sz w:val="16"/>
                  <w:szCs w:val="16"/>
                </w:rPr>
                <w:t>0.31</w:t>
              </w:r>
            </w:ins>
            <w:del w:id="18571" w:author="Steve Barbeaux" w:date="2022-10-10T12:38:00Z">
              <w:r w:rsidDel="00F31D15">
                <w:rPr>
                  <w:sz w:val="16"/>
                  <w:szCs w:val="16"/>
                </w:rPr>
                <w:delText>0.31</w:delText>
              </w:r>
            </w:del>
          </w:p>
        </w:tc>
        <w:tc>
          <w:tcPr>
            <w:tcW w:w="1008" w:type="dxa"/>
            <w:shd w:val="clear" w:color="auto" w:fill="auto"/>
            <w:vAlign w:val="bottom"/>
          </w:tcPr>
          <w:p w14:paraId="6B2CCC07" w14:textId="2AC4A727"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72" w:author="Steve Barbeaux" w:date="2022-10-10T12:38:00Z">
              <w:r>
                <w:rPr>
                  <w:sz w:val="16"/>
                  <w:szCs w:val="16"/>
                </w:rPr>
                <w:t>0.12</w:t>
              </w:r>
            </w:ins>
            <w:del w:id="18573" w:author="Steve Barbeaux" w:date="2022-10-10T12:38:00Z">
              <w:r w:rsidDel="00F31D15">
                <w:rPr>
                  <w:sz w:val="16"/>
                  <w:szCs w:val="16"/>
                </w:rPr>
                <w:delText>0.11</w:delText>
              </w:r>
            </w:del>
          </w:p>
        </w:tc>
      </w:tr>
      <w:tr w:rsidR="00711944" w:rsidRPr="00FE4F7D" w14:paraId="3390DFF1" w14:textId="77777777" w:rsidTr="003928C3">
        <w:trPr>
          <w:jc w:val="center"/>
        </w:trPr>
        <w:tc>
          <w:tcPr>
            <w:tcW w:w="1008" w:type="dxa"/>
            <w:shd w:val="clear" w:color="auto" w:fill="auto"/>
            <w:noWrap/>
            <w:vAlign w:val="bottom"/>
          </w:tcPr>
          <w:p w14:paraId="70868822" w14:textId="12357B94"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74" w:author="Steve Barbeaux" w:date="2022-10-10T12:38:00Z">
              <w:r>
                <w:rPr>
                  <w:sz w:val="16"/>
                  <w:szCs w:val="16"/>
                </w:rPr>
                <w:t>2024</w:t>
              </w:r>
            </w:ins>
            <w:del w:id="18575" w:author="Steve Barbeaux" w:date="2022-10-10T12:38:00Z">
              <w:r w:rsidDel="00F31D15">
                <w:rPr>
                  <w:sz w:val="16"/>
                  <w:szCs w:val="16"/>
                </w:rPr>
                <w:delText>2022</w:delText>
              </w:r>
            </w:del>
          </w:p>
        </w:tc>
        <w:tc>
          <w:tcPr>
            <w:tcW w:w="999" w:type="dxa"/>
            <w:shd w:val="clear" w:color="auto" w:fill="auto"/>
            <w:noWrap/>
            <w:vAlign w:val="bottom"/>
          </w:tcPr>
          <w:p w14:paraId="74217264" w14:textId="2F7EBD02"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76" w:author="Steve Barbeaux" w:date="2022-10-10T12:38:00Z">
              <w:r>
                <w:rPr>
                  <w:sz w:val="16"/>
                  <w:szCs w:val="16"/>
                </w:rPr>
                <w:t>0.27</w:t>
              </w:r>
            </w:ins>
            <w:del w:id="18577" w:author="Steve Barbeaux" w:date="2022-10-10T12:38:00Z">
              <w:r w:rsidDel="00F31D15">
                <w:rPr>
                  <w:sz w:val="16"/>
                  <w:szCs w:val="16"/>
                </w:rPr>
                <w:delText>0.29</w:delText>
              </w:r>
            </w:del>
          </w:p>
        </w:tc>
        <w:tc>
          <w:tcPr>
            <w:tcW w:w="1129" w:type="dxa"/>
            <w:shd w:val="clear" w:color="auto" w:fill="auto"/>
            <w:noWrap/>
            <w:vAlign w:val="bottom"/>
          </w:tcPr>
          <w:p w14:paraId="422E51DA" w14:textId="4153C274"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78" w:author="Steve Barbeaux" w:date="2022-10-10T12:38:00Z">
              <w:r>
                <w:rPr>
                  <w:sz w:val="16"/>
                  <w:szCs w:val="16"/>
                </w:rPr>
                <w:t>0.27</w:t>
              </w:r>
            </w:ins>
            <w:del w:id="18579" w:author="Steve Barbeaux" w:date="2022-10-10T12:38:00Z">
              <w:r w:rsidDel="00F31D15">
                <w:rPr>
                  <w:sz w:val="16"/>
                  <w:szCs w:val="16"/>
                </w:rPr>
                <w:delText>0.29</w:delText>
              </w:r>
            </w:del>
          </w:p>
        </w:tc>
        <w:tc>
          <w:tcPr>
            <w:tcW w:w="1129" w:type="dxa"/>
            <w:shd w:val="clear" w:color="auto" w:fill="auto"/>
            <w:noWrap/>
            <w:vAlign w:val="bottom"/>
          </w:tcPr>
          <w:p w14:paraId="0606E4DA" w14:textId="4E6F0C91"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80" w:author="Steve Barbeaux" w:date="2022-10-10T12:38:00Z">
              <w:r>
                <w:rPr>
                  <w:sz w:val="16"/>
                  <w:szCs w:val="16"/>
                </w:rPr>
                <w:t>0.03</w:t>
              </w:r>
            </w:ins>
            <w:del w:id="18581" w:author="Steve Barbeaux" w:date="2022-10-10T12:38:00Z">
              <w:r w:rsidDel="00F31D15">
                <w:rPr>
                  <w:sz w:val="16"/>
                  <w:szCs w:val="16"/>
                </w:rPr>
                <w:delText>0.02</w:delText>
              </w:r>
            </w:del>
          </w:p>
        </w:tc>
        <w:tc>
          <w:tcPr>
            <w:tcW w:w="1129" w:type="dxa"/>
            <w:shd w:val="clear" w:color="auto" w:fill="auto"/>
            <w:noWrap/>
            <w:vAlign w:val="bottom"/>
          </w:tcPr>
          <w:p w14:paraId="51862BB4" w14:textId="1CC3547E"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82" w:author="Steve Barbeaux" w:date="2022-10-10T12:38:00Z">
              <w:r>
                <w:rPr>
                  <w:sz w:val="16"/>
                  <w:szCs w:val="16"/>
                </w:rPr>
                <w:t>0.13</w:t>
              </w:r>
            </w:ins>
            <w:del w:id="18583" w:author="Steve Barbeaux" w:date="2022-10-10T12:38:00Z">
              <w:r w:rsidDel="00F31D15">
                <w:rPr>
                  <w:sz w:val="16"/>
                  <w:szCs w:val="16"/>
                </w:rPr>
                <w:delText>0.14</w:delText>
              </w:r>
            </w:del>
          </w:p>
        </w:tc>
        <w:tc>
          <w:tcPr>
            <w:tcW w:w="1129" w:type="dxa"/>
            <w:shd w:val="clear" w:color="auto" w:fill="auto"/>
            <w:noWrap/>
            <w:vAlign w:val="bottom"/>
          </w:tcPr>
          <w:p w14:paraId="23476E30" w14:textId="1C1FBD26"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84" w:author="Steve Barbeaux" w:date="2022-10-10T12:38:00Z">
              <w:r>
                <w:rPr>
                  <w:sz w:val="16"/>
                  <w:szCs w:val="16"/>
                </w:rPr>
                <w:t>0.00</w:t>
              </w:r>
            </w:ins>
            <w:del w:id="18585" w:author="Steve Barbeaux" w:date="2022-10-10T12:38:00Z">
              <w:r w:rsidDel="00F31D15">
                <w:rPr>
                  <w:sz w:val="16"/>
                  <w:szCs w:val="16"/>
                </w:rPr>
                <w:delText>0.00</w:delText>
              </w:r>
            </w:del>
          </w:p>
        </w:tc>
        <w:tc>
          <w:tcPr>
            <w:tcW w:w="1055" w:type="dxa"/>
            <w:shd w:val="clear" w:color="auto" w:fill="auto"/>
            <w:noWrap/>
            <w:vAlign w:val="bottom"/>
          </w:tcPr>
          <w:p w14:paraId="065ADA18" w14:textId="34329B11"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86" w:author="Steve Barbeaux" w:date="2022-10-10T12:38:00Z">
              <w:r>
                <w:rPr>
                  <w:sz w:val="16"/>
                  <w:szCs w:val="16"/>
                </w:rPr>
                <w:t>0.32</w:t>
              </w:r>
            </w:ins>
            <w:del w:id="18587" w:author="Steve Barbeaux" w:date="2022-10-10T12:38:00Z">
              <w:r w:rsidDel="00F31D15">
                <w:rPr>
                  <w:sz w:val="16"/>
                  <w:szCs w:val="16"/>
                </w:rPr>
                <w:delText>0.33</w:delText>
              </w:r>
            </w:del>
          </w:p>
        </w:tc>
        <w:tc>
          <w:tcPr>
            <w:tcW w:w="990" w:type="dxa"/>
            <w:shd w:val="clear" w:color="auto" w:fill="auto"/>
            <w:noWrap/>
            <w:vAlign w:val="bottom"/>
          </w:tcPr>
          <w:p w14:paraId="666D761A" w14:textId="366CE6B2"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88" w:author="Steve Barbeaux" w:date="2022-10-10T12:38:00Z">
              <w:r>
                <w:rPr>
                  <w:sz w:val="16"/>
                  <w:szCs w:val="16"/>
                </w:rPr>
                <w:t>0.27</w:t>
              </w:r>
            </w:ins>
            <w:del w:id="18589" w:author="Steve Barbeaux" w:date="2022-10-10T12:38:00Z">
              <w:r w:rsidDel="00F31D15">
                <w:rPr>
                  <w:sz w:val="16"/>
                  <w:szCs w:val="16"/>
                </w:rPr>
                <w:delText>0.29</w:delText>
              </w:r>
            </w:del>
          </w:p>
        </w:tc>
        <w:tc>
          <w:tcPr>
            <w:tcW w:w="1008" w:type="dxa"/>
            <w:shd w:val="clear" w:color="auto" w:fill="auto"/>
            <w:vAlign w:val="bottom"/>
          </w:tcPr>
          <w:p w14:paraId="1058A3CE" w14:textId="0EAC0D33"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90" w:author="Steve Barbeaux" w:date="2022-10-10T12:38:00Z">
              <w:r>
                <w:rPr>
                  <w:sz w:val="16"/>
                  <w:szCs w:val="16"/>
                </w:rPr>
                <w:t>0.14</w:t>
              </w:r>
            </w:ins>
            <w:del w:id="18591" w:author="Steve Barbeaux" w:date="2022-10-10T12:38:00Z">
              <w:r w:rsidDel="00F31D15">
                <w:rPr>
                  <w:sz w:val="16"/>
                  <w:szCs w:val="16"/>
                </w:rPr>
                <w:delText>0.12</w:delText>
              </w:r>
            </w:del>
          </w:p>
        </w:tc>
      </w:tr>
      <w:tr w:rsidR="00711944" w:rsidRPr="00FE4F7D" w14:paraId="6B7C1CC7" w14:textId="77777777" w:rsidTr="003928C3">
        <w:trPr>
          <w:jc w:val="center"/>
        </w:trPr>
        <w:tc>
          <w:tcPr>
            <w:tcW w:w="1008" w:type="dxa"/>
            <w:shd w:val="clear" w:color="auto" w:fill="auto"/>
            <w:noWrap/>
            <w:vAlign w:val="bottom"/>
          </w:tcPr>
          <w:p w14:paraId="57EBECAD" w14:textId="32E873C8"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92" w:author="Steve Barbeaux" w:date="2022-10-10T12:38:00Z">
              <w:r>
                <w:rPr>
                  <w:sz w:val="16"/>
                  <w:szCs w:val="16"/>
                </w:rPr>
                <w:t>2025</w:t>
              </w:r>
            </w:ins>
            <w:del w:id="18593" w:author="Steve Barbeaux" w:date="2022-10-10T12:38:00Z">
              <w:r w:rsidDel="00F31D15">
                <w:rPr>
                  <w:sz w:val="16"/>
                  <w:szCs w:val="16"/>
                </w:rPr>
                <w:delText>2023</w:delText>
              </w:r>
            </w:del>
          </w:p>
        </w:tc>
        <w:tc>
          <w:tcPr>
            <w:tcW w:w="999" w:type="dxa"/>
            <w:shd w:val="clear" w:color="auto" w:fill="auto"/>
            <w:noWrap/>
            <w:vAlign w:val="bottom"/>
          </w:tcPr>
          <w:p w14:paraId="10E397AB" w14:textId="32DCA181"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94" w:author="Steve Barbeaux" w:date="2022-10-10T12:38:00Z">
              <w:r>
                <w:rPr>
                  <w:sz w:val="16"/>
                  <w:szCs w:val="16"/>
                </w:rPr>
                <w:t>0.25</w:t>
              </w:r>
            </w:ins>
            <w:del w:id="18595" w:author="Steve Barbeaux" w:date="2022-10-10T12:38:00Z">
              <w:r w:rsidDel="00F31D15">
                <w:rPr>
                  <w:sz w:val="16"/>
                  <w:szCs w:val="16"/>
                </w:rPr>
                <w:delText>0.25</w:delText>
              </w:r>
            </w:del>
          </w:p>
        </w:tc>
        <w:tc>
          <w:tcPr>
            <w:tcW w:w="1129" w:type="dxa"/>
            <w:shd w:val="clear" w:color="auto" w:fill="auto"/>
            <w:noWrap/>
            <w:vAlign w:val="bottom"/>
          </w:tcPr>
          <w:p w14:paraId="063E4767" w14:textId="2E53A399"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96" w:author="Steve Barbeaux" w:date="2022-10-10T12:38:00Z">
              <w:r>
                <w:rPr>
                  <w:sz w:val="16"/>
                  <w:szCs w:val="16"/>
                </w:rPr>
                <w:t>0.25</w:t>
              </w:r>
            </w:ins>
            <w:del w:id="18597" w:author="Steve Barbeaux" w:date="2022-10-10T12:38:00Z">
              <w:r w:rsidDel="00F31D15">
                <w:rPr>
                  <w:sz w:val="16"/>
                  <w:szCs w:val="16"/>
                </w:rPr>
                <w:delText>0.25</w:delText>
              </w:r>
            </w:del>
          </w:p>
        </w:tc>
        <w:tc>
          <w:tcPr>
            <w:tcW w:w="1129" w:type="dxa"/>
            <w:shd w:val="clear" w:color="auto" w:fill="auto"/>
            <w:noWrap/>
            <w:vAlign w:val="bottom"/>
          </w:tcPr>
          <w:p w14:paraId="1E45EA73" w14:textId="0074E042"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598" w:author="Steve Barbeaux" w:date="2022-10-10T12:38:00Z">
              <w:r>
                <w:rPr>
                  <w:sz w:val="16"/>
                  <w:szCs w:val="16"/>
                </w:rPr>
                <w:t>0.03</w:t>
              </w:r>
            </w:ins>
            <w:del w:id="18599" w:author="Steve Barbeaux" w:date="2022-10-10T12:38:00Z">
              <w:r w:rsidDel="00F31D15">
                <w:rPr>
                  <w:sz w:val="16"/>
                  <w:szCs w:val="16"/>
                </w:rPr>
                <w:delText>0.02</w:delText>
              </w:r>
            </w:del>
          </w:p>
        </w:tc>
        <w:tc>
          <w:tcPr>
            <w:tcW w:w="1129" w:type="dxa"/>
            <w:shd w:val="clear" w:color="auto" w:fill="auto"/>
            <w:noWrap/>
            <w:vAlign w:val="bottom"/>
          </w:tcPr>
          <w:p w14:paraId="7B4001CF" w14:textId="12202BF9"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00" w:author="Steve Barbeaux" w:date="2022-10-10T12:38:00Z">
              <w:r>
                <w:rPr>
                  <w:sz w:val="16"/>
                  <w:szCs w:val="16"/>
                </w:rPr>
                <w:t>0.13</w:t>
              </w:r>
            </w:ins>
            <w:del w:id="18601" w:author="Steve Barbeaux" w:date="2022-10-10T12:38:00Z">
              <w:r w:rsidDel="00F31D15">
                <w:rPr>
                  <w:sz w:val="16"/>
                  <w:szCs w:val="16"/>
                </w:rPr>
                <w:delText>0.14</w:delText>
              </w:r>
            </w:del>
          </w:p>
        </w:tc>
        <w:tc>
          <w:tcPr>
            <w:tcW w:w="1129" w:type="dxa"/>
            <w:shd w:val="clear" w:color="auto" w:fill="auto"/>
            <w:noWrap/>
            <w:vAlign w:val="bottom"/>
          </w:tcPr>
          <w:p w14:paraId="61925FB4" w14:textId="785FD179"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02" w:author="Steve Barbeaux" w:date="2022-10-10T12:38:00Z">
              <w:r>
                <w:rPr>
                  <w:sz w:val="16"/>
                  <w:szCs w:val="16"/>
                </w:rPr>
                <w:t>0.00</w:t>
              </w:r>
            </w:ins>
            <w:del w:id="18603" w:author="Steve Barbeaux" w:date="2022-10-10T12:38:00Z">
              <w:r w:rsidDel="00F31D15">
                <w:rPr>
                  <w:sz w:val="16"/>
                  <w:szCs w:val="16"/>
                </w:rPr>
                <w:delText>0.00</w:delText>
              </w:r>
            </w:del>
          </w:p>
        </w:tc>
        <w:tc>
          <w:tcPr>
            <w:tcW w:w="1055" w:type="dxa"/>
            <w:shd w:val="clear" w:color="auto" w:fill="auto"/>
            <w:noWrap/>
            <w:vAlign w:val="bottom"/>
          </w:tcPr>
          <w:p w14:paraId="476E5FD2" w14:textId="41CE8279"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04" w:author="Steve Barbeaux" w:date="2022-10-10T12:38:00Z">
              <w:r>
                <w:rPr>
                  <w:sz w:val="16"/>
                  <w:szCs w:val="16"/>
                </w:rPr>
                <w:t>0.28</w:t>
              </w:r>
            </w:ins>
            <w:del w:id="18605" w:author="Steve Barbeaux" w:date="2022-10-10T12:38:00Z">
              <w:r w:rsidDel="00F31D15">
                <w:rPr>
                  <w:sz w:val="16"/>
                  <w:szCs w:val="16"/>
                </w:rPr>
                <w:delText>0.29</w:delText>
              </w:r>
            </w:del>
          </w:p>
        </w:tc>
        <w:tc>
          <w:tcPr>
            <w:tcW w:w="990" w:type="dxa"/>
            <w:shd w:val="clear" w:color="auto" w:fill="auto"/>
            <w:noWrap/>
            <w:vAlign w:val="bottom"/>
          </w:tcPr>
          <w:p w14:paraId="705ED68D" w14:textId="2C9ED25D"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06" w:author="Steve Barbeaux" w:date="2022-10-10T12:38:00Z">
              <w:r>
                <w:rPr>
                  <w:sz w:val="16"/>
                  <w:szCs w:val="16"/>
                </w:rPr>
                <w:t>0.30</w:t>
              </w:r>
            </w:ins>
            <w:del w:id="18607" w:author="Steve Barbeaux" w:date="2022-10-10T12:38:00Z">
              <w:r w:rsidDel="00F31D15">
                <w:rPr>
                  <w:sz w:val="16"/>
                  <w:szCs w:val="16"/>
                </w:rPr>
                <w:delText>0.31</w:delText>
              </w:r>
            </w:del>
          </w:p>
        </w:tc>
        <w:tc>
          <w:tcPr>
            <w:tcW w:w="1008" w:type="dxa"/>
            <w:shd w:val="clear" w:color="auto" w:fill="auto"/>
            <w:vAlign w:val="bottom"/>
          </w:tcPr>
          <w:p w14:paraId="0159C235" w14:textId="613CC34B"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08" w:author="Steve Barbeaux" w:date="2022-10-10T12:38:00Z">
              <w:r>
                <w:rPr>
                  <w:sz w:val="16"/>
                  <w:szCs w:val="16"/>
                </w:rPr>
                <w:t>0.15</w:t>
              </w:r>
            </w:ins>
            <w:del w:id="18609" w:author="Steve Barbeaux" w:date="2022-10-10T12:38:00Z">
              <w:r w:rsidDel="00F31D15">
                <w:rPr>
                  <w:sz w:val="16"/>
                  <w:szCs w:val="16"/>
                </w:rPr>
                <w:delText>0.13</w:delText>
              </w:r>
            </w:del>
          </w:p>
        </w:tc>
      </w:tr>
      <w:tr w:rsidR="00711944" w:rsidRPr="00FE4F7D" w14:paraId="5C6A993E" w14:textId="77777777" w:rsidTr="003928C3">
        <w:trPr>
          <w:jc w:val="center"/>
        </w:trPr>
        <w:tc>
          <w:tcPr>
            <w:tcW w:w="1008" w:type="dxa"/>
            <w:shd w:val="clear" w:color="auto" w:fill="auto"/>
            <w:noWrap/>
            <w:vAlign w:val="bottom"/>
          </w:tcPr>
          <w:p w14:paraId="136900F9" w14:textId="397621B0"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10" w:author="Steve Barbeaux" w:date="2022-10-10T12:38:00Z">
              <w:r>
                <w:rPr>
                  <w:sz w:val="16"/>
                  <w:szCs w:val="16"/>
                </w:rPr>
                <w:t>2026</w:t>
              </w:r>
            </w:ins>
            <w:del w:id="18611" w:author="Steve Barbeaux" w:date="2022-10-10T12:38:00Z">
              <w:r w:rsidDel="00F31D15">
                <w:rPr>
                  <w:sz w:val="16"/>
                  <w:szCs w:val="16"/>
                </w:rPr>
                <w:delText>2024</w:delText>
              </w:r>
            </w:del>
          </w:p>
        </w:tc>
        <w:tc>
          <w:tcPr>
            <w:tcW w:w="999" w:type="dxa"/>
            <w:shd w:val="clear" w:color="auto" w:fill="auto"/>
            <w:noWrap/>
            <w:vAlign w:val="bottom"/>
          </w:tcPr>
          <w:p w14:paraId="3E570715" w14:textId="3E537E16"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12" w:author="Steve Barbeaux" w:date="2022-10-10T12:38:00Z">
              <w:r>
                <w:rPr>
                  <w:sz w:val="16"/>
                  <w:szCs w:val="16"/>
                </w:rPr>
                <w:t>0.24</w:t>
              </w:r>
            </w:ins>
            <w:del w:id="18613" w:author="Steve Barbeaux" w:date="2022-10-10T12:38:00Z">
              <w:r w:rsidDel="00F31D15">
                <w:rPr>
                  <w:sz w:val="16"/>
                  <w:szCs w:val="16"/>
                </w:rPr>
                <w:delText>0.25</w:delText>
              </w:r>
            </w:del>
          </w:p>
        </w:tc>
        <w:tc>
          <w:tcPr>
            <w:tcW w:w="1129" w:type="dxa"/>
            <w:shd w:val="clear" w:color="auto" w:fill="auto"/>
            <w:noWrap/>
            <w:vAlign w:val="bottom"/>
          </w:tcPr>
          <w:p w14:paraId="2BB77411" w14:textId="69C32B91"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14" w:author="Steve Barbeaux" w:date="2022-10-10T12:38:00Z">
              <w:r>
                <w:rPr>
                  <w:sz w:val="16"/>
                  <w:szCs w:val="16"/>
                </w:rPr>
                <w:t>0.24</w:t>
              </w:r>
            </w:ins>
            <w:del w:id="18615" w:author="Steve Barbeaux" w:date="2022-10-10T12:38:00Z">
              <w:r w:rsidDel="00F31D15">
                <w:rPr>
                  <w:sz w:val="16"/>
                  <w:szCs w:val="16"/>
                </w:rPr>
                <w:delText>0.25</w:delText>
              </w:r>
            </w:del>
          </w:p>
        </w:tc>
        <w:tc>
          <w:tcPr>
            <w:tcW w:w="1129" w:type="dxa"/>
            <w:shd w:val="clear" w:color="auto" w:fill="auto"/>
            <w:noWrap/>
            <w:vAlign w:val="bottom"/>
          </w:tcPr>
          <w:p w14:paraId="37EC75EF" w14:textId="614A9650"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16" w:author="Steve Barbeaux" w:date="2022-10-10T12:38:00Z">
              <w:r>
                <w:rPr>
                  <w:sz w:val="16"/>
                  <w:szCs w:val="16"/>
                </w:rPr>
                <w:t>0.03</w:t>
              </w:r>
            </w:ins>
            <w:del w:id="18617" w:author="Steve Barbeaux" w:date="2022-10-10T12:38:00Z">
              <w:r w:rsidDel="00F31D15">
                <w:rPr>
                  <w:sz w:val="16"/>
                  <w:szCs w:val="16"/>
                </w:rPr>
                <w:delText>0.02</w:delText>
              </w:r>
            </w:del>
          </w:p>
        </w:tc>
        <w:tc>
          <w:tcPr>
            <w:tcW w:w="1129" w:type="dxa"/>
            <w:shd w:val="clear" w:color="auto" w:fill="auto"/>
            <w:noWrap/>
            <w:vAlign w:val="bottom"/>
          </w:tcPr>
          <w:p w14:paraId="05752FCA" w14:textId="01CE0D84"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18" w:author="Steve Barbeaux" w:date="2022-10-10T12:38:00Z">
              <w:r>
                <w:rPr>
                  <w:sz w:val="16"/>
                  <w:szCs w:val="16"/>
                </w:rPr>
                <w:t>0.13</w:t>
              </w:r>
            </w:ins>
            <w:del w:id="18619" w:author="Steve Barbeaux" w:date="2022-10-10T12:38:00Z">
              <w:r w:rsidDel="00F31D15">
                <w:rPr>
                  <w:sz w:val="16"/>
                  <w:szCs w:val="16"/>
                </w:rPr>
                <w:delText>0.14</w:delText>
              </w:r>
            </w:del>
          </w:p>
        </w:tc>
        <w:tc>
          <w:tcPr>
            <w:tcW w:w="1129" w:type="dxa"/>
            <w:shd w:val="clear" w:color="auto" w:fill="auto"/>
            <w:noWrap/>
            <w:vAlign w:val="bottom"/>
          </w:tcPr>
          <w:p w14:paraId="7BB70350" w14:textId="053415A6"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20" w:author="Steve Barbeaux" w:date="2022-10-10T12:38:00Z">
              <w:r>
                <w:rPr>
                  <w:sz w:val="16"/>
                  <w:szCs w:val="16"/>
                </w:rPr>
                <w:t>0.00</w:t>
              </w:r>
            </w:ins>
            <w:del w:id="18621" w:author="Steve Barbeaux" w:date="2022-10-10T12:38:00Z">
              <w:r w:rsidDel="00F31D15">
                <w:rPr>
                  <w:sz w:val="16"/>
                  <w:szCs w:val="16"/>
                </w:rPr>
                <w:delText>0.00</w:delText>
              </w:r>
            </w:del>
          </w:p>
        </w:tc>
        <w:tc>
          <w:tcPr>
            <w:tcW w:w="1055" w:type="dxa"/>
            <w:shd w:val="clear" w:color="auto" w:fill="auto"/>
            <w:noWrap/>
            <w:vAlign w:val="bottom"/>
          </w:tcPr>
          <w:p w14:paraId="37071756" w14:textId="3F8FF3C3"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22" w:author="Steve Barbeaux" w:date="2022-10-10T12:38:00Z">
              <w:r>
                <w:rPr>
                  <w:sz w:val="16"/>
                  <w:szCs w:val="16"/>
                </w:rPr>
                <w:t>0.28</w:t>
              </w:r>
            </w:ins>
            <w:del w:id="18623" w:author="Steve Barbeaux" w:date="2022-10-10T12:38:00Z">
              <w:r w:rsidDel="00F31D15">
                <w:rPr>
                  <w:sz w:val="16"/>
                  <w:szCs w:val="16"/>
                </w:rPr>
                <w:delText>0.28</w:delText>
              </w:r>
            </w:del>
          </w:p>
        </w:tc>
        <w:tc>
          <w:tcPr>
            <w:tcW w:w="990" w:type="dxa"/>
            <w:shd w:val="clear" w:color="auto" w:fill="auto"/>
            <w:noWrap/>
            <w:vAlign w:val="bottom"/>
          </w:tcPr>
          <w:p w14:paraId="26172113" w14:textId="30A85AFE"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24" w:author="Steve Barbeaux" w:date="2022-10-10T12:38:00Z">
              <w:r>
                <w:rPr>
                  <w:sz w:val="16"/>
                  <w:szCs w:val="16"/>
                </w:rPr>
                <w:t>0.29</w:t>
              </w:r>
            </w:ins>
            <w:del w:id="18625" w:author="Steve Barbeaux" w:date="2022-10-10T12:38:00Z">
              <w:r w:rsidDel="00F31D15">
                <w:rPr>
                  <w:sz w:val="16"/>
                  <w:szCs w:val="16"/>
                </w:rPr>
                <w:delText>0.29</w:delText>
              </w:r>
            </w:del>
          </w:p>
        </w:tc>
        <w:tc>
          <w:tcPr>
            <w:tcW w:w="1008" w:type="dxa"/>
            <w:shd w:val="clear" w:color="auto" w:fill="auto"/>
            <w:vAlign w:val="bottom"/>
          </w:tcPr>
          <w:p w14:paraId="605C9FC8" w14:textId="2CFBB818"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26" w:author="Steve Barbeaux" w:date="2022-10-10T12:38:00Z">
              <w:r>
                <w:rPr>
                  <w:sz w:val="16"/>
                  <w:szCs w:val="16"/>
                </w:rPr>
                <w:t>0.14</w:t>
              </w:r>
            </w:ins>
            <w:del w:id="18627" w:author="Steve Barbeaux" w:date="2022-10-10T12:38:00Z">
              <w:r w:rsidDel="00F31D15">
                <w:rPr>
                  <w:sz w:val="16"/>
                  <w:szCs w:val="16"/>
                </w:rPr>
                <w:delText>0.13</w:delText>
              </w:r>
            </w:del>
          </w:p>
        </w:tc>
      </w:tr>
      <w:tr w:rsidR="00711944" w:rsidRPr="00FE4F7D" w14:paraId="15D5E466" w14:textId="77777777" w:rsidTr="003928C3">
        <w:trPr>
          <w:jc w:val="center"/>
        </w:trPr>
        <w:tc>
          <w:tcPr>
            <w:tcW w:w="1008" w:type="dxa"/>
            <w:shd w:val="clear" w:color="auto" w:fill="auto"/>
            <w:noWrap/>
            <w:vAlign w:val="bottom"/>
          </w:tcPr>
          <w:p w14:paraId="0085B459" w14:textId="4C86DB0B"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28" w:author="Steve Barbeaux" w:date="2022-10-10T12:38:00Z">
              <w:r>
                <w:rPr>
                  <w:sz w:val="16"/>
                  <w:szCs w:val="16"/>
                </w:rPr>
                <w:t>2027</w:t>
              </w:r>
            </w:ins>
            <w:del w:id="18629" w:author="Steve Barbeaux" w:date="2022-10-10T12:38:00Z">
              <w:r w:rsidDel="00F31D15">
                <w:rPr>
                  <w:sz w:val="16"/>
                  <w:szCs w:val="16"/>
                </w:rPr>
                <w:delText>2025</w:delText>
              </w:r>
            </w:del>
          </w:p>
        </w:tc>
        <w:tc>
          <w:tcPr>
            <w:tcW w:w="999" w:type="dxa"/>
            <w:shd w:val="clear" w:color="auto" w:fill="auto"/>
            <w:noWrap/>
            <w:vAlign w:val="bottom"/>
          </w:tcPr>
          <w:p w14:paraId="24645F20" w14:textId="1F0A4E5E"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30" w:author="Steve Barbeaux" w:date="2022-10-10T12:38:00Z">
              <w:r>
                <w:rPr>
                  <w:sz w:val="16"/>
                  <w:szCs w:val="16"/>
                </w:rPr>
                <w:t>0.25</w:t>
              </w:r>
            </w:ins>
            <w:del w:id="18631" w:author="Steve Barbeaux" w:date="2022-10-10T12:38:00Z">
              <w:r w:rsidDel="00F31D15">
                <w:rPr>
                  <w:sz w:val="16"/>
                  <w:szCs w:val="16"/>
                </w:rPr>
                <w:delText>0.25</w:delText>
              </w:r>
            </w:del>
          </w:p>
        </w:tc>
        <w:tc>
          <w:tcPr>
            <w:tcW w:w="1129" w:type="dxa"/>
            <w:shd w:val="clear" w:color="auto" w:fill="auto"/>
            <w:noWrap/>
            <w:vAlign w:val="bottom"/>
          </w:tcPr>
          <w:p w14:paraId="39A20939" w14:textId="1CA1F4EF"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32" w:author="Steve Barbeaux" w:date="2022-10-10T12:38:00Z">
              <w:r>
                <w:rPr>
                  <w:sz w:val="16"/>
                  <w:szCs w:val="16"/>
                </w:rPr>
                <w:t>0.25</w:t>
              </w:r>
            </w:ins>
            <w:del w:id="18633" w:author="Steve Barbeaux" w:date="2022-10-10T12:38:00Z">
              <w:r w:rsidDel="00F31D15">
                <w:rPr>
                  <w:sz w:val="16"/>
                  <w:szCs w:val="16"/>
                </w:rPr>
                <w:delText>0.25</w:delText>
              </w:r>
            </w:del>
          </w:p>
        </w:tc>
        <w:tc>
          <w:tcPr>
            <w:tcW w:w="1129" w:type="dxa"/>
            <w:shd w:val="clear" w:color="auto" w:fill="auto"/>
            <w:noWrap/>
            <w:vAlign w:val="bottom"/>
          </w:tcPr>
          <w:p w14:paraId="18489056" w14:textId="4A828247"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34" w:author="Steve Barbeaux" w:date="2022-10-10T12:38:00Z">
              <w:r>
                <w:rPr>
                  <w:sz w:val="16"/>
                  <w:szCs w:val="16"/>
                </w:rPr>
                <w:t>0.03</w:t>
              </w:r>
            </w:ins>
            <w:del w:id="18635" w:author="Steve Barbeaux" w:date="2022-10-10T12:38:00Z">
              <w:r w:rsidDel="00F31D15">
                <w:rPr>
                  <w:sz w:val="16"/>
                  <w:szCs w:val="16"/>
                </w:rPr>
                <w:delText>0.02</w:delText>
              </w:r>
            </w:del>
          </w:p>
        </w:tc>
        <w:tc>
          <w:tcPr>
            <w:tcW w:w="1129" w:type="dxa"/>
            <w:shd w:val="clear" w:color="auto" w:fill="auto"/>
            <w:noWrap/>
            <w:vAlign w:val="bottom"/>
          </w:tcPr>
          <w:p w14:paraId="32D5ED17" w14:textId="4940016B"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36" w:author="Steve Barbeaux" w:date="2022-10-10T12:38:00Z">
              <w:r>
                <w:rPr>
                  <w:sz w:val="16"/>
                  <w:szCs w:val="16"/>
                </w:rPr>
                <w:t>0.13</w:t>
              </w:r>
            </w:ins>
            <w:del w:id="18637" w:author="Steve Barbeaux" w:date="2022-10-10T12:38:00Z">
              <w:r w:rsidDel="00F31D15">
                <w:rPr>
                  <w:sz w:val="16"/>
                  <w:szCs w:val="16"/>
                </w:rPr>
                <w:delText>0.14</w:delText>
              </w:r>
            </w:del>
          </w:p>
        </w:tc>
        <w:tc>
          <w:tcPr>
            <w:tcW w:w="1129" w:type="dxa"/>
            <w:shd w:val="clear" w:color="auto" w:fill="auto"/>
            <w:noWrap/>
            <w:vAlign w:val="bottom"/>
          </w:tcPr>
          <w:p w14:paraId="53F54786" w14:textId="40E53E27"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38" w:author="Steve Barbeaux" w:date="2022-10-10T12:38:00Z">
              <w:r>
                <w:rPr>
                  <w:sz w:val="16"/>
                  <w:szCs w:val="16"/>
                </w:rPr>
                <w:t>0.00</w:t>
              </w:r>
            </w:ins>
            <w:del w:id="18639" w:author="Steve Barbeaux" w:date="2022-10-10T12:38:00Z">
              <w:r w:rsidDel="00F31D15">
                <w:rPr>
                  <w:sz w:val="16"/>
                  <w:szCs w:val="16"/>
                </w:rPr>
                <w:delText>0.00</w:delText>
              </w:r>
            </w:del>
          </w:p>
        </w:tc>
        <w:tc>
          <w:tcPr>
            <w:tcW w:w="1055" w:type="dxa"/>
            <w:shd w:val="clear" w:color="auto" w:fill="auto"/>
            <w:noWrap/>
            <w:vAlign w:val="bottom"/>
          </w:tcPr>
          <w:p w14:paraId="03C5B40E" w14:textId="2AC584E2"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40" w:author="Steve Barbeaux" w:date="2022-10-10T12:38:00Z">
              <w:r>
                <w:rPr>
                  <w:sz w:val="16"/>
                  <w:szCs w:val="16"/>
                </w:rPr>
                <w:t>0.29</w:t>
              </w:r>
            </w:ins>
            <w:del w:id="18641" w:author="Steve Barbeaux" w:date="2022-10-10T12:38:00Z">
              <w:r w:rsidDel="00F31D15">
                <w:rPr>
                  <w:sz w:val="16"/>
                  <w:szCs w:val="16"/>
                </w:rPr>
                <w:delText>0.29</w:delText>
              </w:r>
            </w:del>
          </w:p>
        </w:tc>
        <w:tc>
          <w:tcPr>
            <w:tcW w:w="990" w:type="dxa"/>
            <w:shd w:val="clear" w:color="auto" w:fill="auto"/>
            <w:noWrap/>
            <w:vAlign w:val="bottom"/>
          </w:tcPr>
          <w:p w14:paraId="52991E6E" w14:textId="4DF8CCEE"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42" w:author="Steve Barbeaux" w:date="2022-10-10T12:38:00Z">
              <w:r>
                <w:rPr>
                  <w:sz w:val="16"/>
                  <w:szCs w:val="16"/>
                </w:rPr>
                <w:t>0.29</w:t>
              </w:r>
            </w:ins>
            <w:del w:id="18643" w:author="Steve Barbeaux" w:date="2022-10-10T12:38:00Z">
              <w:r w:rsidDel="00F31D15">
                <w:rPr>
                  <w:sz w:val="16"/>
                  <w:szCs w:val="16"/>
                </w:rPr>
                <w:delText>0.29</w:delText>
              </w:r>
            </w:del>
          </w:p>
        </w:tc>
        <w:tc>
          <w:tcPr>
            <w:tcW w:w="1008" w:type="dxa"/>
            <w:shd w:val="clear" w:color="auto" w:fill="auto"/>
            <w:vAlign w:val="bottom"/>
          </w:tcPr>
          <w:p w14:paraId="57313548" w14:textId="49C60156"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44" w:author="Steve Barbeaux" w:date="2022-10-10T12:38:00Z">
              <w:r>
                <w:rPr>
                  <w:sz w:val="16"/>
                  <w:szCs w:val="16"/>
                </w:rPr>
                <w:t>0.14</w:t>
              </w:r>
            </w:ins>
            <w:del w:id="18645" w:author="Steve Barbeaux" w:date="2022-10-10T12:38:00Z">
              <w:r w:rsidDel="00F31D15">
                <w:rPr>
                  <w:sz w:val="16"/>
                  <w:szCs w:val="16"/>
                </w:rPr>
                <w:delText>0.13</w:delText>
              </w:r>
            </w:del>
          </w:p>
        </w:tc>
      </w:tr>
      <w:tr w:rsidR="00711944" w:rsidRPr="00FE4F7D" w14:paraId="1736292D" w14:textId="77777777" w:rsidTr="003928C3">
        <w:trPr>
          <w:jc w:val="center"/>
        </w:trPr>
        <w:tc>
          <w:tcPr>
            <w:tcW w:w="1008" w:type="dxa"/>
            <w:shd w:val="clear" w:color="auto" w:fill="auto"/>
            <w:noWrap/>
            <w:vAlign w:val="bottom"/>
          </w:tcPr>
          <w:p w14:paraId="49A7DD58" w14:textId="1E07BC2F"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46" w:author="Steve Barbeaux" w:date="2022-10-10T12:38:00Z">
              <w:r>
                <w:rPr>
                  <w:sz w:val="16"/>
                  <w:szCs w:val="16"/>
                </w:rPr>
                <w:t>2028</w:t>
              </w:r>
            </w:ins>
            <w:del w:id="18647" w:author="Steve Barbeaux" w:date="2022-10-10T12:38:00Z">
              <w:r w:rsidDel="00F31D15">
                <w:rPr>
                  <w:sz w:val="16"/>
                  <w:szCs w:val="16"/>
                </w:rPr>
                <w:delText>2026</w:delText>
              </w:r>
            </w:del>
          </w:p>
        </w:tc>
        <w:tc>
          <w:tcPr>
            <w:tcW w:w="999" w:type="dxa"/>
            <w:shd w:val="clear" w:color="auto" w:fill="auto"/>
            <w:noWrap/>
            <w:vAlign w:val="bottom"/>
          </w:tcPr>
          <w:p w14:paraId="47E34CF7" w14:textId="713D6867"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48" w:author="Steve Barbeaux" w:date="2022-10-10T12:38:00Z">
              <w:r>
                <w:rPr>
                  <w:sz w:val="16"/>
                  <w:szCs w:val="16"/>
                </w:rPr>
                <w:t>0.25</w:t>
              </w:r>
            </w:ins>
            <w:del w:id="18649" w:author="Steve Barbeaux" w:date="2022-10-10T12:38:00Z">
              <w:r w:rsidDel="00F31D15">
                <w:rPr>
                  <w:sz w:val="16"/>
                  <w:szCs w:val="16"/>
                </w:rPr>
                <w:delText>0.25</w:delText>
              </w:r>
            </w:del>
          </w:p>
        </w:tc>
        <w:tc>
          <w:tcPr>
            <w:tcW w:w="1129" w:type="dxa"/>
            <w:shd w:val="clear" w:color="auto" w:fill="auto"/>
            <w:noWrap/>
            <w:vAlign w:val="bottom"/>
          </w:tcPr>
          <w:p w14:paraId="760C6AF5" w14:textId="04255E2F"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50" w:author="Steve Barbeaux" w:date="2022-10-10T12:38:00Z">
              <w:r>
                <w:rPr>
                  <w:sz w:val="16"/>
                  <w:szCs w:val="16"/>
                </w:rPr>
                <w:t>0.25</w:t>
              </w:r>
            </w:ins>
            <w:del w:id="18651" w:author="Steve Barbeaux" w:date="2022-10-10T12:38:00Z">
              <w:r w:rsidDel="00F31D15">
                <w:rPr>
                  <w:sz w:val="16"/>
                  <w:szCs w:val="16"/>
                </w:rPr>
                <w:delText>0.25</w:delText>
              </w:r>
            </w:del>
          </w:p>
        </w:tc>
        <w:tc>
          <w:tcPr>
            <w:tcW w:w="1129" w:type="dxa"/>
            <w:shd w:val="clear" w:color="auto" w:fill="auto"/>
            <w:noWrap/>
            <w:vAlign w:val="bottom"/>
          </w:tcPr>
          <w:p w14:paraId="557020EE" w14:textId="5A9A973F"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52" w:author="Steve Barbeaux" w:date="2022-10-10T12:38:00Z">
              <w:r>
                <w:rPr>
                  <w:sz w:val="16"/>
                  <w:szCs w:val="16"/>
                </w:rPr>
                <w:t>0.03</w:t>
              </w:r>
            </w:ins>
            <w:del w:id="18653" w:author="Steve Barbeaux" w:date="2022-10-10T12:38:00Z">
              <w:r w:rsidDel="00F31D15">
                <w:rPr>
                  <w:sz w:val="16"/>
                  <w:szCs w:val="16"/>
                </w:rPr>
                <w:delText>0.02</w:delText>
              </w:r>
            </w:del>
          </w:p>
        </w:tc>
        <w:tc>
          <w:tcPr>
            <w:tcW w:w="1129" w:type="dxa"/>
            <w:shd w:val="clear" w:color="auto" w:fill="auto"/>
            <w:noWrap/>
            <w:vAlign w:val="bottom"/>
          </w:tcPr>
          <w:p w14:paraId="49AC21E7" w14:textId="2F0AC2E4"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54" w:author="Steve Barbeaux" w:date="2022-10-10T12:38:00Z">
              <w:r>
                <w:rPr>
                  <w:sz w:val="16"/>
                  <w:szCs w:val="16"/>
                </w:rPr>
                <w:t>0.13</w:t>
              </w:r>
            </w:ins>
            <w:del w:id="18655" w:author="Steve Barbeaux" w:date="2022-10-10T12:38:00Z">
              <w:r w:rsidDel="00F31D15">
                <w:rPr>
                  <w:sz w:val="16"/>
                  <w:szCs w:val="16"/>
                </w:rPr>
                <w:delText>0.14</w:delText>
              </w:r>
            </w:del>
          </w:p>
        </w:tc>
        <w:tc>
          <w:tcPr>
            <w:tcW w:w="1129" w:type="dxa"/>
            <w:shd w:val="clear" w:color="auto" w:fill="auto"/>
            <w:noWrap/>
            <w:vAlign w:val="bottom"/>
          </w:tcPr>
          <w:p w14:paraId="6B9D73C8" w14:textId="11C79718"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56" w:author="Steve Barbeaux" w:date="2022-10-10T12:38:00Z">
              <w:r>
                <w:rPr>
                  <w:sz w:val="16"/>
                  <w:szCs w:val="16"/>
                </w:rPr>
                <w:t>0.00</w:t>
              </w:r>
            </w:ins>
            <w:del w:id="18657" w:author="Steve Barbeaux" w:date="2022-10-10T12:38:00Z">
              <w:r w:rsidDel="00F31D15">
                <w:rPr>
                  <w:sz w:val="16"/>
                  <w:szCs w:val="16"/>
                </w:rPr>
                <w:delText>0.00</w:delText>
              </w:r>
            </w:del>
          </w:p>
        </w:tc>
        <w:tc>
          <w:tcPr>
            <w:tcW w:w="1055" w:type="dxa"/>
            <w:shd w:val="clear" w:color="auto" w:fill="auto"/>
            <w:noWrap/>
            <w:vAlign w:val="bottom"/>
          </w:tcPr>
          <w:p w14:paraId="126FA9D5" w14:textId="54617BDF"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58" w:author="Steve Barbeaux" w:date="2022-10-10T12:38:00Z">
              <w:r>
                <w:rPr>
                  <w:sz w:val="16"/>
                  <w:szCs w:val="16"/>
                </w:rPr>
                <w:t>0.29</w:t>
              </w:r>
            </w:ins>
            <w:del w:id="18659" w:author="Steve Barbeaux" w:date="2022-10-10T12:38:00Z">
              <w:r w:rsidDel="00F31D15">
                <w:rPr>
                  <w:sz w:val="16"/>
                  <w:szCs w:val="16"/>
                </w:rPr>
                <w:delText>0.30</w:delText>
              </w:r>
            </w:del>
          </w:p>
        </w:tc>
        <w:tc>
          <w:tcPr>
            <w:tcW w:w="990" w:type="dxa"/>
            <w:shd w:val="clear" w:color="auto" w:fill="auto"/>
            <w:noWrap/>
            <w:vAlign w:val="bottom"/>
          </w:tcPr>
          <w:p w14:paraId="60D312B0" w14:textId="558C8DF4"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60" w:author="Steve Barbeaux" w:date="2022-10-10T12:38:00Z">
              <w:r>
                <w:rPr>
                  <w:sz w:val="16"/>
                  <w:szCs w:val="16"/>
                </w:rPr>
                <w:t>0.30</w:t>
              </w:r>
            </w:ins>
            <w:del w:id="18661" w:author="Steve Barbeaux" w:date="2022-10-10T12:38:00Z">
              <w:r w:rsidDel="00F31D15">
                <w:rPr>
                  <w:sz w:val="16"/>
                  <w:szCs w:val="16"/>
                </w:rPr>
                <w:delText>0.30</w:delText>
              </w:r>
            </w:del>
          </w:p>
        </w:tc>
        <w:tc>
          <w:tcPr>
            <w:tcW w:w="1008" w:type="dxa"/>
            <w:shd w:val="clear" w:color="auto" w:fill="auto"/>
            <w:vAlign w:val="bottom"/>
          </w:tcPr>
          <w:p w14:paraId="1C80E0A0" w14:textId="765EDF0A"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62" w:author="Steve Barbeaux" w:date="2022-10-10T12:38:00Z">
              <w:r>
                <w:rPr>
                  <w:sz w:val="16"/>
                  <w:szCs w:val="16"/>
                </w:rPr>
                <w:t>0.14</w:t>
              </w:r>
            </w:ins>
            <w:del w:id="18663" w:author="Steve Barbeaux" w:date="2022-10-10T12:38:00Z">
              <w:r w:rsidDel="00F31D15">
                <w:rPr>
                  <w:sz w:val="16"/>
                  <w:szCs w:val="16"/>
                </w:rPr>
                <w:delText>0.12</w:delText>
              </w:r>
            </w:del>
          </w:p>
        </w:tc>
      </w:tr>
      <w:tr w:rsidR="00711944" w:rsidRPr="00FE4F7D" w14:paraId="37444F77" w14:textId="77777777" w:rsidTr="003928C3">
        <w:trPr>
          <w:jc w:val="center"/>
        </w:trPr>
        <w:tc>
          <w:tcPr>
            <w:tcW w:w="1008" w:type="dxa"/>
            <w:shd w:val="clear" w:color="auto" w:fill="auto"/>
            <w:noWrap/>
            <w:vAlign w:val="bottom"/>
          </w:tcPr>
          <w:p w14:paraId="13D66F07" w14:textId="713A6B32"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64" w:author="Steve Barbeaux" w:date="2022-10-10T12:38:00Z">
              <w:r>
                <w:rPr>
                  <w:sz w:val="16"/>
                  <w:szCs w:val="16"/>
                </w:rPr>
                <w:t>2029</w:t>
              </w:r>
            </w:ins>
            <w:del w:id="18665" w:author="Steve Barbeaux" w:date="2022-10-10T12:38:00Z">
              <w:r w:rsidDel="00F31D15">
                <w:rPr>
                  <w:sz w:val="16"/>
                  <w:szCs w:val="16"/>
                </w:rPr>
                <w:delText>2027</w:delText>
              </w:r>
            </w:del>
          </w:p>
        </w:tc>
        <w:tc>
          <w:tcPr>
            <w:tcW w:w="999" w:type="dxa"/>
            <w:shd w:val="clear" w:color="auto" w:fill="auto"/>
            <w:noWrap/>
            <w:vAlign w:val="bottom"/>
          </w:tcPr>
          <w:p w14:paraId="246E248E" w14:textId="56912E2D"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66" w:author="Steve Barbeaux" w:date="2022-10-10T12:38:00Z">
              <w:r>
                <w:rPr>
                  <w:sz w:val="16"/>
                  <w:szCs w:val="16"/>
                </w:rPr>
                <w:t>0.26</w:t>
              </w:r>
            </w:ins>
            <w:del w:id="18667" w:author="Steve Barbeaux" w:date="2022-10-10T12:38:00Z">
              <w:r w:rsidDel="00F31D15">
                <w:rPr>
                  <w:sz w:val="16"/>
                  <w:szCs w:val="16"/>
                </w:rPr>
                <w:delText>0.26</w:delText>
              </w:r>
            </w:del>
          </w:p>
        </w:tc>
        <w:tc>
          <w:tcPr>
            <w:tcW w:w="1129" w:type="dxa"/>
            <w:shd w:val="clear" w:color="auto" w:fill="auto"/>
            <w:noWrap/>
            <w:vAlign w:val="bottom"/>
          </w:tcPr>
          <w:p w14:paraId="307D1A3A" w14:textId="54DA6068"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68" w:author="Steve Barbeaux" w:date="2022-10-10T12:38:00Z">
              <w:r>
                <w:rPr>
                  <w:sz w:val="16"/>
                  <w:szCs w:val="16"/>
                </w:rPr>
                <w:t>0.26</w:t>
              </w:r>
            </w:ins>
            <w:del w:id="18669" w:author="Steve Barbeaux" w:date="2022-10-10T12:38:00Z">
              <w:r w:rsidDel="00F31D15">
                <w:rPr>
                  <w:sz w:val="16"/>
                  <w:szCs w:val="16"/>
                </w:rPr>
                <w:delText>0.26</w:delText>
              </w:r>
            </w:del>
          </w:p>
        </w:tc>
        <w:tc>
          <w:tcPr>
            <w:tcW w:w="1129" w:type="dxa"/>
            <w:shd w:val="clear" w:color="auto" w:fill="auto"/>
            <w:noWrap/>
            <w:vAlign w:val="bottom"/>
          </w:tcPr>
          <w:p w14:paraId="4A63F737" w14:textId="27FD1945"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70" w:author="Steve Barbeaux" w:date="2022-10-10T12:38:00Z">
              <w:r>
                <w:rPr>
                  <w:sz w:val="16"/>
                  <w:szCs w:val="16"/>
                </w:rPr>
                <w:t>0.03</w:t>
              </w:r>
            </w:ins>
            <w:del w:id="18671" w:author="Steve Barbeaux" w:date="2022-10-10T12:38:00Z">
              <w:r w:rsidDel="00F31D15">
                <w:rPr>
                  <w:sz w:val="16"/>
                  <w:szCs w:val="16"/>
                </w:rPr>
                <w:delText>0.02</w:delText>
              </w:r>
            </w:del>
          </w:p>
        </w:tc>
        <w:tc>
          <w:tcPr>
            <w:tcW w:w="1129" w:type="dxa"/>
            <w:shd w:val="clear" w:color="auto" w:fill="auto"/>
            <w:noWrap/>
            <w:vAlign w:val="bottom"/>
          </w:tcPr>
          <w:p w14:paraId="780FD224" w14:textId="46BC8292"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72" w:author="Steve Barbeaux" w:date="2022-10-10T12:38:00Z">
              <w:r>
                <w:rPr>
                  <w:sz w:val="16"/>
                  <w:szCs w:val="16"/>
                </w:rPr>
                <w:t>0.13</w:t>
              </w:r>
            </w:ins>
            <w:del w:id="18673" w:author="Steve Barbeaux" w:date="2022-10-10T12:38:00Z">
              <w:r w:rsidDel="00F31D15">
                <w:rPr>
                  <w:sz w:val="16"/>
                  <w:szCs w:val="16"/>
                </w:rPr>
                <w:delText>0.14</w:delText>
              </w:r>
            </w:del>
          </w:p>
        </w:tc>
        <w:tc>
          <w:tcPr>
            <w:tcW w:w="1129" w:type="dxa"/>
            <w:shd w:val="clear" w:color="auto" w:fill="auto"/>
            <w:noWrap/>
            <w:vAlign w:val="bottom"/>
          </w:tcPr>
          <w:p w14:paraId="11FDB521" w14:textId="55526BA8"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74" w:author="Steve Barbeaux" w:date="2022-10-10T12:38:00Z">
              <w:r>
                <w:rPr>
                  <w:sz w:val="16"/>
                  <w:szCs w:val="16"/>
                </w:rPr>
                <w:t>0.00</w:t>
              </w:r>
            </w:ins>
            <w:del w:id="18675" w:author="Steve Barbeaux" w:date="2022-10-10T12:38:00Z">
              <w:r w:rsidDel="00F31D15">
                <w:rPr>
                  <w:sz w:val="16"/>
                  <w:szCs w:val="16"/>
                </w:rPr>
                <w:delText>0.00</w:delText>
              </w:r>
            </w:del>
          </w:p>
        </w:tc>
        <w:tc>
          <w:tcPr>
            <w:tcW w:w="1055" w:type="dxa"/>
            <w:shd w:val="clear" w:color="auto" w:fill="auto"/>
            <w:noWrap/>
            <w:vAlign w:val="bottom"/>
          </w:tcPr>
          <w:p w14:paraId="4D1A64D1" w14:textId="484F90EB"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76" w:author="Steve Barbeaux" w:date="2022-10-10T12:38:00Z">
              <w:r>
                <w:rPr>
                  <w:sz w:val="16"/>
                  <w:szCs w:val="16"/>
                </w:rPr>
                <w:t>0.30</w:t>
              </w:r>
            </w:ins>
            <w:del w:id="18677" w:author="Steve Barbeaux" w:date="2022-10-10T12:38:00Z">
              <w:r w:rsidDel="00F31D15">
                <w:rPr>
                  <w:sz w:val="16"/>
                  <w:szCs w:val="16"/>
                </w:rPr>
                <w:delText>0.31</w:delText>
              </w:r>
            </w:del>
          </w:p>
        </w:tc>
        <w:tc>
          <w:tcPr>
            <w:tcW w:w="990" w:type="dxa"/>
            <w:shd w:val="clear" w:color="auto" w:fill="auto"/>
            <w:noWrap/>
            <w:vAlign w:val="bottom"/>
          </w:tcPr>
          <w:p w14:paraId="089A77C0" w14:textId="0FF91BE4"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78" w:author="Steve Barbeaux" w:date="2022-10-10T12:38:00Z">
              <w:r>
                <w:rPr>
                  <w:sz w:val="16"/>
                  <w:szCs w:val="16"/>
                </w:rPr>
                <w:t>0.30</w:t>
              </w:r>
            </w:ins>
            <w:del w:id="18679" w:author="Steve Barbeaux" w:date="2022-10-10T12:38:00Z">
              <w:r w:rsidDel="00F31D15">
                <w:rPr>
                  <w:sz w:val="16"/>
                  <w:szCs w:val="16"/>
                </w:rPr>
                <w:delText>0.31</w:delText>
              </w:r>
            </w:del>
          </w:p>
        </w:tc>
        <w:tc>
          <w:tcPr>
            <w:tcW w:w="1008" w:type="dxa"/>
            <w:shd w:val="clear" w:color="auto" w:fill="auto"/>
            <w:vAlign w:val="bottom"/>
          </w:tcPr>
          <w:p w14:paraId="28F0C1B7" w14:textId="082DFFCC"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80" w:author="Steve Barbeaux" w:date="2022-10-10T12:38:00Z">
              <w:r>
                <w:rPr>
                  <w:sz w:val="16"/>
                  <w:szCs w:val="16"/>
                </w:rPr>
                <w:t>0.13</w:t>
              </w:r>
            </w:ins>
            <w:del w:id="18681" w:author="Steve Barbeaux" w:date="2022-10-10T12:38:00Z">
              <w:r w:rsidDel="00F31D15">
                <w:rPr>
                  <w:sz w:val="16"/>
                  <w:szCs w:val="16"/>
                </w:rPr>
                <w:delText>0.12</w:delText>
              </w:r>
            </w:del>
          </w:p>
        </w:tc>
      </w:tr>
      <w:tr w:rsidR="00711944" w:rsidRPr="00FE4F7D" w14:paraId="747FBAD7" w14:textId="77777777" w:rsidTr="003928C3">
        <w:trPr>
          <w:jc w:val="center"/>
        </w:trPr>
        <w:tc>
          <w:tcPr>
            <w:tcW w:w="1008" w:type="dxa"/>
            <w:shd w:val="clear" w:color="auto" w:fill="auto"/>
            <w:noWrap/>
            <w:vAlign w:val="bottom"/>
          </w:tcPr>
          <w:p w14:paraId="52A954BB" w14:textId="0842F6A0"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82" w:author="Steve Barbeaux" w:date="2022-10-10T12:38:00Z">
              <w:r>
                <w:rPr>
                  <w:sz w:val="16"/>
                  <w:szCs w:val="16"/>
                </w:rPr>
                <w:t>2030</w:t>
              </w:r>
            </w:ins>
            <w:del w:id="18683" w:author="Steve Barbeaux" w:date="2022-10-10T12:38:00Z">
              <w:r w:rsidDel="00F31D15">
                <w:rPr>
                  <w:sz w:val="16"/>
                  <w:szCs w:val="16"/>
                </w:rPr>
                <w:delText>2028</w:delText>
              </w:r>
            </w:del>
          </w:p>
        </w:tc>
        <w:tc>
          <w:tcPr>
            <w:tcW w:w="999" w:type="dxa"/>
            <w:shd w:val="clear" w:color="auto" w:fill="auto"/>
            <w:noWrap/>
            <w:vAlign w:val="bottom"/>
          </w:tcPr>
          <w:p w14:paraId="4524753B" w14:textId="5F8102AD"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84" w:author="Steve Barbeaux" w:date="2022-10-10T12:38:00Z">
              <w:r>
                <w:rPr>
                  <w:sz w:val="16"/>
                  <w:szCs w:val="16"/>
                </w:rPr>
                <w:t>0.26</w:t>
              </w:r>
            </w:ins>
            <w:del w:id="18685" w:author="Steve Barbeaux" w:date="2022-10-10T12:38:00Z">
              <w:r w:rsidDel="00F31D15">
                <w:rPr>
                  <w:sz w:val="16"/>
                  <w:szCs w:val="16"/>
                </w:rPr>
                <w:delText>0.26</w:delText>
              </w:r>
            </w:del>
          </w:p>
        </w:tc>
        <w:tc>
          <w:tcPr>
            <w:tcW w:w="1129" w:type="dxa"/>
            <w:shd w:val="clear" w:color="auto" w:fill="auto"/>
            <w:noWrap/>
            <w:vAlign w:val="bottom"/>
          </w:tcPr>
          <w:p w14:paraId="22B23679" w14:textId="749078A6"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86" w:author="Steve Barbeaux" w:date="2022-10-10T12:38:00Z">
              <w:r>
                <w:rPr>
                  <w:sz w:val="16"/>
                  <w:szCs w:val="16"/>
                </w:rPr>
                <w:t>0.26</w:t>
              </w:r>
            </w:ins>
            <w:del w:id="18687" w:author="Steve Barbeaux" w:date="2022-10-10T12:38:00Z">
              <w:r w:rsidDel="00F31D15">
                <w:rPr>
                  <w:sz w:val="16"/>
                  <w:szCs w:val="16"/>
                </w:rPr>
                <w:delText>0.26</w:delText>
              </w:r>
            </w:del>
          </w:p>
        </w:tc>
        <w:tc>
          <w:tcPr>
            <w:tcW w:w="1129" w:type="dxa"/>
            <w:shd w:val="clear" w:color="auto" w:fill="auto"/>
            <w:noWrap/>
            <w:vAlign w:val="bottom"/>
          </w:tcPr>
          <w:p w14:paraId="29E071DC" w14:textId="48E4961E"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88" w:author="Steve Barbeaux" w:date="2022-10-10T12:38:00Z">
              <w:r>
                <w:rPr>
                  <w:sz w:val="16"/>
                  <w:szCs w:val="16"/>
                </w:rPr>
                <w:t>0.03</w:t>
              </w:r>
            </w:ins>
            <w:del w:id="18689" w:author="Steve Barbeaux" w:date="2022-10-10T12:38:00Z">
              <w:r w:rsidDel="00F31D15">
                <w:rPr>
                  <w:sz w:val="16"/>
                  <w:szCs w:val="16"/>
                </w:rPr>
                <w:delText>0.02</w:delText>
              </w:r>
            </w:del>
          </w:p>
        </w:tc>
        <w:tc>
          <w:tcPr>
            <w:tcW w:w="1129" w:type="dxa"/>
            <w:shd w:val="clear" w:color="auto" w:fill="auto"/>
            <w:noWrap/>
            <w:vAlign w:val="bottom"/>
          </w:tcPr>
          <w:p w14:paraId="227CDDB7" w14:textId="6BAF82FA"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90" w:author="Steve Barbeaux" w:date="2022-10-10T12:38:00Z">
              <w:r>
                <w:rPr>
                  <w:sz w:val="16"/>
                  <w:szCs w:val="16"/>
                </w:rPr>
                <w:t>0.13</w:t>
              </w:r>
            </w:ins>
            <w:del w:id="18691" w:author="Steve Barbeaux" w:date="2022-10-10T12:38:00Z">
              <w:r w:rsidDel="00F31D15">
                <w:rPr>
                  <w:sz w:val="16"/>
                  <w:szCs w:val="16"/>
                </w:rPr>
                <w:delText>0.14</w:delText>
              </w:r>
            </w:del>
          </w:p>
        </w:tc>
        <w:tc>
          <w:tcPr>
            <w:tcW w:w="1129" w:type="dxa"/>
            <w:shd w:val="clear" w:color="auto" w:fill="auto"/>
            <w:noWrap/>
            <w:vAlign w:val="bottom"/>
          </w:tcPr>
          <w:p w14:paraId="2B527253" w14:textId="15198448"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92" w:author="Steve Barbeaux" w:date="2022-10-10T12:38:00Z">
              <w:r>
                <w:rPr>
                  <w:sz w:val="16"/>
                  <w:szCs w:val="16"/>
                </w:rPr>
                <w:t>0.00</w:t>
              </w:r>
            </w:ins>
            <w:del w:id="18693" w:author="Steve Barbeaux" w:date="2022-10-10T12:38:00Z">
              <w:r w:rsidDel="00F31D15">
                <w:rPr>
                  <w:sz w:val="16"/>
                  <w:szCs w:val="16"/>
                </w:rPr>
                <w:delText>0.00</w:delText>
              </w:r>
            </w:del>
          </w:p>
        </w:tc>
        <w:tc>
          <w:tcPr>
            <w:tcW w:w="1055" w:type="dxa"/>
            <w:shd w:val="clear" w:color="auto" w:fill="auto"/>
            <w:noWrap/>
            <w:vAlign w:val="bottom"/>
          </w:tcPr>
          <w:p w14:paraId="14F8A083" w14:textId="533F3F72"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94" w:author="Steve Barbeaux" w:date="2022-10-10T12:38:00Z">
              <w:r>
                <w:rPr>
                  <w:sz w:val="16"/>
                  <w:szCs w:val="16"/>
                </w:rPr>
                <w:t>0.31</w:t>
              </w:r>
            </w:ins>
            <w:del w:id="18695" w:author="Steve Barbeaux" w:date="2022-10-10T12:38:00Z">
              <w:r w:rsidDel="00F31D15">
                <w:rPr>
                  <w:sz w:val="16"/>
                  <w:szCs w:val="16"/>
                </w:rPr>
                <w:delText>0.31</w:delText>
              </w:r>
            </w:del>
          </w:p>
        </w:tc>
        <w:tc>
          <w:tcPr>
            <w:tcW w:w="990" w:type="dxa"/>
            <w:shd w:val="clear" w:color="auto" w:fill="auto"/>
            <w:noWrap/>
            <w:vAlign w:val="bottom"/>
          </w:tcPr>
          <w:p w14:paraId="21328A92" w14:textId="7542BD4B"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96" w:author="Steve Barbeaux" w:date="2022-10-10T12:38:00Z">
              <w:r>
                <w:rPr>
                  <w:sz w:val="16"/>
                  <w:szCs w:val="16"/>
                </w:rPr>
                <w:t>0.31</w:t>
              </w:r>
            </w:ins>
            <w:del w:id="18697" w:author="Steve Barbeaux" w:date="2022-10-10T12:38:00Z">
              <w:r w:rsidDel="00F31D15">
                <w:rPr>
                  <w:sz w:val="16"/>
                  <w:szCs w:val="16"/>
                </w:rPr>
                <w:delText>0.31</w:delText>
              </w:r>
            </w:del>
          </w:p>
        </w:tc>
        <w:tc>
          <w:tcPr>
            <w:tcW w:w="1008" w:type="dxa"/>
            <w:shd w:val="clear" w:color="auto" w:fill="auto"/>
            <w:vAlign w:val="bottom"/>
          </w:tcPr>
          <w:p w14:paraId="2AFAD9BC" w14:textId="61FE68BB"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698" w:author="Steve Barbeaux" w:date="2022-10-10T12:38:00Z">
              <w:r>
                <w:rPr>
                  <w:sz w:val="16"/>
                  <w:szCs w:val="16"/>
                </w:rPr>
                <w:t>0.13</w:t>
              </w:r>
            </w:ins>
            <w:del w:id="18699" w:author="Steve Barbeaux" w:date="2022-10-10T12:38:00Z">
              <w:r w:rsidDel="00F31D15">
                <w:rPr>
                  <w:sz w:val="16"/>
                  <w:szCs w:val="16"/>
                </w:rPr>
                <w:delText>0.12</w:delText>
              </w:r>
            </w:del>
          </w:p>
        </w:tc>
      </w:tr>
      <w:tr w:rsidR="00711944" w:rsidRPr="00FE4F7D" w14:paraId="19582513" w14:textId="77777777" w:rsidTr="003928C3">
        <w:trPr>
          <w:jc w:val="center"/>
        </w:trPr>
        <w:tc>
          <w:tcPr>
            <w:tcW w:w="1008" w:type="dxa"/>
            <w:shd w:val="clear" w:color="auto" w:fill="auto"/>
            <w:noWrap/>
            <w:vAlign w:val="bottom"/>
          </w:tcPr>
          <w:p w14:paraId="632FB720" w14:textId="6A7C10DC"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00" w:author="Steve Barbeaux" w:date="2022-10-10T12:38:00Z">
              <w:r>
                <w:rPr>
                  <w:sz w:val="16"/>
                  <w:szCs w:val="16"/>
                </w:rPr>
                <w:t>2031</w:t>
              </w:r>
            </w:ins>
            <w:del w:id="18701" w:author="Steve Barbeaux" w:date="2022-10-10T12:38:00Z">
              <w:r w:rsidDel="00F31D15">
                <w:rPr>
                  <w:sz w:val="16"/>
                  <w:szCs w:val="16"/>
                </w:rPr>
                <w:delText>2029</w:delText>
              </w:r>
            </w:del>
          </w:p>
        </w:tc>
        <w:tc>
          <w:tcPr>
            <w:tcW w:w="999" w:type="dxa"/>
            <w:shd w:val="clear" w:color="auto" w:fill="auto"/>
            <w:noWrap/>
            <w:vAlign w:val="bottom"/>
          </w:tcPr>
          <w:p w14:paraId="38912B8E" w14:textId="6F0719BA"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02" w:author="Steve Barbeaux" w:date="2022-10-10T12:38:00Z">
              <w:r>
                <w:rPr>
                  <w:sz w:val="16"/>
                  <w:szCs w:val="16"/>
                </w:rPr>
                <w:t>0.26</w:t>
              </w:r>
            </w:ins>
            <w:del w:id="18703" w:author="Steve Barbeaux" w:date="2022-10-10T12:38:00Z">
              <w:r w:rsidDel="00F31D15">
                <w:rPr>
                  <w:sz w:val="16"/>
                  <w:szCs w:val="16"/>
                </w:rPr>
                <w:delText>0.27</w:delText>
              </w:r>
            </w:del>
          </w:p>
        </w:tc>
        <w:tc>
          <w:tcPr>
            <w:tcW w:w="1129" w:type="dxa"/>
            <w:shd w:val="clear" w:color="auto" w:fill="auto"/>
            <w:noWrap/>
            <w:vAlign w:val="bottom"/>
          </w:tcPr>
          <w:p w14:paraId="3440B3C3" w14:textId="1AEBA444"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04" w:author="Steve Barbeaux" w:date="2022-10-10T12:38:00Z">
              <w:r>
                <w:rPr>
                  <w:sz w:val="16"/>
                  <w:szCs w:val="16"/>
                </w:rPr>
                <w:t>0.26</w:t>
              </w:r>
            </w:ins>
            <w:del w:id="18705" w:author="Steve Barbeaux" w:date="2022-10-10T12:38:00Z">
              <w:r w:rsidDel="00F31D15">
                <w:rPr>
                  <w:sz w:val="16"/>
                  <w:szCs w:val="16"/>
                </w:rPr>
                <w:delText>0.27</w:delText>
              </w:r>
            </w:del>
          </w:p>
        </w:tc>
        <w:tc>
          <w:tcPr>
            <w:tcW w:w="1129" w:type="dxa"/>
            <w:shd w:val="clear" w:color="auto" w:fill="auto"/>
            <w:noWrap/>
            <w:vAlign w:val="bottom"/>
          </w:tcPr>
          <w:p w14:paraId="313D1D20" w14:textId="512BB92C"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06" w:author="Steve Barbeaux" w:date="2022-10-10T12:38:00Z">
              <w:r>
                <w:rPr>
                  <w:sz w:val="16"/>
                  <w:szCs w:val="16"/>
                </w:rPr>
                <w:t>0.03</w:t>
              </w:r>
            </w:ins>
            <w:del w:id="18707" w:author="Steve Barbeaux" w:date="2022-10-10T12:38:00Z">
              <w:r w:rsidDel="00F31D15">
                <w:rPr>
                  <w:sz w:val="16"/>
                  <w:szCs w:val="16"/>
                </w:rPr>
                <w:delText>0.02</w:delText>
              </w:r>
            </w:del>
          </w:p>
        </w:tc>
        <w:tc>
          <w:tcPr>
            <w:tcW w:w="1129" w:type="dxa"/>
            <w:shd w:val="clear" w:color="auto" w:fill="auto"/>
            <w:noWrap/>
            <w:vAlign w:val="bottom"/>
          </w:tcPr>
          <w:p w14:paraId="109333F0" w14:textId="600DE5C0"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08" w:author="Steve Barbeaux" w:date="2022-10-10T12:38:00Z">
              <w:r>
                <w:rPr>
                  <w:sz w:val="16"/>
                  <w:szCs w:val="16"/>
                </w:rPr>
                <w:t>0.13</w:t>
              </w:r>
            </w:ins>
            <w:del w:id="18709" w:author="Steve Barbeaux" w:date="2022-10-10T12:38:00Z">
              <w:r w:rsidDel="00F31D15">
                <w:rPr>
                  <w:sz w:val="16"/>
                  <w:szCs w:val="16"/>
                </w:rPr>
                <w:delText>0.14</w:delText>
              </w:r>
            </w:del>
          </w:p>
        </w:tc>
        <w:tc>
          <w:tcPr>
            <w:tcW w:w="1129" w:type="dxa"/>
            <w:shd w:val="clear" w:color="auto" w:fill="auto"/>
            <w:noWrap/>
            <w:vAlign w:val="bottom"/>
          </w:tcPr>
          <w:p w14:paraId="7A3C3375" w14:textId="3228DC3F"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10" w:author="Steve Barbeaux" w:date="2022-10-10T12:38:00Z">
              <w:r>
                <w:rPr>
                  <w:sz w:val="16"/>
                  <w:szCs w:val="16"/>
                </w:rPr>
                <w:t>0.00</w:t>
              </w:r>
            </w:ins>
            <w:del w:id="18711" w:author="Steve Barbeaux" w:date="2022-10-10T12:38:00Z">
              <w:r w:rsidDel="00F31D15">
                <w:rPr>
                  <w:sz w:val="16"/>
                  <w:szCs w:val="16"/>
                </w:rPr>
                <w:delText>0.00</w:delText>
              </w:r>
            </w:del>
          </w:p>
        </w:tc>
        <w:tc>
          <w:tcPr>
            <w:tcW w:w="1055" w:type="dxa"/>
            <w:shd w:val="clear" w:color="auto" w:fill="auto"/>
            <w:noWrap/>
            <w:vAlign w:val="bottom"/>
          </w:tcPr>
          <w:p w14:paraId="728F1553" w14:textId="72D80291"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12" w:author="Steve Barbeaux" w:date="2022-10-10T12:38:00Z">
              <w:r>
                <w:rPr>
                  <w:sz w:val="16"/>
                  <w:szCs w:val="16"/>
                </w:rPr>
                <w:t>0.31</w:t>
              </w:r>
            </w:ins>
            <w:del w:id="18713" w:author="Steve Barbeaux" w:date="2022-10-10T12:38:00Z">
              <w:r w:rsidDel="00F31D15">
                <w:rPr>
                  <w:sz w:val="16"/>
                  <w:szCs w:val="16"/>
                </w:rPr>
                <w:delText>0.32</w:delText>
              </w:r>
            </w:del>
          </w:p>
        </w:tc>
        <w:tc>
          <w:tcPr>
            <w:tcW w:w="990" w:type="dxa"/>
            <w:shd w:val="clear" w:color="auto" w:fill="auto"/>
            <w:noWrap/>
            <w:vAlign w:val="bottom"/>
          </w:tcPr>
          <w:p w14:paraId="7631FAE0" w14:textId="3E62512E"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14" w:author="Steve Barbeaux" w:date="2022-10-10T12:38:00Z">
              <w:r>
                <w:rPr>
                  <w:sz w:val="16"/>
                  <w:szCs w:val="16"/>
                </w:rPr>
                <w:t>0.31</w:t>
              </w:r>
            </w:ins>
            <w:del w:id="18715" w:author="Steve Barbeaux" w:date="2022-10-10T12:38:00Z">
              <w:r w:rsidDel="00F31D15">
                <w:rPr>
                  <w:sz w:val="16"/>
                  <w:szCs w:val="16"/>
                </w:rPr>
                <w:delText>0.32</w:delText>
              </w:r>
            </w:del>
          </w:p>
        </w:tc>
        <w:tc>
          <w:tcPr>
            <w:tcW w:w="1008" w:type="dxa"/>
            <w:shd w:val="clear" w:color="auto" w:fill="auto"/>
            <w:vAlign w:val="bottom"/>
          </w:tcPr>
          <w:p w14:paraId="7672489A" w14:textId="52D55FC0"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16" w:author="Steve Barbeaux" w:date="2022-10-10T12:38:00Z">
              <w:r>
                <w:rPr>
                  <w:sz w:val="16"/>
                  <w:szCs w:val="16"/>
                </w:rPr>
                <w:t>0.13</w:t>
              </w:r>
            </w:ins>
            <w:del w:id="18717" w:author="Steve Barbeaux" w:date="2022-10-10T12:38:00Z">
              <w:r w:rsidDel="00F31D15">
                <w:rPr>
                  <w:sz w:val="16"/>
                  <w:szCs w:val="16"/>
                </w:rPr>
                <w:delText>0.11</w:delText>
              </w:r>
            </w:del>
          </w:p>
        </w:tc>
      </w:tr>
      <w:tr w:rsidR="00711944" w:rsidRPr="00FE4F7D" w14:paraId="5217CD20" w14:textId="77777777" w:rsidTr="003928C3">
        <w:trPr>
          <w:jc w:val="center"/>
        </w:trPr>
        <w:tc>
          <w:tcPr>
            <w:tcW w:w="1008" w:type="dxa"/>
            <w:shd w:val="clear" w:color="auto" w:fill="auto"/>
            <w:noWrap/>
            <w:vAlign w:val="bottom"/>
          </w:tcPr>
          <w:p w14:paraId="6592F762" w14:textId="17505A7F"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18" w:author="Steve Barbeaux" w:date="2022-10-10T12:38:00Z">
              <w:r>
                <w:rPr>
                  <w:sz w:val="16"/>
                  <w:szCs w:val="16"/>
                </w:rPr>
                <w:t>2032</w:t>
              </w:r>
            </w:ins>
            <w:del w:id="18719" w:author="Steve Barbeaux" w:date="2022-10-10T12:38:00Z">
              <w:r w:rsidDel="00F31D15">
                <w:rPr>
                  <w:sz w:val="16"/>
                  <w:szCs w:val="16"/>
                </w:rPr>
                <w:delText>2030</w:delText>
              </w:r>
            </w:del>
          </w:p>
        </w:tc>
        <w:tc>
          <w:tcPr>
            <w:tcW w:w="999" w:type="dxa"/>
            <w:shd w:val="clear" w:color="auto" w:fill="auto"/>
            <w:noWrap/>
            <w:vAlign w:val="bottom"/>
          </w:tcPr>
          <w:p w14:paraId="52294E41" w14:textId="755A0AA6"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20" w:author="Steve Barbeaux" w:date="2022-10-10T12:38:00Z">
              <w:r>
                <w:rPr>
                  <w:sz w:val="16"/>
                  <w:szCs w:val="16"/>
                </w:rPr>
                <w:t>0.26</w:t>
              </w:r>
            </w:ins>
            <w:del w:id="18721" w:author="Steve Barbeaux" w:date="2022-10-10T12:38:00Z">
              <w:r w:rsidDel="00F31D15">
                <w:rPr>
                  <w:sz w:val="16"/>
                  <w:szCs w:val="16"/>
                </w:rPr>
                <w:delText>0.27</w:delText>
              </w:r>
            </w:del>
          </w:p>
        </w:tc>
        <w:tc>
          <w:tcPr>
            <w:tcW w:w="1129" w:type="dxa"/>
            <w:shd w:val="clear" w:color="auto" w:fill="auto"/>
            <w:noWrap/>
            <w:vAlign w:val="bottom"/>
          </w:tcPr>
          <w:p w14:paraId="15AC03C9" w14:textId="279BB085"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22" w:author="Steve Barbeaux" w:date="2022-10-10T12:38:00Z">
              <w:r>
                <w:rPr>
                  <w:sz w:val="16"/>
                  <w:szCs w:val="16"/>
                </w:rPr>
                <w:t>0.26</w:t>
              </w:r>
            </w:ins>
            <w:del w:id="18723" w:author="Steve Barbeaux" w:date="2022-10-10T12:38:00Z">
              <w:r w:rsidDel="00F31D15">
                <w:rPr>
                  <w:sz w:val="16"/>
                  <w:szCs w:val="16"/>
                </w:rPr>
                <w:delText>0.27</w:delText>
              </w:r>
            </w:del>
          </w:p>
        </w:tc>
        <w:tc>
          <w:tcPr>
            <w:tcW w:w="1129" w:type="dxa"/>
            <w:shd w:val="clear" w:color="auto" w:fill="auto"/>
            <w:noWrap/>
            <w:vAlign w:val="bottom"/>
          </w:tcPr>
          <w:p w14:paraId="0319E647" w14:textId="2877C627"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24" w:author="Steve Barbeaux" w:date="2022-10-10T12:38:00Z">
              <w:r>
                <w:rPr>
                  <w:sz w:val="16"/>
                  <w:szCs w:val="16"/>
                </w:rPr>
                <w:t>0.03</w:t>
              </w:r>
            </w:ins>
            <w:del w:id="18725" w:author="Steve Barbeaux" w:date="2022-10-10T12:38:00Z">
              <w:r w:rsidDel="00F31D15">
                <w:rPr>
                  <w:sz w:val="16"/>
                  <w:szCs w:val="16"/>
                </w:rPr>
                <w:delText>0.02</w:delText>
              </w:r>
            </w:del>
          </w:p>
        </w:tc>
        <w:tc>
          <w:tcPr>
            <w:tcW w:w="1129" w:type="dxa"/>
            <w:shd w:val="clear" w:color="auto" w:fill="auto"/>
            <w:noWrap/>
            <w:vAlign w:val="bottom"/>
          </w:tcPr>
          <w:p w14:paraId="13A3E45F" w14:textId="21490342"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26" w:author="Steve Barbeaux" w:date="2022-10-10T12:38:00Z">
              <w:r>
                <w:rPr>
                  <w:sz w:val="16"/>
                  <w:szCs w:val="16"/>
                </w:rPr>
                <w:t>0.13</w:t>
              </w:r>
            </w:ins>
            <w:del w:id="18727" w:author="Steve Barbeaux" w:date="2022-10-10T12:38:00Z">
              <w:r w:rsidDel="00F31D15">
                <w:rPr>
                  <w:sz w:val="16"/>
                  <w:szCs w:val="16"/>
                </w:rPr>
                <w:delText>0.14</w:delText>
              </w:r>
            </w:del>
          </w:p>
        </w:tc>
        <w:tc>
          <w:tcPr>
            <w:tcW w:w="1129" w:type="dxa"/>
            <w:shd w:val="clear" w:color="auto" w:fill="auto"/>
            <w:noWrap/>
            <w:vAlign w:val="bottom"/>
          </w:tcPr>
          <w:p w14:paraId="117CDB4C" w14:textId="16BFA1DB"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28" w:author="Steve Barbeaux" w:date="2022-10-10T12:38:00Z">
              <w:r>
                <w:rPr>
                  <w:sz w:val="16"/>
                  <w:szCs w:val="16"/>
                </w:rPr>
                <w:t>0.00</w:t>
              </w:r>
            </w:ins>
            <w:del w:id="18729" w:author="Steve Barbeaux" w:date="2022-10-10T12:38:00Z">
              <w:r w:rsidDel="00F31D15">
                <w:rPr>
                  <w:sz w:val="16"/>
                  <w:szCs w:val="16"/>
                </w:rPr>
                <w:delText>0.00</w:delText>
              </w:r>
            </w:del>
          </w:p>
        </w:tc>
        <w:tc>
          <w:tcPr>
            <w:tcW w:w="1055" w:type="dxa"/>
            <w:shd w:val="clear" w:color="auto" w:fill="auto"/>
            <w:noWrap/>
            <w:vAlign w:val="bottom"/>
          </w:tcPr>
          <w:p w14:paraId="7DF5A15C" w14:textId="307A1286"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30" w:author="Steve Barbeaux" w:date="2022-10-10T12:38:00Z">
              <w:r>
                <w:rPr>
                  <w:sz w:val="16"/>
                  <w:szCs w:val="16"/>
                </w:rPr>
                <w:t>0.31</w:t>
              </w:r>
            </w:ins>
            <w:del w:id="18731" w:author="Steve Barbeaux" w:date="2022-10-10T12:38:00Z">
              <w:r w:rsidDel="00F31D15">
                <w:rPr>
                  <w:sz w:val="16"/>
                  <w:szCs w:val="16"/>
                </w:rPr>
                <w:delText>0.32</w:delText>
              </w:r>
            </w:del>
          </w:p>
        </w:tc>
        <w:tc>
          <w:tcPr>
            <w:tcW w:w="990" w:type="dxa"/>
            <w:shd w:val="clear" w:color="auto" w:fill="auto"/>
            <w:noWrap/>
            <w:vAlign w:val="bottom"/>
          </w:tcPr>
          <w:p w14:paraId="533C53D0" w14:textId="7257687C"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32" w:author="Steve Barbeaux" w:date="2022-10-10T12:38:00Z">
              <w:r>
                <w:rPr>
                  <w:sz w:val="16"/>
                  <w:szCs w:val="16"/>
                </w:rPr>
                <w:t>0.31</w:t>
              </w:r>
            </w:ins>
            <w:del w:id="18733" w:author="Steve Barbeaux" w:date="2022-10-10T12:38:00Z">
              <w:r w:rsidDel="00F31D15">
                <w:rPr>
                  <w:sz w:val="16"/>
                  <w:szCs w:val="16"/>
                </w:rPr>
                <w:delText>0.32</w:delText>
              </w:r>
            </w:del>
          </w:p>
        </w:tc>
        <w:tc>
          <w:tcPr>
            <w:tcW w:w="1008" w:type="dxa"/>
            <w:shd w:val="clear" w:color="auto" w:fill="auto"/>
            <w:vAlign w:val="bottom"/>
          </w:tcPr>
          <w:p w14:paraId="4C68231C" w14:textId="07E60250"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34" w:author="Steve Barbeaux" w:date="2022-10-10T12:38:00Z">
              <w:r>
                <w:rPr>
                  <w:sz w:val="16"/>
                  <w:szCs w:val="16"/>
                </w:rPr>
                <w:t>0.12</w:t>
              </w:r>
            </w:ins>
            <w:del w:id="18735" w:author="Steve Barbeaux" w:date="2022-10-10T12:38:00Z">
              <w:r w:rsidDel="00F31D15">
                <w:rPr>
                  <w:sz w:val="16"/>
                  <w:szCs w:val="16"/>
                </w:rPr>
                <w:delText>0.11</w:delText>
              </w:r>
            </w:del>
          </w:p>
        </w:tc>
      </w:tr>
      <w:tr w:rsidR="00711944" w:rsidRPr="00FE4F7D" w14:paraId="315FCFA4" w14:textId="77777777" w:rsidTr="003928C3">
        <w:trPr>
          <w:jc w:val="center"/>
        </w:trPr>
        <w:tc>
          <w:tcPr>
            <w:tcW w:w="1008" w:type="dxa"/>
            <w:shd w:val="clear" w:color="auto" w:fill="auto"/>
            <w:noWrap/>
            <w:vAlign w:val="bottom"/>
          </w:tcPr>
          <w:p w14:paraId="76252A4D" w14:textId="20B50600"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36" w:author="Steve Barbeaux" w:date="2022-10-10T12:38:00Z">
              <w:r>
                <w:rPr>
                  <w:sz w:val="16"/>
                  <w:szCs w:val="16"/>
                </w:rPr>
                <w:t>2033</w:t>
              </w:r>
            </w:ins>
            <w:del w:id="18737" w:author="Steve Barbeaux" w:date="2022-10-10T12:38:00Z">
              <w:r w:rsidDel="00F31D15">
                <w:rPr>
                  <w:sz w:val="16"/>
                  <w:szCs w:val="16"/>
                </w:rPr>
                <w:delText>2031</w:delText>
              </w:r>
            </w:del>
          </w:p>
        </w:tc>
        <w:tc>
          <w:tcPr>
            <w:tcW w:w="999" w:type="dxa"/>
            <w:shd w:val="clear" w:color="auto" w:fill="auto"/>
            <w:noWrap/>
            <w:vAlign w:val="bottom"/>
          </w:tcPr>
          <w:p w14:paraId="0AD4B879" w14:textId="23FF7BE4"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38" w:author="Steve Barbeaux" w:date="2022-10-10T12:38:00Z">
              <w:r>
                <w:rPr>
                  <w:sz w:val="16"/>
                  <w:szCs w:val="16"/>
                </w:rPr>
                <w:t>0.26</w:t>
              </w:r>
            </w:ins>
            <w:del w:id="18739" w:author="Steve Barbeaux" w:date="2022-10-10T12:38:00Z">
              <w:r w:rsidDel="00F31D15">
                <w:rPr>
                  <w:sz w:val="16"/>
                  <w:szCs w:val="16"/>
                </w:rPr>
                <w:delText>0.27</w:delText>
              </w:r>
            </w:del>
          </w:p>
        </w:tc>
        <w:tc>
          <w:tcPr>
            <w:tcW w:w="1129" w:type="dxa"/>
            <w:shd w:val="clear" w:color="auto" w:fill="auto"/>
            <w:noWrap/>
            <w:vAlign w:val="bottom"/>
          </w:tcPr>
          <w:p w14:paraId="1DB5AE09" w14:textId="1BA11FA6"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40" w:author="Steve Barbeaux" w:date="2022-10-10T12:38:00Z">
              <w:r>
                <w:rPr>
                  <w:sz w:val="16"/>
                  <w:szCs w:val="16"/>
                </w:rPr>
                <w:t>0.26</w:t>
              </w:r>
            </w:ins>
            <w:del w:id="18741" w:author="Steve Barbeaux" w:date="2022-10-10T12:38:00Z">
              <w:r w:rsidDel="00F31D15">
                <w:rPr>
                  <w:sz w:val="16"/>
                  <w:szCs w:val="16"/>
                </w:rPr>
                <w:delText>0.27</w:delText>
              </w:r>
            </w:del>
          </w:p>
        </w:tc>
        <w:tc>
          <w:tcPr>
            <w:tcW w:w="1129" w:type="dxa"/>
            <w:shd w:val="clear" w:color="auto" w:fill="auto"/>
            <w:noWrap/>
            <w:vAlign w:val="bottom"/>
          </w:tcPr>
          <w:p w14:paraId="5DE24BF6" w14:textId="55F2BB31"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42" w:author="Steve Barbeaux" w:date="2022-10-10T12:38:00Z">
              <w:r>
                <w:rPr>
                  <w:sz w:val="16"/>
                  <w:szCs w:val="16"/>
                </w:rPr>
                <w:t>0.03</w:t>
              </w:r>
            </w:ins>
            <w:del w:id="18743" w:author="Steve Barbeaux" w:date="2022-10-10T12:38:00Z">
              <w:r w:rsidDel="00F31D15">
                <w:rPr>
                  <w:sz w:val="16"/>
                  <w:szCs w:val="16"/>
                </w:rPr>
                <w:delText>0.02</w:delText>
              </w:r>
            </w:del>
          </w:p>
        </w:tc>
        <w:tc>
          <w:tcPr>
            <w:tcW w:w="1129" w:type="dxa"/>
            <w:shd w:val="clear" w:color="auto" w:fill="auto"/>
            <w:noWrap/>
            <w:vAlign w:val="bottom"/>
          </w:tcPr>
          <w:p w14:paraId="4D88FB27" w14:textId="28420446"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44" w:author="Steve Barbeaux" w:date="2022-10-10T12:38:00Z">
              <w:r>
                <w:rPr>
                  <w:sz w:val="16"/>
                  <w:szCs w:val="16"/>
                </w:rPr>
                <w:t>0.13</w:t>
              </w:r>
            </w:ins>
            <w:del w:id="18745" w:author="Steve Barbeaux" w:date="2022-10-10T12:38:00Z">
              <w:r w:rsidDel="00F31D15">
                <w:rPr>
                  <w:sz w:val="16"/>
                  <w:szCs w:val="16"/>
                </w:rPr>
                <w:delText>0.14</w:delText>
              </w:r>
            </w:del>
          </w:p>
        </w:tc>
        <w:tc>
          <w:tcPr>
            <w:tcW w:w="1129" w:type="dxa"/>
            <w:shd w:val="clear" w:color="auto" w:fill="auto"/>
            <w:noWrap/>
            <w:vAlign w:val="bottom"/>
          </w:tcPr>
          <w:p w14:paraId="1B17D865" w14:textId="3BF1E282"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46" w:author="Steve Barbeaux" w:date="2022-10-10T12:38:00Z">
              <w:r>
                <w:rPr>
                  <w:sz w:val="16"/>
                  <w:szCs w:val="16"/>
                </w:rPr>
                <w:t>0.00</w:t>
              </w:r>
            </w:ins>
            <w:del w:id="18747" w:author="Steve Barbeaux" w:date="2022-10-10T12:38:00Z">
              <w:r w:rsidDel="00F31D15">
                <w:rPr>
                  <w:sz w:val="16"/>
                  <w:szCs w:val="16"/>
                </w:rPr>
                <w:delText>0.00</w:delText>
              </w:r>
            </w:del>
          </w:p>
        </w:tc>
        <w:tc>
          <w:tcPr>
            <w:tcW w:w="1055" w:type="dxa"/>
            <w:shd w:val="clear" w:color="auto" w:fill="auto"/>
            <w:noWrap/>
            <w:vAlign w:val="bottom"/>
          </w:tcPr>
          <w:p w14:paraId="7CD54A44" w14:textId="067B41FB"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48" w:author="Steve Barbeaux" w:date="2022-10-10T12:38:00Z">
              <w:r>
                <w:rPr>
                  <w:sz w:val="16"/>
                  <w:szCs w:val="16"/>
                </w:rPr>
                <w:t>0.31</w:t>
              </w:r>
            </w:ins>
            <w:del w:id="18749" w:author="Steve Barbeaux" w:date="2022-10-10T12:38:00Z">
              <w:r w:rsidDel="00F31D15">
                <w:rPr>
                  <w:sz w:val="16"/>
                  <w:szCs w:val="16"/>
                </w:rPr>
                <w:delText>0.32</w:delText>
              </w:r>
            </w:del>
          </w:p>
        </w:tc>
        <w:tc>
          <w:tcPr>
            <w:tcW w:w="990" w:type="dxa"/>
            <w:shd w:val="clear" w:color="auto" w:fill="auto"/>
            <w:noWrap/>
            <w:vAlign w:val="bottom"/>
          </w:tcPr>
          <w:p w14:paraId="1D8F2005" w14:textId="06F6B641"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50" w:author="Steve Barbeaux" w:date="2022-10-10T12:38:00Z">
              <w:r>
                <w:rPr>
                  <w:sz w:val="16"/>
                  <w:szCs w:val="16"/>
                </w:rPr>
                <w:t>0.31</w:t>
              </w:r>
            </w:ins>
            <w:del w:id="18751" w:author="Steve Barbeaux" w:date="2022-10-10T12:38:00Z">
              <w:r w:rsidDel="00F31D15">
                <w:rPr>
                  <w:sz w:val="16"/>
                  <w:szCs w:val="16"/>
                </w:rPr>
                <w:delText>0.32</w:delText>
              </w:r>
            </w:del>
          </w:p>
        </w:tc>
        <w:tc>
          <w:tcPr>
            <w:tcW w:w="1008" w:type="dxa"/>
            <w:shd w:val="clear" w:color="auto" w:fill="auto"/>
            <w:vAlign w:val="bottom"/>
          </w:tcPr>
          <w:p w14:paraId="16CC2979" w14:textId="2D8051FC"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52" w:author="Steve Barbeaux" w:date="2022-10-10T12:38:00Z">
              <w:r>
                <w:rPr>
                  <w:sz w:val="16"/>
                  <w:szCs w:val="16"/>
                </w:rPr>
                <w:t>0.12</w:t>
              </w:r>
            </w:ins>
            <w:del w:id="18753" w:author="Steve Barbeaux" w:date="2022-10-10T12:38:00Z">
              <w:r w:rsidDel="00F31D15">
                <w:rPr>
                  <w:sz w:val="16"/>
                  <w:szCs w:val="16"/>
                </w:rPr>
                <w:delText>0.11</w:delText>
              </w:r>
            </w:del>
          </w:p>
        </w:tc>
      </w:tr>
      <w:tr w:rsidR="00711944" w:rsidRPr="00FE4F7D" w14:paraId="56A12433" w14:textId="77777777" w:rsidTr="003928C3">
        <w:trPr>
          <w:jc w:val="center"/>
        </w:trPr>
        <w:tc>
          <w:tcPr>
            <w:tcW w:w="1008" w:type="dxa"/>
            <w:shd w:val="clear" w:color="auto" w:fill="auto"/>
            <w:noWrap/>
            <w:vAlign w:val="bottom"/>
          </w:tcPr>
          <w:p w14:paraId="43AD8166" w14:textId="633136F5"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54" w:author="Steve Barbeaux" w:date="2022-10-10T12:38:00Z">
              <w:r>
                <w:rPr>
                  <w:sz w:val="16"/>
                  <w:szCs w:val="16"/>
                </w:rPr>
                <w:t>2034</w:t>
              </w:r>
            </w:ins>
            <w:del w:id="18755" w:author="Steve Barbeaux" w:date="2022-10-10T12:38:00Z">
              <w:r w:rsidDel="00F31D15">
                <w:rPr>
                  <w:sz w:val="16"/>
                  <w:szCs w:val="16"/>
                </w:rPr>
                <w:delText>2032</w:delText>
              </w:r>
            </w:del>
          </w:p>
        </w:tc>
        <w:tc>
          <w:tcPr>
            <w:tcW w:w="999" w:type="dxa"/>
            <w:shd w:val="clear" w:color="auto" w:fill="auto"/>
            <w:noWrap/>
            <w:vAlign w:val="bottom"/>
          </w:tcPr>
          <w:p w14:paraId="7249F015" w14:textId="585D82A6"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56" w:author="Steve Barbeaux" w:date="2022-10-10T12:38:00Z">
              <w:r>
                <w:rPr>
                  <w:sz w:val="16"/>
                  <w:szCs w:val="16"/>
                </w:rPr>
                <w:t>0.26</w:t>
              </w:r>
            </w:ins>
            <w:del w:id="18757" w:author="Steve Barbeaux" w:date="2022-10-10T12:38:00Z">
              <w:r w:rsidDel="00F31D15">
                <w:rPr>
                  <w:sz w:val="16"/>
                  <w:szCs w:val="16"/>
                </w:rPr>
                <w:delText>0.27</w:delText>
              </w:r>
            </w:del>
          </w:p>
        </w:tc>
        <w:tc>
          <w:tcPr>
            <w:tcW w:w="1129" w:type="dxa"/>
            <w:shd w:val="clear" w:color="auto" w:fill="auto"/>
            <w:noWrap/>
            <w:vAlign w:val="bottom"/>
          </w:tcPr>
          <w:p w14:paraId="198C4127" w14:textId="7A4C3B29"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58" w:author="Steve Barbeaux" w:date="2022-10-10T12:38:00Z">
              <w:r>
                <w:rPr>
                  <w:sz w:val="16"/>
                  <w:szCs w:val="16"/>
                </w:rPr>
                <w:t>0.26</w:t>
              </w:r>
            </w:ins>
            <w:del w:id="18759" w:author="Steve Barbeaux" w:date="2022-10-10T12:38:00Z">
              <w:r w:rsidDel="00F31D15">
                <w:rPr>
                  <w:sz w:val="16"/>
                  <w:szCs w:val="16"/>
                </w:rPr>
                <w:delText>0.27</w:delText>
              </w:r>
            </w:del>
          </w:p>
        </w:tc>
        <w:tc>
          <w:tcPr>
            <w:tcW w:w="1129" w:type="dxa"/>
            <w:shd w:val="clear" w:color="auto" w:fill="auto"/>
            <w:noWrap/>
            <w:vAlign w:val="bottom"/>
          </w:tcPr>
          <w:p w14:paraId="34AC41D2" w14:textId="1B3151BA"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60" w:author="Steve Barbeaux" w:date="2022-10-10T12:38:00Z">
              <w:r>
                <w:rPr>
                  <w:sz w:val="16"/>
                  <w:szCs w:val="16"/>
                </w:rPr>
                <w:t>0.03</w:t>
              </w:r>
            </w:ins>
            <w:del w:id="18761" w:author="Steve Barbeaux" w:date="2022-10-10T12:38:00Z">
              <w:r w:rsidDel="00F31D15">
                <w:rPr>
                  <w:sz w:val="16"/>
                  <w:szCs w:val="16"/>
                </w:rPr>
                <w:delText>0.02</w:delText>
              </w:r>
            </w:del>
          </w:p>
        </w:tc>
        <w:tc>
          <w:tcPr>
            <w:tcW w:w="1129" w:type="dxa"/>
            <w:shd w:val="clear" w:color="auto" w:fill="auto"/>
            <w:noWrap/>
            <w:vAlign w:val="bottom"/>
          </w:tcPr>
          <w:p w14:paraId="4F65E829" w14:textId="338A96D9"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62" w:author="Steve Barbeaux" w:date="2022-10-10T12:38:00Z">
              <w:r>
                <w:rPr>
                  <w:sz w:val="16"/>
                  <w:szCs w:val="16"/>
                </w:rPr>
                <w:t>0.13</w:t>
              </w:r>
            </w:ins>
            <w:del w:id="18763" w:author="Steve Barbeaux" w:date="2022-10-10T12:38:00Z">
              <w:r w:rsidDel="00F31D15">
                <w:rPr>
                  <w:sz w:val="16"/>
                  <w:szCs w:val="16"/>
                </w:rPr>
                <w:delText>0.14</w:delText>
              </w:r>
            </w:del>
          </w:p>
        </w:tc>
        <w:tc>
          <w:tcPr>
            <w:tcW w:w="1129" w:type="dxa"/>
            <w:shd w:val="clear" w:color="auto" w:fill="auto"/>
            <w:noWrap/>
            <w:vAlign w:val="bottom"/>
          </w:tcPr>
          <w:p w14:paraId="138842B1" w14:textId="65EA8945"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64" w:author="Steve Barbeaux" w:date="2022-10-10T12:38:00Z">
              <w:r>
                <w:rPr>
                  <w:sz w:val="16"/>
                  <w:szCs w:val="16"/>
                </w:rPr>
                <w:t>0.00</w:t>
              </w:r>
            </w:ins>
            <w:del w:id="18765" w:author="Steve Barbeaux" w:date="2022-10-10T12:38:00Z">
              <w:r w:rsidDel="00F31D15">
                <w:rPr>
                  <w:sz w:val="16"/>
                  <w:szCs w:val="16"/>
                </w:rPr>
                <w:delText>0.00</w:delText>
              </w:r>
            </w:del>
          </w:p>
        </w:tc>
        <w:tc>
          <w:tcPr>
            <w:tcW w:w="1055" w:type="dxa"/>
            <w:shd w:val="clear" w:color="auto" w:fill="auto"/>
            <w:noWrap/>
            <w:vAlign w:val="bottom"/>
          </w:tcPr>
          <w:p w14:paraId="6D7332F3" w14:textId="4BBB00C4"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66" w:author="Steve Barbeaux" w:date="2022-10-10T12:38:00Z">
              <w:r>
                <w:rPr>
                  <w:sz w:val="16"/>
                  <w:szCs w:val="16"/>
                </w:rPr>
                <w:t>0.31</w:t>
              </w:r>
            </w:ins>
            <w:del w:id="18767" w:author="Steve Barbeaux" w:date="2022-10-10T12:38:00Z">
              <w:r w:rsidDel="00F31D15">
                <w:rPr>
                  <w:sz w:val="16"/>
                  <w:szCs w:val="16"/>
                </w:rPr>
                <w:delText>0.32</w:delText>
              </w:r>
            </w:del>
          </w:p>
        </w:tc>
        <w:tc>
          <w:tcPr>
            <w:tcW w:w="990" w:type="dxa"/>
            <w:shd w:val="clear" w:color="auto" w:fill="auto"/>
            <w:noWrap/>
            <w:vAlign w:val="bottom"/>
          </w:tcPr>
          <w:p w14:paraId="77768C62" w14:textId="42916DF6"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68" w:author="Steve Barbeaux" w:date="2022-10-10T12:38:00Z">
              <w:r>
                <w:rPr>
                  <w:sz w:val="16"/>
                  <w:szCs w:val="16"/>
                </w:rPr>
                <w:t>0.31</w:t>
              </w:r>
            </w:ins>
            <w:del w:id="18769" w:author="Steve Barbeaux" w:date="2022-10-10T12:38:00Z">
              <w:r w:rsidDel="00F31D15">
                <w:rPr>
                  <w:sz w:val="16"/>
                  <w:szCs w:val="16"/>
                </w:rPr>
                <w:delText>0.32</w:delText>
              </w:r>
            </w:del>
          </w:p>
        </w:tc>
        <w:tc>
          <w:tcPr>
            <w:tcW w:w="1008" w:type="dxa"/>
            <w:shd w:val="clear" w:color="auto" w:fill="auto"/>
            <w:vAlign w:val="bottom"/>
          </w:tcPr>
          <w:p w14:paraId="19F49266" w14:textId="5251CEC9"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70" w:author="Steve Barbeaux" w:date="2022-10-10T12:38:00Z">
              <w:r>
                <w:rPr>
                  <w:sz w:val="16"/>
                  <w:szCs w:val="16"/>
                </w:rPr>
                <w:t>0.12</w:t>
              </w:r>
            </w:ins>
            <w:del w:id="18771" w:author="Steve Barbeaux" w:date="2022-10-10T12:38:00Z">
              <w:r w:rsidDel="00F31D15">
                <w:rPr>
                  <w:sz w:val="16"/>
                  <w:szCs w:val="16"/>
                </w:rPr>
                <w:delText>0.11</w:delText>
              </w:r>
            </w:del>
          </w:p>
        </w:tc>
      </w:tr>
      <w:tr w:rsidR="00711944" w:rsidRPr="00FE4F7D" w14:paraId="451F6C0C" w14:textId="77777777" w:rsidTr="003928C3">
        <w:trPr>
          <w:jc w:val="center"/>
        </w:trPr>
        <w:tc>
          <w:tcPr>
            <w:tcW w:w="1008" w:type="dxa"/>
            <w:tcBorders>
              <w:bottom w:val="single" w:sz="4" w:space="0" w:color="auto"/>
            </w:tcBorders>
            <w:shd w:val="clear" w:color="auto" w:fill="auto"/>
            <w:noWrap/>
            <w:vAlign w:val="bottom"/>
          </w:tcPr>
          <w:p w14:paraId="7EF6ADDD" w14:textId="17153B20"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72" w:author="Steve Barbeaux" w:date="2022-10-10T12:38:00Z">
              <w:r>
                <w:rPr>
                  <w:sz w:val="16"/>
                  <w:szCs w:val="16"/>
                </w:rPr>
                <w:t>2035</w:t>
              </w:r>
            </w:ins>
            <w:del w:id="18773" w:author="Steve Barbeaux" w:date="2022-10-10T12:38:00Z">
              <w:r w:rsidDel="00F31D15">
                <w:rPr>
                  <w:sz w:val="16"/>
                  <w:szCs w:val="16"/>
                </w:rPr>
                <w:delText>2033</w:delText>
              </w:r>
            </w:del>
          </w:p>
        </w:tc>
        <w:tc>
          <w:tcPr>
            <w:tcW w:w="999" w:type="dxa"/>
            <w:tcBorders>
              <w:bottom w:val="single" w:sz="4" w:space="0" w:color="auto"/>
            </w:tcBorders>
            <w:shd w:val="clear" w:color="auto" w:fill="auto"/>
            <w:noWrap/>
            <w:vAlign w:val="bottom"/>
          </w:tcPr>
          <w:p w14:paraId="5878E25B" w14:textId="5E7F7F13"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74" w:author="Steve Barbeaux" w:date="2022-10-10T12:38:00Z">
              <w:r>
                <w:rPr>
                  <w:sz w:val="16"/>
                  <w:szCs w:val="16"/>
                </w:rPr>
                <w:t>0.26</w:t>
              </w:r>
            </w:ins>
            <w:del w:id="18775" w:author="Steve Barbeaux" w:date="2022-10-10T12:38:00Z">
              <w:r w:rsidDel="00F31D15">
                <w:rPr>
                  <w:sz w:val="16"/>
                  <w:szCs w:val="16"/>
                </w:rPr>
                <w:delText>0.27</w:delText>
              </w:r>
            </w:del>
          </w:p>
        </w:tc>
        <w:tc>
          <w:tcPr>
            <w:tcW w:w="1129" w:type="dxa"/>
            <w:tcBorders>
              <w:bottom w:val="single" w:sz="4" w:space="0" w:color="auto"/>
            </w:tcBorders>
            <w:shd w:val="clear" w:color="auto" w:fill="auto"/>
            <w:noWrap/>
            <w:vAlign w:val="bottom"/>
          </w:tcPr>
          <w:p w14:paraId="3090ACA1" w14:textId="5C70BA4B"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76" w:author="Steve Barbeaux" w:date="2022-10-10T12:38:00Z">
              <w:r>
                <w:rPr>
                  <w:sz w:val="16"/>
                  <w:szCs w:val="16"/>
                </w:rPr>
                <w:t>0.26</w:t>
              </w:r>
            </w:ins>
            <w:del w:id="18777" w:author="Steve Barbeaux" w:date="2022-10-10T12:38:00Z">
              <w:r w:rsidDel="00F31D15">
                <w:rPr>
                  <w:sz w:val="16"/>
                  <w:szCs w:val="16"/>
                </w:rPr>
                <w:delText>0.27</w:delText>
              </w:r>
            </w:del>
          </w:p>
        </w:tc>
        <w:tc>
          <w:tcPr>
            <w:tcW w:w="1129" w:type="dxa"/>
            <w:tcBorders>
              <w:bottom w:val="single" w:sz="4" w:space="0" w:color="auto"/>
            </w:tcBorders>
            <w:shd w:val="clear" w:color="auto" w:fill="auto"/>
            <w:noWrap/>
            <w:vAlign w:val="bottom"/>
          </w:tcPr>
          <w:p w14:paraId="393B61B9" w14:textId="19C985C5"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78" w:author="Steve Barbeaux" w:date="2022-10-10T12:38:00Z">
              <w:r>
                <w:rPr>
                  <w:sz w:val="16"/>
                  <w:szCs w:val="16"/>
                </w:rPr>
                <w:t>0.03</w:t>
              </w:r>
            </w:ins>
            <w:del w:id="18779" w:author="Steve Barbeaux" w:date="2022-10-10T12:38:00Z">
              <w:r w:rsidDel="00F31D15">
                <w:rPr>
                  <w:sz w:val="16"/>
                  <w:szCs w:val="16"/>
                </w:rPr>
                <w:delText>0.02</w:delText>
              </w:r>
            </w:del>
          </w:p>
        </w:tc>
        <w:tc>
          <w:tcPr>
            <w:tcW w:w="1129" w:type="dxa"/>
            <w:tcBorders>
              <w:bottom w:val="single" w:sz="4" w:space="0" w:color="auto"/>
            </w:tcBorders>
            <w:shd w:val="clear" w:color="auto" w:fill="auto"/>
            <w:noWrap/>
            <w:vAlign w:val="bottom"/>
          </w:tcPr>
          <w:p w14:paraId="3620C9C1" w14:textId="028CF3E9"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80" w:author="Steve Barbeaux" w:date="2022-10-10T12:38:00Z">
              <w:r>
                <w:rPr>
                  <w:sz w:val="16"/>
                  <w:szCs w:val="16"/>
                </w:rPr>
                <w:t>0.13</w:t>
              </w:r>
            </w:ins>
            <w:del w:id="18781" w:author="Steve Barbeaux" w:date="2022-10-10T12:38:00Z">
              <w:r w:rsidDel="00F31D15">
                <w:rPr>
                  <w:sz w:val="16"/>
                  <w:szCs w:val="16"/>
                </w:rPr>
                <w:delText>0.14</w:delText>
              </w:r>
            </w:del>
          </w:p>
        </w:tc>
        <w:tc>
          <w:tcPr>
            <w:tcW w:w="1129" w:type="dxa"/>
            <w:tcBorders>
              <w:bottom w:val="single" w:sz="4" w:space="0" w:color="auto"/>
            </w:tcBorders>
            <w:shd w:val="clear" w:color="auto" w:fill="auto"/>
            <w:noWrap/>
            <w:vAlign w:val="bottom"/>
          </w:tcPr>
          <w:p w14:paraId="22E8B8E6" w14:textId="67B60106"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82" w:author="Steve Barbeaux" w:date="2022-10-10T12:38:00Z">
              <w:r>
                <w:rPr>
                  <w:sz w:val="16"/>
                  <w:szCs w:val="16"/>
                </w:rPr>
                <w:t>0.00</w:t>
              </w:r>
            </w:ins>
            <w:del w:id="18783" w:author="Steve Barbeaux" w:date="2022-10-10T12:38:00Z">
              <w:r w:rsidDel="00F31D15">
                <w:rPr>
                  <w:sz w:val="16"/>
                  <w:szCs w:val="16"/>
                </w:rPr>
                <w:delText>0.00</w:delText>
              </w:r>
            </w:del>
          </w:p>
        </w:tc>
        <w:tc>
          <w:tcPr>
            <w:tcW w:w="1055" w:type="dxa"/>
            <w:tcBorders>
              <w:bottom w:val="single" w:sz="4" w:space="0" w:color="auto"/>
            </w:tcBorders>
            <w:shd w:val="clear" w:color="auto" w:fill="auto"/>
            <w:noWrap/>
            <w:vAlign w:val="bottom"/>
          </w:tcPr>
          <w:p w14:paraId="550A037B" w14:textId="07A87E0A"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84" w:author="Steve Barbeaux" w:date="2022-10-10T12:38:00Z">
              <w:r>
                <w:rPr>
                  <w:sz w:val="16"/>
                  <w:szCs w:val="16"/>
                </w:rPr>
                <w:t>0.31</w:t>
              </w:r>
            </w:ins>
            <w:del w:id="18785" w:author="Steve Barbeaux" w:date="2022-10-10T12:38:00Z">
              <w:r w:rsidDel="00F31D15">
                <w:rPr>
                  <w:sz w:val="16"/>
                  <w:szCs w:val="16"/>
                </w:rPr>
                <w:delText>0.32</w:delText>
              </w:r>
            </w:del>
          </w:p>
        </w:tc>
        <w:tc>
          <w:tcPr>
            <w:tcW w:w="990" w:type="dxa"/>
            <w:tcBorders>
              <w:bottom w:val="single" w:sz="4" w:space="0" w:color="auto"/>
            </w:tcBorders>
            <w:shd w:val="clear" w:color="auto" w:fill="auto"/>
            <w:noWrap/>
            <w:vAlign w:val="bottom"/>
          </w:tcPr>
          <w:p w14:paraId="7C345ACC" w14:textId="7727A14E"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86" w:author="Steve Barbeaux" w:date="2022-10-10T12:38:00Z">
              <w:r>
                <w:rPr>
                  <w:sz w:val="16"/>
                  <w:szCs w:val="16"/>
                </w:rPr>
                <w:t>0.31</w:t>
              </w:r>
            </w:ins>
            <w:del w:id="18787" w:author="Steve Barbeaux" w:date="2022-10-10T12:38:00Z">
              <w:r w:rsidDel="00F31D15">
                <w:rPr>
                  <w:sz w:val="16"/>
                  <w:szCs w:val="16"/>
                </w:rPr>
                <w:delText>0.32</w:delText>
              </w:r>
            </w:del>
          </w:p>
        </w:tc>
        <w:tc>
          <w:tcPr>
            <w:tcW w:w="1008" w:type="dxa"/>
            <w:tcBorders>
              <w:bottom w:val="single" w:sz="4" w:space="0" w:color="auto"/>
            </w:tcBorders>
            <w:shd w:val="clear" w:color="auto" w:fill="auto"/>
            <w:vAlign w:val="bottom"/>
          </w:tcPr>
          <w:p w14:paraId="7F8C517F" w14:textId="08F7FE21"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788" w:author="Steve Barbeaux" w:date="2022-10-10T12:38:00Z">
              <w:r>
                <w:rPr>
                  <w:sz w:val="16"/>
                  <w:szCs w:val="16"/>
                </w:rPr>
                <w:t>0.12</w:t>
              </w:r>
            </w:ins>
            <w:del w:id="18789" w:author="Steve Barbeaux" w:date="2022-10-10T12:38:00Z">
              <w:r w:rsidDel="00F31D15">
                <w:rPr>
                  <w:sz w:val="16"/>
                  <w:szCs w:val="16"/>
                </w:rPr>
                <w:delText>0.11</w:delText>
              </w:r>
            </w:del>
          </w:p>
        </w:tc>
      </w:tr>
      <w:tr w:rsidR="00711944" w:rsidRPr="00FE4F7D" w14:paraId="0B17BE5C" w14:textId="77777777" w:rsidTr="003928C3">
        <w:trPr>
          <w:jc w:val="center"/>
        </w:trPr>
        <w:tc>
          <w:tcPr>
            <w:tcW w:w="1008" w:type="dxa"/>
            <w:tcBorders>
              <w:top w:val="single" w:sz="4" w:space="0" w:color="auto"/>
              <w:bottom w:val="single" w:sz="4" w:space="0" w:color="auto"/>
            </w:tcBorders>
            <w:shd w:val="clear" w:color="auto" w:fill="auto"/>
            <w:noWrap/>
            <w:vAlign w:val="bottom"/>
          </w:tcPr>
          <w:p w14:paraId="6180EC63" w14:textId="066D0FB3" w:rsidR="00711944" w:rsidRDefault="00711944" w:rsidP="00711944">
            <w:pPr>
              <w:shd w:val="clear" w:color="auto" w:fill="FFFFFF" w:themeFill="background1"/>
              <w:spacing w:after="0"/>
              <w:jc w:val="right"/>
              <w:rPr>
                <w:iCs/>
                <w:sz w:val="16"/>
                <w:szCs w:val="16"/>
              </w:rPr>
            </w:pPr>
            <w:ins w:id="18790" w:author="Steve Barbeaux" w:date="2022-10-10T12:38:00Z">
              <w:r>
                <w:rPr>
                  <w:rFonts w:ascii="Arial" w:hAnsi="Arial" w:cs="Arial"/>
                  <w:sz w:val="20"/>
                </w:rPr>
                <w:t>Catch</w:t>
              </w:r>
            </w:ins>
            <w:del w:id="18791" w:author="Steve Barbeaux" w:date="2022-10-10T12:38:00Z">
              <w:r w:rsidRPr="001E7C39" w:rsidDel="00F31D15">
                <w:rPr>
                  <w:iCs/>
                  <w:sz w:val="16"/>
                  <w:szCs w:val="16"/>
                </w:rPr>
                <w:delText>Catch</w:delText>
              </w:r>
            </w:del>
          </w:p>
        </w:tc>
        <w:tc>
          <w:tcPr>
            <w:tcW w:w="999" w:type="dxa"/>
            <w:tcBorders>
              <w:top w:val="single" w:sz="4" w:space="0" w:color="auto"/>
              <w:bottom w:val="single" w:sz="4" w:space="0" w:color="auto"/>
            </w:tcBorders>
            <w:shd w:val="clear" w:color="auto" w:fill="auto"/>
            <w:noWrap/>
            <w:vAlign w:val="bottom"/>
          </w:tcPr>
          <w:p w14:paraId="29F97E9D" w14:textId="5B0A084B" w:rsidR="00711944" w:rsidRDefault="00711944" w:rsidP="00711944">
            <w:pPr>
              <w:shd w:val="clear" w:color="auto" w:fill="FFFFFF" w:themeFill="background1"/>
              <w:spacing w:after="0"/>
              <w:jc w:val="right"/>
              <w:rPr>
                <w:iCs/>
                <w:sz w:val="16"/>
                <w:szCs w:val="16"/>
              </w:rPr>
            </w:pPr>
            <w:del w:id="18792" w:author="Steve Barbeaux" w:date="2022-10-10T12:38:00Z">
              <w:r w:rsidRPr="001E7C39" w:rsidDel="00F31D15">
                <w:rPr>
                  <w:iCs/>
                  <w:sz w:val="16"/>
                  <w:szCs w:val="16"/>
                </w:rPr>
                <w:delText>Scenario 1</w:delText>
              </w:r>
            </w:del>
          </w:p>
        </w:tc>
        <w:tc>
          <w:tcPr>
            <w:tcW w:w="1129" w:type="dxa"/>
            <w:tcBorders>
              <w:top w:val="single" w:sz="4" w:space="0" w:color="auto"/>
              <w:bottom w:val="single" w:sz="4" w:space="0" w:color="auto"/>
            </w:tcBorders>
            <w:shd w:val="clear" w:color="auto" w:fill="auto"/>
            <w:noWrap/>
            <w:vAlign w:val="bottom"/>
          </w:tcPr>
          <w:p w14:paraId="637B0F0C" w14:textId="2AED0814" w:rsidR="00711944" w:rsidRDefault="00711944" w:rsidP="00711944">
            <w:pPr>
              <w:shd w:val="clear" w:color="auto" w:fill="FFFFFF" w:themeFill="background1"/>
              <w:spacing w:after="0"/>
              <w:jc w:val="right"/>
              <w:rPr>
                <w:iCs/>
                <w:sz w:val="16"/>
                <w:szCs w:val="16"/>
              </w:rPr>
            </w:pPr>
            <w:del w:id="18793" w:author="Steve Barbeaux" w:date="2022-10-10T12:38:00Z">
              <w:r w:rsidRPr="001E7C39" w:rsidDel="00F31D15">
                <w:rPr>
                  <w:iCs/>
                  <w:sz w:val="16"/>
                  <w:szCs w:val="16"/>
                </w:rPr>
                <w:delText>Scenario 2</w:delText>
              </w:r>
            </w:del>
          </w:p>
        </w:tc>
        <w:tc>
          <w:tcPr>
            <w:tcW w:w="1129" w:type="dxa"/>
            <w:tcBorders>
              <w:top w:val="single" w:sz="4" w:space="0" w:color="auto"/>
              <w:bottom w:val="single" w:sz="4" w:space="0" w:color="auto"/>
            </w:tcBorders>
            <w:shd w:val="clear" w:color="auto" w:fill="auto"/>
            <w:noWrap/>
            <w:vAlign w:val="bottom"/>
          </w:tcPr>
          <w:p w14:paraId="02FD1A2D" w14:textId="625BB125" w:rsidR="00711944" w:rsidRDefault="00711944" w:rsidP="00711944">
            <w:pPr>
              <w:shd w:val="clear" w:color="auto" w:fill="FFFFFF" w:themeFill="background1"/>
              <w:spacing w:after="0"/>
              <w:jc w:val="right"/>
              <w:rPr>
                <w:iCs/>
                <w:sz w:val="16"/>
                <w:szCs w:val="16"/>
              </w:rPr>
            </w:pPr>
            <w:del w:id="18794" w:author="Steve Barbeaux" w:date="2022-10-10T12:38:00Z">
              <w:r w:rsidRPr="001E7C39" w:rsidDel="00F31D15">
                <w:rPr>
                  <w:iCs/>
                  <w:sz w:val="16"/>
                  <w:szCs w:val="16"/>
                </w:rPr>
                <w:delText>Scenario 3</w:delText>
              </w:r>
            </w:del>
          </w:p>
        </w:tc>
        <w:tc>
          <w:tcPr>
            <w:tcW w:w="1129" w:type="dxa"/>
            <w:tcBorders>
              <w:top w:val="single" w:sz="4" w:space="0" w:color="auto"/>
              <w:bottom w:val="single" w:sz="4" w:space="0" w:color="auto"/>
            </w:tcBorders>
            <w:shd w:val="clear" w:color="auto" w:fill="auto"/>
            <w:noWrap/>
            <w:vAlign w:val="bottom"/>
          </w:tcPr>
          <w:p w14:paraId="42E1E985" w14:textId="72A7B606" w:rsidR="00711944" w:rsidRDefault="00711944" w:rsidP="00711944">
            <w:pPr>
              <w:shd w:val="clear" w:color="auto" w:fill="FFFFFF" w:themeFill="background1"/>
              <w:spacing w:after="0"/>
              <w:jc w:val="right"/>
              <w:rPr>
                <w:iCs/>
                <w:sz w:val="16"/>
                <w:szCs w:val="16"/>
              </w:rPr>
            </w:pPr>
            <w:del w:id="18795" w:author="Steve Barbeaux" w:date="2022-10-10T12:38:00Z">
              <w:r w:rsidRPr="001E7C39" w:rsidDel="00F31D15">
                <w:rPr>
                  <w:iCs/>
                  <w:sz w:val="16"/>
                  <w:szCs w:val="16"/>
                </w:rPr>
                <w:delText>Scenario 4</w:delText>
              </w:r>
            </w:del>
          </w:p>
        </w:tc>
        <w:tc>
          <w:tcPr>
            <w:tcW w:w="1129" w:type="dxa"/>
            <w:tcBorders>
              <w:top w:val="single" w:sz="4" w:space="0" w:color="auto"/>
              <w:bottom w:val="single" w:sz="4" w:space="0" w:color="auto"/>
            </w:tcBorders>
            <w:shd w:val="clear" w:color="auto" w:fill="auto"/>
            <w:noWrap/>
            <w:vAlign w:val="bottom"/>
          </w:tcPr>
          <w:p w14:paraId="6FC85D7F" w14:textId="26FEFF5D" w:rsidR="00711944" w:rsidRDefault="00711944" w:rsidP="00711944">
            <w:pPr>
              <w:shd w:val="clear" w:color="auto" w:fill="FFFFFF" w:themeFill="background1"/>
              <w:spacing w:after="0"/>
              <w:jc w:val="right"/>
              <w:rPr>
                <w:iCs/>
                <w:sz w:val="16"/>
                <w:szCs w:val="16"/>
              </w:rPr>
            </w:pPr>
            <w:del w:id="18796" w:author="Steve Barbeaux" w:date="2022-10-10T12:38:00Z">
              <w:r w:rsidRPr="001E7C39" w:rsidDel="00F31D15">
                <w:rPr>
                  <w:iCs/>
                  <w:sz w:val="16"/>
                  <w:szCs w:val="16"/>
                </w:rPr>
                <w:delText>Scenario 5</w:delText>
              </w:r>
            </w:del>
          </w:p>
        </w:tc>
        <w:tc>
          <w:tcPr>
            <w:tcW w:w="1055" w:type="dxa"/>
            <w:tcBorders>
              <w:top w:val="single" w:sz="4" w:space="0" w:color="auto"/>
              <w:bottom w:val="single" w:sz="4" w:space="0" w:color="auto"/>
            </w:tcBorders>
            <w:shd w:val="clear" w:color="auto" w:fill="auto"/>
            <w:noWrap/>
            <w:vAlign w:val="bottom"/>
          </w:tcPr>
          <w:p w14:paraId="74B7BB3B" w14:textId="0CFBA126" w:rsidR="00711944" w:rsidRDefault="00711944" w:rsidP="00711944">
            <w:pPr>
              <w:shd w:val="clear" w:color="auto" w:fill="FFFFFF" w:themeFill="background1"/>
              <w:spacing w:after="0"/>
              <w:jc w:val="right"/>
              <w:rPr>
                <w:iCs/>
                <w:sz w:val="16"/>
                <w:szCs w:val="16"/>
              </w:rPr>
            </w:pPr>
            <w:del w:id="18797" w:author="Steve Barbeaux" w:date="2022-10-10T12:38:00Z">
              <w:r w:rsidRPr="001E7C39" w:rsidDel="00F31D15">
                <w:rPr>
                  <w:iCs/>
                  <w:sz w:val="16"/>
                  <w:szCs w:val="16"/>
                </w:rPr>
                <w:delText>Scenario 6</w:delText>
              </w:r>
            </w:del>
          </w:p>
        </w:tc>
        <w:tc>
          <w:tcPr>
            <w:tcW w:w="990" w:type="dxa"/>
            <w:tcBorders>
              <w:top w:val="single" w:sz="4" w:space="0" w:color="auto"/>
              <w:bottom w:val="single" w:sz="4" w:space="0" w:color="auto"/>
            </w:tcBorders>
            <w:shd w:val="clear" w:color="auto" w:fill="auto"/>
            <w:noWrap/>
            <w:vAlign w:val="bottom"/>
          </w:tcPr>
          <w:p w14:paraId="4796CE6E" w14:textId="2C61E3EE" w:rsidR="00711944" w:rsidRDefault="00711944" w:rsidP="00711944">
            <w:pPr>
              <w:shd w:val="clear" w:color="auto" w:fill="FFFFFF" w:themeFill="background1"/>
              <w:spacing w:after="0"/>
              <w:jc w:val="right"/>
              <w:rPr>
                <w:iCs/>
                <w:sz w:val="16"/>
                <w:szCs w:val="16"/>
              </w:rPr>
            </w:pPr>
            <w:del w:id="18798" w:author="Steve Barbeaux" w:date="2022-10-10T12:38:00Z">
              <w:r w:rsidRPr="001E7C39" w:rsidDel="00F31D15">
                <w:rPr>
                  <w:iCs/>
                  <w:sz w:val="16"/>
                  <w:szCs w:val="16"/>
                </w:rPr>
                <w:delText>Scenario 7</w:delText>
              </w:r>
            </w:del>
          </w:p>
        </w:tc>
        <w:tc>
          <w:tcPr>
            <w:tcW w:w="1008" w:type="dxa"/>
            <w:tcBorders>
              <w:top w:val="single" w:sz="4" w:space="0" w:color="auto"/>
              <w:bottom w:val="single" w:sz="4" w:space="0" w:color="auto"/>
            </w:tcBorders>
            <w:shd w:val="clear" w:color="auto" w:fill="auto"/>
            <w:vAlign w:val="bottom"/>
          </w:tcPr>
          <w:p w14:paraId="7F7A1F82" w14:textId="4271F2FC" w:rsidR="00711944" w:rsidRDefault="00711944" w:rsidP="00711944">
            <w:pPr>
              <w:shd w:val="clear" w:color="auto" w:fill="FFFFFF" w:themeFill="background1"/>
              <w:spacing w:after="0"/>
              <w:jc w:val="right"/>
              <w:rPr>
                <w:iCs/>
                <w:sz w:val="16"/>
                <w:szCs w:val="16"/>
              </w:rPr>
            </w:pPr>
            <w:del w:id="18799" w:author="Steve Barbeaux" w:date="2022-10-10T12:38:00Z">
              <w:r w:rsidRPr="001E7C39" w:rsidDel="00F31D15">
                <w:rPr>
                  <w:iCs/>
                  <w:sz w:val="16"/>
                  <w:szCs w:val="16"/>
                </w:rPr>
                <w:delText>Scenario 8</w:delText>
              </w:r>
            </w:del>
          </w:p>
        </w:tc>
      </w:tr>
      <w:tr w:rsidR="00711944" w:rsidRPr="00FE4F7D" w14:paraId="46F70FF9" w14:textId="77777777" w:rsidTr="003928C3">
        <w:trPr>
          <w:jc w:val="center"/>
        </w:trPr>
        <w:tc>
          <w:tcPr>
            <w:tcW w:w="1008" w:type="dxa"/>
            <w:tcBorders>
              <w:top w:val="single" w:sz="4" w:space="0" w:color="auto"/>
            </w:tcBorders>
            <w:shd w:val="clear" w:color="auto" w:fill="auto"/>
            <w:noWrap/>
            <w:vAlign w:val="bottom"/>
          </w:tcPr>
          <w:p w14:paraId="28EE73EA" w14:textId="56C5CB77"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00" w:author="Steve Barbeaux" w:date="2022-10-10T12:38:00Z">
              <w:r>
                <w:rPr>
                  <w:sz w:val="16"/>
                  <w:szCs w:val="16"/>
                </w:rPr>
                <w:t>2022</w:t>
              </w:r>
            </w:ins>
            <w:del w:id="18801" w:author="Steve Barbeaux" w:date="2022-10-10T12:38:00Z">
              <w:r w:rsidDel="00F31D15">
                <w:rPr>
                  <w:sz w:val="16"/>
                  <w:szCs w:val="16"/>
                </w:rPr>
                <w:delText>2020</w:delText>
              </w:r>
            </w:del>
          </w:p>
        </w:tc>
        <w:tc>
          <w:tcPr>
            <w:tcW w:w="999" w:type="dxa"/>
            <w:tcBorders>
              <w:top w:val="single" w:sz="4" w:space="0" w:color="auto"/>
            </w:tcBorders>
            <w:shd w:val="clear" w:color="auto" w:fill="auto"/>
            <w:noWrap/>
            <w:vAlign w:val="bottom"/>
          </w:tcPr>
          <w:p w14:paraId="5EE19D17" w14:textId="23E1119B"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02" w:author="Steve Barbeaux" w:date="2022-10-10T12:38:00Z">
              <w:r>
                <w:rPr>
                  <w:sz w:val="16"/>
                  <w:szCs w:val="16"/>
                </w:rPr>
                <w:t>3.00</w:t>
              </w:r>
            </w:ins>
            <w:del w:id="18803" w:author="Steve Barbeaux" w:date="2022-10-10T12:38:00Z">
              <w:r w:rsidDel="00F31D15">
                <w:rPr>
                  <w:sz w:val="16"/>
                  <w:szCs w:val="16"/>
                </w:rPr>
                <w:delText>3.00</w:delText>
              </w:r>
            </w:del>
          </w:p>
        </w:tc>
        <w:tc>
          <w:tcPr>
            <w:tcW w:w="1129" w:type="dxa"/>
            <w:tcBorders>
              <w:top w:val="single" w:sz="4" w:space="0" w:color="auto"/>
            </w:tcBorders>
            <w:shd w:val="clear" w:color="auto" w:fill="auto"/>
            <w:noWrap/>
            <w:vAlign w:val="bottom"/>
          </w:tcPr>
          <w:p w14:paraId="10546755" w14:textId="5224D19F"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04" w:author="Steve Barbeaux" w:date="2022-10-10T12:38:00Z">
              <w:r>
                <w:rPr>
                  <w:sz w:val="16"/>
                  <w:szCs w:val="16"/>
                </w:rPr>
                <w:t>3.00</w:t>
              </w:r>
            </w:ins>
            <w:del w:id="18805" w:author="Steve Barbeaux" w:date="2022-10-10T12:38:00Z">
              <w:r w:rsidDel="00F31D15">
                <w:rPr>
                  <w:sz w:val="16"/>
                  <w:szCs w:val="16"/>
                </w:rPr>
                <w:delText>3.00</w:delText>
              </w:r>
            </w:del>
          </w:p>
        </w:tc>
        <w:tc>
          <w:tcPr>
            <w:tcW w:w="1129" w:type="dxa"/>
            <w:tcBorders>
              <w:top w:val="single" w:sz="4" w:space="0" w:color="auto"/>
            </w:tcBorders>
            <w:shd w:val="clear" w:color="auto" w:fill="auto"/>
            <w:noWrap/>
            <w:vAlign w:val="bottom"/>
          </w:tcPr>
          <w:p w14:paraId="110CD18B" w14:textId="0440244C"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06" w:author="Steve Barbeaux" w:date="2022-10-10T12:38:00Z">
              <w:r>
                <w:rPr>
                  <w:sz w:val="16"/>
                  <w:szCs w:val="16"/>
                </w:rPr>
                <w:t>3.00</w:t>
              </w:r>
            </w:ins>
            <w:del w:id="18807" w:author="Steve Barbeaux" w:date="2022-10-10T12:38:00Z">
              <w:r w:rsidDel="00F31D15">
                <w:rPr>
                  <w:sz w:val="16"/>
                  <w:szCs w:val="16"/>
                </w:rPr>
                <w:delText>3.00</w:delText>
              </w:r>
            </w:del>
          </w:p>
        </w:tc>
        <w:tc>
          <w:tcPr>
            <w:tcW w:w="1129" w:type="dxa"/>
            <w:tcBorders>
              <w:top w:val="single" w:sz="4" w:space="0" w:color="auto"/>
            </w:tcBorders>
            <w:shd w:val="clear" w:color="auto" w:fill="auto"/>
            <w:noWrap/>
            <w:vAlign w:val="bottom"/>
          </w:tcPr>
          <w:p w14:paraId="33CF74AC" w14:textId="1061DCBD"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08" w:author="Steve Barbeaux" w:date="2022-10-10T12:38:00Z">
              <w:r>
                <w:rPr>
                  <w:sz w:val="16"/>
                  <w:szCs w:val="16"/>
                </w:rPr>
                <w:t>3.00</w:t>
              </w:r>
            </w:ins>
            <w:del w:id="18809" w:author="Steve Barbeaux" w:date="2022-10-10T12:38:00Z">
              <w:r w:rsidDel="00F31D15">
                <w:rPr>
                  <w:sz w:val="16"/>
                  <w:szCs w:val="16"/>
                </w:rPr>
                <w:delText>3.00</w:delText>
              </w:r>
            </w:del>
          </w:p>
        </w:tc>
        <w:tc>
          <w:tcPr>
            <w:tcW w:w="1129" w:type="dxa"/>
            <w:tcBorders>
              <w:top w:val="single" w:sz="4" w:space="0" w:color="auto"/>
            </w:tcBorders>
            <w:shd w:val="clear" w:color="auto" w:fill="auto"/>
            <w:noWrap/>
            <w:vAlign w:val="bottom"/>
          </w:tcPr>
          <w:p w14:paraId="38BBC6A6" w14:textId="53BC90BE"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10" w:author="Steve Barbeaux" w:date="2022-10-10T12:38:00Z">
              <w:r>
                <w:rPr>
                  <w:sz w:val="16"/>
                  <w:szCs w:val="16"/>
                </w:rPr>
                <w:t>3.00</w:t>
              </w:r>
            </w:ins>
            <w:del w:id="18811" w:author="Steve Barbeaux" w:date="2022-10-10T12:38:00Z">
              <w:r w:rsidDel="00F31D15">
                <w:rPr>
                  <w:sz w:val="16"/>
                  <w:szCs w:val="16"/>
                </w:rPr>
                <w:delText>3.00</w:delText>
              </w:r>
            </w:del>
          </w:p>
        </w:tc>
        <w:tc>
          <w:tcPr>
            <w:tcW w:w="1055" w:type="dxa"/>
            <w:tcBorders>
              <w:top w:val="single" w:sz="4" w:space="0" w:color="auto"/>
            </w:tcBorders>
            <w:shd w:val="clear" w:color="auto" w:fill="auto"/>
            <w:noWrap/>
            <w:vAlign w:val="bottom"/>
          </w:tcPr>
          <w:p w14:paraId="16C091D1" w14:textId="03042F94"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12" w:author="Steve Barbeaux" w:date="2022-10-10T12:38:00Z">
              <w:r>
                <w:rPr>
                  <w:sz w:val="16"/>
                  <w:szCs w:val="16"/>
                </w:rPr>
                <w:t>3.00</w:t>
              </w:r>
            </w:ins>
            <w:del w:id="18813" w:author="Steve Barbeaux" w:date="2022-10-10T12:38:00Z">
              <w:r w:rsidDel="00F31D15">
                <w:rPr>
                  <w:sz w:val="16"/>
                  <w:szCs w:val="16"/>
                </w:rPr>
                <w:delText>3.00</w:delText>
              </w:r>
            </w:del>
          </w:p>
        </w:tc>
        <w:tc>
          <w:tcPr>
            <w:tcW w:w="990" w:type="dxa"/>
            <w:tcBorders>
              <w:top w:val="single" w:sz="4" w:space="0" w:color="auto"/>
            </w:tcBorders>
            <w:shd w:val="clear" w:color="auto" w:fill="auto"/>
            <w:noWrap/>
            <w:vAlign w:val="bottom"/>
          </w:tcPr>
          <w:p w14:paraId="74A6CBA6" w14:textId="2A90FB49"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14" w:author="Steve Barbeaux" w:date="2022-10-10T12:38:00Z">
              <w:r>
                <w:rPr>
                  <w:sz w:val="16"/>
                  <w:szCs w:val="16"/>
                </w:rPr>
                <w:t>3.00</w:t>
              </w:r>
            </w:ins>
            <w:del w:id="18815" w:author="Steve Barbeaux" w:date="2022-10-10T12:38:00Z">
              <w:r w:rsidDel="00F31D15">
                <w:rPr>
                  <w:sz w:val="16"/>
                  <w:szCs w:val="16"/>
                </w:rPr>
                <w:delText>3.00</w:delText>
              </w:r>
            </w:del>
          </w:p>
        </w:tc>
        <w:tc>
          <w:tcPr>
            <w:tcW w:w="1008" w:type="dxa"/>
            <w:tcBorders>
              <w:top w:val="single" w:sz="4" w:space="0" w:color="auto"/>
            </w:tcBorders>
            <w:shd w:val="clear" w:color="auto" w:fill="auto"/>
            <w:vAlign w:val="bottom"/>
          </w:tcPr>
          <w:p w14:paraId="3DDF9F82" w14:textId="3207D0D0"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16" w:author="Steve Barbeaux" w:date="2022-10-10T12:38:00Z">
              <w:r>
                <w:rPr>
                  <w:sz w:val="16"/>
                  <w:szCs w:val="16"/>
                </w:rPr>
                <w:t>3.00</w:t>
              </w:r>
            </w:ins>
            <w:del w:id="18817" w:author="Steve Barbeaux" w:date="2022-10-10T12:38:00Z">
              <w:r w:rsidDel="00F31D15">
                <w:rPr>
                  <w:sz w:val="16"/>
                  <w:szCs w:val="16"/>
                </w:rPr>
                <w:delText>3.00</w:delText>
              </w:r>
            </w:del>
          </w:p>
        </w:tc>
      </w:tr>
      <w:tr w:rsidR="00711944" w:rsidRPr="00FE4F7D" w14:paraId="4FA9E17E" w14:textId="77777777" w:rsidTr="003928C3">
        <w:trPr>
          <w:jc w:val="center"/>
        </w:trPr>
        <w:tc>
          <w:tcPr>
            <w:tcW w:w="1008" w:type="dxa"/>
            <w:shd w:val="clear" w:color="auto" w:fill="auto"/>
            <w:noWrap/>
            <w:vAlign w:val="bottom"/>
          </w:tcPr>
          <w:p w14:paraId="0F2CA3D1" w14:textId="407EB719"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18" w:author="Steve Barbeaux" w:date="2022-10-10T12:38:00Z">
              <w:r>
                <w:rPr>
                  <w:sz w:val="16"/>
                  <w:szCs w:val="16"/>
                </w:rPr>
                <w:t>2023</w:t>
              </w:r>
            </w:ins>
            <w:del w:id="18819" w:author="Steve Barbeaux" w:date="2022-10-10T12:38:00Z">
              <w:r w:rsidDel="00F31D15">
                <w:rPr>
                  <w:sz w:val="16"/>
                  <w:szCs w:val="16"/>
                </w:rPr>
                <w:delText>2021</w:delText>
              </w:r>
            </w:del>
          </w:p>
        </w:tc>
        <w:tc>
          <w:tcPr>
            <w:tcW w:w="999" w:type="dxa"/>
            <w:shd w:val="clear" w:color="auto" w:fill="auto"/>
            <w:noWrap/>
            <w:vAlign w:val="bottom"/>
          </w:tcPr>
          <w:p w14:paraId="3E955308" w14:textId="1F911FB8"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20" w:author="Steve Barbeaux" w:date="2022-10-10T12:38:00Z">
              <w:r>
                <w:rPr>
                  <w:sz w:val="16"/>
                  <w:szCs w:val="16"/>
                </w:rPr>
                <w:t>43.41</w:t>
              </w:r>
            </w:ins>
            <w:del w:id="18821" w:author="Steve Barbeaux" w:date="2022-10-10T12:38:00Z">
              <w:r w:rsidDel="00F31D15">
                <w:rPr>
                  <w:sz w:val="16"/>
                  <w:szCs w:val="16"/>
                </w:rPr>
                <w:delText>51.24</w:delText>
              </w:r>
            </w:del>
          </w:p>
        </w:tc>
        <w:tc>
          <w:tcPr>
            <w:tcW w:w="1129" w:type="dxa"/>
            <w:shd w:val="clear" w:color="auto" w:fill="auto"/>
            <w:noWrap/>
            <w:vAlign w:val="bottom"/>
          </w:tcPr>
          <w:p w14:paraId="019F260A" w14:textId="051A709D"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22" w:author="Steve Barbeaux" w:date="2022-10-10T12:38:00Z">
              <w:r>
                <w:rPr>
                  <w:sz w:val="16"/>
                  <w:szCs w:val="16"/>
                </w:rPr>
                <w:t>43.41</w:t>
              </w:r>
            </w:ins>
            <w:del w:id="18823" w:author="Steve Barbeaux" w:date="2022-10-10T12:38:00Z">
              <w:r w:rsidDel="00F31D15">
                <w:rPr>
                  <w:sz w:val="16"/>
                  <w:szCs w:val="16"/>
                </w:rPr>
                <w:delText>51.24</w:delText>
              </w:r>
            </w:del>
          </w:p>
        </w:tc>
        <w:tc>
          <w:tcPr>
            <w:tcW w:w="1129" w:type="dxa"/>
            <w:shd w:val="clear" w:color="auto" w:fill="auto"/>
            <w:noWrap/>
            <w:vAlign w:val="bottom"/>
          </w:tcPr>
          <w:p w14:paraId="5182EFB9" w14:textId="6FBBE539"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24" w:author="Steve Barbeaux" w:date="2022-10-10T12:38:00Z">
              <w:r>
                <w:rPr>
                  <w:sz w:val="16"/>
                  <w:szCs w:val="16"/>
                </w:rPr>
                <w:t>4.20</w:t>
              </w:r>
            </w:ins>
            <w:del w:id="18825" w:author="Steve Barbeaux" w:date="2022-10-10T12:38:00Z">
              <w:r w:rsidDel="00F31D15">
                <w:rPr>
                  <w:sz w:val="16"/>
                  <w:szCs w:val="16"/>
                </w:rPr>
                <w:delText>3.83</w:delText>
              </w:r>
            </w:del>
          </w:p>
        </w:tc>
        <w:tc>
          <w:tcPr>
            <w:tcW w:w="1129" w:type="dxa"/>
            <w:shd w:val="clear" w:color="auto" w:fill="auto"/>
            <w:noWrap/>
            <w:vAlign w:val="bottom"/>
          </w:tcPr>
          <w:p w14:paraId="27337EDA" w14:textId="702E0160"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26" w:author="Steve Barbeaux" w:date="2022-10-10T12:38:00Z">
              <w:r>
                <w:rPr>
                  <w:sz w:val="16"/>
                  <w:szCs w:val="16"/>
                </w:rPr>
                <w:t>20.55</w:t>
              </w:r>
            </w:ins>
            <w:del w:id="18827" w:author="Steve Barbeaux" w:date="2022-10-10T12:38:00Z">
              <w:r w:rsidDel="00F31D15">
                <w:rPr>
                  <w:sz w:val="16"/>
                  <w:szCs w:val="16"/>
                </w:rPr>
                <w:delText>24.22</w:delText>
              </w:r>
            </w:del>
          </w:p>
        </w:tc>
        <w:tc>
          <w:tcPr>
            <w:tcW w:w="1129" w:type="dxa"/>
            <w:shd w:val="clear" w:color="auto" w:fill="auto"/>
            <w:noWrap/>
            <w:vAlign w:val="bottom"/>
          </w:tcPr>
          <w:p w14:paraId="7D962CAF" w14:textId="4B4C1692"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28" w:author="Steve Barbeaux" w:date="2022-10-10T12:38:00Z">
              <w:r>
                <w:rPr>
                  <w:sz w:val="16"/>
                  <w:szCs w:val="16"/>
                </w:rPr>
                <w:t>0.00</w:t>
              </w:r>
            </w:ins>
            <w:del w:id="18829" w:author="Steve Barbeaux" w:date="2022-10-10T12:38:00Z">
              <w:r w:rsidDel="00F31D15">
                <w:rPr>
                  <w:sz w:val="16"/>
                  <w:szCs w:val="16"/>
                </w:rPr>
                <w:delText>0.00</w:delText>
              </w:r>
            </w:del>
          </w:p>
        </w:tc>
        <w:tc>
          <w:tcPr>
            <w:tcW w:w="1055" w:type="dxa"/>
            <w:shd w:val="clear" w:color="auto" w:fill="auto"/>
            <w:noWrap/>
            <w:vAlign w:val="bottom"/>
          </w:tcPr>
          <w:p w14:paraId="053D3E53" w14:textId="54D070FC"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30" w:author="Steve Barbeaux" w:date="2022-10-10T12:38:00Z">
              <w:r>
                <w:rPr>
                  <w:sz w:val="16"/>
                  <w:szCs w:val="16"/>
                </w:rPr>
                <w:t>52.38</w:t>
              </w:r>
            </w:ins>
            <w:del w:id="18831" w:author="Steve Barbeaux" w:date="2022-10-10T12:38:00Z">
              <w:r w:rsidDel="00F31D15">
                <w:rPr>
                  <w:sz w:val="16"/>
                  <w:szCs w:val="16"/>
                </w:rPr>
                <w:delText>61.86</w:delText>
              </w:r>
            </w:del>
          </w:p>
        </w:tc>
        <w:tc>
          <w:tcPr>
            <w:tcW w:w="990" w:type="dxa"/>
            <w:shd w:val="clear" w:color="auto" w:fill="auto"/>
            <w:noWrap/>
            <w:vAlign w:val="bottom"/>
          </w:tcPr>
          <w:p w14:paraId="198C964D" w14:textId="0C2169C0"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32" w:author="Steve Barbeaux" w:date="2022-10-10T12:38:00Z">
              <w:r>
                <w:rPr>
                  <w:sz w:val="16"/>
                  <w:szCs w:val="16"/>
                </w:rPr>
                <w:t>43.41</w:t>
              </w:r>
            </w:ins>
            <w:del w:id="18833" w:author="Steve Barbeaux" w:date="2022-10-10T12:38:00Z">
              <w:r w:rsidDel="00F31D15">
                <w:rPr>
                  <w:sz w:val="16"/>
                  <w:szCs w:val="16"/>
                </w:rPr>
                <w:delText>51.24</w:delText>
              </w:r>
            </w:del>
          </w:p>
        </w:tc>
        <w:tc>
          <w:tcPr>
            <w:tcW w:w="1008" w:type="dxa"/>
            <w:shd w:val="clear" w:color="auto" w:fill="auto"/>
            <w:vAlign w:val="bottom"/>
          </w:tcPr>
          <w:p w14:paraId="416EB887" w14:textId="28B78A6D"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34" w:author="Steve Barbeaux" w:date="2022-10-10T12:38:00Z">
              <w:r>
                <w:rPr>
                  <w:sz w:val="16"/>
                  <w:szCs w:val="16"/>
                </w:rPr>
                <w:t>19.00</w:t>
              </w:r>
            </w:ins>
            <w:del w:id="18835" w:author="Steve Barbeaux" w:date="2022-10-10T12:38:00Z">
              <w:r w:rsidDel="00F31D15">
                <w:rPr>
                  <w:sz w:val="16"/>
                  <w:szCs w:val="16"/>
                </w:rPr>
                <w:delText>19.00</w:delText>
              </w:r>
            </w:del>
          </w:p>
        </w:tc>
      </w:tr>
      <w:tr w:rsidR="00711944" w:rsidRPr="00FE4F7D" w14:paraId="49FC43C0" w14:textId="77777777" w:rsidTr="003928C3">
        <w:trPr>
          <w:jc w:val="center"/>
        </w:trPr>
        <w:tc>
          <w:tcPr>
            <w:tcW w:w="1008" w:type="dxa"/>
            <w:shd w:val="clear" w:color="auto" w:fill="auto"/>
            <w:noWrap/>
            <w:vAlign w:val="bottom"/>
          </w:tcPr>
          <w:p w14:paraId="433C7F6E" w14:textId="35286FF8"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36" w:author="Steve Barbeaux" w:date="2022-10-10T12:38:00Z">
              <w:r>
                <w:rPr>
                  <w:sz w:val="16"/>
                  <w:szCs w:val="16"/>
                </w:rPr>
                <w:t>2024</w:t>
              </w:r>
            </w:ins>
            <w:del w:id="18837" w:author="Steve Barbeaux" w:date="2022-10-10T12:38:00Z">
              <w:r w:rsidDel="00F31D15">
                <w:rPr>
                  <w:sz w:val="16"/>
                  <w:szCs w:val="16"/>
                </w:rPr>
                <w:delText>2022</w:delText>
              </w:r>
            </w:del>
          </w:p>
        </w:tc>
        <w:tc>
          <w:tcPr>
            <w:tcW w:w="999" w:type="dxa"/>
            <w:shd w:val="clear" w:color="auto" w:fill="auto"/>
            <w:noWrap/>
            <w:vAlign w:val="bottom"/>
          </w:tcPr>
          <w:p w14:paraId="02F184F1" w14:textId="4EE1F31E"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38" w:author="Steve Barbeaux" w:date="2022-10-10T12:38:00Z">
              <w:r>
                <w:rPr>
                  <w:sz w:val="16"/>
                  <w:szCs w:val="16"/>
                </w:rPr>
                <w:t>30.82</w:t>
              </w:r>
            </w:ins>
            <w:del w:id="18839" w:author="Steve Barbeaux" w:date="2022-10-10T12:38:00Z">
              <w:r w:rsidDel="00F31D15">
                <w:rPr>
                  <w:sz w:val="16"/>
                  <w:szCs w:val="16"/>
                </w:rPr>
                <w:delText>36.96</w:delText>
              </w:r>
            </w:del>
          </w:p>
        </w:tc>
        <w:tc>
          <w:tcPr>
            <w:tcW w:w="1129" w:type="dxa"/>
            <w:shd w:val="clear" w:color="auto" w:fill="auto"/>
            <w:noWrap/>
            <w:vAlign w:val="bottom"/>
          </w:tcPr>
          <w:p w14:paraId="0685CD33" w14:textId="12FB48D0"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40" w:author="Steve Barbeaux" w:date="2022-10-10T12:38:00Z">
              <w:r>
                <w:rPr>
                  <w:sz w:val="16"/>
                  <w:szCs w:val="16"/>
                </w:rPr>
                <w:t>30.82</w:t>
              </w:r>
            </w:ins>
            <w:del w:id="18841" w:author="Steve Barbeaux" w:date="2022-10-10T12:38:00Z">
              <w:r w:rsidDel="00F31D15">
                <w:rPr>
                  <w:sz w:val="16"/>
                  <w:szCs w:val="16"/>
                </w:rPr>
                <w:delText>36.96</w:delText>
              </w:r>
            </w:del>
          </w:p>
        </w:tc>
        <w:tc>
          <w:tcPr>
            <w:tcW w:w="1129" w:type="dxa"/>
            <w:shd w:val="clear" w:color="auto" w:fill="auto"/>
            <w:noWrap/>
            <w:vAlign w:val="bottom"/>
          </w:tcPr>
          <w:p w14:paraId="561DC11F" w14:textId="2434F225"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42" w:author="Steve Barbeaux" w:date="2022-10-10T12:38:00Z">
              <w:r>
                <w:rPr>
                  <w:sz w:val="16"/>
                  <w:szCs w:val="16"/>
                </w:rPr>
                <w:t>4.10</w:t>
              </w:r>
            </w:ins>
            <w:del w:id="18843" w:author="Steve Barbeaux" w:date="2022-10-10T12:38:00Z">
              <w:r w:rsidDel="00F31D15">
                <w:rPr>
                  <w:sz w:val="16"/>
                  <w:szCs w:val="16"/>
                </w:rPr>
                <w:delText>3.76</w:delText>
              </w:r>
            </w:del>
          </w:p>
        </w:tc>
        <w:tc>
          <w:tcPr>
            <w:tcW w:w="1129" w:type="dxa"/>
            <w:shd w:val="clear" w:color="auto" w:fill="auto"/>
            <w:noWrap/>
            <w:vAlign w:val="bottom"/>
          </w:tcPr>
          <w:p w14:paraId="4E869772" w14:textId="3DD250E6"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44" w:author="Steve Barbeaux" w:date="2022-10-10T12:38:00Z">
              <w:r>
                <w:rPr>
                  <w:sz w:val="16"/>
                  <w:szCs w:val="16"/>
                </w:rPr>
                <w:t>18.43</w:t>
              </w:r>
            </w:ins>
            <w:del w:id="18845" w:author="Steve Barbeaux" w:date="2022-10-10T12:38:00Z">
              <w:r w:rsidDel="00F31D15">
                <w:rPr>
                  <w:sz w:val="16"/>
                  <w:szCs w:val="16"/>
                </w:rPr>
                <w:delText>21.65</w:delText>
              </w:r>
            </w:del>
          </w:p>
        </w:tc>
        <w:tc>
          <w:tcPr>
            <w:tcW w:w="1129" w:type="dxa"/>
            <w:shd w:val="clear" w:color="auto" w:fill="auto"/>
            <w:noWrap/>
            <w:vAlign w:val="bottom"/>
          </w:tcPr>
          <w:p w14:paraId="1C6CCF20" w14:textId="7ED404C2"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46" w:author="Steve Barbeaux" w:date="2022-10-10T12:38:00Z">
              <w:r>
                <w:rPr>
                  <w:sz w:val="16"/>
                  <w:szCs w:val="16"/>
                </w:rPr>
                <w:t>0.00</w:t>
              </w:r>
            </w:ins>
            <w:del w:id="18847" w:author="Steve Barbeaux" w:date="2022-10-10T12:38:00Z">
              <w:r w:rsidDel="00F31D15">
                <w:rPr>
                  <w:sz w:val="16"/>
                  <w:szCs w:val="16"/>
                </w:rPr>
                <w:delText>0.00</w:delText>
              </w:r>
            </w:del>
          </w:p>
        </w:tc>
        <w:tc>
          <w:tcPr>
            <w:tcW w:w="1055" w:type="dxa"/>
            <w:shd w:val="clear" w:color="auto" w:fill="auto"/>
            <w:noWrap/>
            <w:vAlign w:val="bottom"/>
          </w:tcPr>
          <w:p w14:paraId="1552C8E2" w14:textId="501C0C3B"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48" w:author="Steve Barbeaux" w:date="2022-10-10T12:38:00Z">
              <w:r>
                <w:rPr>
                  <w:sz w:val="16"/>
                  <w:szCs w:val="16"/>
                </w:rPr>
                <w:t>33.39</w:t>
              </w:r>
            </w:ins>
            <w:del w:id="18849" w:author="Steve Barbeaux" w:date="2022-10-10T12:38:00Z">
              <w:r w:rsidDel="00F31D15">
                <w:rPr>
                  <w:sz w:val="16"/>
                  <w:szCs w:val="16"/>
                </w:rPr>
                <w:delText>39.78</w:delText>
              </w:r>
            </w:del>
          </w:p>
        </w:tc>
        <w:tc>
          <w:tcPr>
            <w:tcW w:w="990" w:type="dxa"/>
            <w:shd w:val="clear" w:color="auto" w:fill="auto"/>
            <w:noWrap/>
            <w:vAlign w:val="bottom"/>
          </w:tcPr>
          <w:p w14:paraId="23F139CE" w14:textId="3C7B816F"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50" w:author="Steve Barbeaux" w:date="2022-10-10T12:38:00Z">
              <w:r>
                <w:rPr>
                  <w:sz w:val="16"/>
                  <w:szCs w:val="16"/>
                </w:rPr>
                <w:t>30.82</w:t>
              </w:r>
            </w:ins>
            <w:del w:id="18851" w:author="Steve Barbeaux" w:date="2022-10-10T12:38:00Z">
              <w:r w:rsidDel="00F31D15">
                <w:rPr>
                  <w:sz w:val="16"/>
                  <w:szCs w:val="16"/>
                </w:rPr>
                <w:delText>36.96</w:delText>
              </w:r>
            </w:del>
          </w:p>
        </w:tc>
        <w:tc>
          <w:tcPr>
            <w:tcW w:w="1008" w:type="dxa"/>
            <w:shd w:val="clear" w:color="auto" w:fill="auto"/>
            <w:vAlign w:val="bottom"/>
          </w:tcPr>
          <w:p w14:paraId="7843540C" w14:textId="3EA5DA98"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52" w:author="Steve Barbeaux" w:date="2022-10-10T12:38:00Z">
              <w:r>
                <w:rPr>
                  <w:sz w:val="16"/>
                  <w:szCs w:val="16"/>
                </w:rPr>
                <w:t>19.00</w:t>
              </w:r>
            </w:ins>
            <w:del w:id="18853" w:author="Steve Barbeaux" w:date="2022-10-10T12:38:00Z">
              <w:r w:rsidDel="00F31D15">
                <w:rPr>
                  <w:sz w:val="16"/>
                  <w:szCs w:val="16"/>
                </w:rPr>
                <w:delText>19.00</w:delText>
              </w:r>
            </w:del>
          </w:p>
        </w:tc>
      </w:tr>
      <w:tr w:rsidR="00711944" w:rsidRPr="00FE4F7D" w14:paraId="6D8EAADD" w14:textId="77777777" w:rsidTr="003928C3">
        <w:trPr>
          <w:jc w:val="center"/>
        </w:trPr>
        <w:tc>
          <w:tcPr>
            <w:tcW w:w="1008" w:type="dxa"/>
            <w:shd w:val="clear" w:color="auto" w:fill="auto"/>
            <w:noWrap/>
            <w:vAlign w:val="bottom"/>
          </w:tcPr>
          <w:p w14:paraId="6DBFEC19" w14:textId="0A21CBD7"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54" w:author="Steve Barbeaux" w:date="2022-10-10T12:38:00Z">
              <w:r>
                <w:rPr>
                  <w:sz w:val="16"/>
                  <w:szCs w:val="16"/>
                </w:rPr>
                <w:t>2025</w:t>
              </w:r>
            </w:ins>
            <w:del w:id="18855" w:author="Steve Barbeaux" w:date="2022-10-10T12:38:00Z">
              <w:r w:rsidDel="00F31D15">
                <w:rPr>
                  <w:sz w:val="16"/>
                  <w:szCs w:val="16"/>
                </w:rPr>
                <w:delText>2023</w:delText>
              </w:r>
            </w:del>
          </w:p>
        </w:tc>
        <w:tc>
          <w:tcPr>
            <w:tcW w:w="999" w:type="dxa"/>
            <w:shd w:val="clear" w:color="auto" w:fill="auto"/>
            <w:noWrap/>
            <w:vAlign w:val="bottom"/>
          </w:tcPr>
          <w:p w14:paraId="76D162A1" w14:textId="0081B608"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56" w:author="Steve Barbeaux" w:date="2022-10-10T12:38:00Z">
              <w:r>
                <w:rPr>
                  <w:sz w:val="16"/>
                  <w:szCs w:val="16"/>
                </w:rPr>
                <w:t>25.13</w:t>
              </w:r>
            </w:ins>
            <w:del w:id="18857" w:author="Steve Barbeaux" w:date="2022-10-10T12:38:00Z">
              <w:r w:rsidDel="00F31D15">
                <w:rPr>
                  <w:sz w:val="16"/>
                  <w:szCs w:val="16"/>
                </w:rPr>
                <w:delText>27.59</w:delText>
              </w:r>
            </w:del>
          </w:p>
        </w:tc>
        <w:tc>
          <w:tcPr>
            <w:tcW w:w="1129" w:type="dxa"/>
            <w:shd w:val="clear" w:color="auto" w:fill="auto"/>
            <w:noWrap/>
            <w:vAlign w:val="bottom"/>
          </w:tcPr>
          <w:p w14:paraId="59C1BBE3" w14:textId="71628234"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58" w:author="Steve Barbeaux" w:date="2022-10-10T12:38:00Z">
              <w:r>
                <w:rPr>
                  <w:sz w:val="16"/>
                  <w:szCs w:val="16"/>
                </w:rPr>
                <w:t>25.13</w:t>
              </w:r>
            </w:ins>
            <w:del w:id="18859" w:author="Steve Barbeaux" w:date="2022-10-10T12:38:00Z">
              <w:r w:rsidDel="00F31D15">
                <w:rPr>
                  <w:sz w:val="16"/>
                  <w:szCs w:val="16"/>
                </w:rPr>
                <w:delText>27.59</w:delText>
              </w:r>
            </w:del>
          </w:p>
        </w:tc>
        <w:tc>
          <w:tcPr>
            <w:tcW w:w="1129" w:type="dxa"/>
            <w:shd w:val="clear" w:color="auto" w:fill="auto"/>
            <w:noWrap/>
            <w:vAlign w:val="bottom"/>
          </w:tcPr>
          <w:p w14:paraId="7851E7FA" w14:textId="463EC980"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60" w:author="Steve Barbeaux" w:date="2022-10-10T12:38:00Z">
              <w:r>
                <w:rPr>
                  <w:sz w:val="16"/>
                  <w:szCs w:val="16"/>
                </w:rPr>
                <w:t>4.17</w:t>
              </w:r>
            </w:ins>
            <w:del w:id="18861" w:author="Steve Barbeaux" w:date="2022-10-10T12:38:00Z">
              <w:r w:rsidDel="00F31D15">
                <w:rPr>
                  <w:sz w:val="16"/>
                  <w:szCs w:val="16"/>
                </w:rPr>
                <w:delText>3.74</w:delText>
              </w:r>
            </w:del>
          </w:p>
        </w:tc>
        <w:tc>
          <w:tcPr>
            <w:tcW w:w="1129" w:type="dxa"/>
            <w:shd w:val="clear" w:color="auto" w:fill="auto"/>
            <w:noWrap/>
            <w:vAlign w:val="bottom"/>
          </w:tcPr>
          <w:p w14:paraId="793D4CF7" w14:textId="2D4D6EEB"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62" w:author="Steve Barbeaux" w:date="2022-10-10T12:38:00Z">
              <w:r>
                <w:rPr>
                  <w:sz w:val="16"/>
                  <w:szCs w:val="16"/>
                </w:rPr>
                <w:t>17.58</w:t>
              </w:r>
            </w:ins>
            <w:del w:id="18863" w:author="Steve Barbeaux" w:date="2022-10-10T12:38:00Z">
              <w:r w:rsidDel="00F31D15">
                <w:rPr>
                  <w:sz w:val="16"/>
                  <w:szCs w:val="16"/>
                </w:rPr>
                <w:delText>19.92</w:delText>
              </w:r>
            </w:del>
          </w:p>
        </w:tc>
        <w:tc>
          <w:tcPr>
            <w:tcW w:w="1129" w:type="dxa"/>
            <w:shd w:val="clear" w:color="auto" w:fill="auto"/>
            <w:noWrap/>
            <w:vAlign w:val="bottom"/>
          </w:tcPr>
          <w:p w14:paraId="3FBE9658" w14:textId="6CBEEC87"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64" w:author="Steve Barbeaux" w:date="2022-10-10T12:38:00Z">
              <w:r>
                <w:rPr>
                  <w:sz w:val="16"/>
                  <w:szCs w:val="16"/>
                </w:rPr>
                <w:t>0.00</w:t>
              </w:r>
            </w:ins>
            <w:del w:id="18865" w:author="Steve Barbeaux" w:date="2022-10-10T12:38:00Z">
              <w:r w:rsidDel="00F31D15">
                <w:rPr>
                  <w:sz w:val="16"/>
                  <w:szCs w:val="16"/>
                </w:rPr>
                <w:delText>0.00</w:delText>
              </w:r>
            </w:del>
          </w:p>
        </w:tc>
        <w:tc>
          <w:tcPr>
            <w:tcW w:w="1055" w:type="dxa"/>
            <w:shd w:val="clear" w:color="auto" w:fill="auto"/>
            <w:noWrap/>
            <w:vAlign w:val="bottom"/>
          </w:tcPr>
          <w:p w14:paraId="0D9A7621" w14:textId="4C6D5BE5"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66" w:author="Steve Barbeaux" w:date="2022-10-10T12:38:00Z">
              <w:r>
                <w:rPr>
                  <w:sz w:val="16"/>
                  <w:szCs w:val="16"/>
                </w:rPr>
                <w:t>26.44</w:t>
              </w:r>
            </w:ins>
            <w:del w:id="18867" w:author="Steve Barbeaux" w:date="2022-10-10T12:38:00Z">
              <w:r w:rsidDel="00F31D15">
                <w:rPr>
                  <w:sz w:val="16"/>
                  <w:szCs w:val="16"/>
                </w:rPr>
                <w:delText>28.66</w:delText>
              </w:r>
            </w:del>
          </w:p>
        </w:tc>
        <w:tc>
          <w:tcPr>
            <w:tcW w:w="990" w:type="dxa"/>
            <w:shd w:val="clear" w:color="auto" w:fill="auto"/>
            <w:noWrap/>
            <w:vAlign w:val="bottom"/>
          </w:tcPr>
          <w:p w14:paraId="79B28064" w14:textId="20644226"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68" w:author="Steve Barbeaux" w:date="2022-10-10T12:38:00Z">
              <w:r>
                <w:rPr>
                  <w:sz w:val="16"/>
                  <w:szCs w:val="16"/>
                </w:rPr>
                <w:t>30.37</w:t>
              </w:r>
            </w:ins>
            <w:del w:id="18869" w:author="Steve Barbeaux" w:date="2022-10-10T12:38:00Z">
              <w:r w:rsidDel="00F31D15">
                <w:rPr>
                  <w:sz w:val="16"/>
                  <w:szCs w:val="16"/>
                </w:rPr>
                <w:delText>33.32</w:delText>
              </w:r>
            </w:del>
          </w:p>
        </w:tc>
        <w:tc>
          <w:tcPr>
            <w:tcW w:w="1008" w:type="dxa"/>
            <w:shd w:val="clear" w:color="auto" w:fill="auto"/>
            <w:vAlign w:val="bottom"/>
          </w:tcPr>
          <w:p w14:paraId="4FF46334" w14:textId="5D4D1DCB"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70" w:author="Steve Barbeaux" w:date="2022-10-10T12:38:00Z">
              <w:r>
                <w:rPr>
                  <w:sz w:val="16"/>
                  <w:szCs w:val="16"/>
                </w:rPr>
                <w:t>19.00</w:t>
              </w:r>
            </w:ins>
            <w:del w:id="18871" w:author="Steve Barbeaux" w:date="2022-10-10T12:38:00Z">
              <w:r w:rsidDel="00F31D15">
                <w:rPr>
                  <w:sz w:val="16"/>
                  <w:szCs w:val="16"/>
                </w:rPr>
                <w:delText>19.00</w:delText>
              </w:r>
            </w:del>
          </w:p>
        </w:tc>
      </w:tr>
      <w:tr w:rsidR="00711944" w:rsidRPr="00FE4F7D" w14:paraId="35F5B74A" w14:textId="77777777" w:rsidTr="003928C3">
        <w:trPr>
          <w:jc w:val="center"/>
        </w:trPr>
        <w:tc>
          <w:tcPr>
            <w:tcW w:w="1008" w:type="dxa"/>
            <w:shd w:val="clear" w:color="auto" w:fill="auto"/>
            <w:noWrap/>
            <w:vAlign w:val="bottom"/>
          </w:tcPr>
          <w:p w14:paraId="153DCC7C" w14:textId="39CBD9A1"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72" w:author="Steve Barbeaux" w:date="2022-10-10T12:38:00Z">
              <w:r>
                <w:rPr>
                  <w:sz w:val="16"/>
                  <w:szCs w:val="16"/>
                </w:rPr>
                <w:t>2026</w:t>
              </w:r>
            </w:ins>
            <w:del w:id="18873" w:author="Steve Barbeaux" w:date="2022-10-10T12:38:00Z">
              <w:r w:rsidDel="00F31D15">
                <w:rPr>
                  <w:sz w:val="16"/>
                  <w:szCs w:val="16"/>
                </w:rPr>
                <w:delText>2024</w:delText>
              </w:r>
            </w:del>
          </w:p>
        </w:tc>
        <w:tc>
          <w:tcPr>
            <w:tcW w:w="999" w:type="dxa"/>
            <w:shd w:val="clear" w:color="auto" w:fill="auto"/>
            <w:noWrap/>
            <w:vAlign w:val="bottom"/>
          </w:tcPr>
          <w:p w14:paraId="7EDA6F9C" w14:textId="3B5121EA"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74" w:author="Steve Barbeaux" w:date="2022-10-10T12:38:00Z">
              <w:r>
                <w:rPr>
                  <w:sz w:val="16"/>
                  <w:szCs w:val="16"/>
                </w:rPr>
                <w:t>24.90</w:t>
              </w:r>
            </w:ins>
            <w:del w:id="18875" w:author="Steve Barbeaux" w:date="2022-10-10T12:38:00Z">
              <w:r w:rsidDel="00F31D15">
                <w:rPr>
                  <w:sz w:val="16"/>
                  <w:szCs w:val="16"/>
                </w:rPr>
                <w:delText>25.98</w:delText>
              </w:r>
            </w:del>
          </w:p>
        </w:tc>
        <w:tc>
          <w:tcPr>
            <w:tcW w:w="1129" w:type="dxa"/>
            <w:shd w:val="clear" w:color="auto" w:fill="auto"/>
            <w:noWrap/>
            <w:vAlign w:val="bottom"/>
          </w:tcPr>
          <w:p w14:paraId="1CF8A737" w14:textId="2CEE9DB3"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76" w:author="Steve Barbeaux" w:date="2022-10-10T12:38:00Z">
              <w:r>
                <w:rPr>
                  <w:sz w:val="16"/>
                  <w:szCs w:val="16"/>
                </w:rPr>
                <w:t>24.90</w:t>
              </w:r>
            </w:ins>
            <w:del w:id="18877" w:author="Steve Barbeaux" w:date="2022-10-10T12:38:00Z">
              <w:r w:rsidDel="00F31D15">
                <w:rPr>
                  <w:sz w:val="16"/>
                  <w:szCs w:val="16"/>
                </w:rPr>
                <w:delText>25.98</w:delText>
              </w:r>
            </w:del>
          </w:p>
        </w:tc>
        <w:tc>
          <w:tcPr>
            <w:tcW w:w="1129" w:type="dxa"/>
            <w:shd w:val="clear" w:color="auto" w:fill="auto"/>
            <w:noWrap/>
            <w:vAlign w:val="bottom"/>
          </w:tcPr>
          <w:p w14:paraId="0A33A00E" w14:textId="6CF7FEA2"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78" w:author="Steve Barbeaux" w:date="2022-10-10T12:38:00Z">
              <w:r>
                <w:rPr>
                  <w:sz w:val="16"/>
                  <w:szCs w:val="16"/>
                </w:rPr>
                <w:t>4.44</w:t>
              </w:r>
            </w:ins>
            <w:del w:id="18879" w:author="Steve Barbeaux" w:date="2022-10-10T12:38:00Z">
              <w:r w:rsidDel="00F31D15">
                <w:rPr>
                  <w:sz w:val="16"/>
                  <w:szCs w:val="16"/>
                </w:rPr>
                <w:delText>3.82</w:delText>
              </w:r>
            </w:del>
          </w:p>
        </w:tc>
        <w:tc>
          <w:tcPr>
            <w:tcW w:w="1129" w:type="dxa"/>
            <w:shd w:val="clear" w:color="auto" w:fill="auto"/>
            <w:noWrap/>
            <w:vAlign w:val="bottom"/>
          </w:tcPr>
          <w:p w14:paraId="798FFFF7" w14:textId="2554FB5F"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80" w:author="Steve Barbeaux" w:date="2022-10-10T12:38:00Z">
              <w:r>
                <w:rPr>
                  <w:sz w:val="16"/>
                  <w:szCs w:val="16"/>
                </w:rPr>
                <w:t>17.89</w:t>
              </w:r>
            </w:ins>
            <w:del w:id="18881" w:author="Steve Barbeaux" w:date="2022-10-10T12:38:00Z">
              <w:r w:rsidDel="00F31D15">
                <w:rPr>
                  <w:sz w:val="16"/>
                  <w:szCs w:val="16"/>
                </w:rPr>
                <w:delText>19.32</w:delText>
              </w:r>
            </w:del>
          </w:p>
        </w:tc>
        <w:tc>
          <w:tcPr>
            <w:tcW w:w="1129" w:type="dxa"/>
            <w:shd w:val="clear" w:color="auto" w:fill="auto"/>
            <w:noWrap/>
            <w:vAlign w:val="bottom"/>
          </w:tcPr>
          <w:p w14:paraId="245BA07E" w14:textId="49A25D5D"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82" w:author="Steve Barbeaux" w:date="2022-10-10T12:38:00Z">
              <w:r>
                <w:rPr>
                  <w:sz w:val="16"/>
                  <w:szCs w:val="16"/>
                </w:rPr>
                <w:t>0.00</w:t>
              </w:r>
            </w:ins>
            <w:del w:id="18883" w:author="Steve Barbeaux" w:date="2022-10-10T12:38:00Z">
              <w:r w:rsidDel="00F31D15">
                <w:rPr>
                  <w:sz w:val="16"/>
                  <w:szCs w:val="16"/>
                </w:rPr>
                <w:delText>0.00</w:delText>
              </w:r>
            </w:del>
          </w:p>
        </w:tc>
        <w:tc>
          <w:tcPr>
            <w:tcW w:w="1055" w:type="dxa"/>
            <w:shd w:val="clear" w:color="auto" w:fill="auto"/>
            <w:noWrap/>
            <w:vAlign w:val="bottom"/>
          </w:tcPr>
          <w:p w14:paraId="6A28BBB1" w14:textId="7E500783"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84" w:author="Steve Barbeaux" w:date="2022-10-10T12:38:00Z">
              <w:r>
                <w:rPr>
                  <w:sz w:val="16"/>
                  <w:szCs w:val="16"/>
                </w:rPr>
                <w:t>26.31</w:t>
              </w:r>
            </w:ins>
            <w:del w:id="18885" w:author="Steve Barbeaux" w:date="2022-10-10T12:38:00Z">
              <w:r w:rsidDel="00F31D15">
                <w:rPr>
                  <w:sz w:val="16"/>
                  <w:szCs w:val="16"/>
                </w:rPr>
                <w:delText>27.20</w:delText>
              </w:r>
            </w:del>
          </w:p>
        </w:tc>
        <w:tc>
          <w:tcPr>
            <w:tcW w:w="990" w:type="dxa"/>
            <w:shd w:val="clear" w:color="auto" w:fill="auto"/>
            <w:noWrap/>
            <w:vAlign w:val="bottom"/>
          </w:tcPr>
          <w:p w14:paraId="37B55ECD" w14:textId="473D0CE4"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86" w:author="Steve Barbeaux" w:date="2022-10-10T12:38:00Z">
              <w:r>
                <w:rPr>
                  <w:sz w:val="16"/>
                  <w:szCs w:val="16"/>
                </w:rPr>
                <w:t>28.26</w:t>
              </w:r>
            </w:ins>
            <w:del w:id="18887" w:author="Steve Barbeaux" w:date="2022-10-10T12:38:00Z">
              <w:r w:rsidDel="00F31D15">
                <w:rPr>
                  <w:sz w:val="16"/>
                  <w:szCs w:val="16"/>
                </w:rPr>
                <w:delText>29.39</w:delText>
              </w:r>
            </w:del>
          </w:p>
        </w:tc>
        <w:tc>
          <w:tcPr>
            <w:tcW w:w="1008" w:type="dxa"/>
            <w:shd w:val="clear" w:color="auto" w:fill="auto"/>
            <w:vAlign w:val="bottom"/>
          </w:tcPr>
          <w:p w14:paraId="4402AEB9" w14:textId="6C3E1F0A"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88" w:author="Steve Barbeaux" w:date="2022-10-10T12:38:00Z">
              <w:r>
                <w:rPr>
                  <w:sz w:val="16"/>
                  <w:szCs w:val="16"/>
                </w:rPr>
                <w:t>19.00</w:t>
              </w:r>
            </w:ins>
            <w:del w:id="18889" w:author="Steve Barbeaux" w:date="2022-10-10T12:38:00Z">
              <w:r w:rsidDel="00F31D15">
                <w:rPr>
                  <w:sz w:val="16"/>
                  <w:szCs w:val="16"/>
                </w:rPr>
                <w:delText>19.00</w:delText>
              </w:r>
            </w:del>
          </w:p>
        </w:tc>
      </w:tr>
      <w:tr w:rsidR="00711944" w:rsidRPr="00FE4F7D" w14:paraId="74DFBE4D" w14:textId="77777777" w:rsidTr="003928C3">
        <w:trPr>
          <w:jc w:val="center"/>
        </w:trPr>
        <w:tc>
          <w:tcPr>
            <w:tcW w:w="1008" w:type="dxa"/>
            <w:shd w:val="clear" w:color="auto" w:fill="auto"/>
            <w:noWrap/>
            <w:vAlign w:val="bottom"/>
          </w:tcPr>
          <w:p w14:paraId="2E8561AF" w14:textId="0D93247F"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90" w:author="Steve Barbeaux" w:date="2022-10-10T12:38:00Z">
              <w:r>
                <w:rPr>
                  <w:sz w:val="16"/>
                  <w:szCs w:val="16"/>
                </w:rPr>
                <w:t>2027</w:t>
              </w:r>
            </w:ins>
            <w:del w:id="18891" w:author="Steve Barbeaux" w:date="2022-10-10T12:38:00Z">
              <w:r w:rsidDel="00F31D15">
                <w:rPr>
                  <w:sz w:val="16"/>
                  <w:szCs w:val="16"/>
                </w:rPr>
                <w:delText>2025</w:delText>
              </w:r>
            </w:del>
          </w:p>
        </w:tc>
        <w:tc>
          <w:tcPr>
            <w:tcW w:w="999" w:type="dxa"/>
            <w:shd w:val="clear" w:color="auto" w:fill="auto"/>
            <w:noWrap/>
            <w:vAlign w:val="bottom"/>
          </w:tcPr>
          <w:p w14:paraId="4E013B35" w14:textId="4FB9C087"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92" w:author="Steve Barbeaux" w:date="2022-10-10T12:38:00Z">
              <w:r>
                <w:rPr>
                  <w:sz w:val="16"/>
                  <w:szCs w:val="16"/>
                </w:rPr>
                <w:t>26.76</w:t>
              </w:r>
            </w:ins>
            <w:del w:id="18893" w:author="Steve Barbeaux" w:date="2022-10-10T12:38:00Z">
              <w:r w:rsidDel="00F31D15">
                <w:rPr>
                  <w:sz w:val="16"/>
                  <w:szCs w:val="16"/>
                </w:rPr>
                <w:delText>27.71</w:delText>
              </w:r>
            </w:del>
          </w:p>
        </w:tc>
        <w:tc>
          <w:tcPr>
            <w:tcW w:w="1129" w:type="dxa"/>
            <w:shd w:val="clear" w:color="auto" w:fill="auto"/>
            <w:noWrap/>
            <w:vAlign w:val="bottom"/>
          </w:tcPr>
          <w:p w14:paraId="204948C8" w14:textId="5C638105"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94" w:author="Steve Barbeaux" w:date="2022-10-10T12:38:00Z">
              <w:r>
                <w:rPr>
                  <w:sz w:val="16"/>
                  <w:szCs w:val="16"/>
                </w:rPr>
                <w:t>26.76</w:t>
              </w:r>
            </w:ins>
            <w:del w:id="18895" w:author="Steve Barbeaux" w:date="2022-10-10T12:38:00Z">
              <w:r w:rsidDel="00F31D15">
                <w:rPr>
                  <w:sz w:val="16"/>
                  <w:szCs w:val="16"/>
                </w:rPr>
                <w:delText>27.71</w:delText>
              </w:r>
            </w:del>
          </w:p>
        </w:tc>
        <w:tc>
          <w:tcPr>
            <w:tcW w:w="1129" w:type="dxa"/>
            <w:shd w:val="clear" w:color="auto" w:fill="auto"/>
            <w:noWrap/>
            <w:vAlign w:val="bottom"/>
          </w:tcPr>
          <w:p w14:paraId="3679E30B" w14:textId="3588616B"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96" w:author="Steve Barbeaux" w:date="2022-10-10T12:38:00Z">
              <w:r>
                <w:rPr>
                  <w:sz w:val="16"/>
                  <w:szCs w:val="16"/>
                </w:rPr>
                <w:t>4.82</w:t>
              </w:r>
            </w:ins>
            <w:del w:id="18897" w:author="Steve Barbeaux" w:date="2022-10-10T12:38:00Z">
              <w:r w:rsidDel="00F31D15">
                <w:rPr>
                  <w:sz w:val="16"/>
                  <w:szCs w:val="16"/>
                </w:rPr>
                <w:delText>4.08</w:delText>
              </w:r>
            </w:del>
          </w:p>
        </w:tc>
        <w:tc>
          <w:tcPr>
            <w:tcW w:w="1129" w:type="dxa"/>
            <w:shd w:val="clear" w:color="auto" w:fill="auto"/>
            <w:noWrap/>
            <w:vAlign w:val="bottom"/>
          </w:tcPr>
          <w:p w14:paraId="7D07F449" w14:textId="5100C789"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898" w:author="Steve Barbeaux" w:date="2022-10-10T12:38:00Z">
              <w:r>
                <w:rPr>
                  <w:sz w:val="16"/>
                  <w:szCs w:val="16"/>
                </w:rPr>
                <w:t>18.86</w:t>
              </w:r>
            </w:ins>
            <w:del w:id="18899" w:author="Steve Barbeaux" w:date="2022-10-10T12:38:00Z">
              <w:r w:rsidDel="00F31D15">
                <w:rPr>
                  <w:sz w:val="16"/>
                  <w:szCs w:val="16"/>
                </w:rPr>
                <w:delText>20.05</w:delText>
              </w:r>
            </w:del>
          </w:p>
        </w:tc>
        <w:tc>
          <w:tcPr>
            <w:tcW w:w="1129" w:type="dxa"/>
            <w:shd w:val="clear" w:color="auto" w:fill="auto"/>
            <w:noWrap/>
            <w:vAlign w:val="bottom"/>
          </w:tcPr>
          <w:p w14:paraId="353385D0" w14:textId="1117A400"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00" w:author="Steve Barbeaux" w:date="2022-10-10T12:38:00Z">
              <w:r>
                <w:rPr>
                  <w:sz w:val="16"/>
                  <w:szCs w:val="16"/>
                </w:rPr>
                <w:t>0.00</w:t>
              </w:r>
            </w:ins>
            <w:del w:id="18901" w:author="Steve Barbeaux" w:date="2022-10-10T12:38:00Z">
              <w:r w:rsidDel="00F31D15">
                <w:rPr>
                  <w:sz w:val="16"/>
                  <w:szCs w:val="16"/>
                </w:rPr>
                <w:delText>0.00</w:delText>
              </w:r>
            </w:del>
          </w:p>
        </w:tc>
        <w:tc>
          <w:tcPr>
            <w:tcW w:w="1055" w:type="dxa"/>
            <w:shd w:val="clear" w:color="auto" w:fill="auto"/>
            <w:noWrap/>
            <w:vAlign w:val="bottom"/>
          </w:tcPr>
          <w:p w14:paraId="14A1489E" w14:textId="0F368ADF"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02" w:author="Steve Barbeaux" w:date="2022-10-10T12:38:00Z">
              <w:r>
                <w:rPr>
                  <w:sz w:val="16"/>
                  <w:szCs w:val="16"/>
                </w:rPr>
                <w:t>28.69</w:t>
              </w:r>
            </w:ins>
            <w:del w:id="18903" w:author="Steve Barbeaux" w:date="2022-10-10T12:38:00Z">
              <w:r w:rsidDel="00F31D15">
                <w:rPr>
                  <w:sz w:val="16"/>
                  <w:szCs w:val="16"/>
                </w:rPr>
                <w:delText>29.65</w:delText>
              </w:r>
            </w:del>
          </w:p>
        </w:tc>
        <w:tc>
          <w:tcPr>
            <w:tcW w:w="990" w:type="dxa"/>
            <w:shd w:val="clear" w:color="auto" w:fill="auto"/>
            <w:noWrap/>
            <w:vAlign w:val="bottom"/>
          </w:tcPr>
          <w:p w14:paraId="0A6B96E4" w14:textId="00B239F2"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04" w:author="Steve Barbeaux" w:date="2022-10-10T12:38:00Z">
              <w:r>
                <w:rPr>
                  <w:sz w:val="16"/>
                  <w:szCs w:val="16"/>
                </w:rPr>
                <w:t>29.62</w:t>
              </w:r>
            </w:ins>
            <w:del w:id="18905" w:author="Steve Barbeaux" w:date="2022-10-10T12:38:00Z">
              <w:r w:rsidDel="00F31D15">
                <w:rPr>
                  <w:sz w:val="16"/>
                  <w:szCs w:val="16"/>
                </w:rPr>
                <w:delText>30.67</w:delText>
              </w:r>
            </w:del>
          </w:p>
        </w:tc>
        <w:tc>
          <w:tcPr>
            <w:tcW w:w="1008" w:type="dxa"/>
            <w:shd w:val="clear" w:color="auto" w:fill="auto"/>
            <w:vAlign w:val="bottom"/>
          </w:tcPr>
          <w:p w14:paraId="5C8852DD" w14:textId="6817840D"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06" w:author="Steve Barbeaux" w:date="2022-10-10T12:38:00Z">
              <w:r>
                <w:rPr>
                  <w:sz w:val="16"/>
                  <w:szCs w:val="16"/>
                </w:rPr>
                <w:t>19.00</w:t>
              </w:r>
            </w:ins>
            <w:del w:id="18907" w:author="Steve Barbeaux" w:date="2022-10-10T12:38:00Z">
              <w:r w:rsidDel="00F31D15">
                <w:rPr>
                  <w:sz w:val="16"/>
                  <w:szCs w:val="16"/>
                </w:rPr>
                <w:delText>19.00</w:delText>
              </w:r>
            </w:del>
          </w:p>
        </w:tc>
      </w:tr>
      <w:tr w:rsidR="00711944" w:rsidRPr="00FE4F7D" w14:paraId="1890BC6E" w14:textId="77777777" w:rsidTr="003928C3">
        <w:trPr>
          <w:jc w:val="center"/>
        </w:trPr>
        <w:tc>
          <w:tcPr>
            <w:tcW w:w="1008" w:type="dxa"/>
            <w:shd w:val="clear" w:color="auto" w:fill="auto"/>
            <w:noWrap/>
            <w:vAlign w:val="bottom"/>
          </w:tcPr>
          <w:p w14:paraId="46947DE4" w14:textId="36B1EF18"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08" w:author="Steve Barbeaux" w:date="2022-10-10T12:38:00Z">
              <w:r>
                <w:rPr>
                  <w:sz w:val="16"/>
                  <w:szCs w:val="16"/>
                </w:rPr>
                <w:t>2028</w:t>
              </w:r>
            </w:ins>
            <w:del w:id="18909" w:author="Steve Barbeaux" w:date="2022-10-10T12:38:00Z">
              <w:r w:rsidDel="00F31D15">
                <w:rPr>
                  <w:sz w:val="16"/>
                  <w:szCs w:val="16"/>
                </w:rPr>
                <w:delText>2026</w:delText>
              </w:r>
            </w:del>
          </w:p>
        </w:tc>
        <w:tc>
          <w:tcPr>
            <w:tcW w:w="999" w:type="dxa"/>
            <w:shd w:val="clear" w:color="auto" w:fill="auto"/>
            <w:noWrap/>
            <w:vAlign w:val="bottom"/>
          </w:tcPr>
          <w:p w14:paraId="49AE7FA6" w14:textId="0109F24E"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10" w:author="Steve Barbeaux" w:date="2022-10-10T12:38:00Z">
              <w:r>
                <w:rPr>
                  <w:sz w:val="16"/>
                  <w:szCs w:val="16"/>
                </w:rPr>
                <w:t>29.75</w:t>
              </w:r>
            </w:ins>
            <w:del w:id="18911" w:author="Steve Barbeaux" w:date="2022-10-10T12:38:00Z">
              <w:r w:rsidDel="00F31D15">
                <w:rPr>
                  <w:sz w:val="16"/>
                  <w:szCs w:val="16"/>
                </w:rPr>
                <w:delText>31.50</w:delText>
              </w:r>
            </w:del>
          </w:p>
        </w:tc>
        <w:tc>
          <w:tcPr>
            <w:tcW w:w="1129" w:type="dxa"/>
            <w:shd w:val="clear" w:color="auto" w:fill="auto"/>
            <w:noWrap/>
            <w:vAlign w:val="bottom"/>
          </w:tcPr>
          <w:p w14:paraId="4663EBC1" w14:textId="4A693CC2"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12" w:author="Steve Barbeaux" w:date="2022-10-10T12:38:00Z">
              <w:r>
                <w:rPr>
                  <w:sz w:val="16"/>
                  <w:szCs w:val="16"/>
                </w:rPr>
                <w:t>29.75</w:t>
              </w:r>
            </w:ins>
            <w:del w:id="18913" w:author="Steve Barbeaux" w:date="2022-10-10T12:38:00Z">
              <w:r w:rsidDel="00F31D15">
                <w:rPr>
                  <w:sz w:val="16"/>
                  <w:szCs w:val="16"/>
                </w:rPr>
                <w:delText>31.50</w:delText>
              </w:r>
            </w:del>
          </w:p>
        </w:tc>
        <w:tc>
          <w:tcPr>
            <w:tcW w:w="1129" w:type="dxa"/>
            <w:shd w:val="clear" w:color="auto" w:fill="auto"/>
            <w:noWrap/>
            <w:vAlign w:val="bottom"/>
          </w:tcPr>
          <w:p w14:paraId="02582CE6" w14:textId="15058491"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14" w:author="Steve Barbeaux" w:date="2022-10-10T12:38:00Z">
              <w:r>
                <w:rPr>
                  <w:sz w:val="16"/>
                  <w:szCs w:val="16"/>
                </w:rPr>
                <w:t>5.29</w:t>
              </w:r>
            </w:ins>
            <w:del w:id="18915" w:author="Steve Barbeaux" w:date="2022-10-10T12:38:00Z">
              <w:r w:rsidDel="00F31D15">
                <w:rPr>
                  <w:sz w:val="16"/>
                  <w:szCs w:val="16"/>
                </w:rPr>
                <w:delText>4.50</w:delText>
              </w:r>
            </w:del>
          </w:p>
        </w:tc>
        <w:tc>
          <w:tcPr>
            <w:tcW w:w="1129" w:type="dxa"/>
            <w:shd w:val="clear" w:color="auto" w:fill="auto"/>
            <w:noWrap/>
            <w:vAlign w:val="bottom"/>
          </w:tcPr>
          <w:p w14:paraId="0BBF289C" w14:textId="221BCA91"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16" w:author="Steve Barbeaux" w:date="2022-10-10T12:38:00Z">
              <w:r>
                <w:rPr>
                  <w:sz w:val="16"/>
                  <w:szCs w:val="16"/>
                </w:rPr>
                <w:t>20.34</w:t>
              </w:r>
            </w:ins>
            <w:del w:id="18917" w:author="Steve Barbeaux" w:date="2022-10-10T12:38:00Z">
              <w:r w:rsidDel="00F31D15">
                <w:rPr>
                  <w:sz w:val="16"/>
                  <w:szCs w:val="16"/>
                </w:rPr>
                <w:delText>21.80</w:delText>
              </w:r>
            </w:del>
          </w:p>
        </w:tc>
        <w:tc>
          <w:tcPr>
            <w:tcW w:w="1129" w:type="dxa"/>
            <w:shd w:val="clear" w:color="auto" w:fill="auto"/>
            <w:noWrap/>
            <w:vAlign w:val="bottom"/>
          </w:tcPr>
          <w:p w14:paraId="3F858CDD" w14:textId="182953D2"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18" w:author="Steve Barbeaux" w:date="2022-10-10T12:38:00Z">
              <w:r>
                <w:rPr>
                  <w:sz w:val="16"/>
                  <w:szCs w:val="16"/>
                </w:rPr>
                <w:t>0.00</w:t>
              </w:r>
            </w:ins>
            <w:del w:id="18919" w:author="Steve Barbeaux" w:date="2022-10-10T12:38:00Z">
              <w:r w:rsidDel="00F31D15">
                <w:rPr>
                  <w:sz w:val="16"/>
                  <w:szCs w:val="16"/>
                </w:rPr>
                <w:delText>0.00</w:delText>
              </w:r>
            </w:del>
          </w:p>
        </w:tc>
        <w:tc>
          <w:tcPr>
            <w:tcW w:w="1055" w:type="dxa"/>
            <w:shd w:val="clear" w:color="auto" w:fill="auto"/>
            <w:noWrap/>
            <w:vAlign w:val="bottom"/>
          </w:tcPr>
          <w:p w14:paraId="0179E0DB" w14:textId="72A6DFF9"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20" w:author="Steve Barbeaux" w:date="2022-10-10T12:38:00Z">
              <w:r>
                <w:rPr>
                  <w:sz w:val="16"/>
                  <w:szCs w:val="16"/>
                </w:rPr>
                <w:t>32.26</w:t>
              </w:r>
            </w:ins>
            <w:del w:id="18921" w:author="Steve Barbeaux" w:date="2022-10-10T12:38:00Z">
              <w:r w:rsidDel="00F31D15">
                <w:rPr>
                  <w:sz w:val="16"/>
                  <w:szCs w:val="16"/>
                </w:rPr>
                <w:delText>34.21</w:delText>
              </w:r>
            </w:del>
          </w:p>
        </w:tc>
        <w:tc>
          <w:tcPr>
            <w:tcW w:w="990" w:type="dxa"/>
            <w:shd w:val="clear" w:color="auto" w:fill="auto"/>
            <w:noWrap/>
            <w:vAlign w:val="bottom"/>
          </w:tcPr>
          <w:p w14:paraId="3BB3EF4D" w14:textId="0AEA23AF"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22" w:author="Steve Barbeaux" w:date="2022-10-10T12:38:00Z">
              <w:r>
                <w:rPr>
                  <w:sz w:val="16"/>
                  <w:szCs w:val="16"/>
                </w:rPr>
                <w:t>32.67</w:t>
              </w:r>
            </w:ins>
            <w:del w:id="18923" w:author="Steve Barbeaux" w:date="2022-10-10T12:38:00Z">
              <w:r w:rsidDel="00F31D15">
                <w:rPr>
                  <w:sz w:val="16"/>
                  <w:szCs w:val="16"/>
                </w:rPr>
                <w:delText>34.65</w:delText>
              </w:r>
            </w:del>
          </w:p>
        </w:tc>
        <w:tc>
          <w:tcPr>
            <w:tcW w:w="1008" w:type="dxa"/>
            <w:shd w:val="clear" w:color="auto" w:fill="auto"/>
            <w:vAlign w:val="bottom"/>
          </w:tcPr>
          <w:p w14:paraId="00F02A3B" w14:textId="48724AE3"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24" w:author="Steve Barbeaux" w:date="2022-10-10T12:38:00Z">
              <w:r>
                <w:rPr>
                  <w:sz w:val="16"/>
                  <w:szCs w:val="16"/>
                </w:rPr>
                <w:t>19.00</w:t>
              </w:r>
            </w:ins>
            <w:del w:id="18925" w:author="Steve Barbeaux" w:date="2022-10-10T12:38:00Z">
              <w:r w:rsidDel="00F31D15">
                <w:rPr>
                  <w:sz w:val="16"/>
                  <w:szCs w:val="16"/>
                </w:rPr>
                <w:delText>19.00</w:delText>
              </w:r>
            </w:del>
          </w:p>
        </w:tc>
      </w:tr>
      <w:tr w:rsidR="00711944" w:rsidRPr="00FE4F7D" w14:paraId="740D3260" w14:textId="77777777" w:rsidTr="003928C3">
        <w:trPr>
          <w:jc w:val="center"/>
        </w:trPr>
        <w:tc>
          <w:tcPr>
            <w:tcW w:w="1008" w:type="dxa"/>
            <w:shd w:val="clear" w:color="auto" w:fill="auto"/>
            <w:noWrap/>
            <w:vAlign w:val="bottom"/>
          </w:tcPr>
          <w:p w14:paraId="039974C6" w14:textId="6A73CADB"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26" w:author="Steve Barbeaux" w:date="2022-10-10T12:38:00Z">
              <w:r>
                <w:rPr>
                  <w:sz w:val="16"/>
                  <w:szCs w:val="16"/>
                </w:rPr>
                <w:t>2029</w:t>
              </w:r>
            </w:ins>
            <w:del w:id="18927" w:author="Steve Barbeaux" w:date="2022-10-10T12:38:00Z">
              <w:r w:rsidDel="00F31D15">
                <w:rPr>
                  <w:sz w:val="16"/>
                  <w:szCs w:val="16"/>
                </w:rPr>
                <w:delText>2027</w:delText>
              </w:r>
            </w:del>
          </w:p>
        </w:tc>
        <w:tc>
          <w:tcPr>
            <w:tcW w:w="999" w:type="dxa"/>
            <w:shd w:val="clear" w:color="auto" w:fill="auto"/>
            <w:noWrap/>
            <w:vAlign w:val="bottom"/>
          </w:tcPr>
          <w:p w14:paraId="3121805F" w14:textId="0D7F016C"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28" w:author="Steve Barbeaux" w:date="2022-10-10T12:38:00Z">
              <w:r>
                <w:rPr>
                  <w:sz w:val="16"/>
                  <w:szCs w:val="16"/>
                </w:rPr>
                <w:t>32.77</w:t>
              </w:r>
            </w:ins>
            <w:del w:id="18929" w:author="Steve Barbeaux" w:date="2022-10-10T12:38:00Z">
              <w:r w:rsidDel="00F31D15">
                <w:rPr>
                  <w:sz w:val="16"/>
                  <w:szCs w:val="16"/>
                </w:rPr>
                <w:delText>35.16</w:delText>
              </w:r>
            </w:del>
          </w:p>
        </w:tc>
        <w:tc>
          <w:tcPr>
            <w:tcW w:w="1129" w:type="dxa"/>
            <w:shd w:val="clear" w:color="auto" w:fill="auto"/>
            <w:noWrap/>
            <w:vAlign w:val="bottom"/>
          </w:tcPr>
          <w:p w14:paraId="6D4693B0" w14:textId="5AD1ED56"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30" w:author="Steve Barbeaux" w:date="2022-10-10T12:38:00Z">
              <w:r>
                <w:rPr>
                  <w:sz w:val="16"/>
                  <w:szCs w:val="16"/>
                </w:rPr>
                <w:t>32.77</w:t>
              </w:r>
            </w:ins>
            <w:del w:id="18931" w:author="Steve Barbeaux" w:date="2022-10-10T12:38:00Z">
              <w:r w:rsidDel="00F31D15">
                <w:rPr>
                  <w:sz w:val="16"/>
                  <w:szCs w:val="16"/>
                </w:rPr>
                <w:delText>35.16</w:delText>
              </w:r>
            </w:del>
          </w:p>
        </w:tc>
        <w:tc>
          <w:tcPr>
            <w:tcW w:w="1129" w:type="dxa"/>
            <w:shd w:val="clear" w:color="auto" w:fill="auto"/>
            <w:noWrap/>
            <w:vAlign w:val="bottom"/>
          </w:tcPr>
          <w:p w14:paraId="479CC0F5" w14:textId="67F53F3E"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32" w:author="Steve Barbeaux" w:date="2022-10-10T12:38:00Z">
              <w:r>
                <w:rPr>
                  <w:sz w:val="16"/>
                  <w:szCs w:val="16"/>
                </w:rPr>
                <w:t>5.79</w:t>
              </w:r>
            </w:ins>
            <w:del w:id="18933" w:author="Steve Barbeaux" w:date="2022-10-10T12:38:00Z">
              <w:r w:rsidDel="00F31D15">
                <w:rPr>
                  <w:sz w:val="16"/>
                  <w:szCs w:val="16"/>
                </w:rPr>
                <w:delText>4.95</w:delText>
              </w:r>
            </w:del>
          </w:p>
        </w:tc>
        <w:tc>
          <w:tcPr>
            <w:tcW w:w="1129" w:type="dxa"/>
            <w:shd w:val="clear" w:color="auto" w:fill="auto"/>
            <w:noWrap/>
            <w:vAlign w:val="bottom"/>
          </w:tcPr>
          <w:p w14:paraId="63A35C88" w14:textId="6C0DC6C4"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34" w:author="Steve Barbeaux" w:date="2022-10-10T12:38:00Z">
              <w:r>
                <w:rPr>
                  <w:sz w:val="16"/>
                  <w:szCs w:val="16"/>
                </w:rPr>
                <w:t>21.99</w:t>
              </w:r>
            </w:ins>
            <w:del w:id="18935" w:author="Steve Barbeaux" w:date="2022-10-10T12:38:00Z">
              <w:r w:rsidDel="00F31D15">
                <w:rPr>
                  <w:sz w:val="16"/>
                  <w:szCs w:val="16"/>
                </w:rPr>
                <w:delText>23.70</w:delText>
              </w:r>
            </w:del>
          </w:p>
        </w:tc>
        <w:tc>
          <w:tcPr>
            <w:tcW w:w="1129" w:type="dxa"/>
            <w:shd w:val="clear" w:color="auto" w:fill="auto"/>
            <w:noWrap/>
            <w:vAlign w:val="bottom"/>
          </w:tcPr>
          <w:p w14:paraId="0D21ABF8" w14:textId="7B5AD169"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36" w:author="Steve Barbeaux" w:date="2022-10-10T12:38:00Z">
              <w:r>
                <w:rPr>
                  <w:sz w:val="16"/>
                  <w:szCs w:val="16"/>
                </w:rPr>
                <w:t>0.00</w:t>
              </w:r>
            </w:ins>
            <w:del w:id="18937" w:author="Steve Barbeaux" w:date="2022-10-10T12:38:00Z">
              <w:r w:rsidDel="00F31D15">
                <w:rPr>
                  <w:sz w:val="16"/>
                  <w:szCs w:val="16"/>
                </w:rPr>
                <w:delText>0.00</w:delText>
              </w:r>
            </w:del>
          </w:p>
        </w:tc>
        <w:tc>
          <w:tcPr>
            <w:tcW w:w="1055" w:type="dxa"/>
            <w:shd w:val="clear" w:color="auto" w:fill="auto"/>
            <w:noWrap/>
            <w:vAlign w:val="bottom"/>
          </w:tcPr>
          <w:p w14:paraId="5FCF0569" w14:textId="0CC2FBE1"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38" w:author="Steve Barbeaux" w:date="2022-10-10T12:38:00Z">
              <w:r>
                <w:rPr>
                  <w:sz w:val="16"/>
                  <w:szCs w:val="16"/>
                </w:rPr>
                <w:t>35.62</w:t>
              </w:r>
            </w:ins>
            <w:del w:id="18939" w:author="Steve Barbeaux" w:date="2022-10-10T12:38:00Z">
              <w:r w:rsidDel="00F31D15">
                <w:rPr>
                  <w:sz w:val="16"/>
                  <w:szCs w:val="16"/>
                </w:rPr>
                <w:delText>38.33</w:delText>
              </w:r>
            </w:del>
          </w:p>
        </w:tc>
        <w:tc>
          <w:tcPr>
            <w:tcW w:w="990" w:type="dxa"/>
            <w:shd w:val="clear" w:color="auto" w:fill="auto"/>
            <w:noWrap/>
            <w:vAlign w:val="bottom"/>
          </w:tcPr>
          <w:p w14:paraId="240F6F74" w14:textId="1E310B06"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40" w:author="Steve Barbeaux" w:date="2022-10-10T12:38:00Z">
              <w:r>
                <w:rPr>
                  <w:sz w:val="16"/>
                  <w:szCs w:val="16"/>
                </w:rPr>
                <w:t>35.77</w:t>
              </w:r>
            </w:ins>
            <w:del w:id="18941" w:author="Steve Barbeaux" w:date="2022-10-10T12:38:00Z">
              <w:r w:rsidDel="00F31D15">
                <w:rPr>
                  <w:sz w:val="16"/>
                  <w:szCs w:val="16"/>
                </w:rPr>
                <w:delText>38.50</w:delText>
              </w:r>
            </w:del>
          </w:p>
        </w:tc>
        <w:tc>
          <w:tcPr>
            <w:tcW w:w="1008" w:type="dxa"/>
            <w:shd w:val="clear" w:color="auto" w:fill="auto"/>
            <w:vAlign w:val="bottom"/>
          </w:tcPr>
          <w:p w14:paraId="7F33749A" w14:textId="13840A29"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42" w:author="Steve Barbeaux" w:date="2022-10-10T12:38:00Z">
              <w:r>
                <w:rPr>
                  <w:sz w:val="16"/>
                  <w:szCs w:val="16"/>
                </w:rPr>
                <w:t>19.00</w:t>
              </w:r>
            </w:ins>
            <w:del w:id="18943" w:author="Steve Barbeaux" w:date="2022-10-10T12:38:00Z">
              <w:r w:rsidDel="00F31D15">
                <w:rPr>
                  <w:sz w:val="16"/>
                  <w:szCs w:val="16"/>
                </w:rPr>
                <w:delText>19.00</w:delText>
              </w:r>
            </w:del>
          </w:p>
        </w:tc>
      </w:tr>
      <w:tr w:rsidR="00711944" w:rsidRPr="00FE4F7D" w14:paraId="188E1DB3" w14:textId="77777777" w:rsidTr="003928C3">
        <w:trPr>
          <w:jc w:val="center"/>
        </w:trPr>
        <w:tc>
          <w:tcPr>
            <w:tcW w:w="1008" w:type="dxa"/>
            <w:shd w:val="clear" w:color="auto" w:fill="auto"/>
            <w:noWrap/>
            <w:vAlign w:val="bottom"/>
          </w:tcPr>
          <w:p w14:paraId="39528596" w14:textId="0455DA8E"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44" w:author="Steve Barbeaux" w:date="2022-10-10T12:38:00Z">
              <w:r>
                <w:rPr>
                  <w:sz w:val="16"/>
                  <w:szCs w:val="16"/>
                </w:rPr>
                <w:t>2030</w:t>
              </w:r>
            </w:ins>
            <w:del w:id="18945" w:author="Steve Barbeaux" w:date="2022-10-10T12:38:00Z">
              <w:r w:rsidDel="00F31D15">
                <w:rPr>
                  <w:sz w:val="16"/>
                  <w:szCs w:val="16"/>
                </w:rPr>
                <w:delText>2028</w:delText>
              </w:r>
            </w:del>
          </w:p>
        </w:tc>
        <w:tc>
          <w:tcPr>
            <w:tcW w:w="999" w:type="dxa"/>
            <w:shd w:val="clear" w:color="auto" w:fill="auto"/>
            <w:noWrap/>
            <w:vAlign w:val="bottom"/>
          </w:tcPr>
          <w:p w14:paraId="2DDB96F2" w14:textId="6F740275"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46" w:author="Steve Barbeaux" w:date="2022-10-10T12:38:00Z">
              <w:r>
                <w:rPr>
                  <w:sz w:val="16"/>
                  <w:szCs w:val="16"/>
                </w:rPr>
                <w:t>35.04</w:t>
              </w:r>
            </w:ins>
            <w:del w:id="18947" w:author="Steve Barbeaux" w:date="2022-10-10T12:38:00Z">
              <w:r w:rsidDel="00F31D15">
                <w:rPr>
                  <w:sz w:val="16"/>
                  <w:szCs w:val="16"/>
                </w:rPr>
                <w:delText>37.81</w:delText>
              </w:r>
            </w:del>
          </w:p>
        </w:tc>
        <w:tc>
          <w:tcPr>
            <w:tcW w:w="1129" w:type="dxa"/>
            <w:shd w:val="clear" w:color="auto" w:fill="auto"/>
            <w:noWrap/>
            <w:vAlign w:val="bottom"/>
          </w:tcPr>
          <w:p w14:paraId="5C3A9861" w14:textId="228BF0AD"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48" w:author="Steve Barbeaux" w:date="2022-10-10T12:38:00Z">
              <w:r>
                <w:rPr>
                  <w:sz w:val="16"/>
                  <w:szCs w:val="16"/>
                </w:rPr>
                <w:t>35.04</w:t>
              </w:r>
            </w:ins>
            <w:del w:id="18949" w:author="Steve Barbeaux" w:date="2022-10-10T12:38:00Z">
              <w:r w:rsidDel="00F31D15">
                <w:rPr>
                  <w:sz w:val="16"/>
                  <w:szCs w:val="16"/>
                </w:rPr>
                <w:delText>37.81</w:delText>
              </w:r>
            </w:del>
          </w:p>
        </w:tc>
        <w:tc>
          <w:tcPr>
            <w:tcW w:w="1129" w:type="dxa"/>
            <w:shd w:val="clear" w:color="auto" w:fill="auto"/>
            <w:noWrap/>
            <w:vAlign w:val="bottom"/>
          </w:tcPr>
          <w:p w14:paraId="4EF4B29B" w14:textId="369FD2EB"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50" w:author="Steve Barbeaux" w:date="2022-10-10T12:38:00Z">
              <w:r>
                <w:rPr>
                  <w:sz w:val="16"/>
                  <w:szCs w:val="16"/>
                </w:rPr>
                <w:t>6.31</w:t>
              </w:r>
            </w:ins>
            <w:del w:id="18951" w:author="Steve Barbeaux" w:date="2022-10-10T12:38:00Z">
              <w:r w:rsidDel="00F31D15">
                <w:rPr>
                  <w:sz w:val="16"/>
                  <w:szCs w:val="16"/>
                </w:rPr>
                <w:delText>5.39</w:delText>
              </w:r>
            </w:del>
          </w:p>
        </w:tc>
        <w:tc>
          <w:tcPr>
            <w:tcW w:w="1129" w:type="dxa"/>
            <w:shd w:val="clear" w:color="auto" w:fill="auto"/>
            <w:noWrap/>
            <w:vAlign w:val="bottom"/>
          </w:tcPr>
          <w:p w14:paraId="1C74B755" w14:textId="29A8E58E"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52" w:author="Steve Barbeaux" w:date="2022-10-10T12:38:00Z">
              <w:r>
                <w:rPr>
                  <w:sz w:val="16"/>
                  <w:szCs w:val="16"/>
                </w:rPr>
                <w:t>23.61</w:t>
              </w:r>
            </w:ins>
            <w:del w:id="18953" w:author="Steve Barbeaux" w:date="2022-10-10T12:38:00Z">
              <w:r w:rsidDel="00F31D15">
                <w:rPr>
                  <w:sz w:val="16"/>
                  <w:szCs w:val="16"/>
                </w:rPr>
                <w:delText>25.51</w:delText>
              </w:r>
            </w:del>
          </w:p>
        </w:tc>
        <w:tc>
          <w:tcPr>
            <w:tcW w:w="1129" w:type="dxa"/>
            <w:shd w:val="clear" w:color="auto" w:fill="auto"/>
            <w:noWrap/>
            <w:vAlign w:val="bottom"/>
          </w:tcPr>
          <w:p w14:paraId="44A9F53F" w14:textId="46B48CB0"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54" w:author="Steve Barbeaux" w:date="2022-10-10T12:38:00Z">
              <w:r>
                <w:rPr>
                  <w:sz w:val="16"/>
                  <w:szCs w:val="16"/>
                </w:rPr>
                <w:t>0.00</w:t>
              </w:r>
            </w:ins>
            <w:del w:id="18955" w:author="Steve Barbeaux" w:date="2022-10-10T12:38:00Z">
              <w:r w:rsidDel="00F31D15">
                <w:rPr>
                  <w:sz w:val="16"/>
                  <w:szCs w:val="16"/>
                </w:rPr>
                <w:delText>0.00</w:delText>
              </w:r>
            </w:del>
          </w:p>
        </w:tc>
        <w:tc>
          <w:tcPr>
            <w:tcW w:w="1055" w:type="dxa"/>
            <w:shd w:val="clear" w:color="auto" w:fill="auto"/>
            <w:noWrap/>
            <w:vAlign w:val="bottom"/>
          </w:tcPr>
          <w:p w14:paraId="473242A9" w14:textId="0C9F94BF"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56" w:author="Steve Barbeaux" w:date="2022-10-10T12:38:00Z">
              <w:r>
                <w:rPr>
                  <w:sz w:val="16"/>
                  <w:szCs w:val="16"/>
                </w:rPr>
                <w:t>37.90</w:t>
              </w:r>
            </w:ins>
            <w:del w:id="18957" w:author="Steve Barbeaux" w:date="2022-10-10T12:38:00Z">
              <w:r w:rsidDel="00F31D15">
                <w:rPr>
                  <w:sz w:val="16"/>
                  <w:szCs w:val="16"/>
                </w:rPr>
                <w:delText>41.03</w:delText>
              </w:r>
            </w:del>
          </w:p>
        </w:tc>
        <w:tc>
          <w:tcPr>
            <w:tcW w:w="990" w:type="dxa"/>
            <w:shd w:val="clear" w:color="auto" w:fill="auto"/>
            <w:noWrap/>
            <w:vAlign w:val="bottom"/>
          </w:tcPr>
          <w:p w14:paraId="6E341FE3" w14:textId="4175E7C0"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58" w:author="Steve Barbeaux" w:date="2022-10-10T12:38:00Z">
              <w:r>
                <w:rPr>
                  <w:sz w:val="16"/>
                  <w:szCs w:val="16"/>
                </w:rPr>
                <w:t>37.95</w:t>
              </w:r>
            </w:ins>
            <w:del w:id="18959" w:author="Steve Barbeaux" w:date="2022-10-10T12:38:00Z">
              <w:r w:rsidDel="00F31D15">
                <w:rPr>
                  <w:sz w:val="16"/>
                  <w:szCs w:val="16"/>
                </w:rPr>
                <w:delText>41.08</w:delText>
              </w:r>
            </w:del>
          </w:p>
        </w:tc>
        <w:tc>
          <w:tcPr>
            <w:tcW w:w="1008" w:type="dxa"/>
            <w:shd w:val="clear" w:color="auto" w:fill="auto"/>
            <w:vAlign w:val="bottom"/>
          </w:tcPr>
          <w:p w14:paraId="60B84724" w14:textId="70025FA6"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60" w:author="Steve Barbeaux" w:date="2022-10-10T12:38:00Z">
              <w:r>
                <w:rPr>
                  <w:sz w:val="16"/>
                  <w:szCs w:val="16"/>
                </w:rPr>
                <w:t>19.00</w:t>
              </w:r>
            </w:ins>
            <w:del w:id="18961" w:author="Steve Barbeaux" w:date="2022-10-10T12:38:00Z">
              <w:r w:rsidDel="00F31D15">
                <w:rPr>
                  <w:sz w:val="16"/>
                  <w:szCs w:val="16"/>
                </w:rPr>
                <w:delText>19.00</w:delText>
              </w:r>
            </w:del>
          </w:p>
        </w:tc>
      </w:tr>
      <w:tr w:rsidR="00711944" w:rsidRPr="00FE4F7D" w14:paraId="1317870D" w14:textId="77777777" w:rsidTr="003928C3">
        <w:trPr>
          <w:jc w:val="center"/>
        </w:trPr>
        <w:tc>
          <w:tcPr>
            <w:tcW w:w="1008" w:type="dxa"/>
            <w:shd w:val="clear" w:color="auto" w:fill="auto"/>
            <w:noWrap/>
            <w:vAlign w:val="bottom"/>
          </w:tcPr>
          <w:p w14:paraId="1F162BE7" w14:textId="25AFF730"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62" w:author="Steve Barbeaux" w:date="2022-10-10T12:38:00Z">
              <w:r>
                <w:rPr>
                  <w:sz w:val="16"/>
                  <w:szCs w:val="16"/>
                </w:rPr>
                <w:t>2031</w:t>
              </w:r>
            </w:ins>
            <w:del w:id="18963" w:author="Steve Barbeaux" w:date="2022-10-10T12:38:00Z">
              <w:r w:rsidDel="00F31D15">
                <w:rPr>
                  <w:sz w:val="16"/>
                  <w:szCs w:val="16"/>
                </w:rPr>
                <w:delText>2029</w:delText>
              </w:r>
            </w:del>
          </w:p>
        </w:tc>
        <w:tc>
          <w:tcPr>
            <w:tcW w:w="999" w:type="dxa"/>
            <w:shd w:val="clear" w:color="auto" w:fill="auto"/>
            <w:noWrap/>
            <w:vAlign w:val="bottom"/>
          </w:tcPr>
          <w:p w14:paraId="309F0886" w14:textId="32D916BC"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64" w:author="Steve Barbeaux" w:date="2022-10-10T12:38:00Z">
              <w:r>
                <w:rPr>
                  <w:sz w:val="16"/>
                  <w:szCs w:val="16"/>
                </w:rPr>
                <w:t>36.37</w:t>
              </w:r>
            </w:ins>
            <w:del w:id="18965" w:author="Steve Barbeaux" w:date="2022-10-10T12:38:00Z">
              <w:r w:rsidDel="00F31D15">
                <w:rPr>
                  <w:sz w:val="16"/>
                  <w:szCs w:val="16"/>
                </w:rPr>
                <w:delText>39.43</w:delText>
              </w:r>
            </w:del>
          </w:p>
        </w:tc>
        <w:tc>
          <w:tcPr>
            <w:tcW w:w="1129" w:type="dxa"/>
            <w:shd w:val="clear" w:color="auto" w:fill="auto"/>
            <w:noWrap/>
            <w:vAlign w:val="bottom"/>
          </w:tcPr>
          <w:p w14:paraId="6016BAB8" w14:textId="2B84E4C7"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66" w:author="Steve Barbeaux" w:date="2022-10-10T12:38:00Z">
              <w:r>
                <w:rPr>
                  <w:sz w:val="16"/>
                  <w:szCs w:val="16"/>
                </w:rPr>
                <w:t>36.37</w:t>
              </w:r>
            </w:ins>
            <w:del w:id="18967" w:author="Steve Barbeaux" w:date="2022-10-10T12:38:00Z">
              <w:r w:rsidDel="00F31D15">
                <w:rPr>
                  <w:sz w:val="16"/>
                  <w:szCs w:val="16"/>
                </w:rPr>
                <w:delText>39.43</w:delText>
              </w:r>
            </w:del>
          </w:p>
        </w:tc>
        <w:tc>
          <w:tcPr>
            <w:tcW w:w="1129" w:type="dxa"/>
            <w:shd w:val="clear" w:color="auto" w:fill="auto"/>
            <w:noWrap/>
            <w:vAlign w:val="bottom"/>
          </w:tcPr>
          <w:p w14:paraId="63060DF7" w14:textId="2ECEB7AD"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68" w:author="Steve Barbeaux" w:date="2022-10-10T12:38:00Z">
              <w:r>
                <w:rPr>
                  <w:sz w:val="16"/>
                  <w:szCs w:val="16"/>
                </w:rPr>
                <w:t>6.73</w:t>
              </w:r>
            </w:ins>
            <w:del w:id="18969" w:author="Steve Barbeaux" w:date="2022-10-10T12:38:00Z">
              <w:r w:rsidDel="00F31D15">
                <w:rPr>
                  <w:sz w:val="16"/>
                  <w:szCs w:val="16"/>
                </w:rPr>
                <w:delText>5.76</w:delText>
              </w:r>
            </w:del>
          </w:p>
        </w:tc>
        <w:tc>
          <w:tcPr>
            <w:tcW w:w="1129" w:type="dxa"/>
            <w:shd w:val="clear" w:color="auto" w:fill="auto"/>
            <w:noWrap/>
            <w:vAlign w:val="bottom"/>
          </w:tcPr>
          <w:p w14:paraId="7A52B6DC" w14:textId="745A9F33"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70" w:author="Steve Barbeaux" w:date="2022-10-10T12:38:00Z">
              <w:r>
                <w:rPr>
                  <w:sz w:val="16"/>
                  <w:szCs w:val="16"/>
                </w:rPr>
                <w:t>24.80</w:t>
              </w:r>
            </w:ins>
            <w:del w:id="18971" w:author="Steve Barbeaux" w:date="2022-10-10T12:38:00Z">
              <w:r w:rsidDel="00F31D15">
                <w:rPr>
                  <w:sz w:val="16"/>
                  <w:szCs w:val="16"/>
                </w:rPr>
                <w:delText>26.85</w:delText>
              </w:r>
            </w:del>
          </w:p>
        </w:tc>
        <w:tc>
          <w:tcPr>
            <w:tcW w:w="1129" w:type="dxa"/>
            <w:shd w:val="clear" w:color="auto" w:fill="auto"/>
            <w:noWrap/>
            <w:vAlign w:val="bottom"/>
          </w:tcPr>
          <w:p w14:paraId="523E18F8" w14:textId="6129351E"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72" w:author="Steve Barbeaux" w:date="2022-10-10T12:38:00Z">
              <w:r>
                <w:rPr>
                  <w:sz w:val="16"/>
                  <w:szCs w:val="16"/>
                </w:rPr>
                <w:t>0.00</w:t>
              </w:r>
            </w:ins>
            <w:del w:id="18973" w:author="Steve Barbeaux" w:date="2022-10-10T12:38:00Z">
              <w:r w:rsidDel="00F31D15">
                <w:rPr>
                  <w:sz w:val="16"/>
                  <w:szCs w:val="16"/>
                </w:rPr>
                <w:delText>0.00</w:delText>
              </w:r>
            </w:del>
          </w:p>
        </w:tc>
        <w:tc>
          <w:tcPr>
            <w:tcW w:w="1055" w:type="dxa"/>
            <w:shd w:val="clear" w:color="auto" w:fill="auto"/>
            <w:noWrap/>
            <w:vAlign w:val="bottom"/>
          </w:tcPr>
          <w:p w14:paraId="3350D675" w14:textId="44609510"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74" w:author="Steve Barbeaux" w:date="2022-10-10T12:38:00Z">
              <w:r>
                <w:rPr>
                  <w:sz w:val="16"/>
                  <w:szCs w:val="16"/>
                </w:rPr>
                <w:t>39.04</w:t>
              </w:r>
            </w:ins>
            <w:del w:id="18975" w:author="Steve Barbeaux" w:date="2022-10-10T12:38:00Z">
              <w:r w:rsidDel="00F31D15">
                <w:rPr>
                  <w:sz w:val="16"/>
                  <w:szCs w:val="16"/>
                </w:rPr>
                <w:delText>42.36</w:delText>
              </w:r>
            </w:del>
          </w:p>
        </w:tc>
        <w:tc>
          <w:tcPr>
            <w:tcW w:w="990" w:type="dxa"/>
            <w:shd w:val="clear" w:color="auto" w:fill="auto"/>
            <w:noWrap/>
            <w:vAlign w:val="bottom"/>
          </w:tcPr>
          <w:p w14:paraId="3F4023B7" w14:textId="5E6C3AFB"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76" w:author="Steve Barbeaux" w:date="2022-10-10T12:38:00Z">
              <w:r>
                <w:rPr>
                  <w:sz w:val="16"/>
                  <w:szCs w:val="16"/>
                </w:rPr>
                <w:t>39.04</w:t>
              </w:r>
            </w:ins>
            <w:del w:id="18977" w:author="Steve Barbeaux" w:date="2022-10-10T12:38:00Z">
              <w:r w:rsidDel="00F31D15">
                <w:rPr>
                  <w:sz w:val="16"/>
                  <w:szCs w:val="16"/>
                </w:rPr>
                <w:delText>42.36</w:delText>
              </w:r>
            </w:del>
          </w:p>
        </w:tc>
        <w:tc>
          <w:tcPr>
            <w:tcW w:w="1008" w:type="dxa"/>
            <w:shd w:val="clear" w:color="auto" w:fill="auto"/>
            <w:vAlign w:val="bottom"/>
          </w:tcPr>
          <w:p w14:paraId="1AA6FBD3" w14:textId="4D50B4E4"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78" w:author="Steve Barbeaux" w:date="2022-10-10T12:38:00Z">
              <w:r>
                <w:rPr>
                  <w:sz w:val="16"/>
                  <w:szCs w:val="16"/>
                </w:rPr>
                <w:t>19.00</w:t>
              </w:r>
            </w:ins>
            <w:del w:id="18979" w:author="Steve Barbeaux" w:date="2022-10-10T12:38:00Z">
              <w:r w:rsidDel="00F31D15">
                <w:rPr>
                  <w:sz w:val="16"/>
                  <w:szCs w:val="16"/>
                </w:rPr>
                <w:delText>19.00</w:delText>
              </w:r>
            </w:del>
          </w:p>
        </w:tc>
      </w:tr>
      <w:tr w:rsidR="00711944" w:rsidRPr="00FE4F7D" w14:paraId="4A9075BF" w14:textId="77777777" w:rsidTr="003928C3">
        <w:trPr>
          <w:jc w:val="center"/>
        </w:trPr>
        <w:tc>
          <w:tcPr>
            <w:tcW w:w="1008" w:type="dxa"/>
            <w:shd w:val="clear" w:color="auto" w:fill="auto"/>
            <w:noWrap/>
            <w:vAlign w:val="bottom"/>
          </w:tcPr>
          <w:p w14:paraId="08A4B672" w14:textId="09E9473F"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80" w:author="Steve Barbeaux" w:date="2022-10-10T12:38:00Z">
              <w:r>
                <w:rPr>
                  <w:sz w:val="16"/>
                  <w:szCs w:val="16"/>
                </w:rPr>
                <w:t>2032</w:t>
              </w:r>
            </w:ins>
            <w:del w:id="18981" w:author="Steve Barbeaux" w:date="2022-10-10T12:38:00Z">
              <w:r w:rsidDel="00F31D15">
                <w:rPr>
                  <w:sz w:val="16"/>
                  <w:szCs w:val="16"/>
                </w:rPr>
                <w:delText>2030</w:delText>
              </w:r>
            </w:del>
          </w:p>
        </w:tc>
        <w:tc>
          <w:tcPr>
            <w:tcW w:w="999" w:type="dxa"/>
            <w:shd w:val="clear" w:color="auto" w:fill="auto"/>
            <w:noWrap/>
            <w:vAlign w:val="bottom"/>
          </w:tcPr>
          <w:p w14:paraId="31F7FA26" w14:textId="36FD49DA"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82" w:author="Steve Barbeaux" w:date="2022-10-10T12:38:00Z">
              <w:r>
                <w:rPr>
                  <w:sz w:val="16"/>
                  <w:szCs w:val="16"/>
                </w:rPr>
                <w:t>37.13</w:t>
              </w:r>
            </w:ins>
            <w:del w:id="18983" w:author="Steve Barbeaux" w:date="2022-10-10T12:38:00Z">
              <w:r w:rsidDel="00F31D15">
                <w:rPr>
                  <w:sz w:val="16"/>
                  <w:szCs w:val="16"/>
                </w:rPr>
                <w:delText>40.29</w:delText>
              </w:r>
            </w:del>
          </w:p>
        </w:tc>
        <w:tc>
          <w:tcPr>
            <w:tcW w:w="1129" w:type="dxa"/>
            <w:shd w:val="clear" w:color="auto" w:fill="auto"/>
            <w:noWrap/>
            <w:vAlign w:val="bottom"/>
          </w:tcPr>
          <w:p w14:paraId="11444944" w14:textId="6021410B"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84" w:author="Steve Barbeaux" w:date="2022-10-10T12:38:00Z">
              <w:r>
                <w:rPr>
                  <w:sz w:val="16"/>
                  <w:szCs w:val="16"/>
                </w:rPr>
                <w:t>37.13</w:t>
              </w:r>
            </w:ins>
            <w:del w:id="18985" w:author="Steve Barbeaux" w:date="2022-10-10T12:38:00Z">
              <w:r w:rsidDel="00F31D15">
                <w:rPr>
                  <w:sz w:val="16"/>
                  <w:szCs w:val="16"/>
                </w:rPr>
                <w:delText>40.29</w:delText>
              </w:r>
            </w:del>
          </w:p>
        </w:tc>
        <w:tc>
          <w:tcPr>
            <w:tcW w:w="1129" w:type="dxa"/>
            <w:shd w:val="clear" w:color="auto" w:fill="auto"/>
            <w:noWrap/>
            <w:vAlign w:val="bottom"/>
          </w:tcPr>
          <w:p w14:paraId="03BB77CB" w14:textId="1CFF486F"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86" w:author="Steve Barbeaux" w:date="2022-10-10T12:38:00Z">
              <w:r>
                <w:rPr>
                  <w:sz w:val="16"/>
                  <w:szCs w:val="16"/>
                </w:rPr>
                <w:t>7.06</w:t>
              </w:r>
            </w:ins>
            <w:del w:id="18987" w:author="Steve Barbeaux" w:date="2022-10-10T12:38:00Z">
              <w:r w:rsidDel="00F31D15">
                <w:rPr>
                  <w:sz w:val="16"/>
                  <w:szCs w:val="16"/>
                </w:rPr>
                <w:delText>6.06</w:delText>
              </w:r>
            </w:del>
          </w:p>
        </w:tc>
        <w:tc>
          <w:tcPr>
            <w:tcW w:w="1129" w:type="dxa"/>
            <w:shd w:val="clear" w:color="auto" w:fill="auto"/>
            <w:noWrap/>
            <w:vAlign w:val="bottom"/>
          </w:tcPr>
          <w:p w14:paraId="49EF622A" w14:textId="451CE6BB"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88" w:author="Steve Barbeaux" w:date="2022-10-10T12:38:00Z">
              <w:r>
                <w:rPr>
                  <w:sz w:val="16"/>
                  <w:szCs w:val="16"/>
                </w:rPr>
                <w:t>25.62</w:t>
              </w:r>
            </w:ins>
            <w:del w:id="18989" w:author="Steve Barbeaux" w:date="2022-10-10T12:38:00Z">
              <w:r w:rsidDel="00F31D15">
                <w:rPr>
                  <w:sz w:val="16"/>
                  <w:szCs w:val="16"/>
                </w:rPr>
                <w:delText>27.77</w:delText>
              </w:r>
            </w:del>
          </w:p>
        </w:tc>
        <w:tc>
          <w:tcPr>
            <w:tcW w:w="1129" w:type="dxa"/>
            <w:shd w:val="clear" w:color="auto" w:fill="auto"/>
            <w:noWrap/>
            <w:vAlign w:val="bottom"/>
          </w:tcPr>
          <w:p w14:paraId="7F95C0AB" w14:textId="3BBEEC12"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90" w:author="Steve Barbeaux" w:date="2022-10-10T12:38:00Z">
              <w:r>
                <w:rPr>
                  <w:sz w:val="16"/>
                  <w:szCs w:val="16"/>
                </w:rPr>
                <w:t>0.00</w:t>
              </w:r>
            </w:ins>
            <w:del w:id="18991" w:author="Steve Barbeaux" w:date="2022-10-10T12:38:00Z">
              <w:r w:rsidDel="00F31D15">
                <w:rPr>
                  <w:sz w:val="16"/>
                  <w:szCs w:val="16"/>
                </w:rPr>
                <w:delText>0.00</w:delText>
              </w:r>
            </w:del>
          </w:p>
        </w:tc>
        <w:tc>
          <w:tcPr>
            <w:tcW w:w="1055" w:type="dxa"/>
            <w:shd w:val="clear" w:color="auto" w:fill="auto"/>
            <w:noWrap/>
            <w:vAlign w:val="bottom"/>
          </w:tcPr>
          <w:p w14:paraId="2F0D510A" w14:textId="2EA41A46"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92" w:author="Steve Barbeaux" w:date="2022-10-10T12:38:00Z">
              <w:r>
                <w:rPr>
                  <w:sz w:val="16"/>
                  <w:szCs w:val="16"/>
                </w:rPr>
                <w:t>39.55</w:t>
              </w:r>
            </w:ins>
            <w:del w:id="18993" w:author="Steve Barbeaux" w:date="2022-10-10T12:38:00Z">
              <w:r w:rsidDel="00F31D15">
                <w:rPr>
                  <w:sz w:val="16"/>
                  <w:szCs w:val="16"/>
                </w:rPr>
                <w:delText>42.96</w:delText>
              </w:r>
            </w:del>
          </w:p>
        </w:tc>
        <w:tc>
          <w:tcPr>
            <w:tcW w:w="990" w:type="dxa"/>
            <w:shd w:val="clear" w:color="auto" w:fill="auto"/>
            <w:noWrap/>
            <w:vAlign w:val="bottom"/>
          </w:tcPr>
          <w:p w14:paraId="2CEABC48" w14:textId="1394E41D"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94" w:author="Steve Barbeaux" w:date="2022-10-10T12:38:00Z">
              <w:r>
                <w:rPr>
                  <w:sz w:val="16"/>
                  <w:szCs w:val="16"/>
                </w:rPr>
                <w:t>39.54</w:t>
              </w:r>
            </w:ins>
            <w:del w:id="18995" w:author="Steve Barbeaux" w:date="2022-10-10T12:38:00Z">
              <w:r w:rsidDel="00F31D15">
                <w:rPr>
                  <w:sz w:val="16"/>
                  <w:szCs w:val="16"/>
                </w:rPr>
                <w:delText>42.95</w:delText>
              </w:r>
            </w:del>
          </w:p>
        </w:tc>
        <w:tc>
          <w:tcPr>
            <w:tcW w:w="1008" w:type="dxa"/>
            <w:shd w:val="clear" w:color="auto" w:fill="auto"/>
            <w:vAlign w:val="bottom"/>
          </w:tcPr>
          <w:p w14:paraId="4445F338" w14:textId="638BDEDE"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96" w:author="Steve Barbeaux" w:date="2022-10-10T12:38:00Z">
              <w:r>
                <w:rPr>
                  <w:sz w:val="16"/>
                  <w:szCs w:val="16"/>
                </w:rPr>
                <w:t>19.00</w:t>
              </w:r>
            </w:ins>
            <w:del w:id="18997" w:author="Steve Barbeaux" w:date="2022-10-10T12:38:00Z">
              <w:r w:rsidDel="00F31D15">
                <w:rPr>
                  <w:sz w:val="16"/>
                  <w:szCs w:val="16"/>
                </w:rPr>
                <w:delText>19.00</w:delText>
              </w:r>
            </w:del>
          </w:p>
        </w:tc>
      </w:tr>
      <w:tr w:rsidR="00711944" w:rsidRPr="00FE4F7D" w14:paraId="1E78BCA2" w14:textId="77777777" w:rsidTr="003928C3">
        <w:trPr>
          <w:jc w:val="center"/>
        </w:trPr>
        <w:tc>
          <w:tcPr>
            <w:tcW w:w="1008" w:type="dxa"/>
            <w:shd w:val="clear" w:color="auto" w:fill="auto"/>
            <w:noWrap/>
            <w:vAlign w:val="bottom"/>
          </w:tcPr>
          <w:p w14:paraId="23020864" w14:textId="63FFBF11"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8998" w:author="Steve Barbeaux" w:date="2022-10-10T12:38:00Z">
              <w:r>
                <w:rPr>
                  <w:sz w:val="16"/>
                  <w:szCs w:val="16"/>
                </w:rPr>
                <w:t>2033</w:t>
              </w:r>
            </w:ins>
            <w:del w:id="18999" w:author="Steve Barbeaux" w:date="2022-10-10T12:38:00Z">
              <w:r w:rsidDel="00F31D15">
                <w:rPr>
                  <w:sz w:val="16"/>
                  <w:szCs w:val="16"/>
                </w:rPr>
                <w:delText>2031</w:delText>
              </w:r>
            </w:del>
          </w:p>
        </w:tc>
        <w:tc>
          <w:tcPr>
            <w:tcW w:w="999" w:type="dxa"/>
            <w:shd w:val="clear" w:color="auto" w:fill="auto"/>
            <w:noWrap/>
            <w:vAlign w:val="bottom"/>
          </w:tcPr>
          <w:p w14:paraId="20089C4D" w14:textId="11D51F5F"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9000" w:author="Steve Barbeaux" w:date="2022-10-10T12:38:00Z">
              <w:r>
                <w:rPr>
                  <w:sz w:val="16"/>
                  <w:szCs w:val="16"/>
                </w:rPr>
                <w:t>37.27</w:t>
              </w:r>
            </w:ins>
            <w:del w:id="19001" w:author="Steve Barbeaux" w:date="2022-10-10T12:38:00Z">
              <w:r w:rsidDel="00F31D15">
                <w:rPr>
                  <w:sz w:val="16"/>
                  <w:szCs w:val="16"/>
                </w:rPr>
                <w:delText>40.50</w:delText>
              </w:r>
            </w:del>
          </w:p>
        </w:tc>
        <w:tc>
          <w:tcPr>
            <w:tcW w:w="1129" w:type="dxa"/>
            <w:shd w:val="clear" w:color="auto" w:fill="auto"/>
            <w:noWrap/>
            <w:vAlign w:val="bottom"/>
          </w:tcPr>
          <w:p w14:paraId="056103C1" w14:textId="6F7F651E"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9002" w:author="Steve Barbeaux" w:date="2022-10-10T12:38:00Z">
              <w:r>
                <w:rPr>
                  <w:sz w:val="16"/>
                  <w:szCs w:val="16"/>
                </w:rPr>
                <w:t>37.27</w:t>
              </w:r>
            </w:ins>
            <w:del w:id="19003" w:author="Steve Barbeaux" w:date="2022-10-10T12:38:00Z">
              <w:r w:rsidDel="00F31D15">
                <w:rPr>
                  <w:sz w:val="16"/>
                  <w:szCs w:val="16"/>
                </w:rPr>
                <w:delText>40.50</w:delText>
              </w:r>
            </w:del>
          </w:p>
        </w:tc>
        <w:tc>
          <w:tcPr>
            <w:tcW w:w="1129" w:type="dxa"/>
            <w:shd w:val="clear" w:color="auto" w:fill="auto"/>
            <w:noWrap/>
            <w:vAlign w:val="bottom"/>
          </w:tcPr>
          <w:p w14:paraId="75D9A50E" w14:textId="7D02856F"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9004" w:author="Steve Barbeaux" w:date="2022-10-10T12:38:00Z">
              <w:r>
                <w:rPr>
                  <w:sz w:val="16"/>
                  <w:szCs w:val="16"/>
                </w:rPr>
                <w:t>7.31</w:t>
              </w:r>
            </w:ins>
            <w:del w:id="19005" w:author="Steve Barbeaux" w:date="2022-10-10T12:38:00Z">
              <w:r w:rsidDel="00F31D15">
                <w:rPr>
                  <w:sz w:val="16"/>
                  <w:szCs w:val="16"/>
                </w:rPr>
                <w:delText>6.29</w:delText>
              </w:r>
            </w:del>
          </w:p>
        </w:tc>
        <w:tc>
          <w:tcPr>
            <w:tcW w:w="1129" w:type="dxa"/>
            <w:shd w:val="clear" w:color="auto" w:fill="auto"/>
            <w:noWrap/>
            <w:vAlign w:val="bottom"/>
          </w:tcPr>
          <w:p w14:paraId="399DEECA" w14:textId="16C38EE6"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9006" w:author="Steve Barbeaux" w:date="2022-10-10T12:38:00Z">
              <w:r>
                <w:rPr>
                  <w:sz w:val="16"/>
                  <w:szCs w:val="16"/>
                </w:rPr>
                <w:t>26.10</w:t>
              </w:r>
            </w:ins>
            <w:del w:id="19007" w:author="Steve Barbeaux" w:date="2022-10-10T12:38:00Z">
              <w:r w:rsidDel="00F31D15">
                <w:rPr>
                  <w:sz w:val="16"/>
                  <w:szCs w:val="16"/>
                </w:rPr>
                <w:delText>28.34</w:delText>
              </w:r>
            </w:del>
          </w:p>
        </w:tc>
        <w:tc>
          <w:tcPr>
            <w:tcW w:w="1129" w:type="dxa"/>
            <w:shd w:val="clear" w:color="auto" w:fill="auto"/>
            <w:noWrap/>
            <w:vAlign w:val="bottom"/>
          </w:tcPr>
          <w:p w14:paraId="7ADE9A04" w14:textId="2BD0CEA4"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9008" w:author="Steve Barbeaux" w:date="2022-10-10T12:38:00Z">
              <w:r>
                <w:rPr>
                  <w:sz w:val="16"/>
                  <w:szCs w:val="16"/>
                </w:rPr>
                <w:t>0.00</w:t>
              </w:r>
            </w:ins>
            <w:del w:id="19009" w:author="Steve Barbeaux" w:date="2022-10-10T12:38:00Z">
              <w:r w:rsidDel="00F31D15">
                <w:rPr>
                  <w:sz w:val="16"/>
                  <w:szCs w:val="16"/>
                </w:rPr>
                <w:delText>0.00</w:delText>
              </w:r>
            </w:del>
          </w:p>
        </w:tc>
        <w:tc>
          <w:tcPr>
            <w:tcW w:w="1055" w:type="dxa"/>
            <w:shd w:val="clear" w:color="auto" w:fill="auto"/>
            <w:noWrap/>
            <w:vAlign w:val="bottom"/>
          </w:tcPr>
          <w:p w14:paraId="48C7751A" w14:textId="45FC9C47"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9010" w:author="Steve Barbeaux" w:date="2022-10-10T12:38:00Z">
              <w:r>
                <w:rPr>
                  <w:sz w:val="16"/>
                  <w:szCs w:val="16"/>
                </w:rPr>
                <w:t>39.50</w:t>
              </w:r>
            </w:ins>
            <w:del w:id="19011" w:author="Steve Barbeaux" w:date="2022-10-10T12:38:00Z">
              <w:r w:rsidDel="00F31D15">
                <w:rPr>
                  <w:sz w:val="16"/>
                  <w:szCs w:val="16"/>
                </w:rPr>
                <w:delText>42.92</w:delText>
              </w:r>
            </w:del>
          </w:p>
        </w:tc>
        <w:tc>
          <w:tcPr>
            <w:tcW w:w="990" w:type="dxa"/>
            <w:shd w:val="clear" w:color="auto" w:fill="auto"/>
            <w:noWrap/>
            <w:vAlign w:val="bottom"/>
          </w:tcPr>
          <w:p w14:paraId="26E444C8" w14:textId="453123DC"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9012" w:author="Steve Barbeaux" w:date="2022-10-10T12:38:00Z">
              <w:r>
                <w:rPr>
                  <w:sz w:val="16"/>
                  <w:szCs w:val="16"/>
                </w:rPr>
                <w:t>39.49</w:t>
              </w:r>
            </w:ins>
            <w:del w:id="19013" w:author="Steve Barbeaux" w:date="2022-10-10T12:38:00Z">
              <w:r w:rsidDel="00F31D15">
                <w:rPr>
                  <w:sz w:val="16"/>
                  <w:szCs w:val="16"/>
                </w:rPr>
                <w:delText>42.91</w:delText>
              </w:r>
            </w:del>
          </w:p>
        </w:tc>
        <w:tc>
          <w:tcPr>
            <w:tcW w:w="1008" w:type="dxa"/>
            <w:shd w:val="clear" w:color="auto" w:fill="auto"/>
            <w:vAlign w:val="bottom"/>
          </w:tcPr>
          <w:p w14:paraId="1E2F7A6F" w14:textId="00B341D5"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9014" w:author="Steve Barbeaux" w:date="2022-10-10T12:38:00Z">
              <w:r>
                <w:rPr>
                  <w:sz w:val="16"/>
                  <w:szCs w:val="16"/>
                </w:rPr>
                <w:t>19.00</w:t>
              </w:r>
            </w:ins>
            <w:del w:id="19015" w:author="Steve Barbeaux" w:date="2022-10-10T12:38:00Z">
              <w:r w:rsidDel="00F31D15">
                <w:rPr>
                  <w:sz w:val="16"/>
                  <w:szCs w:val="16"/>
                </w:rPr>
                <w:delText>19.00</w:delText>
              </w:r>
            </w:del>
          </w:p>
        </w:tc>
      </w:tr>
      <w:tr w:rsidR="00711944" w:rsidRPr="00FE4F7D" w14:paraId="21E25CA1" w14:textId="77777777" w:rsidTr="003928C3">
        <w:trPr>
          <w:jc w:val="center"/>
        </w:trPr>
        <w:tc>
          <w:tcPr>
            <w:tcW w:w="1008" w:type="dxa"/>
            <w:shd w:val="clear" w:color="auto" w:fill="auto"/>
            <w:noWrap/>
            <w:vAlign w:val="bottom"/>
          </w:tcPr>
          <w:p w14:paraId="18E95132" w14:textId="7D52A990"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9016" w:author="Steve Barbeaux" w:date="2022-10-10T12:38:00Z">
              <w:r>
                <w:rPr>
                  <w:sz w:val="16"/>
                  <w:szCs w:val="16"/>
                </w:rPr>
                <w:t>2034</w:t>
              </w:r>
            </w:ins>
            <w:del w:id="19017" w:author="Steve Barbeaux" w:date="2022-10-10T12:38:00Z">
              <w:r w:rsidDel="00F31D15">
                <w:rPr>
                  <w:sz w:val="16"/>
                  <w:szCs w:val="16"/>
                </w:rPr>
                <w:delText>2032</w:delText>
              </w:r>
            </w:del>
          </w:p>
        </w:tc>
        <w:tc>
          <w:tcPr>
            <w:tcW w:w="999" w:type="dxa"/>
            <w:shd w:val="clear" w:color="auto" w:fill="auto"/>
            <w:noWrap/>
            <w:vAlign w:val="bottom"/>
          </w:tcPr>
          <w:p w14:paraId="49DCA36F" w14:textId="1CDE087F"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9018" w:author="Steve Barbeaux" w:date="2022-10-10T12:38:00Z">
              <w:r>
                <w:rPr>
                  <w:sz w:val="16"/>
                  <w:szCs w:val="16"/>
                </w:rPr>
                <w:t>37.17</w:t>
              </w:r>
            </w:ins>
            <w:del w:id="19019" w:author="Steve Barbeaux" w:date="2022-10-10T12:38:00Z">
              <w:r w:rsidDel="00F31D15">
                <w:rPr>
                  <w:sz w:val="16"/>
                  <w:szCs w:val="16"/>
                </w:rPr>
                <w:delText>40.37</w:delText>
              </w:r>
            </w:del>
          </w:p>
        </w:tc>
        <w:tc>
          <w:tcPr>
            <w:tcW w:w="1129" w:type="dxa"/>
            <w:shd w:val="clear" w:color="auto" w:fill="auto"/>
            <w:noWrap/>
            <w:vAlign w:val="bottom"/>
          </w:tcPr>
          <w:p w14:paraId="3076C2F9" w14:textId="39BDAECD"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9020" w:author="Steve Barbeaux" w:date="2022-10-10T12:38:00Z">
              <w:r>
                <w:rPr>
                  <w:sz w:val="16"/>
                  <w:szCs w:val="16"/>
                </w:rPr>
                <w:t>37.17</w:t>
              </w:r>
            </w:ins>
            <w:del w:id="19021" w:author="Steve Barbeaux" w:date="2022-10-10T12:38:00Z">
              <w:r w:rsidDel="00F31D15">
                <w:rPr>
                  <w:sz w:val="16"/>
                  <w:szCs w:val="16"/>
                </w:rPr>
                <w:delText>40.37</w:delText>
              </w:r>
            </w:del>
          </w:p>
        </w:tc>
        <w:tc>
          <w:tcPr>
            <w:tcW w:w="1129" w:type="dxa"/>
            <w:shd w:val="clear" w:color="auto" w:fill="auto"/>
            <w:noWrap/>
            <w:vAlign w:val="bottom"/>
          </w:tcPr>
          <w:p w14:paraId="5722A8A4" w14:textId="24584717"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9022" w:author="Steve Barbeaux" w:date="2022-10-10T12:38:00Z">
              <w:r>
                <w:rPr>
                  <w:sz w:val="16"/>
                  <w:szCs w:val="16"/>
                </w:rPr>
                <w:t>7.50</w:t>
              </w:r>
            </w:ins>
            <w:del w:id="19023" w:author="Steve Barbeaux" w:date="2022-10-10T12:38:00Z">
              <w:r w:rsidDel="00F31D15">
                <w:rPr>
                  <w:sz w:val="16"/>
                  <w:szCs w:val="16"/>
                </w:rPr>
                <w:delText>6.45</w:delText>
              </w:r>
            </w:del>
          </w:p>
        </w:tc>
        <w:tc>
          <w:tcPr>
            <w:tcW w:w="1129" w:type="dxa"/>
            <w:shd w:val="clear" w:color="auto" w:fill="auto"/>
            <w:noWrap/>
            <w:vAlign w:val="bottom"/>
          </w:tcPr>
          <w:p w14:paraId="67AC81C7" w14:textId="04348DB4"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9024" w:author="Steve Barbeaux" w:date="2022-10-10T12:38:00Z">
              <w:r>
                <w:rPr>
                  <w:sz w:val="16"/>
                  <w:szCs w:val="16"/>
                </w:rPr>
                <w:t>26.40</w:t>
              </w:r>
            </w:ins>
            <w:del w:id="19025" w:author="Steve Barbeaux" w:date="2022-10-10T12:38:00Z">
              <w:r w:rsidDel="00F31D15">
                <w:rPr>
                  <w:sz w:val="16"/>
                  <w:szCs w:val="16"/>
                </w:rPr>
                <w:delText>28.68</w:delText>
              </w:r>
            </w:del>
          </w:p>
        </w:tc>
        <w:tc>
          <w:tcPr>
            <w:tcW w:w="1129" w:type="dxa"/>
            <w:shd w:val="clear" w:color="auto" w:fill="auto"/>
            <w:noWrap/>
            <w:vAlign w:val="bottom"/>
          </w:tcPr>
          <w:p w14:paraId="5FFBA634" w14:textId="25C0C6C0"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9026" w:author="Steve Barbeaux" w:date="2022-10-10T12:38:00Z">
              <w:r>
                <w:rPr>
                  <w:sz w:val="16"/>
                  <w:szCs w:val="16"/>
                </w:rPr>
                <w:t>0.00</w:t>
              </w:r>
            </w:ins>
            <w:del w:id="19027" w:author="Steve Barbeaux" w:date="2022-10-10T12:38:00Z">
              <w:r w:rsidDel="00F31D15">
                <w:rPr>
                  <w:sz w:val="16"/>
                  <w:szCs w:val="16"/>
                </w:rPr>
                <w:delText>0.00</w:delText>
              </w:r>
            </w:del>
          </w:p>
        </w:tc>
        <w:tc>
          <w:tcPr>
            <w:tcW w:w="1055" w:type="dxa"/>
            <w:shd w:val="clear" w:color="auto" w:fill="auto"/>
            <w:noWrap/>
            <w:vAlign w:val="bottom"/>
          </w:tcPr>
          <w:p w14:paraId="5423FCD8" w14:textId="522FE789"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9028" w:author="Steve Barbeaux" w:date="2022-10-10T12:38:00Z">
              <w:r>
                <w:rPr>
                  <w:sz w:val="16"/>
                  <w:szCs w:val="16"/>
                </w:rPr>
                <w:t>39.27</w:t>
              </w:r>
            </w:ins>
            <w:del w:id="19029" w:author="Steve Barbeaux" w:date="2022-10-10T12:38:00Z">
              <w:r w:rsidDel="00F31D15">
                <w:rPr>
                  <w:sz w:val="16"/>
                  <w:szCs w:val="16"/>
                </w:rPr>
                <w:delText>42.65</w:delText>
              </w:r>
            </w:del>
          </w:p>
        </w:tc>
        <w:tc>
          <w:tcPr>
            <w:tcW w:w="990" w:type="dxa"/>
            <w:shd w:val="clear" w:color="auto" w:fill="auto"/>
            <w:noWrap/>
            <w:vAlign w:val="bottom"/>
          </w:tcPr>
          <w:p w14:paraId="03A7D027" w14:textId="27E05935"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9030" w:author="Steve Barbeaux" w:date="2022-10-10T12:38:00Z">
              <w:r>
                <w:rPr>
                  <w:sz w:val="16"/>
                  <w:szCs w:val="16"/>
                </w:rPr>
                <w:t>39.26</w:t>
              </w:r>
            </w:ins>
            <w:del w:id="19031" w:author="Steve Barbeaux" w:date="2022-10-10T12:38:00Z">
              <w:r w:rsidDel="00F31D15">
                <w:rPr>
                  <w:sz w:val="16"/>
                  <w:szCs w:val="16"/>
                </w:rPr>
                <w:delText>42.64</w:delText>
              </w:r>
            </w:del>
          </w:p>
        </w:tc>
        <w:tc>
          <w:tcPr>
            <w:tcW w:w="1008" w:type="dxa"/>
            <w:shd w:val="clear" w:color="auto" w:fill="auto"/>
            <w:vAlign w:val="bottom"/>
          </w:tcPr>
          <w:p w14:paraId="57E907F0" w14:textId="5FAC499D"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9032" w:author="Steve Barbeaux" w:date="2022-10-10T12:38:00Z">
              <w:r>
                <w:rPr>
                  <w:sz w:val="16"/>
                  <w:szCs w:val="16"/>
                </w:rPr>
                <w:t>19.00</w:t>
              </w:r>
            </w:ins>
            <w:del w:id="19033" w:author="Steve Barbeaux" w:date="2022-10-10T12:38:00Z">
              <w:r w:rsidDel="00F31D15">
                <w:rPr>
                  <w:sz w:val="16"/>
                  <w:szCs w:val="16"/>
                </w:rPr>
                <w:delText>19.00</w:delText>
              </w:r>
            </w:del>
          </w:p>
        </w:tc>
      </w:tr>
      <w:tr w:rsidR="00711944" w:rsidRPr="00FE4F7D" w14:paraId="7E9B56A0" w14:textId="77777777" w:rsidTr="003928C3">
        <w:trPr>
          <w:jc w:val="center"/>
        </w:trPr>
        <w:tc>
          <w:tcPr>
            <w:tcW w:w="1008" w:type="dxa"/>
            <w:tcBorders>
              <w:bottom w:val="single" w:sz="4" w:space="0" w:color="auto"/>
            </w:tcBorders>
            <w:shd w:val="clear" w:color="auto" w:fill="auto"/>
            <w:noWrap/>
            <w:vAlign w:val="bottom"/>
          </w:tcPr>
          <w:p w14:paraId="0408492F" w14:textId="26C97D4A"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9034" w:author="Steve Barbeaux" w:date="2022-10-10T12:38:00Z">
              <w:r>
                <w:rPr>
                  <w:sz w:val="16"/>
                  <w:szCs w:val="16"/>
                </w:rPr>
                <w:t>2035</w:t>
              </w:r>
            </w:ins>
            <w:del w:id="19035" w:author="Steve Barbeaux" w:date="2022-10-10T12:38:00Z">
              <w:r w:rsidDel="00F31D15">
                <w:rPr>
                  <w:sz w:val="16"/>
                  <w:szCs w:val="16"/>
                </w:rPr>
                <w:delText>2033</w:delText>
              </w:r>
            </w:del>
          </w:p>
        </w:tc>
        <w:tc>
          <w:tcPr>
            <w:tcW w:w="999" w:type="dxa"/>
            <w:tcBorders>
              <w:bottom w:val="single" w:sz="4" w:space="0" w:color="auto"/>
            </w:tcBorders>
            <w:shd w:val="clear" w:color="auto" w:fill="auto"/>
            <w:noWrap/>
            <w:vAlign w:val="bottom"/>
          </w:tcPr>
          <w:p w14:paraId="4CEC487F" w14:textId="73B59C67"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9036" w:author="Steve Barbeaux" w:date="2022-10-10T12:38:00Z">
              <w:r>
                <w:rPr>
                  <w:sz w:val="16"/>
                  <w:szCs w:val="16"/>
                </w:rPr>
                <w:t>36.93</w:t>
              </w:r>
            </w:ins>
            <w:del w:id="19037" w:author="Steve Barbeaux" w:date="2022-10-10T12:38:00Z">
              <w:r w:rsidDel="00F31D15">
                <w:rPr>
                  <w:sz w:val="16"/>
                  <w:szCs w:val="16"/>
                </w:rPr>
                <w:delText>40.10</w:delText>
              </w:r>
            </w:del>
          </w:p>
        </w:tc>
        <w:tc>
          <w:tcPr>
            <w:tcW w:w="1129" w:type="dxa"/>
            <w:tcBorders>
              <w:bottom w:val="single" w:sz="4" w:space="0" w:color="auto"/>
            </w:tcBorders>
            <w:shd w:val="clear" w:color="auto" w:fill="auto"/>
            <w:noWrap/>
            <w:vAlign w:val="bottom"/>
          </w:tcPr>
          <w:p w14:paraId="1FA6015C" w14:textId="7A77E564"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9038" w:author="Steve Barbeaux" w:date="2022-10-10T12:38:00Z">
              <w:r>
                <w:rPr>
                  <w:sz w:val="16"/>
                  <w:szCs w:val="16"/>
                </w:rPr>
                <w:t>36.93</w:t>
              </w:r>
            </w:ins>
            <w:del w:id="19039" w:author="Steve Barbeaux" w:date="2022-10-10T12:38:00Z">
              <w:r w:rsidDel="00F31D15">
                <w:rPr>
                  <w:sz w:val="16"/>
                  <w:szCs w:val="16"/>
                </w:rPr>
                <w:delText>40.10</w:delText>
              </w:r>
            </w:del>
          </w:p>
        </w:tc>
        <w:tc>
          <w:tcPr>
            <w:tcW w:w="1129" w:type="dxa"/>
            <w:tcBorders>
              <w:bottom w:val="single" w:sz="4" w:space="0" w:color="auto"/>
            </w:tcBorders>
            <w:shd w:val="clear" w:color="auto" w:fill="auto"/>
            <w:noWrap/>
            <w:vAlign w:val="bottom"/>
          </w:tcPr>
          <w:p w14:paraId="3E8EFC5D" w14:textId="219CFAF4"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9040" w:author="Steve Barbeaux" w:date="2022-10-10T12:38:00Z">
              <w:r>
                <w:rPr>
                  <w:sz w:val="16"/>
                  <w:szCs w:val="16"/>
                </w:rPr>
                <w:t>7.63</w:t>
              </w:r>
            </w:ins>
            <w:del w:id="19041" w:author="Steve Barbeaux" w:date="2022-10-10T12:38:00Z">
              <w:r w:rsidDel="00F31D15">
                <w:rPr>
                  <w:sz w:val="16"/>
                  <w:szCs w:val="16"/>
                </w:rPr>
                <w:delText>6.57</w:delText>
              </w:r>
            </w:del>
          </w:p>
        </w:tc>
        <w:tc>
          <w:tcPr>
            <w:tcW w:w="1129" w:type="dxa"/>
            <w:tcBorders>
              <w:bottom w:val="single" w:sz="4" w:space="0" w:color="auto"/>
            </w:tcBorders>
            <w:shd w:val="clear" w:color="auto" w:fill="auto"/>
            <w:noWrap/>
            <w:vAlign w:val="bottom"/>
          </w:tcPr>
          <w:p w14:paraId="0E7462BD" w14:textId="1CD857F1"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9042" w:author="Steve Barbeaux" w:date="2022-10-10T12:38:00Z">
              <w:r>
                <w:rPr>
                  <w:sz w:val="16"/>
                  <w:szCs w:val="16"/>
                </w:rPr>
                <w:t>26.56</w:t>
              </w:r>
            </w:ins>
            <w:del w:id="19043" w:author="Steve Barbeaux" w:date="2022-10-10T12:38:00Z">
              <w:r w:rsidDel="00F31D15">
                <w:rPr>
                  <w:sz w:val="16"/>
                  <w:szCs w:val="16"/>
                </w:rPr>
                <w:delText>28.84</w:delText>
              </w:r>
            </w:del>
          </w:p>
        </w:tc>
        <w:tc>
          <w:tcPr>
            <w:tcW w:w="1129" w:type="dxa"/>
            <w:tcBorders>
              <w:bottom w:val="single" w:sz="4" w:space="0" w:color="auto"/>
            </w:tcBorders>
            <w:shd w:val="clear" w:color="auto" w:fill="auto"/>
            <w:noWrap/>
            <w:vAlign w:val="bottom"/>
          </w:tcPr>
          <w:p w14:paraId="21FCB62B" w14:textId="02FDEDAD"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9044" w:author="Steve Barbeaux" w:date="2022-10-10T12:38:00Z">
              <w:r>
                <w:rPr>
                  <w:sz w:val="16"/>
                  <w:szCs w:val="16"/>
                </w:rPr>
                <w:t>0.00</w:t>
              </w:r>
            </w:ins>
            <w:del w:id="19045" w:author="Steve Barbeaux" w:date="2022-10-10T12:38:00Z">
              <w:r w:rsidDel="00F31D15">
                <w:rPr>
                  <w:sz w:val="16"/>
                  <w:szCs w:val="16"/>
                </w:rPr>
                <w:delText>0.00</w:delText>
              </w:r>
            </w:del>
          </w:p>
        </w:tc>
        <w:tc>
          <w:tcPr>
            <w:tcW w:w="1055" w:type="dxa"/>
            <w:tcBorders>
              <w:bottom w:val="single" w:sz="4" w:space="0" w:color="auto"/>
            </w:tcBorders>
            <w:shd w:val="clear" w:color="auto" w:fill="auto"/>
            <w:noWrap/>
            <w:vAlign w:val="bottom"/>
          </w:tcPr>
          <w:p w14:paraId="76E54A5D" w14:textId="55BE3368"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9046" w:author="Steve Barbeaux" w:date="2022-10-10T12:38:00Z">
              <w:r>
                <w:rPr>
                  <w:sz w:val="16"/>
                  <w:szCs w:val="16"/>
                </w:rPr>
                <w:t>38.82</w:t>
              </w:r>
            </w:ins>
            <w:del w:id="19047" w:author="Steve Barbeaux" w:date="2022-10-10T12:38:00Z">
              <w:r w:rsidDel="00F31D15">
                <w:rPr>
                  <w:sz w:val="16"/>
                  <w:szCs w:val="16"/>
                </w:rPr>
                <w:delText>42.11</w:delText>
              </w:r>
            </w:del>
          </w:p>
        </w:tc>
        <w:tc>
          <w:tcPr>
            <w:tcW w:w="990" w:type="dxa"/>
            <w:tcBorders>
              <w:bottom w:val="single" w:sz="4" w:space="0" w:color="auto"/>
            </w:tcBorders>
            <w:shd w:val="clear" w:color="auto" w:fill="auto"/>
            <w:noWrap/>
            <w:vAlign w:val="bottom"/>
          </w:tcPr>
          <w:p w14:paraId="5562BB35" w14:textId="79D2EDB4"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9048" w:author="Steve Barbeaux" w:date="2022-10-10T12:38:00Z">
              <w:r>
                <w:rPr>
                  <w:sz w:val="16"/>
                  <w:szCs w:val="16"/>
                </w:rPr>
                <w:t>38.82</w:t>
              </w:r>
            </w:ins>
            <w:del w:id="19049" w:author="Steve Barbeaux" w:date="2022-10-10T12:38:00Z">
              <w:r w:rsidDel="00F31D15">
                <w:rPr>
                  <w:sz w:val="16"/>
                  <w:szCs w:val="16"/>
                </w:rPr>
                <w:delText>42.10</w:delText>
              </w:r>
            </w:del>
          </w:p>
        </w:tc>
        <w:tc>
          <w:tcPr>
            <w:tcW w:w="1008" w:type="dxa"/>
            <w:tcBorders>
              <w:bottom w:val="single" w:sz="4" w:space="0" w:color="auto"/>
            </w:tcBorders>
            <w:shd w:val="clear" w:color="auto" w:fill="auto"/>
            <w:vAlign w:val="bottom"/>
          </w:tcPr>
          <w:p w14:paraId="47B4CFF9" w14:textId="19E3A697" w:rsidR="00711944" w:rsidRPr="00395896" w:rsidRDefault="00711944" w:rsidP="00711944">
            <w:pPr>
              <w:shd w:val="clear" w:color="auto" w:fill="FFFFFF" w:themeFill="background1"/>
              <w:autoSpaceDE w:val="0"/>
              <w:autoSpaceDN w:val="0"/>
              <w:adjustRightInd w:val="0"/>
              <w:spacing w:after="0"/>
              <w:jc w:val="right"/>
              <w:rPr>
                <w:rFonts w:eastAsia="MS Mincho"/>
                <w:color w:val="000000"/>
                <w:sz w:val="16"/>
                <w:szCs w:val="16"/>
                <w:lang w:eastAsia="ja-JP"/>
              </w:rPr>
            </w:pPr>
            <w:ins w:id="19050" w:author="Steve Barbeaux" w:date="2022-10-10T12:38:00Z">
              <w:r>
                <w:rPr>
                  <w:sz w:val="16"/>
                  <w:szCs w:val="16"/>
                </w:rPr>
                <w:t>19.00</w:t>
              </w:r>
            </w:ins>
            <w:del w:id="19051" w:author="Steve Barbeaux" w:date="2022-10-10T12:38:00Z">
              <w:r w:rsidDel="00F31D15">
                <w:rPr>
                  <w:sz w:val="16"/>
                  <w:szCs w:val="16"/>
                </w:rPr>
                <w:delText>19.00</w:delText>
              </w:r>
            </w:del>
          </w:p>
        </w:tc>
      </w:tr>
    </w:tbl>
    <w:p w14:paraId="285729CB" w14:textId="77777777" w:rsidR="00F07E70" w:rsidRDefault="00F07E70">
      <w:pPr>
        <w:shd w:val="clear" w:color="auto" w:fill="FFFFFF" w:themeFill="background1"/>
      </w:pPr>
    </w:p>
    <w:p w14:paraId="32EB195A" w14:textId="77777777" w:rsidR="00F07E70" w:rsidRDefault="00F07E70">
      <w:pPr>
        <w:shd w:val="clear" w:color="auto" w:fill="FFFFFF" w:themeFill="background1"/>
      </w:pPr>
    </w:p>
    <w:p w14:paraId="00386BEA" w14:textId="77777777" w:rsidR="00727647" w:rsidRDefault="00727647" w:rsidP="00727647"/>
    <w:p w14:paraId="0F9097CC" w14:textId="77777777" w:rsidR="00727647" w:rsidRDefault="00727647" w:rsidP="00727647">
      <w:pPr>
        <w:sectPr w:rsidR="00727647" w:rsidSect="00F04F7F">
          <w:pgSz w:w="12240" w:h="15840" w:code="1"/>
          <w:pgMar w:top="1440" w:right="1440" w:bottom="1440" w:left="1440" w:header="720" w:footer="720" w:gutter="0"/>
          <w:cols w:space="720"/>
          <w:docGrid w:linePitch="360"/>
        </w:sectPr>
      </w:pPr>
    </w:p>
    <w:tbl>
      <w:tblPr>
        <w:tblW w:w="0" w:type="auto"/>
        <w:tblCellMar>
          <w:left w:w="0" w:type="dxa"/>
          <w:right w:w="0" w:type="dxa"/>
        </w:tblCellMar>
        <w:tblLook w:val="0000" w:firstRow="0" w:lastRow="0" w:firstColumn="0" w:lastColumn="0" w:noHBand="0" w:noVBand="0"/>
      </w:tblPr>
      <w:tblGrid>
        <w:gridCol w:w="1993"/>
        <w:gridCol w:w="3493"/>
        <w:gridCol w:w="3381"/>
        <w:gridCol w:w="853"/>
      </w:tblGrid>
      <w:tr w:rsidR="00727647" w:rsidRPr="00D635AE" w14:paraId="63EBF5DF" w14:textId="77777777" w:rsidTr="00090530">
        <w:trPr>
          <w:cantSplit/>
        </w:trPr>
        <w:tc>
          <w:tcPr>
            <w:tcW w:w="5150" w:type="dxa"/>
            <w:gridSpan w:val="2"/>
            <w:tcBorders>
              <w:left w:val="nil"/>
              <w:right w:val="nil"/>
            </w:tcBorders>
            <w:tcMar>
              <w:top w:w="12" w:type="dxa"/>
              <w:left w:w="12" w:type="dxa"/>
              <w:bottom w:w="0" w:type="dxa"/>
              <w:right w:w="12" w:type="dxa"/>
            </w:tcMar>
            <w:vAlign w:val="bottom"/>
          </w:tcPr>
          <w:p w14:paraId="391C31E5" w14:textId="2DDD7444" w:rsidR="00727647" w:rsidRPr="00090530" w:rsidRDefault="001E7C39" w:rsidP="00090530">
            <w:pPr>
              <w:pStyle w:val="Caption"/>
              <w:rPr>
                <w:bCs w:val="0"/>
              </w:rPr>
            </w:pPr>
            <w:r w:rsidRPr="00090530">
              <w:lastRenderedPageBreak/>
              <w:t>Table 1A.</w:t>
            </w:r>
            <w:r w:rsidR="00200B7D" w:rsidRPr="00090530">
              <w:fldChar w:fldCharType="begin"/>
            </w:r>
            <w:r w:rsidRPr="00090530">
              <w:instrText xml:space="preserve"> seq tab </w:instrText>
            </w:r>
            <w:r w:rsidR="00200B7D" w:rsidRPr="00090530">
              <w:fldChar w:fldCharType="separate"/>
            </w:r>
            <w:r w:rsidR="00E66CA0" w:rsidRPr="00090530">
              <w:rPr>
                <w:noProof/>
              </w:rPr>
              <w:t>26</w:t>
            </w:r>
            <w:r w:rsidR="00200B7D" w:rsidRPr="00090530">
              <w:fldChar w:fldCharType="end"/>
            </w:r>
            <w:r w:rsidRPr="00090530">
              <w:t>.</w:t>
            </w:r>
            <w:r w:rsidRPr="00090530">
              <w:tab/>
            </w:r>
            <w:r w:rsidR="00BC31BD" w:rsidRPr="00090530">
              <w:t xml:space="preserve">Ecosystem effects on AI walleye pollock </w:t>
            </w:r>
          </w:p>
        </w:tc>
        <w:tc>
          <w:tcPr>
            <w:tcW w:w="3381" w:type="dxa"/>
            <w:tcBorders>
              <w:left w:val="nil"/>
              <w:right w:val="nil"/>
            </w:tcBorders>
            <w:tcMar>
              <w:top w:w="12" w:type="dxa"/>
              <w:left w:w="12" w:type="dxa"/>
              <w:bottom w:w="0" w:type="dxa"/>
              <w:right w:w="12" w:type="dxa"/>
            </w:tcMar>
            <w:vAlign w:val="bottom"/>
          </w:tcPr>
          <w:p w14:paraId="09B2FCA9" w14:textId="77777777" w:rsidR="00727647" w:rsidRPr="00D635AE" w:rsidRDefault="00727647" w:rsidP="00727647">
            <w:pPr>
              <w:keepNext/>
              <w:spacing w:after="0"/>
              <w:rPr>
                <w:sz w:val="20"/>
              </w:rPr>
            </w:pPr>
          </w:p>
        </w:tc>
        <w:tc>
          <w:tcPr>
            <w:tcW w:w="853" w:type="dxa"/>
            <w:tcBorders>
              <w:left w:val="nil"/>
              <w:right w:val="nil"/>
            </w:tcBorders>
            <w:tcMar>
              <w:top w:w="12" w:type="dxa"/>
              <w:left w:w="12" w:type="dxa"/>
              <w:bottom w:w="0" w:type="dxa"/>
              <w:right w:w="12" w:type="dxa"/>
            </w:tcMar>
            <w:vAlign w:val="bottom"/>
          </w:tcPr>
          <w:p w14:paraId="32939C9D" w14:textId="77777777" w:rsidR="00727647" w:rsidRPr="00D635AE" w:rsidRDefault="00727647" w:rsidP="00727647">
            <w:pPr>
              <w:keepNext/>
              <w:spacing w:after="0"/>
              <w:rPr>
                <w:sz w:val="20"/>
              </w:rPr>
            </w:pPr>
          </w:p>
        </w:tc>
      </w:tr>
      <w:tr w:rsidR="00727647" w:rsidRPr="009A33F1" w14:paraId="6282F7E2" w14:textId="77777777" w:rsidTr="00090530">
        <w:trPr>
          <w:cantSplit/>
        </w:trPr>
        <w:tc>
          <w:tcPr>
            <w:tcW w:w="0" w:type="auto"/>
            <w:tcBorders>
              <w:left w:val="nil"/>
              <w:bottom w:val="double" w:sz="4" w:space="0" w:color="auto"/>
              <w:right w:val="nil"/>
            </w:tcBorders>
            <w:tcMar>
              <w:top w:w="12" w:type="dxa"/>
              <w:left w:w="12" w:type="dxa"/>
              <w:bottom w:w="0" w:type="dxa"/>
              <w:right w:w="12" w:type="dxa"/>
            </w:tcMar>
            <w:vAlign w:val="bottom"/>
          </w:tcPr>
          <w:p w14:paraId="6E4446BF" w14:textId="77777777" w:rsidR="00727647" w:rsidRPr="00090530" w:rsidRDefault="001E7C39" w:rsidP="00727647">
            <w:pPr>
              <w:keepNext/>
              <w:spacing w:after="0"/>
              <w:rPr>
                <w:sz w:val="18"/>
                <w:szCs w:val="18"/>
              </w:rPr>
            </w:pPr>
            <w:r w:rsidRPr="00090530">
              <w:rPr>
                <w:sz w:val="18"/>
                <w:szCs w:val="18"/>
              </w:rPr>
              <w:t>Indicator</w:t>
            </w:r>
          </w:p>
        </w:tc>
        <w:tc>
          <w:tcPr>
            <w:tcW w:w="3493" w:type="dxa"/>
            <w:tcBorders>
              <w:left w:val="nil"/>
              <w:bottom w:val="double" w:sz="4" w:space="0" w:color="auto"/>
              <w:right w:val="nil"/>
            </w:tcBorders>
            <w:tcMar>
              <w:top w:w="12" w:type="dxa"/>
              <w:left w:w="12" w:type="dxa"/>
              <w:bottom w:w="0" w:type="dxa"/>
              <w:right w:w="12" w:type="dxa"/>
            </w:tcMar>
            <w:vAlign w:val="bottom"/>
          </w:tcPr>
          <w:p w14:paraId="4C5B0C51" w14:textId="77777777" w:rsidR="00727647" w:rsidRPr="00090530" w:rsidRDefault="001E7C39" w:rsidP="00727647">
            <w:pPr>
              <w:keepNext/>
              <w:spacing w:after="0"/>
              <w:rPr>
                <w:sz w:val="18"/>
                <w:szCs w:val="18"/>
              </w:rPr>
            </w:pPr>
            <w:r w:rsidRPr="00090530">
              <w:rPr>
                <w:sz w:val="18"/>
                <w:szCs w:val="18"/>
              </w:rPr>
              <w:t>Observation</w:t>
            </w:r>
          </w:p>
        </w:tc>
        <w:tc>
          <w:tcPr>
            <w:tcW w:w="3381" w:type="dxa"/>
            <w:tcBorders>
              <w:left w:val="nil"/>
              <w:bottom w:val="double" w:sz="4" w:space="0" w:color="auto"/>
              <w:right w:val="nil"/>
            </w:tcBorders>
            <w:tcMar>
              <w:top w:w="12" w:type="dxa"/>
              <w:left w:w="12" w:type="dxa"/>
              <w:bottom w:w="0" w:type="dxa"/>
              <w:right w:w="12" w:type="dxa"/>
            </w:tcMar>
            <w:vAlign w:val="bottom"/>
          </w:tcPr>
          <w:p w14:paraId="5BF44DE0" w14:textId="77777777" w:rsidR="00727647" w:rsidRPr="009A33F1" w:rsidRDefault="00727647" w:rsidP="00727647">
            <w:pPr>
              <w:keepNext/>
              <w:spacing w:after="0"/>
              <w:rPr>
                <w:sz w:val="18"/>
                <w:szCs w:val="18"/>
              </w:rPr>
            </w:pPr>
            <w:r w:rsidRPr="009A33F1">
              <w:rPr>
                <w:sz w:val="18"/>
                <w:szCs w:val="18"/>
              </w:rPr>
              <w:t>Interpretation</w:t>
            </w:r>
          </w:p>
        </w:tc>
        <w:tc>
          <w:tcPr>
            <w:tcW w:w="853" w:type="dxa"/>
            <w:tcBorders>
              <w:left w:val="nil"/>
              <w:bottom w:val="double" w:sz="4" w:space="0" w:color="auto"/>
              <w:right w:val="nil"/>
            </w:tcBorders>
            <w:tcMar>
              <w:top w:w="12" w:type="dxa"/>
              <w:left w:w="12" w:type="dxa"/>
              <w:bottom w:w="0" w:type="dxa"/>
              <w:right w:w="12" w:type="dxa"/>
            </w:tcMar>
            <w:vAlign w:val="bottom"/>
          </w:tcPr>
          <w:p w14:paraId="465C6B08" w14:textId="77777777" w:rsidR="00727647" w:rsidRPr="009A33F1" w:rsidRDefault="00727647" w:rsidP="00727647">
            <w:pPr>
              <w:keepNext/>
              <w:spacing w:after="0"/>
              <w:rPr>
                <w:sz w:val="18"/>
                <w:szCs w:val="18"/>
              </w:rPr>
            </w:pPr>
            <w:r w:rsidRPr="009A33F1">
              <w:rPr>
                <w:sz w:val="18"/>
                <w:szCs w:val="18"/>
              </w:rPr>
              <w:t>Evaluation</w:t>
            </w:r>
          </w:p>
        </w:tc>
      </w:tr>
      <w:tr w:rsidR="00727647" w:rsidRPr="009A33F1" w14:paraId="2B38E869" w14:textId="77777777" w:rsidTr="00265A11">
        <w:trPr>
          <w:cantSplit/>
        </w:trPr>
        <w:tc>
          <w:tcPr>
            <w:tcW w:w="5150" w:type="dxa"/>
            <w:gridSpan w:val="2"/>
            <w:tcBorders>
              <w:top w:val="single" w:sz="4" w:space="0" w:color="auto"/>
              <w:left w:val="nil"/>
              <w:right w:val="nil"/>
            </w:tcBorders>
            <w:tcMar>
              <w:top w:w="12" w:type="dxa"/>
              <w:left w:w="12" w:type="dxa"/>
              <w:bottom w:w="0" w:type="dxa"/>
              <w:right w:w="12" w:type="dxa"/>
            </w:tcMar>
            <w:vAlign w:val="bottom"/>
          </w:tcPr>
          <w:p w14:paraId="556C7B1B" w14:textId="77777777" w:rsidR="00727647" w:rsidRPr="00090530" w:rsidRDefault="001E7C39" w:rsidP="00727647">
            <w:pPr>
              <w:keepNext/>
              <w:spacing w:after="0"/>
              <w:rPr>
                <w:i/>
                <w:iCs/>
                <w:sz w:val="18"/>
                <w:szCs w:val="18"/>
              </w:rPr>
            </w:pPr>
            <w:r w:rsidRPr="00090530">
              <w:rPr>
                <w:i/>
                <w:iCs/>
                <w:sz w:val="18"/>
                <w:szCs w:val="18"/>
              </w:rPr>
              <w:t>Prey availability or abundance trends</w:t>
            </w:r>
          </w:p>
        </w:tc>
        <w:tc>
          <w:tcPr>
            <w:tcW w:w="3381" w:type="dxa"/>
            <w:tcBorders>
              <w:top w:val="single" w:sz="4" w:space="0" w:color="auto"/>
              <w:left w:val="nil"/>
              <w:right w:val="nil"/>
            </w:tcBorders>
            <w:tcMar>
              <w:top w:w="12" w:type="dxa"/>
              <w:left w:w="12" w:type="dxa"/>
              <w:bottom w:w="0" w:type="dxa"/>
              <w:right w:w="12" w:type="dxa"/>
            </w:tcMar>
            <w:vAlign w:val="bottom"/>
          </w:tcPr>
          <w:p w14:paraId="3DBBAB20" w14:textId="77777777" w:rsidR="00727647" w:rsidRPr="009A33F1" w:rsidRDefault="00727647" w:rsidP="00727647">
            <w:pPr>
              <w:keepNext/>
              <w:spacing w:after="0"/>
              <w:rPr>
                <w:sz w:val="18"/>
                <w:szCs w:val="18"/>
              </w:rPr>
            </w:pPr>
          </w:p>
        </w:tc>
        <w:tc>
          <w:tcPr>
            <w:tcW w:w="853" w:type="dxa"/>
            <w:tcBorders>
              <w:top w:val="single" w:sz="4" w:space="0" w:color="auto"/>
              <w:left w:val="nil"/>
              <w:right w:val="nil"/>
            </w:tcBorders>
            <w:tcMar>
              <w:top w:w="12" w:type="dxa"/>
              <w:left w:w="12" w:type="dxa"/>
              <w:bottom w:w="0" w:type="dxa"/>
              <w:right w:w="12" w:type="dxa"/>
            </w:tcMar>
            <w:vAlign w:val="bottom"/>
          </w:tcPr>
          <w:p w14:paraId="63A0CF2D" w14:textId="77777777" w:rsidR="00727647" w:rsidRPr="009A33F1" w:rsidRDefault="00727647" w:rsidP="00727647">
            <w:pPr>
              <w:keepNext/>
              <w:spacing w:after="0"/>
              <w:rPr>
                <w:sz w:val="18"/>
                <w:szCs w:val="18"/>
              </w:rPr>
            </w:pPr>
          </w:p>
        </w:tc>
      </w:tr>
      <w:tr w:rsidR="00727647" w:rsidRPr="009A33F1" w14:paraId="2C913DF5" w14:textId="77777777" w:rsidTr="00265A11">
        <w:trPr>
          <w:cantSplit/>
        </w:trPr>
        <w:tc>
          <w:tcPr>
            <w:tcW w:w="0" w:type="auto"/>
            <w:tcBorders>
              <w:top w:val="nil"/>
              <w:left w:val="nil"/>
              <w:bottom w:val="single" w:sz="4" w:space="0" w:color="auto"/>
              <w:right w:val="nil"/>
            </w:tcBorders>
            <w:tcMar>
              <w:top w:w="12" w:type="dxa"/>
              <w:left w:w="12" w:type="dxa"/>
              <w:bottom w:w="0" w:type="dxa"/>
              <w:right w:w="12" w:type="dxa"/>
            </w:tcMar>
          </w:tcPr>
          <w:p w14:paraId="4138CFAC" w14:textId="77777777" w:rsidR="00727647" w:rsidRPr="00090530" w:rsidRDefault="001E7C39" w:rsidP="00727647">
            <w:pPr>
              <w:keepNext/>
              <w:spacing w:after="0"/>
              <w:ind w:left="360"/>
              <w:rPr>
                <w:sz w:val="18"/>
                <w:szCs w:val="18"/>
              </w:rPr>
            </w:pPr>
            <w:r w:rsidRPr="00090530">
              <w:rPr>
                <w:sz w:val="18"/>
                <w:szCs w:val="18"/>
              </w:rPr>
              <w:t>Zooplankton</w:t>
            </w:r>
          </w:p>
        </w:tc>
        <w:tc>
          <w:tcPr>
            <w:tcW w:w="3493" w:type="dxa"/>
            <w:tcBorders>
              <w:top w:val="nil"/>
              <w:left w:val="nil"/>
              <w:bottom w:val="single" w:sz="4" w:space="0" w:color="auto"/>
              <w:right w:val="nil"/>
            </w:tcBorders>
            <w:tcMar>
              <w:top w:w="12" w:type="dxa"/>
              <w:left w:w="12" w:type="dxa"/>
              <w:bottom w:w="0" w:type="dxa"/>
              <w:right w:w="12" w:type="dxa"/>
            </w:tcMar>
          </w:tcPr>
          <w:p w14:paraId="3B83D6EC" w14:textId="77777777" w:rsidR="00727647" w:rsidRPr="00090530" w:rsidRDefault="001E7C39" w:rsidP="00727647">
            <w:pPr>
              <w:keepNext/>
              <w:spacing w:after="0"/>
              <w:rPr>
                <w:sz w:val="18"/>
                <w:szCs w:val="18"/>
              </w:rPr>
            </w:pPr>
            <w:r w:rsidRPr="00090530">
              <w:rPr>
                <w:sz w:val="18"/>
                <w:szCs w:val="18"/>
              </w:rPr>
              <w:t xml:space="preserve">Stomach contents, </w:t>
            </w:r>
            <w:proofErr w:type="spellStart"/>
            <w:r w:rsidRPr="00090530">
              <w:rPr>
                <w:sz w:val="18"/>
                <w:szCs w:val="18"/>
              </w:rPr>
              <w:t>ichthyoplankton</w:t>
            </w:r>
            <w:proofErr w:type="spellEnd"/>
            <w:r w:rsidRPr="00090530">
              <w:rPr>
                <w:sz w:val="18"/>
                <w:szCs w:val="18"/>
              </w:rPr>
              <w:t xml:space="preserve"> surveys</w:t>
            </w:r>
          </w:p>
        </w:tc>
        <w:tc>
          <w:tcPr>
            <w:tcW w:w="3381" w:type="dxa"/>
            <w:tcBorders>
              <w:top w:val="nil"/>
              <w:left w:val="nil"/>
              <w:bottom w:val="single" w:sz="4" w:space="0" w:color="auto"/>
              <w:right w:val="nil"/>
            </w:tcBorders>
            <w:tcMar>
              <w:top w:w="12" w:type="dxa"/>
              <w:left w:w="12" w:type="dxa"/>
              <w:bottom w:w="0" w:type="dxa"/>
              <w:right w:w="12" w:type="dxa"/>
            </w:tcMar>
          </w:tcPr>
          <w:p w14:paraId="4BD8E29E" w14:textId="77777777" w:rsidR="00727647" w:rsidRPr="009A33F1" w:rsidRDefault="00727647" w:rsidP="00727647">
            <w:pPr>
              <w:keepNext/>
              <w:spacing w:after="0"/>
              <w:rPr>
                <w:sz w:val="18"/>
                <w:szCs w:val="18"/>
              </w:rPr>
            </w:pPr>
            <w:r w:rsidRPr="009A33F1">
              <w:rPr>
                <w:sz w:val="18"/>
                <w:szCs w:val="18"/>
              </w:rPr>
              <w:t>None</w:t>
            </w:r>
          </w:p>
        </w:tc>
        <w:tc>
          <w:tcPr>
            <w:tcW w:w="853" w:type="dxa"/>
            <w:tcBorders>
              <w:top w:val="nil"/>
              <w:left w:val="nil"/>
              <w:bottom w:val="single" w:sz="4" w:space="0" w:color="auto"/>
              <w:right w:val="nil"/>
            </w:tcBorders>
            <w:tcMar>
              <w:top w:w="12" w:type="dxa"/>
              <w:left w:w="12" w:type="dxa"/>
              <w:bottom w:w="0" w:type="dxa"/>
              <w:right w:w="12" w:type="dxa"/>
            </w:tcMar>
          </w:tcPr>
          <w:p w14:paraId="5A7A9ACB" w14:textId="77777777" w:rsidR="00727647" w:rsidRPr="009A33F1" w:rsidRDefault="00727647" w:rsidP="00727647">
            <w:pPr>
              <w:keepNext/>
              <w:spacing w:after="0"/>
              <w:rPr>
                <w:sz w:val="18"/>
                <w:szCs w:val="18"/>
              </w:rPr>
            </w:pPr>
            <w:r w:rsidRPr="009A33F1">
              <w:rPr>
                <w:sz w:val="18"/>
                <w:szCs w:val="18"/>
              </w:rPr>
              <w:t>Unknown</w:t>
            </w:r>
          </w:p>
        </w:tc>
      </w:tr>
      <w:tr w:rsidR="00727647" w:rsidRPr="009A33F1" w14:paraId="71678C85" w14:textId="77777777" w:rsidTr="00265A11">
        <w:trPr>
          <w:cantSplit/>
        </w:trPr>
        <w:tc>
          <w:tcPr>
            <w:tcW w:w="5150" w:type="dxa"/>
            <w:gridSpan w:val="2"/>
            <w:tcBorders>
              <w:top w:val="single" w:sz="4" w:space="0" w:color="auto"/>
              <w:left w:val="nil"/>
              <w:bottom w:val="nil"/>
              <w:right w:val="nil"/>
            </w:tcBorders>
            <w:tcMar>
              <w:top w:w="12" w:type="dxa"/>
              <w:left w:w="12" w:type="dxa"/>
              <w:bottom w:w="0" w:type="dxa"/>
              <w:right w:w="12" w:type="dxa"/>
            </w:tcMar>
          </w:tcPr>
          <w:p w14:paraId="5B029C2C" w14:textId="77777777" w:rsidR="00727647" w:rsidRPr="00090530" w:rsidRDefault="001E7C39" w:rsidP="00727647">
            <w:pPr>
              <w:pStyle w:val="Heading8"/>
              <w:keepNext/>
              <w:numPr>
                <w:ilvl w:val="7"/>
                <w:numId w:val="0"/>
              </w:numPr>
              <w:spacing w:before="0" w:after="0"/>
              <w:rPr>
                <w:iCs w:val="0"/>
                <w:sz w:val="18"/>
                <w:szCs w:val="18"/>
              </w:rPr>
            </w:pPr>
            <w:r w:rsidRPr="00090530">
              <w:rPr>
                <w:iCs w:val="0"/>
                <w:sz w:val="18"/>
                <w:szCs w:val="18"/>
              </w:rPr>
              <w:t>Predator population trends</w:t>
            </w:r>
          </w:p>
        </w:tc>
        <w:tc>
          <w:tcPr>
            <w:tcW w:w="3381" w:type="dxa"/>
            <w:tcBorders>
              <w:top w:val="single" w:sz="4" w:space="0" w:color="auto"/>
              <w:left w:val="nil"/>
              <w:bottom w:val="nil"/>
              <w:right w:val="nil"/>
            </w:tcBorders>
            <w:tcMar>
              <w:top w:w="12" w:type="dxa"/>
              <w:left w:w="12" w:type="dxa"/>
              <w:bottom w:w="0" w:type="dxa"/>
              <w:right w:w="12" w:type="dxa"/>
            </w:tcMar>
          </w:tcPr>
          <w:p w14:paraId="0E2E185B" w14:textId="77777777" w:rsidR="00727647" w:rsidRPr="009A33F1" w:rsidRDefault="00727647" w:rsidP="00727647">
            <w:pPr>
              <w:keepNext/>
              <w:spacing w:after="0"/>
              <w:rPr>
                <w:sz w:val="18"/>
                <w:szCs w:val="18"/>
              </w:rPr>
            </w:pPr>
          </w:p>
        </w:tc>
        <w:tc>
          <w:tcPr>
            <w:tcW w:w="853" w:type="dxa"/>
            <w:tcBorders>
              <w:top w:val="single" w:sz="4" w:space="0" w:color="auto"/>
              <w:left w:val="nil"/>
              <w:bottom w:val="nil"/>
              <w:right w:val="nil"/>
            </w:tcBorders>
            <w:tcMar>
              <w:top w:w="12" w:type="dxa"/>
              <w:left w:w="12" w:type="dxa"/>
              <w:bottom w:w="0" w:type="dxa"/>
              <w:right w:w="12" w:type="dxa"/>
            </w:tcMar>
          </w:tcPr>
          <w:p w14:paraId="196922C5" w14:textId="77777777" w:rsidR="00727647" w:rsidRPr="009A33F1" w:rsidRDefault="00727647" w:rsidP="00727647">
            <w:pPr>
              <w:keepNext/>
              <w:spacing w:after="0"/>
              <w:rPr>
                <w:sz w:val="18"/>
                <w:szCs w:val="18"/>
              </w:rPr>
            </w:pPr>
          </w:p>
        </w:tc>
      </w:tr>
      <w:tr w:rsidR="00727647" w:rsidRPr="009A33F1" w14:paraId="2C6220E8" w14:textId="77777777" w:rsidTr="00265A11">
        <w:trPr>
          <w:cantSplit/>
        </w:trPr>
        <w:tc>
          <w:tcPr>
            <w:tcW w:w="0" w:type="auto"/>
            <w:tcBorders>
              <w:top w:val="nil"/>
              <w:left w:val="nil"/>
              <w:bottom w:val="nil"/>
              <w:right w:val="nil"/>
            </w:tcBorders>
            <w:tcMar>
              <w:top w:w="12" w:type="dxa"/>
              <w:left w:w="12" w:type="dxa"/>
              <w:bottom w:w="0" w:type="dxa"/>
              <w:right w:w="12" w:type="dxa"/>
            </w:tcMar>
          </w:tcPr>
          <w:p w14:paraId="2C86C9EC" w14:textId="77777777" w:rsidR="00727647" w:rsidRPr="00090530" w:rsidRDefault="001E7C39" w:rsidP="00727647">
            <w:pPr>
              <w:keepNext/>
              <w:spacing w:after="0"/>
              <w:ind w:left="360"/>
              <w:rPr>
                <w:sz w:val="18"/>
                <w:szCs w:val="18"/>
              </w:rPr>
            </w:pPr>
            <w:r w:rsidRPr="00090530">
              <w:rPr>
                <w:sz w:val="18"/>
                <w:szCs w:val="18"/>
              </w:rPr>
              <w:t>Marine mammals</w:t>
            </w:r>
          </w:p>
          <w:p w14:paraId="49FD2319" w14:textId="77777777" w:rsidR="00727647" w:rsidRPr="00090530" w:rsidRDefault="00727647" w:rsidP="00727647">
            <w:pPr>
              <w:keepNext/>
              <w:spacing w:after="0"/>
              <w:ind w:left="360"/>
              <w:rPr>
                <w:sz w:val="18"/>
                <w:szCs w:val="18"/>
              </w:rPr>
            </w:pPr>
          </w:p>
        </w:tc>
        <w:tc>
          <w:tcPr>
            <w:tcW w:w="3493" w:type="dxa"/>
            <w:tcBorders>
              <w:top w:val="nil"/>
              <w:left w:val="nil"/>
              <w:bottom w:val="nil"/>
              <w:right w:val="nil"/>
            </w:tcBorders>
            <w:tcMar>
              <w:top w:w="12" w:type="dxa"/>
              <w:left w:w="12" w:type="dxa"/>
              <w:bottom w:w="0" w:type="dxa"/>
              <w:right w:w="12" w:type="dxa"/>
            </w:tcMar>
          </w:tcPr>
          <w:p w14:paraId="0F38510C" w14:textId="77777777" w:rsidR="00727647" w:rsidRPr="00090530" w:rsidRDefault="001E7C39" w:rsidP="00727647">
            <w:pPr>
              <w:keepNext/>
              <w:spacing w:after="0"/>
              <w:rPr>
                <w:sz w:val="18"/>
                <w:szCs w:val="18"/>
              </w:rPr>
            </w:pPr>
            <w:r w:rsidRPr="00090530">
              <w:rPr>
                <w:sz w:val="18"/>
                <w:szCs w:val="18"/>
              </w:rPr>
              <w:t>Fur seals declining, Steller sea lions increasing slightly</w:t>
            </w:r>
            <w:r w:rsidR="00665FB7" w:rsidRPr="00090530">
              <w:rPr>
                <w:sz w:val="18"/>
                <w:szCs w:val="18"/>
              </w:rPr>
              <w:t xml:space="preserve"> in central, decreasing in West.</w:t>
            </w:r>
          </w:p>
        </w:tc>
        <w:tc>
          <w:tcPr>
            <w:tcW w:w="3381" w:type="dxa"/>
            <w:tcBorders>
              <w:top w:val="nil"/>
              <w:left w:val="nil"/>
              <w:bottom w:val="nil"/>
              <w:right w:val="nil"/>
            </w:tcBorders>
            <w:tcMar>
              <w:top w:w="12" w:type="dxa"/>
              <w:left w:w="12" w:type="dxa"/>
              <w:bottom w:w="0" w:type="dxa"/>
              <w:right w:w="12" w:type="dxa"/>
            </w:tcMar>
          </w:tcPr>
          <w:p w14:paraId="7E8A0076" w14:textId="77777777" w:rsidR="00727647" w:rsidRPr="009A33F1" w:rsidRDefault="00727647" w:rsidP="00727647">
            <w:pPr>
              <w:keepNext/>
              <w:spacing w:after="0"/>
              <w:rPr>
                <w:sz w:val="18"/>
                <w:szCs w:val="18"/>
              </w:rPr>
            </w:pPr>
            <w:r w:rsidRPr="009A33F1">
              <w:rPr>
                <w:sz w:val="18"/>
                <w:szCs w:val="18"/>
              </w:rPr>
              <w:t>Possibly lower mortality on walleye pollock</w:t>
            </w:r>
          </w:p>
        </w:tc>
        <w:tc>
          <w:tcPr>
            <w:tcW w:w="853" w:type="dxa"/>
            <w:tcBorders>
              <w:top w:val="nil"/>
              <w:left w:val="nil"/>
              <w:bottom w:val="nil"/>
              <w:right w:val="nil"/>
            </w:tcBorders>
            <w:tcMar>
              <w:top w:w="12" w:type="dxa"/>
              <w:left w:w="12" w:type="dxa"/>
              <w:bottom w:w="0" w:type="dxa"/>
              <w:right w:w="12" w:type="dxa"/>
            </w:tcMar>
          </w:tcPr>
          <w:p w14:paraId="0F40BD89" w14:textId="77777777" w:rsidR="00727647" w:rsidRPr="009A33F1" w:rsidRDefault="00727647" w:rsidP="00727647">
            <w:pPr>
              <w:keepNext/>
              <w:spacing w:after="0"/>
              <w:rPr>
                <w:sz w:val="18"/>
                <w:szCs w:val="18"/>
              </w:rPr>
            </w:pPr>
            <w:r w:rsidRPr="009A33F1">
              <w:rPr>
                <w:sz w:val="18"/>
                <w:szCs w:val="18"/>
              </w:rPr>
              <w:t>No concern</w:t>
            </w:r>
          </w:p>
          <w:p w14:paraId="41B3DE40" w14:textId="77777777" w:rsidR="00727647" w:rsidRPr="009A33F1" w:rsidRDefault="00727647" w:rsidP="00727647">
            <w:pPr>
              <w:keepNext/>
              <w:spacing w:after="0"/>
              <w:rPr>
                <w:sz w:val="18"/>
                <w:szCs w:val="18"/>
              </w:rPr>
            </w:pPr>
          </w:p>
        </w:tc>
      </w:tr>
      <w:tr w:rsidR="00727647" w:rsidRPr="009A33F1" w14:paraId="1216760B" w14:textId="77777777" w:rsidTr="00265A11">
        <w:trPr>
          <w:cantSplit/>
        </w:trPr>
        <w:tc>
          <w:tcPr>
            <w:tcW w:w="0" w:type="auto"/>
            <w:tcBorders>
              <w:top w:val="nil"/>
              <w:left w:val="nil"/>
              <w:right w:val="nil"/>
            </w:tcBorders>
            <w:tcMar>
              <w:top w:w="12" w:type="dxa"/>
              <w:left w:w="12" w:type="dxa"/>
              <w:bottom w:w="0" w:type="dxa"/>
              <w:right w:w="12" w:type="dxa"/>
            </w:tcMar>
          </w:tcPr>
          <w:p w14:paraId="4B952E16" w14:textId="77777777" w:rsidR="00727647" w:rsidRPr="00090530" w:rsidRDefault="001E7C39" w:rsidP="00727647">
            <w:pPr>
              <w:pStyle w:val="tb1"/>
              <w:rPr>
                <w:sz w:val="18"/>
                <w:szCs w:val="18"/>
              </w:rPr>
            </w:pPr>
            <w:r w:rsidRPr="00090530">
              <w:rPr>
                <w:sz w:val="18"/>
                <w:szCs w:val="18"/>
              </w:rPr>
              <w:t>Birds</w:t>
            </w:r>
          </w:p>
        </w:tc>
        <w:tc>
          <w:tcPr>
            <w:tcW w:w="3493" w:type="dxa"/>
            <w:tcBorders>
              <w:top w:val="nil"/>
              <w:left w:val="nil"/>
              <w:right w:val="nil"/>
            </w:tcBorders>
            <w:tcMar>
              <w:top w:w="12" w:type="dxa"/>
              <w:left w:w="12" w:type="dxa"/>
              <w:bottom w:w="0" w:type="dxa"/>
              <w:right w:w="12" w:type="dxa"/>
            </w:tcMar>
          </w:tcPr>
          <w:p w14:paraId="3515D89C" w14:textId="77777777" w:rsidR="00727647" w:rsidRPr="00090530" w:rsidRDefault="001E7C39" w:rsidP="00727647">
            <w:pPr>
              <w:keepNext/>
              <w:spacing w:after="0"/>
              <w:rPr>
                <w:sz w:val="18"/>
                <w:szCs w:val="18"/>
              </w:rPr>
            </w:pPr>
            <w:r w:rsidRPr="00090530">
              <w:rPr>
                <w:sz w:val="18"/>
                <w:szCs w:val="18"/>
              </w:rPr>
              <w:t>Stable, some increasing some decreasing</w:t>
            </w:r>
          </w:p>
        </w:tc>
        <w:tc>
          <w:tcPr>
            <w:tcW w:w="3381" w:type="dxa"/>
            <w:tcBorders>
              <w:top w:val="nil"/>
              <w:left w:val="nil"/>
              <w:right w:val="nil"/>
            </w:tcBorders>
            <w:tcMar>
              <w:top w:w="12" w:type="dxa"/>
              <w:left w:w="12" w:type="dxa"/>
              <w:bottom w:w="0" w:type="dxa"/>
              <w:right w:w="12" w:type="dxa"/>
            </w:tcMar>
          </w:tcPr>
          <w:p w14:paraId="2223B19D" w14:textId="77777777" w:rsidR="00727647" w:rsidRPr="009A33F1" w:rsidRDefault="00727647" w:rsidP="00727647">
            <w:pPr>
              <w:keepNext/>
              <w:spacing w:after="0"/>
              <w:rPr>
                <w:sz w:val="18"/>
                <w:szCs w:val="18"/>
              </w:rPr>
            </w:pPr>
            <w:r w:rsidRPr="009A33F1">
              <w:rPr>
                <w:sz w:val="18"/>
                <w:szCs w:val="18"/>
              </w:rPr>
              <w:t>May affect young-of-year mortality</w:t>
            </w:r>
          </w:p>
        </w:tc>
        <w:tc>
          <w:tcPr>
            <w:tcW w:w="853" w:type="dxa"/>
            <w:tcBorders>
              <w:top w:val="nil"/>
              <w:left w:val="nil"/>
              <w:right w:val="nil"/>
            </w:tcBorders>
            <w:tcMar>
              <w:top w:w="12" w:type="dxa"/>
              <w:left w:w="12" w:type="dxa"/>
              <w:bottom w:w="0" w:type="dxa"/>
              <w:right w:w="12" w:type="dxa"/>
            </w:tcMar>
          </w:tcPr>
          <w:p w14:paraId="4E619ED0" w14:textId="77777777" w:rsidR="00727647" w:rsidRPr="009A33F1" w:rsidRDefault="00727647" w:rsidP="00727647">
            <w:pPr>
              <w:keepNext/>
              <w:spacing w:after="0"/>
              <w:rPr>
                <w:sz w:val="18"/>
                <w:szCs w:val="18"/>
              </w:rPr>
            </w:pPr>
            <w:r w:rsidRPr="009A33F1">
              <w:rPr>
                <w:sz w:val="18"/>
                <w:szCs w:val="18"/>
              </w:rPr>
              <w:t>Unknown</w:t>
            </w:r>
          </w:p>
        </w:tc>
      </w:tr>
      <w:tr w:rsidR="00727647" w:rsidRPr="009A33F1" w14:paraId="662A9C5F" w14:textId="77777777" w:rsidTr="00265A11">
        <w:trPr>
          <w:cantSplit/>
        </w:trPr>
        <w:tc>
          <w:tcPr>
            <w:tcW w:w="0" w:type="auto"/>
            <w:tcBorders>
              <w:top w:val="nil"/>
              <w:left w:val="nil"/>
              <w:bottom w:val="single" w:sz="4" w:space="0" w:color="auto"/>
              <w:right w:val="nil"/>
            </w:tcBorders>
            <w:tcMar>
              <w:top w:w="12" w:type="dxa"/>
              <w:left w:w="12" w:type="dxa"/>
              <w:bottom w:w="0" w:type="dxa"/>
              <w:right w:w="12" w:type="dxa"/>
            </w:tcMar>
          </w:tcPr>
          <w:p w14:paraId="02BB4DBB" w14:textId="77777777" w:rsidR="00727647" w:rsidRPr="00090530" w:rsidRDefault="001E7C39" w:rsidP="00727647">
            <w:pPr>
              <w:pStyle w:val="tb1"/>
              <w:rPr>
                <w:sz w:val="18"/>
                <w:szCs w:val="18"/>
              </w:rPr>
            </w:pPr>
            <w:r w:rsidRPr="00090530">
              <w:rPr>
                <w:sz w:val="18"/>
                <w:szCs w:val="18"/>
              </w:rPr>
              <w:t xml:space="preserve">Fish (Pacific cod, </w:t>
            </w:r>
            <w:proofErr w:type="spellStart"/>
            <w:r w:rsidRPr="00090530">
              <w:rPr>
                <w:sz w:val="18"/>
                <w:szCs w:val="18"/>
              </w:rPr>
              <w:t>arrowtooth</w:t>
            </w:r>
            <w:proofErr w:type="spellEnd"/>
            <w:r w:rsidRPr="00090530">
              <w:rPr>
                <w:sz w:val="18"/>
                <w:szCs w:val="18"/>
              </w:rPr>
              <w:t xml:space="preserve"> flounder)</w:t>
            </w:r>
          </w:p>
        </w:tc>
        <w:tc>
          <w:tcPr>
            <w:tcW w:w="3493" w:type="dxa"/>
            <w:tcBorders>
              <w:top w:val="nil"/>
              <w:left w:val="nil"/>
              <w:bottom w:val="single" w:sz="4" w:space="0" w:color="auto"/>
              <w:right w:val="nil"/>
            </w:tcBorders>
            <w:tcMar>
              <w:top w:w="12" w:type="dxa"/>
              <w:left w:w="12" w:type="dxa"/>
              <w:bottom w:w="0" w:type="dxa"/>
              <w:right w:w="12" w:type="dxa"/>
            </w:tcMar>
          </w:tcPr>
          <w:p w14:paraId="66A1A838" w14:textId="07D872A1" w:rsidR="00727647" w:rsidRPr="00090530" w:rsidRDefault="001E7C39">
            <w:pPr>
              <w:keepNext/>
              <w:spacing w:after="0"/>
              <w:rPr>
                <w:sz w:val="18"/>
                <w:szCs w:val="18"/>
              </w:rPr>
            </w:pPr>
            <w:r w:rsidRPr="00090530">
              <w:rPr>
                <w:sz w:val="18"/>
                <w:szCs w:val="18"/>
              </w:rPr>
              <w:t>Pacific cod—</w:t>
            </w:r>
            <w:r w:rsidR="00C456D1" w:rsidRPr="00090530">
              <w:rPr>
                <w:sz w:val="18"/>
                <w:szCs w:val="18"/>
              </w:rPr>
              <w:t>increasing</w:t>
            </w:r>
            <w:r w:rsidRPr="00090530">
              <w:rPr>
                <w:sz w:val="18"/>
                <w:szCs w:val="18"/>
              </w:rPr>
              <w:t xml:space="preserve">, </w:t>
            </w:r>
            <w:proofErr w:type="spellStart"/>
            <w:r w:rsidRPr="00090530">
              <w:rPr>
                <w:sz w:val="18"/>
                <w:szCs w:val="18"/>
              </w:rPr>
              <w:t>arrowtooth</w:t>
            </w:r>
            <w:proofErr w:type="spellEnd"/>
            <w:r w:rsidRPr="00090530">
              <w:rPr>
                <w:sz w:val="18"/>
                <w:szCs w:val="18"/>
              </w:rPr>
              <w:t>--stable</w:t>
            </w:r>
          </w:p>
        </w:tc>
        <w:tc>
          <w:tcPr>
            <w:tcW w:w="3381" w:type="dxa"/>
            <w:tcBorders>
              <w:top w:val="nil"/>
              <w:left w:val="nil"/>
              <w:bottom w:val="single" w:sz="4" w:space="0" w:color="auto"/>
              <w:right w:val="nil"/>
            </w:tcBorders>
            <w:tcMar>
              <w:top w:w="12" w:type="dxa"/>
              <w:left w:w="12" w:type="dxa"/>
              <w:bottom w:w="0" w:type="dxa"/>
              <w:right w:w="12" w:type="dxa"/>
            </w:tcMar>
          </w:tcPr>
          <w:p w14:paraId="62BF4968" w14:textId="15B240AA" w:rsidR="00727647" w:rsidRPr="009A33F1" w:rsidRDefault="00727647">
            <w:pPr>
              <w:keepNext/>
              <w:spacing w:after="0"/>
              <w:rPr>
                <w:sz w:val="18"/>
                <w:szCs w:val="18"/>
              </w:rPr>
            </w:pPr>
            <w:r w:rsidRPr="009A33F1">
              <w:rPr>
                <w:sz w:val="18"/>
                <w:szCs w:val="18"/>
              </w:rPr>
              <w:t xml:space="preserve">Possible </w:t>
            </w:r>
            <w:r w:rsidR="00C456D1">
              <w:rPr>
                <w:sz w:val="18"/>
                <w:szCs w:val="18"/>
              </w:rPr>
              <w:t>increases</w:t>
            </w:r>
            <w:r w:rsidR="00C456D1" w:rsidRPr="009A33F1">
              <w:rPr>
                <w:sz w:val="18"/>
                <w:szCs w:val="18"/>
              </w:rPr>
              <w:t xml:space="preserve"> </w:t>
            </w:r>
            <w:r w:rsidRPr="009A33F1">
              <w:rPr>
                <w:sz w:val="18"/>
                <w:szCs w:val="18"/>
              </w:rPr>
              <w:t>to walleye pollock mortality</w:t>
            </w:r>
          </w:p>
        </w:tc>
        <w:tc>
          <w:tcPr>
            <w:tcW w:w="853" w:type="dxa"/>
            <w:tcBorders>
              <w:top w:val="nil"/>
              <w:left w:val="nil"/>
              <w:bottom w:val="single" w:sz="4" w:space="0" w:color="auto"/>
              <w:right w:val="nil"/>
            </w:tcBorders>
            <w:tcMar>
              <w:top w:w="12" w:type="dxa"/>
              <w:left w:w="12" w:type="dxa"/>
              <w:bottom w:w="0" w:type="dxa"/>
              <w:right w:w="12" w:type="dxa"/>
            </w:tcMar>
          </w:tcPr>
          <w:p w14:paraId="5F6FFC30" w14:textId="77777777" w:rsidR="00727647" w:rsidRPr="009A33F1" w:rsidRDefault="00727647" w:rsidP="00727647">
            <w:pPr>
              <w:keepNext/>
              <w:spacing w:after="0"/>
              <w:rPr>
                <w:sz w:val="18"/>
                <w:szCs w:val="18"/>
              </w:rPr>
            </w:pPr>
            <w:r w:rsidRPr="009A33F1">
              <w:rPr>
                <w:sz w:val="18"/>
                <w:szCs w:val="18"/>
              </w:rPr>
              <w:t>No concern</w:t>
            </w:r>
          </w:p>
        </w:tc>
      </w:tr>
      <w:tr w:rsidR="00727647" w:rsidRPr="009A33F1" w14:paraId="4E4DEB73" w14:textId="77777777" w:rsidTr="00265A11">
        <w:trPr>
          <w:cantSplit/>
        </w:trPr>
        <w:tc>
          <w:tcPr>
            <w:tcW w:w="0" w:type="auto"/>
            <w:tcBorders>
              <w:top w:val="single" w:sz="4" w:space="0" w:color="auto"/>
              <w:left w:val="nil"/>
              <w:right w:val="nil"/>
            </w:tcBorders>
            <w:tcMar>
              <w:top w:w="12" w:type="dxa"/>
              <w:left w:w="12" w:type="dxa"/>
              <w:bottom w:w="0" w:type="dxa"/>
              <w:right w:w="12" w:type="dxa"/>
            </w:tcMar>
          </w:tcPr>
          <w:p w14:paraId="0BBDC7AD" w14:textId="77777777" w:rsidR="00727647" w:rsidRPr="00090530" w:rsidRDefault="001E7C39" w:rsidP="00727647">
            <w:pPr>
              <w:pStyle w:val="Heading8"/>
              <w:keepNext/>
              <w:numPr>
                <w:ilvl w:val="7"/>
                <w:numId w:val="0"/>
              </w:numPr>
              <w:spacing w:before="0" w:after="0"/>
              <w:rPr>
                <w:iCs w:val="0"/>
                <w:sz w:val="18"/>
                <w:szCs w:val="18"/>
              </w:rPr>
            </w:pPr>
            <w:r w:rsidRPr="00090530">
              <w:rPr>
                <w:iCs w:val="0"/>
                <w:sz w:val="18"/>
                <w:szCs w:val="18"/>
              </w:rPr>
              <w:t>Changes in habitat quality</w:t>
            </w:r>
          </w:p>
        </w:tc>
        <w:tc>
          <w:tcPr>
            <w:tcW w:w="3493" w:type="dxa"/>
            <w:tcBorders>
              <w:top w:val="single" w:sz="4" w:space="0" w:color="auto"/>
              <w:left w:val="nil"/>
              <w:right w:val="nil"/>
            </w:tcBorders>
            <w:tcMar>
              <w:top w:w="12" w:type="dxa"/>
              <w:left w:w="12" w:type="dxa"/>
              <w:bottom w:w="0" w:type="dxa"/>
              <w:right w:w="12" w:type="dxa"/>
            </w:tcMar>
          </w:tcPr>
          <w:p w14:paraId="0AA1DF30" w14:textId="77777777" w:rsidR="00727647" w:rsidRPr="00090530" w:rsidRDefault="00727647" w:rsidP="00727647">
            <w:pPr>
              <w:keepNext/>
              <w:spacing w:after="0"/>
              <w:rPr>
                <w:sz w:val="18"/>
                <w:szCs w:val="18"/>
              </w:rPr>
            </w:pPr>
          </w:p>
        </w:tc>
        <w:tc>
          <w:tcPr>
            <w:tcW w:w="3381" w:type="dxa"/>
            <w:tcBorders>
              <w:top w:val="single" w:sz="4" w:space="0" w:color="auto"/>
              <w:left w:val="nil"/>
              <w:right w:val="nil"/>
            </w:tcBorders>
            <w:tcMar>
              <w:top w:w="12" w:type="dxa"/>
              <w:left w:w="12" w:type="dxa"/>
              <w:bottom w:w="0" w:type="dxa"/>
              <w:right w:w="12" w:type="dxa"/>
            </w:tcMar>
          </w:tcPr>
          <w:p w14:paraId="7EFBF5C5" w14:textId="77777777" w:rsidR="00727647" w:rsidRPr="009A33F1" w:rsidRDefault="00727647" w:rsidP="00727647">
            <w:pPr>
              <w:keepNext/>
              <w:spacing w:after="0"/>
              <w:rPr>
                <w:sz w:val="18"/>
                <w:szCs w:val="18"/>
              </w:rPr>
            </w:pPr>
          </w:p>
        </w:tc>
        <w:tc>
          <w:tcPr>
            <w:tcW w:w="853" w:type="dxa"/>
            <w:tcBorders>
              <w:top w:val="single" w:sz="4" w:space="0" w:color="auto"/>
              <w:left w:val="nil"/>
              <w:right w:val="nil"/>
            </w:tcBorders>
            <w:tcMar>
              <w:top w:w="12" w:type="dxa"/>
              <w:left w:w="12" w:type="dxa"/>
              <w:bottom w:w="0" w:type="dxa"/>
              <w:right w:w="12" w:type="dxa"/>
            </w:tcMar>
          </w:tcPr>
          <w:p w14:paraId="231095C2" w14:textId="77777777" w:rsidR="00727647" w:rsidRPr="009A33F1" w:rsidRDefault="00727647" w:rsidP="00727647">
            <w:pPr>
              <w:keepNext/>
              <w:spacing w:after="0"/>
              <w:rPr>
                <w:sz w:val="18"/>
                <w:szCs w:val="18"/>
              </w:rPr>
            </w:pPr>
          </w:p>
        </w:tc>
      </w:tr>
      <w:tr w:rsidR="00727647" w:rsidRPr="009A33F1" w14:paraId="788F503B" w14:textId="77777777" w:rsidTr="00265A11">
        <w:trPr>
          <w:cantSplit/>
        </w:trPr>
        <w:tc>
          <w:tcPr>
            <w:tcW w:w="0" w:type="auto"/>
            <w:tcBorders>
              <w:top w:val="nil"/>
              <w:left w:val="nil"/>
              <w:right w:val="nil"/>
            </w:tcBorders>
            <w:tcMar>
              <w:top w:w="12" w:type="dxa"/>
              <w:left w:w="12" w:type="dxa"/>
              <w:bottom w:w="0" w:type="dxa"/>
              <w:right w:w="12" w:type="dxa"/>
            </w:tcMar>
          </w:tcPr>
          <w:p w14:paraId="1E4E688E" w14:textId="77777777" w:rsidR="00727647" w:rsidRPr="00090530" w:rsidRDefault="001E7C39" w:rsidP="00727647">
            <w:pPr>
              <w:pStyle w:val="tb1"/>
              <w:rPr>
                <w:sz w:val="18"/>
                <w:szCs w:val="18"/>
              </w:rPr>
            </w:pPr>
            <w:r w:rsidRPr="00090530">
              <w:rPr>
                <w:sz w:val="18"/>
                <w:szCs w:val="18"/>
              </w:rPr>
              <w:t>Temperature regime</w:t>
            </w:r>
          </w:p>
          <w:p w14:paraId="410DD7E4" w14:textId="77777777" w:rsidR="00727647" w:rsidRPr="00090530" w:rsidRDefault="00727647" w:rsidP="00727647">
            <w:pPr>
              <w:keepNext/>
              <w:spacing w:after="0"/>
              <w:ind w:left="360"/>
              <w:rPr>
                <w:sz w:val="18"/>
                <w:szCs w:val="18"/>
              </w:rPr>
            </w:pPr>
          </w:p>
          <w:p w14:paraId="4B202A88" w14:textId="77777777" w:rsidR="00727647" w:rsidRPr="00090530" w:rsidRDefault="00727647" w:rsidP="00727647">
            <w:pPr>
              <w:keepNext/>
              <w:spacing w:after="0"/>
              <w:ind w:left="360"/>
              <w:rPr>
                <w:sz w:val="18"/>
                <w:szCs w:val="18"/>
              </w:rPr>
            </w:pPr>
          </w:p>
        </w:tc>
        <w:tc>
          <w:tcPr>
            <w:tcW w:w="3493" w:type="dxa"/>
            <w:tcBorders>
              <w:top w:val="nil"/>
              <w:left w:val="nil"/>
              <w:right w:val="nil"/>
            </w:tcBorders>
            <w:tcMar>
              <w:top w:w="12" w:type="dxa"/>
              <w:left w:w="12" w:type="dxa"/>
              <w:bottom w:w="0" w:type="dxa"/>
              <w:right w:w="12" w:type="dxa"/>
            </w:tcMar>
          </w:tcPr>
          <w:p w14:paraId="2C0C820B" w14:textId="5EC86F81" w:rsidR="00075B1D" w:rsidRPr="00090530" w:rsidRDefault="001E7C39">
            <w:pPr>
              <w:keepNext/>
              <w:spacing w:after="0"/>
              <w:rPr>
                <w:sz w:val="18"/>
                <w:szCs w:val="18"/>
              </w:rPr>
            </w:pPr>
            <w:r w:rsidRPr="00090530">
              <w:rPr>
                <w:sz w:val="18"/>
                <w:szCs w:val="18"/>
              </w:rPr>
              <w:t xml:space="preserve">The </w:t>
            </w:r>
            <w:r w:rsidR="00C456D1" w:rsidRPr="00090530">
              <w:rPr>
                <w:sz w:val="18"/>
                <w:szCs w:val="18"/>
              </w:rPr>
              <w:t xml:space="preserve">2014-2018 </w:t>
            </w:r>
            <w:r w:rsidR="00665FB7" w:rsidRPr="00090530">
              <w:rPr>
                <w:sz w:val="18"/>
                <w:szCs w:val="18"/>
              </w:rPr>
              <w:t>AI</w:t>
            </w:r>
            <w:r w:rsidRPr="00090530">
              <w:rPr>
                <w:sz w:val="18"/>
                <w:szCs w:val="18"/>
              </w:rPr>
              <w:t xml:space="preserve"> summer bottom temperature was </w:t>
            </w:r>
            <w:r w:rsidR="00C456D1" w:rsidRPr="00090530">
              <w:rPr>
                <w:sz w:val="18"/>
                <w:szCs w:val="18"/>
              </w:rPr>
              <w:t>warmer</w:t>
            </w:r>
            <w:r w:rsidR="00665FB7" w:rsidRPr="00090530">
              <w:rPr>
                <w:sz w:val="18"/>
                <w:szCs w:val="18"/>
              </w:rPr>
              <w:t xml:space="preserve"> than average</w:t>
            </w:r>
            <w:r w:rsidRPr="00090530">
              <w:rPr>
                <w:sz w:val="18"/>
                <w:szCs w:val="18"/>
              </w:rPr>
              <w:t xml:space="preserve"> </w:t>
            </w:r>
          </w:p>
        </w:tc>
        <w:tc>
          <w:tcPr>
            <w:tcW w:w="3381" w:type="dxa"/>
            <w:tcBorders>
              <w:top w:val="nil"/>
              <w:left w:val="nil"/>
              <w:right w:val="nil"/>
            </w:tcBorders>
            <w:tcMar>
              <w:top w:w="12" w:type="dxa"/>
              <w:left w:w="12" w:type="dxa"/>
              <w:bottom w:w="0" w:type="dxa"/>
              <w:right w:w="12" w:type="dxa"/>
            </w:tcMar>
          </w:tcPr>
          <w:p w14:paraId="76E5A347" w14:textId="4A6A8932" w:rsidR="00727647" w:rsidRPr="009A33F1" w:rsidRDefault="00C456D1" w:rsidP="00727647">
            <w:pPr>
              <w:keepNext/>
              <w:spacing w:after="0"/>
              <w:rPr>
                <w:sz w:val="18"/>
                <w:szCs w:val="18"/>
              </w:rPr>
            </w:pPr>
            <w:proofErr w:type="gramStart"/>
            <w:r>
              <w:rPr>
                <w:sz w:val="18"/>
                <w:szCs w:val="18"/>
              </w:rPr>
              <w:t>warming</w:t>
            </w:r>
            <w:proofErr w:type="gramEnd"/>
            <w:r>
              <w:rPr>
                <w:sz w:val="18"/>
                <w:szCs w:val="18"/>
              </w:rPr>
              <w:t xml:space="preserve"> </w:t>
            </w:r>
            <w:r w:rsidR="00727647" w:rsidRPr="009A33F1">
              <w:rPr>
                <w:sz w:val="18"/>
                <w:szCs w:val="18"/>
              </w:rPr>
              <w:t>could affect apparent distribution.</w:t>
            </w:r>
          </w:p>
          <w:p w14:paraId="62B5DF57" w14:textId="77777777" w:rsidR="00727647" w:rsidRPr="009A33F1" w:rsidRDefault="00727647" w:rsidP="00727647">
            <w:pPr>
              <w:keepNext/>
              <w:spacing w:after="0"/>
              <w:rPr>
                <w:sz w:val="18"/>
                <w:szCs w:val="18"/>
              </w:rPr>
            </w:pPr>
          </w:p>
        </w:tc>
        <w:tc>
          <w:tcPr>
            <w:tcW w:w="853" w:type="dxa"/>
            <w:tcBorders>
              <w:top w:val="nil"/>
              <w:left w:val="nil"/>
              <w:right w:val="nil"/>
            </w:tcBorders>
            <w:tcMar>
              <w:top w:w="12" w:type="dxa"/>
              <w:left w:w="12" w:type="dxa"/>
              <w:bottom w:w="0" w:type="dxa"/>
              <w:right w:w="12" w:type="dxa"/>
            </w:tcMar>
          </w:tcPr>
          <w:p w14:paraId="7645F2E1" w14:textId="77777777" w:rsidR="00727647" w:rsidRPr="009A33F1" w:rsidRDefault="00727647" w:rsidP="00727647">
            <w:pPr>
              <w:keepNext/>
              <w:spacing w:after="0"/>
              <w:rPr>
                <w:sz w:val="18"/>
                <w:szCs w:val="18"/>
              </w:rPr>
            </w:pPr>
            <w:r w:rsidRPr="009A33F1">
              <w:rPr>
                <w:sz w:val="18"/>
                <w:szCs w:val="18"/>
              </w:rPr>
              <w:t>Unknown</w:t>
            </w:r>
          </w:p>
          <w:p w14:paraId="74839F9D" w14:textId="77777777" w:rsidR="00727647" w:rsidRPr="009A33F1" w:rsidRDefault="00727647" w:rsidP="00727647">
            <w:pPr>
              <w:keepNext/>
              <w:spacing w:after="0"/>
              <w:rPr>
                <w:sz w:val="18"/>
                <w:szCs w:val="18"/>
              </w:rPr>
            </w:pPr>
          </w:p>
        </w:tc>
      </w:tr>
      <w:tr w:rsidR="00727647" w:rsidRPr="009A33F1" w14:paraId="56247D1C" w14:textId="77777777" w:rsidTr="00265A11">
        <w:trPr>
          <w:cantSplit/>
        </w:trPr>
        <w:tc>
          <w:tcPr>
            <w:tcW w:w="5150" w:type="dxa"/>
            <w:gridSpan w:val="2"/>
            <w:tcBorders>
              <w:top w:val="double" w:sz="4" w:space="0" w:color="auto"/>
              <w:left w:val="nil"/>
              <w:bottom w:val="single" w:sz="4" w:space="0" w:color="auto"/>
              <w:right w:val="nil"/>
            </w:tcBorders>
            <w:tcMar>
              <w:top w:w="12" w:type="dxa"/>
              <w:left w:w="12" w:type="dxa"/>
              <w:bottom w:w="0" w:type="dxa"/>
              <w:right w:w="12" w:type="dxa"/>
            </w:tcMar>
            <w:vAlign w:val="bottom"/>
          </w:tcPr>
          <w:p w14:paraId="2D05CD90" w14:textId="77777777" w:rsidR="00727647" w:rsidRPr="00090530" w:rsidRDefault="00BC31BD" w:rsidP="00727647">
            <w:pPr>
              <w:keepNext/>
              <w:spacing w:after="0"/>
              <w:rPr>
                <w:bCs/>
                <w:sz w:val="18"/>
                <w:szCs w:val="18"/>
              </w:rPr>
            </w:pPr>
            <w:r w:rsidRPr="00090530">
              <w:rPr>
                <w:bCs/>
                <w:i/>
                <w:sz w:val="18"/>
                <w:szCs w:val="18"/>
              </w:rPr>
              <w:t xml:space="preserve">The AI walleye pollock </w:t>
            </w:r>
            <w:r w:rsidRPr="00090530">
              <w:rPr>
                <w:bCs/>
                <w:sz w:val="18"/>
                <w:szCs w:val="18"/>
              </w:rPr>
              <w:t>effects on ecosystem</w:t>
            </w:r>
          </w:p>
        </w:tc>
        <w:tc>
          <w:tcPr>
            <w:tcW w:w="3381" w:type="dxa"/>
            <w:tcBorders>
              <w:top w:val="double" w:sz="4" w:space="0" w:color="auto"/>
              <w:left w:val="nil"/>
              <w:bottom w:val="single" w:sz="4" w:space="0" w:color="auto"/>
              <w:right w:val="nil"/>
            </w:tcBorders>
            <w:tcMar>
              <w:top w:w="12" w:type="dxa"/>
              <w:left w:w="12" w:type="dxa"/>
              <w:bottom w:w="0" w:type="dxa"/>
              <w:right w:w="12" w:type="dxa"/>
            </w:tcMar>
            <w:vAlign w:val="bottom"/>
          </w:tcPr>
          <w:p w14:paraId="52ABD6F7" w14:textId="77777777" w:rsidR="00727647" w:rsidRPr="009A33F1" w:rsidRDefault="00727647" w:rsidP="00727647">
            <w:pPr>
              <w:keepNext/>
              <w:spacing w:after="0"/>
              <w:rPr>
                <w:sz w:val="18"/>
                <w:szCs w:val="18"/>
              </w:rPr>
            </w:pPr>
          </w:p>
        </w:tc>
        <w:tc>
          <w:tcPr>
            <w:tcW w:w="853" w:type="dxa"/>
            <w:tcBorders>
              <w:top w:val="double" w:sz="4" w:space="0" w:color="auto"/>
              <w:left w:val="nil"/>
              <w:bottom w:val="single" w:sz="4" w:space="0" w:color="auto"/>
              <w:right w:val="nil"/>
            </w:tcBorders>
            <w:tcMar>
              <w:top w:w="12" w:type="dxa"/>
              <w:left w:w="12" w:type="dxa"/>
              <w:bottom w:w="0" w:type="dxa"/>
              <w:right w:w="12" w:type="dxa"/>
            </w:tcMar>
            <w:vAlign w:val="bottom"/>
          </w:tcPr>
          <w:p w14:paraId="2562B0C7" w14:textId="77777777" w:rsidR="00727647" w:rsidRPr="009A33F1" w:rsidRDefault="00727647" w:rsidP="00727647">
            <w:pPr>
              <w:keepNext/>
              <w:spacing w:after="0"/>
              <w:rPr>
                <w:sz w:val="18"/>
                <w:szCs w:val="18"/>
              </w:rPr>
            </w:pPr>
          </w:p>
        </w:tc>
      </w:tr>
      <w:tr w:rsidR="00727647" w:rsidRPr="009A33F1" w14:paraId="2BA54537" w14:textId="77777777" w:rsidTr="00265A11">
        <w:trPr>
          <w:cantSplit/>
        </w:trPr>
        <w:tc>
          <w:tcPr>
            <w:tcW w:w="0" w:type="auto"/>
            <w:tcBorders>
              <w:top w:val="double" w:sz="4" w:space="0" w:color="auto"/>
              <w:left w:val="nil"/>
              <w:bottom w:val="double" w:sz="4" w:space="0" w:color="auto"/>
              <w:right w:val="nil"/>
            </w:tcBorders>
            <w:tcMar>
              <w:top w:w="12" w:type="dxa"/>
              <w:left w:w="12" w:type="dxa"/>
              <w:bottom w:w="0" w:type="dxa"/>
              <w:right w:w="12" w:type="dxa"/>
            </w:tcMar>
            <w:vAlign w:val="bottom"/>
          </w:tcPr>
          <w:p w14:paraId="50E08B90" w14:textId="77777777" w:rsidR="00727647" w:rsidRPr="00090530" w:rsidRDefault="001E7C39" w:rsidP="00727647">
            <w:pPr>
              <w:keepNext/>
              <w:spacing w:after="0"/>
              <w:rPr>
                <w:sz w:val="18"/>
                <w:szCs w:val="18"/>
              </w:rPr>
            </w:pPr>
            <w:r w:rsidRPr="00090530">
              <w:rPr>
                <w:sz w:val="18"/>
                <w:szCs w:val="18"/>
              </w:rPr>
              <w:t>Indicator</w:t>
            </w:r>
          </w:p>
        </w:tc>
        <w:tc>
          <w:tcPr>
            <w:tcW w:w="3493" w:type="dxa"/>
            <w:tcBorders>
              <w:top w:val="double" w:sz="4" w:space="0" w:color="auto"/>
              <w:left w:val="nil"/>
              <w:bottom w:val="double" w:sz="4" w:space="0" w:color="auto"/>
              <w:right w:val="nil"/>
            </w:tcBorders>
            <w:tcMar>
              <w:top w:w="12" w:type="dxa"/>
              <w:left w:w="12" w:type="dxa"/>
              <w:bottom w:w="0" w:type="dxa"/>
              <w:right w:w="12" w:type="dxa"/>
            </w:tcMar>
            <w:vAlign w:val="bottom"/>
          </w:tcPr>
          <w:p w14:paraId="5156FED5" w14:textId="77777777" w:rsidR="00727647" w:rsidRPr="00090530" w:rsidRDefault="001E7C39" w:rsidP="00727647">
            <w:pPr>
              <w:keepNext/>
              <w:spacing w:after="0"/>
              <w:rPr>
                <w:sz w:val="18"/>
                <w:szCs w:val="18"/>
              </w:rPr>
            </w:pPr>
            <w:r w:rsidRPr="00090530">
              <w:rPr>
                <w:sz w:val="18"/>
                <w:szCs w:val="18"/>
              </w:rPr>
              <w:t>Observation</w:t>
            </w:r>
          </w:p>
        </w:tc>
        <w:tc>
          <w:tcPr>
            <w:tcW w:w="3381" w:type="dxa"/>
            <w:tcBorders>
              <w:top w:val="double" w:sz="4" w:space="0" w:color="auto"/>
              <w:left w:val="nil"/>
              <w:bottom w:val="double" w:sz="4" w:space="0" w:color="auto"/>
              <w:right w:val="nil"/>
            </w:tcBorders>
            <w:tcMar>
              <w:top w:w="12" w:type="dxa"/>
              <w:left w:w="12" w:type="dxa"/>
              <w:bottom w:w="0" w:type="dxa"/>
              <w:right w:w="12" w:type="dxa"/>
            </w:tcMar>
            <w:vAlign w:val="bottom"/>
          </w:tcPr>
          <w:p w14:paraId="117B2452" w14:textId="77777777" w:rsidR="00727647" w:rsidRPr="009A33F1" w:rsidRDefault="00727647" w:rsidP="00727647">
            <w:pPr>
              <w:keepNext/>
              <w:spacing w:after="0"/>
              <w:rPr>
                <w:sz w:val="18"/>
                <w:szCs w:val="18"/>
              </w:rPr>
            </w:pPr>
            <w:r w:rsidRPr="009A33F1">
              <w:rPr>
                <w:sz w:val="18"/>
                <w:szCs w:val="18"/>
              </w:rPr>
              <w:t>Interpretation</w:t>
            </w:r>
          </w:p>
        </w:tc>
        <w:tc>
          <w:tcPr>
            <w:tcW w:w="853" w:type="dxa"/>
            <w:tcBorders>
              <w:top w:val="double" w:sz="4" w:space="0" w:color="auto"/>
              <w:left w:val="nil"/>
              <w:bottom w:val="double" w:sz="4" w:space="0" w:color="auto"/>
              <w:right w:val="nil"/>
            </w:tcBorders>
            <w:tcMar>
              <w:top w:w="12" w:type="dxa"/>
              <w:left w:w="12" w:type="dxa"/>
              <w:bottom w:w="0" w:type="dxa"/>
              <w:right w:w="12" w:type="dxa"/>
            </w:tcMar>
            <w:vAlign w:val="bottom"/>
          </w:tcPr>
          <w:p w14:paraId="3C2D29B1" w14:textId="77777777" w:rsidR="00727647" w:rsidRPr="009A33F1" w:rsidRDefault="00727647" w:rsidP="00727647">
            <w:pPr>
              <w:keepNext/>
              <w:spacing w:after="0"/>
              <w:rPr>
                <w:sz w:val="18"/>
                <w:szCs w:val="18"/>
              </w:rPr>
            </w:pPr>
            <w:r w:rsidRPr="009A33F1">
              <w:rPr>
                <w:sz w:val="18"/>
                <w:szCs w:val="18"/>
              </w:rPr>
              <w:t>Evaluation</w:t>
            </w:r>
          </w:p>
        </w:tc>
      </w:tr>
      <w:tr w:rsidR="00727647" w:rsidRPr="009A33F1" w14:paraId="5E39D433" w14:textId="77777777" w:rsidTr="00265A11">
        <w:trPr>
          <w:cantSplit/>
        </w:trPr>
        <w:tc>
          <w:tcPr>
            <w:tcW w:w="5150" w:type="dxa"/>
            <w:gridSpan w:val="2"/>
            <w:tcBorders>
              <w:top w:val="single" w:sz="4" w:space="0" w:color="auto"/>
              <w:left w:val="nil"/>
              <w:bottom w:val="nil"/>
              <w:right w:val="nil"/>
            </w:tcBorders>
            <w:tcMar>
              <w:top w:w="12" w:type="dxa"/>
              <w:left w:w="12" w:type="dxa"/>
              <w:bottom w:w="0" w:type="dxa"/>
              <w:right w:w="12" w:type="dxa"/>
            </w:tcMar>
            <w:vAlign w:val="bottom"/>
          </w:tcPr>
          <w:p w14:paraId="7E5D279E" w14:textId="77777777" w:rsidR="00727647" w:rsidRPr="00090530" w:rsidRDefault="001E7C39" w:rsidP="00727647">
            <w:pPr>
              <w:pStyle w:val="Heading8"/>
              <w:keepNext/>
              <w:numPr>
                <w:ilvl w:val="7"/>
                <w:numId w:val="0"/>
              </w:numPr>
              <w:spacing w:before="0" w:after="0"/>
              <w:rPr>
                <w:iCs w:val="0"/>
                <w:sz w:val="18"/>
                <w:szCs w:val="18"/>
              </w:rPr>
            </w:pPr>
            <w:r w:rsidRPr="00090530">
              <w:rPr>
                <w:iCs w:val="0"/>
                <w:sz w:val="18"/>
                <w:szCs w:val="18"/>
              </w:rPr>
              <w:t>Fishery contribution to bycatch</w:t>
            </w:r>
          </w:p>
        </w:tc>
        <w:tc>
          <w:tcPr>
            <w:tcW w:w="3381" w:type="dxa"/>
            <w:tcBorders>
              <w:top w:val="single" w:sz="4" w:space="0" w:color="auto"/>
              <w:left w:val="nil"/>
              <w:bottom w:val="nil"/>
              <w:right w:val="nil"/>
            </w:tcBorders>
            <w:tcMar>
              <w:top w:w="12" w:type="dxa"/>
              <w:left w:w="12" w:type="dxa"/>
              <w:bottom w:w="0" w:type="dxa"/>
              <w:right w:w="12" w:type="dxa"/>
            </w:tcMar>
            <w:vAlign w:val="bottom"/>
          </w:tcPr>
          <w:p w14:paraId="56C5D407" w14:textId="77777777" w:rsidR="00727647" w:rsidRPr="009A33F1" w:rsidRDefault="00727647" w:rsidP="00727647">
            <w:pPr>
              <w:keepNext/>
              <w:spacing w:after="0"/>
              <w:rPr>
                <w:sz w:val="18"/>
                <w:szCs w:val="18"/>
              </w:rPr>
            </w:pPr>
          </w:p>
        </w:tc>
        <w:tc>
          <w:tcPr>
            <w:tcW w:w="853" w:type="dxa"/>
            <w:tcBorders>
              <w:top w:val="single" w:sz="4" w:space="0" w:color="auto"/>
              <w:left w:val="nil"/>
              <w:bottom w:val="nil"/>
              <w:right w:val="nil"/>
            </w:tcBorders>
            <w:tcMar>
              <w:top w:w="12" w:type="dxa"/>
              <w:left w:w="12" w:type="dxa"/>
              <w:bottom w:w="0" w:type="dxa"/>
              <w:right w:w="12" w:type="dxa"/>
            </w:tcMar>
            <w:vAlign w:val="bottom"/>
          </w:tcPr>
          <w:p w14:paraId="7E6405A7" w14:textId="77777777" w:rsidR="00727647" w:rsidRPr="009A33F1" w:rsidRDefault="00727647" w:rsidP="00727647">
            <w:pPr>
              <w:keepNext/>
              <w:spacing w:after="0"/>
              <w:rPr>
                <w:sz w:val="18"/>
                <w:szCs w:val="18"/>
              </w:rPr>
            </w:pPr>
          </w:p>
        </w:tc>
      </w:tr>
      <w:tr w:rsidR="00727647" w:rsidRPr="009A33F1" w14:paraId="7A3E46B4" w14:textId="77777777" w:rsidTr="00265A11">
        <w:trPr>
          <w:cantSplit/>
        </w:trPr>
        <w:tc>
          <w:tcPr>
            <w:tcW w:w="0" w:type="auto"/>
            <w:tcBorders>
              <w:top w:val="nil"/>
              <w:left w:val="nil"/>
              <w:bottom w:val="nil"/>
              <w:right w:val="nil"/>
            </w:tcBorders>
            <w:tcMar>
              <w:top w:w="12" w:type="dxa"/>
              <w:left w:w="12" w:type="dxa"/>
              <w:bottom w:w="0" w:type="dxa"/>
              <w:right w:w="12" w:type="dxa"/>
            </w:tcMar>
          </w:tcPr>
          <w:p w14:paraId="6B8E7E2B" w14:textId="77777777" w:rsidR="00727647" w:rsidRPr="00090530" w:rsidRDefault="001E7C39" w:rsidP="00727647">
            <w:pPr>
              <w:pStyle w:val="tb1"/>
              <w:rPr>
                <w:sz w:val="18"/>
                <w:szCs w:val="18"/>
              </w:rPr>
            </w:pPr>
            <w:r w:rsidRPr="00090530">
              <w:rPr>
                <w:sz w:val="18"/>
                <w:szCs w:val="18"/>
              </w:rPr>
              <w:t>Prohibited species</w:t>
            </w:r>
          </w:p>
        </w:tc>
        <w:tc>
          <w:tcPr>
            <w:tcW w:w="3493" w:type="dxa"/>
            <w:tcBorders>
              <w:top w:val="nil"/>
              <w:left w:val="nil"/>
              <w:bottom w:val="nil"/>
              <w:right w:val="nil"/>
            </w:tcBorders>
            <w:tcMar>
              <w:top w:w="12" w:type="dxa"/>
              <w:left w:w="12" w:type="dxa"/>
              <w:bottom w:w="0" w:type="dxa"/>
              <w:right w:w="12" w:type="dxa"/>
            </w:tcMar>
          </w:tcPr>
          <w:p w14:paraId="548B2910" w14:textId="77777777" w:rsidR="00727647" w:rsidRPr="00090530" w:rsidRDefault="001E7C39" w:rsidP="00727647">
            <w:pPr>
              <w:keepNext/>
              <w:spacing w:after="0"/>
              <w:rPr>
                <w:sz w:val="18"/>
                <w:szCs w:val="18"/>
              </w:rPr>
            </w:pPr>
            <w:r w:rsidRPr="00090530">
              <w:rPr>
                <w:sz w:val="18"/>
                <w:szCs w:val="18"/>
              </w:rPr>
              <w:t xml:space="preserve">Expected to be heavily monitored </w:t>
            </w:r>
          </w:p>
        </w:tc>
        <w:tc>
          <w:tcPr>
            <w:tcW w:w="3381" w:type="dxa"/>
            <w:tcBorders>
              <w:top w:val="nil"/>
              <w:left w:val="nil"/>
              <w:bottom w:val="nil"/>
              <w:right w:val="nil"/>
            </w:tcBorders>
            <w:tcMar>
              <w:top w:w="12" w:type="dxa"/>
              <w:left w:w="12" w:type="dxa"/>
              <w:bottom w:w="0" w:type="dxa"/>
              <w:right w:w="12" w:type="dxa"/>
            </w:tcMar>
          </w:tcPr>
          <w:p w14:paraId="79B324F3" w14:textId="77777777" w:rsidR="00727647" w:rsidRPr="009A33F1" w:rsidRDefault="00727647" w:rsidP="00727647">
            <w:pPr>
              <w:keepNext/>
              <w:spacing w:after="0"/>
              <w:rPr>
                <w:sz w:val="18"/>
                <w:szCs w:val="18"/>
              </w:rPr>
            </w:pPr>
            <w:r w:rsidRPr="009A33F1">
              <w:rPr>
                <w:sz w:val="18"/>
                <w:szCs w:val="18"/>
              </w:rPr>
              <w:t>Likely to be a minor contribution to mortality</w:t>
            </w:r>
          </w:p>
        </w:tc>
        <w:tc>
          <w:tcPr>
            <w:tcW w:w="853" w:type="dxa"/>
            <w:tcBorders>
              <w:top w:val="nil"/>
              <w:left w:val="nil"/>
              <w:bottom w:val="nil"/>
              <w:right w:val="nil"/>
            </w:tcBorders>
            <w:tcMar>
              <w:top w:w="12" w:type="dxa"/>
              <w:left w:w="12" w:type="dxa"/>
              <w:bottom w:w="0" w:type="dxa"/>
              <w:right w:w="12" w:type="dxa"/>
            </w:tcMar>
          </w:tcPr>
          <w:p w14:paraId="689D6BD2" w14:textId="77777777" w:rsidR="00727647" w:rsidRPr="009A33F1" w:rsidRDefault="00727647" w:rsidP="00727647">
            <w:pPr>
              <w:keepNext/>
              <w:spacing w:after="0"/>
              <w:rPr>
                <w:sz w:val="18"/>
                <w:szCs w:val="18"/>
              </w:rPr>
            </w:pPr>
            <w:r w:rsidRPr="009A33F1">
              <w:rPr>
                <w:sz w:val="18"/>
                <w:szCs w:val="18"/>
              </w:rPr>
              <w:t>No concern</w:t>
            </w:r>
          </w:p>
        </w:tc>
      </w:tr>
      <w:tr w:rsidR="00727647" w:rsidRPr="009A33F1" w14:paraId="74159203" w14:textId="77777777" w:rsidTr="00265A11">
        <w:trPr>
          <w:cantSplit/>
        </w:trPr>
        <w:tc>
          <w:tcPr>
            <w:tcW w:w="0" w:type="auto"/>
            <w:tcBorders>
              <w:top w:val="nil"/>
              <w:left w:val="nil"/>
              <w:bottom w:val="nil"/>
              <w:right w:val="nil"/>
            </w:tcBorders>
            <w:tcMar>
              <w:top w:w="12" w:type="dxa"/>
              <w:left w:w="12" w:type="dxa"/>
              <w:bottom w:w="0" w:type="dxa"/>
              <w:right w:w="12" w:type="dxa"/>
            </w:tcMar>
          </w:tcPr>
          <w:p w14:paraId="422B6B6A" w14:textId="77777777" w:rsidR="00727647" w:rsidRPr="00090530" w:rsidRDefault="001E7C39" w:rsidP="00727647">
            <w:pPr>
              <w:pStyle w:val="tb1"/>
              <w:rPr>
                <w:sz w:val="18"/>
                <w:szCs w:val="18"/>
              </w:rPr>
            </w:pPr>
            <w:r w:rsidRPr="00090530">
              <w:rPr>
                <w:sz w:val="18"/>
                <w:szCs w:val="18"/>
              </w:rPr>
              <w:t>Forage (including herring, Atka mackerel, cod, and pollock)</w:t>
            </w:r>
          </w:p>
        </w:tc>
        <w:tc>
          <w:tcPr>
            <w:tcW w:w="3493" w:type="dxa"/>
            <w:tcBorders>
              <w:top w:val="nil"/>
              <w:left w:val="nil"/>
              <w:bottom w:val="nil"/>
              <w:right w:val="nil"/>
            </w:tcBorders>
            <w:tcMar>
              <w:top w:w="12" w:type="dxa"/>
              <w:left w:w="12" w:type="dxa"/>
              <w:bottom w:w="0" w:type="dxa"/>
              <w:right w:w="12" w:type="dxa"/>
            </w:tcMar>
          </w:tcPr>
          <w:p w14:paraId="16C49D73" w14:textId="77777777" w:rsidR="00727647" w:rsidRPr="00090530" w:rsidRDefault="001E7C39" w:rsidP="00727647">
            <w:pPr>
              <w:keepNext/>
              <w:spacing w:after="0"/>
              <w:rPr>
                <w:sz w:val="18"/>
                <w:szCs w:val="18"/>
              </w:rPr>
            </w:pPr>
            <w:r w:rsidRPr="00090530">
              <w:rPr>
                <w:sz w:val="18"/>
                <w:szCs w:val="18"/>
              </w:rPr>
              <w:t xml:space="preserve">Expected to </w:t>
            </w:r>
            <w:proofErr w:type="gramStart"/>
            <w:r w:rsidRPr="00090530">
              <w:rPr>
                <w:sz w:val="18"/>
                <w:szCs w:val="18"/>
              </w:rPr>
              <w:t>be heavily monitored</w:t>
            </w:r>
            <w:proofErr w:type="gramEnd"/>
            <w:r w:rsidRPr="00090530">
              <w:rPr>
                <w:sz w:val="18"/>
                <w:szCs w:val="18"/>
              </w:rPr>
              <w:t>.</w:t>
            </w:r>
          </w:p>
        </w:tc>
        <w:tc>
          <w:tcPr>
            <w:tcW w:w="3381" w:type="dxa"/>
            <w:tcBorders>
              <w:top w:val="nil"/>
              <w:left w:val="nil"/>
              <w:bottom w:val="nil"/>
              <w:right w:val="nil"/>
            </w:tcBorders>
            <w:tcMar>
              <w:top w:w="12" w:type="dxa"/>
              <w:left w:w="12" w:type="dxa"/>
              <w:bottom w:w="0" w:type="dxa"/>
              <w:right w:w="12" w:type="dxa"/>
            </w:tcMar>
          </w:tcPr>
          <w:p w14:paraId="0FD8F363" w14:textId="77777777" w:rsidR="00727647" w:rsidRPr="009A33F1" w:rsidRDefault="00727647" w:rsidP="00727647">
            <w:pPr>
              <w:keepNext/>
              <w:spacing w:after="0"/>
              <w:rPr>
                <w:sz w:val="18"/>
                <w:szCs w:val="18"/>
              </w:rPr>
            </w:pPr>
            <w:r w:rsidRPr="009A33F1">
              <w:rPr>
                <w:sz w:val="18"/>
                <w:szCs w:val="18"/>
              </w:rPr>
              <w:t>Bycatch levels should be low.</w:t>
            </w:r>
          </w:p>
        </w:tc>
        <w:tc>
          <w:tcPr>
            <w:tcW w:w="853" w:type="dxa"/>
            <w:tcBorders>
              <w:top w:val="nil"/>
              <w:left w:val="nil"/>
              <w:bottom w:val="nil"/>
              <w:right w:val="nil"/>
            </w:tcBorders>
            <w:tcMar>
              <w:top w:w="12" w:type="dxa"/>
              <w:left w:w="12" w:type="dxa"/>
              <w:bottom w:w="0" w:type="dxa"/>
              <w:right w:w="12" w:type="dxa"/>
            </w:tcMar>
          </w:tcPr>
          <w:p w14:paraId="10FDCFB2" w14:textId="77777777" w:rsidR="00727647" w:rsidRPr="009A33F1" w:rsidRDefault="00727647" w:rsidP="00727647">
            <w:pPr>
              <w:keepNext/>
              <w:spacing w:after="0"/>
              <w:rPr>
                <w:sz w:val="18"/>
                <w:szCs w:val="18"/>
              </w:rPr>
            </w:pPr>
            <w:r w:rsidRPr="009A33F1">
              <w:rPr>
                <w:sz w:val="18"/>
                <w:szCs w:val="18"/>
              </w:rPr>
              <w:t>Unknown</w:t>
            </w:r>
          </w:p>
        </w:tc>
      </w:tr>
      <w:tr w:rsidR="00727647" w:rsidRPr="009A33F1" w14:paraId="07734BB4" w14:textId="77777777" w:rsidTr="00265A11">
        <w:trPr>
          <w:cantSplit/>
        </w:trPr>
        <w:tc>
          <w:tcPr>
            <w:tcW w:w="0" w:type="auto"/>
            <w:tcBorders>
              <w:top w:val="nil"/>
              <w:left w:val="nil"/>
              <w:bottom w:val="nil"/>
              <w:right w:val="nil"/>
            </w:tcBorders>
            <w:tcMar>
              <w:top w:w="12" w:type="dxa"/>
              <w:left w:w="12" w:type="dxa"/>
              <w:bottom w:w="0" w:type="dxa"/>
              <w:right w:w="12" w:type="dxa"/>
            </w:tcMar>
          </w:tcPr>
          <w:p w14:paraId="7A8F7FB0" w14:textId="77777777" w:rsidR="00727647" w:rsidRPr="00090530" w:rsidRDefault="001E7C39" w:rsidP="00727647">
            <w:pPr>
              <w:pStyle w:val="tb1"/>
              <w:rPr>
                <w:sz w:val="18"/>
                <w:szCs w:val="18"/>
              </w:rPr>
            </w:pPr>
            <w:r w:rsidRPr="00090530">
              <w:rPr>
                <w:sz w:val="18"/>
                <w:szCs w:val="18"/>
              </w:rPr>
              <w:t>HAPC biota (</w:t>
            </w:r>
            <w:proofErr w:type="spellStart"/>
            <w:r w:rsidRPr="00090530">
              <w:rPr>
                <w:sz w:val="18"/>
                <w:szCs w:val="18"/>
              </w:rPr>
              <w:t>seapens</w:t>
            </w:r>
            <w:proofErr w:type="spellEnd"/>
            <w:r w:rsidRPr="00090530">
              <w:rPr>
                <w:sz w:val="18"/>
                <w:szCs w:val="18"/>
              </w:rPr>
              <w:t>/whips, corals, sponges, anemones)</w:t>
            </w:r>
          </w:p>
        </w:tc>
        <w:tc>
          <w:tcPr>
            <w:tcW w:w="3493" w:type="dxa"/>
            <w:tcBorders>
              <w:top w:val="nil"/>
              <w:left w:val="nil"/>
              <w:bottom w:val="nil"/>
              <w:right w:val="nil"/>
            </w:tcBorders>
            <w:tcMar>
              <w:top w:w="12" w:type="dxa"/>
              <w:left w:w="12" w:type="dxa"/>
              <w:bottom w:w="0" w:type="dxa"/>
              <w:right w:w="12" w:type="dxa"/>
            </w:tcMar>
          </w:tcPr>
          <w:p w14:paraId="6E2273DA" w14:textId="77777777" w:rsidR="00727647" w:rsidRPr="00090530" w:rsidRDefault="001E7C39" w:rsidP="00727647">
            <w:pPr>
              <w:keepNext/>
              <w:spacing w:after="0"/>
              <w:rPr>
                <w:sz w:val="18"/>
                <w:szCs w:val="18"/>
              </w:rPr>
            </w:pPr>
            <w:r w:rsidRPr="00090530">
              <w:rPr>
                <w:sz w:val="18"/>
                <w:szCs w:val="18"/>
              </w:rPr>
              <w:t xml:space="preserve">Very low bycatch levels of </w:t>
            </w:r>
            <w:proofErr w:type="spellStart"/>
            <w:r w:rsidRPr="00090530">
              <w:rPr>
                <w:sz w:val="18"/>
                <w:szCs w:val="18"/>
              </w:rPr>
              <w:t>seapens</w:t>
            </w:r>
            <w:proofErr w:type="spellEnd"/>
            <w:r w:rsidRPr="00090530">
              <w:rPr>
                <w:sz w:val="18"/>
                <w:szCs w:val="18"/>
              </w:rPr>
              <w:t>/whips, sponge and coral catches expected in the pelagic fishery</w:t>
            </w:r>
          </w:p>
        </w:tc>
        <w:tc>
          <w:tcPr>
            <w:tcW w:w="3381" w:type="dxa"/>
            <w:tcBorders>
              <w:top w:val="nil"/>
              <w:left w:val="nil"/>
              <w:bottom w:val="nil"/>
              <w:right w:val="nil"/>
            </w:tcBorders>
            <w:tcMar>
              <w:top w:w="12" w:type="dxa"/>
              <w:left w:w="12" w:type="dxa"/>
              <w:bottom w:w="0" w:type="dxa"/>
              <w:right w:w="12" w:type="dxa"/>
            </w:tcMar>
          </w:tcPr>
          <w:p w14:paraId="3AC36835" w14:textId="77777777" w:rsidR="00727647" w:rsidRPr="009A33F1" w:rsidRDefault="00727647" w:rsidP="00727647">
            <w:pPr>
              <w:keepNext/>
              <w:spacing w:after="0"/>
              <w:rPr>
                <w:sz w:val="18"/>
                <w:szCs w:val="18"/>
              </w:rPr>
            </w:pPr>
            <w:r w:rsidRPr="009A33F1">
              <w:rPr>
                <w:sz w:val="18"/>
                <w:szCs w:val="18"/>
              </w:rPr>
              <w:t>Bycatch levels and destruction of benthic habitat expected to be minor given the pelagic fishery.</w:t>
            </w:r>
          </w:p>
        </w:tc>
        <w:tc>
          <w:tcPr>
            <w:tcW w:w="853" w:type="dxa"/>
            <w:tcBorders>
              <w:top w:val="nil"/>
              <w:left w:val="nil"/>
              <w:bottom w:val="nil"/>
              <w:right w:val="nil"/>
            </w:tcBorders>
            <w:tcMar>
              <w:top w:w="12" w:type="dxa"/>
              <w:left w:w="12" w:type="dxa"/>
              <w:bottom w:w="0" w:type="dxa"/>
              <w:right w:w="12" w:type="dxa"/>
            </w:tcMar>
          </w:tcPr>
          <w:p w14:paraId="75819663" w14:textId="77777777" w:rsidR="00727647" w:rsidRPr="009A33F1" w:rsidRDefault="00727647" w:rsidP="00727647">
            <w:pPr>
              <w:keepNext/>
              <w:spacing w:after="0"/>
              <w:rPr>
                <w:sz w:val="18"/>
                <w:szCs w:val="18"/>
              </w:rPr>
            </w:pPr>
            <w:r w:rsidRPr="009A33F1">
              <w:rPr>
                <w:sz w:val="18"/>
                <w:szCs w:val="18"/>
              </w:rPr>
              <w:t>No concern</w:t>
            </w:r>
          </w:p>
        </w:tc>
      </w:tr>
      <w:tr w:rsidR="00727647" w:rsidRPr="009A33F1" w14:paraId="09D56EE9" w14:textId="77777777" w:rsidTr="00265A11">
        <w:trPr>
          <w:cantSplit/>
        </w:trPr>
        <w:tc>
          <w:tcPr>
            <w:tcW w:w="0" w:type="auto"/>
            <w:tcBorders>
              <w:top w:val="nil"/>
              <w:left w:val="nil"/>
              <w:right w:val="nil"/>
            </w:tcBorders>
            <w:tcMar>
              <w:top w:w="12" w:type="dxa"/>
              <w:left w:w="12" w:type="dxa"/>
              <w:bottom w:w="0" w:type="dxa"/>
              <w:right w:w="12" w:type="dxa"/>
            </w:tcMar>
          </w:tcPr>
          <w:p w14:paraId="6D2BF60E" w14:textId="77777777" w:rsidR="00727647" w:rsidRPr="00090530" w:rsidRDefault="001E7C39" w:rsidP="00727647">
            <w:pPr>
              <w:pStyle w:val="tb1"/>
              <w:rPr>
                <w:sz w:val="18"/>
                <w:szCs w:val="18"/>
              </w:rPr>
            </w:pPr>
            <w:r w:rsidRPr="00090530">
              <w:rPr>
                <w:sz w:val="18"/>
                <w:szCs w:val="18"/>
              </w:rPr>
              <w:t>Marine mammals and birds</w:t>
            </w:r>
          </w:p>
        </w:tc>
        <w:tc>
          <w:tcPr>
            <w:tcW w:w="3493" w:type="dxa"/>
            <w:tcBorders>
              <w:top w:val="nil"/>
              <w:left w:val="nil"/>
              <w:right w:val="nil"/>
            </w:tcBorders>
            <w:tcMar>
              <w:top w:w="12" w:type="dxa"/>
              <w:left w:w="12" w:type="dxa"/>
              <w:bottom w:w="0" w:type="dxa"/>
              <w:right w:w="12" w:type="dxa"/>
            </w:tcMar>
          </w:tcPr>
          <w:p w14:paraId="4A8B63BB" w14:textId="77777777" w:rsidR="00727647" w:rsidRPr="00090530" w:rsidRDefault="001E7C39" w:rsidP="00727647">
            <w:pPr>
              <w:keepNext/>
              <w:spacing w:after="0"/>
              <w:rPr>
                <w:sz w:val="18"/>
                <w:szCs w:val="18"/>
              </w:rPr>
            </w:pPr>
            <w:r w:rsidRPr="00090530">
              <w:rPr>
                <w:sz w:val="18"/>
                <w:szCs w:val="18"/>
              </w:rPr>
              <w:t>Very minor direct-take expected</w:t>
            </w:r>
          </w:p>
        </w:tc>
        <w:tc>
          <w:tcPr>
            <w:tcW w:w="3381" w:type="dxa"/>
            <w:tcBorders>
              <w:top w:val="nil"/>
              <w:left w:val="nil"/>
              <w:right w:val="nil"/>
            </w:tcBorders>
            <w:tcMar>
              <w:top w:w="12" w:type="dxa"/>
              <w:left w:w="12" w:type="dxa"/>
              <w:bottom w:w="0" w:type="dxa"/>
              <w:right w:w="12" w:type="dxa"/>
            </w:tcMar>
          </w:tcPr>
          <w:p w14:paraId="607DE575" w14:textId="77777777" w:rsidR="00727647" w:rsidRPr="009A33F1" w:rsidRDefault="00727647" w:rsidP="00727647">
            <w:pPr>
              <w:keepNext/>
              <w:spacing w:after="0"/>
              <w:rPr>
                <w:sz w:val="18"/>
                <w:szCs w:val="18"/>
              </w:rPr>
            </w:pPr>
            <w:r w:rsidRPr="009A33F1">
              <w:rPr>
                <w:sz w:val="18"/>
                <w:szCs w:val="18"/>
              </w:rPr>
              <w:t>Likely to be very minor contribution to mortality</w:t>
            </w:r>
          </w:p>
        </w:tc>
        <w:tc>
          <w:tcPr>
            <w:tcW w:w="853" w:type="dxa"/>
            <w:tcBorders>
              <w:top w:val="nil"/>
              <w:left w:val="nil"/>
              <w:right w:val="nil"/>
            </w:tcBorders>
            <w:tcMar>
              <w:top w:w="12" w:type="dxa"/>
              <w:left w:w="12" w:type="dxa"/>
              <w:bottom w:w="0" w:type="dxa"/>
              <w:right w:w="12" w:type="dxa"/>
            </w:tcMar>
          </w:tcPr>
          <w:p w14:paraId="58D8A241" w14:textId="77777777" w:rsidR="00727647" w:rsidRPr="009A33F1" w:rsidRDefault="00727647" w:rsidP="00727647">
            <w:pPr>
              <w:keepNext/>
              <w:spacing w:after="0"/>
              <w:rPr>
                <w:sz w:val="18"/>
                <w:szCs w:val="18"/>
              </w:rPr>
            </w:pPr>
            <w:r w:rsidRPr="009A33F1">
              <w:rPr>
                <w:sz w:val="18"/>
                <w:szCs w:val="18"/>
              </w:rPr>
              <w:t>No concern</w:t>
            </w:r>
          </w:p>
        </w:tc>
      </w:tr>
      <w:tr w:rsidR="00727647" w:rsidRPr="009A33F1" w14:paraId="5C605089" w14:textId="77777777" w:rsidTr="00265A11">
        <w:trPr>
          <w:cantSplit/>
        </w:trPr>
        <w:tc>
          <w:tcPr>
            <w:tcW w:w="0" w:type="auto"/>
            <w:tcBorders>
              <w:top w:val="nil"/>
              <w:left w:val="nil"/>
              <w:bottom w:val="single" w:sz="4" w:space="0" w:color="auto"/>
              <w:right w:val="nil"/>
            </w:tcBorders>
            <w:tcMar>
              <w:top w:w="12" w:type="dxa"/>
              <w:left w:w="12" w:type="dxa"/>
              <w:bottom w:w="0" w:type="dxa"/>
              <w:right w:w="12" w:type="dxa"/>
            </w:tcMar>
          </w:tcPr>
          <w:p w14:paraId="5C0C8535" w14:textId="77777777" w:rsidR="00727647" w:rsidRPr="00090530" w:rsidRDefault="001E7C39" w:rsidP="00727647">
            <w:pPr>
              <w:pStyle w:val="tb1"/>
              <w:rPr>
                <w:sz w:val="18"/>
                <w:szCs w:val="18"/>
              </w:rPr>
            </w:pPr>
            <w:r w:rsidRPr="00090530">
              <w:rPr>
                <w:sz w:val="18"/>
                <w:szCs w:val="18"/>
              </w:rPr>
              <w:t>Sensitive non-target species</w:t>
            </w:r>
          </w:p>
          <w:p w14:paraId="675F34AB" w14:textId="77777777" w:rsidR="00727647" w:rsidRPr="00090530" w:rsidRDefault="00727647" w:rsidP="00727647">
            <w:pPr>
              <w:pStyle w:val="tb1"/>
              <w:rPr>
                <w:sz w:val="18"/>
                <w:szCs w:val="18"/>
              </w:rPr>
            </w:pPr>
          </w:p>
        </w:tc>
        <w:tc>
          <w:tcPr>
            <w:tcW w:w="3493" w:type="dxa"/>
            <w:tcBorders>
              <w:top w:val="nil"/>
              <w:left w:val="nil"/>
              <w:bottom w:val="single" w:sz="4" w:space="0" w:color="auto"/>
              <w:right w:val="nil"/>
            </w:tcBorders>
            <w:tcMar>
              <w:top w:w="12" w:type="dxa"/>
              <w:left w:w="12" w:type="dxa"/>
              <w:bottom w:w="0" w:type="dxa"/>
              <w:right w:w="12" w:type="dxa"/>
            </w:tcMar>
          </w:tcPr>
          <w:p w14:paraId="4A746BF9" w14:textId="77777777" w:rsidR="00727647" w:rsidRPr="00090530" w:rsidRDefault="001E7C39" w:rsidP="00727647">
            <w:pPr>
              <w:keepNext/>
              <w:spacing w:after="0"/>
              <w:rPr>
                <w:sz w:val="18"/>
                <w:szCs w:val="18"/>
              </w:rPr>
            </w:pPr>
            <w:r w:rsidRPr="00090530">
              <w:rPr>
                <w:sz w:val="18"/>
                <w:szCs w:val="18"/>
              </w:rPr>
              <w:t>Expected to be heavily monitored</w:t>
            </w:r>
          </w:p>
        </w:tc>
        <w:tc>
          <w:tcPr>
            <w:tcW w:w="3381" w:type="dxa"/>
            <w:tcBorders>
              <w:top w:val="nil"/>
              <w:left w:val="nil"/>
              <w:bottom w:val="single" w:sz="4" w:space="0" w:color="auto"/>
              <w:right w:val="nil"/>
            </w:tcBorders>
            <w:tcMar>
              <w:top w:w="12" w:type="dxa"/>
              <w:left w:w="12" w:type="dxa"/>
              <w:bottom w:w="0" w:type="dxa"/>
              <w:right w:w="12" w:type="dxa"/>
            </w:tcMar>
          </w:tcPr>
          <w:p w14:paraId="6F5EFFDA" w14:textId="77777777" w:rsidR="00075B1D" w:rsidRDefault="00727647">
            <w:pPr>
              <w:keepNext/>
              <w:spacing w:after="0"/>
              <w:rPr>
                <w:sz w:val="18"/>
                <w:szCs w:val="18"/>
              </w:rPr>
            </w:pPr>
            <w:r w:rsidRPr="009A33F1">
              <w:rPr>
                <w:sz w:val="18"/>
                <w:szCs w:val="18"/>
              </w:rPr>
              <w:t>Unknown given that this fishery was closed between 1999 and 2005.</w:t>
            </w:r>
            <w:r>
              <w:rPr>
                <w:sz w:val="18"/>
                <w:szCs w:val="18"/>
              </w:rPr>
              <w:t xml:space="preserve"> </w:t>
            </w:r>
            <w:r w:rsidRPr="009A33F1">
              <w:rPr>
                <w:sz w:val="18"/>
                <w:szCs w:val="18"/>
              </w:rPr>
              <w:t>The 2006 AICASS had 3% POP bycatch, the only significant bycatch.</w:t>
            </w:r>
            <w:r>
              <w:rPr>
                <w:sz w:val="18"/>
                <w:szCs w:val="18"/>
              </w:rPr>
              <w:t xml:space="preserve"> </w:t>
            </w:r>
            <w:r w:rsidRPr="009A33F1">
              <w:rPr>
                <w:sz w:val="18"/>
                <w:szCs w:val="18"/>
              </w:rPr>
              <w:t>The 2005</w:t>
            </w:r>
            <w:r w:rsidR="00665FB7">
              <w:rPr>
                <w:sz w:val="18"/>
                <w:szCs w:val="18"/>
              </w:rPr>
              <w:t>-2009</w:t>
            </w:r>
            <w:r w:rsidRPr="009A33F1">
              <w:rPr>
                <w:sz w:val="18"/>
                <w:szCs w:val="18"/>
              </w:rPr>
              <w:t xml:space="preserve"> fishery had high bycatch of POP, but bycatch of other species was very low in fishery prior to 1999.</w:t>
            </w:r>
          </w:p>
        </w:tc>
        <w:tc>
          <w:tcPr>
            <w:tcW w:w="853" w:type="dxa"/>
            <w:tcBorders>
              <w:top w:val="nil"/>
              <w:left w:val="nil"/>
              <w:bottom w:val="single" w:sz="4" w:space="0" w:color="auto"/>
              <w:right w:val="nil"/>
            </w:tcBorders>
            <w:tcMar>
              <w:top w:w="12" w:type="dxa"/>
              <w:left w:w="12" w:type="dxa"/>
              <w:bottom w:w="0" w:type="dxa"/>
              <w:right w:w="12" w:type="dxa"/>
            </w:tcMar>
          </w:tcPr>
          <w:p w14:paraId="2A8A4A94" w14:textId="77777777" w:rsidR="00727647" w:rsidRPr="009A33F1" w:rsidRDefault="00727647" w:rsidP="00727647">
            <w:pPr>
              <w:keepNext/>
              <w:spacing w:after="0"/>
              <w:rPr>
                <w:sz w:val="18"/>
                <w:szCs w:val="18"/>
              </w:rPr>
            </w:pPr>
            <w:r w:rsidRPr="009A33F1">
              <w:rPr>
                <w:sz w:val="18"/>
                <w:szCs w:val="18"/>
              </w:rPr>
              <w:t>No concern</w:t>
            </w:r>
          </w:p>
          <w:p w14:paraId="165BD753" w14:textId="77777777" w:rsidR="00727647" w:rsidRPr="009A33F1" w:rsidRDefault="00727647" w:rsidP="00727647">
            <w:pPr>
              <w:keepNext/>
              <w:spacing w:after="0"/>
              <w:rPr>
                <w:sz w:val="18"/>
                <w:szCs w:val="18"/>
              </w:rPr>
            </w:pPr>
          </w:p>
        </w:tc>
      </w:tr>
      <w:tr w:rsidR="00727647" w:rsidRPr="009A33F1" w14:paraId="1A5AA2B3" w14:textId="77777777" w:rsidTr="00265A11">
        <w:trPr>
          <w:cantSplit/>
        </w:trPr>
        <w:tc>
          <w:tcPr>
            <w:tcW w:w="0" w:type="auto"/>
            <w:tcBorders>
              <w:top w:val="nil"/>
              <w:left w:val="nil"/>
              <w:bottom w:val="single" w:sz="4" w:space="0" w:color="auto"/>
              <w:right w:val="nil"/>
            </w:tcBorders>
            <w:tcMar>
              <w:top w:w="12" w:type="dxa"/>
              <w:left w:w="12" w:type="dxa"/>
              <w:bottom w:w="0" w:type="dxa"/>
              <w:right w:w="12" w:type="dxa"/>
            </w:tcMar>
          </w:tcPr>
          <w:p w14:paraId="75FE7940" w14:textId="77777777" w:rsidR="00727647" w:rsidRPr="00090530" w:rsidRDefault="001E7C39" w:rsidP="00727647">
            <w:pPr>
              <w:pStyle w:val="tb1"/>
              <w:rPr>
                <w:sz w:val="18"/>
                <w:szCs w:val="18"/>
              </w:rPr>
            </w:pPr>
            <w:r w:rsidRPr="00090530">
              <w:rPr>
                <w:sz w:val="18"/>
                <w:szCs w:val="18"/>
              </w:rPr>
              <w:t>Other non-target species</w:t>
            </w:r>
          </w:p>
        </w:tc>
        <w:tc>
          <w:tcPr>
            <w:tcW w:w="3493" w:type="dxa"/>
            <w:tcBorders>
              <w:top w:val="nil"/>
              <w:left w:val="nil"/>
              <w:bottom w:val="single" w:sz="4" w:space="0" w:color="auto"/>
              <w:right w:val="nil"/>
            </w:tcBorders>
            <w:tcMar>
              <w:top w:w="12" w:type="dxa"/>
              <w:left w:w="12" w:type="dxa"/>
              <w:bottom w:w="0" w:type="dxa"/>
              <w:right w:w="12" w:type="dxa"/>
            </w:tcMar>
          </w:tcPr>
          <w:p w14:paraId="3E7E7227" w14:textId="77777777" w:rsidR="00727647" w:rsidRPr="00090530" w:rsidRDefault="001E7C39" w:rsidP="00727647">
            <w:pPr>
              <w:keepNext/>
              <w:spacing w:after="0"/>
              <w:rPr>
                <w:sz w:val="18"/>
                <w:szCs w:val="18"/>
              </w:rPr>
            </w:pPr>
            <w:r w:rsidRPr="00090530">
              <w:rPr>
                <w:sz w:val="18"/>
                <w:szCs w:val="18"/>
              </w:rPr>
              <w:t>Very little bycatch.</w:t>
            </w:r>
          </w:p>
        </w:tc>
        <w:tc>
          <w:tcPr>
            <w:tcW w:w="3381" w:type="dxa"/>
            <w:tcBorders>
              <w:top w:val="nil"/>
              <w:left w:val="nil"/>
              <w:bottom w:val="single" w:sz="4" w:space="0" w:color="auto"/>
              <w:right w:val="nil"/>
            </w:tcBorders>
            <w:tcMar>
              <w:top w:w="12" w:type="dxa"/>
              <w:left w:w="12" w:type="dxa"/>
              <w:bottom w:w="0" w:type="dxa"/>
              <w:right w:w="12" w:type="dxa"/>
            </w:tcMar>
          </w:tcPr>
          <w:p w14:paraId="13EE1D35" w14:textId="77777777" w:rsidR="00727647" w:rsidRPr="009A33F1" w:rsidRDefault="00727647" w:rsidP="00727647">
            <w:pPr>
              <w:keepNext/>
              <w:spacing w:after="0"/>
              <w:rPr>
                <w:sz w:val="18"/>
                <w:szCs w:val="18"/>
              </w:rPr>
            </w:pPr>
            <w:r w:rsidRPr="009A33F1">
              <w:rPr>
                <w:sz w:val="18"/>
                <w:szCs w:val="18"/>
              </w:rPr>
              <w:t>Unknown</w:t>
            </w:r>
          </w:p>
        </w:tc>
        <w:tc>
          <w:tcPr>
            <w:tcW w:w="853" w:type="dxa"/>
            <w:tcBorders>
              <w:top w:val="nil"/>
              <w:left w:val="nil"/>
              <w:bottom w:val="single" w:sz="4" w:space="0" w:color="auto"/>
              <w:right w:val="nil"/>
            </w:tcBorders>
            <w:tcMar>
              <w:top w:w="12" w:type="dxa"/>
              <w:left w:w="12" w:type="dxa"/>
              <w:bottom w:w="0" w:type="dxa"/>
              <w:right w:w="12" w:type="dxa"/>
            </w:tcMar>
          </w:tcPr>
          <w:p w14:paraId="30E34855" w14:textId="77777777" w:rsidR="00727647" w:rsidRPr="009A33F1" w:rsidRDefault="00727647" w:rsidP="00727647">
            <w:pPr>
              <w:keepNext/>
              <w:spacing w:after="0"/>
              <w:rPr>
                <w:sz w:val="18"/>
                <w:szCs w:val="18"/>
              </w:rPr>
            </w:pPr>
            <w:r w:rsidRPr="009A33F1">
              <w:rPr>
                <w:sz w:val="18"/>
                <w:szCs w:val="18"/>
              </w:rPr>
              <w:t>No concern</w:t>
            </w:r>
          </w:p>
        </w:tc>
      </w:tr>
      <w:tr w:rsidR="00727647" w:rsidRPr="009A33F1" w14:paraId="5EEC6E72" w14:textId="77777777" w:rsidTr="00265A11">
        <w:trPr>
          <w:cantSplit/>
        </w:trPr>
        <w:tc>
          <w:tcPr>
            <w:tcW w:w="0" w:type="auto"/>
            <w:tcBorders>
              <w:top w:val="single" w:sz="4" w:space="0" w:color="auto"/>
              <w:left w:val="nil"/>
              <w:bottom w:val="single" w:sz="4" w:space="0" w:color="auto"/>
              <w:right w:val="nil"/>
            </w:tcBorders>
            <w:tcMar>
              <w:top w:w="12" w:type="dxa"/>
              <w:left w:w="12" w:type="dxa"/>
              <w:bottom w:w="0" w:type="dxa"/>
              <w:right w:w="12" w:type="dxa"/>
            </w:tcMar>
          </w:tcPr>
          <w:p w14:paraId="22205AE3" w14:textId="77777777" w:rsidR="00727647" w:rsidRPr="00090530" w:rsidRDefault="001E7C39" w:rsidP="00727647">
            <w:pPr>
              <w:pStyle w:val="Header"/>
              <w:keepNext/>
              <w:tabs>
                <w:tab w:val="clear" w:pos="4320"/>
              </w:tabs>
              <w:rPr>
                <w:i/>
                <w:iCs/>
                <w:sz w:val="18"/>
                <w:szCs w:val="18"/>
              </w:rPr>
            </w:pPr>
            <w:r w:rsidRPr="00090530">
              <w:rPr>
                <w:i/>
                <w:iCs/>
                <w:sz w:val="18"/>
                <w:szCs w:val="18"/>
              </w:rPr>
              <w:t>Fishery concentration in space and time</w:t>
            </w:r>
          </w:p>
          <w:p w14:paraId="4E4B703C" w14:textId="77777777" w:rsidR="00727647" w:rsidRPr="00090530" w:rsidRDefault="00727647" w:rsidP="00727647">
            <w:pPr>
              <w:pStyle w:val="Header"/>
              <w:keepNext/>
              <w:tabs>
                <w:tab w:val="clear" w:pos="4320"/>
              </w:tabs>
              <w:rPr>
                <w:iCs/>
                <w:sz w:val="18"/>
                <w:szCs w:val="18"/>
              </w:rPr>
            </w:pPr>
          </w:p>
        </w:tc>
        <w:tc>
          <w:tcPr>
            <w:tcW w:w="3493" w:type="dxa"/>
            <w:tcBorders>
              <w:top w:val="single" w:sz="4" w:space="0" w:color="auto"/>
              <w:left w:val="nil"/>
              <w:bottom w:val="single" w:sz="4" w:space="0" w:color="auto"/>
              <w:right w:val="nil"/>
            </w:tcBorders>
            <w:tcMar>
              <w:top w:w="12" w:type="dxa"/>
              <w:left w:w="12" w:type="dxa"/>
              <w:bottom w:w="0" w:type="dxa"/>
              <w:right w:w="12" w:type="dxa"/>
            </w:tcMar>
          </w:tcPr>
          <w:p w14:paraId="3F1D895C" w14:textId="77777777" w:rsidR="00727647" w:rsidRPr="00090530" w:rsidRDefault="001725F0" w:rsidP="00727647">
            <w:pPr>
              <w:keepNext/>
              <w:spacing w:after="0"/>
              <w:rPr>
                <w:sz w:val="18"/>
                <w:szCs w:val="18"/>
              </w:rPr>
            </w:pPr>
            <w:r w:rsidRPr="00090530">
              <w:rPr>
                <w:sz w:val="18"/>
                <w:szCs w:val="18"/>
              </w:rPr>
              <w:t>Newly opened areas should spread the fishery out more than under previous SSL protection measures.</w:t>
            </w:r>
          </w:p>
        </w:tc>
        <w:tc>
          <w:tcPr>
            <w:tcW w:w="3381" w:type="dxa"/>
            <w:tcBorders>
              <w:top w:val="single" w:sz="4" w:space="0" w:color="auto"/>
              <w:left w:val="nil"/>
              <w:bottom w:val="single" w:sz="4" w:space="0" w:color="auto"/>
              <w:right w:val="nil"/>
            </w:tcBorders>
            <w:tcMar>
              <w:top w:w="12" w:type="dxa"/>
              <w:left w:w="12" w:type="dxa"/>
              <w:bottom w:w="0" w:type="dxa"/>
              <w:right w:w="12" w:type="dxa"/>
            </w:tcMar>
          </w:tcPr>
          <w:p w14:paraId="6B2B66E9" w14:textId="203CD446" w:rsidR="00727647" w:rsidRPr="009A33F1" w:rsidRDefault="00727647" w:rsidP="00727647">
            <w:pPr>
              <w:keepNext/>
              <w:spacing w:after="0"/>
              <w:rPr>
                <w:sz w:val="18"/>
                <w:szCs w:val="18"/>
              </w:rPr>
            </w:pPr>
            <w:r w:rsidRPr="009A33F1">
              <w:rPr>
                <w:sz w:val="18"/>
                <w:szCs w:val="18"/>
              </w:rPr>
              <w:t>Depending on concentration of pollock outside of critical habitat could</w:t>
            </w:r>
            <w:r w:rsidR="001725F0">
              <w:rPr>
                <w:sz w:val="18"/>
                <w:szCs w:val="18"/>
              </w:rPr>
              <w:t xml:space="preserve"> </w:t>
            </w:r>
            <w:r w:rsidRPr="009A33F1">
              <w:rPr>
                <w:sz w:val="18"/>
                <w:szCs w:val="18"/>
              </w:rPr>
              <w:t xml:space="preserve">have an </w:t>
            </w:r>
            <w:proofErr w:type="gramStart"/>
            <w:r w:rsidRPr="009A33F1">
              <w:rPr>
                <w:sz w:val="18"/>
                <w:szCs w:val="18"/>
              </w:rPr>
              <w:t>effect.</w:t>
            </w:r>
            <w:proofErr w:type="gramEnd"/>
          </w:p>
        </w:tc>
        <w:tc>
          <w:tcPr>
            <w:tcW w:w="853" w:type="dxa"/>
            <w:tcBorders>
              <w:top w:val="single" w:sz="4" w:space="0" w:color="auto"/>
              <w:left w:val="nil"/>
              <w:bottom w:val="single" w:sz="4" w:space="0" w:color="auto"/>
              <w:right w:val="nil"/>
            </w:tcBorders>
            <w:tcMar>
              <w:top w:w="12" w:type="dxa"/>
              <w:left w:w="12" w:type="dxa"/>
              <w:bottom w:w="0" w:type="dxa"/>
              <w:right w:w="12" w:type="dxa"/>
            </w:tcMar>
          </w:tcPr>
          <w:p w14:paraId="7B17E656" w14:textId="77777777" w:rsidR="00727647" w:rsidRPr="009A33F1" w:rsidRDefault="00727647" w:rsidP="00727647">
            <w:pPr>
              <w:keepNext/>
              <w:spacing w:after="0"/>
              <w:rPr>
                <w:sz w:val="18"/>
                <w:szCs w:val="18"/>
              </w:rPr>
            </w:pPr>
            <w:r w:rsidRPr="009A33F1">
              <w:rPr>
                <w:sz w:val="18"/>
                <w:szCs w:val="18"/>
              </w:rPr>
              <w:t>Possible concern</w:t>
            </w:r>
          </w:p>
        </w:tc>
      </w:tr>
      <w:tr w:rsidR="00727647" w:rsidRPr="009A33F1" w14:paraId="25B316A8" w14:textId="77777777" w:rsidTr="00265A11">
        <w:trPr>
          <w:cantSplit/>
        </w:trPr>
        <w:tc>
          <w:tcPr>
            <w:tcW w:w="0" w:type="auto"/>
            <w:tcBorders>
              <w:top w:val="single" w:sz="4" w:space="0" w:color="auto"/>
              <w:left w:val="nil"/>
              <w:bottom w:val="single" w:sz="4" w:space="0" w:color="auto"/>
              <w:right w:val="nil"/>
            </w:tcBorders>
            <w:tcMar>
              <w:top w:w="12" w:type="dxa"/>
              <w:left w:w="12" w:type="dxa"/>
              <w:bottom w:w="0" w:type="dxa"/>
              <w:right w:w="12" w:type="dxa"/>
            </w:tcMar>
          </w:tcPr>
          <w:p w14:paraId="2F55F956" w14:textId="77777777" w:rsidR="00727647" w:rsidRPr="00090530" w:rsidRDefault="001E7C39" w:rsidP="00727647">
            <w:pPr>
              <w:keepNext/>
              <w:spacing w:after="0"/>
              <w:rPr>
                <w:iCs/>
                <w:sz w:val="18"/>
                <w:szCs w:val="18"/>
              </w:rPr>
            </w:pPr>
            <w:r w:rsidRPr="00090530">
              <w:rPr>
                <w:iCs/>
                <w:sz w:val="18"/>
                <w:szCs w:val="18"/>
              </w:rPr>
              <w:t>Fishery effects on amount of large size target fish</w:t>
            </w:r>
          </w:p>
        </w:tc>
        <w:tc>
          <w:tcPr>
            <w:tcW w:w="3493" w:type="dxa"/>
            <w:tcBorders>
              <w:top w:val="single" w:sz="4" w:space="0" w:color="auto"/>
              <w:left w:val="nil"/>
              <w:bottom w:val="single" w:sz="4" w:space="0" w:color="auto"/>
              <w:right w:val="nil"/>
            </w:tcBorders>
            <w:tcMar>
              <w:top w:w="12" w:type="dxa"/>
              <w:left w:w="12" w:type="dxa"/>
              <w:bottom w:w="0" w:type="dxa"/>
              <w:right w:w="12" w:type="dxa"/>
            </w:tcMar>
          </w:tcPr>
          <w:p w14:paraId="104B1DA1" w14:textId="77777777" w:rsidR="00727647" w:rsidRPr="00090530" w:rsidRDefault="001E7C39" w:rsidP="00727647">
            <w:pPr>
              <w:keepNext/>
              <w:spacing w:after="0"/>
              <w:rPr>
                <w:sz w:val="18"/>
                <w:szCs w:val="18"/>
              </w:rPr>
            </w:pPr>
            <w:r w:rsidRPr="00090530">
              <w:rPr>
                <w:sz w:val="18"/>
                <w:szCs w:val="18"/>
              </w:rPr>
              <w:t xml:space="preserve">Depends on highly variable year-class strength </w:t>
            </w:r>
          </w:p>
        </w:tc>
        <w:tc>
          <w:tcPr>
            <w:tcW w:w="3381" w:type="dxa"/>
            <w:tcBorders>
              <w:top w:val="single" w:sz="4" w:space="0" w:color="auto"/>
              <w:left w:val="nil"/>
              <w:bottom w:val="single" w:sz="4" w:space="0" w:color="auto"/>
              <w:right w:val="nil"/>
            </w:tcBorders>
            <w:tcMar>
              <w:top w:w="12" w:type="dxa"/>
              <w:left w:w="12" w:type="dxa"/>
              <w:bottom w:w="0" w:type="dxa"/>
              <w:right w:w="12" w:type="dxa"/>
            </w:tcMar>
          </w:tcPr>
          <w:p w14:paraId="2CBC649C" w14:textId="77777777" w:rsidR="00727647" w:rsidRPr="009A33F1" w:rsidRDefault="00727647" w:rsidP="00727647">
            <w:pPr>
              <w:keepNext/>
              <w:spacing w:after="0"/>
              <w:rPr>
                <w:sz w:val="18"/>
                <w:szCs w:val="18"/>
              </w:rPr>
            </w:pPr>
            <w:r w:rsidRPr="009A33F1">
              <w:rPr>
                <w:sz w:val="18"/>
                <w:szCs w:val="18"/>
              </w:rPr>
              <w:t>Natural fluctuation</w:t>
            </w:r>
          </w:p>
        </w:tc>
        <w:tc>
          <w:tcPr>
            <w:tcW w:w="853" w:type="dxa"/>
            <w:tcBorders>
              <w:top w:val="single" w:sz="4" w:space="0" w:color="auto"/>
              <w:left w:val="nil"/>
              <w:bottom w:val="single" w:sz="4" w:space="0" w:color="auto"/>
              <w:right w:val="nil"/>
            </w:tcBorders>
            <w:tcMar>
              <w:top w:w="12" w:type="dxa"/>
              <w:left w:w="12" w:type="dxa"/>
              <w:bottom w:w="0" w:type="dxa"/>
              <w:right w:w="12" w:type="dxa"/>
            </w:tcMar>
          </w:tcPr>
          <w:p w14:paraId="526C7436" w14:textId="77777777" w:rsidR="00727647" w:rsidRPr="009A33F1" w:rsidRDefault="00727647" w:rsidP="00727647">
            <w:pPr>
              <w:keepNext/>
              <w:spacing w:after="0"/>
              <w:rPr>
                <w:sz w:val="18"/>
                <w:szCs w:val="18"/>
              </w:rPr>
            </w:pPr>
            <w:r w:rsidRPr="009A33F1">
              <w:rPr>
                <w:sz w:val="18"/>
                <w:szCs w:val="18"/>
              </w:rPr>
              <w:t>Possible Concern</w:t>
            </w:r>
          </w:p>
        </w:tc>
      </w:tr>
      <w:tr w:rsidR="00727647" w:rsidRPr="009A33F1" w14:paraId="18D2ECD4" w14:textId="77777777" w:rsidTr="00265A11">
        <w:trPr>
          <w:cantSplit/>
        </w:trPr>
        <w:tc>
          <w:tcPr>
            <w:tcW w:w="0" w:type="auto"/>
            <w:tcBorders>
              <w:top w:val="single" w:sz="4" w:space="0" w:color="auto"/>
              <w:left w:val="nil"/>
              <w:bottom w:val="single" w:sz="4" w:space="0" w:color="auto"/>
              <w:right w:val="nil"/>
            </w:tcBorders>
            <w:tcMar>
              <w:top w:w="12" w:type="dxa"/>
              <w:left w:w="12" w:type="dxa"/>
              <w:bottom w:w="0" w:type="dxa"/>
              <w:right w:w="12" w:type="dxa"/>
            </w:tcMar>
          </w:tcPr>
          <w:p w14:paraId="6278F91B" w14:textId="77777777" w:rsidR="00727647" w:rsidRPr="00090530" w:rsidRDefault="001E7C39" w:rsidP="00727647">
            <w:pPr>
              <w:keepNext/>
              <w:spacing w:after="0"/>
              <w:rPr>
                <w:iCs/>
                <w:sz w:val="18"/>
                <w:szCs w:val="18"/>
              </w:rPr>
            </w:pPr>
            <w:r w:rsidRPr="00090530">
              <w:rPr>
                <w:iCs/>
                <w:sz w:val="18"/>
                <w:szCs w:val="18"/>
              </w:rPr>
              <w:t>Fishery contribution to discards and offal production</w:t>
            </w:r>
          </w:p>
        </w:tc>
        <w:tc>
          <w:tcPr>
            <w:tcW w:w="3493" w:type="dxa"/>
            <w:tcBorders>
              <w:top w:val="single" w:sz="4" w:space="0" w:color="auto"/>
              <w:left w:val="nil"/>
              <w:bottom w:val="single" w:sz="4" w:space="0" w:color="auto"/>
              <w:right w:val="nil"/>
            </w:tcBorders>
            <w:tcMar>
              <w:top w:w="12" w:type="dxa"/>
              <w:left w:w="12" w:type="dxa"/>
              <w:bottom w:w="0" w:type="dxa"/>
              <w:right w:w="12" w:type="dxa"/>
            </w:tcMar>
          </w:tcPr>
          <w:p w14:paraId="55F964FD" w14:textId="58A853C6" w:rsidR="008500C4" w:rsidRPr="00090530" w:rsidRDefault="001E7C39">
            <w:pPr>
              <w:keepNext/>
              <w:spacing w:after="0"/>
              <w:rPr>
                <w:sz w:val="18"/>
                <w:szCs w:val="18"/>
              </w:rPr>
            </w:pPr>
            <w:r w:rsidRPr="00090530">
              <w:rPr>
                <w:sz w:val="18"/>
                <w:szCs w:val="18"/>
              </w:rPr>
              <w:t xml:space="preserve">Offal production—unknown. </w:t>
            </w:r>
            <w:r w:rsidR="00952AB4" w:rsidRPr="00090530">
              <w:rPr>
                <w:sz w:val="18"/>
                <w:szCs w:val="18"/>
              </w:rPr>
              <w:t>20</w:t>
            </w:r>
            <w:r w:rsidR="00952AB4">
              <w:rPr>
                <w:sz w:val="18"/>
                <w:szCs w:val="18"/>
              </w:rPr>
              <w:t>21</w:t>
            </w:r>
            <w:r w:rsidR="00952AB4" w:rsidRPr="00090530">
              <w:rPr>
                <w:sz w:val="18"/>
                <w:szCs w:val="18"/>
              </w:rPr>
              <w:t xml:space="preserve"> </w:t>
            </w:r>
            <w:r w:rsidRPr="00090530">
              <w:rPr>
                <w:sz w:val="18"/>
                <w:szCs w:val="18"/>
              </w:rPr>
              <w:t>fishery not expected to be significant.</w:t>
            </w:r>
          </w:p>
        </w:tc>
        <w:tc>
          <w:tcPr>
            <w:tcW w:w="3381" w:type="dxa"/>
            <w:tcBorders>
              <w:top w:val="single" w:sz="4" w:space="0" w:color="auto"/>
              <w:left w:val="nil"/>
              <w:bottom w:val="single" w:sz="4" w:space="0" w:color="auto"/>
              <w:right w:val="nil"/>
            </w:tcBorders>
            <w:tcMar>
              <w:top w:w="12" w:type="dxa"/>
              <w:left w:w="12" w:type="dxa"/>
              <w:bottom w:w="0" w:type="dxa"/>
              <w:right w:w="12" w:type="dxa"/>
            </w:tcMar>
          </w:tcPr>
          <w:p w14:paraId="5BA41221" w14:textId="77777777" w:rsidR="00727647" w:rsidRPr="009A33F1" w:rsidRDefault="00727647" w:rsidP="00727647">
            <w:pPr>
              <w:keepNext/>
              <w:spacing w:after="0"/>
              <w:rPr>
                <w:sz w:val="18"/>
                <w:szCs w:val="18"/>
              </w:rPr>
            </w:pPr>
            <w:r w:rsidRPr="009A33F1">
              <w:rPr>
                <w:sz w:val="18"/>
                <w:szCs w:val="18"/>
              </w:rPr>
              <w:t>Unknown</w:t>
            </w:r>
          </w:p>
        </w:tc>
        <w:tc>
          <w:tcPr>
            <w:tcW w:w="853" w:type="dxa"/>
            <w:tcBorders>
              <w:top w:val="single" w:sz="4" w:space="0" w:color="auto"/>
              <w:left w:val="nil"/>
              <w:bottom w:val="single" w:sz="4" w:space="0" w:color="auto"/>
              <w:right w:val="nil"/>
            </w:tcBorders>
            <w:tcMar>
              <w:top w:w="12" w:type="dxa"/>
              <w:left w:w="12" w:type="dxa"/>
              <w:bottom w:w="0" w:type="dxa"/>
              <w:right w:w="12" w:type="dxa"/>
            </w:tcMar>
          </w:tcPr>
          <w:p w14:paraId="40585C1F" w14:textId="77777777" w:rsidR="00727647" w:rsidRPr="009A33F1" w:rsidRDefault="00727647" w:rsidP="00727647">
            <w:pPr>
              <w:keepNext/>
              <w:spacing w:after="0"/>
              <w:rPr>
                <w:sz w:val="18"/>
                <w:szCs w:val="18"/>
              </w:rPr>
            </w:pPr>
            <w:r w:rsidRPr="009A33F1">
              <w:rPr>
                <w:sz w:val="18"/>
                <w:szCs w:val="18"/>
              </w:rPr>
              <w:t>Unknown</w:t>
            </w:r>
          </w:p>
        </w:tc>
      </w:tr>
      <w:tr w:rsidR="00727647" w:rsidRPr="009A33F1" w14:paraId="2422B6ED" w14:textId="77777777" w:rsidTr="00265A11">
        <w:trPr>
          <w:cantSplit/>
        </w:trPr>
        <w:tc>
          <w:tcPr>
            <w:tcW w:w="0" w:type="auto"/>
            <w:tcBorders>
              <w:top w:val="single" w:sz="4" w:space="0" w:color="auto"/>
              <w:left w:val="nil"/>
              <w:bottom w:val="single" w:sz="4" w:space="0" w:color="auto"/>
              <w:right w:val="nil"/>
            </w:tcBorders>
            <w:tcMar>
              <w:top w:w="12" w:type="dxa"/>
              <w:left w:w="12" w:type="dxa"/>
              <w:bottom w:w="0" w:type="dxa"/>
              <w:right w:w="12" w:type="dxa"/>
            </w:tcMar>
          </w:tcPr>
          <w:p w14:paraId="6ED43324" w14:textId="77777777" w:rsidR="00727647" w:rsidRPr="00090530" w:rsidRDefault="001E7C39" w:rsidP="00727647">
            <w:pPr>
              <w:keepNext/>
              <w:spacing w:after="0"/>
              <w:rPr>
                <w:iCs/>
                <w:sz w:val="18"/>
                <w:szCs w:val="18"/>
              </w:rPr>
            </w:pPr>
            <w:r w:rsidRPr="00090530">
              <w:rPr>
                <w:iCs/>
                <w:sz w:val="18"/>
                <w:szCs w:val="18"/>
              </w:rPr>
              <w:t>Fishery effects on age-at-maturity and fecundity</w:t>
            </w:r>
          </w:p>
        </w:tc>
        <w:tc>
          <w:tcPr>
            <w:tcW w:w="3493" w:type="dxa"/>
            <w:tcBorders>
              <w:top w:val="single" w:sz="4" w:space="0" w:color="auto"/>
              <w:left w:val="nil"/>
              <w:bottom w:val="single" w:sz="4" w:space="0" w:color="auto"/>
              <w:right w:val="nil"/>
            </w:tcBorders>
            <w:tcMar>
              <w:top w:w="12" w:type="dxa"/>
              <w:left w:w="12" w:type="dxa"/>
              <w:bottom w:w="0" w:type="dxa"/>
              <w:right w:w="12" w:type="dxa"/>
            </w:tcMar>
          </w:tcPr>
          <w:p w14:paraId="5DBAD9C6" w14:textId="77777777" w:rsidR="00727647" w:rsidRPr="00090530" w:rsidRDefault="001E7C39" w:rsidP="00727647">
            <w:pPr>
              <w:keepNext/>
              <w:spacing w:after="0"/>
              <w:rPr>
                <w:sz w:val="18"/>
                <w:szCs w:val="18"/>
              </w:rPr>
            </w:pPr>
            <w:r w:rsidRPr="00090530">
              <w:rPr>
                <w:sz w:val="18"/>
                <w:szCs w:val="18"/>
              </w:rPr>
              <w:t>Unknown</w:t>
            </w:r>
          </w:p>
        </w:tc>
        <w:tc>
          <w:tcPr>
            <w:tcW w:w="3381" w:type="dxa"/>
            <w:tcBorders>
              <w:top w:val="single" w:sz="4" w:space="0" w:color="auto"/>
              <w:left w:val="nil"/>
              <w:bottom w:val="single" w:sz="4" w:space="0" w:color="auto"/>
              <w:right w:val="nil"/>
            </w:tcBorders>
            <w:tcMar>
              <w:top w:w="12" w:type="dxa"/>
              <w:left w:w="12" w:type="dxa"/>
              <w:bottom w:w="0" w:type="dxa"/>
              <w:right w:w="12" w:type="dxa"/>
            </w:tcMar>
          </w:tcPr>
          <w:p w14:paraId="644157C5" w14:textId="77777777" w:rsidR="00727647" w:rsidRPr="009A33F1" w:rsidRDefault="00727647" w:rsidP="00727647">
            <w:pPr>
              <w:keepNext/>
              <w:spacing w:after="0"/>
              <w:rPr>
                <w:sz w:val="18"/>
                <w:szCs w:val="18"/>
              </w:rPr>
            </w:pPr>
            <w:r w:rsidRPr="009A33F1">
              <w:rPr>
                <w:sz w:val="18"/>
                <w:szCs w:val="18"/>
              </w:rPr>
              <w:t>Unknown</w:t>
            </w:r>
          </w:p>
        </w:tc>
        <w:tc>
          <w:tcPr>
            <w:tcW w:w="853" w:type="dxa"/>
            <w:tcBorders>
              <w:top w:val="single" w:sz="4" w:space="0" w:color="auto"/>
              <w:left w:val="nil"/>
              <w:bottom w:val="single" w:sz="4" w:space="0" w:color="auto"/>
              <w:right w:val="nil"/>
            </w:tcBorders>
            <w:tcMar>
              <w:top w:w="12" w:type="dxa"/>
              <w:left w:w="12" w:type="dxa"/>
              <w:bottom w:w="0" w:type="dxa"/>
              <w:right w:w="12" w:type="dxa"/>
            </w:tcMar>
          </w:tcPr>
          <w:p w14:paraId="39D10E69" w14:textId="77777777" w:rsidR="00727647" w:rsidRPr="009A33F1" w:rsidRDefault="00727647" w:rsidP="00727647">
            <w:pPr>
              <w:keepNext/>
              <w:spacing w:after="0"/>
              <w:rPr>
                <w:sz w:val="18"/>
                <w:szCs w:val="18"/>
              </w:rPr>
            </w:pPr>
            <w:r w:rsidRPr="009A33F1">
              <w:rPr>
                <w:sz w:val="18"/>
                <w:szCs w:val="18"/>
              </w:rPr>
              <w:t>Unknown</w:t>
            </w:r>
          </w:p>
        </w:tc>
      </w:tr>
    </w:tbl>
    <w:p w14:paraId="62D06156" w14:textId="60279573" w:rsidR="00640695" w:rsidRDefault="00640695" w:rsidP="00727647"/>
    <w:p w14:paraId="699D4BAB" w14:textId="5CEF8281" w:rsidR="00172DBF" w:rsidRDefault="00172DBF" w:rsidP="00727647">
      <w:r>
        <w:br w:type="page"/>
      </w:r>
    </w:p>
    <w:p w14:paraId="5F07C51A" w14:textId="0CBE0F55" w:rsidR="00172DBF" w:rsidRDefault="00172DBF" w:rsidP="00090530">
      <w:pPr>
        <w:pStyle w:val="Caption"/>
      </w:pPr>
      <w:r>
        <w:lastRenderedPageBreak/>
        <w:t>Table 1A.</w:t>
      </w:r>
      <w:r w:rsidR="00075B59">
        <w:fldChar w:fldCharType="begin"/>
      </w:r>
      <w:r w:rsidR="00075B59">
        <w:instrText xml:space="preserve"> seq tab </w:instrText>
      </w:r>
      <w:r w:rsidR="00075B59">
        <w:fldChar w:fldCharType="separate"/>
      </w:r>
      <w:r>
        <w:rPr>
          <w:noProof/>
        </w:rPr>
        <w:t>27</w:t>
      </w:r>
      <w:r w:rsidR="00075B59">
        <w:rPr>
          <w:noProof/>
        </w:rPr>
        <w:fldChar w:fldCharType="end"/>
      </w:r>
      <w:r w:rsidR="00C43270" w:rsidRPr="00C43270">
        <w:rPr>
          <w:i/>
        </w:rPr>
        <w:t xml:space="preserve">  </w:t>
      </w:r>
      <w:r w:rsidR="002A7532">
        <w:t>Catch and b</w:t>
      </w:r>
      <w:r>
        <w:t xml:space="preserve">ycatch in the targeted Aleutian Islands walleye pollock fishery </w:t>
      </w:r>
      <w:del w:id="19052" w:author="Steve Barbeaux" w:date="2022-10-10T12:47:00Z">
        <w:r w:rsidDel="00FF195B">
          <w:delText>201</w:delText>
        </w:r>
        <w:r w:rsidR="002A7532" w:rsidDel="00FF195B">
          <w:delText>1</w:delText>
        </w:r>
      </w:del>
      <w:ins w:id="19053" w:author="Steve Barbeaux" w:date="2022-10-10T12:47:00Z">
        <w:r w:rsidR="00FF195B">
          <w:t>20</w:t>
        </w:r>
        <w:r w:rsidR="00FF195B">
          <w:t>16</w:t>
        </w:r>
      </w:ins>
      <w:r>
        <w:t>-202</w:t>
      </w:r>
      <w:del w:id="19054" w:author="Steve Barbeaux" w:date="2022-10-10T12:38:00Z">
        <w:r w:rsidDel="00FF195B">
          <w:delText>0</w:delText>
        </w:r>
      </w:del>
      <w:ins w:id="19055" w:author="Steve Barbeaux" w:date="2022-10-10T12:38:00Z">
        <w:r w:rsidR="00FF195B">
          <w:t>2</w:t>
        </w:r>
      </w:ins>
      <w:r>
        <w:t>*.</w:t>
      </w:r>
      <w:r w:rsidR="002A7532">
        <w:t xml:space="preserve"> The </w:t>
      </w:r>
      <w:r>
        <w:t>202</w:t>
      </w:r>
      <w:del w:id="19056" w:author="Steve Barbeaux" w:date="2022-10-10T12:47:00Z">
        <w:r w:rsidDel="00FF195B">
          <w:delText>0</w:delText>
        </w:r>
      </w:del>
      <w:proofErr w:type="gramStart"/>
      <w:ins w:id="19057" w:author="Steve Barbeaux" w:date="2022-10-10T12:47:00Z">
        <w:r w:rsidR="00FF195B">
          <w:t>2</w:t>
        </w:r>
      </w:ins>
      <w:proofErr w:type="gramEnd"/>
      <w:r>
        <w:t xml:space="preserve"> catch </w:t>
      </w:r>
      <w:r w:rsidR="002A7532">
        <w:t xml:space="preserve">is </w:t>
      </w:r>
      <w:r>
        <w:t xml:space="preserve">through </w:t>
      </w:r>
      <w:r w:rsidR="006E3D2B">
        <w:t xml:space="preserve">October </w:t>
      </w:r>
      <w:ins w:id="19058" w:author="Steve Barbeaux" w:date="2022-10-10T12:47:00Z">
        <w:r w:rsidR="00FF195B">
          <w:t>10</w:t>
        </w:r>
      </w:ins>
      <w:del w:id="19059" w:author="Steve Barbeaux" w:date="2022-10-10T12:47:00Z">
        <w:r w:rsidR="006E3D2B" w:rsidDel="00FF195B">
          <w:delText>21</w:delText>
        </w:r>
      </w:del>
      <w:r>
        <w:t>, 202</w:t>
      </w:r>
      <w:del w:id="19060" w:author="Steve Barbeaux" w:date="2022-10-10T12:47:00Z">
        <w:r w:rsidDel="00FF195B">
          <w:delText>0</w:delText>
        </w:r>
      </w:del>
      <w:ins w:id="19061" w:author="Steve Barbeaux" w:date="2022-10-10T12:47:00Z">
        <w:r w:rsidR="00FF195B">
          <w:t>2</w:t>
        </w:r>
      </w:ins>
      <w:r>
        <w:t>.</w:t>
      </w:r>
      <w:ins w:id="19062" w:author="Steve Barbeaux" w:date="2022-10-10T12:47:00Z">
        <w:r w:rsidR="00FF195B">
          <w:t xml:space="preserve"> There were no directed pol</w:t>
        </w:r>
        <w:r w:rsidR="00B0321D">
          <w:t>lock fisheries in the Aleutian I</w:t>
        </w:r>
        <w:r w:rsidR="00FF195B">
          <w:t>slands in 2017 or 2021.</w:t>
        </w:r>
      </w:ins>
    </w:p>
    <w:p w14:paraId="450B792A" w14:textId="5C7A952C" w:rsidR="00172DBF" w:rsidDel="00FF195B" w:rsidRDefault="00172DBF" w:rsidP="00172DBF">
      <w:pPr>
        <w:ind w:left="1440" w:hanging="1440"/>
        <w:rPr>
          <w:del w:id="19063" w:author="Steve Barbeaux" w:date="2022-10-10T12:47:00Z"/>
        </w:rPr>
      </w:pPr>
    </w:p>
    <w:tbl>
      <w:tblPr>
        <w:tblW w:w="0" w:type="auto"/>
        <w:tblLayout w:type="fixed"/>
        <w:tblLook w:val="04A0" w:firstRow="1" w:lastRow="0" w:firstColumn="1" w:lastColumn="0" w:noHBand="0" w:noVBand="1"/>
      </w:tblPr>
      <w:tblGrid>
        <w:gridCol w:w="2043"/>
        <w:gridCol w:w="687"/>
        <w:gridCol w:w="688"/>
        <w:gridCol w:w="688"/>
        <w:gridCol w:w="646"/>
        <w:gridCol w:w="630"/>
        <w:gridCol w:w="787"/>
        <w:tblGridChange w:id="19064">
          <w:tblGrid>
            <w:gridCol w:w="2043"/>
            <w:gridCol w:w="687"/>
            <w:gridCol w:w="688"/>
            <w:gridCol w:w="688"/>
            <w:gridCol w:w="646"/>
            <w:gridCol w:w="630"/>
            <w:gridCol w:w="787"/>
          </w:tblGrid>
        </w:tblGridChange>
      </w:tblGrid>
      <w:tr w:rsidR="00FF195B" w:rsidRPr="00172DBF" w:rsidDel="00FF195B" w14:paraId="19F5BE2E" w14:textId="2CA27434" w:rsidTr="00F36E92">
        <w:trPr>
          <w:del w:id="19065" w:author="Steve Barbeaux" w:date="2022-10-10T12:47:00Z"/>
        </w:trPr>
        <w:tc>
          <w:tcPr>
            <w:tcW w:w="2043" w:type="dxa"/>
            <w:tcBorders>
              <w:top w:val="nil"/>
              <w:left w:val="nil"/>
              <w:bottom w:val="single" w:sz="4" w:space="0" w:color="auto"/>
              <w:right w:val="nil"/>
            </w:tcBorders>
            <w:shd w:val="clear" w:color="auto" w:fill="auto"/>
            <w:noWrap/>
            <w:vAlign w:val="bottom"/>
            <w:hideMark/>
          </w:tcPr>
          <w:p w14:paraId="74A95D9D" w14:textId="65B9B104" w:rsidR="00FF195B" w:rsidRPr="00090530" w:rsidDel="00FF195B" w:rsidRDefault="00FF195B" w:rsidP="00172DBF">
            <w:pPr>
              <w:spacing w:after="0"/>
              <w:rPr>
                <w:del w:id="19066" w:author="Steve Barbeaux" w:date="2022-10-10T12:47:00Z"/>
                <w:sz w:val="16"/>
                <w:szCs w:val="16"/>
              </w:rPr>
            </w:pPr>
          </w:p>
        </w:tc>
        <w:tc>
          <w:tcPr>
            <w:tcW w:w="687" w:type="dxa"/>
            <w:tcBorders>
              <w:top w:val="nil"/>
              <w:left w:val="nil"/>
              <w:bottom w:val="single" w:sz="4" w:space="0" w:color="auto"/>
              <w:right w:val="nil"/>
            </w:tcBorders>
            <w:shd w:val="clear" w:color="auto" w:fill="auto"/>
            <w:noWrap/>
            <w:vAlign w:val="bottom"/>
            <w:hideMark/>
          </w:tcPr>
          <w:p w14:paraId="2AB01637" w14:textId="1FC8E635" w:rsidR="00FF195B" w:rsidRPr="00090530" w:rsidDel="00FF195B" w:rsidRDefault="00FF195B" w:rsidP="00172DBF">
            <w:pPr>
              <w:spacing w:after="0"/>
              <w:jc w:val="right"/>
              <w:rPr>
                <w:del w:id="19067" w:author="Steve Barbeaux" w:date="2022-10-10T12:47:00Z"/>
                <w:b/>
                <w:bCs/>
                <w:color w:val="000000"/>
                <w:sz w:val="18"/>
                <w:szCs w:val="18"/>
              </w:rPr>
            </w:pPr>
            <w:del w:id="19068" w:author="Steve Barbeaux" w:date="2022-10-10T12:47:00Z">
              <w:r w:rsidRPr="00090530" w:rsidDel="00FF195B">
                <w:rPr>
                  <w:b/>
                  <w:bCs/>
                  <w:color w:val="000000"/>
                  <w:sz w:val="18"/>
                  <w:szCs w:val="18"/>
                </w:rPr>
                <w:delText>2016</w:delText>
              </w:r>
            </w:del>
          </w:p>
        </w:tc>
        <w:tc>
          <w:tcPr>
            <w:tcW w:w="688" w:type="dxa"/>
            <w:tcBorders>
              <w:top w:val="nil"/>
              <w:left w:val="nil"/>
              <w:bottom w:val="single" w:sz="4" w:space="0" w:color="auto"/>
              <w:right w:val="nil"/>
            </w:tcBorders>
            <w:shd w:val="clear" w:color="auto" w:fill="auto"/>
            <w:noWrap/>
            <w:vAlign w:val="bottom"/>
            <w:hideMark/>
          </w:tcPr>
          <w:p w14:paraId="4050F6B9" w14:textId="79344D7A" w:rsidR="00FF195B" w:rsidRPr="00090530" w:rsidDel="00FF195B" w:rsidRDefault="00FF195B" w:rsidP="00172DBF">
            <w:pPr>
              <w:spacing w:after="0"/>
              <w:jc w:val="right"/>
              <w:rPr>
                <w:del w:id="19069" w:author="Steve Barbeaux" w:date="2022-10-10T12:47:00Z"/>
                <w:b/>
                <w:bCs/>
                <w:color w:val="000000"/>
                <w:sz w:val="18"/>
                <w:szCs w:val="18"/>
              </w:rPr>
            </w:pPr>
            <w:del w:id="19070" w:author="Steve Barbeaux" w:date="2022-10-10T12:47:00Z">
              <w:r w:rsidRPr="00090530" w:rsidDel="00FF195B">
                <w:rPr>
                  <w:b/>
                  <w:bCs/>
                  <w:color w:val="000000"/>
                  <w:sz w:val="18"/>
                  <w:szCs w:val="18"/>
                </w:rPr>
                <w:delText>2017</w:delText>
              </w:r>
            </w:del>
          </w:p>
        </w:tc>
        <w:tc>
          <w:tcPr>
            <w:tcW w:w="688" w:type="dxa"/>
            <w:tcBorders>
              <w:top w:val="nil"/>
              <w:left w:val="nil"/>
              <w:bottom w:val="single" w:sz="4" w:space="0" w:color="auto"/>
              <w:right w:val="nil"/>
            </w:tcBorders>
            <w:shd w:val="clear" w:color="auto" w:fill="auto"/>
            <w:noWrap/>
            <w:vAlign w:val="bottom"/>
            <w:hideMark/>
          </w:tcPr>
          <w:p w14:paraId="7D1600A1" w14:textId="668D336F" w:rsidR="00FF195B" w:rsidRPr="00090530" w:rsidDel="00FF195B" w:rsidRDefault="00FF195B" w:rsidP="00172DBF">
            <w:pPr>
              <w:spacing w:after="0"/>
              <w:jc w:val="right"/>
              <w:rPr>
                <w:del w:id="19071" w:author="Steve Barbeaux" w:date="2022-10-10T12:47:00Z"/>
                <w:b/>
                <w:bCs/>
                <w:color w:val="000000"/>
                <w:sz w:val="18"/>
                <w:szCs w:val="18"/>
              </w:rPr>
            </w:pPr>
            <w:del w:id="19072" w:author="Steve Barbeaux" w:date="2022-10-10T12:47:00Z">
              <w:r w:rsidRPr="00090530" w:rsidDel="00FF195B">
                <w:rPr>
                  <w:b/>
                  <w:bCs/>
                  <w:color w:val="000000"/>
                  <w:sz w:val="18"/>
                  <w:szCs w:val="18"/>
                </w:rPr>
                <w:delText>2018</w:delText>
              </w:r>
            </w:del>
          </w:p>
        </w:tc>
        <w:tc>
          <w:tcPr>
            <w:tcW w:w="646" w:type="dxa"/>
            <w:tcBorders>
              <w:top w:val="nil"/>
              <w:left w:val="nil"/>
              <w:bottom w:val="single" w:sz="4" w:space="0" w:color="auto"/>
              <w:right w:val="nil"/>
            </w:tcBorders>
            <w:shd w:val="clear" w:color="auto" w:fill="auto"/>
            <w:noWrap/>
            <w:vAlign w:val="bottom"/>
            <w:hideMark/>
          </w:tcPr>
          <w:p w14:paraId="50231021" w14:textId="51FB1BBD" w:rsidR="00FF195B" w:rsidRPr="00090530" w:rsidDel="00FF195B" w:rsidRDefault="00FF195B" w:rsidP="00172DBF">
            <w:pPr>
              <w:spacing w:after="0"/>
              <w:jc w:val="right"/>
              <w:rPr>
                <w:del w:id="19073" w:author="Steve Barbeaux" w:date="2022-10-10T12:47:00Z"/>
                <w:b/>
                <w:bCs/>
                <w:color w:val="000000"/>
                <w:sz w:val="18"/>
                <w:szCs w:val="18"/>
              </w:rPr>
            </w:pPr>
            <w:del w:id="19074" w:author="Steve Barbeaux" w:date="2022-10-10T12:47:00Z">
              <w:r w:rsidRPr="00090530" w:rsidDel="00FF195B">
                <w:rPr>
                  <w:b/>
                  <w:bCs/>
                  <w:color w:val="000000"/>
                  <w:sz w:val="18"/>
                  <w:szCs w:val="18"/>
                </w:rPr>
                <w:delText>2019</w:delText>
              </w:r>
            </w:del>
          </w:p>
        </w:tc>
        <w:tc>
          <w:tcPr>
            <w:tcW w:w="630" w:type="dxa"/>
            <w:tcBorders>
              <w:top w:val="nil"/>
              <w:left w:val="nil"/>
              <w:bottom w:val="single" w:sz="4" w:space="0" w:color="auto"/>
              <w:right w:val="single" w:sz="4" w:space="0" w:color="auto"/>
            </w:tcBorders>
            <w:shd w:val="clear" w:color="auto" w:fill="auto"/>
            <w:noWrap/>
            <w:vAlign w:val="bottom"/>
            <w:hideMark/>
          </w:tcPr>
          <w:p w14:paraId="6C2EB4B3" w14:textId="29640983" w:rsidR="00FF195B" w:rsidRPr="00090530" w:rsidDel="00FF195B" w:rsidRDefault="00FF195B" w:rsidP="00172DBF">
            <w:pPr>
              <w:spacing w:after="0"/>
              <w:jc w:val="right"/>
              <w:rPr>
                <w:del w:id="19075" w:author="Steve Barbeaux" w:date="2022-10-10T12:47:00Z"/>
                <w:b/>
                <w:bCs/>
                <w:color w:val="000000"/>
                <w:sz w:val="18"/>
                <w:szCs w:val="18"/>
              </w:rPr>
            </w:pPr>
            <w:del w:id="19076" w:author="Steve Barbeaux" w:date="2022-10-10T12:47:00Z">
              <w:r w:rsidRPr="00090530" w:rsidDel="00FF195B">
                <w:rPr>
                  <w:b/>
                  <w:bCs/>
                  <w:color w:val="000000"/>
                  <w:sz w:val="18"/>
                  <w:szCs w:val="18"/>
                </w:rPr>
                <w:delText>2020</w:delText>
              </w:r>
            </w:del>
          </w:p>
        </w:tc>
        <w:tc>
          <w:tcPr>
            <w:tcW w:w="787" w:type="dxa"/>
            <w:tcBorders>
              <w:top w:val="nil"/>
              <w:left w:val="single" w:sz="4" w:space="0" w:color="auto"/>
              <w:bottom w:val="single" w:sz="4" w:space="0" w:color="auto"/>
              <w:right w:val="nil"/>
            </w:tcBorders>
            <w:shd w:val="clear" w:color="auto" w:fill="auto"/>
            <w:noWrap/>
            <w:vAlign w:val="bottom"/>
            <w:hideMark/>
          </w:tcPr>
          <w:p w14:paraId="56D73AC0" w14:textId="74DBBB04" w:rsidR="00FF195B" w:rsidRPr="00090530" w:rsidDel="00FF195B" w:rsidRDefault="00FF195B" w:rsidP="00172DBF">
            <w:pPr>
              <w:spacing w:after="0"/>
              <w:rPr>
                <w:del w:id="19077" w:author="Steve Barbeaux" w:date="2022-10-10T12:47:00Z"/>
                <w:b/>
                <w:color w:val="000000"/>
                <w:sz w:val="18"/>
                <w:szCs w:val="18"/>
              </w:rPr>
            </w:pPr>
            <w:del w:id="19078" w:author="Steve Barbeaux" w:date="2022-10-10T12:47:00Z">
              <w:r w:rsidRPr="00090530" w:rsidDel="00FF195B">
                <w:rPr>
                  <w:b/>
                  <w:color w:val="000000"/>
                  <w:sz w:val="18"/>
                  <w:szCs w:val="18"/>
                </w:rPr>
                <w:delText>Total</w:delText>
              </w:r>
            </w:del>
          </w:p>
        </w:tc>
      </w:tr>
      <w:tr w:rsidR="00FF195B" w:rsidRPr="00172DBF" w:rsidDel="00FF195B" w14:paraId="51A07A65" w14:textId="29550CD4" w:rsidTr="00F36E92">
        <w:trPr>
          <w:del w:id="19079" w:author="Steve Barbeaux" w:date="2022-10-10T12:47:00Z"/>
        </w:trPr>
        <w:tc>
          <w:tcPr>
            <w:tcW w:w="2043" w:type="dxa"/>
            <w:tcBorders>
              <w:top w:val="single" w:sz="4" w:space="0" w:color="auto"/>
              <w:left w:val="nil"/>
              <w:bottom w:val="nil"/>
              <w:right w:val="nil"/>
            </w:tcBorders>
            <w:shd w:val="clear" w:color="auto" w:fill="auto"/>
            <w:noWrap/>
            <w:vAlign w:val="bottom"/>
            <w:hideMark/>
          </w:tcPr>
          <w:p w14:paraId="038DA9CE" w14:textId="049CB460" w:rsidR="00FF195B" w:rsidRPr="00090530" w:rsidDel="00FF195B" w:rsidRDefault="00FF195B" w:rsidP="00172DBF">
            <w:pPr>
              <w:spacing w:after="0"/>
              <w:rPr>
                <w:del w:id="19080" w:author="Steve Barbeaux" w:date="2022-10-10T12:47:00Z"/>
                <w:color w:val="000000"/>
                <w:sz w:val="16"/>
                <w:szCs w:val="16"/>
              </w:rPr>
            </w:pPr>
            <w:del w:id="19081" w:author="Steve Barbeaux" w:date="2022-10-10T12:47:00Z">
              <w:r w:rsidRPr="00090530" w:rsidDel="00FF195B">
                <w:rPr>
                  <w:color w:val="000000"/>
                  <w:sz w:val="16"/>
                  <w:szCs w:val="16"/>
                </w:rPr>
                <w:delText>pollock, walleye</w:delText>
              </w:r>
            </w:del>
          </w:p>
        </w:tc>
        <w:tc>
          <w:tcPr>
            <w:tcW w:w="687" w:type="dxa"/>
            <w:tcBorders>
              <w:top w:val="single" w:sz="4" w:space="0" w:color="auto"/>
              <w:left w:val="nil"/>
              <w:bottom w:val="nil"/>
              <w:right w:val="nil"/>
            </w:tcBorders>
            <w:shd w:val="clear" w:color="auto" w:fill="auto"/>
            <w:noWrap/>
            <w:vAlign w:val="bottom"/>
            <w:hideMark/>
          </w:tcPr>
          <w:p w14:paraId="09AED2E1" w14:textId="0AC07376" w:rsidR="00FF195B" w:rsidRPr="00090530" w:rsidDel="00FF195B" w:rsidRDefault="00FF195B" w:rsidP="00172DBF">
            <w:pPr>
              <w:spacing w:after="0"/>
              <w:jc w:val="right"/>
              <w:rPr>
                <w:del w:id="19082" w:author="Steve Barbeaux" w:date="2022-10-10T12:47:00Z"/>
                <w:color w:val="000000"/>
                <w:sz w:val="18"/>
                <w:szCs w:val="18"/>
              </w:rPr>
            </w:pPr>
            <w:del w:id="19083" w:author="Steve Barbeaux" w:date="2022-10-10T12:47:00Z">
              <w:r w:rsidRPr="00090530" w:rsidDel="00FF195B">
                <w:rPr>
                  <w:color w:val="000000"/>
                  <w:sz w:val="18"/>
                  <w:szCs w:val="18"/>
                </w:rPr>
                <w:delText>70.5</w:delText>
              </w:r>
            </w:del>
          </w:p>
        </w:tc>
        <w:tc>
          <w:tcPr>
            <w:tcW w:w="688" w:type="dxa"/>
            <w:tcBorders>
              <w:top w:val="single" w:sz="4" w:space="0" w:color="auto"/>
              <w:left w:val="nil"/>
              <w:bottom w:val="nil"/>
              <w:right w:val="nil"/>
            </w:tcBorders>
            <w:shd w:val="clear" w:color="auto" w:fill="auto"/>
            <w:noWrap/>
            <w:vAlign w:val="bottom"/>
            <w:hideMark/>
          </w:tcPr>
          <w:p w14:paraId="12DCAA6D" w14:textId="141A2C45" w:rsidR="00FF195B" w:rsidRPr="00090530" w:rsidDel="00FF195B" w:rsidRDefault="00FF195B" w:rsidP="00172DBF">
            <w:pPr>
              <w:spacing w:after="0"/>
              <w:jc w:val="right"/>
              <w:rPr>
                <w:del w:id="19084" w:author="Steve Barbeaux" w:date="2022-10-10T12:47:00Z"/>
                <w:color w:val="000000"/>
                <w:sz w:val="18"/>
                <w:szCs w:val="18"/>
              </w:rPr>
            </w:pPr>
          </w:p>
        </w:tc>
        <w:tc>
          <w:tcPr>
            <w:tcW w:w="688" w:type="dxa"/>
            <w:tcBorders>
              <w:top w:val="single" w:sz="4" w:space="0" w:color="auto"/>
              <w:left w:val="nil"/>
              <w:bottom w:val="nil"/>
              <w:right w:val="nil"/>
            </w:tcBorders>
            <w:shd w:val="clear" w:color="auto" w:fill="auto"/>
            <w:noWrap/>
            <w:vAlign w:val="bottom"/>
            <w:hideMark/>
          </w:tcPr>
          <w:p w14:paraId="3682E347" w14:textId="4B210199" w:rsidR="00FF195B" w:rsidRPr="00090530" w:rsidDel="00FF195B" w:rsidRDefault="00FF195B" w:rsidP="00172DBF">
            <w:pPr>
              <w:spacing w:after="0"/>
              <w:jc w:val="right"/>
              <w:rPr>
                <w:del w:id="19085" w:author="Steve Barbeaux" w:date="2022-10-10T12:47:00Z"/>
                <w:color w:val="000000"/>
                <w:sz w:val="18"/>
                <w:szCs w:val="18"/>
              </w:rPr>
            </w:pPr>
            <w:del w:id="19086" w:author="Steve Barbeaux" w:date="2022-10-10T12:47:00Z">
              <w:r w:rsidRPr="00090530" w:rsidDel="00FF195B">
                <w:rPr>
                  <w:color w:val="000000"/>
                  <w:sz w:val="18"/>
                  <w:szCs w:val="18"/>
                </w:rPr>
                <w:delText>235.0</w:delText>
              </w:r>
            </w:del>
          </w:p>
        </w:tc>
        <w:tc>
          <w:tcPr>
            <w:tcW w:w="646" w:type="dxa"/>
            <w:tcBorders>
              <w:top w:val="single" w:sz="4" w:space="0" w:color="auto"/>
              <w:left w:val="nil"/>
              <w:bottom w:val="nil"/>
              <w:right w:val="nil"/>
            </w:tcBorders>
            <w:shd w:val="clear" w:color="auto" w:fill="auto"/>
            <w:noWrap/>
            <w:vAlign w:val="bottom"/>
            <w:hideMark/>
          </w:tcPr>
          <w:p w14:paraId="5655DFCD" w14:textId="4C471CB4" w:rsidR="00FF195B" w:rsidRPr="00090530" w:rsidDel="00FF195B" w:rsidRDefault="00FF195B" w:rsidP="00172DBF">
            <w:pPr>
              <w:spacing w:after="0"/>
              <w:jc w:val="right"/>
              <w:rPr>
                <w:del w:id="19087" w:author="Steve Barbeaux" w:date="2022-10-10T12:47:00Z"/>
                <w:color w:val="000000"/>
                <w:sz w:val="18"/>
                <w:szCs w:val="18"/>
              </w:rPr>
            </w:pPr>
            <w:del w:id="19088" w:author="Steve Barbeaux" w:date="2022-10-10T12:47:00Z">
              <w:r w:rsidRPr="00090530" w:rsidDel="00FF195B">
                <w:rPr>
                  <w:color w:val="000000"/>
                  <w:sz w:val="18"/>
                  <w:szCs w:val="18"/>
                </w:rPr>
                <w:delText>70.2</w:delText>
              </w:r>
            </w:del>
          </w:p>
        </w:tc>
        <w:tc>
          <w:tcPr>
            <w:tcW w:w="630" w:type="dxa"/>
            <w:tcBorders>
              <w:top w:val="single" w:sz="4" w:space="0" w:color="auto"/>
              <w:left w:val="nil"/>
              <w:bottom w:val="nil"/>
              <w:right w:val="single" w:sz="4" w:space="0" w:color="auto"/>
            </w:tcBorders>
            <w:shd w:val="clear" w:color="auto" w:fill="auto"/>
            <w:noWrap/>
            <w:vAlign w:val="bottom"/>
            <w:hideMark/>
          </w:tcPr>
          <w:p w14:paraId="3777A07A" w14:textId="5F25023A" w:rsidR="00FF195B" w:rsidRPr="00090530" w:rsidDel="00FF195B" w:rsidRDefault="00FF195B" w:rsidP="00172DBF">
            <w:pPr>
              <w:spacing w:after="0"/>
              <w:jc w:val="right"/>
              <w:rPr>
                <w:del w:id="19089" w:author="Steve Barbeaux" w:date="2022-10-10T12:47:00Z"/>
                <w:color w:val="000000"/>
                <w:sz w:val="18"/>
                <w:szCs w:val="18"/>
              </w:rPr>
            </w:pPr>
            <w:del w:id="19090" w:author="Steve Barbeaux" w:date="2022-10-10T12:47:00Z">
              <w:r w:rsidRPr="00090530" w:rsidDel="00FF195B">
                <w:rPr>
                  <w:color w:val="000000"/>
                  <w:sz w:val="18"/>
                  <w:szCs w:val="18"/>
                </w:rPr>
                <w:delText>711.5</w:delText>
              </w:r>
            </w:del>
          </w:p>
        </w:tc>
        <w:tc>
          <w:tcPr>
            <w:tcW w:w="787" w:type="dxa"/>
            <w:tcBorders>
              <w:top w:val="single" w:sz="4" w:space="0" w:color="auto"/>
              <w:left w:val="single" w:sz="4" w:space="0" w:color="auto"/>
              <w:bottom w:val="nil"/>
              <w:right w:val="nil"/>
            </w:tcBorders>
            <w:shd w:val="clear" w:color="auto" w:fill="auto"/>
            <w:noWrap/>
            <w:vAlign w:val="bottom"/>
          </w:tcPr>
          <w:p w14:paraId="03543C78" w14:textId="29D346EF" w:rsidR="00FF195B" w:rsidRPr="00090530" w:rsidDel="00FF195B" w:rsidRDefault="00FF195B" w:rsidP="00172DBF">
            <w:pPr>
              <w:spacing w:after="0"/>
              <w:jc w:val="right"/>
              <w:rPr>
                <w:del w:id="19091" w:author="Steve Barbeaux" w:date="2022-10-10T12:47:00Z"/>
                <w:color w:val="000000"/>
                <w:sz w:val="18"/>
                <w:szCs w:val="18"/>
              </w:rPr>
            </w:pPr>
            <w:del w:id="19092" w:author="Steve Barbeaux" w:date="2022-10-10T12:39:00Z">
              <w:r w:rsidDel="00FF195B">
                <w:rPr>
                  <w:color w:val="000000"/>
                  <w:sz w:val="18"/>
                  <w:szCs w:val="18"/>
                </w:rPr>
                <w:delText>1287.1</w:delText>
              </w:r>
            </w:del>
          </w:p>
        </w:tc>
      </w:tr>
      <w:tr w:rsidR="00FF195B" w:rsidRPr="00172DBF" w:rsidDel="00FF195B" w14:paraId="3A299BB3" w14:textId="69028ED6" w:rsidTr="00F36E92">
        <w:trPr>
          <w:del w:id="19093" w:author="Steve Barbeaux" w:date="2022-10-10T12:47:00Z"/>
        </w:trPr>
        <w:tc>
          <w:tcPr>
            <w:tcW w:w="2043" w:type="dxa"/>
            <w:tcBorders>
              <w:top w:val="nil"/>
              <w:left w:val="nil"/>
              <w:bottom w:val="nil"/>
              <w:right w:val="nil"/>
            </w:tcBorders>
            <w:shd w:val="clear" w:color="auto" w:fill="auto"/>
            <w:noWrap/>
            <w:vAlign w:val="bottom"/>
            <w:hideMark/>
          </w:tcPr>
          <w:p w14:paraId="14845461" w14:textId="3ED9D7DD" w:rsidR="00FF195B" w:rsidRPr="00090530" w:rsidDel="00FF195B" w:rsidRDefault="00FF195B" w:rsidP="00172DBF">
            <w:pPr>
              <w:spacing w:after="0"/>
              <w:rPr>
                <w:del w:id="19094" w:author="Steve Barbeaux" w:date="2022-10-10T12:47:00Z"/>
                <w:color w:val="000000"/>
                <w:sz w:val="16"/>
                <w:szCs w:val="16"/>
              </w:rPr>
            </w:pPr>
            <w:del w:id="19095" w:author="Steve Barbeaux" w:date="2022-10-10T12:47:00Z">
              <w:r w:rsidRPr="00090530" w:rsidDel="00FF195B">
                <w:rPr>
                  <w:color w:val="000000"/>
                  <w:sz w:val="16"/>
                  <w:szCs w:val="16"/>
                </w:rPr>
                <w:delText>perch, Pacific ocean</w:delText>
              </w:r>
            </w:del>
          </w:p>
        </w:tc>
        <w:tc>
          <w:tcPr>
            <w:tcW w:w="687" w:type="dxa"/>
            <w:tcBorders>
              <w:top w:val="nil"/>
              <w:left w:val="nil"/>
              <w:bottom w:val="nil"/>
              <w:right w:val="nil"/>
            </w:tcBorders>
            <w:shd w:val="clear" w:color="auto" w:fill="auto"/>
            <w:noWrap/>
            <w:vAlign w:val="bottom"/>
            <w:hideMark/>
          </w:tcPr>
          <w:p w14:paraId="1A73459E" w14:textId="463B11A0" w:rsidR="00FF195B" w:rsidRPr="00090530" w:rsidDel="00FF195B" w:rsidRDefault="00FF195B" w:rsidP="00172DBF">
            <w:pPr>
              <w:spacing w:after="0"/>
              <w:jc w:val="right"/>
              <w:rPr>
                <w:del w:id="19096" w:author="Steve Barbeaux" w:date="2022-10-10T12:47:00Z"/>
                <w:color w:val="000000"/>
                <w:sz w:val="18"/>
                <w:szCs w:val="18"/>
              </w:rPr>
            </w:pPr>
            <w:del w:id="19097" w:author="Steve Barbeaux" w:date="2022-10-10T12:47:00Z">
              <w:r w:rsidRPr="00090530" w:rsidDel="00FF195B">
                <w:rPr>
                  <w:color w:val="000000"/>
                  <w:sz w:val="18"/>
                  <w:szCs w:val="18"/>
                </w:rPr>
                <w:delText>62.6</w:delText>
              </w:r>
            </w:del>
          </w:p>
        </w:tc>
        <w:tc>
          <w:tcPr>
            <w:tcW w:w="688" w:type="dxa"/>
            <w:tcBorders>
              <w:top w:val="nil"/>
              <w:left w:val="nil"/>
              <w:bottom w:val="nil"/>
              <w:right w:val="nil"/>
            </w:tcBorders>
            <w:shd w:val="clear" w:color="auto" w:fill="auto"/>
            <w:noWrap/>
            <w:vAlign w:val="bottom"/>
            <w:hideMark/>
          </w:tcPr>
          <w:p w14:paraId="53427013" w14:textId="632006E2" w:rsidR="00FF195B" w:rsidRPr="00090530" w:rsidDel="00FF195B" w:rsidRDefault="00FF195B" w:rsidP="00172DBF">
            <w:pPr>
              <w:spacing w:after="0"/>
              <w:jc w:val="right"/>
              <w:rPr>
                <w:del w:id="19098" w:author="Steve Barbeaux" w:date="2022-10-10T12:47:00Z"/>
                <w:color w:val="000000"/>
                <w:sz w:val="18"/>
                <w:szCs w:val="18"/>
              </w:rPr>
            </w:pPr>
          </w:p>
        </w:tc>
        <w:tc>
          <w:tcPr>
            <w:tcW w:w="688" w:type="dxa"/>
            <w:tcBorders>
              <w:top w:val="nil"/>
              <w:left w:val="nil"/>
              <w:bottom w:val="nil"/>
              <w:right w:val="nil"/>
            </w:tcBorders>
            <w:shd w:val="clear" w:color="auto" w:fill="auto"/>
            <w:noWrap/>
            <w:vAlign w:val="bottom"/>
            <w:hideMark/>
          </w:tcPr>
          <w:p w14:paraId="36D27327" w14:textId="5EB4EB2F" w:rsidR="00FF195B" w:rsidRPr="00090530" w:rsidDel="00FF195B" w:rsidRDefault="00FF195B" w:rsidP="00172DBF">
            <w:pPr>
              <w:spacing w:after="0"/>
              <w:jc w:val="right"/>
              <w:rPr>
                <w:del w:id="19099" w:author="Steve Barbeaux" w:date="2022-10-10T12:47:00Z"/>
                <w:color w:val="000000"/>
                <w:sz w:val="18"/>
                <w:szCs w:val="18"/>
              </w:rPr>
            </w:pPr>
            <w:del w:id="19100" w:author="Steve Barbeaux" w:date="2022-10-10T12:47:00Z">
              <w:r w:rsidRPr="00090530" w:rsidDel="00FF195B">
                <w:rPr>
                  <w:color w:val="000000"/>
                  <w:sz w:val="18"/>
                  <w:szCs w:val="18"/>
                </w:rPr>
                <w:delText>65.7</w:delText>
              </w:r>
            </w:del>
          </w:p>
        </w:tc>
        <w:tc>
          <w:tcPr>
            <w:tcW w:w="646" w:type="dxa"/>
            <w:tcBorders>
              <w:top w:val="nil"/>
              <w:left w:val="nil"/>
              <w:bottom w:val="nil"/>
              <w:right w:val="nil"/>
            </w:tcBorders>
            <w:shd w:val="clear" w:color="auto" w:fill="auto"/>
            <w:noWrap/>
            <w:vAlign w:val="bottom"/>
            <w:hideMark/>
          </w:tcPr>
          <w:p w14:paraId="42986860" w14:textId="5DAF572B" w:rsidR="00FF195B" w:rsidRPr="00090530" w:rsidDel="00FF195B" w:rsidRDefault="00FF195B" w:rsidP="00172DBF">
            <w:pPr>
              <w:spacing w:after="0"/>
              <w:jc w:val="right"/>
              <w:rPr>
                <w:del w:id="19101" w:author="Steve Barbeaux" w:date="2022-10-10T12:47:00Z"/>
                <w:color w:val="000000"/>
                <w:sz w:val="18"/>
                <w:szCs w:val="18"/>
              </w:rPr>
            </w:pPr>
            <w:del w:id="19102" w:author="Steve Barbeaux" w:date="2022-10-10T12:47:00Z">
              <w:r w:rsidRPr="00090530" w:rsidDel="00FF195B">
                <w:rPr>
                  <w:color w:val="000000"/>
                  <w:sz w:val="18"/>
                  <w:szCs w:val="18"/>
                </w:rPr>
                <w:delText>42.0</w:delText>
              </w:r>
            </w:del>
          </w:p>
        </w:tc>
        <w:tc>
          <w:tcPr>
            <w:tcW w:w="630" w:type="dxa"/>
            <w:tcBorders>
              <w:top w:val="nil"/>
              <w:left w:val="nil"/>
              <w:bottom w:val="nil"/>
              <w:right w:val="single" w:sz="4" w:space="0" w:color="auto"/>
            </w:tcBorders>
            <w:shd w:val="clear" w:color="auto" w:fill="auto"/>
            <w:noWrap/>
            <w:vAlign w:val="bottom"/>
            <w:hideMark/>
          </w:tcPr>
          <w:p w14:paraId="6BE8F01B" w14:textId="1032D799" w:rsidR="00FF195B" w:rsidRPr="00090530" w:rsidDel="00FF195B" w:rsidRDefault="00FF195B" w:rsidP="00AC5FCB">
            <w:pPr>
              <w:spacing w:after="0"/>
              <w:jc w:val="right"/>
              <w:rPr>
                <w:del w:id="19103" w:author="Steve Barbeaux" w:date="2022-10-10T12:47:00Z"/>
                <w:color w:val="000000"/>
                <w:sz w:val="18"/>
                <w:szCs w:val="18"/>
              </w:rPr>
            </w:pPr>
            <w:del w:id="19104" w:author="Steve Barbeaux" w:date="2022-10-10T12:47:00Z">
              <w:r w:rsidRPr="00090530" w:rsidDel="00FF195B">
                <w:rPr>
                  <w:color w:val="000000"/>
                  <w:sz w:val="18"/>
                  <w:szCs w:val="18"/>
                </w:rPr>
                <w:delText>7</w:delText>
              </w:r>
              <w:r w:rsidDel="00FF195B">
                <w:rPr>
                  <w:color w:val="000000"/>
                  <w:sz w:val="18"/>
                  <w:szCs w:val="18"/>
                </w:rPr>
                <w:delText>7</w:delText>
              </w:r>
              <w:r w:rsidRPr="00090530" w:rsidDel="00FF195B">
                <w:rPr>
                  <w:color w:val="000000"/>
                  <w:sz w:val="18"/>
                  <w:szCs w:val="18"/>
                </w:rPr>
                <w:delText>.</w:delText>
              </w:r>
              <w:r w:rsidDel="00FF195B">
                <w:rPr>
                  <w:color w:val="000000"/>
                  <w:sz w:val="18"/>
                  <w:szCs w:val="18"/>
                </w:rPr>
                <w:delText>7</w:delText>
              </w:r>
            </w:del>
          </w:p>
        </w:tc>
        <w:tc>
          <w:tcPr>
            <w:tcW w:w="787" w:type="dxa"/>
            <w:tcBorders>
              <w:top w:val="nil"/>
              <w:left w:val="single" w:sz="4" w:space="0" w:color="auto"/>
              <w:bottom w:val="nil"/>
              <w:right w:val="nil"/>
            </w:tcBorders>
            <w:shd w:val="clear" w:color="auto" w:fill="auto"/>
            <w:noWrap/>
            <w:vAlign w:val="bottom"/>
          </w:tcPr>
          <w:p w14:paraId="625035B7" w14:textId="0985B1CC" w:rsidR="00FF195B" w:rsidRPr="00090530" w:rsidDel="00FF195B" w:rsidRDefault="00FF195B" w:rsidP="00172DBF">
            <w:pPr>
              <w:spacing w:after="0"/>
              <w:jc w:val="right"/>
              <w:rPr>
                <w:del w:id="19105" w:author="Steve Barbeaux" w:date="2022-10-10T12:47:00Z"/>
                <w:color w:val="000000"/>
                <w:sz w:val="18"/>
                <w:szCs w:val="18"/>
              </w:rPr>
            </w:pPr>
            <w:del w:id="19106" w:author="Steve Barbeaux" w:date="2022-10-10T12:39:00Z">
              <w:r w:rsidDel="00FF195B">
                <w:rPr>
                  <w:color w:val="000000"/>
                  <w:sz w:val="18"/>
                  <w:szCs w:val="18"/>
                </w:rPr>
                <w:delText>259.9</w:delText>
              </w:r>
            </w:del>
          </w:p>
        </w:tc>
      </w:tr>
      <w:tr w:rsidR="00FF195B" w:rsidRPr="00172DBF" w:rsidDel="00FF195B" w14:paraId="08743E5E" w14:textId="0F9A519C" w:rsidTr="00F36E92">
        <w:trPr>
          <w:del w:id="19107" w:author="Steve Barbeaux" w:date="2022-10-10T12:47:00Z"/>
        </w:trPr>
        <w:tc>
          <w:tcPr>
            <w:tcW w:w="2043" w:type="dxa"/>
            <w:tcBorders>
              <w:top w:val="nil"/>
              <w:left w:val="nil"/>
              <w:bottom w:val="nil"/>
              <w:right w:val="nil"/>
            </w:tcBorders>
            <w:shd w:val="clear" w:color="auto" w:fill="auto"/>
            <w:noWrap/>
            <w:vAlign w:val="bottom"/>
            <w:hideMark/>
          </w:tcPr>
          <w:p w14:paraId="69470348" w14:textId="222E9CA2" w:rsidR="00FF195B" w:rsidRPr="00090530" w:rsidDel="00FF195B" w:rsidRDefault="00FF195B" w:rsidP="00172DBF">
            <w:pPr>
              <w:spacing w:after="0"/>
              <w:rPr>
                <w:del w:id="19108" w:author="Steve Barbeaux" w:date="2022-10-10T12:47:00Z"/>
                <w:color w:val="000000"/>
                <w:sz w:val="16"/>
                <w:szCs w:val="16"/>
              </w:rPr>
            </w:pPr>
            <w:del w:id="19109" w:author="Steve Barbeaux" w:date="2022-10-10T12:47:00Z">
              <w:r w:rsidRPr="00090530" w:rsidDel="00FF195B">
                <w:rPr>
                  <w:color w:val="000000"/>
                  <w:sz w:val="16"/>
                  <w:szCs w:val="16"/>
                </w:rPr>
                <w:delText>flounder, arrowtooth</w:delText>
              </w:r>
            </w:del>
          </w:p>
        </w:tc>
        <w:tc>
          <w:tcPr>
            <w:tcW w:w="687" w:type="dxa"/>
            <w:tcBorders>
              <w:top w:val="nil"/>
              <w:left w:val="nil"/>
              <w:bottom w:val="nil"/>
              <w:right w:val="nil"/>
            </w:tcBorders>
            <w:shd w:val="clear" w:color="auto" w:fill="auto"/>
            <w:noWrap/>
            <w:vAlign w:val="bottom"/>
            <w:hideMark/>
          </w:tcPr>
          <w:p w14:paraId="7BC2504A" w14:textId="713BB41D" w:rsidR="00FF195B" w:rsidRPr="00090530" w:rsidDel="00FF195B" w:rsidRDefault="00FF195B" w:rsidP="00172DBF">
            <w:pPr>
              <w:spacing w:after="0"/>
              <w:jc w:val="right"/>
              <w:rPr>
                <w:del w:id="19110" w:author="Steve Barbeaux" w:date="2022-10-10T12:47:00Z"/>
                <w:color w:val="000000"/>
                <w:sz w:val="18"/>
                <w:szCs w:val="18"/>
              </w:rPr>
            </w:pPr>
            <w:del w:id="19111" w:author="Steve Barbeaux" w:date="2022-10-10T12:47:00Z">
              <w:r w:rsidRPr="00090530" w:rsidDel="00FF195B">
                <w:rPr>
                  <w:color w:val="000000"/>
                  <w:sz w:val="18"/>
                  <w:szCs w:val="18"/>
                </w:rPr>
                <w:delText>7.5</w:delText>
              </w:r>
            </w:del>
          </w:p>
        </w:tc>
        <w:tc>
          <w:tcPr>
            <w:tcW w:w="688" w:type="dxa"/>
            <w:tcBorders>
              <w:top w:val="nil"/>
              <w:left w:val="nil"/>
              <w:bottom w:val="nil"/>
              <w:right w:val="nil"/>
            </w:tcBorders>
            <w:shd w:val="clear" w:color="auto" w:fill="auto"/>
            <w:noWrap/>
            <w:vAlign w:val="bottom"/>
            <w:hideMark/>
          </w:tcPr>
          <w:p w14:paraId="688F17DF" w14:textId="1A799E65" w:rsidR="00FF195B" w:rsidRPr="00090530" w:rsidDel="00FF195B" w:rsidRDefault="00FF195B" w:rsidP="00172DBF">
            <w:pPr>
              <w:spacing w:after="0"/>
              <w:jc w:val="right"/>
              <w:rPr>
                <w:del w:id="19112" w:author="Steve Barbeaux" w:date="2022-10-10T12:47:00Z"/>
                <w:color w:val="000000"/>
                <w:sz w:val="18"/>
                <w:szCs w:val="18"/>
              </w:rPr>
            </w:pPr>
          </w:p>
        </w:tc>
        <w:tc>
          <w:tcPr>
            <w:tcW w:w="688" w:type="dxa"/>
            <w:tcBorders>
              <w:top w:val="nil"/>
              <w:left w:val="nil"/>
              <w:bottom w:val="nil"/>
              <w:right w:val="nil"/>
            </w:tcBorders>
            <w:shd w:val="clear" w:color="auto" w:fill="auto"/>
            <w:noWrap/>
            <w:vAlign w:val="bottom"/>
            <w:hideMark/>
          </w:tcPr>
          <w:p w14:paraId="5493C2EB" w14:textId="46BE44DC" w:rsidR="00FF195B" w:rsidRPr="00090530" w:rsidDel="00FF195B" w:rsidRDefault="00FF195B" w:rsidP="00172DBF">
            <w:pPr>
              <w:spacing w:after="0"/>
              <w:jc w:val="right"/>
              <w:rPr>
                <w:del w:id="19113" w:author="Steve Barbeaux" w:date="2022-10-10T12:47:00Z"/>
                <w:color w:val="000000"/>
                <w:sz w:val="18"/>
                <w:szCs w:val="18"/>
              </w:rPr>
            </w:pPr>
            <w:del w:id="19114" w:author="Steve Barbeaux" w:date="2022-10-10T12:47:00Z">
              <w:r w:rsidRPr="00090530" w:rsidDel="00FF195B">
                <w:rPr>
                  <w:color w:val="000000"/>
                  <w:sz w:val="18"/>
                  <w:szCs w:val="18"/>
                </w:rPr>
                <w:delText>2.8</w:delText>
              </w:r>
            </w:del>
          </w:p>
        </w:tc>
        <w:tc>
          <w:tcPr>
            <w:tcW w:w="646" w:type="dxa"/>
            <w:tcBorders>
              <w:top w:val="nil"/>
              <w:left w:val="nil"/>
              <w:bottom w:val="nil"/>
              <w:right w:val="nil"/>
            </w:tcBorders>
            <w:shd w:val="clear" w:color="auto" w:fill="auto"/>
            <w:noWrap/>
            <w:vAlign w:val="bottom"/>
            <w:hideMark/>
          </w:tcPr>
          <w:p w14:paraId="43A98358" w14:textId="0C64804B" w:rsidR="00FF195B" w:rsidRPr="00090530" w:rsidDel="00FF195B" w:rsidRDefault="00FF195B" w:rsidP="00172DBF">
            <w:pPr>
              <w:spacing w:after="0"/>
              <w:jc w:val="right"/>
              <w:rPr>
                <w:del w:id="19115" w:author="Steve Barbeaux" w:date="2022-10-10T12:47:00Z"/>
                <w:color w:val="000000"/>
                <w:sz w:val="18"/>
                <w:szCs w:val="18"/>
              </w:rPr>
            </w:pPr>
          </w:p>
        </w:tc>
        <w:tc>
          <w:tcPr>
            <w:tcW w:w="630" w:type="dxa"/>
            <w:tcBorders>
              <w:top w:val="nil"/>
              <w:left w:val="nil"/>
              <w:bottom w:val="nil"/>
              <w:right w:val="single" w:sz="4" w:space="0" w:color="auto"/>
            </w:tcBorders>
            <w:shd w:val="clear" w:color="auto" w:fill="auto"/>
            <w:noWrap/>
            <w:vAlign w:val="bottom"/>
            <w:hideMark/>
          </w:tcPr>
          <w:p w14:paraId="592095DE" w14:textId="069A84F5" w:rsidR="00FF195B" w:rsidRPr="00090530" w:rsidDel="00FF195B" w:rsidRDefault="00FF195B" w:rsidP="00172DBF">
            <w:pPr>
              <w:spacing w:after="0"/>
              <w:jc w:val="right"/>
              <w:rPr>
                <w:del w:id="19116" w:author="Steve Barbeaux" w:date="2022-10-10T12:47:00Z"/>
                <w:color w:val="000000"/>
                <w:sz w:val="18"/>
                <w:szCs w:val="18"/>
              </w:rPr>
            </w:pPr>
            <w:del w:id="19117" w:author="Steve Barbeaux" w:date="2022-10-10T12:47:00Z">
              <w:r w:rsidRPr="00090530" w:rsidDel="00FF195B">
                <w:rPr>
                  <w:color w:val="000000"/>
                  <w:sz w:val="18"/>
                  <w:szCs w:val="18"/>
                </w:rPr>
                <w:delText>7.5</w:delText>
              </w:r>
            </w:del>
          </w:p>
        </w:tc>
        <w:tc>
          <w:tcPr>
            <w:tcW w:w="787" w:type="dxa"/>
            <w:tcBorders>
              <w:top w:val="nil"/>
              <w:left w:val="single" w:sz="4" w:space="0" w:color="auto"/>
              <w:bottom w:val="nil"/>
              <w:right w:val="nil"/>
            </w:tcBorders>
            <w:shd w:val="clear" w:color="auto" w:fill="auto"/>
            <w:noWrap/>
            <w:vAlign w:val="bottom"/>
          </w:tcPr>
          <w:p w14:paraId="522249C0" w14:textId="70EB57F5" w:rsidR="00FF195B" w:rsidRPr="00090530" w:rsidDel="00FF195B" w:rsidRDefault="00FF195B" w:rsidP="00172DBF">
            <w:pPr>
              <w:spacing w:after="0"/>
              <w:jc w:val="right"/>
              <w:rPr>
                <w:del w:id="19118" w:author="Steve Barbeaux" w:date="2022-10-10T12:47:00Z"/>
                <w:color w:val="000000"/>
                <w:sz w:val="18"/>
                <w:szCs w:val="18"/>
              </w:rPr>
            </w:pPr>
            <w:del w:id="19119" w:author="Steve Barbeaux" w:date="2022-10-10T12:39:00Z">
              <w:r w:rsidDel="00FF195B">
                <w:rPr>
                  <w:color w:val="000000"/>
                  <w:sz w:val="18"/>
                  <w:szCs w:val="18"/>
                </w:rPr>
                <w:delText>106.6</w:delText>
              </w:r>
            </w:del>
          </w:p>
        </w:tc>
      </w:tr>
      <w:tr w:rsidR="00FF195B" w:rsidRPr="00172DBF" w:rsidDel="00FF195B" w14:paraId="5818778E" w14:textId="2C33B588" w:rsidTr="00F36E92">
        <w:trPr>
          <w:del w:id="19120" w:author="Steve Barbeaux" w:date="2022-10-10T12:47:00Z"/>
        </w:trPr>
        <w:tc>
          <w:tcPr>
            <w:tcW w:w="2043" w:type="dxa"/>
            <w:tcBorders>
              <w:top w:val="nil"/>
              <w:left w:val="nil"/>
              <w:bottom w:val="nil"/>
              <w:right w:val="nil"/>
            </w:tcBorders>
            <w:shd w:val="clear" w:color="auto" w:fill="auto"/>
            <w:noWrap/>
            <w:vAlign w:val="bottom"/>
            <w:hideMark/>
          </w:tcPr>
          <w:p w14:paraId="6E895A09" w14:textId="2E398E09" w:rsidR="00FF195B" w:rsidRPr="00090530" w:rsidDel="00FF195B" w:rsidRDefault="00FF195B" w:rsidP="006E3D2B">
            <w:pPr>
              <w:spacing w:after="0"/>
              <w:rPr>
                <w:del w:id="19121" w:author="Steve Barbeaux" w:date="2022-10-10T12:47:00Z"/>
                <w:color w:val="000000"/>
                <w:sz w:val="16"/>
                <w:szCs w:val="16"/>
              </w:rPr>
            </w:pPr>
            <w:del w:id="19122" w:author="Steve Barbeaux" w:date="2022-10-10T12:47:00Z">
              <w:r w:rsidRPr="00090530" w:rsidDel="00FF195B">
                <w:rPr>
                  <w:color w:val="000000"/>
                  <w:sz w:val="16"/>
                  <w:szCs w:val="16"/>
                </w:rPr>
                <w:delText>Kamchatka flounder</w:delText>
              </w:r>
            </w:del>
          </w:p>
        </w:tc>
        <w:tc>
          <w:tcPr>
            <w:tcW w:w="687" w:type="dxa"/>
            <w:tcBorders>
              <w:top w:val="nil"/>
              <w:left w:val="nil"/>
              <w:bottom w:val="nil"/>
              <w:right w:val="nil"/>
            </w:tcBorders>
            <w:shd w:val="clear" w:color="auto" w:fill="auto"/>
            <w:noWrap/>
            <w:vAlign w:val="bottom"/>
            <w:hideMark/>
          </w:tcPr>
          <w:p w14:paraId="40F2FBB6" w14:textId="710ACA3B" w:rsidR="00FF195B" w:rsidRPr="00090530" w:rsidDel="00FF195B" w:rsidRDefault="00FF195B" w:rsidP="006E3D2B">
            <w:pPr>
              <w:spacing w:after="0"/>
              <w:jc w:val="right"/>
              <w:rPr>
                <w:del w:id="19123" w:author="Steve Barbeaux" w:date="2022-10-10T12:47:00Z"/>
                <w:color w:val="000000"/>
                <w:sz w:val="18"/>
                <w:szCs w:val="18"/>
              </w:rPr>
            </w:pPr>
            <w:del w:id="19124" w:author="Steve Barbeaux" w:date="2022-10-10T12:47:00Z">
              <w:r w:rsidRPr="00090530" w:rsidDel="00FF195B">
                <w:rPr>
                  <w:color w:val="000000"/>
                  <w:sz w:val="18"/>
                  <w:szCs w:val="18"/>
                </w:rPr>
                <w:delText>0.3</w:delText>
              </w:r>
            </w:del>
          </w:p>
        </w:tc>
        <w:tc>
          <w:tcPr>
            <w:tcW w:w="688" w:type="dxa"/>
            <w:tcBorders>
              <w:top w:val="nil"/>
              <w:left w:val="nil"/>
              <w:bottom w:val="nil"/>
              <w:right w:val="nil"/>
            </w:tcBorders>
            <w:shd w:val="clear" w:color="auto" w:fill="auto"/>
            <w:noWrap/>
            <w:vAlign w:val="bottom"/>
            <w:hideMark/>
          </w:tcPr>
          <w:p w14:paraId="44AF3CC0" w14:textId="45FD26E7" w:rsidR="00FF195B" w:rsidRPr="00090530" w:rsidDel="00FF195B" w:rsidRDefault="00FF195B" w:rsidP="006E3D2B">
            <w:pPr>
              <w:spacing w:after="0"/>
              <w:jc w:val="right"/>
              <w:rPr>
                <w:del w:id="19125" w:author="Steve Barbeaux" w:date="2022-10-10T12:47:00Z"/>
                <w:color w:val="000000"/>
                <w:sz w:val="18"/>
                <w:szCs w:val="18"/>
              </w:rPr>
            </w:pPr>
          </w:p>
        </w:tc>
        <w:tc>
          <w:tcPr>
            <w:tcW w:w="688" w:type="dxa"/>
            <w:tcBorders>
              <w:top w:val="nil"/>
              <w:left w:val="nil"/>
              <w:bottom w:val="nil"/>
              <w:right w:val="nil"/>
            </w:tcBorders>
            <w:shd w:val="clear" w:color="auto" w:fill="auto"/>
            <w:noWrap/>
            <w:vAlign w:val="bottom"/>
            <w:hideMark/>
          </w:tcPr>
          <w:p w14:paraId="11BA5E1B" w14:textId="1BCA544C" w:rsidR="00FF195B" w:rsidRPr="00090530" w:rsidDel="00FF195B" w:rsidRDefault="00FF195B" w:rsidP="006E3D2B">
            <w:pPr>
              <w:spacing w:after="0"/>
              <w:jc w:val="right"/>
              <w:rPr>
                <w:del w:id="19126" w:author="Steve Barbeaux" w:date="2022-10-10T12:47:00Z"/>
                <w:color w:val="000000"/>
                <w:sz w:val="18"/>
                <w:szCs w:val="18"/>
              </w:rPr>
            </w:pPr>
            <w:del w:id="19127" w:author="Steve Barbeaux" w:date="2022-10-10T12:47:00Z">
              <w:r w:rsidRPr="00090530" w:rsidDel="00FF195B">
                <w:rPr>
                  <w:color w:val="000000"/>
                  <w:sz w:val="18"/>
                  <w:szCs w:val="18"/>
                </w:rPr>
                <w:delText>16.7</w:delText>
              </w:r>
            </w:del>
          </w:p>
        </w:tc>
        <w:tc>
          <w:tcPr>
            <w:tcW w:w="646" w:type="dxa"/>
            <w:tcBorders>
              <w:top w:val="nil"/>
              <w:left w:val="nil"/>
              <w:bottom w:val="nil"/>
              <w:right w:val="nil"/>
            </w:tcBorders>
            <w:shd w:val="clear" w:color="auto" w:fill="auto"/>
            <w:noWrap/>
            <w:vAlign w:val="bottom"/>
            <w:hideMark/>
          </w:tcPr>
          <w:p w14:paraId="35B8E8CF" w14:textId="3C109C0F" w:rsidR="00FF195B" w:rsidRPr="00090530" w:rsidDel="00FF195B" w:rsidRDefault="00FF195B" w:rsidP="006E3D2B">
            <w:pPr>
              <w:spacing w:after="0"/>
              <w:jc w:val="right"/>
              <w:rPr>
                <w:del w:id="19128" w:author="Steve Barbeaux" w:date="2022-10-10T12:47:00Z"/>
                <w:color w:val="000000"/>
                <w:sz w:val="18"/>
                <w:szCs w:val="18"/>
              </w:rPr>
            </w:pPr>
          </w:p>
        </w:tc>
        <w:tc>
          <w:tcPr>
            <w:tcW w:w="630" w:type="dxa"/>
            <w:tcBorders>
              <w:top w:val="nil"/>
              <w:left w:val="nil"/>
              <w:bottom w:val="nil"/>
              <w:right w:val="single" w:sz="4" w:space="0" w:color="auto"/>
            </w:tcBorders>
            <w:shd w:val="clear" w:color="auto" w:fill="auto"/>
            <w:noWrap/>
            <w:vAlign w:val="bottom"/>
            <w:hideMark/>
          </w:tcPr>
          <w:p w14:paraId="11C80D1E" w14:textId="7E5AEFB9" w:rsidR="00FF195B" w:rsidRPr="00090530" w:rsidDel="00FF195B" w:rsidRDefault="00FF195B" w:rsidP="00AC5FCB">
            <w:pPr>
              <w:spacing w:after="0"/>
              <w:jc w:val="right"/>
              <w:rPr>
                <w:del w:id="19129" w:author="Steve Barbeaux" w:date="2022-10-10T12:47:00Z"/>
                <w:color w:val="000000"/>
                <w:sz w:val="18"/>
                <w:szCs w:val="18"/>
              </w:rPr>
            </w:pPr>
            <w:del w:id="19130" w:author="Steve Barbeaux" w:date="2022-10-10T12:47:00Z">
              <w:r w:rsidDel="00FF195B">
                <w:rPr>
                  <w:color w:val="000000"/>
                  <w:sz w:val="18"/>
                  <w:szCs w:val="18"/>
                </w:rPr>
                <w:delText>4.14</w:delText>
              </w:r>
            </w:del>
          </w:p>
        </w:tc>
        <w:tc>
          <w:tcPr>
            <w:tcW w:w="787" w:type="dxa"/>
            <w:tcBorders>
              <w:top w:val="nil"/>
              <w:left w:val="single" w:sz="4" w:space="0" w:color="auto"/>
              <w:bottom w:val="nil"/>
              <w:right w:val="nil"/>
            </w:tcBorders>
            <w:shd w:val="clear" w:color="auto" w:fill="auto"/>
            <w:noWrap/>
            <w:vAlign w:val="center"/>
          </w:tcPr>
          <w:p w14:paraId="42ABE90D" w14:textId="01AB85AC" w:rsidR="00FF195B" w:rsidRPr="00090530" w:rsidDel="00FF195B" w:rsidRDefault="00FF195B" w:rsidP="006E3D2B">
            <w:pPr>
              <w:spacing w:after="0"/>
              <w:jc w:val="right"/>
              <w:rPr>
                <w:del w:id="19131" w:author="Steve Barbeaux" w:date="2022-10-10T12:47:00Z"/>
                <w:color w:val="000000"/>
                <w:sz w:val="18"/>
                <w:szCs w:val="18"/>
              </w:rPr>
            </w:pPr>
            <w:del w:id="19132" w:author="Steve Barbeaux" w:date="2022-10-10T12:39:00Z">
              <w:r w:rsidDel="00FF195B">
                <w:rPr>
                  <w:color w:val="000000"/>
                  <w:sz w:val="18"/>
                  <w:szCs w:val="18"/>
                </w:rPr>
                <w:delText>45.0</w:delText>
              </w:r>
            </w:del>
          </w:p>
        </w:tc>
      </w:tr>
      <w:tr w:rsidR="00FF195B" w:rsidRPr="00172DBF" w:rsidDel="00FF195B" w14:paraId="454105AD" w14:textId="2F3D4E17" w:rsidTr="00F36E92">
        <w:trPr>
          <w:del w:id="19133" w:author="Steve Barbeaux" w:date="2022-10-10T12:47:00Z"/>
        </w:trPr>
        <w:tc>
          <w:tcPr>
            <w:tcW w:w="2043" w:type="dxa"/>
            <w:tcBorders>
              <w:top w:val="nil"/>
              <w:left w:val="nil"/>
              <w:bottom w:val="nil"/>
              <w:right w:val="nil"/>
            </w:tcBorders>
            <w:shd w:val="clear" w:color="auto" w:fill="auto"/>
            <w:noWrap/>
            <w:vAlign w:val="bottom"/>
            <w:hideMark/>
          </w:tcPr>
          <w:p w14:paraId="3DAF68A4" w14:textId="56C7F607" w:rsidR="00FF195B" w:rsidRPr="00090530" w:rsidDel="00FF195B" w:rsidRDefault="00FF195B" w:rsidP="006E3D2B">
            <w:pPr>
              <w:spacing w:after="0"/>
              <w:rPr>
                <w:del w:id="19134" w:author="Steve Barbeaux" w:date="2022-10-10T12:47:00Z"/>
                <w:color w:val="000000"/>
                <w:sz w:val="16"/>
                <w:szCs w:val="16"/>
              </w:rPr>
            </w:pPr>
            <w:del w:id="19135" w:author="Steve Barbeaux" w:date="2022-10-10T12:47:00Z">
              <w:r w:rsidRPr="00090530" w:rsidDel="00FF195B">
                <w:rPr>
                  <w:color w:val="000000"/>
                  <w:sz w:val="16"/>
                  <w:szCs w:val="16"/>
                </w:rPr>
                <w:delText>cod, Pacific (gray)</w:delText>
              </w:r>
            </w:del>
          </w:p>
        </w:tc>
        <w:tc>
          <w:tcPr>
            <w:tcW w:w="687" w:type="dxa"/>
            <w:tcBorders>
              <w:top w:val="nil"/>
              <w:left w:val="nil"/>
              <w:bottom w:val="nil"/>
              <w:right w:val="nil"/>
            </w:tcBorders>
            <w:shd w:val="clear" w:color="auto" w:fill="auto"/>
            <w:noWrap/>
            <w:vAlign w:val="bottom"/>
            <w:hideMark/>
          </w:tcPr>
          <w:p w14:paraId="6BE8B7CE" w14:textId="5036504C" w:rsidR="00FF195B" w:rsidRPr="00090530" w:rsidDel="00FF195B" w:rsidRDefault="00FF195B" w:rsidP="006E3D2B">
            <w:pPr>
              <w:spacing w:after="0"/>
              <w:jc w:val="right"/>
              <w:rPr>
                <w:del w:id="19136" w:author="Steve Barbeaux" w:date="2022-10-10T12:47:00Z"/>
                <w:color w:val="000000"/>
                <w:sz w:val="18"/>
                <w:szCs w:val="18"/>
              </w:rPr>
            </w:pPr>
            <w:del w:id="19137" w:author="Steve Barbeaux" w:date="2022-10-10T12:47:00Z">
              <w:r w:rsidRPr="00090530" w:rsidDel="00FF195B">
                <w:rPr>
                  <w:color w:val="000000"/>
                  <w:sz w:val="18"/>
                  <w:szCs w:val="18"/>
                </w:rPr>
                <w:delText>1.1</w:delText>
              </w:r>
            </w:del>
          </w:p>
        </w:tc>
        <w:tc>
          <w:tcPr>
            <w:tcW w:w="688" w:type="dxa"/>
            <w:tcBorders>
              <w:top w:val="nil"/>
              <w:left w:val="nil"/>
              <w:bottom w:val="nil"/>
              <w:right w:val="nil"/>
            </w:tcBorders>
            <w:shd w:val="clear" w:color="auto" w:fill="auto"/>
            <w:noWrap/>
            <w:vAlign w:val="bottom"/>
            <w:hideMark/>
          </w:tcPr>
          <w:p w14:paraId="59E05398" w14:textId="4EB340B6" w:rsidR="00FF195B" w:rsidRPr="00090530" w:rsidDel="00FF195B" w:rsidRDefault="00FF195B" w:rsidP="006E3D2B">
            <w:pPr>
              <w:spacing w:after="0"/>
              <w:jc w:val="right"/>
              <w:rPr>
                <w:del w:id="19138" w:author="Steve Barbeaux" w:date="2022-10-10T12:47:00Z"/>
                <w:color w:val="000000"/>
                <w:sz w:val="18"/>
                <w:szCs w:val="18"/>
              </w:rPr>
            </w:pPr>
          </w:p>
        </w:tc>
        <w:tc>
          <w:tcPr>
            <w:tcW w:w="688" w:type="dxa"/>
            <w:tcBorders>
              <w:top w:val="nil"/>
              <w:left w:val="nil"/>
              <w:bottom w:val="nil"/>
              <w:right w:val="nil"/>
            </w:tcBorders>
            <w:shd w:val="clear" w:color="auto" w:fill="auto"/>
            <w:noWrap/>
            <w:vAlign w:val="bottom"/>
            <w:hideMark/>
          </w:tcPr>
          <w:p w14:paraId="0DF3CE81" w14:textId="4DD4F1C1" w:rsidR="00FF195B" w:rsidRPr="00090530" w:rsidDel="00FF195B" w:rsidRDefault="00FF195B" w:rsidP="006E3D2B">
            <w:pPr>
              <w:spacing w:after="0"/>
              <w:jc w:val="right"/>
              <w:rPr>
                <w:del w:id="19139" w:author="Steve Barbeaux" w:date="2022-10-10T12:47:00Z"/>
                <w:color w:val="000000"/>
                <w:sz w:val="18"/>
                <w:szCs w:val="18"/>
              </w:rPr>
            </w:pPr>
            <w:del w:id="19140" w:author="Steve Barbeaux" w:date="2022-10-10T12:47:00Z">
              <w:r w:rsidRPr="00090530" w:rsidDel="00FF195B">
                <w:rPr>
                  <w:color w:val="000000"/>
                  <w:sz w:val="18"/>
                  <w:szCs w:val="18"/>
                </w:rPr>
                <w:delText>1.6</w:delText>
              </w:r>
            </w:del>
          </w:p>
        </w:tc>
        <w:tc>
          <w:tcPr>
            <w:tcW w:w="646" w:type="dxa"/>
            <w:tcBorders>
              <w:top w:val="nil"/>
              <w:left w:val="nil"/>
              <w:bottom w:val="nil"/>
              <w:right w:val="nil"/>
            </w:tcBorders>
            <w:shd w:val="clear" w:color="auto" w:fill="auto"/>
            <w:noWrap/>
            <w:vAlign w:val="bottom"/>
            <w:hideMark/>
          </w:tcPr>
          <w:p w14:paraId="5D45EDFF" w14:textId="7D4B545F" w:rsidR="00FF195B" w:rsidRPr="00090530" w:rsidDel="00FF195B" w:rsidRDefault="00FF195B" w:rsidP="006E3D2B">
            <w:pPr>
              <w:spacing w:after="0"/>
              <w:jc w:val="right"/>
              <w:rPr>
                <w:del w:id="19141" w:author="Steve Barbeaux" w:date="2022-10-10T12:47:00Z"/>
                <w:color w:val="000000"/>
                <w:sz w:val="18"/>
                <w:szCs w:val="18"/>
              </w:rPr>
            </w:pPr>
          </w:p>
        </w:tc>
        <w:tc>
          <w:tcPr>
            <w:tcW w:w="630" w:type="dxa"/>
            <w:tcBorders>
              <w:top w:val="nil"/>
              <w:left w:val="nil"/>
              <w:bottom w:val="nil"/>
              <w:right w:val="single" w:sz="4" w:space="0" w:color="auto"/>
            </w:tcBorders>
            <w:shd w:val="clear" w:color="auto" w:fill="auto"/>
            <w:noWrap/>
            <w:vAlign w:val="bottom"/>
            <w:hideMark/>
          </w:tcPr>
          <w:p w14:paraId="5EC8463F" w14:textId="4DF0C9DB" w:rsidR="00FF195B" w:rsidRPr="00090530" w:rsidDel="00FF195B" w:rsidRDefault="00FF195B" w:rsidP="006E3D2B">
            <w:pPr>
              <w:spacing w:after="0"/>
              <w:jc w:val="right"/>
              <w:rPr>
                <w:del w:id="19142" w:author="Steve Barbeaux" w:date="2022-10-10T12:47:00Z"/>
                <w:color w:val="000000"/>
                <w:sz w:val="18"/>
                <w:szCs w:val="18"/>
              </w:rPr>
            </w:pPr>
            <w:del w:id="19143" w:author="Steve Barbeaux" w:date="2022-10-10T12:47:00Z">
              <w:r w:rsidRPr="00090530" w:rsidDel="00FF195B">
                <w:rPr>
                  <w:color w:val="000000"/>
                  <w:sz w:val="18"/>
                  <w:szCs w:val="18"/>
                </w:rPr>
                <w:delText>0.4</w:delText>
              </w:r>
            </w:del>
          </w:p>
        </w:tc>
        <w:tc>
          <w:tcPr>
            <w:tcW w:w="787" w:type="dxa"/>
            <w:tcBorders>
              <w:top w:val="nil"/>
              <w:left w:val="single" w:sz="4" w:space="0" w:color="auto"/>
              <w:bottom w:val="nil"/>
              <w:right w:val="nil"/>
            </w:tcBorders>
            <w:shd w:val="clear" w:color="auto" w:fill="auto"/>
            <w:noWrap/>
            <w:vAlign w:val="center"/>
          </w:tcPr>
          <w:p w14:paraId="443BCD55" w14:textId="297CAE74" w:rsidR="00FF195B" w:rsidRPr="00090530" w:rsidDel="00FF195B" w:rsidRDefault="00FF195B" w:rsidP="006E3D2B">
            <w:pPr>
              <w:spacing w:after="0"/>
              <w:jc w:val="right"/>
              <w:rPr>
                <w:del w:id="19144" w:author="Steve Barbeaux" w:date="2022-10-10T12:47:00Z"/>
                <w:color w:val="000000"/>
                <w:sz w:val="18"/>
                <w:szCs w:val="18"/>
              </w:rPr>
            </w:pPr>
            <w:del w:id="19145" w:author="Steve Barbeaux" w:date="2022-10-10T12:39:00Z">
              <w:r w:rsidDel="00FF195B">
                <w:rPr>
                  <w:color w:val="000000"/>
                  <w:sz w:val="18"/>
                  <w:szCs w:val="18"/>
                </w:rPr>
                <w:delText>11.8</w:delText>
              </w:r>
            </w:del>
          </w:p>
        </w:tc>
      </w:tr>
      <w:tr w:rsidR="00FF195B" w:rsidRPr="00172DBF" w:rsidDel="00FF195B" w14:paraId="53AB4DF4" w14:textId="6B5201DC" w:rsidTr="00F36E92">
        <w:trPr>
          <w:del w:id="19146" w:author="Steve Barbeaux" w:date="2022-10-10T12:47:00Z"/>
        </w:trPr>
        <w:tc>
          <w:tcPr>
            <w:tcW w:w="2043" w:type="dxa"/>
            <w:tcBorders>
              <w:top w:val="nil"/>
              <w:left w:val="nil"/>
              <w:bottom w:val="nil"/>
              <w:right w:val="nil"/>
            </w:tcBorders>
            <w:shd w:val="clear" w:color="auto" w:fill="auto"/>
            <w:noWrap/>
            <w:vAlign w:val="bottom"/>
            <w:hideMark/>
          </w:tcPr>
          <w:p w14:paraId="6A83A8D8" w14:textId="5DE999CD" w:rsidR="00FF195B" w:rsidRPr="00090530" w:rsidDel="00FF195B" w:rsidRDefault="00FF195B" w:rsidP="006E3D2B">
            <w:pPr>
              <w:spacing w:after="0"/>
              <w:rPr>
                <w:del w:id="19147" w:author="Steve Barbeaux" w:date="2022-10-10T12:47:00Z"/>
                <w:color w:val="000000"/>
                <w:sz w:val="16"/>
                <w:szCs w:val="16"/>
              </w:rPr>
            </w:pPr>
            <w:del w:id="19148" w:author="Steve Barbeaux" w:date="2022-10-10T12:47:00Z">
              <w:r w:rsidRPr="00090530" w:rsidDel="00FF195B">
                <w:rPr>
                  <w:color w:val="000000"/>
                  <w:sz w:val="16"/>
                  <w:szCs w:val="16"/>
                </w:rPr>
                <w:delText>greenling, atka mackerel</w:delText>
              </w:r>
            </w:del>
          </w:p>
        </w:tc>
        <w:tc>
          <w:tcPr>
            <w:tcW w:w="687" w:type="dxa"/>
            <w:tcBorders>
              <w:top w:val="nil"/>
              <w:left w:val="nil"/>
              <w:bottom w:val="nil"/>
              <w:right w:val="nil"/>
            </w:tcBorders>
            <w:shd w:val="clear" w:color="auto" w:fill="auto"/>
            <w:noWrap/>
            <w:vAlign w:val="bottom"/>
            <w:hideMark/>
          </w:tcPr>
          <w:p w14:paraId="25EBBBCE" w14:textId="65BE3852" w:rsidR="00FF195B" w:rsidRPr="00090530" w:rsidDel="00FF195B" w:rsidRDefault="00FF195B" w:rsidP="006E3D2B">
            <w:pPr>
              <w:spacing w:after="0"/>
              <w:rPr>
                <w:del w:id="19149" w:author="Steve Barbeaux" w:date="2022-10-10T12:47:00Z"/>
                <w:sz w:val="18"/>
                <w:szCs w:val="18"/>
              </w:rPr>
            </w:pPr>
          </w:p>
        </w:tc>
        <w:tc>
          <w:tcPr>
            <w:tcW w:w="688" w:type="dxa"/>
            <w:tcBorders>
              <w:top w:val="nil"/>
              <w:left w:val="nil"/>
              <w:bottom w:val="nil"/>
              <w:right w:val="nil"/>
            </w:tcBorders>
            <w:shd w:val="clear" w:color="auto" w:fill="auto"/>
            <w:noWrap/>
            <w:vAlign w:val="bottom"/>
            <w:hideMark/>
          </w:tcPr>
          <w:p w14:paraId="5F909E3B" w14:textId="4D837C60" w:rsidR="00FF195B" w:rsidRPr="00090530" w:rsidDel="00FF195B" w:rsidRDefault="00FF195B" w:rsidP="006E3D2B">
            <w:pPr>
              <w:spacing w:after="0"/>
              <w:rPr>
                <w:del w:id="19150" w:author="Steve Barbeaux" w:date="2022-10-10T12:47:00Z"/>
                <w:sz w:val="18"/>
                <w:szCs w:val="18"/>
              </w:rPr>
            </w:pPr>
          </w:p>
        </w:tc>
        <w:tc>
          <w:tcPr>
            <w:tcW w:w="688" w:type="dxa"/>
            <w:tcBorders>
              <w:top w:val="nil"/>
              <w:left w:val="nil"/>
              <w:bottom w:val="nil"/>
              <w:right w:val="nil"/>
            </w:tcBorders>
            <w:shd w:val="clear" w:color="auto" w:fill="auto"/>
            <w:noWrap/>
            <w:vAlign w:val="bottom"/>
            <w:hideMark/>
          </w:tcPr>
          <w:p w14:paraId="4A1339D0" w14:textId="48475FDE" w:rsidR="00FF195B" w:rsidRPr="00090530" w:rsidDel="00FF195B" w:rsidRDefault="00FF195B" w:rsidP="006E3D2B">
            <w:pPr>
              <w:spacing w:after="0"/>
              <w:jc w:val="right"/>
              <w:rPr>
                <w:del w:id="19151" w:author="Steve Barbeaux" w:date="2022-10-10T12:47:00Z"/>
                <w:color w:val="000000"/>
                <w:sz w:val="18"/>
                <w:szCs w:val="18"/>
              </w:rPr>
            </w:pPr>
            <w:del w:id="19152" w:author="Steve Barbeaux" w:date="2022-10-10T12:47:00Z">
              <w:r w:rsidRPr="00090530" w:rsidDel="00FF195B">
                <w:rPr>
                  <w:color w:val="000000"/>
                  <w:sz w:val="18"/>
                  <w:szCs w:val="18"/>
                </w:rPr>
                <w:delText>8.7</w:delText>
              </w:r>
            </w:del>
          </w:p>
        </w:tc>
        <w:tc>
          <w:tcPr>
            <w:tcW w:w="646" w:type="dxa"/>
            <w:tcBorders>
              <w:top w:val="nil"/>
              <w:left w:val="nil"/>
              <w:bottom w:val="nil"/>
              <w:right w:val="nil"/>
            </w:tcBorders>
            <w:shd w:val="clear" w:color="auto" w:fill="auto"/>
            <w:noWrap/>
            <w:vAlign w:val="bottom"/>
            <w:hideMark/>
          </w:tcPr>
          <w:p w14:paraId="5E9DCE7B" w14:textId="75359E30" w:rsidR="00FF195B" w:rsidRPr="00090530" w:rsidDel="00FF195B" w:rsidRDefault="00FF195B" w:rsidP="006E3D2B">
            <w:pPr>
              <w:spacing w:after="0"/>
              <w:jc w:val="right"/>
              <w:rPr>
                <w:del w:id="19153" w:author="Steve Barbeaux" w:date="2022-10-10T12:47:00Z"/>
                <w:color w:val="000000"/>
                <w:sz w:val="18"/>
                <w:szCs w:val="18"/>
              </w:rPr>
            </w:pPr>
          </w:p>
        </w:tc>
        <w:tc>
          <w:tcPr>
            <w:tcW w:w="630" w:type="dxa"/>
            <w:tcBorders>
              <w:top w:val="nil"/>
              <w:left w:val="nil"/>
              <w:bottom w:val="nil"/>
              <w:right w:val="single" w:sz="4" w:space="0" w:color="auto"/>
            </w:tcBorders>
            <w:shd w:val="clear" w:color="auto" w:fill="auto"/>
            <w:noWrap/>
            <w:vAlign w:val="bottom"/>
            <w:hideMark/>
          </w:tcPr>
          <w:p w14:paraId="6707306E" w14:textId="25028FC6" w:rsidR="00FF195B" w:rsidRPr="00090530" w:rsidDel="00FF195B" w:rsidRDefault="00FF195B" w:rsidP="006E3D2B">
            <w:pPr>
              <w:spacing w:after="0"/>
              <w:rPr>
                <w:del w:id="19154" w:author="Steve Barbeaux" w:date="2022-10-10T12:47:00Z"/>
                <w:sz w:val="18"/>
                <w:szCs w:val="18"/>
              </w:rPr>
            </w:pPr>
          </w:p>
        </w:tc>
        <w:tc>
          <w:tcPr>
            <w:tcW w:w="787" w:type="dxa"/>
            <w:tcBorders>
              <w:top w:val="nil"/>
              <w:left w:val="single" w:sz="4" w:space="0" w:color="auto"/>
              <w:bottom w:val="nil"/>
              <w:right w:val="nil"/>
            </w:tcBorders>
            <w:shd w:val="clear" w:color="auto" w:fill="auto"/>
            <w:noWrap/>
            <w:vAlign w:val="center"/>
          </w:tcPr>
          <w:p w14:paraId="19D9CD72" w14:textId="6E526DFA" w:rsidR="00FF195B" w:rsidRPr="00090530" w:rsidDel="00FF195B" w:rsidRDefault="00FF195B" w:rsidP="006E3D2B">
            <w:pPr>
              <w:spacing w:after="0"/>
              <w:jc w:val="right"/>
              <w:rPr>
                <w:del w:id="19155" w:author="Steve Barbeaux" w:date="2022-10-10T12:47:00Z"/>
                <w:color w:val="000000"/>
                <w:sz w:val="18"/>
                <w:szCs w:val="18"/>
              </w:rPr>
            </w:pPr>
            <w:del w:id="19156" w:author="Steve Barbeaux" w:date="2022-10-10T12:39:00Z">
              <w:r w:rsidDel="00FF195B">
                <w:rPr>
                  <w:color w:val="000000"/>
                  <w:sz w:val="18"/>
                  <w:szCs w:val="18"/>
                </w:rPr>
                <w:delText>8.8</w:delText>
              </w:r>
            </w:del>
          </w:p>
        </w:tc>
      </w:tr>
      <w:tr w:rsidR="00FF195B" w:rsidRPr="00172DBF" w:rsidDel="00FF195B" w14:paraId="5F93614F" w14:textId="0E2CC19E" w:rsidTr="00F36E92">
        <w:trPr>
          <w:del w:id="19157" w:author="Steve Barbeaux" w:date="2022-10-10T12:47:00Z"/>
        </w:trPr>
        <w:tc>
          <w:tcPr>
            <w:tcW w:w="2043" w:type="dxa"/>
            <w:tcBorders>
              <w:top w:val="nil"/>
              <w:left w:val="nil"/>
              <w:bottom w:val="nil"/>
              <w:right w:val="nil"/>
            </w:tcBorders>
            <w:shd w:val="clear" w:color="auto" w:fill="auto"/>
            <w:noWrap/>
            <w:vAlign w:val="bottom"/>
            <w:hideMark/>
          </w:tcPr>
          <w:p w14:paraId="6DDA64AD" w14:textId="441E4072" w:rsidR="00FF195B" w:rsidRPr="00090530" w:rsidDel="00FF195B" w:rsidRDefault="00FF195B" w:rsidP="006E3D2B">
            <w:pPr>
              <w:spacing w:after="0"/>
              <w:rPr>
                <w:del w:id="19158" w:author="Steve Barbeaux" w:date="2022-10-10T12:47:00Z"/>
                <w:color w:val="000000"/>
                <w:sz w:val="16"/>
                <w:szCs w:val="16"/>
              </w:rPr>
            </w:pPr>
            <w:del w:id="19159" w:author="Steve Barbeaux" w:date="2022-10-10T12:47:00Z">
              <w:r w:rsidRPr="00090530" w:rsidDel="00FF195B">
                <w:rPr>
                  <w:color w:val="000000"/>
                  <w:sz w:val="16"/>
                  <w:szCs w:val="16"/>
                </w:rPr>
                <w:delText>sablefish (blackcod)</w:delText>
              </w:r>
            </w:del>
          </w:p>
        </w:tc>
        <w:tc>
          <w:tcPr>
            <w:tcW w:w="687" w:type="dxa"/>
            <w:tcBorders>
              <w:top w:val="nil"/>
              <w:left w:val="nil"/>
              <w:bottom w:val="nil"/>
              <w:right w:val="nil"/>
            </w:tcBorders>
            <w:shd w:val="clear" w:color="auto" w:fill="auto"/>
            <w:noWrap/>
            <w:vAlign w:val="bottom"/>
            <w:hideMark/>
          </w:tcPr>
          <w:p w14:paraId="4BBBB0AB" w14:textId="579B2211" w:rsidR="00FF195B" w:rsidRPr="00090530" w:rsidDel="00FF195B" w:rsidRDefault="00FF195B" w:rsidP="006E3D2B">
            <w:pPr>
              <w:spacing w:after="0"/>
              <w:rPr>
                <w:del w:id="19160" w:author="Steve Barbeaux" w:date="2022-10-10T12:47:00Z"/>
                <w:sz w:val="18"/>
                <w:szCs w:val="18"/>
              </w:rPr>
            </w:pPr>
          </w:p>
        </w:tc>
        <w:tc>
          <w:tcPr>
            <w:tcW w:w="688" w:type="dxa"/>
            <w:tcBorders>
              <w:top w:val="nil"/>
              <w:left w:val="nil"/>
              <w:bottom w:val="nil"/>
              <w:right w:val="nil"/>
            </w:tcBorders>
            <w:shd w:val="clear" w:color="auto" w:fill="auto"/>
            <w:noWrap/>
            <w:vAlign w:val="bottom"/>
            <w:hideMark/>
          </w:tcPr>
          <w:p w14:paraId="7A757772" w14:textId="7576B90B" w:rsidR="00FF195B" w:rsidRPr="00090530" w:rsidDel="00FF195B" w:rsidRDefault="00FF195B" w:rsidP="006E3D2B">
            <w:pPr>
              <w:spacing w:after="0"/>
              <w:rPr>
                <w:del w:id="19161" w:author="Steve Barbeaux" w:date="2022-10-10T12:47:00Z"/>
                <w:sz w:val="18"/>
                <w:szCs w:val="18"/>
              </w:rPr>
            </w:pPr>
          </w:p>
        </w:tc>
        <w:tc>
          <w:tcPr>
            <w:tcW w:w="688" w:type="dxa"/>
            <w:tcBorders>
              <w:top w:val="nil"/>
              <w:left w:val="nil"/>
              <w:bottom w:val="nil"/>
              <w:right w:val="nil"/>
            </w:tcBorders>
            <w:shd w:val="clear" w:color="auto" w:fill="auto"/>
            <w:noWrap/>
            <w:vAlign w:val="bottom"/>
            <w:hideMark/>
          </w:tcPr>
          <w:p w14:paraId="07743CC4" w14:textId="66A5D726" w:rsidR="00FF195B" w:rsidRPr="00090530" w:rsidDel="00FF195B" w:rsidRDefault="00FF195B" w:rsidP="006E3D2B">
            <w:pPr>
              <w:spacing w:after="0"/>
              <w:jc w:val="right"/>
              <w:rPr>
                <w:del w:id="19162" w:author="Steve Barbeaux" w:date="2022-10-10T12:47:00Z"/>
                <w:color w:val="000000"/>
                <w:sz w:val="18"/>
                <w:szCs w:val="18"/>
              </w:rPr>
            </w:pPr>
            <w:del w:id="19163" w:author="Steve Barbeaux" w:date="2022-10-10T12:47:00Z">
              <w:r w:rsidRPr="00090530" w:rsidDel="00FF195B">
                <w:rPr>
                  <w:color w:val="000000"/>
                  <w:sz w:val="18"/>
                  <w:szCs w:val="18"/>
                </w:rPr>
                <w:delText>2.0</w:delText>
              </w:r>
            </w:del>
          </w:p>
        </w:tc>
        <w:tc>
          <w:tcPr>
            <w:tcW w:w="646" w:type="dxa"/>
            <w:tcBorders>
              <w:top w:val="nil"/>
              <w:left w:val="nil"/>
              <w:bottom w:val="nil"/>
              <w:right w:val="nil"/>
            </w:tcBorders>
            <w:shd w:val="clear" w:color="auto" w:fill="auto"/>
            <w:noWrap/>
            <w:vAlign w:val="bottom"/>
            <w:hideMark/>
          </w:tcPr>
          <w:p w14:paraId="114BD17F" w14:textId="033BCC43" w:rsidR="00FF195B" w:rsidRPr="00090530" w:rsidDel="00FF195B" w:rsidRDefault="00FF195B" w:rsidP="006E3D2B">
            <w:pPr>
              <w:spacing w:after="0"/>
              <w:jc w:val="right"/>
              <w:rPr>
                <w:del w:id="19164" w:author="Steve Barbeaux" w:date="2022-10-10T12:47:00Z"/>
                <w:color w:val="000000"/>
                <w:sz w:val="18"/>
                <w:szCs w:val="18"/>
              </w:rPr>
            </w:pPr>
          </w:p>
        </w:tc>
        <w:tc>
          <w:tcPr>
            <w:tcW w:w="630" w:type="dxa"/>
            <w:tcBorders>
              <w:top w:val="nil"/>
              <w:left w:val="nil"/>
              <w:bottom w:val="nil"/>
              <w:right w:val="single" w:sz="4" w:space="0" w:color="auto"/>
            </w:tcBorders>
            <w:shd w:val="clear" w:color="auto" w:fill="auto"/>
            <w:noWrap/>
            <w:vAlign w:val="bottom"/>
            <w:hideMark/>
          </w:tcPr>
          <w:p w14:paraId="24B0A1A5" w14:textId="2817D8B2" w:rsidR="00FF195B" w:rsidRPr="00090530" w:rsidDel="00FF195B" w:rsidRDefault="00FF195B" w:rsidP="006E3D2B">
            <w:pPr>
              <w:spacing w:after="0"/>
              <w:jc w:val="right"/>
              <w:rPr>
                <w:del w:id="19165" w:author="Steve Barbeaux" w:date="2022-10-10T12:47:00Z"/>
                <w:color w:val="000000"/>
                <w:sz w:val="18"/>
                <w:szCs w:val="18"/>
              </w:rPr>
            </w:pPr>
            <w:del w:id="19166" w:author="Steve Barbeaux" w:date="2022-10-10T12:47:00Z">
              <w:r w:rsidRPr="00090530" w:rsidDel="00FF195B">
                <w:rPr>
                  <w:color w:val="000000"/>
                  <w:sz w:val="18"/>
                  <w:szCs w:val="18"/>
                </w:rPr>
                <w:delText>4.4</w:delText>
              </w:r>
            </w:del>
          </w:p>
        </w:tc>
        <w:tc>
          <w:tcPr>
            <w:tcW w:w="787" w:type="dxa"/>
            <w:tcBorders>
              <w:top w:val="nil"/>
              <w:left w:val="single" w:sz="4" w:space="0" w:color="auto"/>
              <w:bottom w:val="nil"/>
              <w:right w:val="nil"/>
            </w:tcBorders>
            <w:shd w:val="clear" w:color="auto" w:fill="auto"/>
            <w:noWrap/>
            <w:vAlign w:val="center"/>
          </w:tcPr>
          <w:p w14:paraId="27360CBC" w14:textId="35E0DA8A" w:rsidR="00FF195B" w:rsidRPr="00090530" w:rsidDel="00FF195B" w:rsidRDefault="00FF195B" w:rsidP="006E3D2B">
            <w:pPr>
              <w:spacing w:after="0"/>
              <w:jc w:val="right"/>
              <w:rPr>
                <w:del w:id="19167" w:author="Steve Barbeaux" w:date="2022-10-10T12:47:00Z"/>
                <w:color w:val="000000"/>
                <w:sz w:val="18"/>
                <w:szCs w:val="18"/>
              </w:rPr>
            </w:pPr>
            <w:del w:id="19168" w:author="Steve Barbeaux" w:date="2022-10-10T12:39:00Z">
              <w:r w:rsidDel="00FF195B">
                <w:rPr>
                  <w:color w:val="000000"/>
                  <w:sz w:val="18"/>
                  <w:szCs w:val="18"/>
                </w:rPr>
                <w:delText>6.4</w:delText>
              </w:r>
            </w:del>
          </w:p>
        </w:tc>
      </w:tr>
      <w:tr w:rsidR="00FF195B" w:rsidRPr="00172DBF" w:rsidDel="00FF195B" w14:paraId="14303F2F" w14:textId="18AA618E" w:rsidTr="00F36E92">
        <w:trPr>
          <w:del w:id="19169" w:author="Steve Barbeaux" w:date="2022-10-10T12:47:00Z"/>
        </w:trPr>
        <w:tc>
          <w:tcPr>
            <w:tcW w:w="2043" w:type="dxa"/>
            <w:tcBorders>
              <w:top w:val="nil"/>
              <w:left w:val="nil"/>
              <w:bottom w:val="nil"/>
              <w:right w:val="nil"/>
            </w:tcBorders>
            <w:shd w:val="clear" w:color="auto" w:fill="auto"/>
            <w:noWrap/>
            <w:vAlign w:val="bottom"/>
            <w:hideMark/>
          </w:tcPr>
          <w:p w14:paraId="34090BCF" w14:textId="660C89F0" w:rsidR="00FF195B" w:rsidRPr="00090530" w:rsidDel="00FF195B" w:rsidRDefault="00FF195B" w:rsidP="006E3D2B">
            <w:pPr>
              <w:spacing w:after="0"/>
              <w:rPr>
                <w:del w:id="19170" w:author="Steve Barbeaux" w:date="2022-10-10T12:47:00Z"/>
                <w:color w:val="000000"/>
                <w:sz w:val="16"/>
                <w:szCs w:val="16"/>
              </w:rPr>
            </w:pPr>
            <w:del w:id="19171" w:author="Steve Barbeaux" w:date="2022-10-10T12:47:00Z">
              <w:r w:rsidRPr="00090530" w:rsidDel="00FF195B">
                <w:rPr>
                  <w:color w:val="000000"/>
                  <w:sz w:val="16"/>
                  <w:szCs w:val="16"/>
                </w:rPr>
                <w:delText>skate, other</w:delText>
              </w:r>
            </w:del>
          </w:p>
        </w:tc>
        <w:tc>
          <w:tcPr>
            <w:tcW w:w="687" w:type="dxa"/>
            <w:tcBorders>
              <w:top w:val="nil"/>
              <w:left w:val="nil"/>
              <w:bottom w:val="nil"/>
              <w:right w:val="nil"/>
            </w:tcBorders>
            <w:shd w:val="clear" w:color="auto" w:fill="auto"/>
            <w:noWrap/>
            <w:vAlign w:val="bottom"/>
            <w:hideMark/>
          </w:tcPr>
          <w:p w14:paraId="1F239920" w14:textId="0A14973B" w:rsidR="00FF195B" w:rsidRPr="00090530" w:rsidDel="00FF195B" w:rsidRDefault="00FF195B" w:rsidP="006E3D2B">
            <w:pPr>
              <w:spacing w:after="0"/>
              <w:rPr>
                <w:del w:id="19172" w:author="Steve Barbeaux" w:date="2022-10-10T12:47:00Z"/>
                <w:sz w:val="18"/>
                <w:szCs w:val="18"/>
              </w:rPr>
            </w:pPr>
          </w:p>
        </w:tc>
        <w:tc>
          <w:tcPr>
            <w:tcW w:w="688" w:type="dxa"/>
            <w:tcBorders>
              <w:top w:val="nil"/>
              <w:left w:val="nil"/>
              <w:bottom w:val="nil"/>
              <w:right w:val="nil"/>
            </w:tcBorders>
            <w:shd w:val="clear" w:color="auto" w:fill="auto"/>
            <w:noWrap/>
            <w:vAlign w:val="bottom"/>
            <w:hideMark/>
          </w:tcPr>
          <w:p w14:paraId="33B624A9" w14:textId="52FA5A25" w:rsidR="00FF195B" w:rsidRPr="00090530" w:rsidDel="00FF195B" w:rsidRDefault="00FF195B" w:rsidP="006E3D2B">
            <w:pPr>
              <w:spacing w:after="0"/>
              <w:rPr>
                <w:del w:id="19173" w:author="Steve Barbeaux" w:date="2022-10-10T12:47:00Z"/>
                <w:sz w:val="18"/>
                <w:szCs w:val="18"/>
              </w:rPr>
            </w:pPr>
          </w:p>
        </w:tc>
        <w:tc>
          <w:tcPr>
            <w:tcW w:w="688" w:type="dxa"/>
            <w:tcBorders>
              <w:top w:val="nil"/>
              <w:left w:val="nil"/>
              <w:bottom w:val="nil"/>
              <w:right w:val="nil"/>
            </w:tcBorders>
            <w:shd w:val="clear" w:color="auto" w:fill="auto"/>
            <w:noWrap/>
            <w:vAlign w:val="bottom"/>
            <w:hideMark/>
          </w:tcPr>
          <w:p w14:paraId="6DA93E89" w14:textId="6961219E" w:rsidR="00FF195B" w:rsidRPr="00090530" w:rsidDel="00FF195B" w:rsidRDefault="00FF195B" w:rsidP="006E3D2B">
            <w:pPr>
              <w:spacing w:after="0"/>
              <w:jc w:val="right"/>
              <w:rPr>
                <w:del w:id="19174" w:author="Steve Barbeaux" w:date="2022-10-10T12:47:00Z"/>
                <w:color w:val="000000"/>
                <w:sz w:val="18"/>
                <w:szCs w:val="18"/>
              </w:rPr>
            </w:pPr>
            <w:del w:id="19175" w:author="Steve Barbeaux" w:date="2022-10-10T12:47:00Z">
              <w:r w:rsidRPr="00090530" w:rsidDel="00FF195B">
                <w:rPr>
                  <w:color w:val="000000"/>
                  <w:sz w:val="18"/>
                  <w:szCs w:val="18"/>
                </w:rPr>
                <w:delText>0.1</w:delText>
              </w:r>
            </w:del>
          </w:p>
        </w:tc>
        <w:tc>
          <w:tcPr>
            <w:tcW w:w="646" w:type="dxa"/>
            <w:tcBorders>
              <w:top w:val="nil"/>
              <w:left w:val="nil"/>
              <w:bottom w:val="nil"/>
              <w:right w:val="nil"/>
            </w:tcBorders>
            <w:shd w:val="clear" w:color="auto" w:fill="auto"/>
            <w:noWrap/>
            <w:vAlign w:val="bottom"/>
            <w:hideMark/>
          </w:tcPr>
          <w:p w14:paraId="10D0F121" w14:textId="4E53A4FB" w:rsidR="00FF195B" w:rsidRPr="00090530" w:rsidDel="00FF195B" w:rsidRDefault="00FF195B" w:rsidP="006E3D2B">
            <w:pPr>
              <w:spacing w:after="0"/>
              <w:jc w:val="right"/>
              <w:rPr>
                <w:del w:id="19176" w:author="Steve Barbeaux" w:date="2022-10-10T12:47:00Z"/>
                <w:color w:val="000000"/>
                <w:sz w:val="18"/>
                <w:szCs w:val="18"/>
              </w:rPr>
            </w:pPr>
          </w:p>
        </w:tc>
        <w:tc>
          <w:tcPr>
            <w:tcW w:w="630" w:type="dxa"/>
            <w:tcBorders>
              <w:top w:val="nil"/>
              <w:left w:val="nil"/>
              <w:bottom w:val="nil"/>
              <w:right w:val="single" w:sz="4" w:space="0" w:color="auto"/>
            </w:tcBorders>
            <w:shd w:val="clear" w:color="auto" w:fill="auto"/>
            <w:noWrap/>
            <w:vAlign w:val="bottom"/>
            <w:hideMark/>
          </w:tcPr>
          <w:p w14:paraId="3ABF2D12" w14:textId="79ED1150" w:rsidR="00FF195B" w:rsidRPr="00090530" w:rsidDel="00FF195B" w:rsidRDefault="00FF195B" w:rsidP="006E3D2B">
            <w:pPr>
              <w:spacing w:after="0"/>
              <w:jc w:val="right"/>
              <w:rPr>
                <w:del w:id="19177" w:author="Steve Barbeaux" w:date="2022-10-10T12:47:00Z"/>
                <w:color w:val="000000"/>
                <w:sz w:val="18"/>
                <w:szCs w:val="18"/>
              </w:rPr>
            </w:pPr>
            <w:del w:id="19178" w:author="Steve Barbeaux" w:date="2022-10-10T12:47:00Z">
              <w:r w:rsidRPr="00090530" w:rsidDel="00FF195B">
                <w:rPr>
                  <w:color w:val="000000"/>
                  <w:sz w:val="18"/>
                  <w:szCs w:val="18"/>
                </w:rPr>
                <w:delText>0.1</w:delText>
              </w:r>
            </w:del>
          </w:p>
        </w:tc>
        <w:tc>
          <w:tcPr>
            <w:tcW w:w="787" w:type="dxa"/>
            <w:tcBorders>
              <w:top w:val="nil"/>
              <w:left w:val="single" w:sz="4" w:space="0" w:color="auto"/>
              <w:bottom w:val="nil"/>
              <w:right w:val="nil"/>
            </w:tcBorders>
            <w:shd w:val="clear" w:color="auto" w:fill="auto"/>
            <w:noWrap/>
            <w:vAlign w:val="center"/>
          </w:tcPr>
          <w:p w14:paraId="5330DA37" w14:textId="16BE2BFE" w:rsidR="00FF195B" w:rsidRPr="00090530" w:rsidDel="00FF195B" w:rsidRDefault="00FF195B" w:rsidP="006E3D2B">
            <w:pPr>
              <w:spacing w:after="0"/>
              <w:jc w:val="right"/>
              <w:rPr>
                <w:del w:id="19179" w:author="Steve Barbeaux" w:date="2022-10-10T12:47:00Z"/>
                <w:color w:val="000000"/>
                <w:sz w:val="18"/>
                <w:szCs w:val="18"/>
              </w:rPr>
            </w:pPr>
            <w:del w:id="19180" w:author="Steve Barbeaux" w:date="2022-10-10T12:39:00Z">
              <w:r w:rsidDel="00FF195B">
                <w:rPr>
                  <w:color w:val="000000"/>
                  <w:sz w:val="18"/>
                  <w:szCs w:val="18"/>
                </w:rPr>
                <w:delText>4.2</w:delText>
              </w:r>
            </w:del>
          </w:p>
        </w:tc>
      </w:tr>
      <w:tr w:rsidR="00FF195B" w:rsidRPr="00172DBF" w:rsidDel="00FF195B" w14:paraId="7CCBF379" w14:textId="43768269" w:rsidTr="00F36E92">
        <w:trPr>
          <w:del w:id="19181" w:author="Steve Barbeaux" w:date="2022-10-10T12:47:00Z"/>
        </w:trPr>
        <w:tc>
          <w:tcPr>
            <w:tcW w:w="2043" w:type="dxa"/>
            <w:tcBorders>
              <w:top w:val="nil"/>
              <w:left w:val="nil"/>
              <w:bottom w:val="nil"/>
              <w:right w:val="nil"/>
            </w:tcBorders>
            <w:shd w:val="clear" w:color="auto" w:fill="auto"/>
            <w:noWrap/>
            <w:vAlign w:val="bottom"/>
            <w:hideMark/>
          </w:tcPr>
          <w:p w14:paraId="19F4A154" w14:textId="5B6D337D" w:rsidR="00FF195B" w:rsidRPr="00090530" w:rsidDel="00FF195B" w:rsidRDefault="00FF195B" w:rsidP="006E3D2B">
            <w:pPr>
              <w:spacing w:after="0"/>
              <w:rPr>
                <w:del w:id="19182" w:author="Steve Barbeaux" w:date="2022-10-10T12:47:00Z"/>
                <w:color w:val="000000"/>
                <w:sz w:val="16"/>
                <w:szCs w:val="16"/>
              </w:rPr>
            </w:pPr>
            <w:del w:id="19183" w:author="Steve Barbeaux" w:date="2022-10-10T12:47:00Z">
              <w:r w:rsidRPr="00090530" w:rsidDel="00FF195B">
                <w:rPr>
                  <w:color w:val="000000"/>
                  <w:sz w:val="16"/>
                  <w:szCs w:val="16"/>
                </w:rPr>
                <w:delText>skate, Whiteblotched</w:delText>
              </w:r>
            </w:del>
          </w:p>
        </w:tc>
        <w:tc>
          <w:tcPr>
            <w:tcW w:w="687" w:type="dxa"/>
            <w:tcBorders>
              <w:top w:val="nil"/>
              <w:left w:val="nil"/>
              <w:bottom w:val="nil"/>
              <w:right w:val="nil"/>
            </w:tcBorders>
            <w:shd w:val="clear" w:color="auto" w:fill="auto"/>
            <w:noWrap/>
            <w:vAlign w:val="bottom"/>
            <w:hideMark/>
          </w:tcPr>
          <w:p w14:paraId="50FC1E8D" w14:textId="075D3761" w:rsidR="00FF195B" w:rsidRPr="00090530" w:rsidDel="00FF195B" w:rsidRDefault="00FF195B" w:rsidP="006E3D2B">
            <w:pPr>
              <w:spacing w:after="0"/>
              <w:rPr>
                <w:del w:id="19184" w:author="Steve Barbeaux" w:date="2022-10-10T12:47:00Z"/>
                <w:sz w:val="18"/>
                <w:szCs w:val="18"/>
              </w:rPr>
            </w:pPr>
          </w:p>
        </w:tc>
        <w:tc>
          <w:tcPr>
            <w:tcW w:w="688" w:type="dxa"/>
            <w:tcBorders>
              <w:top w:val="nil"/>
              <w:left w:val="nil"/>
              <w:bottom w:val="nil"/>
              <w:right w:val="nil"/>
            </w:tcBorders>
            <w:shd w:val="clear" w:color="auto" w:fill="auto"/>
            <w:noWrap/>
            <w:vAlign w:val="bottom"/>
            <w:hideMark/>
          </w:tcPr>
          <w:p w14:paraId="732CEA33" w14:textId="1E22261C" w:rsidR="00FF195B" w:rsidRPr="00090530" w:rsidDel="00FF195B" w:rsidRDefault="00FF195B" w:rsidP="006E3D2B">
            <w:pPr>
              <w:spacing w:after="0"/>
              <w:rPr>
                <w:del w:id="19185" w:author="Steve Barbeaux" w:date="2022-10-10T12:47:00Z"/>
                <w:sz w:val="18"/>
                <w:szCs w:val="18"/>
              </w:rPr>
            </w:pPr>
          </w:p>
        </w:tc>
        <w:tc>
          <w:tcPr>
            <w:tcW w:w="688" w:type="dxa"/>
            <w:tcBorders>
              <w:top w:val="nil"/>
              <w:left w:val="nil"/>
              <w:bottom w:val="nil"/>
              <w:right w:val="nil"/>
            </w:tcBorders>
            <w:shd w:val="clear" w:color="auto" w:fill="auto"/>
            <w:noWrap/>
            <w:vAlign w:val="bottom"/>
            <w:hideMark/>
          </w:tcPr>
          <w:p w14:paraId="1D21A4B6" w14:textId="1F1CB78C" w:rsidR="00FF195B" w:rsidRPr="00090530" w:rsidDel="00FF195B" w:rsidRDefault="00FF195B" w:rsidP="006E3D2B">
            <w:pPr>
              <w:spacing w:after="0"/>
              <w:jc w:val="right"/>
              <w:rPr>
                <w:del w:id="19186" w:author="Steve Barbeaux" w:date="2022-10-10T12:47:00Z"/>
                <w:color w:val="000000"/>
                <w:sz w:val="18"/>
                <w:szCs w:val="18"/>
              </w:rPr>
            </w:pPr>
            <w:del w:id="19187" w:author="Steve Barbeaux" w:date="2022-10-10T12:47:00Z">
              <w:r w:rsidRPr="00090530" w:rsidDel="00FF195B">
                <w:rPr>
                  <w:color w:val="000000"/>
                  <w:sz w:val="18"/>
                  <w:szCs w:val="18"/>
                </w:rPr>
                <w:delText>1.0</w:delText>
              </w:r>
            </w:del>
          </w:p>
        </w:tc>
        <w:tc>
          <w:tcPr>
            <w:tcW w:w="646" w:type="dxa"/>
            <w:tcBorders>
              <w:top w:val="nil"/>
              <w:left w:val="nil"/>
              <w:bottom w:val="nil"/>
              <w:right w:val="nil"/>
            </w:tcBorders>
            <w:shd w:val="clear" w:color="auto" w:fill="auto"/>
            <w:noWrap/>
            <w:vAlign w:val="bottom"/>
            <w:hideMark/>
          </w:tcPr>
          <w:p w14:paraId="2EB88919" w14:textId="2BBA3241" w:rsidR="00FF195B" w:rsidRPr="00090530" w:rsidDel="00FF195B" w:rsidRDefault="00FF195B" w:rsidP="006E3D2B">
            <w:pPr>
              <w:spacing w:after="0"/>
              <w:jc w:val="right"/>
              <w:rPr>
                <w:del w:id="19188" w:author="Steve Barbeaux" w:date="2022-10-10T12:47:00Z"/>
                <w:color w:val="000000"/>
                <w:sz w:val="18"/>
                <w:szCs w:val="18"/>
              </w:rPr>
            </w:pPr>
          </w:p>
        </w:tc>
        <w:tc>
          <w:tcPr>
            <w:tcW w:w="630" w:type="dxa"/>
            <w:tcBorders>
              <w:top w:val="nil"/>
              <w:left w:val="nil"/>
              <w:bottom w:val="nil"/>
              <w:right w:val="single" w:sz="4" w:space="0" w:color="auto"/>
            </w:tcBorders>
            <w:shd w:val="clear" w:color="auto" w:fill="auto"/>
            <w:noWrap/>
            <w:vAlign w:val="bottom"/>
            <w:hideMark/>
          </w:tcPr>
          <w:p w14:paraId="787059A6" w14:textId="2126AA87" w:rsidR="00FF195B" w:rsidRPr="00090530" w:rsidDel="00FF195B" w:rsidRDefault="00FF195B" w:rsidP="006E3D2B">
            <w:pPr>
              <w:spacing w:after="0"/>
              <w:rPr>
                <w:del w:id="19189" w:author="Steve Barbeaux" w:date="2022-10-10T12:47:00Z"/>
                <w:sz w:val="18"/>
                <w:szCs w:val="18"/>
              </w:rPr>
            </w:pPr>
          </w:p>
        </w:tc>
        <w:tc>
          <w:tcPr>
            <w:tcW w:w="787" w:type="dxa"/>
            <w:tcBorders>
              <w:top w:val="nil"/>
              <w:left w:val="single" w:sz="4" w:space="0" w:color="auto"/>
              <w:bottom w:val="nil"/>
              <w:right w:val="nil"/>
            </w:tcBorders>
            <w:shd w:val="clear" w:color="auto" w:fill="auto"/>
            <w:noWrap/>
            <w:vAlign w:val="center"/>
          </w:tcPr>
          <w:p w14:paraId="092C1FC8" w14:textId="6368B862" w:rsidR="00FF195B" w:rsidRPr="00090530" w:rsidDel="00FF195B" w:rsidRDefault="00FF195B" w:rsidP="006E3D2B">
            <w:pPr>
              <w:spacing w:after="0"/>
              <w:jc w:val="right"/>
              <w:rPr>
                <w:del w:id="19190" w:author="Steve Barbeaux" w:date="2022-10-10T12:47:00Z"/>
                <w:color w:val="000000"/>
                <w:sz w:val="18"/>
                <w:szCs w:val="18"/>
              </w:rPr>
            </w:pPr>
            <w:del w:id="19191" w:author="Steve Barbeaux" w:date="2022-10-10T12:39:00Z">
              <w:r w:rsidDel="00FF195B">
                <w:rPr>
                  <w:color w:val="000000"/>
                  <w:sz w:val="18"/>
                  <w:szCs w:val="18"/>
                </w:rPr>
                <w:delText>3.8</w:delText>
              </w:r>
            </w:del>
          </w:p>
        </w:tc>
      </w:tr>
      <w:tr w:rsidR="00FF195B" w:rsidRPr="00172DBF" w:rsidDel="00FF195B" w14:paraId="3BEDB62F" w14:textId="2FF5ABBD" w:rsidTr="00F36E92">
        <w:trPr>
          <w:del w:id="19192" w:author="Steve Barbeaux" w:date="2022-10-10T12:47:00Z"/>
        </w:trPr>
        <w:tc>
          <w:tcPr>
            <w:tcW w:w="2043" w:type="dxa"/>
            <w:tcBorders>
              <w:top w:val="nil"/>
              <w:left w:val="nil"/>
              <w:bottom w:val="nil"/>
              <w:right w:val="nil"/>
            </w:tcBorders>
            <w:shd w:val="clear" w:color="auto" w:fill="auto"/>
            <w:noWrap/>
            <w:vAlign w:val="bottom"/>
            <w:hideMark/>
          </w:tcPr>
          <w:p w14:paraId="37487586" w14:textId="3475C4D2" w:rsidR="00FF195B" w:rsidRPr="00090530" w:rsidDel="00FF195B" w:rsidRDefault="00FF195B" w:rsidP="006E3D2B">
            <w:pPr>
              <w:spacing w:after="0"/>
              <w:rPr>
                <w:del w:id="19193" w:author="Steve Barbeaux" w:date="2022-10-10T12:47:00Z"/>
                <w:color w:val="000000"/>
                <w:sz w:val="16"/>
                <w:szCs w:val="16"/>
              </w:rPr>
            </w:pPr>
            <w:del w:id="19194" w:author="Steve Barbeaux" w:date="2022-10-10T12:47:00Z">
              <w:r w:rsidRPr="00090530" w:rsidDel="00FF195B">
                <w:rPr>
                  <w:color w:val="000000"/>
                  <w:sz w:val="16"/>
                  <w:szCs w:val="16"/>
                </w:rPr>
                <w:delText>rockfish, rougheye</w:delText>
              </w:r>
            </w:del>
          </w:p>
        </w:tc>
        <w:tc>
          <w:tcPr>
            <w:tcW w:w="687" w:type="dxa"/>
            <w:tcBorders>
              <w:top w:val="nil"/>
              <w:left w:val="nil"/>
              <w:bottom w:val="nil"/>
              <w:right w:val="nil"/>
            </w:tcBorders>
            <w:shd w:val="clear" w:color="auto" w:fill="auto"/>
            <w:noWrap/>
            <w:vAlign w:val="bottom"/>
            <w:hideMark/>
          </w:tcPr>
          <w:p w14:paraId="109C1725" w14:textId="250C7B7E" w:rsidR="00FF195B" w:rsidRPr="00090530" w:rsidDel="00FF195B" w:rsidRDefault="00FF195B" w:rsidP="006E3D2B">
            <w:pPr>
              <w:spacing w:after="0"/>
              <w:rPr>
                <w:del w:id="19195" w:author="Steve Barbeaux" w:date="2022-10-10T12:47:00Z"/>
                <w:sz w:val="18"/>
                <w:szCs w:val="18"/>
              </w:rPr>
            </w:pPr>
          </w:p>
        </w:tc>
        <w:tc>
          <w:tcPr>
            <w:tcW w:w="688" w:type="dxa"/>
            <w:tcBorders>
              <w:top w:val="nil"/>
              <w:left w:val="nil"/>
              <w:bottom w:val="nil"/>
              <w:right w:val="nil"/>
            </w:tcBorders>
            <w:shd w:val="clear" w:color="auto" w:fill="auto"/>
            <w:noWrap/>
            <w:vAlign w:val="bottom"/>
            <w:hideMark/>
          </w:tcPr>
          <w:p w14:paraId="4F3097D2" w14:textId="6AEA4406" w:rsidR="00FF195B" w:rsidRPr="00090530" w:rsidDel="00FF195B" w:rsidRDefault="00FF195B" w:rsidP="006E3D2B">
            <w:pPr>
              <w:spacing w:after="0"/>
              <w:rPr>
                <w:del w:id="19196" w:author="Steve Barbeaux" w:date="2022-10-10T12:47:00Z"/>
                <w:sz w:val="18"/>
                <w:szCs w:val="18"/>
              </w:rPr>
            </w:pPr>
          </w:p>
        </w:tc>
        <w:tc>
          <w:tcPr>
            <w:tcW w:w="688" w:type="dxa"/>
            <w:tcBorders>
              <w:top w:val="nil"/>
              <w:left w:val="nil"/>
              <w:bottom w:val="nil"/>
              <w:right w:val="nil"/>
            </w:tcBorders>
            <w:shd w:val="clear" w:color="auto" w:fill="auto"/>
            <w:noWrap/>
            <w:vAlign w:val="bottom"/>
            <w:hideMark/>
          </w:tcPr>
          <w:p w14:paraId="163D21AB" w14:textId="38407D50" w:rsidR="00FF195B" w:rsidRPr="00090530" w:rsidDel="00FF195B" w:rsidRDefault="00FF195B" w:rsidP="006E3D2B">
            <w:pPr>
              <w:spacing w:after="0"/>
              <w:jc w:val="right"/>
              <w:rPr>
                <w:del w:id="19197" w:author="Steve Barbeaux" w:date="2022-10-10T12:47:00Z"/>
                <w:color w:val="000000"/>
                <w:sz w:val="18"/>
                <w:szCs w:val="18"/>
              </w:rPr>
            </w:pPr>
            <w:del w:id="19198" w:author="Steve Barbeaux" w:date="2022-10-10T12:47:00Z">
              <w:r w:rsidRPr="00090530" w:rsidDel="00FF195B">
                <w:rPr>
                  <w:color w:val="000000"/>
                  <w:sz w:val="18"/>
                  <w:szCs w:val="18"/>
                </w:rPr>
                <w:delText>0.3</w:delText>
              </w:r>
            </w:del>
          </w:p>
        </w:tc>
        <w:tc>
          <w:tcPr>
            <w:tcW w:w="646" w:type="dxa"/>
            <w:tcBorders>
              <w:top w:val="nil"/>
              <w:left w:val="nil"/>
              <w:bottom w:val="nil"/>
              <w:right w:val="nil"/>
            </w:tcBorders>
            <w:shd w:val="clear" w:color="auto" w:fill="auto"/>
            <w:noWrap/>
            <w:vAlign w:val="bottom"/>
            <w:hideMark/>
          </w:tcPr>
          <w:p w14:paraId="42415072" w14:textId="1D142587" w:rsidR="00FF195B" w:rsidRPr="00090530" w:rsidDel="00FF195B" w:rsidRDefault="00FF195B" w:rsidP="006E3D2B">
            <w:pPr>
              <w:spacing w:after="0"/>
              <w:jc w:val="right"/>
              <w:rPr>
                <w:del w:id="19199" w:author="Steve Barbeaux" w:date="2022-10-10T12:47:00Z"/>
                <w:color w:val="000000"/>
                <w:sz w:val="18"/>
                <w:szCs w:val="18"/>
              </w:rPr>
            </w:pPr>
          </w:p>
        </w:tc>
        <w:tc>
          <w:tcPr>
            <w:tcW w:w="630" w:type="dxa"/>
            <w:tcBorders>
              <w:top w:val="nil"/>
              <w:left w:val="nil"/>
              <w:bottom w:val="nil"/>
              <w:right w:val="single" w:sz="4" w:space="0" w:color="auto"/>
            </w:tcBorders>
            <w:shd w:val="clear" w:color="auto" w:fill="auto"/>
            <w:noWrap/>
            <w:vAlign w:val="bottom"/>
            <w:hideMark/>
          </w:tcPr>
          <w:p w14:paraId="5EB80F83" w14:textId="28F0801D" w:rsidR="00FF195B" w:rsidRPr="00090530" w:rsidDel="00FF195B" w:rsidRDefault="00FF195B" w:rsidP="006E3D2B">
            <w:pPr>
              <w:spacing w:after="0"/>
              <w:jc w:val="right"/>
              <w:rPr>
                <w:del w:id="19200" w:author="Steve Barbeaux" w:date="2022-10-10T12:47:00Z"/>
                <w:color w:val="000000"/>
                <w:sz w:val="18"/>
                <w:szCs w:val="18"/>
              </w:rPr>
            </w:pPr>
            <w:del w:id="19201" w:author="Steve Barbeaux" w:date="2022-10-10T12:47:00Z">
              <w:r w:rsidRPr="00090530" w:rsidDel="00FF195B">
                <w:rPr>
                  <w:color w:val="000000"/>
                  <w:sz w:val="18"/>
                  <w:szCs w:val="18"/>
                </w:rPr>
                <w:delText>0.0</w:delText>
              </w:r>
            </w:del>
          </w:p>
        </w:tc>
        <w:tc>
          <w:tcPr>
            <w:tcW w:w="787" w:type="dxa"/>
            <w:tcBorders>
              <w:top w:val="nil"/>
              <w:left w:val="single" w:sz="4" w:space="0" w:color="auto"/>
              <w:bottom w:val="nil"/>
              <w:right w:val="nil"/>
            </w:tcBorders>
            <w:shd w:val="clear" w:color="auto" w:fill="auto"/>
            <w:noWrap/>
            <w:vAlign w:val="center"/>
          </w:tcPr>
          <w:p w14:paraId="5637F638" w14:textId="2D6FAABC" w:rsidR="00FF195B" w:rsidRPr="00090530" w:rsidDel="00FF195B" w:rsidRDefault="00FF195B" w:rsidP="006E3D2B">
            <w:pPr>
              <w:spacing w:after="0"/>
              <w:jc w:val="right"/>
              <w:rPr>
                <w:del w:id="19202" w:author="Steve Barbeaux" w:date="2022-10-10T12:47:00Z"/>
                <w:color w:val="000000"/>
                <w:sz w:val="18"/>
                <w:szCs w:val="18"/>
              </w:rPr>
            </w:pPr>
            <w:del w:id="19203" w:author="Steve Barbeaux" w:date="2022-10-10T12:39:00Z">
              <w:r w:rsidDel="00FF195B">
                <w:rPr>
                  <w:color w:val="000000"/>
                  <w:sz w:val="18"/>
                  <w:szCs w:val="18"/>
                </w:rPr>
                <w:delText>2.8</w:delText>
              </w:r>
            </w:del>
          </w:p>
        </w:tc>
      </w:tr>
      <w:tr w:rsidR="00FF195B" w:rsidRPr="00172DBF" w:rsidDel="00FF195B" w14:paraId="3E6FABBE" w14:textId="30FFC425" w:rsidTr="00F36E92">
        <w:trPr>
          <w:del w:id="19204" w:author="Steve Barbeaux" w:date="2022-10-10T12:47:00Z"/>
        </w:trPr>
        <w:tc>
          <w:tcPr>
            <w:tcW w:w="2043" w:type="dxa"/>
            <w:tcBorders>
              <w:top w:val="nil"/>
              <w:left w:val="nil"/>
              <w:bottom w:val="nil"/>
              <w:right w:val="nil"/>
            </w:tcBorders>
            <w:shd w:val="clear" w:color="auto" w:fill="auto"/>
            <w:noWrap/>
            <w:vAlign w:val="bottom"/>
            <w:hideMark/>
          </w:tcPr>
          <w:p w14:paraId="2972FBDF" w14:textId="7ECA4966" w:rsidR="00FF195B" w:rsidRPr="00090530" w:rsidDel="00FF195B" w:rsidRDefault="00FF195B" w:rsidP="006E3D2B">
            <w:pPr>
              <w:spacing w:after="0"/>
              <w:rPr>
                <w:del w:id="19205" w:author="Steve Barbeaux" w:date="2022-10-10T12:47:00Z"/>
                <w:color w:val="000000"/>
                <w:sz w:val="16"/>
                <w:szCs w:val="16"/>
              </w:rPr>
            </w:pPr>
            <w:del w:id="19206" w:author="Steve Barbeaux" w:date="2022-10-10T12:47:00Z">
              <w:r w:rsidRPr="00090530" w:rsidDel="00FF195B">
                <w:rPr>
                  <w:color w:val="000000"/>
                  <w:sz w:val="16"/>
                  <w:szCs w:val="16"/>
                </w:rPr>
                <w:delText>sculpin, yellow irish lord</w:delText>
              </w:r>
            </w:del>
          </w:p>
        </w:tc>
        <w:tc>
          <w:tcPr>
            <w:tcW w:w="687" w:type="dxa"/>
            <w:tcBorders>
              <w:top w:val="nil"/>
              <w:left w:val="nil"/>
              <w:bottom w:val="nil"/>
              <w:right w:val="nil"/>
            </w:tcBorders>
            <w:shd w:val="clear" w:color="auto" w:fill="auto"/>
            <w:noWrap/>
            <w:vAlign w:val="bottom"/>
            <w:hideMark/>
          </w:tcPr>
          <w:p w14:paraId="745FE293" w14:textId="316EC2CB" w:rsidR="00FF195B" w:rsidRPr="00090530" w:rsidDel="00FF195B" w:rsidRDefault="00FF195B" w:rsidP="006E3D2B">
            <w:pPr>
              <w:spacing w:after="0"/>
              <w:rPr>
                <w:del w:id="19207" w:author="Steve Barbeaux" w:date="2022-10-10T12:47:00Z"/>
                <w:sz w:val="18"/>
                <w:szCs w:val="18"/>
              </w:rPr>
            </w:pPr>
          </w:p>
        </w:tc>
        <w:tc>
          <w:tcPr>
            <w:tcW w:w="688" w:type="dxa"/>
            <w:tcBorders>
              <w:top w:val="nil"/>
              <w:left w:val="nil"/>
              <w:bottom w:val="nil"/>
              <w:right w:val="nil"/>
            </w:tcBorders>
            <w:shd w:val="clear" w:color="auto" w:fill="auto"/>
            <w:noWrap/>
            <w:vAlign w:val="bottom"/>
            <w:hideMark/>
          </w:tcPr>
          <w:p w14:paraId="1D8421D6" w14:textId="0133BF97" w:rsidR="00FF195B" w:rsidRPr="00090530" w:rsidDel="00FF195B" w:rsidRDefault="00FF195B" w:rsidP="006E3D2B">
            <w:pPr>
              <w:spacing w:after="0"/>
              <w:rPr>
                <w:del w:id="19208" w:author="Steve Barbeaux" w:date="2022-10-10T12:47:00Z"/>
                <w:sz w:val="18"/>
                <w:szCs w:val="18"/>
              </w:rPr>
            </w:pPr>
          </w:p>
        </w:tc>
        <w:tc>
          <w:tcPr>
            <w:tcW w:w="688" w:type="dxa"/>
            <w:tcBorders>
              <w:top w:val="nil"/>
              <w:left w:val="nil"/>
              <w:bottom w:val="nil"/>
              <w:right w:val="nil"/>
            </w:tcBorders>
            <w:shd w:val="clear" w:color="auto" w:fill="auto"/>
            <w:noWrap/>
            <w:vAlign w:val="bottom"/>
            <w:hideMark/>
          </w:tcPr>
          <w:p w14:paraId="7112BFAB" w14:textId="3949AF2A" w:rsidR="00FF195B" w:rsidRPr="00090530" w:rsidDel="00FF195B" w:rsidRDefault="00FF195B" w:rsidP="006E3D2B">
            <w:pPr>
              <w:spacing w:after="0"/>
              <w:jc w:val="right"/>
              <w:rPr>
                <w:del w:id="19209" w:author="Steve Barbeaux" w:date="2022-10-10T12:47:00Z"/>
                <w:color w:val="000000"/>
                <w:sz w:val="18"/>
                <w:szCs w:val="18"/>
              </w:rPr>
            </w:pPr>
            <w:del w:id="19210" w:author="Steve Barbeaux" w:date="2022-10-10T12:47:00Z">
              <w:r w:rsidRPr="00090530" w:rsidDel="00FF195B">
                <w:rPr>
                  <w:color w:val="000000"/>
                  <w:sz w:val="18"/>
                  <w:szCs w:val="18"/>
                </w:rPr>
                <w:delText>0.3</w:delText>
              </w:r>
            </w:del>
          </w:p>
        </w:tc>
        <w:tc>
          <w:tcPr>
            <w:tcW w:w="646" w:type="dxa"/>
            <w:tcBorders>
              <w:top w:val="nil"/>
              <w:left w:val="nil"/>
              <w:bottom w:val="nil"/>
              <w:right w:val="nil"/>
            </w:tcBorders>
            <w:shd w:val="clear" w:color="auto" w:fill="auto"/>
            <w:noWrap/>
            <w:vAlign w:val="bottom"/>
            <w:hideMark/>
          </w:tcPr>
          <w:p w14:paraId="774FF469" w14:textId="5AD1B7A6" w:rsidR="00FF195B" w:rsidRPr="00090530" w:rsidDel="00FF195B" w:rsidRDefault="00FF195B" w:rsidP="006E3D2B">
            <w:pPr>
              <w:spacing w:after="0"/>
              <w:jc w:val="right"/>
              <w:rPr>
                <w:del w:id="19211" w:author="Steve Barbeaux" w:date="2022-10-10T12:47:00Z"/>
                <w:color w:val="000000"/>
                <w:sz w:val="18"/>
                <w:szCs w:val="18"/>
              </w:rPr>
            </w:pPr>
          </w:p>
        </w:tc>
        <w:tc>
          <w:tcPr>
            <w:tcW w:w="630" w:type="dxa"/>
            <w:tcBorders>
              <w:top w:val="nil"/>
              <w:left w:val="nil"/>
              <w:bottom w:val="nil"/>
              <w:right w:val="single" w:sz="4" w:space="0" w:color="auto"/>
            </w:tcBorders>
            <w:shd w:val="clear" w:color="auto" w:fill="auto"/>
            <w:noWrap/>
            <w:vAlign w:val="bottom"/>
            <w:hideMark/>
          </w:tcPr>
          <w:p w14:paraId="5160528F" w14:textId="3A7F34FF" w:rsidR="00FF195B" w:rsidRPr="00090530" w:rsidDel="00FF195B" w:rsidRDefault="00FF195B" w:rsidP="006E3D2B">
            <w:pPr>
              <w:spacing w:after="0"/>
              <w:jc w:val="right"/>
              <w:rPr>
                <w:del w:id="19212" w:author="Steve Barbeaux" w:date="2022-10-10T12:47:00Z"/>
                <w:color w:val="000000"/>
                <w:sz w:val="18"/>
                <w:szCs w:val="18"/>
              </w:rPr>
            </w:pPr>
            <w:del w:id="19213" w:author="Steve Barbeaux" w:date="2022-10-10T12:47:00Z">
              <w:r w:rsidRPr="00090530" w:rsidDel="00FF195B">
                <w:rPr>
                  <w:color w:val="000000"/>
                  <w:sz w:val="18"/>
                  <w:szCs w:val="18"/>
                </w:rPr>
                <w:delText>0.4</w:delText>
              </w:r>
            </w:del>
          </w:p>
        </w:tc>
        <w:tc>
          <w:tcPr>
            <w:tcW w:w="787" w:type="dxa"/>
            <w:tcBorders>
              <w:top w:val="nil"/>
              <w:left w:val="single" w:sz="4" w:space="0" w:color="auto"/>
              <w:bottom w:val="nil"/>
              <w:right w:val="nil"/>
            </w:tcBorders>
            <w:shd w:val="clear" w:color="auto" w:fill="auto"/>
            <w:noWrap/>
            <w:vAlign w:val="center"/>
          </w:tcPr>
          <w:p w14:paraId="774C1FDF" w14:textId="3D20DE5F" w:rsidR="00FF195B" w:rsidRPr="00090530" w:rsidDel="00FF195B" w:rsidRDefault="00FF195B" w:rsidP="006E3D2B">
            <w:pPr>
              <w:spacing w:after="0"/>
              <w:jc w:val="right"/>
              <w:rPr>
                <w:del w:id="19214" w:author="Steve Barbeaux" w:date="2022-10-10T12:47:00Z"/>
                <w:color w:val="000000"/>
                <w:sz w:val="18"/>
                <w:szCs w:val="18"/>
              </w:rPr>
            </w:pPr>
            <w:del w:id="19215" w:author="Steve Barbeaux" w:date="2022-10-10T12:39:00Z">
              <w:r w:rsidDel="00FF195B">
                <w:rPr>
                  <w:color w:val="000000"/>
                  <w:sz w:val="18"/>
                  <w:szCs w:val="18"/>
                </w:rPr>
                <w:delText>2.1</w:delText>
              </w:r>
            </w:del>
          </w:p>
        </w:tc>
      </w:tr>
      <w:tr w:rsidR="00FF195B" w:rsidRPr="00172DBF" w:rsidDel="00FF195B" w14:paraId="2420A836" w14:textId="4CD38400" w:rsidTr="00F36E92">
        <w:trPr>
          <w:del w:id="19216" w:author="Steve Barbeaux" w:date="2022-10-10T12:47:00Z"/>
        </w:trPr>
        <w:tc>
          <w:tcPr>
            <w:tcW w:w="2043" w:type="dxa"/>
            <w:tcBorders>
              <w:top w:val="nil"/>
              <w:left w:val="nil"/>
              <w:bottom w:val="nil"/>
              <w:right w:val="nil"/>
            </w:tcBorders>
            <w:shd w:val="clear" w:color="auto" w:fill="auto"/>
            <w:noWrap/>
            <w:vAlign w:val="bottom"/>
            <w:hideMark/>
          </w:tcPr>
          <w:p w14:paraId="5D1C6A12" w14:textId="5F148CEA" w:rsidR="00FF195B" w:rsidRPr="00090530" w:rsidDel="00FF195B" w:rsidRDefault="00FF195B" w:rsidP="006E3D2B">
            <w:pPr>
              <w:spacing w:after="0"/>
              <w:rPr>
                <w:del w:id="19217" w:author="Steve Barbeaux" w:date="2022-10-10T12:47:00Z"/>
                <w:color w:val="000000"/>
                <w:sz w:val="16"/>
                <w:szCs w:val="16"/>
              </w:rPr>
            </w:pPr>
            <w:del w:id="19218" w:author="Steve Barbeaux" w:date="2022-10-10T12:47:00Z">
              <w:r w:rsidRPr="00090530" w:rsidDel="00FF195B">
                <w:rPr>
                  <w:color w:val="000000"/>
                  <w:sz w:val="16"/>
                  <w:szCs w:val="16"/>
                </w:rPr>
                <w:delText>sculpin, bigmouth</w:delText>
              </w:r>
            </w:del>
          </w:p>
        </w:tc>
        <w:tc>
          <w:tcPr>
            <w:tcW w:w="687" w:type="dxa"/>
            <w:tcBorders>
              <w:top w:val="nil"/>
              <w:left w:val="nil"/>
              <w:bottom w:val="nil"/>
              <w:right w:val="nil"/>
            </w:tcBorders>
            <w:shd w:val="clear" w:color="auto" w:fill="auto"/>
            <w:noWrap/>
            <w:vAlign w:val="bottom"/>
            <w:hideMark/>
          </w:tcPr>
          <w:p w14:paraId="2380A6C4" w14:textId="326EE62B" w:rsidR="00FF195B" w:rsidRPr="00090530" w:rsidDel="00FF195B" w:rsidRDefault="00FF195B" w:rsidP="006E3D2B">
            <w:pPr>
              <w:spacing w:after="0"/>
              <w:rPr>
                <w:del w:id="19219" w:author="Steve Barbeaux" w:date="2022-10-10T12:47:00Z"/>
                <w:sz w:val="18"/>
                <w:szCs w:val="18"/>
              </w:rPr>
            </w:pPr>
          </w:p>
        </w:tc>
        <w:tc>
          <w:tcPr>
            <w:tcW w:w="688" w:type="dxa"/>
            <w:tcBorders>
              <w:top w:val="nil"/>
              <w:left w:val="nil"/>
              <w:bottom w:val="nil"/>
              <w:right w:val="nil"/>
            </w:tcBorders>
            <w:shd w:val="clear" w:color="auto" w:fill="auto"/>
            <w:noWrap/>
            <w:vAlign w:val="bottom"/>
            <w:hideMark/>
          </w:tcPr>
          <w:p w14:paraId="198A7789" w14:textId="6380CE72" w:rsidR="00FF195B" w:rsidRPr="00090530" w:rsidDel="00FF195B" w:rsidRDefault="00FF195B" w:rsidP="006E3D2B">
            <w:pPr>
              <w:spacing w:after="0"/>
              <w:rPr>
                <w:del w:id="19220" w:author="Steve Barbeaux" w:date="2022-10-10T12:47:00Z"/>
                <w:sz w:val="18"/>
                <w:szCs w:val="18"/>
              </w:rPr>
            </w:pPr>
          </w:p>
        </w:tc>
        <w:tc>
          <w:tcPr>
            <w:tcW w:w="688" w:type="dxa"/>
            <w:tcBorders>
              <w:top w:val="nil"/>
              <w:left w:val="nil"/>
              <w:bottom w:val="nil"/>
              <w:right w:val="nil"/>
            </w:tcBorders>
            <w:shd w:val="clear" w:color="auto" w:fill="auto"/>
            <w:noWrap/>
            <w:vAlign w:val="bottom"/>
            <w:hideMark/>
          </w:tcPr>
          <w:p w14:paraId="70187D70" w14:textId="5F7CC88C" w:rsidR="00FF195B" w:rsidRPr="00090530" w:rsidDel="00FF195B" w:rsidRDefault="00FF195B" w:rsidP="006E3D2B">
            <w:pPr>
              <w:spacing w:after="0"/>
              <w:jc w:val="right"/>
              <w:rPr>
                <w:del w:id="19221" w:author="Steve Barbeaux" w:date="2022-10-10T12:47:00Z"/>
                <w:color w:val="000000"/>
                <w:sz w:val="18"/>
                <w:szCs w:val="18"/>
              </w:rPr>
            </w:pPr>
            <w:del w:id="19222" w:author="Steve Barbeaux" w:date="2022-10-10T12:47:00Z">
              <w:r w:rsidRPr="00090530" w:rsidDel="00FF195B">
                <w:rPr>
                  <w:color w:val="000000"/>
                  <w:sz w:val="18"/>
                  <w:szCs w:val="18"/>
                </w:rPr>
                <w:delText>2.0</w:delText>
              </w:r>
            </w:del>
          </w:p>
        </w:tc>
        <w:tc>
          <w:tcPr>
            <w:tcW w:w="646" w:type="dxa"/>
            <w:tcBorders>
              <w:top w:val="nil"/>
              <w:left w:val="nil"/>
              <w:bottom w:val="nil"/>
              <w:right w:val="nil"/>
            </w:tcBorders>
            <w:shd w:val="clear" w:color="auto" w:fill="auto"/>
            <w:noWrap/>
            <w:vAlign w:val="bottom"/>
            <w:hideMark/>
          </w:tcPr>
          <w:p w14:paraId="76911424" w14:textId="51269A98" w:rsidR="00FF195B" w:rsidRPr="00090530" w:rsidDel="00FF195B" w:rsidRDefault="00FF195B" w:rsidP="006E3D2B">
            <w:pPr>
              <w:spacing w:after="0"/>
              <w:jc w:val="right"/>
              <w:rPr>
                <w:del w:id="19223" w:author="Steve Barbeaux" w:date="2022-10-10T12:47:00Z"/>
                <w:color w:val="000000"/>
                <w:sz w:val="18"/>
                <w:szCs w:val="18"/>
              </w:rPr>
            </w:pPr>
          </w:p>
        </w:tc>
        <w:tc>
          <w:tcPr>
            <w:tcW w:w="630" w:type="dxa"/>
            <w:tcBorders>
              <w:top w:val="nil"/>
              <w:left w:val="nil"/>
              <w:bottom w:val="nil"/>
              <w:right w:val="single" w:sz="4" w:space="0" w:color="auto"/>
            </w:tcBorders>
            <w:shd w:val="clear" w:color="auto" w:fill="auto"/>
            <w:noWrap/>
            <w:vAlign w:val="bottom"/>
            <w:hideMark/>
          </w:tcPr>
          <w:p w14:paraId="36BE9CFE" w14:textId="51059D19" w:rsidR="00FF195B" w:rsidRPr="00090530" w:rsidDel="00FF195B" w:rsidRDefault="00FF195B" w:rsidP="006E3D2B">
            <w:pPr>
              <w:spacing w:after="0"/>
              <w:rPr>
                <w:del w:id="19224" w:author="Steve Barbeaux" w:date="2022-10-10T12:47:00Z"/>
                <w:sz w:val="18"/>
                <w:szCs w:val="18"/>
              </w:rPr>
            </w:pPr>
          </w:p>
        </w:tc>
        <w:tc>
          <w:tcPr>
            <w:tcW w:w="787" w:type="dxa"/>
            <w:tcBorders>
              <w:top w:val="nil"/>
              <w:left w:val="single" w:sz="4" w:space="0" w:color="auto"/>
              <w:bottom w:val="nil"/>
              <w:right w:val="nil"/>
            </w:tcBorders>
            <w:shd w:val="clear" w:color="auto" w:fill="auto"/>
            <w:noWrap/>
            <w:vAlign w:val="center"/>
          </w:tcPr>
          <w:p w14:paraId="4999961D" w14:textId="5F68A6CA" w:rsidR="00FF195B" w:rsidRPr="00090530" w:rsidDel="00FF195B" w:rsidRDefault="00FF195B" w:rsidP="006E3D2B">
            <w:pPr>
              <w:spacing w:after="0"/>
              <w:jc w:val="right"/>
              <w:rPr>
                <w:del w:id="19225" w:author="Steve Barbeaux" w:date="2022-10-10T12:47:00Z"/>
                <w:color w:val="000000"/>
                <w:sz w:val="18"/>
                <w:szCs w:val="18"/>
              </w:rPr>
            </w:pPr>
            <w:del w:id="19226" w:author="Steve Barbeaux" w:date="2022-10-10T12:39:00Z">
              <w:r w:rsidDel="00FF195B">
                <w:rPr>
                  <w:color w:val="000000"/>
                  <w:sz w:val="18"/>
                  <w:szCs w:val="18"/>
                </w:rPr>
                <w:delText>2.0</w:delText>
              </w:r>
            </w:del>
          </w:p>
        </w:tc>
      </w:tr>
      <w:tr w:rsidR="00FF195B" w:rsidRPr="00172DBF" w:rsidDel="00FF195B" w14:paraId="66216F02" w14:textId="714F4FAE" w:rsidTr="00F36E92">
        <w:trPr>
          <w:del w:id="19227" w:author="Steve Barbeaux" w:date="2022-10-10T12:47:00Z"/>
        </w:trPr>
        <w:tc>
          <w:tcPr>
            <w:tcW w:w="2043" w:type="dxa"/>
            <w:tcBorders>
              <w:top w:val="nil"/>
              <w:left w:val="nil"/>
              <w:bottom w:val="nil"/>
              <w:right w:val="nil"/>
            </w:tcBorders>
            <w:shd w:val="clear" w:color="auto" w:fill="auto"/>
            <w:noWrap/>
            <w:vAlign w:val="bottom"/>
            <w:hideMark/>
          </w:tcPr>
          <w:p w14:paraId="13E1D2A5" w14:textId="697BCE10" w:rsidR="00FF195B" w:rsidRPr="00090530" w:rsidDel="00FF195B" w:rsidRDefault="00FF195B" w:rsidP="006E3D2B">
            <w:pPr>
              <w:spacing w:after="0"/>
              <w:rPr>
                <w:del w:id="19228" w:author="Steve Barbeaux" w:date="2022-10-10T12:47:00Z"/>
                <w:color w:val="000000"/>
                <w:sz w:val="16"/>
                <w:szCs w:val="16"/>
              </w:rPr>
            </w:pPr>
            <w:del w:id="19229" w:author="Steve Barbeaux" w:date="2022-10-10T12:47:00Z">
              <w:r w:rsidRPr="00090530" w:rsidDel="00FF195B">
                <w:rPr>
                  <w:color w:val="000000"/>
                  <w:sz w:val="16"/>
                  <w:szCs w:val="16"/>
                </w:rPr>
                <w:delText>squid, majestic</w:delText>
              </w:r>
            </w:del>
          </w:p>
        </w:tc>
        <w:tc>
          <w:tcPr>
            <w:tcW w:w="687" w:type="dxa"/>
            <w:tcBorders>
              <w:top w:val="nil"/>
              <w:left w:val="nil"/>
              <w:bottom w:val="nil"/>
              <w:right w:val="nil"/>
            </w:tcBorders>
            <w:shd w:val="clear" w:color="auto" w:fill="auto"/>
            <w:noWrap/>
            <w:vAlign w:val="bottom"/>
            <w:hideMark/>
          </w:tcPr>
          <w:p w14:paraId="015FA4AB" w14:textId="4D9D2264" w:rsidR="00FF195B" w:rsidRPr="00090530" w:rsidDel="00FF195B" w:rsidRDefault="00FF195B" w:rsidP="006E3D2B">
            <w:pPr>
              <w:spacing w:after="0"/>
              <w:jc w:val="right"/>
              <w:rPr>
                <w:del w:id="19230" w:author="Steve Barbeaux" w:date="2022-10-10T12:47:00Z"/>
                <w:color w:val="000000"/>
                <w:sz w:val="18"/>
                <w:szCs w:val="18"/>
              </w:rPr>
            </w:pPr>
          </w:p>
        </w:tc>
        <w:tc>
          <w:tcPr>
            <w:tcW w:w="688" w:type="dxa"/>
            <w:tcBorders>
              <w:top w:val="nil"/>
              <w:left w:val="nil"/>
              <w:bottom w:val="nil"/>
              <w:right w:val="nil"/>
            </w:tcBorders>
            <w:shd w:val="clear" w:color="auto" w:fill="auto"/>
            <w:noWrap/>
            <w:vAlign w:val="bottom"/>
            <w:hideMark/>
          </w:tcPr>
          <w:p w14:paraId="4D3CD8E9" w14:textId="203D235B" w:rsidR="00FF195B" w:rsidRPr="00090530" w:rsidDel="00FF195B" w:rsidRDefault="00FF195B" w:rsidP="006E3D2B">
            <w:pPr>
              <w:spacing w:after="0"/>
              <w:rPr>
                <w:del w:id="19231" w:author="Steve Barbeaux" w:date="2022-10-10T12:47:00Z"/>
                <w:sz w:val="18"/>
                <w:szCs w:val="18"/>
              </w:rPr>
            </w:pPr>
          </w:p>
        </w:tc>
        <w:tc>
          <w:tcPr>
            <w:tcW w:w="688" w:type="dxa"/>
            <w:tcBorders>
              <w:top w:val="nil"/>
              <w:left w:val="nil"/>
              <w:bottom w:val="nil"/>
              <w:right w:val="nil"/>
            </w:tcBorders>
            <w:shd w:val="clear" w:color="auto" w:fill="auto"/>
            <w:noWrap/>
            <w:vAlign w:val="bottom"/>
            <w:hideMark/>
          </w:tcPr>
          <w:p w14:paraId="325A439B" w14:textId="64822968" w:rsidR="00FF195B" w:rsidRPr="00090530" w:rsidDel="00FF195B" w:rsidRDefault="00FF195B" w:rsidP="006E3D2B">
            <w:pPr>
              <w:spacing w:after="0"/>
              <w:jc w:val="right"/>
              <w:rPr>
                <w:del w:id="19232" w:author="Steve Barbeaux" w:date="2022-10-10T12:47:00Z"/>
                <w:color w:val="000000"/>
                <w:sz w:val="18"/>
                <w:szCs w:val="18"/>
              </w:rPr>
            </w:pPr>
            <w:del w:id="19233" w:author="Steve Barbeaux" w:date="2022-10-10T12:47:00Z">
              <w:r w:rsidRPr="00090530" w:rsidDel="00FF195B">
                <w:rPr>
                  <w:color w:val="000000"/>
                  <w:sz w:val="18"/>
                  <w:szCs w:val="18"/>
                </w:rPr>
                <w:delText>0.1</w:delText>
              </w:r>
            </w:del>
          </w:p>
        </w:tc>
        <w:tc>
          <w:tcPr>
            <w:tcW w:w="646" w:type="dxa"/>
            <w:tcBorders>
              <w:top w:val="nil"/>
              <w:left w:val="nil"/>
              <w:bottom w:val="nil"/>
              <w:right w:val="nil"/>
            </w:tcBorders>
            <w:shd w:val="clear" w:color="auto" w:fill="auto"/>
            <w:noWrap/>
            <w:vAlign w:val="bottom"/>
            <w:hideMark/>
          </w:tcPr>
          <w:p w14:paraId="4BE051E5" w14:textId="707B6254" w:rsidR="00FF195B" w:rsidRPr="00090530" w:rsidDel="00FF195B" w:rsidRDefault="00FF195B" w:rsidP="006E3D2B">
            <w:pPr>
              <w:spacing w:after="0"/>
              <w:jc w:val="right"/>
              <w:rPr>
                <w:del w:id="19234" w:author="Steve Barbeaux" w:date="2022-10-10T12:47:00Z"/>
                <w:color w:val="000000"/>
                <w:sz w:val="18"/>
                <w:szCs w:val="18"/>
              </w:rPr>
            </w:pPr>
          </w:p>
        </w:tc>
        <w:tc>
          <w:tcPr>
            <w:tcW w:w="630" w:type="dxa"/>
            <w:tcBorders>
              <w:top w:val="nil"/>
              <w:left w:val="nil"/>
              <w:bottom w:val="nil"/>
              <w:right w:val="single" w:sz="4" w:space="0" w:color="auto"/>
            </w:tcBorders>
            <w:shd w:val="clear" w:color="auto" w:fill="auto"/>
            <w:noWrap/>
            <w:vAlign w:val="bottom"/>
            <w:hideMark/>
          </w:tcPr>
          <w:p w14:paraId="77B2AE0E" w14:textId="487831C4" w:rsidR="00FF195B" w:rsidRPr="00090530" w:rsidDel="00FF195B" w:rsidRDefault="00FF195B" w:rsidP="006E3D2B">
            <w:pPr>
              <w:spacing w:after="0"/>
              <w:rPr>
                <w:del w:id="19235" w:author="Steve Barbeaux" w:date="2022-10-10T12:47:00Z"/>
                <w:sz w:val="18"/>
                <w:szCs w:val="18"/>
              </w:rPr>
            </w:pPr>
          </w:p>
        </w:tc>
        <w:tc>
          <w:tcPr>
            <w:tcW w:w="787" w:type="dxa"/>
            <w:tcBorders>
              <w:top w:val="nil"/>
              <w:left w:val="single" w:sz="4" w:space="0" w:color="auto"/>
              <w:bottom w:val="nil"/>
              <w:right w:val="nil"/>
            </w:tcBorders>
            <w:shd w:val="clear" w:color="auto" w:fill="auto"/>
            <w:noWrap/>
            <w:vAlign w:val="center"/>
          </w:tcPr>
          <w:p w14:paraId="1CCC568F" w14:textId="461A12C8" w:rsidR="00FF195B" w:rsidRPr="00090530" w:rsidDel="00FF195B" w:rsidRDefault="00FF195B" w:rsidP="006E3D2B">
            <w:pPr>
              <w:spacing w:after="0"/>
              <w:jc w:val="right"/>
              <w:rPr>
                <w:del w:id="19236" w:author="Steve Barbeaux" w:date="2022-10-10T12:47:00Z"/>
                <w:color w:val="000000"/>
                <w:sz w:val="18"/>
                <w:szCs w:val="18"/>
              </w:rPr>
            </w:pPr>
            <w:del w:id="19237" w:author="Steve Barbeaux" w:date="2022-10-10T12:39:00Z">
              <w:r w:rsidDel="00FF195B">
                <w:rPr>
                  <w:color w:val="000000"/>
                  <w:sz w:val="18"/>
                  <w:szCs w:val="18"/>
                </w:rPr>
                <w:delText>1.1</w:delText>
              </w:r>
            </w:del>
          </w:p>
        </w:tc>
      </w:tr>
      <w:tr w:rsidR="00FF195B" w:rsidRPr="00172DBF" w:rsidDel="00FF195B" w14:paraId="093EF5EA" w14:textId="652D5905" w:rsidTr="00F36E92">
        <w:trPr>
          <w:del w:id="19238" w:author="Steve Barbeaux" w:date="2022-10-10T12:47:00Z"/>
        </w:trPr>
        <w:tc>
          <w:tcPr>
            <w:tcW w:w="2043" w:type="dxa"/>
            <w:tcBorders>
              <w:top w:val="nil"/>
              <w:left w:val="nil"/>
              <w:bottom w:val="nil"/>
              <w:right w:val="nil"/>
            </w:tcBorders>
            <w:shd w:val="clear" w:color="auto" w:fill="auto"/>
            <w:noWrap/>
            <w:vAlign w:val="bottom"/>
            <w:hideMark/>
          </w:tcPr>
          <w:p w14:paraId="2BAC8F5F" w14:textId="0AB0BBED" w:rsidR="00FF195B" w:rsidRPr="00090530" w:rsidDel="00FF195B" w:rsidRDefault="00FF195B" w:rsidP="006E3D2B">
            <w:pPr>
              <w:spacing w:after="0"/>
              <w:rPr>
                <w:del w:id="19239" w:author="Steve Barbeaux" w:date="2022-10-10T12:47:00Z"/>
                <w:color w:val="000000"/>
                <w:sz w:val="16"/>
                <w:szCs w:val="16"/>
              </w:rPr>
            </w:pPr>
            <w:del w:id="19240" w:author="Steve Barbeaux" w:date="2022-10-10T12:47:00Z">
              <w:r w:rsidRPr="00090530" w:rsidDel="00FF195B">
                <w:rPr>
                  <w:color w:val="000000"/>
                  <w:sz w:val="16"/>
                  <w:szCs w:val="16"/>
                </w:rPr>
                <w:delText>sculpin, general</w:delText>
              </w:r>
            </w:del>
          </w:p>
        </w:tc>
        <w:tc>
          <w:tcPr>
            <w:tcW w:w="687" w:type="dxa"/>
            <w:tcBorders>
              <w:top w:val="nil"/>
              <w:left w:val="nil"/>
              <w:bottom w:val="nil"/>
              <w:right w:val="nil"/>
            </w:tcBorders>
            <w:shd w:val="clear" w:color="auto" w:fill="auto"/>
            <w:noWrap/>
            <w:vAlign w:val="bottom"/>
            <w:hideMark/>
          </w:tcPr>
          <w:p w14:paraId="2F5C245B" w14:textId="3926345C" w:rsidR="00FF195B" w:rsidRPr="00090530" w:rsidDel="00FF195B" w:rsidRDefault="00FF195B" w:rsidP="006E3D2B">
            <w:pPr>
              <w:spacing w:after="0"/>
              <w:rPr>
                <w:del w:id="19241" w:author="Steve Barbeaux" w:date="2022-10-10T12:47:00Z"/>
                <w:sz w:val="18"/>
                <w:szCs w:val="18"/>
              </w:rPr>
            </w:pPr>
          </w:p>
        </w:tc>
        <w:tc>
          <w:tcPr>
            <w:tcW w:w="688" w:type="dxa"/>
            <w:tcBorders>
              <w:top w:val="nil"/>
              <w:left w:val="nil"/>
              <w:bottom w:val="nil"/>
              <w:right w:val="nil"/>
            </w:tcBorders>
            <w:shd w:val="clear" w:color="auto" w:fill="auto"/>
            <w:noWrap/>
            <w:vAlign w:val="bottom"/>
            <w:hideMark/>
          </w:tcPr>
          <w:p w14:paraId="7CEB75EC" w14:textId="09B38F48" w:rsidR="00FF195B" w:rsidRPr="00090530" w:rsidDel="00FF195B" w:rsidRDefault="00FF195B" w:rsidP="006E3D2B">
            <w:pPr>
              <w:spacing w:after="0"/>
              <w:rPr>
                <w:del w:id="19242" w:author="Steve Barbeaux" w:date="2022-10-10T12:47:00Z"/>
                <w:sz w:val="18"/>
                <w:szCs w:val="18"/>
              </w:rPr>
            </w:pPr>
          </w:p>
        </w:tc>
        <w:tc>
          <w:tcPr>
            <w:tcW w:w="688" w:type="dxa"/>
            <w:tcBorders>
              <w:top w:val="nil"/>
              <w:left w:val="nil"/>
              <w:bottom w:val="nil"/>
              <w:right w:val="nil"/>
            </w:tcBorders>
            <w:shd w:val="clear" w:color="auto" w:fill="auto"/>
            <w:noWrap/>
            <w:vAlign w:val="bottom"/>
            <w:hideMark/>
          </w:tcPr>
          <w:p w14:paraId="7017C7C8" w14:textId="488C792C" w:rsidR="00FF195B" w:rsidRPr="00090530" w:rsidDel="00FF195B" w:rsidRDefault="00FF195B" w:rsidP="006E3D2B">
            <w:pPr>
              <w:spacing w:after="0"/>
              <w:jc w:val="right"/>
              <w:rPr>
                <w:del w:id="19243" w:author="Steve Barbeaux" w:date="2022-10-10T12:47:00Z"/>
                <w:color w:val="000000"/>
                <w:sz w:val="18"/>
                <w:szCs w:val="18"/>
              </w:rPr>
            </w:pPr>
            <w:del w:id="19244" w:author="Steve Barbeaux" w:date="2022-10-10T12:47:00Z">
              <w:r w:rsidRPr="00090530" w:rsidDel="00FF195B">
                <w:rPr>
                  <w:color w:val="000000"/>
                  <w:sz w:val="18"/>
                  <w:szCs w:val="18"/>
                </w:rPr>
                <w:delText>0.2</w:delText>
              </w:r>
            </w:del>
          </w:p>
        </w:tc>
        <w:tc>
          <w:tcPr>
            <w:tcW w:w="646" w:type="dxa"/>
            <w:tcBorders>
              <w:top w:val="nil"/>
              <w:left w:val="nil"/>
              <w:bottom w:val="nil"/>
              <w:right w:val="nil"/>
            </w:tcBorders>
            <w:shd w:val="clear" w:color="auto" w:fill="auto"/>
            <w:noWrap/>
            <w:vAlign w:val="bottom"/>
            <w:hideMark/>
          </w:tcPr>
          <w:p w14:paraId="5B5836F8" w14:textId="501179C8" w:rsidR="00FF195B" w:rsidRPr="00090530" w:rsidDel="00FF195B" w:rsidRDefault="00FF195B" w:rsidP="006E3D2B">
            <w:pPr>
              <w:spacing w:after="0"/>
              <w:jc w:val="right"/>
              <w:rPr>
                <w:del w:id="19245" w:author="Steve Barbeaux" w:date="2022-10-10T12:47:00Z"/>
                <w:color w:val="000000"/>
                <w:sz w:val="18"/>
                <w:szCs w:val="18"/>
              </w:rPr>
            </w:pPr>
          </w:p>
        </w:tc>
        <w:tc>
          <w:tcPr>
            <w:tcW w:w="630" w:type="dxa"/>
            <w:tcBorders>
              <w:top w:val="nil"/>
              <w:left w:val="nil"/>
              <w:bottom w:val="nil"/>
              <w:right w:val="single" w:sz="4" w:space="0" w:color="auto"/>
            </w:tcBorders>
            <w:shd w:val="clear" w:color="auto" w:fill="auto"/>
            <w:noWrap/>
            <w:vAlign w:val="bottom"/>
            <w:hideMark/>
          </w:tcPr>
          <w:p w14:paraId="6241B6E9" w14:textId="4979BD9B" w:rsidR="00FF195B" w:rsidRPr="00090530" w:rsidDel="00FF195B" w:rsidRDefault="00FF195B" w:rsidP="006E3D2B">
            <w:pPr>
              <w:spacing w:after="0"/>
              <w:jc w:val="right"/>
              <w:rPr>
                <w:del w:id="19246" w:author="Steve Barbeaux" w:date="2022-10-10T12:47:00Z"/>
                <w:color w:val="000000"/>
                <w:sz w:val="18"/>
                <w:szCs w:val="18"/>
              </w:rPr>
            </w:pPr>
            <w:del w:id="19247" w:author="Steve Barbeaux" w:date="2022-10-10T12:47:00Z">
              <w:r w:rsidRPr="00090530" w:rsidDel="00FF195B">
                <w:rPr>
                  <w:color w:val="000000"/>
                  <w:sz w:val="18"/>
                  <w:szCs w:val="18"/>
                </w:rPr>
                <w:delText>0.1</w:delText>
              </w:r>
            </w:del>
          </w:p>
        </w:tc>
        <w:tc>
          <w:tcPr>
            <w:tcW w:w="787" w:type="dxa"/>
            <w:tcBorders>
              <w:top w:val="nil"/>
              <w:left w:val="single" w:sz="4" w:space="0" w:color="auto"/>
              <w:bottom w:val="nil"/>
              <w:right w:val="nil"/>
            </w:tcBorders>
            <w:shd w:val="clear" w:color="auto" w:fill="auto"/>
            <w:noWrap/>
            <w:vAlign w:val="center"/>
          </w:tcPr>
          <w:p w14:paraId="0E12FB4A" w14:textId="5E6BB5E1" w:rsidR="00FF195B" w:rsidRPr="00090530" w:rsidDel="00FF195B" w:rsidRDefault="00FF195B" w:rsidP="006E3D2B">
            <w:pPr>
              <w:spacing w:after="0"/>
              <w:jc w:val="right"/>
              <w:rPr>
                <w:del w:id="19248" w:author="Steve Barbeaux" w:date="2022-10-10T12:47:00Z"/>
                <w:color w:val="000000"/>
                <w:sz w:val="18"/>
                <w:szCs w:val="18"/>
              </w:rPr>
            </w:pPr>
            <w:del w:id="19249" w:author="Steve Barbeaux" w:date="2022-10-10T12:39:00Z">
              <w:r w:rsidDel="00FF195B">
                <w:rPr>
                  <w:color w:val="000000"/>
                  <w:sz w:val="18"/>
                  <w:szCs w:val="18"/>
                </w:rPr>
                <w:delText>0.8</w:delText>
              </w:r>
            </w:del>
          </w:p>
        </w:tc>
      </w:tr>
      <w:tr w:rsidR="00FF195B" w:rsidRPr="00172DBF" w:rsidDel="00FF195B" w14:paraId="712BF7EE" w14:textId="1DE1C61E" w:rsidTr="00F36E92">
        <w:trPr>
          <w:del w:id="19250" w:author="Steve Barbeaux" w:date="2022-10-10T12:47:00Z"/>
        </w:trPr>
        <w:tc>
          <w:tcPr>
            <w:tcW w:w="2043" w:type="dxa"/>
            <w:tcBorders>
              <w:top w:val="nil"/>
              <w:left w:val="nil"/>
              <w:bottom w:val="nil"/>
              <w:right w:val="nil"/>
            </w:tcBorders>
            <w:shd w:val="clear" w:color="auto" w:fill="auto"/>
            <w:noWrap/>
            <w:vAlign w:val="bottom"/>
            <w:hideMark/>
          </w:tcPr>
          <w:p w14:paraId="4F6CD60B" w14:textId="17BCFE51" w:rsidR="00FF195B" w:rsidRPr="00090530" w:rsidDel="00FF195B" w:rsidRDefault="00FF195B" w:rsidP="006E3D2B">
            <w:pPr>
              <w:spacing w:after="0"/>
              <w:rPr>
                <w:del w:id="19251" w:author="Steve Barbeaux" w:date="2022-10-10T12:47:00Z"/>
                <w:color w:val="000000"/>
                <w:sz w:val="16"/>
                <w:szCs w:val="16"/>
              </w:rPr>
            </w:pPr>
            <w:del w:id="19252" w:author="Steve Barbeaux" w:date="2022-10-10T12:47:00Z">
              <w:r w:rsidRPr="00090530" w:rsidDel="00FF195B">
                <w:rPr>
                  <w:color w:val="000000"/>
                  <w:sz w:val="16"/>
                  <w:szCs w:val="16"/>
                </w:rPr>
                <w:delText>rockfish, northern</w:delText>
              </w:r>
            </w:del>
          </w:p>
        </w:tc>
        <w:tc>
          <w:tcPr>
            <w:tcW w:w="687" w:type="dxa"/>
            <w:tcBorders>
              <w:top w:val="nil"/>
              <w:left w:val="nil"/>
              <w:bottom w:val="nil"/>
              <w:right w:val="nil"/>
            </w:tcBorders>
            <w:shd w:val="clear" w:color="auto" w:fill="auto"/>
            <w:noWrap/>
            <w:vAlign w:val="bottom"/>
            <w:hideMark/>
          </w:tcPr>
          <w:p w14:paraId="66835D62" w14:textId="487539AC" w:rsidR="00FF195B" w:rsidRPr="00090530" w:rsidDel="00FF195B" w:rsidRDefault="00FF195B" w:rsidP="006E3D2B">
            <w:pPr>
              <w:spacing w:after="0"/>
              <w:jc w:val="right"/>
              <w:rPr>
                <w:del w:id="19253" w:author="Steve Barbeaux" w:date="2022-10-10T12:47:00Z"/>
                <w:color w:val="000000"/>
                <w:sz w:val="18"/>
                <w:szCs w:val="18"/>
              </w:rPr>
            </w:pPr>
            <w:del w:id="19254" w:author="Steve Barbeaux" w:date="2022-10-10T12:47:00Z">
              <w:r w:rsidRPr="00090530" w:rsidDel="00FF195B">
                <w:rPr>
                  <w:color w:val="000000"/>
                  <w:sz w:val="18"/>
                  <w:szCs w:val="18"/>
                </w:rPr>
                <w:delText>0.1</w:delText>
              </w:r>
            </w:del>
          </w:p>
        </w:tc>
        <w:tc>
          <w:tcPr>
            <w:tcW w:w="688" w:type="dxa"/>
            <w:tcBorders>
              <w:top w:val="nil"/>
              <w:left w:val="nil"/>
              <w:bottom w:val="nil"/>
              <w:right w:val="nil"/>
            </w:tcBorders>
            <w:shd w:val="clear" w:color="auto" w:fill="auto"/>
            <w:noWrap/>
            <w:vAlign w:val="bottom"/>
            <w:hideMark/>
          </w:tcPr>
          <w:p w14:paraId="58A253CA" w14:textId="543269EE" w:rsidR="00FF195B" w:rsidRPr="00090530" w:rsidDel="00FF195B" w:rsidRDefault="00FF195B" w:rsidP="006E3D2B">
            <w:pPr>
              <w:spacing w:after="0"/>
              <w:jc w:val="right"/>
              <w:rPr>
                <w:del w:id="19255" w:author="Steve Barbeaux" w:date="2022-10-10T12:47:00Z"/>
                <w:color w:val="000000"/>
                <w:sz w:val="18"/>
                <w:szCs w:val="18"/>
              </w:rPr>
            </w:pPr>
          </w:p>
        </w:tc>
        <w:tc>
          <w:tcPr>
            <w:tcW w:w="688" w:type="dxa"/>
            <w:tcBorders>
              <w:top w:val="nil"/>
              <w:left w:val="nil"/>
              <w:bottom w:val="nil"/>
              <w:right w:val="nil"/>
            </w:tcBorders>
            <w:shd w:val="clear" w:color="auto" w:fill="auto"/>
            <w:noWrap/>
            <w:vAlign w:val="bottom"/>
            <w:hideMark/>
          </w:tcPr>
          <w:p w14:paraId="66754865" w14:textId="2D169F43" w:rsidR="00FF195B" w:rsidRPr="00090530" w:rsidDel="00FF195B" w:rsidRDefault="00FF195B" w:rsidP="006E3D2B">
            <w:pPr>
              <w:spacing w:after="0"/>
              <w:jc w:val="right"/>
              <w:rPr>
                <w:del w:id="19256" w:author="Steve Barbeaux" w:date="2022-10-10T12:47:00Z"/>
                <w:color w:val="000000"/>
                <w:sz w:val="18"/>
                <w:szCs w:val="18"/>
              </w:rPr>
            </w:pPr>
            <w:del w:id="19257" w:author="Steve Barbeaux" w:date="2022-10-10T12:47:00Z">
              <w:r w:rsidRPr="00090530" w:rsidDel="00FF195B">
                <w:rPr>
                  <w:color w:val="000000"/>
                  <w:sz w:val="18"/>
                  <w:szCs w:val="18"/>
                </w:rPr>
                <w:delText>0.6</w:delText>
              </w:r>
            </w:del>
          </w:p>
        </w:tc>
        <w:tc>
          <w:tcPr>
            <w:tcW w:w="646" w:type="dxa"/>
            <w:tcBorders>
              <w:top w:val="nil"/>
              <w:left w:val="nil"/>
              <w:bottom w:val="nil"/>
              <w:right w:val="nil"/>
            </w:tcBorders>
            <w:shd w:val="clear" w:color="auto" w:fill="auto"/>
            <w:noWrap/>
            <w:vAlign w:val="bottom"/>
            <w:hideMark/>
          </w:tcPr>
          <w:p w14:paraId="3C6726A1" w14:textId="57E891F9" w:rsidR="00FF195B" w:rsidRPr="00090530" w:rsidDel="00FF195B" w:rsidRDefault="00FF195B" w:rsidP="006E3D2B">
            <w:pPr>
              <w:spacing w:after="0"/>
              <w:jc w:val="right"/>
              <w:rPr>
                <w:del w:id="19258" w:author="Steve Barbeaux" w:date="2022-10-10T12:47:00Z"/>
                <w:color w:val="000000"/>
                <w:sz w:val="18"/>
                <w:szCs w:val="18"/>
              </w:rPr>
            </w:pPr>
          </w:p>
        </w:tc>
        <w:tc>
          <w:tcPr>
            <w:tcW w:w="630" w:type="dxa"/>
            <w:tcBorders>
              <w:top w:val="nil"/>
              <w:left w:val="nil"/>
              <w:bottom w:val="nil"/>
              <w:right w:val="single" w:sz="4" w:space="0" w:color="auto"/>
            </w:tcBorders>
            <w:shd w:val="clear" w:color="auto" w:fill="auto"/>
            <w:noWrap/>
            <w:vAlign w:val="bottom"/>
            <w:hideMark/>
          </w:tcPr>
          <w:p w14:paraId="5C41C375" w14:textId="1034E5FC" w:rsidR="00FF195B" w:rsidRPr="00090530" w:rsidDel="00FF195B" w:rsidRDefault="00FF195B" w:rsidP="006E3D2B">
            <w:pPr>
              <w:spacing w:after="0"/>
              <w:rPr>
                <w:del w:id="19259" w:author="Steve Barbeaux" w:date="2022-10-10T12:47:00Z"/>
                <w:sz w:val="18"/>
                <w:szCs w:val="18"/>
              </w:rPr>
            </w:pPr>
          </w:p>
        </w:tc>
        <w:tc>
          <w:tcPr>
            <w:tcW w:w="787" w:type="dxa"/>
            <w:tcBorders>
              <w:top w:val="nil"/>
              <w:left w:val="single" w:sz="4" w:space="0" w:color="auto"/>
              <w:bottom w:val="nil"/>
              <w:right w:val="nil"/>
            </w:tcBorders>
            <w:shd w:val="clear" w:color="auto" w:fill="auto"/>
            <w:noWrap/>
            <w:vAlign w:val="center"/>
          </w:tcPr>
          <w:p w14:paraId="61F43898" w14:textId="5867B6EF" w:rsidR="00FF195B" w:rsidRPr="00090530" w:rsidDel="00FF195B" w:rsidRDefault="00FF195B" w:rsidP="006E3D2B">
            <w:pPr>
              <w:spacing w:after="0"/>
              <w:jc w:val="right"/>
              <w:rPr>
                <w:del w:id="19260" w:author="Steve Barbeaux" w:date="2022-10-10T12:47:00Z"/>
                <w:color w:val="000000"/>
                <w:sz w:val="18"/>
                <w:szCs w:val="18"/>
              </w:rPr>
            </w:pPr>
            <w:del w:id="19261" w:author="Steve Barbeaux" w:date="2022-10-10T12:39:00Z">
              <w:r w:rsidDel="00FF195B">
                <w:rPr>
                  <w:color w:val="000000"/>
                  <w:sz w:val="18"/>
                  <w:szCs w:val="18"/>
                </w:rPr>
                <w:delText>0.8</w:delText>
              </w:r>
            </w:del>
          </w:p>
        </w:tc>
      </w:tr>
      <w:tr w:rsidR="00FF195B" w:rsidRPr="00172DBF" w:rsidDel="00FF195B" w14:paraId="3522D682" w14:textId="1F832532" w:rsidTr="00F36E92">
        <w:trPr>
          <w:del w:id="19262" w:author="Steve Barbeaux" w:date="2022-10-10T12:47:00Z"/>
        </w:trPr>
        <w:tc>
          <w:tcPr>
            <w:tcW w:w="2043" w:type="dxa"/>
            <w:tcBorders>
              <w:top w:val="nil"/>
              <w:left w:val="nil"/>
              <w:bottom w:val="nil"/>
              <w:right w:val="nil"/>
            </w:tcBorders>
            <w:shd w:val="clear" w:color="auto" w:fill="auto"/>
            <w:noWrap/>
            <w:vAlign w:val="bottom"/>
            <w:hideMark/>
          </w:tcPr>
          <w:p w14:paraId="3ED36810" w14:textId="797A37D3" w:rsidR="00FF195B" w:rsidRPr="00090530" w:rsidDel="00FF195B" w:rsidRDefault="00FF195B" w:rsidP="006E3D2B">
            <w:pPr>
              <w:spacing w:after="0"/>
              <w:rPr>
                <w:del w:id="19263" w:author="Steve Barbeaux" w:date="2022-10-10T12:47:00Z"/>
                <w:color w:val="000000"/>
                <w:sz w:val="16"/>
                <w:szCs w:val="16"/>
              </w:rPr>
            </w:pPr>
            <w:del w:id="19264" w:author="Steve Barbeaux" w:date="2022-10-10T12:47:00Z">
              <w:r w:rsidRPr="00090530" w:rsidDel="00FF195B">
                <w:rPr>
                  <w:color w:val="000000"/>
                  <w:sz w:val="16"/>
                  <w:szCs w:val="16"/>
                </w:rPr>
                <w:delText>sole, flathead</w:delText>
              </w:r>
            </w:del>
          </w:p>
        </w:tc>
        <w:tc>
          <w:tcPr>
            <w:tcW w:w="687" w:type="dxa"/>
            <w:tcBorders>
              <w:top w:val="nil"/>
              <w:left w:val="nil"/>
              <w:bottom w:val="nil"/>
              <w:right w:val="nil"/>
            </w:tcBorders>
            <w:shd w:val="clear" w:color="auto" w:fill="auto"/>
            <w:noWrap/>
            <w:vAlign w:val="bottom"/>
            <w:hideMark/>
          </w:tcPr>
          <w:p w14:paraId="05625DB3" w14:textId="60BC8C11" w:rsidR="00FF195B" w:rsidRPr="00090530" w:rsidDel="00FF195B" w:rsidRDefault="00FF195B" w:rsidP="006E3D2B">
            <w:pPr>
              <w:spacing w:after="0"/>
              <w:jc w:val="right"/>
              <w:rPr>
                <w:del w:id="19265" w:author="Steve Barbeaux" w:date="2022-10-10T12:47:00Z"/>
                <w:color w:val="000000"/>
                <w:sz w:val="18"/>
                <w:szCs w:val="18"/>
              </w:rPr>
            </w:pPr>
            <w:del w:id="19266" w:author="Steve Barbeaux" w:date="2022-10-10T12:47:00Z">
              <w:r w:rsidRPr="00090530" w:rsidDel="00FF195B">
                <w:rPr>
                  <w:color w:val="000000"/>
                  <w:sz w:val="18"/>
                  <w:szCs w:val="18"/>
                </w:rPr>
                <w:delText>0.6</w:delText>
              </w:r>
            </w:del>
          </w:p>
        </w:tc>
        <w:tc>
          <w:tcPr>
            <w:tcW w:w="688" w:type="dxa"/>
            <w:tcBorders>
              <w:top w:val="nil"/>
              <w:left w:val="nil"/>
              <w:bottom w:val="nil"/>
              <w:right w:val="nil"/>
            </w:tcBorders>
            <w:shd w:val="clear" w:color="auto" w:fill="auto"/>
            <w:noWrap/>
            <w:vAlign w:val="bottom"/>
            <w:hideMark/>
          </w:tcPr>
          <w:p w14:paraId="29B1580C" w14:textId="3C56501A" w:rsidR="00FF195B" w:rsidRPr="00090530" w:rsidDel="00FF195B" w:rsidRDefault="00FF195B" w:rsidP="006E3D2B">
            <w:pPr>
              <w:spacing w:after="0"/>
              <w:jc w:val="right"/>
              <w:rPr>
                <w:del w:id="19267" w:author="Steve Barbeaux" w:date="2022-10-10T12:47:00Z"/>
                <w:color w:val="000000"/>
                <w:sz w:val="18"/>
                <w:szCs w:val="18"/>
              </w:rPr>
            </w:pPr>
          </w:p>
        </w:tc>
        <w:tc>
          <w:tcPr>
            <w:tcW w:w="688" w:type="dxa"/>
            <w:tcBorders>
              <w:top w:val="nil"/>
              <w:left w:val="nil"/>
              <w:bottom w:val="nil"/>
              <w:right w:val="nil"/>
            </w:tcBorders>
            <w:shd w:val="clear" w:color="auto" w:fill="auto"/>
            <w:noWrap/>
            <w:vAlign w:val="bottom"/>
            <w:hideMark/>
          </w:tcPr>
          <w:p w14:paraId="138B8ACC" w14:textId="564BCCD0" w:rsidR="00FF195B" w:rsidRPr="00090530" w:rsidDel="00FF195B" w:rsidRDefault="00FF195B" w:rsidP="006E3D2B">
            <w:pPr>
              <w:spacing w:after="0"/>
              <w:rPr>
                <w:del w:id="19268" w:author="Steve Barbeaux" w:date="2022-10-10T12:47:00Z"/>
                <w:sz w:val="18"/>
                <w:szCs w:val="18"/>
              </w:rPr>
            </w:pPr>
          </w:p>
        </w:tc>
        <w:tc>
          <w:tcPr>
            <w:tcW w:w="646" w:type="dxa"/>
            <w:tcBorders>
              <w:top w:val="nil"/>
              <w:left w:val="nil"/>
              <w:bottom w:val="nil"/>
              <w:right w:val="nil"/>
            </w:tcBorders>
            <w:shd w:val="clear" w:color="auto" w:fill="auto"/>
            <w:noWrap/>
            <w:vAlign w:val="bottom"/>
            <w:hideMark/>
          </w:tcPr>
          <w:p w14:paraId="6B585DB1" w14:textId="34FD1976" w:rsidR="00FF195B" w:rsidRPr="00090530" w:rsidDel="00FF195B" w:rsidRDefault="00FF195B" w:rsidP="006E3D2B">
            <w:pPr>
              <w:spacing w:after="0"/>
              <w:rPr>
                <w:del w:id="19269" w:author="Steve Barbeaux" w:date="2022-10-10T12:47:00Z"/>
                <w:sz w:val="18"/>
                <w:szCs w:val="18"/>
              </w:rPr>
            </w:pPr>
          </w:p>
        </w:tc>
        <w:tc>
          <w:tcPr>
            <w:tcW w:w="630" w:type="dxa"/>
            <w:tcBorders>
              <w:top w:val="nil"/>
              <w:left w:val="nil"/>
              <w:bottom w:val="nil"/>
              <w:right w:val="single" w:sz="4" w:space="0" w:color="auto"/>
            </w:tcBorders>
            <w:shd w:val="clear" w:color="auto" w:fill="auto"/>
            <w:noWrap/>
            <w:vAlign w:val="bottom"/>
            <w:hideMark/>
          </w:tcPr>
          <w:p w14:paraId="380F483C" w14:textId="6CC68BCC" w:rsidR="00FF195B" w:rsidRPr="00090530" w:rsidDel="00FF195B" w:rsidRDefault="00FF195B" w:rsidP="006E3D2B">
            <w:pPr>
              <w:spacing w:after="0"/>
              <w:rPr>
                <w:del w:id="19270" w:author="Steve Barbeaux" w:date="2022-10-10T12:47:00Z"/>
                <w:sz w:val="18"/>
                <w:szCs w:val="18"/>
              </w:rPr>
            </w:pPr>
          </w:p>
        </w:tc>
        <w:tc>
          <w:tcPr>
            <w:tcW w:w="787" w:type="dxa"/>
            <w:tcBorders>
              <w:top w:val="nil"/>
              <w:left w:val="single" w:sz="4" w:space="0" w:color="auto"/>
              <w:bottom w:val="nil"/>
              <w:right w:val="nil"/>
            </w:tcBorders>
            <w:shd w:val="clear" w:color="auto" w:fill="auto"/>
            <w:noWrap/>
            <w:vAlign w:val="center"/>
          </w:tcPr>
          <w:p w14:paraId="3D53063B" w14:textId="17EDF956" w:rsidR="00FF195B" w:rsidRPr="00090530" w:rsidDel="00FF195B" w:rsidRDefault="00FF195B" w:rsidP="006E3D2B">
            <w:pPr>
              <w:spacing w:after="0"/>
              <w:jc w:val="right"/>
              <w:rPr>
                <w:del w:id="19271" w:author="Steve Barbeaux" w:date="2022-10-10T12:47:00Z"/>
                <w:color w:val="000000"/>
                <w:sz w:val="18"/>
                <w:szCs w:val="18"/>
              </w:rPr>
            </w:pPr>
            <w:del w:id="19272" w:author="Steve Barbeaux" w:date="2022-10-10T12:39:00Z">
              <w:r w:rsidDel="00FF195B">
                <w:rPr>
                  <w:color w:val="000000"/>
                  <w:sz w:val="18"/>
                  <w:szCs w:val="18"/>
                </w:rPr>
                <w:delText>0.6</w:delText>
              </w:r>
            </w:del>
          </w:p>
        </w:tc>
      </w:tr>
      <w:tr w:rsidR="00FF195B" w:rsidRPr="00172DBF" w:rsidDel="00FF195B" w14:paraId="3130487C" w14:textId="7944507F" w:rsidTr="00F36E92">
        <w:trPr>
          <w:del w:id="19273" w:author="Steve Barbeaux" w:date="2022-10-10T12:47:00Z"/>
        </w:trPr>
        <w:tc>
          <w:tcPr>
            <w:tcW w:w="2043" w:type="dxa"/>
            <w:tcBorders>
              <w:top w:val="nil"/>
              <w:left w:val="nil"/>
              <w:bottom w:val="nil"/>
              <w:right w:val="nil"/>
            </w:tcBorders>
            <w:shd w:val="clear" w:color="auto" w:fill="auto"/>
            <w:noWrap/>
            <w:vAlign w:val="bottom"/>
            <w:hideMark/>
          </w:tcPr>
          <w:p w14:paraId="148C013C" w14:textId="0536B78C" w:rsidR="00FF195B" w:rsidRPr="00090530" w:rsidDel="00FF195B" w:rsidRDefault="00FF195B" w:rsidP="006E3D2B">
            <w:pPr>
              <w:spacing w:after="0"/>
              <w:rPr>
                <w:del w:id="19274" w:author="Steve Barbeaux" w:date="2022-10-10T12:47:00Z"/>
                <w:color w:val="000000"/>
                <w:sz w:val="16"/>
                <w:szCs w:val="16"/>
              </w:rPr>
            </w:pPr>
            <w:del w:id="19275" w:author="Steve Barbeaux" w:date="2022-10-10T12:47:00Z">
              <w:r w:rsidRPr="00090530" w:rsidDel="00FF195B">
                <w:rPr>
                  <w:color w:val="000000"/>
                  <w:sz w:val="16"/>
                  <w:szCs w:val="16"/>
                </w:rPr>
                <w:delText>Pacific sleeper shark</w:delText>
              </w:r>
            </w:del>
          </w:p>
        </w:tc>
        <w:tc>
          <w:tcPr>
            <w:tcW w:w="687" w:type="dxa"/>
            <w:tcBorders>
              <w:top w:val="nil"/>
              <w:left w:val="nil"/>
              <w:bottom w:val="nil"/>
              <w:right w:val="nil"/>
            </w:tcBorders>
            <w:shd w:val="clear" w:color="auto" w:fill="auto"/>
            <w:noWrap/>
            <w:vAlign w:val="bottom"/>
            <w:hideMark/>
          </w:tcPr>
          <w:p w14:paraId="6015E3ED" w14:textId="1F2C3B2C" w:rsidR="00FF195B" w:rsidRPr="00090530" w:rsidDel="00FF195B" w:rsidRDefault="00FF195B" w:rsidP="006E3D2B">
            <w:pPr>
              <w:spacing w:after="0"/>
              <w:jc w:val="right"/>
              <w:rPr>
                <w:del w:id="19276" w:author="Steve Barbeaux" w:date="2022-10-10T12:47:00Z"/>
                <w:color w:val="000000"/>
                <w:sz w:val="18"/>
                <w:szCs w:val="18"/>
              </w:rPr>
            </w:pPr>
          </w:p>
        </w:tc>
        <w:tc>
          <w:tcPr>
            <w:tcW w:w="688" w:type="dxa"/>
            <w:tcBorders>
              <w:top w:val="nil"/>
              <w:left w:val="nil"/>
              <w:bottom w:val="nil"/>
              <w:right w:val="nil"/>
            </w:tcBorders>
            <w:shd w:val="clear" w:color="auto" w:fill="auto"/>
            <w:noWrap/>
            <w:vAlign w:val="bottom"/>
            <w:hideMark/>
          </w:tcPr>
          <w:p w14:paraId="42D5D982" w14:textId="7EE6BB22" w:rsidR="00FF195B" w:rsidRPr="00090530" w:rsidDel="00FF195B" w:rsidRDefault="00FF195B" w:rsidP="006E3D2B">
            <w:pPr>
              <w:spacing w:after="0"/>
              <w:rPr>
                <w:del w:id="19277" w:author="Steve Barbeaux" w:date="2022-10-10T12:47:00Z"/>
                <w:sz w:val="18"/>
                <w:szCs w:val="18"/>
              </w:rPr>
            </w:pPr>
          </w:p>
        </w:tc>
        <w:tc>
          <w:tcPr>
            <w:tcW w:w="688" w:type="dxa"/>
            <w:tcBorders>
              <w:top w:val="nil"/>
              <w:left w:val="nil"/>
              <w:bottom w:val="nil"/>
              <w:right w:val="nil"/>
            </w:tcBorders>
            <w:shd w:val="clear" w:color="auto" w:fill="auto"/>
            <w:noWrap/>
            <w:vAlign w:val="bottom"/>
            <w:hideMark/>
          </w:tcPr>
          <w:p w14:paraId="210624F9" w14:textId="74A5F15F" w:rsidR="00FF195B" w:rsidRPr="00090530" w:rsidDel="00FF195B" w:rsidRDefault="00FF195B" w:rsidP="006E3D2B">
            <w:pPr>
              <w:spacing w:after="0"/>
              <w:rPr>
                <w:del w:id="19278" w:author="Steve Barbeaux" w:date="2022-10-10T12:47:00Z"/>
                <w:sz w:val="18"/>
                <w:szCs w:val="18"/>
              </w:rPr>
            </w:pPr>
          </w:p>
        </w:tc>
        <w:tc>
          <w:tcPr>
            <w:tcW w:w="646" w:type="dxa"/>
            <w:tcBorders>
              <w:top w:val="nil"/>
              <w:left w:val="nil"/>
              <w:bottom w:val="nil"/>
              <w:right w:val="nil"/>
            </w:tcBorders>
            <w:shd w:val="clear" w:color="auto" w:fill="auto"/>
            <w:noWrap/>
            <w:vAlign w:val="bottom"/>
            <w:hideMark/>
          </w:tcPr>
          <w:p w14:paraId="03C528A5" w14:textId="1D29CA9E" w:rsidR="00FF195B" w:rsidRPr="00090530" w:rsidDel="00FF195B" w:rsidRDefault="00FF195B" w:rsidP="006E3D2B">
            <w:pPr>
              <w:spacing w:after="0"/>
              <w:rPr>
                <w:del w:id="19279" w:author="Steve Barbeaux" w:date="2022-10-10T12:47:00Z"/>
                <w:sz w:val="18"/>
                <w:szCs w:val="18"/>
              </w:rPr>
            </w:pPr>
          </w:p>
        </w:tc>
        <w:tc>
          <w:tcPr>
            <w:tcW w:w="630" w:type="dxa"/>
            <w:tcBorders>
              <w:top w:val="nil"/>
              <w:left w:val="nil"/>
              <w:bottom w:val="nil"/>
              <w:right w:val="single" w:sz="4" w:space="0" w:color="auto"/>
            </w:tcBorders>
            <w:shd w:val="clear" w:color="auto" w:fill="auto"/>
            <w:noWrap/>
            <w:vAlign w:val="bottom"/>
            <w:hideMark/>
          </w:tcPr>
          <w:p w14:paraId="3DB500A8" w14:textId="674EC1AC" w:rsidR="00FF195B" w:rsidRPr="00090530" w:rsidDel="00FF195B" w:rsidRDefault="00FF195B" w:rsidP="006E3D2B">
            <w:pPr>
              <w:spacing w:after="0"/>
              <w:rPr>
                <w:del w:id="19280" w:author="Steve Barbeaux" w:date="2022-10-10T12:47:00Z"/>
                <w:sz w:val="18"/>
                <w:szCs w:val="18"/>
              </w:rPr>
            </w:pPr>
          </w:p>
        </w:tc>
        <w:tc>
          <w:tcPr>
            <w:tcW w:w="787" w:type="dxa"/>
            <w:tcBorders>
              <w:top w:val="nil"/>
              <w:left w:val="single" w:sz="4" w:space="0" w:color="auto"/>
              <w:bottom w:val="nil"/>
              <w:right w:val="nil"/>
            </w:tcBorders>
            <w:shd w:val="clear" w:color="auto" w:fill="auto"/>
            <w:noWrap/>
            <w:vAlign w:val="center"/>
          </w:tcPr>
          <w:p w14:paraId="63E70824" w14:textId="5368DF1D" w:rsidR="00FF195B" w:rsidRPr="00090530" w:rsidDel="00FF195B" w:rsidRDefault="00FF195B" w:rsidP="006E3D2B">
            <w:pPr>
              <w:spacing w:after="0"/>
              <w:jc w:val="right"/>
              <w:rPr>
                <w:del w:id="19281" w:author="Steve Barbeaux" w:date="2022-10-10T12:47:00Z"/>
                <w:color w:val="000000"/>
                <w:sz w:val="18"/>
                <w:szCs w:val="18"/>
              </w:rPr>
            </w:pPr>
            <w:del w:id="19282" w:author="Steve Barbeaux" w:date="2022-10-10T12:39:00Z">
              <w:r w:rsidDel="00FF195B">
                <w:rPr>
                  <w:color w:val="000000"/>
                  <w:sz w:val="18"/>
                  <w:szCs w:val="18"/>
                </w:rPr>
                <w:delText>0.6</w:delText>
              </w:r>
            </w:del>
          </w:p>
        </w:tc>
      </w:tr>
      <w:tr w:rsidR="00FF195B" w:rsidRPr="00172DBF" w:rsidDel="00FF195B" w14:paraId="235B8723" w14:textId="4C0C88A6" w:rsidTr="00F36E92">
        <w:trPr>
          <w:del w:id="19283" w:author="Steve Barbeaux" w:date="2022-10-10T12:47:00Z"/>
        </w:trPr>
        <w:tc>
          <w:tcPr>
            <w:tcW w:w="2043" w:type="dxa"/>
            <w:tcBorders>
              <w:top w:val="nil"/>
              <w:left w:val="nil"/>
              <w:bottom w:val="nil"/>
              <w:right w:val="nil"/>
            </w:tcBorders>
            <w:shd w:val="clear" w:color="auto" w:fill="auto"/>
            <w:noWrap/>
            <w:vAlign w:val="bottom"/>
            <w:hideMark/>
          </w:tcPr>
          <w:p w14:paraId="24599D1B" w14:textId="09FC11AC" w:rsidR="00FF195B" w:rsidRPr="00090530" w:rsidDel="00FF195B" w:rsidRDefault="00FF195B" w:rsidP="006E3D2B">
            <w:pPr>
              <w:spacing w:after="0"/>
              <w:rPr>
                <w:del w:id="19284" w:author="Steve Barbeaux" w:date="2022-10-10T12:47:00Z"/>
                <w:color w:val="000000"/>
                <w:sz w:val="16"/>
                <w:szCs w:val="16"/>
              </w:rPr>
            </w:pPr>
            <w:del w:id="19285" w:author="Steve Barbeaux" w:date="2022-10-10T12:47:00Z">
              <w:r w:rsidRPr="00090530" w:rsidDel="00FF195B">
                <w:rPr>
                  <w:color w:val="000000"/>
                  <w:sz w:val="16"/>
                  <w:szCs w:val="16"/>
                </w:rPr>
                <w:delText>rockfish, shortraker</w:delText>
              </w:r>
            </w:del>
          </w:p>
        </w:tc>
        <w:tc>
          <w:tcPr>
            <w:tcW w:w="687" w:type="dxa"/>
            <w:tcBorders>
              <w:top w:val="nil"/>
              <w:left w:val="nil"/>
              <w:bottom w:val="nil"/>
              <w:right w:val="nil"/>
            </w:tcBorders>
            <w:shd w:val="clear" w:color="auto" w:fill="auto"/>
            <w:noWrap/>
            <w:vAlign w:val="bottom"/>
            <w:hideMark/>
          </w:tcPr>
          <w:p w14:paraId="32D4813C" w14:textId="263EAFE1" w:rsidR="00FF195B" w:rsidRPr="00090530" w:rsidDel="00FF195B" w:rsidRDefault="00FF195B" w:rsidP="006E3D2B">
            <w:pPr>
              <w:spacing w:after="0"/>
              <w:rPr>
                <w:del w:id="19286" w:author="Steve Barbeaux" w:date="2022-10-10T12:47:00Z"/>
                <w:sz w:val="18"/>
                <w:szCs w:val="18"/>
              </w:rPr>
            </w:pPr>
          </w:p>
        </w:tc>
        <w:tc>
          <w:tcPr>
            <w:tcW w:w="688" w:type="dxa"/>
            <w:tcBorders>
              <w:top w:val="nil"/>
              <w:left w:val="nil"/>
              <w:bottom w:val="nil"/>
              <w:right w:val="nil"/>
            </w:tcBorders>
            <w:shd w:val="clear" w:color="auto" w:fill="auto"/>
            <w:noWrap/>
            <w:vAlign w:val="bottom"/>
            <w:hideMark/>
          </w:tcPr>
          <w:p w14:paraId="1D6EABA6" w14:textId="4DEE0DA6" w:rsidR="00FF195B" w:rsidRPr="00090530" w:rsidDel="00FF195B" w:rsidRDefault="00FF195B" w:rsidP="006E3D2B">
            <w:pPr>
              <w:spacing w:after="0"/>
              <w:rPr>
                <w:del w:id="19287" w:author="Steve Barbeaux" w:date="2022-10-10T12:47:00Z"/>
                <w:sz w:val="18"/>
                <w:szCs w:val="18"/>
              </w:rPr>
            </w:pPr>
          </w:p>
        </w:tc>
        <w:tc>
          <w:tcPr>
            <w:tcW w:w="688" w:type="dxa"/>
            <w:tcBorders>
              <w:top w:val="nil"/>
              <w:left w:val="nil"/>
              <w:bottom w:val="nil"/>
              <w:right w:val="nil"/>
            </w:tcBorders>
            <w:shd w:val="clear" w:color="auto" w:fill="auto"/>
            <w:noWrap/>
            <w:vAlign w:val="bottom"/>
            <w:hideMark/>
          </w:tcPr>
          <w:p w14:paraId="39BBB268" w14:textId="408E7B03" w:rsidR="00FF195B" w:rsidRPr="00090530" w:rsidDel="00FF195B" w:rsidRDefault="00FF195B" w:rsidP="006E3D2B">
            <w:pPr>
              <w:spacing w:after="0"/>
              <w:jc w:val="right"/>
              <w:rPr>
                <w:del w:id="19288" w:author="Steve Barbeaux" w:date="2022-10-10T12:47:00Z"/>
                <w:color w:val="000000"/>
                <w:sz w:val="18"/>
                <w:szCs w:val="18"/>
              </w:rPr>
            </w:pPr>
            <w:del w:id="19289" w:author="Steve Barbeaux" w:date="2022-10-10T12:47:00Z">
              <w:r w:rsidRPr="00090530" w:rsidDel="00FF195B">
                <w:rPr>
                  <w:color w:val="000000"/>
                  <w:sz w:val="18"/>
                  <w:szCs w:val="18"/>
                </w:rPr>
                <w:delText>0.2</w:delText>
              </w:r>
            </w:del>
          </w:p>
        </w:tc>
        <w:tc>
          <w:tcPr>
            <w:tcW w:w="646" w:type="dxa"/>
            <w:tcBorders>
              <w:top w:val="nil"/>
              <w:left w:val="nil"/>
              <w:bottom w:val="nil"/>
              <w:right w:val="nil"/>
            </w:tcBorders>
            <w:shd w:val="clear" w:color="auto" w:fill="auto"/>
            <w:noWrap/>
            <w:vAlign w:val="bottom"/>
            <w:hideMark/>
          </w:tcPr>
          <w:p w14:paraId="70B814F9" w14:textId="3511F689" w:rsidR="00FF195B" w:rsidRPr="00090530" w:rsidDel="00FF195B" w:rsidRDefault="00FF195B" w:rsidP="006E3D2B">
            <w:pPr>
              <w:spacing w:after="0"/>
              <w:jc w:val="right"/>
              <w:rPr>
                <w:del w:id="19290" w:author="Steve Barbeaux" w:date="2022-10-10T12:47:00Z"/>
                <w:color w:val="000000"/>
                <w:sz w:val="18"/>
                <w:szCs w:val="18"/>
              </w:rPr>
            </w:pPr>
          </w:p>
        </w:tc>
        <w:tc>
          <w:tcPr>
            <w:tcW w:w="630" w:type="dxa"/>
            <w:tcBorders>
              <w:top w:val="nil"/>
              <w:left w:val="nil"/>
              <w:bottom w:val="nil"/>
              <w:right w:val="single" w:sz="4" w:space="0" w:color="auto"/>
            </w:tcBorders>
            <w:shd w:val="clear" w:color="auto" w:fill="auto"/>
            <w:noWrap/>
            <w:vAlign w:val="bottom"/>
            <w:hideMark/>
          </w:tcPr>
          <w:p w14:paraId="61098273" w14:textId="0D2BB473" w:rsidR="00FF195B" w:rsidRPr="00090530" w:rsidDel="00FF195B" w:rsidRDefault="00FF195B" w:rsidP="006E3D2B">
            <w:pPr>
              <w:spacing w:after="0"/>
              <w:jc w:val="right"/>
              <w:rPr>
                <w:del w:id="19291" w:author="Steve Barbeaux" w:date="2022-10-10T12:47:00Z"/>
                <w:color w:val="000000"/>
                <w:sz w:val="18"/>
                <w:szCs w:val="18"/>
              </w:rPr>
            </w:pPr>
            <w:del w:id="19292" w:author="Steve Barbeaux" w:date="2022-10-10T12:47:00Z">
              <w:r w:rsidRPr="00090530" w:rsidDel="00FF195B">
                <w:rPr>
                  <w:color w:val="000000"/>
                  <w:sz w:val="18"/>
                  <w:szCs w:val="18"/>
                </w:rPr>
                <w:delText>0.0</w:delText>
              </w:r>
            </w:del>
          </w:p>
        </w:tc>
        <w:tc>
          <w:tcPr>
            <w:tcW w:w="787" w:type="dxa"/>
            <w:tcBorders>
              <w:top w:val="nil"/>
              <w:left w:val="single" w:sz="4" w:space="0" w:color="auto"/>
              <w:bottom w:val="nil"/>
              <w:right w:val="nil"/>
            </w:tcBorders>
            <w:shd w:val="clear" w:color="auto" w:fill="auto"/>
            <w:noWrap/>
            <w:vAlign w:val="center"/>
          </w:tcPr>
          <w:p w14:paraId="44DE687E" w14:textId="60B6489D" w:rsidR="00FF195B" w:rsidRPr="00090530" w:rsidDel="00FF195B" w:rsidRDefault="00FF195B" w:rsidP="006E3D2B">
            <w:pPr>
              <w:spacing w:after="0"/>
              <w:jc w:val="right"/>
              <w:rPr>
                <w:del w:id="19293" w:author="Steve Barbeaux" w:date="2022-10-10T12:47:00Z"/>
                <w:color w:val="000000"/>
                <w:sz w:val="18"/>
                <w:szCs w:val="18"/>
              </w:rPr>
            </w:pPr>
            <w:del w:id="19294" w:author="Steve Barbeaux" w:date="2022-10-10T12:39:00Z">
              <w:r w:rsidDel="00FF195B">
                <w:rPr>
                  <w:color w:val="000000"/>
                  <w:sz w:val="18"/>
                  <w:szCs w:val="18"/>
                </w:rPr>
                <w:delText>0.3</w:delText>
              </w:r>
            </w:del>
          </w:p>
        </w:tc>
      </w:tr>
      <w:tr w:rsidR="00FF195B" w:rsidRPr="00172DBF" w:rsidDel="00FF195B" w14:paraId="73C800E1" w14:textId="3ACF1714" w:rsidTr="00F36E92">
        <w:trPr>
          <w:del w:id="19295" w:author="Steve Barbeaux" w:date="2022-10-10T12:47:00Z"/>
        </w:trPr>
        <w:tc>
          <w:tcPr>
            <w:tcW w:w="2043" w:type="dxa"/>
            <w:tcBorders>
              <w:top w:val="nil"/>
              <w:left w:val="nil"/>
              <w:bottom w:val="nil"/>
              <w:right w:val="nil"/>
            </w:tcBorders>
            <w:shd w:val="clear" w:color="auto" w:fill="auto"/>
            <w:noWrap/>
            <w:vAlign w:val="bottom"/>
            <w:hideMark/>
          </w:tcPr>
          <w:p w14:paraId="095C09A2" w14:textId="17E32B70" w:rsidR="00FF195B" w:rsidRPr="00090530" w:rsidDel="00FF195B" w:rsidRDefault="00FF195B" w:rsidP="006E3D2B">
            <w:pPr>
              <w:spacing w:after="0"/>
              <w:rPr>
                <w:del w:id="19296" w:author="Steve Barbeaux" w:date="2022-10-10T12:47:00Z"/>
                <w:color w:val="000000"/>
                <w:sz w:val="16"/>
                <w:szCs w:val="16"/>
              </w:rPr>
            </w:pPr>
            <w:del w:id="19297" w:author="Steve Barbeaux" w:date="2022-10-10T12:47:00Z">
              <w:r w:rsidRPr="00090530" w:rsidDel="00FF195B">
                <w:rPr>
                  <w:color w:val="000000"/>
                  <w:sz w:val="16"/>
                  <w:szCs w:val="16"/>
                </w:rPr>
                <w:delText>turbot, Greenland</w:delText>
              </w:r>
            </w:del>
          </w:p>
        </w:tc>
        <w:tc>
          <w:tcPr>
            <w:tcW w:w="687" w:type="dxa"/>
            <w:tcBorders>
              <w:top w:val="nil"/>
              <w:left w:val="nil"/>
              <w:bottom w:val="nil"/>
              <w:right w:val="nil"/>
            </w:tcBorders>
            <w:shd w:val="clear" w:color="auto" w:fill="auto"/>
            <w:noWrap/>
            <w:vAlign w:val="bottom"/>
            <w:hideMark/>
          </w:tcPr>
          <w:p w14:paraId="15FD0AEB" w14:textId="01062715" w:rsidR="00FF195B" w:rsidRPr="00090530" w:rsidDel="00FF195B" w:rsidRDefault="00FF195B" w:rsidP="006E3D2B">
            <w:pPr>
              <w:spacing w:after="0"/>
              <w:rPr>
                <w:del w:id="19298" w:author="Steve Barbeaux" w:date="2022-10-10T12:47:00Z"/>
                <w:sz w:val="18"/>
                <w:szCs w:val="18"/>
              </w:rPr>
            </w:pPr>
          </w:p>
        </w:tc>
        <w:tc>
          <w:tcPr>
            <w:tcW w:w="688" w:type="dxa"/>
            <w:tcBorders>
              <w:top w:val="nil"/>
              <w:left w:val="nil"/>
              <w:bottom w:val="nil"/>
              <w:right w:val="nil"/>
            </w:tcBorders>
            <w:shd w:val="clear" w:color="auto" w:fill="auto"/>
            <w:noWrap/>
            <w:vAlign w:val="bottom"/>
            <w:hideMark/>
          </w:tcPr>
          <w:p w14:paraId="27989F48" w14:textId="6415F75D" w:rsidR="00FF195B" w:rsidRPr="00090530" w:rsidDel="00FF195B" w:rsidRDefault="00FF195B" w:rsidP="006E3D2B">
            <w:pPr>
              <w:spacing w:after="0"/>
              <w:rPr>
                <w:del w:id="19299" w:author="Steve Barbeaux" w:date="2022-10-10T12:47:00Z"/>
                <w:sz w:val="18"/>
                <w:szCs w:val="18"/>
              </w:rPr>
            </w:pPr>
          </w:p>
        </w:tc>
        <w:tc>
          <w:tcPr>
            <w:tcW w:w="688" w:type="dxa"/>
            <w:tcBorders>
              <w:top w:val="nil"/>
              <w:left w:val="nil"/>
              <w:bottom w:val="nil"/>
              <w:right w:val="nil"/>
            </w:tcBorders>
            <w:shd w:val="clear" w:color="auto" w:fill="auto"/>
            <w:noWrap/>
            <w:vAlign w:val="bottom"/>
            <w:hideMark/>
          </w:tcPr>
          <w:p w14:paraId="252352B1" w14:textId="39BFA778" w:rsidR="00FF195B" w:rsidRPr="00090530" w:rsidDel="00FF195B" w:rsidRDefault="00FF195B" w:rsidP="006E3D2B">
            <w:pPr>
              <w:spacing w:after="0"/>
              <w:rPr>
                <w:del w:id="19300" w:author="Steve Barbeaux" w:date="2022-10-10T12:47:00Z"/>
                <w:sz w:val="18"/>
                <w:szCs w:val="18"/>
              </w:rPr>
            </w:pPr>
          </w:p>
        </w:tc>
        <w:tc>
          <w:tcPr>
            <w:tcW w:w="646" w:type="dxa"/>
            <w:tcBorders>
              <w:top w:val="nil"/>
              <w:left w:val="nil"/>
              <w:bottom w:val="nil"/>
              <w:right w:val="nil"/>
            </w:tcBorders>
            <w:shd w:val="clear" w:color="auto" w:fill="auto"/>
            <w:noWrap/>
            <w:vAlign w:val="bottom"/>
            <w:hideMark/>
          </w:tcPr>
          <w:p w14:paraId="5728195B" w14:textId="08886F21" w:rsidR="00FF195B" w:rsidRPr="00090530" w:rsidDel="00FF195B" w:rsidRDefault="00FF195B" w:rsidP="006E3D2B">
            <w:pPr>
              <w:spacing w:after="0"/>
              <w:rPr>
                <w:del w:id="19301" w:author="Steve Barbeaux" w:date="2022-10-10T12:47:00Z"/>
                <w:sz w:val="18"/>
                <w:szCs w:val="18"/>
              </w:rPr>
            </w:pPr>
          </w:p>
        </w:tc>
        <w:tc>
          <w:tcPr>
            <w:tcW w:w="630" w:type="dxa"/>
            <w:tcBorders>
              <w:top w:val="nil"/>
              <w:left w:val="nil"/>
              <w:bottom w:val="nil"/>
              <w:right w:val="single" w:sz="4" w:space="0" w:color="auto"/>
            </w:tcBorders>
            <w:shd w:val="clear" w:color="auto" w:fill="auto"/>
            <w:noWrap/>
            <w:vAlign w:val="bottom"/>
            <w:hideMark/>
          </w:tcPr>
          <w:p w14:paraId="386195B8" w14:textId="751BF1DE" w:rsidR="00FF195B" w:rsidRPr="00090530" w:rsidDel="00FF195B" w:rsidRDefault="00FF195B" w:rsidP="006E3D2B">
            <w:pPr>
              <w:spacing w:after="0"/>
              <w:rPr>
                <w:del w:id="19302" w:author="Steve Barbeaux" w:date="2022-10-10T12:47:00Z"/>
                <w:sz w:val="18"/>
                <w:szCs w:val="18"/>
              </w:rPr>
            </w:pPr>
          </w:p>
        </w:tc>
        <w:tc>
          <w:tcPr>
            <w:tcW w:w="787" w:type="dxa"/>
            <w:tcBorders>
              <w:top w:val="nil"/>
              <w:left w:val="single" w:sz="4" w:space="0" w:color="auto"/>
              <w:bottom w:val="nil"/>
              <w:right w:val="nil"/>
            </w:tcBorders>
            <w:shd w:val="clear" w:color="auto" w:fill="auto"/>
            <w:noWrap/>
            <w:vAlign w:val="center"/>
          </w:tcPr>
          <w:p w14:paraId="12B98FA2" w14:textId="4C1ACA48" w:rsidR="00FF195B" w:rsidRPr="00090530" w:rsidDel="00FF195B" w:rsidRDefault="00FF195B" w:rsidP="006E3D2B">
            <w:pPr>
              <w:spacing w:after="0"/>
              <w:jc w:val="right"/>
              <w:rPr>
                <w:del w:id="19303" w:author="Steve Barbeaux" w:date="2022-10-10T12:47:00Z"/>
                <w:color w:val="000000"/>
                <w:sz w:val="18"/>
                <w:szCs w:val="18"/>
              </w:rPr>
            </w:pPr>
            <w:del w:id="19304" w:author="Steve Barbeaux" w:date="2022-10-10T12:39:00Z">
              <w:r w:rsidDel="00FF195B">
                <w:rPr>
                  <w:color w:val="000000"/>
                  <w:sz w:val="18"/>
                  <w:szCs w:val="18"/>
                </w:rPr>
                <w:delText>0.2</w:delText>
              </w:r>
            </w:del>
          </w:p>
        </w:tc>
      </w:tr>
      <w:tr w:rsidR="00FF195B" w:rsidRPr="00172DBF" w:rsidDel="00FF195B" w14:paraId="5FC0BD1F" w14:textId="1D3D2F7C" w:rsidTr="00F36E92">
        <w:trPr>
          <w:del w:id="19305" w:author="Steve Barbeaux" w:date="2022-10-10T12:47:00Z"/>
        </w:trPr>
        <w:tc>
          <w:tcPr>
            <w:tcW w:w="2043" w:type="dxa"/>
            <w:tcBorders>
              <w:top w:val="nil"/>
              <w:left w:val="nil"/>
              <w:bottom w:val="nil"/>
              <w:right w:val="nil"/>
            </w:tcBorders>
            <w:shd w:val="clear" w:color="auto" w:fill="auto"/>
            <w:noWrap/>
            <w:vAlign w:val="bottom"/>
            <w:hideMark/>
          </w:tcPr>
          <w:p w14:paraId="5AD6BF6F" w14:textId="35B53BD3" w:rsidR="00FF195B" w:rsidRPr="00090530" w:rsidDel="00FF195B" w:rsidRDefault="00FF195B" w:rsidP="006E3D2B">
            <w:pPr>
              <w:spacing w:after="0"/>
              <w:rPr>
                <w:del w:id="19306" w:author="Steve Barbeaux" w:date="2022-10-10T12:47:00Z"/>
                <w:color w:val="000000"/>
                <w:sz w:val="16"/>
                <w:szCs w:val="16"/>
              </w:rPr>
            </w:pPr>
            <w:del w:id="19307" w:author="Steve Barbeaux" w:date="2022-10-10T12:47:00Z">
              <w:r w:rsidRPr="00090530" w:rsidDel="00FF195B">
                <w:rPr>
                  <w:color w:val="000000"/>
                  <w:sz w:val="16"/>
                  <w:szCs w:val="16"/>
                </w:rPr>
                <w:delText>sculpin, other large</w:delText>
              </w:r>
            </w:del>
          </w:p>
        </w:tc>
        <w:tc>
          <w:tcPr>
            <w:tcW w:w="687" w:type="dxa"/>
            <w:tcBorders>
              <w:top w:val="nil"/>
              <w:left w:val="nil"/>
              <w:bottom w:val="nil"/>
              <w:right w:val="nil"/>
            </w:tcBorders>
            <w:shd w:val="clear" w:color="auto" w:fill="auto"/>
            <w:noWrap/>
            <w:vAlign w:val="bottom"/>
            <w:hideMark/>
          </w:tcPr>
          <w:p w14:paraId="7F938147" w14:textId="04C4D42A" w:rsidR="00FF195B" w:rsidRPr="00090530" w:rsidDel="00FF195B" w:rsidRDefault="00FF195B" w:rsidP="006E3D2B">
            <w:pPr>
              <w:spacing w:after="0"/>
              <w:rPr>
                <w:del w:id="19308" w:author="Steve Barbeaux" w:date="2022-10-10T12:47:00Z"/>
                <w:sz w:val="18"/>
                <w:szCs w:val="18"/>
              </w:rPr>
            </w:pPr>
          </w:p>
        </w:tc>
        <w:tc>
          <w:tcPr>
            <w:tcW w:w="688" w:type="dxa"/>
            <w:tcBorders>
              <w:top w:val="nil"/>
              <w:left w:val="nil"/>
              <w:bottom w:val="nil"/>
              <w:right w:val="nil"/>
            </w:tcBorders>
            <w:shd w:val="clear" w:color="auto" w:fill="auto"/>
            <w:noWrap/>
            <w:vAlign w:val="bottom"/>
            <w:hideMark/>
          </w:tcPr>
          <w:p w14:paraId="58D37229" w14:textId="0E0BFFD1" w:rsidR="00FF195B" w:rsidRPr="00090530" w:rsidDel="00FF195B" w:rsidRDefault="00FF195B" w:rsidP="006E3D2B">
            <w:pPr>
              <w:spacing w:after="0"/>
              <w:rPr>
                <w:del w:id="19309" w:author="Steve Barbeaux" w:date="2022-10-10T12:47:00Z"/>
                <w:sz w:val="18"/>
                <w:szCs w:val="18"/>
              </w:rPr>
            </w:pPr>
          </w:p>
        </w:tc>
        <w:tc>
          <w:tcPr>
            <w:tcW w:w="688" w:type="dxa"/>
            <w:tcBorders>
              <w:top w:val="nil"/>
              <w:left w:val="nil"/>
              <w:bottom w:val="nil"/>
              <w:right w:val="nil"/>
            </w:tcBorders>
            <w:shd w:val="clear" w:color="auto" w:fill="auto"/>
            <w:noWrap/>
            <w:vAlign w:val="bottom"/>
            <w:hideMark/>
          </w:tcPr>
          <w:p w14:paraId="42CF61FD" w14:textId="7D619D02" w:rsidR="00FF195B" w:rsidRPr="00090530" w:rsidDel="00FF195B" w:rsidRDefault="00FF195B" w:rsidP="006E3D2B">
            <w:pPr>
              <w:spacing w:after="0"/>
              <w:jc w:val="right"/>
              <w:rPr>
                <w:del w:id="19310" w:author="Steve Barbeaux" w:date="2022-10-10T12:47:00Z"/>
                <w:color w:val="000000"/>
                <w:sz w:val="18"/>
                <w:szCs w:val="18"/>
              </w:rPr>
            </w:pPr>
            <w:del w:id="19311" w:author="Steve Barbeaux" w:date="2022-10-10T12:47:00Z">
              <w:r w:rsidRPr="00090530" w:rsidDel="00FF195B">
                <w:rPr>
                  <w:color w:val="000000"/>
                  <w:sz w:val="18"/>
                  <w:szCs w:val="18"/>
                </w:rPr>
                <w:delText>0.1</w:delText>
              </w:r>
            </w:del>
          </w:p>
        </w:tc>
        <w:tc>
          <w:tcPr>
            <w:tcW w:w="646" w:type="dxa"/>
            <w:tcBorders>
              <w:top w:val="nil"/>
              <w:left w:val="nil"/>
              <w:bottom w:val="nil"/>
              <w:right w:val="nil"/>
            </w:tcBorders>
            <w:shd w:val="clear" w:color="auto" w:fill="auto"/>
            <w:noWrap/>
            <w:vAlign w:val="bottom"/>
            <w:hideMark/>
          </w:tcPr>
          <w:p w14:paraId="28EF119C" w14:textId="24D15CC0" w:rsidR="00FF195B" w:rsidRPr="00090530" w:rsidDel="00FF195B" w:rsidRDefault="00FF195B" w:rsidP="006E3D2B">
            <w:pPr>
              <w:spacing w:after="0"/>
              <w:jc w:val="right"/>
              <w:rPr>
                <w:del w:id="19312" w:author="Steve Barbeaux" w:date="2022-10-10T12:47:00Z"/>
                <w:color w:val="000000"/>
                <w:sz w:val="18"/>
                <w:szCs w:val="18"/>
              </w:rPr>
            </w:pPr>
          </w:p>
        </w:tc>
        <w:tc>
          <w:tcPr>
            <w:tcW w:w="630" w:type="dxa"/>
            <w:tcBorders>
              <w:top w:val="nil"/>
              <w:left w:val="nil"/>
              <w:bottom w:val="nil"/>
              <w:right w:val="single" w:sz="4" w:space="0" w:color="auto"/>
            </w:tcBorders>
            <w:shd w:val="clear" w:color="auto" w:fill="auto"/>
            <w:noWrap/>
            <w:vAlign w:val="bottom"/>
            <w:hideMark/>
          </w:tcPr>
          <w:p w14:paraId="76835A52" w14:textId="0EDFF184" w:rsidR="00FF195B" w:rsidRPr="00090530" w:rsidDel="00FF195B" w:rsidRDefault="00FF195B" w:rsidP="006E3D2B">
            <w:pPr>
              <w:spacing w:after="0"/>
              <w:rPr>
                <w:del w:id="19313" w:author="Steve Barbeaux" w:date="2022-10-10T12:47:00Z"/>
                <w:sz w:val="18"/>
                <w:szCs w:val="18"/>
              </w:rPr>
            </w:pPr>
          </w:p>
        </w:tc>
        <w:tc>
          <w:tcPr>
            <w:tcW w:w="787" w:type="dxa"/>
            <w:tcBorders>
              <w:top w:val="nil"/>
              <w:left w:val="single" w:sz="4" w:space="0" w:color="auto"/>
              <w:bottom w:val="nil"/>
              <w:right w:val="nil"/>
            </w:tcBorders>
            <w:shd w:val="clear" w:color="auto" w:fill="auto"/>
            <w:noWrap/>
            <w:vAlign w:val="center"/>
          </w:tcPr>
          <w:p w14:paraId="282CF506" w14:textId="40411E88" w:rsidR="00FF195B" w:rsidRPr="00090530" w:rsidDel="00FF195B" w:rsidRDefault="00FF195B" w:rsidP="006E3D2B">
            <w:pPr>
              <w:spacing w:after="0"/>
              <w:jc w:val="right"/>
              <w:rPr>
                <w:del w:id="19314" w:author="Steve Barbeaux" w:date="2022-10-10T12:47:00Z"/>
                <w:color w:val="000000"/>
                <w:sz w:val="18"/>
                <w:szCs w:val="18"/>
              </w:rPr>
            </w:pPr>
            <w:del w:id="19315" w:author="Steve Barbeaux" w:date="2022-10-10T12:39:00Z">
              <w:r w:rsidDel="00FF195B">
                <w:rPr>
                  <w:color w:val="000000"/>
                  <w:sz w:val="18"/>
                  <w:szCs w:val="18"/>
                </w:rPr>
                <w:delText>0.2</w:delText>
              </w:r>
            </w:del>
          </w:p>
        </w:tc>
      </w:tr>
      <w:tr w:rsidR="00FF195B" w:rsidRPr="00172DBF" w:rsidDel="00FF195B" w14:paraId="734251E1" w14:textId="2DAFB2D6" w:rsidTr="00F36E92">
        <w:trPr>
          <w:del w:id="19316" w:author="Steve Barbeaux" w:date="2022-10-10T12:47:00Z"/>
        </w:trPr>
        <w:tc>
          <w:tcPr>
            <w:tcW w:w="2043" w:type="dxa"/>
            <w:tcBorders>
              <w:top w:val="nil"/>
              <w:left w:val="nil"/>
              <w:bottom w:val="nil"/>
              <w:right w:val="nil"/>
            </w:tcBorders>
            <w:shd w:val="clear" w:color="auto" w:fill="auto"/>
            <w:noWrap/>
            <w:vAlign w:val="bottom"/>
            <w:hideMark/>
          </w:tcPr>
          <w:p w14:paraId="00243538" w14:textId="4F5366FC" w:rsidR="00FF195B" w:rsidRPr="00090530" w:rsidDel="00FF195B" w:rsidRDefault="00FF195B" w:rsidP="006E3D2B">
            <w:pPr>
              <w:spacing w:after="0"/>
              <w:rPr>
                <w:del w:id="19317" w:author="Steve Barbeaux" w:date="2022-10-10T12:47:00Z"/>
                <w:color w:val="000000"/>
                <w:sz w:val="16"/>
                <w:szCs w:val="16"/>
              </w:rPr>
            </w:pPr>
            <w:del w:id="19318" w:author="Steve Barbeaux" w:date="2022-10-10T12:47:00Z">
              <w:r w:rsidRPr="00090530" w:rsidDel="00FF195B">
                <w:rPr>
                  <w:color w:val="000000"/>
                  <w:sz w:val="16"/>
                  <w:szCs w:val="16"/>
                </w:rPr>
                <w:delText>rockfish, thornyhead (idiots)</w:delText>
              </w:r>
            </w:del>
          </w:p>
        </w:tc>
        <w:tc>
          <w:tcPr>
            <w:tcW w:w="687" w:type="dxa"/>
            <w:tcBorders>
              <w:top w:val="nil"/>
              <w:left w:val="nil"/>
              <w:bottom w:val="nil"/>
              <w:right w:val="nil"/>
            </w:tcBorders>
            <w:shd w:val="clear" w:color="auto" w:fill="auto"/>
            <w:noWrap/>
            <w:vAlign w:val="bottom"/>
            <w:hideMark/>
          </w:tcPr>
          <w:p w14:paraId="2E600CE7" w14:textId="4DA2C190" w:rsidR="00FF195B" w:rsidRPr="00090530" w:rsidDel="00FF195B" w:rsidRDefault="00FF195B" w:rsidP="006E3D2B">
            <w:pPr>
              <w:spacing w:after="0"/>
              <w:jc w:val="right"/>
              <w:rPr>
                <w:del w:id="19319" w:author="Steve Barbeaux" w:date="2022-10-10T12:47:00Z"/>
                <w:color w:val="000000"/>
                <w:sz w:val="18"/>
                <w:szCs w:val="18"/>
              </w:rPr>
            </w:pPr>
            <w:del w:id="19320" w:author="Steve Barbeaux" w:date="2022-10-10T12:47:00Z">
              <w:r w:rsidRPr="00090530" w:rsidDel="00FF195B">
                <w:rPr>
                  <w:color w:val="000000"/>
                  <w:sz w:val="18"/>
                  <w:szCs w:val="18"/>
                </w:rPr>
                <w:delText>0.0</w:delText>
              </w:r>
            </w:del>
          </w:p>
        </w:tc>
        <w:tc>
          <w:tcPr>
            <w:tcW w:w="688" w:type="dxa"/>
            <w:tcBorders>
              <w:top w:val="nil"/>
              <w:left w:val="nil"/>
              <w:bottom w:val="nil"/>
              <w:right w:val="nil"/>
            </w:tcBorders>
            <w:shd w:val="clear" w:color="auto" w:fill="auto"/>
            <w:noWrap/>
            <w:vAlign w:val="bottom"/>
            <w:hideMark/>
          </w:tcPr>
          <w:p w14:paraId="35DBD123" w14:textId="77E8A05A" w:rsidR="00FF195B" w:rsidRPr="00090530" w:rsidDel="00FF195B" w:rsidRDefault="00FF195B" w:rsidP="006E3D2B">
            <w:pPr>
              <w:spacing w:after="0"/>
              <w:jc w:val="right"/>
              <w:rPr>
                <w:del w:id="19321" w:author="Steve Barbeaux" w:date="2022-10-10T12:47:00Z"/>
                <w:color w:val="000000"/>
                <w:sz w:val="18"/>
                <w:szCs w:val="18"/>
              </w:rPr>
            </w:pPr>
          </w:p>
        </w:tc>
        <w:tc>
          <w:tcPr>
            <w:tcW w:w="688" w:type="dxa"/>
            <w:tcBorders>
              <w:top w:val="nil"/>
              <w:left w:val="nil"/>
              <w:bottom w:val="nil"/>
              <w:right w:val="nil"/>
            </w:tcBorders>
            <w:shd w:val="clear" w:color="auto" w:fill="auto"/>
            <w:noWrap/>
            <w:vAlign w:val="bottom"/>
            <w:hideMark/>
          </w:tcPr>
          <w:p w14:paraId="4CF2EFAD" w14:textId="325CA43E" w:rsidR="00FF195B" w:rsidRPr="00090530" w:rsidDel="00FF195B" w:rsidRDefault="00FF195B" w:rsidP="006E3D2B">
            <w:pPr>
              <w:spacing w:after="0"/>
              <w:jc w:val="right"/>
              <w:rPr>
                <w:del w:id="19322" w:author="Steve Barbeaux" w:date="2022-10-10T12:47:00Z"/>
                <w:color w:val="000000"/>
                <w:sz w:val="18"/>
                <w:szCs w:val="18"/>
              </w:rPr>
            </w:pPr>
            <w:del w:id="19323" w:author="Steve Barbeaux" w:date="2022-10-10T12:47:00Z">
              <w:r w:rsidRPr="00090530" w:rsidDel="00FF195B">
                <w:rPr>
                  <w:color w:val="000000"/>
                  <w:sz w:val="18"/>
                  <w:szCs w:val="18"/>
                </w:rPr>
                <w:delText>0.1</w:delText>
              </w:r>
            </w:del>
          </w:p>
        </w:tc>
        <w:tc>
          <w:tcPr>
            <w:tcW w:w="646" w:type="dxa"/>
            <w:tcBorders>
              <w:top w:val="nil"/>
              <w:left w:val="nil"/>
              <w:bottom w:val="nil"/>
              <w:right w:val="nil"/>
            </w:tcBorders>
            <w:shd w:val="clear" w:color="auto" w:fill="auto"/>
            <w:noWrap/>
            <w:vAlign w:val="bottom"/>
            <w:hideMark/>
          </w:tcPr>
          <w:p w14:paraId="1EE19006" w14:textId="2715A8A1" w:rsidR="00FF195B" w:rsidRPr="00090530" w:rsidDel="00FF195B" w:rsidRDefault="00FF195B" w:rsidP="006E3D2B">
            <w:pPr>
              <w:spacing w:after="0"/>
              <w:jc w:val="right"/>
              <w:rPr>
                <w:del w:id="19324" w:author="Steve Barbeaux" w:date="2022-10-10T12:47:00Z"/>
                <w:color w:val="000000"/>
                <w:sz w:val="18"/>
                <w:szCs w:val="18"/>
              </w:rPr>
            </w:pPr>
          </w:p>
        </w:tc>
        <w:tc>
          <w:tcPr>
            <w:tcW w:w="630" w:type="dxa"/>
            <w:tcBorders>
              <w:top w:val="nil"/>
              <w:left w:val="nil"/>
              <w:bottom w:val="nil"/>
              <w:right w:val="single" w:sz="4" w:space="0" w:color="auto"/>
            </w:tcBorders>
            <w:shd w:val="clear" w:color="auto" w:fill="auto"/>
            <w:noWrap/>
            <w:vAlign w:val="bottom"/>
            <w:hideMark/>
          </w:tcPr>
          <w:p w14:paraId="4E5EF74B" w14:textId="04F2F49F" w:rsidR="00FF195B" w:rsidRPr="00090530" w:rsidDel="00FF195B" w:rsidRDefault="00FF195B" w:rsidP="006E3D2B">
            <w:pPr>
              <w:spacing w:after="0"/>
              <w:rPr>
                <w:del w:id="19325" w:author="Steve Barbeaux" w:date="2022-10-10T12:47:00Z"/>
                <w:sz w:val="18"/>
                <w:szCs w:val="18"/>
              </w:rPr>
            </w:pPr>
          </w:p>
        </w:tc>
        <w:tc>
          <w:tcPr>
            <w:tcW w:w="787" w:type="dxa"/>
            <w:tcBorders>
              <w:top w:val="nil"/>
              <w:left w:val="single" w:sz="4" w:space="0" w:color="auto"/>
              <w:bottom w:val="nil"/>
              <w:right w:val="nil"/>
            </w:tcBorders>
            <w:shd w:val="clear" w:color="auto" w:fill="auto"/>
            <w:noWrap/>
            <w:vAlign w:val="center"/>
          </w:tcPr>
          <w:p w14:paraId="2C41CC2B" w14:textId="779F19DA" w:rsidR="00FF195B" w:rsidRPr="00090530" w:rsidDel="00FF195B" w:rsidRDefault="00FF195B" w:rsidP="006E3D2B">
            <w:pPr>
              <w:spacing w:after="0"/>
              <w:jc w:val="right"/>
              <w:rPr>
                <w:del w:id="19326" w:author="Steve Barbeaux" w:date="2022-10-10T12:47:00Z"/>
                <w:color w:val="000000"/>
                <w:sz w:val="18"/>
                <w:szCs w:val="18"/>
              </w:rPr>
            </w:pPr>
            <w:del w:id="19327" w:author="Steve Barbeaux" w:date="2022-10-10T12:39:00Z">
              <w:r w:rsidDel="00FF195B">
                <w:rPr>
                  <w:color w:val="000000"/>
                  <w:sz w:val="18"/>
                  <w:szCs w:val="18"/>
                </w:rPr>
                <w:delText>0.1</w:delText>
              </w:r>
            </w:del>
          </w:p>
        </w:tc>
      </w:tr>
      <w:tr w:rsidR="00FF195B" w:rsidRPr="00172DBF" w:rsidDel="00FF195B" w14:paraId="1364699F" w14:textId="0DCFB504" w:rsidTr="00F36E92">
        <w:trPr>
          <w:del w:id="19328" w:author="Steve Barbeaux" w:date="2022-10-10T12:47:00Z"/>
        </w:trPr>
        <w:tc>
          <w:tcPr>
            <w:tcW w:w="2043" w:type="dxa"/>
            <w:tcBorders>
              <w:top w:val="nil"/>
              <w:left w:val="nil"/>
              <w:bottom w:val="nil"/>
              <w:right w:val="nil"/>
            </w:tcBorders>
            <w:shd w:val="clear" w:color="auto" w:fill="auto"/>
            <w:noWrap/>
            <w:vAlign w:val="bottom"/>
            <w:hideMark/>
          </w:tcPr>
          <w:p w14:paraId="524C10C9" w14:textId="486C9249" w:rsidR="00FF195B" w:rsidRPr="00090530" w:rsidDel="00FF195B" w:rsidRDefault="00FF195B" w:rsidP="006E3D2B">
            <w:pPr>
              <w:spacing w:after="0"/>
              <w:rPr>
                <w:del w:id="19329" w:author="Steve Barbeaux" w:date="2022-10-10T12:47:00Z"/>
                <w:color w:val="000000"/>
                <w:sz w:val="16"/>
                <w:szCs w:val="16"/>
              </w:rPr>
            </w:pPr>
            <w:del w:id="19330" w:author="Steve Barbeaux" w:date="2022-10-10T12:47:00Z">
              <w:r w:rsidRPr="00090530" w:rsidDel="00FF195B">
                <w:rPr>
                  <w:color w:val="000000"/>
                  <w:sz w:val="16"/>
                  <w:szCs w:val="16"/>
                </w:rPr>
                <w:delText>flounder, starry</w:delText>
              </w:r>
            </w:del>
          </w:p>
        </w:tc>
        <w:tc>
          <w:tcPr>
            <w:tcW w:w="687" w:type="dxa"/>
            <w:tcBorders>
              <w:top w:val="nil"/>
              <w:left w:val="nil"/>
              <w:bottom w:val="nil"/>
              <w:right w:val="nil"/>
            </w:tcBorders>
            <w:shd w:val="clear" w:color="auto" w:fill="auto"/>
            <w:noWrap/>
            <w:vAlign w:val="bottom"/>
            <w:hideMark/>
          </w:tcPr>
          <w:p w14:paraId="0C7A100C" w14:textId="0834CC7F" w:rsidR="00FF195B" w:rsidRPr="00090530" w:rsidDel="00FF195B" w:rsidRDefault="00FF195B" w:rsidP="006E3D2B">
            <w:pPr>
              <w:spacing w:after="0"/>
              <w:rPr>
                <w:del w:id="19331" w:author="Steve Barbeaux" w:date="2022-10-10T12:47:00Z"/>
                <w:sz w:val="18"/>
                <w:szCs w:val="18"/>
              </w:rPr>
            </w:pPr>
          </w:p>
        </w:tc>
        <w:tc>
          <w:tcPr>
            <w:tcW w:w="688" w:type="dxa"/>
            <w:tcBorders>
              <w:top w:val="nil"/>
              <w:left w:val="nil"/>
              <w:bottom w:val="nil"/>
              <w:right w:val="nil"/>
            </w:tcBorders>
            <w:shd w:val="clear" w:color="auto" w:fill="auto"/>
            <w:noWrap/>
            <w:vAlign w:val="bottom"/>
            <w:hideMark/>
          </w:tcPr>
          <w:p w14:paraId="41C6602B" w14:textId="6C95CCAC" w:rsidR="00FF195B" w:rsidRPr="00090530" w:rsidDel="00FF195B" w:rsidRDefault="00FF195B" w:rsidP="006E3D2B">
            <w:pPr>
              <w:spacing w:after="0"/>
              <w:rPr>
                <w:del w:id="19332" w:author="Steve Barbeaux" w:date="2022-10-10T12:47:00Z"/>
                <w:sz w:val="18"/>
                <w:szCs w:val="18"/>
              </w:rPr>
            </w:pPr>
          </w:p>
        </w:tc>
        <w:tc>
          <w:tcPr>
            <w:tcW w:w="688" w:type="dxa"/>
            <w:tcBorders>
              <w:top w:val="nil"/>
              <w:left w:val="nil"/>
              <w:bottom w:val="nil"/>
              <w:right w:val="nil"/>
            </w:tcBorders>
            <w:shd w:val="clear" w:color="auto" w:fill="auto"/>
            <w:noWrap/>
            <w:vAlign w:val="bottom"/>
            <w:hideMark/>
          </w:tcPr>
          <w:p w14:paraId="72643A38" w14:textId="49D9C697" w:rsidR="00FF195B" w:rsidRPr="00090530" w:rsidDel="00FF195B" w:rsidRDefault="00FF195B" w:rsidP="006E3D2B">
            <w:pPr>
              <w:spacing w:after="0"/>
              <w:rPr>
                <w:del w:id="19333" w:author="Steve Barbeaux" w:date="2022-10-10T12:47:00Z"/>
                <w:sz w:val="18"/>
                <w:szCs w:val="18"/>
              </w:rPr>
            </w:pPr>
          </w:p>
        </w:tc>
        <w:tc>
          <w:tcPr>
            <w:tcW w:w="646" w:type="dxa"/>
            <w:tcBorders>
              <w:top w:val="nil"/>
              <w:left w:val="nil"/>
              <w:bottom w:val="nil"/>
              <w:right w:val="nil"/>
            </w:tcBorders>
            <w:shd w:val="clear" w:color="auto" w:fill="auto"/>
            <w:noWrap/>
            <w:vAlign w:val="bottom"/>
            <w:hideMark/>
          </w:tcPr>
          <w:p w14:paraId="0A1A6611" w14:textId="42A45C1B" w:rsidR="00FF195B" w:rsidRPr="00090530" w:rsidDel="00FF195B" w:rsidRDefault="00FF195B" w:rsidP="006E3D2B">
            <w:pPr>
              <w:spacing w:after="0"/>
              <w:rPr>
                <w:del w:id="19334" w:author="Steve Barbeaux" w:date="2022-10-10T12:47:00Z"/>
                <w:sz w:val="18"/>
                <w:szCs w:val="18"/>
              </w:rPr>
            </w:pPr>
          </w:p>
        </w:tc>
        <w:tc>
          <w:tcPr>
            <w:tcW w:w="630" w:type="dxa"/>
            <w:tcBorders>
              <w:top w:val="nil"/>
              <w:left w:val="nil"/>
              <w:bottom w:val="nil"/>
              <w:right w:val="single" w:sz="4" w:space="0" w:color="auto"/>
            </w:tcBorders>
            <w:shd w:val="clear" w:color="auto" w:fill="auto"/>
            <w:noWrap/>
            <w:vAlign w:val="bottom"/>
            <w:hideMark/>
          </w:tcPr>
          <w:p w14:paraId="31CA470F" w14:textId="366E5C10" w:rsidR="00FF195B" w:rsidRPr="00090530" w:rsidDel="00FF195B" w:rsidRDefault="00FF195B" w:rsidP="006E3D2B">
            <w:pPr>
              <w:spacing w:after="0"/>
              <w:jc w:val="right"/>
              <w:rPr>
                <w:del w:id="19335" w:author="Steve Barbeaux" w:date="2022-10-10T12:47:00Z"/>
                <w:color w:val="000000"/>
                <w:sz w:val="18"/>
                <w:szCs w:val="18"/>
              </w:rPr>
            </w:pPr>
            <w:del w:id="19336" w:author="Steve Barbeaux" w:date="2022-10-10T12:47:00Z">
              <w:r w:rsidRPr="00090530" w:rsidDel="00FF195B">
                <w:rPr>
                  <w:color w:val="000000"/>
                  <w:sz w:val="18"/>
                  <w:szCs w:val="18"/>
                </w:rPr>
                <w:delText>0.1</w:delText>
              </w:r>
            </w:del>
          </w:p>
        </w:tc>
        <w:tc>
          <w:tcPr>
            <w:tcW w:w="787" w:type="dxa"/>
            <w:tcBorders>
              <w:top w:val="nil"/>
              <w:left w:val="single" w:sz="4" w:space="0" w:color="auto"/>
              <w:bottom w:val="nil"/>
              <w:right w:val="nil"/>
            </w:tcBorders>
            <w:shd w:val="clear" w:color="auto" w:fill="auto"/>
            <w:noWrap/>
            <w:vAlign w:val="center"/>
          </w:tcPr>
          <w:p w14:paraId="3814DCB9" w14:textId="42CEAD00" w:rsidR="00FF195B" w:rsidRPr="00090530" w:rsidDel="00FF195B" w:rsidRDefault="00FF195B" w:rsidP="006E3D2B">
            <w:pPr>
              <w:spacing w:after="0"/>
              <w:jc w:val="right"/>
              <w:rPr>
                <w:del w:id="19337" w:author="Steve Barbeaux" w:date="2022-10-10T12:47:00Z"/>
                <w:color w:val="000000"/>
                <w:sz w:val="18"/>
                <w:szCs w:val="18"/>
              </w:rPr>
            </w:pPr>
            <w:del w:id="19338" w:author="Steve Barbeaux" w:date="2022-10-10T12:39:00Z">
              <w:r w:rsidDel="00FF195B">
                <w:rPr>
                  <w:color w:val="000000"/>
                  <w:sz w:val="18"/>
                  <w:szCs w:val="18"/>
                </w:rPr>
                <w:delText>0.1</w:delText>
              </w:r>
            </w:del>
          </w:p>
        </w:tc>
      </w:tr>
      <w:tr w:rsidR="00FF195B" w:rsidRPr="00172DBF" w:rsidDel="00FF195B" w14:paraId="4A46036B" w14:textId="65A133A9" w:rsidTr="00F36E92">
        <w:trPr>
          <w:del w:id="19339" w:author="Steve Barbeaux" w:date="2022-10-10T12:47:00Z"/>
        </w:trPr>
        <w:tc>
          <w:tcPr>
            <w:tcW w:w="2043" w:type="dxa"/>
            <w:tcBorders>
              <w:top w:val="nil"/>
              <w:left w:val="nil"/>
              <w:bottom w:val="nil"/>
              <w:right w:val="nil"/>
            </w:tcBorders>
            <w:shd w:val="clear" w:color="auto" w:fill="auto"/>
            <w:noWrap/>
            <w:vAlign w:val="bottom"/>
            <w:hideMark/>
          </w:tcPr>
          <w:p w14:paraId="0E34A606" w14:textId="74601006" w:rsidR="00FF195B" w:rsidRPr="00090530" w:rsidDel="00FF195B" w:rsidRDefault="00FF195B" w:rsidP="006E3D2B">
            <w:pPr>
              <w:spacing w:after="0"/>
              <w:rPr>
                <w:del w:id="19340" w:author="Steve Barbeaux" w:date="2022-10-10T12:47:00Z"/>
                <w:color w:val="000000"/>
                <w:sz w:val="16"/>
                <w:szCs w:val="16"/>
              </w:rPr>
            </w:pPr>
            <w:del w:id="19341" w:author="Steve Barbeaux" w:date="2022-10-10T12:47:00Z">
              <w:r w:rsidRPr="00090530" w:rsidDel="00FF195B">
                <w:rPr>
                  <w:color w:val="000000"/>
                  <w:sz w:val="16"/>
                  <w:szCs w:val="16"/>
                </w:rPr>
                <w:delText>octopus, North Pacific</w:delText>
              </w:r>
            </w:del>
          </w:p>
        </w:tc>
        <w:tc>
          <w:tcPr>
            <w:tcW w:w="687" w:type="dxa"/>
            <w:tcBorders>
              <w:top w:val="nil"/>
              <w:left w:val="nil"/>
              <w:bottom w:val="nil"/>
              <w:right w:val="nil"/>
            </w:tcBorders>
            <w:shd w:val="clear" w:color="auto" w:fill="auto"/>
            <w:noWrap/>
            <w:vAlign w:val="bottom"/>
            <w:hideMark/>
          </w:tcPr>
          <w:p w14:paraId="0AE01D63" w14:textId="2453B184" w:rsidR="00FF195B" w:rsidRPr="00090530" w:rsidDel="00FF195B" w:rsidRDefault="00FF195B" w:rsidP="006E3D2B">
            <w:pPr>
              <w:spacing w:after="0"/>
              <w:rPr>
                <w:del w:id="19342" w:author="Steve Barbeaux" w:date="2022-10-10T12:47:00Z"/>
                <w:sz w:val="18"/>
                <w:szCs w:val="18"/>
              </w:rPr>
            </w:pPr>
          </w:p>
        </w:tc>
        <w:tc>
          <w:tcPr>
            <w:tcW w:w="688" w:type="dxa"/>
            <w:tcBorders>
              <w:top w:val="nil"/>
              <w:left w:val="nil"/>
              <w:bottom w:val="nil"/>
              <w:right w:val="nil"/>
            </w:tcBorders>
            <w:shd w:val="clear" w:color="auto" w:fill="auto"/>
            <w:noWrap/>
            <w:vAlign w:val="bottom"/>
            <w:hideMark/>
          </w:tcPr>
          <w:p w14:paraId="52D410CB" w14:textId="39CDC7D5" w:rsidR="00FF195B" w:rsidRPr="00090530" w:rsidDel="00FF195B" w:rsidRDefault="00FF195B" w:rsidP="006E3D2B">
            <w:pPr>
              <w:spacing w:after="0"/>
              <w:rPr>
                <w:del w:id="19343" w:author="Steve Barbeaux" w:date="2022-10-10T12:47:00Z"/>
                <w:sz w:val="18"/>
                <w:szCs w:val="18"/>
              </w:rPr>
            </w:pPr>
          </w:p>
        </w:tc>
        <w:tc>
          <w:tcPr>
            <w:tcW w:w="688" w:type="dxa"/>
            <w:tcBorders>
              <w:top w:val="nil"/>
              <w:left w:val="nil"/>
              <w:bottom w:val="nil"/>
              <w:right w:val="nil"/>
            </w:tcBorders>
            <w:shd w:val="clear" w:color="auto" w:fill="auto"/>
            <w:noWrap/>
            <w:vAlign w:val="bottom"/>
            <w:hideMark/>
          </w:tcPr>
          <w:p w14:paraId="2C950D92" w14:textId="2677F6AB" w:rsidR="00FF195B" w:rsidRPr="00090530" w:rsidDel="00FF195B" w:rsidRDefault="00FF195B" w:rsidP="006E3D2B">
            <w:pPr>
              <w:spacing w:after="0"/>
              <w:rPr>
                <w:del w:id="19344" w:author="Steve Barbeaux" w:date="2022-10-10T12:47:00Z"/>
                <w:sz w:val="18"/>
                <w:szCs w:val="18"/>
              </w:rPr>
            </w:pPr>
          </w:p>
        </w:tc>
        <w:tc>
          <w:tcPr>
            <w:tcW w:w="646" w:type="dxa"/>
            <w:tcBorders>
              <w:top w:val="nil"/>
              <w:left w:val="nil"/>
              <w:bottom w:val="nil"/>
              <w:right w:val="nil"/>
            </w:tcBorders>
            <w:shd w:val="clear" w:color="auto" w:fill="auto"/>
            <w:noWrap/>
            <w:vAlign w:val="bottom"/>
            <w:hideMark/>
          </w:tcPr>
          <w:p w14:paraId="6D365B00" w14:textId="633ED21D" w:rsidR="00FF195B" w:rsidRPr="00090530" w:rsidDel="00FF195B" w:rsidRDefault="00FF195B" w:rsidP="006E3D2B">
            <w:pPr>
              <w:spacing w:after="0"/>
              <w:rPr>
                <w:del w:id="19345" w:author="Steve Barbeaux" w:date="2022-10-10T12:47:00Z"/>
                <w:sz w:val="18"/>
                <w:szCs w:val="18"/>
              </w:rPr>
            </w:pPr>
          </w:p>
        </w:tc>
        <w:tc>
          <w:tcPr>
            <w:tcW w:w="630" w:type="dxa"/>
            <w:tcBorders>
              <w:top w:val="nil"/>
              <w:left w:val="nil"/>
              <w:bottom w:val="nil"/>
              <w:right w:val="single" w:sz="4" w:space="0" w:color="auto"/>
            </w:tcBorders>
            <w:shd w:val="clear" w:color="auto" w:fill="auto"/>
            <w:noWrap/>
            <w:vAlign w:val="bottom"/>
            <w:hideMark/>
          </w:tcPr>
          <w:p w14:paraId="594DFB58" w14:textId="7C0F9420" w:rsidR="00FF195B" w:rsidRPr="00090530" w:rsidDel="00FF195B" w:rsidRDefault="00FF195B" w:rsidP="006E3D2B">
            <w:pPr>
              <w:spacing w:after="0"/>
              <w:jc w:val="right"/>
              <w:rPr>
                <w:del w:id="19346" w:author="Steve Barbeaux" w:date="2022-10-10T12:47:00Z"/>
                <w:color w:val="000000"/>
                <w:sz w:val="18"/>
                <w:szCs w:val="18"/>
              </w:rPr>
            </w:pPr>
            <w:del w:id="19347" w:author="Steve Barbeaux" w:date="2022-10-10T12:47:00Z">
              <w:r w:rsidRPr="00090530" w:rsidDel="00FF195B">
                <w:rPr>
                  <w:color w:val="000000"/>
                  <w:sz w:val="18"/>
                  <w:szCs w:val="18"/>
                </w:rPr>
                <w:delText>0.1</w:delText>
              </w:r>
            </w:del>
          </w:p>
        </w:tc>
        <w:tc>
          <w:tcPr>
            <w:tcW w:w="787" w:type="dxa"/>
            <w:tcBorders>
              <w:top w:val="nil"/>
              <w:left w:val="single" w:sz="4" w:space="0" w:color="auto"/>
              <w:bottom w:val="nil"/>
              <w:right w:val="nil"/>
            </w:tcBorders>
            <w:shd w:val="clear" w:color="auto" w:fill="auto"/>
            <w:noWrap/>
            <w:vAlign w:val="center"/>
          </w:tcPr>
          <w:p w14:paraId="1FB051FC" w14:textId="7CB2778C" w:rsidR="00FF195B" w:rsidRPr="00090530" w:rsidDel="00FF195B" w:rsidRDefault="00FF195B" w:rsidP="006E3D2B">
            <w:pPr>
              <w:spacing w:after="0"/>
              <w:jc w:val="right"/>
              <w:rPr>
                <w:del w:id="19348" w:author="Steve Barbeaux" w:date="2022-10-10T12:47:00Z"/>
                <w:color w:val="000000"/>
                <w:sz w:val="18"/>
                <w:szCs w:val="18"/>
              </w:rPr>
            </w:pPr>
            <w:del w:id="19349" w:author="Steve Barbeaux" w:date="2022-10-10T12:39:00Z">
              <w:r w:rsidDel="00FF195B">
                <w:rPr>
                  <w:color w:val="000000"/>
                  <w:sz w:val="18"/>
                  <w:szCs w:val="18"/>
                </w:rPr>
                <w:delText>0.1</w:delText>
              </w:r>
            </w:del>
          </w:p>
        </w:tc>
      </w:tr>
      <w:tr w:rsidR="00FF195B" w:rsidRPr="00172DBF" w:rsidDel="00FF195B" w14:paraId="28AAA5B7" w14:textId="793ECB79" w:rsidTr="00F36E92">
        <w:trPr>
          <w:del w:id="19350" w:author="Steve Barbeaux" w:date="2022-10-10T12:47:00Z"/>
        </w:trPr>
        <w:tc>
          <w:tcPr>
            <w:tcW w:w="2043" w:type="dxa"/>
            <w:tcBorders>
              <w:top w:val="nil"/>
              <w:left w:val="nil"/>
              <w:right w:val="nil"/>
            </w:tcBorders>
            <w:shd w:val="clear" w:color="auto" w:fill="auto"/>
            <w:noWrap/>
            <w:vAlign w:val="bottom"/>
            <w:hideMark/>
          </w:tcPr>
          <w:p w14:paraId="7AFDF5A9" w14:textId="037772CF" w:rsidR="00FF195B" w:rsidRPr="00090530" w:rsidDel="00FF195B" w:rsidRDefault="00FF195B" w:rsidP="006E3D2B">
            <w:pPr>
              <w:spacing w:after="0"/>
              <w:rPr>
                <w:del w:id="19351" w:author="Steve Barbeaux" w:date="2022-10-10T12:47:00Z"/>
                <w:color w:val="000000"/>
                <w:sz w:val="16"/>
                <w:szCs w:val="16"/>
              </w:rPr>
            </w:pPr>
            <w:del w:id="19352" w:author="Steve Barbeaux" w:date="2022-10-10T12:47:00Z">
              <w:r w:rsidRPr="00090530" w:rsidDel="00FF195B">
                <w:rPr>
                  <w:color w:val="000000"/>
                  <w:sz w:val="16"/>
                  <w:szCs w:val="16"/>
                </w:rPr>
                <w:delText>sole, rock</w:delText>
              </w:r>
            </w:del>
          </w:p>
        </w:tc>
        <w:tc>
          <w:tcPr>
            <w:tcW w:w="687" w:type="dxa"/>
            <w:tcBorders>
              <w:top w:val="nil"/>
              <w:left w:val="nil"/>
              <w:right w:val="nil"/>
            </w:tcBorders>
            <w:shd w:val="clear" w:color="auto" w:fill="auto"/>
            <w:noWrap/>
            <w:vAlign w:val="bottom"/>
            <w:hideMark/>
          </w:tcPr>
          <w:p w14:paraId="5D708B2D" w14:textId="187C2D78" w:rsidR="00FF195B" w:rsidRPr="00090530" w:rsidDel="00FF195B" w:rsidRDefault="00FF195B" w:rsidP="006E3D2B">
            <w:pPr>
              <w:spacing w:after="0"/>
              <w:jc w:val="right"/>
              <w:rPr>
                <w:del w:id="19353" w:author="Steve Barbeaux" w:date="2022-10-10T12:47:00Z"/>
                <w:color w:val="000000"/>
                <w:sz w:val="18"/>
                <w:szCs w:val="18"/>
              </w:rPr>
            </w:pPr>
            <w:del w:id="19354" w:author="Steve Barbeaux" w:date="2022-10-10T12:47:00Z">
              <w:r w:rsidRPr="00090530" w:rsidDel="00FF195B">
                <w:rPr>
                  <w:color w:val="000000"/>
                  <w:sz w:val="18"/>
                  <w:szCs w:val="18"/>
                </w:rPr>
                <w:delText>0.0</w:delText>
              </w:r>
            </w:del>
          </w:p>
        </w:tc>
        <w:tc>
          <w:tcPr>
            <w:tcW w:w="688" w:type="dxa"/>
            <w:tcBorders>
              <w:top w:val="nil"/>
              <w:left w:val="nil"/>
              <w:right w:val="nil"/>
            </w:tcBorders>
            <w:shd w:val="clear" w:color="auto" w:fill="auto"/>
            <w:noWrap/>
            <w:vAlign w:val="bottom"/>
            <w:hideMark/>
          </w:tcPr>
          <w:p w14:paraId="41982D4A" w14:textId="6EE905E5" w:rsidR="00FF195B" w:rsidRPr="00090530" w:rsidDel="00FF195B" w:rsidRDefault="00FF195B" w:rsidP="006E3D2B">
            <w:pPr>
              <w:spacing w:after="0"/>
              <w:jc w:val="right"/>
              <w:rPr>
                <w:del w:id="19355" w:author="Steve Barbeaux" w:date="2022-10-10T12:47:00Z"/>
                <w:color w:val="000000"/>
                <w:sz w:val="18"/>
                <w:szCs w:val="18"/>
              </w:rPr>
            </w:pPr>
          </w:p>
        </w:tc>
        <w:tc>
          <w:tcPr>
            <w:tcW w:w="688" w:type="dxa"/>
            <w:tcBorders>
              <w:top w:val="nil"/>
              <w:left w:val="nil"/>
              <w:right w:val="nil"/>
            </w:tcBorders>
            <w:shd w:val="clear" w:color="auto" w:fill="auto"/>
            <w:noWrap/>
            <w:vAlign w:val="bottom"/>
            <w:hideMark/>
          </w:tcPr>
          <w:p w14:paraId="060E57F6" w14:textId="7C940FF5" w:rsidR="00FF195B" w:rsidRPr="00090530" w:rsidDel="00FF195B" w:rsidRDefault="00FF195B" w:rsidP="006E3D2B">
            <w:pPr>
              <w:spacing w:after="0"/>
              <w:rPr>
                <w:del w:id="19356" w:author="Steve Barbeaux" w:date="2022-10-10T12:47:00Z"/>
                <w:sz w:val="18"/>
                <w:szCs w:val="18"/>
              </w:rPr>
            </w:pPr>
          </w:p>
        </w:tc>
        <w:tc>
          <w:tcPr>
            <w:tcW w:w="646" w:type="dxa"/>
            <w:tcBorders>
              <w:top w:val="nil"/>
              <w:left w:val="nil"/>
              <w:right w:val="nil"/>
            </w:tcBorders>
            <w:shd w:val="clear" w:color="auto" w:fill="auto"/>
            <w:noWrap/>
            <w:vAlign w:val="bottom"/>
            <w:hideMark/>
          </w:tcPr>
          <w:p w14:paraId="6F51374E" w14:textId="57352E40" w:rsidR="00FF195B" w:rsidRPr="00090530" w:rsidDel="00FF195B" w:rsidRDefault="00FF195B" w:rsidP="006E3D2B">
            <w:pPr>
              <w:spacing w:after="0"/>
              <w:rPr>
                <w:del w:id="19357" w:author="Steve Barbeaux" w:date="2022-10-10T12:47:00Z"/>
                <w:sz w:val="18"/>
                <w:szCs w:val="18"/>
              </w:rPr>
            </w:pPr>
          </w:p>
        </w:tc>
        <w:tc>
          <w:tcPr>
            <w:tcW w:w="630" w:type="dxa"/>
            <w:tcBorders>
              <w:top w:val="nil"/>
              <w:left w:val="nil"/>
              <w:right w:val="single" w:sz="4" w:space="0" w:color="auto"/>
            </w:tcBorders>
            <w:shd w:val="clear" w:color="auto" w:fill="auto"/>
            <w:noWrap/>
            <w:vAlign w:val="bottom"/>
            <w:hideMark/>
          </w:tcPr>
          <w:p w14:paraId="19C39B5B" w14:textId="2E3C3E05" w:rsidR="00FF195B" w:rsidRPr="00090530" w:rsidDel="00FF195B" w:rsidRDefault="00FF195B" w:rsidP="006E3D2B">
            <w:pPr>
              <w:spacing w:after="0"/>
              <w:rPr>
                <w:del w:id="19358" w:author="Steve Barbeaux" w:date="2022-10-10T12:47:00Z"/>
                <w:sz w:val="18"/>
                <w:szCs w:val="18"/>
              </w:rPr>
            </w:pPr>
          </w:p>
        </w:tc>
        <w:tc>
          <w:tcPr>
            <w:tcW w:w="787" w:type="dxa"/>
            <w:tcBorders>
              <w:top w:val="nil"/>
              <w:left w:val="single" w:sz="4" w:space="0" w:color="auto"/>
              <w:right w:val="nil"/>
            </w:tcBorders>
            <w:shd w:val="clear" w:color="auto" w:fill="auto"/>
            <w:noWrap/>
            <w:vAlign w:val="center"/>
          </w:tcPr>
          <w:p w14:paraId="002BBAD1" w14:textId="58240774" w:rsidR="00FF195B" w:rsidRPr="00090530" w:rsidDel="00FF195B" w:rsidRDefault="00FF195B" w:rsidP="006E3D2B">
            <w:pPr>
              <w:spacing w:after="0"/>
              <w:jc w:val="right"/>
              <w:rPr>
                <w:del w:id="19359" w:author="Steve Barbeaux" w:date="2022-10-10T12:47:00Z"/>
                <w:color w:val="000000"/>
                <w:sz w:val="18"/>
                <w:szCs w:val="18"/>
              </w:rPr>
            </w:pPr>
            <w:del w:id="19360" w:author="Steve Barbeaux" w:date="2022-10-10T12:39:00Z">
              <w:r w:rsidDel="00FF195B">
                <w:rPr>
                  <w:color w:val="000000"/>
                  <w:sz w:val="18"/>
                  <w:szCs w:val="18"/>
                </w:rPr>
                <w:delText>0.0</w:delText>
              </w:r>
            </w:del>
          </w:p>
        </w:tc>
      </w:tr>
      <w:tr w:rsidR="00FF195B" w:rsidRPr="00172DBF" w:rsidDel="00FF195B" w14:paraId="0F5B95C7" w14:textId="2D024F5E" w:rsidTr="00F36E92">
        <w:trPr>
          <w:del w:id="19361" w:author="Steve Barbeaux" w:date="2022-10-10T12:47:00Z"/>
        </w:trPr>
        <w:tc>
          <w:tcPr>
            <w:tcW w:w="2043" w:type="dxa"/>
            <w:tcBorders>
              <w:top w:val="nil"/>
              <w:left w:val="nil"/>
              <w:bottom w:val="single" w:sz="4" w:space="0" w:color="auto"/>
              <w:right w:val="nil"/>
            </w:tcBorders>
            <w:shd w:val="clear" w:color="auto" w:fill="auto"/>
            <w:noWrap/>
            <w:vAlign w:val="bottom"/>
            <w:hideMark/>
          </w:tcPr>
          <w:p w14:paraId="35A42364" w14:textId="7910D518" w:rsidR="00FF195B" w:rsidRPr="00090530" w:rsidDel="00FF195B" w:rsidRDefault="00FF195B" w:rsidP="006E3D2B">
            <w:pPr>
              <w:spacing w:after="0"/>
              <w:rPr>
                <w:del w:id="19362" w:author="Steve Barbeaux" w:date="2022-10-10T12:47:00Z"/>
                <w:color w:val="000000"/>
                <w:sz w:val="16"/>
                <w:szCs w:val="16"/>
              </w:rPr>
            </w:pPr>
            <w:del w:id="19363" w:author="Steve Barbeaux" w:date="2022-10-10T12:47:00Z">
              <w:r w:rsidRPr="00090530" w:rsidDel="00FF195B">
                <w:rPr>
                  <w:color w:val="000000"/>
                  <w:sz w:val="16"/>
                  <w:szCs w:val="16"/>
                </w:rPr>
                <w:delText>rockfish, harlequin</w:delText>
              </w:r>
            </w:del>
          </w:p>
        </w:tc>
        <w:tc>
          <w:tcPr>
            <w:tcW w:w="687" w:type="dxa"/>
            <w:tcBorders>
              <w:top w:val="nil"/>
              <w:left w:val="nil"/>
              <w:bottom w:val="single" w:sz="4" w:space="0" w:color="auto"/>
              <w:right w:val="nil"/>
            </w:tcBorders>
            <w:shd w:val="clear" w:color="auto" w:fill="auto"/>
            <w:noWrap/>
            <w:vAlign w:val="bottom"/>
            <w:hideMark/>
          </w:tcPr>
          <w:p w14:paraId="461E4E4C" w14:textId="15CBE88A" w:rsidR="00FF195B" w:rsidRPr="00090530" w:rsidDel="00FF195B" w:rsidRDefault="00FF195B" w:rsidP="006E3D2B">
            <w:pPr>
              <w:spacing w:after="0"/>
              <w:rPr>
                <w:del w:id="19364" w:author="Steve Barbeaux" w:date="2022-10-10T12:47:00Z"/>
                <w:sz w:val="18"/>
                <w:szCs w:val="18"/>
              </w:rPr>
            </w:pPr>
          </w:p>
        </w:tc>
        <w:tc>
          <w:tcPr>
            <w:tcW w:w="688" w:type="dxa"/>
            <w:tcBorders>
              <w:top w:val="nil"/>
              <w:left w:val="nil"/>
              <w:bottom w:val="single" w:sz="4" w:space="0" w:color="auto"/>
              <w:right w:val="nil"/>
            </w:tcBorders>
            <w:shd w:val="clear" w:color="auto" w:fill="auto"/>
            <w:noWrap/>
            <w:vAlign w:val="bottom"/>
            <w:hideMark/>
          </w:tcPr>
          <w:p w14:paraId="13AE9CD1" w14:textId="4AA4C27C" w:rsidR="00FF195B" w:rsidRPr="00090530" w:rsidDel="00FF195B" w:rsidRDefault="00FF195B" w:rsidP="006E3D2B">
            <w:pPr>
              <w:spacing w:after="0"/>
              <w:rPr>
                <w:del w:id="19365" w:author="Steve Barbeaux" w:date="2022-10-10T12:47:00Z"/>
                <w:sz w:val="18"/>
                <w:szCs w:val="18"/>
              </w:rPr>
            </w:pPr>
          </w:p>
        </w:tc>
        <w:tc>
          <w:tcPr>
            <w:tcW w:w="688" w:type="dxa"/>
            <w:tcBorders>
              <w:top w:val="nil"/>
              <w:left w:val="nil"/>
              <w:bottom w:val="single" w:sz="4" w:space="0" w:color="auto"/>
              <w:right w:val="nil"/>
            </w:tcBorders>
            <w:shd w:val="clear" w:color="auto" w:fill="auto"/>
            <w:noWrap/>
            <w:vAlign w:val="bottom"/>
            <w:hideMark/>
          </w:tcPr>
          <w:p w14:paraId="2CC2C449" w14:textId="2DC5EC69" w:rsidR="00FF195B" w:rsidRPr="00090530" w:rsidDel="00FF195B" w:rsidRDefault="00FF195B" w:rsidP="006E3D2B">
            <w:pPr>
              <w:spacing w:after="0"/>
              <w:jc w:val="right"/>
              <w:rPr>
                <w:del w:id="19366" w:author="Steve Barbeaux" w:date="2022-10-10T12:47:00Z"/>
                <w:color w:val="000000"/>
                <w:sz w:val="18"/>
                <w:szCs w:val="18"/>
              </w:rPr>
            </w:pPr>
            <w:del w:id="19367" w:author="Steve Barbeaux" w:date="2022-10-10T12:47:00Z">
              <w:r w:rsidRPr="00090530" w:rsidDel="00FF195B">
                <w:rPr>
                  <w:color w:val="000000"/>
                  <w:sz w:val="18"/>
                  <w:szCs w:val="18"/>
                </w:rPr>
                <w:delText>0.0</w:delText>
              </w:r>
            </w:del>
          </w:p>
        </w:tc>
        <w:tc>
          <w:tcPr>
            <w:tcW w:w="646" w:type="dxa"/>
            <w:tcBorders>
              <w:top w:val="nil"/>
              <w:left w:val="nil"/>
              <w:bottom w:val="single" w:sz="4" w:space="0" w:color="auto"/>
              <w:right w:val="nil"/>
            </w:tcBorders>
            <w:shd w:val="clear" w:color="auto" w:fill="auto"/>
            <w:noWrap/>
            <w:vAlign w:val="bottom"/>
            <w:hideMark/>
          </w:tcPr>
          <w:p w14:paraId="46F0ED80" w14:textId="1D0B3810" w:rsidR="00FF195B" w:rsidRPr="00090530" w:rsidDel="00FF195B" w:rsidRDefault="00FF195B" w:rsidP="006E3D2B">
            <w:pPr>
              <w:spacing w:after="0"/>
              <w:jc w:val="right"/>
              <w:rPr>
                <w:del w:id="19368" w:author="Steve Barbeaux" w:date="2022-10-10T12:47:00Z"/>
                <w:color w:val="000000"/>
                <w:sz w:val="18"/>
                <w:szCs w:val="18"/>
              </w:rPr>
            </w:pPr>
          </w:p>
        </w:tc>
        <w:tc>
          <w:tcPr>
            <w:tcW w:w="630" w:type="dxa"/>
            <w:tcBorders>
              <w:top w:val="nil"/>
              <w:left w:val="nil"/>
              <w:bottom w:val="single" w:sz="4" w:space="0" w:color="auto"/>
              <w:right w:val="single" w:sz="4" w:space="0" w:color="auto"/>
            </w:tcBorders>
            <w:shd w:val="clear" w:color="auto" w:fill="auto"/>
            <w:noWrap/>
            <w:vAlign w:val="bottom"/>
            <w:hideMark/>
          </w:tcPr>
          <w:p w14:paraId="23D41E32" w14:textId="52726EF7" w:rsidR="00FF195B" w:rsidRPr="00090530" w:rsidDel="00FF195B" w:rsidRDefault="00FF195B" w:rsidP="006E3D2B">
            <w:pPr>
              <w:spacing w:after="0"/>
              <w:rPr>
                <w:del w:id="19369" w:author="Steve Barbeaux" w:date="2022-10-10T12:47:00Z"/>
                <w:sz w:val="18"/>
                <w:szCs w:val="18"/>
              </w:rPr>
            </w:pPr>
          </w:p>
        </w:tc>
        <w:tc>
          <w:tcPr>
            <w:tcW w:w="787" w:type="dxa"/>
            <w:tcBorders>
              <w:top w:val="nil"/>
              <w:left w:val="single" w:sz="4" w:space="0" w:color="auto"/>
              <w:bottom w:val="single" w:sz="4" w:space="0" w:color="auto"/>
              <w:right w:val="nil"/>
            </w:tcBorders>
            <w:shd w:val="clear" w:color="auto" w:fill="auto"/>
            <w:noWrap/>
            <w:vAlign w:val="center"/>
          </w:tcPr>
          <w:p w14:paraId="1B971DB6" w14:textId="0B17D991" w:rsidR="00FF195B" w:rsidRPr="00090530" w:rsidDel="00FF195B" w:rsidRDefault="00FF195B" w:rsidP="006E3D2B">
            <w:pPr>
              <w:spacing w:after="0"/>
              <w:jc w:val="right"/>
              <w:rPr>
                <w:del w:id="19370" w:author="Steve Barbeaux" w:date="2022-10-10T12:47:00Z"/>
                <w:color w:val="000000"/>
                <w:sz w:val="18"/>
                <w:szCs w:val="18"/>
              </w:rPr>
            </w:pPr>
            <w:del w:id="19371" w:author="Steve Barbeaux" w:date="2022-10-10T12:39:00Z">
              <w:r w:rsidDel="00FF195B">
                <w:rPr>
                  <w:color w:val="000000"/>
                  <w:sz w:val="18"/>
                  <w:szCs w:val="18"/>
                </w:rPr>
                <w:delText>0.0</w:delText>
              </w:r>
            </w:del>
          </w:p>
        </w:tc>
      </w:tr>
      <w:tr w:rsidR="00FF195B" w:rsidRPr="00172DBF" w:rsidDel="00FF195B" w14:paraId="6B82E09C" w14:textId="5D2B465C" w:rsidTr="00FF195B">
        <w:trPr>
          <w:del w:id="19372" w:author="Steve Barbeaux" w:date="2022-10-10T12:47:00Z"/>
        </w:trPr>
        <w:tc>
          <w:tcPr>
            <w:tcW w:w="2043" w:type="dxa"/>
            <w:tcBorders>
              <w:top w:val="single" w:sz="4" w:space="0" w:color="auto"/>
              <w:left w:val="nil"/>
              <w:bottom w:val="nil"/>
              <w:right w:val="nil"/>
            </w:tcBorders>
            <w:shd w:val="clear" w:color="auto" w:fill="auto"/>
            <w:noWrap/>
            <w:vAlign w:val="bottom"/>
            <w:hideMark/>
          </w:tcPr>
          <w:p w14:paraId="478DB1C8" w14:textId="4CAB8BC2" w:rsidR="00FF195B" w:rsidRPr="00090530" w:rsidDel="00FF195B" w:rsidRDefault="00FF195B" w:rsidP="006E3D2B">
            <w:pPr>
              <w:spacing w:after="0"/>
              <w:rPr>
                <w:del w:id="19373" w:author="Steve Barbeaux" w:date="2022-10-10T12:47:00Z"/>
                <w:color w:val="000000"/>
                <w:sz w:val="16"/>
                <w:szCs w:val="16"/>
              </w:rPr>
            </w:pPr>
            <w:del w:id="19374" w:author="Steve Barbeaux" w:date="2022-10-10T12:47:00Z">
              <w:r w:rsidRPr="00090530" w:rsidDel="00FF195B">
                <w:rPr>
                  <w:color w:val="000000"/>
                  <w:sz w:val="16"/>
                  <w:szCs w:val="16"/>
                </w:rPr>
                <w:delText>Total</w:delText>
              </w:r>
            </w:del>
          </w:p>
        </w:tc>
        <w:tc>
          <w:tcPr>
            <w:tcW w:w="687" w:type="dxa"/>
            <w:tcBorders>
              <w:top w:val="single" w:sz="4" w:space="0" w:color="auto"/>
              <w:left w:val="nil"/>
              <w:bottom w:val="nil"/>
              <w:right w:val="nil"/>
            </w:tcBorders>
            <w:shd w:val="clear" w:color="auto" w:fill="auto"/>
            <w:noWrap/>
            <w:vAlign w:val="bottom"/>
            <w:hideMark/>
          </w:tcPr>
          <w:p w14:paraId="0D7177EF" w14:textId="6C1D7DAC" w:rsidR="00FF195B" w:rsidRPr="00090530" w:rsidDel="00FF195B" w:rsidRDefault="00FF195B" w:rsidP="006E3D2B">
            <w:pPr>
              <w:spacing w:after="0"/>
              <w:jc w:val="right"/>
              <w:rPr>
                <w:del w:id="19375" w:author="Steve Barbeaux" w:date="2022-10-10T12:47:00Z"/>
                <w:color w:val="000000"/>
                <w:sz w:val="18"/>
                <w:szCs w:val="18"/>
              </w:rPr>
            </w:pPr>
            <w:del w:id="19376" w:author="Steve Barbeaux" w:date="2022-10-10T12:47:00Z">
              <w:r w:rsidRPr="00090530" w:rsidDel="00FF195B">
                <w:rPr>
                  <w:color w:val="000000"/>
                  <w:sz w:val="18"/>
                  <w:szCs w:val="18"/>
                </w:rPr>
                <w:delText>142.6</w:delText>
              </w:r>
            </w:del>
          </w:p>
        </w:tc>
        <w:tc>
          <w:tcPr>
            <w:tcW w:w="688" w:type="dxa"/>
            <w:tcBorders>
              <w:top w:val="single" w:sz="4" w:space="0" w:color="auto"/>
              <w:left w:val="nil"/>
              <w:bottom w:val="nil"/>
              <w:right w:val="nil"/>
            </w:tcBorders>
            <w:shd w:val="clear" w:color="auto" w:fill="auto"/>
            <w:noWrap/>
            <w:vAlign w:val="bottom"/>
            <w:hideMark/>
          </w:tcPr>
          <w:p w14:paraId="5512C60B" w14:textId="426B146A" w:rsidR="00FF195B" w:rsidRPr="00090530" w:rsidDel="00FF195B" w:rsidRDefault="00FF195B" w:rsidP="006E3D2B">
            <w:pPr>
              <w:spacing w:after="0"/>
              <w:jc w:val="right"/>
              <w:rPr>
                <w:del w:id="19377" w:author="Steve Barbeaux" w:date="2022-10-10T12:47:00Z"/>
                <w:color w:val="000000"/>
                <w:sz w:val="18"/>
                <w:szCs w:val="18"/>
              </w:rPr>
            </w:pPr>
            <w:del w:id="19378" w:author="Steve Barbeaux" w:date="2022-10-10T12:47:00Z">
              <w:r w:rsidRPr="00090530" w:rsidDel="00FF195B">
                <w:rPr>
                  <w:color w:val="000000"/>
                  <w:sz w:val="18"/>
                  <w:szCs w:val="18"/>
                </w:rPr>
                <w:delText>0.0</w:delText>
              </w:r>
            </w:del>
          </w:p>
        </w:tc>
        <w:tc>
          <w:tcPr>
            <w:tcW w:w="688" w:type="dxa"/>
            <w:tcBorders>
              <w:top w:val="single" w:sz="4" w:space="0" w:color="auto"/>
              <w:left w:val="nil"/>
              <w:bottom w:val="nil"/>
              <w:right w:val="nil"/>
            </w:tcBorders>
            <w:shd w:val="clear" w:color="auto" w:fill="auto"/>
            <w:noWrap/>
            <w:vAlign w:val="bottom"/>
            <w:hideMark/>
          </w:tcPr>
          <w:p w14:paraId="4C447301" w14:textId="20FAF3C3" w:rsidR="00FF195B" w:rsidRPr="00090530" w:rsidDel="00FF195B" w:rsidRDefault="00FF195B" w:rsidP="006E3D2B">
            <w:pPr>
              <w:spacing w:after="0"/>
              <w:jc w:val="right"/>
              <w:rPr>
                <w:del w:id="19379" w:author="Steve Barbeaux" w:date="2022-10-10T12:47:00Z"/>
                <w:color w:val="000000"/>
                <w:sz w:val="18"/>
                <w:szCs w:val="18"/>
              </w:rPr>
            </w:pPr>
            <w:del w:id="19380" w:author="Steve Barbeaux" w:date="2022-10-10T12:47:00Z">
              <w:r w:rsidRPr="00090530" w:rsidDel="00FF195B">
                <w:rPr>
                  <w:color w:val="000000"/>
                  <w:sz w:val="18"/>
                  <w:szCs w:val="18"/>
                </w:rPr>
                <w:delText>337.4</w:delText>
              </w:r>
            </w:del>
          </w:p>
        </w:tc>
        <w:tc>
          <w:tcPr>
            <w:tcW w:w="646" w:type="dxa"/>
            <w:tcBorders>
              <w:top w:val="single" w:sz="4" w:space="0" w:color="auto"/>
              <w:left w:val="nil"/>
              <w:bottom w:val="nil"/>
              <w:right w:val="nil"/>
            </w:tcBorders>
            <w:shd w:val="clear" w:color="auto" w:fill="auto"/>
            <w:noWrap/>
            <w:vAlign w:val="bottom"/>
            <w:hideMark/>
          </w:tcPr>
          <w:p w14:paraId="78FCD37D" w14:textId="56663DBB" w:rsidR="00FF195B" w:rsidRPr="00090530" w:rsidDel="00FF195B" w:rsidRDefault="00FF195B" w:rsidP="006E3D2B">
            <w:pPr>
              <w:spacing w:after="0"/>
              <w:jc w:val="right"/>
              <w:rPr>
                <w:del w:id="19381" w:author="Steve Barbeaux" w:date="2022-10-10T12:47:00Z"/>
                <w:color w:val="000000"/>
                <w:sz w:val="18"/>
                <w:szCs w:val="18"/>
              </w:rPr>
            </w:pPr>
            <w:del w:id="19382" w:author="Steve Barbeaux" w:date="2022-10-10T12:47:00Z">
              <w:r w:rsidRPr="00090530" w:rsidDel="00FF195B">
                <w:rPr>
                  <w:color w:val="000000"/>
                  <w:sz w:val="18"/>
                  <w:szCs w:val="18"/>
                </w:rPr>
                <w:delText>112.2</w:delText>
              </w:r>
            </w:del>
          </w:p>
        </w:tc>
        <w:tc>
          <w:tcPr>
            <w:tcW w:w="630" w:type="dxa"/>
            <w:tcBorders>
              <w:top w:val="single" w:sz="4" w:space="0" w:color="auto"/>
              <w:left w:val="nil"/>
              <w:bottom w:val="nil"/>
              <w:right w:val="single" w:sz="4" w:space="0" w:color="auto"/>
            </w:tcBorders>
            <w:shd w:val="clear" w:color="auto" w:fill="auto"/>
            <w:noWrap/>
            <w:vAlign w:val="bottom"/>
            <w:hideMark/>
          </w:tcPr>
          <w:p w14:paraId="164A525B" w14:textId="293D46FD" w:rsidR="00FF195B" w:rsidRPr="00090530" w:rsidDel="00FF195B" w:rsidRDefault="00FF195B" w:rsidP="00AC5FCB">
            <w:pPr>
              <w:spacing w:after="0"/>
              <w:jc w:val="right"/>
              <w:rPr>
                <w:del w:id="19383" w:author="Steve Barbeaux" w:date="2022-10-10T12:47:00Z"/>
                <w:color w:val="000000"/>
                <w:sz w:val="18"/>
                <w:szCs w:val="18"/>
              </w:rPr>
            </w:pPr>
            <w:del w:id="19384" w:author="Steve Barbeaux" w:date="2022-10-10T12:47:00Z">
              <w:r w:rsidRPr="00090530" w:rsidDel="00FF195B">
                <w:rPr>
                  <w:color w:val="000000"/>
                  <w:sz w:val="18"/>
                  <w:szCs w:val="18"/>
                </w:rPr>
                <w:delText>80</w:delText>
              </w:r>
              <w:r w:rsidDel="00FF195B">
                <w:rPr>
                  <w:color w:val="000000"/>
                  <w:sz w:val="18"/>
                  <w:szCs w:val="18"/>
                </w:rPr>
                <w:delText>6</w:delText>
              </w:r>
              <w:r w:rsidRPr="00090530" w:rsidDel="00FF195B">
                <w:rPr>
                  <w:color w:val="000000"/>
                  <w:sz w:val="18"/>
                  <w:szCs w:val="18"/>
                </w:rPr>
                <w:delText>.</w:delText>
              </w:r>
              <w:r w:rsidDel="00FF195B">
                <w:rPr>
                  <w:color w:val="000000"/>
                  <w:sz w:val="18"/>
                  <w:szCs w:val="18"/>
                </w:rPr>
                <w:delText>4</w:delText>
              </w:r>
            </w:del>
          </w:p>
        </w:tc>
        <w:tc>
          <w:tcPr>
            <w:tcW w:w="787" w:type="dxa"/>
            <w:tcBorders>
              <w:top w:val="single" w:sz="4" w:space="0" w:color="auto"/>
              <w:left w:val="single" w:sz="4" w:space="0" w:color="auto"/>
              <w:bottom w:val="nil"/>
              <w:right w:val="nil"/>
            </w:tcBorders>
            <w:shd w:val="clear" w:color="auto" w:fill="auto"/>
            <w:noWrap/>
            <w:vAlign w:val="center"/>
          </w:tcPr>
          <w:p w14:paraId="3C462EEC" w14:textId="2ED930A0" w:rsidR="00FF195B" w:rsidRPr="00090530" w:rsidDel="00FF195B" w:rsidRDefault="00FF195B" w:rsidP="006E3D2B">
            <w:pPr>
              <w:spacing w:after="0"/>
              <w:jc w:val="right"/>
              <w:rPr>
                <w:del w:id="19385" w:author="Steve Barbeaux" w:date="2022-10-10T12:47:00Z"/>
                <w:color w:val="000000"/>
                <w:sz w:val="18"/>
                <w:szCs w:val="18"/>
              </w:rPr>
            </w:pPr>
            <w:del w:id="19386" w:author="Steve Barbeaux" w:date="2022-10-10T12:39:00Z">
              <w:r w:rsidDel="00FF195B">
                <w:rPr>
                  <w:color w:val="000000"/>
                  <w:sz w:val="18"/>
                  <w:szCs w:val="18"/>
                </w:rPr>
                <w:delText>1744.9</w:delText>
              </w:r>
            </w:del>
          </w:p>
        </w:tc>
      </w:tr>
    </w:tbl>
    <w:p w14:paraId="4198EC1D" w14:textId="60372843" w:rsidR="00172DBF" w:rsidDel="00FF195B" w:rsidRDefault="00172DBF" w:rsidP="00172DBF">
      <w:pPr>
        <w:ind w:left="1440" w:hanging="1440"/>
        <w:rPr>
          <w:del w:id="19387" w:author="Steve Barbeaux" w:date="2022-10-10T12:47:00Z"/>
        </w:rPr>
      </w:pPr>
    </w:p>
    <w:p w14:paraId="78BA8E8E" w14:textId="1F887493" w:rsidR="00172DBF" w:rsidDel="00FF195B" w:rsidRDefault="00172DBF" w:rsidP="00172DBF">
      <w:pPr>
        <w:ind w:left="1440" w:hanging="1440"/>
        <w:rPr>
          <w:del w:id="19388" w:author="Steve Barbeaux" w:date="2022-10-10T12:49:00Z"/>
        </w:rPr>
      </w:pPr>
    </w:p>
    <w:p w14:paraId="048C904C" w14:textId="77777777" w:rsidR="00FF195B" w:rsidRDefault="00FF195B" w:rsidP="00172DBF">
      <w:pPr>
        <w:ind w:left="1440" w:hanging="1440"/>
        <w:rPr>
          <w:sz w:val="20"/>
        </w:rPr>
      </w:pPr>
      <w:ins w:id="19389" w:author="Steve Barbeaux" w:date="2022-10-10T12:49:00Z">
        <w:r>
          <w:fldChar w:fldCharType="begin"/>
        </w:r>
        <w:r>
          <w:instrText xml:space="preserve"> LINK Excel.SheetBinaryMacroEnabled.12 "C:\\WORKING_FOLDER\\2022 Stock Assessments\\AI_pollock\\CATCH_IN_FISHERY.csv" "Sheet1!R37C1:R65C7" \a \f 4 \h </w:instrText>
        </w:r>
        <w:r>
          <w:fldChar w:fldCharType="separate"/>
        </w:r>
      </w:ins>
    </w:p>
    <w:tbl>
      <w:tblPr>
        <w:tblW w:w="8980" w:type="dxa"/>
        <w:tblLook w:val="04A0" w:firstRow="1" w:lastRow="0" w:firstColumn="1" w:lastColumn="0" w:noHBand="0" w:noVBand="1"/>
        <w:tblPrChange w:id="19390" w:author="Steve Barbeaux" w:date="2022-10-10T12:49:00Z">
          <w:tblPr>
            <w:tblW w:w="8980" w:type="dxa"/>
            <w:tblCellMar>
              <w:left w:w="0" w:type="dxa"/>
              <w:right w:w="0" w:type="dxa"/>
            </w:tblCellMar>
            <w:tblLook w:val="04A0" w:firstRow="1" w:lastRow="0" w:firstColumn="1" w:lastColumn="0" w:noHBand="0" w:noVBand="1"/>
          </w:tblPr>
        </w:tblPrChange>
      </w:tblPr>
      <w:tblGrid>
        <w:gridCol w:w="3000"/>
        <w:gridCol w:w="1720"/>
        <w:gridCol w:w="900"/>
        <w:gridCol w:w="800"/>
        <w:gridCol w:w="900"/>
        <w:gridCol w:w="900"/>
        <w:gridCol w:w="830"/>
        <w:tblGridChange w:id="19391">
          <w:tblGrid>
            <w:gridCol w:w="3000"/>
            <w:gridCol w:w="1720"/>
            <w:gridCol w:w="900"/>
            <w:gridCol w:w="800"/>
            <w:gridCol w:w="900"/>
            <w:gridCol w:w="900"/>
            <w:gridCol w:w="760"/>
          </w:tblGrid>
        </w:tblGridChange>
      </w:tblGrid>
      <w:tr w:rsidR="00FF195B" w:rsidRPr="00FF195B" w14:paraId="5A0DE033" w14:textId="77777777" w:rsidTr="00FF195B">
        <w:trPr>
          <w:trHeight w:val="300"/>
          <w:ins w:id="19392" w:author="Steve Barbeaux" w:date="2022-10-10T12:49:00Z"/>
          <w:trPrChange w:id="19393" w:author="Steve Barbeaux" w:date="2022-10-10T12:49:00Z">
            <w:trPr>
              <w:trHeight w:val="300"/>
            </w:trPr>
          </w:trPrChange>
        </w:trPr>
        <w:tc>
          <w:tcPr>
            <w:tcW w:w="3000" w:type="dxa"/>
            <w:tcBorders>
              <w:top w:val="nil"/>
              <w:left w:val="nil"/>
              <w:bottom w:val="single" w:sz="4" w:space="0" w:color="auto"/>
              <w:right w:val="nil"/>
            </w:tcBorders>
            <w:shd w:val="clear" w:color="auto" w:fill="auto"/>
            <w:noWrap/>
            <w:vAlign w:val="bottom"/>
            <w:hideMark/>
            <w:tcPrChange w:id="19394" w:author="Steve Barbeaux" w:date="2022-10-10T12:49:00Z">
              <w:tcPr>
                <w:tcW w:w="30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1057CEEC" w14:textId="6208BECC" w:rsidR="00FF195B" w:rsidRPr="00FF195B" w:rsidRDefault="00FF195B" w:rsidP="00FF195B">
            <w:pPr>
              <w:spacing w:after="0"/>
              <w:rPr>
                <w:ins w:id="19395" w:author="Steve Barbeaux" w:date="2022-10-10T12:49:00Z"/>
                <w:rFonts w:ascii="Calibri" w:hAnsi="Calibri" w:cs="Calibri"/>
                <w:color w:val="000000"/>
                <w:szCs w:val="22"/>
                <w:rPrChange w:id="19396" w:author="Steve Barbeaux" w:date="2022-10-10T12:49:00Z">
                  <w:rPr>
                    <w:ins w:id="19397" w:author="Steve Barbeaux" w:date="2022-10-10T12:49:00Z"/>
                    <w:rFonts w:ascii="Calibri" w:hAnsi="Calibri" w:cs="Calibri"/>
                    <w:color w:val="000000"/>
                    <w:szCs w:val="22"/>
                  </w:rPr>
                </w:rPrChange>
              </w:rPr>
              <w:pPrChange w:id="19398" w:author="Steve Barbeaux" w:date="2022-10-10T12:49:00Z">
                <w:pPr/>
              </w:pPrChange>
            </w:pPr>
            <w:ins w:id="19399" w:author="Steve Barbeaux" w:date="2022-10-10T12:49:00Z">
              <w:r w:rsidRPr="00FF195B">
                <w:rPr>
                  <w:rFonts w:ascii="Calibri" w:hAnsi="Calibri" w:cs="Calibri"/>
                  <w:color w:val="000000"/>
                  <w:szCs w:val="22"/>
                  <w:rPrChange w:id="19400" w:author="Steve Barbeaux" w:date="2022-10-10T12:49:00Z">
                    <w:rPr>
                      <w:rFonts w:ascii="Calibri" w:hAnsi="Calibri" w:cs="Calibri"/>
                      <w:color w:val="000000"/>
                      <w:szCs w:val="22"/>
                    </w:rPr>
                  </w:rPrChange>
                </w:rPr>
                <w:t> </w:t>
              </w:r>
            </w:ins>
          </w:p>
        </w:tc>
        <w:tc>
          <w:tcPr>
            <w:tcW w:w="1720" w:type="dxa"/>
            <w:tcBorders>
              <w:top w:val="nil"/>
              <w:left w:val="nil"/>
              <w:bottom w:val="single" w:sz="4" w:space="0" w:color="auto"/>
              <w:right w:val="nil"/>
            </w:tcBorders>
            <w:shd w:val="clear" w:color="auto" w:fill="auto"/>
            <w:noWrap/>
            <w:vAlign w:val="bottom"/>
            <w:hideMark/>
            <w:tcPrChange w:id="19401" w:author="Steve Barbeaux" w:date="2022-10-10T12:49:00Z">
              <w:tcPr>
                <w:tcW w:w="172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13A9F886" w14:textId="77777777" w:rsidR="00FF195B" w:rsidRPr="00FF195B" w:rsidRDefault="00FF195B" w:rsidP="00FF195B">
            <w:pPr>
              <w:spacing w:after="0"/>
              <w:jc w:val="right"/>
              <w:rPr>
                <w:ins w:id="19402" w:author="Steve Barbeaux" w:date="2022-10-10T12:49:00Z"/>
                <w:rFonts w:ascii="Calibri" w:hAnsi="Calibri" w:cs="Calibri"/>
                <w:b/>
                <w:bCs/>
                <w:color w:val="000000"/>
                <w:szCs w:val="22"/>
                <w:rPrChange w:id="19403" w:author="Steve Barbeaux" w:date="2022-10-10T12:49:00Z">
                  <w:rPr>
                    <w:ins w:id="19404" w:author="Steve Barbeaux" w:date="2022-10-10T12:49:00Z"/>
                  </w:rPr>
                </w:rPrChange>
              </w:rPr>
              <w:pPrChange w:id="19405" w:author="Steve Barbeaux" w:date="2022-10-10T12:49:00Z">
                <w:pPr>
                  <w:jc w:val="right"/>
                </w:pPr>
              </w:pPrChange>
            </w:pPr>
            <w:ins w:id="19406" w:author="Steve Barbeaux" w:date="2022-10-10T12:49:00Z">
              <w:r w:rsidRPr="00FF195B">
                <w:rPr>
                  <w:rFonts w:ascii="Calibri" w:hAnsi="Calibri" w:cs="Calibri"/>
                  <w:b/>
                  <w:bCs/>
                  <w:color w:val="000000"/>
                  <w:szCs w:val="22"/>
                  <w:rPrChange w:id="19407" w:author="Steve Barbeaux" w:date="2022-10-10T12:49:00Z">
                    <w:rPr/>
                  </w:rPrChange>
                </w:rPr>
                <w:t>2016</w:t>
              </w:r>
            </w:ins>
          </w:p>
        </w:tc>
        <w:tc>
          <w:tcPr>
            <w:tcW w:w="900" w:type="dxa"/>
            <w:tcBorders>
              <w:top w:val="nil"/>
              <w:left w:val="nil"/>
              <w:bottom w:val="single" w:sz="4" w:space="0" w:color="auto"/>
              <w:right w:val="nil"/>
            </w:tcBorders>
            <w:shd w:val="clear" w:color="auto" w:fill="auto"/>
            <w:noWrap/>
            <w:vAlign w:val="bottom"/>
            <w:hideMark/>
            <w:tcPrChange w:id="19408" w:author="Steve Barbeaux" w:date="2022-10-10T12:49:00Z">
              <w:tcPr>
                <w:tcW w:w="9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7AAFD669" w14:textId="77777777" w:rsidR="00FF195B" w:rsidRPr="00FF195B" w:rsidRDefault="00FF195B" w:rsidP="00FF195B">
            <w:pPr>
              <w:spacing w:after="0"/>
              <w:jc w:val="right"/>
              <w:rPr>
                <w:ins w:id="19409" w:author="Steve Barbeaux" w:date="2022-10-10T12:49:00Z"/>
                <w:rFonts w:ascii="Calibri" w:hAnsi="Calibri" w:cs="Calibri"/>
                <w:b/>
                <w:bCs/>
                <w:color w:val="000000"/>
                <w:szCs w:val="22"/>
                <w:rPrChange w:id="19410" w:author="Steve Barbeaux" w:date="2022-10-10T12:49:00Z">
                  <w:rPr>
                    <w:ins w:id="19411" w:author="Steve Barbeaux" w:date="2022-10-10T12:49:00Z"/>
                  </w:rPr>
                </w:rPrChange>
              </w:rPr>
              <w:pPrChange w:id="19412" w:author="Steve Barbeaux" w:date="2022-10-10T12:49:00Z">
                <w:pPr>
                  <w:jc w:val="right"/>
                </w:pPr>
              </w:pPrChange>
            </w:pPr>
            <w:ins w:id="19413" w:author="Steve Barbeaux" w:date="2022-10-10T12:49:00Z">
              <w:r w:rsidRPr="00FF195B">
                <w:rPr>
                  <w:rFonts w:ascii="Calibri" w:hAnsi="Calibri" w:cs="Calibri"/>
                  <w:b/>
                  <w:bCs/>
                  <w:color w:val="000000"/>
                  <w:szCs w:val="22"/>
                  <w:rPrChange w:id="19414" w:author="Steve Barbeaux" w:date="2022-10-10T12:49:00Z">
                    <w:rPr/>
                  </w:rPrChange>
                </w:rPr>
                <w:t>2018</w:t>
              </w:r>
            </w:ins>
          </w:p>
        </w:tc>
        <w:tc>
          <w:tcPr>
            <w:tcW w:w="800" w:type="dxa"/>
            <w:tcBorders>
              <w:top w:val="nil"/>
              <w:left w:val="nil"/>
              <w:bottom w:val="single" w:sz="4" w:space="0" w:color="auto"/>
              <w:right w:val="nil"/>
            </w:tcBorders>
            <w:shd w:val="clear" w:color="auto" w:fill="auto"/>
            <w:noWrap/>
            <w:vAlign w:val="bottom"/>
            <w:hideMark/>
            <w:tcPrChange w:id="19415" w:author="Steve Barbeaux" w:date="2022-10-10T12:49:00Z">
              <w:tcPr>
                <w:tcW w:w="8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46C18104" w14:textId="77777777" w:rsidR="00FF195B" w:rsidRPr="00FF195B" w:rsidRDefault="00FF195B" w:rsidP="00FF195B">
            <w:pPr>
              <w:spacing w:after="0"/>
              <w:jc w:val="right"/>
              <w:rPr>
                <w:ins w:id="19416" w:author="Steve Barbeaux" w:date="2022-10-10T12:49:00Z"/>
                <w:rFonts w:ascii="Calibri" w:hAnsi="Calibri" w:cs="Calibri"/>
                <w:b/>
                <w:bCs/>
                <w:color w:val="000000"/>
                <w:szCs w:val="22"/>
                <w:rPrChange w:id="19417" w:author="Steve Barbeaux" w:date="2022-10-10T12:49:00Z">
                  <w:rPr>
                    <w:ins w:id="19418" w:author="Steve Barbeaux" w:date="2022-10-10T12:49:00Z"/>
                  </w:rPr>
                </w:rPrChange>
              </w:rPr>
              <w:pPrChange w:id="19419" w:author="Steve Barbeaux" w:date="2022-10-10T12:49:00Z">
                <w:pPr>
                  <w:jc w:val="right"/>
                </w:pPr>
              </w:pPrChange>
            </w:pPr>
            <w:ins w:id="19420" w:author="Steve Barbeaux" w:date="2022-10-10T12:49:00Z">
              <w:r w:rsidRPr="00FF195B">
                <w:rPr>
                  <w:rFonts w:ascii="Calibri" w:hAnsi="Calibri" w:cs="Calibri"/>
                  <w:b/>
                  <w:bCs/>
                  <w:color w:val="000000"/>
                  <w:szCs w:val="22"/>
                  <w:rPrChange w:id="19421" w:author="Steve Barbeaux" w:date="2022-10-10T12:49:00Z">
                    <w:rPr/>
                  </w:rPrChange>
                </w:rPr>
                <w:t>2019</w:t>
              </w:r>
            </w:ins>
          </w:p>
        </w:tc>
        <w:tc>
          <w:tcPr>
            <w:tcW w:w="900" w:type="dxa"/>
            <w:tcBorders>
              <w:top w:val="nil"/>
              <w:left w:val="nil"/>
              <w:bottom w:val="single" w:sz="4" w:space="0" w:color="auto"/>
              <w:right w:val="nil"/>
            </w:tcBorders>
            <w:shd w:val="clear" w:color="auto" w:fill="auto"/>
            <w:noWrap/>
            <w:vAlign w:val="bottom"/>
            <w:hideMark/>
            <w:tcPrChange w:id="19422" w:author="Steve Barbeaux" w:date="2022-10-10T12:49:00Z">
              <w:tcPr>
                <w:tcW w:w="9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087F4E7F" w14:textId="77777777" w:rsidR="00FF195B" w:rsidRPr="00FF195B" w:rsidRDefault="00FF195B" w:rsidP="00FF195B">
            <w:pPr>
              <w:spacing w:after="0"/>
              <w:jc w:val="right"/>
              <w:rPr>
                <w:ins w:id="19423" w:author="Steve Barbeaux" w:date="2022-10-10T12:49:00Z"/>
                <w:rFonts w:ascii="Calibri" w:hAnsi="Calibri" w:cs="Calibri"/>
                <w:b/>
                <w:bCs/>
                <w:color w:val="000000"/>
                <w:szCs w:val="22"/>
                <w:rPrChange w:id="19424" w:author="Steve Barbeaux" w:date="2022-10-10T12:49:00Z">
                  <w:rPr>
                    <w:ins w:id="19425" w:author="Steve Barbeaux" w:date="2022-10-10T12:49:00Z"/>
                  </w:rPr>
                </w:rPrChange>
              </w:rPr>
              <w:pPrChange w:id="19426" w:author="Steve Barbeaux" w:date="2022-10-10T12:49:00Z">
                <w:pPr>
                  <w:jc w:val="right"/>
                </w:pPr>
              </w:pPrChange>
            </w:pPr>
            <w:ins w:id="19427" w:author="Steve Barbeaux" w:date="2022-10-10T12:49:00Z">
              <w:r w:rsidRPr="00FF195B">
                <w:rPr>
                  <w:rFonts w:ascii="Calibri" w:hAnsi="Calibri" w:cs="Calibri"/>
                  <w:b/>
                  <w:bCs/>
                  <w:color w:val="000000"/>
                  <w:szCs w:val="22"/>
                  <w:rPrChange w:id="19428" w:author="Steve Barbeaux" w:date="2022-10-10T12:49:00Z">
                    <w:rPr/>
                  </w:rPrChange>
                </w:rPr>
                <w:t>2020</w:t>
              </w:r>
            </w:ins>
          </w:p>
        </w:tc>
        <w:tc>
          <w:tcPr>
            <w:tcW w:w="900" w:type="dxa"/>
            <w:tcBorders>
              <w:top w:val="nil"/>
              <w:left w:val="nil"/>
              <w:bottom w:val="single" w:sz="4" w:space="0" w:color="auto"/>
              <w:right w:val="nil"/>
            </w:tcBorders>
            <w:shd w:val="clear" w:color="auto" w:fill="auto"/>
            <w:noWrap/>
            <w:vAlign w:val="bottom"/>
            <w:hideMark/>
            <w:tcPrChange w:id="19429" w:author="Steve Barbeaux" w:date="2022-10-10T12:49:00Z">
              <w:tcPr>
                <w:tcW w:w="9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16F32206" w14:textId="77777777" w:rsidR="00FF195B" w:rsidRPr="00FF195B" w:rsidRDefault="00FF195B" w:rsidP="00FF195B">
            <w:pPr>
              <w:spacing w:after="0"/>
              <w:jc w:val="right"/>
              <w:rPr>
                <w:ins w:id="19430" w:author="Steve Barbeaux" w:date="2022-10-10T12:49:00Z"/>
                <w:rFonts w:ascii="Calibri" w:hAnsi="Calibri" w:cs="Calibri"/>
                <w:b/>
                <w:bCs/>
                <w:color w:val="000000"/>
                <w:szCs w:val="22"/>
                <w:rPrChange w:id="19431" w:author="Steve Barbeaux" w:date="2022-10-10T12:49:00Z">
                  <w:rPr>
                    <w:ins w:id="19432" w:author="Steve Barbeaux" w:date="2022-10-10T12:49:00Z"/>
                  </w:rPr>
                </w:rPrChange>
              </w:rPr>
              <w:pPrChange w:id="19433" w:author="Steve Barbeaux" w:date="2022-10-10T12:49:00Z">
                <w:pPr>
                  <w:jc w:val="right"/>
                </w:pPr>
              </w:pPrChange>
            </w:pPr>
            <w:ins w:id="19434" w:author="Steve Barbeaux" w:date="2022-10-10T12:49:00Z">
              <w:r w:rsidRPr="00FF195B">
                <w:rPr>
                  <w:rFonts w:ascii="Calibri" w:hAnsi="Calibri" w:cs="Calibri"/>
                  <w:b/>
                  <w:bCs/>
                  <w:color w:val="000000"/>
                  <w:szCs w:val="22"/>
                  <w:rPrChange w:id="19435" w:author="Steve Barbeaux" w:date="2022-10-10T12:49:00Z">
                    <w:rPr/>
                  </w:rPrChange>
                </w:rPr>
                <w:t>2022</w:t>
              </w:r>
            </w:ins>
          </w:p>
        </w:tc>
        <w:tc>
          <w:tcPr>
            <w:tcW w:w="760" w:type="dxa"/>
            <w:tcBorders>
              <w:top w:val="nil"/>
              <w:left w:val="single" w:sz="4" w:space="0" w:color="auto"/>
              <w:bottom w:val="single" w:sz="4" w:space="0" w:color="auto"/>
              <w:right w:val="nil"/>
            </w:tcBorders>
            <w:shd w:val="clear" w:color="auto" w:fill="auto"/>
            <w:noWrap/>
            <w:vAlign w:val="bottom"/>
            <w:hideMark/>
            <w:tcPrChange w:id="19436" w:author="Steve Barbeaux" w:date="2022-10-10T12:49:00Z">
              <w:tcPr>
                <w:tcW w:w="760"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bottom"/>
                <w:hideMark/>
              </w:tcPr>
            </w:tcPrChange>
          </w:tcPr>
          <w:p w14:paraId="086D0963" w14:textId="77777777" w:rsidR="00FF195B" w:rsidRPr="00FF195B" w:rsidRDefault="00FF195B" w:rsidP="00FF195B">
            <w:pPr>
              <w:spacing w:after="0"/>
              <w:rPr>
                <w:ins w:id="19437" w:author="Steve Barbeaux" w:date="2022-10-10T12:49:00Z"/>
                <w:rFonts w:ascii="Calibri" w:hAnsi="Calibri" w:cs="Calibri"/>
                <w:b/>
                <w:bCs/>
                <w:color w:val="000000"/>
                <w:szCs w:val="22"/>
                <w:rPrChange w:id="19438" w:author="Steve Barbeaux" w:date="2022-10-10T12:49:00Z">
                  <w:rPr>
                    <w:ins w:id="19439" w:author="Steve Barbeaux" w:date="2022-10-10T12:49:00Z"/>
                  </w:rPr>
                </w:rPrChange>
              </w:rPr>
              <w:pPrChange w:id="19440" w:author="Steve Barbeaux" w:date="2022-10-10T12:49:00Z">
                <w:pPr/>
              </w:pPrChange>
            </w:pPr>
            <w:ins w:id="19441" w:author="Steve Barbeaux" w:date="2022-10-10T12:49:00Z">
              <w:r w:rsidRPr="00FF195B">
                <w:rPr>
                  <w:rFonts w:ascii="Calibri" w:hAnsi="Calibri" w:cs="Calibri"/>
                  <w:b/>
                  <w:bCs/>
                  <w:color w:val="000000"/>
                  <w:szCs w:val="22"/>
                  <w:rPrChange w:id="19442" w:author="Steve Barbeaux" w:date="2022-10-10T12:49:00Z">
                    <w:rPr/>
                  </w:rPrChange>
                </w:rPr>
                <w:t>Total</w:t>
              </w:r>
            </w:ins>
          </w:p>
        </w:tc>
      </w:tr>
      <w:tr w:rsidR="00FF195B" w:rsidRPr="00FF195B" w14:paraId="2779199E" w14:textId="77777777" w:rsidTr="00FF195B">
        <w:trPr>
          <w:trHeight w:val="300"/>
          <w:ins w:id="19443" w:author="Steve Barbeaux" w:date="2022-10-10T12:49:00Z"/>
          <w:trPrChange w:id="19444" w:author="Steve Barbeaux" w:date="2022-10-10T12:49:00Z">
            <w:trPr>
              <w:trHeight w:val="300"/>
            </w:trPr>
          </w:trPrChange>
        </w:trPr>
        <w:tc>
          <w:tcPr>
            <w:tcW w:w="3000" w:type="dxa"/>
            <w:tcBorders>
              <w:top w:val="nil"/>
              <w:left w:val="nil"/>
              <w:bottom w:val="nil"/>
              <w:right w:val="nil"/>
            </w:tcBorders>
            <w:shd w:val="clear" w:color="auto" w:fill="auto"/>
            <w:noWrap/>
            <w:vAlign w:val="bottom"/>
            <w:hideMark/>
            <w:tcPrChange w:id="19445"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15ED812" w14:textId="77777777" w:rsidR="00FF195B" w:rsidRPr="00FF195B" w:rsidRDefault="00FF195B" w:rsidP="00FF195B">
            <w:pPr>
              <w:spacing w:after="0"/>
              <w:rPr>
                <w:ins w:id="19446" w:author="Steve Barbeaux" w:date="2022-10-10T12:49:00Z"/>
                <w:rFonts w:ascii="Calibri" w:hAnsi="Calibri" w:cs="Calibri"/>
                <w:color w:val="000000"/>
                <w:szCs w:val="22"/>
                <w:rPrChange w:id="19447" w:author="Steve Barbeaux" w:date="2022-10-10T12:49:00Z">
                  <w:rPr>
                    <w:ins w:id="19448" w:author="Steve Barbeaux" w:date="2022-10-10T12:49:00Z"/>
                  </w:rPr>
                </w:rPrChange>
              </w:rPr>
              <w:pPrChange w:id="19449" w:author="Steve Barbeaux" w:date="2022-10-10T12:49:00Z">
                <w:pPr/>
              </w:pPrChange>
            </w:pPr>
            <w:ins w:id="19450" w:author="Steve Barbeaux" w:date="2022-10-10T12:49:00Z">
              <w:r w:rsidRPr="00FF195B">
                <w:rPr>
                  <w:rFonts w:ascii="Calibri" w:hAnsi="Calibri" w:cs="Calibri"/>
                  <w:color w:val="000000"/>
                  <w:szCs w:val="22"/>
                  <w:rPrChange w:id="19451" w:author="Steve Barbeaux" w:date="2022-10-10T12:49:00Z">
                    <w:rPr/>
                  </w:rPrChange>
                </w:rPr>
                <w:t>pollock, walleye</w:t>
              </w:r>
            </w:ins>
          </w:p>
        </w:tc>
        <w:tc>
          <w:tcPr>
            <w:tcW w:w="1720" w:type="dxa"/>
            <w:tcBorders>
              <w:top w:val="nil"/>
              <w:left w:val="nil"/>
              <w:bottom w:val="nil"/>
              <w:right w:val="nil"/>
            </w:tcBorders>
            <w:shd w:val="clear" w:color="auto" w:fill="auto"/>
            <w:noWrap/>
            <w:vAlign w:val="bottom"/>
            <w:hideMark/>
            <w:tcPrChange w:id="19452"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E9418B0" w14:textId="77777777" w:rsidR="00FF195B" w:rsidRPr="00FF195B" w:rsidRDefault="00FF195B" w:rsidP="00FF195B">
            <w:pPr>
              <w:spacing w:after="0"/>
              <w:jc w:val="right"/>
              <w:rPr>
                <w:ins w:id="19453" w:author="Steve Barbeaux" w:date="2022-10-10T12:49:00Z"/>
                <w:rFonts w:ascii="Calibri" w:hAnsi="Calibri" w:cs="Calibri"/>
                <w:color w:val="000000"/>
                <w:szCs w:val="22"/>
                <w:rPrChange w:id="19454" w:author="Steve Barbeaux" w:date="2022-10-10T12:49:00Z">
                  <w:rPr>
                    <w:ins w:id="19455" w:author="Steve Barbeaux" w:date="2022-10-10T12:49:00Z"/>
                  </w:rPr>
                </w:rPrChange>
              </w:rPr>
              <w:pPrChange w:id="19456" w:author="Steve Barbeaux" w:date="2022-10-10T12:49:00Z">
                <w:pPr>
                  <w:jc w:val="right"/>
                </w:pPr>
              </w:pPrChange>
            </w:pPr>
            <w:ins w:id="19457" w:author="Steve Barbeaux" w:date="2022-10-10T12:49:00Z">
              <w:r w:rsidRPr="00FF195B">
                <w:rPr>
                  <w:rFonts w:ascii="Calibri" w:hAnsi="Calibri" w:cs="Calibri"/>
                  <w:color w:val="000000"/>
                  <w:szCs w:val="22"/>
                  <w:rPrChange w:id="19458" w:author="Steve Barbeaux" w:date="2022-10-10T12:49:00Z">
                    <w:rPr/>
                  </w:rPrChange>
                </w:rPr>
                <w:t>70.5</w:t>
              </w:r>
            </w:ins>
          </w:p>
        </w:tc>
        <w:tc>
          <w:tcPr>
            <w:tcW w:w="900" w:type="dxa"/>
            <w:tcBorders>
              <w:top w:val="nil"/>
              <w:left w:val="nil"/>
              <w:bottom w:val="nil"/>
              <w:right w:val="nil"/>
            </w:tcBorders>
            <w:shd w:val="clear" w:color="auto" w:fill="auto"/>
            <w:noWrap/>
            <w:vAlign w:val="bottom"/>
            <w:hideMark/>
            <w:tcPrChange w:id="19459"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283CBDC" w14:textId="77777777" w:rsidR="00FF195B" w:rsidRPr="00FF195B" w:rsidRDefault="00FF195B" w:rsidP="00FF195B">
            <w:pPr>
              <w:spacing w:after="0"/>
              <w:jc w:val="right"/>
              <w:rPr>
                <w:ins w:id="19460" w:author="Steve Barbeaux" w:date="2022-10-10T12:49:00Z"/>
                <w:rFonts w:ascii="Calibri" w:hAnsi="Calibri" w:cs="Calibri"/>
                <w:color w:val="000000"/>
                <w:szCs w:val="22"/>
                <w:rPrChange w:id="19461" w:author="Steve Barbeaux" w:date="2022-10-10T12:49:00Z">
                  <w:rPr>
                    <w:ins w:id="19462" w:author="Steve Barbeaux" w:date="2022-10-10T12:49:00Z"/>
                  </w:rPr>
                </w:rPrChange>
              </w:rPr>
              <w:pPrChange w:id="19463" w:author="Steve Barbeaux" w:date="2022-10-10T12:49:00Z">
                <w:pPr>
                  <w:jc w:val="right"/>
                </w:pPr>
              </w:pPrChange>
            </w:pPr>
            <w:ins w:id="19464" w:author="Steve Barbeaux" w:date="2022-10-10T12:49:00Z">
              <w:r w:rsidRPr="00FF195B">
                <w:rPr>
                  <w:rFonts w:ascii="Calibri" w:hAnsi="Calibri" w:cs="Calibri"/>
                  <w:color w:val="000000"/>
                  <w:szCs w:val="22"/>
                  <w:rPrChange w:id="19465" w:author="Steve Barbeaux" w:date="2022-10-10T12:49:00Z">
                    <w:rPr/>
                  </w:rPrChange>
                </w:rPr>
                <w:t>235.0</w:t>
              </w:r>
            </w:ins>
          </w:p>
        </w:tc>
        <w:tc>
          <w:tcPr>
            <w:tcW w:w="800" w:type="dxa"/>
            <w:tcBorders>
              <w:top w:val="nil"/>
              <w:left w:val="nil"/>
              <w:bottom w:val="nil"/>
              <w:right w:val="nil"/>
            </w:tcBorders>
            <w:shd w:val="clear" w:color="auto" w:fill="auto"/>
            <w:noWrap/>
            <w:vAlign w:val="bottom"/>
            <w:hideMark/>
            <w:tcPrChange w:id="19466"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530B267" w14:textId="77777777" w:rsidR="00FF195B" w:rsidRPr="00FF195B" w:rsidRDefault="00FF195B" w:rsidP="00FF195B">
            <w:pPr>
              <w:spacing w:after="0"/>
              <w:jc w:val="right"/>
              <w:rPr>
                <w:ins w:id="19467" w:author="Steve Barbeaux" w:date="2022-10-10T12:49:00Z"/>
                <w:rFonts w:ascii="Calibri" w:hAnsi="Calibri" w:cs="Calibri"/>
                <w:color w:val="000000"/>
                <w:szCs w:val="22"/>
                <w:rPrChange w:id="19468" w:author="Steve Barbeaux" w:date="2022-10-10T12:49:00Z">
                  <w:rPr>
                    <w:ins w:id="19469" w:author="Steve Barbeaux" w:date="2022-10-10T12:49:00Z"/>
                  </w:rPr>
                </w:rPrChange>
              </w:rPr>
              <w:pPrChange w:id="19470" w:author="Steve Barbeaux" w:date="2022-10-10T12:49:00Z">
                <w:pPr>
                  <w:jc w:val="right"/>
                </w:pPr>
              </w:pPrChange>
            </w:pPr>
            <w:ins w:id="19471" w:author="Steve Barbeaux" w:date="2022-10-10T12:49:00Z">
              <w:r w:rsidRPr="00FF195B">
                <w:rPr>
                  <w:rFonts w:ascii="Calibri" w:hAnsi="Calibri" w:cs="Calibri"/>
                  <w:color w:val="000000"/>
                  <w:szCs w:val="22"/>
                  <w:rPrChange w:id="19472" w:author="Steve Barbeaux" w:date="2022-10-10T12:49:00Z">
                    <w:rPr/>
                  </w:rPrChange>
                </w:rPr>
                <w:t>70.2</w:t>
              </w:r>
            </w:ins>
          </w:p>
        </w:tc>
        <w:tc>
          <w:tcPr>
            <w:tcW w:w="900" w:type="dxa"/>
            <w:tcBorders>
              <w:top w:val="nil"/>
              <w:left w:val="nil"/>
              <w:bottom w:val="nil"/>
              <w:right w:val="nil"/>
            </w:tcBorders>
            <w:shd w:val="clear" w:color="auto" w:fill="auto"/>
            <w:noWrap/>
            <w:vAlign w:val="bottom"/>
            <w:hideMark/>
            <w:tcPrChange w:id="19473"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8390071" w14:textId="77777777" w:rsidR="00FF195B" w:rsidRPr="00FF195B" w:rsidRDefault="00FF195B" w:rsidP="00FF195B">
            <w:pPr>
              <w:spacing w:after="0"/>
              <w:jc w:val="right"/>
              <w:rPr>
                <w:ins w:id="19474" w:author="Steve Barbeaux" w:date="2022-10-10T12:49:00Z"/>
                <w:rFonts w:ascii="Calibri" w:hAnsi="Calibri" w:cs="Calibri"/>
                <w:color w:val="000000"/>
                <w:szCs w:val="22"/>
                <w:rPrChange w:id="19475" w:author="Steve Barbeaux" w:date="2022-10-10T12:49:00Z">
                  <w:rPr>
                    <w:ins w:id="19476" w:author="Steve Barbeaux" w:date="2022-10-10T12:49:00Z"/>
                  </w:rPr>
                </w:rPrChange>
              </w:rPr>
              <w:pPrChange w:id="19477" w:author="Steve Barbeaux" w:date="2022-10-10T12:49:00Z">
                <w:pPr>
                  <w:jc w:val="right"/>
                </w:pPr>
              </w:pPrChange>
            </w:pPr>
            <w:ins w:id="19478" w:author="Steve Barbeaux" w:date="2022-10-10T12:49:00Z">
              <w:r w:rsidRPr="00FF195B">
                <w:rPr>
                  <w:rFonts w:ascii="Calibri" w:hAnsi="Calibri" w:cs="Calibri"/>
                  <w:color w:val="000000"/>
                  <w:szCs w:val="22"/>
                  <w:rPrChange w:id="19479" w:author="Steve Barbeaux" w:date="2022-10-10T12:49:00Z">
                    <w:rPr/>
                  </w:rPrChange>
                </w:rPr>
                <w:t>711.5</w:t>
              </w:r>
            </w:ins>
          </w:p>
        </w:tc>
        <w:tc>
          <w:tcPr>
            <w:tcW w:w="900" w:type="dxa"/>
            <w:tcBorders>
              <w:top w:val="nil"/>
              <w:left w:val="nil"/>
              <w:bottom w:val="nil"/>
              <w:right w:val="nil"/>
            </w:tcBorders>
            <w:shd w:val="clear" w:color="auto" w:fill="auto"/>
            <w:noWrap/>
            <w:vAlign w:val="bottom"/>
            <w:hideMark/>
            <w:tcPrChange w:id="19480"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DD2E5F6" w14:textId="77777777" w:rsidR="00FF195B" w:rsidRPr="00FF195B" w:rsidRDefault="00FF195B" w:rsidP="00FF195B">
            <w:pPr>
              <w:spacing w:after="0"/>
              <w:jc w:val="right"/>
              <w:rPr>
                <w:ins w:id="19481" w:author="Steve Barbeaux" w:date="2022-10-10T12:49:00Z"/>
                <w:rFonts w:ascii="Calibri" w:hAnsi="Calibri" w:cs="Calibri"/>
                <w:color w:val="000000"/>
                <w:szCs w:val="22"/>
                <w:rPrChange w:id="19482" w:author="Steve Barbeaux" w:date="2022-10-10T12:49:00Z">
                  <w:rPr>
                    <w:ins w:id="19483" w:author="Steve Barbeaux" w:date="2022-10-10T12:49:00Z"/>
                  </w:rPr>
                </w:rPrChange>
              </w:rPr>
              <w:pPrChange w:id="19484" w:author="Steve Barbeaux" w:date="2022-10-10T12:49:00Z">
                <w:pPr>
                  <w:jc w:val="right"/>
                </w:pPr>
              </w:pPrChange>
            </w:pPr>
            <w:ins w:id="19485" w:author="Steve Barbeaux" w:date="2022-10-10T12:49:00Z">
              <w:r w:rsidRPr="00FF195B">
                <w:rPr>
                  <w:rFonts w:ascii="Calibri" w:hAnsi="Calibri" w:cs="Calibri"/>
                  <w:color w:val="000000"/>
                  <w:szCs w:val="22"/>
                  <w:rPrChange w:id="19486" w:author="Steve Barbeaux" w:date="2022-10-10T12:49:00Z">
                    <w:rPr/>
                  </w:rPrChange>
                </w:rPr>
                <w:t>216.7</w:t>
              </w:r>
            </w:ins>
          </w:p>
        </w:tc>
        <w:tc>
          <w:tcPr>
            <w:tcW w:w="760" w:type="dxa"/>
            <w:tcBorders>
              <w:top w:val="nil"/>
              <w:left w:val="single" w:sz="4" w:space="0" w:color="auto"/>
              <w:bottom w:val="nil"/>
              <w:right w:val="nil"/>
            </w:tcBorders>
            <w:shd w:val="clear" w:color="auto" w:fill="auto"/>
            <w:noWrap/>
            <w:vAlign w:val="bottom"/>
            <w:hideMark/>
            <w:tcPrChange w:id="19487" w:author="Steve Barbeaux" w:date="2022-10-10T12:49:00Z">
              <w:tcPr>
                <w:tcW w:w="0" w:type="auto"/>
                <w:tcBorders>
                  <w:top w:val="nil"/>
                  <w:left w:val="single" w:sz="4" w:space="0" w:color="auto"/>
                  <w:bottom w:val="nil"/>
                  <w:right w:val="nil"/>
                </w:tcBorders>
                <w:shd w:val="clear" w:color="auto" w:fill="auto"/>
                <w:noWrap/>
                <w:tcMar>
                  <w:top w:w="15" w:type="dxa"/>
                  <w:left w:w="15" w:type="dxa"/>
                  <w:bottom w:w="0" w:type="dxa"/>
                  <w:right w:w="15" w:type="dxa"/>
                </w:tcMar>
                <w:vAlign w:val="bottom"/>
                <w:hideMark/>
              </w:tcPr>
            </w:tcPrChange>
          </w:tcPr>
          <w:p w14:paraId="4ECCF252" w14:textId="77777777" w:rsidR="00FF195B" w:rsidRPr="00FF195B" w:rsidRDefault="00FF195B" w:rsidP="00FF195B">
            <w:pPr>
              <w:spacing w:after="0"/>
              <w:jc w:val="right"/>
              <w:rPr>
                <w:ins w:id="19488" w:author="Steve Barbeaux" w:date="2022-10-10T12:49:00Z"/>
                <w:rFonts w:ascii="Calibri" w:hAnsi="Calibri" w:cs="Calibri"/>
                <w:color w:val="000000"/>
                <w:szCs w:val="22"/>
                <w:rPrChange w:id="19489" w:author="Steve Barbeaux" w:date="2022-10-10T12:49:00Z">
                  <w:rPr>
                    <w:ins w:id="19490" w:author="Steve Barbeaux" w:date="2022-10-10T12:49:00Z"/>
                  </w:rPr>
                </w:rPrChange>
              </w:rPr>
              <w:pPrChange w:id="19491" w:author="Steve Barbeaux" w:date="2022-10-10T12:49:00Z">
                <w:pPr>
                  <w:jc w:val="right"/>
                </w:pPr>
              </w:pPrChange>
            </w:pPr>
            <w:ins w:id="19492" w:author="Steve Barbeaux" w:date="2022-10-10T12:49:00Z">
              <w:r w:rsidRPr="00FF195B">
                <w:rPr>
                  <w:rFonts w:ascii="Calibri" w:hAnsi="Calibri" w:cs="Calibri"/>
                  <w:color w:val="000000"/>
                  <w:szCs w:val="22"/>
                  <w:rPrChange w:id="19493" w:author="Steve Barbeaux" w:date="2022-10-10T12:49:00Z">
                    <w:rPr/>
                  </w:rPrChange>
                </w:rPr>
                <w:t>1303.9</w:t>
              </w:r>
            </w:ins>
          </w:p>
        </w:tc>
      </w:tr>
      <w:tr w:rsidR="00FF195B" w:rsidRPr="00FF195B" w14:paraId="29BBE89C" w14:textId="77777777" w:rsidTr="00FF195B">
        <w:trPr>
          <w:trHeight w:val="300"/>
          <w:ins w:id="19494" w:author="Steve Barbeaux" w:date="2022-10-10T12:49:00Z"/>
          <w:trPrChange w:id="19495" w:author="Steve Barbeaux" w:date="2022-10-10T12:49:00Z">
            <w:trPr>
              <w:trHeight w:val="300"/>
            </w:trPr>
          </w:trPrChange>
        </w:trPr>
        <w:tc>
          <w:tcPr>
            <w:tcW w:w="3000" w:type="dxa"/>
            <w:tcBorders>
              <w:top w:val="nil"/>
              <w:left w:val="nil"/>
              <w:bottom w:val="nil"/>
              <w:right w:val="nil"/>
            </w:tcBorders>
            <w:shd w:val="clear" w:color="auto" w:fill="auto"/>
            <w:noWrap/>
            <w:vAlign w:val="bottom"/>
            <w:hideMark/>
            <w:tcPrChange w:id="19496"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BD89677" w14:textId="77777777" w:rsidR="00FF195B" w:rsidRPr="00FF195B" w:rsidRDefault="00FF195B" w:rsidP="00FF195B">
            <w:pPr>
              <w:spacing w:after="0"/>
              <w:rPr>
                <w:ins w:id="19497" w:author="Steve Barbeaux" w:date="2022-10-10T12:49:00Z"/>
                <w:rFonts w:ascii="Calibri" w:hAnsi="Calibri" w:cs="Calibri"/>
                <w:color w:val="000000"/>
                <w:szCs w:val="22"/>
                <w:rPrChange w:id="19498" w:author="Steve Barbeaux" w:date="2022-10-10T12:49:00Z">
                  <w:rPr>
                    <w:ins w:id="19499" w:author="Steve Barbeaux" w:date="2022-10-10T12:49:00Z"/>
                  </w:rPr>
                </w:rPrChange>
              </w:rPr>
              <w:pPrChange w:id="19500" w:author="Steve Barbeaux" w:date="2022-10-10T12:49:00Z">
                <w:pPr/>
              </w:pPrChange>
            </w:pPr>
            <w:ins w:id="19501" w:author="Steve Barbeaux" w:date="2022-10-10T12:49:00Z">
              <w:r w:rsidRPr="00FF195B">
                <w:rPr>
                  <w:rFonts w:ascii="Calibri" w:hAnsi="Calibri" w:cs="Calibri"/>
                  <w:color w:val="000000"/>
                  <w:szCs w:val="22"/>
                  <w:rPrChange w:id="19502" w:author="Steve Barbeaux" w:date="2022-10-10T12:49:00Z">
                    <w:rPr/>
                  </w:rPrChange>
                </w:rPr>
                <w:t>perch, Pacific ocean</w:t>
              </w:r>
            </w:ins>
          </w:p>
        </w:tc>
        <w:tc>
          <w:tcPr>
            <w:tcW w:w="1720" w:type="dxa"/>
            <w:tcBorders>
              <w:top w:val="nil"/>
              <w:left w:val="nil"/>
              <w:bottom w:val="nil"/>
              <w:right w:val="nil"/>
            </w:tcBorders>
            <w:shd w:val="clear" w:color="auto" w:fill="auto"/>
            <w:noWrap/>
            <w:vAlign w:val="bottom"/>
            <w:hideMark/>
            <w:tcPrChange w:id="19503"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F114BCA" w14:textId="77777777" w:rsidR="00FF195B" w:rsidRPr="00FF195B" w:rsidRDefault="00FF195B" w:rsidP="00FF195B">
            <w:pPr>
              <w:spacing w:after="0"/>
              <w:jc w:val="right"/>
              <w:rPr>
                <w:ins w:id="19504" w:author="Steve Barbeaux" w:date="2022-10-10T12:49:00Z"/>
                <w:rFonts w:ascii="Calibri" w:hAnsi="Calibri" w:cs="Calibri"/>
                <w:color w:val="000000"/>
                <w:szCs w:val="22"/>
                <w:rPrChange w:id="19505" w:author="Steve Barbeaux" w:date="2022-10-10T12:49:00Z">
                  <w:rPr>
                    <w:ins w:id="19506" w:author="Steve Barbeaux" w:date="2022-10-10T12:49:00Z"/>
                  </w:rPr>
                </w:rPrChange>
              </w:rPr>
              <w:pPrChange w:id="19507" w:author="Steve Barbeaux" w:date="2022-10-10T12:49:00Z">
                <w:pPr>
                  <w:jc w:val="right"/>
                </w:pPr>
              </w:pPrChange>
            </w:pPr>
            <w:ins w:id="19508" w:author="Steve Barbeaux" w:date="2022-10-10T12:49:00Z">
              <w:r w:rsidRPr="00FF195B">
                <w:rPr>
                  <w:rFonts w:ascii="Calibri" w:hAnsi="Calibri" w:cs="Calibri"/>
                  <w:color w:val="000000"/>
                  <w:szCs w:val="22"/>
                  <w:rPrChange w:id="19509" w:author="Steve Barbeaux" w:date="2022-10-10T12:49:00Z">
                    <w:rPr/>
                  </w:rPrChange>
                </w:rPr>
                <w:t>62.6</w:t>
              </w:r>
            </w:ins>
          </w:p>
        </w:tc>
        <w:tc>
          <w:tcPr>
            <w:tcW w:w="900" w:type="dxa"/>
            <w:tcBorders>
              <w:top w:val="nil"/>
              <w:left w:val="nil"/>
              <w:bottom w:val="nil"/>
              <w:right w:val="nil"/>
            </w:tcBorders>
            <w:shd w:val="clear" w:color="auto" w:fill="auto"/>
            <w:noWrap/>
            <w:vAlign w:val="bottom"/>
            <w:hideMark/>
            <w:tcPrChange w:id="19510"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5956844" w14:textId="77777777" w:rsidR="00FF195B" w:rsidRPr="00FF195B" w:rsidRDefault="00FF195B" w:rsidP="00FF195B">
            <w:pPr>
              <w:spacing w:after="0"/>
              <w:jc w:val="right"/>
              <w:rPr>
                <w:ins w:id="19511" w:author="Steve Barbeaux" w:date="2022-10-10T12:49:00Z"/>
                <w:rFonts w:ascii="Calibri" w:hAnsi="Calibri" w:cs="Calibri"/>
                <w:color w:val="000000"/>
                <w:szCs w:val="22"/>
                <w:rPrChange w:id="19512" w:author="Steve Barbeaux" w:date="2022-10-10T12:49:00Z">
                  <w:rPr>
                    <w:ins w:id="19513" w:author="Steve Barbeaux" w:date="2022-10-10T12:49:00Z"/>
                  </w:rPr>
                </w:rPrChange>
              </w:rPr>
              <w:pPrChange w:id="19514" w:author="Steve Barbeaux" w:date="2022-10-10T12:49:00Z">
                <w:pPr>
                  <w:jc w:val="right"/>
                </w:pPr>
              </w:pPrChange>
            </w:pPr>
            <w:ins w:id="19515" w:author="Steve Barbeaux" w:date="2022-10-10T12:49:00Z">
              <w:r w:rsidRPr="00FF195B">
                <w:rPr>
                  <w:rFonts w:ascii="Calibri" w:hAnsi="Calibri" w:cs="Calibri"/>
                  <w:color w:val="000000"/>
                  <w:szCs w:val="22"/>
                  <w:rPrChange w:id="19516" w:author="Steve Barbeaux" w:date="2022-10-10T12:49:00Z">
                    <w:rPr/>
                  </w:rPrChange>
                </w:rPr>
                <w:t>65.7</w:t>
              </w:r>
            </w:ins>
          </w:p>
        </w:tc>
        <w:tc>
          <w:tcPr>
            <w:tcW w:w="800" w:type="dxa"/>
            <w:tcBorders>
              <w:top w:val="nil"/>
              <w:left w:val="nil"/>
              <w:bottom w:val="nil"/>
              <w:right w:val="nil"/>
            </w:tcBorders>
            <w:shd w:val="clear" w:color="auto" w:fill="auto"/>
            <w:noWrap/>
            <w:vAlign w:val="bottom"/>
            <w:hideMark/>
            <w:tcPrChange w:id="19517"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FCDB120" w14:textId="77777777" w:rsidR="00FF195B" w:rsidRPr="00FF195B" w:rsidRDefault="00FF195B" w:rsidP="00FF195B">
            <w:pPr>
              <w:spacing w:after="0"/>
              <w:jc w:val="right"/>
              <w:rPr>
                <w:ins w:id="19518" w:author="Steve Barbeaux" w:date="2022-10-10T12:49:00Z"/>
                <w:rFonts w:ascii="Calibri" w:hAnsi="Calibri" w:cs="Calibri"/>
                <w:color w:val="000000"/>
                <w:szCs w:val="22"/>
                <w:rPrChange w:id="19519" w:author="Steve Barbeaux" w:date="2022-10-10T12:49:00Z">
                  <w:rPr>
                    <w:ins w:id="19520" w:author="Steve Barbeaux" w:date="2022-10-10T12:49:00Z"/>
                  </w:rPr>
                </w:rPrChange>
              </w:rPr>
              <w:pPrChange w:id="19521" w:author="Steve Barbeaux" w:date="2022-10-10T12:49:00Z">
                <w:pPr>
                  <w:jc w:val="right"/>
                </w:pPr>
              </w:pPrChange>
            </w:pPr>
            <w:ins w:id="19522" w:author="Steve Barbeaux" w:date="2022-10-10T12:49:00Z">
              <w:r w:rsidRPr="00FF195B">
                <w:rPr>
                  <w:rFonts w:ascii="Calibri" w:hAnsi="Calibri" w:cs="Calibri"/>
                  <w:color w:val="000000"/>
                  <w:szCs w:val="22"/>
                  <w:rPrChange w:id="19523" w:author="Steve Barbeaux" w:date="2022-10-10T12:49:00Z">
                    <w:rPr/>
                  </w:rPrChange>
                </w:rPr>
                <w:t>42.0</w:t>
              </w:r>
            </w:ins>
          </w:p>
        </w:tc>
        <w:tc>
          <w:tcPr>
            <w:tcW w:w="900" w:type="dxa"/>
            <w:tcBorders>
              <w:top w:val="nil"/>
              <w:left w:val="nil"/>
              <w:bottom w:val="nil"/>
              <w:right w:val="nil"/>
            </w:tcBorders>
            <w:shd w:val="clear" w:color="auto" w:fill="auto"/>
            <w:noWrap/>
            <w:vAlign w:val="bottom"/>
            <w:hideMark/>
            <w:tcPrChange w:id="19524"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110E9D9" w14:textId="77777777" w:rsidR="00FF195B" w:rsidRPr="00FF195B" w:rsidRDefault="00FF195B" w:rsidP="00FF195B">
            <w:pPr>
              <w:spacing w:after="0"/>
              <w:jc w:val="right"/>
              <w:rPr>
                <w:ins w:id="19525" w:author="Steve Barbeaux" w:date="2022-10-10T12:49:00Z"/>
                <w:rFonts w:ascii="Calibri" w:hAnsi="Calibri" w:cs="Calibri"/>
                <w:color w:val="000000"/>
                <w:szCs w:val="22"/>
                <w:rPrChange w:id="19526" w:author="Steve Barbeaux" w:date="2022-10-10T12:49:00Z">
                  <w:rPr>
                    <w:ins w:id="19527" w:author="Steve Barbeaux" w:date="2022-10-10T12:49:00Z"/>
                  </w:rPr>
                </w:rPrChange>
              </w:rPr>
              <w:pPrChange w:id="19528" w:author="Steve Barbeaux" w:date="2022-10-10T12:49:00Z">
                <w:pPr>
                  <w:jc w:val="right"/>
                </w:pPr>
              </w:pPrChange>
            </w:pPr>
            <w:ins w:id="19529" w:author="Steve Barbeaux" w:date="2022-10-10T12:49:00Z">
              <w:r w:rsidRPr="00FF195B">
                <w:rPr>
                  <w:rFonts w:ascii="Calibri" w:hAnsi="Calibri" w:cs="Calibri"/>
                  <w:color w:val="000000"/>
                  <w:szCs w:val="22"/>
                  <w:rPrChange w:id="19530" w:author="Steve Barbeaux" w:date="2022-10-10T12:49:00Z">
                    <w:rPr/>
                  </w:rPrChange>
                </w:rPr>
                <w:t>77.7</w:t>
              </w:r>
            </w:ins>
          </w:p>
        </w:tc>
        <w:tc>
          <w:tcPr>
            <w:tcW w:w="900" w:type="dxa"/>
            <w:tcBorders>
              <w:top w:val="nil"/>
              <w:left w:val="nil"/>
              <w:bottom w:val="nil"/>
              <w:right w:val="nil"/>
            </w:tcBorders>
            <w:shd w:val="clear" w:color="auto" w:fill="auto"/>
            <w:noWrap/>
            <w:vAlign w:val="bottom"/>
            <w:hideMark/>
            <w:tcPrChange w:id="19531"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0E7FFC7" w14:textId="77777777" w:rsidR="00FF195B" w:rsidRPr="00FF195B" w:rsidRDefault="00FF195B" w:rsidP="00FF195B">
            <w:pPr>
              <w:spacing w:after="0"/>
              <w:jc w:val="right"/>
              <w:rPr>
                <w:ins w:id="19532" w:author="Steve Barbeaux" w:date="2022-10-10T12:49:00Z"/>
                <w:rFonts w:ascii="Calibri" w:hAnsi="Calibri" w:cs="Calibri"/>
                <w:color w:val="000000"/>
                <w:szCs w:val="22"/>
                <w:rPrChange w:id="19533" w:author="Steve Barbeaux" w:date="2022-10-10T12:49:00Z">
                  <w:rPr>
                    <w:ins w:id="19534" w:author="Steve Barbeaux" w:date="2022-10-10T12:49:00Z"/>
                  </w:rPr>
                </w:rPrChange>
              </w:rPr>
              <w:pPrChange w:id="19535" w:author="Steve Barbeaux" w:date="2022-10-10T12:49:00Z">
                <w:pPr>
                  <w:jc w:val="right"/>
                </w:pPr>
              </w:pPrChange>
            </w:pPr>
            <w:ins w:id="19536" w:author="Steve Barbeaux" w:date="2022-10-10T12:49:00Z">
              <w:r w:rsidRPr="00FF195B">
                <w:rPr>
                  <w:rFonts w:ascii="Calibri" w:hAnsi="Calibri" w:cs="Calibri"/>
                  <w:color w:val="000000"/>
                  <w:szCs w:val="22"/>
                  <w:rPrChange w:id="19537" w:author="Steve Barbeaux" w:date="2022-10-10T12:49:00Z">
                    <w:rPr/>
                  </w:rPrChange>
                </w:rPr>
                <w:t>22.5</w:t>
              </w:r>
            </w:ins>
          </w:p>
        </w:tc>
        <w:tc>
          <w:tcPr>
            <w:tcW w:w="760" w:type="dxa"/>
            <w:tcBorders>
              <w:top w:val="nil"/>
              <w:left w:val="single" w:sz="4" w:space="0" w:color="auto"/>
              <w:bottom w:val="nil"/>
              <w:right w:val="nil"/>
            </w:tcBorders>
            <w:shd w:val="clear" w:color="auto" w:fill="auto"/>
            <w:noWrap/>
            <w:vAlign w:val="bottom"/>
            <w:hideMark/>
            <w:tcPrChange w:id="19538" w:author="Steve Barbeaux" w:date="2022-10-10T12:49:00Z">
              <w:tcPr>
                <w:tcW w:w="0" w:type="auto"/>
                <w:tcBorders>
                  <w:top w:val="nil"/>
                  <w:left w:val="single" w:sz="4" w:space="0" w:color="auto"/>
                  <w:bottom w:val="nil"/>
                  <w:right w:val="nil"/>
                </w:tcBorders>
                <w:shd w:val="clear" w:color="auto" w:fill="auto"/>
                <w:noWrap/>
                <w:tcMar>
                  <w:top w:w="15" w:type="dxa"/>
                  <w:left w:w="15" w:type="dxa"/>
                  <w:bottom w:w="0" w:type="dxa"/>
                  <w:right w:w="15" w:type="dxa"/>
                </w:tcMar>
                <w:vAlign w:val="bottom"/>
                <w:hideMark/>
              </w:tcPr>
            </w:tcPrChange>
          </w:tcPr>
          <w:p w14:paraId="7F4C35E1" w14:textId="77777777" w:rsidR="00FF195B" w:rsidRPr="00FF195B" w:rsidRDefault="00FF195B" w:rsidP="00FF195B">
            <w:pPr>
              <w:spacing w:after="0"/>
              <w:jc w:val="right"/>
              <w:rPr>
                <w:ins w:id="19539" w:author="Steve Barbeaux" w:date="2022-10-10T12:49:00Z"/>
                <w:rFonts w:ascii="Calibri" w:hAnsi="Calibri" w:cs="Calibri"/>
                <w:color w:val="000000"/>
                <w:szCs w:val="22"/>
                <w:rPrChange w:id="19540" w:author="Steve Barbeaux" w:date="2022-10-10T12:49:00Z">
                  <w:rPr>
                    <w:ins w:id="19541" w:author="Steve Barbeaux" w:date="2022-10-10T12:49:00Z"/>
                  </w:rPr>
                </w:rPrChange>
              </w:rPr>
              <w:pPrChange w:id="19542" w:author="Steve Barbeaux" w:date="2022-10-10T12:49:00Z">
                <w:pPr>
                  <w:jc w:val="right"/>
                </w:pPr>
              </w:pPrChange>
            </w:pPr>
            <w:ins w:id="19543" w:author="Steve Barbeaux" w:date="2022-10-10T12:49:00Z">
              <w:r w:rsidRPr="00FF195B">
                <w:rPr>
                  <w:rFonts w:ascii="Calibri" w:hAnsi="Calibri" w:cs="Calibri"/>
                  <w:color w:val="000000"/>
                  <w:szCs w:val="22"/>
                  <w:rPrChange w:id="19544" w:author="Steve Barbeaux" w:date="2022-10-10T12:49:00Z">
                    <w:rPr/>
                  </w:rPrChange>
                </w:rPr>
                <w:t>270.5</w:t>
              </w:r>
            </w:ins>
          </w:p>
        </w:tc>
      </w:tr>
      <w:tr w:rsidR="00FF195B" w:rsidRPr="00FF195B" w14:paraId="0E0AA8FE" w14:textId="77777777" w:rsidTr="00FF195B">
        <w:trPr>
          <w:trHeight w:val="300"/>
          <w:ins w:id="19545" w:author="Steve Barbeaux" w:date="2022-10-10T12:49:00Z"/>
          <w:trPrChange w:id="19546" w:author="Steve Barbeaux" w:date="2022-10-10T12:49:00Z">
            <w:trPr>
              <w:trHeight w:val="300"/>
            </w:trPr>
          </w:trPrChange>
        </w:trPr>
        <w:tc>
          <w:tcPr>
            <w:tcW w:w="3000" w:type="dxa"/>
            <w:tcBorders>
              <w:top w:val="nil"/>
              <w:left w:val="nil"/>
              <w:bottom w:val="nil"/>
              <w:right w:val="nil"/>
            </w:tcBorders>
            <w:shd w:val="clear" w:color="auto" w:fill="auto"/>
            <w:noWrap/>
            <w:vAlign w:val="bottom"/>
            <w:hideMark/>
            <w:tcPrChange w:id="19547"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8D7637E" w14:textId="77777777" w:rsidR="00FF195B" w:rsidRPr="00FF195B" w:rsidRDefault="00FF195B" w:rsidP="00FF195B">
            <w:pPr>
              <w:spacing w:after="0"/>
              <w:rPr>
                <w:ins w:id="19548" w:author="Steve Barbeaux" w:date="2022-10-10T12:49:00Z"/>
                <w:rFonts w:ascii="Calibri" w:hAnsi="Calibri" w:cs="Calibri"/>
                <w:color w:val="000000"/>
                <w:szCs w:val="22"/>
                <w:rPrChange w:id="19549" w:author="Steve Barbeaux" w:date="2022-10-10T12:49:00Z">
                  <w:rPr>
                    <w:ins w:id="19550" w:author="Steve Barbeaux" w:date="2022-10-10T12:49:00Z"/>
                  </w:rPr>
                </w:rPrChange>
              </w:rPr>
              <w:pPrChange w:id="19551" w:author="Steve Barbeaux" w:date="2022-10-10T12:49:00Z">
                <w:pPr/>
              </w:pPrChange>
            </w:pPr>
            <w:ins w:id="19552" w:author="Steve Barbeaux" w:date="2022-10-10T12:49:00Z">
              <w:r w:rsidRPr="00FF195B">
                <w:rPr>
                  <w:rFonts w:ascii="Calibri" w:hAnsi="Calibri" w:cs="Calibri"/>
                  <w:color w:val="000000"/>
                  <w:szCs w:val="22"/>
                  <w:rPrChange w:id="19553" w:author="Steve Barbeaux" w:date="2022-10-10T12:49:00Z">
                    <w:rPr/>
                  </w:rPrChange>
                </w:rPr>
                <w:t>Kamchatka flounder</w:t>
              </w:r>
            </w:ins>
          </w:p>
        </w:tc>
        <w:tc>
          <w:tcPr>
            <w:tcW w:w="1720" w:type="dxa"/>
            <w:tcBorders>
              <w:top w:val="nil"/>
              <w:left w:val="nil"/>
              <w:bottom w:val="nil"/>
              <w:right w:val="nil"/>
            </w:tcBorders>
            <w:shd w:val="clear" w:color="auto" w:fill="auto"/>
            <w:noWrap/>
            <w:vAlign w:val="bottom"/>
            <w:hideMark/>
            <w:tcPrChange w:id="19554"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A10A2CD" w14:textId="77777777" w:rsidR="00FF195B" w:rsidRPr="00FF195B" w:rsidRDefault="00FF195B" w:rsidP="00FF195B">
            <w:pPr>
              <w:spacing w:after="0"/>
              <w:jc w:val="right"/>
              <w:rPr>
                <w:ins w:id="19555" w:author="Steve Barbeaux" w:date="2022-10-10T12:49:00Z"/>
                <w:rFonts w:ascii="Calibri" w:hAnsi="Calibri" w:cs="Calibri"/>
                <w:color w:val="000000"/>
                <w:szCs w:val="22"/>
                <w:rPrChange w:id="19556" w:author="Steve Barbeaux" w:date="2022-10-10T12:49:00Z">
                  <w:rPr>
                    <w:ins w:id="19557" w:author="Steve Barbeaux" w:date="2022-10-10T12:49:00Z"/>
                  </w:rPr>
                </w:rPrChange>
              </w:rPr>
              <w:pPrChange w:id="19558" w:author="Steve Barbeaux" w:date="2022-10-10T12:49:00Z">
                <w:pPr>
                  <w:jc w:val="right"/>
                </w:pPr>
              </w:pPrChange>
            </w:pPr>
            <w:ins w:id="19559" w:author="Steve Barbeaux" w:date="2022-10-10T12:49:00Z">
              <w:r w:rsidRPr="00FF195B">
                <w:rPr>
                  <w:rFonts w:ascii="Calibri" w:hAnsi="Calibri" w:cs="Calibri"/>
                  <w:color w:val="000000"/>
                  <w:szCs w:val="22"/>
                  <w:rPrChange w:id="19560" w:author="Steve Barbeaux" w:date="2022-10-10T12:49:00Z">
                    <w:rPr/>
                  </w:rPrChange>
                </w:rPr>
                <w:t>0.3</w:t>
              </w:r>
            </w:ins>
          </w:p>
        </w:tc>
        <w:tc>
          <w:tcPr>
            <w:tcW w:w="900" w:type="dxa"/>
            <w:tcBorders>
              <w:top w:val="nil"/>
              <w:left w:val="nil"/>
              <w:bottom w:val="nil"/>
              <w:right w:val="nil"/>
            </w:tcBorders>
            <w:shd w:val="clear" w:color="auto" w:fill="auto"/>
            <w:noWrap/>
            <w:vAlign w:val="bottom"/>
            <w:hideMark/>
            <w:tcPrChange w:id="19561"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B427DFF" w14:textId="77777777" w:rsidR="00FF195B" w:rsidRPr="00FF195B" w:rsidRDefault="00FF195B" w:rsidP="00FF195B">
            <w:pPr>
              <w:spacing w:after="0"/>
              <w:jc w:val="right"/>
              <w:rPr>
                <w:ins w:id="19562" w:author="Steve Barbeaux" w:date="2022-10-10T12:49:00Z"/>
                <w:rFonts w:ascii="Calibri" w:hAnsi="Calibri" w:cs="Calibri"/>
                <w:color w:val="000000"/>
                <w:szCs w:val="22"/>
                <w:rPrChange w:id="19563" w:author="Steve Barbeaux" w:date="2022-10-10T12:49:00Z">
                  <w:rPr>
                    <w:ins w:id="19564" w:author="Steve Barbeaux" w:date="2022-10-10T12:49:00Z"/>
                  </w:rPr>
                </w:rPrChange>
              </w:rPr>
              <w:pPrChange w:id="19565" w:author="Steve Barbeaux" w:date="2022-10-10T12:49:00Z">
                <w:pPr>
                  <w:jc w:val="right"/>
                </w:pPr>
              </w:pPrChange>
            </w:pPr>
            <w:ins w:id="19566" w:author="Steve Barbeaux" w:date="2022-10-10T12:49:00Z">
              <w:r w:rsidRPr="00FF195B">
                <w:rPr>
                  <w:rFonts w:ascii="Calibri" w:hAnsi="Calibri" w:cs="Calibri"/>
                  <w:color w:val="000000"/>
                  <w:szCs w:val="22"/>
                  <w:rPrChange w:id="19567" w:author="Steve Barbeaux" w:date="2022-10-10T12:49:00Z">
                    <w:rPr/>
                  </w:rPrChange>
                </w:rPr>
                <w:t>16.7</w:t>
              </w:r>
            </w:ins>
          </w:p>
        </w:tc>
        <w:tc>
          <w:tcPr>
            <w:tcW w:w="800" w:type="dxa"/>
            <w:tcBorders>
              <w:top w:val="nil"/>
              <w:left w:val="nil"/>
              <w:bottom w:val="nil"/>
              <w:right w:val="nil"/>
            </w:tcBorders>
            <w:shd w:val="clear" w:color="auto" w:fill="auto"/>
            <w:noWrap/>
            <w:vAlign w:val="bottom"/>
            <w:hideMark/>
            <w:tcPrChange w:id="19568"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0E86C36" w14:textId="77777777" w:rsidR="00FF195B" w:rsidRPr="00FF195B" w:rsidRDefault="00FF195B" w:rsidP="00FF195B">
            <w:pPr>
              <w:spacing w:after="0"/>
              <w:jc w:val="right"/>
              <w:rPr>
                <w:ins w:id="19569" w:author="Steve Barbeaux" w:date="2022-10-10T12:49:00Z"/>
                <w:rFonts w:ascii="Calibri" w:hAnsi="Calibri" w:cs="Calibri"/>
                <w:color w:val="000000"/>
                <w:szCs w:val="22"/>
                <w:rPrChange w:id="19570" w:author="Steve Barbeaux" w:date="2022-10-10T12:49:00Z">
                  <w:rPr>
                    <w:ins w:id="19571" w:author="Steve Barbeaux" w:date="2022-10-10T12:49:00Z"/>
                  </w:rPr>
                </w:rPrChange>
              </w:rPr>
              <w:pPrChange w:id="19572" w:author="Steve Barbeaux" w:date="2022-10-10T12:49:00Z">
                <w:pPr>
                  <w:jc w:val="right"/>
                </w:pPr>
              </w:pPrChange>
            </w:pPr>
          </w:p>
        </w:tc>
        <w:tc>
          <w:tcPr>
            <w:tcW w:w="900" w:type="dxa"/>
            <w:tcBorders>
              <w:top w:val="nil"/>
              <w:left w:val="nil"/>
              <w:bottom w:val="nil"/>
              <w:right w:val="nil"/>
            </w:tcBorders>
            <w:shd w:val="clear" w:color="auto" w:fill="auto"/>
            <w:noWrap/>
            <w:vAlign w:val="bottom"/>
            <w:hideMark/>
            <w:tcPrChange w:id="19573"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F8C45E2" w14:textId="77777777" w:rsidR="00FF195B" w:rsidRPr="00FF195B" w:rsidRDefault="00FF195B" w:rsidP="00FF195B">
            <w:pPr>
              <w:spacing w:after="0"/>
              <w:jc w:val="right"/>
              <w:rPr>
                <w:ins w:id="19574" w:author="Steve Barbeaux" w:date="2022-10-10T12:49:00Z"/>
                <w:rFonts w:ascii="Calibri" w:hAnsi="Calibri" w:cs="Calibri"/>
                <w:color w:val="000000"/>
                <w:szCs w:val="22"/>
                <w:rPrChange w:id="19575" w:author="Steve Barbeaux" w:date="2022-10-10T12:49:00Z">
                  <w:rPr>
                    <w:ins w:id="19576" w:author="Steve Barbeaux" w:date="2022-10-10T12:49:00Z"/>
                  </w:rPr>
                </w:rPrChange>
              </w:rPr>
              <w:pPrChange w:id="19577" w:author="Steve Barbeaux" w:date="2022-10-10T12:49:00Z">
                <w:pPr>
                  <w:jc w:val="right"/>
                </w:pPr>
              </w:pPrChange>
            </w:pPr>
            <w:ins w:id="19578" w:author="Steve Barbeaux" w:date="2022-10-10T12:49:00Z">
              <w:r w:rsidRPr="00FF195B">
                <w:rPr>
                  <w:rFonts w:ascii="Calibri" w:hAnsi="Calibri" w:cs="Calibri"/>
                  <w:color w:val="000000"/>
                  <w:szCs w:val="22"/>
                  <w:rPrChange w:id="19579" w:author="Steve Barbeaux" w:date="2022-10-10T12:49:00Z">
                    <w:rPr/>
                  </w:rPrChange>
                </w:rPr>
                <w:t>3.5</w:t>
              </w:r>
            </w:ins>
          </w:p>
        </w:tc>
        <w:tc>
          <w:tcPr>
            <w:tcW w:w="900" w:type="dxa"/>
            <w:tcBorders>
              <w:top w:val="nil"/>
              <w:left w:val="nil"/>
              <w:bottom w:val="nil"/>
              <w:right w:val="nil"/>
            </w:tcBorders>
            <w:shd w:val="clear" w:color="auto" w:fill="auto"/>
            <w:noWrap/>
            <w:vAlign w:val="bottom"/>
            <w:hideMark/>
            <w:tcPrChange w:id="19580"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361C904" w14:textId="77777777" w:rsidR="00FF195B" w:rsidRPr="00FF195B" w:rsidRDefault="00FF195B" w:rsidP="00FF195B">
            <w:pPr>
              <w:spacing w:after="0"/>
              <w:jc w:val="right"/>
              <w:rPr>
                <w:ins w:id="19581" w:author="Steve Barbeaux" w:date="2022-10-10T12:49:00Z"/>
                <w:rFonts w:ascii="Calibri" w:hAnsi="Calibri" w:cs="Calibri"/>
                <w:color w:val="000000"/>
                <w:szCs w:val="22"/>
                <w:rPrChange w:id="19582" w:author="Steve Barbeaux" w:date="2022-10-10T12:49:00Z">
                  <w:rPr>
                    <w:ins w:id="19583" w:author="Steve Barbeaux" w:date="2022-10-10T12:49:00Z"/>
                  </w:rPr>
                </w:rPrChange>
              </w:rPr>
              <w:pPrChange w:id="19584" w:author="Steve Barbeaux" w:date="2022-10-10T12:49:00Z">
                <w:pPr>
                  <w:jc w:val="right"/>
                </w:pPr>
              </w:pPrChange>
            </w:pPr>
            <w:ins w:id="19585" w:author="Steve Barbeaux" w:date="2022-10-10T12:49:00Z">
              <w:r w:rsidRPr="00FF195B">
                <w:rPr>
                  <w:rFonts w:ascii="Calibri" w:hAnsi="Calibri" w:cs="Calibri"/>
                  <w:color w:val="000000"/>
                  <w:szCs w:val="22"/>
                  <w:rPrChange w:id="19586" w:author="Steve Barbeaux" w:date="2022-10-10T12:49:00Z">
                    <w:rPr/>
                  </w:rPrChange>
                </w:rPr>
                <w:t>133.3</w:t>
              </w:r>
            </w:ins>
          </w:p>
        </w:tc>
        <w:tc>
          <w:tcPr>
            <w:tcW w:w="760" w:type="dxa"/>
            <w:tcBorders>
              <w:top w:val="nil"/>
              <w:left w:val="single" w:sz="4" w:space="0" w:color="auto"/>
              <w:bottom w:val="nil"/>
              <w:right w:val="nil"/>
            </w:tcBorders>
            <w:shd w:val="clear" w:color="auto" w:fill="auto"/>
            <w:noWrap/>
            <w:vAlign w:val="bottom"/>
            <w:hideMark/>
            <w:tcPrChange w:id="19587" w:author="Steve Barbeaux" w:date="2022-10-10T12:49:00Z">
              <w:tcPr>
                <w:tcW w:w="0" w:type="auto"/>
                <w:tcBorders>
                  <w:top w:val="nil"/>
                  <w:left w:val="single" w:sz="4" w:space="0" w:color="auto"/>
                  <w:bottom w:val="nil"/>
                  <w:right w:val="nil"/>
                </w:tcBorders>
                <w:shd w:val="clear" w:color="auto" w:fill="auto"/>
                <w:noWrap/>
                <w:tcMar>
                  <w:top w:w="15" w:type="dxa"/>
                  <w:left w:w="15" w:type="dxa"/>
                  <w:bottom w:w="0" w:type="dxa"/>
                  <w:right w:w="15" w:type="dxa"/>
                </w:tcMar>
                <w:vAlign w:val="bottom"/>
                <w:hideMark/>
              </w:tcPr>
            </w:tcPrChange>
          </w:tcPr>
          <w:p w14:paraId="69697717" w14:textId="77777777" w:rsidR="00FF195B" w:rsidRPr="00FF195B" w:rsidRDefault="00FF195B" w:rsidP="00FF195B">
            <w:pPr>
              <w:spacing w:after="0"/>
              <w:jc w:val="right"/>
              <w:rPr>
                <w:ins w:id="19588" w:author="Steve Barbeaux" w:date="2022-10-10T12:49:00Z"/>
                <w:rFonts w:ascii="Calibri" w:hAnsi="Calibri" w:cs="Calibri"/>
                <w:color w:val="000000"/>
                <w:szCs w:val="22"/>
                <w:rPrChange w:id="19589" w:author="Steve Barbeaux" w:date="2022-10-10T12:49:00Z">
                  <w:rPr>
                    <w:ins w:id="19590" w:author="Steve Barbeaux" w:date="2022-10-10T12:49:00Z"/>
                  </w:rPr>
                </w:rPrChange>
              </w:rPr>
              <w:pPrChange w:id="19591" w:author="Steve Barbeaux" w:date="2022-10-10T12:49:00Z">
                <w:pPr>
                  <w:jc w:val="right"/>
                </w:pPr>
              </w:pPrChange>
            </w:pPr>
            <w:ins w:id="19592" w:author="Steve Barbeaux" w:date="2022-10-10T12:49:00Z">
              <w:r w:rsidRPr="00FF195B">
                <w:rPr>
                  <w:rFonts w:ascii="Calibri" w:hAnsi="Calibri" w:cs="Calibri"/>
                  <w:color w:val="000000"/>
                  <w:szCs w:val="22"/>
                  <w:rPrChange w:id="19593" w:author="Steve Barbeaux" w:date="2022-10-10T12:49:00Z">
                    <w:rPr/>
                  </w:rPrChange>
                </w:rPr>
                <w:t>153.8</w:t>
              </w:r>
            </w:ins>
          </w:p>
        </w:tc>
      </w:tr>
      <w:tr w:rsidR="00FF195B" w:rsidRPr="00FF195B" w14:paraId="255F721A" w14:textId="77777777" w:rsidTr="00FF195B">
        <w:trPr>
          <w:trHeight w:val="300"/>
          <w:ins w:id="19594" w:author="Steve Barbeaux" w:date="2022-10-10T12:49:00Z"/>
          <w:trPrChange w:id="19595" w:author="Steve Barbeaux" w:date="2022-10-10T12:49:00Z">
            <w:trPr>
              <w:trHeight w:val="300"/>
            </w:trPr>
          </w:trPrChange>
        </w:trPr>
        <w:tc>
          <w:tcPr>
            <w:tcW w:w="3000" w:type="dxa"/>
            <w:tcBorders>
              <w:top w:val="nil"/>
              <w:left w:val="nil"/>
              <w:bottom w:val="nil"/>
              <w:right w:val="nil"/>
            </w:tcBorders>
            <w:shd w:val="clear" w:color="auto" w:fill="auto"/>
            <w:noWrap/>
            <w:vAlign w:val="bottom"/>
            <w:hideMark/>
            <w:tcPrChange w:id="19596"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A01C082" w14:textId="77777777" w:rsidR="00FF195B" w:rsidRPr="00FF195B" w:rsidRDefault="00FF195B" w:rsidP="00FF195B">
            <w:pPr>
              <w:spacing w:after="0"/>
              <w:rPr>
                <w:ins w:id="19597" w:author="Steve Barbeaux" w:date="2022-10-10T12:49:00Z"/>
                <w:rFonts w:ascii="Calibri" w:hAnsi="Calibri" w:cs="Calibri"/>
                <w:color w:val="000000"/>
                <w:szCs w:val="22"/>
                <w:rPrChange w:id="19598" w:author="Steve Barbeaux" w:date="2022-10-10T12:49:00Z">
                  <w:rPr>
                    <w:ins w:id="19599" w:author="Steve Barbeaux" w:date="2022-10-10T12:49:00Z"/>
                  </w:rPr>
                </w:rPrChange>
              </w:rPr>
              <w:pPrChange w:id="19600" w:author="Steve Barbeaux" w:date="2022-10-10T12:49:00Z">
                <w:pPr/>
              </w:pPrChange>
            </w:pPr>
            <w:ins w:id="19601" w:author="Steve Barbeaux" w:date="2022-10-10T12:49:00Z">
              <w:r w:rsidRPr="00FF195B">
                <w:rPr>
                  <w:rFonts w:ascii="Calibri" w:hAnsi="Calibri" w:cs="Calibri"/>
                  <w:color w:val="000000"/>
                  <w:szCs w:val="22"/>
                  <w:rPrChange w:id="19602" w:author="Steve Barbeaux" w:date="2022-10-10T12:49:00Z">
                    <w:rPr/>
                  </w:rPrChange>
                </w:rPr>
                <w:t xml:space="preserve">flounder, </w:t>
              </w:r>
              <w:proofErr w:type="spellStart"/>
              <w:r w:rsidRPr="00FF195B">
                <w:rPr>
                  <w:rFonts w:ascii="Calibri" w:hAnsi="Calibri" w:cs="Calibri"/>
                  <w:color w:val="000000"/>
                  <w:szCs w:val="22"/>
                  <w:rPrChange w:id="19603" w:author="Steve Barbeaux" w:date="2022-10-10T12:49:00Z">
                    <w:rPr/>
                  </w:rPrChange>
                </w:rPr>
                <w:t>arrowtooth</w:t>
              </w:r>
              <w:proofErr w:type="spellEnd"/>
            </w:ins>
          </w:p>
        </w:tc>
        <w:tc>
          <w:tcPr>
            <w:tcW w:w="1720" w:type="dxa"/>
            <w:tcBorders>
              <w:top w:val="nil"/>
              <w:left w:val="nil"/>
              <w:bottom w:val="nil"/>
              <w:right w:val="nil"/>
            </w:tcBorders>
            <w:shd w:val="clear" w:color="auto" w:fill="auto"/>
            <w:noWrap/>
            <w:vAlign w:val="bottom"/>
            <w:hideMark/>
            <w:tcPrChange w:id="19604"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04329D2" w14:textId="77777777" w:rsidR="00FF195B" w:rsidRPr="00FF195B" w:rsidRDefault="00FF195B" w:rsidP="00FF195B">
            <w:pPr>
              <w:spacing w:after="0"/>
              <w:jc w:val="right"/>
              <w:rPr>
                <w:ins w:id="19605" w:author="Steve Barbeaux" w:date="2022-10-10T12:49:00Z"/>
                <w:rFonts w:ascii="Calibri" w:hAnsi="Calibri" w:cs="Calibri"/>
                <w:color w:val="000000"/>
                <w:szCs w:val="22"/>
                <w:rPrChange w:id="19606" w:author="Steve Barbeaux" w:date="2022-10-10T12:49:00Z">
                  <w:rPr>
                    <w:ins w:id="19607" w:author="Steve Barbeaux" w:date="2022-10-10T12:49:00Z"/>
                  </w:rPr>
                </w:rPrChange>
              </w:rPr>
              <w:pPrChange w:id="19608" w:author="Steve Barbeaux" w:date="2022-10-10T12:49:00Z">
                <w:pPr>
                  <w:jc w:val="right"/>
                </w:pPr>
              </w:pPrChange>
            </w:pPr>
            <w:ins w:id="19609" w:author="Steve Barbeaux" w:date="2022-10-10T12:49:00Z">
              <w:r w:rsidRPr="00FF195B">
                <w:rPr>
                  <w:rFonts w:ascii="Calibri" w:hAnsi="Calibri" w:cs="Calibri"/>
                  <w:color w:val="000000"/>
                  <w:szCs w:val="22"/>
                  <w:rPrChange w:id="19610" w:author="Steve Barbeaux" w:date="2022-10-10T12:49:00Z">
                    <w:rPr/>
                  </w:rPrChange>
                </w:rPr>
                <w:t>7.5</w:t>
              </w:r>
            </w:ins>
          </w:p>
        </w:tc>
        <w:tc>
          <w:tcPr>
            <w:tcW w:w="900" w:type="dxa"/>
            <w:tcBorders>
              <w:top w:val="nil"/>
              <w:left w:val="nil"/>
              <w:bottom w:val="nil"/>
              <w:right w:val="nil"/>
            </w:tcBorders>
            <w:shd w:val="clear" w:color="auto" w:fill="auto"/>
            <w:noWrap/>
            <w:vAlign w:val="bottom"/>
            <w:hideMark/>
            <w:tcPrChange w:id="19611"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BA83B06" w14:textId="77777777" w:rsidR="00FF195B" w:rsidRPr="00FF195B" w:rsidRDefault="00FF195B" w:rsidP="00FF195B">
            <w:pPr>
              <w:spacing w:after="0"/>
              <w:jc w:val="right"/>
              <w:rPr>
                <w:ins w:id="19612" w:author="Steve Barbeaux" w:date="2022-10-10T12:49:00Z"/>
                <w:rFonts w:ascii="Calibri" w:hAnsi="Calibri" w:cs="Calibri"/>
                <w:color w:val="000000"/>
                <w:szCs w:val="22"/>
                <w:rPrChange w:id="19613" w:author="Steve Barbeaux" w:date="2022-10-10T12:49:00Z">
                  <w:rPr>
                    <w:ins w:id="19614" w:author="Steve Barbeaux" w:date="2022-10-10T12:49:00Z"/>
                  </w:rPr>
                </w:rPrChange>
              </w:rPr>
              <w:pPrChange w:id="19615" w:author="Steve Barbeaux" w:date="2022-10-10T12:49:00Z">
                <w:pPr>
                  <w:jc w:val="right"/>
                </w:pPr>
              </w:pPrChange>
            </w:pPr>
            <w:ins w:id="19616" w:author="Steve Barbeaux" w:date="2022-10-10T12:49:00Z">
              <w:r w:rsidRPr="00FF195B">
                <w:rPr>
                  <w:rFonts w:ascii="Calibri" w:hAnsi="Calibri" w:cs="Calibri"/>
                  <w:color w:val="000000"/>
                  <w:szCs w:val="22"/>
                  <w:rPrChange w:id="19617" w:author="Steve Barbeaux" w:date="2022-10-10T12:49:00Z">
                    <w:rPr/>
                  </w:rPrChange>
                </w:rPr>
                <w:t>2.8</w:t>
              </w:r>
            </w:ins>
          </w:p>
        </w:tc>
        <w:tc>
          <w:tcPr>
            <w:tcW w:w="800" w:type="dxa"/>
            <w:tcBorders>
              <w:top w:val="nil"/>
              <w:left w:val="nil"/>
              <w:bottom w:val="nil"/>
              <w:right w:val="nil"/>
            </w:tcBorders>
            <w:shd w:val="clear" w:color="auto" w:fill="auto"/>
            <w:noWrap/>
            <w:vAlign w:val="bottom"/>
            <w:hideMark/>
            <w:tcPrChange w:id="19618"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FED37F0" w14:textId="77777777" w:rsidR="00FF195B" w:rsidRPr="00FF195B" w:rsidRDefault="00FF195B" w:rsidP="00FF195B">
            <w:pPr>
              <w:spacing w:after="0"/>
              <w:jc w:val="right"/>
              <w:rPr>
                <w:ins w:id="19619" w:author="Steve Barbeaux" w:date="2022-10-10T12:49:00Z"/>
                <w:rFonts w:ascii="Calibri" w:hAnsi="Calibri" w:cs="Calibri"/>
                <w:color w:val="000000"/>
                <w:szCs w:val="22"/>
                <w:rPrChange w:id="19620" w:author="Steve Barbeaux" w:date="2022-10-10T12:49:00Z">
                  <w:rPr>
                    <w:ins w:id="19621" w:author="Steve Barbeaux" w:date="2022-10-10T12:49:00Z"/>
                  </w:rPr>
                </w:rPrChange>
              </w:rPr>
              <w:pPrChange w:id="19622" w:author="Steve Barbeaux" w:date="2022-10-10T12:49:00Z">
                <w:pPr>
                  <w:jc w:val="right"/>
                </w:pPr>
              </w:pPrChange>
            </w:pPr>
          </w:p>
        </w:tc>
        <w:tc>
          <w:tcPr>
            <w:tcW w:w="900" w:type="dxa"/>
            <w:tcBorders>
              <w:top w:val="nil"/>
              <w:left w:val="nil"/>
              <w:bottom w:val="nil"/>
              <w:right w:val="nil"/>
            </w:tcBorders>
            <w:shd w:val="clear" w:color="auto" w:fill="auto"/>
            <w:noWrap/>
            <w:vAlign w:val="bottom"/>
            <w:hideMark/>
            <w:tcPrChange w:id="19623"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A87B540" w14:textId="77777777" w:rsidR="00FF195B" w:rsidRPr="00FF195B" w:rsidRDefault="00FF195B" w:rsidP="00FF195B">
            <w:pPr>
              <w:spacing w:after="0"/>
              <w:jc w:val="right"/>
              <w:rPr>
                <w:ins w:id="19624" w:author="Steve Barbeaux" w:date="2022-10-10T12:49:00Z"/>
                <w:rFonts w:ascii="Calibri" w:hAnsi="Calibri" w:cs="Calibri"/>
                <w:color w:val="000000"/>
                <w:szCs w:val="22"/>
                <w:rPrChange w:id="19625" w:author="Steve Barbeaux" w:date="2022-10-10T12:49:00Z">
                  <w:rPr>
                    <w:ins w:id="19626" w:author="Steve Barbeaux" w:date="2022-10-10T12:49:00Z"/>
                  </w:rPr>
                </w:rPrChange>
              </w:rPr>
              <w:pPrChange w:id="19627" w:author="Steve Barbeaux" w:date="2022-10-10T12:49:00Z">
                <w:pPr>
                  <w:jc w:val="right"/>
                </w:pPr>
              </w:pPrChange>
            </w:pPr>
            <w:ins w:id="19628" w:author="Steve Barbeaux" w:date="2022-10-10T12:49:00Z">
              <w:r w:rsidRPr="00FF195B">
                <w:rPr>
                  <w:rFonts w:ascii="Calibri" w:hAnsi="Calibri" w:cs="Calibri"/>
                  <w:color w:val="000000"/>
                  <w:szCs w:val="22"/>
                  <w:rPrChange w:id="19629" w:author="Steve Barbeaux" w:date="2022-10-10T12:49:00Z">
                    <w:rPr/>
                  </w:rPrChange>
                </w:rPr>
                <w:t>7.5</w:t>
              </w:r>
            </w:ins>
          </w:p>
        </w:tc>
        <w:tc>
          <w:tcPr>
            <w:tcW w:w="900" w:type="dxa"/>
            <w:tcBorders>
              <w:top w:val="nil"/>
              <w:left w:val="nil"/>
              <w:bottom w:val="nil"/>
              <w:right w:val="nil"/>
            </w:tcBorders>
            <w:shd w:val="clear" w:color="auto" w:fill="auto"/>
            <w:noWrap/>
            <w:vAlign w:val="bottom"/>
            <w:hideMark/>
            <w:tcPrChange w:id="19630"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3412189" w14:textId="77777777" w:rsidR="00FF195B" w:rsidRPr="00FF195B" w:rsidRDefault="00FF195B" w:rsidP="00FF195B">
            <w:pPr>
              <w:spacing w:after="0"/>
              <w:jc w:val="right"/>
              <w:rPr>
                <w:ins w:id="19631" w:author="Steve Barbeaux" w:date="2022-10-10T12:49:00Z"/>
                <w:rFonts w:ascii="Calibri" w:hAnsi="Calibri" w:cs="Calibri"/>
                <w:color w:val="000000"/>
                <w:szCs w:val="22"/>
                <w:rPrChange w:id="19632" w:author="Steve Barbeaux" w:date="2022-10-10T12:49:00Z">
                  <w:rPr>
                    <w:ins w:id="19633" w:author="Steve Barbeaux" w:date="2022-10-10T12:49:00Z"/>
                  </w:rPr>
                </w:rPrChange>
              </w:rPr>
              <w:pPrChange w:id="19634" w:author="Steve Barbeaux" w:date="2022-10-10T12:49:00Z">
                <w:pPr>
                  <w:jc w:val="right"/>
                </w:pPr>
              </w:pPrChange>
            </w:pPr>
            <w:ins w:id="19635" w:author="Steve Barbeaux" w:date="2022-10-10T12:49:00Z">
              <w:r w:rsidRPr="00FF195B">
                <w:rPr>
                  <w:rFonts w:ascii="Calibri" w:hAnsi="Calibri" w:cs="Calibri"/>
                  <w:color w:val="000000"/>
                  <w:szCs w:val="22"/>
                  <w:rPrChange w:id="19636" w:author="Steve Barbeaux" w:date="2022-10-10T12:49:00Z">
                    <w:rPr/>
                  </w:rPrChange>
                </w:rPr>
                <w:t>37.5</w:t>
              </w:r>
            </w:ins>
          </w:p>
        </w:tc>
        <w:tc>
          <w:tcPr>
            <w:tcW w:w="760" w:type="dxa"/>
            <w:tcBorders>
              <w:top w:val="nil"/>
              <w:left w:val="single" w:sz="4" w:space="0" w:color="auto"/>
              <w:bottom w:val="nil"/>
              <w:right w:val="nil"/>
            </w:tcBorders>
            <w:shd w:val="clear" w:color="auto" w:fill="auto"/>
            <w:noWrap/>
            <w:vAlign w:val="bottom"/>
            <w:hideMark/>
            <w:tcPrChange w:id="19637" w:author="Steve Barbeaux" w:date="2022-10-10T12:49:00Z">
              <w:tcPr>
                <w:tcW w:w="0" w:type="auto"/>
                <w:tcBorders>
                  <w:top w:val="nil"/>
                  <w:left w:val="single" w:sz="4" w:space="0" w:color="auto"/>
                  <w:bottom w:val="nil"/>
                  <w:right w:val="nil"/>
                </w:tcBorders>
                <w:shd w:val="clear" w:color="auto" w:fill="auto"/>
                <w:noWrap/>
                <w:tcMar>
                  <w:top w:w="15" w:type="dxa"/>
                  <w:left w:w="15" w:type="dxa"/>
                  <w:bottom w:w="0" w:type="dxa"/>
                  <w:right w:w="15" w:type="dxa"/>
                </w:tcMar>
                <w:vAlign w:val="bottom"/>
                <w:hideMark/>
              </w:tcPr>
            </w:tcPrChange>
          </w:tcPr>
          <w:p w14:paraId="74B02A9B" w14:textId="77777777" w:rsidR="00FF195B" w:rsidRPr="00FF195B" w:rsidRDefault="00FF195B" w:rsidP="00FF195B">
            <w:pPr>
              <w:spacing w:after="0"/>
              <w:jc w:val="right"/>
              <w:rPr>
                <w:ins w:id="19638" w:author="Steve Barbeaux" w:date="2022-10-10T12:49:00Z"/>
                <w:rFonts w:ascii="Calibri" w:hAnsi="Calibri" w:cs="Calibri"/>
                <w:color w:val="000000"/>
                <w:szCs w:val="22"/>
                <w:rPrChange w:id="19639" w:author="Steve Barbeaux" w:date="2022-10-10T12:49:00Z">
                  <w:rPr>
                    <w:ins w:id="19640" w:author="Steve Barbeaux" w:date="2022-10-10T12:49:00Z"/>
                  </w:rPr>
                </w:rPrChange>
              </w:rPr>
              <w:pPrChange w:id="19641" w:author="Steve Barbeaux" w:date="2022-10-10T12:49:00Z">
                <w:pPr>
                  <w:jc w:val="right"/>
                </w:pPr>
              </w:pPrChange>
            </w:pPr>
            <w:ins w:id="19642" w:author="Steve Barbeaux" w:date="2022-10-10T12:49:00Z">
              <w:r w:rsidRPr="00FF195B">
                <w:rPr>
                  <w:rFonts w:ascii="Calibri" w:hAnsi="Calibri" w:cs="Calibri"/>
                  <w:color w:val="000000"/>
                  <w:szCs w:val="22"/>
                  <w:rPrChange w:id="19643" w:author="Steve Barbeaux" w:date="2022-10-10T12:49:00Z">
                    <w:rPr/>
                  </w:rPrChange>
                </w:rPr>
                <w:t>55.3</w:t>
              </w:r>
            </w:ins>
          </w:p>
        </w:tc>
      </w:tr>
      <w:tr w:rsidR="00FF195B" w:rsidRPr="00FF195B" w14:paraId="3B1CE13B" w14:textId="77777777" w:rsidTr="00FF195B">
        <w:trPr>
          <w:trHeight w:val="300"/>
          <w:ins w:id="19644" w:author="Steve Barbeaux" w:date="2022-10-10T12:49:00Z"/>
          <w:trPrChange w:id="19645" w:author="Steve Barbeaux" w:date="2022-10-10T12:49:00Z">
            <w:trPr>
              <w:trHeight w:val="300"/>
            </w:trPr>
          </w:trPrChange>
        </w:trPr>
        <w:tc>
          <w:tcPr>
            <w:tcW w:w="3000" w:type="dxa"/>
            <w:tcBorders>
              <w:top w:val="nil"/>
              <w:left w:val="nil"/>
              <w:bottom w:val="nil"/>
              <w:right w:val="nil"/>
            </w:tcBorders>
            <w:shd w:val="clear" w:color="auto" w:fill="auto"/>
            <w:noWrap/>
            <w:vAlign w:val="bottom"/>
            <w:hideMark/>
            <w:tcPrChange w:id="19646"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9A90851" w14:textId="77777777" w:rsidR="00FF195B" w:rsidRPr="00FF195B" w:rsidRDefault="00FF195B" w:rsidP="00FF195B">
            <w:pPr>
              <w:spacing w:after="0"/>
              <w:rPr>
                <w:ins w:id="19647" w:author="Steve Barbeaux" w:date="2022-10-10T12:49:00Z"/>
                <w:rFonts w:ascii="Calibri" w:hAnsi="Calibri" w:cs="Calibri"/>
                <w:color w:val="000000"/>
                <w:szCs w:val="22"/>
                <w:rPrChange w:id="19648" w:author="Steve Barbeaux" w:date="2022-10-10T12:49:00Z">
                  <w:rPr>
                    <w:ins w:id="19649" w:author="Steve Barbeaux" w:date="2022-10-10T12:49:00Z"/>
                  </w:rPr>
                </w:rPrChange>
              </w:rPr>
              <w:pPrChange w:id="19650" w:author="Steve Barbeaux" w:date="2022-10-10T12:49:00Z">
                <w:pPr/>
              </w:pPrChange>
            </w:pPr>
            <w:ins w:id="19651" w:author="Steve Barbeaux" w:date="2022-10-10T12:49:00Z">
              <w:r w:rsidRPr="00FF195B">
                <w:rPr>
                  <w:rFonts w:ascii="Calibri" w:hAnsi="Calibri" w:cs="Calibri"/>
                  <w:color w:val="000000"/>
                  <w:szCs w:val="22"/>
                  <w:rPrChange w:id="19652" w:author="Steve Barbeaux" w:date="2022-10-10T12:49:00Z">
                    <w:rPr/>
                  </w:rPrChange>
                </w:rPr>
                <w:t xml:space="preserve">greenling, </w:t>
              </w:r>
              <w:proofErr w:type="spellStart"/>
              <w:r w:rsidRPr="00FF195B">
                <w:rPr>
                  <w:rFonts w:ascii="Calibri" w:hAnsi="Calibri" w:cs="Calibri"/>
                  <w:color w:val="000000"/>
                  <w:szCs w:val="22"/>
                  <w:rPrChange w:id="19653" w:author="Steve Barbeaux" w:date="2022-10-10T12:49:00Z">
                    <w:rPr/>
                  </w:rPrChange>
                </w:rPr>
                <w:t>atka</w:t>
              </w:r>
              <w:proofErr w:type="spellEnd"/>
              <w:r w:rsidRPr="00FF195B">
                <w:rPr>
                  <w:rFonts w:ascii="Calibri" w:hAnsi="Calibri" w:cs="Calibri"/>
                  <w:color w:val="000000"/>
                  <w:szCs w:val="22"/>
                  <w:rPrChange w:id="19654" w:author="Steve Barbeaux" w:date="2022-10-10T12:49:00Z">
                    <w:rPr/>
                  </w:rPrChange>
                </w:rPr>
                <w:t xml:space="preserve"> mackerel</w:t>
              </w:r>
            </w:ins>
          </w:p>
        </w:tc>
        <w:tc>
          <w:tcPr>
            <w:tcW w:w="1720" w:type="dxa"/>
            <w:tcBorders>
              <w:top w:val="nil"/>
              <w:left w:val="nil"/>
              <w:bottom w:val="nil"/>
              <w:right w:val="nil"/>
            </w:tcBorders>
            <w:shd w:val="clear" w:color="auto" w:fill="auto"/>
            <w:noWrap/>
            <w:vAlign w:val="bottom"/>
            <w:hideMark/>
            <w:tcPrChange w:id="19655"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4B0E018" w14:textId="77777777" w:rsidR="00FF195B" w:rsidRPr="00FF195B" w:rsidRDefault="00FF195B" w:rsidP="00FF195B">
            <w:pPr>
              <w:spacing w:after="0"/>
              <w:rPr>
                <w:ins w:id="19656" w:author="Steve Barbeaux" w:date="2022-10-10T12:49:00Z"/>
                <w:rFonts w:ascii="Calibri" w:hAnsi="Calibri" w:cs="Calibri"/>
                <w:color w:val="000000"/>
                <w:szCs w:val="22"/>
                <w:rPrChange w:id="19657" w:author="Steve Barbeaux" w:date="2022-10-10T12:49:00Z">
                  <w:rPr>
                    <w:ins w:id="19658" w:author="Steve Barbeaux" w:date="2022-10-10T12:49:00Z"/>
                  </w:rPr>
                </w:rPrChange>
              </w:rPr>
              <w:pPrChange w:id="19659" w:author="Steve Barbeaux" w:date="2022-10-10T12:49:00Z">
                <w:pPr/>
              </w:pPrChange>
            </w:pPr>
          </w:p>
        </w:tc>
        <w:tc>
          <w:tcPr>
            <w:tcW w:w="900" w:type="dxa"/>
            <w:tcBorders>
              <w:top w:val="nil"/>
              <w:left w:val="nil"/>
              <w:bottom w:val="nil"/>
              <w:right w:val="nil"/>
            </w:tcBorders>
            <w:shd w:val="clear" w:color="auto" w:fill="auto"/>
            <w:noWrap/>
            <w:vAlign w:val="bottom"/>
            <w:hideMark/>
            <w:tcPrChange w:id="19660"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091DC4C" w14:textId="77777777" w:rsidR="00FF195B" w:rsidRPr="00FF195B" w:rsidRDefault="00FF195B" w:rsidP="00FF195B">
            <w:pPr>
              <w:spacing w:after="0"/>
              <w:jc w:val="right"/>
              <w:rPr>
                <w:ins w:id="19661" w:author="Steve Barbeaux" w:date="2022-10-10T12:49:00Z"/>
                <w:rFonts w:ascii="Calibri" w:hAnsi="Calibri" w:cs="Calibri"/>
                <w:color w:val="000000"/>
                <w:szCs w:val="22"/>
                <w:rPrChange w:id="19662" w:author="Steve Barbeaux" w:date="2022-10-10T12:49:00Z">
                  <w:rPr>
                    <w:ins w:id="19663" w:author="Steve Barbeaux" w:date="2022-10-10T12:49:00Z"/>
                  </w:rPr>
                </w:rPrChange>
              </w:rPr>
              <w:pPrChange w:id="19664" w:author="Steve Barbeaux" w:date="2022-10-10T12:49:00Z">
                <w:pPr>
                  <w:jc w:val="right"/>
                </w:pPr>
              </w:pPrChange>
            </w:pPr>
            <w:ins w:id="19665" w:author="Steve Barbeaux" w:date="2022-10-10T12:49:00Z">
              <w:r w:rsidRPr="00FF195B">
                <w:rPr>
                  <w:rFonts w:ascii="Calibri" w:hAnsi="Calibri" w:cs="Calibri"/>
                  <w:color w:val="000000"/>
                  <w:szCs w:val="22"/>
                  <w:rPrChange w:id="19666" w:author="Steve Barbeaux" w:date="2022-10-10T12:49:00Z">
                    <w:rPr/>
                  </w:rPrChange>
                </w:rPr>
                <w:t>8.7</w:t>
              </w:r>
            </w:ins>
          </w:p>
        </w:tc>
        <w:tc>
          <w:tcPr>
            <w:tcW w:w="800" w:type="dxa"/>
            <w:tcBorders>
              <w:top w:val="nil"/>
              <w:left w:val="nil"/>
              <w:bottom w:val="nil"/>
              <w:right w:val="nil"/>
            </w:tcBorders>
            <w:shd w:val="clear" w:color="auto" w:fill="auto"/>
            <w:noWrap/>
            <w:vAlign w:val="bottom"/>
            <w:hideMark/>
            <w:tcPrChange w:id="19667"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6BD38D0" w14:textId="77777777" w:rsidR="00FF195B" w:rsidRPr="00FF195B" w:rsidRDefault="00FF195B" w:rsidP="00FF195B">
            <w:pPr>
              <w:spacing w:after="0"/>
              <w:jc w:val="right"/>
              <w:rPr>
                <w:ins w:id="19668" w:author="Steve Barbeaux" w:date="2022-10-10T12:49:00Z"/>
                <w:rFonts w:ascii="Calibri" w:hAnsi="Calibri" w:cs="Calibri"/>
                <w:color w:val="000000"/>
                <w:szCs w:val="22"/>
                <w:rPrChange w:id="19669" w:author="Steve Barbeaux" w:date="2022-10-10T12:49:00Z">
                  <w:rPr>
                    <w:ins w:id="19670" w:author="Steve Barbeaux" w:date="2022-10-10T12:49:00Z"/>
                  </w:rPr>
                </w:rPrChange>
              </w:rPr>
              <w:pPrChange w:id="19671" w:author="Steve Barbeaux" w:date="2022-10-10T12:49:00Z">
                <w:pPr>
                  <w:jc w:val="right"/>
                </w:pPr>
              </w:pPrChange>
            </w:pPr>
          </w:p>
        </w:tc>
        <w:tc>
          <w:tcPr>
            <w:tcW w:w="900" w:type="dxa"/>
            <w:tcBorders>
              <w:top w:val="nil"/>
              <w:left w:val="nil"/>
              <w:bottom w:val="nil"/>
              <w:right w:val="nil"/>
            </w:tcBorders>
            <w:shd w:val="clear" w:color="auto" w:fill="auto"/>
            <w:noWrap/>
            <w:vAlign w:val="bottom"/>
            <w:hideMark/>
            <w:tcPrChange w:id="19672"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43937F0" w14:textId="77777777" w:rsidR="00FF195B" w:rsidRPr="00FF195B" w:rsidRDefault="00FF195B" w:rsidP="00FF195B">
            <w:pPr>
              <w:spacing w:after="0"/>
              <w:rPr>
                <w:ins w:id="19673" w:author="Steve Barbeaux" w:date="2022-10-10T12:49:00Z"/>
                <w:sz w:val="20"/>
                <w:rPrChange w:id="19674" w:author="Steve Barbeaux" w:date="2022-10-10T12:49:00Z">
                  <w:rPr>
                    <w:ins w:id="19675" w:author="Steve Barbeaux" w:date="2022-10-10T12:49:00Z"/>
                  </w:rPr>
                </w:rPrChange>
              </w:rPr>
              <w:pPrChange w:id="19676" w:author="Steve Barbeaux" w:date="2022-10-10T12:49:00Z">
                <w:pPr/>
              </w:pPrChange>
            </w:pPr>
          </w:p>
        </w:tc>
        <w:tc>
          <w:tcPr>
            <w:tcW w:w="900" w:type="dxa"/>
            <w:tcBorders>
              <w:top w:val="nil"/>
              <w:left w:val="nil"/>
              <w:bottom w:val="nil"/>
              <w:right w:val="nil"/>
            </w:tcBorders>
            <w:shd w:val="clear" w:color="auto" w:fill="auto"/>
            <w:noWrap/>
            <w:vAlign w:val="bottom"/>
            <w:hideMark/>
            <w:tcPrChange w:id="19677"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223CAC1" w14:textId="77777777" w:rsidR="00FF195B" w:rsidRPr="00FF195B" w:rsidRDefault="00FF195B" w:rsidP="00FF195B">
            <w:pPr>
              <w:spacing w:after="0"/>
              <w:jc w:val="right"/>
              <w:rPr>
                <w:ins w:id="19678" w:author="Steve Barbeaux" w:date="2022-10-10T12:49:00Z"/>
                <w:rFonts w:ascii="Calibri" w:hAnsi="Calibri" w:cs="Calibri"/>
                <w:color w:val="000000"/>
                <w:szCs w:val="22"/>
                <w:rPrChange w:id="19679" w:author="Steve Barbeaux" w:date="2022-10-10T12:49:00Z">
                  <w:rPr>
                    <w:ins w:id="19680" w:author="Steve Barbeaux" w:date="2022-10-10T12:49:00Z"/>
                  </w:rPr>
                </w:rPrChange>
              </w:rPr>
              <w:pPrChange w:id="19681" w:author="Steve Barbeaux" w:date="2022-10-10T12:49:00Z">
                <w:pPr>
                  <w:jc w:val="right"/>
                </w:pPr>
              </w:pPrChange>
            </w:pPr>
            <w:ins w:id="19682" w:author="Steve Barbeaux" w:date="2022-10-10T12:49:00Z">
              <w:r w:rsidRPr="00FF195B">
                <w:rPr>
                  <w:rFonts w:ascii="Calibri" w:hAnsi="Calibri" w:cs="Calibri"/>
                  <w:color w:val="000000"/>
                  <w:szCs w:val="22"/>
                  <w:rPrChange w:id="19683" w:author="Steve Barbeaux" w:date="2022-10-10T12:49:00Z">
                    <w:rPr/>
                  </w:rPrChange>
                </w:rPr>
                <w:t>44.9</w:t>
              </w:r>
            </w:ins>
          </w:p>
        </w:tc>
        <w:tc>
          <w:tcPr>
            <w:tcW w:w="760" w:type="dxa"/>
            <w:tcBorders>
              <w:top w:val="nil"/>
              <w:left w:val="single" w:sz="4" w:space="0" w:color="auto"/>
              <w:bottom w:val="nil"/>
              <w:right w:val="nil"/>
            </w:tcBorders>
            <w:shd w:val="clear" w:color="auto" w:fill="auto"/>
            <w:noWrap/>
            <w:vAlign w:val="bottom"/>
            <w:hideMark/>
            <w:tcPrChange w:id="19684" w:author="Steve Barbeaux" w:date="2022-10-10T12:49:00Z">
              <w:tcPr>
                <w:tcW w:w="0" w:type="auto"/>
                <w:tcBorders>
                  <w:top w:val="nil"/>
                  <w:left w:val="single" w:sz="4" w:space="0" w:color="auto"/>
                  <w:bottom w:val="nil"/>
                  <w:right w:val="nil"/>
                </w:tcBorders>
                <w:shd w:val="clear" w:color="auto" w:fill="auto"/>
                <w:noWrap/>
                <w:tcMar>
                  <w:top w:w="15" w:type="dxa"/>
                  <w:left w:w="15" w:type="dxa"/>
                  <w:bottom w:w="0" w:type="dxa"/>
                  <w:right w:w="15" w:type="dxa"/>
                </w:tcMar>
                <w:vAlign w:val="bottom"/>
                <w:hideMark/>
              </w:tcPr>
            </w:tcPrChange>
          </w:tcPr>
          <w:p w14:paraId="72261C69" w14:textId="77777777" w:rsidR="00FF195B" w:rsidRPr="00FF195B" w:rsidRDefault="00FF195B" w:rsidP="00FF195B">
            <w:pPr>
              <w:spacing w:after="0"/>
              <w:jc w:val="right"/>
              <w:rPr>
                <w:ins w:id="19685" w:author="Steve Barbeaux" w:date="2022-10-10T12:49:00Z"/>
                <w:rFonts w:ascii="Calibri" w:hAnsi="Calibri" w:cs="Calibri"/>
                <w:color w:val="000000"/>
                <w:szCs w:val="22"/>
                <w:rPrChange w:id="19686" w:author="Steve Barbeaux" w:date="2022-10-10T12:49:00Z">
                  <w:rPr>
                    <w:ins w:id="19687" w:author="Steve Barbeaux" w:date="2022-10-10T12:49:00Z"/>
                  </w:rPr>
                </w:rPrChange>
              </w:rPr>
              <w:pPrChange w:id="19688" w:author="Steve Barbeaux" w:date="2022-10-10T12:49:00Z">
                <w:pPr>
                  <w:jc w:val="right"/>
                </w:pPr>
              </w:pPrChange>
            </w:pPr>
            <w:ins w:id="19689" w:author="Steve Barbeaux" w:date="2022-10-10T12:49:00Z">
              <w:r w:rsidRPr="00FF195B">
                <w:rPr>
                  <w:rFonts w:ascii="Calibri" w:hAnsi="Calibri" w:cs="Calibri"/>
                  <w:color w:val="000000"/>
                  <w:szCs w:val="22"/>
                  <w:rPrChange w:id="19690" w:author="Steve Barbeaux" w:date="2022-10-10T12:49:00Z">
                    <w:rPr/>
                  </w:rPrChange>
                </w:rPr>
                <w:t>53.6</w:t>
              </w:r>
            </w:ins>
          </w:p>
        </w:tc>
      </w:tr>
      <w:tr w:rsidR="00FF195B" w:rsidRPr="00FF195B" w14:paraId="02C17559" w14:textId="77777777" w:rsidTr="00FF195B">
        <w:trPr>
          <w:trHeight w:val="300"/>
          <w:ins w:id="19691" w:author="Steve Barbeaux" w:date="2022-10-10T12:49:00Z"/>
          <w:trPrChange w:id="19692" w:author="Steve Barbeaux" w:date="2022-10-10T12:49:00Z">
            <w:trPr>
              <w:trHeight w:val="300"/>
            </w:trPr>
          </w:trPrChange>
        </w:trPr>
        <w:tc>
          <w:tcPr>
            <w:tcW w:w="3000" w:type="dxa"/>
            <w:tcBorders>
              <w:top w:val="nil"/>
              <w:left w:val="nil"/>
              <w:bottom w:val="nil"/>
              <w:right w:val="nil"/>
            </w:tcBorders>
            <w:shd w:val="clear" w:color="auto" w:fill="auto"/>
            <w:noWrap/>
            <w:vAlign w:val="bottom"/>
            <w:hideMark/>
            <w:tcPrChange w:id="19693"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DF95C4A" w14:textId="77777777" w:rsidR="00FF195B" w:rsidRPr="00FF195B" w:rsidRDefault="00FF195B" w:rsidP="00FF195B">
            <w:pPr>
              <w:spacing w:after="0"/>
              <w:rPr>
                <w:ins w:id="19694" w:author="Steve Barbeaux" w:date="2022-10-10T12:49:00Z"/>
                <w:rFonts w:ascii="Calibri" w:hAnsi="Calibri" w:cs="Calibri"/>
                <w:color w:val="000000"/>
                <w:szCs w:val="22"/>
                <w:rPrChange w:id="19695" w:author="Steve Barbeaux" w:date="2022-10-10T12:49:00Z">
                  <w:rPr>
                    <w:ins w:id="19696" w:author="Steve Barbeaux" w:date="2022-10-10T12:49:00Z"/>
                  </w:rPr>
                </w:rPrChange>
              </w:rPr>
              <w:pPrChange w:id="19697" w:author="Steve Barbeaux" w:date="2022-10-10T12:49:00Z">
                <w:pPr/>
              </w:pPrChange>
            </w:pPr>
            <w:ins w:id="19698" w:author="Steve Barbeaux" w:date="2022-10-10T12:49:00Z">
              <w:r w:rsidRPr="00FF195B">
                <w:rPr>
                  <w:rFonts w:ascii="Calibri" w:hAnsi="Calibri" w:cs="Calibri"/>
                  <w:color w:val="000000"/>
                  <w:szCs w:val="22"/>
                  <w:rPrChange w:id="19699" w:author="Steve Barbeaux" w:date="2022-10-10T12:49:00Z">
                    <w:rPr/>
                  </w:rPrChange>
                </w:rPr>
                <w:t>sablefish (</w:t>
              </w:r>
              <w:proofErr w:type="spellStart"/>
              <w:r w:rsidRPr="00FF195B">
                <w:rPr>
                  <w:rFonts w:ascii="Calibri" w:hAnsi="Calibri" w:cs="Calibri"/>
                  <w:color w:val="000000"/>
                  <w:szCs w:val="22"/>
                  <w:rPrChange w:id="19700" w:author="Steve Barbeaux" w:date="2022-10-10T12:49:00Z">
                    <w:rPr/>
                  </w:rPrChange>
                </w:rPr>
                <w:t>blackcod</w:t>
              </w:r>
              <w:proofErr w:type="spellEnd"/>
              <w:r w:rsidRPr="00FF195B">
                <w:rPr>
                  <w:rFonts w:ascii="Calibri" w:hAnsi="Calibri" w:cs="Calibri"/>
                  <w:color w:val="000000"/>
                  <w:szCs w:val="22"/>
                  <w:rPrChange w:id="19701" w:author="Steve Barbeaux" w:date="2022-10-10T12:49:00Z">
                    <w:rPr/>
                  </w:rPrChange>
                </w:rPr>
                <w:t>)</w:t>
              </w:r>
            </w:ins>
          </w:p>
        </w:tc>
        <w:tc>
          <w:tcPr>
            <w:tcW w:w="1720" w:type="dxa"/>
            <w:tcBorders>
              <w:top w:val="nil"/>
              <w:left w:val="nil"/>
              <w:bottom w:val="nil"/>
              <w:right w:val="nil"/>
            </w:tcBorders>
            <w:shd w:val="clear" w:color="auto" w:fill="auto"/>
            <w:noWrap/>
            <w:vAlign w:val="bottom"/>
            <w:hideMark/>
            <w:tcPrChange w:id="19702"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2566424" w14:textId="77777777" w:rsidR="00FF195B" w:rsidRPr="00FF195B" w:rsidRDefault="00FF195B" w:rsidP="00FF195B">
            <w:pPr>
              <w:spacing w:after="0"/>
              <w:rPr>
                <w:ins w:id="19703" w:author="Steve Barbeaux" w:date="2022-10-10T12:49:00Z"/>
                <w:rFonts w:ascii="Calibri" w:hAnsi="Calibri" w:cs="Calibri"/>
                <w:color w:val="000000"/>
                <w:szCs w:val="22"/>
                <w:rPrChange w:id="19704" w:author="Steve Barbeaux" w:date="2022-10-10T12:49:00Z">
                  <w:rPr>
                    <w:ins w:id="19705" w:author="Steve Barbeaux" w:date="2022-10-10T12:49:00Z"/>
                  </w:rPr>
                </w:rPrChange>
              </w:rPr>
              <w:pPrChange w:id="19706" w:author="Steve Barbeaux" w:date="2022-10-10T12:49:00Z">
                <w:pPr/>
              </w:pPrChange>
            </w:pPr>
          </w:p>
        </w:tc>
        <w:tc>
          <w:tcPr>
            <w:tcW w:w="900" w:type="dxa"/>
            <w:tcBorders>
              <w:top w:val="nil"/>
              <w:left w:val="nil"/>
              <w:bottom w:val="nil"/>
              <w:right w:val="nil"/>
            </w:tcBorders>
            <w:shd w:val="clear" w:color="auto" w:fill="auto"/>
            <w:noWrap/>
            <w:vAlign w:val="bottom"/>
            <w:hideMark/>
            <w:tcPrChange w:id="19707"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74C8A14" w14:textId="77777777" w:rsidR="00FF195B" w:rsidRPr="00FF195B" w:rsidRDefault="00FF195B" w:rsidP="00FF195B">
            <w:pPr>
              <w:spacing w:after="0"/>
              <w:jc w:val="right"/>
              <w:rPr>
                <w:ins w:id="19708" w:author="Steve Barbeaux" w:date="2022-10-10T12:49:00Z"/>
                <w:rFonts w:ascii="Calibri" w:hAnsi="Calibri" w:cs="Calibri"/>
                <w:color w:val="000000"/>
                <w:szCs w:val="22"/>
                <w:rPrChange w:id="19709" w:author="Steve Barbeaux" w:date="2022-10-10T12:49:00Z">
                  <w:rPr>
                    <w:ins w:id="19710" w:author="Steve Barbeaux" w:date="2022-10-10T12:49:00Z"/>
                  </w:rPr>
                </w:rPrChange>
              </w:rPr>
              <w:pPrChange w:id="19711" w:author="Steve Barbeaux" w:date="2022-10-10T12:49:00Z">
                <w:pPr>
                  <w:jc w:val="right"/>
                </w:pPr>
              </w:pPrChange>
            </w:pPr>
            <w:ins w:id="19712" w:author="Steve Barbeaux" w:date="2022-10-10T12:49:00Z">
              <w:r w:rsidRPr="00FF195B">
                <w:rPr>
                  <w:rFonts w:ascii="Calibri" w:hAnsi="Calibri" w:cs="Calibri"/>
                  <w:color w:val="000000"/>
                  <w:szCs w:val="22"/>
                  <w:rPrChange w:id="19713" w:author="Steve Barbeaux" w:date="2022-10-10T12:49:00Z">
                    <w:rPr/>
                  </w:rPrChange>
                </w:rPr>
                <w:t>2.0</w:t>
              </w:r>
            </w:ins>
          </w:p>
        </w:tc>
        <w:tc>
          <w:tcPr>
            <w:tcW w:w="800" w:type="dxa"/>
            <w:tcBorders>
              <w:top w:val="nil"/>
              <w:left w:val="nil"/>
              <w:bottom w:val="nil"/>
              <w:right w:val="nil"/>
            </w:tcBorders>
            <w:shd w:val="clear" w:color="auto" w:fill="auto"/>
            <w:noWrap/>
            <w:vAlign w:val="bottom"/>
            <w:hideMark/>
            <w:tcPrChange w:id="19714"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E59E24E" w14:textId="77777777" w:rsidR="00FF195B" w:rsidRPr="00FF195B" w:rsidRDefault="00FF195B" w:rsidP="00FF195B">
            <w:pPr>
              <w:spacing w:after="0"/>
              <w:jc w:val="right"/>
              <w:rPr>
                <w:ins w:id="19715" w:author="Steve Barbeaux" w:date="2022-10-10T12:49:00Z"/>
                <w:rFonts w:ascii="Calibri" w:hAnsi="Calibri" w:cs="Calibri"/>
                <w:color w:val="000000"/>
                <w:szCs w:val="22"/>
                <w:rPrChange w:id="19716" w:author="Steve Barbeaux" w:date="2022-10-10T12:49:00Z">
                  <w:rPr>
                    <w:ins w:id="19717" w:author="Steve Barbeaux" w:date="2022-10-10T12:49:00Z"/>
                  </w:rPr>
                </w:rPrChange>
              </w:rPr>
              <w:pPrChange w:id="19718" w:author="Steve Barbeaux" w:date="2022-10-10T12:49:00Z">
                <w:pPr>
                  <w:jc w:val="right"/>
                </w:pPr>
              </w:pPrChange>
            </w:pPr>
          </w:p>
        </w:tc>
        <w:tc>
          <w:tcPr>
            <w:tcW w:w="900" w:type="dxa"/>
            <w:tcBorders>
              <w:top w:val="nil"/>
              <w:left w:val="nil"/>
              <w:bottom w:val="nil"/>
              <w:right w:val="nil"/>
            </w:tcBorders>
            <w:shd w:val="clear" w:color="auto" w:fill="auto"/>
            <w:noWrap/>
            <w:vAlign w:val="bottom"/>
            <w:hideMark/>
            <w:tcPrChange w:id="19719"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94B9749" w14:textId="77777777" w:rsidR="00FF195B" w:rsidRPr="00FF195B" w:rsidRDefault="00FF195B" w:rsidP="00FF195B">
            <w:pPr>
              <w:spacing w:after="0"/>
              <w:jc w:val="right"/>
              <w:rPr>
                <w:ins w:id="19720" w:author="Steve Barbeaux" w:date="2022-10-10T12:49:00Z"/>
                <w:rFonts w:ascii="Calibri" w:hAnsi="Calibri" w:cs="Calibri"/>
                <w:color w:val="000000"/>
                <w:szCs w:val="22"/>
                <w:rPrChange w:id="19721" w:author="Steve Barbeaux" w:date="2022-10-10T12:49:00Z">
                  <w:rPr>
                    <w:ins w:id="19722" w:author="Steve Barbeaux" w:date="2022-10-10T12:49:00Z"/>
                  </w:rPr>
                </w:rPrChange>
              </w:rPr>
              <w:pPrChange w:id="19723" w:author="Steve Barbeaux" w:date="2022-10-10T12:49:00Z">
                <w:pPr>
                  <w:jc w:val="right"/>
                </w:pPr>
              </w:pPrChange>
            </w:pPr>
            <w:ins w:id="19724" w:author="Steve Barbeaux" w:date="2022-10-10T12:49:00Z">
              <w:r w:rsidRPr="00FF195B">
                <w:rPr>
                  <w:rFonts w:ascii="Calibri" w:hAnsi="Calibri" w:cs="Calibri"/>
                  <w:color w:val="000000"/>
                  <w:szCs w:val="22"/>
                  <w:rPrChange w:id="19725" w:author="Steve Barbeaux" w:date="2022-10-10T12:49:00Z">
                    <w:rPr/>
                  </w:rPrChange>
                </w:rPr>
                <w:t>4.4</w:t>
              </w:r>
            </w:ins>
          </w:p>
        </w:tc>
        <w:tc>
          <w:tcPr>
            <w:tcW w:w="900" w:type="dxa"/>
            <w:tcBorders>
              <w:top w:val="nil"/>
              <w:left w:val="nil"/>
              <w:bottom w:val="nil"/>
              <w:right w:val="nil"/>
            </w:tcBorders>
            <w:shd w:val="clear" w:color="auto" w:fill="auto"/>
            <w:noWrap/>
            <w:vAlign w:val="bottom"/>
            <w:hideMark/>
            <w:tcPrChange w:id="19726"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3F7BA43" w14:textId="77777777" w:rsidR="00FF195B" w:rsidRPr="00FF195B" w:rsidRDefault="00FF195B" w:rsidP="00FF195B">
            <w:pPr>
              <w:spacing w:after="0"/>
              <w:jc w:val="right"/>
              <w:rPr>
                <w:ins w:id="19727" w:author="Steve Barbeaux" w:date="2022-10-10T12:49:00Z"/>
                <w:rFonts w:ascii="Calibri" w:hAnsi="Calibri" w:cs="Calibri"/>
                <w:color w:val="000000"/>
                <w:szCs w:val="22"/>
                <w:rPrChange w:id="19728" w:author="Steve Barbeaux" w:date="2022-10-10T12:49:00Z">
                  <w:rPr>
                    <w:ins w:id="19729" w:author="Steve Barbeaux" w:date="2022-10-10T12:49:00Z"/>
                  </w:rPr>
                </w:rPrChange>
              </w:rPr>
              <w:pPrChange w:id="19730" w:author="Steve Barbeaux" w:date="2022-10-10T12:49:00Z">
                <w:pPr>
                  <w:jc w:val="right"/>
                </w:pPr>
              </w:pPrChange>
            </w:pPr>
            <w:ins w:id="19731" w:author="Steve Barbeaux" w:date="2022-10-10T12:49:00Z">
              <w:r w:rsidRPr="00FF195B">
                <w:rPr>
                  <w:rFonts w:ascii="Calibri" w:hAnsi="Calibri" w:cs="Calibri"/>
                  <w:color w:val="000000"/>
                  <w:szCs w:val="22"/>
                  <w:rPrChange w:id="19732" w:author="Steve Barbeaux" w:date="2022-10-10T12:49:00Z">
                    <w:rPr/>
                  </w:rPrChange>
                </w:rPr>
                <w:t>32.0</w:t>
              </w:r>
            </w:ins>
          </w:p>
        </w:tc>
        <w:tc>
          <w:tcPr>
            <w:tcW w:w="760" w:type="dxa"/>
            <w:tcBorders>
              <w:top w:val="nil"/>
              <w:left w:val="single" w:sz="4" w:space="0" w:color="auto"/>
              <w:bottom w:val="nil"/>
              <w:right w:val="nil"/>
            </w:tcBorders>
            <w:shd w:val="clear" w:color="auto" w:fill="auto"/>
            <w:noWrap/>
            <w:vAlign w:val="bottom"/>
            <w:hideMark/>
            <w:tcPrChange w:id="19733" w:author="Steve Barbeaux" w:date="2022-10-10T12:49:00Z">
              <w:tcPr>
                <w:tcW w:w="0" w:type="auto"/>
                <w:tcBorders>
                  <w:top w:val="nil"/>
                  <w:left w:val="single" w:sz="4" w:space="0" w:color="auto"/>
                  <w:bottom w:val="nil"/>
                  <w:right w:val="nil"/>
                </w:tcBorders>
                <w:shd w:val="clear" w:color="auto" w:fill="auto"/>
                <w:noWrap/>
                <w:tcMar>
                  <w:top w:w="15" w:type="dxa"/>
                  <w:left w:w="15" w:type="dxa"/>
                  <w:bottom w:w="0" w:type="dxa"/>
                  <w:right w:w="15" w:type="dxa"/>
                </w:tcMar>
                <w:vAlign w:val="bottom"/>
                <w:hideMark/>
              </w:tcPr>
            </w:tcPrChange>
          </w:tcPr>
          <w:p w14:paraId="31B1882A" w14:textId="77777777" w:rsidR="00FF195B" w:rsidRPr="00FF195B" w:rsidRDefault="00FF195B" w:rsidP="00FF195B">
            <w:pPr>
              <w:spacing w:after="0"/>
              <w:jc w:val="right"/>
              <w:rPr>
                <w:ins w:id="19734" w:author="Steve Barbeaux" w:date="2022-10-10T12:49:00Z"/>
                <w:rFonts w:ascii="Calibri" w:hAnsi="Calibri" w:cs="Calibri"/>
                <w:color w:val="000000"/>
                <w:szCs w:val="22"/>
                <w:rPrChange w:id="19735" w:author="Steve Barbeaux" w:date="2022-10-10T12:49:00Z">
                  <w:rPr>
                    <w:ins w:id="19736" w:author="Steve Barbeaux" w:date="2022-10-10T12:49:00Z"/>
                  </w:rPr>
                </w:rPrChange>
              </w:rPr>
              <w:pPrChange w:id="19737" w:author="Steve Barbeaux" w:date="2022-10-10T12:49:00Z">
                <w:pPr>
                  <w:jc w:val="right"/>
                </w:pPr>
              </w:pPrChange>
            </w:pPr>
            <w:ins w:id="19738" w:author="Steve Barbeaux" w:date="2022-10-10T12:49:00Z">
              <w:r w:rsidRPr="00FF195B">
                <w:rPr>
                  <w:rFonts w:ascii="Calibri" w:hAnsi="Calibri" w:cs="Calibri"/>
                  <w:color w:val="000000"/>
                  <w:szCs w:val="22"/>
                  <w:rPrChange w:id="19739" w:author="Steve Barbeaux" w:date="2022-10-10T12:49:00Z">
                    <w:rPr/>
                  </w:rPrChange>
                </w:rPr>
                <w:t>38.4</w:t>
              </w:r>
            </w:ins>
          </w:p>
        </w:tc>
      </w:tr>
      <w:tr w:rsidR="00FF195B" w:rsidRPr="00FF195B" w14:paraId="386897CB" w14:textId="77777777" w:rsidTr="00FF195B">
        <w:trPr>
          <w:trHeight w:val="300"/>
          <w:ins w:id="19740" w:author="Steve Barbeaux" w:date="2022-10-10T12:49:00Z"/>
          <w:trPrChange w:id="19741" w:author="Steve Barbeaux" w:date="2022-10-10T12:49:00Z">
            <w:trPr>
              <w:trHeight w:val="300"/>
            </w:trPr>
          </w:trPrChange>
        </w:trPr>
        <w:tc>
          <w:tcPr>
            <w:tcW w:w="3000" w:type="dxa"/>
            <w:tcBorders>
              <w:top w:val="nil"/>
              <w:left w:val="nil"/>
              <w:bottom w:val="nil"/>
              <w:right w:val="nil"/>
            </w:tcBorders>
            <w:shd w:val="clear" w:color="auto" w:fill="auto"/>
            <w:noWrap/>
            <w:vAlign w:val="bottom"/>
            <w:hideMark/>
            <w:tcPrChange w:id="19742"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2BF92C0" w14:textId="77777777" w:rsidR="00FF195B" w:rsidRPr="00FF195B" w:rsidRDefault="00FF195B" w:rsidP="00FF195B">
            <w:pPr>
              <w:spacing w:after="0"/>
              <w:rPr>
                <w:ins w:id="19743" w:author="Steve Barbeaux" w:date="2022-10-10T12:49:00Z"/>
                <w:rFonts w:ascii="Calibri" w:hAnsi="Calibri" w:cs="Calibri"/>
                <w:color w:val="000000"/>
                <w:szCs w:val="22"/>
                <w:rPrChange w:id="19744" w:author="Steve Barbeaux" w:date="2022-10-10T12:49:00Z">
                  <w:rPr>
                    <w:ins w:id="19745" w:author="Steve Barbeaux" w:date="2022-10-10T12:49:00Z"/>
                  </w:rPr>
                </w:rPrChange>
              </w:rPr>
              <w:pPrChange w:id="19746" w:author="Steve Barbeaux" w:date="2022-10-10T12:49:00Z">
                <w:pPr/>
              </w:pPrChange>
            </w:pPr>
            <w:ins w:id="19747" w:author="Steve Barbeaux" w:date="2022-10-10T12:49:00Z">
              <w:r w:rsidRPr="00FF195B">
                <w:rPr>
                  <w:rFonts w:ascii="Calibri" w:hAnsi="Calibri" w:cs="Calibri"/>
                  <w:color w:val="000000"/>
                  <w:szCs w:val="22"/>
                  <w:rPrChange w:id="19748" w:author="Steve Barbeaux" w:date="2022-10-10T12:49:00Z">
                    <w:rPr/>
                  </w:rPrChange>
                </w:rPr>
                <w:t>skate, other</w:t>
              </w:r>
            </w:ins>
          </w:p>
        </w:tc>
        <w:tc>
          <w:tcPr>
            <w:tcW w:w="1720" w:type="dxa"/>
            <w:tcBorders>
              <w:top w:val="nil"/>
              <w:left w:val="nil"/>
              <w:bottom w:val="nil"/>
              <w:right w:val="nil"/>
            </w:tcBorders>
            <w:shd w:val="clear" w:color="auto" w:fill="auto"/>
            <w:noWrap/>
            <w:vAlign w:val="bottom"/>
            <w:hideMark/>
            <w:tcPrChange w:id="19749"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A6DAB2B" w14:textId="77777777" w:rsidR="00FF195B" w:rsidRPr="00FF195B" w:rsidRDefault="00FF195B" w:rsidP="00FF195B">
            <w:pPr>
              <w:spacing w:after="0"/>
              <w:rPr>
                <w:ins w:id="19750" w:author="Steve Barbeaux" w:date="2022-10-10T12:49:00Z"/>
                <w:rFonts w:ascii="Calibri" w:hAnsi="Calibri" w:cs="Calibri"/>
                <w:color w:val="000000"/>
                <w:szCs w:val="22"/>
                <w:rPrChange w:id="19751" w:author="Steve Barbeaux" w:date="2022-10-10T12:49:00Z">
                  <w:rPr>
                    <w:ins w:id="19752" w:author="Steve Barbeaux" w:date="2022-10-10T12:49:00Z"/>
                  </w:rPr>
                </w:rPrChange>
              </w:rPr>
              <w:pPrChange w:id="19753" w:author="Steve Barbeaux" w:date="2022-10-10T12:49:00Z">
                <w:pPr/>
              </w:pPrChange>
            </w:pPr>
          </w:p>
        </w:tc>
        <w:tc>
          <w:tcPr>
            <w:tcW w:w="900" w:type="dxa"/>
            <w:tcBorders>
              <w:top w:val="nil"/>
              <w:left w:val="nil"/>
              <w:bottom w:val="nil"/>
              <w:right w:val="nil"/>
            </w:tcBorders>
            <w:shd w:val="clear" w:color="auto" w:fill="auto"/>
            <w:noWrap/>
            <w:vAlign w:val="bottom"/>
            <w:hideMark/>
            <w:tcPrChange w:id="19754"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C4C4BD0" w14:textId="77777777" w:rsidR="00FF195B" w:rsidRPr="00FF195B" w:rsidRDefault="00FF195B" w:rsidP="00FF195B">
            <w:pPr>
              <w:spacing w:after="0"/>
              <w:jc w:val="right"/>
              <w:rPr>
                <w:ins w:id="19755" w:author="Steve Barbeaux" w:date="2022-10-10T12:49:00Z"/>
                <w:rFonts w:ascii="Calibri" w:hAnsi="Calibri" w:cs="Calibri"/>
                <w:color w:val="000000"/>
                <w:szCs w:val="22"/>
                <w:rPrChange w:id="19756" w:author="Steve Barbeaux" w:date="2022-10-10T12:49:00Z">
                  <w:rPr>
                    <w:ins w:id="19757" w:author="Steve Barbeaux" w:date="2022-10-10T12:49:00Z"/>
                  </w:rPr>
                </w:rPrChange>
              </w:rPr>
              <w:pPrChange w:id="19758" w:author="Steve Barbeaux" w:date="2022-10-10T12:49:00Z">
                <w:pPr>
                  <w:jc w:val="right"/>
                </w:pPr>
              </w:pPrChange>
            </w:pPr>
            <w:ins w:id="19759" w:author="Steve Barbeaux" w:date="2022-10-10T12:49:00Z">
              <w:r w:rsidRPr="00FF195B">
                <w:rPr>
                  <w:rFonts w:ascii="Calibri" w:hAnsi="Calibri" w:cs="Calibri"/>
                  <w:color w:val="000000"/>
                  <w:szCs w:val="22"/>
                  <w:rPrChange w:id="19760" w:author="Steve Barbeaux" w:date="2022-10-10T12:49:00Z">
                    <w:rPr/>
                  </w:rPrChange>
                </w:rPr>
                <w:t>0.1</w:t>
              </w:r>
            </w:ins>
          </w:p>
        </w:tc>
        <w:tc>
          <w:tcPr>
            <w:tcW w:w="800" w:type="dxa"/>
            <w:tcBorders>
              <w:top w:val="nil"/>
              <w:left w:val="nil"/>
              <w:bottom w:val="nil"/>
              <w:right w:val="nil"/>
            </w:tcBorders>
            <w:shd w:val="clear" w:color="auto" w:fill="auto"/>
            <w:noWrap/>
            <w:vAlign w:val="bottom"/>
            <w:hideMark/>
            <w:tcPrChange w:id="19761"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6055770" w14:textId="77777777" w:rsidR="00FF195B" w:rsidRPr="00FF195B" w:rsidRDefault="00FF195B" w:rsidP="00FF195B">
            <w:pPr>
              <w:spacing w:after="0"/>
              <w:jc w:val="right"/>
              <w:rPr>
                <w:ins w:id="19762" w:author="Steve Barbeaux" w:date="2022-10-10T12:49:00Z"/>
                <w:rFonts w:ascii="Calibri" w:hAnsi="Calibri" w:cs="Calibri"/>
                <w:color w:val="000000"/>
                <w:szCs w:val="22"/>
                <w:rPrChange w:id="19763" w:author="Steve Barbeaux" w:date="2022-10-10T12:49:00Z">
                  <w:rPr>
                    <w:ins w:id="19764" w:author="Steve Barbeaux" w:date="2022-10-10T12:49:00Z"/>
                  </w:rPr>
                </w:rPrChange>
              </w:rPr>
              <w:pPrChange w:id="19765" w:author="Steve Barbeaux" w:date="2022-10-10T12:49:00Z">
                <w:pPr>
                  <w:jc w:val="right"/>
                </w:pPr>
              </w:pPrChange>
            </w:pPr>
          </w:p>
        </w:tc>
        <w:tc>
          <w:tcPr>
            <w:tcW w:w="900" w:type="dxa"/>
            <w:tcBorders>
              <w:top w:val="nil"/>
              <w:left w:val="nil"/>
              <w:bottom w:val="nil"/>
              <w:right w:val="nil"/>
            </w:tcBorders>
            <w:shd w:val="clear" w:color="auto" w:fill="auto"/>
            <w:noWrap/>
            <w:vAlign w:val="bottom"/>
            <w:hideMark/>
            <w:tcPrChange w:id="19766"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5F81450" w14:textId="77777777" w:rsidR="00FF195B" w:rsidRPr="00FF195B" w:rsidRDefault="00FF195B" w:rsidP="00FF195B">
            <w:pPr>
              <w:spacing w:after="0"/>
              <w:jc w:val="right"/>
              <w:rPr>
                <w:ins w:id="19767" w:author="Steve Barbeaux" w:date="2022-10-10T12:49:00Z"/>
                <w:rFonts w:ascii="Calibri" w:hAnsi="Calibri" w:cs="Calibri"/>
                <w:color w:val="000000"/>
                <w:szCs w:val="22"/>
                <w:rPrChange w:id="19768" w:author="Steve Barbeaux" w:date="2022-10-10T12:49:00Z">
                  <w:rPr>
                    <w:ins w:id="19769" w:author="Steve Barbeaux" w:date="2022-10-10T12:49:00Z"/>
                  </w:rPr>
                </w:rPrChange>
              </w:rPr>
              <w:pPrChange w:id="19770" w:author="Steve Barbeaux" w:date="2022-10-10T12:49:00Z">
                <w:pPr>
                  <w:jc w:val="right"/>
                </w:pPr>
              </w:pPrChange>
            </w:pPr>
            <w:ins w:id="19771" w:author="Steve Barbeaux" w:date="2022-10-10T12:49:00Z">
              <w:r w:rsidRPr="00FF195B">
                <w:rPr>
                  <w:rFonts w:ascii="Calibri" w:hAnsi="Calibri" w:cs="Calibri"/>
                  <w:color w:val="000000"/>
                  <w:szCs w:val="22"/>
                  <w:rPrChange w:id="19772" w:author="Steve Barbeaux" w:date="2022-10-10T12:49:00Z">
                    <w:rPr/>
                  </w:rPrChange>
                </w:rPr>
                <w:t>0.1</w:t>
              </w:r>
            </w:ins>
          </w:p>
        </w:tc>
        <w:tc>
          <w:tcPr>
            <w:tcW w:w="900" w:type="dxa"/>
            <w:tcBorders>
              <w:top w:val="nil"/>
              <w:left w:val="nil"/>
              <w:bottom w:val="nil"/>
              <w:right w:val="nil"/>
            </w:tcBorders>
            <w:shd w:val="clear" w:color="auto" w:fill="auto"/>
            <w:noWrap/>
            <w:vAlign w:val="bottom"/>
            <w:hideMark/>
            <w:tcPrChange w:id="19773"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9303CD7" w14:textId="77777777" w:rsidR="00FF195B" w:rsidRPr="00FF195B" w:rsidRDefault="00FF195B" w:rsidP="00FF195B">
            <w:pPr>
              <w:spacing w:after="0"/>
              <w:jc w:val="right"/>
              <w:rPr>
                <w:ins w:id="19774" w:author="Steve Barbeaux" w:date="2022-10-10T12:49:00Z"/>
                <w:rFonts w:ascii="Calibri" w:hAnsi="Calibri" w:cs="Calibri"/>
                <w:color w:val="000000"/>
                <w:szCs w:val="22"/>
                <w:rPrChange w:id="19775" w:author="Steve Barbeaux" w:date="2022-10-10T12:49:00Z">
                  <w:rPr>
                    <w:ins w:id="19776" w:author="Steve Barbeaux" w:date="2022-10-10T12:49:00Z"/>
                  </w:rPr>
                </w:rPrChange>
              </w:rPr>
              <w:pPrChange w:id="19777" w:author="Steve Barbeaux" w:date="2022-10-10T12:49:00Z">
                <w:pPr>
                  <w:jc w:val="right"/>
                </w:pPr>
              </w:pPrChange>
            </w:pPr>
            <w:ins w:id="19778" w:author="Steve Barbeaux" w:date="2022-10-10T12:49:00Z">
              <w:r w:rsidRPr="00FF195B">
                <w:rPr>
                  <w:rFonts w:ascii="Calibri" w:hAnsi="Calibri" w:cs="Calibri"/>
                  <w:color w:val="000000"/>
                  <w:szCs w:val="22"/>
                  <w:rPrChange w:id="19779" w:author="Steve Barbeaux" w:date="2022-10-10T12:49:00Z">
                    <w:rPr/>
                  </w:rPrChange>
                </w:rPr>
                <w:t>8.5</w:t>
              </w:r>
            </w:ins>
          </w:p>
        </w:tc>
        <w:tc>
          <w:tcPr>
            <w:tcW w:w="760" w:type="dxa"/>
            <w:tcBorders>
              <w:top w:val="nil"/>
              <w:left w:val="single" w:sz="4" w:space="0" w:color="auto"/>
              <w:bottom w:val="nil"/>
              <w:right w:val="nil"/>
            </w:tcBorders>
            <w:shd w:val="clear" w:color="auto" w:fill="auto"/>
            <w:noWrap/>
            <w:vAlign w:val="bottom"/>
            <w:hideMark/>
            <w:tcPrChange w:id="19780" w:author="Steve Barbeaux" w:date="2022-10-10T12:49:00Z">
              <w:tcPr>
                <w:tcW w:w="0" w:type="auto"/>
                <w:tcBorders>
                  <w:top w:val="nil"/>
                  <w:left w:val="single" w:sz="4" w:space="0" w:color="auto"/>
                  <w:bottom w:val="nil"/>
                  <w:right w:val="nil"/>
                </w:tcBorders>
                <w:shd w:val="clear" w:color="auto" w:fill="auto"/>
                <w:noWrap/>
                <w:tcMar>
                  <w:top w:w="15" w:type="dxa"/>
                  <w:left w:w="15" w:type="dxa"/>
                  <w:bottom w:w="0" w:type="dxa"/>
                  <w:right w:w="15" w:type="dxa"/>
                </w:tcMar>
                <w:vAlign w:val="bottom"/>
                <w:hideMark/>
              </w:tcPr>
            </w:tcPrChange>
          </w:tcPr>
          <w:p w14:paraId="4A9B0701" w14:textId="77777777" w:rsidR="00FF195B" w:rsidRPr="00FF195B" w:rsidRDefault="00FF195B" w:rsidP="00FF195B">
            <w:pPr>
              <w:spacing w:after="0"/>
              <w:jc w:val="right"/>
              <w:rPr>
                <w:ins w:id="19781" w:author="Steve Barbeaux" w:date="2022-10-10T12:49:00Z"/>
                <w:rFonts w:ascii="Calibri" w:hAnsi="Calibri" w:cs="Calibri"/>
                <w:color w:val="000000"/>
                <w:szCs w:val="22"/>
                <w:rPrChange w:id="19782" w:author="Steve Barbeaux" w:date="2022-10-10T12:49:00Z">
                  <w:rPr>
                    <w:ins w:id="19783" w:author="Steve Barbeaux" w:date="2022-10-10T12:49:00Z"/>
                  </w:rPr>
                </w:rPrChange>
              </w:rPr>
              <w:pPrChange w:id="19784" w:author="Steve Barbeaux" w:date="2022-10-10T12:49:00Z">
                <w:pPr>
                  <w:jc w:val="right"/>
                </w:pPr>
              </w:pPrChange>
            </w:pPr>
            <w:ins w:id="19785" w:author="Steve Barbeaux" w:date="2022-10-10T12:49:00Z">
              <w:r w:rsidRPr="00FF195B">
                <w:rPr>
                  <w:rFonts w:ascii="Calibri" w:hAnsi="Calibri" w:cs="Calibri"/>
                  <w:color w:val="000000"/>
                  <w:szCs w:val="22"/>
                  <w:rPrChange w:id="19786" w:author="Steve Barbeaux" w:date="2022-10-10T12:49:00Z">
                    <w:rPr/>
                  </w:rPrChange>
                </w:rPr>
                <w:t>8.7</w:t>
              </w:r>
            </w:ins>
          </w:p>
        </w:tc>
      </w:tr>
      <w:tr w:rsidR="00FF195B" w:rsidRPr="00FF195B" w14:paraId="3CDBB842" w14:textId="77777777" w:rsidTr="00FF195B">
        <w:trPr>
          <w:trHeight w:val="300"/>
          <w:ins w:id="19787" w:author="Steve Barbeaux" w:date="2022-10-10T12:49:00Z"/>
          <w:trPrChange w:id="19788" w:author="Steve Barbeaux" w:date="2022-10-10T12:49:00Z">
            <w:trPr>
              <w:trHeight w:val="300"/>
            </w:trPr>
          </w:trPrChange>
        </w:trPr>
        <w:tc>
          <w:tcPr>
            <w:tcW w:w="3000" w:type="dxa"/>
            <w:tcBorders>
              <w:top w:val="nil"/>
              <w:left w:val="nil"/>
              <w:bottom w:val="nil"/>
              <w:right w:val="nil"/>
            </w:tcBorders>
            <w:shd w:val="clear" w:color="auto" w:fill="auto"/>
            <w:noWrap/>
            <w:vAlign w:val="bottom"/>
            <w:hideMark/>
            <w:tcPrChange w:id="19789"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F9405D7" w14:textId="77777777" w:rsidR="00FF195B" w:rsidRPr="00FF195B" w:rsidRDefault="00FF195B" w:rsidP="00FF195B">
            <w:pPr>
              <w:spacing w:after="0"/>
              <w:rPr>
                <w:ins w:id="19790" w:author="Steve Barbeaux" w:date="2022-10-10T12:49:00Z"/>
                <w:rFonts w:ascii="Calibri" w:hAnsi="Calibri" w:cs="Calibri"/>
                <w:color w:val="000000"/>
                <w:szCs w:val="22"/>
                <w:rPrChange w:id="19791" w:author="Steve Barbeaux" w:date="2022-10-10T12:49:00Z">
                  <w:rPr>
                    <w:ins w:id="19792" w:author="Steve Barbeaux" w:date="2022-10-10T12:49:00Z"/>
                  </w:rPr>
                </w:rPrChange>
              </w:rPr>
              <w:pPrChange w:id="19793" w:author="Steve Barbeaux" w:date="2022-10-10T12:49:00Z">
                <w:pPr/>
              </w:pPrChange>
            </w:pPr>
            <w:ins w:id="19794" w:author="Steve Barbeaux" w:date="2022-10-10T12:49:00Z">
              <w:r w:rsidRPr="00FF195B">
                <w:rPr>
                  <w:rFonts w:ascii="Calibri" w:hAnsi="Calibri" w:cs="Calibri"/>
                  <w:color w:val="000000"/>
                  <w:szCs w:val="22"/>
                  <w:rPrChange w:id="19795" w:author="Steve Barbeaux" w:date="2022-10-10T12:49:00Z">
                    <w:rPr/>
                  </w:rPrChange>
                </w:rPr>
                <w:t>turbot, Greenland</w:t>
              </w:r>
            </w:ins>
          </w:p>
        </w:tc>
        <w:tc>
          <w:tcPr>
            <w:tcW w:w="1720" w:type="dxa"/>
            <w:tcBorders>
              <w:top w:val="nil"/>
              <w:left w:val="nil"/>
              <w:bottom w:val="nil"/>
              <w:right w:val="nil"/>
            </w:tcBorders>
            <w:shd w:val="clear" w:color="auto" w:fill="auto"/>
            <w:noWrap/>
            <w:vAlign w:val="bottom"/>
            <w:hideMark/>
            <w:tcPrChange w:id="19796"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CB0BA56" w14:textId="77777777" w:rsidR="00FF195B" w:rsidRPr="00FF195B" w:rsidRDefault="00FF195B" w:rsidP="00FF195B">
            <w:pPr>
              <w:spacing w:after="0"/>
              <w:rPr>
                <w:ins w:id="19797" w:author="Steve Barbeaux" w:date="2022-10-10T12:49:00Z"/>
                <w:rFonts w:ascii="Calibri" w:hAnsi="Calibri" w:cs="Calibri"/>
                <w:color w:val="000000"/>
                <w:szCs w:val="22"/>
                <w:rPrChange w:id="19798" w:author="Steve Barbeaux" w:date="2022-10-10T12:49:00Z">
                  <w:rPr>
                    <w:ins w:id="19799" w:author="Steve Barbeaux" w:date="2022-10-10T12:49:00Z"/>
                  </w:rPr>
                </w:rPrChange>
              </w:rPr>
              <w:pPrChange w:id="19800" w:author="Steve Barbeaux" w:date="2022-10-10T12:49:00Z">
                <w:pPr/>
              </w:pPrChange>
            </w:pPr>
          </w:p>
        </w:tc>
        <w:tc>
          <w:tcPr>
            <w:tcW w:w="900" w:type="dxa"/>
            <w:tcBorders>
              <w:top w:val="nil"/>
              <w:left w:val="nil"/>
              <w:bottom w:val="nil"/>
              <w:right w:val="nil"/>
            </w:tcBorders>
            <w:shd w:val="clear" w:color="auto" w:fill="auto"/>
            <w:noWrap/>
            <w:vAlign w:val="bottom"/>
            <w:hideMark/>
            <w:tcPrChange w:id="19801"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2E935AE" w14:textId="77777777" w:rsidR="00FF195B" w:rsidRPr="00FF195B" w:rsidRDefault="00FF195B" w:rsidP="00FF195B">
            <w:pPr>
              <w:spacing w:after="0"/>
              <w:rPr>
                <w:ins w:id="19802" w:author="Steve Barbeaux" w:date="2022-10-10T12:49:00Z"/>
                <w:sz w:val="20"/>
                <w:rPrChange w:id="19803" w:author="Steve Barbeaux" w:date="2022-10-10T12:49:00Z">
                  <w:rPr>
                    <w:ins w:id="19804" w:author="Steve Barbeaux" w:date="2022-10-10T12:49:00Z"/>
                  </w:rPr>
                </w:rPrChange>
              </w:rPr>
              <w:pPrChange w:id="19805" w:author="Steve Barbeaux" w:date="2022-10-10T12:49:00Z">
                <w:pPr/>
              </w:pPrChange>
            </w:pPr>
          </w:p>
        </w:tc>
        <w:tc>
          <w:tcPr>
            <w:tcW w:w="800" w:type="dxa"/>
            <w:tcBorders>
              <w:top w:val="nil"/>
              <w:left w:val="nil"/>
              <w:bottom w:val="nil"/>
              <w:right w:val="nil"/>
            </w:tcBorders>
            <w:shd w:val="clear" w:color="auto" w:fill="auto"/>
            <w:noWrap/>
            <w:vAlign w:val="bottom"/>
            <w:hideMark/>
            <w:tcPrChange w:id="19806"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7BD3624" w14:textId="77777777" w:rsidR="00FF195B" w:rsidRPr="00FF195B" w:rsidRDefault="00FF195B" w:rsidP="00FF195B">
            <w:pPr>
              <w:spacing w:after="0"/>
              <w:rPr>
                <w:ins w:id="19807" w:author="Steve Barbeaux" w:date="2022-10-10T12:49:00Z"/>
                <w:sz w:val="20"/>
                <w:rPrChange w:id="19808" w:author="Steve Barbeaux" w:date="2022-10-10T12:49:00Z">
                  <w:rPr>
                    <w:ins w:id="19809" w:author="Steve Barbeaux" w:date="2022-10-10T12:49:00Z"/>
                  </w:rPr>
                </w:rPrChange>
              </w:rPr>
              <w:pPrChange w:id="19810" w:author="Steve Barbeaux" w:date="2022-10-10T12:49:00Z">
                <w:pPr/>
              </w:pPrChange>
            </w:pPr>
          </w:p>
        </w:tc>
        <w:tc>
          <w:tcPr>
            <w:tcW w:w="900" w:type="dxa"/>
            <w:tcBorders>
              <w:top w:val="nil"/>
              <w:left w:val="nil"/>
              <w:bottom w:val="nil"/>
              <w:right w:val="nil"/>
            </w:tcBorders>
            <w:shd w:val="clear" w:color="auto" w:fill="auto"/>
            <w:noWrap/>
            <w:vAlign w:val="bottom"/>
            <w:hideMark/>
            <w:tcPrChange w:id="19811"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0D2EC81" w14:textId="77777777" w:rsidR="00FF195B" w:rsidRPr="00FF195B" w:rsidRDefault="00FF195B" w:rsidP="00FF195B">
            <w:pPr>
              <w:spacing w:after="0"/>
              <w:rPr>
                <w:ins w:id="19812" w:author="Steve Barbeaux" w:date="2022-10-10T12:49:00Z"/>
                <w:sz w:val="20"/>
                <w:rPrChange w:id="19813" w:author="Steve Barbeaux" w:date="2022-10-10T12:49:00Z">
                  <w:rPr>
                    <w:ins w:id="19814" w:author="Steve Barbeaux" w:date="2022-10-10T12:49:00Z"/>
                  </w:rPr>
                </w:rPrChange>
              </w:rPr>
              <w:pPrChange w:id="19815" w:author="Steve Barbeaux" w:date="2022-10-10T12:49:00Z">
                <w:pPr/>
              </w:pPrChange>
            </w:pPr>
          </w:p>
        </w:tc>
        <w:tc>
          <w:tcPr>
            <w:tcW w:w="900" w:type="dxa"/>
            <w:tcBorders>
              <w:top w:val="nil"/>
              <w:left w:val="nil"/>
              <w:bottom w:val="nil"/>
              <w:right w:val="nil"/>
            </w:tcBorders>
            <w:shd w:val="clear" w:color="auto" w:fill="auto"/>
            <w:noWrap/>
            <w:vAlign w:val="bottom"/>
            <w:hideMark/>
            <w:tcPrChange w:id="19816"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6C7DA38" w14:textId="77777777" w:rsidR="00FF195B" w:rsidRPr="00FF195B" w:rsidRDefault="00FF195B" w:rsidP="00FF195B">
            <w:pPr>
              <w:spacing w:after="0"/>
              <w:jc w:val="right"/>
              <w:rPr>
                <w:ins w:id="19817" w:author="Steve Barbeaux" w:date="2022-10-10T12:49:00Z"/>
                <w:rFonts w:ascii="Calibri" w:hAnsi="Calibri" w:cs="Calibri"/>
                <w:color w:val="000000"/>
                <w:szCs w:val="22"/>
                <w:rPrChange w:id="19818" w:author="Steve Barbeaux" w:date="2022-10-10T12:49:00Z">
                  <w:rPr>
                    <w:ins w:id="19819" w:author="Steve Barbeaux" w:date="2022-10-10T12:49:00Z"/>
                  </w:rPr>
                </w:rPrChange>
              </w:rPr>
              <w:pPrChange w:id="19820" w:author="Steve Barbeaux" w:date="2022-10-10T12:49:00Z">
                <w:pPr>
                  <w:jc w:val="right"/>
                </w:pPr>
              </w:pPrChange>
            </w:pPr>
            <w:ins w:id="19821" w:author="Steve Barbeaux" w:date="2022-10-10T12:49:00Z">
              <w:r w:rsidRPr="00FF195B">
                <w:rPr>
                  <w:rFonts w:ascii="Calibri" w:hAnsi="Calibri" w:cs="Calibri"/>
                  <w:color w:val="000000"/>
                  <w:szCs w:val="22"/>
                  <w:rPrChange w:id="19822" w:author="Steve Barbeaux" w:date="2022-10-10T12:49:00Z">
                    <w:rPr/>
                  </w:rPrChange>
                </w:rPr>
                <w:t>6.8</w:t>
              </w:r>
            </w:ins>
          </w:p>
        </w:tc>
        <w:tc>
          <w:tcPr>
            <w:tcW w:w="760" w:type="dxa"/>
            <w:tcBorders>
              <w:top w:val="nil"/>
              <w:left w:val="single" w:sz="4" w:space="0" w:color="auto"/>
              <w:bottom w:val="nil"/>
              <w:right w:val="nil"/>
            </w:tcBorders>
            <w:shd w:val="clear" w:color="auto" w:fill="auto"/>
            <w:noWrap/>
            <w:vAlign w:val="bottom"/>
            <w:hideMark/>
            <w:tcPrChange w:id="19823" w:author="Steve Barbeaux" w:date="2022-10-10T12:49:00Z">
              <w:tcPr>
                <w:tcW w:w="0" w:type="auto"/>
                <w:tcBorders>
                  <w:top w:val="nil"/>
                  <w:left w:val="single" w:sz="4" w:space="0" w:color="auto"/>
                  <w:bottom w:val="nil"/>
                  <w:right w:val="nil"/>
                </w:tcBorders>
                <w:shd w:val="clear" w:color="auto" w:fill="auto"/>
                <w:noWrap/>
                <w:tcMar>
                  <w:top w:w="15" w:type="dxa"/>
                  <w:left w:w="15" w:type="dxa"/>
                  <w:bottom w:w="0" w:type="dxa"/>
                  <w:right w:w="15" w:type="dxa"/>
                </w:tcMar>
                <w:vAlign w:val="bottom"/>
                <w:hideMark/>
              </w:tcPr>
            </w:tcPrChange>
          </w:tcPr>
          <w:p w14:paraId="5C0B6983" w14:textId="77777777" w:rsidR="00FF195B" w:rsidRPr="00FF195B" w:rsidRDefault="00FF195B" w:rsidP="00FF195B">
            <w:pPr>
              <w:spacing w:after="0"/>
              <w:jc w:val="right"/>
              <w:rPr>
                <w:ins w:id="19824" w:author="Steve Barbeaux" w:date="2022-10-10T12:49:00Z"/>
                <w:rFonts w:ascii="Calibri" w:hAnsi="Calibri" w:cs="Calibri"/>
                <w:color w:val="000000"/>
                <w:szCs w:val="22"/>
                <w:rPrChange w:id="19825" w:author="Steve Barbeaux" w:date="2022-10-10T12:49:00Z">
                  <w:rPr>
                    <w:ins w:id="19826" w:author="Steve Barbeaux" w:date="2022-10-10T12:49:00Z"/>
                  </w:rPr>
                </w:rPrChange>
              </w:rPr>
              <w:pPrChange w:id="19827" w:author="Steve Barbeaux" w:date="2022-10-10T12:49:00Z">
                <w:pPr>
                  <w:jc w:val="right"/>
                </w:pPr>
              </w:pPrChange>
            </w:pPr>
            <w:ins w:id="19828" w:author="Steve Barbeaux" w:date="2022-10-10T12:49:00Z">
              <w:r w:rsidRPr="00FF195B">
                <w:rPr>
                  <w:rFonts w:ascii="Calibri" w:hAnsi="Calibri" w:cs="Calibri"/>
                  <w:color w:val="000000"/>
                  <w:szCs w:val="22"/>
                  <w:rPrChange w:id="19829" w:author="Steve Barbeaux" w:date="2022-10-10T12:49:00Z">
                    <w:rPr/>
                  </w:rPrChange>
                </w:rPr>
                <w:t>6.8</w:t>
              </w:r>
            </w:ins>
          </w:p>
        </w:tc>
      </w:tr>
      <w:tr w:rsidR="00FF195B" w:rsidRPr="00FF195B" w14:paraId="5F2AED76" w14:textId="77777777" w:rsidTr="00FF195B">
        <w:trPr>
          <w:trHeight w:val="300"/>
          <w:ins w:id="19830" w:author="Steve Barbeaux" w:date="2022-10-10T12:49:00Z"/>
          <w:trPrChange w:id="19831" w:author="Steve Barbeaux" w:date="2022-10-10T12:49:00Z">
            <w:trPr>
              <w:trHeight w:val="300"/>
            </w:trPr>
          </w:trPrChange>
        </w:trPr>
        <w:tc>
          <w:tcPr>
            <w:tcW w:w="3000" w:type="dxa"/>
            <w:tcBorders>
              <w:top w:val="nil"/>
              <w:left w:val="nil"/>
              <w:bottom w:val="nil"/>
              <w:right w:val="nil"/>
            </w:tcBorders>
            <w:shd w:val="clear" w:color="auto" w:fill="auto"/>
            <w:noWrap/>
            <w:vAlign w:val="bottom"/>
            <w:hideMark/>
            <w:tcPrChange w:id="19832"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4388482" w14:textId="77777777" w:rsidR="00FF195B" w:rsidRPr="00FF195B" w:rsidRDefault="00FF195B" w:rsidP="00FF195B">
            <w:pPr>
              <w:spacing w:after="0"/>
              <w:rPr>
                <w:ins w:id="19833" w:author="Steve Barbeaux" w:date="2022-10-10T12:49:00Z"/>
                <w:rFonts w:ascii="Calibri" w:hAnsi="Calibri" w:cs="Calibri"/>
                <w:color w:val="000000"/>
                <w:szCs w:val="22"/>
                <w:rPrChange w:id="19834" w:author="Steve Barbeaux" w:date="2022-10-10T12:49:00Z">
                  <w:rPr>
                    <w:ins w:id="19835" w:author="Steve Barbeaux" w:date="2022-10-10T12:49:00Z"/>
                  </w:rPr>
                </w:rPrChange>
              </w:rPr>
              <w:pPrChange w:id="19836" w:author="Steve Barbeaux" w:date="2022-10-10T12:49:00Z">
                <w:pPr/>
              </w:pPrChange>
            </w:pPr>
            <w:ins w:id="19837" w:author="Steve Barbeaux" w:date="2022-10-10T12:49:00Z">
              <w:r w:rsidRPr="00FF195B">
                <w:rPr>
                  <w:rFonts w:ascii="Calibri" w:hAnsi="Calibri" w:cs="Calibri"/>
                  <w:color w:val="000000"/>
                  <w:szCs w:val="22"/>
                  <w:rPrChange w:id="19838" w:author="Steve Barbeaux" w:date="2022-10-10T12:49:00Z">
                    <w:rPr/>
                  </w:rPrChange>
                </w:rPr>
                <w:t>cod, Pacific (gray)</w:t>
              </w:r>
            </w:ins>
          </w:p>
        </w:tc>
        <w:tc>
          <w:tcPr>
            <w:tcW w:w="1720" w:type="dxa"/>
            <w:tcBorders>
              <w:top w:val="nil"/>
              <w:left w:val="nil"/>
              <w:bottom w:val="nil"/>
              <w:right w:val="nil"/>
            </w:tcBorders>
            <w:shd w:val="clear" w:color="auto" w:fill="auto"/>
            <w:noWrap/>
            <w:vAlign w:val="bottom"/>
            <w:hideMark/>
            <w:tcPrChange w:id="19839"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740427A" w14:textId="77777777" w:rsidR="00FF195B" w:rsidRPr="00FF195B" w:rsidRDefault="00FF195B" w:rsidP="00FF195B">
            <w:pPr>
              <w:spacing w:after="0"/>
              <w:jc w:val="right"/>
              <w:rPr>
                <w:ins w:id="19840" w:author="Steve Barbeaux" w:date="2022-10-10T12:49:00Z"/>
                <w:rFonts w:ascii="Calibri" w:hAnsi="Calibri" w:cs="Calibri"/>
                <w:color w:val="000000"/>
                <w:szCs w:val="22"/>
                <w:rPrChange w:id="19841" w:author="Steve Barbeaux" w:date="2022-10-10T12:49:00Z">
                  <w:rPr>
                    <w:ins w:id="19842" w:author="Steve Barbeaux" w:date="2022-10-10T12:49:00Z"/>
                  </w:rPr>
                </w:rPrChange>
              </w:rPr>
              <w:pPrChange w:id="19843" w:author="Steve Barbeaux" w:date="2022-10-10T12:49:00Z">
                <w:pPr>
                  <w:jc w:val="right"/>
                </w:pPr>
              </w:pPrChange>
            </w:pPr>
            <w:ins w:id="19844" w:author="Steve Barbeaux" w:date="2022-10-10T12:49:00Z">
              <w:r w:rsidRPr="00FF195B">
                <w:rPr>
                  <w:rFonts w:ascii="Calibri" w:hAnsi="Calibri" w:cs="Calibri"/>
                  <w:color w:val="000000"/>
                  <w:szCs w:val="22"/>
                  <w:rPrChange w:id="19845" w:author="Steve Barbeaux" w:date="2022-10-10T12:49:00Z">
                    <w:rPr/>
                  </w:rPrChange>
                </w:rPr>
                <w:t>1.1</w:t>
              </w:r>
            </w:ins>
          </w:p>
        </w:tc>
        <w:tc>
          <w:tcPr>
            <w:tcW w:w="900" w:type="dxa"/>
            <w:tcBorders>
              <w:top w:val="nil"/>
              <w:left w:val="nil"/>
              <w:bottom w:val="nil"/>
              <w:right w:val="nil"/>
            </w:tcBorders>
            <w:shd w:val="clear" w:color="auto" w:fill="auto"/>
            <w:noWrap/>
            <w:vAlign w:val="bottom"/>
            <w:hideMark/>
            <w:tcPrChange w:id="19846"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742EE3B" w14:textId="77777777" w:rsidR="00FF195B" w:rsidRPr="00FF195B" w:rsidRDefault="00FF195B" w:rsidP="00FF195B">
            <w:pPr>
              <w:spacing w:after="0"/>
              <w:jc w:val="right"/>
              <w:rPr>
                <w:ins w:id="19847" w:author="Steve Barbeaux" w:date="2022-10-10T12:49:00Z"/>
                <w:rFonts w:ascii="Calibri" w:hAnsi="Calibri" w:cs="Calibri"/>
                <w:color w:val="000000"/>
                <w:szCs w:val="22"/>
                <w:rPrChange w:id="19848" w:author="Steve Barbeaux" w:date="2022-10-10T12:49:00Z">
                  <w:rPr>
                    <w:ins w:id="19849" w:author="Steve Barbeaux" w:date="2022-10-10T12:49:00Z"/>
                  </w:rPr>
                </w:rPrChange>
              </w:rPr>
              <w:pPrChange w:id="19850" w:author="Steve Barbeaux" w:date="2022-10-10T12:49:00Z">
                <w:pPr>
                  <w:jc w:val="right"/>
                </w:pPr>
              </w:pPrChange>
            </w:pPr>
            <w:ins w:id="19851" w:author="Steve Barbeaux" w:date="2022-10-10T12:49:00Z">
              <w:r w:rsidRPr="00FF195B">
                <w:rPr>
                  <w:rFonts w:ascii="Calibri" w:hAnsi="Calibri" w:cs="Calibri"/>
                  <w:color w:val="000000"/>
                  <w:szCs w:val="22"/>
                  <w:rPrChange w:id="19852" w:author="Steve Barbeaux" w:date="2022-10-10T12:49:00Z">
                    <w:rPr/>
                  </w:rPrChange>
                </w:rPr>
                <w:t>1.6</w:t>
              </w:r>
            </w:ins>
          </w:p>
        </w:tc>
        <w:tc>
          <w:tcPr>
            <w:tcW w:w="800" w:type="dxa"/>
            <w:tcBorders>
              <w:top w:val="nil"/>
              <w:left w:val="nil"/>
              <w:bottom w:val="nil"/>
              <w:right w:val="nil"/>
            </w:tcBorders>
            <w:shd w:val="clear" w:color="auto" w:fill="auto"/>
            <w:noWrap/>
            <w:vAlign w:val="bottom"/>
            <w:hideMark/>
            <w:tcPrChange w:id="19853"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DBA11D7" w14:textId="77777777" w:rsidR="00FF195B" w:rsidRPr="00FF195B" w:rsidRDefault="00FF195B" w:rsidP="00FF195B">
            <w:pPr>
              <w:spacing w:after="0"/>
              <w:jc w:val="right"/>
              <w:rPr>
                <w:ins w:id="19854" w:author="Steve Barbeaux" w:date="2022-10-10T12:49:00Z"/>
                <w:rFonts w:ascii="Calibri" w:hAnsi="Calibri" w:cs="Calibri"/>
                <w:color w:val="000000"/>
                <w:szCs w:val="22"/>
                <w:rPrChange w:id="19855" w:author="Steve Barbeaux" w:date="2022-10-10T12:49:00Z">
                  <w:rPr>
                    <w:ins w:id="19856" w:author="Steve Barbeaux" w:date="2022-10-10T12:49:00Z"/>
                  </w:rPr>
                </w:rPrChange>
              </w:rPr>
              <w:pPrChange w:id="19857" w:author="Steve Barbeaux" w:date="2022-10-10T12:49:00Z">
                <w:pPr>
                  <w:jc w:val="right"/>
                </w:pPr>
              </w:pPrChange>
            </w:pPr>
          </w:p>
        </w:tc>
        <w:tc>
          <w:tcPr>
            <w:tcW w:w="900" w:type="dxa"/>
            <w:tcBorders>
              <w:top w:val="nil"/>
              <w:left w:val="nil"/>
              <w:bottom w:val="nil"/>
              <w:right w:val="nil"/>
            </w:tcBorders>
            <w:shd w:val="clear" w:color="auto" w:fill="auto"/>
            <w:noWrap/>
            <w:vAlign w:val="bottom"/>
            <w:hideMark/>
            <w:tcPrChange w:id="19858"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64B5F16" w14:textId="77777777" w:rsidR="00FF195B" w:rsidRPr="00FF195B" w:rsidRDefault="00FF195B" w:rsidP="00FF195B">
            <w:pPr>
              <w:spacing w:after="0"/>
              <w:jc w:val="right"/>
              <w:rPr>
                <w:ins w:id="19859" w:author="Steve Barbeaux" w:date="2022-10-10T12:49:00Z"/>
                <w:rFonts w:ascii="Calibri" w:hAnsi="Calibri" w:cs="Calibri"/>
                <w:color w:val="000000"/>
                <w:szCs w:val="22"/>
                <w:rPrChange w:id="19860" w:author="Steve Barbeaux" w:date="2022-10-10T12:49:00Z">
                  <w:rPr>
                    <w:ins w:id="19861" w:author="Steve Barbeaux" w:date="2022-10-10T12:49:00Z"/>
                  </w:rPr>
                </w:rPrChange>
              </w:rPr>
              <w:pPrChange w:id="19862" w:author="Steve Barbeaux" w:date="2022-10-10T12:49:00Z">
                <w:pPr>
                  <w:jc w:val="right"/>
                </w:pPr>
              </w:pPrChange>
            </w:pPr>
            <w:ins w:id="19863" w:author="Steve Barbeaux" w:date="2022-10-10T12:49:00Z">
              <w:r w:rsidRPr="00FF195B">
                <w:rPr>
                  <w:rFonts w:ascii="Calibri" w:hAnsi="Calibri" w:cs="Calibri"/>
                  <w:color w:val="000000"/>
                  <w:szCs w:val="22"/>
                  <w:rPrChange w:id="19864" w:author="Steve Barbeaux" w:date="2022-10-10T12:49:00Z">
                    <w:rPr/>
                  </w:rPrChange>
                </w:rPr>
                <w:t>0.4</w:t>
              </w:r>
            </w:ins>
          </w:p>
        </w:tc>
        <w:tc>
          <w:tcPr>
            <w:tcW w:w="900" w:type="dxa"/>
            <w:tcBorders>
              <w:top w:val="nil"/>
              <w:left w:val="nil"/>
              <w:bottom w:val="nil"/>
              <w:right w:val="nil"/>
            </w:tcBorders>
            <w:shd w:val="clear" w:color="auto" w:fill="auto"/>
            <w:noWrap/>
            <w:vAlign w:val="bottom"/>
            <w:hideMark/>
            <w:tcPrChange w:id="19865"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48BC41A" w14:textId="77777777" w:rsidR="00FF195B" w:rsidRPr="00FF195B" w:rsidRDefault="00FF195B" w:rsidP="00FF195B">
            <w:pPr>
              <w:spacing w:after="0"/>
              <w:jc w:val="right"/>
              <w:rPr>
                <w:ins w:id="19866" w:author="Steve Barbeaux" w:date="2022-10-10T12:49:00Z"/>
                <w:rFonts w:ascii="Calibri" w:hAnsi="Calibri" w:cs="Calibri"/>
                <w:color w:val="000000"/>
                <w:szCs w:val="22"/>
                <w:rPrChange w:id="19867" w:author="Steve Barbeaux" w:date="2022-10-10T12:49:00Z">
                  <w:rPr>
                    <w:ins w:id="19868" w:author="Steve Barbeaux" w:date="2022-10-10T12:49:00Z"/>
                  </w:rPr>
                </w:rPrChange>
              </w:rPr>
              <w:pPrChange w:id="19869" w:author="Steve Barbeaux" w:date="2022-10-10T12:49:00Z">
                <w:pPr>
                  <w:jc w:val="right"/>
                </w:pPr>
              </w:pPrChange>
            </w:pPr>
            <w:ins w:id="19870" w:author="Steve Barbeaux" w:date="2022-10-10T12:49:00Z">
              <w:r w:rsidRPr="00FF195B">
                <w:rPr>
                  <w:rFonts w:ascii="Calibri" w:hAnsi="Calibri" w:cs="Calibri"/>
                  <w:color w:val="000000"/>
                  <w:szCs w:val="22"/>
                  <w:rPrChange w:id="19871" w:author="Steve Barbeaux" w:date="2022-10-10T12:49:00Z">
                    <w:rPr/>
                  </w:rPrChange>
                </w:rPr>
                <w:t>0.9</w:t>
              </w:r>
            </w:ins>
          </w:p>
        </w:tc>
        <w:tc>
          <w:tcPr>
            <w:tcW w:w="760" w:type="dxa"/>
            <w:tcBorders>
              <w:top w:val="nil"/>
              <w:left w:val="single" w:sz="4" w:space="0" w:color="auto"/>
              <w:bottom w:val="nil"/>
              <w:right w:val="nil"/>
            </w:tcBorders>
            <w:shd w:val="clear" w:color="auto" w:fill="auto"/>
            <w:noWrap/>
            <w:vAlign w:val="bottom"/>
            <w:hideMark/>
            <w:tcPrChange w:id="19872" w:author="Steve Barbeaux" w:date="2022-10-10T12:49:00Z">
              <w:tcPr>
                <w:tcW w:w="0" w:type="auto"/>
                <w:tcBorders>
                  <w:top w:val="nil"/>
                  <w:left w:val="single" w:sz="4" w:space="0" w:color="auto"/>
                  <w:bottom w:val="nil"/>
                  <w:right w:val="nil"/>
                </w:tcBorders>
                <w:shd w:val="clear" w:color="auto" w:fill="auto"/>
                <w:noWrap/>
                <w:tcMar>
                  <w:top w:w="15" w:type="dxa"/>
                  <w:left w:w="15" w:type="dxa"/>
                  <w:bottom w:w="0" w:type="dxa"/>
                  <w:right w:w="15" w:type="dxa"/>
                </w:tcMar>
                <w:vAlign w:val="bottom"/>
                <w:hideMark/>
              </w:tcPr>
            </w:tcPrChange>
          </w:tcPr>
          <w:p w14:paraId="30EF15FA" w14:textId="77777777" w:rsidR="00FF195B" w:rsidRPr="00FF195B" w:rsidRDefault="00FF195B" w:rsidP="00FF195B">
            <w:pPr>
              <w:spacing w:after="0"/>
              <w:jc w:val="right"/>
              <w:rPr>
                <w:ins w:id="19873" w:author="Steve Barbeaux" w:date="2022-10-10T12:49:00Z"/>
                <w:rFonts w:ascii="Calibri" w:hAnsi="Calibri" w:cs="Calibri"/>
                <w:color w:val="000000"/>
                <w:szCs w:val="22"/>
                <w:rPrChange w:id="19874" w:author="Steve Barbeaux" w:date="2022-10-10T12:49:00Z">
                  <w:rPr>
                    <w:ins w:id="19875" w:author="Steve Barbeaux" w:date="2022-10-10T12:49:00Z"/>
                  </w:rPr>
                </w:rPrChange>
              </w:rPr>
              <w:pPrChange w:id="19876" w:author="Steve Barbeaux" w:date="2022-10-10T12:49:00Z">
                <w:pPr>
                  <w:jc w:val="right"/>
                </w:pPr>
              </w:pPrChange>
            </w:pPr>
            <w:ins w:id="19877" w:author="Steve Barbeaux" w:date="2022-10-10T12:49:00Z">
              <w:r w:rsidRPr="00FF195B">
                <w:rPr>
                  <w:rFonts w:ascii="Calibri" w:hAnsi="Calibri" w:cs="Calibri"/>
                  <w:color w:val="000000"/>
                  <w:szCs w:val="22"/>
                  <w:rPrChange w:id="19878" w:author="Steve Barbeaux" w:date="2022-10-10T12:49:00Z">
                    <w:rPr/>
                  </w:rPrChange>
                </w:rPr>
                <w:t>4.0</w:t>
              </w:r>
            </w:ins>
          </w:p>
        </w:tc>
      </w:tr>
      <w:tr w:rsidR="00FF195B" w:rsidRPr="00FF195B" w14:paraId="2A621308" w14:textId="77777777" w:rsidTr="00FF195B">
        <w:trPr>
          <w:trHeight w:val="300"/>
          <w:ins w:id="19879" w:author="Steve Barbeaux" w:date="2022-10-10T12:49:00Z"/>
          <w:trPrChange w:id="19880" w:author="Steve Barbeaux" w:date="2022-10-10T12:49:00Z">
            <w:trPr>
              <w:trHeight w:val="300"/>
            </w:trPr>
          </w:trPrChange>
        </w:trPr>
        <w:tc>
          <w:tcPr>
            <w:tcW w:w="3000" w:type="dxa"/>
            <w:tcBorders>
              <w:top w:val="nil"/>
              <w:left w:val="nil"/>
              <w:bottom w:val="nil"/>
              <w:right w:val="nil"/>
            </w:tcBorders>
            <w:shd w:val="clear" w:color="auto" w:fill="auto"/>
            <w:noWrap/>
            <w:vAlign w:val="bottom"/>
            <w:hideMark/>
            <w:tcPrChange w:id="19881"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CE4B950" w14:textId="77777777" w:rsidR="00FF195B" w:rsidRPr="00FF195B" w:rsidRDefault="00FF195B" w:rsidP="00FF195B">
            <w:pPr>
              <w:spacing w:after="0"/>
              <w:rPr>
                <w:ins w:id="19882" w:author="Steve Barbeaux" w:date="2022-10-10T12:49:00Z"/>
                <w:rFonts w:ascii="Calibri" w:hAnsi="Calibri" w:cs="Calibri"/>
                <w:color w:val="000000"/>
                <w:szCs w:val="22"/>
                <w:rPrChange w:id="19883" w:author="Steve Barbeaux" w:date="2022-10-10T12:49:00Z">
                  <w:rPr>
                    <w:ins w:id="19884" w:author="Steve Barbeaux" w:date="2022-10-10T12:49:00Z"/>
                  </w:rPr>
                </w:rPrChange>
              </w:rPr>
              <w:pPrChange w:id="19885" w:author="Steve Barbeaux" w:date="2022-10-10T12:49:00Z">
                <w:pPr/>
              </w:pPrChange>
            </w:pPr>
            <w:ins w:id="19886" w:author="Steve Barbeaux" w:date="2022-10-10T12:49:00Z">
              <w:r w:rsidRPr="00FF195B">
                <w:rPr>
                  <w:rFonts w:ascii="Calibri" w:hAnsi="Calibri" w:cs="Calibri"/>
                  <w:color w:val="000000"/>
                  <w:szCs w:val="22"/>
                  <w:rPrChange w:id="19887" w:author="Steve Barbeaux" w:date="2022-10-10T12:49:00Z">
                    <w:rPr/>
                  </w:rPrChange>
                </w:rPr>
                <w:t xml:space="preserve">rockfish, </w:t>
              </w:r>
              <w:proofErr w:type="spellStart"/>
              <w:r w:rsidRPr="00FF195B">
                <w:rPr>
                  <w:rFonts w:ascii="Calibri" w:hAnsi="Calibri" w:cs="Calibri"/>
                  <w:color w:val="000000"/>
                  <w:szCs w:val="22"/>
                  <w:rPrChange w:id="19888" w:author="Steve Barbeaux" w:date="2022-10-10T12:49:00Z">
                    <w:rPr/>
                  </w:rPrChange>
                </w:rPr>
                <w:t>rougheye</w:t>
              </w:r>
              <w:proofErr w:type="spellEnd"/>
            </w:ins>
          </w:p>
        </w:tc>
        <w:tc>
          <w:tcPr>
            <w:tcW w:w="1720" w:type="dxa"/>
            <w:tcBorders>
              <w:top w:val="nil"/>
              <w:left w:val="nil"/>
              <w:bottom w:val="nil"/>
              <w:right w:val="nil"/>
            </w:tcBorders>
            <w:shd w:val="clear" w:color="auto" w:fill="auto"/>
            <w:noWrap/>
            <w:vAlign w:val="bottom"/>
            <w:hideMark/>
            <w:tcPrChange w:id="19889"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DA5E5B0" w14:textId="77777777" w:rsidR="00FF195B" w:rsidRPr="00FF195B" w:rsidRDefault="00FF195B" w:rsidP="00FF195B">
            <w:pPr>
              <w:spacing w:after="0"/>
              <w:rPr>
                <w:ins w:id="19890" w:author="Steve Barbeaux" w:date="2022-10-10T12:49:00Z"/>
                <w:rFonts w:ascii="Calibri" w:hAnsi="Calibri" w:cs="Calibri"/>
                <w:color w:val="000000"/>
                <w:szCs w:val="22"/>
                <w:rPrChange w:id="19891" w:author="Steve Barbeaux" w:date="2022-10-10T12:49:00Z">
                  <w:rPr>
                    <w:ins w:id="19892" w:author="Steve Barbeaux" w:date="2022-10-10T12:49:00Z"/>
                  </w:rPr>
                </w:rPrChange>
              </w:rPr>
              <w:pPrChange w:id="19893" w:author="Steve Barbeaux" w:date="2022-10-10T12:49:00Z">
                <w:pPr/>
              </w:pPrChange>
            </w:pPr>
          </w:p>
        </w:tc>
        <w:tc>
          <w:tcPr>
            <w:tcW w:w="900" w:type="dxa"/>
            <w:tcBorders>
              <w:top w:val="nil"/>
              <w:left w:val="nil"/>
              <w:bottom w:val="nil"/>
              <w:right w:val="nil"/>
            </w:tcBorders>
            <w:shd w:val="clear" w:color="auto" w:fill="auto"/>
            <w:noWrap/>
            <w:vAlign w:val="bottom"/>
            <w:hideMark/>
            <w:tcPrChange w:id="19894"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069708C" w14:textId="77777777" w:rsidR="00FF195B" w:rsidRPr="00FF195B" w:rsidRDefault="00FF195B" w:rsidP="00FF195B">
            <w:pPr>
              <w:spacing w:after="0"/>
              <w:jc w:val="right"/>
              <w:rPr>
                <w:ins w:id="19895" w:author="Steve Barbeaux" w:date="2022-10-10T12:49:00Z"/>
                <w:rFonts w:ascii="Calibri" w:hAnsi="Calibri" w:cs="Calibri"/>
                <w:color w:val="000000"/>
                <w:szCs w:val="22"/>
                <w:rPrChange w:id="19896" w:author="Steve Barbeaux" w:date="2022-10-10T12:49:00Z">
                  <w:rPr>
                    <w:ins w:id="19897" w:author="Steve Barbeaux" w:date="2022-10-10T12:49:00Z"/>
                  </w:rPr>
                </w:rPrChange>
              </w:rPr>
              <w:pPrChange w:id="19898" w:author="Steve Barbeaux" w:date="2022-10-10T12:49:00Z">
                <w:pPr>
                  <w:jc w:val="right"/>
                </w:pPr>
              </w:pPrChange>
            </w:pPr>
            <w:ins w:id="19899" w:author="Steve Barbeaux" w:date="2022-10-10T12:49:00Z">
              <w:r w:rsidRPr="00FF195B">
                <w:rPr>
                  <w:rFonts w:ascii="Calibri" w:hAnsi="Calibri" w:cs="Calibri"/>
                  <w:color w:val="000000"/>
                  <w:szCs w:val="22"/>
                  <w:rPrChange w:id="19900" w:author="Steve Barbeaux" w:date="2022-10-10T12:49:00Z">
                    <w:rPr/>
                  </w:rPrChange>
                </w:rPr>
                <w:t>0.3</w:t>
              </w:r>
            </w:ins>
          </w:p>
        </w:tc>
        <w:tc>
          <w:tcPr>
            <w:tcW w:w="800" w:type="dxa"/>
            <w:tcBorders>
              <w:top w:val="nil"/>
              <w:left w:val="nil"/>
              <w:bottom w:val="nil"/>
              <w:right w:val="nil"/>
            </w:tcBorders>
            <w:shd w:val="clear" w:color="auto" w:fill="auto"/>
            <w:noWrap/>
            <w:vAlign w:val="bottom"/>
            <w:hideMark/>
            <w:tcPrChange w:id="19901"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80F7C03" w14:textId="77777777" w:rsidR="00FF195B" w:rsidRPr="00FF195B" w:rsidRDefault="00FF195B" w:rsidP="00FF195B">
            <w:pPr>
              <w:spacing w:after="0"/>
              <w:jc w:val="right"/>
              <w:rPr>
                <w:ins w:id="19902" w:author="Steve Barbeaux" w:date="2022-10-10T12:49:00Z"/>
                <w:rFonts w:ascii="Calibri" w:hAnsi="Calibri" w:cs="Calibri"/>
                <w:color w:val="000000"/>
                <w:szCs w:val="22"/>
                <w:rPrChange w:id="19903" w:author="Steve Barbeaux" w:date="2022-10-10T12:49:00Z">
                  <w:rPr>
                    <w:ins w:id="19904" w:author="Steve Barbeaux" w:date="2022-10-10T12:49:00Z"/>
                  </w:rPr>
                </w:rPrChange>
              </w:rPr>
              <w:pPrChange w:id="19905" w:author="Steve Barbeaux" w:date="2022-10-10T12:49:00Z">
                <w:pPr>
                  <w:jc w:val="right"/>
                </w:pPr>
              </w:pPrChange>
            </w:pPr>
          </w:p>
        </w:tc>
        <w:tc>
          <w:tcPr>
            <w:tcW w:w="900" w:type="dxa"/>
            <w:tcBorders>
              <w:top w:val="nil"/>
              <w:left w:val="nil"/>
              <w:bottom w:val="nil"/>
              <w:right w:val="nil"/>
            </w:tcBorders>
            <w:shd w:val="clear" w:color="auto" w:fill="auto"/>
            <w:noWrap/>
            <w:vAlign w:val="bottom"/>
            <w:hideMark/>
            <w:tcPrChange w:id="19906"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51527B3" w14:textId="77777777" w:rsidR="00FF195B" w:rsidRPr="00FF195B" w:rsidRDefault="00FF195B" w:rsidP="00FF195B">
            <w:pPr>
              <w:spacing w:after="0"/>
              <w:jc w:val="right"/>
              <w:rPr>
                <w:ins w:id="19907" w:author="Steve Barbeaux" w:date="2022-10-10T12:49:00Z"/>
                <w:rFonts w:ascii="Calibri" w:hAnsi="Calibri" w:cs="Calibri"/>
                <w:color w:val="000000"/>
                <w:szCs w:val="22"/>
                <w:rPrChange w:id="19908" w:author="Steve Barbeaux" w:date="2022-10-10T12:49:00Z">
                  <w:rPr>
                    <w:ins w:id="19909" w:author="Steve Barbeaux" w:date="2022-10-10T12:49:00Z"/>
                  </w:rPr>
                </w:rPrChange>
              </w:rPr>
              <w:pPrChange w:id="19910" w:author="Steve Barbeaux" w:date="2022-10-10T12:49:00Z">
                <w:pPr>
                  <w:jc w:val="right"/>
                </w:pPr>
              </w:pPrChange>
            </w:pPr>
            <w:ins w:id="19911" w:author="Steve Barbeaux" w:date="2022-10-10T12:49:00Z">
              <w:r w:rsidRPr="00FF195B">
                <w:rPr>
                  <w:rFonts w:ascii="Calibri" w:hAnsi="Calibri" w:cs="Calibri"/>
                  <w:color w:val="000000"/>
                  <w:szCs w:val="22"/>
                  <w:rPrChange w:id="19912" w:author="Steve Barbeaux" w:date="2022-10-10T12:49:00Z">
                    <w:rPr/>
                  </w:rPrChange>
                </w:rPr>
                <w:t>0.0</w:t>
              </w:r>
            </w:ins>
          </w:p>
        </w:tc>
        <w:tc>
          <w:tcPr>
            <w:tcW w:w="900" w:type="dxa"/>
            <w:tcBorders>
              <w:top w:val="nil"/>
              <w:left w:val="nil"/>
              <w:bottom w:val="nil"/>
              <w:right w:val="nil"/>
            </w:tcBorders>
            <w:shd w:val="clear" w:color="auto" w:fill="auto"/>
            <w:noWrap/>
            <w:vAlign w:val="bottom"/>
            <w:hideMark/>
            <w:tcPrChange w:id="19913"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7A0E91A" w14:textId="77777777" w:rsidR="00FF195B" w:rsidRPr="00FF195B" w:rsidRDefault="00FF195B" w:rsidP="00FF195B">
            <w:pPr>
              <w:spacing w:after="0"/>
              <w:jc w:val="right"/>
              <w:rPr>
                <w:ins w:id="19914" w:author="Steve Barbeaux" w:date="2022-10-10T12:49:00Z"/>
                <w:rFonts w:ascii="Calibri" w:hAnsi="Calibri" w:cs="Calibri"/>
                <w:color w:val="000000"/>
                <w:szCs w:val="22"/>
                <w:rPrChange w:id="19915" w:author="Steve Barbeaux" w:date="2022-10-10T12:49:00Z">
                  <w:rPr>
                    <w:ins w:id="19916" w:author="Steve Barbeaux" w:date="2022-10-10T12:49:00Z"/>
                  </w:rPr>
                </w:rPrChange>
              </w:rPr>
              <w:pPrChange w:id="19917" w:author="Steve Barbeaux" w:date="2022-10-10T12:49:00Z">
                <w:pPr>
                  <w:jc w:val="right"/>
                </w:pPr>
              </w:pPrChange>
            </w:pPr>
            <w:ins w:id="19918" w:author="Steve Barbeaux" w:date="2022-10-10T12:49:00Z">
              <w:r w:rsidRPr="00FF195B">
                <w:rPr>
                  <w:rFonts w:ascii="Calibri" w:hAnsi="Calibri" w:cs="Calibri"/>
                  <w:color w:val="000000"/>
                  <w:szCs w:val="22"/>
                  <w:rPrChange w:id="19919" w:author="Steve Barbeaux" w:date="2022-10-10T12:49:00Z">
                    <w:rPr/>
                  </w:rPrChange>
                </w:rPr>
                <w:t>1.8</w:t>
              </w:r>
            </w:ins>
          </w:p>
        </w:tc>
        <w:tc>
          <w:tcPr>
            <w:tcW w:w="760" w:type="dxa"/>
            <w:tcBorders>
              <w:top w:val="nil"/>
              <w:left w:val="single" w:sz="4" w:space="0" w:color="auto"/>
              <w:bottom w:val="nil"/>
              <w:right w:val="nil"/>
            </w:tcBorders>
            <w:shd w:val="clear" w:color="auto" w:fill="auto"/>
            <w:noWrap/>
            <w:vAlign w:val="bottom"/>
            <w:hideMark/>
            <w:tcPrChange w:id="19920" w:author="Steve Barbeaux" w:date="2022-10-10T12:49:00Z">
              <w:tcPr>
                <w:tcW w:w="0" w:type="auto"/>
                <w:tcBorders>
                  <w:top w:val="nil"/>
                  <w:left w:val="single" w:sz="4" w:space="0" w:color="auto"/>
                  <w:bottom w:val="nil"/>
                  <w:right w:val="nil"/>
                </w:tcBorders>
                <w:shd w:val="clear" w:color="auto" w:fill="auto"/>
                <w:noWrap/>
                <w:tcMar>
                  <w:top w:w="15" w:type="dxa"/>
                  <w:left w:w="15" w:type="dxa"/>
                  <w:bottom w:w="0" w:type="dxa"/>
                  <w:right w:w="15" w:type="dxa"/>
                </w:tcMar>
                <w:vAlign w:val="bottom"/>
                <w:hideMark/>
              </w:tcPr>
            </w:tcPrChange>
          </w:tcPr>
          <w:p w14:paraId="631B5393" w14:textId="77777777" w:rsidR="00FF195B" w:rsidRPr="00FF195B" w:rsidRDefault="00FF195B" w:rsidP="00FF195B">
            <w:pPr>
              <w:spacing w:after="0"/>
              <w:jc w:val="right"/>
              <w:rPr>
                <w:ins w:id="19921" w:author="Steve Barbeaux" w:date="2022-10-10T12:49:00Z"/>
                <w:rFonts w:ascii="Calibri" w:hAnsi="Calibri" w:cs="Calibri"/>
                <w:color w:val="000000"/>
                <w:szCs w:val="22"/>
                <w:rPrChange w:id="19922" w:author="Steve Barbeaux" w:date="2022-10-10T12:49:00Z">
                  <w:rPr>
                    <w:ins w:id="19923" w:author="Steve Barbeaux" w:date="2022-10-10T12:49:00Z"/>
                  </w:rPr>
                </w:rPrChange>
              </w:rPr>
              <w:pPrChange w:id="19924" w:author="Steve Barbeaux" w:date="2022-10-10T12:49:00Z">
                <w:pPr>
                  <w:jc w:val="right"/>
                </w:pPr>
              </w:pPrChange>
            </w:pPr>
            <w:ins w:id="19925" w:author="Steve Barbeaux" w:date="2022-10-10T12:49:00Z">
              <w:r w:rsidRPr="00FF195B">
                <w:rPr>
                  <w:rFonts w:ascii="Calibri" w:hAnsi="Calibri" w:cs="Calibri"/>
                  <w:color w:val="000000"/>
                  <w:szCs w:val="22"/>
                  <w:rPrChange w:id="19926" w:author="Steve Barbeaux" w:date="2022-10-10T12:49:00Z">
                    <w:rPr/>
                  </w:rPrChange>
                </w:rPr>
                <w:t>2.1</w:t>
              </w:r>
            </w:ins>
          </w:p>
        </w:tc>
      </w:tr>
      <w:tr w:rsidR="00FF195B" w:rsidRPr="00FF195B" w14:paraId="6075864D" w14:textId="77777777" w:rsidTr="00FF195B">
        <w:trPr>
          <w:trHeight w:val="300"/>
          <w:ins w:id="19927" w:author="Steve Barbeaux" w:date="2022-10-10T12:49:00Z"/>
          <w:trPrChange w:id="19928" w:author="Steve Barbeaux" w:date="2022-10-10T12:49:00Z">
            <w:trPr>
              <w:trHeight w:val="300"/>
            </w:trPr>
          </w:trPrChange>
        </w:trPr>
        <w:tc>
          <w:tcPr>
            <w:tcW w:w="3000" w:type="dxa"/>
            <w:tcBorders>
              <w:top w:val="nil"/>
              <w:left w:val="nil"/>
              <w:bottom w:val="nil"/>
              <w:right w:val="nil"/>
            </w:tcBorders>
            <w:shd w:val="clear" w:color="auto" w:fill="auto"/>
            <w:noWrap/>
            <w:vAlign w:val="bottom"/>
            <w:hideMark/>
            <w:tcPrChange w:id="19929"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F80F193" w14:textId="77777777" w:rsidR="00FF195B" w:rsidRPr="00FF195B" w:rsidRDefault="00FF195B" w:rsidP="00FF195B">
            <w:pPr>
              <w:spacing w:after="0"/>
              <w:rPr>
                <w:ins w:id="19930" w:author="Steve Barbeaux" w:date="2022-10-10T12:49:00Z"/>
                <w:rFonts w:ascii="Calibri" w:hAnsi="Calibri" w:cs="Calibri"/>
                <w:color w:val="000000"/>
                <w:szCs w:val="22"/>
                <w:rPrChange w:id="19931" w:author="Steve Barbeaux" w:date="2022-10-10T12:49:00Z">
                  <w:rPr>
                    <w:ins w:id="19932" w:author="Steve Barbeaux" w:date="2022-10-10T12:49:00Z"/>
                  </w:rPr>
                </w:rPrChange>
              </w:rPr>
              <w:pPrChange w:id="19933" w:author="Steve Barbeaux" w:date="2022-10-10T12:49:00Z">
                <w:pPr/>
              </w:pPrChange>
            </w:pPr>
            <w:ins w:id="19934" w:author="Steve Barbeaux" w:date="2022-10-10T12:49:00Z">
              <w:r w:rsidRPr="00FF195B">
                <w:rPr>
                  <w:rFonts w:ascii="Calibri" w:hAnsi="Calibri" w:cs="Calibri"/>
                  <w:color w:val="000000"/>
                  <w:szCs w:val="22"/>
                  <w:rPrChange w:id="19935" w:author="Steve Barbeaux" w:date="2022-10-10T12:49:00Z">
                    <w:rPr/>
                  </w:rPrChange>
                </w:rPr>
                <w:t>sculpin, bigmouth</w:t>
              </w:r>
            </w:ins>
          </w:p>
        </w:tc>
        <w:tc>
          <w:tcPr>
            <w:tcW w:w="1720" w:type="dxa"/>
            <w:tcBorders>
              <w:top w:val="nil"/>
              <w:left w:val="nil"/>
              <w:bottom w:val="nil"/>
              <w:right w:val="nil"/>
            </w:tcBorders>
            <w:shd w:val="clear" w:color="auto" w:fill="auto"/>
            <w:noWrap/>
            <w:vAlign w:val="bottom"/>
            <w:hideMark/>
            <w:tcPrChange w:id="19936"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0C05BCF" w14:textId="77777777" w:rsidR="00FF195B" w:rsidRPr="00FF195B" w:rsidRDefault="00FF195B" w:rsidP="00FF195B">
            <w:pPr>
              <w:spacing w:after="0"/>
              <w:rPr>
                <w:ins w:id="19937" w:author="Steve Barbeaux" w:date="2022-10-10T12:49:00Z"/>
                <w:rFonts w:ascii="Calibri" w:hAnsi="Calibri" w:cs="Calibri"/>
                <w:color w:val="000000"/>
                <w:szCs w:val="22"/>
                <w:rPrChange w:id="19938" w:author="Steve Barbeaux" w:date="2022-10-10T12:49:00Z">
                  <w:rPr>
                    <w:ins w:id="19939" w:author="Steve Barbeaux" w:date="2022-10-10T12:49:00Z"/>
                  </w:rPr>
                </w:rPrChange>
              </w:rPr>
              <w:pPrChange w:id="19940" w:author="Steve Barbeaux" w:date="2022-10-10T12:49:00Z">
                <w:pPr/>
              </w:pPrChange>
            </w:pPr>
          </w:p>
        </w:tc>
        <w:tc>
          <w:tcPr>
            <w:tcW w:w="900" w:type="dxa"/>
            <w:tcBorders>
              <w:top w:val="nil"/>
              <w:left w:val="nil"/>
              <w:bottom w:val="nil"/>
              <w:right w:val="nil"/>
            </w:tcBorders>
            <w:shd w:val="clear" w:color="auto" w:fill="auto"/>
            <w:noWrap/>
            <w:vAlign w:val="bottom"/>
            <w:hideMark/>
            <w:tcPrChange w:id="19941"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E8EF202" w14:textId="77777777" w:rsidR="00FF195B" w:rsidRPr="00FF195B" w:rsidRDefault="00FF195B" w:rsidP="00FF195B">
            <w:pPr>
              <w:spacing w:after="0"/>
              <w:jc w:val="right"/>
              <w:rPr>
                <w:ins w:id="19942" w:author="Steve Barbeaux" w:date="2022-10-10T12:49:00Z"/>
                <w:rFonts w:ascii="Calibri" w:hAnsi="Calibri" w:cs="Calibri"/>
                <w:color w:val="000000"/>
                <w:szCs w:val="22"/>
                <w:rPrChange w:id="19943" w:author="Steve Barbeaux" w:date="2022-10-10T12:49:00Z">
                  <w:rPr>
                    <w:ins w:id="19944" w:author="Steve Barbeaux" w:date="2022-10-10T12:49:00Z"/>
                  </w:rPr>
                </w:rPrChange>
              </w:rPr>
              <w:pPrChange w:id="19945" w:author="Steve Barbeaux" w:date="2022-10-10T12:49:00Z">
                <w:pPr>
                  <w:jc w:val="right"/>
                </w:pPr>
              </w:pPrChange>
            </w:pPr>
            <w:ins w:id="19946" w:author="Steve Barbeaux" w:date="2022-10-10T12:49:00Z">
              <w:r w:rsidRPr="00FF195B">
                <w:rPr>
                  <w:rFonts w:ascii="Calibri" w:hAnsi="Calibri" w:cs="Calibri"/>
                  <w:color w:val="000000"/>
                  <w:szCs w:val="22"/>
                  <w:rPrChange w:id="19947" w:author="Steve Barbeaux" w:date="2022-10-10T12:49:00Z">
                    <w:rPr/>
                  </w:rPrChange>
                </w:rPr>
                <w:t>2.0</w:t>
              </w:r>
            </w:ins>
          </w:p>
        </w:tc>
        <w:tc>
          <w:tcPr>
            <w:tcW w:w="800" w:type="dxa"/>
            <w:tcBorders>
              <w:top w:val="nil"/>
              <w:left w:val="nil"/>
              <w:bottom w:val="nil"/>
              <w:right w:val="nil"/>
            </w:tcBorders>
            <w:shd w:val="clear" w:color="auto" w:fill="auto"/>
            <w:noWrap/>
            <w:vAlign w:val="bottom"/>
            <w:hideMark/>
            <w:tcPrChange w:id="19948"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CE72073" w14:textId="77777777" w:rsidR="00FF195B" w:rsidRPr="00FF195B" w:rsidRDefault="00FF195B" w:rsidP="00FF195B">
            <w:pPr>
              <w:spacing w:after="0"/>
              <w:jc w:val="right"/>
              <w:rPr>
                <w:ins w:id="19949" w:author="Steve Barbeaux" w:date="2022-10-10T12:49:00Z"/>
                <w:rFonts w:ascii="Calibri" w:hAnsi="Calibri" w:cs="Calibri"/>
                <w:color w:val="000000"/>
                <w:szCs w:val="22"/>
                <w:rPrChange w:id="19950" w:author="Steve Barbeaux" w:date="2022-10-10T12:49:00Z">
                  <w:rPr>
                    <w:ins w:id="19951" w:author="Steve Barbeaux" w:date="2022-10-10T12:49:00Z"/>
                  </w:rPr>
                </w:rPrChange>
              </w:rPr>
              <w:pPrChange w:id="19952" w:author="Steve Barbeaux" w:date="2022-10-10T12:49:00Z">
                <w:pPr>
                  <w:jc w:val="right"/>
                </w:pPr>
              </w:pPrChange>
            </w:pPr>
          </w:p>
        </w:tc>
        <w:tc>
          <w:tcPr>
            <w:tcW w:w="900" w:type="dxa"/>
            <w:tcBorders>
              <w:top w:val="nil"/>
              <w:left w:val="nil"/>
              <w:bottom w:val="nil"/>
              <w:right w:val="nil"/>
            </w:tcBorders>
            <w:shd w:val="clear" w:color="auto" w:fill="auto"/>
            <w:noWrap/>
            <w:vAlign w:val="bottom"/>
            <w:hideMark/>
            <w:tcPrChange w:id="19953"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9D4C0EF" w14:textId="77777777" w:rsidR="00FF195B" w:rsidRPr="00FF195B" w:rsidRDefault="00FF195B" w:rsidP="00FF195B">
            <w:pPr>
              <w:spacing w:after="0"/>
              <w:rPr>
                <w:ins w:id="19954" w:author="Steve Barbeaux" w:date="2022-10-10T12:49:00Z"/>
                <w:sz w:val="20"/>
                <w:rPrChange w:id="19955" w:author="Steve Barbeaux" w:date="2022-10-10T12:49:00Z">
                  <w:rPr>
                    <w:ins w:id="19956" w:author="Steve Barbeaux" w:date="2022-10-10T12:49:00Z"/>
                  </w:rPr>
                </w:rPrChange>
              </w:rPr>
              <w:pPrChange w:id="19957" w:author="Steve Barbeaux" w:date="2022-10-10T12:49:00Z">
                <w:pPr/>
              </w:pPrChange>
            </w:pPr>
          </w:p>
        </w:tc>
        <w:tc>
          <w:tcPr>
            <w:tcW w:w="900" w:type="dxa"/>
            <w:tcBorders>
              <w:top w:val="nil"/>
              <w:left w:val="nil"/>
              <w:bottom w:val="nil"/>
              <w:right w:val="nil"/>
            </w:tcBorders>
            <w:shd w:val="clear" w:color="auto" w:fill="auto"/>
            <w:noWrap/>
            <w:vAlign w:val="bottom"/>
            <w:hideMark/>
            <w:tcPrChange w:id="19958"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1FA4C8A" w14:textId="77777777" w:rsidR="00FF195B" w:rsidRPr="00FF195B" w:rsidRDefault="00FF195B" w:rsidP="00FF195B">
            <w:pPr>
              <w:spacing w:after="0"/>
              <w:rPr>
                <w:ins w:id="19959" w:author="Steve Barbeaux" w:date="2022-10-10T12:49:00Z"/>
                <w:sz w:val="20"/>
                <w:rPrChange w:id="19960" w:author="Steve Barbeaux" w:date="2022-10-10T12:49:00Z">
                  <w:rPr>
                    <w:ins w:id="19961" w:author="Steve Barbeaux" w:date="2022-10-10T12:49:00Z"/>
                  </w:rPr>
                </w:rPrChange>
              </w:rPr>
              <w:pPrChange w:id="19962" w:author="Steve Barbeaux" w:date="2022-10-10T12:49:00Z">
                <w:pPr/>
              </w:pPrChange>
            </w:pPr>
          </w:p>
        </w:tc>
        <w:tc>
          <w:tcPr>
            <w:tcW w:w="760" w:type="dxa"/>
            <w:tcBorders>
              <w:top w:val="nil"/>
              <w:left w:val="single" w:sz="4" w:space="0" w:color="auto"/>
              <w:bottom w:val="nil"/>
              <w:right w:val="nil"/>
            </w:tcBorders>
            <w:shd w:val="clear" w:color="auto" w:fill="auto"/>
            <w:noWrap/>
            <w:vAlign w:val="bottom"/>
            <w:hideMark/>
            <w:tcPrChange w:id="19963" w:author="Steve Barbeaux" w:date="2022-10-10T12:49:00Z">
              <w:tcPr>
                <w:tcW w:w="0" w:type="auto"/>
                <w:tcBorders>
                  <w:top w:val="nil"/>
                  <w:left w:val="single" w:sz="4" w:space="0" w:color="auto"/>
                  <w:bottom w:val="nil"/>
                  <w:right w:val="nil"/>
                </w:tcBorders>
                <w:shd w:val="clear" w:color="auto" w:fill="auto"/>
                <w:noWrap/>
                <w:tcMar>
                  <w:top w:w="15" w:type="dxa"/>
                  <w:left w:w="15" w:type="dxa"/>
                  <w:bottom w:w="0" w:type="dxa"/>
                  <w:right w:w="15" w:type="dxa"/>
                </w:tcMar>
                <w:vAlign w:val="bottom"/>
                <w:hideMark/>
              </w:tcPr>
            </w:tcPrChange>
          </w:tcPr>
          <w:p w14:paraId="5A57416B" w14:textId="77777777" w:rsidR="00FF195B" w:rsidRPr="00FF195B" w:rsidRDefault="00FF195B" w:rsidP="00FF195B">
            <w:pPr>
              <w:spacing w:after="0"/>
              <w:jc w:val="right"/>
              <w:rPr>
                <w:ins w:id="19964" w:author="Steve Barbeaux" w:date="2022-10-10T12:49:00Z"/>
                <w:rFonts w:ascii="Calibri" w:hAnsi="Calibri" w:cs="Calibri"/>
                <w:color w:val="000000"/>
                <w:szCs w:val="22"/>
                <w:rPrChange w:id="19965" w:author="Steve Barbeaux" w:date="2022-10-10T12:49:00Z">
                  <w:rPr>
                    <w:ins w:id="19966" w:author="Steve Barbeaux" w:date="2022-10-10T12:49:00Z"/>
                  </w:rPr>
                </w:rPrChange>
              </w:rPr>
              <w:pPrChange w:id="19967" w:author="Steve Barbeaux" w:date="2022-10-10T12:49:00Z">
                <w:pPr>
                  <w:jc w:val="right"/>
                </w:pPr>
              </w:pPrChange>
            </w:pPr>
            <w:ins w:id="19968" w:author="Steve Barbeaux" w:date="2022-10-10T12:49:00Z">
              <w:r w:rsidRPr="00FF195B">
                <w:rPr>
                  <w:rFonts w:ascii="Calibri" w:hAnsi="Calibri" w:cs="Calibri"/>
                  <w:color w:val="000000"/>
                  <w:szCs w:val="22"/>
                  <w:rPrChange w:id="19969" w:author="Steve Barbeaux" w:date="2022-10-10T12:49:00Z">
                    <w:rPr/>
                  </w:rPrChange>
                </w:rPr>
                <w:t>2.0</w:t>
              </w:r>
            </w:ins>
          </w:p>
        </w:tc>
      </w:tr>
      <w:tr w:rsidR="00FF195B" w:rsidRPr="00FF195B" w14:paraId="0F32F44D" w14:textId="77777777" w:rsidTr="00FF195B">
        <w:trPr>
          <w:trHeight w:val="300"/>
          <w:ins w:id="19970" w:author="Steve Barbeaux" w:date="2022-10-10T12:49:00Z"/>
          <w:trPrChange w:id="19971" w:author="Steve Barbeaux" w:date="2022-10-10T12:49:00Z">
            <w:trPr>
              <w:trHeight w:val="300"/>
            </w:trPr>
          </w:trPrChange>
        </w:trPr>
        <w:tc>
          <w:tcPr>
            <w:tcW w:w="3000" w:type="dxa"/>
            <w:tcBorders>
              <w:top w:val="nil"/>
              <w:left w:val="nil"/>
              <w:bottom w:val="nil"/>
              <w:right w:val="nil"/>
            </w:tcBorders>
            <w:shd w:val="clear" w:color="auto" w:fill="auto"/>
            <w:noWrap/>
            <w:vAlign w:val="bottom"/>
            <w:hideMark/>
            <w:tcPrChange w:id="19972"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7AE2F69" w14:textId="77777777" w:rsidR="00FF195B" w:rsidRPr="00FF195B" w:rsidRDefault="00FF195B" w:rsidP="00FF195B">
            <w:pPr>
              <w:spacing w:after="0"/>
              <w:rPr>
                <w:ins w:id="19973" w:author="Steve Barbeaux" w:date="2022-10-10T12:49:00Z"/>
                <w:rFonts w:ascii="Calibri" w:hAnsi="Calibri" w:cs="Calibri"/>
                <w:color w:val="000000"/>
                <w:szCs w:val="22"/>
                <w:rPrChange w:id="19974" w:author="Steve Barbeaux" w:date="2022-10-10T12:49:00Z">
                  <w:rPr>
                    <w:ins w:id="19975" w:author="Steve Barbeaux" w:date="2022-10-10T12:49:00Z"/>
                  </w:rPr>
                </w:rPrChange>
              </w:rPr>
              <w:pPrChange w:id="19976" w:author="Steve Barbeaux" w:date="2022-10-10T12:49:00Z">
                <w:pPr/>
              </w:pPrChange>
            </w:pPr>
            <w:ins w:id="19977" w:author="Steve Barbeaux" w:date="2022-10-10T12:49:00Z">
              <w:r w:rsidRPr="00FF195B">
                <w:rPr>
                  <w:rFonts w:ascii="Calibri" w:hAnsi="Calibri" w:cs="Calibri"/>
                  <w:color w:val="000000"/>
                  <w:szCs w:val="22"/>
                  <w:rPrChange w:id="19978" w:author="Steve Barbeaux" w:date="2022-10-10T12:49:00Z">
                    <w:rPr/>
                  </w:rPrChange>
                </w:rPr>
                <w:t xml:space="preserve">skate, </w:t>
              </w:r>
              <w:proofErr w:type="spellStart"/>
              <w:r w:rsidRPr="00FF195B">
                <w:rPr>
                  <w:rFonts w:ascii="Calibri" w:hAnsi="Calibri" w:cs="Calibri"/>
                  <w:color w:val="000000"/>
                  <w:szCs w:val="22"/>
                  <w:rPrChange w:id="19979" w:author="Steve Barbeaux" w:date="2022-10-10T12:49:00Z">
                    <w:rPr/>
                  </w:rPrChange>
                </w:rPr>
                <w:t>Whiteblotched</w:t>
              </w:r>
              <w:proofErr w:type="spellEnd"/>
            </w:ins>
          </w:p>
        </w:tc>
        <w:tc>
          <w:tcPr>
            <w:tcW w:w="1720" w:type="dxa"/>
            <w:tcBorders>
              <w:top w:val="nil"/>
              <w:left w:val="nil"/>
              <w:bottom w:val="nil"/>
              <w:right w:val="nil"/>
            </w:tcBorders>
            <w:shd w:val="clear" w:color="auto" w:fill="auto"/>
            <w:noWrap/>
            <w:vAlign w:val="bottom"/>
            <w:hideMark/>
            <w:tcPrChange w:id="19980"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05D9727" w14:textId="77777777" w:rsidR="00FF195B" w:rsidRPr="00FF195B" w:rsidRDefault="00FF195B" w:rsidP="00FF195B">
            <w:pPr>
              <w:spacing w:after="0"/>
              <w:rPr>
                <w:ins w:id="19981" w:author="Steve Barbeaux" w:date="2022-10-10T12:49:00Z"/>
                <w:rFonts w:ascii="Calibri" w:hAnsi="Calibri" w:cs="Calibri"/>
                <w:color w:val="000000"/>
                <w:szCs w:val="22"/>
                <w:rPrChange w:id="19982" w:author="Steve Barbeaux" w:date="2022-10-10T12:49:00Z">
                  <w:rPr>
                    <w:ins w:id="19983" w:author="Steve Barbeaux" w:date="2022-10-10T12:49:00Z"/>
                  </w:rPr>
                </w:rPrChange>
              </w:rPr>
              <w:pPrChange w:id="19984" w:author="Steve Barbeaux" w:date="2022-10-10T12:49:00Z">
                <w:pPr/>
              </w:pPrChange>
            </w:pPr>
          </w:p>
        </w:tc>
        <w:tc>
          <w:tcPr>
            <w:tcW w:w="900" w:type="dxa"/>
            <w:tcBorders>
              <w:top w:val="nil"/>
              <w:left w:val="nil"/>
              <w:bottom w:val="nil"/>
              <w:right w:val="nil"/>
            </w:tcBorders>
            <w:shd w:val="clear" w:color="auto" w:fill="auto"/>
            <w:noWrap/>
            <w:vAlign w:val="bottom"/>
            <w:hideMark/>
            <w:tcPrChange w:id="19985"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17C7BFF" w14:textId="77777777" w:rsidR="00FF195B" w:rsidRPr="00FF195B" w:rsidRDefault="00FF195B" w:rsidP="00FF195B">
            <w:pPr>
              <w:spacing w:after="0"/>
              <w:jc w:val="right"/>
              <w:rPr>
                <w:ins w:id="19986" w:author="Steve Barbeaux" w:date="2022-10-10T12:49:00Z"/>
                <w:rFonts w:ascii="Calibri" w:hAnsi="Calibri" w:cs="Calibri"/>
                <w:color w:val="000000"/>
                <w:szCs w:val="22"/>
                <w:rPrChange w:id="19987" w:author="Steve Barbeaux" w:date="2022-10-10T12:49:00Z">
                  <w:rPr>
                    <w:ins w:id="19988" w:author="Steve Barbeaux" w:date="2022-10-10T12:49:00Z"/>
                  </w:rPr>
                </w:rPrChange>
              </w:rPr>
              <w:pPrChange w:id="19989" w:author="Steve Barbeaux" w:date="2022-10-10T12:49:00Z">
                <w:pPr>
                  <w:jc w:val="right"/>
                </w:pPr>
              </w:pPrChange>
            </w:pPr>
            <w:ins w:id="19990" w:author="Steve Barbeaux" w:date="2022-10-10T12:49:00Z">
              <w:r w:rsidRPr="00FF195B">
                <w:rPr>
                  <w:rFonts w:ascii="Calibri" w:hAnsi="Calibri" w:cs="Calibri"/>
                  <w:color w:val="000000"/>
                  <w:szCs w:val="22"/>
                  <w:rPrChange w:id="19991" w:author="Steve Barbeaux" w:date="2022-10-10T12:49:00Z">
                    <w:rPr/>
                  </w:rPrChange>
                </w:rPr>
                <w:t>1.0</w:t>
              </w:r>
            </w:ins>
          </w:p>
        </w:tc>
        <w:tc>
          <w:tcPr>
            <w:tcW w:w="800" w:type="dxa"/>
            <w:tcBorders>
              <w:top w:val="nil"/>
              <w:left w:val="nil"/>
              <w:bottom w:val="nil"/>
              <w:right w:val="nil"/>
            </w:tcBorders>
            <w:shd w:val="clear" w:color="auto" w:fill="auto"/>
            <w:noWrap/>
            <w:vAlign w:val="bottom"/>
            <w:hideMark/>
            <w:tcPrChange w:id="19992"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FADD4C1" w14:textId="77777777" w:rsidR="00FF195B" w:rsidRPr="00FF195B" w:rsidRDefault="00FF195B" w:rsidP="00FF195B">
            <w:pPr>
              <w:spacing w:after="0"/>
              <w:jc w:val="right"/>
              <w:rPr>
                <w:ins w:id="19993" w:author="Steve Barbeaux" w:date="2022-10-10T12:49:00Z"/>
                <w:rFonts w:ascii="Calibri" w:hAnsi="Calibri" w:cs="Calibri"/>
                <w:color w:val="000000"/>
                <w:szCs w:val="22"/>
                <w:rPrChange w:id="19994" w:author="Steve Barbeaux" w:date="2022-10-10T12:49:00Z">
                  <w:rPr>
                    <w:ins w:id="19995" w:author="Steve Barbeaux" w:date="2022-10-10T12:49:00Z"/>
                  </w:rPr>
                </w:rPrChange>
              </w:rPr>
              <w:pPrChange w:id="19996" w:author="Steve Barbeaux" w:date="2022-10-10T12:49:00Z">
                <w:pPr>
                  <w:jc w:val="right"/>
                </w:pPr>
              </w:pPrChange>
            </w:pPr>
          </w:p>
        </w:tc>
        <w:tc>
          <w:tcPr>
            <w:tcW w:w="900" w:type="dxa"/>
            <w:tcBorders>
              <w:top w:val="nil"/>
              <w:left w:val="nil"/>
              <w:bottom w:val="nil"/>
              <w:right w:val="nil"/>
            </w:tcBorders>
            <w:shd w:val="clear" w:color="auto" w:fill="auto"/>
            <w:noWrap/>
            <w:vAlign w:val="bottom"/>
            <w:hideMark/>
            <w:tcPrChange w:id="19997"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AC7D856" w14:textId="77777777" w:rsidR="00FF195B" w:rsidRPr="00FF195B" w:rsidRDefault="00FF195B" w:rsidP="00FF195B">
            <w:pPr>
              <w:spacing w:after="0"/>
              <w:rPr>
                <w:ins w:id="19998" w:author="Steve Barbeaux" w:date="2022-10-10T12:49:00Z"/>
                <w:sz w:val="20"/>
                <w:rPrChange w:id="19999" w:author="Steve Barbeaux" w:date="2022-10-10T12:49:00Z">
                  <w:rPr>
                    <w:ins w:id="20000" w:author="Steve Barbeaux" w:date="2022-10-10T12:49:00Z"/>
                  </w:rPr>
                </w:rPrChange>
              </w:rPr>
              <w:pPrChange w:id="20001" w:author="Steve Barbeaux" w:date="2022-10-10T12:49:00Z">
                <w:pPr/>
              </w:pPrChange>
            </w:pPr>
          </w:p>
        </w:tc>
        <w:tc>
          <w:tcPr>
            <w:tcW w:w="900" w:type="dxa"/>
            <w:tcBorders>
              <w:top w:val="nil"/>
              <w:left w:val="nil"/>
              <w:bottom w:val="nil"/>
              <w:right w:val="nil"/>
            </w:tcBorders>
            <w:shd w:val="clear" w:color="auto" w:fill="auto"/>
            <w:noWrap/>
            <w:vAlign w:val="bottom"/>
            <w:hideMark/>
            <w:tcPrChange w:id="20002"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FC34E7B" w14:textId="77777777" w:rsidR="00FF195B" w:rsidRPr="00FF195B" w:rsidRDefault="00FF195B" w:rsidP="00FF195B">
            <w:pPr>
              <w:spacing w:after="0"/>
              <w:rPr>
                <w:ins w:id="20003" w:author="Steve Barbeaux" w:date="2022-10-10T12:49:00Z"/>
                <w:sz w:val="20"/>
                <w:rPrChange w:id="20004" w:author="Steve Barbeaux" w:date="2022-10-10T12:49:00Z">
                  <w:rPr>
                    <w:ins w:id="20005" w:author="Steve Barbeaux" w:date="2022-10-10T12:49:00Z"/>
                  </w:rPr>
                </w:rPrChange>
              </w:rPr>
              <w:pPrChange w:id="20006" w:author="Steve Barbeaux" w:date="2022-10-10T12:49:00Z">
                <w:pPr/>
              </w:pPrChange>
            </w:pPr>
          </w:p>
        </w:tc>
        <w:tc>
          <w:tcPr>
            <w:tcW w:w="760" w:type="dxa"/>
            <w:tcBorders>
              <w:top w:val="nil"/>
              <w:left w:val="single" w:sz="4" w:space="0" w:color="auto"/>
              <w:bottom w:val="nil"/>
              <w:right w:val="nil"/>
            </w:tcBorders>
            <w:shd w:val="clear" w:color="auto" w:fill="auto"/>
            <w:noWrap/>
            <w:vAlign w:val="bottom"/>
            <w:hideMark/>
            <w:tcPrChange w:id="20007" w:author="Steve Barbeaux" w:date="2022-10-10T12:49:00Z">
              <w:tcPr>
                <w:tcW w:w="0" w:type="auto"/>
                <w:tcBorders>
                  <w:top w:val="nil"/>
                  <w:left w:val="single" w:sz="4" w:space="0" w:color="auto"/>
                  <w:bottom w:val="nil"/>
                  <w:right w:val="nil"/>
                </w:tcBorders>
                <w:shd w:val="clear" w:color="auto" w:fill="auto"/>
                <w:noWrap/>
                <w:tcMar>
                  <w:top w:w="15" w:type="dxa"/>
                  <w:left w:w="15" w:type="dxa"/>
                  <w:bottom w:w="0" w:type="dxa"/>
                  <w:right w:w="15" w:type="dxa"/>
                </w:tcMar>
                <w:vAlign w:val="bottom"/>
                <w:hideMark/>
              </w:tcPr>
            </w:tcPrChange>
          </w:tcPr>
          <w:p w14:paraId="42A6AC76" w14:textId="77777777" w:rsidR="00FF195B" w:rsidRPr="00FF195B" w:rsidRDefault="00FF195B" w:rsidP="00FF195B">
            <w:pPr>
              <w:spacing w:after="0"/>
              <w:jc w:val="right"/>
              <w:rPr>
                <w:ins w:id="20008" w:author="Steve Barbeaux" w:date="2022-10-10T12:49:00Z"/>
                <w:rFonts w:ascii="Calibri" w:hAnsi="Calibri" w:cs="Calibri"/>
                <w:color w:val="000000"/>
                <w:szCs w:val="22"/>
                <w:rPrChange w:id="20009" w:author="Steve Barbeaux" w:date="2022-10-10T12:49:00Z">
                  <w:rPr>
                    <w:ins w:id="20010" w:author="Steve Barbeaux" w:date="2022-10-10T12:49:00Z"/>
                  </w:rPr>
                </w:rPrChange>
              </w:rPr>
              <w:pPrChange w:id="20011" w:author="Steve Barbeaux" w:date="2022-10-10T12:49:00Z">
                <w:pPr>
                  <w:jc w:val="right"/>
                </w:pPr>
              </w:pPrChange>
            </w:pPr>
            <w:ins w:id="20012" w:author="Steve Barbeaux" w:date="2022-10-10T12:49:00Z">
              <w:r w:rsidRPr="00FF195B">
                <w:rPr>
                  <w:rFonts w:ascii="Calibri" w:hAnsi="Calibri" w:cs="Calibri"/>
                  <w:color w:val="000000"/>
                  <w:szCs w:val="22"/>
                  <w:rPrChange w:id="20013" w:author="Steve Barbeaux" w:date="2022-10-10T12:49:00Z">
                    <w:rPr/>
                  </w:rPrChange>
                </w:rPr>
                <w:t>1.0</w:t>
              </w:r>
            </w:ins>
          </w:p>
        </w:tc>
      </w:tr>
      <w:tr w:rsidR="00FF195B" w:rsidRPr="00FF195B" w14:paraId="3F8DDC9B" w14:textId="77777777" w:rsidTr="00FF195B">
        <w:trPr>
          <w:trHeight w:val="300"/>
          <w:ins w:id="20014" w:author="Steve Barbeaux" w:date="2022-10-10T12:49:00Z"/>
          <w:trPrChange w:id="20015" w:author="Steve Barbeaux" w:date="2022-10-10T12:49:00Z">
            <w:trPr>
              <w:trHeight w:val="300"/>
            </w:trPr>
          </w:trPrChange>
        </w:trPr>
        <w:tc>
          <w:tcPr>
            <w:tcW w:w="3000" w:type="dxa"/>
            <w:tcBorders>
              <w:top w:val="nil"/>
              <w:left w:val="nil"/>
              <w:bottom w:val="nil"/>
              <w:right w:val="nil"/>
            </w:tcBorders>
            <w:shd w:val="clear" w:color="auto" w:fill="auto"/>
            <w:noWrap/>
            <w:vAlign w:val="bottom"/>
            <w:hideMark/>
            <w:tcPrChange w:id="20016"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0D2E1C0" w14:textId="77777777" w:rsidR="00FF195B" w:rsidRPr="00FF195B" w:rsidRDefault="00FF195B" w:rsidP="00FF195B">
            <w:pPr>
              <w:spacing w:after="0"/>
              <w:rPr>
                <w:ins w:id="20017" w:author="Steve Barbeaux" w:date="2022-10-10T12:49:00Z"/>
                <w:rFonts w:ascii="Calibri" w:hAnsi="Calibri" w:cs="Calibri"/>
                <w:color w:val="000000"/>
                <w:szCs w:val="22"/>
                <w:rPrChange w:id="20018" w:author="Steve Barbeaux" w:date="2022-10-10T12:49:00Z">
                  <w:rPr>
                    <w:ins w:id="20019" w:author="Steve Barbeaux" w:date="2022-10-10T12:49:00Z"/>
                  </w:rPr>
                </w:rPrChange>
              </w:rPr>
              <w:pPrChange w:id="20020" w:author="Steve Barbeaux" w:date="2022-10-10T12:49:00Z">
                <w:pPr/>
              </w:pPrChange>
            </w:pPr>
            <w:ins w:id="20021" w:author="Steve Barbeaux" w:date="2022-10-10T12:49:00Z">
              <w:r w:rsidRPr="00FF195B">
                <w:rPr>
                  <w:rFonts w:ascii="Calibri" w:hAnsi="Calibri" w:cs="Calibri"/>
                  <w:color w:val="000000"/>
                  <w:szCs w:val="22"/>
                  <w:rPrChange w:id="20022" w:author="Steve Barbeaux" w:date="2022-10-10T12:49:00Z">
                    <w:rPr/>
                  </w:rPrChange>
                </w:rPr>
                <w:t>rockfish, northern</w:t>
              </w:r>
            </w:ins>
          </w:p>
        </w:tc>
        <w:tc>
          <w:tcPr>
            <w:tcW w:w="1720" w:type="dxa"/>
            <w:tcBorders>
              <w:top w:val="nil"/>
              <w:left w:val="nil"/>
              <w:bottom w:val="nil"/>
              <w:right w:val="nil"/>
            </w:tcBorders>
            <w:shd w:val="clear" w:color="auto" w:fill="auto"/>
            <w:noWrap/>
            <w:vAlign w:val="bottom"/>
            <w:hideMark/>
            <w:tcPrChange w:id="20023"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52B49EF" w14:textId="77777777" w:rsidR="00FF195B" w:rsidRPr="00FF195B" w:rsidRDefault="00FF195B" w:rsidP="00FF195B">
            <w:pPr>
              <w:spacing w:after="0"/>
              <w:jc w:val="right"/>
              <w:rPr>
                <w:ins w:id="20024" w:author="Steve Barbeaux" w:date="2022-10-10T12:49:00Z"/>
                <w:rFonts w:ascii="Calibri" w:hAnsi="Calibri" w:cs="Calibri"/>
                <w:color w:val="000000"/>
                <w:szCs w:val="22"/>
                <w:rPrChange w:id="20025" w:author="Steve Barbeaux" w:date="2022-10-10T12:49:00Z">
                  <w:rPr>
                    <w:ins w:id="20026" w:author="Steve Barbeaux" w:date="2022-10-10T12:49:00Z"/>
                  </w:rPr>
                </w:rPrChange>
              </w:rPr>
              <w:pPrChange w:id="20027" w:author="Steve Barbeaux" w:date="2022-10-10T12:49:00Z">
                <w:pPr>
                  <w:jc w:val="right"/>
                </w:pPr>
              </w:pPrChange>
            </w:pPr>
            <w:ins w:id="20028" w:author="Steve Barbeaux" w:date="2022-10-10T12:49:00Z">
              <w:r w:rsidRPr="00FF195B">
                <w:rPr>
                  <w:rFonts w:ascii="Calibri" w:hAnsi="Calibri" w:cs="Calibri"/>
                  <w:color w:val="000000"/>
                  <w:szCs w:val="22"/>
                  <w:rPrChange w:id="20029" w:author="Steve Barbeaux" w:date="2022-10-10T12:49:00Z">
                    <w:rPr/>
                  </w:rPrChange>
                </w:rPr>
                <w:t>0.1</w:t>
              </w:r>
            </w:ins>
          </w:p>
        </w:tc>
        <w:tc>
          <w:tcPr>
            <w:tcW w:w="900" w:type="dxa"/>
            <w:tcBorders>
              <w:top w:val="nil"/>
              <w:left w:val="nil"/>
              <w:bottom w:val="nil"/>
              <w:right w:val="nil"/>
            </w:tcBorders>
            <w:shd w:val="clear" w:color="auto" w:fill="auto"/>
            <w:noWrap/>
            <w:vAlign w:val="bottom"/>
            <w:hideMark/>
            <w:tcPrChange w:id="20030"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8C01EBC" w14:textId="77777777" w:rsidR="00FF195B" w:rsidRPr="00FF195B" w:rsidRDefault="00FF195B" w:rsidP="00FF195B">
            <w:pPr>
              <w:spacing w:after="0"/>
              <w:jc w:val="right"/>
              <w:rPr>
                <w:ins w:id="20031" w:author="Steve Barbeaux" w:date="2022-10-10T12:49:00Z"/>
                <w:rFonts w:ascii="Calibri" w:hAnsi="Calibri" w:cs="Calibri"/>
                <w:color w:val="000000"/>
                <w:szCs w:val="22"/>
                <w:rPrChange w:id="20032" w:author="Steve Barbeaux" w:date="2022-10-10T12:49:00Z">
                  <w:rPr>
                    <w:ins w:id="20033" w:author="Steve Barbeaux" w:date="2022-10-10T12:49:00Z"/>
                  </w:rPr>
                </w:rPrChange>
              </w:rPr>
              <w:pPrChange w:id="20034" w:author="Steve Barbeaux" w:date="2022-10-10T12:49:00Z">
                <w:pPr>
                  <w:jc w:val="right"/>
                </w:pPr>
              </w:pPrChange>
            </w:pPr>
            <w:ins w:id="20035" w:author="Steve Barbeaux" w:date="2022-10-10T12:49:00Z">
              <w:r w:rsidRPr="00FF195B">
                <w:rPr>
                  <w:rFonts w:ascii="Calibri" w:hAnsi="Calibri" w:cs="Calibri"/>
                  <w:color w:val="000000"/>
                  <w:szCs w:val="22"/>
                  <w:rPrChange w:id="20036" w:author="Steve Barbeaux" w:date="2022-10-10T12:49:00Z">
                    <w:rPr/>
                  </w:rPrChange>
                </w:rPr>
                <w:t>0.6</w:t>
              </w:r>
            </w:ins>
          </w:p>
        </w:tc>
        <w:tc>
          <w:tcPr>
            <w:tcW w:w="800" w:type="dxa"/>
            <w:tcBorders>
              <w:top w:val="nil"/>
              <w:left w:val="nil"/>
              <w:bottom w:val="nil"/>
              <w:right w:val="nil"/>
            </w:tcBorders>
            <w:shd w:val="clear" w:color="auto" w:fill="auto"/>
            <w:noWrap/>
            <w:vAlign w:val="bottom"/>
            <w:hideMark/>
            <w:tcPrChange w:id="20037"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D67BBA8" w14:textId="77777777" w:rsidR="00FF195B" w:rsidRPr="00FF195B" w:rsidRDefault="00FF195B" w:rsidP="00FF195B">
            <w:pPr>
              <w:spacing w:after="0"/>
              <w:jc w:val="right"/>
              <w:rPr>
                <w:ins w:id="20038" w:author="Steve Barbeaux" w:date="2022-10-10T12:49:00Z"/>
                <w:rFonts w:ascii="Calibri" w:hAnsi="Calibri" w:cs="Calibri"/>
                <w:color w:val="000000"/>
                <w:szCs w:val="22"/>
                <w:rPrChange w:id="20039" w:author="Steve Barbeaux" w:date="2022-10-10T12:49:00Z">
                  <w:rPr>
                    <w:ins w:id="20040" w:author="Steve Barbeaux" w:date="2022-10-10T12:49:00Z"/>
                  </w:rPr>
                </w:rPrChange>
              </w:rPr>
              <w:pPrChange w:id="20041" w:author="Steve Barbeaux" w:date="2022-10-10T12:49:00Z">
                <w:pPr>
                  <w:jc w:val="right"/>
                </w:pPr>
              </w:pPrChange>
            </w:pPr>
          </w:p>
        </w:tc>
        <w:tc>
          <w:tcPr>
            <w:tcW w:w="900" w:type="dxa"/>
            <w:tcBorders>
              <w:top w:val="nil"/>
              <w:left w:val="nil"/>
              <w:bottom w:val="nil"/>
              <w:right w:val="nil"/>
            </w:tcBorders>
            <w:shd w:val="clear" w:color="auto" w:fill="auto"/>
            <w:noWrap/>
            <w:vAlign w:val="bottom"/>
            <w:hideMark/>
            <w:tcPrChange w:id="20042"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F970010" w14:textId="77777777" w:rsidR="00FF195B" w:rsidRPr="00FF195B" w:rsidRDefault="00FF195B" w:rsidP="00FF195B">
            <w:pPr>
              <w:spacing w:after="0"/>
              <w:rPr>
                <w:ins w:id="20043" w:author="Steve Barbeaux" w:date="2022-10-10T12:49:00Z"/>
                <w:sz w:val="20"/>
                <w:rPrChange w:id="20044" w:author="Steve Barbeaux" w:date="2022-10-10T12:49:00Z">
                  <w:rPr>
                    <w:ins w:id="20045" w:author="Steve Barbeaux" w:date="2022-10-10T12:49:00Z"/>
                  </w:rPr>
                </w:rPrChange>
              </w:rPr>
              <w:pPrChange w:id="20046" w:author="Steve Barbeaux" w:date="2022-10-10T12:49:00Z">
                <w:pPr/>
              </w:pPrChange>
            </w:pPr>
          </w:p>
        </w:tc>
        <w:tc>
          <w:tcPr>
            <w:tcW w:w="900" w:type="dxa"/>
            <w:tcBorders>
              <w:top w:val="nil"/>
              <w:left w:val="nil"/>
              <w:bottom w:val="nil"/>
              <w:right w:val="nil"/>
            </w:tcBorders>
            <w:shd w:val="clear" w:color="auto" w:fill="auto"/>
            <w:noWrap/>
            <w:vAlign w:val="bottom"/>
            <w:hideMark/>
            <w:tcPrChange w:id="20047"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EEA2C17" w14:textId="77777777" w:rsidR="00FF195B" w:rsidRPr="00FF195B" w:rsidRDefault="00FF195B" w:rsidP="00FF195B">
            <w:pPr>
              <w:spacing w:after="0"/>
              <w:jc w:val="right"/>
              <w:rPr>
                <w:ins w:id="20048" w:author="Steve Barbeaux" w:date="2022-10-10T12:49:00Z"/>
                <w:rFonts w:ascii="Calibri" w:hAnsi="Calibri" w:cs="Calibri"/>
                <w:color w:val="000000"/>
                <w:szCs w:val="22"/>
                <w:rPrChange w:id="20049" w:author="Steve Barbeaux" w:date="2022-10-10T12:49:00Z">
                  <w:rPr>
                    <w:ins w:id="20050" w:author="Steve Barbeaux" w:date="2022-10-10T12:49:00Z"/>
                  </w:rPr>
                </w:rPrChange>
              </w:rPr>
              <w:pPrChange w:id="20051" w:author="Steve Barbeaux" w:date="2022-10-10T12:49:00Z">
                <w:pPr>
                  <w:jc w:val="right"/>
                </w:pPr>
              </w:pPrChange>
            </w:pPr>
            <w:ins w:id="20052" w:author="Steve Barbeaux" w:date="2022-10-10T12:49:00Z">
              <w:r w:rsidRPr="00FF195B">
                <w:rPr>
                  <w:rFonts w:ascii="Calibri" w:hAnsi="Calibri" w:cs="Calibri"/>
                  <w:color w:val="000000"/>
                  <w:szCs w:val="22"/>
                  <w:rPrChange w:id="20053" w:author="Steve Barbeaux" w:date="2022-10-10T12:49:00Z">
                    <w:rPr/>
                  </w:rPrChange>
                </w:rPr>
                <w:t>0.2</w:t>
              </w:r>
            </w:ins>
          </w:p>
        </w:tc>
        <w:tc>
          <w:tcPr>
            <w:tcW w:w="760" w:type="dxa"/>
            <w:tcBorders>
              <w:top w:val="nil"/>
              <w:left w:val="single" w:sz="4" w:space="0" w:color="auto"/>
              <w:bottom w:val="nil"/>
              <w:right w:val="nil"/>
            </w:tcBorders>
            <w:shd w:val="clear" w:color="auto" w:fill="auto"/>
            <w:noWrap/>
            <w:vAlign w:val="bottom"/>
            <w:hideMark/>
            <w:tcPrChange w:id="20054" w:author="Steve Barbeaux" w:date="2022-10-10T12:49:00Z">
              <w:tcPr>
                <w:tcW w:w="0" w:type="auto"/>
                <w:tcBorders>
                  <w:top w:val="nil"/>
                  <w:left w:val="single" w:sz="4" w:space="0" w:color="auto"/>
                  <w:bottom w:val="nil"/>
                  <w:right w:val="nil"/>
                </w:tcBorders>
                <w:shd w:val="clear" w:color="auto" w:fill="auto"/>
                <w:noWrap/>
                <w:tcMar>
                  <w:top w:w="15" w:type="dxa"/>
                  <w:left w:w="15" w:type="dxa"/>
                  <w:bottom w:w="0" w:type="dxa"/>
                  <w:right w:w="15" w:type="dxa"/>
                </w:tcMar>
                <w:vAlign w:val="bottom"/>
                <w:hideMark/>
              </w:tcPr>
            </w:tcPrChange>
          </w:tcPr>
          <w:p w14:paraId="78AA7D17" w14:textId="77777777" w:rsidR="00FF195B" w:rsidRPr="00FF195B" w:rsidRDefault="00FF195B" w:rsidP="00FF195B">
            <w:pPr>
              <w:spacing w:after="0"/>
              <w:jc w:val="right"/>
              <w:rPr>
                <w:ins w:id="20055" w:author="Steve Barbeaux" w:date="2022-10-10T12:49:00Z"/>
                <w:rFonts w:ascii="Calibri" w:hAnsi="Calibri" w:cs="Calibri"/>
                <w:color w:val="000000"/>
                <w:szCs w:val="22"/>
                <w:rPrChange w:id="20056" w:author="Steve Barbeaux" w:date="2022-10-10T12:49:00Z">
                  <w:rPr>
                    <w:ins w:id="20057" w:author="Steve Barbeaux" w:date="2022-10-10T12:49:00Z"/>
                  </w:rPr>
                </w:rPrChange>
              </w:rPr>
              <w:pPrChange w:id="20058" w:author="Steve Barbeaux" w:date="2022-10-10T12:49:00Z">
                <w:pPr>
                  <w:jc w:val="right"/>
                </w:pPr>
              </w:pPrChange>
            </w:pPr>
            <w:ins w:id="20059" w:author="Steve Barbeaux" w:date="2022-10-10T12:49:00Z">
              <w:r w:rsidRPr="00FF195B">
                <w:rPr>
                  <w:rFonts w:ascii="Calibri" w:hAnsi="Calibri" w:cs="Calibri"/>
                  <w:color w:val="000000"/>
                  <w:szCs w:val="22"/>
                  <w:rPrChange w:id="20060" w:author="Steve Barbeaux" w:date="2022-10-10T12:49:00Z">
                    <w:rPr/>
                  </w:rPrChange>
                </w:rPr>
                <w:t>0.9</w:t>
              </w:r>
            </w:ins>
          </w:p>
        </w:tc>
      </w:tr>
      <w:tr w:rsidR="00FF195B" w:rsidRPr="00FF195B" w14:paraId="5D5DBF73" w14:textId="77777777" w:rsidTr="00FF195B">
        <w:trPr>
          <w:trHeight w:val="300"/>
          <w:ins w:id="20061" w:author="Steve Barbeaux" w:date="2022-10-10T12:49:00Z"/>
          <w:trPrChange w:id="20062" w:author="Steve Barbeaux" w:date="2022-10-10T12:49:00Z">
            <w:trPr>
              <w:trHeight w:val="300"/>
            </w:trPr>
          </w:trPrChange>
        </w:trPr>
        <w:tc>
          <w:tcPr>
            <w:tcW w:w="3000" w:type="dxa"/>
            <w:tcBorders>
              <w:top w:val="nil"/>
              <w:left w:val="nil"/>
              <w:bottom w:val="nil"/>
              <w:right w:val="nil"/>
            </w:tcBorders>
            <w:shd w:val="clear" w:color="auto" w:fill="auto"/>
            <w:noWrap/>
            <w:vAlign w:val="bottom"/>
            <w:hideMark/>
            <w:tcPrChange w:id="20063"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0550CE3" w14:textId="77777777" w:rsidR="00FF195B" w:rsidRPr="00FF195B" w:rsidRDefault="00FF195B" w:rsidP="00FF195B">
            <w:pPr>
              <w:spacing w:after="0"/>
              <w:rPr>
                <w:ins w:id="20064" w:author="Steve Barbeaux" w:date="2022-10-10T12:49:00Z"/>
                <w:rFonts w:ascii="Calibri" w:hAnsi="Calibri" w:cs="Calibri"/>
                <w:color w:val="000000"/>
                <w:szCs w:val="22"/>
                <w:rPrChange w:id="20065" w:author="Steve Barbeaux" w:date="2022-10-10T12:49:00Z">
                  <w:rPr>
                    <w:ins w:id="20066" w:author="Steve Barbeaux" w:date="2022-10-10T12:49:00Z"/>
                  </w:rPr>
                </w:rPrChange>
              </w:rPr>
              <w:pPrChange w:id="20067" w:author="Steve Barbeaux" w:date="2022-10-10T12:49:00Z">
                <w:pPr/>
              </w:pPrChange>
            </w:pPr>
            <w:ins w:id="20068" w:author="Steve Barbeaux" w:date="2022-10-10T12:49:00Z">
              <w:r w:rsidRPr="00FF195B">
                <w:rPr>
                  <w:rFonts w:ascii="Calibri" w:hAnsi="Calibri" w:cs="Calibri"/>
                  <w:color w:val="000000"/>
                  <w:szCs w:val="22"/>
                  <w:rPrChange w:id="20069" w:author="Steve Barbeaux" w:date="2022-10-10T12:49:00Z">
                    <w:rPr/>
                  </w:rPrChange>
                </w:rPr>
                <w:t>Pacific sleeper shark</w:t>
              </w:r>
            </w:ins>
          </w:p>
        </w:tc>
        <w:tc>
          <w:tcPr>
            <w:tcW w:w="1720" w:type="dxa"/>
            <w:tcBorders>
              <w:top w:val="nil"/>
              <w:left w:val="nil"/>
              <w:bottom w:val="nil"/>
              <w:right w:val="nil"/>
            </w:tcBorders>
            <w:shd w:val="clear" w:color="auto" w:fill="auto"/>
            <w:noWrap/>
            <w:vAlign w:val="bottom"/>
            <w:hideMark/>
            <w:tcPrChange w:id="20070"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9DC2D7E" w14:textId="77777777" w:rsidR="00FF195B" w:rsidRPr="00FF195B" w:rsidRDefault="00FF195B" w:rsidP="00FF195B">
            <w:pPr>
              <w:spacing w:after="0"/>
              <w:rPr>
                <w:ins w:id="20071" w:author="Steve Barbeaux" w:date="2022-10-10T12:49:00Z"/>
                <w:rFonts w:ascii="Calibri" w:hAnsi="Calibri" w:cs="Calibri"/>
                <w:color w:val="000000"/>
                <w:szCs w:val="22"/>
                <w:rPrChange w:id="20072" w:author="Steve Barbeaux" w:date="2022-10-10T12:49:00Z">
                  <w:rPr>
                    <w:ins w:id="20073" w:author="Steve Barbeaux" w:date="2022-10-10T12:49:00Z"/>
                  </w:rPr>
                </w:rPrChange>
              </w:rPr>
              <w:pPrChange w:id="20074" w:author="Steve Barbeaux" w:date="2022-10-10T12:49:00Z">
                <w:pPr/>
              </w:pPrChange>
            </w:pPr>
          </w:p>
        </w:tc>
        <w:tc>
          <w:tcPr>
            <w:tcW w:w="900" w:type="dxa"/>
            <w:tcBorders>
              <w:top w:val="nil"/>
              <w:left w:val="nil"/>
              <w:bottom w:val="nil"/>
              <w:right w:val="nil"/>
            </w:tcBorders>
            <w:shd w:val="clear" w:color="auto" w:fill="auto"/>
            <w:noWrap/>
            <w:vAlign w:val="bottom"/>
            <w:hideMark/>
            <w:tcPrChange w:id="20075"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ECA0A20" w14:textId="77777777" w:rsidR="00FF195B" w:rsidRPr="00FF195B" w:rsidRDefault="00FF195B" w:rsidP="00FF195B">
            <w:pPr>
              <w:spacing w:after="0"/>
              <w:rPr>
                <w:ins w:id="20076" w:author="Steve Barbeaux" w:date="2022-10-10T12:49:00Z"/>
                <w:sz w:val="20"/>
                <w:rPrChange w:id="20077" w:author="Steve Barbeaux" w:date="2022-10-10T12:49:00Z">
                  <w:rPr>
                    <w:ins w:id="20078" w:author="Steve Barbeaux" w:date="2022-10-10T12:49:00Z"/>
                  </w:rPr>
                </w:rPrChange>
              </w:rPr>
              <w:pPrChange w:id="20079" w:author="Steve Barbeaux" w:date="2022-10-10T12:49:00Z">
                <w:pPr/>
              </w:pPrChange>
            </w:pPr>
          </w:p>
        </w:tc>
        <w:tc>
          <w:tcPr>
            <w:tcW w:w="800" w:type="dxa"/>
            <w:tcBorders>
              <w:top w:val="nil"/>
              <w:left w:val="nil"/>
              <w:bottom w:val="nil"/>
              <w:right w:val="nil"/>
            </w:tcBorders>
            <w:shd w:val="clear" w:color="auto" w:fill="auto"/>
            <w:noWrap/>
            <w:vAlign w:val="bottom"/>
            <w:hideMark/>
            <w:tcPrChange w:id="20080"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7F32ED1" w14:textId="77777777" w:rsidR="00FF195B" w:rsidRPr="00FF195B" w:rsidRDefault="00FF195B" w:rsidP="00FF195B">
            <w:pPr>
              <w:spacing w:after="0"/>
              <w:rPr>
                <w:ins w:id="20081" w:author="Steve Barbeaux" w:date="2022-10-10T12:49:00Z"/>
                <w:sz w:val="20"/>
                <w:rPrChange w:id="20082" w:author="Steve Barbeaux" w:date="2022-10-10T12:49:00Z">
                  <w:rPr>
                    <w:ins w:id="20083" w:author="Steve Barbeaux" w:date="2022-10-10T12:49:00Z"/>
                  </w:rPr>
                </w:rPrChange>
              </w:rPr>
              <w:pPrChange w:id="20084" w:author="Steve Barbeaux" w:date="2022-10-10T12:49:00Z">
                <w:pPr/>
              </w:pPrChange>
            </w:pPr>
          </w:p>
        </w:tc>
        <w:tc>
          <w:tcPr>
            <w:tcW w:w="900" w:type="dxa"/>
            <w:tcBorders>
              <w:top w:val="nil"/>
              <w:left w:val="nil"/>
              <w:bottom w:val="nil"/>
              <w:right w:val="nil"/>
            </w:tcBorders>
            <w:shd w:val="clear" w:color="auto" w:fill="auto"/>
            <w:noWrap/>
            <w:vAlign w:val="bottom"/>
            <w:hideMark/>
            <w:tcPrChange w:id="20085"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757BC73" w14:textId="77777777" w:rsidR="00FF195B" w:rsidRPr="00FF195B" w:rsidRDefault="00FF195B" w:rsidP="00FF195B">
            <w:pPr>
              <w:spacing w:after="0"/>
              <w:rPr>
                <w:ins w:id="20086" w:author="Steve Barbeaux" w:date="2022-10-10T12:49:00Z"/>
                <w:sz w:val="20"/>
                <w:rPrChange w:id="20087" w:author="Steve Barbeaux" w:date="2022-10-10T12:49:00Z">
                  <w:rPr>
                    <w:ins w:id="20088" w:author="Steve Barbeaux" w:date="2022-10-10T12:49:00Z"/>
                  </w:rPr>
                </w:rPrChange>
              </w:rPr>
              <w:pPrChange w:id="20089" w:author="Steve Barbeaux" w:date="2022-10-10T12:49:00Z">
                <w:pPr/>
              </w:pPrChange>
            </w:pPr>
          </w:p>
        </w:tc>
        <w:tc>
          <w:tcPr>
            <w:tcW w:w="900" w:type="dxa"/>
            <w:tcBorders>
              <w:top w:val="nil"/>
              <w:left w:val="nil"/>
              <w:bottom w:val="nil"/>
              <w:right w:val="nil"/>
            </w:tcBorders>
            <w:shd w:val="clear" w:color="auto" w:fill="auto"/>
            <w:noWrap/>
            <w:vAlign w:val="bottom"/>
            <w:hideMark/>
            <w:tcPrChange w:id="20090"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BE56E48" w14:textId="77777777" w:rsidR="00FF195B" w:rsidRPr="00FF195B" w:rsidRDefault="00FF195B" w:rsidP="00FF195B">
            <w:pPr>
              <w:spacing w:after="0"/>
              <w:jc w:val="right"/>
              <w:rPr>
                <w:ins w:id="20091" w:author="Steve Barbeaux" w:date="2022-10-10T12:49:00Z"/>
                <w:rFonts w:ascii="Calibri" w:hAnsi="Calibri" w:cs="Calibri"/>
                <w:color w:val="000000"/>
                <w:szCs w:val="22"/>
                <w:rPrChange w:id="20092" w:author="Steve Barbeaux" w:date="2022-10-10T12:49:00Z">
                  <w:rPr>
                    <w:ins w:id="20093" w:author="Steve Barbeaux" w:date="2022-10-10T12:49:00Z"/>
                  </w:rPr>
                </w:rPrChange>
              </w:rPr>
              <w:pPrChange w:id="20094" w:author="Steve Barbeaux" w:date="2022-10-10T12:49:00Z">
                <w:pPr>
                  <w:jc w:val="right"/>
                </w:pPr>
              </w:pPrChange>
            </w:pPr>
            <w:ins w:id="20095" w:author="Steve Barbeaux" w:date="2022-10-10T12:49:00Z">
              <w:r w:rsidRPr="00FF195B">
                <w:rPr>
                  <w:rFonts w:ascii="Calibri" w:hAnsi="Calibri" w:cs="Calibri"/>
                  <w:color w:val="000000"/>
                  <w:szCs w:val="22"/>
                  <w:rPrChange w:id="20096" w:author="Steve Barbeaux" w:date="2022-10-10T12:49:00Z">
                    <w:rPr/>
                  </w:rPrChange>
                </w:rPr>
                <w:t>0.9</w:t>
              </w:r>
            </w:ins>
          </w:p>
        </w:tc>
        <w:tc>
          <w:tcPr>
            <w:tcW w:w="760" w:type="dxa"/>
            <w:tcBorders>
              <w:top w:val="nil"/>
              <w:left w:val="single" w:sz="4" w:space="0" w:color="auto"/>
              <w:bottom w:val="nil"/>
              <w:right w:val="nil"/>
            </w:tcBorders>
            <w:shd w:val="clear" w:color="auto" w:fill="auto"/>
            <w:noWrap/>
            <w:vAlign w:val="bottom"/>
            <w:hideMark/>
            <w:tcPrChange w:id="20097" w:author="Steve Barbeaux" w:date="2022-10-10T12:49:00Z">
              <w:tcPr>
                <w:tcW w:w="0" w:type="auto"/>
                <w:tcBorders>
                  <w:top w:val="nil"/>
                  <w:left w:val="single" w:sz="4" w:space="0" w:color="auto"/>
                  <w:bottom w:val="nil"/>
                  <w:right w:val="nil"/>
                </w:tcBorders>
                <w:shd w:val="clear" w:color="auto" w:fill="auto"/>
                <w:noWrap/>
                <w:tcMar>
                  <w:top w:w="15" w:type="dxa"/>
                  <w:left w:w="15" w:type="dxa"/>
                  <w:bottom w:w="0" w:type="dxa"/>
                  <w:right w:w="15" w:type="dxa"/>
                </w:tcMar>
                <w:vAlign w:val="bottom"/>
                <w:hideMark/>
              </w:tcPr>
            </w:tcPrChange>
          </w:tcPr>
          <w:p w14:paraId="1BC48637" w14:textId="77777777" w:rsidR="00FF195B" w:rsidRPr="00FF195B" w:rsidRDefault="00FF195B" w:rsidP="00FF195B">
            <w:pPr>
              <w:spacing w:after="0"/>
              <w:jc w:val="right"/>
              <w:rPr>
                <w:ins w:id="20098" w:author="Steve Barbeaux" w:date="2022-10-10T12:49:00Z"/>
                <w:rFonts w:ascii="Calibri" w:hAnsi="Calibri" w:cs="Calibri"/>
                <w:color w:val="000000"/>
                <w:szCs w:val="22"/>
                <w:rPrChange w:id="20099" w:author="Steve Barbeaux" w:date="2022-10-10T12:49:00Z">
                  <w:rPr>
                    <w:ins w:id="20100" w:author="Steve Barbeaux" w:date="2022-10-10T12:49:00Z"/>
                  </w:rPr>
                </w:rPrChange>
              </w:rPr>
              <w:pPrChange w:id="20101" w:author="Steve Barbeaux" w:date="2022-10-10T12:49:00Z">
                <w:pPr>
                  <w:jc w:val="right"/>
                </w:pPr>
              </w:pPrChange>
            </w:pPr>
            <w:ins w:id="20102" w:author="Steve Barbeaux" w:date="2022-10-10T12:49:00Z">
              <w:r w:rsidRPr="00FF195B">
                <w:rPr>
                  <w:rFonts w:ascii="Calibri" w:hAnsi="Calibri" w:cs="Calibri"/>
                  <w:color w:val="000000"/>
                  <w:szCs w:val="22"/>
                  <w:rPrChange w:id="20103" w:author="Steve Barbeaux" w:date="2022-10-10T12:49:00Z">
                    <w:rPr/>
                  </w:rPrChange>
                </w:rPr>
                <w:t>0.9</w:t>
              </w:r>
            </w:ins>
          </w:p>
        </w:tc>
      </w:tr>
      <w:tr w:rsidR="00FF195B" w:rsidRPr="00FF195B" w14:paraId="68B7E80C" w14:textId="77777777" w:rsidTr="00FF195B">
        <w:trPr>
          <w:trHeight w:val="300"/>
          <w:ins w:id="20104" w:author="Steve Barbeaux" w:date="2022-10-10T12:49:00Z"/>
          <w:trPrChange w:id="20105" w:author="Steve Barbeaux" w:date="2022-10-10T12:49:00Z">
            <w:trPr>
              <w:trHeight w:val="300"/>
            </w:trPr>
          </w:trPrChange>
        </w:trPr>
        <w:tc>
          <w:tcPr>
            <w:tcW w:w="3000" w:type="dxa"/>
            <w:tcBorders>
              <w:top w:val="nil"/>
              <w:left w:val="nil"/>
              <w:bottom w:val="nil"/>
              <w:right w:val="nil"/>
            </w:tcBorders>
            <w:shd w:val="clear" w:color="auto" w:fill="auto"/>
            <w:noWrap/>
            <w:vAlign w:val="bottom"/>
            <w:hideMark/>
            <w:tcPrChange w:id="20106"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08685F3" w14:textId="77777777" w:rsidR="00FF195B" w:rsidRPr="00FF195B" w:rsidRDefault="00FF195B" w:rsidP="00FF195B">
            <w:pPr>
              <w:spacing w:after="0"/>
              <w:rPr>
                <w:ins w:id="20107" w:author="Steve Barbeaux" w:date="2022-10-10T12:49:00Z"/>
                <w:rFonts w:ascii="Calibri" w:hAnsi="Calibri" w:cs="Calibri"/>
                <w:color w:val="000000"/>
                <w:szCs w:val="22"/>
                <w:rPrChange w:id="20108" w:author="Steve Barbeaux" w:date="2022-10-10T12:49:00Z">
                  <w:rPr>
                    <w:ins w:id="20109" w:author="Steve Barbeaux" w:date="2022-10-10T12:49:00Z"/>
                  </w:rPr>
                </w:rPrChange>
              </w:rPr>
              <w:pPrChange w:id="20110" w:author="Steve Barbeaux" w:date="2022-10-10T12:49:00Z">
                <w:pPr/>
              </w:pPrChange>
            </w:pPr>
            <w:ins w:id="20111" w:author="Steve Barbeaux" w:date="2022-10-10T12:49:00Z">
              <w:r w:rsidRPr="00FF195B">
                <w:rPr>
                  <w:rFonts w:ascii="Calibri" w:hAnsi="Calibri" w:cs="Calibri"/>
                  <w:color w:val="000000"/>
                  <w:szCs w:val="22"/>
                  <w:rPrChange w:id="20112" w:author="Steve Barbeaux" w:date="2022-10-10T12:49:00Z">
                    <w:rPr/>
                  </w:rPrChange>
                </w:rPr>
                <w:t xml:space="preserve">sculpin, yellow </w:t>
              </w:r>
              <w:proofErr w:type="spellStart"/>
              <w:r w:rsidRPr="00FF195B">
                <w:rPr>
                  <w:rFonts w:ascii="Calibri" w:hAnsi="Calibri" w:cs="Calibri"/>
                  <w:color w:val="000000"/>
                  <w:szCs w:val="22"/>
                  <w:rPrChange w:id="20113" w:author="Steve Barbeaux" w:date="2022-10-10T12:49:00Z">
                    <w:rPr/>
                  </w:rPrChange>
                </w:rPr>
                <w:t>irish</w:t>
              </w:r>
              <w:proofErr w:type="spellEnd"/>
              <w:r w:rsidRPr="00FF195B">
                <w:rPr>
                  <w:rFonts w:ascii="Calibri" w:hAnsi="Calibri" w:cs="Calibri"/>
                  <w:color w:val="000000"/>
                  <w:szCs w:val="22"/>
                  <w:rPrChange w:id="20114" w:author="Steve Barbeaux" w:date="2022-10-10T12:49:00Z">
                    <w:rPr/>
                  </w:rPrChange>
                </w:rPr>
                <w:t xml:space="preserve"> lord</w:t>
              </w:r>
            </w:ins>
          </w:p>
        </w:tc>
        <w:tc>
          <w:tcPr>
            <w:tcW w:w="1720" w:type="dxa"/>
            <w:tcBorders>
              <w:top w:val="nil"/>
              <w:left w:val="nil"/>
              <w:bottom w:val="nil"/>
              <w:right w:val="nil"/>
            </w:tcBorders>
            <w:shd w:val="clear" w:color="auto" w:fill="auto"/>
            <w:noWrap/>
            <w:vAlign w:val="bottom"/>
            <w:hideMark/>
            <w:tcPrChange w:id="20115"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3CDC00C" w14:textId="77777777" w:rsidR="00FF195B" w:rsidRPr="00FF195B" w:rsidRDefault="00FF195B" w:rsidP="00FF195B">
            <w:pPr>
              <w:spacing w:after="0"/>
              <w:rPr>
                <w:ins w:id="20116" w:author="Steve Barbeaux" w:date="2022-10-10T12:49:00Z"/>
                <w:rFonts w:ascii="Calibri" w:hAnsi="Calibri" w:cs="Calibri"/>
                <w:color w:val="000000"/>
                <w:szCs w:val="22"/>
                <w:rPrChange w:id="20117" w:author="Steve Barbeaux" w:date="2022-10-10T12:49:00Z">
                  <w:rPr>
                    <w:ins w:id="20118" w:author="Steve Barbeaux" w:date="2022-10-10T12:49:00Z"/>
                  </w:rPr>
                </w:rPrChange>
              </w:rPr>
              <w:pPrChange w:id="20119" w:author="Steve Barbeaux" w:date="2022-10-10T12:49:00Z">
                <w:pPr/>
              </w:pPrChange>
            </w:pPr>
          </w:p>
        </w:tc>
        <w:tc>
          <w:tcPr>
            <w:tcW w:w="900" w:type="dxa"/>
            <w:tcBorders>
              <w:top w:val="nil"/>
              <w:left w:val="nil"/>
              <w:bottom w:val="nil"/>
              <w:right w:val="nil"/>
            </w:tcBorders>
            <w:shd w:val="clear" w:color="auto" w:fill="auto"/>
            <w:noWrap/>
            <w:vAlign w:val="bottom"/>
            <w:hideMark/>
            <w:tcPrChange w:id="20120"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74D8778" w14:textId="77777777" w:rsidR="00FF195B" w:rsidRPr="00FF195B" w:rsidRDefault="00FF195B" w:rsidP="00FF195B">
            <w:pPr>
              <w:spacing w:after="0"/>
              <w:jc w:val="right"/>
              <w:rPr>
                <w:ins w:id="20121" w:author="Steve Barbeaux" w:date="2022-10-10T12:49:00Z"/>
                <w:rFonts w:ascii="Calibri" w:hAnsi="Calibri" w:cs="Calibri"/>
                <w:color w:val="000000"/>
                <w:szCs w:val="22"/>
                <w:rPrChange w:id="20122" w:author="Steve Barbeaux" w:date="2022-10-10T12:49:00Z">
                  <w:rPr>
                    <w:ins w:id="20123" w:author="Steve Barbeaux" w:date="2022-10-10T12:49:00Z"/>
                  </w:rPr>
                </w:rPrChange>
              </w:rPr>
              <w:pPrChange w:id="20124" w:author="Steve Barbeaux" w:date="2022-10-10T12:49:00Z">
                <w:pPr>
                  <w:jc w:val="right"/>
                </w:pPr>
              </w:pPrChange>
            </w:pPr>
            <w:ins w:id="20125" w:author="Steve Barbeaux" w:date="2022-10-10T12:49:00Z">
              <w:r w:rsidRPr="00FF195B">
                <w:rPr>
                  <w:rFonts w:ascii="Calibri" w:hAnsi="Calibri" w:cs="Calibri"/>
                  <w:color w:val="000000"/>
                  <w:szCs w:val="22"/>
                  <w:rPrChange w:id="20126" w:author="Steve Barbeaux" w:date="2022-10-10T12:49:00Z">
                    <w:rPr/>
                  </w:rPrChange>
                </w:rPr>
                <w:t>0.3</w:t>
              </w:r>
            </w:ins>
          </w:p>
        </w:tc>
        <w:tc>
          <w:tcPr>
            <w:tcW w:w="800" w:type="dxa"/>
            <w:tcBorders>
              <w:top w:val="nil"/>
              <w:left w:val="nil"/>
              <w:bottom w:val="nil"/>
              <w:right w:val="nil"/>
            </w:tcBorders>
            <w:shd w:val="clear" w:color="auto" w:fill="auto"/>
            <w:noWrap/>
            <w:vAlign w:val="bottom"/>
            <w:hideMark/>
            <w:tcPrChange w:id="20127"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452CADB" w14:textId="77777777" w:rsidR="00FF195B" w:rsidRPr="00FF195B" w:rsidRDefault="00FF195B" w:rsidP="00FF195B">
            <w:pPr>
              <w:spacing w:after="0"/>
              <w:jc w:val="right"/>
              <w:rPr>
                <w:ins w:id="20128" w:author="Steve Barbeaux" w:date="2022-10-10T12:49:00Z"/>
                <w:rFonts w:ascii="Calibri" w:hAnsi="Calibri" w:cs="Calibri"/>
                <w:color w:val="000000"/>
                <w:szCs w:val="22"/>
                <w:rPrChange w:id="20129" w:author="Steve Barbeaux" w:date="2022-10-10T12:49:00Z">
                  <w:rPr>
                    <w:ins w:id="20130" w:author="Steve Barbeaux" w:date="2022-10-10T12:49:00Z"/>
                  </w:rPr>
                </w:rPrChange>
              </w:rPr>
              <w:pPrChange w:id="20131" w:author="Steve Barbeaux" w:date="2022-10-10T12:49:00Z">
                <w:pPr>
                  <w:jc w:val="right"/>
                </w:pPr>
              </w:pPrChange>
            </w:pPr>
          </w:p>
        </w:tc>
        <w:tc>
          <w:tcPr>
            <w:tcW w:w="900" w:type="dxa"/>
            <w:tcBorders>
              <w:top w:val="nil"/>
              <w:left w:val="nil"/>
              <w:bottom w:val="nil"/>
              <w:right w:val="nil"/>
            </w:tcBorders>
            <w:shd w:val="clear" w:color="auto" w:fill="auto"/>
            <w:noWrap/>
            <w:vAlign w:val="bottom"/>
            <w:hideMark/>
            <w:tcPrChange w:id="20132"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73CF93D" w14:textId="77777777" w:rsidR="00FF195B" w:rsidRPr="00FF195B" w:rsidRDefault="00FF195B" w:rsidP="00FF195B">
            <w:pPr>
              <w:spacing w:after="0"/>
              <w:jc w:val="right"/>
              <w:rPr>
                <w:ins w:id="20133" w:author="Steve Barbeaux" w:date="2022-10-10T12:49:00Z"/>
                <w:rFonts w:ascii="Calibri" w:hAnsi="Calibri" w:cs="Calibri"/>
                <w:color w:val="000000"/>
                <w:szCs w:val="22"/>
                <w:rPrChange w:id="20134" w:author="Steve Barbeaux" w:date="2022-10-10T12:49:00Z">
                  <w:rPr>
                    <w:ins w:id="20135" w:author="Steve Barbeaux" w:date="2022-10-10T12:49:00Z"/>
                  </w:rPr>
                </w:rPrChange>
              </w:rPr>
              <w:pPrChange w:id="20136" w:author="Steve Barbeaux" w:date="2022-10-10T12:49:00Z">
                <w:pPr>
                  <w:jc w:val="right"/>
                </w:pPr>
              </w:pPrChange>
            </w:pPr>
            <w:ins w:id="20137" w:author="Steve Barbeaux" w:date="2022-10-10T12:49:00Z">
              <w:r w:rsidRPr="00FF195B">
                <w:rPr>
                  <w:rFonts w:ascii="Calibri" w:hAnsi="Calibri" w:cs="Calibri"/>
                  <w:color w:val="000000"/>
                  <w:szCs w:val="22"/>
                  <w:rPrChange w:id="20138" w:author="Steve Barbeaux" w:date="2022-10-10T12:49:00Z">
                    <w:rPr/>
                  </w:rPrChange>
                </w:rPr>
                <w:t>0.4</w:t>
              </w:r>
            </w:ins>
          </w:p>
        </w:tc>
        <w:tc>
          <w:tcPr>
            <w:tcW w:w="900" w:type="dxa"/>
            <w:tcBorders>
              <w:top w:val="nil"/>
              <w:left w:val="nil"/>
              <w:bottom w:val="nil"/>
              <w:right w:val="nil"/>
            </w:tcBorders>
            <w:shd w:val="clear" w:color="auto" w:fill="auto"/>
            <w:noWrap/>
            <w:vAlign w:val="bottom"/>
            <w:hideMark/>
            <w:tcPrChange w:id="20139"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9329684" w14:textId="77777777" w:rsidR="00FF195B" w:rsidRPr="00FF195B" w:rsidRDefault="00FF195B" w:rsidP="00FF195B">
            <w:pPr>
              <w:spacing w:after="0"/>
              <w:jc w:val="right"/>
              <w:rPr>
                <w:ins w:id="20140" w:author="Steve Barbeaux" w:date="2022-10-10T12:49:00Z"/>
                <w:rFonts w:ascii="Calibri" w:hAnsi="Calibri" w:cs="Calibri"/>
                <w:color w:val="000000"/>
                <w:szCs w:val="22"/>
                <w:rPrChange w:id="20141" w:author="Steve Barbeaux" w:date="2022-10-10T12:49:00Z">
                  <w:rPr>
                    <w:ins w:id="20142" w:author="Steve Barbeaux" w:date="2022-10-10T12:49:00Z"/>
                  </w:rPr>
                </w:rPrChange>
              </w:rPr>
              <w:pPrChange w:id="20143" w:author="Steve Barbeaux" w:date="2022-10-10T12:49:00Z">
                <w:pPr>
                  <w:jc w:val="right"/>
                </w:pPr>
              </w:pPrChange>
            </w:pPr>
          </w:p>
        </w:tc>
        <w:tc>
          <w:tcPr>
            <w:tcW w:w="760" w:type="dxa"/>
            <w:tcBorders>
              <w:top w:val="nil"/>
              <w:left w:val="single" w:sz="4" w:space="0" w:color="auto"/>
              <w:bottom w:val="nil"/>
              <w:right w:val="nil"/>
            </w:tcBorders>
            <w:shd w:val="clear" w:color="auto" w:fill="auto"/>
            <w:noWrap/>
            <w:vAlign w:val="bottom"/>
            <w:hideMark/>
            <w:tcPrChange w:id="20144" w:author="Steve Barbeaux" w:date="2022-10-10T12:49:00Z">
              <w:tcPr>
                <w:tcW w:w="0" w:type="auto"/>
                <w:tcBorders>
                  <w:top w:val="nil"/>
                  <w:left w:val="single" w:sz="4" w:space="0" w:color="auto"/>
                  <w:bottom w:val="nil"/>
                  <w:right w:val="nil"/>
                </w:tcBorders>
                <w:shd w:val="clear" w:color="auto" w:fill="auto"/>
                <w:noWrap/>
                <w:tcMar>
                  <w:top w:w="15" w:type="dxa"/>
                  <w:left w:w="15" w:type="dxa"/>
                  <w:bottom w:w="0" w:type="dxa"/>
                  <w:right w:w="15" w:type="dxa"/>
                </w:tcMar>
                <w:vAlign w:val="bottom"/>
                <w:hideMark/>
              </w:tcPr>
            </w:tcPrChange>
          </w:tcPr>
          <w:p w14:paraId="14C51B60" w14:textId="77777777" w:rsidR="00FF195B" w:rsidRPr="00FF195B" w:rsidRDefault="00FF195B" w:rsidP="00FF195B">
            <w:pPr>
              <w:spacing w:after="0"/>
              <w:jc w:val="right"/>
              <w:rPr>
                <w:ins w:id="20145" w:author="Steve Barbeaux" w:date="2022-10-10T12:49:00Z"/>
                <w:rFonts w:ascii="Calibri" w:hAnsi="Calibri" w:cs="Calibri"/>
                <w:color w:val="000000"/>
                <w:szCs w:val="22"/>
                <w:rPrChange w:id="20146" w:author="Steve Barbeaux" w:date="2022-10-10T12:49:00Z">
                  <w:rPr>
                    <w:ins w:id="20147" w:author="Steve Barbeaux" w:date="2022-10-10T12:49:00Z"/>
                  </w:rPr>
                </w:rPrChange>
              </w:rPr>
              <w:pPrChange w:id="20148" w:author="Steve Barbeaux" w:date="2022-10-10T12:49:00Z">
                <w:pPr>
                  <w:jc w:val="right"/>
                </w:pPr>
              </w:pPrChange>
            </w:pPr>
            <w:ins w:id="20149" w:author="Steve Barbeaux" w:date="2022-10-10T12:49:00Z">
              <w:r w:rsidRPr="00FF195B">
                <w:rPr>
                  <w:rFonts w:ascii="Calibri" w:hAnsi="Calibri" w:cs="Calibri"/>
                  <w:color w:val="000000"/>
                  <w:szCs w:val="22"/>
                  <w:rPrChange w:id="20150" w:author="Steve Barbeaux" w:date="2022-10-10T12:49:00Z">
                    <w:rPr/>
                  </w:rPrChange>
                </w:rPr>
                <w:t>0.7</w:t>
              </w:r>
            </w:ins>
          </w:p>
        </w:tc>
      </w:tr>
      <w:tr w:rsidR="00FF195B" w:rsidRPr="00FF195B" w14:paraId="4AF685A8" w14:textId="77777777" w:rsidTr="00FF195B">
        <w:trPr>
          <w:trHeight w:val="300"/>
          <w:ins w:id="20151" w:author="Steve Barbeaux" w:date="2022-10-10T12:49:00Z"/>
          <w:trPrChange w:id="20152" w:author="Steve Barbeaux" w:date="2022-10-10T12:49:00Z">
            <w:trPr>
              <w:trHeight w:val="300"/>
            </w:trPr>
          </w:trPrChange>
        </w:trPr>
        <w:tc>
          <w:tcPr>
            <w:tcW w:w="3000" w:type="dxa"/>
            <w:tcBorders>
              <w:top w:val="nil"/>
              <w:left w:val="nil"/>
              <w:bottom w:val="nil"/>
              <w:right w:val="nil"/>
            </w:tcBorders>
            <w:shd w:val="clear" w:color="auto" w:fill="auto"/>
            <w:noWrap/>
            <w:vAlign w:val="bottom"/>
            <w:hideMark/>
            <w:tcPrChange w:id="20153"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24DFAB5" w14:textId="77777777" w:rsidR="00FF195B" w:rsidRPr="00FF195B" w:rsidRDefault="00FF195B" w:rsidP="00FF195B">
            <w:pPr>
              <w:spacing w:after="0"/>
              <w:rPr>
                <w:ins w:id="20154" w:author="Steve Barbeaux" w:date="2022-10-10T12:49:00Z"/>
                <w:rFonts w:ascii="Calibri" w:hAnsi="Calibri" w:cs="Calibri"/>
                <w:color w:val="000000"/>
                <w:szCs w:val="22"/>
                <w:rPrChange w:id="20155" w:author="Steve Barbeaux" w:date="2022-10-10T12:49:00Z">
                  <w:rPr>
                    <w:ins w:id="20156" w:author="Steve Barbeaux" w:date="2022-10-10T12:49:00Z"/>
                  </w:rPr>
                </w:rPrChange>
              </w:rPr>
              <w:pPrChange w:id="20157" w:author="Steve Barbeaux" w:date="2022-10-10T12:49:00Z">
                <w:pPr/>
              </w:pPrChange>
            </w:pPr>
            <w:ins w:id="20158" w:author="Steve Barbeaux" w:date="2022-10-10T12:49:00Z">
              <w:r w:rsidRPr="00FF195B">
                <w:rPr>
                  <w:rFonts w:ascii="Calibri" w:hAnsi="Calibri" w:cs="Calibri"/>
                  <w:color w:val="000000"/>
                  <w:szCs w:val="22"/>
                  <w:rPrChange w:id="20159" w:author="Steve Barbeaux" w:date="2022-10-10T12:49:00Z">
                    <w:rPr/>
                  </w:rPrChange>
                </w:rPr>
                <w:t>sole, flathead</w:t>
              </w:r>
            </w:ins>
          </w:p>
        </w:tc>
        <w:tc>
          <w:tcPr>
            <w:tcW w:w="1720" w:type="dxa"/>
            <w:tcBorders>
              <w:top w:val="nil"/>
              <w:left w:val="nil"/>
              <w:bottom w:val="nil"/>
              <w:right w:val="nil"/>
            </w:tcBorders>
            <w:shd w:val="clear" w:color="auto" w:fill="auto"/>
            <w:noWrap/>
            <w:vAlign w:val="bottom"/>
            <w:hideMark/>
            <w:tcPrChange w:id="20160"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497F69A" w14:textId="77777777" w:rsidR="00FF195B" w:rsidRPr="00FF195B" w:rsidRDefault="00FF195B" w:rsidP="00FF195B">
            <w:pPr>
              <w:spacing w:after="0"/>
              <w:jc w:val="right"/>
              <w:rPr>
                <w:ins w:id="20161" w:author="Steve Barbeaux" w:date="2022-10-10T12:49:00Z"/>
                <w:rFonts w:ascii="Calibri" w:hAnsi="Calibri" w:cs="Calibri"/>
                <w:color w:val="000000"/>
                <w:szCs w:val="22"/>
                <w:rPrChange w:id="20162" w:author="Steve Barbeaux" w:date="2022-10-10T12:49:00Z">
                  <w:rPr>
                    <w:ins w:id="20163" w:author="Steve Barbeaux" w:date="2022-10-10T12:49:00Z"/>
                  </w:rPr>
                </w:rPrChange>
              </w:rPr>
              <w:pPrChange w:id="20164" w:author="Steve Barbeaux" w:date="2022-10-10T12:49:00Z">
                <w:pPr>
                  <w:jc w:val="right"/>
                </w:pPr>
              </w:pPrChange>
            </w:pPr>
            <w:ins w:id="20165" w:author="Steve Barbeaux" w:date="2022-10-10T12:49:00Z">
              <w:r w:rsidRPr="00FF195B">
                <w:rPr>
                  <w:rFonts w:ascii="Calibri" w:hAnsi="Calibri" w:cs="Calibri"/>
                  <w:color w:val="000000"/>
                  <w:szCs w:val="22"/>
                  <w:rPrChange w:id="20166" w:author="Steve Barbeaux" w:date="2022-10-10T12:49:00Z">
                    <w:rPr/>
                  </w:rPrChange>
                </w:rPr>
                <w:t>0.6</w:t>
              </w:r>
            </w:ins>
          </w:p>
        </w:tc>
        <w:tc>
          <w:tcPr>
            <w:tcW w:w="900" w:type="dxa"/>
            <w:tcBorders>
              <w:top w:val="nil"/>
              <w:left w:val="nil"/>
              <w:bottom w:val="nil"/>
              <w:right w:val="nil"/>
            </w:tcBorders>
            <w:shd w:val="clear" w:color="auto" w:fill="auto"/>
            <w:noWrap/>
            <w:vAlign w:val="bottom"/>
            <w:hideMark/>
            <w:tcPrChange w:id="20167"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4DC4DBC" w14:textId="77777777" w:rsidR="00FF195B" w:rsidRPr="00FF195B" w:rsidRDefault="00FF195B" w:rsidP="00FF195B">
            <w:pPr>
              <w:spacing w:after="0"/>
              <w:jc w:val="right"/>
              <w:rPr>
                <w:ins w:id="20168" w:author="Steve Barbeaux" w:date="2022-10-10T12:49:00Z"/>
                <w:rFonts w:ascii="Calibri" w:hAnsi="Calibri" w:cs="Calibri"/>
                <w:color w:val="000000"/>
                <w:szCs w:val="22"/>
                <w:rPrChange w:id="20169" w:author="Steve Barbeaux" w:date="2022-10-10T12:49:00Z">
                  <w:rPr>
                    <w:ins w:id="20170" w:author="Steve Barbeaux" w:date="2022-10-10T12:49:00Z"/>
                  </w:rPr>
                </w:rPrChange>
              </w:rPr>
              <w:pPrChange w:id="20171" w:author="Steve Barbeaux" w:date="2022-10-10T12:49:00Z">
                <w:pPr>
                  <w:jc w:val="right"/>
                </w:pPr>
              </w:pPrChange>
            </w:pPr>
          </w:p>
        </w:tc>
        <w:tc>
          <w:tcPr>
            <w:tcW w:w="800" w:type="dxa"/>
            <w:tcBorders>
              <w:top w:val="nil"/>
              <w:left w:val="nil"/>
              <w:bottom w:val="nil"/>
              <w:right w:val="nil"/>
            </w:tcBorders>
            <w:shd w:val="clear" w:color="auto" w:fill="auto"/>
            <w:noWrap/>
            <w:vAlign w:val="bottom"/>
            <w:hideMark/>
            <w:tcPrChange w:id="20172"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29EEC54" w14:textId="77777777" w:rsidR="00FF195B" w:rsidRPr="00FF195B" w:rsidRDefault="00FF195B" w:rsidP="00FF195B">
            <w:pPr>
              <w:spacing w:after="0"/>
              <w:rPr>
                <w:ins w:id="20173" w:author="Steve Barbeaux" w:date="2022-10-10T12:49:00Z"/>
                <w:sz w:val="20"/>
                <w:rPrChange w:id="20174" w:author="Steve Barbeaux" w:date="2022-10-10T12:49:00Z">
                  <w:rPr>
                    <w:ins w:id="20175" w:author="Steve Barbeaux" w:date="2022-10-10T12:49:00Z"/>
                  </w:rPr>
                </w:rPrChange>
              </w:rPr>
              <w:pPrChange w:id="20176" w:author="Steve Barbeaux" w:date="2022-10-10T12:49:00Z">
                <w:pPr/>
              </w:pPrChange>
            </w:pPr>
          </w:p>
        </w:tc>
        <w:tc>
          <w:tcPr>
            <w:tcW w:w="900" w:type="dxa"/>
            <w:tcBorders>
              <w:top w:val="nil"/>
              <w:left w:val="nil"/>
              <w:bottom w:val="nil"/>
              <w:right w:val="nil"/>
            </w:tcBorders>
            <w:shd w:val="clear" w:color="auto" w:fill="auto"/>
            <w:noWrap/>
            <w:vAlign w:val="bottom"/>
            <w:hideMark/>
            <w:tcPrChange w:id="20177"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5DD33D9" w14:textId="77777777" w:rsidR="00FF195B" w:rsidRPr="00FF195B" w:rsidRDefault="00FF195B" w:rsidP="00FF195B">
            <w:pPr>
              <w:spacing w:after="0"/>
              <w:rPr>
                <w:ins w:id="20178" w:author="Steve Barbeaux" w:date="2022-10-10T12:49:00Z"/>
                <w:sz w:val="20"/>
                <w:rPrChange w:id="20179" w:author="Steve Barbeaux" w:date="2022-10-10T12:49:00Z">
                  <w:rPr>
                    <w:ins w:id="20180" w:author="Steve Barbeaux" w:date="2022-10-10T12:49:00Z"/>
                  </w:rPr>
                </w:rPrChange>
              </w:rPr>
              <w:pPrChange w:id="20181" w:author="Steve Barbeaux" w:date="2022-10-10T12:49:00Z">
                <w:pPr/>
              </w:pPrChange>
            </w:pPr>
          </w:p>
        </w:tc>
        <w:tc>
          <w:tcPr>
            <w:tcW w:w="900" w:type="dxa"/>
            <w:tcBorders>
              <w:top w:val="nil"/>
              <w:left w:val="nil"/>
              <w:bottom w:val="nil"/>
              <w:right w:val="nil"/>
            </w:tcBorders>
            <w:shd w:val="clear" w:color="auto" w:fill="auto"/>
            <w:noWrap/>
            <w:vAlign w:val="bottom"/>
            <w:hideMark/>
            <w:tcPrChange w:id="20182"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21AE3CD" w14:textId="77777777" w:rsidR="00FF195B" w:rsidRPr="00FF195B" w:rsidRDefault="00FF195B" w:rsidP="00FF195B">
            <w:pPr>
              <w:spacing w:after="0"/>
              <w:rPr>
                <w:ins w:id="20183" w:author="Steve Barbeaux" w:date="2022-10-10T12:49:00Z"/>
                <w:sz w:val="20"/>
                <w:rPrChange w:id="20184" w:author="Steve Barbeaux" w:date="2022-10-10T12:49:00Z">
                  <w:rPr>
                    <w:ins w:id="20185" w:author="Steve Barbeaux" w:date="2022-10-10T12:49:00Z"/>
                  </w:rPr>
                </w:rPrChange>
              </w:rPr>
              <w:pPrChange w:id="20186" w:author="Steve Barbeaux" w:date="2022-10-10T12:49:00Z">
                <w:pPr/>
              </w:pPrChange>
            </w:pPr>
          </w:p>
        </w:tc>
        <w:tc>
          <w:tcPr>
            <w:tcW w:w="760" w:type="dxa"/>
            <w:tcBorders>
              <w:top w:val="nil"/>
              <w:left w:val="single" w:sz="4" w:space="0" w:color="auto"/>
              <w:bottom w:val="nil"/>
              <w:right w:val="nil"/>
            </w:tcBorders>
            <w:shd w:val="clear" w:color="auto" w:fill="auto"/>
            <w:noWrap/>
            <w:vAlign w:val="bottom"/>
            <w:hideMark/>
            <w:tcPrChange w:id="20187" w:author="Steve Barbeaux" w:date="2022-10-10T12:49:00Z">
              <w:tcPr>
                <w:tcW w:w="0" w:type="auto"/>
                <w:tcBorders>
                  <w:top w:val="nil"/>
                  <w:left w:val="single" w:sz="4" w:space="0" w:color="auto"/>
                  <w:bottom w:val="nil"/>
                  <w:right w:val="nil"/>
                </w:tcBorders>
                <w:shd w:val="clear" w:color="auto" w:fill="auto"/>
                <w:noWrap/>
                <w:tcMar>
                  <w:top w:w="15" w:type="dxa"/>
                  <w:left w:w="15" w:type="dxa"/>
                  <w:bottom w:w="0" w:type="dxa"/>
                  <w:right w:w="15" w:type="dxa"/>
                </w:tcMar>
                <w:vAlign w:val="bottom"/>
                <w:hideMark/>
              </w:tcPr>
            </w:tcPrChange>
          </w:tcPr>
          <w:p w14:paraId="5CA1EC63" w14:textId="77777777" w:rsidR="00FF195B" w:rsidRPr="00FF195B" w:rsidRDefault="00FF195B" w:rsidP="00FF195B">
            <w:pPr>
              <w:spacing w:after="0"/>
              <w:jc w:val="right"/>
              <w:rPr>
                <w:ins w:id="20188" w:author="Steve Barbeaux" w:date="2022-10-10T12:49:00Z"/>
                <w:rFonts w:ascii="Calibri" w:hAnsi="Calibri" w:cs="Calibri"/>
                <w:color w:val="000000"/>
                <w:szCs w:val="22"/>
                <w:rPrChange w:id="20189" w:author="Steve Barbeaux" w:date="2022-10-10T12:49:00Z">
                  <w:rPr>
                    <w:ins w:id="20190" w:author="Steve Barbeaux" w:date="2022-10-10T12:49:00Z"/>
                  </w:rPr>
                </w:rPrChange>
              </w:rPr>
              <w:pPrChange w:id="20191" w:author="Steve Barbeaux" w:date="2022-10-10T12:49:00Z">
                <w:pPr>
                  <w:jc w:val="right"/>
                </w:pPr>
              </w:pPrChange>
            </w:pPr>
            <w:ins w:id="20192" w:author="Steve Barbeaux" w:date="2022-10-10T12:49:00Z">
              <w:r w:rsidRPr="00FF195B">
                <w:rPr>
                  <w:rFonts w:ascii="Calibri" w:hAnsi="Calibri" w:cs="Calibri"/>
                  <w:color w:val="000000"/>
                  <w:szCs w:val="22"/>
                  <w:rPrChange w:id="20193" w:author="Steve Barbeaux" w:date="2022-10-10T12:49:00Z">
                    <w:rPr/>
                  </w:rPrChange>
                </w:rPr>
                <w:t>0.6</w:t>
              </w:r>
            </w:ins>
          </w:p>
        </w:tc>
      </w:tr>
      <w:tr w:rsidR="00FF195B" w:rsidRPr="00FF195B" w14:paraId="0BFCB388" w14:textId="77777777" w:rsidTr="00FF195B">
        <w:trPr>
          <w:trHeight w:val="300"/>
          <w:ins w:id="20194" w:author="Steve Barbeaux" w:date="2022-10-10T12:49:00Z"/>
          <w:trPrChange w:id="20195" w:author="Steve Barbeaux" w:date="2022-10-10T12:49:00Z">
            <w:trPr>
              <w:trHeight w:val="300"/>
            </w:trPr>
          </w:trPrChange>
        </w:trPr>
        <w:tc>
          <w:tcPr>
            <w:tcW w:w="3000" w:type="dxa"/>
            <w:tcBorders>
              <w:top w:val="nil"/>
              <w:left w:val="nil"/>
              <w:bottom w:val="nil"/>
              <w:right w:val="nil"/>
            </w:tcBorders>
            <w:shd w:val="clear" w:color="auto" w:fill="auto"/>
            <w:noWrap/>
            <w:vAlign w:val="bottom"/>
            <w:hideMark/>
            <w:tcPrChange w:id="20196"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E7259E4" w14:textId="77777777" w:rsidR="00FF195B" w:rsidRPr="00FF195B" w:rsidRDefault="00FF195B" w:rsidP="00FF195B">
            <w:pPr>
              <w:spacing w:after="0"/>
              <w:rPr>
                <w:ins w:id="20197" w:author="Steve Barbeaux" w:date="2022-10-10T12:49:00Z"/>
                <w:rFonts w:ascii="Calibri" w:hAnsi="Calibri" w:cs="Calibri"/>
                <w:color w:val="000000"/>
                <w:szCs w:val="22"/>
                <w:rPrChange w:id="20198" w:author="Steve Barbeaux" w:date="2022-10-10T12:49:00Z">
                  <w:rPr>
                    <w:ins w:id="20199" w:author="Steve Barbeaux" w:date="2022-10-10T12:49:00Z"/>
                  </w:rPr>
                </w:rPrChange>
              </w:rPr>
              <w:pPrChange w:id="20200" w:author="Steve Barbeaux" w:date="2022-10-10T12:49:00Z">
                <w:pPr/>
              </w:pPrChange>
            </w:pPr>
            <w:ins w:id="20201" w:author="Steve Barbeaux" w:date="2022-10-10T12:49:00Z">
              <w:r w:rsidRPr="00FF195B">
                <w:rPr>
                  <w:rFonts w:ascii="Calibri" w:hAnsi="Calibri" w:cs="Calibri"/>
                  <w:color w:val="000000"/>
                  <w:szCs w:val="22"/>
                  <w:rPrChange w:id="20202" w:author="Steve Barbeaux" w:date="2022-10-10T12:49:00Z">
                    <w:rPr/>
                  </w:rPrChange>
                </w:rPr>
                <w:t>sculpin, general</w:t>
              </w:r>
            </w:ins>
          </w:p>
        </w:tc>
        <w:tc>
          <w:tcPr>
            <w:tcW w:w="1720" w:type="dxa"/>
            <w:tcBorders>
              <w:top w:val="nil"/>
              <w:left w:val="nil"/>
              <w:bottom w:val="nil"/>
              <w:right w:val="nil"/>
            </w:tcBorders>
            <w:shd w:val="clear" w:color="auto" w:fill="auto"/>
            <w:noWrap/>
            <w:vAlign w:val="bottom"/>
            <w:hideMark/>
            <w:tcPrChange w:id="20203"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3EF7431" w14:textId="77777777" w:rsidR="00FF195B" w:rsidRPr="00FF195B" w:rsidRDefault="00FF195B" w:rsidP="00FF195B">
            <w:pPr>
              <w:spacing w:after="0"/>
              <w:rPr>
                <w:ins w:id="20204" w:author="Steve Barbeaux" w:date="2022-10-10T12:49:00Z"/>
                <w:rFonts w:ascii="Calibri" w:hAnsi="Calibri" w:cs="Calibri"/>
                <w:color w:val="000000"/>
                <w:szCs w:val="22"/>
                <w:rPrChange w:id="20205" w:author="Steve Barbeaux" w:date="2022-10-10T12:49:00Z">
                  <w:rPr>
                    <w:ins w:id="20206" w:author="Steve Barbeaux" w:date="2022-10-10T12:49:00Z"/>
                  </w:rPr>
                </w:rPrChange>
              </w:rPr>
              <w:pPrChange w:id="20207" w:author="Steve Barbeaux" w:date="2022-10-10T12:49:00Z">
                <w:pPr/>
              </w:pPrChange>
            </w:pPr>
          </w:p>
        </w:tc>
        <w:tc>
          <w:tcPr>
            <w:tcW w:w="900" w:type="dxa"/>
            <w:tcBorders>
              <w:top w:val="nil"/>
              <w:left w:val="nil"/>
              <w:bottom w:val="nil"/>
              <w:right w:val="nil"/>
            </w:tcBorders>
            <w:shd w:val="clear" w:color="auto" w:fill="auto"/>
            <w:noWrap/>
            <w:vAlign w:val="bottom"/>
            <w:hideMark/>
            <w:tcPrChange w:id="20208"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4495917" w14:textId="77777777" w:rsidR="00FF195B" w:rsidRPr="00FF195B" w:rsidRDefault="00FF195B" w:rsidP="00FF195B">
            <w:pPr>
              <w:spacing w:after="0"/>
              <w:jc w:val="right"/>
              <w:rPr>
                <w:ins w:id="20209" w:author="Steve Barbeaux" w:date="2022-10-10T12:49:00Z"/>
                <w:rFonts w:ascii="Calibri" w:hAnsi="Calibri" w:cs="Calibri"/>
                <w:color w:val="000000"/>
                <w:szCs w:val="22"/>
                <w:rPrChange w:id="20210" w:author="Steve Barbeaux" w:date="2022-10-10T12:49:00Z">
                  <w:rPr>
                    <w:ins w:id="20211" w:author="Steve Barbeaux" w:date="2022-10-10T12:49:00Z"/>
                  </w:rPr>
                </w:rPrChange>
              </w:rPr>
              <w:pPrChange w:id="20212" w:author="Steve Barbeaux" w:date="2022-10-10T12:49:00Z">
                <w:pPr>
                  <w:jc w:val="right"/>
                </w:pPr>
              </w:pPrChange>
            </w:pPr>
            <w:ins w:id="20213" w:author="Steve Barbeaux" w:date="2022-10-10T12:49:00Z">
              <w:r w:rsidRPr="00FF195B">
                <w:rPr>
                  <w:rFonts w:ascii="Calibri" w:hAnsi="Calibri" w:cs="Calibri"/>
                  <w:color w:val="000000"/>
                  <w:szCs w:val="22"/>
                  <w:rPrChange w:id="20214" w:author="Steve Barbeaux" w:date="2022-10-10T12:49:00Z">
                    <w:rPr/>
                  </w:rPrChange>
                </w:rPr>
                <w:t>0.2</w:t>
              </w:r>
            </w:ins>
          </w:p>
        </w:tc>
        <w:tc>
          <w:tcPr>
            <w:tcW w:w="800" w:type="dxa"/>
            <w:tcBorders>
              <w:top w:val="nil"/>
              <w:left w:val="nil"/>
              <w:bottom w:val="nil"/>
              <w:right w:val="nil"/>
            </w:tcBorders>
            <w:shd w:val="clear" w:color="auto" w:fill="auto"/>
            <w:noWrap/>
            <w:vAlign w:val="bottom"/>
            <w:hideMark/>
            <w:tcPrChange w:id="20215"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CEB804E" w14:textId="77777777" w:rsidR="00FF195B" w:rsidRPr="00FF195B" w:rsidRDefault="00FF195B" w:rsidP="00FF195B">
            <w:pPr>
              <w:spacing w:after="0"/>
              <w:jc w:val="right"/>
              <w:rPr>
                <w:ins w:id="20216" w:author="Steve Barbeaux" w:date="2022-10-10T12:49:00Z"/>
                <w:rFonts w:ascii="Calibri" w:hAnsi="Calibri" w:cs="Calibri"/>
                <w:color w:val="000000"/>
                <w:szCs w:val="22"/>
                <w:rPrChange w:id="20217" w:author="Steve Barbeaux" w:date="2022-10-10T12:49:00Z">
                  <w:rPr>
                    <w:ins w:id="20218" w:author="Steve Barbeaux" w:date="2022-10-10T12:49:00Z"/>
                  </w:rPr>
                </w:rPrChange>
              </w:rPr>
              <w:pPrChange w:id="20219" w:author="Steve Barbeaux" w:date="2022-10-10T12:49:00Z">
                <w:pPr>
                  <w:jc w:val="right"/>
                </w:pPr>
              </w:pPrChange>
            </w:pPr>
          </w:p>
        </w:tc>
        <w:tc>
          <w:tcPr>
            <w:tcW w:w="900" w:type="dxa"/>
            <w:tcBorders>
              <w:top w:val="nil"/>
              <w:left w:val="nil"/>
              <w:bottom w:val="nil"/>
              <w:right w:val="nil"/>
            </w:tcBorders>
            <w:shd w:val="clear" w:color="auto" w:fill="auto"/>
            <w:noWrap/>
            <w:vAlign w:val="bottom"/>
            <w:hideMark/>
            <w:tcPrChange w:id="20220"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1A5E59C" w14:textId="77777777" w:rsidR="00FF195B" w:rsidRPr="00FF195B" w:rsidRDefault="00FF195B" w:rsidP="00FF195B">
            <w:pPr>
              <w:spacing w:after="0"/>
              <w:jc w:val="right"/>
              <w:rPr>
                <w:ins w:id="20221" w:author="Steve Barbeaux" w:date="2022-10-10T12:49:00Z"/>
                <w:rFonts w:ascii="Calibri" w:hAnsi="Calibri" w:cs="Calibri"/>
                <w:color w:val="000000"/>
                <w:szCs w:val="22"/>
                <w:rPrChange w:id="20222" w:author="Steve Barbeaux" w:date="2022-10-10T12:49:00Z">
                  <w:rPr>
                    <w:ins w:id="20223" w:author="Steve Barbeaux" w:date="2022-10-10T12:49:00Z"/>
                  </w:rPr>
                </w:rPrChange>
              </w:rPr>
              <w:pPrChange w:id="20224" w:author="Steve Barbeaux" w:date="2022-10-10T12:49:00Z">
                <w:pPr>
                  <w:jc w:val="right"/>
                </w:pPr>
              </w:pPrChange>
            </w:pPr>
            <w:ins w:id="20225" w:author="Steve Barbeaux" w:date="2022-10-10T12:49:00Z">
              <w:r w:rsidRPr="00FF195B">
                <w:rPr>
                  <w:rFonts w:ascii="Calibri" w:hAnsi="Calibri" w:cs="Calibri"/>
                  <w:color w:val="000000"/>
                  <w:szCs w:val="22"/>
                  <w:rPrChange w:id="20226" w:author="Steve Barbeaux" w:date="2022-10-10T12:49:00Z">
                    <w:rPr/>
                  </w:rPrChange>
                </w:rPr>
                <w:t>0.1</w:t>
              </w:r>
            </w:ins>
          </w:p>
        </w:tc>
        <w:tc>
          <w:tcPr>
            <w:tcW w:w="900" w:type="dxa"/>
            <w:tcBorders>
              <w:top w:val="nil"/>
              <w:left w:val="nil"/>
              <w:bottom w:val="nil"/>
              <w:right w:val="nil"/>
            </w:tcBorders>
            <w:shd w:val="clear" w:color="auto" w:fill="auto"/>
            <w:noWrap/>
            <w:vAlign w:val="bottom"/>
            <w:hideMark/>
            <w:tcPrChange w:id="20227"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4667122" w14:textId="77777777" w:rsidR="00FF195B" w:rsidRPr="00FF195B" w:rsidRDefault="00FF195B" w:rsidP="00FF195B">
            <w:pPr>
              <w:spacing w:after="0"/>
              <w:jc w:val="right"/>
              <w:rPr>
                <w:ins w:id="20228" w:author="Steve Barbeaux" w:date="2022-10-10T12:49:00Z"/>
                <w:rFonts w:ascii="Calibri" w:hAnsi="Calibri" w:cs="Calibri"/>
                <w:color w:val="000000"/>
                <w:szCs w:val="22"/>
                <w:rPrChange w:id="20229" w:author="Steve Barbeaux" w:date="2022-10-10T12:49:00Z">
                  <w:rPr>
                    <w:ins w:id="20230" w:author="Steve Barbeaux" w:date="2022-10-10T12:49:00Z"/>
                  </w:rPr>
                </w:rPrChange>
              </w:rPr>
              <w:pPrChange w:id="20231" w:author="Steve Barbeaux" w:date="2022-10-10T12:49:00Z">
                <w:pPr>
                  <w:jc w:val="right"/>
                </w:pPr>
              </w:pPrChange>
            </w:pPr>
          </w:p>
        </w:tc>
        <w:tc>
          <w:tcPr>
            <w:tcW w:w="760" w:type="dxa"/>
            <w:tcBorders>
              <w:top w:val="nil"/>
              <w:left w:val="single" w:sz="4" w:space="0" w:color="auto"/>
              <w:bottom w:val="nil"/>
              <w:right w:val="nil"/>
            </w:tcBorders>
            <w:shd w:val="clear" w:color="auto" w:fill="auto"/>
            <w:noWrap/>
            <w:vAlign w:val="bottom"/>
            <w:hideMark/>
            <w:tcPrChange w:id="20232" w:author="Steve Barbeaux" w:date="2022-10-10T12:49:00Z">
              <w:tcPr>
                <w:tcW w:w="0" w:type="auto"/>
                <w:tcBorders>
                  <w:top w:val="nil"/>
                  <w:left w:val="single" w:sz="4" w:space="0" w:color="auto"/>
                  <w:bottom w:val="nil"/>
                  <w:right w:val="nil"/>
                </w:tcBorders>
                <w:shd w:val="clear" w:color="auto" w:fill="auto"/>
                <w:noWrap/>
                <w:tcMar>
                  <w:top w:w="15" w:type="dxa"/>
                  <w:left w:w="15" w:type="dxa"/>
                  <w:bottom w:w="0" w:type="dxa"/>
                  <w:right w:w="15" w:type="dxa"/>
                </w:tcMar>
                <w:vAlign w:val="bottom"/>
                <w:hideMark/>
              </w:tcPr>
            </w:tcPrChange>
          </w:tcPr>
          <w:p w14:paraId="390EE890" w14:textId="77777777" w:rsidR="00FF195B" w:rsidRPr="00FF195B" w:rsidRDefault="00FF195B" w:rsidP="00FF195B">
            <w:pPr>
              <w:spacing w:after="0"/>
              <w:jc w:val="right"/>
              <w:rPr>
                <w:ins w:id="20233" w:author="Steve Barbeaux" w:date="2022-10-10T12:49:00Z"/>
                <w:rFonts w:ascii="Calibri" w:hAnsi="Calibri" w:cs="Calibri"/>
                <w:color w:val="000000"/>
                <w:szCs w:val="22"/>
                <w:rPrChange w:id="20234" w:author="Steve Barbeaux" w:date="2022-10-10T12:49:00Z">
                  <w:rPr>
                    <w:ins w:id="20235" w:author="Steve Barbeaux" w:date="2022-10-10T12:49:00Z"/>
                  </w:rPr>
                </w:rPrChange>
              </w:rPr>
              <w:pPrChange w:id="20236" w:author="Steve Barbeaux" w:date="2022-10-10T12:49:00Z">
                <w:pPr>
                  <w:jc w:val="right"/>
                </w:pPr>
              </w:pPrChange>
            </w:pPr>
            <w:ins w:id="20237" w:author="Steve Barbeaux" w:date="2022-10-10T12:49:00Z">
              <w:r w:rsidRPr="00FF195B">
                <w:rPr>
                  <w:rFonts w:ascii="Calibri" w:hAnsi="Calibri" w:cs="Calibri"/>
                  <w:color w:val="000000"/>
                  <w:szCs w:val="22"/>
                  <w:rPrChange w:id="20238" w:author="Steve Barbeaux" w:date="2022-10-10T12:49:00Z">
                    <w:rPr/>
                  </w:rPrChange>
                </w:rPr>
                <w:t>0.4</w:t>
              </w:r>
            </w:ins>
          </w:p>
        </w:tc>
      </w:tr>
      <w:tr w:rsidR="00FF195B" w:rsidRPr="00FF195B" w14:paraId="38C35246" w14:textId="77777777" w:rsidTr="00FF195B">
        <w:trPr>
          <w:trHeight w:val="300"/>
          <w:ins w:id="20239" w:author="Steve Barbeaux" w:date="2022-10-10T12:49:00Z"/>
          <w:trPrChange w:id="20240" w:author="Steve Barbeaux" w:date="2022-10-10T12:49:00Z">
            <w:trPr>
              <w:trHeight w:val="300"/>
            </w:trPr>
          </w:trPrChange>
        </w:trPr>
        <w:tc>
          <w:tcPr>
            <w:tcW w:w="3000" w:type="dxa"/>
            <w:tcBorders>
              <w:top w:val="nil"/>
              <w:left w:val="nil"/>
              <w:bottom w:val="nil"/>
              <w:right w:val="nil"/>
            </w:tcBorders>
            <w:shd w:val="clear" w:color="auto" w:fill="auto"/>
            <w:noWrap/>
            <w:vAlign w:val="bottom"/>
            <w:hideMark/>
            <w:tcPrChange w:id="20241"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8802C5D" w14:textId="77777777" w:rsidR="00FF195B" w:rsidRPr="00FF195B" w:rsidRDefault="00FF195B" w:rsidP="00FF195B">
            <w:pPr>
              <w:spacing w:after="0"/>
              <w:rPr>
                <w:ins w:id="20242" w:author="Steve Barbeaux" w:date="2022-10-10T12:49:00Z"/>
                <w:rFonts w:ascii="Calibri" w:hAnsi="Calibri" w:cs="Calibri"/>
                <w:color w:val="000000"/>
                <w:szCs w:val="22"/>
                <w:rPrChange w:id="20243" w:author="Steve Barbeaux" w:date="2022-10-10T12:49:00Z">
                  <w:rPr>
                    <w:ins w:id="20244" w:author="Steve Barbeaux" w:date="2022-10-10T12:49:00Z"/>
                  </w:rPr>
                </w:rPrChange>
              </w:rPr>
              <w:pPrChange w:id="20245" w:author="Steve Barbeaux" w:date="2022-10-10T12:49:00Z">
                <w:pPr/>
              </w:pPrChange>
            </w:pPr>
            <w:ins w:id="20246" w:author="Steve Barbeaux" w:date="2022-10-10T12:49:00Z">
              <w:r w:rsidRPr="00FF195B">
                <w:rPr>
                  <w:rFonts w:ascii="Calibri" w:hAnsi="Calibri" w:cs="Calibri"/>
                  <w:color w:val="000000"/>
                  <w:szCs w:val="22"/>
                  <w:rPrChange w:id="20247" w:author="Steve Barbeaux" w:date="2022-10-10T12:49:00Z">
                    <w:rPr/>
                  </w:rPrChange>
                </w:rPr>
                <w:t xml:space="preserve">rockfish, </w:t>
              </w:r>
              <w:proofErr w:type="spellStart"/>
              <w:r w:rsidRPr="00FF195B">
                <w:rPr>
                  <w:rFonts w:ascii="Calibri" w:hAnsi="Calibri" w:cs="Calibri"/>
                  <w:color w:val="000000"/>
                  <w:szCs w:val="22"/>
                  <w:rPrChange w:id="20248" w:author="Steve Barbeaux" w:date="2022-10-10T12:49:00Z">
                    <w:rPr/>
                  </w:rPrChange>
                </w:rPr>
                <w:t>thornyhead</w:t>
              </w:r>
              <w:proofErr w:type="spellEnd"/>
              <w:r w:rsidRPr="00FF195B">
                <w:rPr>
                  <w:rFonts w:ascii="Calibri" w:hAnsi="Calibri" w:cs="Calibri"/>
                  <w:color w:val="000000"/>
                  <w:szCs w:val="22"/>
                  <w:rPrChange w:id="20249" w:author="Steve Barbeaux" w:date="2022-10-10T12:49:00Z">
                    <w:rPr/>
                  </w:rPrChange>
                </w:rPr>
                <w:t xml:space="preserve"> (idiots)</w:t>
              </w:r>
            </w:ins>
          </w:p>
        </w:tc>
        <w:tc>
          <w:tcPr>
            <w:tcW w:w="1720" w:type="dxa"/>
            <w:tcBorders>
              <w:top w:val="nil"/>
              <w:left w:val="nil"/>
              <w:bottom w:val="nil"/>
              <w:right w:val="nil"/>
            </w:tcBorders>
            <w:shd w:val="clear" w:color="auto" w:fill="auto"/>
            <w:noWrap/>
            <w:vAlign w:val="bottom"/>
            <w:hideMark/>
            <w:tcPrChange w:id="20250"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832E252" w14:textId="77777777" w:rsidR="00FF195B" w:rsidRPr="00FF195B" w:rsidRDefault="00FF195B" w:rsidP="00FF195B">
            <w:pPr>
              <w:spacing w:after="0"/>
              <w:jc w:val="right"/>
              <w:rPr>
                <w:ins w:id="20251" w:author="Steve Barbeaux" w:date="2022-10-10T12:49:00Z"/>
                <w:rFonts w:ascii="Calibri" w:hAnsi="Calibri" w:cs="Calibri"/>
                <w:color w:val="000000"/>
                <w:szCs w:val="22"/>
                <w:rPrChange w:id="20252" w:author="Steve Barbeaux" w:date="2022-10-10T12:49:00Z">
                  <w:rPr>
                    <w:ins w:id="20253" w:author="Steve Barbeaux" w:date="2022-10-10T12:49:00Z"/>
                  </w:rPr>
                </w:rPrChange>
              </w:rPr>
              <w:pPrChange w:id="20254" w:author="Steve Barbeaux" w:date="2022-10-10T12:49:00Z">
                <w:pPr>
                  <w:jc w:val="right"/>
                </w:pPr>
              </w:pPrChange>
            </w:pPr>
            <w:ins w:id="20255" w:author="Steve Barbeaux" w:date="2022-10-10T12:49:00Z">
              <w:r w:rsidRPr="00FF195B">
                <w:rPr>
                  <w:rFonts w:ascii="Calibri" w:hAnsi="Calibri" w:cs="Calibri"/>
                  <w:color w:val="000000"/>
                  <w:szCs w:val="22"/>
                  <w:rPrChange w:id="20256" w:author="Steve Barbeaux" w:date="2022-10-10T12:49:00Z">
                    <w:rPr/>
                  </w:rPrChange>
                </w:rPr>
                <w:t>0.0</w:t>
              </w:r>
            </w:ins>
          </w:p>
        </w:tc>
        <w:tc>
          <w:tcPr>
            <w:tcW w:w="900" w:type="dxa"/>
            <w:tcBorders>
              <w:top w:val="nil"/>
              <w:left w:val="nil"/>
              <w:bottom w:val="nil"/>
              <w:right w:val="nil"/>
            </w:tcBorders>
            <w:shd w:val="clear" w:color="auto" w:fill="auto"/>
            <w:noWrap/>
            <w:vAlign w:val="bottom"/>
            <w:hideMark/>
            <w:tcPrChange w:id="20257"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3214B6B" w14:textId="77777777" w:rsidR="00FF195B" w:rsidRPr="00FF195B" w:rsidRDefault="00FF195B" w:rsidP="00FF195B">
            <w:pPr>
              <w:spacing w:after="0"/>
              <w:jc w:val="right"/>
              <w:rPr>
                <w:ins w:id="20258" w:author="Steve Barbeaux" w:date="2022-10-10T12:49:00Z"/>
                <w:rFonts w:ascii="Calibri" w:hAnsi="Calibri" w:cs="Calibri"/>
                <w:color w:val="000000"/>
                <w:szCs w:val="22"/>
                <w:rPrChange w:id="20259" w:author="Steve Barbeaux" w:date="2022-10-10T12:49:00Z">
                  <w:rPr>
                    <w:ins w:id="20260" w:author="Steve Barbeaux" w:date="2022-10-10T12:49:00Z"/>
                  </w:rPr>
                </w:rPrChange>
              </w:rPr>
              <w:pPrChange w:id="20261" w:author="Steve Barbeaux" w:date="2022-10-10T12:49:00Z">
                <w:pPr>
                  <w:jc w:val="right"/>
                </w:pPr>
              </w:pPrChange>
            </w:pPr>
            <w:ins w:id="20262" w:author="Steve Barbeaux" w:date="2022-10-10T12:49:00Z">
              <w:r w:rsidRPr="00FF195B">
                <w:rPr>
                  <w:rFonts w:ascii="Calibri" w:hAnsi="Calibri" w:cs="Calibri"/>
                  <w:color w:val="000000"/>
                  <w:szCs w:val="22"/>
                  <w:rPrChange w:id="20263" w:author="Steve Barbeaux" w:date="2022-10-10T12:49:00Z">
                    <w:rPr/>
                  </w:rPrChange>
                </w:rPr>
                <w:t>0.1</w:t>
              </w:r>
            </w:ins>
          </w:p>
        </w:tc>
        <w:tc>
          <w:tcPr>
            <w:tcW w:w="800" w:type="dxa"/>
            <w:tcBorders>
              <w:top w:val="nil"/>
              <w:left w:val="nil"/>
              <w:bottom w:val="nil"/>
              <w:right w:val="nil"/>
            </w:tcBorders>
            <w:shd w:val="clear" w:color="auto" w:fill="auto"/>
            <w:noWrap/>
            <w:vAlign w:val="bottom"/>
            <w:hideMark/>
            <w:tcPrChange w:id="20264"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F57035E" w14:textId="77777777" w:rsidR="00FF195B" w:rsidRPr="00FF195B" w:rsidRDefault="00FF195B" w:rsidP="00FF195B">
            <w:pPr>
              <w:spacing w:after="0"/>
              <w:jc w:val="right"/>
              <w:rPr>
                <w:ins w:id="20265" w:author="Steve Barbeaux" w:date="2022-10-10T12:49:00Z"/>
                <w:rFonts w:ascii="Calibri" w:hAnsi="Calibri" w:cs="Calibri"/>
                <w:color w:val="000000"/>
                <w:szCs w:val="22"/>
                <w:rPrChange w:id="20266" w:author="Steve Barbeaux" w:date="2022-10-10T12:49:00Z">
                  <w:rPr>
                    <w:ins w:id="20267" w:author="Steve Barbeaux" w:date="2022-10-10T12:49:00Z"/>
                  </w:rPr>
                </w:rPrChange>
              </w:rPr>
              <w:pPrChange w:id="20268" w:author="Steve Barbeaux" w:date="2022-10-10T12:49:00Z">
                <w:pPr>
                  <w:jc w:val="right"/>
                </w:pPr>
              </w:pPrChange>
            </w:pPr>
          </w:p>
        </w:tc>
        <w:tc>
          <w:tcPr>
            <w:tcW w:w="900" w:type="dxa"/>
            <w:tcBorders>
              <w:top w:val="nil"/>
              <w:left w:val="nil"/>
              <w:bottom w:val="nil"/>
              <w:right w:val="nil"/>
            </w:tcBorders>
            <w:shd w:val="clear" w:color="auto" w:fill="auto"/>
            <w:noWrap/>
            <w:vAlign w:val="bottom"/>
            <w:hideMark/>
            <w:tcPrChange w:id="20269"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828E92B" w14:textId="77777777" w:rsidR="00FF195B" w:rsidRPr="00FF195B" w:rsidRDefault="00FF195B" w:rsidP="00FF195B">
            <w:pPr>
              <w:spacing w:after="0"/>
              <w:rPr>
                <w:ins w:id="20270" w:author="Steve Barbeaux" w:date="2022-10-10T12:49:00Z"/>
                <w:sz w:val="20"/>
                <w:rPrChange w:id="20271" w:author="Steve Barbeaux" w:date="2022-10-10T12:49:00Z">
                  <w:rPr>
                    <w:ins w:id="20272" w:author="Steve Barbeaux" w:date="2022-10-10T12:49:00Z"/>
                  </w:rPr>
                </w:rPrChange>
              </w:rPr>
              <w:pPrChange w:id="20273" w:author="Steve Barbeaux" w:date="2022-10-10T12:49:00Z">
                <w:pPr/>
              </w:pPrChange>
            </w:pPr>
          </w:p>
        </w:tc>
        <w:tc>
          <w:tcPr>
            <w:tcW w:w="900" w:type="dxa"/>
            <w:tcBorders>
              <w:top w:val="nil"/>
              <w:left w:val="nil"/>
              <w:bottom w:val="nil"/>
              <w:right w:val="nil"/>
            </w:tcBorders>
            <w:shd w:val="clear" w:color="auto" w:fill="auto"/>
            <w:noWrap/>
            <w:vAlign w:val="bottom"/>
            <w:hideMark/>
            <w:tcPrChange w:id="20274"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485F40F" w14:textId="77777777" w:rsidR="00FF195B" w:rsidRPr="00FF195B" w:rsidRDefault="00FF195B" w:rsidP="00FF195B">
            <w:pPr>
              <w:spacing w:after="0"/>
              <w:jc w:val="right"/>
              <w:rPr>
                <w:ins w:id="20275" w:author="Steve Barbeaux" w:date="2022-10-10T12:49:00Z"/>
                <w:rFonts w:ascii="Calibri" w:hAnsi="Calibri" w:cs="Calibri"/>
                <w:color w:val="000000"/>
                <w:szCs w:val="22"/>
                <w:rPrChange w:id="20276" w:author="Steve Barbeaux" w:date="2022-10-10T12:49:00Z">
                  <w:rPr>
                    <w:ins w:id="20277" w:author="Steve Barbeaux" w:date="2022-10-10T12:49:00Z"/>
                  </w:rPr>
                </w:rPrChange>
              </w:rPr>
              <w:pPrChange w:id="20278" w:author="Steve Barbeaux" w:date="2022-10-10T12:49:00Z">
                <w:pPr>
                  <w:jc w:val="right"/>
                </w:pPr>
              </w:pPrChange>
            </w:pPr>
            <w:ins w:id="20279" w:author="Steve Barbeaux" w:date="2022-10-10T12:49:00Z">
              <w:r w:rsidRPr="00FF195B">
                <w:rPr>
                  <w:rFonts w:ascii="Calibri" w:hAnsi="Calibri" w:cs="Calibri"/>
                  <w:color w:val="000000"/>
                  <w:szCs w:val="22"/>
                  <w:rPrChange w:id="20280" w:author="Steve Barbeaux" w:date="2022-10-10T12:49:00Z">
                    <w:rPr/>
                  </w:rPrChange>
                </w:rPr>
                <w:t>0.2</w:t>
              </w:r>
            </w:ins>
          </w:p>
        </w:tc>
        <w:tc>
          <w:tcPr>
            <w:tcW w:w="760" w:type="dxa"/>
            <w:tcBorders>
              <w:top w:val="nil"/>
              <w:left w:val="single" w:sz="4" w:space="0" w:color="auto"/>
              <w:bottom w:val="nil"/>
              <w:right w:val="nil"/>
            </w:tcBorders>
            <w:shd w:val="clear" w:color="auto" w:fill="auto"/>
            <w:noWrap/>
            <w:vAlign w:val="bottom"/>
            <w:hideMark/>
            <w:tcPrChange w:id="20281" w:author="Steve Barbeaux" w:date="2022-10-10T12:49:00Z">
              <w:tcPr>
                <w:tcW w:w="0" w:type="auto"/>
                <w:tcBorders>
                  <w:top w:val="nil"/>
                  <w:left w:val="single" w:sz="4" w:space="0" w:color="auto"/>
                  <w:bottom w:val="nil"/>
                  <w:right w:val="nil"/>
                </w:tcBorders>
                <w:shd w:val="clear" w:color="auto" w:fill="auto"/>
                <w:noWrap/>
                <w:tcMar>
                  <w:top w:w="15" w:type="dxa"/>
                  <w:left w:w="15" w:type="dxa"/>
                  <w:bottom w:w="0" w:type="dxa"/>
                  <w:right w:w="15" w:type="dxa"/>
                </w:tcMar>
                <w:vAlign w:val="bottom"/>
                <w:hideMark/>
              </w:tcPr>
            </w:tcPrChange>
          </w:tcPr>
          <w:p w14:paraId="71F0AA54" w14:textId="77777777" w:rsidR="00FF195B" w:rsidRPr="00FF195B" w:rsidRDefault="00FF195B" w:rsidP="00FF195B">
            <w:pPr>
              <w:spacing w:after="0"/>
              <w:jc w:val="right"/>
              <w:rPr>
                <w:ins w:id="20282" w:author="Steve Barbeaux" w:date="2022-10-10T12:49:00Z"/>
                <w:rFonts w:ascii="Calibri" w:hAnsi="Calibri" w:cs="Calibri"/>
                <w:color w:val="000000"/>
                <w:szCs w:val="22"/>
                <w:rPrChange w:id="20283" w:author="Steve Barbeaux" w:date="2022-10-10T12:49:00Z">
                  <w:rPr>
                    <w:ins w:id="20284" w:author="Steve Barbeaux" w:date="2022-10-10T12:49:00Z"/>
                  </w:rPr>
                </w:rPrChange>
              </w:rPr>
              <w:pPrChange w:id="20285" w:author="Steve Barbeaux" w:date="2022-10-10T12:49:00Z">
                <w:pPr>
                  <w:jc w:val="right"/>
                </w:pPr>
              </w:pPrChange>
            </w:pPr>
            <w:ins w:id="20286" w:author="Steve Barbeaux" w:date="2022-10-10T12:49:00Z">
              <w:r w:rsidRPr="00FF195B">
                <w:rPr>
                  <w:rFonts w:ascii="Calibri" w:hAnsi="Calibri" w:cs="Calibri"/>
                  <w:color w:val="000000"/>
                  <w:szCs w:val="22"/>
                  <w:rPrChange w:id="20287" w:author="Steve Barbeaux" w:date="2022-10-10T12:49:00Z">
                    <w:rPr/>
                  </w:rPrChange>
                </w:rPr>
                <w:t>0.4</w:t>
              </w:r>
            </w:ins>
          </w:p>
        </w:tc>
      </w:tr>
      <w:tr w:rsidR="00FF195B" w:rsidRPr="00FF195B" w14:paraId="2F934A74" w14:textId="77777777" w:rsidTr="00FF195B">
        <w:trPr>
          <w:trHeight w:val="300"/>
          <w:ins w:id="20288" w:author="Steve Barbeaux" w:date="2022-10-10T12:49:00Z"/>
          <w:trPrChange w:id="20289" w:author="Steve Barbeaux" w:date="2022-10-10T12:49:00Z">
            <w:trPr>
              <w:trHeight w:val="300"/>
            </w:trPr>
          </w:trPrChange>
        </w:trPr>
        <w:tc>
          <w:tcPr>
            <w:tcW w:w="3000" w:type="dxa"/>
            <w:tcBorders>
              <w:top w:val="nil"/>
              <w:left w:val="nil"/>
              <w:bottom w:val="nil"/>
              <w:right w:val="nil"/>
            </w:tcBorders>
            <w:shd w:val="clear" w:color="auto" w:fill="auto"/>
            <w:noWrap/>
            <w:vAlign w:val="bottom"/>
            <w:hideMark/>
            <w:tcPrChange w:id="20290"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83827B7" w14:textId="77777777" w:rsidR="00FF195B" w:rsidRPr="00FF195B" w:rsidRDefault="00FF195B" w:rsidP="00FF195B">
            <w:pPr>
              <w:spacing w:after="0"/>
              <w:rPr>
                <w:ins w:id="20291" w:author="Steve Barbeaux" w:date="2022-10-10T12:49:00Z"/>
                <w:rFonts w:ascii="Calibri" w:hAnsi="Calibri" w:cs="Calibri"/>
                <w:color w:val="000000"/>
                <w:szCs w:val="22"/>
                <w:rPrChange w:id="20292" w:author="Steve Barbeaux" w:date="2022-10-10T12:49:00Z">
                  <w:rPr>
                    <w:ins w:id="20293" w:author="Steve Barbeaux" w:date="2022-10-10T12:49:00Z"/>
                  </w:rPr>
                </w:rPrChange>
              </w:rPr>
              <w:pPrChange w:id="20294" w:author="Steve Barbeaux" w:date="2022-10-10T12:49:00Z">
                <w:pPr/>
              </w:pPrChange>
            </w:pPr>
            <w:ins w:id="20295" w:author="Steve Barbeaux" w:date="2022-10-10T12:49:00Z">
              <w:r w:rsidRPr="00FF195B">
                <w:rPr>
                  <w:rFonts w:ascii="Calibri" w:hAnsi="Calibri" w:cs="Calibri"/>
                  <w:color w:val="000000"/>
                  <w:szCs w:val="22"/>
                  <w:rPrChange w:id="20296" w:author="Steve Barbeaux" w:date="2022-10-10T12:49:00Z">
                    <w:rPr/>
                  </w:rPrChange>
                </w:rPr>
                <w:t xml:space="preserve">rockfish, </w:t>
              </w:r>
              <w:proofErr w:type="spellStart"/>
              <w:r w:rsidRPr="00FF195B">
                <w:rPr>
                  <w:rFonts w:ascii="Calibri" w:hAnsi="Calibri" w:cs="Calibri"/>
                  <w:color w:val="000000"/>
                  <w:szCs w:val="22"/>
                  <w:rPrChange w:id="20297" w:author="Steve Barbeaux" w:date="2022-10-10T12:49:00Z">
                    <w:rPr/>
                  </w:rPrChange>
                </w:rPr>
                <w:t>shortraker</w:t>
              </w:r>
              <w:proofErr w:type="spellEnd"/>
            </w:ins>
          </w:p>
        </w:tc>
        <w:tc>
          <w:tcPr>
            <w:tcW w:w="1720" w:type="dxa"/>
            <w:tcBorders>
              <w:top w:val="nil"/>
              <w:left w:val="nil"/>
              <w:bottom w:val="nil"/>
              <w:right w:val="nil"/>
            </w:tcBorders>
            <w:shd w:val="clear" w:color="auto" w:fill="auto"/>
            <w:noWrap/>
            <w:vAlign w:val="bottom"/>
            <w:hideMark/>
            <w:tcPrChange w:id="20298"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D585A9D" w14:textId="77777777" w:rsidR="00FF195B" w:rsidRPr="00FF195B" w:rsidRDefault="00FF195B" w:rsidP="00FF195B">
            <w:pPr>
              <w:spacing w:after="0"/>
              <w:rPr>
                <w:ins w:id="20299" w:author="Steve Barbeaux" w:date="2022-10-10T12:49:00Z"/>
                <w:rFonts w:ascii="Calibri" w:hAnsi="Calibri" w:cs="Calibri"/>
                <w:color w:val="000000"/>
                <w:szCs w:val="22"/>
                <w:rPrChange w:id="20300" w:author="Steve Barbeaux" w:date="2022-10-10T12:49:00Z">
                  <w:rPr>
                    <w:ins w:id="20301" w:author="Steve Barbeaux" w:date="2022-10-10T12:49:00Z"/>
                  </w:rPr>
                </w:rPrChange>
              </w:rPr>
              <w:pPrChange w:id="20302" w:author="Steve Barbeaux" w:date="2022-10-10T12:49:00Z">
                <w:pPr/>
              </w:pPrChange>
            </w:pPr>
          </w:p>
        </w:tc>
        <w:tc>
          <w:tcPr>
            <w:tcW w:w="900" w:type="dxa"/>
            <w:tcBorders>
              <w:top w:val="nil"/>
              <w:left w:val="nil"/>
              <w:bottom w:val="nil"/>
              <w:right w:val="nil"/>
            </w:tcBorders>
            <w:shd w:val="clear" w:color="auto" w:fill="auto"/>
            <w:noWrap/>
            <w:vAlign w:val="bottom"/>
            <w:hideMark/>
            <w:tcPrChange w:id="20303"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1992FA6" w14:textId="77777777" w:rsidR="00FF195B" w:rsidRPr="00FF195B" w:rsidRDefault="00FF195B" w:rsidP="00FF195B">
            <w:pPr>
              <w:spacing w:after="0"/>
              <w:jc w:val="right"/>
              <w:rPr>
                <w:ins w:id="20304" w:author="Steve Barbeaux" w:date="2022-10-10T12:49:00Z"/>
                <w:rFonts w:ascii="Calibri" w:hAnsi="Calibri" w:cs="Calibri"/>
                <w:color w:val="000000"/>
                <w:szCs w:val="22"/>
                <w:rPrChange w:id="20305" w:author="Steve Barbeaux" w:date="2022-10-10T12:49:00Z">
                  <w:rPr>
                    <w:ins w:id="20306" w:author="Steve Barbeaux" w:date="2022-10-10T12:49:00Z"/>
                  </w:rPr>
                </w:rPrChange>
              </w:rPr>
              <w:pPrChange w:id="20307" w:author="Steve Barbeaux" w:date="2022-10-10T12:49:00Z">
                <w:pPr>
                  <w:jc w:val="right"/>
                </w:pPr>
              </w:pPrChange>
            </w:pPr>
            <w:ins w:id="20308" w:author="Steve Barbeaux" w:date="2022-10-10T12:49:00Z">
              <w:r w:rsidRPr="00FF195B">
                <w:rPr>
                  <w:rFonts w:ascii="Calibri" w:hAnsi="Calibri" w:cs="Calibri"/>
                  <w:color w:val="000000"/>
                  <w:szCs w:val="22"/>
                  <w:rPrChange w:id="20309" w:author="Steve Barbeaux" w:date="2022-10-10T12:49:00Z">
                    <w:rPr/>
                  </w:rPrChange>
                </w:rPr>
                <w:t>0.2</w:t>
              </w:r>
            </w:ins>
          </w:p>
        </w:tc>
        <w:tc>
          <w:tcPr>
            <w:tcW w:w="800" w:type="dxa"/>
            <w:tcBorders>
              <w:top w:val="nil"/>
              <w:left w:val="nil"/>
              <w:bottom w:val="nil"/>
              <w:right w:val="nil"/>
            </w:tcBorders>
            <w:shd w:val="clear" w:color="auto" w:fill="auto"/>
            <w:noWrap/>
            <w:vAlign w:val="bottom"/>
            <w:hideMark/>
            <w:tcPrChange w:id="20310"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CC5BB64" w14:textId="77777777" w:rsidR="00FF195B" w:rsidRPr="00FF195B" w:rsidRDefault="00FF195B" w:rsidP="00FF195B">
            <w:pPr>
              <w:spacing w:after="0"/>
              <w:jc w:val="right"/>
              <w:rPr>
                <w:ins w:id="20311" w:author="Steve Barbeaux" w:date="2022-10-10T12:49:00Z"/>
                <w:rFonts w:ascii="Calibri" w:hAnsi="Calibri" w:cs="Calibri"/>
                <w:color w:val="000000"/>
                <w:szCs w:val="22"/>
                <w:rPrChange w:id="20312" w:author="Steve Barbeaux" w:date="2022-10-10T12:49:00Z">
                  <w:rPr>
                    <w:ins w:id="20313" w:author="Steve Barbeaux" w:date="2022-10-10T12:49:00Z"/>
                  </w:rPr>
                </w:rPrChange>
              </w:rPr>
              <w:pPrChange w:id="20314" w:author="Steve Barbeaux" w:date="2022-10-10T12:49:00Z">
                <w:pPr>
                  <w:jc w:val="right"/>
                </w:pPr>
              </w:pPrChange>
            </w:pPr>
          </w:p>
        </w:tc>
        <w:tc>
          <w:tcPr>
            <w:tcW w:w="900" w:type="dxa"/>
            <w:tcBorders>
              <w:top w:val="nil"/>
              <w:left w:val="nil"/>
              <w:bottom w:val="nil"/>
              <w:right w:val="nil"/>
            </w:tcBorders>
            <w:shd w:val="clear" w:color="auto" w:fill="auto"/>
            <w:noWrap/>
            <w:vAlign w:val="bottom"/>
            <w:hideMark/>
            <w:tcPrChange w:id="20315"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8B294C4" w14:textId="77777777" w:rsidR="00FF195B" w:rsidRPr="00FF195B" w:rsidRDefault="00FF195B" w:rsidP="00FF195B">
            <w:pPr>
              <w:spacing w:after="0"/>
              <w:jc w:val="right"/>
              <w:rPr>
                <w:ins w:id="20316" w:author="Steve Barbeaux" w:date="2022-10-10T12:49:00Z"/>
                <w:rFonts w:ascii="Calibri" w:hAnsi="Calibri" w:cs="Calibri"/>
                <w:color w:val="000000"/>
                <w:szCs w:val="22"/>
                <w:rPrChange w:id="20317" w:author="Steve Barbeaux" w:date="2022-10-10T12:49:00Z">
                  <w:rPr>
                    <w:ins w:id="20318" w:author="Steve Barbeaux" w:date="2022-10-10T12:49:00Z"/>
                  </w:rPr>
                </w:rPrChange>
              </w:rPr>
              <w:pPrChange w:id="20319" w:author="Steve Barbeaux" w:date="2022-10-10T12:49:00Z">
                <w:pPr>
                  <w:jc w:val="right"/>
                </w:pPr>
              </w:pPrChange>
            </w:pPr>
            <w:ins w:id="20320" w:author="Steve Barbeaux" w:date="2022-10-10T12:49:00Z">
              <w:r w:rsidRPr="00FF195B">
                <w:rPr>
                  <w:rFonts w:ascii="Calibri" w:hAnsi="Calibri" w:cs="Calibri"/>
                  <w:color w:val="000000"/>
                  <w:szCs w:val="22"/>
                  <w:rPrChange w:id="20321" w:author="Steve Barbeaux" w:date="2022-10-10T12:49:00Z">
                    <w:rPr/>
                  </w:rPrChange>
                </w:rPr>
                <w:t>0.0</w:t>
              </w:r>
            </w:ins>
          </w:p>
        </w:tc>
        <w:tc>
          <w:tcPr>
            <w:tcW w:w="900" w:type="dxa"/>
            <w:tcBorders>
              <w:top w:val="nil"/>
              <w:left w:val="nil"/>
              <w:bottom w:val="nil"/>
              <w:right w:val="nil"/>
            </w:tcBorders>
            <w:shd w:val="clear" w:color="auto" w:fill="auto"/>
            <w:noWrap/>
            <w:vAlign w:val="bottom"/>
            <w:hideMark/>
            <w:tcPrChange w:id="20322"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601E7D7" w14:textId="77777777" w:rsidR="00FF195B" w:rsidRPr="00FF195B" w:rsidRDefault="00FF195B" w:rsidP="00FF195B">
            <w:pPr>
              <w:spacing w:after="0"/>
              <w:jc w:val="right"/>
              <w:rPr>
                <w:ins w:id="20323" w:author="Steve Barbeaux" w:date="2022-10-10T12:49:00Z"/>
                <w:rFonts w:ascii="Calibri" w:hAnsi="Calibri" w:cs="Calibri"/>
                <w:color w:val="000000"/>
                <w:szCs w:val="22"/>
                <w:rPrChange w:id="20324" w:author="Steve Barbeaux" w:date="2022-10-10T12:49:00Z">
                  <w:rPr>
                    <w:ins w:id="20325" w:author="Steve Barbeaux" w:date="2022-10-10T12:49:00Z"/>
                  </w:rPr>
                </w:rPrChange>
              </w:rPr>
              <w:pPrChange w:id="20326" w:author="Steve Barbeaux" w:date="2022-10-10T12:49:00Z">
                <w:pPr>
                  <w:jc w:val="right"/>
                </w:pPr>
              </w:pPrChange>
            </w:pPr>
            <w:ins w:id="20327" w:author="Steve Barbeaux" w:date="2022-10-10T12:49:00Z">
              <w:r w:rsidRPr="00FF195B">
                <w:rPr>
                  <w:rFonts w:ascii="Calibri" w:hAnsi="Calibri" w:cs="Calibri"/>
                  <w:color w:val="000000"/>
                  <w:szCs w:val="22"/>
                  <w:rPrChange w:id="20328" w:author="Steve Barbeaux" w:date="2022-10-10T12:49:00Z">
                    <w:rPr/>
                  </w:rPrChange>
                </w:rPr>
                <w:t>0.1</w:t>
              </w:r>
            </w:ins>
          </w:p>
        </w:tc>
        <w:tc>
          <w:tcPr>
            <w:tcW w:w="760" w:type="dxa"/>
            <w:tcBorders>
              <w:top w:val="nil"/>
              <w:left w:val="single" w:sz="4" w:space="0" w:color="auto"/>
              <w:bottom w:val="nil"/>
              <w:right w:val="nil"/>
            </w:tcBorders>
            <w:shd w:val="clear" w:color="auto" w:fill="auto"/>
            <w:noWrap/>
            <w:vAlign w:val="bottom"/>
            <w:hideMark/>
            <w:tcPrChange w:id="20329" w:author="Steve Barbeaux" w:date="2022-10-10T12:49:00Z">
              <w:tcPr>
                <w:tcW w:w="0" w:type="auto"/>
                <w:tcBorders>
                  <w:top w:val="nil"/>
                  <w:left w:val="single" w:sz="4" w:space="0" w:color="auto"/>
                  <w:bottom w:val="nil"/>
                  <w:right w:val="nil"/>
                </w:tcBorders>
                <w:shd w:val="clear" w:color="auto" w:fill="auto"/>
                <w:noWrap/>
                <w:tcMar>
                  <w:top w:w="15" w:type="dxa"/>
                  <w:left w:w="15" w:type="dxa"/>
                  <w:bottom w:w="0" w:type="dxa"/>
                  <w:right w:w="15" w:type="dxa"/>
                </w:tcMar>
                <w:vAlign w:val="bottom"/>
                <w:hideMark/>
              </w:tcPr>
            </w:tcPrChange>
          </w:tcPr>
          <w:p w14:paraId="6227E544" w14:textId="77777777" w:rsidR="00FF195B" w:rsidRPr="00FF195B" w:rsidRDefault="00FF195B" w:rsidP="00FF195B">
            <w:pPr>
              <w:spacing w:after="0"/>
              <w:jc w:val="right"/>
              <w:rPr>
                <w:ins w:id="20330" w:author="Steve Barbeaux" w:date="2022-10-10T12:49:00Z"/>
                <w:rFonts w:ascii="Calibri" w:hAnsi="Calibri" w:cs="Calibri"/>
                <w:color w:val="000000"/>
                <w:szCs w:val="22"/>
                <w:rPrChange w:id="20331" w:author="Steve Barbeaux" w:date="2022-10-10T12:49:00Z">
                  <w:rPr>
                    <w:ins w:id="20332" w:author="Steve Barbeaux" w:date="2022-10-10T12:49:00Z"/>
                  </w:rPr>
                </w:rPrChange>
              </w:rPr>
              <w:pPrChange w:id="20333" w:author="Steve Barbeaux" w:date="2022-10-10T12:49:00Z">
                <w:pPr>
                  <w:jc w:val="right"/>
                </w:pPr>
              </w:pPrChange>
            </w:pPr>
            <w:ins w:id="20334" w:author="Steve Barbeaux" w:date="2022-10-10T12:49:00Z">
              <w:r w:rsidRPr="00FF195B">
                <w:rPr>
                  <w:rFonts w:ascii="Calibri" w:hAnsi="Calibri" w:cs="Calibri"/>
                  <w:color w:val="000000"/>
                  <w:szCs w:val="22"/>
                  <w:rPrChange w:id="20335" w:author="Steve Barbeaux" w:date="2022-10-10T12:49:00Z">
                    <w:rPr/>
                  </w:rPrChange>
                </w:rPr>
                <w:t>0.3</w:t>
              </w:r>
            </w:ins>
          </w:p>
        </w:tc>
      </w:tr>
      <w:tr w:rsidR="00FF195B" w:rsidRPr="00FF195B" w14:paraId="1302C105" w14:textId="77777777" w:rsidTr="00FF195B">
        <w:trPr>
          <w:trHeight w:val="300"/>
          <w:ins w:id="20336" w:author="Steve Barbeaux" w:date="2022-10-10T12:49:00Z"/>
          <w:trPrChange w:id="20337" w:author="Steve Barbeaux" w:date="2022-10-10T12:49:00Z">
            <w:trPr>
              <w:trHeight w:val="300"/>
            </w:trPr>
          </w:trPrChange>
        </w:trPr>
        <w:tc>
          <w:tcPr>
            <w:tcW w:w="3000" w:type="dxa"/>
            <w:tcBorders>
              <w:top w:val="nil"/>
              <w:left w:val="nil"/>
              <w:bottom w:val="nil"/>
              <w:right w:val="nil"/>
            </w:tcBorders>
            <w:shd w:val="clear" w:color="auto" w:fill="auto"/>
            <w:noWrap/>
            <w:vAlign w:val="bottom"/>
            <w:hideMark/>
            <w:tcPrChange w:id="20338"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09C1B6F" w14:textId="77777777" w:rsidR="00FF195B" w:rsidRPr="00FF195B" w:rsidRDefault="00FF195B" w:rsidP="00FF195B">
            <w:pPr>
              <w:spacing w:after="0"/>
              <w:rPr>
                <w:ins w:id="20339" w:author="Steve Barbeaux" w:date="2022-10-10T12:49:00Z"/>
                <w:rFonts w:ascii="Calibri" w:hAnsi="Calibri" w:cs="Calibri"/>
                <w:color w:val="000000"/>
                <w:szCs w:val="22"/>
                <w:rPrChange w:id="20340" w:author="Steve Barbeaux" w:date="2022-10-10T12:49:00Z">
                  <w:rPr>
                    <w:ins w:id="20341" w:author="Steve Barbeaux" w:date="2022-10-10T12:49:00Z"/>
                  </w:rPr>
                </w:rPrChange>
              </w:rPr>
              <w:pPrChange w:id="20342" w:author="Steve Barbeaux" w:date="2022-10-10T12:49:00Z">
                <w:pPr/>
              </w:pPrChange>
            </w:pPr>
            <w:ins w:id="20343" w:author="Steve Barbeaux" w:date="2022-10-10T12:49:00Z">
              <w:r w:rsidRPr="00FF195B">
                <w:rPr>
                  <w:rFonts w:ascii="Calibri" w:hAnsi="Calibri" w:cs="Calibri"/>
                  <w:color w:val="000000"/>
                  <w:szCs w:val="22"/>
                  <w:rPrChange w:id="20344" w:author="Steve Barbeaux" w:date="2022-10-10T12:49:00Z">
                    <w:rPr/>
                  </w:rPrChange>
                </w:rPr>
                <w:t>rockfish, dusky</w:t>
              </w:r>
            </w:ins>
          </w:p>
        </w:tc>
        <w:tc>
          <w:tcPr>
            <w:tcW w:w="1720" w:type="dxa"/>
            <w:tcBorders>
              <w:top w:val="nil"/>
              <w:left w:val="nil"/>
              <w:bottom w:val="nil"/>
              <w:right w:val="nil"/>
            </w:tcBorders>
            <w:shd w:val="clear" w:color="auto" w:fill="auto"/>
            <w:noWrap/>
            <w:vAlign w:val="bottom"/>
            <w:hideMark/>
            <w:tcPrChange w:id="20345"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FD53C41" w14:textId="77777777" w:rsidR="00FF195B" w:rsidRPr="00FF195B" w:rsidRDefault="00FF195B" w:rsidP="00FF195B">
            <w:pPr>
              <w:spacing w:after="0"/>
              <w:rPr>
                <w:ins w:id="20346" w:author="Steve Barbeaux" w:date="2022-10-10T12:49:00Z"/>
                <w:rFonts w:ascii="Calibri" w:hAnsi="Calibri" w:cs="Calibri"/>
                <w:color w:val="000000"/>
                <w:szCs w:val="22"/>
                <w:rPrChange w:id="20347" w:author="Steve Barbeaux" w:date="2022-10-10T12:49:00Z">
                  <w:rPr>
                    <w:ins w:id="20348" w:author="Steve Barbeaux" w:date="2022-10-10T12:49:00Z"/>
                  </w:rPr>
                </w:rPrChange>
              </w:rPr>
              <w:pPrChange w:id="20349" w:author="Steve Barbeaux" w:date="2022-10-10T12:49:00Z">
                <w:pPr/>
              </w:pPrChange>
            </w:pPr>
          </w:p>
        </w:tc>
        <w:tc>
          <w:tcPr>
            <w:tcW w:w="900" w:type="dxa"/>
            <w:tcBorders>
              <w:top w:val="nil"/>
              <w:left w:val="nil"/>
              <w:bottom w:val="nil"/>
              <w:right w:val="nil"/>
            </w:tcBorders>
            <w:shd w:val="clear" w:color="auto" w:fill="auto"/>
            <w:noWrap/>
            <w:vAlign w:val="bottom"/>
            <w:hideMark/>
            <w:tcPrChange w:id="20350"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27555AA" w14:textId="77777777" w:rsidR="00FF195B" w:rsidRPr="00FF195B" w:rsidRDefault="00FF195B" w:rsidP="00FF195B">
            <w:pPr>
              <w:spacing w:after="0"/>
              <w:rPr>
                <w:ins w:id="20351" w:author="Steve Barbeaux" w:date="2022-10-10T12:49:00Z"/>
                <w:sz w:val="20"/>
                <w:rPrChange w:id="20352" w:author="Steve Barbeaux" w:date="2022-10-10T12:49:00Z">
                  <w:rPr>
                    <w:ins w:id="20353" w:author="Steve Barbeaux" w:date="2022-10-10T12:49:00Z"/>
                  </w:rPr>
                </w:rPrChange>
              </w:rPr>
              <w:pPrChange w:id="20354" w:author="Steve Barbeaux" w:date="2022-10-10T12:49:00Z">
                <w:pPr/>
              </w:pPrChange>
            </w:pPr>
          </w:p>
        </w:tc>
        <w:tc>
          <w:tcPr>
            <w:tcW w:w="800" w:type="dxa"/>
            <w:tcBorders>
              <w:top w:val="nil"/>
              <w:left w:val="nil"/>
              <w:bottom w:val="nil"/>
              <w:right w:val="nil"/>
            </w:tcBorders>
            <w:shd w:val="clear" w:color="auto" w:fill="auto"/>
            <w:noWrap/>
            <w:vAlign w:val="bottom"/>
            <w:hideMark/>
            <w:tcPrChange w:id="20355"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A64429C" w14:textId="77777777" w:rsidR="00FF195B" w:rsidRPr="00FF195B" w:rsidRDefault="00FF195B" w:rsidP="00FF195B">
            <w:pPr>
              <w:spacing w:after="0"/>
              <w:rPr>
                <w:ins w:id="20356" w:author="Steve Barbeaux" w:date="2022-10-10T12:49:00Z"/>
                <w:sz w:val="20"/>
                <w:rPrChange w:id="20357" w:author="Steve Barbeaux" w:date="2022-10-10T12:49:00Z">
                  <w:rPr>
                    <w:ins w:id="20358" w:author="Steve Barbeaux" w:date="2022-10-10T12:49:00Z"/>
                  </w:rPr>
                </w:rPrChange>
              </w:rPr>
              <w:pPrChange w:id="20359" w:author="Steve Barbeaux" w:date="2022-10-10T12:49:00Z">
                <w:pPr/>
              </w:pPrChange>
            </w:pPr>
          </w:p>
        </w:tc>
        <w:tc>
          <w:tcPr>
            <w:tcW w:w="900" w:type="dxa"/>
            <w:tcBorders>
              <w:top w:val="nil"/>
              <w:left w:val="nil"/>
              <w:bottom w:val="nil"/>
              <w:right w:val="nil"/>
            </w:tcBorders>
            <w:shd w:val="clear" w:color="auto" w:fill="auto"/>
            <w:noWrap/>
            <w:vAlign w:val="bottom"/>
            <w:hideMark/>
            <w:tcPrChange w:id="20360"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35C2B39" w14:textId="77777777" w:rsidR="00FF195B" w:rsidRPr="00FF195B" w:rsidRDefault="00FF195B" w:rsidP="00FF195B">
            <w:pPr>
              <w:spacing w:after="0"/>
              <w:rPr>
                <w:ins w:id="20361" w:author="Steve Barbeaux" w:date="2022-10-10T12:49:00Z"/>
                <w:sz w:val="20"/>
                <w:rPrChange w:id="20362" w:author="Steve Barbeaux" w:date="2022-10-10T12:49:00Z">
                  <w:rPr>
                    <w:ins w:id="20363" w:author="Steve Barbeaux" w:date="2022-10-10T12:49:00Z"/>
                  </w:rPr>
                </w:rPrChange>
              </w:rPr>
              <w:pPrChange w:id="20364" w:author="Steve Barbeaux" w:date="2022-10-10T12:49:00Z">
                <w:pPr/>
              </w:pPrChange>
            </w:pPr>
          </w:p>
        </w:tc>
        <w:tc>
          <w:tcPr>
            <w:tcW w:w="900" w:type="dxa"/>
            <w:tcBorders>
              <w:top w:val="nil"/>
              <w:left w:val="nil"/>
              <w:bottom w:val="nil"/>
              <w:right w:val="nil"/>
            </w:tcBorders>
            <w:shd w:val="clear" w:color="auto" w:fill="auto"/>
            <w:noWrap/>
            <w:vAlign w:val="bottom"/>
            <w:hideMark/>
            <w:tcPrChange w:id="20365"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1F2E74C" w14:textId="77777777" w:rsidR="00FF195B" w:rsidRPr="00FF195B" w:rsidRDefault="00FF195B" w:rsidP="00FF195B">
            <w:pPr>
              <w:spacing w:after="0"/>
              <w:jc w:val="right"/>
              <w:rPr>
                <w:ins w:id="20366" w:author="Steve Barbeaux" w:date="2022-10-10T12:49:00Z"/>
                <w:rFonts w:ascii="Calibri" w:hAnsi="Calibri" w:cs="Calibri"/>
                <w:color w:val="000000"/>
                <w:szCs w:val="22"/>
                <w:rPrChange w:id="20367" w:author="Steve Barbeaux" w:date="2022-10-10T12:49:00Z">
                  <w:rPr>
                    <w:ins w:id="20368" w:author="Steve Barbeaux" w:date="2022-10-10T12:49:00Z"/>
                  </w:rPr>
                </w:rPrChange>
              </w:rPr>
              <w:pPrChange w:id="20369" w:author="Steve Barbeaux" w:date="2022-10-10T12:49:00Z">
                <w:pPr>
                  <w:jc w:val="right"/>
                </w:pPr>
              </w:pPrChange>
            </w:pPr>
            <w:ins w:id="20370" w:author="Steve Barbeaux" w:date="2022-10-10T12:49:00Z">
              <w:r w:rsidRPr="00FF195B">
                <w:rPr>
                  <w:rFonts w:ascii="Calibri" w:hAnsi="Calibri" w:cs="Calibri"/>
                  <w:color w:val="000000"/>
                  <w:szCs w:val="22"/>
                  <w:rPrChange w:id="20371" w:author="Steve Barbeaux" w:date="2022-10-10T12:49:00Z">
                    <w:rPr/>
                  </w:rPrChange>
                </w:rPr>
                <w:t>0.2</w:t>
              </w:r>
            </w:ins>
          </w:p>
        </w:tc>
        <w:tc>
          <w:tcPr>
            <w:tcW w:w="760" w:type="dxa"/>
            <w:tcBorders>
              <w:top w:val="nil"/>
              <w:left w:val="single" w:sz="4" w:space="0" w:color="auto"/>
              <w:bottom w:val="nil"/>
              <w:right w:val="nil"/>
            </w:tcBorders>
            <w:shd w:val="clear" w:color="auto" w:fill="auto"/>
            <w:noWrap/>
            <w:vAlign w:val="bottom"/>
            <w:hideMark/>
            <w:tcPrChange w:id="20372" w:author="Steve Barbeaux" w:date="2022-10-10T12:49:00Z">
              <w:tcPr>
                <w:tcW w:w="0" w:type="auto"/>
                <w:tcBorders>
                  <w:top w:val="nil"/>
                  <w:left w:val="single" w:sz="4" w:space="0" w:color="auto"/>
                  <w:bottom w:val="nil"/>
                  <w:right w:val="nil"/>
                </w:tcBorders>
                <w:shd w:val="clear" w:color="auto" w:fill="auto"/>
                <w:noWrap/>
                <w:tcMar>
                  <w:top w:w="15" w:type="dxa"/>
                  <w:left w:w="15" w:type="dxa"/>
                  <w:bottom w:w="0" w:type="dxa"/>
                  <w:right w:w="15" w:type="dxa"/>
                </w:tcMar>
                <w:vAlign w:val="bottom"/>
                <w:hideMark/>
              </w:tcPr>
            </w:tcPrChange>
          </w:tcPr>
          <w:p w14:paraId="6EA03449" w14:textId="77777777" w:rsidR="00FF195B" w:rsidRPr="00FF195B" w:rsidRDefault="00FF195B" w:rsidP="00FF195B">
            <w:pPr>
              <w:spacing w:after="0"/>
              <w:jc w:val="right"/>
              <w:rPr>
                <w:ins w:id="20373" w:author="Steve Barbeaux" w:date="2022-10-10T12:49:00Z"/>
                <w:rFonts w:ascii="Calibri" w:hAnsi="Calibri" w:cs="Calibri"/>
                <w:color w:val="000000"/>
                <w:szCs w:val="22"/>
                <w:rPrChange w:id="20374" w:author="Steve Barbeaux" w:date="2022-10-10T12:49:00Z">
                  <w:rPr>
                    <w:ins w:id="20375" w:author="Steve Barbeaux" w:date="2022-10-10T12:49:00Z"/>
                  </w:rPr>
                </w:rPrChange>
              </w:rPr>
              <w:pPrChange w:id="20376" w:author="Steve Barbeaux" w:date="2022-10-10T12:49:00Z">
                <w:pPr>
                  <w:jc w:val="right"/>
                </w:pPr>
              </w:pPrChange>
            </w:pPr>
            <w:ins w:id="20377" w:author="Steve Barbeaux" w:date="2022-10-10T12:49:00Z">
              <w:r w:rsidRPr="00FF195B">
                <w:rPr>
                  <w:rFonts w:ascii="Calibri" w:hAnsi="Calibri" w:cs="Calibri"/>
                  <w:color w:val="000000"/>
                  <w:szCs w:val="22"/>
                  <w:rPrChange w:id="20378" w:author="Steve Barbeaux" w:date="2022-10-10T12:49:00Z">
                    <w:rPr/>
                  </w:rPrChange>
                </w:rPr>
                <w:t>0.2</w:t>
              </w:r>
            </w:ins>
          </w:p>
        </w:tc>
      </w:tr>
      <w:tr w:rsidR="00FF195B" w:rsidRPr="00FF195B" w14:paraId="2AFC15C2" w14:textId="77777777" w:rsidTr="00FF195B">
        <w:trPr>
          <w:trHeight w:val="300"/>
          <w:ins w:id="20379" w:author="Steve Barbeaux" w:date="2022-10-10T12:49:00Z"/>
          <w:trPrChange w:id="20380" w:author="Steve Barbeaux" w:date="2022-10-10T12:49:00Z">
            <w:trPr>
              <w:trHeight w:val="300"/>
            </w:trPr>
          </w:trPrChange>
        </w:trPr>
        <w:tc>
          <w:tcPr>
            <w:tcW w:w="3000" w:type="dxa"/>
            <w:tcBorders>
              <w:top w:val="nil"/>
              <w:left w:val="nil"/>
              <w:bottom w:val="nil"/>
              <w:right w:val="nil"/>
            </w:tcBorders>
            <w:shd w:val="clear" w:color="auto" w:fill="auto"/>
            <w:noWrap/>
            <w:vAlign w:val="bottom"/>
            <w:hideMark/>
            <w:tcPrChange w:id="20381"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BB390E4" w14:textId="77777777" w:rsidR="00FF195B" w:rsidRPr="00FF195B" w:rsidRDefault="00FF195B" w:rsidP="00FF195B">
            <w:pPr>
              <w:spacing w:after="0"/>
              <w:rPr>
                <w:ins w:id="20382" w:author="Steve Barbeaux" w:date="2022-10-10T12:49:00Z"/>
                <w:rFonts w:ascii="Calibri" w:hAnsi="Calibri" w:cs="Calibri"/>
                <w:color w:val="000000"/>
                <w:szCs w:val="22"/>
                <w:rPrChange w:id="20383" w:author="Steve Barbeaux" w:date="2022-10-10T12:49:00Z">
                  <w:rPr>
                    <w:ins w:id="20384" w:author="Steve Barbeaux" w:date="2022-10-10T12:49:00Z"/>
                  </w:rPr>
                </w:rPrChange>
              </w:rPr>
              <w:pPrChange w:id="20385" w:author="Steve Barbeaux" w:date="2022-10-10T12:49:00Z">
                <w:pPr/>
              </w:pPrChange>
            </w:pPr>
            <w:ins w:id="20386" w:author="Steve Barbeaux" w:date="2022-10-10T12:49:00Z">
              <w:r w:rsidRPr="00FF195B">
                <w:rPr>
                  <w:rFonts w:ascii="Calibri" w:hAnsi="Calibri" w:cs="Calibri"/>
                  <w:color w:val="000000"/>
                  <w:szCs w:val="22"/>
                  <w:rPrChange w:id="20387" w:author="Steve Barbeaux" w:date="2022-10-10T12:49:00Z">
                    <w:rPr/>
                  </w:rPrChange>
                </w:rPr>
                <w:t>squid, majestic</w:t>
              </w:r>
            </w:ins>
          </w:p>
        </w:tc>
        <w:tc>
          <w:tcPr>
            <w:tcW w:w="1720" w:type="dxa"/>
            <w:tcBorders>
              <w:top w:val="nil"/>
              <w:left w:val="nil"/>
              <w:bottom w:val="nil"/>
              <w:right w:val="nil"/>
            </w:tcBorders>
            <w:shd w:val="clear" w:color="auto" w:fill="auto"/>
            <w:noWrap/>
            <w:vAlign w:val="bottom"/>
            <w:hideMark/>
            <w:tcPrChange w:id="20388"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2CA5DE2" w14:textId="77777777" w:rsidR="00FF195B" w:rsidRPr="00FF195B" w:rsidRDefault="00FF195B" w:rsidP="00FF195B">
            <w:pPr>
              <w:spacing w:after="0"/>
              <w:rPr>
                <w:ins w:id="20389" w:author="Steve Barbeaux" w:date="2022-10-10T12:49:00Z"/>
                <w:rFonts w:ascii="Calibri" w:hAnsi="Calibri" w:cs="Calibri"/>
                <w:color w:val="000000"/>
                <w:szCs w:val="22"/>
                <w:rPrChange w:id="20390" w:author="Steve Barbeaux" w:date="2022-10-10T12:49:00Z">
                  <w:rPr>
                    <w:ins w:id="20391" w:author="Steve Barbeaux" w:date="2022-10-10T12:49:00Z"/>
                  </w:rPr>
                </w:rPrChange>
              </w:rPr>
              <w:pPrChange w:id="20392" w:author="Steve Barbeaux" w:date="2022-10-10T12:49:00Z">
                <w:pPr/>
              </w:pPrChange>
            </w:pPr>
          </w:p>
        </w:tc>
        <w:tc>
          <w:tcPr>
            <w:tcW w:w="900" w:type="dxa"/>
            <w:tcBorders>
              <w:top w:val="nil"/>
              <w:left w:val="nil"/>
              <w:bottom w:val="nil"/>
              <w:right w:val="nil"/>
            </w:tcBorders>
            <w:shd w:val="clear" w:color="auto" w:fill="auto"/>
            <w:noWrap/>
            <w:vAlign w:val="bottom"/>
            <w:hideMark/>
            <w:tcPrChange w:id="20393"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880860A" w14:textId="77777777" w:rsidR="00FF195B" w:rsidRPr="00FF195B" w:rsidRDefault="00FF195B" w:rsidP="00FF195B">
            <w:pPr>
              <w:spacing w:after="0"/>
              <w:jc w:val="right"/>
              <w:rPr>
                <w:ins w:id="20394" w:author="Steve Barbeaux" w:date="2022-10-10T12:49:00Z"/>
                <w:rFonts w:ascii="Calibri" w:hAnsi="Calibri" w:cs="Calibri"/>
                <w:color w:val="000000"/>
                <w:szCs w:val="22"/>
                <w:rPrChange w:id="20395" w:author="Steve Barbeaux" w:date="2022-10-10T12:49:00Z">
                  <w:rPr>
                    <w:ins w:id="20396" w:author="Steve Barbeaux" w:date="2022-10-10T12:49:00Z"/>
                  </w:rPr>
                </w:rPrChange>
              </w:rPr>
              <w:pPrChange w:id="20397" w:author="Steve Barbeaux" w:date="2022-10-10T12:49:00Z">
                <w:pPr>
                  <w:jc w:val="right"/>
                </w:pPr>
              </w:pPrChange>
            </w:pPr>
            <w:ins w:id="20398" w:author="Steve Barbeaux" w:date="2022-10-10T12:49:00Z">
              <w:r w:rsidRPr="00FF195B">
                <w:rPr>
                  <w:rFonts w:ascii="Calibri" w:hAnsi="Calibri" w:cs="Calibri"/>
                  <w:color w:val="000000"/>
                  <w:szCs w:val="22"/>
                  <w:rPrChange w:id="20399" w:author="Steve Barbeaux" w:date="2022-10-10T12:49:00Z">
                    <w:rPr/>
                  </w:rPrChange>
                </w:rPr>
                <w:t>0.1</w:t>
              </w:r>
            </w:ins>
          </w:p>
        </w:tc>
        <w:tc>
          <w:tcPr>
            <w:tcW w:w="800" w:type="dxa"/>
            <w:tcBorders>
              <w:top w:val="nil"/>
              <w:left w:val="nil"/>
              <w:bottom w:val="nil"/>
              <w:right w:val="nil"/>
            </w:tcBorders>
            <w:shd w:val="clear" w:color="auto" w:fill="auto"/>
            <w:noWrap/>
            <w:vAlign w:val="bottom"/>
            <w:hideMark/>
            <w:tcPrChange w:id="20400"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5A2E66E" w14:textId="77777777" w:rsidR="00FF195B" w:rsidRPr="00FF195B" w:rsidRDefault="00FF195B" w:rsidP="00FF195B">
            <w:pPr>
              <w:spacing w:after="0"/>
              <w:jc w:val="right"/>
              <w:rPr>
                <w:ins w:id="20401" w:author="Steve Barbeaux" w:date="2022-10-10T12:49:00Z"/>
                <w:rFonts w:ascii="Calibri" w:hAnsi="Calibri" w:cs="Calibri"/>
                <w:color w:val="000000"/>
                <w:szCs w:val="22"/>
                <w:rPrChange w:id="20402" w:author="Steve Barbeaux" w:date="2022-10-10T12:49:00Z">
                  <w:rPr>
                    <w:ins w:id="20403" w:author="Steve Barbeaux" w:date="2022-10-10T12:49:00Z"/>
                  </w:rPr>
                </w:rPrChange>
              </w:rPr>
              <w:pPrChange w:id="20404" w:author="Steve Barbeaux" w:date="2022-10-10T12:49:00Z">
                <w:pPr>
                  <w:jc w:val="right"/>
                </w:pPr>
              </w:pPrChange>
            </w:pPr>
          </w:p>
        </w:tc>
        <w:tc>
          <w:tcPr>
            <w:tcW w:w="900" w:type="dxa"/>
            <w:tcBorders>
              <w:top w:val="nil"/>
              <w:left w:val="nil"/>
              <w:bottom w:val="nil"/>
              <w:right w:val="nil"/>
            </w:tcBorders>
            <w:shd w:val="clear" w:color="auto" w:fill="auto"/>
            <w:noWrap/>
            <w:vAlign w:val="bottom"/>
            <w:hideMark/>
            <w:tcPrChange w:id="20405"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56ED7AA" w14:textId="77777777" w:rsidR="00FF195B" w:rsidRPr="00FF195B" w:rsidRDefault="00FF195B" w:rsidP="00FF195B">
            <w:pPr>
              <w:spacing w:after="0"/>
              <w:rPr>
                <w:ins w:id="20406" w:author="Steve Barbeaux" w:date="2022-10-10T12:49:00Z"/>
                <w:sz w:val="20"/>
                <w:rPrChange w:id="20407" w:author="Steve Barbeaux" w:date="2022-10-10T12:49:00Z">
                  <w:rPr>
                    <w:ins w:id="20408" w:author="Steve Barbeaux" w:date="2022-10-10T12:49:00Z"/>
                  </w:rPr>
                </w:rPrChange>
              </w:rPr>
              <w:pPrChange w:id="20409" w:author="Steve Barbeaux" w:date="2022-10-10T12:49:00Z">
                <w:pPr/>
              </w:pPrChange>
            </w:pPr>
          </w:p>
        </w:tc>
        <w:tc>
          <w:tcPr>
            <w:tcW w:w="900" w:type="dxa"/>
            <w:tcBorders>
              <w:top w:val="nil"/>
              <w:left w:val="nil"/>
              <w:bottom w:val="nil"/>
              <w:right w:val="nil"/>
            </w:tcBorders>
            <w:shd w:val="clear" w:color="auto" w:fill="auto"/>
            <w:noWrap/>
            <w:vAlign w:val="bottom"/>
            <w:hideMark/>
            <w:tcPrChange w:id="20410"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8545618" w14:textId="77777777" w:rsidR="00FF195B" w:rsidRPr="00FF195B" w:rsidRDefault="00FF195B" w:rsidP="00FF195B">
            <w:pPr>
              <w:spacing w:after="0"/>
              <w:rPr>
                <w:ins w:id="20411" w:author="Steve Barbeaux" w:date="2022-10-10T12:49:00Z"/>
                <w:sz w:val="20"/>
                <w:rPrChange w:id="20412" w:author="Steve Barbeaux" w:date="2022-10-10T12:49:00Z">
                  <w:rPr>
                    <w:ins w:id="20413" w:author="Steve Barbeaux" w:date="2022-10-10T12:49:00Z"/>
                  </w:rPr>
                </w:rPrChange>
              </w:rPr>
              <w:pPrChange w:id="20414" w:author="Steve Barbeaux" w:date="2022-10-10T12:49:00Z">
                <w:pPr/>
              </w:pPrChange>
            </w:pPr>
          </w:p>
        </w:tc>
        <w:tc>
          <w:tcPr>
            <w:tcW w:w="760" w:type="dxa"/>
            <w:tcBorders>
              <w:top w:val="nil"/>
              <w:left w:val="single" w:sz="4" w:space="0" w:color="auto"/>
              <w:bottom w:val="nil"/>
              <w:right w:val="nil"/>
            </w:tcBorders>
            <w:shd w:val="clear" w:color="auto" w:fill="auto"/>
            <w:noWrap/>
            <w:vAlign w:val="bottom"/>
            <w:hideMark/>
            <w:tcPrChange w:id="20415" w:author="Steve Barbeaux" w:date="2022-10-10T12:49:00Z">
              <w:tcPr>
                <w:tcW w:w="0" w:type="auto"/>
                <w:tcBorders>
                  <w:top w:val="nil"/>
                  <w:left w:val="single" w:sz="4" w:space="0" w:color="auto"/>
                  <w:bottom w:val="nil"/>
                  <w:right w:val="nil"/>
                </w:tcBorders>
                <w:shd w:val="clear" w:color="auto" w:fill="auto"/>
                <w:noWrap/>
                <w:tcMar>
                  <w:top w:w="15" w:type="dxa"/>
                  <w:left w:w="15" w:type="dxa"/>
                  <w:bottom w:w="0" w:type="dxa"/>
                  <w:right w:w="15" w:type="dxa"/>
                </w:tcMar>
                <w:vAlign w:val="bottom"/>
                <w:hideMark/>
              </w:tcPr>
            </w:tcPrChange>
          </w:tcPr>
          <w:p w14:paraId="3677BF8B" w14:textId="77777777" w:rsidR="00FF195B" w:rsidRPr="00FF195B" w:rsidRDefault="00FF195B" w:rsidP="00FF195B">
            <w:pPr>
              <w:spacing w:after="0"/>
              <w:jc w:val="right"/>
              <w:rPr>
                <w:ins w:id="20416" w:author="Steve Barbeaux" w:date="2022-10-10T12:49:00Z"/>
                <w:rFonts w:ascii="Calibri" w:hAnsi="Calibri" w:cs="Calibri"/>
                <w:color w:val="000000"/>
                <w:szCs w:val="22"/>
                <w:rPrChange w:id="20417" w:author="Steve Barbeaux" w:date="2022-10-10T12:49:00Z">
                  <w:rPr>
                    <w:ins w:id="20418" w:author="Steve Barbeaux" w:date="2022-10-10T12:49:00Z"/>
                  </w:rPr>
                </w:rPrChange>
              </w:rPr>
              <w:pPrChange w:id="20419" w:author="Steve Barbeaux" w:date="2022-10-10T12:49:00Z">
                <w:pPr>
                  <w:jc w:val="right"/>
                </w:pPr>
              </w:pPrChange>
            </w:pPr>
            <w:ins w:id="20420" w:author="Steve Barbeaux" w:date="2022-10-10T12:49:00Z">
              <w:r w:rsidRPr="00FF195B">
                <w:rPr>
                  <w:rFonts w:ascii="Calibri" w:hAnsi="Calibri" w:cs="Calibri"/>
                  <w:color w:val="000000"/>
                  <w:szCs w:val="22"/>
                  <w:rPrChange w:id="20421" w:author="Steve Barbeaux" w:date="2022-10-10T12:49:00Z">
                    <w:rPr/>
                  </w:rPrChange>
                </w:rPr>
                <w:t>0.1</w:t>
              </w:r>
            </w:ins>
          </w:p>
        </w:tc>
      </w:tr>
      <w:tr w:rsidR="00FF195B" w:rsidRPr="00FF195B" w14:paraId="33813195" w14:textId="77777777" w:rsidTr="00FF195B">
        <w:trPr>
          <w:trHeight w:val="300"/>
          <w:ins w:id="20422" w:author="Steve Barbeaux" w:date="2022-10-10T12:49:00Z"/>
          <w:trPrChange w:id="20423" w:author="Steve Barbeaux" w:date="2022-10-10T12:49:00Z">
            <w:trPr>
              <w:trHeight w:val="300"/>
            </w:trPr>
          </w:trPrChange>
        </w:trPr>
        <w:tc>
          <w:tcPr>
            <w:tcW w:w="3000" w:type="dxa"/>
            <w:tcBorders>
              <w:top w:val="nil"/>
              <w:left w:val="nil"/>
              <w:bottom w:val="nil"/>
              <w:right w:val="nil"/>
            </w:tcBorders>
            <w:shd w:val="clear" w:color="auto" w:fill="auto"/>
            <w:noWrap/>
            <w:vAlign w:val="bottom"/>
            <w:hideMark/>
            <w:tcPrChange w:id="20424"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3DB7A49" w14:textId="77777777" w:rsidR="00FF195B" w:rsidRPr="00FF195B" w:rsidRDefault="00FF195B" w:rsidP="00FF195B">
            <w:pPr>
              <w:spacing w:after="0"/>
              <w:rPr>
                <w:ins w:id="20425" w:author="Steve Barbeaux" w:date="2022-10-10T12:49:00Z"/>
                <w:rFonts w:ascii="Calibri" w:hAnsi="Calibri" w:cs="Calibri"/>
                <w:color w:val="000000"/>
                <w:szCs w:val="22"/>
                <w:rPrChange w:id="20426" w:author="Steve Barbeaux" w:date="2022-10-10T12:49:00Z">
                  <w:rPr>
                    <w:ins w:id="20427" w:author="Steve Barbeaux" w:date="2022-10-10T12:49:00Z"/>
                  </w:rPr>
                </w:rPrChange>
              </w:rPr>
              <w:pPrChange w:id="20428" w:author="Steve Barbeaux" w:date="2022-10-10T12:49:00Z">
                <w:pPr/>
              </w:pPrChange>
            </w:pPr>
            <w:ins w:id="20429" w:author="Steve Barbeaux" w:date="2022-10-10T12:49:00Z">
              <w:r w:rsidRPr="00FF195B">
                <w:rPr>
                  <w:rFonts w:ascii="Calibri" w:hAnsi="Calibri" w:cs="Calibri"/>
                  <w:color w:val="000000"/>
                  <w:szCs w:val="22"/>
                  <w:rPrChange w:id="20430" w:author="Steve Barbeaux" w:date="2022-10-10T12:49:00Z">
                    <w:rPr/>
                  </w:rPrChange>
                </w:rPr>
                <w:t>sole, rock</w:t>
              </w:r>
            </w:ins>
          </w:p>
        </w:tc>
        <w:tc>
          <w:tcPr>
            <w:tcW w:w="1720" w:type="dxa"/>
            <w:tcBorders>
              <w:top w:val="nil"/>
              <w:left w:val="nil"/>
              <w:bottom w:val="nil"/>
              <w:right w:val="nil"/>
            </w:tcBorders>
            <w:shd w:val="clear" w:color="auto" w:fill="auto"/>
            <w:noWrap/>
            <w:vAlign w:val="bottom"/>
            <w:hideMark/>
            <w:tcPrChange w:id="20431"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5EF0EF3" w14:textId="77777777" w:rsidR="00FF195B" w:rsidRPr="00FF195B" w:rsidRDefault="00FF195B" w:rsidP="00FF195B">
            <w:pPr>
              <w:spacing w:after="0"/>
              <w:jc w:val="right"/>
              <w:rPr>
                <w:ins w:id="20432" w:author="Steve Barbeaux" w:date="2022-10-10T12:49:00Z"/>
                <w:rFonts w:ascii="Calibri" w:hAnsi="Calibri" w:cs="Calibri"/>
                <w:color w:val="000000"/>
                <w:szCs w:val="22"/>
                <w:rPrChange w:id="20433" w:author="Steve Barbeaux" w:date="2022-10-10T12:49:00Z">
                  <w:rPr>
                    <w:ins w:id="20434" w:author="Steve Barbeaux" w:date="2022-10-10T12:49:00Z"/>
                  </w:rPr>
                </w:rPrChange>
              </w:rPr>
              <w:pPrChange w:id="20435" w:author="Steve Barbeaux" w:date="2022-10-10T12:49:00Z">
                <w:pPr>
                  <w:jc w:val="right"/>
                </w:pPr>
              </w:pPrChange>
            </w:pPr>
            <w:ins w:id="20436" w:author="Steve Barbeaux" w:date="2022-10-10T12:49:00Z">
              <w:r w:rsidRPr="00FF195B">
                <w:rPr>
                  <w:rFonts w:ascii="Calibri" w:hAnsi="Calibri" w:cs="Calibri"/>
                  <w:color w:val="000000"/>
                  <w:szCs w:val="22"/>
                  <w:rPrChange w:id="20437" w:author="Steve Barbeaux" w:date="2022-10-10T12:49:00Z">
                    <w:rPr/>
                  </w:rPrChange>
                </w:rPr>
                <w:t>0.0</w:t>
              </w:r>
            </w:ins>
          </w:p>
        </w:tc>
        <w:tc>
          <w:tcPr>
            <w:tcW w:w="900" w:type="dxa"/>
            <w:tcBorders>
              <w:top w:val="nil"/>
              <w:left w:val="nil"/>
              <w:bottom w:val="nil"/>
              <w:right w:val="nil"/>
            </w:tcBorders>
            <w:shd w:val="clear" w:color="auto" w:fill="auto"/>
            <w:noWrap/>
            <w:vAlign w:val="bottom"/>
            <w:hideMark/>
            <w:tcPrChange w:id="20438"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F1D3E3F" w14:textId="77777777" w:rsidR="00FF195B" w:rsidRPr="00FF195B" w:rsidRDefault="00FF195B" w:rsidP="00FF195B">
            <w:pPr>
              <w:spacing w:after="0"/>
              <w:jc w:val="right"/>
              <w:rPr>
                <w:ins w:id="20439" w:author="Steve Barbeaux" w:date="2022-10-10T12:49:00Z"/>
                <w:rFonts w:ascii="Calibri" w:hAnsi="Calibri" w:cs="Calibri"/>
                <w:color w:val="000000"/>
                <w:szCs w:val="22"/>
                <w:rPrChange w:id="20440" w:author="Steve Barbeaux" w:date="2022-10-10T12:49:00Z">
                  <w:rPr>
                    <w:ins w:id="20441" w:author="Steve Barbeaux" w:date="2022-10-10T12:49:00Z"/>
                  </w:rPr>
                </w:rPrChange>
              </w:rPr>
              <w:pPrChange w:id="20442" w:author="Steve Barbeaux" w:date="2022-10-10T12:49:00Z">
                <w:pPr>
                  <w:jc w:val="right"/>
                </w:pPr>
              </w:pPrChange>
            </w:pPr>
          </w:p>
        </w:tc>
        <w:tc>
          <w:tcPr>
            <w:tcW w:w="800" w:type="dxa"/>
            <w:tcBorders>
              <w:top w:val="nil"/>
              <w:left w:val="nil"/>
              <w:bottom w:val="nil"/>
              <w:right w:val="nil"/>
            </w:tcBorders>
            <w:shd w:val="clear" w:color="auto" w:fill="auto"/>
            <w:noWrap/>
            <w:vAlign w:val="bottom"/>
            <w:hideMark/>
            <w:tcPrChange w:id="20443"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FE9B2AF" w14:textId="77777777" w:rsidR="00FF195B" w:rsidRPr="00FF195B" w:rsidRDefault="00FF195B" w:rsidP="00FF195B">
            <w:pPr>
              <w:spacing w:after="0"/>
              <w:rPr>
                <w:ins w:id="20444" w:author="Steve Barbeaux" w:date="2022-10-10T12:49:00Z"/>
                <w:sz w:val="20"/>
                <w:rPrChange w:id="20445" w:author="Steve Barbeaux" w:date="2022-10-10T12:49:00Z">
                  <w:rPr>
                    <w:ins w:id="20446" w:author="Steve Barbeaux" w:date="2022-10-10T12:49:00Z"/>
                  </w:rPr>
                </w:rPrChange>
              </w:rPr>
              <w:pPrChange w:id="20447" w:author="Steve Barbeaux" w:date="2022-10-10T12:49:00Z">
                <w:pPr/>
              </w:pPrChange>
            </w:pPr>
          </w:p>
        </w:tc>
        <w:tc>
          <w:tcPr>
            <w:tcW w:w="900" w:type="dxa"/>
            <w:tcBorders>
              <w:top w:val="nil"/>
              <w:left w:val="nil"/>
              <w:bottom w:val="nil"/>
              <w:right w:val="nil"/>
            </w:tcBorders>
            <w:shd w:val="clear" w:color="auto" w:fill="auto"/>
            <w:noWrap/>
            <w:vAlign w:val="bottom"/>
            <w:hideMark/>
            <w:tcPrChange w:id="20448"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378951B" w14:textId="77777777" w:rsidR="00FF195B" w:rsidRPr="00FF195B" w:rsidRDefault="00FF195B" w:rsidP="00FF195B">
            <w:pPr>
              <w:spacing w:after="0"/>
              <w:rPr>
                <w:ins w:id="20449" w:author="Steve Barbeaux" w:date="2022-10-10T12:49:00Z"/>
                <w:sz w:val="20"/>
                <w:rPrChange w:id="20450" w:author="Steve Barbeaux" w:date="2022-10-10T12:49:00Z">
                  <w:rPr>
                    <w:ins w:id="20451" w:author="Steve Barbeaux" w:date="2022-10-10T12:49:00Z"/>
                  </w:rPr>
                </w:rPrChange>
              </w:rPr>
              <w:pPrChange w:id="20452" w:author="Steve Barbeaux" w:date="2022-10-10T12:49:00Z">
                <w:pPr/>
              </w:pPrChange>
            </w:pPr>
          </w:p>
        </w:tc>
        <w:tc>
          <w:tcPr>
            <w:tcW w:w="900" w:type="dxa"/>
            <w:tcBorders>
              <w:top w:val="nil"/>
              <w:left w:val="nil"/>
              <w:bottom w:val="nil"/>
              <w:right w:val="nil"/>
            </w:tcBorders>
            <w:shd w:val="clear" w:color="auto" w:fill="auto"/>
            <w:noWrap/>
            <w:vAlign w:val="bottom"/>
            <w:hideMark/>
            <w:tcPrChange w:id="20453"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3FCE2C3" w14:textId="77777777" w:rsidR="00FF195B" w:rsidRPr="00FF195B" w:rsidRDefault="00FF195B" w:rsidP="00FF195B">
            <w:pPr>
              <w:spacing w:after="0"/>
              <w:jc w:val="right"/>
              <w:rPr>
                <w:ins w:id="20454" w:author="Steve Barbeaux" w:date="2022-10-10T12:49:00Z"/>
                <w:rFonts w:ascii="Calibri" w:hAnsi="Calibri" w:cs="Calibri"/>
                <w:color w:val="000000"/>
                <w:szCs w:val="22"/>
                <w:rPrChange w:id="20455" w:author="Steve Barbeaux" w:date="2022-10-10T12:49:00Z">
                  <w:rPr>
                    <w:ins w:id="20456" w:author="Steve Barbeaux" w:date="2022-10-10T12:49:00Z"/>
                  </w:rPr>
                </w:rPrChange>
              </w:rPr>
              <w:pPrChange w:id="20457" w:author="Steve Barbeaux" w:date="2022-10-10T12:49:00Z">
                <w:pPr>
                  <w:jc w:val="right"/>
                </w:pPr>
              </w:pPrChange>
            </w:pPr>
            <w:ins w:id="20458" w:author="Steve Barbeaux" w:date="2022-10-10T12:49:00Z">
              <w:r w:rsidRPr="00FF195B">
                <w:rPr>
                  <w:rFonts w:ascii="Calibri" w:hAnsi="Calibri" w:cs="Calibri"/>
                  <w:color w:val="000000"/>
                  <w:szCs w:val="22"/>
                  <w:rPrChange w:id="20459" w:author="Steve Barbeaux" w:date="2022-10-10T12:49:00Z">
                    <w:rPr/>
                  </w:rPrChange>
                </w:rPr>
                <w:t>0.0</w:t>
              </w:r>
            </w:ins>
          </w:p>
        </w:tc>
        <w:tc>
          <w:tcPr>
            <w:tcW w:w="760" w:type="dxa"/>
            <w:tcBorders>
              <w:top w:val="nil"/>
              <w:left w:val="single" w:sz="4" w:space="0" w:color="auto"/>
              <w:bottom w:val="nil"/>
              <w:right w:val="nil"/>
            </w:tcBorders>
            <w:shd w:val="clear" w:color="auto" w:fill="auto"/>
            <w:noWrap/>
            <w:vAlign w:val="bottom"/>
            <w:hideMark/>
            <w:tcPrChange w:id="20460" w:author="Steve Barbeaux" w:date="2022-10-10T12:49:00Z">
              <w:tcPr>
                <w:tcW w:w="0" w:type="auto"/>
                <w:tcBorders>
                  <w:top w:val="nil"/>
                  <w:left w:val="single" w:sz="4" w:space="0" w:color="auto"/>
                  <w:bottom w:val="nil"/>
                  <w:right w:val="nil"/>
                </w:tcBorders>
                <w:shd w:val="clear" w:color="auto" w:fill="auto"/>
                <w:noWrap/>
                <w:tcMar>
                  <w:top w:w="15" w:type="dxa"/>
                  <w:left w:w="15" w:type="dxa"/>
                  <w:bottom w:w="0" w:type="dxa"/>
                  <w:right w:w="15" w:type="dxa"/>
                </w:tcMar>
                <w:vAlign w:val="bottom"/>
                <w:hideMark/>
              </w:tcPr>
            </w:tcPrChange>
          </w:tcPr>
          <w:p w14:paraId="6793FDEC" w14:textId="77777777" w:rsidR="00FF195B" w:rsidRPr="00FF195B" w:rsidRDefault="00FF195B" w:rsidP="00FF195B">
            <w:pPr>
              <w:spacing w:after="0"/>
              <w:jc w:val="right"/>
              <w:rPr>
                <w:ins w:id="20461" w:author="Steve Barbeaux" w:date="2022-10-10T12:49:00Z"/>
                <w:rFonts w:ascii="Calibri" w:hAnsi="Calibri" w:cs="Calibri"/>
                <w:color w:val="000000"/>
                <w:szCs w:val="22"/>
                <w:rPrChange w:id="20462" w:author="Steve Barbeaux" w:date="2022-10-10T12:49:00Z">
                  <w:rPr>
                    <w:ins w:id="20463" w:author="Steve Barbeaux" w:date="2022-10-10T12:49:00Z"/>
                  </w:rPr>
                </w:rPrChange>
              </w:rPr>
              <w:pPrChange w:id="20464" w:author="Steve Barbeaux" w:date="2022-10-10T12:49:00Z">
                <w:pPr>
                  <w:jc w:val="right"/>
                </w:pPr>
              </w:pPrChange>
            </w:pPr>
            <w:ins w:id="20465" w:author="Steve Barbeaux" w:date="2022-10-10T12:49:00Z">
              <w:r w:rsidRPr="00FF195B">
                <w:rPr>
                  <w:rFonts w:ascii="Calibri" w:hAnsi="Calibri" w:cs="Calibri"/>
                  <w:color w:val="000000"/>
                  <w:szCs w:val="22"/>
                  <w:rPrChange w:id="20466" w:author="Steve Barbeaux" w:date="2022-10-10T12:49:00Z">
                    <w:rPr/>
                  </w:rPrChange>
                </w:rPr>
                <w:t>0.1</w:t>
              </w:r>
            </w:ins>
          </w:p>
        </w:tc>
      </w:tr>
      <w:tr w:rsidR="00FF195B" w:rsidRPr="00FF195B" w14:paraId="00370CFC" w14:textId="77777777" w:rsidTr="00FF195B">
        <w:trPr>
          <w:trHeight w:val="300"/>
          <w:ins w:id="20467" w:author="Steve Barbeaux" w:date="2022-10-10T12:49:00Z"/>
          <w:trPrChange w:id="20468" w:author="Steve Barbeaux" w:date="2022-10-10T12:49:00Z">
            <w:trPr>
              <w:trHeight w:val="300"/>
            </w:trPr>
          </w:trPrChange>
        </w:trPr>
        <w:tc>
          <w:tcPr>
            <w:tcW w:w="3000" w:type="dxa"/>
            <w:tcBorders>
              <w:top w:val="nil"/>
              <w:left w:val="nil"/>
              <w:bottom w:val="nil"/>
              <w:right w:val="nil"/>
            </w:tcBorders>
            <w:shd w:val="clear" w:color="auto" w:fill="auto"/>
            <w:noWrap/>
            <w:vAlign w:val="bottom"/>
            <w:hideMark/>
            <w:tcPrChange w:id="20469"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E57FBB7" w14:textId="77777777" w:rsidR="00FF195B" w:rsidRPr="00FF195B" w:rsidRDefault="00FF195B" w:rsidP="00FF195B">
            <w:pPr>
              <w:spacing w:after="0"/>
              <w:rPr>
                <w:ins w:id="20470" w:author="Steve Barbeaux" w:date="2022-10-10T12:49:00Z"/>
                <w:rFonts w:ascii="Calibri" w:hAnsi="Calibri" w:cs="Calibri"/>
                <w:color w:val="000000"/>
                <w:szCs w:val="22"/>
                <w:rPrChange w:id="20471" w:author="Steve Barbeaux" w:date="2022-10-10T12:49:00Z">
                  <w:rPr>
                    <w:ins w:id="20472" w:author="Steve Barbeaux" w:date="2022-10-10T12:49:00Z"/>
                  </w:rPr>
                </w:rPrChange>
              </w:rPr>
              <w:pPrChange w:id="20473" w:author="Steve Barbeaux" w:date="2022-10-10T12:49:00Z">
                <w:pPr/>
              </w:pPrChange>
            </w:pPr>
            <w:ins w:id="20474" w:author="Steve Barbeaux" w:date="2022-10-10T12:49:00Z">
              <w:r w:rsidRPr="00FF195B">
                <w:rPr>
                  <w:rFonts w:ascii="Calibri" w:hAnsi="Calibri" w:cs="Calibri"/>
                  <w:color w:val="000000"/>
                  <w:szCs w:val="22"/>
                  <w:rPrChange w:id="20475" w:author="Steve Barbeaux" w:date="2022-10-10T12:49:00Z">
                    <w:rPr/>
                  </w:rPrChange>
                </w:rPr>
                <w:t>sculpin, other large</w:t>
              </w:r>
            </w:ins>
          </w:p>
        </w:tc>
        <w:tc>
          <w:tcPr>
            <w:tcW w:w="1720" w:type="dxa"/>
            <w:tcBorders>
              <w:top w:val="nil"/>
              <w:left w:val="nil"/>
              <w:bottom w:val="nil"/>
              <w:right w:val="nil"/>
            </w:tcBorders>
            <w:shd w:val="clear" w:color="auto" w:fill="auto"/>
            <w:noWrap/>
            <w:vAlign w:val="bottom"/>
            <w:hideMark/>
            <w:tcPrChange w:id="20476"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0608C7A" w14:textId="77777777" w:rsidR="00FF195B" w:rsidRPr="00FF195B" w:rsidRDefault="00FF195B" w:rsidP="00FF195B">
            <w:pPr>
              <w:spacing w:after="0"/>
              <w:rPr>
                <w:ins w:id="20477" w:author="Steve Barbeaux" w:date="2022-10-10T12:49:00Z"/>
                <w:rFonts w:ascii="Calibri" w:hAnsi="Calibri" w:cs="Calibri"/>
                <w:color w:val="000000"/>
                <w:szCs w:val="22"/>
                <w:rPrChange w:id="20478" w:author="Steve Barbeaux" w:date="2022-10-10T12:49:00Z">
                  <w:rPr>
                    <w:ins w:id="20479" w:author="Steve Barbeaux" w:date="2022-10-10T12:49:00Z"/>
                  </w:rPr>
                </w:rPrChange>
              </w:rPr>
              <w:pPrChange w:id="20480" w:author="Steve Barbeaux" w:date="2022-10-10T12:49:00Z">
                <w:pPr/>
              </w:pPrChange>
            </w:pPr>
          </w:p>
        </w:tc>
        <w:tc>
          <w:tcPr>
            <w:tcW w:w="900" w:type="dxa"/>
            <w:tcBorders>
              <w:top w:val="nil"/>
              <w:left w:val="nil"/>
              <w:bottom w:val="nil"/>
              <w:right w:val="nil"/>
            </w:tcBorders>
            <w:shd w:val="clear" w:color="auto" w:fill="auto"/>
            <w:noWrap/>
            <w:vAlign w:val="bottom"/>
            <w:hideMark/>
            <w:tcPrChange w:id="20481"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2F9D47F" w14:textId="77777777" w:rsidR="00FF195B" w:rsidRPr="00FF195B" w:rsidRDefault="00FF195B" w:rsidP="00FF195B">
            <w:pPr>
              <w:spacing w:after="0"/>
              <w:jc w:val="right"/>
              <w:rPr>
                <w:ins w:id="20482" w:author="Steve Barbeaux" w:date="2022-10-10T12:49:00Z"/>
                <w:rFonts w:ascii="Calibri" w:hAnsi="Calibri" w:cs="Calibri"/>
                <w:color w:val="000000"/>
                <w:szCs w:val="22"/>
                <w:rPrChange w:id="20483" w:author="Steve Barbeaux" w:date="2022-10-10T12:49:00Z">
                  <w:rPr>
                    <w:ins w:id="20484" w:author="Steve Barbeaux" w:date="2022-10-10T12:49:00Z"/>
                  </w:rPr>
                </w:rPrChange>
              </w:rPr>
              <w:pPrChange w:id="20485" w:author="Steve Barbeaux" w:date="2022-10-10T12:49:00Z">
                <w:pPr>
                  <w:jc w:val="right"/>
                </w:pPr>
              </w:pPrChange>
            </w:pPr>
            <w:ins w:id="20486" w:author="Steve Barbeaux" w:date="2022-10-10T12:49:00Z">
              <w:r w:rsidRPr="00FF195B">
                <w:rPr>
                  <w:rFonts w:ascii="Calibri" w:hAnsi="Calibri" w:cs="Calibri"/>
                  <w:color w:val="000000"/>
                  <w:szCs w:val="22"/>
                  <w:rPrChange w:id="20487" w:author="Steve Barbeaux" w:date="2022-10-10T12:49:00Z">
                    <w:rPr/>
                  </w:rPrChange>
                </w:rPr>
                <w:t>0.1</w:t>
              </w:r>
            </w:ins>
          </w:p>
        </w:tc>
        <w:tc>
          <w:tcPr>
            <w:tcW w:w="800" w:type="dxa"/>
            <w:tcBorders>
              <w:top w:val="nil"/>
              <w:left w:val="nil"/>
              <w:bottom w:val="nil"/>
              <w:right w:val="nil"/>
            </w:tcBorders>
            <w:shd w:val="clear" w:color="auto" w:fill="auto"/>
            <w:noWrap/>
            <w:vAlign w:val="bottom"/>
            <w:hideMark/>
            <w:tcPrChange w:id="20488"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55A0479" w14:textId="77777777" w:rsidR="00FF195B" w:rsidRPr="00FF195B" w:rsidRDefault="00FF195B" w:rsidP="00FF195B">
            <w:pPr>
              <w:spacing w:after="0"/>
              <w:jc w:val="right"/>
              <w:rPr>
                <w:ins w:id="20489" w:author="Steve Barbeaux" w:date="2022-10-10T12:49:00Z"/>
                <w:rFonts w:ascii="Calibri" w:hAnsi="Calibri" w:cs="Calibri"/>
                <w:color w:val="000000"/>
                <w:szCs w:val="22"/>
                <w:rPrChange w:id="20490" w:author="Steve Barbeaux" w:date="2022-10-10T12:49:00Z">
                  <w:rPr>
                    <w:ins w:id="20491" w:author="Steve Barbeaux" w:date="2022-10-10T12:49:00Z"/>
                  </w:rPr>
                </w:rPrChange>
              </w:rPr>
              <w:pPrChange w:id="20492" w:author="Steve Barbeaux" w:date="2022-10-10T12:49:00Z">
                <w:pPr>
                  <w:jc w:val="right"/>
                </w:pPr>
              </w:pPrChange>
            </w:pPr>
          </w:p>
        </w:tc>
        <w:tc>
          <w:tcPr>
            <w:tcW w:w="900" w:type="dxa"/>
            <w:tcBorders>
              <w:top w:val="nil"/>
              <w:left w:val="nil"/>
              <w:bottom w:val="nil"/>
              <w:right w:val="nil"/>
            </w:tcBorders>
            <w:shd w:val="clear" w:color="auto" w:fill="auto"/>
            <w:noWrap/>
            <w:vAlign w:val="bottom"/>
            <w:hideMark/>
            <w:tcPrChange w:id="20493"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96A64DC" w14:textId="77777777" w:rsidR="00FF195B" w:rsidRPr="00FF195B" w:rsidRDefault="00FF195B" w:rsidP="00FF195B">
            <w:pPr>
              <w:spacing w:after="0"/>
              <w:rPr>
                <w:ins w:id="20494" w:author="Steve Barbeaux" w:date="2022-10-10T12:49:00Z"/>
                <w:sz w:val="20"/>
                <w:rPrChange w:id="20495" w:author="Steve Barbeaux" w:date="2022-10-10T12:49:00Z">
                  <w:rPr>
                    <w:ins w:id="20496" w:author="Steve Barbeaux" w:date="2022-10-10T12:49:00Z"/>
                  </w:rPr>
                </w:rPrChange>
              </w:rPr>
              <w:pPrChange w:id="20497" w:author="Steve Barbeaux" w:date="2022-10-10T12:49:00Z">
                <w:pPr/>
              </w:pPrChange>
            </w:pPr>
          </w:p>
        </w:tc>
        <w:tc>
          <w:tcPr>
            <w:tcW w:w="900" w:type="dxa"/>
            <w:tcBorders>
              <w:top w:val="nil"/>
              <w:left w:val="nil"/>
              <w:bottom w:val="nil"/>
              <w:right w:val="nil"/>
            </w:tcBorders>
            <w:shd w:val="clear" w:color="auto" w:fill="auto"/>
            <w:noWrap/>
            <w:vAlign w:val="bottom"/>
            <w:hideMark/>
            <w:tcPrChange w:id="20498"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1AC09A9" w14:textId="77777777" w:rsidR="00FF195B" w:rsidRPr="00FF195B" w:rsidRDefault="00FF195B" w:rsidP="00FF195B">
            <w:pPr>
              <w:spacing w:after="0"/>
              <w:rPr>
                <w:ins w:id="20499" w:author="Steve Barbeaux" w:date="2022-10-10T12:49:00Z"/>
                <w:sz w:val="20"/>
                <w:rPrChange w:id="20500" w:author="Steve Barbeaux" w:date="2022-10-10T12:49:00Z">
                  <w:rPr>
                    <w:ins w:id="20501" w:author="Steve Barbeaux" w:date="2022-10-10T12:49:00Z"/>
                  </w:rPr>
                </w:rPrChange>
              </w:rPr>
              <w:pPrChange w:id="20502" w:author="Steve Barbeaux" w:date="2022-10-10T12:49:00Z">
                <w:pPr/>
              </w:pPrChange>
            </w:pPr>
          </w:p>
        </w:tc>
        <w:tc>
          <w:tcPr>
            <w:tcW w:w="760" w:type="dxa"/>
            <w:tcBorders>
              <w:top w:val="nil"/>
              <w:left w:val="single" w:sz="4" w:space="0" w:color="auto"/>
              <w:bottom w:val="nil"/>
              <w:right w:val="nil"/>
            </w:tcBorders>
            <w:shd w:val="clear" w:color="auto" w:fill="auto"/>
            <w:noWrap/>
            <w:vAlign w:val="bottom"/>
            <w:hideMark/>
            <w:tcPrChange w:id="20503" w:author="Steve Barbeaux" w:date="2022-10-10T12:49:00Z">
              <w:tcPr>
                <w:tcW w:w="0" w:type="auto"/>
                <w:tcBorders>
                  <w:top w:val="nil"/>
                  <w:left w:val="single" w:sz="4" w:space="0" w:color="auto"/>
                  <w:bottom w:val="nil"/>
                  <w:right w:val="nil"/>
                </w:tcBorders>
                <w:shd w:val="clear" w:color="auto" w:fill="auto"/>
                <w:noWrap/>
                <w:tcMar>
                  <w:top w:w="15" w:type="dxa"/>
                  <w:left w:w="15" w:type="dxa"/>
                  <w:bottom w:w="0" w:type="dxa"/>
                  <w:right w:w="15" w:type="dxa"/>
                </w:tcMar>
                <w:vAlign w:val="bottom"/>
                <w:hideMark/>
              </w:tcPr>
            </w:tcPrChange>
          </w:tcPr>
          <w:p w14:paraId="4FFB8C02" w14:textId="77777777" w:rsidR="00FF195B" w:rsidRPr="00FF195B" w:rsidRDefault="00FF195B" w:rsidP="00FF195B">
            <w:pPr>
              <w:spacing w:after="0"/>
              <w:jc w:val="right"/>
              <w:rPr>
                <w:ins w:id="20504" w:author="Steve Barbeaux" w:date="2022-10-10T12:49:00Z"/>
                <w:rFonts w:ascii="Calibri" w:hAnsi="Calibri" w:cs="Calibri"/>
                <w:color w:val="000000"/>
                <w:szCs w:val="22"/>
                <w:rPrChange w:id="20505" w:author="Steve Barbeaux" w:date="2022-10-10T12:49:00Z">
                  <w:rPr>
                    <w:ins w:id="20506" w:author="Steve Barbeaux" w:date="2022-10-10T12:49:00Z"/>
                  </w:rPr>
                </w:rPrChange>
              </w:rPr>
              <w:pPrChange w:id="20507" w:author="Steve Barbeaux" w:date="2022-10-10T12:49:00Z">
                <w:pPr>
                  <w:jc w:val="right"/>
                </w:pPr>
              </w:pPrChange>
            </w:pPr>
            <w:ins w:id="20508" w:author="Steve Barbeaux" w:date="2022-10-10T12:49:00Z">
              <w:r w:rsidRPr="00FF195B">
                <w:rPr>
                  <w:rFonts w:ascii="Calibri" w:hAnsi="Calibri" w:cs="Calibri"/>
                  <w:color w:val="000000"/>
                  <w:szCs w:val="22"/>
                  <w:rPrChange w:id="20509" w:author="Steve Barbeaux" w:date="2022-10-10T12:49:00Z">
                    <w:rPr/>
                  </w:rPrChange>
                </w:rPr>
                <w:t>0.1</w:t>
              </w:r>
            </w:ins>
          </w:p>
        </w:tc>
      </w:tr>
      <w:tr w:rsidR="00FF195B" w:rsidRPr="00FF195B" w14:paraId="7559AD8C" w14:textId="77777777" w:rsidTr="00FF195B">
        <w:trPr>
          <w:trHeight w:val="300"/>
          <w:ins w:id="20510" w:author="Steve Barbeaux" w:date="2022-10-10T12:49:00Z"/>
          <w:trPrChange w:id="20511" w:author="Steve Barbeaux" w:date="2022-10-10T12:49:00Z">
            <w:trPr>
              <w:trHeight w:val="300"/>
            </w:trPr>
          </w:trPrChange>
        </w:trPr>
        <w:tc>
          <w:tcPr>
            <w:tcW w:w="3000" w:type="dxa"/>
            <w:tcBorders>
              <w:top w:val="nil"/>
              <w:left w:val="nil"/>
              <w:bottom w:val="nil"/>
              <w:right w:val="nil"/>
            </w:tcBorders>
            <w:shd w:val="clear" w:color="auto" w:fill="auto"/>
            <w:noWrap/>
            <w:vAlign w:val="bottom"/>
            <w:hideMark/>
            <w:tcPrChange w:id="20512"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AF9D45F" w14:textId="77777777" w:rsidR="00FF195B" w:rsidRPr="00FF195B" w:rsidRDefault="00FF195B" w:rsidP="00FF195B">
            <w:pPr>
              <w:spacing w:after="0"/>
              <w:rPr>
                <w:ins w:id="20513" w:author="Steve Barbeaux" w:date="2022-10-10T12:49:00Z"/>
                <w:rFonts w:ascii="Calibri" w:hAnsi="Calibri" w:cs="Calibri"/>
                <w:color w:val="000000"/>
                <w:szCs w:val="22"/>
                <w:rPrChange w:id="20514" w:author="Steve Barbeaux" w:date="2022-10-10T12:49:00Z">
                  <w:rPr>
                    <w:ins w:id="20515" w:author="Steve Barbeaux" w:date="2022-10-10T12:49:00Z"/>
                  </w:rPr>
                </w:rPrChange>
              </w:rPr>
              <w:pPrChange w:id="20516" w:author="Steve Barbeaux" w:date="2022-10-10T12:49:00Z">
                <w:pPr/>
              </w:pPrChange>
            </w:pPr>
            <w:ins w:id="20517" w:author="Steve Barbeaux" w:date="2022-10-10T12:49:00Z">
              <w:r w:rsidRPr="00FF195B">
                <w:rPr>
                  <w:rFonts w:ascii="Calibri" w:hAnsi="Calibri" w:cs="Calibri"/>
                  <w:color w:val="000000"/>
                  <w:szCs w:val="22"/>
                  <w:rPrChange w:id="20518" w:author="Steve Barbeaux" w:date="2022-10-10T12:49:00Z">
                    <w:rPr/>
                  </w:rPrChange>
                </w:rPr>
                <w:t>sole, dover</w:t>
              </w:r>
            </w:ins>
          </w:p>
        </w:tc>
        <w:tc>
          <w:tcPr>
            <w:tcW w:w="1720" w:type="dxa"/>
            <w:tcBorders>
              <w:top w:val="nil"/>
              <w:left w:val="nil"/>
              <w:bottom w:val="nil"/>
              <w:right w:val="nil"/>
            </w:tcBorders>
            <w:shd w:val="clear" w:color="auto" w:fill="auto"/>
            <w:noWrap/>
            <w:vAlign w:val="bottom"/>
            <w:hideMark/>
            <w:tcPrChange w:id="20519"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D551C87" w14:textId="77777777" w:rsidR="00FF195B" w:rsidRPr="00FF195B" w:rsidRDefault="00FF195B" w:rsidP="00FF195B">
            <w:pPr>
              <w:spacing w:after="0"/>
              <w:rPr>
                <w:ins w:id="20520" w:author="Steve Barbeaux" w:date="2022-10-10T12:49:00Z"/>
                <w:rFonts w:ascii="Calibri" w:hAnsi="Calibri" w:cs="Calibri"/>
                <w:color w:val="000000"/>
                <w:szCs w:val="22"/>
                <w:rPrChange w:id="20521" w:author="Steve Barbeaux" w:date="2022-10-10T12:49:00Z">
                  <w:rPr>
                    <w:ins w:id="20522" w:author="Steve Barbeaux" w:date="2022-10-10T12:49:00Z"/>
                  </w:rPr>
                </w:rPrChange>
              </w:rPr>
              <w:pPrChange w:id="20523" w:author="Steve Barbeaux" w:date="2022-10-10T12:49:00Z">
                <w:pPr/>
              </w:pPrChange>
            </w:pPr>
          </w:p>
        </w:tc>
        <w:tc>
          <w:tcPr>
            <w:tcW w:w="900" w:type="dxa"/>
            <w:tcBorders>
              <w:top w:val="nil"/>
              <w:left w:val="nil"/>
              <w:bottom w:val="nil"/>
              <w:right w:val="nil"/>
            </w:tcBorders>
            <w:shd w:val="clear" w:color="auto" w:fill="auto"/>
            <w:noWrap/>
            <w:vAlign w:val="bottom"/>
            <w:hideMark/>
            <w:tcPrChange w:id="20524"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5342B02" w14:textId="77777777" w:rsidR="00FF195B" w:rsidRPr="00FF195B" w:rsidRDefault="00FF195B" w:rsidP="00FF195B">
            <w:pPr>
              <w:spacing w:after="0"/>
              <w:rPr>
                <w:ins w:id="20525" w:author="Steve Barbeaux" w:date="2022-10-10T12:49:00Z"/>
                <w:sz w:val="20"/>
                <w:rPrChange w:id="20526" w:author="Steve Barbeaux" w:date="2022-10-10T12:49:00Z">
                  <w:rPr>
                    <w:ins w:id="20527" w:author="Steve Barbeaux" w:date="2022-10-10T12:49:00Z"/>
                  </w:rPr>
                </w:rPrChange>
              </w:rPr>
              <w:pPrChange w:id="20528" w:author="Steve Barbeaux" w:date="2022-10-10T12:49:00Z">
                <w:pPr/>
              </w:pPrChange>
            </w:pPr>
          </w:p>
        </w:tc>
        <w:tc>
          <w:tcPr>
            <w:tcW w:w="800" w:type="dxa"/>
            <w:tcBorders>
              <w:top w:val="nil"/>
              <w:left w:val="nil"/>
              <w:bottom w:val="nil"/>
              <w:right w:val="nil"/>
            </w:tcBorders>
            <w:shd w:val="clear" w:color="auto" w:fill="auto"/>
            <w:noWrap/>
            <w:vAlign w:val="bottom"/>
            <w:hideMark/>
            <w:tcPrChange w:id="20529"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D629589" w14:textId="77777777" w:rsidR="00FF195B" w:rsidRPr="00FF195B" w:rsidRDefault="00FF195B" w:rsidP="00FF195B">
            <w:pPr>
              <w:spacing w:after="0"/>
              <w:rPr>
                <w:ins w:id="20530" w:author="Steve Barbeaux" w:date="2022-10-10T12:49:00Z"/>
                <w:sz w:val="20"/>
                <w:rPrChange w:id="20531" w:author="Steve Barbeaux" w:date="2022-10-10T12:49:00Z">
                  <w:rPr>
                    <w:ins w:id="20532" w:author="Steve Barbeaux" w:date="2022-10-10T12:49:00Z"/>
                  </w:rPr>
                </w:rPrChange>
              </w:rPr>
              <w:pPrChange w:id="20533" w:author="Steve Barbeaux" w:date="2022-10-10T12:49:00Z">
                <w:pPr/>
              </w:pPrChange>
            </w:pPr>
          </w:p>
        </w:tc>
        <w:tc>
          <w:tcPr>
            <w:tcW w:w="900" w:type="dxa"/>
            <w:tcBorders>
              <w:top w:val="nil"/>
              <w:left w:val="nil"/>
              <w:bottom w:val="nil"/>
              <w:right w:val="nil"/>
            </w:tcBorders>
            <w:shd w:val="clear" w:color="auto" w:fill="auto"/>
            <w:noWrap/>
            <w:vAlign w:val="bottom"/>
            <w:hideMark/>
            <w:tcPrChange w:id="20534"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A0F9040" w14:textId="77777777" w:rsidR="00FF195B" w:rsidRPr="00FF195B" w:rsidRDefault="00FF195B" w:rsidP="00FF195B">
            <w:pPr>
              <w:spacing w:after="0"/>
              <w:rPr>
                <w:ins w:id="20535" w:author="Steve Barbeaux" w:date="2022-10-10T12:49:00Z"/>
                <w:sz w:val="20"/>
                <w:rPrChange w:id="20536" w:author="Steve Barbeaux" w:date="2022-10-10T12:49:00Z">
                  <w:rPr>
                    <w:ins w:id="20537" w:author="Steve Barbeaux" w:date="2022-10-10T12:49:00Z"/>
                  </w:rPr>
                </w:rPrChange>
              </w:rPr>
              <w:pPrChange w:id="20538" w:author="Steve Barbeaux" w:date="2022-10-10T12:49:00Z">
                <w:pPr/>
              </w:pPrChange>
            </w:pPr>
          </w:p>
        </w:tc>
        <w:tc>
          <w:tcPr>
            <w:tcW w:w="900" w:type="dxa"/>
            <w:tcBorders>
              <w:top w:val="nil"/>
              <w:left w:val="nil"/>
              <w:bottom w:val="nil"/>
              <w:right w:val="nil"/>
            </w:tcBorders>
            <w:shd w:val="clear" w:color="auto" w:fill="auto"/>
            <w:noWrap/>
            <w:vAlign w:val="bottom"/>
            <w:hideMark/>
            <w:tcPrChange w:id="20539"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21D94CF" w14:textId="77777777" w:rsidR="00FF195B" w:rsidRPr="00FF195B" w:rsidRDefault="00FF195B" w:rsidP="00FF195B">
            <w:pPr>
              <w:spacing w:after="0"/>
              <w:jc w:val="right"/>
              <w:rPr>
                <w:ins w:id="20540" w:author="Steve Barbeaux" w:date="2022-10-10T12:49:00Z"/>
                <w:rFonts w:ascii="Calibri" w:hAnsi="Calibri" w:cs="Calibri"/>
                <w:color w:val="000000"/>
                <w:szCs w:val="22"/>
                <w:rPrChange w:id="20541" w:author="Steve Barbeaux" w:date="2022-10-10T12:49:00Z">
                  <w:rPr>
                    <w:ins w:id="20542" w:author="Steve Barbeaux" w:date="2022-10-10T12:49:00Z"/>
                  </w:rPr>
                </w:rPrChange>
              </w:rPr>
              <w:pPrChange w:id="20543" w:author="Steve Barbeaux" w:date="2022-10-10T12:49:00Z">
                <w:pPr>
                  <w:jc w:val="right"/>
                </w:pPr>
              </w:pPrChange>
            </w:pPr>
            <w:ins w:id="20544" w:author="Steve Barbeaux" w:date="2022-10-10T12:49:00Z">
              <w:r w:rsidRPr="00FF195B">
                <w:rPr>
                  <w:rFonts w:ascii="Calibri" w:hAnsi="Calibri" w:cs="Calibri"/>
                  <w:color w:val="000000"/>
                  <w:szCs w:val="22"/>
                  <w:rPrChange w:id="20545" w:author="Steve Barbeaux" w:date="2022-10-10T12:49:00Z">
                    <w:rPr/>
                  </w:rPrChange>
                </w:rPr>
                <w:t>0.1</w:t>
              </w:r>
            </w:ins>
          </w:p>
        </w:tc>
        <w:tc>
          <w:tcPr>
            <w:tcW w:w="760" w:type="dxa"/>
            <w:tcBorders>
              <w:top w:val="nil"/>
              <w:left w:val="single" w:sz="4" w:space="0" w:color="auto"/>
              <w:bottom w:val="nil"/>
              <w:right w:val="nil"/>
            </w:tcBorders>
            <w:shd w:val="clear" w:color="auto" w:fill="auto"/>
            <w:noWrap/>
            <w:vAlign w:val="bottom"/>
            <w:hideMark/>
            <w:tcPrChange w:id="20546" w:author="Steve Barbeaux" w:date="2022-10-10T12:49:00Z">
              <w:tcPr>
                <w:tcW w:w="0" w:type="auto"/>
                <w:tcBorders>
                  <w:top w:val="nil"/>
                  <w:left w:val="single" w:sz="4" w:space="0" w:color="auto"/>
                  <w:bottom w:val="nil"/>
                  <w:right w:val="nil"/>
                </w:tcBorders>
                <w:shd w:val="clear" w:color="auto" w:fill="auto"/>
                <w:noWrap/>
                <w:tcMar>
                  <w:top w:w="15" w:type="dxa"/>
                  <w:left w:w="15" w:type="dxa"/>
                  <w:bottom w:w="0" w:type="dxa"/>
                  <w:right w:w="15" w:type="dxa"/>
                </w:tcMar>
                <w:vAlign w:val="bottom"/>
                <w:hideMark/>
              </w:tcPr>
            </w:tcPrChange>
          </w:tcPr>
          <w:p w14:paraId="13E28D76" w14:textId="77777777" w:rsidR="00FF195B" w:rsidRPr="00FF195B" w:rsidRDefault="00FF195B" w:rsidP="00FF195B">
            <w:pPr>
              <w:spacing w:after="0"/>
              <w:jc w:val="right"/>
              <w:rPr>
                <w:ins w:id="20547" w:author="Steve Barbeaux" w:date="2022-10-10T12:49:00Z"/>
                <w:rFonts w:ascii="Calibri" w:hAnsi="Calibri" w:cs="Calibri"/>
                <w:color w:val="000000"/>
                <w:szCs w:val="22"/>
                <w:rPrChange w:id="20548" w:author="Steve Barbeaux" w:date="2022-10-10T12:49:00Z">
                  <w:rPr>
                    <w:ins w:id="20549" w:author="Steve Barbeaux" w:date="2022-10-10T12:49:00Z"/>
                  </w:rPr>
                </w:rPrChange>
              </w:rPr>
              <w:pPrChange w:id="20550" w:author="Steve Barbeaux" w:date="2022-10-10T12:49:00Z">
                <w:pPr>
                  <w:jc w:val="right"/>
                </w:pPr>
              </w:pPrChange>
            </w:pPr>
            <w:ins w:id="20551" w:author="Steve Barbeaux" w:date="2022-10-10T12:49:00Z">
              <w:r w:rsidRPr="00FF195B">
                <w:rPr>
                  <w:rFonts w:ascii="Calibri" w:hAnsi="Calibri" w:cs="Calibri"/>
                  <w:color w:val="000000"/>
                  <w:szCs w:val="22"/>
                  <w:rPrChange w:id="20552" w:author="Steve Barbeaux" w:date="2022-10-10T12:49:00Z">
                    <w:rPr/>
                  </w:rPrChange>
                </w:rPr>
                <w:t>0.1</w:t>
              </w:r>
            </w:ins>
          </w:p>
        </w:tc>
      </w:tr>
      <w:tr w:rsidR="00FF195B" w:rsidRPr="00FF195B" w14:paraId="1EA4A7BE" w14:textId="77777777" w:rsidTr="00FF195B">
        <w:trPr>
          <w:trHeight w:val="300"/>
          <w:ins w:id="20553" w:author="Steve Barbeaux" w:date="2022-10-10T12:49:00Z"/>
          <w:trPrChange w:id="20554" w:author="Steve Barbeaux" w:date="2022-10-10T12:49:00Z">
            <w:trPr>
              <w:trHeight w:val="300"/>
            </w:trPr>
          </w:trPrChange>
        </w:trPr>
        <w:tc>
          <w:tcPr>
            <w:tcW w:w="3000" w:type="dxa"/>
            <w:tcBorders>
              <w:top w:val="nil"/>
              <w:left w:val="nil"/>
              <w:bottom w:val="nil"/>
              <w:right w:val="nil"/>
            </w:tcBorders>
            <w:shd w:val="clear" w:color="auto" w:fill="auto"/>
            <w:noWrap/>
            <w:vAlign w:val="bottom"/>
            <w:hideMark/>
            <w:tcPrChange w:id="20555"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C63D138" w14:textId="77777777" w:rsidR="00FF195B" w:rsidRPr="00FF195B" w:rsidRDefault="00FF195B" w:rsidP="00FF195B">
            <w:pPr>
              <w:spacing w:after="0"/>
              <w:rPr>
                <w:ins w:id="20556" w:author="Steve Barbeaux" w:date="2022-10-10T12:49:00Z"/>
                <w:rFonts w:ascii="Calibri" w:hAnsi="Calibri" w:cs="Calibri"/>
                <w:color w:val="000000"/>
                <w:szCs w:val="22"/>
                <w:rPrChange w:id="20557" w:author="Steve Barbeaux" w:date="2022-10-10T12:49:00Z">
                  <w:rPr>
                    <w:ins w:id="20558" w:author="Steve Barbeaux" w:date="2022-10-10T12:49:00Z"/>
                  </w:rPr>
                </w:rPrChange>
              </w:rPr>
              <w:pPrChange w:id="20559" w:author="Steve Barbeaux" w:date="2022-10-10T12:49:00Z">
                <w:pPr/>
              </w:pPrChange>
            </w:pPr>
            <w:ins w:id="20560" w:author="Steve Barbeaux" w:date="2022-10-10T12:49:00Z">
              <w:r w:rsidRPr="00FF195B">
                <w:rPr>
                  <w:rFonts w:ascii="Calibri" w:hAnsi="Calibri" w:cs="Calibri"/>
                  <w:color w:val="000000"/>
                  <w:szCs w:val="22"/>
                  <w:rPrChange w:id="20561" w:author="Steve Barbeaux" w:date="2022-10-10T12:49:00Z">
                    <w:rPr/>
                  </w:rPrChange>
                </w:rPr>
                <w:t>flounder, starry</w:t>
              </w:r>
            </w:ins>
          </w:p>
        </w:tc>
        <w:tc>
          <w:tcPr>
            <w:tcW w:w="1720" w:type="dxa"/>
            <w:tcBorders>
              <w:top w:val="nil"/>
              <w:left w:val="nil"/>
              <w:bottom w:val="nil"/>
              <w:right w:val="nil"/>
            </w:tcBorders>
            <w:shd w:val="clear" w:color="auto" w:fill="auto"/>
            <w:noWrap/>
            <w:vAlign w:val="bottom"/>
            <w:hideMark/>
            <w:tcPrChange w:id="20562"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C5E0079" w14:textId="77777777" w:rsidR="00FF195B" w:rsidRPr="00FF195B" w:rsidRDefault="00FF195B" w:rsidP="00FF195B">
            <w:pPr>
              <w:spacing w:after="0"/>
              <w:rPr>
                <w:ins w:id="20563" w:author="Steve Barbeaux" w:date="2022-10-10T12:49:00Z"/>
                <w:rFonts w:ascii="Calibri" w:hAnsi="Calibri" w:cs="Calibri"/>
                <w:color w:val="000000"/>
                <w:szCs w:val="22"/>
                <w:rPrChange w:id="20564" w:author="Steve Barbeaux" w:date="2022-10-10T12:49:00Z">
                  <w:rPr>
                    <w:ins w:id="20565" w:author="Steve Barbeaux" w:date="2022-10-10T12:49:00Z"/>
                  </w:rPr>
                </w:rPrChange>
              </w:rPr>
              <w:pPrChange w:id="20566" w:author="Steve Barbeaux" w:date="2022-10-10T12:49:00Z">
                <w:pPr/>
              </w:pPrChange>
            </w:pPr>
          </w:p>
        </w:tc>
        <w:tc>
          <w:tcPr>
            <w:tcW w:w="900" w:type="dxa"/>
            <w:tcBorders>
              <w:top w:val="nil"/>
              <w:left w:val="nil"/>
              <w:bottom w:val="nil"/>
              <w:right w:val="nil"/>
            </w:tcBorders>
            <w:shd w:val="clear" w:color="auto" w:fill="auto"/>
            <w:noWrap/>
            <w:vAlign w:val="bottom"/>
            <w:hideMark/>
            <w:tcPrChange w:id="20567"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D450576" w14:textId="77777777" w:rsidR="00FF195B" w:rsidRPr="00FF195B" w:rsidRDefault="00FF195B" w:rsidP="00FF195B">
            <w:pPr>
              <w:spacing w:after="0"/>
              <w:rPr>
                <w:ins w:id="20568" w:author="Steve Barbeaux" w:date="2022-10-10T12:49:00Z"/>
                <w:sz w:val="20"/>
                <w:rPrChange w:id="20569" w:author="Steve Barbeaux" w:date="2022-10-10T12:49:00Z">
                  <w:rPr>
                    <w:ins w:id="20570" w:author="Steve Barbeaux" w:date="2022-10-10T12:49:00Z"/>
                  </w:rPr>
                </w:rPrChange>
              </w:rPr>
              <w:pPrChange w:id="20571" w:author="Steve Barbeaux" w:date="2022-10-10T12:49:00Z">
                <w:pPr/>
              </w:pPrChange>
            </w:pPr>
          </w:p>
        </w:tc>
        <w:tc>
          <w:tcPr>
            <w:tcW w:w="800" w:type="dxa"/>
            <w:tcBorders>
              <w:top w:val="nil"/>
              <w:left w:val="nil"/>
              <w:bottom w:val="nil"/>
              <w:right w:val="nil"/>
            </w:tcBorders>
            <w:shd w:val="clear" w:color="auto" w:fill="auto"/>
            <w:noWrap/>
            <w:vAlign w:val="bottom"/>
            <w:hideMark/>
            <w:tcPrChange w:id="20572"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BEF621A" w14:textId="77777777" w:rsidR="00FF195B" w:rsidRPr="00FF195B" w:rsidRDefault="00FF195B" w:rsidP="00FF195B">
            <w:pPr>
              <w:spacing w:after="0"/>
              <w:rPr>
                <w:ins w:id="20573" w:author="Steve Barbeaux" w:date="2022-10-10T12:49:00Z"/>
                <w:sz w:val="20"/>
                <w:rPrChange w:id="20574" w:author="Steve Barbeaux" w:date="2022-10-10T12:49:00Z">
                  <w:rPr>
                    <w:ins w:id="20575" w:author="Steve Barbeaux" w:date="2022-10-10T12:49:00Z"/>
                  </w:rPr>
                </w:rPrChange>
              </w:rPr>
              <w:pPrChange w:id="20576" w:author="Steve Barbeaux" w:date="2022-10-10T12:49:00Z">
                <w:pPr/>
              </w:pPrChange>
            </w:pPr>
          </w:p>
        </w:tc>
        <w:tc>
          <w:tcPr>
            <w:tcW w:w="900" w:type="dxa"/>
            <w:tcBorders>
              <w:top w:val="nil"/>
              <w:left w:val="nil"/>
              <w:bottom w:val="nil"/>
              <w:right w:val="nil"/>
            </w:tcBorders>
            <w:shd w:val="clear" w:color="auto" w:fill="auto"/>
            <w:noWrap/>
            <w:vAlign w:val="bottom"/>
            <w:hideMark/>
            <w:tcPrChange w:id="20577"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9933803" w14:textId="77777777" w:rsidR="00FF195B" w:rsidRPr="00FF195B" w:rsidRDefault="00FF195B" w:rsidP="00FF195B">
            <w:pPr>
              <w:spacing w:after="0"/>
              <w:jc w:val="right"/>
              <w:rPr>
                <w:ins w:id="20578" w:author="Steve Barbeaux" w:date="2022-10-10T12:49:00Z"/>
                <w:rFonts w:ascii="Calibri" w:hAnsi="Calibri" w:cs="Calibri"/>
                <w:color w:val="000000"/>
                <w:szCs w:val="22"/>
                <w:rPrChange w:id="20579" w:author="Steve Barbeaux" w:date="2022-10-10T12:49:00Z">
                  <w:rPr>
                    <w:ins w:id="20580" w:author="Steve Barbeaux" w:date="2022-10-10T12:49:00Z"/>
                  </w:rPr>
                </w:rPrChange>
              </w:rPr>
              <w:pPrChange w:id="20581" w:author="Steve Barbeaux" w:date="2022-10-10T12:49:00Z">
                <w:pPr>
                  <w:jc w:val="right"/>
                </w:pPr>
              </w:pPrChange>
            </w:pPr>
            <w:ins w:id="20582" w:author="Steve Barbeaux" w:date="2022-10-10T12:49:00Z">
              <w:r w:rsidRPr="00FF195B">
                <w:rPr>
                  <w:rFonts w:ascii="Calibri" w:hAnsi="Calibri" w:cs="Calibri"/>
                  <w:color w:val="000000"/>
                  <w:szCs w:val="22"/>
                  <w:rPrChange w:id="20583" w:author="Steve Barbeaux" w:date="2022-10-10T12:49:00Z">
                    <w:rPr/>
                  </w:rPrChange>
                </w:rPr>
                <w:t>0.1</w:t>
              </w:r>
            </w:ins>
          </w:p>
        </w:tc>
        <w:tc>
          <w:tcPr>
            <w:tcW w:w="900" w:type="dxa"/>
            <w:tcBorders>
              <w:top w:val="nil"/>
              <w:left w:val="nil"/>
              <w:bottom w:val="nil"/>
              <w:right w:val="nil"/>
            </w:tcBorders>
            <w:shd w:val="clear" w:color="auto" w:fill="auto"/>
            <w:noWrap/>
            <w:vAlign w:val="bottom"/>
            <w:hideMark/>
            <w:tcPrChange w:id="20584"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FD8D09D" w14:textId="77777777" w:rsidR="00FF195B" w:rsidRPr="00FF195B" w:rsidRDefault="00FF195B" w:rsidP="00FF195B">
            <w:pPr>
              <w:spacing w:after="0"/>
              <w:jc w:val="right"/>
              <w:rPr>
                <w:ins w:id="20585" w:author="Steve Barbeaux" w:date="2022-10-10T12:49:00Z"/>
                <w:rFonts w:ascii="Calibri" w:hAnsi="Calibri" w:cs="Calibri"/>
                <w:color w:val="000000"/>
                <w:szCs w:val="22"/>
                <w:rPrChange w:id="20586" w:author="Steve Barbeaux" w:date="2022-10-10T12:49:00Z">
                  <w:rPr>
                    <w:ins w:id="20587" w:author="Steve Barbeaux" w:date="2022-10-10T12:49:00Z"/>
                  </w:rPr>
                </w:rPrChange>
              </w:rPr>
              <w:pPrChange w:id="20588" w:author="Steve Barbeaux" w:date="2022-10-10T12:49:00Z">
                <w:pPr>
                  <w:jc w:val="right"/>
                </w:pPr>
              </w:pPrChange>
            </w:pPr>
          </w:p>
        </w:tc>
        <w:tc>
          <w:tcPr>
            <w:tcW w:w="760" w:type="dxa"/>
            <w:tcBorders>
              <w:top w:val="nil"/>
              <w:left w:val="single" w:sz="4" w:space="0" w:color="auto"/>
              <w:bottom w:val="nil"/>
              <w:right w:val="nil"/>
            </w:tcBorders>
            <w:shd w:val="clear" w:color="auto" w:fill="auto"/>
            <w:noWrap/>
            <w:vAlign w:val="bottom"/>
            <w:hideMark/>
            <w:tcPrChange w:id="20589" w:author="Steve Barbeaux" w:date="2022-10-10T12:49:00Z">
              <w:tcPr>
                <w:tcW w:w="0" w:type="auto"/>
                <w:tcBorders>
                  <w:top w:val="nil"/>
                  <w:left w:val="single" w:sz="4" w:space="0" w:color="auto"/>
                  <w:bottom w:val="nil"/>
                  <w:right w:val="nil"/>
                </w:tcBorders>
                <w:shd w:val="clear" w:color="auto" w:fill="auto"/>
                <w:noWrap/>
                <w:tcMar>
                  <w:top w:w="15" w:type="dxa"/>
                  <w:left w:w="15" w:type="dxa"/>
                  <w:bottom w:w="0" w:type="dxa"/>
                  <w:right w:w="15" w:type="dxa"/>
                </w:tcMar>
                <w:vAlign w:val="bottom"/>
                <w:hideMark/>
              </w:tcPr>
            </w:tcPrChange>
          </w:tcPr>
          <w:p w14:paraId="5BC7E4E2" w14:textId="77777777" w:rsidR="00FF195B" w:rsidRPr="00FF195B" w:rsidRDefault="00FF195B" w:rsidP="00FF195B">
            <w:pPr>
              <w:spacing w:after="0"/>
              <w:jc w:val="right"/>
              <w:rPr>
                <w:ins w:id="20590" w:author="Steve Barbeaux" w:date="2022-10-10T12:49:00Z"/>
                <w:rFonts w:ascii="Calibri" w:hAnsi="Calibri" w:cs="Calibri"/>
                <w:color w:val="000000"/>
                <w:szCs w:val="22"/>
                <w:rPrChange w:id="20591" w:author="Steve Barbeaux" w:date="2022-10-10T12:49:00Z">
                  <w:rPr>
                    <w:ins w:id="20592" w:author="Steve Barbeaux" w:date="2022-10-10T12:49:00Z"/>
                  </w:rPr>
                </w:rPrChange>
              </w:rPr>
              <w:pPrChange w:id="20593" w:author="Steve Barbeaux" w:date="2022-10-10T12:49:00Z">
                <w:pPr>
                  <w:jc w:val="right"/>
                </w:pPr>
              </w:pPrChange>
            </w:pPr>
            <w:ins w:id="20594" w:author="Steve Barbeaux" w:date="2022-10-10T12:49:00Z">
              <w:r w:rsidRPr="00FF195B">
                <w:rPr>
                  <w:rFonts w:ascii="Calibri" w:hAnsi="Calibri" w:cs="Calibri"/>
                  <w:color w:val="000000"/>
                  <w:szCs w:val="22"/>
                  <w:rPrChange w:id="20595" w:author="Steve Barbeaux" w:date="2022-10-10T12:49:00Z">
                    <w:rPr/>
                  </w:rPrChange>
                </w:rPr>
                <w:t>0.1</w:t>
              </w:r>
            </w:ins>
          </w:p>
        </w:tc>
      </w:tr>
      <w:tr w:rsidR="00FF195B" w:rsidRPr="00FF195B" w14:paraId="31769E6F" w14:textId="77777777" w:rsidTr="00FF195B">
        <w:trPr>
          <w:trHeight w:val="300"/>
          <w:ins w:id="20596" w:author="Steve Barbeaux" w:date="2022-10-10T12:49:00Z"/>
          <w:trPrChange w:id="20597" w:author="Steve Barbeaux" w:date="2022-10-10T12:49:00Z">
            <w:trPr>
              <w:trHeight w:val="300"/>
            </w:trPr>
          </w:trPrChange>
        </w:trPr>
        <w:tc>
          <w:tcPr>
            <w:tcW w:w="3000" w:type="dxa"/>
            <w:tcBorders>
              <w:top w:val="nil"/>
              <w:left w:val="nil"/>
              <w:bottom w:val="nil"/>
              <w:right w:val="nil"/>
            </w:tcBorders>
            <w:shd w:val="clear" w:color="auto" w:fill="auto"/>
            <w:noWrap/>
            <w:vAlign w:val="bottom"/>
            <w:hideMark/>
            <w:tcPrChange w:id="20598"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DC3DE3F" w14:textId="77777777" w:rsidR="00FF195B" w:rsidRPr="00FF195B" w:rsidRDefault="00FF195B" w:rsidP="00FF195B">
            <w:pPr>
              <w:spacing w:after="0"/>
              <w:rPr>
                <w:ins w:id="20599" w:author="Steve Barbeaux" w:date="2022-10-10T12:49:00Z"/>
                <w:rFonts w:ascii="Calibri" w:hAnsi="Calibri" w:cs="Calibri"/>
                <w:color w:val="000000"/>
                <w:szCs w:val="22"/>
                <w:rPrChange w:id="20600" w:author="Steve Barbeaux" w:date="2022-10-10T12:49:00Z">
                  <w:rPr>
                    <w:ins w:id="20601" w:author="Steve Barbeaux" w:date="2022-10-10T12:49:00Z"/>
                  </w:rPr>
                </w:rPrChange>
              </w:rPr>
              <w:pPrChange w:id="20602" w:author="Steve Barbeaux" w:date="2022-10-10T12:49:00Z">
                <w:pPr/>
              </w:pPrChange>
            </w:pPr>
            <w:ins w:id="20603" w:author="Steve Barbeaux" w:date="2022-10-10T12:49:00Z">
              <w:r w:rsidRPr="00FF195B">
                <w:rPr>
                  <w:rFonts w:ascii="Calibri" w:hAnsi="Calibri" w:cs="Calibri"/>
                  <w:color w:val="000000"/>
                  <w:szCs w:val="22"/>
                  <w:rPrChange w:id="20604" w:author="Steve Barbeaux" w:date="2022-10-10T12:49:00Z">
                    <w:rPr/>
                  </w:rPrChange>
                </w:rPr>
                <w:t>octopus, North Pacific</w:t>
              </w:r>
            </w:ins>
          </w:p>
        </w:tc>
        <w:tc>
          <w:tcPr>
            <w:tcW w:w="1720" w:type="dxa"/>
            <w:tcBorders>
              <w:top w:val="nil"/>
              <w:left w:val="nil"/>
              <w:bottom w:val="nil"/>
              <w:right w:val="nil"/>
            </w:tcBorders>
            <w:shd w:val="clear" w:color="auto" w:fill="auto"/>
            <w:noWrap/>
            <w:vAlign w:val="bottom"/>
            <w:hideMark/>
            <w:tcPrChange w:id="20605"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E31CF88" w14:textId="77777777" w:rsidR="00FF195B" w:rsidRPr="00FF195B" w:rsidRDefault="00FF195B" w:rsidP="00FF195B">
            <w:pPr>
              <w:spacing w:after="0"/>
              <w:rPr>
                <w:ins w:id="20606" w:author="Steve Barbeaux" w:date="2022-10-10T12:49:00Z"/>
                <w:rFonts w:ascii="Calibri" w:hAnsi="Calibri" w:cs="Calibri"/>
                <w:color w:val="000000"/>
                <w:szCs w:val="22"/>
                <w:rPrChange w:id="20607" w:author="Steve Barbeaux" w:date="2022-10-10T12:49:00Z">
                  <w:rPr>
                    <w:ins w:id="20608" w:author="Steve Barbeaux" w:date="2022-10-10T12:49:00Z"/>
                  </w:rPr>
                </w:rPrChange>
              </w:rPr>
              <w:pPrChange w:id="20609" w:author="Steve Barbeaux" w:date="2022-10-10T12:49:00Z">
                <w:pPr/>
              </w:pPrChange>
            </w:pPr>
          </w:p>
        </w:tc>
        <w:tc>
          <w:tcPr>
            <w:tcW w:w="900" w:type="dxa"/>
            <w:tcBorders>
              <w:top w:val="nil"/>
              <w:left w:val="nil"/>
              <w:bottom w:val="nil"/>
              <w:right w:val="nil"/>
            </w:tcBorders>
            <w:shd w:val="clear" w:color="auto" w:fill="auto"/>
            <w:noWrap/>
            <w:vAlign w:val="bottom"/>
            <w:hideMark/>
            <w:tcPrChange w:id="20610"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7F37A88" w14:textId="77777777" w:rsidR="00FF195B" w:rsidRPr="00FF195B" w:rsidRDefault="00FF195B" w:rsidP="00FF195B">
            <w:pPr>
              <w:spacing w:after="0"/>
              <w:rPr>
                <w:ins w:id="20611" w:author="Steve Barbeaux" w:date="2022-10-10T12:49:00Z"/>
                <w:sz w:val="20"/>
                <w:rPrChange w:id="20612" w:author="Steve Barbeaux" w:date="2022-10-10T12:49:00Z">
                  <w:rPr>
                    <w:ins w:id="20613" w:author="Steve Barbeaux" w:date="2022-10-10T12:49:00Z"/>
                  </w:rPr>
                </w:rPrChange>
              </w:rPr>
              <w:pPrChange w:id="20614" w:author="Steve Barbeaux" w:date="2022-10-10T12:49:00Z">
                <w:pPr/>
              </w:pPrChange>
            </w:pPr>
          </w:p>
        </w:tc>
        <w:tc>
          <w:tcPr>
            <w:tcW w:w="800" w:type="dxa"/>
            <w:tcBorders>
              <w:top w:val="nil"/>
              <w:left w:val="nil"/>
              <w:bottom w:val="nil"/>
              <w:right w:val="nil"/>
            </w:tcBorders>
            <w:shd w:val="clear" w:color="auto" w:fill="auto"/>
            <w:noWrap/>
            <w:vAlign w:val="bottom"/>
            <w:hideMark/>
            <w:tcPrChange w:id="20615"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2B0A35A" w14:textId="77777777" w:rsidR="00FF195B" w:rsidRPr="00FF195B" w:rsidRDefault="00FF195B" w:rsidP="00FF195B">
            <w:pPr>
              <w:spacing w:after="0"/>
              <w:rPr>
                <w:ins w:id="20616" w:author="Steve Barbeaux" w:date="2022-10-10T12:49:00Z"/>
                <w:sz w:val="20"/>
                <w:rPrChange w:id="20617" w:author="Steve Barbeaux" w:date="2022-10-10T12:49:00Z">
                  <w:rPr>
                    <w:ins w:id="20618" w:author="Steve Barbeaux" w:date="2022-10-10T12:49:00Z"/>
                  </w:rPr>
                </w:rPrChange>
              </w:rPr>
              <w:pPrChange w:id="20619" w:author="Steve Barbeaux" w:date="2022-10-10T12:49:00Z">
                <w:pPr/>
              </w:pPrChange>
            </w:pPr>
          </w:p>
        </w:tc>
        <w:tc>
          <w:tcPr>
            <w:tcW w:w="900" w:type="dxa"/>
            <w:tcBorders>
              <w:top w:val="nil"/>
              <w:left w:val="nil"/>
              <w:bottom w:val="nil"/>
              <w:right w:val="nil"/>
            </w:tcBorders>
            <w:shd w:val="clear" w:color="auto" w:fill="auto"/>
            <w:noWrap/>
            <w:vAlign w:val="bottom"/>
            <w:hideMark/>
            <w:tcPrChange w:id="20620"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D777568" w14:textId="77777777" w:rsidR="00FF195B" w:rsidRPr="00FF195B" w:rsidRDefault="00FF195B" w:rsidP="00FF195B">
            <w:pPr>
              <w:spacing w:after="0"/>
              <w:jc w:val="right"/>
              <w:rPr>
                <w:ins w:id="20621" w:author="Steve Barbeaux" w:date="2022-10-10T12:49:00Z"/>
                <w:rFonts w:ascii="Calibri" w:hAnsi="Calibri" w:cs="Calibri"/>
                <w:color w:val="000000"/>
                <w:szCs w:val="22"/>
                <w:rPrChange w:id="20622" w:author="Steve Barbeaux" w:date="2022-10-10T12:49:00Z">
                  <w:rPr>
                    <w:ins w:id="20623" w:author="Steve Barbeaux" w:date="2022-10-10T12:49:00Z"/>
                  </w:rPr>
                </w:rPrChange>
              </w:rPr>
              <w:pPrChange w:id="20624" w:author="Steve Barbeaux" w:date="2022-10-10T12:49:00Z">
                <w:pPr>
                  <w:jc w:val="right"/>
                </w:pPr>
              </w:pPrChange>
            </w:pPr>
            <w:ins w:id="20625" w:author="Steve Barbeaux" w:date="2022-10-10T12:49:00Z">
              <w:r w:rsidRPr="00FF195B">
                <w:rPr>
                  <w:rFonts w:ascii="Calibri" w:hAnsi="Calibri" w:cs="Calibri"/>
                  <w:color w:val="000000"/>
                  <w:szCs w:val="22"/>
                  <w:rPrChange w:id="20626" w:author="Steve Barbeaux" w:date="2022-10-10T12:49:00Z">
                    <w:rPr/>
                  </w:rPrChange>
                </w:rPr>
                <w:t>0.1</w:t>
              </w:r>
            </w:ins>
          </w:p>
        </w:tc>
        <w:tc>
          <w:tcPr>
            <w:tcW w:w="900" w:type="dxa"/>
            <w:tcBorders>
              <w:top w:val="nil"/>
              <w:left w:val="nil"/>
              <w:bottom w:val="nil"/>
              <w:right w:val="nil"/>
            </w:tcBorders>
            <w:shd w:val="clear" w:color="auto" w:fill="auto"/>
            <w:noWrap/>
            <w:vAlign w:val="bottom"/>
            <w:hideMark/>
            <w:tcPrChange w:id="20627"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ADFFC15" w14:textId="77777777" w:rsidR="00FF195B" w:rsidRPr="00FF195B" w:rsidRDefault="00FF195B" w:rsidP="00FF195B">
            <w:pPr>
              <w:spacing w:after="0"/>
              <w:jc w:val="right"/>
              <w:rPr>
                <w:ins w:id="20628" w:author="Steve Barbeaux" w:date="2022-10-10T12:49:00Z"/>
                <w:rFonts w:ascii="Calibri" w:hAnsi="Calibri" w:cs="Calibri"/>
                <w:color w:val="000000"/>
                <w:szCs w:val="22"/>
                <w:rPrChange w:id="20629" w:author="Steve Barbeaux" w:date="2022-10-10T12:49:00Z">
                  <w:rPr>
                    <w:ins w:id="20630" w:author="Steve Barbeaux" w:date="2022-10-10T12:49:00Z"/>
                  </w:rPr>
                </w:rPrChange>
              </w:rPr>
              <w:pPrChange w:id="20631" w:author="Steve Barbeaux" w:date="2022-10-10T12:49:00Z">
                <w:pPr>
                  <w:jc w:val="right"/>
                </w:pPr>
              </w:pPrChange>
            </w:pPr>
          </w:p>
        </w:tc>
        <w:tc>
          <w:tcPr>
            <w:tcW w:w="760" w:type="dxa"/>
            <w:tcBorders>
              <w:top w:val="nil"/>
              <w:left w:val="single" w:sz="4" w:space="0" w:color="auto"/>
              <w:bottom w:val="nil"/>
              <w:right w:val="nil"/>
            </w:tcBorders>
            <w:shd w:val="clear" w:color="auto" w:fill="auto"/>
            <w:noWrap/>
            <w:vAlign w:val="bottom"/>
            <w:hideMark/>
            <w:tcPrChange w:id="20632" w:author="Steve Barbeaux" w:date="2022-10-10T12:49:00Z">
              <w:tcPr>
                <w:tcW w:w="0" w:type="auto"/>
                <w:tcBorders>
                  <w:top w:val="nil"/>
                  <w:left w:val="single" w:sz="4" w:space="0" w:color="auto"/>
                  <w:bottom w:val="nil"/>
                  <w:right w:val="nil"/>
                </w:tcBorders>
                <w:shd w:val="clear" w:color="auto" w:fill="auto"/>
                <w:noWrap/>
                <w:tcMar>
                  <w:top w:w="15" w:type="dxa"/>
                  <w:left w:w="15" w:type="dxa"/>
                  <w:bottom w:w="0" w:type="dxa"/>
                  <w:right w:w="15" w:type="dxa"/>
                </w:tcMar>
                <w:vAlign w:val="bottom"/>
                <w:hideMark/>
              </w:tcPr>
            </w:tcPrChange>
          </w:tcPr>
          <w:p w14:paraId="7DD6B8A5" w14:textId="77777777" w:rsidR="00FF195B" w:rsidRPr="00FF195B" w:rsidRDefault="00FF195B" w:rsidP="00FF195B">
            <w:pPr>
              <w:spacing w:after="0"/>
              <w:jc w:val="right"/>
              <w:rPr>
                <w:ins w:id="20633" w:author="Steve Barbeaux" w:date="2022-10-10T12:49:00Z"/>
                <w:rFonts w:ascii="Calibri" w:hAnsi="Calibri" w:cs="Calibri"/>
                <w:color w:val="000000"/>
                <w:szCs w:val="22"/>
                <w:rPrChange w:id="20634" w:author="Steve Barbeaux" w:date="2022-10-10T12:49:00Z">
                  <w:rPr>
                    <w:ins w:id="20635" w:author="Steve Barbeaux" w:date="2022-10-10T12:49:00Z"/>
                  </w:rPr>
                </w:rPrChange>
              </w:rPr>
              <w:pPrChange w:id="20636" w:author="Steve Barbeaux" w:date="2022-10-10T12:49:00Z">
                <w:pPr>
                  <w:jc w:val="right"/>
                </w:pPr>
              </w:pPrChange>
            </w:pPr>
            <w:ins w:id="20637" w:author="Steve Barbeaux" w:date="2022-10-10T12:49:00Z">
              <w:r w:rsidRPr="00FF195B">
                <w:rPr>
                  <w:rFonts w:ascii="Calibri" w:hAnsi="Calibri" w:cs="Calibri"/>
                  <w:color w:val="000000"/>
                  <w:szCs w:val="22"/>
                  <w:rPrChange w:id="20638" w:author="Steve Barbeaux" w:date="2022-10-10T12:49:00Z">
                    <w:rPr/>
                  </w:rPrChange>
                </w:rPr>
                <w:t>0.1</w:t>
              </w:r>
            </w:ins>
          </w:p>
        </w:tc>
      </w:tr>
      <w:tr w:rsidR="00FF195B" w:rsidRPr="00FF195B" w14:paraId="455BC976" w14:textId="77777777" w:rsidTr="00FF195B">
        <w:trPr>
          <w:trHeight w:val="300"/>
          <w:ins w:id="20639" w:author="Steve Barbeaux" w:date="2022-10-10T12:49:00Z"/>
          <w:trPrChange w:id="20640" w:author="Steve Barbeaux" w:date="2022-10-10T12:49:00Z">
            <w:trPr>
              <w:trHeight w:val="300"/>
            </w:trPr>
          </w:trPrChange>
        </w:trPr>
        <w:tc>
          <w:tcPr>
            <w:tcW w:w="3000" w:type="dxa"/>
            <w:tcBorders>
              <w:top w:val="nil"/>
              <w:left w:val="nil"/>
              <w:bottom w:val="nil"/>
              <w:right w:val="nil"/>
            </w:tcBorders>
            <w:shd w:val="clear" w:color="auto" w:fill="auto"/>
            <w:noWrap/>
            <w:vAlign w:val="bottom"/>
            <w:hideMark/>
            <w:tcPrChange w:id="20641"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EA8D1FB" w14:textId="77777777" w:rsidR="00FF195B" w:rsidRPr="00FF195B" w:rsidRDefault="00FF195B" w:rsidP="00FF195B">
            <w:pPr>
              <w:spacing w:after="0"/>
              <w:rPr>
                <w:ins w:id="20642" w:author="Steve Barbeaux" w:date="2022-10-10T12:49:00Z"/>
                <w:rFonts w:ascii="Calibri" w:hAnsi="Calibri" w:cs="Calibri"/>
                <w:color w:val="000000"/>
                <w:szCs w:val="22"/>
                <w:rPrChange w:id="20643" w:author="Steve Barbeaux" w:date="2022-10-10T12:49:00Z">
                  <w:rPr>
                    <w:ins w:id="20644" w:author="Steve Barbeaux" w:date="2022-10-10T12:49:00Z"/>
                  </w:rPr>
                </w:rPrChange>
              </w:rPr>
              <w:pPrChange w:id="20645" w:author="Steve Barbeaux" w:date="2022-10-10T12:49:00Z">
                <w:pPr/>
              </w:pPrChange>
            </w:pPr>
            <w:ins w:id="20646" w:author="Steve Barbeaux" w:date="2022-10-10T12:49:00Z">
              <w:r w:rsidRPr="00FF195B">
                <w:rPr>
                  <w:rFonts w:ascii="Calibri" w:hAnsi="Calibri" w:cs="Calibri"/>
                  <w:color w:val="000000"/>
                  <w:szCs w:val="22"/>
                  <w:rPrChange w:id="20647" w:author="Steve Barbeaux" w:date="2022-10-10T12:49:00Z">
                    <w:rPr/>
                  </w:rPrChange>
                </w:rPr>
                <w:t>rockfish, harlequin</w:t>
              </w:r>
            </w:ins>
          </w:p>
        </w:tc>
        <w:tc>
          <w:tcPr>
            <w:tcW w:w="1720" w:type="dxa"/>
            <w:tcBorders>
              <w:top w:val="nil"/>
              <w:left w:val="nil"/>
              <w:bottom w:val="nil"/>
              <w:right w:val="nil"/>
            </w:tcBorders>
            <w:shd w:val="clear" w:color="auto" w:fill="auto"/>
            <w:noWrap/>
            <w:vAlign w:val="bottom"/>
            <w:hideMark/>
            <w:tcPrChange w:id="20648"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D8C52DE" w14:textId="77777777" w:rsidR="00FF195B" w:rsidRPr="00FF195B" w:rsidRDefault="00FF195B" w:rsidP="00FF195B">
            <w:pPr>
              <w:spacing w:after="0"/>
              <w:rPr>
                <w:ins w:id="20649" w:author="Steve Barbeaux" w:date="2022-10-10T12:49:00Z"/>
                <w:rFonts w:ascii="Calibri" w:hAnsi="Calibri" w:cs="Calibri"/>
                <w:color w:val="000000"/>
                <w:szCs w:val="22"/>
                <w:rPrChange w:id="20650" w:author="Steve Barbeaux" w:date="2022-10-10T12:49:00Z">
                  <w:rPr>
                    <w:ins w:id="20651" w:author="Steve Barbeaux" w:date="2022-10-10T12:49:00Z"/>
                  </w:rPr>
                </w:rPrChange>
              </w:rPr>
              <w:pPrChange w:id="20652" w:author="Steve Barbeaux" w:date="2022-10-10T12:49:00Z">
                <w:pPr/>
              </w:pPrChange>
            </w:pPr>
          </w:p>
        </w:tc>
        <w:tc>
          <w:tcPr>
            <w:tcW w:w="900" w:type="dxa"/>
            <w:tcBorders>
              <w:top w:val="nil"/>
              <w:left w:val="nil"/>
              <w:bottom w:val="nil"/>
              <w:right w:val="nil"/>
            </w:tcBorders>
            <w:shd w:val="clear" w:color="auto" w:fill="auto"/>
            <w:noWrap/>
            <w:vAlign w:val="bottom"/>
            <w:hideMark/>
            <w:tcPrChange w:id="20653"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B53C978" w14:textId="77777777" w:rsidR="00FF195B" w:rsidRPr="00FF195B" w:rsidRDefault="00FF195B" w:rsidP="00FF195B">
            <w:pPr>
              <w:spacing w:after="0"/>
              <w:jc w:val="right"/>
              <w:rPr>
                <w:ins w:id="20654" w:author="Steve Barbeaux" w:date="2022-10-10T12:49:00Z"/>
                <w:rFonts w:ascii="Calibri" w:hAnsi="Calibri" w:cs="Calibri"/>
                <w:color w:val="000000"/>
                <w:szCs w:val="22"/>
                <w:rPrChange w:id="20655" w:author="Steve Barbeaux" w:date="2022-10-10T12:49:00Z">
                  <w:rPr>
                    <w:ins w:id="20656" w:author="Steve Barbeaux" w:date="2022-10-10T12:49:00Z"/>
                  </w:rPr>
                </w:rPrChange>
              </w:rPr>
              <w:pPrChange w:id="20657" w:author="Steve Barbeaux" w:date="2022-10-10T12:49:00Z">
                <w:pPr>
                  <w:jc w:val="right"/>
                </w:pPr>
              </w:pPrChange>
            </w:pPr>
            <w:ins w:id="20658" w:author="Steve Barbeaux" w:date="2022-10-10T12:49:00Z">
              <w:r w:rsidRPr="00FF195B">
                <w:rPr>
                  <w:rFonts w:ascii="Calibri" w:hAnsi="Calibri" w:cs="Calibri"/>
                  <w:color w:val="000000"/>
                  <w:szCs w:val="22"/>
                  <w:rPrChange w:id="20659" w:author="Steve Barbeaux" w:date="2022-10-10T12:49:00Z">
                    <w:rPr/>
                  </w:rPrChange>
                </w:rPr>
                <w:t>0.0</w:t>
              </w:r>
            </w:ins>
          </w:p>
        </w:tc>
        <w:tc>
          <w:tcPr>
            <w:tcW w:w="800" w:type="dxa"/>
            <w:tcBorders>
              <w:top w:val="nil"/>
              <w:left w:val="nil"/>
              <w:bottom w:val="nil"/>
              <w:right w:val="nil"/>
            </w:tcBorders>
            <w:shd w:val="clear" w:color="auto" w:fill="auto"/>
            <w:noWrap/>
            <w:vAlign w:val="bottom"/>
            <w:hideMark/>
            <w:tcPrChange w:id="20660"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864CA9F" w14:textId="77777777" w:rsidR="00FF195B" w:rsidRPr="00FF195B" w:rsidRDefault="00FF195B" w:rsidP="00FF195B">
            <w:pPr>
              <w:spacing w:after="0"/>
              <w:jc w:val="right"/>
              <w:rPr>
                <w:ins w:id="20661" w:author="Steve Barbeaux" w:date="2022-10-10T12:49:00Z"/>
                <w:rFonts w:ascii="Calibri" w:hAnsi="Calibri" w:cs="Calibri"/>
                <w:color w:val="000000"/>
                <w:szCs w:val="22"/>
                <w:rPrChange w:id="20662" w:author="Steve Barbeaux" w:date="2022-10-10T12:49:00Z">
                  <w:rPr>
                    <w:ins w:id="20663" w:author="Steve Barbeaux" w:date="2022-10-10T12:49:00Z"/>
                  </w:rPr>
                </w:rPrChange>
              </w:rPr>
              <w:pPrChange w:id="20664" w:author="Steve Barbeaux" w:date="2022-10-10T12:49:00Z">
                <w:pPr>
                  <w:jc w:val="right"/>
                </w:pPr>
              </w:pPrChange>
            </w:pPr>
          </w:p>
        </w:tc>
        <w:tc>
          <w:tcPr>
            <w:tcW w:w="900" w:type="dxa"/>
            <w:tcBorders>
              <w:top w:val="nil"/>
              <w:left w:val="nil"/>
              <w:bottom w:val="nil"/>
              <w:right w:val="nil"/>
            </w:tcBorders>
            <w:shd w:val="clear" w:color="auto" w:fill="auto"/>
            <w:noWrap/>
            <w:vAlign w:val="bottom"/>
            <w:hideMark/>
            <w:tcPrChange w:id="20665"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DBE2148" w14:textId="77777777" w:rsidR="00FF195B" w:rsidRPr="00FF195B" w:rsidRDefault="00FF195B" w:rsidP="00FF195B">
            <w:pPr>
              <w:spacing w:after="0"/>
              <w:rPr>
                <w:ins w:id="20666" w:author="Steve Barbeaux" w:date="2022-10-10T12:49:00Z"/>
                <w:sz w:val="20"/>
                <w:rPrChange w:id="20667" w:author="Steve Barbeaux" w:date="2022-10-10T12:49:00Z">
                  <w:rPr>
                    <w:ins w:id="20668" w:author="Steve Barbeaux" w:date="2022-10-10T12:49:00Z"/>
                  </w:rPr>
                </w:rPrChange>
              </w:rPr>
              <w:pPrChange w:id="20669" w:author="Steve Barbeaux" w:date="2022-10-10T12:49:00Z">
                <w:pPr/>
              </w:pPrChange>
            </w:pPr>
          </w:p>
        </w:tc>
        <w:tc>
          <w:tcPr>
            <w:tcW w:w="900" w:type="dxa"/>
            <w:tcBorders>
              <w:top w:val="nil"/>
              <w:left w:val="nil"/>
              <w:bottom w:val="nil"/>
              <w:right w:val="nil"/>
            </w:tcBorders>
            <w:shd w:val="clear" w:color="auto" w:fill="auto"/>
            <w:noWrap/>
            <w:vAlign w:val="bottom"/>
            <w:hideMark/>
            <w:tcPrChange w:id="20670" w:author="Steve Barbeaux" w:date="2022-10-10T12:4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20FBA18" w14:textId="77777777" w:rsidR="00FF195B" w:rsidRPr="00FF195B" w:rsidRDefault="00FF195B" w:rsidP="00FF195B">
            <w:pPr>
              <w:spacing w:after="0"/>
              <w:rPr>
                <w:ins w:id="20671" w:author="Steve Barbeaux" w:date="2022-10-10T12:49:00Z"/>
                <w:sz w:val="20"/>
                <w:rPrChange w:id="20672" w:author="Steve Barbeaux" w:date="2022-10-10T12:49:00Z">
                  <w:rPr>
                    <w:ins w:id="20673" w:author="Steve Barbeaux" w:date="2022-10-10T12:49:00Z"/>
                  </w:rPr>
                </w:rPrChange>
              </w:rPr>
              <w:pPrChange w:id="20674" w:author="Steve Barbeaux" w:date="2022-10-10T12:49:00Z">
                <w:pPr/>
              </w:pPrChange>
            </w:pPr>
          </w:p>
        </w:tc>
        <w:tc>
          <w:tcPr>
            <w:tcW w:w="760" w:type="dxa"/>
            <w:tcBorders>
              <w:top w:val="nil"/>
              <w:left w:val="single" w:sz="4" w:space="0" w:color="auto"/>
              <w:bottom w:val="nil"/>
              <w:right w:val="nil"/>
            </w:tcBorders>
            <w:shd w:val="clear" w:color="auto" w:fill="auto"/>
            <w:noWrap/>
            <w:vAlign w:val="bottom"/>
            <w:hideMark/>
            <w:tcPrChange w:id="20675" w:author="Steve Barbeaux" w:date="2022-10-10T12:49:00Z">
              <w:tcPr>
                <w:tcW w:w="0" w:type="auto"/>
                <w:tcBorders>
                  <w:top w:val="nil"/>
                  <w:left w:val="single" w:sz="4" w:space="0" w:color="auto"/>
                  <w:bottom w:val="nil"/>
                  <w:right w:val="nil"/>
                </w:tcBorders>
                <w:shd w:val="clear" w:color="auto" w:fill="auto"/>
                <w:noWrap/>
                <w:tcMar>
                  <w:top w:w="15" w:type="dxa"/>
                  <w:left w:w="15" w:type="dxa"/>
                  <w:bottom w:w="0" w:type="dxa"/>
                  <w:right w:w="15" w:type="dxa"/>
                </w:tcMar>
                <w:vAlign w:val="bottom"/>
                <w:hideMark/>
              </w:tcPr>
            </w:tcPrChange>
          </w:tcPr>
          <w:p w14:paraId="10631CFD" w14:textId="77777777" w:rsidR="00FF195B" w:rsidRPr="00FF195B" w:rsidRDefault="00FF195B" w:rsidP="00FF195B">
            <w:pPr>
              <w:spacing w:after="0"/>
              <w:jc w:val="right"/>
              <w:rPr>
                <w:ins w:id="20676" w:author="Steve Barbeaux" w:date="2022-10-10T12:49:00Z"/>
                <w:rFonts w:ascii="Calibri" w:hAnsi="Calibri" w:cs="Calibri"/>
                <w:color w:val="000000"/>
                <w:szCs w:val="22"/>
                <w:rPrChange w:id="20677" w:author="Steve Barbeaux" w:date="2022-10-10T12:49:00Z">
                  <w:rPr>
                    <w:ins w:id="20678" w:author="Steve Barbeaux" w:date="2022-10-10T12:49:00Z"/>
                  </w:rPr>
                </w:rPrChange>
              </w:rPr>
              <w:pPrChange w:id="20679" w:author="Steve Barbeaux" w:date="2022-10-10T12:49:00Z">
                <w:pPr>
                  <w:jc w:val="right"/>
                </w:pPr>
              </w:pPrChange>
            </w:pPr>
            <w:ins w:id="20680" w:author="Steve Barbeaux" w:date="2022-10-10T12:49:00Z">
              <w:r w:rsidRPr="00FF195B">
                <w:rPr>
                  <w:rFonts w:ascii="Calibri" w:hAnsi="Calibri" w:cs="Calibri"/>
                  <w:color w:val="000000"/>
                  <w:szCs w:val="22"/>
                  <w:rPrChange w:id="20681" w:author="Steve Barbeaux" w:date="2022-10-10T12:49:00Z">
                    <w:rPr/>
                  </w:rPrChange>
                </w:rPr>
                <w:t>0.0</w:t>
              </w:r>
            </w:ins>
          </w:p>
        </w:tc>
      </w:tr>
      <w:tr w:rsidR="00FF195B" w:rsidRPr="00FF195B" w14:paraId="28445F4C" w14:textId="77777777" w:rsidTr="00FF195B">
        <w:trPr>
          <w:trHeight w:val="300"/>
          <w:ins w:id="20682" w:author="Steve Barbeaux" w:date="2022-10-10T12:49:00Z"/>
          <w:trPrChange w:id="20683" w:author="Steve Barbeaux" w:date="2022-10-10T12:49:00Z">
            <w:trPr>
              <w:trHeight w:val="300"/>
            </w:trPr>
          </w:trPrChange>
        </w:trPr>
        <w:tc>
          <w:tcPr>
            <w:tcW w:w="3000" w:type="dxa"/>
            <w:tcBorders>
              <w:top w:val="nil"/>
              <w:left w:val="nil"/>
              <w:bottom w:val="single" w:sz="4" w:space="0" w:color="auto"/>
              <w:right w:val="nil"/>
            </w:tcBorders>
            <w:shd w:val="clear" w:color="auto" w:fill="auto"/>
            <w:noWrap/>
            <w:vAlign w:val="bottom"/>
            <w:hideMark/>
            <w:tcPrChange w:id="20684" w:author="Steve Barbeaux" w:date="2022-10-10T12:4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6D4C8C81" w14:textId="77777777" w:rsidR="00FF195B" w:rsidRPr="00FF195B" w:rsidRDefault="00FF195B" w:rsidP="00FF195B">
            <w:pPr>
              <w:spacing w:after="0"/>
              <w:rPr>
                <w:ins w:id="20685" w:author="Steve Barbeaux" w:date="2022-10-10T12:49:00Z"/>
                <w:rFonts w:ascii="Calibri" w:hAnsi="Calibri" w:cs="Calibri"/>
                <w:color w:val="000000"/>
                <w:szCs w:val="22"/>
                <w:rPrChange w:id="20686" w:author="Steve Barbeaux" w:date="2022-10-10T12:49:00Z">
                  <w:rPr>
                    <w:ins w:id="20687" w:author="Steve Barbeaux" w:date="2022-10-10T12:49:00Z"/>
                  </w:rPr>
                </w:rPrChange>
              </w:rPr>
              <w:pPrChange w:id="20688" w:author="Steve Barbeaux" w:date="2022-10-10T12:49:00Z">
                <w:pPr/>
              </w:pPrChange>
            </w:pPr>
            <w:ins w:id="20689" w:author="Steve Barbeaux" w:date="2022-10-10T12:49:00Z">
              <w:r w:rsidRPr="00FF195B">
                <w:rPr>
                  <w:rFonts w:ascii="Calibri" w:hAnsi="Calibri" w:cs="Calibri"/>
                  <w:color w:val="000000"/>
                  <w:szCs w:val="22"/>
                  <w:rPrChange w:id="20690" w:author="Steve Barbeaux" w:date="2022-10-10T12:49:00Z">
                    <w:rPr/>
                  </w:rPrChange>
                </w:rPr>
                <w:t>sole, rex</w:t>
              </w:r>
            </w:ins>
          </w:p>
        </w:tc>
        <w:tc>
          <w:tcPr>
            <w:tcW w:w="1720" w:type="dxa"/>
            <w:tcBorders>
              <w:top w:val="nil"/>
              <w:left w:val="nil"/>
              <w:bottom w:val="single" w:sz="4" w:space="0" w:color="auto"/>
              <w:right w:val="nil"/>
            </w:tcBorders>
            <w:shd w:val="clear" w:color="auto" w:fill="auto"/>
            <w:noWrap/>
            <w:vAlign w:val="bottom"/>
            <w:hideMark/>
            <w:tcPrChange w:id="20691" w:author="Steve Barbeaux" w:date="2022-10-10T12:4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2CB72C7F" w14:textId="77777777" w:rsidR="00FF195B" w:rsidRPr="00FF195B" w:rsidRDefault="00FF195B" w:rsidP="00FF195B">
            <w:pPr>
              <w:spacing w:after="0"/>
              <w:rPr>
                <w:ins w:id="20692" w:author="Steve Barbeaux" w:date="2022-10-10T12:49:00Z"/>
                <w:rFonts w:ascii="Calibri" w:hAnsi="Calibri" w:cs="Calibri"/>
                <w:color w:val="000000"/>
                <w:szCs w:val="22"/>
                <w:rPrChange w:id="20693" w:author="Steve Barbeaux" w:date="2022-10-10T12:49:00Z">
                  <w:rPr>
                    <w:ins w:id="20694" w:author="Steve Barbeaux" w:date="2022-10-10T12:49:00Z"/>
                  </w:rPr>
                </w:rPrChange>
              </w:rPr>
              <w:pPrChange w:id="20695" w:author="Steve Barbeaux" w:date="2022-10-10T12:49:00Z">
                <w:pPr/>
              </w:pPrChange>
            </w:pPr>
            <w:ins w:id="20696" w:author="Steve Barbeaux" w:date="2022-10-10T12:49:00Z">
              <w:r w:rsidRPr="00FF195B">
                <w:rPr>
                  <w:rFonts w:ascii="Calibri" w:hAnsi="Calibri" w:cs="Calibri"/>
                  <w:color w:val="000000"/>
                  <w:szCs w:val="22"/>
                  <w:rPrChange w:id="20697" w:author="Steve Barbeaux" w:date="2022-10-10T12:49:00Z">
                    <w:rPr/>
                  </w:rPrChange>
                </w:rPr>
                <w:t> </w:t>
              </w:r>
            </w:ins>
          </w:p>
        </w:tc>
        <w:tc>
          <w:tcPr>
            <w:tcW w:w="900" w:type="dxa"/>
            <w:tcBorders>
              <w:top w:val="nil"/>
              <w:left w:val="nil"/>
              <w:bottom w:val="single" w:sz="4" w:space="0" w:color="auto"/>
              <w:right w:val="nil"/>
            </w:tcBorders>
            <w:shd w:val="clear" w:color="auto" w:fill="auto"/>
            <w:noWrap/>
            <w:vAlign w:val="bottom"/>
            <w:hideMark/>
            <w:tcPrChange w:id="20698" w:author="Steve Barbeaux" w:date="2022-10-10T12:4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0A32D2E4" w14:textId="77777777" w:rsidR="00FF195B" w:rsidRPr="00FF195B" w:rsidRDefault="00FF195B" w:rsidP="00FF195B">
            <w:pPr>
              <w:spacing w:after="0"/>
              <w:rPr>
                <w:ins w:id="20699" w:author="Steve Barbeaux" w:date="2022-10-10T12:49:00Z"/>
                <w:rFonts w:ascii="Calibri" w:hAnsi="Calibri" w:cs="Calibri"/>
                <w:color w:val="000000"/>
                <w:szCs w:val="22"/>
                <w:rPrChange w:id="20700" w:author="Steve Barbeaux" w:date="2022-10-10T12:49:00Z">
                  <w:rPr>
                    <w:ins w:id="20701" w:author="Steve Barbeaux" w:date="2022-10-10T12:49:00Z"/>
                  </w:rPr>
                </w:rPrChange>
              </w:rPr>
              <w:pPrChange w:id="20702" w:author="Steve Barbeaux" w:date="2022-10-10T12:49:00Z">
                <w:pPr/>
              </w:pPrChange>
            </w:pPr>
            <w:ins w:id="20703" w:author="Steve Barbeaux" w:date="2022-10-10T12:49:00Z">
              <w:r w:rsidRPr="00FF195B">
                <w:rPr>
                  <w:rFonts w:ascii="Calibri" w:hAnsi="Calibri" w:cs="Calibri"/>
                  <w:color w:val="000000"/>
                  <w:szCs w:val="22"/>
                  <w:rPrChange w:id="20704" w:author="Steve Barbeaux" w:date="2022-10-10T12:49:00Z">
                    <w:rPr/>
                  </w:rPrChange>
                </w:rPr>
                <w:t> </w:t>
              </w:r>
            </w:ins>
          </w:p>
        </w:tc>
        <w:tc>
          <w:tcPr>
            <w:tcW w:w="800" w:type="dxa"/>
            <w:tcBorders>
              <w:top w:val="nil"/>
              <w:left w:val="nil"/>
              <w:bottom w:val="single" w:sz="4" w:space="0" w:color="auto"/>
              <w:right w:val="nil"/>
            </w:tcBorders>
            <w:shd w:val="clear" w:color="auto" w:fill="auto"/>
            <w:noWrap/>
            <w:vAlign w:val="bottom"/>
            <w:hideMark/>
            <w:tcPrChange w:id="20705" w:author="Steve Barbeaux" w:date="2022-10-10T12:4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5AD124A2" w14:textId="77777777" w:rsidR="00FF195B" w:rsidRPr="00FF195B" w:rsidRDefault="00FF195B" w:rsidP="00FF195B">
            <w:pPr>
              <w:spacing w:after="0"/>
              <w:rPr>
                <w:ins w:id="20706" w:author="Steve Barbeaux" w:date="2022-10-10T12:49:00Z"/>
                <w:rFonts w:ascii="Calibri" w:hAnsi="Calibri" w:cs="Calibri"/>
                <w:color w:val="000000"/>
                <w:szCs w:val="22"/>
                <w:rPrChange w:id="20707" w:author="Steve Barbeaux" w:date="2022-10-10T12:49:00Z">
                  <w:rPr>
                    <w:ins w:id="20708" w:author="Steve Barbeaux" w:date="2022-10-10T12:49:00Z"/>
                  </w:rPr>
                </w:rPrChange>
              </w:rPr>
              <w:pPrChange w:id="20709" w:author="Steve Barbeaux" w:date="2022-10-10T12:49:00Z">
                <w:pPr/>
              </w:pPrChange>
            </w:pPr>
            <w:ins w:id="20710" w:author="Steve Barbeaux" w:date="2022-10-10T12:49:00Z">
              <w:r w:rsidRPr="00FF195B">
                <w:rPr>
                  <w:rFonts w:ascii="Calibri" w:hAnsi="Calibri" w:cs="Calibri"/>
                  <w:color w:val="000000"/>
                  <w:szCs w:val="22"/>
                  <w:rPrChange w:id="20711" w:author="Steve Barbeaux" w:date="2022-10-10T12:49:00Z">
                    <w:rPr/>
                  </w:rPrChange>
                </w:rPr>
                <w:t> </w:t>
              </w:r>
            </w:ins>
          </w:p>
        </w:tc>
        <w:tc>
          <w:tcPr>
            <w:tcW w:w="900" w:type="dxa"/>
            <w:tcBorders>
              <w:top w:val="nil"/>
              <w:left w:val="nil"/>
              <w:bottom w:val="single" w:sz="4" w:space="0" w:color="auto"/>
              <w:right w:val="nil"/>
            </w:tcBorders>
            <w:shd w:val="clear" w:color="auto" w:fill="auto"/>
            <w:noWrap/>
            <w:vAlign w:val="bottom"/>
            <w:hideMark/>
            <w:tcPrChange w:id="20712" w:author="Steve Barbeaux" w:date="2022-10-10T12:4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24773059" w14:textId="77777777" w:rsidR="00FF195B" w:rsidRPr="00FF195B" w:rsidRDefault="00FF195B" w:rsidP="00FF195B">
            <w:pPr>
              <w:spacing w:after="0"/>
              <w:rPr>
                <w:ins w:id="20713" w:author="Steve Barbeaux" w:date="2022-10-10T12:49:00Z"/>
                <w:rFonts w:ascii="Calibri" w:hAnsi="Calibri" w:cs="Calibri"/>
                <w:color w:val="000000"/>
                <w:szCs w:val="22"/>
                <w:rPrChange w:id="20714" w:author="Steve Barbeaux" w:date="2022-10-10T12:49:00Z">
                  <w:rPr>
                    <w:ins w:id="20715" w:author="Steve Barbeaux" w:date="2022-10-10T12:49:00Z"/>
                  </w:rPr>
                </w:rPrChange>
              </w:rPr>
              <w:pPrChange w:id="20716" w:author="Steve Barbeaux" w:date="2022-10-10T12:49:00Z">
                <w:pPr/>
              </w:pPrChange>
            </w:pPr>
            <w:ins w:id="20717" w:author="Steve Barbeaux" w:date="2022-10-10T12:49:00Z">
              <w:r w:rsidRPr="00FF195B">
                <w:rPr>
                  <w:rFonts w:ascii="Calibri" w:hAnsi="Calibri" w:cs="Calibri"/>
                  <w:color w:val="000000"/>
                  <w:szCs w:val="22"/>
                  <w:rPrChange w:id="20718" w:author="Steve Barbeaux" w:date="2022-10-10T12:49:00Z">
                    <w:rPr/>
                  </w:rPrChange>
                </w:rPr>
                <w:t> </w:t>
              </w:r>
            </w:ins>
          </w:p>
        </w:tc>
        <w:tc>
          <w:tcPr>
            <w:tcW w:w="900" w:type="dxa"/>
            <w:tcBorders>
              <w:top w:val="nil"/>
              <w:left w:val="nil"/>
              <w:bottom w:val="single" w:sz="4" w:space="0" w:color="auto"/>
              <w:right w:val="nil"/>
            </w:tcBorders>
            <w:shd w:val="clear" w:color="auto" w:fill="auto"/>
            <w:noWrap/>
            <w:vAlign w:val="bottom"/>
            <w:hideMark/>
            <w:tcPrChange w:id="20719" w:author="Steve Barbeaux" w:date="2022-10-10T12:4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0B86837A" w14:textId="77777777" w:rsidR="00FF195B" w:rsidRPr="00FF195B" w:rsidRDefault="00FF195B" w:rsidP="00FF195B">
            <w:pPr>
              <w:spacing w:after="0"/>
              <w:jc w:val="right"/>
              <w:rPr>
                <w:ins w:id="20720" w:author="Steve Barbeaux" w:date="2022-10-10T12:49:00Z"/>
                <w:rFonts w:ascii="Calibri" w:hAnsi="Calibri" w:cs="Calibri"/>
                <w:color w:val="000000"/>
                <w:szCs w:val="22"/>
                <w:rPrChange w:id="20721" w:author="Steve Barbeaux" w:date="2022-10-10T12:49:00Z">
                  <w:rPr>
                    <w:ins w:id="20722" w:author="Steve Barbeaux" w:date="2022-10-10T12:49:00Z"/>
                  </w:rPr>
                </w:rPrChange>
              </w:rPr>
              <w:pPrChange w:id="20723" w:author="Steve Barbeaux" w:date="2022-10-10T12:49:00Z">
                <w:pPr>
                  <w:jc w:val="right"/>
                </w:pPr>
              </w:pPrChange>
            </w:pPr>
            <w:ins w:id="20724" w:author="Steve Barbeaux" w:date="2022-10-10T12:49:00Z">
              <w:r w:rsidRPr="00FF195B">
                <w:rPr>
                  <w:rFonts w:ascii="Calibri" w:hAnsi="Calibri" w:cs="Calibri"/>
                  <w:color w:val="000000"/>
                  <w:szCs w:val="22"/>
                  <w:rPrChange w:id="20725" w:author="Steve Barbeaux" w:date="2022-10-10T12:49:00Z">
                    <w:rPr/>
                  </w:rPrChange>
                </w:rPr>
                <w:t>0.0</w:t>
              </w:r>
            </w:ins>
          </w:p>
        </w:tc>
        <w:tc>
          <w:tcPr>
            <w:tcW w:w="760" w:type="dxa"/>
            <w:tcBorders>
              <w:top w:val="nil"/>
              <w:left w:val="single" w:sz="4" w:space="0" w:color="auto"/>
              <w:bottom w:val="single" w:sz="4" w:space="0" w:color="auto"/>
              <w:right w:val="nil"/>
            </w:tcBorders>
            <w:shd w:val="clear" w:color="auto" w:fill="auto"/>
            <w:noWrap/>
            <w:vAlign w:val="bottom"/>
            <w:hideMark/>
            <w:tcPrChange w:id="20726" w:author="Steve Barbeaux" w:date="2022-10-10T12:49:00Z">
              <w:tcPr>
                <w:tcW w:w="0" w:type="auto"/>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bottom"/>
                <w:hideMark/>
              </w:tcPr>
            </w:tcPrChange>
          </w:tcPr>
          <w:p w14:paraId="426E9B30" w14:textId="77777777" w:rsidR="00FF195B" w:rsidRPr="00FF195B" w:rsidRDefault="00FF195B" w:rsidP="00FF195B">
            <w:pPr>
              <w:spacing w:after="0"/>
              <w:jc w:val="right"/>
              <w:rPr>
                <w:ins w:id="20727" w:author="Steve Barbeaux" w:date="2022-10-10T12:49:00Z"/>
                <w:rFonts w:ascii="Calibri" w:hAnsi="Calibri" w:cs="Calibri"/>
                <w:color w:val="000000"/>
                <w:szCs w:val="22"/>
                <w:rPrChange w:id="20728" w:author="Steve Barbeaux" w:date="2022-10-10T12:49:00Z">
                  <w:rPr>
                    <w:ins w:id="20729" w:author="Steve Barbeaux" w:date="2022-10-10T12:49:00Z"/>
                  </w:rPr>
                </w:rPrChange>
              </w:rPr>
              <w:pPrChange w:id="20730" w:author="Steve Barbeaux" w:date="2022-10-10T12:49:00Z">
                <w:pPr>
                  <w:jc w:val="right"/>
                </w:pPr>
              </w:pPrChange>
            </w:pPr>
            <w:ins w:id="20731" w:author="Steve Barbeaux" w:date="2022-10-10T12:49:00Z">
              <w:r w:rsidRPr="00FF195B">
                <w:rPr>
                  <w:rFonts w:ascii="Calibri" w:hAnsi="Calibri" w:cs="Calibri"/>
                  <w:color w:val="000000"/>
                  <w:szCs w:val="22"/>
                  <w:rPrChange w:id="20732" w:author="Steve Barbeaux" w:date="2022-10-10T12:49:00Z">
                    <w:rPr/>
                  </w:rPrChange>
                </w:rPr>
                <w:t>0.0</w:t>
              </w:r>
            </w:ins>
          </w:p>
        </w:tc>
      </w:tr>
    </w:tbl>
    <w:p w14:paraId="008D2D58" w14:textId="2B55EF6D" w:rsidR="00172DBF" w:rsidRDefault="00FF195B" w:rsidP="00172DBF">
      <w:pPr>
        <w:ind w:left="1440" w:hanging="1440"/>
      </w:pPr>
      <w:ins w:id="20733" w:author="Steve Barbeaux" w:date="2022-10-10T12:49:00Z">
        <w:r>
          <w:fldChar w:fldCharType="end"/>
        </w:r>
      </w:ins>
    </w:p>
    <w:p w14:paraId="065FDD91" w14:textId="77777777" w:rsidR="00172DBF" w:rsidRDefault="00172DBF" w:rsidP="00172DBF">
      <w:pPr>
        <w:ind w:left="1440" w:hanging="1440"/>
      </w:pPr>
    </w:p>
    <w:p w14:paraId="5CE5AAFB" w14:textId="2C2996AC" w:rsidR="00172DBF" w:rsidRDefault="00172DBF">
      <w:pPr>
        <w:ind w:left="1440" w:hanging="1440"/>
      </w:pPr>
      <w:r>
        <w:br w:type="page"/>
      </w:r>
    </w:p>
    <w:p w14:paraId="6F3305C4" w14:textId="77777777" w:rsidR="008D41D7" w:rsidRDefault="00BF6928" w:rsidP="006A1824">
      <w:pPr>
        <w:pStyle w:val="Heading1"/>
      </w:pPr>
      <w:r>
        <w:rPr>
          <w:noProof/>
        </w:rPr>
        <w:lastRenderedPageBreak/>
        <mc:AlternateContent>
          <mc:Choice Requires="wps">
            <w:drawing>
              <wp:anchor distT="0" distB="0" distL="114300" distR="114300" simplePos="0" relativeHeight="251651584" behindDoc="0" locked="0" layoutInCell="1" allowOverlap="1" wp14:anchorId="21EBBDEF" wp14:editId="6BE245CD">
                <wp:simplePos x="0" y="0"/>
                <wp:positionH relativeFrom="column">
                  <wp:posOffset>-827405</wp:posOffset>
                </wp:positionH>
                <wp:positionV relativeFrom="paragraph">
                  <wp:posOffset>3924300</wp:posOffset>
                </wp:positionV>
                <wp:extent cx="246380" cy="328295"/>
                <wp:effectExtent l="0" t="0" r="0" b="0"/>
                <wp:wrapSquare wrapText="bothSides"/>
                <wp:docPr id="224" name="Text 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328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CD12A6" w14:textId="77777777" w:rsidR="00711944" w:rsidRPr="004E2016" w:rsidRDefault="00711944" w:rsidP="00697525">
                            <w:pPr>
                              <w:jc w:val="center"/>
                            </w:pP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1EBBDEF" id="_x0000_t202" coordsize="21600,21600" o:spt="202" path="m,l,21600r21600,l21600,xe">
                <v:stroke joinstyle="miter"/>
                <v:path gradientshapeok="t" o:connecttype="rect"/>
              </v:shapetype>
              <v:shape id="Text Box 326" o:spid="_x0000_s1026" type="#_x0000_t202" style="position:absolute;left:0;text-align:left;margin-left:-65.15pt;margin-top:309pt;width:19.4pt;height:25.85pt;z-index:25165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" filled="f" stroked="f">
                <v:textbox style="mso-fit-shape-to-text:t">
                  <w:txbxContent>
                    <w:p w14:paraId="42CD12A6" w14:textId="77777777" w:rsidR="00711944" w:rsidRPr="004E2016" w:rsidRDefault="00711944" w:rsidP="00697525">
                      <w:pPr>
                        <w:jc w:val="center"/>
                      </w:pPr>
                    </w:p>
                  </w:txbxContent>
                </v:textbox>
                <w10:wrap type="square"/>
              </v:shape>
            </w:pict>
          </mc:Fallback>
        </mc:AlternateContent>
      </w:r>
      <w:r w:rsidR="00C70CF7" w:rsidRPr="006D3F3E">
        <w:t>Figures</w:t>
      </w:r>
    </w:p>
    <w:p w14:paraId="13713521" w14:textId="1FA5D88C" w:rsidR="00E53613" w:rsidRDefault="00124A5F" w:rsidP="00686AE2">
      <w:pPr>
        <w:spacing w:after="0"/>
        <w:jc w:val="center"/>
      </w:pPr>
      <w:r>
        <w:rPr>
          <w:noProof/>
        </w:rPr>
        <w:drawing>
          <wp:inline distT="0" distB="0" distL="0" distR="0" wp14:anchorId="3E2EE628" wp14:editId="66C94F3D">
            <wp:extent cx="5114925" cy="28956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14925" cy="2895600"/>
                    </a:xfrm>
                    <a:prstGeom prst="rect">
                      <a:avLst/>
                    </a:prstGeom>
                    <a:noFill/>
                  </pic:spPr>
                </pic:pic>
              </a:graphicData>
            </a:graphic>
          </wp:inline>
        </w:drawing>
      </w:r>
      <w:r>
        <w:rPr>
          <w:noProof/>
        </w:rPr>
        <w:drawing>
          <wp:inline distT="0" distB="0" distL="0" distR="0" wp14:anchorId="384DEFAA" wp14:editId="4795B6DD">
            <wp:extent cx="5114925" cy="28956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14925" cy="2895600"/>
                    </a:xfrm>
                    <a:prstGeom prst="rect">
                      <a:avLst/>
                    </a:prstGeom>
                    <a:noFill/>
                  </pic:spPr>
                </pic:pic>
              </a:graphicData>
            </a:graphic>
          </wp:inline>
        </w:drawing>
      </w:r>
    </w:p>
    <w:p w14:paraId="790FEF74" w14:textId="79F107EE" w:rsidR="00E53613" w:rsidRDefault="00E53613" w:rsidP="00F87A03">
      <w:pPr>
        <w:jc w:val="center"/>
      </w:pPr>
    </w:p>
    <w:p w14:paraId="1740FE57" w14:textId="77777777" w:rsidR="00F87A03" w:rsidRDefault="00F87A03" w:rsidP="00090530">
      <w:pPr>
        <w:pStyle w:val="Caption"/>
      </w:pPr>
      <w:r>
        <w:t>Figure 1A.</w:t>
      </w:r>
      <w:r w:rsidR="00200B7D">
        <w:fldChar w:fldCharType="begin"/>
      </w:r>
      <w:r w:rsidR="00EE18B3">
        <w:instrText xml:space="preserve"> seq fig </w:instrText>
      </w:r>
      <w:r w:rsidR="00200B7D">
        <w:fldChar w:fldCharType="separate"/>
      </w:r>
      <w:r w:rsidR="00E66CA0">
        <w:rPr>
          <w:noProof/>
        </w:rPr>
        <w:t>1</w:t>
      </w:r>
      <w:r w:rsidR="00200B7D">
        <w:fldChar w:fldCharType="end"/>
      </w:r>
      <w:r w:rsidR="00FA4946">
        <w:t xml:space="preserve"> </w:t>
      </w:r>
      <w:r>
        <w:t>Aleutian Islands bottom trawl survey pollock biomass (top) and proportion of biomass</w:t>
      </w:r>
      <w:r w:rsidR="008D41D7">
        <w:t xml:space="preserve"> </w:t>
      </w:r>
      <w:r w:rsidR="002671AA">
        <w:t>(</w:t>
      </w:r>
      <w:r>
        <w:t>bottom) for the three Aleutian Island management regions.</w:t>
      </w:r>
    </w:p>
    <w:p w14:paraId="5F041C3D" w14:textId="77777777" w:rsidR="000666A0" w:rsidRDefault="00D85579" w:rsidP="000666A0">
      <w:pPr>
        <w:jc w:val="center"/>
      </w:pPr>
      <w:r>
        <w:rPr>
          <w:noProof/>
        </w:rPr>
        <w:lastRenderedPageBreak/>
        <w:drawing>
          <wp:inline distT="0" distB="0" distL="0" distR="0" wp14:anchorId="2464CC7C" wp14:editId="4A0581E5">
            <wp:extent cx="4398711" cy="2743200"/>
            <wp:effectExtent l="19050" t="0" r="1839" b="0"/>
            <wp:docPr id="8" name="Picture 8" descr="Description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_04"/>
                    <pic:cNvPicPr>
                      <a:picLocks noChangeAspect="1" noChangeArrowheads="1"/>
                    </pic:cNvPicPr>
                  </pic:nvPicPr>
                  <pic:blipFill>
                    <a:blip r:embed="rId26" cstate="print"/>
                    <a:srcRect/>
                    <a:stretch>
                      <a:fillRect/>
                    </a:stretch>
                  </pic:blipFill>
                  <pic:spPr bwMode="auto">
                    <a:xfrm>
                      <a:off x="0" y="0"/>
                      <a:ext cx="4398711" cy="2743200"/>
                    </a:xfrm>
                    <a:prstGeom prst="rect">
                      <a:avLst/>
                    </a:prstGeom>
                    <a:noFill/>
                    <a:ln w="9525">
                      <a:noFill/>
                      <a:miter lim="800000"/>
                      <a:headEnd/>
                      <a:tailEnd/>
                    </a:ln>
                  </pic:spPr>
                </pic:pic>
              </a:graphicData>
            </a:graphic>
          </wp:inline>
        </w:drawing>
      </w:r>
    </w:p>
    <w:p w14:paraId="3BBC4B58" w14:textId="03FAA718" w:rsidR="00437191" w:rsidRDefault="000666A0" w:rsidP="00090530">
      <w:pPr>
        <w:pStyle w:val="Caption"/>
        <w:rPr>
          <w:b/>
          <w:bCs w:val="0"/>
        </w:rPr>
        <w:sectPr w:rsidR="00437191" w:rsidSect="00826242">
          <w:pgSz w:w="12240" w:h="15840" w:code="1"/>
          <w:pgMar w:top="1440" w:right="1440" w:bottom="1440" w:left="1080" w:header="720" w:footer="720" w:gutter="0"/>
          <w:cols w:space="720"/>
          <w:docGrid w:linePitch="360"/>
        </w:sectPr>
      </w:pPr>
      <w:r>
        <w:t>Figure 1A.</w:t>
      </w:r>
      <w:r w:rsidR="00AF1457" w:rsidRPr="00AF1457">
        <w:t xml:space="preserve"> </w:t>
      </w:r>
      <w:r w:rsidR="00200B7D">
        <w:fldChar w:fldCharType="begin"/>
      </w:r>
      <w:r w:rsidR="00AF1457">
        <w:instrText xml:space="preserve"> seq fig </w:instrText>
      </w:r>
      <w:r w:rsidR="00200B7D">
        <w:fldChar w:fldCharType="separate"/>
      </w:r>
      <w:r w:rsidR="00F87B46">
        <w:rPr>
          <w:noProof/>
        </w:rPr>
        <w:t>2</w:t>
      </w:r>
      <w:r w:rsidR="00200B7D">
        <w:fldChar w:fldCharType="end"/>
      </w:r>
      <w:r>
        <w:t>.</w:t>
      </w:r>
      <w:r>
        <w:tab/>
        <w:t>Regions defined for consideration of alternative data partitions for Aleutian Islands Region pollock. The abbreviation “NRA” represents the Near, Rat, and Andreanof Island group</w:t>
      </w:r>
      <w:r w:rsidR="001749C0">
        <w:t>.</w:t>
      </w:r>
      <w:r w:rsidR="00826242">
        <w:t xml:space="preserve"> There are no models for </w:t>
      </w:r>
      <w:r w:rsidR="00F87B46">
        <w:t xml:space="preserve">2018 </w:t>
      </w:r>
      <w:r w:rsidR="00826242">
        <w:t>that consider the NRA east-west partition</w:t>
      </w:r>
      <w:r w:rsidR="00940896">
        <w:t xml:space="preserve"> at 174° W</w:t>
      </w:r>
      <w:r w:rsidR="00826242">
        <w:t>.</w:t>
      </w:r>
    </w:p>
    <w:p w14:paraId="41A33A1F" w14:textId="129A2115" w:rsidR="00C70CF7" w:rsidRDefault="00F87B46" w:rsidP="00C70CF7">
      <w:pPr>
        <w:pStyle w:val="fig"/>
      </w:pPr>
      <w:r>
        <w:rPr>
          <w:noProof/>
        </w:rPr>
        <w:lastRenderedPageBreak/>
        <w:drawing>
          <wp:inline distT="0" distB="0" distL="0" distR="0" wp14:anchorId="08C717C9" wp14:editId="7CF35959">
            <wp:extent cx="4584700" cy="2755900"/>
            <wp:effectExtent l="0" t="0" r="635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r w:rsidR="00DA44CE">
        <w:rPr>
          <w:noProof/>
        </w:rPr>
        <w:drawing>
          <wp:inline distT="0" distB="0" distL="0" distR="0" wp14:anchorId="751ED552" wp14:editId="140CD850">
            <wp:extent cx="4584700" cy="27559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DF99838" w14:textId="734DB4EC" w:rsidR="00C70CF7" w:rsidRDefault="00C70CF7" w:rsidP="00090530">
      <w:pPr>
        <w:pStyle w:val="Caption"/>
      </w:pPr>
      <w:r>
        <w:t xml:space="preserve">Figure </w:t>
      </w:r>
      <w:r w:rsidR="00755269">
        <w:t>1A</w:t>
      </w:r>
      <w:r>
        <w:t>.</w:t>
      </w:r>
      <w:r w:rsidR="00200B7D">
        <w:fldChar w:fldCharType="begin"/>
      </w:r>
      <w:r w:rsidR="00EE18B3">
        <w:instrText xml:space="preserve"> seq fig </w:instrText>
      </w:r>
      <w:r w:rsidR="00200B7D">
        <w:fldChar w:fldCharType="separate"/>
      </w:r>
      <w:r w:rsidR="00F87B46">
        <w:rPr>
          <w:noProof/>
        </w:rPr>
        <w:t>3</w:t>
      </w:r>
      <w:r w:rsidR="00200B7D">
        <w:fldChar w:fldCharType="end"/>
      </w:r>
      <w:r>
        <w:t>.</w:t>
      </w:r>
      <w:r>
        <w:tab/>
      </w:r>
      <w:r w:rsidR="002671AA">
        <w:t>Pollock catch by NMFS reporting area for 1977- 20</w:t>
      </w:r>
      <w:r w:rsidR="00A42651">
        <w:t>2</w:t>
      </w:r>
      <w:del w:id="20734" w:author="Steve Barbeaux" w:date="2022-10-10T12:59:00Z">
        <w:r w:rsidR="00A42651" w:rsidDel="00306FAD">
          <w:delText>0</w:delText>
        </w:r>
      </w:del>
      <w:proofErr w:type="gramStart"/>
      <w:ins w:id="20735" w:author="Steve Barbeaux" w:date="2022-10-10T12:59:00Z">
        <w:r w:rsidR="00306FAD">
          <w:t>2</w:t>
        </w:r>
      </w:ins>
      <w:proofErr w:type="gramEnd"/>
      <w:r w:rsidR="002671AA">
        <w:t xml:space="preserve"> by total catch (top) and percentage of catch by area (bottom).</w:t>
      </w:r>
    </w:p>
    <w:p w14:paraId="5B5177D4" w14:textId="358DAEF1" w:rsidR="00900EAD" w:rsidRDefault="00900EAD" w:rsidP="00900EAD"/>
    <w:p w14:paraId="5F6EF7E6" w14:textId="77777777" w:rsidR="002671AA" w:rsidRDefault="002671AA" w:rsidP="00900EAD">
      <w:pPr>
        <w:sectPr w:rsidR="002671AA" w:rsidSect="002671AA">
          <w:pgSz w:w="12240" w:h="15840" w:code="1"/>
          <w:pgMar w:top="1440" w:right="1440" w:bottom="1440" w:left="1440" w:header="720" w:footer="720" w:gutter="0"/>
          <w:cols w:space="720"/>
          <w:docGrid w:linePitch="360"/>
        </w:sectPr>
      </w:pPr>
    </w:p>
    <w:p w14:paraId="062CB9B3" w14:textId="44EAAF77" w:rsidR="0078469B" w:rsidRDefault="003D63B2" w:rsidP="003D63B2">
      <w:pPr>
        <w:spacing w:after="0"/>
        <w:jc w:val="center"/>
        <w:rPr>
          <w:noProof/>
        </w:rPr>
        <w:pPrChange w:id="20736" w:author="Steve Barbeaux" w:date="2022-10-10T14:42:00Z">
          <w:pPr>
            <w:spacing w:after="0"/>
          </w:pPr>
        </w:pPrChange>
      </w:pPr>
      <w:r>
        <w:rPr>
          <w:noProof/>
        </w:rPr>
        <w:lastRenderedPageBreak/>
        <mc:AlternateContent>
          <mc:Choice Requires="wps">
            <w:drawing>
              <wp:anchor distT="0" distB="0" distL="114300" distR="114300" simplePos="0" relativeHeight="251657728" behindDoc="0" locked="0" layoutInCell="1" allowOverlap="1" wp14:anchorId="0FD6E063" wp14:editId="76BE3813">
                <wp:simplePos x="0" y="0"/>
                <wp:positionH relativeFrom="column">
                  <wp:posOffset>3153410</wp:posOffset>
                </wp:positionH>
                <wp:positionV relativeFrom="paragraph">
                  <wp:posOffset>431165</wp:posOffset>
                </wp:positionV>
                <wp:extent cx="342900" cy="342900"/>
                <wp:effectExtent l="0" t="0" r="0" b="0"/>
                <wp:wrapNone/>
                <wp:docPr id="31" name="Text Box 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0B2DA" w14:textId="77777777" w:rsidR="00711944" w:rsidRPr="00900EAD" w:rsidRDefault="00711944" w:rsidP="00900EAD">
                            <w:pPr>
                              <w:rPr>
                                <w:sz w:val="40"/>
                                <w:szCs w:val="40"/>
                              </w:rPr>
                            </w:pPr>
                            <w:r>
                              <w:rPr>
                                <w:sz w:val="40"/>
                                <w:szCs w:val="40"/>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D6E063" id="Text Box 339" o:spid="_x0000_s1027" type="#_x0000_t202" style="position:absolute;left:0;text-align:left;margin-left:248.3pt;margin-top:33.95pt;width:27pt;height:2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" filled="f" stroked="f">
                <v:textbox>
                  <w:txbxContent>
                    <w:p w14:paraId="5B50B2DA" w14:textId="77777777" w:rsidR="00711944" w:rsidRPr="00900EAD" w:rsidRDefault="00711944" w:rsidP="00900EAD">
                      <w:pPr>
                        <w:rPr>
                          <w:sz w:val="40"/>
                          <w:szCs w:val="40"/>
                        </w:rPr>
                      </w:pPr>
                      <w:r>
                        <w:rPr>
                          <w:sz w:val="40"/>
                          <w:szCs w:val="40"/>
                        </w:rPr>
                        <w:t>B</w:t>
                      </w:r>
                    </w:p>
                  </w:txbxContent>
                </v:textbox>
              </v:shape>
            </w:pict>
          </mc:Fallback>
        </mc:AlternateContent>
      </w:r>
      <w:r>
        <w:rPr>
          <w:noProof/>
        </w:rPr>
        <mc:AlternateContent>
          <mc:Choice Requires="wps">
            <w:drawing>
              <wp:anchor distT="0" distB="0" distL="114300" distR="114300" simplePos="0" relativeHeight="251656704" behindDoc="0" locked="0" layoutInCell="1" allowOverlap="1" wp14:anchorId="3F679041" wp14:editId="60D8455E">
                <wp:simplePos x="0" y="0"/>
                <wp:positionH relativeFrom="column">
                  <wp:posOffset>648335</wp:posOffset>
                </wp:positionH>
                <wp:positionV relativeFrom="paragraph">
                  <wp:posOffset>426085</wp:posOffset>
                </wp:positionV>
                <wp:extent cx="342900" cy="342900"/>
                <wp:effectExtent l="0" t="0" r="0" b="0"/>
                <wp:wrapNone/>
                <wp:docPr id="30" name="Text 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40C7C5" w14:textId="77777777" w:rsidR="00711944" w:rsidRPr="00900EAD" w:rsidRDefault="00711944" w:rsidP="00900EAD">
                            <w:pPr>
                              <w:rPr>
                                <w:sz w:val="40"/>
                                <w:szCs w:val="40"/>
                              </w:rPr>
                            </w:pPr>
                            <w:r w:rsidRPr="00900EAD">
                              <w:rPr>
                                <w:sz w:val="40"/>
                                <w:szCs w:val="40"/>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679041" id="Text Box 338" o:spid="_x0000_s1028" type="#_x0000_t202" style="position:absolute;left:0;text-align:left;margin-left:51.05pt;margin-top:33.55pt;width:27pt;height:2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2a0twIAAMI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" filled="f" stroked="f">
                <v:textbox>
                  <w:txbxContent>
                    <w:p w14:paraId="4F40C7C5" w14:textId="77777777" w:rsidR="00711944" w:rsidRPr="00900EAD" w:rsidRDefault="00711944" w:rsidP="00900EAD">
                      <w:pPr>
                        <w:rPr>
                          <w:sz w:val="40"/>
                          <w:szCs w:val="40"/>
                        </w:rPr>
                      </w:pPr>
                      <w:r w:rsidRPr="00900EAD">
                        <w:rPr>
                          <w:sz w:val="40"/>
                          <w:szCs w:val="40"/>
                        </w:rPr>
                        <w:t>A</w:t>
                      </w:r>
                    </w:p>
                  </w:txbxContent>
                </v:textbox>
              </v:shape>
            </w:pict>
          </mc:Fallback>
        </mc:AlternateContent>
      </w:r>
      <w:del w:id="20737" w:author="Steve Barbeaux" w:date="2022-10-10T14:41:00Z">
        <w:r w:rsidR="00A43AEA" w:rsidDel="003D63B2">
          <w:rPr>
            <w:noProof/>
          </w:rPr>
          <w:drawing>
            <wp:inline distT="0" distB="0" distL="0" distR="0" wp14:anchorId="489B6614" wp14:editId="6C3AF08B">
              <wp:extent cx="5941995" cy="1918952"/>
              <wp:effectExtent l="0" t="0" r="190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594" b="10963"/>
                      <a:stretch/>
                    </pic:blipFill>
                    <pic:spPr bwMode="auto">
                      <a:xfrm>
                        <a:off x="0" y="0"/>
                        <a:ext cx="5943600" cy="1919470"/>
                      </a:xfrm>
                      <a:prstGeom prst="rect">
                        <a:avLst/>
                      </a:prstGeom>
                      <a:ln>
                        <a:noFill/>
                      </a:ln>
                      <a:extLst>
                        <a:ext uri="{53640926-AAD7-44D8-BBD7-CCE9431645EC}">
                          <a14:shadowObscured xmlns:a14="http://schemas.microsoft.com/office/drawing/2010/main"/>
                        </a:ext>
                      </a:extLst>
                    </pic:spPr>
                  </pic:pic>
                </a:graphicData>
              </a:graphic>
            </wp:inline>
          </w:drawing>
        </w:r>
      </w:del>
      <w:ins w:id="20738" w:author="Steve Barbeaux" w:date="2022-10-10T14:41:00Z">
        <w:r>
          <w:rPr>
            <w:noProof/>
          </w:rPr>
          <w:drawing>
            <wp:inline distT="0" distB="0" distL="0" distR="0" wp14:anchorId="50748A77" wp14:editId="149E3D12">
              <wp:extent cx="2790825" cy="3956685"/>
              <wp:effectExtent l="0" t="0" r="952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6077"/>
                      <a:stretch/>
                    </pic:blipFill>
                    <pic:spPr bwMode="auto">
                      <a:xfrm>
                        <a:off x="0" y="0"/>
                        <a:ext cx="2791217" cy="3957241"/>
                      </a:xfrm>
                      <a:prstGeom prst="rect">
                        <a:avLst/>
                      </a:prstGeom>
                      <a:ln>
                        <a:noFill/>
                      </a:ln>
                      <a:extLst>
                        <a:ext uri="{53640926-AAD7-44D8-BBD7-CCE9431645EC}">
                          <a14:shadowObscured xmlns:a14="http://schemas.microsoft.com/office/drawing/2010/main"/>
                        </a:ext>
                      </a:extLst>
                    </pic:spPr>
                  </pic:pic>
                </a:graphicData>
              </a:graphic>
            </wp:inline>
          </w:drawing>
        </w:r>
      </w:ins>
      <w:ins w:id="20739" w:author="Steve Barbeaux" w:date="2022-10-10T14:42:00Z">
        <w:r>
          <w:rPr>
            <w:noProof/>
          </w:rPr>
          <w:drawing>
            <wp:inline distT="0" distB="0" distL="0" distR="0" wp14:anchorId="4DF72AB3" wp14:editId="2E0DCA22">
              <wp:extent cx="2628482" cy="3956685"/>
              <wp:effectExtent l="0" t="0" r="63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540"/>
                      <a:stretch/>
                    </pic:blipFill>
                    <pic:spPr bwMode="auto">
                      <a:xfrm>
                        <a:off x="0" y="0"/>
                        <a:ext cx="2628851" cy="3957241"/>
                      </a:xfrm>
                      <a:prstGeom prst="rect">
                        <a:avLst/>
                      </a:prstGeom>
                      <a:ln>
                        <a:noFill/>
                      </a:ln>
                      <a:extLst>
                        <a:ext uri="{53640926-AAD7-44D8-BBD7-CCE9431645EC}">
                          <a14:shadowObscured xmlns:a14="http://schemas.microsoft.com/office/drawing/2010/main"/>
                        </a:ext>
                      </a:extLst>
                    </pic:spPr>
                  </pic:pic>
                </a:graphicData>
              </a:graphic>
            </wp:inline>
          </w:drawing>
        </w:r>
      </w:ins>
      <w:del w:id="20740" w:author="Steve Barbeaux" w:date="2022-10-10T14:41:00Z">
        <w:r w:rsidR="00A43AEA" w:rsidDel="003D63B2">
          <w:rPr>
            <w:noProof/>
          </w:rPr>
          <w:drawing>
            <wp:inline distT="0" distB="0" distL="0" distR="0" wp14:anchorId="7D1DF50B" wp14:editId="052A2933">
              <wp:extent cx="5943600" cy="218952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333"/>
                      <a:stretch/>
                    </pic:blipFill>
                    <pic:spPr bwMode="auto">
                      <a:xfrm>
                        <a:off x="0" y="0"/>
                        <a:ext cx="5943600" cy="2189524"/>
                      </a:xfrm>
                      <a:prstGeom prst="rect">
                        <a:avLst/>
                      </a:prstGeom>
                      <a:ln>
                        <a:noFill/>
                      </a:ln>
                      <a:extLst>
                        <a:ext uri="{53640926-AAD7-44D8-BBD7-CCE9431645EC}">
                          <a14:shadowObscured xmlns:a14="http://schemas.microsoft.com/office/drawing/2010/main"/>
                        </a:ext>
                      </a:extLst>
                    </pic:spPr>
                  </pic:pic>
                </a:graphicData>
              </a:graphic>
            </wp:inline>
          </w:drawing>
        </w:r>
      </w:del>
    </w:p>
    <w:p w14:paraId="3F29245F" w14:textId="166FEA4F" w:rsidR="00D87DB4" w:rsidRDefault="00C43270">
      <w:pPr>
        <w:rPr>
          <w:noProof/>
        </w:rPr>
      </w:pPr>
      <w:r w:rsidRPr="00C43270">
        <w:rPr>
          <w:i/>
          <w:noProof/>
        </w:rPr>
        <w:t xml:space="preserve"> </w:t>
      </w:r>
    </w:p>
    <w:p w14:paraId="286526FB" w14:textId="4DCC305B" w:rsidR="00900EAD" w:rsidRDefault="00083305" w:rsidP="00090530">
      <w:pPr>
        <w:pStyle w:val="Caption"/>
        <w:rPr>
          <w:bCs w:val="0"/>
        </w:rPr>
        <w:sectPr w:rsidR="00900EAD" w:rsidSect="00F04F7F">
          <w:pgSz w:w="12240" w:h="15840" w:code="1"/>
          <w:pgMar w:top="1440" w:right="1440" w:bottom="1440" w:left="1440" w:header="720" w:footer="720" w:gutter="0"/>
          <w:cols w:space="720"/>
          <w:docGrid w:linePitch="360"/>
        </w:sectPr>
      </w:pPr>
      <w:r>
        <w:rPr>
          <w:noProof/>
        </w:rPr>
        <w:t xml:space="preserve"> </w:t>
      </w:r>
      <w:r w:rsidR="00900EAD">
        <w:t>Figure 1A.</w:t>
      </w:r>
      <w:r w:rsidR="00200B7D">
        <w:fldChar w:fldCharType="begin"/>
      </w:r>
      <w:r w:rsidR="00EE18B3">
        <w:instrText xml:space="preserve"> seq fig </w:instrText>
      </w:r>
      <w:r w:rsidR="00200B7D">
        <w:fldChar w:fldCharType="separate"/>
      </w:r>
      <w:r w:rsidR="00F87B46">
        <w:rPr>
          <w:noProof/>
        </w:rPr>
        <w:t>4</w:t>
      </w:r>
      <w:r w:rsidR="00200B7D">
        <w:fldChar w:fldCharType="end"/>
      </w:r>
      <w:r w:rsidR="00900EAD">
        <w:t>.</w:t>
      </w:r>
      <w:r w:rsidR="00900EAD">
        <w:tab/>
        <w:t>Age distributions for 1978-</w:t>
      </w:r>
      <w:r w:rsidR="00A43AEA">
        <w:t>20</w:t>
      </w:r>
      <w:del w:id="20741" w:author="Steve Barbeaux" w:date="2022-10-10T14:43:00Z">
        <w:r w:rsidR="00A43AEA" w:rsidDel="003D63B2">
          <w:delText>18</w:delText>
        </w:r>
      </w:del>
      <w:ins w:id="20742" w:author="Steve Barbeaux" w:date="2022-10-10T14:43:00Z">
        <w:r w:rsidR="003D63B2">
          <w:t>18</w:t>
        </w:r>
      </w:ins>
      <w:r w:rsidR="00A43AEA">
        <w:t xml:space="preserve"> </w:t>
      </w:r>
      <w:r w:rsidR="00900EAD">
        <w:t xml:space="preserve">Aleutian Islands pollock fishery (A; </w:t>
      </w:r>
      <w:ins w:id="20743" w:author="Steve Barbeaux" w:date="2022-10-10T14:43:00Z">
        <w:r w:rsidR="003D63B2">
          <w:t>left</w:t>
        </w:r>
      </w:ins>
      <w:del w:id="20744" w:author="Steve Barbeaux" w:date="2022-10-10T14:43:00Z">
        <w:r w:rsidR="00832A4D" w:rsidDel="003D63B2">
          <w:delText>top</w:delText>
        </w:r>
      </w:del>
      <w:r w:rsidR="00900EAD">
        <w:t xml:space="preserve">) and </w:t>
      </w:r>
      <w:r w:rsidR="000F6974">
        <w:t>19</w:t>
      </w:r>
      <w:del w:id="20745" w:author="Steve Barbeaux" w:date="2022-10-10T14:43:00Z">
        <w:r w:rsidR="000F6974" w:rsidDel="003D63B2">
          <w:delText>80</w:delText>
        </w:r>
      </w:del>
      <w:ins w:id="20746" w:author="Steve Barbeaux" w:date="2022-10-10T14:43:00Z">
        <w:r w:rsidR="003D63B2">
          <w:t>91</w:t>
        </w:r>
      </w:ins>
      <w:r w:rsidR="000F6974">
        <w:t xml:space="preserve"> </w:t>
      </w:r>
      <w:r w:rsidR="00900EAD">
        <w:t>-</w:t>
      </w:r>
      <w:r w:rsidR="000F6974">
        <w:t xml:space="preserve"> </w:t>
      </w:r>
      <w:r w:rsidR="00A43AEA">
        <w:t>20</w:t>
      </w:r>
      <w:del w:id="20747" w:author="Steve Barbeaux" w:date="2022-10-10T14:43:00Z">
        <w:r w:rsidR="00A43AEA" w:rsidDel="003D63B2">
          <w:delText>18</w:delText>
        </w:r>
      </w:del>
      <w:ins w:id="20748" w:author="Steve Barbeaux" w:date="2022-10-10T14:44:00Z">
        <w:r w:rsidR="003D63B2">
          <w:t>18</w:t>
        </w:r>
      </w:ins>
      <w:r w:rsidR="00A43AEA">
        <w:t xml:space="preserve"> </w:t>
      </w:r>
      <w:r w:rsidR="00900EAD">
        <w:t xml:space="preserve">Aleutian Islands Bottom Trawl surveys (B; </w:t>
      </w:r>
      <w:ins w:id="20749" w:author="Steve Barbeaux" w:date="2022-10-10T14:43:00Z">
        <w:r w:rsidR="003D63B2">
          <w:t>right</w:t>
        </w:r>
      </w:ins>
      <w:del w:id="20750" w:author="Steve Barbeaux" w:date="2022-10-10T14:43:00Z">
        <w:r w:rsidR="00832A4D" w:rsidDel="003D63B2">
          <w:delText>bott</w:delText>
        </w:r>
      </w:del>
      <w:del w:id="20751" w:author="Steve Barbeaux" w:date="2022-10-10T14:42:00Z">
        <w:r w:rsidR="00832A4D" w:rsidDel="003D63B2">
          <w:delText>om</w:delText>
        </w:r>
      </w:del>
      <w:r w:rsidR="00900EAD">
        <w:t xml:space="preserve">). </w:t>
      </w:r>
      <w:r w:rsidR="002E0A9E">
        <w:t xml:space="preserve">The </w:t>
      </w:r>
      <w:proofErr w:type="gramStart"/>
      <w:ins w:id="20752" w:author="Steve Barbeaux" w:date="2022-10-10T14:43:00Z">
        <w:r w:rsidR="003D63B2">
          <w:t>1978</w:t>
        </w:r>
      </w:ins>
      <w:del w:id="20753" w:author="Steve Barbeaux" w:date="2022-10-10T14:43:00Z">
        <w:r w:rsidR="002E0A9E" w:rsidDel="003D63B2">
          <w:delText>1978, 1989</w:delText>
        </w:r>
      </w:del>
      <w:r w:rsidR="002E0A9E">
        <w:t>,</w:t>
      </w:r>
      <w:ins w:id="20754" w:author="Steve Barbeaux" w:date="2022-10-10T14:44:00Z">
        <w:r w:rsidR="003D63B2">
          <w:t xml:space="preserve"> </w:t>
        </w:r>
      </w:ins>
      <w:ins w:id="20755" w:author="Steve Barbeaux" w:date="2022-10-10T14:43:00Z">
        <w:r w:rsidR="003D63B2">
          <w:t>1989,</w:t>
        </w:r>
      </w:ins>
      <w:r w:rsidR="002E0A9E">
        <w:t xml:space="preserve"> 2000, 2006</w:t>
      </w:r>
      <w:r w:rsidR="0078469B">
        <w:t xml:space="preserve">, and </w:t>
      </w:r>
      <w:r w:rsidR="00A43AEA">
        <w:t xml:space="preserve">2012 </w:t>
      </w:r>
      <w:r w:rsidR="002E0A9E">
        <w:t>year classes are</w:t>
      </w:r>
      <w:ins w:id="20756" w:author="Steve Barbeaux" w:date="2022-10-10T14:45:00Z">
        <w:r w:rsidR="003D63B2">
          <w:t xml:space="preserve"> </w:t>
        </w:r>
      </w:ins>
      <w:del w:id="20757" w:author="Steve Barbeaux" w:date="2022-10-10T14:45:00Z">
        <w:r w:rsidR="002E0A9E" w:rsidDel="003D63B2">
          <w:delText xml:space="preserve"> </w:delText>
        </w:r>
      </w:del>
      <w:r w:rsidR="002E0A9E">
        <w:t>indicated by the diagonal dashed lines</w:t>
      </w:r>
      <w:proofErr w:type="gramEnd"/>
      <w:r w:rsidR="002E0A9E">
        <w:t>.</w:t>
      </w:r>
    </w:p>
    <w:p w14:paraId="4B953630" w14:textId="3E94999B" w:rsidR="00C70CF7" w:rsidRDefault="00C70CF7" w:rsidP="00C70CF7">
      <w:pPr>
        <w:widowControl w:val="0"/>
        <w:jc w:val="center"/>
      </w:pPr>
    </w:p>
    <w:p w14:paraId="22EE99A3" w14:textId="7BD83724" w:rsidR="006904CC" w:rsidRDefault="004A6F6E" w:rsidP="00C70CF7">
      <w:pPr>
        <w:pStyle w:val="Heading6"/>
      </w:pPr>
      <w:r>
        <w:rPr>
          <w:noProof/>
        </w:rPr>
        <w:drawing>
          <wp:inline distT="0" distB="0" distL="0" distR="0" wp14:anchorId="577AD4EC" wp14:editId="58A16F2D">
            <wp:extent cx="5943600" cy="55473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URVEY_DATA_201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547360"/>
                    </a:xfrm>
                    <a:prstGeom prst="rect">
                      <a:avLst/>
                    </a:prstGeom>
                  </pic:spPr>
                </pic:pic>
              </a:graphicData>
            </a:graphic>
          </wp:inline>
        </w:drawing>
      </w:r>
    </w:p>
    <w:p w14:paraId="364CA275" w14:textId="39EF1471" w:rsidR="00C70CF7" w:rsidRDefault="00C70CF7" w:rsidP="00090530">
      <w:pPr>
        <w:pStyle w:val="Caption"/>
      </w:pPr>
      <w:r>
        <w:t xml:space="preserve">Figure </w:t>
      </w:r>
      <w:r w:rsidR="00755269">
        <w:t>1A</w:t>
      </w:r>
      <w:r>
        <w:t>.</w:t>
      </w:r>
      <w:r w:rsidR="00200B7D">
        <w:fldChar w:fldCharType="begin"/>
      </w:r>
      <w:r w:rsidR="00EE18B3">
        <w:instrText xml:space="preserve"> seq fig </w:instrText>
      </w:r>
      <w:r w:rsidR="00200B7D">
        <w:fldChar w:fldCharType="separate"/>
      </w:r>
      <w:r w:rsidR="00F87B46">
        <w:rPr>
          <w:noProof/>
        </w:rPr>
        <w:t>5</w:t>
      </w:r>
      <w:r w:rsidR="00200B7D">
        <w:fldChar w:fldCharType="end"/>
      </w:r>
      <w:r>
        <w:t>.</w:t>
      </w:r>
      <w:r>
        <w:tab/>
        <w:t>Catch per unit effort (</w:t>
      </w:r>
      <w:r w:rsidR="00F03D6A">
        <w:t>k</w:t>
      </w:r>
      <w:r w:rsidR="006904CC">
        <w:t>gha</w:t>
      </w:r>
      <w:r w:rsidR="00254438" w:rsidRPr="00254438">
        <w:rPr>
          <w:vertAlign w:val="superscript"/>
        </w:rPr>
        <w:t>-</w:t>
      </w:r>
      <w:r w:rsidR="006904CC">
        <w:rPr>
          <w:vertAlign w:val="superscript"/>
        </w:rPr>
        <w:t>1</w:t>
      </w:r>
      <w:r w:rsidR="00F03D6A">
        <w:t xml:space="preserve">) </w:t>
      </w:r>
      <w:r>
        <w:t xml:space="preserve">for surveys of pollock in the Aleutian Islands Region, </w:t>
      </w:r>
      <w:r w:rsidR="00A43AEA">
        <w:t>2010</w:t>
      </w:r>
      <w:r>
        <w:t>-</w:t>
      </w:r>
      <w:r w:rsidR="00A43AEA">
        <w:t>2018</w:t>
      </w:r>
      <w:r>
        <w:t xml:space="preserve">. The shaded area is the </w:t>
      </w:r>
      <w:r w:rsidR="00F03D6A">
        <w:t xml:space="preserve">Aleutian Islands shelf area less than </w:t>
      </w:r>
      <w:r w:rsidR="00440DF8">
        <w:t xml:space="preserve">300m </w:t>
      </w:r>
      <w:r w:rsidR="00F03D6A">
        <w:t>depth</w:t>
      </w:r>
      <w:r>
        <w:t>.</w:t>
      </w:r>
    </w:p>
    <w:p w14:paraId="3501463C" w14:textId="77777777" w:rsidR="00C70CF7" w:rsidRDefault="00C70CF7" w:rsidP="00C70CF7">
      <w:pPr>
        <w:pStyle w:val="Heading6"/>
        <w:tabs>
          <w:tab w:val="left" w:pos="0"/>
        </w:tabs>
        <w:jc w:val="center"/>
        <w:sectPr w:rsidR="00C70CF7" w:rsidSect="00F04F7F">
          <w:pgSz w:w="12240" w:h="15840" w:code="1"/>
          <w:pgMar w:top="1440" w:right="1440" w:bottom="1440" w:left="1440" w:header="720" w:footer="720" w:gutter="0"/>
          <w:cols w:space="720"/>
          <w:docGrid w:linePitch="360"/>
        </w:sectPr>
      </w:pPr>
    </w:p>
    <w:p w14:paraId="0CF03C93" w14:textId="55E28407" w:rsidR="001524BD" w:rsidRDefault="000B078C">
      <w:pPr>
        <w:jc w:val="center"/>
        <w:rPr>
          <w:noProof/>
        </w:rPr>
      </w:pPr>
      <w:del w:id="20758" w:author="Steve Barbeaux" w:date="2022-10-10T14:40:00Z">
        <w:r w:rsidDel="003D63B2">
          <w:rPr>
            <w:noProof/>
          </w:rPr>
          <w:lastRenderedPageBreak/>
          <w:drawing>
            <wp:inline distT="0" distB="0" distL="0" distR="0" wp14:anchorId="2546AAFE" wp14:editId="7A0611B7">
              <wp:extent cx="5029200" cy="36429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9200" cy="3642946"/>
                      </a:xfrm>
                      <a:prstGeom prst="rect">
                        <a:avLst/>
                      </a:prstGeom>
                    </pic:spPr>
                  </pic:pic>
                </a:graphicData>
              </a:graphic>
            </wp:inline>
          </w:drawing>
        </w:r>
      </w:del>
      <w:ins w:id="20759" w:author="Steve Barbeaux" w:date="2022-10-10T14:40:00Z">
        <w:r w:rsidR="003D63B2">
          <w:rPr>
            <w:noProof/>
          </w:rPr>
          <w:drawing>
            <wp:inline distT="0" distB="0" distL="0" distR="0" wp14:anchorId="6DEFE5C5" wp14:editId="5B4FBA93">
              <wp:extent cx="5943600" cy="4156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56075"/>
                      </a:xfrm>
                      <a:prstGeom prst="rect">
                        <a:avLst/>
                      </a:prstGeom>
                    </pic:spPr>
                  </pic:pic>
                </a:graphicData>
              </a:graphic>
            </wp:inline>
          </w:drawing>
        </w:r>
      </w:ins>
      <w:r w:rsidR="00825420" w:rsidRPr="00825420">
        <w:rPr>
          <w:noProof/>
        </w:rPr>
        <w:t xml:space="preserve"> </w:t>
      </w:r>
    </w:p>
    <w:p w14:paraId="54902A88" w14:textId="23F00C24" w:rsidR="000B078C" w:rsidRDefault="000B078C">
      <w:pPr>
        <w:jc w:val="center"/>
      </w:pPr>
    </w:p>
    <w:p w14:paraId="77507F88" w14:textId="2C425B58" w:rsidR="00CC220C" w:rsidRDefault="00C70CF7" w:rsidP="00090530">
      <w:pPr>
        <w:pStyle w:val="Caption"/>
        <w:rPr>
          <w:b/>
          <w:bCs w:val="0"/>
        </w:rPr>
        <w:sectPr w:rsidR="00CC220C" w:rsidSect="00686AE2">
          <w:pgSz w:w="12240" w:h="15840" w:code="1"/>
          <w:pgMar w:top="1440" w:right="1440" w:bottom="1440" w:left="1440" w:header="720" w:footer="720" w:gutter="0"/>
          <w:cols w:space="720"/>
          <w:docGrid w:linePitch="360"/>
        </w:sectPr>
      </w:pPr>
      <w:r>
        <w:t xml:space="preserve">Figure </w:t>
      </w:r>
      <w:r w:rsidR="00755269">
        <w:t>1A</w:t>
      </w:r>
      <w:r>
        <w:t>.</w:t>
      </w:r>
      <w:r w:rsidR="00200B7D">
        <w:fldChar w:fldCharType="begin"/>
      </w:r>
      <w:r w:rsidR="00EE18B3">
        <w:instrText xml:space="preserve"> seq fig </w:instrText>
      </w:r>
      <w:r w:rsidR="00200B7D">
        <w:fldChar w:fldCharType="separate"/>
      </w:r>
      <w:r w:rsidR="00F87B46">
        <w:rPr>
          <w:noProof/>
        </w:rPr>
        <w:t>6</w:t>
      </w:r>
      <w:r w:rsidR="00200B7D">
        <w:fldChar w:fldCharType="end"/>
      </w:r>
      <w:r>
        <w:t>.</w:t>
      </w:r>
      <w:r>
        <w:tab/>
      </w:r>
      <w:r w:rsidR="0023524A">
        <w:t>D</w:t>
      </w:r>
      <w:r w:rsidR="00E54DF5">
        <w:t>istribution by l</w:t>
      </w:r>
      <w:r>
        <w:t>ength</w:t>
      </w:r>
      <w:r w:rsidR="00825420">
        <w:t xml:space="preserve"> </w:t>
      </w:r>
      <w:r>
        <w:t xml:space="preserve">for </w:t>
      </w:r>
      <w:r w:rsidR="00E54DF5">
        <w:t>19</w:t>
      </w:r>
      <w:ins w:id="20760" w:author="Steve Barbeaux" w:date="2022-10-10T14:40:00Z">
        <w:r w:rsidR="003D63B2">
          <w:t>91</w:t>
        </w:r>
      </w:ins>
      <w:del w:id="20761" w:author="Steve Barbeaux" w:date="2022-10-10T14:40:00Z">
        <w:r w:rsidR="00E54DF5" w:rsidDel="003D63B2">
          <w:delText>80</w:delText>
        </w:r>
      </w:del>
      <w:r>
        <w:t>-</w:t>
      </w:r>
      <w:r w:rsidR="00966760">
        <w:t>20</w:t>
      </w:r>
      <w:del w:id="20762" w:author="Steve Barbeaux" w:date="2022-10-10T14:41:00Z">
        <w:r w:rsidR="00966760" w:rsidDel="003D63B2">
          <w:delText>18</w:delText>
        </w:r>
      </w:del>
      <w:ins w:id="20763" w:author="Steve Barbeaux" w:date="2022-10-10T14:41:00Z">
        <w:r w:rsidR="003D63B2">
          <w:t>22</w:t>
        </w:r>
      </w:ins>
      <w:r w:rsidR="00966760">
        <w:t xml:space="preserve"> </w:t>
      </w:r>
      <w:r>
        <w:t>Aleutian Islands bottom trawl surveys</w:t>
      </w:r>
      <w:r w:rsidR="00486EF9">
        <w:t>.</w:t>
      </w:r>
    </w:p>
    <w:p w14:paraId="66398415" w14:textId="77777777" w:rsidR="00C70CF7" w:rsidRPr="009A7858" w:rsidRDefault="00AD3023" w:rsidP="00C70CF7">
      <w:pPr>
        <w:jc w:val="center"/>
      </w:pPr>
      <w:r>
        <w:rPr>
          <w:noProof/>
        </w:rPr>
        <w:lastRenderedPageBreak/>
        <w:drawing>
          <wp:inline distT="0" distB="0" distL="0" distR="0" wp14:anchorId="5CCB8DC4" wp14:editId="080A854D">
            <wp:extent cx="4596765" cy="2767965"/>
            <wp:effectExtent l="1905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6" cstate="print"/>
                    <a:srcRect/>
                    <a:stretch>
                      <a:fillRect/>
                    </a:stretch>
                  </pic:blipFill>
                  <pic:spPr bwMode="auto">
                    <a:xfrm>
                      <a:off x="0" y="0"/>
                      <a:ext cx="4596765" cy="2767965"/>
                    </a:xfrm>
                    <a:prstGeom prst="rect">
                      <a:avLst/>
                    </a:prstGeom>
                    <a:noFill/>
                  </pic:spPr>
                </pic:pic>
              </a:graphicData>
            </a:graphic>
          </wp:inline>
        </w:drawing>
      </w:r>
    </w:p>
    <w:p w14:paraId="478D0740" w14:textId="5E7CA7BF" w:rsidR="00AD3023" w:rsidRDefault="00C70CF7" w:rsidP="00090530">
      <w:pPr>
        <w:pStyle w:val="Caption"/>
      </w:pPr>
      <w:r>
        <w:t xml:space="preserve">Figure </w:t>
      </w:r>
      <w:r w:rsidR="00755269">
        <w:t>1A</w:t>
      </w:r>
      <w:r>
        <w:t>.</w:t>
      </w:r>
      <w:r w:rsidR="00200B7D">
        <w:fldChar w:fldCharType="begin"/>
      </w:r>
      <w:r w:rsidR="00EE18B3">
        <w:instrText xml:space="preserve"> seq fig </w:instrText>
      </w:r>
      <w:r w:rsidR="00200B7D">
        <w:fldChar w:fldCharType="separate"/>
      </w:r>
      <w:r w:rsidR="00F87B46">
        <w:rPr>
          <w:noProof/>
        </w:rPr>
        <w:t>7</w:t>
      </w:r>
      <w:r w:rsidR="00200B7D">
        <w:fldChar w:fldCharType="end"/>
      </w:r>
      <w:r>
        <w:t>.</w:t>
      </w:r>
      <w:r>
        <w:tab/>
      </w:r>
      <w:r w:rsidR="006C70F7">
        <w:t>Percent mature</w:t>
      </w:r>
      <w:r>
        <w:t xml:space="preserve"> at age for Bering Sea </w:t>
      </w:r>
      <w:r w:rsidR="0045296C">
        <w:t>p</w:t>
      </w:r>
      <w:r w:rsidR="00210E8E">
        <w:t xml:space="preserve">ollock </w:t>
      </w:r>
      <w:r>
        <w:t>(</w:t>
      </w:r>
      <w:proofErr w:type="spellStart"/>
      <w:r w:rsidR="00A15F0E">
        <w:t>Wespestad</w:t>
      </w:r>
      <w:proofErr w:type="spellEnd"/>
      <w:r>
        <w:t xml:space="preserve"> and Terry 1984) and the mean percent mature at age for 1983-2006 for Gulf of Alaska pollock (Dorn </w:t>
      </w:r>
      <w:r w:rsidR="00C43270" w:rsidRPr="00C43270">
        <w:rPr>
          <w:i/>
        </w:rPr>
        <w:t>et al.</w:t>
      </w:r>
      <w:r>
        <w:t xml:space="preserve"> 2007).</w:t>
      </w:r>
    </w:p>
    <w:p w14:paraId="085BF221" w14:textId="77777777" w:rsidR="00D87DB4" w:rsidRDefault="00D87DB4"/>
    <w:p w14:paraId="4A64813A" w14:textId="77777777" w:rsidR="00D87DB4" w:rsidRDefault="00D87DB4"/>
    <w:p w14:paraId="0CBE727A" w14:textId="77777777" w:rsidR="00D87DB4" w:rsidRDefault="00D87DB4"/>
    <w:p w14:paraId="013A7516" w14:textId="77777777" w:rsidR="00D87DB4" w:rsidRDefault="00D87DB4"/>
    <w:p w14:paraId="3AAA7A66" w14:textId="77777777" w:rsidR="00D87DB4" w:rsidRDefault="00D87DB4"/>
    <w:p w14:paraId="392677BE" w14:textId="1F072875" w:rsidR="00D87DB4" w:rsidRDefault="00D51D8D">
      <w:del w:id="20764" w:author="Steve Barbeaux" w:date="2022-10-10T14:45:00Z">
        <w:r w:rsidDel="003D63B2">
          <w:rPr>
            <w:noProof/>
          </w:rPr>
          <w:lastRenderedPageBreak/>
          <w:drawing>
            <wp:inline distT="0" distB="0" distL="0" distR="0" wp14:anchorId="204972D6" wp14:editId="573384AD">
              <wp:extent cx="4023360" cy="2514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23360" cy="2514600"/>
                      </a:xfrm>
                      <a:prstGeom prst="rect">
                        <a:avLst/>
                      </a:prstGeom>
                    </pic:spPr>
                  </pic:pic>
                </a:graphicData>
              </a:graphic>
            </wp:inline>
          </w:drawing>
        </w:r>
      </w:del>
      <w:ins w:id="20765" w:author="Steve Barbeaux" w:date="2022-10-10T14:45:00Z">
        <w:r w:rsidR="003D63B2">
          <w:rPr>
            <w:noProof/>
          </w:rPr>
          <w:drawing>
            <wp:inline distT="0" distB="0" distL="0" distR="0" wp14:anchorId="381CE5DD" wp14:editId="742ED45B">
              <wp:extent cx="4023360" cy="2644414"/>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23360" cy="2644414"/>
                      </a:xfrm>
                      <a:prstGeom prst="rect">
                        <a:avLst/>
                      </a:prstGeom>
                    </pic:spPr>
                  </pic:pic>
                </a:graphicData>
              </a:graphic>
            </wp:inline>
          </w:drawing>
        </w:r>
      </w:ins>
      <w:r w:rsidRPr="00D51D8D">
        <w:rPr>
          <w:noProof/>
        </w:rPr>
        <w:t xml:space="preserve"> </w:t>
      </w:r>
      <w:del w:id="20766" w:author="Steve Barbeaux" w:date="2022-10-10T14:45:00Z">
        <w:r w:rsidDel="003D63B2">
          <w:rPr>
            <w:noProof/>
          </w:rPr>
          <w:drawing>
            <wp:inline distT="0" distB="0" distL="0" distR="0" wp14:anchorId="743E331C" wp14:editId="3BB80E3E">
              <wp:extent cx="4023360" cy="252374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23360" cy="2523744"/>
                      </a:xfrm>
                      <a:prstGeom prst="rect">
                        <a:avLst/>
                      </a:prstGeom>
                    </pic:spPr>
                  </pic:pic>
                </a:graphicData>
              </a:graphic>
            </wp:inline>
          </w:drawing>
        </w:r>
      </w:del>
      <w:ins w:id="20767" w:author="Steve Barbeaux" w:date="2022-10-10T14:45:00Z">
        <w:r w:rsidR="003D63B2">
          <w:rPr>
            <w:noProof/>
          </w:rPr>
          <w:drawing>
            <wp:inline distT="0" distB="0" distL="0" distR="0" wp14:anchorId="70A7D25D" wp14:editId="05277640">
              <wp:extent cx="4023360" cy="2660318"/>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23360" cy="2660318"/>
                      </a:xfrm>
                      <a:prstGeom prst="rect">
                        <a:avLst/>
                      </a:prstGeom>
                    </pic:spPr>
                  </pic:pic>
                </a:graphicData>
              </a:graphic>
            </wp:inline>
          </w:drawing>
        </w:r>
      </w:ins>
    </w:p>
    <w:p w14:paraId="13CC8D6A" w14:textId="08745BAB" w:rsidR="00D87DB4" w:rsidRDefault="003D63B2">
      <w:pPr>
        <w:jc w:val="center"/>
      </w:pPr>
      <w:ins w:id="20768" w:author="Steve Barbeaux" w:date="2022-10-10T14:47:00Z">
        <w:r>
          <w:rPr>
            <w:noProof/>
          </w:rPr>
          <w:drawing>
            <wp:inline distT="0" distB="0" distL="0" distR="0" wp14:anchorId="30A25ACB" wp14:editId="33B20EF2">
              <wp:extent cx="4023360" cy="215833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23360" cy="2158339"/>
                      </a:xfrm>
                      <a:prstGeom prst="rect">
                        <a:avLst/>
                      </a:prstGeom>
                      <a:noFill/>
                    </pic:spPr>
                  </pic:pic>
                </a:graphicData>
              </a:graphic>
            </wp:inline>
          </w:drawing>
        </w:r>
        <w:r>
          <w:rPr>
            <w:noProof/>
          </w:rPr>
          <w:drawing>
            <wp:inline distT="0" distB="0" distL="0" distR="0" wp14:anchorId="7C095827" wp14:editId="16CA0652">
              <wp:extent cx="4023360" cy="215833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23360" cy="2158339"/>
                      </a:xfrm>
                      <a:prstGeom prst="rect">
                        <a:avLst/>
                      </a:prstGeom>
                      <a:noFill/>
                    </pic:spPr>
                  </pic:pic>
                </a:graphicData>
              </a:graphic>
            </wp:inline>
          </w:drawing>
        </w:r>
      </w:ins>
      <w:del w:id="20769" w:author="Steve Barbeaux" w:date="2022-10-10T14:47:00Z">
        <w:r w:rsidR="00D51D8D" w:rsidDel="003D63B2">
          <w:rPr>
            <w:noProof/>
          </w:rPr>
          <w:drawing>
            <wp:inline distT="0" distB="0" distL="0" distR="0" wp14:anchorId="7901559C" wp14:editId="7CA38E6A">
              <wp:extent cx="4023360" cy="215798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23360" cy="2157984"/>
                      </a:xfrm>
                      <a:prstGeom prst="rect">
                        <a:avLst/>
                      </a:prstGeom>
                      <a:noFill/>
                    </pic:spPr>
                  </pic:pic>
                </a:graphicData>
              </a:graphic>
            </wp:inline>
          </w:drawing>
        </w:r>
        <w:r w:rsidR="00D51D8D" w:rsidDel="003D63B2">
          <w:rPr>
            <w:noProof/>
          </w:rPr>
          <w:drawing>
            <wp:inline distT="0" distB="0" distL="0" distR="0" wp14:anchorId="743DA2A1" wp14:editId="41C5F80E">
              <wp:extent cx="4023360" cy="215798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23360" cy="2157984"/>
                      </a:xfrm>
                      <a:prstGeom prst="rect">
                        <a:avLst/>
                      </a:prstGeom>
                      <a:noFill/>
                    </pic:spPr>
                  </pic:pic>
                </a:graphicData>
              </a:graphic>
            </wp:inline>
          </w:drawing>
        </w:r>
      </w:del>
    </w:p>
    <w:p w14:paraId="2959E9BC" w14:textId="12A996FC" w:rsidR="00D523A2" w:rsidRDefault="00C70CF7" w:rsidP="00090530">
      <w:pPr>
        <w:pStyle w:val="Caption"/>
      </w:pPr>
      <w:r>
        <w:t xml:space="preserve"> </w:t>
      </w:r>
      <w:r w:rsidR="00D523A2">
        <w:t>Figure 1A.</w:t>
      </w:r>
      <w:r w:rsidR="00200B7D">
        <w:fldChar w:fldCharType="begin"/>
      </w:r>
      <w:r w:rsidR="00D523A2">
        <w:instrText xml:space="preserve"> seq fig </w:instrText>
      </w:r>
      <w:r w:rsidR="00200B7D">
        <w:fldChar w:fldCharType="separate"/>
      </w:r>
      <w:r w:rsidR="00F87B46">
        <w:rPr>
          <w:noProof/>
        </w:rPr>
        <w:t>8</w:t>
      </w:r>
      <w:r w:rsidR="00200B7D">
        <w:fldChar w:fldCharType="end"/>
      </w:r>
      <w:r w:rsidR="00D523A2">
        <w:t>.</w:t>
      </w:r>
      <w:r w:rsidR="00D523A2">
        <w:tab/>
      </w:r>
      <w:r w:rsidR="009D5669">
        <w:t>Total</w:t>
      </w:r>
      <w:r w:rsidR="00D523A2">
        <w:t xml:space="preserve"> biomass (</w:t>
      </w:r>
      <w:r w:rsidR="009D5669">
        <w:t>top left), spawning</w:t>
      </w:r>
      <w:r w:rsidR="00D523A2">
        <w:t xml:space="preserve"> biomass (</w:t>
      </w:r>
      <w:r w:rsidR="009D5669">
        <w:t xml:space="preserve">top </w:t>
      </w:r>
      <w:r w:rsidR="00D523A2">
        <w:t>right)</w:t>
      </w:r>
      <w:r w:rsidR="009D5669">
        <w:t>, and spawning biomass</w:t>
      </w:r>
      <w:r w:rsidR="0068627B">
        <w:t xml:space="preserve"> </w:t>
      </w:r>
      <w:r w:rsidR="00FE4211">
        <w:t xml:space="preserve">projection </w:t>
      </w:r>
      <w:r w:rsidR="0068627B">
        <w:t>(bottom left) and catch</w:t>
      </w:r>
      <w:r w:rsidR="009D5669">
        <w:t xml:space="preserve"> projection (bottom</w:t>
      </w:r>
      <w:r w:rsidR="0068627B">
        <w:t xml:space="preserve"> right</w:t>
      </w:r>
      <w:r w:rsidR="009D5669">
        <w:t>)</w:t>
      </w:r>
      <w:r w:rsidR="0068627B">
        <w:t xml:space="preserve"> f</w:t>
      </w:r>
      <w:r w:rsidR="00BA1EEA">
        <w:t xml:space="preserve">rom Model </w:t>
      </w:r>
      <w:r w:rsidR="0011473C">
        <w:t>15.</w:t>
      </w:r>
      <w:r w:rsidR="00BA1EEA">
        <w:t>1</w:t>
      </w:r>
      <w:r w:rsidR="00FD7276">
        <w:t xml:space="preserve">. </w:t>
      </w:r>
      <w:proofErr w:type="gramStart"/>
      <w:r w:rsidR="00FD7276">
        <w:t>and</w:t>
      </w:r>
      <w:proofErr w:type="gramEnd"/>
      <w:r w:rsidR="00BA1EEA">
        <w:t xml:space="preserve"> </w:t>
      </w:r>
      <w:r w:rsidR="00D523A2">
        <w:t xml:space="preserve">Model </w:t>
      </w:r>
      <w:r w:rsidR="0011473C">
        <w:t>15.</w:t>
      </w:r>
      <w:r w:rsidR="00D523A2">
        <w:t>2</w:t>
      </w:r>
      <w:r w:rsidR="00FD7276">
        <w:t>.</w:t>
      </w:r>
    </w:p>
    <w:p w14:paraId="79689D0C" w14:textId="77777777" w:rsidR="00C70CF7" w:rsidRDefault="00C70CF7" w:rsidP="00C70CF7">
      <w:pPr>
        <w:pStyle w:val="Heading6"/>
        <w:tabs>
          <w:tab w:val="left" w:pos="0"/>
        </w:tabs>
      </w:pPr>
    </w:p>
    <w:p w14:paraId="2236F77D" w14:textId="77777777" w:rsidR="007214D3" w:rsidRDefault="007214D3" w:rsidP="00A23F02">
      <w:pPr>
        <w:jc w:val="center"/>
        <w:rPr>
          <w:noProof/>
        </w:rPr>
      </w:pPr>
    </w:p>
    <w:p w14:paraId="33FA93D8" w14:textId="77777777" w:rsidR="003D63B2" w:rsidRDefault="003D63B2" w:rsidP="00A23F02">
      <w:pPr>
        <w:jc w:val="center"/>
        <w:rPr>
          <w:ins w:id="20770" w:author="Steve Barbeaux" w:date="2022-10-10T14:48:00Z"/>
          <w:noProof/>
        </w:rPr>
        <w:sectPr w:rsidR="003D63B2" w:rsidSect="00E803C8">
          <w:pgSz w:w="15840" w:h="12240" w:orient="landscape" w:code="1"/>
          <w:pgMar w:top="1440" w:right="1440" w:bottom="1440" w:left="1440" w:header="720" w:footer="720" w:gutter="0"/>
          <w:cols w:space="720"/>
          <w:docGrid w:linePitch="360"/>
        </w:sectPr>
      </w:pPr>
    </w:p>
    <w:p w14:paraId="7F32008C" w14:textId="6A1B4A34" w:rsidR="007D1EEA" w:rsidRDefault="0092115B" w:rsidP="00A23F02">
      <w:pPr>
        <w:jc w:val="center"/>
        <w:rPr>
          <w:noProof/>
        </w:rPr>
      </w:pPr>
      <w:r w:rsidRPr="0092115B">
        <w:rPr>
          <w:noProof/>
        </w:rPr>
        <w:lastRenderedPageBreak/>
        <w:t xml:space="preserve"> </w:t>
      </w:r>
      <w:del w:id="20771" w:author="Steve Barbeaux" w:date="2022-10-10T14:48:00Z">
        <w:r w:rsidDel="003D63B2">
          <w:rPr>
            <w:noProof/>
          </w:rPr>
          <w:drawing>
            <wp:inline distT="0" distB="0" distL="0" distR="0" wp14:anchorId="2267757C" wp14:editId="33FADADF">
              <wp:extent cx="8229600" cy="3749434"/>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4027"/>
                      <a:stretch/>
                    </pic:blipFill>
                    <pic:spPr bwMode="auto">
                      <a:xfrm>
                        <a:off x="0" y="0"/>
                        <a:ext cx="8229600" cy="3749434"/>
                      </a:xfrm>
                      <a:prstGeom prst="rect">
                        <a:avLst/>
                      </a:prstGeom>
                      <a:ln>
                        <a:noFill/>
                      </a:ln>
                      <a:extLst>
                        <a:ext uri="{53640926-AAD7-44D8-BBD7-CCE9431645EC}">
                          <a14:shadowObscured xmlns:a14="http://schemas.microsoft.com/office/drawing/2010/main"/>
                        </a:ext>
                      </a:extLst>
                    </pic:spPr>
                  </pic:pic>
                </a:graphicData>
              </a:graphic>
            </wp:inline>
          </w:drawing>
        </w:r>
      </w:del>
      <w:ins w:id="20772" w:author="Steve Barbeaux" w:date="2022-10-10T14:48:00Z">
        <w:r w:rsidR="003D63B2">
          <w:rPr>
            <w:noProof/>
          </w:rPr>
          <w:drawing>
            <wp:inline distT="0" distB="0" distL="0" distR="0" wp14:anchorId="7F69187B" wp14:editId="7DDD1713">
              <wp:extent cx="5943600" cy="59359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935980"/>
                      </a:xfrm>
                      <a:prstGeom prst="rect">
                        <a:avLst/>
                      </a:prstGeom>
                    </pic:spPr>
                  </pic:pic>
                </a:graphicData>
              </a:graphic>
            </wp:inline>
          </w:drawing>
        </w:r>
      </w:ins>
    </w:p>
    <w:p w14:paraId="3D5DC7B3" w14:textId="280E2083" w:rsidR="00A23F02" w:rsidRPr="002D2C3F" w:rsidRDefault="00A23F02" w:rsidP="00090530">
      <w:pPr>
        <w:pStyle w:val="Caption"/>
      </w:pPr>
    </w:p>
    <w:p w14:paraId="51C2FF0F" w14:textId="3979608C" w:rsidR="00A23F02" w:rsidRDefault="00A23F02" w:rsidP="00090530">
      <w:pPr>
        <w:pStyle w:val="Caption"/>
      </w:pPr>
      <w:r>
        <w:t>Figure 1A.</w:t>
      </w:r>
      <w:r w:rsidR="00200B7D">
        <w:fldChar w:fldCharType="begin"/>
      </w:r>
      <w:r w:rsidR="00EE18B3">
        <w:instrText xml:space="preserve"> seq fig </w:instrText>
      </w:r>
      <w:r w:rsidR="00200B7D">
        <w:fldChar w:fldCharType="separate"/>
      </w:r>
      <w:r w:rsidR="00F87B46">
        <w:rPr>
          <w:noProof/>
        </w:rPr>
        <w:t>9</w:t>
      </w:r>
      <w:r w:rsidR="00200B7D">
        <w:fldChar w:fldCharType="end"/>
      </w:r>
      <w:r>
        <w:t>.</w:t>
      </w:r>
      <w:r>
        <w:tab/>
      </w:r>
      <w:r w:rsidR="00A908C8">
        <w:t>M</w:t>
      </w:r>
      <w:r w:rsidR="00210E8E">
        <w:t>odel</w:t>
      </w:r>
      <w:r w:rsidR="00E21D27">
        <w:t xml:space="preserve"> </w:t>
      </w:r>
      <w:r w:rsidR="00210E8E">
        <w:t>f</w:t>
      </w:r>
      <w:r>
        <w:t>it</w:t>
      </w:r>
      <w:r w:rsidR="00E21D27">
        <w:t xml:space="preserve">s </w:t>
      </w:r>
      <w:r>
        <w:t xml:space="preserve">to </w:t>
      </w:r>
      <w:proofErr w:type="gramStart"/>
      <w:r>
        <w:t xml:space="preserve">NMFS summer </w:t>
      </w:r>
      <w:r w:rsidR="00832A4D">
        <w:t xml:space="preserve">bottom </w:t>
      </w:r>
      <w:r>
        <w:t>trawl surv</w:t>
      </w:r>
      <w:r w:rsidR="005E3693">
        <w:t>ey</w:t>
      </w:r>
      <w:proofErr w:type="gramEnd"/>
      <w:r w:rsidR="00356120">
        <w:t>.</w:t>
      </w:r>
      <w:r>
        <w:t xml:space="preserve"> </w:t>
      </w:r>
    </w:p>
    <w:p w14:paraId="40BFC4E8" w14:textId="77777777" w:rsidR="00A23F02" w:rsidRPr="009A7858" w:rsidRDefault="00A23F02" w:rsidP="00C70CF7">
      <w:pPr>
        <w:jc w:val="center"/>
        <w:sectPr w:rsidR="00A23F02" w:rsidRPr="009A7858" w:rsidSect="003D63B2">
          <w:pgSz w:w="12240" w:h="15840" w:orient="portrait" w:code="1"/>
          <w:pgMar w:top="1440" w:right="1440" w:bottom="1440" w:left="1440" w:header="720" w:footer="720" w:gutter="0"/>
          <w:cols w:space="720"/>
          <w:docGrid w:linePitch="360"/>
          <w:sectPrChange w:id="20773" w:author="Steve Barbeaux" w:date="2022-10-10T14:48:00Z">
            <w:sectPr w:rsidR="00A23F02" w:rsidRPr="009A7858" w:rsidSect="003D63B2">
              <w:pgSz w:w="15840" w:h="12240" w:orient="landscape"/>
              <w:pgMar w:top="1440" w:right="1440" w:bottom="1440" w:left="1440" w:header="720" w:footer="720" w:gutter="0"/>
            </w:sectPr>
          </w:sectPrChange>
        </w:sectPr>
      </w:pPr>
    </w:p>
    <w:p w14:paraId="17F1C5AF" w14:textId="77777777" w:rsidR="005F20B8" w:rsidRDefault="00BF6928" w:rsidP="00C70CF7">
      <w:pPr>
        <w:pStyle w:val="fig"/>
      </w:pPr>
      <w:r>
        <w:rPr>
          <w:noProof/>
        </w:rPr>
        <w:lastRenderedPageBreak/>
        <mc:AlternateContent>
          <mc:Choice Requires="wps">
            <w:drawing>
              <wp:anchor distT="0" distB="0" distL="114300" distR="114300" simplePos="0" relativeHeight="251667968" behindDoc="0" locked="0" layoutInCell="1" allowOverlap="1" wp14:anchorId="3DAA0138" wp14:editId="3DFD84EE">
                <wp:simplePos x="0" y="0"/>
                <wp:positionH relativeFrom="column">
                  <wp:posOffset>599440</wp:posOffset>
                </wp:positionH>
                <wp:positionV relativeFrom="paragraph">
                  <wp:posOffset>-55245</wp:posOffset>
                </wp:positionV>
                <wp:extent cx="7245350" cy="511810"/>
                <wp:effectExtent l="0" t="0" r="0" b="2540"/>
                <wp:wrapNone/>
                <wp:docPr id="29" name="Text Box 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45350" cy="51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425F5E" w14:textId="1B2EDA05" w:rsidR="00711944" w:rsidRDefault="00711944">
                            <w:pPr>
                              <w:jc w:val="center"/>
                              <w:rPr>
                                <w:b/>
                                <w:sz w:val="20"/>
                              </w:rPr>
                            </w:pPr>
                            <w:r w:rsidRPr="00693704">
                              <w:rPr>
                                <w:b/>
                                <w:sz w:val="20"/>
                              </w:rPr>
                              <w:t xml:space="preserve">Model </w:t>
                            </w:r>
                            <w:r>
                              <w:rPr>
                                <w:b/>
                                <w:sz w:val="20"/>
                              </w:rPr>
                              <w:t>15.1</w:t>
                            </w:r>
                            <w:r w:rsidRPr="00693704">
                              <w:rPr>
                                <w:b/>
                                <w:sz w:val="20"/>
                              </w:rPr>
                              <w:t xml:space="preserve"> </w:t>
                            </w:r>
                            <w:r>
                              <w:rPr>
                                <w:b/>
                                <w:sz w:val="20"/>
                              </w:rPr>
                              <w:t xml:space="preserve">                                                                                                           </w:t>
                            </w:r>
                            <w:r w:rsidRPr="00693704">
                              <w:rPr>
                                <w:b/>
                                <w:sz w:val="20"/>
                              </w:rPr>
                              <w:t xml:space="preserve"> Model </w:t>
                            </w:r>
                            <w:r>
                              <w:rPr>
                                <w:b/>
                                <w:sz w:val="20"/>
                              </w:rPr>
                              <w:t>15.2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AA0138" id="Text Box 479" o:spid="_x0000_s1029" type="#_x0000_t202" style="position:absolute;left:0;text-align:left;margin-left:47.2pt;margin-top:-4.35pt;width:570.5pt;height:40.3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ymovA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" filled="f" stroked="f">
                <v:textbox>
                  <w:txbxContent>
                    <w:p w14:paraId="4A425F5E" w14:textId="1B2EDA05" w:rsidR="00711944" w:rsidRDefault="00711944">
                      <w:pPr>
                        <w:jc w:val="center"/>
                        <w:rPr>
                          <w:b/>
                          <w:sz w:val="20"/>
                        </w:rPr>
                      </w:pPr>
                      <w:r w:rsidRPr="00693704">
                        <w:rPr>
                          <w:b/>
                          <w:sz w:val="20"/>
                        </w:rPr>
                        <w:t xml:space="preserve">Model </w:t>
                      </w:r>
                      <w:r>
                        <w:rPr>
                          <w:b/>
                          <w:sz w:val="20"/>
                        </w:rPr>
                        <w:t>15.1</w:t>
                      </w:r>
                      <w:r w:rsidRPr="00693704">
                        <w:rPr>
                          <w:b/>
                          <w:sz w:val="20"/>
                        </w:rPr>
                        <w:t xml:space="preserve"> </w:t>
                      </w:r>
                      <w:r>
                        <w:rPr>
                          <w:b/>
                          <w:sz w:val="20"/>
                        </w:rPr>
                        <w:t xml:space="preserve">                                                                                                           </w:t>
                      </w:r>
                      <w:r w:rsidRPr="00693704">
                        <w:rPr>
                          <w:b/>
                          <w:sz w:val="20"/>
                        </w:rPr>
                        <w:t xml:space="preserve"> Model </w:t>
                      </w:r>
                      <w:r>
                        <w:rPr>
                          <w:b/>
                          <w:sz w:val="20"/>
                        </w:rPr>
                        <w:t>15.2</w:t>
                      </w:r>
                    </w:p>
                  </w:txbxContent>
                </v:textbox>
              </v:shape>
            </w:pict>
          </mc:Fallback>
        </mc:AlternateContent>
      </w:r>
    </w:p>
    <w:p w14:paraId="5AB97A50" w14:textId="771112EB" w:rsidR="007D1EEA" w:rsidRDefault="00A42651" w:rsidP="00686AE2">
      <w:pPr>
        <w:pStyle w:val="fig"/>
      </w:pPr>
      <w:del w:id="20774" w:author="Steve Barbeaux" w:date="2022-10-10T14:54:00Z">
        <w:r w:rsidDel="00583F7B">
          <w:rPr>
            <w:noProof/>
          </w:rPr>
          <w:drawing>
            <wp:inline distT="0" distB="0" distL="0" distR="0" wp14:anchorId="7DF56A1E" wp14:editId="1476FD0D">
              <wp:extent cx="4023163" cy="2307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0821"/>
                      <a:stretch/>
                    </pic:blipFill>
                    <pic:spPr bwMode="auto">
                      <a:xfrm>
                        <a:off x="0" y="0"/>
                        <a:ext cx="4023360" cy="2307748"/>
                      </a:xfrm>
                      <a:prstGeom prst="rect">
                        <a:avLst/>
                      </a:prstGeom>
                      <a:ln>
                        <a:noFill/>
                      </a:ln>
                      <a:extLst>
                        <a:ext uri="{53640926-AAD7-44D8-BBD7-CCE9431645EC}">
                          <a14:shadowObscured xmlns:a14="http://schemas.microsoft.com/office/drawing/2010/main"/>
                        </a:ext>
                      </a:extLst>
                    </pic:spPr>
                  </pic:pic>
                </a:graphicData>
              </a:graphic>
            </wp:inline>
          </w:drawing>
        </w:r>
      </w:del>
      <w:ins w:id="20775" w:author="Steve Barbeaux" w:date="2022-10-10T14:54:00Z">
        <w:r w:rsidR="00583F7B">
          <w:rPr>
            <w:noProof/>
          </w:rPr>
          <w:drawing>
            <wp:inline distT="0" distB="0" distL="0" distR="0" wp14:anchorId="2B916E69" wp14:editId="34DA0E31">
              <wp:extent cx="3839665" cy="1860550"/>
              <wp:effectExtent l="0" t="0" r="889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6688"/>
                      <a:stretch/>
                    </pic:blipFill>
                    <pic:spPr bwMode="auto">
                      <a:xfrm>
                        <a:off x="0" y="0"/>
                        <a:ext cx="3840480" cy="1860945"/>
                      </a:xfrm>
                      <a:prstGeom prst="rect">
                        <a:avLst/>
                      </a:prstGeom>
                      <a:ln>
                        <a:noFill/>
                      </a:ln>
                      <a:extLst>
                        <a:ext uri="{53640926-AAD7-44D8-BBD7-CCE9431645EC}">
                          <a14:shadowObscured xmlns:a14="http://schemas.microsoft.com/office/drawing/2010/main"/>
                        </a:ext>
                      </a:extLst>
                    </pic:spPr>
                  </pic:pic>
                </a:graphicData>
              </a:graphic>
            </wp:inline>
          </w:drawing>
        </w:r>
      </w:ins>
      <w:r w:rsidR="00A43AEA" w:rsidRPr="00A43AEA">
        <w:rPr>
          <w:noProof/>
        </w:rPr>
        <w:t xml:space="preserve">  </w:t>
      </w:r>
      <w:del w:id="20776" w:author="Steve Barbeaux" w:date="2022-10-10T14:54:00Z">
        <w:r w:rsidDel="00583F7B">
          <w:rPr>
            <w:noProof/>
          </w:rPr>
          <w:drawing>
            <wp:inline distT="0" distB="0" distL="0" distR="0" wp14:anchorId="65DF8C19" wp14:editId="1F4BEC5E">
              <wp:extent cx="4023163" cy="230429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0950"/>
                      <a:stretch/>
                    </pic:blipFill>
                    <pic:spPr bwMode="auto">
                      <a:xfrm>
                        <a:off x="0" y="0"/>
                        <a:ext cx="4023360" cy="2304403"/>
                      </a:xfrm>
                      <a:prstGeom prst="rect">
                        <a:avLst/>
                      </a:prstGeom>
                      <a:ln>
                        <a:noFill/>
                      </a:ln>
                      <a:extLst>
                        <a:ext uri="{53640926-AAD7-44D8-BBD7-CCE9431645EC}">
                          <a14:shadowObscured xmlns:a14="http://schemas.microsoft.com/office/drawing/2010/main"/>
                        </a:ext>
                      </a:extLst>
                    </pic:spPr>
                  </pic:pic>
                </a:graphicData>
              </a:graphic>
            </wp:inline>
          </w:drawing>
        </w:r>
      </w:del>
      <w:ins w:id="20777" w:author="Steve Barbeaux" w:date="2022-10-10T14:54:00Z">
        <w:r w:rsidR="00583F7B">
          <w:rPr>
            <w:noProof/>
          </w:rPr>
          <w:drawing>
            <wp:inline distT="0" distB="0" distL="0" distR="0" wp14:anchorId="650FB057" wp14:editId="5CE58385">
              <wp:extent cx="3839665" cy="1860550"/>
              <wp:effectExtent l="0" t="0" r="889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688"/>
                      <a:stretch/>
                    </pic:blipFill>
                    <pic:spPr bwMode="auto">
                      <a:xfrm>
                        <a:off x="0" y="0"/>
                        <a:ext cx="3840480" cy="1860945"/>
                      </a:xfrm>
                      <a:prstGeom prst="rect">
                        <a:avLst/>
                      </a:prstGeom>
                      <a:ln>
                        <a:noFill/>
                      </a:ln>
                      <a:extLst>
                        <a:ext uri="{53640926-AAD7-44D8-BBD7-CCE9431645EC}">
                          <a14:shadowObscured xmlns:a14="http://schemas.microsoft.com/office/drawing/2010/main"/>
                        </a:ext>
                      </a:extLst>
                    </pic:spPr>
                  </pic:pic>
                </a:graphicData>
              </a:graphic>
            </wp:inline>
          </w:drawing>
        </w:r>
      </w:ins>
    </w:p>
    <w:p w14:paraId="094BC05E" w14:textId="7D68B16F" w:rsidR="00C70CF7" w:rsidRDefault="00C70CF7" w:rsidP="00090530">
      <w:pPr>
        <w:pStyle w:val="Caption"/>
      </w:pPr>
      <w:r>
        <w:t xml:space="preserve">Figure </w:t>
      </w:r>
      <w:r w:rsidR="00755269">
        <w:t>1A</w:t>
      </w:r>
      <w:r>
        <w:t>.</w:t>
      </w:r>
      <w:r w:rsidR="00200B7D">
        <w:fldChar w:fldCharType="begin"/>
      </w:r>
      <w:r w:rsidR="00EE18B3">
        <w:instrText xml:space="preserve"> seq fig </w:instrText>
      </w:r>
      <w:r w:rsidR="00200B7D">
        <w:fldChar w:fldCharType="separate"/>
      </w:r>
      <w:r w:rsidR="00F87B46">
        <w:rPr>
          <w:noProof/>
        </w:rPr>
        <w:t>10</w:t>
      </w:r>
      <w:r w:rsidR="00200B7D">
        <w:fldChar w:fldCharType="end"/>
      </w:r>
      <w:r>
        <w:t>.</w:t>
      </w:r>
      <w:r>
        <w:tab/>
      </w:r>
      <w:r w:rsidR="00356120">
        <w:t xml:space="preserve">Aleutian Islands pollock </w:t>
      </w:r>
      <w:r w:rsidR="00E21D27">
        <w:t xml:space="preserve">Model </w:t>
      </w:r>
      <w:r w:rsidR="007D1EEA">
        <w:t>15.</w:t>
      </w:r>
      <w:r w:rsidR="00C41A1D">
        <w:t>1</w:t>
      </w:r>
      <w:r w:rsidR="00356120">
        <w:t xml:space="preserve"> </w:t>
      </w:r>
      <w:r w:rsidR="00CA0AF8">
        <w:t xml:space="preserve">and Model </w:t>
      </w:r>
      <w:r w:rsidR="007D1EEA">
        <w:t>15.</w:t>
      </w:r>
      <w:r w:rsidR="00C41A1D">
        <w:t>2</w:t>
      </w:r>
      <w:r w:rsidR="00CA0AF8">
        <w:t xml:space="preserve"> </w:t>
      </w:r>
      <w:r w:rsidR="00356120">
        <w:t>f</w:t>
      </w:r>
      <w:r>
        <w:t xml:space="preserve">it to NMFS </w:t>
      </w:r>
      <w:proofErr w:type="gramStart"/>
      <w:r>
        <w:t xml:space="preserve">summer </w:t>
      </w:r>
      <w:r w:rsidR="00356120">
        <w:t xml:space="preserve">bottom </w:t>
      </w:r>
      <w:r>
        <w:t>trawl survey age composition data</w:t>
      </w:r>
      <w:proofErr w:type="gramEnd"/>
      <w:r w:rsidR="00356120">
        <w:t>.</w:t>
      </w:r>
      <w:r>
        <w:t xml:space="preserve"> </w:t>
      </w:r>
      <w:r w:rsidR="002C489F">
        <w:t>The “</w:t>
      </w:r>
      <w:r w:rsidR="002C489F">
        <w:sym w:font="Symbol" w:char="F0B7"/>
      </w:r>
      <w:r w:rsidR="002C489F">
        <w:t>” symbol are the model predictions and columns are the observed proportions at age (with colors corresponding to cohorts).</w:t>
      </w:r>
    </w:p>
    <w:p w14:paraId="3A1F8C8C" w14:textId="77777777" w:rsidR="00D87DB4" w:rsidRDefault="00BF6928">
      <w:r>
        <w:rPr>
          <w:noProof/>
        </w:rPr>
        <mc:AlternateContent>
          <mc:Choice Requires="wps">
            <w:drawing>
              <wp:anchor distT="0" distB="0" distL="114300" distR="114300" simplePos="0" relativeHeight="251670016" behindDoc="0" locked="0" layoutInCell="1" allowOverlap="1" wp14:anchorId="69698FD7" wp14:editId="11C01E20">
                <wp:simplePos x="0" y="0"/>
                <wp:positionH relativeFrom="column">
                  <wp:posOffset>599440</wp:posOffset>
                </wp:positionH>
                <wp:positionV relativeFrom="paragraph">
                  <wp:posOffset>2540</wp:posOffset>
                </wp:positionV>
                <wp:extent cx="7245350" cy="511810"/>
                <wp:effectExtent l="0" t="0" r="0" b="2540"/>
                <wp:wrapNone/>
                <wp:docPr id="28" name="Text 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45350" cy="51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65674" w14:textId="04408EFB" w:rsidR="00711944" w:rsidRPr="00D2329C" w:rsidRDefault="00711944" w:rsidP="005F20B8">
                            <w:pPr>
                              <w:jc w:val="center"/>
                              <w:rPr>
                                <w:b/>
                                <w:sz w:val="20"/>
                              </w:rPr>
                            </w:pPr>
                            <w:r w:rsidRPr="00D2329C">
                              <w:rPr>
                                <w:b/>
                                <w:sz w:val="20"/>
                              </w:rPr>
                              <w:t xml:space="preserve">Model </w:t>
                            </w:r>
                            <w:r>
                              <w:rPr>
                                <w:b/>
                                <w:sz w:val="20"/>
                              </w:rPr>
                              <w:t>15.1</w:t>
                            </w:r>
                            <w:r w:rsidRPr="00D2329C">
                              <w:rPr>
                                <w:b/>
                                <w:sz w:val="20"/>
                              </w:rPr>
                              <w:t xml:space="preserve"> </w:t>
                            </w:r>
                            <w:r>
                              <w:rPr>
                                <w:b/>
                                <w:sz w:val="20"/>
                              </w:rPr>
                              <w:t xml:space="preserve">                                                                                                     </w:t>
                            </w:r>
                            <w:r w:rsidRPr="00D2329C">
                              <w:rPr>
                                <w:b/>
                                <w:sz w:val="20"/>
                              </w:rPr>
                              <w:t xml:space="preserve"> Model </w:t>
                            </w:r>
                            <w:r>
                              <w:rPr>
                                <w:b/>
                                <w:sz w:val="20"/>
                              </w:rPr>
                              <w:t>15.2</w:t>
                            </w:r>
                            <w:r w:rsidRPr="00D2329C">
                              <w:rPr>
                                <w:b/>
                                <w:sz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698FD7" id="Text Box 480" o:spid="_x0000_s1030" type="#_x0000_t202" style="position:absolute;margin-left:47.2pt;margin-top:.2pt;width:570.5pt;height:40.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7oTvA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" filled="f" stroked="f">
                <v:textbox>
                  <w:txbxContent>
                    <w:p w14:paraId="20765674" w14:textId="04408EFB" w:rsidR="00711944" w:rsidRPr="00D2329C" w:rsidRDefault="00711944" w:rsidP="005F20B8">
                      <w:pPr>
                        <w:jc w:val="center"/>
                        <w:rPr>
                          <w:b/>
                          <w:sz w:val="20"/>
                        </w:rPr>
                      </w:pPr>
                      <w:r w:rsidRPr="00D2329C">
                        <w:rPr>
                          <w:b/>
                          <w:sz w:val="20"/>
                        </w:rPr>
                        <w:t xml:space="preserve">Model </w:t>
                      </w:r>
                      <w:r>
                        <w:rPr>
                          <w:b/>
                          <w:sz w:val="20"/>
                        </w:rPr>
                        <w:t>15.1</w:t>
                      </w:r>
                      <w:r w:rsidRPr="00D2329C">
                        <w:rPr>
                          <w:b/>
                          <w:sz w:val="20"/>
                        </w:rPr>
                        <w:t xml:space="preserve"> </w:t>
                      </w:r>
                      <w:r>
                        <w:rPr>
                          <w:b/>
                          <w:sz w:val="20"/>
                        </w:rPr>
                        <w:t xml:space="preserve">                                                                                                     </w:t>
                      </w:r>
                      <w:r w:rsidRPr="00D2329C">
                        <w:rPr>
                          <w:b/>
                          <w:sz w:val="20"/>
                        </w:rPr>
                        <w:t xml:space="preserve"> Model </w:t>
                      </w:r>
                      <w:r>
                        <w:rPr>
                          <w:b/>
                          <w:sz w:val="20"/>
                        </w:rPr>
                        <w:t>15.2</w:t>
                      </w:r>
                      <w:r w:rsidRPr="00D2329C">
                        <w:rPr>
                          <w:b/>
                          <w:sz w:val="20"/>
                        </w:rPr>
                        <w:t xml:space="preserve"> </w:t>
                      </w:r>
                    </w:p>
                  </w:txbxContent>
                </v:textbox>
              </v:shape>
            </w:pict>
          </mc:Fallback>
        </mc:AlternateContent>
      </w:r>
    </w:p>
    <w:p w14:paraId="675FABC0" w14:textId="71D75EC8" w:rsidR="005F20B8" w:rsidRDefault="00A42651" w:rsidP="005F20B8">
      <w:pPr>
        <w:jc w:val="center"/>
      </w:pPr>
      <w:del w:id="20778" w:author="Steve Barbeaux" w:date="2022-10-10T14:52:00Z">
        <w:r w:rsidDel="003D63B2">
          <w:rPr>
            <w:noProof/>
          </w:rPr>
          <w:drawing>
            <wp:inline distT="0" distB="0" distL="0" distR="0" wp14:anchorId="5B280A95" wp14:editId="63B8A13B">
              <wp:extent cx="3840480" cy="2179106"/>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1737"/>
                      <a:stretch/>
                    </pic:blipFill>
                    <pic:spPr bwMode="auto">
                      <a:xfrm>
                        <a:off x="0" y="0"/>
                        <a:ext cx="3840480" cy="2179106"/>
                      </a:xfrm>
                      <a:prstGeom prst="rect">
                        <a:avLst/>
                      </a:prstGeom>
                      <a:ln>
                        <a:noFill/>
                      </a:ln>
                      <a:extLst>
                        <a:ext uri="{53640926-AAD7-44D8-BBD7-CCE9431645EC}">
                          <a14:shadowObscured xmlns:a14="http://schemas.microsoft.com/office/drawing/2010/main"/>
                        </a:ext>
                      </a:extLst>
                    </pic:spPr>
                  </pic:pic>
                </a:graphicData>
              </a:graphic>
            </wp:inline>
          </w:drawing>
        </w:r>
      </w:del>
      <w:ins w:id="20779" w:author="Steve Barbeaux" w:date="2022-10-10T14:52:00Z">
        <w:r w:rsidR="003D63B2">
          <w:rPr>
            <w:noProof/>
          </w:rPr>
          <w:drawing>
            <wp:inline distT="0" distB="0" distL="0" distR="0" wp14:anchorId="6E5C2407" wp14:editId="518AC15F">
              <wp:extent cx="3839665" cy="1860550"/>
              <wp:effectExtent l="0" t="0" r="889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6688"/>
                      <a:stretch/>
                    </pic:blipFill>
                    <pic:spPr bwMode="auto">
                      <a:xfrm>
                        <a:off x="0" y="0"/>
                        <a:ext cx="3840480" cy="1860945"/>
                      </a:xfrm>
                      <a:prstGeom prst="rect">
                        <a:avLst/>
                      </a:prstGeom>
                      <a:ln>
                        <a:noFill/>
                      </a:ln>
                      <a:extLst>
                        <a:ext uri="{53640926-AAD7-44D8-BBD7-CCE9431645EC}">
                          <a14:shadowObscured xmlns:a14="http://schemas.microsoft.com/office/drawing/2010/main"/>
                        </a:ext>
                      </a:extLst>
                    </pic:spPr>
                  </pic:pic>
                </a:graphicData>
              </a:graphic>
            </wp:inline>
          </w:drawing>
        </w:r>
      </w:ins>
      <w:r w:rsidR="00A43AEA" w:rsidRPr="00A43AEA">
        <w:rPr>
          <w:noProof/>
        </w:rPr>
        <w:t xml:space="preserve">  </w:t>
      </w:r>
      <w:del w:id="20780" w:author="Steve Barbeaux" w:date="2022-10-10T14:52:00Z">
        <w:r w:rsidDel="003D63B2">
          <w:rPr>
            <w:noProof/>
          </w:rPr>
          <w:drawing>
            <wp:inline distT="0" distB="0" distL="0" distR="0" wp14:anchorId="5A3528B6" wp14:editId="249FC8BD">
              <wp:extent cx="4023163" cy="229475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1318"/>
                      <a:stretch/>
                    </pic:blipFill>
                    <pic:spPr bwMode="auto">
                      <a:xfrm>
                        <a:off x="0" y="0"/>
                        <a:ext cx="4023360" cy="2294869"/>
                      </a:xfrm>
                      <a:prstGeom prst="rect">
                        <a:avLst/>
                      </a:prstGeom>
                      <a:ln>
                        <a:noFill/>
                      </a:ln>
                      <a:extLst>
                        <a:ext uri="{53640926-AAD7-44D8-BBD7-CCE9431645EC}">
                          <a14:shadowObscured xmlns:a14="http://schemas.microsoft.com/office/drawing/2010/main"/>
                        </a:ext>
                      </a:extLst>
                    </pic:spPr>
                  </pic:pic>
                </a:graphicData>
              </a:graphic>
            </wp:inline>
          </w:drawing>
        </w:r>
      </w:del>
      <w:ins w:id="20781" w:author="Steve Barbeaux" w:date="2022-10-10T14:52:00Z">
        <w:r w:rsidR="003D63B2">
          <w:rPr>
            <w:noProof/>
          </w:rPr>
          <w:drawing>
            <wp:inline distT="0" distB="0" distL="0" distR="0" wp14:anchorId="12450227" wp14:editId="47C28045">
              <wp:extent cx="3839665" cy="1860550"/>
              <wp:effectExtent l="0" t="0" r="889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6688"/>
                      <a:stretch/>
                    </pic:blipFill>
                    <pic:spPr bwMode="auto">
                      <a:xfrm>
                        <a:off x="0" y="0"/>
                        <a:ext cx="3840480" cy="1860945"/>
                      </a:xfrm>
                      <a:prstGeom prst="rect">
                        <a:avLst/>
                      </a:prstGeom>
                      <a:ln>
                        <a:noFill/>
                      </a:ln>
                      <a:extLst>
                        <a:ext uri="{53640926-AAD7-44D8-BBD7-CCE9431645EC}">
                          <a14:shadowObscured xmlns:a14="http://schemas.microsoft.com/office/drawing/2010/main"/>
                        </a:ext>
                      </a:extLst>
                    </pic:spPr>
                  </pic:pic>
                </a:graphicData>
              </a:graphic>
            </wp:inline>
          </w:drawing>
        </w:r>
      </w:ins>
    </w:p>
    <w:p w14:paraId="5C4CDD3C" w14:textId="7AE89816" w:rsidR="005F20B8" w:rsidRDefault="005F20B8" w:rsidP="00090530">
      <w:pPr>
        <w:pStyle w:val="Caption"/>
        <w:rPr>
          <w:b/>
          <w:bCs w:val="0"/>
        </w:rPr>
        <w:sectPr w:rsidR="005F20B8" w:rsidSect="00F04F7F">
          <w:pgSz w:w="15840" w:h="12240" w:orient="landscape" w:code="1"/>
          <w:pgMar w:top="1440" w:right="1440" w:bottom="1440" w:left="1440" w:header="720" w:footer="720" w:gutter="0"/>
          <w:cols w:space="720"/>
          <w:docGrid w:linePitch="360"/>
        </w:sectPr>
      </w:pPr>
      <w:r>
        <w:t>Figure 1A.</w:t>
      </w:r>
      <w:r w:rsidR="00200B7D">
        <w:fldChar w:fldCharType="begin"/>
      </w:r>
      <w:r>
        <w:instrText xml:space="preserve"> seq fig </w:instrText>
      </w:r>
      <w:r w:rsidR="00200B7D">
        <w:fldChar w:fldCharType="separate"/>
      </w:r>
      <w:r w:rsidR="00F87B46">
        <w:rPr>
          <w:noProof/>
        </w:rPr>
        <w:t>11</w:t>
      </w:r>
      <w:r w:rsidR="00200B7D">
        <w:fldChar w:fldCharType="end"/>
      </w:r>
      <w:r>
        <w:t>.</w:t>
      </w:r>
      <w:r>
        <w:tab/>
        <w:t xml:space="preserve">Model </w:t>
      </w:r>
      <w:r w:rsidR="00C41A1D">
        <w:t>1</w:t>
      </w:r>
      <w:r w:rsidR="0011473C">
        <w:t>5</w:t>
      </w:r>
      <w:r w:rsidR="00C41A1D">
        <w:t>.</w:t>
      </w:r>
      <w:r w:rsidR="0011473C">
        <w:t>1</w:t>
      </w:r>
      <w:r w:rsidR="00C41A1D">
        <w:t xml:space="preserve"> </w:t>
      </w:r>
      <w:r>
        <w:t xml:space="preserve">and Model </w:t>
      </w:r>
      <w:r w:rsidR="0011473C">
        <w:t>15.</w:t>
      </w:r>
      <w:r w:rsidR="00C41A1D">
        <w:t>2.</w:t>
      </w:r>
      <w:r>
        <w:t xml:space="preserve"> </w:t>
      </w:r>
      <w:proofErr w:type="gramStart"/>
      <w:r>
        <w:t>fits</w:t>
      </w:r>
      <w:proofErr w:type="gramEnd"/>
      <w:r>
        <w:t xml:space="preserve"> to fishery age composition data for Aleutian Islands pollock. The “</w:t>
      </w:r>
      <w:r>
        <w:sym w:font="Symbol" w:char="F0B7"/>
      </w:r>
      <w:r>
        <w:t>” symbol are the model predictions and columns are the observed proportions at age (with colors corresponding to cohorts).</w:t>
      </w:r>
    </w:p>
    <w:p w14:paraId="0BD023A3" w14:textId="74336B3E" w:rsidR="00F07E70" w:rsidRDefault="00BF6928">
      <w:pPr>
        <w:jc w:val="center"/>
        <w:rPr>
          <w:ins w:id="20782" w:author="Steve Barbeaux" w:date="2022-10-10T14:55:00Z"/>
        </w:rPr>
      </w:pPr>
      <w:r>
        <w:rPr>
          <w:noProof/>
        </w:rPr>
        <w:lastRenderedPageBreak/>
        <mc:AlternateContent>
          <mc:Choice Requires="wps">
            <w:drawing>
              <wp:anchor distT="0" distB="0" distL="114300" distR="114300" simplePos="0" relativeHeight="251659776" behindDoc="0" locked="0" layoutInCell="1" allowOverlap="1" wp14:anchorId="247611AF" wp14:editId="451ABEAB">
                <wp:simplePos x="0" y="0"/>
                <wp:positionH relativeFrom="column">
                  <wp:posOffset>583860</wp:posOffset>
                </wp:positionH>
                <wp:positionV relativeFrom="paragraph">
                  <wp:posOffset>236292</wp:posOffset>
                </wp:positionV>
                <wp:extent cx="918845" cy="264160"/>
                <wp:effectExtent l="0" t="0" r="0" b="2540"/>
                <wp:wrapNone/>
                <wp:docPr id="27" name="Text Box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845" cy="26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F6564A" w14:textId="77777777" w:rsidR="00711944" w:rsidRPr="00175BCF" w:rsidRDefault="00711944" w:rsidP="00F7391F">
                            <w:pPr>
                              <w:rPr>
                                <w:b/>
                              </w:rPr>
                            </w:pPr>
                            <w:r>
                              <w:rPr>
                                <w:b/>
                              </w:rPr>
                              <w:t>Survey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611AF" id="Text Box 351" o:spid="_x0000_s1031" type="#_x0000_t202" style="position:absolute;left:0;text-align:left;margin-left:45.95pt;margin-top:18.6pt;width:72.35pt;height:20.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F1ouwIAAMI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" filled="f" stroked="f">
                <v:textbox>
                  <w:txbxContent>
                    <w:p w14:paraId="71F6564A" w14:textId="77777777" w:rsidR="00711944" w:rsidRPr="00175BCF" w:rsidRDefault="00711944" w:rsidP="00F7391F">
                      <w:pPr>
                        <w:rPr>
                          <w:b/>
                        </w:rPr>
                      </w:pPr>
                      <w:r>
                        <w:rPr>
                          <w:b/>
                        </w:rPr>
                        <w:t>Survey</w:t>
                      </w: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40D3A5F2" wp14:editId="7B500ECB">
                <wp:simplePos x="0" y="0"/>
                <wp:positionH relativeFrom="column">
                  <wp:posOffset>4114800</wp:posOffset>
                </wp:positionH>
                <wp:positionV relativeFrom="paragraph">
                  <wp:posOffset>2057400</wp:posOffset>
                </wp:positionV>
                <wp:extent cx="114300" cy="571500"/>
                <wp:effectExtent l="0" t="0" r="0" b="0"/>
                <wp:wrapNone/>
                <wp:docPr id="25" name="Rectangle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CFFE526" id="Rectangle 274" o:spid="_x0000_s1026" style="position:absolute;margin-left:324pt;margin-top:162pt;width:9pt;height: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" stroked="f"/>
            </w:pict>
          </mc:Fallback>
        </mc:AlternateContent>
      </w:r>
      <w:r w:rsidR="00E76D16" w:rsidRPr="00E76D16">
        <w:rPr>
          <w:noProof/>
        </w:rPr>
        <w:t xml:space="preserve"> </w:t>
      </w:r>
      <w:del w:id="20783" w:author="Steve Barbeaux" w:date="2022-10-10T14:55:00Z">
        <w:r w:rsidR="00E76D16" w:rsidDel="00583F7B">
          <w:rPr>
            <w:noProof/>
          </w:rPr>
          <w:drawing>
            <wp:inline distT="0" distB="0" distL="0" distR="0" wp14:anchorId="2327A25C" wp14:editId="5B8BA465">
              <wp:extent cx="5942261" cy="3270885"/>
              <wp:effectExtent l="0" t="0" r="1905"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1614" b="14625"/>
                      <a:stretch/>
                    </pic:blipFill>
                    <pic:spPr bwMode="auto">
                      <a:xfrm>
                        <a:off x="0" y="0"/>
                        <a:ext cx="5943600" cy="3271622"/>
                      </a:xfrm>
                      <a:prstGeom prst="rect">
                        <a:avLst/>
                      </a:prstGeom>
                      <a:ln>
                        <a:noFill/>
                      </a:ln>
                      <a:extLst>
                        <a:ext uri="{53640926-AAD7-44D8-BBD7-CCE9431645EC}">
                          <a14:shadowObscured xmlns:a14="http://schemas.microsoft.com/office/drawing/2010/main"/>
                        </a:ext>
                      </a:extLst>
                    </pic:spPr>
                  </pic:pic>
                </a:graphicData>
              </a:graphic>
            </wp:inline>
          </w:drawing>
        </w:r>
      </w:del>
      <w:ins w:id="20784" w:author="Steve Barbeaux" w:date="2022-10-10T14:55:00Z">
        <w:r w:rsidR="00583F7B">
          <w:rPr>
            <w:noProof/>
          </w:rPr>
          <w:drawing>
            <wp:inline distT="0" distB="0" distL="0" distR="0" wp14:anchorId="75312C1D" wp14:editId="4D021AD1">
              <wp:extent cx="5943600" cy="35280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833"/>
                      <a:stretch/>
                    </pic:blipFill>
                    <pic:spPr bwMode="auto">
                      <a:xfrm>
                        <a:off x="0" y="0"/>
                        <a:ext cx="5943600" cy="3528060"/>
                      </a:xfrm>
                      <a:prstGeom prst="rect">
                        <a:avLst/>
                      </a:prstGeom>
                      <a:ln>
                        <a:noFill/>
                      </a:ln>
                      <a:extLst>
                        <a:ext uri="{53640926-AAD7-44D8-BBD7-CCE9431645EC}">
                          <a14:shadowObscured xmlns:a14="http://schemas.microsoft.com/office/drawing/2010/main"/>
                        </a:ext>
                      </a:extLst>
                    </pic:spPr>
                  </pic:pic>
                </a:graphicData>
              </a:graphic>
            </wp:inline>
          </w:drawing>
        </w:r>
      </w:ins>
      <w:r w:rsidR="00707C28" w:rsidRPr="00707C28">
        <w:t xml:space="preserve"> </w:t>
      </w:r>
    </w:p>
    <w:p w14:paraId="0E1D36F8" w14:textId="23FFADCD" w:rsidR="00583F7B" w:rsidRDefault="00583F7B">
      <w:pPr>
        <w:jc w:val="center"/>
      </w:pPr>
      <w:r>
        <w:rPr>
          <w:noProof/>
        </w:rPr>
        <mc:AlternateContent>
          <mc:Choice Requires="wps">
            <w:drawing>
              <wp:anchor distT="0" distB="0" distL="114300" distR="114300" simplePos="0" relativeHeight="251660800" behindDoc="0" locked="0" layoutInCell="1" allowOverlap="1" wp14:anchorId="3E10A350" wp14:editId="4D9D469E">
                <wp:simplePos x="0" y="0"/>
                <wp:positionH relativeFrom="column">
                  <wp:posOffset>497840</wp:posOffset>
                </wp:positionH>
                <wp:positionV relativeFrom="paragraph">
                  <wp:posOffset>76200</wp:posOffset>
                </wp:positionV>
                <wp:extent cx="1424305" cy="341630"/>
                <wp:effectExtent l="0" t="0" r="0" b="1270"/>
                <wp:wrapNone/>
                <wp:docPr id="26" name="Text Box 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305"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58681" w14:textId="77777777" w:rsidR="00711944" w:rsidRPr="00175BCF" w:rsidRDefault="00711944" w:rsidP="00F7391F">
                            <w:pPr>
                              <w:rPr>
                                <w:b/>
                              </w:rPr>
                            </w:pPr>
                            <w:r>
                              <w:rPr>
                                <w:b/>
                              </w:rPr>
                              <w:t>Fishery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10A350" id="Text Box 352" o:spid="_x0000_s1032" type="#_x0000_t202" style="position:absolute;left:0;text-align:left;margin-left:39.2pt;margin-top:6pt;width:112.15pt;height:26.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" filled="f" stroked="f">
                <v:textbox>
                  <w:txbxContent>
                    <w:p w14:paraId="07758681" w14:textId="77777777" w:rsidR="00711944" w:rsidRPr="00175BCF" w:rsidRDefault="00711944" w:rsidP="00F7391F">
                      <w:pPr>
                        <w:rPr>
                          <w:b/>
                        </w:rPr>
                      </w:pPr>
                      <w:r>
                        <w:rPr>
                          <w:b/>
                        </w:rPr>
                        <w:t>Fishery</w:t>
                      </w:r>
                    </w:p>
                  </w:txbxContent>
                </v:textbox>
              </v:shape>
            </w:pict>
          </mc:Fallback>
        </mc:AlternateContent>
      </w:r>
      <w:ins w:id="20785" w:author="Steve Barbeaux" w:date="2022-10-10T14:55:00Z">
        <w:r>
          <w:rPr>
            <w:noProof/>
          </w:rPr>
          <w:drawing>
            <wp:inline distT="0" distB="0" distL="0" distR="0" wp14:anchorId="3D349B93" wp14:editId="7DA8ECDF">
              <wp:extent cx="5943600" cy="35280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0833"/>
                      <a:stretch/>
                    </pic:blipFill>
                    <pic:spPr bwMode="auto">
                      <a:xfrm>
                        <a:off x="0" y="0"/>
                        <a:ext cx="5943600" cy="3528060"/>
                      </a:xfrm>
                      <a:prstGeom prst="rect">
                        <a:avLst/>
                      </a:prstGeom>
                      <a:ln>
                        <a:noFill/>
                      </a:ln>
                      <a:extLst>
                        <a:ext uri="{53640926-AAD7-44D8-BBD7-CCE9431645EC}">
                          <a14:shadowObscured xmlns:a14="http://schemas.microsoft.com/office/drawing/2010/main"/>
                        </a:ext>
                      </a:extLst>
                    </pic:spPr>
                  </pic:pic>
                </a:graphicData>
              </a:graphic>
            </wp:inline>
          </w:drawing>
        </w:r>
      </w:ins>
    </w:p>
    <w:p w14:paraId="4062A72C" w14:textId="22BB5F53" w:rsidR="007D1EEA" w:rsidDel="00583F7B" w:rsidRDefault="00E76D16" w:rsidP="00583F7B">
      <w:pPr>
        <w:ind w:left="630" w:hanging="630"/>
        <w:rPr>
          <w:del w:id="20786" w:author="Steve Barbeaux" w:date="2022-10-10T14:56:00Z"/>
        </w:rPr>
        <w:pPrChange w:id="20787" w:author="Steve Barbeaux" w:date="2022-10-10T14:56:00Z">
          <w:pPr>
            <w:jc w:val="center"/>
          </w:pPr>
        </w:pPrChange>
      </w:pPr>
      <w:r w:rsidRPr="00E76D16">
        <w:rPr>
          <w:noProof/>
        </w:rPr>
        <w:t xml:space="preserve"> </w:t>
      </w:r>
      <w:del w:id="20788" w:author="Steve Barbeaux" w:date="2022-10-10T14:55:00Z">
        <w:r w:rsidDel="00583F7B">
          <w:rPr>
            <w:noProof/>
          </w:rPr>
          <w:drawing>
            <wp:inline distT="0" distB="0" distL="0" distR="0" wp14:anchorId="2CE0A3FB" wp14:editId="58F013D2">
              <wp:extent cx="5943600" cy="3842859"/>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2723"/>
                      <a:stretch/>
                    </pic:blipFill>
                    <pic:spPr bwMode="auto">
                      <a:xfrm>
                        <a:off x="0" y="0"/>
                        <a:ext cx="5943600" cy="3842859"/>
                      </a:xfrm>
                      <a:prstGeom prst="rect">
                        <a:avLst/>
                      </a:prstGeom>
                      <a:ln>
                        <a:noFill/>
                      </a:ln>
                      <a:extLst>
                        <a:ext uri="{53640926-AAD7-44D8-BBD7-CCE9431645EC}">
                          <a14:shadowObscured xmlns:a14="http://schemas.microsoft.com/office/drawing/2010/main"/>
                        </a:ext>
                      </a:extLst>
                    </pic:spPr>
                  </pic:pic>
                </a:graphicData>
              </a:graphic>
            </wp:inline>
          </w:drawing>
        </w:r>
      </w:del>
    </w:p>
    <w:p w14:paraId="4AF3D9B7" w14:textId="18CAABA7" w:rsidR="00F7391F" w:rsidRPr="000E3E17" w:rsidRDefault="00F7391F" w:rsidP="00583F7B">
      <w:pPr>
        <w:ind w:left="630" w:hanging="630"/>
        <w:pPrChange w:id="20789" w:author="Steve Barbeaux" w:date="2022-10-10T14:56:00Z">
          <w:pPr>
            <w:pStyle w:val="Caption"/>
          </w:pPr>
        </w:pPrChange>
      </w:pPr>
      <w:r>
        <w:t>Figure 1A.</w:t>
      </w:r>
      <w:r w:rsidR="00200B7D">
        <w:fldChar w:fldCharType="begin"/>
      </w:r>
      <w:r w:rsidR="00EE18B3">
        <w:instrText xml:space="preserve"> seq fig </w:instrText>
      </w:r>
      <w:r w:rsidR="00200B7D">
        <w:fldChar w:fldCharType="separate"/>
      </w:r>
      <w:r w:rsidR="00F87B46">
        <w:rPr>
          <w:noProof/>
        </w:rPr>
        <w:t>12</w:t>
      </w:r>
      <w:r w:rsidR="00200B7D">
        <w:fldChar w:fldCharType="end"/>
      </w:r>
      <w:r>
        <w:t>. Observed mean age and model derived mean age from the AIBTS (</w:t>
      </w:r>
      <w:r w:rsidR="00B6351A">
        <w:t>top</w:t>
      </w:r>
      <w:r>
        <w:t>) and fishery catch at age data (</w:t>
      </w:r>
      <w:r w:rsidR="00B6351A">
        <w:t>bottom</w:t>
      </w:r>
      <w:r>
        <w:t xml:space="preserve">) for </w:t>
      </w:r>
      <w:r w:rsidR="008F1202">
        <w:t xml:space="preserve">Model </w:t>
      </w:r>
      <w:r w:rsidR="007D1EEA">
        <w:t>15.</w:t>
      </w:r>
      <w:r w:rsidR="00C41A1D">
        <w:t xml:space="preserve">1 </w:t>
      </w:r>
      <w:r w:rsidR="008F1202">
        <w:t xml:space="preserve">and Model </w:t>
      </w:r>
      <w:r w:rsidR="007D1EEA">
        <w:t>15.</w:t>
      </w:r>
      <w:r w:rsidR="00C41A1D">
        <w:t>2</w:t>
      </w:r>
      <w:r>
        <w:t>.</w:t>
      </w:r>
      <w:r w:rsidR="00FA4946">
        <w:t xml:space="preserve"> </w:t>
      </w:r>
      <w:r w:rsidR="00356120">
        <w:t xml:space="preserve">The confidence intervals </w:t>
      </w:r>
      <w:proofErr w:type="gramStart"/>
      <w:r w:rsidR="00356120">
        <w:t>are adjusted</w:t>
      </w:r>
      <w:proofErr w:type="gramEnd"/>
      <w:r w:rsidR="00356120">
        <w:t xml:space="preserve"> by the multinomial sample sizes used in </w:t>
      </w:r>
      <w:r w:rsidR="00707C28">
        <w:t xml:space="preserve">the </w:t>
      </w:r>
      <w:r w:rsidR="00356120">
        <w:t>model</w:t>
      </w:r>
      <w:r w:rsidR="008F1202">
        <w:t>s</w:t>
      </w:r>
      <w:r w:rsidR="00356120">
        <w:t>.</w:t>
      </w:r>
    </w:p>
    <w:p w14:paraId="07F40F7C" w14:textId="77777777" w:rsidR="00F7391F" w:rsidRDefault="00F7391F" w:rsidP="00556AED">
      <w:pPr>
        <w:sectPr w:rsidR="00F7391F" w:rsidSect="00F04F7F">
          <w:pgSz w:w="12240" w:h="15840" w:code="1"/>
          <w:pgMar w:top="1440" w:right="1440" w:bottom="1440" w:left="1440" w:header="720" w:footer="720" w:gutter="0"/>
          <w:cols w:space="720"/>
          <w:docGrid w:linePitch="360"/>
        </w:sectPr>
      </w:pPr>
    </w:p>
    <w:p w14:paraId="3902BEE5" w14:textId="77777777" w:rsidR="00CA0AF8" w:rsidRDefault="00BF6928">
      <w:pPr>
        <w:pStyle w:val="Heading6"/>
        <w:jc w:val="center"/>
      </w:pPr>
      <w:r>
        <w:rPr>
          <w:noProof/>
        </w:rPr>
        <w:lastRenderedPageBreak/>
        <mc:AlternateContent>
          <mc:Choice Requires="wps">
            <w:drawing>
              <wp:anchor distT="0" distB="0" distL="114300" distR="114300" simplePos="0" relativeHeight="251649536" behindDoc="0" locked="0" layoutInCell="1" allowOverlap="1" wp14:anchorId="5DE344F5" wp14:editId="72D96655">
                <wp:simplePos x="0" y="0"/>
                <wp:positionH relativeFrom="column">
                  <wp:posOffset>655320</wp:posOffset>
                </wp:positionH>
                <wp:positionV relativeFrom="paragraph">
                  <wp:posOffset>13970</wp:posOffset>
                </wp:positionV>
                <wp:extent cx="7117080" cy="511810"/>
                <wp:effectExtent l="0" t="0" r="0" b="2540"/>
                <wp:wrapNone/>
                <wp:docPr id="24" name="Text 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7080" cy="51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AB2C1" w14:textId="77777777" w:rsidR="00711944" w:rsidRDefault="00711944">
                            <w:pPr>
                              <w:jc w:val="center"/>
                              <w:rPr>
                                <w:b/>
                                <w:sz w:val="20"/>
                              </w:rPr>
                            </w:pPr>
                            <w:r w:rsidRPr="00693704">
                              <w:rPr>
                                <w:b/>
                                <w:sz w:val="20"/>
                              </w:rPr>
                              <w:t>Fishery Proportion-at-age Residuals</w:t>
                            </w:r>
                          </w:p>
                          <w:p w14:paraId="3FD875B9" w14:textId="3E78D47B" w:rsidR="00711944" w:rsidRDefault="00711944">
                            <w:pPr>
                              <w:jc w:val="center"/>
                              <w:rPr>
                                <w:b/>
                                <w:sz w:val="20"/>
                              </w:rPr>
                            </w:pPr>
                            <w:r w:rsidRPr="00693704">
                              <w:rPr>
                                <w:b/>
                                <w:sz w:val="20"/>
                              </w:rPr>
                              <w:t xml:space="preserve">Model </w:t>
                            </w:r>
                            <w:r>
                              <w:rPr>
                                <w:b/>
                                <w:sz w:val="20"/>
                              </w:rPr>
                              <w:t>15.1</w:t>
                            </w:r>
                            <w:r w:rsidRPr="00693704">
                              <w:rPr>
                                <w:b/>
                                <w:sz w:val="20"/>
                              </w:rPr>
                              <w:t xml:space="preserve"> (Max = 0.1</w:t>
                            </w:r>
                            <w:r>
                              <w:rPr>
                                <w:b/>
                                <w:sz w:val="20"/>
                              </w:rPr>
                              <w:t>4</w:t>
                            </w:r>
                            <w:r w:rsidRPr="00693704">
                              <w:rPr>
                                <w:b/>
                                <w:sz w:val="20"/>
                              </w:rPr>
                              <w:t>, Min = - 0.2</w:t>
                            </w:r>
                            <w:r>
                              <w:rPr>
                                <w:b/>
                                <w:sz w:val="20"/>
                              </w:rPr>
                              <w:t>4</w:t>
                            </w:r>
                            <w:r w:rsidRPr="00693704">
                              <w:rPr>
                                <w:b/>
                                <w:sz w:val="20"/>
                              </w:rPr>
                              <w:t>)</w:t>
                            </w:r>
                            <w:r>
                              <w:rPr>
                                <w:b/>
                                <w:sz w:val="20"/>
                              </w:rPr>
                              <w:t xml:space="preserve">                                                                  </w:t>
                            </w:r>
                            <w:r w:rsidRPr="00693704">
                              <w:rPr>
                                <w:b/>
                                <w:sz w:val="20"/>
                              </w:rPr>
                              <w:t xml:space="preserve">Model </w:t>
                            </w:r>
                            <w:r>
                              <w:rPr>
                                <w:b/>
                                <w:sz w:val="20"/>
                              </w:rPr>
                              <w:t>15.2</w:t>
                            </w:r>
                            <w:r w:rsidRPr="00693704">
                              <w:rPr>
                                <w:b/>
                                <w:sz w:val="20"/>
                              </w:rPr>
                              <w:t xml:space="preserve"> (Max = 0.1</w:t>
                            </w:r>
                            <w:r>
                              <w:rPr>
                                <w:b/>
                                <w:sz w:val="20"/>
                              </w:rPr>
                              <w:t>3</w:t>
                            </w:r>
                            <w:r w:rsidRPr="00693704">
                              <w:rPr>
                                <w:b/>
                                <w:sz w:val="20"/>
                              </w:rPr>
                              <w:t xml:space="preserve">, Min = </w:t>
                            </w:r>
                            <w:r>
                              <w:rPr>
                                <w:b/>
                                <w:sz w:val="20"/>
                              </w:rPr>
                              <w:t>-</w:t>
                            </w:r>
                            <w:r w:rsidRPr="00693704">
                              <w:rPr>
                                <w:b/>
                                <w:sz w:val="20"/>
                              </w:rPr>
                              <w:t>0.2</w:t>
                            </w:r>
                            <w:r>
                              <w:rPr>
                                <w:b/>
                                <w:sz w:val="20"/>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E344F5" id="Text Box 277" o:spid="_x0000_s1033" type="#_x0000_t202" style="position:absolute;left:0;text-align:left;margin-left:51.6pt;margin-top:1.1pt;width:560.4pt;height:40.3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" filled="f" stroked="f">
                <v:textbox>
                  <w:txbxContent>
                    <w:p w14:paraId="4DEAB2C1" w14:textId="77777777" w:rsidR="00711944" w:rsidRDefault="00711944">
                      <w:pPr>
                        <w:jc w:val="center"/>
                        <w:rPr>
                          <w:b/>
                          <w:sz w:val="20"/>
                        </w:rPr>
                      </w:pPr>
                      <w:r w:rsidRPr="00693704">
                        <w:rPr>
                          <w:b/>
                          <w:sz w:val="20"/>
                        </w:rPr>
                        <w:t>Fishery Proportion-at-age Residuals</w:t>
                      </w:r>
                    </w:p>
                    <w:p w14:paraId="3FD875B9" w14:textId="3E78D47B" w:rsidR="00711944" w:rsidRDefault="00711944">
                      <w:pPr>
                        <w:jc w:val="center"/>
                        <w:rPr>
                          <w:b/>
                          <w:sz w:val="20"/>
                        </w:rPr>
                      </w:pPr>
                      <w:r w:rsidRPr="00693704">
                        <w:rPr>
                          <w:b/>
                          <w:sz w:val="20"/>
                        </w:rPr>
                        <w:t xml:space="preserve">Model </w:t>
                      </w:r>
                      <w:r>
                        <w:rPr>
                          <w:b/>
                          <w:sz w:val="20"/>
                        </w:rPr>
                        <w:t>15.1</w:t>
                      </w:r>
                      <w:r w:rsidRPr="00693704">
                        <w:rPr>
                          <w:b/>
                          <w:sz w:val="20"/>
                        </w:rPr>
                        <w:t xml:space="preserve"> (Max = 0.1</w:t>
                      </w:r>
                      <w:r>
                        <w:rPr>
                          <w:b/>
                          <w:sz w:val="20"/>
                        </w:rPr>
                        <w:t>4</w:t>
                      </w:r>
                      <w:r w:rsidRPr="00693704">
                        <w:rPr>
                          <w:b/>
                          <w:sz w:val="20"/>
                        </w:rPr>
                        <w:t>, Min = - 0.2</w:t>
                      </w:r>
                      <w:r>
                        <w:rPr>
                          <w:b/>
                          <w:sz w:val="20"/>
                        </w:rPr>
                        <w:t>4</w:t>
                      </w:r>
                      <w:r w:rsidRPr="00693704">
                        <w:rPr>
                          <w:b/>
                          <w:sz w:val="20"/>
                        </w:rPr>
                        <w:t>)</w:t>
                      </w:r>
                      <w:r>
                        <w:rPr>
                          <w:b/>
                          <w:sz w:val="20"/>
                        </w:rPr>
                        <w:t xml:space="preserve">                                                                  </w:t>
                      </w:r>
                      <w:r w:rsidRPr="00693704">
                        <w:rPr>
                          <w:b/>
                          <w:sz w:val="20"/>
                        </w:rPr>
                        <w:t xml:space="preserve">Model </w:t>
                      </w:r>
                      <w:r>
                        <w:rPr>
                          <w:b/>
                          <w:sz w:val="20"/>
                        </w:rPr>
                        <w:t>15.2</w:t>
                      </w:r>
                      <w:r w:rsidRPr="00693704">
                        <w:rPr>
                          <w:b/>
                          <w:sz w:val="20"/>
                        </w:rPr>
                        <w:t xml:space="preserve"> (Max = 0.1</w:t>
                      </w:r>
                      <w:r>
                        <w:rPr>
                          <w:b/>
                          <w:sz w:val="20"/>
                        </w:rPr>
                        <w:t>3</w:t>
                      </w:r>
                      <w:r w:rsidRPr="00693704">
                        <w:rPr>
                          <w:b/>
                          <w:sz w:val="20"/>
                        </w:rPr>
                        <w:t xml:space="preserve">, Min = </w:t>
                      </w:r>
                      <w:r>
                        <w:rPr>
                          <w:b/>
                          <w:sz w:val="20"/>
                        </w:rPr>
                        <w:t>-</w:t>
                      </w:r>
                      <w:r w:rsidRPr="00693704">
                        <w:rPr>
                          <w:b/>
                          <w:sz w:val="20"/>
                        </w:rPr>
                        <w:t>0.2</w:t>
                      </w:r>
                      <w:r>
                        <w:rPr>
                          <w:b/>
                          <w:sz w:val="20"/>
                        </w:rPr>
                        <w:t>5)</w:t>
                      </w:r>
                    </w:p>
                  </w:txbxContent>
                </v:textbox>
              </v:shape>
            </w:pict>
          </mc:Fallback>
        </mc:AlternateContent>
      </w:r>
    </w:p>
    <w:p w14:paraId="39622F88" w14:textId="77777777" w:rsidR="001524BD" w:rsidRDefault="001524BD">
      <w:pPr>
        <w:pStyle w:val="Heading6"/>
        <w:jc w:val="center"/>
      </w:pPr>
    </w:p>
    <w:p w14:paraId="06C6542B" w14:textId="1B7F62B9" w:rsidR="00D2329C" w:rsidRDefault="00583F7B" w:rsidP="007A0352">
      <w:pPr>
        <w:pStyle w:val="Heading6"/>
        <w:tabs>
          <w:tab w:val="left" w:pos="0"/>
        </w:tabs>
        <w:jc w:val="center"/>
      </w:pPr>
      <w:r>
        <w:rPr>
          <w:noProof/>
        </w:rPr>
        <mc:AlternateContent>
          <mc:Choice Requires="wps">
            <w:drawing>
              <wp:anchor distT="0" distB="0" distL="114300" distR="114300" simplePos="0" relativeHeight="251650560" behindDoc="0" locked="0" layoutInCell="1" allowOverlap="1" wp14:anchorId="4FBA746E" wp14:editId="165FCACA">
                <wp:simplePos x="0" y="0"/>
                <wp:positionH relativeFrom="column">
                  <wp:posOffset>628650</wp:posOffset>
                </wp:positionH>
                <wp:positionV relativeFrom="paragraph">
                  <wp:posOffset>1307465</wp:posOffset>
                </wp:positionV>
                <wp:extent cx="7185660" cy="514350"/>
                <wp:effectExtent l="0" t="0" r="0" b="0"/>
                <wp:wrapNone/>
                <wp:docPr id="23"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5660" cy="51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A57109" w14:textId="77777777" w:rsidR="00711944" w:rsidRDefault="00711944">
                            <w:pPr>
                              <w:jc w:val="center"/>
                              <w:rPr>
                                <w:b/>
                                <w:sz w:val="20"/>
                              </w:rPr>
                            </w:pPr>
                            <w:r w:rsidRPr="00693704">
                              <w:rPr>
                                <w:b/>
                                <w:sz w:val="20"/>
                              </w:rPr>
                              <w:t>Survey Proportion-at-age Residuals</w:t>
                            </w:r>
                          </w:p>
                          <w:p w14:paraId="60EE2B20" w14:textId="481875F4" w:rsidR="00711944" w:rsidRDefault="00711944">
                            <w:pPr>
                              <w:jc w:val="center"/>
                              <w:rPr>
                                <w:b/>
                                <w:sz w:val="20"/>
                              </w:rPr>
                            </w:pPr>
                            <w:r w:rsidRPr="00693704">
                              <w:rPr>
                                <w:b/>
                                <w:sz w:val="20"/>
                              </w:rPr>
                              <w:t>Model</w:t>
                            </w:r>
                            <w:r>
                              <w:rPr>
                                <w:b/>
                                <w:sz w:val="20"/>
                              </w:rPr>
                              <w:t xml:space="preserve"> 15.1</w:t>
                            </w:r>
                            <w:r w:rsidRPr="00693704">
                              <w:rPr>
                                <w:b/>
                                <w:sz w:val="20"/>
                              </w:rPr>
                              <w:t xml:space="preserve"> (Max = </w:t>
                            </w:r>
                            <w:proofErr w:type="gramStart"/>
                            <w:r w:rsidRPr="00693704">
                              <w:rPr>
                                <w:b/>
                                <w:sz w:val="20"/>
                              </w:rPr>
                              <w:t>0</w:t>
                            </w:r>
                            <w:proofErr w:type="gramEnd"/>
                            <w:r>
                              <w:rPr>
                                <w:b/>
                                <w:sz w:val="20"/>
                              </w:rPr>
                              <w:t>.</w:t>
                            </w:r>
                            <w:del w:id="20790" w:author="Steve Barbeaux" w:date="2022-10-10T15:04:00Z">
                              <w:r w:rsidDel="00583F7B">
                                <w:rPr>
                                  <w:b/>
                                  <w:sz w:val="20"/>
                                </w:rPr>
                                <w:delText>26</w:delText>
                              </w:r>
                            </w:del>
                            <w:ins w:id="20791" w:author="Steve Barbeaux" w:date="2022-10-10T15:04:00Z">
                              <w:r w:rsidR="002A5223">
                                <w:rPr>
                                  <w:b/>
                                  <w:sz w:val="20"/>
                                </w:rPr>
                                <w:t>19</w:t>
                              </w:r>
                            </w:ins>
                            <w:r w:rsidRPr="00693704">
                              <w:rPr>
                                <w:b/>
                                <w:sz w:val="20"/>
                              </w:rPr>
                              <w:t>, Min</w:t>
                            </w:r>
                            <w:r>
                              <w:rPr>
                                <w:b/>
                                <w:sz w:val="20"/>
                              </w:rPr>
                              <w:t xml:space="preserve"> </w:t>
                            </w:r>
                            <w:r w:rsidRPr="00693704">
                              <w:rPr>
                                <w:b/>
                                <w:sz w:val="20"/>
                              </w:rPr>
                              <w:t xml:space="preserve">= - </w:t>
                            </w:r>
                            <w:proofErr w:type="gramStart"/>
                            <w:r w:rsidRPr="00693704">
                              <w:rPr>
                                <w:b/>
                                <w:sz w:val="20"/>
                              </w:rPr>
                              <w:t>0</w:t>
                            </w:r>
                            <w:proofErr w:type="gramEnd"/>
                            <w:r w:rsidRPr="00693704">
                              <w:rPr>
                                <w:b/>
                                <w:sz w:val="20"/>
                              </w:rPr>
                              <w:t>.</w:t>
                            </w:r>
                            <w:del w:id="20792" w:author="Steve Barbeaux" w:date="2022-10-10T15:04:00Z">
                              <w:r w:rsidDel="002A5223">
                                <w:rPr>
                                  <w:b/>
                                  <w:sz w:val="20"/>
                                </w:rPr>
                                <w:delText>27</w:delText>
                              </w:r>
                            </w:del>
                            <w:ins w:id="20793" w:author="Steve Barbeaux" w:date="2022-10-10T15:04:00Z">
                              <w:r w:rsidR="002A5223">
                                <w:rPr>
                                  <w:b/>
                                  <w:sz w:val="20"/>
                                </w:rPr>
                                <w:t>23</w:t>
                              </w:r>
                            </w:ins>
                            <w:r w:rsidRPr="00693704">
                              <w:rPr>
                                <w:b/>
                                <w:sz w:val="20"/>
                              </w:rPr>
                              <w:t>)</w:t>
                            </w:r>
                            <w:r>
                              <w:rPr>
                                <w:b/>
                                <w:sz w:val="20"/>
                              </w:rPr>
                              <w:t xml:space="preserve">                                                                  </w:t>
                            </w:r>
                            <w:r w:rsidRPr="00693704">
                              <w:rPr>
                                <w:b/>
                                <w:sz w:val="20"/>
                              </w:rPr>
                              <w:t xml:space="preserve">Model </w:t>
                            </w:r>
                            <w:r>
                              <w:rPr>
                                <w:b/>
                                <w:sz w:val="20"/>
                              </w:rPr>
                              <w:t>15.2</w:t>
                            </w:r>
                            <w:r w:rsidRPr="00693704">
                              <w:rPr>
                                <w:b/>
                                <w:sz w:val="20"/>
                              </w:rPr>
                              <w:t xml:space="preserve"> (Max = 0.</w:t>
                            </w:r>
                            <w:r>
                              <w:rPr>
                                <w:b/>
                                <w:sz w:val="20"/>
                              </w:rPr>
                              <w:t>2</w:t>
                            </w:r>
                            <w:del w:id="20794" w:author="Steve Barbeaux" w:date="2022-10-10T15:04:00Z">
                              <w:r w:rsidDel="002A5223">
                                <w:rPr>
                                  <w:b/>
                                  <w:sz w:val="20"/>
                                </w:rPr>
                                <w:delText>9</w:delText>
                              </w:r>
                            </w:del>
                            <w:ins w:id="20795" w:author="Steve Barbeaux" w:date="2022-10-10T15:04:00Z">
                              <w:r w:rsidR="002A5223">
                                <w:rPr>
                                  <w:b/>
                                  <w:sz w:val="20"/>
                                </w:rPr>
                                <w:t>3</w:t>
                              </w:r>
                            </w:ins>
                            <w:r w:rsidRPr="00693704">
                              <w:rPr>
                                <w:b/>
                                <w:sz w:val="20"/>
                              </w:rPr>
                              <w:t>, Min = -0.2</w:t>
                            </w:r>
                            <w:del w:id="20796" w:author="Steve Barbeaux" w:date="2022-10-10T15:04:00Z">
                              <w:r w:rsidDel="002A5223">
                                <w:rPr>
                                  <w:b/>
                                  <w:sz w:val="20"/>
                                </w:rPr>
                                <w:delText>7</w:delText>
                              </w:r>
                            </w:del>
                            <w:ins w:id="20797" w:author="Steve Barbeaux" w:date="2022-10-10T15:04:00Z">
                              <w:r w:rsidR="002A5223">
                                <w:rPr>
                                  <w:b/>
                                  <w:sz w:val="20"/>
                                </w:rPr>
                                <w:t>2</w:t>
                              </w:r>
                            </w:ins>
                            <w:r>
                              <w:rPr>
                                <w:b/>
                                <w:sz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A746E" id="Text Box 278" o:spid="_x0000_s1034" type="#_x0000_t202" style="position:absolute;left:0;text-align:left;margin-left:49.5pt;margin-top:102.95pt;width:565.8pt;height:40.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Piuw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" filled="f" stroked="f">
                <v:textbox>
                  <w:txbxContent>
                    <w:p w14:paraId="37A57109" w14:textId="77777777" w:rsidR="00711944" w:rsidRDefault="00711944">
                      <w:pPr>
                        <w:jc w:val="center"/>
                        <w:rPr>
                          <w:b/>
                          <w:sz w:val="20"/>
                        </w:rPr>
                      </w:pPr>
                      <w:r w:rsidRPr="00693704">
                        <w:rPr>
                          <w:b/>
                          <w:sz w:val="20"/>
                        </w:rPr>
                        <w:t>Survey Proportion-at-age Residuals</w:t>
                      </w:r>
                    </w:p>
                    <w:p w14:paraId="60EE2B20" w14:textId="481875F4" w:rsidR="00711944" w:rsidRDefault="00711944">
                      <w:pPr>
                        <w:jc w:val="center"/>
                        <w:rPr>
                          <w:b/>
                          <w:sz w:val="20"/>
                        </w:rPr>
                      </w:pPr>
                      <w:r w:rsidRPr="00693704">
                        <w:rPr>
                          <w:b/>
                          <w:sz w:val="20"/>
                        </w:rPr>
                        <w:t>Model</w:t>
                      </w:r>
                      <w:r>
                        <w:rPr>
                          <w:b/>
                          <w:sz w:val="20"/>
                        </w:rPr>
                        <w:t xml:space="preserve"> 15.1</w:t>
                      </w:r>
                      <w:r w:rsidRPr="00693704">
                        <w:rPr>
                          <w:b/>
                          <w:sz w:val="20"/>
                        </w:rPr>
                        <w:t xml:space="preserve"> (Max = </w:t>
                      </w:r>
                      <w:proofErr w:type="gramStart"/>
                      <w:r w:rsidRPr="00693704">
                        <w:rPr>
                          <w:b/>
                          <w:sz w:val="20"/>
                        </w:rPr>
                        <w:t>0</w:t>
                      </w:r>
                      <w:proofErr w:type="gramEnd"/>
                      <w:r>
                        <w:rPr>
                          <w:b/>
                          <w:sz w:val="20"/>
                        </w:rPr>
                        <w:t>.</w:t>
                      </w:r>
                      <w:del w:id="20798" w:author="Steve Barbeaux" w:date="2022-10-10T15:04:00Z">
                        <w:r w:rsidDel="00583F7B">
                          <w:rPr>
                            <w:b/>
                            <w:sz w:val="20"/>
                          </w:rPr>
                          <w:delText>26</w:delText>
                        </w:r>
                      </w:del>
                      <w:ins w:id="20799" w:author="Steve Barbeaux" w:date="2022-10-10T15:04:00Z">
                        <w:r w:rsidR="002A5223">
                          <w:rPr>
                            <w:b/>
                            <w:sz w:val="20"/>
                          </w:rPr>
                          <w:t>19</w:t>
                        </w:r>
                      </w:ins>
                      <w:r w:rsidRPr="00693704">
                        <w:rPr>
                          <w:b/>
                          <w:sz w:val="20"/>
                        </w:rPr>
                        <w:t>, Min</w:t>
                      </w:r>
                      <w:r>
                        <w:rPr>
                          <w:b/>
                          <w:sz w:val="20"/>
                        </w:rPr>
                        <w:t xml:space="preserve"> </w:t>
                      </w:r>
                      <w:r w:rsidRPr="00693704">
                        <w:rPr>
                          <w:b/>
                          <w:sz w:val="20"/>
                        </w:rPr>
                        <w:t xml:space="preserve">= - </w:t>
                      </w:r>
                      <w:proofErr w:type="gramStart"/>
                      <w:r w:rsidRPr="00693704">
                        <w:rPr>
                          <w:b/>
                          <w:sz w:val="20"/>
                        </w:rPr>
                        <w:t>0</w:t>
                      </w:r>
                      <w:proofErr w:type="gramEnd"/>
                      <w:r w:rsidRPr="00693704">
                        <w:rPr>
                          <w:b/>
                          <w:sz w:val="20"/>
                        </w:rPr>
                        <w:t>.</w:t>
                      </w:r>
                      <w:del w:id="20800" w:author="Steve Barbeaux" w:date="2022-10-10T15:04:00Z">
                        <w:r w:rsidDel="002A5223">
                          <w:rPr>
                            <w:b/>
                            <w:sz w:val="20"/>
                          </w:rPr>
                          <w:delText>27</w:delText>
                        </w:r>
                      </w:del>
                      <w:ins w:id="20801" w:author="Steve Barbeaux" w:date="2022-10-10T15:04:00Z">
                        <w:r w:rsidR="002A5223">
                          <w:rPr>
                            <w:b/>
                            <w:sz w:val="20"/>
                          </w:rPr>
                          <w:t>23</w:t>
                        </w:r>
                      </w:ins>
                      <w:r w:rsidRPr="00693704">
                        <w:rPr>
                          <w:b/>
                          <w:sz w:val="20"/>
                        </w:rPr>
                        <w:t>)</w:t>
                      </w:r>
                      <w:r>
                        <w:rPr>
                          <w:b/>
                          <w:sz w:val="20"/>
                        </w:rPr>
                        <w:t xml:space="preserve">                                                                  </w:t>
                      </w:r>
                      <w:r w:rsidRPr="00693704">
                        <w:rPr>
                          <w:b/>
                          <w:sz w:val="20"/>
                        </w:rPr>
                        <w:t xml:space="preserve">Model </w:t>
                      </w:r>
                      <w:r>
                        <w:rPr>
                          <w:b/>
                          <w:sz w:val="20"/>
                        </w:rPr>
                        <w:t>15.2</w:t>
                      </w:r>
                      <w:r w:rsidRPr="00693704">
                        <w:rPr>
                          <w:b/>
                          <w:sz w:val="20"/>
                        </w:rPr>
                        <w:t xml:space="preserve"> (Max = 0.</w:t>
                      </w:r>
                      <w:r>
                        <w:rPr>
                          <w:b/>
                          <w:sz w:val="20"/>
                        </w:rPr>
                        <w:t>2</w:t>
                      </w:r>
                      <w:del w:id="20802" w:author="Steve Barbeaux" w:date="2022-10-10T15:04:00Z">
                        <w:r w:rsidDel="002A5223">
                          <w:rPr>
                            <w:b/>
                            <w:sz w:val="20"/>
                          </w:rPr>
                          <w:delText>9</w:delText>
                        </w:r>
                      </w:del>
                      <w:ins w:id="20803" w:author="Steve Barbeaux" w:date="2022-10-10T15:04:00Z">
                        <w:r w:rsidR="002A5223">
                          <w:rPr>
                            <w:b/>
                            <w:sz w:val="20"/>
                          </w:rPr>
                          <w:t>3</w:t>
                        </w:r>
                      </w:ins>
                      <w:r w:rsidRPr="00693704">
                        <w:rPr>
                          <w:b/>
                          <w:sz w:val="20"/>
                        </w:rPr>
                        <w:t>, Min = -0.2</w:t>
                      </w:r>
                      <w:del w:id="20804" w:author="Steve Barbeaux" w:date="2022-10-10T15:04:00Z">
                        <w:r w:rsidDel="002A5223">
                          <w:rPr>
                            <w:b/>
                            <w:sz w:val="20"/>
                          </w:rPr>
                          <w:delText>7</w:delText>
                        </w:r>
                      </w:del>
                      <w:ins w:id="20805" w:author="Steve Barbeaux" w:date="2022-10-10T15:04:00Z">
                        <w:r w:rsidR="002A5223">
                          <w:rPr>
                            <w:b/>
                            <w:sz w:val="20"/>
                          </w:rPr>
                          <w:t>2</w:t>
                        </w:r>
                      </w:ins>
                      <w:r>
                        <w:rPr>
                          <w:b/>
                          <w:sz w:val="20"/>
                        </w:rPr>
                        <w:t>)</w:t>
                      </w:r>
                    </w:p>
                  </w:txbxContent>
                </v:textbox>
              </v:shape>
            </w:pict>
          </mc:Fallback>
        </mc:AlternateContent>
      </w:r>
      <w:r w:rsidR="00CF261A" w:rsidRPr="00CF261A">
        <w:rPr>
          <w:noProof/>
        </w:rPr>
        <w:t xml:space="preserve"> </w:t>
      </w:r>
      <w:del w:id="20806" w:author="Steve Barbeaux" w:date="2022-10-10T15:05:00Z">
        <w:r w:rsidR="00CF261A" w:rsidDel="002A5223">
          <w:rPr>
            <w:noProof/>
          </w:rPr>
          <w:drawing>
            <wp:inline distT="0" distB="0" distL="0" distR="0" wp14:anchorId="124487F8" wp14:editId="48E4A284">
              <wp:extent cx="4022060" cy="1237409"/>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1297"/>
                      <a:stretch/>
                    </pic:blipFill>
                    <pic:spPr bwMode="auto">
                      <a:xfrm>
                        <a:off x="0" y="0"/>
                        <a:ext cx="4023360" cy="1237809"/>
                      </a:xfrm>
                      <a:prstGeom prst="rect">
                        <a:avLst/>
                      </a:prstGeom>
                      <a:ln>
                        <a:noFill/>
                      </a:ln>
                      <a:extLst>
                        <a:ext uri="{53640926-AAD7-44D8-BBD7-CCE9431645EC}">
                          <a14:shadowObscured xmlns:a14="http://schemas.microsoft.com/office/drawing/2010/main"/>
                        </a:ext>
                      </a:extLst>
                    </pic:spPr>
                  </pic:pic>
                </a:graphicData>
              </a:graphic>
            </wp:inline>
          </w:drawing>
        </w:r>
      </w:del>
      <w:ins w:id="20807" w:author="Steve Barbeaux" w:date="2022-10-10T15:05:00Z">
        <w:r w:rsidR="002A5223">
          <w:rPr>
            <w:noProof/>
          </w:rPr>
          <w:drawing>
            <wp:inline distT="0" distB="0" distL="0" distR="0" wp14:anchorId="5F020F74" wp14:editId="30C6C432">
              <wp:extent cx="4023360" cy="9950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577" t="28566" r="4337" b="17800"/>
                      <a:stretch/>
                    </pic:blipFill>
                    <pic:spPr bwMode="auto">
                      <a:xfrm>
                        <a:off x="0" y="0"/>
                        <a:ext cx="4023360" cy="995025"/>
                      </a:xfrm>
                      <a:prstGeom prst="rect">
                        <a:avLst/>
                      </a:prstGeom>
                      <a:ln>
                        <a:noFill/>
                      </a:ln>
                      <a:extLst>
                        <a:ext uri="{53640926-AAD7-44D8-BBD7-CCE9431645EC}">
                          <a14:shadowObscured xmlns:a14="http://schemas.microsoft.com/office/drawing/2010/main"/>
                        </a:ext>
                      </a:extLst>
                    </pic:spPr>
                  </pic:pic>
                </a:graphicData>
              </a:graphic>
            </wp:inline>
          </w:drawing>
        </w:r>
      </w:ins>
      <w:r w:rsidR="00CF261A" w:rsidRPr="00CF261A">
        <w:rPr>
          <w:noProof/>
        </w:rPr>
        <w:t xml:space="preserve"> </w:t>
      </w:r>
      <w:del w:id="20808" w:author="Steve Barbeaux" w:date="2022-10-10T15:06:00Z">
        <w:r w:rsidR="00CF261A" w:rsidDel="002A5223">
          <w:rPr>
            <w:noProof/>
          </w:rPr>
          <w:drawing>
            <wp:inline distT="0" distB="0" distL="0" distR="0" wp14:anchorId="10B030A0" wp14:editId="3E27E9D2">
              <wp:extent cx="4022060" cy="123097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1707"/>
                      <a:stretch/>
                    </pic:blipFill>
                    <pic:spPr bwMode="auto">
                      <a:xfrm>
                        <a:off x="0" y="0"/>
                        <a:ext cx="4023360" cy="1231368"/>
                      </a:xfrm>
                      <a:prstGeom prst="rect">
                        <a:avLst/>
                      </a:prstGeom>
                      <a:ln>
                        <a:noFill/>
                      </a:ln>
                      <a:extLst>
                        <a:ext uri="{53640926-AAD7-44D8-BBD7-CCE9431645EC}">
                          <a14:shadowObscured xmlns:a14="http://schemas.microsoft.com/office/drawing/2010/main"/>
                        </a:ext>
                      </a:extLst>
                    </pic:spPr>
                  </pic:pic>
                </a:graphicData>
              </a:graphic>
            </wp:inline>
          </w:drawing>
        </w:r>
      </w:del>
      <w:ins w:id="20809" w:author="Steve Barbeaux" w:date="2022-10-10T15:06:00Z">
        <w:r w:rsidR="002A5223">
          <w:rPr>
            <w:noProof/>
          </w:rPr>
          <w:drawing>
            <wp:inline distT="0" distB="0" distL="0" distR="0" wp14:anchorId="00FB21BC" wp14:editId="130AB91E">
              <wp:extent cx="4023360" cy="95794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639" t="29920" r="4861" b="18788"/>
                      <a:stretch/>
                    </pic:blipFill>
                    <pic:spPr bwMode="auto">
                      <a:xfrm>
                        <a:off x="0" y="0"/>
                        <a:ext cx="4023360" cy="957943"/>
                      </a:xfrm>
                      <a:prstGeom prst="rect">
                        <a:avLst/>
                      </a:prstGeom>
                      <a:ln>
                        <a:noFill/>
                      </a:ln>
                      <a:extLst>
                        <a:ext uri="{53640926-AAD7-44D8-BBD7-CCE9431645EC}">
                          <a14:shadowObscured xmlns:a14="http://schemas.microsoft.com/office/drawing/2010/main"/>
                        </a:ext>
                      </a:extLst>
                    </pic:spPr>
                  </pic:pic>
                </a:graphicData>
              </a:graphic>
            </wp:inline>
          </w:drawing>
        </w:r>
      </w:ins>
    </w:p>
    <w:p w14:paraId="0197AE59" w14:textId="2E3FFCD9" w:rsidR="007A0352" w:rsidRDefault="007A0352" w:rsidP="007A0352">
      <w:pPr>
        <w:pStyle w:val="Heading6"/>
        <w:tabs>
          <w:tab w:val="left" w:pos="0"/>
        </w:tabs>
        <w:jc w:val="center"/>
      </w:pPr>
    </w:p>
    <w:p w14:paraId="33082CB4" w14:textId="77777777" w:rsidR="001524BD" w:rsidRDefault="001524BD" w:rsidP="007A0352">
      <w:pPr>
        <w:pStyle w:val="Heading6"/>
        <w:tabs>
          <w:tab w:val="left" w:pos="0"/>
        </w:tabs>
        <w:jc w:val="center"/>
      </w:pPr>
    </w:p>
    <w:p w14:paraId="5BA7BAD9" w14:textId="6D8FAE8E" w:rsidR="001524BD" w:rsidRDefault="00E76D16" w:rsidP="007A0352">
      <w:pPr>
        <w:jc w:val="center"/>
      </w:pPr>
      <w:r w:rsidRPr="00E76D16">
        <w:rPr>
          <w:noProof/>
        </w:rPr>
        <w:t xml:space="preserve"> </w:t>
      </w:r>
      <w:del w:id="20810" w:author="Steve Barbeaux" w:date="2022-10-10T14:57:00Z">
        <w:r w:rsidDel="00583F7B">
          <w:rPr>
            <w:noProof/>
          </w:rPr>
          <w:drawing>
            <wp:inline distT="0" distB="0" distL="0" distR="0" wp14:anchorId="688889DB" wp14:editId="39555904">
              <wp:extent cx="4022060" cy="1250289"/>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0478"/>
                      <a:stretch/>
                    </pic:blipFill>
                    <pic:spPr bwMode="auto">
                      <a:xfrm>
                        <a:off x="0" y="0"/>
                        <a:ext cx="4023360" cy="1250693"/>
                      </a:xfrm>
                      <a:prstGeom prst="rect">
                        <a:avLst/>
                      </a:prstGeom>
                      <a:ln>
                        <a:noFill/>
                      </a:ln>
                      <a:extLst>
                        <a:ext uri="{53640926-AAD7-44D8-BBD7-CCE9431645EC}">
                          <a14:shadowObscured xmlns:a14="http://schemas.microsoft.com/office/drawing/2010/main"/>
                        </a:ext>
                      </a:extLst>
                    </pic:spPr>
                  </pic:pic>
                </a:graphicData>
              </a:graphic>
            </wp:inline>
          </w:drawing>
        </w:r>
      </w:del>
      <w:ins w:id="20811" w:author="Steve Barbeaux" w:date="2022-10-10T14:57:00Z">
        <w:r w:rsidR="00583F7B">
          <w:rPr>
            <w:noProof/>
          </w:rPr>
          <w:drawing>
            <wp:inline distT="0" distB="0" distL="0" distR="0" wp14:anchorId="2BC47FF2" wp14:editId="4E7966BD">
              <wp:extent cx="4023360" cy="10166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577" t="27983" r="4337" b="17217"/>
                      <a:stretch/>
                    </pic:blipFill>
                    <pic:spPr bwMode="auto">
                      <a:xfrm>
                        <a:off x="0" y="0"/>
                        <a:ext cx="4023360" cy="1016655"/>
                      </a:xfrm>
                      <a:prstGeom prst="rect">
                        <a:avLst/>
                      </a:prstGeom>
                      <a:ln>
                        <a:noFill/>
                      </a:ln>
                      <a:extLst>
                        <a:ext uri="{53640926-AAD7-44D8-BBD7-CCE9431645EC}">
                          <a14:shadowObscured xmlns:a14="http://schemas.microsoft.com/office/drawing/2010/main"/>
                        </a:ext>
                      </a:extLst>
                    </pic:spPr>
                  </pic:pic>
                </a:graphicData>
              </a:graphic>
            </wp:inline>
          </w:drawing>
        </w:r>
      </w:ins>
      <w:r w:rsidR="00F6195C" w:rsidRPr="00F6195C">
        <w:rPr>
          <w:noProof/>
        </w:rPr>
        <w:t xml:space="preserve"> </w:t>
      </w:r>
      <w:del w:id="20812" w:author="Steve Barbeaux" w:date="2022-10-10T14:58:00Z">
        <w:r w:rsidR="00F6195C" w:rsidDel="00583F7B">
          <w:rPr>
            <w:noProof/>
          </w:rPr>
          <w:drawing>
            <wp:inline distT="0" distB="0" distL="0" distR="0" wp14:anchorId="4B94DB79" wp14:editId="6B7E9D38">
              <wp:extent cx="4022060" cy="1250289"/>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0478"/>
                      <a:stretch/>
                    </pic:blipFill>
                    <pic:spPr bwMode="auto">
                      <a:xfrm>
                        <a:off x="0" y="0"/>
                        <a:ext cx="4023360" cy="1250693"/>
                      </a:xfrm>
                      <a:prstGeom prst="rect">
                        <a:avLst/>
                      </a:prstGeom>
                      <a:ln>
                        <a:noFill/>
                      </a:ln>
                      <a:extLst>
                        <a:ext uri="{53640926-AAD7-44D8-BBD7-CCE9431645EC}">
                          <a14:shadowObscured xmlns:a14="http://schemas.microsoft.com/office/drawing/2010/main"/>
                        </a:ext>
                      </a:extLst>
                    </pic:spPr>
                  </pic:pic>
                </a:graphicData>
              </a:graphic>
            </wp:inline>
          </w:drawing>
        </w:r>
      </w:del>
      <w:ins w:id="20813" w:author="Steve Barbeaux" w:date="2022-10-10T14:58:00Z">
        <w:r w:rsidR="00583F7B">
          <w:rPr>
            <w:noProof/>
          </w:rPr>
          <w:drawing>
            <wp:inline distT="0" distB="0" distL="0" distR="0" wp14:anchorId="3C286849" wp14:editId="37555734">
              <wp:extent cx="4023360" cy="987164"/>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870" t="29065" r="4861" b="18218"/>
                      <a:stretch/>
                    </pic:blipFill>
                    <pic:spPr bwMode="auto">
                      <a:xfrm>
                        <a:off x="0" y="0"/>
                        <a:ext cx="4023360" cy="987164"/>
                      </a:xfrm>
                      <a:prstGeom prst="rect">
                        <a:avLst/>
                      </a:prstGeom>
                      <a:ln>
                        <a:noFill/>
                      </a:ln>
                      <a:extLst>
                        <a:ext uri="{53640926-AAD7-44D8-BBD7-CCE9431645EC}">
                          <a14:shadowObscured xmlns:a14="http://schemas.microsoft.com/office/drawing/2010/main"/>
                        </a:ext>
                      </a:extLst>
                    </pic:spPr>
                  </pic:pic>
                </a:graphicData>
              </a:graphic>
            </wp:inline>
          </w:drawing>
        </w:r>
      </w:ins>
    </w:p>
    <w:p w14:paraId="4CB80AC8" w14:textId="0D7C0CFF" w:rsidR="00887AEA" w:rsidRDefault="00C70CF7" w:rsidP="00090530">
      <w:pPr>
        <w:pStyle w:val="Caption"/>
        <w:rPr>
          <w:bCs w:val="0"/>
        </w:rPr>
        <w:sectPr w:rsidR="00887AEA" w:rsidSect="005F20B8">
          <w:pgSz w:w="15840" w:h="12240" w:orient="landscape" w:code="1"/>
          <w:pgMar w:top="1440" w:right="1440" w:bottom="1440" w:left="1440" w:header="720" w:footer="720" w:gutter="0"/>
          <w:cols w:space="720"/>
          <w:docGrid w:linePitch="360"/>
        </w:sectPr>
      </w:pPr>
      <w:r>
        <w:t xml:space="preserve">Figure </w:t>
      </w:r>
      <w:r w:rsidR="00755269">
        <w:t>1A</w:t>
      </w:r>
      <w:r>
        <w:t>.</w:t>
      </w:r>
      <w:r w:rsidR="00200B7D">
        <w:fldChar w:fldCharType="begin"/>
      </w:r>
      <w:r w:rsidR="00EE18B3">
        <w:instrText xml:space="preserve"> seq fig </w:instrText>
      </w:r>
      <w:r w:rsidR="00200B7D">
        <w:fldChar w:fldCharType="separate"/>
      </w:r>
      <w:r w:rsidR="00F87B46">
        <w:rPr>
          <w:noProof/>
        </w:rPr>
        <w:t>13</w:t>
      </w:r>
      <w:r w:rsidR="00200B7D">
        <w:fldChar w:fldCharType="end"/>
      </w:r>
      <w:r>
        <w:t>. Standardized residuals for fits to the fishery (</w:t>
      </w:r>
      <w:r w:rsidR="0016399F">
        <w:t>top</w:t>
      </w:r>
      <w:r>
        <w:t>) and survey (</w:t>
      </w:r>
      <w:r w:rsidR="0016399F">
        <w:t>bottom</w:t>
      </w:r>
      <w:r w:rsidR="00210E8E">
        <w:t>)</w:t>
      </w:r>
      <w:r>
        <w:t xml:space="preserve"> proportion-at-age data for</w:t>
      </w:r>
      <w:r w:rsidR="0016399F">
        <w:t xml:space="preserve"> AI pollock</w:t>
      </w:r>
      <w:r w:rsidR="006F2C53">
        <w:t xml:space="preserve"> </w:t>
      </w:r>
      <w:r w:rsidR="005F20B8">
        <w:t xml:space="preserve">Model </w:t>
      </w:r>
      <w:r w:rsidR="00C41A1D">
        <w:t>1</w:t>
      </w:r>
      <w:r w:rsidR="0011473C">
        <w:t>5</w:t>
      </w:r>
      <w:r w:rsidR="00C41A1D">
        <w:t>.</w:t>
      </w:r>
      <w:r w:rsidR="0011473C">
        <w:t>1</w:t>
      </w:r>
      <w:r w:rsidR="00C41A1D">
        <w:t xml:space="preserve"> </w:t>
      </w:r>
      <w:r w:rsidR="005F20B8">
        <w:t xml:space="preserve">and Model </w:t>
      </w:r>
      <w:r w:rsidR="0011473C">
        <w:t>15.</w:t>
      </w:r>
      <w:r w:rsidR="00C41A1D">
        <w:t>2.</w:t>
      </w:r>
    </w:p>
    <w:p w14:paraId="4B828B0C" w14:textId="176F8360" w:rsidR="00D87DB4" w:rsidDel="002A5223" w:rsidRDefault="002A5223">
      <w:pPr>
        <w:pStyle w:val="Heading6"/>
        <w:tabs>
          <w:tab w:val="left" w:pos="0"/>
        </w:tabs>
        <w:jc w:val="center"/>
        <w:rPr>
          <w:del w:id="20814" w:author="Steve Barbeaux" w:date="2022-10-10T15:10:00Z"/>
        </w:rPr>
      </w:pPr>
      <w:r>
        <w:rPr>
          <w:noProof/>
        </w:rPr>
        <w:lastRenderedPageBreak/>
        <mc:AlternateContent>
          <mc:Choice Requires="wps">
            <w:drawing>
              <wp:anchor distT="0" distB="0" distL="114300" distR="114300" simplePos="0" relativeHeight="251672064" behindDoc="0" locked="0" layoutInCell="1" allowOverlap="1" wp14:anchorId="58B19804" wp14:editId="3B95B078">
                <wp:simplePos x="0" y="0"/>
                <wp:positionH relativeFrom="column">
                  <wp:posOffset>709295</wp:posOffset>
                </wp:positionH>
                <wp:positionV relativeFrom="paragraph">
                  <wp:posOffset>72390</wp:posOffset>
                </wp:positionV>
                <wp:extent cx="1010920" cy="246380"/>
                <wp:effectExtent l="0" t="0" r="0" b="1270"/>
                <wp:wrapNone/>
                <wp:docPr id="21" name="Text Box 5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0920" cy="246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19BD7A" w14:textId="7CF1A163" w:rsidR="00711944" w:rsidRDefault="00711944">
                            <w:r>
                              <w:t>Model 15.1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8B19804" id="Text Box 543" o:spid="_x0000_s1035" type="#_x0000_t202" style="position:absolute;left:0;text-align:left;margin-left:55.85pt;margin-top:5.7pt;width:79.6pt;height:19.4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" stroked="f">
                <v:textbox>
                  <w:txbxContent>
                    <w:p w14:paraId="1A19BD7A" w14:textId="7CF1A163" w:rsidR="00711944" w:rsidRDefault="00711944">
                      <w:r>
                        <w:t>Model 15.1</w:t>
                      </w:r>
                    </w:p>
                  </w:txbxContent>
                </v:textbox>
              </v:shape>
            </w:pict>
          </mc:Fallback>
        </mc:AlternateContent>
      </w:r>
      <w:del w:id="20815" w:author="Steve Barbeaux" w:date="2022-10-10T15:10:00Z">
        <w:r w:rsidR="0034753B" w:rsidRPr="0034753B" w:rsidDel="002A5223">
          <w:rPr>
            <w:noProof/>
          </w:rPr>
          <w:delText xml:space="preserve"> </w:delText>
        </w:r>
      </w:del>
    </w:p>
    <w:p w14:paraId="3735C58B" w14:textId="27FC5C59" w:rsidR="008367D8" w:rsidRDefault="0034753B" w:rsidP="002A5223">
      <w:pPr>
        <w:pStyle w:val="Heading6"/>
        <w:tabs>
          <w:tab w:val="left" w:pos="0"/>
        </w:tabs>
        <w:jc w:val="center"/>
        <w:rPr>
          <w:ins w:id="20816" w:author="Steve Barbeaux" w:date="2022-10-10T15:09:00Z"/>
          <w:noProof/>
        </w:rPr>
        <w:pPrChange w:id="20817" w:author="Steve Barbeaux" w:date="2022-10-10T15:10:00Z">
          <w:pPr>
            <w:jc w:val="center"/>
          </w:pPr>
        </w:pPrChange>
      </w:pPr>
      <w:del w:id="20818" w:author="Steve Barbeaux" w:date="2022-10-10T15:10:00Z">
        <w:r w:rsidRPr="0034753B" w:rsidDel="002A5223">
          <w:rPr>
            <w:noProof/>
          </w:rPr>
          <w:delText xml:space="preserve"> </w:delText>
        </w:r>
      </w:del>
      <w:del w:id="20819" w:author="Steve Barbeaux" w:date="2022-10-10T15:09:00Z">
        <w:r w:rsidDel="002A5223">
          <w:rPr>
            <w:noProof/>
          </w:rPr>
          <w:drawing>
            <wp:inline distT="0" distB="0" distL="0" distR="0" wp14:anchorId="50D78046" wp14:editId="64AF498F">
              <wp:extent cx="5152077" cy="240834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8394" b="21250"/>
                      <a:stretch/>
                    </pic:blipFill>
                    <pic:spPr bwMode="auto">
                      <a:xfrm>
                        <a:off x="0" y="0"/>
                        <a:ext cx="5153025" cy="2408792"/>
                      </a:xfrm>
                      <a:prstGeom prst="rect">
                        <a:avLst/>
                      </a:prstGeom>
                      <a:ln>
                        <a:noFill/>
                      </a:ln>
                      <a:extLst>
                        <a:ext uri="{53640926-AAD7-44D8-BBD7-CCE9431645EC}">
                          <a14:shadowObscured xmlns:a14="http://schemas.microsoft.com/office/drawing/2010/main"/>
                        </a:ext>
                      </a:extLst>
                    </pic:spPr>
                  </pic:pic>
                </a:graphicData>
              </a:graphic>
            </wp:inline>
          </w:drawing>
        </w:r>
      </w:del>
      <w:ins w:id="20820" w:author="Steve Barbeaux" w:date="2022-10-10T15:09:00Z">
        <w:r w:rsidR="002A5223">
          <w:rPr>
            <w:noProof/>
          </w:rPr>
          <w:drawing>
            <wp:inline distT="0" distB="0" distL="0" distR="0" wp14:anchorId="4C532451" wp14:editId="3D4E1534">
              <wp:extent cx="5943600" cy="29241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4904" b="16803"/>
                      <a:stretch/>
                    </pic:blipFill>
                    <pic:spPr bwMode="auto">
                      <a:xfrm>
                        <a:off x="0" y="0"/>
                        <a:ext cx="5943600" cy="2924175"/>
                      </a:xfrm>
                      <a:prstGeom prst="rect">
                        <a:avLst/>
                      </a:prstGeom>
                      <a:ln>
                        <a:noFill/>
                      </a:ln>
                      <a:extLst>
                        <a:ext uri="{53640926-AAD7-44D8-BBD7-CCE9431645EC}">
                          <a14:shadowObscured xmlns:a14="http://schemas.microsoft.com/office/drawing/2010/main"/>
                        </a:ext>
                      </a:extLst>
                    </pic:spPr>
                  </pic:pic>
                </a:graphicData>
              </a:graphic>
            </wp:inline>
          </w:drawing>
        </w:r>
      </w:ins>
    </w:p>
    <w:p w14:paraId="611EAA0F" w14:textId="682B0911" w:rsidR="002A5223" w:rsidRDefault="002A5223" w:rsidP="00090530">
      <w:pPr>
        <w:jc w:val="center"/>
        <w:rPr>
          <w:noProof/>
        </w:rPr>
      </w:pPr>
      <w:r>
        <w:rPr>
          <w:noProof/>
        </w:rPr>
        <mc:AlternateContent>
          <mc:Choice Requires="wps">
            <w:drawing>
              <wp:anchor distT="0" distB="0" distL="114300" distR="114300" simplePos="0" relativeHeight="251673088" behindDoc="0" locked="0" layoutInCell="1" allowOverlap="1" wp14:anchorId="1A94E14E" wp14:editId="58AE33EC">
                <wp:simplePos x="0" y="0"/>
                <wp:positionH relativeFrom="column">
                  <wp:posOffset>706120</wp:posOffset>
                </wp:positionH>
                <wp:positionV relativeFrom="paragraph">
                  <wp:posOffset>24130</wp:posOffset>
                </wp:positionV>
                <wp:extent cx="1010920" cy="246380"/>
                <wp:effectExtent l="0" t="0" r="0" b="1270"/>
                <wp:wrapNone/>
                <wp:docPr id="22" name="Text Box 5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0920" cy="246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365A3E" w14:textId="5CC95843" w:rsidR="00711944" w:rsidRDefault="00711944" w:rsidP="00691865">
                            <w:r>
                              <w:t>Model 15.2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94E14E" id="Text Box 544" o:spid="_x0000_s1036" type="#_x0000_t202" style="position:absolute;left:0;text-align:left;margin-left:55.6pt;margin-top:1.9pt;width:79.6pt;height:19.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" stroked="f">
                <v:textbox>
                  <w:txbxContent>
                    <w:p w14:paraId="10365A3E" w14:textId="5CC95843" w:rsidR="00711944" w:rsidRDefault="00711944" w:rsidP="00691865">
                      <w:r>
                        <w:t>Model 15.2</w:t>
                      </w:r>
                    </w:p>
                  </w:txbxContent>
                </v:textbox>
              </v:shape>
            </w:pict>
          </mc:Fallback>
        </mc:AlternateContent>
      </w:r>
      <w:ins w:id="20821" w:author="Steve Barbeaux" w:date="2022-10-10T15:09:00Z">
        <w:r>
          <w:rPr>
            <w:noProof/>
          </w:rPr>
          <w:drawing>
            <wp:inline distT="0" distB="0" distL="0" distR="0" wp14:anchorId="44E288E0" wp14:editId="7A09CB59">
              <wp:extent cx="5943600" cy="3581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5127" b="1231"/>
                      <a:stretch/>
                    </pic:blipFill>
                    <pic:spPr bwMode="auto">
                      <a:xfrm>
                        <a:off x="0" y="0"/>
                        <a:ext cx="5943600" cy="3581400"/>
                      </a:xfrm>
                      <a:prstGeom prst="rect">
                        <a:avLst/>
                      </a:prstGeom>
                      <a:ln>
                        <a:noFill/>
                      </a:ln>
                      <a:extLst>
                        <a:ext uri="{53640926-AAD7-44D8-BBD7-CCE9431645EC}">
                          <a14:shadowObscured xmlns:a14="http://schemas.microsoft.com/office/drawing/2010/main"/>
                        </a:ext>
                      </a:extLst>
                    </pic:spPr>
                  </pic:pic>
                </a:graphicData>
              </a:graphic>
            </wp:inline>
          </w:drawing>
        </w:r>
      </w:ins>
    </w:p>
    <w:p w14:paraId="41D3FDAE" w14:textId="5ECC8C30" w:rsidR="0034753B" w:rsidRPr="00686AE2" w:rsidRDefault="0034753B" w:rsidP="00090530">
      <w:pPr>
        <w:jc w:val="center"/>
      </w:pPr>
      <w:del w:id="20822" w:author="Steve Barbeaux" w:date="2022-10-10T15:09:00Z">
        <w:r w:rsidDel="002A5223">
          <w:rPr>
            <w:noProof/>
          </w:rPr>
          <w:drawing>
            <wp:inline distT="0" distB="0" distL="0" distR="0" wp14:anchorId="5F466DF5" wp14:editId="3E214086">
              <wp:extent cx="5153025" cy="328263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7748"/>
                      <a:stretch/>
                    </pic:blipFill>
                    <pic:spPr bwMode="auto">
                      <a:xfrm>
                        <a:off x="0" y="0"/>
                        <a:ext cx="5153025" cy="3282637"/>
                      </a:xfrm>
                      <a:prstGeom prst="rect">
                        <a:avLst/>
                      </a:prstGeom>
                      <a:ln>
                        <a:noFill/>
                      </a:ln>
                      <a:extLst>
                        <a:ext uri="{53640926-AAD7-44D8-BBD7-CCE9431645EC}">
                          <a14:shadowObscured xmlns:a14="http://schemas.microsoft.com/office/drawing/2010/main"/>
                        </a:ext>
                      </a:extLst>
                    </pic:spPr>
                  </pic:pic>
                </a:graphicData>
              </a:graphic>
            </wp:inline>
          </w:drawing>
        </w:r>
      </w:del>
    </w:p>
    <w:p w14:paraId="6A1D36E1" w14:textId="7B779BC1" w:rsidR="00D87DB4" w:rsidRDefault="000075FF" w:rsidP="00090530">
      <w:pPr>
        <w:pStyle w:val="Caption"/>
      </w:pPr>
      <w:r>
        <w:t>Figure 1A.</w:t>
      </w:r>
      <w:r w:rsidR="00200B7D">
        <w:fldChar w:fldCharType="begin"/>
      </w:r>
      <w:r w:rsidR="00EE18B3">
        <w:instrText xml:space="preserve"> seq fig </w:instrText>
      </w:r>
      <w:r w:rsidR="00200B7D">
        <w:fldChar w:fldCharType="separate"/>
      </w:r>
      <w:r w:rsidR="00F87B46">
        <w:rPr>
          <w:noProof/>
        </w:rPr>
        <w:t>14</w:t>
      </w:r>
      <w:r w:rsidR="00200B7D">
        <w:fldChar w:fldCharType="end"/>
      </w:r>
      <w:r>
        <w:t>.</w:t>
      </w:r>
      <w:r>
        <w:tab/>
        <w:t>Fishery and survey selectivity estimates with maturity at age for Aleutian Islands pollock</w:t>
      </w:r>
      <w:r w:rsidR="006F2C53">
        <w:t xml:space="preserve"> </w:t>
      </w:r>
      <w:r w:rsidR="002F3548">
        <w:t>model</w:t>
      </w:r>
      <w:r w:rsidR="00691865">
        <w:t>s</w:t>
      </w:r>
      <w:r w:rsidR="00210E8E">
        <w:t xml:space="preserve">. </w:t>
      </w:r>
    </w:p>
    <w:p w14:paraId="7DCF48AD" w14:textId="77777777" w:rsidR="003175ED" w:rsidRDefault="003175ED" w:rsidP="00C70CF7">
      <w:pPr>
        <w:sectPr w:rsidR="003175ED" w:rsidSect="00691865">
          <w:pgSz w:w="12240" w:h="15840" w:code="1"/>
          <w:pgMar w:top="1440" w:right="1440" w:bottom="1440" w:left="1440" w:header="720" w:footer="720" w:gutter="0"/>
          <w:cols w:space="720"/>
          <w:docGrid w:linePitch="360"/>
        </w:sectPr>
      </w:pPr>
    </w:p>
    <w:p w14:paraId="1424071E" w14:textId="5FE27898" w:rsidR="00F7391F" w:rsidRDefault="00E95C5B" w:rsidP="00F7391F">
      <w:pPr>
        <w:pStyle w:val="Heading6"/>
        <w:jc w:val="center"/>
        <w:rPr>
          <w:ins w:id="20823" w:author="Steve Barbeaux" w:date="2022-10-10T16:15:00Z"/>
          <w:noProof/>
        </w:rPr>
      </w:pPr>
      <w:del w:id="20824" w:author="Steve Barbeaux" w:date="2022-10-10T15:10:00Z">
        <w:r w:rsidDel="002A5223">
          <w:rPr>
            <w:noProof/>
          </w:rPr>
          <w:lastRenderedPageBreak/>
          <w:drawing>
            <wp:inline distT="0" distB="0" distL="0" distR="0" wp14:anchorId="2BE8692B" wp14:editId="425F5264">
              <wp:extent cx="5943600" cy="311023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10230"/>
                      </a:xfrm>
                      <a:prstGeom prst="rect">
                        <a:avLst/>
                      </a:prstGeom>
                    </pic:spPr>
                  </pic:pic>
                </a:graphicData>
              </a:graphic>
            </wp:inline>
          </w:drawing>
        </w:r>
      </w:del>
      <w:r w:rsidR="005B004C">
        <w:rPr>
          <w:noProof/>
        </w:rPr>
        <w:t xml:space="preserve"> </w:t>
      </w:r>
      <w:r w:rsidR="005B004C" w:rsidRPr="005B004C">
        <w:rPr>
          <w:noProof/>
        </w:rPr>
        <w:t xml:space="preserve"> </w:t>
      </w:r>
      <w:del w:id="20825" w:author="Steve Barbeaux" w:date="2022-10-10T15:10:00Z">
        <w:r w:rsidDel="002A5223">
          <w:rPr>
            <w:noProof/>
          </w:rPr>
          <w:drawing>
            <wp:inline distT="0" distB="0" distL="0" distR="0" wp14:anchorId="6DE951A2" wp14:editId="5AFD341F">
              <wp:extent cx="5943600" cy="31102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10230"/>
                      </a:xfrm>
                      <a:prstGeom prst="rect">
                        <a:avLst/>
                      </a:prstGeom>
                    </pic:spPr>
                  </pic:pic>
                </a:graphicData>
              </a:graphic>
            </wp:inline>
          </w:drawing>
        </w:r>
      </w:del>
      <w:ins w:id="20826" w:author="Steve Barbeaux" w:date="2022-10-10T16:14:00Z">
        <w:r w:rsidR="00907A6D">
          <w:rPr>
            <w:noProof/>
          </w:rPr>
          <w:drawing>
            <wp:inline distT="0" distB="0" distL="0" distR="0" wp14:anchorId="450D71EA" wp14:editId="64E4E974">
              <wp:extent cx="5943600" cy="34175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417570"/>
                      </a:xfrm>
                      <a:prstGeom prst="rect">
                        <a:avLst/>
                      </a:prstGeom>
                    </pic:spPr>
                  </pic:pic>
                </a:graphicData>
              </a:graphic>
            </wp:inline>
          </w:drawing>
        </w:r>
      </w:ins>
      <w:r w:rsidR="007A5851">
        <w:rPr>
          <w:noProof/>
        </w:rPr>
        <w:t xml:space="preserve"> </w:t>
      </w:r>
    </w:p>
    <w:p w14:paraId="0E39475F" w14:textId="3B23BED4" w:rsidR="00907A6D" w:rsidRPr="00907A6D" w:rsidRDefault="00907A6D" w:rsidP="00907A6D">
      <w:pPr>
        <w:rPr>
          <w:rPrChange w:id="20827" w:author="Steve Barbeaux" w:date="2022-10-10T16:15:00Z">
            <w:rPr/>
          </w:rPrChange>
        </w:rPr>
        <w:pPrChange w:id="20828" w:author="Steve Barbeaux" w:date="2022-10-10T16:15:00Z">
          <w:pPr>
            <w:pStyle w:val="Heading6"/>
            <w:jc w:val="center"/>
          </w:pPr>
        </w:pPrChange>
      </w:pPr>
      <w:ins w:id="20829" w:author="Steve Barbeaux" w:date="2022-10-10T16:15:00Z">
        <w:r>
          <w:rPr>
            <w:noProof/>
          </w:rPr>
          <w:drawing>
            <wp:inline distT="0" distB="0" distL="0" distR="0" wp14:anchorId="655C95CB" wp14:editId="03E1E954">
              <wp:extent cx="5943600" cy="34175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417570"/>
                      </a:xfrm>
                      <a:prstGeom prst="rect">
                        <a:avLst/>
                      </a:prstGeom>
                    </pic:spPr>
                  </pic:pic>
                </a:graphicData>
              </a:graphic>
            </wp:inline>
          </w:drawing>
        </w:r>
      </w:ins>
    </w:p>
    <w:p w14:paraId="4531BD86" w14:textId="0C578F04" w:rsidR="00F7391F" w:rsidRDefault="00F7391F" w:rsidP="00090530">
      <w:pPr>
        <w:pStyle w:val="Caption"/>
      </w:pPr>
      <w:r w:rsidRPr="0060796E">
        <w:t xml:space="preserve"> </w:t>
      </w:r>
      <w:r>
        <w:t>Figure 1A.</w:t>
      </w:r>
      <w:r w:rsidR="00200B7D">
        <w:fldChar w:fldCharType="begin"/>
      </w:r>
      <w:r w:rsidR="00EE18B3">
        <w:instrText xml:space="preserve"> seq fig </w:instrText>
      </w:r>
      <w:r w:rsidR="00200B7D">
        <w:fldChar w:fldCharType="separate"/>
      </w:r>
      <w:r w:rsidR="00F87B46">
        <w:rPr>
          <w:noProof/>
        </w:rPr>
        <w:t>15</w:t>
      </w:r>
      <w:r w:rsidR="00200B7D">
        <w:fldChar w:fldCharType="end"/>
      </w:r>
      <w:r>
        <w:t>.</w:t>
      </w:r>
      <w:r>
        <w:tab/>
      </w:r>
      <w:r w:rsidR="006258EF">
        <w:t>Female spawning (top) and t</w:t>
      </w:r>
      <w:r w:rsidR="006604C2">
        <w:t>otal</w:t>
      </w:r>
      <w:r>
        <w:t xml:space="preserve"> (</w:t>
      </w:r>
      <w:r w:rsidR="006258EF">
        <w:t>bottom</w:t>
      </w:r>
      <w:r>
        <w:t>) biomass trajectories</w:t>
      </w:r>
      <w:r w:rsidR="007A5851">
        <w:t xml:space="preserve"> </w:t>
      </w:r>
      <w:r>
        <w:t xml:space="preserve">for the </w:t>
      </w:r>
      <w:r w:rsidR="000576EF">
        <w:t>20</w:t>
      </w:r>
      <w:r w:rsidR="00E95C5B">
        <w:t>2</w:t>
      </w:r>
      <w:del w:id="20830" w:author="Steve Barbeaux" w:date="2022-10-10T15:10:00Z">
        <w:r w:rsidR="00E95C5B" w:rsidDel="002A5223">
          <w:delText>0</w:delText>
        </w:r>
      </w:del>
      <w:proofErr w:type="gramStart"/>
      <w:ins w:id="20831" w:author="Steve Barbeaux" w:date="2022-10-10T15:10:00Z">
        <w:r w:rsidR="002A5223">
          <w:t>2</w:t>
        </w:r>
      </w:ins>
      <w:proofErr w:type="gramEnd"/>
      <w:r w:rsidR="000576EF">
        <w:t xml:space="preserve"> </w:t>
      </w:r>
      <w:r w:rsidR="003D3D18">
        <w:t>Authors’</w:t>
      </w:r>
      <w:r w:rsidR="007A5851">
        <w:t xml:space="preserve"> preferred </w:t>
      </w:r>
      <w:r>
        <w:t xml:space="preserve">model compared with the 2007 through </w:t>
      </w:r>
      <w:del w:id="20832" w:author="Steve Barbeaux" w:date="2022-10-10T15:10:00Z">
        <w:r w:rsidR="00E95C5B" w:rsidDel="002A5223">
          <w:delText xml:space="preserve">2018 </w:delText>
        </w:r>
      </w:del>
      <w:ins w:id="20833" w:author="Steve Barbeaux" w:date="2022-10-10T15:10:00Z">
        <w:r w:rsidR="002A5223">
          <w:t>20</w:t>
        </w:r>
        <w:r w:rsidR="002A5223">
          <w:t>2</w:t>
        </w:r>
      </w:ins>
      <w:ins w:id="20834" w:author="Steve Barbeaux" w:date="2022-10-10T15:11:00Z">
        <w:r w:rsidR="002A5223">
          <w:t>0</w:t>
        </w:r>
      </w:ins>
      <w:ins w:id="20835" w:author="Steve Barbeaux" w:date="2022-10-10T15:10:00Z">
        <w:r w:rsidR="002A5223">
          <w:t xml:space="preserve"> </w:t>
        </w:r>
      </w:ins>
      <w:r w:rsidR="00D760F8">
        <w:t>A</w:t>
      </w:r>
      <w:r w:rsidR="006F2C53">
        <w:t xml:space="preserve">uthors’ preferred </w:t>
      </w:r>
      <w:r>
        <w:t xml:space="preserve">models. </w:t>
      </w:r>
      <w:proofErr w:type="gramStart"/>
      <w:r w:rsidR="00E95C5B">
        <w:t>Note:</w:t>
      </w:r>
      <w:proofErr w:type="gramEnd"/>
      <w:r w:rsidR="00E95C5B">
        <w:t xml:space="preserve"> </w:t>
      </w:r>
      <w:del w:id="20836" w:author="Steve Barbeaux" w:date="2022-10-10T15:11:00Z">
        <w:r w:rsidR="00E95C5B" w:rsidDel="002A5223">
          <w:delText>there wasn’t a 2</w:delText>
        </w:r>
      </w:del>
      <w:ins w:id="20837" w:author="Steve Barbeaux" w:date="2022-10-10T15:11:00Z">
        <w:r w:rsidR="002A5223">
          <w:t>2</w:t>
        </w:r>
      </w:ins>
      <w:r w:rsidR="00E95C5B">
        <w:t>019</w:t>
      </w:r>
      <w:ins w:id="20838" w:author="Steve Barbeaux" w:date="2022-10-10T15:11:00Z">
        <w:r w:rsidR="002A5223">
          <w:t xml:space="preserve"> and 2021</w:t>
        </w:r>
      </w:ins>
      <w:r w:rsidR="00E95C5B">
        <w:t xml:space="preserve"> </w:t>
      </w:r>
      <w:ins w:id="20839" w:author="Steve Barbeaux" w:date="2022-10-10T15:11:00Z">
        <w:r w:rsidR="002A5223">
          <w:t xml:space="preserve">were partial assessment years and therefor no </w:t>
        </w:r>
      </w:ins>
      <w:r w:rsidR="00E95C5B">
        <w:t>model</w:t>
      </w:r>
      <w:ins w:id="20840" w:author="Steve Barbeaux" w:date="2022-10-10T15:11:00Z">
        <w:r w:rsidR="002A5223">
          <w:t>s available</w:t>
        </w:r>
      </w:ins>
      <w:r w:rsidR="00E95C5B">
        <w:t>.</w:t>
      </w:r>
    </w:p>
    <w:p w14:paraId="20409D4A" w14:textId="77777777" w:rsidR="00FC7D34" w:rsidRDefault="00FC7D34" w:rsidP="00BA484F">
      <w:pPr>
        <w:pStyle w:val="Heading6"/>
        <w:sectPr w:rsidR="00FC7D34" w:rsidSect="00F04F7F">
          <w:pgSz w:w="12240" w:h="15840" w:code="1"/>
          <w:pgMar w:top="1440" w:right="1440" w:bottom="1440" w:left="1440" w:header="720" w:footer="720" w:gutter="0"/>
          <w:cols w:space="720"/>
          <w:docGrid w:linePitch="360"/>
        </w:sectPr>
      </w:pPr>
    </w:p>
    <w:p w14:paraId="69DEF107" w14:textId="6214AC7E" w:rsidR="00A01FE5" w:rsidRDefault="0034753B">
      <w:pPr>
        <w:jc w:val="center"/>
      </w:pPr>
      <w:r w:rsidRPr="0034753B">
        <w:rPr>
          <w:noProof/>
        </w:rPr>
        <w:lastRenderedPageBreak/>
        <w:t xml:space="preserve"> </w:t>
      </w:r>
      <w:del w:id="20841" w:author="Steve Barbeaux" w:date="2022-10-10T16:16:00Z">
        <w:r w:rsidDel="00907A6D">
          <w:rPr>
            <w:noProof/>
          </w:rPr>
          <w:drawing>
            <wp:inline distT="0" distB="0" distL="0" distR="0" wp14:anchorId="58D7023F" wp14:editId="5A7823B4">
              <wp:extent cx="4023360" cy="3447288"/>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23360" cy="3447288"/>
                      </a:xfrm>
                      <a:prstGeom prst="rect">
                        <a:avLst/>
                      </a:prstGeom>
                    </pic:spPr>
                  </pic:pic>
                </a:graphicData>
              </a:graphic>
            </wp:inline>
          </w:drawing>
        </w:r>
      </w:del>
      <w:ins w:id="20842" w:author="Steve Barbeaux" w:date="2022-10-10T16:16:00Z">
        <w:r w:rsidR="00907A6D">
          <w:rPr>
            <w:noProof/>
          </w:rPr>
          <w:drawing>
            <wp:inline distT="0" distB="0" distL="0" distR="0" wp14:anchorId="3B70EF6E" wp14:editId="7420EF58">
              <wp:extent cx="4023360" cy="3442638"/>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23360" cy="3442638"/>
                      </a:xfrm>
                      <a:prstGeom prst="rect">
                        <a:avLst/>
                      </a:prstGeom>
                    </pic:spPr>
                  </pic:pic>
                </a:graphicData>
              </a:graphic>
            </wp:inline>
          </w:drawing>
        </w:r>
      </w:ins>
      <w:r w:rsidR="008500C4">
        <w:rPr>
          <w:noProof/>
        </w:rPr>
        <w:t xml:space="preserve"> </w:t>
      </w:r>
      <w:r w:rsidR="008802F1" w:rsidRPr="008802F1">
        <w:rPr>
          <w:noProof/>
        </w:rPr>
        <w:t xml:space="preserve"> </w:t>
      </w:r>
      <w:r w:rsidRPr="0034753B">
        <w:rPr>
          <w:noProof/>
        </w:rPr>
        <w:t xml:space="preserve"> </w:t>
      </w:r>
      <w:del w:id="20843" w:author="Steve Barbeaux" w:date="2022-10-10T16:16:00Z">
        <w:r w:rsidDel="00907A6D">
          <w:rPr>
            <w:noProof/>
          </w:rPr>
          <w:drawing>
            <wp:inline distT="0" distB="0" distL="0" distR="0" wp14:anchorId="11A3F11D" wp14:editId="22ACE746">
              <wp:extent cx="4023360" cy="3447288"/>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23360" cy="3447288"/>
                      </a:xfrm>
                      <a:prstGeom prst="rect">
                        <a:avLst/>
                      </a:prstGeom>
                    </pic:spPr>
                  </pic:pic>
                </a:graphicData>
              </a:graphic>
            </wp:inline>
          </w:drawing>
        </w:r>
      </w:del>
      <w:ins w:id="20844" w:author="Steve Barbeaux" w:date="2022-10-10T16:16:00Z">
        <w:r w:rsidR="00907A6D">
          <w:rPr>
            <w:noProof/>
          </w:rPr>
          <w:drawing>
            <wp:inline distT="0" distB="0" distL="0" distR="0" wp14:anchorId="4E2A58F4" wp14:editId="6CE24013">
              <wp:extent cx="4023360" cy="3442638"/>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23360" cy="3442638"/>
                      </a:xfrm>
                      <a:prstGeom prst="rect">
                        <a:avLst/>
                      </a:prstGeom>
                    </pic:spPr>
                  </pic:pic>
                </a:graphicData>
              </a:graphic>
            </wp:inline>
          </w:drawing>
        </w:r>
      </w:ins>
      <w:r w:rsidR="008500C4" w:rsidDel="008500C4">
        <w:rPr>
          <w:noProof/>
        </w:rPr>
        <w:t xml:space="preserve"> </w:t>
      </w:r>
    </w:p>
    <w:p w14:paraId="28D18EE2" w14:textId="3931FD11" w:rsidR="00FC7D34" w:rsidRDefault="00FC7D34" w:rsidP="00090530">
      <w:pPr>
        <w:pStyle w:val="Caption"/>
      </w:pPr>
      <w:r>
        <w:t>Figure 1A.</w:t>
      </w:r>
      <w:r w:rsidR="00200B7D">
        <w:fldChar w:fldCharType="begin"/>
      </w:r>
      <w:r w:rsidR="00EE18B3">
        <w:instrText xml:space="preserve"> seq fig </w:instrText>
      </w:r>
      <w:r w:rsidR="00200B7D">
        <w:fldChar w:fldCharType="separate"/>
      </w:r>
      <w:r w:rsidR="00F87B46">
        <w:rPr>
          <w:noProof/>
        </w:rPr>
        <w:t>16</w:t>
      </w:r>
      <w:r w:rsidR="00200B7D">
        <w:fldChar w:fldCharType="end"/>
      </w:r>
      <w:r>
        <w:t>.</w:t>
      </w:r>
      <w:r>
        <w:tab/>
        <w:t xml:space="preserve">Estimates of Aleutian Islands pollock </w:t>
      </w:r>
      <w:r w:rsidR="00242D83">
        <w:t>spawning biomass (l</w:t>
      </w:r>
      <w:r w:rsidR="005660DB">
        <w:t>eft)</w:t>
      </w:r>
      <w:r w:rsidR="00FA4946">
        <w:t xml:space="preserve"> </w:t>
      </w:r>
      <w:r w:rsidR="005660DB">
        <w:t xml:space="preserve">and </w:t>
      </w:r>
      <w:r>
        <w:t xml:space="preserve">age </w:t>
      </w:r>
      <w:r w:rsidR="007A5851">
        <w:t>1</w:t>
      </w:r>
      <w:r>
        <w:t>+ total biomass (</w:t>
      </w:r>
      <w:r w:rsidR="00242D83">
        <w:t>r</w:t>
      </w:r>
      <w:r>
        <w:t xml:space="preserve">ight) in 1,000s of tons from the </w:t>
      </w:r>
      <w:r w:rsidR="006F2C53">
        <w:t xml:space="preserve">authors’ preferred </w:t>
      </w:r>
      <w:r w:rsidR="00182498">
        <w:t>M</w:t>
      </w:r>
      <w:r w:rsidR="002F3548">
        <w:t>odel</w:t>
      </w:r>
      <w:r w:rsidR="00182498">
        <w:t xml:space="preserve"> </w:t>
      </w:r>
      <w:r w:rsidR="0011473C">
        <w:t>15.</w:t>
      </w:r>
      <w:r w:rsidR="00C41A1D">
        <w:t>1.</w:t>
      </w:r>
      <w:r w:rsidR="00FA4946">
        <w:t xml:space="preserve"> </w:t>
      </w:r>
      <w:r w:rsidR="00242D83">
        <w:t>Confidence intervals</w:t>
      </w:r>
      <w:r>
        <w:t xml:space="preserve"> are two standard deviations.</w:t>
      </w:r>
    </w:p>
    <w:p w14:paraId="0A6338D0" w14:textId="5770AA25" w:rsidR="00F07E70" w:rsidRDefault="000576EF">
      <w:pPr>
        <w:jc w:val="center"/>
      </w:pPr>
      <w:r>
        <w:rPr>
          <w:noProof/>
        </w:rPr>
        <w:lastRenderedPageBreak/>
        <mc:AlternateContent>
          <mc:Choice Requires="wps">
            <w:drawing>
              <wp:anchor distT="0" distB="0" distL="114300" distR="114300" simplePos="0" relativeHeight="251674112" behindDoc="0" locked="0" layoutInCell="1" allowOverlap="1" wp14:anchorId="609AC1D4" wp14:editId="0308EB59">
                <wp:simplePos x="0" y="0"/>
                <wp:positionH relativeFrom="column">
                  <wp:posOffset>3992880</wp:posOffset>
                </wp:positionH>
                <wp:positionV relativeFrom="paragraph">
                  <wp:posOffset>-160020</wp:posOffset>
                </wp:positionV>
                <wp:extent cx="952500" cy="365760"/>
                <wp:effectExtent l="0" t="0" r="0" b="0"/>
                <wp:wrapNone/>
                <wp:docPr id="51" name="Rectangle 51"/>
                <wp:cNvGraphicFramePr/>
                <a:graphic xmlns:a="http://schemas.openxmlformats.org/drawingml/2006/main">
                  <a:graphicData uri="http://schemas.microsoft.com/office/word/2010/wordprocessingShape">
                    <wps:wsp>
                      <wps:cNvSpPr/>
                      <wps:spPr>
                        <a:xfrm>
                          <a:off x="0" y="0"/>
                          <a:ext cx="952500" cy="3657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585C11C" id="Rectangle 51" o:spid="_x0000_s1026" style="position:absolute;margin-left:314.4pt;margin-top:-12.6pt;width:75pt;height:28.8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" fillcolor="white [3212]" stroked="f" strokeweight="2pt"/>
            </w:pict>
          </mc:Fallback>
        </mc:AlternateContent>
      </w:r>
      <w:r w:rsidR="007A5851" w:rsidDel="007A5851">
        <w:rPr>
          <w:noProof/>
        </w:rPr>
        <w:t xml:space="preserve"> </w:t>
      </w:r>
      <w:r w:rsidR="008802F1" w:rsidRPr="008802F1">
        <w:rPr>
          <w:noProof/>
        </w:rPr>
        <w:t xml:space="preserve"> </w:t>
      </w:r>
      <w:r w:rsidR="0034753B" w:rsidRPr="0034753B">
        <w:rPr>
          <w:noProof/>
        </w:rPr>
        <w:t xml:space="preserve"> </w:t>
      </w:r>
      <w:del w:id="20845" w:author="Steve Barbeaux" w:date="2022-10-10T16:17:00Z">
        <w:r w:rsidR="0034753B" w:rsidDel="00907A6D">
          <w:rPr>
            <w:noProof/>
          </w:rPr>
          <w:drawing>
            <wp:inline distT="0" distB="0" distL="0" distR="0" wp14:anchorId="128FA7AC" wp14:editId="55DB1416">
              <wp:extent cx="6391275" cy="29813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91275" cy="2981325"/>
                      </a:xfrm>
                      <a:prstGeom prst="rect">
                        <a:avLst/>
                      </a:prstGeom>
                    </pic:spPr>
                  </pic:pic>
                </a:graphicData>
              </a:graphic>
            </wp:inline>
          </w:drawing>
        </w:r>
      </w:del>
      <w:ins w:id="20846" w:author="Steve Barbeaux" w:date="2022-10-10T16:17:00Z">
        <w:r w:rsidR="00907A6D">
          <w:rPr>
            <w:noProof/>
          </w:rPr>
          <w:drawing>
            <wp:inline distT="0" distB="0" distL="0" distR="0" wp14:anchorId="183C2962" wp14:editId="570C4335">
              <wp:extent cx="5943600" cy="26263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26360"/>
                      </a:xfrm>
                      <a:prstGeom prst="rect">
                        <a:avLst/>
                      </a:prstGeom>
                    </pic:spPr>
                  </pic:pic>
                </a:graphicData>
              </a:graphic>
            </wp:inline>
          </w:drawing>
        </w:r>
      </w:ins>
      <w:r w:rsidR="008500C4" w:rsidDel="008500C4">
        <w:rPr>
          <w:noProof/>
        </w:rPr>
        <w:t xml:space="preserve"> </w:t>
      </w:r>
    </w:p>
    <w:p w14:paraId="309606EE" w14:textId="561E9C79" w:rsidR="00FC7D34" w:rsidRPr="00FC7D34" w:rsidDel="00907A6D" w:rsidRDefault="00FC7D34" w:rsidP="00090530">
      <w:pPr>
        <w:pStyle w:val="Caption"/>
        <w:rPr>
          <w:del w:id="20847" w:author="Steve Barbeaux" w:date="2022-10-10T16:19:00Z"/>
          <w:bCs w:val="0"/>
        </w:rPr>
        <w:sectPr w:rsidR="00FC7D34" w:rsidRPr="00FC7D34" w:rsidDel="00907A6D" w:rsidSect="00F04F7F">
          <w:pgSz w:w="15840" w:h="12240" w:orient="landscape" w:code="1"/>
          <w:pgMar w:top="1440" w:right="1440" w:bottom="1440" w:left="1440" w:header="720" w:footer="720" w:gutter="0"/>
          <w:cols w:space="720"/>
          <w:docGrid w:linePitch="360"/>
        </w:sectPr>
      </w:pPr>
      <w:r>
        <w:t>Figure 1A.</w:t>
      </w:r>
      <w:r w:rsidR="00200B7D">
        <w:fldChar w:fldCharType="begin"/>
      </w:r>
      <w:r w:rsidR="00EE18B3">
        <w:instrText xml:space="preserve"> seq fig </w:instrText>
      </w:r>
      <w:r w:rsidR="00200B7D">
        <w:fldChar w:fldCharType="separate"/>
      </w:r>
      <w:r w:rsidR="00F87B46">
        <w:rPr>
          <w:noProof/>
        </w:rPr>
        <w:t>17</w:t>
      </w:r>
      <w:r w:rsidR="00200B7D">
        <w:fldChar w:fldCharType="end"/>
      </w:r>
      <w:r>
        <w:tab/>
      </w:r>
      <w:r w:rsidR="00D56B52">
        <w:t>F</w:t>
      </w:r>
      <w:r>
        <w:rPr>
          <w:rFonts w:eastAsia="MS Mincho"/>
          <w:lang w:eastAsia="ja-JP"/>
        </w:rPr>
        <w:t>its to total catch in 1,000s of tons for AI pollock over time 1978-</w:t>
      </w:r>
      <w:r w:rsidR="00874A22">
        <w:rPr>
          <w:rFonts w:eastAsia="MS Mincho"/>
          <w:lang w:eastAsia="ja-JP"/>
        </w:rPr>
        <w:t>20</w:t>
      </w:r>
      <w:ins w:id="20848" w:author="Steve Barbeaux" w:date="2022-10-10T16:16:00Z">
        <w:r w:rsidR="00907A6D">
          <w:rPr>
            <w:rFonts w:eastAsia="MS Mincho"/>
            <w:lang w:eastAsia="ja-JP"/>
          </w:rPr>
          <w:t>22</w:t>
        </w:r>
      </w:ins>
      <w:del w:id="20849" w:author="Steve Barbeaux" w:date="2022-10-10T16:16:00Z">
        <w:r w:rsidR="00874A22" w:rsidDel="00907A6D">
          <w:rPr>
            <w:rFonts w:eastAsia="MS Mincho"/>
            <w:lang w:eastAsia="ja-JP"/>
          </w:rPr>
          <w:delText>18</w:delText>
        </w:r>
      </w:del>
      <w:r>
        <w:rPr>
          <w:rFonts w:eastAsia="MS Mincho"/>
          <w:lang w:eastAsia="ja-JP"/>
        </w:rPr>
        <w:t>.</w:t>
      </w:r>
      <w:del w:id="20850" w:author="Steve Barbeaux" w:date="2022-10-10T16:19:00Z">
        <w:r w:rsidDel="00907A6D">
          <w:rPr>
            <w:rFonts w:eastAsia="MS Mincho"/>
            <w:lang w:eastAsia="ja-JP"/>
          </w:rPr>
          <w:delText xml:space="preserve"> </w:delText>
        </w:r>
      </w:del>
    </w:p>
    <w:p w14:paraId="3C543606" w14:textId="22B20705" w:rsidR="00907A6D" w:rsidRDefault="00D43A5E" w:rsidP="00907A6D">
      <w:pPr>
        <w:pStyle w:val="Caption"/>
        <w:rPr>
          <w:ins w:id="20851" w:author="Steve Barbeaux" w:date="2022-10-10T16:18:00Z"/>
          <w:noProof/>
        </w:rPr>
        <w:sectPr w:rsidR="00907A6D" w:rsidSect="00F04F7F">
          <w:pgSz w:w="12240" w:h="15840" w:code="1"/>
          <w:pgMar w:top="1440" w:right="1440" w:bottom="1440" w:left="1440" w:header="720" w:footer="720" w:gutter="0"/>
          <w:cols w:space="720"/>
          <w:docGrid w:linePitch="360"/>
        </w:sectPr>
        <w:pPrChange w:id="20852" w:author="Steve Barbeaux" w:date="2022-10-10T16:19:00Z">
          <w:pPr/>
        </w:pPrChange>
      </w:pPr>
      <w:del w:id="20853" w:author="Steve Barbeaux" w:date="2022-10-10T16:19:00Z">
        <w:r w:rsidRPr="00D43A5E" w:rsidDel="00907A6D">
          <w:rPr>
            <w:noProof/>
          </w:rPr>
          <w:delText xml:space="preserve"> </w:delText>
        </w:r>
        <w:r w:rsidR="0034753B" w:rsidRPr="0034753B" w:rsidDel="00907A6D">
          <w:rPr>
            <w:noProof/>
          </w:rPr>
          <w:delText xml:space="preserve"> </w:delText>
        </w:r>
      </w:del>
      <w:del w:id="20854" w:author="Steve Barbeaux" w:date="2022-10-10T16:18:00Z">
        <w:r w:rsidR="0034753B" w:rsidDel="00907A6D">
          <w:rPr>
            <w:noProof/>
          </w:rPr>
          <w:drawing>
            <wp:inline distT="0" distB="0" distL="0" distR="0" wp14:anchorId="20EAD87F" wp14:editId="48B58829">
              <wp:extent cx="5942796" cy="1976576"/>
              <wp:effectExtent l="0" t="0" r="127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5753" b="18010"/>
                      <a:stretch/>
                    </pic:blipFill>
                    <pic:spPr bwMode="auto">
                      <a:xfrm>
                        <a:off x="0" y="0"/>
                        <a:ext cx="5943600" cy="1976843"/>
                      </a:xfrm>
                      <a:prstGeom prst="rect">
                        <a:avLst/>
                      </a:prstGeom>
                      <a:ln>
                        <a:noFill/>
                      </a:ln>
                      <a:extLst>
                        <a:ext uri="{53640926-AAD7-44D8-BBD7-CCE9431645EC}">
                          <a14:shadowObscured xmlns:a14="http://schemas.microsoft.com/office/drawing/2010/main"/>
                        </a:ext>
                      </a:extLst>
                    </pic:spPr>
                  </pic:pic>
                </a:graphicData>
              </a:graphic>
            </wp:inline>
          </w:drawing>
        </w:r>
      </w:del>
    </w:p>
    <w:p w14:paraId="0694B022" w14:textId="22C40C75" w:rsidR="000075FF" w:rsidRPr="00BD2022" w:rsidRDefault="00907A6D" w:rsidP="000075FF">
      <w:r>
        <w:rPr>
          <w:rFonts w:ascii="TimesNewRoman" w:eastAsia="MS Mincho" w:hAnsi="TimesNewRoman" w:cs="TimesNewRoman"/>
          <w:noProof/>
          <w:szCs w:val="22"/>
        </w:rPr>
        <w:lastRenderedPageBreak/>
        <mc:AlternateContent>
          <mc:Choice Requires="wps">
            <w:drawing>
              <wp:anchor distT="0" distB="0" distL="114300" distR="114300" simplePos="0" relativeHeight="251664896" behindDoc="0" locked="0" layoutInCell="1" allowOverlap="1" wp14:anchorId="1EE182E3" wp14:editId="57B260B7">
                <wp:simplePos x="0" y="0"/>
                <wp:positionH relativeFrom="column">
                  <wp:posOffset>560070</wp:posOffset>
                </wp:positionH>
                <wp:positionV relativeFrom="paragraph">
                  <wp:posOffset>557530</wp:posOffset>
                </wp:positionV>
                <wp:extent cx="457200" cy="685800"/>
                <wp:effectExtent l="0" t="0" r="0" b="0"/>
                <wp:wrapNone/>
                <wp:docPr id="20" name="Text 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7DFBC" w14:textId="77777777" w:rsidR="00711944" w:rsidRPr="00D52B30" w:rsidRDefault="00711944" w:rsidP="000075FF">
                            <w:pPr>
                              <w:rPr>
                                <w:b/>
                                <w:sz w:val="56"/>
                                <w:szCs w:val="56"/>
                              </w:rPr>
                            </w:pPr>
                            <w:r w:rsidRPr="00D52B30">
                              <w:rPr>
                                <w:b/>
                                <w:sz w:val="56"/>
                                <w:szCs w:val="56"/>
                              </w:rPr>
                              <w:t xml:space="preserve">A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E182E3" id="Text Box 356" o:spid="_x0000_s1037" type="#_x0000_t202" style="position:absolute;margin-left:44.1pt;margin-top:43.9pt;width:36pt;height:5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" filled="f" stroked="f">
                <v:textbox>
                  <w:txbxContent>
                    <w:p w14:paraId="3707DFBC" w14:textId="77777777" w:rsidR="00711944" w:rsidRPr="00D52B30" w:rsidRDefault="00711944" w:rsidP="000075FF">
                      <w:pPr>
                        <w:rPr>
                          <w:b/>
                          <w:sz w:val="56"/>
                          <w:szCs w:val="56"/>
                        </w:rPr>
                      </w:pPr>
                      <w:r w:rsidRPr="00D52B30">
                        <w:rPr>
                          <w:b/>
                          <w:sz w:val="56"/>
                          <w:szCs w:val="56"/>
                        </w:rPr>
                        <w:t xml:space="preserve">A </w:t>
                      </w:r>
                    </w:p>
                  </w:txbxContent>
                </v:textbox>
              </v:shape>
            </w:pict>
          </mc:Fallback>
        </mc:AlternateContent>
      </w:r>
      <w:r>
        <w:rPr>
          <w:noProof/>
        </w:rPr>
        <mc:AlternateContent>
          <mc:Choice Requires="wps">
            <w:drawing>
              <wp:anchor distT="0" distB="0" distL="114300" distR="114300" simplePos="0" relativeHeight="251663872" behindDoc="0" locked="0" layoutInCell="1" allowOverlap="1" wp14:anchorId="245C7C3A" wp14:editId="504CC188">
                <wp:simplePos x="0" y="0"/>
                <wp:positionH relativeFrom="column">
                  <wp:posOffset>4827270</wp:posOffset>
                </wp:positionH>
                <wp:positionV relativeFrom="paragraph">
                  <wp:posOffset>581660</wp:posOffset>
                </wp:positionV>
                <wp:extent cx="571500" cy="685800"/>
                <wp:effectExtent l="0" t="0" r="0" b="0"/>
                <wp:wrapNone/>
                <wp:docPr id="19"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95EA4" w14:textId="77777777" w:rsidR="00711944" w:rsidRPr="00D52B30" w:rsidRDefault="00711944" w:rsidP="000075FF">
                            <w:pPr>
                              <w:rPr>
                                <w:b/>
                                <w:sz w:val="56"/>
                                <w:szCs w:val="56"/>
                              </w:rPr>
                            </w:pPr>
                            <w:r w:rsidRPr="00D52B30">
                              <w:rPr>
                                <w:b/>
                                <w:sz w:val="56"/>
                                <w:szCs w:val="56"/>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5C7C3A" id="Text Box 355" o:spid="_x0000_s1038" type="#_x0000_t202" style="position:absolute;margin-left:380.1pt;margin-top:45.8pt;width:45pt;height:5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" filled="f" stroked="f">
                <v:textbox>
                  <w:txbxContent>
                    <w:p w14:paraId="72195EA4" w14:textId="77777777" w:rsidR="00711944" w:rsidRPr="00D52B30" w:rsidRDefault="00711944" w:rsidP="000075FF">
                      <w:pPr>
                        <w:rPr>
                          <w:b/>
                          <w:sz w:val="56"/>
                          <w:szCs w:val="56"/>
                        </w:rPr>
                      </w:pPr>
                      <w:r w:rsidRPr="00D52B30">
                        <w:rPr>
                          <w:b/>
                          <w:sz w:val="56"/>
                          <w:szCs w:val="56"/>
                        </w:rPr>
                        <w:t>B</w:t>
                      </w:r>
                    </w:p>
                  </w:txbxContent>
                </v:textbox>
              </v:shape>
            </w:pict>
          </mc:Fallback>
        </mc:AlternateContent>
      </w:r>
      <w:ins w:id="20855" w:author="Steve Barbeaux" w:date="2022-10-10T16:18:00Z">
        <w:r>
          <w:rPr>
            <w:noProof/>
          </w:rPr>
          <w:drawing>
            <wp:inline distT="0" distB="0" distL="0" distR="0" wp14:anchorId="54F2A025" wp14:editId="6953BBCB">
              <wp:extent cx="4023360" cy="5357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23360" cy="5357495"/>
                      </a:xfrm>
                      <a:prstGeom prst="rect">
                        <a:avLst/>
                      </a:prstGeom>
                    </pic:spPr>
                  </pic:pic>
                </a:graphicData>
              </a:graphic>
            </wp:inline>
          </w:drawing>
        </w:r>
      </w:ins>
      <w:r w:rsidR="008500C4" w:rsidDel="008500C4">
        <w:rPr>
          <w:noProof/>
        </w:rPr>
        <w:t xml:space="preserve"> </w:t>
      </w:r>
      <w:r w:rsidR="008802F1" w:rsidRPr="008802F1">
        <w:rPr>
          <w:noProof/>
        </w:rPr>
        <w:t xml:space="preserve"> </w:t>
      </w:r>
      <w:r w:rsidR="0034753B" w:rsidRPr="0034753B">
        <w:rPr>
          <w:noProof/>
        </w:rPr>
        <w:t xml:space="preserve"> </w:t>
      </w:r>
      <w:del w:id="20856" w:author="Steve Barbeaux" w:date="2022-10-10T16:18:00Z">
        <w:r w:rsidR="0034753B" w:rsidDel="00907A6D">
          <w:rPr>
            <w:noProof/>
          </w:rPr>
          <w:drawing>
            <wp:inline distT="0" distB="0" distL="0" distR="0" wp14:anchorId="63BB683E" wp14:editId="6FDD650A">
              <wp:extent cx="5943600" cy="249845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6017"/>
                      <a:stretch/>
                    </pic:blipFill>
                    <pic:spPr bwMode="auto">
                      <a:xfrm>
                        <a:off x="0" y="0"/>
                        <a:ext cx="5943600" cy="2498456"/>
                      </a:xfrm>
                      <a:prstGeom prst="rect">
                        <a:avLst/>
                      </a:prstGeom>
                      <a:ln>
                        <a:noFill/>
                      </a:ln>
                      <a:extLst>
                        <a:ext uri="{53640926-AAD7-44D8-BBD7-CCE9431645EC}">
                          <a14:shadowObscured xmlns:a14="http://schemas.microsoft.com/office/drawing/2010/main"/>
                        </a:ext>
                      </a:extLst>
                    </pic:spPr>
                  </pic:pic>
                </a:graphicData>
              </a:graphic>
            </wp:inline>
          </w:drawing>
        </w:r>
      </w:del>
      <w:ins w:id="20857" w:author="Steve Barbeaux" w:date="2022-10-10T16:18:00Z">
        <w:r>
          <w:rPr>
            <w:noProof/>
          </w:rPr>
          <w:drawing>
            <wp:inline distT="0" distB="0" distL="0" distR="0" wp14:anchorId="644BB677" wp14:editId="18052F76">
              <wp:extent cx="4023360" cy="53574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23360" cy="5357495"/>
                      </a:xfrm>
                      <a:prstGeom prst="rect">
                        <a:avLst/>
                      </a:prstGeom>
                    </pic:spPr>
                  </pic:pic>
                </a:graphicData>
              </a:graphic>
            </wp:inline>
          </w:drawing>
        </w:r>
      </w:ins>
    </w:p>
    <w:p w14:paraId="1135A966" w14:textId="1BD1BF5B" w:rsidR="000075FF" w:rsidRDefault="000075FF" w:rsidP="00090530">
      <w:pPr>
        <w:pStyle w:val="Caption"/>
        <w:rPr>
          <w:rFonts w:eastAsia="MS Mincho"/>
          <w:lang w:eastAsia="ja-JP"/>
        </w:rPr>
      </w:pPr>
      <w:r>
        <w:t>Figure 1A.</w:t>
      </w:r>
      <w:r w:rsidR="00200B7D">
        <w:fldChar w:fldCharType="begin"/>
      </w:r>
      <w:r w:rsidR="00EE18B3">
        <w:instrText xml:space="preserve"> seq fig </w:instrText>
      </w:r>
      <w:r w:rsidR="00200B7D">
        <w:fldChar w:fldCharType="separate"/>
      </w:r>
      <w:r w:rsidR="00F87B46">
        <w:rPr>
          <w:noProof/>
        </w:rPr>
        <w:t>18</w:t>
      </w:r>
      <w:r w:rsidR="00200B7D">
        <w:fldChar w:fldCharType="end"/>
      </w:r>
      <w:r>
        <w:tab/>
      </w:r>
      <w:r w:rsidR="00E534DF">
        <w:rPr>
          <w:rFonts w:eastAsia="MS Mincho"/>
          <w:lang w:eastAsia="ja-JP"/>
        </w:rPr>
        <w:t>AI pollock</w:t>
      </w:r>
      <w:r w:rsidR="006F2C53">
        <w:rPr>
          <w:rFonts w:eastAsia="MS Mincho"/>
          <w:lang w:eastAsia="ja-JP"/>
        </w:rPr>
        <w:t xml:space="preserve"> authors’ preferred </w:t>
      </w:r>
      <w:r w:rsidR="004D2DD3">
        <w:rPr>
          <w:rFonts w:eastAsia="MS Mincho"/>
          <w:lang w:eastAsia="ja-JP"/>
        </w:rPr>
        <w:t>M</w:t>
      </w:r>
      <w:r w:rsidR="00E534DF">
        <w:rPr>
          <w:rFonts w:eastAsia="MS Mincho"/>
          <w:lang w:eastAsia="ja-JP"/>
        </w:rPr>
        <w:t xml:space="preserve">odel </w:t>
      </w:r>
      <w:r w:rsidR="00DC4287">
        <w:rPr>
          <w:rFonts w:eastAsia="MS Mincho"/>
          <w:lang w:eastAsia="ja-JP"/>
        </w:rPr>
        <w:t>15.</w:t>
      </w:r>
      <w:r w:rsidR="00C41A1D">
        <w:rPr>
          <w:rFonts w:eastAsia="MS Mincho"/>
          <w:lang w:eastAsia="ja-JP"/>
        </w:rPr>
        <w:t xml:space="preserve">1 </w:t>
      </w:r>
      <w:r w:rsidR="00033D6A">
        <w:t>(A-contour)</w:t>
      </w:r>
      <w:r w:rsidR="00033D6A">
        <w:rPr>
          <w:rFonts w:eastAsia="MS Mincho"/>
          <w:lang w:eastAsia="ja-JP"/>
        </w:rPr>
        <w:t xml:space="preserve"> </w:t>
      </w:r>
      <w:r w:rsidR="00033D6A">
        <w:t>c</w:t>
      </w:r>
      <w:r>
        <w:t xml:space="preserve">atch </w:t>
      </w:r>
      <w:r w:rsidR="00E534DF">
        <w:t>b</w:t>
      </w:r>
      <w:r>
        <w:t xml:space="preserve">iomass in 1,000s of tons </w:t>
      </w:r>
      <w:r>
        <w:rPr>
          <w:rFonts w:eastAsia="MS Mincho"/>
          <w:lang w:eastAsia="ja-JP"/>
        </w:rPr>
        <w:t xml:space="preserve">and </w:t>
      </w:r>
      <w:r w:rsidR="00033D6A">
        <w:rPr>
          <w:rFonts w:eastAsia="MS Mincho"/>
          <w:lang w:eastAsia="ja-JP"/>
        </w:rPr>
        <w:t xml:space="preserve">(A-bubbles) </w:t>
      </w:r>
      <w:r>
        <w:rPr>
          <w:rFonts w:eastAsia="MS Mincho"/>
          <w:lang w:eastAsia="ja-JP"/>
        </w:rPr>
        <w:t xml:space="preserve">total biomass and </w:t>
      </w:r>
      <w:r w:rsidR="00033D6A">
        <w:rPr>
          <w:rFonts w:eastAsia="MS Mincho"/>
          <w:lang w:eastAsia="ja-JP"/>
        </w:rPr>
        <w:t>(B</w:t>
      </w:r>
      <w:r w:rsidR="002D2222">
        <w:rPr>
          <w:rFonts w:eastAsia="MS Mincho"/>
          <w:lang w:eastAsia="ja-JP"/>
        </w:rPr>
        <w:t>-</w:t>
      </w:r>
      <w:r w:rsidR="00033D6A">
        <w:rPr>
          <w:rFonts w:eastAsia="MS Mincho"/>
          <w:lang w:eastAsia="ja-JP"/>
        </w:rPr>
        <w:t>contour) f</w:t>
      </w:r>
      <w:r>
        <w:rPr>
          <w:rFonts w:eastAsia="MS Mincho"/>
          <w:lang w:eastAsia="ja-JP"/>
        </w:rPr>
        <w:t xml:space="preserve">ishing mortality rates and </w:t>
      </w:r>
      <w:r w:rsidR="00033D6A">
        <w:rPr>
          <w:rFonts w:eastAsia="MS Mincho"/>
          <w:lang w:eastAsia="ja-JP"/>
        </w:rPr>
        <w:t>(B-bubbles) catch biomass</w:t>
      </w:r>
      <w:r>
        <w:rPr>
          <w:rFonts w:eastAsia="MS Mincho"/>
          <w:lang w:eastAsia="ja-JP"/>
        </w:rPr>
        <w:t xml:space="preserve"> by age.</w:t>
      </w:r>
      <w:r w:rsidR="00FA4946">
        <w:rPr>
          <w:rFonts w:eastAsia="MS Mincho"/>
          <w:lang w:eastAsia="ja-JP"/>
        </w:rPr>
        <w:t xml:space="preserve"> </w:t>
      </w:r>
      <w:r w:rsidR="00B92ECE">
        <w:rPr>
          <w:rFonts w:eastAsia="MS Mincho"/>
          <w:lang w:eastAsia="ja-JP"/>
        </w:rPr>
        <w:t xml:space="preserve">Total biomass </w:t>
      </w:r>
      <w:proofErr w:type="gramStart"/>
      <w:r w:rsidR="00B92ECE">
        <w:rPr>
          <w:rFonts w:eastAsia="MS Mincho"/>
          <w:lang w:eastAsia="ja-JP"/>
        </w:rPr>
        <w:t>is scaled</w:t>
      </w:r>
      <w:proofErr w:type="gramEnd"/>
      <w:r w:rsidR="00B92ECE">
        <w:rPr>
          <w:rFonts w:eastAsia="MS Mincho"/>
          <w:lang w:eastAsia="ja-JP"/>
        </w:rPr>
        <w:t xml:space="preserve"> to 1/20</w:t>
      </w:r>
      <w:r w:rsidR="003D6E51" w:rsidRPr="003D6E51">
        <w:rPr>
          <w:rFonts w:eastAsia="MS Mincho"/>
          <w:vertAlign w:val="superscript"/>
          <w:lang w:eastAsia="ja-JP"/>
        </w:rPr>
        <w:t>th</w:t>
      </w:r>
      <w:r w:rsidR="00B92ECE">
        <w:rPr>
          <w:rFonts w:eastAsia="MS Mincho"/>
          <w:lang w:eastAsia="ja-JP"/>
        </w:rPr>
        <w:t xml:space="preserve"> of the catch biomass in the bubble plots</w:t>
      </w:r>
      <w:r w:rsidR="008D1241">
        <w:rPr>
          <w:rFonts w:eastAsia="MS Mincho"/>
          <w:lang w:eastAsia="ja-JP"/>
        </w:rPr>
        <w:t>.</w:t>
      </w:r>
    </w:p>
    <w:p w14:paraId="4D1E5C46" w14:textId="77777777" w:rsidR="00907A6D" w:rsidRDefault="00907A6D" w:rsidP="000075FF">
      <w:pPr>
        <w:autoSpaceDE w:val="0"/>
        <w:autoSpaceDN w:val="0"/>
        <w:adjustRightInd w:val="0"/>
        <w:spacing w:after="0"/>
        <w:ind w:left="1440" w:hanging="1440"/>
        <w:rPr>
          <w:ins w:id="20858" w:author="Steve Barbeaux" w:date="2022-10-10T16:18:00Z"/>
          <w:rFonts w:ascii="TimesNewRoman" w:eastAsia="MS Mincho" w:hAnsi="TimesNewRoman" w:cs="TimesNewRoman"/>
          <w:szCs w:val="22"/>
          <w:lang w:eastAsia="ja-JP"/>
        </w:rPr>
        <w:sectPr w:rsidR="00907A6D" w:rsidSect="00907A6D">
          <w:pgSz w:w="15840" w:h="12240" w:orient="landscape" w:code="1"/>
          <w:pgMar w:top="1440" w:right="1440" w:bottom="1440" w:left="1440" w:header="720" w:footer="720" w:gutter="0"/>
          <w:cols w:space="720"/>
          <w:docGrid w:linePitch="360"/>
          <w:sectPrChange w:id="20859" w:author="Steve Barbeaux" w:date="2022-10-10T16:18:00Z">
            <w:sectPr w:rsidR="00907A6D" w:rsidSect="00907A6D">
              <w:pgSz w:w="12240" w:h="15840" w:orient="portrait"/>
              <w:pgMar w:top="1440" w:right="1440" w:bottom="1440" w:left="1440" w:header="720" w:footer="720" w:gutter="0"/>
            </w:sectPr>
          </w:sectPrChange>
        </w:sectPr>
      </w:pPr>
    </w:p>
    <w:p w14:paraId="52B06580" w14:textId="05A95B40" w:rsidR="00DD54B7" w:rsidRDefault="00DD54B7" w:rsidP="000075FF">
      <w:pPr>
        <w:autoSpaceDE w:val="0"/>
        <w:autoSpaceDN w:val="0"/>
        <w:adjustRightInd w:val="0"/>
        <w:spacing w:after="0"/>
        <w:ind w:left="1440" w:hanging="1440"/>
        <w:rPr>
          <w:rFonts w:ascii="TimesNewRoman" w:eastAsia="MS Mincho" w:hAnsi="TimesNewRoman" w:cs="TimesNewRoman"/>
          <w:szCs w:val="22"/>
          <w:lang w:eastAsia="ja-JP"/>
        </w:rPr>
      </w:pPr>
    </w:p>
    <w:p w14:paraId="5432C939" w14:textId="77777777" w:rsidR="00DD54B7" w:rsidRDefault="00DD54B7" w:rsidP="000075FF">
      <w:pPr>
        <w:autoSpaceDE w:val="0"/>
        <w:autoSpaceDN w:val="0"/>
        <w:adjustRightInd w:val="0"/>
        <w:spacing w:after="0"/>
        <w:ind w:left="1440" w:hanging="1440"/>
        <w:rPr>
          <w:rFonts w:ascii="TimesNewRoman" w:eastAsia="MS Mincho" w:hAnsi="TimesNewRoman" w:cs="TimesNewRoman"/>
          <w:szCs w:val="22"/>
          <w:lang w:eastAsia="ja-JP"/>
        </w:rPr>
      </w:pPr>
    </w:p>
    <w:p w14:paraId="249C88F9" w14:textId="77777777" w:rsidR="00DC4287" w:rsidRDefault="00DC4287" w:rsidP="00DD54B7">
      <w:pPr>
        <w:autoSpaceDE w:val="0"/>
        <w:autoSpaceDN w:val="0"/>
        <w:adjustRightInd w:val="0"/>
        <w:spacing w:after="0"/>
        <w:jc w:val="center"/>
        <w:rPr>
          <w:noProof/>
        </w:rPr>
      </w:pPr>
    </w:p>
    <w:p w14:paraId="566EB134" w14:textId="77777777" w:rsidR="00907A6D" w:rsidRDefault="00907A6D">
      <w:pPr>
        <w:autoSpaceDE w:val="0"/>
        <w:autoSpaceDN w:val="0"/>
        <w:adjustRightInd w:val="0"/>
        <w:spacing w:after="0"/>
        <w:jc w:val="center"/>
        <w:rPr>
          <w:ins w:id="20860" w:author="Steve Barbeaux" w:date="2022-10-10T16:20:00Z"/>
          <w:noProof/>
        </w:rPr>
        <w:sectPr w:rsidR="00907A6D" w:rsidSect="00F04F7F">
          <w:pgSz w:w="12240" w:h="15840" w:code="1"/>
          <w:pgMar w:top="1440" w:right="1440" w:bottom="1440" w:left="1440" w:header="720" w:footer="720" w:gutter="0"/>
          <w:cols w:space="720"/>
          <w:docGrid w:linePitch="360"/>
        </w:sectPr>
      </w:pPr>
    </w:p>
    <w:p w14:paraId="31B5FE01" w14:textId="5209305D" w:rsidR="001524BD" w:rsidRDefault="00907A6D">
      <w:pPr>
        <w:autoSpaceDE w:val="0"/>
        <w:autoSpaceDN w:val="0"/>
        <w:adjustRightInd w:val="0"/>
        <w:spacing w:after="0"/>
        <w:jc w:val="center"/>
        <w:rPr>
          <w:rFonts w:ascii="TimesNewRoman" w:eastAsia="MS Mincho" w:hAnsi="TimesNewRoman" w:cs="TimesNewRoman"/>
          <w:szCs w:val="22"/>
          <w:lang w:eastAsia="ja-JP"/>
        </w:rPr>
      </w:pPr>
      <w:r>
        <w:rPr>
          <w:noProof/>
        </w:rPr>
        <w:lastRenderedPageBreak/>
        <mc:AlternateContent>
          <mc:Choice Requires="wps">
            <w:drawing>
              <wp:anchor distT="0" distB="0" distL="114300" distR="114300" simplePos="0" relativeHeight="251662848" behindDoc="0" locked="0" layoutInCell="1" allowOverlap="1" wp14:anchorId="79D85E55" wp14:editId="0248C5C0">
                <wp:simplePos x="0" y="0"/>
                <wp:positionH relativeFrom="column">
                  <wp:posOffset>4660900</wp:posOffset>
                </wp:positionH>
                <wp:positionV relativeFrom="paragraph">
                  <wp:posOffset>535940</wp:posOffset>
                </wp:positionV>
                <wp:extent cx="571500" cy="685800"/>
                <wp:effectExtent l="0" t="0" r="0" b="0"/>
                <wp:wrapNone/>
                <wp:docPr id="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6932E" w14:textId="77777777" w:rsidR="00711944" w:rsidRPr="00D52B30" w:rsidRDefault="00711944" w:rsidP="00FC7D34">
                            <w:pPr>
                              <w:rPr>
                                <w:b/>
                                <w:sz w:val="56"/>
                                <w:szCs w:val="56"/>
                              </w:rPr>
                            </w:pPr>
                            <w:r w:rsidRPr="00D52B30">
                              <w:rPr>
                                <w:b/>
                                <w:sz w:val="56"/>
                                <w:szCs w:val="56"/>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D85E55" id="Text Box 354" o:spid="_x0000_s1039" type="#_x0000_t202" style="position:absolute;left:0;text-align:left;margin-left:367pt;margin-top:42.2pt;width:45pt;height:5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" filled="f" stroked="f">
                <v:textbox>
                  <w:txbxContent>
                    <w:p w14:paraId="76B6932E" w14:textId="77777777" w:rsidR="00711944" w:rsidRPr="00D52B30" w:rsidRDefault="00711944" w:rsidP="00FC7D34">
                      <w:pPr>
                        <w:rPr>
                          <w:b/>
                          <w:sz w:val="56"/>
                          <w:szCs w:val="56"/>
                        </w:rPr>
                      </w:pPr>
                      <w:r w:rsidRPr="00D52B30">
                        <w:rPr>
                          <w:b/>
                          <w:sz w:val="56"/>
                          <w:szCs w:val="56"/>
                        </w:rPr>
                        <w:t>B</w:t>
                      </w:r>
                    </w:p>
                  </w:txbxContent>
                </v:textbox>
              </v:shape>
            </w:pict>
          </mc:Fallback>
        </mc:AlternateContent>
      </w:r>
      <w:r>
        <w:rPr>
          <w:noProof/>
        </w:rPr>
        <mc:AlternateContent>
          <mc:Choice Requires="wps">
            <w:drawing>
              <wp:anchor distT="0" distB="0" distL="114300" distR="114300" simplePos="0" relativeHeight="251661824" behindDoc="0" locked="0" layoutInCell="1" allowOverlap="1" wp14:anchorId="25C566B9" wp14:editId="733BB4E6">
                <wp:simplePos x="0" y="0"/>
                <wp:positionH relativeFrom="column">
                  <wp:posOffset>650875</wp:posOffset>
                </wp:positionH>
                <wp:positionV relativeFrom="paragraph">
                  <wp:posOffset>587375</wp:posOffset>
                </wp:positionV>
                <wp:extent cx="457200" cy="685800"/>
                <wp:effectExtent l="0" t="0" r="0" b="0"/>
                <wp:wrapNone/>
                <wp:docPr id="18"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CD0BF" w14:textId="77777777" w:rsidR="00711944" w:rsidRPr="00D52B30" w:rsidRDefault="00711944" w:rsidP="00FC7D34">
                            <w:pPr>
                              <w:rPr>
                                <w:b/>
                                <w:sz w:val="56"/>
                                <w:szCs w:val="56"/>
                              </w:rPr>
                            </w:pPr>
                            <w:r w:rsidRPr="00D52B30">
                              <w:rPr>
                                <w:b/>
                                <w:sz w:val="56"/>
                                <w:szCs w:val="56"/>
                              </w:rPr>
                              <w:t xml:space="preserve">A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C566B9" id="Text Box 353" o:spid="_x0000_s1040" type="#_x0000_t202" style="position:absolute;left:0;text-align:left;margin-left:51.25pt;margin-top:46.25pt;width:36pt;height:5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" filled="f" stroked="f">
                <v:textbox>
                  <w:txbxContent>
                    <w:p w14:paraId="79ACD0BF" w14:textId="77777777" w:rsidR="00711944" w:rsidRPr="00D52B30" w:rsidRDefault="00711944" w:rsidP="00FC7D34">
                      <w:pPr>
                        <w:rPr>
                          <w:b/>
                          <w:sz w:val="56"/>
                          <w:szCs w:val="56"/>
                        </w:rPr>
                      </w:pPr>
                      <w:r w:rsidRPr="00D52B30">
                        <w:rPr>
                          <w:b/>
                          <w:sz w:val="56"/>
                          <w:szCs w:val="56"/>
                        </w:rPr>
                        <w:t xml:space="preserve">A </w:t>
                      </w:r>
                    </w:p>
                  </w:txbxContent>
                </v:textbox>
              </v:shape>
            </w:pict>
          </mc:Fallback>
        </mc:AlternateContent>
      </w:r>
      <w:del w:id="20861" w:author="Steve Barbeaux" w:date="2022-10-10T16:20:00Z">
        <w:r w:rsidR="0052741D" w:rsidDel="00907A6D">
          <w:rPr>
            <w:noProof/>
          </w:rPr>
          <w:drawing>
            <wp:inline distT="0" distB="0" distL="0" distR="0" wp14:anchorId="6A8663D7" wp14:editId="45DC293A">
              <wp:extent cx="5943600" cy="202198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4644" b="17729"/>
                      <a:stretch/>
                    </pic:blipFill>
                    <pic:spPr bwMode="auto">
                      <a:xfrm>
                        <a:off x="0" y="0"/>
                        <a:ext cx="5943600" cy="2021983"/>
                      </a:xfrm>
                      <a:prstGeom prst="rect">
                        <a:avLst/>
                      </a:prstGeom>
                      <a:ln>
                        <a:noFill/>
                      </a:ln>
                      <a:extLst>
                        <a:ext uri="{53640926-AAD7-44D8-BBD7-CCE9431645EC}">
                          <a14:shadowObscured xmlns:a14="http://schemas.microsoft.com/office/drawing/2010/main"/>
                        </a:ext>
                      </a:extLst>
                    </pic:spPr>
                  </pic:pic>
                </a:graphicData>
              </a:graphic>
            </wp:inline>
          </w:drawing>
        </w:r>
      </w:del>
      <w:ins w:id="20862" w:author="Steve Barbeaux" w:date="2022-10-10T16:20:00Z">
        <w:r>
          <w:rPr>
            <w:noProof/>
          </w:rPr>
          <w:drawing>
            <wp:inline distT="0" distB="0" distL="0" distR="0" wp14:anchorId="20F8FFCD" wp14:editId="466E087C">
              <wp:extent cx="4023360" cy="53574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23360" cy="5357495"/>
                      </a:xfrm>
                      <a:prstGeom prst="rect">
                        <a:avLst/>
                      </a:prstGeom>
                    </pic:spPr>
                  </pic:pic>
                </a:graphicData>
              </a:graphic>
            </wp:inline>
          </w:drawing>
        </w:r>
        <w:r>
          <w:rPr>
            <w:noProof/>
          </w:rPr>
          <w:drawing>
            <wp:inline distT="0" distB="0" distL="0" distR="0" wp14:anchorId="73FA539E" wp14:editId="1EEDAB4B">
              <wp:extent cx="4023360" cy="53574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23360" cy="5357495"/>
                      </a:xfrm>
                      <a:prstGeom prst="rect">
                        <a:avLst/>
                      </a:prstGeom>
                    </pic:spPr>
                  </pic:pic>
                </a:graphicData>
              </a:graphic>
            </wp:inline>
          </w:drawing>
        </w:r>
      </w:ins>
      <w:del w:id="20863" w:author="Steve Barbeaux" w:date="2022-10-10T16:20:00Z">
        <w:r w:rsidR="0052741D" w:rsidDel="00907A6D">
          <w:rPr>
            <w:noProof/>
          </w:rPr>
          <w:drawing>
            <wp:inline distT="0" distB="0" distL="0" distR="0" wp14:anchorId="3FFCCDB8" wp14:editId="42D7C0A8">
              <wp:extent cx="5940527" cy="2562896"/>
              <wp:effectExtent l="0" t="0" r="3175"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4239" b="-157"/>
                      <a:stretch/>
                    </pic:blipFill>
                    <pic:spPr bwMode="auto">
                      <a:xfrm>
                        <a:off x="0" y="0"/>
                        <a:ext cx="5943600" cy="2564222"/>
                      </a:xfrm>
                      <a:prstGeom prst="rect">
                        <a:avLst/>
                      </a:prstGeom>
                      <a:ln>
                        <a:noFill/>
                      </a:ln>
                      <a:extLst>
                        <a:ext uri="{53640926-AAD7-44D8-BBD7-CCE9431645EC}">
                          <a14:shadowObscured xmlns:a14="http://schemas.microsoft.com/office/drawing/2010/main"/>
                        </a:ext>
                      </a:extLst>
                    </pic:spPr>
                  </pic:pic>
                </a:graphicData>
              </a:graphic>
            </wp:inline>
          </w:drawing>
        </w:r>
      </w:del>
      <w:r w:rsidR="00BE1B48" w:rsidRPr="00BE1B48">
        <w:rPr>
          <w:noProof/>
        </w:rPr>
        <w:t xml:space="preserve"> </w:t>
      </w:r>
      <w:r w:rsidR="0052741D" w:rsidRPr="0052741D">
        <w:rPr>
          <w:noProof/>
        </w:rPr>
        <w:t xml:space="preserve"> </w:t>
      </w:r>
    </w:p>
    <w:p w14:paraId="2DDE3D4A" w14:textId="033AEBF9" w:rsidR="00C70CF7" w:rsidRDefault="00C70CF7" w:rsidP="00090530">
      <w:pPr>
        <w:pStyle w:val="Caption"/>
        <w:rPr>
          <w:rFonts w:eastAsia="MS Mincho"/>
          <w:lang w:eastAsia="ja-JP"/>
        </w:rPr>
      </w:pPr>
      <w:r>
        <w:t xml:space="preserve">Figure </w:t>
      </w:r>
      <w:r w:rsidR="00755269">
        <w:t>1A</w:t>
      </w:r>
      <w:r>
        <w:t>.</w:t>
      </w:r>
      <w:r w:rsidR="00200B7D">
        <w:fldChar w:fldCharType="begin"/>
      </w:r>
      <w:r w:rsidR="00EE18B3">
        <w:instrText xml:space="preserve"> seq fig </w:instrText>
      </w:r>
      <w:r w:rsidR="00200B7D">
        <w:fldChar w:fldCharType="separate"/>
      </w:r>
      <w:r w:rsidR="00F87B46">
        <w:rPr>
          <w:noProof/>
        </w:rPr>
        <w:t>19</w:t>
      </w:r>
      <w:r w:rsidR="00200B7D">
        <w:fldChar w:fldCharType="end"/>
      </w:r>
      <w:r>
        <w:tab/>
      </w:r>
      <w:r w:rsidR="00B92ECE">
        <w:t>C</w:t>
      </w:r>
      <w:r w:rsidR="000075FF">
        <w:t>ontour plots of f</w:t>
      </w:r>
      <w:r>
        <w:t xml:space="preserve">ishery </w:t>
      </w:r>
      <w:r w:rsidR="000075FF">
        <w:t>s</w:t>
      </w:r>
      <w:r>
        <w:t xml:space="preserve">electivity </w:t>
      </w:r>
      <w:r>
        <w:rPr>
          <w:rFonts w:eastAsia="MS Mincho"/>
          <w:lang w:eastAsia="ja-JP"/>
        </w:rPr>
        <w:t>by age for AI pollock with</w:t>
      </w:r>
      <w:r w:rsidR="00FC7D34">
        <w:rPr>
          <w:rFonts w:eastAsia="MS Mincho"/>
          <w:lang w:eastAsia="ja-JP"/>
        </w:rPr>
        <w:t xml:space="preserve"> </w:t>
      </w:r>
      <w:r>
        <w:rPr>
          <w:rFonts w:eastAsia="MS Mincho"/>
          <w:lang w:eastAsia="ja-JP"/>
        </w:rPr>
        <w:t xml:space="preserve">bubble plots of </w:t>
      </w:r>
      <w:r w:rsidR="00FC7D34">
        <w:rPr>
          <w:rFonts w:eastAsia="MS Mincho"/>
          <w:lang w:eastAsia="ja-JP"/>
        </w:rPr>
        <w:t xml:space="preserve">(A) </w:t>
      </w:r>
      <w:r w:rsidR="0052741D">
        <w:rPr>
          <w:rFonts w:eastAsia="MS Mincho"/>
          <w:lang w:eastAsia="ja-JP"/>
        </w:rPr>
        <w:t xml:space="preserve">total </w:t>
      </w:r>
      <w:r>
        <w:rPr>
          <w:rFonts w:eastAsia="MS Mincho"/>
          <w:lang w:eastAsia="ja-JP"/>
        </w:rPr>
        <w:t xml:space="preserve">biomass at age and </w:t>
      </w:r>
      <w:r w:rsidR="00FC7D34">
        <w:rPr>
          <w:rFonts w:eastAsia="MS Mincho"/>
          <w:lang w:eastAsia="ja-JP"/>
        </w:rPr>
        <w:t xml:space="preserve">(B) </w:t>
      </w:r>
      <w:r w:rsidR="0052741D">
        <w:rPr>
          <w:rFonts w:eastAsia="MS Mincho"/>
          <w:lang w:eastAsia="ja-JP"/>
        </w:rPr>
        <w:t>catch</w:t>
      </w:r>
      <w:r>
        <w:rPr>
          <w:rFonts w:eastAsia="MS Mincho"/>
          <w:lang w:eastAsia="ja-JP"/>
        </w:rPr>
        <w:t xml:space="preserve"> biomass at age</w:t>
      </w:r>
      <w:r w:rsidR="004D2DD3">
        <w:rPr>
          <w:rFonts w:eastAsia="MS Mincho"/>
          <w:lang w:eastAsia="ja-JP"/>
        </w:rPr>
        <w:t xml:space="preserve"> for the Authors’ preferred Model </w:t>
      </w:r>
      <w:r w:rsidR="00C41A1D">
        <w:rPr>
          <w:rFonts w:eastAsia="MS Mincho"/>
          <w:lang w:eastAsia="ja-JP"/>
        </w:rPr>
        <w:t>1.0</w:t>
      </w:r>
      <w:r>
        <w:rPr>
          <w:rFonts w:eastAsia="MS Mincho"/>
          <w:lang w:eastAsia="ja-JP"/>
        </w:rPr>
        <w:t xml:space="preserve">. Total biomass </w:t>
      </w:r>
      <w:proofErr w:type="gramStart"/>
      <w:r>
        <w:rPr>
          <w:rFonts w:eastAsia="MS Mincho"/>
          <w:lang w:eastAsia="ja-JP"/>
        </w:rPr>
        <w:t>is scaled</w:t>
      </w:r>
      <w:proofErr w:type="gramEnd"/>
      <w:r>
        <w:rPr>
          <w:rFonts w:eastAsia="MS Mincho"/>
          <w:lang w:eastAsia="ja-JP"/>
        </w:rPr>
        <w:t xml:space="preserve"> to 1</w:t>
      </w:r>
      <w:r w:rsidR="0021546B">
        <w:rPr>
          <w:rFonts w:eastAsia="MS Mincho"/>
          <w:lang w:eastAsia="ja-JP"/>
        </w:rPr>
        <w:t>/</w:t>
      </w:r>
      <w:r w:rsidR="0073522D">
        <w:rPr>
          <w:rFonts w:eastAsia="MS Mincho"/>
          <w:lang w:eastAsia="ja-JP"/>
        </w:rPr>
        <w:t>2</w:t>
      </w:r>
      <w:r w:rsidR="00F44D8D">
        <w:rPr>
          <w:rFonts w:eastAsia="MS Mincho"/>
          <w:lang w:eastAsia="ja-JP"/>
        </w:rPr>
        <w:t>0</w:t>
      </w:r>
      <w:r>
        <w:rPr>
          <w:rFonts w:eastAsia="MS Mincho"/>
          <w:lang w:eastAsia="ja-JP"/>
        </w:rPr>
        <w:t xml:space="preserve"> of the catch biomass bubbles.</w:t>
      </w:r>
    </w:p>
    <w:p w14:paraId="293CC616" w14:textId="77777777" w:rsidR="00907A6D" w:rsidRDefault="00907A6D" w:rsidP="00703C89">
      <w:pPr>
        <w:rPr>
          <w:ins w:id="20864" w:author="Steve Barbeaux" w:date="2022-10-10T16:20:00Z"/>
        </w:rPr>
        <w:sectPr w:rsidR="00907A6D" w:rsidSect="00907A6D">
          <w:pgSz w:w="15840" w:h="12240" w:orient="landscape" w:code="1"/>
          <w:pgMar w:top="1440" w:right="1440" w:bottom="1440" w:left="1440" w:header="720" w:footer="720" w:gutter="0"/>
          <w:cols w:space="720"/>
          <w:docGrid w:linePitch="360"/>
          <w:sectPrChange w:id="20865" w:author="Steve Barbeaux" w:date="2022-10-10T16:20:00Z">
            <w:sectPr w:rsidR="00907A6D" w:rsidSect="00907A6D">
              <w:pgSz w:w="12240" w:h="15840" w:orient="portrait"/>
              <w:pgMar w:top="1440" w:right="1440" w:bottom="1440" w:left="1440" w:header="720" w:footer="720" w:gutter="0"/>
            </w:sectPr>
          </w:sectPrChange>
        </w:sectPr>
      </w:pPr>
    </w:p>
    <w:p w14:paraId="41E1F9F4" w14:textId="6F910369" w:rsidR="00703C89" w:rsidRDefault="00703C89" w:rsidP="00703C89"/>
    <w:p w14:paraId="153ED6B7" w14:textId="76ED2AC8" w:rsidR="00E624B5" w:rsidRPr="00AE5229" w:rsidRDefault="0052741D" w:rsidP="00E624B5">
      <w:pPr>
        <w:jc w:val="center"/>
      </w:pPr>
      <w:r w:rsidRPr="0052741D">
        <w:rPr>
          <w:noProof/>
        </w:rPr>
        <w:t xml:space="preserve"> </w:t>
      </w:r>
      <w:del w:id="20866" w:author="Steve Barbeaux" w:date="2022-10-10T16:25:00Z">
        <w:r w:rsidDel="00907A6D">
          <w:rPr>
            <w:noProof/>
          </w:rPr>
          <w:drawing>
            <wp:inline distT="0" distB="0" distL="0" distR="0" wp14:anchorId="1E22BF60" wp14:editId="732DD4D3">
              <wp:extent cx="5518597" cy="2169795"/>
              <wp:effectExtent l="0" t="0" r="635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22993" r="7136" b="3904"/>
                      <a:stretch/>
                    </pic:blipFill>
                    <pic:spPr bwMode="auto">
                      <a:xfrm>
                        <a:off x="0" y="0"/>
                        <a:ext cx="5519457" cy="2170133"/>
                      </a:xfrm>
                      <a:prstGeom prst="rect">
                        <a:avLst/>
                      </a:prstGeom>
                      <a:ln>
                        <a:noFill/>
                      </a:ln>
                      <a:extLst>
                        <a:ext uri="{53640926-AAD7-44D8-BBD7-CCE9431645EC}">
                          <a14:shadowObscured xmlns:a14="http://schemas.microsoft.com/office/drawing/2010/main"/>
                        </a:ext>
                      </a:extLst>
                    </pic:spPr>
                  </pic:pic>
                </a:graphicData>
              </a:graphic>
            </wp:inline>
          </w:drawing>
        </w:r>
      </w:del>
      <w:ins w:id="20867" w:author="Steve Barbeaux" w:date="2022-10-10T16:25:00Z">
        <w:r w:rsidR="00182697">
          <w:rPr>
            <w:noProof/>
          </w:rPr>
          <w:drawing>
            <wp:inline distT="0" distB="0" distL="0" distR="0" wp14:anchorId="038F3CA9" wp14:editId="49BD57AB">
              <wp:extent cx="5400675" cy="250507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21990" r="9134" b="4806"/>
                      <a:stretch/>
                    </pic:blipFill>
                    <pic:spPr bwMode="auto">
                      <a:xfrm>
                        <a:off x="0" y="0"/>
                        <a:ext cx="5400675" cy="2505075"/>
                      </a:xfrm>
                      <a:prstGeom prst="rect">
                        <a:avLst/>
                      </a:prstGeom>
                      <a:ln>
                        <a:noFill/>
                      </a:ln>
                      <a:extLst>
                        <a:ext uri="{53640926-AAD7-44D8-BBD7-CCE9431645EC}">
                          <a14:shadowObscured xmlns:a14="http://schemas.microsoft.com/office/drawing/2010/main"/>
                        </a:ext>
                      </a:extLst>
                    </pic:spPr>
                  </pic:pic>
                </a:graphicData>
              </a:graphic>
            </wp:inline>
          </w:drawing>
        </w:r>
      </w:ins>
    </w:p>
    <w:p w14:paraId="26BFF27D" w14:textId="2CE73897" w:rsidR="00E624B5" w:rsidRDefault="00E624B5" w:rsidP="00090530">
      <w:pPr>
        <w:pStyle w:val="Caption"/>
      </w:pPr>
      <w:r>
        <w:t>Figure 1A.</w:t>
      </w:r>
      <w:r w:rsidR="00200B7D">
        <w:fldChar w:fldCharType="begin"/>
      </w:r>
      <w:r>
        <w:instrText xml:space="preserve"> seq fig </w:instrText>
      </w:r>
      <w:r w:rsidR="00200B7D">
        <w:fldChar w:fldCharType="separate"/>
      </w:r>
      <w:r w:rsidR="00F87B46">
        <w:rPr>
          <w:noProof/>
        </w:rPr>
        <w:t>20</w:t>
      </w:r>
      <w:r w:rsidR="00200B7D">
        <w:fldChar w:fldCharType="end"/>
      </w:r>
      <w:r>
        <w:t>.</w:t>
      </w:r>
      <w:r>
        <w:tab/>
        <w:t>Authors’ preferred model estimates of Aleutian Islands pollock age 1 recruitment. The vertical bars represent the upper and lower 95% confidence bounds. The dotted line is the 1978-</w:t>
      </w:r>
      <w:del w:id="20868" w:author="Steve Barbeaux" w:date="2022-10-10T16:26:00Z">
        <w:r w:rsidR="005E0BCD" w:rsidDel="00182697">
          <w:delText>20</w:delText>
        </w:r>
        <w:r w:rsidR="00704A97" w:rsidDel="00182697">
          <w:delText>17</w:delText>
        </w:r>
        <w:r w:rsidR="005E0BCD" w:rsidDel="00182697">
          <w:delText xml:space="preserve"> </w:delText>
        </w:r>
      </w:del>
      <w:ins w:id="20869" w:author="Steve Barbeaux" w:date="2022-10-10T16:26:00Z">
        <w:r w:rsidR="00182697">
          <w:t>20</w:t>
        </w:r>
        <w:r w:rsidR="00182697">
          <w:t>20</w:t>
        </w:r>
        <w:r w:rsidR="00182697">
          <w:t xml:space="preserve"> </w:t>
        </w:r>
      </w:ins>
      <w:r>
        <w:t>mean age</w:t>
      </w:r>
      <w:r w:rsidR="00FA429A">
        <w:t>-</w:t>
      </w:r>
      <w:r>
        <w:t>1 recruitment.</w:t>
      </w:r>
    </w:p>
    <w:p w14:paraId="2CC66E3E" w14:textId="77777777" w:rsidR="00FC7D34" w:rsidRDefault="00FC7D34" w:rsidP="00FC7D34">
      <w:pPr>
        <w:pStyle w:val="Heading6"/>
      </w:pPr>
    </w:p>
    <w:p w14:paraId="53800947" w14:textId="77777777" w:rsidR="00C70CF7" w:rsidRDefault="00C70CF7" w:rsidP="00C70CF7">
      <w:pPr>
        <w:autoSpaceDE w:val="0"/>
        <w:autoSpaceDN w:val="0"/>
        <w:adjustRightInd w:val="0"/>
        <w:spacing w:after="0"/>
        <w:ind w:left="1440" w:hanging="1440"/>
        <w:jc w:val="center"/>
        <w:rPr>
          <w:rFonts w:ascii="TimesNewRoman" w:eastAsia="MS Mincho" w:hAnsi="TimesNewRoman" w:cs="TimesNewRoman"/>
          <w:szCs w:val="22"/>
          <w:lang w:eastAsia="ja-JP"/>
        </w:rPr>
      </w:pPr>
    </w:p>
    <w:p w14:paraId="71F0D0F1" w14:textId="3A4C43B4" w:rsidR="00D87DB4" w:rsidRDefault="002A2AFD" w:rsidP="00090530">
      <w:pPr>
        <w:autoSpaceDE w:val="0"/>
        <w:autoSpaceDN w:val="0"/>
        <w:adjustRightInd w:val="0"/>
        <w:spacing w:after="0"/>
        <w:jc w:val="center"/>
        <w:rPr>
          <w:rFonts w:ascii="TimesNewRoman" w:eastAsia="MS Mincho" w:hAnsi="TimesNewRoman" w:cs="TimesNewRoman"/>
          <w:noProof/>
          <w:szCs w:val="22"/>
        </w:rPr>
      </w:pPr>
      <w:del w:id="20870" w:author="Steve Barbeaux" w:date="2022-10-10T17:52:00Z">
        <w:r w:rsidDel="00556CF7">
          <w:rPr>
            <w:noProof/>
          </w:rPr>
          <w:drawing>
            <wp:inline distT="0" distB="0" distL="0" distR="0" wp14:anchorId="35AD62AA" wp14:editId="1C37942D">
              <wp:extent cx="5640947" cy="359573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3478" r="5072"/>
                      <a:stretch/>
                    </pic:blipFill>
                    <pic:spPr bwMode="auto">
                      <a:xfrm>
                        <a:off x="0" y="0"/>
                        <a:ext cx="5642122" cy="3596479"/>
                      </a:xfrm>
                      <a:prstGeom prst="rect">
                        <a:avLst/>
                      </a:prstGeom>
                      <a:ln>
                        <a:noFill/>
                      </a:ln>
                      <a:extLst>
                        <a:ext uri="{53640926-AAD7-44D8-BBD7-CCE9431645EC}">
                          <a14:shadowObscured xmlns:a14="http://schemas.microsoft.com/office/drawing/2010/main"/>
                        </a:ext>
                      </a:extLst>
                    </pic:spPr>
                  </pic:pic>
                </a:graphicData>
              </a:graphic>
            </wp:inline>
          </w:drawing>
        </w:r>
      </w:del>
      <w:ins w:id="20871" w:author="Steve Barbeaux" w:date="2022-10-10T18:01:00Z">
        <w:r w:rsidR="00556CF7">
          <w:rPr>
            <w:noProof/>
          </w:rPr>
          <w:drawing>
            <wp:inline distT="0" distB="0" distL="0" distR="0" wp14:anchorId="1ACE32B3" wp14:editId="295082D8">
              <wp:extent cx="5943600" cy="25539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3543"/>
                      <a:stretch/>
                    </pic:blipFill>
                    <pic:spPr bwMode="auto">
                      <a:xfrm>
                        <a:off x="0" y="0"/>
                        <a:ext cx="5943600" cy="2553970"/>
                      </a:xfrm>
                      <a:prstGeom prst="rect">
                        <a:avLst/>
                      </a:prstGeom>
                      <a:ln>
                        <a:noFill/>
                      </a:ln>
                      <a:extLst>
                        <a:ext uri="{53640926-AAD7-44D8-BBD7-CCE9431645EC}">
                          <a14:shadowObscured xmlns:a14="http://schemas.microsoft.com/office/drawing/2010/main"/>
                        </a:ext>
                      </a:extLst>
                    </pic:spPr>
                  </pic:pic>
                </a:graphicData>
              </a:graphic>
            </wp:inline>
          </w:drawing>
        </w:r>
      </w:ins>
    </w:p>
    <w:p w14:paraId="3E8C99D3" w14:textId="1D79DC47" w:rsidR="00D87DB4" w:rsidRDefault="00143FD6" w:rsidP="00090530">
      <w:pPr>
        <w:pStyle w:val="Caption"/>
      </w:pPr>
      <w:r>
        <w:rPr>
          <w:rFonts w:ascii="TimesNewRoman" w:eastAsia="MS Mincho" w:hAnsi="TimesNewRoman" w:cs="TimesNewRoman"/>
          <w:noProof/>
          <w:szCs w:val="22"/>
        </w:rPr>
        <w:t xml:space="preserve"> </w:t>
      </w:r>
      <w:r w:rsidR="00070B63">
        <w:t xml:space="preserve">Figure </w:t>
      </w:r>
      <w:r w:rsidR="00755269">
        <w:t>1A</w:t>
      </w:r>
      <w:r w:rsidR="00070B63">
        <w:t>.</w:t>
      </w:r>
      <w:r w:rsidR="00200B7D">
        <w:fldChar w:fldCharType="begin"/>
      </w:r>
      <w:r w:rsidR="00EE18B3">
        <w:instrText xml:space="preserve"> seq fig </w:instrText>
      </w:r>
      <w:r w:rsidR="00200B7D">
        <w:fldChar w:fldCharType="separate"/>
      </w:r>
      <w:r w:rsidR="00F87B46">
        <w:rPr>
          <w:noProof/>
        </w:rPr>
        <w:t>21</w:t>
      </w:r>
      <w:r w:rsidR="00200B7D">
        <w:fldChar w:fldCharType="end"/>
      </w:r>
      <w:r w:rsidR="00070B63">
        <w:t>.</w:t>
      </w:r>
      <w:r w:rsidR="00FA4946">
        <w:t xml:space="preserve"> </w:t>
      </w:r>
      <w:r w:rsidR="00070B63">
        <w:t xml:space="preserve">Aleutian Islands pollock spawning biomass relative to </w:t>
      </w:r>
      <w:proofErr w:type="spellStart"/>
      <w:r w:rsidR="00254438" w:rsidRPr="00254438">
        <w:rPr>
          <w:i/>
        </w:rPr>
        <w:t>B</w:t>
      </w:r>
      <w:r w:rsidR="00F44D8D">
        <w:rPr>
          <w:i/>
          <w:vertAlign w:val="subscript"/>
        </w:rPr>
        <w:t>msy</w:t>
      </w:r>
      <w:proofErr w:type="spellEnd"/>
      <w:r w:rsidR="00F44D8D">
        <w:rPr>
          <w:i/>
          <w:vertAlign w:val="subscript"/>
        </w:rPr>
        <w:t xml:space="preserve"> </w:t>
      </w:r>
      <w:r w:rsidR="00070B63">
        <w:t xml:space="preserve">and full-selection fishing mortality relative to </w:t>
      </w:r>
      <w:proofErr w:type="spellStart"/>
      <w:r w:rsidR="00254438" w:rsidRPr="00254438">
        <w:rPr>
          <w:i/>
        </w:rPr>
        <w:t>F</w:t>
      </w:r>
      <w:r w:rsidR="00F44D8D">
        <w:rPr>
          <w:i/>
          <w:vertAlign w:val="subscript"/>
        </w:rPr>
        <w:t>msy</w:t>
      </w:r>
      <w:proofErr w:type="spellEnd"/>
      <w:r w:rsidR="00070B63">
        <w:t xml:space="preserve"> (1978-</w:t>
      </w:r>
      <w:del w:id="20872" w:author="Steve Barbeaux" w:date="2022-10-10T17:52:00Z">
        <w:r w:rsidR="00C41A1D" w:rsidDel="00556CF7">
          <w:delText>201</w:delText>
        </w:r>
        <w:r w:rsidR="00DC4287" w:rsidDel="00556CF7">
          <w:delText>8</w:delText>
        </w:r>
      </w:del>
      <w:ins w:id="20873" w:author="Steve Barbeaux" w:date="2022-10-10T17:52:00Z">
        <w:r w:rsidR="00556CF7">
          <w:t>20</w:t>
        </w:r>
        <w:r w:rsidR="00556CF7">
          <w:t>2</w:t>
        </w:r>
      </w:ins>
      <w:ins w:id="20874" w:author="Steve Barbeaux" w:date="2022-10-10T17:53:00Z">
        <w:r w:rsidR="00556CF7">
          <w:t>4</w:t>
        </w:r>
      </w:ins>
      <w:r w:rsidR="00070B63">
        <w:t xml:space="preserve">). The ratio of fishing mortality to </w:t>
      </w:r>
      <w:proofErr w:type="spellStart"/>
      <w:r w:rsidR="00254438" w:rsidRPr="00254438">
        <w:rPr>
          <w:i/>
        </w:rPr>
        <w:t>F</w:t>
      </w:r>
      <w:r w:rsidR="00F44D8D">
        <w:rPr>
          <w:i/>
          <w:vertAlign w:val="subscript"/>
        </w:rPr>
        <w:t>msy</w:t>
      </w:r>
      <w:proofErr w:type="spellEnd"/>
      <w:r w:rsidR="00070B63">
        <w:t xml:space="preserve"> </w:t>
      </w:r>
      <w:proofErr w:type="gramStart"/>
      <w:r w:rsidR="00070B63">
        <w:t>is calculated</w:t>
      </w:r>
      <w:proofErr w:type="gramEnd"/>
      <w:r w:rsidR="00070B63">
        <w:t xml:space="preserve"> using the estimated selectivity pattern in that year.</w:t>
      </w:r>
      <w:r w:rsidR="00F44D8D">
        <w:t xml:space="preserve"> </w:t>
      </w:r>
      <w:del w:id="20875" w:author="Steve Barbeaux" w:date="2022-10-10T18:01:00Z">
        <w:r w:rsidR="00F44D8D" w:rsidDel="00556CF7">
          <w:delText xml:space="preserve">Color </w:delText>
        </w:r>
        <w:r w:rsidR="006A5031" w:rsidDel="00556CF7">
          <w:delText xml:space="preserve">is </w:delText>
        </w:r>
        <w:r w:rsidR="00F44D8D" w:rsidDel="00556CF7">
          <w:delText>scaled relative</w:delText>
        </w:r>
        <w:r w:rsidR="006A5031" w:rsidDel="00556CF7">
          <w:delText xml:space="preserve"> to</w:delText>
        </w:r>
        <w:r w:rsidR="00F44D8D" w:rsidDel="00556CF7">
          <w:delText xml:space="preserve"> density of points in the region from high orange to low blue.</w:delText>
        </w:r>
        <w:r w:rsidR="00381FFC" w:rsidDel="00556CF7">
          <w:delText xml:space="preserve"> </w:delText>
        </w:r>
      </w:del>
      <w:r w:rsidR="002A2AFD">
        <w:t>202</w:t>
      </w:r>
      <w:del w:id="20876" w:author="Steve Barbeaux" w:date="2022-10-10T17:52:00Z">
        <w:r w:rsidR="002A2AFD" w:rsidDel="00556CF7">
          <w:delText>1</w:delText>
        </w:r>
      </w:del>
      <w:ins w:id="20877" w:author="Steve Barbeaux" w:date="2022-10-10T17:52:00Z">
        <w:r w:rsidR="00556CF7">
          <w:t>3</w:t>
        </w:r>
      </w:ins>
      <w:ins w:id="20878" w:author="Steve Barbeaux" w:date="2022-10-10T17:53:00Z">
        <w:r w:rsidR="00556CF7">
          <w:t xml:space="preserve"> and 2024</w:t>
        </w:r>
      </w:ins>
      <w:r w:rsidR="002A2AFD">
        <w:t xml:space="preserve"> </w:t>
      </w:r>
      <w:del w:id="20879" w:author="Steve Barbeaux" w:date="2022-10-10T17:53:00Z">
        <w:r w:rsidR="009D3E92" w:rsidDel="00556CF7">
          <w:delText>is</w:delText>
        </w:r>
      </w:del>
      <w:ins w:id="20880" w:author="Steve Barbeaux" w:date="2022-10-10T17:53:00Z">
        <w:r w:rsidR="00556CF7">
          <w:t>are</w:t>
        </w:r>
      </w:ins>
      <w:r w:rsidR="00381FFC">
        <w:t xml:space="preserve"> plotted with catch assumed to be at </w:t>
      </w:r>
      <w:r w:rsidR="002A2AFD">
        <w:t>the 5-year average</w:t>
      </w:r>
      <w:r w:rsidR="00381FFC">
        <w:t xml:space="preserve"> (</w:t>
      </w:r>
      <w:r w:rsidR="00C770DF">
        <w:t xml:space="preserve">Alternative </w:t>
      </w:r>
      <w:r w:rsidR="002A2AFD">
        <w:t>3</w:t>
      </w:r>
      <w:r w:rsidR="00381FFC">
        <w:t xml:space="preserve">). </w:t>
      </w:r>
    </w:p>
    <w:p w14:paraId="32F5F943" w14:textId="77777777" w:rsidR="00D87DB4" w:rsidRDefault="00D87DB4">
      <w:pPr>
        <w:autoSpaceDE w:val="0"/>
        <w:autoSpaceDN w:val="0"/>
        <w:adjustRightInd w:val="0"/>
        <w:spacing w:after="0"/>
        <w:ind w:left="1440" w:hanging="1440"/>
      </w:pPr>
    </w:p>
    <w:p w14:paraId="21684F5E" w14:textId="535C4FDC" w:rsidR="00D87DB4" w:rsidRDefault="00902FB5" w:rsidP="00090530">
      <w:pPr>
        <w:jc w:val="center"/>
        <w:rPr>
          <w:noProof/>
        </w:rPr>
      </w:pPr>
      <w:r w:rsidRPr="00902FB5">
        <w:rPr>
          <w:noProof/>
        </w:rPr>
        <w:lastRenderedPageBreak/>
        <w:t xml:space="preserve"> </w:t>
      </w:r>
      <w:del w:id="20881" w:author="Steve Barbeaux" w:date="2022-10-10T18:02:00Z">
        <w:r w:rsidDel="00556CF7">
          <w:rPr>
            <w:noProof/>
          </w:rPr>
          <w:drawing>
            <wp:inline distT="0" distB="0" distL="0" distR="0" wp14:anchorId="19B23C82" wp14:editId="4D766DBA">
              <wp:extent cx="5763296" cy="1955165"/>
              <wp:effectExtent l="0" t="0" r="889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3896" r="3031"/>
                      <a:stretch/>
                    </pic:blipFill>
                    <pic:spPr bwMode="auto">
                      <a:xfrm>
                        <a:off x="0" y="0"/>
                        <a:ext cx="5763482" cy="1955228"/>
                      </a:xfrm>
                      <a:prstGeom prst="rect">
                        <a:avLst/>
                      </a:prstGeom>
                      <a:ln>
                        <a:noFill/>
                      </a:ln>
                      <a:extLst>
                        <a:ext uri="{53640926-AAD7-44D8-BBD7-CCE9431645EC}">
                          <a14:shadowObscured xmlns:a14="http://schemas.microsoft.com/office/drawing/2010/main"/>
                        </a:ext>
                      </a:extLst>
                    </pic:spPr>
                  </pic:pic>
                </a:graphicData>
              </a:graphic>
            </wp:inline>
          </w:drawing>
        </w:r>
      </w:del>
      <w:ins w:id="20882" w:author="Steve Barbeaux" w:date="2022-10-10T18:02:00Z">
        <w:r w:rsidR="00556CF7">
          <w:rPr>
            <w:noProof/>
          </w:rPr>
          <w:drawing>
            <wp:inline distT="0" distB="0" distL="0" distR="0" wp14:anchorId="17709C37" wp14:editId="05ADE601">
              <wp:extent cx="5943600" cy="53346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0111"/>
                      <a:stretch/>
                    </pic:blipFill>
                    <pic:spPr bwMode="auto">
                      <a:xfrm>
                        <a:off x="0" y="0"/>
                        <a:ext cx="5943600" cy="5334635"/>
                      </a:xfrm>
                      <a:prstGeom prst="rect">
                        <a:avLst/>
                      </a:prstGeom>
                      <a:ln>
                        <a:noFill/>
                      </a:ln>
                      <a:extLst>
                        <a:ext uri="{53640926-AAD7-44D8-BBD7-CCE9431645EC}">
                          <a14:shadowObscured xmlns:a14="http://schemas.microsoft.com/office/drawing/2010/main"/>
                        </a:ext>
                      </a:extLst>
                    </pic:spPr>
                  </pic:pic>
                </a:graphicData>
              </a:graphic>
            </wp:inline>
          </w:drawing>
        </w:r>
      </w:ins>
      <w:r w:rsidR="00CF4AB5">
        <w:rPr>
          <w:noProof/>
        </w:rPr>
        <w:t xml:space="preserve"> </w:t>
      </w:r>
    </w:p>
    <w:p w14:paraId="39B97C53" w14:textId="4A01796F" w:rsidR="00D87DB4" w:rsidRDefault="0006744B" w:rsidP="00090530">
      <w:pPr>
        <w:pStyle w:val="Caption"/>
      </w:pPr>
      <w:r>
        <w:rPr>
          <w:noProof/>
        </w:rPr>
        <w:t xml:space="preserve"> </w:t>
      </w:r>
      <w:r w:rsidR="00604210">
        <w:t xml:space="preserve">Figure </w:t>
      </w:r>
      <w:r w:rsidR="00755269">
        <w:t>1A</w:t>
      </w:r>
      <w:r w:rsidR="00604210">
        <w:t>.</w:t>
      </w:r>
      <w:r w:rsidR="00200B7D">
        <w:fldChar w:fldCharType="begin"/>
      </w:r>
      <w:r w:rsidR="00EE18B3">
        <w:instrText xml:space="preserve"> seq fig </w:instrText>
      </w:r>
      <w:r w:rsidR="00200B7D">
        <w:fldChar w:fldCharType="separate"/>
      </w:r>
      <w:r w:rsidR="00F87B46">
        <w:rPr>
          <w:noProof/>
        </w:rPr>
        <w:t>22</w:t>
      </w:r>
      <w:r w:rsidR="00200B7D">
        <w:fldChar w:fldCharType="end"/>
      </w:r>
      <w:r w:rsidR="00604210">
        <w:t>.</w:t>
      </w:r>
      <w:ins w:id="20883" w:author="Steve Barbeaux" w:date="2022-10-10T18:02:00Z">
        <w:r w:rsidR="005C4870">
          <w:t xml:space="preserve">  </w:t>
        </w:r>
      </w:ins>
      <w:del w:id="20884" w:author="Steve Barbeaux" w:date="2022-10-10T18:02:00Z">
        <w:r w:rsidR="00604210" w:rsidDel="005C4870">
          <w:tab/>
        </w:r>
      </w:del>
      <w:r w:rsidR="00604210">
        <w:t xml:space="preserve">Aleutian Islands pollock </w:t>
      </w:r>
      <w:r w:rsidR="00E54DF5">
        <w:t>ra</w:t>
      </w:r>
      <w:r w:rsidR="00F76534">
        <w:t xml:space="preserve">tio of </w:t>
      </w:r>
      <w:r w:rsidR="00743D02">
        <w:t xml:space="preserve">spawning </w:t>
      </w:r>
      <w:r w:rsidR="00F76534">
        <w:t xml:space="preserve">biomass with fishing </w:t>
      </w:r>
      <w:r w:rsidR="006A5031">
        <w:t>relative to</w:t>
      </w:r>
      <w:r w:rsidR="00F76534">
        <w:t xml:space="preserve"> </w:t>
      </w:r>
      <w:r w:rsidR="00743D02">
        <w:t>spawning</w:t>
      </w:r>
      <w:r w:rsidR="00F76534">
        <w:t xml:space="preserve"> biomass without fishing</w:t>
      </w:r>
      <w:r w:rsidR="00604210">
        <w:t xml:space="preserve"> for </w:t>
      </w:r>
      <w:r w:rsidR="00033D6A">
        <w:t>the</w:t>
      </w:r>
      <w:r w:rsidR="006F2C53">
        <w:t xml:space="preserve"> authors’ preferred</w:t>
      </w:r>
      <w:r w:rsidR="00033D6A">
        <w:t xml:space="preserve"> mode</w:t>
      </w:r>
      <w:r w:rsidR="00743D02">
        <w:t>l</w:t>
      </w:r>
      <w:r w:rsidR="00466A48">
        <w:t xml:space="preserve"> with 95% confidence interval</w:t>
      </w:r>
      <w:r w:rsidR="00604210">
        <w:t>.</w:t>
      </w:r>
    </w:p>
    <w:p w14:paraId="1BE35851" w14:textId="2F58219D" w:rsidR="00B249F0" w:rsidRDefault="00F11B09" w:rsidP="00B249F0">
      <w:pPr>
        <w:ind w:left="1440" w:hanging="1440"/>
        <w:rPr>
          <w:noProof/>
        </w:rPr>
      </w:pPr>
      <w:del w:id="20885" w:author="Steve Barbeaux" w:date="2022-10-10T18:30:00Z">
        <w:r w:rsidDel="00B32A10">
          <w:rPr>
            <w:noProof/>
          </w:rPr>
          <w:lastRenderedPageBreak/>
          <w:drawing>
            <wp:inline distT="0" distB="0" distL="0" distR="0" wp14:anchorId="4252B35D" wp14:editId="1795F6E9">
              <wp:extent cx="5943600" cy="28854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85440"/>
                      </a:xfrm>
                      <a:prstGeom prst="rect">
                        <a:avLst/>
                      </a:prstGeom>
                    </pic:spPr>
                  </pic:pic>
                </a:graphicData>
              </a:graphic>
            </wp:inline>
          </w:drawing>
        </w:r>
      </w:del>
      <w:ins w:id="20886" w:author="Steve Barbeaux" w:date="2022-10-10T18:30:00Z">
        <w:r w:rsidR="00B32A10">
          <w:rPr>
            <w:noProof/>
          </w:rPr>
          <w:drawing>
            <wp:inline distT="0" distB="0" distL="0" distR="0" wp14:anchorId="630E4153" wp14:editId="2F790B67">
              <wp:extent cx="5943600" cy="26206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1286"/>
                      <a:stretch/>
                    </pic:blipFill>
                    <pic:spPr bwMode="auto">
                      <a:xfrm>
                        <a:off x="0" y="0"/>
                        <a:ext cx="5943600" cy="2620645"/>
                      </a:xfrm>
                      <a:prstGeom prst="rect">
                        <a:avLst/>
                      </a:prstGeom>
                      <a:ln>
                        <a:noFill/>
                      </a:ln>
                      <a:extLst>
                        <a:ext uri="{53640926-AAD7-44D8-BBD7-CCE9431645EC}">
                          <a14:shadowObscured xmlns:a14="http://schemas.microsoft.com/office/drawing/2010/main"/>
                        </a:ext>
                      </a:extLst>
                    </pic:spPr>
                  </pic:pic>
                </a:graphicData>
              </a:graphic>
            </wp:inline>
          </w:drawing>
        </w:r>
      </w:ins>
    </w:p>
    <w:p w14:paraId="7BBFDEEF" w14:textId="4C6E2EF8" w:rsidR="00B249F0" w:rsidRDefault="00B249F0" w:rsidP="00090530">
      <w:pPr>
        <w:pStyle w:val="Caption"/>
      </w:pPr>
      <w:r>
        <w:rPr>
          <w:noProof/>
        </w:rPr>
        <w:t xml:space="preserve"> </w:t>
      </w:r>
      <w:r>
        <w:t>Figure 1A.</w:t>
      </w:r>
      <w:r w:rsidR="00200B7D">
        <w:fldChar w:fldCharType="begin"/>
      </w:r>
      <w:r>
        <w:instrText xml:space="preserve"> seq fig </w:instrText>
      </w:r>
      <w:r w:rsidR="00200B7D">
        <w:fldChar w:fldCharType="separate"/>
      </w:r>
      <w:r w:rsidR="00F87B46">
        <w:rPr>
          <w:noProof/>
        </w:rPr>
        <w:t>23</w:t>
      </w:r>
      <w:r w:rsidR="00200B7D">
        <w:fldChar w:fldCharType="end"/>
      </w:r>
      <w:r>
        <w:tab/>
        <w:t xml:space="preserve">Retrospective analysis for Authors’ preferred Model </w:t>
      </w:r>
      <w:r w:rsidR="00C41A1D">
        <w:t>1</w:t>
      </w:r>
      <w:r w:rsidR="0011473C">
        <w:t>5.1</w:t>
      </w:r>
      <w:r w:rsidR="00732C3B">
        <w:t xml:space="preserve"> </w:t>
      </w:r>
      <w:r>
        <w:t xml:space="preserve">with data for the previous 10 years </w:t>
      </w:r>
      <w:proofErr w:type="gramStart"/>
      <w:r>
        <w:t>being</w:t>
      </w:r>
      <w:ins w:id="20887" w:author="Steve Barbeaux" w:date="2022-10-10T18:13:00Z">
        <w:r w:rsidR="0097640E">
          <w:t xml:space="preserve"> </w:t>
        </w:r>
      </w:ins>
      <w:del w:id="20888" w:author="Steve Barbeaux" w:date="2022-10-10T18:13:00Z">
        <w:r w:rsidDel="0097640E">
          <w:delText xml:space="preserve"> </w:delText>
        </w:r>
      </w:del>
      <w:r>
        <w:t>systematically removed</w:t>
      </w:r>
      <w:proofErr w:type="gramEnd"/>
      <w:r>
        <w:t xml:space="preserve"> from the model. Black dashed line is the </w:t>
      </w:r>
      <w:del w:id="20889" w:author="Steve Barbeaux" w:date="2022-10-10T18:05:00Z">
        <w:r w:rsidR="00F11B09" w:rsidDel="00173C4E">
          <w:delText xml:space="preserve">2020 </w:delText>
        </w:r>
      </w:del>
      <w:ins w:id="20890" w:author="Steve Barbeaux" w:date="2022-10-10T18:05:00Z">
        <w:r w:rsidR="00173C4E">
          <w:t>202</w:t>
        </w:r>
        <w:r w:rsidR="00173C4E">
          <w:t>2</w:t>
        </w:r>
        <w:r w:rsidR="00173C4E">
          <w:t xml:space="preserve"> </w:t>
        </w:r>
      </w:ins>
      <w:r>
        <w:t xml:space="preserve">Model </w:t>
      </w:r>
      <w:r w:rsidR="00C41A1D">
        <w:t>1</w:t>
      </w:r>
      <w:r w:rsidR="0011473C">
        <w:t>5</w:t>
      </w:r>
      <w:r w:rsidR="00C41A1D">
        <w:t>.</w:t>
      </w:r>
      <w:r w:rsidR="0011473C">
        <w:t>1</w:t>
      </w:r>
      <w:r>
        <w:t xml:space="preserve"> estimate, the red dotted lines are the 95% confidence intervals calculated as ±1.96×standard deviation. </w:t>
      </w:r>
    </w:p>
    <w:p w14:paraId="0AD869EB" w14:textId="77777777" w:rsidR="00D87DB4" w:rsidRDefault="00D87DB4">
      <w:pPr>
        <w:ind w:left="1440" w:hanging="1440"/>
        <w:jc w:val="center"/>
      </w:pPr>
    </w:p>
    <w:p w14:paraId="2B640FD9" w14:textId="782A04FA" w:rsidR="00D87DB4" w:rsidRDefault="005C4870">
      <w:pPr>
        <w:jc w:val="center"/>
      </w:pPr>
      <w:ins w:id="20891" w:author="Steve Barbeaux" w:date="2022-10-10T18:03:00Z">
        <w:r>
          <w:rPr>
            <w:noProof/>
          </w:rPr>
          <w:drawing>
            <wp:inline distT="0" distB="0" distL="0" distR="0" wp14:anchorId="0C7C664D" wp14:editId="7D1A3FF9">
              <wp:extent cx="5943600" cy="318845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188456"/>
                      </a:xfrm>
                      <a:prstGeom prst="rect">
                        <a:avLst/>
                      </a:prstGeom>
                      <a:noFill/>
                    </pic:spPr>
                  </pic:pic>
                </a:graphicData>
              </a:graphic>
            </wp:inline>
          </w:drawing>
        </w:r>
      </w:ins>
      <w:r w:rsidR="00143FD6">
        <w:rPr>
          <w:noProof/>
        </w:rPr>
        <w:t xml:space="preserve"> </w:t>
      </w:r>
    </w:p>
    <w:p w14:paraId="38C0C981" w14:textId="77777777" w:rsidR="00F3353F" w:rsidRDefault="00F3353F" w:rsidP="007E1564">
      <w:pPr>
        <w:jc w:val="center"/>
      </w:pPr>
    </w:p>
    <w:p w14:paraId="56FF3340" w14:textId="73152B44" w:rsidR="00A226BE" w:rsidRPr="00265A11" w:rsidDel="005C4870" w:rsidRDefault="002854AF" w:rsidP="007E1564">
      <w:pPr>
        <w:jc w:val="center"/>
        <w:rPr>
          <w:del w:id="20892" w:author="Steve Barbeaux" w:date="2022-10-10T18:03:00Z"/>
        </w:rPr>
      </w:pPr>
      <w:del w:id="20893" w:author="Steve Barbeaux" w:date="2022-10-10T18:03:00Z">
        <w:r w:rsidDel="005C4870">
          <w:rPr>
            <w:noProof/>
          </w:rPr>
          <w:drawing>
            <wp:inline distT="0" distB="0" distL="0" distR="0" wp14:anchorId="551403F9" wp14:editId="0BC0E67C">
              <wp:extent cx="5943600" cy="319125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191256"/>
                      </a:xfrm>
                      <a:prstGeom prst="rect">
                        <a:avLst/>
                      </a:prstGeom>
                      <a:noFill/>
                    </pic:spPr>
                  </pic:pic>
                </a:graphicData>
              </a:graphic>
            </wp:inline>
          </w:drawing>
        </w:r>
      </w:del>
    </w:p>
    <w:p w14:paraId="175E12D7" w14:textId="74E70CF8" w:rsidR="00D87DB4" w:rsidRDefault="00A226BE" w:rsidP="00090530">
      <w:pPr>
        <w:pStyle w:val="Caption"/>
      </w:pPr>
      <w:r>
        <w:t xml:space="preserve">Figure </w:t>
      </w:r>
      <w:r w:rsidR="00755269">
        <w:t>1A</w:t>
      </w:r>
      <w:r>
        <w:t>.</w:t>
      </w:r>
      <w:r w:rsidR="00200B7D">
        <w:fldChar w:fldCharType="begin"/>
      </w:r>
      <w:r w:rsidR="00EE18B3">
        <w:instrText xml:space="preserve"> seq fig </w:instrText>
      </w:r>
      <w:r w:rsidR="00200B7D">
        <w:fldChar w:fldCharType="separate"/>
      </w:r>
      <w:r w:rsidR="00F87B46">
        <w:rPr>
          <w:noProof/>
        </w:rPr>
        <w:t>24</w:t>
      </w:r>
      <w:r w:rsidR="00200B7D">
        <w:fldChar w:fldCharType="end"/>
      </w:r>
      <w:r>
        <w:tab/>
      </w:r>
      <w:r w:rsidR="008B0D9D">
        <w:t xml:space="preserve">Authors’ preferred Model </w:t>
      </w:r>
      <w:r w:rsidR="00823DAC">
        <w:t>15.</w:t>
      </w:r>
      <w:r w:rsidR="00C41A1D">
        <w:t>1</w:t>
      </w:r>
      <w:r w:rsidR="0011473C">
        <w:t xml:space="preserve"> </w:t>
      </w:r>
      <w:r w:rsidR="008B0D9D">
        <w:t>p</w:t>
      </w:r>
      <w:r>
        <w:t xml:space="preserve">rojected catch for </w:t>
      </w:r>
      <w:r w:rsidR="00254438" w:rsidRPr="00254438">
        <w:rPr>
          <w:i/>
        </w:rPr>
        <w:t>F</w:t>
      </w:r>
      <w:r w:rsidRPr="00641568">
        <w:rPr>
          <w:szCs w:val="22"/>
          <w:vertAlign w:val="subscript"/>
        </w:rPr>
        <w:t>40</w:t>
      </w:r>
      <w:proofErr w:type="gramStart"/>
      <w:r w:rsidRPr="00641568">
        <w:rPr>
          <w:szCs w:val="22"/>
          <w:vertAlign w:val="subscript"/>
        </w:rPr>
        <w:t xml:space="preserve">% </w:t>
      </w:r>
      <w:r w:rsidR="0006744B">
        <w:t>,</w:t>
      </w:r>
      <w:proofErr w:type="gramEnd"/>
      <w:r w:rsidR="0006744B">
        <w:t xml:space="preserve"> Alternative 3 (average </w:t>
      </w:r>
      <w:r w:rsidR="0006744B" w:rsidRPr="00732C3B">
        <w:rPr>
          <w:i/>
        </w:rPr>
        <w:t>F</w:t>
      </w:r>
      <w:r w:rsidR="0006744B">
        <w:t>), a</w:t>
      </w:r>
      <w:r>
        <w:t>nd Alternative 8</w:t>
      </w:r>
      <w:r w:rsidR="0006744B">
        <w:t xml:space="preserve"> (19,000t)</w:t>
      </w:r>
      <w:r w:rsidR="00C43270" w:rsidRPr="00C43270">
        <w:rPr>
          <w:i/>
        </w:rPr>
        <w:t xml:space="preserve"> </w:t>
      </w:r>
      <w:r>
        <w:t>ABC scenarios</w:t>
      </w:r>
      <w:r w:rsidR="00203A33">
        <w:t>.</w:t>
      </w:r>
    </w:p>
    <w:p w14:paraId="0F058DDC" w14:textId="0F1A122B" w:rsidR="00C70CF7" w:rsidRPr="00203A33" w:rsidRDefault="005C4870" w:rsidP="007E1564">
      <w:pPr>
        <w:jc w:val="center"/>
      </w:pPr>
      <w:ins w:id="20894" w:author="Steve Barbeaux" w:date="2022-10-10T18:04:00Z">
        <w:r>
          <w:rPr>
            <w:noProof/>
          </w:rPr>
          <w:lastRenderedPageBreak/>
          <w:drawing>
            <wp:inline distT="0" distB="0" distL="0" distR="0" wp14:anchorId="1019FAA8" wp14:editId="54C5FB67">
              <wp:extent cx="5943600" cy="318845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3188456"/>
                      </a:xfrm>
                      <a:prstGeom prst="rect">
                        <a:avLst/>
                      </a:prstGeom>
                      <a:noFill/>
                    </pic:spPr>
                  </pic:pic>
                </a:graphicData>
              </a:graphic>
            </wp:inline>
          </w:drawing>
        </w:r>
      </w:ins>
      <w:del w:id="20895" w:author="Steve Barbeaux" w:date="2022-10-10T18:04:00Z">
        <w:r w:rsidR="002854AF" w:rsidDel="005C4870">
          <w:rPr>
            <w:noProof/>
          </w:rPr>
          <w:drawing>
            <wp:inline distT="0" distB="0" distL="0" distR="0" wp14:anchorId="40842B0D" wp14:editId="71E96DC1">
              <wp:extent cx="5943600" cy="319125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3191256"/>
                      </a:xfrm>
                      <a:prstGeom prst="rect">
                        <a:avLst/>
                      </a:prstGeom>
                      <a:noFill/>
                    </pic:spPr>
                  </pic:pic>
                </a:graphicData>
              </a:graphic>
            </wp:inline>
          </w:drawing>
        </w:r>
      </w:del>
    </w:p>
    <w:p w14:paraId="631FFCE6" w14:textId="39B4698B" w:rsidR="0006744B" w:rsidRDefault="00C70CF7" w:rsidP="00090530">
      <w:pPr>
        <w:pStyle w:val="Caption"/>
      </w:pPr>
      <w:r>
        <w:t xml:space="preserve">Figure </w:t>
      </w:r>
      <w:r w:rsidR="00755269">
        <w:t>1A</w:t>
      </w:r>
      <w:r>
        <w:t>.</w:t>
      </w:r>
      <w:r w:rsidR="00200B7D">
        <w:fldChar w:fldCharType="begin"/>
      </w:r>
      <w:r w:rsidR="00EE18B3">
        <w:instrText xml:space="preserve"> seq fig </w:instrText>
      </w:r>
      <w:r w:rsidR="00200B7D">
        <w:fldChar w:fldCharType="separate"/>
      </w:r>
      <w:r w:rsidR="00F87B46">
        <w:rPr>
          <w:noProof/>
        </w:rPr>
        <w:t>25</w:t>
      </w:r>
      <w:r w:rsidR="00200B7D">
        <w:fldChar w:fldCharType="end"/>
      </w:r>
      <w:r>
        <w:tab/>
      </w:r>
      <w:r w:rsidR="008B0D9D">
        <w:t xml:space="preserve">Authors’ preferred Model </w:t>
      </w:r>
      <w:r w:rsidR="00823DAC">
        <w:t>15.</w:t>
      </w:r>
      <w:r w:rsidR="00C41A1D">
        <w:t>1</w:t>
      </w:r>
      <w:r w:rsidR="00823DAC">
        <w:t xml:space="preserve"> </w:t>
      </w:r>
      <w:r w:rsidR="008B0D9D">
        <w:t>projected</w:t>
      </w:r>
      <w:r>
        <w:t xml:space="preserve"> spawning biomass for </w:t>
      </w:r>
      <w:proofErr w:type="gramStart"/>
      <w:r w:rsidR="00254438" w:rsidRPr="00254438">
        <w:rPr>
          <w:i/>
        </w:rPr>
        <w:t>F</w:t>
      </w:r>
      <w:r w:rsidRPr="00641568">
        <w:rPr>
          <w:szCs w:val="22"/>
          <w:vertAlign w:val="subscript"/>
        </w:rPr>
        <w:t>40%</w:t>
      </w:r>
      <w:proofErr w:type="gramEnd"/>
      <w:r w:rsidRPr="00641568">
        <w:rPr>
          <w:szCs w:val="22"/>
          <w:vertAlign w:val="subscript"/>
        </w:rPr>
        <w:t xml:space="preserve"> </w:t>
      </w:r>
      <w:r w:rsidR="0006744B">
        <w:t xml:space="preserve">Alternative 3 (average </w:t>
      </w:r>
      <w:r w:rsidR="0006744B" w:rsidRPr="00732C3B">
        <w:rPr>
          <w:i/>
        </w:rPr>
        <w:t>F</w:t>
      </w:r>
      <w:r w:rsidR="0006744B">
        <w:t>), and Alternative 8 (19,000t) ABC scenarios.</w:t>
      </w:r>
    </w:p>
    <w:p w14:paraId="77897134" w14:textId="1F520260" w:rsidR="00C70CF7" w:rsidRPr="00265A11" w:rsidRDefault="002854AF" w:rsidP="007E1564">
      <w:pPr>
        <w:ind w:left="1440" w:hanging="1440"/>
        <w:jc w:val="center"/>
      </w:pPr>
      <w:del w:id="20896" w:author="Steve Barbeaux" w:date="2022-10-10T18:04:00Z">
        <w:r w:rsidDel="005C4870">
          <w:rPr>
            <w:noProof/>
          </w:rPr>
          <w:drawing>
            <wp:inline distT="0" distB="0" distL="0" distR="0" wp14:anchorId="32E435E0" wp14:editId="28B1AE18">
              <wp:extent cx="5943600" cy="325526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255264"/>
                      </a:xfrm>
                      <a:prstGeom prst="rect">
                        <a:avLst/>
                      </a:prstGeom>
                      <a:noFill/>
                    </pic:spPr>
                  </pic:pic>
                </a:graphicData>
              </a:graphic>
            </wp:inline>
          </w:drawing>
        </w:r>
      </w:del>
      <w:ins w:id="20897" w:author="Steve Barbeaux" w:date="2022-10-10T18:04:00Z">
        <w:r w:rsidR="005C4870">
          <w:rPr>
            <w:noProof/>
          </w:rPr>
          <w:drawing>
            <wp:inline distT="0" distB="0" distL="0" distR="0" wp14:anchorId="52B7965D" wp14:editId="1DEFB1E2">
              <wp:extent cx="5943600" cy="325784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257844"/>
                      </a:xfrm>
                      <a:prstGeom prst="rect">
                        <a:avLst/>
                      </a:prstGeom>
                      <a:noFill/>
                    </pic:spPr>
                  </pic:pic>
                </a:graphicData>
              </a:graphic>
            </wp:inline>
          </w:drawing>
        </w:r>
      </w:ins>
    </w:p>
    <w:p w14:paraId="6EC8D3E5" w14:textId="1E0AD212" w:rsidR="00C70CF7" w:rsidRDefault="00C70CF7" w:rsidP="00090530">
      <w:pPr>
        <w:pStyle w:val="Caption"/>
      </w:pPr>
      <w:r>
        <w:t xml:space="preserve">Figure </w:t>
      </w:r>
      <w:r w:rsidR="00755269">
        <w:t>1A</w:t>
      </w:r>
      <w:r>
        <w:t>.</w:t>
      </w:r>
      <w:r w:rsidR="00200B7D">
        <w:fldChar w:fldCharType="begin"/>
      </w:r>
      <w:r w:rsidR="00EE18B3">
        <w:instrText xml:space="preserve"> seq fig </w:instrText>
      </w:r>
      <w:r w:rsidR="00200B7D">
        <w:fldChar w:fldCharType="separate"/>
      </w:r>
      <w:r w:rsidR="00F87B46">
        <w:rPr>
          <w:noProof/>
        </w:rPr>
        <w:t>26</w:t>
      </w:r>
      <w:r w:rsidR="00200B7D">
        <w:fldChar w:fldCharType="end"/>
      </w:r>
      <w:r>
        <w:tab/>
      </w:r>
      <w:r w:rsidR="008B0D9D">
        <w:t xml:space="preserve">Authors’ preferred Model </w:t>
      </w:r>
      <w:r w:rsidR="00823DAC">
        <w:t>15.</w:t>
      </w:r>
      <w:r w:rsidR="00C41A1D">
        <w:t xml:space="preserve">1 </w:t>
      </w:r>
      <w:r w:rsidR="008B0D9D">
        <w:t>projected</w:t>
      </w:r>
      <w:r>
        <w:t xml:space="preserve"> spawning biomass for </w:t>
      </w:r>
      <w:r w:rsidR="006A5031">
        <w:t xml:space="preserve">MSY, ½MSY, </w:t>
      </w:r>
      <w:r>
        <w:t>and Alternatives 6, 7, and</w:t>
      </w:r>
      <w:r w:rsidR="00CD3D5D">
        <w:t xml:space="preserve"> </w:t>
      </w:r>
      <w:r>
        <w:t xml:space="preserve">8 ABC scenarios from </w:t>
      </w:r>
      <w:r w:rsidR="00674305">
        <w:t xml:space="preserve">the </w:t>
      </w:r>
      <w:r w:rsidR="006F2C53">
        <w:t>authors’ preferred</w:t>
      </w:r>
      <w:r w:rsidR="00674305">
        <w:t xml:space="preserve"> mode</w:t>
      </w:r>
      <w:r w:rsidR="00356120">
        <w:t>l</w:t>
      </w:r>
      <w:r>
        <w:t>.</w:t>
      </w:r>
    </w:p>
    <w:p w14:paraId="2975E9B6" w14:textId="77777777" w:rsidR="009123BD" w:rsidRDefault="009123BD" w:rsidP="00CC55D1">
      <w:pPr>
        <w:ind w:left="1440" w:hanging="1440"/>
      </w:pPr>
    </w:p>
    <w:p w14:paraId="2B93A5CA" w14:textId="77777777" w:rsidR="008B0D9D" w:rsidRDefault="008B0D9D" w:rsidP="00CC55D1">
      <w:pPr>
        <w:ind w:left="1440" w:hanging="1440"/>
        <w:sectPr w:rsidR="008B0D9D" w:rsidSect="00F04F7F">
          <w:pgSz w:w="12240" w:h="15840" w:code="1"/>
          <w:pgMar w:top="1440" w:right="1440" w:bottom="1440" w:left="1440" w:header="720" w:footer="720" w:gutter="0"/>
          <w:cols w:space="720"/>
          <w:docGrid w:linePitch="360"/>
        </w:sectPr>
      </w:pPr>
    </w:p>
    <w:p w14:paraId="5A4BF279" w14:textId="77777777" w:rsidR="00F84741" w:rsidRDefault="00F84741" w:rsidP="00F84741"/>
    <w:p w14:paraId="2EA1FFB9" w14:textId="77777777" w:rsidR="004E3012" w:rsidRDefault="004E3012" w:rsidP="00C70CF7"/>
    <w:p w14:paraId="17DC280A" w14:textId="77777777" w:rsidR="00C70CF7" w:rsidRDefault="00D85579" w:rsidP="00C70CF7">
      <w:r>
        <w:rPr>
          <w:noProof/>
        </w:rPr>
        <w:drawing>
          <wp:inline distT="0" distB="0" distL="0" distR="0" wp14:anchorId="471077D6" wp14:editId="5DD2163F">
            <wp:extent cx="2914650" cy="2239010"/>
            <wp:effectExtent l="19050" t="0" r="0" b="0"/>
            <wp:docPr id="57" name="Picture 57" descr="DietDetail_lgWPolloc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ietDetail_lgWPollockAI"/>
                    <pic:cNvPicPr>
                      <a:picLocks noChangeAspect="1" noChangeArrowheads="1"/>
                    </pic:cNvPicPr>
                  </pic:nvPicPr>
                  <pic:blipFill>
                    <a:blip r:embed="rId103" cstate="print"/>
                    <a:srcRect/>
                    <a:stretch>
                      <a:fillRect/>
                    </a:stretch>
                  </pic:blipFill>
                  <pic:spPr bwMode="auto">
                    <a:xfrm>
                      <a:off x="0" y="0"/>
                      <a:ext cx="2914650" cy="2239010"/>
                    </a:xfrm>
                    <a:prstGeom prst="rect">
                      <a:avLst/>
                    </a:prstGeom>
                    <a:noFill/>
                    <a:ln w="9525">
                      <a:noFill/>
                      <a:miter lim="800000"/>
                      <a:headEnd/>
                      <a:tailEnd/>
                    </a:ln>
                  </pic:spPr>
                </pic:pic>
              </a:graphicData>
            </a:graphic>
          </wp:inline>
        </w:drawing>
      </w:r>
      <w:r>
        <w:rPr>
          <w:noProof/>
        </w:rPr>
        <w:drawing>
          <wp:inline distT="0" distB="0" distL="0" distR="0" wp14:anchorId="5FAC4FFE" wp14:editId="7085ACB2">
            <wp:extent cx="2914650" cy="2239010"/>
            <wp:effectExtent l="19050" t="0" r="0" b="0"/>
            <wp:docPr id="58" name="Picture 58" descr="DietTons_lgWPolloc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ietTons_lgWPollockAI"/>
                    <pic:cNvPicPr>
                      <a:picLocks noChangeAspect="1" noChangeArrowheads="1"/>
                    </pic:cNvPicPr>
                  </pic:nvPicPr>
                  <pic:blipFill>
                    <a:blip r:embed="rId104" cstate="print"/>
                    <a:srcRect/>
                    <a:stretch>
                      <a:fillRect/>
                    </a:stretch>
                  </pic:blipFill>
                  <pic:spPr bwMode="auto">
                    <a:xfrm>
                      <a:off x="0" y="0"/>
                      <a:ext cx="2914650" cy="2239010"/>
                    </a:xfrm>
                    <a:prstGeom prst="rect">
                      <a:avLst/>
                    </a:prstGeom>
                    <a:noFill/>
                    <a:ln w="9525">
                      <a:noFill/>
                      <a:miter lim="800000"/>
                      <a:headEnd/>
                      <a:tailEnd/>
                    </a:ln>
                  </pic:spPr>
                </pic:pic>
              </a:graphicData>
            </a:graphic>
          </wp:inline>
        </w:drawing>
      </w:r>
    </w:p>
    <w:p w14:paraId="73F8B436" w14:textId="77777777" w:rsidR="00C70CF7" w:rsidRDefault="00D85579" w:rsidP="00C70CF7">
      <w:r>
        <w:rPr>
          <w:noProof/>
        </w:rPr>
        <w:drawing>
          <wp:inline distT="0" distB="0" distL="0" distR="0" wp14:anchorId="533F184E" wp14:editId="36945B0D">
            <wp:extent cx="2914650" cy="2239010"/>
            <wp:effectExtent l="19050" t="0" r="0" b="0"/>
            <wp:docPr id="59" name="Picture 59" descr="DietDetail_lgWPollock_Juv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ietDetail_lgWPollock_JuvAI"/>
                    <pic:cNvPicPr>
                      <a:picLocks noChangeAspect="1" noChangeArrowheads="1"/>
                    </pic:cNvPicPr>
                  </pic:nvPicPr>
                  <pic:blipFill>
                    <a:blip r:embed="rId105" cstate="print"/>
                    <a:srcRect/>
                    <a:stretch>
                      <a:fillRect/>
                    </a:stretch>
                  </pic:blipFill>
                  <pic:spPr bwMode="auto">
                    <a:xfrm>
                      <a:off x="0" y="0"/>
                      <a:ext cx="2914650" cy="2239010"/>
                    </a:xfrm>
                    <a:prstGeom prst="rect">
                      <a:avLst/>
                    </a:prstGeom>
                    <a:noFill/>
                    <a:ln w="9525">
                      <a:noFill/>
                      <a:miter lim="800000"/>
                      <a:headEnd/>
                      <a:tailEnd/>
                    </a:ln>
                  </pic:spPr>
                </pic:pic>
              </a:graphicData>
            </a:graphic>
          </wp:inline>
        </w:drawing>
      </w:r>
      <w:r>
        <w:rPr>
          <w:noProof/>
        </w:rPr>
        <w:drawing>
          <wp:inline distT="0" distB="0" distL="0" distR="0" wp14:anchorId="7475DF15" wp14:editId="68FC0EE7">
            <wp:extent cx="2914650" cy="2249805"/>
            <wp:effectExtent l="19050" t="0" r="0" b="0"/>
            <wp:docPr id="60" name="Picture 60" descr="DietTons_lgWPollock_Juv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ietTons_lgWPollock_JuvAI"/>
                    <pic:cNvPicPr>
                      <a:picLocks noChangeAspect="1" noChangeArrowheads="1"/>
                    </pic:cNvPicPr>
                  </pic:nvPicPr>
                  <pic:blipFill>
                    <a:blip r:embed="rId106" cstate="print"/>
                    <a:srcRect/>
                    <a:stretch>
                      <a:fillRect/>
                    </a:stretch>
                  </pic:blipFill>
                  <pic:spPr bwMode="auto">
                    <a:xfrm>
                      <a:off x="0" y="0"/>
                      <a:ext cx="2914650" cy="2249805"/>
                    </a:xfrm>
                    <a:prstGeom prst="rect">
                      <a:avLst/>
                    </a:prstGeom>
                    <a:noFill/>
                    <a:ln w="9525">
                      <a:noFill/>
                      <a:miter lim="800000"/>
                      <a:headEnd/>
                      <a:tailEnd/>
                    </a:ln>
                  </pic:spPr>
                </pic:pic>
              </a:graphicData>
            </a:graphic>
          </wp:inline>
        </w:drawing>
      </w:r>
    </w:p>
    <w:p w14:paraId="27267EBE" w14:textId="5EE96B2C" w:rsidR="00C70CF7" w:rsidRDefault="00C70CF7" w:rsidP="00090530">
      <w:pPr>
        <w:pStyle w:val="Caption"/>
      </w:pPr>
      <w:r>
        <w:t xml:space="preserve">Figure </w:t>
      </w:r>
      <w:r w:rsidR="00755269">
        <w:t>1A</w:t>
      </w:r>
      <w:r>
        <w:t>.</w:t>
      </w:r>
      <w:r w:rsidR="00200B7D">
        <w:fldChar w:fldCharType="begin"/>
      </w:r>
      <w:r w:rsidR="00EE18B3">
        <w:instrText xml:space="preserve"> seq fig </w:instrText>
      </w:r>
      <w:r w:rsidR="00200B7D">
        <w:fldChar w:fldCharType="separate"/>
      </w:r>
      <w:r w:rsidR="00F87B46">
        <w:rPr>
          <w:noProof/>
        </w:rPr>
        <w:t>27</w:t>
      </w:r>
      <w:r w:rsidR="00200B7D">
        <w:fldChar w:fldCharType="end"/>
      </w:r>
      <w:r>
        <w:t xml:space="preserve">. </w:t>
      </w:r>
      <w:r>
        <w:tab/>
        <w:t xml:space="preserve">Diet composition (left) and estimated consumption of prey (right) by AI adult (top) and juvenile (bottom) pollock. Diets </w:t>
      </w:r>
      <w:proofErr w:type="gramStart"/>
      <w:r>
        <w:t>are estimated</w:t>
      </w:r>
      <w:proofErr w:type="gramEnd"/>
      <w:r>
        <w:t xml:space="preserve"> from stomach collections taken aboard NMFS bottom trawl surveys in 1991-1994. See Appendix </w:t>
      </w:r>
      <w:proofErr w:type="gramStart"/>
      <w:r>
        <w:t>A</w:t>
      </w:r>
      <w:proofErr w:type="gramEnd"/>
      <w:r>
        <w:t xml:space="preserve"> </w:t>
      </w:r>
      <w:r w:rsidR="0081052A">
        <w:t xml:space="preserve">Barbeaux </w:t>
      </w:r>
      <w:r w:rsidR="00C43270" w:rsidRPr="00C43270">
        <w:rPr>
          <w:i/>
        </w:rPr>
        <w:t>et al.</w:t>
      </w:r>
      <w:r w:rsidR="0081052A">
        <w:t xml:space="preserve"> 2006 </w:t>
      </w:r>
      <w:r>
        <w:t>for detailed methods.</w:t>
      </w:r>
    </w:p>
    <w:p w14:paraId="0AD91412" w14:textId="77777777" w:rsidR="00C70CF7" w:rsidRDefault="00C70CF7" w:rsidP="00C70CF7">
      <w:pPr>
        <w:jc w:val="center"/>
      </w:pPr>
    </w:p>
    <w:p w14:paraId="44E3B03C" w14:textId="77777777" w:rsidR="00C70CF7" w:rsidRDefault="00C70CF7" w:rsidP="00C70CF7"/>
    <w:p w14:paraId="6DECC263" w14:textId="77777777" w:rsidR="00C70CF7" w:rsidRDefault="00C70CF7" w:rsidP="00C70CF7"/>
    <w:p w14:paraId="2EEA52F1" w14:textId="77777777" w:rsidR="00C70CF7" w:rsidRDefault="00C70CF7" w:rsidP="00C70CF7"/>
    <w:p w14:paraId="6E7CAE81" w14:textId="77777777" w:rsidR="00C70CF7" w:rsidRDefault="00C70CF7" w:rsidP="00C70CF7"/>
    <w:p w14:paraId="403F8B97" w14:textId="77777777" w:rsidR="00C70CF7" w:rsidRDefault="00C70CF7" w:rsidP="00C70CF7"/>
    <w:p w14:paraId="60DAFC17" w14:textId="77777777" w:rsidR="00C70CF7" w:rsidRDefault="00C70CF7" w:rsidP="00C70CF7"/>
    <w:p w14:paraId="4C05EF32" w14:textId="77777777" w:rsidR="00C70CF7" w:rsidRDefault="00C70CF7" w:rsidP="00C70CF7"/>
    <w:p w14:paraId="1AB64023" w14:textId="77777777" w:rsidR="00C70CF7" w:rsidRDefault="00C70CF7" w:rsidP="00C70CF7"/>
    <w:p w14:paraId="5CC73290" w14:textId="77777777" w:rsidR="00C70CF7" w:rsidRDefault="00C70CF7" w:rsidP="00C70CF7"/>
    <w:p w14:paraId="60EBB2D3" w14:textId="77777777" w:rsidR="00C70CF7" w:rsidRDefault="00C70CF7" w:rsidP="00C70CF7"/>
    <w:p w14:paraId="4D3833CD" w14:textId="77777777" w:rsidR="00C70CF7" w:rsidRDefault="00C70CF7" w:rsidP="00C70CF7"/>
    <w:p w14:paraId="00280F93" w14:textId="77777777" w:rsidR="00C70CF7" w:rsidRDefault="00D85579" w:rsidP="00C70CF7">
      <w:r>
        <w:rPr>
          <w:noProof/>
        </w:rPr>
        <w:drawing>
          <wp:inline distT="0" distB="0" distL="0" distR="0" wp14:anchorId="28D4B1E0" wp14:editId="02B89ED1">
            <wp:extent cx="2914650" cy="2239010"/>
            <wp:effectExtent l="19050" t="0" r="0" b="0"/>
            <wp:docPr id="61" name="Picture 61" descr="MortDetail_lgWPolloc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ortDetail_lgWPollockAI"/>
                    <pic:cNvPicPr>
                      <a:picLocks noChangeAspect="1" noChangeArrowheads="1"/>
                    </pic:cNvPicPr>
                  </pic:nvPicPr>
                  <pic:blipFill>
                    <a:blip r:embed="rId107" cstate="print"/>
                    <a:srcRect/>
                    <a:stretch>
                      <a:fillRect/>
                    </a:stretch>
                  </pic:blipFill>
                  <pic:spPr bwMode="auto">
                    <a:xfrm>
                      <a:off x="0" y="0"/>
                      <a:ext cx="2914650" cy="2239010"/>
                    </a:xfrm>
                    <a:prstGeom prst="rect">
                      <a:avLst/>
                    </a:prstGeom>
                    <a:noFill/>
                    <a:ln w="9525">
                      <a:noFill/>
                      <a:miter lim="800000"/>
                      <a:headEnd/>
                      <a:tailEnd/>
                    </a:ln>
                  </pic:spPr>
                </pic:pic>
              </a:graphicData>
            </a:graphic>
          </wp:inline>
        </w:drawing>
      </w:r>
      <w:r>
        <w:rPr>
          <w:noProof/>
        </w:rPr>
        <w:drawing>
          <wp:inline distT="0" distB="0" distL="0" distR="0" wp14:anchorId="7FB1737D" wp14:editId="55A89220">
            <wp:extent cx="2914650" cy="2239010"/>
            <wp:effectExtent l="19050" t="0" r="0" b="0"/>
            <wp:docPr id="62" name="Picture 62" descr="ConsTons_lgWPolloc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nsTons_lgWPollockAI"/>
                    <pic:cNvPicPr>
                      <a:picLocks noChangeAspect="1" noChangeArrowheads="1"/>
                    </pic:cNvPicPr>
                  </pic:nvPicPr>
                  <pic:blipFill>
                    <a:blip r:embed="rId108" cstate="print"/>
                    <a:srcRect/>
                    <a:stretch>
                      <a:fillRect/>
                    </a:stretch>
                  </pic:blipFill>
                  <pic:spPr bwMode="auto">
                    <a:xfrm>
                      <a:off x="0" y="0"/>
                      <a:ext cx="2914650" cy="2239010"/>
                    </a:xfrm>
                    <a:prstGeom prst="rect">
                      <a:avLst/>
                    </a:prstGeom>
                    <a:noFill/>
                    <a:ln w="9525">
                      <a:noFill/>
                      <a:miter lim="800000"/>
                      <a:headEnd/>
                      <a:tailEnd/>
                    </a:ln>
                  </pic:spPr>
                </pic:pic>
              </a:graphicData>
            </a:graphic>
          </wp:inline>
        </w:drawing>
      </w:r>
    </w:p>
    <w:p w14:paraId="1BEA348D" w14:textId="77777777" w:rsidR="00C70CF7" w:rsidRDefault="00D85579" w:rsidP="00C70CF7">
      <w:r>
        <w:rPr>
          <w:noProof/>
        </w:rPr>
        <w:drawing>
          <wp:inline distT="0" distB="0" distL="0" distR="0" wp14:anchorId="3EFAAF04" wp14:editId="3218FAAE">
            <wp:extent cx="2909570" cy="2239010"/>
            <wp:effectExtent l="19050" t="0" r="5080" b="0"/>
            <wp:docPr id="63" name="Picture 63" descr="MortDetail_lgWPollock_Juv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ortDetail_lgWPollock_JuvAI"/>
                    <pic:cNvPicPr>
                      <a:picLocks noChangeAspect="1" noChangeArrowheads="1"/>
                    </pic:cNvPicPr>
                  </pic:nvPicPr>
                  <pic:blipFill>
                    <a:blip r:embed="rId109" cstate="print"/>
                    <a:srcRect/>
                    <a:stretch>
                      <a:fillRect/>
                    </a:stretch>
                  </pic:blipFill>
                  <pic:spPr bwMode="auto">
                    <a:xfrm>
                      <a:off x="0" y="0"/>
                      <a:ext cx="2909570" cy="2239010"/>
                    </a:xfrm>
                    <a:prstGeom prst="rect">
                      <a:avLst/>
                    </a:prstGeom>
                    <a:noFill/>
                    <a:ln w="9525">
                      <a:noFill/>
                      <a:miter lim="800000"/>
                      <a:headEnd/>
                      <a:tailEnd/>
                    </a:ln>
                  </pic:spPr>
                </pic:pic>
              </a:graphicData>
            </a:graphic>
          </wp:inline>
        </w:drawing>
      </w:r>
      <w:r>
        <w:rPr>
          <w:noProof/>
        </w:rPr>
        <w:drawing>
          <wp:inline distT="0" distB="0" distL="0" distR="0" wp14:anchorId="0355B0F8" wp14:editId="0972BFB6">
            <wp:extent cx="2909570" cy="2244725"/>
            <wp:effectExtent l="19050" t="0" r="5080" b="0"/>
            <wp:docPr id="64" name="Picture 64" descr="ConsTons_lgWPollock_Juv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onsTons_lgWPollock_JuvAI"/>
                    <pic:cNvPicPr>
                      <a:picLocks noChangeAspect="1" noChangeArrowheads="1"/>
                    </pic:cNvPicPr>
                  </pic:nvPicPr>
                  <pic:blipFill>
                    <a:blip r:embed="rId110" cstate="print"/>
                    <a:srcRect/>
                    <a:stretch>
                      <a:fillRect/>
                    </a:stretch>
                  </pic:blipFill>
                  <pic:spPr bwMode="auto">
                    <a:xfrm>
                      <a:off x="0" y="0"/>
                      <a:ext cx="2909570" cy="2244725"/>
                    </a:xfrm>
                    <a:prstGeom prst="rect">
                      <a:avLst/>
                    </a:prstGeom>
                    <a:noFill/>
                    <a:ln w="9525">
                      <a:noFill/>
                      <a:miter lim="800000"/>
                      <a:headEnd/>
                      <a:tailEnd/>
                    </a:ln>
                  </pic:spPr>
                </pic:pic>
              </a:graphicData>
            </a:graphic>
          </wp:inline>
        </w:drawing>
      </w:r>
    </w:p>
    <w:p w14:paraId="02EEB6E8" w14:textId="77777777" w:rsidR="00C70CF7" w:rsidRDefault="00C70CF7" w:rsidP="00C70CF7"/>
    <w:p w14:paraId="1AEB8E31" w14:textId="26A93B93" w:rsidR="00C70CF7" w:rsidRDefault="00C70CF7" w:rsidP="00090530">
      <w:pPr>
        <w:pStyle w:val="Caption"/>
      </w:pPr>
      <w:r>
        <w:t xml:space="preserve">Figure </w:t>
      </w:r>
      <w:r w:rsidR="00755269">
        <w:t>1A</w:t>
      </w:r>
      <w:r>
        <w:t>.</w:t>
      </w:r>
      <w:r w:rsidR="00200B7D">
        <w:fldChar w:fldCharType="begin"/>
      </w:r>
      <w:r w:rsidR="00EE18B3">
        <w:instrText xml:space="preserve"> seq fig </w:instrText>
      </w:r>
      <w:r w:rsidR="00200B7D">
        <w:fldChar w:fldCharType="separate"/>
      </w:r>
      <w:r w:rsidR="00F87B46">
        <w:rPr>
          <w:noProof/>
        </w:rPr>
        <w:t>28</w:t>
      </w:r>
      <w:r w:rsidR="00200B7D">
        <w:fldChar w:fldCharType="end"/>
      </w:r>
      <w:r>
        <w:t xml:space="preserve">. </w:t>
      </w:r>
      <w:r>
        <w:tab/>
        <w:t xml:space="preserve">Mortality sources (left) and estimated consumption by predators (right) of AI adult (top) and juvenile (bottom) pollock. Mortality sources reflect pollock predator diets estimated from stomach collections taken aboard NMFS bottom trawl surveys in 1991-1994, pollock predator consumption rates estimated from stock assessments and other studies, and catch of pollock by all fisheries in the same </w:t>
      </w:r>
      <w:proofErr w:type="gramStart"/>
      <w:r>
        <w:t>time periods</w:t>
      </w:r>
      <w:proofErr w:type="gramEnd"/>
      <w:r>
        <w:t xml:space="preserve">. Annual consumption ranges incorporating uncertainty in food web model parameters </w:t>
      </w:r>
      <w:proofErr w:type="gramStart"/>
      <w:r>
        <w:t>were estimated</w:t>
      </w:r>
      <w:proofErr w:type="gramEnd"/>
      <w:r>
        <w:t xml:space="preserve"> by the Sense routines (Aydin </w:t>
      </w:r>
      <w:r w:rsidR="00C43270" w:rsidRPr="00C43270">
        <w:rPr>
          <w:i/>
        </w:rPr>
        <w:t>et al.</w:t>
      </w:r>
      <w:r>
        <w:t xml:space="preserve"> </w:t>
      </w:r>
      <w:r w:rsidR="00CC55D1">
        <w:t>2004</w:t>
      </w:r>
      <w:r>
        <w:t xml:space="preserve">). See Appendix </w:t>
      </w:r>
      <w:proofErr w:type="gramStart"/>
      <w:r>
        <w:t>A</w:t>
      </w:r>
      <w:proofErr w:type="gramEnd"/>
      <w:r>
        <w:t xml:space="preserve"> </w:t>
      </w:r>
      <w:r w:rsidR="0081052A">
        <w:t xml:space="preserve">Barbeaux </w:t>
      </w:r>
      <w:r w:rsidR="00C43270" w:rsidRPr="00C43270">
        <w:rPr>
          <w:i/>
        </w:rPr>
        <w:t>et al.</w:t>
      </w:r>
      <w:r w:rsidR="0081052A">
        <w:t xml:space="preserve"> 2006 </w:t>
      </w:r>
      <w:r>
        <w:t>for detailed methods.</w:t>
      </w:r>
    </w:p>
    <w:p w14:paraId="59BAB236" w14:textId="77777777" w:rsidR="00C70CF7" w:rsidRDefault="00C70CF7" w:rsidP="00C70CF7"/>
    <w:p w14:paraId="6A53AC3D" w14:textId="77777777" w:rsidR="00C70CF7" w:rsidRDefault="00D85579" w:rsidP="00C70CF7">
      <w:r>
        <w:rPr>
          <w:noProof/>
        </w:rPr>
        <w:lastRenderedPageBreak/>
        <w:drawing>
          <wp:inline distT="0" distB="0" distL="0" distR="0" wp14:anchorId="123163A4" wp14:editId="0BC838BD">
            <wp:extent cx="5938520" cy="3512185"/>
            <wp:effectExtent l="19050" t="0" r="5080" b="0"/>
            <wp:docPr id="65" name="Picture 65" descr="PollockFishery_AI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ollockFishery_AIweb"/>
                    <pic:cNvPicPr>
                      <a:picLocks noChangeAspect="1" noChangeArrowheads="1"/>
                    </pic:cNvPicPr>
                  </pic:nvPicPr>
                  <pic:blipFill>
                    <a:blip r:embed="rId111" cstate="print"/>
                    <a:srcRect/>
                    <a:stretch>
                      <a:fillRect/>
                    </a:stretch>
                  </pic:blipFill>
                  <pic:spPr bwMode="auto">
                    <a:xfrm>
                      <a:off x="0" y="0"/>
                      <a:ext cx="5938520" cy="3512185"/>
                    </a:xfrm>
                    <a:prstGeom prst="rect">
                      <a:avLst/>
                    </a:prstGeom>
                    <a:noFill/>
                    <a:ln w="9525">
                      <a:noFill/>
                      <a:miter lim="800000"/>
                      <a:headEnd/>
                      <a:tailEnd/>
                    </a:ln>
                  </pic:spPr>
                </pic:pic>
              </a:graphicData>
            </a:graphic>
          </wp:inline>
        </w:drawing>
      </w:r>
    </w:p>
    <w:p w14:paraId="27038C35" w14:textId="73DB6B9A" w:rsidR="00C70CF7" w:rsidRDefault="00C70CF7" w:rsidP="00090530">
      <w:pPr>
        <w:pStyle w:val="Caption"/>
      </w:pPr>
      <w:r>
        <w:t xml:space="preserve">Figure </w:t>
      </w:r>
      <w:r w:rsidR="00755269">
        <w:t>1A</w:t>
      </w:r>
      <w:r>
        <w:t>.</w:t>
      </w:r>
      <w:r w:rsidR="00200B7D">
        <w:fldChar w:fldCharType="begin"/>
      </w:r>
      <w:r w:rsidR="00EE18B3">
        <w:instrText xml:space="preserve"> seq fig </w:instrText>
      </w:r>
      <w:r w:rsidR="00200B7D">
        <w:fldChar w:fldCharType="separate"/>
      </w:r>
      <w:r w:rsidR="00F87B46">
        <w:rPr>
          <w:noProof/>
        </w:rPr>
        <w:t>29</w:t>
      </w:r>
      <w:r w:rsidR="00200B7D">
        <w:fldChar w:fldCharType="end"/>
      </w:r>
      <w:r>
        <w:t>.</w:t>
      </w:r>
      <w:r>
        <w:tab/>
        <w:t xml:space="preserve">The pollock trawl fishery in the AI food web. Species taken by the pollock fishery (in red) </w:t>
      </w:r>
      <w:proofErr w:type="gramStart"/>
      <w:r>
        <w:t>are highlighted</w:t>
      </w:r>
      <w:proofErr w:type="gramEnd"/>
      <w:r>
        <w:t xml:space="preserve"> in green, with the most significant flow to pollock indicated with a green line. Box size is proportional to biomass and lines between boxes represent the most significant energy flows. From Aydin </w:t>
      </w:r>
      <w:r w:rsidR="00C43270" w:rsidRPr="00C43270">
        <w:rPr>
          <w:i/>
        </w:rPr>
        <w:t>et al.</w:t>
      </w:r>
      <w:r>
        <w:t xml:space="preserve"> (</w:t>
      </w:r>
      <w:r w:rsidR="00D56B52">
        <w:t>2007</w:t>
      </w:r>
      <w:r>
        <w:t>).</w:t>
      </w:r>
    </w:p>
    <w:p w14:paraId="4E26A43F" w14:textId="77777777" w:rsidR="00C70CF7" w:rsidRDefault="00C70CF7" w:rsidP="00C70CF7">
      <w:pPr>
        <w:ind w:left="1440" w:hanging="1440"/>
        <w:outlineLvl w:val="0"/>
      </w:pPr>
    </w:p>
    <w:p w14:paraId="3B77DA4E" w14:textId="77777777" w:rsidR="00C70CF7" w:rsidRDefault="00D85579" w:rsidP="00C70CF7">
      <w:pPr>
        <w:jc w:val="center"/>
      </w:pPr>
      <w:r>
        <w:rPr>
          <w:noProof/>
        </w:rPr>
        <w:drawing>
          <wp:inline distT="0" distB="0" distL="0" distR="0" wp14:anchorId="1B3559F1" wp14:editId="68C83DA0">
            <wp:extent cx="3559175" cy="2738120"/>
            <wp:effectExtent l="19050" t="0" r="3175" b="0"/>
            <wp:docPr id="66" name="Picture 66" descr="DietDetail_lgPollockTrawl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ietDetail_lgPollockTrawlAI"/>
                    <pic:cNvPicPr>
                      <a:picLocks noChangeAspect="1" noChangeArrowheads="1"/>
                    </pic:cNvPicPr>
                  </pic:nvPicPr>
                  <pic:blipFill>
                    <a:blip r:embed="rId112" cstate="print"/>
                    <a:srcRect/>
                    <a:stretch>
                      <a:fillRect/>
                    </a:stretch>
                  </pic:blipFill>
                  <pic:spPr bwMode="auto">
                    <a:xfrm>
                      <a:off x="0" y="0"/>
                      <a:ext cx="3559175" cy="2738120"/>
                    </a:xfrm>
                    <a:prstGeom prst="rect">
                      <a:avLst/>
                    </a:prstGeom>
                    <a:noFill/>
                    <a:ln w="9525">
                      <a:noFill/>
                      <a:miter lim="800000"/>
                      <a:headEnd/>
                      <a:tailEnd/>
                    </a:ln>
                  </pic:spPr>
                </pic:pic>
              </a:graphicData>
            </a:graphic>
          </wp:inline>
        </w:drawing>
      </w:r>
    </w:p>
    <w:p w14:paraId="7FFEBEDE" w14:textId="1AE4DC24" w:rsidR="00C70CF7" w:rsidRDefault="00C70CF7" w:rsidP="00090530">
      <w:pPr>
        <w:pStyle w:val="Caption"/>
      </w:pPr>
      <w:r>
        <w:t xml:space="preserve">Figure </w:t>
      </w:r>
      <w:r w:rsidR="00755269">
        <w:t>1A</w:t>
      </w:r>
      <w:r>
        <w:t>.</w:t>
      </w:r>
      <w:r w:rsidR="00200B7D">
        <w:fldChar w:fldCharType="begin"/>
      </w:r>
      <w:r w:rsidR="00EE18B3">
        <w:instrText xml:space="preserve"> seq fig </w:instrText>
      </w:r>
      <w:r w:rsidR="00200B7D">
        <w:fldChar w:fldCharType="separate"/>
      </w:r>
      <w:r w:rsidR="00F87B46">
        <w:rPr>
          <w:noProof/>
        </w:rPr>
        <w:t>30</w:t>
      </w:r>
      <w:r w:rsidR="00200B7D">
        <w:fldChar w:fldCharType="end"/>
      </w:r>
      <w:r>
        <w:t xml:space="preserve">. </w:t>
      </w:r>
      <w:r>
        <w:tab/>
        <w:t xml:space="preserve">Catch composition of the AI pollock trawl fishery during the early 1990’s, as used in the food web model (Aydin </w:t>
      </w:r>
      <w:r w:rsidR="00C43270" w:rsidRPr="00C43270">
        <w:rPr>
          <w:i/>
        </w:rPr>
        <w:t>et al.</w:t>
      </w:r>
      <w:r>
        <w:t xml:space="preserve"> </w:t>
      </w:r>
      <w:r w:rsidR="00CC55D1">
        <w:t>2004</w:t>
      </w:r>
      <w:r>
        <w:t xml:space="preserve">). </w:t>
      </w:r>
    </w:p>
    <w:p w14:paraId="6AED575D" w14:textId="77777777" w:rsidR="00CC55D1" w:rsidRDefault="00CC55D1" w:rsidP="00C70CF7">
      <w:pPr>
        <w:sectPr w:rsidR="00CC55D1" w:rsidSect="00F04F7F">
          <w:pgSz w:w="12240" w:h="15840" w:code="1"/>
          <w:pgMar w:top="1440" w:right="1440" w:bottom="1440" w:left="1440" w:header="720" w:footer="720" w:gutter="0"/>
          <w:cols w:space="720"/>
          <w:docGrid w:linePitch="360"/>
        </w:sectPr>
      </w:pPr>
    </w:p>
    <w:p w14:paraId="2E3D696C" w14:textId="77777777" w:rsidR="00C70CF7" w:rsidRDefault="00D85579" w:rsidP="00C70CF7">
      <w:r>
        <w:rPr>
          <w:noProof/>
        </w:rPr>
        <w:lastRenderedPageBreak/>
        <w:drawing>
          <wp:inline distT="0" distB="0" distL="0" distR="0" wp14:anchorId="64F1237A" wp14:editId="11EADEEF">
            <wp:extent cx="8224520" cy="4862830"/>
            <wp:effectExtent l="19050" t="0" r="5080" b="0"/>
            <wp:docPr id="67" name="Picture 67" descr="Polladjjuv_AI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olladjjuv_AIweb"/>
                    <pic:cNvPicPr>
                      <a:picLocks noChangeAspect="1" noChangeArrowheads="1"/>
                    </pic:cNvPicPr>
                  </pic:nvPicPr>
                  <pic:blipFill>
                    <a:blip r:embed="rId113" cstate="print"/>
                    <a:srcRect/>
                    <a:stretch>
                      <a:fillRect/>
                    </a:stretch>
                  </pic:blipFill>
                  <pic:spPr bwMode="auto">
                    <a:xfrm>
                      <a:off x="0" y="0"/>
                      <a:ext cx="8224520" cy="4862830"/>
                    </a:xfrm>
                    <a:prstGeom prst="rect">
                      <a:avLst/>
                    </a:prstGeom>
                    <a:noFill/>
                    <a:ln w="9525">
                      <a:noFill/>
                      <a:miter lim="800000"/>
                      <a:headEnd/>
                      <a:tailEnd/>
                    </a:ln>
                  </pic:spPr>
                </pic:pic>
              </a:graphicData>
            </a:graphic>
          </wp:inline>
        </w:drawing>
      </w:r>
    </w:p>
    <w:p w14:paraId="05021799" w14:textId="77777777" w:rsidR="00C70CF7" w:rsidRDefault="00C70CF7" w:rsidP="00C70CF7"/>
    <w:p w14:paraId="3C50075F" w14:textId="55D197D9" w:rsidR="00C70CF7" w:rsidRDefault="00C70CF7" w:rsidP="00090530">
      <w:pPr>
        <w:pStyle w:val="Caption"/>
      </w:pPr>
      <w:r>
        <w:t xml:space="preserve">Figure </w:t>
      </w:r>
      <w:r w:rsidR="00755269">
        <w:t>1A</w:t>
      </w:r>
      <w:r>
        <w:t>.</w:t>
      </w:r>
      <w:r w:rsidR="00200B7D">
        <w:fldChar w:fldCharType="begin"/>
      </w:r>
      <w:r w:rsidR="00EE18B3">
        <w:instrText xml:space="preserve"> seq fig </w:instrText>
      </w:r>
      <w:r w:rsidR="00200B7D">
        <w:fldChar w:fldCharType="separate"/>
      </w:r>
      <w:r w:rsidR="00F87B46">
        <w:rPr>
          <w:noProof/>
        </w:rPr>
        <w:t>31</w:t>
      </w:r>
      <w:r w:rsidR="00200B7D">
        <w:fldChar w:fldCharType="end"/>
      </w:r>
      <w:r>
        <w:t xml:space="preserve">. </w:t>
      </w:r>
      <w:r>
        <w:tab/>
        <w:t>Adult and juvenile pollock (highlighted in red) in the AI food web (Aydin et al</w:t>
      </w:r>
      <w:r w:rsidR="00FA4946">
        <w:t xml:space="preserve"> </w:t>
      </w:r>
      <w:r w:rsidR="00CC55D1">
        <w:t>2004</w:t>
      </w:r>
      <w:r>
        <w:t>). Predators of pollock are dark blue, prey of pollock are green, and species that are both predators and prey of pollock are light blue. Box size is proportional to biomass and lines between boxes represent the most significant energy flows.</w:t>
      </w:r>
    </w:p>
    <w:p w14:paraId="6537A997" w14:textId="77777777" w:rsidR="00CC55D1" w:rsidRDefault="00CC55D1" w:rsidP="00CC55D1">
      <w:pPr>
        <w:sectPr w:rsidR="00CC55D1" w:rsidSect="00F04F7F">
          <w:pgSz w:w="15840" w:h="12240" w:orient="landscape" w:code="1"/>
          <w:pgMar w:top="1440" w:right="1440" w:bottom="1440" w:left="1440" w:header="720" w:footer="720" w:gutter="0"/>
          <w:cols w:space="720"/>
          <w:docGrid w:linePitch="360"/>
        </w:sectPr>
      </w:pPr>
    </w:p>
    <w:p w14:paraId="2371FD25" w14:textId="77777777" w:rsidR="00C70CF7" w:rsidRDefault="00D85579" w:rsidP="00CC55D1">
      <w:r>
        <w:rPr>
          <w:noProof/>
        </w:rPr>
        <w:lastRenderedPageBreak/>
        <w:drawing>
          <wp:inline distT="0" distB="0" distL="0" distR="0" wp14:anchorId="7A77219B" wp14:editId="47512CA5">
            <wp:extent cx="4160520" cy="3200400"/>
            <wp:effectExtent l="19050" t="0" r="0" b="0"/>
            <wp:docPr id="243" name="Picture 243" descr="SenseTo_lgWPolloc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SenseTo_lgWPollockAI"/>
                    <pic:cNvPicPr>
                      <a:picLocks noChangeAspect="1" noChangeArrowheads="1"/>
                    </pic:cNvPicPr>
                  </pic:nvPicPr>
                  <pic:blipFill>
                    <a:blip r:embed="rId114" cstate="print"/>
                    <a:srcRect/>
                    <a:stretch>
                      <a:fillRect/>
                    </a:stretch>
                  </pic:blipFill>
                  <pic:spPr bwMode="auto">
                    <a:xfrm>
                      <a:off x="0" y="0"/>
                      <a:ext cx="4160520" cy="3200400"/>
                    </a:xfrm>
                    <a:prstGeom prst="rect">
                      <a:avLst/>
                    </a:prstGeom>
                    <a:noFill/>
                  </pic:spPr>
                </pic:pic>
              </a:graphicData>
            </a:graphic>
          </wp:inline>
        </w:drawing>
      </w:r>
      <w:r>
        <w:rPr>
          <w:noProof/>
        </w:rPr>
        <w:drawing>
          <wp:inline distT="0" distB="0" distL="0" distR="0" wp14:anchorId="102AA12B" wp14:editId="4E759F53">
            <wp:extent cx="4160520" cy="3200400"/>
            <wp:effectExtent l="19050" t="0" r="0" b="0"/>
            <wp:docPr id="244" name="Picture 244" descr="SenseFrom_lgWPolloc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SenseFrom_lgWPollockAI"/>
                    <pic:cNvPicPr>
                      <a:picLocks noChangeAspect="1" noChangeArrowheads="1"/>
                    </pic:cNvPicPr>
                  </pic:nvPicPr>
                  <pic:blipFill>
                    <a:blip r:embed="rId115" cstate="print"/>
                    <a:srcRect/>
                    <a:stretch>
                      <a:fillRect/>
                    </a:stretch>
                  </pic:blipFill>
                  <pic:spPr bwMode="auto">
                    <a:xfrm>
                      <a:off x="0" y="0"/>
                      <a:ext cx="4160520" cy="3200400"/>
                    </a:xfrm>
                    <a:prstGeom prst="rect">
                      <a:avLst/>
                    </a:prstGeom>
                    <a:noFill/>
                  </pic:spPr>
                </pic:pic>
              </a:graphicData>
            </a:graphic>
          </wp:inline>
        </w:drawing>
      </w:r>
    </w:p>
    <w:p w14:paraId="67092E82" w14:textId="5CDC79A8" w:rsidR="00A02799" w:rsidRDefault="00C70CF7" w:rsidP="00090530">
      <w:pPr>
        <w:pStyle w:val="Caption"/>
      </w:pPr>
      <w:r>
        <w:t xml:space="preserve">Figure </w:t>
      </w:r>
      <w:r w:rsidR="00755269">
        <w:t>1A</w:t>
      </w:r>
      <w:r>
        <w:t>.</w:t>
      </w:r>
      <w:r w:rsidR="00200B7D">
        <w:fldChar w:fldCharType="begin"/>
      </w:r>
      <w:r w:rsidR="00EE18B3">
        <w:instrText xml:space="preserve"> seq fig </w:instrText>
      </w:r>
      <w:r w:rsidR="00200B7D">
        <w:fldChar w:fldCharType="separate"/>
      </w:r>
      <w:r w:rsidR="00F87B46">
        <w:rPr>
          <w:noProof/>
        </w:rPr>
        <w:t>32</w:t>
      </w:r>
      <w:r w:rsidR="00200B7D">
        <w:fldChar w:fldCharType="end"/>
      </w:r>
      <w:r>
        <w:t xml:space="preserve">. </w:t>
      </w:r>
      <w:r>
        <w:tab/>
        <w:t>(</w:t>
      </w:r>
      <w:proofErr w:type="gramStart"/>
      <w:r>
        <w:t>upper</w:t>
      </w:r>
      <w:proofErr w:type="gramEnd"/>
      <w:r>
        <w:t xml:space="preserve"> panel) Effect of changing pollock survival on fishery catch (yellow) and biomass of other species (dark red), from a simulation analysis where pollock survival </w:t>
      </w:r>
      <w:proofErr w:type="gramStart"/>
      <w:r>
        <w:t>was decreased</w:t>
      </w:r>
      <w:proofErr w:type="gramEnd"/>
      <w:r>
        <w:t xml:space="preserve"> by 10% and the rest of the ecosystem adjusted to this decrease for 30 years. (</w:t>
      </w:r>
      <w:proofErr w:type="gramStart"/>
      <w:r>
        <w:t>lower</w:t>
      </w:r>
      <w:proofErr w:type="gramEnd"/>
      <w:r>
        <w:t xml:space="preserve"> panel) Effect of reducing fisheries catch (yellow) and other species survival (dark red) on pollock biomass, from a simulation analysis where survival of each </w:t>
      </w:r>
      <w:proofErr w:type="gramStart"/>
      <w:r w:rsidR="006A5031">
        <w:t xml:space="preserve">x </w:t>
      </w:r>
      <w:r>
        <w:t>axis</w:t>
      </w:r>
      <w:proofErr w:type="gramEnd"/>
      <w:r>
        <w:t xml:space="preserve"> species group was decreased by 10% and the rest of the ecosystem adjusted to this decrease for 30 years. In both panels, boxes show resulting percent change in the biomass of each species on the </w:t>
      </w:r>
      <w:proofErr w:type="gramStart"/>
      <w:r>
        <w:t>x axis</w:t>
      </w:r>
      <w:proofErr w:type="gramEnd"/>
      <w:r>
        <w:t xml:space="preserve"> after 30 years for 50% of feasible ecosystems, error bars show results for 95% of feasible ecosystems (see Aydin </w:t>
      </w:r>
      <w:r w:rsidR="00C43270" w:rsidRPr="00C43270">
        <w:rPr>
          <w:i/>
        </w:rPr>
        <w:t>et al.</w:t>
      </w:r>
      <w:r>
        <w:t xml:space="preserve"> </w:t>
      </w:r>
      <w:r w:rsidR="00D56B52">
        <w:t xml:space="preserve">2007 </w:t>
      </w:r>
      <w:r>
        <w:t>for detailed Sense methods).</w:t>
      </w:r>
    </w:p>
    <w:p w14:paraId="664A28A9" w14:textId="77777777" w:rsidR="00E10AAE" w:rsidRDefault="00E10AAE" w:rsidP="00C70CF7"/>
    <w:p w14:paraId="2A077D55" w14:textId="006801CD" w:rsidR="00E10AAE" w:rsidRDefault="002B64D4" w:rsidP="00E10AAE">
      <w:r w:rsidRPr="002B64D4">
        <w:rPr>
          <w:noProof/>
        </w:rPr>
        <w:lastRenderedPageBreak/>
        <w:t xml:space="preserve"> </w:t>
      </w:r>
      <w:del w:id="20898" w:author="Steve Barbeaux" w:date="2022-10-10T13:52:00Z">
        <w:r w:rsidDel="0056772C">
          <w:rPr>
            <w:noProof/>
          </w:rPr>
          <w:drawing>
            <wp:inline distT="0" distB="0" distL="0" distR="0" wp14:anchorId="23359EC4" wp14:editId="68AD1B7A">
              <wp:extent cx="5943600" cy="2670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1604"/>
                      <a:stretch/>
                    </pic:blipFill>
                    <pic:spPr bwMode="auto">
                      <a:xfrm>
                        <a:off x="0" y="0"/>
                        <a:ext cx="5943600" cy="2670175"/>
                      </a:xfrm>
                      <a:prstGeom prst="rect">
                        <a:avLst/>
                      </a:prstGeom>
                      <a:ln>
                        <a:noFill/>
                      </a:ln>
                      <a:extLst>
                        <a:ext uri="{53640926-AAD7-44D8-BBD7-CCE9431645EC}">
                          <a14:shadowObscured xmlns:a14="http://schemas.microsoft.com/office/drawing/2010/main"/>
                        </a:ext>
                      </a:extLst>
                    </pic:spPr>
                  </pic:pic>
                </a:graphicData>
              </a:graphic>
            </wp:inline>
          </w:drawing>
        </w:r>
      </w:del>
      <w:ins w:id="20899" w:author="Steve Barbeaux" w:date="2022-10-10T13:52:00Z">
        <w:r w:rsidR="0056772C">
          <w:rPr>
            <w:noProof/>
          </w:rPr>
          <w:drawing>
            <wp:inline distT="0" distB="0" distL="0" distR="0" wp14:anchorId="1BC2DBEB" wp14:editId="4E5769B9">
              <wp:extent cx="5943600" cy="28276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27655"/>
                      </a:xfrm>
                      <a:prstGeom prst="rect">
                        <a:avLst/>
                      </a:prstGeom>
                    </pic:spPr>
                  </pic:pic>
                </a:graphicData>
              </a:graphic>
            </wp:inline>
          </w:drawing>
        </w:r>
      </w:ins>
      <w:r w:rsidR="00345AF7" w:rsidRPr="00345AF7">
        <w:rPr>
          <w:noProof/>
        </w:rPr>
        <w:t xml:space="preserve"> </w:t>
      </w:r>
      <w:del w:id="20900" w:author="Steve Barbeaux" w:date="2022-10-10T13:53:00Z">
        <w:r w:rsidR="00345AF7" w:rsidDel="0056772C">
          <w:rPr>
            <w:noProof/>
          </w:rPr>
          <w:drawing>
            <wp:inline distT="0" distB="0" distL="0" distR="0" wp14:anchorId="571F0BB7" wp14:editId="61CA0A43">
              <wp:extent cx="5943600" cy="2700655"/>
              <wp:effectExtent l="0" t="0" r="0" b="444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10595"/>
                      <a:stretch/>
                    </pic:blipFill>
                    <pic:spPr bwMode="auto">
                      <a:xfrm>
                        <a:off x="0" y="0"/>
                        <a:ext cx="5943600" cy="2700655"/>
                      </a:xfrm>
                      <a:prstGeom prst="rect">
                        <a:avLst/>
                      </a:prstGeom>
                      <a:ln>
                        <a:noFill/>
                      </a:ln>
                      <a:extLst>
                        <a:ext uri="{53640926-AAD7-44D8-BBD7-CCE9431645EC}">
                          <a14:shadowObscured xmlns:a14="http://schemas.microsoft.com/office/drawing/2010/main"/>
                        </a:ext>
                      </a:extLst>
                    </pic:spPr>
                  </pic:pic>
                </a:graphicData>
              </a:graphic>
            </wp:inline>
          </w:drawing>
        </w:r>
      </w:del>
      <w:ins w:id="20901" w:author="Steve Barbeaux" w:date="2022-10-10T13:53:00Z">
        <w:r w:rsidR="0056772C">
          <w:rPr>
            <w:noProof/>
          </w:rPr>
          <w:drawing>
            <wp:inline distT="0" distB="0" distL="0" distR="0" wp14:anchorId="3119CF52" wp14:editId="4B616BF4">
              <wp:extent cx="5943600" cy="24466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13474"/>
                      <a:stretch/>
                    </pic:blipFill>
                    <pic:spPr bwMode="auto">
                      <a:xfrm>
                        <a:off x="0" y="0"/>
                        <a:ext cx="5943600" cy="2446655"/>
                      </a:xfrm>
                      <a:prstGeom prst="rect">
                        <a:avLst/>
                      </a:prstGeom>
                      <a:ln>
                        <a:noFill/>
                      </a:ln>
                      <a:extLst>
                        <a:ext uri="{53640926-AAD7-44D8-BBD7-CCE9431645EC}">
                          <a14:shadowObscured xmlns:a14="http://schemas.microsoft.com/office/drawing/2010/main"/>
                        </a:ext>
                      </a:extLst>
                    </pic:spPr>
                  </pic:pic>
                </a:graphicData>
              </a:graphic>
            </wp:inline>
          </w:drawing>
        </w:r>
      </w:ins>
    </w:p>
    <w:p w14:paraId="0B1D7CBB" w14:textId="5E4F9570" w:rsidR="002B64D4" w:rsidRPr="00B54179" w:rsidRDefault="00E10AAE" w:rsidP="00090530">
      <w:pPr>
        <w:pStyle w:val="Caption"/>
      </w:pPr>
      <w:r>
        <w:t>Figure 1A.</w:t>
      </w:r>
      <w:r w:rsidR="00200B7D">
        <w:fldChar w:fldCharType="begin"/>
      </w:r>
      <w:r>
        <w:instrText xml:space="preserve"> seq fig </w:instrText>
      </w:r>
      <w:r w:rsidR="00200B7D">
        <w:fldChar w:fldCharType="separate"/>
      </w:r>
      <w:r w:rsidR="00F87B46">
        <w:rPr>
          <w:noProof/>
        </w:rPr>
        <w:t>33</w:t>
      </w:r>
      <w:r w:rsidR="00200B7D">
        <w:fldChar w:fldCharType="end"/>
      </w:r>
      <w:r w:rsidR="002B64D4">
        <w:t xml:space="preserve"> Mean bottom temperatures by 10 m bottom depth (top) and by </w:t>
      </w:r>
      <w:proofErr w:type="gramStart"/>
      <w:r w:rsidR="002B64D4">
        <w:t>1 degree</w:t>
      </w:r>
      <w:proofErr w:type="gramEnd"/>
      <w:r w:rsidR="002B64D4">
        <w:t xml:space="preserve"> longitude (bottom) by year. Red lines indicate years with survey data. Note the E longitudes (&gt;180) are further west in the Aleutian Islands. Blue lines are at -120 and -300, the area of highest densities for pollock in the AI.</w:t>
      </w:r>
    </w:p>
    <w:p w14:paraId="7C5FEBC9" w14:textId="0FAD796B" w:rsidR="00E10AAE" w:rsidRPr="00B54179" w:rsidRDefault="00E10AAE" w:rsidP="00E10AAE">
      <w:pPr>
        <w:ind w:left="1260" w:hanging="1260"/>
      </w:pPr>
    </w:p>
    <w:p w14:paraId="06E569EC" w14:textId="77777777" w:rsidR="00E10AAE" w:rsidRPr="00B54179" w:rsidRDefault="00E10AAE" w:rsidP="00E10AAE"/>
    <w:p w14:paraId="2A1D256E" w14:textId="77777777" w:rsidR="00E10AAE" w:rsidRDefault="00E10AAE" w:rsidP="00E10AAE">
      <w:pPr>
        <w:ind w:left="1440" w:hanging="1440"/>
      </w:pPr>
    </w:p>
    <w:p w14:paraId="4ED54D3C" w14:textId="76577476" w:rsidR="00E10AAE" w:rsidRDefault="008921D9" w:rsidP="00E10AAE">
      <w:pPr>
        <w:jc w:val="center"/>
      </w:pPr>
      <w:r w:rsidRPr="008921D9">
        <w:rPr>
          <w:noProof/>
        </w:rPr>
        <w:lastRenderedPageBreak/>
        <w:t xml:space="preserve"> </w:t>
      </w:r>
      <w:del w:id="20902" w:author="Steve Barbeaux" w:date="2022-10-10T14:27:00Z">
        <w:r w:rsidDel="00340891">
          <w:rPr>
            <w:noProof/>
          </w:rPr>
          <w:drawing>
            <wp:inline distT="0" distB="0" distL="0" distR="0" wp14:anchorId="2703999E" wp14:editId="76CC28E9">
              <wp:extent cx="5943600" cy="23926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1604" b="9186"/>
                      <a:stretch/>
                    </pic:blipFill>
                    <pic:spPr bwMode="auto">
                      <a:xfrm>
                        <a:off x="0" y="0"/>
                        <a:ext cx="5943600" cy="2392680"/>
                      </a:xfrm>
                      <a:prstGeom prst="rect">
                        <a:avLst/>
                      </a:prstGeom>
                      <a:ln>
                        <a:noFill/>
                      </a:ln>
                      <a:extLst>
                        <a:ext uri="{53640926-AAD7-44D8-BBD7-CCE9431645EC}">
                          <a14:shadowObscured xmlns:a14="http://schemas.microsoft.com/office/drawing/2010/main"/>
                        </a:ext>
                      </a:extLst>
                    </pic:spPr>
                  </pic:pic>
                </a:graphicData>
              </a:graphic>
            </wp:inline>
          </w:drawing>
        </w:r>
      </w:del>
      <w:ins w:id="20903" w:author="Steve Barbeaux" w:date="2022-10-10T14:27:00Z">
        <w:r w:rsidR="00340891">
          <w:rPr>
            <w:noProof/>
          </w:rPr>
          <w:drawing>
            <wp:inline distT="0" distB="0" distL="0" distR="0" wp14:anchorId="39BB5B4A" wp14:editId="7F6A56C0">
              <wp:extent cx="5943600" cy="24276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14148"/>
                      <a:stretch/>
                    </pic:blipFill>
                    <pic:spPr bwMode="auto">
                      <a:xfrm>
                        <a:off x="0" y="0"/>
                        <a:ext cx="5943600" cy="2427605"/>
                      </a:xfrm>
                      <a:prstGeom prst="rect">
                        <a:avLst/>
                      </a:prstGeom>
                      <a:ln>
                        <a:noFill/>
                      </a:ln>
                      <a:extLst>
                        <a:ext uri="{53640926-AAD7-44D8-BBD7-CCE9431645EC}">
                          <a14:shadowObscured xmlns:a14="http://schemas.microsoft.com/office/drawing/2010/main"/>
                        </a:ext>
                      </a:extLst>
                    </pic:spPr>
                  </pic:pic>
                </a:graphicData>
              </a:graphic>
            </wp:inline>
          </w:drawing>
        </w:r>
      </w:ins>
      <w:r w:rsidRPr="008921D9">
        <w:rPr>
          <w:noProof/>
        </w:rPr>
        <w:t xml:space="preserve"> </w:t>
      </w:r>
      <w:del w:id="20904" w:author="Steve Barbeaux" w:date="2022-10-10T14:29:00Z">
        <w:r w:rsidDel="00340891">
          <w:rPr>
            <w:noProof/>
          </w:rPr>
          <w:drawing>
            <wp:inline distT="0" distB="0" distL="0" distR="0" wp14:anchorId="0C989594" wp14:editId="5FDC722B">
              <wp:extent cx="5943600" cy="2392680"/>
              <wp:effectExtent l="0" t="0" r="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1857" b="8934"/>
                      <a:stretch/>
                    </pic:blipFill>
                    <pic:spPr bwMode="auto">
                      <a:xfrm>
                        <a:off x="0" y="0"/>
                        <a:ext cx="5943600" cy="2392680"/>
                      </a:xfrm>
                      <a:prstGeom prst="rect">
                        <a:avLst/>
                      </a:prstGeom>
                      <a:ln>
                        <a:noFill/>
                      </a:ln>
                      <a:extLst>
                        <a:ext uri="{53640926-AAD7-44D8-BBD7-CCE9431645EC}">
                          <a14:shadowObscured xmlns:a14="http://schemas.microsoft.com/office/drawing/2010/main"/>
                        </a:ext>
                      </a:extLst>
                    </pic:spPr>
                  </pic:pic>
                </a:graphicData>
              </a:graphic>
            </wp:inline>
          </w:drawing>
        </w:r>
      </w:del>
      <w:ins w:id="20905" w:author="Steve Barbeaux" w:date="2022-10-10T14:29:00Z">
        <w:r w:rsidR="00340891">
          <w:rPr>
            <w:noProof/>
          </w:rPr>
          <w:drawing>
            <wp:inline distT="0" distB="0" distL="0" distR="0" wp14:anchorId="30471BCF" wp14:editId="374222A0">
              <wp:extent cx="5943600" cy="24180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4485"/>
                      <a:stretch/>
                    </pic:blipFill>
                    <pic:spPr bwMode="auto">
                      <a:xfrm>
                        <a:off x="0" y="0"/>
                        <a:ext cx="5943600" cy="2418080"/>
                      </a:xfrm>
                      <a:prstGeom prst="rect">
                        <a:avLst/>
                      </a:prstGeom>
                      <a:ln>
                        <a:noFill/>
                      </a:ln>
                      <a:extLst>
                        <a:ext uri="{53640926-AAD7-44D8-BBD7-CCE9431645EC}">
                          <a14:shadowObscured xmlns:a14="http://schemas.microsoft.com/office/drawing/2010/main"/>
                        </a:ext>
                      </a:extLst>
                    </pic:spPr>
                  </pic:pic>
                </a:graphicData>
              </a:graphic>
            </wp:inline>
          </w:drawing>
        </w:r>
      </w:ins>
      <w:r w:rsidR="00345AF7" w:rsidRPr="00345AF7">
        <w:rPr>
          <w:noProof/>
        </w:rPr>
        <w:t xml:space="preserve"> </w:t>
      </w:r>
      <w:del w:id="20906" w:author="Steve Barbeaux" w:date="2022-10-10T14:36:00Z">
        <w:r w:rsidR="00801802" w:rsidDel="00340891">
          <w:rPr>
            <w:noProof/>
          </w:rPr>
          <w:drawing>
            <wp:inline distT="0" distB="0" distL="0" distR="0" wp14:anchorId="70F9EB27" wp14:editId="5FC319FA">
              <wp:extent cx="5943600" cy="27006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0595"/>
                      <a:stretch/>
                    </pic:blipFill>
                    <pic:spPr bwMode="auto">
                      <a:xfrm>
                        <a:off x="0" y="0"/>
                        <a:ext cx="5943600" cy="2700655"/>
                      </a:xfrm>
                      <a:prstGeom prst="rect">
                        <a:avLst/>
                      </a:prstGeom>
                      <a:ln>
                        <a:noFill/>
                      </a:ln>
                      <a:extLst>
                        <a:ext uri="{53640926-AAD7-44D8-BBD7-CCE9431645EC}">
                          <a14:shadowObscured xmlns:a14="http://schemas.microsoft.com/office/drawing/2010/main"/>
                        </a:ext>
                      </a:extLst>
                    </pic:spPr>
                  </pic:pic>
                </a:graphicData>
              </a:graphic>
            </wp:inline>
          </w:drawing>
        </w:r>
      </w:del>
      <w:ins w:id="20907" w:author="Steve Barbeaux" w:date="2022-10-10T14:36:00Z">
        <w:r w:rsidR="00340891">
          <w:rPr>
            <w:noProof/>
          </w:rPr>
          <w:drawing>
            <wp:inline distT="0" distB="0" distL="0" distR="0" wp14:anchorId="141BBF4B" wp14:editId="05A6152F">
              <wp:extent cx="5943600" cy="28276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27655"/>
                      </a:xfrm>
                      <a:prstGeom prst="rect">
                        <a:avLst/>
                      </a:prstGeom>
                    </pic:spPr>
                  </pic:pic>
                </a:graphicData>
              </a:graphic>
            </wp:inline>
          </w:drawing>
        </w:r>
      </w:ins>
    </w:p>
    <w:p w14:paraId="037041F5" w14:textId="130D4348" w:rsidR="00E10AAE" w:rsidDel="00340891" w:rsidRDefault="00E10AAE" w:rsidP="00090530">
      <w:pPr>
        <w:pStyle w:val="Caption"/>
        <w:rPr>
          <w:del w:id="20908" w:author="Steve Barbeaux" w:date="2022-10-10T14:40:00Z"/>
        </w:rPr>
      </w:pPr>
      <w:r>
        <w:t>Figure 1A.</w:t>
      </w:r>
      <w:r w:rsidR="00200B7D">
        <w:fldChar w:fldCharType="begin"/>
      </w:r>
      <w:r>
        <w:instrText xml:space="preserve"> seq fig </w:instrText>
      </w:r>
      <w:r w:rsidR="00200B7D">
        <w:fldChar w:fldCharType="separate"/>
      </w:r>
      <w:r w:rsidR="00F87B46">
        <w:rPr>
          <w:noProof/>
        </w:rPr>
        <w:t>34</w:t>
      </w:r>
      <w:r w:rsidR="00200B7D">
        <w:fldChar w:fldCharType="end"/>
      </w:r>
      <w:r>
        <w:tab/>
        <w:t xml:space="preserve">Pollock CPUE </w:t>
      </w:r>
      <w:r w:rsidR="000E0F7F">
        <w:t>kgha</w:t>
      </w:r>
      <w:r w:rsidR="000E0F7F">
        <w:rPr>
          <w:vertAlign w:val="superscript"/>
        </w:rPr>
        <w:t>-1</w:t>
      </w:r>
      <w:r w:rsidR="00C43270" w:rsidRPr="00C43270">
        <w:rPr>
          <w:i/>
        </w:rPr>
        <w:t xml:space="preserve"> </w:t>
      </w:r>
      <w:r>
        <w:t>by 10</w:t>
      </w:r>
      <w:r w:rsidR="000E0F7F">
        <w:t xml:space="preserve"> </w:t>
      </w:r>
      <w:r>
        <w:t xml:space="preserve">m bottom depth (top), 0.1 </w:t>
      </w:r>
      <w:r w:rsidR="000E0F7F">
        <w:t>°</w:t>
      </w:r>
      <w:r>
        <w:t>C bottom temperature</w:t>
      </w:r>
      <w:r w:rsidR="00C43270" w:rsidRPr="00C43270">
        <w:rPr>
          <w:i/>
        </w:rPr>
        <w:t xml:space="preserve"> </w:t>
      </w:r>
      <w:r>
        <w:t>(middle),</w:t>
      </w:r>
      <w:r w:rsidR="000E0F7F">
        <w:t xml:space="preserve"> and </w:t>
      </w:r>
      <w:r>
        <w:t>1</w:t>
      </w:r>
      <w:r w:rsidR="00801802">
        <w:t>0</w:t>
      </w:r>
      <w:r w:rsidR="000E0F7F">
        <w:t xml:space="preserve">° </w:t>
      </w:r>
      <w:r>
        <w:t>longitude (bottom</w:t>
      </w:r>
      <w:r w:rsidR="000E0F7F">
        <w:t>)</w:t>
      </w:r>
      <w:r w:rsidR="00345AF7">
        <w:t>. Note the E longitudes (&lt;180) are further west in the Aleutian Islands.</w:t>
      </w:r>
    </w:p>
    <w:p w14:paraId="43D42668" w14:textId="2F1A2333" w:rsidR="000E0F7F" w:rsidRDefault="000E0F7F" w:rsidP="00340891">
      <w:pPr>
        <w:pStyle w:val="Caption"/>
        <w:pPrChange w:id="20909" w:author="Steve Barbeaux" w:date="2022-10-10T14:40:00Z">
          <w:pPr>
            <w:ind w:left="1260" w:hanging="1260"/>
          </w:pPr>
        </w:pPrChange>
      </w:pPr>
      <w:del w:id="20910" w:author="Steve Barbeaux" w:date="2022-10-10T14:40:00Z">
        <w:r w:rsidDel="00340891">
          <w:br w:type="page"/>
        </w:r>
      </w:del>
    </w:p>
    <w:p w14:paraId="049F10ED" w14:textId="77777777" w:rsidR="00A02799" w:rsidRDefault="00A02799" w:rsidP="008D41D7">
      <w:pPr>
        <w:pStyle w:val="Heading1"/>
      </w:pPr>
      <w:r>
        <w:lastRenderedPageBreak/>
        <w:t xml:space="preserve">Appendix </w:t>
      </w:r>
      <w:r w:rsidR="00EF5894">
        <w:t>1A-</w:t>
      </w:r>
      <w:r>
        <w:t>A</w:t>
      </w:r>
    </w:p>
    <w:p w14:paraId="6558FB0F" w14:textId="77777777" w:rsidR="00A02799" w:rsidRDefault="00A02799" w:rsidP="00090530">
      <w:pPr>
        <w:pStyle w:val="Caption"/>
      </w:pPr>
      <w:r>
        <w:t>Table A-1.</w:t>
      </w:r>
      <w:r w:rsidR="00CD3D5D">
        <w:t xml:space="preserve"> </w:t>
      </w:r>
      <w:r>
        <w:t>Variable descriptions and model specification</w:t>
      </w:r>
      <w:r w:rsidR="008164F5">
        <w:t xml:space="preserve"> for </w:t>
      </w:r>
      <w:r w:rsidR="003D3D18">
        <w:t>Authors’</w:t>
      </w:r>
      <w:r w:rsidR="008164F5">
        <w:t xml:space="preserve"> Preferred Model</w:t>
      </w:r>
      <w:r>
        <w:t>.</w:t>
      </w:r>
    </w:p>
    <w:tbl>
      <w:tblPr>
        <w:tblW w:w="0" w:type="auto"/>
        <w:tblInd w:w="198" w:type="dxa"/>
        <w:tblLook w:val="0000" w:firstRow="0" w:lastRow="0" w:firstColumn="0" w:lastColumn="0" w:noHBand="0" w:noVBand="0"/>
      </w:tblPr>
      <w:tblGrid>
        <w:gridCol w:w="2747"/>
        <w:gridCol w:w="1417"/>
        <w:gridCol w:w="4998"/>
      </w:tblGrid>
      <w:tr w:rsidR="00C770DF" w14:paraId="61032416" w14:textId="77777777" w:rsidTr="00732C3B">
        <w:tc>
          <w:tcPr>
            <w:tcW w:w="0" w:type="auto"/>
            <w:tcBorders>
              <w:top w:val="double" w:sz="6" w:space="0" w:color="auto"/>
              <w:bottom w:val="single" w:sz="6" w:space="0" w:color="auto"/>
            </w:tcBorders>
          </w:tcPr>
          <w:p w14:paraId="21A459AC" w14:textId="77777777" w:rsidR="00A02799" w:rsidRDefault="00A02799" w:rsidP="007D0A5F">
            <w:pPr>
              <w:pStyle w:val="tb"/>
              <w:rPr>
                <w:b/>
              </w:rPr>
            </w:pPr>
            <w:r>
              <w:rPr>
                <w:b/>
              </w:rPr>
              <w:t>General Definitions</w:t>
            </w:r>
          </w:p>
        </w:tc>
        <w:tc>
          <w:tcPr>
            <w:tcW w:w="0" w:type="auto"/>
            <w:tcBorders>
              <w:top w:val="double" w:sz="6" w:space="0" w:color="auto"/>
              <w:bottom w:val="single" w:sz="6" w:space="0" w:color="auto"/>
            </w:tcBorders>
          </w:tcPr>
          <w:p w14:paraId="3910F28D" w14:textId="77777777" w:rsidR="00A02799" w:rsidRDefault="00A02799" w:rsidP="007D0A5F">
            <w:pPr>
              <w:pStyle w:val="tb"/>
              <w:rPr>
                <w:b/>
              </w:rPr>
            </w:pPr>
            <w:r>
              <w:rPr>
                <w:b/>
              </w:rPr>
              <w:t>Symbol/Value</w:t>
            </w:r>
          </w:p>
        </w:tc>
        <w:tc>
          <w:tcPr>
            <w:tcW w:w="0" w:type="auto"/>
            <w:tcBorders>
              <w:top w:val="double" w:sz="6" w:space="0" w:color="auto"/>
              <w:bottom w:val="single" w:sz="6" w:space="0" w:color="auto"/>
            </w:tcBorders>
          </w:tcPr>
          <w:p w14:paraId="5A35E79C" w14:textId="77777777" w:rsidR="00A02799" w:rsidRDefault="00A02799" w:rsidP="007D0A5F">
            <w:pPr>
              <w:pStyle w:val="tb"/>
              <w:rPr>
                <w:b/>
              </w:rPr>
            </w:pPr>
            <w:r>
              <w:rPr>
                <w:b/>
              </w:rPr>
              <w:t>Use in Catch at Age Model</w:t>
            </w:r>
          </w:p>
        </w:tc>
      </w:tr>
      <w:tr w:rsidR="00C770DF" w14:paraId="00DA5B4F" w14:textId="77777777" w:rsidTr="00732C3B">
        <w:trPr>
          <w:cantSplit/>
        </w:trPr>
        <w:tc>
          <w:tcPr>
            <w:tcW w:w="0" w:type="auto"/>
            <w:tcBorders>
              <w:top w:val="single" w:sz="6" w:space="0" w:color="808080"/>
            </w:tcBorders>
          </w:tcPr>
          <w:p w14:paraId="508C46B8" w14:textId="77777777" w:rsidR="0048186B" w:rsidRDefault="00A02799">
            <w:pPr>
              <w:pStyle w:val="tb"/>
              <w:rPr>
                <w:rFonts w:ascii="Arial" w:hAnsi="Arial"/>
                <w:b/>
                <w:kern w:val="28"/>
                <w:szCs w:val="40"/>
              </w:rPr>
            </w:pPr>
            <w:r>
              <w:t xml:space="preserve">Year index: </w:t>
            </w:r>
            <w:proofErr w:type="spellStart"/>
            <w:r>
              <w:rPr>
                <w:i/>
              </w:rPr>
              <w:t>i</w:t>
            </w:r>
            <w:proofErr w:type="spellEnd"/>
            <w:r>
              <w:rPr>
                <w:i/>
              </w:rPr>
              <w:t xml:space="preserve"> </w:t>
            </w:r>
            <w:r>
              <w:t>= {1963, …., 20</w:t>
            </w:r>
            <w:r w:rsidR="00C41A1D">
              <w:t>15</w:t>
            </w:r>
            <w:r>
              <w:t>}</w:t>
            </w:r>
          </w:p>
        </w:tc>
        <w:tc>
          <w:tcPr>
            <w:tcW w:w="0" w:type="auto"/>
            <w:gridSpan w:val="2"/>
            <w:tcBorders>
              <w:top w:val="single" w:sz="6" w:space="0" w:color="808080"/>
            </w:tcBorders>
          </w:tcPr>
          <w:p w14:paraId="3081DBCF" w14:textId="77777777" w:rsidR="00A02799" w:rsidRDefault="008164F5" w:rsidP="007D0A5F">
            <w:pPr>
              <w:pStyle w:val="tb"/>
              <w:rPr>
                <w:i/>
              </w:rPr>
            </w:pPr>
            <w:r>
              <w:rPr>
                <w:i/>
              </w:rPr>
              <w:t>I</w:t>
            </w:r>
          </w:p>
        </w:tc>
      </w:tr>
      <w:tr w:rsidR="00C770DF" w14:paraId="73D3A4D3" w14:textId="77777777" w:rsidTr="00732C3B">
        <w:tc>
          <w:tcPr>
            <w:tcW w:w="0" w:type="auto"/>
          </w:tcPr>
          <w:p w14:paraId="53EDA7A3" w14:textId="77777777" w:rsidR="00A02799" w:rsidRDefault="00A02799" w:rsidP="007D0A5F">
            <w:pPr>
              <w:pStyle w:val="tb"/>
            </w:pPr>
            <w:r>
              <w:t xml:space="preserve">Age index: </w:t>
            </w:r>
            <w:r>
              <w:rPr>
                <w:i/>
              </w:rPr>
              <w:t>j</w:t>
            </w:r>
            <w:r>
              <w:t xml:space="preserve"> = {1, 2, 3, …, 14</w:t>
            </w:r>
            <w:r>
              <w:rPr>
                <w:vertAlign w:val="superscript"/>
              </w:rPr>
              <w:t>+</w:t>
            </w:r>
            <w:r>
              <w:t>}</w:t>
            </w:r>
          </w:p>
        </w:tc>
        <w:tc>
          <w:tcPr>
            <w:tcW w:w="0" w:type="auto"/>
          </w:tcPr>
          <w:p w14:paraId="5F44EC0F" w14:textId="77777777" w:rsidR="00A02799" w:rsidRDefault="00A02799" w:rsidP="007D0A5F">
            <w:pPr>
              <w:pStyle w:val="tb"/>
              <w:rPr>
                <w:i/>
              </w:rPr>
            </w:pPr>
            <w:r>
              <w:rPr>
                <w:i/>
              </w:rPr>
              <w:t>j</w:t>
            </w:r>
          </w:p>
        </w:tc>
        <w:tc>
          <w:tcPr>
            <w:tcW w:w="0" w:type="auto"/>
          </w:tcPr>
          <w:p w14:paraId="7220EA91" w14:textId="77777777" w:rsidR="00A02799" w:rsidRDefault="00A02799" w:rsidP="007D0A5F">
            <w:pPr>
              <w:pStyle w:val="tb"/>
              <w:rPr>
                <w:i/>
              </w:rPr>
            </w:pPr>
          </w:p>
        </w:tc>
      </w:tr>
      <w:tr w:rsidR="00C770DF" w14:paraId="2B01063D" w14:textId="77777777" w:rsidTr="00732C3B">
        <w:tc>
          <w:tcPr>
            <w:tcW w:w="0" w:type="auto"/>
          </w:tcPr>
          <w:p w14:paraId="19671F14" w14:textId="77777777" w:rsidR="00A02799" w:rsidRDefault="00A02799" w:rsidP="007D0A5F">
            <w:pPr>
              <w:pStyle w:val="tb"/>
            </w:pPr>
            <w:r>
              <w:t xml:space="preserve">Mean weight by age </w:t>
            </w:r>
            <w:r>
              <w:rPr>
                <w:i/>
              </w:rPr>
              <w:t>j</w:t>
            </w:r>
          </w:p>
        </w:tc>
        <w:tc>
          <w:tcPr>
            <w:tcW w:w="0" w:type="auto"/>
          </w:tcPr>
          <w:p w14:paraId="241FEF73" w14:textId="77777777" w:rsidR="00A02799" w:rsidRDefault="00A02799" w:rsidP="007D0A5F">
            <w:pPr>
              <w:pStyle w:val="tb"/>
              <w:rPr>
                <w:i/>
              </w:rPr>
            </w:pPr>
            <w:proofErr w:type="spellStart"/>
            <w:r>
              <w:rPr>
                <w:i/>
              </w:rPr>
              <w:t>W</w:t>
            </w:r>
            <w:r>
              <w:rPr>
                <w:i/>
                <w:vertAlign w:val="subscript"/>
              </w:rPr>
              <w:t>j</w:t>
            </w:r>
            <w:proofErr w:type="spellEnd"/>
          </w:p>
        </w:tc>
        <w:tc>
          <w:tcPr>
            <w:tcW w:w="0" w:type="auto"/>
          </w:tcPr>
          <w:p w14:paraId="7831D68E" w14:textId="77777777" w:rsidR="00A02799" w:rsidRDefault="00A02799" w:rsidP="007D0A5F">
            <w:pPr>
              <w:pStyle w:val="tb"/>
              <w:rPr>
                <w:i/>
              </w:rPr>
            </w:pPr>
          </w:p>
        </w:tc>
      </w:tr>
      <w:tr w:rsidR="00C770DF" w14:paraId="5ECFAB07" w14:textId="77777777" w:rsidTr="00732C3B">
        <w:tc>
          <w:tcPr>
            <w:tcW w:w="0" w:type="auto"/>
          </w:tcPr>
          <w:p w14:paraId="6159275A" w14:textId="77777777" w:rsidR="00A02799" w:rsidRDefault="00A02799" w:rsidP="007D0A5F">
            <w:pPr>
              <w:pStyle w:val="tb"/>
            </w:pPr>
            <w:r>
              <w:t>Maximum age beyond which selectivity is constant</w:t>
            </w:r>
          </w:p>
        </w:tc>
        <w:tc>
          <w:tcPr>
            <w:tcW w:w="0" w:type="auto"/>
          </w:tcPr>
          <w:p w14:paraId="344795B1" w14:textId="77777777" w:rsidR="00A02799" w:rsidRDefault="00A02799" w:rsidP="007D0A5F">
            <w:pPr>
              <w:pStyle w:val="tb"/>
              <w:rPr>
                <w:i/>
              </w:rPr>
            </w:pPr>
            <w:proofErr w:type="spellStart"/>
            <w:r>
              <w:rPr>
                <w:i/>
              </w:rPr>
              <w:t>Maxage</w:t>
            </w:r>
            <w:proofErr w:type="spellEnd"/>
          </w:p>
        </w:tc>
        <w:tc>
          <w:tcPr>
            <w:tcW w:w="0" w:type="auto"/>
          </w:tcPr>
          <w:p w14:paraId="394673A7" w14:textId="77777777" w:rsidR="00A02799" w:rsidRDefault="00A02799" w:rsidP="007D0A5F">
            <w:pPr>
              <w:pStyle w:val="tb"/>
            </w:pPr>
            <w:r>
              <w:t>Selectivity parameterization</w:t>
            </w:r>
          </w:p>
        </w:tc>
      </w:tr>
      <w:tr w:rsidR="00C770DF" w14:paraId="2D08E82D" w14:textId="77777777" w:rsidTr="007D0A5F">
        <w:tc>
          <w:tcPr>
            <w:tcW w:w="0" w:type="auto"/>
          </w:tcPr>
          <w:p w14:paraId="5FE111D2" w14:textId="77777777" w:rsidR="00A02799" w:rsidRDefault="00A02799" w:rsidP="007D0A5F">
            <w:pPr>
              <w:pStyle w:val="tb"/>
            </w:pPr>
            <w:r>
              <w:t>Instantaneous Natural Mortality</w:t>
            </w:r>
            <w:r w:rsidR="00FA4946">
              <w:t xml:space="preserve"> </w:t>
            </w:r>
          </w:p>
        </w:tc>
        <w:tc>
          <w:tcPr>
            <w:tcW w:w="0" w:type="auto"/>
          </w:tcPr>
          <w:p w14:paraId="58757CCE" w14:textId="77777777" w:rsidR="00A02799" w:rsidRDefault="00A02799" w:rsidP="007D0A5F">
            <w:pPr>
              <w:pStyle w:val="tb"/>
              <w:rPr>
                <w:i/>
              </w:rPr>
            </w:pPr>
            <w:r>
              <w:rPr>
                <w:i/>
              </w:rPr>
              <w:t>M</w:t>
            </w:r>
          </w:p>
        </w:tc>
        <w:tc>
          <w:tcPr>
            <w:tcW w:w="0" w:type="auto"/>
          </w:tcPr>
          <w:p w14:paraId="2E41CAAC" w14:textId="1F36FAAD" w:rsidR="00A02799" w:rsidRDefault="00A02799" w:rsidP="00D56B52">
            <w:pPr>
              <w:pStyle w:val="tb"/>
            </w:pPr>
            <w:r>
              <w:t>Fi</w:t>
            </w:r>
            <w:r w:rsidR="008164F5">
              <w:t>t with</w:t>
            </w:r>
            <w:r>
              <w:t xml:space="preserve"> </w:t>
            </w:r>
            <w:r w:rsidRPr="00087927">
              <w:rPr>
                <w:i/>
              </w:rPr>
              <w:t>M</w:t>
            </w:r>
            <w:r>
              <w:t>=0.20</w:t>
            </w:r>
            <w:r w:rsidR="008164F5">
              <w:t xml:space="preserve"> and CV = 0.2</w:t>
            </w:r>
            <w:r>
              <w:t>, constant over all ages</w:t>
            </w:r>
            <w:r w:rsidR="00C770DF">
              <w:t xml:space="preserve"> for Models </w:t>
            </w:r>
            <w:r w:rsidR="00D56B52">
              <w:t>15.</w:t>
            </w:r>
            <w:r w:rsidR="00C770DF">
              <w:t xml:space="preserve">1 Model </w:t>
            </w:r>
            <w:r w:rsidR="00D56B52">
              <w:t>15.2</w:t>
            </w:r>
            <w:r w:rsidR="00C770DF">
              <w:t xml:space="preserve"> M = vector fit as deviates from initial M.</w:t>
            </w:r>
          </w:p>
        </w:tc>
      </w:tr>
      <w:tr w:rsidR="00C770DF" w14:paraId="3738FDAE" w14:textId="77777777" w:rsidTr="00D56B52">
        <w:tc>
          <w:tcPr>
            <w:tcW w:w="0" w:type="auto"/>
          </w:tcPr>
          <w:p w14:paraId="49BFC8F5" w14:textId="77777777" w:rsidR="00A02799" w:rsidRDefault="00A02799" w:rsidP="007D0A5F">
            <w:pPr>
              <w:pStyle w:val="tb"/>
              <w:rPr>
                <w:i/>
              </w:rPr>
            </w:pPr>
            <w:r>
              <w:t xml:space="preserve">Proportion females mature at age </w:t>
            </w:r>
            <w:r>
              <w:rPr>
                <w:i/>
              </w:rPr>
              <w:t>j</w:t>
            </w:r>
          </w:p>
        </w:tc>
        <w:tc>
          <w:tcPr>
            <w:tcW w:w="0" w:type="auto"/>
          </w:tcPr>
          <w:p w14:paraId="5D8D4B33" w14:textId="77777777" w:rsidR="00A02799" w:rsidRDefault="001151B1" w:rsidP="007D0A5F">
            <w:pPr>
              <w:pStyle w:val="tb"/>
              <w:rPr>
                <w:b/>
                <w:i/>
              </w:rPr>
            </w:pPr>
            <w:r w:rsidRPr="00EE18B3">
              <w:rPr>
                <w:i/>
                <w:noProof/>
                <w:position w:val="-12"/>
              </w:rPr>
              <w:object w:dxaOrig="260" w:dyaOrig="320" w14:anchorId="5E8ADCA0">
                <v:shape id="_x0000_i1030" type="#_x0000_t75" alt="" style="width:12.75pt;height:16.5pt;mso-width-percent:0;mso-height-percent:0;mso-width-percent:0;mso-height-percent:0" o:ole="" fillcolor="window">
                  <v:imagedata r:id="rId126" o:title=""/>
                </v:shape>
                <o:OLEObject Type="Embed" ProgID="Equation.DSMT4" ShapeID="_x0000_i1030" DrawAspect="Content" ObjectID="_1726933722" r:id="rId127"/>
              </w:object>
            </w:r>
          </w:p>
        </w:tc>
        <w:tc>
          <w:tcPr>
            <w:tcW w:w="0" w:type="auto"/>
          </w:tcPr>
          <w:p w14:paraId="108AC875" w14:textId="77777777" w:rsidR="00A02799" w:rsidRDefault="00A02799" w:rsidP="007D0A5F">
            <w:pPr>
              <w:pStyle w:val="tb"/>
            </w:pPr>
            <w:r>
              <w:t>Definition of spawning biomass</w:t>
            </w:r>
          </w:p>
        </w:tc>
      </w:tr>
      <w:tr w:rsidR="00C770DF" w14:paraId="7FE0FB41" w14:textId="77777777" w:rsidTr="00D56B52">
        <w:tc>
          <w:tcPr>
            <w:tcW w:w="0" w:type="auto"/>
          </w:tcPr>
          <w:p w14:paraId="2068D980" w14:textId="77777777" w:rsidR="00A02799" w:rsidRDefault="00A02799" w:rsidP="007D0A5F">
            <w:pPr>
              <w:pStyle w:val="tb"/>
            </w:pPr>
            <w:r>
              <w:t xml:space="preserve">Sample size for proportion at age </w:t>
            </w:r>
            <w:r>
              <w:rPr>
                <w:i/>
              </w:rPr>
              <w:t xml:space="preserve">j </w:t>
            </w:r>
            <w:r>
              <w:t xml:space="preserve">in year </w:t>
            </w:r>
            <w:proofErr w:type="spellStart"/>
            <w:r>
              <w:rPr>
                <w:i/>
              </w:rPr>
              <w:t>i</w:t>
            </w:r>
            <w:proofErr w:type="spellEnd"/>
            <w:r>
              <w:t xml:space="preserve"> </w:t>
            </w:r>
          </w:p>
        </w:tc>
        <w:tc>
          <w:tcPr>
            <w:tcW w:w="0" w:type="auto"/>
          </w:tcPr>
          <w:p w14:paraId="716CBC71" w14:textId="77777777" w:rsidR="00A02799" w:rsidRDefault="001151B1" w:rsidP="007D0A5F">
            <w:pPr>
              <w:pStyle w:val="tb"/>
              <w:rPr>
                <w:i/>
              </w:rPr>
            </w:pPr>
            <w:r w:rsidRPr="00EE18B3">
              <w:rPr>
                <w:i/>
                <w:noProof/>
                <w:position w:val="-12"/>
              </w:rPr>
              <w:object w:dxaOrig="240" w:dyaOrig="360" w14:anchorId="103ED326">
                <v:shape id="_x0000_i1031" type="#_x0000_t75" alt="" style="width:12pt;height:18pt;mso-width-percent:0;mso-height-percent:0;mso-width-percent:0;mso-height-percent:0" o:ole="" fillcolor="window">
                  <v:imagedata r:id="rId128" o:title=""/>
                </v:shape>
                <o:OLEObject Type="Embed" ProgID="Equation.DSMT4" ShapeID="_x0000_i1031" DrawAspect="Content" ObjectID="_1726933723" r:id="rId129"/>
              </w:object>
            </w:r>
          </w:p>
        </w:tc>
        <w:tc>
          <w:tcPr>
            <w:tcW w:w="0" w:type="auto"/>
          </w:tcPr>
          <w:p w14:paraId="73863D0C" w14:textId="77777777" w:rsidR="00A02799" w:rsidRDefault="00A02799" w:rsidP="007D0A5F">
            <w:pPr>
              <w:pStyle w:val="tb"/>
            </w:pPr>
            <w:r>
              <w:t>Scales multinomial assumption about estimates of proportion at age</w:t>
            </w:r>
          </w:p>
        </w:tc>
      </w:tr>
      <w:tr w:rsidR="00C770DF" w14:paraId="6D1F4344" w14:textId="77777777" w:rsidTr="00D56B52">
        <w:tc>
          <w:tcPr>
            <w:tcW w:w="0" w:type="auto"/>
          </w:tcPr>
          <w:p w14:paraId="7513DD3A" w14:textId="77777777" w:rsidR="00A02799" w:rsidRDefault="00A02799" w:rsidP="007D0A5F">
            <w:pPr>
              <w:pStyle w:val="tb"/>
            </w:pPr>
            <w:r>
              <w:t>Survey catchability coefficient</w:t>
            </w:r>
          </w:p>
        </w:tc>
        <w:tc>
          <w:tcPr>
            <w:tcW w:w="0" w:type="auto"/>
          </w:tcPr>
          <w:p w14:paraId="161AFA93" w14:textId="77777777" w:rsidR="00A02799" w:rsidRDefault="001151B1" w:rsidP="007D0A5F">
            <w:pPr>
              <w:pStyle w:val="tb"/>
            </w:pPr>
            <w:r w:rsidRPr="00EE18B3">
              <w:rPr>
                <w:noProof/>
                <w:position w:val="-10"/>
              </w:rPr>
              <w:object w:dxaOrig="279" w:dyaOrig="360" w14:anchorId="5537174B">
                <v:shape id="_x0000_i1032" type="#_x0000_t75" alt="" style="width:13.5pt;height:18pt;mso-width-percent:0;mso-height-percent:0;mso-width-percent:0;mso-height-percent:0" o:ole="" fillcolor="window">
                  <v:imagedata r:id="rId130" o:title=""/>
                </v:shape>
                <o:OLEObject Type="Embed" ProgID="Equation.DSMT4" ShapeID="_x0000_i1032" DrawAspect="Content" ObjectID="_1726933724" r:id="rId131"/>
              </w:object>
            </w:r>
          </w:p>
        </w:tc>
        <w:tc>
          <w:tcPr>
            <w:tcW w:w="0" w:type="auto"/>
          </w:tcPr>
          <w:p w14:paraId="240BA0A9" w14:textId="77777777" w:rsidR="00A02799" w:rsidRDefault="00A02799" w:rsidP="007D0A5F">
            <w:pPr>
              <w:pStyle w:val="tb"/>
            </w:pPr>
            <w:r>
              <w:t xml:space="preserve">Prior distribution = lognormal(1.0 , </w:t>
            </w:r>
            <w:r w:rsidR="001151B1" w:rsidRPr="00222A9E">
              <w:rPr>
                <w:noProof/>
                <w:position w:val="-14"/>
              </w:rPr>
              <w:object w:dxaOrig="300" w:dyaOrig="400" w14:anchorId="3D8584D1">
                <v:shape id="_x0000_i1033" type="#_x0000_t75" alt="" style="width:16.5pt;height:19.5pt;mso-width-percent:0;mso-height-percent:0;mso-width-percent:0;mso-height-percent:0" o:ole="">
                  <v:imagedata r:id="rId132" o:title=""/>
                </v:shape>
                <o:OLEObject Type="Embed" ProgID="Equation.DSMT4" ShapeID="_x0000_i1033" DrawAspect="Content" ObjectID="_1726933725" r:id="rId133"/>
              </w:object>
            </w:r>
            <w:r>
              <w:t>)</w:t>
            </w:r>
          </w:p>
        </w:tc>
      </w:tr>
      <w:tr w:rsidR="00C770DF" w14:paraId="312C067F" w14:textId="77777777" w:rsidTr="00D56B52">
        <w:tc>
          <w:tcPr>
            <w:tcW w:w="0" w:type="auto"/>
          </w:tcPr>
          <w:p w14:paraId="636479AB" w14:textId="77777777" w:rsidR="00A02799" w:rsidRDefault="00A02799" w:rsidP="007D0A5F">
            <w:pPr>
              <w:pStyle w:val="tb"/>
            </w:pPr>
            <w:r>
              <w:t>Stock-recruitment parameters</w:t>
            </w:r>
          </w:p>
        </w:tc>
        <w:tc>
          <w:tcPr>
            <w:tcW w:w="0" w:type="auto"/>
          </w:tcPr>
          <w:p w14:paraId="209C799A" w14:textId="77777777" w:rsidR="00A02799" w:rsidRDefault="001151B1" w:rsidP="007D0A5F">
            <w:pPr>
              <w:pStyle w:val="tb"/>
            </w:pPr>
            <w:r w:rsidRPr="00EE18B3">
              <w:rPr>
                <w:noProof/>
                <w:position w:val="-10"/>
              </w:rPr>
              <w:object w:dxaOrig="260" w:dyaOrig="300" w14:anchorId="46452755">
                <v:shape id="_x0000_i1034" type="#_x0000_t75" alt="" style="width:12.75pt;height:16.5pt;mso-width-percent:0;mso-height-percent:0;mso-width-percent:0;mso-height-percent:0" o:ole="" fillcolor="window">
                  <v:imagedata r:id="rId134" o:title=""/>
                </v:shape>
                <o:OLEObject Type="Embed" ProgID="Equation.DSMT4" ShapeID="_x0000_i1034" DrawAspect="Content" ObjectID="_1726933726" r:id="rId135"/>
              </w:object>
            </w:r>
          </w:p>
        </w:tc>
        <w:tc>
          <w:tcPr>
            <w:tcW w:w="0" w:type="auto"/>
          </w:tcPr>
          <w:p w14:paraId="2DF1D2AD" w14:textId="77777777" w:rsidR="00A02799" w:rsidRDefault="00A02799" w:rsidP="007D0A5F">
            <w:pPr>
              <w:pStyle w:val="tb"/>
            </w:pPr>
            <w:r>
              <w:t>Unfished equilibrium recruitment</w:t>
            </w:r>
          </w:p>
        </w:tc>
      </w:tr>
      <w:tr w:rsidR="00C770DF" w14:paraId="68925FAA" w14:textId="77777777" w:rsidTr="00D56B52">
        <w:tc>
          <w:tcPr>
            <w:tcW w:w="0" w:type="auto"/>
          </w:tcPr>
          <w:p w14:paraId="01021334" w14:textId="77777777" w:rsidR="00A02799" w:rsidRDefault="00A02799" w:rsidP="007D0A5F">
            <w:pPr>
              <w:pStyle w:val="tb"/>
            </w:pPr>
          </w:p>
        </w:tc>
        <w:tc>
          <w:tcPr>
            <w:tcW w:w="0" w:type="auto"/>
          </w:tcPr>
          <w:p w14:paraId="47A755EE" w14:textId="77777777" w:rsidR="00A02799" w:rsidRDefault="001151B1" w:rsidP="007D0A5F">
            <w:pPr>
              <w:pStyle w:val="tb"/>
            </w:pPr>
            <w:r w:rsidRPr="00EE18B3">
              <w:rPr>
                <w:noProof/>
                <w:position w:val="-10"/>
              </w:rPr>
              <w:object w:dxaOrig="220" w:dyaOrig="279" w14:anchorId="6602C6D0">
                <v:shape id="_x0000_i1035" type="#_x0000_t75" alt="" style="width:11.25pt;height:13.5pt;mso-width-percent:0;mso-height-percent:0;mso-width-percent:0;mso-height-percent:0" o:ole="" fillcolor="window">
                  <v:imagedata r:id="rId136" o:title=""/>
                </v:shape>
                <o:OLEObject Type="Embed" ProgID="Equation.DSMT4" ShapeID="_x0000_i1035" DrawAspect="Content" ObjectID="_1726933727" r:id="rId137"/>
              </w:object>
            </w:r>
          </w:p>
        </w:tc>
        <w:tc>
          <w:tcPr>
            <w:tcW w:w="0" w:type="auto"/>
          </w:tcPr>
          <w:p w14:paraId="79987376" w14:textId="77777777" w:rsidR="00A02799" w:rsidRDefault="00A02799" w:rsidP="007D0A5F">
            <w:pPr>
              <w:pStyle w:val="tb"/>
            </w:pPr>
            <w:r>
              <w:t>Stock-recruitment steepness</w:t>
            </w:r>
          </w:p>
        </w:tc>
      </w:tr>
      <w:tr w:rsidR="00C770DF" w14:paraId="2ACC6611" w14:textId="77777777" w:rsidTr="00D56B52">
        <w:tc>
          <w:tcPr>
            <w:tcW w:w="0" w:type="auto"/>
          </w:tcPr>
          <w:p w14:paraId="526CE8E1" w14:textId="77777777" w:rsidR="00A02799" w:rsidRDefault="00A02799" w:rsidP="007D0A5F">
            <w:pPr>
              <w:pStyle w:val="tb"/>
            </w:pPr>
          </w:p>
        </w:tc>
        <w:tc>
          <w:tcPr>
            <w:tcW w:w="0" w:type="auto"/>
          </w:tcPr>
          <w:p w14:paraId="372EDDB3" w14:textId="77777777" w:rsidR="00A02799" w:rsidRDefault="001151B1" w:rsidP="007D0A5F">
            <w:pPr>
              <w:pStyle w:val="tb"/>
            </w:pPr>
            <w:r w:rsidRPr="00EE18B3">
              <w:rPr>
                <w:noProof/>
                <w:position w:val="-10"/>
              </w:rPr>
              <w:object w:dxaOrig="279" w:dyaOrig="320" w14:anchorId="1391F8B9">
                <v:shape id="_x0000_i1036" type="#_x0000_t75" alt="" style="width:13.5pt;height:16.5pt;mso-width-percent:0;mso-height-percent:0;mso-width-percent:0;mso-height-percent:0" o:ole="" fillcolor="window">
                  <v:imagedata r:id="rId14" o:title=""/>
                </v:shape>
                <o:OLEObject Type="Embed" ProgID="Equation.DSMT4" ShapeID="_x0000_i1036" DrawAspect="Content" ObjectID="_1726933728" r:id="rId138"/>
              </w:object>
            </w:r>
          </w:p>
        </w:tc>
        <w:tc>
          <w:tcPr>
            <w:tcW w:w="0" w:type="auto"/>
          </w:tcPr>
          <w:p w14:paraId="1BFBED54" w14:textId="77777777" w:rsidR="00A02799" w:rsidRDefault="00A02799" w:rsidP="007D0A5F">
            <w:pPr>
              <w:pStyle w:val="tb"/>
            </w:pPr>
            <w:r>
              <w:t>Recruitment variance</w:t>
            </w:r>
          </w:p>
        </w:tc>
      </w:tr>
      <w:tr w:rsidR="00C770DF" w14:paraId="0B8D8FF0" w14:textId="77777777" w:rsidTr="00732C3B">
        <w:tc>
          <w:tcPr>
            <w:tcW w:w="0" w:type="auto"/>
            <w:tcBorders>
              <w:top w:val="double" w:sz="4" w:space="0" w:color="auto"/>
              <w:bottom w:val="single" w:sz="4" w:space="0" w:color="auto"/>
            </w:tcBorders>
          </w:tcPr>
          <w:p w14:paraId="7E7456A4" w14:textId="77777777" w:rsidR="00A02799" w:rsidRDefault="00A02799" w:rsidP="007D0A5F">
            <w:pPr>
              <w:pStyle w:val="tb"/>
              <w:rPr>
                <w:b/>
              </w:rPr>
            </w:pPr>
            <w:r>
              <w:rPr>
                <w:b/>
              </w:rPr>
              <w:t>Estimated parameters</w:t>
            </w:r>
          </w:p>
        </w:tc>
        <w:tc>
          <w:tcPr>
            <w:tcW w:w="0" w:type="auto"/>
            <w:tcBorders>
              <w:top w:val="double" w:sz="4" w:space="0" w:color="auto"/>
              <w:bottom w:val="single" w:sz="4" w:space="0" w:color="auto"/>
            </w:tcBorders>
          </w:tcPr>
          <w:p w14:paraId="502CC1D2" w14:textId="77777777" w:rsidR="00A02799" w:rsidRDefault="00A02799" w:rsidP="007D0A5F">
            <w:pPr>
              <w:pStyle w:val="tb"/>
            </w:pPr>
          </w:p>
        </w:tc>
        <w:tc>
          <w:tcPr>
            <w:tcW w:w="0" w:type="auto"/>
            <w:tcBorders>
              <w:top w:val="double" w:sz="4" w:space="0" w:color="auto"/>
              <w:bottom w:val="single" w:sz="4" w:space="0" w:color="auto"/>
            </w:tcBorders>
          </w:tcPr>
          <w:p w14:paraId="60147306" w14:textId="77777777" w:rsidR="00A02799" w:rsidRDefault="00A02799" w:rsidP="007D0A5F">
            <w:pPr>
              <w:pStyle w:val="tb"/>
            </w:pPr>
          </w:p>
        </w:tc>
      </w:tr>
      <w:tr w:rsidR="00A02799" w14:paraId="7D1879C9" w14:textId="77777777" w:rsidTr="007D0A5F">
        <w:trPr>
          <w:cantSplit/>
        </w:trPr>
        <w:tc>
          <w:tcPr>
            <w:tcW w:w="0" w:type="auto"/>
            <w:gridSpan w:val="3"/>
            <w:tcBorders>
              <w:top w:val="single" w:sz="4" w:space="0" w:color="auto"/>
              <w:bottom w:val="single" w:sz="4" w:space="0" w:color="auto"/>
            </w:tcBorders>
          </w:tcPr>
          <w:p w14:paraId="50D7AD19" w14:textId="77777777" w:rsidR="00A02799" w:rsidRDefault="001151B1" w:rsidP="007D0A5F">
            <w:pPr>
              <w:pStyle w:val="tb"/>
            </w:pPr>
            <w:r w:rsidRPr="00222A9E">
              <w:rPr>
                <w:noProof/>
                <w:position w:val="-12"/>
              </w:rPr>
              <w:object w:dxaOrig="5480" w:dyaOrig="340" w14:anchorId="61FF9EE8">
                <v:shape id="_x0000_i1037" type="#_x0000_t75" alt="" style="width:274.5pt;height:18pt;mso-width-percent:0;mso-height-percent:0;mso-width-percent:0;mso-height-percent:0" o:ole="" fillcolor="window">
                  <v:imagedata r:id="rId139" o:title=""/>
                </v:shape>
                <o:OLEObject Type="Embed" ProgID="Equation.DSMT4" ShapeID="_x0000_i1037" DrawAspect="Content" ObjectID="_1726933729" r:id="rId140"/>
              </w:object>
            </w:r>
          </w:p>
        </w:tc>
      </w:tr>
    </w:tbl>
    <w:p w14:paraId="2F050ED4" w14:textId="77777777" w:rsidR="00A02799" w:rsidRDefault="00A02799" w:rsidP="00A02799">
      <w:pPr>
        <w:pStyle w:val="Header"/>
        <w:tabs>
          <w:tab w:val="clear" w:pos="4320"/>
        </w:tabs>
      </w:pPr>
      <w:r>
        <w:t>Note that the number of selectivity parameters estimated depends on the model configuration.</w:t>
      </w:r>
    </w:p>
    <w:p w14:paraId="7016A9C3" w14:textId="7EDAD4DA" w:rsidR="00A02799" w:rsidRDefault="00A02799" w:rsidP="00090530">
      <w:pPr>
        <w:pStyle w:val="Caption"/>
      </w:pPr>
      <w:r>
        <w:br w:type="page"/>
      </w:r>
      <w:r>
        <w:lastRenderedPageBreak/>
        <w:t>Table A-2.</w:t>
      </w:r>
      <w:r w:rsidR="00CD3D5D">
        <w:t xml:space="preserve"> </w:t>
      </w:r>
      <w:r>
        <w:t>Variables and equations describing implementation of the Assessment Model for Alaska</w:t>
      </w:r>
      <w:r w:rsidR="00C43270" w:rsidRPr="00C43270">
        <w:rPr>
          <w:i/>
        </w:rPr>
        <w:t xml:space="preserve"> </w:t>
      </w:r>
      <w:r>
        <w:t xml:space="preserve">(AMAK). </w:t>
      </w:r>
    </w:p>
    <w:tbl>
      <w:tblPr>
        <w:tblW w:w="0" w:type="auto"/>
        <w:tblInd w:w="198" w:type="dxa"/>
        <w:tblLayout w:type="fixed"/>
        <w:tblLook w:val="0000" w:firstRow="0" w:lastRow="0" w:firstColumn="0" w:lastColumn="0" w:noHBand="0" w:noVBand="0"/>
      </w:tblPr>
      <w:tblGrid>
        <w:gridCol w:w="3150"/>
        <w:gridCol w:w="2340"/>
        <w:gridCol w:w="3600"/>
      </w:tblGrid>
      <w:tr w:rsidR="00A02799" w14:paraId="5E1263A9" w14:textId="77777777" w:rsidTr="007D0A5F">
        <w:tc>
          <w:tcPr>
            <w:tcW w:w="3150" w:type="dxa"/>
            <w:tcBorders>
              <w:top w:val="double" w:sz="4" w:space="0" w:color="auto"/>
              <w:bottom w:val="single" w:sz="6" w:space="0" w:color="000000"/>
            </w:tcBorders>
          </w:tcPr>
          <w:p w14:paraId="307B9A5F" w14:textId="77777777" w:rsidR="00A02799" w:rsidRDefault="00A02799" w:rsidP="007D0A5F">
            <w:pPr>
              <w:pStyle w:val="tb"/>
              <w:rPr>
                <w:b/>
              </w:rPr>
            </w:pPr>
            <w:r>
              <w:rPr>
                <w:b/>
              </w:rPr>
              <w:t>Description</w:t>
            </w:r>
          </w:p>
        </w:tc>
        <w:tc>
          <w:tcPr>
            <w:tcW w:w="2340" w:type="dxa"/>
            <w:tcBorders>
              <w:top w:val="double" w:sz="4" w:space="0" w:color="auto"/>
              <w:bottom w:val="single" w:sz="6" w:space="0" w:color="000000"/>
            </w:tcBorders>
          </w:tcPr>
          <w:p w14:paraId="10DE0428" w14:textId="77777777" w:rsidR="00A02799" w:rsidRDefault="00A02799" w:rsidP="007D0A5F">
            <w:pPr>
              <w:pStyle w:val="tb"/>
              <w:rPr>
                <w:b/>
              </w:rPr>
            </w:pPr>
            <w:r>
              <w:rPr>
                <w:b/>
              </w:rPr>
              <w:t>Symbol/Constraints</w:t>
            </w:r>
          </w:p>
        </w:tc>
        <w:tc>
          <w:tcPr>
            <w:tcW w:w="3600" w:type="dxa"/>
            <w:tcBorders>
              <w:top w:val="double" w:sz="4" w:space="0" w:color="auto"/>
              <w:bottom w:val="single" w:sz="6" w:space="0" w:color="000000"/>
            </w:tcBorders>
          </w:tcPr>
          <w:p w14:paraId="30523D9C" w14:textId="77777777" w:rsidR="00A02799" w:rsidRDefault="00A02799" w:rsidP="007D0A5F">
            <w:pPr>
              <w:pStyle w:val="tb"/>
              <w:rPr>
                <w:b/>
              </w:rPr>
            </w:pPr>
            <w:r>
              <w:rPr>
                <w:b/>
              </w:rPr>
              <w:t>Key Equation(s)</w:t>
            </w:r>
          </w:p>
        </w:tc>
      </w:tr>
      <w:tr w:rsidR="00A02799" w14:paraId="6FC22743" w14:textId="77777777" w:rsidTr="007D0A5F">
        <w:tc>
          <w:tcPr>
            <w:tcW w:w="3150" w:type="dxa"/>
          </w:tcPr>
          <w:p w14:paraId="02862A02" w14:textId="77777777" w:rsidR="00A02799" w:rsidRDefault="00A02799" w:rsidP="007D0A5F">
            <w:pPr>
              <w:pStyle w:val="tb"/>
            </w:pPr>
            <w:r>
              <w:t>Survey abundance index (</w:t>
            </w:r>
            <w:r>
              <w:rPr>
                <w:i/>
              </w:rPr>
              <w:t>s</w:t>
            </w:r>
            <w:r>
              <w:t xml:space="preserve">) by year </w:t>
            </w:r>
          </w:p>
        </w:tc>
        <w:tc>
          <w:tcPr>
            <w:tcW w:w="2340" w:type="dxa"/>
          </w:tcPr>
          <w:p w14:paraId="70063982" w14:textId="77777777" w:rsidR="00A02799" w:rsidRDefault="00A02799" w:rsidP="007D0A5F">
            <w:pPr>
              <w:pStyle w:val="tb"/>
              <w:rPr>
                <w:i/>
                <w:vertAlign w:val="subscript"/>
              </w:rPr>
            </w:pPr>
            <w:r>
              <w:rPr>
                <w:i/>
              </w:rPr>
              <w:br/>
            </w:r>
            <w:r w:rsidR="001151B1" w:rsidRPr="00EE18B3">
              <w:rPr>
                <w:i/>
                <w:noProof/>
                <w:position w:val="-12"/>
              </w:rPr>
              <w:object w:dxaOrig="300" w:dyaOrig="380" w14:anchorId="268011FC">
                <v:shape id="_x0000_i1038" type="#_x0000_t75" alt="" style="width:16.5pt;height:19.5pt;mso-width-percent:0;mso-height-percent:0;mso-width-percent:0;mso-height-percent:0" o:ole="" fillcolor="window">
                  <v:imagedata r:id="rId141" o:title=""/>
                </v:shape>
                <o:OLEObject Type="Embed" ProgID="Equation.DSMT4" ShapeID="_x0000_i1038" DrawAspect="Content" ObjectID="_1726933730" r:id="rId142"/>
              </w:object>
            </w:r>
          </w:p>
          <w:p w14:paraId="39D92591" w14:textId="77777777" w:rsidR="00A02799" w:rsidRDefault="00A02799" w:rsidP="007D0A5F">
            <w:pPr>
              <w:pStyle w:val="tb"/>
              <w:rPr>
                <w:i/>
              </w:rPr>
            </w:pPr>
          </w:p>
        </w:tc>
        <w:tc>
          <w:tcPr>
            <w:tcW w:w="3600" w:type="dxa"/>
          </w:tcPr>
          <w:p w14:paraId="5A830776" w14:textId="77777777" w:rsidR="00A02799" w:rsidRDefault="001151B1" w:rsidP="007D0A5F">
            <w:pPr>
              <w:pStyle w:val="tb"/>
              <w:rPr>
                <w:i/>
              </w:rPr>
            </w:pPr>
            <w:r w:rsidRPr="00222A9E">
              <w:rPr>
                <w:i/>
                <w:noProof/>
                <w:position w:val="-26"/>
              </w:rPr>
              <w:object w:dxaOrig="2000" w:dyaOrig="620" w14:anchorId="1A3EB303">
                <v:shape id="_x0000_i1039" type="#_x0000_t75" alt="" style="width:100.5pt;height:31.5pt;mso-width-percent:0;mso-height-percent:0;mso-width-percent:0;mso-height-percent:0" o:ole="" fillcolor="window">
                  <v:imagedata r:id="rId143" o:title=""/>
                </v:shape>
                <o:OLEObject Type="Embed" ProgID="Equation.DSMT4" ShapeID="_x0000_i1039" DrawAspect="Content" ObjectID="_1726933731" r:id="rId144"/>
              </w:object>
            </w:r>
          </w:p>
        </w:tc>
      </w:tr>
      <w:tr w:rsidR="00A02799" w14:paraId="0815A65C" w14:textId="77777777" w:rsidTr="007D0A5F">
        <w:tc>
          <w:tcPr>
            <w:tcW w:w="3150" w:type="dxa"/>
          </w:tcPr>
          <w:p w14:paraId="066916AD" w14:textId="77777777" w:rsidR="00A02799" w:rsidRDefault="00A02799" w:rsidP="007D0A5F">
            <w:pPr>
              <w:pStyle w:val="tb"/>
            </w:pPr>
            <w:r>
              <w:t>Catch biomass by year</w:t>
            </w:r>
          </w:p>
          <w:p w14:paraId="08979C87" w14:textId="77777777" w:rsidR="00A02799" w:rsidRDefault="00A02799" w:rsidP="007D0A5F">
            <w:pPr>
              <w:pStyle w:val="tb"/>
            </w:pPr>
          </w:p>
        </w:tc>
        <w:tc>
          <w:tcPr>
            <w:tcW w:w="2340" w:type="dxa"/>
          </w:tcPr>
          <w:p w14:paraId="3B5CAAEE" w14:textId="77777777" w:rsidR="00A02799" w:rsidRDefault="001151B1" w:rsidP="007D0A5F">
            <w:pPr>
              <w:pStyle w:val="tb"/>
              <w:rPr>
                <w:i/>
              </w:rPr>
            </w:pPr>
            <w:r w:rsidRPr="00EE18B3">
              <w:rPr>
                <w:i/>
                <w:noProof/>
                <w:position w:val="-10"/>
                <w:vertAlign w:val="subscript"/>
              </w:rPr>
              <w:object w:dxaOrig="240" w:dyaOrig="300" w14:anchorId="726631FC">
                <v:shape id="_x0000_i1040" type="#_x0000_t75" alt="" style="width:12pt;height:16.5pt;mso-width-percent:0;mso-height-percent:0;mso-width-percent:0;mso-height-percent:0" o:ole="" fillcolor="window">
                  <v:imagedata r:id="rId145" o:title=""/>
                </v:shape>
                <o:OLEObject Type="Embed" ProgID="Equation.DSMT4" ShapeID="_x0000_i1040" DrawAspect="Content" ObjectID="_1726933732" r:id="rId146"/>
              </w:object>
            </w:r>
          </w:p>
        </w:tc>
        <w:tc>
          <w:tcPr>
            <w:tcW w:w="3600" w:type="dxa"/>
          </w:tcPr>
          <w:p w14:paraId="6D1635AA" w14:textId="77777777" w:rsidR="00A02799" w:rsidRDefault="001151B1" w:rsidP="007D0A5F">
            <w:pPr>
              <w:pStyle w:val="tb"/>
              <w:rPr>
                <w:i/>
              </w:rPr>
            </w:pPr>
            <w:r w:rsidRPr="00EE18B3">
              <w:rPr>
                <w:noProof/>
                <w:position w:val="-34"/>
              </w:rPr>
              <w:object w:dxaOrig="2200" w:dyaOrig="700" w14:anchorId="55987DB7">
                <v:shape id="_x0000_i1041" type="#_x0000_t75" alt="" style="width:110.25pt;height:35.25pt;mso-width-percent:0;mso-height-percent:0;mso-width-percent:0;mso-height-percent:0" o:ole="" fillcolor="window">
                  <v:imagedata r:id="rId147" o:title=""/>
                </v:shape>
                <o:OLEObject Type="Embed" ProgID="Equation.DSMT4" ShapeID="_x0000_i1041" DrawAspect="Content" ObjectID="_1726933733" r:id="rId148"/>
              </w:object>
            </w:r>
          </w:p>
        </w:tc>
      </w:tr>
      <w:tr w:rsidR="00A02799" w14:paraId="105DBFCC" w14:textId="77777777" w:rsidTr="007D0A5F">
        <w:tc>
          <w:tcPr>
            <w:tcW w:w="3150" w:type="dxa"/>
          </w:tcPr>
          <w:p w14:paraId="419BC49B" w14:textId="77777777" w:rsidR="00A02799" w:rsidRDefault="00A02799" w:rsidP="007D0A5F">
            <w:pPr>
              <w:pStyle w:val="tb"/>
            </w:pPr>
          </w:p>
          <w:p w14:paraId="0FD23618" w14:textId="77777777" w:rsidR="00A02799" w:rsidRDefault="00A02799" w:rsidP="007D0A5F">
            <w:pPr>
              <w:pStyle w:val="tb"/>
            </w:pPr>
            <w:r>
              <w:t xml:space="preserve">Proportion at age </w:t>
            </w:r>
            <w:r>
              <w:rPr>
                <w:i/>
              </w:rPr>
              <w:t xml:space="preserve">j, </w:t>
            </w:r>
            <w:r>
              <w:t xml:space="preserve">in year </w:t>
            </w:r>
            <w:proofErr w:type="spellStart"/>
            <w:r>
              <w:rPr>
                <w:i/>
              </w:rPr>
              <w:t>i</w:t>
            </w:r>
            <w:proofErr w:type="spellEnd"/>
          </w:p>
        </w:tc>
        <w:tc>
          <w:tcPr>
            <w:tcW w:w="2340" w:type="dxa"/>
          </w:tcPr>
          <w:p w14:paraId="0E71EAA6" w14:textId="77777777" w:rsidR="00A02799" w:rsidRDefault="00A02799" w:rsidP="007D0A5F">
            <w:pPr>
              <w:pStyle w:val="tb"/>
            </w:pPr>
          </w:p>
          <w:p w14:paraId="4343910F" w14:textId="77777777" w:rsidR="00A02799" w:rsidRDefault="001151B1" w:rsidP="007D0A5F">
            <w:pPr>
              <w:pStyle w:val="tb"/>
              <w:rPr>
                <w:i/>
                <w:vertAlign w:val="subscript"/>
              </w:rPr>
            </w:pPr>
            <w:r w:rsidRPr="00EE18B3">
              <w:rPr>
                <w:noProof/>
                <w:position w:val="-20"/>
              </w:rPr>
              <w:object w:dxaOrig="279" w:dyaOrig="400" w14:anchorId="561BC858">
                <v:shape id="_x0000_i1042" type="#_x0000_t75" alt="" style="width:13.5pt;height:19.5pt;mso-width-percent:0;mso-height-percent:0;mso-width-percent:0;mso-height-percent:0" o:ole="" fillcolor="window">
                  <v:imagedata r:id="rId149" o:title=""/>
                </v:shape>
                <o:OLEObject Type="Embed" ProgID="Equation.DSMT4" ShapeID="_x0000_i1042" DrawAspect="Content" ObjectID="_1726933734" r:id="rId150"/>
              </w:object>
            </w:r>
            <w:r w:rsidR="00A02799">
              <w:t xml:space="preserve">, </w:t>
            </w:r>
            <w:r w:rsidRPr="00291378">
              <w:rPr>
                <w:noProof/>
                <w:position w:val="-22"/>
              </w:rPr>
              <w:object w:dxaOrig="960" w:dyaOrig="520" w14:anchorId="02E1C345">
                <v:shape id="_x0000_i1043" type="#_x0000_t75" alt="" style="width:48pt;height:24.75pt;mso-width-percent:0;mso-height-percent:0;mso-width-percent:0;mso-height-percent:0" o:ole="" fillcolor="window">
                  <v:imagedata r:id="rId151" o:title=""/>
                </v:shape>
                <o:OLEObject Type="Embed" ProgID="Equation.DSMT4" ShapeID="_x0000_i1043" DrawAspect="Content" ObjectID="_1726933735" r:id="rId152"/>
              </w:object>
            </w:r>
          </w:p>
        </w:tc>
        <w:tc>
          <w:tcPr>
            <w:tcW w:w="3600" w:type="dxa"/>
          </w:tcPr>
          <w:p w14:paraId="1220D37B" w14:textId="77777777" w:rsidR="00A02799" w:rsidRDefault="001151B1" w:rsidP="007D0A5F">
            <w:pPr>
              <w:pStyle w:val="tb"/>
            </w:pPr>
            <w:r w:rsidRPr="00EE18B3">
              <w:rPr>
                <w:noProof/>
                <w:position w:val="-50"/>
              </w:rPr>
              <w:object w:dxaOrig="1200" w:dyaOrig="880" w14:anchorId="2A0CE5BD">
                <v:shape id="_x0000_i1044" type="#_x0000_t75" alt="" style="width:60pt;height:43.5pt;mso-width-percent:0;mso-height-percent:0;mso-width-percent:0;mso-height-percent:0" o:ole="" fillcolor="window">
                  <v:imagedata r:id="rId153" o:title=""/>
                </v:shape>
                <o:OLEObject Type="Embed" ProgID="Equation.DSMT4" ShapeID="_x0000_i1044" DrawAspect="Content" ObjectID="_1726933736" r:id="rId154"/>
              </w:object>
            </w:r>
          </w:p>
        </w:tc>
      </w:tr>
      <w:tr w:rsidR="00A02799" w14:paraId="0DEBDF20" w14:textId="77777777" w:rsidTr="007D0A5F">
        <w:tc>
          <w:tcPr>
            <w:tcW w:w="3150" w:type="dxa"/>
          </w:tcPr>
          <w:p w14:paraId="7793ABBB" w14:textId="77777777" w:rsidR="00A02799" w:rsidRDefault="00A02799" w:rsidP="007D0A5F">
            <w:pPr>
              <w:pStyle w:val="tb"/>
            </w:pPr>
            <w:r>
              <w:t>Initial numbers at age</w:t>
            </w:r>
          </w:p>
        </w:tc>
        <w:tc>
          <w:tcPr>
            <w:tcW w:w="2340" w:type="dxa"/>
          </w:tcPr>
          <w:p w14:paraId="77300EBB" w14:textId="77777777" w:rsidR="00A02799" w:rsidRDefault="00A02799" w:rsidP="007D0A5F">
            <w:pPr>
              <w:pStyle w:val="tb"/>
              <w:rPr>
                <w:i/>
                <w:vertAlign w:val="subscript"/>
              </w:rPr>
            </w:pPr>
            <w:r>
              <w:rPr>
                <w:i/>
              </w:rPr>
              <w:t>j = 1</w:t>
            </w:r>
          </w:p>
        </w:tc>
        <w:tc>
          <w:tcPr>
            <w:tcW w:w="3600" w:type="dxa"/>
          </w:tcPr>
          <w:p w14:paraId="09B2080F" w14:textId="77777777" w:rsidR="00A02799" w:rsidRDefault="001151B1" w:rsidP="007D0A5F">
            <w:pPr>
              <w:pStyle w:val="tb"/>
            </w:pPr>
            <w:r w:rsidRPr="00BF7092">
              <w:rPr>
                <w:noProof/>
                <w:position w:val="-12"/>
              </w:rPr>
              <w:object w:dxaOrig="1280" w:dyaOrig="360" w14:anchorId="4BD65BED">
                <v:shape id="_x0000_i1045" type="#_x0000_t75" alt="" style="width:64.5pt;height:18pt;mso-width-percent:0;mso-height-percent:0;mso-width-percent:0;mso-height-percent:0" o:ole="" fillcolor="window">
                  <v:imagedata r:id="rId155" o:title=""/>
                </v:shape>
                <o:OLEObject Type="Embed" ProgID="Equation.DSMT4" ShapeID="_x0000_i1045" DrawAspect="Content" ObjectID="_1726933737" r:id="rId156"/>
              </w:object>
            </w:r>
          </w:p>
        </w:tc>
      </w:tr>
      <w:tr w:rsidR="00A02799" w14:paraId="624681D9" w14:textId="77777777" w:rsidTr="007D0A5F">
        <w:tc>
          <w:tcPr>
            <w:tcW w:w="3150" w:type="dxa"/>
          </w:tcPr>
          <w:p w14:paraId="2CDB8087" w14:textId="77777777" w:rsidR="00A02799" w:rsidRDefault="00A02799" w:rsidP="007D0A5F">
            <w:pPr>
              <w:pStyle w:val="tb"/>
            </w:pPr>
          </w:p>
        </w:tc>
        <w:tc>
          <w:tcPr>
            <w:tcW w:w="2340" w:type="dxa"/>
          </w:tcPr>
          <w:p w14:paraId="7BDE93D4" w14:textId="77777777" w:rsidR="00A02799" w:rsidRDefault="00A02799" w:rsidP="007D0A5F">
            <w:pPr>
              <w:pStyle w:val="tb"/>
              <w:rPr>
                <w:i/>
                <w:vertAlign w:val="subscript"/>
              </w:rPr>
            </w:pPr>
            <w:r>
              <w:rPr>
                <w:i/>
              </w:rPr>
              <w:br/>
              <w:t>1 &lt; j &lt; 13</w:t>
            </w:r>
          </w:p>
        </w:tc>
        <w:tc>
          <w:tcPr>
            <w:tcW w:w="3600" w:type="dxa"/>
          </w:tcPr>
          <w:p w14:paraId="24DA3596" w14:textId="77777777" w:rsidR="00A02799" w:rsidRDefault="001151B1" w:rsidP="007D0A5F">
            <w:pPr>
              <w:pStyle w:val="tb"/>
            </w:pPr>
            <w:r w:rsidRPr="00BF7092">
              <w:rPr>
                <w:noProof/>
                <w:position w:val="-26"/>
              </w:rPr>
              <w:object w:dxaOrig="1980" w:dyaOrig="620" w14:anchorId="799182E3">
                <v:shape id="_x0000_i1046" type="#_x0000_t75" alt="" style="width:99pt;height:31.5pt;mso-width-percent:0;mso-height-percent:0;mso-width-percent:0;mso-height-percent:0" o:ole="" fillcolor="window">
                  <v:imagedata r:id="rId157" o:title=""/>
                </v:shape>
                <o:OLEObject Type="Embed" ProgID="Equation.DSMT4" ShapeID="_x0000_i1046" DrawAspect="Content" ObjectID="_1726933738" r:id="rId158"/>
              </w:object>
            </w:r>
          </w:p>
        </w:tc>
      </w:tr>
      <w:tr w:rsidR="00A02799" w14:paraId="53CEB027" w14:textId="77777777" w:rsidTr="007D0A5F">
        <w:tc>
          <w:tcPr>
            <w:tcW w:w="3150" w:type="dxa"/>
          </w:tcPr>
          <w:p w14:paraId="45F0512D" w14:textId="77777777" w:rsidR="00A02799" w:rsidRDefault="00A02799" w:rsidP="007D0A5F">
            <w:pPr>
              <w:pStyle w:val="tb"/>
            </w:pPr>
          </w:p>
        </w:tc>
        <w:tc>
          <w:tcPr>
            <w:tcW w:w="2340" w:type="dxa"/>
          </w:tcPr>
          <w:p w14:paraId="2F67020B" w14:textId="77777777" w:rsidR="00A02799" w:rsidRDefault="00A02799" w:rsidP="007D0A5F">
            <w:pPr>
              <w:pStyle w:val="tb"/>
              <w:rPr>
                <w:i/>
              </w:rPr>
            </w:pPr>
            <w:r>
              <w:rPr>
                <w:i/>
              </w:rPr>
              <w:t>j =</w:t>
            </w:r>
            <w:r w:rsidR="00CD3D5D">
              <w:rPr>
                <w:i/>
              </w:rPr>
              <w:t xml:space="preserve"> </w:t>
            </w:r>
            <w:r>
              <w:rPr>
                <w:i/>
              </w:rPr>
              <w:t>14</w:t>
            </w:r>
            <w:r>
              <w:rPr>
                <w:i/>
                <w:vertAlign w:val="superscript"/>
              </w:rPr>
              <w:t>+</w:t>
            </w:r>
          </w:p>
        </w:tc>
        <w:tc>
          <w:tcPr>
            <w:tcW w:w="3600" w:type="dxa"/>
          </w:tcPr>
          <w:p w14:paraId="1DC6198B" w14:textId="77777777" w:rsidR="00A02799" w:rsidRDefault="001151B1" w:rsidP="007D0A5F">
            <w:pPr>
              <w:pStyle w:val="tb"/>
            </w:pPr>
            <w:r w:rsidRPr="00EE18B3">
              <w:rPr>
                <w:noProof/>
                <w:position w:val="-14"/>
              </w:rPr>
              <w:object w:dxaOrig="2220" w:dyaOrig="420" w14:anchorId="5E573EF7">
                <v:shape id="_x0000_i1047" type="#_x0000_t75" alt="" style="width:111.75pt;height:19.5pt;mso-width-percent:0;mso-height-percent:0;mso-width-percent:0;mso-height-percent:0" o:ole="" fillcolor="window">
                  <v:imagedata r:id="rId159" o:title=""/>
                </v:shape>
                <o:OLEObject Type="Embed" ProgID="Equation.DSMT4" ShapeID="_x0000_i1047" DrawAspect="Content" ObjectID="_1726933739" r:id="rId160"/>
              </w:object>
            </w:r>
          </w:p>
        </w:tc>
      </w:tr>
      <w:tr w:rsidR="00A02799" w14:paraId="41A20372" w14:textId="77777777" w:rsidTr="007D0A5F">
        <w:tc>
          <w:tcPr>
            <w:tcW w:w="3150" w:type="dxa"/>
          </w:tcPr>
          <w:p w14:paraId="3B48AD06" w14:textId="77777777" w:rsidR="00A02799" w:rsidRDefault="00A02799" w:rsidP="007D0A5F">
            <w:pPr>
              <w:pStyle w:val="tb"/>
            </w:pPr>
            <w:r>
              <w:t>Subsequent years (</w:t>
            </w:r>
            <w:proofErr w:type="spellStart"/>
            <w:r>
              <w:rPr>
                <w:i/>
              </w:rPr>
              <w:t>i</w:t>
            </w:r>
            <w:proofErr w:type="spellEnd"/>
            <w:r>
              <w:rPr>
                <w:i/>
              </w:rPr>
              <w:t xml:space="preserve"> &gt;1963</w:t>
            </w:r>
            <w:r>
              <w:t>)</w:t>
            </w:r>
          </w:p>
        </w:tc>
        <w:tc>
          <w:tcPr>
            <w:tcW w:w="2340" w:type="dxa"/>
          </w:tcPr>
          <w:p w14:paraId="6E228563" w14:textId="77777777" w:rsidR="00A02799" w:rsidRDefault="00A02799" w:rsidP="007D0A5F">
            <w:pPr>
              <w:pStyle w:val="tb"/>
              <w:rPr>
                <w:i/>
                <w:vertAlign w:val="subscript"/>
              </w:rPr>
            </w:pPr>
            <w:r>
              <w:rPr>
                <w:i/>
              </w:rPr>
              <w:t>j = 1</w:t>
            </w:r>
          </w:p>
        </w:tc>
        <w:tc>
          <w:tcPr>
            <w:tcW w:w="3600" w:type="dxa"/>
          </w:tcPr>
          <w:p w14:paraId="3D64085F" w14:textId="77777777" w:rsidR="00A02799" w:rsidRDefault="001151B1" w:rsidP="007D0A5F">
            <w:pPr>
              <w:pStyle w:val="tb"/>
            </w:pPr>
            <w:r w:rsidRPr="00BF7092">
              <w:rPr>
                <w:noProof/>
                <w:position w:val="-12"/>
              </w:rPr>
              <w:object w:dxaOrig="960" w:dyaOrig="360" w14:anchorId="5417775A">
                <v:shape id="_x0000_i1048" type="#_x0000_t75" alt="" style="width:48pt;height:18pt;mso-width-percent:0;mso-height-percent:0;mso-width-percent:0;mso-height-percent:0" o:ole="" fillcolor="window">
                  <v:imagedata r:id="rId161" o:title=""/>
                </v:shape>
                <o:OLEObject Type="Embed" ProgID="Equation.DSMT4" ShapeID="_x0000_i1048" DrawAspect="Content" ObjectID="_1726933740" r:id="rId162"/>
              </w:object>
            </w:r>
          </w:p>
        </w:tc>
      </w:tr>
      <w:tr w:rsidR="00A02799" w14:paraId="0DE74124" w14:textId="77777777" w:rsidTr="007D0A5F">
        <w:tc>
          <w:tcPr>
            <w:tcW w:w="3150" w:type="dxa"/>
          </w:tcPr>
          <w:p w14:paraId="7F6B0B92" w14:textId="77777777" w:rsidR="00A02799" w:rsidRDefault="00A02799" w:rsidP="007D0A5F">
            <w:pPr>
              <w:pStyle w:val="tb"/>
            </w:pPr>
          </w:p>
        </w:tc>
        <w:tc>
          <w:tcPr>
            <w:tcW w:w="2340" w:type="dxa"/>
          </w:tcPr>
          <w:p w14:paraId="48A7D41A" w14:textId="77777777" w:rsidR="00A02799" w:rsidRDefault="00A02799" w:rsidP="007D0A5F">
            <w:pPr>
              <w:pStyle w:val="tb"/>
              <w:rPr>
                <w:i/>
                <w:vertAlign w:val="subscript"/>
              </w:rPr>
            </w:pPr>
            <w:proofErr w:type="spellStart"/>
            <w:r>
              <w:rPr>
                <w:i/>
              </w:rPr>
              <w:t>i</w:t>
            </w:r>
            <w:proofErr w:type="spellEnd"/>
            <w:r>
              <w:rPr>
                <w:i/>
              </w:rPr>
              <w:t xml:space="preserve"> &lt; j &lt; 13</w:t>
            </w:r>
          </w:p>
        </w:tc>
        <w:tc>
          <w:tcPr>
            <w:tcW w:w="3600" w:type="dxa"/>
          </w:tcPr>
          <w:p w14:paraId="6980D138" w14:textId="77777777" w:rsidR="00A02799" w:rsidRDefault="001151B1" w:rsidP="007D0A5F">
            <w:pPr>
              <w:pStyle w:val="tb"/>
            </w:pPr>
            <w:r w:rsidRPr="00EE18B3">
              <w:rPr>
                <w:noProof/>
                <w:position w:val="-12"/>
              </w:rPr>
              <w:object w:dxaOrig="1620" w:dyaOrig="360" w14:anchorId="234A8792">
                <v:shape id="_x0000_i1049" type="#_x0000_t75" alt="" style="width:81.75pt;height:18pt;mso-width-percent:0;mso-height-percent:0;mso-width-percent:0;mso-height-percent:0" o:ole="" fillcolor="window">
                  <v:imagedata r:id="rId163" o:title=""/>
                </v:shape>
                <o:OLEObject Type="Embed" ProgID="Equation.DSMT4" ShapeID="_x0000_i1049" DrawAspect="Content" ObjectID="_1726933741" r:id="rId164"/>
              </w:object>
            </w:r>
          </w:p>
        </w:tc>
      </w:tr>
      <w:tr w:rsidR="00A02799" w14:paraId="77EAB7EC" w14:textId="77777777" w:rsidTr="007D0A5F">
        <w:tc>
          <w:tcPr>
            <w:tcW w:w="3150" w:type="dxa"/>
          </w:tcPr>
          <w:p w14:paraId="7BBAB5DA" w14:textId="77777777" w:rsidR="00A02799" w:rsidRDefault="00A02799" w:rsidP="007D0A5F">
            <w:pPr>
              <w:pStyle w:val="tb"/>
            </w:pPr>
          </w:p>
        </w:tc>
        <w:tc>
          <w:tcPr>
            <w:tcW w:w="2340" w:type="dxa"/>
          </w:tcPr>
          <w:p w14:paraId="44DF59BE" w14:textId="77777777" w:rsidR="00A02799" w:rsidRDefault="00A02799" w:rsidP="007D0A5F">
            <w:pPr>
              <w:pStyle w:val="tb"/>
              <w:rPr>
                <w:i/>
              </w:rPr>
            </w:pPr>
            <w:r>
              <w:rPr>
                <w:i/>
              </w:rPr>
              <w:t>j =</w:t>
            </w:r>
            <w:r w:rsidR="00CD3D5D">
              <w:rPr>
                <w:i/>
              </w:rPr>
              <w:t xml:space="preserve"> </w:t>
            </w:r>
            <w:r>
              <w:rPr>
                <w:i/>
              </w:rPr>
              <w:t>14</w:t>
            </w:r>
            <w:r>
              <w:rPr>
                <w:i/>
                <w:vertAlign w:val="superscript"/>
              </w:rPr>
              <w:t>+</w:t>
            </w:r>
          </w:p>
        </w:tc>
        <w:tc>
          <w:tcPr>
            <w:tcW w:w="3600" w:type="dxa"/>
          </w:tcPr>
          <w:p w14:paraId="47829714" w14:textId="77777777" w:rsidR="00A02799" w:rsidRDefault="001151B1" w:rsidP="007D0A5F">
            <w:pPr>
              <w:pStyle w:val="tb"/>
            </w:pPr>
            <w:r w:rsidRPr="00291378">
              <w:rPr>
                <w:noProof/>
                <w:position w:val="-14"/>
              </w:rPr>
              <w:object w:dxaOrig="2840" w:dyaOrig="380" w14:anchorId="7D3FB7A3">
                <v:shape id="_x0000_i1050" type="#_x0000_t75" alt="" style="width:141.75pt;height:19.5pt;mso-width-percent:0;mso-height-percent:0;mso-width-percent:0;mso-height-percent:0" o:ole="" fillcolor="window">
                  <v:imagedata r:id="rId165" o:title=""/>
                </v:shape>
                <o:OLEObject Type="Embed" ProgID="Equation.DSMT4" ShapeID="_x0000_i1050" DrawAspect="Content" ObjectID="_1726933742" r:id="rId166"/>
              </w:object>
            </w:r>
          </w:p>
        </w:tc>
      </w:tr>
      <w:tr w:rsidR="00A02799" w14:paraId="4E999E74" w14:textId="77777777" w:rsidTr="007D0A5F">
        <w:tc>
          <w:tcPr>
            <w:tcW w:w="3150" w:type="dxa"/>
            <w:tcBorders>
              <w:bottom w:val="dotted" w:sz="4" w:space="0" w:color="auto"/>
            </w:tcBorders>
          </w:tcPr>
          <w:p w14:paraId="029EDAE4" w14:textId="77777777" w:rsidR="0048186B" w:rsidRDefault="00A02799">
            <w:pPr>
              <w:pStyle w:val="tb"/>
              <w:rPr>
                <w:i/>
                <w:vertAlign w:val="subscript"/>
              </w:rPr>
            </w:pPr>
            <w:r>
              <w:t xml:space="preserve">Year effect, </w:t>
            </w:r>
            <w:proofErr w:type="spellStart"/>
            <w:r>
              <w:rPr>
                <w:i/>
              </w:rPr>
              <w:t>i</w:t>
            </w:r>
            <w:proofErr w:type="spellEnd"/>
            <w:r>
              <w:rPr>
                <w:i/>
              </w:rPr>
              <w:t xml:space="preserve"> </w:t>
            </w:r>
            <w:r>
              <w:t xml:space="preserve">= 1963, …, </w:t>
            </w:r>
            <w:r w:rsidR="00C41A1D">
              <w:t>2015</w:t>
            </w:r>
          </w:p>
        </w:tc>
        <w:tc>
          <w:tcPr>
            <w:tcW w:w="2340" w:type="dxa"/>
            <w:tcBorders>
              <w:bottom w:val="dotted" w:sz="4" w:space="0" w:color="auto"/>
            </w:tcBorders>
          </w:tcPr>
          <w:p w14:paraId="233FFD93" w14:textId="77777777" w:rsidR="00A02799" w:rsidRDefault="00A02799" w:rsidP="007D0A5F">
            <w:pPr>
              <w:pStyle w:val="tb"/>
              <w:rPr>
                <w:i/>
              </w:rPr>
            </w:pPr>
            <w:r>
              <w:rPr>
                <w:rFonts w:ascii="Symbol" w:hAnsi="Symbol"/>
                <w:i/>
              </w:rPr>
              <w:t></w:t>
            </w:r>
            <w:proofErr w:type="spellStart"/>
            <w:r>
              <w:rPr>
                <w:i/>
                <w:sz w:val="16"/>
                <w:vertAlign w:val="subscript"/>
              </w:rPr>
              <w:t>i</w:t>
            </w:r>
            <w:proofErr w:type="spellEnd"/>
            <w:r>
              <w:rPr>
                <w:i/>
                <w:sz w:val="16"/>
              </w:rPr>
              <w:t xml:space="preserve">, </w:t>
            </w:r>
            <w:r w:rsidR="001151B1" w:rsidRPr="00BF7092">
              <w:rPr>
                <w:i/>
                <w:noProof/>
                <w:position w:val="-24"/>
                <w:sz w:val="16"/>
              </w:rPr>
              <w:object w:dxaOrig="900" w:dyaOrig="580" w14:anchorId="1074F2FC">
                <v:shape id="_x0000_i1051" type="#_x0000_t75" alt="" style="width:45.75pt;height:29.25pt;mso-width-percent:0;mso-height-percent:0;mso-width-percent:0;mso-height-percent:0" o:ole="" fillcolor="window">
                  <v:imagedata r:id="rId167" o:title=""/>
                </v:shape>
                <o:OLEObject Type="Embed" ProgID="Equation.DSMT4" ShapeID="_x0000_i1051" DrawAspect="Content" ObjectID="_1726933743" r:id="rId168"/>
              </w:object>
            </w:r>
          </w:p>
        </w:tc>
        <w:tc>
          <w:tcPr>
            <w:tcW w:w="3600" w:type="dxa"/>
            <w:tcBorders>
              <w:bottom w:val="dotted" w:sz="4" w:space="0" w:color="auto"/>
            </w:tcBorders>
          </w:tcPr>
          <w:p w14:paraId="68EFB257" w14:textId="77777777" w:rsidR="00A02799" w:rsidRDefault="001151B1" w:rsidP="007D0A5F">
            <w:pPr>
              <w:pStyle w:val="tb"/>
            </w:pPr>
            <w:r w:rsidRPr="00BF7092">
              <w:rPr>
                <w:noProof/>
                <w:position w:val="-12"/>
              </w:rPr>
              <w:object w:dxaOrig="960" w:dyaOrig="360" w14:anchorId="719A704E">
                <v:shape id="_x0000_i1052" type="#_x0000_t75" alt="" style="width:48pt;height:18pt;mso-width-percent:0;mso-height-percent:0;mso-width-percent:0;mso-height-percent:0" o:ole="" fillcolor="window">
                  <v:imagedata r:id="rId169" o:title=""/>
                </v:shape>
                <o:OLEObject Type="Embed" ProgID="Equation.DSMT4" ShapeID="_x0000_i1052" DrawAspect="Content" ObjectID="_1726933744" r:id="rId170"/>
              </w:object>
            </w:r>
          </w:p>
        </w:tc>
      </w:tr>
      <w:tr w:rsidR="00A02799" w14:paraId="13E5FD5C" w14:textId="77777777" w:rsidTr="007D0A5F">
        <w:tc>
          <w:tcPr>
            <w:tcW w:w="3150" w:type="dxa"/>
          </w:tcPr>
          <w:p w14:paraId="7660A2BA" w14:textId="77777777" w:rsidR="00A02799" w:rsidRDefault="00A02799" w:rsidP="007D0A5F">
            <w:pPr>
              <w:pStyle w:val="tb"/>
            </w:pPr>
            <w:r>
              <w:t>Index catchability</w:t>
            </w:r>
          </w:p>
          <w:p w14:paraId="744FAA8F" w14:textId="77777777" w:rsidR="00A02799" w:rsidRDefault="00A02799" w:rsidP="007D0A5F">
            <w:pPr>
              <w:pStyle w:val="tb"/>
            </w:pPr>
            <w:r>
              <w:tab/>
              <w:t>Mean effect</w:t>
            </w:r>
          </w:p>
          <w:p w14:paraId="2F4F2CDB" w14:textId="77777777" w:rsidR="00A02799" w:rsidRDefault="00A02799" w:rsidP="007D0A5F">
            <w:pPr>
              <w:pStyle w:val="tb"/>
            </w:pPr>
            <w:r>
              <w:tab/>
            </w:r>
          </w:p>
          <w:p w14:paraId="0B789F9C" w14:textId="77777777" w:rsidR="00A02799" w:rsidRDefault="00A02799" w:rsidP="007D0A5F">
            <w:pPr>
              <w:pStyle w:val="tb"/>
            </w:pPr>
            <w:r>
              <w:tab/>
              <w:t>Age effect</w:t>
            </w:r>
          </w:p>
        </w:tc>
        <w:tc>
          <w:tcPr>
            <w:tcW w:w="2340" w:type="dxa"/>
          </w:tcPr>
          <w:p w14:paraId="2D8FD32E" w14:textId="77777777" w:rsidR="00A02799" w:rsidRDefault="001151B1" w:rsidP="007D0A5F">
            <w:pPr>
              <w:pStyle w:val="tb"/>
              <w:rPr>
                <w:i/>
              </w:rPr>
            </w:pPr>
            <w:r w:rsidRPr="00EE18B3">
              <w:rPr>
                <w:i/>
                <w:noProof/>
                <w:position w:val="-10"/>
              </w:rPr>
              <w:object w:dxaOrig="700" w:dyaOrig="400" w14:anchorId="4CD35A78">
                <v:shape id="_x0000_i1053" type="#_x0000_t75" alt="" style="width:35.25pt;height:19.5pt;mso-width-percent:0;mso-height-percent:0;mso-width-percent:0;mso-height-percent:0" o:ole="" fillcolor="window">
                  <v:imagedata r:id="rId171" o:title=""/>
                </v:shape>
                <o:OLEObject Type="Embed" ProgID="Equation.DSMT4" ShapeID="_x0000_i1053" DrawAspect="Content" ObjectID="_1726933745" r:id="rId172"/>
              </w:object>
            </w:r>
          </w:p>
          <w:p w14:paraId="01A54556" w14:textId="77777777" w:rsidR="00A02799" w:rsidRDefault="001151B1" w:rsidP="007D0A5F">
            <w:pPr>
              <w:pStyle w:val="tb"/>
              <w:rPr>
                <w:i/>
              </w:rPr>
            </w:pPr>
            <w:r w:rsidRPr="00EE18B3">
              <w:rPr>
                <w:i/>
                <w:noProof/>
                <w:position w:val="-22"/>
              </w:rPr>
              <w:object w:dxaOrig="1080" w:dyaOrig="540" w14:anchorId="63428A6E">
                <v:shape id="_x0000_i1054" type="#_x0000_t75" alt="" style="width:54pt;height:27pt;mso-width-percent:0;mso-height-percent:0;mso-width-percent:0;mso-height-percent:0" o:ole="" fillcolor="window">
                  <v:imagedata r:id="rId173" o:title=""/>
                </v:shape>
                <o:OLEObject Type="Embed" ProgID="Equation.DSMT4" ShapeID="_x0000_i1054" DrawAspect="Content" ObjectID="_1726933746" r:id="rId174"/>
              </w:object>
            </w:r>
          </w:p>
        </w:tc>
        <w:tc>
          <w:tcPr>
            <w:tcW w:w="3600" w:type="dxa"/>
          </w:tcPr>
          <w:p w14:paraId="3C619B81" w14:textId="77777777" w:rsidR="00A02799" w:rsidRDefault="001151B1" w:rsidP="007D0A5F">
            <w:pPr>
              <w:pStyle w:val="tb"/>
              <w:rPr>
                <w:rFonts w:ascii="Symbol" w:hAnsi="Symbol"/>
                <w:i/>
              </w:rPr>
            </w:pPr>
            <w:r w:rsidRPr="00EE18B3">
              <w:rPr>
                <w:rFonts w:ascii="Symbol" w:hAnsi="Symbol"/>
                <w:i/>
                <w:noProof/>
                <w:position w:val="-10"/>
              </w:rPr>
              <w:object w:dxaOrig="680" w:dyaOrig="360" w14:anchorId="0AC579D4">
                <v:shape id="_x0000_i1055" type="#_x0000_t75" alt="" style="width:33.75pt;height:18pt;mso-width-percent:0;mso-height-percent:0;mso-width-percent:0;mso-height-percent:0" o:ole="" fillcolor="window">
                  <v:imagedata r:id="rId175" o:title=""/>
                </v:shape>
                <o:OLEObject Type="Embed" ProgID="Equation.DSMT4" ShapeID="_x0000_i1055" DrawAspect="Content" ObjectID="_1726933747" r:id="rId176"/>
              </w:object>
            </w:r>
          </w:p>
          <w:p w14:paraId="0797849A" w14:textId="77777777" w:rsidR="00A02799" w:rsidRPr="00222A9E" w:rsidRDefault="001151B1" w:rsidP="007D0A5F">
            <w:pPr>
              <w:pStyle w:val="tb"/>
            </w:pPr>
            <w:r w:rsidRPr="00EE18B3">
              <w:rPr>
                <w:i/>
                <w:noProof/>
                <w:position w:val="-12"/>
              </w:rPr>
              <w:object w:dxaOrig="660" w:dyaOrig="400" w14:anchorId="54DF61A7">
                <v:shape id="_x0000_i1056" type="#_x0000_t75" alt="" style="width:32.25pt;height:19.5pt;mso-width-percent:0;mso-height-percent:0;mso-width-percent:0;mso-height-percent:0" o:ole="" fillcolor="window">
                  <v:imagedata r:id="rId177" o:title=""/>
                </v:shape>
                <o:OLEObject Type="Embed" ProgID="Equation.DSMT4" ShapeID="_x0000_i1056" DrawAspect="Content" ObjectID="_1726933748" r:id="rId178"/>
              </w:object>
            </w:r>
            <w:r w:rsidR="00A02799">
              <w:rPr>
                <w:i/>
              </w:rPr>
              <w:tab/>
            </w:r>
            <w:r w:rsidR="00A02799">
              <w:rPr>
                <w:i/>
              </w:rPr>
              <w:tab/>
            </w:r>
            <w:r w:rsidRPr="00EE18B3">
              <w:rPr>
                <w:i/>
                <w:noProof/>
                <w:position w:val="-10"/>
              </w:rPr>
              <w:object w:dxaOrig="999" w:dyaOrig="279" w14:anchorId="18B220E2">
                <v:shape id="_x0000_i1057" type="#_x0000_t75" alt="" style="width:49.5pt;height:13.5pt;mso-width-percent:0;mso-height-percent:0;mso-width-percent:0;mso-height-percent:0" o:ole="" fillcolor="window">
                  <v:imagedata r:id="rId179" o:title=""/>
                </v:shape>
                <o:OLEObject Type="Embed" ProgID="Equation.DSMT4" ShapeID="_x0000_i1057" DrawAspect="Content" ObjectID="_1726933749" r:id="rId180"/>
              </w:object>
            </w:r>
          </w:p>
          <w:p w14:paraId="5AC6B3A1" w14:textId="77777777" w:rsidR="00A02799" w:rsidRPr="00222A9E" w:rsidRDefault="001151B1" w:rsidP="007D0A5F">
            <w:pPr>
              <w:pStyle w:val="tb"/>
            </w:pPr>
            <w:r w:rsidRPr="00EE18B3">
              <w:rPr>
                <w:i/>
                <w:noProof/>
                <w:position w:val="-12"/>
              </w:rPr>
              <w:object w:dxaOrig="859" w:dyaOrig="400" w14:anchorId="04A43015">
                <v:shape id="_x0000_i1058" type="#_x0000_t75" alt="" style="width:42.75pt;height:19.5pt;mso-width-percent:0;mso-height-percent:0;mso-width-percent:0;mso-height-percent:0" o:ole="" fillcolor="window">
                  <v:imagedata r:id="rId181" o:title=""/>
                </v:shape>
                <o:OLEObject Type="Embed" ProgID="Equation.DSMT4" ShapeID="_x0000_i1058" DrawAspect="Content" ObjectID="_1726933750" r:id="rId182"/>
              </w:object>
            </w:r>
            <w:r w:rsidR="00A02799">
              <w:rPr>
                <w:i/>
              </w:rPr>
              <w:tab/>
            </w:r>
            <w:r w:rsidRPr="00EE18B3">
              <w:rPr>
                <w:i/>
                <w:noProof/>
                <w:position w:val="-10"/>
              </w:rPr>
              <w:object w:dxaOrig="999" w:dyaOrig="279" w14:anchorId="29D54F07">
                <v:shape id="_x0000_i1059" type="#_x0000_t75" alt="" style="width:49.5pt;height:13.5pt;mso-width-percent:0;mso-height-percent:0;mso-width-percent:0;mso-height-percent:0" o:ole="" fillcolor="window">
                  <v:imagedata r:id="rId183" o:title=""/>
                </v:shape>
                <o:OLEObject Type="Embed" ProgID="Equation.DSMT4" ShapeID="_x0000_i1059" DrawAspect="Content" ObjectID="_1726933751" r:id="rId184"/>
              </w:object>
            </w:r>
          </w:p>
        </w:tc>
      </w:tr>
      <w:tr w:rsidR="00A02799" w14:paraId="3ED799B8" w14:textId="77777777" w:rsidTr="007D0A5F">
        <w:tc>
          <w:tcPr>
            <w:tcW w:w="3150" w:type="dxa"/>
          </w:tcPr>
          <w:p w14:paraId="79356C0A" w14:textId="77777777" w:rsidR="00A02799" w:rsidRDefault="00A02799" w:rsidP="007D0A5F">
            <w:pPr>
              <w:pStyle w:val="tb"/>
            </w:pPr>
            <w:r>
              <w:t>Instantaneous fishing mortality</w:t>
            </w:r>
          </w:p>
        </w:tc>
        <w:tc>
          <w:tcPr>
            <w:tcW w:w="2340" w:type="dxa"/>
          </w:tcPr>
          <w:p w14:paraId="117EAFA0" w14:textId="77777777" w:rsidR="00A02799" w:rsidRDefault="00A02799" w:rsidP="007D0A5F">
            <w:pPr>
              <w:pStyle w:val="tb"/>
              <w:rPr>
                <w:rFonts w:ascii="Symbol" w:hAnsi="Symbol"/>
                <w:i/>
              </w:rPr>
            </w:pPr>
          </w:p>
        </w:tc>
        <w:tc>
          <w:tcPr>
            <w:tcW w:w="3600" w:type="dxa"/>
          </w:tcPr>
          <w:p w14:paraId="4424477F" w14:textId="77777777" w:rsidR="00A02799" w:rsidRPr="00222A9E" w:rsidRDefault="001151B1" w:rsidP="007D0A5F">
            <w:pPr>
              <w:pStyle w:val="tb"/>
            </w:pPr>
            <w:r w:rsidRPr="00EE18B3">
              <w:rPr>
                <w:i/>
                <w:noProof/>
                <w:position w:val="-12"/>
              </w:rPr>
              <w:object w:dxaOrig="1080" w:dyaOrig="400" w14:anchorId="77457843">
                <v:shape id="_x0000_i1060" type="#_x0000_t75" alt="" style="width:54pt;height:19.5pt;mso-width-percent:0;mso-height-percent:0;mso-width-percent:0;mso-height-percent:0" o:ole="" fillcolor="window">
                  <v:imagedata r:id="rId185" o:title=""/>
                </v:shape>
                <o:OLEObject Type="Embed" ProgID="Equation.DSMT4" ShapeID="_x0000_i1060" DrawAspect="Content" ObjectID="_1726933752" r:id="rId186"/>
              </w:object>
            </w:r>
          </w:p>
        </w:tc>
      </w:tr>
      <w:tr w:rsidR="00A02799" w14:paraId="19C8E6F8" w14:textId="77777777" w:rsidTr="007D0A5F">
        <w:tc>
          <w:tcPr>
            <w:tcW w:w="3150" w:type="dxa"/>
          </w:tcPr>
          <w:p w14:paraId="703105BA" w14:textId="77777777" w:rsidR="00A02799" w:rsidRDefault="00A02799" w:rsidP="007D0A5F">
            <w:pPr>
              <w:pStyle w:val="tb"/>
            </w:pPr>
            <w:r>
              <w:t>mean fishing effect</w:t>
            </w:r>
          </w:p>
        </w:tc>
        <w:tc>
          <w:tcPr>
            <w:tcW w:w="2340" w:type="dxa"/>
          </w:tcPr>
          <w:p w14:paraId="23B5A144" w14:textId="77777777" w:rsidR="00A02799" w:rsidRDefault="00A02799" w:rsidP="007D0A5F">
            <w:pPr>
              <w:pStyle w:val="tb"/>
              <w:rPr>
                <w:rFonts w:ascii="Symbol" w:hAnsi="Symbol"/>
                <w:i/>
              </w:rPr>
            </w:pPr>
            <w:r>
              <w:rPr>
                <w:rFonts w:ascii="Symbol" w:hAnsi="Symbol"/>
                <w:i/>
              </w:rPr>
              <w:t></w:t>
            </w:r>
            <w:r>
              <w:rPr>
                <w:i/>
                <w:sz w:val="16"/>
                <w:vertAlign w:val="subscript"/>
              </w:rPr>
              <w:t>f</w:t>
            </w:r>
          </w:p>
        </w:tc>
        <w:tc>
          <w:tcPr>
            <w:tcW w:w="3600" w:type="dxa"/>
          </w:tcPr>
          <w:p w14:paraId="09F86860" w14:textId="77777777" w:rsidR="00A02799" w:rsidRDefault="00A02799" w:rsidP="007D0A5F">
            <w:pPr>
              <w:pStyle w:val="tb"/>
              <w:rPr>
                <w:i/>
              </w:rPr>
            </w:pPr>
          </w:p>
        </w:tc>
      </w:tr>
      <w:tr w:rsidR="00A02799" w14:paraId="6148CB9B" w14:textId="77777777" w:rsidTr="007D0A5F">
        <w:tc>
          <w:tcPr>
            <w:tcW w:w="3150" w:type="dxa"/>
          </w:tcPr>
          <w:p w14:paraId="4B51857F" w14:textId="77777777" w:rsidR="00A02799" w:rsidRDefault="00A02799" w:rsidP="007D0A5F">
            <w:pPr>
              <w:pStyle w:val="tb"/>
            </w:pPr>
            <w:r>
              <w:br/>
              <w:t xml:space="preserve">annual effect of fishing in year </w:t>
            </w:r>
            <w:proofErr w:type="spellStart"/>
            <w:r>
              <w:rPr>
                <w:i/>
              </w:rPr>
              <w:t>i</w:t>
            </w:r>
            <w:proofErr w:type="spellEnd"/>
            <w:r>
              <w:t xml:space="preserve"> </w:t>
            </w:r>
          </w:p>
        </w:tc>
        <w:tc>
          <w:tcPr>
            <w:tcW w:w="2340" w:type="dxa"/>
          </w:tcPr>
          <w:p w14:paraId="117B24F8" w14:textId="77777777" w:rsidR="00A02799" w:rsidRDefault="00A02799" w:rsidP="007D0A5F">
            <w:pPr>
              <w:pStyle w:val="tb"/>
              <w:rPr>
                <w:sz w:val="16"/>
              </w:rPr>
            </w:pPr>
            <w:r>
              <w:rPr>
                <w:rFonts w:ascii="Symbol" w:hAnsi="Symbol"/>
                <w:i/>
              </w:rPr>
              <w:t></w:t>
            </w:r>
            <w:proofErr w:type="spellStart"/>
            <w:r>
              <w:rPr>
                <w:i/>
                <w:sz w:val="16"/>
                <w:vertAlign w:val="subscript"/>
              </w:rPr>
              <w:t>i</w:t>
            </w:r>
            <w:proofErr w:type="spellEnd"/>
            <w:r>
              <w:rPr>
                <w:sz w:val="16"/>
              </w:rPr>
              <w:t xml:space="preserve">, </w:t>
            </w:r>
            <w:r w:rsidR="001151B1" w:rsidRPr="000F6D56">
              <w:rPr>
                <w:noProof/>
                <w:position w:val="-24"/>
                <w:sz w:val="16"/>
              </w:rPr>
              <w:object w:dxaOrig="900" w:dyaOrig="580" w14:anchorId="3F238F70">
                <v:shape id="_x0000_i1061" type="#_x0000_t75" alt="" style="width:45.75pt;height:29.25pt;mso-width-percent:0;mso-height-percent:0;mso-width-percent:0;mso-height-percent:0" o:ole="" fillcolor="window">
                  <v:imagedata r:id="rId187" o:title=""/>
                </v:shape>
                <o:OLEObject Type="Embed" ProgID="Equation.DSMT4" ShapeID="_x0000_i1061" DrawAspect="Content" ObjectID="_1726933753" r:id="rId188"/>
              </w:object>
            </w:r>
          </w:p>
        </w:tc>
        <w:tc>
          <w:tcPr>
            <w:tcW w:w="3600" w:type="dxa"/>
          </w:tcPr>
          <w:p w14:paraId="3C45EAAD" w14:textId="77777777" w:rsidR="00A02799" w:rsidRDefault="00A02799" w:rsidP="007D0A5F">
            <w:pPr>
              <w:pStyle w:val="tb"/>
              <w:rPr>
                <w:i/>
              </w:rPr>
            </w:pPr>
          </w:p>
        </w:tc>
      </w:tr>
      <w:tr w:rsidR="00A02799" w14:paraId="11C56B98" w14:textId="77777777" w:rsidTr="007D0A5F">
        <w:tc>
          <w:tcPr>
            <w:tcW w:w="3150" w:type="dxa"/>
          </w:tcPr>
          <w:p w14:paraId="40B7F491" w14:textId="77777777" w:rsidR="00A02799" w:rsidRDefault="00A02799" w:rsidP="007D0A5F">
            <w:pPr>
              <w:pStyle w:val="tb"/>
            </w:pPr>
          </w:p>
          <w:p w14:paraId="6C2E30CB" w14:textId="77777777" w:rsidR="00A02799" w:rsidRDefault="00A02799" w:rsidP="007D0A5F">
            <w:pPr>
              <w:pStyle w:val="tb"/>
            </w:pPr>
            <w:r>
              <w:t>age effect of fishing (regularized)</w:t>
            </w:r>
            <w:r w:rsidR="00CD3D5D">
              <w:t xml:space="preserve"> </w:t>
            </w:r>
            <w:r>
              <w:t>In year time variation allowed</w:t>
            </w:r>
          </w:p>
          <w:p w14:paraId="4312DEF2" w14:textId="77777777" w:rsidR="00A02799" w:rsidRDefault="00A02799" w:rsidP="007D0A5F">
            <w:pPr>
              <w:pStyle w:val="tb"/>
            </w:pPr>
          </w:p>
          <w:p w14:paraId="45FFC5DA" w14:textId="77777777" w:rsidR="00A02799" w:rsidRDefault="00A02799" w:rsidP="007D0A5F">
            <w:pPr>
              <w:pStyle w:val="tb"/>
            </w:pPr>
            <w:r>
              <w:t>In years where selectivity is constant over time</w:t>
            </w:r>
          </w:p>
        </w:tc>
        <w:tc>
          <w:tcPr>
            <w:tcW w:w="2340" w:type="dxa"/>
          </w:tcPr>
          <w:p w14:paraId="0056112B" w14:textId="77777777" w:rsidR="00A02799" w:rsidRDefault="00A02799" w:rsidP="007D0A5F">
            <w:pPr>
              <w:pStyle w:val="tb"/>
              <w:rPr>
                <w:i/>
                <w:sz w:val="16"/>
                <w:vertAlign w:val="subscript"/>
              </w:rPr>
            </w:pPr>
            <w:r>
              <w:rPr>
                <w:sz w:val="16"/>
              </w:rPr>
              <w:br/>
            </w:r>
            <w:r w:rsidR="001151B1" w:rsidRPr="00EE18B3">
              <w:rPr>
                <w:noProof/>
                <w:position w:val="-20"/>
                <w:sz w:val="16"/>
              </w:rPr>
              <w:object w:dxaOrig="340" w:dyaOrig="499" w14:anchorId="52428125">
                <v:shape id="_x0000_i1062" type="#_x0000_t75" alt="" style="width:18pt;height:24.75pt;mso-width-percent:0;mso-height-percent:0;mso-width-percent:0;mso-height-percent:0" o:ole="" fillcolor="window">
                  <v:imagedata r:id="rId189" o:title=""/>
                </v:shape>
                <o:OLEObject Type="Embed" ProgID="Equation.DSMT4" ShapeID="_x0000_i1062" DrawAspect="Content" ObjectID="_1726933754" r:id="rId190"/>
              </w:object>
            </w:r>
            <w:r>
              <w:rPr>
                <w:sz w:val="16"/>
              </w:rPr>
              <w:t xml:space="preserve">, </w:t>
            </w:r>
            <w:r w:rsidR="001151B1" w:rsidRPr="00EE18B3">
              <w:rPr>
                <w:noProof/>
                <w:position w:val="-22"/>
                <w:sz w:val="16"/>
              </w:rPr>
              <w:object w:dxaOrig="760" w:dyaOrig="540" w14:anchorId="5C6150E4">
                <v:shape id="_x0000_i1063" type="#_x0000_t75" alt="" style="width:38.25pt;height:27pt;mso-width-percent:0;mso-height-percent:0;mso-width-percent:0;mso-height-percent:0" o:ole="" fillcolor="window">
                  <v:imagedata r:id="rId191" o:title=""/>
                </v:shape>
                <o:OLEObject Type="Embed" ProgID="Equation.DSMT4" ShapeID="_x0000_i1063" DrawAspect="Content" ObjectID="_1726933755" r:id="rId192"/>
              </w:object>
            </w:r>
          </w:p>
          <w:p w14:paraId="00DD515A" w14:textId="77777777" w:rsidR="00A02799" w:rsidRDefault="00A02799" w:rsidP="007D0A5F">
            <w:pPr>
              <w:pStyle w:val="tb"/>
              <w:rPr>
                <w:sz w:val="16"/>
              </w:rPr>
            </w:pPr>
          </w:p>
          <w:p w14:paraId="45869C0C" w14:textId="77777777" w:rsidR="00A02799" w:rsidRDefault="001151B1" w:rsidP="007D0A5F">
            <w:pPr>
              <w:pStyle w:val="tb"/>
              <w:rPr>
                <w:i/>
              </w:rPr>
            </w:pPr>
            <w:r w:rsidRPr="00EE18B3">
              <w:rPr>
                <w:noProof/>
                <w:position w:val="-20"/>
                <w:sz w:val="16"/>
              </w:rPr>
              <w:object w:dxaOrig="1200" w:dyaOrig="499" w14:anchorId="1C691C9D">
                <v:shape id="_x0000_i1064" type="#_x0000_t75" alt="" style="width:60pt;height:24.75pt;mso-width-percent:0;mso-height-percent:0;mso-width-percent:0;mso-height-percent:0" o:ole="" fillcolor="window">
                  <v:imagedata r:id="rId193" o:title=""/>
                </v:shape>
                <o:OLEObject Type="Embed" ProgID="Equation.DSMT4" ShapeID="_x0000_i1064" DrawAspect="Content" ObjectID="_1726933756" r:id="rId194"/>
              </w:object>
            </w:r>
          </w:p>
        </w:tc>
        <w:tc>
          <w:tcPr>
            <w:tcW w:w="3600" w:type="dxa"/>
          </w:tcPr>
          <w:p w14:paraId="581D62F8" w14:textId="77777777" w:rsidR="00A02799" w:rsidRDefault="001151B1" w:rsidP="007D0A5F">
            <w:pPr>
              <w:pStyle w:val="tb"/>
              <w:rPr>
                <w:rFonts w:ascii="Symbol" w:hAnsi="Symbol"/>
                <w:i/>
              </w:rPr>
            </w:pPr>
            <w:r w:rsidRPr="00EE18B3">
              <w:rPr>
                <w:i/>
                <w:noProof/>
                <w:position w:val="-12"/>
              </w:rPr>
              <w:object w:dxaOrig="720" w:dyaOrig="400" w14:anchorId="077B6817">
                <v:shape id="_x0000_i1065" type="#_x0000_t75" alt="" style="width:36pt;height:19.5pt;mso-width-percent:0;mso-height-percent:0;mso-width-percent:0;mso-height-percent:0" o:ole="" fillcolor="window">
                  <v:imagedata r:id="rId195" o:title=""/>
                </v:shape>
                <o:OLEObject Type="Embed" ProgID="Equation.DSMT4" ShapeID="_x0000_i1065" DrawAspect="Content" ObjectID="_1726933757" r:id="rId196"/>
              </w:object>
            </w:r>
            <w:r w:rsidR="00A02799">
              <w:rPr>
                <w:i/>
              </w:rPr>
              <w:t>,</w:t>
            </w:r>
            <w:r w:rsidR="00A02799">
              <w:rPr>
                <w:i/>
              </w:rPr>
              <w:tab/>
            </w:r>
            <w:r w:rsidRPr="00EE18B3">
              <w:rPr>
                <w:i/>
                <w:noProof/>
                <w:position w:val="-10"/>
              </w:rPr>
              <w:object w:dxaOrig="999" w:dyaOrig="279" w14:anchorId="2454DE8C">
                <v:shape id="_x0000_i1066" type="#_x0000_t75" alt="" style="width:49.5pt;height:13.5pt;mso-width-percent:0;mso-height-percent:0;mso-width-percent:0;mso-height-percent:0" o:ole="" fillcolor="window">
                  <v:imagedata r:id="rId179" o:title=""/>
                </v:shape>
                <o:OLEObject Type="Embed" ProgID="Equation.DSMT4" ShapeID="_x0000_i1066" DrawAspect="Content" ObjectID="_1726933758" r:id="rId197"/>
              </w:object>
            </w:r>
          </w:p>
          <w:p w14:paraId="7A6AA4BF" w14:textId="77777777" w:rsidR="00A02799" w:rsidRDefault="001151B1" w:rsidP="007D0A5F">
            <w:pPr>
              <w:pStyle w:val="tb"/>
              <w:rPr>
                <w:i/>
              </w:rPr>
            </w:pPr>
            <w:r w:rsidRPr="00EE18B3">
              <w:rPr>
                <w:i/>
                <w:noProof/>
                <w:position w:val="-12"/>
              </w:rPr>
              <w:object w:dxaOrig="900" w:dyaOrig="400" w14:anchorId="66EA706E">
                <v:shape id="_x0000_i1067" type="#_x0000_t75" alt="" style="width:45.75pt;height:19.5pt;mso-width-percent:0;mso-height-percent:0;mso-width-percent:0;mso-height-percent:0" o:ole="" fillcolor="window">
                  <v:imagedata r:id="rId198" o:title=""/>
                </v:shape>
                <o:OLEObject Type="Embed" ProgID="Equation.DSMT4" ShapeID="_x0000_i1067" DrawAspect="Content" ObjectID="_1726933759" r:id="rId199"/>
              </w:object>
            </w:r>
            <w:r w:rsidR="00A02799">
              <w:rPr>
                <w:i/>
              </w:rPr>
              <w:tab/>
            </w:r>
            <w:r w:rsidRPr="00EE18B3">
              <w:rPr>
                <w:i/>
                <w:noProof/>
                <w:position w:val="-10"/>
              </w:rPr>
              <w:object w:dxaOrig="999" w:dyaOrig="279" w14:anchorId="4AE8286B">
                <v:shape id="_x0000_i1068" type="#_x0000_t75" alt="" style="width:49.5pt;height:13.5pt;mso-width-percent:0;mso-height-percent:0;mso-width-percent:0;mso-height-percent:0" o:ole="" fillcolor="window">
                  <v:imagedata r:id="rId183" o:title=""/>
                </v:shape>
                <o:OLEObject Type="Embed" ProgID="Equation.DSMT4" ShapeID="_x0000_i1068" DrawAspect="Content" ObjectID="_1726933760" r:id="rId200"/>
              </w:object>
            </w:r>
          </w:p>
          <w:p w14:paraId="683F3FBA" w14:textId="77777777" w:rsidR="00A02799" w:rsidRDefault="00A02799" w:rsidP="007D0A5F">
            <w:pPr>
              <w:pStyle w:val="tb"/>
              <w:rPr>
                <w:i/>
              </w:rPr>
            </w:pPr>
          </w:p>
          <w:p w14:paraId="5D7CA4A6" w14:textId="77777777" w:rsidR="00A02799" w:rsidRDefault="001151B1" w:rsidP="007D0A5F">
            <w:pPr>
              <w:pStyle w:val="tb"/>
            </w:pPr>
            <w:r w:rsidRPr="00EE18B3">
              <w:rPr>
                <w:i/>
                <w:noProof/>
                <w:position w:val="-10"/>
              </w:rPr>
              <w:object w:dxaOrig="1300" w:dyaOrig="279" w14:anchorId="47635F65">
                <v:shape id="_x0000_i1069" type="#_x0000_t75" alt="" style="width:65.25pt;height:13.5pt;mso-width-percent:0;mso-height-percent:0;mso-width-percent:0;mso-height-percent:0" o:ole="" fillcolor="window">
                  <v:imagedata r:id="rId201" o:title=""/>
                </v:shape>
                <o:OLEObject Type="Embed" ProgID="Equation.DSMT4" ShapeID="_x0000_i1069" DrawAspect="Content" ObjectID="_1726933761" r:id="rId202"/>
              </w:object>
            </w:r>
          </w:p>
        </w:tc>
      </w:tr>
      <w:tr w:rsidR="00A02799" w14:paraId="00E49DED" w14:textId="77777777" w:rsidTr="007D0A5F">
        <w:tc>
          <w:tcPr>
            <w:tcW w:w="3150" w:type="dxa"/>
          </w:tcPr>
          <w:p w14:paraId="5DBD6049" w14:textId="77777777" w:rsidR="00A02799" w:rsidRDefault="00A02799" w:rsidP="007D0A5F">
            <w:pPr>
              <w:pStyle w:val="tb"/>
            </w:pPr>
            <w:r>
              <w:t xml:space="preserve">Natural Mortality </w:t>
            </w:r>
          </w:p>
        </w:tc>
        <w:tc>
          <w:tcPr>
            <w:tcW w:w="2340" w:type="dxa"/>
          </w:tcPr>
          <w:p w14:paraId="4523C7F5" w14:textId="77777777" w:rsidR="00A02799" w:rsidRDefault="00A02799" w:rsidP="007D0A5F">
            <w:pPr>
              <w:pStyle w:val="tb"/>
              <w:rPr>
                <w:i/>
                <w:vertAlign w:val="subscript"/>
              </w:rPr>
            </w:pPr>
            <w:r>
              <w:rPr>
                <w:i/>
              </w:rPr>
              <w:t>M</w:t>
            </w:r>
          </w:p>
        </w:tc>
        <w:tc>
          <w:tcPr>
            <w:tcW w:w="3600" w:type="dxa"/>
          </w:tcPr>
          <w:p w14:paraId="08BACA04" w14:textId="77777777" w:rsidR="00A02799" w:rsidRDefault="00A02799" w:rsidP="007D0A5F">
            <w:pPr>
              <w:pStyle w:val="tb"/>
              <w:rPr>
                <w:i/>
              </w:rPr>
            </w:pPr>
          </w:p>
        </w:tc>
      </w:tr>
      <w:tr w:rsidR="00A02799" w14:paraId="2341B475" w14:textId="77777777" w:rsidTr="007D0A5F">
        <w:tc>
          <w:tcPr>
            <w:tcW w:w="3150" w:type="dxa"/>
          </w:tcPr>
          <w:p w14:paraId="5D8B2F7D" w14:textId="77777777" w:rsidR="00A02799" w:rsidRDefault="00A02799" w:rsidP="007D0A5F">
            <w:pPr>
              <w:pStyle w:val="tb"/>
            </w:pPr>
            <w:r>
              <w:t>Total mortality</w:t>
            </w:r>
          </w:p>
        </w:tc>
        <w:tc>
          <w:tcPr>
            <w:tcW w:w="2340" w:type="dxa"/>
          </w:tcPr>
          <w:p w14:paraId="3FA9B690" w14:textId="77777777" w:rsidR="00A02799" w:rsidRDefault="00A02799" w:rsidP="007D0A5F">
            <w:pPr>
              <w:pStyle w:val="tb"/>
            </w:pPr>
          </w:p>
        </w:tc>
        <w:tc>
          <w:tcPr>
            <w:tcW w:w="3600" w:type="dxa"/>
          </w:tcPr>
          <w:p w14:paraId="6CCD83AF" w14:textId="77777777" w:rsidR="00A02799" w:rsidRDefault="001151B1" w:rsidP="007D0A5F">
            <w:pPr>
              <w:pStyle w:val="tb"/>
            </w:pPr>
            <w:r w:rsidRPr="00EE18B3">
              <w:rPr>
                <w:noProof/>
                <w:position w:val="-12"/>
              </w:rPr>
              <w:object w:dxaOrig="1080" w:dyaOrig="320" w14:anchorId="4A4F8D51">
                <v:shape id="_x0000_i1070" type="#_x0000_t75" alt="" style="width:54pt;height:16.5pt;mso-width-percent:0;mso-height-percent:0;mso-width-percent:0;mso-height-percent:0" o:ole="" fillcolor="window">
                  <v:imagedata r:id="rId203" o:title=""/>
                </v:shape>
                <o:OLEObject Type="Embed" ProgID="Equation.DSMT4" ShapeID="_x0000_i1070" DrawAspect="Content" ObjectID="_1726933762" r:id="rId204"/>
              </w:object>
            </w:r>
          </w:p>
        </w:tc>
      </w:tr>
      <w:tr w:rsidR="00A02799" w14:paraId="423E20F6" w14:textId="77777777" w:rsidTr="007D0A5F">
        <w:tc>
          <w:tcPr>
            <w:tcW w:w="3150" w:type="dxa"/>
            <w:tcBorders>
              <w:bottom w:val="single" w:sz="4" w:space="0" w:color="auto"/>
            </w:tcBorders>
            <w:shd w:val="clear" w:color="auto" w:fill="auto"/>
          </w:tcPr>
          <w:p w14:paraId="2AB4A4ED" w14:textId="77777777" w:rsidR="00A02799" w:rsidRDefault="00A02799" w:rsidP="007D0A5F">
            <w:pPr>
              <w:pStyle w:val="tb"/>
            </w:pPr>
            <w:r>
              <w:t>Recruitment</w:t>
            </w:r>
            <w:r>
              <w:tab/>
            </w:r>
            <w:r>
              <w:br/>
            </w:r>
            <w:r>
              <w:tab/>
            </w:r>
            <w:proofErr w:type="spellStart"/>
            <w:r>
              <w:t>Beverton</w:t>
            </w:r>
            <w:proofErr w:type="spellEnd"/>
            <w:r>
              <w:t>-Holt form</w:t>
            </w:r>
          </w:p>
        </w:tc>
        <w:tc>
          <w:tcPr>
            <w:tcW w:w="2340" w:type="dxa"/>
            <w:tcBorders>
              <w:bottom w:val="single" w:sz="4" w:space="0" w:color="auto"/>
            </w:tcBorders>
            <w:shd w:val="clear" w:color="auto" w:fill="auto"/>
          </w:tcPr>
          <w:p w14:paraId="6F27E951" w14:textId="77777777" w:rsidR="00A02799" w:rsidRDefault="001151B1" w:rsidP="007D0A5F">
            <w:pPr>
              <w:pStyle w:val="tb"/>
              <w:rPr>
                <w:i/>
              </w:rPr>
            </w:pPr>
            <w:r w:rsidRPr="00BF7092">
              <w:rPr>
                <w:i/>
                <w:noProof/>
                <w:position w:val="-10"/>
              </w:rPr>
              <w:object w:dxaOrig="240" w:dyaOrig="340" w14:anchorId="68ED3E48">
                <v:shape id="_x0000_i1071" type="#_x0000_t75" alt="" style="width:12pt;height:18pt;mso-width-percent:0;mso-height-percent:0;mso-width-percent:0;mso-height-percent:0" o:ole="" fillcolor="window">
                  <v:imagedata r:id="rId205" o:title=""/>
                </v:shape>
                <o:OLEObject Type="Embed" ProgID="Equation.DSMT4" ShapeID="_x0000_i1071" DrawAspect="Content" ObjectID="_1726933763" r:id="rId206"/>
              </w:object>
            </w:r>
          </w:p>
        </w:tc>
        <w:tc>
          <w:tcPr>
            <w:tcW w:w="3600" w:type="dxa"/>
            <w:tcBorders>
              <w:bottom w:val="single" w:sz="4" w:space="0" w:color="auto"/>
            </w:tcBorders>
            <w:shd w:val="clear" w:color="auto" w:fill="auto"/>
          </w:tcPr>
          <w:p w14:paraId="692EC4BB" w14:textId="77777777" w:rsidR="00A02799" w:rsidRDefault="001151B1" w:rsidP="007D0A5F">
            <w:pPr>
              <w:pStyle w:val="tb"/>
            </w:pPr>
            <w:r w:rsidRPr="00BF7092">
              <w:rPr>
                <w:i/>
                <w:noProof/>
                <w:position w:val="-100"/>
              </w:rPr>
              <w:object w:dxaOrig="3040" w:dyaOrig="2100" w14:anchorId="707B3289">
                <v:shape id="_x0000_i1072" type="#_x0000_t75" alt="" style="width:119.25pt;height:83.25pt;mso-width-percent:0;mso-height-percent:0;mso-width-percent:0;mso-height-percent:0" o:ole="" fillcolor="window">
                  <v:imagedata r:id="rId207" o:title=""/>
                </v:shape>
                <o:OLEObject Type="Embed" ProgID="Equation.DSMT4" ShapeID="_x0000_i1072" DrawAspect="Content" ObjectID="_1726933764" r:id="rId208"/>
              </w:object>
            </w:r>
            <w:r w:rsidR="00A02799">
              <w:rPr>
                <w:i/>
              </w:rPr>
              <w:tab/>
              <w:t>h=0.8</w:t>
            </w:r>
          </w:p>
        </w:tc>
      </w:tr>
    </w:tbl>
    <w:p w14:paraId="64834DD7" w14:textId="77777777" w:rsidR="00A02799" w:rsidRDefault="00A02799" w:rsidP="00A02799">
      <w:pPr>
        <w:ind w:left="432" w:hanging="432"/>
      </w:pPr>
    </w:p>
    <w:p w14:paraId="1C4E0E18" w14:textId="77777777" w:rsidR="00A02799" w:rsidRDefault="00A02799" w:rsidP="00090530">
      <w:pPr>
        <w:pStyle w:val="Caption"/>
      </w:pPr>
      <w:r>
        <w:t>Table A-3.</w:t>
      </w:r>
      <w:r w:rsidR="00CD3D5D">
        <w:t xml:space="preserve"> </w:t>
      </w:r>
      <w:r>
        <w:t>Specification of objective function that is minimized (i.e., the penalized negative of the log-likelihood).</w:t>
      </w:r>
      <w:r w:rsidR="00CD3D5D">
        <w:t xml:space="preserve"> </w:t>
      </w:r>
    </w:p>
    <w:tbl>
      <w:tblPr>
        <w:tblW w:w="9630" w:type="dxa"/>
        <w:tblInd w:w="198" w:type="dxa"/>
        <w:tblLayout w:type="fixed"/>
        <w:tblLook w:val="0000" w:firstRow="0" w:lastRow="0" w:firstColumn="0" w:lastColumn="0" w:noHBand="0" w:noVBand="0"/>
      </w:tblPr>
      <w:tblGrid>
        <w:gridCol w:w="2250"/>
        <w:gridCol w:w="3060"/>
        <w:gridCol w:w="4320"/>
      </w:tblGrid>
      <w:tr w:rsidR="00A02799" w14:paraId="4018D1A3" w14:textId="77777777" w:rsidTr="007D0A5F">
        <w:tc>
          <w:tcPr>
            <w:tcW w:w="2250" w:type="dxa"/>
            <w:tcBorders>
              <w:top w:val="double" w:sz="6" w:space="0" w:color="auto"/>
              <w:bottom w:val="single" w:sz="6" w:space="0" w:color="auto"/>
            </w:tcBorders>
          </w:tcPr>
          <w:p w14:paraId="797F7227" w14:textId="77777777" w:rsidR="00A02799" w:rsidRDefault="00A02799" w:rsidP="007D0A5F">
            <w:pPr>
              <w:pStyle w:val="tb"/>
            </w:pPr>
            <w:r>
              <w:lastRenderedPageBreak/>
              <w:t>Likelihood /penalty component</w:t>
            </w:r>
          </w:p>
        </w:tc>
        <w:tc>
          <w:tcPr>
            <w:tcW w:w="3060" w:type="dxa"/>
            <w:tcBorders>
              <w:top w:val="double" w:sz="6" w:space="0" w:color="auto"/>
              <w:bottom w:val="single" w:sz="6" w:space="0" w:color="auto"/>
            </w:tcBorders>
          </w:tcPr>
          <w:p w14:paraId="294B2E4B" w14:textId="77777777" w:rsidR="00A02799" w:rsidRDefault="00A02799" w:rsidP="007D0A5F">
            <w:pPr>
              <w:pStyle w:val="tb"/>
            </w:pPr>
          </w:p>
        </w:tc>
        <w:tc>
          <w:tcPr>
            <w:tcW w:w="4320" w:type="dxa"/>
            <w:tcBorders>
              <w:top w:val="double" w:sz="6" w:space="0" w:color="auto"/>
              <w:bottom w:val="single" w:sz="6" w:space="0" w:color="auto"/>
            </w:tcBorders>
          </w:tcPr>
          <w:p w14:paraId="443BAAEB" w14:textId="77777777" w:rsidR="00A02799" w:rsidRDefault="00A02799" w:rsidP="007D0A5F">
            <w:pPr>
              <w:pStyle w:val="tb"/>
            </w:pPr>
            <w:r>
              <w:t>Description / notes</w:t>
            </w:r>
          </w:p>
        </w:tc>
      </w:tr>
      <w:tr w:rsidR="00A02799" w14:paraId="43C3A8F6" w14:textId="77777777" w:rsidTr="007D0A5F">
        <w:tc>
          <w:tcPr>
            <w:tcW w:w="2250" w:type="dxa"/>
          </w:tcPr>
          <w:p w14:paraId="132F3302" w14:textId="77777777" w:rsidR="00A02799" w:rsidRDefault="00A02799" w:rsidP="007D0A5F">
            <w:pPr>
              <w:pStyle w:val="tb"/>
            </w:pPr>
            <w:r>
              <w:t xml:space="preserve"> Abundance indices</w:t>
            </w:r>
          </w:p>
          <w:p w14:paraId="14C49092" w14:textId="77777777" w:rsidR="00A02799" w:rsidRDefault="00A02799" w:rsidP="007D0A5F">
            <w:pPr>
              <w:pStyle w:val="tb"/>
            </w:pPr>
          </w:p>
        </w:tc>
        <w:tc>
          <w:tcPr>
            <w:tcW w:w="3060" w:type="dxa"/>
          </w:tcPr>
          <w:p w14:paraId="53EAF765" w14:textId="77777777" w:rsidR="00A02799" w:rsidRDefault="001151B1" w:rsidP="007D0A5F">
            <w:pPr>
              <w:pStyle w:val="tb"/>
              <w:rPr>
                <w:i/>
              </w:rPr>
            </w:pPr>
            <w:r w:rsidRPr="00890BA6">
              <w:rPr>
                <w:i/>
                <w:noProof/>
                <w:position w:val="-26"/>
              </w:rPr>
              <w:object w:dxaOrig="2160" w:dyaOrig="660" w14:anchorId="414E9E91">
                <v:shape id="_x0000_i1073" type="#_x0000_t75" alt="" style="width:108pt;height:32.25pt;mso-width-percent:0;mso-height-percent:0;mso-width-percent:0;mso-height-percent:0" o:ole="" fillcolor="window">
                  <v:imagedata r:id="rId209" o:title=""/>
                </v:shape>
                <o:OLEObject Type="Embed" ProgID="Equation.DSMT4" ShapeID="_x0000_i1073" DrawAspect="Content" ObjectID="_1726933765" r:id="rId210"/>
              </w:object>
            </w:r>
          </w:p>
        </w:tc>
        <w:tc>
          <w:tcPr>
            <w:tcW w:w="4320" w:type="dxa"/>
          </w:tcPr>
          <w:p w14:paraId="7821CD08" w14:textId="77777777" w:rsidR="00A02799" w:rsidRDefault="00A02799" w:rsidP="007D0A5F">
            <w:pPr>
              <w:pStyle w:val="tb"/>
              <w:rPr>
                <w:i/>
              </w:rPr>
            </w:pPr>
            <w:r>
              <w:t xml:space="preserve">Survey abundance </w:t>
            </w:r>
          </w:p>
        </w:tc>
      </w:tr>
      <w:tr w:rsidR="00A02799" w14:paraId="08C8B83B" w14:textId="77777777" w:rsidTr="007D0A5F">
        <w:tc>
          <w:tcPr>
            <w:tcW w:w="2250" w:type="dxa"/>
          </w:tcPr>
          <w:p w14:paraId="4435C55A" w14:textId="77777777" w:rsidR="00A02799" w:rsidRDefault="00A02799" w:rsidP="007D0A5F">
            <w:pPr>
              <w:pStyle w:val="tb"/>
            </w:pPr>
            <w:r>
              <w:t xml:space="preserve">Prior on smoothness for </w:t>
            </w:r>
            <w:proofErr w:type="spellStart"/>
            <w:r>
              <w:t>selectivities</w:t>
            </w:r>
            <w:proofErr w:type="spellEnd"/>
          </w:p>
        </w:tc>
        <w:tc>
          <w:tcPr>
            <w:tcW w:w="3060" w:type="dxa"/>
          </w:tcPr>
          <w:p w14:paraId="5DE0DB52" w14:textId="77777777" w:rsidR="00A02799" w:rsidRDefault="001151B1" w:rsidP="007D0A5F">
            <w:pPr>
              <w:pStyle w:val="tb"/>
            </w:pPr>
            <w:r w:rsidRPr="00EE18B3">
              <w:rPr>
                <w:noProof/>
                <w:position w:val="-26"/>
              </w:rPr>
              <w:object w:dxaOrig="2600" w:dyaOrig="620" w14:anchorId="0025F0A1">
                <v:shape id="_x0000_i1074" type="#_x0000_t75" alt="" style="width:131.25pt;height:31.5pt;mso-width-percent:0;mso-height-percent:0;mso-width-percent:0;mso-height-percent:0" o:ole="" fillcolor="window">
                  <v:imagedata r:id="rId211" o:title=""/>
                </v:shape>
                <o:OLEObject Type="Embed" ProgID="Equation.DSMT4" ShapeID="_x0000_i1074" DrawAspect="Content" ObjectID="_1726933766" r:id="rId212"/>
              </w:object>
            </w:r>
          </w:p>
        </w:tc>
        <w:tc>
          <w:tcPr>
            <w:tcW w:w="4320" w:type="dxa"/>
          </w:tcPr>
          <w:p w14:paraId="164AB986" w14:textId="77777777" w:rsidR="00A02799" w:rsidRDefault="00A02799" w:rsidP="007D0A5F">
            <w:pPr>
              <w:pStyle w:val="tb"/>
            </w:pPr>
            <w:r>
              <w:t>Smoothness (second differencing),</w:t>
            </w:r>
          </w:p>
          <w:p w14:paraId="4BBC1043" w14:textId="77777777" w:rsidR="00A02799" w:rsidRDefault="00A02799" w:rsidP="007D0A5F">
            <w:pPr>
              <w:pStyle w:val="tb"/>
            </w:pPr>
            <w:r>
              <w:t xml:space="preserve">Note: </w:t>
            </w:r>
            <w:r>
              <w:rPr>
                <w:i/>
              </w:rPr>
              <w:t>l={s,</w:t>
            </w:r>
            <w:r>
              <w:t xml:space="preserve"> or</w:t>
            </w:r>
            <w:r>
              <w:rPr>
                <w:i/>
              </w:rPr>
              <w:t xml:space="preserve"> f} </w:t>
            </w:r>
            <w:r>
              <w:t>for survey and fishery selectivity</w:t>
            </w:r>
          </w:p>
        </w:tc>
      </w:tr>
      <w:tr w:rsidR="00A02799" w14:paraId="4E586847" w14:textId="77777777" w:rsidTr="007D0A5F">
        <w:tc>
          <w:tcPr>
            <w:tcW w:w="2250" w:type="dxa"/>
          </w:tcPr>
          <w:p w14:paraId="17505367" w14:textId="77777777" w:rsidR="00A02799" w:rsidRDefault="00A02799" w:rsidP="007D0A5F">
            <w:pPr>
              <w:pStyle w:val="tb"/>
            </w:pPr>
            <w:r>
              <w:t>Prior on recruitment regularity</w:t>
            </w:r>
          </w:p>
          <w:p w14:paraId="7F9C5115" w14:textId="77777777" w:rsidR="00A02799" w:rsidRDefault="00A02799" w:rsidP="007D0A5F">
            <w:pPr>
              <w:pStyle w:val="tb"/>
            </w:pPr>
          </w:p>
        </w:tc>
        <w:tc>
          <w:tcPr>
            <w:tcW w:w="3060" w:type="dxa"/>
          </w:tcPr>
          <w:p w14:paraId="2ADF9B73" w14:textId="77777777" w:rsidR="00A02799" w:rsidRDefault="001151B1" w:rsidP="007D0A5F">
            <w:pPr>
              <w:pStyle w:val="tb"/>
            </w:pPr>
            <w:r w:rsidRPr="00BF7092">
              <w:rPr>
                <w:noProof/>
                <w:position w:val="-24"/>
              </w:rPr>
              <w:object w:dxaOrig="1240" w:dyaOrig="580" w14:anchorId="4A8CFCB2">
                <v:shape id="_x0000_i1075" type="#_x0000_t75" alt="" style="width:60.75pt;height:29.25pt;mso-width-percent:0;mso-height-percent:0;mso-width-percent:0;mso-height-percent:0" o:ole="" fillcolor="window">
                  <v:imagedata r:id="rId213" o:title=""/>
                </v:shape>
                <o:OLEObject Type="Embed" ProgID="Equation.DSMT4" ShapeID="_x0000_i1075" DrawAspect="Content" ObjectID="_1726933767" r:id="rId214"/>
              </w:object>
            </w:r>
          </w:p>
        </w:tc>
        <w:tc>
          <w:tcPr>
            <w:tcW w:w="4320" w:type="dxa"/>
          </w:tcPr>
          <w:p w14:paraId="5F5B5854" w14:textId="77777777" w:rsidR="00A02799" w:rsidRDefault="00A02799" w:rsidP="007D0A5F">
            <w:pPr>
              <w:pStyle w:val="tb"/>
            </w:pPr>
            <w:r>
              <w:t>Influences estimates where data are lacking (e.g., if no signal of recruitment strength is available, then the recruitment estimate will converge to median value).</w:t>
            </w:r>
          </w:p>
        </w:tc>
      </w:tr>
      <w:tr w:rsidR="00A02799" w14:paraId="124B2259" w14:textId="77777777" w:rsidTr="007D0A5F">
        <w:tc>
          <w:tcPr>
            <w:tcW w:w="2250" w:type="dxa"/>
          </w:tcPr>
          <w:p w14:paraId="30A55CDC" w14:textId="77777777" w:rsidR="00A02799" w:rsidRDefault="00A02799" w:rsidP="007D0A5F">
            <w:pPr>
              <w:pStyle w:val="tb"/>
            </w:pPr>
            <w:r>
              <w:t xml:space="preserve">Catch biomass likelihood </w:t>
            </w:r>
          </w:p>
          <w:p w14:paraId="52E8416E" w14:textId="77777777" w:rsidR="00A02799" w:rsidRDefault="00A02799" w:rsidP="007D0A5F">
            <w:pPr>
              <w:pStyle w:val="tb"/>
            </w:pPr>
          </w:p>
        </w:tc>
        <w:tc>
          <w:tcPr>
            <w:tcW w:w="3060" w:type="dxa"/>
          </w:tcPr>
          <w:p w14:paraId="33230D2D" w14:textId="77777777" w:rsidR="00A02799" w:rsidRDefault="001151B1" w:rsidP="007D0A5F">
            <w:pPr>
              <w:pStyle w:val="tb"/>
            </w:pPr>
            <w:r w:rsidRPr="0019238C">
              <w:rPr>
                <w:noProof/>
                <w:position w:val="-24"/>
              </w:rPr>
              <w:object w:dxaOrig="1939" w:dyaOrig="580" w14:anchorId="1DC718F3">
                <v:shape id="_x0000_i1076" type="#_x0000_t75" alt="" style="width:97.5pt;height:29.25pt;mso-width-percent:0;mso-height-percent:0;mso-width-percent:0;mso-height-percent:0" o:ole="" fillcolor="window">
                  <v:imagedata r:id="rId215" o:title=""/>
                </v:shape>
                <o:OLEObject Type="Embed" ProgID="Equation.DSMT4" ShapeID="_x0000_i1076" DrawAspect="Content" ObjectID="_1726933768" r:id="rId216"/>
              </w:object>
            </w:r>
          </w:p>
        </w:tc>
        <w:tc>
          <w:tcPr>
            <w:tcW w:w="4320" w:type="dxa"/>
          </w:tcPr>
          <w:p w14:paraId="62BD469F" w14:textId="77777777" w:rsidR="00A02799" w:rsidRDefault="00A02799" w:rsidP="007D0A5F">
            <w:pPr>
              <w:pStyle w:val="tb"/>
            </w:pPr>
            <w:r>
              <w:t>Fit to catch biomass in each year (</w:t>
            </w:r>
          </w:p>
        </w:tc>
      </w:tr>
      <w:tr w:rsidR="00A02799" w14:paraId="4C8C84A2" w14:textId="77777777" w:rsidTr="007D0A5F">
        <w:tc>
          <w:tcPr>
            <w:tcW w:w="2250" w:type="dxa"/>
          </w:tcPr>
          <w:p w14:paraId="677168FA" w14:textId="77777777" w:rsidR="00A02799" w:rsidRDefault="00A02799" w:rsidP="007D0A5F">
            <w:pPr>
              <w:pStyle w:val="tb"/>
            </w:pPr>
            <w:r>
              <w:t>Proportion at age likelihood</w:t>
            </w:r>
          </w:p>
        </w:tc>
        <w:tc>
          <w:tcPr>
            <w:tcW w:w="3060" w:type="dxa"/>
          </w:tcPr>
          <w:p w14:paraId="04D524F4" w14:textId="77777777" w:rsidR="00A02799" w:rsidRDefault="001151B1" w:rsidP="007D0A5F">
            <w:pPr>
              <w:pStyle w:val="tb"/>
            </w:pPr>
            <w:r w:rsidRPr="00EE18B3">
              <w:rPr>
                <w:noProof/>
                <w:position w:val="-26"/>
              </w:rPr>
              <w:object w:dxaOrig="2040" w:dyaOrig="520" w14:anchorId="7A14F3CC">
                <v:shape id="_x0000_i1077" type="#_x0000_t75" alt="" style="width:102pt;height:24.75pt;mso-width-percent:0;mso-height-percent:0;mso-width-percent:0;mso-height-percent:0" o:ole="" fillcolor="window">
                  <v:imagedata r:id="rId217" o:title=""/>
                </v:shape>
                <o:OLEObject Type="Embed" ProgID="Equation.DSMT4" ShapeID="_x0000_i1077" DrawAspect="Content" ObjectID="_1726933769" r:id="rId218"/>
              </w:object>
            </w:r>
          </w:p>
        </w:tc>
        <w:tc>
          <w:tcPr>
            <w:tcW w:w="4320" w:type="dxa"/>
          </w:tcPr>
          <w:p w14:paraId="7FF747DA" w14:textId="77777777" w:rsidR="00A02799" w:rsidRDefault="00A02799" w:rsidP="007D0A5F">
            <w:pPr>
              <w:pStyle w:val="tb"/>
            </w:pPr>
            <w:r>
              <w:rPr>
                <w:i/>
              </w:rPr>
              <w:t xml:space="preserve">L={s, f} </w:t>
            </w:r>
            <w:r>
              <w:t>for survey and fishery age composition observations</w:t>
            </w:r>
          </w:p>
        </w:tc>
      </w:tr>
      <w:tr w:rsidR="00A02799" w14:paraId="21102A49" w14:textId="77777777" w:rsidTr="007D0A5F">
        <w:tc>
          <w:tcPr>
            <w:tcW w:w="2250" w:type="dxa"/>
          </w:tcPr>
          <w:p w14:paraId="45C9203B" w14:textId="77777777" w:rsidR="00A02799" w:rsidRDefault="00A02799" w:rsidP="007D0A5F">
            <w:pPr>
              <w:pStyle w:val="tb"/>
            </w:pPr>
            <w:r>
              <w:t xml:space="preserve">Fishing mortality regularity </w:t>
            </w:r>
          </w:p>
        </w:tc>
        <w:tc>
          <w:tcPr>
            <w:tcW w:w="3060" w:type="dxa"/>
          </w:tcPr>
          <w:p w14:paraId="4FE6480E" w14:textId="77777777" w:rsidR="00A02799" w:rsidRDefault="001151B1" w:rsidP="007D0A5F">
            <w:pPr>
              <w:pStyle w:val="tb"/>
            </w:pPr>
            <w:r w:rsidRPr="003C32D0">
              <w:rPr>
                <w:noProof/>
                <w:position w:val="-24"/>
              </w:rPr>
              <w:object w:dxaOrig="1240" w:dyaOrig="580" w14:anchorId="10D9CAEE">
                <v:shape id="_x0000_i1078" type="#_x0000_t75" alt="" style="width:60.75pt;height:29.25pt;mso-width-percent:0;mso-height-percent:0;mso-width-percent:0;mso-height-percent:0" o:ole="" fillcolor="window">
                  <v:imagedata r:id="rId219" o:title=""/>
                </v:shape>
                <o:OLEObject Type="Embed" ProgID="Equation.DSMT4" ShapeID="_x0000_i1078" DrawAspect="Content" ObjectID="_1726933770" r:id="rId220"/>
              </w:object>
            </w:r>
          </w:p>
        </w:tc>
        <w:tc>
          <w:tcPr>
            <w:tcW w:w="4320" w:type="dxa"/>
          </w:tcPr>
          <w:p w14:paraId="50672C02" w14:textId="77777777" w:rsidR="00A02799" w:rsidRDefault="00A02799" w:rsidP="007D0A5F">
            <w:pPr>
              <w:pStyle w:val="tb"/>
            </w:pPr>
            <w:r>
              <w:t>(relaxed in final phases of estimation)</w:t>
            </w:r>
          </w:p>
        </w:tc>
      </w:tr>
      <w:tr w:rsidR="00A02799" w14:paraId="79BF8515" w14:textId="77777777" w:rsidTr="007D0A5F">
        <w:tc>
          <w:tcPr>
            <w:tcW w:w="2250" w:type="dxa"/>
            <w:tcBorders>
              <w:bottom w:val="dotted" w:sz="4" w:space="0" w:color="auto"/>
            </w:tcBorders>
          </w:tcPr>
          <w:p w14:paraId="0432F908" w14:textId="77777777" w:rsidR="00A02799" w:rsidRDefault="00A02799" w:rsidP="007D0A5F">
            <w:pPr>
              <w:pStyle w:val="tb"/>
            </w:pPr>
            <w:r>
              <w:t xml:space="preserve">Priors </w:t>
            </w:r>
          </w:p>
        </w:tc>
        <w:tc>
          <w:tcPr>
            <w:tcW w:w="3060" w:type="dxa"/>
            <w:tcBorders>
              <w:bottom w:val="dotted" w:sz="4" w:space="0" w:color="auto"/>
            </w:tcBorders>
          </w:tcPr>
          <w:p w14:paraId="32885876" w14:textId="77777777" w:rsidR="00A02799" w:rsidRDefault="001151B1" w:rsidP="007D0A5F">
            <w:pPr>
              <w:pStyle w:val="tb"/>
            </w:pPr>
            <w:r w:rsidRPr="003C32D0">
              <w:rPr>
                <w:noProof/>
                <w:position w:val="-40"/>
              </w:rPr>
              <w:object w:dxaOrig="2920" w:dyaOrig="900" w14:anchorId="0E4ABCA5">
                <v:shape id="_x0000_i1079" type="#_x0000_t75" alt="" style="width:146.25pt;height:45.75pt;mso-width-percent:0;mso-height-percent:0;mso-width-percent:0;mso-height-percent:0" o:ole="" fillcolor="window">
                  <v:imagedata r:id="rId221" o:title=""/>
                </v:shape>
                <o:OLEObject Type="Embed" ProgID="Equation.DSMT4" ShapeID="_x0000_i1079" DrawAspect="Content" ObjectID="_1726933771" r:id="rId222"/>
              </w:object>
            </w:r>
          </w:p>
        </w:tc>
        <w:tc>
          <w:tcPr>
            <w:tcW w:w="4320" w:type="dxa"/>
            <w:tcBorders>
              <w:bottom w:val="dotted" w:sz="4" w:space="0" w:color="auto"/>
            </w:tcBorders>
          </w:tcPr>
          <w:p w14:paraId="33B67551" w14:textId="77777777" w:rsidR="00A02799" w:rsidRDefault="00A02799" w:rsidP="007D0A5F">
            <w:pPr>
              <w:pStyle w:val="tb"/>
            </w:pPr>
            <w:r>
              <w:t>Prior on natural mortality,</w:t>
            </w:r>
            <w:r w:rsidR="00CD3D5D">
              <w:t xml:space="preserve"> </w:t>
            </w:r>
            <w:r>
              <w:t>and survey catchability (reference case assumption that these are precisely known at 0.3 and 1.0, respectively).</w:t>
            </w:r>
          </w:p>
        </w:tc>
      </w:tr>
      <w:tr w:rsidR="00A02799" w14:paraId="256AB8AF" w14:textId="77777777" w:rsidTr="007D0A5F">
        <w:tc>
          <w:tcPr>
            <w:tcW w:w="2250" w:type="dxa"/>
            <w:tcBorders>
              <w:bottom w:val="dotted" w:sz="4" w:space="0" w:color="auto"/>
            </w:tcBorders>
          </w:tcPr>
          <w:p w14:paraId="43615C9B" w14:textId="77777777" w:rsidR="00A02799" w:rsidRDefault="00A02799" w:rsidP="007D0A5F">
            <w:pPr>
              <w:pStyle w:val="tb"/>
            </w:pPr>
            <w:r>
              <w:t>Overall objective function to be minimized</w:t>
            </w:r>
          </w:p>
        </w:tc>
        <w:tc>
          <w:tcPr>
            <w:tcW w:w="3060" w:type="dxa"/>
            <w:tcBorders>
              <w:bottom w:val="dotted" w:sz="4" w:space="0" w:color="auto"/>
            </w:tcBorders>
          </w:tcPr>
          <w:p w14:paraId="092A8865" w14:textId="77777777" w:rsidR="00A02799" w:rsidRDefault="001151B1" w:rsidP="007D0A5F">
            <w:pPr>
              <w:pStyle w:val="tb"/>
            </w:pPr>
            <w:r w:rsidRPr="00EE18B3">
              <w:rPr>
                <w:noProof/>
                <w:position w:val="-24"/>
              </w:rPr>
              <w:object w:dxaOrig="800" w:dyaOrig="580" w14:anchorId="6433B18C">
                <v:shape id="_x0000_i1080" type="#_x0000_t75" alt="" style="width:39.75pt;height:29.25pt;mso-width-percent:0;mso-height-percent:0;mso-width-percent:0;mso-height-percent:0" o:ole="" fillcolor="window">
                  <v:imagedata r:id="rId223" o:title=""/>
                </v:shape>
                <o:OLEObject Type="Embed" ProgID="Equation.DSMT4" ShapeID="_x0000_i1080" DrawAspect="Content" ObjectID="_1726933772" r:id="rId224"/>
              </w:object>
            </w:r>
          </w:p>
        </w:tc>
        <w:tc>
          <w:tcPr>
            <w:tcW w:w="4320" w:type="dxa"/>
            <w:tcBorders>
              <w:bottom w:val="dotted" w:sz="4" w:space="0" w:color="auto"/>
            </w:tcBorders>
          </w:tcPr>
          <w:p w14:paraId="3FBF3540" w14:textId="77777777" w:rsidR="00A02799" w:rsidRDefault="00A02799" w:rsidP="007D0A5F">
            <w:pPr>
              <w:pStyle w:val="tb"/>
            </w:pPr>
          </w:p>
        </w:tc>
      </w:tr>
    </w:tbl>
    <w:p w14:paraId="0A3BE2A6" w14:textId="77777777" w:rsidR="00253660" w:rsidRDefault="00253660" w:rsidP="00A02799">
      <w:pPr>
        <w:pStyle w:val="tabcap"/>
        <w:ind w:left="0" w:firstLine="0"/>
        <w:sectPr w:rsidR="00253660" w:rsidSect="00253660">
          <w:pgSz w:w="12240" w:h="15840" w:code="1"/>
          <w:pgMar w:top="1440" w:right="1440" w:bottom="1440" w:left="1440" w:header="720" w:footer="720" w:gutter="0"/>
          <w:cols w:space="720"/>
          <w:docGrid w:linePitch="360"/>
        </w:sectPr>
      </w:pPr>
    </w:p>
    <w:p w14:paraId="3672C250" w14:textId="77777777" w:rsidR="00A02799" w:rsidRDefault="00A02799" w:rsidP="00A02799">
      <w:pPr>
        <w:pStyle w:val="tabcap"/>
        <w:ind w:left="0" w:firstLine="0"/>
      </w:pPr>
    </w:p>
    <w:p w14:paraId="6B953FE4" w14:textId="77777777" w:rsidR="00F07E70" w:rsidRDefault="003D6E51">
      <w:pPr>
        <w:pStyle w:val="Heading1"/>
      </w:pPr>
      <w:r w:rsidRPr="003D6E51">
        <w:t>Appendix 1A-</w:t>
      </w:r>
      <w:r w:rsidR="00253660">
        <w:t>B</w:t>
      </w:r>
      <w:r w:rsidR="00FA4946">
        <w:t xml:space="preserve"> </w:t>
      </w:r>
      <w:r w:rsidRPr="003D6E51">
        <w:t>Supplemental catch data</w:t>
      </w:r>
    </w:p>
    <w:p w14:paraId="57C0FCF2" w14:textId="77777777" w:rsidR="00F07E70" w:rsidRDefault="00F07E70"/>
    <w:p w14:paraId="21B4B824" w14:textId="77777777" w:rsidR="008D1116" w:rsidRDefault="008D1116" w:rsidP="008D1116">
      <w:r>
        <w:t xml:space="preserve">In order to comply with the Annual Catch Limit (ACL) requirements, we present </w:t>
      </w:r>
      <w:r w:rsidR="001B0AE4">
        <w:t>non-commercial removals and estimates of pollock removals from the halibut fishery from the Halibut Fishery Incidental Catch Estimation (HFICE)</w:t>
      </w:r>
      <w:r>
        <w:t xml:space="preserve"> to help estimate total catch and removals from NMFS </w:t>
      </w:r>
      <w:r w:rsidR="001B0AE4">
        <w:t xml:space="preserve">managed </w:t>
      </w:r>
      <w:r>
        <w:t xml:space="preserve">stocks in Alaska. </w:t>
      </w:r>
    </w:p>
    <w:p w14:paraId="2D0909F5" w14:textId="41ABD4CB" w:rsidR="008D1116" w:rsidRDefault="001B0AE4" w:rsidP="008D1116">
      <w:r>
        <w:t>E</w:t>
      </w:r>
      <w:r w:rsidR="008D1116">
        <w:t xml:space="preserve">stimates </w:t>
      </w:r>
      <w:r>
        <w:t xml:space="preserve">of </w:t>
      </w:r>
      <w:r w:rsidR="008D1116">
        <w:t xml:space="preserve">total removals that do not occur during directed </w:t>
      </w:r>
      <w:proofErr w:type="spellStart"/>
      <w:r w:rsidR="008D1116">
        <w:t>gr</w:t>
      </w:r>
      <w:r>
        <w:t>oundfish</w:t>
      </w:r>
      <w:proofErr w:type="spellEnd"/>
      <w:r>
        <w:t xml:space="preserve"> fishing activities </w:t>
      </w:r>
      <w:r w:rsidR="008D1116">
        <w:t>includes removals incurred during research, subsisten</w:t>
      </w:r>
      <w:r>
        <w:t>ce, personal use, recreational,</w:t>
      </w:r>
      <w:r w:rsidR="00C24CCB">
        <w:t xml:space="preserve"> </w:t>
      </w:r>
      <w:r w:rsidR="008D1116">
        <w:t xml:space="preserve">and exempted fishing permit activities, but does not include removals taken in fisheries other than those managed under the </w:t>
      </w:r>
      <w:proofErr w:type="spellStart"/>
      <w:r w:rsidR="008D1116">
        <w:t>groundfish</w:t>
      </w:r>
      <w:proofErr w:type="spellEnd"/>
      <w:r w:rsidR="008D1116">
        <w:t xml:space="preserve"> FMP. These estimates represent additional sources of removals to the existing Catch Accounting System (CAS) estimates. </w:t>
      </w:r>
      <w:r w:rsidR="00487356">
        <w:t xml:space="preserve">Current </w:t>
      </w:r>
      <w:r w:rsidR="008D1116">
        <w:t xml:space="preserve">pollock research removals are insignificant relative to the fishery catch, being smaller than the observation error assumed for the catch estimate. Total removals from activities other than directed fishery were near </w:t>
      </w:r>
      <w:r w:rsidR="00E51198">
        <w:t>29.2</w:t>
      </w:r>
      <w:r w:rsidR="008D1116">
        <w:t xml:space="preserve"> tons in </w:t>
      </w:r>
      <w:r w:rsidR="00E51198">
        <w:t xml:space="preserve">2018 </w:t>
      </w:r>
      <w:r>
        <w:t>(Table C-1).</w:t>
      </w:r>
      <w:r w:rsidR="008D1116">
        <w:t xml:space="preserve"> This is 0.</w:t>
      </w:r>
      <w:r w:rsidR="00E51198">
        <w:t>07</w:t>
      </w:r>
      <w:r w:rsidR="008D1116">
        <w:t>%</w:t>
      </w:r>
      <w:r w:rsidR="00FA4946">
        <w:t xml:space="preserve"> </w:t>
      </w:r>
      <w:r w:rsidR="008D1116">
        <w:t xml:space="preserve">of the </w:t>
      </w:r>
      <w:r w:rsidR="00E51198">
        <w:t xml:space="preserve">2018 </w:t>
      </w:r>
      <w:r w:rsidR="008D1116">
        <w:t>recommended ABC of</w:t>
      </w:r>
      <w:r w:rsidR="00FA4946">
        <w:t xml:space="preserve"> </w:t>
      </w:r>
      <w:r w:rsidR="00E51198">
        <w:t>40,788</w:t>
      </w:r>
      <w:r w:rsidR="00677A5E">
        <w:t xml:space="preserve"> t</w:t>
      </w:r>
      <w:r w:rsidR="008D1116">
        <w:t>.</w:t>
      </w:r>
      <w:r w:rsidR="00FA4946">
        <w:t xml:space="preserve"> </w:t>
      </w:r>
      <w:r>
        <w:t>There were no data available on pollock removals due to subsistence, personal use, or recreational catch.</w:t>
      </w:r>
      <w:r w:rsidR="00FA4946">
        <w:t xml:space="preserve"> </w:t>
      </w:r>
      <w:r>
        <w:t xml:space="preserve">It </w:t>
      </w:r>
      <w:proofErr w:type="gramStart"/>
      <w:r>
        <w:t>is assumed</w:t>
      </w:r>
      <w:proofErr w:type="gramEnd"/>
      <w:r>
        <w:t xml:space="preserve"> that pollock catches during these activities would be minimal in AI management area.</w:t>
      </w:r>
    </w:p>
    <w:p w14:paraId="4ECFBD6A" w14:textId="77777777" w:rsidR="008D1116" w:rsidRDefault="008D1116" w:rsidP="008D1116">
      <w:pPr>
        <w:rPr>
          <w:b/>
        </w:rPr>
      </w:pPr>
      <w:r>
        <w:rPr>
          <w:b/>
        </w:rPr>
        <w:t>References:</w:t>
      </w:r>
    </w:p>
    <w:p w14:paraId="12A27B4E" w14:textId="77777777" w:rsidR="008D1116" w:rsidRDefault="008D1116" w:rsidP="008D1116">
      <w:pPr>
        <w:ind w:left="720" w:hanging="720"/>
      </w:pPr>
      <w:proofErr w:type="spellStart"/>
      <w:r>
        <w:t>Cahalan</w:t>
      </w:r>
      <w:proofErr w:type="spellEnd"/>
      <w:r>
        <w:t xml:space="preserve"> J., J. Mondragon., and J. Gasper. 2010. Catch Sampling and Estimation in the Federal </w:t>
      </w:r>
      <w:proofErr w:type="spellStart"/>
      <w:r>
        <w:t>Groundfish</w:t>
      </w:r>
      <w:proofErr w:type="spellEnd"/>
      <w:r>
        <w:t xml:space="preserve"> Fisheries off Alaska. NOAA Technical Memorandum NMFS-AFSC-205. </w:t>
      </w:r>
      <w:proofErr w:type="gramStart"/>
      <w:r>
        <w:t>42</w:t>
      </w:r>
      <w:proofErr w:type="gramEnd"/>
      <w:r>
        <w:t xml:space="preserve"> p. </w:t>
      </w:r>
    </w:p>
    <w:p w14:paraId="7E61131C" w14:textId="77777777" w:rsidR="008D1116" w:rsidRDefault="008D1116" w:rsidP="008D1116">
      <w:pPr>
        <w:pStyle w:val="lc"/>
        <w:rPr>
          <w:szCs w:val="22"/>
        </w:rPr>
      </w:pPr>
      <w:proofErr w:type="spellStart"/>
      <w:r>
        <w:rPr>
          <w:szCs w:val="22"/>
        </w:rPr>
        <w:t>Hanselman</w:t>
      </w:r>
      <w:proofErr w:type="spellEnd"/>
      <w:r>
        <w:rPr>
          <w:szCs w:val="22"/>
        </w:rPr>
        <w:t xml:space="preserve">, D. H., C. Lunsford, and C. </w:t>
      </w:r>
      <w:proofErr w:type="spellStart"/>
      <w:r>
        <w:rPr>
          <w:szCs w:val="22"/>
        </w:rPr>
        <w:t>Rodgveller</w:t>
      </w:r>
      <w:proofErr w:type="spellEnd"/>
      <w:r>
        <w:rPr>
          <w:szCs w:val="22"/>
        </w:rPr>
        <w:t>. 2010.</w:t>
      </w:r>
      <w:r w:rsidR="00FA4946">
        <w:rPr>
          <w:szCs w:val="22"/>
        </w:rPr>
        <w:t xml:space="preserve"> </w:t>
      </w:r>
      <w:r>
        <w:rPr>
          <w:szCs w:val="22"/>
        </w:rPr>
        <w:t>Alaskan Sablefish. In</w:t>
      </w:r>
      <w:r w:rsidR="00FA4946">
        <w:rPr>
          <w:szCs w:val="22"/>
        </w:rPr>
        <w:t xml:space="preserve"> </w:t>
      </w:r>
      <w:r>
        <w:rPr>
          <w:szCs w:val="22"/>
        </w:rPr>
        <w:t xml:space="preserve">Stock assessment and fishery evaluation report for the </w:t>
      </w:r>
      <w:proofErr w:type="spellStart"/>
      <w:r>
        <w:rPr>
          <w:szCs w:val="22"/>
        </w:rPr>
        <w:t>groundfish</w:t>
      </w:r>
      <w:proofErr w:type="spellEnd"/>
      <w:r>
        <w:rPr>
          <w:szCs w:val="22"/>
        </w:rPr>
        <w:t xml:space="preserve"> resources of the GOA and BS/AI as projected for 2010. North Pacific Fishery Management Council, 605 W 4th Ave, Suite 306</w:t>
      </w:r>
      <w:r w:rsidR="00FA4946">
        <w:rPr>
          <w:szCs w:val="22"/>
        </w:rPr>
        <w:t xml:space="preserve"> </w:t>
      </w:r>
      <w:r>
        <w:rPr>
          <w:szCs w:val="22"/>
        </w:rPr>
        <w:t xml:space="preserve">Anchorage, AK 99501.pp. </w:t>
      </w:r>
    </w:p>
    <w:p w14:paraId="6D2706B7" w14:textId="77777777" w:rsidR="008D1116" w:rsidRDefault="008D1116" w:rsidP="008D1116">
      <w:pPr>
        <w:ind w:left="720" w:hanging="720"/>
        <w:rPr>
          <w:szCs w:val="22"/>
        </w:rPr>
      </w:pPr>
      <w:proofErr w:type="spellStart"/>
      <w:r>
        <w:t>Tribuzio</w:t>
      </w:r>
      <w:proofErr w:type="spellEnd"/>
      <w:r>
        <w:t xml:space="preserve">, CA, S </w:t>
      </w:r>
      <w:proofErr w:type="spellStart"/>
      <w:r>
        <w:t>Gaichas</w:t>
      </w:r>
      <w:proofErr w:type="spellEnd"/>
      <w:r>
        <w:t xml:space="preserve">, J Gasper, H Gilroy, T Kong, O </w:t>
      </w:r>
      <w:proofErr w:type="spellStart"/>
      <w:r>
        <w:t>Ormseth</w:t>
      </w:r>
      <w:proofErr w:type="spellEnd"/>
      <w:r>
        <w:t xml:space="preserve">, J </w:t>
      </w:r>
      <w:proofErr w:type="spellStart"/>
      <w:r>
        <w:t>Cahalan</w:t>
      </w:r>
      <w:proofErr w:type="spellEnd"/>
      <w:r>
        <w:t xml:space="preserve">, J </w:t>
      </w:r>
      <w:proofErr w:type="spellStart"/>
      <w:r>
        <w:t>DiCosimo</w:t>
      </w:r>
      <w:proofErr w:type="spellEnd"/>
      <w:r>
        <w:t xml:space="preserve">, M </w:t>
      </w:r>
      <w:proofErr w:type="spellStart"/>
      <w:r>
        <w:t>Furuness</w:t>
      </w:r>
      <w:proofErr w:type="spellEnd"/>
      <w:r>
        <w:t>, H Shen, K Green. 2011. Methods for the estimation of non-target species catch in the unobserved halibut IFQ fleet. August Plan Team document. Presented to the Joint Plan Teams of the North Pacific Fishery Management Council.</w:t>
      </w:r>
    </w:p>
    <w:p w14:paraId="0D3989E7" w14:textId="77777777" w:rsidR="00F07E70" w:rsidRDefault="00F07E70">
      <w:pPr>
        <w:spacing w:after="0"/>
        <w:ind w:left="993" w:hanging="907"/>
        <w:rPr>
          <w:rFonts w:ascii="Calibri" w:hAnsi="Calibri"/>
          <w:color w:val="000000"/>
          <w:sz w:val="24"/>
          <w:szCs w:val="24"/>
        </w:rPr>
      </w:pPr>
    </w:p>
    <w:p w14:paraId="736C1A4A" w14:textId="77777777" w:rsidR="00F07E70" w:rsidRDefault="00F07E70">
      <w:pPr>
        <w:spacing w:after="0"/>
        <w:ind w:left="993" w:hanging="907"/>
        <w:rPr>
          <w:rFonts w:ascii="Calibri" w:hAnsi="Calibri"/>
          <w:color w:val="000000"/>
          <w:sz w:val="24"/>
          <w:szCs w:val="24"/>
        </w:rPr>
      </w:pPr>
    </w:p>
    <w:p w14:paraId="15396BA4" w14:textId="77777777" w:rsidR="00F07E70" w:rsidRDefault="00F07E70">
      <w:pPr>
        <w:spacing w:after="0"/>
        <w:ind w:left="993" w:hanging="907"/>
        <w:rPr>
          <w:rFonts w:ascii="Calibri" w:hAnsi="Calibri"/>
          <w:color w:val="000000"/>
          <w:sz w:val="24"/>
          <w:szCs w:val="24"/>
        </w:rPr>
      </w:pPr>
    </w:p>
    <w:p w14:paraId="56E335A3" w14:textId="77777777" w:rsidR="00F07E70" w:rsidRDefault="00F07E70">
      <w:pPr>
        <w:spacing w:after="0"/>
        <w:ind w:left="993" w:hanging="907"/>
        <w:rPr>
          <w:rFonts w:ascii="Calibri" w:hAnsi="Calibri"/>
          <w:color w:val="000000"/>
          <w:sz w:val="24"/>
          <w:szCs w:val="24"/>
        </w:rPr>
      </w:pPr>
    </w:p>
    <w:p w14:paraId="658D9DDB" w14:textId="77777777" w:rsidR="00F07E70" w:rsidRDefault="00F07E70">
      <w:pPr>
        <w:spacing w:after="0"/>
        <w:ind w:left="993" w:hanging="907"/>
        <w:rPr>
          <w:rFonts w:ascii="Calibri" w:hAnsi="Calibri"/>
          <w:color w:val="000000"/>
          <w:sz w:val="24"/>
          <w:szCs w:val="24"/>
        </w:rPr>
      </w:pPr>
    </w:p>
    <w:p w14:paraId="04EDCD21" w14:textId="77777777" w:rsidR="00F07E70" w:rsidRDefault="00F07E70">
      <w:pPr>
        <w:spacing w:after="0"/>
        <w:ind w:left="993" w:hanging="907"/>
        <w:rPr>
          <w:rFonts w:ascii="Calibri" w:hAnsi="Calibri"/>
          <w:color w:val="000000"/>
          <w:sz w:val="24"/>
          <w:szCs w:val="24"/>
        </w:rPr>
      </w:pPr>
    </w:p>
    <w:p w14:paraId="31E3140D" w14:textId="77777777" w:rsidR="001170F1" w:rsidRDefault="001170F1">
      <w:pPr>
        <w:spacing w:after="0"/>
        <w:ind w:left="993" w:hanging="907"/>
        <w:rPr>
          <w:rFonts w:ascii="Calibri" w:hAnsi="Calibri"/>
          <w:color w:val="000000"/>
          <w:sz w:val="24"/>
          <w:szCs w:val="24"/>
        </w:rPr>
      </w:pPr>
    </w:p>
    <w:p w14:paraId="6F84FEE0" w14:textId="77777777" w:rsidR="001170F1" w:rsidRDefault="001170F1">
      <w:pPr>
        <w:spacing w:after="0"/>
        <w:ind w:left="993" w:hanging="907"/>
        <w:rPr>
          <w:rFonts w:ascii="Calibri" w:hAnsi="Calibri"/>
          <w:color w:val="000000"/>
          <w:sz w:val="24"/>
          <w:szCs w:val="24"/>
        </w:rPr>
      </w:pPr>
    </w:p>
    <w:p w14:paraId="5C32D481" w14:textId="77777777" w:rsidR="001170F1" w:rsidRDefault="001170F1">
      <w:pPr>
        <w:spacing w:after="0"/>
        <w:ind w:left="993" w:hanging="907"/>
        <w:rPr>
          <w:rFonts w:ascii="Calibri" w:hAnsi="Calibri"/>
          <w:color w:val="000000"/>
          <w:sz w:val="24"/>
          <w:szCs w:val="24"/>
        </w:rPr>
      </w:pPr>
    </w:p>
    <w:p w14:paraId="250F3FE4" w14:textId="77777777" w:rsidR="001170F1" w:rsidRDefault="001170F1">
      <w:pPr>
        <w:spacing w:after="0"/>
        <w:ind w:left="993" w:hanging="907"/>
        <w:rPr>
          <w:rFonts w:ascii="Calibri" w:hAnsi="Calibri"/>
          <w:color w:val="000000"/>
          <w:sz w:val="24"/>
          <w:szCs w:val="24"/>
        </w:rPr>
      </w:pPr>
    </w:p>
    <w:p w14:paraId="5512DE4D" w14:textId="77777777" w:rsidR="001170F1" w:rsidRDefault="001170F1">
      <w:pPr>
        <w:spacing w:after="0"/>
        <w:ind w:left="993" w:hanging="907"/>
        <w:rPr>
          <w:rFonts w:ascii="Calibri" w:hAnsi="Calibri"/>
          <w:color w:val="000000"/>
          <w:sz w:val="24"/>
          <w:szCs w:val="24"/>
        </w:rPr>
      </w:pPr>
    </w:p>
    <w:p w14:paraId="4FE70CF5" w14:textId="77777777" w:rsidR="00F07E70" w:rsidRDefault="00F07E70">
      <w:pPr>
        <w:spacing w:after="0"/>
        <w:ind w:left="993" w:hanging="907"/>
        <w:rPr>
          <w:rFonts w:ascii="Calibri" w:hAnsi="Calibri"/>
          <w:color w:val="000000"/>
          <w:sz w:val="24"/>
          <w:szCs w:val="24"/>
        </w:rPr>
      </w:pPr>
    </w:p>
    <w:p w14:paraId="6DE8FCCD" w14:textId="77777777" w:rsidR="00F07E70" w:rsidRDefault="00F07E70">
      <w:pPr>
        <w:spacing w:after="0"/>
        <w:ind w:left="993" w:hanging="907"/>
        <w:rPr>
          <w:rFonts w:ascii="Calibri" w:hAnsi="Calibri"/>
          <w:color w:val="000000"/>
          <w:sz w:val="24"/>
          <w:szCs w:val="24"/>
        </w:rPr>
      </w:pPr>
    </w:p>
    <w:p w14:paraId="1E373099" w14:textId="77777777" w:rsidR="00F07E70" w:rsidRDefault="00F07E70">
      <w:pPr>
        <w:spacing w:after="0"/>
        <w:ind w:left="993" w:hanging="907"/>
        <w:rPr>
          <w:rFonts w:ascii="Calibri" w:hAnsi="Calibri"/>
          <w:color w:val="000000"/>
          <w:sz w:val="24"/>
          <w:szCs w:val="24"/>
        </w:rPr>
      </w:pPr>
    </w:p>
    <w:p w14:paraId="094C36E2" w14:textId="262D2D86" w:rsidR="00F07E70" w:rsidRDefault="001C6A0D" w:rsidP="00090530">
      <w:pPr>
        <w:pStyle w:val="Caption"/>
      </w:pPr>
      <w:r w:rsidRPr="001C6A0D">
        <w:rPr>
          <w:rFonts w:ascii="Calibri" w:hAnsi="Calibri"/>
          <w:color w:val="000000"/>
          <w:sz w:val="24"/>
          <w:szCs w:val="24"/>
        </w:rPr>
        <w:lastRenderedPageBreak/>
        <w:t>Table C-1</w:t>
      </w:r>
      <w:r w:rsidRPr="001C6A0D">
        <w:t xml:space="preserve"> </w:t>
      </w:r>
      <w:r>
        <w:t>Total removals of walleye pollock (t) from the NRA area from activities not related to directed fishing, since 19</w:t>
      </w:r>
      <w:del w:id="20911" w:author="Steve Barbeaux" w:date="2022-10-10T12:54:00Z">
        <w:r w:rsidDel="00B0321D">
          <w:delText>78</w:delText>
        </w:r>
      </w:del>
      <w:ins w:id="20912" w:author="Steve Barbeaux" w:date="2022-10-10T12:59:00Z">
        <w:r w:rsidR="00B0321D">
          <w:t>78</w:t>
        </w:r>
      </w:ins>
      <w:r>
        <w:t>.</w:t>
      </w:r>
    </w:p>
    <w:tbl>
      <w:tblPr>
        <w:tblW w:w="0" w:type="auto"/>
        <w:tblLook w:val="04A0" w:firstRow="1" w:lastRow="0" w:firstColumn="1" w:lastColumn="0" w:noHBand="0" w:noVBand="1"/>
      </w:tblPr>
      <w:tblGrid>
        <w:gridCol w:w="663"/>
        <w:gridCol w:w="1311"/>
        <w:gridCol w:w="1216"/>
        <w:gridCol w:w="1227"/>
        <w:gridCol w:w="821"/>
        <w:gridCol w:w="716"/>
        <w:gridCol w:w="1488"/>
        <w:gridCol w:w="1154"/>
        <w:gridCol w:w="718"/>
      </w:tblGrid>
      <w:tr w:rsidR="00356214" w:rsidRPr="00356214" w14:paraId="46C718A8" w14:textId="77777777" w:rsidTr="00094359">
        <w:tc>
          <w:tcPr>
            <w:tcW w:w="0" w:type="auto"/>
            <w:tcBorders>
              <w:top w:val="single" w:sz="4" w:space="0" w:color="auto"/>
              <w:left w:val="nil"/>
              <w:bottom w:val="double" w:sz="6" w:space="0" w:color="auto"/>
              <w:right w:val="nil"/>
            </w:tcBorders>
            <w:shd w:val="clear" w:color="auto" w:fill="auto"/>
            <w:hideMark/>
          </w:tcPr>
          <w:p w14:paraId="4BE22E87" w14:textId="77777777" w:rsidR="00112362" w:rsidRPr="00094359" w:rsidRDefault="00112362">
            <w:pPr>
              <w:spacing w:after="0"/>
              <w:rPr>
                <w:rFonts w:ascii="Calibri" w:hAnsi="Calibri"/>
                <w:color w:val="000000"/>
                <w:sz w:val="18"/>
                <w:szCs w:val="18"/>
              </w:rPr>
            </w:pPr>
          </w:p>
        </w:tc>
        <w:tc>
          <w:tcPr>
            <w:tcW w:w="0" w:type="auto"/>
            <w:tcBorders>
              <w:top w:val="single" w:sz="4" w:space="0" w:color="auto"/>
              <w:left w:val="nil"/>
              <w:bottom w:val="double" w:sz="6" w:space="0" w:color="auto"/>
              <w:right w:val="nil"/>
            </w:tcBorders>
            <w:shd w:val="clear" w:color="auto" w:fill="auto"/>
            <w:vAlign w:val="bottom"/>
            <w:hideMark/>
          </w:tcPr>
          <w:p w14:paraId="3F1FD440" w14:textId="77777777" w:rsidR="00112362" w:rsidRPr="00094359" w:rsidRDefault="00112362">
            <w:pPr>
              <w:spacing w:after="0"/>
              <w:rPr>
                <w:rFonts w:ascii="Calibri" w:hAnsi="Calibri"/>
                <w:color w:val="000000"/>
                <w:sz w:val="18"/>
                <w:szCs w:val="18"/>
              </w:rPr>
            </w:pPr>
            <w:r w:rsidRPr="00094359">
              <w:rPr>
                <w:rFonts w:ascii="Calibri" w:hAnsi="Calibri"/>
                <w:color w:val="000000"/>
                <w:sz w:val="18"/>
                <w:szCs w:val="18"/>
              </w:rPr>
              <w:t xml:space="preserve">NMFS Acoustic </w:t>
            </w:r>
          </w:p>
        </w:tc>
        <w:tc>
          <w:tcPr>
            <w:tcW w:w="0" w:type="auto"/>
            <w:tcBorders>
              <w:top w:val="single" w:sz="4" w:space="0" w:color="auto"/>
              <w:left w:val="nil"/>
              <w:bottom w:val="double" w:sz="6" w:space="0" w:color="auto"/>
              <w:right w:val="nil"/>
            </w:tcBorders>
            <w:shd w:val="clear" w:color="auto" w:fill="auto"/>
            <w:vAlign w:val="bottom"/>
            <w:hideMark/>
          </w:tcPr>
          <w:p w14:paraId="431E619C" w14:textId="77777777" w:rsidR="00D87DB4" w:rsidRPr="00094359" w:rsidRDefault="00112362">
            <w:pPr>
              <w:spacing w:after="0"/>
              <w:rPr>
                <w:rFonts w:ascii="Calibri" w:hAnsi="Calibri"/>
                <w:color w:val="000000"/>
                <w:sz w:val="18"/>
                <w:szCs w:val="18"/>
              </w:rPr>
            </w:pPr>
            <w:r w:rsidRPr="00094359">
              <w:rPr>
                <w:rFonts w:ascii="Calibri" w:hAnsi="Calibri"/>
                <w:color w:val="000000"/>
                <w:sz w:val="18"/>
                <w:szCs w:val="18"/>
              </w:rPr>
              <w:t xml:space="preserve">Bottom Trawl </w:t>
            </w:r>
          </w:p>
        </w:tc>
        <w:tc>
          <w:tcPr>
            <w:tcW w:w="0" w:type="auto"/>
            <w:tcBorders>
              <w:top w:val="single" w:sz="4" w:space="0" w:color="auto"/>
              <w:left w:val="nil"/>
              <w:bottom w:val="double" w:sz="6" w:space="0" w:color="auto"/>
              <w:right w:val="nil"/>
            </w:tcBorders>
            <w:shd w:val="clear" w:color="auto" w:fill="auto"/>
            <w:vAlign w:val="bottom"/>
            <w:hideMark/>
          </w:tcPr>
          <w:p w14:paraId="7F9366A6" w14:textId="1BE54C0F" w:rsidR="00D87DB4" w:rsidRPr="00094359" w:rsidRDefault="005D5A4B">
            <w:pPr>
              <w:spacing w:after="0"/>
              <w:rPr>
                <w:rFonts w:ascii="Calibri" w:hAnsi="Calibri"/>
                <w:color w:val="000000"/>
                <w:sz w:val="18"/>
                <w:szCs w:val="18"/>
              </w:rPr>
            </w:pPr>
            <w:r w:rsidRPr="00094359">
              <w:rPr>
                <w:rFonts w:ascii="Calibri" w:hAnsi="Calibri"/>
                <w:color w:val="000000"/>
                <w:sz w:val="18"/>
                <w:szCs w:val="18"/>
              </w:rPr>
              <w:t xml:space="preserve">ABL </w:t>
            </w:r>
            <w:r w:rsidR="00112362" w:rsidRPr="00094359">
              <w:rPr>
                <w:rFonts w:ascii="Calibri" w:hAnsi="Calibri"/>
                <w:color w:val="000000"/>
                <w:sz w:val="18"/>
                <w:szCs w:val="18"/>
              </w:rPr>
              <w:t>Long Line</w:t>
            </w:r>
          </w:p>
        </w:tc>
        <w:tc>
          <w:tcPr>
            <w:tcW w:w="0" w:type="auto"/>
            <w:tcBorders>
              <w:top w:val="single" w:sz="4" w:space="0" w:color="auto"/>
              <w:left w:val="nil"/>
              <w:bottom w:val="double" w:sz="6" w:space="0" w:color="auto"/>
              <w:right w:val="nil"/>
            </w:tcBorders>
            <w:shd w:val="clear" w:color="auto" w:fill="auto"/>
            <w:vAlign w:val="bottom"/>
            <w:hideMark/>
          </w:tcPr>
          <w:p w14:paraId="54D5EB5C" w14:textId="46A38C9A" w:rsidR="00112362" w:rsidRPr="00094359" w:rsidRDefault="00112362">
            <w:pPr>
              <w:spacing w:after="0"/>
              <w:rPr>
                <w:rFonts w:ascii="Calibri" w:hAnsi="Calibri"/>
                <w:color w:val="000000"/>
                <w:sz w:val="18"/>
                <w:szCs w:val="18"/>
              </w:rPr>
            </w:pPr>
            <w:r w:rsidRPr="00094359">
              <w:rPr>
                <w:rFonts w:ascii="Calibri" w:hAnsi="Calibri"/>
                <w:color w:val="000000"/>
                <w:sz w:val="18"/>
                <w:szCs w:val="18"/>
              </w:rPr>
              <w:t>AICASS*</w:t>
            </w:r>
          </w:p>
        </w:tc>
        <w:tc>
          <w:tcPr>
            <w:tcW w:w="0" w:type="auto"/>
            <w:tcBorders>
              <w:top w:val="single" w:sz="4" w:space="0" w:color="auto"/>
              <w:left w:val="nil"/>
              <w:bottom w:val="double" w:sz="6" w:space="0" w:color="auto"/>
              <w:right w:val="nil"/>
            </w:tcBorders>
            <w:shd w:val="clear" w:color="auto" w:fill="auto"/>
            <w:vAlign w:val="bottom"/>
            <w:hideMark/>
          </w:tcPr>
          <w:p w14:paraId="2DB30868" w14:textId="0B55CFC8" w:rsidR="00112362" w:rsidRPr="00094359" w:rsidRDefault="00112362">
            <w:pPr>
              <w:spacing w:after="0"/>
              <w:rPr>
                <w:rFonts w:ascii="Calibri" w:hAnsi="Calibri"/>
                <w:color w:val="000000"/>
                <w:sz w:val="18"/>
                <w:szCs w:val="18"/>
              </w:rPr>
            </w:pPr>
            <w:r w:rsidRPr="00094359">
              <w:rPr>
                <w:rFonts w:ascii="Calibri" w:hAnsi="Calibri"/>
                <w:color w:val="000000"/>
                <w:sz w:val="18"/>
                <w:szCs w:val="18"/>
              </w:rPr>
              <w:t>IPHC</w:t>
            </w:r>
          </w:p>
        </w:tc>
        <w:tc>
          <w:tcPr>
            <w:tcW w:w="0" w:type="auto"/>
            <w:tcBorders>
              <w:top w:val="single" w:sz="4" w:space="0" w:color="auto"/>
              <w:left w:val="nil"/>
              <w:bottom w:val="double" w:sz="6" w:space="0" w:color="auto"/>
              <w:right w:val="nil"/>
            </w:tcBorders>
            <w:shd w:val="clear" w:color="auto" w:fill="auto"/>
            <w:vAlign w:val="bottom"/>
            <w:hideMark/>
          </w:tcPr>
          <w:p w14:paraId="48564B68" w14:textId="77777777" w:rsidR="00112362" w:rsidRPr="00094359" w:rsidRDefault="00112362">
            <w:pPr>
              <w:spacing w:after="0"/>
              <w:rPr>
                <w:rFonts w:ascii="Calibri" w:hAnsi="Calibri"/>
                <w:color w:val="000000"/>
                <w:sz w:val="18"/>
                <w:szCs w:val="18"/>
              </w:rPr>
            </w:pPr>
            <w:r w:rsidRPr="00094359">
              <w:rPr>
                <w:rFonts w:ascii="Calibri" w:hAnsi="Calibri"/>
                <w:color w:val="000000"/>
                <w:sz w:val="18"/>
                <w:szCs w:val="18"/>
              </w:rPr>
              <w:t>Japanese Surveys</w:t>
            </w:r>
          </w:p>
        </w:tc>
        <w:tc>
          <w:tcPr>
            <w:tcW w:w="0" w:type="auto"/>
            <w:tcBorders>
              <w:top w:val="single" w:sz="4" w:space="0" w:color="auto"/>
              <w:bottom w:val="double" w:sz="6" w:space="0" w:color="auto"/>
            </w:tcBorders>
          </w:tcPr>
          <w:p w14:paraId="3197B584" w14:textId="77777777" w:rsidR="00112362" w:rsidRPr="00094359" w:rsidRDefault="00112362">
            <w:pPr>
              <w:spacing w:after="0"/>
              <w:jc w:val="right"/>
              <w:rPr>
                <w:rFonts w:ascii="Calibri" w:hAnsi="Calibri"/>
                <w:color w:val="000000"/>
                <w:sz w:val="18"/>
                <w:szCs w:val="18"/>
              </w:rPr>
            </w:pPr>
            <w:r w:rsidRPr="00094359">
              <w:rPr>
                <w:rFonts w:ascii="Calibri" w:hAnsi="Calibri"/>
                <w:color w:val="000000"/>
                <w:sz w:val="18"/>
                <w:szCs w:val="18"/>
              </w:rPr>
              <w:t>Atka Tagging</w:t>
            </w:r>
          </w:p>
        </w:tc>
        <w:tc>
          <w:tcPr>
            <w:tcW w:w="0" w:type="auto"/>
            <w:tcBorders>
              <w:top w:val="single" w:sz="4" w:space="0" w:color="auto"/>
              <w:bottom w:val="double" w:sz="6" w:space="0" w:color="auto"/>
              <w:right w:val="nil"/>
            </w:tcBorders>
            <w:shd w:val="clear" w:color="auto" w:fill="auto"/>
            <w:vAlign w:val="bottom"/>
            <w:hideMark/>
          </w:tcPr>
          <w:p w14:paraId="241B4F8A" w14:textId="77777777" w:rsidR="00112362" w:rsidRPr="00094359" w:rsidRDefault="00112362">
            <w:pPr>
              <w:spacing w:after="0"/>
              <w:jc w:val="right"/>
              <w:rPr>
                <w:rFonts w:ascii="Calibri" w:hAnsi="Calibri"/>
                <w:color w:val="000000"/>
                <w:sz w:val="18"/>
                <w:szCs w:val="18"/>
              </w:rPr>
            </w:pPr>
            <w:r w:rsidRPr="00094359">
              <w:rPr>
                <w:rFonts w:ascii="Calibri" w:hAnsi="Calibri"/>
                <w:color w:val="000000"/>
                <w:sz w:val="18"/>
                <w:szCs w:val="18"/>
              </w:rPr>
              <w:t>Total</w:t>
            </w:r>
          </w:p>
        </w:tc>
      </w:tr>
      <w:tr w:rsidR="00356214" w:rsidRPr="00356214" w14:paraId="659BE95A" w14:textId="77777777" w:rsidTr="00094359">
        <w:tc>
          <w:tcPr>
            <w:tcW w:w="0" w:type="auto"/>
            <w:tcBorders>
              <w:top w:val="nil"/>
              <w:left w:val="nil"/>
              <w:bottom w:val="nil"/>
              <w:right w:val="nil"/>
            </w:tcBorders>
            <w:shd w:val="clear" w:color="auto" w:fill="auto"/>
            <w:noWrap/>
            <w:vAlign w:val="bottom"/>
            <w:hideMark/>
          </w:tcPr>
          <w:p w14:paraId="5F09AF5C"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1978</w:t>
            </w:r>
          </w:p>
        </w:tc>
        <w:tc>
          <w:tcPr>
            <w:tcW w:w="0" w:type="auto"/>
            <w:tcBorders>
              <w:top w:val="nil"/>
              <w:left w:val="nil"/>
              <w:bottom w:val="nil"/>
              <w:right w:val="nil"/>
            </w:tcBorders>
            <w:shd w:val="clear" w:color="auto" w:fill="auto"/>
            <w:noWrap/>
            <w:vAlign w:val="bottom"/>
            <w:hideMark/>
          </w:tcPr>
          <w:p w14:paraId="11993D75"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3ED76D99"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699453FB"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7A66B65F"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516F53D2"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36EF7C20"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1C79B37D"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03E7906A" w14:textId="77777777" w:rsidR="00D87DB4" w:rsidRPr="00094359" w:rsidRDefault="00D87DB4">
            <w:pPr>
              <w:spacing w:after="0"/>
              <w:jc w:val="right"/>
              <w:rPr>
                <w:rFonts w:asciiTheme="minorHAnsi" w:hAnsiTheme="minorHAnsi"/>
                <w:color w:val="000000"/>
                <w:szCs w:val="22"/>
              </w:rPr>
            </w:pPr>
          </w:p>
        </w:tc>
      </w:tr>
      <w:tr w:rsidR="00356214" w:rsidRPr="00356214" w14:paraId="212218E1" w14:textId="77777777" w:rsidTr="00094359">
        <w:tc>
          <w:tcPr>
            <w:tcW w:w="0" w:type="auto"/>
            <w:tcBorders>
              <w:top w:val="nil"/>
              <w:left w:val="nil"/>
              <w:bottom w:val="nil"/>
              <w:right w:val="nil"/>
            </w:tcBorders>
            <w:shd w:val="clear" w:color="auto" w:fill="auto"/>
            <w:noWrap/>
            <w:vAlign w:val="bottom"/>
            <w:hideMark/>
          </w:tcPr>
          <w:p w14:paraId="29542067"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1979</w:t>
            </w:r>
          </w:p>
        </w:tc>
        <w:tc>
          <w:tcPr>
            <w:tcW w:w="0" w:type="auto"/>
            <w:tcBorders>
              <w:top w:val="nil"/>
              <w:left w:val="nil"/>
              <w:bottom w:val="nil"/>
              <w:right w:val="nil"/>
            </w:tcBorders>
            <w:shd w:val="clear" w:color="auto" w:fill="auto"/>
            <w:noWrap/>
            <w:vAlign w:val="bottom"/>
            <w:hideMark/>
          </w:tcPr>
          <w:p w14:paraId="1B6BC8D1"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1103B2A6"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55E95109"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72D6B217"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317B04CF"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577434C4"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20192C8E"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00CF05E7" w14:textId="77777777" w:rsidR="00D87DB4" w:rsidRPr="00094359" w:rsidRDefault="00D87DB4">
            <w:pPr>
              <w:spacing w:after="0"/>
              <w:jc w:val="right"/>
              <w:rPr>
                <w:rFonts w:asciiTheme="minorHAnsi" w:hAnsiTheme="minorHAnsi"/>
                <w:color w:val="000000"/>
                <w:szCs w:val="22"/>
              </w:rPr>
            </w:pPr>
          </w:p>
        </w:tc>
      </w:tr>
      <w:tr w:rsidR="00356214" w:rsidRPr="00356214" w14:paraId="5E6757E2" w14:textId="77777777" w:rsidTr="00094359">
        <w:tc>
          <w:tcPr>
            <w:tcW w:w="0" w:type="auto"/>
            <w:tcBorders>
              <w:top w:val="nil"/>
              <w:left w:val="nil"/>
              <w:bottom w:val="nil"/>
              <w:right w:val="nil"/>
            </w:tcBorders>
            <w:shd w:val="clear" w:color="auto" w:fill="auto"/>
            <w:noWrap/>
            <w:vAlign w:val="bottom"/>
            <w:hideMark/>
          </w:tcPr>
          <w:p w14:paraId="34213ECA"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1980</w:t>
            </w:r>
          </w:p>
        </w:tc>
        <w:tc>
          <w:tcPr>
            <w:tcW w:w="0" w:type="auto"/>
            <w:tcBorders>
              <w:top w:val="nil"/>
              <w:left w:val="nil"/>
              <w:bottom w:val="nil"/>
              <w:right w:val="nil"/>
            </w:tcBorders>
            <w:shd w:val="clear" w:color="auto" w:fill="auto"/>
            <w:noWrap/>
            <w:vAlign w:val="bottom"/>
            <w:hideMark/>
          </w:tcPr>
          <w:p w14:paraId="7A72A28F"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2.5</w:t>
            </w:r>
          </w:p>
        </w:tc>
        <w:tc>
          <w:tcPr>
            <w:tcW w:w="0" w:type="auto"/>
            <w:tcBorders>
              <w:top w:val="nil"/>
              <w:left w:val="nil"/>
              <w:bottom w:val="nil"/>
              <w:right w:val="nil"/>
            </w:tcBorders>
            <w:shd w:val="clear" w:color="auto" w:fill="auto"/>
            <w:noWrap/>
            <w:vAlign w:val="bottom"/>
            <w:hideMark/>
          </w:tcPr>
          <w:p w14:paraId="1AD341F9"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37.9</w:t>
            </w:r>
          </w:p>
        </w:tc>
        <w:tc>
          <w:tcPr>
            <w:tcW w:w="0" w:type="auto"/>
            <w:tcBorders>
              <w:top w:val="nil"/>
              <w:left w:val="nil"/>
              <w:bottom w:val="nil"/>
              <w:right w:val="nil"/>
            </w:tcBorders>
            <w:shd w:val="clear" w:color="auto" w:fill="auto"/>
            <w:noWrap/>
            <w:vAlign w:val="bottom"/>
            <w:hideMark/>
          </w:tcPr>
          <w:p w14:paraId="3596AC9F"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70692E52"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0E22E279"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6B56F7F9"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97.7</w:t>
            </w:r>
          </w:p>
        </w:tc>
        <w:tc>
          <w:tcPr>
            <w:tcW w:w="0" w:type="auto"/>
            <w:tcBorders>
              <w:top w:val="nil"/>
              <w:bottom w:val="nil"/>
            </w:tcBorders>
            <w:vAlign w:val="bottom"/>
          </w:tcPr>
          <w:p w14:paraId="0273F842"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3607A590" w14:textId="36BF24A7" w:rsidR="00D87DB4" w:rsidRPr="00094359" w:rsidRDefault="00112362">
            <w:pPr>
              <w:spacing w:after="0"/>
              <w:jc w:val="right"/>
              <w:rPr>
                <w:rFonts w:asciiTheme="minorHAnsi" w:hAnsiTheme="minorHAnsi"/>
                <w:color w:val="000000"/>
                <w:szCs w:val="22"/>
              </w:rPr>
            </w:pPr>
            <w:r w:rsidRPr="00094359">
              <w:rPr>
                <w:rFonts w:asciiTheme="minorHAnsi" w:hAnsiTheme="minorHAnsi"/>
                <w:szCs w:val="22"/>
              </w:rPr>
              <w:t>138.1</w:t>
            </w:r>
          </w:p>
        </w:tc>
      </w:tr>
      <w:tr w:rsidR="00356214" w:rsidRPr="00356214" w14:paraId="3AA7B30F" w14:textId="77777777" w:rsidTr="00094359">
        <w:tc>
          <w:tcPr>
            <w:tcW w:w="0" w:type="auto"/>
            <w:tcBorders>
              <w:top w:val="nil"/>
              <w:left w:val="nil"/>
              <w:bottom w:val="nil"/>
              <w:right w:val="nil"/>
            </w:tcBorders>
            <w:shd w:val="clear" w:color="auto" w:fill="auto"/>
            <w:noWrap/>
            <w:vAlign w:val="bottom"/>
            <w:hideMark/>
          </w:tcPr>
          <w:p w14:paraId="3DA37063"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1981</w:t>
            </w:r>
          </w:p>
        </w:tc>
        <w:tc>
          <w:tcPr>
            <w:tcW w:w="0" w:type="auto"/>
            <w:tcBorders>
              <w:top w:val="nil"/>
              <w:left w:val="nil"/>
              <w:bottom w:val="nil"/>
              <w:right w:val="nil"/>
            </w:tcBorders>
            <w:shd w:val="clear" w:color="auto" w:fill="auto"/>
            <w:noWrap/>
            <w:vAlign w:val="bottom"/>
            <w:hideMark/>
          </w:tcPr>
          <w:p w14:paraId="421B6666"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30342821"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5BF441FE"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44949C78"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1443705A"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7A39EE7B"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1B7ED0F5"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6B230C9C" w14:textId="77777777" w:rsidR="00D87DB4" w:rsidRPr="00094359" w:rsidRDefault="00D87DB4">
            <w:pPr>
              <w:spacing w:after="0"/>
              <w:jc w:val="right"/>
              <w:rPr>
                <w:rFonts w:asciiTheme="minorHAnsi" w:hAnsiTheme="minorHAnsi"/>
                <w:color w:val="000000"/>
                <w:szCs w:val="22"/>
              </w:rPr>
            </w:pPr>
          </w:p>
        </w:tc>
      </w:tr>
      <w:tr w:rsidR="00356214" w:rsidRPr="00356214" w14:paraId="5971D6E8" w14:textId="77777777" w:rsidTr="00094359">
        <w:tc>
          <w:tcPr>
            <w:tcW w:w="0" w:type="auto"/>
            <w:tcBorders>
              <w:top w:val="nil"/>
              <w:left w:val="nil"/>
              <w:bottom w:val="nil"/>
              <w:right w:val="nil"/>
            </w:tcBorders>
            <w:shd w:val="clear" w:color="auto" w:fill="auto"/>
            <w:noWrap/>
            <w:vAlign w:val="bottom"/>
            <w:hideMark/>
          </w:tcPr>
          <w:p w14:paraId="4E8D1FFD"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1982</w:t>
            </w:r>
          </w:p>
        </w:tc>
        <w:tc>
          <w:tcPr>
            <w:tcW w:w="0" w:type="auto"/>
            <w:tcBorders>
              <w:top w:val="nil"/>
              <w:left w:val="nil"/>
              <w:bottom w:val="nil"/>
              <w:right w:val="nil"/>
            </w:tcBorders>
            <w:shd w:val="clear" w:color="auto" w:fill="auto"/>
            <w:noWrap/>
            <w:vAlign w:val="bottom"/>
            <w:hideMark/>
          </w:tcPr>
          <w:p w14:paraId="17110913"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5.7</w:t>
            </w:r>
          </w:p>
        </w:tc>
        <w:tc>
          <w:tcPr>
            <w:tcW w:w="0" w:type="auto"/>
            <w:tcBorders>
              <w:top w:val="nil"/>
              <w:left w:val="nil"/>
              <w:bottom w:val="nil"/>
              <w:right w:val="nil"/>
            </w:tcBorders>
            <w:shd w:val="clear" w:color="auto" w:fill="auto"/>
            <w:noWrap/>
            <w:vAlign w:val="bottom"/>
            <w:hideMark/>
          </w:tcPr>
          <w:p w14:paraId="0395E16B"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0.8</w:t>
            </w:r>
          </w:p>
        </w:tc>
        <w:tc>
          <w:tcPr>
            <w:tcW w:w="0" w:type="auto"/>
            <w:tcBorders>
              <w:top w:val="nil"/>
              <w:left w:val="nil"/>
              <w:bottom w:val="nil"/>
              <w:right w:val="nil"/>
            </w:tcBorders>
            <w:shd w:val="clear" w:color="auto" w:fill="auto"/>
            <w:noWrap/>
            <w:vAlign w:val="bottom"/>
            <w:hideMark/>
          </w:tcPr>
          <w:p w14:paraId="27F56C3C"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0D4613A4"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546C25E3"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53F64EDA"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2B3BF5C9"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3650EBC6" w14:textId="5DEDF4CE" w:rsidR="00D87DB4" w:rsidRPr="00094359" w:rsidRDefault="00112362">
            <w:pPr>
              <w:spacing w:after="0"/>
              <w:jc w:val="right"/>
              <w:rPr>
                <w:rFonts w:asciiTheme="minorHAnsi" w:hAnsiTheme="minorHAnsi"/>
                <w:color w:val="000000"/>
                <w:szCs w:val="22"/>
              </w:rPr>
            </w:pPr>
            <w:r w:rsidRPr="00094359">
              <w:rPr>
                <w:rFonts w:asciiTheme="minorHAnsi" w:hAnsiTheme="minorHAnsi"/>
                <w:szCs w:val="22"/>
              </w:rPr>
              <w:t>6.5</w:t>
            </w:r>
          </w:p>
        </w:tc>
      </w:tr>
      <w:tr w:rsidR="00356214" w:rsidRPr="00356214" w14:paraId="27F0F8B5" w14:textId="77777777" w:rsidTr="00094359">
        <w:tc>
          <w:tcPr>
            <w:tcW w:w="0" w:type="auto"/>
            <w:tcBorders>
              <w:top w:val="nil"/>
              <w:left w:val="nil"/>
              <w:bottom w:val="nil"/>
              <w:right w:val="nil"/>
            </w:tcBorders>
            <w:shd w:val="clear" w:color="auto" w:fill="auto"/>
            <w:noWrap/>
            <w:vAlign w:val="bottom"/>
            <w:hideMark/>
          </w:tcPr>
          <w:p w14:paraId="7F4E6329"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1983</w:t>
            </w:r>
          </w:p>
        </w:tc>
        <w:tc>
          <w:tcPr>
            <w:tcW w:w="0" w:type="auto"/>
            <w:tcBorders>
              <w:top w:val="nil"/>
              <w:left w:val="nil"/>
              <w:bottom w:val="nil"/>
              <w:right w:val="nil"/>
            </w:tcBorders>
            <w:shd w:val="clear" w:color="auto" w:fill="auto"/>
            <w:noWrap/>
            <w:vAlign w:val="bottom"/>
            <w:hideMark/>
          </w:tcPr>
          <w:p w14:paraId="7D3F16C6"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7859A5EF"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28.1</w:t>
            </w:r>
          </w:p>
        </w:tc>
        <w:tc>
          <w:tcPr>
            <w:tcW w:w="0" w:type="auto"/>
            <w:tcBorders>
              <w:top w:val="nil"/>
              <w:left w:val="nil"/>
              <w:bottom w:val="nil"/>
              <w:right w:val="nil"/>
            </w:tcBorders>
            <w:shd w:val="clear" w:color="auto" w:fill="auto"/>
            <w:noWrap/>
            <w:vAlign w:val="bottom"/>
            <w:hideMark/>
          </w:tcPr>
          <w:p w14:paraId="223FB358"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00CFF1A4"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4475DCAC"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789F7FE2"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396.7</w:t>
            </w:r>
          </w:p>
        </w:tc>
        <w:tc>
          <w:tcPr>
            <w:tcW w:w="0" w:type="auto"/>
            <w:tcBorders>
              <w:top w:val="nil"/>
              <w:bottom w:val="nil"/>
            </w:tcBorders>
            <w:vAlign w:val="bottom"/>
          </w:tcPr>
          <w:p w14:paraId="19F9FEC2"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26AF237B" w14:textId="0CD57062" w:rsidR="00D87DB4" w:rsidRPr="00094359" w:rsidRDefault="00112362">
            <w:pPr>
              <w:spacing w:after="0"/>
              <w:jc w:val="right"/>
              <w:rPr>
                <w:rFonts w:asciiTheme="minorHAnsi" w:hAnsiTheme="minorHAnsi"/>
                <w:color w:val="000000"/>
                <w:szCs w:val="22"/>
              </w:rPr>
            </w:pPr>
            <w:r w:rsidRPr="00094359">
              <w:rPr>
                <w:rFonts w:asciiTheme="minorHAnsi" w:hAnsiTheme="minorHAnsi"/>
                <w:szCs w:val="22"/>
              </w:rPr>
              <w:t>424.8</w:t>
            </w:r>
          </w:p>
        </w:tc>
      </w:tr>
      <w:tr w:rsidR="00356214" w:rsidRPr="00356214" w14:paraId="1357A73E" w14:textId="77777777" w:rsidTr="00094359">
        <w:tc>
          <w:tcPr>
            <w:tcW w:w="0" w:type="auto"/>
            <w:tcBorders>
              <w:top w:val="nil"/>
              <w:left w:val="nil"/>
              <w:bottom w:val="nil"/>
              <w:right w:val="nil"/>
            </w:tcBorders>
            <w:shd w:val="clear" w:color="auto" w:fill="auto"/>
            <w:noWrap/>
            <w:vAlign w:val="bottom"/>
            <w:hideMark/>
          </w:tcPr>
          <w:p w14:paraId="6281F51E"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1984</w:t>
            </w:r>
          </w:p>
        </w:tc>
        <w:tc>
          <w:tcPr>
            <w:tcW w:w="0" w:type="auto"/>
            <w:tcBorders>
              <w:top w:val="nil"/>
              <w:left w:val="nil"/>
              <w:bottom w:val="nil"/>
              <w:right w:val="nil"/>
            </w:tcBorders>
            <w:shd w:val="clear" w:color="auto" w:fill="auto"/>
            <w:noWrap/>
            <w:vAlign w:val="bottom"/>
            <w:hideMark/>
          </w:tcPr>
          <w:p w14:paraId="2EA57709"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1CD466C5"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1B774685"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49D92393"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2A368E47"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09FD0566"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4AC4D818"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7CA2F9D7" w14:textId="77777777" w:rsidR="00D87DB4" w:rsidRPr="00094359" w:rsidRDefault="00D87DB4">
            <w:pPr>
              <w:spacing w:after="0"/>
              <w:jc w:val="right"/>
              <w:rPr>
                <w:rFonts w:asciiTheme="minorHAnsi" w:hAnsiTheme="minorHAnsi"/>
                <w:color w:val="000000"/>
                <w:szCs w:val="22"/>
              </w:rPr>
            </w:pPr>
          </w:p>
        </w:tc>
      </w:tr>
      <w:tr w:rsidR="00356214" w:rsidRPr="00356214" w14:paraId="457BE3B2" w14:textId="77777777" w:rsidTr="00094359">
        <w:tc>
          <w:tcPr>
            <w:tcW w:w="0" w:type="auto"/>
            <w:tcBorders>
              <w:top w:val="nil"/>
              <w:left w:val="nil"/>
              <w:bottom w:val="nil"/>
              <w:right w:val="nil"/>
            </w:tcBorders>
            <w:shd w:val="clear" w:color="auto" w:fill="auto"/>
            <w:noWrap/>
            <w:vAlign w:val="bottom"/>
            <w:hideMark/>
          </w:tcPr>
          <w:p w14:paraId="24B7AC00"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1985</w:t>
            </w:r>
          </w:p>
        </w:tc>
        <w:tc>
          <w:tcPr>
            <w:tcW w:w="0" w:type="auto"/>
            <w:tcBorders>
              <w:top w:val="nil"/>
              <w:left w:val="nil"/>
              <w:bottom w:val="nil"/>
              <w:right w:val="nil"/>
            </w:tcBorders>
            <w:shd w:val="clear" w:color="auto" w:fill="auto"/>
            <w:noWrap/>
            <w:vAlign w:val="bottom"/>
            <w:hideMark/>
          </w:tcPr>
          <w:p w14:paraId="354E3180"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13CDC981"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58B810B6"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2865EE76"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6979DE43"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03508F6E"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449B0F54"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0BA7F558" w14:textId="77777777" w:rsidR="00D87DB4" w:rsidRPr="00094359" w:rsidRDefault="00D87DB4">
            <w:pPr>
              <w:spacing w:after="0"/>
              <w:jc w:val="right"/>
              <w:rPr>
                <w:rFonts w:asciiTheme="minorHAnsi" w:hAnsiTheme="minorHAnsi"/>
                <w:color w:val="000000"/>
                <w:szCs w:val="22"/>
              </w:rPr>
            </w:pPr>
          </w:p>
        </w:tc>
      </w:tr>
      <w:tr w:rsidR="00356214" w:rsidRPr="00356214" w14:paraId="5860FC83" w14:textId="77777777" w:rsidTr="00094359">
        <w:tc>
          <w:tcPr>
            <w:tcW w:w="0" w:type="auto"/>
            <w:tcBorders>
              <w:top w:val="nil"/>
              <w:left w:val="nil"/>
              <w:bottom w:val="nil"/>
              <w:right w:val="nil"/>
            </w:tcBorders>
            <w:shd w:val="clear" w:color="auto" w:fill="auto"/>
            <w:noWrap/>
            <w:vAlign w:val="bottom"/>
            <w:hideMark/>
          </w:tcPr>
          <w:p w14:paraId="3CDAFC61"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1986</w:t>
            </w:r>
          </w:p>
        </w:tc>
        <w:tc>
          <w:tcPr>
            <w:tcW w:w="0" w:type="auto"/>
            <w:tcBorders>
              <w:top w:val="nil"/>
              <w:left w:val="nil"/>
              <w:bottom w:val="nil"/>
              <w:right w:val="nil"/>
            </w:tcBorders>
            <w:shd w:val="clear" w:color="auto" w:fill="auto"/>
            <w:noWrap/>
            <w:vAlign w:val="bottom"/>
            <w:hideMark/>
          </w:tcPr>
          <w:p w14:paraId="3810F17A"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7D0C9FCC"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10.6</w:t>
            </w:r>
          </w:p>
        </w:tc>
        <w:tc>
          <w:tcPr>
            <w:tcW w:w="0" w:type="auto"/>
            <w:tcBorders>
              <w:top w:val="nil"/>
              <w:left w:val="nil"/>
              <w:bottom w:val="nil"/>
              <w:right w:val="nil"/>
            </w:tcBorders>
            <w:shd w:val="clear" w:color="auto" w:fill="auto"/>
            <w:noWrap/>
            <w:vAlign w:val="bottom"/>
            <w:hideMark/>
          </w:tcPr>
          <w:p w14:paraId="685B4413"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104F8D8F"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56F655B4"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4342C16B"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248.1</w:t>
            </w:r>
          </w:p>
        </w:tc>
        <w:tc>
          <w:tcPr>
            <w:tcW w:w="0" w:type="auto"/>
            <w:tcBorders>
              <w:top w:val="nil"/>
              <w:bottom w:val="nil"/>
            </w:tcBorders>
            <w:vAlign w:val="bottom"/>
          </w:tcPr>
          <w:p w14:paraId="7302F657"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53B16AF4" w14:textId="73452881" w:rsidR="00D87DB4" w:rsidRPr="00094359" w:rsidRDefault="00112362">
            <w:pPr>
              <w:spacing w:after="0"/>
              <w:jc w:val="right"/>
              <w:rPr>
                <w:rFonts w:asciiTheme="minorHAnsi" w:hAnsiTheme="minorHAnsi"/>
                <w:color w:val="000000"/>
                <w:szCs w:val="22"/>
              </w:rPr>
            </w:pPr>
            <w:r w:rsidRPr="00094359">
              <w:rPr>
                <w:rFonts w:asciiTheme="minorHAnsi" w:hAnsiTheme="minorHAnsi"/>
                <w:szCs w:val="22"/>
              </w:rPr>
              <w:t>258.7</w:t>
            </w:r>
          </w:p>
        </w:tc>
      </w:tr>
      <w:tr w:rsidR="00356214" w:rsidRPr="00356214" w14:paraId="37D1719A" w14:textId="77777777" w:rsidTr="00094359">
        <w:tc>
          <w:tcPr>
            <w:tcW w:w="0" w:type="auto"/>
            <w:tcBorders>
              <w:top w:val="nil"/>
              <w:left w:val="nil"/>
              <w:bottom w:val="nil"/>
              <w:right w:val="nil"/>
            </w:tcBorders>
            <w:shd w:val="clear" w:color="auto" w:fill="auto"/>
            <w:noWrap/>
            <w:vAlign w:val="bottom"/>
            <w:hideMark/>
          </w:tcPr>
          <w:p w14:paraId="1BC420AF"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1987</w:t>
            </w:r>
          </w:p>
        </w:tc>
        <w:tc>
          <w:tcPr>
            <w:tcW w:w="0" w:type="auto"/>
            <w:tcBorders>
              <w:top w:val="nil"/>
              <w:left w:val="nil"/>
              <w:bottom w:val="nil"/>
              <w:right w:val="nil"/>
            </w:tcBorders>
            <w:shd w:val="clear" w:color="auto" w:fill="auto"/>
            <w:noWrap/>
            <w:vAlign w:val="bottom"/>
            <w:hideMark/>
          </w:tcPr>
          <w:p w14:paraId="4E268D0D"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37FDFD65"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25EEE515"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58D724DA"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50ADB14F"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3278160A"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43F25E84"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4420C279" w14:textId="77777777" w:rsidR="00D87DB4" w:rsidRPr="00094359" w:rsidRDefault="00D87DB4">
            <w:pPr>
              <w:spacing w:after="0"/>
              <w:jc w:val="right"/>
              <w:rPr>
                <w:rFonts w:asciiTheme="minorHAnsi" w:hAnsiTheme="minorHAnsi"/>
                <w:color w:val="000000"/>
                <w:szCs w:val="22"/>
              </w:rPr>
            </w:pPr>
          </w:p>
        </w:tc>
      </w:tr>
      <w:tr w:rsidR="00356214" w:rsidRPr="00356214" w14:paraId="11517417" w14:textId="77777777" w:rsidTr="00094359">
        <w:tc>
          <w:tcPr>
            <w:tcW w:w="0" w:type="auto"/>
            <w:tcBorders>
              <w:top w:val="nil"/>
              <w:left w:val="nil"/>
              <w:bottom w:val="nil"/>
              <w:right w:val="nil"/>
            </w:tcBorders>
            <w:shd w:val="clear" w:color="auto" w:fill="auto"/>
            <w:noWrap/>
            <w:vAlign w:val="bottom"/>
            <w:hideMark/>
          </w:tcPr>
          <w:p w14:paraId="78FFEC05"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1988</w:t>
            </w:r>
          </w:p>
        </w:tc>
        <w:tc>
          <w:tcPr>
            <w:tcW w:w="0" w:type="auto"/>
            <w:tcBorders>
              <w:top w:val="nil"/>
              <w:left w:val="nil"/>
              <w:bottom w:val="nil"/>
              <w:right w:val="nil"/>
            </w:tcBorders>
            <w:shd w:val="clear" w:color="auto" w:fill="auto"/>
            <w:noWrap/>
            <w:vAlign w:val="bottom"/>
            <w:hideMark/>
          </w:tcPr>
          <w:p w14:paraId="0D0E7C2C"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7FBE5D4D"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450E5174"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515799FE"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28BB90B9"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3EABCED1"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6029F7F3"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4519FED1" w14:textId="77777777" w:rsidR="00D87DB4" w:rsidRPr="00094359" w:rsidRDefault="00D87DB4">
            <w:pPr>
              <w:spacing w:after="0"/>
              <w:jc w:val="right"/>
              <w:rPr>
                <w:rFonts w:asciiTheme="minorHAnsi" w:hAnsiTheme="minorHAnsi"/>
                <w:color w:val="000000"/>
                <w:szCs w:val="22"/>
              </w:rPr>
            </w:pPr>
          </w:p>
        </w:tc>
      </w:tr>
      <w:tr w:rsidR="00356214" w:rsidRPr="00356214" w14:paraId="2D9FC76B" w14:textId="77777777" w:rsidTr="00094359">
        <w:tc>
          <w:tcPr>
            <w:tcW w:w="0" w:type="auto"/>
            <w:tcBorders>
              <w:top w:val="nil"/>
              <w:left w:val="nil"/>
              <w:bottom w:val="nil"/>
              <w:right w:val="nil"/>
            </w:tcBorders>
            <w:shd w:val="clear" w:color="auto" w:fill="auto"/>
            <w:noWrap/>
            <w:vAlign w:val="bottom"/>
            <w:hideMark/>
          </w:tcPr>
          <w:p w14:paraId="7CDF59DD"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1989</w:t>
            </w:r>
          </w:p>
        </w:tc>
        <w:tc>
          <w:tcPr>
            <w:tcW w:w="0" w:type="auto"/>
            <w:tcBorders>
              <w:top w:val="nil"/>
              <w:left w:val="nil"/>
              <w:bottom w:val="nil"/>
              <w:right w:val="nil"/>
            </w:tcBorders>
            <w:shd w:val="clear" w:color="auto" w:fill="auto"/>
            <w:noWrap/>
            <w:vAlign w:val="bottom"/>
            <w:hideMark/>
          </w:tcPr>
          <w:p w14:paraId="1F876661"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286F4AB7"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50922027"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10E85190"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3B8DA92D"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449FEF1A"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46A4846C"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3079041E" w14:textId="77777777" w:rsidR="00D87DB4" w:rsidRPr="00094359" w:rsidRDefault="00D87DB4">
            <w:pPr>
              <w:spacing w:after="0"/>
              <w:jc w:val="right"/>
              <w:rPr>
                <w:rFonts w:asciiTheme="minorHAnsi" w:hAnsiTheme="minorHAnsi"/>
                <w:color w:val="000000"/>
                <w:szCs w:val="22"/>
              </w:rPr>
            </w:pPr>
          </w:p>
        </w:tc>
      </w:tr>
      <w:tr w:rsidR="00356214" w:rsidRPr="00356214" w14:paraId="0454F898" w14:textId="77777777" w:rsidTr="00094359">
        <w:tc>
          <w:tcPr>
            <w:tcW w:w="0" w:type="auto"/>
            <w:tcBorders>
              <w:top w:val="nil"/>
              <w:left w:val="nil"/>
              <w:bottom w:val="nil"/>
              <w:right w:val="nil"/>
            </w:tcBorders>
            <w:shd w:val="clear" w:color="auto" w:fill="auto"/>
            <w:noWrap/>
            <w:vAlign w:val="bottom"/>
            <w:hideMark/>
          </w:tcPr>
          <w:p w14:paraId="65B22983"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1990</w:t>
            </w:r>
          </w:p>
        </w:tc>
        <w:tc>
          <w:tcPr>
            <w:tcW w:w="0" w:type="auto"/>
            <w:tcBorders>
              <w:top w:val="nil"/>
              <w:left w:val="nil"/>
              <w:bottom w:val="nil"/>
              <w:right w:val="nil"/>
            </w:tcBorders>
            <w:shd w:val="clear" w:color="auto" w:fill="auto"/>
            <w:noWrap/>
            <w:vAlign w:val="bottom"/>
            <w:hideMark/>
          </w:tcPr>
          <w:p w14:paraId="7EEF7807"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43DCA4E5"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02AEC4E1"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05C39D7F"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3C7DB5A1"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3DADBD91"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4D4E374C"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4CAC2D5C" w14:textId="77777777" w:rsidR="00D87DB4" w:rsidRPr="00094359" w:rsidRDefault="00D87DB4">
            <w:pPr>
              <w:spacing w:after="0"/>
              <w:jc w:val="right"/>
              <w:rPr>
                <w:rFonts w:asciiTheme="minorHAnsi" w:hAnsiTheme="minorHAnsi"/>
                <w:color w:val="000000"/>
                <w:szCs w:val="22"/>
              </w:rPr>
            </w:pPr>
          </w:p>
        </w:tc>
      </w:tr>
      <w:tr w:rsidR="00356214" w:rsidRPr="00356214" w14:paraId="7AEC11C2" w14:textId="77777777" w:rsidTr="00094359">
        <w:tc>
          <w:tcPr>
            <w:tcW w:w="0" w:type="auto"/>
            <w:tcBorders>
              <w:top w:val="nil"/>
              <w:left w:val="nil"/>
              <w:bottom w:val="nil"/>
              <w:right w:val="nil"/>
            </w:tcBorders>
            <w:shd w:val="clear" w:color="auto" w:fill="auto"/>
            <w:noWrap/>
            <w:vAlign w:val="bottom"/>
            <w:hideMark/>
          </w:tcPr>
          <w:p w14:paraId="4AD18E59"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1991</w:t>
            </w:r>
          </w:p>
        </w:tc>
        <w:tc>
          <w:tcPr>
            <w:tcW w:w="0" w:type="auto"/>
            <w:tcBorders>
              <w:top w:val="nil"/>
              <w:left w:val="nil"/>
              <w:bottom w:val="nil"/>
              <w:right w:val="nil"/>
            </w:tcBorders>
            <w:shd w:val="clear" w:color="auto" w:fill="auto"/>
            <w:noWrap/>
            <w:vAlign w:val="bottom"/>
            <w:hideMark/>
          </w:tcPr>
          <w:p w14:paraId="644ECFD6"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3E8826F9"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30.0</w:t>
            </w:r>
          </w:p>
        </w:tc>
        <w:tc>
          <w:tcPr>
            <w:tcW w:w="0" w:type="auto"/>
            <w:tcBorders>
              <w:top w:val="nil"/>
              <w:left w:val="nil"/>
              <w:bottom w:val="nil"/>
              <w:right w:val="nil"/>
            </w:tcBorders>
            <w:shd w:val="clear" w:color="auto" w:fill="auto"/>
            <w:noWrap/>
            <w:vAlign w:val="bottom"/>
            <w:hideMark/>
          </w:tcPr>
          <w:p w14:paraId="084BFD52"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6641E49D"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08EC5339"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6D4172AB"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02D8F679"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5874263F" w14:textId="3F2FD2F3" w:rsidR="00D87DB4" w:rsidRPr="00094359" w:rsidRDefault="00112362">
            <w:pPr>
              <w:spacing w:after="0"/>
              <w:jc w:val="right"/>
              <w:rPr>
                <w:rFonts w:asciiTheme="minorHAnsi" w:hAnsiTheme="minorHAnsi"/>
                <w:color w:val="000000"/>
                <w:szCs w:val="22"/>
              </w:rPr>
            </w:pPr>
            <w:r w:rsidRPr="00094359">
              <w:rPr>
                <w:rFonts w:asciiTheme="minorHAnsi" w:hAnsiTheme="minorHAnsi"/>
                <w:szCs w:val="22"/>
              </w:rPr>
              <w:t>30.0</w:t>
            </w:r>
          </w:p>
        </w:tc>
      </w:tr>
      <w:tr w:rsidR="00356214" w:rsidRPr="00356214" w14:paraId="4A50DD81" w14:textId="77777777" w:rsidTr="00094359">
        <w:tc>
          <w:tcPr>
            <w:tcW w:w="0" w:type="auto"/>
            <w:tcBorders>
              <w:top w:val="nil"/>
              <w:left w:val="nil"/>
              <w:bottom w:val="nil"/>
              <w:right w:val="nil"/>
            </w:tcBorders>
            <w:shd w:val="clear" w:color="auto" w:fill="auto"/>
            <w:noWrap/>
            <w:vAlign w:val="bottom"/>
            <w:hideMark/>
          </w:tcPr>
          <w:p w14:paraId="4D722C46"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1992</w:t>
            </w:r>
          </w:p>
        </w:tc>
        <w:tc>
          <w:tcPr>
            <w:tcW w:w="0" w:type="auto"/>
            <w:tcBorders>
              <w:top w:val="nil"/>
              <w:left w:val="nil"/>
              <w:bottom w:val="nil"/>
              <w:right w:val="nil"/>
            </w:tcBorders>
            <w:shd w:val="clear" w:color="auto" w:fill="auto"/>
            <w:noWrap/>
            <w:vAlign w:val="bottom"/>
            <w:hideMark/>
          </w:tcPr>
          <w:p w14:paraId="30194961"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5520E0CF"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695D457B"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3A3F692F"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2DB30053"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4720383C"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3A1A2599"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18212338" w14:textId="77777777" w:rsidR="00D87DB4" w:rsidRPr="00094359" w:rsidRDefault="00D87DB4">
            <w:pPr>
              <w:spacing w:after="0"/>
              <w:jc w:val="right"/>
              <w:rPr>
                <w:rFonts w:asciiTheme="minorHAnsi" w:hAnsiTheme="minorHAnsi"/>
                <w:color w:val="000000"/>
                <w:szCs w:val="22"/>
              </w:rPr>
            </w:pPr>
          </w:p>
        </w:tc>
      </w:tr>
      <w:tr w:rsidR="00356214" w:rsidRPr="00356214" w14:paraId="7A199A2B" w14:textId="77777777" w:rsidTr="00094359">
        <w:tc>
          <w:tcPr>
            <w:tcW w:w="0" w:type="auto"/>
            <w:tcBorders>
              <w:top w:val="nil"/>
              <w:left w:val="nil"/>
              <w:bottom w:val="nil"/>
              <w:right w:val="nil"/>
            </w:tcBorders>
            <w:shd w:val="clear" w:color="auto" w:fill="auto"/>
            <w:noWrap/>
            <w:vAlign w:val="bottom"/>
            <w:hideMark/>
          </w:tcPr>
          <w:p w14:paraId="1B4E869E"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1993</w:t>
            </w:r>
          </w:p>
        </w:tc>
        <w:tc>
          <w:tcPr>
            <w:tcW w:w="0" w:type="auto"/>
            <w:tcBorders>
              <w:top w:val="nil"/>
              <w:left w:val="nil"/>
              <w:bottom w:val="nil"/>
              <w:right w:val="nil"/>
            </w:tcBorders>
            <w:shd w:val="clear" w:color="auto" w:fill="auto"/>
            <w:noWrap/>
            <w:vAlign w:val="bottom"/>
            <w:hideMark/>
          </w:tcPr>
          <w:p w14:paraId="2E8F0C54"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40D8BD72"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55E88A77"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5514DF15"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1CBEF908"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6564578F"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557FF6DE"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292E8E66" w14:textId="77777777" w:rsidR="00D87DB4" w:rsidRPr="00094359" w:rsidRDefault="00D87DB4">
            <w:pPr>
              <w:spacing w:after="0"/>
              <w:jc w:val="right"/>
              <w:rPr>
                <w:rFonts w:asciiTheme="minorHAnsi" w:hAnsiTheme="minorHAnsi"/>
                <w:color w:val="000000"/>
                <w:szCs w:val="22"/>
              </w:rPr>
            </w:pPr>
          </w:p>
        </w:tc>
      </w:tr>
      <w:tr w:rsidR="00356214" w:rsidRPr="00356214" w14:paraId="2EE14654" w14:textId="77777777" w:rsidTr="00094359">
        <w:tc>
          <w:tcPr>
            <w:tcW w:w="0" w:type="auto"/>
            <w:tcBorders>
              <w:top w:val="nil"/>
              <w:left w:val="nil"/>
              <w:bottom w:val="nil"/>
              <w:right w:val="nil"/>
            </w:tcBorders>
            <w:shd w:val="clear" w:color="auto" w:fill="auto"/>
            <w:noWrap/>
            <w:vAlign w:val="bottom"/>
            <w:hideMark/>
          </w:tcPr>
          <w:p w14:paraId="433C6FE3"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1994</w:t>
            </w:r>
          </w:p>
        </w:tc>
        <w:tc>
          <w:tcPr>
            <w:tcW w:w="0" w:type="auto"/>
            <w:tcBorders>
              <w:top w:val="nil"/>
              <w:left w:val="nil"/>
              <w:bottom w:val="nil"/>
              <w:right w:val="nil"/>
            </w:tcBorders>
            <w:shd w:val="clear" w:color="auto" w:fill="auto"/>
            <w:noWrap/>
            <w:vAlign w:val="bottom"/>
            <w:hideMark/>
          </w:tcPr>
          <w:p w14:paraId="009D3282"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29A74CF1"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26.9</w:t>
            </w:r>
          </w:p>
        </w:tc>
        <w:tc>
          <w:tcPr>
            <w:tcW w:w="0" w:type="auto"/>
            <w:tcBorders>
              <w:top w:val="nil"/>
              <w:left w:val="nil"/>
              <w:bottom w:val="nil"/>
              <w:right w:val="nil"/>
            </w:tcBorders>
            <w:shd w:val="clear" w:color="auto" w:fill="auto"/>
            <w:noWrap/>
            <w:vAlign w:val="bottom"/>
            <w:hideMark/>
          </w:tcPr>
          <w:p w14:paraId="123F775F"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27D330DF"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6C06A36D"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55B88EEF"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24505280"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3879ACA7" w14:textId="28BC984F" w:rsidR="00D87DB4" w:rsidRPr="00094359" w:rsidRDefault="00112362">
            <w:pPr>
              <w:spacing w:after="0"/>
              <w:jc w:val="right"/>
              <w:rPr>
                <w:rFonts w:asciiTheme="minorHAnsi" w:hAnsiTheme="minorHAnsi"/>
                <w:color w:val="000000"/>
                <w:szCs w:val="22"/>
              </w:rPr>
            </w:pPr>
            <w:r w:rsidRPr="00094359">
              <w:rPr>
                <w:rFonts w:asciiTheme="minorHAnsi" w:hAnsiTheme="minorHAnsi"/>
                <w:szCs w:val="22"/>
              </w:rPr>
              <w:t>26.9</w:t>
            </w:r>
          </w:p>
        </w:tc>
      </w:tr>
      <w:tr w:rsidR="00356214" w:rsidRPr="00356214" w14:paraId="0CFF088C" w14:textId="77777777" w:rsidTr="00094359">
        <w:tc>
          <w:tcPr>
            <w:tcW w:w="0" w:type="auto"/>
            <w:tcBorders>
              <w:top w:val="nil"/>
              <w:left w:val="nil"/>
              <w:bottom w:val="nil"/>
              <w:right w:val="nil"/>
            </w:tcBorders>
            <w:shd w:val="clear" w:color="auto" w:fill="auto"/>
            <w:noWrap/>
            <w:vAlign w:val="bottom"/>
            <w:hideMark/>
          </w:tcPr>
          <w:p w14:paraId="1353DF2F"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1995</w:t>
            </w:r>
          </w:p>
        </w:tc>
        <w:tc>
          <w:tcPr>
            <w:tcW w:w="0" w:type="auto"/>
            <w:tcBorders>
              <w:top w:val="nil"/>
              <w:left w:val="nil"/>
              <w:bottom w:val="nil"/>
              <w:right w:val="nil"/>
            </w:tcBorders>
            <w:shd w:val="clear" w:color="auto" w:fill="auto"/>
            <w:noWrap/>
            <w:vAlign w:val="bottom"/>
            <w:hideMark/>
          </w:tcPr>
          <w:p w14:paraId="13A5B950"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57C2DE1F"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69D01D9B"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700CB50C"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328A8339"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06D8F0E9"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4B9ECDE5"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264DAD53" w14:textId="77777777" w:rsidR="00D87DB4" w:rsidRPr="00094359" w:rsidRDefault="00D87DB4">
            <w:pPr>
              <w:spacing w:after="0"/>
              <w:jc w:val="right"/>
              <w:rPr>
                <w:rFonts w:asciiTheme="minorHAnsi" w:hAnsiTheme="minorHAnsi"/>
                <w:color w:val="000000"/>
                <w:szCs w:val="22"/>
              </w:rPr>
            </w:pPr>
          </w:p>
        </w:tc>
      </w:tr>
      <w:tr w:rsidR="00356214" w:rsidRPr="00356214" w14:paraId="3122DB38" w14:textId="77777777" w:rsidTr="00094359">
        <w:tc>
          <w:tcPr>
            <w:tcW w:w="0" w:type="auto"/>
            <w:tcBorders>
              <w:top w:val="nil"/>
              <w:left w:val="nil"/>
              <w:bottom w:val="nil"/>
              <w:right w:val="nil"/>
            </w:tcBorders>
            <w:shd w:val="clear" w:color="auto" w:fill="auto"/>
            <w:noWrap/>
            <w:vAlign w:val="bottom"/>
            <w:hideMark/>
          </w:tcPr>
          <w:p w14:paraId="2EF78999"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1996</w:t>
            </w:r>
          </w:p>
        </w:tc>
        <w:tc>
          <w:tcPr>
            <w:tcW w:w="0" w:type="auto"/>
            <w:tcBorders>
              <w:top w:val="nil"/>
              <w:left w:val="nil"/>
              <w:bottom w:val="nil"/>
              <w:right w:val="nil"/>
            </w:tcBorders>
            <w:shd w:val="clear" w:color="auto" w:fill="auto"/>
            <w:noWrap/>
            <w:vAlign w:val="bottom"/>
            <w:hideMark/>
          </w:tcPr>
          <w:p w14:paraId="696688E6"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1D9EC2FD"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6EAB18CF"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0.09</w:t>
            </w:r>
          </w:p>
        </w:tc>
        <w:tc>
          <w:tcPr>
            <w:tcW w:w="0" w:type="auto"/>
            <w:tcBorders>
              <w:top w:val="nil"/>
              <w:left w:val="nil"/>
              <w:bottom w:val="nil"/>
              <w:right w:val="nil"/>
            </w:tcBorders>
            <w:shd w:val="clear" w:color="auto" w:fill="auto"/>
            <w:noWrap/>
            <w:vAlign w:val="bottom"/>
            <w:hideMark/>
          </w:tcPr>
          <w:p w14:paraId="34E3A02E"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1B84DC9B"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530FDC42"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2281A16D"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621A9715" w14:textId="662BD4FB" w:rsidR="00D87DB4" w:rsidRPr="00094359" w:rsidRDefault="00112362" w:rsidP="00094359">
            <w:pPr>
              <w:spacing w:after="0"/>
              <w:jc w:val="right"/>
              <w:rPr>
                <w:rFonts w:asciiTheme="minorHAnsi" w:hAnsiTheme="minorHAnsi"/>
                <w:color w:val="000000"/>
                <w:szCs w:val="22"/>
              </w:rPr>
            </w:pPr>
            <w:r w:rsidRPr="00094359">
              <w:rPr>
                <w:rFonts w:asciiTheme="minorHAnsi" w:hAnsiTheme="minorHAnsi"/>
                <w:szCs w:val="22"/>
              </w:rPr>
              <w:t>0.</w:t>
            </w:r>
            <w:r w:rsidR="00FA717F">
              <w:rPr>
                <w:rFonts w:asciiTheme="minorHAnsi" w:hAnsiTheme="minorHAnsi"/>
                <w:szCs w:val="22"/>
              </w:rPr>
              <w:t>1</w:t>
            </w:r>
          </w:p>
        </w:tc>
      </w:tr>
      <w:tr w:rsidR="00356214" w:rsidRPr="00356214" w14:paraId="2090481E" w14:textId="77777777" w:rsidTr="00094359">
        <w:tc>
          <w:tcPr>
            <w:tcW w:w="0" w:type="auto"/>
            <w:tcBorders>
              <w:top w:val="nil"/>
              <w:left w:val="nil"/>
              <w:bottom w:val="nil"/>
              <w:right w:val="nil"/>
            </w:tcBorders>
            <w:shd w:val="clear" w:color="auto" w:fill="auto"/>
            <w:noWrap/>
            <w:vAlign w:val="bottom"/>
            <w:hideMark/>
          </w:tcPr>
          <w:p w14:paraId="2140BDF9"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1997</w:t>
            </w:r>
          </w:p>
        </w:tc>
        <w:tc>
          <w:tcPr>
            <w:tcW w:w="0" w:type="auto"/>
            <w:tcBorders>
              <w:top w:val="nil"/>
              <w:left w:val="nil"/>
              <w:bottom w:val="nil"/>
              <w:right w:val="nil"/>
            </w:tcBorders>
            <w:shd w:val="clear" w:color="auto" w:fill="auto"/>
            <w:noWrap/>
            <w:vAlign w:val="bottom"/>
            <w:hideMark/>
          </w:tcPr>
          <w:p w14:paraId="4BC4D000"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586C61F8"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23.2</w:t>
            </w:r>
          </w:p>
        </w:tc>
        <w:tc>
          <w:tcPr>
            <w:tcW w:w="0" w:type="auto"/>
            <w:tcBorders>
              <w:top w:val="nil"/>
              <w:left w:val="nil"/>
              <w:bottom w:val="nil"/>
              <w:right w:val="nil"/>
            </w:tcBorders>
            <w:shd w:val="clear" w:color="auto" w:fill="auto"/>
            <w:noWrap/>
            <w:vAlign w:val="bottom"/>
            <w:hideMark/>
          </w:tcPr>
          <w:p w14:paraId="50F75C5B"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3C9EF32A"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38E35F82"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05D3E27C"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2CA463DF"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39983E06" w14:textId="3A96898F" w:rsidR="00D87DB4" w:rsidRPr="00094359" w:rsidRDefault="00112362">
            <w:pPr>
              <w:spacing w:after="0"/>
              <w:jc w:val="right"/>
              <w:rPr>
                <w:rFonts w:asciiTheme="minorHAnsi" w:hAnsiTheme="minorHAnsi"/>
                <w:color w:val="000000"/>
                <w:szCs w:val="22"/>
              </w:rPr>
            </w:pPr>
            <w:r w:rsidRPr="00094359">
              <w:rPr>
                <w:rFonts w:asciiTheme="minorHAnsi" w:hAnsiTheme="minorHAnsi"/>
                <w:szCs w:val="22"/>
              </w:rPr>
              <w:t>23.2</w:t>
            </w:r>
          </w:p>
        </w:tc>
      </w:tr>
      <w:tr w:rsidR="00356214" w:rsidRPr="00356214" w14:paraId="6242C0F7" w14:textId="77777777" w:rsidTr="00094359">
        <w:tc>
          <w:tcPr>
            <w:tcW w:w="0" w:type="auto"/>
            <w:tcBorders>
              <w:top w:val="nil"/>
              <w:left w:val="nil"/>
              <w:bottom w:val="nil"/>
              <w:right w:val="nil"/>
            </w:tcBorders>
            <w:shd w:val="clear" w:color="auto" w:fill="auto"/>
            <w:noWrap/>
            <w:vAlign w:val="bottom"/>
            <w:hideMark/>
          </w:tcPr>
          <w:p w14:paraId="5A2B7BDE"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1998</w:t>
            </w:r>
          </w:p>
        </w:tc>
        <w:tc>
          <w:tcPr>
            <w:tcW w:w="0" w:type="auto"/>
            <w:tcBorders>
              <w:top w:val="nil"/>
              <w:left w:val="nil"/>
              <w:bottom w:val="nil"/>
              <w:right w:val="nil"/>
            </w:tcBorders>
            <w:shd w:val="clear" w:color="auto" w:fill="auto"/>
            <w:noWrap/>
            <w:vAlign w:val="bottom"/>
            <w:hideMark/>
          </w:tcPr>
          <w:p w14:paraId="513BCCBD"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7E2A475F"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37010A1D"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0.11</w:t>
            </w:r>
          </w:p>
        </w:tc>
        <w:tc>
          <w:tcPr>
            <w:tcW w:w="0" w:type="auto"/>
            <w:tcBorders>
              <w:top w:val="nil"/>
              <w:left w:val="nil"/>
              <w:bottom w:val="nil"/>
              <w:right w:val="nil"/>
            </w:tcBorders>
            <w:shd w:val="clear" w:color="auto" w:fill="auto"/>
            <w:noWrap/>
            <w:vAlign w:val="bottom"/>
            <w:hideMark/>
          </w:tcPr>
          <w:p w14:paraId="3DEDC517"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65AED2ED"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7EDECA8D"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440D781C"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53C5B1CC" w14:textId="3C280DC3" w:rsidR="00D87DB4" w:rsidRPr="00094359" w:rsidRDefault="00112362">
            <w:pPr>
              <w:spacing w:after="0"/>
              <w:jc w:val="right"/>
              <w:rPr>
                <w:rFonts w:asciiTheme="minorHAnsi" w:hAnsiTheme="minorHAnsi"/>
                <w:color w:val="000000"/>
                <w:szCs w:val="22"/>
              </w:rPr>
            </w:pPr>
            <w:r w:rsidRPr="00094359">
              <w:rPr>
                <w:rFonts w:asciiTheme="minorHAnsi" w:hAnsiTheme="minorHAnsi"/>
                <w:szCs w:val="22"/>
              </w:rPr>
              <w:t>0.1</w:t>
            </w:r>
          </w:p>
        </w:tc>
      </w:tr>
      <w:tr w:rsidR="00356214" w:rsidRPr="00356214" w14:paraId="674E033C" w14:textId="77777777" w:rsidTr="00094359">
        <w:tc>
          <w:tcPr>
            <w:tcW w:w="0" w:type="auto"/>
            <w:tcBorders>
              <w:top w:val="nil"/>
              <w:left w:val="nil"/>
              <w:bottom w:val="nil"/>
              <w:right w:val="nil"/>
            </w:tcBorders>
            <w:shd w:val="clear" w:color="auto" w:fill="auto"/>
            <w:noWrap/>
            <w:vAlign w:val="bottom"/>
            <w:hideMark/>
          </w:tcPr>
          <w:p w14:paraId="35F1A61D"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1999</w:t>
            </w:r>
          </w:p>
        </w:tc>
        <w:tc>
          <w:tcPr>
            <w:tcW w:w="0" w:type="auto"/>
            <w:tcBorders>
              <w:top w:val="nil"/>
              <w:left w:val="nil"/>
              <w:bottom w:val="nil"/>
              <w:right w:val="nil"/>
            </w:tcBorders>
            <w:shd w:val="clear" w:color="auto" w:fill="auto"/>
            <w:noWrap/>
            <w:vAlign w:val="bottom"/>
            <w:hideMark/>
          </w:tcPr>
          <w:p w14:paraId="127E6CF9"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1727360C"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56511691"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7FDB98F4"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2687D881"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44899D1D"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6E5D299D"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07126233" w14:textId="77777777" w:rsidR="00D87DB4" w:rsidRPr="00094359" w:rsidRDefault="00D87DB4">
            <w:pPr>
              <w:spacing w:after="0"/>
              <w:jc w:val="right"/>
              <w:rPr>
                <w:rFonts w:asciiTheme="minorHAnsi" w:hAnsiTheme="minorHAnsi"/>
                <w:color w:val="000000"/>
                <w:szCs w:val="22"/>
              </w:rPr>
            </w:pPr>
          </w:p>
        </w:tc>
      </w:tr>
      <w:tr w:rsidR="00356214" w:rsidRPr="00356214" w14:paraId="580F5787" w14:textId="77777777" w:rsidTr="00094359">
        <w:tc>
          <w:tcPr>
            <w:tcW w:w="0" w:type="auto"/>
            <w:tcBorders>
              <w:top w:val="nil"/>
              <w:left w:val="nil"/>
              <w:bottom w:val="nil"/>
              <w:right w:val="nil"/>
            </w:tcBorders>
            <w:shd w:val="clear" w:color="auto" w:fill="auto"/>
            <w:noWrap/>
            <w:vAlign w:val="bottom"/>
            <w:hideMark/>
          </w:tcPr>
          <w:p w14:paraId="36DF044B"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2000</w:t>
            </w:r>
          </w:p>
        </w:tc>
        <w:tc>
          <w:tcPr>
            <w:tcW w:w="0" w:type="auto"/>
            <w:tcBorders>
              <w:top w:val="nil"/>
              <w:left w:val="nil"/>
              <w:bottom w:val="nil"/>
              <w:right w:val="nil"/>
            </w:tcBorders>
            <w:shd w:val="clear" w:color="auto" w:fill="auto"/>
            <w:noWrap/>
            <w:vAlign w:val="bottom"/>
            <w:hideMark/>
          </w:tcPr>
          <w:p w14:paraId="24B46F83"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3926CC42"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30.9</w:t>
            </w:r>
          </w:p>
        </w:tc>
        <w:tc>
          <w:tcPr>
            <w:tcW w:w="0" w:type="auto"/>
            <w:tcBorders>
              <w:top w:val="nil"/>
              <w:left w:val="nil"/>
              <w:bottom w:val="nil"/>
              <w:right w:val="nil"/>
            </w:tcBorders>
            <w:shd w:val="clear" w:color="auto" w:fill="auto"/>
            <w:noWrap/>
            <w:vAlign w:val="bottom"/>
            <w:hideMark/>
          </w:tcPr>
          <w:p w14:paraId="2076C763"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0.05</w:t>
            </w:r>
          </w:p>
        </w:tc>
        <w:tc>
          <w:tcPr>
            <w:tcW w:w="0" w:type="auto"/>
            <w:tcBorders>
              <w:top w:val="nil"/>
              <w:left w:val="nil"/>
              <w:bottom w:val="nil"/>
              <w:right w:val="nil"/>
            </w:tcBorders>
            <w:shd w:val="clear" w:color="auto" w:fill="auto"/>
            <w:noWrap/>
            <w:vAlign w:val="bottom"/>
            <w:hideMark/>
          </w:tcPr>
          <w:p w14:paraId="07CBD86A"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323A1DDF"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7A98B2CC"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4F10448E"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3E22CC95" w14:textId="39011A0E" w:rsidR="00D87DB4" w:rsidRPr="00094359" w:rsidRDefault="00112362" w:rsidP="00094359">
            <w:pPr>
              <w:spacing w:after="0"/>
              <w:jc w:val="right"/>
              <w:rPr>
                <w:rFonts w:asciiTheme="minorHAnsi" w:hAnsiTheme="minorHAnsi"/>
                <w:color w:val="000000"/>
                <w:szCs w:val="22"/>
              </w:rPr>
            </w:pPr>
            <w:r w:rsidRPr="00094359">
              <w:rPr>
                <w:rFonts w:asciiTheme="minorHAnsi" w:hAnsiTheme="minorHAnsi"/>
                <w:szCs w:val="22"/>
              </w:rPr>
              <w:t>3</w:t>
            </w:r>
            <w:r w:rsidR="00FA717F">
              <w:rPr>
                <w:rFonts w:asciiTheme="minorHAnsi" w:hAnsiTheme="minorHAnsi"/>
                <w:szCs w:val="22"/>
              </w:rPr>
              <w:t>1</w:t>
            </w:r>
            <w:r w:rsidRPr="00094359">
              <w:rPr>
                <w:rFonts w:asciiTheme="minorHAnsi" w:hAnsiTheme="minorHAnsi"/>
                <w:szCs w:val="22"/>
              </w:rPr>
              <w:t>.</w:t>
            </w:r>
            <w:r w:rsidR="00FA717F">
              <w:rPr>
                <w:rFonts w:asciiTheme="minorHAnsi" w:hAnsiTheme="minorHAnsi"/>
                <w:szCs w:val="22"/>
              </w:rPr>
              <w:t>0</w:t>
            </w:r>
          </w:p>
        </w:tc>
      </w:tr>
      <w:tr w:rsidR="00356214" w:rsidRPr="00356214" w14:paraId="68ACF7AA" w14:textId="77777777" w:rsidTr="00094359">
        <w:tc>
          <w:tcPr>
            <w:tcW w:w="0" w:type="auto"/>
            <w:tcBorders>
              <w:top w:val="nil"/>
              <w:left w:val="nil"/>
              <w:bottom w:val="nil"/>
              <w:right w:val="nil"/>
            </w:tcBorders>
            <w:shd w:val="clear" w:color="auto" w:fill="auto"/>
            <w:noWrap/>
            <w:vAlign w:val="bottom"/>
            <w:hideMark/>
          </w:tcPr>
          <w:p w14:paraId="5F9DC95B"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2001</w:t>
            </w:r>
          </w:p>
        </w:tc>
        <w:tc>
          <w:tcPr>
            <w:tcW w:w="0" w:type="auto"/>
            <w:tcBorders>
              <w:top w:val="nil"/>
              <w:left w:val="nil"/>
              <w:bottom w:val="nil"/>
              <w:right w:val="nil"/>
            </w:tcBorders>
            <w:shd w:val="clear" w:color="auto" w:fill="auto"/>
            <w:noWrap/>
            <w:vAlign w:val="bottom"/>
            <w:hideMark/>
          </w:tcPr>
          <w:p w14:paraId="434296CD"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6CA02224"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564ABFF4"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0CB2DDAB"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44EE9D6C"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111A09D6"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2EF802CD"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7B9044D1" w14:textId="77777777" w:rsidR="00D87DB4" w:rsidRPr="00094359" w:rsidRDefault="00D87DB4">
            <w:pPr>
              <w:spacing w:after="0"/>
              <w:jc w:val="right"/>
              <w:rPr>
                <w:rFonts w:asciiTheme="minorHAnsi" w:hAnsiTheme="minorHAnsi"/>
                <w:color w:val="000000"/>
                <w:szCs w:val="22"/>
              </w:rPr>
            </w:pPr>
          </w:p>
        </w:tc>
      </w:tr>
      <w:tr w:rsidR="00356214" w:rsidRPr="00356214" w14:paraId="7D05A022" w14:textId="77777777" w:rsidTr="00094359">
        <w:tc>
          <w:tcPr>
            <w:tcW w:w="0" w:type="auto"/>
            <w:tcBorders>
              <w:top w:val="nil"/>
              <w:left w:val="nil"/>
              <w:bottom w:val="nil"/>
              <w:right w:val="nil"/>
            </w:tcBorders>
            <w:shd w:val="clear" w:color="auto" w:fill="auto"/>
            <w:noWrap/>
            <w:vAlign w:val="bottom"/>
            <w:hideMark/>
          </w:tcPr>
          <w:p w14:paraId="4EA62AC5"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2002</w:t>
            </w:r>
          </w:p>
        </w:tc>
        <w:tc>
          <w:tcPr>
            <w:tcW w:w="0" w:type="auto"/>
            <w:tcBorders>
              <w:top w:val="nil"/>
              <w:left w:val="nil"/>
              <w:bottom w:val="nil"/>
              <w:right w:val="nil"/>
            </w:tcBorders>
            <w:shd w:val="clear" w:color="auto" w:fill="auto"/>
            <w:noWrap/>
            <w:vAlign w:val="bottom"/>
            <w:hideMark/>
          </w:tcPr>
          <w:p w14:paraId="57C3A4A0"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078F7EE5"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35.5</w:t>
            </w:r>
          </w:p>
        </w:tc>
        <w:tc>
          <w:tcPr>
            <w:tcW w:w="0" w:type="auto"/>
            <w:tcBorders>
              <w:top w:val="nil"/>
              <w:left w:val="nil"/>
              <w:bottom w:val="nil"/>
              <w:right w:val="nil"/>
            </w:tcBorders>
            <w:shd w:val="clear" w:color="auto" w:fill="auto"/>
            <w:noWrap/>
            <w:vAlign w:val="bottom"/>
            <w:hideMark/>
          </w:tcPr>
          <w:p w14:paraId="2703D8D5"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0.10</w:t>
            </w:r>
          </w:p>
        </w:tc>
        <w:tc>
          <w:tcPr>
            <w:tcW w:w="0" w:type="auto"/>
            <w:tcBorders>
              <w:top w:val="nil"/>
              <w:left w:val="nil"/>
              <w:bottom w:val="nil"/>
              <w:right w:val="nil"/>
            </w:tcBorders>
            <w:shd w:val="clear" w:color="auto" w:fill="auto"/>
            <w:noWrap/>
            <w:vAlign w:val="bottom"/>
            <w:hideMark/>
          </w:tcPr>
          <w:p w14:paraId="59A21B59"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3B001979"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0DDDFF44"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1896920C"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636D8EA1" w14:textId="7A515E2E" w:rsidR="00D87DB4" w:rsidRPr="00094359" w:rsidRDefault="00112362">
            <w:pPr>
              <w:spacing w:after="0"/>
              <w:jc w:val="right"/>
              <w:rPr>
                <w:rFonts w:asciiTheme="minorHAnsi" w:hAnsiTheme="minorHAnsi"/>
                <w:color w:val="000000"/>
                <w:szCs w:val="22"/>
              </w:rPr>
            </w:pPr>
            <w:r w:rsidRPr="00094359">
              <w:rPr>
                <w:rFonts w:asciiTheme="minorHAnsi" w:hAnsiTheme="minorHAnsi"/>
                <w:szCs w:val="22"/>
              </w:rPr>
              <w:t>35.6</w:t>
            </w:r>
          </w:p>
        </w:tc>
      </w:tr>
      <w:tr w:rsidR="00356214" w:rsidRPr="00356214" w14:paraId="117A7B63" w14:textId="77777777" w:rsidTr="00094359">
        <w:tc>
          <w:tcPr>
            <w:tcW w:w="0" w:type="auto"/>
            <w:tcBorders>
              <w:top w:val="nil"/>
              <w:left w:val="nil"/>
              <w:bottom w:val="nil"/>
              <w:right w:val="nil"/>
            </w:tcBorders>
            <w:shd w:val="clear" w:color="auto" w:fill="auto"/>
            <w:noWrap/>
            <w:vAlign w:val="bottom"/>
            <w:hideMark/>
          </w:tcPr>
          <w:p w14:paraId="5BDD3CE6"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2003</w:t>
            </w:r>
          </w:p>
        </w:tc>
        <w:tc>
          <w:tcPr>
            <w:tcW w:w="0" w:type="auto"/>
            <w:tcBorders>
              <w:top w:val="nil"/>
              <w:left w:val="nil"/>
              <w:bottom w:val="nil"/>
              <w:right w:val="nil"/>
            </w:tcBorders>
            <w:shd w:val="clear" w:color="auto" w:fill="auto"/>
            <w:noWrap/>
            <w:vAlign w:val="bottom"/>
            <w:hideMark/>
          </w:tcPr>
          <w:p w14:paraId="517629D5"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3D2FA7E5"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6848DC06"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4E2DB83B"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4B019868"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1740B9FB"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292B90C0"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075CE2EE" w14:textId="77777777" w:rsidR="00D87DB4" w:rsidRPr="00094359" w:rsidRDefault="00D87DB4">
            <w:pPr>
              <w:spacing w:after="0"/>
              <w:jc w:val="right"/>
              <w:rPr>
                <w:rFonts w:asciiTheme="minorHAnsi" w:hAnsiTheme="minorHAnsi"/>
                <w:color w:val="000000"/>
                <w:szCs w:val="22"/>
              </w:rPr>
            </w:pPr>
          </w:p>
        </w:tc>
      </w:tr>
      <w:tr w:rsidR="00356214" w:rsidRPr="00356214" w14:paraId="013064E9" w14:textId="77777777" w:rsidTr="00094359">
        <w:tc>
          <w:tcPr>
            <w:tcW w:w="0" w:type="auto"/>
            <w:tcBorders>
              <w:top w:val="nil"/>
              <w:left w:val="nil"/>
              <w:bottom w:val="nil"/>
              <w:right w:val="nil"/>
            </w:tcBorders>
            <w:shd w:val="clear" w:color="auto" w:fill="auto"/>
            <w:noWrap/>
            <w:vAlign w:val="bottom"/>
            <w:hideMark/>
          </w:tcPr>
          <w:p w14:paraId="22DC3DEA"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2004</w:t>
            </w:r>
          </w:p>
        </w:tc>
        <w:tc>
          <w:tcPr>
            <w:tcW w:w="0" w:type="auto"/>
            <w:tcBorders>
              <w:top w:val="nil"/>
              <w:left w:val="nil"/>
              <w:bottom w:val="nil"/>
              <w:right w:val="nil"/>
            </w:tcBorders>
            <w:shd w:val="clear" w:color="auto" w:fill="auto"/>
            <w:noWrap/>
            <w:vAlign w:val="bottom"/>
            <w:hideMark/>
          </w:tcPr>
          <w:p w14:paraId="763FEF47"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0DCB7C9E"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18.2</w:t>
            </w:r>
          </w:p>
        </w:tc>
        <w:tc>
          <w:tcPr>
            <w:tcW w:w="0" w:type="auto"/>
            <w:tcBorders>
              <w:top w:val="nil"/>
              <w:left w:val="nil"/>
              <w:bottom w:val="nil"/>
              <w:right w:val="nil"/>
            </w:tcBorders>
            <w:shd w:val="clear" w:color="auto" w:fill="auto"/>
            <w:noWrap/>
            <w:vAlign w:val="bottom"/>
            <w:hideMark/>
          </w:tcPr>
          <w:p w14:paraId="52787CC2"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0.06</w:t>
            </w:r>
          </w:p>
        </w:tc>
        <w:tc>
          <w:tcPr>
            <w:tcW w:w="0" w:type="auto"/>
            <w:tcBorders>
              <w:top w:val="nil"/>
              <w:left w:val="nil"/>
              <w:bottom w:val="nil"/>
              <w:right w:val="nil"/>
            </w:tcBorders>
            <w:shd w:val="clear" w:color="auto" w:fill="auto"/>
            <w:noWrap/>
            <w:vAlign w:val="bottom"/>
            <w:hideMark/>
          </w:tcPr>
          <w:p w14:paraId="735703A0"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6C331991"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7F68C708"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71A88BBE"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6A05F261" w14:textId="205189CC" w:rsidR="00D87DB4" w:rsidRPr="00094359" w:rsidRDefault="00112362">
            <w:pPr>
              <w:spacing w:after="0"/>
              <w:jc w:val="right"/>
              <w:rPr>
                <w:rFonts w:asciiTheme="minorHAnsi" w:hAnsiTheme="minorHAnsi"/>
                <w:color w:val="000000"/>
                <w:szCs w:val="22"/>
              </w:rPr>
            </w:pPr>
            <w:r w:rsidRPr="00094359">
              <w:rPr>
                <w:rFonts w:asciiTheme="minorHAnsi" w:hAnsiTheme="minorHAnsi"/>
                <w:szCs w:val="22"/>
              </w:rPr>
              <w:t>18.</w:t>
            </w:r>
            <w:r w:rsidR="00FA717F">
              <w:rPr>
                <w:rFonts w:asciiTheme="minorHAnsi" w:hAnsiTheme="minorHAnsi"/>
                <w:szCs w:val="22"/>
              </w:rPr>
              <w:t>3</w:t>
            </w:r>
          </w:p>
        </w:tc>
      </w:tr>
      <w:tr w:rsidR="00356214" w:rsidRPr="00356214" w14:paraId="50A3CD3A" w14:textId="77777777" w:rsidTr="00094359">
        <w:tc>
          <w:tcPr>
            <w:tcW w:w="0" w:type="auto"/>
            <w:tcBorders>
              <w:top w:val="nil"/>
              <w:left w:val="nil"/>
              <w:bottom w:val="nil"/>
              <w:right w:val="nil"/>
            </w:tcBorders>
            <w:shd w:val="clear" w:color="auto" w:fill="auto"/>
            <w:noWrap/>
            <w:vAlign w:val="bottom"/>
            <w:hideMark/>
          </w:tcPr>
          <w:p w14:paraId="389BE0D0"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2005</w:t>
            </w:r>
          </w:p>
        </w:tc>
        <w:tc>
          <w:tcPr>
            <w:tcW w:w="0" w:type="auto"/>
            <w:tcBorders>
              <w:top w:val="nil"/>
              <w:left w:val="nil"/>
              <w:bottom w:val="nil"/>
              <w:right w:val="nil"/>
            </w:tcBorders>
            <w:shd w:val="clear" w:color="auto" w:fill="auto"/>
            <w:noWrap/>
            <w:vAlign w:val="bottom"/>
            <w:hideMark/>
          </w:tcPr>
          <w:p w14:paraId="4F0C5ECF"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289E08F0"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51C99B94"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3E62660A"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5FF16F56"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4C49310D"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2EEB8E66"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1DC2AE42" w14:textId="77777777" w:rsidR="00D87DB4" w:rsidRPr="00094359" w:rsidRDefault="00D87DB4">
            <w:pPr>
              <w:spacing w:after="0"/>
              <w:jc w:val="right"/>
              <w:rPr>
                <w:rFonts w:asciiTheme="minorHAnsi" w:hAnsiTheme="minorHAnsi"/>
                <w:color w:val="000000"/>
                <w:szCs w:val="22"/>
              </w:rPr>
            </w:pPr>
          </w:p>
        </w:tc>
      </w:tr>
      <w:tr w:rsidR="00356214" w:rsidRPr="00356214" w14:paraId="5F1DA065" w14:textId="77777777" w:rsidTr="00094359">
        <w:tc>
          <w:tcPr>
            <w:tcW w:w="0" w:type="auto"/>
            <w:tcBorders>
              <w:top w:val="nil"/>
              <w:left w:val="nil"/>
              <w:bottom w:val="nil"/>
              <w:right w:val="nil"/>
            </w:tcBorders>
            <w:shd w:val="clear" w:color="auto" w:fill="auto"/>
            <w:noWrap/>
            <w:vAlign w:val="bottom"/>
            <w:hideMark/>
          </w:tcPr>
          <w:p w14:paraId="37050D34"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2006</w:t>
            </w:r>
          </w:p>
        </w:tc>
        <w:tc>
          <w:tcPr>
            <w:tcW w:w="0" w:type="auto"/>
            <w:tcBorders>
              <w:top w:val="nil"/>
              <w:left w:val="nil"/>
              <w:bottom w:val="nil"/>
              <w:right w:val="nil"/>
            </w:tcBorders>
            <w:shd w:val="clear" w:color="auto" w:fill="auto"/>
            <w:noWrap/>
            <w:vAlign w:val="bottom"/>
            <w:hideMark/>
          </w:tcPr>
          <w:p w14:paraId="57D84347"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1E99EE43"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17.8</w:t>
            </w:r>
          </w:p>
        </w:tc>
        <w:tc>
          <w:tcPr>
            <w:tcW w:w="0" w:type="auto"/>
            <w:tcBorders>
              <w:top w:val="nil"/>
              <w:left w:val="nil"/>
              <w:bottom w:val="nil"/>
              <w:right w:val="nil"/>
            </w:tcBorders>
            <w:shd w:val="clear" w:color="auto" w:fill="auto"/>
            <w:noWrap/>
            <w:vAlign w:val="bottom"/>
            <w:hideMark/>
          </w:tcPr>
          <w:p w14:paraId="1256304C"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0.05</w:t>
            </w:r>
          </w:p>
        </w:tc>
        <w:tc>
          <w:tcPr>
            <w:tcW w:w="0" w:type="auto"/>
            <w:tcBorders>
              <w:top w:val="nil"/>
              <w:left w:val="nil"/>
              <w:bottom w:val="nil"/>
              <w:right w:val="nil"/>
            </w:tcBorders>
            <w:shd w:val="clear" w:color="auto" w:fill="auto"/>
            <w:noWrap/>
            <w:vAlign w:val="bottom"/>
            <w:hideMark/>
          </w:tcPr>
          <w:p w14:paraId="0F8790AE"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5EC6181C"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7097CD26"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0AA628FD"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237F20E4" w14:textId="33F757FA" w:rsidR="00D87DB4" w:rsidRPr="00094359" w:rsidRDefault="00112362">
            <w:pPr>
              <w:spacing w:after="0"/>
              <w:jc w:val="right"/>
              <w:rPr>
                <w:rFonts w:asciiTheme="minorHAnsi" w:hAnsiTheme="minorHAnsi"/>
                <w:color w:val="000000"/>
                <w:szCs w:val="22"/>
              </w:rPr>
            </w:pPr>
            <w:r w:rsidRPr="00094359">
              <w:rPr>
                <w:rFonts w:asciiTheme="minorHAnsi" w:hAnsiTheme="minorHAnsi"/>
                <w:szCs w:val="22"/>
              </w:rPr>
              <w:t>17.</w:t>
            </w:r>
            <w:r w:rsidR="00FA717F">
              <w:rPr>
                <w:rFonts w:asciiTheme="minorHAnsi" w:hAnsiTheme="minorHAnsi"/>
                <w:szCs w:val="22"/>
              </w:rPr>
              <w:t>9</w:t>
            </w:r>
          </w:p>
        </w:tc>
      </w:tr>
      <w:tr w:rsidR="00356214" w:rsidRPr="00356214" w14:paraId="3979BE84" w14:textId="77777777" w:rsidTr="00094359">
        <w:tc>
          <w:tcPr>
            <w:tcW w:w="0" w:type="auto"/>
            <w:tcBorders>
              <w:top w:val="nil"/>
              <w:left w:val="nil"/>
              <w:bottom w:val="nil"/>
              <w:right w:val="nil"/>
            </w:tcBorders>
            <w:shd w:val="clear" w:color="auto" w:fill="auto"/>
            <w:noWrap/>
            <w:vAlign w:val="bottom"/>
            <w:hideMark/>
          </w:tcPr>
          <w:p w14:paraId="0E9F2D2B"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2007</w:t>
            </w:r>
          </w:p>
        </w:tc>
        <w:tc>
          <w:tcPr>
            <w:tcW w:w="0" w:type="auto"/>
            <w:tcBorders>
              <w:top w:val="nil"/>
              <w:left w:val="nil"/>
              <w:bottom w:val="nil"/>
              <w:right w:val="nil"/>
            </w:tcBorders>
            <w:shd w:val="clear" w:color="auto" w:fill="auto"/>
            <w:noWrap/>
            <w:vAlign w:val="bottom"/>
            <w:hideMark/>
          </w:tcPr>
          <w:p w14:paraId="0B94825F"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5B5A2F62"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2DD89746"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693015A5"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74BB4423"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4F31F3D1"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4A637191"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64089CF1" w14:textId="77777777" w:rsidR="00D87DB4" w:rsidRPr="00094359" w:rsidRDefault="00D87DB4">
            <w:pPr>
              <w:spacing w:after="0"/>
              <w:jc w:val="right"/>
              <w:rPr>
                <w:rFonts w:asciiTheme="minorHAnsi" w:hAnsiTheme="minorHAnsi"/>
                <w:color w:val="000000"/>
                <w:szCs w:val="22"/>
              </w:rPr>
            </w:pPr>
          </w:p>
        </w:tc>
      </w:tr>
      <w:tr w:rsidR="00356214" w:rsidRPr="00356214" w14:paraId="467D5D5B" w14:textId="77777777" w:rsidTr="00094359">
        <w:tc>
          <w:tcPr>
            <w:tcW w:w="0" w:type="auto"/>
            <w:tcBorders>
              <w:top w:val="nil"/>
              <w:left w:val="nil"/>
              <w:bottom w:val="nil"/>
              <w:right w:val="nil"/>
            </w:tcBorders>
            <w:shd w:val="clear" w:color="auto" w:fill="auto"/>
            <w:noWrap/>
            <w:vAlign w:val="bottom"/>
            <w:hideMark/>
          </w:tcPr>
          <w:p w14:paraId="0E8E9630"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2008</w:t>
            </w:r>
          </w:p>
        </w:tc>
        <w:tc>
          <w:tcPr>
            <w:tcW w:w="0" w:type="auto"/>
            <w:tcBorders>
              <w:top w:val="nil"/>
              <w:left w:val="nil"/>
              <w:bottom w:val="nil"/>
              <w:right w:val="nil"/>
            </w:tcBorders>
            <w:shd w:val="clear" w:color="auto" w:fill="auto"/>
            <w:noWrap/>
            <w:vAlign w:val="bottom"/>
            <w:hideMark/>
          </w:tcPr>
          <w:p w14:paraId="0F2466D0"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0288F5F5"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5B507AEA"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0.05</w:t>
            </w:r>
          </w:p>
        </w:tc>
        <w:tc>
          <w:tcPr>
            <w:tcW w:w="0" w:type="auto"/>
            <w:tcBorders>
              <w:top w:val="nil"/>
              <w:left w:val="nil"/>
              <w:bottom w:val="nil"/>
              <w:right w:val="nil"/>
            </w:tcBorders>
            <w:shd w:val="clear" w:color="auto" w:fill="auto"/>
            <w:noWrap/>
            <w:vAlign w:val="bottom"/>
            <w:hideMark/>
          </w:tcPr>
          <w:p w14:paraId="398844B8"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7.6</w:t>
            </w:r>
          </w:p>
        </w:tc>
        <w:tc>
          <w:tcPr>
            <w:tcW w:w="0" w:type="auto"/>
            <w:tcBorders>
              <w:top w:val="nil"/>
              <w:left w:val="nil"/>
              <w:bottom w:val="nil"/>
              <w:right w:val="nil"/>
            </w:tcBorders>
            <w:shd w:val="clear" w:color="auto" w:fill="auto"/>
            <w:noWrap/>
            <w:vAlign w:val="bottom"/>
            <w:hideMark/>
          </w:tcPr>
          <w:p w14:paraId="3BC10BEE"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77F36F11"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50F8D590"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7525CED9" w14:textId="459EC55C" w:rsidR="00D87DB4" w:rsidRPr="00094359" w:rsidRDefault="00112362">
            <w:pPr>
              <w:spacing w:after="0"/>
              <w:jc w:val="right"/>
              <w:rPr>
                <w:rFonts w:asciiTheme="minorHAnsi" w:hAnsiTheme="minorHAnsi"/>
                <w:color w:val="000000"/>
                <w:szCs w:val="22"/>
              </w:rPr>
            </w:pPr>
            <w:r w:rsidRPr="00094359">
              <w:rPr>
                <w:rFonts w:asciiTheme="minorHAnsi" w:hAnsiTheme="minorHAnsi"/>
                <w:szCs w:val="22"/>
              </w:rPr>
              <w:t>7.</w:t>
            </w:r>
            <w:r w:rsidR="00FA717F">
              <w:rPr>
                <w:rFonts w:asciiTheme="minorHAnsi" w:hAnsiTheme="minorHAnsi"/>
                <w:szCs w:val="22"/>
              </w:rPr>
              <w:t>7</w:t>
            </w:r>
          </w:p>
        </w:tc>
      </w:tr>
      <w:tr w:rsidR="00356214" w:rsidRPr="00356214" w14:paraId="46BE8CAB" w14:textId="77777777" w:rsidTr="00094359">
        <w:tc>
          <w:tcPr>
            <w:tcW w:w="0" w:type="auto"/>
            <w:tcBorders>
              <w:top w:val="nil"/>
              <w:left w:val="nil"/>
              <w:bottom w:val="nil"/>
              <w:right w:val="nil"/>
            </w:tcBorders>
            <w:shd w:val="clear" w:color="auto" w:fill="auto"/>
            <w:noWrap/>
            <w:vAlign w:val="bottom"/>
            <w:hideMark/>
          </w:tcPr>
          <w:p w14:paraId="52735615"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2009</w:t>
            </w:r>
          </w:p>
        </w:tc>
        <w:tc>
          <w:tcPr>
            <w:tcW w:w="0" w:type="auto"/>
            <w:tcBorders>
              <w:top w:val="nil"/>
              <w:left w:val="nil"/>
              <w:bottom w:val="nil"/>
              <w:right w:val="nil"/>
            </w:tcBorders>
            <w:shd w:val="clear" w:color="auto" w:fill="auto"/>
            <w:noWrap/>
            <w:vAlign w:val="bottom"/>
            <w:hideMark/>
          </w:tcPr>
          <w:p w14:paraId="2DBA3E4B"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5CF494D7"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2DFEF4E4"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2905A12D"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580506B9"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53DFDD11"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4E30CAAA"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40DBAE67" w14:textId="77777777" w:rsidR="00D87DB4" w:rsidRPr="00094359" w:rsidRDefault="00D87DB4">
            <w:pPr>
              <w:spacing w:after="0"/>
              <w:jc w:val="right"/>
              <w:rPr>
                <w:rFonts w:asciiTheme="minorHAnsi" w:hAnsiTheme="minorHAnsi"/>
                <w:color w:val="000000"/>
                <w:szCs w:val="22"/>
              </w:rPr>
            </w:pPr>
          </w:p>
        </w:tc>
      </w:tr>
      <w:tr w:rsidR="00356214" w:rsidRPr="00356214" w14:paraId="59A85F14" w14:textId="77777777" w:rsidTr="00094359">
        <w:tc>
          <w:tcPr>
            <w:tcW w:w="0" w:type="auto"/>
            <w:tcBorders>
              <w:top w:val="nil"/>
              <w:left w:val="nil"/>
              <w:bottom w:val="nil"/>
              <w:right w:val="nil"/>
            </w:tcBorders>
            <w:shd w:val="clear" w:color="auto" w:fill="auto"/>
            <w:noWrap/>
            <w:vAlign w:val="bottom"/>
            <w:hideMark/>
          </w:tcPr>
          <w:p w14:paraId="17276180"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2010</w:t>
            </w:r>
          </w:p>
        </w:tc>
        <w:tc>
          <w:tcPr>
            <w:tcW w:w="0" w:type="auto"/>
            <w:tcBorders>
              <w:top w:val="nil"/>
              <w:left w:val="nil"/>
              <w:bottom w:val="nil"/>
              <w:right w:val="nil"/>
            </w:tcBorders>
            <w:shd w:val="clear" w:color="auto" w:fill="auto"/>
            <w:noWrap/>
            <w:vAlign w:val="bottom"/>
            <w:hideMark/>
          </w:tcPr>
          <w:p w14:paraId="5CD43C1F"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 </w:t>
            </w:r>
          </w:p>
        </w:tc>
        <w:tc>
          <w:tcPr>
            <w:tcW w:w="0" w:type="auto"/>
            <w:tcBorders>
              <w:top w:val="nil"/>
              <w:left w:val="nil"/>
              <w:bottom w:val="nil"/>
              <w:right w:val="nil"/>
            </w:tcBorders>
            <w:shd w:val="clear" w:color="auto" w:fill="auto"/>
            <w:noWrap/>
            <w:vAlign w:val="bottom"/>
            <w:hideMark/>
          </w:tcPr>
          <w:p w14:paraId="55135C2F"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35.3</w:t>
            </w:r>
          </w:p>
        </w:tc>
        <w:tc>
          <w:tcPr>
            <w:tcW w:w="0" w:type="auto"/>
            <w:tcBorders>
              <w:top w:val="nil"/>
              <w:left w:val="nil"/>
              <w:bottom w:val="nil"/>
              <w:right w:val="nil"/>
            </w:tcBorders>
            <w:shd w:val="clear" w:color="auto" w:fill="auto"/>
            <w:noWrap/>
            <w:vAlign w:val="bottom"/>
            <w:hideMark/>
          </w:tcPr>
          <w:p w14:paraId="62C458A1"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0.26</w:t>
            </w:r>
          </w:p>
        </w:tc>
        <w:tc>
          <w:tcPr>
            <w:tcW w:w="0" w:type="auto"/>
            <w:tcBorders>
              <w:top w:val="nil"/>
              <w:left w:val="nil"/>
              <w:bottom w:val="nil"/>
              <w:right w:val="nil"/>
            </w:tcBorders>
            <w:shd w:val="clear" w:color="auto" w:fill="auto"/>
            <w:noWrap/>
            <w:vAlign w:val="bottom"/>
            <w:hideMark/>
          </w:tcPr>
          <w:p w14:paraId="2189055C"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 </w:t>
            </w:r>
          </w:p>
        </w:tc>
        <w:tc>
          <w:tcPr>
            <w:tcW w:w="0" w:type="auto"/>
            <w:tcBorders>
              <w:top w:val="nil"/>
              <w:left w:val="nil"/>
              <w:bottom w:val="nil"/>
              <w:right w:val="nil"/>
            </w:tcBorders>
            <w:shd w:val="clear" w:color="auto" w:fill="auto"/>
            <w:noWrap/>
            <w:vAlign w:val="bottom"/>
            <w:hideMark/>
          </w:tcPr>
          <w:p w14:paraId="209F7157"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0.02</w:t>
            </w:r>
          </w:p>
        </w:tc>
        <w:tc>
          <w:tcPr>
            <w:tcW w:w="0" w:type="auto"/>
            <w:tcBorders>
              <w:top w:val="nil"/>
              <w:left w:val="nil"/>
              <w:bottom w:val="nil"/>
              <w:right w:val="nil"/>
            </w:tcBorders>
            <w:shd w:val="clear" w:color="auto" w:fill="auto"/>
            <w:noWrap/>
            <w:vAlign w:val="bottom"/>
            <w:hideMark/>
          </w:tcPr>
          <w:p w14:paraId="1FCBE50F"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 </w:t>
            </w:r>
          </w:p>
        </w:tc>
        <w:tc>
          <w:tcPr>
            <w:tcW w:w="0" w:type="auto"/>
            <w:tcBorders>
              <w:top w:val="nil"/>
              <w:bottom w:val="nil"/>
            </w:tcBorders>
            <w:vAlign w:val="bottom"/>
          </w:tcPr>
          <w:p w14:paraId="6C1F2ABE"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02B7A101" w14:textId="446BBBE0" w:rsidR="00D87DB4" w:rsidRPr="00094359" w:rsidRDefault="00112362">
            <w:pPr>
              <w:spacing w:after="0"/>
              <w:jc w:val="right"/>
              <w:rPr>
                <w:rFonts w:asciiTheme="minorHAnsi" w:hAnsiTheme="minorHAnsi"/>
                <w:color w:val="000000"/>
                <w:szCs w:val="22"/>
              </w:rPr>
            </w:pPr>
            <w:r w:rsidRPr="00094359">
              <w:rPr>
                <w:rFonts w:asciiTheme="minorHAnsi" w:hAnsiTheme="minorHAnsi"/>
                <w:szCs w:val="22"/>
              </w:rPr>
              <w:t>35.</w:t>
            </w:r>
            <w:r w:rsidR="00FA717F">
              <w:rPr>
                <w:rFonts w:asciiTheme="minorHAnsi" w:hAnsiTheme="minorHAnsi"/>
                <w:szCs w:val="22"/>
              </w:rPr>
              <w:t>6</w:t>
            </w:r>
          </w:p>
        </w:tc>
      </w:tr>
      <w:tr w:rsidR="00356214" w:rsidRPr="00356214" w14:paraId="2B833A85" w14:textId="77777777" w:rsidTr="00094359">
        <w:tc>
          <w:tcPr>
            <w:tcW w:w="0" w:type="auto"/>
            <w:tcBorders>
              <w:top w:val="nil"/>
              <w:left w:val="nil"/>
              <w:bottom w:val="nil"/>
              <w:right w:val="nil"/>
            </w:tcBorders>
            <w:shd w:val="clear" w:color="auto" w:fill="auto"/>
            <w:noWrap/>
            <w:vAlign w:val="bottom"/>
            <w:hideMark/>
          </w:tcPr>
          <w:p w14:paraId="2B54798E"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2011</w:t>
            </w:r>
          </w:p>
        </w:tc>
        <w:tc>
          <w:tcPr>
            <w:tcW w:w="0" w:type="auto"/>
            <w:tcBorders>
              <w:top w:val="nil"/>
              <w:left w:val="nil"/>
              <w:bottom w:val="nil"/>
              <w:right w:val="nil"/>
            </w:tcBorders>
            <w:shd w:val="clear" w:color="auto" w:fill="auto"/>
            <w:noWrap/>
            <w:vAlign w:val="bottom"/>
            <w:hideMark/>
          </w:tcPr>
          <w:p w14:paraId="62C80DA8"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2FC0D467"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13A13C40"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2B912C02"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7B520A83"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0.06</w:t>
            </w:r>
          </w:p>
        </w:tc>
        <w:tc>
          <w:tcPr>
            <w:tcW w:w="0" w:type="auto"/>
            <w:tcBorders>
              <w:top w:val="nil"/>
              <w:left w:val="nil"/>
              <w:bottom w:val="nil"/>
              <w:right w:val="nil"/>
            </w:tcBorders>
            <w:shd w:val="clear" w:color="auto" w:fill="auto"/>
            <w:noWrap/>
            <w:vAlign w:val="bottom"/>
            <w:hideMark/>
          </w:tcPr>
          <w:p w14:paraId="156A2FDD"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25BAF6E5"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3.2</w:t>
            </w:r>
          </w:p>
        </w:tc>
        <w:tc>
          <w:tcPr>
            <w:tcW w:w="0" w:type="auto"/>
            <w:tcBorders>
              <w:top w:val="nil"/>
              <w:bottom w:val="nil"/>
              <w:right w:val="nil"/>
            </w:tcBorders>
            <w:shd w:val="clear" w:color="auto" w:fill="auto"/>
            <w:noWrap/>
            <w:vAlign w:val="bottom"/>
            <w:hideMark/>
          </w:tcPr>
          <w:p w14:paraId="109E7F38" w14:textId="22E95F24" w:rsidR="00D87DB4" w:rsidRPr="00094359" w:rsidRDefault="00112362">
            <w:pPr>
              <w:spacing w:after="0"/>
              <w:jc w:val="right"/>
              <w:rPr>
                <w:rFonts w:asciiTheme="minorHAnsi" w:hAnsiTheme="minorHAnsi"/>
                <w:color w:val="000000"/>
                <w:szCs w:val="22"/>
              </w:rPr>
            </w:pPr>
            <w:r w:rsidRPr="00094359">
              <w:rPr>
                <w:rFonts w:asciiTheme="minorHAnsi" w:hAnsiTheme="minorHAnsi"/>
                <w:szCs w:val="22"/>
              </w:rPr>
              <w:t>3.</w:t>
            </w:r>
            <w:r w:rsidR="00FA717F">
              <w:rPr>
                <w:rFonts w:asciiTheme="minorHAnsi" w:hAnsiTheme="minorHAnsi"/>
                <w:szCs w:val="22"/>
              </w:rPr>
              <w:t>3</w:t>
            </w:r>
          </w:p>
        </w:tc>
      </w:tr>
      <w:tr w:rsidR="00356214" w:rsidRPr="00356214" w14:paraId="7C949FD9" w14:textId="77777777" w:rsidTr="00094359">
        <w:tc>
          <w:tcPr>
            <w:tcW w:w="0" w:type="auto"/>
            <w:tcBorders>
              <w:top w:val="nil"/>
              <w:left w:val="nil"/>
              <w:bottom w:val="nil"/>
              <w:right w:val="nil"/>
            </w:tcBorders>
            <w:shd w:val="clear" w:color="auto" w:fill="auto"/>
            <w:noWrap/>
            <w:vAlign w:val="bottom"/>
            <w:hideMark/>
          </w:tcPr>
          <w:p w14:paraId="6468DC7A"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2012</w:t>
            </w:r>
          </w:p>
        </w:tc>
        <w:tc>
          <w:tcPr>
            <w:tcW w:w="0" w:type="auto"/>
            <w:tcBorders>
              <w:top w:val="nil"/>
              <w:left w:val="nil"/>
              <w:bottom w:val="nil"/>
              <w:right w:val="nil"/>
            </w:tcBorders>
            <w:shd w:val="clear" w:color="auto" w:fill="auto"/>
            <w:noWrap/>
            <w:vAlign w:val="bottom"/>
            <w:hideMark/>
          </w:tcPr>
          <w:p w14:paraId="25DF1E32"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7B9630E3"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13.0</w:t>
            </w:r>
          </w:p>
        </w:tc>
        <w:tc>
          <w:tcPr>
            <w:tcW w:w="0" w:type="auto"/>
            <w:tcBorders>
              <w:top w:val="nil"/>
              <w:left w:val="nil"/>
              <w:bottom w:val="nil"/>
              <w:right w:val="nil"/>
            </w:tcBorders>
            <w:shd w:val="clear" w:color="auto" w:fill="auto"/>
            <w:noWrap/>
            <w:vAlign w:val="bottom"/>
            <w:hideMark/>
          </w:tcPr>
          <w:p w14:paraId="4BDE74AB" w14:textId="0D215C54" w:rsidR="00D87DB4" w:rsidRPr="00094359" w:rsidRDefault="005D5A4B">
            <w:pPr>
              <w:spacing w:after="0"/>
              <w:jc w:val="right"/>
              <w:rPr>
                <w:rFonts w:asciiTheme="minorHAnsi" w:hAnsiTheme="minorHAnsi"/>
                <w:color w:val="000000"/>
                <w:szCs w:val="22"/>
              </w:rPr>
            </w:pPr>
            <w:r w:rsidRPr="00094359">
              <w:rPr>
                <w:rFonts w:asciiTheme="minorHAnsi" w:hAnsiTheme="minorHAnsi"/>
                <w:color w:val="000000"/>
                <w:szCs w:val="22"/>
              </w:rPr>
              <w:t>0.16</w:t>
            </w:r>
          </w:p>
        </w:tc>
        <w:tc>
          <w:tcPr>
            <w:tcW w:w="0" w:type="auto"/>
            <w:tcBorders>
              <w:top w:val="nil"/>
              <w:left w:val="nil"/>
              <w:bottom w:val="nil"/>
              <w:right w:val="nil"/>
            </w:tcBorders>
            <w:shd w:val="clear" w:color="auto" w:fill="auto"/>
            <w:noWrap/>
            <w:vAlign w:val="bottom"/>
            <w:hideMark/>
          </w:tcPr>
          <w:p w14:paraId="302E95DF"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06384603" w14:textId="4BA2BCEC" w:rsidR="00D87DB4" w:rsidRPr="00094359" w:rsidRDefault="005D5A4B">
            <w:pPr>
              <w:spacing w:after="0"/>
              <w:jc w:val="right"/>
              <w:rPr>
                <w:rFonts w:asciiTheme="minorHAnsi" w:hAnsiTheme="minorHAnsi"/>
                <w:color w:val="000000"/>
                <w:szCs w:val="22"/>
              </w:rPr>
            </w:pPr>
            <w:r w:rsidRPr="00094359">
              <w:rPr>
                <w:rFonts w:asciiTheme="minorHAnsi" w:hAnsiTheme="minorHAnsi"/>
                <w:color w:val="000000"/>
                <w:szCs w:val="22"/>
              </w:rPr>
              <w:t>0.01</w:t>
            </w:r>
          </w:p>
        </w:tc>
        <w:tc>
          <w:tcPr>
            <w:tcW w:w="0" w:type="auto"/>
            <w:tcBorders>
              <w:top w:val="nil"/>
              <w:left w:val="nil"/>
              <w:bottom w:val="nil"/>
              <w:right w:val="nil"/>
            </w:tcBorders>
            <w:shd w:val="clear" w:color="auto" w:fill="auto"/>
            <w:noWrap/>
            <w:vAlign w:val="bottom"/>
            <w:hideMark/>
          </w:tcPr>
          <w:p w14:paraId="37E284D5"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080EAB83"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35D662AF" w14:textId="386C4830" w:rsidR="00D87DB4" w:rsidRPr="00094359" w:rsidRDefault="00112362">
            <w:pPr>
              <w:spacing w:after="0"/>
              <w:jc w:val="right"/>
              <w:rPr>
                <w:rFonts w:asciiTheme="minorHAnsi" w:hAnsiTheme="minorHAnsi"/>
                <w:color w:val="000000"/>
                <w:szCs w:val="22"/>
              </w:rPr>
            </w:pPr>
            <w:r w:rsidRPr="00094359">
              <w:rPr>
                <w:rFonts w:asciiTheme="minorHAnsi" w:hAnsiTheme="minorHAnsi"/>
                <w:szCs w:val="22"/>
              </w:rPr>
              <w:t>13.</w:t>
            </w:r>
            <w:r w:rsidR="00FA717F">
              <w:rPr>
                <w:rFonts w:asciiTheme="minorHAnsi" w:hAnsiTheme="minorHAnsi"/>
                <w:szCs w:val="22"/>
              </w:rPr>
              <w:t>2</w:t>
            </w:r>
          </w:p>
        </w:tc>
      </w:tr>
      <w:tr w:rsidR="00356214" w:rsidRPr="00356214" w14:paraId="05E14E55" w14:textId="77777777" w:rsidTr="00094359">
        <w:tc>
          <w:tcPr>
            <w:tcW w:w="0" w:type="auto"/>
            <w:tcBorders>
              <w:top w:val="nil"/>
              <w:left w:val="nil"/>
              <w:bottom w:val="nil"/>
              <w:right w:val="nil"/>
            </w:tcBorders>
            <w:shd w:val="clear" w:color="auto" w:fill="auto"/>
            <w:noWrap/>
            <w:vAlign w:val="bottom"/>
            <w:hideMark/>
          </w:tcPr>
          <w:p w14:paraId="6CC54496"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2013</w:t>
            </w:r>
          </w:p>
        </w:tc>
        <w:tc>
          <w:tcPr>
            <w:tcW w:w="0" w:type="auto"/>
            <w:tcBorders>
              <w:top w:val="nil"/>
              <w:left w:val="nil"/>
              <w:bottom w:val="nil"/>
              <w:right w:val="nil"/>
            </w:tcBorders>
            <w:shd w:val="clear" w:color="auto" w:fill="auto"/>
            <w:noWrap/>
            <w:vAlign w:val="bottom"/>
            <w:hideMark/>
          </w:tcPr>
          <w:p w14:paraId="66E518F7"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7DFB99E9"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384C8C36"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6BABC42A"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37916337" w14:textId="71B8552C" w:rsidR="00D87DB4" w:rsidRPr="00094359" w:rsidRDefault="005D5A4B">
            <w:pPr>
              <w:spacing w:after="0"/>
              <w:jc w:val="right"/>
              <w:rPr>
                <w:rFonts w:asciiTheme="minorHAnsi" w:hAnsiTheme="minorHAnsi"/>
                <w:color w:val="000000"/>
                <w:szCs w:val="22"/>
              </w:rPr>
            </w:pPr>
            <w:r w:rsidRPr="00094359">
              <w:rPr>
                <w:rFonts w:asciiTheme="minorHAnsi" w:hAnsiTheme="minorHAnsi"/>
                <w:color w:val="000000"/>
                <w:szCs w:val="22"/>
              </w:rPr>
              <w:t>0.05</w:t>
            </w:r>
          </w:p>
        </w:tc>
        <w:tc>
          <w:tcPr>
            <w:tcW w:w="0" w:type="auto"/>
            <w:tcBorders>
              <w:top w:val="nil"/>
              <w:left w:val="nil"/>
              <w:bottom w:val="nil"/>
              <w:right w:val="nil"/>
            </w:tcBorders>
            <w:shd w:val="clear" w:color="auto" w:fill="auto"/>
            <w:noWrap/>
            <w:vAlign w:val="bottom"/>
            <w:hideMark/>
          </w:tcPr>
          <w:p w14:paraId="5F97F471"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63898D7B"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2F05A03F" w14:textId="5D73A766" w:rsidR="00D87DB4" w:rsidRPr="00094359" w:rsidRDefault="005D5A4B">
            <w:pPr>
              <w:spacing w:after="0"/>
              <w:jc w:val="right"/>
              <w:rPr>
                <w:rFonts w:asciiTheme="minorHAnsi" w:hAnsiTheme="minorHAnsi"/>
                <w:color w:val="000000"/>
                <w:szCs w:val="22"/>
              </w:rPr>
            </w:pPr>
            <w:r w:rsidRPr="00094359">
              <w:rPr>
                <w:rFonts w:asciiTheme="minorHAnsi" w:hAnsiTheme="minorHAnsi"/>
                <w:color w:val="000000"/>
                <w:szCs w:val="22"/>
              </w:rPr>
              <w:t>0.</w:t>
            </w:r>
            <w:r w:rsidR="00FA717F">
              <w:rPr>
                <w:rFonts w:asciiTheme="minorHAnsi" w:hAnsiTheme="minorHAnsi"/>
                <w:color w:val="000000"/>
                <w:szCs w:val="22"/>
              </w:rPr>
              <w:t>1</w:t>
            </w:r>
          </w:p>
        </w:tc>
      </w:tr>
      <w:tr w:rsidR="00356214" w:rsidRPr="00356214" w14:paraId="13C4C11D" w14:textId="77777777" w:rsidTr="00094359">
        <w:tc>
          <w:tcPr>
            <w:tcW w:w="0" w:type="auto"/>
            <w:tcBorders>
              <w:top w:val="nil"/>
              <w:left w:val="nil"/>
              <w:bottom w:val="nil"/>
              <w:right w:val="nil"/>
            </w:tcBorders>
            <w:shd w:val="clear" w:color="auto" w:fill="auto"/>
            <w:noWrap/>
            <w:vAlign w:val="bottom"/>
            <w:hideMark/>
          </w:tcPr>
          <w:p w14:paraId="2F86C442"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2014</w:t>
            </w:r>
          </w:p>
        </w:tc>
        <w:tc>
          <w:tcPr>
            <w:tcW w:w="0" w:type="auto"/>
            <w:tcBorders>
              <w:top w:val="nil"/>
              <w:left w:val="nil"/>
              <w:bottom w:val="nil"/>
              <w:right w:val="nil"/>
            </w:tcBorders>
            <w:shd w:val="clear" w:color="auto" w:fill="auto"/>
            <w:noWrap/>
            <w:vAlign w:val="bottom"/>
            <w:hideMark/>
          </w:tcPr>
          <w:p w14:paraId="6023E65A"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5C48E462" w14:textId="77777777" w:rsidR="00D87DB4" w:rsidRPr="00094359" w:rsidRDefault="00112362">
            <w:pPr>
              <w:spacing w:after="0"/>
              <w:jc w:val="right"/>
              <w:rPr>
                <w:rFonts w:asciiTheme="minorHAnsi" w:hAnsiTheme="minorHAnsi"/>
                <w:color w:val="000000"/>
                <w:szCs w:val="22"/>
              </w:rPr>
            </w:pPr>
            <w:r w:rsidRPr="00094359">
              <w:rPr>
                <w:rFonts w:asciiTheme="minorHAnsi" w:hAnsiTheme="minorHAnsi"/>
                <w:color w:val="000000"/>
                <w:szCs w:val="22"/>
              </w:rPr>
              <w:t>20.7</w:t>
            </w:r>
          </w:p>
        </w:tc>
        <w:tc>
          <w:tcPr>
            <w:tcW w:w="0" w:type="auto"/>
            <w:tcBorders>
              <w:top w:val="nil"/>
              <w:left w:val="nil"/>
              <w:bottom w:val="nil"/>
              <w:right w:val="nil"/>
            </w:tcBorders>
            <w:shd w:val="clear" w:color="auto" w:fill="auto"/>
            <w:noWrap/>
            <w:vAlign w:val="bottom"/>
            <w:hideMark/>
          </w:tcPr>
          <w:p w14:paraId="736E6DB2" w14:textId="53DFCC05" w:rsidR="00D87DB4" w:rsidRPr="00094359" w:rsidRDefault="005D5A4B">
            <w:pPr>
              <w:spacing w:after="0"/>
              <w:jc w:val="right"/>
              <w:rPr>
                <w:rFonts w:asciiTheme="minorHAnsi" w:hAnsiTheme="minorHAnsi"/>
                <w:color w:val="000000"/>
                <w:szCs w:val="22"/>
              </w:rPr>
            </w:pPr>
            <w:r w:rsidRPr="00094359">
              <w:rPr>
                <w:rFonts w:asciiTheme="minorHAnsi" w:hAnsiTheme="minorHAnsi"/>
                <w:color w:val="000000"/>
                <w:szCs w:val="22"/>
              </w:rPr>
              <w:t>0.23</w:t>
            </w:r>
          </w:p>
        </w:tc>
        <w:tc>
          <w:tcPr>
            <w:tcW w:w="0" w:type="auto"/>
            <w:tcBorders>
              <w:top w:val="nil"/>
              <w:left w:val="nil"/>
              <w:bottom w:val="nil"/>
              <w:right w:val="nil"/>
            </w:tcBorders>
            <w:shd w:val="clear" w:color="auto" w:fill="auto"/>
            <w:noWrap/>
            <w:vAlign w:val="bottom"/>
            <w:hideMark/>
          </w:tcPr>
          <w:p w14:paraId="6E734DA8" w14:textId="77777777" w:rsidR="00D87DB4" w:rsidRPr="00094359" w:rsidRDefault="00D87DB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587719F2" w14:textId="7494C201" w:rsidR="00D87DB4" w:rsidRPr="00094359" w:rsidRDefault="005D5A4B">
            <w:pPr>
              <w:spacing w:after="0"/>
              <w:jc w:val="right"/>
              <w:rPr>
                <w:rFonts w:asciiTheme="minorHAnsi" w:hAnsiTheme="minorHAnsi"/>
                <w:color w:val="000000"/>
                <w:szCs w:val="22"/>
              </w:rPr>
            </w:pPr>
            <w:r w:rsidRPr="00094359">
              <w:rPr>
                <w:rFonts w:asciiTheme="minorHAnsi" w:hAnsiTheme="minorHAnsi"/>
                <w:color w:val="000000"/>
                <w:szCs w:val="22"/>
              </w:rPr>
              <w:t>0.10</w:t>
            </w:r>
          </w:p>
        </w:tc>
        <w:tc>
          <w:tcPr>
            <w:tcW w:w="0" w:type="auto"/>
            <w:tcBorders>
              <w:top w:val="nil"/>
              <w:left w:val="nil"/>
              <w:bottom w:val="nil"/>
              <w:right w:val="nil"/>
            </w:tcBorders>
            <w:shd w:val="clear" w:color="auto" w:fill="auto"/>
            <w:noWrap/>
            <w:vAlign w:val="bottom"/>
            <w:hideMark/>
          </w:tcPr>
          <w:p w14:paraId="6C2B32C0"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tcBorders>
            <w:vAlign w:val="bottom"/>
          </w:tcPr>
          <w:p w14:paraId="5046E7C9" w14:textId="77777777" w:rsidR="00D87DB4" w:rsidRPr="00094359" w:rsidRDefault="00D87DB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4B36E38F" w14:textId="38E9E6EC" w:rsidR="00D87DB4" w:rsidRPr="00094359" w:rsidRDefault="00112362">
            <w:pPr>
              <w:spacing w:after="0"/>
              <w:jc w:val="right"/>
              <w:rPr>
                <w:rFonts w:asciiTheme="minorHAnsi" w:hAnsiTheme="minorHAnsi"/>
                <w:color w:val="000000"/>
                <w:szCs w:val="22"/>
              </w:rPr>
            </w:pPr>
            <w:r w:rsidRPr="00094359">
              <w:rPr>
                <w:rFonts w:asciiTheme="minorHAnsi" w:hAnsiTheme="minorHAnsi"/>
                <w:szCs w:val="22"/>
              </w:rPr>
              <w:t>2</w:t>
            </w:r>
            <w:r w:rsidR="005D5A4B" w:rsidRPr="00094359">
              <w:rPr>
                <w:rFonts w:asciiTheme="minorHAnsi" w:hAnsiTheme="minorHAnsi"/>
                <w:szCs w:val="22"/>
              </w:rPr>
              <w:t>1.0</w:t>
            </w:r>
          </w:p>
        </w:tc>
      </w:tr>
      <w:tr w:rsidR="00356214" w:rsidRPr="00356214" w14:paraId="14DD7AC6" w14:textId="77777777" w:rsidTr="00094359">
        <w:tc>
          <w:tcPr>
            <w:tcW w:w="0" w:type="auto"/>
            <w:tcBorders>
              <w:top w:val="nil"/>
              <w:left w:val="nil"/>
              <w:bottom w:val="nil"/>
              <w:right w:val="nil"/>
            </w:tcBorders>
            <w:shd w:val="clear" w:color="auto" w:fill="auto"/>
            <w:noWrap/>
            <w:vAlign w:val="bottom"/>
            <w:hideMark/>
          </w:tcPr>
          <w:p w14:paraId="7E31390B" w14:textId="77777777" w:rsidR="00C41A1D" w:rsidRPr="00094359" w:rsidRDefault="00C41A1D">
            <w:pPr>
              <w:spacing w:after="0"/>
              <w:jc w:val="right"/>
              <w:rPr>
                <w:rFonts w:asciiTheme="minorHAnsi" w:hAnsiTheme="minorHAnsi"/>
                <w:color w:val="000000"/>
                <w:szCs w:val="22"/>
              </w:rPr>
            </w:pPr>
            <w:r w:rsidRPr="00094359">
              <w:rPr>
                <w:rFonts w:asciiTheme="minorHAnsi" w:hAnsiTheme="minorHAnsi"/>
                <w:color w:val="000000"/>
                <w:szCs w:val="22"/>
              </w:rPr>
              <w:t>2015</w:t>
            </w:r>
          </w:p>
        </w:tc>
        <w:tc>
          <w:tcPr>
            <w:tcW w:w="0" w:type="auto"/>
            <w:tcBorders>
              <w:top w:val="nil"/>
              <w:left w:val="nil"/>
              <w:bottom w:val="nil"/>
              <w:right w:val="nil"/>
            </w:tcBorders>
            <w:shd w:val="clear" w:color="auto" w:fill="auto"/>
            <w:noWrap/>
            <w:vAlign w:val="bottom"/>
            <w:hideMark/>
          </w:tcPr>
          <w:p w14:paraId="41664E16" w14:textId="77777777" w:rsidR="00C41A1D" w:rsidRPr="00094359" w:rsidRDefault="00C41A1D">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0CCE7BD6" w14:textId="77777777" w:rsidR="00C41A1D" w:rsidRPr="00094359" w:rsidRDefault="00C41A1D">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68716C0C" w14:textId="77777777" w:rsidR="00C41A1D" w:rsidRPr="00094359" w:rsidRDefault="00C41A1D">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624B081C" w14:textId="77777777" w:rsidR="00C41A1D" w:rsidRPr="00094359" w:rsidRDefault="00C41A1D">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hideMark/>
          </w:tcPr>
          <w:p w14:paraId="73830EC2" w14:textId="3BC8836F" w:rsidR="00C41A1D" w:rsidRPr="00094359" w:rsidRDefault="005D5A4B">
            <w:pPr>
              <w:spacing w:after="0"/>
              <w:jc w:val="right"/>
              <w:rPr>
                <w:rFonts w:asciiTheme="minorHAnsi" w:hAnsiTheme="minorHAnsi"/>
                <w:color w:val="000000"/>
                <w:szCs w:val="22"/>
              </w:rPr>
            </w:pPr>
            <w:r w:rsidRPr="00094359">
              <w:rPr>
                <w:rFonts w:asciiTheme="minorHAnsi" w:hAnsiTheme="minorHAnsi"/>
                <w:color w:val="000000"/>
                <w:szCs w:val="22"/>
              </w:rPr>
              <w:t>&lt;0.01</w:t>
            </w:r>
          </w:p>
        </w:tc>
        <w:tc>
          <w:tcPr>
            <w:tcW w:w="0" w:type="auto"/>
            <w:tcBorders>
              <w:top w:val="nil"/>
              <w:left w:val="nil"/>
              <w:bottom w:val="nil"/>
              <w:right w:val="nil"/>
            </w:tcBorders>
            <w:shd w:val="clear" w:color="auto" w:fill="auto"/>
            <w:noWrap/>
            <w:vAlign w:val="bottom"/>
            <w:hideMark/>
          </w:tcPr>
          <w:p w14:paraId="05DA1A99" w14:textId="77777777" w:rsidR="00C41A1D" w:rsidRPr="00094359" w:rsidRDefault="00C41A1D">
            <w:pPr>
              <w:spacing w:after="0"/>
              <w:jc w:val="right"/>
              <w:rPr>
                <w:rFonts w:asciiTheme="minorHAnsi" w:hAnsiTheme="minorHAnsi"/>
                <w:color w:val="000000"/>
                <w:szCs w:val="22"/>
              </w:rPr>
            </w:pPr>
          </w:p>
        </w:tc>
        <w:tc>
          <w:tcPr>
            <w:tcW w:w="0" w:type="auto"/>
            <w:tcBorders>
              <w:top w:val="nil"/>
              <w:bottom w:val="nil"/>
            </w:tcBorders>
            <w:vAlign w:val="bottom"/>
          </w:tcPr>
          <w:p w14:paraId="1B3B0546" w14:textId="77777777" w:rsidR="00C41A1D" w:rsidRPr="00094359" w:rsidRDefault="00C41A1D">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hideMark/>
          </w:tcPr>
          <w:p w14:paraId="42460FEB" w14:textId="643E8AA9" w:rsidR="00C41A1D" w:rsidRPr="00094359" w:rsidRDefault="005D5A4B">
            <w:pPr>
              <w:spacing w:after="0"/>
              <w:jc w:val="right"/>
              <w:rPr>
                <w:rFonts w:asciiTheme="minorHAnsi" w:hAnsiTheme="minorHAnsi"/>
                <w:szCs w:val="22"/>
              </w:rPr>
            </w:pPr>
            <w:r w:rsidRPr="00094359">
              <w:rPr>
                <w:rFonts w:asciiTheme="minorHAnsi" w:hAnsiTheme="minorHAnsi"/>
                <w:szCs w:val="22"/>
              </w:rPr>
              <w:t>&lt;0.01</w:t>
            </w:r>
          </w:p>
        </w:tc>
      </w:tr>
      <w:tr w:rsidR="00356214" w:rsidRPr="00356214" w14:paraId="14465BBA" w14:textId="77777777" w:rsidTr="00094359">
        <w:tc>
          <w:tcPr>
            <w:tcW w:w="0" w:type="auto"/>
            <w:tcBorders>
              <w:top w:val="nil"/>
              <w:left w:val="nil"/>
              <w:bottom w:val="nil"/>
              <w:right w:val="nil"/>
            </w:tcBorders>
            <w:shd w:val="clear" w:color="auto" w:fill="auto"/>
            <w:noWrap/>
            <w:vAlign w:val="bottom"/>
          </w:tcPr>
          <w:p w14:paraId="4018C455" w14:textId="6A39A5DD" w:rsidR="005D5A4B" w:rsidRPr="00094359" w:rsidRDefault="005D5A4B">
            <w:pPr>
              <w:spacing w:after="0"/>
              <w:jc w:val="right"/>
              <w:rPr>
                <w:rFonts w:asciiTheme="minorHAnsi" w:hAnsiTheme="minorHAnsi"/>
                <w:color w:val="000000"/>
                <w:szCs w:val="22"/>
              </w:rPr>
            </w:pPr>
            <w:r w:rsidRPr="00094359">
              <w:rPr>
                <w:rFonts w:asciiTheme="minorHAnsi" w:hAnsiTheme="minorHAnsi"/>
                <w:color w:val="000000"/>
                <w:szCs w:val="22"/>
              </w:rPr>
              <w:t>2016</w:t>
            </w:r>
          </w:p>
        </w:tc>
        <w:tc>
          <w:tcPr>
            <w:tcW w:w="0" w:type="auto"/>
            <w:tcBorders>
              <w:top w:val="nil"/>
              <w:left w:val="nil"/>
              <w:bottom w:val="nil"/>
              <w:right w:val="nil"/>
            </w:tcBorders>
            <w:shd w:val="clear" w:color="auto" w:fill="auto"/>
            <w:noWrap/>
            <w:vAlign w:val="bottom"/>
          </w:tcPr>
          <w:p w14:paraId="1130C2C7" w14:textId="77777777" w:rsidR="005D5A4B" w:rsidRPr="00094359" w:rsidRDefault="005D5A4B">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tcPr>
          <w:p w14:paraId="16AD143A" w14:textId="0B6FA279" w:rsidR="005D5A4B" w:rsidRPr="00094359" w:rsidRDefault="00414BFA">
            <w:pPr>
              <w:spacing w:after="0"/>
              <w:jc w:val="right"/>
              <w:rPr>
                <w:rFonts w:asciiTheme="minorHAnsi" w:hAnsiTheme="minorHAnsi"/>
                <w:color w:val="000000"/>
                <w:szCs w:val="22"/>
              </w:rPr>
            </w:pPr>
            <w:r>
              <w:rPr>
                <w:rFonts w:asciiTheme="minorHAnsi" w:hAnsiTheme="minorHAnsi"/>
                <w:color w:val="000000"/>
                <w:szCs w:val="22"/>
              </w:rPr>
              <w:t>17.8</w:t>
            </w:r>
          </w:p>
        </w:tc>
        <w:tc>
          <w:tcPr>
            <w:tcW w:w="0" w:type="auto"/>
            <w:tcBorders>
              <w:top w:val="nil"/>
              <w:left w:val="nil"/>
              <w:bottom w:val="nil"/>
              <w:right w:val="nil"/>
            </w:tcBorders>
            <w:shd w:val="clear" w:color="auto" w:fill="auto"/>
            <w:noWrap/>
            <w:vAlign w:val="bottom"/>
          </w:tcPr>
          <w:p w14:paraId="08EDB6F0" w14:textId="3120053C" w:rsidR="005D5A4B" w:rsidRPr="00094359" w:rsidRDefault="00414BFA" w:rsidP="00094359">
            <w:pPr>
              <w:spacing w:after="0"/>
              <w:jc w:val="right"/>
              <w:rPr>
                <w:rFonts w:asciiTheme="minorHAnsi" w:hAnsiTheme="minorHAnsi"/>
                <w:color w:val="000000"/>
                <w:szCs w:val="22"/>
              </w:rPr>
            </w:pPr>
            <w:r>
              <w:rPr>
                <w:rFonts w:asciiTheme="minorHAnsi" w:hAnsiTheme="minorHAnsi"/>
                <w:color w:val="000000"/>
                <w:szCs w:val="22"/>
              </w:rPr>
              <w:t>0.08</w:t>
            </w:r>
          </w:p>
        </w:tc>
        <w:tc>
          <w:tcPr>
            <w:tcW w:w="0" w:type="auto"/>
            <w:tcBorders>
              <w:top w:val="nil"/>
              <w:left w:val="nil"/>
              <w:bottom w:val="nil"/>
              <w:right w:val="nil"/>
            </w:tcBorders>
            <w:shd w:val="clear" w:color="auto" w:fill="auto"/>
            <w:noWrap/>
            <w:vAlign w:val="bottom"/>
          </w:tcPr>
          <w:p w14:paraId="228FBBB4" w14:textId="77777777" w:rsidR="005D5A4B" w:rsidRPr="00094359" w:rsidRDefault="005D5A4B">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tcPr>
          <w:p w14:paraId="7F20A9CD" w14:textId="3475A1E5" w:rsidR="005D5A4B" w:rsidRPr="00094359" w:rsidRDefault="00414BFA">
            <w:pPr>
              <w:spacing w:after="0"/>
              <w:jc w:val="right"/>
              <w:rPr>
                <w:rFonts w:asciiTheme="minorHAnsi" w:hAnsiTheme="minorHAnsi"/>
                <w:color w:val="000000"/>
                <w:szCs w:val="22"/>
              </w:rPr>
            </w:pPr>
            <w:r>
              <w:rPr>
                <w:rFonts w:asciiTheme="minorHAnsi" w:hAnsiTheme="minorHAnsi"/>
                <w:color w:val="000000"/>
                <w:szCs w:val="22"/>
              </w:rPr>
              <w:t>0.02</w:t>
            </w:r>
          </w:p>
        </w:tc>
        <w:tc>
          <w:tcPr>
            <w:tcW w:w="0" w:type="auto"/>
            <w:tcBorders>
              <w:top w:val="nil"/>
              <w:left w:val="nil"/>
              <w:bottom w:val="nil"/>
              <w:right w:val="nil"/>
            </w:tcBorders>
            <w:shd w:val="clear" w:color="auto" w:fill="auto"/>
            <w:noWrap/>
            <w:vAlign w:val="bottom"/>
          </w:tcPr>
          <w:p w14:paraId="231F0D45" w14:textId="77777777" w:rsidR="005D5A4B" w:rsidRPr="00094359" w:rsidRDefault="005D5A4B">
            <w:pPr>
              <w:spacing w:after="0"/>
              <w:jc w:val="right"/>
              <w:rPr>
                <w:rFonts w:asciiTheme="minorHAnsi" w:hAnsiTheme="minorHAnsi"/>
                <w:color w:val="000000"/>
                <w:szCs w:val="22"/>
              </w:rPr>
            </w:pPr>
          </w:p>
        </w:tc>
        <w:tc>
          <w:tcPr>
            <w:tcW w:w="0" w:type="auto"/>
            <w:tcBorders>
              <w:top w:val="nil"/>
              <w:bottom w:val="nil"/>
            </w:tcBorders>
            <w:vAlign w:val="bottom"/>
          </w:tcPr>
          <w:p w14:paraId="794CC3D7" w14:textId="77777777" w:rsidR="005D5A4B" w:rsidRPr="00094359" w:rsidRDefault="005D5A4B">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tcPr>
          <w:p w14:paraId="1101FCA7" w14:textId="1FD09287" w:rsidR="005D5A4B" w:rsidRPr="00094359" w:rsidRDefault="00414BFA">
            <w:pPr>
              <w:spacing w:after="0"/>
              <w:jc w:val="right"/>
              <w:rPr>
                <w:rFonts w:asciiTheme="minorHAnsi" w:hAnsiTheme="minorHAnsi"/>
                <w:szCs w:val="22"/>
              </w:rPr>
            </w:pPr>
            <w:r>
              <w:rPr>
                <w:rFonts w:asciiTheme="minorHAnsi" w:hAnsiTheme="minorHAnsi"/>
                <w:szCs w:val="22"/>
              </w:rPr>
              <w:t>17.9</w:t>
            </w:r>
          </w:p>
        </w:tc>
      </w:tr>
      <w:tr w:rsidR="00356214" w:rsidRPr="00356214" w14:paraId="3C67E0C2" w14:textId="77777777" w:rsidTr="00094359">
        <w:tc>
          <w:tcPr>
            <w:tcW w:w="0" w:type="auto"/>
            <w:tcBorders>
              <w:top w:val="nil"/>
              <w:left w:val="nil"/>
              <w:bottom w:val="nil"/>
              <w:right w:val="nil"/>
            </w:tcBorders>
            <w:shd w:val="clear" w:color="auto" w:fill="auto"/>
            <w:noWrap/>
            <w:vAlign w:val="bottom"/>
          </w:tcPr>
          <w:p w14:paraId="26A1011B" w14:textId="6792EA05" w:rsidR="00356214" w:rsidRPr="00094359" w:rsidRDefault="00356214">
            <w:pPr>
              <w:spacing w:after="0"/>
              <w:jc w:val="right"/>
              <w:rPr>
                <w:rFonts w:asciiTheme="minorHAnsi" w:hAnsiTheme="minorHAnsi"/>
                <w:color w:val="000000"/>
                <w:szCs w:val="22"/>
              </w:rPr>
            </w:pPr>
            <w:r w:rsidRPr="00094359">
              <w:rPr>
                <w:rFonts w:asciiTheme="minorHAnsi" w:hAnsiTheme="minorHAnsi"/>
                <w:color w:val="000000"/>
                <w:szCs w:val="22"/>
              </w:rPr>
              <w:t>2017</w:t>
            </w:r>
          </w:p>
        </w:tc>
        <w:tc>
          <w:tcPr>
            <w:tcW w:w="0" w:type="auto"/>
            <w:tcBorders>
              <w:top w:val="nil"/>
              <w:left w:val="nil"/>
              <w:bottom w:val="nil"/>
              <w:right w:val="nil"/>
            </w:tcBorders>
            <w:shd w:val="clear" w:color="auto" w:fill="auto"/>
            <w:noWrap/>
            <w:vAlign w:val="bottom"/>
          </w:tcPr>
          <w:p w14:paraId="09B4364A" w14:textId="73D088BF" w:rsidR="00356214" w:rsidRPr="00094359" w:rsidRDefault="00E97F09">
            <w:pPr>
              <w:spacing w:after="0"/>
              <w:jc w:val="right"/>
              <w:rPr>
                <w:rFonts w:asciiTheme="minorHAnsi" w:hAnsiTheme="minorHAnsi"/>
                <w:color w:val="000000"/>
                <w:szCs w:val="22"/>
              </w:rPr>
            </w:pPr>
            <w:r>
              <w:rPr>
                <w:rFonts w:asciiTheme="minorHAnsi" w:hAnsiTheme="minorHAnsi"/>
                <w:color w:val="000000"/>
                <w:szCs w:val="22"/>
              </w:rPr>
              <w:t>0.16</w:t>
            </w:r>
          </w:p>
        </w:tc>
        <w:tc>
          <w:tcPr>
            <w:tcW w:w="0" w:type="auto"/>
            <w:tcBorders>
              <w:top w:val="nil"/>
              <w:left w:val="nil"/>
              <w:bottom w:val="nil"/>
              <w:right w:val="nil"/>
            </w:tcBorders>
            <w:shd w:val="clear" w:color="auto" w:fill="auto"/>
            <w:noWrap/>
            <w:vAlign w:val="bottom"/>
          </w:tcPr>
          <w:p w14:paraId="61936150" w14:textId="77777777" w:rsidR="00356214" w:rsidRPr="00094359" w:rsidRDefault="0035621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tcPr>
          <w:p w14:paraId="6E092F3F" w14:textId="77777777" w:rsidR="00356214" w:rsidRPr="00094359" w:rsidRDefault="0035621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tcPr>
          <w:p w14:paraId="71668762" w14:textId="77777777" w:rsidR="00356214" w:rsidRPr="00094359" w:rsidRDefault="0035621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tcPr>
          <w:p w14:paraId="0564B26A" w14:textId="77777777" w:rsidR="00356214" w:rsidRPr="00094359" w:rsidRDefault="0035621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tcPr>
          <w:p w14:paraId="031D5112" w14:textId="77777777" w:rsidR="00356214" w:rsidRPr="00094359" w:rsidRDefault="00356214">
            <w:pPr>
              <w:spacing w:after="0"/>
              <w:jc w:val="right"/>
              <w:rPr>
                <w:rFonts w:asciiTheme="minorHAnsi" w:hAnsiTheme="minorHAnsi"/>
                <w:color w:val="000000"/>
                <w:szCs w:val="22"/>
              </w:rPr>
            </w:pPr>
          </w:p>
        </w:tc>
        <w:tc>
          <w:tcPr>
            <w:tcW w:w="0" w:type="auto"/>
            <w:tcBorders>
              <w:top w:val="nil"/>
              <w:bottom w:val="nil"/>
            </w:tcBorders>
            <w:vAlign w:val="bottom"/>
          </w:tcPr>
          <w:p w14:paraId="16BBDABC" w14:textId="77777777" w:rsidR="00356214" w:rsidRPr="00094359" w:rsidRDefault="0035621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tcPr>
          <w:p w14:paraId="3FC324CF" w14:textId="337F07F4" w:rsidR="00356214" w:rsidRPr="00094359" w:rsidRDefault="00E97F09">
            <w:pPr>
              <w:spacing w:after="0"/>
              <w:jc w:val="right"/>
              <w:rPr>
                <w:rFonts w:asciiTheme="minorHAnsi" w:hAnsiTheme="minorHAnsi"/>
                <w:szCs w:val="22"/>
              </w:rPr>
            </w:pPr>
            <w:r>
              <w:rPr>
                <w:rFonts w:asciiTheme="minorHAnsi" w:hAnsiTheme="minorHAnsi"/>
                <w:szCs w:val="22"/>
              </w:rPr>
              <w:t>0.16</w:t>
            </w:r>
          </w:p>
        </w:tc>
      </w:tr>
      <w:tr w:rsidR="00356214" w:rsidRPr="00356214" w14:paraId="4A277A7D" w14:textId="77777777" w:rsidTr="00090530">
        <w:tc>
          <w:tcPr>
            <w:tcW w:w="0" w:type="auto"/>
            <w:tcBorders>
              <w:top w:val="nil"/>
              <w:left w:val="nil"/>
              <w:bottom w:val="nil"/>
              <w:right w:val="nil"/>
            </w:tcBorders>
            <w:shd w:val="clear" w:color="auto" w:fill="auto"/>
            <w:noWrap/>
            <w:vAlign w:val="bottom"/>
          </w:tcPr>
          <w:p w14:paraId="2C1C1B0F" w14:textId="0A28AF24" w:rsidR="00356214" w:rsidRPr="00094359" w:rsidRDefault="00356214">
            <w:pPr>
              <w:spacing w:after="0"/>
              <w:jc w:val="right"/>
              <w:rPr>
                <w:rFonts w:asciiTheme="minorHAnsi" w:hAnsiTheme="minorHAnsi"/>
                <w:color w:val="000000"/>
                <w:szCs w:val="22"/>
              </w:rPr>
            </w:pPr>
            <w:r w:rsidRPr="00094359">
              <w:rPr>
                <w:rFonts w:asciiTheme="minorHAnsi" w:hAnsiTheme="minorHAnsi"/>
                <w:color w:val="000000"/>
                <w:szCs w:val="22"/>
              </w:rPr>
              <w:t>2018</w:t>
            </w:r>
          </w:p>
        </w:tc>
        <w:tc>
          <w:tcPr>
            <w:tcW w:w="0" w:type="auto"/>
            <w:tcBorders>
              <w:top w:val="nil"/>
              <w:left w:val="nil"/>
              <w:bottom w:val="nil"/>
              <w:right w:val="nil"/>
            </w:tcBorders>
            <w:shd w:val="clear" w:color="auto" w:fill="auto"/>
            <w:noWrap/>
            <w:vAlign w:val="bottom"/>
          </w:tcPr>
          <w:p w14:paraId="4D46CF43" w14:textId="77777777" w:rsidR="00356214" w:rsidRPr="00094359" w:rsidRDefault="0035621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tcPr>
          <w:p w14:paraId="308A1BC0" w14:textId="1F9211B2" w:rsidR="00356214" w:rsidRPr="00094359" w:rsidRDefault="00414BFA">
            <w:pPr>
              <w:spacing w:after="0"/>
              <w:jc w:val="right"/>
              <w:rPr>
                <w:rFonts w:asciiTheme="minorHAnsi" w:hAnsiTheme="minorHAnsi"/>
                <w:color w:val="000000"/>
                <w:szCs w:val="22"/>
              </w:rPr>
            </w:pPr>
            <w:r>
              <w:rPr>
                <w:rFonts w:asciiTheme="minorHAnsi" w:hAnsiTheme="minorHAnsi"/>
                <w:color w:val="000000"/>
                <w:szCs w:val="22"/>
              </w:rPr>
              <w:t>29.2</w:t>
            </w:r>
          </w:p>
        </w:tc>
        <w:tc>
          <w:tcPr>
            <w:tcW w:w="0" w:type="auto"/>
            <w:tcBorders>
              <w:top w:val="nil"/>
              <w:left w:val="nil"/>
              <w:bottom w:val="nil"/>
              <w:right w:val="nil"/>
            </w:tcBorders>
            <w:shd w:val="clear" w:color="auto" w:fill="auto"/>
            <w:noWrap/>
            <w:vAlign w:val="bottom"/>
          </w:tcPr>
          <w:p w14:paraId="3D57697F" w14:textId="0CC83E94" w:rsidR="00356214" w:rsidRPr="00094359" w:rsidRDefault="00414BFA">
            <w:pPr>
              <w:spacing w:after="0"/>
              <w:jc w:val="right"/>
              <w:rPr>
                <w:rFonts w:asciiTheme="minorHAnsi" w:hAnsiTheme="minorHAnsi"/>
                <w:color w:val="000000"/>
                <w:szCs w:val="22"/>
              </w:rPr>
            </w:pPr>
            <w:r>
              <w:rPr>
                <w:rFonts w:asciiTheme="minorHAnsi" w:hAnsiTheme="minorHAnsi"/>
                <w:color w:val="000000"/>
                <w:szCs w:val="22"/>
              </w:rPr>
              <w:t>0.01</w:t>
            </w:r>
          </w:p>
        </w:tc>
        <w:tc>
          <w:tcPr>
            <w:tcW w:w="0" w:type="auto"/>
            <w:tcBorders>
              <w:top w:val="nil"/>
              <w:left w:val="nil"/>
              <w:bottom w:val="nil"/>
              <w:right w:val="nil"/>
            </w:tcBorders>
            <w:shd w:val="clear" w:color="auto" w:fill="auto"/>
            <w:noWrap/>
            <w:vAlign w:val="bottom"/>
          </w:tcPr>
          <w:p w14:paraId="5D76F152" w14:textId="77777777" w:rsidR="00356214" w:rsidRPr="00094359" w:rsidRDefault="0035621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tcPr>
          <w:p w14:paraId="3714BBDE" w14:textId="548074DE" w:rsidR="00356214" w:rsidRPr="00094359" w:rsidRDefault="00356214">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tcPr>
          <w:p w14:paraId="31780EC3" w14:textId="77777777" w:rsidR="00356214" w:rsidRPr="00094359" w:rsidRDefault="00356214">
            <w:pPr>
              <w:spacing w:after="0"/>
              <w:jc w:val="right"/>
              <w:rPr>
                <w:rFonts w:asciiTheme="minorHAnsi" w:hAnsiTheme="minorHAnsi"/>
                <w:color w:val="000000"/>
                <w:szCs w:val="22"/>
              </w:rPr>
            </w:pPr>
          </w:p>
        </w:tc>
        <w:tc>
          <w:tcPr>
            <w:tcW w:w="0" w:type="auto"/>
            <w:tcBorders>
              <w:top w:val="nil"/>
              <w:bottom w:val="nil"/>
            </w:tcBorders>
            <w:vAlign w:val="bottom"/>
          </w:tcPr>
          <w:p w14:paraId="65DB23E2" w14:textId="77777777" w:rsidR="00356214" w:rsidRPr="00094359" w:rsidRDefault="00356214">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tcPr>
          <w:p w14:paraId="22FC7529" w14:textId="41BDAC89" w:rsidR="00356214" w:rsidRPr="00094359" w:rsidRDefault="00414BFA">
            <w:pPr>
              <w:spacing w:after="0"/>
              <w:jc w:val="right"/>
              <w:rPr>
                <w:rFonts w:asciiTheme="minorHAnsi" w:hAnsiTheme="minorHAnsi"/>
                <w:szCs w:val="22"/>
              </w:rPr>
            </w:pPr>
            <w:r>
              <w:rPr>
                <w:rFonts w:asciiTheme="minorHAnsi" w:hAnsiTheme="minorHAnsi"/>
                <w:szCs w:val="22"/>
              </w:rPr>
              <w:t>29.2</w:t>
            </w:r>
          </w:p>
        </w:tc>
      </w:tr>
      <w:tr w:rsidR="009853EF" w:rsidRPr="00356214" w14:paraId="5E3D2D23" w14:textId="77777777" w:rsidTr="00090530">
        <w:tc>
          <w:tcPr>
            <w:tcW w:w="0" w:type="auto"/>
            <w:tcBorders>
              <w:top w:val="nil"/>
              <w:left w:val="nil"/>
              <w:bottom w:val="nil"/>
              <w:right w:val="nil"/>
            </w:tcBorders>
            <w:shd w:val="clear" w:color="auto" w:fill="auto"/>
            <w:noWrap/>
            <w:vAlign w:val="bottom"/>
          </w:tcPr>
          <w:p w14:paraId="1AFA52D7" w14:textId="579A9042" w:rsidR="009853EF" w:rsidRPr="00094359" w:rsidRDefault="009853EF">
            <w:pPr>
              <w:spacing w:after="0"/>
              <w:jc w:val="right"/>
              <w:rPr>
                <w:rFonts w:asciiTheme="minorHAnsi" w:hAnsiTheme="minorHAnsi"/>
                <w:color w:val="000000"/>
                <w:szCs w:val="22"/>
              </w:rPr>
            </w:pPr>
            <w:r>
              <w:rPr>
                <w:rFonts w:asciiTheme="minorHAnsi" w:hAnsiTheme="minorHAnsi"/>
                <w:color w:val="000000"/>
                <w:szCs w:val="22"/>
              </w:rPr>
              <w:t>2019</w:t>
            </w:r>
          </w:p>
        </w:tc>
        <w:tc>
          <w:tcPr>
            <w:tcW w:w="0" w:type="auto"/>
            <w:tcBorders>
              <w:top w:val="nil"/>
              <w:left w:val="nil"/>
              <w:bottom w:val="nil"/>
              <w:right w:val="nil"/>
            </w:tcBorders>
            <w:shd w:val="clear" w:color="auto" w:fill="auto"/>
            <w:noWrap/>
            <w:vAlign w:val="bottom"/>
          </w:tcPr>
          <w:p w14:paraId="1048B7AF" w14:textId="64E0FD7D" w:rsidR="009853EF" w:rsidRPr="00094359" w:rsidRDefault="00E97F09" w:rsidP="00E97F09">
            <w:pPr>
              <w:spacing w:after="0"/>
              <w:jc w:val="right"/>
              <w:rPr>
                <w:rFonts w:asciiTheme="minorHAnsi" w:hAnsiTheme="minorHAnsi"/>
                <w:color w:val="000000"/>
                <w:szCs w:val="22"/>
              </w:rPr>
            </w:pPr>
            <w:r>
              <w:rPr>
                <w:rFonts w:asciiTheme="minorHAnsi" w:hAnsiTheme="minorHAnsi"/>
                <w:color w:val="000000"/>
                <w:szCs w:val="22"/>
              </w:rPr>
              <w:t>0.43</w:t>
            </w:r>
          </w:p>
        </w:tc>
        <w:tc>
          <w:tcPr>
            <w:tcW w:w="0" w:type="auto"/>
            <w:tcBorders>
              <w:top w:val="nil"/>
              <w:left w:val="nil"/>
              <w:bottom w:val="nil"/>
              <w:right w:val="nil"/>
            </w:tcBorders>
            <w:shd w:val="clear" w:color="auto" w:fill="auto"/>
            <w:noWrap/>
            <w:vAlign w:val="bottom"/>
          </w:tcPr>
          <w:p w14:paraId="50BB632E" w14:textId="77777777" w:rsidR="009853EF" w:rsidRDefault="009853EF">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tcPr>
          <w:p w14:paraId="3FD8B4CD" w14:textId="77777777" w:rsidR="009853EF" w:rsidRDefault="009853EF">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tcPr>
          <w:p w14:paraId="779CF52F" w14:textId="77777777" w:rsidR="009853EF" w:rsidRPr="00094359" w:rsidRDefault="009853EF">
            <w:pPr>
              <w:spacing w:after="0"/>
              <w:jc w:val="right"/>
              <w:rPr>
                <w:rFonts w:asciiTheme="minorHAnsi" w:hAnsiTheme="minorHAnsi"/>
                <w:color w:val="000000"/>
                <w:szCs w:val="22"/>
              </w:rPr>
            </w:pPr>
          </w:p>
        </w:tc>
        <w:tc>
          <w:tcPr>
            <w:tcW w:w="0" w:type="auto"/>
            <w:tcBorders>
              <w:top w:val="nil"/>
              <w:left w:val="nil"/>
              <w:bottom w:val="nil"/>
              <w:right w:val="nil"/>
            </w:tcBorders>
            <w:shd w:val="clear" w:color="auto" w:fill="auto"/>
            <w:noWrap/>
            <w:vAlign w:val="bottom"/>
          </w:tcPr>
          <w:p w14:paraId="5B770EAC" w14:textId="707512D1" w:rsidR="009853EF" w:rsidRPr="00094359" w:rsidRDefault="00E97F09" w:rsidP="00E97F09">
            <w:pPr>
              <w:spacing w:after="0"/>
              <w:jc w:val="right"/>
              <w:rPr>
                <w:rFonts w:asciiTheme="minorHAnsi" w:hAnsiTheme="minorHAnsi"/>
                <w:color w:val="000000"/>
                <w:szCs w:val="22"/>
              </w:rPr>
            </w:pPr>
            <w:r>
              <w:rPr>
                <w:rFonts w:asciiTheme="minorHAnsi" w:hAnsiTheme="minorHAnsi"/>
                <w:color w:val="000000"/>
                <w:szCs w:val="22"/>
              </w:rPr>
              <w:t>0.02</w:t>
            </w:r>
          </w:p>
        </w:tc>
        <w:tc>
          <w:tcPr>
            <w:tcW w:w="0" w:type="auto"/>
            <w:tcBorders>
              <w:top w:val="nil"/>
              <w:left w:val="nil"/>
              <w:bottom w:val="nil"/>
              <w:right w:val="nil"/>
            </w:tcBorders>
            <w:shd w:val="clear" w:color="auto" w:fill="auto"/>
            <w:noWrap/>
            <w:vAlign w:val="bottom"/>
          </w:tcPr>
          <w:p w14:paraId="017ACD68" w14:textId="77777777" w:rsidR="009853EF" w:rsidRPr="00094359" w:rsidRDefault="009853EF">
            <w:pPr>
              <w:spacing w:after="0"/>
              <w:jc w:val="right"/>
              <w:rPr>
                <w:rFonts w:asciiTheme="minorHAnsi" w:hAnsiTheme="minorHAnsi"/>
                <w:color w:val="000000"/>
                <w:szCs w:val="22"/>
              </w:rPr>
            </w:pPr>
          </w:p>
        </w:tc>
        <w:tc>
          <w:tcPr>
            <w:tcW w:w="0" w:type="auto"/>
            <w:tcBorders>
              <w:top w:val="nil"/>
              <w:bottom w:val="nil"/>
            </w:tcBorders>
            <w:vAlign w:val="bottom"/>
          </w:tcPr>
          <w:p w14:paraId="5F26B7FE" w14:textId="77777777" w:rsidR="009853EF" w:rsidRPr="00094359" w:rsidRDefault="009853EF">
            <w:pPr>
              <w:spacing w:after="0"/>
              <w:jc w:val="right"/>
              <w:rPr>
                <w:rFonts w:asciiTheme="minorHAnsi" w:hAnsiTheme="minorHAnsi"/>
                <w:color w:val="000000"/>
                <w:szCs w:val="22"/>
              </w:rPr>
            </w:pPr>
          </w:p>
        </w:tc>
        <w:tc>
          <w:tcPr>
            <w:tcW w:w="0" w:type="auto"/>
            <w:tcBorders>
              <w:top w:val="nil"/>
              <w:bottom w:val="nil"/>
              <w:right w:val="nil"/>
            </w:tcBorders>
            <w:shd w:val="clear" w:color="auto" w:fill="auto"/>
            <w:noWrap/>
            <w:vAlign w:val="bottom"/>
          </w:tcPr>
          <w:p w14:paraId="6B6D615D" w14:textId="0770A63F" w:rsidR="009853EF" w:rsidRDefault="00E97F09">
            <w:pPr>
              <w:spacing w:after="0"/>
              <w:jc w:val="right"/>
              <w:rPr>
                <w:rFonts w:asciiTheme="minorHAnsi" w:hAnsiTheme="minorHAnsi"/>
                <w:szCs w:val="22"/>
              </w:rPr>
            </w:pPr>
            <w:r>
              <w:rPr>
                <w:rFonts w:asciiTheme="minorHAnsi" w:hAnsiTheme="minorHAnsi"/>
                <w:szCs w:val="22"/>
              </w:rPr>
              <w:t>0.45</w:t>
            </w:r>
          </w:p>
        </w:tc>
      </w:tr>
      <w:tr w:rsidR="009853EF" w:rsidRPr="00356214" w14:paraId="02184C5D" w14:textId="77777777" w:rsidTr="00094359">
        <w:tc>
          <w:tcPr>
            <w:tcW w:w="0" w:type="auto"/>
            <w:tcBorders>
              <w:top w:val="nil"/>
              <w:left w:val="nil"/>
              <w:bottom w:val="single" w:sz="4" w:space="0" w:color="auto"/>
              <w:right w:val="nil"/>
            </w:tcBorders>
            <w:shd w:val="clear" w:color="auto" w:fill="auto"/>
            <w:noWrap/>
            <w:vAlign w:val="bottom"/>
          </w:tcPr>
          <w:p w14:paraId="18E96419" w14:textId="6A300AB0" w:rsidR="009853EF" w:rsidRPr="00094359" w:rsidRDefault="00B0321D" w:rsidP="00B0321D">
            <w:pPr>
              <w:spacing w:after="0"/>
              <w:rPr>
                <w:rFonts w:asciiTheme="minorHAnsi" w:hAnsiTheme="minorHAnsi"/>
                <w:color w:val="000000"/>
                <w:szCs w:val="22"/>
              </w:rPr>
              <w:pPrChange w:id="20913" w:author="Steve Barbeaux" w:date="2022-10-10T12:55:00Z">
                <w:pPr>
                  <w:spacing w:after="0"/>
                </w:pPr>
              </w:pPrChange>
            </w:pPr>
            <w:ins w:id="20914" w:author="Steve Barbeaux" w:date="2022-10-10T12:54:00Z">
              <w:r>
                <w:rPr>
                  <w:rFonts w:asciiTheme="minorHAnsi" w:hAnsiTheme="minorHAnsi"/>
                  <w:color w:val="000000"/>
                  <w:szCs w:val="22"/>
                </w:rPr>
                <w:t>2020</w:t>
              </w:r>
            </w:ins>
          </w:p>
        </w:tc>
        <w:tc>
          <w:tcPr>
            <w:tcW w:w="0" w:type="auto"/>
            <w:tcBorders>
              <w:top w:val="nil"/>
              <w:left w:val="nil"/>
              <w:bottom w:val="single" w:sz="4" w:space="0" w:color="auto"/>
              <w:right w:val="nil"/>
            </w:tcBorders>
            <w:shd w:val="clear" w:color="auto" w:fill="auto"/>
            <w:noWrap/>
            <w:vAlign w:val="bottom"/>
          </w:tcPr>
          <w:p w14:paraId="4CB1C68F" w14:textId="77777777" w:rsidR="009853EF" w:rsidRPr="00094359" w:rsidRDefault="009853EF">
            <w:pPr>
              <w:spacing w:after="0"/>
              <w:jc w:val="right"/>
              <w:rPr>
                <w:rFonts w:asciiTheme="minorHAnsi" w:hAnsiTheme="minorHAnsi"/>
                <w:color w:val="000000"/>
                <w:szCs w:val="22"/>
              </w:rPr>
            </w:pPr>
          </w:p>
        </w:tc>
        <w:tc>
          <w:tcPr>
            <w:tcW w:w="0" w:type="auto"/>
            <w:tcBorders>
              <w:top w:val="nil"/>
              <w:left w:val="nil"/>
              <w:bottom w:val="single" w:sz="4" w:space="0" w:color="auto"/>
              <w:right w:val="nil"/>
            </w:tcBorders>
            <w:shd w:val="clear" w:color="auto" w:fill="auto"/>
            <w:noWrap/>
            <w:vAlign w:val="bottom"/>
          </w:tcPr>
          <w:p w14:paraId="5B1B2D9F" w14:textId="77777777" w:rsidR="009853EF" w:rsidRDefault="009853EF">
            <w:pPr>
              <w:spacing w:after="0"/>
              <w:jc w:val="right"/>
              <w:rPr>
                <w:rFonts w:asciiTheme="minorHAnsi" w:hAnsiTheme="minorHAnsi"/>
                <w:color w:val="000000"/>
                <w:szCs w:val="22"/>
              </w:rPr>
            </w:pPr>
          </w:p>
        </w:tc>
        <w:tc>
          <w:tcPr>
            <w:tcW w:w="0" w:type="auto"/>
            <w:tcBorders>
              <w:top w:val="nil"/>
              <w:left w:val="nil"/>
              <w:bottom w:val="single" w:sz="4" w:space="0" w:color="auto"/>
              <w:right w:val="nil"/>
            </w:tcBorders>
            <w:shd w:val="clear" w:color="auto" w:fill="auto"/>
            <w:noWrap/>
            <w:vAlign w:val="bottom"/>
          </w:tcPr>
          <w:p w14:paraId="3CB20627" w14:textId="67AAF71F" w:rsidR="009853EF" w:rsidRDefault="00B0321D">
            <w:pPr>
              <w:spacing w:after="0"/>
              <w:jc w:val="right"/>
              <w:rPr>
                <w:rFonts w:asciiTheme="minorHAnsi" w:hAnsiTheme="minorHAnsi"/>
                <w:color w:val="000000"/>
                <w:szCs w:val="22"/>
              </w:rPr>
            </w:pPr>
            <w:ins w:id="20915" w:author="Steve Barbeaux" w:date="2022-10-10T12:57:00Z">
              <w:r>
                <w:rPr>
                  <w:rFonts w:asciiTheme="minorHAnsi" w:hAnsiTheme="minorHAnsi"/>
                  <w:color w:val="000000"/>
                  <w:szCs w:val="22"/>
                </w:rPr>
                <w:t>0.08</w:t>
              </w:r>
            </w:ins>
          </w:p>
        </w:tc>
        <w:tc>
          <w:tcPr>
            <w:tcW w:w="0" w:type="auto"/>
            <w:tcBorders>
              <w:top w:val="nil"/>
              <w:left w:val="nil"/>
              <w:bottom w:val="single" w:sz="4" w:space="0" w:color="auto"/>
              <w:right w:val="nil"/>
            </w:tcBorders>
            <w:shd w:val="clear" w:color="auto" w:fill="auto"/>
            <w:noWrap/>
            <w:vAlign w:val="bottom"/>
          </w:tcPr>
          <w:p w14:paraId="14A2D465" w14:textId="77777777" w:rsidR="009853EF" w:rsidRPr="00094359" w:rsidRDefault="009853EF">
            <w:pPr>
              <w:spacing w:after="0"/>
              <w:jc w:val="right"/>
              <w:rPr>
                <w:rFonts w:asciiTheme="minorHAnsi" w:hAnsiTheme="minorHAnsi"/>
                <w:color w:val="000000"/>
                <w:szCs w:val="22"/>
              </w:rPr>
            </w:pPr>
          </w:p>
        </w:tc>
        <w:tc>
          <w:tcPr>
            <w:tcW w:w="0" w:type="auto"/>
            <w:tcBorders>
              <w:top w:val="nil"/>
              <w:left w:val="nil"/>
              <w:bottom w:val="single" w:sz="4" w:space="0" w:color="auto"/>
              <w:right w:val="nil"/>
            </w:tcBorders>
            <w:shd w:val="clear" w:color="auto" w:fill="auto"/>
            <w:noWrap/>
            <w:vAlign w:val="bottom"/>
          </w:tcPr>
          <w:p w14:paraId="45BAF272" w14:textId="43069DA8" w:rsidR="009853EF" w:rsidRPr="00094359" w:rsidRDefault="00B0321D" w:rsidP="00B0321D">
            <w:pPr>
              <w:spacing w:after="0"/>
              <w:jc w:val="right"/>
              <w:rPr>
                <w:rFonts w:asciiTheme="minorHAnsi" w:hAnsiTheme="minorHAnsi"/>
                <w:color w:val="000000"/>
                <w:szCs w:val="22"/>
              </w:rPr>
              <w:pPrChange w:id="20916" w:author="Steve Barbeaux" w:date="2022-10-10T12:58:00Z">
                <w:pPr>
                  <w:spacing w:after="0"/>
                  <w:jc w:val="right"/>
                </w:pPr>
              </w:pPrChange>
            </w:pPr>
            <w:ins w:id="20917" w:author="Steve Barbeaux" w:date="2022-10-10T12:58:00Z">
              <w:r>
                <w:rPr>
                  <w:rFonts w:asciiTheme="minorHAnsi" w:hAnsiTheme="minorHAnsi"/>
                  <w:color w:val="000000"/>
                  <w:szCs w:val="22"/>
                </w:rPr>
                <w:t>&lt;0.01</w:t>
              </w:r>
            </w:ins>
          </w:p>
        </w:tc>
        <w:tc>
          <w:tcPr>
            <w:tcW w:w="0" w:type="auto"/>
            <w:tcBorders>
              <w:top w:val="nil"/>
              <w:left w:val="nil"/>
              <w:bottom w:val="single" w:sz="4" w:space="0" w:color="auto"/>
              <w:right w:val="nil"/>
            </w:tcBorders>
            <w:shd w:val="clear" w:color="auto" w:fill="auto"/>
            <w:noWrap/>
            <w:vAlign w:val="bottom"/>
          </w:tcPr>
          <w:p w14:paraId="2FF3CB65" w14:textId="77777777" w:rsidR="009853EF" w:rsidRPr="00094359" w:rsidRDefault="009853EF">
            <w:pPr>
              <w:spacing w:after="0"/>
              <w:jc w:val="right"/>
              <w:rPr>
                <w:rFonts w:asciiTheme="minorHAnsi" w:hAnsiTheme="minorHAnsi"/>
                <w:color w:val="000000"/>
                <w:szCs w:val="22"/>
              </w:rPr>
            </w:pPr>
          </w:p>
        </w:tc>
        <w:tc>
          <w:tcPr>
            <w:tcW w:w="0" w:type="auto"/>
            <w:tcBorders>
              <w:top w:val="nil"/>
              <w:bottom w:val="single" w:sz="4" w:space="0" w:color="auto"/>
            </w:tcBorders>
            <w:vAlign w:val="bottom"/>
          </w:tcPr>
          <w:p w14:paraId="36CE9C36" w14:textId="77777777" w:rsidR="009853EF" w:rsidRPr="00094359" w:rsidRDefault="009853EF">
            <w:pPr>
              <w:spacing w:after="0"/>
              <w:jc w:val="right"/>
              <w:rPr>
                <w:rFonts w:asciiTheme="minorHAnsi" w:hAnsiTheme="minorHAnsi"/>
                <w:color w:val="000000"/>
                <w:szCs w:val="22"/>
              </w:rPr>
            </w:pPr>
          </w:p>
        </w:tc>
        <w:tc>
          <w:tcPr>
            <w:tcW w:w="0" w:type="auto"/>
            <w:tcBorders>
              <w:top w:val="nil"/>
              <w:bottom w:val="single" w:sz="4" w:space="0" w:color="auto"/>
              <w:right w:val="nil"/>
            </w:tcBorders>
            <w:shd w:val="clear" w:color="auto" w:fill="auto"/>
            <w:noWrap/>
            <w:vAlign w:val="bottom"/>
          </w:tcPr>
          <w:p w14:paraId="2F4B9823" w14:textId="05BDE469" w:rsidR="009853EF" w:rsidRDefault="00B0321D" w:rsidP="00B0321D">
            <w:pPr>
              <w:spacing w:after="0"/>
              <w:jc w:val="right"/>
              <w:rPr>
                <w:rFonts w:asciiTheme="minorHAnsi" w:hAnsiTheme="minorHAnsi"/>
                <w:szCs w:val="22"/>
              </w:rPr>
              <w:pPrChange w:id="20918" w:author="Steve Barbeaux" w:date="2022-10-10T12:58:00Z">
                <w:pPr>
                  <w:spacing w:after="0"/>
                  <w:jc w:val="right"/>
                </w:pPr>
              </w:pPrChange>
            </w:pPr>
            <w:ins w:id="20919" w:author="Steve Barbeaux" w:date="2022-10-10T12:58:00Z">
              <w:r>
                <w:rPr>
                  <w:rFonts w:asciiTheme="minorHAnsi" w:hAnsiTheme="minorHAnsi"/>
                  <w:szCs w:val="22"/>
                </w:rPr>
                <w:t>0.09</w:t>
              </w:r>
            </w:ins>
          </w:p>
        </w:tc>
      </w:tr>
    </w:tbl>
    <w:p w14:paraId="2DFF1B0D" w14:textId="53F204F4" w:rsidR="00F07E70" w:rsidRDefault="00C43270">
      <w:pPr>
        <w:spacing w:after="0"/>
        <w:rPr>
          <w:sz w:val="20"/>
        </w:rPr>
      </w:pPr>
      <w:r w:rsidRPr="00C43270">
        <w:rPr>
          <w:i/>
          <w:sz w:val="20"/>
        </w:rPr>
        <w:t xml:space="preserve"> </w:t>
      </w:r>
      <w:r w:rsidR="003D6E51" w:rsidRPr="003D6E51">
        <w:rPr>
          <w:sz w:val="20"/>
        </w:rPr>
        <w:t>*</w:t>
      </w:r>
      <w:r w:rsidRPr="00C43270">
        <w:rPr>
          <w:i/>
          <w:sz w:val="20"/>
        </w:rPr>
        <w:t xml:space="preserve"> </w:t>
      </w:r>
      <w:r w:rsidR="003D6E51" w:rsidRPr="003D6E51">
        <w:rPr>
          <w:sz w:val="20"/>
        </w:rPr>
        <w:t xml:space="preserve">Aleutian </w:t>
      </w:r>
      <w:r w:rsidR="003D6E51">
        <w:rPr>
          <w:sz w:val="20"/>
        </w:rPr>
        <w:t>Island</w:t>
      </w:r>
      <w:r w:rsidR="001C6A0D">
        <w:rPr>
          <w:sz w:val="20"/>
        </w:rPr>
        <w:t>s</w:t>
      </w:r>
      <w:r w:rsidR="003D6E51" w:rsidRPr="003D6E51">
        <w:rPr>
          <w:sz w:val="20"/>
        </w:rPr>
        <w:t xml:space="preserve"> Cooperative Acou</w:t>
      </w:r>
      <w:r w:rsidR="003D6E51">
        <w:rPr>
          <w:sz w:val="20"/>
        </w:rPr>
        <w:t>stic Survey, 2008 only</w:t>
      </w:r>
      <w:r w:rsidR="001C6A0D">
        <w:rPr>
          <w:sz w:val="20"/>
        </w:rPr>
        <w:t>;</w:t>
      </w:r>
      <w:r w:rsidR="003D6E51">
        <w:rPr>
          <w:sz w:val="20"/>
        </w:rPr>
        <w:t xml:space="preserve"> 2006 </w:t>
      </w:r>
      <w:r w:rsidR="001C6A0D">
        <w:rPr>
          <w:sz w:val="20"/>
        </w:rPr>
        <w:t>and</w:t>
      </w:r>
      <w:r w:rsidR="003D6E51" w:rsidRPr="003D6E51">
        <w:rPr>
          <w:sz w:val="20"/>
        </w:rPr>
        <w:t xml:space="preserve"> 2007</w:t>
      </w:r>
      <w:r w:rsidR="00B95BDA">
        <w:rPr>
          <w:sz w:val="20"/>
        </w:rPr>
        <w:t xml:space="preserve"> AICASS catch </w:t>
      </w:r>
      <w:r w:rsidR="003D6E51" w:rsidRPr="003D6E51">
        <w:rPr>
          <w:sz w:val="20"/>
        </w:rPr>
        <w:t>include</w:t>
      </w:r>
      <w:r w:rsidR="001C6A0D">
        <w:rPr>
          <w:sz w:val="20"/>
        </w:rPr>
        <w:t>d</w:t>
      </w:r>
      <w:r w:rsidR="003D6E51" w:rsidRPr="003D6E51">
        <w:rPr>
          <w:sz w:val="20"/>
        </w:rPr>
        <w:t xml:space="preserve"> in CAS</w:t>
      </w:r>
      <w:r w:rsidR="00FA4946">
        <w:rPr>
          <w:sz w:val="20"/>
        </w:rPr>
        <w:t xml:space="preserve"> </w:t>
      </w:r>
    </w:p>
    <w:p w14:paraId="2EBD871C" w14:textId="77777777" w:rsidR="00F07E70" w:rsidRDefault="003D6E51">
      <w:pPr>
        <w:spacing w:after="0"/>
        <w:rPr>
          <w:sz w:val="20"/>
        </w:rPr>
      </w:pPr>
      <w:r w:rsidRPr="003D6E51">
        <w:rPr>
          <w:sz w:val="20"/>
        </w:rPr>
        <w:t xml:space="preserve"> </w:t>
      </w:r>
    </w:p>
    <w:sectPr w:rsidR="00F07E70" w:rsidSect="00F04F7F">
      <w:pgSz w:w="12240" w:h="15840" w:code="1"/>
      <w:pgMar w:top="1440" w:right="1440" w:bottom="1440" w:left="1440" w:header="720" w:footer="720" w:gutter="0"/>
      <w:pgBorders>
        <w:bottom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AC7FF6" w14:textId="77777777" w:rsidR="002449BD" w:rsidRDefault="002449BD">
      <w:r>
        <w:separator/>
      </w:r>
    </w:p>
  </w:endnote>
  <w:endnote w:type="continuationSeparator" w:id="0">
    <w:p w14:paraId="199B564B" w14:textId="77777777" w:rsidR="002449BD" w:rsidRDefault="002449BD">
      <w:r>
        <w:continuationSeparator/>
      </w:r>
    </w:p>
  </w:endnote>
  <w:endnote w:type="continuationNotice" w:id="1">
    <w:p w14:paraId="77FA1252" w14:textId="77777777" w:rsidR="002449BD" w:rsidRDefault="002449B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WP TypographicSymbols">
    <w:altName w:val="Courier New"/>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MS Mincho">
    <w:altName w:val="Yu Gothic UI"/>
    <w:panose1 w:val="02020609040205080304"/>
    <w:charset w:val="80"/>
    <w:family w:val="modern"/>
    <w:pitch w:val="fixed"/>
    <w:sig w:usb0="E00002FF" w:usb1="6AC7FDFB" w:usb2="08000012" w:usb3="00000000" w:csb0="0002009F" w:csb1="00000000"/>
  </w:font>
  <w:font w:name="Helvetica">
    <w:panose1 w:val="020B0604020202020204"/>
    <w:charset w:val="00"/>
    <w:family w:val="auto"/>
    <w:notTrueType/>
    <w:pitch w:val="variable"/>
    <w:sig w:usb0="E00002FF" w:usb1="5000785B" w:usb2="00000000" w:usb3="00000000" w:csb0="0000019F" w:csb1="00000000"/>
  </w:font>
  <w:font w:name="Calibri">
    <w:panose1 w:val="020F0502020204030204"/>
    <w:charset w:val="00"/>
    <w:family w:val="swiss"/>
    <w:pitch w:val="variable"/>
    <w:sig w:usb0="E0002AFF" w:usb1="4000ACFF" w:usb2="00000001" w:usb3="00000000" w:csb0="000001FF" w:csb1="00000000"/>
  </w:font>
  <w:font w:name="TimesNew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15484" w14:textId="77777777" w:rsidR="00711944" w:rsidRDefault="007119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B1071F" w14:textId="77777777" w:rsidR="002449BD" w:rsidRDefault="002449BD">
      <w:r>
        <w:separator/>
      </w:r>
    </w:p>
  </w:footnote>
  <w:footnote w:type="continuationSeparator" w:id="0">
    <w:p w14:paraId="639BA7BF" w14:textId="77777777" w:rsidR="002449BD" w:rsidRDefault="002449BD">
      <w:r>
        <w:continuationSeparator/>
      </w:r>
    </w:p>
  </w:footnote>
  <w:footnote w:type="continuationNotice" w:id="1">
    <w:p w14:paraId="5B5842D3" w14:textId="77777777" w:rsidR="002449BD" w:rsidRDefault="002449BD">
      <w:pPr>
        <w:spacing w:after="0"/>
      </w:pPr>
    </w:p>
  </w:footnote>
  <w:footnote w:id="2">
    <w:p w14:paraId="2C2BB740" w14:textId="77777777" w:rsidR="00711944" w:rsidRDefault="00711944" w:rsidP="00BC1E15">
      <w:pPr>
        <w:pStyle w:val="FootnoteText"/>
      </w:pPr>
      <w:r>
        <w:rPr>
          <w:rStyle w:val="FootnoteReference"/>
        </w:rPr>
        <w:footnoteRef/>
      </w:r>
      <w:r>
        <w:t xml:space="preserve"> The likelihood is </w:t>
      </w:r>
      <w:r>
        <w:rPr>
          <w:i/>
        </w:rPr>
        <w:t xml:space="preserve">quasi </w:t>
      </w:r>
      <w:r>
        <w:t>because model penalties (e.g., non-parametric smoothers) are included.</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709ECD" w14:textId="77777777" w:rsidR="00711944" w:rsidRDefault="007119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12AEA7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378758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772D58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B92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89EB8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494CA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002A8F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E90CAC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18CB16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C58483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5485E36"/>
    <w:lvl w:ilvl="0">
      <w:numFmt w:val="decimal"/>
      <w:lvlText w:val="*"/>
      <w:lvlJc w:val="left"/>
    </w:lvl>
  </w:abstractNum>
  <w:abstractNum w:abstractNumId="11" w15:restartNumberingAfterBreak="0">
    <w:nsid w:val="054E258D"/>
    <w:multiLevelType w:val="hybridMultilevel"/>
    <w:tmpl w:val="0EC0474C"/>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07922EE0"/>
    <w:multiLevelType w:val="hybridMultilevel"/>
    <w:tmpl w:val="F2D8109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BC70F71"/>
    <w:multiLevelType w:val="hybridMultilevel"/>
    <w:tmpl w:val="4D54108C"/>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11994F6E"/>
    <w:multiLevelType w:val="hybridMultilevel"/>
    <w:tmpl w:val="E8F8FCDE"/>
    <w:lvl w:ilvl="0" w:tplc="9D2E9832">
      <w:start w:val="1"/>
      <w:numFmt w:val="bullet"/>
      <w:lvlText w:val=""/>
      <w:lvlJc w:val="left"/>
      <w:pPr>
        <w:tabs>
          <w:tab w:val="num" w:pos="720"/>
        </w:tabs>
        <w:ind w:left="720" w:hanging="360"/>
      </w:pPr>
      <w:rPr>
        <w:rFonts w:ascii="Wingdings" w:hAnsi="Wingdings" w:hint="default"/>
      </w:rPr>
    </w:lvl>
    <w:lvl w:ilvl="1" w:tplc="5BE6057C">
      <w:start w:val="167"/>
      <w:numFmt w:val="bullet"/>
      <w:lvlText w:val=""/>
      <w:lvlJc w:val="left"/>
      <w:pPr>
        <w:tabs>
          <w:tab w:val="num" w:pos="1440"/>
        </w:tabs>
        <w:ind w:left="1440" w:hanging="360"/>
      </w:pPr>
      <w:rPr>
        <w:rFonts w:ascii="Wingdings" w:hAnsi="Wingdings" w:hint="default"/>
      </w:rPr>
    </w:lvl>
    <w:lvl w:ilvl="2" w:tplc="DD8A867C" w:tentative="1">
      <w:start w:val="1"/>
      <w:numFmt w:val="bullet"/>
      <w:lvlText w:val=""/>
      <w:lvlJc w:val="left"/>
      <w:pPr>
        <w:tabs>
          <w:tab w:val="num" w:pos="2160"/>
        </w:tabs>
        <w:ind w:left="2160" w:hanging="360"/>
      </w:pPr>
      <w:rPr>
        <w:rFonts w:ascii="Wingdings" w:hAnsi="Wingdings" w:hint="default"/>
      </w:rPr>
    </w:lvl>
    <w:lvl w:ilvl="3" w:tplc="E47E39EE" w:tentative="1">
      <w:start w:val="1"/>
      <w:numFmt w:val="bullet"/>
      <w:lvlText w:val=""/>
      <w:lvlJc w:val="left"/>
      <w:pPr>
        <w:tabs>
          <w:tab w:val="num" w:pos="2880"/>
        </w:tabs>
        <w:ind w:left="2880" w:hanging="360"/>
      </w:pPr>
      <w:rPr>
        <w:rFonts w:ascii="Wingdings" w:hAnsi="Wingdings" w:hint="default"/>
      </w:rPr>
    </w:lvl>
    <w:lvl w:ilvl="4" w:tplc="B6A673A4" w:tentative="1">
      <w:start w:val="1"/>
      <w:numFmt w:val="bullet"/>
      <w:lvlText w:val=""/>
      <w:lvlJc w:val="left"/>
      <w:pPr>
        <w:tabs>
          <w:tab w:val="num" w:pos="3600"/>
        </w:tabs>
        <w:ind w:left="3600" w:hanging="360"/>
      </w:pPr>
      <w:rPr>
        <w:rFonts w:ascii="Wingdings" w:hAnsi="Wingdings" w:hint="default"/>
      </w:rPr>
    </w:lvl>
    <w:lvl w:ilvl="5" w:tplc="E51296F0" w:tentative="1">
      <w:start w:val="1"/>
      <w:numFmt w:val="bullet"/>
      <w:lvlText w:val=""/>
      <w:lvlJc w:val="left"/>
      <w:pPr>
        <w:tabs>
          <w:tab w:val="num" w:pos="4320"/>
        </w:tabs>
        <w:ind w:left="4320" w:hanging="360"/>
      </w:pPr>
      <w:rPr>
        <w:rFonts w:ascii="Wingdings" w:hAnsi="Wingdings" w:hint="default"/>
      </w:rPr>
    </w:lvl>
    <w:lvl w:ilvl="6" w:tplc="EBF000F2" w:tentative="1">
      <w:start w:val="1"/>
      <w:numFmt w:val="bullet"/>
      <w:lvlText w:val=""/>
      <w:lvlJc w:val="left"/>
      <w:pPr>
        <w:tabs>
          <w:tab w:val="num" w:pos="5040"/>
        </w:tabs>
        <w:ind w:left="5040" w:hanging="360"/>
      </w:pPr>
      <w:rPr>
        <w:rFonts w:ascii="Wingdings" w:hAnsi="Wingdings" w:hint="default"/>
      </w:rPr>
    </w:lvl>
    <w:lvl w:ilvl="7" w:tplc="96F6E01C" w:tentative="1">
      <w:start w:val="1"/>
      <w:numFmt w:val="bullet"/>
      <w:lvlText w:val=""/>
      <w:lvlJc w:val="left"/>
      <w:pPr>
        <w:tabs>
          <w:tab w:val="num" w:pos="5760"/>
        </w:tabs>
        <w:ind w:left="5760" w:hanging="360"/>
      </w:pPr>
      <w:rPr>
        <w:rFonts w:ascii="Wingdings" w:hAnsi="Wingdings" w:hint="default"/>
      </w:rPr>
    </w:lvl>
    <w:lvl w:ilvl="8" w:tplc="3DBCA038"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272450D"/>
    <w:multiLevelType w:val="hybridMultilevel"/>
    <w:tmpl w:val="23FA9136"/>
    <w:lvl w:ilvl="0" w:tplc="04090011">
      <w:start w:val="1"/>
      <w:numFmt w:val="decimal"/>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6" w15:restartNumberingAfterBreak="0">
    <w:nsid w:val="16765065"/>
    <w:multiLevelType w:val="multilevel"/>
    <w:tmpl w:val="0792AACA"/>
    <w:lvl w:ilvl="0">
      <w:start w:val="1"/>
      <w:numFmt w:val="decimal"/>
      <w:lvlText w:val="1.%1."/>
      <w:lvlJc w:val="left"/>
      <w:pPr>
        <w:tabs>
          <w:tab w:val="num" w:pos="720"/>
        </w:tabs>
        <w:ind w:left="360" w:hanging="360"/>
      </w:pPr>
    </w:lvl>
    <w:lvl w:ilvl="1">
      <w:start w:val="1"/>
      <w:numFmt w:val="decimal"/>
      <w:lvlText w:val="1.%1.%2."/>
      <w:lvlJc w:val="left"/>
      <w:pPr>
        <w:tabs>
          <w:tab w:val="num" w:pos="1440"/>
        </w:tabs>
        <w:ind w:left="792" w:hanging="432"/>
      </w:pPr>
    </w:lvl>
    <w:lvl w:ilvl="2">
      <w:start w:val="1"/>
      <w:numFmt w:val="decimal"/>
      <w:lvlText w:val="1.%1.%2.%3."/>
      <w:lvlJc w:val="left"/>
      <w:pPr>
        <w:tabs>
          <w:tab w:val="num" w:pos="1800"/>
        </w:tabs>
        <w:ind w:left="1224" w:hanging="504"/>
      </w:pPr>
    </w:lvl>
    <w:lvl w:ilvl="3">
      <w:start w:val="1"/>
      <w:numFmt w:val="decimal"/>
      <w:lvlText w:val="1.%1.%2.%3.%4."/>
      <w:lvlJc w:val="left"/>
      <w:pPr>
        <w:tabs>
          <w:tab w:val="num" w:pos="2520"/>
        </w:tabs>
        <w:ind w:left="1728" w:hanging="648"/>
      </w:pPr>
    </w:lvl>
    <w:lvl w:ilvl="4">
      <w:start w:val="1"/>
      <w:numFmt w:val="none"/>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15:restartNumberingAfterBreak="0">
    <w:nsid w:val="19CE3C7E"/>
    <w:multiLevelType w:val="hybridMultilevel"/>
    <w:tmpl w:val="08DA0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493F86"/>
    <w:multiLevelType w:val="hybridMultilevel"/>
    <w:tmpl w:val="F69A07A4"/>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9" w15:restartNumberingAfterBreak="0">
    <w:nsid w:val="24E5203D"/>
    <w:multiLevelType w:val="multilevel"/>
    <w:tmpl w:val="0792AACA"/>
    <w:lvl w:ilvl="0">
      <w:start w:val="1"/>
      <w:numFmt w:val="decimal"/>
      <w:lvlText w:val="1.%1."/>
      <w:lvlJc w:val="left"/>
      <w:pPr>
        <w:tabs>
          <w:tab w:val="num" w:pos="720"/>
        </w:tabs>
        <w:ind w:left="360" w:hanging="360"/>
      </w:pPr>
    </w:lvl>
    <w:lvl w:ilvl="1">
      <w:start w:val="1"/>
      <w:numFmt w:val="decimal"/>
      <w:lvlText w:val="1.%1.%2."/>
      <w:lvlJc w:val="left"/>
      <w:pPr>
        <w:tabs>
          <w:tab w:val="num" w:pos="1440"/>
        </w:tabs>
        <w:ind w:left="792" w:hanging="432"/>
      </w:pPr>
    </w:lvl>
    <w:lvl w:ilvl="2">
      <w:start w:val="1"/>
      <w:numFmt w:val="decimal"/>
      <w:lvlText w:val="1.%1.%2.%3."/>
      <w:lvlJc w:val="left"/>
      <w:pPr>
        <w:tabs>
          <w:tab w:val="num" w:pos="1800"/>
        </w:tabs>
        <w:ind w:left="1224" w:hanging="504"/>
      </w:pPr>
    </w:lvl>
    <w:lvl w:ilvl="3">
      <w:start w:val="1"/>
      <w:numFmt w:val="decimal"/>
      <w:lvlText w:val="1.%1.%2.%3.%4."/>
      <w:lvlJc w:val="left"/>
      <w:pPr>
        <w:tabs>
          <w:tab w:val="num" w:pos="2520"/>
        </w:tabs>
        <w:ind w:left="1728" w:hanging="648"/>
      </w:pPr>
    </w:lvl>
    <w:lvl w:ilvl="4">
      <w:start w:val="1"/>
      <w:numFmt w:val="none"/>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 w15:restartNumberingAfterBreak="0">
    <w:nsid w:val="277743DB"/>
    <w:multiLevelType w:val="hybridMultilevel"/>
    <w:tmpl w:val="F594F03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13D330C"/>
    <w:multiLevelType w:val="hybridMultilevel"/>
    <w:tmpl w:val="2ACAD1B0"/>
    <w:lvl w:ilvl="0" w:tplc="04090011">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2" w15:restartNumberingAfterBreak="0">
    <w:nsid w:val="48E11511"/>
    <w:multiLevelType w:val="hybridMultilevel"/>
    <w:tmpl w:val="1DEC47B2"/>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4A78348C"/>
    <w:multiLevelType w:val="multilevel"/>
    <w:tmpl w:val="2C201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F1B7FDA"/>
    <w:multiLevelType w:val="hybridMultilevel"/>
    <w:tmpl w:val="397226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0340FEB"/>
    <w:multiLevelType w:val="multilevel"/>
    <w:tmpl w:val="26329418"/>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pStyle w:val="Heading3"/>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pStyle w:val="Heading5"/>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26" w15:restartNumberingAfterBreak="0">
    <w:nsid w:val="6D8C71EE"/>
    <w:multiLevelType w:val="hybridMultilevel"/>
    <w:tmpl w:val="074676E4"/>
    <w:lvl w:ilvl="0" w:tplc="CA3614FA">
      <w:start w:val="4"/>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7" w15:restartNumberingAfterBreak="0">
    <w:nsid w:val="70665383"/>
    <w:multiLevelType w:val="hybridMultilevel"/>
    <w:tmpl w:val="3DE4B7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22C5890"/>
    <w:multiLevelType w:val="multilevel"/>
    <w:tmpl w:val="0792AACA"/>
    <w:lvl w:ilvl="0">
      <w:start w:val="1"/>
      <w:numFmt w:val="decimal"/>
      <w:lvlText w:val="1.%1."/>
      <w:lvlJc w:val="left"/>
      <w:pPr>
        <w:tabs>
          <w:tab w:val="num" w:pos="720"/>
        </w:tabs>
        <w:ind w:left="360" w:hanging="360"/>
      </w:pPr>
    </w:lvl>
    <w:lvl w:ilvl="1">
      <w:start w:val="1"/>
      <w:numFmt w:val="decimal"/>
      <w:lvlText w:val="1.%1.%2."/>
      <w:lvlJc w:val="left"/>
      <w:pPr>
        <w:tabs>
          <w:tab w:val="num" w:pos="1440"/>
        </w:tabs>
        <w:ind w:left="792" w:hanging="432"/>
      </w:pPr>
    </w:lvl>
    <w:lvl w:ilvl="2">
      <w:start w:val="1"/>
      <w:numFmt w:val="decimal"/>
      <w:lvlText w:val="1.%1.%2.%3."/>
      <w:lvlJc w:val="left"/>
      <w:pPr>
        <w:tabs>
          <w:tab w:val="num" w:pos="1800"/>
        </w:tabs>
        <w:ind w:left="1224" w:hanging="504"/>
      </w:pPr>
    </w:lvl>
    <w:lvl w:ilvl="3">
      <w:start w:val="1"/>
      <w:numFmt w:val="decimal"/>
      <w:lvlText w:val="1.%1.%2.%3.%4."/>
      <w:lvlJc w:val="left"/>
      <w:pPr>
        <w:tabs>
          <w:tab w:val="num" w:pos="2520"/>
        </w:tabs>
        <w:ind w:left="1728" w:hanging="648"/>
      </w:pPr>
    </w:lvl>
    <w:lvl w:ilvl="4">
      <w:start w:val="1"/>
      <w:numFmt w:val="none"/>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9" w15:restartNumberingAfterBreak="0">
    <w:nsid w:val="77FD0705"/>
    <w:multiLevelType w:val="hybridMultilevel"/>
    <w:tmpl w:val="6F92D3C6"/>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7B927512"/>
    <w:multiLevelType w:val="hybridMultilevel"/>
    <w:tmpl w:val="1D98B558"/>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DE3367A"/>
    <w:multiLevelType w:val="singleLevel"/>
    <w:tmpl w:val="69403EC8"/>
    <w:lvl w:ilvl="0">
      <w:start w:val="3"/>
      <w:numFmt w:val="decimal"/>
      <w:lvlText w:val="%1)"/>
      <w:lvlJc w:val="left"/>
      <w:pPr>
        <w:tabs>
          <w:tab w:val="num" w:pos="435"/>
        </w:tabs>
        <w:ind w:left="435" w:hanging="435"/>
      </w:pPr>
      <w:rPr>
        <w:rFonts w:hint="default"/>
      </w:rPr>
    </w:lvl>
  </w:abstractNum>
  <w:abstractNum w:abstractNumId="33" w15:restartNumberingAfterBreak="0">
    <w:nsid w:val="7EE442A5"/>
    <w:multiLevelType w:val="hybridMultilevel"/>
    <w:tmpl w:val="39560F84"/>
    <w:lvl w:ilvl="0" w:tplc="FFFFFFFF">
      <w:start w:val="1"/>
      <w:numFmt w:val="decimal"/>
      <w:lvlText w:val="%1)"/>
      <w:lvlJc w:val="left"/>
      <w:pPr>
        <w:tabs>
          <w:tab w:val="num" w:pos="1080"/>
        </w:tabs>
        <w:ind w:left="1080" w:hanging="360"/>
      </w:pPr>
      <w:rPr>
        <w:rFonts w:hint="default"/>
      </w:rPr>
    </w:lvl>
    <w:lvl w:ilvl="1" w:tplc="FFFFFFFF" w:tentative="1">
      <w:start w:val="1"/>
      <w:numFmt w:val="lowerLetter"/>
      <w:lvlText w:val="%2."/>
      <w:lvlJc w:val="left"/>
      <w:pPr>
        <w:tabs>
          <w:tab w:val="num" w:pos="1800"/>
        </w:tabs>
        <w:ind w:left="1800" w:hanging="360"/>
      </w:pPr>
    </w:lvl>
    <w:lvl w:ilvl="2" w:tplc="FFFFFFFF" w:tentative="1">
      <w:start w:val="1"/>
      <w:numFmt w:val="lowerRoman"/>
      <w:lvlText w:val="%3."/>
      <w:lvlJc w:val="right"/>
      <w:pPr>
        <w:tabs>
          <w:tab w:val="num" w:pos="2520"/>
        </w:tabs>
        <w:ind w:left="2520" w:hanging="180"/>
      </w:p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num w:numId="1">
    <w:abstractNumId w:val="10"/>
    <w:lvlOverride w:ilvl="0">
      <w:lvl w:ilvl="0">
        <w:start w:val="1"/>
        <w:numFmt w:val="bullet"/>
        <w:lvlText w:val="!"/>
        <w:legacy w:legacy="1" w:legacySpace="0" w:legacyIndent="1"/>
        <w:lvlJc w:val="left"/>
        <w:pPr>
          <w:ind w:left="1" w:hanging="1"/>
        </w:pPr>
        <w:rPr>
          <w:rFonts w:ascii="WP TypographicSymbols" w:hAnsi="WP TypographicSymbols" w:hint="default"/>
        </w:rPr>
      </w:lvl>
    </w:lvlOverride>
  </w:num>
  <w:num w:numId="2">
    <w:abstractNumId w:val="28"/>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24"/>
  </w:num>
  <w:num w:numId="14">
    <w:abstractNumId w:val="30"/>
  </w:num>
  <w:num w:numId="15">
    <w:abstractNumId w:val="19"/>
  </w:num>
  <w:num w:numId="16">
    <w:abstractNumId w:val="22"/>
  </w:num>
  <w:num w:numId="17">
    <w:abstractNumId w:val="27"/>
  </w:num>
  <w:num w:numId="18">
    <w:abstractNumId w:val="32"/>
  </w:num>
  <w:num w:numId="19">
    <w:abstractNumId w:val="11"/>
  </w:num>
  <w:num w:numId="20">
    <w:abstractNumId w:val="21"/>
  </w:num>
  <w:num w:numId="21">
    <w:abstractNumId w:val="33"/>
  </w:num>
  <w:num w:numId="22">
    <w:abstractNumId w:val="16"/>
  </w:num>
  <w:num w:numId="23">
    <w:abstractNumId w:val="14"/>
  </w:num>
  <w:num w:numId="2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num>
  <w:num w:numId="26">
    <w:abstractNumId w:val="12"/>
  </w:num>
  <w:num w:numId="27">
    <w:abstractNumId w:val="26"/>
  </w:num>
  <w:num w:numId="28">
    <w:abstractNumId w:val="29"/>
  </w:num>
  <w:num w:numId="29">
    <w:abstractNumId w:val="20"/>
  </w:num>
  <w:num w:numId="30">
    <w:abstractNumId w:val="23"/>
  </w:num>
  <w:num w:numId="31">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7"/>
  </w:num>
  <w:num w:numId="33">
    <w:abstractNumId w:val="22"/>
  </w:num>
  <w:num w:numId="34">
    <w:abstractNumId w:val="25"/>
  </w:num>
  <w:num w:numId="35">
    <w:abstractNumId w:val="25"/>
  </w:num>
  <w:num w:numId="36">
    <w:abstractNumId w:val="18"/>
  </w:num>
  <w:num w:numId="37">
    <w:abstractNumId w:val="3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eve Barbeaux">
    <w15:presenceInfo w15:providerId="None" w15:userId="Steve Barbeau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1E15"/>
    <w:rsid w:val="000001EE"/>
    <w:rsid w:val="00000A54"/>
    <w:rsid w:val="000015CD"/>
    <w:rsid w:val="000020DB"/>
    <w:rsid w:val="000023C2"/>
    <w:rsid w:val="000024A2"/>
    <w:rsid w:val="000025B4"/>
    <w:rsid w:val="00002F31"/>
    <w:rsid w:val="00006808"/>
    <w:rsid w:val="000075FF"/>
    <w:rsid w:val="00010904"/>
    <w:rsid w:val="00012100"/>
    <w:rsid w:val="00013654"/>
    <w:rsid w:val="00014A4E"/>
    <w:rsid w:val="00016628"/>
    <w:rsid w:val="00020844"/>
    <w:rsid w:val="00020883"/>
    <w:rsid w:val="000216A0"/>
    <w:rsid w:val="000238B1"/>
    <w:rsid w:val="00023AB0"/>
    <w:rsid w:val="00023BD2"/>
    <w:rsid w:val="00023E48"/>
    <w:rsid w:val="00025832"/>
    <w:rsid w:val="00025F4F"/>
    <w:rsid w:val="0002617B"/>
    <w:rsid w:val="0003055A"/>
    <w:rsid w:val="00030D17"/>
    <w:rsid w:val="00032D75"/>
    <w:rsid w:val="00033243"/>
    <w:rsid w:val="00033340"/>
    <w:rsid w:val="00033D6A"/>
    <w:rsid w:val="00034081"/>
    <w:rsid w:val="000342CA"/>
    <w:rsid w:val="00035611"/>
    <w:rsid w:val="00036F2B"/>
    <w:rsid w:val="00037316"/>
    <w:rsid w:val="0003738F"/>
    <w:rsid w:val="000375B5"/>
    <w:rsid w:val="00041D50"/>
    <w:rsid w:val="00043E31"/>
    <w:rsid w:val="000442EE"/>
    <w:rsid w:val="00045237"/>
    <w:rsid w:val="000460A7"/>
    <w:rsid w:val="0004630C"/>
    <w:rsid w:val="0004750F"/>
    <w:rsid w:val="00050580"/>
    <w:rsid w:val="00050859"/>
    <w:rsid w:val="000509D6"/>
    <w:rsid w:val="00051F1A"/>
    <w:rsid w:val="0005300F"/>
    <w:rsid w:val="00053581"/>
    <w:rsid w:val="0005388D"/>
    <w:rsid w:val="000572C3"/>
    <w:rsid w:val="00057674"/>
    <w:rsid w:val="000576EF"/>
    <w:rsid w:val="00057A12"/>
    <w:rsid w:val="00060C67"/>
    <w:rsid w:val="00060FCD"/>
    <w:rsid w:val="00062648"/>
    <w:rsid w:val="00062C38"/>
    <w:rsid w:val="00062F9A"/>
    <w:rsid w:val="000632E9"/>
    <w:rsid w:val="0006402B"/>
    <w:rsid w:val="0006433F"/>
    <w:rsid w:val="00064ACE"/>
    <w:rsid w:val="000666A0"/>
    <w:rsid w:val="0006744B"/>
    <w:rsid w:val="00067971"/>
    <w:rsid w:val="00070B63"/>
    <w:rsid w:val="00070C88"/>
    <w:rsid w:val="000717C2"/>
    <w:rsid w:val="00071E8E"/>
    <w:rsid w:val="00072545"/>
    <w:rsid w:val="00072F45"/>
    <w:rsid w:val="00073735"/>
    <w:rsid w:val="0007406C"/>
    <w:rsid w:val="00074971"/>
    <w:rsid w:val="00074C8D"/>
    <w:rsid w:val="00075731"/>
    <w:rsid w:val="00075B1D"/>
    <w:rsid w:val="00075B59"/>
    <w:rsid w:val="00080903"/>
    <w:rsid w:val="00080A67"/>
    <w:rsid w:val="0008225C"/>
    <w:rsid w:val="00082A42"/>
    <w:rsid w:val="00082A99"/>
    <w:rsid w:val="00082BE3"/>
    <w:rsid w:val="00082BE8"/>
    <w:rsid w:val="00083047"/>
    <w:rsid w:val="000830ED"/>
    <w:rsid w:val="00083305"/>
    <w:rsid w:val="00084ED4"/>
    <w:rsid w:val="000853E4"/>
    <w:rsid w:val="00085B1B"/>
    <w:rsid w:val="00085BF4"/>
    <w:rsid w:val="00086210"/>
    <w:rsid w:val="0008644C"/>
    <w:rsid w:val="000903C1"/>
    <w:rsid w:val="00090530"/>
    <w:rsid w:val="00092511"/>
    <w:rsid w:val="00094359"/>
    <w:rsid w:val="00094596"/>
    <w:rsid w:val="00097835"/>
    <w:rsid w:val="00097A0C"/>
    <w:rsid w:val="000A052D"/>
    <w:rsid w:val="000A09C8"/>
    <w:rsid w:val="000A342F"/>
    <w:rsid w:val="000A411E"/>
    <w:rsid w:val="000A5BD0"/>
    <w:rsid w:val="000A5D42"/>
    <w:rsid w:val="000A6671"/>
    <w:rsid w:val="000A7ABA"/>
    <w:rsid w:val="000B078C"/>
    <w:rsid w:val="000B0B97"/>
    <w:rsid w:val="000B1A49"/>
    <w:rsid w:val="000B26C9"/>
    <w:rsid w:val="000B2703"/>
    <w:rsid w:val="000B2ADC"/>
    <w:rsid w:val="000B2D2B"/>
    <w:rsid w:val="000B2F60"/>
    <w:rsid w:val="000B32A6"/>
    <w:rsid w:val="000B3794"/>
    <w:rsid w:val="000B477B"/>
    <w:rsid w:val="000B494A"/>
    <w:rsid w:val="000B5053"/>
    <w:rsid w:val="000B5FD8"/>
    <w:rsid w:val="000B60C5"/>
    <w:rsid w:val="000B7131"/>
    <w:rsid w:val="000C05BC"/>
    <w:rsid w:val="000C14D7"/>
    <w:rsid w:val="000C25B9"/>
    <w:rsid w:val="000C2931"/>
    <w:rsid w:val="000C4B30"/>
    <w:rsid w:val="000C6EE2"/>
    <w:rsid w:val="000D004E"/>
    <w:rsid w:val="000D17DB"/>
    <w:rsid w:val="000D17F8"/>
    <w:rsid w:val="000D194B"/>
    <w:rsid w:val="000D2C1A"/>
    <w:rsid w:val="000D657E"/>
    <w:rsid w:val="000D6B39"/>
    <w:rsid w:val="000D7A05"/>
    <w:rsid w:val="000D7B58"/>
    <w:rsid w:val="000E0F7F"/>
    <w:rsid w:val="000E220B"/>
    <w:rsid w:val="000E2466"/>
    <w:rsid w:val="000E3E17"/>
    <w:rsid w:val="000E4128"/>
    <w:rsid w:val="000E42BA"/>
    <w:rsid w:val="000E598B"/>
    <w:rsid w:val="000E5AE8"/>
    <w:rsid w:val="000E5BD5"/>
    <w:rsid w:val="000E675E"/>
    <w:rsid w:val="000E7677"/>
    <w:rsid w:val="000F01BC"/>
    <w:rsid w:val="000F023C"/>
    <w:rsid w:val="000F1538"/>
    <w:rsid w:val="000F28E4"/>
    <w:rsid w:val="000F29AF"/>
    <w:rsid w:val="000F4E0D"/>
    <w:rsid w:val="000F5060"/>
    <w:rsid w:val="000F6745"/>
    <w:rsid w:val="000F6974"/>
    <w:rsid w:val="000F6EB1"/>
    <w:rsid w:val="000F7A98"/>
    <w:rsid w:val="001005D0"/>
    <w:rsid w:val="0010086E"/>
    <w:rsid w:val="00103BEA"/>
    <w:rsid w:val="00104481"/>
    <w:rsid w:val="001050BB"/>
    <w:rsid w:val="0010561D"/>
    <w:rsid w:val="00105ADF"/>
    <w:rsid w:val="0010627E"/>
    <w:rsid w:val="00110A1E"/>
    <w:rsid w:val="00111DA6"/>
    <w:rsid w:val="00112362"/>
    <w:rsid w:val="00112456"/>
    <w:rsid w:val="00112E07"/>
    <w:rsid w:val="0011473C"/>
    <w:rsid w:val="00114F9A"/>
    <w:rsid w:val="001151B1"/>
    <w:rsid w:val="001170F1"/>
    <w:rsid w:val="00117502"/>
    <w:rsid w:val="00117715"/>
    <w:rsid w:val="00120350"/>
    <w:rsid w:val="00120835"/>
    <w:rsid w:val="00121384"/>
    <w:rsid w:val="00121B7A"/>
    <w:rsid w:val="00122B84"/>
    <w:rsid w:val="00124A5F"/>
    <w:rsid w:val="001259F5"/>
    <w:rsid w:val="00125EB2"/>
    <w:rsid w:val="00132067"/>
    <w:rsid w:val="0013248E"/>
    <w:rsid w:val="00133521"/>
    <w:rsid w:val="001337E0"/>
    <w:rsid w:val="001338DC"/>
    <w:rsid w:val="00134598"/>
    <w:rsid w:val="00134F88"/>
    <w:rsid w:val="00135746"/>
    <w:rsid w:val="0013586E"/>
    <w:rsid w:val="001365FF"/>
    <w:rsid w:val="0013682D"/>
    <w:rsid w:val="0013776A"/>
    <w:rsid w:val="00142239"/>
    <w:rsid w:val="00142A02"/>
    <w:rsid w:val="00142C16"/>
    <w:rsid w:val="00143043"/>
    <w:rsid w:val="00143FD6"/>
    <w:rsid w:val="00144591"/>
    <w:rsid w:val="00144B26"/>
    <w:rsid w:val="00144E5D"/>
    <w:rsid w:val="00145137"/>
    <w:rsid w:val="00145186"/>
    <w:rsid w:val="00147036"/>
    <w:rsid w:val="00147823"/>
    <w:rsid w:val="001479AA"/>
    <w:rsid w:val="00150C26"/>
    <w:rsid w:val="0015154D"/>
    <w:rsid w:val="001524BD"/>
    <w:rsid w:val="00153608"/>
    <w:rsid w:val="00154963"/>
    <w:rsid w:val="00155368"/>
    <w:rsid w:val="0015590A"/>
    <w:rsid w:val="00156190"/>
    <w:rsid w:val="00156216"/>
    <w:rsid w:val="00156EA3"/>
    <w:rsid w:val="00157028"/>
    <w:rsid w:val="001570AE"/>
    <w:rsid w:val="00157D47"/>
    <w:rsid w:val="00161C61"/>
    <w:rsid w:val="0016226B"/>
    <w:rsid w:val="0016228F"/>
    <w:rsid w:val="0016256C"/>
    <w:rsid w:val="00162B48"/>
    <w:rsid w:val="0016399F"/>
    <w:rsid w:val="00164254"/>
    <w:rsid w:val="00164336"/>
    <w:rsid w:val="0016442E"/>
    <w:rsid w:val="00165A96"/>
    <w:rsid w:val="00165F3F"/>
    <w:rsid w:val="00166241"/>
    <w:rsid w:val="0016699D"/>
    <w:rsid w:val="0016775C"/>
    <w:rsid w:val="001679CF"/>
    <w:rsid w:val="001679DA"/>
    <w:rsid w:val="00167F94"/>
    <w:rsid w:val="00171869"/>
    <w:rsid w:val="001725F0"/>
    <w:rsid w:val="00172DBF"/>
    <w:rsid w:val="00173C4E"/>
    <w:rsid w:val="001744DF"/>
    <w:rsid w:val="001746F4"/>
    <w:rsid w:val="001749C0"/>
    <w:rsid w:val="001754F3"/>
    <w:rsid w:val="00175BCF"/>
    <w:rsid w:val="001763C2"/>
    <w:rsid w:val="001771DE"/>
    <w:rsid w:val="001772BA"/>
    <w:rsid w:val="00177D69"/>
    <w:rsid w:val="00180D8A"/>
    <w:rsid w:val="00180DB8"/>
    <w:rsid w:val="0018133A"/>
    <w:rsid w:val="00181E1C"/>
    <w:rsid w:val="00182498"/>
    <w:rsid w:val="00182697"/>
    <w:rsid w:val="00183F36"/>
    <w:rsid w:val="00184CE3"/>
    <w:rsid w:val="00184D89"/>
    <w:rsid w:val="00185BAE"/>
    <w:rsid w:val="001868A0"/>
    <w:rsid w:val="00187627"/>
    <w:rsid w:val="00187A07"/>
    <w:rsid w:val="001915BC"/>
    <w:rsid w:val="00191964"/>
    <w:rsid w:val="00191AE4"/>
    <w:rsid w:val="00192125"/>
    <w:rsid w:val="001921A2"/>
    <w:rsid w:val="0019227A"/>
    <w:rsid w:val="00192C5E"/>
    <w:rsid w:val="00193C41"/>
    <w:rsid w:val="001950FA"/>
    <w:rsid w:val="001966CC"/>
    <w:rsid w:val="00197841"/>
    <w:rsid w:val="001A03E4"/>
    <w:rsid w:val="001A1E1F"/>
    <w:rsid w:val="001A273C"/>
    <w:rsid w:val="001A2D3D"/>
    <w:rsid w:val="001A5EB6"/>
    <w:rsid w:val="001A6537"/>
    <w:rsid w:val="001B0496"/>
    <w:rsid w:val="001B0AE4"/>
    <w:rsid w:val="001B1938"/>
    <w:rsid w:val="001B3F86"/>
    <w:rsid w:val="001B41F8"/>
    <w:rsid w:val="001B470E"/>
    <w:rsid w:val="001B6957"/>
    <w:rsid w:val="001B7DEB"/>
    <w:rsid w:val="001B7F4F"/>
    <w:rsid w:val="001C2813"/>
    <w:rsid w:val="001C2A97"/>
    <w:rsid w:val="001C33D8"/>
    <w:rsid w:val="001C3C4D"/>
    <w:rsid w:val="001C4538"/>
    <w:rsid w:val="001C6A0D"/>
    <w:rsid w:val="001C7322"/>
    <w:rsid w:val="001D11DF"/>
    <w:rsid w:val="001D215D"/>
    <w:rsid w:val="001D27C5"/>
    <w:rsid w:val="001D2C5E"/>
    <w:rsid w:val="001D6FBF"/>
    <w:rsid w:val="001D748D"/>
    <w:rsid w:val="001E0015"/>
    <w:rsid w:val="001E0ACC"/>
    <w:rsid w:val="001E0FDC"/>
    <w:rsid w:val="001E1565"/>
    <w:rsid w:val="001E159B"/>
    <w:rsid w:val="001E4D79"/>
    <w:rsid w:val="001E774F"/>
    <w:rsid w:val="001E7C39"/>
    <w:rsid w:val="001F15BB"/>
    <w:rsid w:val="001F1A47"/>
    <w:rsid w:val="001F1D9D"/>
    <w:rsid w:val="001F1EBA"/>
    <w:rsid w:val="001F22E6"/>
    <w:rsid w:val="001F42F0"/>
    <w:rsid w:val="001F605B"/>
    <w:rsid w:val="001F76AC"/>
    <w:rsid w:val="00200B7D"/>
    <w:rsid w:val="002022FB"/>
    <w:rsid w:val="00203A33"/>
    <w:rsid w:val="00204624"/>
    <w:rsid w:val="002052D9"/>
    <w:rsid w:val="00206339"/>
    <w:rsid w:val="00210C66"/>
    <w:rsid w:val="00210E32"/>
    <w:rsid w:val="00210E8E"/>
    <w:rsid w:val="00212413"/>
    <w:rsid w:val="00212B9F"/>
    <w:rsid w:val="00212BE9"/>
    <w:rsid w:val="00214A50"/>
    <w:rsid w:val="0021546B"/>
    <w:rsid w:val="00215DC2"/>
    <w:rsid w:val="0021626A"/>
    <w:rsid w:val="0021639E"/>
    <w:rsid w:val="00216CDE"/>
    <w:rsid w:val="00217552"/>
    <w:rsid w:val="0022054F"/>
    <w:rsid w:val="002224D8"/>
    <w:rsid w:val="002237CA"/>
    <w:rsid w:val="00224AEF"/>
    <w:rsid w:val="002277F1"/>
    <w:rsid w:val="00227BAB"/>
    <w:rsid w:val="00227C96"/>
    <w:rsid w:val="00230661"/>
    <w:rsid w:val="00230CFA"/>
    <w:rsid w:val="00230E12"/>
    <w:rsid w:val="00231FF2"/>
    <w:rsid w:val="002324E3"/>
    <w:rsid w:val="0023317E"/>
    <w:rsid w:val="0023524A"/>
    <w:rsid w:val="0023537A"/>
    <w:rsid w:val="00236693"/>
    <w:rsid w:val="00236A34"/>
    <w:rsid w:val="00236B78"/>
    <w:rsid w:val="00236FF2"/>
    <w:rsid w:val="002370BB"/>
    <w:rsid w:val="00237390"/>
    <w:rsid w:val="002378B0"/>
    <w:rsid w:val="00237911"/>
    <w:rsid w:val="0023792D"/>
    <w:rsid w:val="00237C84"/>
    <w:rsid w:val="00237F9E"/>
    <w:rsid w:val="00241962"/>
    <w:rsid w:val="00241D94"/>
    <w:rsid w:val="00242D83"/>
    <w:rsid w:val="0024499D"/>
    <w:rsid w:val="002449BD"/>
    <w:rsid w:val="002454D1"/>
    <w:rsid w:val="0024569C"/>
    <w:rsid w:val="00245AB9"/>
    <w:rsid w:val="0024670D"/>
    <w:rsid w:val="00246B2A"/>
    <w:rsid w:val="00247163"/>
    <w:rsid w:val="00247949"/>
    <w:rsid w:val="002479B7"/>
    <w:rsid w:val="002509B1"/>
    <w:rsid w:val="0025177B"/>
    <w:rsid w:val="00251C76"/>
    <w:rsid w:val="002526D9"/>
    <w:rsid w:val="00252B35"/>
    <w:rsid w:val="00252B64"/>
    <w:rsid w:val="00252F65"/>
    <w:rsid w:val="00253660"/>
    <w:rsid w:val="00253C43"/>
    <w:rsid w:val="00254438"/>
    <w:rsid w:val="0025585F"/>
    <w:rsid w:val="00255DAC"/>
    <w:rsid w:val="002577AA"/>
    <w:rsid w:val="00260645"/>
    <w:rsid w:val="002610D3"/>
    <w:rsid w:val="0026239F"/>
    <w:rsid w:val="00262C8E"/>
    <w:rsid w:val="00263179"/>
    <w:rsid w:val="00265A11"/>
    <w:rsid w:val="00266417"/>
    <w:rsid w:val="002671AA"/>
    <w:rsid w:val="00267582"/>
    <w:rsid w:val="00267A12"/>
    <w:rsid w:val="00267F9D"/>
    <w:rsid w:val="0027053F"/>
    <w:rsid w:val="00271932"/>
    <w:rsid w:val="002722B5"/>
    <w:rsid w:val="00275758"/>
    <w:rsid w:val="00275A5E"/>
    <w:rsid w:val="00275F62"/>
    <w:rsid w:val="00276182"/>
    <w:rsid w:val="002820AE"/>
    <w:rsid w:val="00282E68"/>
    <w:rsid w:val="0028432C"/>
    <w:rsid w:val="00284601"/>
    <w:rsid w:val="00285239"/>
    <w:rsid w:val="002854AF"/>
    <w:rsid w:val="0028595A"/>
    <w:rsid w:val="00286DF1"/>
    <w:rsid w:val="00287402"/>
    <w:rsid w:val="00287E29"/>
    <w:rsid w:val="00291B77"/>
    <w:rsid w:val="00292C50"/>
    <w:rsid w:val="0029359C"/>
    <w:rsid w:val="0029378C"/>
    <w:rsid w:val="00293D57"/>
    <w:rsid w:val="00295526"/>
    <w:rsid w:val="00295DAB"/>
    <w:rsid w:val="00295FA6"/>
    <w:rsid w:val="00296129"/>
    <w:rsid w:val="00296242"/>
    <w:rsid w:val="00296DE5"/>
    <w:rsid w:val="002A04DB"/>
    <w:rsid w:val="002A0ECB"/>
    <w:rsid w:val="002A1864"/>
    <w:rsid w:val="002A2AFD"/>
    <w:rsid w:val="002A2EE3"/>
    <w:rsid w:val="002A3334"/>
    <w:rsid w:val="002A36F7"/>
    <w:rsid w:val="002A45FA"/>
    <w:rsid w:val="002A504B"/>
    <w:rsid w:val="002A5223"/>
    <w:rsid w:val="002A52DE"/>
    <w:rsid w:val="002A5348"/>
    <w:rsid w:val="002A5A3C"/>
    <w:rsid w:val="002A6BE1"/>
    <w:rsid w:val="002A717F"/>
    <w:rsid w:val="002A7532"/>
    <w:rsid w:val="002B04BB"/>
    <w:rsid w:val="002B079F"/>
    <w:rsid w:val="002B0DB5"/>
    <w:rsid w:val="002B1124"/>
    <w:rsid w:val="002B4A5D"/>
    <w:rsid w:val="002B4B73"/>
    <w:rsid w:val="002B5239"/>
    <w:rsid w:val="002B64D4"/>
    <w:rsid w:val="002B7A14"/>
    <w:rsid w:val="002C063E"/>
    <w:rsid w:val="002C0A35"/>
    <w:rsid w:val="002C1E21"/>
    <w:rsid w:val="002C3700"/>
    <w:rsid w:val="002C3FD5"/>
    <w:rsid w:val="002C434B"/>
    <w:rsid w:val="002C489F"/>
    <w:rsid w:val="002C48B8"/>
    <w:rsid w:val="002C655A"/>
    <w:rsid w:val="002D0896"/>
    <w:rsid w:val="002D20FD"/>
    <w:rsid w:val="002D2222"/>
    <w:rsid w:val="002D2C3F"/>
    <w:rsid w:val="002D4065"/>
    <w:rsid w:val="002D4635"/>
    <w:rsid w:val="002D4FB5"/>
    <w:rsid w:val="002D7F67"/>
    <w:rsid w:val="002E0639"/>
    <w:rsid w:val="002E0A9E"/>
    <w:rsid w:val="002E1A25"/>
    <w:rsid w:val="002E21A8"/>
    <w:rsid w:val="002E24BA"/>
    <w:rsid w:val="002E5181"/>
    <w:rsid w:val="002E67DC"/>
    <w:rsid w:val="002E6B2C"/>
    <w:rsid w:val="002E71C8"/>
    <w:rsid w:val="002F12ED"/>
    <w:rsid w:val="002F133B"/>
    <w:rsid w:val="002F1BCA"/>
    <w:rsid w:val="002F1FF4"/>
    <w:rsid w:val="002F2DCA"/>
    <w:rsid w:val="002F2E48"/>
    <w:rsid w:val="002F30D4"/>
    <w:rsid w:val="002F3548"/>
    <w:rsid w:val="002F48EF"/>
    <w:rsid w:val="002F4E35"/>
    <w:rsid w:val="002F5FA0"/>
    <w:rsid w:val="002F66AD"/>
    <w:rsid w:val="002F6B15"/>
    <w:rsid w:val="003000C7"/>
    <w:rsid w:val="003038F5"/>
    <w:rsid w:val="00304CE8"/>
    <w:rsid w:val="00305382"/>
    <w:rsid w:val="003059A1"/>
    <w:rsid w:val="00305DA1"/>
    <w:rsid w:val="00306FAD"/>
    <w:rsid w:val="003118E6"/>
    <w:rsid w:val="003132CD"/>
    <w:rsid w:val="00315B6C"/>
    <w:rsid w:val="00315CCB"/>
    <w:rsid w:val="00315D09"/>
    <w:rsid w:val="003163B1"/>
    <w:rsid w:val="00316BB2"/>
    <w:rsid w:val="003175ED"/>
    <w:rsid w:val="00320B1D"/>
    <w:rsid w:val="0032309C"/>
    <w:rsid w:val="00323855"/>
    <w:rsid w:val="003239EA"/>
    <w:rsid w:val="003265B1"/>
    <w:rsid w:val="0032797F"/>
    <w:rsid w:val="003301A9"/>
    <w:rsid w:val="0033091D"/>
    <w:rsid w:val="00330C6D"/>
    <w:rsid w:val="00330F16"/>
    <w:rsid w:val="00333264"/>
    <w:rsid w:val="003339BE"/>
    <w:rsid w:val="00334F19"/>
    <w:rsid w:val="003355FD"/>
    <w:rsid w:val="00335BAA"/>
    <w:rsid w:val="00335E33"/>
    <w:rsid w:val="00340891"/>
    <w:rsid w:val="003432A2"/>
    <w:rsid w:val="003451F5"/>
    <w:rsid w:val="00345AF7"/>
    <w:rsid w:val="00346837"/>
    <w:rsid w:val="00346CB8"/>
    <w:rsid w:val="003473E8"/>
    <w:rsid w:val="0034753B"/>
    <w:rsid w:val="00347D6B"/>
    <w:rsid w:val="0035082D"/>
    <w:rsid w:val="00350F00"/>
    <w:rsid w:val="00350F25"/>
    <w:rsid w:val="003528EB"/>
    <w:rsid w:val="00353E88"/>
    <w:rsid w:val="00353F64"/>
    <w:rsid w:val="00355205"/>
    <w:rsid w:val="00355B2C"/>
    <w:rsid w:val="00355B72"/>
    <w:rsid w:val="00355D6E"/>
    <w:rsid w:val="00356120"/>
    <w:rsid w:val="00356214"/>
    <w:rsid w:val="0035751C"/>
    <w:rsid w:val="003576AC"/>
    <w:rsid w:val="00362A2B"/>
    <w:rsid w:val="00362DCD"/>
    <w:rsid w:val="0036318E"/>
    <w:rsid w:val="00363E7D"/>
    <w:rsid w:val="003640A3"/>
    <w:rsid w:val="0036479D"/>
    <w:rsid w:val="00366614"/>
    <w:rsid w:val="00370590"/>
    <w:rsid w:val="00371BC5"/>
    <w:rsid w:val="00371C42"/>
    <w:rsid w:val="0037369E"/>
    <w:rsid w:val="00373ABA"/>
    <w:rsid w:val="00373E05"/>
    <w:rsid w:val="003761D1"/>
    <w:rsid w:val="00377C8E"/>
    <w:rsid w:val="003801A8"/>
    <w:rsid w:val="00380AF6"/>
    <w:rsid w:val="00381FFC"/>
    <w:rsid w:val="003820A1"/>
    <w:rsid w:val="0038360A"/>
    <w:rsid w:val="00384CD9"/>
    <w:rsid w:val="003859F9"/>
    <w:rsid w:val="003905EC"/>
    <w:rsid w:val="003928C3"/>
    <w:rsid w:val="00395896"/>
    <w:rsid w:val="003970BD"/>
    <w:rsid w:val="00397344"/>
    <w:rsid w:val="003A0447"/>
    <w:rsid w:val="003A1B31"/>
    <w:rsid w:val="003A1BF5"/>
    <w:rsid w:val="003A2838"/>
    <w:rsid w:val="003A295E"/>
    <w:rsid w:val="003A2B1C"/>
    <w:rsid w:val="003A2BB0"/>
    <w:rsid w:val="003A341D"/>
    <w:rsid w:val="003A415A"/>
    <w:rsid w:val="003A5261"/>
    <w:rsid w:val="003A56CD"/>
    <w:rsid w:val="003A59E2"/>
    <w:rsid w:val="003A5B70"/>
    <w:rsid w:val="003A794F"/>
    <w:rsid w:val="003A7BCA"/>
    <w:rsid w:val="003B07ED"/>
    <w:rsid w:val="003B20D6"/>
    <w:rsid w:val="003B2DE1"/>
    <w:rsid w:val="003B2FBB"/>
    <w:rsid w:val="003B319F"/>
    <w:rsid w:val="003B357C"/>
    <w:rsid w:val="003B3E63"/>
    <w:rsid w:val="003B4079"/>
    <w:rsid w:val="003B679A"/>
    <w:rsid w:val="003B6CB2"/>
    <w:rsid w:val="003B7ABA"/>
    <w:rsid w:val="003C147A"/>
    <w:rsid w:val="003C2610"/>
    <w:rsid w:val="003C41B2"/>
    <w:rsid w:val="003C445C"/>
    <w:rsid w:val="003C5DAE"/>
    <w:rsid w:val="003D0B19"/>
    <w:rsid w:val="003D2B18"/>
    <w:rsid w:val="003D2D72"/>
    <w:rsid w:val="003D3652"/>
    <w:rsid w:val="003D3700"/>
    <w:rsid w:val="003D3D18"/>
    <w:rsid w:val="003D4763"/>
    <w:rsid w:val="003D5543"/>
    <w:rsid w:val="003D5E59"/>
    <w:rsid w:val="003D5E60"/>
    <w:rsid w:val="003D5F41"/>
    <w:rsid w:val="003D6006"/>
    <w:rsid w:val="003D63B2"/>
    <w:rsid w:val="003D6494"/>
    <w:rsid w:val="003D6854"/>
    <w:rsid w:val="003D6E51"/>
    <w:rsid w:val="003D70B2"/>
    <w:rsid w:val="003E0D0A"/>
    <w:rsid w:val="003E0D41"/>
    <w:rsid w:val="003E1674"/>
    <w:rsid w:val="003E22DD"/>
    <w:rsid w:val="003E2A9D"/>
    <w:rsid w:val="003E525D"/>
    <w:rsid w:val="003E6BD8"/>
    <w:rsid w:val="003E7D29"/>
    <w:rsid w:val="003F0145"/>
    <w:rsid w:val="003F01BF"/>
    <w:rsid w:val="003F24BD"/>
    <w:rsid w:val="003F34CB"/>
    <w:rsid w:val="003F3CB7"/>
    <w:rsid w:val="003F3DF7"/>
    <w:rsid w:val="003F4D8A"/>
    <w:rsid w:val="003F61E3"/>
    <w:rsid w:val="003F65CF"/>
    <w:rsid w:val="003F76AA"/>
    <w:rsid w:val="0040054A"/>
    <w:rsid w:val="00400ACD"/>
    <w:rsid w:val="0040140B"/>
    <w:rsid w:val="0040182B"/>
    <w:rsid w:val="00402794"/>
    <w:rsid w:val="00402C58"/>
    <w:rsid w:val="00405486"/>
    <w:rsid w:val="004103E4"/>
    <w:rsid w:val="00410468"/>
    <w:rsid w:val="00410B9D"/>
    <w:rsid w:val="00411C56"/>
    <w:rsid w:val="004133F1"/>
    <w:rsid w:val="00413E1B"/>
    <w:rsid w:val="00414BFA"/>
    <w:rsid w:val="00416A67"/>
    <w:rsid w:val="00416DAC"/>
    <w:rsid w:val="004170D2"/>
    <w:rsid w:val="00417D56"/>
    <w:rsid w:val="0042004E"/>
    <w:rsid w:val="00420C44"/>
    <w:rsid w:val="004223A3"/>
    <w:rsid w:val="00422A35"/>
    <w:rsid w:val="00423955"/>
    <w:rsid w:val="00425A32"/>
    <w:rsid w:val="00425E59"/>
    <w:rsid w:val="00430A0F"/>
    <w:rsid w:val="0043104A"/>
    <w:rsid w:val="00431340"/>
    <w:rsid w:val="004316A9"/>
    <w:rsid w:val="00434CED"/>
    <w:rsid w:val="00435E70"/>
    <w:rsid w:val="00437191"/>
    <w:rsid w:val="00440802"/>
    <w:rsid w:val="00440DF8"/>
    <w:rsid w:val="00443F4E"/>
    <w:rsid w:val="00445732"/>
    <w:rsid w:val="004469B6"/>
    <w:rsid w:val="0045088A"/>
    <w:rsid w:val="0045105F"/>
    <w:rsid w:val="004513D7"/>
    <w:rsid w:val="004519F8"/>
    <w:rsid w:val="0045296C"/>
    <w:rsid w:val="00453A9D"/>
    <w:rsid w:val="00453D8F"/>
    <w:rsid w:val="00455E19"/>
    <w:rsid w:val="004570F9"/>
    <w:rsid w:val="00460142"/>
    <w:rsid w:val="004604DF"/>
    <w:rsid w:val="00460B7C"/>
    <w:rsid w:val="00461801"/>
    <w:rsid w:val="004655EE"/>
    <w:rsid w:val="004659DB"/>
    <w:rsid w:val="00465A61"/>
    <w:rsid w:val="00465CAE"/>
    <w:rsid w:val="00466A48"/>
    <w:rsid w:val="00471426"/>
    <w:rsid w:val="00471832"/>
    <w:rsid w:val="00471EC3"/>
    <w:rsid w:val="00472014"/>
    <w:rsid w:val="004729AE"/>
    <w:rsid w:val="00472AEB"/>
    <w:rsid w:val="004736F4"/>
    <w:rsid w:val="00475D25"/>
    <w:rsid w:val="0047772D"/>
    <w:rsid w:val="00480B39"/>
    <w:rsid w:val="004812D2"/>
    <w:rsid w:val="0048186B"/>
    <w:rsid w:val="0048257C"/>
    <w:rsid w:val="004828AF"/>
    <w:rsid w:val="00482F4F"/>
    <w:rsid w:val="00484730"/>
    <w:rsid w:val="004847A0"/>
    <w:rsid w:val="004856D5"/>
    <w:rsid w:val="00485A3C"/>
    <w:rsid w:val="00486204"/>
    <w:rsid w:val="004863EB"/>
    <w:rsid w:val="00486823"/>
    <w:rsid w:val="00486EF9"/>
    <w:rsid w:val="00487131"/>
    <w:rsid w:val="00487356"/>
    <w:rsid w:val="004909D8"/>
    <w:rsid w:val="00490F0A"/>
    <w:rsid w:val="00491D0A"/>
    <w:rsid w:val="004926AD"/>
    <w:rsid w:val="00493432"/>
    <w:rsid w:val="004934BD"/>
    <w:rsid w:val="00493929"/>
    <w:rsid w:val="00494A10"/>
    <w:rsid w:val="00495122"/>
    <w:rsid w:val="00497BE6"/>
    <w:rsid w:val="004A0D40"/>
    <w:rsid w:val="004A14E5"/>
    <w:rsid w:val="004A2726"/>
    <w:rsid w:val="004A3EAB"/>
    <w:rsid w:val="004A4696"/>
    <w:rsid w:val="004A5B3D"/>
    <w:rsid w:val="004A5CF5"/>
    <w:rsid w:val="004A6F6E"/>
    <w:rsid w:val="004A76A0"/>
    <w:rsid w:val="004B1690"/>
    <w:rsid w:val="004B1727"/>
    <w:rsid w:val="004B17AF"/>
    <w:rsid w:val="004B44AC"/>
    <w:rsid w:val="004B47EE"/>
    <w:rsid w:val="004B4BB0"/>
    <w:rsid w:val="004B6A98"/>
    <w:rsid w:val="004B6BDE"/>
    <w:rsid w:val="004B76A8"/>
    <w:rsid w:val="004C0108"/>
    <w:rsid w:val="004C026D"/>
    <w:rsid w:val="004C02A8"/>
    <w:rsid w:val="004C0F7E"/>
    <w:rsid w:val="004C1EAF"/>
    <w:rsid w:val="004C2127"/>
    <w:rsid w:val="004C395D"/>
    <w:rsid w:val="004C3EFD"/>
    <w:rsid w:val="004C47E7"/>
    <w:rsid w:val="004C4D45"/>
    <w:rsid w:val="004C5DB2"/>
    <w:rsid w:val="004C73E7"/>
    <w:rsid w:val="004C7B24"/>
    <w:rsid w:val="004C7CF8"/>
    <w:rsid w:val="004D014A"/>
    <w:rsid w:val="004D025B"/>
    <w:rsid w:val="004D05F0"/>
    <w:rsid w:val="004D2DD3"/>
    <w:rsid w:val="004D2FFA"/>
    <w:rsid w:val="004D30EB"/>
    <w:rsid w:val="004D322F"/>
    <w:rsid w:val="004D3F4D"/>
    <w:rsid w:val="004D5216"/>
    <w:rsid w:val="004D5BF0"/>
    <w:rsid w:val="004D67E6"/>
    <w:rsid w:val="004D6C39"/>
    <w:rsid w:val="004D7710"/>
    <w:rsid w:val="004D7AFE"/>
    <w:rsid w:val="004E1A39"/>
    <w:rsid w:val="004E1E62"/>
    <w:rsid w:val="004E206F"/>
    <w:rsid w:val="004E251C"/>
    <w:rsid w:val="004E3012"/>
    <w:rsid w:val="004E410E"/>
    <w:rsid w:val="004E5064"/>
    <w:rsid w:val="004E51DA"/>
    <w:rsid w:val="004E6C25"/>
    <w:rsid w:val="004F02B5"/>
    <w:rsid w:val="004F1A77"/>
    <w:rsid w:val="004F2D3F"/>
    <w:rsid w:val="004F58AE"/>
    <w:rsid w:val="004F6932"/>
    <w:rsid w:val="004F6A5E"/>
    <w:rsid w:val="004F6B83"/>
    <w:rsid w:val="0050190D"/>
    <w:rsid w:val="00502B00"/>
    <w:rsid w:val="00504793"/>
    <w:rsid w:val="005047A7"/>
    <w:rsid w:val="00505039"/>
    <w:rsid w:val="0050702B"/>
    <w:rsid w:val="005122A4"/>
    <w:rsid w:val="00514E56"/>
    <w:rsid w:val="00515894"/>
    <w:rsid w:val="00515FBE"/>
    <w:rsid w:val="00516123"/>
    <w:rsid w:val="005163D5"/>
    <w:rsid w:val="005171DB"/>
    <w:rsid w:val="0051773F"/>
    <w:rsid w:val="00521D9B"/>
    <w:rsid w:val="005227D6"/>
    <w:rsid w:val="005233E7"/>
    <w:rsid w:val="005255D5"/>
    <w:rsid w:val="0052573E"/>
    <w:rsid w:val="005260A5"/>
    <w:rsid w:val="005266B3"/>
    <w:rsid w:val="00526794"/>
    <w:rsid w:val="00526E71"/>
    <w:rsid w:val="005270BA"/>
    <w:rsid w:val="0052741D"/>
    <w:rsid w:val="00531F03"/>
    <w:rsid w:val="00537A9A"/>
    <w:rsid w:val="00537AB0"/>
    <w:rsid w:val="00540C96"/>
    <w:rsid w:val="005430C8"/>
    <w:rsid w:val="00543F88"/>
    <w:rsid w:val="00544088"/>
    <w:rsid w:val="005441B3"/>
    <w:rsid w:val="00545147"/>
    <w:rsid w:val="00546390"/>
    <w:rsid w:val="00546706"/>
    <w:rsid w:val="00546F36"/>
    <w:rsid w:val="00550F31"/>
    <w:rsid w:val="00552CE0"/>
    <w:rsid w:val="0055313C"/>
    <w:rsid w:val="00553B2F"/>
    <w:rsid w:val="005541C2"/>
    <w:rsid w:val="00555EAA"/>
    <w:rsid w:val="00555F3D"/>
    <w:rsid w:val="00556AED"/>
    <w:rsid w:val="00556CF7"/>
    <w:rsid w:val="00557089"/>
    <w:rsid w:val="0056038B"/>
    <w:rsid w:val="00560FE2"/>
    <w:rsid w:val="00561572"/>
    <w:rsid w:val="00561DF6"/>
    <w:rsid w:val="00561FB1"/>
    <w:rsid w:val="005625A5"/>
    <w:rsid w:val="00564CE7"/>
    <w:rsid w:val="0056509B"/>
    <w:rsid w:val="005660DB"/>
    <w:rsid w:val="005663BC"/>
    <w:rsid w:val="00566D54"/>
    <w:rsid w:val="0056772C"/>
    <w:rsid w:val="00571453"/>
    <w:rsid w:val="005716A1"/>
    <w:rsid w:val="00572835"/>
    <w:rsid w:val="00573C25"/>
    <w:rsid w:val="00576A11"/>
    <w:rsid w:val="00576DBD"/>
    <w:rsid w:val="00577DEE"/>
    <w:rsid w:val="00580A7E"/>
    <w:rsid w:val="00581101"/>
    <w:rsid w:val="00581EB3"/>
    <w:rsid w:val="00581FDD"/>
    <w:rsid w:val="005829B1"/>
    <w:rsid w:val="00582D1D"/>
    <w:rsid w:val="00582E12"/>
    <w:rsid w:val="005834F8"/>
    <w:rsid w:val="00583F7B"/>
    <w:rsid w:val="005848AF"/>
    <w:rsid w:val="00585347"/>
    <w:rsid w:val="0058591E"/>
    <w:rsid w:val="00585A0B"/>
    <w:rsid w:val="00586B4C"/>
    <w:rsid w:val="00587270"/>
    <w:rsid w:val="00590504"/>
    <w:rsid w:val="00590F21"/>
    <w:rsid w:val="00593EE2"/>
    <w:rsid w:val="005951A7"/>
    <w:rsid w:val="00595423"/>
    <w:rsid w:val="00595DCF"/>
    <w:rsid w:val="00595FAA"/>
    <w:rsid w:val="00596080"/>
    <w:rsid w:val="0059681D"/>
    <w:rsid w:val="00596BD6"/>
    <w:rsid w:val="00596CC4"/>
    <w:rsid w:val="00597201"/>
    <w:rsid w:val="005A0695"/>
    <w:rsid w:val="005A25DD"/>
    <w:rsid w:val="005A305F"/>
    <w:rsid w:val="005A44B7"/>
    <w:rsid w:val="005A4A23"/>
    <w:rsid w:val="005A4CD8"/>
    <w:rsid w:val="005A7357"/>
    <w:rsid w:val="005A736A"/>
    <w:rsid w:val="005B004C"/>
    <w:rsid w:val="005B0E60"/>
    <w:rsid w:val="005B1DC3"/>
    <w:rsid w:val="005B1EE6"/>
    <w:rsid w:val="005B2472"/>
    <w:rsid w:val="005B2561"/>
    <w:rsid w:val="005B28DB"/>
    <w:rsid w:val="005B3BAD"/>
    <w:rsid w:val="005B5004"/>
    <w:rsid w:val="005B57AF"/>
    <w:rsid w:val="005C04E5"/>
    <w:rsid w:val="005C11CB"/>
    <w:rsid w:val="005C200D"/>
    <w:rsid w:val="005C2A7A"/>
    <w:rsid w:val="005C40A0"/>
    <w:rsid w:val="005C4870"/>
    <w:rsid w:val="005C4947"/>
    <w:rsid w:val="005C63A6"/>
    <w:rsid w:val="005C66D3"/>
    <w:rsid w:val="005C744F"/>
    <w:rsid w:val="005D027D"/>
    <w:rsid w:val="005D1F41"/>
    <w:rsid w:val="005D1FB1"/>
    <w:rsid w:val="005D1FFC"/>
    <w:rsid w:val="005D35AA"/>
    <w:rsid w:val="005D537B"/>
    <w:rsid w:val="005D5560"/>
    <w:rsid w:val="005D5A4B"/>
    <w:rsid w:val="005D5C67"/>
    <w:rsid w:val="005D7310"/>
    <w:rsid w:val="005D7D5B"/>
    <w:rsid w:val="005E022A"/>
    <w:rsid w:val="005E0399"/>
    <w:rsid w:val="005E0BCD"/>
    <w:rsid w:val="005E1462"/>
    <w:rsid w:val="005E14A3"/>
    <w:rsid w:val="005E2344"/>
    <w:rsid w:val="005E242C"/>
    <w:rsid w:val="005E27D0"/>
    <w:rsid w:val="005E28A6"/>
    <w:rsid w:val="005E2E3D"/>
    <w:rsid w:val="005E2F6E"/>
    <w:rsid w:val="005E3693"/>
    <w:rsid w:val="005E4350"/>
    <w:rsid w:val="005E4E3C"/>
    <w:rsid w:val="005E4F0B"/>
    <w:rsid w:val="005E5543"/>
    <w:rsid w:val="005E622C"/>
    <w:rsid w:val="005E62C3"/>
    <w:rsid w:val="005E66BC"/>
    <w:rsid w:val="005E6C5E"/>
    <w:rsid w:val="005E72D9"/>
    <w:rsid w:val="005E78DE"/>
    <w:rsid w:val="005F126C"/>
    <w:rsid w:val="005F16FF"/>
    <w:rsid w:val="005F20B8"/>
    <w:rsid w:val="005F4E95"/>
    <w:rsid w:val="005F5568"/>
    <w:rsid w:val="005F5D3A"/>
    <w:rsid w:val="005F6115"/>
    <w:rsid w:val="00600B61"/>
    <w:rsid w:val="00601A86"/>
    <w:rsid w:val="00603130"/>
    <w:rsid w:val="006033ED"/>
    <w:rsid w:val="00603C54"/>
    <w:rsid w:val="00604210"/>
    <w:rsid w:val="0060718B"/>
    <w:rsid w:val="006071BA"/>
    <w:rsid w:val="0060796E"/>
    <w:rsid w:val="00611122"/>
    <w:rsid w:val="00611286"/>
    <w:rsid w:val="006117EC"/>
    <w:rsid w:val="0061209F"/>
    <w:rsid w:val="00612D58"/>
    <w:rsid w:val="00612DDF"/>
    <w:rsid w:val="00616467"/>
    <w:rsid w:val="00617DF3"/>
    <w:rsid w:val="006212D0"/>
    <w:rsid w:val="00623B2B"/>
    <w:rsid w:val="00624FE5"/>
    <w:rsid w:val="006258EF"/>
    <w:rsid w:val="00625C11"/>
    <w:rsid w:val="00626693"/>
    <w:rsid w:val="006278F7"/>
    <w:rsid w:val="006279F8"/>
    <w:rsid w:val="00627BB1"/>
    <w:rsid w:val="0063017F"/>
    <w:rsid w:val="00630F2E"/>
    <w:rsid w:val="006316C0"/>
    <w:rsid w:val="00631D4E"/>
    <w:rsid w:val="0063215B"/>
    <w:rsid w:val="00632C60"/>
    <w:rsid w:val="006346CA"/>
    <w:rsid w:val="006361CB"/>
    <w:rsid w:val="0063740C"/>
    <w:rsid w:val="0063750C"/>
    <w:rsid w:val="00640695"/>
    <w:rsid w:val="00640DB7"/>
    <w:rsid w:val="00641E07"/>
    <w:rsid w:val="006435C7"/>
    <w:rsid w:val="00643ACF"/>
    <w:rsid w:val="00643E3E"/>
    <w:rsid w:val="00644D35"/>
    <w:rsid w:val="00644D59"/>
    <w:rsid w:val="00645842"/>
    <w:rsid w:val="00645CC0"/>
    <w:rsid w:val="00652177"/>
    <w:rsid w:val="006521A1"/>
    <w:rsid w:val="00653C74"/>
    <w:rsid w:val="0065410D"/>
    <w:rsid w:val="00654915"/>
    <w:rsid w:val="00655706"/>
    <w:rsid w:val="006558CD"/>
    <w:rsid w:val="006604C2"/>
    <w:rsid w:val="00660C0B"/>
    <w:rsid w:val="00662184"/>
    <w:rsid w:val="00662218"/>
    <w:rsid w:val="00662239"/>
    <w:rsid w:val="00662831"/>
    <w:rsid w:val="006630E9"/>
    <w:rsid w:val="006653FA"/>
    <w:rsid w:val="00665FB7"/>
    <w:rsid w:val="00667451"/>
    <w:rsid w:val="00667E14"/>
    <w:rsid w:val="00670380"/>
    <w:rsid w:val="00670C36"/>
    <w:rsid w:val="006719AA"/>
    <w:rsid w:val="00672BC5"/>
    <w:rsid w:val="006734CD"/>
    <w:rsid w:val="00674305"/>
    <w:rsid w:val="006761F5"/>
    <w:rsid w:val="00677A5E"/>
    <w:rsid w:val="00680422"/>
    <w:rsid w:val="0068482C"/>
    <w:rsid w:val="0068627B"/>
    <w:rsid w:val="00686AE2"/>
    <w:rsid w:val="0068704A"/>
    <w:rsid w:val="00687166"/>
    <w:rsid w:val="00687B2E"/>
    <w:rsid w:val="00687C28"/>
    <w:rsid w:val="006904CC"/>
    <w:rsid w:val="00690BF4"/>
    <w:rsid w:val="00691865"/>
    <w:rsid w:val="00691B65"/>
    <w:rsid w:val="006924F3"/>
    <w:rsid w:val="00692763"/>
    <w:rsid w:val="0069294E"/>
    <w:rsid w:val="00693704"/>
    <w:rsid w:val="00693F46"/>
    <w:rsid w:val="00694415"/>
    <w:rsid w:val="00695BE4"/>
    <w:rsid w:val="0069674F"/>
    <w:rsid w:val="006968E8"/>
    <w:rsid w:val="00697525"/>
    <w:rsid w:val="00697C9A"/>
    <w:rsid w:val="006A0E41"/>
    <w:rsid w:val="006A1824"/>
    <w:rsid w:val="006A19DA"/>
    <w:rsid w:val="006A5031"/>
    <w:rsid w:val="006A51C9"/>
    <w:rsid w:val="006A5958"/>
    <w:rsid w:val="006A7498"/>
    <w:rsid w:val="006B3903"/>
    <w:rsid w:val="006B40B8"/>
    <w:rsid w:val="006B55DF"/>
    <w:rsid w:val="006B70C8"/>
    <w:rsid w:val="006B7205"/>
    <w:rsid w:val="006B738A"/>
    <w:rsid w:val="006C094F"/>
    <w:rsid w:val="006C0EC8"/>
    <w:rsid w:val="006C107F"/>
    <w:rsid w:val="006C219E"/>
    <w:rsid w:val="006C3696"/>
    <w:rsid w:val="006C4F59"/>
    <w:rsid w:val="006C4FD3"/>
    <w:rsid w:val="006C5265"/>
    <w:rsid w:val="006C5985"/>
    <w:rsid w:val="006C6447"/>
    <w:rsid w:val="006C6AEE"/>
    <w:rsid w:val="006C70F7"/>
    <w:rsid w:val="006C778F"/>
    <w:rsid w:val="006D02C3"/>
    <w:rsid w:val="006D16DD"/>
    <w:rsid w:val="006D53AC"/>
    <w:rsid w:val="006D5607"/>
    <w:rsid w:val="006D646F"/>
    <w:rsid w:val="006D7560"/>
    <w:rsid w:val="006E0ADC"/>
    <w:rsid w:val="006E2A7A"/>
    <w:rsid w:val="006E2E9C"/>
    <w:rsid w:val="006E3529"/>
    <w:rsid w:val="006E3D2B"/>
    <w:rsid w:val="006E6D80"/>
    <w:rsid w:val="006E6D81"/>
    <w:rsid w:val="006E74C5"/>
    <w:rsid w:val="006F0253"/>
    <w:rsid w:val="006F2C53"/>
    <w:rsid w:val="006F2F6D"/>
    <w:rsid w:val="006F3180"/>
    <w:rsid w:val="006F3546"/>
    <w:rsid w:val="006F4785"/>
    <w:rsid w:val="006F47FE"/>
    <w:rsid w:val="006F4859"/>
    <w:rsid w:val="006F4B49"/>
    <w:rsid w:val="006F5BFC"/>
    <w:rsid w:val="006F6834"/>
    <w:rsid w:val="006F6B5E"/>
    <w:rsid w:val="006F6D0F"/>
    <w:rsid w:val="006F7648"/>
    <w:rsid w:val="006F7A45"/>
    <w:rsid w:val="007007EF"/>
    <w:rsid w:val="00700BBC"/>
    <w:rsid w:val="00700C09"/>
    <w:rsid w:val="00701D54"/>
    <w:rsid w:val="00702036"/>
    <w:rsid w:val="0070319F"/>
    <w:rsid w:val="00703C89"/>
    <w:rsid w:val="00703D01"/>
    <w:rsid w:val="00704A97"/>
    <w:rsid w:val="007053D2"/>
    <w:rsid w:val="00705756"/>
    <w:rsid w:val="00705A6D"/>
    <w:rsid w:val="00706E11"/>
    <w:rsid w:val="00707C28"/>
    <w:rsid w:val="00707DC4"/>
    <w:rsid w:val="007111DE"/>
    <w:rsid w:val="0071127A"/>
    <w:rsid w:val="00711934"/>
    <w:rsid w:val="00711944"/>
    <w:rsid w:val="00711DCD"/>
    <w:rsid w:val="007125CB"/>
    <w:rsid w:val="00713109"/>
    <w:rsid w:val="00713212"/>
    <w:rsid w:val="007141F3"/>
    <w:rsid w:val="00716073"/>
    <w:rsid w:val="0071706D"/>
    <w:rsid w:val="007202EA"/>
    <w:rsid w:val="007214D3"/>
    <w:rsid w:val="007215AC"/>
    <w:rsid w:val="00723C5E"/>
    <w:rsid w:val="00724A5F"/>
    <w:rsid w:val="00726E0D"/>
    <w:rsid w:val="0072711C"/>
    <w:rsid w:val="00727647"/>
    <w:rsid w:val="00727B42"/>
    <w:rsid w:val="00730136"/>
    <w:rsid w:val="007301D9"/>
    <w:rsid w:val="00732146"/>
    <w:rsid w:val="0073283B"/>
    <w:rsid w:val="00732C3B"/>
    <w:rsid w:val="007348C4"/>
    <w:rsid w:val="0073522D"/>
    <w:rsid w:val="00735248"/>
    <w:rsid w:val="00735366"/>
    <w:rsid w:val="007358CC"/>
    <w:rsid w:val="00735E92"/>
    <w:rsid w:val="007367FB"/>
    <w:rsid w:val="00736F47"/>
    <w:rsid w:val="00737DD0"/>
    <w:rsid w:val="007409CB"/>
    <w:rsid w:val="00741D6A"/>
    <w:rsid w:val="00741F95"/>
    <w:rsid w:val="00743D02"/>
    <w:rsid w:val="007458D1"/>
    <w:rsid w:val="00745A93"/>
    <w:rsid w:val="007471B4"/>
    <w:rsid w:val="007500D1"/>
    <w:rsid w:val="00751321"/>
    <w:rsid w:val="00751326"/>
    <w:rsid w:val="00751686"/>
    <w:rsid w:val="00754359"/>
    <w:rsid w:val="00755269"/>
    <w:rsid w:val="007569FF"/>
    <w:rsid w:val="00756B67"/>
    <w:rsid w:val="00756F31"/>
    <w:rsid w:val="00760561"/>
    <w:rsid w:val="007623A9"/>
    <w:rsid w:val="0076287B"/>
    <w:rsid w:val="00762C7E"/>
    <w:rsid w:val="0076321A"/>
    <w:rsid w:val="00765E48"/>
    <w:rsid w:val="00766FB2"/>
    <w:rsid w:val="00767123"/>
    <w:rsid w:val="00767379"/>
    <w:rsid w:val="00767B61"/>
    <w:rsid w:val="00767E3B"/>
    <w:rsid w:val="00773D94"/>
    <w:rsid w:val="00773E3B"/>
    <w:rsid w:val="007742CF"/>
    <w:rsid w:val="00774FAF"/>
    <w:rsid w:val="00775333"/>
    <w:rsid w:val="00780AE7"/>
    <w:rsid w:val="007843FE"/>
    <w:rsid w:val="0078469B"/>
    <w:rsid w:val="007848CE"/>
    <w:rsid w:val="00784EB0"/>
    <w:rsid w:val="00785B76"/>
    <w:rsid w:val="00785D41"/>
    <w:rsid w:val="00787A8A"/>
    <w:rsid w:val="00790985"/>
    <w:rsid w:val="00790B07"/>
    <w:rsid w:val="00791E42"/>
    <w:rsid w:val="00792224"/>
    <w:rsid w:val="00793075"/>
    <w:rsid w:val="007937EE"/>
    <w:rsid w:val="007967D1"/>
    <w:rsid w:val="007A0352"/>
    <w:rsid w:val="007A5648"/>
    <w:rsid w:val="007A5851"/>
    <w:rsid w:val="007A644B"/>
    <w:rsid w:val="007B0C87"/>
    <w:rsid w:val="007B13FA"/>
    <w:rsid w:val="007B15AE"/>
    <w:rsid w:val="007B19C5"/>
    <w:rsid w:val="007B385E"/>
    <w:rsid w:val="007B39B9"/>
    <w:rsid w:val="007B5355"/>
    <w:rsid w:val="007B5378"/>
    <w:rsid w:val="007B5756"/>
    <w:rsid w:val="007B5DAD"/>
    <w:rsid w:val="007C103C"/>
    <w:rsid w:val="007C3586"/>
    <w:rsid w:val="007C3DE7"/>
    <w:rsid w:val="007C45BA"/>
    <w:rsid w:val="007C59BF"/>
    <w:rsid w:val="007C604E"/>
    <w:rsid w:val="007C7B06"/>
    <w:rsid w:val="007D0993"/>
    <w:rsid w:val="007D0A5F"/>
    <w:rsid w:val="007D1A7E"/>
    <w:rsid w:val="007D1EEA"/>
    <w:rsid w:val="007D316C"/>
    <w:rsid w:val="007D33B4"/>
    <w:rsid w:val="007D43B5"/>
    <w:rsid w:val="007D715B"/>
    <w:rsid w:val="007D79FB"/>
    <w:rsid w:val="007E03A7"/>
    <w:rsid w:val="007E03E8"/>
    <w:rsid w:val="007E059D"/>
    <w:rsid w:val="007E07CF"/>
    <w:rsid w:val="007E0B93"/>
    <w:rsid w:val="007E1456"/>
    <w:rsid w:val="007E1564"/>
    <w:rsid w:val="007E369B"/>
    <w:rsid w:val="007E41E3"/>
    <w:rsid w:val="007E526A"/>
    <w:rsid w:val="007E5718"/>
    <w:rsid w:val="007E60DF"/>
    <w:rsid w:val="007E6646"/>
    <w:rsid w:val="007E7037"/>
    <w:rsid w:val="007E7DB0"/>
    <w:rsid w:val="007F0081"/>
    <w:rsid w:val="007F1E59"/>
    <w:rsid w:val="007F1F9B"/>
    <w:rsid w:val="007F22EE"/>
    <w:rsid w:val="007F33EA"/>
    <w:rsid w:val="007F3C3C"/>
    <w:rsid w:val="007F482F"/>
    <w:rsid w:val="007F5D77"/>
    <w:rsid w:val="007F6101"/>
    <w:rsid w:val="00800A90"/>
    <w:rsid w:val="00800F8B"/>
    <w:rsid w:val="008016D6"/>
    <w:rsid w:val="00801802"/>
    <w:rsid w:val="00803C69"/>
    <w:rsid w:val="00803E34"/>
    <w:rsid w:val="00805095"/>
    <w:rsid w:val="008055B4"/>
    <w:rsid w:val="008055F0"/>
    <w:rsid w:val="0080601C"/>
    <w:rsid w:val="0080609C"/>
    <w:rsid w:val="00806E93"/>
    <w:rsid w:val="00807A4E"/>
    <w:rsid w:val="00807CF1"/>
    <w:rsid w:val="00807EA5"/>
    <w:rsid w:val="0081052A"/>
    <w:rsid w:val="0081059F"/>
    <w:rsid w:val="00810D22"/>
    <w:rsid w:val="00810DE0"/>
    <w:rsid w:val="00812056"/>
    <w:rsid w:val="00813197"/>
    <w:rsid w:val="00813C86"/>
    <w:rsid w:val="00814286"/>
    <w:rsid w:val="008144AB"/>
    <w:rsid w:val="0081465C"/>
    <w:rsid w:val="008155A5"/>
    <w:rsid w:val="00815FC6"/>
    <w:rsid w:val="008163B4"/>
    <w:rsid w:val="008164F5"/>
    <w:rsid w:val="00817622"/>
    <w:rsid w:val="008204B1"/>
    <w:rsid w:val="00821DCB"/>
    <w:rsid w:val="00822C7B"/>
    <w:rsid w:val="00823DAC"/>
    <w:rsid w:val="0082454D"/>
    <w:rsid w:val="00824ED0"/>
    <w:rsid w:val="00825420"/>
    <w:rsid w:val="008254FA"/>
    <w:rsid w:val="00825F84"/>
    <w:rsid w:val="00826242"/>
    <w:rsid w:val="008262E7"/>
    <w:rsid w:val="00827DD3"/>
    <w:rsid w:val="00831970"/>
    <w:rsid w:val="00832A4D"/>
    <w:rsid w:val="00832BB9"/>
    <w:rsid w:val="00834463"/>
    <w:rsid w:val="00834F1A"/>
    <w:rsid w:val="008354AE"/>
    <w:rsid w:val="00835634"/>
    <w:rsid w:val="00835AC9"/>
    <w:rsid w:val="00835FB2"/>
    <w:rsid w:val="008366AD"/>
    <w:rsid w:val="008367D8"/>
    <w:rsid w:val="0083690F"/>
    <w:rsid w:val="00836BAD"/>
    <w:rsid w:val="00836BFD"/>
    <w:rsid w:val="00840606"/>
    <w:rsid w:val="00842AE8"/>
    <w:rsid w:val="00844111"/>
    <w:rsid w:val="00845525"/>
    <w:rsid w:val="00845CA3"/>
    <w:rsid w:val="008476FB"/>
    <w:rsid w:val="00847E96"/>
    <w:rsid w:val="008500C4"/>
    <w:rsid w:val="0085085F"/>
    <w:rsid w:val="00852DE0"/>
    <w:rsid w:val="00853162"/>
    <w:rsid w:val="00854685"/>
    <w:rsid w:val="00855B70"/>
    <w:rsid w:val="0085622D"/>
    <w:rsid w:val="0085653A"/>
    <w:rsid w:val="00860A06"/>
    <w:rsid w:val="00861937"/>
    <w:rsid w:val="00866627"/>
    <w:rsid w:val="00870C0D"/>
    <w:rsid w:val="00871600"/>
    <w:rsid w:val="00871660"/>
    <w:rsid w:val="00874A22"/>
    <w:rsid w:val="00875B3C"/>
    <w:rsid w:val="00875CCD"/>
    <w:rsid w:val="008802F1"/>
    <w:rsid w:val="008805CD"/>
    <w:rsid w:val="00881D33"/>
    <w:rsid w:val="00881D35"/>
    <w:rsid w:val="008824A1"/>
    <w:rsid w:val="00884700"/>
    <w:rsid w:val="008851DB"/>
    <w:rsid w:val="00886CD2"/>
    <w:rsid w:val="0088703A"/>
    <w:rsid w:val="0088708F"/>
    <w:rsid w:val="008871B0"/>
    <w:rsid w:val="00887AEA"/>
    <w:rsid w:val="00890E2A"/>
    <w:rsid w:val="0089181B"/>
    <w:rsid w:val="008920EB"/>
    <w:rsid w:val="008921C9"/>
    <w:rsid w:val="008921D9"/>
    <w:rsid w:val="008938D1"/>
    <w:rsid w:val="0089737B"/>
    <w:rsid w:val="008A13BC"/>
    <w:rsid w:val="008A15AB"/>
    <w:rsid w:val="008A15C9"/>
    <w:rsid w:val="008A1734"/>
    <w:rsid w:val="008A2630"/>
    <w:rsid w:val="008A7493"/>
    <w:rsid w:val="008A77CF"/>
    <w:rsid w:val="008B0D9D"/>
    <w:rsid w:val="008B12B4"/>
    <w:rsid w:val="008B14C8"/>
    <w:rsid w:val="008B1845"/>
    <w:rsid w:val="008B2C4F"/>
    <w:rsid w:val="008B346A"/>
    <w:rsid w:val="008B39B2"/>
    <w:rsid w:val="008B4391"/>
    <w:rsid w:val="008C055D"/>
    <w:rsid w:val="008C3689"/>
    <w:rsid w:val="008C4BE5"/>
    <w:rsid w:val="008C4C0E"/>
    <w:rsid w:val="008C5A3E"/>
    <w:rsid w:val="008C7704"/>
    <w:rsid w:val="008C7BAC"/>
    <w:rsid w:val="008D0AA0"/>
    <w:rsid w:val="008D0DAE"/>
    <w:rsid w:val="008D0FB0"/>
    <w:rsid w:val="008D1116"/>
    <w:rsid w:val="008D1241"/>
    <w:rsid w:val="008D185A"/>
    <w:rsid w:val="008D2881"/>
    <w:rsid w:val="008D2E4E"/>
    <w:rsid w:val="008D387B"/>
    <w:rsid w:val="008D41D7"/>
    <w:rsid w:val="008D4F95"/>
    <w:rsid w:val="008D6598"/>
    <w:rsid w:val="008D6F6D"/>
    <w:rsid w:val="008E02AD"/>
    <w:rsid w:val="008E1538"/>
    <w:rsid w:val="008E1833"/>
    <w:rsid w:val="008E3711"/>
    <w:rsid w:val="008E4315"/>
    <w:rsid w:val="008E504C"/>
    <w:rsid w:val="008E561D"/>
    <w:rsid w:val="008E5E9D"/>
    <w:rsid w:val="008E6590"/>
    <w:rsid w:val="008E6DF7"/>
    <w:rsid w:val="008E7571"/>
    <w:rsid w:val="008E7889"/>
    <w:rsid w:val="008E7DD1"/>
    <w:rsid w:val="008E7DD4"/>
    <w:rsid w:val="008F0BB2"/>
    <w:rsid w:val="008F1202"/>
    <w:rsid w:val="008F1983"/>
    <w:rsid w:val="008F1F4B"/>
    <w:rsid w:val="008F1F65"/>
    <w:rsid w:val="008F2FD3"/>
    <w:rsid w:val="008F4723"/>
    <w:rsid w:val="008F4C0A"/>
    <w:rsid w:val="008F7D3E"/>
    <w:rsid w:val="00900EAD"/>
    <w:rsid w:val="009026B9"/>
    <w:rsid w:val="00902FB5"/>
    <w:rsid w:val="00904BB7"/>
    <w:rsid w:val="00905BEB"/>
    <w:rsid w:val="00906B55"/>
    <w:rsid w:val="00907A6D"/>
    <w:rsid w:val="00907A95"/>
    <w:rsid w:val="009100A0"/>
    <w:rsid w:val="009103C7"/>
    <w:rsid w:val="00910DFE"/>
    <w:rsid w:val="00911935"/>
    <w:rsid w:val="009123BD"/>
    <w:rsid w:val="0091254B"/>
    <w:rsid w:val="009128FB"/>
    <w:rsid w:val="00912C1C"/>
    <w:rsid w:val="009149A5"/>
    <w:rsid w:val="00914D8D"/>
    <w:rsid w:val="00914FB7"/>
    <w:rsid w:val="0091521D"/>
    <w:rsid w:val="009161ED"/>
    <w:rsid w:val="00917D2D"/>
    <w:rsid w:val="00917F3A"/>
    <w:rsid w:val="009210C2"/>
    <w:rsid w:val="0092113E"/>
    <w:rsid w:val="0092115B"/>
    <w:rsid w:val="00922A93"/>
    <w:rsid w:val="009268C8"/>
    <w:rsid w:val="0092743E"/>
    <w:rsid w:val="00927F7D"/>
    <w:rsid w:val="00930426"/>
    <w:rsid w:val="00931541"/>
    <w:rsid w:val="009319DE"/>
    <w:rsid w:val="00931B74"/>
    <w:rsid w:val="00931C71"/>
    <w:rsid w:val="009323F5"/>
    <w:rsid w:val="009329E6"/>
    <w:rsid w:val="009332B6"/>
    <w:rsid w:val="0093364A"/>
    <w:rsid w:val="00934033"/>
    <w:rsid w:val="009340C1"/>
    <w:rsid w:val="00934E50"/>
    <w:rsid w:val="009379B4"/>
    <w:rsid w:val="00940541"/>
    <w:rsid w:val="00940896"/>
    <w:rsid w:val="00942051"/>
    <w:rsid w:val="00942CA8"/>
    <w:rsid w:val="00943457"/>
    <w:rsid w:val="0094345D"/>
    <w:rsid w:val="0094380B"/>
    <w:rsid w:val="00946ACD"/>
    <w:rsid w:val="00946F7D"/>
    <w:rsid w:val="00952AB4"/>
    <w:rsid w:val="00955964"/>
    <w:rsid w:val="00956826"/>
    <w:rsid w:val="0095768C"/>
    <w:rsid w:val="009578E2"/>
    <w:rsid w:val="00960D60"/>
    <w:rsid w:val="00961770"/>
    <w:rsid w:val="009618E6"/>
    <w:rsid w:val="00961F73"/>
    <w:rsid w:val="00965331"/>
    <w:rsid w:val="00965D51"/>
    <w:rsid w:val="00966760"/>
    <w:rsid w:val="009667B7"/>
    <w:rsid w:val="0097113A"/>
    <w:rsid w:val="00971DBD"/>
    <w:rsid w:val="00975C64"/>
    <w:rsid w:val="0097616C"/>
    <w:rsid w:val="0097640E"/>
    <w:rsid w:val="00976EDE"/>
    <w:rsid w:val="00977212"/>
    <w:rsid w:val="00977FAE"/>
    <w:rsid w:val="009814EF"/>
    <w:rsid w:val="009819F5"/>
    <w:rsid w:val="00981ACC"/>
    <w:rsid w:val="009827E0"/>
    <w:rsid w:val="00982EBF"/>
    <w:rsid w:val="00983B09"/>
    <w:rsid w:val="009842FC"/>
    <w:rsid w:val="0098431C"/>
    <w:rsid w:val="00984323"/>
    <w:rsid w:val="009853EF"/>
    <w:rsid w:val="0098553E"/>
    <w:rsid w:val="00987D09"/>
    <w:rsid w:val="00990040"/>
    <w:rsid w:val="00990E32"/>
    <w:rsid w:val="00990ED0"/>
    <w:rsid w:val="00990EF8"/>
    <w:rsid w:val="00991C0E"/>
    <w:rsid w:val="00992D87"/>
    <w:rsid w:val="0099325A"/>
    <w:rsid w:val="00994B0D"/>
    <w:rsid w:val="00994FEB"/>
    <w:rsid w:val="00995070"/>
    <w:rsid w:val="0099620D"/>
    <w:rsid w:val="00996CAA"/>
    <w:rsid w:val="00997440"/>
    <w:rsid w:val="009A06E0"/>
    <w:rsid w:val="009A1349"/>
    <w:rsid w:val="009A227B"/>
    <w:rsid w:val="009A309D"/>
    <w:rsid w:val="009A31CB"/>
    <w:rsid w:val="009A33F1"/>
    <w:rsid w:val="009A4141"/>
    <w:rsid w:val="009A5457"/>
    <w:rsid w:val="009A54CD"/>
    <w:rsid w:val="009A6C22"/>
    <w:rsid w:val="009A7858"/>
    <w:rsid w:val="009B3D59"/>
    <w:rsid w:val="009B4D5E"/>
    <w:rsid w:val="009B6BE3"/>
    <w:rsid w:val="009C0463"/>
    <w:rsid w:val="009C0ADB"/>
    <w:rsid w:val="009C2729"/>
    <w:rsid w:val="009C2FBA"/>
    <w:rsid w:val="009C2FEF"/>
    <w:rsid w:val="009C344A"/>
    <w:rsid w:val="009C3A33"/>
    <w:rsid w:val="009C59DC"/>
    <w:rsid w:val="009C5B0B"/>
    <w:rsid w:val="009C6B55"/>
    <w:rsid w:val="009C6BA8"/>
    <w:rsid w:val="009C76DE"/>
    <w:rsid w:val="009D1470"/>
    <w:rsid w:val="009D1897"/>
    <w:rsid w:val="009D1E88"/>
    <w:rsid w:val="009D3440"/>
    <w:rsid w:val="009D3E92"/>
    <w:rsid w:val="009D45A2"/>
    <w:rsid w:val="009D5669"/>
    <w:rsid w:val="009D5ABF"/>
    <w:rsid w:val="009D605F"/>
    <w:rsid w:val="009D6E8D"/>
    <w:rsid w:val="009E066B"/>
    <w:rsid w:val="009E1EED"/>
    <w:rsid w:val="009E2B7E"/>
    <w:rsid w:val="009E3478"/>
    <w:rsid w:val="009E4193"/>
    <w:rsid w:val="009E479A"/>
    <w:rsid w:val="009E523B"/>
    <w:rsid w:val="009E66CC"/>
    <w:rsid w:val="009F0E3F"/>
    <w:rsid w:val="009F186D"/>
    <w:rsid w:val="009F1D5F"/>
    <w:rsid w:val="009F1F67"/>
    <w:rsid w:val="009F255C"/>
    <w:rsid w:val="009F2B15"/>
    <w:rsid w:val="009F3B63"/>
    <w:rsid w:val="009F5C93"/>
    <w:rsid w:val="009F658B"/>
    <w:rsid w:val="009F7A70"/>
    <w:rsid w:val="00A0014B"/>
    <w:rsid w:val="00A00FFE"/>
    <w:rsid w:val="00A01D91"/>
    <w:rsid w:val="00A01FE5"/>
    <w:rsid w:val="00A02799"/>
    <w:rsid w:val="00A03347"/>
    <w:rsid w:val="00A04240"/>
    <w:rsid w:val="00A04F12"/>
    <w:rsid w:val="00A071FA"/>
    <w:rsid w:val="00A073EF"/>
    <w:rsid w:val="00A07537"/>
    <w:rsid w:val="00A0758D"/>
    <w:rsid w:val="00A07DFB"/>
    <w:rsid w:val="00A10B5C"/>
    <w:rsid w:val="00A11FD9"/>
    <w:rsid w:val="00A126C6"/>
    <w:rsid w:val="00A12730"/>
    <w:rsid w:val="00A12EC1"/>
    <w:rsid w:val="00A14D6B"/>
    <w:rsid w:val="00A15D91"/>
    <w:rsid w:val="00A15F0E"/>
    <w:rsid w:val="00A205B1"/>
    <w:rsid w:val="00A20B95"/>
    <w:rsid w:val="00A21DB8"/>
    <w:rsid w:val="00A21F64"/>
    <w:rsid w:val="00A226BE"/>
    <w:rsid w:val="00A22FDC"/>
    <w:rsid w:val="00A23AC3"/>
    <w:rsid w:val="00A23F02"/>
    <w:rsid w:val="00A260A5"/>
    <w:rsid w:val="00A310F8"/>
    <w:rsid w:val="00A3192C"/>
    <w:rsid w:val="00A33220"/>
    <w:rsid w:val="00A35220"/>
    <w:rsid w:val="00A35C85"/>
    <w:rsid w:val="00A3604F"/>
    <w:rsid w:val="00A36A84"/>
    <w:rsid w:val="00A36CF1"/>
    <w:rsid w:val="00A37BB1"/>
    <w:rsid w:val="00A40394"/>
    <w:rsid w:val="00A41598"/>
    <w:rsid w:val="00A42651"/>
    <w:rsid w:val="00A427A1"/>
    <w:rsid w:val="00A427F9"/>
    <w:rsid w:val="00A4393E"/>
    <w:rsid w:val="00A43AEA"/>
    <w:rsid w:val="00A4485C"/>
    <w:rsid w:val="00A469FC"/>
    <w:rsid w:val="00A47A07"/>
    <w:rsid w:val="00A47B20"/>
    <w:rsid w:val="00A5027A"/>
    <w:rsid w:val="00A51A6C"/>
    <w:rsid w:val="00A52546"/>
    <w:rsid w:val="00A52B85"/>
    <w:rsid w:val="00A545A0"/>
    <w:rsid w:val="00A54DF0"/>
    <w:rsid w:val="00A55839"/>
    <w:rsid w:val="00A5591B"/>
    <w:rsid w:val="00A565AA"/>
    <w:rsid w:val="00A57C43"/>
    <w:rsid w:val="00A60D20"/>
    <w:rsid w:val="00A61865"/>
    <w:rsid w:val="00A625FD"/>
    <w:rsid w:val="00A63584"/>
    <w:rsid w:val="00A639CB"/>
    <w:rsid w:val="00A64455"/>
    <w:rsid w:val="00A64877"/>
    <w:rsid w:val="00A6609C"/>
    <w:rsid w:val="00A678FB"/>
    <w:rsid w:val="00A67A0C"/>
    <w:rsid w:val="00A71A32"/>
    <w:rsid w:val="00A72431"/>
    <w:rsid w:val="00A73C38"/>
    <w:rsid w:val="00A75231"/>
    <w:rsid w:val="00A75341"/>
    <w:rsid w:val="00A75B0F"/>
    <w:rsid w:val="00A7740C"/>
    <w:rsid w:val="00A8226F"/>
    <w:rsid w:val="00A82632"/>
    <w:rsid w:val="00A827FB"/>
    <w:rsid w:val="00A82ED1"/>
    <w:rsid w:val="00A841DB"/>
    <w:rsid w:val="00A9055A"/>
    <w:rsid w:val="00A908C8"/>
    <w:rsid w:val="00A90BEF"/>
    <w:rsid w:val="00A910D5"/>
    <w:rsid w:val="00A92B6E"/>
    <w:rsid w:val="00A92EC1"/>
    <w:rsid w:val="00A935B1"/>
    <w:rsid w:val="00A943DF"/>
    <w:rsid w:val="00A95BDF"/>
    <w:rsid w:val="00A963F4"/>
    <w:rsid w:val="00AA2B70"/>
    <w:rsid w:val="00AA3499"/>
    <w:rsid w:val="00AA3B06"/>
    <w:rsid w:val="00AA3D4B"/>
    <w:rsid w:val="00AA480F"/>
    <w:rsid w:val="00AA5371"/>
    <w:rsid w:val="00AA65CC"/>
    <w:rsid w:val="00AA6DC6"/>
    <w:rsid w:val="00AA709F"/>
    <w:rsid w:val="00AB0EFC"/>
    <w:rsid w:val="00AB1BCB"/>
    <w:rsid w:val="00AB1CC8"/>
    <w:rsid w:val="00AB227D"/>
    <w:rsid w:val="00AB2C25"/>
    <w:rsid w:val="00AB2F2E"/>
    <w:rsid w:val="00AB36DF"/>
    <w:rsid w:val="00AB3A24"/>
    <w:rsid w:val="00AB44B3"/>
    <w:rsid w:val="00AC04ED"/>
    <w:rsid w:val="00AC07C0"/>
    <w:rsid w:val="00AC108A"/>
    <w:rsid w:val="00AC1D99"/>
    <w:rsid w:val="00AC23E1"/>
    <w:rsid w:val="00AC26E0"/>
    <w:rsid w:val="00AC2A20"/>
    <w:rsid w:val="00AC319C"/>
    <w:rsid w:val="00AC3610"/>
    <w:rsid w:val="00AC48C1"/>
    <w:rsid w:val="00AC5FCB"/>
    <w:rsid w:val="00AD121B"/>
    <w:rsid w:val="00AD172D"/>
    <w:rsid w:val="00AD3023"/>
    <w:rsid w:val="00AD52AF"/>
    <w:rsid w:val="00AD75BF"/>
    <w:rsid w:val="00AE08B7"/>
    <w:rsid w:val="00AE13BD"/>
    <w:rsid w:val="00AE174B"/>
    <w:rsid w:val="00AE1A04"/>
    <w:rsid w:val="00AE1B30"/>
    <w:rsid w:val="00AE2A94"/>
    <w:rsid w:val="00AE39FE"/>
    <w:rsid w:val="00AE4B12"/>
    <w:rsid w:val="00AE5229"/>
    <w:rsid w:val="00AE5295"/>
    <w:rsid w:val="00AE5AC6"/>
    <w:rsid w:val="00AE6619"/>
    <w:rsid w:val="00AE6D38"/>
    <w:rsid w:val="00AE70DE"/>
    <w:rsid w:val="00AE7B7E"/>
    <w:rsid w:val="00AF11BC"/>
    <w:rsid w:val="00AF1457"/>
    <w:rsid w:val="00AF3CC1"/>
    <w:rsid w:val="00AF40AA"/>
    <w:rsid w:val="00AF4929"/>
    <w:rsid w:val="00AF4A15"/>
    <w:rsid w:val="00AF6ADC"/>
    <w:rsid w:val="00B00D29"/>
    <w:rsid w:val="00B02277"/>
    <w:rsid w:val="00B02B98"/>
    <w:rsid w:val="00B02FF8"/>
    <w:rsid w:val="00B0321D"/>
    <w:rsid w:val="00B03F5F"/>
    <w:rsid w:val="00B05454"/>
    <w:rsid w:val="00B054F8"/>
    <w:rsid w:val="00B05618"/>
    <w:rsid w:val="00B06CA1"/>
    <w:rsid w:val="00B10570"/>
    <w:rsid w:val="00B110C5"/>
    <w:rsid w:val="00B127D2"/>
    <w:rsid w:val="00B134EB"/>
    <w:rsid w:val="00B1537F"/>
    <w:rsid w:val="00B172C0"/>
    <w:rsid w:val="00B174EA"/>
    <w:rsid w:val="00B178AB"/>
    <w:rsid w:val="00B21555"/>
    <w:rsid w:val="00B21B39"/>
    <w:rsid w:val="00B21B8D"/>
    <w:rsid w:val="00B21D47"/>
    <w:rsid w:val="00B232BB"/>
    <w:rsid w:val="00B23619"/>
    <w:rsid w:val="00B23B6B"/>
    <w:rsid w:val="00B2487A"/>
    <w:rsid w:val="00B249F0"/>
    <w:rsid w:val="00B25E03"/>
    <w:rsid w:val="00B25EF5"/>
    <w:rsid w:val="00B26541"/>
    <w:rsid w:val="00B26715"/>
    <w:rsid w:val="00B26A54"/>
    <w:rsid w:val="00B27911"/>
    <w:rsid w:val="00B30CAA"/>
    <w:rsid w:val="00B31D02"/>
    <w:rsid w:val="00B32776"/>
    <w:rsid w:val="00B32A10"/>
    <w:rsid w:val="00B36AD5"/>
    <w:rsid w:val="00B36D9F"/>
    <w:rsid w:val="00B37959"/>
    <w:rsid w:val="00B409F7"/>
    <w:rsid w:val="00B43418"/>
    <w:rsid w:val="00B43FB4"/>
    <w:rsid w:val="00B45892"/>
    <w:rsid w:val="00B462A4"/>
    <w:rsid w:val="00B46F76"/>
    <w:rsid w:val="00B47D6C"/>
    <w:rsid w:val="00B51AFF"/>
    <w:rsid w:val="00B51E84"/>
    <w:rsid w:val="00B51F9B"/>
    <w:rsid w:val="00B539BD"/>
    <w:rsid w:val="00B53B4B"/>
    <w:rsid w:val="00B54179"/>
    <w:rsid w:val="00B54751"/>
    <w:rsid w:val="00B6083D"/>
    <w:rsid w:val="00B61FB8"/>
    <w:rsid w:val="00B62A3B"/>
    <w:rsid w:val="00B62B4F"/>
    <w:rsid w:val="00B6351A"/>
    <w:rsid w:val="00B65E20"/>
    <w:rsid w:val="00B66DEA"/>
    <w:rsid w:val="00B710F8"/>
    <w:rsid w:val="00B71429"/>
    <w:rsid w:val="00B71A6C"/>
    <w:rsid w:val="00B71AA1"/>
    <w:rsid w:val="00B71B80"/>
    <w:rsid w:val="00B73BF2"/>
    <w:rsid w:val="00B747B0"/>
    <w:rsid w:val="00B765BE"/>
    <w:rsid w:val="00B76820"/>
    <w:rsid w:val="00B76CD2"/>
    <w:rsid w:val="00B76E41"/>
    <w:rsid w:val="00B779C4"/>
    <w:rsid w:val="00B8166A"/>
    <w:rsid w:val="00B83350"/>
    <w:rsid w:val="00B84366"/>
    <w:rsid w:val="00B84612"/>
    <w:rsid w:val="00B85853"/>
    <w:rsid w:val="00B85FF1"/>
    <w:rsid w:val="00B86C68"/>
    <w:rsid w:val="00B877F6"/>
    <w:rsid w:val="00B87AFF"/>
    <w:rsid w:val="00B9158E"/>
    <w:rsid w:val="00B91644"/>
    <w:rsid w:val="00B923C3"/>
    <w:rsid w:val="00B92ECE"/>
    <w:rsid w:val="00B935CB"/>
    <w:rsid w:val="00B95BDA"/>
    <w:rsid w:val="00B970F0"/>
    <w:rsid w:val="00BA0B42"/>
    <w:rsid w:val="00BA1AFD"/>
    <w:rsid w:val="00BA1BDA"/>
    <w:rsid w:val="00BA1EEA"/>
    <w:rsid w:val="00BA484F"/>
    <w:rsid w:val="00BA52A5"/>
    <w:rsid w:val="00BA5939"/>
    <w:rsid w:val="00BA6DDF"/>
    <w:rsid w:val="00BA785F"/>
    <w:rsid w:val="00BB039B"/>
    <w:rsid w:val="00BB0C4D"/>
    <w:rsid w:val="00BB2760"/>
    <w:rsid w:val="00BB2EDE"/>
    <w:rsid w:val="00BB3232"/>
    <w:rsid w:val="00BB5987"/>
    <w:rsid w:val="00BB6009"/>
    <w:rsid w:val="00BB7D8F"/>
    <w:rsid w:val="00BC05C3"/>
    <w:rsid w:val="00BC1302"/>
    <w:rsid w:val="00BC1E15"/>
    <w:rsid w:val="00BC21B8"/>
    <w:rsid w:val="00BC31BD"/>
    <w:rsid w:val="00BC3622"/>
    <w:rsid w:val="00BC63CD"/>
    <w:rsid w:val="00BC69BF"/>
    <w:rsid w:val="00BC6F63"/>
    <w:rsid w:val="00BC7487"/>
    <w:rsid w:val="00BC7831"/>
    <w:rsid w:val="00BD0393"/>
    <w:rsid w:val="00BD0D1F"/>
    <w:rsid w:val="00BD1797"/>
    <w:rsid w:val="00BD2022"/>
    <w:rsid w:val="00BD3E0E"/>
    <w:rsid w:val="00BD4A21"/>
    <w:rsid w:val="00BD50DB"/>
    <w:rsid w:val="00BE0047"/>
    <w:rsid w:val="00BE1B48"/>
    <w:rsid w:val="00BE1DE1"/>
    <w:rsid w:val="00BE2044"/>
    <w:rsid w:val="00BE4488"/>
    <w:rsid w:val="00BE6BC8"/>
    <w:rsid w:val="00BE792A"/>
    <w:rsid w:val="00BE7CC7"/>
    <w:rsid w:val="00BE7E12"/>
    <w:rsid w:val="00BF2161"/>
    <w:rsid w:val="00BF350D"/>
    <w:rsid w:val="00BF57CA"/>
    <w:rsid w:val="00BF65AC"/>
    <w:rsid w:val="00BF6928"/>
    <w:rsid w:val="00BF6E19"/>
    <w:rsid w:val="00BF6F74"/>
    <w:rsid w:val="00BF7B1F"/>
    <w:rsid w:val="00C002D1"/>
    <w:rsid w:val="00C0042E"/>
    <w:rsid w:val="00C0085E"/>
    <w:rsid w:val="00C00A3D"/>
    <w:rsid w:val="00C013B0"/>
    <w:rsid w:val="00C0216F"/>
    <w:rsid w:val="00C02303"/>
    <w:rsid w:val="00C02F04"/>
    <w:rsid w:val="00C04500"/>
    <w:rsid w:val="00C04DB9"/>
    <w:rsid w:val="00C04E00"/>
    <w:rsid w:val="00C05306"/>
    <w:rsid w:val="00C05CE5"/>
    <w:rsid w:val="00C069A4"/>
    <w:rsid w:val="00C06C65"/>
    <w:rsid w:val="00C107E2"/>
    <w:rsid w:val="00C116E2"/>
    <w:rsid w:val="00C21ED8"/>
    <w:rsid w:val="00C2384D"/>
    <w:rsid w:val="00C23FA5"/>
    <w:rsid w:val="00C2444B"/>
    <w:rsid w:val="00C24CCB"/>
    <w:rsid w:val="00C24EDB"/>
    <w:rsid w:val="00C261FB"/>
    <w:rsid w:val="00C26243"/>
    <w:rsid w:val="00C26384"/>
    <w:rsid w:val="00C305BA"/>
    <w:rsid w:val="00C30A08"/>
    <w:rsid w:val="00C31181"/>
    <w:rsid w:val="00C33083"/>
    <w:rsid w:val="00C3321C"/>
    <w:rsid w:val="00C334BC"/>
    <w:rsid w:val="00C36395"/>
    <w:rsid w:val="00C363C4"/>
    <w:rsid w:val="00C4071D"/>
    <w:rsid w:val="00C41068"/>
    <w:rsid w:val="00C414D4"/>
    <w:rsid w:val="00C41A1D"/>
    <w:rsid w:val="00C421B4"/>
    <w:rsid w:val="00C4227A"/>
    <w:rsid w:val="00C423D0"/>
    <w:rsid w:val="00C43270"/>
    <w:rsid w:val="00C437FB"/>
    <w:rsid w:val="00C44BCD"/>
    <w:rsid w:val="00C456D1"/>
    <w:rsid w:val="00C45B69"/>
    <w:rsid w:val="00C46A54"/>
    <w:rsid w:val="00C474CA"/>
    <w:rsid w:val="00C50830"/>
    <w:rsid w:val="00C516D3"/>
    <w:rsid w:val="00C51FC2"/>
    <w:rsid w:val="00C520BB"/>
    <w:rsid w:val="00C52759"/>
    <w:rsid w:val="00C541A4"/>
    <w:rsid w:val="00C554EF"/>
    <w:rsid w:val="00C5599D"/>
    <w:rsid w:val="00C55BFB"/>
    <w:rsid w:val="00C563ED"/>
    <w:rsid w:val="00C56EB9"/>
    <w:rsid w:val="00C61FEF"/>
    <w:rsid w:val="00C6308A"/>
    <w:rsid w:val="00C63F58"/>
    <w:rsid w:val="00C64985"/>
    <w:rsid w:val="00C6627E"/>
    <w:rsid w:val="00C6688C"/>
    <w:rsid w:val="00C67C29"/>
    <w:rsid w:val="00C70224"/>
    <w:rsid w:val="00C70CF7"/>
    <w:rsid w:val="00C71745"/>
    <w:rsid w:val="00C7261C"/>
    <w:rsid w:val="00C726C5"/>
    <w:rsid w:val="00C72AB1"/>
    <w:rsid w:val="00C72B4E"/>
    <w:rsid w:val="00C72CFD"/>
    <w:rsid w:val="00C736CE"/>
    <w:rsid w:val="00C73819"/>
    <w:rsid w:val="00C73D62"/>
    <w:rsid w:val="00C75E40"/>
    <w:rsid w:val="00C7606E"/>
    <w:rsid w:val="00C76D44"/>
    <w:rsid w:val="00C770DF"/>
    <w:rsid w:val="00C77CD7"/>
    <w:rsid w:val="00C80470"/>
    <w:rsid w:val="00C80AFD"/>
    <w:rsid w:val="00C81810"/>
    <w:rsid w:val="00C8213E"/>
    <w:rsid w:val="00C827CC"/>
    <w:rsid w:val="00C845A2"/>
    <w:rsid w:val="00C84E65"/>
    <w:rsid w:val="00C85389"/>
    <w:rsid w:val="00C85909"/>
    <w:rsid w:val="00C8783E"/>
    <w:rsid w:val="00C901E0"/>
    <w:rsid w:val="00C90581"/>
    <w:rsid w:val="00C91000"/>
    <w:rsid w:val="00C9170E"/>
    <w:rsid w:val="00C91896"/>
    <w:rsid w:val="00C92896"/>
    <w:rsid w:val="00C933F9"/>
    <w:rsid w:val="00C93E4A"/>
    <w:rsid w:val="00C9456A"/>
    <w:rsid w:val="00C95E35"/>
    <w:rsid w:val="00C96196"/>
    <w:rsid w:val="00C971C0"/>
    <w:rsid w:val="00C9733A"/>
    <w:rsid w:val="00C97A12"/>
    <w:rsid w:val="00CA0051"/>
    <w:rsid w:val="00CA0840"/>
    <w:rsid w:val="00CA0AF8"/>
    <w:rsid w:val="00CA2118"/>
    <w:rsid w:val="00CA233D"/>
    <w:rsid w:val="00CA4E25"/>
    <w:rsid w:val="00CA6859"/>
    <w:rsid w:val="00CB2953"/>
    <w:rsid w:val="00CB3C27"/>
    <w:rsid w:val="00CB4DA3"/>
    <w:rsid w:val="00CB5154"/>
    <w:rsid w:val="00CB661E"/>
    <w:rsid w:val="00CB6BF6"/>
    <w:rsid w:val="00CB6D68"/>
    <w:rsid w:val="00CB726D"/>
    <w:rsid w:val="00CB76E0"/>
    <w:rsid w:val="00CC00A2"/>
    <w:rsid w:val="00CC0F93"/>
    <w:rsid w:val="00CC1773"/>
    <w:rsid w:val="00CC186D"/>
    <w:rsid w:val="00CC220C"/>
    <w:rsid w:val="00CC2879"/>
    <w:rsid w:val="00CC2D06"/>
    <w:rsid w:val="00CC4BCA"/>
    <w:rsid w:val="00CC4BDE"/>
    <w:rsid w:val="00CC4E28"/>
    <w:rsid w:val="00CC55D1"/>
    <w:rsid w:val="00CC5892"/>
    <w:rsid w:val="00CC5FD4"/>
    <w:rsid w:val="00CD03A1"/>
    <w:rsid w:val="00CD0895"/>
    <w:rsid w:val="00CD1F45"/>
    <w:rsid w:val="00CD2BBC"/>
    <w:rsid w:val="00CD374D"/>
    <w:rsid w:val="00CD3D5D"/>
    <w:rsid w:val="00CD4FA9"/>
    <w:rsid w:val="00CD5C21"/>
    <w:rsid w:val="00CD6671"/>
    <w:rsid w:val="00CD6D99"/>
    <w:rsid w:val="00CE0125"/>
    <w:rsid w:val="00CE10F6"/>
    <w:rsid w:val="00CE1DC4"/>
    <w:rsid w:val="00CE2224"/>
    <w:rsid w:val="00CE226E"/>
    <w:rsid w:val="00CE3C47"/>
    <w:rsid w:val="00CE61D9"/>
    <w:rsid w:val="00CE6747"/>
    <w:rsid w:val="00CE6DAB"/>
    <w:rsid w:val="00CF0235"/>
    <w:rsid w:val="00CF0A7A"/>
    <w:rsid w:val="00CF1F50"/>
    <w:rsid w:val="00CF261A"/>
    <w:rsid w:val="00CF27BA"/>
    <w:rsid w:val="00CF2E3E"/>
    <w:rsid w:val="00CF4778"/>
    <w:rsid w:val="00CF4AB5"/>
    <w:rsid w:val="00CF54EE"/>
    <w:rsid w:val="00CF58B2"/>
    <w:rsid w:val="00CF7AFF"/>
    <w:rsid w:val="00CF7DC6"/>
    <w:rsid w:val="00D0287B"/>
    <w:rsid w:val="00D0364E"/>
    <w:rsid w:val="00D0561F"/>
    <w:rsid w:val="00D05D52"/>
    <w:rsid w:val="00D05E67"/>
    <w:rsid w:val="00D10860"/>
    <w:rsid w:val="00D11864"/>
    <w:rsid w:val="00D11A13"/>
    <w:rsid w:val="00D1211C"/>
    <w:rsid w:val="00D12AF9"/>
    <w:rsid w:val="00D134B7"/>
    <w:rsid w:val="00D143C1"/>
    <w:rsid w:val="00D14B13"/>
    <w:rsid w:val="00D15F18"/>
    <w:rsid w:val="00D16579"/>
    <w:rsid w:val="00D16CF6"/>
    <w:rsid w:val="00D16F29"/>
    <w:rsid w:val="00D17918"/>
    <w:rsid w:val="00D214C0"/>
    <w:rsid w:val="00D21750"/>
    <w:rsid w:val="00D2289C"/>
    <w:rsid w:val="00D22AA7"/>
    <w:rsid w:val="00D2329C"/>
    <w:rsid w:val="00D239EB"/>
    <w:rsid w:val="00D23D35"/>
    <w:rsid w:val="00D24276"/>
    <w:rsid w:val="00D253FD"/>
    <w:rsid w:val="00D25A29"/>
    <w:rsid w:val="00D267F3"/>
    <w:rsid w:val="00D26856"/>
    <w:rsid w:val="00D32570"/>
    <w:rsid w:val="00D3291B"/>
    <w:rsid w:val="00D32B45"/>
    <w:rsid w:val="00D33140"/>
    <w:rsid w:val="00D34032"/>
    <w:rsid w:val="00D35441"/>
    <w:rsid w:val="00D358A9"/>
    <w:rsid w:val="00D35F4F"/>
    <w:rsid w:val="00D371A9"/>
    <w:rsid w:val="00D3755E"/>
    <w:rsid w:val="00D40D1E"/>
    <w:rsid w:val="00D43A5E"/>
    <w:rsid w:val="00D442DB"/>
    <w:rsid w:val="00D448B1"/>
    <w:rsid w:val="00D44F9A"/>
    <w:rsid w:val="00D45095"/>
    <w:rsid w:val="00D468B2"/>
    <w:rsid w:val="00D46E6C"/>
    <w:rsid w:val="00D4787A"/>
    <w:rsid w:val="00D47BF5"/>
    <w:rsid w:val="00D51608"/>
    <w:rsid w:val="00D51660"/>
    <w:rsid w:val="00D51D8D"/>
    <w:rsid w:val="00D523A2"/>
    <w:rsid w:val="00D52425"/>
    <w:rsid w:val="00D52B30"/>
    <w:rsid w:val="00D53324"/>
    <w:rsid w:val="00D53EE7"/>
    <w:rsid w:val="00D54B87"/>
    <w:rsid w:val="00D54F6E"/>
    <w:rsid w:val="00D56B52"/>
    <w:rsid w:val="00D5718E"/>
    <w:rsid w:val="00D574FD"/>
    <w:rsid w:val="00D60DB4"/>
    <w:rsid w:val="00D60E6C"/>
    <w:rsid w:val="00D6100F"/>
    <w:rsid w:val="00D61DB8"/>
    <w:rsid w:val="00D62267"/>
    <w:rsid w:val="00D6242A"/>
    <w:rsid w:val="00D6298E"/>
    <w:rsid w:val="00D6435A"/>
    <w:rsid w:val="00D6438C"/>
    <w:rsid w:val="00D648DC"/>
    <w:rsid w:val="00D653D4"/>
    <w:rsid w:val="00D6656C"/>
    <w:rsid w:val="00D66981"/>
    <w:rsid w:val="00D67517"/>
    <w:rsid w:val="00D707CF"/>
    <w:rsid w:val="00D710F9"/>
    <w:rsid w:val="00D72220"/>
    <w:rsid w:val="00D7257D"/>
    <w:rsid w:val="00D737CC"/>
    <w:rsid w:val="00D760F8"/>
    <w:rsid w:val="00D76263"/>
    <w:rsid w:val="00D76993"/>
    <w:rsid w:val="00D76FCB"/>
    <w:rsid w:val="00D80824"/>
    <w:rsid w:val="00D82425"/>
    <w:rsid w:val="00D85579"/>
    <w:rsid w:val="00D85C09"/>
    <w:rsid w:val="00D87DB4"/>
    <w:rsid w:val="00D92621"/>
    <w:rsid w:val="00D92F03"/>
    <w:rsid w:val="00D9317B"/>
    <w:rsid w:val="00D93439"/>
    <w:rsid w:val="00D93C54"/>
    <w:rsid w:val="00D9500C"/>
    <w:rsid w:val="00D95B36"/>
    <w:rsid w:val="00D95B47"/>
    <w:rsid w:val="00D97B05"/>
    <w:rsid w:val="00DA00EA"/>
    <w:rsid w:val="00DA0578"/>
    <w:rsid w:val="00DA3420"/>
    <w:rsid w:val="00DA44CE"/>
    <w:rsid w:val="00DA7AE8"/>
    <w:rsid w:val="00DA7E12"/>
    <w:rsid w:val="00DB03B6"/>
    <w:rsid w:val="00DB2215"/>
    <w:rsid w:val="00DB49DA"/>
    <w:rsid w:val="00DB5A5D"/>
    <w:rsid w:val="00DB5BD6"/>
    <w:rsid w:val="00DC010F"/>
    <w:rsid w:val="00DC069D"/>
    <w:rsid w:val="00DC15C7"/>
    <w:rsid w:val="00DC1732"/>
    <w:rsid w:val="00DC17B5"/>
    <w:rsid w:val="00DC22DD"/>
    <w:rsid w:val="00DC2812"/>
    <w:rsid w:val="00DC3E53"/>
    <w:rsid w:val="00DC4287"/>
    <w:rsid w:val="00DC63A2"/>
    <w:rsid w:val="00DC6E2A"/>
    <w:rsid w:val="00DC7AB8"/>
    <w:rsid w:val="00DC7DB9"/>
    <w:rsid w:val="00DD0811"/>
    <w:rsid w:val="00DD16E7"/>
    <w:rsid w:val="00DD302D"/>
    <w:rsid w:val="00DD30F7"/>
    <w:rsid w:val="00DD456C"/>
    <w:rsid w:val="00DD54B7"/>
    <w:rsid w:val="00DD64B4"/>
    <w:rsid w:val="00DE0C87"/>
    <w:rsid w:val="00DE41C2"/>
    <w:rsid w:val="00DE4729"/>
    <w:rsid w:val="00DE665E"/>
    <w:rsid w:val="00DE70BF"/>
    <w:rsid w:val="00DE7313"/>
    <w:rsid w:val="00DE77AA"/>
    <w:rsid w:val="00DF348C"/>
    <w:rsid w:val="00DF4FA7"/>
    <w:rsid w:val="00DF5DBD"/>
    <w:rsid w:val="00DF7FCF"/>
    <w:rsid w:val="00E0153D"/>
    <w:rsid w:val="00E0327D"/>
    <w:rsid w:val="00E04EB0"/>
    <w:rsid w:val="00E05CD9"/>
    <w:rsid w:val="00E06A46"/>
    <w:rsid w:val="00E06CE6"/>
    <w:rsid w:val="00E07F2F"/>
    <w:rsid w:val="00E10AAE"/>
    <w:rsid w:val="00E11710"/>
    <w:rsid w:val="00E12CCE"/>
    <w:rsid w:val="00E12F7A"/>
    <w:rsid w:val="00E1322C"/>
    <w:rsid w:val="00E13B14"/>
    <w:rsid w:val="00E13C84"/>
    <w:rsid w:val="00E14460"/>
    <w:rsid w:val="00E15637"/>
    <w:rsid w:val="00E17375"/>
    <w:rsid w:val="00E17829"/>
    <w:rsid w:val="00E217AF"/>
    <w:rsid w:val="00E2186E"/>
    <w:rsid w:val="00E21D27"/>
    <w:rsid w:val="00E21EF6"/>
    <w:rsid w:val="00E21FA9"/>
    <w:rsid w:val="00E23A1F"/>
    <w:rsid w:val="00E2496B"/>
    <w:rsid w:val="00E254EA"/>
    <w:rsid w:val="00E27301"/>
    <w:rsid w:val="00E3175D"/>
    <w:rsid w:val="00E31B16"/>
    <w:rsid w:val="00E31C03"/>
    <w:rsid w:val="00E32139"/>
    <w:rsid w:val="00E32B00"/>
    <w:rsid w:val="00E33338"/>
    <w:rsid w:val="00E3487E"/>
    <w:rsid w:val="00E35717"/>
    <w:rsid w:val="00E362F6"/>
    <w:rsid w:val="00E374EC"/>
    <w:rsid w:val="00E37B4E"/>
    <w:rsid w:val="00E40C35"/>
    <w:rsid w:val="00E41469"/>
    <w:rsid w:val="00E44800"/>
    <w:rsid w:val="00E44C67"/>
    <w:rsid w:val="00E46A25"/>
    <w:rsid w:val="00E46B95"/>
    <w:rsid w:val="00E50133"/>
    <w:rsid w:val="00E51198"/>
    <w:rsid w:val="00E5175D"/>
    <w:rsid w:val="00E52405"/>
    <w:rsid w:val="00E534DF"/>
    <w:rsid w:val="00E53613"/>
    <w:rsid w:val="00E546F4"/>
    <w:rsid w:val="00E54DF5"/>
    <w:rsid w:val="00E57EFC"/>
    <w:rsid w:val="00E601C1"/>
    <w:rsid w:val="00E605AF"/>
    <w:rsid w:val="00E6095A"/>
    <w:rsid w:val="00E620A3"/>
    <w:rsid w:val="00E624B5"/>
    <w:rsid w:val="00E64229"/>
    <w:rsid w:val="00E6485B"/>
    <w:rsid w:val="00E64BBE"/>
    <w:rsid w:val="00E650D7"/>
    <w:rsid w:val="00E65189"/>
    <w:rsid w:val="00E65313"/>
    <w:rsid w:val="00E66CA0"/>
    <w:rsid w:val="00E67386"/>
    <w:rsid w:val="00E67700"/>
    <w:rsid w:val="00E678E4"/>
    <w:rsid w:val="00E67EC4"/>
    <w:rsid w:val="00E7113C"/>
    <w:rsid w:val="00E71FB2"/>
    <w:rsid w:val="00E76D16"/>
    <w:rsid w:val="00E77F55"/>
    <w:rsid w:val="00E803C8"/>
    <w:rsid w:val="00E80D32"/>
    <w:rsid w:val="00E80DED"/>
    <w:rsid w:val="00E812C7"/>
    <w:rsid w:val="00E815ED"/>
    <w:rsid w:val="00E825EC"/>
    <w:rsid w:val="00E82ABC"/>
    <w:rsid w:val="00E84AA2"/>
    <w:rsid w:val="00E86216"/>
    <w:rsid w:val="00E87A2F"/>
    <w:rsid w:val="00E87BA3"/>
    <w:rsid w:val="00E92561"/>
    <w:rsid w:val="00E94086"/>
    <w:rsid w:val="00E952E9"/>
    <w:rsid w:val="00E95C5B"/>
    <w:rsid w:val="00E967F9"/>
    <w:rsid w:val="00E97127"/>
    <w:rsid w:val="00E97A84"/>
    <w:rsid w:val="00E97EC2"/>
    <w:rsid w:val="00E97F09"/>
    <w:rsid w:val="00EA03AC"/>
    <w:rsid w:val="00EA0B26"/>
    <w:rsid w:val="00EA1859"/>
    <w:rsid w:val="00EA19F2"/>
    <w:rsid w:val="00EA2494"/>
    <w:rsid w:val="00EA7FB6"/>
    <w:rsid w:val="00EB2527"/>
    <w:rsid w:val="00EB3D9A"/>
    <w:rsid w:val="00EB4BF5"/>
    <w:rsid w:val="00EB4BFA"/>
    <w:rsid w:val="00EB6194"/>
    <w:rsid w:val="00EB776B"/>
    <w:rsid w:val="00EC038A"/>
    <w:rsid w:val="00EC1171"/>
    <w:rsid w:val="00EC1B2E"/>
    <w:rsid w:val="00EC1C06"/>
    <w:rsid w:val="00EC3A20"/>
    <w:rsid w:val="00EC3DF3"/>
    <w:rsid w:val="00EC3DFC"/>
    <w:rsid w:val="00EC3EEA"/>
    <w:rsid w:val="00EC414E"/>
    <w:rsid w:val="00EC4E93"/>
    <w:rsid w:val="00EC5D2B"/>
    <w:rsid w:val="00EC7117"/>
    <w:rsid w:val="00EC7228"/>
    <w:rsid w:val="00EC7D60"/>
    <w:rsid w:val="00ED19EC"/>
    <w:rsid w:val="00ED1D7F"/>
    <w:rsid w:val="00ED2EA5"/>
    <w:rsid w:val="00ED60C4"/>
    <w:rsid w:val="00EE0E2B"/>
    <w:rsid w:val="00EE18B3"/>
    <w:rsid w:val="00EE1BBC"/>
    <w:rsid w:val="00EE26F1"/>
    <w:rsid w:val="00EE3506"/>
    <w:rsid w:val="00EE3CE4"/>
    <w:rsid w:val="00EE4458"/>
    <w:rsid w:val="00EE47D1"/>
    <w:rsid w:val="00EE4E01"/>
    <w:rsid w:val="00EE5390"/>
    <w:rsid w:val="00EE552E"/>
    <w:rsid w:val="00EE6A93"/>
    <w:rsid w:val="00EE72C9"/>
    <w:rsid w:val="00EE78D9"/>
    <w:rsid w:val="00EF0A50"/>
    <w:rsid w:val="00EF15F8"/>
    <w:rsid w:val="00EF2931"/>
    <w:rsid w:val="00EF2B37"/>
    <w:rsid w:val="00EF36B0"/>
    <w:rsid w:val="00EF4386"/>
    <w:rsid w:val="00EF5894"/>
    <w:rsid w:val="00F000CA"/>
    <w:rsid w:val="00F00BA2"/>
    <w:rsid w:val="00F026C1"/>
    <w:rsid w:val="00F03D6A"/>
    <w:rsid w:val="00F0492F"/>
    <w:rsid w:val="00F04F7F"/>
    <w:rsid w:val="00F052FE"/>
    <w:rsid w:val="00F073D6"/>
    <w:rsid w:val="00F07D58"/>
    <w:rsid w:val="00F07E70"/>
    <w:rsid w:val="00F109E8"/>
    <w:rsid w:val="00F11B09"/>
    <w:rsid w:val="00F12027"/>
    <w:rsid w:val="00F139C0"/>
    <w:rsid w:val="00F144FF"/>
    <w:rsid w:val="00F148DF"/>
    <w:rsid w:val="00F14B25"/>
    <w:rsid w:val="00F1594B"/>
    <w:rsid w:val="00F1603F"/>
    <w:rsid w:val="00F21629"/>
    <w:rsid w:val="00F21793"/>
    <w:rsid w:val="00F21FCC"/>
    <w:rsid w:val="00F227C9"/>
    <w:rsid w:val="00F22B93"/>
    <w:rsid w:val="00F2414D"/>
    <w:rsid w:val="00F241BF"/>
    <w:rsid w:val="00F2549D"/>
    <w:rsid w:val="00F261C9"/>
    <w:rsid w:val="00F26AF6"/>
    <w:rsid w:val="00F302D3"/>
    <w:rsid w:val="00F31783"/>
    <w:rsid w:val="00F31806"/>
    <w:rsid w:val="00F3237A"/>
    <w:rsid w:val="00F3353F"/>
    <w:rsid w:val="00F337D0"/>
    <w:rsid w:val="00F33B0E"/>
    <w:rsid w:val="00F34092"/>
    <w:rsid w:val="00F34120"/>
    <w:rsid w:val="00F367B8"/>
    <w:rsid w:val="00F3683A"/>
    <w:rsid w:val="00F36F49"/>
    <w:rsid w:val="00F374CC"/>
    <w:rsid w:val="00F374DB"/>
    <w:rsid w:val="00F37E96"/>
    <w:rsid w:val="00F37EAB"/>
    <w:rsid w:val="00F37FF4"/>
    <w:rsid w:val="00F41E75"/>
    <w:rsid w:val="00F42E07"/>
    <w:rsid w:val="00F43354"/>
    <w:rsid w:val="00F437EF"/>
    <w:rsid w:val="00F43F9D"/>
    <w:rsid w:val="00F44D8D"/>
    <w:rsid w:val="00F456C0"/>
    <w:rsid w:val="00F4730C"/>
    <w:rsid w:val="00F478C3"/>
    <w:rsid w:val="00F50D25"/>
    <w:rsid w:val="00F51F6A"/>
    <w:rsid w:val="00F51F9B"/>
    <w:rsid w:val="00F546F4"/>
    <w:rsid w:val="00F55FC8"/>
    <w:rsid w:val="00F572F2"/>
    <w:rsid w:val="00F57985"/>
    <w:rsid w:val="00F60F14"/>
    <w:rsid w:val="00F6195C"/>
    <w:rsid w:val="00F62F7D"/>
    <w:rsid w:val="00F6316D"/>
    <w:rsid w:val="00F63483"/>
    <w:rsid w:val="00F659F6"/>
    <w:rsid w:val="00F65C49"/>
    <w:rsid w:val="00F67240"/>
    <w:rsid w:val="00F70535"/>
    <w:rsid w:val="00F70CA6"/>
    <w:rsid w:val="00F712F6"/>
    <w:rsid w:val="00F71680"/>
    <w:rsid w:val="00F718C3"/>
    <w:rsid w:val="00F73675"/>
    <w:rsid w:val="00F7391F"/>
    <w:rsid w:val="00F743AC"/>
    <w:rsid w:val="00F7515A"/>
    <w:rsid w:val="00F75A28"/>
    <w:rsid w:val="00F76534"/>
    <w:rsid w:val="00F77589"/>
    <w:rsid w:val="00F80B69"/>
    <w:rsid w:val="00F80DB6"/>
    <w:rsid w:val="00F823F3"/>
    <w:rsid w:val="00F82B73"/>
    <w:rsid w:val="00F84725"/>
    <w:rsid w:val="00F84741"/>
    <w:rsid w:val="00F86D3B"/>
    <w:rsid w:val="00F874EC"/>
    <w:rsid w:val="00F878B2"/>
    <w:rsid w:val="00F87A03"/>
    <w:rsid w:val="00F87B46"/>
    <w:rsid w:val="00F91057"/>
    <w:rsid w:val="00F9250A"/>
    <w:rsid w:val="00F930EF"/>
    <w:rsid w:val="00F93D50"/>
    <w:rsid w:val="00F941B2"/>
    <w:rsid w:val="00F94963"/>
    <w:rsid w:val="00F94B35"/>
    <w:rsid w:val="00F95A45"/>
    <w:rsid w:val="00F962A2"/>
    <w:rsid w:val="00F9647E"/>
    <w:rsid w:val="00F970A5"/>
    <w:rsid w:val="00F97E1D"/>
    <w:rsid w:val="00FA0934"/>
    <w:rsid w:val="00FA0938"/>
    <w:rsid w:val="00FA0F7A"/>
    <w:rsid w:val="00FA2DBF"/>
    <w:rsid w:val="00FA2F18"/>
    <w:rsid w:val="00FA2F40"/>
    <w:rsid w:val="00FA394D"/>
    <w:rsid w:val="00FA429A"/>
    <w:rsid w:val="00FA46E2"/>
    <w:rsid w:val="00FA4946"/>
    <w:rsid w:val="00FA4C60"/>
    <w:rsid w:val="00FA6E84"/>
    <w:rsid w:val="00FA717F"/>
    <w:rsid w:val="00FA790A"/>
    <w:rsid w:val="00FA7E8D"/>
    <w:rsid w:val="00FA7EF3"/>
    <w:rsid w:val="00FB075A"/>
    <w:rsid w:val="00FB106E"/>
    <w:rsid w:val="00FB2C0C"/>
    <w:rsid w:val="00FB396B"/>
    <w:rsid w:val="00FB3A2A"/>
    <w:rsid w:val="00FB5A0D"/>
    <w:rsid w:val="00FB6F44"/>
    <w:rsid w:val="00FB72BC"/>
    <w:rsid w:val="00FC04C8"/>
    <w:rsid w:val="00FC0B66"/>
    <w:rsid w:val="00FC13DC"/>
    <w:rsid w:val="00FC166A"/>
    <w:rsid w:val="00FC21F5"/>
    <w:rsid w:val="00FC2271"/>
    <w:rsid w:val="00FC2980"/>
    <w:rsid w:val="00FC3244"/>
    <w:rsid w:val="00FC52E4"/>
    <w:rsid w:val="00FC53AF"/>
    <w:rsid w:val="00FC5AC2"/>
    <w:rsid w:val="00FC5BB2"/>
    <w:rsid w:val="00FC67BE"/>
    <w:rsid w:val="00FC6D16"/>
    <w:rsid w:val="00FC72A5"/>
    <w:rsid w:val="00FC77DF"/>
    <w:rsid w:val="00FC78A4"/>
    <w:rsid w:val="00FC7D34"/>
    <w:rsid w:val="00FD02E4"/>
    <w:rsid w:val="00FD0F74"/>
    <w:rsid w:val="00FD1069"/>
    <w:rsid w:val="00FD12DA"/>
    <w:rsid w:val="00FD2F26"/>
    <w:rsid w:val="00FD5B84"/>
    <w:rsid w:val="00FD6DDB"/>
    <w:rsid w:val="00FD7276"/>
    <w:rsid w:val="00FD7F0F"/>
    <w:rsid w:val="00FE1ADB"/>
    <w:rsid w:val="00FE33A9"/>
    <w:rsid w:val="00FE4211"/>
    <w:rsid w:val="00FE5BDF"/>
    <w:rsid w:val="00FE5D83"/>
    <w:rsid w:val="00FE6096"/>
    <w:rsid w:val="00FE62A4"/>
    <w:rsid w:val="00FE6631"/>
    <w:rsid w:val="00FE6A08"/>
    <w:rsid w:val="00FE75C5"/>
    <w:rsid w:val="00FE7AB5"/>
    <w:rsid w:val="00FE7D5A"/>
    <w:rsid w:val="00FE7E2D"/>
    <w:rsid w:val="00FE7E48"/>
    <w:rsid w:val="00FF060D"/>
    <w:rsid w:val="00FF064E"/>
    <w:rsid w:val="00FF07FE"/>
    <w:rsid w:val="00FF195B"/>
    <w:rsid w:val="00FF310D"/>
    <w:rsid w:val="00FF3368"/>
    <w:rsid w:val="00FF3AC2"/>
    <w:rsid w:val="00FF40D8"/>
    <w:rsid w:val="00FF5307"/>
    <w:rsid w:val="00FF6CC7"/>
    <w:rsid w:val="00FF7B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E8DB040"/>
  <w15:docId w15:val="{6FF6D367-50C7-4658-93DE-2AD6662C7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3130"/>
    <w:pPr>
      <w:spacing w:after="160"/>
    </w:pPr>
    <w:rPr>
      <w:sz w:val="22"/>
    </w:rPr>
  </w:style>
  <w:style w:type="paragraph" w:styleId="Heading1">
    <w:name w:val="heading 1"/>
    <w:basedOn w:val="Normal"/>
    <w:next w:val="Normal"/>
    <w:link w:val="Heading1Char"/>
    <w:autoRedefine/>
    <w:qFormat/>
    <w:rsid w:val="0059681D"/>
    <w:pPr>
      <w:keepNext/>
      <w:autoSpaceDE w:val="0"/>
      <w:autoSpaceDN w:val="0"/>
      <w:adjustRightInd w:val="0"/>
      <w:spacing w:before="360"/>
      <w:jc w:val="center"/>
      <w:outlineLvl w:val="0"/>
    </w:pPr>
    <w:rPr>
      <w:rFonts w:ascii="Arial" w:hAnsi="Arial"/>
      <w:b/>
      <w:bCs/>
      <w:kern w:val="32"/>
      <w:sz w:val="28"/>
      <w:szCs w:val="32"/>
    </w:rPr>
  </w:style>
  <w:style w:type="paragraph" w:styleId="Heading2">
    <w:name w:val="heading 2"/>
    <w:basedOn w:val="Normal"/>
    <w:next w:val="Normal"/>
    <w:link w:val="Heading2Char"/>
    <w:autoRedefine/>
    <w:qFormat/>
    <w:rsid w:val="0059681D"/>
    <w:pPr>
      <w:keepNext/>
      <w:autoSpaceDE w:val="0"/>
      <w:autoSpaceDN w:val="0"/>
      <w:adjustRightInd w:val="0"/>
      <w:spacing w:before="240" w:after="60"/>
      <w:outlineLvl w:val="1"/>
    </w:pPr>
    <w:rPr>
      <w:rFonts w:ascii="Arial" w:hAnsi="Arial" w:cs="Arial"/>
      <w:b/>
      <w:bCs/>
      <w:iCs/>
      <w:sz w:val="24"/>
      <w:szCs w:val="28"/>
    </w:rPr>
  </w:style>
  <w:style w:type="paragraph" w:styleId="Heading3">
    <w:name w:val="heading 3"/>
    <w:basedOn w:val="Normal"/>
    <w:next w:val="Normal"/>
    <w:link w:val="Heading3Char"/>
    <w:autoRedefine/>
    <w:qFormat/>
    <w:rsid w:val="00603130"/>
    <w:pPr>
      <w:keepNext/>
      <w:numPr>
        <w:ilvl w:val="2"/>
        <w:numId w:val="35"/>
      </w:numPr>
      <w:autoSpaceDE w:val="0"/>
      <w:autoSpaceDN w:val="0"/>
      <w:adjustRightInd w:val="0"/>
      <w:spacing w:before="240" w:after="60"/>
      <w:outlineLvl w:val="2"/>
    </w:pPr>
    <w:rPr>
      <w:rFonts w:cs="Arial"/>
      <w:bCs/>
      <w:i/>
      <w:szCs w:val="26"/>
    </w:rPr>
  </w:style>
  <w:style w:type="paragraph" w:styleId="Heading4">
    <w:name w:val="heading 4"/>
    <w:basedOn w:val="Normal"/>
    <w:next w:val="Normal"/>
    <w:link w:val="Heading4Char"/>
    <w:qFormat/>
    <w:rsid w:val="00603130"/>
    <w:pPr>
      <w:spacing w:before="240" w:after="60"/>
      <w:outlineLvl w:val="3"/>
    </w:pPr>
    <w:rPr>
      <w:szCs w:val="24"/>
      <w:u w:val="single"/>
    </w:rPr>
  </w:style>
  <w:style w:type="paragraph" w:styleId="Heading5">
    <w:name w:val="heading 5"/>
    <w:basedOn w:val="Normal"/>
    <w:next w:val="Normal"/>
    <w:link w:val="Heading5Char"/>
    <w:qFormat/>
    <w:rsid w:val="00603130"/>
    <w:pPr>
      <w:numPr>
        <w:ilvl w:val="4"/>
        <w:numId w:val="35"/>
      </w:numPr>
      <w:autoSpaceDE w:val="0"/>
      <w:autoSpaceDN w:val="0"/>
      <w:adjustRightInd w:val="0"/>
      <w:spacing w:before="240" w:after="60"/>
      <w:outlineLvl w:val="4"/>
    </w:pPr>
    <w:rPr>
      <w:b/>
      <w:bCs/>
      <w:i/>
      <w:iCs/>
      <w:sz w:val="26"/>
      <w:szCs w:val="26"/>
    </w:rPr>
  </w:style>
  <w:style w:type="paragraph" w:styleId="Heading6">
    <w:name w:val="heading 6"/>
    <w:basedOn w:val="Normal"/>
    <w:next w:val="Normal"/>
    <w:link w:val="Heading6Char"/>
    <w:qFormat/>
    <w:rsid w:val="00603130"/>
    <w:pPr>
      <w:keepNext/>
      <w:keepLines/>
      <w:spacing w:after="240"/>
      <w:outlineLvl w:val="5"/>
    </w:pPr>
    <w:rPr>
      <w:b/>
    </w:rPr>
  </w:style>
  <w:style w:type="paragraph" w:styleId="Heading7">
    <w:name w:val="heading 7"/>
    <w:basedOn w:val="Normal"/>
    <w:next w:val="Normal"/>
    <w:link w:val="Heading7Char"/>
    <w:qFormat/>
    <w:rsid w:val="00603130"/>
    <w:pPr>
      <w:spacing w:before="240" w:after="60"/>
      <w:outlineLvl w:val="6"/>
    </w:pPr>
  </w:style>
  <w:style w:type="paragraph" w:styleId="Heading8">
    <w:name w:val="heading 8"/>
    <w:basedOn w:val="Normal"/>
    <w:next w:val="Normal"/>
    <w:link w:val="Heading8Char"/>
    <w:qFormat/>
    <w:rsid w:val="00603130"/>
    <w:pPr>
      <w:spacing w:before="240" w:after="60"/>
      <w:outlineLvl w:val="7"/>
    </w:pPr>
    <w:rPr>
      <w:i/>
      <w:iCs/>
    </w:rPr>
  </w:style>
  <w:style w:type="paragraph" w:styleId="Heading9">
    <w:name w:val="heading 9"/>
    <w:basedOn w:val="Normal"/>
    <w:next w:val="Normal"/>
    <w:link w:val="Heading9Char"/>
    <w:qFormat/>
    <w:rsid w:val="00603130"/>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1">
    <w:name w:val="Level 1"/>
    <w:rsid w:val="00603130"/>
    <w:pPr>
      <w:autoSpaceDE w:val="0"/>
      <w:autoSpaceDN w:val="0"/>
      <w:adjustRightInd w:val="0"/>
      <w:ind w:left="720"/>
    </w:pPr>
    <w:rPr>
      <w:rFonts w:ascii="Courier New" w:hAnsi="Courier New"/>
      <w:szCs w:val="24"/>
    </w:rPr>
  </w:style>
  <w:style w:type="paragraph" w:customStyle="1" w:styleId="nl">
    <w:name w:val="nl"/>
    <w:basedOn w:val="Level1"/>
    <w:rsid w:val="00603130"/>
    <w:pPr>
      <w:ind w:left="360" w:hanging="360"/>
    </w:pPr>
    <w:rPr>
      <w:szCs w:val="20"/>
    </w:rPr>
  </w:style>
  <w:style w:type="paragraph" w:customStyle="1" w:styleId="bl">
    <w:name w:val="bl"/>
    <w:basedOn w:val="nl"/>
    <w:rsid w:val="00603130"/>
  </w:style>
  <w:style w:type="paragraph" w:styleId="BlockText">
    <w:name w:val="Block Text"/>
    <w:basedOn w:val="Normal"/>
    <w:rsid w:val="0060313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rPr>
  </w:style>
  <w:style w:type="paragraph" w:customStyle="1" w:styleId="body">
    <w:name w:val="body"/>
    <w:basedOn w:val="Normal"/>
    <w:rsid w:val="00603130"/>
    <w:pPr>
      <w:spacing w:after="120"/>
    </w:pPr>
  </w:style>
  <w:style w:type="paragraph" w:styleId="BodyText">
    <w:name w:val="Body Text"/>
    <w:basedOn w:val="Normal"/>
    <w:link w:val="BodyTextChar"/>
    <w:rsid w:val="00603130"/>
    <w:pPr>
      <w:spacing w:after="0"/>
    </w:pPr>
  </w:style>
  <w:style w:type="paragraph" w:styleId="BodyText2">
    <w:name w:val="Body Text 2"/>
    <w:basedOn w:val="Normal"/>
    <w:link w:val="BodyText2Char"/>
    <w:rsid w:val="00603130"/>
    <w:pPr>
      <w:spacing w:after="240"/>
    </w:pPr>
    <w:rPr>
      <w:color w:val="FF0000"/>
    </w:rPr>
  </w:style>
  <w:style w:type="paragraph" w:styleId="BodyText3">
    <w:name w:val="Body Text 3"/>
    <w:basedOn w:val="Normal"/>
    <w:link w:val="BodyText3Char"/>
    <w:rsid w:val="00603130"/>
    <w:pPr>
      <w:widowControl w:val="0"/>
      <w:tabs>
        <w:tab w:val="left" w:pos="-1440"/>
        <w:tab w:val="left" w:pos="-720"/>
        <w:tab w:val="left" w:pos="720"/>
        <w:tab w:val="left" w:pos="1440"/>
        <w:tab w:val="left" w:pos="2160"/>
      </w:tabs>
      <w:spacing w:after="120"/>
      <w:jc w:val="both"/>
    </w:pPr>
    <w:rPr>
      <w:color w:val="000000"/>
    </w:rPr>
  </w:style>
  <w:style w:type="paragraph" w:styleId="BodyTextIndent">
    <w:name w:val="Body Text Indent"/>
    <w:basedOn w:val="Normal"/>
    <w:link w:val="BodyTextIndentChar"/>
    <w:rsid w:val="00603130"/>
    <w:pPr>
      <w:spacing w:after="240"/>
      <w:ind w:left="720"/>
    </w:pPr>
  </w:style>
  <w:style w:type="paragraph" w:styleId="BodyTextIndent2">
    <w:name w:val="Body Text Indent 2"/>
    <w:basedOn w:val="Normal"/>
    <w:link w:val="BodyTextIndent2Char"/>
    <w:rsid w:val="00603130"/>
    <w:pPr>
      <w:spacing w:after="240"/>
      <w:ind w:left="432" w:hanging="432"/>
    </w:pPr>
  </w:style>
  <w:style w:type="paragraph" w:styleId="BodyTextIndent3">
    <w:name w:val="Body Text Indent 3"/>
    <w:basedOn w:val="Normal"/>
    <w:link w:val="BodyTextIndent3Char"/>
    <w:rsid w:val="00603130"/>
    <w:pPr>
      <w:spacing w:after="240"/>
      <w:ind w:left="864" w:hanging="432"/>
    </w:pPr>
  </w:style>
  <w:style w:type="character" w:customStyle="1" w:styleId="BodyTextIndentChar">
    <w:name w:val="Body Text Indent Char"/>
    <w:link w:val="BodyTextIndent"/>
    <w:rsid w:val="00603130"/>
    <w:rPr>
      <w:sz w:val="22"/>
    </w:rPr>
  </w:style>
  <w:style w:type="paragraph" w:styleId="Caption">
    <w:name w:val="caption"/>
    <w:basedOn w:val="Normal"/>
    <w:next w:val="Normal"/>
    <w:uiPriority w:val="35"/>
    <w:unhideWhenUsed/>
    <w:qFormat/>
    <w:rsid w:val="00603130"/>
    <w:pPr>
      <w:spacing w:after="120"/>
      <w:ind w:left="1152" w:hanging="1152"/>
    </w:pPr>
    <w:rPr>
      <w:bCs/>
      <w:sz w:val="20"/>
    </w:rPr>
  </w:style>
  <w:style w:type="paragraph" w:customStyle="1" w:styleId="Citation">
    <w:name w:val="Citation"/>
    <w:basedOn w:val="Normal"/>
    <w:rsid w:val="00603130"/>
    <w:pPr>
      <w:spacing w:after="120"/>
      <w:ind w:left="720" w:hanging="720"/>
    </w:pPr>
  </w:style>
  <w:style w:type="paragraph" w:styleId="CommentText">
    <w:name w:val="annotation text"/>
    <w:basedOn w:val="Normal"/>
    <w:link w:val="CommentTextChar"/>
    <w:uiPriority w:val="99"/>
    <w:semiHidden/>
    <w:rsid w:val="00603130"/>
    <w:pPr>
      <w:spacing w:after="240"/>
    </w:pPr>
    <w:rPr>
      <w:sz w:val="20"/>
    </w:rPr>
  </w:style>
  <w:style w:type="paragraph" w:styleId="DocumentMap">
    <w:name w:val="Document Map"/>
    <w:basedOn w:val="Normal"/>
    <w:link w:val="DocumentMapChar"/>
    <w:semiHidden/>
    <w:rsid w:val="00603130"/>
    <w:pPr>
      <w:shd w:val="clear" w:color="auto" w:fill="000080"/>
      <w:spacing w:after="240"/>
    </w:pPr>
    <w:rPr>
      <w:rFonts w:ascii="Tahoma" w:hAnsi="Tahoma" w:cs="Courier New"/>
    </w:rPr>
  </w:style>
  <w:style w:type="paragraph" w:customStyle="1" w:styleId="eq">
    <w:name w:val="eq"/>
    <w:basedOn w:val="Normal"/>
    <w:rsid w:val="00603130"/>
    <w:pPr>
      <w:tabs>
        <w:tab w:val="right" w:pos="7560"/>
      </w:tabs>
      <w:spacing w:after="240"/>
    </w:pPr>
  </w:style>
  <w:style w:type="paragraph" w:customStyle="1" w:styleId="equ">
    <w:name w:val="equ"/>
    <w:basedOn w:val="Normal"/>
    <w:rsid w:val="00603130"/>
    <w:pPr>
      <w:spacing w:after="120"/>
      <w:ind w:left="720" w:hanging="540"/>
    </w:pPr>
  </w:style>
  <w:style w:type="paragraph" w:customStyle="1" w:styleId="equation">
    <w:name w:val="equation"/>
    <w:basedOn w:val="Normal"/>
    <w:rsid w:val="00603130"/>
    <w:pPr>
      <w:tabs>
        <w:tab w:val="left" w:pos="1440"/>
        <w:tab w:val="left" w:leader="dot" w:pos="7920"/>
      </w:tabs>
      <w:spacing w:after="120"/>
      <w:ind w:left="1440" w:hanging="720"/>
    </w:pPr>
  </w:style>
  <w:style w:type="paragraph" w:customStyle="1" w:styleId="fig">
    <w:name w:val="fig"/>
    <w:basedOn w:val="Normal"/>
    <w:next w:val="figcap"/>
    <w:rsid w:val="00603130"/>
    <w:pPr>
      <w:keepNext/>
      <w:spacing w:after="60"/>
      <w:jc w:val="center"/>
    </w:pPr>
  </w:style>
  <w:style w:type="character" w:customStyle="1" w:styleId="figChar">
    <w:name w:val="fig Char"/>
    <w:rsid w:val="00603130"/>
    <w:rPr>
      <w:sz w:val="22"/>
      <w:lang w:val="en-US" w:eastAsia="en-US" w:bidi="ar-SA"/>
    </w:rPr>
  </w:style>
  <w:style w:type="paragraph" w:customStyle="1" w:styleId="figcap">
    <w:name w:val="figcap"/>
    <w:basedOn w:val="Normal"/>
    <w:next w:val="fig"/>
    <w:autoRedefine/>
    <w:rsid w:val="00603130"/>
    <w:pPr>
      <w:tabs>
        <w:tab w:val="left" w:pos="360"/>
      </w:tabs>
      <w:spacing w:after="240"/>
      <w:ind w:left="1080" w:hanging="1080"/>
      <w:outlineLvl w:val="4"/>
    </w:pPr>
  </w:style>
  <w:style w:type="paragraph" w:customStyle="1" w:styleId="FigCaption">
    <w:name w:val="FigCaption"/>
    <w:basedOn w:val="Heading6"/>
    <w:rsid w:val="00603130"/>
    <w:pPr>
      <w:keepNext w:val="0"/>
      <w:tabs>
        <w:tab w:val="left" w:pos="1440"/>
      </w:tabs>
      <w:spacing w:after="120"/>
      <w:ind w:left="1440" w:hanging="1440"/>
    </w:pPr>
    <w:rPr>
      <w:b w:val="0"/>
      <w:snapToGrid w:val="0"/>
      <w:color w:val="000000"/>
    </w:rPr>
  </w:style>
  <w:style w:type="character" w:styleId="FollowedHyperlink">
    <w:name w:val="FollowedHyperlink"/>
    <w:uiPriority w:val="99"/>
    <w:rsid w:val="00603130"/>
    <w:rPr>
      <w:color w:val="800080"/>
      <w:u w:val="single"/>
    </w:rPr>
  </w:style>
  <w:style w:type="paragraph" w:styleId="Footer">
    <w:name w:val="footer"/>
    <w:basedOn w:val="Normal"/>
    <w:link w:val="FooterChar"/>
    <w:rsid w:val="00603130"/>
    <w:pPr>
      <w:tabs>
        <w:tab w:val="center" w:pos="4320"/>
        <w:tab w:val="right" w:pos="8640"/>
      </w:tabs>
      <w:spacing w:after="0"/>
    </w:pPr>
  </w:style>
  <w:style w:type="character" w:styleId="FootnoteReference">
    <w:name w:val="footnote reference"/>
    <w:semiHidden/>
    <w:rsid w:val="00603130"/>
    <w:rPr>
      <w:vertAlign w:val="superscript"/>
    </w:rPr>
  </w:style>
  <w:style w:type="paragraph" w:styleId="FootnoteText">
    <w:name w:val="footnote text"/>
    <w:basedOn w:val="Normal"/>
    <w:link w:val="FootnoteTextChar"/>
    <w:semiHidden/>
    <w:rsid w:val="00603130"/>
    <w:pPr>
      <w:spacing w:after="240"/>
    </w:pPr>
    <w:rPr>
      <w:sz w:val="20"/>
    </w:rPr>
  </w:style>
  <w:style w:type="paragraph" w:customStyle="1" w:styleId="hanging">
    <w:name w:val="hanging"/>
    <w:basedOn w:val="Normal"/>
    <w:rsid w:val="00603130"/>
    <w:pPr>
      <w:spacing w:after="240"/>
      <w:ind w:left="720" w:hanging="720"/>
    </w:pPr>
    <w:rPr>
      <w:sz w:val="24"/>
    </w:rPr>
  </w:style>
  <w:style w:type="paragraph" w:styleId="Header">
    <w:name w:val="header"/>
    <w:basedOn w:val="Normal"/>
    <w:link w:val="HeaderChar"/>
    <w:rsid w:val="00603130"/>
    <w:pPr>
      <w:tabs>
        <w:tab w:val="center" w:pos="4320"/>
        <w:tab w:val="right" w:pos="8640"/>
      </w:tabs>
      <w:spacing w:after="0"/>
    </w:pPr>
  </w:style>
  <w:style w:type="character" w:customStyle="1" w:styleId="Heading6Char">
    <w:name w:val="Heading 6 Char"/>
    <w:link w:val="Heading6"/>
    <w:rsid w:val="00603130"/>
    <w:rPr>
      <w:b/>
      <w:sz w:val="22"/>
    </w:rPr>
  </w:style>
  <w:style w:type="paragraph" w:styleId="HTMLPreformatted">
    <w:name w:val="HTML Preformatted"/>
    <w:basedOn w:val="Normal"/>
    <w:link w:val="HTMLPreformattedChar"/>
    <w:rsid w:val="006031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lang w:eastAsia="ja-JP"/>
    </w:rPr>
  </w:style>
  <w:style w:type="character" w:styleId="Hyperlink">
    <w:name w:val="Hyperlink"/>
    <w:uiPriority w:val="99"/>
    <w:rsid w:val="00603130"/>
    <w:rPr>
      <w:color w:val="0000FF"/>
      <w:u w:val="single"/>
    </w:rPr>
  </w:style>
  <w:style w:type="paragraph" w:customStyle="1" w:styleId="lc">
    <w:name w:val="lc"/>
    <w:basedOn w:val="Normal"/>
    <w:link w:val="lcChar"/>
    <w:rsid w:val="00603130"/>
    <w:pPr>
      <w:spacing w:after="80"/>
      <w:ind w:left="720" w:hanging="720"/>
    </w:pPr>
    <w:rPr>
      <w:szCs w:val="24"/>
      <w:lang w:val="en-CA"/>
    </w:rPr>
  </w:style>
  <w:style w:type="character" w:customStyle="1" w:styleId="lcChar">
    <w:name w:val="lc Char"/>
    <w:link w:val="lc"/>
    <w:rsid w:val="00603130"/>
    <w:rPr>
      <w:sz w:val="22"/>
      <w:szCs w:val="24"/>
      <w:lang w:val="en-CA"/>
    </w:rPr>
  </w:style>
  <w:style w:type="paragraph" w:customStyle="1" w:styleId="LE">
    <w:name w:val="LE"/>
    <w:rsid w:val="00603130"/>
    <w:pPr>
      <w:keepLines/>
      <w:tabs>
        <w:tab w:val="left" w:pos="1440"/>
      </w:tabs>
      <w:spacing w:after="240" w:line="240" w:lineRule="atLeast"/>
      <w:ind w:left="720" w:right="576" w:hanging="720"/>
    </w:pPr>
    <w:rPr>
      <w:sz w:val="24"/>
    </w:rPr>
  </w:style>
  <w:style w:type="paragraph" w:customStyle="1" w:styleId="Level2">
    <w:name w:val="Level 2"/>
    <w:rsid w:val="00603130"/>
    <w:pPr>
      <w:autoSpaceDE w:val="0"/>
      <w:autoSpaceDN w:val="0"/>
      <w:adjustRightInd w:val="0"/>
      <w:ind w:left="1440"/>
    </w:pPr>
    <w:rPr>
      <w:szCs w:val="24"/>
    </w:rPr>
  </w:style>
  <w:style w:type="paragraph" w:styleId="ListBullet">
    <w:name w:val="List Bullet"/>
    <w:basedOn w:val="Normal"/>
    <w:autoRedefine/>
    <w:rsid w:val="00603130"/>
    <w:pPr>
      <w:tabs>
        <w:tab w:val="num" w:pos="360"/>
      </w:tabs>
      <w:spacing w:after="120" w:line="280" w:lineRule="exact"/>
      <w:ind w:left="360" w:hanging="360"/>
    </w:pPr>
    <w:rPr>
      <w:rFonts w:ascii="Euclid" w:hAnsi="Euclid"/>
      <w:lang w:bidi="he-IL"/>
    </w:rPr>
  </w:style>
  <w:style w:type="paragraph" w:styleId="List">
    <w:name w:val="List"/>
    <w:aliases w:val="list"/>
    <w:basedOn w:val="Normal"/>
    <w:rsid w:val="00603130"/>
    <w:pPr>
      <w:spacing w:after="240"/>
      <w:ind w:left="1440"/>
    </w:pPr>
    <w:rPr>
      <w:sz w:val="24"/>
    </w:rPr>
  </w:style>
  <w:style w:type="paragraph" w:customStyle="1" w:styleId="tb">
    <w:name w:val="tb"/>
    <w:basedOn w:val="Normal"/>
    <w:rsid w:val="00603130"/>
    <w:pPr>
      <w:keepNext/>
      <w:tabs>
        <w:tab w:val="left" w:pos="252"/>
      </w:tabs>
      <w:spacing w:after="0"/>
      <w:jc w:val="right"/>
    </w:pPr>
    <w:rPr>
      <w:sz w:val="20"/>
    </w:rPr>
  </w:style>
  <w:style w:type="paragraph" w:customStyle="1" w:styleId="MTDisplayEquation">
    <w:name w:val="MTDisplayEquation"/>
    <w:basedOn w:val="tb"/>
    <w:rsid w:val="00603130"/>
    <w:pPr>
      <w:keepNext w:val="0"/>
      <w:tabs>
        <w:tab w:val="clear" w:pos="252"/>
        <w:tab w:val="right" w:pos="-1440"/>
        <w:tab w:val="center" w:pos="-720"/>
      </w:tabs>
    </w:pPr>
    <w:rPr>
      <w:rFonts w:eastAsia="Arial Unicode MS"/>
      <w:sz w:val="16"/>
    </w:rPr>
  </w:style>
  <w:style w:type="character" w:customStyle="1" w:styleId="MTEquationSection">
    <w:name w:val="MTEquationSection"/>
    <w:rsid w:val="00603130"/>
    <w:rPr>
      <w:vanish/>
      <w:color w:val="FF0000"/>
    </w:rPr>
  </w:style>
  <w:style w:type="paragraph" w:styleId="NormalWeb">
    <w:name w:val="Normal (Web)"/>
    <w:basedOn w:val="Normal"/>
    <w:uiPriority w:val="99"/>
    <w:rsid w:val="00603130"/>
    <w:pPr>
      <w:spacing w:before="100" w:beforeAutospacing="1" w:after="100" w:afterAutospacing="1"/>
    </w:pPr>
    <w:rPr>
      <w:rFonts w:ascii="Arial Unicode MS" w:hAnsi="Arial Unicode MS"/>
      <w:sz w:val="24"/>
      <w:szCs w:val="24"/>
    </w:rPr>
  </w:style>
  <w:style w:type="paragraph" w:customStyle="1" w:styleId="Nothing">
    <w:name w:val="Nothing"/>
    <w:basedOn w:val="Heading1"/>
    <w:rsid w:val="00603130"/>
    <w:pPr>
      <w:keepNext w:val="0"/>
      <w:spacing w:before="0" w:after="0"/>
      <w:ind w:left="360" w:hanging="360"/>
      <w:outlineLvl w:val="9"/>
    </w:pPr>
    <w:rPr>
      <w:rFonts w:ascii="Times" w:hAnsi="Times"/>
      <w:b w:val="0"/>
      <w:kern w:val="0"/>
    </w:rPr>
  </w:style>
  <w:style w:type="character" w:styleId="PageNumber">
    <w:name w:val="page number"/>
    <w:basedOn w:val="DefaultParagraphFont"/>
    <w:rsid w:val="00603130"/>
  </w:style>
  <w:style w:type="paragraph" w:styleId="PlainText">
    <w:name w:val="Plain Text"/>
    <w:basedOn w:val="Normal"/>
    <w:link w:val="PlainTextChar"/>
    <w:rsid w:val="00603130"/>
    <w:pPr>
      <w:spacing w:after="0"/>
    </w:pPr>
    <w:rPr>
      <w:rFonts w:ascii="Courier New" w:hAnsi="Courier New"/>
      <w:sz w:val="20"/>
    </w:rPr>
  </w:style>
  <w:style w:type="paragraph" w:styleId="Quote">
    <w:name w:val="Quote"/>
    <w:basedOn w:val="Normal"/>
    <w:link w:val="QuoteChar"/>
    <w:qFormat/>
    <w:rsid w:val="00603130"/>
    <w:pPr>
      <w:spacing w:before="360" w:after="120"/>
      <w:ind w:left="1440" w:firstLine="360"/>
    </w:pPr>
  </w:style>
  <w:style w:type="paragraph" w:customStyle="1" w:styleId="reg">
    <w:name w:val="reg"/>
    <w:rsid w:val="00603130"/>
    <w:pPr>
      <w:keepLines/>
      <w:spacing w:before="120"/>
    </w:pPr>
    <w:rPr>
      <w:sz w:val="24"/>
    </w:rPr>
  </w:style>
  <w:style w:type="paragraph" w:customStyle="1" w:styleId="scenario">
    <w:name w:val="scenario"/>
    <w:basedOn w:val="Normal"/>
    <w:rsid w:val="00603130"/>
    <w:pPr>
      <w:keepLines/>
      <w:tabs>
        <w:tab w:val="left" w:pos="1440"/>
      </w:tabs>
      <w:ind w:left="1454" w:hanging="1267"/>
    </w:pPr>
  </w:style>
  <w:style w:type="paragraph" w:styleId="TOC1">
    <w:name w:val="toc 1"/>
    <w:basedOn w:val="Normal"/>
    <w:next w:val="Normal"/>
    <w:autoRedefine/>
    <w:semiHidden/>
    <w:rsid w:val="00603130"/>
    <w:pPr>
      <w:spacing w:before="240" w:after="120"/>
    </w:pPr>
    <w:rPr>
      <w:b/>
      <w:sz w:val="20"/>
    </w:rPr>
  </w:style>
  <w:style w:type="paragraph" w:customStyle="1" w:styleId="SmallPrint">
    <w:name w:val="SmallPrint"/>
    <w:basedOn w:val="TOC1"/>
    <w:rsid w:val="00603130"/>
    <w:pPr>
      <w:keepLines/>
      <w:spacing w:line="240" w:lineRule="atLeast"/>
      <w:ind w:left="144"/>
    </w:pPr>
    <w:rPr>
      <w:rFonts w:ascii="timesroman" w:hAnsi="timesroman"/>
      <w:b w:val="0"/>
      <w:sz w:val="16"/>
    </w:rPr>
  </w:style>
  <w:style w:type="paragraph" w:customStyle="1" w:styleId="Style0">
    <w:name w:val="Style0"/>
    <w:rsid w:val="00603130"/>
    <w:rPr>
      <w:rFonts w:ascii="Arial" w:hAnsi="Arial"/>
      <w:snapToGrid w:val="0"/>
      <w:sz w:val="24"/>
    </w:rPr>
  </w:style>
  <w:style w:type="paragraph" w:customStyle="1" w:styleId="t">
    <w:name w:val="t"/>
    <w:basedOn w:val="Normal"/>
    <w:rsid w:val="00603130"/>
    <w:pPr>
      <w:spacing w:after="120"/>
      <w:jc w:val="right"/>
    </w:pPr>
    <w:rPr>
      <w:rFonts w:ascii="Arial" w:hAnsi="Arial" w:cs="Arial"/>
      <w:sz w:val="20"/>
    </w:rPr>
  </w:style>
  <w:style w:type="paragraph" w:customStyle="1" w:styleId="tabcap">
    <w:name w:val="tabcap"/>
    <w:basedOn w:val="Normal"/>
    <w:rsid w:val="00603130"/>
    <w:pPr>
      <w:keepNext/>
      <w:keepLines/>
      <w:spacing w:before="160" w:after="120"/>
      <w:ind w:left="1267" w:hanging="1267"/>
      <w:outlineLvl w:val="3"/>
    </w:pPr>
    <w:rPr>
      <w:color w:val="000000"/>
      <w:szCs w:val="22"/>
    </w:rPr>
  </w:style>
  <w:style w:type="paragraph" w:customStyle="1" w:styleId="tabtot">
    <w:name w:val="tabtot"/>
    <w:basedOn w:val="Normal"/>
    <w:rsid w:val="00603130"/>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rPr>
  </w:style>
  <w:style w:type="paragraph" w:customStyle="1" w:styleId="tb1">
    <w:name w:val="tb1"/>
    <w:basedOn w:val="Normal"/>
    <w:rsid w:val="00603130"/>
    <w:pPr>
      <w:keepNext/>
      <w:spacing w:before="40" w:after="0"/>
      <w:ind w:left="360"/>
    </w:pPr>
  </w:style>
  <w:style w:type="paragraph" w:customStyle="1" w:styleId="tb2">
    <w:name w:val="tb2"/>
    <w:basedOn w:val="Normal"/>
    <w:rsid w:val="00603130"/>
    <w:pPr>
      <w:spacing w:after="0"/>
      <w:jc w:val="center"/>
    </w:pPr>
    <w:rPr>
      <w:sz w:val="16"/>
    </w:rPr>
  </w:style>
  <w:style w:type="paragraph" w:customStyle="1" w:styleId="tb3">
    <w:name w:val="tb3"/>
    <w:basedOn w:val="Normal"/>
    <w:rsid w:val="00603130"/>
    <w:pPr>
      <w:spacing w:after="0"/>
      <w:jc w:val="right"/>
    </w:pPr>
    <w:rPr>
      <w:rFonts w:ascii="Arial" w:hAnsi="Arial"/>
      <w:snapToGrid w:val="0"/>
      <w:color w:val="000000"/>
      <w:sz w:val="16"/>
    </w:rPr>
  </w:style>
  <w:style w:type="paragraph" w:customStyle="1" w:styleId="ti">
    <w:name w:val="ti"/>
    <w:basedOn w:val="Normal"/>
    <w:rsid w:val="00603130"/>
    <w:pPr>
      <w:spacing w:after="120"/>
    </w:pPr>
  </w:style>
  <w:style w:type="paragraph" w:styleId="Title">
    <w:name w:val="Title"/>
    <w:basedOn w:val="Normal"/>
    <w:next w:val="Normal"/>
    <w:link w:val="TitleChar"/>
    <w:uiPriority w:val="10"/>
    <w:qFormat/>
    <w:rsid w:val="00603130"/>
    <w:pPr>
      <w:spacing w:before="240" w:after="60"/>
      <w:contextualSpacing/>
      <w:jc w:val="center"/>
    </w:pPr>
    <w:rPr>
      <w:rFonts w:eastAsiaTheme="majorEastAsia" w:cstheme="majorBidi"/>
      <w:b/>
      <w:spacing w:val="-10"/>
      <w:kern w:val="28"/>
      <w:sz w:val="32"/>
      <w:szCs w:val="56"/>
    </w:rPr>
  </w:style>
  <w:style w:type="paragraph" w:customStyle="1" w:styleId="Title1">
    <w:name w:val="Title1"/>
    <w:basedOn w:val="Heading1"/>
    <w:rsid w:val="00603130"/>
    <w:pPr>
      <w:keepNext w:val="0"/>
      <w:spacing w:before="0" w:after="240"/>
      <w:ind w:left="360" w:hanging="360"/>
      <w:outlineLvl w:val="9"/>
    </w:pPr>
    <w:rPr>
      <w:rFonts w:ascii="Times New Roman" w:hAnsi="Times New Roman"/>
      <w:color w:val="000000"/>
      <w:kern w:val="0"/>
      <w:sz w:val="32"/>
    </w:rPr>
  </w:style>
  <w:style w:type="paragraph" w:styleId="TOC2">
    <w:name w:val="toc 2"/>
    <w:basedOn w:val="Normal"/>
    <w:next w:val="Normal"/>
    <w:autoRedefine/>
    <w:semiHidden/>
    <w:rsid w:val="00BC1E15"/>
    <w:pPr>
      <w:spacing w:before="120" w:after="0"/>
      <w:ind w:left="220"/>
    </w:pPr>
    <w:rPr>
      <w:i/>
      <w:sz w:val="20"/>
    </w:rPr>
  </w:style>
  <w:style w:type="paragraph" w:styleId="TOC3">
    <w:name w:val="toc 3"/>
    <w:basedOn w:val="Normal"/>
    <w:next w:val="Normal"/>
    <w:autoRedefine/>
    <w:semiHidden/>
    <w:rsid w:val="00BC1E15"/>
    <w:pPr>
      <w:spacing w:after="0"/>
      <w:ind w:left="440"/>
    </w:pPr>
    <w:rPr>
      <w:sz w:val="20"/>
    </w:rPr>
  </w:style>
  <w:style w:type="paragraph" w:styleId="TOC4">
    <w:name w:val="toc 4"/>
    <w:basedOn w:val="Normal"/>
    <w:next w:val="Normal"/>
    <w:autoRedefine/>
    <w:semiHidden/>
    <w:rsid w:val="00BC1E15"/>
    <w:pPr>
      <w:spacing w:after="0"/>
      <w:ind w:left="660"/>
    </w:pPr>
    <w:rPr>
      <w:sz w:val="20"/>
    </w:rPr>
  </w:style>
  <w:style w:type="paragraph" w:styleId="TOC5">
    <w:name w:val="toc 5"/>
    <w:basedOn w:val="Normal"/>
    <w:next w:val="Normal"/>
    <w:autoRedefine/>
    <w:semiHidden/>
    <w:rsid w:val="00BC1E15"/>
    <w:pPr>
      <w:tabs>
        <w:tab w:val="left" w:pos="1440"/>
        <w:tab w:val="right" w:leader="dot" w:pos="9350"/>
      </w:tabs>
      <w:spacing w:after="0"/>
      <w:ind w:left="1440" w:hanging="1440"/>
    </w:pPr>
    <w:rPr>
      <w:noProof/>
      <w:sz w:val="20"/>
    </w:rPr>
  </w:style>
  <w:style w:type="paragraph" w:styleId="TOC6">
    <w:name w:val="toc 6"/>
    <w:basedOn w:val="Normal"/>
    <w:next w:val="Normal"/>
    <w:autoRedefine/>
    <w:semiHidden/>
    <w:rsid w:val="00BC1E15"/>
    <w:pPr>
      <w:tabs>
        <w:tab w:val="left" w:pos="1440"/>
        <w:tab w:val="right" w:leader="dot" w:pos="9350"/>
      </w:tabs>
      <w:spacing w:after="0"/>
      <w:ind w:left="1440" w:hanging="1440"/>
    </w:pPr>
    <w:rPr>
      <w:sz w:val="20"/>
    </w:rPr>
  </w:style>
  <w:style w:type="paragraph" w:styleId="TOC7">
    <w:name w:val="toc 7"/>
    <w:basedOn w:val="Normal"/>
    <w:next w:val="Normal"/>
    <w:autoRedefine/>
    <w:semiHidden/>
    <w:rsid w:val="00BC1E15"/>
    <w:pPr>
      <w:spacing w:after="0"/>
      <w:ind w:left="1320"/>
    </w:pPr>
    <w:rPr>
      <w:sz w:val="20"/>
    </w:rPr>
  </w:style>
  <w:style w:type="paragraph" w:styleId="TOC8">
    <w:name w:val="toc 8"/>
    <w:basedOn w:val="Normal"/>
    <w:next w:val="Normal"/>
    <w:autoRedefine/>
    <w:semiHidden/>
    <w:rsid w:val="00BC1E15"/>
    <w:pPr>
      <w:spacing w:after="0"/>
      <w:ind w:left="1540"/>
    </w:pPr>
    <w:rPr>
      <w:sz w:val="20"/>
    </w:rPr>
  </w:style>
  <w:style w:type="paragraph" w:styleId="TOC9">
    <w:name w:val="toc 9"/>
    <w:basedOn w:val="Normal"/>
    <w:next w:val="Normal"/>
    <w:autoRedefine/>
    <w:semiHidden/>
    <w:rsid w:val="00BC1E15"/>
    <w:pPr>
      <w:spacing w:after="0"/>
      <w:ind w:left="1760"/>
    </w:pPr>
    <w:rPr>
      <w:sz w:val="20"/>
    </w:rPr>
  </w:style>
  <w:style w:type="paragraph" w:customStyle="1" w:styleId="xl24">
    <w:name w:val="xl24"/>
    <w:basedOn w:val="Normal"/>
    <w:rsid w:val="00603130"/>
    <w:pPr>
      <w:spacing w:before="100" w:beforeAutospacing="1" w:after="100" w:afterAutospacing="1"/>
    </w:pPr>
    <w:rPr>
      <w:rFonts w:eastAsia="Arial Unicode MS"/>
      <w:sz w:val="16"/>
      <w:szCs w:val="16"/>
    </w:rPr>
  </w:style>
  <w:style w:type="paragraph" w:customStyle="1" w:styleId="xl25">
    <w:name w:val="xl25"/>
    <w:basedOn w:val="Normal"/>
    <w:rsid w:val="00603130"/>
    <w:pPr>
      <w:spacing w:before="100" w:beforeAutospacing="1" w:after="100" w:afterAutospacing="1"/>
      <w:textAlignment w:val="top"/>
    </w:pPr>
    <w:rPr>
      <w:rFonts w:eastAsia="Arial Unicode MS"/>
      <w:sz w:val="16"/>
      <w:szCs w:val="16"/>
    </w:rPr>
  </w:style>
  <w:style w:type="paragraph" w:customStyle="1" w:styleId="xl26">
    <w:name w:val="xl26"/>
    <w:basedOn w:val="Normal"/>
    <w:rsid w:val="00603130"/>
    <w:pPr>
      <w:spacing w:before="100" w:beforeAutospacing="1" w:after="100" w:afterAutospacing="1"/>
    </w:pPr>
    <w:rPr>
      <w:rFonts w:ascii="Arial" w:hAnsi="Arial" w:cs="Arial"/>
      <w:sz w:val="24"/>
      <w:szCs w:val="24"/>
    </w:rPr>
  </w:style>
  <w:style w:type="paragraph" w:customStyle="1" w:styleId="xl27">
    <w:name w:val="xl27"/>
    <w:basedOn w:val="Normal"/>
    <w:rsid w:val="00603130"/>
    <w:pPr>
      <w:spacing w:before="100" w:beforeAutospacing="1" w:after="100" w:afterAutospacing="1"/>
    </w:pPr>
    <w:rPr>
      <w:rFonts w:ascii="Arial" w:hAnsi="Arial" w:cs="Arial"/>
      <w:sz w:val="24"/>
      <w:szCs w:val="24"/>
    </w:rPr>
  </w:style>
  <w:style w:type="paragraph" w:customStyle="1" w:styleId="xl28">
    <w:name w:val="xl28"/>
    <w:basedOn w:val="Normal"/>
    <w:rsid w:val="00603130"/>
    <w:pPr>
      <w:spacing w:before="100" w:beforeAutospacing="1" w:after="100" w:afterAutospacing="1"/>
    </w:pPr>
    <w:rPr>
      <w:rFonts w:ascii="Arial" w:hAnsi="Arial" w:cs="Arial"/>
      <w:sz w:val="24"/>
      <w:szCs w:val="24"/>
    </w:rPr>
  </w:style>
  <w:style w:type="paragraph" w:customStyle="1" w:styleId="xl29">
    <w:name w:val="xl29"/>
    <w:basedOn w:val="Normal"/>
    <w:rsid w:val="00603130"/>
    <w:pPr>
      <w:spacing w:before="100" w:beforeAutospacing="1" w:after="100" w:afterAutospacing="1"/>
    </w:pPr>
    <w:rPr>
      <w:rFonts w:ascii="Arial" w:hAnsi="Arial" w:cs="Arial"/>
      <w:sz w:val="24"/>
      <w:szCs w:val="24"/>
    </w:rPr>
  </w:style>
  <w:style w:type="paragraph" w:customStyle="1" w:styleId="xl30">
    <w:name w:val="xl30"/>
    <w:basedOn w:val="Normal"/>
    <w:rsid w:val="00603130"/>
    <w:pPr>
      <w:spacing w:before="100" w:beforeAutospacing="1" w:after="100" w:afterAutospacing="1"/>
    </w:pPr>
    <w:rPr>
      <w:rFonts w:ascii="Arial" w:hAnsi="Arial" w:cs="Arial"/>
      <w:sz w:val="24"/>
      <w:szCs w:val="24"/>
    </w:rPr>
  </w:style>
  <w:style w:type="paragraph" w:customStyle="1" w:styleId="xl31">
    <w:name w:val="xl31"/>
    <w:basedOn w:val="Normal"/>
    <w:rsid w:val="00603130"/>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603130"/>
    <w:pPr>
      <w:shd w:val="clear" w:color="auto" w:fill="C0C0C0"/>
      <w:spacing w:before="100" w:beforeAutospacing="1" w:after="100" w:afterAutospacing="1"/>
    </w:pPr>
    <w:rPr>
      <w:rFonts w:ascii="Arial" w:hAnsi="Arial" w:cs="Arial"/>
      <w:sz w:val="24"/>
      <w:szCs w:val="24"/>
    </w:rPr>
  </w:style>
  <w:style w:type="paragraph" w:customStyle="1" w:styleId="a">
    <w:name w:val="_"/>
    <w:rsid w:val="00603130"/>
    <w:pPr>
      <w:autoSpaceDE w:val="0"/>
      <w:autoSpaceDN w:val="0"/>
      <w:adjustRightInd w:val="0"/>
      <w:ind w:left="-1440"/>
    </w:pPr>
    <w:rPr>
      <w:sz w:val="24"/>
      <w:szCs w:val="24"/>
    </w:rPr>
  </w:style>
  <w:style w:type="paragraph" w:styleId="Subtitle">
    <w:name w:val="Subtitle"/>
    <w:basedOn w:val="Normal"/>
    <w:link w:val="SubtitleChar"/>
    <w:autoRedefine/>
    <w:qFormat/>
    <w:rsid w:val="00603130"/>
    <w:pPr>
      <w:spacing w:after="60"/>
      <w:jc w:val="center"/>
      <w:outlineLvl w:val="1"/>
    </w:pPr>
    <w:rPr>
      <w:sz w:val="24"/>
      <w:szCs w:val="24"/>
    </w:rPr>
  </w:style>
  <w:style w:type="paragraph" w:styleId="Date">
    <w:name w:val="Date"/>
    <w:basedOn w:val="Normal"/>
    <w:next w:val="Normal"/>
    <w:link w:val="DateChar"/>
    <w:autoRedefine/>
    <w:rsid w:val="00603130"/>
    <w:pPr>
      <w:spacing w:after="120"/>
      <w:jc w:val="center"/>
    </w:pPr>
  </w:style>
  <w:style w:type="paragraph" w:customStyle="1" w:styleId="bull">
    <w:name w:val="bull"/>
    <w:basedOn w:val="Normal"/>
    <w:rsid w:val="00603130"/>
    <w:pPr>
      <w:numPr>
        <w:numId w:val="33"/>
      </w:numPr>
      <w:spacing w:after="60"/>
    </w:pPr>
  </w:style>
  <w:style w:type="table" w:styleId="TableGrid">
    <w:name w:val="Table Grid"/>
    <w:basedOn w:val="TableNormal"/>
    <w:rsid w:val="00603130"/>
    <w:pPr>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52">
    <w:name w:val="xl52"/>
    <w:basedOn w:val="Normal"/>
    <w:rsid w:val="00603130"/>
    <w:pPr>
      <w:pBdr>
        <w:bottom w:val="single" w:sz="4" w:space="0" w:color="FFFFFF"/>
        <w:right w:val="single" w:sz="4" w:space="0" w:color="FFFFFF"/>
      </w:pBdr>
      <w:spacing w:before="100" w:beforeAutospacing="1" w:after="100" w:afterAutospacing="1"/>
      <w:jc w:val="right"/>
    </w:pPr>
    <w:rPr>
      <w:color w:val="000000"/>
      <w:szCs w:val="22"/>
    </w:rPr>
  </w:style>
  <w:style w:type="paragraph" w:styleId="BalloonText">
    <w:name w:val="Balloon Text"/>
    <w:basedOn w:val="Normal"/>
    <w:link w:val="BalloonTextChar"/>
    <w:uiPriority w:val="99"/>
    <w:semiHidden/>
    <w:rsid w:val="00603130"/>
    <w:pPr>
      <w:spacing w:after="240"/>
    </w:pPr>
    <w:rPr>
      <w:rFonts w:ascii="Tahoma" w:hAnsi="Tahoma" w:cs="Tahoma"/>
      <w:sz w:val="16"/>
      <w:szCs w:val="16"/>
    </w:rPr>
  </w:style>
  <w:style w:type="paragraph" w:customStyle="1" w:styleId="Code">
    <w:name w:val="Code"/>
    <w:basedOn w:val="Normal"/>
    <w:autoRedefine/>
    <w:rsid w:val="00BC1E15"/>
    <w:pPr>
      <w:adjustRightInd w:val="0"/>
      <w:spacing w:after="0"/>
    </w:pPr>
    <w:rPr>
      <w:rFonts w:ascii="Courier New" w:eastAsia="MS Mincho" w:hAnsi="Courier New"/>
      <w:sz w:val="18"/>
      <w:lang w:eastAsia="ja-JP"/>
    </w:rPr>
  </w:style>
  <w:style w:type="paragraph" w:styleId="CommentSubject">
    <w:name w:val="annotation subject"/>
    <w:basedOn w:val="CommentText"/>
    <w:next w:val="CommentText"/>
    <w:link w:val="CommentSubjectChar"/>
    <w:semiHidden/>
    <w:rsid w:val="00603130"/>
    <w:rPr>
      <w:b/>
      <w:bCs/>
    </w:rPr>
  </w:style>
  <w:style w:type="paragraph" w:customStyle="1" w:styleId="LC0">
    <w:name w:val="LC"/>
    <w:basedOn w:val="Normal"/>
    <w:autoRedefine/>
    <w:rsid w:val="00BC1E15"/>
    <w:pPr>
      <w:ind w:left="270" w:hanging="270"/>
    </w:pPr>
    <w:rPr>
      <w:sz w:val="16"/>
    </w:rPr>
  </w:style>
  <w:style w:type="character" w:styleId="CommentReference">
    <w:name w:val="annotation reference"/>
    <w:uiPriority w:val="99"/>
    <w:semiHidden/>
    <w:rsid w:val="00603130"/>
    <w:rPr>
      <w:sz w:val="16"/>
      <w:szCs w:val="16"/>
    </w:rPr>
  </w:style>
  <w:style w:type="paragraph" w:customStyle="1" w:styleId="CM23">
    <w:name w:val="CM23"/>
    <w:basedOn w:val="Normal"/>
    <w:next w:val="Normal"/>
    <w:rsid w:val="00E57EFC"/>
    <w:pPr>
      <w:autoSpaceDE w:val="0"/>
      <w:autoSpaceDN w:val="0"/>
      <w:adjustRightInd w:val="0"/>
      <w:spacing w:after="0" w:line="278" w:lineRule="atLeast"/>
    </w:pPr>
    <w:rPr>
      <w:rFonts w:ascii="Helvetica" w:hAnsi="Helvetica"/>
      <w:sz w:val="24"/>
      <w:szCs w:val="24"/>
    </w:rPr>
  </w:style>
  <w:style w:type="character" w:styleId="Emphasis">
    <w:name w:val="Emphasis"/>
    <w:qFormat/>
    <w:rsid w:val="00603130"/>
    <w:rPr>
      <w:i/>
      <w:iCs/>
    </w:rPr>
  </w:style>
  <w:style w:type="paragraph" w:customStyle="1" w:styleId="Default">
    <w:name w:val="Default"/>
    <w:rsid w:val="00603130"/>
    <w:pPr>
      <w:autoSpaceDE w:val="0"/>
      <w:autoSpaceDN w:val="0"/>
      <w:adjustRightInd w:val="0"/>
    </w:pPr>
    <w:rPr>
      <w:color w:val="000000"/>
      <w:sz w:val="24"/>
      <w:szCs w:val="24"/>
    </w:rPr>
  </w:style>
  <w:style w:type="character" w:customStyle="1" w:styleId="cit-auth">
    <w:name w:val="cit-auth"/>
    <w:basedOn w:val="DefaultParagraphFont"/>
    <w:rsid w:val="00521D9B"/>
  </w:style>
  <w:style w:type="character" w:customStyle="1" w:styleId="cit-name-surname">
    <w:name w:val="cit-name-surname"/>
    <w:basedOn w:val="DefaultParagraphFont"/>
    <w:rsid w:val="00521D9B"/>
  </w:style>
  <w:style w:type="character" w:customStyle="1" w:styleId="cit-name-given-names">
    <w:name w:val="cit-name-given-names"/>
    <w:basedOn w:val="DefaultParagraphFont"/>
    <w:rsid w:val="00521D9B"/>
  </w:style>
  <w:style w:type="character" w:customStyle="1" w:styleId="cit-etal">
    <w:name w:val="cit-etal"/>
    <w:basedOn w:val="DefaultParagraphFont"/>
    <w:rsid w:val="00521D9B"/>
  </w:style>
  <w:style w:type="character" w:styleId="HTMLCite">
    <w:name w:val="HTML Cite"/>
    <w:basedOn w:val="DefaultParagraphFont"/>
    <w:rsid w:val="00521D9B"/>
    <w:rPr>
      <w:i/>
      <w:iCs/>
    </w:rPr>
  </w:style>
  <w:style w:type="character" w:customStyle="1" w:styleId="cit-article-title">
    <w:name w:val="cit-article-title"/>
    <w:basedOn w:val="DefaultParagraphFont"/>
    <w:rsid w:val="00521D9B"/>
  </w:style>
  <w:style w:type="character" w:customStyle="1" w:styleId="cit-pub-date">
    <w:name w:val="cit-pub-date"/>
    <w:basedOn w:val="DefaultParagraphFont"/>
    <w:rsid w:val="00521D9B"/>
  </w:style>
  <w:style w:type="character" w:customStyle="1" w:styleId="cit-vol">
    <w:name w:val="cit-vol"/>
    <w:basedOn w:val="DefaultParagraphFont"/>
    <w:rsid w:val="00521D9B"/>
  </w:style>
  <w:style w:type="character" w:customStyle="1" w:styleId="cit-fpage">
    <w:name w:val="cit-fpage"/>
    <w:basedOn w:val="DefaultParagraphFont"/>
    <w:rsid w:val="00521D9B"/>
  </w:style>
  <w:style w:type="character" w:customStyle="1" w:styleId="cit-lpage">
    <w:name w:val="cit-lpage"/>
    <w:basedOn w:val="DefaultParagraphFont"/>
    <w:rsid w:val="00521D9B"/>
  </w:style>
  <w:style w:type="paragraph" w:styleId="ListParagraph">
    <w:name w:val="List Paragraph"/>
    <w:basedOn w:val="Normal"/>
    <w:uiPriority w:val="99"/>
    <w:qFormat/>
    <w:rsid w:val="00603130"/>
    <w:pPr>
      <w:ind w:left="720"/>
      <w:contextualSpacing/>
    </w:pPr>
  </w:style>
  <w:style w:type="character" w:customStyle="1" w:styleId="FooterChar">
    <w:name w:val="Footer Char"/>
    <w:link w:val="Footer"/>
    <w:rsid w:val="00603130"/>
    <w:rPr>
      <w:sz w:val="22"/>
    </w:rPr>
  </w:style>
  <w:style w:type="character" w:customStyle="1" w:styleId="Heading1Char">
    <w:name w:val="Heading 1 Char"/>
    <w:basedOn w:val="DefaultParagraphFont"/>
    <w:link w:val="Heading1"/>
    <w:rsid w:val="0059681D"/>
    <w:rPr>
      <w:rFonts w:ascii="Arial" w:hAnsi="Arial"/>
      <w:b/>
      <w:bCs/>
      <w:kern w:val="32"/>
      <w:sz w:val="28"/>
      <w:szCs w:val="32"/>
    </w:rPr>
  </w:style>
  <w:style w:type="paragraph" w:customStyle="1" w:styleId="ESSubHead">
    <w:name w:val="ES_SubHead"/>
    <w:basedOn w:val="Normal"/>
    <w:rsid w:val="00603130"/>
    <w:pPr>
      <w:keepNext/>
      <w:spacing w:after="60"/>
    </w:pPr>
    <w:rPr>
      <w:i/>
    </w:rPr>
  </w:style>
  <w:style w:type="paragraph" w:styleId="Revision">
    <w:name w:val="Revision"/>
    <w:hidden/>
    <w:uiPriority w:val="99"/>
    <w:semiHidden/>
    <w:rsid w:val="00AB3A24"/>
    <w:rPr>
      <w:sz w:val="22"/>
    </w:rPr>
  </w:style>
  <w:style w:type="character" w:customStyle="1" w:styleId="apple-converted-space">
    <w:name w:val="apple-converted-space"/>
    <w:basedOn w:val="DefaultParagraphFont"/>
    <w:rsid w:val="00D23D35"/>
  </w:style>
  <w:style w:type="character" w:customStyle="1" w:styleId="Heading2Char">
    <w:name w:val="Heading 2 Char"/>
    <w:basedOn w:val="DefaultParagraphFont"/>
    <w:link w:val="Heading2"/>
    <w:rsid w:val="0059681D"/>
    <w:rPr>
      <w:rFonts w:ascii="Arial" w:hAnsi="Arial" w:cs="Arial"/>
      <w:b/>
      <w:bCs/>
      <w:iCs/>
      <w:sz w:val="24"/>
      <w:szCs w:val="28"/>
    </w:rPr>
  </w:style>
  <w:style w:type="character" w:customStyle="1" w:styleId="BalloonTextChar">
    <w:name w:val="Balloon Text Char"/>
    <w:link w:val="BalloonText"/>
    <w:uiPriority w:val="99"/>
    <w:semiHidden/>
    <w:rsid w:val="00603130"/>
    <w:rPr>
      <w:rFonts w:ascii="Tahoma" w:hAnsi="Tahoma" w:cs="Tahoma"/>
      <w:sz w:val="16"/>
      <w:szCs w:val="16"/>
    </w:rPr>
  </w:style>
  <w:style w:type="character" w:customStyle="1" w:styleId="BodyTextChar">
    <w:name w:val="Body Text Char"/>
    <w:link w:val="BodyText"/>
    <w:rsid w:val="00603130"/>
    <w:rPr>
      <w:sz w:val="22"/>
    </w:rPr>
  </w:style>
  <w:style w:type="character" w:customStyle="1" w:styleId="BodyText2Char">
    <w:name w:val="Body Text 2 Char"/>
    <w:link w:val="BodyText2"/>
    <w:rsid w:val="00603130"/>
    <w:rPr>
      <w:color w:val="FF0000"/>
      <w:sz w:val="22"/>
    </w:rPr>
  </w:style>
  <w:style w:type="character" w:customStyle="1" w:styleId="BodyText3Char">
    <w:name w:val="Body Text 3 Char"/>
    <w:link w:val="BodyText3"/>
    <w:rsid w:val="00603130"/>
    <w:rPr>
      <w:color w:val="000000"/>
      <w:sz w:val="22"/>
    </w:rPr>
  </w:style>
  <w:style w:type="character" w:customStyle="1" w:styleId="BodyTextIndent2Char">
    <w:name w:val="Body Text Indent 2 Char"/>
    <w:link w:val="BodyTextIndent2"/>
    <w:rsid w:val="00603130"/>
    <w:rPr>
      <w:sz w:val="22"/>
    </w:rPr>
  </w:style>
  <w:style w:type="character" w:customStyle="1" w:styleId="BodyTextIndent3Char">
    <w:name w:val="Body Text Indent 3 Char"/>
    <w:link w:val="BodyTextIndent3"/>
    <w:rsid w:val="00603130"/>
    <w:rPr>
      <w:sz w:val="22"/>
    </w:rPr>
  </w:style>
  <w:style w:type="character" w:customStyle="1" w:styleId="CommentTextChar">
    <w:name w:val="Comment Text Char"/>
    <w:link w:val="CommentText"/>
    <w:uiPriority w:val="99"/>
    <w:semiHidden/>
    <w:rsid w:val="00603130"/>
  </w:style>
  <w:style w:type="character" w:customStyle="1" w:styleId="CommentSubjectChar">
    <w:name w:val="Comment Subject Char"/>
    <w:link w:val="CommentSubject"/>
    <w:semiHidden/>
    <w:rsid w:val="00603130"/>
    <w:rPr>
      <w:b/>
      <w:bCs/>
    </w:rPr>
  </w:style>
  <w:style w:type="character" w:customStyle="1" w:styleId="DateChar">
    <w:name w:val="Date Char"/>
    <w:link w:val="Date"/>
    <w:rsid w:val="00603130"/>
    <w:rPr>
      <w:sz w:val="22"/>
    </w:rPr>
  </w:style>
  <w:style w:type="character" w:customStyle="1" w:styleId="DocumentMapChar">
    <w:name w:val="Document Map Char"/>
    <w:link w:val="DocumentMap"/>
    <w:semiHidden/>
    <w:rsid w:val="00603130"/>
    <w:rPr>
      <w:rFonts w:ascii="Tahoma" w:hAnsi="Tahoma" w:cs="Courier New"/>
      <w:sz w:val="22"/>
      <w:shd w:val="clear" w:color="auto" w:fill="000080"/>
    </w:rPr>
  </w:style>
  <w:style w:type="paragraph" w:customStyle="1" w:styleId="figcaption0">
    <w:name w:val="figcaption"/>
    <w:basedOn w:val="fig"/>
    <w:rsid w:val="00603130"/>
    <w:rPr>
      <w:b/>
      <w:sz w:val="28"/>
    </w:rPr>
  </w:style>
  <w:style w:type="paragraph" w:customStyle="1" w:styleId="Figure">
    <w:name w:val="Figure"/>
    <w:basedOn w:val="Normal"/>
    <w:rsid w:val="00603130"/>
    <w:pPr>
      <w:spacing w:after="200"/>
    </w:pPr>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603130"/>
    <w:pPr>
      <w:spacing w:before="180" w:after="180"/>
    </w:pPr>
    <w:rPr>
      <w:rFonts w:asciiTheme="minorHAnsi" w:eastAsiaTheme="minorHAnsi" w:hAnsiTheme="minorHAnsi" w:cstheme="minorBidi"/>
      <w:sz w:val="24"/>
      <w:szCs w:val="24"/>
    </w:rPr>
  </w:style>
  <w:style w:type="paragraph" w:customStyle="1" w:styleId="font5">
    <w:name w:val="font5"/>
    <w:basedOn w:val="Normal"/>
    <w:rsid w:val="00603130"/>
    <w:pPr>
      <w:spacing w:before="100" w:beforeAutospacing="1" w:after="100" w:afterAutospacing="1"/>
    </w:pPr>
    <w:rPr>
      <w:color w:val="000000"/>
      <w:szCs w:val="22"/>
    </w:rPr>
  </w:style>
  <w:style w:type="character" w:customStyle="1" w:styleId="FootnoteTextChar">
    <w:name w:val="Footnote Text Char"/>
    <w:link w:val="FootnoteText"/>
    <w:semiHidden/>
    <w:rsid w:val="00603130"/>
  </w:style>
  <w:style w:type="character" w:customStyle="1" w:styleId="HeaderChar">
    <w:name w:val="Header Char"/>
    <w:link w:val="Header"/>
    <w:rsid w:val="00603130"/>
    <w:rPr>
      <w:sz w:val="22"/>
    </w:rPr>
  </w:style>
  <w:style w:type="character" w:customStyle="1" w:styleId="Heading3Char">
    <w:name w:val="Heading 3 Char"/>
    <w:basedOn w:val="DefaultParagraphFont"/>
    <w:link w:val="Heading3"/>
    <w:rsid w:val="00603130"/>
    <w:rPr>
      <w:rFonts w:cs="Arial"/>
      <w:bCs/>
      <w:i/>
      <w:sz w:val="22"/>
      <w:szCs w:val="26"/>
    </w:rPr>
  </w:style>
  <w:style w:type="character" w:customStyle="1" w:styleId="Heading4Char">
    <w:name w:val="Heading 4 Char"/>
    <w:basedOn w:val="DefaultParagraphFont"/>
    <w:link w:val="Heading4"/>
    <w:rsid w:val="00603130"/>
    <w:rPr>
      <w:sz w:val="22"/>
      <w:szCs w:val="24"/>
      <w:u w:val="single"/>
    </w:rPr>
  </w:style>
  <w:style w:type="character" w:customStyle="1" w:styleId="Heading5Char">
    <w:name w:val="Heading 5 Char"/>
    <w:basedOn w:val="DefaultParagraphFont"/>
    <w:link w:val="Heading5"/>
    <w:rsid w:val="00603130"/>
    <w:rPr>
      <w:b/>
      <w:bCs/>
      <w:i/>
      <w:iCs/>
      <w:sz w:val="26"/>
      <w:szCs w:val="26"/>
    </w:rPr>
  </w:style>
  <w:style w:type="character" w:customStyle="1" w:styleId="Heading7Char">
    <w:name w:val="Heading 7 Char"/>
    <w:link w:val="Heading7"/>
    <w:rsid w:val="00603130"/>
    <w:rPr>
      <w:sz w:val="22"/>
    </w:rPr>
  </w:style>
  <w:style w:type="character" w:customStyle="1" w:styleId="Heading8Char">
    <w:name w:val="Heading 8 Char"/>
    <w:link w:val="Heading8"/>
    <w:rsid w:val="00603130"/>
    <w:rPr>
      <w:i/>
      <w:iCs/>
      <w:sz w:val="22"/>
    </w:rPr>
  </w:style>
  <w:style w:type="character" w:customStyle="1" w:styleId="Heading9Char">
    <w:name w:val="Heading 9 Char"/>
    <w:link w:val="Heading9"/>
    <w:rsid w:val="00603130"/>
    <w:rPr>
      <w:rFonts w:ascii="Arial" w:hAnsi="Arial" w:cs="Arial"/>
      <w:sz w:val="22"/>
      <w:szCs w:val="22"/>
    </w:rPr>
  </w:style>
  <w:style w:type="character" w:customStyle="1" w:styleId="HTMLPreformattedChar">
    <w:name w:val="HTML Preformatted Char"/>
    <w:link w:val="HTMLPreformatted"/>
    <w:rsid w:val="00603130"/>
    <w:rPr>
      <w:rFonts w:ascii="Arial Unicode MS" w:eastAsia="Arial Unicode MS" w:hAnsi="Arial Unicode MS"/>
      <w:color w:val="000000"/>
      <w:lang w:eastAsia="ja-JP"/>
    </w:rPr>
  </w:style>
  <w:style w:type="paragraph" w:styleId="ListBullet2">
    <w:name w:val="List Bullet 2"/>
    <w:basedOn w:val="Normal"/>
    <w:autoRedefine/>
    <w:rsid w:val="00603130"/>
    <w:pPr>
      <w:tabs>
        <w:tab w:val="num" w:pos="720"/>
      </w:tabs>
      <w:spacing w:after="120" w:line="280" w:lineRule="exact"/>
      <w:ind w:left="720" w:hanging="360"/>
    </w:pPr>
    <w:rPr>
      <w:rFonts w:ascii="Euclid" w:hAnsi="Euclid"/>
      <w:lang w:bidi="he-IL"/>
    </w:rPr>
  </w:style>
  <w:style w:type="paragraph" w:styleId="ListBullet3">
    <w:name w:val="List Bullet 3"/>
    <w:basedOn w:val="Normal"/>
    <w:autoRedefine/>
    <w:rsid w:val="00603130"/>
    <w:pPr>
      <w:tabs>
        <w:tab w:val="num" w:pos="1080"/>
      </w:tabs>
      <w:spacing w:after="120" w:line="280" w:lineRule="exact"/>
      <w:ind w:left="1080" w:hanging="360"/>
    </w:pPr>
    <w:rPr>
      <w:rFonts w:ascii="Euclid" w:hAnsi="Euclid"/>
      <w:lang w:bidi="he-IL"/>
    </w:rPr>
  </w:style>
  <w:style w:type="paragraph" w:styleId="ListBullet4">
    <w:name w:val="List Bullet 4"/>
    <w:basedOn w:val="Normal"/>
    <w:autoRedefine/>
    <w:rsid w:val="00603130"/>
    <w:pPr>
      <w:tabs>
        <w:tab w:val="num" w:pos="1440"/>
      </w:tabs>
      <w:spacing w:after="120" w:line="280" w:lineRule="exact"/>
      <w:ind w:left="1440" w:hanging="360"/>
    </w:pPr>
    <w:rPr>
      <w:rFonts w:ascii="Euclid" w:hAnsi="Euclid"/>
      <w:lang w:bidi="he-IL"/>
    </w:rPr>
  </w:style>
  <w:style w:type="paragraph" w:styleId="ListBullet5">
    <w:name w:val="List Bullet 5"/>
    <w:basedOn w:val="Normal"/>
    <w:autoRedefine/>
    <w:rsid w:val="00603130"/>
    <w:pPr>
      <w:tabs>
        <w:tab w:val="num" w:pos="1800"/>
      </w:tabs>
      <w:spacing w:after="120" w:line="280" w:lineRule="exact"/>
      <w:ind w:left="1800" w:hanging="360"/>
    </w:pPr>
    <w:rPr>
      <w:rFonts w:ascii="Euclid" w:hAnsi="Euclid"/>
      <w:lang w:bidi="he-IL"/>
    </w:rPr>
  </w:style>
  <w:style w:type="paragraph" w:styleId="ListNumber">
    <w:name w:val="List Number"/>
    <w:basedOn w:val="Normal"/>
    <w:rsid w:val="00603130"/>
    <w:pPr>
      <w:tabs>
        <w:tab w:val="num" w:pos="360"/>
      </w:tabs>
      <w:spacing w:after="120" w:line="280" w:lineRule="exact"/>
      <w:ind w:left="360" w:hanging="360"/>
    </w:pPr>
    <w:rPr>
      <w:rFonts w:ascii="Euclid" w:hAnsi="Euclid"/>
      <w:lang w:bidi="he-IL"/>
    </w:rPr>
  </w:style>
  <w:style w:type="paragraph" w:styleId="ListNumber2">
    <w:name w:val="List Number 2"/>
    <w:basedOn w:val="Normal"/>
    <w:rsid w:val="00603130"/>
    <w:pPr>
      <w:tabs>
        <w:tab w:val="num" w:pos="720"/>
      </w:tabs>
      <w:spacing w:after="120" w:line="280" w:lineRule="exact"/>
      <w:ind w:left="720" w:hanging="360"/>
    </w:pPr>
    <w:rPr>
      <w:rFonts w:ascii="Euclid" w:hAnsi="Euclid"/>
      <w:lang w:bidi="he-IL"/>
    </w:rPr>
  </w:style>
  <w:style w:type="paragraph" w:styleId="ListNumber3">
    <w:name w:val="List Number 3"/>
    <w:basedOn w:val="Normal"/>
    <w:rsid w:val="00603130"/>
    <w:pPr>
      <w:tabs>
        <w:tab w:val="num" w:pos="1080"/>
      </w:tabs>
      <w:spacing w:after="120" w:line="280" w:lineRule="exact"/>
      <w:ind w:left="1080" w:hanging="360"/>
    </w:pPr>
    <w:rPr>
      <w:rFonts w:ascii="Euclid" w:hAnsi="Euclid"/>
      <w:lang w:bidi="he-IL"/>
    </w:rPr>
  </w:style>
  <w:style w:type="paragraph" w:styleId="ListNumber4">
    <w:name w:val="List Number 4"/>
    <w:basedOn w:val="Normal"/>
    <w:rsid w:val="00603130"/>
    <w:pPr>
      <w:tabs>
        <w:tab w:val="num" w:pos="1440"/>
      </w:tabs>
      <w:spacing w:after="120" w:line="280" w:lineRule="exact"/>
      <w:ind w:left="1440" w:hanging="360"/>
    </w:pPr>
    <w:rPr>
      <w:rFonts w:ascii="Euclid" w:hAnsi="Euclid"/>
      <w:lang w:bidi="he-IL"/>
    </w:rPr>
  </w:style>
  <w:style w:type="paragraph" w:styleId="ListNumber5">
    <w:name w:val="List Number 5"/>
    <w:basedOn w:val="Normal"/>
    <w:rsid w:val="00603130"/>
    <w:pPr>
      <w:tabs>
        <w:tab w:val="num" w:pos="1800"/>
      </w:tabs>
      <w:spacing w:after="120" w:line="280" w:lineRule="exact"/>
      <w:ind w:left="1800" w:hanging="360"/>
    </w:pPr>
    <w:rPr>
      <w:rFonts w:ascii="Euclid" w:hAnsi="Euclid"/>
      <w:lang w:bidi="he-IL"/>
    </w:rPr>
  </w:style>
  <w:style w:type="paragraph" w:customStyle="1" w:styleId="litcitedsinglespa">
    <w:name w:val="lit cited single spa"/>
    <w:rsid w:val="00603130"/>
    <w:pPr>
      <w:widowControl w:val="0"/>
      <w:spacing w:after="240"/>
      <w:ind w:left="720" w:hanging="720"/>
    </w:pPr>
  </w:style>
  <w:style w:type="paragraph" w:customStyle="1" w:styleId="ModelList">
    <w:name w:val="Model List"/>
    <w:basedOn w:val="ListParagraph"/>
    <w:qFormat/>
    <w:rsid w:val="00603130"/>
    <w:pPr>
      <w:tabs>
        <w:tab w:val="left" w:pos="1800"/>
      </w:tabs>
      <w:spacing w:after="0"/>
      <w:ind w:left="1800" w:hanging="1440"/>
      <w:contextualSpacing w:val="0"/>
    </w:pPr>
    <w:rPr>
      <w:szCs w:val="24"/>
    </w:rPr>
  </w:style>
  <w:style w:type="character" w:customStyle="1" w:styleId="moz-txt-tag">
    <w:name w:val="moz-txt-tag"/>
    <w:basedOn w:val="DefaultParagraphFont"/>
    <w:rsid w:val="00603130"/>
  </w:style>
  <w:style w:type="paragraph" w:styleId="NoSpacing">
    <w:name w:val="No Spacing"/>
    <w:uiPriority w:val="1"/>
    <w:qFormat/>
    <w:rsid w:val="00603130"/>
    <w:pPr>
      <w:spacing w:before="100" w:beforeAutospacing="1" w:afterAutospacing="1"/>
      <w:jc w:val="both"/>
    </w:pPr>
    <w:rPr>
      <w:rFonts w:eastAsia="Calibri"/>
      <w:sz w:val="22"/>
      <w:szCs w:val="22"/>
    </w:rPr>
  </w:style>
  <w:style w:type="paragraph" w:customStyle="1" w:styleId="numbull">
    <w:name w:val="numbull"/>
    <w:basedOn w:val="Normal"/>
    <w:autoRedefine/>
    <w:rsid w:val="00603130"/>
    <w:pPr>
      <w:numPr>
        <w:numId w:val="36"/>
      </w:numPr>
      <w:spacing w:after="80"/>
    </w:pPr>
  </w:style>
  <w:style w:type="character" w:styleId="PlaceholderText">
    <w:name w:val="Placeholder Text"/>
    <w:uiPriority w:val="99"/>
    <w:semiHidden/>
    <w:rsid w:val="00603130"/>
    <w:rPr>
      <w:color w:val="808080"/>
    </w:rPr>
  </w:style>
  <w:style w:type="character" w:customStyle="1" w:styleId="PlainTextChar">
    <w:name w:val="Plain Text Char"/>
    <w:link w:val="PlainText"/>
    <w:rsid w:val="00603130"/>
    <w:rPr>
      <w:rFonts w:ascii="Courier New" w:hAnsi="Courier New"/>
    </w:rPr>
  </w:style>
  <w:style w:type="character" w:customStyle="1" w:styleId="QuoteChar">
    <w:name w:val="Quote Char"/>
    <w:link w:val="Quote"/>
    <w:rsid w:val="00603130"/>
    <w:rPr>
      <w:sz w:val="22"/>
    </w:rPr>
  </w:style>
  <w:style w:type="paragraph" w:customStyle="1" w:styleId="references">
    <w:name w:val="references"/>
    <w:basedOn w:val="Normal"/>
    <w:next w:val="Normal"/>
    <w:rsid w:val="00603130"/>
    <w:pPr>
      <w:spacing w:after="120"/>
      <w:ind w:left="720" w:hanging="720"/>
    </w:pPr>
  </w:style>
  <w:style w:type="paragraph" w:customStyle="1" w:styleId="response">
    <w:name w:val="response"/>
    <w:basedOn w:val="Normal"/>
    <w:qFormat/>
    <w:rsid w:val="00603130"/>
    <w:pPr>
      <w:ind w:left="720"/>
    </w:pPr>
    <w:rPr>
      <w:i/>
    </w:rPr>
  </w:style>
  <w:style w:type="character" w:customStyle="1" w:styleId="SubtitleChar">
    <w:name w:val="Subtitle Char"/>
    <w:link w:val="Subtitle"/>
    <w:rsid w:val="00603130"/>
    <w:rPr>
      <w:sz w:val="24"/>
      <w:szCs w:val="24"/>
    </w:rPr>
  </w:style>
  <w:style w:type="character" w:customStyle="1" w:styleId="TitleChar">
    <w:name w:val="Title Char"/>
    <w:basedOn w:val="DefaultParagraphFont"/>
    <w:link w:val="Title"/>
    <w:uiPriority w:val="10"/>
    <w:rsid w:val="00603130"/>
    <w:rPr>
      <w:rFonts w:eastAsiaTheme="majorEastAsia" w:cstheme="majorBidi"/>
      <w:b/>
      <w:spacing w:val="-10"/>
      <w:kern w:val="28"/>
      <w:sz w:val="32"/>
      <w:szCs w:val="56"/>
    </w:rPr>
  </w:style>
  <w:style w:type="paragraph" w:customStyle="1" w:styleId="xl35">
    <w:name w:val="xl35"/>
    <w:basedOn w:val="Normal"/>
    <w:rsid w:val="00603130"/>
    <w:pPr>
      <w:pBdr>
        <w:top w:val="single" w:sz="12" w:space="0" w:color="000000"/>
        <w:left w:val="single" w:sz="12" w:space="0" w:color="000000"/>
        <w:right w:val="single" w:sz="4" w:space="0" w:color="FFFFFF"/>
      </w:pBdr>
      <w:spacing w:before="100" w:beforeAutospacing="1" w:after="100" w:afterAutospacing="1"/>
      <w:textAlignment w:val="top"/>
    </w:pPr>
    <w:rPr>
      <w:color w:val="000000"/>
      <w:szCs w:val="22"/>
    </w:rPr>
  </w:style>
  <w:style w:type="paragraph" w:customStyle="1" w:styleId="xl36">
    <w:name w:val="xl36"/>
    <w:basedOn w:val="Normal"/>
    <w:rsid w:val="00603130"/>
    <w:pPr>
      <w:pBdr>
        <w:left w:val="single" w:sz="12" w:space="0" w:color="000000"/>
        <w:right w:val="single" w:sz="4" w:space="0" w:color="FFFFFF"/>
      </w:pBdr>
      <w:spacing w:before="100" w:beforeAutospacing="1" w:after="100" w:afterAutospacing="1"/>
      <w:textAlignment w:val="top"/>
    </w:pPr>
    <w:rPr>
      <w:color w:val="000000"/>
      <w:szCs w:val="22"/>
    </w:rPr>
  </w:style>
  <w:style w:type="paragraph" w:customStyle="1" w:styleId="xl37">
    <w:name w:val="xl37"/>
    <w:basedOn w:val="Normal"/>
    <w:rsid w:val="00603130"/>
    <w:pPr>
      <w:pBdr>
        <w:left w:val="single" w:sz="12" w:space="0" w:color="000000"/>
        <w:right w:val="single" w:sz="4" w:space="0" w:color="FFFFFF"/>
      </w:pBdr>
      <w:spacing w:before="100" w:beforeAutospacing="1" w:after="100" w:afterAutospacing="1"/>
      <w:jc w:val="center"/>
      <w:textAlignment w:val="top"/>
    </w:pPr>
    <w:rPr>
      <w:color w:val="000000"/>
      <w:szCs w:val="22"/>
    </w:rPr>
  </w:style>
  <w:style w:type="paragraph" w:customStyle="1" w:styleId="xl38">
    <w:name w:val="xl38"/>
    <w:basedOn w:val="Normal"/>
    <w:rsid w:val="00603130"/>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603130"/>
    <w:pPr>
      <w:pBdr>
        <w:right w:val="single" w:sz="4" w:space="0" w:color="FFFFFF"/>
      </w:pBdr>
      <w:spacing w:before="100" w:beforeAutospacing="1" w:after="100" w:afterAutospacing="1"/>
    </w:pPr>
    <w:rPr>
      <w:color w:val="000000"/>
      <w:szCs w:val="22"/>
    </w:rPr>
  </w:style>
  <w:style w:type="paragraph" w:customStyle="1" w:styleId="xl40">
    <w:name w:val="xl40"/>
    <w:basedOn w:val="Normal"/>
    <w:rsid w:val="00603130"/>
    <w:pPr>
      <w:pBdr>
        <w:right w:val="single" w:sz="4" w:space="0" w:color="FFFFFF"/>
      </w:pBdr>
      <w:spacing w:before="100" w:beforeAutospacing="1" w:after="100" w:afterAutospacing="1"/>
      <w:jc w:val="center"/>
    </w:pPr>
    <w:rPr>
      <w:color w:val="000000"/>
      <w:szCs w:val="22"/>
    </w:rPr>
  </w:style>
  <w:style w:type="paragraph" w:customStyle="1" w:styleId="xl41">
    <w:name w:val="xl41"/>
    <w:basedOn w:val="Normal"/>
    <w:rsid w:val="00603130"/>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603130"/>
    <w:pPr>
      <w:pBdr>
        <w:right w:val="single" w:sz="4" w:space="0" w:color="000000"/>
      </w:pBdr>
      <w:spacing w:before="100" w:beforeAutospacing="1" w:after="100" w:afterAutospacing="1"/>
    </w:pPr>
    <w:rPr>
      <w:color w:val="000000"/>
      <w:szCs w:val="22"/>
    </w:rPr>
  </w:style>
  <w:style w:type="paragraph" w:customStyle="1" w:styleId="xl43">
    <w:name w:val="xl43"/>
    <w:basedOn w:val="Normal"/>
    <w:rsid w:val="00603130"/>
    <w:pPr>
      <w:pBdr>
        <w:right w:val="single" w:sz="4" w:space="0" w:color="000000"/>
      </w:pBdr>
      <w:spacing w:before="100" w:beforeAutospacing="1" w:after="100" w:afterAutospacing="1"/>
      <w:jc w:val="center"/>
    </w:pPr>
    <w:rPr>
      <w:color w:val="000000"/>
      <w:szCs w:val="22"/>
    </w:rPr>
  </w:style>
  <w:style w:type="paragraph" w:customStyle="1" w:styleId="xl44">
    <w:name w:val="xl44"/>
    <w:basedOn w:val="Normal"/>
    <w:rsid w:val="00603130"/>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603130"/>
    <w:pPr>
      <w:pBdr>
        <w:bottom w:val="single" w:sz="4" w:space="0" w:color="000000"/>
        <w:right w:val="single" w:sz="4" w:space="0" w:color="FFFFFF"/>
      </w:pBdr>
      <w:spacing w:before="100" w:beforeAutospacing="1" w:after="100" w:afterAutospacing="1"/>
      <w:jc w:val="right"/>
    </w:pPr>
    <w:rPr>
      <w:color w:val="000000"/>
      <w:szCs w:val="22"/>
    </w:rPr>
  </w:style>
  <w:style w:type="paragraph" w:customStyle="1" w:styleId="xl46">
    <w:name w:val="xl46"/>
    <w:basedOn w:val="Normal"/>
    <w:rsid w:val="00603130"/>
    <w:pPr>
      <w:pBdr>
        <w:bottom w:val="single" w:sz="4" w:space="0" w:color="000000"/>
        <w:right w:val="single" w:sz="4" w:space="0" w:color="FFFFFF"/>
      </w:pBdr>
      <w:spacing w:before="100" w:beforeAutospacing="1" w:after="100" w:afterAutospacing="1"/>
      <w:jc w:val="center"/>
    </w:pPr>
    <w:rPr>
      <w:color w:val="000000"/>
      <w:szCs w:val="22"/>
    </w:rPr>
  </w:style>
  <w:style w:type="paragraph" w:customStyle="1" w:styleId="xl47">
    <w:name w:val="xl47"/>
    <w:basedOn w:val="Normal"/>
    <w:rsid w:val="00603130"/>
    <w:pPr>
      <w:pBdr>
        <w:right w:val="single" w:sz="12" w:space="0" w:color="000000"/>
      </w:pBdr>
      <w:spacing w:before="100" w:beforeAutospacing="1" w:after="100" w:afterAutospacing="1"/>
    </w:pPr>
    <w:rPr>
      <w:color w:val="000000"/>
      <w:szCs w:val="22"/>
    </w:rPr>
  </w:style>
  <w:style w:type="paragraph" w:customStyle="1" w:styleId="xl48">
    <w:name w:val="xl48"/>
    <w:basedOn w:val="Normal"/>
    <w:rsid w:val="00603130"/>
    <w:pPr>
      <w:pBdr>
        <w:bottom w:val="single" w:sz="4" w:space="0" w:color="000000"/>
        <w:right w:val="single" w:sz="12" w:space="0" w:color="000000"/>
      </w:pBdr>
      <w:spacing w:before="100" w:beforeAutospacing="1" w:after="100" w:afterAutospacing="1"/>
      <w:jc w:val="center"/>
    </w:pPr>
    <w:rPr>
      <w:color w:val="000000"/>
      <w:szCs w:val="22"/>
    </w:rPr>
  </w:style>
  <w:style w:type="paragraph" w:customStyle="1" w:styleId="xl49">
    <w:name w:val="xl49"/>
    <w:basedOn w:val="Normal"/>
    <w:rsid w:val="00603130"/>
    <w:pPr>
      <w:pBdr>
        <w:left w:val="single" w:sz="12" w:space="0" w:color="000000"/>
        <w:right w:val="single" w:sz="4" w:space="0" w:color="FFFFFF"/>
      </w:pBdr>
      <w:spacing w:before="100" w:beforeAutospacing="1" w:after="100" w:afterAutospacing="1"/>
    </w:pPr>
    <w:rPr>
      <w:color w:val="000000"/>
      <w:szCs w:val="22"/>
    </w:rPr>
  </w:style>
  <w:style w:type="paragraph" w:customStyle="1" w:styleId="xl50">
    <w:name w:val="xl50"/>
    <w:basedOn w:val="Normal"/>
    <w:rsid w:val="00603130"/>
    <w:pPr>
      <w:pBdr>
        <w:left w:val="single" w:sz="12" w:space="0" w:color="000000"/>
        <w:bottom w:val="single" w:sz="4" w:space="0" w:color="FFFFFF"/>
        <w:right w:val="single" w:sz="4" w:space="0" w:color="FFFFFF"/>
      </w:pBdr>
      <w:spacing w:before="100" w:beforeAutospacing="1" w:after="100" w:afterAutospacing="1"/>
      <w:jc w:val="right"/>
    </w:pPr>
    <w:rPr>
      <w:color w:val="000000"/>
      <w:szCs w:val="22"/>
    </w:rPr>
  </w:style>
  <w:style w:type="paragraph" w:customStyle="1" w:styleId="xl51">
    <w:name w:val="xl51"/>
    <w:basedOn w:val="Normal"/>
    <w:rsid w:val="00603130"/>
    <w:pPr>
      <w:pBdr>
        <w:bottom w:val="single" w:sz="4" w:space="0" w:color="FFFFFF"/>
        <w:right w:val="single" w:sz="4" w:space="0" w:color="FFFFFF"/>
      </w:pBdr>
      <w:spacing w:before="100" w:beforeAutospacing="1" w:after="100" w:afterAutospacing="1"/>
      <w:jc w:val="right"/>
    </w:pPr>
    <w:rPr>
      <w:color w:val="000000"/>
      <w:szCs w:val="22"/>
    </w:rPr>
  </w:style>
  <w:style w:type="paragraph" w:customStyle="1" w:styleId="xl53">
    <w:name w:val="xl53"/>
    <w:basedOn w:val="Normal"/>
    <w:rsid w:val="00603130"/>
    <w:pPr>
      <w:pBdr>
        <w:bottom w:val="single" w:sz="4" w:space="0" w:color="FFFFFF"/>
        <w:right w:val="single" w:sz="4" w:space="0" w:color="000000"/>
      </w:pBdr>
      <w:spacing w:before="100" w:beforeAutospacing="1" w:after="100" w:afterAutospacing="1"/>
      <w:jc w:val="right"/>
    </w:pPr>
    <w:rPr>
      <w:color w:val="000000"/>
      <w:szCs w:val="22"/>
    </w:rPr>
  </w:style>
  <w:style w:type="paragraph" w:customStyle="1" w:styleId="xl54">
    <w:name w:val="xl54"/>
    <w:basedOn w:val="Normal"/>
    <w:rsid w:val="00603130"/>
    <w:pPr>
      <w:pBdr>
        <w:bottom w:val="single" w:sz="4" w:space="0" w:color="FFFFFF"/>
        <w:right w:val="single" w:sz="12" w:space="0" w:color="000000"/>
      </w:pBdr>
      <w:spacing w:before="100" w:beforeAutospacing="1" w:after="100" w:afterAutospacing="1"/>
      <w:jc w:val="right"/>
    </w:pPr>
    <w:rPr>
      <w:color w:val="000000"/>
      <w:szCs w:val="22"/>
    </w:rPr>
  </w:style>
  <w:style w:type="paragraph" w:customStyle="1" w:styleId="xl55">
    <w:name w:val="xl55"/>
    <w:basedOn w:val="Normal"/>
    <w:rsid w:val="00603130"/>
    <w:pPr>
      <w:pBdr>
        <w:bottom w:val="single" w:sz="4" w:space="0" w:color="FFFFFF"/>
        <w:right w:val="single" w:sz="12" w:space="0" w:color="000000"/>
      </w:pBdr>
      <w:spacing w:before="100" w:beforeAutospacing="1" w:after="100" w:afterAutospacing="1"/>
      <w:jc w:val="right"/>
    </w:pPr>
    <w:rPr>
      <w:color w:val="000000"/>
      <w:szCs w:val="22"/>
    </w:rPr>
  </w:style>
  <w:style w:type="paragraph" w:customStyle="1" w:styleId="xl56">
    <w:name w:val="xl56"/>
    <w:basedOn w:val="Normal"/>
    <w:rsid w:val="00603130"/>
    <w:pPr>
      <w:pBdr>
        <w:left w:val="single" w:sz="12" w:space="0" w:color="000000"/>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7">
    <w:name w:val="xl57"/>
    <w:basedOn w:val="Normal"/>
    <w:rsid w:val="00603130"/>
    <w:pPr>
      <w:pBdr>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8">
    <w:name w:val="xl58"/>
    <w:basedOn w:val="Normal"/>
    <w:rsid w:val="00603130"/>
    <w:pPr>
      <w:pBdr>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9">
    <w:name w:val="xl59"/>
    <w:basedOn w:val="Normal"/>
    <w:rsid w:val="00603130"/>
    <w:pPr>
      <w:pBdr>
        <w:bottom w:val="single" w:sz="12" w:space="0" w:color="000000"/>
        <w:right w:val="single" w:sz="4" w:space="0" w:color="000000"/>
      </w:pBdr>
      <w:spacing w:before="100" w:beforeAutospacing="1" w:after="100" w:afterAutospacing="1"/>
      <w:jc w:val="right"/>
    </w:pPr>
    <w:rPr>
      <w:color w:val="000000"/>
      <w:szCs w:val="22"/>
    </w:rPr>
  </w:style>
  <w:style w:type="paragraph" w:customStyle="1" w:styleId="xl60">
    <w:name w:val="xl60"/>
    <w:basedOn w:val="Normal"/>
    <w:rsid w:val="00603130"/>
    <w:pPr>
      <w:pBdr>
        <w:bottom w:val="single" w:sz="12" w:space="0" w:color="000000"/>
        <w:right w:val="single" w:sz="12" w:space="0" w:color="000000"/>
      </w:pBdr>
      <w:spacing w:before="100" w:beforeAutospacing="1" w:after="100" w:afterAutospacing="1"/>
      <w:jc w:val="right"/>
    </w:pPr>
    <w:rPr>
      <w:color w:val="000000"/>
      <w:szCs w:val="22"/>
    </w:rPr>
  </w:style>
  <w:style w:type="paragraph" w:customStyle="1" w:styleId="xl61">
    <w:name w:val="xl61"/>
    <w:basedOn w:val="Normal"/>
    <w:rsid w:val="00603130"/>
    <w:pPr>
      <w:pBdr>
        <w:top w:val="single" w:sz="12" w:space="0" w:color="000000"/>
      </w:pBdr>
      <w:spacing w:before="100" w:beforeAutospacing="1" w:after="100" w:afterAutospacing="1"/>
    </w:pPr>
    <w:rPr>
      <w:color w:val="000000"/>
      <w:szCs w:val="22"/>
    </w:rPr>
  </w:style>
  <w:style w:type="paragraph" w:customStyle="1" w:styleId="xl62">
    <w:name w:val="xl62"/>
    <w:basedOn w:val="Normal"/>
    <w:rsid w:val="00603130"/>
    <w:pPr>
      <w:pBdr>
        <w:top w:val="single" w:sz="12" w:space="0" w:color="000000"/>
        <w:left w:val="single" w:sz="4" w:space="0" w:color="FFFFFF"/>
      </w:pBdr>
      <w:spacing w:before="100" w:beforeAutospacing="1" w:after="100" w:afterAutospacing="1"/>
    </w:pPr>
    <w:rPr>
      <w:color w:val="000000"/>
      <w:szCs w:val="22"/>
    </w:rPr>
  </w:style>
  <w:style w:type="paragraph" w:customStyle="1" w:styleId="xl63">
    <w:name w:val="xl63"/>
    <w:basedOn w:val="Normal"/>
    <w:rsid w:val="00603130"/>
    <w:pPr>
      <w:pBdr>
        <w:top w:val="single" w:sz="12" w:space="0" w:color="000000"/>
        <w:right w:val="single" w:sz="4" w:space="0" w:color="FFFFFF"/>
      </w:pBdr>
      <w:spacing w:before="100" w:beforeAutospacing="1" w:after="100" w:afterAutospacing="1"/>
    </w:pPr>
    <w:rPr>
      <w:color w:val="000000"/>
      <w:szCs w:val="22"/>
    </w:rPr>
  </w:style>
  <w:style w:type="paragraph" w:customStyle="1" w:styleId="xl64">
    <w:name w:val="xl64"/>
    <w:basedOn w:val="Normal"/>
    <w:rsid w:val="00603130"/>
    <w:pPr>
      <w:pBdr>
        <w:bottom w:val="single" w:sz="4" w:space="0" w:color="FFFFFF"/>
      </w:pBdr>
      <w:spacing w:before="100" w:beforeAutospacing="1" w:after="100" w:afterAutospacing="1"/>
      <w:jc w:val="center"/>
    </w:pPr>
    <w:rPr>
      <w:color w:val="000000"/>
      <w:szCs w:val="22"/>
    </w:rPr>
  </w:style>
  <w:style w:type="paragraph" w:customStyle="1" w:styleId="xl65">
    <w:name w:val="xl65"/>
    <w:basedOn w:val="Normal"/>
    <w:rsid w:val="00603130"/>
    <w:pPr>
      <w:pBdr>
        <w:left w:val="single" w:sz="4" w:space="0" w:color="FFFFFF"/>
        <w:bottom w:val="single" w:sz="4" w:space="0" w:color="FFFFFF"/>
      </w:pBdr>
      <w:spacing w:before="100" w:beforeAutospacing="1" w:after="100" w:afterAutospacing="1"/>
      <w:jc w:val="center"/>
    </w:pPr>
    <w:rPr>
      <w:color w:val="000000"/>
      <w:szCs w:val="22"/>
    </w:rPr>
  </w:style>
  <w:style w:type="paragraph" w:customStyle="1" w:styleId="xl66">
    <w:name w:val="xl66"/>
    <w:basedOn w:val="Normal"/>
    <w:rsid w:val="00603130"/>
    <w:pPr>
      <w:pBdr>
        <w:bottom w:val="single" w:sz="4" w:space="0" w:color="FFFFFF"/>
        <w:right w:val="single" w:sz="4" w:space="0" w:color="FFFFFF"/>
      </w:pBdr>
      <w:spacing w:before="100" w:beforeAutospacing="1" w:after="100" w:afterAutospacing="1"/>
      <w:jc w:val="center"/>
    </w:pPr>
    <w:rPr>
      <w:color w:val="000000"/>
      <w:szCs w:val="22"/>
    </w:rPr>
  </w:style>
  <w:style w:type="paragraph" w:customStyle="1" w:styleId="xl67">
    <w:name w:val="xl67"/>
    <w:basedOn w:val="Normal"/>
    <w:rsid w:val="00603130"/>
    <w:pPr>
      <w:pBdr>
        <w:top w:val="single" w:sz="12" w:space="0" w:color="000000"/>
        <w:right w:val="single" w:sz="4" w:space="0" w:color="000000"/>
      </w:pBdr>
      <w:spacing w:before="100" w:beforeAutospacing="1" w:after="100" w:afterAutospacing="1"/>
    </w:pPr>
    <w:rPr>
      <w:color w:val="000000"/>
      <w:szCs w:val="22"/>
    </w:rPr>
  </w:style>
  <w:style w:type="paragraph" w:customStyle="1" w:styleId="xl68">
    <w:name w:val="xl68"/>
    <w:basedOn w:val="Normal"/>
    <w:rsid w:val="00603130"/>
    <w:pPr>
      <w:pBdr>
        <w:bottom w:val="single" w:sz="4" w:space="0" w:color="FFFFFF"/>
        <w:right w:val="single" w:sz="4" w:space="0" w:color="000000"/>
      </w:pBdr>
      <w:spacing w:before="100" w:beforeAutospacing="1" w:after="100" w:afterAutospacing="1"/>
      <w:jc w:val="center"/>
    </w:pPr>
    <w:rPr>
      <w:color w:val="000000"/>
      <w:szCs w:val="22"/>
    </w:rPr>
  </w:style>
  <w:style w:type="paragraph" w:customStyle="1" w:styleId="xl69">
    <w:name w:val="xl69"/>
    <w:basedOn w:val="Normal"/>
    <w:rsid w:val="00603130"/>
    <w:pPr>
      <w:pBdr>
        <w:top w:val="single" w:sz="12" w:space="0" w:color="000000"/>
        <w:left w:val="single" w:sz="4" w:space="0" w:color="000000"/>
      </w:pBdr>
      <w:spacing w:before="100" w:beforeAutospacing="1" w:after="100" w:afterAutospacing="1"/>
    </w:pPr>
    <w:rPr>
      <w:color w:val="000000"/>
      <w:szCs w:val="22"/>
    </w:rPr>
  </w:style>
  <w:style w:type="paragraph" w:customStyle="1" w:styleId="xl70">
    <w:name w:val="xl70"/>
    <w:basedOn w:val="Normal"/>
    <w:rsid w:val="00603130"/>
    <w:pPr>
      <w:pBdr>
        <w:top w:val="single" w:sz="12" w:space="0" w:color="000000"/>
        <w:right w:val="single" w:sz="12" w:space="0" w:color="000000"/>
      </w:pBdr>
      <w:spacing w:before="100" w:beforeAutospacing="1" w:after="100" w:afterAutospacing="1"/>
    </w:pPr>
    <w:rPr>
      <w:color w:val="000000"/>
      <w:szCs w:val="22"/>
    </w:rPr>
  </w:style>
  <w:style w:type="paragraph" w:customStyle="1" w:styleId="xl71">
    <w:name w:val="xl71"/>
    <w:basedOn w:val="Normal"/>
    <w:rsid w:val="00603130"/>
    <w:pPr>
      <w:pBdr>
        <w:left w:val="single" w:sz="4" w:space="0" w:color="000000"/>
      </w:pBdr>
      <w:spacing w:before="100" w:beforeAutospacing="1" w:after="100" w:afterAutospacing="1"/>
      <w:jc w:val="center"/>
    </w:pPr>
    <w:rPr>
      <w:color w:val="000000"/>
      <w:szCs w:val="22"/>
    </w:rPr>
  </w:style>
  <w:style w:type="paragraph" w:customStyle="1" w:styleId="xl72">
    <w:name w:val="xl72"/>
    <w:basedOn w:val="Normal"/>
    <w:rsid w:val="00603130"/>
    <w:pPr>
      <w:pBdr>
        <w:right w:val="single" w:sz="12" w:space="0" w:color="000000"/>
      </w:pBdr>
      <w:spacing w:before="100" w:beforeAutospacing="1" w:after="100" w:afterAutospacing="1"/>
      <w:jc w:val="center"/>
    </w:pPr>
    <w:rPr>
      <w:color w:val="000000"/>
      <w:szCs w:val="22"/>
    </w:rPr>
  </w:style>
  <w:style w:type="paragraph" w:customStyle="1" w:styleId="xl73">
    <w:name w:val="xl73"/>
    <w:basedOn w:val="Normal"/>
    <w:rsid w:val="00603130"/>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603130"/>
    <w:pPr>
      <w:pBdr>
        <w:bottom w:val="single" w:sz="4" w:space="0" w:color="FFFFFF"/>
        <w:right w:val="single" w:sz="12" w:space="0" w:color="000000"/>
      </w:pBdr>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56608">
      <w:bodyDiv w:val="1"/>
      <w:marLeft w:val="0"/>
      <w:marRight w:val="0"/>
      <w:marTop w:val="0"/>
      <w:marBottom w:val="0"/>
      <w:divBdr>
        <w:top w:val="none" w:sz="0" w:space="0" w:color="auto"/>
        <w:left w:val="none" w:sz="0" w:space="0" w:color="auto"/>
        <w:bottom w:val="none" w:sz="0" w:space="0" w:color="auto"/>
        <w:right w:val="none" w:sz="0" w:space="0" w:color="auto"/>
      </w:divBdr>
    </w:div>
    <w:div w:id="64377272">
      <w:bodyDiv w:val="1"/>
      <w:marLeft w:val="0"/>
      <w:marRight w:val="0"/>
      <w:marTop w:val="0"/>
      <w:marBottom w:val="0"/>
      <w:divBdr>
        <w:top w:val="none" w:sz="0" w:space="0" w:color="auto"/>
        <w:left w:val="none" w:sz="0" w:space="0" w:color="auto"/>
        <w:bottom w:val="none" w:sz="0" w:space="0" w:color="auto"/>
        <w:right w:val="none" w:sz="0" w:space="0" w:color="auto"/>
      </w:divBdr>
    </w:div>
    <w:div w:id="118493062">
      <w:bodyDiv w:val="1"/>
      <w:marLeft w:val="0"/>
      <w:marRight w:val="0"/>
      <w:marTop w:val="0"/>
      <w:marBottom w:val="0"/>
      <w:divBdr>
        <w:top w:val="none" w:sz="0" w:space="0" w:color="auto"/>
        <w:left w:val="none" w:sz="0" w:space="0" w:color="auto"/>
        <w:bottom w:val="none" w:sz="0" w:space="0" w:color="auto"/>
        <w:right w:val="none" w:sz="0" w:space="0" w:color="auto"/>
      </w:divBdr>
    </w:div>
    <w:div w:id="132985802">
      <w:bodyDiv w:val="1"/>
      <w:marLeft w:val="0"/>
      <w:marRight w:val="0"/>
      <w:marTop w:val="0"/>
      <w:marBottom w:val="0"/>
      <w:divBdr>
        <w:top w:val="none" w:sz="0" w:space="0" w:color="auto"/>
        <w:left w:val="none" w:sz="0" w:space="0" w:color="auto"/>
        <w:bottom w:val="none" w:sz="0" w:space="0" w:color="auto"/>
        <w:right w:val="none" w:sz="0" w:space="0" w:color="auto"/>
      </w:divBdr>
    </w:div>
    <w:div w:id="162821112">
      <w:bodyDiv w:val="1"/>
      <w:marLeft w:val="0"/>
      <w:marRight w:val="0"/>
      <w:marTop w:val="0"/>
      <w:marBottom w:val="0"/>
      <w:divBdr>
        <w:top w:val="none" w:sz="0" w:space="0" w:color="auto"/>
        <w:left w:val="none" w:sz="0" w:space="0" w:color="auto"/>
        <w:bottom w:val="none" w:sz="0" w:space="0" w:color="auto"/>
        <w:right w:val="none" w:sz="0" w:space="0" w:color="auto"/>
      </w:divBdr>
    </w:div>
    <w:div w:id="216165060">
      <w:bodyDiv w:val="1"/>
      <w:marLeft w:val="0"/>
      <w:marRight w:val="0"/>
      <w:marTop w:val="0"/>
      <w:marBottom w:val="0"/>
      <w:divBdr>
        <w:top w:val="none" w:sz="0" w:space="0" w:color="auto"/>
        <w:left w:val="none" w:sz="0" w:space="0" w:color="auto"/>
        <w:bottom w:val="none" w:sz="0" w:space="0" w:color="auto"/>
        <w:right w:val="none" w:sz="0" w:space="0" w:color="auto"/>
      </w:divBdr>
      <w:divsChild>
        <w:div w:id="791093411">
          <w:marLeft w:val="0"/>
          <w:marRight w:val="0"/>
          <w:marTop w:val="0"/>
          <w:marBottom w:val="0"/>
          <w:divBdr>
            <w:top w:val="none" w:sz="0" w:space="0" w:color="auto"/>
            <w:left w:val="none" w:sz="0" w:space="0" w:color="auto"/>
            <w:bottom w:val="none" w:sz="0" w:space="0" w:color="auto"/>
            <w:right w:val="none" w:sz="0" w:space="0" w:color="auto"/>
          </w:divBdr>
        </w:div>
      </w:divsChild>
    </w:div>
    <w:div w:id="231081969">
      <w:bodyDiv w:val="1"/>
      <w:marLeft w:val="0"/>
      <w:marRight w:val="0"/>
      <w:marTop w:val="0"/>
      <w:marBottom w:val="0"/>
      <w:divBdr>
        <w:top w:val="none" w:sz="0" w:space="0" w:color="auto"/>
        <w:left w:val="none" w:sz="0" w:space="0" w:color="auto"/>
        <w:bottom w:val="none" w:sz="0" w:space="0" w:color="auto"/>
        <w:right w:val="none" w:sz="0" w:space="0" w:color="auto"/>
      </w:divBdr>
    </w:div>
    <w:div w:id="243882593">
      <w:bodyDiv w:val="1"/>
      <w:marLeft w:val="0"/>
      <w:marRight w:val="0"/>
      <w:marTop w:val="0"/>
      <w:marBottom w:val="0"/>
      <w:divBdr>
        <w:top w:val="none" w:sz="0" w:space="0" w:color="auto"/>
        <w:left w:val="none" w:sz="0" w:space="0" w:color="auto"/>
        <w:bottom w:val="none" w:sz="0" w:space="0" w:color="auto"/>
        <w:right w:val="none" w:sz="0" w:space="0" w:color="auto"/>
      </w:divBdr>
    </w:div>
    <w:div w:id="293562195">
      <w:bodyDiv w:val="1"/>
      <w:marLeft w:val="0"/>
      <w:marRight w:val="0"/>
      <w:marTop w:val="0"/>
      <w:marBottom w:val="0"/>
      <w:divBdr>
        <w:top w:val="none" w:sz="0" w:space="0" w:color="auto"/>
        <w:left w:val="none" w:sz="0" w:space="0" w:color="auto"/>
        <w:bottom w:val="none" w:sz="0" w:space="0" w:color="auto"/>
        <w:right w:val="none" w:sz="0" w:space="0" w:color="auto"/>
      </w:divBdr>
    </w:div>
    <w:div w:id="297802749">
      <w:bodyDiv w:val="1"/>
      <w:marLeft w:val="0"/>
      <w:marRight w:val="0"/>
      <w:marTop w:val="0"/>
      <w:marBottom w:val="0"/>
      <w:divBdr>
        <w:top w:val="none" w:sz="0" w:space="0" w:color="auto"/>
        <w:left w:val="none" w:sz="0" w:space="0" w:color="auto"/>
        <w:bottom w:val="none" w:sz="0" w:space="0" w:color="auto"/>
        <w:right w:val="none" w:sz="0" w:space="0" w:color="auto"/>
      </w:divBdr>
    </w:div>
    <w:div w:id="314601874">
      <w:bodyDiv w:val="1"/>
      <w:marLeft w:val="0"/>
      <w:marRight w:val="0"/>
      <w:marTop w:val="0"/>
      <w:marBottom w:val="0"/>
      <w:divBdr>
        <w:top w:val="none" w:sz="0" w:space="0" w:color="auto"/>
        <w:left w:val="none" w:sz="0" w:space="0" w:color="auto"/>
        <w:bottom w:val="none" w:sz="0" w:space="0" w:color="auto"/>
        <w:right w:val="none" w:sz="0" w:space="0" w:color="auto"/>
      </w:divBdr>
    </w:div>
    <w:div w:id="341708958">
      <w:bodyDiv w:val="1"/>
      <w:marLeft w:val="0"/>
      <w:marRight w:val="0"/>
      <w:marTop w:val="0"/>
      <w:marBottom w:val="0"/>
      <w:divBdr>
        <w:top w:val="none" w:sz="0" w:space="0" w:color="auto"/>
        <w:left w:val="none" w:sz="0" w:space="0" w:color="auto"/>
        <w:bottom w:val="none" w:sz="0" w:space="0" w:color="auto"/>
        <w:right w:val="none" w:sz="0" w:space="0" w:color="auto"/>
      </w:divBdr>
    </w:div>
    <w:div w:id="395250506">
      <w:bodyDiv w:val="1"/>
      <w:marLeft w:val="0"/>
      <w:marRight w:val="0"/>
      <w:marTop w:val="0"/>
      <w:marBottom w:val="0"/>
      <w:divBdr>
        <w:top w:val="none" w:sz="0" w:space="0" w:color="auto"/>
        <w:left w:val="none" w:sz="0" w:space="0" w:color="auto"/>
        <w:bottom w:val="none" w:sz="0" w:space="0" w:color="auto"/>
        <w:right w:val="none" w:sz="0" w:space="0" w:color="auto"/>
      </w:divBdr>
    </w:div>
    <w:div w:id="440222051">
      <w:bodyDiv w:val="1"/>
      <w:marLeft w:val="0"/>
      <w:marRight w:val="0"/>
      <w:marTop w:val="0"/>
      <w:marBottom w:val="0"/>
      <w:divBdr>
        <w:top w:val="none" w:sz="0" w:space="0" w:color="auto"/>
        <w:left w:val="none" w:sz="0" w:space="0" w:color="auto"/>
        <w:bottom w:val="none" w:sz="0" w:space="0" w:color="auto"/>
        <w:right w:val="none" w:sz="0" w:space="0" w:color="auto"/>
      </w:divBdr>
    </w:div>
    <w:div w:id="449519689">
      <w:bodyDiv w:val="1"/>
      <w:marLeft w:val="0"/>
      <w:marRight w:val="0"/>
      <w:marTop w:val="0"/>
      <w:marBottom w:val="0"/>
      <w:divBdr>
        <w:top w:val="none" w:sz="0" w:space="0" w:color="auto"/>
        <w:left w:val="none" w:sz="0" w:space="0" w:color="auto"/>
        <w:bottom w:val="none" w:sz="0" w:space="0" w:color="auto"/>
        <w:right w:val="none" w:sz="0" w:space="0" w:color="auto"/>
      </w:divBdr>
    </w:div>
    <w:div w:id="449978791">
      <w:bodyDiv w:val="1"/>
      <w:marLeft w:val="0"/>
      <w:marRight w:val="0"/>
      <w:marTop w:val="0"/>
      <w:marBottom w:val="0"/>
      <w:divBdr>
        <w:top w:val="none" w:sz="0" w:space="0" w:color="auto"/>
        <w:left w:val="none" w:sz="0" w:space="0" w:color="auto"/>
        <w:bottom w:val="none" w:sz="0" w:space="0" w:color="auto"/>
        <w:right w:val="none" w:sz="0" w:space="0" w:color="auto"/>
      </w:divBdr>
    </w:div>
    <w:div w:id="454829365">
      <w:bodyDiv w:val="1"/>
      <w:marLeft w:val="0"/>
      <w:marRight w:val="0"/>
      <w:marTop w:val="0"/>
      <w:marBottom w:val="0"/>
      <w:divBdr>
        <w:top w:val="none" w:sz="0" w:space="0" w:color="auto"/>
        <w:left w:val="none" w:sz="0" w:space="0" w:color="auto"/>
        <w:bottom w:val="none" w:sz="0" w:space="0" w:color="auto"/>
        <w:right w:val="none" w:sz="0" w:space="0" w:color="auto"/>
      </w:divBdr>
    </w:div>
    <w:div w:id="477304751">
      <w:bodyDiv w:val="1"/>
      <w:marLeft w:val="0"/>
      <w:marRight w:val="0"/>
      <w:marTop w:val="0"/>
      <w:marBottom w:val="0"/>
      <w:divBdr>
        <w:top w:val="none" w:sz="0" w:space="0" w:color="auto"/>
        <w:left w:val="none" w:sz="0" w:space="0" w:color="auto"/>
        <w:bottom w:val="none" w:sz="0" w:space="0" w:color="auto"/>
        <w:right w:val="none" w:sz="0" w:space="0" w:color="auto"/>
      </w:divBdr>
    </w:div>
    <w:div w:id="490684634">
      <w:bodyDiv w:val="1"/>
      <w:marLeft w:val="0"/>
      <w:marRight w:val="0"/>
      <w:marTop w:val="0"/>
      <w:marBottom w:val="0"/>
      <w:divBdr>
        <w:top w:val="none" w:sz="0" w:space="0" w:color="auto"/>
        <w:left w:val="none" w:sz="0" w:space="0" w:color="auto"/>
        <w:bottom w:val="none" w:sz="0" w:space="0" w:color="auto"/>
        <w:right w:val="none" w:sz="0" w:space="0" w:color="auto"/>
      </w:divBdr>
    </w:div>
    <w:div w:id="513686692">
      <w:bodyDiv w:val="1"/>
      <w:marLeft w:val="0"/>
      <w:marRight w:val="0"/>
      <w:marTop w:val="0"/>
      <w:marBottom w:val="0"/>
      <w:divBdr>
        <w:top w:val="none" w:sz="0" w:space="0" w:color="auto"/>
        <w:left w:val="none" w:sz="0" w:space="0" w:color="auto"/>
        <w:bottom w:val="none" w:sz="0" w:space="0" w:color="auto"/>
        <w:right w:val="none" w:sz="0" w:space="0" w:color="auto"/>
      </w:divBdr>
    </w:div>
    <w:div w:id="541987811">
      <w:bodyDiv w:val="1"/>
      <w:marLeft w:val="0"/>
      <w:marRight w:val="0"/>
      <w:marTop w:val="0"/>
      <w:marBottom w:val="0"/>
      <w:divBdr>
        <w:top w:val="none" w:sz="0" w:space="0" w:color="auto"/>
        <w:left w:val="none" w:sz="0" w:space="0" w:color="auto"/>
        <w:bottom w:val="none" w:sz="0" w:space="0" w:color="auto"/>
        <w:right w:val="none" w:sz="0" w:space="0" w:color="auto"/>
      </w:divBdr>
    </w:div>
    <w:div w:id="574976721">
      <w:bodyDiv w:val="1"/>
      <w:marLeft w:val="0"/>
      <w:marRight w:val="0"/>
      <w:marTop w:val="0"/>
      <w:marBottom w:val="0"/>
      <w:divBdr>
        <w:top w:val="none" w:sz="0" w:space="0" w:color="auto"/>
        <w:left w:val="none" w:sz="0" w:space="0" w:color="auto"/>
        <w:bottom w:val="none" w:sz="0" w:space="0" w:color="auto"/>
        <w:right w:val="none" w:sz="0" w:space="0" w:color="auto"/>
      </w:divBdr>
    </w:div>
    <w:div w:id="583683412">
      <w:bodyDiv w:val="1"/>
      <w:marLeft w:val="0"/>
      <w:marRight w:val="0"/>
      <w:marTop w:val="0"/>
      <w:marBottom w:val="0"/>
      <w:divBdr>
        <w:top w:val="none" w:sz="0" w:space="0" w:color="auto"/>
        <w:left w:val="none" w:sz="0" w:space="0" w:color="auto"/>
        <w:bottom w:val="none" w:sz="0" w:space="0" w:color="auto"/>
        <w:right w:val="none" w:sz="0" w:space="0" w:color="auto"/>
      </w:divBdr>
    </w:div>
    <w:div w:id="596981643">
      <w:bodyDiv w:val="1"/>
      <w:marLeft w:val="0"/>
      <w:marRight w:val="0"/>
      <w:marTop w:val="0"/>
      <w:marBottom w:val="0"/>
      <w:divBdr>
        <w:top w:val="none" w:sz="0" w:space="0" w:color="auto"/>
        <w:left w:val="none" w:sz="0" w:space="0" w:color="auto"/>
        <w:bottom w:val="none" w:sz="0" w:space="0" w:color="auto"/>
        <w:right w:val="none" w:sz="0" w:space="0" w:color="auto"/>
      </w:divBdr>
    </w:div>
    <w:div w:id="610669937">
      <w:bodyDiv w:val="1"/>
      <w:marLeft w:val="0"/>
      <w:marRight w:val="0"/>
      <w:marTop w:val="0"/>
      <w:marBottom w:val="0"/>
      <w:divBdr>
        <w:top w:val="none" w:sz="0" w:space="0" w:color="auto"/>
        <w:left w:val="none" w:sz="0" w:space="0" w:color="auto"/>
        <w:bottom w:val="none" w:sz="0" w:space="0" w:color="auto"/>
        <w:right w:val="none" w:sz="0" w:space="0" w:color="auto"/>
      </w:divBdr>
    </w:div>
    <w:div w:id="714889630">
      <w:bodyDiv w:val="1"/>
      <w:marLeft w:val="0"/>
      <w:marRight w:val="0"/>
      <w:marTop w:val="0"/>
      <w:marBottom w:val="0"/>
      <w:divBdr>
        <w:top w:val="none" w:sz="0" w:space="0" w:color="auto"/>
        <w:left w:val="none" w:sz="0" w:space="0" w:color="auto"/>
        <w:bottom w:val="none" w:sz="0" w:space="0" w:color="auto"/>
        <w:right w:val="none" w:sz="0" w:space="0" w:color="auto"/>
      </w:divBdr>
    </w:div>
    <w:div w:id="751002709">
      <w:bodyDiv w:val="1"/>
      <w:marLeft w:val="0"/>
      <w:marRight w:val="0"/>
      <w:marTop w:val="0"/>
      <w:marBottom w:val="0"/>
      <w:divBdr>
        <w:top w:val="none" w:sz="0" w:space="0" w:color="auto"/>
        <w:left w:val="none" w:sz="0" w:space="0" w:color="auto"/>
        <w:bottom w:val="none" w:sz="0" w:space="0" w:color="auto"/>
        <w:right w:val="none" w:sz="0" w:space="0" w:color="auto"/>
      </w:divBdr>
    </w:div>
    <w:div w:id="791941535">
      <w:bodyDiv w:val="1"/>
      <w:marLeft w:val="0"/>
      <w:marRight w:val="0"/>
      <w:marTop w:val="0"/>
      <w:marBottom w:val="0"/>
      <w:divBdr>
        <w:top w:val="none" w:sz="0" w:space="0" w:color="auto"/>
        <w:left w:val="none" w:sz="0" w:space="0" w:color="auto"/>
        <w:bottom w:val="none" w:sz="0" w:space="0" w:color="auto"/>
        <w:right w:val="none" w:sz="0" w:space="0" w:color="auto"/>
      </w:divBdr>
    </w:div>
    <w:div w:id="812018498">
      <w:bodyDiv w:val="1"/>
      <w:marLeft w:val="0"/>
      <w:marRight w:val="0"/>
      <w:marTop w:val="0"/>
      <w:marBottom w:val="0"/>
      <w:divBdr>
        <w:top w:val="none" w:sz="0" w:space="0" w:color="auto"/>
        <w:left w:val="none" w:sz="0" w:space="0" w:color="auto"/>
        <w:bottom w:val="none" w:sz="0" w:space="0" w:color="auto"/>
        <w:right w:val="none" w:sz="0" w:space="0" w:color="auto"/>
      </w:divBdr>
    </w:div>
    <w:div w:id="824511639">
      <w:bodyDiv w:val="1"/>
      <w:marLeft w:val="0"/>
      <w:marRight w:val="0"/>
      <w:marTop w:val="0"/>
      <w:marBottom w:val="0"/>
      <w:divBdr>
        <w:top w:val="none" w:sz="0" w:space="0" w:color="auto"/>
        <w:left w:val="none" w:sz="0" w:space="0" w:color="auto"/>
        <w:bottom w:val="none" w:sz="0" w:space="0" w:color="auto"/>
        <w:right w:val="none" w:sz="0" w:space="0" w:color="auto"/>
      </w:divBdr>
    </w:div>
    <w:div w:id="894509386">
      <w:bodyDiv w:val="1"/>
      <w:marLeft w:val="0"/>
      <w:marRight w:val="0"/>
      <w:marTop w:val="0"/>
      <w:marBottom w:val="0"/>
      <w:divBdr>
        <w:top w:val="none" w:sz="0" w:space="0" w:color="auto"/>
        <w:left w:val="none" w:sz="0" w:space="0" w:color="auto"/>
        <w:bottom w:val="none" w:sz="0" w:space="0" w:color="auto"/>
        <w:right w:val="none" w:sz="0" w:space="0" w:color="auto"/>
      </w:divBdr>
    </w:div>
    <w:div w:id="898174732">
      <w:bodyDiv w:val="1"/>
      <w:marLeft w:val="0"/>
      <w:marRight w:val="0"/>
      <w:marTop w:val="0"/>
      <w:marBottom w:val="0"/>
      <w:divBdr>
        <w:top w:val="none" w:sz="0" w:space="0" w:color="auto"/>
        <w:left w:val="none" w:sz="0" w:space="0" w:color="auto"/>
        <w:bottom w:val="none" w:sz="0" w:space="0" w:color="auto"/>
        <w:right w:val="none" w:sz="0" w:space="0" w:color="auto"/>
      </w:divBdr>
    </w:div>
    <w:div w:id="916015444">
      <w:bodyDiv w:val="1"/>
      <w:marLeft w:val="0"/>
      <w:marRight w:val="0"/>
      <w:marTop w:val="0"/>
      <w:marBottom w:val="0"/>
      <w:divBdr>
        <w:top w:val="none" w:sz="0" w:space="0" w:color="auto"/>
        <w:left w:val="none" w:sz="0" w:space="0" w:color="auto"/>
        <w:bottom w:val="none" w:sz="0" w:space="0" w:color="auto"/>
        <w:right w:val="none" w:sz="0" w:space="0" w:color="auto"/>
      </w:divBdr>
    </w:div>
    <w:div w:id="931275319">
      <w:bodyDiv w:val="1"/>
      <w:marLeft w:val="0"/>
      <w:marRight w:val="0"/>
      <w:marTop w:val="0"/>
      <w:marBottom w:val="0"/>
      <w:divBdr>
        <w:top w:val="none" w:sz="0" w:space="0" w:color="auto"/>
        <w:left w:val="none" w:sz="0" w:space="0" w:color="auto"/>
        <w:bottom w:val="none" w:sz="0" w:space="0" w:color="auto"/>
        <w:right w:val="none" w:sz="0" w:space="0" w:color="auto"/>
      </w:divBdr>
    </w:div>
    <w:div w:id="949236576">
      <w:bodyDiv w:val="1"/>
      <w:marLeft w:val="0"/>
      <w:marRight w:val="0"/>
      <w:marTop w:val="0"/>
      <w:marBottom w:val="0"/>
      <w:divBdr>
        <w:top w:val="none" w:sz="0" w:space="0" w:color="auto"/>
        <w:left w:val="none" w:sz="0" w:space="0" w:color="auto"/>
        <w:bottom w:val="none" w:sz="0" w:space="0" w:color="auto"/>
        <w:right w:val="none" w:sz="0" w:space="0" w:color="auto"/>
      </w:divBdr>
    </w:div>
    <w:div w:id="981930235">
      <w:bodyDiv w:val="1"/>
      <w:marLeft w:val="0"/>
      <w:marRight w:val="0"/>
      <w:marTop w:val="0"/>
      <w:marBottom w:val="0"/>
      <w:divBdr>
        <w:top w:val="none" w:sz="0" w:space="0" w:color="auto"/>
        <w:left w:val="none" w:sz="0" w:space="0" w:color="auto"/>
        <w:bottom w:val="none" w:sz="0" w:space="0" w:color="auto"/>
        <w:right w:val="none" w:sz="0" w:space="0" w:color="auto"/>
      </w:divBdr>
    </w:div>
    <w:div w:id="1127505814">
      <w:bodyDiv w:val="1"/>
      <w:marLeft w:val="0"/>
      <w:marRight w:val="0"/>
      <w:marTop w:val="0"/>
      <w:marBottom w:val="0"/>
      <w:divBdr>
        <w:top w:val="none" w:sz="0" w:space="0" w:color="auto"/>
        <w:left w:val="none" w:sz="0" w:space="0" w:color="auto"/>
        <w:bottom w:val="none" w:sz="0" w:space="0" w:color="auto"/>
        <w:right w:val="none" w:sz="0" w:space="0" w:color="auto"/>
      </w:divBdr>
    </w:div>
    <w:div w:id="1206407985">
      <w:bodyDiv w:val="1"/>
      <w:marLeft w:val="0"/>
      <w:marRight w:val="0"/>
      <w:marTop w:val="0"/>
      <w:marBottom w:val="0"/>
      <w:divBdr>
        <w:top w:val="none" w:sz="0" w:space="0" w:color="auto"/>
        <w:left w:val="none" w:sz="0" w:space="0" w:color="auto"/>
        <w:bottom w:val="none" w:sz="0" w:space="0" w:color="auto"/>
        <w:right w:val="none" w:sz="0" w:space="0" w:color="auto"/>
      </w:divBdr>
    </w:div>
    <w:div w:id="1219781320">
      <w:bodyDiv w:val="1"/>
      <w:marLeft w:val="0"/>
      <w:marRight w:val="0"/>
      <w:marTop w:val="0"/>
      <w:marBottom w:val="0"/>
      <w:divBdr>
        <w:top w:val="none" w:sz="0" w:space="0" w:color="auto"/>
        <w:left w:val="none" w:sz="0" w:space="0" w:color="auto"/>
        <w:bottom w:val="none" w:sz="0" w:space="0" w:color="auto"/>
        <w:right w:val="none" w:sz="0" w:space="0" w:color="auto"/>
      </w:divBdr>
    </w:div>
    <w:div w:id="1240168626">
      <w:bodyDiv w:val="1"/>
      <w:marLeft w:val="0"/>
      <w:marRight w:val="0"/>
      <w:marTop w:val="0"/>
      <w:marBottom w:val="0"/>
      <w:divBdr>
        <w:top w:val="none" w:sz="0" w:space="0" w:color="auto"/>
        <w:left w:val="none" w:sz="0" w:space="0" w:color="auto"/>
        <w:bottom w:val="none" w:sz="0" w:space="0" w:color="auto"/>
        <w:right w:val="none" w:sz="0" w:space="0" w:color="auto"/>
      </w:divBdr>
    </w:div>
    <w:div w:id="1259756390">
      <w:bodyDiv w:val="1"/>
      <w:marLeft w:val="0"/>
      <w:marRight w:val="0"/>
      <w:marTop w:val="0"/>
      <w:marBottom w:val="0"/>
      <w:divBdr>
        <w:top w:val="none" w:sz="0" w:space="0" w:color="auto"/>
        <w:left w:val="none" w:sz="0" w:space="0" w:color="auto"/>
        <w:bottom w:val="none" w:sz="0" w:space="0" w:color="auto"/>
        <w:right w:val="none" w:sz="0" w:space="0" w:color="auto"/>
      </w:divBdr>
    </w:div>
    <w:div w:id="1267230602">
      <w:bodyDiv w:val="1"/>
      <w:marLeft w:val="0"/>
      <w:marRight w:val="0"/>
      <w:marTop w:val="0"/>
      <w:marBottom w:val="0"/>
      <w:divBdr>
        <w:top w:val="none" w:sz="0" w:space="0" w:color="auto"/>
        <w:left w:val="none" w:sz="0" w:space="0" w:color="auto"/>
        <w:bottom w:val="none" w:sz="0" w:space="0" w:color="auto"/>
        <w:right w:val="none" w:sz="0" w:space="0" w:color="auto"/>
      </w:divBdr>
    </w:div>
    <w:div w:id="1285385095">
      <w:bodyDiv w:val="1"/>
      <w:marLeft w:val="0"/>
      <w:marRight w:val="0"/>
      <w:marTop w:val="0"/>
      <w:marBottom w:val="0"/>
      <w:divBdr>
        <w:top w:val="none" w:sz="0" w:space="0" w:color="auto"/>
        <w:left w:val="none" w:sz="0" w:space="0" w:color="auto"/>
        <w:bottom w:val="none" w:sz="0" w:space="0" w:color="auto"/>
        <w:right w:val="none" w:sz="0" w:space="0" w:color="auto"/>
      </w:divBdr>
    </w:div>
    <w:div w:id="1287079684">
      <w:bodyDiv w:val="1"/>
      <w:marLeft w:val="0"/>
      <w:marRight w:val="0"/>
      <w:marTop w:val="0"/>
      <w:marBottom w:val="0"/>
      <w:divBdr>
        <w:top w:val="none" w:sz="0" w:space="0" w:color="auto"/>
        <w:left w:val="none" w:sz="0" w:space="0" w:color="auto"/>
        <w:bottom w:val="none" w:sz="0" w:space="0" w:color="auto"/>
        <w:right w:val="none" w:sz="0" w:space="0" w:color="auto"/>
      </w:divBdr>
      <w:divsChild>
        <w:div w:id="746920447">
          <w:marLeft w:val="0"/>
          <w:marRight w:val="0"/>
          <w:marTop w:val="0"/>
          <w:marBottom w:val="0"/>
          <w:divBdr>
            <w:top w:val="none" w:sz="0" w:space="0" w:color="auto"/>
            <w:left w:val="none" w:sz="0" w:space="0" w:color="auto"/>
            <w:bottom w:val="none" w:sz="0" w:space="0" w:color="auto"/>
            <w:right w:val="none" w:sz="0" w:space="0" w:color="auto"/>
          </w:divBdr>
        </w:div>
      </w:divsChild>
    </w:div>
    <w:div w:id="1304119428">
      <w:bodyDiv w:val="1"/>
      <w:marLeft w:val="0"/>
      <w:marRight w:val="0"/>
      <w:marTop w:val="0"/>
      <w:marBottom w:val="0"/>
      <w:divBdr>
        <w:top w:val="none" w:sz="0" w:space="0" w:color="auto"/>
        <w:left w:val="none" w:sz="0" w:space="0" w:color="auto"/>
        <w:bottom w:val="none" w:sz="0" w:space="0" w:color="auto"/>
        <w:right w:val="none" w:sz="0" w:space="0" w:color="auto"/>
      </w:divBdr>
    </w:div>
    <w:div w:id="1318345410">
      <w:bodyDiv w:val="1"/>
      <w:marLeft w:val="0"/>
      <w:marRight w:val="0"/>
      <w:marTop w:val="0"/>
      <w:marBottom w:val="0"/>
      <w:divBdr>
        <w:top w:val="none" w:sz="0" w:space="0" w:color="auto"/>
        <w:left w:val="none" w:sz="0" w:space="0" w:color="auto"/>
        <w:bottom w:val="none" w:sz="0" w:space="0" w:color="auto"/>
        <w:right w:val="none" w:sz="0" w:space="0" w:color="auto"/>
      </w:divBdr>
    </w:div>
    <w:div w:id="1358652594">
      <w:bodyDiv w:val="1"/>
      <w:marLeft w:val="0"/>
      <w:marRight w:val="0"/>
      <w:marTop w:val="0"/>
      <w:marBottom w:val="0"/>
      <w:divBdr>
        <w:top w:val="none" w:sz="0" w:space="0" w:color="auto"/>
        <w:left w:val="none" w:sz="0" w:space="0" w:color="auto"/>
        <w:bottom w:val="none" w:sz="0" w:space="0" w:color="auto"/>
        <w:right w:val="none" w:sz="0" w:space="0" w:color="auto"/>
      </w:divBdr>
    </w:div>
    <w:div w:id="1462730208">
      <w:bodyDiv w:val="1"/>
      <w:marLeft w:val="0"/>
      <w:marRight w:val="0"/>
      <w:marTop w:val="0"/>
      <w:marBottom w:val="0"/>
      <w:divBdr>
        <w:top w:val="none" w:sz="0" w:space="0" w:color="auto"/>
        <w:left w:val="none" w:sz="0" w:space="0" w:color="auto"/>
        <w:bottom w:val="none" w:sz="0" w:space="0" w:color="auto"/>
        <w:right w:val="none" w:sz="0" w:space="0" w:color="auto"/>
      </w:divBdr>
    </w:div>
    <w:div w:id="1476028376">
      <w:bodyDiv w:val="1"/>
      <w:marLeft w:val="0"/>
      <w:marRight w:val="0"/>
      <w:marTop w:val="0"/>
      <w:marBottom w:val="0"/>
      <w:divBdr>
        <w:top w:val="none" w:sz="0" w:space="0" w:color="auto"/>
        <w:left w:val="none" w:sz="0" w:space="0" w:color="auto"/>
        <w:bottom w:val="none" w:sz="0" w:space="0" w:color="auto"/>
        <w:right w:val="none" w:sz="0" w:space="0" w:color="auto"/>
      </w:divBdr>
    </w:div>
    <w:div w:id="1510363603">
      <w:bodyDiv w:val="1"/>
      <w:marLeft w:val="0"/>
      <w:marRight w:val="0"/>
      <w:marTop w:val="0"/>
      <w:marBottom w:val="0"/>
      <w:divBdr>
        <w:top w:val="none" w:sz="0" w:space="0" w:color="auto"/>
        <w:left w:val="none" w:sz="0" w:space="0" w:color="auto"/>
        <w:bottom w:val="none" w:sz="0" w:space="0" w:color="auto"/>
        <w:right w:val="none" w:sz="0" w:space="0" w:color="auto"/>
      </w:divBdr>
    </w:div>
    <w:div w:id="1560434221">
      <w:bodyDiv w:val="1"/>
      <w:marLeft w:val="0"/>
      <w:marRight w:val="0"/>
      <w:marTop w:val="0"/>
      <w:marBottom w:val="0"/>
      <w:divBdr>
        <w:top w:val="none" w:sz="0" w:space="0" w:color="auto"/>
        <w:left w:val="none" w:sz="0" w:space="0" w:color="auto"/>
        <w:bottom w:val="none" w:sz="0" w:space="0" w:color="auto"/>
        <w:right w:val="none" w:sz="0" w:space="0" w:color="auto"/>
      </w:divBdr>
    </w:div>
    <w:div w:id="1568878797">
      <w:bodyDiv w:val="1"/>
      <w:marLeft w:val="0"/>
      <w:marRight w:val="0"/>
      <w:marTop w:val="0"/>
      <w:marBottom w:val="0"/>
      <w:divBdr>
        <w:top w:val="none" w:sz="0" w:space="0" w:color="auto"/>
        <w:left w:val="none" w:sz="0" w:space="0" w:color="auto"/>
        <w:bottom w:val="none" w:sz="0" w:space="0" w:color="auto"/>
        <w:right w:val="none" w:sz="0" w:space="0" w:color="auto"/>
      </w:divBdr>
    </w:div>
    <w:div w:id="1598368810">
      <w:bodyDiv w:val="1"/>
      <w:marLeft w:val="0"/>
      <w:marRight w:val="0"/>
      <w:marTop w:val="0"/>
      <w:marBottom w:val="0"/>
      <w:divBdr>
        <w:top w:val="none" w:sz="0" w:space="0" w:color="auto"/>
        <w:left w:val="none" w:sz="0" w:space="0" w:color="auto"/>
        <w:bottom w:val="none" w:sz="0" w:space="0" w:color="auto"/>
        <w:right w:val="none" w:sz="0" w:space="0" w:color="auto"/>
      </w:divBdr>
    </w:div>
    <w:div w:id="1623148857">
      <w:bodyDiv w:val="1"/>
      <w:marLeft w:val="0"/>
      <w:marRight w:val="0"/>
      <w:marTop w:val="0"/>
      <w:marBottom w:val="0"/>
      <w:divBdr>
        <w:top w:val="none" w:sz="0" w:space="0" w:color="auto"/>
        <w:left w:val="none" w:sz="0" w:space="0" w:color="auto"/>
        <w:bottom w:val="none" w:sz="0" w:space="0" w:color="auto"/>
        <w:right w:val="none" w:sz="0" w:space="0" w:color="auto"/>
      </w:divBdr>
    </w:div>
    <w:div w:id="1624191617">
      <w:bodyDiv w:val="1"/>
      <w:marLeft w:val="0"/>
      <w:marRight w:val="0"/>
      <w:marTop w:val="0"/>
      <w:marBottom w:val="0"/>
      <w:divBdr>
        <w:top w:val="none" w:sz="0" w:space="0" w:color="auto"/>
        <w:left w:val="none" w:sz="0" w:space="0" w:color="auto"/>
        <w:bottom w:val="none" w:sz="0" w:space="0" w:color="auto"/>
        <w:right w:val="none" w:sz="0" w:space="0" w:color="auto"/>
      </w:divBdr>
    </w:div>
    <w:div w:id="1656494560">
      <w:bodyDiv w:val="1"/>
      <w:marLeft w:val="0"/>
      <w:marRight w:val="0"/>
      <w:marTop w:val="0"/>
      <w:marBottom w:val="0"/>
      <w:divBdr>
        <w:top w:val="none" w:sz="0" w:space="0" w:color="auto"/>
        <w:left w:val="none" w:sz="0" w:space="0" w:color="auto"/>
        <w:bottom w:val="none" w:sz="0" w:space="0" w:color="auto"/>
        <w:right w:val="none" w:sz="0" w:space="0" w:color="auto"/>
      </w:divBdr>
    </w:div>
    <w:div w:id="1704669747">
      <w:bodyDiv w:val="1"/>
      <w:marLeft w:val="0"/>
      <w:marRight w:val="0"/>
      <w:marTop w:val="0"/>
      <w:marBottom w:val="0"/>
      <w:divBdr>
        <w:top w:val="none" w:sz="0" w:space="0" w:color="auto"/>
        <w:left w:val="none" w:sz="0" w:space="0" w:color="auto"/>
        <w:bottom w:val="none" w:sz="0" w:space="0" w:color="auto"/>
        <w:right w:val="none" w:sz="0" w:space="0" w:color="auto"/>
      </w:divBdr>
    </w:div>
    <w:div w:id="1715736323">
      <w:bodyDiv w:val="1"/>
      <w:marLeft w:val="0"/>
      <w:marRight w:val="0"/>
      <w:marTop w:val="0"/>
      <w:marBottom w:val="0"/>
      <w:divBdr>
        <w:top w:val="none" w:sz="0" w:space="0" w:color="auto"/>
        <w:left w:val="none" w:sz="0" w:space="0" w:color="auto"/>
        <w:bottom w:val="none" w:sz="0" w:space="0" w:color="auto"/>
        <w:right w:val="none" w:sz="0" w:space="0" w:color="auto"/>
      </w:divBdr>
    </w:div>
    <w:div w:id="1720981567">
      <w:bodyDiv w:val="1"/>
      <w:marLeft w:val="0"/>
      <w:marRight w:val="0"/>
      <w:marTop w:val="0"/>
      <w:marBottom w:val="0"/>
      <w:divBdr>
        <w:top w:val="none" w:sz="0" w:space="0" w:color="auto"/>
        <w:left w:val="none" w:sz="0" w:space="0" w:color="auto"/>
        <w:bottom w:val="none" w:sz="0" w:space="0" w:color="auto"/>
        <w:right w:val="none" w:sz="0" w:space="0" w:color="auto"/>
      </w:divBdr>
    </w:div>
    <w:div w:id="1728341112">
      <w:bodyDiv w:val="1"/>
      <w:marLeft w:val="0"/>
      <w:marRight w:val="0"/>
      <w:marTop w:val="0"/>
      <w:marBottom w:val="0"/>
      <w:divBdr>
        <w:top w:val="none" w:sz="0" w:space="0" w:color="auto"/>
        <w:left w:val="none" w:sz="0" w:space="0" w:color="auto"/>
        <w:bottom w:val="none" w:sz="0" w:space="0" w:color="auto"/>
        <w:right w:val="none" w:sz="0" w:space="0" w:color="auto"/>
      </w:divBdr>
    </w:div>
    <w:div w:id="1767530708">
      <w:bodyDiv w:val="1"/>
      <w:marLeft w:val="0"/>
      <w:marRight w:val="0"/>
      <w:marTop w:val="0"/>
      <w:marBottom w:val="0"/>
      <w:divBdr>
        <w:top w:val="none" w:sz="0" w:space="0" w:color="auto"/>
        <w:left w:val="none" w:sz="0" w:space="0" w:color="auto"/>
        <w:bottom w:val="none" w:sz="0" w:space="0" w:color="auto"/>
        <w:right w:val="none" w:sz="0" w:space="0" w:color="auto"/>
      </w:divBdr>
    </w:div>
    <w:div w:id="1781679350">
      <w:bodyDiv w:val="1"/>
      <w:marLeft w:val="0"/>
      <w:marRight w:val="0"/>
      <w:marTop w:val="0"/>
      <w:marBottom w:val="0"/>
      <w:divBdr>
        <w:top w:val="none" w:sz="0" w:space="0" w:color="auto"/>
        <w:left w:val="none" w:sz="0" w:space="0" w:color="auto"/>
        <w:bottom w:val="none" w:sz="0" w:space="0" w:color="auto"/>
        <w:right w:val="none" w:sz="0" w:space="0" w:color="auto"/>
      </w:divBdr>
    </w:div>
    <w:div w:id="1793087215">
      <w:bodyDiv w:val="1"/>
      <w:marLeft w:val="0"/>
      <w:marRight w:val="0"/>
      <w:marTop w:val="0"/>
      <w:marBottom w:val="0"/>
      <w:divBdr>
        <w:top w:val="none" w:sz="0" w:space="0" w:color="auto"/>
        <w:left w:val="none" w:sz="0" w:space="0" w:color="auto"/>
        <w:bottom w:val="none" w:sz="0" w:space="0" w:color="auto"/>
        <w:right w:val="none" w:sz="0" w:space="0" w:color="auto"/>
      </w:divBdr>
    </w:div>
    <w:div w:id="1882858861">
      <w:bodyDiv w:val="1"/>
      <w:marLeft w:val="0"/>
      <w:marRight w:val="0"/>
      <w:marTop w:val="0"/>
      <w:marBottom w:val="0"/>
      <w:divBdr>
        <w:top w:val="none" w:sz="0" w:space="0" w:color="auto"/>
        <w:left w:val="none" w:sz="0" w:space="0" w:color="auto"/>
        <w:bottom w:val="none" w:sz="0" w:space="0" w:color="auto"/>
        <w:right w:val="none" w:sz="0" w:space="0" w:color="auto"/>
      </w:divBdr>
    </w:div>
    <w:div w:id="1911186972">
      <w:bodyDiv w:val="1"/>
      <w:marLeft w:val="0"/>
      <w:marRight w:val="0"/>
      <w:marTop w:val="0"/>
      <w:marBottom w:val="0"/>
      <w:divBdr>
        <w:top w:val="none" w:sz="0" w:space="0" w:color="auto"/>
        <w:left w:val="none" w:sz="0" w:space="0" w:color="auto"/>
        <w:bottom w:val="none" w:sz="0" w:space="0" w:color="auto"/>
        <w:right w:val="none" w:sz="0" w:space="0" w:color="auto"/>
      </w:divBdr>
    </w:div>
    <w:div w:id="1986161830">
      <w:bodyDiv w:val="1"/>
      <w:marLeft w:val="0"/>
      <w:marRight w:val="0"/>
      <w:marTop w:val="0"/>
      <w:marBottom w:val="0"/>
      <w:divBdr>
        <w:top w:val="none" w:sz="0" w:space="0" w:color="auto"/>
        <w:left w:val="none" w:sz="0" w:space="0" w:color="auto"/>
        <w:bottom w:val="none" w:sz="0" w:space="0" w:color="auto"/>
        <w:right w:val="none" w:sz="0" w:space="0" w:color="auto"/>
      </w:divBdr>
    </w:div>
    <w:div w:id="2018653000">
      <w:bodyDiv w:val="1"/>
      <w:marLeft w:val="0"/>
      <w:marRight w:val="0"/>
      <w:marTop w:val="0"/>
      <w:marBottom w:val="0"/>
      <w:divBdr>
        <w:top w:val="none" w:sz="0" w:space="0" w:color="auto"/>
        <w:left w:val="none" w:sz="0" w:space="0" w:color="auto"/>
        <w:bottom w:val="none" w:sz="0" w:space="0" w:color="auto"/>
        <w:right w:val="none" w:sz="0" w:space="0" w:color="auto"/>
      </w:divBdr>
    </w:div>
    <w:div w:id="2131897463">
      <w:bodyDiv w:val="1"/>
      <w:marLeft w:val="0"/>
      <w:marRight w:val="0"/>
      <w:marTop w:val="0"/>
      <w:marBottom w:val="0"/>
      <w:divBdr>
        <w:top w:val="none" w:sz="0" w:space="0" w:color="auto"/>
        <w:left w:val="none" w:sz="0" w:space="0" w:color="auto"/>
        <w:bottom w:val="none" w:sz="0" w:space="0" w:color="auto"/>
        <w:right w:val="none" w:sz="0" w:space="0" w:color="auto"/>
      </w:divBdr>
    </w:div>
    <w:div w:id="2141334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1.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oleObject" Target="embeddings/oleObject12.bin"/><Relationship Id="rId159" Type="http://schemas.openxmlformats.org/officeDocument/2006/relationships/image" Target="media/image123.wmf"/><Relationship Id="rId170" Type="http://schemas.openxmlformats.org/officeDocument/2006/relationships/oleObject" Target="embeddings/oleObject28.bin"/><Relationship Id="rId191" Type="http://schemas.openxmlformats.org/officeDocument/2006/relationships/image" Target="media/image139.wmf"/><Relationship Id="rId205" Type="http://schemas.openxmlformats.org/officeDocument/2006/relationships/image" Target="media/image145.wmf"/><Relationship Id="rId226" Type="http://schemas.microsoft.com/office/2011/relationships/people" Target="people.xml"/><Relationship Id="rId107" Type="http://schemas.openxmlformats.org/officeDocument/2006/relationships/image" Target="media/image88.png"/><Relationship Id="rId11" Type="http://schemas.openxmlformats.org/officeDocument/2006/relationships/image" Target="media/image1.tiff"/><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8.wmf"/><Relationship Id="rId149" Type="http://schemas.openxmlformats.org/officeDocument/2006/relationships/image" Target="media/image118.wmf"/><Relationship Id="rId5" Type="http://schemas.openxmlformats.org/officeDocument/2006/relationships/numbering" Target="numbering.xml"/><Relationship Id="rId95" Type="http://schemas.openxmlformats.org/officeDocument/2006/relationships/image" Target="media/image76.png"/><Relationship Id="rId160" Type="http://schemas.openxmlformats.org/officeDocument/2006/relationships/oleObject" Target="embeddings/oleObject23.bin"/><Relationship Id="rId181" Type="http://schemas.openxmlformats.org/officeDocument/2006/relationships/image" Target="media/image134.wmf"/><Relationship Id="rId216" Type="http://schemas.openxmlformats.org/officeDocument/2006/relationships/oleObject" Target="embeddings/oleObject52.bin"/><Relationship Id="rId22" Type="http://schemas.openxmlformats.org/officeDocument/2006/relationships/footer" Target="footer1.xm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13.wmf"/><Relationship Id="rId85" Type="http://schemas.openxmlformats.org/officeDocument/2006/relationships/image" Target="media/image66.png"/><Relationship Id="rId150" Type="http://schemas.openxmlformats.org/officeDocument/2006/relationships/oleObject" Target="embeddings/oleObject18.bin"/><Relationship Id="rId171" Type="http://schemas.openxmlformats.org/officeDocument/2006/relationships/image" Target="media/image129.wmf"/><Relationship Id="rId192" Type="http://schemas.openxmlformats.org/officeDocument/2006/relationships/oleObject" Target="embeddings/oleObject39.bin"/><Relationship Id="rId206" Type="http://schemas.openxmlformats.org/officeDocument/2006/relationships/oleObject" Target="embeddings/oleObject47.bin"/><Relationship Id="rId227" Type="http://schemas.openxmlformats.org/officeDocument/2006/relationships/theme" Target="theme/theme1.xml"/><Relationship Id="rId12" Type="http://schemas.openxmlformats.org/officeDocument/2006/relationships/image" Target="media/image2.png"/><Relationship Id="rId33" Type="http://schemas.openxmlformats.org/officeDocument/2006/relationships/image" Target="media/image14.png"/><Relationship Id="rId108" Type="http://schemas.openxmlformats.org/officeDocument/2006/relationships/image" Target="media/image89.png"/><Relationship Id="rId129" Type="http://schemas.openxmlformats.org/officeDocument/2006/relationships/oleObject" Target="embeddings/oleObject7.bin"/><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oleObject" Target="embeddings/oleObject13.bin"/><Relationship Id="rId161" Type="http://schemas.openxmlformats.org/officeDocument/2006/relationships/image" Target="media/image124.wmf"/><Relationship Id="rId182" Type="http://schemas.openxmlformats.org/officeDocument/2006/relationships/oleObject" Target="embeddings/oleObject34.bin"/><Relationship Id="rId217" Type="http://schemas.openxmlformats.org/officeDocument/2006/relationships/image" Target="media/image151.wmf"/><Relationship Id="rId6" Type="http://schemas.openxmlformats.org/officeDocument/2006/relationships/styles" Target="styles.xml"/><Relationship Id="rId23" Type="http://schemas.openxmlformats.org/officeDocument/2006/relationships/oleObject" Target="embeddings/oleObject5.bin"/><Relationship Id="rId119" Type="http://schemas.openxmlformats.org/officeDocument/2006/relationships/image" Target="media/image100.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09.wmf"/><Relationship Id="rId151" Type="http://schemas.openxmlformats.org/officeDocument/2006/relationships/image" Target="media/image119.wmf"/><Relationship Id="rId172" Type="http://schemas.openxmlformats.org/officeDocument/2006/relationships/oleObject" Target="embeddings/oleObject29.bin"/><Relationship Id="rId193" Type="http://schemas.openxmlformats.org/officeDocument/2006/relationships/image" Target="media/image140.wmf"/><Relationship Id="rId207" Type="http://schemas.openxmlformats.org/officeDocument/2006/relationships/image" Target="media/image146.wmf"/><Relationship Id="rId13" Type="http://schemas.openxmlformats.org/officeDocument/2006/relationships/image" Target="media/image3.wmf"/><Relationship Id="rId109" Type="http://schemas.openxmlformats.org/officeDocument/2006/relationships/image" Target="media/image90.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14.wmf"/><Relationship Id="rId7" Type="http://schemas.openxmlformats.org/officeDocument/2006/relationships/settings" Target="settings.xml"/><Relationship Id="rId162" Type="http://schemas.openxmlformats.org/officeDocument/2006/relationships/oleObject" Target="embeddings/oleObject24.bin"/><Relationship Id="rId183" Type="http://schemas.openxmlformats.org/officeDocument/2006/relationships/image" Target="media/image135.wmf"/><Relationship Id="rId218" Type="http://schemas.openxmlformats.org/officeDocument/2006/relationships/oleObject" Target="embeddings/oleObject53.bin"/><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oleObject" Target="embeddings/oleObject8.bin"/><Relationship Id="rId152" Type="http://schemas.openxmlformats.org/officeDocument/2006/relationships/oleObject" Target="embeddings/oleObject19.bin"/><Relationship Id="rId173" Type="http://schemas.openxmlformats.org/officeDocument/2006/relationships/image" Target="media/image130.wmf"/><Relationship Id="rId194" Type="http://schemas.openxmlformats.org/officeDocument/2006/relationships/oleObject" Target="embeddings/oleObject40.bin"/><Relationship Id="rId208" Type="http://schemas.openxmlformats.org/officeDocument/2006/relationships/oleObject" Target="embeddings/oleObject48.bin"/><Relationship Id="rId14" Type="http://schemas.openxmlformats.org/officeDocument/2006/relationships/image" Target="media/image4.wmf"/><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8" Type="http://schemas.openxmlformats.org/officeDocument/2006/relationships/webSettings" Target="webSettings.xml"/><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oleObject" Target="embeddings/oleObject14.bin"/><Relationship Id="rId163" Type="http://schemas.openxmlformats.org/officeDocument/2006/relationships/image" Target="media/image125.wmf"/><Relationship Id="rId184" Type="http://schemas.openxmlformats.org/officeDocument/2006/relationships/oleObject" Target="embeddings/oleObject35.bin"/><Relationship Id="rId219" Type="http://schemas.openxmlformats.org/officeDocument/2006/relationships/image" Target="media/image152.wmf"/><Relationship Id="rId3" Type="http://schemas.openxmlformats.org/officeDocument/2006/relationships/customXml" Target="../customXml/item3.xml"/><Relationship Id="rId214" Type="http://schemas.openxmlformats.org/officeDocument/2006/relationships/oleObject" Target="embeddings/oleObject51.bin"/><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oleObject" Target="embeddings/oleObject11.bin"/><Relationship Id="rId158" Type="http://schemas.openxmlformats.org/officeDocument/2006/relationships/oleObject" Target="embeddings/oleObject22.bin"/><Relationship Id="rId20" Type="http://schemas.openxmlformats.org/officeDocument/2006/relationships/hyperlink" Target="http://www.afsc.noaa.gov/Publications/AFSC-TM/NOAA-TM-AFSC-198.pdf"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0.wmf"/><Relationship Id="rId153" Type="http://schemas.openxmlformats.org/officeDocument/2006/relationships/image" Target="media/image120.wmf"/><Relationship Id="rId174" Type="http://schemas.openxmlformats.org/officeDocument/2006/relationships/oleObject" Target="embeddings/oleObject30.bin"/><Relationship Id="rId179" Type="http://schemas.openxmlformats.org/officeDocument/2006/relationships/image" Target="media/image133.wmf"/><Relationship Id="rId195" Type="http://schemas.openxmlformats.org/officeDocument/2006/relationships/image" Target="media/image141.wmf"/><Relationship Id="rId209" Type="http://schemas.openxmlformats.org/officeDocument/2006/relationships/image" Target="media/image147.wmf"/><Relationship Id="rId190" Type="http://schemas.openxmlformats.org/officeDocument/2006/relationships/oleObject" Target="embeddings/oleObject38.bin"/><Relationship Id="rId204" Type="http://schemas.openxmlformats.org/officeDocument/2006/relationships/oleObject" Target="embeddings/oleObject46.bin"/><Relationship Id="rId220" Type="http://schemas.openxmlformats.org/officeDocument/2006/relationships/oleObject" Target="embeddings/oleObject54.bin"/><Relationship Id="rId225" Type="http://schemas.openxmlformats.org/officeDocument/2006/relationships/fontTable" Target="fontTable.xml"/><Relationship Id="rId15" Type="http://schemas.openxmlformats.org/officeDocument/2006/relationships/oleObject" Target="embeddings/oleObject1.bin"/><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oleObject" Target="embeddings/oleObject6.bin"/><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15.wmf"/><Relationship Id="rId148" Type="http://schemas.openxmlformats.org/officeDocument/2006/relationships/oleObject" Target="embeddings/oleObject17.bin"/><Relationship Id="rId164" Type="http://schemas.openxmlformats.org/officeDocument/2006/relationships/oleObject" Target="embeddings/oleObject25.bin"/><Relationship Id="rId169" Type="http://schemas.openxmlformats.org/officeDocument/2006/relationships/image" Target="media/image128.wmf"/><Relationship Id="rId185" Type="http://schemas.openxmlformats.org/officeDocument/2006/relationships/image" Target="media/image136.wmf"/><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oleObject" Target="embeddings/oleObject33.bin"/><Relationship Id="rId210" Type="http://schemas.openxmlformats.org/officeDocument/2006/relationships/oleObject" Target="embeddings/oleObject49.bin"/><Relationship Id="rId215" Type="http://schemas.openxmlformats.org/officeDocument/2006/relationships/image" Target="media/image150.wmf"/><Relationship Id="rId26" Type="http://schemas.openxmlformats.org/officeDocument/2006/relationships/image" Target="media/image7.jpe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oleObject" Target="embeddings/oleObject9.bin"/><Relationship Id="rId154" Type="http://schemas.openxmlformats.org/officeDocument/2006/relationships/oleObject" Target="embeddings/oleObject20.bin"/><Relationship Id="rId175" Type="http://schemas.openxmlformats.org/officeDocument/2006/relationships/image" Target="media/image131.wmf"/><Relationship Id="rId196" Type="http://schemas.openxmlformats.org/officeDocument/2006/relationships/oleObject" Target="embeddings/oleObject41.bin"/><Relationship Id="rId200" Type="http://schemas.openxmlformats.org/officeDocument/2006/relationships/oleObject" Target="embeddings/oleObject44.bin"/><Relationship Id="rId16" Type="http://schemas.openxmlformats.org/officeDocument/2006/relationships/oleObject" Target="embeddings/oleObject2.bin"/><Relationship Id="rId221" Type="http://schemas.openxmlformats.org/officeDocument/2006/relationships/image" Target="media/image153.wmf"/><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oleObject" Target="embeddings/oleObject15.bin"/><Relationship Id="rId90" Type="http://schemas.openxmlformats.org/officeDocument/2006/relationships/image" Target="media/image71.png"/><Relationship Id="rId165" Type="http://schemas.openxmlformats.org/officeDocument/2006/relationships/image" Target="media/image126.wmf"/><Relationship Id="rId186" Type="http://schemas.openxmlformats.org/officeDocument/2006/relationships/oleObject" Target="embeddings/oleObject36.bin"/><Relationship Id="rId211" Type="http://schemas.openxmlformats.org/officeDocument/2006/relationships/image" Target="media/image148.wmf"/><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1.wmf"/><Relationship Id="rId80" Type="http://schemas.openxmlformats.org/officeDocument/2006/relationships/image" Target="media/image61.png"/><Relationship Id="rId155" Type="http://schemas.openxmlformats.org/officeDocument/2006/relationships/image" Target="media/image121.wmf"/><Relationship Id="rId176" Type="http://schemas.openxmlformats.org/officeDocument/2006/relationships/oleObject" Target="embeddings/oleObject31.bin"/><Relationship Id="rId197" Type="http://schemas.openxmlformats.org/officeDocument/2006/relationships/oleObject" Target="embeddings/oleObject42.bin"/><Relationship Id="rId201" Type="http://schemas.openxmlformats.org/officeDocument/2006/relationships/image" Target="media/image143.wmf"/><Relationship Id="rId222" Type="http://schemas.openxmlformats.org/officeDocument/2006/relationships/oleObject" Target="embeddings/oleObject55.bin"/><Relationship Id="rId17" Type="http://schemas.openxmlformats.org/officeDocument/2006/relationships/oleObject" Target="embeddings/oleObject3.bin"/><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16.wmf"/><Relationship Id="rId166" Type="http://schemas.openxmlformats.org/officeDocument/2006/relationships/oleObject" Target="embeddings/oleObject26.bin"/><Relationship Id="rId187" Type="http://schemas.openxmlformats.org/officeDocument/2006/relationships/image" Target="media/image137.wmf"/><Relationship Id="rId1" Type="http://schemas.openxmlformats.org/officeDocument/2006/relationships/customXml" Target="../customXml/item1.xml"/><Relationship Id="rId212" Type="http://schemas.openxmlformats.org/officeDocument/2006/relationships/oleObject" Target="embeddings/oleObject50.bin"/><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oleObject" Target="embeddings/oleObject10.bin"/><Relationship Id="rId156" Type="http://schemas.openxmlformats.org/officeDocument/2006/relationships/oleObject" Target="embeddings/oleObject21.bin"/><Relationship Id="rId177" Type="http://schemas.openxmlformats.org/officeDocument/2006/relationships/image" Target="media/image132.wmf"/><Relationship Id="rId198" Type="http://schemas.openxmlformats.org/officeDocument/2006/relationships/image" Target="media/image142.wmf"/><Relationship Id="rId202" Type="http://schemas.openxmlformats.org/officeDocument/2006/relationships/oleObject" Target="embeddings/oleObject45.bin"/><Relationship Id="rId223" Type="http://schemas.openxmlformats.org/officeDocument/2006/relationships/image" Target="media/image154.wmf"/><Relationship Id="rId18" Type="http://schemas.openxmlformats.org/officeDocument/2006/relationships/oleObject" Target="embeddings/oleObject4.bin"/><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oleObject" Target="embeddings/oleObject16.bin"/><Relationship Id="rId167" Type="http://schemas.openxmlformats.org/officeDocument/2006/relationships/image" Target="media/image127.wmf"/><Relationship Id="rId188" Type="http://schemas.openxmlformats.org/officeDocument/2006/relationships/oleObject" Target="embeddings/oleObject37.bin"/><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49.wmf"/><Relationship Id="rId2" Type="http://schemas.openxmlformats.org/officeDocument/2006/relationships/customXml" Target="../customXml/item2.xml"/><Relationship Id="rId29" Type="http://schemas.openxmlformats.org/officeDocument/2006/relationships/image" Target="media/image10.png"/><Relationship Id="rId40" Type="http://schemas.openxmlformats.org/officeDocument/2006/relationships/image" Target="media/image21.png"/><Relationship Id="rId115" Type="http://schemas.openxmlformats.org/officeDocument/2006/relationships/image" Target="media/image96.png"/><Relationship Id="rId136" Type="http://schemas.openxmlformats.org/officeDocument/2006/relationships/image" Target="media/image112.wmf"/><Relationship Id="rId157" Type="http://schemas.openxmlformats.org/officeDocument/2006/relationships/image" Target="media/image122.wmf"/><Relationship Id="rId178" Type="http://schemas.openxmlformats.org/officeDocument/2006/relationships/oleObject" Target="embeddings/oleObject32.bin"/><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oleObject" Target="embeddings/oleObject43.bin"/><Relationship Id="rId203" Type="http://schemas.openxmlformats.org/officeDocument/2006/relationships/image" Target="media/image144.wmf"/><Relationship Id="rId19" Type="http://schemas.openxmlformats.org/officeDocument/2006/relationships/hyperlink" Target="http://www.afsc.noaa.gov/Publications/AFSC-TM/NOAA-TM-AFSC-178.pdf" TargetMode="External"/><Relationship Id="rId224" Type="http://schemas.openxmlformats.org/officeDocument/2006/relationships/oleObject" Target="embeddings/oleObject56.bin"/><Relationship Id="rId30" Type="http://schemas.openxmlformats.org/officeDocument/2006/relationships/image" Target="media/image11.png"/><Relationship Id="rId105" Type="http://schemas.openxmlformats.org/officeDocument/2006/relationships/image" Target="media/image86.png"/><Relationship Id="rId126" Type="http://schemas.openxmlformats.org/officeDocument/2006/relationships/image" Target="media/image107.wmf"/><Relationship Id="rId147" Type="http://schemas.openxmlformats.org/officeDocument/2006/relationships/image" Target="media/image117.wmf"/><Relationship Id="rId168" Type="http://schemas.openxmlformats.org/officeDocument/2006/relationships/oleObject" Target="embeddings/oleObject27.bin"/><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38.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DE3F49C21824041BB520B17C725A06C" ma:contentTypeVersion="1" ma:contentTypeDescription="Create a new document." ma:contentTypeScope="" ma:versionID="dd7bc0d54d39998bb1aa45393ef25c3c">
  <xsd:schema xmlns:xsd="http://www.w3.org/2001/XMLSchema" xmlns:p="http://schemas.microsoft.com/office/2006/metadata/properties" xmlns:ns2="b92c5988-35a8-47ed-afbe-ab4be9ea483c" targetNamespace="http://schemas.microsoft.com/office/2006/metadata/properties" ma:root="true" ma:fieldsID="6d0a9def865a21dcc7551777b65299f0" ns2:_="">
    <xsd:import namespace="b92c5988-35a8-47ed-afbe-ab4be9ea483c"/>
    <xsd:element name="properties">
      <xsd:complexType>
        <xsd:sequence>
          <xsd:element name="documentManagement">
            <xsd:complexType>
              <xsd:all>
                <xsd:element ref="ns2:Page_x0020_numbers" minOccurs="0"/>
              </xsd:all>
            </xsd:complexType>
          </xsd:element>
        </xsd:sequence>
      </xsd:complexType>
    </xsd:element>
  </xsd:schema>
  <xsd:schema xmlns:xsd="http://www.w3.org/2001/XMLSchema" xmlns:dms="http://schemas.microsoft.com/office/2006/documentManagement/types" targetNamespace="b92c5988-35a8-47ed-afbe-ab4be9ea483c" elementFormDefault="qualified">
    <xsd:import namespace="http://schemas.microsoft.com/office/2006/documentManagement/types"/>
    <xsd:element name="Page_x0020_numbers" ma:index="8" nillable="true" ma:displayName="Page numbers" ma:description="Page numbers" ma:internalName="Page_x0020_numbers">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age_x0020_numbers xmlns="b92c5988-35a8-47ed-afbe-ab4be9ea483c">77</Page_x0020_number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C08528-C8B1-4252-9EB0-5F479AF78642}">
  <ds:schemaRefs>
    <ds:schemaRef ds:uri="http://schemas.microsoft.com/sharepoint/v3/contenttype/forms"/>
  </ds:schemaRefs>
</ds:datastoreItem>
</file>

<file path=customXml/itemProps2.xml><?xml version="1.0" encoding="utf-8"?>
<ds:datastoreItem xmlns:ds="http://schemas.openxmlformats.org/officeDocument/2006/customXml" ds:itemID="{7FFD9253-CD12-458C-A3F2-D4C756D6696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2c5988-35a8-47ed-afbe-ab4be9ea483c"/>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0CA171DB-35AE-43DB-AB17-530B02F66F94}">
  <ds:schemaRefs>
    <ds:schemaRef ds:uri="http://schemas.microsoft.com/office/2006/metadata/properties"/>
    <ds:schemaRef ds:uri="b92c5988-35a8-47ed-afbe-ab4be9ea483c"/>
  </ds:schemaRefs>
</ds:datastoreItem>
</file>

<file path=customXml/itemProps4.xml><?xml version="1.0" encoding="utf-8"?>
<ds:datastoreItem xmlns:ds="http://schemas.openxmlformats.org/officeDocument/2006/customXml" ds:itemID="{3ADDE453-B24C-4D8C-A30D-82E9EC74F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1777</TotalTime>
  <Pages>87</Pages>
  <Words>27843</Words>
  <Characters>158710</Characters>
  <Application>Microsoft Office Word</Application>
  <DocSecurity>0</DocSecurity>
  <Lines>1322</Lines>
  <Paragraphs>372</Paragraphs>
  <ScaleCrop>false</ScaleCrop>
  <HeadingPairs>
    <vt:vector size="2" baseType="variant">
      <vt:variant>
        <vt:lpstr>Title</vt:lpstr>
      </vt:variant>
      <vt:variant>
        <vt:i4>1</vt:i4>
      </vt:variant>
    </vt:vector>
  </HeadingPairs>
  <TitlesOfParts>
    <vt:vector size="1" baseType="lpstr">
      <vt:lpstr>Stock Assessment of Aleutian Islands Region Pollock</vt:lpstr>
    </vt:vector>
  </TitlesOfParts>
  <Company>NOAA-NMFS-AFSC</Company>
  <LinksUpToDate>false</LinksUpToDate>
  <CharactersWithSpaces>186181</CharactersWithSpaces>
  <SharedDoc>false</SharedDoc>
  <HLinks>
    <vt:vector size="12" baseType="variant">
      <vt:variant>
        <vt:i4>2687095</vt:i4>
      </vt:variant>
      <vt:variant>
        <vt:i4>3</vt:i4>
      </vt:variant>
      <vt:variant>
        <vt:i4>0</vt:i4>
      </vt:variant>
      <vt:variant>
        <vt:i4>5</vt:i4>
      </vt:variant>
      <vt:variant>
        <vt:lpwstr>http://www.afsc.noaa.gov/Publications/AFSC-TM/NOAA-TM-AFSC-198.pdf</vt:lpwstr>
      </vt:variant>
      <vt:variant>
        <vt:lpwstr/>
      </vt:variant>
      <vt:variant>
        <vt:i4>2687097</vt:i4>
      </vt:variant>
      <vt:variant>
        <vt:i4>0</vt:i4>
      </vt:variant>
      <vt:variant>
        <vt:i4>0</vt:i4>
      </vt:variant>
      <vt:variant>
        <vt:i4>5</vt:i4>
      </vt:variant>
      <vt:variant>
        <vt:lpwstr>http://www.afsc.noaa.gov/Publications/AFSC-TM/NOAA-TM-AFSC-178.pdf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Stock Assessment of Aleutian Islands Region Pollock</dc:title>
  <dc:subject>Aleutian Islands Pollock Stock Assessment</dc:subject>
  <dc:creator>Steve.Barbeaux@noaa.gov, Jim Ianelli, Sarah Gaichas, and Mark Wilkins</dc:creator>
  <cp:keywords>Aleutian Islands, Pollock, Theragra chalcogramma</cp:keywords>
  <cp:lastModifiedBy>Steve Barbeaux</cp:lastModifiedBy>
  <cp:revision>14</cp:revision>
  <cp:lastPrinted>2016-11-07T21:16:00Z</cp:lastPrinted>
  <dcterms:created xsi:type="dcterms:W3CDTF">2022-09-29T14:50:00Z</dcterms:created>
  <dcterms:modified xsi:type="dcterms:W3CDTF">2022-10-11T01:47:00Z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ge numbers">
    <vt:lpwstr>77</vt:lpwstr>
  </property>
  <property fmtid="{D5CDD505-2E9C-101B-9397-08002B2CF9AE}" pid="3" name="ContentType">
    <vt:lpwstr>Document</vt:lpwstr>
  </property>
  <property fmtid="{D5CDD505-2E9C-101B-9397-08002B2CF9AE}" pid="4" name="ContentTypeId">
    <vt:lpwstr>0x010100EDE3F49C21824041BB520B17C725A06C</vt:lpwstr>
  </property>
</Properties>
</file>